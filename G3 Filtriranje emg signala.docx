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Extensible.xml" ContentType="application/vnd.openxmlformats-officedocument.wordprocessingml.commentsExtensib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ED8C8" w14:textId="1C165A78" w:rsidR="00F41196" w:rsidRPr="00A962DC" w:rsidRDefault="001529E5" w:rsidP="00877AA0">
      <w:pPr>
        <w:jc w:val="center"/>
      </w:pPr>
      <w:commentRangeStart w:id="0"/>
      <w:commentRangeStart w:id="1"/>
      <w:r w:rsidRPr="00A962DC">
        <w:t>SVEUČILIŠTE U RIJECI</w:t>
      </w:r>
    </w:p>
    <w:p w14:paraId="642ED8C9" w14:textId="77777777" w:rsidR="00F41196" w:rsidRPr="00A962DC" w:rsidRDefault="001529E5">
      <w:pPr>
        <w:spacing w:before="240" w:after="480"/>
        <w:jc w:val="center"/>
        <w:rPr>
          <w:b/>
          <w:sz w:val="32"/>
          <w:szCs w:val="32"/>
        </w:rPr>
      </w:pPr>
      <w:r w:rsidRPr="00A962DC">
        <w:rPr>
          <w:b/>
          <w:sz w:val="32"/>
          <w:szCs w:val="32"/>
        </w:rPr>
        <w:t>TEHNIČKI FAKULTET</w:t>
      </w:r>
      <w:commentRangeEnd w:id="0"/>
      <w:r w:rsidR="00FE60C7">
        <w:rPr>
          <w:rStyle w:val="CommentReference"/>
        </w:rPr>
        <w:commentReference w:id="0"/>
      </w:r>
      <w:commentRangeEnd w:id="1"/>
      <w:r w:rsidR="004245A0">
        <w:rPr>
          <w:rStyle w:val="CommentReference"/>
        </w:rPr>
        <w:commentReference w:id="1"/>
      </w:r>
    </w:p>
    <w:p w14:paraId="642ED8CA" w14:textId="77777777" w:rsidR="00F41196" w:rsidRPr="00A962DC" w:rsidRDefault="001529E5">
      <w:pPr>
        <w:spacing w:before="240"/>
        <w:jc w:val="center"/>
        <w:rPr>
          <w:sz w:val="28"/>
          <w:szCs w:val="28"/>
        </w:rPr>
      </w:pPr>
      <w:r w:rsidRPr="00A962DC">
        <w:rPr>
          <w:sz w:val="28"/>
          <w:szCs w:val="28"/>
        </w:rPr>
        <w:t>Diplomski sveučilišni studij strojarstva</w:t>
      </w:r>
    </w:p>
    <w:p w14:paraId="642ED8CB" w14:textId="77777777" w:rsidR="00F41196" w:rsidRPr="00A962DC" w:rsidRDefault="00F41196">
      <w:pPr>
        <w:spacing w:before="240"/>
        <w:jc w:val="center"/>
        <w:rPr>
          <w:sz w:val="28"/>
          <w:szCs w:val="28"/>
        </w:rPr>
      </w:pPr>
    </w:p>
    <w:p w14:paraId="642ED8CC" w14:textId="77777777" w:rsidR="00F41196" w:rsidRPr="00A962DC" w:rsidRDefault="00F41196">
      <w:pPr>
        <w:spacing w:before="240"/>
        <w:jc w:val="center"/>
        <w:rPr>
          <w:sz w:val="28"/>
          <w:szCs w:val="28"/>
        </w:rPr>
      </w:pPr>
    </w:p>
    <w:p w14:paraId="642ED8CD" w14:textId="77777777" w:rsidR="00F41196" w:rsidRPr="00A962DC" w:rsidRDefault="00F41196">
      <w:pPr>
        <w:spacing w:before="240"/>
        <w:jc w:val="center"/>
        <w:rPr>
          <w:sz w:val="28"/>
          <w:szCs w:val="28"/>
        </w:rPr>
      </w:pPr>
    </w:p>
    <w:p w14:paraId="642ED8CE" w14:textId="77777777" w:rsidR="00F41196" w:rsidRPr="00A962DC" w:rsidRDefault="00F41196">
      <w:pPr>
        <w:spacing w:before="240"/>
        <w:jc w:val="center"/>
        <w:rPr>
          <w:sz w:val="28"/>
          <w:szCs w:val="28"/>
        </w:rPr>
      </w:pPr>
    </w:p>
    <w:p w14:paraId="642ED8CF" w14:textId="77777777" w:rsidR="00F41196" w:rsidRPr="00A962DC" w:rsidRDefault="001529E5">
      <w:pPr>
        <w:spacing w:before="240"/>
        <w:jc w:val="center"/>
        <w:rPr>
          <w:sz w:val="28"/>
          <w:szCs w:val="28"/>
        </w:rPr>
      </w:pPr>
      <w:r w:rsidRPr="00A962DC">
        <w:rPr>
          <w:sz w:val="28"/>
          <w:szCs w:val="28"/>
        </w:rPr>
        <w:t xml:space="preserve">Programski zadatak iz kolegija: Upravljanje </w:t>
      </w:r>
      <w:proofErr w:type="spellStart"/>
      <w:r w:rsidRPr="00A962DC">
        <w:rPr>
          <w:sz w:val="28"/>
          <w:szCs w:val="28"/>
        </w:rPr>
        <w:t>mehatroničkim</w:t>
      </w:r>
      <w:proofErr w:type="spellEnd"/>
      <w:r w:rsidRPr="00A962DC">
        <w:rPr>
          <w:sz w:val="28"/>
          <w:szCs w:val="28"/>
        </w:rPr>
        <w:t xml:space="preserve"> sustavima</w:t>
      </w:r>
    </w:p>
    <w:p w14:paraId="642ED8D0" w14:textId="5D3FF309" w:rsidR="00F41196" w:rsidRPr="00A962DC" w:rsidRDefault="001529E5">
      <w:pPr>
        <w:spacing w:before="240"/>
        <w:jc w:val="center"/>
        <w:rPr>
          <w:b/>
          <w:sz w:val="32"/>
          <w:szCs w:val="32"/>
        </w:rPr>
      </w:pPr>
      <w:r w:rsidRPr="00A962DC">
        <w:rPr>
          <w:b/>
          <w:sz w:val="32"/>
          <w:szCs w:val="32"/>
        </w:rPr>
        <w:t>Nadogradnja</w:t>
      </w:r>
      <w:r w:rsidR="006A29CC">
        <w:rPr>
          <w:b/>
          <w:sz w:val="32"/>
          <w:szCs w:val="32"/>
        </w:rPr>
        <w:t xml:space="preserve">, umjeravanje </w:t>
      </w:r>
      <w:r w:rsidRPr="00A962DC">
        <w:rPr>
          <w:b/>
          <w:sz w:val="32"/>
          <w:szCs w:val="32"/>
        </w:rPr>
        <w:t xml:space="preserve">i implementacija mjernog sustava dinamometra i </w:t>
      </w:r>
      <w:proofErr w:type="spellStart"/>
      <w:r w:rsidRPr="00A962DC">
        <w:rPr>
          <w:b/>
          <w:sz w:val="32"/>
          <w:szCs w:val="32"/>
        </w:rPr>
        <w:t>sEMG</w:t>
      </w:r>
      <w:proofErr w:type="spellEnd"/>
      <w:r w:rsidRPr="00A962DC">
        <w:rPr>
          <w:b/>
          <w:sz w:val="32"/>
          <w:szCs w:val="32"/>
        </w:rPr>
        <w:t xml:space="preserve"> osjetnika</w:t>
      </w:r>
    </w:p>
    <w:p w14:paraId="642ED8D1" w14:textId="77777777" w:rsidR="00F41196" w:rsidRPr="00A962DC" w:rsidRDefault="00F41196"/>
    <w:p w14:paraId="642ED8D2" w14:textId="77777777" w:rsidR="00F41196" w:rsidRPr="00A962DC" w:rsidRDefault="00F41196"/>
    <w:p w14:paraId="642ED8D3" w14:textId="5F5D309E" w:rsidR="00F41196" w:rsidRPr="00A962DC" w:rsidRDefault="00F41196"/>
    <w:p w14:paraId="151F1284" w14:textId="74EFB2C1" w:rsidR="00743B5A" w:rsidRPr="00A962DC" w:rsidRDefault="00743B5A"/>
    <w:p w14:paraId="2AA986CF" w14:textId="2F273D38" w:rsidR="00743B5A" w:rsidRPr="00A962DC" w:rsidRDefault="00743B5A"/>
    <w:p w14:paraId="0F64568D" w14:textId="77777777" w:rsidR="00743B5A" w:rsidRPr="00A962DC" w:rsidRDefault="00743B5A"/>
    <w:p w14:paraId="642ED8D4" w14:textId="77777777" w:rsidR="00F41196" w:rsidRPr="00A962DC" w:rsidRDefault="001529E5" w:rsidP="00877AA0">
      <w:pPr>
        <w:jc w:val="left"/>
      </w:pPr>
      <w:r w:rsidRPr="00A962DC">
        <w:t xml:space="preserve">         Studenti: </w:t>
      </w:r>
      <w:r w:rsidRPr="00A962DC">
        <w:rPr>
          <w:b/>
        </w:rPr>
        <w:t>Ivan Britvić</w:t>
      </w:r>
    </w:p>
    <w:p w14:paraId="642ED8D5" w14:textId="77777777" w:rsidR="00F41196" w:rsidRPr="00A962DC" w:rsidRDefault="001529E5" w:rsidP="00877AA0">
      <w:pPr>
        <w:ind w:left="1416"/>
        <w:jc w:val="left"/>
        <w:rPr>
          <w:b/>
        </w:rPr>
      </w:pPr>
      <w:r w:rsidRPr="00A962DC">
        <w:rPr>
          <w:b/>
        </w:rPr>
        <w:t xml:space="preserve"> Krunoslav Marenić</w:t>
      </w:r>
    </w:p>
    <w:p w14:paraId="642ED8D6" w14:textId="77777777" w:rsidR="00F41196" w:rsidRPr="00A962DC" w:rsidRDefault="001529E5" w:rsidP="00877AA0">
      <w:pPr>
        <w:ind w:left="1416"/>
        <w:jc w:val="left"/>
        <w:rPr>
          <w:b/>
        </w:rPr>
      </w:pPr>
      <w:r w:rsidRPr="00A962DC">
        <w:rPr>
          <w:b/>
        </w:rPr>
        <w:t xml:space="preserve"> Mato Štefanac</w:t>
      </w:r>
    </w:p>
    <w:p w14:paraId="642ED8D7" w14:textId="77777777" w:rsidR="00F41196" w:rsidRPr="00A962DC" w:rsidRDefault="001529E5" w:rsidP="00877AA0">
      <w:pPr>
        <w:ind w:left="1416"/>
        <w:jc w:val="left"/>
        <w:rPr>
          <w:b/>
        </w:rPr>
      </w:pPr>
      <w:r w:rsidRPr="00A962DC">
        <w:rPr>
          <w:b/>
        </w:rPr>
        <w:t xml:space="preserve"> Luka </w:t>
      </w:r>
      <w:proofErr w:type="spellStart"/>
      <w:r w:rsidRPr="00A962DC">
        <w:rPr>
          <w:b/>
        </w:rPr>
        <w:t>Zvonarek</w:t>
      </w:r>
      <w:proofErr w:type="spellEnd"/>
    </w:p>
    <w:p w14:paraId="642ED8D8" w14:textId="77777777" w:rsidR="00F41196" w:rsidRPr="00A962DC" w:rsidRDefault="001529E5" w:rsidP="00877AA0">
      <w:pPr>
        <w:ind w:left="1416"/>
        <w:jc w:val="left"/>
        <w:rPr>
          <w:b/>
        </w:rPr>
      </w:pPr>
      <w:r w:rsidRPr="00A962DC">
        <w:rPr>
          <w:b/>
        </w:rPr>
        <w:t xml:space="preserve"> Luciano Kostelac</w:t>
      </w:r>
    </w:p>
    <w:sdt>
      <w:sdtPr>
        <w:rPr>
          <w:rFonts w:ascii="Times New Roman" w:eastAsia="Times New Roman" w:hAnsi="Times New Roman" w:cs="Times New Roman"/>
          <w:color w:val="auto"/>
          <w:sz w:val="24"/>
          <w:szCs w:val="24"/>
        </w:rPr>
        <w:id w:val="949589395"/>
        <w:docPartObj>
          <w:docPartGallery w:val="Table of Contents"/>
          <w:docPartUnique/>
        </w:docPartObj>
      </w:sdtPr>
      <w:sdtEndPr>
        <w:rPr>
          <w:b/>
          <w:bCs/>
        </w:rPr>
      </w:sdtEndPr>
      <w:sdtContent>
        <w:p w14:paraId="501418FD" w14:textId="2932C8C4" w:rsidR="00240378" w:rsidRPr="00A962DC" w:rsidRDefault="00240378">
          <w:pPr>
            <w:pStyle w:val="TOCHeading"/>
            <w:rPr>
              <w:rFonts w:ascii="Times New Roman" w:hAnsi="Times New Roman" w:cs="Times New Roman"/>
              <w:b/>
              <w:bCs/>
              <w:color w:val="auto"/>
            </w:rPr>
          </w:pPr>
          <w:r w:rsidRPr="00A962DC">
            <w:rPr>
              <w:rFonts w:ascii="Times New Roman" w:hAnsi="Times New Roman" w:cs="Times New Roman"/>
              <w:b/>
              <w:bCs/>
              <w:color w:val="auto"/>
            </w:rPr>
            <w:t>Sadržaj</w:t>
          </w:r>
        </w:p>
        <w:p w14:paraId="0560BD15" w14:textId="77777777" w:rsidR="00C90F5C" w:rsidRDefault="00240378">
          <w:pPr>
            <w:pStyle w:val="TOC1"/>
            <w:rPr>
              <w:ins w:id="2" w:author="Windows User" w:date="2023-02-26T13:31:00Z"/>
              <w:rFonts w:asciiTheme="minorHAnsi" w:eastAsiaTheme="minorEastAsia" w:hAnsiTheme="minorHAnsi" w:cstheme="minorBidi"/>
              <w:noProof/>
              <w:sz w:val="22"/>
              <w:szCs w:val="22"/>
            </w:rPr>
          </w:pPr>
          <w:r w:rsidRPr="00A962DC">
            <w:fldChar w:fldCharType="begin"/>
          </w:r>
          <w:r w:rsidRPr="00A962DC">
            <w:instrText xml:space="preserve"> TOC \o "1-3" \h \z \u </w:instrText>
          </w:r>
          <w:r w:rsidRPr="00A962DC">
            <w:fldChar w:fldCharType="separate"/>
          </w:r>
          <w:ins w:id="3" w:author="Windows User" w:date="2023-02-26T13:31:00Z">
            <w:r w:rsidR="00C90F5C" w:rsidRPr="004473AC">
              <w:rPr>
                <w:rStyle w:val="Hyperlink"/>
                <w:noProof/>
              </w:rPr>
              <w:fldChar w:fldCharType="begin"/>
            </w:r>
            <w:r w:rsidR="00C90F5C" w:rsidRPr="004473AC">
              <w:rPr>
                <w:rStyle w:val="Hyperlink"/>
                <w:noProof/>
              </w:rPr>
              <w:instrText xml:space="preserve"> </w:instrText>
            </w:r>
            <w:r w:rsidR="00C90F5C">
              <w:rPr>
                <w:noProof/>
              </w:rPr>
              <w:instrText>HYPERLINK \l "_Toc128310682"</w:instrText>
            </w:r>
            <w:r w:rsidR="00C90F5C" w:rsidRPr="004473AC">
              <w:rPr>
                <w:rStyle w:val="Hyperlink"/>
                <w:noProof/>
              </w:rPr>
              <w:instrText xml:space="preserve"> </w:instrText>
            </w:r>
            <w:r w:rsidR="00C90F5C" w:rsidRPr="004473AC">
              <w:rPr>
                <w:rStyle w:val="Hyperlink"/>
                <w:noProof/>
              </w:rPr>
            </w:r>
            <w:r w:rsidR="00C90F5C" w:rsidRPr="004473AC">
              <w:rPr>
                <w:rStyle w:val="Hyperlink"/>
                <w:noProof/>
              </w:rPr>
              <w:fldChar w:fldCharType="separate"/>
            </w:r>
            <w:r w:rsidR="00C90F5C" w:rsidRPr="004473AC">
              <w:rPr>
                <w:rStyle w:val="Hyperlink"/>
                <w:noProof/>
              </w:rPr>
              <w:t>1.</w:t>
            </w:r>
            <w:r w:rsidR="00C90F5C">
              <w:rPr>
                <w:rFonts w:asciiTheme="minorHAnsi" w:eastAsiaTheme="minorEastAsia" w:hAnsiTheme="minorHAnsi" w:cstheme="minorBidi"/>
                <w:noProof/>
                <w:sz w:val="22"/>
                <w:szCs w:val="22"/>
              </w:rPr>
              <w:tab/>
            </w:r>
            <w:r w:rsidR="00C90F5C" w:rsidRPr="004473AC">
              <w:rPr>
                <w:rStyle w:val="Hyperlink"/>
                <w:noProof/>
              </w:rPr>
              <w:t>Uvod</w:t>
            </w:r>
            <w:r w:rsidR="00C90F5C">
              <w:rPr>
                <w:noProof/>
                <w:webHidden/>
              </w:rPr>
              <w:tab/>
            </w:r>
            <w:r w:rsidR="00C90F5C">
              <w:rPr>
                <w:noProof/>
                <w:webHidden/>
              </w:rPr>
              <w:fldChar w:fldCharType="begin"/>
            </w:r>
            <w:r w:rsidR="00C90F5C">
              <w:rPr>
                <w:noProof/>
                <w:webHidden/>
              </w:rPr>
              <w:instrText xml:space="preserve"> PAGEREF _Toc128310682 \h </w:instrText>
            </w:r>
          </w:ins>
          <w:r w:rsidR="00C90F5C">
            <w:rPr>
              <w:noProof/>
              <w:webHidden/>
            </w:rPr>
          </w:r>
          <w:r w:rsidR="00C90F5C">
            <w:rPr>
              <w:noProof/>
              <w:webHidden/>
            </w:rPr>
            <w:fldChar w:fldCharType="separate"/>
          </w:r>
          <w:ins w:id="4" w:author="Windows User" w:date="2023-02-26T13:31:00Z">
            <w:r w:rsidR="00C90F5C">
              <w:rPr>
                <w:noProof/>
                <w:webHidden/>
              </w:rPr>
              <w:t>3</w:t>
            </w:r>
            <w:r w:rsidR="00C90F5C">
              <w:rPr>
                <w:noProof/>
                <w:webHidden/>
              </w:rPr>
              <w:fldChar w:fldCharType="end"/>
            </w:r>
            <w:r w:rsidR="00C90F5C" w:rsidRPr="004473AC">
              <w:rPr>
                <w:rStyle w:val="Hyperlink"/>
                <w:noProof/>
              </w:rPr>
              <w:fldChar w:fldCharType="end"/>
            </w:r>
          </w:ins>
        </w:p>
        <w:p w14:paraId="6B4271EB" w14:textId="77777777" w:rsidR="00C90F5C" w:rsidRDefault="00C90F5C">
          <w:pPr>
            <w:pStyle w:val="TOC1"/>
            <w:rPr>
              <w:ins w:id="5" w:author="Windows User" w:date="2023-02-26T13:31:00Z"/>
              <w:rFonts w:asciiTheme="minorHAnsi" w:eastAsiaTheme="minorEastAsia" w:hAnsiTheme="minorHAnsi" w:cstheme="minorBidi"/>
              <w:noProof/>
              <w:sz w:val="22"/>
              <w:szCs w:val="22"/>
            </w:rPr>
          </w:pPr>
          <w:ins w:id="6"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"_Toc128310683"</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2.</w:t>
            </w:r>
            <w:r>
              <w:rPr>
                <w:rFonts w:asciiTheme="minorHAnsi" w:eastAsiaTheme="minorEastAsia" w:hAnsiTheme="minorHAnsi" w:cstheme="minorBidi"/>
                <w:noProof/>
                <w:sz w:val="22"/>
                <w:szCs w:val="22"/>
              </w:rPr>
              <w:tab/>
            </w:r>
            <w:r w:rsidRPr="004473AC">
              <w:rPr>
                <w:rStyle w:val="Hyperlink"/>
                <w:noProof/>
              </w:rPr>
              <w:t>Kalibracija dinamometra</w:t>
            </w:r>
            <w:r>
              <w:rPr>
                <w:noProof/>
                <w:webHidden/>
              </w:rPr>
              <w:tab/>
            </w:r>
            <w:r>
              <w:rPr>
                <w:noProof/>
                <w:webHidden/>
              </w:rPr>
              <w:fldChar w:fldCharType="begin"/>
            </w:r>
            <w:r>
              <w:rPr>
                <w:noProof/>
                <w:webHidden/>
              </w:rPr>
              <w:instrText xml:space="preserve"> PAGEREF _Toc128310683 \h </w:instrText>
            </w:r>
          </w:ins>
          <w:r>
            <w:rPr>
              <w:noProof/>
              <w:webHidden/>
            </w:rPr>
          </w:r>
          <w:r>
            <w:rPr>
              <w:noProof/>
              <w:webHidden/>
            </w:rPr>
            <w:fldChar w:fldCharType="separate"/>
          </w:r>
          <w:ins w:id="7" w:author="Windows User" w:date="2023-02-26T13:31:00Z">
            <w:r>
              <w:rPr>
                <w:noProof/>
                <w:webHidden/>
              </w:rPr>
              <w:t>5</w:t>
            </w:r>
            <w:r>
              <w:rPr>
                <w:noProof/>
                <w:webHidden/>
              </w:rPr>
              <w:fldChar w:fldCharType="end"/>
            </w:r>
            <w:r w:rsidRPr="004473AC">
              <w:rPr>
                <w:rStyle w:val="Hyperlink"/>
                <w:noProof/>
              </w:rPr>
              <w:fldChar w:fldCharType="end"/>
            </w:r>
          </w:ins>
        </w:p>
        <w:p w14:paraId="6F19336A" w14:textId="77777777" w:rsidR="00C90F5C" w:rsidRDefault="00C90F5C">
          <w:pPr>
            <w:pStyle w:val="TOC2"/>
            <w:tabs>
              <w:tab w:val="left" w:pos="880"/>
              <w:tab w:val="right" w:leader="dot" w:pos="9016"/>
            </w:tabs>
            <w:rPr>
              <w:ins w:id="8" w:author="Windows User" w:date="2023-02-26T13:31:00Z"/>
              <w:rFonts w:asciiTheme="minorHAnsi" w:eastAsiaTheme="minorEastAsia" w:hAnsiTheme="minorHAnsi" w:cstheme="minorBidi"/>
              <w:noProof/>
              <w:sz w:val="22"/>
              <w:szCs w:val="22"/>
            </w:rPr>
          </w:pPr>
          <w:ins w:id="9"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"_Toc128310684"</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2.1.</w:t>
            </w:r>
            <w:r>
              <w:rPr>
                <w:rFonts w:asciiTheme="minorHAnsi" w:eastAsiaTheme="minorEastAsia" w:hAnsiTheme="minorHAnsi" w:cstheme="minorBidi"/>
                <w:noProof/>
                <w:sz w:val="22"/>
                <w:szCs w:val="22"/>
              </w:rPr>
              <w:tab/>
            </w:r>
            <w:r w:rsidRPr="004473AC">
              <w:rPr>
                <w:rStyle w:val="Hyperlink"/>
                <w:noProof/>
              </w:rPr>
              <w:t>Vernier go direct dinamometar [3]</w:t>
            </w:r>
            <w:r>
              <w:rPr>
                <w:noProof/>
                <w:webHidden/>
              </w:rPr>
              <w:tab/>
            </w:r>
            <w:r>
              <w:rPr>
                <w:noProof/>
                <w:webHidden/>
              </w:rPr>
              <w:fldChar w:fldCharType="begin"/>
            </w:r>
            <w:r>
              <w:rPr>
                <w:noProof/>
                <w:webHidden/>
              </w:rPr>
              <w:instrText xml:space="preserve"> PAGEREF _Toc128310684 \h </w:instrText>
            </w:r>
          </w:ins>
          <w:r>
            <w:rPr>
              <w:noProof/>
              <w:webHidden/>
            </w:rPr>
          </w:r>
          <w:r>
            <w:rPr>
              <w:noProof/>
              <w:webHidden/>
            </w:rPr>
            <w:fldChar w:fldCharType="separate"/>
          </w:r>
          <w:ins w:id="10" w:author="Windows User" w:date="2023-02-26T13:31:00Z">
            <w:r>
              <w:rPr>
                <w:noProof/>
                <w:webHidden/>
              </w:rPr>
              <w:t>7</w:t>
            </w:r>
            <w:r>
              <w:rPr>
                <w:noProof/>
                <w:webHidden/>
              </w:rPr>
              <w:fldChar w:fldCharType="end"/>
            </w:r>
            <w:r w:rsidRPr="004473AC">
              <w:rPr>
                <w:rStyle w:val="Hyperlink"/>
                <w:noProof/>
              </w:rPr>
              <w:fldChar w:fldCharType="end"/>
            </w:r>
          </w:ins>
        </w:p>
        <w:p w14:paraId="34D64AD7" w14:textId="77777777" w:rsidR="00C90F5C" w:rsidRDefault="00C90F5C">
          <w:pPr>
            <w:pStyle w:val="TOC2"/>
            <w:tabs>
              <w:tab w:val="left" w:pos="880"/>
              <w:tab w:val="right" w:leader="dot" w:pos="9016"/>
            </w:tabs>
            <w:rPr>
              <w:ins w:id="11" w:author="Windows User" w:date="2023-02-26T13:31:00Z"/>
              <w:rFonts w:asciiTheme="minorHAnsi" w:eastAsiaTheme="minorEastAsia" w:hAnsiTheme="minorHAnsi" w:cstheme="minorBidi"/>
              <w:noProof/>
              <w:sz w:val="22"/>
              <w:szCs w:val="22"/>
            </w:rPr>
          </w:pPr>
          <w:ins w:id="12"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"_Toc128310685"</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2.2.</w:t>
            </w:r>
            <w:r>
              <w:rPr>
                <w:rFonts w:asciiTheme="minorHAnsi" w:eastAsiaTheme="minorEastAsia" w:hAnsiTheme="minorHAnsi" w:cstheme="minorBidi"/>
                <w:noProof/>
                <w:sz w:val="22"/>
                <w:szCs w:val="22"/>
              </w:rPr>
              <w:tab/>
            </w:r>
            <w:r w:rsidRPr="004473AC">
              <w:rPr>
                <w:rStyle w:val="Hyperlink"/>
                <w:noProof/>
              </w:rPr>
              <w:t>Norma ASTM E74:2018 [3]</w:t>
            </w:r>
            <w:r>
              <w:rPr>
                <w:noProof/>
                <w:webHidden/>
              </w:rPr>
              <w:tab/>
            </w:r>
            <w:r>
              <w:rPr>
                <w:noProof/>
                <w:webHidden/>
              </w:rPr>
              <w:fldChar w:fldCharType="begin"/>
            </w:r>
            <w:r>
              <w:rPr>
                <w:noProof/>
                <w:webHidden/>
              </w:rPr>
              <w:instrText xml:space="preserve"> PAGEREF _Toc128310685 \h </w:instrText>
            </w:r>
          </w:ins>
          <w:r>
            <w:rPr>
              <w:noProof/>
              <w:webHidden/>
            </w:rPr>
          </w:r>
          <w:r>
            <w:rPr>
              <w:noProof/>
              <w:webHidden/>
            </w:rPr>
            <w:fldChar w:fldCharType="separate"/>
          </w:r>
          <w:ins w:id="13" w:author="Windows User" w:date="2023-02-26T13:31:00Z">
            <w:r>
              <w:rPr>
                <w:noProof/>
                <w:webHidden/>
              </w:rPr>
              <w:t>8</w:t>
            </w:r>
            <w:r>
              <w:rPr>
                <w:noProof/>
                <w:webHidden/>
              </w:rPr>
              <w:fldChar w:fldCharType="end"/>
            </w:r>
            <w:r w:rsidRPr="004473AC">
              <w:rPr>
                <w:rStyle w:val="Hyperlink"/>
                <w:noProof/>
              </w:rPr>
              <w:fldChar w:fldCharType="end"/>
            </w:r>
          </w:ins>
        </w:p>
        <w:p w14:paraId="1C01F226" w14:textId="77777777" w:rsidR="00C90F5C" w:rsidRDefault="00C90F5C">
          <w:pPr>
            <w:pStyle w:val="TOC2"/>
            <w:tabs>
              <w:tab w:val="left" w:pos="880"/>
              <w:tab w:val="right" w:leader="dot" w:pos="9016"/>
            </w:tabs>
            <w:rPr>
              <w:ins w:id="14" w:author="Windows User" w:date="2023-02-26T13:31:00Z"/>
              <w:rFonts w:asciiTheme="minorHAnsi" w:eastAsiaTheme="minorEastAsia" w:hAnsiTheme="minorHAnsi" w:cstheme="minorBidi"/>
              <w:noProof/>
              <w:sz w:val="22"/>
              <w:szCs w:val="22"/>
            </w:rPr>
          </w:pPr>
          <w:ins w:id="15"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"_Toc128310686"</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2.3.</w:t>
            </w:r>
            <w:r>
              <w:rPr>
                <w:rFonts w:asciiTheme="minorHAnsi" w:eastAsiaTheme="minorEastAsia" w:hAnsiTheme="minorHAnsi" w:cstheme="minorBidi"/>
                <w:noProof/>
                <w:sz w:val="22"/>
                <w:szCs w:val="22"/>
              </w:rPr>
              <w:tab/>
            </w:r>
            <w:r w:rsidRPr="004473AC">
              <w:rPr>
                <w:rStyle w:val="Hyperlink"/>
                <w:noProof/>
              </w:rPr>
              <w:t>Postupak kalibracije [3]</w:t>
            </w:r>
            <w:r>
              <w:rPr>
                <w:noProof/>
                <w:webHidden/>
              </w:rPr>
              <w:tab/>
            </w:r>
            <w:r>
              <w:rPr>
                <w:noProof/>
                <w:webHidden/>
              </w:rPr>
              <w:fldChar w:fldCharType="begin"/>
            </w:r>
            <w:r>
              <w:rPr>
                <w:noProof/>
                <w:webHidden/>
              </w:rPr>
              <w:instrText xml:space="preserve"> PAGEREF _Toc128310686 \h </w:instrText>
            </w:r>
          </w:ins>
          <w:r>
            <w:rPr>
              <w:noProof/>
              <w:webHidden/>
            </w:rPr>
          </w:r>
          <w:r>
            <w:rPr>
              <w:noProof/>
              <w:webHidden/>
            </w:rPr>
            <w:fldChar w:fldCharType="separate"/>
          </w:r>
          <w:ins w:id="16" w:author="Windows User" w:date="2023-02-26T13:31:00Z">
            <w:r>
              <w:rPr>
                <w:noProof/>
                <w:webHidden/>
              </w:rPr>
              <w:t>9</w:t>
            </w:r>
            <w:r>
              <w:rPr>
                <w:noProof/>
                <w:webHidden/>
              </w:rPr>
              <w:fldChar w:fldCharType="end"/>
            </w:r>
            <w:r w:rsidRPr="004473AC">
              <w:rPr>
                <w:rStyle w:val="Hyperlink"/>
                <w:noProof/>
              </w:rPr>
              <w:fldChar w:fldCharType="end"/>
            </w:r>
          </w:ins>
        </w:p>
        <w:p w14:paraId="11B35FB1" w14:textId="77777777" w:rsidR="00C90F5C" w:rsidRDefault="00C90F5C">
          <w:pPr>
            <w:pStyle w:val="TOC1"/>
            <w:rPr>
              <w:ins w:id="17" w:author="Windows User" w:date="2023-02-26T13:31:00Z"/>
              <w:rFonts w:asciiTheme="minorHAnsi" w:eastAsiaTheme="minorEastAsia" w:hAnsiTheme="minorHAnsi" w:cstheme="minorBidi"/>
              <w:noProof/>
              <w:sz w:val="22"/>
              <w:szCs w:val="22"/>
            </w:rPr>
          </w:pPr>
          <w:ins w:id="18"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"_Toc128310689"</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3.</w:t>
            </w:r>
            <w:r>
              <w:rPr>
                <w:rFonts w:asciiTheme="minorHAnsi" w:eastAsiaTheme="minorEastAsia" w:hAnsiTheme="minorHAnsi" w:cstheme="minorBidi"/>
                <w:noProof/>
                <w:sz w:val="22"/>
                <w:szCs w:val="22"/>
              </w:rPr>
              <w:tab/>
            </w:r>
            <w:r w:rsidRPr="004473AC">
              <w:rPr>
                <w:rStyle w:val="Hyperlink"/>
                <w:noProof/>
              </w:rPr>
              <w:t>Shimmer3 senzori</w:t>
            </w:r>
            <w:r>
              <w:rPr>
                <w:noProof/>
                <w:webHidden/>
              </w:rPr>
              <w:tab/>
            </w:r>
            <w:r>
              <w:rPr>
                <w:noProof/>
                <w:webHidden/>
              </w:rPr>
              <w:fldChar w:fldCharType="begin"/>
            </w:r>
            <w:r>
              <w:rPr>
                <w:noProof/>
                <w:webHidden/>
              </w:rPr>
              <w:instrText xml:space="preserve"> PAGEREF _Toc128310689 \h </w:instrText>
            </w:r>
          </w:ins>
          <w:r>
            <w:rPr>
              <w:noProof/>
              <w:webHidden/>
            </w:rPr>
          </w:r>
          <w:r>
            <w:rPr>
              <w:noProof/>
              <w:webHidden/>
            </w:rPr>
            <w:fldChar w:fldCharType="separate"/>
          </w:r>
          <w:ins w:id="19" w:author="Windows User" w:date="2023-02-26T13:31:00Z">
            <w:r>
              <w:rPr>
                <w:noProof/>
                <w:webHidden/>
              </w:rPr>
              <w:t>12</w:t>
            </w:r>
            <w:r>
              <w:rPr>
                <w:noProof/>
                <w:webHidden/>
              </w:rPr>
              <w:fldChar w:fldCharType="end"/>
            </w:r>
            <w:r w:rsidRPr="004473AC">
              <w:rPr>
                <w:rStyle w:val="Hyperlink"/>
                <w:noProof/>
              </w:rPr>
              <w:fldChar w:fldCharType="end"/>
            </w:r>
          </w:ins>
        </w:p>
        <w:p w14:paraId="296AD282" w14:textId="77777777" w:rsidR="00C90F5C" w:rsidRDefault="00C90F5C">
          <w:pPr>
            <w:pStyle w:val="TOC2"/>
            <w:tabs>
              <w:tab w:val="left" w:pos="880"/>
              <w:tab w:val="right" w:leader="dot" w:pos="9016"/>
            </w:tabs>
            <w:rPr>
              <w:ins w:id="20" w:author="Windows User" w:date="2023-02-26T13:31:00Z"/>
              <w:rFonts w:asciiTheme="minorHAnsi" w:eastAsiaTheme="minorEastAsia" w:hAnsiTheme="minorHAnsi" w:cstheme="minorBidi"/>
              <w:noProof/>
              <w:sz w:val="22"/>
              <w:szCs w:val="22"/>
            </w:rPr>
          </w:pPr>
          <w:ins w:id="21"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"_Toc128310690"</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3.1.</w:t>
            </w:r>
            <w:r>
              <w:rPr>
                <w:rFonts w:asciiTheme="minorHAnsi" w:eastAsiaTheme="minorEastAsia" w:hAnsiTheme="minorHAnsi" w:cstheme="minorBidi"/>
                <w:noProof/>
                <w:sz w:val="22"/>
                <w:szCs w:val="22"/>
              </w:rPr>
              <w:tab/>
            </w:r>
            <w:r w:rsidRPr="004473AC">
              <w:rPr>
                <w:rStyle w:val="Hyperlink"/>
                <w:noProof/>
              </w:rPr>
              <w:t>A/D prikupljanje podataka</w:t>
            </w:r>
            <w:r>
              <w:rPr>
                <w:noProof/>
                <w:webHidden/>
              </w:rPr>
              <w:tab/>
            </w:r>
            <w:r>
              <w:rPr>
                <w:noProof/>
                <w:webHidden/>
              </w:rPr>
              <w:fldChar w:fldCharType="begin"/>
            </w:r>
            <w:r>
              <w:rPr>
                <w:noProof/>
                <w:webHidden/>
              </w:rPr>
              <w:instrText xml:space="preserve"> PAGEREF _Toc128310690 \h </w:instrText>
            </w:r>
          </w:ins>
          <w:r>
            <w:rPr>
              <w:noProof/>
              <w:webHidden/>
            </w:rPr>
          </w:r>
          <w:r>
            <w:rPr>
              <w:noProof/>
              <w:webHidden/>
            </w:rPr>
            <w:fldChar w:fldCharType="separate"/>
          </w:r>
          <w:ins w:id="22" w:author="Windows User" w:date="2023-02-26T13:31:00Z">
            <w:r>
              <w:rPr>
                <w:noProof/>
                <w:webHidden/>
              </w:rPr>
              <w:t>14</w:t>
            </w:r>
            <w:r>
              <w:rPr>
                <w:noProof/>
                <w:webHidden/>
              </w:rPr>
              <w:fldChar w:fldCharType="end"/>
            </w:r>
            <w:r w:rsidRPr="004473AC">
              <w:rPr>
                <w:rStyle w:val="Hyperlink"/>
                <w:noProof/>
              </w:rPr>
              <w:fldChar w:fldCharType="end"/>
            </w:r>
          </w:ins>
        </w:p>
        <w:p w14:paraId="021A8A77" w14:textId="77777777" w:rsidR="00C90F5C" w:rsidRDefault="00C90F5C">
          <w:pPr>
            <w:pStyle w:val="TOC1"/>
            <w:rPr>
              <w:ins w:id="23" w:author="Windows User" w:date="2023-02-26T13:31:00Z"/>
              <w:rFonts w:asciiTheme="minorHAnsi" w:eastAsiaTheme="minorEastAsia" w:hAnsiTheme="minorHAnsi" w:cstheme="minorBidi"/>
              <w:noProof/>
              <w:sz w:val="22"/>
              <w:szCs w:val="22"/>
            </w:rPr>
          </w:pPr>
          <w:ins w:id="24"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"_Toc128310691"</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4.</w:t>
            </w:r>
            <w:r>
              <w:rPr>
                <w:rFonts w:asciiTheme="minorHAnsi" w:eastAsiaTheme="minorEastAsia" w:hAnsiTheme="minorHAnsi" w:cstheme="minorBidi"/>
                <w:noProof/>
                <w:sz w:val="22"/>
                <w:szCs w:val="22"/>
              </w:rPr>
              <w:tab/>
            </w:r>
            <w:r w:rsidRPr="004473AC">
              <w:rPr>
                <w:rStyle w:val="Hyperlink"/>
                <w:noProof/>
              </w:rPr>
              <w:t>Planiranje i provođenje eksperimentalnih ispitivanja</w:t>
            </w:r>
            <w:r>
              <w:rPr>
                <w:noProof/>
                <w:webHidden/>
              </w:rPr>
              <w:tab/>
            </w:r>
            <w:r>
              <w:rPr>
                <w:noProof/>
                <w:webHidden/>
              </w:rPr>
              <w:fldChar w:fldCharType="begin"/>
            </w:r>
            <w:r>
              <w:rPr>
                <w:noProof/>
                <w:webHidden/>
              </w:rPr>
              <w:instrText xml:space="preserve"> PAGEREF _Toc128310691 \h </w:instrText>
            </w:r>
          </w:ins>
          <w:r>
            <w:rPr>
              <w:noProof/>
              <w:webHidden/>
            </w:rPr>
          </w:r>
          <w:r>
            <w:rPr>
              <w:noProof/>
              <w:webHidden/>
            </w:rPr>
            <w:fldChar w:fldCharType="separate"/>
          </w:r>
          <w:ins w:id="25" w:author="Windows User" w:date="2023-02-26T13:31:00Z">
            <w:r>
              <w:rPr>
                <w:noProof/>
                <w:webHidden/>
              </w:rPr>
              <w:t>16</w:t>
            </w:r>
            <w:r>
              <w:rPr>
                <w:noProof/>
                <w:webHidden/>
              </w:rPr>
              <w:fldChar w:fldCharType="end"/>
            </w:r>
            <w:r w:rsidRPr="004473AC">
              <w:rPr>
                <w:rStyle w:val="Hyperlink"/>
                <w:noProof/>
              </w:rPr>
              <w:fldChar w:fldCharType="end"/>
            </w:r>
          </w:ins>
        </w:p>
        <w:p w14:paraId="4F3EA469" w14:textId="77777777" w:rsidR="00C90F5C" w:rsidRDefault="00C90F5C">
          <w:pPr>
            <w:pStyle w:val="TOC2"/>
            <w:tabs>
              <w:tab w:val="left" w:pos="880"/>
              <w:tab w:val="right" w:leader="dot" w:pos="9016"/>
            </w:tabs>
            <w:rPr>
              <w:ins w:id="26" w:author="Windows User" w:date="2023-02-26T13:31:00Z"/>
              <w:rFonts w:asciiTheme="minorHAnsi" w:eastAsiaTheme="minorEastAsia" w:hAnsiTheme="minorHAnsi" w:cstheme="minorBidi"/>
              <w:noProof/>
              <w:sz w:val="22"/>
              <w:szCs w:val="22"/>
            </w:rPr>
          </w:pPr>
          <w:ins w:id="27"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"_Toc128310692"</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4.1.</w:t>
            </w:r>
            <w:r>
              <w:rPr>
                <w:rFonts w:asciiTheme="minorHAnsi" w:eastAsiaTheme="minorEastAsia" w:hAnsiTheme="minorHAnsi" w:cstheme="minorBidi"/>
                <w:noProof/>
                <w:sz w:val="22"/>
                <w:szCs w:val="22"/>
              </w:rPr>
              <w:tab/>
            </w:r>
            <w:r w:rsidRPr="004473AC">
              <w:rPr>
                <w:rStyle w:val="Hyperlink"/>
                <w:noProof/>
              </w:rPr>
              <w:t>Odabir pozicije elektroda</w:t>
            </w:r>
            <w:r>
              <w:rPr>
                <w:noProof/>
                <w:webHidden/>
              </w:rPr>
              <w:tab/>
            </w:r>
            <w:r>
              <w:rPr>
                <w:noProof/>
                <w:webHidden/>
              </w:rPr>
              <w:fldChar w:fldCharType="begin"/>
            </w:r>
            <w:r>
              <w:rPr>
                <w:noProof/>
                <w:webHidden/>
              </w:rPr>
              <w:instrText xml:space="preserve"> PAGEREF _Toc128310692 \h </w:instrText>
            </w:r>
          </w:ins>
          <w:r>
            <w:rPr>
              <w:noProof/>
              <w:webHidden/>
            </w:rPr>
          </w:r>
          <w:r>
            <w:rPr>
              <w:noProof/>
              <w:webHidden/>
            </w:rPr>
            <w:fldChar w:fldCharType="separate"/>
          </w:r>
          <w:ins w:id="28" w:author="Windows User" w:date="2023-02-26T13:31:00Z">
            <w:r>
              <w:rPr>
                <w:noProof/>
                <w:webHidden/>
              </w:rPr>
              <w:t>16</w:t>
            </w:r>
            <w:r>
              <w:rPr>
                <w:noProof/>
                <w:webHidden/>
              </w:rPr>
              <w:fldChar w:fldCharType="end"/>
            </w:r>
            <w:r w:rsidRPr="004473AC">
              <w:rPr>
                <w:rStyle w:val="Hyperlink"/>
                <w:noProof/>
              </w:rPr>
              <w:fldChar w:fldCharType="end"/>
            </w:r>
          </w:ins>
        </w:p>
        <w:p w14:paraId="31363E4B" w14:textId="77777777" w:rsidR="00C90F5C" w:rsidRDefault="00C90F5C">
          <w:pPr>
            <w:pStyle w:val="TOC2"/>
            <w:tabs>
              <w:tab w:val="left" w:pos="880"/>
              <w:tab w:val="right" w:leader="dot" w:pos="9016"/>
            </w:tabs>
            <w:rPr>
              <w:ins w:id="29" w:author="Windows User" w:date="2023-02-26T13:31:00Z"/>
              <w:rFonts w:asciiTheme="minorHAnsi" w:eastAsiaTheme="minorEastAsia" w:hAnsiTheme="minorHAnsi" w:cstheme="minorBidi"/>
              <w:noProof/>
              <w:sz w:val="22"/>
              <w:szCs w:val="22"/>
            </w:rPr>
          </w:pPr>
          <w:ins w:id="30"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"_Toc128310693"</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4.2.</w:t>
            </w:r>
            <w:r>
              <w:rPr>
                <w:rFonts w:asciiTheme="minorHAnsi" w:eastAsiaTheme="minorEastAsia" w:hAnsiTheme="minorHAnsi" w:cstheme="minorBidi"/>
                <w:noProof/>
                <w:sz w:val="22"/>
                <w:szCs w:val="22"/>
              </w:rPr>
              <w:tab/>
            </w:r>
            <w:r w:rsidRPr="004473AC">
              <w:rPr>
                <w:rStyle w:val="Hyperlink"/>
                <w:noProof/>
              </w:rPr>
              <w:t>Postupak ispitivanja</w:t>
            </w:r>
            <w:r>
              <w:rPr>
                <w:noProof/>
                <w:webHidden/>
              </w:rPr>
              <w:tab/>
            </w:r>
            <w:r>
              <w:rPr>
                <w:noProof/>
                <w:webHidden/>
              </w:rPr>
              <w:fldChar w:fldCharType="begin"/>
            </w:r>
            <w:r>
              <w:rPr>
                <w:noProof/>
                <w:webHidden/>
              </w:rPr>
              <w:instrText xml:space="preserve"> PAGEREF _Toc128310693 \h </w:instrText>
            </w:r>
          </w:ins>
          <w:r>
            <w:rPr>
              <w:noProof/>
              <w:webHidden/>
            </w:rPr>
          </w:r>
          <w:r>
            <w:rPr>
              <w:noProof/>
              <w:webHidden/>
            </w:rPr>
            <w:fldChar w:fldCharType="separate"/>
          </w:r>
          <w:ins w:id="31" w:author="Windows User" w:date="2023-02-26T13:31:00Z">
            <w:r>
              <w:rPr>
                <w:noProof/>
                <w:webHidden/>
              </w:rPr>
              <w:t>18</w:t>
            </w:r>
            <w:r>
              <w:rPr>
                <w:noProof/>
                <w:webHidden/>
              </w:rPr>
              <w:fldChar w:fldCharType="end"/>
            </w:r>
            <w:r w:rsidRPr="004473AC">
              <w:rPr>
                <w:rStyle w:val="Hyperlink"/>
                <w:noProof/>
              </w:rPr>
              <w:fldChar w:fldCharType="end"/>
            </w:r>
          </w:ins>
        </w:p>
        <w:p w14:paraId="09008E2E" w14:textId="77777777" w:rsidR="00C90F5C" w:rsidRDefault="00C90F5C">
          <w:pPr>
            <w:pStyle w:val="TOC2"/>
            <w:tabs>
              <w:tab w:val="left" w:pos="880"/>
              <w:tab w:val="right" w:leader="dot" w:pos="9016"/>
            </w:tabs>
            <w:rPr>
              <w:ins w:id="32" w:author="Windows User" w:date="2023-02-26T13:31:00Z"/>
              <w:rFonts w:asciiTheme="minorHAnsi" w:eastAsiaTheme="minorEastAsia" w:hAnsiTheme="minorHAnsi" w:cstheme="minorBidi"/>
              <w:noProof/>
              <w:sz w:val="22"/>
              <w:szCs w:val="22"/>
            </w:rPr>
          </w:pPr>
          <w:ins w:id="33"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"_Toc128310694"</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4.3.</w:t>
            </w:r>
            <w:r>
              <w:rPr>
                <w:rFonts w:asciiTheme="minorHAnsi" w:eastAsiaTheme="minorEastAsia" w:hAnsiTheme="minorHAnsi" w:cstheme="minorBidi"/>
                <w:noProof/>
                <w:sz w:val="22"/>
                <w:szCs w:val="22"/>
              </w:rPr>
              <w:tab/>
            </w:r>
            <w:r w:rsidRPr="004473AC">
              <w:rPr>
                <w:rStyle w:val="Hyperlink"/>
                <w:noProof/>
              </w:rPr>
              <w:t>Nasumični blok plan eksperimenta</w:t>
            </w:r>
            <w:r>
              <w:rPr>
                <w:noProof/>
                <w:webHidden/>
              </w:rPr>
              <w:tab/>
            </w:r>
            <w:r>
              <w:rPr>
                <w:noProof/>
                <w:webHidden/>
              </w:rPr>
              <w:fldChar w:fldCharType="begin"/>
            </w:r>
            <w:r>
              <w:rPr>
                <w:noProof/>
                <w:webHidden/>
              </w:rPr>
              <w:instrText xml:space="preserve"> PAGEREF _Toc128310694 \h </w:instrText>
            </w:r>
          </w:ins>
          <w:r>
            <w:rPr>
              <w:noProof/>
              <w:webHidden/>
            </w:rPr>
          </w:r>
          <w:r>
            <w:rPr>
              <w:noProof/>
              <w:webHidden/>
            </w:rPr>
            <w:fldChar w:fldCharType="separate"/>
          </w:r>
          <w:ins w:id="34" w:author="Windows User" w:date="2023-02-26T13:31:00Z">
            <w:r>
              <w:rPr>
                <w:noProof/>
                <w:webHidden/>
              </w:rPr>
              <w:t>19</w:t>
            </w:r>
            <w:r>
              <w:rPr>
                <w:noProof/>
                <w:webHidden/>
              </w:rPr>
              <w:fldChar w:fldCharType="end"/>
            </w:r>
            <w:r w:rsidRPr="004473AC">
              <w:rPr>
                <w:rStyle w:val="Hyperlink"/>
                <w:noProof/>
              </w:rPr>
              <w:fldChar w:fldCharType="end"/>
            </w:r>
          </w:ins>
        </w:p>
        <w:p w14:paraId="755B2066" w14:textId="77777777" w:rsidR="00C90F5C" w:rsidRDefault="00C90F5C">
          <w:pPr>
            <w:pStyle w:val="TOC1"/>
            <w:rPr>
              <w:ins w:id="35" w:author="Windows User" w:date="2023-02-26T13:31:00Z"/>
              <w:rFonts w:asciiTheme="minorHAnsi" w:eastAsiaTheme="minorEastAsia" w:hAnsiTheme="minorHAnsi" w:cstheme="minorBidi"/>
              <w:noProof/>
              <w:sz w:val="22"/>
              <w:szCs w:val="22"/>
            </w:rPr>
          </w:pPr>
          <w:ins w:id="36"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"_Toc128310695"</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5.</w:t>
            </w:r>
            <w:r>
              <w:rPr>
                <w:rFonts w:asciiTheme="minorHAnsi" w:eastAsiaTheme="minorEastAsia" w:hAnsiTheme="minorHAnsi" w:cstheme="minorBidi"/>
                <w:noProof/>
                <w:sz w:val="22"/>
                <w:szCs w:val="22"/>
              </w:rPr>
              <w:tab/>
            </w:r>
            <w:r w:rsidRPr="004473AC">
              <w:rPr>
                <w:rStyle w:val="Hyperlink"/>
                <w:noProof/>
              </w:rPr>
              <w:t>Obrada podataka</w:t>
            </w:r>
            <w:r>
              <w:rPr>
                <w:noProof/>
                <w:webHidden/>
              </w:rPr>
              <w:tab/>
            </w:r>
            <w:r>
              <w:rPr>
                <w:noProof/>
                <w:webHidden/>
              </w:rPr>
              <w:fldChar w:fldCharType="begin"/>
            </w:r>
            <w:r>
              <w:rPr>
                <w:noProof/>
                <w:webHidden/>
              </w:rPr>
              <w:instrText xml:space="preserve"> PAGEREF _Toc128310695 \h </w:instrText>
            </w:r>
          </w:ins>
          <w:r>
            <w:rPr>
              <w:noProof/>
              <w:webHidden/>
            </w:rPr>
          </w:r>
          <w:r>
            <w:rPr>
              <w:noProof/>
              <w:webHidden/>
            </w:rPr>
            <w:fldChar w:fldCharType="separate"/>
          </w:r>
          <w:ins w:id="37" w:author="Windows User" w:date="2023-02-26T13:31:00Z">
            <w:r>
              <w:rPr>
                <w:noProof/>
                <w:webHidden/>
              </w:rPr>
              <w:t>21</w:t>
            </w:r>
            <w:r>
              <w:rPr>
                <w:noProof/>
                <w:webHidden/>
              </w:rPr>
              <w:fldChar w:fldCharType="end"/>
            </w:r>
            <w:r w:rsidRPr="004473AC">
              <w:rPr>
                <w:rStyle w:val="Hyperlink"/>
                <w:noProof/>
              </w:rPr>
              <w:fldChar w:fldCharType="end"/>
            </w:r>
          </w:ins>
        </w:p>
        <w:p w14:paraId="43F6D0E8" w14:textId="77777777" w:rsidR="00C90F5C" w:rsidRDefault="00C90F5C">
          <w:pPr>
            <w:pStyle w:val="TOC2"/>
            <w:tabs>
              <w:tab w:val="left" w:pos="880"/>
              <w:tab w:val="right" w:leader="dot" w:pos="9016"/>
            </w:tabs>
            <w:rPr>
              <w:ins w:id="38" w:author="Windows User" w:date="2023-02-26T13:31:00Z"/>
              <w:rFonts w:asciiTheme="minorHAnsi" w:eastAsiaTheme="minorEastAsia" w:hAnsiTheme="minorHAnsi" w:cstheme="minorBidi"/>
              <w:noProof/>
              <w:sz w:val="22"/>
              <w:szCs w:val="22"/>
            </w:rPr>
          </w:pPr>
          <w:ins w:id="39"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"_Toc128310696"</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5.1.</w:t>
            </w:r>
            <w:r>
              <w:rPr>
                <w:rFonts w:asciiTheme="minorHAnsi" w:eastAsiaTheme="minorEastAsia" w:hAnsiTheme="minorHAnsi" w:cstheme="minorBidi"/>
                <w:noProof/>
                <w:sz w:val="22"/>
                <w:szCs w:val="22"/>
              </w:rPr>
              <w:tab/>
            </w:r>
            <w:r w:rsidRPr="004473AC">
              <w:rPr>
                <w:rStyle w:val="Hyperlink"/>
                <w:noProof/>
              </w:rPr>
              <w:t>Obrada ROS izlaza [13]</w:t>
            </w:r>
            <w:r>
              <w:rPr>
                <w:noProof/>
                <w:webHidden/>
              </w:rPr>
              <w:tab/>
            </w:r>
            <w:r>
              <w:rPr>
                <w:noProof/>
                <w:webHidden/>
              </w:rPr>
              <w:fldChar w:fldCharType="begin"/>
            </w:r>
            <w:r>
              <w:rPr>
                <w:noProof/>
                <w:webHidden/>
              </w:rPr>
              <w:instrText xml:space="preserve"> PAGEREF _Toc128310696 \h </w:instrText>
            </w:r>
          </w:ins>
          <w:r>
            <w:rPr>
              <w:noProof/>
              <w:webHidden/>
            </w:rPr>
          </w:r>
          <w:r>
            <w:rPr>
              <w:noProof/>
              <w:webHidden/>
            </w:rPr>
            <w:fldChar w:fldCharType="separate"/>
          </w:r>
          <w:ins w:id="40" w:author="Windows User" w:date="2023-02-26T13:31:00Z">
            <w:r>
              <w:rPr>
                <w:noProof/>
                <w:webHidden/>
              </w:rPr>
              <w:t>24</w:t>
            </w:r>
            <w:r>
              <w:rPr>
                <w:noProof/>
                <w:webHidden/>
              </w:rPr>
              <w:fldChar w:fldCharType="end"/>
            </w:r>
            <w:r w:rsidRPr="004473AC">
              <w:rPr>
                <w:rStyle w:val="Hyperlink"/>
                <w:noProof/>
              </w:rPr>
              <w:fldChar w:fldCharType="end"/>
            </w:r>
          </w:ins>
        </w:p>
        <w:p w14:paraId="6EB924D4" w14:textId="77777777" w:rsidR="00C90F5C" w:rsidRDefault="00C90F5C">
          <w:pPr>
            <w:pStyle w:val="TOC2"/>
            <w:tabs>
              <w:tab w:val="left" w:pos="880"/>
              <w:tab w:val="right" w:leader="dot" w:pos="9016"/>
            </w:tabs>
            <w:rPr>
              <w:ins w:id="41" w:author="Windows User" w:date="2023-02-26T13:31:00Z"/>
              <w:rFonts w:asciiTheme="minorHAnsi" w:eastAsiaTheme="minorEastAsia" w:hAnsiTheme="minorHAnsi" w:cstheme="minorBidi"/>
              <w:noProof/>
              <w:sz w:val="22"/>
              <w:szCs w:val="22"/>
            </w:rPr>
          </w:pPr>
          <w:ins w:id="42"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"_Toc128310697"</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5.2.</w:t>
            </w:r>
            <w:r>
              <w:rPr>
                <w:rFonts w:asciiTheme="minorHAnsi" w:eastAsiaTheme="minorEastAsia" w:hAnsiTheme="minorHAnsi" w:cstheme="minorBidi"/>
                <w:noProof/>
                <w:sz w:val="22"/>
                <w:szCs w:val="22"/>
              </w:rPr>
              <w:tab/>
            </w:r>
            <w:r w:rsidRPr="004473AC">
              <w:rPr>
                <w:rStyle w:val="Hyperlink"/>
                <w:noProof/>
              </w:rPr>
              <w:t>Optimiranje parametara EMG signala [13]</w:t>
            </w:r>
            <w:r>
              <w:rPr>
                <w:noProof/>
                <w:webHidden/>
              </w:rPr>
              <w:tab/>
            </w:r>
            <w:r>
              <w:rPr>
                <w:noProof/>
                <w:webHidden/>
              </w:rPr>
              <w:fldChar w:fldCharType="begin"/>
            </w:r>
            <w:r>
              <w:rPr>
                <w:noProof/>
                <w:webHidden/>
              </w:rPr>
              <w:instrText xml:space="preserve"> PAGEREF _Toc128310697 \h </w:instrText>
            </w:r>
          </w:ins>
          <w:r>
            <w:rPr>
              <w:noProof/>
              <w:webHidden/>
            </w:rPr>
          </w:r>
          <w:r>
            <w:rPr>
              <w:noProof/>
              <w:webHidden/>
            </w:rPr>
            <w:fldChar w:fldCharType="separate"/>
          </w:r>
          <w:ins w:id="43" w:author="Windows User" w:date="2023-02-26T13:31:00Z">
            <w:r>
              <w:rPr>
                <w:noProof/>
                <w:webHidden/>
              </w:rPr>
              <w:t>28</w:t>
            </w:r>
            <w:r>
              <w:rPr>
                <w:noProof/>
                <w:webHidden/>
              </w:rPr>
              <w:fldChar w:fldCharType="end"/>
            </w:r>
            <w:r w:rsidRPr="004473AC">
              <w:rPr>
                <w:rStyle w:val="Hyperlink"/>
                <w:noProof/>
              </w:rPr>
              <w:fldChar w:fldCharType="end"/>
            </w:r>
          </w:ins>
        </w:p>
        <w:p w14:paraId="4FC6BCF8" w14:textId="77777777" w:rsidR="00C90F5C" w:rsidRDefault="00C90F5C">
          <w:pPr>
            <w:pStyle w:val="TOC1"/>
            <w:rPr>
              <w:ins w:id="44" w:author="Windows User" w:date="2023-02-26T13:31:00Z"/>
              <w:rFonts w:asciiTheme="minorHAnsi" w:eastAsiaTheme="minorEastAsia" w:hAnsiTheme="minorHAnsi" w:cstheme="minorBidi"/>
              <w:noProof/>
              <w:sz w:val="22"/>
              <w:szCs w:val="22"/>
            </w:rPr>
          </w:pPr>
          <w:ins w:id="45"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"_Toc128310698"</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6.</w:t>
            </w:r>
            <w:r>
              <w:rPr>
                <w:rFonts w:asciiTheme="minorHAnsi" w:eastAsiaTheme="minorEastAsia" w:hAnsiTheme="minorHAnsi" w:cstheme="minorBidi"/>
                <w:noProof/>
                <w:sz w:val="22"/>
                <w:szCs w:val="22"/>
              </w:rPr>
              <w:tab/>
            </w:r>
            <w:r w:rsidRPr="004473AC">
              <w:rPr>
                <w:rStyle w:val="Hyperlink"/>
                <w:noProof/>
              </w:rPr>
              <w:t>Analiza podataka RBD esperimenta</w:t>
            </w:r>
            <w:r>
              <w:rPr>
                <w:noProof/>
                <w:webHidden/>
              </w:rPr>
              <w:tab/>
            </w:r>
            <w:r>
              <w:rPr>
                <w:noProof/>
                <w:webHidden/>
              </w:rPr>
              <w:fldChar w:fldCharType="begin"/>
            </w:r>
            <w:r>
              <w:rPr>
                <w:noProof/>
                <w:webHidden/>
              </w:rPr>
              <w:instrText xml:space="preserve"> PAGEREF _Toc128310698 \h </w:instrText>
            </w:r>
          </w:ins>
          <w:r>
            <w:rPr>
              <w:noProof/>
              <w:webHidden/>
            </w:rPr>
          </w:r>
          <w:r>
            <w:rPr>
              <w:noProof/>
              <w:webHidden/>
            </w:rPr>
            <w:fldChar w:fldCharType="separate"/>
          </w:r>
          <w:ins w:id="46" w:author="Windows User" w:date="2023-02-26T13:31:00Z">
            <w:r>
              <w:rPr>
                <w:noProof/>
                <w:webHidden/>
              </w:rPr>
              <w:t>33</w:t>
            </w:r>
            <w:r>
              <w:rPr>
                <w:noProof/>
                <w:webHidden/>
              </w:rPr>
              <w:fldChar w:fldCharType="end"/>
            </w:r>
            <w:r w:rsidRPr="004473AC">
              <w:rPr>
                <w:rStyle w:val="Hyperlink"/>
                <w:noProof/>
              </w:rPr>
              <w:fldChar w:fldCharType="end"/>
            </w:r>
          </w:ins>
        </w:p>
        <w:p w14:paraId="164C5BED" w14:textId="77777777" w:rsidR="00C90F5C" w:rsidRDefault="00C90F5C">
          <w:pPr>
            <w:pStyle w:val="TOC1"/>
            <w:rPr>
              <w:ins w:id="47" w:author="Windows User" w:date="2023-02-26T13:31:00Z"/>
              <w:rFonts w:asciiTheme="minorHAnsi" w:eastAsiaTheme="minorEastAsia" w:hAnsiTheme="minorHAnsi" w:cstheme="minorBidi"/>
              <w:noProof/>
              <w:sz w:val="22"/>
              <w:szCs w:val="22"/>
            </w:rPr>
          </w:pPr>
          <w:ins w:id="48"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"_Toc128310701"</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7.</w:t>
            </w:r>
            <w:r>
              <w:rPr>
                <w:rFonts w:asciiTheme="minorHAnsi" w:eastAsiaTheme="minorEastAsia" w:hAnsiTheme="minorHAnsi" w:cstheme="minorBidi"/>
                <w:noProof/>
                <w:sz w:val="22"/>
                <w:szCs w:val="22"/>
              </w:rPr>
              <w:tab/>
            </w:r>
            <w:r w:rsidRPr="004473AC">
              <w:rPr>
                <w:rStyle w:val="Hyperlink"/>
                <w:noProof/>
              </w:rPr>
              <w:t>Zaključak</w:t>
            </w:r>
            <w:r>
              <w:rPr>
                <w:noProof/>
                <w:webHidden/>
              </w:rPr>
              <w:tab/>
            </w:r>
            <w:r>
              <w:rPr>
                <w:noProof/>
                <w:webHidden/>
              </w:rPr>
              <w:fldChar w:fldCharType="begin"/>
            </w:r>
            <w:r>
              <w:rPr>
                <w:noProof/>
                <w:webHidden/>
              </w:rPr>
              <w:instrText xml:space="preserve"> PAGEREF _Toc128310701 \h </w:instrText>
            </w:r>
          </w:ins>
          <w:r>
            <w:rPr>
              <w:noProof/>
              <w:webHidden/>
            </w:rPr>
          </w:r>
          <w:r>
            <w:rPr>
              <w:noProof/>
              <w:webHidden/>
            </w:rPr>
            <w:fldChar w:fldCharType="separate"/>
          </w:r>
          <w:ins w:id="49" w:author="Windows User" w:date="2023-02-26T13:31:00Z">
            <w:r>
              <w:rPr>
                <w:noProof/>
                <w:webHidden/>
              </w:rPr>
              <w:t>35</w:t>
            </w:r>
            <w:r>
              <w:rPr>
                <w:noProof/>
                <w:webHidden/>
              </w:rPr>
              <w:fldChar w:fldCharType="end"/>
            </w:r>
            <w:r w:rsidRPr="004473AC">
              <w:rPr>
                <w:rStyle w:val="Hyperlink"/>
                <w:noProof/>
              </w:rPr>
              <w:fldChar w:fldCharType="end"/>
            </w:r>
          </w:ins>
        </w:p>
        <w:p w14:paraId="0A6F40CF" w14:textId="77777777" w:rsidR="00C90F5C" w:rsidRDefault="00C90F5C">
          <w:pPr>
            <w:pStyle w:val="TOC1"/>
            <w:rPr>
              <w:ins w:id="50" w:author="Windows User" w:date="2023-02-26T13:31:00Z"/>
              <w:rFonts w:asciiTheme="minorHAnsi" w:eastAsiaTheme="minorEastAsia" w:hAnsiTheme="minorHAnsi" w:cstheme="minorBidi"/>
              <w:noProof/>
              <w:sz w:val="22"/>
              <w:szCs w:val="22"/>
            </w:rPr>
          </w:pPr>
          <w:ins w:id="51"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"_Toc128310702"</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8.  Literatura</w:t>
            </w:r>
            <w:r>
              <w:rPr>
                <w:noProof/>
                <w:webHidden/>
              </w:rPr>
              <w:tab/>
            </w:r>
            <w:r>
              <w:rPr>
                <w:noProof/>
                <w:webHidden/>
              </w:rPr>
              <w:fldChar w:fldCharType="begin"/>
            </w:r>
            <w:r>
              <w:rPr>
                <w:noProof/>
                <w:webHidden/>
              </w:rPr>
              <w:instrText xml:space="preserve"> PAGEREF _Toc128310702 \h </w:instrText>
            </w:r>
          </w:ins>
          <w:r>
            <w:rPr>
              <w:noProof/>
              <w:webHidden/>
            </w:rPr>
          </w:r>
          <w:r>
            <w:rPr>
              <w:noProof/>
              <w:webHidden/>
            </w:rPr>
            <w:fldChar w:fldCharType="separate"/>
          </w:r>
          <w:ins w:id="52" w:author="Windows User" w:date="2023-02-26T13:31:00Z">
            <w:r>
              <w:rPr>
                <w:noProof/>
                <w:webHidden/>
              </w:rPr>
              <w:t>37</w:t>
            </w:r>
            <w:r>
              <w:rPr>
                <w:noProof/>
                <w:webHidden/>
              </w:rPr>
              <w:fldChar w:fldCharType="end"/>
            </w:r>
            <w:r w:rsidRPr="004473AC">
              <w:rPr>
                <w:rStyle w:val="Hyperlink"/>
                <w:noProof/>
              </w:rPr>
              <w:fldChar w:fldCharType="end"/>
            </w:r>
          </w:ins>
        </w:p>
        <w:p w14:paraId="6915F108" w14:textId="77777777" w:rsidR="00C90F5C" w:rsidRDefault="00C90F5C">
          <w:pPr>
            <w:pStyle w:val="TOC1"/>
            <w:rPr>
              <w:ins w:id="53" w:author="Windows User" w:date="2023-02-26T13:31:00Z"/>
              <w:rFonts w:asciiTheme="minorHAnsi" w:eastAsiaTheme="minorEastAsia" w:hAnsiTheme="minorHAnsi" w:cstheme="minorBidi"/>
              <w:noProof/>
              <w:sz w:val="22"/>
              <w:szCs w:val="22"/>
            </w:rPr>
          </w:pPr>
          <w:ins w:id="54"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"_Toc128310703"</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9.</w:t>
            </w:r>
            <w:r>
              <w:rPr>
                <w:rFonts w:asciiTheme="minorHAnsi" w:eastAsiaTheme="minorEastAsia" w:hAnsiTheme="minorHAnsi" w:cstheme="minorBidi"/>
                <w:noProof/>
                <w:sz w:val="22"/>
                <w:szCs w:val="22"/>
              </w:rPr>
              <w:tab/>
            </w:r>
            <w:r w:rsidRPr="004473AC">
              <w:rPr>
                <w:rStyle w:val="Hyperlink"/>
                <w:noProof/>
              </w:rPr>
              <w:t>Popis slika</w:t>
            </w:r>
            <w:r>
              <w:rPr>
                <w:noProof/>
                <w:webHidden/>
              </w:rPr>
              <w:tab/>
            </w:r>
            <w:r>
              <w:rPr>
                <w:noProof/>
                <w:webHidden/>
              </w:rPr>
              <w:fldChar w:fldCharType="begin"/>
            </w:r>
            <w:r>
              <w:rPr>
                <w:noProof/>
                <w:webHidden/>
              </w:rPr>
              <w:instrText xml:space="preserve"> PAGEREF _Toc128310703 \h </w:instrText>
            </w:r>
          </w:ins>
          <w:r>
            <w:rPr>
              <w:noProof/>
              <w:webHidden/>
            </w:rPr>
          </w:r>
          <w:r>
            <w:rPr>
              <w:noProof/>
              <w:webHidden/>
            </w:rPr>
            <w:fldChar w:fldCharType="separate"/>
          </w:r>
          <w:ins w:id="55" w:author="Windows User" w:date="2023-02-26T13:31:00Z">
            <w:r>
              <w:rPr>
                <w:noProof/>
                <w:webHidden/>
              </w:rPr>
              <w:t>38</w:t>
            </w:r>
            <w:r>
              <w:rPr>
                <w:noProof/>
                <w:webHidden/>
              </w:rPr>
              <w:fldChar w:fldCharType="end"/>
            </w:r>
            <w:r w:rsidRPr="004473AC">
              <w:rPr>
                <w:rStyle w:val="Hyperlink"/>
                <w:noProof/>
              </w:rPr>
              <w:fldChar w:fldCharType="end"/>
            </w:r>
          </w:ins>
        </w:p>
        <w:p w14:paraId="09CCA3B7" w14:textId="77777777" w:rsidR="00C90F5C" w:rsidRDefault="00C90F5C">
          <w:pPr>
            <w:pStyle w:val="TOC1"/>
            <w:rPr>
              <w:ins w:id="56" w:author="Windows User" w:date="2023-02-26T13:31:00Z"/>
              <w:rFonts w:asciiTheme="minorHAnsi" w:eastAsiaTheme="minorEastAsia" w:hAnsiTheme="minorHAnsi" w:cstheme="minorBidi"/>
              <w:noProof/>
              <w:sz w:val="22"/>
              <w:szCs w:val="22"/>
            </w:rPr>
          </w:pPr>
          <w:ins w:id="57"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"_Toc128310704"</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10.</w:t>
            </w:r>
            <w:r>
              <w:rPr>
                <w:rFonts w:asciiTheme="minorHAnsi" w:eastAsiaTheme="minorEastAsia" w:hAnsiTheme="minorHAnsi" w:cstheme="minorBidi"/>
                <w:noProof/>
                <w:sz w:val="22"/>
                <w:szCs w:val="22"/>
              </w:rPr>
              <w:tab/>
            </w:r>
            <w:r w:rsidRPr="004473AC">
              <w:rPr>
                <w:rStyle w:val="Hyperlink"/>
                <w:noProof/>
              </w:rPr>
              <w:t>Kod</w:t>
            </w:r>
            <w:r>
              <w:rPr>
                <w:noProof/>
                <w:webHidden/>
              </w:rPr>
              <w:tab/>
            </w:r>
            <w:r>
              <w:rPr>
                <w:noProof/>
                <w:webHidden/>
              </w:rPr>
              <w:fldChar w:fldCharType="begin"/>
            </w:r>
            <w:r>
              <w:rPr>
                <w:noProof/>
                <w:webHidden/>
              </w:rPr>
              <w:instrText xml:space="preserve"> PAGEREF _Toc128310704 \h </w:instrText>
            </w:r>
          </w:ins>
          <w:r>
            <w:rPr>
              <w:noProof/>
              <w:webHidden/>
            </w:rPr>
          </w:r>
          <w:r>
            <w:rPr>
              <w:noProof/>
              <w:webHidden/>
            </w:rPr>
            <w:fldChar w:fldCharType="separate"/>
          </w:r>
          <w:ins w:id="58" w:author="Windows User" w:date="2023-02-26T13:31:00Z">
            <w:r>
              <w:rPr>
                <w:noProof/>
                <w:webHidden/>
              </w:rPr>
              <w:t>1</w:t>
            </w:r>
            <w:r>
              <w:rPr>
                <w:noProof/>
                <w:webHidden/>
              </w:rPr>
              <w:fldChar w:fldCharType="end"/>
            </w:r>
            <w:r w:rsidRPr="004473AC">
              <w:rPr>
                <w:rStyle w:val="Hyperlink"/>
                <w:noProof/>
              </w:rPr>
              <w:fldChar w:fldCharType="end"/>
            </w:r>
          </w:ins>
        </w:p>
        <w:p w14:paraId="0AB154DD" w14:textId="77777777" w:rsidR="00C90F5C" w:rsidRDefault="00C90F5C">
          <w:pPr>
            <w:pStyle w:val="TOC1"/>
            <w:rPr>
              <w:ins w:id="59" w:author="Windows User" w:date="2023-02-26T13:31:00Z"/>
              <w:rFonts w:asciiTheme="minorHAnsi" w:eastAsiaTheme="minorEastAsia" w:hAnsiTheme="minorHAnsi" w:cstheme="minorBidi"/>
              <w:noProof/>
              <w:sz w:val="22"/>
              <w:szCs w:val="22"/>
            </w:rPr>
          </w:pPr>
          <w:ins w:id="60" w:author="Windows User" w:date="2023-02-26T13:31:00Z">
            <w:r w:rsidRPr="004473AC">
              <w:rPr>
                <w:rStyle w:val="Hyperlink"/>
                <w:noProof/>
              </w:rPr>
              <w:fldChar w:fldCharType="begin"/>
            </w:r>
            <w:r w:rsidRPr="004473AC">
              <w:rPr>
                <w:rStyle w:val="Hyperlink"/>
                <w:noProof/>
              </w:rPr>
              <w:instrText xml:space="preserve"> </w:instrText>
            </w:r>
            <w:r>
              <w:rPr>
                <w:noProof/>
              </w:rPr>
              <w:instrText>HYPERLINK \l "_Toc128310705"</w:instrText>
            </w:r>
            <w:r w:rsidRPr="004473AC">
              <w:rPr>
                <w:rStyle w:val="Hyperlink"/>
                <w:noProof/>
              </w:rPr>
              <w:instrText xml:space="preserve"> </w:instrText>
            </w:r>
            <w:r w:rsidRPr="004473AC">
              <w:rPr>
                <w:rStyle w:val="Hyperlink"/>
                <w:noProof/>
              </w:rPr>
            </w:r>
            <w:r w:rsidRPr="004473AC">
              <w:rPr>
                <w:rStyle w:val="Hyperlink"/>
                <w:noProof/>
              </w:rPr>
              <w:fldChar w:fldCharType="separate"/>
            </w:r>
            <w:r w:rsidRPr="004473AC">
              <w:rPr>
                <w:rStyle w:val="Hyperlink"/>
                <w:noProof/>
              </w:rPr>
              <w:t>11.</w:t>
            </w:r>
            <w:r>
              <w:rPr>
                <w:rFonts w:asciiTheme="minorHAnsi" w:eastAsiaTheme="minorEastAsia" w:hAnsiTheme="minorHAnsi" w:cstheme="minorBidi"/>
                <w:noProof/>
                <w:sz w:val="22"/>
                <w:szCs w:val="22"/>
              </w:rPr>
              <w:tab/>
            </w:r>
            <w:r w:rsidRPr="004473AC">
              <w:rPr>
                <w:rStyle w:val="Hyperlink"/>
                <w:noProof/>
              </w:rPr>
              <w:t>Prilog</w:t>
            </w:r>
            <w:r>
              <w:rPr>
                <w:noProof/>
                <w:webHidden/>
              </w:rPr>
              <w:tab/>
            </w:r>
            <w:r>
              <w:rPr>
                <w:noProof/>
                <w:webHidden/>
              </w:rPr>
              <w:fldChar w:fldCharType="begin"/>
            </w:r>
            <w:r>
              <w:rPr>
                <w:noProof/>
                <w:webHidden/>
              </w:rPr>
              <w:instrText xml:space="preserve"> PAGEREF _Toc128310705 \h </w:instrText>
            </w:r>
          </w:ins>
          <w:r>
            <w:rPr>
              <w:noProof/>
              <w:webHidden/>
            </w:rPr>
          </w:r>
          <w:r>
            <w:rPr>
              <w:noProof/>
              <w:webHidden/>
            </w:rPr>
            <w:fldChar w:fldCharType="separate"/>
          </w:r>
          <w:ins w:id="61" w:author="Windows User" w:date="2023-02-26T13:31:00Z">
            <w:r>
              <w:rPr>
                <w:noProof/>
                <w:webHidden/>
              </w:rPr>
              <w:t>13</w:t>
            </w:r>
            <w:r>
              <w:rPr>
                <w:noProof/>
                <w:webHidden/>
              </w:rPr>
              <w:fldChar w:fldCharType="end"/>
            </w:r>
            <w:r w:rsidRPr="004473AC">
              <w:rPr>
                <w:rStyle w:val="Hyperlink"/>
                <w:noProof/>
              </w:rPr>
              <w:fldChar w:fldCharType="end"/>
            </w:r>
          </w:ins>
        </w:p>
        <w:p w14:paraId="099A3600" w14:textId="77777777" w:rsidR="00812819" w:rsidDel="007E6456" w:rsidRDefault="00812819">
          <w:pPr>
            <w:pStyle w:val="TOC1"/>
            <w:rPr>
              <w:del w:id="62" w:author="Windows User" w:date="2023-02-20T11:38:00Z"/>
              <w:rFonts w:asciiTheme="minorHAnsi" w:eastAsiaTheme="minorEastAsia" w:hAnsiTheme="minorHAnsi" w:cstheme="minorBidi"/>
              <w:noProof/>
              <w:sz w:val="22"/>
              <w:szCs w:val="22"/>
            </w:rPr>
          </w:pPr>
          <w:del w:id="63" w:author="Windows User" w:date="2023-02-20T11:38:00Z">
            <w:r w:rsidRPr="007E6456" w:rsidDel="007E6456">
              <w:rPr>
                <w:rStyle w:val="Hyperlink"/>
                <w:noProof/>
              </w:rPr>
              <w:delText>1.</w:delText>
            </w:r>
            <w:r w:rsidDel="007E6456">
              <w:rPr>
                <w:rFonts w:asciiTheme="minorHAnsi" w:eastAsiaTheme="minorEastAsia" w:hAnsiTheme="minorHAnsi" w:cstheme="minorBidi"/>
                <w:noProof/>
                <w:sz w:val="22"/>
                <w:szCs w:val="22"/>
              </w:rPr>
              <w:tab/>
            </w:r>
            <w:r w:rsidRPr="007E6456" w:rsidDel="007E6456">
              <w:rPr>
                <w:rStyle w:val="Hyperlink"/>
                <w:noProof/>
              </w:rPr>
              <w:delText>Uvod</w:delText>
            </w:r>
            <w:r w:rsidDel="007E6456">
              <w:rPr>
                <w:noProof/>
                <w:webHidden/>
              </w:rPr>
              <w:tab/>
              <w:delText>3</w:delText>
            </w:r>
          </w:del>
        </w:p>
        <w:p w14:paraId="7C16414A" w14:textId="77777777" w:rsidR="00812819" w:rsidDel="007E6456" w:rsidRDefault="00812819">
          <w:pPr>
            <w:pStyle w:val="TOC1"/>
            <w:rPr>
              <w:del w:id="64" w:author="Windows User" w:date="2023-02-20T11:38:00Z"/>
              <w:rFonts w:asciiTheme="minorHAnsi" w:eastAsiaTheme="minorEastAsia" w:hAnsiTheme="minorHAnsi" w:cstheme="minorBidi"/>
              <w:noProof/>
              <w:sz w:val="22"/>
              <w:szCs w:val="22"/>
            </w:rPr>
          </w:pPr>
          <w:del w:id="65" w:author="Windows User" w:date="2023-02-20T11:38:00Z">
            <w:r w:rsidRPr="007E6456" w:rsidDel="007E6456">
              <w:rPr>
                <w:rStyle w:val="Hyperlink"/>
                <w:noProof/>
              </w:rPr>
              <w:delText>2.</w:delText>
            </w:r>
            <w:r w:rsidDel="007E6456">
              <w:rPr>
                <w:rFonts w:asciiTheme="minorHAnsi" w:eastAsiaTheme="minorEastAsia" w:hAnsiTheme="minorHAnsi" w:cstheme="minorBidi"/>
                <w:noProof/>
                <w:sz w:val="22"/>
                <w:szCs w:val="22"/>
              </w:rPr>
              <w:tab/>
            </w:r>
            <w:r w:rsidRPr="007E6456" w:rsidDel="007E6456">
              <w:rPr>
                <w:rStyle w:val="Hyperlink"/>
                <w:noProof/>
              </w:rPr>
              <w:delText>Korišteni alati</w:delText>
            </w:r>
            <w:r w:rsidDel="007E6456">
              <w:rPr>
                <w:noProof/>
                <w:webHidden/>
              </w:rPr>
              <w:tab/>
              <w:delText>5</w:delText>
            </w:r>
          </w:del>
        </w:p>
        <w:p w14:paraId="7CD3A2EC" w14:textId="77777777" w:rsidR="00812819" w:rsidDel="007E6456" w:rsidRDefault="00812819">
          <w:pPr>
            <w:pStyle w:val="TOC1"/>
            <w:rPr>
              <w:del w:id="66" w:author="Windows User" w:date="2023-02-20T11:38:00Z"/>
              <w:rFonts w:asciiTheme="minorHAnsi" w:eastAsiaTheme="minorEastAsia" w:hAnsiTheme="minorHAnsi" w:cstheme="minorBidi"/>
              <w:noProof/>
              <w:sz w:val="22"/>
              <w:szCs w:val="22"/>
            </w:rPr>
          </w:pPr>
          <w:del w:id="67" w:author="Windows User" w:date="2023-02-20T11:38:00Z">
            <w:r w:rsidRPr="007E6456" w:rsidDel="007E6456">
              <w:rPr>
                <w:rStyle w:val="Hyperlink"/>
                <w:noProof/>
              </w:rPr>
              <w:delText>3.</w:delText>
            </w:r>
            <w:r w:rsidDel="007E6456">
              <w:rPr>
                <w:rFonts w:asciiTheme="minorHAnsi" w:eastAsiaTheme="minorEastAsia" w:hAnsiTheme="minorHAnsi" w:cstheme="minorBidi"/>
                <w:noProof/>
                <w:sz w:val="22"/>
                <w:szCs w:val="22"/>
              </w:rPr>
              <w:tab/>
            </w:r>
            <w:r w:rsidRPr="007E6456" w:rsidDel="007E6456">
              <w:rPr>
                <w:rStyle w:val="Hyperlink"/>
                <w:noProof/>
              </w:rPr>
              <w:delText>Kalibracija dinamometra</w:delText>
            </w:r>
            <w:r w:rsidDel="007E6456">
              <w:rPr>
                <w:noProof/>
                <w:webHidden/>
              </w:rPr>
              <w:tab/>
              <w:delText>6</w:delText>
            </w:r>
          </w:del>
        </w:p>
        <w:p w14:paraId="5E1E3F6E" w14:textId="77777777" w:rsidR="00812819" w:rsidDel="007E6456" w:rsidRDefault="00812819">
          <w:pPr>
            <w:pStyle w:val="TOC2"/>
            <w:tabs>
              <w:tab w:val="left" w:pos="880"/>
              <w:tab w:val="right" w:leader="dot" w:pos="9016"/>
            </w:tabs>
            <w:rPr>
              <w:del w:id="68" w:author="Windows User" w:date="2023-02-20T11:38:00Z"/>
              <w:rFonts w:asciiTheme="minorHAnsi" w:eastAsiaTheme="minorEastAsia" w:hAnsiTheme="minorHAnsi" w:cstheme="minorBidi"/>
              <w:noProof/>
              <w:sz w:val="22"/>
              <w:szCs w:val="22"/>
            </w:rPr>
          </w:pPr>
          <w:del w:id="69" w:author="Windows User" w:date="2023-02-20T11:38:00Z">
            <w:r w:rsidRPr="007E6456" w:rsidDel="007E6456">
              <w:rPr>
                <w:rStyle w:val="Hyperlink"/>
                <w:noProof/>
              </w:rPr>
              <w:delText>3.1.</w:delText>
            </w:r>
            <w:r w:rsidDel="007E6456">
              <w:rPr>
                <w:rFonts w:asciiTheme="minorHAnsi" w:eastAsiaTheme="minorEastAsia" w:hAnsiTheme="minorHAnsi" w:cstheme="minorBidi"/>
                <w:noProof/>
                <w:sz w:val="22"/>
                <w:szCs w:val="22"/>
              </w:rPr>
              <w:tab/>
            </w:r>
            <w:r w:rsidRPr="007E6456" w:rsidDel="007E6456">
              <w:rPr>
                <w:rStyle w:val="Hyperlink"/>
                <w:noProof/>
              </w:rPr>
              <w:delText>Vernier go direct dinamometar [3]</w:delText>
            </w:r>
            <w:r w:rsidDel="007E6456">
              <w:rPr>
                <w:noProof/>
                <w:webHidden/>
              </w:rPr>
              <w:tab/>
              <w:delText>8</w:delText>
            </w:r>
          </w:del>
        </w:p>
        <w:p w14:paraId="49743700" w14:textId="77777777" w:rsidR="00812819" w:rsidDel="007E6456" w:rsidRDefault="00812819">
          <w:pPr>
            <w:pStyle w:val="TOC2"/>
            <w:tabs>
              <w:tab w:val="left" w:pos="880"/>
              <w:tab w:val="right" w:leader="dot" w:pos="9016"/>
            </w:tabs>
            <w:rPr>
              <w:del w:id="70" w:author="Windows User" w:date="2023-02-20T11:38:00Z"/>
              <w:rFonts w:asciiTheme="minorHAnsi" w:eastAsiaTheme="minorEastAsia" w:hAnsiTheme="minorHAnsi" w:cstheme="minorBidi"/>
              <w:noProof/>
              <w:sz w:val="22"/>
              <w:szCs w:val="22"/>
            </w:rPr>
          </w:pPr>
          <w:del w:id="71" w:author="Windows User" w:date="2023-02-20T11:38:00Z">
            <w:r w:rsidRPr="007E6456" w:rsidDel="007E6456">
              <w:rPr>
                <w:rStyle w:val="Hyperlink"/>
                <w:noProof/>
              </w:rPr>
              <w:delText>3.2.</w:delText>
            </w:r>
            <w:r w:rsidDel="007E6456">
              <w:rPr>
                <w:rFonts w:asciiTheme="minorHAnsi" w:eastAsiaTheme="minorEastAsia" w:hAnsiTheme="minorHAnsi" w:cstheme="minorBidi"/>
                <w:noProof/>
                <w:sz w:val="22"/>
                <w:szCs w:val="22"/>
              </w:rPr>
              <w:tab/>
            </w:r>
            <w:r w:rsidRPr="007E6456" w:rsidDel="007E6456">
              <w:rPr>
                <w:rStyle w:val="Hyperlink"/>
                <w:noProof/>
              </w:rPr>
              <w:delText>Norma ASTM E74:2002 [3]</w:delText>
            </w:r>
            <w:r w:rsidDel="007E6456">
              <w:rPr>
                <w:noProof/>
                <w:webHidden/>
              </w:rPr>
              <w:tab/>
              <w:delText>8</w:delText>
            </w:r>
          </w:del>
        </w:p>
        <w:p w14:paraId="0A6EE540" w14:textId="77777777" w:rsidR="00812819" w:rsidDel="007E6456" w:rsidRDefault="00812819">
          <w:pPr>
            <w:pStyle w:val="TOC2"/>
            <w:tabs>
              <w:tab w:val="left" w:pos="880"/>
              <w:tab w:val="right" w:leader="dot" w:pos="9016"/>
            </w:tabs>
            <w:rPr>
              <w:del w:id="72" w:author="Windows User" w:date="2023-02-20T11:38:00Z"/>
              <w:rFonts w:asciiTheme="minorHAnsi" w:eastAsiaTheme="minorEastAsia" w:hAnsiTheme="minorHAnsi" w:cstheme="minorBidi"/>
              <w:noProof/>
              <w:sz w:val="22"/>
              <w:szCs w:val="22"/>
            </w:rPr>
          </w:pPr>
          <w:del w:id="73" w:author="Windows User" w:date="2023-02-20T11:38:00Z">
            <w:r w:rsidRPr="007E6456" w:rsidDel="007E6456">
              <w:rPr>
                <w:rStyle w:val="Hyperlink"/>
                <w:noProof/>
              </w:rPr>
              <w:delText>3.3.</w:delText>
            </w:r>
            <w:r w:rsidDel="007E6456">
              <w:rPr>
                <w:rFonts w:asciiTheme="minorHAnsi" w:eastAsiaTheme="minorEastAsia" w:hAnsiTheme="minorHAnsi" w:cstheme="minorBidi"/>
                <w:noProof/>
                <w:sz w:val="22"/>
                <w:szCs w:val="22"/>
              </w:rPr>
              <w:tab/>
            </w:r>
            <w:r w:rsidRPr="007E6456" w:rsidDel="007E6456">
              <w:rPr>
                <w:rStyle w:val="Hyperlink"/>
                <w:noProof/>
              </w:rPr>
              <w:delText>Postupak kalibracije [3]</w:delText>
            </w:r>
            <w:r w:rsidDel="007E6456">
              <w:rPr>
                <w:noProof/>
                <w:webHidden/>
              </w:rPr>
              <w:tab/>
              <w:delText>10</w:delText>
            </w:r>
          </w:del>
        </w:p>
        <w:p w14:paraId="5B5D9174" w14:textId="77777777" w:rsidR="00812819" w:rsidDel="007E6456" w:rsidRDefault="00812819">
          <w:pPr>
            <w:pStyle w:val="TOC1"/>
            <w:rPr>
              <w:del w:id="74" w:author="Windows User" w:date="2023-02-20T11:38:00Z"/>
              <w:rFonts w:asciiTheme="minorHAnsi" w:eastAsiaTheme="minorEastAsia" w:hAnsiTheme="minorHAnsi" w:cstheme="minorBidi"/>
              <w:noProof/>
              <w:sz w:val="22"/>
              <w:szCs w:val="22"/>
            </w:rPr>
          </w:pPr>
          <w:del w:id="75" w:author="Windows User" w:date="2023-02-20T11:38:00Z">
            <w:r w:rsidRPr="007E6456" w:rsidDel="007E6456">
              <w:rPr>
                <w:rStyle w:val="Hyperlink"/>
                <w:noProof/>
              </w:rPr>
              <w:delText>4.</w:delText>
            </w:r>
            <w:r w:rsidDel="007E6456">
              <w:rPr>
                <w:rFonts w:asciiTheme="minorHAnsi" w:eastAsiaTheme="minorEastAsia" w:hAnsiTheme="minorHAnsi" w:cstheme="minorBidi"/>
                <w:noProof/>
                <w:sz w:val="22"/>
                <w:szCs w:val="22"/>
              </w:rPr>
              <w:tab/>
            </w:r>
            <w:r w:rsidRPr="007E6456" w:rsidDel="007E6456">
              <w:rPr>
                <w:rStyle w:val="Hyperlink"/>
                <w:noProof/>
              </w:rPr>
              <w:delText>Shimmer3 senzori</w:delText>
            </w:r>
            <w:r w:rsidDel="007E6456">
              <w:rPr>
                <w:noProof/>
                <w:webHidden/>
              </w:rPr>
              <w:tab/>
              <w:delText>15</w:delText>
            </w:r>
          </w:del>
        </w:p>
        <w:p w14:paraId="2FA1FABD" w14:textId="77777777" w:rsidR="00812819" w:rsidDel="007E6456" w:rsidRDefault="00812819">
          <w:pPr>
            <w:pStyle w:val="TOC2"/>
            <w:tabs>
              <w:tab w:val="left" w:pos="880"/>
              <w:tab w:val="right" w:leader="dot" w:pos="9016"/>
            </w:tabs>
            <w:rPr>
              <w:del w:id="76" w:author="Windows User" w:date="2023-02-20T11:38:00Z"/>
              <w:rFonts w:asciiTheme="minorHAnsi" w:eastAsiaTheme="minorEastAsia" w:hAnsiTheme="minorHAnsi" w:cstheme="minorBidi"/>
              <w:noProof/>
              <w:sz w:val="22"/>
              <w:szCs w:val="22"/>
            </w:rPr>
          </w:pPr>
          <w:del w:id="77" w:author="Windows User" w:date="2023-02-20T11:38:00Z">
            <w:r w:rsidRPr="007E6456" w:rsidDel="007E6456">
              <w:rPr>
                <w:rStyle w:val="Hyperlink"/>
                <w:noProof/>
              </w:rPr>
              <w:delText>4.1.</w:delText>
            </w:r>
            <w:r w:rsidDel="007E6456">
              <w:rPr>
                <w:rFonts w:asciiTheme="minorHAnsi" w:eastAsiaTheme="minorEastAsia" w:hAnsiTheme="minorHAnsi" w:cstheme="minorBidi"/>
                <w:noProof/>
                <w:sz w:val="22"/>
                <w:szCs w:val="22"/>
              </w:rPr>
              <w:tab/>
            </w:r>
            <w:r w:rsidRPr="007E6456" w:rsidDel="007E6456">
              <w:rPr>
                <w:rStyle w:val="Hyperlink"/>
                <w:noProof/>
              </w:rPr>
              <w:delText>A/D prikupljanje podataka</w:delText>
            </w:r>
            <w:r w:rsidDel="007E6456">
              <w:rPr>
                <w:noProof/>
                <w:webHidden/>
              </w:rPr>
              <w:tab/>
              <w:delText>17</w:delText>
            </w:r>
          </w:del>
        </w:p>
        <w:p w14:paraId="741CF834" w14:textId="77777777" w:rsidR="00812819" w:rsidDel="007E6456" w:rsidRDefault="00812819">
          <w:pPr>
            <w:pStyle w:val="TOC1"/>
            <w:rPr>
              <w:del w:id="78" w:author="Windows User" w:date="2023-02-20T11:38:00Z"/>
              <w:rFonts w:asciiTheme="minorHAnsi" w:eastAsiaTheme="minorEastAsia" w:hAnsiTheme="minorHAnsi" w:cstheme="minorBidi"/>
              <w:noProof/>
              <w:sz w:val="22"/>
              <w:szCs w:val="22"/>
            </w:rPr>
          </w:pPr>
          <w:del w:id="79" w:author="Windows User" w:date="2023-02-20T11:38:00Z">
            <w:r w:rsidRPr="007E6456" w:rsidDel="007E6456">
              <w:rPr>
                <w:rStyle w:val="Hyperlink"/>
                <w:noProof/>
              </w:rPr>
              <w:delText>5.</w:delText>
            </w:r>
            <w:r w:rsidDel="007E6456">
              <w:rPr>
                <w:rFonts w:asciiTheme="minorHAnsi" w:eastAsiaTheme="minorEastAsia" w:hAnsiTheme="minorHAnsi" w:cstheme="minorBidi"/>
                <w:noProof/>
                <w:sz w:val="22"/>
                <w:szCs w:val="22"/>
              </w:rPr>
              <w:tab/>
            </w:r>
            <w:r w:rsidRPr="007E6456" w:rsidDel="007E6456">
              <w:rPr>
                <w:rStyle w:val="Hyperlink"/>
                <w:noProof/>
              </w:rPr>
              <w:delText xml:space="preserve">Planiranje i provođenje eksperimentalnih ispitivanja </w:delText>
            </w:r>
            <w:r w:rsidDel="007E6456">
              <w:rPr>
                <w:noProof/>
                <w:webHidden/>
              </w:rPr>
              <w:tab/>
              <w:delText>19</w:delText>
            </w:r>
          </w:del>
        </w:p>
        <w:p w14:paraId="166AD10A" w14:textId="77777777" w:rsidR="00812819" w:rsidDel="007E6456" w:rsidRDefault="00812819">
          <w:pPr>
            <w:pStyle w:val="TOC2"/>
            <w:tabs>
              <w:tab w:val="left" w:pos="880"/>
              <w:tab w:val="right" w:leader="dot" w:pos="9016"/>
            </w:tabs>
            <w:rPr>
              <w:del w:id="80" w:author="Windows User" w:date="2023-02-20T11:38:00Z"/>
              <w:rFonts w:asciiTheme="minorHAnsi" w:eastAsiaTheme="minorEastAsia" w:hAnsiTheme="minorHAnsi" w:cstheme="minorBidi"/>
              <w:noProof/>
              <w:sz w:val="22"/>
              <w:szCs w:val="22"/>
            </w:rPr>
          </w:pPr>
          <w:del w:id="81" w:author="Windows User" w:date="2023-02-20T11:38:00Z">
            <w:r w:rsidRPr="007E6456" w:rsidDel="007E6456">
              <w:rPr>
                <w:rStyle w:val="Hyperlink"/>
                <w:noProof/>
              </w:rPr>
              <w:delText>5.1.</w:delText>
            </w:r>
            <w:r w:rsidDel="007E6456">
              <w:rPr>
                <w:rFonts w:asciiTheme="minorHAnsi" w:eastAsiaTheme="minorEastAsia" w:hAnsiTheme="minorHAnsi" w:cstheme="minorBidi"/>
                <w:noProof/>
                <w:sz w:val="22"/>
                <w:szCs w:val="22"/>
              </w:rPr>
              <w:tab/>
            </w:r>
            <w:r w:rsidRPr="007E6456" w:rsidDel="007E6456">
              <w:rPr>
                <w:rStyle w:val="Hyperlink"/>
                <w:noProof/>
              </w:rPr>
              <w:delText>Utjecaj okoline na prikupljanje podataka</w:delText>
            </w:r>
            <w:r w:rsidDel="007E6456">
              <w:rPr>
                <w:noProof/>
                <w:webHidden/>
              </w:rPr>
              <w:tab/>
              <w:delText>19</w:delText>
            </w:r>
          </w:del>
        </w:p>
        <w:p w14:paraId="1AE220B6" w14:textId="77777777" w:rsidR="00812819" w:rsidDel="007E6456" w:rsidRDefault="00812819">
          <w:pPr>
            <w:pStyle w:val="TOC2"/>
            <w:tabs>
              <w:tab w:val="left" w:pos="880"/>
              <w:tab w:val="right" w:leader="dot" w:pos="9016"/>
            </w:tabs>
            <w:rPr>
              <w:del w:id="82" w:author="Windows User" w:date="2023-02-20T11:38:00Z"/>
              <w:rFonts w:asciiTheme="minorHAnsi" w:eastAsiaTheme="minorEastAsia" w:hAnsiTheme="minorHAnsi" w:cstheme="minorBidi"/>
              <w:noProof/>
              <w:sz w:val="22"/>
              <w:szCs w:val="22"/>
            </w:rPr>
          </w:pPr>
          <w:del w:id="83" w:author="Windows User" w:date="2023-02-20T11:38:00Z">
            <w:r w:rsidRPr="007E6456" w:rsidDel="007E6456">
              <w:rPr>
                <w:rStyle w:val="Hyperlink"/>
                <w:noProof/>
              </w:rPr>
              <w:delText>5.2.</w:delText>
            </w:r>
            <w:r w:rsidDel="007E6456">
              <w:rPr>
                <w:rFonts w:asciiTheme="minorHAnsi" w:eastAsiaTheme="minorEastAsia" w:hAnsiTheme="minorHAnsi" w:cstheme="minorBidi"/>
                <w:noProof/>
                <w:sz w:val="22"/>
                <w:szCs w:val="22"/>
              </w:rPr>
              <w:tab/>
            </w:r>
            <w:r w:rsidRPr="007E6456" w:rsidDel="007E6456">
              <w:rPr>
                <w:rStyle w:val="Hyperlink"/>
                <w:noProof/>
              </w:rPr>
              <w:delText>Odabir pozicije elektroda</w:delText>
            </w:r>
            <w:r w:rsidDel="007E6456">
              <w:rPr>
                <w:noProof/>
                <w:webHidden/>
              </w:rPr>
              <w:tab/>
              <w:delText>19</w:delText>
            </w:r>
          </w:del>
        </w:p>
        <w:p w14:paraId="700DA2CE" w14:textId="77777777" w:rsidR="00812819" w:rsidDel="007E6456" w:rsidRDefault="00812819">
          <w:pPr>
            <w:pStyle w:val="TOC2"/>
            <w:tabs>
              <w:tab w:val="left" w:pos="880"/>
              <w:tab w:val="right" w:leader="dot" w:pos="9016"/>
            </w:tabs>
            <w:rPr>
              <w:del w:id="84" w:author="Windows User" w:date="2023-02-20T11:38:00Z"/>
              <w:rFonts w:asciiTheme="minorHAnsi" w:eastAsiaTheme="minorEastAsia" w:hAnsiTheme="minorHAnsi" w:cstheme="minorBidi"/>
              <w:noProof/>
              <w:sz w:val="22"/>
              <w:szCs w:val="22"/>
            </w:rPr>
          </w:pPr>
          <w:del w:id="85" w:author="Windows User" w:date="2023-02-20T11:38:00Z">
            <w:r w:rsidRPr="007E6456" w:rsidDel="007E6456">
              <w:rPr>
                <w:rStyle w:val="Hyperlink"/>
                <w:noProof/>
              </w:rPr>
              <w:delText>5.3.</w:delText>
            </w:r>
            <w:r w:rsidDel="007E6456">
              <w:rPr>
                <w:rFonts w:asciiTheme="minorHAnsi" w:eastAsiaTheme="minorEastAsia" w:hAnsiTheme="minorHAnsi" w:cstheme="minorBidi"/>
                <w:noProof/>
                <w:sz w:val="22"/>
                <w:szCs w:val="22"/>
              </w:rPr>
              <w:tab/>
            </w:r>
            <w:r w:rsidRPr="007E6456" w:rsidDel="007E6456">
              <w:rPr>
                <w:rStyle w:val="Hyperlink"/>
                <w:noProof/>
              </w:rPr>
              <w:delText>Postupak ispitivanja</w:delText>
            </w:r>
            <w:r w:rsidDel="007E6456">
              <w:rPr>
                <w:noProof/>
                <w:webHidden/>
              </w:rPr>
              <w:tab/>
              <w:delText>21</w:delText>
            </w:r>
          </w:del>
        </w:p>
        <w:p w14:paraId="562BBDFC" w14:textId="77777777" w:rsidR="00812819" w:rsidDel="007E6456" w:rsidRDefault="00812819">
          <w:pPr>
            <w:pStyle w:val="TOC2"/>
            <w:tabs>
              <w:tab w:val="left" w:pos="880"/>
              <w:tab w:val="right" w:leader="dot" w:pos="9016"/>
            </w:tabs>
            <w:rPr>
              <w:del w:id="86" w:author="Windows User" w:date="2023-02-20T11:38:00Z"/>
              <w:rFonts w:asciiTheme="minorHAnsi" w:eastAsiaTheme="minorEastAsia" w:hAnsiTheme="minorHAnsi" w:cstheme="minorBidi"/>
              <w:noProof/>
              <w:sz w:val="22"/>
              <w:szCs w:val="22"/>
            </w:rPr>
          </w:pPr>
          <w:del w:id="87" w:author="Windows User" w:date="2023-02-20T11:38:00Z">
            <w:r w:rsidRPr="007E6456" w:rsidDel="007E6456">
              <w:rPr>
                <w:rStyle w:val="Hyperlink"/>
                <w:noProof/>
              </w:rPr>
              <w:delText>5.4.</w:delText>
            </w:r>
            <w:r w:rsidDel="007E6456">
              <w:rPr>
                <w:rFonts w:asciiTheme="minorHAnsi" w:eastAsiaTheme="minorEastAsia" w:hAnsiTheme="minorHAnsi" w:cstheme="minorBidi"/>
                <w:noProof/>
                <w:sz w:val="22"/>
                <w:szCs w:val="22"/>
              </w:rPr>
              <w:tab/>
            </w:r>
            <w:r w:rsidRPr="007E6456" w:rsidDel="007E6456">
              <w:rPr>
                <w:rStyle w:val="Hyperlink"/>
                <w:noProof/>
              </w:rPr>
              <w:delText>Nasumični statistički eksperiment</w:delText>
            </w:r>
            <w:r w:rsidDel="007E6456">
              <w:rPr>
                <w:noProof/>
                <w:webHidden/>
              </w:rPr>
              <w:tab/>
              <w:delText>22</w:delText>
            </w:r>
          </w:del>
        </w:p>
        <w:p w14:paraId="67243DD8" w14:textId="77777777" w:rsidR="00812819" w:rsidDel="007E6456" w:rsidRDefault="00812819">
          <w:pPr>
            <w:pStyle w:val="TOC1"/>
            <w:rPr>
              <w:del w:id="88" w:author="Windows User" w:date="2023-02-20T11:38:00Z"/>
              <w:rFonts w:asciiTheme="minorHAnsi" w:eastAsiaTheme="minorEastAsia" w:hAnsiTheme="minorHAnsi" w:cstheme="minorBidi"/>
              <w:noProof/>
              <w:sz w:val="22"/>
              <w:szCs w:val="22"/>
            </w:rPr>
          </w:pPr>
          <w:del w:id="89" w:author="Windows User" w:date="2023-02-20T11:38:00Z">
            <w:r w:rsidRPr="007E6456" w:rsidDel="007E6456">
              <w:rPr>
                <w:rStyle w:val="Hyperlink"/>
                <w:noProof/>
              </w:rPr>
              <w:delText>6.</w:delText>
            </w:r>
            <w:r w:rsidDel="007E6456">
              <w:rPr>
                <w:rFonts w:asciiTheme="minorHAnsi" w:eastAsiaTheme="minorEastAsia" w:hAnsiTheme="minorHAnsi" w:cstheme="minorBidi"/>
                <w:noProof/>
                <w:sz w:val="22"/>
                <w:szCs w:val="22"/>
              </w:rPr>
              <w:tab/>
            </w:r>
            <w:r w:rsidRPr="007E6456" w:rsidDel="007E6456">
              <w:rPr>
                <w:rStyle w:val="Hyperlink"/>
                <w:noProof/>
              </w:rPr>
              <w:delText>Obrada podataka</w:delText>
            </w:r>
            <w:r w:rsidDel="007E6456">
              <w:rPr>
                <w:noProof/>
                <w:webHidden/>
              </w:rPr>
              <w:tab/>
              <w:delText>24</w:delText>
            </w:r>
          </w:del>
        </w:p>
        <w:p w14:paraId="74656461" w14:textId="77777777" w:rsidR="00812819" w:rsidDel="007E6456" w:rsidRDefault="00812819">
          <w:pPr>
            <w:pStyle w:val="TOC2"/>
            <w:tabs>
              <w:tab w:val="left" w:pos="880"/>
              <w:tab w:val="right" w:leader="dot" w:pos="9016"/>
            </w:tabs>
            <w:rPr>
              <w:del w:id="90" w:author="Windows User" w:date="2023-02-20T11:38:00Z"/>
              <w:rFonts w:asciiTheme="minorHAnsi" w:eastAsiaTheme="minorEastAsia" w:hAnsiTheme="minorHAnsi" w:cstheme="minorBidi"/>
              <w:noProof/>
              <w:sz w:val="22"/>
              <w:szCs w:val="22"/>
            </w:rPr>
          </w:pPr>
          <w:del w:id="91" w:author="Windows User" w:date="2023-02-20T11:38:00Z">
            <w:r w:rsidRPr="007E6456" w:rsidDel="007E6456">
              <w:rPr>
                <w:rStyle w:val="Hyperlink"/>
                <w:noProof/>
              </w:rPr>
              <w:delText>6.1.</w:delText>
            </w:r>
            <w:r w:rsidDel="007E6456">
              <w:rPr>
                <w:rFonts w:asciiTheme="minorHAnsi" w:eastAsiaTheme="minorEastAsia" w:hAnsiTheme="minorHAnsi" w:cstheme="minorBidi"/>
                <w:noProof/>
                <w:sz w:val="22"/>
                <w:szCs w:val="22"/>
              </w:rPr>
              <w:tab/>
            </w:r>
            <w:r w:rsidRPr="007E6456" w:rsidDel="007E6456">
              <w:rPr>
                <w:rStyle w:val="Hyperlink"/>
                <w:noProof/>
              </w:rPr>
              <w:delText>Obrada ROS izlaza [13]</w:delText>
            </w:r>
            <w:r w:rsidDel="007E6456">
              <w:rPr>
                <w:noProof/>
                <w:webHidden/>
              </w:rPr>
              <w:tab/>
              <w:delText>27</w:delText>
            </w:r>
          </w:del>
        </w:p>
        <w:p w14:paraId="70C8C011" w14:textId="77777777" w:rsidR="00812819" w:rsidDel="007E6456" w:rsidRDefault="00812819">
          <w:pPr>
            <w:pStyle w:val="TOC2"/>
            <w:tabs>
              <w:tab w:val="left" w:pos="880"/>
              <w:tab w:val="right" w:leader="dot" w:pos="9016"/>
            </w:tabs>
            <w:rPr>
              <w:del w:id="92" w:author="Windows User" w:date="2023-02-20T11:38:00Z"/>
              <w:rFonts w:asciiTheme="minorHAnsi" w:eastAsiaTheme="minorEastAsia" w:hAnsiTheme="minorHAnsi" w:cstheme="minorBidi"/>
              <w:noProof/>
              <w:sz w:val="22"/>
              <w:szCs w:val="22"/>
            </w:rPr>
          </w:pPr>
          <w:del w:id="93" w:author="Windows User" w:date="2023-02-20T11:38:00Z">
            <w:r w:rsidRPr="007E6456" w:rsidDel="007E6456">
              <w:rPr>
                <w:rStyle w:val="Hyperlink"/>
                <w:noProof/>
              </w:rPr>
              <w:delText>6.2.</w:delText>
            </w:r>
            <w:r w:rsidDel="007E6456">
              <w:rPr>
                <w:rFonts w:asciiTheme="minorHAnsi" w:eastAsiaTheme="minorEastAsia" w:hAnsiTheme="minorHAnsi" w:cstheme="minorBidi"/>
                <w:noProof/>
                <w:sz w:val="22"/>
                <w:szCs w:val="22"/>
              </w:rPr>
              <w:tab/>
            </w:r>
            <w:r w:rsidRPr="007E6456" w:rsidDel="007E6456">
              <w:rPr>
                <w:rStyle w:val="Hyperlink"/>
                <w:noProof/>
              </w:rPr>
              <w:delText>Optimiranje parametara EMG signala [13]</w:delText>
            </w:r>
            <w:r w:rsidDel="007E6456">
              <w:rPr>
                <w:noProof/>
                <w:webHidden/>
              </w:rPr>
              <w:tab/>
              <w:delText>30</w:delText>
            </w:r>
          </w:del>
        </w:p>
        <w:p w14:paraId="607D3C7E" w14:textId="77777777" w:rsidR="00812819" w:rsidDel="007E6456" w:rsidRDefault="00812819">
          <w:pPr>
            <w:pStyle w:val="TOC2"/>
            <w:tabs>
              <w:tab w:val="left" w:pos="880"/>
              <w:tab w:val="right" w:leader="dot" w:pos="9016"/>
            </w:tabs>
            <w:rPr>
              <w:del w:id="94" w:author="Windows User" w:date="2023-02-20T11:38:00Z"/>
              <w:rFonts w:asciiTheme="minorHAnsi" w:eastAsiaTheme="minorEastAsia" w:hAnsiTheme="minorHAnsi" w:cstheme="minorBidi"/>
              <w:noProof/>
              <w:sz w:val="22"/>
              <w:szCs w:val="22"/>
            </w:rPr>
          </w:pPr>
          <w:del w:id="95" w:author="Windows User" w:date="2023-02-20T11:38:00Z">
            <w:r w:rsidRPr="007E6456" w:rsidDel="007E6456">
              <w:rPr>
                <w:rStyle w:val="Hyperlink"/>
                <w:noProof/>
              </w:rPr>
              <w:delText>6.3.</w:delText>
            </w:r>
            <w:r w:rsidDel="007E6456">
              <w:rPr>
                <w:rFonts w:asciiTheme="minorHAnsi" w:eastAsiaTheme="minorEastAsia" w:hAnsiTheme="minorHAnsi" w:cstheme="minorBidi"/>
                <w:noProof/>
                <w:sz w:val="22"/>
                <w:szCs w:val="22"/>
              </w:rPr>
              <w:tab/>
            </w:r>
            <w:r w:rsidRPr="007E6456" w:rsidDel="007E6456">
              <w:rPr>
                <w:rStyle w:val="Hyperlink"/>
                <w:noProof/>
              </w:rPr>
              <w:delText xml:space="preserve">Brza Fourierova transformacija </w:delText>
            </w:r>
            <w:r w:rsidDel="007E6456">
              <w:rPr>
                <w:noProof/>
                <w:webHidden/>
              </w:rPr>
              <w:tab/>
              <w:delText>33</w:delText>
            </w:r>
          </w:del>
        </w:p>
        <w:p w14:paraId="3F869267" w14:textId="77777777" w:rsidR="00812819" w:rsidDel="007E6456" w:rsidRDefault="00812819">
          <w:pPr>
            <w:pStyle w:val="TOC1"/>
            <w:rPr>
              <w:del w:id="96" w:author="Windows User" w:date="2023-02-20T11:38:00Z"/>
              <w:rFonts w:asciiTheme="minorHAnsi" w:eastAsiaTheme="minorEastAsia" w:hAnsiTheme="minorHAnsi" w:cstheme="minorBidi"/>
              <w:noProof/>
              <w:sz w:val="22"/>
              <w:szCs w:val="22"/>
            </w:rPr>
          </w:pPr>
          <w:del w:id="97" w:author="Windows User" w:date="2023-02-20T11:38:00Z">
            <w:r w:rsidRPr="007E6456" w:rsidDel="007E6456">
              <w:rPr>
                <w:rStyle w:val="Hyperlink"/>
                <w:noProof/>
              </w:rPr>
              <w:delText>7.</w:delText>
            </w:r>
            <w:r w:rsidDel="007E6456">
              <w:rPr>
                <w:rFonts w:asciiTheme="minorHAnsi" w:eastAsiaTheme="minorEastAsia" w:hAnsiTheme="minorHAnsi" w:cstheme="minorBidi"/>
                <w:noProof/>
                <w:sz w:val="22"/>
                <w:szCs w:val="22"/>
              </w:rPr>
              <w:tab/>
            </w:r>
            <w:r w:rsidRPr="007E6456" w:rsidDel="007E6456">
              <w:rPr>
                <w:rStyle w:val="Hyperlink"/>
                <w:noProof/>
              </w:rPr>
              <w:delText>Zaključak</w:delText>
            </w:r>
            <w:r w:rsidDel="007E6456">
              <w:rPr>
                <w:noProof/>
                <w:webHidden/>
              </w:rPr>
              <w:tab/>
              <w:delText>35</w:delText>
            </w:r>
          </w:del>
        </w:p>
        <w:p w14:paraId="28AB5116" w14:textId="77777777" w:rsidR="00812819" w:rsidDel="007E6456" w:rsidRDefault="00812819">
          <w:pPr>
            <w:pStyle w:val="TOC1"/>
            <w:rPr>
              <w:del w:id="98" w:author="Windows User" w:date="2023-02-20T11:38:00Z"/>
              <w:rFonts w:asciiTheme="minorHAnsi" w:eastAsiaTheme="minorEastAsia" w:hAnsiTheme="minorHAnsi" w:cstheme="minorBidi"/>
              <w:noProof/>
              <w:sz w:val="22"/>
              <w:szCs w:val="22"/>
            </w:rPr>
          </w:pPr>
          <w:del w:id="99" w:author="Windows User" w:date="2023-02-20T11:38:00Z">
            <w:r w:rsidRPr="007E6456" w:rsidDel="007E6456">
              <w:rPr>
                <w:rStyle w:val="Hyperlink"/>
                <w:noProof/>
              </w:rPr>
              <w:delText>8.  Literatura</w:delText>
            </w:r>
            <w:r w:rsidDel="007E6456">
              <w:rPr>
                <w:noProof/>
                <w:webHidden/>
              </w:rPr>
              <w:tab/>
              <w:delText>37</w:delText>
            </w:r>
          </w:del>
        </w:p>
        <w:p w14:paraId="4F528066" w14:textId="77777777" w:rsidR="00812819" w:rsidDel="007E6456" w:rsidRDefault="00812819">
          <w:pPr>
            <w:pStyle w:val="TOC1"/>
            <w:rPr>
              <w:del w:id="100" w:author="Windows User" w:date="2023-02-20T11:38:00Z"/>
              <w:rFonts w:asciiTheme="minorHAnsi" w:eastAsiaTheme="minorEastAsia" w:hAnsiTheme="minorHAnsi" w:cstheme="minorBidi"/>
              <w:noProof/>
              <w:sz w:val="22"/>
              <w:szCs w:val="22"/>
            </w:rPr>
          </w:pPr>
          <w:del w:id="101" w:author="Windows User" w:date="2023-02-20T11:38:00Z">
            <w:r w:rsidRPr="007E6456" w:rsidDel="007E6456">
              <w:rPr>
                <w:rStyle w:val="Hyperlink"/>
                <w:noProof/>
              </w:rPr>
              <w:delText>9.</w:delText>
            </w:r>
            <w:r w:rsidDel="007E6456">
              <w:rPr>
                <w:rFonts w:asciiTheme="minorHAnsi" w:eastAsiaTheme="minorEastAsia" w:hAnsiTheme="minorHAnsi" w:cstheme="minorBidi"/>
                <w:noProof/>
                <w:sz w:val="22"/>
                <w:szCs w:val="22"/>
              </w:rPr>
              <w:tab/>
            </w:r>
            <w:r w:rsidRPr="007E6456" w:rsidDel="007E6456">
              <w:rPr>
                <w:rStyle w:val="Hyperlink"/>
                <w:noProof/>
              </w:rPr>
              <w:delText>Popis slika</w:delText>
            </w:r>
            <w:r w:rsidDel="007E6456">
              <w:rPr>
                <w:noProof/>
                <w:webHidden/>
              </w:rPr>
              <w:tab/>
              <w:delText>38</w:delText>
            </w:r>
          </w:del>
        </w:p>
        <w:p w14:paraId="2B14A6DE" w14:textId="77777777" w:rsidR="00812819" w:rsidDel="007E6456" w:rsidRDefault="00812819">
          <w:pPr>
            <w:pStyle w:val="TOC1"/>
            <w:rPr>
              <w:del w:id="102" w:author="Windows User" w:date="2023-02-20T11:38:00Z"/>
              <w:rFonts w:asciiTheme="minorHAnsi" w:eastAsiaTheme="minorEastAsia" w:hAnsiTheme="minorHAnsi" w:cstheme="minorBidi"/>
              <w:noProof/>
              <w:sz w:val="22"/>
              <w:szCs w:val="22"/>
            </w:rPr>
          </w:pPr>
          <w:del w:id="103" w:author="Windows User" w:date="2023-02-20T11:38:00Z">
            <w:r w:rsidRPr="007E6456" w:rsidDel="007E6456">
              <w:rPr>
                <w:rStyle w:val="Hyperlink"/>
                <w:noProof/>
              </w:rPr>
              <w:delText>10.</w:delText>
            </w:r>
            <w:r w:rsidDel="007E6456">
              <w:rPr>
                <w:rFonts w:asciiTheme="minorHAnsi" w:eastAsiaTheme="minorEastAsia" w:hAnsiTheme="minorHAnsi" w:cstheme="minorBidi"/>
                <w:noProof/>
                <w:sz w:val="22"/>
                <w:szCs w:val="22"/>
              </w:rPr>
              <w:tab/>
            </w:r>
            <w:r w:rsidRPr="007E6456" w:rsidDel="007E6456">
              <w:rPr>
                <w:rStyle w:val="Hyperlink"/>
                <w:noProof/>
              </w:rPr>
              <w:delText>Kod</w:delText>
            </w:r>
            <w:r w:rsidDel="007E6456">
              <w:rPr>
                <w:noProof/>
                <w:webHidden/>
              </w:rPr>
              <w:tab/>
              <w:delText>40</w:delText>
            </w:r>
          </w:del>
        </w:p>
        <w:p w14:paraId="2E0F8DA9" w14:textId="270DA1D1" w:rsidR="00240378" w:rsidRPr="00A962DC" w:rsidRDefault="00240378">
          <w:r w:rsidRPr="00A962DC">
            <w:rPr>
              <w:b/>
              <w:bCs/>
            </w:rPr>
            <w:fldChar w:fldCharType="end"/>
          </w:r>
        </w:p>
      </w:sdtContent>
    </w:sdt>
    <w:p w14:paraId="642ED8DD" w14:textId="217C76C1" w:rsidR="00F41196" w:rsidRPr="00A962DC" w:rsidRDefault="00F41196" w:rsidP="009367BC">
      <w:pPr>
        <w:keepNext/>
        <w:keepLines/>
        <w:pBdr>
          <w:top w:val="nil"/>
          <w:left w:val="nil"/>
          <w:bottom w:val="nil"/>
          <w:right w:val="nil"/>
          <w:between w:val="nil"/>
        </w:pBdr>
        <w:spacing w:before="240" w:after="0" w:line="259" w:lineRule="auto"/>
        <w:jc w:val="left"/>
        <w:rPr>
          <w:rFonts w:ascii="Calibri" w:eastAsia="Calibri" w:hAnsi="Calibri" w:cs="Calibri"/>
          <w:color w:val="2F5496"/>
          <w:sz w:val="32"/>
          <w:szCs w:val="32"/>
        </w:rPr>
      </w:pPr>
    </w:p>
    <w:p w14:paraId="642ED8F0" w14:textId="558177E5" w:rsidR="00F41196" w:rsidRDefault="00F41196">
      <w:pPr>
        <w:spacing w:before="0" w:after="160" w:line="259" w:lineRule="auto"/>
        <w:jc w:val="left"/>
        <w:rPr>
          <w:ins w:id="104" w:author="Windows User" w:date="2023-02-21T13:42:00Z"/>
          <w:b/>
          <w:color w:val="000000"/>
          <w:sz w:val="32"/>
          <w:szCs w:val="32"/>
        </w:rPr>
      </w:pPr>
    </w:p>
    <w:p w14:paraId="755BA518" w14:textId="77777777" w:rsidR="000B46FB" w:rsidRPr="00A962DC" w:rsidRDefault="000B46FB">
      <w:pPr>
        <w:spacing w:before="0" w:after="160" w:line="259" w:lineRule="auto"/>
        <w:jc w:val="left"/>
        <w:rPr>
          <w:b/>
          <w:color w:val="000000"/>
          <w:sz w:val="32"/>
          <w:szCs w:val="32"/>
        </w:rPr>
      </w:pPr>
    </w:p>
    <w:p w14:paraId="642ED8F2" w14:textId="16BA05BC" w:rsidR="00F41196" w:rsidRDefault="001529E5" w:rsidP="003D4D80">
      <w:pPr>
        <w:pStyle w:val="Heading1"/>
      </w:pPr>
      <w:bookmarkStart w:id="105" w:name="_heading=h.gjdgxs" w:colFirst="0" w:colLast="0"/>
      <w:bookmarkStart w:id="106" w:name="_Toc126618635"/>
      <w:bookmarkStart w:id="107" w:name="_Toc128310682"/>
      <w:bookmarkEnd w:id="105"/>
      <w:r w:rsidRPr="00A962DC">
        <w:lastRenderedPageBreak/>
        <w:t>Uvod</w:t>
      </w:r>
      <w:bookmarkEnd w:id="106"/>
      <w:bookmarkEnd w:id="107"/>
    </w:p>
    <w:p w14:paraId="525D443F" w14:textId="32E88822" w:rsidR="002B4ECE" w:rsidRPr="002B4ECE" w:rsidRDefault="002B4ECE" w:rsidP="00877AA0">
      <w:r>
        <w:t>Napre</w:t>
      </w:r>
      <w:r w:rsidR="00513238">
        <w:t xml:space="preserve">dak tehnologije </w:t>
      </w:r>
      <w:r w:rsidR="00A269BA">
        <w:t xml:space="preserve">omogućio je korištenje novih metoda rehabilitacije osoba koji imaju problem s </w:t>
      </w:r>
      <w:r w:rsidR="00611A04">
        <w:t xml:space="preserve">funkcionalnosti udova zbog nesreća, moždanog ili srčanog udara. </w:t>
      </w:r>
      <w:r w:rsidR="00396156">
        <w:t xml:space="preserve">Korištenjem senzora, </w:t>
      </w:r>
      <w:r w:rsidR="00811B9B">
        <w:t>tehnike 3D printa i regulacije moguće je</w:t>
      </w:r>
      <w:r w:rsidR="000B2A35">
        <w:t xml:space="preserve"> poboljšati proces rehabilitacija</w:t>
      </w:r>
      <w:r w:rsidR="00230015">
        <w:t>.</w:t>
      </w:r>
      <w:r w:rsidR="005B4F5C">
        <w:t xml:space="preserve"> U ovome seminaru opisati će se </w:t>
      </w:r>
      <w:ins w:id="108" w:author="Ervin Kamenar" w:date="2023-02-20T13:37:00Z">
        <w:r w:rsidR="00FE60C7">
          <w:t xml:space="preserve">rad na </w:t>
        </w:r>
      </w:ins>
      <w:r w:rsidR="005B4F5C">
        <w:t>projektn</w:t>
      </w:r>
      <w:ins w:id="109" w:author="Ervin Kamenar" w:date="2023-02-20T13:38:00Z">
        <w:r w:rsidR="00FE60C7">
          <w:t>om</w:t>
        </w:r>
      </w:ins>
      <w:del w:id="110" w:author="Ervin Kamenar" w:date="2023-02-20T13:37:00Z">
        <w:r w:rsidR="005B4F5C" w:rsidDel="00FE60C7">
          <w:delText>i</w:delText>
        </w:r>
      </w:del>
      <w:r w:rsidR="005B4F5C">
        <w:t xml:space="preserve"> zadat</w:t>
      </w:r>
      <w:del w:id="111" w:author="Ervin Kamenar" w:date="2023-02-20T13:38:00Z">
        <w:r w:rsidR="005B4F5C" w:rsidDel="00FE60C7">
          <w:delText>a</w:delText>
        </w:r>
      </w:del>
      <w:r w:rsidR="005B4F5C">
        <w:t>k</w:t>
      </w:r>
      <w:ins w:id="112" w:author="Ervin Kamenar" w:date="2023-02-20T13:38:00Z">
        <w:r w:rsidR="00FE60C7">
          <w:t>u</w:t>
        </w:r>
      </w:ins>
      <w:r w:rsidR="005B4F5C">
        <w:t xml:space="preserve"> </w:t>
      </w:r>
      <w:ins w:id="113" w:author="Ervin Kamenar" w:date="2023-02-20T13:38:00Z">
        <w:r w:rsidR="00FE60C7">
          <w:t xml:space="preserve">dobivanja </w:t>
        </w:r>
      </w:ins>
      <w:del w:id="114" w:author="Ervin Kamenar" w:date="2023-02-20T13:38:00Z">
        <w:r w:rsidR="00875291" w:rsidDel="00FE60C7">
          <w:delText xml:space="preserve">u kojem je zadatak bio dobiti </w:delText>
        </w:r>
      </w:del>
      <w:r w:rsidR="00875291">
        <w:t>rezultat</w:t>
      </w:r>
      <w:del w:id="115" w:author="Ervin Kamenar" w:date="2023-02-20T13:38:00Z">
        <w:r w:rsidR="00875291" w:rsidDel="00FE60C7">
          <w:delText>e</w:delText>
        </w:r>
      </w:del>
      <w:ins w:id="116" w:author="Ervin Kamenar" w:date="2023-02-20T13:38:00Z">
        <w:r w:rsidR="00FE60C7">
          <w:t>a</w:t>
        </w:r>
      </w:ins>
      <w:r w:rsidR="00875291">
        <w:t xml:space="preserve"> </w:t>
      </w:r>
      <w:r w:rsidR="00CF501D">
        <w:t xml:space="preserve">koji će u budućnosti pridonijeti optimizaciji </w:t>
      </w:r>
      <w:r w:rsidR="00483086">
        <w:t>procesa rehabilitacije.</w:t>
      </w:r>
    </w:p>
    <w:p w14:paraId="0B87A08C" w14:textId="2ED7F2F8" w:rsidR="003240F8" w:rsidRPr="00A962DC" w:rsidRDefault="004049AA" w:rsidP="003240F8">
      <w:r w:rsidRPr="00A962DC">
        <w:t xml:space="preserve">U okviru projektnog zadatka, </w:t>
      </w:r>
      <w:r w:rsidR="00775990" w:rsidRPr="00A962DC">
        <w:t>nadogra</w:t>
      </w:r>
      <w:r w:rsidRPr="00A962DC">
        <w:t xml:space="preserve">đuje se </w:t>
      </w:r>
      <w:r w:rsidR="0075609B" w:rsidRPr="00A962DC">
        <w:t>i implementira</w:t>
      </w:r>
      <w:r w:rsidR="00775990" w:rsidRPr="00A962DC">
        <w:t xml:space="preserve"> </w:t>
      </w:r>
      <w:r w:rsidR="0075609B" w:rsidRPr="00A962DC">
        <w:t xml:space="preserve">mjerni </w:t>
      </w:r>
      <w:r w:rsidR="00775990" w:rsidRPr="00A962DC">
        <w:t xml:space="preserve">sustav </w:t>
      </w:r>
      <w:r w:rsidR="0075609B" w:rsidRPr="00A962DC">
        <w:t xml:space="preserve">dinamometra i </w:t>
      </w:r>
      <w:proofErr w:type="spellStart"/>
      <w:r w:rsidR="0075609B" w:rsidRPr="00A962DC">
        <w:t>sEMG</w:t>
      </w:r>
      <w:proofErr w:type="spellEnd"/>
      <w:r w:rsidR="0075609B" w:rsidRPr="00A962DC">
        <w:t xml:space="preserve"> osjetnika</w:t>
      </w:r>
      <w:r w:rsidR="00427F97" w:rsidRPr="00A962DC">
        <w:t xml:space="preserve">, za </w:t>
      </w:r>
      <w:r w:rsidR="00F17015" w:rsidRPr="00A962DC">
        <w:t xml:space="preserve">čije se potrebe koristiti </w:t>
      </w:r>
      <w:proofErr w:type="spellStart"/>
      <w:r w:rsidR="00F17015" w:rsidRPr="00A962DC">
        <w:t>Vernier</w:t>
      </w:r>
      <w:proofErr w:type="spellEnd"/>
      <w:r w:rsidR="00F17015" w:rsidRPr="00A962DC">
        <w:t xml:space="preserve"> ručni dinamometar za </w:t>
      </w:r>
      <w:r w:rsidR="00B066CA" w:rsidRPr="00A962DC">
        <w:t>mjerenje sile stiska</w:t>
      </w:r>
      <w:r w:rsidR="00F17015" w:rsidRPr="00A962DC">
        <w:t xml:space="preserve">, Shimmer3 senzori </w:t>
      </w:r>
      <w:r w:rsidR="00B066CA" w:rsidRPr="00A962DC">
        <w:t xml:space="preserve">za mjerenje aktivacije mišića, ROS </w:t>
      </w:r>
      <w:r w:rsidR="0014320B" w:rsidRPr="00A962DC">
        <w:t xml:space="preserve">(robotski operacijski sustav), gotovi paketi </w:t>
      </w:r>
      <w:proofErr w:type="spellStart"/>
      <w:r w:rsidR="006E73D7" w:rsidRPr="00A962DC">
        <w:t>godirect_ros</w:t>
      </w:r>
      <w:proofErr w:type="spellEnd"/>
      <w:r w:rsidR="006E73D7" w:rsidRPr="00A962DC">
        <w:t xml:space="preserve"> i </w:t>
      </w:r>
      <w:proofErr w:type="spellStart"/>
      <w:r w:rsidR="006E73D7" w:rsidRPr="00A962DC">
        <w:t>shimmer_ros</w:t>
      </w:r>
      <w:proofErr w:type="spellEnd"/>
      <w:r w:rsidR="006E73D7" w:rsidRPr="00A962DC">
        <w:t xml:space="preserve"> za upravljanje</w:t>
      </w:r>
      <w:r w:rsidR="00274BE3" w:rsidRPr="00A962DC">
        <w:t xml:space="preserve">, komunikaciju i obradu podataka dobivenih </w:t>
      </w:r>
      <w:r w:rsidRPr="00A962DC">
        <w:t xml:space="preserve">pomoću </w:t>
      </w:r>
      <w:r w:rsidR="00274BE3" w:rsidRPr="00A962DC">
        <w:t>dinamometra i senzora.</w:t>
      </w:r>
    </w:p>
    <w:p w14:paraId="3F1A5344" w14:textId="2D90D4FC" w:rsidR="00A56384" w:rsidRPr="00A962DC" w:rsidRDefault="00D07B61" w:rsidP="00A56384">
      <w:r w:rsidRPr="00A962DC">
        <w:t xml:space="preserve">Dinamometar i </w:t>
      </w:r>
      <w:proofErr w:type="spellStart"/>
      <w:r w:rsidR="004049AA" w:rsidRPr="00A962DC">
        <w:t>sEMG</w:t>
      </w:r>
      <w:proofErr w:type="spellEnd"/>
      <w:r w:rsidR="004049AA" w:rsidRPr="00A962DC">
        <w:t xml:space="preserve"> osjetnici </w:t>
      </w:r>
      <w:r w:rsidR="00A82E8C" w:rsidRPr="00A962DC">
        <w:t>povezuju se s računalom pomoću bežične veze (</w:t>
      </w:r>
      <w:r w:rsidR="006163B1" w:rsidRPr="00A962DC">
        <w:t>B</w:t>
      </w:r>
      <w:r w:rsidR="00A82E8C" w:rsidRPr="00A962DC">
        <w:t>luetooth)</w:t>
      </w:r>
      <w:r w:rsidR="00F80E94" w:rsidRPr="00A962DC">
        <w:t xml:space="preserve">, a za međusobnu komunikaciju računala </w:t>
      </w:r>
      <w:r w:rsidR="00C9329D" w:rsidRPr="00A962DC">
        <w:t xml:space="preserve">s dinamometrom i </w:t>
      </w:r>
      <w:proofErr w:type="spellStart"/>
      <w:r w:rsidR="00C9329D" w:rsidRPr="00A962DC">
        <w:t>shimmer</w:t>
      </w:r>
      <w:proofErr w:type="spellEnd"/>
      <w:r w:rsidR="00C9329D" w:rsidRPr="00A962DC">
        <w:t xml:space="preserve">-om zaslužan je ROS. </w:t>
      </w:r>
      <w:r w:rsidR="007B4B07" w:rsidRPr="00A962DC">
        <w:t xml:space="preserve">Gotovi paketi omogućili su </w:t>
      </w:r>
      <w:r w:rsidR="00EF4EB2" w:rsidRPr="00A962DC">
        <w:t>prikaz, rad i praćenje podataka</w:t>
      </w:r>
      <w:r w:rsidR="0068595D" w:rsidRPr="00A962DC">
        <w:t xml:space="preserve">, no </w:t>
      </w:r>
      <w:r w:rsidR="00E53B4A" w:rsidRPr="00A962DC">
        <w:t xml:space="preserve">bilo je potrebno i obraditi dobivene podatke kako bi se dobila korelacija između snage stiska i aktivacije mišića pa </w:t>
      </w:r>
      <w:r w:rsidR="0071387D" w:rsidRPr="00A962DC">
        <w:t>su se kodovi u gotovim paketima naknadno uređivali</w:t>
      </w:r>
      <w:r w:rsidR="00F06B91" w:rsidRPr="00A962DC">
        <w:t>, a napisane su i posebne skripte za obradu tih podataka.</w:t>
      </w:r>
    </w:p>
    <w:p w14:paraId="73F375F2" w14:textId="2EA8021A" w:rsidR="00CF7D24" w:rsidRPr="00A962DC" w:rsidRDefault="00CE3192" w:rsidP="00A56384">
      <w:r w:rsidRPr="00A962DC">
        <w:t>Kako bi se dobila prava si</w:t>
      </w:r>
      <w:r w:rsidR="003B2040" w:rsidRPr="00A962DC">
        <w:t>la na dinamometru bilo je potrebno provesti kalibraciju</w:t>
      </w:r>
      <w:r w:rsidR="004D7BA5" w:rsidRPr="00A962DC">
        <w:t>. Podaci dobiveni kalibracijom su se obradili</w:t>
      </w:r>
      <w:r w:rsidR="00BA0A1B" w:rsidRPr="00A962DC">
        <w:t xml:space="preserve">, a linearnom regresijom </w:t>
      </w:r>
      <w:r w:rsidR="001151E2" w:rsidRPr="00A962DC">
        <w:t xml:space="preserve">su dobiveni koeficijenti </w:t>
      </w:r>
      <w:r w:rsidR="002D5E1F" w:rsidRPr="00A962DC">
        <w:t>potrebni za definiranje jedna</w:t>
      </w:r>
      <w:r w:rsidR="0031483A" w:rsidRPr="00A962DC">
        <w:t xml:space="preserve">džbe </w:t>
      </w:r>
      <w:r w:rsidR="00D355D1" w:rsidRPr="00A962DC">
        <w:t>dinamometra u kodu</w:t>
      </w:r>
      <w:r w:rsidR="00085FE8" w:rsidRPr="00A962DC">
        <w:t xml:space="preserve"> </w:t>
      </w:r>
      <w:r w:rsidR="00E13A0E" w:rsidRPr="00A962DC">
        <w:t xml:space="preserve">kako bi </w:t>
      </w:r>
      <w:r w:rsidR="00CB1448" w:rsidRPr="00A962DC">
        <w:t xml:space="preserve">dobili ispravne vrijednosti </w:t>
      </w:r>
      <w:r w:rsidR="00737D75" w:rsidRPr="00A962DC">
        <w:t>sile stiska</w:t>
      </w:r>
      <w:r w:rsidR="00124CE2" w:rsidRPr="00A962DC">
        <w:t>.</w:t>
      </w:r>
    </w:p>
    <w:p w14:paraId="2F23AA73" w14:textId="6DC2A846" w:rsidR="00A56384" w:rsidRPr="00A962DC" w:rsidRDefault="00415376" w:rsidP="00A56384">
      <w:r w:rsidRPr="00A962DC">
        <w:t xml:space="preserve">Za dobivanje </w:t>
      </w:r>
      <w:r w:rsidR="001B68DA" w:rsidRPr="00A962DC">
        <w:t xml:space="preserve">korelacije prvo su se odredile povoljne pozicije elektrode na </w:t>
      </w:r>
      <w:r w:rsidR="00A924BF" w:rsidRPr="00A962DC">
        <w:t>podlaktici, a dvije pozicije elektrode odabrane su kao one</w:t>
      </w:r>
      <w:r w:rsidR="006D7F7A" w:rsidRPr="00A962DC">
        <w:t xml:space="preserve"> s kojih će se prikupljati podaci. Odabir pozicije elektrode bitan je radi dobivanja </w:t>
      </w:r>
      <w:r w:rsidR="00A71DE5" w:rsidRPr="00A962DC">
        <w:t xml:space="preserve">kvalitetnih podataka i kako bi se </w:t>
      </w:r>
      <w:r w:rsidR="00063F48" w:rsidRPr="00A962DC">
        <w:t>eksperimentalno uklonio utjecaj pozicije elektrode u ovisnosti o subjektu. Iz tog razloga izvršiti će se</w:t>
      </w:r>
      <w:r w:rsidR="006923CE">
        <w:t xml:space="preserve"> </w:t>
      </w:r>
      <w:r w:rsidR="00A86F12">
        <w:t>nasumični statistički eksperiment</w:t>
      </w:r>
      <w:r w:rsidR="00FC3492">
        <w:t>. Nasumični statički eksperiment (</w:t>
      </w:r>
      <w:ins w:id="117" w:author="Ervin Kamenar" w:date="2023-02-20T12:42:00Z">
        <w:r w:rsidR="00877AA0">
          <w:t xml:space="preserve">engl. </w:t>
        </w:r>
      </w:ins>
      <w:proofErr w:type="spellStart"/>
      <w:r w:rsidR="00FC3492" w:rsidRPr="00877AA0">
        <w:rPr>
          <w:i/>
          <w:iCs/>
        </w:rPr>
        <w:t>randomized</w:t>
      </w:r>
      <w:proofErr w:type="spellEnd"/>
      <w:r w:rsidR="00FC3492" w:rsidRPr="00877AA0">
        <w:rPr>
          <w:i/>
          <w:iCs/>
        </w:rPr>
        <w:t xml:space="preserve"> </w:t>
      </w:r>
      <w:proofErr w:type="spellStart"/>
      <w:r w:rsidR="00FC3492" w:rsidRPr="00877AA0">
        <w:rPr>
          <w:i/>
          <w:iCs/>
        </w:rPr>
        <w:t>block</w:t>
      </w:r>
      <w:proofErr w:type="spellEnd"/>
      <w:r w:rsidR="00FC3492" w:rsidRPr="00877AA0">
        <w:rPr>
          <w:i/>
          <w:iCs/>
        </w:rPr>
        <w:t xml:space="preserve"> </w:t>
      </w:r>
      <w:proofErr w:type="spellStart"/>
      <w:r w:rsidR="00FC3492" w:rsidRPr="00877AA0">
        <w:rPr>
          <w:i/>
          <w:iCs/>
        </w:rPr>
        <w:t>desing</w:t>
      </w:r>
      <w:proofErr w:type="spellEnd"/>
      <w:ins w:id="118" w:author="Ervin Kamenar" w:date="2023-02-20T13:39:00Z">
        <w:r w:rsidR="00FE60C7">
          <w:rPr>
            <w:i/>
            <w:iCs/>
          </w:rPr>
          <w:t xml:space="preserve"> - </w:t>
        </w:r>
        <w:r w:rsidR="00FE60C7">
          <w:rPr>
            <w:iCs/>
          </w:rPr>
          <w:t>RBD</w:t>
        </w:r>
      </w:ins>
      <w:r w:rsidR="00FC3492">
        <w:t xml:space="preserve">) </w:t>
      </w:r>
      <w:r w:rsidR="00FC3492" w:rsidRPr="00A962DC">
        <w:t>je statistički eksperiment gdje se eksperimentalne jedinice dijele u grupe zvane blokove</w:t>
      </w:r>
      <w:r w:rsidR="00FC3492">
        <w:t>.</w:t>
      </w:r>
      <w:r w:rsidR="00CD547C">
        <w:t xml:space="preserve"> </w:t>
      </w:r>
      <w:r w:rsidR="00CD547C" w:rsidRPr="00A962DC">
        <w:t>Kod ovih eksperimenata jedna je varijabla od primarnog interesa dok su ostale varijable smetnja</w:t>
      </w:r>
      <w:r w:rsidR="00F4172C">
        <w:t xml:space="preserve"> </w:t>
      </w:r>
      <w:r w:rsidR="00CD547C">
        <w:t>[16]</w:t>
      </w:r>
      <w:r w:rsidR="00F4172C">
        <w:t>.</w:t>
      </w:r>
      <w:r w:rsidR="002C2E9D" w:rsidRPr="00A962DC">
        <w:t xml:space="preserve"> Provesti će se ispitivanje nad 10 subjekata, 2 različite pozicije, a za svaku poziciju </w:t>
      </w:r>
      <w:r w:rsidR="00631600" w:rsidRPr="00A962DC">
        <w:t>izvršit će se tri ponavljanja.</w:t>
      </w:r>
    </w:p>
    <w:p w14:paraId="0AFE2761" w14:textId="4B44F2AE" w:rsidR="00FC3492" w:rsidRDefault="00AA69CD" w:rsidP="1C383E72">
      <w:bookmarkStart w:id="119" w:name="_heading=h.30j0zll" w:colFirst="0" w:colLast="0"/>
      <w:bookmarkEnd w:id="119"/>
      <w:r w:rsidRPr="00A962DC">
        <w:t xml:space="preserve">Na kraju su dobiveni </w:t>
      </w:r>
      <w:r w:rsidR="00C77ABE" w:rsidRPr="00A962DC">
        <w:t>obrađeni podaci</w:t>
      </w:r>
      <w:r w:rsidR="00E27481" w:rsidRPr="00A962DC">
        <w:t>, te maksimalne korelacije između sile stiska i aktivacije mišića</w:t>
      </w:r>
      <w:r w:rsidR="00FC3492">
        <w:t>.</w:t>
      </w:r>
      <w:r w:rsidR="008A06EA">
        <w:t xml:space="preserve"> </w:t>
      </w:r>
    </w:p>
    <w:p w14:paraId="6C062DEE" w14:textId="6A81989F" w:rsidR="008A06EA" w:rsidRPr="00247137" w:rsidRDefault="008A06EA">
      <w:r>
        <w:lastRenderedPageBreak/>
        <w:t xml:space="preserve">U prvom poglavlju je napravljen uvod u projekt u kojemu je navedena oprema </w:t>
      </w:r>
      <w:del w:id="120" w:author="Ervin Kamenar" w:date="2023-02-20T12:43:00Z">
        <w:r w:rsidDel="00877AA0">
          <w:delText>p</w:delText>
        </w:r>
      </w:del>
      <w:ins w:id="121" w:author="Ervin Kamenar" w:date="2023-02-20T12:43:00Z">
        <w:r w:rsidR="00877AA0">
          <w:t xml:space="preserve"> korištena za provođenje</w:t>
        </w:r>
      </w:ins>
      <w:del w:id="122" w:author="Ervin Kamenar" w:date="2023-02-20T12:43:00Z">
        <w:r w:rsidDel="00877AA0">
          <w:delText>ri izvršavanju potrebnih</w:delText>
        </w:r>
      </w:del>
      <w:r>
        <w:t xml:space="preserve"> mjerenja (dinamometar, </w:t>
      </w:r>
      <w:proofErr w:type="spellStart"/>
      <w:r>
        <w:t>sEMG</w:t>
      </w:r>
      <w:proofErr w:type="spellEnd"/>
      <w:r>
        <w:t xml:space="preserve"> osjetnici). </w:t>
      </w:r>
      <w:r w:rsidR="00126ABE">
        <w:t>Opisuje se način spajanja računala i opreme. Ukratko je pojašnjeno što je sve obrađeno u slijedećim poglavljima.</w:t>
      </w:r>
      <w:ins w:id="123" w:author="Windows User" w:date="2023-02-26T12:59:00Z">
        <w:r w:rsidR="00247137">
          <w:t xml:space="preserve"> </w:t>
        </w:r>
      </w:ins>
      <w:del w:id="124" w:author="Windows User" w:date="2023-02-26T12:59:00Z">
        <w:r w:rsidR="00E23AA3" w:rsidDel="00247137">
          <w:delText xml:space="preserve"> </w:delText>
        </w:r>
      </w:del>
      <w:del w:id="125" w:author="Windows User" w:date="2023-02-26T12:58:00Z">
        <w:r w:rsidR="00126ABE" w:rsidDel="00247137">
          <w:delText>U drugom poglavlju naznačeni su korišteni alati koji su služe za komunikaciju između dinamometra, senzora i računala.</w:delText>
        </w:r>
        <w:r w:rsidR="00076E50" w:rsidDel="00247137">
          <w:delText xml:space="preserve"> </w:delText>
        </w:r>
        <w:r w:rsidR="00126ABE" w:rsidDel="00247137">
          <w:delText xml:space="preserve">To su </w:delText>
        </w:r>
        <w:r w:rsidR="00126ABE" w:rsidRPr="00A962DC" w:rsidDel="00247137">
          <w:delText>godirect_ros</w:delText>
        </w:r>
        <w:r w:rsidR="00126ABE" w:rsidDel="00247137">
          <w:delText xml:space="preserve"> i </w:delText>
        </w:r>
        <w:r w:rsidR="00126ABE" w:rsidRPr="00A962DC" w:rsidDel="00247137">
          <w:delText>shimmer_ros</w:delText>
        </w:r>
        <w:r w:rsidR="00126ABE" w:rsidDel="00247137">
          <w:delText xml:space="preserve"> paketi koje se nalaze unutar ROSa/Phytona. Uz ova dva paketa, korišten je rosbag paket </w:delText>
        </w:r>
        <w:r w:rsidR="00126ABE" w:rsidRPr="00A962DC" w:rsidDel="00247137">
          <w:delText xml:space="preserve">koji omogućuje snimanje </w:delText>
        </w:r>
        <w:r w:rsidR="00126ABE" w:rsidDel="00247137">
          <w:delText xml:space="preserve">poruka </w:delText>
        </w:r>
        <w:r w:rsidR="00126ABE" w:rsidRPr="00A962DC" w:rsidDel="00247137">
          <w:delText xml:space="preserve">te slanje informacija </w:delText>
        </w:r>
        <w:commentRangeStart w:id="126"/>
        <w:r w:rsidR="00126ABE" w:rsidRPr="00A962DC" w:rsidDel="00247137">
          <w:delText>nazad</w:delText>
        </w:r>
        <w:commentRangeEnd w:id="126"/>
        <w:r w:rsidR="00877AA0" w:rsidDel="00247137">
          <w:rPr>
            <w:rStyle w:val="CommentReference"/>
          </w:rPr>
          <w:commentReference w:id="126"/>
        </w:r>
        <w:r w:rsidR="00126ABE" w:rsidDel="00247137">
          <w:delText xml:space="preserve">. </w:delText>
        </w:r>
      </w:del>
      <w:r w:rsidR="00126ABE">
        <w:t xml:space="preserve">U </w:t>
      </w:r>
      <w:ins w:id="127" w:author="Windows User" w:date="2023-02-26T12:57:00Z">
        <w:r w:rsidR="00247137">
          <w:t>drugo</w:t>
        </w:r>
      </w:ins>
      <w:del w:id="128" w:author="Windows User" w:date="2023-02-26T12:57:00Z">
        <w:r w:rsidR="00126ABE" w:rsidDel="00247137">
          <w:delText>treće</w:delText>
        </w:r>
      </w:del>
      <w:r w:rsidR="00126ABE">
        <w:t>m poglavlju detaljno je opisani postupak provođenja kalibracije dinamometra</w:t>
      </w:r>
      <w:r w:rsidR="00C25B2B">
        <w:t>. Time se određuje donja granica sile (</w:t>
      </w:r>
      <w:ins w:id="129" w:author="Ervin Kamenar" w:date="2023-02-20T12:45:00Z">
        <w:r w:rsidR="00877AA0">
          <w:t xml:space="preserve">engl. </w:t>
        </w:r>
        <w:proofErr w:type="spellStart"/>
        <w:r w:rsidR="00877AA0" w:rsidRPr="00877AA0">
          <w:rPr>
            <w:i/>
            <w:rPrChange w:id="130" w:author="Ervin Kamenar" w:date="2023-02-20T12:45:00Z">
              <w:rPr/>
            </w:rPrChange>
          </w:rPr>
          <w:t>low</w:t>
        </w:r>
        <w:proofErr w:type="spellEnd"/>
        <w:r w:rsidR="00877AA0" w:rsidRPr="00877AA0">
          <w:rPr>
            <w:i/>
            <w:rPrChange w:id="131" w:author="Ervin Kamenar" w:date="2023-02-20T12:45:00Z">
              <w:rPr/>
            </w:rPrChange>
          </w:rPr>
          <w:t xml:space="preserve"> </w:t>
        </w:r>
        <w:proofErr w:type="spellStart"/>
        <w:r w:rsidR="00877AA0" w:rsidRPr="00877AA0">
          <w:rPr>
            <w:i/>
            <w:rPrChange w:id="132" w:author="Ervin Kamenar" w:date="2023-02-20T12:45:00Z">
              <w:rPr/>
            </w:rPrChange>
          </w:rPr>
          <w:t>force</w:t>
        </w:r>
        <w:proofErr w:type="spellEnd"/>
        <w:r w:rsidR="00877AA0" w:rsidRPr="00877AA0">
          <w:rPr>
            <w:i/>
            <w:rPrChange w:id="133" w:author="Ervin Kamenar" w:date="2023-02-20T12:45:00Z">
              <w:rPr/>
            </w:rPrChange>
          </w:rPr>
          <w:t xml:space="preserve"> limit</w:t>
        </w:r>
        <w:r w:rsidR="00877AA0">
          <w:t xml:space="preserve"> - </w:t>
        </w:r>
      </w:ins>
      <w:r w:rsidR="00C25B2B">
        <w:t>LFL</w:t>
      </w:r>
      <w:del w:id="134" w:author="Ervin Kamenar" w:date="2023-02-20T12:45:00Z">
        <w:r w:rsidR="00C25B2B" w:rsidDel="00877AA0">
          <w:delText xml:space="preserve"> faktor</w:delText>
        </w:r>
      </w:del>
      <w:r w:rsidR="00C25B2B">
        <w:t xml:space="preserve">) koji je </w:t>
      </w:r>
      <w:r w:rsidR="00C25B2B" w:rsidRPr="00A962DC">
        <w:t>pokazatelj dobre kalibriranosti mjernog uređaja</w:t>
      </w:r>
      <w:r w:rsidR="00C25B2B">
        <w:t xml:space="preserve">. Cijeli taj postupak izrađen je u skladu sa </w:t>
      </w:r>
      <w:r w:rsidR="00C25B2B" w:rsidRPr="00A962DC">
        <w:t>norm</w:t>
      </w:r>
      <w:r w:rsidR="00C25B2B">
        <w:t>om</w:t>
      </w:r>
      <w:r w:rsidR="00C25B2B" w:rsidRPr="00A962DC">
        <w:t xml:space="preserve"> </w:t>
      </w:r>
      <w:r w:rsidR="00C25B2B">
        <w:t xml:space="preserve">br. </w:t>
      </w:r>
      <w:r w:rsidR="00C25B2B" w:rsidRPr="00A962DC">
        <w:t>ASTM E74:</w:t>
      </w:r>
      <w:del w:id="135" w:author="Windows User" w:date="2023-02-20T08:34:00Z">
        <w:r w:rsidR="00C25B2B" w:rsidRPr="00A962DC" w:rsidDel="00C05EE7">
          <w:delText>200</w:delText>
        </w:r>
        <w:r w:rsidR="00C25B2B" w:rsidDel="00C05EE7">
          <w:delText xml:space="preserve">2 </w:delText>
        </w:r>
      </w:del>
      <w:ins w:id="136" w:author="Windows User" w:date="2023-02-20T08:34:00Z">
        <w:r w:rsidR="00C05EE7" w:rsidRPr="00A962DC">
          <w:t>20</w:t>
        </w:r>
      </w:ins>
      <w:ins w:id="137" w:author="Windows User" w:date="2023-02-20T08:37:00Z">
        <w:r w:rsidR="00C05EE7">
          <w:t>18</w:t>
        </w:r>
      </w:ins>
      <w:ins w:id="138" w:author="Windows User" w:date="2023-02-20T08:34:00Z">
        <w:r w:rsidR="00C05EE7">
          <w:t xml:space="preserve"> </w:t>
        </w:r>
      </w:ins>
      <w:del w:id="139" w:author="Ervin Kamenar" w:date="2023-02-20T12:46:00Z">
        <w:r w:rsidR="00C25B2B" w:rsidRPr="00672844" w:rsidDel="00877AA0">
          <w:delText>„Standard Practices for Calibration and Verification for Force-Measuring Instruments“</w:delText>
        </w:r>
      </w:del>
      <w:r w:rsidR="00C25B2B">
        <w:t xml:space="preserve"> [14].</w:t>
      </w:r>
      <w:r w:rsidR="00E52FAA">
        <w:t xml:space="preserve"> </w:t>
      </w:r>
      <w:r w:rsidR="00C60B81">
        <w:t xml:space="preserve">U </w:t>
      </w:r>
      <w:ins w:id="140" w:author="Windows User" w:date="2023-02-26T12:59:00Z">
        <w:r w:rsidR="00247137">
          <w:t>trećem</w:t>
        </w:r>
      </w:ins>
      <w:del w:id="141" w:author="Windows User" w:date="2023-02-26T12:59:00Z">
        <w:r w:rsidR="00C60B81" w:rsidDel="00247137">
          <w:delText>četvrtome</w:delText>
        </w:r>
      </w:del>
      <w:r w:rsidR="00101203">
        <w:t xml:space="preserve"> poglavlju opisan je Shimmer3 senzor</w:t>
      </w:r>
      <w:ins w:id="142" w:author="Windows User" w:date="2023-02-26T12:56:00Z">
        <w:r w:rsidR="0039677F">
          <w:t xml:space="preserve"> </w:t>
        </w:r>
      </w:ins>
      <w:del w:id="143" w:author="Windows User" w:date="2023-02-20T08:05:00Z">
        <w:r w:rsidR="00C60B81" w:rsidDel="00DA4F9D">
          <w:delText xml:space="preserve"> </w:delText>
        </w:r>
      </w:del>
      <w:ins w:id="144" w:author="Windows User" w:date="2023-02-20T08:05:00Z">
        <w:r w:rsidR="00DA4F9D">
          <w:t>koji služi za mjerenje površinske elektromiografije</w:t>
        </w:r>
      </w:ins>
      <w:ins w:id="145" w:author="Windows User" w:date="2023-02-20T08:07:00Z">
        <w:r w:rsidR="00DA4F9D">
          <w:t xml:space="preserve"> (</w:t>
        </w:r>
        <w:r w:rsidR="00DA4F9D" w:rsidRPr="00DA4F9D">
          <w:rPr>
            <w:iCs/>
            <w:rPrChange w:id="146" w:author="Windows User" w:date="2023-02-20T08:08:00Z">
              <w:rPr>
                <w:i/>
                <w:iCs/>
              </w:rPr>
            </w:rPrChange>
          </w:rPr>
          <w:t>engl.</w:t>
        </w:r>
        <w:r w:rsidR="00DA4F9D" w:rsidRPr="003402B6">
          <w:rPr>
            <w:i/>
            <w:iCs/>
          </w:rPr>
          <w:t xml:space="preserve"> </w:t>
        </w:r>
        <w:proofErr w:type="spellStart"/>
        <w:r w:rsidR="00DA4F9D">
          <w:rPr>
            <w:i/>
            <w:iCs/>
          </w:rPr>
          <w:t>surface</w:t>
        </w:r>
        <w:proofErr w:type="spellEnd"/>
        <w:r w:rsidR="00DA4F9D">
          <w:rPr>
            <w:i/>
            <w:iCs/>
          </w:rPr>
          <w:t xml:space="preserve"> </w:t>
        </w:r>
        <w:proofErr w:type="spellStart"/>
        <w:r w:rsidR="00DA4F9D" w:rsidRPr="003402B6">
          <w:rPr>
            <w:i/>
            <w:iCs/>
          </w:rPr>
          <w:t>Electromiography</w:t>
        </w:r>
        <w:proofErr w:type="spellEnd"/>
        <w:r w:rsidR="00DA4F9D" w:rsidRPr="003402B6">
          <w:rPr>
            <w:i/>
            <w:iCs/>
          </w:rPr>
          <w:t xml:space="preserve"> – </w:t>
        </w:r>
        <w:proofErr w:type="spellStart"/>
        <w:r w:rsidR="00DA4F9D" w:rsidRPr="00EE04BC">
          <w:rPr>
            <w:iCs/>
            <w:rPrChange w:id="147" w:author="Windows User" w:date="2023-02-26T13:41:00Z">
              <w:rPr>
                <w:i/>
                <w:iCs/>
              </w:rPr>
            </w:rPrChange>
          </w:rPr>
          <w:t>sEMG</w:t>
        </w:r>
        <w:proofErr w:type="spellEnd"/>
        <w:r w:rsidR="00DA4F9D">
          <w:t>)</w:t>
        </w:r>
      </w:ins>
      <w:ins w:id="148" w:author="Windows User" w:date="2023-02-20T08:08:00Z">
        <w:r w:rsidR="00DA4F9D">
          <w:t>.</w:t>
        </w:r>
      </w:ins>
      <w:ins w:id="149" w:author="Windows User" w:date="2023-02-20T08:09:00Z">
        <w:r w:rsidR="00DA4F9D">
          <w:t xml:space="preserve"> Površinska elektromiografija je tehnika za procjenu električne aktivnosti skeletnih mišića</w:t>
        </w:r>
      </w:ins>
      <w:ins w:id="150" w:author="Windows User" w:date="2023-02-20T08:12:00Z">
        <w:r w:rsidR="00DA4F9D">
          <w:t xml:space="preserve"> te će se koristiti u ovome projektu</w:t>
        </w:r>
      </w:ins>
      <w:ins w:id="151" w:author="Windows User" w:date="2023-02-20T08:13:00Z">
        <w:r w:rsidR="00DA4F9D">
          <w:t>.</w:t>
        </w:r>
      </w:ins>
      <w:commentRangeStart w:id="152"/>
      <w:del w:id="153" w:author="Windows User" w:date="2023-02-20T08:05:00Z">
        <w:r w:rsidR="00101203" w:rsidDel="00DA4F9D">
          <w:delText>koji je</w:delText>
        </w:r>
        <w:r w:rsidR="00E23AA3" w:rsidDel="00DA4F9D">
          <w:delText xml:space="preserve"> vrlo </w:delText>
        </w:r>
        <w:r w:rsidR="00101203" w:rsidDel="00DA4F9D">
          <w:delText xml:space="preserve">važan alat za </w:delText>
        </w:r>
        <w:r w:rsidR="00101203" w:rsidRPr="00A962DC" w:rsidDel="00DA4F9D">
          <w:delText>pra</w:delText>
        </w:r>
        <w:r w:rsidR="00101203" w:rsidDel="00DA4F9D">
          <w:delText>ćenje</w:delText>
        </w:r>
        <w:r w:rsidR="00101203" w:rsidRPr="00A962DC" w:rsidDel="00DA4F9D">
          <w:delText>, mjer</w:delText>
        </w:r>
        <w:r w:rsidR="00101203" w:rsidDel="00DA4F9D">
          <w:delText>enje</w:delText>
        </w:r>
        <w:r w:rsidR="00101203" w:rsidRPr="00A962DC" w:rsidDel="00DA4F9D">
          <w:delText xml:space="preserve"> i sprem</w:delText>
        </w:r>
        <w:r w:rsidR="00101203" w:rsidDel="00DA4F9D">
          <w:delText>anje podataka o</w:delText>
        </w:r>
        <w:r w:rsidR="00101203" w:rsidRPr="007F607B" w:rsidDel="00DA4F9D">
          <w:delText xml:space="preserve"> </w:delText>
        </w:r>
        <w:r w:rsidR="00101203" w:rsidRPr="00A962DC" w:rsidDel="00DA4F9D">
          <w:delText>kinematičkoj i biofizičkoj aktivnosti osobe</w:delText>
        </w:r>
        <w:commentRangeEnd w:id="152"/>
        <w:r w:rsidR="00877AA0" w:rsidDel="00DA4F9D">
          <w:rPr>
            <w:rStyle w:val="CommentReference"/>
          </w:rPr>
          <w:commentReference w:id="152"/>
        </w:r>
      </w:del>
      <w:r w:rsidR="00101203">
        <w:t xml:space="preserve">. Prikazane su tehničke karakteristike senzora te je objašnjen princip rada senzora. Na kraju poglavlja vidljivo je </w:t>
      </w:r>
      <w:r w:rsidR="00C60B81">
        <w:t>zašto je važno odabrati optimalnu brzinu uzorkovanja podataka</w:t>
      </w:r>
      <w:r w:rsidR="00E23AA3">
        <w:t xml:space="preserve">. U </w:t>
      </w:r>
      <w:ins w:id="154" w:author="Windows User" w:date="2023-02-26T12:59:00Z">
        <w:r w:rsidR="00247137">
          <w:t>četvrtom</w:t>
        </w:r>
      </w:ins>
      <w:del w:id="155" w:author="Windows User" w:date="2023-02-26T12:59:00Z">
        <w:r w:rsidR="00E23AA3" w:rsidDel="00247137">
          <w:delText>petom</w:delText>
        </w:r>
      </w:del>
      <w:r w:rsidR="00E23AA3">
        <w:t xml:space="preserve"> poglavlju objašnjeno je</w:t>
      </w:r>
      <w:r w:rsidR="00E23AA3" w:rsidRPr="00A962DC">
        <w:t xml:space="preserve"> prikupljanje podataka pomoću </w:t>
      </w:r>
      <w:proofErr w:type="spellStart"/>
      <w:r w:rsidR="00E23AA3" w:rsidRPr="00A962DC">
        <w:t>sEMG</w:t>
      </w:r>
      <w:proofErr w:type="spellEnd"/>
      <w:r w:rsidR="00E23AA3">
        <w:t xml:space="preserve"> (engl. </w:t>
      </w:r>
      <w:proofErr w:type="spellStart"/>
      <w:r w:rsidR="00E23AA3">
        <w:rPr>
          <w:i/>
        </w:rPr>
        <w:t>surface</w:t>
      </w:r>
      <w:proofErr w:type="spellEnd"/>
      <w:r w:rsidR="00E23AA3">
        <w:rPr>
          <w:i/>
        </w:rPr>
        <w:t xml:space="preserve"> </w:t>
      </w:r>
      <w:proofErr w:type="spellStart"/>
      <w:r w:rsidR="00E23AA3">
        <w:rPr>
          <w:i/>
        </w:rPr>
        <w:t>electro</w:t>
      </w:r>
      <w:proofErr w:type="spellEnd"/>
      <w:r w:rsidR="00E23AA3">
        <w:rPr>
          <w:i/>
        </w:rPr>
        <w:t xml:space="preserve"> </w:t>
      </w:r>
      <w:proofErr w:type="spellStart"/>
      <w:r w:rsidR="00E23AA3">
        <w:rPr>
          <w:i/>
        </w:rPr>
        <w:t>my</w:t>
      </w:r>
      <w:r w:rsidR="00A55811">
        <w:rPr>
          <w:i/>
        </w:rPr>
        <w:t>ography</w:t>
      </w:r>
      <w:proofErr w:type="spellEnd"/>
      <w:r w:rsidR="00E23AA3">
        <w:t>)</w:t>
      </w:r>
      <w:r w:rsidR="00E23AA3" w:rsidRPr="00A962DC">
        <w:t xml:space="preserve"> </w:t>
      </w:r>
      <w:proofErr w:type="spellStart"/>
      <w:r w:rsidR="00E23AA3">
        <w:t>S</w:t>
      </w:r>
      <w:r w:rsidR="00E23AA3" w:rsidRPr="00A962DC">
        <w:t>himmera</w:t>
      </w:r>
      <w:proofErr w:type="spellEnd"/>
      <w:r w:rsidR="00E23AA3" w:rsidRPr="00A962DC">
        <w:t xml:space="preserve">, utjecaj pozicije elektroda te ostali bitni faktori. Zatim </w:t>
      </w:r>
      <w:r w:rsidR="00E23AA3">
        <w:t>je definiran</w:t>
      </w:r>
      <w:r w:rsidR="00E23AA3" w:rsidRPr="00A962DC">
        <w:t xml:space="preserve"> </w:t>
      </w:r>
      <w:r w:rsidR="00E23AA3">
        <w:t>nasumični statistički eksperiment</w:t>
      </w:r>
      <w:r w:rsidR="00E87ADF">
        <w:t xml:space="preserve"> te</w:t>
      </w:r>
      <w:r w:rsidR="00A55811">
        <w:t xml:space="preserve"> opisan</w:t>
      </w:r>
      <w:r w:rsidR="00E23AA3" w:rsidRPr="00A962DC">
        <w:t xml:space="preserve"> postupak </w:t>
      </w:r>
      <w:r w:rsidR="00A55811">
        <w:t>ispitivanja</w:t>
      </w:r>
      <w:r w:rsidR="00E23AA3" w:rsidRPr="00A962DC">
        <w:t>.</w:t>
      </w:r>
      <w:r w:rsidR="00F75684">
        <w:t xml:space="preserve"> U </w:t>
      </w:r>
      <w:ins w:id="156" w:author="Windows User" w:date="2023-02-26T12:59:00Z">
        <w:r w:rsidR="00247137">
          <w:t>pet</w:t>
        </w:r>
      </w:ins>
      <w:del w:id="157" w:author="Windows User" w:date="2023-02-26T12:59:00Z">
        <w:r w:rsidR="00F75684" w:rsidDel="00247137">
          <w:delText>šest</w:delText>
        </w:r>
      </w:del>
      <w:r w:rsidR="00F75684">
        <w:t>om</w:t>
      </w:r>
      <w:r w:rsidR="00F75684" w:rsidRPr="00A962DC">
        <w:t xml:space="preserve"> poglavlju </w:t>
      </w:r>
      <w:r w:rsidR="00F75684">
        <w:t>opisani su</w:t>
      </w:r>
      <w:r w:rsidR="00F75684" w:rsidRPr="00A962DC">
        <w:t xml:space="preserve"> najčešće korišteni algoritmi za obradu </w:t>
      </w:r>
      <w:proofErr w:type="spellStart"/>
      <w:r w:rsidR="00F75684" w:rsidRPr="00A962DC">
        <w:t>sEMG</w:t>
      </w:r>
      <w:proofErr w:type="spellEnd"/>
      <w:r w:rsidR="00F75684" w:rsidRPr="00A962DC">
        <w:t xml:space="preserve"> signala, uređivanje i usklađivanje podataka u .</w:t>
      </w:r>
      <w:proofErr w:type="spellStart"/>
      <w:r w:rsidR="00F75684" w:rsidRPr="00A962DC">
        <w:t>csv</w:t>
      </w:r>
      <w:proofErr w:type="spellEnd"/>
      <w:r w:rsidR="00F75684" w:rsidRPr="00A962DC">
        <w:t xml:space="preserve"> datoteci te obrada podataka.</w:t>
      </w:r>
      <w:r w:rsidR="00350A3B">
        <w:t xml:space="preserve"> Zatim je objašnjena brza </w:t>
      </w:r>
      <w:proofErr w:type="spellStart"/>
      <w:r w:rsidR="00350A3B">
        <w:t>Furieova</w:t>
      </w:r>
      <w:proofErr w:type="spellEnd"/>
      <w:r w:rsidR="00350A3B">
        <w:t xml:space="preserve"> transformacija</w:t>
      </w:r>
      <w:ins w:id="158" w:author="Windows User" w:date="2023-02-20T08:14:00Z">
        <w:r w:rsidR="001F6CB2">
          <w:t xml:space="preserve"> koja je korištena z</w:t>
        </w:r>
      </w:ins>
      <w:ins w:id="159" w:author="Windows User" w:date="2023-02-20T08:15:00Z">
        <w:r w:rsidR="001F6CB2">
          <w:t>a pretvorbu signala iz vremenske domene u frekvencijsku domenu.</w:t>
        </w:r>
      </w:ins>
      <w:ins w:id="160" w:author="Windows User" w:date="2023-02-26T12:59:00Z">
        <w:r w:rsidR="00247137">
          <w:t xml:space="preserve"> U šestom poglavlju</w:t>
        </w:r>
      </w:ins>
      <w:ins w:id="161" w:author="Windows User" w:date="2023-02-26T13:01:00Z">
        <w:r w:rsidR="00247137">
          <w:t xml:space="preserve"> prikazana je analiza podataka RDB (engl.</w:t>
        </w:r>
      </w:ins>
      <w:ins w:id="162" w:author="Windows User" w:date="2023-02-26T13:02:00Z">
        <w:r w:rsidR="00247137" w:rsidRPr="001C1081">
          <w:rPr>
            <w:i/>
            <w:iCs/>
          </w:rPr>
          <w:t xml:space="preserve"> </w:t>
        </w:r>
        <w:proofErr w:type="spellStart"/>
        <w:r w:rsidR="00247137" w:rsidRPr="001C1081">
          <w:rPr>
            <w:i/>
            <w:iCs/>
          </w:rPr>
          <w:t>Randomi</w:t>
        </w:r>
        <w:r w:rsidR="00247137">
          <w:rPr>
            <w:i/>
            <w:iCs/>
          </w:rPr>
          <w:t>z</w:t>
        </w:r>
        <w:r w:rsidR="00247137" w:rsidRPr="001C1081">
          <w:rPr>
            <w:i/>
            <w:iCs/>
          </w:rPr>
          <w:t>e</w:t>
        </w:r>
        <w:r w:rsidR="00247137">
          <w:rPr>
            <w:i/>
            <w:iCs/>
          </w:rPr>
          <w:t>d</w:t>
        </w:r>
        <w:proofErr w:type="spellEnd"/>
        <w:r w:rsidR="00247137" w:rsidRPr="001C1081">
          <w:rPr>
            <w:i/>
            <w:iCs/>
          </w:rPr>
          <w:t xml:space="preserve"> </w:t>
        </w:r>
        <w:proofErr w:type="spellStart"/>
        <w:r w:rsidR="00247137" w:rsidRPr="001C1081">
          <w:rPr>
            <w:i/>
            <w:iCs/>
          </w:rPr>
          <w:t>Block</w:t>
        </w:r>
        <w:proofErr w:type="spellEnd"/>
        <w:r w:rsidR="00247137" w:rsidRPr="001C1081">
          <w:rPr>
            <w:i/>
            <w:iCs/>
          </w:rPr>
          <w:t xml:space="preserve"> Design</w:t>
        </w:r>
        <w:r w:rsidR="00247137">
          <w:rPr>
            <w:iCs/>
          </w:rPr>
          <w:t>)</w:t>
        </w:r>
      </w:ins>
      <w:ins w:id="163" w:author="Windows User" w:date="2023-02-26T13:01:00Z">
        <w:r w:rsidR="00247137">
          <w:t xml:space="preserve"> </w:t>
        </w:r>
      </w:ins>
      <w:ins w:id="164" w:author="Windows User" w:date="2023-02-26T13:02:00Z">
        <w:r w:rsidR="00247137">
          <w:t>eksperimenta.</w:t>
        </w:r>
      </w:ins>
      <w:ins w:id="165" w:author="Windows User" w:date="2023-02-26T13:03:00Z">
        <w:r w:rsidR="005236B7">
          <w:t xml:space="preserve"> Izvršena je u</w:t>
        </w:r>
      </w:ins>
      <w:ins w:id="166" w:author="Windows User" w:date="2023-02-26T13:00:00Z">
        <w:r w:rsidR="00247137" w:rsidRPr="00247137">
          <w:rPr>
            <w:rPrChange w:id="167" w:author="Windows User" w:date="2023-02-26T13:00:00Z">
              <w:rPr>
                <w:i/>
              </w:rPr>
            </w:rPrChange>
          </w:rPr>
          <w:t xml:space="preserve">sporedba </w:t>
        </w:r>
      </w:ins>
      <w:ins w:id="168" w:author="Windows User" w:date="2023-02-26T13:05:00Z">
        <w:r w:rsidR="005236B7">
          <w:t xml:space="preserve">maksimalnih </w:t>
        </w:r>
      </w:ins>
      <w:ins w:id="169" w:author="Windows User" w:date="2023-02-26T13:00:00Z">
        <w:r w:rsidR="00247137" w:rsidRPr="00247137">
          <w:rPr>
            <w:rPrChange w:id="170" w:author="Windows User" w:date="2023-02-26T13:00:00Z">
              <w:rPr>
                <w:i/>
              </w:rPr>
            </w:rPrChange>
          </w:rPr>
          <w:t>korelacija između dviju pozicija elektrode</w:t>
        </w:r>
      </w:ins>
      <w:ins w:id="171" w:author="Ervin Kamenar" w:date="2023-02-20T12:47:00Z">
        <w:r w:rsidR="00A94362" w:rsidRPr="00247137">
          <w:t xml:space="preserve"> </w:t>
        </w:r>
      </w:ins>
      <w:ins w:id="172" w:author="Windows User" w:date="2023-02-26T13:06:00Z">
        <w:r w:rsidR="005236B7">
          <w:t xml:space="preserve">koje su dobivene </w:t>
        </w:r>
      </w:ins>
      <w:ins w:id="173" w:author="Windows User" w:date="2023-02-26T13:08:00Z">
        <w:r w:rsidR="005236B7">
          <w:t>ispitivanjem na deset sudionika</w:t>
        </w:r>
      </w:ins>
      <w:ins w:id="174" w:author="Windows User" w:date="2023-02-26T13:09:00Z">
        <w:r w:rsidR="005236B7">
          <w:t>. Rezultati dobiveni mjerenjem prikazani su na kraju semi</w:t>
        </w:r>
      </w:ins>
      <w:ins w:id="175" w:author="Windows User" w:date="2023-02-26T13:10:00Z">
        <w:r w:rsidR="005236B7">
          <w:t xml:space="preserve">nara u </w:t>
        </w:r>
        <w:r w:rsidR="005236B7" w:rsidRPr="005236B7">
          <w:rPr>
            <w:i/>
            <w:rPrChange w:id="176" w:author="Windows User" w:date="2023-02-26T13:10:00Z">
              <w:rPr/>
            </w:rPrChange>
          </w:rPr>
          <w:t>Prilo</w:t>
        </w:r>
      </w:ins>
      <w:ins w:id="177" w:author="Windows User" w:date="2023-02-26T13:30:00Z">
        <w:r w:rsidR="00E93B68">
          <w:rPr>
            <w:i/>
          </w:rPr>
          <w:t>gu</w:t>
        </w:r>
      </w:ins>
      <w:ins w:id="178" w:author="Windows User" w:date="2023-02-26T13:10:00Z">
        <w:r w:rsidR="005236B7">
          <w:t>.</w:t>
        </w:r>
        <w:r w:rsidR="00D610BA">
          <w:t xml:space="preserve"> </w:t>
        </w:r>
      </w:ins>
      <w:ins w:id="179" w:author="Ervin Kamenar" w:date="2023-02-20T12:47:00Z">
        <w:del w:id="180" w:author="Windows User" w:date="2023-02-21T20:38:00Z">
          <w:r w:rsidR="00A94362" w:rsidRPr="00247137" w:rsidDel="00725801">
            <w:delText xml:space="preserve">koja je korištena za </w:delText>
          </w:r>
          <w:commentRangeStart w:id="181"/>
          <w:r w:rsidR="00A94362" w:rsidRPr="00247137" w:rsidDel="00725801">
            <w:delText>…</w:delText>
          </w:r>
        </w:del>
      </w:ins>
      <w:del w:id="182" w:author="Windows User" w:date="2023-02-21T20:38:00Z">
        <w:r w:rsidR="00E87ADF" w:rsidRPr="00247137" w:rsidDel="00725801">
          <w:delText>.</w:delText>
        </w:r>
        <w:r w:rsidR="00076E50" w:rsidRPr="00247137" w:rsidDel="00725801">
          <w:delText xml:space="preserve"> </w:delText>
        </w:r>
        <w:commentRangeEnd w:id="181"/>
        <w:r w:rsidR="00A94362" w:rsidRPr="00247137" w:rsidDel="00725801">
          <w:rPr>
            <w:rStyle w:val="CommentReference"/>
          </w:rPr>
          <w:commentReference w:id="181"/>
        </w:r>
      </w:del>
    </w:p>
    <w:p w14:paraId="294F555F" w14:textId="3DCA0653" w:rsidR="1C383E72" w:rsidRDefault="1C383E72" w:rsidP="1C383E72"/>
    <w:p w14:paraId="418CF5A6" w14:textId="77777777" w:rsidR="00FC3492" w:rsidRPr="00A962DC" w:rsidRDefault="00FC3492" w:rsidP="1C383E72"/>
    <w:p w14:paraId="642ED8F3" w14:textId="7F5BCBBE" w:rsidR="00F41196" w:rsidRPr="00A962DC" w:rsidDel="000B46FB" w:rsidRDefault="001529E5">
      <w:pPr>
        <w:rPr>
          <w:del w:id="183" w:author="Windows User" w:date="2023-02-21T13:41:00Z"/>
        </w:rPr>
        <w:pPrChange w:id="184" w:author="Windows User" w:date="2023-02-21T13:42:00Z">
          <w:pPr>
            <w:pStyle w:val="Heading1"/>
          </w:pPr>
        </w:pPrChange>
      </w:pPr>
      <w:del w:id="185" w:author="Windows User" w:date="2023-02-21T13:42:00Z">
        <w:r w:rsidRPr="00A962DC" w:rsidDel="000B46FB">
          <w:br w:type="page"/>
        </w:r>
      </w:del>
      <w:bookmarkStart w:id="186" w:name="_Toc126618636"/>
      <w:commentRangeStart w:id="187"/>
      <w:del w:id="188" w:author="Windows User" w:date="2023-02-21T13:41:00Z">
        <w:r w:rsidR="007A696F" w:rsidRPr="00A962DC" w:rsidDel="000B46FB">
          <w:delText>Korišteni alati</w:delText>
        </w:r>
        <w:bookmarkEnd w:id="186"/>
        <w:commentRangeEnd w:id="187"/>
        <w:r w:rsidR="005220EE" w:rsidDel="000B46FB">
          <w:rPr>
            <w:rStyle w:val="CommentReference"/>
            <w:b/>
          </w:rPr>
          <w:commentReference w:id="187"/>
        </w:r>
      </w:del>
    </w:p>
    <w:p w14:paraId="4464470C" w14:textId="59666E90" w:rsidR="00EC7915" w:rsidRPr="00A962DC" w:rsidDel="000B46FB" w:rsidRDefault="00662677">
      <w:pPr>
        <w:rPr>
          <w:del w:id="189" w:author="Windows User" w:date="2023-02-21T13:41:00Z"/>
        </w:rPr>
      </w:pPr>
      <w:del w:id="190" w:author="Windows User" w:date="2023-02-21T13:41:00Z">
        <w:r w:rsidRPr="00A962DC" w:rsidDel="000B46FB">
          <w:delText xml:space="preserve">Za potrebe projekta korišten je </w:delText>
        </w:r>
      </w:del>
      <w:ins w:id="191" w:author="Ervin Kamenar" w:date="2023-02-20T12:48:00Z">
        <w:del w:id="192" w:author="Windows User" w:date="2023-02-21T13:41:00Z">
          <w:r w:rsidR="00A94362" w:rsidDel="000B46FB">
            <w:delText xml:space="preserve">robotski operacijski sustav (engl .robot operating system – </w:delText>
          </w:r>
        </w:del>
      </w:ins>
      <w:del w:id="193" w:author="Windows User" w:date="2023-02-21T13:41:00Z">
        <w:r w:rsidRPr="00A962DC" w:rsidDel="000B46FB">
          <w:delText>ROS</w:delText>
        </w:r>
      </w:del>
      <w:ins w:id="194" w:author="Ervin Kamenar" w:date="2023-02-20T12:48:00Z">
        <w:del w:id="195" w:author="Windows User" w:date="2023-02-21T13:41:00Z">
          <w:r w:rsidR="00A94362" w:rsidDel="000B46FB">
            <w:delText>).</w:delText>
          </w:r>
        </w:del>
      </w:ins>
      <w:del w:id="196" w:author="Windows User" w:date="2023-02-21T13:41:00Z">
        <w:r w:rsidRPr="00A962DC" w:rsidDel="000B46FB">
          <w:delText xml:space="preserve"> (</w:delText>
        </w:r>
        <w:r w:rsidR="001529E5" w:rsidRPr="00A962DC" w:rsidDel="000B46FB">
          <w:delText>Robotski operacijski sustav</w:delText>
        </w:r>
        <w:r w:rsidRPr="00A962DC" w:rsidDel="000B46FB">
          <w:delText>)</w:delText>
        </w:r>
        <w:r w:rsidR="00D43BE1" w:rsidRPr="00A962DC" w:rsidDel="000B46FB">
          <w:delText xml:space="preserve">. </w:delText>
        </w:r>
      </w:del>
      <w:ins w:id="197" w:author="Ervin Kamenar" w:date="2023-02-20T12:48:00Z">
        <w:del w:id="198" w:author="Windows User" w:date="2023-02-21T13:41:00Z">
          <w:r w:rsidR="00A94362" w:rsidDel="000B46FB">
            <w:delText xml:space="preserve"> </w:delText>
          </w:r>
        </w:del>
      </w:ins>
      <w:del w:id="199" w:author="Windows User" w:date="2023-02-21T13:41:00Z">
        <w:r w:rsidR="00D43BE1" w:rsidRPr="00A962DC" w:rsidDel="000B46FB">
          <w:delText>ROS</w:delText>
        </w:r>
        <w:r w:rsidR="001529E5" w:rsidRPr="00A962DC" w:rsidDel="000B46FB">
          <w:delText xml:space="preserve"> je set knjižnica i alata koji omogućuje upravljanje robotskim aplikacijama, otvorenog je koda te nudi usluge kao što su kont</w:delText>
        </w:r>
        <w:r w:rsidR="005C1BB2" w:rsidRPr="00A962DC" w:rsidDel="000B46FB">
          <w:delText>r</w:delText>
        </w:r>
        <w:r w:rsidR="001529E5" w:rsidRPr="00A962DC" w:rsidDel="000B46FB">
          <w:delText xml:space="preserve">ola uređaja, slanje poruka između procesa, komunikacija između procesa itd. </w:delText>
        </w:r>
        <w:r w:rsidR="00D43BE1" w:rsidRPr="00A962DC" w:rsidDel="000B46FB">
          <w:delText>Nadalje, korišteni su i</w:delText>
        </w:r>
        <w:r w:rsidR="001529E5" w:rsidRPr="00A962DC" w:rsidDel="000B46FB">
          <w:delText xml:space="preserve"> ROS/Python paket (</w:delText>
        </w:r>
        <w:r w:rsidR="001529E5" w:rsidRPr="00A94362" w:rsidDel="000B46FB">
          <w:rPr>
            <w:i/>
            <w:rPrChange w:id="200" w:author="Ervin Kamenar" w:date="2023-02-20T12:49:00Z">
              <w:rPr/>
            </w:rPrChange>
          </w:rPr>
          <w:delText>godirect_ros</w:delText>
        </w:r>
        <w:r w:rsidR="001529E5" w:rsidRPr="00A962DC" w:rsidDel="000B46FB">
          <w:delText>) te ROS/Python paket (</w:delText>
        </w:r>
        <w:r w:rsidR="001529E5" w:rsidRPr="00A94362" w:rsidDel="000B46FB">
          <w:rPr>
            <w:i/>
            <w:rPrChange w:id="201" w:author="Ervin Kamenar" w:date="2023-02-20T12:49:00Z">
              <w:rPr/>
            </w:rPrChange>
          </w:rPr>
          <w:delText>shimmer_ros</w:delText>
        </w:r>
        <w:r w:rsidR="001529E5" w:rsidRPr="00A962DC" w:rsidDel="000B46FB">
          <w:delText>)</w:delText>
        </w:r>
        <w:r w:rsidR="00544D63" w:rsidDel="000B46FB">
          <w:delText xml:space="preserve"> [</w:delText>
        </w:r>
        <w:r w:rsidR="002412F8" w:rsidDel="000B46FB">
          <w:delText>11</w:delText>
        </w:r>
        <w:r w:rsidR="00544D63" w:rsidDel="000B46FB">
          <w:delText>]</w:delText>
        </w:r>
        <w:r w:rsidR="001529E5" w:rsidRPr="00A962DC" w:rsidDel="000B46FB">
          <w:delText>.</w:delText>
        </w:r>
      </w:del>
    </w:p>
    <w:p w14:paraId="3DE3265F" w14:textId="1870A88C" w:rsidR="00EC7915" w:rsidRPr="00A962DC" w:rsidDel="000B46FB" w:rsidRDefault="001529E5">
      <w:pPr>
        <w:rPr>
          <w:del w:id="202" w:author="Windows User" w:date="2023-02-21T13:42:00Z"/>
        </w:rPr>
      </w:pPr>
      <w:del w:id="203" w:author="Windows User" w:date="2023-02-21T13:41:00Z">
        <w:r w:rsidRPr="00A962DC" w:rsidDel="000B46FB">
          <w:delText xml:space="preserve">Ovo su već gotovi paketi koji služe za komunikaciju između računala, senzora i dinamometra koji će se koristit u ovome projektu za dobivanje podataka. </w:delText>
        </w:r>
        <w:commentRangeStart w:id="204"/>
        <w:r w:rsidRPr="000B46FB" w:rsidDel="000B46FB">
          <w:rPr>
            <w:i/>
            <w:rPrChange w:id="205" w:author="Windows User" w:date="2023-02-21T13:42:00Z">
              <w:rPr/>
            </w:rPrChange>
          </w:rPr>
          <w:delText>Godirect_ros</w:delText>
        </w:r>
        <w:r w:rsidRPr="00A962DC" w:rsidDel="000B46FB">
          <w:delText xml:space="preserve"> </w:delText>
        </w:r>
        <w:commentRangeEnd w:id="204"/>
        <w:r w:rsidR="00A94362" w:rsidDel="000B46FB">
          <w:rPr>
            <w:rStyle w:val="CommentReference"/>
          </w:rPr>
          <w:commentReference w:id="204"/>
        </w:r>
        <w:r w:rsidRPr="00A962DC" w:rsidDel="000B46FB">
          <w:delText xml:space="preserve">paket služi za komunikaciju između dinamometra i računala, omogućuje praćenje i očitavanje podataka dobivenih stiskom dinamometra u realnom vremenu. </w:delText>
        </w:r>
        <w:r w:rsidRPr="000B46FB" w:rsidDel="000B46FB">
          <w:rPr>
            <w:i/>
            <w:rPrChange w:id="206" w:author="Windows User" w:date="2023-02-21T13:42:00Z">
              <w:rPr/>
            </w:rPrChange>
          </w:rPr>
          <w:delText>Shimmer_ros</w:delText>
        </w:r>
        <w:r w:rsidRPr="00A962DC" w:rsidDel="000B46FB">
          <w:delText xml:space="preserve"> paket služi za komunikaciju računala i Shimmer senzora te također kao i prethodni paket omogućuje praćenje, očitavanje i spremanje podataka dobivenih aktivacijom mišića dobivenih na senzoru</w:delText>
        </w:r>
      </w:del>
      <w:del w:id="207" w:author="Windows User" w:date="2023-02-21T13:42:00Z">
        <w:r w:rsidRPr="00A962DC" w:rsidDel="000B46FB">
          <w:delText>.</w:delText>
        </w:r>
      </w:del>
      <w:del w:id="208" w:author="Windows User" w:date="2023-02-19T20:38:00Z">
        <w:r w:rsidRPr="00A962DC" w:rsidDel="00D306AE">
          <w:delText xml:space="preserve"> </w:delText>
        </w:r>
      </w:del>
    </w:p>
    <w:p w14:paraId="642ED8F4" w14:textId="72E704BE" w:rsidR="00F41196" w:rsidRDefault="00F41196"/>
    <w:p w14:paraId="0894DB46" w14:textId="10A2A481" w:rsidR="00BD0A95" w:rsidRDefault="00BD0A95" w:rsidP="00A94362">
      <w:pPr>
        <w:keepNext/>
        <w:jc w:val="center"/>
      </w:pPr>
    </w:p>
    <w:p w14:paraId="1833A8FC" w14:textId="72E711BF" w:rsidR="003A09DD" w:rsidRPr="00A962DC" w:rsidRDefault="003A09DD" w:rsidP="00A94362">
      <w:pPr>
        <w:pStyle w:val="Caption"/>
      </w:pPr>
    </w:p>
    <w:p w14:paraId="642ED8F5" w14:textId="77777777" w:rsidR="00F41196" w:rsidRPr="00A962DC" w:rsidRDefault="001529E5">
      <w:r w:rsidRPr="00A962DC">
        <w:br w:type="page"/>
      </w:r>
    </w:p>
    <w:p w14:paraId="642ED8F6" w14:textId="77777777" w:rsidR="00F41196" w:rsidRPr="00A962DC" w:rsidRDefault="001529E5" w:rsidP="003D4D80">
      <w:pPr>
        <w:pStyle w:val="Heading1"/>
      </w:pPr>
      <w:bookmarkStart w:id="209" w:name="_heading=h.1fob9te" w:colFirst="0" w:colLast="0"/>
      <w:bookmarkStart w:id="210" w:name="_Toc126618637"/>
      <w:bookmarkStart w:id="211" w:name="_Toc128310683"/>
      <w:bookmarkEnd w:id="209"/>
      <w:r w:rsidRPr="00A962DC">
        <w:lastRenderedPageBreak/>
        <w:t>Kalibracija dinamometra</w:t>
      </w:r>
      <w:bookmarkEnd w:id="210"/>
      <w:bookmarkEnd w:id="211"/>
    </w:p>
    <w:p w14:paraId="642ED8F7" w14:textId="6282AE4A" w:rsidR="00F41196" w:rsidRPr="00A962DC" w:rsidDel="001A2E6B" w:rsidRDefault="00C05EE7">
      <w:pPr>
        <w:rPr>
          <w:del w:id="212" w:author="Windows User" w:date="2023-02-21T20:13:00Z"/>
        </w:rPr>
      </w:pPr>
      <w:ins w:id="213" w:author="Windows User" w:date="2023-02-20T08:42:00Z">
        <w:r w:rsidRPr="00672844">
          <w:rPr>
            <w:rFonts w:eastAsiaTheme="minorEastAsia"/>
          </w:rPr>
          <w:t>Osnovni princip kalibracijskog postupka je odrediti odnos između primijenjene sile i otklona instrumenta za mjerenje sile.  Da bi se odredila ovisnost sile i otklona instrumenta primjenjuju se poznate sile i mjere se otkloni.</w:t>
        </w:r>
      </w:ins>
      <w:commentRangeStart w:id="214"/>
      <w:del w:id="215" w:author="Windows User" w:date="2023-02-20T08:43:00Z">
        <w:r w:rsidR="001529E5" w:rsidRPr="00A962DC" w:rsidDel="00C05EE7">
          <w:delText>Kalibracija označava proces korekcije mjernog instrumenta na način da se njime mjere veličine čije su vrijednosti već poznate. Preciznije, prikazuje se odnos između primijenjene sile i otklona instrumenta za mjerenje sile.</w:delText>
        </w:r>
      </w:del>
      <w:ins w:id="216" w:author="Windows User" w:date="2023-02-20T08:43:00Z">
        <w:r>
          <w:t xml:space="preserve"> </w:t>
        </w:r>
      </w:ins>
      <w:del w:id="217" w:author="Windows User" w:date="2023-02-20T08:43:00Z">
        <w:r w:rsidR="001529E5" w:rsidRPr="00A962DC" w:rsidDel="00C05EE7">
          <w:delText xml:space="preserve"> </w:delText>
        </w:r>
      </w:del>
      <w:r w:rsidR="001529E5" w:rsidRPr="00A962DC">
        <w:t xml:space="preserve">Time se </w:t>
      </w:r>
      <w:del w:id="218" w:author="Windows User" w:date="2023-02-20T08:55:00Z">
        <w:r w:rsidR="001529E5" w:rsidRPr="00A962DC" w:rsidDel="00824E52">
          <w:delText xml:space="preserve">smanjuje </w:delText>
        </w:r>
        <w:r w:rsidR="000E4744" w:rsidDel="00824E52">
          <w:delText xml:space="preserve">neispravnosti </w:delText>
        </w:r>
        <w:r w:rsidR="004306AD" w:rsidDel="00824E52">
          <w:delText>mjernih instrumenata</w:delText>
        </w:r>
        <w:r w:rsidR="001529E5" w:rsidRPr="00A962DC" w:rsidDel="00824E52">
          <w:delText xml:space="preserve">. </w:delText>
        </w:r>
        <w:commentRangeEnd w:id="214"/>
        <w:r w:rsidR="00A94362" w:rsidDel="00824E52">
          <w:rPr>
            <w:rStyle w:val="CommentReference"/>
          </w:rPr>
          <w:commentReference w:id="214"/>
        </w:r>
      </w:del>
      <w:ins w:id="219" w:author="Windows User" w:date="2023-02-20T08:55:00Z">
        <w:r w:rsidR="00824E52">
          <w:t xml:space="preserve">smanjuje mjerna nesigurnost </w:t>
        </w:r>
      </w:ins>
      <w:ins w:id="220" w:author="Windows User" w:date="2023-02-20T08:57:00Z">
        <w:r w:rsidR="00824E52">
          <w:t>dinamometra. Mjerna nesigurnost je definirana kao paramet</w:t>
        </w:r>
      </w:ins>
      <w:ins w:id="221" w:author="Windows User" w:date="2023-02-20T08:58:00Z">
        <w:r w:rsidR="00824E52">
          <w:t>ar pridružen rezultatu mjerenja koji opisuje rasipanje vrijednosti</w:t>
        </w:r>
      </w:ins>
      <w:ins w:id="222" w:author="Windows User" w:date="2023-02-20T08:59:00Z">
        <w:r w:rsidR="00824E52">
          <w:t>.</w:t>
        </w:r>
      </w:ins>
      <w:ins w:id="223" w:author="Windows User" w:date="2023-02-20T09:06:00Z">
        <w:r w:rsidR="005F3DD6">
          <w:t xml:space="preserve"> </w:t>
        </w:r>
      </w:ins>
      <w:ins w:id="224" w:author="Windows User" w:date="2023-02-20T09:16:00Z">
        <w:r w:rsidR="000D149F">
          <w:t xml:space="preserve">Što je veća mjerna nesigurnost uređaja to je lošije mjerenje. </w:t>
        </w:r>
      </w:ins>
    </w:p>
    <w:p w14:paraId="642ED8F8" w14:textId="738AE3F4" w:rsidR="00F41196" w:rsidRPr="00A962DC" w:rsidRDefault="001529E5">
      <w:r w:rsidRPr="00A962DC">
        <w:t xml:space="preserve">Postupak kalibracije ili umjeravanje dinamometra izrađeno je prema normi </w:t>
      </w:r>
      <w:r w:rsidR="00A94EE4">
        <w:t xml:space="preserve">br. </w:t>
      </w:r>
      <w:r w:rsidRPr="00A962DC">
        <w:t>ASTM E74:</w:t>
      </w:r>
      <w:del w:id="225" w:author="Windows User" w:date="2023-02-20T08:34:00Z">
        <w:r w:rsidRPr="00A962DC" w:rsidDel="00C05EE7">
          <w:delText>200</w:delText>
        </w:r>
        <w:r w:rsidR="00A94EE4" w:rsidDel="00C05EE7">
          <w:delText xml:space="preserve">2 </w:delText>
        </w:r>
      </w:del>
      <w:ins w:id="226" w:author="Windows User" w:date="2023-02-20T08:34:00Z">
        <w:r w:rsidR="00C05EE7" w:rsidRPr="00A962DC">
          <w:t>20</w:t>
        </w:r>
      </w:ins>
      <w:ins w:id="227" w:author="Windows User" w:date="2023-02-20T08:36:00Z">
        <w:r w:rsidR="00C05EE7">
          <w:t>18</w:t>
        </w:r>
      </w:ins>
      <w:ins w:id="228" w:author="Windows User" w:date="2023-02-20T08:34:00Z">
        <w:r w:rsidR="00C05EE7">
          <w:t xml:space="preserve"> </w:t>
        </w:r>
      </w:ins>
      <w:ins w:id="229" w:author="Windows User" w:date="2023-02-14T03:04:00Z">
        <w:del w:id="230" w:author="Ervin Kamenar" w:date="2023-02-20T12:51:00Z">
          <w:r w:rsidR="00A94EE4" w:rsidRPr="00672844" w:rsidDel="00A94362">
            <w:delText>„Standard Practices for Calibration and Verification for Force-Measuring Instruments“</w:delText>
          </w:r>
        </w:del>
      </w:ins>
      <w:ins w:id="231" w:author="Krunoslav Marenić" w:date="2023-02-17T09:53:00Z">
        <w:del w:id="232" w:author="Ervin Kamenar" w:date="2023-02-20T12:51:00Z">
          <w:r w:rsidR="007B6417" w:rsidDel="00A94362">
            <w:delText xml:space="preserve"> </w:delText>
          </w:r>
        </w:del>
      </w:ins>
      <w:r w:rsidR="007B6417">
        <w:t>[14]</w:t>
      </w:r>
      <w:r w:rsidRPr="00A962DC">
        <w:t xml:space="preserve">. </w:t>
      </w:r>
    </w:p>
    <w:p w14:paraId="642ED8F9" w14:textId="77777777" w:rsidR="00F41196" w:rsidRPr="00A962DC" w:rsidRDefault="001529E5">
      <w:r w:rsidRPr="00A962DC">
        <w:t>Kako bismo izvršili očitanja sile potrebno je poznavati formulu za izračun iste. Uz poznatu masu, sila utega se izračunava prema izrazu:</w:t>
      </w:r>
    </w:p>
    <w:p w14:paraId="642ED8FA" w14:textId="1729F9A0" w:rsidR="00F41196" w:rsidRPr="00A962DC" w:rsidRDefault="001529E5">
      <w:pPr>
        <w:jc w:val="center"/>
        <w:rPr>
          <w:rFonts w:ascii="Cambria Math" w:eastAsia="Cambria Math" w:hAnsi="Cambria Math" w:cs="Cambria Math"/>
        </w:rPr>
      </w:pPr>
      <m:oMath>
        <m:r>
          <w:rPr>
            <w:rFonts w:ascii="Cambria Math" w:eastAsia="Cambria Math" w:hAnsi="Cambria Math" w:cs="Cambria Math"/>
          </w:rPr>
          <m:t>F=</m:t>
        </m:r>
        <m:f>
          <m:fPr>
            <m:ctrlPr>
              <w:ins w:id="233" w:author="Windows User" w:date="2023-02-21T20:10:00Z">
                <w:rPr>
                  <w:rFonts w:ascii="Cambria Math" w:eastAsia="Cambria Math" w:hAnsi="Cambria Math" w:cs="Cambria Math"/>
                </w:rPr>
              </w:ins>
            </m:ctrlPr>
          </m:fPr>
          <m:num>
            <m:r>
              <w:rPr>
                <w:rFonts w:ascii="Cambria Math" w:eastAsia="Cambria Math" w:hAnsi="Cambria Math" w:cs="Cambria Math"/>
              </w:rPr>
              <m:t>m⋅g</m:t>
            </m:r>
          </m:num>
          <m:den>
            <m:r>
              <w:rPr>
                <w:rFonts w:ascii="Cambria Math" w:eastAsia="Cambria Math" w:hAnsi="Cambria Math" w:cs="Cambria Math"/>
              </w:rPr>
              <m:t>9.80665</m:t>
            </m:r>
          </m:den>
        </m:f>
        <m:r>
          <w:rPr>
            <w:rFonts w:ascii="Cambria Math" w:eastAsia="Cambria Math" w:hAnsi="Cambria Math" w:cs="Cambria Math"/>
          </w:rPr>
          <m:t>⋅</m:t>
        </m:r>
        <m:d>
          <m:dPr>
            <m:ctrlPr>
              <w:ins w:id="234" w:author="Windows User" w:date="2023-02-21T20:10:00Z">
                <w:rPr>
                  <w:rFonts w:ascii="Cambria Math" w:eastAsia="Cambria Math" w:hAnsi="Cambria Math" w:cs="Cambria Math"/>
                </w:rPr>
              </w:ins>
            </m:ctrlPr>
          </m:dPr>
          <m:e>
            <m:r>
              <w:rPr>
                <w:rFonts w:ascii="Cambria Math" w:eastAsia="Cambria Math" w:hAnsi="Cambria Math" w:cs="Cambria Math"/>
              </w:rPr>
              <m:t>1-</m:t>
            </m:r>
            <m:f>
              <m:fPr>
                <m:ctrlPr>
                  <w:ins w:id="235" w:author="Windows User" w:date="2023-02-21T20:10:00Z">
                    <w:rPr>
                      <w:rFonts w:ascii="Cambria Math" w:eastAsia="Cambria Math" w:hAnsi="Cambria Math" w:cs="Cambria Math"/>
                    </w:rPr>
                  </w:ins>
                </m:ctrlPr>
              </m:fPr>
              <m:num>
                <m:r>
                  <w:rPr>
                    <w:rFonts w:ascii="Cambria Math" w:eastAsia="Cambria Math" w:hAnsi="Cambria Math" w:cs="Cambria Math"/>
                  </w:rPr>
                  <m:t>d</m:t>
                </m:r>
              </m:num>
              <m:den>
                <m:r>
                  <w:rPr>
                    <w:rFonts w:ascii="Cambria Math" w:eastAsia="Cambria Math" w:hAnsi="Cambria Math" w:cs="Cambria Math"/>
                  </w:rPr>
                  <m:t>D</m:t>
                </m:r>
              </m:den>
            </m:f>
          </m:e>
        </m:d>
      </m:oMath>
      <w:r w:rsidR="00BD794F">
        <w:rPr>
          <w:rFonts w:ascii="Cambria Math" w:eastAsia="Cambria Math" w:hAnsi="Cambria Math" w:cs="Cambria Math"/>
        </w:rPr>
        <w:t xml:space="preserve">              </w:t>
      </w:r>
      <w:r w:rsidR="00DF35B6">
        <w:rPr>
          <w:rFonts w:ascii="Cambria Math" w:eastAsia="Cambria Math" w:hAnsi="Cambria Math" w:cs="Cambria Math"/>
        </w:rPr>
        <w:t xml:space="preserve">         </w:t>
      </w:r>
      <w:r w:rsidR="00BD794F">
        <w:rPr>
          <w:rFonts w:ascii="Cambria Math" w:eastAsia="Cambria Math" w:hAnsi="Cambria Math" w:cs="Cambria Math"/>
        </w:rPr>
        <w:t>(</w:t>
      </w:r>
      <w:ins w:id="236" w:author="Windows User" w:date="2023-02-21T19:52:00Z">
        <w:r w:rsidR="00877775">
          <w:rPr>
            <w:rFonts w:ascii="Cambria Math" w:eastAsia="Cambria Math" w:hAnsi="Cambria Math" w:cs="Cambria Math"/>
          </w:rPr>
          <w:t>2</w:t>
        </w:r>
      </w:ins>
      <w:del w:id="237" w:author="Windows User" w:date="2023-02-21T19:52:00Z">
        <w:r w:rsidR="00BD794F" w:rsidDel="00877775">
          <w:rPr>
            <w:rFonts w:ascii="Cambria Math" w:eastAsia="Cambria Math" w:hAnsi="Cambria Math" w:cs="Cambria Math"/>
          </w:rPr>
          <w:delText>3</w:delText>
        </w:r>
      </w:del>
      <w:r w:rsidR="00BD794F">
        <w:rPr>
          <w:rFonts w:ascii="Cambria Math" w:eastAsia="Cambria Math" w:hAnsi="Cambria Math" w:cs="Cambria Math"/>
        </w:rPr>
        <w:t xml:space="preserve">.1) </w:t>
      </w:r>
    </w:p>
    <w:p w14:paraId="642ED8FB" w14:textId="77777777" w:rsidR="00F41196" w:rsidRPr="00A962DC" w:rsidRDefault="001529E5">
      <w:pPr>
        <w:rPr>
          <w:rFonts w:ascii="Cambria Math" w:eastAsia="Cambria Math" w:hAnsi="Cambria Math" w:cs="Cambria Math"/>
        </w:rPr>
      </w:pPr>
      <w:r w:rsidRPr="00A962DC">
        <w:rPr>
          <w:rFonts w:ascii="Cambria Math" w:eastAsia="Cambria Math" w:hAnsi="Cambria Math" w:cs="Cambria Math"/>
        </w:rPr>
        <w:t>Gdje je:</w:t>
      </w:r>
    </w:p>
    <w:p w14:paraId="642ED8FC" w14:textId="77777777" w:rsidR="00F41196" w:rsidRPr="00A962DC" w:rsidRDefault="001529E5">
      <w:pPr>
        <w:rPr>
          <w:rFonts w:ascii="Cambria Math" w:eastAsia="Cambria Math" w:hAnsi="Cambria Math" w:cs="Cambria Math"/>
        </w:rPr>
      </w:pPr>
      <w:r w:rsidRPr="00A962DC">
        <w:rPr>
          <w:rFonts w:ascii="Cambria Math" w:eastAsia="Cambria Math" w:hAnsi="Cambria Math" w:cs="Cambria Math"/>
          <w:i/>
        </w:rPr>
        <w:t xml:space="preserve">m - </w:t>
      </w:r>
      <w:r w:rsidRPr="00A962DC">
        <w:rPr>
          <w:rFonts w:ascii="Cambria Math" w:eastAsia="Cambria Math" w:hAnsi="Cambria Math" w:cs="Cambria Math"/>
        </w:rPr>
        <w:t>masa utega [kg]</w:t>
      </w:r>
    </w:p>
    <w:p w14:paraId="642ED8FD" w14:textId="6DE437EB" w:rsidR="00F41196" w:rsidRPr="00A962DC" w:rsidRDefault="001529E5">
      <w:pPr>
        <w:rPr>
          <w:rFonts w:ascii="Cambria Math" w:eastAsia="Cambria Math" w:hAnsi="Cambria Math" w:cs="Cambria Math"/>
        </w:rPr>
      </w:pPr>
      <w:r w:rsidRPr="00A962DC">
        <w:rPr>
          <w:rFonts w:ascii="Cambria Math" w:eastAsia="Cambria Math" w:hAnsi="Cambria Math" w:cs="Cambria Math"/>
          <w:i/>
        </w:rPr>
        <w:t xml:space="preserve">g - </w:t>
      </w:r>
      <w:r w:rsidRPr="00A962DC">
        <w:rPr>
          <w:rFonts w:ascii="Cambria Math" w:eastAsia="Cambria Math" w:hAnsi="Cambria Math" w:cs="Cambria Math"/>
        </w:rPr>
        <w:t>gravitacijsko ubrzanje [m</w:t>
      </w:r>
      <w:r w:rsidRPr="00A962DC">
        <w:rPr>
          <w:rFonts w:ascii="Cambria Math" w:eastAsia="Cambria Math" w:hAnsi="Cambria Math" w:cs="Cambria Math"/>
          <w:vertAlign w:val="superscript"/>
        </w:rPr>
        <w:t>2</w:t>
      </w:r>
      <w:r w:rsidRPr="00A962DC">
        <w:rPr>
          <w:rFonts w:ascii="Cambria Math" w:eastAsia="Cambria Math" w:hAnsi="Cambria Math" w:cs="Cambria Math"/>
        </w:rPr>
        <w:t>/s]</w:t>
      </w:r>
      <w:r w:rsidR="00BD794F">
        <w:rPr>
          <w:rFonts w:ascii="Cambria Math" w:eastAsia="Cambria Math" w:hAnsi="Cambria Math" w:cs="Cambria Math"/>
        </w:rPr>
        <w:t xml:space="preserve">        </w:t>
      </w:r>
    </w:p>
    <w:p w14:paraId="642ED8FE" w14:textId="77777777" w:rsidR="00F41196" w:rsidRPr="00A962DC" w:rsidRDefault="001529E5">
      <w:pPr>
        <w:rPr>
          <w:rFonts w:ascii="Cambria Math" w:eastAsia="Cambria Math" w:hAnsi="Cambria Math" w:cs="Cambria Math"/>
        </w:rPr>
      </w:pPr>
      <w:r w:rsidRPr="00A962DC">
        <w:rPr>
          <w:rFonts w:ascii="Cambria Math" w:eastAsia="Cambria Math" w:hAnsi="Cambria Math" w:cs="Cambria Math"/>
          <w:i/>
        </w:rPr>
        <w:t xml:space="preserve">d - </w:t>
      </w:r>
      <w:r w:rsidRPr="00A962DC">
        <w:rPr>
          <w:rFonts w:ascii="Cambria Math" w:eastAsia="Cambria Math" w:hAnsi="Cambria Math" w:cs="Cambria Math"/>
        </w:rPr>
        <w:t>gustoća zraka [Mg/m</w:t>
      </w:r>
      <w:r w:rsidRPr="00A962DC">
        <w:rPr>
          <w:rFonts w:ascii="Cambria Math" w:eastAsia="Cambria Math" w:hAnsi="Cambria Math" w:cs="Cambria Math"/>
          <w:vertAlign w:val="superscript"/>
        </w:rPr>
        <w:t>3</w:t>
      </w:r>
      <w:r w:rsidRPr="00A962DC">
        <w:rPr>
          <w:rFonts w:ascii="Cambria Math" w:eastAsia="Cambria Math" w:hAnsi="Cambria Math" w:cs="Cambria Math"/>
        </w:rPr>
        <w:t>]</w:t>
      </w:r>
    </w:p>
    <w:p w14:paraId="642ED8FF" w14:textId="77777777" w:rsidR="00F41196" w:rsidRPr="00A962DC" w:rsidRDefault="001529E5">
      <w:pPr>
        <w:rPr>
          <w:rFonts w:ascii="Cambria Math" w:eastAsia="Cambria Math" w:hAnsi="Cambria Math" w:cs="Cambria Math"/>
        </w:rPr>
      </w:pPr>
      <w:r w:rsidRPr="00A962DC">
        <w:rPr>
          <w:rFonts w:ascii="Cambria Math" w:eastAsia="Cambria Math" w:hAnsi="Cambria Math" w:cs="Cambria Math"/>
          <w:i/>
        </w:rPr>
        <w:t xml:space="preserve">D - </w:t>
      </w:r>
      <w:r w:rsidRPr="00A962DC">
        <w:rPr>
          <w:rFonts w:ascii="Cambria Math" w:eastAsia="Cambria Math" w:hAnsi="Cambria Math" w:cs="Cambria Math"/>
        </w:rPr>
        <w:t>gustoća težine [m</w:t>
      </w:r>
      <w:r w:rsidRPr="00A962DC">
        <w:rPr>
          <w:rFonts w:ascii="Cambria Math" w:eastAsia="Cambria Math" w:hAnsi="Cambria Math" w:cs="Cambria Math"/>
          <w:vertAlign w:val="superscript"/>
        </w:rPr>
        <w:t>3</w:t>
      </w:r>
      <w:r w:rsidRPr="00A962DC">
        <w:rPr>
          <w:rFonts w:ascii="Cambria Math" w:eastAsia="Cambria Math" w:hAnsi="Cambria Math" w:cs="Cambria Math"/>
        </w:rPr>
        <w:t>/kg]</w:t>
      </w:r>
    </w:p>
    <w:p w14:paraId="642ED900" w14:textId="2ACB9424" w:rsidR="00F41196" w:rsidRPr="00A962DC" w:rsidRDefault="001529E5">
      <w:pPr>
        <w:spacing w:after="200"/>
      </w:pPr>
      <w:r w:rsidRPr="00A962DC">
        <w:t xml:space="preserve">Prije početka mjerenja morali smo odraditi „vježbanje“ instrumenta za mjerenje sile. To se izvodi tako da se pritisne sa što većom silom, poželjno je da se optereti dinamometar približno maksimalnom silom koju može podnijeti, najmanje dva puta u slijedu kalibracijskih sila. </w:t>
      </w:r>
      <w:r w:rsidR="00303029" w:rsidRPr="00672844">
        <w:rPr>
          <w:rFonts w:eastAsiaTheme="minorEastAsia"/>
        </w:rPr>
        <w:t xml:space="preserve">Na taj način ponovno uspostavljamo </w:t>
      </w:r>
      <w:proofErr w:type="spellStart"/>
      <w:r w:rsidR="00303029" w:rsidRPr="00672844">
        <w:rPr>
          <w:rFonts w:eastAsiaTheme="minorEastAsia"/>
        </w:rPr>
        <w:t>histerezni</w:t>
      </w:r>
      <w:proofErr w:type="spellEnd"/>
      <w:r w:rsidR="00303029" w:rsidRPr="00672844">
        <w:rPr>
          <w:rFonts w:eastAsiaTheme="minorEastAsia"/>
        </w:rPr>
        <w:t xml:space="preserve"> uzorak koji zbog razdoblja neuporabe može nestati.</w:t>
      </w:r>
      <w:r w:rsidR="00303029">
        <w:rPr>
          <w:rFonts w:eastAsiaTheme="minorEastAsia"/>
        </w:rPr>
        <w:t xml:space="preserve"> </w:t>
      </w:r>
      <w:r w:rsidRPr="00A962DC">
        <w:t xml:space="preserve">Pravilnim odabirom utega može se osigurati adekvatni uzorak cijelog raspona. </w:t>
      </w:r>
    </w:p>
    <w:tbl>
      <w:tblPr>
        <w:tblStyle w:val="TableGrid"/>
        <w:tblpPr w:leftFromText="180" w:rightFromText="180" w:vertAnchor="text" w:horzAnchor="margin" w:tblpY="1710"/>
        <w:tblW w:w="0" w:type="auto"/>
        <w:tblLook w:val="04A0" w:firstRow="1" w:lastRow="0" w:firstColumn="1" w:lastColumn="0" w:noHBand="0" w:noVBand="1"/>
      </w:tblPr>
      <w:tblGrid>
        <w:gridCol w:w="3005"/>
        <w:gridCol w:w="3005"/>
        <w:gridCol w:w="3006"/>
      </w:tblGrid>
      <w:tr w:rsidR="00E44501" w14:paraId="7A0AF270" w14:textId="77777777" w:rsidTr="00E44501">
        <w:trPr>
          <w:ins w:id="238" w:author="Windows User" w:date="2023-02-20T11:24:00Z"/>
        </w:trPr>
        <w:tc>
          <w:tcPr>
            <w:tcW w:w="3005" w:type="dxa"/>
            <w:vAlign w:val="center"/>
          </w:tcPr>
          <w:p w14:paraId="5600205F" w14:textId="77777777" w:rsidR="00E44501" w:rsidRDefault="00E44501" w:rsidP="00E44501">
            <w:pPr>
              <w:jc w:val="center"/>
              <w:rPr>
                <w:ins w:id="239" w:author="Windows User" w:date="2023-02-20T11:24:00Z"/>
              </w:rPr>
            </w:pPr>
            <w:ins w:id="240" w:author="Windows User" w:date="2023-02-20T11:24:00Z">
              <w:r>
                <w:t>Težina utega [kg]</w:t>
              </w:r>
            </w:ins>
          </w:p>
        </w:tc>
        <w:tc>
          <w:tcPr>
            <w:tcW w:w="3005" w:type="dxa"/>
            <w:vAlign w:val="center"/>
          </w:tcPr>
          <w:p w14:paraId="5DE6CE67" w14:textId="77777777" w:rsidR="00E44501" w:rsidRDefault="00E44501" w:rsidP="00E44501">
            <w:pPr>
              <w:jc w:val="center"/>
              <w:rPr>
                <w:ins w:id="241" w:author="Windows User" w:date="2023-02-20T11:24:00Z"/>
              </w:rPr>
            </w:pPr>
            <w:ins w:id="242" w:author="Windows User" w:date="2023-02-20T11:24:00Z">
              <w:r>
                <w:t>Klasa točnosti</w:t>
              </w:r>
            </w:ins>
          </w:p>
        </w:tc>
        <w:tc>
          <w:tcPr>
            <w:tcW w:w="3006" w:type="dxa"/>
            <w:vAlign w:val="center"/>
          </w:tcPr>
          <w:p w14:paraId="7A8922DA" w14:textId="77777777" w:rsidR="00E44501" w:rsidRDefault="00E44501" w:rsidP="00E44501">
            <w:pPr>
              <w:jc w:val="center"/>
              <w:rPr>
                <w:ins w:id="243" w:author="Windows User" w:date="2023-02-20T11:24:00Z"/>
              </w:rPr>
            </w:pPr>
            <w:commentRangeStart w:id="244"/>
            <w:ins w:id="245" w:author="Windows User" w:date="2023-02-20T11:24:00Z">
              <w:r>
                <w:t>Preciznost [g]</w:t>
              </w:r>
              <w:commentRangeEnd w:id="244"/>
              <w:r>
                <w:rPr>
                  <w:rStyle w:val="CommentReference"/>
                </w:rPr>
                <w:commentReference w:id="244"/>
              </w:r>
            </w:ins>
          </w:p>
        </w:tc>
      </w:tr>
      <w:tr w:rsidR="001A2E6B" w14:paraId="17B735F0" w14:textId="77777777" w:rsidTr="00E44501">
        <w:trPr>
          <w:ins w:id="246" w:author="Windows User" w:date="2023-02-21T20:15:00Z"/>
        </w:trPr>
        <w:tc>
          <w:tcPr>
            <w:tcW w:w="3005" w:type="dxa"/>
            <w:vAlign w:val="center"/>
          </w:tcPr>
          <w:p w14:paraId="591F8A76" w14:textId="44ADC518" w:rsidR="001A2E6B" w:rsidRDefault="001A2E6B" w:rsidP="00E44501">
            <w:pPr>
              <w:jc w:val="center"/>
              <w:rPr>
                <w:ins w:id="247" w:author="Windows User" w:date="2023-02-21T20:15:00Z"/>
              </w:rPr>
            </w:pPr>
            <w:ins w:id="248" w:author="Windows User" w:date="2023-02-21T20:15:00Z">
              <w:r>
                <w:t xml:space="preserve">0,1 </w:t>
              </w:r>
            </w:ins>
          </w:p>
        </w:tc>
        <w:tc>
          <w:tcPr>
            <w:tcW w:w="3005" w:type="dxa"/>
            <w:vAlign w:val="center"/>
          </w:tcPr>
          <w:p w14:paraId="2A0FBB31" w14:textId="6D015DA6" w:rsidR="001A2E6B" w:rsidRDefault="001514BF" w:rsidP="00E44501">
            <w:pPr>
              <w:jc w:val="center"/>
              <w:rPr>
                <w:ins w:id="249" w:author="Windows User" w:date="2023-02-21T20:15:00Z"/>
              </w:rPr>
            </w:pPr>
            <w:ins w:id="250" w:author="Windows User" w:date="2023-02-21T20:15:00Z">
              <w:r>
                <w:t>F</w:t>
              </w:r>
            </w:ins>
            <w:ins w:id="251" w:author="Windows User" w:date="2023-02-23T12:13:00Z">
              <w:r w:rsidR="0004210C">
                <w:t>1</w:t>
              </w:r>
            </w:ins>
          </w:p>
        </w:tc>
        <w:tc>
          <w:tcPr>
            <w:tcW w:w="3006" w:type="dxa"/>
            <w:vAlign w:val="center"/>
          </w:tcPr>
          <w:p w14:paraId="388D16FA" w14:textId="1E363870" w:rsidR="001A2E6B" w:rsidRPr="0004210C" w:rsidRDefault="0004210C" w:rsidP="00E44501">
            <w:pPr>
              <w:jc w:val="center"/>
              <w:rPr>
                <w:ins w:id="252" w:author="Windows User" w:date="2023-02-21T20:15:00Z"/>
              </w:rPr>
            </w:pPr>
            <w:ins w:id="253" w:author="Windows User" w:date="2023-02-23T12:15:00Z">
              <w:r>
                <w:t>0,0005</w:t>
              </w:r>
            </w:ins>
          </w:p>
        </w:tc>
      </w:tr>
      <w:tr w:rsidR="001A2E6B" w14:paraId="03FD5819" w14:textId="77777777" w:rsidTr="00E44501">
        <w:trPr>
          <w:ins w:id="254" w:author="Windows User" w:date="2023-02-21T20:15:00Z"/>
        </w:trPr>
        <w:tc>
          <w:tcPr>
            <w:tcW w:w="3005" w:type="dxa"/>
            <w:vAlign w:val="center"/>
          </w:tcPr>
          <w:p w14:paraId="33EBE5E7" w14:textId="0BE75583" w:rsidR="001A2E6B" w:rsidRDefault="001A2E6B" w:rsidP="00E44501">
            <w:pPr>
              <w:jc w:val="center"/>
              <w:rPr>
                <w:ins w:id="255" w:author="Windows User" w:date="2023-02-21T20:15:00Z"/>
              </w:rPr>
            </w:pPr>
            <w:ins w:id="256" w:author="Windows User" w:date="2023-02-21T20:16:00Z">
              <w:r>
                <w:t>0,2</w:t>
              </w:r>
            </w:ins>
          </w:p>
        </w:tc>
        <w:tc>
          <w:tcPr>
            <w:tcW w:w="3005" w:type="dxa"/>
            <w:vAlign w:val="center"/>
          </w:tcPr>
          <w:p w14:paraId="7BDFA456" w14:textId="0E3A5BE1" w:rsidR="001A2E6B" w:rsidRDefault="001514BF" w:rsidP="00E44501">
            <w:pPr>
              <w:jc w:val="center"/>
              <w:rPr>
                <w:ins w:id="257" w:author="Windows User" w:date="2023-02-21T20:15:00Z"/>
              </w:rPr>
            </w:pPr>
            <w:ins w:id="258" w:author="Windows User" w:date="2023-02-21T20:16:00Z">
              <w:r>
                <w:t>F</w:t>
              </w:r>
            </w:ins>
            <w:ins w:id="259" w:author="Windows User" w:date="2023-02-23T12:13:00Z">
              <w:r w:rsidR="0004210C">
                <w:t>1</w:t>
              </w:r>
            </w:ins>
          </w:p>
        </w:tc>
        <w:tc>
          <w:tcPr>
            <w:tcW w:w="3006" w:type="dxa"/>
            <w:vAlign w:val="center"/>
          </w:tcPr>
          <w:p w14:paraId="4DB06AC8" w14:textId="70B72DC8" w:rsidR="001A2E6B" w:rsidRDefault="0004210C" w:rsidP="00E44501">
            <w:pPr>
              <w:jc w:val="center"/>
              <w:rPr>
                <w:ins w:id="260" w:author="Windows User" w:date="2023-02-21T20:15:00Z"/>
              </w:rPr>
            </w:pPr>
            <w:ins w:id="261" w:author="Windows User" w:date="2023-02-23T12:14:00Z">
              <w:r>
                <w:t>0,001</w:t>
              </w:r>
            </w:ins>
          </w:p>
        </w:tc>
      </w:tr>
      <w:tr w:rsidR="00E44501" w14:paraId="0A29F2EA" w14:textId="77777777" w:rsidTr="00E44501">
        <w:trPr>
          <w:ins w:id="262" w:author="Windows User" w:date="2023-02-20T11:24:00Z"/>
        </w:trPr>
        <w:tc>
          <w:tcPr>
            <w:tcW w:w="3005" w:type="dxa"/>
            <w:vAlign w:val="center"/>
          </w:tcPr>
          <w:p w14:paraId="1103AC99" w14:textId="77777777" w:rsidR="00E44501" w:rsidRDefault="00E44501" w:rsidP="00E44501">
            <w:pPr>
              <w:jc w:val="center"/>
              <w:rPr>
                <w:ins w:id="263" w:author="Windows User" w:date="2023-02-20T11:24:00Z"/>
              </w:rPr>
            </w:pPr>
            <w:ins w:id="264" w:author="Windows User" w:date="2023-02-20T11:24:00Z">
              <w:r>
                <w:t>0,5</w:t>
              </w:r>
            </w:ins>
          </w:p>
        </w:tc>
        <w:tc>
          <w:tcPr>
            <w:tcW w:w="3005" w:type="dxa"/>
            <w:vAlign w:val="center"/>
          </w:tcPr>
          <w:p w14:paraId="55013170" w14:textId="04AF0356" w:rsidR="00E44501" w:rsidRDefault="001514BF" w:rsidP="00E44501">
            <w:pPr>
              <w:jc w:val="center"/>
              <w:rPr>
                <w:ins w:id="265" w:author="Windows User" w:date="2023-02-20T11:24:00Z"/>
              </w:rPr>
            </w:pPr>
            <w:ins w:id="266" w:author="Windows User" w:date="2023-02-20T11:24:00Z">
              <w:r>
                <w:t>F</w:t>
              </w:r>
            </w:ins>
            <w:ins w:id="267" w:author="Windows User" w:date="2023-02-23T12:13:00Z">
              <w:r w:rsidR="0004210C">
                <w:t>1</w:t>
              </w:r>
            </w:ins>
          </w:p>
        </w:tc>
        <w:tc>
          <w:tcPr>
            <w:tcW w:w="3006" w:type="dxa"/>
            <w:vAlign w:val="center"/>
          </w:tcPr>
          <w:p w14:paraId="29D276F2" w14:textId="31A4542B" w:rsidR="00E44501" w:rsidRDefault="0004210C" w:rsidP="00E44501">
            <w:pPr>
              <w:jc w:val="center"/>
              <w:rPr>
                <w:ins w:id="268" w:author="Windows User" w:date="2023-02-20T11:24:00Z"/>
              </w:rPr>
            </w:pPr>
            <w:ins w:id="269" w:author="Windows User" w:date="2023-02-23T12:14:00Z">
              <w:r>
                <w:t>0,0025</w:t>
              </w:r>
            </w:ins>
          </w:p>
        </w:tc>
      </w:tr>
      <w:tr w:rsidR="00E44501" w14:paraId="336238B9" w14:textId="77777777" w:rsidTr="00E44501">
        <w:trPr>
          <w:ins w:id="270" w:author="Windows User" w:date="2023-02-20T11:24:00Z"/>
        </w:trPr>
        <w:tc>
          <w:tcPr>
            <w:tcW w:w="3005" w:type="dxa"/>
            <w:vAlign w:val="center"/>
          </w:tcPr>
          <w:p w14:paraId="0658BC0D" w14:textId="77777777" w:rsidR="00E44501" w:rsidRDefault="00E44501" w:rsidP="00E44501">
            <w:pPr>
              <w:jc w:val="center"/>
              <w:rPr>
                <w:ins w:id="271" w:author="Windows User" w:date="2023-02-20T11:24:00Z"/>
              </w:rPr>
            </w:pPr>
            <w:ins w:id="272" w:author="Windows User" w:date="2023-02-20T11:24:00Z">
              <w:r>
                <w:t>2</w:t>
              </w:r>
            </w:ins>
          </w:p>
        </w:tc>
        <w:tc>
          <w:tcPr>
            <w:tcW w:w="3005" w:type="dxa"/>
            <w:vAlign w:val="center"/>
          </w:tcPr>
          <w:p w14:paraId="1532E550" w14:textId="77777777" w:rsidR="00E44501" w:rsidRDefault="00E44501" w:rsidP="00E44501">
            <w:pPr>
              <w:jc w:val="center"/>
              <w:rPr>
                <w:ins w:id="273" w:author="Windows User" w:date="2023-02-20T11:24:00Z"/>
              </w:rPr>
            </w:pPr>
            <w:ins w:id="274" w:author="Windows User" w:date="2023-02-20T11:24:00Z">
              <w:r>
                <w:t>M1</w:t>
              </w:r>
            </w:ins>
          </w:p>
        </w:tc>
        <w:tc>
          <w:tcPr>
            <w:tcW w:w="3006" w:type="dxa"/>
            <w:vAlign w:val="center"/>
          </w:tcPr>
          <w:p w14:paraId="5C93F671" w14:textId="77777777" w:rsidR="00E44501" w:rsidRDefault="00E44501" w:rsidP="00E44501">
            <w:pPr>
              <w:jc w:val="center"/>
              <w:rPr>
                <w:ins w:id="275" w:author="Windows User" w:date="2023-02-20T11:24:00Z"/>
              </w:rPr>
            </w:pPr>
            <w:ins w:id="276" w:author="Windows User" w:date="2023-02-20T11:24:00Z">
              <w:r>
                <w:t>0,1</w:t>
              </w:r>
            </w:ins>
          </w:p>
        </w:tc>
      </w:tr>
      <w:tr w:rsidR="00E44501" w14:paraId="692404A8" w14:textId="77777777" w:rsidTr="00E44501">
        <w:trPr>
          <w:ins w:id="277" w:author="Windows User" w:date="2023-02-20T11:24:00Z"/>
        </w:trPr>
        <w:tc>
          <w:tcPr>
            <w:tcW w:w="3005" w:type="dxa"/>
            <w:vAlign w:val="center"/>
          </w:tcPr>
          <w:p w14:paraId="5A26EBB8" w14:textId="77777777" w:rsidR="00E44501" w:rsidRDefault="00E44501" w:rsidP="00E44501">
            <w:pPr>
              <w:jc w:val="center"/>
              <w:rPr>
                <w:ins w:id="278" w:author="Windows User" w:date="2023-02-20T11:24:00Z"/>
              </w:rPr>
            </w:pPr>
            <w:ins w:id="279" w:author="Windows User" w:date="2023-02-20T11:24:00Z">
              <w:r>
                <w:t>5</w:t>
              </w:r>
            </w:ins>
          </w:p>
        </w:tc>
        <w:tc>
          <w:tcPr>
            <w:tcW w:w="3005" w:type="dxa"/>
            <w:vAlign w:val="center"/>
          </w:tcPr>
          <w:p w14:paraId="222DDBDF" w14:textId="77777777" w:rsidR="00E44501" w:rsidRDefault="00E44501" w:rsidP="00E44501">
            <w:pPr>
              <w:jc w:val="center"/>
              <w:rPr>
                <w:ins w:id="280" w:author="Windows User" w:date="2023-02-20T11:24:00Z"/>
              </w:rPr>
            </w:pPr>
            <w:ins w:id="281" w:author="Windows User" w:date="2023-02-20T11:24:00Z">
              <w:r>
                <w:t>M3</w:t>
              </w:r>
            </w:ins>
          </w:p>
        </w:tc>
        <w:tc>
          <w:tcPr>
            <w:tcW w:w="3006" w:type="dxa"/>
            <w:vAlign w:val="center"/>
          </w:tcPr>
          <w:p w14:paraId="5458AE50" w14:textId="77777777" w:rsidR="00E44501" w:rsidRDefault="00E44501" w:rsidP="00E44501">
            <w:pPr>
              <w:jc w:val="center"/>
              <w:rPr>
                <w:ins w:id="282" w:author="Windows User" w:date="2023-02-20T11:24:00Z"/>
              </w:rPr>
            </w:pPr>
            <w:ins w:id="283" w:author="Windows User" w:date="2023-02-20T11:24:00Z">
              <w:r>
                <w:t>2,5</w:t>
              </w:r>
            </w:ins>
          </w:p>
        </w:tc>
      </w:tr>
      <w:tr w:rsidR="00E44501" w14:paraId="57373DB2" w14:textId="77777777" w:rsidTr="00E44501">
        <w:trPr>
          <w:ins w:id="284" w:author="Windows User" w:date="2023-02-20T11:24:00Z"/>
        </w:trPr>
        <w:tc>
          <w:tcPr>
            <w:tcW w:w="3005" w:type="dxa"/>
            <w:vAlign w:val="center"/>
          </w:tcPr>
          <w:p w14:paraId="25D399D1" w14:textId="77777777" w:rsidR="00E44501" w:rsidRDefault="00E44501" w:rsidP="00E44501">
            <w:pPr>
              <w:jc w:val="center"/>
              <w:rPr>
                <w:ins w:id="285" w:author="Windows User" w:date="2023-02-20T11:24:00Z"/>
              </w:rPr>
            </w:pPr>
            <w:ins w:id="286" w:author="Windows User" w:date="2023-02-20T11:24:00Z">
              <w:r>
                <w:t>10</w:t>
              </w:r>
            </w:ins>
          </w:p>
        </w:tc>
        <w:tc>
          <w:tcPr>
            <w:tcW w:w="3005" w:type="dxa"/>
            <w:vAlign w:val="center"/>
          </w:tcPr>
          <w:p w14:paraId="41C0B946" w14:textId="77777777" w:rsidR="00E44501" w:rsidRDefault="00E44501" w:rsidP="00E44501">
            <w:pPr>
              <w:jc w:val="center"/>
              <w:rPr>
                <w:ins w:id="287" w:author="Windows User" w:date="2023-02-20T11:24:00Z"/>
              </w:rPr>
            </w:pPr>
            <w:ins w:id="288" w:author="Windows User" w:date="2023-02-20T11:24:00Z">
              <w:r>
                <w:t>M3</w:t>
              </w:r>
            </w:ins>
          </w:p>
        </w:tc>
        <w:tc>
          <w:tcPr>
            <w:tcW w:w="3006" w:type="dxa"/>
            <w:vAlign w:val="center"/>
          </w:tcPr>
          <w:p w14:paraId="19907DCF" w14:textId="77777777" w:rsidR="00E44501" w:rsidRDefault="00E44501" w:rsidP="00E44501">
            <w:pPr>
              <w:jc w:val="center"/>
              <w:rPr>
                <w:ins w:id="289" w:author="Windows User" w:date="2023-02-20T11:24:00Z"/>
              </w:rPr>
            </w:pPr>
            <w:ins w:id="290" w:author="Windows User" w:date="2023-02-20T11:24:00Z">
              <w:r>
                <w:t>5</w:t>
              </w:r>
            </w:ins>
          </w:p>
        </w:tc>
      </w:tr>
      <w:tr w:rsidR="00E44501" w14:paraId="7600EBCF" w14:textId="77777777" w:rsidTr="00E44501">
        <w:trPr>
          <w:ins w:id="291" w:author="Windows User" w:date="2023-02-20T11:24:00Z"/>
        </w:trPr>
        <w:tc>
          <w:tcPr>
            <w:tcW w:w="3005" w:type="dxa"/>
            <w:vAlign w:val="center"/>
          </w:tcPr>
          <w:p w14:paraId="7D46CB26" w14:textId="77777777" w:rsidR="00E44501" w:rsidRDefault="00E44501" w:rsidP="00E44501">
            <w:pPr>
              <w:jc w:val="center"/>
              <w:rPr>
                <w:ins w:id="292" w:author="Windows User" w:date="2023-02-20T11:24:00Z"/>
              </w:rPr>
            </w:pPr>
            <w:ins w:id="293" w:author="Windows User" w:date="2023-02-20T11:24:00Z">
              <w:r>
                <w:t>20</w:t>
              </w:r>
            </w:ins>
          </w:p>
        </w:tc>
        <w:tc>
          <w:tcPr>
            <w:tcW w:w="3005" w:type="dxa"/>
            <w:vAlign w:val="center"/>
          </w:tcPr>
          <w:p w14:paraId="1FEC69D1" w14:textId="77777777" w:rsidR="00E44501" w:rsidRDefault="00E44501" w:rsidP="00E44501">
            <w:pPr>
              <w:jc w:val="center"/>
              <w:rPr>
                <w:ins w:id="294" w:author="Windows User" w:date="2023-02-20T11:24:00Z"/>
              </w:rPr>
            </w:pPr>
            <w:ins w:id="295" w:author="Windows User" w:date="2023-02-20T11:24:00Z">
              <w:r>
                <w:t>M3</w:t>
              </w:r>
            </w:ins>
          </w:p>
        </w:tc>
        <w:tc>
          <w:tcPr>
            <w:tcW w:w="3006" w:type="dxa"/>
            <w:vAlign w:val="center"/>
          </w:tcPr>
          <w:p w14:paraId="4BA437E3" w14:textId="77777777" w:rsidR="00E44501" w:rsidRDefault="00E44501" w:rsidP="00E44501">
            <w:pPr>
              <w:jc w:val="center"/>
              <w:rPr>
                <w:ins w:id="296" w:author="Windows User" w:date="2023-02-20T11:24:00Z"/>
              </w:rPr>
            </w:pPr>
            <w:ins w:id="297" w:author="Windows User" w:date="2023-02-20T11:24:00Z">
              <w:r>
                <w:t>10</w:t>
              </w:r>
            </w:ins>
          </w:p>
        </w:tc>
      </w:tr>
    </w:tbl>
    <w:p w14:paraId="3F6E177C" w14:textId="658DA8CD" w:rsidR="00360379" w:rsidRDefault="001529E5">
      <w:r w:rsidRPr="00A962DC">
        <w:t xml:space="preserve">Nakon početnog „vježbanja“ primjenjuju se kalibracijske sile od </w:t>
      </w:r>
      <w:r w:rsidR="00BD794F">
        <w:t xml:space="preserve">5 </w:t>
      </w:r>
      <w:r w:rsidRPr="00A962DC">
        <w:t xml:space="preserve">N, </w:t>
      </w:r>
      <w:r w:rsidR="00BD794F">
        <w:t>20 N, 50 N, 100</w:t>
      </w:r>
      <w:r w:rsidRPr="00A962DC">
        <w:t xml:space="preserve"> N, </w:t>
      </w:r>
      <w:r w:rsidR="00BD794F">
        <w:t>1</w:t>
      </w:r>
      <w:r w:rsidRPr="00A962DC">
        <w:t xml:space="preserve">50 N, </w:t>
      </w:r>
      <w:r w:rsidR="00BD794F">
        <w:t>20</w:t>
      </w:r>
      <w:r w:rsidRPr="00A962DC">
        <w:t xml:space="preserve">0 N, </w:t>
      </w:r>
      <w:r w:rsidR="00BD794F">
        <w:t>2</w:t>
      </w:r>
      <w:r w:rsidRPr="00A962DC">
        <w:t xml:space="preserve">50 N, </w:t>
      </w:r>
      <w:r w:rsidR="00BD794F">
        <w:t>3</w:t>
      </w:r>
      <w:r w:rsidRPr="00A962DC">
        <w:t xml:space="preserve">00 N, </w:t>
      </w:r>
      <w:r w:rsidR="00BD794F">
        <w:t>3</w:t>
      </w:r>
      <w:r w:rsidRPr="00A962DC">
        <w:t xml:space="preserve">50 N, </w:t>
      </w:r>
      <w:r w:rsidR="00BD794F">
        <w:t>4</w:t>
      </w:r>
      <w:r w:rsidRPr="00A962DC">
        <w:t xml:space="preserve">00 N, </w:t>
      </w:r>
      <w:r w:rsidR="00BD794F">
        <w:t>4</w:t>
      </w:r>
      <w:r w:rsidRPr="00A962DC">
        <w:t xml:space="preserve">50 N, </w:t>
      </w:r>
      <w:r w:rsidR="00BD794F">
        <w:t>5</w:t>
      </w:r>
      <w:r w:rsidRPr="00A962DC">
        <w:t>00 N</w:t>
      </w:r>
      <w:r w:rsidR="00BD794F">
        <w:t xml:space="preserve"> i</w:t>
      </w:r>
      <w:r w:rsidRPr="00A962DC">
        <w:t xml:space="preserve"> 550 N. </w:t>
      </w:r>
      <w:r w:rsidR="00360379">
        <w:t>Tijekom postupka umjeravanja korišteni su utezi težine</w:t>
      </w:r>
      <w:ins w:id="298" w:author="Windows User" w:date="2023-02-21T20:12:00Z">
        <w:r w:rsidR="001A2E6B">
          <w:t xml:space="preserve"> 0</w:t>
        </w:r>
      </w:ins>
      <w:ins w:id="299" w:author="Windows User" w:date="2023-02-21T20:13:00Z">
        <w:r w:rsidR="001A2E6B">
          <w:t>,1</w:t>
        </w:r>
      </w:ins>
      <w:ins w:id="300" w:author="Windows User" w:date="2023-02-21T20:18:00Z">
        <w:r w:rsidR="0085082A">
          <w:t xml:space="preserve"> </w:t>
        </w:r>
      </w:ins>
      <w:ins w:id="301" w:author="Windows User" w:date="2023-02-21T20:13:00Z">
        <w:r w:rsidR="001A2E6B">
          <w:t>kg,</w:t>
        </w:r>
      </w:ins>
      <w:r w:rsidR="00360379">
        <w:t xml:space="preserve"> </w:t>
      </w:r>
      <w:ins w:id="302" w:author="Windows User" w:date="2023-02-21T20:12:00Z">
        <w:r w:rsidR="001A2E6B">
          <w:t>0,2 kg</w:t>
        </w:r>
      </w:ins>
      <w:ins w:id="303" w:author="Windows User" w:date="2023-02-21T20:13:00Z">
        <w:r w:rsidR="001A2E6B">
          <w:t xml:space="preserve">, </w:t>
        </w:r>
      </w:ins>
      <w:r w:rsidR="00360379">
        <w:t>0,5 kg, 2 kg, 5 kg, 10 kg i 20 kg.</w:t>
      </w:r>
      <w:r w:rsidR="00AC7E5B">
        <w:t xml:space="preserve"> </w:t>
      </w:r>
      <w:commentRangeStart w:id="304"/>
      <w:r w:rsidR="00AC7E5B">
        <w:t xml:space="preserve">U tablici </w:t>
      </w:r>
      <w:ins w:id="305" w:author="Windows User" w:date="2023-02-26T13:13:00Z">
        <w:r w:rsidR="00CC3174">
          <w:t>2</w:t>
        </w:r>
      </w:ins>
      <w:del w:id="306" w:author="Windows User" w:date="2023-02-26T13:13:00Z">
        <w:r w:rsidR="00AC7E5B" w:rsidDel="00CC3174">
          <w:delText>3</w:delText>
        </w:r>
      </w:del>
      <w:r w:rsidR="00AC7E5B">
        <w:t xml:space="preserve">.1 prikazana </w:t>
      </w:r>
      <w:r w:rsidR="005C4F04">
        <w:t xml:space="preserve">je tolerancija </w:t>
      </w:r>
      <w:r w:rsidR="00AC7E5B">
        <w:t>utega</w:t>
      </w:r>
      <w:commentRangeEnd w:id="304"/>
      <w:r w:rsidR="003361D0">
        <w:rPr>
          <w:rStyle w:val="CommentReference"/>
        </w:rPr>
        <w:commentReference w:id="304"/>
      </w:r>
      <w:ins w:id="307" w:author="Ervin Kamenar" w:date="2023-02-20T15:11:00Z">
        <w:r w:rsidR="003361D0">
          <w:t xml:space="preserve"> [</w:t>
        </w:r>
        <w:del w:id="308" w:author="Windows User" w:date="2023-02-20T08:29:00Z">
          <w:r w:rsidR="003361D0" w:rsidDel="009E1204">
            <w:delText>literatur</w:delText>
          </w:r>
        </w:del>
        <w:del w:id="309" w:author="Windows User" w:date="2023-02-20T08:28:00Z">
          <w:r w:rsidR="003361D0" w:rsidDel="009E1204">
            <w:delText>a</w:delText>
          </w:r>
        </w:del>
      </w:ins>
      <w:ins w:id="310" w:author="Windows User" w:date="2023-02-20T08:29:00Z">
        <w:r w:rsidR="009E1204">
          <w:t>17</w:t>
        </w:r>
      </w:ins>
      <w:ins w:id="311" w:author="Ervin Kamenar" w:date="2023-02-20T15:11:00Z">
        <w:r w:rsidR="003361D0">
          <w:t>]</w:t>
        </w:r>
      </w:ins>
      <w:r w:rsidR="00AC7E5B">
        <w:t>.</w:t>
      </w:r>
      <w:r w:rsidR="00360379">
        <w:t xml:space="preserve"> </w:t>
      </w:r>
    </w:p>
    <w:tbl>
      <w:tblPr>
        <w:tblStyle w:val="TableGrid"/>
        <w:tblpPr w:leftFromText="180" w:rightFromText="180" w:vertAnchor="text" w:horzAnchor="margin" w:tblpY="412"/>
        <w:tblW w:w="0" w:type="auto"/>
        <w:tblLook w:val="04A0" w:firstRow="1" w:lastRow="0" w:firstColumn="1" w:lastColumn="0" w:noHBand="0" w:noVBand="1"/>
      </w:tblPr>
      <w:tblGrid>
        <w:gridCol w:w="3005"/>
        <w:gridCol w:w="3005"/>
        <w:gridCol w:w="3006"/>
        <w:tblGridChange w:id="312">
          <w:tblGrid>
            <w:gridCol w:w="3005"/>
            <w:gridCol w:w="3005"/>
            <w:gridCol w:w="3006"/>
          </w:tblGrid>
        </w:tblGridChange>
      </w:tblGrid>
      <w:tr w:rsidR="005C4F04" w:rsidDel="00E44501" w14:paraId="0BF6814E" w14:textId="7BC14401" w:rsidTr="005C4F04">
        <w:trPr>
          <w:del w:id="313" w:author="Windows User" w:date="2023-02-20T11:24:00Z"/>
        </w:trPr>
        <w:tc>
          <w:tcPr>
            <w:tcW w:w="3005" w:type="dxa"/>
            <w:vAlign w:val="center"/>
          </w:tcPr>
          <w:p w14:paraId="4A98F0A9" w14:textId="216DBFD4" w:rsidR="005C4F04" w:rsidDel="00E44501" w:rsidRDefault="005C4F04" w:rsidP="005C4F04">
            <w:pPr>
              <w:jc w:val="center"/>
              <w:rPr>
                <w:del w:id="314" w:author="Windows User" w:date="2023-02-20T11:24:00Z"/>
              </w:rPr>
            </w:pPr>
            <w:del w:id="315" w:author="Windows User" w:date="2023-02-20T11:24:00Z">
              <w:r w:rsidDel="00E44501">
                <w:delText>Težina utega [kg]</w:delText>
              </w:r>
            </w:del>
          </w:p>
        </w:tc>
        <w:tc>
          <w:tcPr>
            <w:tcW w:w="3005" w:type="dxa"/>
            <w:vAlign w:val="center"/>
          </w:tcPr>
          <w:p w14:paraId="68556AB8" w14:textId="0A64F80B" w:rsidR="005C4F04" w:rsidDel="00E44501" w:rsidRDefault="005C4F04" w:rsidP="005C4F04">
            <w:pPr>
              <w:jc w:val="center"/>
              <w:rPr>
                <w:del w:id="316" w:author="Windows User" w:date="2023-02-20T11:24:00Z"/>
              </w:rPr>
            </w:pPr>
            <w:del w:id="317" w:author="Windows User" w:date="2023-02-20T11:24:00Z">
              <w:r w:rsidDel="00E44501">
                <w:delText>Klasa točnosti</w:delText>
              </w:r>
            </w:del>
          </w:p>
        </w:tc>
        <w:tc>
          <w:tcPr>
            <w:tcW w:w="3006" w:type="dxa"/>
            <w:vAlign w:val="center"/>
          </w:tcPr>
          <w:p w14:paraId="2FEC0131" w14:textId="0D1BBA28" w:rsidR="005C4F04" w:rsidDel="00E44501" w:rsidRDefault="005C4F04" w:rsidP="005C4F04">
            <w:pPr>
              <w:jc w:val="center"/>
              <w:rPr>
                <w:del w:id="318" w:author="Windows User" w:date="2023-02-20T11:24:00Z"/>
              </w:rPr>
            </w:pPr>
            <w:commentRangeStart w:id="319"/>
            <w:del w:id="320" w:author="Windows User" w:date="2023-02-20T11:24:00Z">
              <w:r w:rsidDel="00E44501">
                <w:delText>Preciznost [</w:delText>
              </w:r>
            </w:del>
            <w:del w:id="321" w:author="Windows User" w:date="2023-02-20T08:30:00Z">
              <w:r w:rsidDel="009E1204">
                <w:delText>m</w:delText>
              </w:r>
            </w:del>
            <w:del w:id="322" w:author="Windows User" w:date="2023-02-20T11:24:00Z">
              <w:r w:rsidDel="00E44501">
                <w:delText>g]</w:delText>
              </w:r>
              <w:commentRangeEnd w:id="319"/>
              <w:r w:rsidR="003361D0" w:rsidDel="00E44501">
                <w:rPr>
                  <w:rStyle w:val="CommentReference"/>
                </w:rPr>
                <w:commentReference w:id="319"/>
              </w:r>
            </w:del>
          </w:p>
        </w:tc>
      </w:tr>
      <w:tr w:rsidR="005C4F04" w:rsidDel="00E44501" w14:paraId="02ACFEE9" w14:textId="1F33C301" w:rsidTr="009E1204">
        <w:tblPrEx>
          <w:tblW w:w="0" w:type="auto"/>
          <w:tblPrExChange w:id="323" w:author="Windows User" w:date="2023-02-20T08:32:00Z">
            <w:tblPrEx>
              <w:tblW w:w="0" w:type="auto"/>
            </w:tblPrEx>
          </w:tblPrExChange>
        </w:tblPrEx>
        <w:trPr>
          <w:del w:id="324" w:author="Windows User" w:date="2023-02-20T11:24:00Z"/>
        </w:trPr>
        <w:tc>
          <w:tcPr>
            <w:tcW w:w="3005" w:type="dxa"/>
            <w:vAlign w:val="center"/>
            <w:tcPrChange w:id="325" w:author="Windows User" w:date="2023-02-20T08:32:00Z">
              <w:tcPr>
                <w:tcW w:w="3005" w:type="dxa"/>
                <w:vAlign w:val="center"/>
              </w:tcPr>
            </w:tcPrChange>
          </w:tcPr>
          <w:p w14:paraId="0ACB5246" w14:textId="405AD266" w:rsidR="005C4F04" w:rsidDel="00E44501" w:rsidRDefault="005C4F04" w:rsidP="005C4F04">
            <w:pPr>
              <w:jc w:val="center"/>
              <w:rPr>
                <w:del w:id="326" w:author="Windows User" w:date="2023-02-20T11:24:00Z"/>
              </w:rPr>
            </w:pPr>
            <w:del w:id="327" w:author="Windows User" w:date="2023-02-20T11:24:00Z">
              <w:r w:rsidDel="00E44501">
                <w:delText>0,5</w:delText>
              </w:r>
            </w:del>
          </w:p>
        </w:tc>
        <w:tc>
          <w:tcPr>
            <w:tcW w:w="3005" w:type="dxa"/>
            <w:vAlign w:val="center"/>
            <w:tcPrChange w:id="328" w:author="Windows User" w:date="2023-02-20T08:32:00Z">
              <w:tcPr>
                <w:tcW w:w="3005" w:type="dxa"/>
                <w:vAlign w:val="center"/>
              </w:tcPr>
            </w:tcPrChange>
          </w:tcPr>
          <w:p w14:paraId="351FFF1A" w14:textId="77466C97" w:rsidR="005C4F04" w:rsidDel="00E44501" w:rsidRDefault="005C4F04" w:rsidP="005C4F04">
            <w:pPr>
              <w:jc w:val="center"/>
              <w:rPr>
                <w:del w:id="329" w:author="Windows User" w:date="2023-02-20T11:24:00Z"/>
              </w:rPr>
            </w:pPr>
            <w:del w:id="330" w:author="Windows User" w:date="2023-02-20T11:24:00Z">
              <w:r w:rsidDel="00E44501">
                <w:delText>F1</w:delText>
              </w:r>
            </w:del>
          </w:p>
        </w:tc>
        <w:tc>
          <w:tcPr>
            <w:tcW w:w="3006" w:type="dxa"/>
            <w:vAlign w:val="center"/>
            <w:tcPrChange w:id="331" w:author="Windows User" w:date="2023-02-20T08:32:00Z">
              <w:tcPr>
                <w:tcW w:w="3006" w:type="dxa"/>
                <w:vAlign w:val="center"/>
              </w:tcPr>
            </w:tcPrChange>
          </w:tcPr>
          <w:p w14:paraId="278A60B6" w14:textId="79467642" w:rsidR="005C4F04" w:rsidDel="00E44501" w:rsidRDefault="005C4F04" w:rsidP="009E1204">
            <w:pPr>
              <w:jc w:val="center"/>
              <w:rPr>
                <w:del w:id="332" w:author="Windows User" w:date="2023-02-20T11:24:00Z"/>
              </w:rPr>
            </w:pPr>
            <w:del w:id="333" w:author="Windows User" w:date="2023-02-20T08:31:00Z">
              <w:r w:rsidDel="009E1204">
                <w:delText>250</w:delText>
              </w:r>
            </w:del>
          </w:p>
        </w:tc>
      </w:tr>
      <w:tr w:rsidR="005C4F04" w:rsidDel="00E44501" w14:paraId="025389DA" w14:textId="06F13BA5" w:rsidTr="009E1204">
        <w:tblPrEx>
          <w:tblW w:w="0" w:type="auto"/>
          <w:tblPrExChange w:id="334" w:author="Windows User" w:date="2023-02-20T08:32:00Z">
            <w:tblPrEx>
              <w:tblW w:w="0" w:type="auto"/>
            </w:tblPrEx>
          </w:tblPrExChange>
        </w:tblPrEx>
        <w:trPr>
          <w:del w:id="335" w:author="Windows User" w:date="2023-02-20T11:24:00Z"/>
        </w:trPr>
        <w:tc>
          <w:tcPr>
            <w:tcW w:w="3005" w:type="dxa"/>
            <w:vAlign w:val="center"/>
            <w:tcPrChange w:id="336" w:author="Windows User" w:date="2023-02-20T08:32:00Z">
              <w:tcPr>
                <w:tcW w:w="3005" w:type="dxa"/>
                <w:vAlign w:val="center"/>
              </w:tcPr>
            </w:tcPrChange>
          </w:tcPr>
          <w:p w14:paraId="41BBED7D" w14:textId="1FCCCF1D" w:rsidR="005C4F04" w:rsidDel="00E44501" w:rsidRDefault="005C4F04" w:rsidP="005C4F04">
            <w:pPr>
              <w:jc w:val="center"/>
              <w:rPr>
                <w:del w:id="337" w:author="Windows User" w:date="2023-02-20T11:24:00Z"/>
              </w:rPr>
            </w:pPr>
            <w:del w:id="338" w:author="Windows User" w:date="2023-02-20T11:24:00Z">
              <w:r w:rsidDel="00E44501">
                <w:delText>2</w:delText>
              </w:r>
            </w:del>
          </w:p>
        </w:tc>
        <w:tc>
          <w:tcPr>
            <w:tcW w:w="3005" w:type="dxa"/>
            <w:vAlign w:val="center"/>
            <w:tcPrChange w:id="339" w:author="Windows User" w:date="2023-02-20T08:32:00Z">
              <w:tcPr>
                <w:tcW w:w="3005" w:type="dxa"/>
                <w:vAlign w:val="center"/>
              </w:tcPr>
            </w:tcPrChange>
          </w:tcPr>
          <w:p w14:paraId="61929AC5" w14:textId="68F839B7" w:rsidR="005C4F04" w:rsidDel="00E44501" w:rsidRDefault="005C4F04" w:rsidP="005C4F04">
            <w:pPr>
              <w:jc w:val="center"/>
              <w:rPr>
                <w:del w:id="340" w:author="Windows User" w:date="2023-02-20T11:24:00Z"/>
              </w:rPr>
            </w:pPr>
            <w:del w:id="341" w:author="Windows User" w:date="2023-02-20T11:24:00Z">
              <w:r w:rsidDel="00E44501">
                <w:delText>M</w:delText>
              </w:r>
            </w:del>
            <w:del w:id="342" w:author="Windows User" w:date="2023-02-20T08:30:00Z">
              <w:r w:rsidDel="009E1204">
                <w:delText>3</w:delText>
              </w:r>
            </w:del>
          </w:p>
        </w:tc>
        <w:tc>
          <w:tcPr>
            <w:tcW w:w="3006" w:type="dxa"/>
            <w:vAlign w:val="center"/>
            <w:tcPrChange w:id="343" w:author="Windows User" w:date="2023-02-20T08:32:00Z">
              <w:tcPr>
                <w:tcW w:w="3006" w:type="dxa"/>
                <w:vAlign w:val="center"/>
              </w:tcPr>
            </w:tcPrChange>
          </w:tcPr>
          <w:p w14:paraId="5048578D" w14:textId="2A3D2640" w:rsidR="005C4F04" w:rsidDel="00E44501" w:rsidRDefault="005C4F04" w:rsidP="009E1204">
            <w:pPr>
              <w:jc w:val="center"/>
              <w:rPr>
                <w:del w:id="344" w:author="Windows User" w:date="2023-02-20T11:24:00Z"/>
              </w:rPr>
            </w:pPr>
            <w:del w:id="345" w:author="Windows User" w:date="2023-02-20T08:32:00Z">
              <w:r w:rsidDel="009E1204">
                <w:delText>1000</w:delText>
              </w:r>
            </w:del>
          </w:p>
        </w:tc>
      </w:tr>
      <w:tr w:rsidR="005C4F04" w:rsidDel="00E44501" w14:paraId="3CFB98E9" w14:textId="1990A5A5" w:rsidTr="009E1204">
        <w:tblPrEx>
          <w:tblW w:w="0" w:type="auto"/>
          <w:tblPrExChange w:id="346" w:author="Windows User" w:date="2023-02-20T08:32:00Z">
            <w:tblPrEx>
              <w:tblW w:w="0" w:type="auto"/>
            </w:tblPrEx>
          </w:tblPrExChange>
        </w:tblPrEx>
        <w:trPr>
          <w:del w:id="347" w:author="Windows User" w:date="2023-02-20T11:24:00Z"/>
        </w:trPr>
        <w:tc>
          <w:tcPr>
            <w:tcW w:w="3005" w:type="dxa"/>
            <w:vAlign w:val="center"/>
            <w:tcPrChange w:id="348" w:author="Windows User" w:date="2023-02-20T08:32:00Z">
              <w:tcPr>
                <w:tcW w:w="3005" w:type="dxa"/>
                <w:vAlign w:val="center"/>
              </w:tcPr>
            </w:tcPrChange>
          </w:tcPr>
          <w:p w14:paraId="59DC2A90" w14:textId="6F89ECF9" w:rsidR="005C4F04" w:rsidDel="00E44501" w:rsidRDefault="005C4F04" w:rsidP="005C4F04">
            <w:pPr>
              <w:jc w:val="center"/>
              <w:rPr>
                <w:del w:id="349" w:author="Windows User" w:date="2023-02-20T11:24:00Z"/>
              </w:rPr>
            </w:pPr>
            <w:del w:id="350" w:author="Windows User" w:date="2023-02-20T11:24:00Z">
              <w:r w:rsidDel="00E44501">
                <w:delText>5</w:delText>
              </w:r>
            </w:del>
          </w:p>
        </w:tc>
        <w:tc>
          <w:tcPr>
            <w:tcW w:w="3005" w:type="dxa"/>
            <w:vAlign w:val="center"/>
            <w:tcPrChange w:id="351" w:author="Windows User" w:date="2023-02-20T08:32:00Z">
              <w:tcPr>
                <w:tcW w:w="3005" w:type="dxa"/>
                <w:vAlign w:val="center"/>
              </w:tcPr>
            </w:tcPrChange>
          </w:tcPr>
          <w:p w14:paraId="6E59C342" w14:textId="195509F7" w:rsidR="005C4F04" w:rsidDel="00E44501" w:rsidRDefault="005C4F04" w:rsidP="005C4F04">
            <w:pPr>
              <w:jc w:val="center"/>
              <w:rPr>
                <w:del w:id="352" w:author="Windows User" w:date="2023-02-20T11:24:00Z"/>
              </w:rPr>
            </w:pPr>
            <w:del w:id="353" w:author="Windows User" w:date="2023-02-20T11:24:00Z">
              <w:r w:rsidDel="00E44501">
                <w:delText>M3</w:delText>
              </w:r>
            </w:del>
          </w:p>
        </w:tc>
        <w:tc>
          <w:tcPr>
            <w:tcW w:w="3006" w:type="dxa"/>
            <w:vAlign w:val="center"/>
            <w:tcPrChange w:id="354" w:author="Windows User" w:date="2023-02-20T08:32:00Z">
              <w:tcPr>
                <w:tcW w:w="3006" w:type="dxa"/>
                <w:vAlign w:val="center"/>
              </w:tcPr>
            </w:tcPrChange>
          </w:tcPr>
          <w:p w14:paraId="04A4AFDE" w14:textId="41273E5F" w:rsidR="005C4F04" w:rsidDel="00E44501" w:rsidRDefault="005C4F04" w:rsidP="009E1204">
            <w:pPr>
              <w:jc w:val="center"/>
              <w:rPr>
                <w:del w:id="355" w:author="Windows User" w:date="2023-02-20T11:24:00Z"/>
              </w:rPr>
            </w:pPr>
            <w:del w:id="356" w:author="Windows User" w:date="2023-02-20T08:32:00Z">
              <w:r w:rsidDel="009E1204">
                <w:delText>2500</w:delText>
              </w:r>
            </w:del>
          </w:p>
        </w:tc>
      </w:tr>
      <w:tr w:rsidR="005C4F04" w:rsidDel="00E44501" w14:paraId="56458FB8" w14:textId="6BC334CC" w:rsidTr="009E1204">
        <w:tblPrEx>
          <w:tblW w:w="0" w:type="auto"/>
          <w:tblPrExChange w:id="357" w:author="Windows User" w:date="2023-02-20T08:32:00Z">
            <w:tblPrEx>
              <w:tblW w:w="0" w:type="auto"/>
            </w:tblPrEx>
          </w:tblPrExChange>
        </w:tblPrEx>
        <w:trPr>
          <w:del w:id="358" w:author="Windows User" w:date="2023-02-20T11:24:00Z"/>
        </w:trPr>
        <w:tc>
          <w:tcPr>
            <w:tcW w:w="3005" w:type="dxa"/>
            <w:vAlign w:val="center"/>
            <w:tcPrChange w:id="359" w:author="Windows User" w:date="2023-02-20T08:32:00Z">
              <w:tcPr>
                <w:tcW w:w="3005" w:type="dxa"/>
                <w:vAlign w:val="center"/>
              </w:tcPr>
            </w:tcPrChange>
          </w:tcPr>
          <w:p w14:paraId="1B260481" w14:textId="5D2F6A54" w:rsidR="005C4F04" w:rsidDel="00E44501" w:rsidRDefault="005C4F04" w:rsidP="005C4F04">
            <w:pPr>
              <w:jc w:val="center"/>
              <w:rPr>
                <w:del w:id="360" w:author="Windows User" w:date="2023-02-20T11:24:00Z"/>
              </w:rPr>
            </w:pPr>
            <w:del w:id="361" w:author="Windows User" w:date="2023-02-20T11:24:00Z">
              <w:r w:rsidDel="00E44501">
                <w:delText>10</w:delText>
              </w:r>
            </w:del>
          </w:p>
        </w:tc>
        <w:tc>
          <w:tcPr>
            <w:tcW w:w="3005" w:type="dxa"/>
            <w:vAlign w:val="center"/>
            <w:tcPrChange w:id="362" w:author="Windows User" w:date="2023-02-20T08:32:00Z">
              <w:tcPr>
                <w:tcW w:w="3005" w:type="dxa"/>
                <w:vAlign w:val="center"/>
              </w:tcPr>
            </w:tcPrChange>
          </w:tcPr>
          <w:p w14:paraId="1C8784E2" w14:textId="7F0F0BFA" w:rsidR="005C4F04" w:rsidDel="00E44501" w:rsidRDefault="005C4F04" w:rsidP="005C4F04">
            <w:pPr>
              <w:jc w:val="center"/>
              <w:rPr>
                <w:del w:id="363" w:author="Windows User" w:date="2023-02-20T11:24:00Z"/>
              </w:rPr>
            </w:pPr>
            <w:del w:id="364" w:author="Windows User" w:date="2023-02-20T11:24:00Z">
              <w:r w:rsidDel="00E44501">
                <w:delText>M3</w:delText>
              </w:r>
            </w:del>
          </w:p>
        </w:tc>
        <w:tc>
          <w:tcPr>
            <w:tcW w:w="3006" w:type="dxa"/>
            <w:vAlign w:val="center"/>
            <w:tcPrChange w:id="365" w:author="Windows User" w:date="2023-02-20T08:32:00Z">
              <w:tcPr>
                <w:tcW w:w="3006" w:type="dxa"/>
                <w:vAlign w:val="center"/>
              </w:tcPr>
            </w:tcPrChange>
          </w:tcPr>
          <w:p w14:paraId="16019889" w14:textId="0C747BEF" w:rsidR="005C4F04" w:rsidDel="00E44501" w:rsidRDefault="005C4F04" w:rsidP="009E1204">
            <w:pPr>
              <w:jc w:val="center"/>
              <w:rPr>
                <w:del w:id="366" w:author="Windows User" w:date="2023-02-20T11:24:00Z"/>
              </w:rPr>
            </w:pPr>
            <w:del w:id="367" w:author="Windows User" w:date="2023-02-20T11:24:00Z">
              <w:r w:rsidDel="00E44501">
                <w:delText>5</w:delText>
              </w:r>
            </w:del>
            <w:del w:id="368" w:author="Windows User" w:date="2023-02-20T08:32:00Z">
              <w:r w:rsidDel="009E1204">
                <w:delText>000</w:delText>
              </w:r>
            </w:del>
          </w:p>
        </w:tc>
      </w:tr>
      <w:tr w:rsidR="005C4F04" w:rsidDel="00E44501" w14:paraId="46856E5A" w14:textId="14B09992" w:rsidTr="009E1204">
        <w:tblPrEx>
          <w:tblW w:w="0" w:type="auto"/>
          <w:tblPrExChange w:id="369" w:author="Windows User" w:date="2023-02-20T08:32:00Z">
            <w:tblPrEx>
              <w:tblW w:w="0" w:type="auto"/>
            </w:tblPrEx>
          </w:tblPrExChange>
        </w:tblPrEx>
        <w:trPr>
          <w:del w:id="370" w:author="Windows User" w:date="2023-02-20T11:24:00Z"/>
        </w:trPr>
        <w:tc>
          <w:tcPr>
            <w:tcW w:w="3005" w:type="dxa"/>
            <w:vAlign w:val="center"/>
            <w:tcPrChange w:id="371" w:author="Windows User" w:date="2023-02-20T08:32:00Z">
              <w:tcPr>
                <w:tcW w:w="3005" w:type="dxa"/>
                <w:vAlign w:val="center"/>
              </w:tcPr>
            </w:tcPrChange>
          </w:tcPr>
          <w:p w14:paraId="45A7586A" w14:textId="3ACD600F" w:rsidR="005C4F04" w:rsidDel="00E44501" w:rsidRDefault="005C4F04" w:rsidP="005C4F04">
            <w:pPr>
              <w:jc w:val="center"/>
              <w:rPr>
                <w:del w:id="372" w:author="Windows User" w:date="2023-02-20T11:24:00Z"/>
              </w:rPr>
            </w:pPr>
            <w:del w:id="373" w:author="Windows User" w:date="2023-02-20T11:24:00Z">
              <w:r w:rsidDel="00E44501">
                <w:delText>20</w:delText>
              </w:r>
            </w:del>
          </w:p>
        </w:tc>
        <w:tc>
          <w:tcPr>
            <w:tcW w:w="3005" w:type="dxa"/>
            <w:vAlign w:val="center"/>
            <w:tcPrChange w:id="374" w:author="Windows User" w:date="2023-02-20T08:32:00Z">
              <w:tcPr>
                <w:tcW w:w="3005" w:type="dxa"/>
                <w:vAlign w:val="center"/>
              </w:tcPr>
            </w:tcPrChange>
          </w:tcPr>
          <w:p w14:paraId="3FF7BACA" w14:textId="73EAF34B" w:rsidR="005C4F04" w:rsidDel="00E44501" w:rsidRDefault="005C4F04" w:rsidP="005C4F04">
            <w:pPr>
              <w:jc w:val="center"/>
              <w:rPr>
                <w:del w:id="375" w:author="Windows User" w:date="2023-02-20T11:24:00Z"/>
              </w:rPr>
            </w:pPr>
            <w:del w:id="376" w:author="Windows User" w:date="2023-02-20T11:24:00Z">
              <w:r w:rsidDel="00E44501">
                <w:delText>M3</w:delText>
              </w:r>
            </w:del>
          </w:p>
        </w:tc>
        <w:tc>
          <w:tcPr>
            <w:tcW w:w="3006" w:type="dxa"/>
            <w:vAlign w:val="center"/>
            <w:tcPrChange w:id="377" w:author="Windows User" w:date="2023-02-20T08:32:00Z">
              <w:tcPr>
                <w:tcW w:w="3006" w:type="dxa"/>
                <w:vAlign w:val="center"/>
              </w:tcPr>
            </w:tcPrChange>
          </w:tcPr>
          <w:p w14:paraId="1DC5C0E2" w14:textId="4D92D2DF" w:rsidR="005C4F04" w:rsidDel="00E44501" w:rsidRDefault="005C4F04" w:rsidP="009E1204">
            <w:pPr>
              <w:jc w:val="center"/>
              <w:rPr>
                <w:del w:id="378" w:author="Windows User" w:date="2023-02-20T11:24:00Z"/>
              </w:rPr>
            </w:pPr>
            <w:del w:id="379" w:author="Windows User" w:date="2023-02-20T11:24:00Z">
              <w:r w:rsidDel="00E44501">
                <w:delText>10</w:delText>
              </w:r>
            </w:del>
            <w:del w:id="380" w:author="Windows User" w:date="2023-02-20T08:32:00Z">
              <w:r w:rsidDel="009E1204">
                <w:delText>000</w:delText>
              </w:r>
            </w:del>
          </w:p>
        </w:tc>
      </w:tr>
    </w:tbl>
    <w:p w14:paraId="52E0FC81" w14:textId="39522F81" w:rsidR="005C4F04" w:rsidRDefault="005C4F04" w:rsidP="00F479E0">
      <w:pPr>
        <w:pStyle w:val="Caption"/>
      </w:pPr>
      <w:r>
        <w:lastRenderedPageBreak/>
        <w:t>Tablica</w:t>
      </w:r>
      <w:r w:rsidRPr="00A962DC">
        <w:t xml:space="preserve"> </w:t>
      </w:r>
      <w:del w:id="381" w:author="Windows User" w:date="2023-02-21T19:52: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Del="00877775">
          <w:rPr>
            <w:noProof/>
          </w:rPr>
          <w:delText>3</w:delText>
        </w:r>
        <w:r w:rsidR="009B43F5" w:rsidDel="00877775">
          <w:rPr>
            <w:noProof/>
          </w:rPr>
          <w:fldChar w:fldCharType="end"/>
        </w:r>
      </w:del>
      <w:ins w:id="382" w:author="Windows User" w:date="2023-02-21T19:52:00Z">
        <w:r w:rsidR="00877775">
          <w:rPr>
            <w:noProof/>
          </w:rPr>
          <w:t>2</w:t>
        </w:r>
      </w:ins>
      <w:r>
        <w:t>.1</w:t>
      </w:r>
      <w:r w:rsidRPr="00A962DC">
        <w:t xml:space="preserve"> </w:t>
      </w:r>
      <w:r>
        <w:t>Tolerancije utega</w:t>
      </w:r>
      <w:ins w:id="383" w:author="Ervin Kamenar" w:date="2023-02-20T15:11:00Z">
        <w:r w:rsidR="003361D0">
          <w:t xml:space="preserve"> [</w:t>
        </w:r>
      </w:ins>
      <w:ins w:id="384" w:author="Windows User" w:date="2023-02-20T08:29:00Z">
        <w:r w:rsidR="009E1204">
          <w:t>17</w:t>
        </w:r>
      </w:ins>
      <w:ins w:id="385" w:author="Ervin Kamenar" w:date="2023-02-20T15:11:00Z">
        <w:del w:id="386" w:author="Windows User" w:date="2023-02-20T08:29:00Z">
          <w:r w:rsidR="003361D0" w:rsidDel="009E1204">
            <w:delText>literatura</w:delText>
          </w:r>
        </w:del>
        <w:r w:rsidR="003361D0">
          <w:t>]</w:t>
        </w:r>
      </w:ins>
    </w:p>
    <w:p w14:paraId="642ED901" w14:textId="6A0EBFCD" w:rsidR="00F41196" w:rsidRDefault="001529E5">
      <w:r w:rsidRPr="00A962DC">
        <w:t xml:space="preserve">Važno je da se sile polako primjenjuju bez izazivanja udara ili vibracija na instrument za mjerenje. Trajanje između uzastopne upotrebe sile i otklanjanja sile sa očitanjem vrijednosti instrumenta moraju biti što ujednačenije. Sam proces primjenjivanja različitih kalibracijskih sila na instrument za mjerenje sile može se vidjeti na </w:t>
      </w:r>
      <w:r w:rsidR="00354D5A" w:rsidRPr="00A962DC">
        <w:t>sljedećim slikama.</w:t>
      </w:r>
      <w:r w:rsidR="0076169A">
        <w:t xml:space="preserve"> </w:t>
      </w:r>
    </w:p>
    <w:p w14:paraId="4E6BA653" w14:textId="61B5C692" w:rsidR="0099346C" w:rsidRDefault="0099346C">
      <w:r>
        <w:t xml:space="preserve">Prilikom kalibracije dinamometra koristili smo za pričvršćivanje uređaja dva držača koji se stegnu vijcima za stol. Držači su izrađeni od PLA te dobiveni FDM tehnologijom 3D ispisa. Držač je ispisan na </w:t>
      </w:r>
      <w:proofErr w:type="spellStart"/>
      <w:r>
        <w:t>Flashforge</w:t>
      </w:r>
      <w:proofErr w:type="spellEnd"/>
      <w:r>
        <w:t xml:space="preserve"> </w:t>
      </w:r>
      <w:proofErr w:type="spellStart"/>
      <w:r>
        <w:t>Creator</w:t>
      </w:r>
      <w:proofErr w:type="spellEnd"/>
      <w:r>
        <w:t xml:space="preserve"> 3 3D pisaču.</w:t>
      </w:r>
      <w:ins w:id="387" w:author="Ervin Kamenar" w:date="2023-02-20T12:54:00Z">
        <w:r w:rsidR="00A94362">
          <w:t xml:space="preserve">  </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4362" w14:paraId="01DFCE8E" w14:textId="77777777" w:rsidTr="00A94362">
        <w:trPr>
          <w:jc w:val="center"/>
        </w:trPr>
        <w:tc>
          <w:tcPr>
            <w:tcW w:w="4508" w:type="dxa"/>
          </w:tcPr>
          <w:p w14:paraId="6B45E7F4" w14:textId="60C1FF71" w:rsidR="00A94362" w:rsidRDefault="00A94362" w:rsidP="00A94362">
            <w:pPr>
              <w:jc w:val="center"/>
            </w:pPr>
            <w:commentRangeStart w:id="388"/>
            <w:commentRangeStart w:id="389"/>
            <w:r w:rsidRPr="00A962DC">
              <w:rPr>
                <w:noProof/>
              </w:rPr>
              <w:drawing>
                <wp:inline distT="0" distB="0" distL="0" distR="0" wp14:anchorId="0D718020" wp14:editId="564CF895">
                  <wp:extent cx="2195830" cy="2861945"/>
                  <wp:effectExtent l="0" t="0" r="0" b="0"/>
                  <wp:docPr id="4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2195830" cy="2861945"/>
                          </a:xfrm>
                          <a:prstGeom prst="rect">
                            <a:avLst/>
                          </a:prstGeom>
                          <a:ln/>
                        </pic:spPr>
                      </pic:pic>
                    </a:graphicData>
                  </a:graphic>
                </wp:inline>
              </w:drawing>
            </w:r>
            <w:commentRangeEnd w:id="388"/>
            <w:r w:rsidR="003361D0">
              <w:rPr>
                <w:rStyle w:val="CommentReference"/>
              </w:rPr>
              <w:commentReference w:id="388"/>
            </w:r>
          </w:p>
        </w:tc>
        <w:tc>
          <w:tcPr>
            <w:tcW w:w="4508" w:type="dxa"/>
          </w:tcPr>
          <w:p w14:paraId="73E0606B" w14:textId="1511C45A" w:rsidR="00A94362" w:rsidRDefault="00A94362" w:rsidP="00A94362">
            <w:pPr>
              <w:jc w:val="center"/>
            </w:pPr>
            <w:r w:rsidRPr="00A962DC">
              <w:rPr>
                <w:noProof/>
              </w:rPr>
              <w:drawing>
                <wp:inline distT="0" distB="0" distL="0" distR="0" wp14:anchorId="65A65C3A" wp14:editId="3A2D0B5E">
                  <wp:extent cx="2110740" cy="2865120"/>
                  <wp:effectExtent l="0" t="0" r="3810" b="0"/>
                  <wp:docPr id="3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2110740" cy="2865120"/>
                          </a:xfrm>
                          <a:prstGeom prst="rect">
                            <a:avLst/>
                          </a:prstGeom>
                          <a:ln/>
                        </pic:spPr>
                      </pic:pic>
                    </a:graphicData>
                  </a:graphic>
                </wp:inline>
              </w:drawing>
            </w:r>
          </w:p>
        </w:tc>
      </w:tr>
      <w:tr w:rsidR="00A94362" w14:paraId="2B0C3A15" w14:textId="77777777" w:rsidTr="00A94362">
        <w:trPr>
          <w:jc w:val="center"/>
        </w:trPr>
        <w:tc>
          <w:tcPr>
            <w:tcW w:w="4508" w:type="dxa"/>
          </w:tcPr>
          <w:p w14:paraId="0203BD6F" w14:textId="21AD8F74" w:rsidR="00A94362" w:rsidRDefault="00E6669B" w:rsidP="00E6669B">
            <w:pPr>
              <w:jc w:val="center"/>
            </w:pPr>
            <w:r>
              <w:t>a)</w:t>
            </w:r>
          </w:p>
        </w:tc>
        <w:tc>
          <w:tcPr>
            <w:tcW w:w="4508" w:type="dxa"/>
          </w:tcPr>
          <w:p w14:paraId="6487065E" w14:textId="33588C6E" w:rsidR="00A94362" w:rsidRDefault="00E6669B" w:rsidP="00E6669B">
            <w:pPr>
              <w:jc w:val="center"/>
            </w:pPr>
            <w:r>
              <w:t>b)</w:t>
            </w:r>
          </w:p>
        </w:tc>
      </w:tr>
      <w:tr w:rsidR="00A94362" w14:paraId="1045FCB7" w14:textId="77777777" w:rsidTr="00A94362">
        <w:trPr>
          <w:jc w:val="center"/>
        </w:trPr>
        <w:tc>
          <w:tcPr>
            <w:tcW w:w="4508" w:type="dxa"/>
          </w:tcPr>
          <w:p w14:paraId="0F1D0615" w14:textId="1D9AFFA6" w:rsidR="00A94362" w:rsidRDefault="00A94362" w:rsidP="00A94362">
            <w:pPr>
              <w:jc w:val="center"/>
            </w:pPr>
            <w:commentRangeStart w:id="390"/>
            <w:r w:rsidRPr="00A962DC">
              <w:rPr>
                <w:noProof/>
              </w:rPr>
              <w:drawing>
                <wp:inline distT="0" distB="0" distL="0" distR="0" wp14:anchorId="5E4E4C22" wp14:editId="3A182D41">
                  <wp:extent cx="2136140" cy="2862000"/>
                  <wp:effectExtent l="0" t="0" r="0" b="0"/>
                  <wp:docPr id="6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136140" cy="2862000"/>
                          </a:xfrm>
                          <a:prstGeom prst="rect">
                            <a:avLst/>
                          </a:prstGeom>
                          <a:ln/>
                        </pic:spPr>
                      </pic:pic>
                    </a:graphicData>
                  </a:graphic>
                </wp:inline>
              </w:drawing>
            </w:r>
            <w:commentRangeEnd w:id="390"/>
            <w:r w:rsidR="003361D0">
              <w:rPr>
                <w:rStyle w:val="CommentReference"/>
              </w:rPr>
              <w:commentReference w:id="390"/>
            </w:r>
          </w:p>
        </w:tc>
        <w:tc>
          <w:tcPr>
            <w:tcW w:w="4508" w:type="dxa"/>
          </w:tcPr>
          <w:p w14:paraId="677F0DEC" w14:textId="1F87494A" w:rsidR="00A94362" w:rsidRDefault="00A94362" w:rsidP="00A94362">
            <w:pPr>
              <w:jc w:val="center"/>
            </w:pPr>
            <w:r w:rsidRPr="00A962DC">
              <w:rPr>
                <w:noProof/>
              </w:rPr>
              <w:drawing>
                <wp:inline distT="0" distB="0" distL="0" distR="0" wp14:anchorId="24135CB3" wp14:editId="54423736">
                  <wp:extent cx="2110740" cy="2862000"/>
                  <wp:effectExtent l="0" t="0" r="3810" b="0"/>
                  <wp:docPr id="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110740" cy="2862000"/>
                          </a:xfrm>
                          <a:prstGeom prst="rect">
                            <a:avLst/>
                          </a:prstGeom>
                          <a:ln/>
                        </pic:spPr>
                      </pic:pic>
                    </a:graphicData>
                  </a:graphic>
                </wp:inline>
              </w:drawing>
            </w:r>
          </w:p>
        </w:tc>
      </w:tr>
      <w:tr w:rsidR="00A94362" w14:paraId="0EF18753" w14:textId="77777777" w:rsidTr="00A94362">
        <w:trPr>
          <w:jc w:val="center"/>
        </w:trPr>
        <w:tc>
          <w:tcPr>
            <w:tcW w:w="4508" w:type="dxa"/>
          </w:tcPr>
          <w:p w14:paraId="67FCB41F" w14:textId="72846074" w:rsidR="00A94362" w:rsidRDefault="00E6669B" w:rsidP="00E6669B">
            <w:pPr>
              <w:jc w:val="center"/>
            </w:pPr>
            <w:r>
              <w:t>c)</w:t>
            </w:r>
          </w:p>
        </w:tc>
        <w:tc>
          <w:tcPr>
            <w:tcW w:w="4508" w:type="dxa"/>
          </w:tcPr>
          <w:p w14:paraId="6496F994" w14:textId="3AE6CE15" w:rsidR="00A94362" w:rsidRDefault="00E6669B" w:rsidP="00E6669B">
            <w:pPr>
              <w:jc w:val="center"/>
            </w:pPr>
            <w:r>
              <w:t>d)</w:t>
            </w:r>
            <w:commentRangeEnd w:id="389"/>
            <w:r>
              <w:rPr>
                <w:rStyle w:val="CommentReference"/>
              </w:rPr>
              <w:commentReference w:id="389"/>
            </w:r>
          </w:p>
        </w:tc>
      </w:tr>
    </w:tbl>
    <w:p w14:paraId="6FFD8039" w14:textId="601D3A1C" w:rsidR="00E6669B" w:rsidRPr="00045AD9" w:rsidDel="00E44501" w:rsidRDefault="00E6669B" w:rsidP="00E6669B">
      <w:pPr>
        <w:pStyle w:val="Caption"/>
        <w:jc w:val="both"/>
        <w:rPr>
          <w:del w:id="391" w:author="Windows User" w:date="2023-02-20T11:25:00Z"/>
        </w:rPr>
      </w:pPr>
      <w:r w:rsidRPr="00F479E0">
        <w:lastRenderedPageBreak/>
        <w:t xml:space="preserve">Slika </w:t>
      </w:r>
      <w:ins w:id="392" w:author="Windows User" w:date="2023-02-21T19:52:00Z">
        <w:r w:rsidR="00877775" w:rsidRPr="005F5716">
          <w:rPr>
            <w:i w:val="0"/>
          </w:rPr>
          <w:t>2</w:t>
        </w:r>
      </w:ins>
      <w:del w:id="393" w:author="Windows User" w:date="2023-02-21T19:52:00Z">
        <w:r w:rsidR="009B43F5" w:rsidRPr="0004210C" w:rsidDel="00877775">
          <w:rPr>
            <w:noProof/>
          </w:rPr>
          <w:fldChar w:fldCharType="begin"/>
        </w:r>
        <w:r w:rsidR="009B43F5" w:rsidRPr="005F5716" w:rsidDel="00877775">
          <w:rPr>
            <w:i w:val="0"/>
            <w:iCs w:val="0"/>
            <w:noProof/>
          </w:rPr>
          <w:delInstrText xml:space="preserve"> STYLEREF 1 \s </w:delInstrText>
        </w:r>
        <w:r w:rsidR="009B43F5" w:rsidRPr="00475860" w:rsidDel="00877775">
          <w:rPr>
            <w:noProof/>
          </w:rPr>
          <w:fldChar w:fldCharType="separate"/>
        </w:r>
        <w:r w:rsidRPr="005F5716" w:rsidDel="00877775">
          <w:rPr>
            <w:i w:val="0"/>
            <w:iCs w:val="0"/>
            <w:noProof/>
          </w:rPr>
          <w:delText>3</w:delText>
        </w:r>
        <w:r w:rsidR="009B43F5" w:rsidRPr="0004210C" w:rsidDel="00877775">
          <w:rPr>
            <w:noProof/>
          </w:rPr>
          <w:fldChar w:fldCharType="end"/>
        </w:r>
      </w:del>
      <w:r w:rsidRPr="005F5716">
        <w:rPr>
          <w:i w:val="0"/>
          <w:iCs w:val="0"/>
        </w:rPr>
        <w:t>.1. a) kalibracijska</w:t>
      </w:r>
      <w:r w:rsidRPr="00045AD9">
        <w:rPr>
          <w:i w:val="0"/>
          <w:iCs w:val="0"/>
        </w:rPr>
        <w:t xml:space="preserve"> sila od 20 N b) kalibracijska sila od 50 N c) kalibracijska sila od 150 N d) kalibracijska sila od 550 N </w:t>
      </w:r>
    </w:p>
    <w:p w14:paraId="158FC5BB" w14:textId="77777777" w:rsidR="00A94362" w:rsidRPr="009614E6" w:rsidDel="00E44501" w:rsidRDefault="00A94362">
      <w:pPr>
        <w:pStyle w:val="Caption"/>
        <w:jc w:val="both"/>
        <w:rPr>
          <w:del w:id="394" w:author="Windows User" w:date="2023-02-20T11:25:00Z"/>
        </w:rPr>
        <w:pPrChange w:id="395" w:author="Windows User" w:date="2023-02-20T11:25:00Z">
          <w:pPr/>
        </w:pPrChange>
      </w:pPr>
    </w:p>
    <w:p w14:paraId="0A9C5F76" w14:textId="6B4B409A" w:rsidR="00A94362" w:rsidRPr="00045AD9" w:rsidRDefault="00A94362">
      <w:pPr>
        <w:spacing w:after="200"/>
        <w:rPr>
          <w:i/>
          <w:noProof/>
          <w:rPrChange w:id="396" w:author="Windows User" w:date="2023-02-21T22:06:00Z">
            <w:rPr>
              <w:noProof/>
            </w:rPr>
          </w:rPrChange>
        </w:rPr>
        <w:pPrChange w:id="397" w:author="Windows User" w:date="2023-02-20T11:25:00Z">
          <w:pPr>
            <w:spacing w:after="200"/>
            <w:jc w:val="center"/>
          </w:pPr>
        </w:pPrChange>
      </w:pPr>
      <w:r w:rsidRPr="00045AD9">
        <w:rPr>
          <w:i/>
          <w:noProof/>
          <w:rPrChange w:id="398" w:author="Windows User" w:date="2023-02-21T22:06:00Z">
            <w:rPr>
              <w:noProof/>
            </w:rPr>
          </w:rPrChange>
        </w:rPr>
        <w:t xml:space="preserve">  </w:t>
      </w:r>
    </w:p>
    <w:p w14:paraId="642ED908" w14:textId="666B4F72" w:rsidR="00F41196" w:rsidRPr="00A962DC" w:rsidRDefault="001529E5" w:rsidP="003D4D80">
      <w:pPr>
        <w:pStyle w:val="Heading2"/>
      </w:pPr>
      <w:bookmarkStart w:id="399" w:name="_Toc126623469"/>
      <w:bookmarkStart w:id="400" w:name="_Toc126625405"/>
      <w:bookmarkStart w:id="401" w:name="_Toc126625426"/>
      <w:bookmarkStart w:id="402" w:name="_Toc126625664"/>
      <w:bookmarkStart w:id="403" w:name="_Toc126625686"/>
      <w:bookmarkStart w:id="404" w:name="_heading=h.3znysh7" w:colFirst="0" w:colLast="0"/>
      <w:bookmarkStart w:id="405" w:name="_Toc126618638"/>
      <w:bookmarkStart w:id="406" w:name="_Toc128310684"/>
      <w:bookmarkEnd w:id="399"/>
      <w:bookmarkEnd w:id="400"/>
      <w:bookmarkEnd w:id="401"/>
      <w:bookmarkEnd w:id="402"/>
      <w:bookmarkEnd w:id="403"/>
      <w:bookmarkEnd w:id="404"/>
      <w:proofErr w:type="spellStart"/>
      <w:r w:rsidRPr="00A962DC">
        <w:t>Vernier</w:t>
      </w:r>
      <w:proofErr w:type="spellEnd"/>
      <w:r w:rsidRPr="00A962DC">
        <w:t xml:space="preserve"> </w:t>
      </w:r>
      <w:proofErr w:type="spellStart"/>
      <w:r w:rsidRPr="00A962DC">
        <w:t>go</w:t>
      </w:r>
      <w:proofErr w:type="spellEnd"/>
      <w:r w:rsidRPr="00A962DC">
        <w:t xml:space="preserve"> </w:t>
      </w:r>
      <w:proofErr w:type="spellStart"/>
      <w:r w:rsidRPr="00A962DC">
        <w:t>direct</w:t>
      </w:r>
      <w:proofErr w:type="spellEnd"/>
      <w:r w:rsidRPr="00A962DC">
        <w:t xml:space="preserve"> dinamometar</w:t>
      </w:r>
      <w:bookmarkEnd w:id="405"/>
      <w:r w:rsidR="00F1308C" w:rsidRPr="00A962DC">
        <w:t xml:space="preserve"> [3]</w:t>
      </w:r>
      <w:bookmarkEnd w:id="406"/>
    </w:p>
    <w:p w14:paraId="0B4C9A68" w14:textId="6731BD91" w:rsidR="00EB79CA" w:rsidRPr="00A962DC" w:rsidRDefault="001529E5" w:rsidP="00EB79CA">
      <w:pPr>
        <w:pStyle w:val="Default"/>
        <w:spacing w:line="360" w:lineRule="auto"/>
        <w:jc w:val="both"/>
        <w:rPr>
          <w:lang w:val="hr-HR"/>
        </w:rPr>
      </w:pPr>
      <w:r w:rsidRPr="00A962DC">
        <w:rPr>
          <w:lang w:val="hr-HR"/>
        </w:rPr>
        <w:t>Ručni dinamometar (</w:t>
      </w:r>
      <w:proofErr w:type="spellStart"/>
      <w:r w:rsidRPr="00A962DC">
        <w:rPr>
          <w:lang w:val="hr-HR"/>
        </w:rPr>
        <w:t>Go</w:t>
      </w:r>
      <w:proofErr w:type="spellEnd"/>
      <w:r w:rsidRPr="00A962DC">
        <w:rPr>
          <w:lang w:val="hr-HR"/>
        </w:rPr>
        <w:t xml:space="preserve"> </w:t>
      </w:r>
      <w:proofErr w:type="spellStart"/>
      <w:r w:rsidRPr="00A962DC">
        <w:rPr>
          <w:lang w:val="hr-HR"/>
        </w:rPr>
        <w:t>Direct</w:t>
      </w:r>
      <w:proofErr w:type="spellEnd"/>
      <w:r w:rsidRPr="00A962DC">
        <w:rPr>
          <w:lang w:val="hr-HR"/>
        </w:rPr>
        <w:t xml:space="preserve"> </w:t>
      </w:r>
      <w:proofErr w:type="spellStart"/>
      <w:r w:rsidRPr="00A962DC">
        <w:rPr>
          <w:lang w:val="hr-HR"/>
        </w:rPr>
        <w:t>Hand</w:t>
      </w:r>
      <w:proofErr w:type="spellEnd"/>
      <w:r w:rsidRPr="00A962DC">
        <w:rPr>
          <w:lang w:val="hr-HR"/>
        </w:rPr>
        <w:t xml:space="preserve"> </w:t>
      </w:r>
      <w:proofErr w:type="spellStart"/>
      <w:r w:rsidRPr="00A962DC">
        <w:rPr>
          <w:lang w:val="hr-HR"/>
        </w:rPr>
        <w:t>Dynamometer</w:t>
      </w:r>
      <w:proofErr w:type="spellEnd"/>
      <w:r w:rsidRPr="00A962DC">
        <w:rPr>
          <w:lang w:val="hr-HR"/>
        </w:rPr>
        <w:t xml:space="preserve">) predstavlja uređaj za mjerenje sile. Koristimo ga prilikom mjerenja snage stiska te za analizu aktivacije ili zamora mišića. </w:t>
      </w:r>
      <w:r w:rsidR="00EB79CA" w:rsidRPr="00A962DC">
        <w:rPr>
          <w:lang w:val="hr-HR"/>
        </w:rPr>
        <w:t xml:space="preserve">Potrebno je kalibrirati uređaj u rasponu od 0 N do 550 N </w:t>
      </w:r>
      <w:r w:rsidR="0096731F">
        <w:rPr>
          <w:lang w:val="hr-HR"/>
        </w:rPr>
        <w:t>kako bi odredili pouzdanost dinamometra</w:t>
      </w:r>
      <w:r w:rsidR="00EB79CA" w:rsidRPr="00A962DC">
        <w:rPr>
          <w:lang w:val="hr-HR"/>
        </w:rPr>
        <w:t xml:space="preserve">. Uređaj će se kalibrirati prema normi </w:t>
      </w:r>
      <w:commentRangeStart w:id="407"/>
      <w:r w:rsidR="00EB79CA" w:rsidRPr="00A962DC">
        <w:rPr>
          <w:lang w:val="hr-HR"/>
        </w:rPr>
        <w:t xml:space="preserve">SASO </w:t>
      </w:r>
      <w:commentRangeEnd w:id="407"/>
      <w:r w:rsidR="003361D0">
        <w:rPr>
          <w:rStyle w:val="CommentReference"/>
          <w:rFonts w:eastAsia="Times New Roman"/>
          <w:color w:val="auto"/>
          <w:lang w:val="hr-HR" w:eastAsia="hr-HR"/>
        </w:rPr>
        <w:commentReference w:id="407"/>
      </w:r>
      <w:r w:rsidR="00EB79CA" w:rsidRPr="00A962DC">
        <w:rPr>
          <w:lang w:val="hr-HR"/>
        </w:rPr>
        <w:t xml:space="preserve">ASTM E74: </w:t>
      </w:r>
      <w:del w:id="408" w:author="Windows User" w:date="2023-02-20T08:19:00Z">
        <w:r w:rsidR="00EB79CA" w:rsidRPr="00A962DC" w:rsidDel="006067F5">
          <w:rPr>
            <w:lang w:val="hr-HR"/>
          </w:rPr>
          <w:delText>200</w:delText>
        </w:r>
        <w:r w:rsidR="0096731F" w:rsidDel="006067F5">
          <w:rPr>
            <w:lang w:val="hr-HR"/>
          </w:rPr>
          <w:delText>2</w:delText>
        </w:r>
      </w:del>
      <w:ins w:id="409" w:author="Windows User" w:date="2023-02-20T08:19:00Z">
        <w:r w:rsidR="006067F5" w:rsidRPr="00A962DC">
          <w:rPr>
            <w:lang w:val="hr-HR"/>
          </w:rPr>
          <w:t>20</w:t>
        </w:r>
        <w:r w:rsidR="006067F5">
          <w:rPr>
            <w:lang w:val="hr-HR"/>
          </w:rPr>
          <w:t>18</w:t>
        </w:r>
      </w:ins>
      <w:r w:rsidR="00EB79CA" w:rsidRPr="00A962DC">
        <w:rPr>
          <w:lang w:val="hr-HR"/>
        </w:rPr>
        <w:t>.</w:t>
      </w:r>
      <w:r w:rsidR="00EB79CA" w:rsidRPr="00A962DC">
        <w:rPr>
          <w:b/>
          <w:bCs/>
          <w:lang w:val="hr-HR"/>
        </w:rPr>
        <w:t xml:space="preserve"> </w:t>
      </w:r>
      <w:r w:rsidR="00EB79CA" w:rsidRPr="00A962DC">
        <w:rPr>
          <w:sz w:val="21"/>
          <w:szCs w:val="20"/>
          <w:lang w:val="hr-HR"/>
        </w:rPr>
        <w:t xml:space="preserve"> </w:t>
      </w:r>
      <w:r w:rsidR="00EB79CA" w:rsidRPr="00A962DC">
        <w:rPr>
          <w:lang w:val="hr-HR"/>
        </w:rPr>
        <w:t xml:space="preserve">Raspon mjerenja uređaja je od 0 N do 600 N </w:t>
      </w:r>
      <w:commentRangeStart w:id="410"/>
      <w:commentRangeStart w:id="411"/>
      <w:r w:rsidR="00EB79CA" w:rsidRPr="00A962DC">
        <w:rPr>
          <w:lang w:val="hr-HR"/>
        </w:rPr>
        <w:t xml:space="preserve">s razlučivošću od </w:t>
      </w:r>
      <w:r w:rsidR="002C797B">
        <w:rPr>
          <w:lang w:val="hr-HR"/>
        </w:rPr>
        <w:t>±</w:t>
      </w:r>
      <w:r w:rsidR="00EB79CA" w:rsidRPr="00A962DC">
        <w:rPr>
          <w:lang w:val="hr-HR"/>
        </w:rPr>
        <w:t>0.</w:t>
      </w:r>
      <w:r w:rsidR="0096731F">
        <w:rPr>
          <w:lang w:val="hr-HR"/>
        </w:rPr>
        <w:t>05</w:t>
      </w:r>
      <w:r w:rsidR="00EB79CA" w:rsidRPr="00A962DC">
        <w:rPr>
          <w:lang w:val="hr-HR"/>
        </w:rPr>
        <w:t xml:space="preserve"> N</w:t>
      </w:r>
      <w:commentRangeEnd w:id="410"/>
      <w:r w:rsidR="001057C8">
        <w:rPr>
          <w:rStyle w:val="CommentReference"/>
          <w:rFonts w:eastAsia="Times New Roman"/>
          <w:color w:val="auto"/>
          <w:lang w:val="hr-HR" w:eastAsia="hr-HR"/>
        </w:rPr>
        <w:commentReference w:id="410"/>
      </w:r>
      <w:commentRangeEnd w:id="411"/>
      <w:r w:rsidR="00223A6B">
        <w:rPr>
          <w:rStyle w:val="CommentReference"/>
          <w:rFonts w:eastAsia="Times New Roman"/>
          <w:color w:val="auto"/>
          <w:lang w:val="hr-HR" w:eastAsia="hr-HR"/>
        </w:rPr>
        <w:commentReference w:id="411"/>
      </w:r>
      <w:r w:rsidR="004B3ADA">
        <w:rPr>
          <w:lang w:val="hr-HR"/>
        </w:rPr>
        <w:t xml:space="preserve"> koju smo dobili </w:t>
      </w:r>
      <w:r w:rsidR="008F6C2D">
        <w:rPr>
          <w:lang w:val="hr-HR"/>
        </w:rPr>
        <w:t>u</w:t>
      </w:r>
      <w:r w:rsidR="004B3ADA">
        <w:rPr>
          <w:lang w:val="hr-HR"/>
        </w:rPr>
        <w:t xml:space="preserve"> ROS</w:t>
      </w:r>
      <w:r w:rsidR="008F6C2D">
        <w:rPr>
          <w:lang w:val="hr-HR"/>
        </w:rPr>
        <w:t>-u</w:t>
      </w:r>
      <w:r w:rsidR="00EB79CA" w:rsidRPr="00A962DC">
        <w:rPr>
          <w:lang w:val="hr-HR"/>
        </w:rPr>
        <w:t>.</w:t>
      </w:r>
      <w:ins w:id="412" w:author="Windows User" w:date="2023-02-24T19:32:00Z">
        <w:r w:rsidR="00DF4B5E">
          <w:rPr>
            <w:lang w:val="hr-HR"/>
          </w:rPr>
          <w:t xml:space="preserve"> Tvornička razlučivost </w:t>
        </w:r>
      </w:ins>
      <w:ins w:id="413" w:author="Windows User" w:date="2023-02-24T19:33:00Z">
        <w:r w:rsidR="00DF4B5E">
          <w:rPr>
            <w:lang w:val="hr-HR"/>
          </w:rPr>
          <w:t xml:space="preserve">uređaja iznosi </w:t>
        </w:r>
      </w:ins>
      <w:ins w:id="414" w:author="Windows User" w:date="2023-02-24T19:35:00Z">
        <w:r w:rsidR="00B01E19">
          <w:rPr>
            <w:lang w:val="hr-HR"/>
          </w:rPr>
          <w:t>±</w:t>
        </w:r>
        <w:r w:rsidR="00B01E19" w:rsidRPr="00A962DC">
          <w:rPr>
            <w:lang w:val="hr-HR"/>
          </w:rPr>
          <w:t>0.</w:t>
        </w:r>
        <w:r w:rsidR="00B01E19">
          <w:rPr>
            <w:lang w:val="hr-HR"/>
          </w:rPr>
          <w:t>1</w:t>
        </w:r>
        <w:r w:rsidR="00B01E19" w:rsidRPr="00A962DC">
          <w:rPr>
            <w:lang w:val="hr-HR"/>
          </w:rPr>
          <w:t xml:space="preserve"> N</w:t>
        </w:r>
        <w:commentRangeStart w:id="415"/>
        <w:commentRangeEnd w:id="415"/>
        <w:r w:rsidR="00B01E19">
          <w:rPr>
            <w:rStyle w:val="CommentReference"/>
            <w:rFonts w:eastAsia="Times New Roman"/>
            <w:color w:val="auto"/>
            <w:lang w:val="hr-HR" w:eastAsia="hr-HR"/>
          </w:rPr>
          <w:commentReference w:id="415"/>
        </w:r>
        <w:r w:rsidR="00B01E19">
          <w:rPr>
            <w:lang w:val="hr-HR"/>
          </w:rPr>
          <w:t xml:space="preserve"> </w:t>
        </w:r>
        <w:commentRangeStart w:id="416"/>
        <w:commentRangeEnd w:id="416"/>
        <w:r w:rsidR="00B01E19">
          <w:rPr>
            <w:rStyle w:val="CommentReference"/>
            <w:rFonts w:eastAsia="Times New Roman"/>
            <w:color w:val="auto"/>
            <w:lang w:val="hr-HR" w:eastAsia="hr-HR"/>
          </w:rPr>
          <w:commentReference w:id="416"/>
        </w:r>
      </w:ins>
      <w:ins w:id="417" w:author="Windows User" w:date="2023-02-24T19:38:00Z">
        <w:r w:rsidR="00CC72AA">
          <w:rPr>
            <w:lang w:val="hr-HR"/>
          </w:rPr>
          <w:t>[18]</w:t>
        </w:r>
      </w:ins>
      <w:ins w:id="418" w:author="Windows User" w:date="2023-02-24T19:39:00Z">
        <w:r w:rsidR="00CC72AA">
          <w:rPr>
            <w:lang w:val="hr-HR"/>
          </w:rPr>
          <w:t xml:space="preserve">. Uspoređujući </w:t>
        </w:r>
      </w:ins>
      <w:ins w:id="419" w:author="Windows User" w:date="2023-02-24T19:40:00Z">
        <w:r w:rsidR="00CC72AA">
          <w:rPr>
            <w:lang w:val="hr-HR"/>
          </w:rPr>
          <w:t xml:space="preserve">sa dobivenom razlučivošću u ROS-u, vidimo je da </w:t>
        </w:r>
      </w:ins>
      <w:ins w:id="420" w:author="Windows User" w:date="2023-02-24T19:41:00Z">
        <w:r w:rsidR="00CC72AA">
          <w:rPr>
            <w:lang w:val="hr-HR"/>
          </w:rPr>
          <w:t>tvornička razlučivost lošija.</w:t>
        </w:r>
      </w:ins>
      <w:ins w:id="421" w:author="Windows User" w:date="2023-02-24T19:40:00Z">
        <w:r w:rsidR="00CC72AA">
          <w:rPr>
            <w:lang w:val="hr-HR"/>
          </w:rPr>
          <w:t xml:space="preserve"> </w:t>
        </w:r>
      </w:ins>
      <w:commentRangeStart w:id="422"/>
      <w:ins w:id="423" w:author="Krunoslav Marenić" w:date="2023-02-17T09:45:00Z">
        <w:del w:id="424" w:author="Windows User" w:date="2023-02-21T20:26:00Z">
          <w:r w:rsidR="004B3ADA" w:rsidDel="008C60B3">
            <w:rPr>
              <w:lang w:val="hr-HR"/>
            </w:rPr>
            <w:delText xml:space="preserve"> Također, </w:delText>
          </w:r>
        </w:del>
      </w:ins>
      <w:ins w:id="425" w:author="Krunoslav Marenić" w:date="2023-02-17T09:46:00Z">
        <w:del w:id="426" w:author="Windows User" w:date="2023-02-21T20:26:00Z">
          <w:r w:rsidR="004B3ADA" w:rsidDel="008C60B3">
            <w:rPr>
              <w:lang w:val="hr-HR"/>
            </w:rPr>
            <w:delText xml:space="preserve">važno je napomenuti da je </w:delText>
          </w:r>
        </w:del>
      </w:ins>
      <w:ins w:id="427" w:author="Krunoslav Marenić" w:date="2023-02-17T09:47:00Z">
        <w:del w:id="428" w:author="Windows User" w:date="2023-02-21T20:26:00Z">
          <w:r w:rsidR="004B3ADA" w:rsidDel="008C60B3">
            <w:rPr>
              <w:lang w:val="hr-HR"/>
            </w:rPr>
            <w:delText>korisnički priručnik</w:delText>
          </w:r>
        </w:del>
      </w:ins>
      <w:ins w:id="429" w:author="Krunoslav Marenić" w:date="2023-02-17T09:57:00Z">
        <w:del w:id="430" w:author="Windows User" w:date="2023-02-21T20:26:00Z">
          <w:r w:rsidR="006F1011" w:rsidDel="008C60B3">
            <w:rPr>
              <w:lang w:val="hr-HR"/>
            </w:rPr>
            <w:delText xml:space="preserve"> (</w:delText>
          </w:r>
          <w:r w:rsidR="006F1011" w:rsidRPr="00E6669B" w:rsidDel="008C60B3">
            <w:rPr>
              <w:i/>
              <w:iCs/>
              <w:lang w:val="hr-HR"/>
            </w:rPr>
            <w:delText>user manual</w:delText>
          </w:r>
          <w:r w:rsidR="006F1011" w:rsidDel="008C60B3">
            <w:rPr>
              <w:lang w:val="hr-HR"/>
            </w:rPr>
            <w:delText>)</w:delText>
          </w:r>
        </w:del>
      </w:ins>
      <w:ins w:id="431" w:author="Krunoslav Marenić" w:date="2023-02-17T09:47:00Z">
        <w:del w:id="432" w:author="Windows User" w:date="2023-02-21T20:26:00Z">
          <w:r w:rsidR="004B3ADA" w:rsidDel="008C60B3">
            <w:rPr>
              <w:lang w:val="hr-HR"/>
            </w:rPr>
            <w:delText xml:space="preserve"> jednak 0.01.</w:delText>
          </w:r>
        </w:del>
      </w:ins>
      <w:del w:id="433" w:author="Windows User" w:date="2023-02-21T20:26:00Z">
        <w:r w:rsidR="00EB79CA" w:rsidRPr="00A962DC" w:rsidDel="008C60B3">
          <w:rPr>
            <w:lang w:val="hr-HR"/>
          </w:rPr>
          <w:delText xml:space="preserve"> </w:delText>
        </w:r>
        <w:commentRangeEnd w:id="422"/>
        <w:r w:rsidR="00E6669B" w:rsidDel="008C60B3">
          <w:rPr>
            <w:rStyle w:val="CommentReference"/>
            <w:rFonts w:eastAsia="Times New Roman"/>
            <w:color w:val="auto"/>
            <w:lang w:val="hr-HR" w:eastAsia="hr-HR"/>
          </w:rPr>
          <w:commentReference w:id="422"/>
        </w:r>
      </w:del>
      <w:r w:rsidR="00EB79CA" w:rsidRPr="00A962DC">
        <w:rPr>
          <w:lang w:val="hr-HR"/>
        </w:rPr>
        <w:t xml:space="preserve">U njemu se također nalazi </w:t>
      </w:r>
      <w:proofErr w:type="spellStart"/>
      <w:r w:rsidR="00EB79CA" w:rsidRPr="00A962DC">
        <w:rPr>
          <w:lang w:val="hr-HR"/>
        </w:rPr>
        <w:t>troosni</w:t>
      </w:r>
      <w:proofErr w:type="spellEnd"/>
      <w:r w:rsidR="00EB79CA" w:rsidRPr="00A962DC">
        <w:rPr>
          <w:lang w:val="hr-HR"/>
        </w:rPr>
        <w:t xml:space="preserve"> </w:t>
      </w:r>
      <w:proofErr w:type="spellStart"/>
      <w:r w:rsidR="00EB79CA" w:rsidRPr="00A962DC">
        <w:rPr>
          <w:lang w:val="hr-HR"/>
        </w:rPr>
        <w:t>akcelerometar</w:t>
      </w:r>
      <w:proofErr w:type="spellEnd"/>
      <w:r w:rsidR="00EB79CA" w:rsidRPr="00A962DC">
        <w:rPr>
          <w:lang w:val="hr-HR"/>
        </w:rPr>
        <w:t xml:space="preserve"> te </w:t>
      </w:r>
      <w:proofErr w:type="spellStart"/>
      <w:r w:rsidR="00EB79CA" w:rsidRPr="00A962DC">
        <w:rPr>
          <w:lang w:val="hr-HR"/>
        </w:rPr>
        <w:t>troosni</w:t>
      </w:r>
      <w:proofErr w:type="spellEnd"/>
      <w:r w:rsidR="00EB79CA" w:rsidRPr="00A962DC">
        <w:rPr>
          <w:lang w:val="hr-HR"/>
        </w:rPr>
        <w:t xml:space="preserve"> žiroskop. Na uređaj se može spojiti preko Bluetooth tehnologije ili izravno preko USB </w:t>
      </w:r>
      <w:r w:rsidR="003873B1" w:rsidRPr="00A962DC">
        <w:rPr>
          <w:lang w:val="hr-HR"/>
        </w:rPr>
        <w:t>sučelja</w:t>
      </w:r>
      <w:r w:rsidR="00EB79CA" w:rsidRPr="00A962DC">
        <w:rPr>
          <w:lang w:val="hr-HR"/>
        </w:rPr>
        <w:t>. Za komunikaciju s uređajem mogu</w:t>
      </w:r>
      <w:r w:rsidR="00174A4C" w:rsidRPr="00A962DC">
        <w:rPr>
          <w:lang w:val="hr-HR"/>
        </w:rPr>
        <w:t xml:space="preserve"> se</w:t>
      </w:r>
      <w:r w:rsidR="00EB79CA" w:rsidRPr="00A962DC">
        <w:rPr>
          <w:lang w:val="hr-HR"/>
        </w:rPr>
        <w:t xml:space="preserve"> koristiti mobilne platforme kao što su Android i </w:t>
      </w:r>
      <w:proofErr w:type="spellStart"/>
      <w:r w:rsidR="00EB79CA" w:rsidRPr="00A962DC">
        <w:rPr>
          <w:lang w:val="hr-HR"/>
        </w:rPr>
        <w:t>iOS</w:t>
      </w:r>
      <w:proofErr w:type="spellEnd"/>
      <w:r w:rsidR="00EB79CA" w:rsidRPr="00A962DC">
        <w:rPr>
          <w:lang w:val="hr-HR"/>
        </w:rPr>
        <w:t xml:space="preserve">. Također se može komunicirati s uređajem izravno preko Pythona i </w:t>
      </w:r>
      <w:proofErr w:type="spellStart"/>
      <w:r w:rsidR="00EB79CA" w:rsidRPr="00A962DC">
        <w:rPr>
          <w:lang w:val="hr-HR"/>
        </w:rPr>
        <w:t>Javascripta</w:t>
      </w:r>
      <w:proofErr w:type="spellEnd"/>
      <w:r w:rsidR="00EB79CA" w:rsidRPr="00A962DC">
        <w:rPr>
          <w:lang w:val="hr-HR"/>
        </w:rPr>
        <w:t>.</w:t>
      </w:r>
      <w:r w:rsidR="006A3BC0">
        <w:rPr>
          <w:lang w:val="hr-HR"/>
        </w:rPr>
        <w:t xml:space="preserve"> U ovom projektu </w:t>
      </w:r>
      <w:r w:rsidR="0076169A">
        <w:rPr>
          <w:lang w:val="hr-HR"/>
        </w:rPr>
        <w:t>za komunikaciju između računala i dinamometra korišten je</w:t>
      </w:r>
      <w:r w:rsidR="0076169A" w:rsidRPr="00E6669B">
        <w:rPr>
          <w:lang w:val="hr-HR"/>
        </w:rPr>
        <w:t xml:space="preserve"> </w:t>
      </w:r>
      <w:proofErr w:type="spellStart"/>
      <w:r w:rsidR="0076169A" w:rsidRPr="00E6669B">
        <w:rPr>
          <w:i/>
          <w:lang w:val="hr-HR"/>
        </w:rPr>
        <w:t>Godirect_ros</w:t>
      </w:r>
      <w:proofErr w:type="spellEnd"/>
      <w:r w:rsidR="0076169A" w:rsidRPr="00E6669B">
        <w:rPr>
          <w:lang w:val="hr-HR"/>
        </w:rPr>
        <w:t xml:space="preserve"> paket.</w:t>
      </w:r>
      <w:r w:rsidR="004B3ADA">
        <w:rPr>
          <w:lang w:val="hr-HR"/>
        </w:rPr>
        <w:t xml:space="preserve"> Ovaj paket </w:t>
      </w:r>
      <w:proofErr w:type="spellStart"/>
      <w:r w:rsidR="004B3ADA" w:rsidRPr="00A962DC">
        <w:t>omogućuje</w:t>
      </w:r>
      <w:proofErr w:type="spellEnd"/>
      <w:r w:rsidR="004B3ADA" w:rsidRPr="00A962DC">
        <w:t xml:space="preserve"> </w:t>
      </w:r>
      <w:proofErr w:type="spellStart"/>
      <w:r w:rsidR="004B3ADA" w:rsidRPr="00A962DC">
        <w:t>praćenje</w:t>
      </w:r>
      <w:proofErr w:type="spellEnd"/>
      <w:r w:rsidR="004B3ADA" w:rsidRPr="00A962DC">
        <w:t xml:space="preserve"> </w:t>
      </w:r>
      <w:proofErr w:type="spellStart"/>
      <w:r w:rsidR="004B3ADA" w:rsidRPr="00A962DC">
        <w:t>i</w:t>
      </w:r>
      <w:proofErr w:type="spellEnd"/>
      <w:r w:rsidR="004B3ADA" w:rsidRPr="00A962DC">
        <w:t xml:space="preserve"> </w:t>
      </w:r>
      <w:proofErr w:type="spellStart"/>
      <w:r w:rsidR="004B3ADA" w:rsidRPr="00A962DC">
        <w:t>očitavanje</w:t>
      </w:r>
      <w:proofErr w:type="spellEnd"/>
      <w:r w:rsidR="004B3ADA" w:rsidRPr="00A962DC">
        <w:t xml:space="preserve"> </w:t>
      </w:r>
      <w:proofErr w:type="spellStart"/>
      <w:r w:rsidR="004B3ADA" w:rsidRPr="00A962DC">
        <w:t>podataka</w:t>
      </w:r>
      <w:proofErr w:type="spellEnd"/>
      <w:r w:rsidR="004B3ADA" w:rsidRPr="00A962DC">
        <w:t xml:space="preserve"> </w:t>
      </w:r>
      <w:proofErr w:type="spellStart"/>
      <w:r w:rsidR="004B3ADA" w:rsidRPr="00A962DC">
        <w:t>dobivenih</w:t>
      </w:r>
      <w:proofErr w:type="spellEnd"/>
      <w:r w:rsidR="004B3ADA" w:rsidRPr="00A962DC">
        <w:t xml:space="preserve"> </w:t>
      </w:r>
      <w:proofErr w:type="spellStart"/>
      <w:r w:rsidR="004B3ADA" w:rsidRPr="00A962DC">
        <w:t>stiskom</w:t>
      </w:r>
      <w:proofErr w:type="spellEnd"/>
      <w:r w:rsidR="004B3ADA" w:rsidRPr="00A962DC">
        <w:t xml:space="preserve"> </w:t>
      </w:r>
      <w:proofErr w:type="spellStart"/>
      <w:r w:rsidR="004B3ADA" w:rsidRPr="00A962DC">
        <w:t>dinamometra</w:t>
      </w:r>
      <w:proofErr w:type="spellEnd"/>
      <w:r w:rsidR="004B3ADA" w:rsidRPr="00A962DC">
        <w:t xml:space="preserve"> u </w:t>
      </w:r>
      <w:proofErr w:type="spellStart"/>
      <w:r w:rsidR="004B3ADA" w:rsidRPr="00A962DC">
        <w:t>realnom</w:t>
      </w:r>
      <w:proofErr w:type="spellEnd"/>
      <w:r w:rsidR="004B3ADA" w:rsidRPr="00A962DC">
        <w:t xml:space="preserve"> </w:t>
      </w:r>
      <w:proofErr w:type="spellStart"/>
      <w:r w:rsidR="004B3ADA" w:rsidRPr="00A962DC">
        <w:t>vremenu</w:t>
      </w:r>
      <w:proofErr w:type="spellEnd"/>
      <w:ins w:id="434" w:author="Windows User" w:date="2023-02-21T13:31:00Z">
        <w:r w:rsidR="00612758">
          <w:rPr>
            <w:lang w:val="hr-HR"/>
          </w:rPr>
          <w:t xml:space="preserve">. </w:t>
        </w:r>
      </w:ins>
      <w:del w:id="435" w:author="Windows User" w:date="2023-02-21T13:31:00Z">
        <w:r w:rsidR="00F314F3" w:rsidRPr="00E6669B" w:rsidDel="00612758">
          <w:rPr>
            <w:lang w:val="hr-HR"/>
          </w:rPr>
          <w:delText xml:space="preserve"> </w:delText>
        </w:r>
      </w:del>
      <w:r w:rsidR="00F314F3" w:rsidRPr="00E6669B">
        <w:rPr>
          <w:lang w:val="hr-HR"/>
        </w:rPr>
        <w:t>To je već gotov paket koji se nalazi unutar ROS-a.</w:t>
      </w:r>
      <w:r w:rsidR="0076169A">
        <w:rPr>
          <w:lang w:val="hr-HR"/>
        </w:rPr>
        <w:t xml:space="preserve"> </w:t>
      </w:r>
      <w:r w:rsidR="00EB79CA" w:rsidRPr="00A962DC">
        <w:rPr>
          <w:lang w:val="hr-HR"/>
        </w:rPr>
        <w:t>Slika 3.</w:t>
      </w:r>
      <w:r w:rsidR="0017642E">
        <w:rPr>
          <w:lang w:val="hr-HR"/>
        </w:rPr>
        <w:t>2</w:t>
      </w:r>
      <w:r w:rsidR="00EB79CA" w:rsidRPr="00A962DC">
        <w:rPr>
          <w:lang w:val="hr-HR"/>
        </w:rPr>
        <w:t>. prikazuje uređaj kojeg je potrebno kalibrirati.</w:t>
      </w:r>
    </w:p>
    <w:p w14:paraId="2F7B3F6E" w14:textId="14CC4214" w:rsidR="00390633" w:rsidRPr="00A962DC" w:rsidRDefault="001529E5" w:rsidP="00E6669B">
      <w:pPr>
        <w:spacing w:after="200"/>
        <w:jc w:val="center"/>
      </w:pPr>
      <w:r w:rsidRPr="00A962DC">
        <w:t>.</w:t>
      </w:r>
      <w:r w:rsidRPr="00A962DC">
        <w:rPr>
          <w:noProof/>
        </w:rPr>
        <w:drawing>
          <wp:inline distT="0" distB="0" distL="0" distR="0" wp14:anchorId="642ED9EA" wp14:editId="642ED9EB">
            <wp:extent cx="4419600" cy="1601840"/>
            <wp:effectExtent l="0" t="0" r="0" b="0"/>
            <wp:docPr id="4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t="26794" b="24880"/>
                    <a:stretch>
                      <a:fillRect/>
                    </a:stretch>
                  </pic:blipFill>
                  <pic:spPr>
                    <a:xfrm>
                      <a:off x="0" y="0"/>
                      <a:ext cx="4419600" cy="1601840"/>
                    </a:xfrm>
                    <a:prstGeom prst="rect">
                      <a:avLst/>
                    </a:prstGeom>
                    <a:ln/>
                  </pic:spPr>
                </pic:pic>
              </a:graphicData>
            </a:graphic>
          </wp:inline>
        </w:drawing>
      </w:r>
    </w:p>
    <w:p w14:paraId="642ED90B" w14:textId="0E2DE83A" w:rsidR="00F41196" w:rsidRDefault="00390633" w:rsidP="00743B5A">
      <w:pPr>
        <w:pStyle w:val="Caption"/>
        <w:rPr>
          <w:ins w:id="436" w:author="Windows User" w:date="2023-02-24T19:31:00Z"/>
        </w:rPr>
      </w:pPr>
      <w:bookmarkStart w:id="437" w:name="_Toc127409804"/>
      <w:r w:rsidRPr="00A962DC">
        <w:t xml:space="preserve">Slika </w:t>
      </w:r>
      <w:ins w:id="438" w:author="Windows User" w:date="2023-02-21T19:52:00Z">
        <w:r w:rsidR="00877775">
          <w:t>2</w:t>
        </w:r>
      </w:ins>
      <w:del w:id="439" w:author="Windows User" w:date="2023-02-21T19:52: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3</w:delText>
        </w:r>
        <w:r w:rsidR="009B43F5" w:rsidDel="00877775">
          <w:rPr>
            <w:noProof/>
          </w:rPr>
          <w:fldChar w:fldCharType="end"/>
        </w:r>
      </w:del>
      <w:r w:rsidR="00BD0A95">
        <w:t>.</w:t>
      </w:r>
      <w:r w:rsidR="0017642E">
        <w:t>2</w:t>
      </w:r>
      <w:r w:rsidRPr="00A962DC">
        <w:t xml:space="preserve"> </w:t>
      </w:r>
      <w:proofErr w:type="spellStart"/>
      <w:r w:rsidRPr="00A962DC">
        <w:t>Vernier</w:t>
      </w:r>
      <w:proofErr w:type="spellEnd"/>
      <w:r w:rsidRPr="00A962DC">
        <w:t xml:space="preserve"> </w:t>
      </w:r>
      <w:proofErr w:type="spellStart"/>
      <w:r w:rsidRPr="00A962DC">
        <w:t>go</w:t>
      </w:r>
      <w:proofErr w:type="spellEnd"/>
      <w:r w:rsidRPr="00A962DC">
        <w:t xml:space="preserve"> </w:t>
      </w:r>
      <w:proofErr w:type="spellStart"/>
      <w:r w:rsidRPr="00A962DC">
        <w:t>direct</w:t>
      </w:r>
      <w:proofErr w:type="spellEnd"/>
      <w:r w:rsidRPr="00A962DC">
        <w:t xml:space="preserve"> dinamometar</w:t>
      </w:r>
      <w:bookmarkEnd w:id="437"/>
    </w:p>
    <w:p w14:paraId="6EA58FAF" w14:textId="77777777" w:rsidR="00DF4B5E" w:rsidRPr="00DF4B5E" w:rsidDel="00B3273A" w:rsidRDefault="00DF4B5E">
      <w:pPr>
        <w:rPr>
          <w:del w:id="440" w:author="Windows User" w:date="2023-02-26T13:20:00Z"/>
        </w:rPr>
        <w:pPrChange w:id="441" w:author="Windows User" w:date="2023-02-24T19:31:00Z">
          <w:pPr>
            <w:pStyle w:val="Caption"/>
          </w:pPr>
        </w:pPrChange>
      </w:pPr>
    </w:p>
    <w:p w14:paraId="0BC0DD15" w14:textId="77777777" w:rsidR="00E6669B" w:rsidDel="00B3273A" w:rsidRDefault="00E6669B">
      <w:pPr>
        <w:spacing w:after="200"/>
        <w:rPr>
          <w:del w:id="442" w:author="Windows User" w:date="2023-02-26T13:20:00Z"/>
        </w:rPr>
      </w:pPr>
    </w:p>
    <w:p w14:paraId="642ED90D" w14:textId="5CCEFCB0" w:rsidR="00F41196" w:rsidRPr="00A962DC" w:rsidDel="00B3273A" w:rsidRDefault="001529E5">
      <w:pPr>
        <w:spacing w:after="200"/>
        <w:rPr>
          <w:del w:id="443" w:author="Windows User" w:date="2023-02-26T13:20:00Z"/>
        </w:rPr>
      </w:pPr>
      <w:r w:rsidRPr="00A962DC">
        <w:t xml:space="preserve">Pretpostavka prije samog mjerenja stiska šake je da dinamometar dobro mjeri. Ne mora biti uvijek točno kalibriran, zato se i vrši sama kalibracija instrumenta. </w:t>
      </w:r>
    </w:p>
    <w:p w14:paraId="3FE4AC14" w14:textId="2D4F2F1A" w:rsidR="00733550" w:rsidRPr="00E44501" w:rsidRDefault="001529E5" w:rsidP="00E44501">
      <w:pPr>
        <w:spacing w:after="200"/>
      </w:pPr>
      <w:r w:rsidRPr="00A962DC">
        <w:t xml:space="preserve">Za izvođenje postupka kalibracije s utezima potrebno je uzeti u obzir pravilno držanje dinamometra te ga je potrebno dobro pričvrstiti za stol kako bi dobili što preciznije podatke. </w:t>
      </w:r>
      <w:del w:id="444" w:author="Windows User" w:date="2023-02-26T13:20:00Z">
        <w:r w:rsidRPr="00A962DC" w:rsidDel="00B3273A">
          <w:delText xml:space="preserve">Koristili smo dva držača koji se vijcima pričvršćuju na stol. </w:delText>
        </w:r>
      </w:del>
      <w:r w:rsidRPr="00A962DC">
        <w:t>Važno je istaknuti da se mjerna ploča okrene suprotno od stola.</w:t>
      </w:r>
    </w:p>
    <w:p w14:paraId="642ED90F" w14:textId="2E0B91EB" w:rsidR="00F41196" w:rsidRPr="00A962DC" w:rsidRDefault="001529E5" w:rsidP="003D4D80">
      <w:pPr>
        <w:pStyle w:val="Heading2"/>
      </w:pPr>
      <w:bookmarkStart w:id="445" w:name="_heading=h.2et92p0" w:colFirst="0" w:colLast="0"/>
      <w:bookmarkStart w:id="446" w:name="_Toc126618639"/>
      <w:bookmarkStart w:id="447" w:name="_Toc128310685"/>
      <w:bookmarkEnd w:id="445"/>
      <w:r w:rsidRPr="00A962DC">
        <w:lastRenderedPageBreak/>
        <w:t>Norma ASTM E74:20</w:t>
      </w:r>
      <w:ins w:id="448" w:author="Windows User" w:date="2023-02-20T09:03:00Z">
        <w:r w:rsidR="00824E52">
          <w:t>18</w:t>
        </w:r>
      </w:ins>
      <w:del w:id="449" w:author="Windows User" w:date="2023-02-20T09:03:00Z">
        <w:r w:rsidRPr="00A962DC" w:rsidDel="00824E52">
          <w:delText>02</w:delText>
        </w:r>
      </w:del>
      <w:bookmarkEnd w:id="446"/>
      <w:r w:rsidR="00F1308C" w:rsidRPr="00A962DC">
        <w:t xml:space="preserve"> [3]</w:t>
      </w:r>
      <w:bookmarkEnd w:id="447"/>
    </w:p>
    <w:p w14:paraId="642ED910" w14:textId="38EFD1D7" w:rsidR="00F41196" w:rsidRPr="00A962DC" w:rsidRDefault="001529E5">
      <w:pPr>
        <w:spacing w:after="200"/>
      </w:pPr>
      <w:r w:rsidRPr="00A962DC">
        <w:t xml:space="preserve">Da bi rezultati ispitivanja bili pouzdani instrumenti </w:t>
      </w:r>
      <w:r w:rsidR="00174A4C" w:rsidRPr="00A962DC">
        <w:t xml:space="preserve">se </w:t>
      </w:r>
      <w:r w:rsidRPr="00A962DC">
        <w:t xml:space="preserve">moraju kalibrirati prema točno određenim normama i </w:t>
      </w:r>
      <w:r w:rsidR="001057C8">
        <w:t>procedurama</w:t>
      </w:r>
      <w:r w:rsidRPr="00A962DC">
        <w:t>. Naime, svako mjerenje, tj. ispitivanje u cilju određivanja nekog parametra nikada nije apsolutno točno. Međutim, uvijek postoji sumnja u vrijednosti do kojih se dolazi mjerenjem. Ta ograničenost se izražava putem mjerne nesigurnosti.</w:t>
      </w:r>
    </w:p>
    <w:p w14:paraId="642ED911" w14:textId="31DA3EC8" w:rsidR="00F41196" w:rsidRPr="00A962DC" w:rsidRDefault="001529E5">
      <w:pPr>
        <w:spacing w:after="200"/>
      </w:pPr>
      <w:r w:rsidRPr="00A962DC">
        <w:t xml:space="preserve">Mjerna nesigurnost se definira kao parametar pridružen rezultatu mjerenja koji opisuje rasipanje vrijednosti koje bi se razumno moglo pripisati mjerenoj veličini. </w:t>
      </w:r>
      <w:del w:id="450" w:author="Windows User" w:date="2023-02-26T13:23:00Z">
        <w:r w:rsidRPr="00A962DC" w:rsidDel="000541D0">
          <w:delText>Što je manja mjerna nesigurnost to je mjerenje bolje.</w:delText>
        </w:r>
      </w:del>
    </w:p>
    <w:p w14:paraId="654DE6CC" w14:textId="5F7EB340" w:rsidR="00733550" w:rsidRPr="00733550" w:rsidRDefault="001529E5" w:rsidP="00733550">
      <w:pPr>
        <w:spacing w:before="240" w:after="200"/>
      </w:pPr>
      <w:r w:rsidRPr="00A962DC">
        <w:t>Prema normi ASTM E74:20</w:t>
      </w:r>
      <w:ins w:id="451" w:author="Windows User" w:date="2023-02-20T09:07:00Z">
        <w:r w:rsidR="005F3DD6">
          <w:t>18</w:t>
        </w:r>
      </w:ins>
      <w:del w:id="452" w:author="Windows User" w:date="2023-02-20T09:07:00Z">
        <w:r w:rsidRPr="00A962DC" w:rsidDel="005F3DD6">
          <w:delText>02</w:delText>
        </w:r>
      </w:del>
      <w:r w:rsidRPr="00A962DC">
        <w:t xml:space="preserve"> pokazatelj dobre kalibriranosti mjernog uređaja je</w:t>
      </w:r>
      <w:r w:rsidR="00931D35" w:rsidRPr="00A962DC">
        <w:t xml:space="preserve"> donja granica </w:t>
      </w:r>
      <w:commentRangeStart w:id="453"/>
      <w:commentRangeStart w:id="454"/>
      <w:r w:rsidR="00931D35" w:rsidRPr="00A962DC">
        <w:t>sile</w:t>
      </w:r>
      <w:r w:rsidRPr="00A962DC">
        <w:t xml:space="preserve"> </w:t>
      </w:r>
      <w:r w:rsidR="00174A4C" w:rsidRPr="00A962DC">
        <w:t xml:space="preserve">(engl. </w:t>
      </w:r>
      <w:proofErr w:type="spellStart"/>
      <w:r w:rsidRPr="00E6669B">
        <w:rPr>
          <w:i/>
        </w:rPr>
        <w:t>lower</w:t>
      </w:r>
      <w:proofErr w:type="spellEnd"/>
      <w:r w:rsidRPr="00E6669B">
        <w:rPr>
          <w:i/>
        </w:rPr>
        <w:t xml:space="preserve"> </w:t>
      </w:r>
      <w:proofErr w:type="spellStart"/>
      <w:r w:rsidRPr="00E6669B">
        <w:rPr>
          <w:i/>
        </w:rPr>
        <w:t>force</w:t>
      </w:r>
      <w:proofErr w:type="spellEnd"/>
      <w:r w:rsidRPr="00E6669B">
        <w:rPr>
          <w:i/>
        </w:rPr>
        <w:t xml:space="preserve"> limit</w:t>
      </w:r>
      <w:r w:rsidR="00931D35" w:rsidRPr="00A962DC">
        <w:t xml:space="preserve">) – </w:t>
      </w:r>
      <w:r w:rsidRPr="00E6669B">
        <w:rPr>
          <w:iCs/>
        </w:rPr>
        <w:t>LFL</w:t>
      </w:r>
      <w:r w:rsidR="00931D35" w:rsidRPr="00A962DC">
        <w:t>.</w:t>
      </w:r>
      <w:r w:rsidRPr="00A962DC">
        <w:t xml:space="preserve"> </w:t>
      </w:r>
      <w:r w:rsidRPr="00E6669B">
        <w:rPr>
          <w:iCs/>
        </w:rPr>
        <w:t>LFL</w:t>
      </w:r>
      <w:r w:rsidRPr="00A962DC">
        <w:t xml:space="preserve"> je </w:t>
      </w:r>
      <w:commentRangeEnd w:id="453"/>
      <w:r w:rsidR="00223A6B">
        <w:rPr>
          <w:rStyle w:val="CommentReference"/>
        </w:rPr>
        <w:commentReference w:id="453"/>
      </w:r>
      <w:commentRangeEnd w:id="454"/>
      <w:r w:rsidR="00E6669B">
        <w:rPr>
          <w:rStyle w:val="CommentReference"/>
        </w:rPr>
        <w:commentReference w:id="454"/>
      </w:r>
      <w:r w:rsidRPr="00A962DC">
        <w:t xml:space="preserve">faktor koji definira iznad koje izmjerene vrijednosti smo sigurni da uređaj ne griješi više od određenog postotka. </w:t>
      </w:r>
      <w:commentRangeStart w:id="455"/>
      <w:del w:id="456" w:author="Windows User" w:date="2023-02-20T10:25:00Z">
        <w:r w:rsidRPr="00A962DC" w:rsidDel="00C6521B">
          <w:delText xml:space="preserve">Npr. za klasu uređaja A, </w:delText>
        </w:r>
        <w:r w:rsidRPr="00824E52" w:rsidDel="00C6521B">
          <w:rPr>
            <w:iCs/>
            <w:rPrChange w:id="457" w:author="Windows User" w:date="2023-02-20T09:04:00Z">
              <w:rPr>
                <w:i/>
                <w:iCs/>
              </w:rPr>
            </w:rPrChange>
          </w:rPr>
          <w:delText>LFL</w:delText>
        </w:r>
        <w:r w:rsidRPr="00A962DC" w:rsidDel="00C6521B">
          <w:delText xml:space="preserve"> je vrijednost sile iznad koje smo 99% sigurni da je pogreška mjerenja manja od 0,25% izmjerene vrijednosti. </w:delText>
        </w:r>
      </w:del>
      <w:commentRangeStart w:id="458"/>
      <w:r w:rsidRPr="00824E52">
        <w:rPr>
          <w:iCs/>
          <w:rPrChange w:id="459" w:author="Windows User" w:date="2023-02-20T09:05:00Z">
            <w:rPr>
              <w:i/>
              <w:iCs/>
            </w:rPr>
          </w:rPrChange>
        </w:rPr>
        <w:t>LFL</w:t>
      </w:r>
      <w:r w:rsidRPr="00824E52">
        <w:t xml:space="preserve"> </w:t>
      </w:r>
      <w:commentRangeEnd w:id="458"/>
      <w:r w:rsidR="00E6669B" w:rsidRPr="00824E52">
        <w:rPr>
          <w:rStyle w:val="CommentReference"/>
        </w:rPr>
        <w:commentReference w:id="458"/>
      </w:r>
      <w:r w:rsidRPr="00A962DC">
        <w:t>se računa kao:</w:t>
      </w:r>
      <w:commentRangeEnd w:id="455"/>
      <w:r w:rsidR="003361D0">
        <w:rPr>
          <w:rStyle w:val="CommentReference"/>
        </w:rPr>
        <w:commentReference w:id="455"/>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33550" w14:paraId="73F89F11" w14:textId="77777777" w:rsidTr="00733550">
        <w:trPr>
          <w:trHeight w:val="896"/>
        </w:trPr>
        <w:tc>
          <w:tcPr>
            <w:tcW w:w="3005" w:type="dxa"/>
          </w:tcPr>
          <w:p w14:paraId="219DE6DC" w14:textId="77777777" w:rsidR="00733550" w:rsidRDefault="00733550">
            <w:pPr>
              <w:spacing w:before="240" w:after="200"/>
              <w:jc w:val="center"/>
              <w:rPr>
                <w:rFonts w:ascii="Cambria Math" w:eastAsia="Cambria Math" w:hAnsi="Cambria Math" w:cs="Cambria Math"/>
              </w:rPr>
            </w:pPr>
          </w:p>
        </w:tc>
        <w:tc>
          <w:tcPr>
            <w:tcW w:w="3005" w:type="dxa"/>
            <w:vAlign w:val="center"/>
          </w:tcPr>
          <w:p w14:paraId="41AE556C" w14:textId="7BEBC0A4" w:rsidR="00733550" w:rsidRDefault="00733550" w:rsidP="00733550">
            <w:pPr>
              <w:spacing w:before="240" w:after="200"/>
              <w:jc w:val="center"/>
              <w:rPr>
                <w:rFonts w:ascii="Cambria Math" w:eastAsia="Cambria Math" w:hAnsi="Cambria Math" w:cs="Cambria Math"/>
              </w:rPr>
            </w:pPr>
            <m:oMathPara>
              <m:oMath>
                <m:r>
                  <w:rPr>
                    <w:rFonts w:ascii="Cambria Math" w:hAnsi="Cambria Math"/>
                  </w:rPr>
                  <m:t>LFL=</m:t>
                </m:r>
                <m:f>
                  <m:fPr>
                    <m:ctrlPr>
                      <w:ins w:id="460" w:author="Windows User" w:date="2023-02-21T20:10:00Z">
                        <w:rPr>
                          <w:rFonts w:ascii="Cambria Math" w:hAnsi="Cambria Math"/>
                        </w:rPr>
                      </w:ins>
                    </m:ctrlPr>
                  </m:fPr>
                  <m:num>
                    <m:r>
                      <w:rPr>
                        <w:rFonts w:ascii="Cambria Math" w:hAnsi="Cambria Math"/>
                      </w:rPr>
                      <m:t>100 ⋅ U</m:t>
                    </m:r>
                  </m:num>
                  <m:den>
                    <m:r>
                      <w:rPr>
                        <w:rFonts w:ascii="Cambria Math" w:hAnsi="Cambria Math"/>
                      </w:rPr>
                      <m:t>P</m:t>
                    </m:r>
                  </m:den>
                </m:f>
              </m:oMath>
            </m:oMathPara>
          </w:p>
        </w:tc>
        <w:tc>
          <w:tcPr>
            <w:tcW w:w="3006" w:type="dxa"/>
            <w:vAlign w:val="center"/>
          </w:tcPr>
          <w:p w14:paraId="580FDF5C" w14:textId="12329F96" w:rsidR="00733550" w:rsidRDefault="00733550" w:rsidP="00733550">
            <w:pPr>
              <w:spacing w:before="240" w:after="200"/>
              <w:jc w:val="center"/>
              <w:rPr>
                <w:rFonts w:ascii="Cambria Math" w:eastAsia="Cambria Math" w:hAnsi="Cambria Math" w:cs="Cambria Math"/>
              </w:rPr>
            </w:pPr>
            <w:r>
              <w:rPr>
                <w:rFonts w:ascii="Cambria Math" w:eastAsia="Cambria Math" w:hAnsi="Cambria Math" w:cs="Cambria Math"/>
              </w:rPr>
              <w:t>(</w:t>
            </w:r>
            <w:ins w:id="461" w:author="Windows User" w:date="2023-02-21T19:53:00Z">
              <w:r w:rsidR="00877775">
                <w:rPr>
                  <w:rFonts w:ascii="Cambria Math" w:eastAsia="Cambria Math" w:hAnsi="Cambria Math" w:cs="Cambria Math"/>
                </w:rPr>
                <w:t>2</w:t>
              </w:r>
            </w:ins>
            <w:del w:id="462" w:author="Windows User" w:date="2023-02-21T19:53:00Z">
              <w:r w:rsidDel="00877775">
                <w:rPr>
                  <w:rFonts w:ascii="Cambria Math" w:eastAsia="Cambria Math" w:hAnsi="Cambria Math" w:cs="Cambria Math"/>
                </w:rPr>
                <w:delText>3</w:delText>
              </w:r>
            </w:del>
            <w:r>
              <w:rPr>
                <w:rFonts w:ascii="Cambria Math" w:eastAsia="Cambria Math" w:hAnsi="Cambria Math" w:cs="Cambria Math"/>
              </w:rPr>
              <w:t>.2)</w:t>
            </w:r>
          </w:p>
        </w:tc>
      </w:tr>
    </w:tbl>
    <w:p w14:paraId="642ED914" w14:textId="43A0B2FC" w:rsidR="00F41196" w:rsidRPr="00E6669B" w:rsidRDefault="001529E5" w:rsidP="00733550">
      <w:pPr>
        <w:spacing w:before="240" w:after="200"/>
        <w:rPr>
          <w:rFonts w:ascii="Cambria Math" w:hAnsi="Cambria Math"/>
        </w:rPr>
      </w:pPr>
      <w:r w:rsidRPr="00E6669B">
        <w:rPr>
          <w:rFonts w:ascii="Cambria Math" w:hAnsi="Cambria Math"/>
        </w:rPr>
        <w:t>Gdje je:</w:t>
      </w:r>
    </w:p>
    <w:p w14:paraId="642ED915" w14:textId="413C4BA3" w:rsidR="00F41196" w:rsidRPr="00A962DC" w:rsidRDefault="001529E5" w:rsidP="003D520A">
      <w:pPr>
        <w:spacing w:before="240" w:after="200"/>
        <w:jc w:val="left"/>
      </w:pPr>
      <w:r w:rsidRPr="00E6669B">
        <w:rPr>
          <w:rFonts w:ascii="Cambria Math" w:hAnsi="Cambria Math"/>
          <w:i/>
          <w:iCs/>
        </w:rPr>
        <w:t>LFL</w:t>
      </w:r>
      <w:r w:rsidRPr="00A962DC">
        <w:t xml:space="preserve"> </w:t>
      </w:r>
      <w:r w:rsidR="004B3ADA">
        <w:t>-</w:t>
      </w:r>
      <w:r w:rsidRPr="00A962DC">
        <w:t xml:space="preserve"> </w:t>
      </w:r>
      <w:r w:rsidR="00733550" w:rsidRPr="00E6669B">
        <w:rPr>
          <w:rFonts w:ascii="Cambria Math" w:hAnsi="Cambria Math"/>
        </w:rPr>
        <w:t>donja granica sile</w:t>
      </w:r>
      <w:r w:rsidRPr="00E6669B">
        <w:rPr>
          <w:rFonts w:ascii="Cambria Math" w:hAnsi="Cambria Math"/>
        </w:rPr>
        <w:t xml:space="preserve"> [N],</w:t>
      </w:r>
    </w:p>
    <w:p w14:paraId="0C887DF4" w14:textId="64BDA6BE" w:rsidR="003D520A" w:rsidRPr="00E6669B" w:rsidRDefault="00A97E29" w:rsidP="003D520A">
      <w:pPr>
        <w:spacing w:after="200" w:line="276" w:lineRule="auto"/>
        <w:jc w:val="left"/>
        <w:rPr>
          <w:rFonts w:ascii="Cambria Math" w:hAnsi="Cambria Math"/>
        </w:rPr>
      </w:pPr>
      <w:r w:rsidRPr="00E6669B">
        <w:rPr>
          <w:rFonts w:ascii="Cambria Math" w:hAnsi="Cambria Math"/>
          <w:i/>
          <w:iCs/>
        </w:rPr>
        <w:t>U</w:t>
      </w:r>
      <w:r w:rsidR="001529E5" w:rsidRPr="00A962DC">
        <w:t xml:space="preserve"> </w:t>
      </w:r>
      <w:r w:rsidR="004B3ADA">
        <w:t>-</w:t>
      </w:r>
      <w:r w:rsidR="001529E5" w:rsidRPr="00A962DC">
        <w:t xml:space="preserve"> </w:t>
      </w:r>
      <w:r w:rsidRPr="00E6669B">
        <w:rPr>
          <w:rFonts w:ascii="Cambria Math" w:hAnsi="Cambria Math"/>
        </w:rPr>
        <w:t xml:space="preserve">mjerna nesigurnost (engl. </w:t>
      </w:r>
      <w:proofErr w:type="spellStart"/>
      <w:r w:rsidRPr="00E6669B">
        <w:rPr>
          <w:rFonts w:ascii="Cambria Math" w:hAnsi="Cambria Math"/>
          <w:i/>
          <w:iCs/>
        </w:rPr>
        <w:t>uncertainty</w:t>
      </w:r>
      <w:proofErr w:type="spellEnd"/>
      <w:r w:rsidRPr="00E6669B">
        <w:rPr>
          <w:rFonts w:ascii="Cambria Math" w:hAnsi="Cambria Math"/>
        </w:rPr>
        <w:t xml:space="preserve">), </w:t>
      </w:r>
      <w:r w:rsidR="001529E5" w:rsidRPr="00E6669B">
        <w:rPr>
          <w:rFonts w:ascii="Cambria Math" w:hAnsi="Cambria Math"/>
        </w:rPr>
        <w:t xml:space="preserve">računa se kao </w:t>
      </w:r>
      <w:commentRangeStart w:id="463"/>
      <w:del w:id="464" w:author="Windows User" w:date="2023-02-20T09:14:00Z">
        <w:r w:rsidR="001529E5" w:rsidRPr="00E6669B" w:rsidDel="005F3DD6">
          <w:rPr>
            <w:rFonts w:ascii="Cambria Math" w:hAnsi="Cambria Math"/>
          </w:rPr>
          <w:delText>2,4</w:delText>
        </w:r>
      </w:del>
      <w:ins w:id="465" w:author="Windows User" w:date="2023-02-20T09:14:00Z">
        <w:r w:rsidR="005F3DD6">
          <w:rPr>
            <w:rFonts w:ascii="Cambria Math" w:hAnsi="Cambria Math"/>
          </w:rPr>
          <w:t>1,96</w:t>
        </w:r>
      </w:ins>
      <w:r w:rsidR="001529E5" w:rsidRPr="00E6669B">
        <w:rPr>
          <w:rFonts w:ascii="Cambria Math" w:hAnsi="Cambria Math"/>
        </w:rPr>
        <w:t xml:space="preserve"> puta </w:t>
      </w:r>
      <w:commentRangeEnd w:id="463"/>
      <w:r w:rsidR="003361D0">
        <w:rPr>
          <w:rStyle w:val="CommentReference"/>
        </w:rPr>
        <w:commentReference w:id="463"/>
      </w:r>
      <w:r w:rsidR="001529E5" w:rsidRPr="00E6669B">
        <w:rPr>
          <w:rFonts w:ascii="Cambria Math" w:hAnsi="Cambria Math"/>
        </w:rPr>
        <w:t>dobivena</w:t>
      </w:r>
      <w:r w:rsidRPr="00E6669B">
        <w:rPr>
          <w:rFonts w:ascii="Cambria Math" w:hAnsi="Cambria Math"/>
        </w:rPr>
        <w:t xml:space="preserve"> </w:t>
      </w:r>
    </w:p>
    <w:p w14:paraId="642ED917" w14:textId="2DD35F10" w:rsidR="00F41196" w:rsidRPr="00E6669B" w:rsidRDefault="003D520A" w:rsidP="003D520A">
      <w:pPr>
        <w:spacing w:after="200" w:line="276" w:lineRule="auto"/>
        <w:jc w:val="left"/>
        <w:rPr>
          <w:rFonts w:ascii="Cambria Math" w:hAnsi="Cambria Math"/>
        </w:rPr>
      </w:pPr>
      <w:r w:rsidRPr="00E6669B">
        <w:rPr>
          <w:rFonts w:ascii="Cambria Math" w:hAnsi="Cambria Math"/>
        </w:rPr>
        <w:t xml:space="preserve">       </w:t>
      </w:r>
      <w:r w:rsidR="001529E5" w:rsidRPr="00E6669B">
        <w:rPr>
          <w:rFonts w:ascii="Cambria Math" w:hAnsi="Cambria Math"/>
        </w:rPr>
        <w:t xml:space="preserve">standardna devijacija za provedena mjerenja, i time obuhvaća </w:t>
      </w:r>
      <w:del w:id="466" w:author="Windows User" w:date="2023-02-20T09:15:00Z">
        <w:r w:rsidR="001529E5" w:rsidRPr="00E6669B" w:rsidDel="005F3DD6">
          <w:rPr>
            <w:rFonts w:ascii="Cambria Math" w:hAnsi="Cambria Math"/>
          </w:rPr>
          <w:delText>99</w:delText>
        </w:r>
      </w:del>
      <w:ins w:id="467" w:author="Windows User" w:date="2023-02-20T09:15:00Z">
        <w:r w:rsidR="005F3DD6" w:rsidRPr="00E6669B">
          <w:rPr>
            <w:rFonts w:ascii="Cambria Math" w:hAnsi="Cambria Math"/>
          </w:rPr>
          <w:t>9</w:t>
        </w:r>
        <w:r w:rsidR="005F3DD6">
          <w:rPr>
            <w:rFonts w:ascii="Cambria Math" w:hAnsi="Cambria Math"/>
          </w:rPr>
          <w:t>5</w:t>
        </w:r>
      </w:ins>
      <w:r w:rsidR="001529E5" w:rsidRPr="00E6669B">
        <w:rPr>
          <w:rFonts w:ascii="Cambria Math" w:hAnsi="Cambria Math"/>
        </w:rPr>
        <w:t>% podataka,</w:t>
      </w:r>
    </w:p>
    <w:p w14:paraId="642ED918" w14:textId="2E081938" w:rsidR="00F41196" w:rsidRPr="00A962DC" w:rsidRDefault="001529E5" w:rsidP="003D520A">
      <w:pPr>
        <w:spacing w:before="240" w:after="200"/>
        <w:jc w:val="left"/>
      </w:pPr>
      <w:r w:rsidRPr="00E6669B">
        <w:rPr>
          <w:rFonts w:ascii="Cambria Math" w:hAnsi="Cambria Math"/>
          <w:i/>
          <w:iCs/>
        </w:rPr>
        <w:t>P</w:t>
      </w:r>
      <w:r w:rsidRPr="00A962DC">
        <w:t xml:space="preserve"> </w:t>
      </w:r>
      <w:r w:rsidR="004B3ADA">
        <w:t>-</w:t>
      </w:r>
      <w:r w:rsidRPr="00A962DC">
        <w:t xml:space="preserve"> </w:t>
      </w:r>
      <w:r w:rsidRPr="00E6669B">
        <w:rPr>
          <w:rFonts w:ascii="Cambria Math" w:hAnsi="Cambria Math"/>
        </w:rPr>
        <w:t>pogreška, u ovom slučaju 0,25 (klasa A).</w:t>
      </w:r>
    </w:p>
    <w:p w14:paraId="59985903" w14:textId="77777777" w:rsidR="00E44501" w:rsidRPr="00A962DC" w:rsidRDefault="001529E5" w:rsidP="00E44501">
      <w:pPr>
        <w:spacing w:before="240" w:after="240"/>
        <w:rPr>
          <w:moveTo w:id="468" w:author="Windows User" w:date="2023-02-20T11:22:00Z"/>
        </w:rPr>
      </w:pPr>
      <w:commentRangeStart w:id="469"/>
      <w:r w:rsidRPr="00A962DC">
        <w:t xml:space="preserve">Obzirom da je norma bila prestroga, tj. za provedena mjerenja dobiven je daleko prevelik </w:t>
      </w:r>
      <w:r w:rsidRPr="005F3DD6">
        <w:rPr>
          <w:iCs/>
          <w:rPrChange w:id="470" w:author="Windows User" w:date="2023-02-20T09:10:00Z">
            <w:rPr>
              <w:i/>
              <w:iCs/>
            </w:rPr>
          </w:rPrChange>
        </w:rPr>
        <w:t>LFL</w:t>
      </w:r>
      <w:r w:rsidRPr="00A962DC">
        <w:t>, korišteni su modificirani faktori</w:t>
      </w:r>
      <w:r w:rsidR="00A976F8">
        <w:t>.</w:t>
      </w:r>
      <w:ins w:id="471" w:author="Windows User" w:date="2023-02-20T10:28:00Z">
        <w:r w:rsidR="00C6521B">
          <w:t xml:space="preserve"> </w:t>
        </w:r>
      </w:ins>
      <w:moveToRangeStart w:id="472" w:author="Windows User" w:date="2023-02-20T11:22:00Z" w:name="move127784586"/>
      <w:commentRangeStart w:id="473"/>
      <w:moveTo w:id="474" w:author="Windows User" w:date="2023-02-20T11:22:00Z">
        <w:r w:rsidR="00E44501">
          <w:t xml:space="preserve">Za mjernu nesigurnost uzeta je modificirana vrijednost koja se računa kao </w:t>
        </w:r>
        <w:r w:rsidR="00E44501" w:rsidRPr="00A962DC">
          <w:t>1,96 puta</w:t>
        </w:r>
        <w:r w:rsidR="00E44501">
          <w:t xml:space="preserve"> </w:t>
        </w:r>
        <w:r w:rsidR="00E44501" w:rsidRPr="00A962DC">
          <w:t>standardna devijacija za provedena mjerenja,</w:t>
        </w:r>
        <w:r w:rsidR="00E44501">
          <w:t xml:space="preserve"> čime</w:t>
        </w:r>
        <w:r w:rsidR="00E44501" w:rsidRPr="00A962DC">
          <w:t xml:space="preserve"> obuhvaća 95% podataka</w:t>
        </w:r>
        <w:r w:rsidR="00E44501">
          <w:t xml:space="preserve">. Varijabla </w:t>
        </w:r>
        <w:r w:rsidR="00E44501" w:rsidRPr="00C90360">
          <w:rPr>
            <w:i/>
            <w:iCs/>
          </w:rPr>
          <w:t>P</w:t>
        </w:r>
        <w:r w:rsidR="00E44501">
          <w:rPr>
            <w:i/>
            <w:iCs/>
          </w:rPr>
          <w:t xml:space="preserve"> </w:t>
        </w:r>
        <w:r w:rsidR="00E44501">
          <w:t xml:space="preserve">je modificirana pogreška koja u ovom slučaju iznosi 4. </w:t>
        </w:r>
        <w:r w:rsidR="00E44501" w:rsidRPr="00A962DC">
          <w:t xml:space="preserve">Za kalibrirani dinamometar onda to znači, da za sile koje se mjere iznad </w:t>
        </w:r>
        <w:r w:rsidR="00E44501">
          <w:t>61,83</w:t>
        </w:r>
        <w:r w:rsidR="00E44501" w:rsidRPr="00A962DC">
          <w:t xml:space="preserve"> N možemo biti 95% sigurni da je greška manja od </w:t>
        </w:r>
        <w:r w:rsidR="00E44501">
          <w:t>4</w:t>
        </w:r>
        <w:r w:rsidR="00E44501" w:rsidRPr="00A962DC">
          <w:t>% izmjerene vrijednosti.</w:t>
        </w:r>
        <w:r w:rsidR="00E44501">
          <w:t xml:space="preserve"> Manje vrijednosti od toga će također biti relativno dobro aproksimirane dobivenom polinomnom kalibracijskom jednadžbom. Najveća greška koja je dobivena pri manjim vrijednostima je 10,5 %. Zbog toga ne možemo sa sigurnošću tvrditi da će greška padati unutar određenih okvira.</w:t>
        </w:r>
        <w:commentRangeEnd w:id="473"/>
        <w:r w:rsidR="00E44501">
          <w:rPr>
            <w:rStyle w:val="CommentReference"/>
          </w:rPr>
          <w:commentReference w:id="473"/>
        </w:r>
      </w:moveTo>
    </w:p>
    <w:moveToRangeEnd w:id="472"/>
    <w:p w14:paraId="65598978" w14:textId="1ECA5E6D" w:rsidR="00A976F8" w:rsidRPr="00A962DC" w:rsidDel="00B47B5B" w:rsidRDefault="00A976F8" w:rsidP="00A976F8">
      <w:pPr>
        <w:spacing w:before="240" w:after="240"/>
        <w:rPr>
          <w:del w:id="475" w:author="Windows User" w:date="2023-02-26T13:27:00Z"/>
        </w:rPr>
      </w:pPr>
      <w:del w:id="476" w:author="Windows User" w:date="2023-02-20T11:22:00Z">
        <w:r w:rsidDel="00E44501">
          <w:delText xml:space="preserve"> </w:delText>
        </w:r>
      </w:del>
      <w:del w:id="477" w:author="Windows User" w:date="2023-02-26T13:27:00Z">
        <w:r w:rsidRPr="00A962DC" w:rsidDel="00B47B5B">
          <w:delText xml:space="preserve">Na podacima je također provedena i analiza </w:delText>
        </w:r>
        <w:r w:rsidRPr="005F3DD6" w:rsidDel="00B47B5B">
          <w:rPr>
            <w:iCs/>
            <w:rPrChange w:id="478" w:author="Windows User" w:date="2023-02-20T09:10:00Z">
              <w:rPr>
                <w:i/>
                <w:iCs/>
              </w:rPr>
            </w:rPrChange>
          </w:rPr>
          <w:delText>LFL</w:delText>
        </w:r>
        <w:r w:rsidRPr="00A962DC" w:rsidDel="00B47B5B">
          <w:delText>-a (</w:delText>
        </w:r>
        <w:r w:rsidRPr="00C90360" w:rsidDel="00B47B5B">
          <w:rPr>
            <w:i/>
            <w:iCs/>
          </w:rPr>
          <w:delText>lower force limit</w:delText>
        </w:r>
        <w:r w:rsidRPr="00A962DC" w:rsidDel="00B47B5B">
          <w:delText xml:space="preserve"> iz prethodnog potpoglavlja), ali su korišteni modificirani parametri obzirom da je norma bila prestroga.</w:delText>
        </w:r>
        <w:commentRangeEnd w:id="469"/>
        <w:r w:rsidR="003361D0" w:rsidDel="00B47B5B">
          <w:rPr>
            <w:rStyle w:val="CommentReference"/>
          </w:rPr>
          <w:commentReference w:id="469"/>
        </w:r>
      </w:del>
    </w:p>
    <w:p w14:paraId="36FB9D95" w14:textId="77777777" w:rsidR="00A976F8" w:rsidRPr="00A962DC" w:rsidRDefault="00A976F8" w:rsidP="00A976F8">
      <w:pPr>
        <w:spacing w:before="240" w:after="200"/>
        <w:jc w:val="center"/>
      </w:pPr>
      <w:commentRangeStart w:id="479"/>
      <m:oMath>
        <m:r>
          <w:rPr>
            <w:rFonts w:ascii="Cambria Math" w:hAnsi="Cambria Math"/>
          </w:rPr>
          <m:t>LFL=</m:t>
        </m:r>
        <m:f>
          <m:fPr>
            <m:ctrlPr>
              <w:ins w:id="480" w:author="Windows User" w:date="2023-02-21T20:10:00Z">
                <w:rPr>
                  <w:rFonts w:ascii="Cambria Math" w:hAnsi="Cambria Math"/>
                </w:rPr>
              </w:ins>
            </m:ctrlPr>
          </m:fPr>
          <m:num>
            <m:r>
              <w:rPr>
                <w:rFonts w:ascii="Cambria Math" w:hAnsi="Cambria Math"/>
              </w:rPr>
              <m:t>100 ⋅ U</m:t>
            </m:r>
          </m:num>
          <m:den>
            <m:r>
              <w:rPr>
                <w:rFonts w:ascii="Cambria Math" w:hAnsi="Cambria Math"/>
              </w:rPr>
              <m:t>P</m:t>
            </m:r>
          </m:den>
        </m:f>
        <m:r>
          <w:rPr>
            <w:rFonts w:ascii="Cambria Math" w:hAnsi="Cambria Math"/>
          </w:rPr>
          <m:t>=</m:t>
        </m:r>
        <m:f>
          <m:fPr>
            <m:ctrlPr>
              <w:ins w:id="481" w:author="Windows User" w:date="2023-02-21T20:10:00Z">
                <w:rPr>
                  <w:rFonts w:ascii="Cambria Math" w:hAnsi="Cambria Math"/>
                </w:rPr>
              </w:ins>
            </m:ctrlPr>
          </m:fPr>
          <m:num>
            <m:r>
              <w:rPr>
                <w:rFonts w:ascii="Cambria Math" w:hAnsi="Cambria Math"/>
              </w:rPr>
              <m:t>100 ⋅ 1,96 ⋅ 1,262</m:t>
            </m:r>
          </m:num>
          <m:den>
            <m:r>
              <w:rPr>
                <w:rFonts w:ascii="Cambria Math" w:hAnsi="Cambria Math"/>
              </w:rPr>
              <m:t>4</m:t>
            </m:r>
          </m:den>
        </m:f>
        <m:r>
          <w:rPr>
            <w:rFonts w:ascii="Cambria Math" w:hAnsi="Cambria Math"/>
          </w:rPr>
          <m:t xml:space="preserve">=61,83 </m:t>
        </m:r>
      </m:oMath>
      <w:r w:rsidRPr="00A962DC">
        <w:t>N</w:t>
      </w:r>
      <w:commentRangeEnd w:id="479"/>
      <w:r w:rsidR="00E6669B">
        <w:rPr>
          <w:rStyle w:val="CommentReference"/>
        </w:rPr>
        <w:commentReference w:id="479"/>
      </w:r>
    </w:p>
    <w:p w14:paraId="4B99BFC2" w14:textId="2AC5BF42" w:rsidR="00A976F8" w:rsidRDefault="00B45B13">
      <w:pPr>
        <w:spacing w:after="200"/>
      </w:pPr>
      <w:ins w:id="482" w:author="Windows User" w:date="2023-02-20T12:07:00Z">
        <w:r>
          <w:lastRenderedPageBreak/>
          <w:t>Greška</w:t>
        </w:r>
      </w:ins>
      <w:ins w:id="483" w:author="Windows User" w:date="2023-02-20T12:10:00Z">
        <w:r>
          <w:t xml:space="preserve"> za sile</w:t>
        </w:r>
      </w:ins>
      <w:ins w:id="484" w:author="Windows User" w:date="2023-02-20T12:07:00Z">
        <w:r>
          <w:t xml:space="preserve"> iznad 62 N </w:t>
        </w:r>
      </w:ins>
      <w:ins w:id="485" w:author="Windows User" w:date="2023-02-20T12:08:00Z">
        <w:r>
          <w:t>iznosi</w:t>
        </w:r>
      </w:ins>
      <w:ins w:id="486" w:author="Windows User" w:date="2023-02-20T12:07:00Z">
        <w:r>
          <w:t xml:space="preserve"> maksimalno do 4% izmjerene vrijednosti,</w:t>
        </w:r>
      </w:ins>
      <w:ins w:id="487" w:author="Windows User" w:date="2023-02-20T12:08:00Z">
        <w:r>
          <w:t xml:space="preserve"> dok za sile ispod 62 N su </w:t>
        </w:r>
      </w:ins>
      <w:ins w:id="488" w:author="Windows User" w:date="2023-02-20T12:11:00Z">
        <w:r>
          <w:t>puno veće. Najveća greška pri manjim silama iznosi 10,5 %</w:t>
        </w:r>
      </w:ins>
      <w:ins w:id="489" w:author="Windows User" w:date="2023-02-20T12:13:00Z">
        <w:r w:rsidR="00CD0A8F">
          <w:t xml:space="preserve"> izmjerene vrijednosti</w:t>
        </w:r>
      </w:ins>
      <w:ins w:id="490" w:author="Windows User" w:date="2023-02-20T12:11:00Z">
        <w:r>
          <w:t>.</w:t>
        </w:r>
      </w:ins>
      <w:ins w:id="491" w:author="Windows User" w:date="2023-02-20T12:12:00Z">
        <w:r>
          <w:t xml:space="preserve"> To je dobiveno mjerenjem kalibracijske sile od 5N.</w:t>
        </w:r>
      </w:ins>
      <w:ins w:id="492" w:author="Windows User" w:date="2023-02-20T12:07:00Z">
        <w:r>
          <w:t xml:space="preserve"> </w:t>
        </w:r>
      </w:ins>
    </w:p>
    <w:p w14:paraId="3C88E57A" w14:textId="77777777" w:rsidR="00733550" w:rsidRPr="00A962DC" w:rsidRDefault="00733550">
      <w:pPr>
        <w:spacing w:after="200"/>
      </w:pPr>
    </w:p>
    <w:p w14:paraId="642ED91B" w14:textId="7A35BEDB" w:rsidR="00F41196" w:rsidRPr="00A962DC" w:rsidRDefault="001529E5" w:rsidP="003D4D80">
      <w:pPr>
        <w:pStyle w:val="Heading2"/>
      </w:pPr>
      <w:bookmarkStart w:id="493" w:name="_heading=h.tyjcwt" w:colFirst="0" w:colLast="0"/>
      <w:bookmarkStart w:id="494" w:name="_Toc126618640"/>
      <w:bookmarkStart w:id="495" w:name="_Toc128310686"/>
      <w:bookmarkEnd w:id="493"/>
      <w:r w:rsidRPr="00A962DC">
        <w:t>Postupak kalibracije</w:t>
      </w:r>
      <w:bookmarkEnd w:id="494"/>
      <w:r w:rsidR="003E5B54" w:rsidRPr="00A962DC">
        <w:t xml:space="preserve"> [3]</w:t>
      </w:r>
      <w:bookmarkEnd w:id="495"/>
    </w:p>
    <w:p w14:paraId="642ED91C" w14:textId="77777777" w:rsidR="00F41196" w:rsidRPr="00A962DC" w:rsidRDefault="001529E5">
      <w:pPr>
        <w:spacing w:after="200"/>
      </w:pPr>
      <w:r w:rsidRPr="00A962DC">
        <w:t>Kalibracijski postupak provodi se sa rastućim ili padajućim silama. U našem projektu primijenili smo rastući niz sila kojim se opterećuje dinamometar. U nekim slučajevima kalibracija zahtijeva oba načina. Tada se izrađuje kalibracijska jednadžba za oba slučaja.</w:t>
      </w:r>
    </w:p>
    <w:p w14:paraId="642ED91D" w14:textId="010C496B" w:rsidR="00F41196" w:rsidRPr="00A962DC" w:rsidRDefault="001529E5">
      <w:pPr>
        <w:spacing w:after="200"/>
      </w:pPr>
      <w:r w:rsidRPr="00A962DC">
        <w:t xml:space="preserve">Prema normi moramo uzeti u obzir temperaturu prostorije koja je preporučena </w:t>
      </w:r>
      <w:r w:rsidR="00931D35" w:rsidRPr="00A962DC">
        <w:t xml:space="preserve">da bude </w:t>
      </w:r>
      <w:r w:rsidRPr="00A962DC">
        <w:t>23°C. U slučaju da se provodi na drugim temperaturama potrebno je izvršiti dodatne korekcije. Pri</w:t>
      </w:r>
      <w:r w:rsidR="00636FE8">
        <w:t>mje</w:t>
      </w:r>
      <w:r w:rsidR="006F1011">
        <w:t>nom</w:t>
      </w:r>
      <w:r w:rsidRPr="00A962DC">
        <w:t xml:space="preserve"> duž</w:t>
      </w:r>
      <w:r w:rsidR="006F1011">
        <w:t>e</w:t>
      </w:r>
      <w:r w:rsidRPr="00A962DC">
        <w:t xml:space="preserve"> serij</w:t>
      </w:r>
      <w:r w:rsidR="006F1011">
        <w:t>e</w:t>
      </w:r>
      <w:r w:rsidRPr="00A962DC">
        <w:t xml:space="preserve"> primijenjenih sila na instrument donosi određenu pogrešku. </w:t>
      </w:r>
      <w:r w:rsidR="00636FE8" w:rsidRPr="00672844">
        <w:rPr>
          <w:rFonts w:eastAsiaTheme="minorEastAsia"/>
        </w:rPr>
        <w:t>Ako kalibracijsku silu prati druga kalibracijska sila manje vrijednosti prije same primjene potrebno je smanjiti primijenjenu silu na instrument za mjerenje sile na nulu.  Za svaki povratak na nulu (primjenom rastuće ili padajuće sile)  mora slijediti primjena najveće kalibracijske sile prije primjene iduće kalibracijske sile.</w:t>
      </w:r>
      <w:r w:rsidRPr="00A962DC">
        <w:t xml:space="preserve"> </w:t>
      </w:r>
    </w:p>
    <w:p w14:paraId="4CA15163" w14:textId="77777777" w:rsidR="00C90F5C" w:rsidRDefault="001529E5">
      <w:pPr>
        <w:spacing w:after="200"/>
        <w:rPr>
          <w:ins w:id="496" w:author="Windows User" w:date="2023-02-26T13:34:00Z"/>
        </w:rPr>
        <w:pPrChange w:id="497" w:author="Windows User" w:date="2023-02-21T20:39:00Z">
          <w:pPr/>
        </w:pPrChange>
      </w:pPr>
      <w:r w:rsidRPr="00A962DC">
        <w:t>Očitanje kalibracijskih sila izvodi se na dva načina. Prvi način je da otklon izračunavamo kao razliku između otklona pri primijenjenoj sili i početnog otklona pri nultoj sili. Drugi način je da</w:t>
      </w:r>
      <w:r w:rsidR="00931D35" w:rsidRPr="00A962DC">
        <w:t xml:space="preserve"> se</w:t>
      </w:r>
      <w:r w:rsidRPr="00A962DC">
        <w:t xml:space="preserve"> za izračun otklona koristi prosjek dviju nultih vrijednosti. </w:t>
      </w:r>
    </w:p>
    <w:p w14:paraId="642ED91E" w14:textId="63BC1070" w:rsidR="00F41196" w:rsidRPr="00A962DC" w:rsidDel="00C015B6" w:rsidRDefault="001529E5">
      <w:pPr>
        <w:spacing w:after="200"/>
        <w:rPr>
          <w:del w:id="498" w:author="Windows User" w:date="2023-02-21T20:39:00Z"/>
        </w:rPr>
      </w:pPr>
      <w:commentRangeStart w:id="499"/>
      <w:del w:id="500" w:author="Windows User" w:date="2023-02-21T20:39:00Z">
        <w:r w:rsidRPr="00A962DC" w:rsidDel="00C015B6">
          <w:delText>Mi smo koristili prvi način</w:delText>
        </w:r>
        <w:commentRangeEnd w:id="499"/>
        <w:r w:rsidR="006309DE" w:rsidDel="00C015B6">
          <w:rPr>
            <w:rStyle w:val="CommentReference"/>
          </w:rPr>
          <w:commentReference w:id="499"/>
        </w:r>
        <w:r w:rsidRPr="00A962DC" w:rsidDel="00C015B6">
          <w:delText xml:space="preserve">. </w:delText>
        </w:r>
        <w:commentRangeStart w:id="501"/>
        <w:r w:rsidRPr="00A962DC" w:rsidDel="00C015B6">
          <w:delText xml:space="preserve">Provodili smo test povrata puzanja. </w:delText>
        </w:r>
        <w:commentRangeStart w:id="502"/>
        <w:r w:rsidR="00A05970" w:rsidDel="00C015B6">
          <w:delText>Test povrata puzanja je promjena izlaznih podataka uslijed smanjenja sile ovisna o vremenskom periodu promjene sile.</w:delText>
        </w:r>
        <w:r w:rsidR="003C677F" w:rsidDel="00C015B6">
          <w:delText xml:space="preserve"> </w:delText>
        </w:r>
        <w:commentRangeEnd w:id="502"/>
        <w:r w:rsidR="00E6669B" w:rsidDel="00C015B6">
          <w:rPr>
            <w:rStyle w:val="CommentReference"/>
          </w:rPr>
          <w:commentReference w:id="502"/>
        </w:r>
        <w:r w:rsidRPr="00A962DC" w:rsidDel="00C015B6">
          <w:delText>Time bi se spriječilo da nulta karakteristika instrumenta poprimi prekomjerne pogreške.</w:delText>
        </w:r>
        <w:r w:rsidR="00D0059A" w:rsidDel="00C015B6">
          <w:delText xml:space="preserve"> Nakon uklanjanja primijenjene sile na dinamometru moguća je pojava </w:delText>
        </w:r>
        <w:r w:rsidR="00F11542" w:rsidDel="00C015B6">
          <w:delText>minimalne greške. Preciznije, dinamometar ne pokazuje čistu nulu</w:delText>
        </w:r>
        <w:r w:rsidR="00A013B7" w:rsidDel="00C015B6">
          <w:delText xml:space="preserve"> [3]</w:delText>
        </w:r>
        <w:r w:rsidR="00F11542" w:rsidDel="00C015B6">
          <w:delText>.</w:delText>
        </w:r>
        <w:r w:rsidRPr="00A962DC" w:rsidDel="00C015B6">
          <w:delText xml:space="preserve"> </w:delText>
        </w:r>
        <w:commentRangeEnd w:id="501"/>
        <w:r w:rsidR="00442916" w:rsidDel="00C015B6">
          <w:rPr>
            <w:rStyle w:val="CommentReference"/>
          </w:rPr>
          <w:commentReference w:id="501"/>
        </w:r>
      </w:del>
    </w:p>
    <w:p w14:paraId="642ED929" w14:textId="0E5822B4" w:rsidR="00F41196" w:rsidRPr="00933D50" w:rsidDel="00514AEE" w:rsidRDefault="001529E5" w:rsidP="00CF2525">
      <w:pPr>
        <w:spacing w:before="240" w:after="200"/>
        <w:rPr>
          <w:del w:id="503" w:author="Windows User" w:date="2023-02-21T13:33:00Z"/>
          <w:rFonts w:ascii="Cambria Math" w:hAnsi="Cambria Math"/>
          <w:i/>
        </w:rPr>
      </w:pPr>
      <w:r w:rsidRPr="00A962DC">
        <w:t xml:space="preserve">Kalibracija mjernog instrumenta vršila se na način da se je mjerni instrument opterećivao utezima od 0,5 kg do 55 kg. Prije svakog mjerenja utega, bilježila se sila koju je dinamometar pokazivao bez opterećenja. Kao pravi rezultat mjerenja, odnosno stvarni otklon, onda se uzimala razlika očitane sile s utegom i prethodne sile dinamometra bez opterećenja. Time se nastojalo izbjeći grešku u sili koju dinamometar prikazuje bez opterećivanja. Mjerenje svakim utegom provedeno je tri puta. Mjerenjem dobiveni podaci prikazani su u </w:t>
      </w:r>
      <w:del w:id="504" w:author="Windows User" w:date="2023-02-20T11:23:00Z">
        <w:r w:rsidRPr="00A962DC" w:rsidDel="00E44501">
          <w:delText xml:space="preserve">Tablici </w:delText>
        </w:r>
        <w:r w:rsidR="00733550" w:rsidDel="00E44501">
          <w:delText>3</w:delText>
        </w:r>
        <w:r w:rsidRPr="00A962DC" w:rsidDel="00E44501">
          <w:delText>.</w:delText>
        </w:r>
        <w:r w:rsidR="00B60B44" w:rsidDel="00E44501">
          <w:delText>2</w:delText>
        </w:r>
      </w:del>
      <w:ins w:id="505" w:author="Windows User" w:date="2023-02-20T11:23:00Z">
        <w:r w:rsidR="00E44501" w:rsidRPr="00E44501">
          <w:rPr>
            <w:i/>
            <w:rPrChange w:id="506" w:author="Windows User" w:date="2023-02-20T11:24:00Z">
              <w:rPr/>
            </w:rPrChange>
          </w:rPr>
          <w:t>P</w:t>
        </w:r>
      </w:ins>
      <w:ins w:id="507" w:author="Windows User" w:date="2023-02-20T11:24:00Z">
        <w:r w:rsidR="00E44501" w:rsidRPr="00E44501">
          <w:rPr>
            <w:i/>
            <w:rPrChange w:id="508" w:author="Windows User" w:date="2023-02-20T11:24:00Z">
              <w:rPr/>
            </w:rPrChange>
          </w:rPr>
          <w:t>rilogu</w:t>
        </w:r>
      </w:ins>
      <w:r w:rsidRPr="00A962DC">
        <w:t xml:space="preserve">. </w:t>
      </w:r>
    </w:p>
    <w:p w14:paraId="3798A3BD" w14:textId="1F4E9DB4" w:rsidR="00933D50" w:rsidDel="00514AEE" w:rsidRDefault="00933D50">
      <w:pPr>
        <w:rPr>
          <w:del w:id="509" w:author="Windows User" w:date="2023-02-21T13:33:00Z"/>
        </w:rPr>
      </w:pPr>
    </w:p>
    <w:p w14:paraId="2604BCFD" w14:textId="0AABDE73" w:rsidR="00FC3492" w:rsidDel="00514AEE" w:rsidRDefault="00FC3492">
      <w:pPr>
        <w:rPr>
          <w:del w:id="510" w:author="Windows User" w:date="2023-02-21T13:33:00Z"/>
        </w:rPr>
      </w:pPr>
    </w:p>
    <w:p w14:paraId="55354599" w14:textId="2E093BFC" w:rsidR="00FC3492" w:rsidDel="00514AEE" w:rsidRDefault="00FC3492">
      <w:pPr>
        <w:rPr>
          <w:del w:id="511" w:author="Windows User" w:date="2023-02-21T13:33:00Z"/>
        </w:rPr>
      </w:pPr>
    </w:p>
    <w:p w14:paraId="334EFD2D" w14:textId="77777777" w:rsidR="00A976F8" w:rsidRPr="00A962DC" w:rsidRDefault="00A976F8">
      <w:pPr>
        <w:spacing w:after="200"/>
        <w:pPrChange w:id="512" w:author="Windows User" w:date="2023-02-21T20:39:00Z">
          <w:pPr/>
        </w:pPrChange>
      </w:pPr>
    </w:p>
    <w:p w14:paraId="164B3981" w14:textId="61DCC9A7" w:rsidR="002835BE" w:rsidRPr="00A962DC" w:rsidDel="00815A9B" w:rsidRDefault="002835BE" w:rsidP="004C0832">
      <w:pPr>
        <w:pStyle w:val="Caption"/>
        <w:keepNext/>
        <w:rPr>
          <w:moveFrom w:id="513" w:author="Windows User" w:date="2023-02-20T10:16:00Z"/>
        </w:rPr>
      </w:pPr>
      <w:moveFromRangeStart w:id="514" w:author="Windows User" w:date="2023-02-20T10:16:00Z" w:name="move127780611"/>
      <w:commentRangeStart w:id="515"/>
      <w:commentRangeStart w:id="516"/>
      <w:moveFrom w:id="517" w:author="Windows User" w:date="2023-02-20T10:16:00Z">
        <w:r w:rsidRPr="00A962DC" w:rsidDel="00815A9B">
          <w:t xml:space="preserve">Tablica </w:t>
        </w:r>
        <w:r w:rsidR="009B43F5" w:rsidDel="00815A9B">
          <w:rPr>
            <w:noProof/>
          </w:rPr>
          <w:fldChar w:fldCharType="begin"/>
        </w:r>
        <w:r w:rsidR="009B43F5" w:rsidDel="00815A9B">
          <w:rPr>
            <w:noProof/>
          </w:rPr>
          <w:instrText xml:space="preserve"> STYLEREF 1 \s </w:instrText>
        </w:r>
        <w:r w:rsidR="009B43F5" w:rsidDel="00815A9B">
          <w:rPr>
            <w:noProof/>
          </w:rPr>
          <w:fldChar w:fldCharType="separate"/>
        </w:r>
        <w:r w:rsidR="009A44B7" w:rsidDel="00815A9B">
          <w:rPr>
            <w:noProof/>
          </w:rPr>
          <w:t>3</w:t>
        </w:r>
        <w:r w:rsidR="009B43F5" w:rsidDel="00815A9B">
          <w:rPr>
            <w:noProof/>
          </w:rPr>
          <w:fldChar w:fldCharType="end"/>
        </w:r>
        <w:r w:rsidR="009A44B7" w:rsidDel="00815A9B">
          <w:t>.</w:t>
        </w:r>
        <w:r w:rsidR="00AC7E5B" w:rsidDel="00815A9B">
          <w:t>2</w:t>
        </w:r>
        <w:r w:rsidRPr="00A962DC" w:rsidDel="00815A9B">
          <w:t xml:space="preserve"> Podaci za kalibraciju dinamometra</w:t>
        </w:r>
        <w:commentRangeEnd w:id="515"/>
        <w:r w:rsidR="00C001E5" w:rsidDel="00815A9B">
          <w:rPr>
            <w:rStyle w:val="CommentReference"/>
            <w:i w:val="0"/>
            <w:iCs w:val="0"/>
            <w:color w:val="auto"/>
          </w:rPr>
          <w:commentReference w:id="515"/>
        </w:r>
      </w:moveFrom>
      <w:commentRangeEnd w:id="516"/>
      <w:r w:rsidR="004245A0">
        <w:rPr>
          <w:rStyle w:val="CommentReference"/>
          <w:i w:val="0"/>
          <w:iCs w:val="0"/>
          <w:color w:val="auto"/>
        </w:rPr>
        <w:commentReference w:id="516"/>
      </w:r>
    </w:p>
    <w:tbl>
      <w:tblPr>
        <w:tblW w:w="9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18" w:author="Windows User" w:date="2023-02-21T20:39:00Z">
          <w:tblPr>
            <w:tblW w:w="9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256"/>
        <w:gridCol w:w="1677"/>
        <w:gridCol w:w="2268"/>
        <w:gridCol w:w="1701"/>
        <w:gridCol w:w="1954"/>
        <w:tblGridChange w:id="519">
          <w:tblGrid>
            <w:gridCol w:w="2256"/>
            <w:gridCol w:w="1677"/>
            <w:gridCol w:w="2268"/>
            <w:gridCol w:w="1701"/>
            <w:gridCol w:w="1954"/>
          </w:tblGrid>
        </w:tblGridChange>
      </w:tblGrid>
      <w:tr w:rsidR="00933D50" w:rsidRPr="00273345" w:rsidDel="005F5716" w14:paraId="1A7863A6" w14:textId="44D23CCD" w:rsidTr="00BD0A14">
        <w:trPr>
          <w:trHeight w:val="227"/>
          <w:del w:id="520" w:author="Windows User" w:date="2023-02-22T00:49:00Z"/>
          <w:trPrChange w:id="521" w:author="Windows User" w:date="2023-02-21T20:39:00Z">
            <w:trPr>
              <w:trHeight w:val="227"/>
            </w:trPr>
          </w:trPrChange>
        </w:trPr>
        <w:tc>
          <w:tcPr>
            <w:tcW w:w="2256" w:type="dxa"/>
            <w:shd w:val="clear" w:color="auto" w:fill="auto"/>
            <w:noWrap/>
            <w:vAlign w:val="center"/>
            <w:tcPrChange w:id="522" w:author="Windows User" w:date="2023-02-21T20:39:00Z">
              <w:tcPr>
                <w:tcW w:w="2256" w:type="dxa"/>
                <w:shd w:val="clear" w:color="auto" w:fill="auto"/>
                <w:noWrap/>
                <w:vAlign w:val="center"/>
              </w:tcPr>
            </w:tcPrChange>
          </w:tcPr>
          <w:p w14:paraId="2AA222DB" w14:textId="75217319" w:rsidR="00933D50" w:rsidRPr="00E6669B" w:rsidDel="005F5716" w:rsidRDefault="00933D50" w:rsidP="00933D50">
            <w:pPr>
              <w:spacing w:after="0" w:line="240" w:lineRule="auto"/>
              <w:jc w:val="center"/>
              <w:rPr>
                <w:del w:id="523" w:author="Windows User" w:date="2023-02-22T00:49:00Z"/>
                <w:moveFrom w:id="524" w:author="Windows User" w:date="2023-02-20T10:16:00Z"/>
                <w:color w:val="000000"/>
              </w:rPr>
            </w:pPr>
            <w:moveFrom w:id="525" w:author="Windows User" w:date="2023-02-20T10:16:00Z">
              <w:del w:id="526" w:author="Windows User" w:date="2023-02-21T20:39:00Z">
                <w:r w:rsidRPr="00E6669B" w:rsidDel="00BD0A14">
                  <w:rPr>
                    <w:color w:val="000000"/>
                  </w:rPr>
                  <w:delText>Masa utega [kg]</w:delText>
                </w:r>
              </w:del>
            </w:moveFrom>
          </w:p>
        </w:tc>
        <w:tc>
          <w:tcPr>
            <w:tcW w:w="1677" w:type="dxa"/>
            <w:shd w:val="clear" w:color="auto" w:fill="auto"/>
            <w:noWrap/>
            <w:vAlign w:val="center"/>
            <w:tcPrChange w:id="527" w:author="Windows User" w:date="2023-02-21T20:39:00Z">
              <w:tcPr>
                <w:tcW w:w="1677" w:type="dxa"/>
                <w:shd w:val="clear" w:color="auto" w:fill="auto"/>
                <w:noWrap/>
                <w:vAlign w:val="center"/>
              </w:tcPr>
            </w:tcPrChange>
          </w:tcPr>
          <w:p w14:paraId="291FEA47" w14:textId="1F496FCF" w:rsidR="00933D50" w:rsidRPr="00E6669B" w:rsidDel="005F5716" w:rsidRDefault="00933D50" w:rsidP="00933D50">
            <w:pPr>
              <w:spacing w:after="0" w:line="240" w:lineRule="auto"/>
              <w:jc w:val="center"/>
              <w:rPr>
                <w:del w:id="528" w:author="Windows User" w:date="2023-02-22T00:49:00Z"/>
                <w:moveFrom w:id="529" w:author="Windows User" w:date="2023-02-20T10:16:00Z"/>
                <w:color w:val="000000"/>
              </w:rPr>
            </w:pPr>
            <w:moveFrom w:id="530" w:author="Windows User" w:date="2023-02-20T10:16:00Z">
              <w:del w:id="531" w:author="Windows User" w:date="2023-02-21T20:39:00Z">
                <w:r w:rsidRPr="00E6669B" w:rsidDel="00BD0A14">
                  <w:rPr>
                    <w:color w:val="000000"/>
                  </w:rPr>
                  <w:delText>Sila utega [N]</w:delText>
                </w:r>
              </w:del>
            </w:moveFrom>
          </w:p>
        </w:tc>
        <w:tc>
          <w:tcPr>
            <w:tcW w:w="2268" w:type="dxa"/>
            <w:shd w:val="clear" w:color="auto" w:fill="auto"/>
            <w:noWrap/>
            <w:vAlign w:val="center"/>
            <w:tcPrChange w:id="532" w:author="Windows User" w:date="2023-02-21T20:39:00Z">
              <w:tcPr>
                <w:tcW w:w="2268" w:type="dxa"/>
                <w:shd w:val="clear" w:color="auto" w:fill="auto"/>
                <w:noWrap/>
                <w:vAlign w:val="center"/>
              </w:tcPr>
            </w:tcPrChange>
          </w:tcPr>
          <w:p w14:paraId="486B718C" w14:textId="5F531710" w:rsidR="00933D50" w:rsidRPr="00E6669B" w:rsidDel="005F5716" w:rsidRDefault="00933D50" w:rsidP="00933D50">
            <w:pPr>
              <w:spacing w:after="0" w:line="240" w:lineRule="auto"/>
              <w:jc w:val="center"/>
              <w:rPr>
                <w:del w:id="533" w:author="Windows User" w:date="2023-02-22T00:49:00Z"/>
                <w:moveFrom w:id="534" w:author="Windows User" w:date="2023-02-20T10:16:00Z"/>
                <w:color w:val="000000"/>
              </w:rPr>
            </w:pPr>
            <w:moveFrom w:id="535" w:author="Windows User" w:date="2023-02-20T10:16:00Z">
              <w:del w:id="536" w:author="Windows User" w:date="2023-02-21T20:39:00Z">
                <w:r w:rsidRPr="00E6669B" w:rsidDel="00BD0A14">
                  <w:rPr>
                    <w:color w:val="000000"/>
                  </w:rPr>
                  <w:delText>Očitana sila (otklon) [N]</w:delText>
                </w:r>
              </w:del>
            </w:moveFrom>
          </w:p>
        </w:tc>
        <w:tc>
          <w:tcPr>
            <w:tcW w:w="1701" w:type="dxa"/>
            <w:shd w:val="clear" w:color="auto" w:fill="auto"/>
            <w:noWrap/>
            <w:vAlign w:val="center"/>
            <w:tcPrChange w:id="537" w:author="Windows User" w:date="2023-02-21T20:39:00Z">
              <w:tcPr>
                <w:tcW w:w="1701" w:type="dxa"/>
                <w:shd w:val="clear" w:color="auto" w:fill="auto"/>
                <w:noWrap/>
                <w:vAlign w:val="center"/>
              </w:tcPr>
            </w:tcPrChange>
          </w:tcPr>
          <w:p w14:paraId="5CEFD3D6" w14:textId="11A8A9DD" w:rsidR="00933D50" w:rsidRPr="00E6669B" w:rsidDel="005F5716" w:rsidRDefault="00933D50" w:rsidP="00933D50">
            <w:pPr>
              <w:spacing w:after="0" w:line="240" w:lineRule="auto"/>
              <w:jc w:val="center"/>
              <w:rPr>
                <w:del w:id="538" w:author="Windows User" w:date="2023-02-22T00:49:00Z"/>
                <w:moveFrom w:id="539" w:author="Windows User" w:date="2023-02-20T10:16:00Z"/>
                <w:color w:val="000000"/>
              </w:rPr>
            </w:pPr>
            <w:moveFrom w:id="540" w:author="Windows User" w:date="2023-02-20T10:16:00Z">
              <w:del w:id="541" w:author="Windows User" w:date="2023-02-21T20:39:00Z">
                <w:r w:rsidRPr="00E6669B" w:rsidDel="00BD0A14">
                  <w:rPr>
                    <w:color w:val="000000"/>
                  </w:rPr>
                  <w:delText>Sila na nuli [N]</w:delText>
                </w:r>
              </w:del>
            </w:moveFrom>
          </w:p>
        </w:tc>
        <w:tc>
          <w:tcPr>
            <w:tcW w:w="1954" w:type="dxa"/>
            <w:shd w:val="clear" w:color="auto" w:fill="auto"/>
            <w:noWrap/>
            <w:vAlign w:val="center"/>
            <w:tcPrChange w:id="542" w:author="Windows User" w:date="2023-02-21T20:39:00Z">
              <w:tcPr>
                <w:tcW w:w="1954" w:type="dxa"/>
                <w:shd w:val="clear" w:color="auto" w:fill="auto"/>
                <w:noWrap/>
                <w:vAlign w:val="center"/>
              </w:tcPr>
            </w:tcPrChange>
          </w:tcPr>
          <w:p w14:paraId="779E999F" w14:textId="0E895017" w:rsidR="00933D50" w:rsidRPr="00E6669B" w:rsidDel="005F5716" w:rsidRDefault="00933D50" w:rsidP="00933D50">
            <w:pPr>
              <w:spacing w:after="0" w:line="240" w:lineRule="auto"/>
              <w:jc w:val="center"/>
              <w:rPr>
                <w:del w:id="543" w:author="Windows User" w:date="2023-02-22T00:49:00Z"/>
                <w:moveFrom w:id="544" w:author="Windows User" w:date="2023-02-20T10:16:00Z"/>
                <w:color w:val="000000"/>
              </w:rPr>
            </w:pPr>
            <w:moveFrom w:id="545" w:author="Windows User" w:date="2023-02-20T10:16:00Z">
              <w:del w:id="546" w:author="Windows User" w:date="2023-02-21T20:39:00Z">
                <w:r w:rsidRPr="00E6669B" w:rsidDel="00BD0A14">
                  <w:rPr>
                    <w:color w:val="000000"/>
                  </w:rPr>
                  <w:delText>Stvarni otklon [N]</w:delText>
                </w:r>
              </w:del>
            </w:moveFrom>
          </w:p>
        </w:tc>
      </w:tr>
      <w:tr w:rsidR="00933D50" w:rsidRPr="00273345" w:rsidDel="005F5716" w14:paraId="506FAD66" w14:textId="0893722D" w:rsidTr="00BD0A14">
        <w:trPr>
          <w:trHeight w:val="227"/>
          <w:del w:id="547" w:author="Windows User" w:date="2023-02-22T00:49:00Z"/>
          <w:trPrChange w:id="548" w:author="Windows User" w:date="2023-02-21T20:39:00Z">
            <w:trPr>
              <w:trHeight w:val="227"/>
            </w:trPr>
          </w:trPrChange>
        </w:trPr>
        <w:tc>
          <w:tcPr>
            <w:tcW w:w="2256" w:type="dxa"/>
            <w:shd w:val="clear" w:color="auto" w:fill="auto"/>
            <w:noWrap/>
            <w:vAlign w:val="bottom"/>
            <w:tcPrChange w:id="549" w:author="Windows User" w:date="2023-02-21T20:39:00Z">
              <w:tcPr>
                <w:tcW w:w="2256" w:type="dxa"/>
                <w:shd w:val="clear" w:color="auto" w:fill="auto"/>
                <w:noWrap/>
                <w:vAlign w:val="bottom"/>
              </w:tcPr>
            </w:tcPrChange>
          </w:tcPr>
          <w:p w14:paraId="17938696" w14:textId="50735206" w:rsidR="00933D50" w:rsidRPr="00E6669B" w:rsidDel="005F5716" w:rsidRDefault="00933D50" w:rsidP="00223A6B">
            <w:pPr>
              <w:spacing w:after="0" w:line="240" w:lineRule="auto"/>
              <w:jc w:val="right"/>
              <w:rPr>
                <w:del w:id="550" w:author="Windows User" w:date="2023-02-22T00:49:00Z"/>
                <w:moveFrom w:id="551" w:author="Windows User" w:date="2023-02-20T10:16:00Z"/>
                <w:color w:val="000000"/>
              </w:rPr>
            </w:pPr>
            <w:moveFrom w:id="552" w:author="Windows User" w:date="2023-02-20T10:16:00Z">
              <w:del w:id="553" w:author="Windows User" w:date="2023-02-21T20:39:00Z">
                <w:r w:rsidRPr="00E6669B" w:rsidDel="00BD0A14">
                  <w:rPr>
                    <w:color w:val="000000"/>
                  </w:rPr>
                  <w:delText>0,000</w:delText>
                </w:r>
              </w:del>
            </w:moveFrom>
          </w:p>
        </w:tc>
        <w:tc>
          <w:tcPr>
            <w:tcW w:w="1677" w:type="dxa"/>
            <w:shd w:val="clear" w:color="auto" w:fill="auto"/>
            <w:noWrap/>
            <w:vAlign w:val="bottom"/>
            <w:tcPrChange w:id="554" w:author="Windows User" w:date="2023-02-21T20:39:00Z">
              <w:tcPr>
                <w:tcW w:w="1677" w:type="dxa"/>
                <w:shd w:val="clear" w:color="auto" w:fill="auto"/>
                <w:noWrap/>
                <w:vAlign w:val="bottom"/>
              </w:tcPr>
            </w:tcPrChange>
          </w:tcPr>
          <w:p w14:paraId="119EF393" w14:textId="731E89F1" w:rsidR="00933D50" w:rsidRPr="00E6669B" w:rsidDel="005F5716" w:rsidRDefault="00933D50" w:rsidP="00223A6B">
            <w:pPr>
              <w:spacing w:after="0" w:line="240" w:lineRule="auto"/>
              <w:jc w:val="right"/>
              <w:rPr>
                <w:del w:id="555" w:author="Windows User" w:date="2023-02-22T00:49:00Z"/>
                <w:moveFrom w:id="556" w:author="Windows User" w:date="2023-02-20T10:16:00Z"/>
                <w:color w:val="000000"/>
              </w:rPr>
            </w:pPr>
            <w:moveFrom w:id="557" w:author="Windows User" w:date="2023-02-20T10:16:00Z">
              <w:del w:id="558" w:author="Windows User" w:date="2023-02-21T20:39:00Z">
                <w:r w:rsidRPr="00E6669B" w:rsidDel="00BD0A14">
                  <w:rPr>
                    <w:color w:val="000000"/>
                  </w:rPr>
                  <w:delText>0,000</w:delText>
                </w:r>
              </w:del>
            </w:moveFrom>
          </w:p>
        </w:tc>
        <w:tc>
          <w:tcPr>
            <w:tcW w:w="2268" w:type="dxa"/>
            <w:shd w:val="clear" w:color="auto" w:fill="auto"/>
            <w:noWrap/>
            <w:vAlign w:val="bottom"/>
            <w:tcPrChange w:id="559" w:author="Windows User" w:date="2023-02-21T20:39:00Z">
              <w:tcPr>
                <w:tcW w:w="2268" w:type="dxa"/>
                <w:shd w:val="clear" w:color="auto" w:fill="auto"/>
                <w:noWrap/>
                <w:vAlign w:val="bottom"/>
              </w:tcPr>
            </w:tcPrChange>
          </w:tcPr>
          <w:p w14:paraId="19F30208" w14:textId="759ED39D" w:rsidR="00933D50" w:rsidRPr="00E6669B" w:rsidDel="005F5716" w:rsidRDefault="00933D50" w:rsidP="00223A6B">
            <w:pPr>
              <w:spacing w:after="0" w:line="240" w:lineRule="auto"/>
              <w:jc w:val="right"/>
              <w:rPr>
                <w:del w:id="560" w:author="Windows User" w:date="2023-02-22T00:49:00Z"/>
                <w:moveFrom w:id="561" w:author="Windows User" w:date="2023-02-20T10:16:00Z"/>
                <w:color w:val="000000"/>
              </w:rPr>
            </w:pPr>
            <w:moveFrom w:id="562" w:author="Windows User" w:date="2023-02-20T10:16:00Z">
              <w:del w:id="563" w:author="Windows User" w:date="2023-02-21T20:39:00Z">
                <w:r w:rsidRPr="00E6669B" w:rsidDel="00BD0A14">
                  <w:rPr>
                    <w:color w:val="000000"/>
                  </w:rPr>
                  <w:delText>0,000</w:delText>
                </w:r>
              </w:del>
            </w:moveFrom>
          </w:p>
        </w:tc>
        <w:tc>
          <w:tcPr>
            <w:tcW w:w="1701" w:type="dxa"/>
            <w:shd w:val="clear" w:color="auto" w:fill="auto"/>
            <w:noWrap/>
            <w:vAlign w:val="bottom"/>
            <w:tcPrChange w:id="564" w:author="Windows User" w:date="2023-02-21T20:39:00Z">
              <w:tcPr>
                <w:tcW w:w="1701" w:type="dxa"/>
                <w:shd w:val="clear" w:color="auto" w:fill="auto"/>
                <w:noWrap/>
                <w:vAlign w:val="bottom"/>
              </w:tcPr>
            </w:tcPrChange>
          </w:tcPr>
          <w:p w14:paraId="1AA1A627" w14:textId="692931FB" w:rsidR="00933D50" w:rsidRPr="00E6669B" w:rsidDel="005F5716" w:rsidRDefault="00933D50" w:rsidP="00223A6B">
            <w:pPr>
              <w:spacing w:after="0" w:line="240" w:lineRule="auto"/>
              <w:jc w:val="right"/>
              <w:rPr>
                <w:del w:id="565" w:author="Windows User" w:date="2023-02-22T00:49:00Z"/>
                <w:moveFrom w:id="566" w:author="Windows User" w:date="2023-02-20T10:16:00Z"/>
                <w:color w:val="000000"/>
              </w:rPr>
            </w:pPr>
            <w:moveFrom w:id="567" w:author="Windows User" w:date="2023-02-20T10:16:00Z">
              <w:del w:id="568" w:author="Windows User" w:date="2023-02-21T20:39:00Z">
                <w:r w:rsidRPr="00E6669B" w:rsidDel="00BD0A14">
                  <w:rPr>
                    <w:color w:val="000000"/>
                  </w:rPr>
                  <w:delText>0,000</w:delText>
                </w:r>
              </w:del>
            </w:moveFrom>
          </w:p>
        </w:tc>
        <w:tc>
          <w:tcPr>
            <w:tcW w:w="1954" w:type="dxa"/>
            <w:shd w:val="clear" w:color="auto" w:fill="auto"/>
            <w:noWrap/>
            <w:vAlign w:val="bottom"/>
            <w:tcPrChange w:id="569" w:author="Windows User" w:date="2023-02-21T20:39:00Z">
              <w:tcPr>
                <w:tcW w:w="1954" w:type="dxa"/>
                <w:shd w:val="clear" w:color="auto" w:fill="auto"/>
                <w:noWrap/>
                <w:vAlign w:val="bottom"/>
              </w:tcPr>
            </w:tcPrChange>
          </w:tcPr>
          <w:p w14:paraId="466FF751" w14:textId="6C6F6570" w:rsidR="00933D50" w:rsidRPr="00E6669B" w:rsidDel="005F5716" w:rsidRDefault="00933D50" w:rsidP="00223A6B">
            <w:pPr>
              <w:spacing w:after="0" w:line="240" w:lineRule="auto"/>
              <w:jc w:val="right"/>
              <w:rPr>
                <w:del w:id="570" w:author="Windows User" w:date="2023-02-22T00:49:00Z"/>
                <w:moveFrom w:id="571" w:author="Windows User" w:date="2023-02-20T10:16:00Z"/>
                <w:color w:val="000000"/>
              </w:rPr>
            </w:pPr>
            <w:moveFrom w:id="572" w:author="Windows User" w:date="2023-02-20T10:16:00Z">
              <w:del w:id="573" w:author="Windows User" w:date="2023-02-21T20:39:00Z">
                <w:r w:rsidRPr="00E6669B" w:rsidDel="00BD0A14">
                  <w:rPr>
                    <w:color w:val="000000"/>
                  </w:rPr>
                  <w:delText>0,000</w:delText>
                </w:r>
              </w:del>
            </w:moveFrom>
          </w:p>
        </w:tc>
      </w:tr>
      <w:tr w:rsidR="00933D50" w:rsidRPr="00273345" w:rsidDel="005F5716" w14:paraId="0106707E" w14:textId="41A4497E" w:rsidTr="00BD0A14">
        <w:trPr>
          <w:trHeight w:val="227"/>
          <w:del w:id="574" w:author="Windows User" w:date="2023-02-22T00:49:00Z"/>
          <w:trPrChange w:id="575" w:author="Windows User" w:date="2023-02-21T20:39:00Z">
            <w:trPr>
              <w:trHeight w:val="227"/>
            </w:trPr>
          </w:trPrChange>
        </w:trPr>
        <w:tc>
          <w:tcPr>
            <w:tcW w:w="2256" w:type="dxa"/>
            <w:shd w:val="clear" w:color="auto" w:fill="auto"/>
            <w:noWrap/>
            <w:vAlign w:val="bottom"/>
            <w:tcPrChange w:id="576" w:author="Windows User" w:date="2023-02-21T20:39:00Z">
              <w:tcPr>
                <w:tcW w:w="2256" w:type="dxa"/>
                <w:shd w:val="clear" w:color="auto" w:fill="auto"/>
                <w:noWrap/>
                <w:vAlign w:val="bottom"/>
              </w:tcPr>
            </w:tcPrChange>
          </w:tcPr>
          <w:p w14:paraId="675C0D20" w14:textId="1B8FDED3" w:rsidR="00933D50" w:rsidRPr="00E6669B" w:rsidDel="005F5716" w:rsidRDefault="00933D50" w:rsidP="00223A6B">
            <w:pPr>
              <w:spacing w:after="0" w:line="240" w:lineRule="auto"/>
              <w:jc w:val="right"/>
              <w:rPr>
                <w:del w:id="577" w:author="Windows User" w:date="2023-02-22T00:49:00Z"/>
                <w:moveFrom w:id="578" w:author="Windows User" w:date="2023-02-20T10:16:00Z"/>
                <w:color w:val="000000"/>
              </w:rPr>
            </w:pPr>
            <w:moveFrom w:id="579" w:author="Windows User" w:date="2023-02-20T10:16:00Z">
              <w:del w:id="580" w:author="Windows User" w:date="2023-02-21T20:39:00Z">
                <w:r w:rsidRPr="00E6669B" w:rsidDel="00BD0A14">
                  <w:rPr>
                    <w:color w:val="000000"/>
                  </w:rPr>
                  <w:delText>0,000</w:delText>
                </w:r>
              </w:del>
            </w:moveFrom>
          </w:p>
        </w:tc>
        <w:tc>
          <w:tcPr>
            <w:tcW w:w="1677" w:type="dxa"/>
            <w:shd w:val="clear" w:color="auto" w:fill="auto"/>
            <w:noWrap/>
            <w:vAlign w:val="bottom"/>
            <w:tcPrChange w:id="581" w:author="Windows User" w:date="2023-02-21T20:39:00Z">
              <w:tcPr>
                <w:tcW w:w="1677" w:type="dxa"/>
                <w:shd w:val="clear" w:color="auto" w:fill="auto"/>
                <w:noWrap/>
                <w:vAlign w:val="bottom"/>
              </w:tcPr>
            </w:tcPrChange>
          </w:tcPr>
          <w:p w14:paraId="5170741E" w14:textId="7963FA26" w:rsidR="00933D50" w:rsidRPr="00E6669B" w:rsidDel="005F5716" w:rsidRDefault="00933D50" w:rsidP="00223A6B">
            <w:pPr>
              <w:spacing w:after="0" w:line="240" w:lineRule="auto"/>
              <w:jc w:val="right"/>
              <w:rPr>
                <w:del w:id="582" w:author="Windows User" w:date="2023-02-22T00:49:00Z"/>
                <w:moveFrom w:id="583" w:author="Windows User" w:date="2023-02-20T10:16:00Z"/>
                <w:color w:val="000000"/>
              </w:rPr>
            </w:pPr>
            <w:moveFrom w:id="584" w:author="Windows User" w:date="2023-02-20T10:16:00Z">
              <w:del w:id="585" w:author="Windows User" w:date="2023-02-21T20:39:00Z">
                <w:r w:rsidRPr="00E6669B" w:rsidDel="00BD0A14">
                  <w:rPr>
                    <w:color w:val="000000"/>
                  </w:rPr>
                  <w:delText>0,000</w:delText>
                </w:r>
              </w:del>
            </w:moveFrom>
          </w:p>
        </w:tc>
        <w:tc>
          <w:tcPr>
            <w:tcW w:w="2268" w:type="dxa"/>
            <w:shd w:val="clear" w:color="auto" w:fill="auto"/>
            <w:noWrap/>
            <w:vAlign w:val="bottom"/>
            <w:tcPrChange w:id="586" w:author="Windows User" w:date="2023-02-21T20:39:00Z">
              <w:tcPr>
                <w:tcW w:w="2268" w:type="dxa"/>
                <w:shd w:val="clear" w:color="auto" w:fill="auto"/>
                <w:noWrap/>
                <w:vAlign w:val="bottom"/>
              </w:tcPr>
            </w:tcPrChange>
          </w:tcPr>
          <w:p w14:paraId="62238786" w14:textId="0B80782C" w:rsidR="00933D50" w:rsidRPr="00E6669B" w:rsidDel="005F5716" w:rsidRDefault="00933D50" w:rsidP="00223A6B">
            <w:pPr>
              <w:spacing w:after="0" w:line="240" w:lineRule="auto"/>
              <w:jc w:val="right"/>
              <w:rPr>
                <w:del w:id="587" w:author="Windows User" w:date="2023-02-22T00:49:00Z"/>
                <w:moveFrom w:id="588" w:author="Windows User" w:date="2023-02-20T10:16:00Z"/>
                <w:color w:val="000000"/>
              </w:rPr>
            </w:pPr>
            <w:moveFrom w:id="589" w:author="Windows User" w:date="2023-02-20T10:16:00Z">
              <w:del w:id="590" w:author="Windows User" w:date="2023-02-21T20:39:00Z">
                <w:r w:rsidRPr="00E6669B" w:rsidDel="00BD0A14">
                  <w:rPr>
                    <w:color w:val="000000"/>
                  </w:rPr>
                  <w:delText>0,010</w:delText>
                </w:r>
              </w:del>
            </w:moveFrom>
          </w:p>
        </w:tc>
        <w:tc>
          <w:tcPr>
            <w:tcW w:w="1701" w:type="dxa"/>
            <w:shd w:val="clear" w:color="auto" w:fill="auto"/>
            <w:noWrap/>
            <w:vAlign w:val="bottom"/>
            <w:tcPrChange w:id="591" w:author="Windows User" w:date="2023-02-21T20:39:00Z">
              <w:tcPr>
                <w:tcW w:w="1701" w:type="dxa"/>
                <w:shd w:val="clear" w:color="auto" w:fill="auto"/>
                <w:noWrap/>
                <w:vAlign w:val="bottom"/>
              </w:tcPr>
            </w:tcPrChange>
          </w:tcPr>
          <w:p w14:paraId="08131DB6" w14:textId="5A8EE6E8" w:rsidR="00933D50" w:rsidRPr="00E6669B" w:rsidDel="005F5716" w:rsidRDefault="00933D50" w:rsidP="00223A6B">
            <w:pPr>
              <w:spacing w:after="0" w:line="240" w:lineRule="auto"/>
              <w:jc w:val="right"/>
              <w:rPr>
                <w:del w:id="592" w:author="Windows User" w:date="2023-02-22T00:49:00Z"/>
                <w:moveFrom w:id="593" w:author="Windows User" w:date="2023-02-20T10:16:00Z"/>
                <w:color w:val="000000"/>
              </w:rPr>
            </w:pPr>
            <w:moveFrom w:id="594" w:author="Windows User" w:date="2023-02-20T10:16:00Z">
              <w:del w:id="595" w:author="Windows User" w:date="2023-02-21T20:39:00Z">
                <w:r w:rsidRPr="00E6669B" w:rsidDel="00BD0A14">
                  <w:rPr>
                    <w:color w:val="000000"/>
                  </w:rPr>
                  <w:delText>0,010</w:delText>
                </w:r>
              </w:del>
            </w:moveFrom>
          </w:p>
        </w:tc>
        <w:tc>
          <w:tcPr>
            <w:tcW w:w="1954" w:type="dxa"/>
            <w:shd w:val="clear" w:color="auto" w:fill="auto"/>
            <w:noWrap/>
            <w:vAlign w:val="bottom"/>
            <w:tcPrChange w:id="596" w:author="Windows User" w:date="2023-02-21T20:39:00Z">
              <w:tcPr>
                <w:tcW w:w="1954" w:type="dxa"/>
                <w:shd w:val="clear" w:color="auto" w:fill="auto"/>
                <w:noWrap/>
                <w:vAlign w:val="bottom"/>
              </w:tcPr>
            </w:tcPrChange>
          </w:tcPr>
          <w:p w14:paraId="60679686" w14:textId="373D3197" w:rsidR="00933D50" w:rsidRPr="00E6669B" w:rsidDel="005F5716" w:rsidRDefault="00933D50" w:rsidP="00223A6B">
            <w:pPr>
              <w:spacing w:after="0" w:line="240" w:lineRule="auto"/>
              <w:jc w:val="right"/>
              <w:rPr>
                <w:del w:id="597" w:author="Windows User" w:date="2023-02-22T00:49:00Z"/>
                <w:moveFrom w:id="598" w:author="Windows User" w:date="2023-02-20T10:16:00Z"/>
                <w:color w:val="000000"/>
              </w:rPr>
            </w:pPr>
            <w:moveFrom w:id="599" w:author="Windows User" w:date="2023-02-20T10:16:00Z">
              <w:del w:id="600" w:author="Windows User" w:date="2023-02-21T20:39:00Z">
                <w:r w:rsidRPr="00E6669B" w:rsidDel="00BD0A14">
                  <w:rPr>
                    <w:color w:val="000000"/>
                  </w:rPr>
                  <w:delText>0,000</w:delText>
                </w:r>
              </w:del>
            </w:moveFrom>
          </w:p>
        </w:tc>
      </w:tr>
      <w:tr w:rsidR="00933D50" w:rsidRPr="00273345" w:rsidDel="005F5716" w14:paraId="51ECB8A5" w14:textId="308AAC7D" w:rsidTr="00BD0A14">
        <w:trPr>
          <w:trHeight w:val="227"/>
          <w:del w:id="601" w:author="Windows User" w:date="2023-02-22T00:49:00Z"/>
          <w:trPrChange w:id="602" w:author="Windows User" w:date="2023-02-21T20:39:00Z">
            <w:trPr>
              <w:trHeight w:val="227"/>
            </w:trPr>
          </w:trPrChange>
        </w:trPr>
        <w:tc>
          <w:tcPr>
            <w:tcW w:w="2256" w:type="dxa"/>
            <w:shd w:val="clear" w:color="auto" w:fill="auto"/>
            <w:noWrap/>
            <w:vAlign w:val="bottom"/>
            <w:tcPrChange w:id="603" w:author="Windows User" w:date="2023-02-21T20:39:00Z">
              <w:tcPr>
                <w:tcW w:w="2256" w:type="dxa"/>
                <w:shd w:val="clear" w:color="auto" w:fill="auto"/>
                <w:noWrap/>
                <w:vAlign w:val="bottom"/>
              </w:tcPr>
            </w:tcPrChange>
          </w:tcPr>
          <w:p w14:paraId="6F165522" w14:textId="56A4463B" w:rsidR="00933D50" w:rsidRPr="00E6669B" w:rsidDel="005F5716" w:rsidRDefault="00933D50" w:rsidP="00223A6B">
            <w:pPr>
              <w:spacing w:after="0" w:line="240" w:lineRule="auto"/>
              <w:jc w:val="right"/>
              <w:rPr>
                <w:del w:id="604" w:author="Windows User" w:date="2023-02-22T00:49:00Z"/>
                <w:moveFrom w:id="605" w:author="Windows User" w:date="2023-02-20T10:16:00Z"/>
                <w:color w:val="000000"/>
              </w:rPr>
            </w:pPr>
            <w:moveFrom w:id="606" w:author="Windows User" w:date="2023-02-20T10:16:00Z">
              <w:del w:id="607" w:author="Windows User" w:date="2023-02-21T20:39:00Z">
                <w:r w:rsidRPr="00E6669B" w:rsidDel="00BD0A14">
                  <w:rPr>
                    <w:color w:val="000000"/>
                  </w:rPr>
                  <w:delText>0,000</w:delText>
                </w:r>
              </w:del>
            </w:moveFrom>
          </w:p>
        </w:tc>
        <w:tc>
          <w:tcPr>
            <w:tcW w:w="1677" w:type="dxa"/>
            <w:shd w:val="clear" w:color="auto" w:fill="auto"/>
            <w:noWrap/>
            <w:vAlign w:val="bottom"/>
            <w:tcPrChange w:id="608" w:author="Windows User" w:date="2023-02-21T20:39:00Z">
              <w:tcPr>
                <w:tcW w:w="1677" w:type="dxa"/>
                <w:shd w:val="clear" w:color="auto" w:fill="auto"/>
                <w:noWrap/>
                <w:vAlign w:val="bottom"/>
              </w:tcPr>
            </w:tcPrChange>
          </w:tcPr>
          <w:p w14:paraId="46CCDE81" w14:textId="77272F01" w:rsidR="00933D50" w:rsidRPr="00E6669B" w:rsidDel="005F5716" w:rsidRDefault="00933D50" w:rsidP="00223A6B">
            <w:pPr>
              <w:spacing w:after="0" w:line="240" w:lineRule="auto"/>
              <w:jc w:val="right"/>
              <w:rPr>
                <w:del w:id="609" w:author="Windows User" w:date="2023-02-22T00:49:00Z"/>
                <w:moveFrom w:id="610" w:author="Windows User" w:date="2023-02-20T10:16:00Z"/>
                <w:color w:val="000000"/>
              </w:rPr>
            </w:pPr>
            <w:moveFrom w:id="611" w:author="Windows User" w:date="2023-02-20T10:16:00Z">
              <w:del w:id="612" w:author="Windows User" w:date="2023-02-21T20:39:00Z">
                <w:r w:rsidRPr="00E6669B" w:rsidDel="00BD0A14">
                  <w:rPr>
                    <w:color w:val="000000"/>
                  </w:rPr>
                  <w:delText>0,000</w:delText>
                </w:r>
              </w:del>
            </w:moveFrom>
          </w:p>
        </w:tc>
        <w:tc>
          <w:tcPr>
            <w:tcW w:w="2268" w:type="dxa"/>
            <w:shd w:val="clear" w:color="auto" w:fill="auto"/>
            <w:noWrap/>
            <w:vAlign w:val="bottom"/>
            <w:tcPrChange w:id="613" w:author="Windows User" w:date="2023-02-21T20:39:00Z">
              <w:tcPr>
                <w:tcW w:w="2268" w:type="dxa"/>
                <w:shd w:val="clear" w:color="auto" w:fill="auto"/>
                <w:noWrap/>
                <w:vAlign w:val="bottom"/>
              </w:tcPr>
            </w:tcPrChange>
          </w:tcPr>
          <w:p w14:paraId="3C80E87C" w14:textId="354336F2" w:rsidR="00933D50" w:rsidRPr="00E6669B" w:rsidDel="005F5716" w:rsidRDefault="00933D50" w:rsidP="00223A6B">
            <w:pPr>
              <w:spacing w:after="0" w:line="240" w:lineRule="auto"/>
              <w:jc w:val="right"/>
              <w:rPr>
                <w:del w:id="614" w:author="Windows User" w:date="2023-02-22T00:49:00Z"/>
                <w:moveFrom w:id="615" w:author="Windows User" w:date="2023-02-20T10:16:00Z"/>
                <w:color w:val="000000"/>
              </w:rPr>
            </w:pPr>
            <w:moveFrom w:id="616" w:author="Windows User" w:date="2023-02-20T10:16:00Z">
              <w:del w:id="617" w:author="Windows User" w:date="2023-02-21T20:39:00Z">
                <w:r w:rsidRPr="00E6669B" w:rsidDel="00BD0A14">
                  <w:rPr>
                    <w:color w:val="000000"/>
                  </w:rPr>
                  <w:delText>0,010</w:delText>
                </w:r>
              </w:del>
            </w:moveFrom>
          </w:p>
        </w:tc>
        <w:tc>
          <w:tcPr>
            <w:tcW w:w="1701" w:type="dxa"/>
            <w:shd w:val="clear" w:color="auto" w:fill="auto"/>
            <w:noWrap/>
            <w:vAlign w:val="bottom"/>
            <w:tcPrChange w:id="618" w:author="Windows User" w:date="2023-02-21T20:39:00Z">
              <w:tcPr>
                <w:tcW w:w="1701" w:type="dxa"/>
                <w:shd w:val="clear" w:color="auto" w:fill="auto"/>
                <w:noWrap/>
                <w:vAlign w:val="bottom"/>
              </w:tcPr>
            </w:tcPrChange>
          </w:tcPr>
          <w:p w14:paraId="3863ACEC" w14:textId="6E9FA5DF" w:rsidR="00933D50" w:rsidRPr="00E6669B" w:rsidDel="005F5716" w:rsidRDefault="00933D50" w:rsidP="00223A6B">
            <w:pPr>
              <w:spacing w:after="0" w:line="240" w:lineRule="auto"/>
              <w:jc w:val="right"/>
              <w:rPr>
                <w:del w:id="619" w:author="Windows User" w:date="2023-02-22T00:49:00Z"/>
                <w:moveFrom w:id="620" w:author="Windows User" w:date="2023-02-20T10:16:00Z"/>
                <w:color w:val="000000"/>
              </w:rPr>
            </w:pPr>
            <w:moveFrom w:id="621" w:author="Windows User" w:date="2023-02-20T10:16:00Z">
              <w:del w:id="622" w:author="Windows User" w:date="2023-02-21T20:39:00Z">
                <w:r w:rsidRPr="00E6669B" w:rsidDel="00BD0A14">
                  <w:rPr>
                    <w:color w:val="000000"/>
                  </w:rPr>
                  <w:delText>0,010</w:delText>
                </w:r>
              </w:del>
            </w:moveFrom>
          </w:p>
        </w:tc>
        <w:tc>
          <w:tcPr>
            <w:tcW w:w="1954" w:type="dxa"/>
            <w:shd w:val="clear" w:color="auto" w:fill="auto"/>
            <w:noWrap/>
            <w:vAlign w:val="bottom"/>
            <w:tcPrChange w:id="623" w:author="Windows User" w:date="2023-02-21T20:39:00Z">
              <w:tcPr>
                <w:tcW w:w="1954" w:type="dxa"/>
                <w:shd w:val="clear" w:color="auto" w:fill="auto"/>
                <w:noWrap/>
                <w:vAlign w:val="bottom"/>
              </w:tcPr>
            </w:tcPrChange>
          </w:tcPr>
          <w:p w14:paraId="62EDA556" w14:textId="7DAB528B" w:rsidR="00933D50" w:rsidRPr="00E6669B" w:rsidDel="005F5716" w:rsidRDefault="00933D50" w:rsidP="00223A6B">
            <w:pPr>
              <w:spacing w:after="0" w:line="240" w:lineRule="auto"/>
              <w:jc w:val="right"/>
              <w:rPr>
                <w:del w:id="624" w:author="Windows User" w:date="2023-02-22T00:49:00Z"/>
                <w:moveFrom w:id="625" w:author="Windows User" w:date="2023-02-20T10:16:00Z"/>
                <w:color w:val="000000"/>
              </w:rPr>
            </w:pPr>
            <w:moveFrom w:id="626" w:author="Windows User" w:date="2023-02-20T10:16:00Z">
              <w:del w:id="627" w:author="Windows User" w:date="2023-02-21T20:39:00Z">
                <w:r w:rsidRPr="00E6669B" w:rsidDel="00BD0A14">
                  <w:rPr>
                    <w:color w:val="000000"/>
                  </w:rPr>
                  <w:delText>0,000</w:delText>
                </w:r>
              </w:del>
            </w:moveFrom>
          </w:p>
        </w:tc>
      </w:tr>
      <w:tr w:rsidR="00933D50" w:rsidRPr="00273345" w:rsidDel="005F5716" w14:paraId="355A0B21" w14:textId="4EE3C0F1" w:rsidTr="00BD0A14">
        <w:trPr>
          <w:trHeight w:val="227"/>
          <w:del w:id="628" w:author="Windows User" w:date="2023-02-22T00:49:00Z"/>
          <w:trPrChange w:id="629" w:author="Windows User" w:date="2023-02-21T20:39:00Z">
            <w:trPr>
              <w:trHeight w:val="227"/>
            </w:trPr>
          </w:trPrChange>
        </w:trPr>
        <w:tc>
          <w:tcPr>
            <w:tcW w:w="2256" w:type="dxa"/>
            <w:shd w:val="clear" w:color="auto" w:fill="auto"/>
            <w:noWrap/>
            <w:vAlign w:val="bottom"/>
            <w:tcPrChange w:id="630" w:author="Windows User" w:date="2023-02-21T20:39:00Z">
              <w:tcPr>
                <w:tcW w:w="2256" w:type="dxa"/>
                <w:shd w:val="clear" w:color="auto" w:fill="auto"/>
                <w:noWrap/>
                <w:vAlign w:val="bottom"/>
              </w:tcPr>
            </w:tcPrChange>
          </w:tcPr>
          <w:p w14:paraId="01747B12" w14:textId="5307F2FA" w:rsidR="00933D50" w:rsidRPr="00E6669B" w:rsidDel="005F5716" w:rsidRDefault="00933D50" w:rsidP="00223A6B">
            <w:pPr>
              <w:spacing w:after="0" w:line="240" w:lineRule="auto"/>
              <w:jc w:val="right"/>
              <w:rPr>
                <w:del w:id="631" w:author="Windows User" w:date="2023-02-22T00:49:00Z"/>
                <w:moveFrom w:id="632" w:author="Windows User" w:date="2023-02-20T10:16:00Z"/>
                <w:color w:val="000000"/>
              </w:rPr>
            </w:pPr>
            <w:moveFrom w:id="633" w:author="Windows User" w:date="2023-02-20T10:16:00Z">
              <w:del w:id="634" w:author="Windows User" w:date="2023-02-21T20:39:00Z">
                <w:r w:rsidRPr="00E6669B" w:rsidDel="00BD0A14">
                  <w:rPr>
                    <w:color w:val="000000"/>
                  </w:rPr>
                  <w:delText>0,500</w:delText>
                </w:r>
              </w:del>
            </w:moveFrom>
          </w:p>
        </w:tc>
        <w:tc>
          <w:tcPr>
            <w:tcW w:w="1677" w:type="dxa"/>
            <w:shd w:val="clear" w:color="auto" w:fill="auto"/>
            <w:noWrap/>
            <w:vAlign w:val="bottom"/>
            <w:tcPrChange w:id="635" w:author="Windows User" w:date="2023-02-21T20:39:00Z">
              <w:tcPr>
                <w:tcW w:w="1677" w:type="dxa"/>
                <w:shd w:val="clear" w:color="auto" w:fill="auto"/>
                <w:noWrap/>
                <w:vAlign w:val="bottom"/>
              </w:tcPr>
            </w:tcPrChange>
          </w:tcPr>
          <w:p w14:paraId="6CA20EF1" w14:textId="73014A2B" w:rsidR="00933D50" w:rsidRPr="00E6669B" w:rsidDel="005F5716" w:rsidRDefault="00933D50" w:rsidP="00223A6B">
            <w:pPr>
              <w:spacing w:after="0" w:line="240" w:lineRule="auto"/>
              <w:jc w:val="right"/>
              <w:rPr>
                <w:del w:id="636" w:author="Windows User" w:date="2023-02-22T00:49:00Z"/>
                <w:moveFrom w:id="637" w:author="Windows User" w:date="2023-02-20T10:16:00Z"/>
                <w:color w:val="000000"/>
              </w:rPr>
            </w:pPr>
            <w:moveFrom w:id="638" w:author="Windows User" w:date="2023-02-20T10:16:00Z">
              <w:del w:id="639" w:author="Windows User" w:date="2023-02-21T20:39:00Z">
                <w:r w:rsidRPr="00E6669B" w:rsidDel="00BD0A14">
                  <w:rPr>
                    <w:color w:val="000000"/>
                  </w:rPr>
                  <w:delText>4,903</w:delText>
                </w:r>
              </w:del>
            </w:moveFrom>
          </w:p>
        </w:tc>
        <w:tc>
          <w:tcPr>
            <w:tcW w:w="2268" w:type="dxa"/>
            <w:shd w:val="clear" w:color="auto" w:fill="auto"/>
            <w:noWrap/>
            <w:vAlign w:val="bottom"/>
            <w:tcPrChange w:id="640" w:author="Windows User" w:date="2023-02-21T20:39:00Z">
              <w:tcPr>
                <w:tcW w:w="2268" w:type="dxa"/>
                <w:shd w:val="clear" w:color="auto" w:fill="auto"/>
                <w:noWrap/>
                <w:vAlign w:val="bottom"/>
              </w:tcPr>
            </w:tcPrChange>
          </w:tcPr>
          <w:p w14:paraId="2024369B" w14:textId="13873C4D" w:rsidR="00933D50" w:rsidRPr="00E6669B" w:rsidDel="005F5716" w:rsidRDefault="00933D50" w:rsidP="00223A6B">
            <w:pPr>
              <w:spacing w:after="0" w:line="240" w:lineRule="auto"/>
              <w:jc w:val="right"/>
              <w:rPr>
                <w:del w:id="641" w:author="Windows User" w:date="2023-02-22T00:49:00Z"/>
                <w:moveFrom w:id="642" w:author="Windows User" w:date="2023-02-20T10:16:00Z"/>
                <w:color w:val="000000"/>
              </w:rPr>
            </w:pPr>
            <w:moveFrom w:id="643" w:author="Windows User" w:date="2023-02-20T10:16:00Z">
              <w:del w:id="644" w:author="Windows User" w:date="2023-02-21T20:39:00Z">
                <w:r w:rsidRPr="00E6669B" w:rsidDel="00BD0A14">
                  <w:rPr>
                    <w:color w:val="000000"/>
                  </w:rPr>
                  <w:delText>4,090</w:delText>
                </w:r>
              </w:del>
            </w:moveFrom>
          </w:p>
        </w:tc>
        <w:tc>
          <w:tcPr>
            <w:tcW w:w="1701" w:type="dxa"/>
            <w:shd w:val="clear" w:color="auto" w:fill="auto"/>
            <w:noWrap/>
            <w:vAlign w:val="bottom"/>
            <w:tcPrChange w:id="645" w:author="Windows User" w:date="2023-02-21T20:39:00Z">
              <w:tcPr>
                <w:tcW w:w="1701" w:type="dxa"/>
                <w:shd w:val="clear" w:color="auto" w:fill="auto"/>
                <w:noWrap/>
                <w:vAlign w:val="bottom"/>
              </w:tcPr>
            </w:tcPrChange>
          </w:tcPr>
          <w:p w14:paraId="284F8B7D" w14:textId="46210002" w:rsidR="00933D50" w:rsidRPr="00E6669B" w:rsidDel="005F5716" w:rsidRDefault="00933D50" w:rsidP="00223A6B">
            <w:pPr>
              <w:spacing w:after="0" w:line="240" w:lineRule="auto"/>
              <w:jc w:val="right"/>
              <w:rPr>
                <w:del w:id="646" w:author="Windows User" w:date="2023-02-22T00:49:00Z"/>
                <w:moveFrom w:id="647" w:author="Windows User" w:date="2023-02-20T10:16:00Z"/>
                <w:color w:val="000000"/>
              </w:rPr>
            </w:pPr>
            <w:moveFrom w:id="648" w:author="Windows User" w:date="2023-02-20T10:16:00Z">
              <w:del w:id="649" w:author="Windows User" w:date="2023-02-21T20:39:00Z">
                <w:r w:rsidRPr="00E6669B" w:rsidDel="00BD0A14">
                  <w:rPr>
                    <w:color w:val="000000"/>
                  </w:rPr>
                  <w:delText>0,000</w:delText>
                </w:r>
              </w:del>
            </w:moveFrom>
          </w:p>
        </w:tc>
        <w:tc>
          <w:tcPr>
            <w:tcW w:w="1954" w:type="dxa"/>
            <w:shd w:val="clear" w:color="auto" w:fill="auto"/>
            <w:noWrap/>
            <w:vAlign w:val="bottom"/>
            <w:tcPrChange w:id="650" w:author="Windows User" w:date="2023-02-21T20:39:00Z">
              <w:tcPr>
                <w:tcW w:w="1954" w:type="dxa"/>
                <w:shd w:val="clear" w:color="auto" w:fill="auto"/>
                <w:noWrap/>
                <w:vAlign w:val="bottom"/>
              </w:tcPr>
            </w:tcPrChange>
          </w:tcPr>
          <w:p w14:paraId="0EA6F036" w14:textId="7B0A22BE" w:rsidR="00933D50" w:rsidRPr="00E6669B" w:rsidDel="005F5716" w:rsidRDefault="00933D50" w:rsidP="00223A6B">
            <w:pPr>
              <w:spacing w:after="0" w:line="240" w:lineRule="auto"/>
              <w:jc w:val="right"/>
              <w:rPr>
                <w:del w:id="651" w:author="Windows User" w:date="2023-02-22T00:49:00Z"/>
                <w:moveFrom w:id="652" w:author="Windows User" w:date="2023-02-20T10:16:00Z"/>
                <w:color w:val="000000"/>
              </w:rPr>
            </w:pPr>
            <w:moveFrom w:id="653" w:author="Windows User" w:date="2023-02-20T10:16:00Z">
              <w:del w:id="654" w:author="Windows User" w:date="2023-02-21T20:39:00Z">
                <w:r w:rsidRPr="00E6669B" w:rsidDel="00BD0A14">
                  <w:rPr>
                    <w:color w:val="000000"/>
                  </w:rPr>
                  <w:delText>4,090</w:delText>
                </w:r>
              </w:del>
            </w:moveFrom>
          </w:p>
        </w:tc>
      </w:tr>
      <w:tr w:rsidR="00933D50" w:rsidRPr="00273345" w:rsidDel="005F5716" w14:paraId="7470AEA4" w14:textId="6972E620" w:rsidTr="00BD0A14">
        <w:trPr>
          <w:trHeight w:val="227"/>
          <w:del w:id="655" w:author="Windows User" w:date="2023-02-22T00:49:00Z"/>
          <w:trPrChange w:id="656" w:author="Windows User" w:date="2023-02-21T20:39:00Z">
            <w:trPr>
              <w:trHeight w:val="227"/>
            </w:trPr>
          </w:trPrChange>
        </w:trPr>
        <w:tc>
          <w:tcPr>
            <w:tcW w:w="2256" w:type="dxa"/>
            <w:shd w:val="clear" w:color="auto" w:fill="auto"/>
            <w:noWrap/>
            <w:vAlign w:val="bottom"/>
            <w:tcPrChange w:id="657" w:author="Windows User" w:date="2023-02-21T20:39:00Z">
              <w:tcPr>
                <w:tcW w:w="2256" w:type="dxa"/>
                <w:shd w:val="clear" w:color="auto" w:fill="auto"/>
                <w:noWrap/>
                <w:vAlign w:val="bottom"/>
              </w:tcPr>
            </w:tcPrChange>
          </w:tcPr>
          <w:p w14:paraId="5A69BDB7" w14:textId="126DC960" w:rsidR="00933D50" w:rsidRPr="00E6669B" w:rsidDel="005F5716" w:rsidRDefault="00933D50" w:rsidP="00223A6B">
            <w:pPr>
              <w:spacing w:after="0" w:line="240" w:lineRule="auto"/>
              <w:jc w:val="right"/>
              <w:rPr>
                <w:del w:id="658" w:author="Windows User" w:date="2023-02-22T00:49:00Z"/>
                <w:moveFrom w:id="659" w:author="Windows User" w:date="2023-02-20T10:16:00Z"/>
                <w:color w:val="000000"/>
              </w:rPr>
            </w:pPr>
            <w:moveFrom w:id="660" w:author="Windows User" w:date="2023-02-20T10:16:00Z">
              <w:del w:id="661" w:author="Windows User" w:date="2023-02-21T20:39:00Z">
                <w:r w:rsidRPr="00E6669B" w:rsidDel="00BD0A14">
                  <w:rPr>
                    <w:color w:val="000000"/>
                  </w:rPr>
                  <w:delText>0,500</w:delText>
                </w:r>
              </w:del>
            </w:moveFrom>
          </w:p>
        </w:tc>
        <w:tc>
          <w:tcPr>
            <w:tcW w:w="1677" w:type="dxa"/>
            <w:shd w:val="clear" w:color="auto" w:fill="auto"/>
            <w:noWrap/>
            <w:vAlign w:val="bottom"/>
            <w:tcPrChange w:id="662" w:author="Windows User" w:date="2023-02-21T20:39:00Z">
              <w:tcPr>
                <w:tcW w:w="1677" w:type="dxa"/>
                <w:shd w:val="clear" w:color="auto" w:fill="auto"/>
                <w:noWrap/>
                <w:vAlign w:val="bottom"/>
              </w:tcPr>
            </w:tcPrChange>
          </w:tcPr>
          <w:p w14:paraId="259FEF52" w14:textId="18D329F7" w:rsidR="00933D50" w:rsidRPr="00E6669B" w:rsidDel="005F5716" w:rsidRDefault="00933D50" w:rsidP="00223A6B">
            <w:pPr>
              <w:spacing w:after="0" w:line="240" w:lineRule="auto"/>
              <w:jc w:val="right"/>
              <w:rPr>
                <w:del w:id="663" w:author="Windows User" w:date="2023-02-22T00:49:00Z"/>
                <w:moveFrom w:id="664" w:author="Windows User" w:date="2023-02-20T10:16:00Z"/>
                <w:color w:val="000000"/>
              </w:rPr>
            </w:pPr>
            <w:moveFrom w:id="665" w:author="Windows User" w:date="2023-02-20T10:16:00Z">
              <w:del w:id="666" w:author="Windows User" w:date="2023-02-21T20:39:00Z">
                <w:r w:rsidRPr="00E6669B" w:rsidDel="00BD0A14">
                  <w:rPr>
                    <w:color w:val="000000"/>
                  </w:rPr>
                  <w:delText>4,903</w:delText>
                </w:r>
              </w:del>
            </w:moveFrom>
          </w:p>
        </w:tc>
        <w:tc>
          <w:tcPr>
            <w:tcW w:w="2268" w:type="dxa"/>
            <w:shd w:val="clear" w:color="auto" w:fill="auto"/>
            <w:noWrap/>
            <w:vAlign w:val="bottom"/>
            <w:tcPrChange w:id="667" w:author="Windows User" w:date="2023-02-21T20:39:00Z">
              <w:tcPr>
                <w:tcW w:w="2268" w:type="dxa"/>
                <w:shd w:val="clear" w:color="auto" w:fill="auto"/>
                <w:noWrap/>
                <w:vAlign w:val="bottom"/>
              </w:tcPr>
            </w:tcPrChange>
          </w:tcPr>
          <w:p w14:paraId="03ACEE77" w14:textId="77FDA425" w:rsidR="00933D50" w:rsidRPr="00E6669B" w:rsidDel="005F5716" w:rsidRDefault="00933D50" w:rsidP="00223A6B">
            <w:pPr>
              <w:spacing w:after="0" w:line="240" w:lineRule="auto"/>
              <w:jc w:val="right"/>
              <w:rPr>
                <w:del w:id="668" w:author="Windows User" w:date="2023-02-22T00:49:00Z"/>
                <w:moveFrom w:id="669" w:author="Windows User" w:date="2023-02-20T10:16:00Z"/>
                <w:color w:val="000000"/>
              </w:rPr>
            </w:pPr>
            <w:moveFrom w:id="670" w:author="Windows User" w:date="2023-02-20T10:16:00Z">
              <w:del w:id="671" w:author="Windows User" w:date="2023-02-21T20:39:00Z">
                <w:r w:rsidRPr="00E6669B" w:rsidDel="00BD0A14">
                  <w:rPr>
                    <w:color w:val="000000"/>
                  </w:rPr>
                  <w:delText>4,020</w:delText>
                </w:r>
              </w:del>
            </w:moveFrom>
          </w:p>
        </w:tc>
        <w:tc>
          <w:tcPr>
            <w:tcW w:w="1701" w:type="dxa"/>
            <w:shd w:val="clear" w:color="auto" w:fill="auto"/>
            <w:noWrap/>
            <w:vAlign w:val="bottom"/>
            <w:tcPrChange w:id="672" w:author="Windows User" w:date="2023-02-21T20:39:00Z">
              <w:tcPr>
                <w:tcW w:w="1701" w:type="dxa"/>
                <w:shd w:val="clear" w:color="auto" w:fill="auto"/>
                <w:noWrap/>
                <w:vAlign w:val="bottom"/>
              </w:tcPr>
            </w:tcPrChange>
          </w:tcPr>
          <w:p w14:paraId="1C44FE42" w14:textId="588F2137" w:rsidR="00933D50" w:rsidRPr="00E6669B" w:rsidDel="005F5716" w:rsidRDefault="00933D50" w:rsidP="00223A6B">
            <w:pPr>
              <w:spacing w:after="0" w:line="240" w:lineRule="auto"/>
              <w:jc w:val="right"/>
              <w:rPr>
                <w:del w:id="673" w:author="Windows User" w:date="2023-02-22T00:49:00Z"/>
                <w:moveFrom w:id="674" w:author="Windows User" w:date="2023-02-20T10:16:00Z"/>
                <w:color w:val="000000"/>
              </w:rPr>
            </w:pPr>
            <w:moveFrom w:id="675" w:author="Windows User" w:date="2023-02-20T10:16:00Z">
              <w:del w:id="676" w:author="Windows User" w:date="2023-02-21T20:39:00Z">
                <w:r w:rsidRPr="00E6669B" w:rsidDel="00BD0A14">
                  <w:rPr>
                    <w:color w:val="000000"/>
                  </w:rPr>
                  <w:delText>0,010</w:delText>
                </w:r>
              </w:del>
            </w:moveFrom>
          </w:p>
        </w:tc>
        <w:tc>
          <w:tcPr>
            <w:tcW w:w="1954" w:type="dxa"/>
            <w:shd w:val="clear" w:color="auto" w:fill="auto"/>
            <w:noWrap/>
            <w:vAlign w:val="bottom"/>
            <w:tcPrChange w:id="677" w:author="Windows User" w:date="2023-02-21T20:39:00Z">
              <w:tcPr>
                <w:tcW w:w="1954" w:type="dxa"/>
                <w:shd w:val="clear" w:color="auto" w:fill="auto"/>
                <w:noWrap/>
                <w:vAlign w:val="bottom"/>
              </w:tcPr>
            </w:tcPrChange>
          </w:tcPr>
          <w:p w14:paraId="1DDAF834" w14:textId="05FA2BE7" w:rsidR="00933D50" w:rsidRPr="00E6669B" w:rsidDel="005F5716" w:rsidRDefault="00933D50" w:rsidP="00223A6B">
            <w:pPr>
              <w:spacing w:after="0" w:line="240" w:lineRule="auto"/>
              <w:jc w:val="right"/>
              <w:rPr>
                <w:del w:id="678" w:author="Windows User" w:date="2023-02-22T00:49:00Z"/>
                <w:moveFrom w:id="679" w:author="Windows User" w:date="2023-02-20T10:16:00Z"/>
                <w:color w:val="000000"/>
              </w:rPr>
            </w:pPr>
            <w:moveFrom w:id="680" w:author="Windows User" w:date="2023-02-20T10:16:00Z">
              <w:del w:id="681" w:author="Windows User" w:date="2023-02-21T20:39:00Z">
                <w:r w:rsidRPr="00E6669B" w:rsidDel="00BD0A14">
                  <w:rPr>
                    <w:color w:val="000000"/>
                  </w:rPr>
                  <w:delText>4,010</w:delText>
                </w:r>
              </w:del>
            </w:moveFrom>
          </w:p>
        </w:tc>
      </w:tr>
      <w:tr w:rsidR="00933D50" w:rsidRPr="00273345" w:rsidDel="005F5716" w14:paraId="3BE5CBFD" w14:textId="5DBCBCF2" w:rsidTr="00BD0A14">
        <w:trPr>
          <w:trHeight w:val="227"/>
          <w:del w:id="682" w:author="Windows User" w:date="2023-02-22T00:49:00Z"/>
          <w:trPrChange w:id="683" w:author="Windows User" w:date="2023-02-21T20:39:00Z">
            <w:trPr>
              <w:trHeight w:val="227"/>
            </w:trPr>
          </w:trPrChange>
        </w:trPr>
        <w:tc>
          <w:tcPr>
            <w:tcW w:w="2256" w:type="dxa"/>
            <w:shd w:val="clear" w:color="auto" w:fill="auto"/>
            <w:noWrap/>
            <w:vAlign w:val="bottom"/>
            <w:tcPrChange w:id="684" w:author="Windows User" w:date="2023-02-21T20:39:00Z">
              <w:tcPr>
                <w:tcW w:w="2256" w:type="dxa"/>
                <w:shd w:val="clear" w:color="auto" w:fill="auto"/>
                <w:noWrap/>
                <w:vAlign w:val="bottom"/>
              </w:tcPr>
            </w:tcPrChange>
          </w:tcPr>
          <w:p w14:paraId="21E8BBEC" w14:textId="77F35614" w:rsidR="00933D50" w:rsidRPr="00E6669B" w:rsidDel="005F5716" w:rsidRDefault="00933D50" w:rsidP="00223A6B">
            <w:pPr>
              <w:spacing w:after="0" w:line="240" w:lineRule="auto"/>
              <w:jc w:val="right"/>
              <w:rPr>
                <w:del w:id="685" w:author="Windows User" w:date="2023-02-22T00:49:00Z"/>
                <w:moveFrom w:id="686" w:author="Windows User" w:date="2023-02-20T10:16:00Z"/>
                <w:color w:val="000000"/>
              </w:rPr>
            </w:pPr>
            <w:moveFrom w:id="687" w:author="Windows User" w:date="2023-02-20T10:16:00Z">
              <w:del w:id="688" w:author="Windows User" w:date="2023-02-21T20:39:00Z">
                <w:r w:rsidRPr="00E6669B" w:rsidDel="00BD0A14">
                  <w:rPr>
                    <w:color w:val="000000"/>
                  </w:rPr>
                  <w:delText>0,500</w:delText>
                </w:r>
              </w:del>
            </w:moveFrom>
          </w:p>
        </w:tc>
        <w:tc>
          <w:tcPr>
            <w:tcW w:w="1677" w:type="dxa"/>
            <w:shd w:val="clear" w:color="auto" w:fill="auto"/>
            <w:noWrap/>
            <w:vAlign w:val="bottom"/>
            <w:tcPrChange w:id="689" w:author="Windows User" w:date="2023-02-21T20:39:00Z">
              <w:tcPr>
                <w:tcW w:w="1677" w:type="dxa"/>
                <w:shd w:val="clear" w:color="auto" w:fill="auto"/>
                <w:noWrap/>
                <w:vAlign w:val="bottom"/>
              </w:tcPr>
            </w:tcPrChange>
          </w:tcPr>
          <w:p w14:paraId="787E0766" w14:textId="4D3A3227" w:rsidR="00933D50" w:rsidRPr="00E6669B" w:rsidDel="005F5716" w:rsidRDefault="00933D50" w:rsidP="00223A6B">
            <w:pPr>
              <w:spacing w:after="0" w:line="240" w:lineRule="auto"/>
              <w:jc w:val="right"/>
              <w:rPr>
                <w:del w:id="690" w:author="Windows User" w:date="2023-02-22T00:49:00Z"/>
                <w:moveFrom w:id="691" w:author="Windows User" w:date="2023-02-20T10:16:00Z"/>
                <w:color w:val="000000"/>
              </w:rPr>
            </w:pPr>
            <w:moveFrom w:id="692" w:author="Windows User" w:date="2023-02-20T10:16:00Z">
              <w:del w:id="693" w:author="Windows User" w:date="2023-02-21T20:39:00Z">
                <w:r w:rsidRPr="00E6669B" w:rsidDel="00BD0A14">
                  <w:rPr>
                    <w:color w:val="000000"/>
                  </w:rPr>
                  <w:delText>4,903</w:delText>
                </w:r>
              </w:del>
            </w:moveFrom>
          </w:p>
        </w:tc>
        <w:tc>
          <w:tcPr>
            <w:tcW w:w="2268" w:type="dxa"/>
            <w:shd w:val="clear" w:color="auto" w:fill="auto"/>
            <w:noWrap/>
            <w:vAlign w:val="bottom"/>
            <w:tcPrChange w:id="694" w:author="Windows User" w:date="2023-02-21T20:39:00Z">
              <w:tcPr>
                <w:tcW w:w="2268" w:type="dxa"/>
                <w:shd w:val="clear" w:color="auto" w:fill="auto"/>
                <w:noWrap/>
                <w:vAlign w:val="bottom"/>
              </w:tcPr>
            </w:tcPrChange>
          </w:tcPr>
          <w:p w14:paraId="15EEDCE0" w14:textId="4CA2E9CB" w:rsidR="00933D50" w:rsidRPr="00E6669B" w:rsidDel="005F5716" w:rsidRDefault="00933D50" w:rsidP="00223A6B">
            <w:pPr>
              <w:spacing w:after="0" w:line="240" w:lineRule="auto"/>
              <w:jc w:val="right"/>
              <w:rPr>
                <w:del w:id="695" w:author="Windows User" w:date="2023-02-22T00:49:00Z"/>
                <w:moveFrom w:id="696" w:author="Windows User" w:date="2023-02-20T10:16:00Z"/>
                <w:color w:val="000000"/>
              </w:rPr>
            </w:pPr>
            <w:moveFrom w:id="697" w:author="Windows User" w:date="2023-02-20T10:16:00Z">
              <w:del w:id="698" w:author="Windows User" w:date="2023-02-21T20:39:00Z">
                <w:r w:rsidRPr="00E6669B" w:rsidDel="00BD0A14">
                  <w:rPr>
                    <w:color w:val="000000"/>
                  </w:rPr>
                  <w:delText>4,100</w:delText>
                </w:r>
              </w:del>
            </w:moveFrom>
          </w:p>
        </w:tc>
        <w:tc>
          <w:tcPr>
            <w:tcW w:w="1701" w:type="dxa"/>
            <w:shd w:val="clear" w:color="auto" w:fill="auto"/>
            <w:noWrap/>
            <w:vAlign w:val="bottom"/>
            <w:tcPrChange w:id="699" w:author="Windows User" w:date="2023-02-21T20:39:00Z">
              <w:tcPr>
                <w:tcW w:w="1701" w:type="dxa"/>
                <w:shd w:val="clear" w:color="auto" w:fill="auto"/>
                <w:noWrap/>
                <w:vAlign w:val="bottom"/>
              </w:tcPr>
            </w:tcPrChange>
          </w:tcPr>
          <w:p w14:paraId="079C4AEE" w14:textId="20EFF29B" w:rsidR="00933D50" w:rsidRPr="00E6669B" w:rsidDel="005F5716" w:rsidRDefault="00933D50" w:rsidP="00223A6B">
            <w:pPr>
              <w:spacing w:after="0" w:line="240" w:lineRule="auto"/>
              <w:jc w:val="right"/>
              <w:rPr>
                <w:del w:id="700" w:author="Windows User" w:date="2023-02-22T00:49:00Z"/>
                <w:moveFrom w:id="701" w:author="Windows User" w:date="2023-02-20T10:16:00Z"/>
                <w:color w:val="000000"/>
              </w:rPr>
            </w:pPr>
            <w:moveFrom w:id="702" w:author="Windows User" w:date="2023-02-20T10:16:00Z">
              <w:del w:id="703" w:author="Windows User" w:date="2023-02-21T20:39:00Z">
                <w:r w:rsidRPr="00E6669B" w:rsidDel="00BD0A14">
                  <w:rPr>
                    <w:color w:val="000000"/>
                  </w:rPr>
                  <w:delText>0,010</w:delText>
                </w:r>
              </w:del>
            </w:moveFrom>
          </w:p>
        </w:tc>
        <w:tc>
          <w:tcPr>
            <w:tcW w:w="1954" w:type="dxa"/>
            <w:shd w:val="clear" w:color="auto" w:fill="auto"/>
            <w:noWrap/>
            <w:vAlign w:val="bottom"/>
            <w:tcPrChange w:id="704" w:author="Windows User" w:date="2023-02-21T20:39:00Z">
              <w:tcPr>
                <w:tcW w:w="1954" w:type="dxa"/>
                <w:shd w:val="clear" w:color="auto" w:fill="auto"/>
                <w:noWrap/>
                <w:vAlign w:val="bottom"/>
              </w:tcPr>
            </w:tcPrChange>
          </w:tcPr>
          <w:p w14:paraId="11F33FDD" w14:textId="303AE054" w:rsidR="00933D50" w:rsidRPr="00E6669B" w:rsidDel="005F5716" w:rsidRDefault="00933D50" w:rsidP="00223A6B">
            <w:pPr>
              <w:spacing w:after="0" w:line="240" w:lineRule="auto"/>
              <w:jc w:val="right"/>
              <w:rPr>
                <w:del w:id="705" w:author="Windows User" w:date="2023-02-22T00:49:00Z"/>
                <w:moveFrom w:id="706" w:author="Windows User" w:date="2023-02-20T10:16:00Z"/>
                <w:color w:val="000000"/>
              </w:rPr>
            </w:pPr>
            <w:moveFrom w:id="707" w:author="Windows User" w:date="2023-02-20T10:16:00Z">
              <w:del w:id="708" w:author="Windows User" w:date="2023-02-21T20:39:00Z">
                <w:r w:rsidRPr="00E6669B" w:rsidDel="00BD0A14">
                  <w:rPr>
                    <w:color w:val="000000"/>
                  </w:rPr>
                  <w:delText>4,090</w:delText>
                </w:r>
              </w:del>
            </w:moveFrom>
          </w:p>
        </w:tc>
      </w:tr>
      <w:tr w:rsidR="00933D50" w:rsidRPr="00273345" w:rsidDel="005F5716" w14:paraId="03DC1F61" w14:textId="681C5304" w:rsidTr="00BD0A14">
        <w:trPr>
          <w:trHeight w:val="227"/>
          <w:del w:id="709" w:author="Windows User" w:date="2023-02-22T00:49:00Z"/>
          <w:trPrChange w:id="710" w:author="Windows User" w:date="2023-02-21T20:39:00Z">
            <w:trPr>
              <w:trHeight w:val="227"/>
            </w:trPr>
          </w:trPrChange>
        </w:trPr>
        <w:tc>
          <w:tcPr>
            <w:tcW w:w="2256" w:type="dxa"/>
            <w:shd w:val="clear" w:color="auto" w:fill="auto"/>
            <w:noWrap/>
            <w:vAlign w:val="bottom"/>
            <w:tcPrChange w:id="711" w:author="Windows User" w:date="2023-02-21T20:39:00Z">
              <w:tcPr>
                <w:tcW w:w="2256" w:type="dxa"/>
                <w:shd w:val="clear" w:color="auto" w:fill="auto"/>
                <w:noWrap/>
                <w:vAlign w:val="bottom"/>
              </w:tcPr>
            </w:tcPrChange>
          </w:tcPr>
          <w:p w14:paraId="79CF866B" w14:textId="2CA9863A" w:rsidR="00933D50" w:rsidRPr="00E6669B" w:rsidDel="005F5716" w:rsidRDefault="00933D50" w:rsidP="00223A6B">
            <w:pPr>
              <w:spacing w:after="0" w:line="240" w:lineRule="auto"/>
              <w:jc w:val="right"/>
              <w:rPr>
                <w:del w:id="712" w:author="Windows User" w:date="2023-02-22T00:49:00Z"/>
                <w:moveFrom w:id="713" w:author="Windows User" w:date="2023-02-20T10:16:00Z"/>
                <w:color w:val="000000"/>
              </w:rPr>
            </w:pPr>
            <w:moveFrom w:id="714" w:author="Windows User" w:date="2023-02-20T10:16:00Z">
              <w:del w:id="715" w:author="Windows User" w:date="2023-02-21T20:39:00Z">
                <w:r w:rsidRPr="00E6669B" w:rsidDel="00BD0A14">
                  <w:rPr>
                    <w:color w:val="000000"/>
                  </w:rPr>
                  <w:delText>2,000</w:delText>
                </w:r>
              </w:del>
            </w:moveFrom>
          </w:p>
        </w:tc>
        <w:tc>
          <w:tcPr>
            <w:tcW w:w="1677" w:type="dxa"/>
            <w:shd w:val="clear" w:color="auto" w:fill="auto"/>
            <w:noWrap/>
            <w:vAlign w:val="bottom"/>
            <w:tcPrChange w:id="716" w:author="Windows User" w:date="2023-02-21T20:39:00Z">
              <w:tcPr>
                <w:tcW w:w="1677" w:type="dxa"/>
                <w:shd w:val="clear" w:color="auto" w:fill="auto"/>
                <w:noWrap/>
                <w:vAlign w:val="bottom"/>
              </w:tcPr>
            </w:tcPrChange>
          </w:tcPr>
          <w:p w14:paraId="2964AB16" w14:textId="7E8F31A3" w:rsidR="00933D50" w:rsidRPr="00E6669B" w:rsidDel="005F5716" w:rsidRDefault="00933D50" w:rsidP="00223A6B">
            <w:pPr>
              <w:spacing w:after="0" w:line="240" w:lineRule="auto"/>
              <w:jc w:val="right"/>
              <w:rPr>
                <w:del w:id="717" w:author="Windows User" w:date="2023-02-22T00:49:00Z"/>
                <w:moveFrom w:id="718" w:author="Windows User" w:date="2023-02-20T10:16:00Z"/>
                <w:color w:val="000000"/>
              </w:rPr>
            </w:pPr>
            <w:moveFrom w:id="719" w:author="Windows User" w:date="2023-02-20T10:16:00Z">
              <w:del w:id="720" w:author="Windows User" w:date="2023-02-21T20:39:00Z">
                <w:r w:rsidRPr="00E6669B" w:rsidDel="00BD0A14">
                  <w:rPr>
                    <w:color w:val="000000"/>
                  </w:rPr>
                  <w:delText>19,613</w:delText>
                </w:r>
              </w:del>
            </w:moveFrom>
          </w:p>
        </w:tc>
        <w:tc>
          <w:tcPr>
            <w:tcW w:w="2268" w:type="dxa"/>
            <w:shd w:val="clear" w:color="auto" w:fill="auto"/>
            <w:noWrap/>
            <w:vAlign w:val="bottom"/>
            <w:tcPrChange w:id="721" w:author="Windows User" w:date="2023-02-21T20:39:00Z">
              <w:tcPr>
                <w:tcW w:w="2268" w:type="dxa"/>
                <w:shd w:val="clear" w:color="auto" w:fill="auto"/>
                <w:noWrap/>
                <w:vAlign w:val="bottom"/>
              </w:tcPr>
            </w:tcPrChange>
          </w:tcPr>
          <w:p w14:paraId="16043A58" w14:textId="567040DC" w:rsidR="00933D50" w:rsidRPr="00E6669B" w:rsidDel="005F5716" w:rsidRDefault="00933D50" w:rsidP="00223A6B">
            <w:pPr>
              <w:spacing w:after="0" w:line="240" w:lineRule="auto"/>
              <w:jc w:val="right"/>
              <w:rPr>
                <w:del w:id="722" w:author="Windows User" w:date="2023-02-22T00:49:00Z"/>
                <w:moveFrom w:id="723" w:author="Windows User" w:date="2023-02-20T10:16:00Z"/>
                <w:color w:val="000000"/>
              </w:rPr>
            </w:pPr>
            <w:moveFrom w:id="724" w:author="Windows User" w:date="2023-02-20T10:16:00Z">
              <w:del w:id="725" w:author="Windows User" w:date="2023-02-21T20:39:00Z">
                <w:r w:rsidRPr="00E6669B" w:rsidDel="00BD0A14">
                  <w:rPr>
                    <w:color w:val="000000"/>
                  </w:rPr>
                  <w:delText>17,480</w:delText>
                </w:r>
              </w:del>
            </w:moveFrom>
          </w:p>
        </w:tc>
        <w:tc>
          <w:tcPr>
            <w:tcW w:w="1701" w:type="dxa"/>
            <w:shd w:val="clear" w:color="auto" w:fill="auto"/>
            <w:noWrap/>
            <w:vAlign w:val="bottom"/>
            <w:tcPrChange w:id="726" w:author="Windows User" w:date="2023-02-21T20:39:00Z">
              <w:tcPr>
                <w:tcW w:w="1701" w:type="dxa"/>
                <w:shd w:val="clear" w:color="auto" w:fill="auto"/>
                <w:noWrap/>
                <w:vAlign w:val="bottom"/>
              </w:tcPr>
            </w:tcPrChange>
          </w:tcPr>
          <w:p w14:paraId="3B3F0328" w14:textId="2B75217F" w:rsidR="00933D50" w:rsidRPr="00E6669B" w:rsidDel="005F5716" w:rsidRDefault="00933D50" w:rsidP="00223A6B">
            <w:pPr>
              <w:spacing w:after="0" w:line="240" w:lineRule="auto"/>
              <w:jc w:val="right"/>
              <w:rPr>
                <w:del w:id="727" w:author="Windows User" w:date="2023-02-22T00:49:00Z"/>
                <w:moveFrom w:id="728" w:author="Windows User" w:date="2023-02-20T10:16:00Z"/>
                <w:color w:val="000000"/>
              </w:rPr>
            </w:pPr>
            <w:moveFrom w:id="729" w:author="Windows User" w:date="2023-02-20T10:16:00Z">
              <w:del w:id="730" w:author="Windows User" w:date="2023-02-21T20:39:00Z">
                <w:r w:rsidRPr="00E6669B" w:rsidDel="00BD0A14">
                  <w:rPr>
                    <w:color w:val="000000"/>
                  </w:rPr>
                  <w:delText>0,010</w:delText>
                </w:r>
              </w:del>
            </w:moveFrom>
          </w:p>
        </w:tc>
        <w:tc>
          <w:tcPr>
            <w:tcW w:w="1954" w:type="dxa"/>
            <w:shd w:val="clear" w:color="auto" w:fill="auto"/>
            <w:noWrap/>
            <w:vAlign w:val="bottom"/>
            <w:tcPrChange w:id="731" w:author="Windows User" w:date="2023-02-21T20:39:00Z">
              <w:tcPr>
                <w:tcW w:w="1954" w:type="dxa"/>
                <w:shd w:val="clear" w:color="auto" w:fill="auto"/>
                <w:noWrap/>
                <w:vAlign w:val="bottom"/>
              </w:tcPr>
            </w:tcPrChange>
          </w:tcPr>
          <w:p w14:paraId="7B68F06A" w14:textId="4792DC5A" w:rsidR="00933D50" w:rsidRPr="00E6669B" w:rsidDel="005F5716" w:rsidRDefault="00933D50" w:rsidP="00223A6B">
            <w:pPr>
              <w:spacing w:after="0" w:line="240" w:lineRule="auto"/>
              <w:jc w:val="right"/>
              <w:rPr>
                <w:del w:id="732" w:author="Windows User" w:date="2023-02-22T00:49:00Z"/>
                <w:moveFrom w:id="733" w:author="Windows User" w:date="2023-02-20T10:16:00Z"/>
                <w:color w:val="000000"/>
              </w:rPr>
            </w:pPr>
            <w:moveFrom w:id="734" w:author="Windows User" w:date="2023-02-20T10:16:00Z">
              <w:del w:id="735" w:author="Windows User" w:date="2023-02-21T20:39:00Z">
                <w:r w:rsidRPr="00E6669B" w:rsidDel="00BD0A14">
                  <w:rPr>
                    <w:color w:val="000000"/>
                  </w:rPr>
                  <w:delText>17,470</w:delText>
                </w:r>
              </w:del>
            </w:moveFrom>
          </w:p>
        </w:tc>
      </w:tr>
      <w:tr w:rsidR="00933D50" w:rsidRPr="00273345" w:rsidDel="005F5716" w14:paraId="5CC59632" w14:textId="4FA6F99B" w:rsidTr="00BD0A14">
        <w:trPr>
          <w:trHeight w:val="227"/>
          <w:del w:id="736" w:author="Windows User" w:date="2023-02-22T00:49:00Z"/>
          <w:trPrChange w:id="737" w:author="Windows User" w:date="2023-02-21T20:39:00Z">
            <w:trPr>
              <w:trHeight w:val="227"/>
            </w:trPr>
          </w:trPrChange>
        </w:trPr>
        <w:tc>
          <w:tcPr>
            <w:tcW w:w="2256" w:type="dxa"/>
            <w:shd w:val="clear" w:color="auto" w:fill="auto"/>
            <w:noWrap/>
            <w:vAlign w:val="bottom"/>
            <w:tcPrChange w:id="738" w:author="Windows User" w:date="2023-02-21T20:39:00Z">
              <w:tcPr>
                <w:tcW w:w="2256" w:type="dxa"/>
                <w:shd w:val="clear" w:color="auto" w:fill="auto"/>
                <w:noWrap/>
                <w:vAlign w:val="bottom"/>
              </w:tcPr>
            </w:tcPrChange>
          </w:tcPr>
          <w:p w14:paraId="2EAC6BEF" w14:textId="21A9B6FE" w:rsidR="00933D50" w:rsidRPr="00E6669B" w:rsidDel="005F5716" w:rsidRDefault="00933D50" w:rsidP="00223A6B">
            <w:pPr>
              <w:spacing w:after="0" w:line="240" w:lineRule="auto"/>
              <w:jc w:val="right"/>
              <w:rPr>
                <w:del w:id="739" w:author="Windows User" w:date="2023-02-22T00:49:00Z"/>
                <w:moveFrom w:id="740" w:author="Windows User" w:date="2023-02-20T10:16:00Z"/>
                <w:color w:val="000000"/>
              </w:rPr>
            </w:pPr>
            <w:moveFrom w:id="741" w:author="Windows User" w:date="2023-02-20T10:16:00Z">
              <w:del w:id="742" w:author="Windows User" w:date="2023-02-21T20:39:00Z">
                <w:r w:rsidRPr="00E6669B" w:rsidDel="00BD0A14">
                  <w:rPr>
                    <w:color w:val="000000"/>
                  </w:rPr>
                  <w:delText>2,000</w:delText>
                </w:r>
              </w:del>
            </w:moveFrom>
          </w:p>
        </w:tc>
        <w:tc>
          <w:tcPr>
            <w:tcW w:w="1677" w:type="dxa"/>
            <w:shd w:val="clear" w:color="auto" w:fill="auto"/>
            <w:noWrap/>
            <w:vAlign w:val="bottom"/>
            <w:tcPrChange w:id="743" w:author="Windows User" w:date="2023-02-21T20:39:00Z">
              <w:tcPr>
                <w:tcW w:w="1677" w:type="dxa"/>
                <w:shd w:val="clear" w:color="auto" w:fill="auto"/>
                <w:noWrap/>
                <w:vAlign w:val="bottom"/>
              </w:tcPr>
            </w:tcPrChange>
          </w:tcPr>
          <w:p w14:paraId="27B5834C" w14:textId="06DDEF64" w:rsidR="00933D50" w:rsidRPr="00E6669B" w:rsidDel="005F5716" w:rsidRDefault="00933D50" w:rsidP="00223A6B">
            <w:pPr>
              <w:spacing w:after="0" w:line="240" w:lineRule="auto"/>
              <w:jc w:val="right"/>
              <w:rPr>
                <w:del w:id="744" w:author="Windows User" w:date="2023-02-22T00:49:00Z"/>
                <w:moveFrom w:id="745" w:author="Windows User" w:date="2023-02-20T10:16:00Z"/>
                <w:color w:val="000000"/>
              </w:rPr>
            </w:pPr>
            <w:moveFrom w:id="746" w:author="Windows User" w:date="2023-02-20T10:16:00Z">
              <w:del w:id="747" w:author="Windows User" w:date="2023-02-21T20:39:00Z">
                <w:r w:rsidRPr="00E6669B" w:rsidDel="00BD0A14">
                  <w:rPr>
                    <w:color w:val="000000"/>
                  </w:rPr>
                  <w:delText>19,613</w:delText>
                </w:r>
              </w:del>
            </w:moveFrom>
          </w:p>
        </w:tc>
        <w:tc>
          <w:tcPr>
            <w:tcW w:w="2268" w:type="dxa"/>
            <w:shd w:val="clear" w:color="auto" w:fill="auto"/>
            <w:noWrap/>
            <w:vAlign w:val="bottom"/>
            <w:tcPrChange w:id="748" w:author="Windows User" w:date="2023-02-21T20:39:00Z">
              <w:tcPr>
                <w:tcW w:w="2268" w:type="dxa"/>
                <w:shd w:val="clear" w:color="auto" w:fill="auto"/>
                <w:noWrap/>
                <w:vAlign w:val="bottom"/>
              </w:tcPr>
            </w:tcPrChange>
          </w:tcPr>
          <w:p w14:paraId="797ABB6B" w14:textId="0B357CE3" w:rsidR="00933D50" w:rsidRPr="00E6669B" w:rsidDel="005F5716" w:rsidRDefault="00933D50" w:rsidP="00223A6B">
            <w:pPr>
              <w:spacing w:after="0" w:line="240" w:lineRule="auto"/>
              <w:jc w:val="right"/>
              <w:rPr>
                <w:del w:id="749" w:author="Windows User" w:date="2023-02-22T00:49:00Z"/>
                <w:moveFrom w:id="750" w:author="Windows User" w:date="2023-02-20T10:16:00Z"/>
                <w:color w:val="000000"/>
              </w:rPr>
            </w:pPr>
            <w:moveFrom w:id="751" w:author="Windows User" w:date="2023-02-20T10:16:00Z">
              <w:del w:id="752" w:author="Windows User" w:date="2023-02-21T20:39:00Z">
                <w:r w:rsidRPr="00E6669B" w:rsidDel="00BD0A14">
                  <w:rPr>
                    <w:color w:val="000000"/>
                  </w:rPr>
                  <w:delText>17,300</w:delText>
                </w:r>
              </w:del>
            </w:moveFrom>
          </w:p>
        </w:tc>
        <w:tc>
          <w:tcPr>
            <w:tcW w:w="1701" w:type="dxa"/>
            <w:shd w:val="clear" w:color="auto" w:fill="auto"/>
            <w:noWrap/>
            <w:vAlign w:val="bottom"/>
            <w:tcPrChange w:id="753" w:author="Windows User" w:date="2023-02-21T20:39:00Z">
              <w:tcPr>
                <w:tcW w:w="1701" w:type="dxa"/>
                <w:shd w:val="clear" w:color="auto" w:fill="auto"/>
                <w:noWrap/>
                <w:vAlign w:val="bottom"/>
              </w:tcPr>
            </w:tcPrChange>
          </w:tcPr>
          <w:p w14:paraId="7474FCA4" w14:textId="1E04D4BA" w:rsidR="00933D50" w:rsidRPr="00E6669B" w:rsidDel="005F5716" w:rsidRDefault="00933D50" w:rsidP="00223A6B">
            <w:pPr>
              <w:spacing w:after="0" w:line="240" w:lineRule="auto"/>
              <w:jc w:val="right"/>
              <w:rPr>
                <w:del w:id="754" w:author="Windows User" w:date="2023-02-22T00:49:00Z"/>
                <w:moveFrom w:id="755" w:author="Windows User" w:date="2023-02-20T10:16:00Z"/>
                <w:color w:val="000000"/>
              </w:rPr>
            </w:pPr>
            <w:moveFrom w:id="756" w:author="Windows User" w:date="2023-02-20T10:16:00Z">
              <w:del w:id="757" w:author="Windows User" w:date="2023-02-21T20:39:00Z">
                <w:r w:rsidRPr="00E6669B" w:rsidDel="00BD0A14">
                  <w:rPr>
                    <w:color w:val="000000"/>
                  </w:rPr>
                  <w:delText>0,010</w:delText>
                </w:r>
              </w:del>
            </w:moveFrom>
          </w:p>
        </w:tc>
        <w:tc>
          <w:tcPr>
            <w:tcW w:w="1954" w:type="dxa"/>
            <w:shd w:val="clear" w:color="auto" w:fill="auto"/>
            <w:noWrap/>
            <w:vAlign w:val="bottom"/>
            <w:tcPrChange w:id="758" w:author="Windows User" w:date="2023-02-21T20:39:00Z">
              <w:tcPr>
                <w:tcW w:w="1954" w:type="dxa"/>
                <w:shd w:val="clear" w:color="auto" w:fill="auto"/>
                <w:noWrap/>
                <w:vAlign w:val="bottom"/>
              </w:tcPr>
            </w:tcPrChange>
          </w:tcPr>
          <w:p w14:paraId="470D1AAF" w14:textId="3A61A941" w:rsidR="00933D50" w:rsidRPr="00E6669B" w:rsidDel="005F5716" w:rsidRDefault="00933D50" w:rsidP="00223A6B">
            <w:pPr>
              <w:spacing w:after="0" w:line="240" w:lineRule="auto"/>
              <w:jc w:val="right"/>
              <w:rPr>
                <w:del w:id="759" w:author="Windows User" w:date="2023-02-22T00:49:00Z"/>
                <w:moveFrom w:id="760" w:author="Windows User" w:date="2023-02-20T10:16:00Z"/>
                <w:color w:val="000000"/>
              </w:rPr>
            </w:pPr>
            <w:moveFrom w:id="761" w:author="Windows User" w:date="2023-02-20T10:16:00Z">
              <w:del w:id="762" w:author="Windows User" w:date="2023-02-21T20:39:00Z">
                <w:r w:rsidRPr="00E6669B" w:rsidDel="00BD0A14">
                  <w:rPr>
                    <w:color w:val="000000"/>
                  </w:rPr>
                  <w:delText>17,290</w:delText>
                </w:r>
              </w:del>
            </w:moveFrom>
          </w:p>
        </w:tc>
      </w:tr>
      <w:tr w:rsidR="00933D50" w:rsidRPr="00273345" w:rsidDel="005F5716" w14:paraId="31BD5259" w14:textId="736F69B4" w:rsidTr="00BD0A14">
        <w:trPr>
          <w:trHeight w:val="227"/>
          <w:del w:id="763" w:author="Windows User" w:date="2023-02-22T00:49:00Z"/>
          <w:trPrChange w:id="764" w:author="Windows User" w:date="2023-02-21T20:39:00Z">
            <w:trPr>
              <w:trHeight w:val="227"/>
            </w:trPr>
          </w:trPrChange>
        </w:trPr>
        <w:tc>
          <w:tcPr>
            <w:tcW w:w="2256" w:type="dxa"/>
            <w:shd w:val="clear" w:color="auto" w:fill="auto"/>
            <w:noWrap/>
            <w:vAlign w:val="bottom"/>
            <w:tcPrChange w:id="765" w:author="Windows User" w:date="2023-02-21T20:39:00Z">
              <w:tcPr>
                <w:tcW w:w="2256" w:type="dxa"/>
                <w:shd w:val="clear" w:color="auto" w:fill="auto"/>
                <w:noWrap/>
                <w:vAlign w:val="bottom"/>
              </w:tcPr>
            </w:tcPrChange>
          </w:tcPr>
          <w:p w14:paraId="231FE836" w14:textId="53C284BA" w:rsidR="00933D50" w:rsidRPr="00E6669B" w:rsidDel="005F5716" w:rsidRDefault="00933D50" w:rsidP="00223A6B">
            <w:pPr>
              <w:spacing w:after="0" w:line="240" w:lineRule="auto"/>
              <w:jc w:val="right"/>
              <w:rPr>
                <w:del w:id="766" w:author="Windows User" w:date="2023-02-22T00:49:00Z"/>
                <w:moveFrom w:id="767" w:author="Windows User" w:date="2023-02-20T10:16:00Z"/>
                <w:color w:val="000000"/>
              </w:rPr>
            </w:pPr>
            <w:moveFrom w:id="768" w:author="Windows User" w:date="2023-02-20T10:16:00Z">
              <w:del w:id="769" w:author="Windows User" w:date="2023-02-21T20:39:00Z">
                <w:r w:rsidRPr="00E6669B" w:rsidDel="00BD0A14">
                  <w:rPr>
                    <w:color w:val="000000"/>
                  </w:rPr>
                  <w:delText>2,000</w:delText>
                </w:r>
              </w:del>
            </w:moveFrom>
          </w:p>
        </w:tc>
        <w:tc>
          <w:tcPr>
            <w:tcW w:w="1677" w:type="dxa"/>
            <w:shd w:val="clear" w:color="auto" w:fill="auto"/>
            <w:noWrap/>
            <w:vAlign w:val="bottom"/>
            <w:tcPrChange w:id="770" w:author="Windows User" w:date="2023-02-21T20:39:00Z">
              <w:tcPr>
                <w:tcW w:w="1677" w:type="dxa"/>
                <w:shd w:val="clear" w:color="auto" w:fill="auto"/>
                <w:noWrap/>
                <w:vAlign w:val="bottom"/>
              </w:tcPr>
            </w:tcPrChange>
          </w:tcPr>
          <w:p w14:paraId="1A1C369D" w14:textId="686AB01B" w:rsidR="00933D50" w:rsidRPr="00E6669B" w:rsidDel="005F5716" w:rsidRDefault="00933D50" w:rsidP="00223A6B">
            <w:pPr>
              <w:spacing w:after="0" w:line="240" w:lineRule="auto"/>
              <w:jc w:val="right"/>
              <w:rPr>
                <w:del w:id="771" w:author="Windows User" w:date="2023-02-22T00:49:00Z"/>
                <w:moveFrom w:id="772" w:author="Windows User" w:date="2023-02-20T10:16:00Z"/>
                <w:color w:val="000000"/>
              </w:rPr>
            </w:pPr>
            <w:moveFrom w:id="773" w:author="Windows User" w:date="2023-02-20T10:16:00Z">
              <w:del w:id="774" w:author="Windows User" w:date="2023-02-21T20:39:00Z">
                <w:r w:rsidRPr="00E6669B" w:rsidDel="00BD0A14">
                  <w:rPr>
                    <w:color w:val="000000"/>
                  </w:rPr>
                  <w:delText>19,613</w:delText>
                </w:r>
              </w:del>
            </w:moveFrom>
          </w:p>
        </w:tc>
        <w:tc>
          <w:tcPr>
            <w:tcW w:w="2268" w:type="dxa"/>
            <w:shd w:val="clear" w:color="auto" w:fill="auto"/>
            <w:noWrap/>
            <w:vAlign w:val="bottom"/>
            <w:tcPrChange w:id="775" w:author="Windows User" w:date="2023-02-21T20:39:00Z">
              <w:tcPr>
                <w:tcW w:w="2268" w:type="dxa"/>
                <w:shd w:val="clear" w:color="auto" w:fill="auto"/>
                <w:noWrap/>
                <w:vAlign w:val="bottom"/>
              </w:tcPr>
            </w:tcPrChange>
          </w:tcPr>
          <w:p w14:paraId="4767D417" w14:textId="5FF2E229" w:rsidR="00933D50" w:rsidRPr="00E6669B" w:rsidDel="005F5716" w:rsidRDefault="00933D50" w:rsidP="00223A6B">
            <w:pPr>
              <w:spacing w:after="0" w:line="240" w:lineRule="auto"/>
              <w:jc w:val="right"/>
              <w:rPr>
                <w:del w:id="776" w:author="Windows User" w:date="2023-02-22T00:49:00Z"/>
                <w:moveFrom w:id="777" w:author="Windows User" w:date="2023-02-20T10:16:00Z"/>
                <w:color w:val="000000"/>
              </w:rPr>
            </w:pPr>
            <w:moveFrom w:id="778" w:author="Windows User" w:date="2023-02-20T10:16:00Z">
              <w:del w:id="779" w:author="Windows User" w:date="2023-02-21T20:39:00Z">
                <w:r w:rsidRPr="00E6669B" w:rsidDel="00BD0A14">
                  <w:rPr>
                    <w:color w:val="000000"/>
                  </w:rPr>
                  <w:delText>17,850</w:delText>
                </w:r>
              </w:del>
            </w:moveFrom>
          </w:p>
        </w:tc>
        <w:tc>
          <w:tcPr>
            <w:tcW w:w="1701" w:type="dxa"/>
            <w:shd w:val="clear" w:color="auto" w:fill="auto"/>
            <w:noWrap/>
            <w:vAlign w:val="bottom"/>
            <w:tcPrChange w:id="780" w:author="Windows User" w:date="2023-02-21T20:39:00Z">
              <w:tcPr>
                <w:tcW w:w="1701" w:type="dxa"/>
                <w:shd w:val="clear" w:color="auto" w:fill="auto"/>
                <w:noWrap/>
                <w:vAlign w:val="bottom"/>
              </w:tcPr>
            </w:tcPrChange>
          </w:tcPr>
          <w:p w14:paraId="754052E4" w14:textId="03DB1D62" w:rsidR="00933D50" w:rsidRPr="00E6669B" w:rsidDel="005F5716" w:rsidRDefault="00933D50" w:rsidP="00223A6B">
            <w:pPr>
              <w:spacing w:after="0" w:line="240" w:lineRule="auto"/>
              <w:jc w:val="right"/>
              <w:rPr>
                <w:del w:id="781" w:author="Windows User" w:date="2023-02-22T00:49:00Z"/>
                <w:moveFrom w:id="782" w:author="Windows User" w:date="2023-02-20T10:16:00Z"/>
                <w:color w:val="000000"/>
              </w:rPr>
            </w:pPr>
            <w:moveFrom w:id="783" w:author="Windows User" w:date="2023-02-20T10:16:00Z">
              <w:del w:id="784" w:author="Windows User" w:date="2023-02-21T20:39:00Z">
                <w:r w:rsidRPr="00E6669B" w:rsidDel="00BD0A14">
                  <w:rPr>
                    <w:color w:val="000000"/>
                  </w:rPr>
                  <w:delText>0,040</w:delText>
                </w:r>
              </w:del>
            </w:moveFrom>
          </w:p>
        </w:tc>
        <w:tc>
          <w:tcPr>
            <w:tcW w:w="1954" w:type="dxa"/>
            <w:shd w:val="clear" w:color="auto" w:fill="auto"/>
            <w:noWrap/>
            <w:vAlign w:val="bottom"/>
            <w:tcPrChange w:id="785" w:author="Windows User" w:date="2023-02-21T20:39:00Z">
              <w:tcPr>
                <w:tcW w:w="1954" w:type="dxa"/>
                <w:shd w:val="clear" w:color="auto" w:fill="auto"/>
                <w:noWrap/>
                <w:vAlign w:val="bottom"/>
              </w:tcPr>
            </w:tcPrChange>
          </w:tcPr>
          <w:p w14:paraId="3FB8DB2E" w14:textId="0802EDF4" w:rsidR="00933D50" w:rsidRPr="00E6669B" w:rsidDel="005F5716" w:rsidRDefault="00933D50" w:rsidP="00223A6B">
            <w:pPr>
              <w:spacing w:after="0" w:line="240" w:lineRule="auto"/>
              <w:jc w:val="right"/>
              <w:rPr>
                <w:del w:id="786" w:author="Windows User" w:date="2023-02-22T00:49:00Z"/>
                <w:moveFrom w:id="787" w:author="Windows User" w:date="2023-02-20T10:16:00Z"/>
                <w:color w:val="000000"/>
              </w:rPr>
            </w:pPr>
            <w:moveFrom w:id="788" w:author="Windows User" w:date="2023-02-20T10:16:00Z">
              <w:del w:id="789" w:author="Windows User" w:date="2023-02-21T20:39:00Z">
                <w:r w:rsidRPr="00E6669B" w:rsidDel="00BD0A14">
                  <w:rPr>
                    <w:color w:val="000000"/>
                  </w:rPr>
                  <w:delText>17,810</w:delText>
                </w:r>
              </w:del>
            </w:moveFrom>
          </w:p>
        </w:tc>
      </w:tr>
      <w:tr w:rsidR="00933D50" w:rsidRPr="00273345" w:rsidDel="005F5716" w14:paraId="41C334E7" w14:textId="08D148DE" w:rsidTr="00BD0A14">
        <w:trPr>
          <w:trHeight w:val="227"/>
          <w:del w:id="790" w:author="Windows User" w:date="2023-02-22T00:49:00Z"/>
          <w:trPrChange w:id="791" w:author="Windows User" w:date="2023-02-21T20:39:00Z">
            <w:trPr>
              <w:trHeight w:val="227"/>
            </w:trPr>
          </w:trPrChange>
        </w:trPr>
        <w:tc>
          <w:tcPr>
            <w:tcW w:w="2256" w:type="dxa"/>
            <w:shd w:val="clear" w:color="auto" w:fill="auto"/>
            <w:noWrap/>
            <w:vAlign w:val="bottom"/>
            <w:tcPrChange w:id="792" w:author="Windows User" w:date="2023-02-21T20:39:00Z">
              <w:tcPr>
                <w:tcW w:w="2256" w:type="dxa"/>
                <w:shd w:val="clear" w:color="auto" w:fill="auto"/>
                <w:noWrap/>
                <w:vAlign w:val="bottom"/>
              </w:tcPr>
            </w:tcPrChange>
          </w:tcPr>
          <w:p w14:paraId="470CE39E" w14:textId="143703D9" w:rsidR="00933D50" w:rsidRPr="00E6669B" w:rsidDel="005F5716" w:rsidRDefault="00933D50" w:rsidP="00223A6B">
            <w:pPr>
              <w:spacing w:after="0" w:line="240" w:lineRule="auto"/>
              <w:jc w:val="right"/>
              <w:rPr>
                <w:del w:id="793" w:author="Windows User" w:date="2023-02-22T00:49:00Z"/>
                <w:moveFrom w:id="794" w:author="Windows User" w:date="2023-02-20T10:16:00Z"/>
                <w:color w:val="000000"/>
              </w:rPr>
            </w:pPr>
            <w:moveFrom w:id="795" w:author="Windows User" w:date="2023-02-20T10:16:00Z">
              <w:del w:id="796" w:author="Windows User" w:date="2023-02-21T20:39:00Z">
                <w:r w:rsidRPr="00E6669B" w:rsidDel="00BD0A14">
                  <w:rPr>
                    <w:color w:val="000000"/>
                  </w:rPr>
                  <w:delText>5,000</w:delText>
                </w:r>
              </w:del>
            </w:moveFrom>
          </w:p>
        </w:tc>
        <w:tc>
          <w:tcPr>
            <w:tcW w:w="1677" w:type="dxa"/>
            <w:shd w:val="clear" w:color="auto" w:fill="auto"/>
            <w:noWrap/>
            <w:vAlign w:val="bottom"/>
            <w:tcPrChange w:id="797" w:author="Windows User" w:date="2023-02-21T20:39:00Z">
              <w:tcPr>
                <w:tcW w:w="1677" w:type="dxa"/>
                <w:shd w:val="clear" w:color="auto" w:fill="auto"/>
                <w:noWrap/>
                <w:vAlign w:val="bottom"/>
              </w:tcPr>
            </w:tcPrChange>
          </w:tcPr>
          <w:p w14:paraId="54850295" w14:textId="1D9B4D36" w:rsidR="00933D50" w:rsidRPr="00E6669B" w:rsidDel="005F5716" w:rsidRDefault="00933D50" w:rsidP="00223A6B">
            <w:pPr>
              <w:spacing w:after="0" w:line="240" w:lineRule="auto"/>
              <w:jc w:val="right"/>
              <w:rPr>
                <w:del w:id="798" w:author="Windows User" w:date="2023-02-22T00:49:00Z"/>
                <w:moveFrom w:id="799" w:author="Windows User" w:date="2023-02-20T10:16:00Z"/>
                <w:color w:val="000000"/>
              </w:rPr>
            </w:pPr>
            <w:moveFrom w:id="800" w:author="Windows User" w:date="2023-02-20T10:16:00Z">
              <w:del w:id="801" w:author="Windows User" w:date="2023-02-21T20:39:00Z">
                <w:r w:rsidRPr="00E6669B" w:rsidDel="00BD0A14">
                  <w:rPr>
                    <w:color w:val="000000"/>
                  </w:rPr>
                  <w:delText>49,033</w:delText>
                </w:r>
              </w:del>
            </w:moveFrom>
          </w:p>
        </w:tc>
        <w:tc>
          <w:tcPr>
            <w:tcW w:w="2268" w:type="dxa"/>
            <w:shd w:val="clear" w:color="auto" w:fill="auto"/>
            <w:noWrap/>
            <w:vAlign w:val="bottom"/>
            <w:tcPrChange w:id="802" w:author="Windows User" w:date="2023-02-21T20:39:00Z">
              <w:tcPr>
                <w:tcW w:w="2268" w:type="dxa"/>
                <w:shd w:val="clear" w:color="auto" w:fill="auto"/>
                <w:noWrap/>
                <w:vAlign w:val="bottom"/>
              </w:tcPr>
            </w:tcPrChange>
          </w:tcPr>
          <w:p w14:paraId="0DC0F456" w14:textId="69EDDEFD" w:rsidR="00933D50" w:rsidRPr="00E6669B" w:rsidDel="005F5716" w:rsidRDefault="00933D50" w:rsidP="00223A6B">
            <w:pPr>
              <w:spacing w:after="0" w:line="240" w:lineRule="auto"/>
              <w:jc w:val="right"/>
              <w:rPr>
                <w:del w:id="803" w:author="Windows User" w:date="2023-02-22T00:49:00Z"/>
                <w:moveFrom w:id="804" w:author="Windows User" w:date="2023-02-20T10:16:00Z"/>
                <w:color w:val="000000"/>
              </w:rPr>
            </w:pPr>
            <w:moveFrom w:id="805" w:author="Windows User" w:date="2023-02-20T10:16:00Z">
              <w:del w:id="806" w:author="Windows User" w:date="2023-02-21T20:39:00Z">
                <w:r w:rsidRPr="00E6669B" w:rsidDel="00BD0A14">
                  <w:rPr>
                    <w:color w:val="000000"/>
                  </w:rPr>
                  <w:delText>45,350</w:delText>
                </w:r>
              </w:del>
            </w:moveFrom>
          </w:p>
        </w:tc>
        <w:tc>
          <w:tcPr>
            <w:tcW w:w="1701" w:type="dxa"/>
            <w:shd w:val="clear" w:color="auto" w:fill="auto"/>
            <w:noWrap/>
            <w:vAlign w:val="bottom"/>
            <w:tcPrChange w:id="807" w:author="Windows User" w:date="2023-02-21T20:39:00Z">
              <w:tcPr>
                <w:tcW w:w="1701" w:type="dxa"/>
                <w:shd w:val="clear" w:color="auto" w:fill="auto"/>
                <w:noWrap/>
                <w:vAlign w:val="bottom"/>
              </w:tcPr>
            </w:tcPrChange>
          </w:tcPr>
          <w:p w14:paraId="3E6A316D" w14:textId="65908FF6" w:rsidR="00933D50" w:rsidRPr="00E6669B" w:rsidDel="005F5716" w:rsidRDefault="00933D50" w:rsidP="00223A6B">
            <w:pPr>
              <w:spacing w:after="0" w:line="240" w:lineRule="auto"/>
              <w:jc w:val="right"/>
              <w:rPr>
                <w:del w:id="808" w:author="Windows User" w:date="2023-02-22T00:49:00Z"/>
                <w:moveFrom w:id="809" w:author="Windows User" w:date="2023-02-20T10:16:00Z"/>
                <w:color w:val="000000"/>
              </w:rPr>
            </w:pPr>
            <w:moveFrom w:id="810" w:author="Windows User" w:date="2023-02-20T10:16:00Z">
              <w:del w:id="811" w:author="Windows User" w:date="2023-02-21T20:39:00Z">
                <w:r w:rsidRPr="00E6669B" w:rsidDel="00BD0A14">
                  <w:rPr>
                    <w:color w:val="000000"/>
                  </w:rPr>
                  <w:delText>0,040</w:delText>
                </w:r>
              </w:del>
            </w:moveFrom>
          </w:p>
        </w:tc>
        <w:tc>
          <w:tcPr>
            <w:tcW w:w="1954" w:type="dxa"/>
            <w:shd w:val="clear" w:color="auto" w:fill="auto"/>
            <w:noWrap/>
            <w:vAlign w:val="bottom"/>
            <w:tcPrChange w:id="812" w:author="Windows User" w:date="2023-02-21T20:39:00Z">
              <w:tcPr>
                <w:tcW w:w="1954" w:type="dxa"/>
                <w:shd w:val="clear" w:color="auto" w:fill="auto"/>
                <w:noWrap/>
                <w:vAlign w:val="bottom"/>
              </w:tcPr>
            </w:tcPrChange>
          </w:tcPr>
          <w:p w14:paraId="0AF7068E" w14:textId="75EFBA76" w:rsidR="00933D50" w:rsidRPr="00E6669B" w:rsidDel="005F5716" w:rsidRDefault="00933D50" w:rsidP="00223A6B">
            <w:pPr>
              <w:spacing w:after="0" w:line="240" w:lineRule="auto"/>
              <w:jc w:val="right"/>
              <w:rPr>
                <w:del w:id="813" w:author="Windows User" w:date="2023-02-22T00:49:00Z"/>
                <w:moveFrom w:id="814" w:author="Windows User" w:date="2023-02-20T10:16:00Z"/>
                <w:color w:val="000000"/>
              </w:rPr>
            </w:pPr>
            <w:moveFrom w:id="815" w:author="Windows User" w:date="2023-02-20T10:16:00Z">
              <w:del w:id="816" w:author="Windows User" w:date="2023-02-21T20:39:00Z">
                <w:r w:rsidRPr="00E6669B" w:rsidDel="00BD0A14">
                  <w:rPr>
                    <w:color w:val="000000"/>
                  </w:rPr>
                  <w:delText>45,310</w:delText>
                </w:r>
              </w:del>
            </w:moveFrom>
          </w:p>
        </w:tc>
      </w:tr>
      <w:tr w:rsidR="00933D50" w:rsidRPr="00273345" w:rsidDel="005F5716" w14:paraId="38A9F36A" w14:textId="6A95BFDD" w:rsidTr="00BD0A14">
        <w:trPr>
          <w:trHeight w:val="227"/>
          <w:del w:id="817" w:author="Windows User" w:date="2023-02-22T00:49:00Z"/>
          <w:trPrChange w:id="818" w:author="Windows User" w:date="2023-02-21T20:39:00Z">
            <w:trPr>
              <w:trHeight w:val="227"/>
            </w:trPr>
          </w:trPrChange>
        </w:trPr>
        <w:tc>
          <w:tcPr>
            <w:tcW w:w="2256" w:type="dxa"/>
            <w:shd w:val="clear" w:color="auto" w:fill="auto"/>
            <w:noWrap/>
            <w:vAlign w:val="bottom"/>
            <w:tcPrChange w:id="819" w:author="Windows User" w:date="2023-02-21T20:39:00Z">
              <w:tcPr>
                <w:tcW w:w="2256" w:type="dxa"/>
                <w:shd w:val="clear" w:color="auto" w:fill="auto"/>
                <w:noWrap/>
                <w:vAlign w:val="bottom"/>
              </w:tcPr>
            </w:tcPrChange>
          </w:tcPr>
          <w:p w14:paraId="78D1480C" w14:textId="5FE513D6" w:rsidR="00933D50" w:rsidRPr="00E6669B" w:rsidDel="005F5716" w:rsidRDefault="00933D50" w:rsidP="00223A6B">
            <w:pPr>
              <w:spacing w:after="0" w:line="240" w:lineRule="auto"/>
              <w:jc w:val="right"/>
              <w:rPr>
                <w:del w:id="820" w:author="Windows User" w:date="2023-02-22T00:49:00Z"/>
                <w:moveFrom w:id="821" w:author="Windows User" w:date="2023-02-20T10:16:00Z"/>
                <w:color w:val="000000"/>
              </w:rPr>
            </w:pPr>
            <w:moveFrom w:id="822" w:author="Windows User" w:date="2023-02-20T10:16:00Z">
              <w:del w:id="823" w:author="Windows User" w:date="2023-02-21T20:39:00Z">
                <w:r w:rsidRPr="00E6669B" w:rsidDel="00BD0A14">
                  <w:rPr>
                    <w:color w:val="000000"/>
                  </w:rPr>
                  <w:delText>5,000</w:delText>
                </w:r>
              </w:del>
            </w:moveFrom>
          </w:p>
        </w:tc>
        <w:tc>
          <w:tcPr>
            <w:tcW w:w="1677" w:type="dxa"/>
            <w:shd w:val="clear" w:color="auto" w:fill="auto"/>
            <w:noWrap/>
            <w:vAlign w:val="bottom"/>
            <w:tcPrChange w:id="824" w:author="Windows User" w:date="2023-02-21T20:39:00Z">
              <w:tcPr>
                <w:tcW w:w="1677" w:type="dxa"/>
                <w:shd w:val="clear" w:color="auto" w:fill="auto"/>
                <w:noWrap/>
                <w:vAlign w:val="bottom"/>
              </w:tcPr>
            </w:tcPrChange>
          </w:tcPr>
          <w:p w14:paraId="0FC5F52A" w14:textId="7236D281" w:rsidR="00933D50" w:rsidRPr="00E6669B" w:rsidDel="005F5716" w:rsidRDefault="00933D50" w:rsidP="00223A6B">
            <w:pPr>
              <w:spacing w:after="0" w:line="240" w:lineRule="auto"/>
              <w:jc w:val="right"/>
              <w:rPr>
                <w:del w:id="825" w:author="Windows User" w:date="2023-02-22T00:49:00Z"/>
                <w:moveFrom w:id="826" w:author="Windows User" w:date="2023-02-20T10:16:00Z"/>
                <w:color w:val="000000"/>
              </w:rPr>
            </w:pPr>
            <w:moveFrom w:id="827" w:author="Windows User" w:date="2023-02-20T10:16:00Z">
              <w:del w:id="828" w:author="Windows User" w:date="2023-02-21T20:39:00Z">
                <w:r w:rsidRPr="00E6669B" w:rsidDel="00BD0A14">
                  <w:rPr>
                    <w:color w:val="000000"/>
                  </w:rPr>
                  <w:delText>49,033</w:delText>
                </w:r>
              </w:del>
            </w:moveFrom>
          </w:p>
        </w:tc>
        <w:tc>
          <w:tcPr>
            <w:tcW w:w="2268" w:type="dxa"/>
            <w:shd w:val="clear" w:color="auto" w:fill="auto"/>
            <w:noWrap/>
            <w:vAlign w:val="bottom"/>
            <w:tcPrChange w:id="829" w:author="Windows User" w:date="2023-02-21T20:39:00Z">
              <w:tcPr>
                <w:tcW w:w="2268" w:type="dxa"/>
                <w:shd w:val="clear" w:color="auto" w:fill="auto"/>
                <w:noWrap/>
                <w:vAlign w:val="bottom"/>
              </w:tcPr>
            </w:tcPrChange>
          </w:tcPr>
          <w:p w14:paraId="385B0907" w14:textId="3C368FEE" w:rsidR="00933D50" w:rsidRPr="00E6669B" w:rsidDel="005F5716" w:rsidRDefault="00933D50" w:rsidP="00223A6B">
            <w:pPr>
              <w:spacing w:after="0" w:line="240" w:lineRule="auto"/>
              <w:jc w:val="right"/>
              <w:rPr>
                <w:del w:id="830" w:author="Windows User" w:date="2023-02-22T00:49:00Z"/>
                <w:moveFrom w:id="831" w:author="Windows User" w:date="2023-02-20T10:16:00Z"/>
                <w:color w:val="000000"/>
              </w:rPr>
            </w:pPr>
            <w:moveFrom w:id="832" w:author="Windows User" w:date="2023-02-20T10:16:00Z">
              <w:del w:id="833" w:author="Windows User" w:date="2023-02-21T20:39:00Z">
                <w:r w:rsidRPr="00E6669B" w:rsidDel="00BD0A14">
                  <w:rPr>
                    <w:color w:val="000000"/>
                  </w:rPr>
                  <w:delText>48,050</w:delText>
                </w:r>
              </w:del>
            </w:moveFrom>
          </w:p>
        </w:tc>
        <w:tc>
          <w:tcPr>
            <w:tcW w:w="1701" w:type="dxa"/>
            <w:shd w:val="clear" w:color="auto" w:fill="auto"/>
            <w:noWrap/>
            <w:vAlign w:val="bottom"/>
            <w:tcPrChange w:id="834" w:author="Windows User" w:date="2023-02-21T20:39:00Z">
              <w:tcPr>
                <w:tcW w:w="1701" w:type="dxa"/>
                <w:shd w:val="clear" w:color="auto" w:fill="auto"/>
                <w:noWrap/>
                <w:vAlign w:val="bottom"/>
              </w:tcPr>
            </w:tcPrChange>
          </w:tcPr>
          <w:p w14:paraId="177610EF" w14:textId="143C7B0D" w:rsidR="00933D50" w:rsidRPr="00E6669B" w:rsidDel="005F5716" w:rsidRDefault="00933D50" w:rsidP="00223A6B">
            <w:pPr>
              <w:spacing w:after="0" w:line="240" w:lineRule="auto"/>
              <w:jc w:val="right"/>
              <w:rPr>
                <w:del w:id="835" w:author="Windows User" w:date="2023-02-22T00:49:00Z"/>
                <w:moveFrom w:id="836" w:author="Windows User" w:date="2023-02-20T10:16:00Z"/>
                <w:color w:val="000000"/>
              </w:rPr>
            </w:pPr>
            <w:moveFrom w:id="837" w:author="Windows User" w:date="2023-02-20T10:16:00Z">
              <w:del w:id="838" w:author="Windows User" w:date="2023-02-21T20:39:00Z">
                <w:r w:rsidRPr="00E6669B" w:rsidDel="00BD0A14">
                  <w:rPr>
                    <w:color w:val="000000"/>
                  </w:rPr>
                  <w:delText>0,150</w:delText>
                </w:r>
              </w:del>
            </w:moveFrom>
          </w:p>
        </w:tc>
        <w:tc>
          <w:tcPr>
            <w:tcW w:w="1954" w:type="dxa"/>
            <w:shd w:val="clear" w:color="auto" w:fill="auto"/>
            <w:noWrap/>
            <w:vAlign w:val="bottom"/>
            <w:tcPrChange w:id="839" w:author="Windows User" w:date="2023-02-21T20:39:00Z">
              <w:tcPr>
                <w:tcW w:w="1954" w:type="dxa"/>
                <w:shd w:val="clear" w:color="auto" w:fill="auto"/>
                <w:noWrap/>
                <w:vAlign w:val="bottom"/>
              </w:tcPr>
            </w:tcPrChange>
          </w:tcPr>
          <w:p w14:paraId="27746DED" w14:textId="6F49502D" w:rsidR="00933D50" w:rsidRPr="00E6669B" w:rsidDel="005F5716" w:rsidRDefault="00933D50" w:rsidP="00223A6B">
            <w:pPr>
              <w:spacing w:after="0" w:line="240" w:lineRule="auto"/>
              <w:jc w:val="right"/>
              <w:rPr>
                <w:del w:id="840" w:author="Windows User" w:date="2023-02-22T00:49:00Z"/>
                <w:moveFrom w:id="841" w:author="Windows User" w:date="2023-02-20T10:16:00Z"/>
                <w:color w:val="000000"/>
              </w:rPr>
            </w:pPr>
            <w:moveFrom w:id="842" w:author="Windows User" w:date="2023-02-20T10:16:00Z">
              <w:del w:id="843" w:author="Windows User" w:date="2023-02-21T20:39:00Z">
                <w:r w:rsidRPr="00E6669B" w:rsidDel="00BD0A14">
                  <w:rPr>
                    <w:color w:val="000000"/>
                  </w:rPr>
                  <w:delText>47,900</w:delText>
                </w:r>
              </w:del>
            </w:moveFrom>
          </w:p>
        </w:tc>
      </w:tr>
      <w:tr w:rsidR="00933D50" w:rsidRPr="00273345" w:rsidDel="005F5716" w14:paraId="33CEE8B9" w14:textId="040AE8A7" w:rsidTr="00BD0A14">
        <w:trPr>
          <w:trHeight w:val="227"/>
          <w:del w:id="844" w:author="Windows User" w:date="2023-02-22T00:49:00Z"/>
          <w:trPrChange w:id="845" w:author="Windows User" w:date="2023-02-21T20:39:00Z">
            <w:trPr>
              <w:trHeight w:val="227"/>
            </w:trPr>
          </w:trPrChange>
        </w:trPr>
        <w:tc>
          <w:tcPr>
            <w:tcW w:w="2256" w:type="dxa"/>
            <w:shd w:val="clear" w:color="auto" w:fill="auto"/>
            <w:noWrap/>
            <w:vAlign w:val="bottom"/>
            <w:tcPrChange w:id="846" w:author="Windows User" w:date="2023-02-21T20:39:00Z">
              <w:tcPr>
                <w:tcW w:w="2256" w:type="dxa"/>
                <w:shd w:val="clear" w:color="auto" w:fill="auto"/>
                <w:noWrap/>
                <w:vAlign w:val="bottom"/>
              </w:tcPr>
            </w:tcPrChange>
          </w:tcPr>
          <w:p w14:paraId="6AEC0CEF" w14:textId="0DEE6252" w:rsidR="00933D50" w:rsidRPr="00E6669B" w:rsidDel="005F5716" w:rsidRDefault="00933D50" w:rsidP="00223A6B">
            <w:pPr>
              <w:spacing w:after="0" w:line="240" w:lineRule="auto"/>
              <w:jc w:val="right"/>
              <w:rPr>
                <w:del w:id="847" w:author="Windows User" w:date="2023-02-22T00:49:00Z"/>
                <w:moveFrom w:id="848" w:author="Windows User" w:date="2023-02-20T10:16:00Z"/>
                <w:color w:val="000000"/>
              </w:rPr>
            </w:pPr>
            <w:moveFrom w:id="849" w:author="Windows User" w:date="2023-02-20T10:16:00Z">
              <w:del w:id="850" w:author="Windows User" w:date="2023-02-21T20:39:00Z">
                <w:r w:rsidRPr="00E6669B" w:rsidDel="00BD0A14">
                  <w:rPr>
                    <w:color w:val="000000"/>
                  </w:rPr>
                  <w:delText>5,000</w:delText>
                </w:r>
              </w:del>
            </w:moveFrom>
          </w:p>
        </w:tc>
        <w:tc>
          <w:tcPr>
            <w:tcW w:w="1677" w:type="dxa"/>
            <w:shd w:val="clear" w:color="auto" w:fill="auto"/>
            <w:noWrap/>
            <w:vAlign w:val="bottom"/>
            <w:tcPrChange w:id="851" w:author="Windows User" w:date="2023-02-21T20:39:00Z">
              <w:tcPr>
                <w:tcW w:w="1677" w:type="dxa"/>
                <w:shd w:val="clear" w:color="auto" w:fill="auto"/>
                <w:noWrap/>
                <w:vAlign w:val="bottom"/>
              </w:tcPr>
            </w:tcPrChange>
          </w:tcPr>
          <w:p w14:paraId="7CB92E72" w14:textId="0D3E9FE3" w:rsidR="00933D50" w:rsidRPr="00E6669B" w:rsidDel="005F5716" w:rsidRDefault="00933D50" w:rsidP="00223A6B">
            <w:pPr>
              <w:spacing w:after="0" w:line="240" w:lineRule="auto"/>
              <w:jc w:val="right"/>
              <w:rPr>
                <w:del w:id="852" w:author="Windows User" w:date="2023-02-22T00:49:00Z"/>
                <w:moveFrom w:id="853" w:author="Windows User" w:date="2023-02-20T10:16:00Z"/>
                <w:color w:val="000000"/>
              </w:rPr>
            </w:pPr>
            <w:moveFrom w:id="854" w:author="Windows User" w:date="2023-02-20T10:16:00Z">
              <w:del w:id="855" w:author="Windows User" w:date="2023-02-21T20:39:00Z">
                <w:r w:rsidRPr="00E6669B" w:rsidDel="00BD0A14">
                  <w:rPr>
                    <w:color w:val="000000"/>
                  </w:rPr>
                  <w:delText>49,033</w:delText>
                </w:r>
              </w:del>
            </w:moveFrom>
          </w:p>
        </w:tc>
        <w:tc>
          <w:tcPr>
            <w:tcW w:w="2268" w:type="dxa"/>
            <w:shd w:val="clear" w:color="auto" w:fill="auto"/>
            <w:noWrap/>
            <w:vAlign w:val="bottom"/>
            <w:tcPrChange w:id="856" w:author="Windows User" w:date="2023-02-21T20:39:00Z">
              <w:tcPr>
                <w:tcW w:w="2268" w:type="dxa"/>
                <w:shd w:val="clear" w:color="auto" w:fill="auto"/>
                <w:noWrap/>
                <w:vAlign w:val="bottom"/>
              </w:tcPr>
            </w:tcPrChange>
          </w:tcPr>
          <w:p w14:paraId="6737D4E8" w14:textId="36886E81" w:rsidR="00933D50" w:rsidRPr="00E6669B" w:rsidDel="005F5716" w:rsidRDefault="00933D50" w:rsidP="00223A6B">
            <w:pPr>
              <w:spacing w:after="0" w:line="240" w:lineRule="auto"/>
              <w:jc w:val="right"/>
              <w:rPr>
                <w:del w:id="857" w:author="Windows User" w:date="2023-02-22T00:49:00Z"/>
                <w:moveFrom w:id="858" w:author="Windows User" w:date="2023-02-20T10:16:00Z"/>
                <w:color w:val="000000"/>
              </w:rPr>
            </w:pPr>
            <w:moveFrom w:id="859" w:author="Windows User" w:date="2023-02-20T10:16:00Z">
              <w:del w:id="860" w:author="Windows User" w:date="2023-02-21T20:39:00Z">
                <w:r w:rsidRPr="00E6669B" w:rsidDel="00BD0A14">
                  <w:rPr>
                    <w:color w:val="000000"/>
                  </w:rPr>
                  <w:delText>48,130</w:delText>
                </w:r>
              </w:del>
            </w:moveFrom>
          </w:p>
        </w:tc>
        <w:tc>
          <w:tcPr>
            <w:tcW w:w="1701" w:type="dxa"/>
            <w:shd w:val="clear" w:color="auto" w:fill="auto"/>
            <w:noWrap/>
            <w:vAlign w:val="bottom"/>
            <w:tcPrChange w:id="861" w:author="Windows User" w:date="2023-02-21T20:39:00Z">
              <w:tcPr>
                <w:tcW w:w="1701" w:type="dxa"/>
                <w:shd w:val="clear" w:color="auto" w:fill="auto"/>
                <w:noWrap/>
                <w:vAlign w:val="bottom"/>
              </w:tcPr>
            </w:tcPrChange>
          </w:tcPr>
          <w:p w14:paraId="63EFAE1B" w14:textId="2B0416B1" w:rsidR="00933D50" w:rsidRPr="00E6669B" w:rsidDel="005F5716" w:rsidRDefault="00933D50" w:rsidP="00223A6B">
            <w:pPr>
              <w:spacing w:after="0" w:line="240" w:lineRule="auto"/>
              <w:jc w:val="right"/>
              <w:rPr>
                <w:del w:id="862" w:author="Windows User" w:date="2023-02-22T00:49:00Z"/>
                <w:moveFrom w:id="863" w:author="Windows User" w:date="2023-02-20T10:16:00Z"/>
                <w:color w:val="000000"/>
              </w:rPr>
            </w:pPr>
            <w:moveFrom w:id="864" w:author="Windows User" w:date="2023-02-20T10:16:00Z">
              <w:del w:id="865" w:author="Windows User" w:date="2023-02-21T20:39:00Z">
                <w:r w:rsidRPr="00E6669B" w:rsidDel="00BD0A14">
                  <w:rPr>
                    <w:color w:val="000000"/>
                  </w:rPr>
                  <w:delText>0,160</w:delText>
                </w:r>
              </w:del>
            </w:moveFrom>
          </w:p>
        </w:tc>
        <w:tc>
          <w:tcPr>
            <w:tcW w:w="1954" w:type="dxa"/>
            <w:shd w:val="clear" w:color="auto" w:fill="auto"/>
            <w:noWrap/>
            <w:vAlign w:val="bottom"/>
            <w:tcPrChange w:id="866" w:author="Windows User" w:date="2023-02-21T20:39:00Z">
              <w:tcPr>
                <w:tcW w:w="1954" w:type="dxa"/>
                <w:shd w:val="clear" w:color="auto" w:fill="auto"/>
                <w:noWrap/>
                <w:vAlign w:val="bottom"/>
              </w:tcPr>
            </w:tcPrChange>
          </w:tcPr>
          <w:p w14:paraId="7CF73C3D" w14:textId="56E7573F" w:rsidR="00933D50" w:rsidRPr="00E6669B" w:rsidDel="005F5716" w:rsidRDefault="00933D50" w:rsidP="00223A6B">
            <w:pPr>
              <w:spacing w:after="0" w:line="240" w:lineRule="auto"/>
              <w:jc w:val="right"/>
              <w:rPr>
                <w:del w:id="867" w:author="Windows User" w:date="2023-02-22T00:49:00Z"/>
                <w:moveFrom w:id="868" w:author="Windows User" w:date="2023-02-20T10:16:00Z"/>
                <w:color w:val="000000"/>
              </w:rPr>
            </w:pPr>
            <w:moveFrom w:id="869" w:author="Windows User" w:date="2023-02-20T10:16:00Z">
              <w:del w:id="870" w:author="Windows User" w:date="2023-02-21T20:39:00Z">
                <w:r w:rsidRPr="00E6669B" w:rsidDel="00BD0A14">
                  <w:rPr>
                    <w:color w:val="000000"/>
                  </w:rPr>
                  <w:delText>47,970</w:delText>
                </w:r>
              </w:del>
            </w:moveFrom>
          </w:p>
        </w:tc>
      </w:tr>
      <w:tr w:rsidR="00933D50" w:rsidRPr="00273345" w:rsidDel="005F5716" w14:paraId="1A8000A2" w14:textId="3D5B9D2D" w:rsidTr="00BD0A14">
        <w:trPr>
          <w:trHeight w:val="227"/>
          <w:del w:id="871" w:author="Windows User" w:date="2023-02-22T00:49:00Z"/>
          <w:trPrChange w:id="872" w:author="Windows User" w:date="2023-02-21T20:39:00Z">
            <w:trPr>
              <w:trHeight w:val="227"/>
            </w:trPr>
          </w:trPrChange>
        </w:trPr>
        <w:tc>
          <w:tcPr>
            <w:tcW w:w="2256" w:type="dxa"/>
            <w:shd w:val="clear" w:color="auto" w:fill="auto"/>
            <w:noWrap/>
            <w:vAlign w:val="bottom"/>
            <w:tcPrChange w:id="873" w:author="Windows User" w:date="2023-02-21T20:39:00Z">
              <w:tcPr>
                <w:tcW w:w="2256" w:type="dxa"/>
                <w:shd w:val="clear" w:color="auto" w:fill="auto"/>
                <w:noWrap/>
                <w:vAlign w:val="bottom"/>
              </w:tcPr>
            </w:tcPrChange>
          </w:tcPr>
          <w:p w14:paraId="23C2BEBA" w14:textId="318BFD33" w:rsidR="00933D50" w:rsidRPr="00E6669B" w:rsidDel="005F5716" w:rsidRDefault="00933D50" w:rsidP="00223A6B">
            <w:pPr>
              <w:spacing w:after="0" w:line="240" w:lineRule="auto"/>
              <w:jc w:val="right"/>
              <w:rPr>
                <w:del w:id="874" w:author="Windows User" w:date="2023-02-22T00:49:00Z"/>
                <w:moveFrom w:id="875" w:author="Windows User" w:date="2023-02-20T10:16:00Z"/>
                <w:color w:val="000000"/>
              </w:rPr>
            </w:pPr>
            <w:moveFrom w:id="876" w:author="Windows User" w:date="2023-02-20T10:16:00Z">
              <w:del w:id="877" w:author="Windows User" w:date="2023-02-21T20:39:00Z">
                <w:r w:rsidRPr="00E6669B" w:rsidDel="00BD0A14">
                  <w:rPr>
                    <w:color w:val="000000"/>
                  </w:rPr>
                  <w:delText>10,000</w:delText>
                </w:r>
              </w:del>
            </w:moveFrom>
          </w:p>
        </w:tc>
        <w:tc>
          <w:tcPr>
            <w:tcW w:w="1677" w:type="dxa"/>
            <w:shd w:val="clear" w:color="auto" w:fill="auto"/>
            <w:noWrap/>
            <w:vAlign w:val="bottom"/>
            <w:tcPrChange w:id="878" w:author="Windows User" w:date="2023-02-21T20:39:00Z">
              <w:tcPr>
                <w:tcW w:w="1677" w:type="dxa"/>
                <w:shd w:val="clear" w:color="auto" w:fill="auto"/>
                <w:noWrap/>
                <w:vAlign w:val="bottom"/>
              </w:tcPr>
            </w:tcPrChange>
          </w:tcPr>
          <w:p w14:paraId="011B9DEC" w14:textId="627D5FA6" w:rsidR="00933D50" w:rsidRPr="00E6669B" w:rsidDel="005F5716" w:rsidRDefault="00933D50" w:rsidP="00223A6B">
            <w:pPr>
              <w:spacing w:after="0" w:line="240" w:lineRule="auto"/>
              <w:jc w:val="right"/>
              <w:rPr>
                <w:del w:id="879" w:author="Windows User" w:date="2023-02-22T00:49:00Z"/>
                <w:moveFrom w:id="880" w:author="Windows User" w:date="2023-02-20T10:16:00Z"/>
                <w:color w:val="000000"/>
              </w:rPr>
            </w:pPr>
            <w:moveFrom w:id="881" w:author="Windows User" w:date="2023-02-20T10:16:00Z">
              <w:del w:id="882" w:author="Windows User" w:date="2023-02-21T20:39:00Z">
                <w:r w:rsidRPr="00E6669B" w:rsidDel="00BD0A14">
                  <w:rPr>
                    <w:color w:val="000000"/>
                  </w:rPr>
                  <w:delText>98,067</w:delText>
                </w:r>
              </w:del>
            </w:moveFrom>
          </w:p>
        </w:tc>
        <w:tc>
          <w:tcPr>
            <w:tcW w:w="2268" w:type="dxa"/>
            <w:shd w:val="clear" w:color="auto" w:fill="auto"/>
            <w:noWrap/>
            <w:vAlign w:val="bottom"/>
            <w:tcPrChange w:id="883" w:author="Windows User" w:date="2023-02-21T20:39:00Z">
              <w:tcPr>
                <w:tcW w:w="2268" w:type="dxa"/>
                <w:shd w:val="clear" w:color="auto" w:fill="auto"/>
                <w:noWrap/>
                <w:vAlign w:val="bottom"/>
              </w:tcPr>
            </w:tcPrChange>
          </w:tcPr>
          <w:p w14:paraId="1B860AA1" w14:textId="7ECB4023" w:rsidR="00933D50" w:rsidRPr="00E6669B" w:rsidDel="005F5716" w:rsidRDefault="00933D50" w:rsidP="00223A6B">
            <w:pPr>
              <w:spacing w:after="0" w:line="240" w:lineRule="auto"/>
              <w:jc w:val="right"/>
              <w:rPr>
                <w:del w:id="884" w:author="Windows User" w:date="2023-02-22T00:49:00Z"/>
                <w:moveFrom w:id="885" w:author="Windows User" w:date="2023-02-20T10:16:00Z"/>
                <w:color w:val="000000"/>
              </w:rPr>
            </w:pPr>
            <w:moveFrom w:id="886" w:author="Windows User" w:date="2023-02-20T10:16:00Z">
              <w:del w:id="887" w:author="Windows User" w:date="2023-02-21T20:39:00Z">
                <w:r w:rsidRPr="00E6669B" w:rsidDel="00BD0A14">
                  <w:rPr>
                    <w:color w:val="000000"/>
                  </w:rPr>
                  <w:delText>89,350</w:delText>
                </w:r>
              </w:del>
            </w:moveFrom>
          </w:p>
        </w:tc>
        <w:tc>
          <w:tcPr>
            <w:tcW w:w="1701" w:type="dxa"/>
            <w:shd w:val="clear" w:color="auto" w:fill="auto"/>
            <w:noWrap/>
            <w:vAlign w:val="bottom"/>
            <w:tcPrChange w:id="888" w:author="Windows User" w:date="2023-02-21T20:39:00Z">
              <w:tcPr>
                <w:tcW w:w="1701" w:type="dxa"/>
                <w:shd w:val="clear" w:color="auto" w:fill="auto"/>
                <w:noWrap/>
                <w:vAlign w:val="bottom"/>
              </w:tcPr>
            </w:tcPrChange>
          </w:tcPr>
          <w:p w14:paraId="00527632" w14:textId="566880F0" w:rsidR="00933D50" w:rsidRPr="00E6669B" w:rsidDel="005F5716" w:rsidRDefault="00933D50" w:rsidP="00223A6B">
            <w:pPr>
              <w:spacing w:after="0" w:line="240" w:lineRule="auto"/>
              <w:jc w:val="right"/>
              <w:rPr>
                <w:del w:id="889" w:author="Windows User" w:date="2023-02-22T00:49:00Z"/>
                <w:moveFrom w:id="890" w:author="Windows User" w:date="2023-02-20T10:16:00Z"/>
                <w:color w:val="000000"/>
              </w:rPr>
            </w:pPr>
            <w:moveFrom w:id="891" w:author="Windows User" w:date="2023-02-20T10:16:00Z">
              <w:del w:id="892" w:author="Windows User" w:date="2023-02-21T20:39:00Z">
                <w:r w:rsidRPr="00E6669B" w:rsidDel="00BD0A14">
                  <w:rPr>
                    <w:color w:val="000000"/>
                  </w:rPr>
                  <w:delText>0,000</w:delText>
                </w:r>
              </w:del>
            </w:moveFrom>
          </w:p>
        </w:tc>
        <w:tc>
          <w:tcPr>
            <w:tcW w:w="1954" w:type="dxa"/>
            <w:shd w:val="clear" w:color="auto" w:fill="auto"/>
            <w:noWrap/>
            <w:vAlign w:val="bottom"/>
            <w:tcPrChange w:id="893" w:author="Windows User" w:date="2023-02-21T20:39:00Z">
              <w:tcPr>
                <w:tcW w:w="1954" w:type="dxa"/>
                <w:shd w:val="clear" w:color="auto" w:fill="auto"/>
                <w:noWrap/>
                <w:vAlign w:val="bottom"/>
              </w:tcPr>
            </w:tcPrChange>
          </w:tcPr>
          <w:p w14:paraId="768D0183" w14:textId="02276BB5" w:rsidR="00933D50" w:rsidRPr="00E6669B" w:rsidDel="005F5716" w:rsidRDefault="00933D50" w:rsidP="00223A6B">
            <w:pPr>
              <w:spacing w:after="0" w:line="240" w:lineRule="auto"/>
              <w:jc w:val="right"/>
              <w:rPr>
                <w:del w:id="894" w:author="Windows User" w:date="2023-02-22T00:49:00Z"/>
                <w:moveFrom w:id="895" w:author="Windows User" w:date="2023-02-20T10:16:00Z"/>
                <w:color w:val="000000"/>
              </w:rPr>
            </w:pPr>
            <w:moveFrom w:id="896" w:author="Windows User" w:date="2023-02-20T10:16:00Z">
              <w:del w:id="897" w:author="Windows User" w:date="2023-02-21T20:39:00Z">
                <w:r w:rsidRPr="00E6669B" w:rsidDel="00BD0A14">
                  <w:rPr>
                    <w:color w:val="000000"/>
                  </w:rPr>
                  <w:delText>89,350</w:delText>
                </w:r>
              </w:del>
            </w:moveFrom>
          </w:p>
        </w:tc>
      </w:tr>
      <w:tr w:rsidR="00933D50" w:rsidRPr="00273345" w:rsidDel="005F5716" w14:paraId="1D308D59" w14:textId="23A60B18" w:rsidTr="00BD0A14">
        <w:trPr>
          <w:trHeight w:val="227"/>
          <w:del w:id="898" w:author="Windows User" w:date="2023-02-22T00:49:00Z"/>
          <w:trPrChange w:id="899" w:author="Windows User" w:date="2023-02-21T20:39:00Z">
            <w:trPr>
              <w:trHeight w:val="227"/>
            </w:trPr>
          </w:trPrChange>
        </w:trPr>
        <w:tc>
          <w:tcPr>
            <w:tcW w:w="2256" w:type="dxa"/>
            <w:shd w:val="clear" w:color="auto" w:fill="auto"/>
            <w:noWrap/>
            <w:vAlign w:val="bottom"/>
            <w:tcPrChange w:id="900" w:author="Windows User" w:date="2023-02-21T20:39:00Z">
              <w:tcPr>
                <w:tcW w:w="2256" w:type="dxa"/>
                <w:shd w:val="clear" w:color="auto" w:fill="auto"/>
                <w:noWrap/>
                <w:vAlign w:val="bottom"/>
              </w:tcPr>
            </w:tcPrChange>
          </w:tcPr>
          <w:p w14:paraId="3BA4FEAC" w14:textId="7EA99772" w:rsidR="00933D50" w:rsidRPr="00E6669B" w:rsidDel="005F5716" w:rsidRDefault="00933D50" w:rsidP="00223A6B">
            <w:pPr>
              <w:spacing w:after="0" w:line="240" w:lineRule="auto"/>
              <w:jc w:val="right"/>
              <w:rPr>
                <w:del w:id="901" w:author="Windows User" w:date="2023-02-22T00:49:00Z"/>
                <w:moveFrom w:id="902" w:author="Windows User" w:date="2023-02-20T10:16:00Z"/>
                <w:color w:val="000000"/>
              </w:rPr>
            </w:pPr>
            <w:moveFrom w:id="903" w:author="Windows User" w:date="2023-02-20T10:16:00Z">
              <w:del w:id="904" w:author="Windows User" w:date="2023-02-21T20:39:00Z">
                <w:r w:rsidRPr="00E6669B" w:rsidDel="00BD0A14">
                  <w:rPr>
                    <w:color w:val="000000"/>
                  </w:rPr>
                  <w:delText>10,000</w:delText>
                </w:r>
              </w:del>
            </w:moveFrom>
          </w:p>
        </w:tc>
        <w:tc>
          <w:tcPr>
            <w:tcW w:w="1677" w:type="dxa"/>
            <w:shd w:val="clear" w:color="auto" w:fill="auto"/>
            <w:noWrap/>
            <w:vAlign w:val="bottom"/>
            <w:tcPrChange w:id="905" w:author="Windows User" w:date="2023-02-21T20:39:00Z">
              <w:tcPr>
                <w:tcW w:w="1677" w:type="dxa"/>
                <w:shd w:val="clear" w:color="auto" w:fill="auto"/>
                <w:noWrap/>
                <w:vAlign w:val="bottom"/>
              </w:tcPr>
            </w:tcPrChange>
          </w:tcPr>
          <w:p w14:paraId="43CAF2B0" w14:textId="4B23E7ED" w:rsidR="00933D50" w:rsidRPr="00E6669B" w:rsidDel="005F5716" w:rsidRDefault="00933D50" w:rsidP="00223A6B">
            <w:pPr>
              <w:spacing w:after="0" w:line="240" w:lineRule="auto"/>
              <w:jc w:val="right"/>
              <w:rPr>
                <w:del w:id="906" w:author="Windows User" w:date="2023-02-22T00:49:00Z"/>
                <w:moveFrom w:id="907" w:author="Windows User" w:date="2023-02-20T10:16:00Z"/>
                <w:color w:val="000000"/>
              </w:rPr>
            </w:pPr>
            <w:moveFrom w:id="908" w:author="Windows User" w:date="2023-02-20T10:16:00Z">
              <w:del w:id="909" w:author="Windows User" w:date="2023-02-21T20:39:00Z">
                <w:r w:rsidRPr="00E6669B" w:rsidDel="00BD0A14">
                  <w:rPr>
                    <w:color w:val="000000"/>
                  </w:rPr>
                  <w:delText>98,067</w:delText>
                </w:r>
              </w:del>
            </w:moveFrom>
          </w:p>
        </w:tc>
        <w:tc>
          <w:tcPr>
            <w:tcW w:w="2268" w:type="dxa"/>
            <w:shd w:val="clear" w:color="auto" w:fill="auto"/>
            <w:noWrap/>
            <w:vAlign w:val="bottom"/>
            <w:tcPrChange w:id="910" w:author="Windows User" w:date="2023-02-21T20:39:00Z">
              <w:tcPr>
                <w:tcW w:w="2268" w:type="dxa"/>
                <w:shd w:val="clear" w:color="auto" w:fill="auto"/>
                <w:noWrap/>
                <w:vAlign w:val="bottom"/>
              </w:tcPr>
            </w:tcPrChange>
          </w:tcPr>
          <w:p w14:paraId="5BCD1A7C" w14:textId="3B853E26" w:rsidR="00933D50" w:rsidRPr="00E6669B" w:rsidDel="005F5716" w:rsidRDefault="00933D50" w:rsidP="00223A6B">
            <w:pPr>
              <w:spacing w:after="0" w:line="240" w:lineRule="auto"/>
              <w:jc w:val="right"/>
              <w:rPr>
                <w:del w:id="911" w:author="Windows User" w:date="2023-02-22T00:49:00Z"/>
                <w:moveFrom w:id="912" w:author="Windows User" w:date="2023-02-20T10:16:00Z"/>
                <w:color w:val="000000"/>
              </w:rPr>
            </w:pPr>
            <w:moveFrom w:id="913" w:author="Windows User" w:date="2023-02-20T10:16:00Z">
              <w:del w:id="914" w:author="Windows User" w:date="2023-02-21T20:39:00Z">
                <w:r w:rsidRPr="00E6669B" w:rsidDel="00BD0A14">
                  <w:rPr>
                    <w:color w:val="000000"/>
                  </w:rPr>
                  <w:delText>90,500</w:delText>
                </w:r>
              </w:del>
            </w:moveFrom>
          </w:p>
        </w:tc>
        <w:tc>
          <w:tcPr>
            <w:tcW w:w="1701" w:type="dxa"/>
            <w:shd w:val="clear" w:color="auto" w:fill="auto"/>
            <w:noWrap/>
            <w:vAlign w:val="bottom"/>
            <w:tcPrChange w:id="915" w:author="Windows User" w:date="2023-02-21T20:39:00Z">
              <w:tcPr>
                <w:tcW w:w="1701" w:type="dxa"/>
                <w:shd w:val="clear" w:color="auto" w:fill="auto"/>
                <w:noWrap/>
                <w:vAlign w:val="bottom"/>
              </w:tcPr>
            </w:tcPrChange>
          </w:tcPr>
          <w:p w14:paraId="667DEB00" w14:textId="01AE037D" w:rsidR="00933D50" w:rsidRPr="00E6669B" w:rsidDel="005F5716" w:rsidRDefault="00933D50" w:rsidP="00223A6B">
            <w:pPr>
              <w:spacing w:after="0" w:line="240" w:lineRule="auto"/>
              <w:jc w:val="right"/>
              <w:rPr>
                <w:del w:id="916" w:author="Windows User" w:date="2023-02-22T00:49:00Z"/>
                <w:moveFrom w:id="917" w:author="Windows User" w:date="2023-02-20T10:16:00Z"/>
                <w:color w:val="000000"/>
              </w:rPr>
            </w:pPr>
            <w:moveFrom w:id="918" w:author="Windows User" w:date="2023-02-20T10:16:00Z">
              <w:del w:id="919" w:author="Windows User" w:date="2023-02-21T20:39:00Z">
                <w:r w:rsidRPr="00E6669B" w:rsidDel="00BD0A14">
                  <w:rPr>
                    <w:color w:val="000000"/>
                  </w:rPr>
                  <w:delText>0,100</w:delText>
                </w:r>
              </w:del>
            </w:moveFrom>
          </w:p>
        </w:tc>
        <w:tc>
          <w:tcPr>
            <w:tcW w:w="1954" w:type="dxa"/>
            <w:shd w:val="clear" w:color="auto" w:fill="auto"/>
            <w:noWrap/>
            <w:vAlign w:val="bottom"/>
            <w:tcPrChange w:id="920" w:author="Windows User" w:date="2023-02-21T20:39:00Z">
              <w:tcPr>
                <w:tcW w:w="1954" w:type="dxa"/>
                <w:shd w:val="clear" w:color="auto" w:fill="auto"/>
                <w:noWrap/>
                <w:vAlign w:val="bottom"/>
              </w:tcPr>
            </w:tcPrChange>
          </w:tcPr>
          <w:p w14:paraId="07AD44AE" w14:textId="0BC8710F" w:rsidR="00933D50" w:rsidRPr="00E6669B" w:rsidDel="005F5716" w:rsidRDefault="00933D50" w:rsidP="00223A6B">
            <w:pPr>
              <w:spacing w:after="0" w:line="240" w:lineRule="auto"/>
              <w:jc w:val="right"/>
              <w:rPr>
                <w:del w:id="921" w:author="Windows User" w:date="2023-02-22T00:49:00Z"/>
                <w:moveFrom w:id="922" w:author="Windows User" w:date="2023-02-20T10:16:00Z"/>
                <w:color w:val="000000"/>
              </w:rPr>
            </w:pPr>
            <w:moveFrom w:id="923" w:author="Windows User" w:date="2023-02-20T10:16:00Z">
              <w:del w:id="924" w:author="Windows User" w:date="2023-02-21T20:39:00Z">
                <w:r w:rsidRPr="00E6669B" w:rsidDel="00BD0A14">
                  <w:rPr>
                    <w:color w:val="000000"/>
                  </w:rPr>
                  <w:delText>90,400</w:delText>
                </w:r>
              </w:del>
            </w:moveFrom>
          </w:p>
        </w:tc>
      </w:tr>
      <w:tr w:rsidR="00933D50" w:rsidRPr="00273345" w:rsidDel="005F5716" w14:paraId="1DDCE9E5" w14:textId="06968C4F" w:rsidTr="00BD0A14">
        <w:trPr>
          <w:trHeight w:val="227"/>
          <w:del w:id="925" w:author="Windows User" w:date="2023-02-22T00:49:00Z"/>
          <w:trPrChange w:id="926" w:author="Windows User" w:date="2023-02-21T20:39:00Z">
            <w:trPr>
              <w:trHeight w:val="227"/>
            </w:trPr>
          </w:trPrChange>
        </w:trPr>
        <w:tc>
          <w:tcPr>
            <w:tcW w:w="2256" w:type="dxa"/>
            <w:shd w:val="clear" w:color="auto" w:fill="auto"/>
            <w:noWrap/>
            <w:vAlign w:val="bottom"/>
            <w:tcPrChange w:id="927" w:author="Windows User" w:date="2023-02-21T20:39:00Z">
              <w:tcPr>
                <w:tcW w:w="2256" w:type="dxa"/>
                <w:shd w:val="clear" w:color="auto" w:fill="auto"/>
                <w:noWrap/>
                <w:vAlign w:val="bottom"/>
              </w:tcPr>
            </w:tcPrChange>
          </w:tcPr>
          <w:p w14:paraId="6AAB4368" w14:textId="34045C7F" w:rsidR="00933D50" w:rsidRPr="00E6669B" w:rsidDel="005F5716" w:rsidRDefault="00933D50" w:rsidP="00223A6B">
            <w:pPr>
              <w:spacing w:after="0" w:line="240" w:lineRule="auto"/>
              <w:jc w:val="right"/>
              <w:rPr>
                <w:del w:id="928" w:author="Windows User" w:date="2023-02-22T00:49:00Z"/>
                <w:moveFrom w:id="929" w:author="Windows User" w:date="2023-02-20T10:16:00Z"/>
                <w:color w:val="000000"/>
              </w:rPr>
            </w:pPr>
            <w:moveFrom w:id="930" w:author="Windows User" w:date="2023-02-20T10:16:00Z">
              <w:del w:id="931" w:author="Windows User" w:date="2023-02-21T20:39:00Z">
                <w:r w:rsidRPr="00E6669B" w:rsidDel="00BD0A14">
                  <w:rPr>
                    <w:color w:val="000000"/>
                  </w:rPr>
                  <w:delText>10,000</w:delText>
                </w:r>
              </w:del>
            </w:moveFrom>
          </w:p>
        </w:tc>
        <w:tc>
          <w:tcPr>
            <w:tcW w:w="1677" w:type="dxa"/>
            <w:shd w:val="clear" w:color="auto" w:fill="auto"/>
            <w:noWrap/>
            <w:vAlign w:val="bottom"/>
            <w:tcPrChange w:id="932" w:author="Windows User" w:date="2023-02-21T20:39:00Z">
              <w:tcPr>
                <w:tcW w:w="1677" w:type="dxa"/>
                <w:shd w:val="clear" w:color="auto" w:fill="auto"/>
                <w:noWrap/>
                <w:vAlign w:val="bottom"/>
              </w:tcPr>
            </w:tcPrChange>
          </w:tcPr>
          <w:p w14:paraId="4745CFD6" w14:textId="265D34FD" w:rsidR="00933D50" w:rsidRPr="00E6669B" w:rsidDel="005F5716" w:rsidRDefault="00933D50" w:rsidP="00223A6B">
            <w:pPr>
              <w:spacing w:after="0" w:line="240" w:lineRule="auto"/>
              <w:jc w:val="right"/>
              <w:rPr>
                <w:del w:id="933" w:author="Windows User" w:date="2023-02-22T00:49:00Z"/>
                <w:moveFrom w:id="934" w:author="Windows User" w:date="2023-02-20T10:16:00Z"/>
                <w:color w:val="000000"/>
              </w:rPr>
            </w:pPr>
            <w:moveFrom w:id="935" w:author="Windows User" w:date="2023-02-20T10:16:00Z">
              <w:del w:id="936" w:author="Windows User" w:date="2023-02-21T20:39:00Z">
                <w:r w:rsidRPr="00E6669B" w:rsidDel="00BD0A14">
                  <w:rPr>
                    <w:color w:val="000000"/>
                  </w:rPr>
                  <w:delText>98,067</w:delText>
                </w:r>
              </w:del>
            </w:moveFrom>
          </w:p>
        </w:tc>
        <w:tc>
          <w:tcPr>
            <w:tcW w:w="2268" w:type="dxa"/>
            <w:shd w:val="clear" w:color="auto" w:fill="auto"/>
            <w:noWrap/>
            <w:vAlign w:val="bottom"/>
            <w:tcPrChange w:id="937" w:author="Windows User" w:date="2023-02-21T20:39:00Z">
              <w:tcPr>
                <w:tcW w:w="2268" w:type="dxa"/>
                <w:shd w:val="clear" w:color="auto" w:fill="auto"/>
                <w:noWrap/>
                <w:vAlign w:val="bottom"/>
              </w:tcPr>
            </w:tcPrChange>
          </w:tcPr>
          <w:p w14:paraId="5C432386" w14:textId="60C69C9F" w:rsidR="00933D50" w:rsidRPr="00E6669B" w:rsidDel="005F5716" w:rsidRDefault="00933D50" w:rsidP="00223A6B">
            <w:pPr>
              <w:spacing w:after="0" w:line="240" w:lineRule="auto"/>
              <w:jc w:val="right"/>
              <w:rPr>
                <w:del w:id="938" w:author="Windows User" w:date="2023-02-22T00:49:00Z"/>
                <w:moveFrom w:id="939" w:author="Windows User" w:date="2023-02-20T10:16:00Z"/>
                <w:color w:val="000000"/>
              </w:rPr>
            </w:pPr>
            <w:moveFrom w:id="940" w:author="Windows User" w:date="2023-02-20T10:16:00Z">
              <w:del w:id="941" w:author="Windows User" w:date="2023-02-21T20:39:00Z">
                <w:r w:rsidRPr="00E6669B" w:rsidDel="00BD0A14">
                  <w:rPr>
                    <w:color w:val="000000"/>
                  </w:rPr>
                  <w:delText>89,150</w:delText>
                </w:r>
              </w:del>
            </w:moveFrom>
          </w:p>
        </w:tc>
        <w:tc>
          <w:tcPr>
            <w:tcW w:w="1701" w:type="dxa"/>
            <w:shd w:val="clear" w:color="auto" w:fill="auto"/>
            <w:noWrap/>
            <w:vAlign w:val="bottom"/>
            <w:tcPrChange w:id="942" w:author="Windows User" w:date="2023-02-21T20:39:00Z">
              <w:tcPr>
                <w:tcW w:w="1701" w:type="dxa"/>
                <w:shd w:val="clear" w:color="auto" w:fill="auto"/>
                <w:noWrap/>
                <w:vAlign w:val="bottom"/>
              </w:tcPr>
            </w:tcPrChange>
          </w:tcPr>
          <w:p w14:paraId="16B6C345" w14:textId="3E7365A1" w:rsidR="00933D50" w:rsidRPr="00E6669B" w:rsidDel="005F5716" w:rsidRDefault="00933D50" w:rsidP="00223A6B">
            <w:pPr>
              <w:spacing w:after="0" w:line="240" w:lineRule="auto"/>
              <w:jc w:val="right"/>
              <w:rPr>
                <w:del w:id="943" w:author="Windows User" w:date="2023-02-22T00:49:00Z"/>
                <w:moveFrom w:id="944" w:author="Windows User" w:date="2023-02-20T10:16:00Z"/>
                <w:color w:val="000000"/>
              </w:rPr>
            </w:pPr>
            <w:moveFrom w:id="945" w:author="Windows User" w:date="2023-02-20T10:16:00Z">
              <w:del w:id="946" w:author="Windows User" w:date="2023-02-21T20:39:00Z">
                <w:r w:rsidRPr="00E6669B" w:rsidDel="00BD0A14">
                  <w:rPr>
                    <w:color w:val="000000"/>
                  </w:rPr>
                  <w:delText>0,100</w:delText>
                </w:r>
              </w:del>
            </w:moveFrom>
          </w:p>
        </w:tc>
        <w:tc>
          <w:tcPr>
            <w:tcW w:w="1954" w:type="dxa"/>
            <w:shd w:val="clear" w:color="auto" w:fill="auto"/>
            <w:noWrap/>
            <w:vAlign w:val="bottom"/>
            <w:tcPrChange w:id="947" w:author="Windows User" w:date="2023-02-21T20:39:00Z">
              <w:tcPr>
                <w:tcW w:w="1954" w:type="dxa"/>
                <w:shd w:val="clear" w:color="auto" w:fill="auto"/>
                <w:noWrap/>
                <w:vAlign w:val="bottom"/>
              </w:tcPr>
            </w:tcPrChange>
          </w:tcPr>
          <w:p w14:paraId="7C6DDDA4" w14:textId="6C0E95D2" w:rsidR="00933D50" w:rsidRPr="00E6669B" w:rsidDel="005F5716" w:rsidRDefault="00933D50" w:rsidP="00223A6B">
            <w:pPr>
              <w:spacing w:after="0" w:line="240" w:lineRule="auto"/>
              <w:jc w:val="right"/>
              <w:rPr>
                <w:del w:id="948" w:author="Windows User" w:date="2023-02-22T00:49:00Z"/>
                <w:moveFrom w:id="949" w:author="Windows User" w:date="2023-02-20T10:16:00Z"/>
                <w:color w:val="000000"/>
              </w:rPr>
            </w:pPr>
            <w:moveFrom w:id="950" w:author="Windows User" w:date="2023-02-20T10:16:00Z">
              <w:del w:id="951" w:author="Windows User" w:date="2023-02-21T20:39:00Z">
                <w:r w:rsidRPr="00E6669B" w:rsidDel="00BD0A14">
                  <w:rPr>
                    <w:color w:val="000000"/>
                  </w:rPr>
                  <w:delText>89,050</w:delText>
                </w:r>
              </w:del>
            </w:moveFrom>
          </w:p>
        </w:tc>
      </w:tr>
      <w:tr w:rsidR="00933D50" w:rsidRPr="00273345" w:rsidDel="005F5716" w14:paraId="51AAF89E" w14:textId="7DD68D45" w:rsidTr="00BD0A14">
        <w:trPr>
          <w:trHeight w:val="227"/>
          <w:del w:id="952" w:author="Windows User" w:date="2023-02-22T00:49:00Z"/>
          <w:trPrChange w:id="953" w:author="Windows User" w:date="2023-02-21T20:39:00Z">
            <w:trPr>
              <w:trHeight w:val="227"/>
            </w:trPr>
          </w:trPrChange>
        </w:trPr>
        <w:tc>
          <w:tcPr>
            <w:tcW w:w="2256" w:type="dxa"/>
            <w:shd w:val="clear" w:color="auto" w:fill="auto"/>
            <w:noWrap/>
            <w:vAlign w:val="bottom"/>
            <w:tcPrChange w:id="954" w:author="Windows User" w:date="2023-02-21T20:39:00Z">
              <w:tcPr>
                <w:tcW w:w="2256" w:type="dxa"/>
                <w:shd w:val="clear" w:color="auto" w:fill="auto"/>
                <w:noWrap/>
                <w:vAlign w:val="bottom"/>
              </w:tcPr>
            </w:tcPrChange>
          </w:tcPr>
          <w:p w14:paraId="3F05BFD9" w14:textId="58915F48" w:rsidR="00933D50" w:rsidRPr="00E6669B" w:rsidDel="005F5716" w:rsidRDefault="00933D50" w:rsidP="00223A6B">
            <w:pPr>
              <w:spacing w:after="0" w:line="240" w:lineRule="auto"/>
              <w:jc w:val="right"/>
              <w:rPr>
                <w:del w:id="955" w:author="Windows User" w:date="2023-02-22T00:49:00Z"/>
                <w:moveFrom w:id="956" w:author="Windows User" w:date="2023-02-20T10:16:00Z"/>
                <w:color w:val="000000"/>
              </w:rPr>
            </w:pPr>
            <w:moveFrom w:id="957" w:author="Windows User" w:date="2023-02-20T10:16:00Z">
              <w:del w:id="958" w:author="Windows User" w:date="2023-02-21T20:39:00Z">
                <w:r w:rsidRPr="00E6669B" w:rsidDel="00BD0A14">
                  <w:rPr>
                    <w:color w:val="000000"/>
                  </w:rPr>
                  <w:delText>15,000</w:delText>
                </w:r>
              </w:del>
            </w:moveFrom>
          </w:p>
        </w:tc>
        <w:tc>
          <w:tcPr>
            <w:tcW w:w="1677" w:type="dxa"/>
            <w:shd w:val="clear" w:color="auto" w:fill="auto"/>
            <w:noWrap/>
            <w:vAlign w:val="bottom"/>
            <w:tcPrChange w:id="959" w:author="Windows User" w:date="2023-02-21T20:39:00Z">
              <w:tcPr>
                <w:tcW w:w="1677" w:type="dxa"/>
                <w:shd w:val="clear" w:color="auto" w:fill="auto"/>
                <w:noWrap/>
                <w:vAlign w:val="bottom"/>
              </w:tcPr>
            </w:tcPrChange>
          </w:tcPr>
          <w:p w14:paraId="5A9DB083" w14:textId="5C0129EB" w:rsidR="00933D50" w:rsidRPr="00E6669B" w:rsidDel="005F5716" w:rsidRDefault="00933D50" w:rsidP="00223A6B">
            <w:pPr>
              <w:spacing w:after="0" w:line="240" w:lineRule="auto"/>
              <w:jc w:val="right"/>
              <w:rPr>
                <w:del w:id="960" w:author="Windows User" w:date="2023-02-22T00:49:00Z"/>
                <w:moveFrom w:id="961" w:author="Windows User" w:date="2023-02-20T10:16:00Z"/>
                <w:color w:val="000000"/>
              </w:rPr>
            </w:pPr>
            <w:moveFrom w:id="962" w:author="Windows User" w:date="2023-02-20T10:16:00Z">
              <w:del w:id="963" w:author="Windows User" w:date="2023-02-21T20:39:00Z">
                <w:r w:rsidRPr="00E6669B" w:rsidDel="00BD0A14">
                  <w:rPr>
                    <w:color w:val="000000"/>
                  </w:rPr>
                  <w:delText>147,100</w:delText>
                </w:r>
              </w:del>
            </w:moveFrom>
          </w:p>
        </w:tc>
        <w:tc>
          <w:tcPr>
            <w:tcW w:w="2268" w:type="dxa"/>
            <w:shd w:val="clear" w:color="auto" w:fill="auto"/>
            <w:noWrap/>
            <w:vAlign w:val="bottom"/>
            <w:tcPrChange w:id="964" w:author="Windows User" w:date="2023-02-21T20:39:00Z">
              <w:tcPr>
                <w:tcW w:w="2268" w:type="dxa"/>
                <w:shd w:val="clear" w:color="auto" w:fill="auto"/>
                <w:noWrap/>
                <w:vAlign w:val="bottom"/>
              </w:tcPr>
            </w:tcPrChange>
          </w:tcPr>
          <w:p w14:paraId="6E8972C5" w14:textId="33B1F144" w:rsidR="00933D50" w:rsidRPr="00E6669B" w:rsidDel="005F5716" w:rsidRDefault="00933D50" w:rsidP="00223A6B">
            <w:pPr>
              <w:spacing w:after="0" w:line="240" w:lineRule="auto"/>
              <w:jc w:val="right"/>
              <w:rPr>
                <w:del w:id="965" w:author="Windows User" w:date="2023-02-22T00:49:00Z"/>
                <w:moveFrom w:id="966" w:author="Windows User" w:date="2023-02-20T10:16:00Z"/>
                <w:color w:val="000000"/>
              </w:rPr>
            </w:pPr>
            <w:moveFrom w:id="967" w:author="Windows User" w:date="2023-02-20T10:16:00Z">
              <w:del w:id="968" w:author="Windows User" w:date="2023-02-21T20:39:00Z">
                <w:r w:rsidRPr="00E6669B" w:rsidDel="00BD0A14">
                  <w:rPr>
                    <w:color w:val="000000"/>
                  </w:rPr>
                  <w:delText>135,550</w:delText>
                </w:r>
              </w:del>
            </w:moveFrom>
          </w:p>
        </w:tc>
        <w:tc>
          <w:tcPr>
            <w:tcW w:w="1701" w:type="dxa"/>
            <w:shd w:val="clear" w:color="auto" w:fill="auto"/>
            <w:noWrap/>
            <w:vAlign w:val="bottom"/>
            <w:tcPrChange w:id="969" w:author="Windows User" w:date="2023-02-21T20:39:00Z">
              <w:tcPr>
                <w:tcW w:w="1701" w:type="dxa"/>
                <w:shd w:val="clear" w:color="auto" w:fill="auto"/>
                <w:noWrap/>
                <w:vAlign w:val="bottom"/>
              </w:tcPr>
            </w:tcPrChange>
          </w:tcPr>
          <w:p w14:paraId="2A04DFF6" w14:textId="4C818FD3" w:rsidR="00933D50" w:rsidRPr="00E6669B" w:rsidDel="005F5716" w:rsidRDefault="00933D50" w:rsidP="00223A6B">
            <w:pPr>
              <w:spacing w:after="0" w:line="240" w:lineRule="auto"/>
              <w:jc w:val="right"/>
              <w:rPr>
                <w:del w:id="970" w:author="Windows User" w:date="2023-02-22T00:49:00Z"/>
                <w:moveFrom w:id="971" w:author="Windows User" w:date="2023-02-20T10:16:00Z"/>
                <w:color w:val="000000"/>
              </w:rPr>
            </w:pPr>
            <w:moveFrom w:id="972" w:author="Windows User" w:date="2023-02-20T10:16:00Z">
              <w:del w:id="973" w:author="Windows User" w:date="2023-02-21T20:39:00Z">
                <w:r w:rsidRPr="00E6669B" w:rsidDel="00BD0A14">
                  <w:rPr>
                    <w:color w:val="000000"/>
                  </w:rPr>
                  <w:delText>-0,030</w:delText>
                </w:r>
              </w:del>
            </w:moveFrom>
          </w:p>
        </w:tc>
        <w:tc>
          <w:tcPr>
            <w:tcW w:w="1954" w:type="dxa"/>
            <w:shd w:val="clear" w:color="auto" w:fill="auto"/>
            <w:noWrap/>
            <w:vAlign w:val="bottom"/>
            <w:tcPrChange w:id="974" w:author="Windows User" w:date="2023-02-21T20:39:00Z">
              <w:tcPr>
                <w:tcW w:w="1954" w:type="dxa"/>
                <w:shd w:val="clear" w:color="auto" w:fill="auto"/>
                <w:noWrap/>
                <w:vAlign w:val="bottom"/>
              </w:tcPr>
            </w:tcPrChange>
          </w:tcPr>
          <w:p w14:paraId="1810A587" w14:textId="21776E7E" w:rsidR="00933D50" w:rsidRPr="00E6669B" w:rsidDel="005F5716" w:rsidRDefault="00933D50" w:rsidP="00223A6B">
            <w:pPr>
              <w:spacing w:after="0" w:line="240" w:lineRule="auto"/>
              <w:jc w:val="right"/>
              <w:rPr>
                <w:del w:id="975" w:author="Windows User" w:date="2023-02-22T00:49:00Z"/>
                <w:moveFrom w:id="976" w:author="Windows User" w:date="2023-02-20T10:16:00Z"/>
                <w:color w:val="000000"/>
              </w:rPr>
            </w:pPr>
            <w:moveFrom w:id="977" w:author="Windows User" w:date="2023-02-20T10:16:00Z">
              <w:del w:id="978" w:author="Windows User" w:date="2023-02-21T20:39:00Z">
                <w:r w:rsidRPr="00E6669B" w:rsidDel="00BD0A14">
                  <w:rPr>
                    <w:color w:val="000000"/>
                  </w:rPr>
                  <w:delText>135,580</w:delText>
                </w:r>
              </w:del>
            </w:moveFrom>
          </w:p>
        </w:tc>
      </w:tr>
      <w:tr w:rsidR="00933D50" w:rsidRPr="00273345" w:rsidDel="005F5716" w14:paraId="275F5FFB" w14:textId="20FBBD0A" w:rsidTr="00BD0A14">
        <w:trPr>
          <w:trHeight w:val="227"/>
          <w:del w:id="979" w:author="Windows User" w:date="2023-02-22T00:49:00Z"/>
          <w:trPrChange w:id="980" w:author="Windows User" w:date="2023-02-21T20:39:00Z">
            <w:trPr>
              <w:trHeight w:val="227"/>
            </w:trPr>
          </w:trPrChange>
        </w:trPr>
        <w:tc>
          <w:tcPr>
            <w:tcW w:w="2256" w:type="dxa"/>
            <w:shd w:val="clear" w:color="auto" w:fill="auto"/>
            <w:noWrap/>
            <w:vAlign w:val="bottom"/>
            <w:tcPrChange w:id="981" w:author="Windows User" w:date="2023-02-21T20:39:00Z">
              <w:tcPr>
                <w:tcW w:w="2256" w:type="dxa"/>
                <w:shd w:val="clear" w:color="auto" w:fill="auto"/>
                <w:noWrap/>
                <w:vAlign w:val="bottom"/>
              </w:tcPr>
            </w:tcPrChange>
          </w:tcPr>
          <w:p w14:paraId="2710B7AA" w14:textId="2AF6846F" w:rsidR="00933D50" w:rsidRPr="00E6669B" w:rsidDel="005F5716" w:rsidRDefault="00933D50" w:rsidP="00223A6B">
            <w:pPr>
              <w:spacing w:after="0" w:line="240" w:lineRule="auto"/>
              <w:jc w:val="right"/>
              <w:rPr>
                <w:del w:id="982" w:author="Windows User" w:date="2023-02-22T00:49:00Z"/>
                <w:moveFrom w:id="983" w:author="Windows User" w:date="2023-02-20T10:16:00Z"/>
                <w:color w:val="000000"/>
              </w:rPr>
            </w:pPr>
            <w:moveFrom w:id="984" w:author="Windows User" w:date="2023-02-20T10:16:00Z">
              <w:del w:id="985" w:author="Windows User" w:date="2023-02-21T20:39:00Z">
                <w:r w:rsidRPr="00E6669B" w:rsidDel="00BD0A14">
                  <w:rPr>
                    <w:color w:val="000000"/>
                  </w:rPr>
                  <w:delText>15,000</w:delText>
                </w:r>
              </w:del>
            </w:moveFrom>
          </w:p>
        </w:tc>
        <w:tc>
          <w:tcPr>
            <w:tcW w:w="1677" w:type="dxa"/>
            <w:shd w:val="clear" w:color="auto" w:fill="auto"/>
            <w:noWrap/>
            <w:vAlign w:val="bottom"/>
            <w:tcPrChange w:id="986" w:author="Windows User" w:date="2023-02-21T20:39:00Z">
              <w:tcPr>
                <w:tcW w:w="1677" w:type="dxa"/>
                <w:shd w:val="clear" w:color="auto" w:fill="auto"/>
                <w:noWrap/>
                <w:vAlign w:val="bottom"/>
              </w:tcPr>
            </w:tcPrChange>
          </w:tcPr>
          <w:p w14:paraId="4762CEAC" w14:textId="4E434D3F" w:rsidR="00933D50" w:rsidRPr="00E6669B" w:rsidDel="005F5716" w:rsidRDefault="00933D50" w:rsidP="00223A6B">
            <w:pPr>
              <w:spacing w:after="0" w:line="240" w:lineRule="auto"/>
              <w:jc w:val="right"/>
              <w:rPr>
                <w:del w:id="987" w:author="Windows User" w:date="2023-02-22T00:49:00Z"/>
                <w:moveFrom w:id="988" w:author="Windows User" w:date="2023-02-20T10:16:00Z"/>
                <w:color w:val="000000"/>
              </w:rPr>
            </w:pPr>
            <w:moveFrom w:id="989" w:author="Windows User" w:date="2023-02-20T10:16:00Z">
              <w:del w:id="990" w:author="Windows User" w:date="2023-02-21T20:39:00Z">
                <w:r w:rsidRPr="00E6669B" w:rsidDel="00BD0A14">
                  <w:rPr>
                    <w:color w:val="000000"/>
                  </w:rPr>
                  <w:delText>147,100</w:delText>
                </w:r>
              </w:del>
            </w:moveFrom>
          </w:p>
        </w:tc>
        <w:tc>
          <w:tcPr>
            <w:tcW w:w="2268" w:type="dxa"/>
            <w:shd w:val="clear" w:color="auto" w:fill="auto"/>
            <w:noWrap/>
            <w:vAlign w:val="bottom"/>
            <w:tcPrChange w:id="991" w:author="Windows User" w:date="2023-02-21T20:39:00Z">
              <w:tcPr>
                <w:tcW w:w="2268" w:type="dxa"/>
                <w:shd w:val="clear" w:color="auto" w:fill="auto"/>
                <w:noWrap/>
                <w:vAlign w:val="bottom"/>
              </w:tcPr>
            </w:tcPrChange>
          </w:tcPr>
          <w:p w14:paraId="349F7520" w14:textId="06F74933" w:rsidR="00933D50" w:rsidRPr="00E6669B" w:rsidDel="005F5716" w:rsidRDefault="00933D50" w:rsidP="00223A6B">
            <w:pPr>
              <w:spacing w:after="0" w:line="240" w:lineRule="auto"/>
              <w:jc w:val="right"/>
              <w:rPr>
                <w:del w:id="992" w:author="Windows User" w:date="2023-02-22T00:49:00Z"/>
                <w:moveFrom w:id="993" w:author="Windows User" w:date="2023-02-20T10:16:00Z"/>
                <w:color w:val="000000"/>
              </w:rPr>
            </w:pPr>
            <w:moveFrom w:id="994" w:author="Windows User" w:date="2023-02-20T10:16:00Z">
              <w:del w:id="995" w:author="Windows User" w:date="2023-02-21T20:39:00Z">
                <w:r w:rsidRPr="00E6669B" w:rsidDel="00BD0A14">
                  <w:rPr>
                    <w:color w:val="000000"/>
                  </w:rPr>
                  <w:delText>137,100</w:delText>
                </w:r>
              </w:del>
            </w:moveFrom>
          </w:p>
        </w:tc>
        <w:tc>
          <w:tcPr>
            <w:tcW w:w="1701" w:type="dxa"/>
            <w:shd w:val="clear" w:color="auto" w:fill="auto"/>
            <w:noWrap/>
            <w:vAlign w:val="bottom"/>
            <w:tcPrChange w:id="996" w:author="Windows User" w:date="2023-02-21T20:39:00Z">
              <w:tcPr>
                <w:tcW w:w="1701" w:type="dxa"/>
                <w:shd w:val="clear" w:color="auto" w:fill="auto"/>
                <w:noWrap/>
                <w:vAlign w:val="bottom"/>
              </w:tcPr>
            </w:tcPrChange>
          </w:tcPr>
          <w:p w14:paraId="645D21E4" w14:textId="57BFDECD" w:rsidR="00933D50" w:rsidRPr="00E6669B" w:rsidDel="005F5716" w:rsidRDefault="00933D50" w:rsidP="00223A6B">
            <w:pPr>
              <w:spacing w:after="0" w:line="240" w:lineRule="auto"/>
              <w:jc w:val="right"/>
              <w:rPr>
                <w:del w:id="997" w:author="Windows User" w:date="2023-02-22T00:49:00Z"/>
                <w:moveFrom w:id="998" w:author="Windows User" w:date="2023-02-20T10:16:00Z"/>
                <w:color w:val="000000"/>
              </w:rPr>
            </w:pPr>
            <w:moveFrom w:id="999" w:author="Windows User" w:date="2023-02-20T10:16:00Z">
              <w:del w:id="1000" w:author="Windows User" w:date="2023-02-21T20:39:00Z">
                <w:r w:rsidRPr="00E6669B" w:rsidDel="00BD0A14">
                  <w:rPr>
                    <w:color w:val="000000"/>
                  </w:rPr>
                  <w:delText>0,150</w:delText>
                </w:r>
              </w:del>
            </w:moveFrom>
          </w:p>
        </w:tc>
        <w:tc>
          <w:tcPr>
            <w:tcW w:w="1954" w:type="dxa"/>
            <w:shd w:val="clear" w:color="auto" w:fill="auto"/>
            <w:noWrap/>
            <w:vAlign w:val="bottom"/>
            <w:tcPrChange w:id="1001" w:author="Windows User" w:date="2023-02-21T20:39:00Z">
              <w:tcPr>
                <w:tcW w:w="1954" w:type="dxa"/>
                <w:shd w:val="clear" w:color="auto" w:fill="auto"/>
                <w:noWrap/>
                <w:vAlign w:val="bottom"/>
              </w:tcPr>
            </w:tcPrChange>
          </w:tcPr>
          <w:p w14:paraId="63EA1CCA" w14:textId="76D33DEE" w:rsidR="00933D50" w:rsidRPr="00E6669B" w:rsidDel="005F5716" w:rsidRDefault="00933D50" w:rsidP="00223A6B">
            <w:pPr>
              <w:spacing w:after="0" w:line="240" w:lineRule="auto"/>
              <w:jc w:val="right"/>
              <w:rPr>
                <w:del w:id="1002" w:author="Windows User" w:date="2023-02-22T00:49:00Z"/>
                <w:moveFrom w:id="1003" w:author="Windows User" w:date="2023-02-20T10:16:00Z"/>
                <w:color w:val="000000"/>
              </w:rPr>
            </w:pPr>
            <w:moveFrom w:id="1004" w:author="Windows User" w:date="2023-02-20T10:16:00Z">
              <w:del w:id="1005" w:author="Windows User" w:date="2023-02-21T20:39:00Z">
                <w:r w:rsidRPr="00E6669B" w:rsidDel="00BD0A14">
                  <w:rPr>
                    <w:color w:val="000000"/>
                  </w:rPr>
                  <w:delText>136,950</w:delText>
                </w:r>
              </w:del>
            </w:moveFrom>
          </w:p>
        </w:tc>
      </w:tr>
      <w:tr w:rsidR="00933D50" w:rsidRPr="00273345" w:rsidDel="005F5716" w14:paraId="1F509B99" w14:textId="05A2681D" w:rsidTr="00BD0A14">
        <w:trPr>
          <w:trHeight w:val="227"/>
          <w:del w:id="1006" w:author="Windows User" w:date="2023-02-22T00:49:00Z"/>
          <w:trPrChange w:id="1007" w:author="Windows User" w:date="2023-02-21T20:39:00Z">
            <w:trPr>
              <w:trHeight w:val="227"/>
            </w:trPr>
          </w:trPrChange>
        </w:trPr>
        <w:tc>
          <w:tcPr>
            <w:tcW w:w="2256" w:type="dxa"/>
            <w:shd w:val="clear" w:color="auto" w:fill="auto"/>
            <w:noWrap/>
            <w:vAlign w:val="bottom"/>
            <w:tcPrChange w:id="1008" w:author="Windows User" w:date="2023-02-21T20:39:00Z">
              <w:tcPr>
                <w:tcW w:w="2256" w:type="dxa"/>
                <w:shd w:val="clear" w:color="auto" w:fill="auto"/>
                <w:noWrap/>
                <w:vAlign w:val="bottom"/>
              </w:tcPr>
            </w:tcPrChange>
          </w:tcPr>
          <w:p w14:paraId="10F1D78F" w14:textId="748FD98F" w:rsidR="00933D50" w:rsidRPr="00E6669B" w:rsidDel="005F5716" w:rsidRDefault="00933D50" w:rsidP="00223A6B">
            <w:pPr>
              <w:spacing w:after="0" w:line="240" w:lineRule="auto"/>
              <w:jc w:val="right"/>
              <w:rPr>
                <w:del w:id="1009" w:author="Windows User" w:date="2023-02-22T00:49:00Z"/>
                <w:moveFrom w:id="1010" w:author="Windows User" w:date="2023-02-20T10:16:00Z"/>
                <w:color w:val="000000"/>
              </w:rPr>
            </w:pPr>
            <w:moveFrom w:id="1011" w:author="Windows User" w:date="2023-02-20T10:16:00Z">
              <w:del w:id="1012" w:author="Windows User" w:date="2023-02-21T20:39:00Z">
                <w:r w:rsidRPr="00E6669B" w:rsidDel="00BD0A14">
                  <w:rPr>
                    <w:color w:val="000000"/>
                  </w:rPr>
                  <w:delText>15,000</w:delText>
                </w:r>
              </w:del>
            </w:moveFrom>
          </w:p>
        </w:tc>
        <w:tc>
          <w:tcPr>
            <w:tcW w:w="1677" w:type="dxa"/>
            <w:shd w:val="clear" w:color="auto" w:fill="auto"/>
            <w:noWrap/>
            <w:vAlign w:val="bottom"/>
            <w:tcPrChange w:id="1013" w:author="Windows User" w:date="2023-02-21T20:39:00Z">
              <w:tcPr>
                <w:tcW w:w="1677" w:type="dxa"/>
                <w:shd w:val="clear" w:color="auto" w:fill="auto"/>
                <w:noWrap/>
                <w:vAlign w:val="bottom"/>
              </w:tcPr>
            </w:tcPrChange>
          </w:tcPr>
          <w:p w14:paraId="28E74558" w14:textId="4D9A343E" w:rsidR="00933D50" w:rsidRPr="00E6669B" w:rsidDel="005F5716" w:rsidRDefault="00933D50" w:rsidP="00223A6B">
            <w:pPr>
              <w:spacing w:after="0" w:line="240" w:lineRule="auto"/>
              <w:jc w:val="right"/>
              <w:rPr>
                <w:del w:id="1014" w:author="Windows User" w:date="2023-02-22T00:49:00Z"/>
                <w:moveFrom w:id="1015" w:author="Windows User" w:date="2023-02-20T10:16:00Z"/>
                <w:color w:val="000000"/>
              </w:rPr>
            </w:pPr>
            <w:moveFrom w:id="1016" w:author="Windows User" w:date="2023-02-20T10:16:00Z">
              <w:del w:id="1017" w:author="Windows User" w:date="2023-02-21T20:39:00Z">
                <w:r w:rsidRPr="00E6669B" w:rsidDel="00BD0A14">
                  <w:rPr>
                    <w:color w:val="000000"/>
                  </w:rPr>
                  <w:delText>147,100</w:delText>
                </w:r>
              </w:del>
            </w:moveFrom>
          </w:p>
        </w:tc>
        <w:tc>
          <w:tcPr>
            <w:tcW w:w="2268" w:type="dxa"/>
            <w:shd w:val="clear" w:color="auto" w:fill="auto"/>
            <w:noWrap/>
            <w:vAlign w:val="bottom"/>
            <w:tcPrChange w:id="1018" w:author="Windows User" w:date="2023-02-21T20:39:00Z">
              <w:tcPr>
                <w:tcW w:w="2268" w:type="dxa"/>
                <w:shd w:val="clear" w:color="auto" w:fill="auto"/>
                <w:noWrap/>
                <w:vAlign w:val="bottom"/>
              </w:tcPr>
            </w:tcPrChange>
          </w:tcPr>
          <w:p w14:paraId="4B5C03E1" w14:textId="2FD2FA94" w:rsidR="00933D50" w:rsidRPr="00E6669B" w:rsidDel="005F5716" w:rsidRDefault="00933D50" w:rsidP="00223A6B">
            <w:pPr>
              <w:spacing w:after="0" w:line="240" w:lineRule="auto"/>
              <w:jc w:val="right"/>
              <w:rPr>
                <w:del w:id="1019" w:author="Windows User" w:date="2023-02-22T00:49:00Z"/>
                <w:moveFrom w:id="1020" w:author="Windows User" w:date="2023-02-20T10:16:00Z"/>
                <w:color w:val="000000"/>
              </w:rPr>
            </w:pPr>
            <w:moveFrom w:id="1021" w:author="Windows User" w:date="2023-02-20T10:16:00Z">
              <w:del w:id="1022" w:author="Windows User" w:date="2023-02-21T20:39:00Z">
                <w:r w:rsidRPr="00E6669B" w:rsidDel="00BD0A14">
                  <w:rPr>
                    <w:color w:val="000000"/>
                  </w:rPr>
                  <w:delText>136,400</w:delText>
                </w:r>
              </w:del>
            </w:moveFrom>
          </w:p>
        </w:tc>
        <w:tc>
          <w:tcPr>
            <w:tcW w:w="1701" w:type="dxa"/>
            <w:shd w:val="clear" w:color="auto" w:fill="auto"/>
            <w:noWrap/>
            <w:vAlign w:val="bottom"/>
            <w:tcPrChange w:id="1023" w:author="Windows User" w:date="2023-02-21T20:39:00Z">
              <w:tcPr>
                <w:tcW w:w="1701" w:type="dxa"/>
                <w:shd w:val="clear" w:color="auto" w:fill="auto"/>
                <w:noWrap/>
                <w:vAlign w:val="bottom"/>
              </w:tcPr>
            </w:tcPrChange>
          </w:tcPr>
          <w:p w14:paraId="240DB072" w14:textId="4BE3C141" w:rsidR="00933D50" w:rsidRPr="00E6669B" w:rsidDel="005F5716" w:rsidRDefault="00933D50" w:rsidP="00223A6B">
            <w:pPr>
              <w:spacing w:after="0" w:line="240" w:lineRule="auto"/>
              <w:jc w:val="right"/>
              <w:rPr>
                <w:del w:id="1024" w:author="Windows User" w:date="2023-02-22T00:49:00Z"/>
                <w:moveFrom w:id="1025" w:author="Windows User" w:date="2023-02-20T10:16:00Z"/>
                <w:color w:val="000000"/>
              </w:rPr>
            </w:pPr>
            <w:moveFrom w:id="1026" w:author="Windows User" w:date="2023-02-20T10:16:00Z">
              <w:del w:id="1027" w:author="Windows User" w:date="2023-02-21T20:39:00Z">
                <w:r w:rsidRPr="00E6669B" w:rsidDel="00BD0A14">
                  <w:rPr>
                    <w:color w:val="000000"/>
                  </w:rPr>
                  <w:delText>0,360</w:delText>
                </w:r>
              </w:del>
            </w:moveFrom>
          </w:p>
        </w:tc>
        <w:tc>
          <w:tcPr>
            <w:tcW w:w="1954" w:type="dxa"/>
            <w:shd w:val="clear" w:color="auto" w:fill="auto"/>
            <w:noWrap/>
            <w:vAlign w:val="bottom"/>
            <w:tcPrChange w:id="1028" w:author="Windows User" w:date="2023-02-21T20:39:00Z">
              <w:tcPr>
                <w:tcW w:w="1954" w:type="dxa"/>
                <w:shd w:val="clear" w:color="auto" w:fill="auto"/>
                <w:noWrap/>
                <w:vAlign w:val="bottom"/>
              </w:tcPr>
            </w:tcPrChange>
          </w:tcPr>
          <w:p w14:paraId="3C36D9DC" w14:textId="7B79AB02" w:rsidR="00933D50" w:rsidRPr="00E6669B" w:rsidDel="005F5716" w:rsidRDefault="00933D50" w:rsidP="00223A6B">
            <w:pPr>
              <w:spacing w:after="0" w:line="240" w:lineRule="auto"/>
              <w:jc w:val="right"/>
              <w:rPr>
                <w:del w:id="1029" w:author="Windows User" w:date="2023-02-22T00:49:00Z"/>
                <w:moveFrom w:id="1030" w:author="Windows User" w:date="2023-02-20T10:16:00Z"/>
                <w:color w:val="000000"/>
              </w:rPr>
            </w:pPr>
            <w:moveFrom w:id="1031" w:author="Windows User" w:date="2023-02-20T10:16:00Z">
              <w:del w:id="1032" w:author="Windows User" w:date="2023-02-21T20:39:00Z">
                <w:r w:rsidRPr="00E6669B" w:rsidDel="00BD0A14">
                  <w:rPr>
                    <w:color w:val="000000"/>
                  </w:rPr>
                  <w:delText>136,040</w:delText>
                </w:r>
              </w:del>
            </w:moveFrom>
          </w:p>
        </w:tc>
      </w:tr>
      <w:tr w:rsidR="00933D50" w:rsidRPr="00273345" w:rsidDel="005F5716" w14:paraId="29DF6293" w14:textId="65E4AA9C" w:rsidTr="00BD0A14">
        <w:trPr>
          <w:trHeight w:val="227"/>
          <w:del w:id="1033" w:author="Windows User" w:date="2023-02-22T00:49:00Z"/>
          <w:trPrChange w:id="1034" w:author="Windows User" w:date="2023-02-21T20:39:00Z">
            <w:trPr>
              <w:trHeight w:val="227"/>
            </w:trPr>
          </w:trPrChange>
        </w:trPr>
        <w:tc>
          <w:tcPr>
            <w:tcW w:w="2256" w:type="dxa"/>
            <w:shd w:val="clear" w:color="auto" w:fill="auto"/>
            <w:noWrap/>
            <w:vAlign w:val="bottom"/>
            <w:tcPrChange w:id="1035" w:author="Windows User" w:date="2023-02-21T20:39:00Z">
              <w:tcPr>
                <w:tcW w:w="2256" w:type="dxa"/>
                <w:shd w:val="clear" w:color="auto" w:fill="auto"/>
                <w:noWrap/>
                <w:vAlign w:val="bottom"/>
              </w:tcPr>
            </w:tcPrChange>
          </w:tcPr>
          <w:p w14:paraId="726E0BC7" w14:textId="4280C1BB" w:rsidR="00933D50" w:rsidRPr="00E6669B" w:rsidDel="005F5716" w:rsidRDefault="00933D50" w:rsidP="00223A6B">
            <w:pPr>
              <w:spacing w:after="0" w:line="240" w:lineRule="auto"/>
              <w:jc w:val="right"/>
              <w:rPr>
                <w:del w:id="1036" w:author="Windows User" w:date="2023-02-22T00:49:00Z"/>
                <w:moveFrom w:id="1037" w:author="Windows User" w:date="2023-02-20T10:16:00Z"/>
                <w:color w:val="000000"/>
              </w:rPr>
            </w:pPr>
            <w:moveFrom w:id="1038" w:author="Windows User" w:date="2023-02-20T10:16:00Z">
              <w:del w:id="1039" w:author="Windows User" w:date="2023-02-21T20:39:00Z">
                <w:r w:rsidRPr="00E6669B" w:rsidDel="00BD0A14">
                  <w:rPr>
                    <w:color w:val="000000"/>
                  </w:rPr>
                  <w:delText>20,000</w:delText>
                </w:r>
              </w:del>
            </w:moveFrom>
          </w:p>
        </w:tc>
        <w:tc>
          <w:tcPr>
            <w:tcW w:w="1677" w:type="dxa"/>
            <w:shd w:val="clear" w:color="auto" w:fill="auto"/>
            <w:noWrap/>
            <w:vAlign w:val="bottom"/>
            <w:tcPrChange w:id="1040" w:author="Windows User" w:date="2023-02-21T20:39:00Z">
              <w:tcPr>
                <w:tcW w:w="1677" w:type="dxa"/>
                <w:shd w:val="clear" w:color="auto" w:fill="auto"/>
                <w:noWrap/>
                <w:vAlign w:val="bottom"/>
              </w:tcPr>
            </w:tcPrChange>
          </w:tcPr>
          <w:p w14:paraId="02C6D146" w14:textId="6094E851" w:rsidR="00933D50" w:rsidRPr="00E6669B" w:rsidDel="005F5716" w:rsidRDefault="00933D50" w:rsidP="00223A6B">
            <w:pPr>
              <w:spacing w:after="0" w:line="240" w:lineRule="auto"/>
              <w:jc w:val="right"/>
              <w:rPr>
                <w:del w:id="1041" w:author="Windows User" w:date="2023-02-22T00:49:00Z"/>
                <w:moveFrom w:id="1042" w:author="Windows User" w:date="2023-02-20T10:16:00Z"/>
                <w:color w:val="000000"/>
              </w:rPr>
            </w:pPr>
            <w:moveFrom w:id="1043" w:author="Windows User" w:date="2023-02-20T10:16:00Z">
              <w:del w:id="1044" w:author="Windows User" w:date="2023-02-21T20:39:00Z">
                <w:r w:rsidRPr="00E6669B" w:rsidDel="00BD0A14">
                  <w:rPr>
                    <w:color w:val="000000"/>
                  </w:rPr>
                  <w:delText>196,133</w:delText>
                </w:r>
              </w:del>
            </w:moveFrom>
          </w:p>
        </w:tc>
        <w:tc>
          <w:tcPr>
            <w:tcW w:w="2268" w:type="dxa"/>
            <w:shd w:val="clear" w:color="auto" w:fill="auto"/>
            <w:noWrap/>
            <w:vAlign w:val="bottom"/>
            <w:tcPrChange w:id="1045" w:author="Windows User" w:date="2023-02-21T20:39:00Z">
              <w:tcPr>
                <w:tcW w:w="2268" w:type="dxa"/>
                <w:shd w:val="clear" w:color="auto" w:fill="auto"/>
                <w:noWrap/>
                <w:vAlign w:val="bottom"/>
              </w:tcPr>
            </w:tcPrChange>
          </w:tcPr>
          <w:p w14:paraId="20572733" w14:textId="4BA14CE8" w:rsidR="00933D50" w:rsidRPr="00E6669B" w:rsidDel="005F5716" w:rsidRDefault="00933D50" w:rsidP="00223A6B">
            <w:pPr>
              <w:spacing w:after="0" w:line="240" w:lineRule="auto"/>
              <w:jc w:val="right"/>
              <w:rPr>
                <w:del w:id="1046" w:author="Windows User" w:date="2023-02-22T00:49:00Z"/>
                <w:moveFrom w:id="1047" w:author="Windows User" w:date="2023-02-20T10:16:00Z"/>
                <w:color w:val="000000"/>
              </w:rPr>
            </w:pPr>
            <w:moveFrom w:id="1048" w:author="Windows User" w:date="2023-02-20T10:16:00Z">
              <w:del w:id="1049" w:author="Windows User" w:date="2023-02-21T20:39:00Z">
                <w:r w:rsidRPr="00E6669B" w:rsidDel="00BD0A14">
                  <w:rPr>
                    <w:color w:val="000000"/>
                  </w:rPr>
                  <w:delText>181,900</w:delText>
                </w:r>
              </w:del>
            </w:moveFrom>
          </w:p>
        </w:tc>
        <w:tc>
          <w:tcPr>
            <w:tcW w:w="1701" w:type="dxa"/>
            <w:shd w:val="clear" w:color="auto" w:fill="auto"/>
            <w:noWrap/>
            <w:vAlign w:val="bottom"/>
            <w:tcPrChange w:id="1050" w:author="Windows User" w:date="2023-02-21T20:39:00Z">
              <w:tcPr>
                <w:tcW w:w="1701" w:type="dxa"/>
                <w:shd w:val="clear" w:color="auto" w:fill="auto"/>
                <w:noWrap/>
                <w:vAlign w:val="bottom"/>
              </w:tcPr>
            </w:tcPrChange>
          </w:tcPr>
          <w:p w14:paraId="4A878EEB" w14:textId="06104630" w:rsidR="00933D50" w:rsidRPr="00E6669B" w:rsidDel="005F5716" w:rsidRDefault="00933D50" w:rsidP="00223A6B">
            <w:pPr>
              <w:spacing w:after="0" w:line="240" w:lineRule="auto"/>
              <w:jc w:val="right"/>
              <w:rPr>
                <w:del w:id="1051" w:author="Windows User" w:date="2023-02-22T00:49:00Z"/>
                <w:moveFrom w:id="1052" w:author="Windows User" w:date="2023-02-20T10:16:00Z"/>
                <w:color w:val="000000"/>
              </w:rPr>
            </w:pPr>
            <w:moveFrom w:id="1053" w:author="Windows User" w:date="2023-02-20T10:16:00Z">
              <w:del w:id="1054" w:author="Windows User" w:date="2023-02-21T20:39:00Z">
                <w:r w:rsidRPr="00E6669B" w:rsidDel="00BD0A14">
                  <w:rPr>
                    <w:color w:val="000000"/>
                  </w:rPr>
                  <w:delText>-0,020</w:delText>
                </w:r>
              </w:del>
            </w:moveFrom>
          </w:p>
        </w:tc>
        <w:tc>
          <w:tcPr>
            <w:tcW w:w="1954" w:type="dxa"/>
            <w:shd w:val="clear" w:color="auto" w:fill="auto"/>
            <w:noWrap/>
            <w:vAlign w:val="bottom"/>
            <w:tcPrChange w:id="1055" w:author="Windows User" w:date="2023-02-21T20:39:00Z">
              <w:tcPr>
                <w:tcW w:w="1954" w:type="dxa"/>
                <w:shd w:val="clear" w:color="auto" w:fill="auto"/>
                <w:noWrap/>
                <w:vAlign w:val="bottom"/>
              </w:tcPr>
            </w:tcPrChange>
          </w:tcPr>
          <w:p w14:paraId="4D82B17A" w14:textId="3961541D" w:rsidR="00933D50" w:rsidRPr="00E6669B" w:rsidDel="005F5716" w:rsidRDefault="00933D50" w:rsidP="00223A6B">
            <w:pPr>
              <w:spacing w:after="0" w:line="240" w:lineRule="auto"/>
              <w:jc w:val="right"/>
              <w:rPr>
                <w:del w:id="1056" w:author="Windows User" w:date="2023-02-22T00:49:00Z"/>
                <w:moveFrom w:id="1057" w:author="Windows User" w:date="2023-02-20T10:16:00Z"/>
                <w:color w:val="000000"/>
              </w:rPr>
            </w:pPr>
            <w:moveFrom w:id="1058" w:author="Windows User" w:date="2023-02-20T10:16:00Z">
              <w:del w:id="1059" w:author="Windows User" w:date="2023-02-21T20:39:00Z">
                <w:r w:rsidRPr="00E6669B" w:rsidDel="00BD0A14">
                  <w:rPr>
                    <w:color w:val="000000"/>
                  </w:rPr>
                  <w:delText>181,920</w:delText>
                </w:r>
              </w:del>
            </w:moveFrom>
          </w:p>
        </w:tc>
      </w:tr>
      <w:tr w:rsidR="00933D50" w:rsidRPr="00273345" w:rsidDel="005F5716" w14:paraId="76F16980" w14:textId="3934CB96" w:rsidTr="00BD0A14">
        <w:trPr>
          <w:trHeight w:val="227"/>
          <w:del w:id="1060" w:author="Windows User" w:date="2023-02-22T00:49:00Z"/>
          <w:trPrChange w:id="1061" w:author="Windows User" w:date="2023-02-21T20:39:00Z">
            <w:trPr>
              <w:trHeight w:val="227"/>
            </w:trPr>
          </w:trPrChange>
        </w:trPr>
        <w:tc>
          <w:tcPr>
            <w:tcW w:w="2256" w:type="dxa"/>
            <w:shd w:val="clear" w:color="auto" w:fill="auto"/>
            <w:noWrap/>
            <w:vAlign w:val="bottom"/>
            <w:tcPrChange w:id="1062" w:author="Windows User" w:date="2023-02-21T20:39:00Z">
              <w:tcPr>
                <w:tcW w:w="2256" w:type="dxa"/>
                <w:shd w:val="clear" w:color="auto" w:fill="auto"/>
                <w:noWrap/>
                <w:vAlign w:val="bottom"/>
              </w:tcPr>
            </w:tcPrChange>
          </w:tcPr>
          <w:p w14:paraId="79D55F4A" w14:textId="107206DB" w:rsidR="00933D50" w:rsidRPr="00E6669B" w:rsidDel="005F5716" w:rsidRDefault="00933D50" w:rsidP="00223A6B">
            <w:pPr>
              <w:spacing w:after="0" w:line="240" w:lineRule="auto"/>
              <w:jc w:val="right"/>
              <w:rPr>
                <w:del w:id="1063" w:author="Windows User" w:date="2023-02-22T00:49:00Z"/>
                <w:moveFrom w:id="1064" w:author="Windows User" w:date="2023-02-20T10:16:00Z"/>
                <w:color w:val="000000"/>
              </w:rPr>
            </w:pPr>
            <w:moveFrom w:id="1065" w:author="Windows User" w:date="2023-02-20T10:16:00Z">
              <w:del w:id="1066" w:author="Windows User" w:date="2023-02-21T20:39:00Z">
                <w:r w:rsidRPr="00E6669B" w:rsidDel="00BD0A14">
                  <w:rPr>
                    <w:color w:val="000000"/>
                  </w:rPr>
                  <w:delText>20,000</w:delText>
                </w:r>
              </w:del>
            </w:moveFrom>
          </w:p>
        </w:tc>
        <w:tc>
          <w:tcPr>
            <w:tcW w:w="1677" w:type="dxa"/>
            <w:shd w:val="clear" w:color="auto" w:fill="auto"/>
            <w:noWrap/>
            <w:vAlign w:val="bottom"/>
            <w:tcPrChange w:id="1067" w:author="Windows User" w:date="2023-02-21T20:39:00Z">
              <w:tcPr>
                <w:tcW w:w="1677" w:type="dxa"/>
                <w:shd w:val="clear" w:color="auto" w:fill="auto"/>
                <w:noWrap/>
                <w:vAlign w:val="bottom"/>
              </w:tcPr>
            </w:tcPrChange>
          </w:tcPr>
          <w:p w14:paraId="09B59B70" w14:textId="017DAD6B" w:rsidR="00933D50" w:rsidRPr="00E6669B" w:rsidDel="005F5716" w:rsidRDefault="00933D50" w:rsidP="00223A6B">
            <w:pPr>
              <w:spacing w:after="0" w:line="240" w:lineRule="auto"/>
              <w:jc w:val="right"/>
              <w:rPr>
                <w:del w:id="1068" w:author="Windows User" w:date="2023-02-22T00:49:00Z"/>
                <w:moveFrom w:id="1069" w:author="Windows User" w:date="2023-02-20T10:16:00Z"/>
                <w:color w:val="000000"/>
              </w:rPr>
            </w:pPr>
            <w:moveFrom w:id="1070" w:author="Windows User" w:date="2023-02-20T10:16:00Z">
              <w:del w:id="1071" w:author="Windows User" w:date="2023-02-21T20:39:00Z">
                <w:r w:rsidRPr="00E6669B" w:rsidDel="00BD0A14">
                  <w:rPr>
                    <w:color w:val="000000"/>
                  </w:rPr>
                  <w:delText>196,133</w:delText>
                </w:r>
              </w:del>
            </w:moveFrom>
          </w:p>
        </w:tc>
        <w:tc>
          <w:tcPr>
            <w:tcW w:w="2268" w:type="dxa"/>
            <w:shd w:val="clear" w:color="auto" w:fill="auto"/>
            <w:noWrap/>
            <w:vAlign w:val="bottom"/>
            <w:tcPrChange w:id="1072" w:author="Windows User" w:date="2023-02-21T20:39:00Z">
              <w:tcPr>
                <w:tcW w:w="2268" w:type="dxa"/>
                <w:shd w:val="clear" w:color="auto" w:fill="auto"/>
                <w:noWrap/>
                <w:vAlign w:val="bottom"/>
              </w:tcPr>
            </w:tcPrChange>
          </w:tcPr>
          <w:p w14:paraId="1718CD6A" w14:textId="4D729BA4" w:rsidR="00933D50" w:rsidRPr="00E6669B" w:rsidDel="005F5716" w:rsidRDefault="00933D50" w:rsidP="00223A6B">
            <w:pPr>
              <w:spacing w:after="0" w:line="240" w:lineRule="auto"/>
              <w:jc w:val="right"/>
              <w:rPr>
                <w:del w:id="1073" w:author="Windows User" w:date="2023-02-22T00:49:00Z"/>
                <w:moveFrom w:id="1074" w:author="Windows User" w:date="2023-02-20T10:16:00Z"/>
                <w:color w:val="000000"/>
              </w:rPr>
            </w:pPr>
            <w:moveFrom w:id="1075" w:author="Windows User" w:date="2023-02-20T10:16:00Z">
              <w:del w:id="1076" w:author="Windows User" w:date="2023-02-21T20:39:00Z">
                <w:r w:rsidRPr="00E6669B" w:rsidDel="00BD0A14">
                  <w:rPr>
                    <w:color w:val="000000"/>
                  </w:rPr>
                  <w:delText>184,500</w:delText>
                </w:r>
              </w:del>
            </w:moveFrom>
          </w:p>
        </w:tc>
        <w:tc>
          <w:tcPr>
            <w:tcW w:w="1701" w:type="dxa"/>
            <w:shd w:val="clear" w:color="auto" w:fill="auto"/>
            <w:noWrap/>
            <w:vAlign w:val="bottom"/>
            <w:tcPrChange w:id="1077" w:author="Windows User" w:date="2023-02-21T20:39:00Z">
              <w:tcPr>
                <w:tcW w:w="1701" w:type="dxa"/>
                <w:shd w:val="clear" w:color="auto" w:fill="auto"/>
                <w:noWrap/>
                <w:vAlign w:val="bottom"/>
              </w:tcPr>
            </w:tcPrChange>
          </w:tcPr>
          <w:p w14:paraId="2D8D180D" w14:textId="40C9BE24" w:rsidR="00933D50" w:rsidRPr="00E6669B" w:rsidDel="005F5716" w:rsidRDefault="00933D50" w:rsidP="00223A6B">
            <w:pPr>
              <w:spacing w:after="0" w:line="240" w:lineRule="auto"/>
              <w:jc w:val="right"/>
              <w:rPr>
                <w:del w:id="1078" w:author="Windows User" w:date="2023-02-22T00:49:00Z"/>
                <w:moveFrom w:id="1079" w:author="Windows User" w:date="2023-02-20T10:16:00Z"/>
                <w:color w:val="000000"/>
              </w:rPr>
            </w:pPr>
            <w:moveFrom w:id="1080" w:author="Windows User" w:date="2023-02-20T10:16:00Z">
              <w:del w:id="1081" w:author="Windows User" w:date="2023-02-21T20:39:00Z">
                <w:r w:rsidRPr="00E6669B" w:rsidDel="00BD0A14">
                  <w:rPr>
                    <w:color w:val="000000"/>
                  </w:rPr>
                  <w:delText>0,150</w:delText>
                </w:r>
              </w:del>
            </w:moveFrom>
          </w:p>
        </w:tc>
        <w:tc>
          <w:tcPr>
            <w:tcW w:w="1954" w:type="dxa"/>
            <w:shd w:val="clear" w:color="auto" w:fill="auto"/>
            <w:noWrap/>
            <w:vAlign w:val="bottom"/>
            <w:tcPrChange w:id="1082" w:author="Windows User" w:date="2023-02-21T20:39:00Z">
              <w:tcPr>
                <w:tcW w:w="1954" w:type="dxa"/>
                <w:shd w:val="clear" w:color="auto" w:fill="auto"/>
                <w:noWrap/>
                <w:vAlign w:val="bottom"/>
              </w:tcPr>
            </w:tcPrChange>
          </w:tcPr>
          <w:p w14:paraId="18E07B93" w14:textId="16904F09" w:rsidR="00933D50" w:rsidRPr="00E6669B" w:rsidDel="005F5716" w:rsidRDefault="00933D50" w:rsidP="00223A6B">
            <w:pPr>
              <w:spacing w:after="0" w:line="240" w:lineRule="auto"/>
              <w:jc w:val="right"/>
              <w:rPr>
                <w:del w:id="1083" w:author="Windows User" w:date="2023-02-22T00:49:00Z"/>
                <w:moveFrom w:id="1084" w:author="Windows User" w:date="2023-02-20T10:16:00Z"/>
                <w:color w:val="000000"/>
              </w:rPr>
            </w:pPr>
            <w:moveFrom w:id="1085" w:author="Windows User" w:date="2023-02-20T10:16:00Z">
              <w:del w:id="1086" w:author="Windows User" w:date="2023-02-21T20:39:00Z">
                <w:r w:rsidRPr="00E6669B" w:rsidDel="00BD0A14">
                  <w:rPr>
                    <w:color w:val="000000"/>
                  </w:rPr>
                  <w:delText>184,350</w:delText>
                </w:r>
              </w:del>
            </w:moveFrom>
          </w:p>
        </w:tc>
      </w:tr>
      <w:tr w:rsidR="00933D50" w:rsidRPr="00273345" w:rsidDel="005F5716" w14:paraId="5C8B45F7" w14:textId="66CE8A4D" w:rsidTr="00BD0A14">
        <w:trPr>
          <w:trHeight w:val="227"/>
          <w:del w:id="1087" w:author="Windows User" w:date="2023-02-22T00:49:00Z"/>
          <w:trPrChange w:id="1088" w:author="Windows User" w:date="2023-02-21T20:39:00Z">
            <w:trPr>
              <w:trHeight w:val="227"/>
            </w:trPr>
          </w:trPrChange>
        </w:trPr>
        <w:tc>
          <w:tcPr>
            <w:tcW w:w="2256" w:type="dxa"/>
            <w:shd w:val="clear" w:color="auto" w:fill="auto"/>
            <w:noWrap/>
            <w:vAlign w:val="bottom"/>
            <w:tcPrChange w:id="1089" w:author="Windows User" w:date="2023-02-21T20:39:00Z">
              <w:tcPr>
                <w:tcW w:w="2256" w:type="dxa"/>
                <w:shd w:val="clear" w:color="auto" w:fill="auto"/>
                <w:noWrap/>
                <w:vAlign w:val="bottom"/>
              </w:tcPr>
            </w:tcPrChange>
          </w:tcPr>
          <w:p w14:paraId="26694F0F" w14:textId="3972FFA0" w:rsidR="00933D50" w:rsidRPr="00E6669B" w:rsidDel="005F5716" w:rsidRDefault="00933D50" w:rsidP="00223A6B">
            <w:pPr>
              <w:spacing w:after="0" w:line="240" w:lineRule="auto"/>
              <w:jc w:val="right"/>
              <w:rPr>
                <w:del w:id="1090" w:author="Windows User" w:date="2023-02-22T00:49:00Z"/>
                <w:moveFrom w:id="1091" w:author="Windows User" w:date="2023-02-20T10:16:00Z"/>
                <w:color w:val="000000"/>
              </w:rPr>
            </w:pPr>
            <w:moveFrom w:id="1092" w:author="Windows User" w:date="2023-02-20T10:16:00Z">
              <w:del w:id="1093" w:author="Windows User" w:date="2023-02-21T20:39:00Z">
                <w:r w:rsidRPr="00E6669B" w:rsidDel="00BD0A14">
                  <w:rPr>
                    <w:color w:val="000000"/>
                  </w:rPr>
                  <w:delText>20,000</w:delText>
                </w:r>
              </w:del>
            </w:moveFrom>
          </w:p>
        </w:tc>
        <w:tc>
          <w:tcPr>
            <w:tcW w:w="1677" w:type="dxa"/>
            <w:shd w:val="clear" w:color="auto" w:fill="auto"/>
            <w:noWrap/>
            <w:vAlign w:val="bottom"/>
            <w:tcPrChange w:id="1094" w:author="Windows User" w:date="2023-02-21T20:39:00Z">
              <w:tcPr>
                <w:tcW w:w="1677" w:type="dxa"/>
                <w:shd w:val="clear" w:color="auto" w:fill="auto"/>
                <w:noWrap/>
                <w:vAlign w:val="bottom"/>
              </w:tcPr>
            </w:tcPrChange>
          </w:tcPr>
          <w:p w14:paraId="310ABA28" w14:textId="0BC57791" w:rsidR="00933D50" w:rsidRPr="00E6669B" w:rsidDel="005F5716" w:rsidRDefault="00933D50" w:rsidP="00223A6B">
            <w:pPr>
              <w:spacing w:after="0" w:line="240" w:lineRule="auto"/>
              <w:jc w:val="right"/>
              <w:rPr>
                <w:del w:id="1095" w:author="Windows User" w:date="2023-02-22T00:49:00Z"/>
                <w:moveFrom w:id="1096" w:author="Windows User" w:date="2023-02-20T10:16:00Z"/>
                <w:color w:val="000000"/>
              </w:rPr>
            </w:pPr>
            <w:moveFrom w:id="1097" w:author="Windows User" w:date="2023-02-20T10:16:00Z">
              <w:del w:id="1098" w:author="Windows User" w:date="2023-02-21T20:39:00Z">
                <w:r w:rsidRPr="00E6669B" w:rsidDel="00BD0A14">
                  <w:rPr>
                    <w:color w:val="000000"/>
                  </w:rPr>
                  <w:delText>196,133</w:delText>
                </w:r>
              </w:del>
            </w:moveFrom>
          </w:p>
        </w:tc>
        <w:tc>
          <w:tcPr>
            <w:tcW w:w="2268" w:type="dxa"/>
            <w:shd w:val="clear" w:color="auto" w:fill="auto"/>
            <w:noWrap/>
            <w:vAlign w:val="bottom"/>
            <w:tcPrChange w:id="1099" w:author="Windows User" w:date="2023-02-21T20:39:00Z">
              <w:tcPr>
                <w:tcW w:w="2268" w:type="dxa"/>
                <w:shd w:val="clear" w:color="auto" w:fill="auto"/>
                <w:noWrap/>
                <w:vAlign w:val="bottom"/>
              </w:tcPr>
            </w:tcPrChange>
          </w:tcPr>
          <w:p w14:paraId="039463DB" w14:textId="3188B25E" w:rsidR="00933D50" w:rsidRPr="00E6669B" w:rsidDel="005F5716" w:rsidRDefault="00933D50" w:rsidP="00223A6B">
            <w:pPr>
              <w:spacing w:after="0" w:line="240" w:lineRule="auto"/>
              <w:jc w:val="right"/>
              <w:rPr>
                <w:del w:id="1100" w:author="Windows User" w:date="2023-02-22T00:49:00Z"/>
                <w:moveFrom w:id="1101" w:author="Windows User" w:date="2023-02-20T10:16:00Z"/>
                <w:color w:val="000000"/>
              </w:rPr>
            </w:pPr>
            <w:moveFrom w:id="1102" w:author="Windows User" w:date="2023-02-20T10:16:00Z">
              <w:del w:id="1103" w:author="Windows User" w:date="2023-02-21T20:39:00Z">
                <w:r w:rsidRPr="00E6669B" w:rsidDel="00BD0A14">
                  <w:rPr>
                    <w:color w:val="000000"/>
                  </w:rPr>
                  <w:delText>183,100</w:delText>
                </w:r>
              </w:del>
            </w:moveFrom>
          </w:p>
        </w:tc>
        <w:tc>
          <w:tcPr>
            <w:tcW w:w="1701" w:type="dxa"/>
            <w:shd w:val="clear" w:color="auto" w:fill="auto"/>
            <w:noWrap/>
            <w:vAlign w:val="bottom"/>
            <w:tcPrChange w:id="1104" w:author="Windows User" w:date="2023-02-21T20:39:00Z">
              <w:tcPr>
                <w:tcW w:w="1701" w:type="dxa"/>
                <w:shd w:val="clear" w:color="auto" w:fill="auto"/>
                <w:noWrap/>
                <w:vAlign w:val="bottom"/>
              </w:tcPr>
            </w:tcPrChange>
          </w:tcPr>
          <w:p w14:paraId="6EC77B6F" w14:textId="642F9EEE" w:rsidR="00933D50" w:rsidRPr="00E6669B" w:rsidDel="005F5716" w:rsidRDefault="00933D50" w:rsidP="00223A6B">
            <w:pPr>
              <w:spacing w:after="0" w:line="240" w:lineRule="auto"/>
              <w:jc w:val="right"/>
              <w:rPr>
                <w:del w:id="1105" w:author="Windows User" w:date="2023-02-22T00:49:00Z"/>
                <w:moveFrom w:id="1106" w:author="Windows User" w:date="2023-02-20T10:16:00Z"/>
                <w:color w:val="000000"/>
              </w:rPr>
            </w:pPr>
            <w:moveFrom w:id="1107" w:author="Windows User" w:date="2023-02-20T10:16:00Z">
              <w:del w:id="1108" w:author="Windows User" w:date="2023-02-21T20:39:00Z">
                <w:r w:rsidRPr="00E6669B" w:rsidDel="00BD0A14">
                  <w:rPr>
                    <w:color w:val="000000"/>
                  </w:rPr>
                  <w:delText>0,230</w:delText>
                </w:r>
              </w:del>
            </w:moveFrom>
          </w:p>
        </w:tc>
        <w:tc>
          <w:tcPr>
            <w:tcW w:w="1954" w:type="dxa"/>
            <w:shd w:val="clear" w:color="auto" w:fill="auto"/>
            <w:noWrap/>
            <w:vAlign w:val="bottom"/>
            <w:tcPrChange w:id="1109" w:author="Windows User" w:date="2023-02-21T20:39:00Z">
              <w:tcPr>
                <w:tcW w:w="1954" w:type="dxa"/>
                <w:shd w:val="clear" w:color="auto" w:fill="auto"/>
                <w:noWrap/>
                <w:vAlign w:val="bottom"/>
              </w:tcPr>
            </w:tcPrChange>
          </w:tcPr>
          <w:p w14:paraId="75D737F9" w14:textId="11F1080D" w:rsidR="00933D50" w:rsidRPr="00E6669B" w:rsidDel="005F5716" w:rsidRDefault="00933D50" w:rsidP="00223A6B">
            <w:pPr>
              <w:spacing w:after="0" w:line="240" w:lineRule="auto"/>
              <w:jc w:val="right"/>
              <w:rPr>
                <w:del w:id="1110" w:author="Windows User" w:date="2023-02-22T00:49:00Z"/>
                <w:moveFrom w:id="1111" w:author="Windows User" w:date="2023-02-20T10:16:00Z"/>
                <w:color w:val="000000"/>
              </w:rPr>
            </w:pPr>
            <w:moveFrom w:id="1112" w:author="Windows User" w:date="2023-02-20T10:16:00Z">
              <w:del w:id="1113" w:author="Windows User" w:date="2023-02-21T20:39:00Z">
                <w:r w:rsidRPr="00E6669B" w:rsidDel="00BD0A14">
                  <w:rPr>
                    <w:color w:val="000000"/>
                  </w:rPr>
                  <w:delText>182,870</w:delText>
                </w:r>
              </w:del>
            </w:moveFrom>
          </w:p>
        </w:tc>
      </w:tr>
      <w:tr w:rsidR="00933D50" w:rsidRPr="00273345" w:rsidDel="005F5716" w14:paraId="1BF0F2EB" w14:textId="0DD05359" w:rsidTr="00BD0A14">
        <w:trPr>
          <w:trHeight w:val="227"/>
          <w:del w:id="1114" w:author="Windows User" w:date="2023-02-22T00:49:00Z"/>
          <w:trPrChange w:id="1115" w:author="Windows User" w:date="2023-02-21T20:39:00Z">
            <w:trPr>
              <w:trHeight w:val="227"/>
            </w:trPr>
          </w:trPrChange>
        </w:trPr>
        <w:tc>
          <w:tcPr>
            <w:tcW w:w="2256" w:type="dxa"/>
            <w:shd w:val="clear" w:color="auto" w:fill="auto"/>
            <w:noWrap/>
            <w:vAlign w:val="bottom"/>
            <w:tcPrChange w:id="1116" w:author="Windows User" w:date="2023-02-21T20:39:00Z">
              <w:tcPr>
                <w:tcW w:w="2256" w:type="dxa"/>
                <w:shd w:val="clear" w:color="auto" w:fill="auto"/>
                <w:noWrap/>
                <w:vAlign w:val="bottom"/>
              </w:tcPr>
            </w:tcPrChange>
          </w:tcPr>
          <w:p w14:paraId="6607EDF8" w14:textId="1C9C92ED" w:rsidR="00933D50" w:rsidRPr="00E6669B" w:rsidDel="005F5716" w:rsidRDefault="00933D50" w:rsidP="00223A6B">
            <w:pPr>
              <w:spacing w:after="0" w:line="240" w:lineRule="auto"/>
              <w:jc w:val="right"/>
              <w:rPr>
                <w:del w:id="1117" w:author="Windows User" w:date="2023-02-22T00:49:00Z"/>
                <w:moveFrom w:id="1118" w:author="Windows User" w:date="2023-02-20T10:16:00Z"/>
                <w:color w:val="000000"/>
              </w:rPr>
            </w:pPr>
            <w:moveFrom w:id="1119" w:author="Windows User" w:date="2023-02-20T10:16:00Z">
              <w:del w:id="1120" w:author="Windows User" w:date="2023-02-21T20:39:00Z">
                <w:r w:rsidRPr="00E6669B" w:rsidDel="00BD0A14">
                  <w:rPr>
                    <w:color w:val="000000"/>
                  </w:rPr>
                  <w:delText>25,000</w:delText>
                </w:r>
              </w:del>
            </w:moveFrom>
          </w:p>
        </w:tc>
        <w:tc>
          <w:tcPr>
            <w:tcW w:w="1677" w:type="dxa"/>
            <w:shd w:val="clear" w:color="auto" w:fill="auto"/>
            <w:noWrap/>
            <w:vAlign w:val="bottom"/>
            <w:tcPrChange w:id="1121" w:author="Windows User" w:date="2023-02-21T20:39:00Z">
              <w:tcPr>
                <w:tcW w:w="1677" w:type="dxa"/>
                <w:shd w:val="clear" w:color="auto" w:fill="auto"/>
                <w:noWrap/>
                <w:vAlign w:val="bottom"/>
              </w:tcPr>
            </w:tcPrChange>
          </w:tcPr>
          <w:p w14:paraId="594129BF" w14:textId="3DBD579A" w:rsidR="00933D50" w:rsidRPr="00E6669B" w:rsidDel="005F5716" w:rsidRDefault="00933D50" w:rsidP="00223A6B">
            <w:pPr>
              <w:spacing w:after="0" w:line="240" w:lineRule="auto"/>
              <w:jc w:val="right"/>
              <w:rPr>
                <w:del w:id="1122" w:author="Windows User" w:date="2023-02-22T00:49:00Z"/>
                <w:moveFrom w:id="1123" w:author="Windows User" w:date="2023-02-20T10:16:00Z"/>
                <w:color w:val="000000"/>
              </w:rPr>
            </w:pPr>
            <w:moveFrom w:id="1124" w:author="Windows User" w:date="2023-02-20T10:16:00Z">
              <w:del w:id="1125" w:author="Windows User" w:date="2023-02-21T20:39:00Z">
                <w:r w:rsidRPr="00E6669B" w:rsidDel="00BD0A14">
                  <w:rPr>
                    <w:color w:val="000000"/>
                  </w:rPr>
                  <w:delText>245,166</w:delText>
                </w:r>
              </w:del>
            </w:moveFrom>
          </w:p>
        </w:tc>
        <w:tc>
          <w:tcPr>
            <w:tcW w:w="2268" w:type="dxa"/>
            <w:shd w:val="clear" w:color="auto" w:fill="auto"/>
            <w:noWrap/>
            <w:vAlign w:val="bottom"/>
            <w:tcPrChange w:id="1126" w:author="Windows User" w:date="2023-02-21T20:39:00Z">
              <w:tcPr>
                <w:tcW w:w="2268" w:type="dxa"/>
                <w:shd w:val="clear" w:color="auto" w:fill="auto"/>
                <w:noWrap/>
                <w:vAlign w:val="bottom"/>
              </w:tcPr>
            </w:tcPrChange>
          </w:tcPr>
          <w:p w14:paraId="33EB5862" w14:textId="23D6900E" w:rsidR="00933D50" w:rsidRPr="00E6669B" w:rsidDel="005F5716" w:rsidRDefault="00933D50" w:rsidP="00223A6B">
            <w:pPr>
              <w:spacing w:after="0" w:line="240" w:lineRule="auto"/>
              <w:jc w:val="right"/>
              <w:rPr>
                <w:del w:id="1127" w:author="Windows User" w:date="2023-02-22T00:49:00Z"/>
                <w:moveFrom w:id="1128" w:author="Windows User" w:date="2023-02-20T10:16:00Z"/>
                <w:color w:val="000000"/>
              </w:rPr>
            </w:pPr>
            <w:moveFrom w:id="1129" w:author="Windows User" w:date="2023-02-20T10:16:00Z">
              <w:del w:id="1130" w:author="Windows User" w:date="2023-02-21T20:39:00Z">
                <w:r w:rsidRPr="00E6669B" w:rsidDel="00BD0A14">
                  <w:rPr>
                    <w:color w:val="000000"/>
                  </w:rPr>
                  <w:delText>223,500</w:delText>
                </w:r>
              </w:del>
            </w:moveFrom>
          </w:p>
        </w:tc>
        <w:tc>
          <w:tcPr>
            <w:tcW w:w="1701" w:type="dxa"/>
            <w:shd w:val="clear" w:color="auto" w:fill="auto"/>
            <w:noWrap/>
            <w:vAlign w:val="bottom"/>
            <w:tcPrChange w:id="1131" w:author="Windows User" w:date="2023-02-21T20:39:00Z">
              <w:tcPr>
                <w:tcW w:w="1701" w:type="dxa"/>
                <w:shd w:val="clear" w:color="auto" w:fill="auto"/>
                <w:noWrap/>
                <w:vAlign w:val="bottom"/>
              </w:tcPr>
            </w:tcPrChange>
          </w:tcPr>
          <w:p w14:paraId="66AA72D4" w14:textId="79612C25" w:rsidR="00933D50" w:rsidRPr="00E6669B" w:rsidDel="005F5716" w:rsidRDefault="00933D50" w:rsidP="00223A6B">
            <w:pPr>
              <w:spacing w:after="0" w:line="240" w:lineRule="auto"/>
              <w:jc w:val="right"/>
              <w:rPr>
                <w:del w:id="1132" w:author="Windows User" w:date="2023-02-22T00:49:00Z"/>
                <w:moveFrom w:id="1133" w:author="Windows User" w:date="2023-02-20T10:16:00Z"/>
                <w:color w:val="000000"/>
              </w:rPr>
            </w:pPr>
            <w:moveFrom w:id="1134" w:author="Windows User" w:date="2023-02-20T10:16:00Z">
              <w:del w:id="1135" w:author="Windows User" w:date="2023-02-21T20:39:00Z">
                <w:r w:rsidRPr="00E6669B" w:rsidDel="00BD0A14">
                  <w:rPr>
                    <w:color w:val="000000"/>
                  </w:rPr>
                  <w:delText>-0,150</w:delText>
                </w:r>
              </w:del>
            </w:moveFrom>
          </w:p>
        </w:tc>
        <w:tc>
          <w:tcPr>
            <w:tcW w:w="1954" w:type="dxa"/>
            <w:shd w:val="clear" w:color="auto" w:fill="auto"/>
            <w:noWrap/>
            <w:vAlign w:val="bottom"/>
            <w:tcPrChange w:id="1136" w:author="Windows User" w:date="2023-02-21T20:39:00Z">
              <w:tcPr>
                <w:tcW w:w="1954" w:type="dxa"/>
                <w:shd w:val="clear" w:color="auto" w:fill="auto"/>
                <w:noWrap/>
                <w:vAlign w:val="bottom"/>
              </w:tcPr>
            </w:tcPrChange>
          </w:tcPr>
          <w:p w14:paraId="340416F1" w14:textId="1FE77716" w:rsidR="00933D50" w:rsidRPr="00E6669B" w:rsidDel="005F5716" w:rsidRDefault="00933D50" w:rsidP="00223A6B">
            <w:pPr>
              <w:spacing w:after="0" w:line="240" w:lineRule="auto"/>
              <w:jc w:val="right"/>
              <w:rPr>
                <w:del w:id="1137" w:author="Windows User" w:date="2023-02-22T00:49:00Z"/>
                <w:moveFrom w:id="1138" w:author="Windows User" w:date="2023-02-20T10:16:00Z"/>
                <w:color w:val="000000"/>
              </w:rPr>
            </w:pPr>
            <w:moveFrom w:id="1139" w:author="Windows User" w:date="2023-02-20T10:16:00Z">
              <w:del w:id="1140" w:author="Windows User" w:date="2023-02-21T20:39:00Z">
                <w:r w:rsidRPr="00E6669B" w:rsidDel="00BD0A14">
                  <w:rPr>
                    <w:color w:val="000000"/>
                  </w:rPr>
                  <w:delText>223,650</w:delText>
                </w:r>
              </w:del>
            </w:moveFrom>
          </w:p>
        </w:tc>
      </w:tr>
      <w:tr w:rsidR="00933D50" w:rsidRPr="00273345" w:rsidDel="005F5716" w14:paraId="6B49E3CD" w14:textId="53EB713E" w:rsidTr="00BD0A14">
        <w:trPr>
          <w:trHeight w:val="227"/>
          <w:del w:id="1141" w:author="Windows User" w:date="2023-02-22T00:49:00Z"/>
          <w:trPrChange w:id="1142" w:author="Windows User" w:date="2023-02-21T20:39:00Z">
            <w:trPr>
              <w:trHeight w:val="227"/>
            </w:trPr>
          </w:trPrChange>
        </w:trPr>
        <w:tc>
          <w:tcPr>
            <w:tcW w:w="2256" w:type="dxa"/>
            <w:shd w:val="clear" w:color="auto" w:fill="auto"/>
            <w:noWrap/>
            <w:vAlign w:val="bottom"/>
            <w:tcPrChange w:id="1143" w:author="Windows User" w:date="2023-02-21T20:39:00Z">
              <w:tcPr>
                <w:tcW w:w="2256" w:type="dxa"/>
                <w:shd w:val="clear" w:color="auto" w:fill="auto"/>
                <w:noWrap/>
                <w:vAlign w:val="bottom"/>
              </w:tcPr>
            </w:tcPrChange>
          </w:tcPr>
          <w:p w14:paraId="05A3F346" w14:textId="0C1A3455" w:rsidR="00933D50" w:rsidRPr="00E6669B" w:rsidDel="005F5716" w:rsidRDefault="00933D50" w:rsidP="00223A6B">
            <w:pPr>
              <w:spacing w:after="0" w:line="240" w:lineRule="auto"/>
              <w:jc w:val="right"/>
              <w:rPr>
                <w:del w:id="1144" w:author="Windows User" w:date="2023-02-22T00:49:00Z"/>
                <w:moveFrom w:id="1145" w:author="Windows User" w:date="2023-02-20T10:16:00Z"/>
                <w:color w:val="000000"/>
              </w:rPr>
            </w:pPr>
            <w:moveFrom w:id="1146" w:author="Windows User" w:date="2023-02-20T10:16:00Z">
              <w:del w:id="1147" w:author="Windows User" w:date="2023-02-21T20:39:00Z">
                <w:r w:rsidRPr="00E6669B" w:rsidDel="00BD0A14">
                  <w:rPr>
                    <w:color w:val="000000"/>
                  </w:rPr>
                  <w:delText>25,000</w:delText>
                </w:r>
              </w:del>
            </w:moveFrom>
          </w:p>
        </w:tc>
        <w:tc>
          <w:tcPr>
            <w:tcW w:w="1677" w:type="dxa"/>
            <w:shd w:val="clear" w:color="auto" w:fill="auto"/>
            <w:noWrap/>
            <w:vAlign w:val="bottom"/>
            <w:tcPrChange w:id="1148" w:author="Windows User" w:date="2023-02-21T20:39:00Z">
              <w:tcPr>
                <w:tcW w:w="1677" w:type="dxa"/>
                <w:shd w:val="clear" w:color="auto" w:fill="auto"/>
                <w:noWrap/>
                <w:vAlign w:val="bottom"/>
              </w:tcPr>
            </w:tcPrChange>
          </w:tcPr>
          <w:p w14:paraId="7DB865FE" w14:textId="645660CA" w:rsidR="00933D50" w:rsidRPr="00E6669B" w:rsidDel="005F5716" w:rsidRDefault="00933D50" w:rsidP="00223A6B">
            <w:pPr>
              <w:spacing w:after="0" w:line="240" w:lineRule="auto"/>
              <w:jc w:val="right"/>
              <w:rPr>
                <w:del w:id="1149" w:author="Windows User" w:date="2023-02-22T00:49:00Z"/>
                <w:moveFrom w:id="1150" w:author="Windows User" w:date="2023-02-20T10:16:00Z"/>
                <w:color w:val="000000"/>
              </w:rPr>
            </w:pPr>
            <w:moveFrom w:id="1151" w:author="Windows User" w:date="2023-02-20T10:16:00Z">
              <w:del w:id="1152" w:author="Windows User" w:date="2023-02-21T20:39:00Z">
                <w:r w:rsidRPr="00E6669B" w:rsidDel="00BD0A14">
                  <w:rPr>
                    <w:color w:val="000000"/>
                  </w:rPr>
                  <w:delText>245,166</w:delText>
                </w:r>
              </w:del>
            </w:moveFrom>
          </w:p>
        </w:tc>
        <w:tc>
          <w:tcPr>
            <w:tcW w:w="2268" w:type="dxa"/>
            <w:shd w:val="clear" w:color="auto" w:fill="auto"/>
            <w:noWrap/>
            <w:vAlign w:val="bottom"/>
            <w:tcPrChange w:id="1153" w:author="Windows User" w:date="2023-02-21T20:39:00Z">
              <w:tcPr>
                <w:tcW w:w="2268" w:type="dxa"/>
                <w:shd w:val="clear" w:color="auto" w:fill="auto"/>
                <w:noWrap/>
                <w:vAlign w:val="bottom"/>
              </w:tcPr>
            </w:tcPrChange>
          </w:tcPr>
          <w:p w14:paraId="262DCFDD" w14:textId="60CC2343" w:rsidR="00933D50" w:rsidRPr="00E6669B" w:rsidDel="005F5716" w:rsidRDefault="00933D50" w:rsidP="00223A6B">
            <w:pPr>
              <w:spacing w:after="0" w:line="240" w:lineRule="auto"/>
              <w:jc w:val="right"/>
              <w:rPr>
                <w:del w:id="1154" w:author="Windows User" w:date="2023-02-22T00:49:00Z"/>
                <w:moveFrom w:id="1155" w:author="Windows User" w:date="2023-02-20T10:16:00Z"/>
                <w:color w:val="000000"/>
              </w:rPr>
            </w:pPr>
            <w:moveFrom w:id="1156" w:author="Windows User" w:date="2023-02-20T10:16:00Z">
              <w:del w:id="1157" w:author="Windows User" w:date="2023-02-21T20:39:00Z">
                <w:r w:rsidRPr="00E6669B" w:rsidDel="00BD0A14">
                  <w:rPr>
                    <w:color w:val="000000"/>
                  </w:rPr>
                  <w:delText>226,000</w:delText>
                </w:r>
              </w:del>
            </w:moveFrom>
          </w:p>
        </w:tc>
        <w:tc>
          <w:tcPr>
            <w:tcW w:w="1701" w:type="dxa"/>
            <w:shd w:val="clear" w:color="auto" w:fill="auto"/>
            <w:noWrap/>
            <w:vAlign w:val="bottom"/>
            <w:tcPrChange w:id="1158" w:author="Windows User" w:date="2023-02-21T20:39:00Z">
              <w:tcPr>
                <w:tcW w:w="1701" w:type="dxa"/>
                <w:shd w:val="clear" w:color="auto" w:fill="auto"/>
                <w:noWrap/>
                <w:vAlign w:val="bottom"/>
              </w:tcPr>
            </w:tcPrChange>
          </w:tcPr>
          <w:p w14:paraId="468C1E3D" w14:textId="1271A12D" w:rsidR="00933D50" w:rsidRPr="00E6669B" w:rsidDel="005F5716" w:rsidRDefault="00933D50" w:rsidP="00223A6B">
            <w:pPr>
              <w:spacing w:after="0" w:line="240" w:lineRule="auto"/>
              <w:jc w:val="right"/>
              <w:rPr>
                <w:del w:id="1159" w:author="Windows User" w:date="2023-02-22T00:49:00Z"/>
                <w:moveFrom w:id="1160" w:author="Windows User" w:date="2023-02-20T10:16:00Z"/>
                <w:color w:val="000000"/>
              </w:rPr>
            </w:pPr>
            <w:moveFrom w:id="1161" w:author="Windows User" w:date="2023-02-20T10:16:00Z">
              <w:del w:id="1162" w:author="Windows User" w:date="2023-02-21T20:39:00Z">
                <w:r w:rsidRPr="00E6669B" w:rsidDel="00BD0A14">
                  <w:rPr>
                    <w:color w:val="000000"/>
                  </w:rPr>
                  <w:delText>0,350</w:delText>
                </w:r>
              </w:del>
            </w:moveFrom>
          </w:p>
        </w:tc>
        <w:tc>
          <w:tcPr>
            <w:tcW w:w="1954" w:type="dxa"/>
            <w:shd w:val="clear" w:color="auto" w:fill="auto"/>
            <w:noWrap/>
            <w:vAlign w:val="bottom"/>
            <w:tcPrChange w:id="1163" w:author="Windows User" w:date="2023-02-21T20:39:00Z">
              <w:tcPr>
                <w:tcW w:w="1954" w:type="dxa"/>
                <w:shd w:val="clear" w:color="auto" w:fill="auto"/>
                <w:noWrap/>
                <w:vAlign w:val="bottom"/>
              </w:tcPr>
            </w:tcPrChange>
          </w:tcPr>
          <w:p w14:paraId="0870D28B" w14:textId="2C40FB0A" w:rsidR="00933D50" w:rsidRPr="00E6669B" w:rsidDel="005F5716" w:rsidRDefault="00933D50" w:rsidP="00223A6B">
            <w:pPr>
              <w:spacing w:after="0" w:line="240" w:lineRule="auto"/>
              <w:jc w:val="right"/>
              <w:rPr>
                <w:del w:id="1164" w:author="Windows User" w:date="2023-02-22T00:49:00Z"/>
                <w:moveFrom w:id="1165" w:author="Windows User" w:date="2023-02-20T10:16:00Z"/>
                <w:color w:val="000000"/>
              </w:rPr>
            </w:pPr>
            <w:moveFrom w:id="1166" w:author="Windows User" w:date="2023-02-20T10:16:00Z">
              <w:del w:id="1167" w:author="Windows User" w:date="2023-02-21T20:39:00Z">
                <w:r w:rsidRPr="00E6669B" w:rsidDel="00BD0A14">
                  <w:rPr>
                    <w:color w:val="000000"/>
                  </w:rPr>
                  <w:delText>225,650</w:delText>
                </w:r>
              </w:del>
            </w:moveFrom>
          </w:p>
        </w:tc>
      </w:tr>
      <w:tr w:rsidR="00933D50" w:rsidRPr="00273345" w:rsidDel="005F5716" w14:paraId="104A7E53" w14:textId="0471FC2F" w:rsidTr="00BD0A14">
        <w:trPr>
          <w:trHeight w:val="227"/>
          <w:del w:id="1168" w:author="Windows User" w:date="2023-02-22T00:49:00Z"/>
          <w:trPrChange w:id="1169" w:author="Windows User" w:date="2023-02-21T20:39:00Z">
            <w:trPr>
              <w:trHeight w:val="227"/>
            </w:trPr>
          </w:trPrChange>
        </w:trPr>
        <w:tc>
          <w:tcPr>
            <w:tcW w:w="2256" w:type="dxa"/>
            <w:shd w:val="clear" w:color="auto" w:fill="auto"/>
            <w:noWrap/>
            <w:vAlign w:val="bottom"/>
            <w:tcPrChange w:id="1170" w:author="Windows User" w:date="2023-02-21T20:39:00Z">
              <w:tcPr>
                <w:tcW w:w="2256" w:type="dxa"/>
                <w:shd w:val="clear" w:color="auto" w:fill="auto"/>
                <w:noWrap/>
                <w:vAlign w:val="bottom"/>
              </w:tcPr>
            </w:tcPrChange>
          </w:tcPr>
          <w:p w14:paraId="0CB5305A" w14:textId="0A6443B9" w:rsidR="00933D50" w:rsidRPr="00E6669B" w:rsidDel="005F5716" w:rsidRDefault="00933D50" w:rsidP="00223A6B">
            <w:pPr>
              <w:spacing w:after="0" w:line="240" w:lineRule="auto"/>
              <w:jc w:val="right"/>
              <w:rPr>
                <w:del w:id="1171" w:author="Windows User" w:date="2023-02-22T00:49:00Z"/>
                <w:moveFrom w:id="1172" w:author="Windows User" w:date="2023-02-20T10:16:00Z"/>
                <w:color w:val="000000"/>
              </w:rPr>
            </w:pPr>
            <w:moveFrom w:id="1173" w:author="Windows User" w:date="2023-02-20T10:16:00Z">
              <w:del w:id="1174" w:author="Windows User" w:date="2023-02-21T20:39:00Z">
                <w:r w:rsidRPr="00E6669B" w:rsidDel="00BD0A14">
                  <w:rPr>
                    <w:color w:val="000000"/>
                  </w:rPr>
                  <w:delText>25,000</w:delText>
                </w:r>
              </w:del>
            </w:moveFrom>
          </w:p>
        </w:tc>
        <w:tc>
          <w:tcPr>
            <w:tcW w:w="1677" w:type="dxa"/>
            <w:shd w:val="clear" w:color="auto" w:fill="auto"/>
            <w:noWrap/>
            <w:vAlign w:val="bottom"/>
            <w:tcPrChange w:id="1175" w:author="Windows User" w:date="2023-02-21T20:39:00Z">
              <w:tcPr>
                <w:tcW w:w="1677" w:type="dxa"/>
                <w:shd w:val="clear" w:color="auto" w:fill="auto"/>
                <w:noWrap/>
                <w:vAlign w:val="bottom"/>
              </w:tcPr>
            </w:tcPrChange>
          </w:tcPr>
          <w:p w14:paraId="1E0CB05C" w14:textId="4386CEC6" w:rsidR="00933D50" w:rsidRPr="00E6669B" w:rsidDel="005F5716" w:rsidRDefault="00933D50" w:rsidP="00223A6B">
            <w:pPr>
              <w:spacing w:after="0" w:line="240" w:lineRule="auto"/>
              <w:jc w:val="right"/>
              <w:rPr>
                <w:del w:id="1176" w:author="Windows User" w:date="2023-02-22T00:49:00Z"/>
                <w:moveFrom w:id="1177" w:author="Windows User" w:date="2023-02-20T10:16:00Z"/>
                <w:color w:val="000000"/>
              </w:rPr>
            </w:pPr>
            <w:commentRangeStart w:id="1178"/>
            <w:moveFrom w:id="1179" w:author="Windows User" w:date="2023-02-20T10:16:00Z">
              <w:del w:id="1180" w:author="Windows User" w:date="2023-02-21T20:39:00Z">
                <w:r w:rsidRPr="00E6669B" w:rsidDel="00BD0A14">
                  <w:rPr>
                    <w:color w:val="000000"/>
                  </w:rPr>
                  <w:delText>245,166</w:delText>
                </w:r>
                <w:commentRangeEnd w:id="1178"/>
                <w:r w:rsidR="00C001E5" w:rsidDel="00BD0A14">
                  <w:rPr>
                    <w:rStyle w:val="CommentReference"/>
                  </w:rPr>
                  <w:commentReference w:id="1178"/>
                </w:r>
              </w:del>
            </w:moveFrom>
          </w:p>
        </w:tc>
        <w:tc>
          <w:tcPr>
            <w:tcW w:w="2268" w:type="dxa"/>
            <w:shd w:val="clear" w:color="auto" w:fill="auto"/>
            <w:noWrap/>
            <w:vAlign w:val="bottom"/>
            <w:tcPrChange w:id="1181" w:author="Windows User" w:date="2023-02-21T20:39:00Z">
              <w:tcPr>
                <w:tcW w:w="2268" w:type="dxa"/>
                <w:shd w:val="clear" w:color="auto" w:fill="auto"/>
                <w:noWrap/>
                <w:vAlign w:val="bottom"/>
              </w:tcPr>
            </w:tcPrChange>
          </w:tcPr>
          <w:p w14:paraId="67D66DB8" w14:textId="25B74F1C" w:rsidR="00933D50" w:rsidRPr="00E6669B" w:rsidDel="005F5716" w:rsidRDefault="00933D50" w:rsidP="00223A6B">
            <w:pPr>
              <w:spacing w:after="0" w:line="240" w:lineRule="auto"/>
              <w:jc w:val="right"/>
              <w:rPr>
                <w:del w:id="1182" w:author="Windows User" w:date="2023-02-22T00:49:00Z"/>
                <w:moveFrom w:id="1183" w:author="Windows User" w:date="2023-02-20T10:16:00Z"/>
                <w:color w:val="000000"/>
              </w:rPr>
            </w:pPr>
            <w:moveFrom w:id="1184" w:author="Windows User" w:date="2023-02-20T10:16:00Z">
              <w:del w:id="1185" w:author="Windows User" w:date="2023-02-21T20:39:00Z">
                <w:r w:rsidRPr="00E6669B" w:rsidDel="00BD0A14">
                  <w:rPr>
                    <w:color w:val="000000"/>
                  </w:rPr>
                  <w:delText>227,800</w:delText>
                </w:r>
              </w:del>
            </w:moveFrom>
          </w:p>
        </w:tc>
        <w:tc>
          <w:tcPr>
            <w:tcW w:w="1701" w:type="dxa"/>
            <w:shd w:val="clear" w:color="auto" w:fill="auto"/>
            <w:noWrap/>
            <w:vAlign w:val="bottom"/>
            <w:tcPrChange w:id="1186" w:author="Windows User" w:date="2023-02-21T20:39:00Z">
              <w:tcPr>
                <w:tcW w:w="1701" w:type="dxa"/>
                <w:shd w:val="clear" w:color="auto" w:fill="auto"/>
                <w:noWrap/>
                <w:vAlign w:val="bottom"/>
              </w:tcPr>
            </w:tcPrChange>
          </w:tcPr>
          <w:p w14:paraId="283C23CE" w14:textId="04629C19" w:rsidR="00933D50" w:rsidRPr="00E6669B" w:rsidDel="005F5716" w:rsidRDefault="00933D50" w:rsidP="00223A6B">
            <w:pPr>
              <w:spacing w:after="0" w:line="240" w:lineRule="auto"/>
              <w:jc w:val="right"/>
              <w:rPr>
                <w:del w:id="1187" w:author="Windows User" w:date="2023-02-22T00:49:00Z"/>
                <w:moveFrom w:id="1188" w:author="Windows User" w:date="2023-02-20T10:16:00Z"/>
                <w:color w:val="000000"/>
              </w:rPr>
            </w:pPr>
            <w:moveFrom w:id="1189" w:author="Windows User" w:date="2023-02-20T10:16:00Z">
              <w:del w:id="1190" w:author="Windows User" w:date="2023-02-21T20:39:00Z">
                <w:r w:rsidRPr="00E6669B" w:rsidDel="00BD0A14">
                  <w:rPr>
                    <w:color w:val="000000"/>
                  </w:rPr>
                  <w:delText>0,200</w:delText>
                </w:r>
              </w:del>
            </w:moveFrom>
          </w:p>
        </w:tc>
        <w:tc>
          <w:tcPr>
            <w:tcW w:w="1954" w:type="dxa"/>
            <w:shd w:val="clear" w:color="auto" w:fill="auto"/>
            <w:noWrap/>
            <w:vAlign w:val="bottom"/>
            <w:tcPrChange w:id="1191" w:author="Windows User" w:date="2023-02-21T20:39:00Z">
              <w:tcPr>
                <w:tcW w:w="1954" w:type="dxa"/>
                <w:shd w:val="clear" w:color="auto" w:fill="auto"/>
                <w:noWrap/>
                <w:vAlign w:val="bottom"/>
              </w:tcPr>
            </w:tcPrChange>
          </w:tcPr>
          <w:p w14:paraId="26366842" w14:textId="560B2407" w:rsidR="00933D50" w:rsidRPr="00E6669B" w:rsidDel="005F5716" w:rsidRDefault="00933D50" w:rsidP="00223A6B">
            <w:pPr>
              <w:spacing w:after="0" w:line="240" w:lineRule="auto"/>
              <w:jc w:val="right"/>
              <w:rPr>
                <w:del w:id="1192" w:author="Windows User" w:date="2023-02-22T00:49:00Z"/>
                <w:moveFrom w:id="1193" w:author="Windows User" w:date="2023-02-20T10:16:00Z"/>
                <w:color w:val="000000"/>
              </w:rPr>
            </w:pPr>
            <w:moveFrom w:id="1194" w:author="Windows User" w:date="2023-02-20T10:16:00Z">
              <w:del w:id="1195" w:author="Windows User" w:date="2023-02-21T20:39:00Z">
                <w:r w:rsidRPr="00E6669B" w:rsidDel="00BD0A14">
                  <w:rPr>
                    <w:color w:val="000000"/>
                  </w:rPr>
                  <w:delText>227,600</w:delText>
                </w:r>
              </w:del>
            </w:moveFrom>
          </w:p>
        </w:tc>
      </w:tr>
      <w:tr w:rsidR="00933D50" w:rsidRPr="00273345" w:rsidDel="005F5716" w14:paraId="4D4DDA36" w14:textId="6D401F85" w:rsidTr="00BD0A14">
        <w:trPr>
          <w:trHeight w:val="227"/>
          <w:del w:id="1196" w:author="Windows User" w:date="2023-02-22T00:49:00Z"/>
          <w:trPrChange w:id="1197" w:author="Windows User" w:date="2023-02-21T20:39:00Z">
            <w:trPr>
              <w:trHeight w:val="227"/>
            </w:trPr>
          </w:trPrChange>
        </w:trPr>
        <w:tc>
          <w:tcPr>
            <w:tcW w:w="2256" w:type="dxa"/>
            <w:shd w:val="clear" w:color="auto" w:fill="auto"/>
            <w:noWrap/>
            <w:vAlign w:val="bottom"/>
            <w:tcPrChange w:id="1198" w:author="Windows User" w:date="2023-02-21T20:39:00Z">
              <w:tcPr>
                <w:tcW w:w="2256" w:type="dxa"/>
                <w:shd w:val="clear" w:color="auto" w:fill="auto"/>
                <w:noWrap/>
                <w:vAlign w:val="bottom"/>
              </w:tcPr>
            </w:tcPrChange>
          </w:tcPr>
          <w:p w14:paraId="14DD0188" w14:textId="23E4502C" w:rsidR="00933D50" w:rsidRPr="00E6669B" w:rsidDel="005F5716" w:rsidRDefault="00933D50" w:rsidP="00223A6B">
            <w:pPr>
              <w:spacing w:after="0" w:line="240" w:lineRule="auto"/>
              <w:jc w:val="right"/>
              <w:rPr>
                <w:del w:id="1199" w:author="Windows User" w:date="2023-02-22T00:49:00Z"/>
                <w:moveFrom w:id="1200" w:author="Windows User" w:date="2023-02-20T10:16:00Z"/>
                <w:color w:val="000000"/>
              </w:rPr>
            </w:pPr>
            <w:moveFrom w:id="1201" w:author="Windows User" w:date="2023-02-20T10:16:00Z">
              <w:del w:id="1202" w:author="Windows User" w:date="2023-02-21T20:39:00Z">
                <w:r w:rsidRPr="00E6669B" w:rsidDel="00BD0A14">
                  <w:rPr>
                    <w:color w:val="000000"/>
                  </w:rPr>
                  <w:delText>30,000</w:delText>
                </w:r>
              </w:del>
            </w:moveFrom>
          </w:p>
        </w:tc>
        <w:tc>
          <w:tcPr>
            <w:tcW w:w="1677" w:type="dxa"/>
            <w:shd w:val="clear" w:color="auto" w:fill="auto"/>
            <w:noWrap/>
            <w:vAlign w:val="bottom"/>
            <w:tcPrChange w:id="1203" w:author="Windows User" w:date="2023-02-21T20:39:00Z">
              <w:tcPr>
                <w:tcW w:w="1677" w:type="dxa"/>
                <w:shd w:val="clear" w:color="auto" w:fill="auto"/>
                <w:noWrap/>
                <w:vAlign w:val="bottom"/>
              </w:tcPr>
            </w:tcPrChange>
          </w:tcPr>
          <w:p w14:paraId="7D908DE7" w14:textId="08E46B33" w:rsidR="00933D50" w:rsidRPr="00E6669B" w:rsidDel="005F5716" w:rsidRDefault="00933D50" w:rsidP="00223A6B">
            <w:pPr>
              <w:spacing w:after="0" w:line="240" w:lineRule="auto"/>
              <w:jc w:val="right"/>
              <w:rPr>
                <w:del w:id="1204" w:author="Windows User" w:date="2023-02-22T00:49:00Z"/>
                <w:moveFrom w:id="1205" w:author="Windows User" w:date="2023-02-20T10:16:00Z"/>
                <w:color w:val="000000"/>
              </w:rPr>
            </w:pPr>
            <w:moveFrom w:id="1206" w:author="Windows User" w:date="2023-02-20T10:16:00Z">
              <w:del w:id="1207" w:author="Windows User" w:date="2023-02-21T20:39:00Z">
                <w:r w:rsidRPr="00E6669B" w:rsidDel="00BD0A14">
                  <w:rPr>
                    <w:color w:val="000000"/>
                  </w:rPr>
                  <w:delText>294,200</w:delText>
                </w:r>
              </w:del>
            </w:moveFrom>
          </w:p>
        </w:tc>
        <w:tc>
          <w:tcPr>
            <w:tcW w:w="2268" w:type="dxa"/>
            <w:shd w:val="clear" w:color="auto" w:fill="auto"/>
            <w:noWrap/>
            <w:vAlign w:val="bottom"/>
            <w:tcPrChange w:id="1208" w:author="Windows User" w:date="2023-02-21T20:39:00Z">
              <w:tcPr>
                <w:tcW w:w="2268" w:type="dxa"/>
                <w:shd w:val="clear" w:color="auto" w:fill="auto"/>
                <w:noWrap/>
                <w:vAlign w:val="bottom"/>
              </w:tcPr>
            </w:tcPrChange>
          </w:tcPr>
          <w:p w14:paraId="2DA0CC68" w14:textId="3DF13462" w:rsidR="00933D50" w:rsidRPr="00E6669B" w:rsidDel="005F5716" w:rsidRDefault="00933D50" w:rsidP="00223A6B">
            <w:pPr>
              <w:spacing w:after="0" w:line="240" w:lineRule="auto"/>
              <w:jc w:val="right"/>
              <w:rPr>
                <w:del w:id="1209" w:author="Windows User" w:date="2023-02-22T00:49:00Z"/>
                <w:moveFrom w:id="1210" w:author="Windows User" w:date="2023-02-20T10:16:00Z"/>
                <w:color w:val="000000"/>
              </w:rPr>
            </w:pPr>
            <w:moveFrom w:id="1211" w:author="Windows User" w:date="2023-02-20T10:16:00Z">
              <w:del w:id="1212" w:author="Windows User" w:date="2023-02-21T20:39:00Z">
                <w:r w:rsidRPr="00E6669B" w:rsidDel="00BD0A14">
                  <w:rPr>
                    <w:color w:val="000000"/>
                  </w:rPr>
                  <w:delText>268,200</w:delText>
                </w:r>
              </w:del>
            </w:moveFrom>
          </w:p>
        </w:tc>
        <w:tc>
          <w:tcPr>
            <w:tcW w:w="1701" w:type="dxa"/>
            <w:shd w:val="clear" w:color="auto" w:fill="auto"/>
            <w:noWrap/>
            <w:vAlign w:val="bottom"/>
            <w:tcPrChange w:id="1213" w:author="Windows User" w:date="2023-02-21T20:39:00Z">
              <w:tcPr>
                <w:tcW w:w="1701" w:type="dxa"/>
                <w:shd w:val="clear" w:color="auto" w:fill="auto"/>
                <w:noWrap/>
                <w:vAlign w:val="bottom"/>
              </w:tcPr>
            </w:tcPrChange>
          </w:tcPr>
          <w:p w14:paraId="0CCE846E" w14:textId="6973578F" w:rsidR="00933D50" w:rsidRPr="00E6669B" w:rsidDel="005F5716" w:rsidRDefault="00933D50" w:rsidP="00223A6B">
            <w:pPr>
              <w:spacing w:after="0" w:line="240" w:lineRule="auto"/>
              <w:jc w:val="right"/>
              <w:rPr>
                <w:del w:id="1214" w:author="Windows User" w:date="2023-02-22T00:49:00Z"/>
                <w:moveFrom w:id="1215" w:author="Windows User" w:date="2023-02-20T10:16:00Z"/>
                <w:color w:val="000000"/>
              </w:rPr>
            </w:pPr>
            <w:moveFrom w:id="1216" w:author="Windows User" w:date="2023-02-20T10:16:00Z">
              <w:del w:id="1217" w:author="Windows User" w:date="2023-02-21T20:39:00Z">
                <w:r w:rsidRPr="00E6669B" w:rsidDel="00BD0A14">
                  <w:rPr>
                    <w:color w:val="000000"/>
                  </w:rPr>
                  <w:delText>0,100</w:delText>
                </w:r>
              </w:del>
            </w:moveFrom>
          </w:p>
        </w:tc>
        <w:tc>
          <w:tcPr>
            <w:tcW w:w="1954" w:type="dxa"/>
            <w:shd w:val="clear" w:color="auto" w:fill="auto"/>
            <w:noWrap/>
            <w:vAlign w:val="bottom"/>
            <w:tcPrChange w:id="1218" w:author="Windows User" w:date="2023-02-21T20:39:00Z">
              <w:tcPr>
                <w:tcW w:w="1954" w:type="dxa"/>
                <w:shd w:val="clear" w:color="auto" w:fill="auto"/>
                <w:noWrap/>
                <w:vAlign w:val="bottom"/>
              </w:tcPr>
            </w:tcPrChange>
          </w:tcPr>
          <w:p w14:paraId="69BB30D9" w14:textId="08F2FF7D" w:rsidR="00933D50" w:rsidRPr="00E6669B" w:rsidDel="005F5716" w:rsidRDefault="00933D50" w:rsidP="00223A6B">
            <w:pPr>
              <w:spacing w:after="0" w:line="240" w:lineRule="auto"/>
              <w:jc w:val="right"/>
              <w:rPr>
                <w:del w:id="1219" w:author="Windows User" w:date="2023-02-22T00:49:00Z"/>
                <w:moveFrom w:id="1220" w:author="Windows User" w:date="2023-02-20T10:16:00Z"/>
                <w:color w:val="000000"/>
              </w:rPr>
            </w:pPr>
            <w:moveFrom w:id="1221" w:author="Windows User" w:date="2023-02-20T10:16:00Z">
              <w:del w:id="1222" w:author="Windows User" w:date="2023-02-21T20:39:00Z">
                <w:r w:rsidRPr="00E6669B" w:rsidDel="00BD0A14">
                  <w:rPr>
                    <w:color w:val="000000"/>
                  </w:rPr>
                  <w:delText>268,100</w:delText>
                </w:r>
              </w:del>
            </w:moveFrom>
          </w:p>
        </w:tc>
      </w:tr>
      <w:tr w:rsidR="00933D50" w:rsidRPr="00273345" w:rsidDel="005F5716" w14:paraId="6A2F8ED4" w14:textId="154CD387" w:rsidTr="00BD0A14">
        <w:trPr>
          <w:trHeight w:val="227"/>
          <w:del w:id="1223" w:author="Windows User" w:date="2023-02-22T00:49:00Z"/>
          <w:trPrChange w:id="1224" w:author="Windows User" w:date="2023-02-21T20:39:00Z">
            <w:trPr>
              <w:trHeight w:val="227"/>
            </w:trPr>
          </w:trPrChange>
        </w:trPr>
        <w:tc>
          <w:tcPr>
            <w:tcW w:w="2256" w:type="dxa"/>
            <w:shd w:val="clear" w:color="auto" w:fill="auto"/>
            <w:noWrap/>
            <w:vAlign w:val="bottom"/>
            <w:tcPrChange w:id="1225" w:author="Windows User" w:date="2023-02-21T20:39:00Z">
              <w:tcPr>
                <w:tcW w:w="2256" w:type="dxa"/>
                <w:shd w:val="clear" w:color="auto" w:fill="auto"/>
                <w:noWrap/>
                <w:vAlign w:val="bottom"/>
              </w:tcPr>
            </w:tcPrChange>
          </w:tcPr>
          <w:p w14:paraId="3EB91A3E" w14:textId="50062B99" w:rsidR="00933D50" w:rsidRPr="00E6669B" w:rsidDel="005F5716" w:rsidRDefault="00933D50" w:rsidP="00223A6B">
            <w:pPr>
              <w:spacing w:after="0" w:line="240" w:lineRule="auto"/>
              <w:jc w:val="right"/>
              <w:rPr>
                <w:del w:id="1226" w:author="Windows User" w:date="2023-02-22T00:49:00Z"/>
                <w:moveFrom w:id="1227" w:author="Windows User" w:date="2023-02-20T10:16:00Z"/>
                <w:color w:val="000000"/>
              </w:rPr>
            </w:pPr>
            <w:moveFrom w:id="1228" w:author="Windows User" w:date="2023-02-20T10:16:00Z">
              <w:del w:id="1229" w:author="Windows User" w:date="2023-02-21T20:39:00Z">
                <w:r w:rsidRPr="00E6669B" w:rsidDel="00BD0A14">
                  <w:rPr>
                    <w:color w:val="000000"/>
                  </w:rPr>
                  <w:delText>30,000</w:delText>
                </w:r>
              </w:del>
            </w:moveFrom>
          </w:p>
        </w:tc>
        <w:tc>
          <w:tcPr>
            <w:tcW w:w="1677" w:type="dxa"/>
            <w:shd w:val="clear" w:color="auto" w:fill="auto"/>
            <w:noWrap/>
            <w:vAlign w:val="bottom"/>
            <w:tcPrChange w:id="1230" w:author="Windows User" w:date="2023-02-21T20:39:00Z">
              <w:tcPr>
                <w:tcW w:w="1677" w:type="dxa"/>
                <w:shd w:val="clear" w:color="auto" w:fill="auto"/>
                <w:noWrap/>
                <w:vAlign w:val="bottom"/>
              </w:tcPr>
            </w:tcPrChange>
          </w:tcPr>
          <w:p w14:paraId="5E308115" w14:textId="17C37735" w:rsidR="00933D50" w:rsidRPr="00E6669B" w:rsidDel="005F5716" w:rsidRDefault="00933D50" w:rsidP="00223A6B">
            <w:pPr>
              <w:spacing w:after="0" w:line="240" w:lineRule="auto"/>
              <w:jc w:val="right"/>
              <w:rPr>
                <w:del w:id="1231" w:author="Windows User" w:date="2023-02-22T00:49:00Z"/>
                <w:moveFrom w:id="1232" w:author="Windows User" w:date="2023-02-20T10:16:00Z"/>
                <w:color w:val="000000"/>
              </w:rPr>
            </w:pPr>
            <w:moveFrom w:id="1233" w:author="Windows User" w:date="2023-02-20T10:16:00Z">
              <w:del w:id="1234" w:author="Windows User" w:date="2023-02-21T20:39:00Z">
                <w:r w:rsidRPr="00E6669B" w:rsidDel="00BD0A14">
                  <w:rPr>
                    <w:color w:val="000000"/>
                  </w:rPr>
                  <w:delText>294,200</w:delText>
                </w:r>
              </w:del>
            </w:moveFrom>
          </w:p>
        </w:tc>
        <w:tc>
          <w:tcPr>
            <w:tcW w:w="2268" w:type="dxa"/>
            <w:shd w:val="clear" w:color="auto" w:fill="auto"/>
            <w:noWrap/>
            <w:vAlign w:val="bottom"/>
            <w:tcPrChange w:id="1235" w:author="Windows User" w:date="2023-02-21T20:39:00Z">
              <w:tcPr>
                <w:tcW w:w="2268" w:type="dxa"/>
                <w:shd w:val="clear" w:color="auto" w:fill="auto"/>
                <w:noWrap/>
                <w:vAlign w:val="bottom"/>
              </w:tcPr>
            </w:tcPrChange>
          </w:tcPr>
          <w:p w14:paraId="05D4E430" w14:textId="40C0F1F0" w:rsidR="00933D50" w:rsidRPr="00E6669B" w:rsidDel="005F5716" w:rsidRDefault="00933D50" w:rsidP="00223A6B">
            <w:pPr>
              <w:spacing w:after="0" w:line="240" w:lineRule="auto"/>
              <w:jc w:val="right"/>
              <w:rPr>
                <w:del w:id="1236" w:author="Windows User" w:date="2023-02-22T00:49:00Z"/>
                <w:moveFrom w:id="1237" w:author="Windows User" w:date="2023-02-20T10:16:00Z"/>
                <w:color w:val="000000"/>
              </w:rPr>
            </w:pPr>
            <w:moveFrom w:id="1238" w:author="Windows User" w:date="2023-02-20T10:16:00Z">
              <w:del w:id="1239" w:author="Windows User" w:date="2023-02-21T20:39:00Z">
                <w:r w:rsidRPr="00E6669B" w:rsidDel="00BD0A14">
                  <w:rPr>
                    <w:color w:val="000000"/>
                  </w:rPr>
                  <w:delText>272,400</w:delText>
                </w:r>
              </w:del>
            </w:moveFrom>
          </w:p>
        </w:tc>
        <w:tc>
          <w:tcPr>
            <w:tcW w:w="1701" w:type="dxa"/>
            <w:shd w:val="clear" w:color="auto" w:fill="auto"/>
            <w:noWrap/>
            <w:vAlign w:val="bottom"/>
            <w:tcPrChange w:id="1240" w:author="Windows User" w:date="2023-02-21T20:39:00Z">
              <w:tcPr>
                <w:tcW w:w="1701" w:type="dxa"/>
                <w:shd w:val="clear" w:color="auto" w:fill="auto"/>
                <w:noWrap/>
                <w:vAlign w:val="bottom"/>
              </w:tcPr>
            </w:tcPrChange>
          </w:tcPr>
          <w:p w14:paraId="5342CBF2" w14:textId="450E5B2E" w:rsidR="00933D50" w:rsidRPr="00E6669B" w:rsidDel="005F5716" w:rsidRDefault="00933D50" w:rsidP="00223A6B">
            <w:pPr>
              <w:spacing w:after="0" w:line="240" w:lineRule="auto"/>
              <w:jc w:val="right"/>
              <w:rPr>
                <w:del w:id="1241" w:author="Windows User" w:date="2023-02-22T00:49:00Z"/>
                <w:moveFrom w:id="1242" w:author="Windows User" w:date="2023-02-20T10:16:00Z"/>
                <w:color w:val="000000"/>
              </w:rPr>
            </w:pPr>
            <w:moveFrom w:id="1243" w:author="Windows User" w:date="2023-02-20T10:16:00Z">
              <w:del w:id="1244" w:author="Windows User" w:date="2023-02-21T20:39:00Z">
                <w:r w:rsidRPr="00E6669B" w:rsidDel="00BD0A14">
                  <w:rPr>
                    <w:color w:val="000000"/>
                  </w:rPr>
                  <w:delText>0,250</w:delText>
                </w:r>
              </w:del>
            </w:moveFrom>
          </w:p>
        </w:tc>
        <w:tc>
          <w:tcPr>
            <w:tcW w:w="1954" w:type="dxa"/>
            <w:shd w:val="clear" w:color="auto" w:fill="auto"/>
            <w:noWrap/>
            <w:vAlign w:val="bottom"/>
            <w:tcPrChange w:id="1245" w:author="Windows User" w:date="2023-02-21T20:39:00Z">
              <w:tcPr>
                <w:tcW w:w="1954" w:type="dxa"/>
                <w:shd w:val="clear" w:color="auto" w:fill="auto"/>
                <w:noWrap/>
                <w:vAlign w:val="bottom"/>
              </w:tcPr>
            </w:tcPrChange>
          </w:tcPr>
          <w:p w14:paraId="4496D9D5" w14:textId="52CCC921" w:rsidR="00933D50" w:rsidRPr="00E6669B" w:rsidDel="005F5716" w:rsidRDefault="00933D50" w:rsidP="00223A6B">
            <w:pPr>
              <w:spacing w:after="0" w:line="240" w:lineRule="auto"/>
              <w:jc w:val="right"/>
              <w:rPr>
                <w:del w:id="1246" w:author="Windows User" w:date="2023-02-22T00:49:00Z"/>
                <w:moveFrom w:id="1247" w:author="Windows User" w:date="2023-02-20T10:16:00Z"/>
                <w:color w:val="000000"/>
              </w:rPr>
            </w:pPr>
            <w:moveFrom w:id="1248" w:author="Windows User" w:date="2023-02-20T10:16:00Z">
              <w:del w:id="1249" w:author="Windows User" w:date="2023-02-21T20:39:00Z">
                <w:r w:rsidRPr="00E6669B" w:rsidDel="00BD0A14">
                  <w:rPr>
                    <w:color w:val="000000"/>
                  </w:rPr>
                  <w:delText>272,150</w:delText>
                </w:r>
              </w:del>
            </w:moveFrom>
          </w:p>
        </w:tc>
      </w:tr>
      <w:tr w:rsidR="00933D50" w:rsidRPr="00273345" w:rsidDel="005F5716" w14:paraId="628C803C" w14:textId="670EB282" w:rsidTr="00BD0A14">
        <w:trPr>
          <w:trHeight w:val="227"/>
          <w:del w:id="1250" w:author="Windows User" w:date="2023-02-22T00:49:00Z"/>
          <w:trPrChange w:id="1251" w:author="Windows User" w:date="2023-02-21T20:39:00Z">
            <w:trPr>
              <w:trHeight w:val="227"/>
            </w:trPr>
          </w:trPrChange>
        </w:trPr>
        <w:tc>
          <w:tcPr>
            <w:tcW w:w="2256" w:type="dxa"/>
            <w:shd w:val="clear" w:color="auto" w:fill="auto"/>
            <w:noWrap/>
            <w:vAlign w:val="bottom"/>
            <w:tcPrChange w:id="1252" w:author="Windows User" w:date="2023-02-21T20:39:00Z">
              <w:tcPr>
                <w:tcW w:w="2256" w:type="dxa"/>
                <w:shd w:val="clear" w:color="auto" w:fill="auto"/>
                <w:noWrap/>
                <w:vAlign w:val="bottom"/>
              </w:tcPr>
            </w:tcPrChange>
          </w:tcPr>
          <w:p w14:paraId="3D873BAC" w14:textId="3F5BA208" w:rsidR="00933D50" w:rsidRPr="00E6669B" w:rsidDel="005F5716" w:rsidRDefault="00933D50" w:rsidP="00223A6B">
            <w:pPr>
              <w:spacing w:after="0" w:line="240" w:lineRule="auto"/>
              <w:jc w:val="right"/>
              <w:rPr>
                <w:del w:id="1253" w:author="Windows User" w:date="2023-02-22T00:49:00Z"/>
                <w:moveFrom w:id="1254" w:author="Windows User" w:date="2023-02-20T10:16:00Z"/>
                <w:color w:val="000000"/>
              </w:rPr>
            </w:pPr>
            <w:moveFrom w:id="1255" w:author="Windows User" w:date="2023-02-20T10:16:00Z">
              <w:del w:id="1256" w:author="Windows User" w:date="2023-02-21T20:39:00Z">
                <w:r w:rsidRPr="00E6669B" w:rsidDel="00BD0A14">
                  <w:rPr>
                    <w:color w:val="000000"/>
                  </w:rPr>
                  <w:delText>30,000</w:delText>
                </w:r>
              </w:del>
            </w:moveFrom>
          </w:p>
        </w:tc>
        <w:tc>
          <w:tcPr>
            <w:tcW w:w="1677" w:type="dxa"/>
            <w:shd w:val="clear" w:color="auto" w:fill="auto"/>
            <w:noWrap/>
            <w:vAlign w:val="bottom"/>
            <w:tcPrChange w:id="1257" w:author="Windows User" w:date="2023-02-21T20:39:00Z">
              <w:tcPr>
                <w:tcW w:w="1677" w:type="dxa"/>
                <w:shd w:val="clear" w:color="auto" w:fill="auto"/>
                <w:noWrap/>
                <w:vAlign w:val="bottom"/>
              </w:tcPr>
            </w:tcPrChange>
          </w:tcPr>
          <w:p w14:paraId="08091B77" w14:textId="3963EB64" w:rsidR="00933D50" w:rsidRPr="00E6669B" w:rsidDel="005F5716" w:rsidRDefault="00933D50" w:rsidP="00223A6B">
            <w:pPr>
              <w:spacing w:after="0" w:line="240" w:lineRule="auto"/>
              <w:jc w:val="right"/>
              <w:rPr>
                <w:del w:id="1258" w:author="Windows User" w:date="2023-02-22T00:49:00Z"/>
                <w:moveFrom w:id="1259" w:author="Windows User" w:date="2023-02-20T10:16:00Z"/>
                <w:color w:val="000000"/>
              </w:rPr>
            </w:pPr>
            <w:moveFrom w:id="1260" w:author="Windows User" w:date="2023-02-20T10:16:00Z">
              <w:del w:id="1261" w:author="Windows User" w:date="2023-02-21T20:39:00Z">
                <w:r w:rsidRPr="00E6669B" w:rsidDel="00BD0A14">
                  <w:rPr>
                    <w:color w:val="000000"/>
                  </w:rPr>
                  <w:delText>294,200</w:delText>
                </w:r>
              </w:del>
            </w:moveFrom>
          </w:p>
        </w:tc>
        <w:tc>
          <w:tcPr>
            <w:tcW w:w="2268" w:type="dxa"/>
            <w:shd w:val="clear" w:color="auto" w:fill="auto"/>
            <w:noWrap/>
            <w:vAlign w:val="bottom"/>
            <w:tcPrChange w:id="1262" w:author="Windows User" w:date="2023-02-21T20:39:00Z">
              <w:tcPr>
                <w:tcW w:w="2268" w:type="dxa"/>
                <w:shd w:val="clear" w:color="auto" w:fill="auto"/>
                <w:noWrap/>
                <w:vAlign w:val="bottom"/>
              </w:tcPr>
            </w:tcPrChange>
          </w:tcPr>
          <w:p w14:paraId="606F5FDF" w14:textId="494A370A" w:rsidR="00933D50" w:rsidRPr="00E6669B" w:rsidDel="005F5716" w:rsidRDefault="00933D50" w:rsidP="00223A6B">
            <w:pPr>
              <w:spacing w:after="0" w:line="240" w:lineRule="auto"/>
              <w:jc w:val="right"/>
              <w:rPr>
                <w:del w:id="1263" w:author="Windows User" w:date="2023-02-22T00:49:00Z"/>
                <w:moveFrom w:id="1264" w:author="Windows User" w:date="2023-02-20T10:16:00Z"/>
                <w:color w:val="000000"/>
              </w:rPr>
            </w:pPr>
            <w:moveFrom w:id="1265" w:author="Windows User" w:date="2023-02-20T10:16:00Z">
              <w:del w:id="1266" w:author="Windows User" w:date="2023-02-21T20:39:00Z">
                <w:r w:rsidRPr="00E6669B" w:rsidDel="00BD0A14">
                  <w:rPr>
                    <w:color w:val="000000"/>
                  </w:rPr>
                  <w:delText>273,000</w:delText>
                </w:r>
              </w:del>
            </w:moveFrom>
          </w:p>
        </w:tc>
        <w:tc>
          <w:tcPr>
            <w:tcW w:w="1701" w:type="dxa"/>
            <w:shd w:val="clear" w:color="auto" w:fill="auto"/>
            <w:noWrap/>
            <w:vAlign w:val="bottom"/>
            <w:tcPrChange w:id="1267" w:author="Windows User" w:date="2023-02-21T20:39:00Z">
              <w:tcPr>
                <w:tcW w:w="1701" w:type="dxa"/>
                <w:shd w:val="clear" w:color="auto" w:fill="auto"/>
                <w:noWrap/>
                <w:vAlign w:val="bottom"/>
              </w:tcPr>
            </w:tcPrChange>
          </w:tcPr>
          <w:p w14:paraId="2BBDDE55" w14:textId="3F2E610F" w:rsidR="00933D50" w:rsidRPr="00E6669B" w:rsidDel="005F5716" w:rsidRDefault="00933D50" w:rsidP="00223A6B">
            <w:pPr>
              <w:spacing w:after="0" w:line="240" w:lineRule="auto"/>
              <w:jc w:val="right"/>
              <w:rPr>
                <w:del w:id="1268" w:author="Windows User" w:date="2023-02-22T00:49:00Z"/>
                <w:moveFrom w:id="1269" w:author="Windows User" w:date="2023-02-20T10:16:00Z"/>
                <w:color w:val="000000"/>
              </w:rPr>
            </w:pPr>
            <w:moveFrom w:id="1270" w:author="Windows User" w:date="2023-02-20T10:16:00Z">
              <w:del w:id="1271" w:author="Windows User" w:date="2023-02-21T20:39:00Z">
                <w:r w:rsidRPr="00E6669B" w:rsidDel="00BD0A14">
                  <w:rPr>
                    <w:color w:val="000000"/>
                  </w:rPr>
                  <w:delText>0,300</w:delText>
                </w:r>
              </w:del>
            </w:moveFrom>
          </w:p>
        </w:tc>
        <w:tc>
          <w:tcPr>
            <w:tcW w:w="1954" w:type="dxa"/>
            <w:shd w:val="clear" w:color="auto" w:fill="auto"/>
            <w:noWrap/>
            <w:vAlign w:val="bottom"/>
            <w:tcPrChange w:id="1272" w:author="Windows User" w:date="2023-02-21T20:39:00Z">
              <w:tcPr>
                <w:tcW w:w="1954" w:type="dxa"/>
                <w:shd w:val="clear" w:color="auto" w:fill="auto"/>
                <w:noWrap/>
                <w:vAlign w:val="bottom"/>
              </w:tcPr>
            </w:tcPrChange>
          </w:tcPr>
          <w:p w14:paraId="2E072112" w14:textId="714E61E6" w:rsidR="00933D50" w:rsidRPr="00E6669B" w:rsidDel="005F5716" w:rsidRDefault="00933D50" w:rsidP="00223A6B">
            <w:pPr>
              <w:spacing w:after="0" w:line="240" w:lineRule="auto"/>
              <w:jc w:val="right"/>
              <w:rPr>
                <w:del w:id="1273" w:author="Windows User" w:date="2023-02-22T00:49:00Z"/>
                <w:moveFrom w:id="1274" w:author="Windows User" w:date="2023-02-20T10:16:00Z"/>
                <w:color w:val="000000"/>
              </w:rPr>
            </w:pPr>
            <w:moveFrom w:id="1275" w:author="Windows User" w:date="2023-02-20T10:16:00Z">
              <w:del w:id="1276" w:author="Windows User" w:date="2023-02-21T20:39:00Z">
                <w:r w:rsidRPr="00E6669B" w:rsidDel="00BD0A14">
                  <w:rPr>
                    <w:color w:val="000000"/>
                  </w:rPr>
                  <w:delText>272,700</w:delText>
                </w:r>
              </w:del>
            </w:moveFrom>
          </w:p>
        </w:tc>
      </w:tr>
      <w:tr w:rsidR="00933D50" w:rsidRPr="00273345" w:rsidDel="005F5716" w14:paraId="7EACAFDF" w14:textId="0BE7CD35" w:rsidTr="00BD0A14">
        <w:trPr>
          <w:trHeight w:val="227"/>
          <w:del w:id="1277" w:author="Windows User" w:date="2023-02-22T00:49:00Z"/>
          <w:trPrChange w:id="1278" w:author="Windows User" w:date="2023-02-21T20:39:00Z">
            <w:trPr>
              <w:trHeight w:val="227"/>
            </w:trPr>
          </w:trPrChange>
        </w:trPr>
        <w:tc>
          <w:tcPr>
            <w:tcW w:w="2256" w:type="dxa"/>
            <w:shd w:val="clear" w:color="auto" w:fill="auto"/>
            <w:noWrap/>
            <w:vAlign w:val="bottom"/>
            <w:tcPrChange w:id="1279" w:author="Windows User" w:date="2023-02-21T20:39:00Z">
              <w:tcPr>
                <w:tcW w:w="2256" w:type="dxa"/>
                <w:shd w:val="clear" w:color="auto" w:fill="auto"/>
                <w:noWrap/>
                <w:vAlign w:val="bottom"/>
              </w:tcPr>
            </w:tcPrChange>
          </w:tcPr>
          <w:p w14:paraId="43206FB0" w14:textId="39E30C1B" w:rsidR="00933D50" w:rsidRPr="00E6669B" w:rsidDel="005F5716" w:rsidRDefault="00933D50" w:rsidP="00223A6B">
            <w:pPr>
              <w:spacing w:after="0" w:line="240" w:lineRule="auto"/>
              <w:jc w:val="right"/>
              <w:rPr>
                <w:del w:id="1280" w:author="Windows User" w:date="2023-02-22T00:49:00Z"/>
                <w:moveFrom w:id="1281" w:author="Windows User" w:date="2023-02-20T10:16:00Z"/>
                <w:color w:val="000000"/>
              </w:rPr>
            </w:pPr>
            <w:moveFrom w:id="1282" w:author="Windows User" w:date="2023-02-20T10:16:00Z">
              <w:del w:id="1283" w:author="Windows User" w:date="2023-02-21T20:39:00Z">
                <w:r w:rsidRPr="00E6669B" w:rsidDel="00BD0A14">
                  <w:rPr>
                    <w:color w:val="000000"/>
                  </w:rPr>
                  <w:delText>35,000</w:delText>
                </w:r>
              </w:del>
            </w:moveFrom>
          </w:p>
        </w:tc>
        <w:tc>
          <w:tcPr>
            <w:tcW w:w="1677" w:type="dxa"/>
            <w:shd w:val="clear" w:color="auto" w:fill="auto"/>
            <w:noWrap/>
            <w:vAlign w:val="bottom"/>
            <w:tcPrChange w:id="1284" w:author="Windows User" w:date="2023-02-21T20:39:00Z">
              <w:tcPr>
                <w:tcW w:w="1677" w:type="dxa"/>
                <w:shd w:val="clear" w:color="auto" w:fill="auto"/>
                <w:noWrap/>
                <w:vAlign w:val="bottom"/>
              </w:tcPr>
            </w:tcPrChange>
          </w:tcPr>
          <w:p w14:paraId="4E69905F" w14:textId="56542A58" w:rsidR="00933D50" w:rsidRPr="00E6669B" w:rsidDel="005F5716" w:rsidRDefault="00933D50" w:rsidP="00223A6B">
            <w:pPr>
              <w:spacing w:after="0" w:line="240" w:lineRule="auto"/>
              <w:jc w:val="right"/>
              <w:rPr>
                <w:del w:id="1285" w:author="Windows User" w:date="2023-02-22T00:49:00Z"/>
                <w:moveFrom w:id="1286" w:author="Windows User" w:date="2023-02-20T10:16:00Z"/>
                <w:color w:val="000000"/>
              </w:rPr>
            </w:pPr>
            <w:moveFrom w:id="1287" w:author="Windows User" w:date="2023-02-20T10:16:00Z">
              <w:del w:id="1288" w:author="Windows User" w:date="2023-02-21T20:39:00Z">
                <w:r w:rsidRPr="00E6669B" w:rsidDel="00BD0A14">
                  <w:rPr>
                    <w:color w:val="000000"/>
                  </w:rPr>
                  <w:delText>343,233</w:delText>
                </w:r>
              </w:del>
            </w:moveFrom>
          </w:p>
        </w:tc>
        <w:tc>
          <w:tcPr>
            <w:tcW w:w="2268" w:type="dxa"/>
            <w:shd w:val="clear" w:color="auto" w:fill="auto"/>
            <w:noWrap/>
            <w:vAlign w:val="bottom"/>
            <w:tcPrChange w:id="1289" w:author="Windows User" w:date="2023-02-21T20:39:00Z">
              <w:tcPr>
                <w:tcW w:w="2268" w:type="dxa"/>
                <w:shd w:val="clear" w:color="auto" w:fill="auto"/>
                <w:noWrap/>
                <w:vAlign w:val="bottom"/>
              </w:tcPr>
            </w:tcPrChange>
          </w:tcPr>
          <w:p w14:paraId="42D479C2" w14:textId="75E95732" w:rsidR="00933D50" w:rsidRPr="00E6669B" w:rsidDel="005F5716" w:rsidRDefault="00933D50" w:rsidP="00223A6B">
            <w:pPr>
              <w:spacing w:after="0" w:line="240" w:lineRule="auto"/>
              <w:jc w:val="right"/>
              <w:rPr>
                <w:del w:id="1290" w:author="Windows User" w:date="2023-02-22T00:49:00Z"/>
                <w:moveFrom w:id="1291" w:author="Windows User" w:date="2023-02-20T10:16:00Z"/>
                <w:color w:val="000000"/>
              </w:rPr>
            </w:pPr>
            <w:moveFrom w:id="1292" w:author="Windows User" w:date="2023-02-20T10:16:00Z">
              <w:del w:id="1293" w:author="Windows User" w:date="2023-02-21T20:39:00Z">
                <w:r w:rsidRPr="00E6669B" w:rsidDel="00BD0A14">
                  <w:rPr>
                    <w:color w:val="000000"/>
                  </w:rPr>
                  <w:delText>310,100</w:delText>
                </w:r>
              </w:del>
            </w:moveFrom>
          </w:p>
        </w:tc>
        <w:tc>
          <w:tcPr>
            <w:tcW w:w="1701" w:type="dxa"/>
            <w:shd w:val="clear" w:color="auto" w:fill="auto"/>
            <w:noWrap/>
            <w:vAlign w:val="bottom"/>
            <w:tcPrChange w:id="1294" w:author="Windows User" w:date="2023-02-21T20:39:00Z">
              <w:tcPr>
                <w:tcW w:w="1701" w:type="dxa"/>
                <w:shd w:val="clear" w:color="auto" w:fill="auto"/>
                <w:noWrap/>
                <w:vAlign w:val="bottom"/>
              </w:tcPr>
            </w:tcPrChange>
          </w:tcPr>
          <w:p w14:paraId="6C4FDADF" w14:textId="13C30237" w:rsidR="00933D50" w:rsidRPr="00E6669B" w:rsidDel="005F5716" w:rsidRDefault="00933D50" w:rsidP="00223A6B">
            <w:pPr>
              <w:spacing w:after="0" w:line="240" w:lineRule="auto"/>
              <w:jc w:val="right"/>
              <w:rPr>
                <w:del w:id="1295" w:author="Windows User" w:date="2023-02-22T00:49:00Z"/>
                <w:moveFrom w:id="1296" w:author="Windows User" w:date="2023-02-20T10:16:00Z"/>
                <w:color w:val="000000"/>
              </w:rPr>
            </w:pPr>
            <w:moveFrom w:id="1297" w:author="Windows User" w:date="2023-02-20T10:16:00Z">
              <w:del w:id="1298" w:author="Windows User" w:date="2023-02-21T20:39:00Z">
                <w:r w:rsidRPr="00E6669B" w:rsidDel="00BD0A14">
                  <w:rPr>
                    <w:color w:val="000000"/>
                  </w:rPr>
                  <w:delText>-0,200</w:delText>
                </w:r>
              </w:del>
            </w:moveFrom>
          </w:p>
        </w:tc>
        <w:tc>
          <w:tcPr>
            <w:tcW w:w="1954" w:type="dxa"/>
            <w:shd w:val="clear" w:color="auto" w:fill="auto"/>
            <w:noWrap/>
            <w:vAlign w:val="bottom"/>
            <w:tcPrChange w:id="1299" w:author="Windows User" w:date="2023-02-21T20:39:00Z">
              <w:tcPr>
                <w:tcW w:w="1954" w:type="dxa"/>
                <w:shd w:val="clear" w:color="auto" w:fill="auto"/>
                <w:noWrap/>
                <w:vAlign w:val="bottom"/>
              </w:tcPr>
            </w:tcPrChange>
          </w:tcPr>
          <w:p w14:paraId="4E8C7D38" w14:textId="3B38C4EF" w:rsidR="00933D50" w:rsidRPr="00E6669B" w:rsidDel="005F5716" w:rsidRDefault="00933D50" w:rsidP="00223A6B">
            <w:pPr>
              <w:spacing w:after="0" w:line="240" w:lineRule="auto"/>
              <w:jc w:val="right"/>
              <w:rPr>
                <w:del w:id="1300" w:author="Windows User" w:date="2023-02-22T00:49:00Z"/>
                <w:moveFrom w:id="1301" w:author="Windows User" w:date="2023-02-20T10:16:00Z"/>
                <w:color w:val="000000"/>
              </w:rPr>
            </w:pPr>
            <w:moveFrom w:id="1302" w:author="Windows User" w:date="2023-02-20T10:16:00Z">
              <w:del w:id="1303" w:author="Windows User" w:date="2023-02-21T20:39:00Z">
                <w:r w:rsidRPr="00E6669B" w:rsidDel="00BD0A14">
                  <w:rPr>
                    <w:color w:val="000000"/>
                  </w:rPr>
                  <w:delText>310,300</w:delText>
                </w:r>
              </w:del>
            </w:moveFrom>
          </w:p>
        </w:tc>
      </w:tr>
      <w:tr w:rsidR="00933D50" w:rsidRPr="00273345" w:rsidDel="005F5716" w14:paraId="74994C7D" w14:textId="49176CC0" w:rsidTr="00BD0A14">
        <w:trPr>
          <w:trHeight w:val="227"/>
          <w:del w:id="1304" w:author="Windows User" w:date="2023-02-22T00:49:00Z"/>
          <w:trPrChange w:id="1305" w:author="Windows User" w:date="2023-02-21T20:39:00Z">
            <w:trPr>
              <w:trHeight w:val="227"/>
            </w:trPr>
          </w:trPrChange>
        </w:trPr>
        <w:tc>
          <w:tcPr>
            <w:tcW w:w="2256" w:type="dxa"/>
            <w:shd w:val="clear" w:color="auto" w:fill="auto"/>
            <w:noWrap/>
            <w:vAlign w:val="bottom"/>
            <w:tcPrChange w:id="1306" w:author="Windows User" w:date="2023-02-21T20:39:00Z">
              <w:tcPr>
                <w:tcW w:w="2256" w:type="dxa"/>
                <w:shd w:val="clear" w:color="auto" w:fill="auto"/>
                <w:noWrap/>
                <w:vAlign w:val="bottom"/>
              </w:tcPr>
            </w:tcPrChange>
          </w:tcPr>
          <w:p w14:paraId="41E3F8BF" w14:textId="56B82F90" w:rsidR="00933D50" w:rsidRPr="00E6669B" w:rsidDel="005F5716" w:rsidRDefault="00933D50" w:rsidP="00223A6B">
            <w:pPr>
              <w:spacing w:after="0" w:line="240" w:lineRule="auto"/>
              <w:jc w:val="right"/>
              <w:rPr>
                <w:del w:id="1307" w:author="Windows User" w:date="2023-02-22T00:49:00Z"/>
                <w:moveFrom w:id="1308" w:author="Windows User" w:date="2023-02-20T10:16:00Z"/>
                <w:color w:val="000000"/>
              </w:rPr>
            </w:pPr>
            <w:moveFrom w:id="1309" w:author="Windows User" w:date="2023-02-20T10:16:00Z">
              <w:del w:id="1310" w:author="Windows User" w:date="2023-02-21T20:39:00Z">
                <w:r w:rsidRPr="00E6669B" w:rsidDel="00BD0A14">
                  <w:rPr>
                    <w:color w:val="000000"/>
                  </w:rPr>
                  <w:delText>35,000</w:delText>
                </w:r>
              </w:del>
            </w:moveFrom>
          </w:p>
        </w:tc>
        <w:tc>
          <w:tcPr>
            <w:tcW w:w="1677" w:type="dxa"/>
            <w:shd w:val="clear" w:color="auto" w:fill="auto"/>
            <w:noWrap/>
            <w:vAlign w:val="bottom"/>
            <w:tcPrChange w:id="1311" w:author="Windows User" w:date="2023-02-21T20:39:00Z">
              <w:tcPr>
                <w:tcW w:w="1677" w:type="dxa"/>
                <w:shd w:val="clear" w:color="auto" w:fill="auto"/>
                <w:noWrap/>
                <w:vAlign w:val="bottom"/>
              </w:tcPr>
            </w:tcPrChange>
          </w:tcPr>
          <w:p w14:paraId="61CA7F3E" w14:textId="730581D3" w:rsidR="00933D50" w:rsidRPr="00E6669B" w:rsidDel="005F5716" w:rsidRDefault="00933D50" w:rsidP="00223A6B">
            <w:pPr>
              <w:spacing w:after="0" w:line="240" w:lineRule="auto"/>
              <w:jc w:val="right"/>
              <w:rPr>
                <w:del w:id="1312" w:author="Windows User" w:date="2023-02-22T00:49:00Z"/>
                <w:moveFrom w:id="1313" w:author="Windows User" w:date="2023-02-20T10:16:00Z"/>
                <w:color w:val="000000"/>
              </w:rPr>
            </w:pPr>
            <w:moveFrom w:id="1314" w:author="Windows User" w:date="2023-02-20T10:16:00Z">
              <w:del w:id="1315" w:author="Windows User" w:date="2023-02-21T20:39:00Z">
                <w:r w:rsidRPr="00E6669B" w:rsidDel="00BD0A14">
                  <w:rPr>
                    <w:color w:val="000000"/>
                  </w:rPr>
                  <w:delText>343,233</w:delText>
                </w:r>
              </w:del>
            </w:moveFrom>
          </w:p>
        </w:tc>
        <w:tc>
          <w:tcPr>
            <w:tcW w:w="2268" w:type="dxa"/>
            <w:shd w:val="clear" w:color="auto" w:fill="auto"/>
            <w:noWrap/>
            <w:vAlign w:val="bottom"/>
            <w:tcPrChange w:id="1316" w:author="Windows User" w:date="2023-02-21T20:39:00Z">
              <w:tcPr>
                <w:tcW w:w="2268" w:type="dxa"/>
                <w:shd w:val="clear" w:color="auto" w:fill="auto"/>
                <w:noWrap/>
                <w:vAlign w:val="bottom"/>
              </w:tcPr>
            </w:tcPrChange>
          </w:tcPr>
          <w:p w14:paraId="30804EC8" w14:textId="355265AD" w:rsidR="00933D50" w:rsidRPr="00E6669B" w:rsidDel="005F5716" w:rsidRDefault="00933D50" w:rsidP="00223A6B">
            <w:pPr>
              <w:spacing w:after="0" w:line="240" w:lineRule="auto"/>
              <w:jc w:val="right"/>
              <w:rPr>
                <w:del w:id="1317" w:author="Windows User" w:date="2023-02-22T00:49:00Z"/>
                <w:moveFrom w:id="1318" w:author="Windows User" w:date="2023-02-20T10:16:00Z"/>
                <w:color w:val="000000"/>
              </w:rPr>
            </w:pPr>
            <w:moveFrom w:id="1319" w:author="Windows User" w:date="2023-02-20T10:16:00Z">
              <w:del w:id="1320" w:author="Windows User" w:date="2023-02-21T20:39:00Z">
                <w:r w:rsidRPr="00E6669B" w:rsidDel="00BD0A14">
                  <w:rPr>
                    <w:color w:val="000000"/>
                  </w:rPr>
                  <w:delText>341,000</w:delText>
                </w:r>
              </w:del>
            </w:moveFrom>
          </w:p>
        </w:tc>
        <w:tc>
          <w:tcPr>
            <w:tcW w:w="1701" w:type="dxa"/>
            <w:shd w:val="clear" w:color="auto" w:fill="auto"/>
            <w:noWrap/>
            <w:vAlign w:val="bottom"/>
            <w:tcPrChange w:id="1321" w:author="Windows User" w:date="2023-02-21T20:39:00Z">
              <w:tcPr>
                <w:tcW w:w="1701" w:type="dxa"/>
                <w:shd w:val="clear" w:color="auto" w:fill="auto"/>
                <w:noWrap/>
                <w:vAlign w:val="bottom"/>
              </w:tcPr>
            </w:tcPrChange>
          </w:tcPr>
          <w:p w14:paraId="455B1FA7" w14:textId="35137896" w:rsidR="00933D50" w:rsidRPr="00E6669B" w:rsidDel="005F5716" w:rsidRDefault="00933D50" w:rsidP="00223A6B">
            <w:pPr>
              <w:spacing w:after="0" w:line="240" w:lineRule="auto"/>
              <w:jc w:val="right"/>
              <w:rPr>
                <w:del w:id="1322" w:author="Windows User" w:date="2023-02-22T00:49:00Z"/>
                <w:moveFrom w:id="1323" w:author="Windows User" w:date="2023-02-20T10:16:00Z"/>
                <w:color w:val="000000"/>
              </w:rPr>
            </w:pPr>
            <w:moveFrom w:id="1324" w:author="Windows User" w:date="2023-02-20T10:16:00Z">
              <w:del w:id="1325" w:author="Windows User" w:date="2023-02-21T20:39:00Z">
                <w:r w:rsidRPr="00E6669B" w:rsidDel="00BD0A14">
                  <w:rPr>
                    <w:color w:val="000000"/>
                  </w:rPr>
                  <w:delText>0,300</w:delText>
                </w:r>
              </w:del>
            </w:moveFrom>
          </w:p>
        </w:tc>
        <w:tc>
          <w:tcPr>
            <w:tcW w:w="1954" w:type="dxa"/>
            <w:shd w:val="clear" w:color="auto" w:fill="auto"/>
            <w:noWrap/>
            <w:vAlign w:val="bottom"/>
            <w:tcPrChange w:id="1326" w:author="Windows User" w:date="2023-02-21T20:39:00Z">
              <w:tcPr>
                <w:tcW w:w="1954" w:type="dxa"/>
                <w:shd w:val="clear" w:color="auto" w:fill="auto"/>
                <w:noWrap/>
                <w:vAlign w:val="bottom"/>
              </w:tcPr>
            </w:tcPrChange>
          </w:tcPr>
          <w:p w14:paraId="53DA3111" w14:textId="4705EB0F" w:rsidR="00933D50" w:rsidRPr="00E6669B" w:rsidDel="005F5716" w:rsidRDefault="00933D50" w:rsidP="00223A6B">
            <w:pPr>
              <w:spacing w:after="0" w:line="240" w:lineRule="auto"/>
              <w:jc w:val="right"/>
              <w:rPr>
                <w:del w:id="1327" w:author="Windows User" w:date="2023-02-22T00:49:00Z"/>
                <w:moveFrom w:id="1328" w:author="Windows User" w:date="2023-02-20T10:16:00Z"/>
                <w:color w:val="000000"/>
              </w:rPr>
            </w:pPr>
            <w:moveFrom w:id="1329" w:author="Windows User" w:date="2023-02-20T10:16:00Z">
              <w:del w:id="1330" w:author="Windows User" w:date="2023-02-21T20:39:00Z">
                <w:r w:rsidRPr="00E6669B" w:rsidDel="00BD0A14">
                  <w:rPr>
                    <w:color w:val="000000"/>
                  </w:rPr>
                  <w:delText>313,700</w:delText>
                </w:r>
              </w:del>
            </w:moveFrom>
          </w:p>
        </w:tc>
      </w:tr>
      <w:tr w:rsidR="00933D50" w:rsidRPr="00273345" w:rsidDel="005F5716" w14:paraId="3E2126E4" w14:textId="4CD04FAF" w:rsidTr="00BD0A14">
        <w:trPr>
          <w:trHeight w:val="227"/>
          <w:del w:id="1331" w:author="Windows User" w:date="2023-02-22T00:49:00Z"/>
          <w:trPrChange w:id="1332" w:author="Windows User" w:date="2023-02-21T20:39:00Z">
            <w:trPr>
              <w:trHeight w:val="227"/>
            </w:trPr>
          </w:trPrChange>
        </w:trPr>
        <w:tc>
          <w:tcPr>
            <w:tcW w:w="2256" w:type="dxa"/>
            <w:shd w:val="clear" w:color="auto" w:fill="auto"/>
            <w:noWrap/>
            <w:vAlign w:val="bottom"/>
            <w:tcPrChange w:id="1333" w:author="Windows User" w:date="2023-02-21T20:39:00Z">
              <w:tcPr>
                <w:tcW w:w="2256" w:type="dxa"/>
                <w:shd w:val="clear" w:color="auto" w:fill="auto"/>
                <w:noWrap/>
                <w:vAlign w:val="bottom"/>
              </w:tcPr>
            </w:tcPrChange>
          </w:tcPr>
          <w:p w14:paraId="38184628" w14:textId="22B3D479" w:rsidR="00933D50" w:rsidRPr="00E6669B" w:rsidDel="005F5716" w:rsidRDefault="00933D50" w:rsidP="00223A6B">
            <w:pPr>
              <w:spacing w:after="0" w:line="240" w:lineRule="auto"/>
              <w:jc w:val="right"/>
              <w:rPr>
                <w:del w:id="1334" w:author="Windows User" w:date="2023-02-22T00:49:00Z"/>
                <w:moveFrom w:id="1335" w:author="Windows User" w:date="2023-02-20T10:16:00Z"/>
                <w:color w:val="000000"/>
              </w:rPr>
            </w:pPr>
            <w:moveFrom w:id="1336" w:author="Windows User" w:date="2023-02-20T10:16:00Z">
              <w:del w:id="1337" w:author="Windows User" w:date="2023-02-21T20:39:00Z">
                <w:r w:rsidRPr="00E6669B" w:rsidDel="00BD0A14">
                  <w:rPr>
                    <w:color w:val="000000"/>
                  </w:rPr>
                  <w:delText>35,000</w:delText>
                </w:r>
              </w:del>
            </w:moveFrom>
          </w:p>
        </w:tc>
        <w:tc>
          <w:tcPr>
            <w:tcW w:w="1677" w:type="dxa"/>
            <w:shd w:val="clear" w:color="auto" w:fill="auto"/>
            <w:noWrap/>
            <w:vAlign w:val="bottom"/>
            <w:tcPrChange w:id="1338" w:author="Windows User" w:date="2023-02-21T20:39:00Z">
              <w:tcPr>
                <w:tcW w:w="1677" w:type="dxa"/>
                <w:shd w:val="clear" w:color="auto" w:fill="auto"/>
                <w:noWrap/>
                <w:vAlign w:val="bottom"/>
              </w:tcPr>
            </w:tcPrChange>
          </w:tcPr>
          <w:p w14:paraId="164831FE" w14:textId="67EAEDD0" w:rsidR="00933D50" w:rsidRPr="00E6669B" w:rsidDel="005F5716" w:rsidRDefault="00933D50" w:rsidP="00223A6B">
            <w:pPr>
              <w:spacing w:after="0" w:line="240" w:lineRule="auto"/>
              <w:jc w:val="right"/>
              <w:rPr>
                <w:del w:id="1339" w:author="Windows User" w:date="2023-02-22T00:49:00Z"/>
                <w:moveFrom w:id="1340" w:author="Windows User" w:date="2023-02-20T10:16:00Z"/>
                <w:color w:val="000000"/>
              </w:rPr>
            </w:pPr>
            <w:moveFrom w:id="1341" w:author="Windows User" w:date="2023-02-20T10:16:00Z">
              <w:del w:id="1342" w:author="Windows User" w:date="2023-02-21T20:39:00Z">
                <w:r w:rsidRPr="00E6669B" w:rsidDel="00BD0A14">
                  <w:rPr>
                    <w:color w:val="000000"/>
                  </w:rPr>
                  <w:delText>343,233</w:delText>
                </w:r>
              </w:del>
            </w:moveFrom>
          </w:p>
        </w:tc>
        <w:tc>
          <w:tcPr>
            <w:tcW w:w="2268" w:type="dxa"/>
            <w:shd w:val="clear" w:color="auto" w:fill="auto"/>
            <w:noWrap/>
            <w:vAlign w:val="bottom"/>
            <w:tcPrChange w:id="1343" w:author="Windows User" w:date="2023-02-21T20:39:00Z">
              <w:tcPr>
                <w:tcW w:w="2268" w:type="dxa"/>
                <w:shd w:val="clear" w:color="auto" w:fill="auto"/>
                <w:noWrap/>
                <w:vAlign w:val="bottom"/>
              </w:tcPr>
            </w:tcPrChange>
          </w:tcPr>
          <w:p w14:paraId="6AB29F5C" w14:textId="3AB225D2" w:rsidR="00933D50" w:rsidRPr="00E6669B" w:rsidDel="005F5716" w:rsidRDefault="00933D50" w:rsidP="00223A6B">
            <w:pPr>
              <w:spacing w:after="0" w:line="240" w:lineRule="auto"/>
              <w:jc w:val="right"/>
              <w:rPr>
                <w:del w:id="1344" w:author="Windows User" w:date="2023-02-22T00:49:00Z"/>
                <w:moveFrom w:id="1345" w:author="Windows User" w:date="2023-02-20T10:16:00Z"/>
                <w:color w:val="000000"/>
              </w:rPr>
            </w:pPr>
            <w:moveFrom w:id="1346" w:author="Windows User" w:date="2023-02-20T10:16:00Z">
              <w:del w:id="1347" w:author="Windows User" w:date="2023-02-21T20:39:00Z">
                <w:r w:rsidRPr="00E6669B" w:rsidDel="00BD0A14">
                  <w:rPr>
                    <w:color w:val="000000"/>
                  </w:rPr>
                  <w:delText>316,100</w:delText>
                </w:r>
              </w:del>
            </w:moveFrom>
          </w:p>
        </w:tc>
        <w:tc>
          <w:tcPr>
            <w:tcW w:w="1701" w:type="dxa"/>
            <w:shd w:val="clear" w:color="auto" w:fill="auto"/>
            <w:noWrap/>
            <w:vAlign w:val="bottom"/>
            <w:tcPrChange w:id="1348" w:author="Windows User" w:date="2023-02-21T20:39:00Z">
              <w:tcPr>
                <w:tcW w:w="1701" w:type="dxa"/>
                <w:shd w:val="clear" w:color="auto" w:fill="auto"/>
                <w:noWrap/>
                <w:vAlign w:val="bottom"/>
              </w:tcPr>
            </w:tcPrChange>
          </w:tcPr>
          <w:p w14:paraId="61986E34" w14:textId="5F61BA49" w:rsidR="00933D50" w:rsidRPr="00E6669B" w:rsidDel="005F5716" w:rsidRDefault="00933D50" w:rsidP="00223A6B">
            <w:pPr>
              <w:spacing w:after="0" w:line="240" w:lineRule="auto"/>
              <w:jc w:val="right"/>
              <w:rPr>
                <w:del w:id="1349" w:author="Windows User" w:date="2023-02-22T00:49:00Z"/>
                <w:moveFrom w:id="1350" w:author="Windows User" w:date="2023-02-20T10:16:00Z"/>
                <w:color w:val="000000"/>
              </w:rPr>
            </w:pPr>
            <w:moveFrom w:id="1351" w:author="Windows User" w:date="2023-02-20T10:16:00Z">
              <w:del w:id="1352" w:author="Windows User" w:date="2023-02-21T20:39:00Z">
                <w:r w:rsidRPr="00E6669B" w:rsidDel="00BD0A14">
                  <w:rPr>
                    <w:color w:val="000000"/>
                  </w:rPr>
                  <w:delText>0,300</w:delText>
                </w:r>
              </w:del>
            </w:moveFrom>
          </w:p>
        </w:tc>
        <w:tc>
          <w:tcPr>
            <w:tcW w:w="1954" w:type="dxa"/>
            <w:shd w:val="clear" w:color="auto" w:fill="auto"/>
            <w:noWrap/>
            <w:vAlign w:val="bottom"/>
            <w:tcPrChange w:id="1353" w:author="Windows User" w:date="2023-02-21T20:39:00Z">
              <w:tcPr>
                <w:tcW w:w="1954" w:type="dxa"/>
                <w:shd w:val="clear" w:color="auto" w:fill="auto"/>
                <w:noWrap/>
                <w:vAlign w:val="bottom"/>
              </w:tcPr>
            </w:tcPrChange>
          </w:tcPr>
          <w:p w14:paraId="2FC89C4E" w14:textId="433469EC" w:rsidR="00933D50" w:rsidRPr="00E6669B" w:rsidDel="005F5716" w:rsidRDefault="00933D50" w:rsidP="00223A6B">
            <w:pPr>
              <w:spacing w:after="0" w:line="240" w:lineRule="auto"/>
              <w:jc w:val="right"/>
              <w:rPr>
                <w:del w:id="1354" w:author="Windows User" w:date="2023-02-22T00:49:00Z"/>
                <w:moveFrom w:id="1355" w:author="Windows User" w:date="2023-02-20T10:16:00Z"/>
                <w:color w:val="000000"/>
              </w:rPr>
            </w:pPr>
            <w:moveFrom w:id="1356" w:author="Windows User" w:date="2023-02-20T10:16:00Z">
              <w:del w:id="1357" w:author="Windows User" w:date="2023-02-21T20:39:00Z">
                <w:r w:rsidRPr="00E6669B" w:rsidDel="00BD0A14">
                  <w:rPr>
                    <w:color w:val="000000"/>
                  </w:rPr>
                  <w:delText>315,800</w:delText>
                </w:r>
              </w:del>
            </w:moveFrom>
          </w:p>
        </w:tc>
      </w:tr>
      <w:tr w:rsidR="00933D50" w:rsidRPr="00273345" w:rsidDel="005F5716" w14:paraId="25EDC323" w14:textId="051DB83E" w:rsidTr="00BD0A14">
        <w:trPr>
          <w:trHeight w:val="227"/>
          <w:del w:id="1358" w:author="Windows User" w:date="2023-02-22T00:49:00Z"/>
          <w:trPrChange w:id="1359" w:author="Windows User" w:date="2023-02-21T20:39:00Z">
            <w:trPr>
              <w:trHeight w:val="227"/>
            </w:trPr>
          </w:trPrChange>
        </w:trPr>
        <w:tc>
          <w:tcPr>
            <w:tcW w:w="2256" w:type="dxa"/>
            <w:shd w:val="clear" w:color="auto" w:fill="auto"/>
            <w:noWrap/>
            <w:vAlign w:val="bottom"/>
            <w:tcPrChange w:id="1360" w:author="Windows User" w:date="2023-02-21T20:39:00Z">
              <w:tcPr>
                <w:tcW w:w="2256" w:type="dxa"/>
                <w:shd w:val="clear" w:color="auto" w:fill="auto"/>
                <w:noWrap/>
                <w:vAlign w:val="bottom"/>
              </w:tcPr>
            </w:tcPrChange>
          </w:tcPr>
          <w:p w14:paraId="18DDC868" w14:textId="6E8DDB51" w:rsidR="00933D50" w:rsidRPr="00E6669B" w:rsidDel="005F5716" w:rsidRDefault="00933D50" w:rsidP="00223A6B">
            <w:pPr>
              <w:spacing w:after="0" w:line="240" w:lineRule="auto"/>
              <w:jc w:val="right"/>
              <w:rPr>
                <w:del w:id="1361" w:author="Windows User" w:date="2023-02-22T00:49:00Z"/>
                <w:moveFrom w:id="1362" w:author="Windows User" w:date="2023-02-20T10:16:00Z"/>
                <w:color w:val="000000"/>
              </w:rPr>
            </w:pPr>
            <w:moveFrom w:id="1363" w:author="Windows User" w:date="2023-02-20T10:16:00Z">
              <w:del w:id="1364" w:author="Windows User" w:date="2023-02-21T20:39:00Z">
                <w:r w:rsidRPr="00E6669B" w:rsidDel="00BD0A14">
                  <w:rPr>
                    <w:color w:val="000000"/>
                  </w:rPr>
                  <w:delText>40,000</w:delText>
                </w:r>
              </w:del>
            </w:moveFrom>
          </w:p>
        </w:tc>
        <w:tc>
          <w:tcPr>
            <w:tcW w:w="1677" w:type="dxa"/>
            <w:shd w:val="clear" w:color="auto" w:fill="auto"/>
            <w:noWrap/>
            <w:vAlign w:val="bottom"/>
            <w:tcPrChange w:id="1365" w:author="Windows User" w:date="2023-02-21T20:39:00Z">
              <w:tcPr>
                <w:tcW w:w="1677" w:type="dxa"/>
                <w:shd w:val="clear" w:color="auto" w:fill="auto"/>
                <w:noWrap/>
                <w:vAlign w:val="bottom"/>
              </w:tcPr>
            </w:tcPrChange>
          </w:tcPr>
          <w:p w14:paraId="0F5DED84" w14:textId="53239E19" w:rsidR="00933D50" w:rsidRPr="00E6669B" w:rsidDel="005F5716" w:rsidRDefault="00933D50" w:rsidP="00223A6B">
            <w:pPr>
              <w:spacing w:after="0" w:line="240" w:lineRule="auto"/>
              <w:jc w:val="right"/>
              <w:rPr>
                <w:del w:id="1366" w:author="Windows User" w:date="2023-02-22T00:49:00Z"/>
                <w:moveFrom w:id="1367" w:author="Windows User" w:date="2023-02-20T10:16:00Z"/>
                <w:color w:val="000000"/>
              </w:rPr>
            </w:pPr>
            <w:moveFrom w:id="1368" w:author="Windows User" w:date="2023-02-20T10:16:00Z">
              <w:del w:id="1369" w:author="Windows User" w:date="2023-02-21T20:39:00Z">
                <w:r w:rsidRPr="00E6669B" w:rsidDel="00BD0A14">
                  <w:rPr>
                    <w:color w:val="000000"/>
                  </w:rPr>
                  <w:delText>392,266</w:delText>
                </w:r>
              </w:del>
            </w:moveFrom>
          </w:p>
        </w:tc>
        <w:tc>
          <w:tcPr>
            <w:tcW w:w="2268" w:type="dxa"/>
            <w:shd w:val="clear" w:color="auto" w:fill="auto"/>
            <w:noWrap/>
            <w:vAlign w:val="bottom"/>
            <w:tcPrChange w:id="1370" w:author="Windows User" w:date="2023-02-21T20:39:00Z">
              <w:tcPr>
                <w:tcW w:w="2268" w:type="dxa"/>
                <w:shd w:val="clear" w:color="auto" w:fill="auto"/>
                <w:noWrap/>
                <w:vAlign w:val="bottom"/>
              </w:tcPr>
            </w:tcPrChange>
          </w:tcPr>
          <w:p w14:paraId="216D891E" w14:textId="1874FFAC" w:rsidR="00933D50" w:rsidRPr="00E6669B" w:rsidDel="005F5716" w:rsidRDefault="00933D50" w:rsidP="00223A6B">
            <w:pPr>
              <w:spacing w:after="0" w:line="240" w:lineRule="auto"/>
              <w:jc w:val="right"/>
              <w:rPr>
                <w:del w:id="1371" w:author="Windows User" w:date="2023-02-22T00:49:00Z"/>
                <w:moveFrom w:id="1372" w:author="Windows User" w:date="2023-02-20T10:16:00Z"/>
                <w:color w:val="000000"/>
              </w:rPr>
            </w:pPr>
            <w:moveFrom w:id="1373" w:author="Windows User" w:date="2023-02-20T10:16:00Z">
              <w:del w:id="1374" w:author="Windows User" w:date="2023-02-21T20:39:00Z">
                <w:r w:rsidRPr="00E6669B" w:rsidDel="00BD0A14">
                  <w:rPr>
                    <w:color w:val="000000"/>
                  </w:rPr>
                  <w:delText>360,200</w:delText>
                </w:r>
              </w:del>
            </w:moveFrom>
          </w:p>
        </w:tc>
        <w:tc>
          <w:tcPr>
            <w:tcW w:w="1701" w:type="dxa"/>
            <w:shd w:val="clear" w:color="auto" w:fill="auto"/>
            <w:noWrap/>
            <w:vAlign w:val="bottom"/>
            <w:tcPrChange w:id="1375" w:author="Windows User" w:date="2023-02-21T20:39:00Z">
              <w:tcPr>
                <w:tcW w:w="1701" w:type="dxa"/>
                <w:shd w:val="clear" w:color="auto" w:fill="auto"/>
                <w:noWrap/>
                <w:vAlign w:val="bottom"/>
              </w:tcPr>
            </w:tcPrChange>
          </w:tcPr>
          <w:p w14:paraId="0232052A" w14:textId="5B81341D" w:rsidR="00933D50" w:rsidRPr="00E6669B" w:rsidDel="005F5716" w:rsidRDefault="00933D50" w:rsidP="00223A6B">
            <w:pPr>
              <w:spacing w:after="0" w:line="240" w:lineRule="auto"/>
              <w:jc w:val="right"/>
              <w:rPr>
                <w:del w:id="1376" w:author="Windows User" w:date="2023-02-22T00:49:00Z"/>
                <w:moveFrom w:id="1377" w:author="Windows User" w:date="2023-02-20T10:16:00Z"/>
                <w:color w:val="000000"/>
              </w:rPr>
            </w:pPr>
            <w:moveFrom w:id="1378" w:author="Windows User" w:date="2023-02-20T10:16:00Z">
              <w:del w:id="1379" w:author="Windows User" w:date="2023-02-21T20:39:00Z">
                <w:r w:rsidRPr="00E6669B" w:rsidDel="00BD0A14">
                  <w:rPr>
                    <w:color w:val="000000"/>
                  </w:rPr>
                  <w:delText>-0,200</w:delText>
                </w:r>
              </w:del>
            </w:moveFrom>
          </w:p>
        </w:tc>
        <w:tc>
          <w:tcPr>
            <w:tcW w:w="1954" w:type="dxa"/>
            <w:shd w:val="clear" w:color="auto" w:fill="auto"/>
            <w:noWrap/>
            <w:vAlign w:val="bottom"/>
            <w:tcPrChange w:id="1380" w:author="Windows User" w:date="2023-02-21T20:39:00Z">
              <w:tcPr>
                <w:tcW w:w="1954" w:type="dxa"/>
                <w:shd w:val="clear" w:color="auto" w:fill="auto"/>
                <w:noWrap/>
                <w:vAlign w:val="bottom"/>
              </w:tcPr>
            </w:tcPrChange>
          </w:tcPr>
          <w:p w14:paraId="53FCD7C0" w14:textId="06B91315" w:rsidR="00933D50" w:rsidRPr="00E6669B" w:rsidDel="005F5716" w:rsidRDefault="00933D50" w:rsidP="00223A6B">
            <w:pPr>
              <w:spacing w:after="0" w:line="240" w:lineRule="auto"/>
              <w:jc w:val="right"/>
              <w:rPr>
                <w:del w:id="1381" w:author="Windows User" w:date="2023-02-22T00:49:00Z"/>
                <w:moveFrom w:id="1382" w:author="Windows User" w:date="2023-02-20T10:16:00Z"/>
                <w:color w:val="000000"/>
              </w:rPr>
            </w:pPr>
            <w:moveFrom w:id="1383" w:author="Windows User" w:date="2023-02-20T10:16:00Z">
              <w:del w:id="1384" w:author="Windows User" w:date="2023-02-21T20:39:00Z">
                <w:r w:rsidRPr="00E6669B" w:rsidDel="00BD0A14">
                  <w:rPr>
                    <w:color w:val="000000"/>
                  </w:rPr>
                  <w:delText>360,220</w:delText>
                </w:r>
              </w:del>
            </w:moveFrom>
          </w:p>
        </w:tc>
      </w:tr>
      <w:tr w:rsidR="00A976F8" w:rsidRPr="00273345" w:rsidDel="005F5716" w14:paraId="0803BC30" w14:textId="1C9E346E" w:rsidTr="00E6669B">
        <w:trPr>
          <w:trHeight w:val="227"/>
          <w:del w:id="1385" w:author="Windows User" w:date="2023-02-22T00:49:00Z"/>
        </w:trPr>
        <w:tc>
          <w:tcPr>
            <w:tcW w:w="2256" w:type="dxa"/>
            <w:shd w:val="clear" w:color="auto" w:fill="auto"/>
            <w:noWrap/>
            <w:vAlign w:val="center"/>
          </w:tcPr>
          <w:p w14:paraId="0D345E9E" w14:textId="6031CB0F" w:rsidR="00A976F8" w:rsidRPr="00A976F8" w:rsidDel="005F5716" w:rsidRDefault="00A976F8" w:rsidP="00E6669B">
            <w:pPr>
              <w:spacing w:after="0" w:line="240" w:lineRule="auto"/>
              <w:jc w:val="center"/>
              <w:rPr>
                <w:del w:id="1386" w:author="Windows User" w:date="2023-02-22T00:49:00Z"/>
                <w:moveFrom w:id="1387" w:author="Windows User" w:date="2023-02-20T10:16:00Z"/>
                <w:color w:val="000000"/>
              </w:rPr>
            </w:pPr>
            <w:moveFrom w:id="1388" w:author="Windows User" w:date="2023-02-20T10:16:00Z">
              <w:del w:id="1389" w:author="Windows User" w:date="2023-02-21T20:39:00Z">
                <w:r w:rsidRPr="004D2148" w:rsidDel="00BD0A14">
                  <w:rPr>
                    <w:color w:val="000000"/>
                  </w:rPr>
                  <w:delText>Masa utega [kg]</w:delText>
                </w:r>
              </w:del>
            </w:moveFrom>
          </w:p>
        </w:tc>
        <w:tc>
          <w:tcPr>
            <w:tcW w:w="1677" w:type="dxa"/>
            <w:shd w:val="clear" w:color="auto" w:fill="auto"/>
            <w:noWrap/>
            <w:vAlign w:val="center"/>
          </w:tcPr>
          <w:p w14:paraId="2D1E83F4" w14:textId="7147E28D" w:rsidR="00A976F8" w:rsidRPr="00A976F8" w:rsidDel="005F5716" w:rsidRDefault="00A976F8" w:rsidP="00E6669B">
            <w:pPr>
              <w:spacing w:after="0" w:line="240" w:lineRule="auto"/>
              <w:jc w:val="center"/>
              <w:rPr>
                <w:del w:id="1390" w:author="Windows User" w:date="2023-02-22T00:49:00Z"/>
                <w:moveFrom w:id="1391" w:author="Windows User" w:date="2023-02-20T10:16:00Z"/>
                <w:color w:val="000000"/>
              </w:rPr>
            </w:pPr>
            <w:moveFrom w:id="1392" w:author="Windows User" w:date="2023-02-20T10:16:00Z">
              <w:del w:id="1393" w:author="Windows User" w:date="2023-02-21T20:39:00Z">
                <w:r w:rsidRPr="004D2148" w:rsidDel="00BD0A14">
                  <w:rPr>
                    <w:color w:val="000000"/>
                  </w:rPr>
                  <w:delText>Sila utega [N]</w:delText>
                </w:r>
              </w:del>
            </w:moveFrom>
          </w:p>
        </w:tc>
        <w:tc>
          <w:tcPr>
            <w:tcW w:w="2268" w:type="dxa"/>
            <w:shd w:val="clear" w:color="auto" w:fill="auto"/>
            <w:noWrap/>
            <w:vAlign w:val="center"/>
          </w:tcPr>
          <w:p w14:paraId="06B8F618" w14:textId="6DCB2ED6" w:rsidR="00A976F8" w:rsidRPr="00A976F8" w:rsidDel="005F5716" w:rsidRDefault="00A976F8" w:rsidP="00E6669B">
            <w:pPr>
              <w:spacing w:after="0" w:line="240" w:lineRule="auto"/>
              <w:jc w:val="center"/>
              <w:rPr>
                <w:del w:id="1394" w:author="Windows User" w:date="2023-02-22T00:49:00Z"/>
                <w:moveFrom w:id="1395" w:author="Windows User" w:date="2023-02-20T10:16:00Z"/>
                <w:color w:val="000000"/>
              </w:rPr>
            </w:pPr>
            <w:moveFrom w:id="1396" w:author="Windows User" w:date="2023-02-20T10:16:00Z">
              <w:del w:id="1397" w:author="Windows User" w:date="2023-02-21T20:39:00Z">
                <w:r w:rsidRPr="004D2148" w:rsidDel="00BD0A14">
                  <w:rPr>
                    <w:color w:val="000000"/>
                  </w:rPr>
                  <w:delText>Očitana sila (otklon) [N]</w:delText>
                </w:r>
              </w:del>
            </w:moveFrom>
          </w:p>
        </w:tc>
        <w:tc>
          <w:tcPr>
            <w:tcW w:w="1701" w:type="dxa"/>
            <w:shd w:val="clear" w:color="auto" w:fill="auto"/>
            <w:noWrap/>
            <w:vAlign w:val="center"/>
          </w:tcPr>
          <w:p w14:paraId="00C5B104" w14:textId="26D0AC13" w:rsidR="00A976F8" w:rsidRPr="00A976F8" w:rsidDel="005F5716" w:rsidRDefault="00A976F8" w:rsidP="00E6669B">
            <w:pPr>
              <w:spacing w:after="0" w:line="240" w:lineRule="auto"/>
              <w:jc w:val="center"/>
              <w:rPr>
                <w:del w:id="1398" w:author="Windows User" w:date="2023-02-22T00:49:00Z"/>
                <w:moveFrom w:id="1399" w:author="Windows User" w:date="2023-02-20T10:16:00Z"/>
                <w:color w:val="000000"/>
              </w:rPr>
            </w:pPr>
            <w:moveFrom w:id="1400" w:author="Windows User" w:date="2023-02-20T10:16:00Z">
              <w:del w:id="1401" w:author="Windows User" w:date="2023-02-21T20:39:00Z">
                <w:r w:rsidRPr="004D2148" w:rsidDel="00BD0A14">
                  <w:rPr>
                    <w:color w:val="000000"/>
                  </w:rPr>
                  <w:delText>Sila na nuli [N]</w:delText>
                </w:r>
              </w:del>
            </w:moveFrom>
          </w:p>
        </w:tc>
        <w:tc>
          <w:tcPr>
            <w:tcW w:w="1954" w:type="dxa"/>
            <w:shd w:val="clear" w:color="auto" w:fill="auto"/>
            <w:noWrap/>
            <w:vAlign w:val="center"/>
          </w:tcPr>
          <w:p w14:paraId="3B24A611" w14:textId="2E6610C5" w:rsidR="00A976F8" w:rsidRPr="00A976F8" w:rsidDel="005F5716" w:rsidRDefault="00A976F8" w:rsidP="00E6669B">
            <w:pPr>
              <w:spacing w:after="0" w:line="240" w:lineRule="auto"/>
              <w:jc w:val="center"/>
              <w:rPr>
                <w:del w:id="1402" w:author="Windows User" w:date="2023-02-22T00:49:00Z"/>
                <w:moveFrom w:id="1403" w:author="Windows User" w:date="2023-02-20T10:16:00Z"/>
                <w:color w:val="000000"/>
              </w:rPr>
            </w:pPr>
            <w:moveFrom w:id="1404" w:author="Windows User" w:date="2023-02-20T10:16:00Z">
              <w:del w:id="1405" w:author="Windows User" w:date="2023-02-21T20:39:00Z">
                <w:r w:rsidRPr="004D2148" w:rsidDel="00BD0A14">
                  <w:rPr>
                    <w:color w:val="000000"/>
                  </w:rPr>
                  <w:delText>Stvarni otklon [N]</w:delText>
                </w:r>
              </w:del>
            </w:moveFrom>
          </w:p>
        </w:tc>
      </w:tr>
      <w:tr w:rsidR="00A976F8" w:rsidRPr="00273345" w:rsidDel="005F5716" w14:paraId="6DF7BEF3" w14:textId="354073C0" w:rsidTr="00BD0A14">
        <w:trPr>
          <w:trHeight w:val="227"/>
          <w:del w:id="1406" w:author="Windows User" w:date="2023-02-22T00:49:00Z"/>
          <w:trPrChange w:id="1407" w:author="Windows User" w:date="2023-02-21T20:39:00Z">
            <w:trPr>
              <w:trHeight w:val="227"/>
            </w:trPr>
          </w:trPrChange>
        </w:trPr>
        <w:tc>
          <w:tcPr>
            <w:tcW w:w="2256" w:type="dxa"/>
            <w:shd w:val="clear" w:color="auto" w:fill="auto"/>
            <w:noWrap/>
            <w:vAlign w:val="bottom"/>
            <w:tcPrChange w:id="1408" w:author="Windows User" w:date="2023-02-21T20:39:00Z">
              <w:tcPr>
                <w:tcW w:w="2256" w:type="dxa"/>
                <w:shd w:val="clear" w:color="auto" w:fill="auto"/>
                <w:noWrap/>
                <w:vAlign w:val="bottom"/>
              </w:tcPr>
            </w:tcPrChange>
          </w:tcPr>
          <w:p w14:paraId="2D63CCCA" w14:textId="7C4E11C9" w:rsidR="00A976F8" w:rsidRPr="00E6669B" w:rsidDel="005F5716" w:rsidRDefault="00A976F8" w:rsidP="00A976F8">
            <w:pPr>
              <w:spacing w:after="0" w:line="240" w:lineRule="auto"/>
              <w:jc w:val="right"/>
              <w:rPr>
                <w:del w:id="1409" w:author="Windows User" w:date="2023-02-22T00:49:00Z"/>
                <w:moveFrom w:id="1410" w:author="Windows User" w:date="2023-02-20T10:16:00Z"/>
                <w:color w:val="000000"/>
              </w:rPr>
            </w:pPr>
            <w:moveFrom w:id="1411" w:author="Windows User" w:date="2023-02-20T10:16:00Z">
              <w:del w:id="1412" w:author="Windows User" w:date="2023-02-21T20:39:00Z">
                <w:r w:rsidRPr="00E6669B" w:rsidDel="00BD0A14">
                  <w:rPr>
                    <w:color w:val="000000"/>
                  </w:rPr>
                  <w:delText>40,000</w:delText>
                </w:r>
              </w:del>
            </w:moveFrom>
          </w:p>
        </w:tc>
        <w:tc>
          <w:tcPr>
            <w:tcW w:w="1677" w:type="dxa"/>
            <w:shd w:val="clear" w:color="auto" w:fill="auto"/>
            <w:noWrap/>
            <w:vAlign w:val="bottom"/>
            <w:tcPrChange w:id="1413" w:author="Windows User" w:date="2023-02-21T20:39:00Z">
              <w:tcPr>
                <w:tcW w:w="1677" w:type="dxa"/>
                <w:shd w:val="clear" w:color="auto" w:fill="auto"/>
                <w:noWrap/>
                <w:vAlign w:val="bottom"/>
              </w:tcPr>
            </w:tcPrChange>
          </w:tcPr>
          <w:p w14:paraId="68B42843" w14:textId="5A0D4434" w:rsidR="00A976F8" w:rsidRPr="00E6669B" w:rsidDel="005F5716" w:rsidRDefault="00A976F8" w:rsidP="00A976F8">
            <w:pPr>
              <w:spacing w:after="0" w:line="240" w:lineRule="auto"/>
              <w:jc w:val="right"/>
              <w:rPr>
                <w:del w:id="1414" w:author="Windows User" w:date="2023-02-22T00:49:00Z"/>
                <w:moveFrom w:id="1415" w:author="Windows User" w:date="2023-02-20T10:16:00Z"/>
                <w:color w:val="000000"/>
              </w:rPr>
            </w:pPr>
            <w:moveFrom w:id="1416" w:author="Windows User" w:date="2023-02-20T10:16:00Z">
              <w:del w:id="1417" w:author="Windows User" w:date="2023-02-21T20:39:00Z">
                <w:r w:rsidRPr="00E6669B" w:rsidDel="00BD0A14">
                  <w:rPr>
                    <w:color w:val="000000"/>
                  </w:rPr>
                  <w:delText>392,266</w:delText>
                </w:r>
              </w:del>
            </w:moveFrom>
          </w:p>
        </w:tc>
        <w:tc>
          <w:tcPr>
            <w:tcW w:w="2268" w:type="dxa"/>
            <w:shd w:val="clear" w:color="auto" w:fill="auto"/>
            <w:noWrap/>
            <w:vAlign w:val="bottom"/>
            <w:tcPrChange w:id="1418" w:author="Windows User" w:date="2023-02-21T20:39:00Z">
              <w:tcPr>
                <w:tcW w:w="2268" w:type="dxa"/>
                <w:shd w:val="clear" w:color="auto" w:fill="auto"/>
                <w:noWrap/>
                <w:vAlign w:val="bottom"/>
              </w:tcPr>
            </w:tcPrChange>
          </w:tcPr>
          <w:p w14:paraId="62798C19" w14:textId="49FE6637" w:rsidR="00A976F8" w:rsidRPr="00E6669B" w:rsidDel="005F5716" w:rsidRDefault="00A976F8" w:rsidP="00A976F8">
            <w:pPr>
              <w:spacing w:after="0" w:line="240" w:lineRule="auto"/>
              <w:jc w:val="right"/>
              <w:rPr>
                <w:del w:id="1419" w:author="Windows User" w:date="2023-02-22T00:49:00Z"/>
                <w:moveFrom w:id="1420" w:author="Windows User" w:date="2023-02-20T10:16:00Z"/>
                <w:color w:val="000000"/>
              </w:rPr>
            </w:pPr>
            <w:moveFrom w:id="1421" w:author="Windows User" w:date="2023-02-20T10:16:00Z">
              <w:del w:id="1422" w:author="Windows User" w:date="2023-02-21T20:39:00Z">
                <w:r w:rsidRPr="00E6669B" w:rsidDel="00BD0A14">
                  <w:rPr>
                    <w:color w:val="000000"/>
                  </w:rPr>
                  <w:delText>362,000</w:delText>
                </w:r>
              </w:del>
            </w:moveFrom>
          </w:p>
        </w:tc>
        <w:tc>
          <w:tcPr>
            <w:tcW w:w="1701" w:type="dxa"/>
            <w:shd w:val="clear" w:color="auto" w:fill="auto"/>
            <w:noWrap/>
            <w:vAlign w:val="bottom"/>
            <w:tcPrChange w:id="1423" w:author="Windows User" w:date="2023-02-21T20:39:00Z">
              <w:tcPr>
                <w:tcW w:w="1701" w:type="dxa"/>
                <w:shd w:val="clear" w:color="auto" w:fill="auto"/>
                <w:noWrap/>
                <w:vAlign w:val="bottom"/>
              </w:tcPr>
            </w:tcPrChange>
          </w:tcPr>
          <w:p w14:paraId="6C007B4A" w14:textId="3FA43854" w:rsidR="00A976F8" w:rsidRPr="00E6669B" w:rsidDel="005F5716" w:rsidRDefault="00A976F8" w:rsidP="00A976F8">
            <w:pPr>
              <w:spacing w:after="0" w:line="240" w:lineRule="auto"/>
              <w:jc w:val="right"/>
              <w:rPr>
                <w:del w:id="1424" w:author="Windows User" w:date="2023-02-22T00:49:00Z"/>
                <w:moveFrom w:id="1425" w:author="Windows User" w:date="2023-02-20T10:16:00Z"/>
                <w:color w:val="000000"/>
              </w:rPr>
            </w:pPr>
            <w:moveFrom w:id="1426" w:author="Windows User" w:date="2023-02-20T10:16:00Z">
              <w:del w:id="1427" w:author="Windows User" w:date="2023-02-21T20:39:00Z">
                <w:r w:rsidRPr="00E6669B" w:rsidDel="00BD0A14">
                  <w:rPr>
                    <w:color w:val="000000"/>
                  </w:rPr>
                  <w:delText>0,800</w:delText>
                </w:r>
              </w:del>
            </w:moveFrom>
          </w:p>
        </w:tc>
        <w:tc>
          <w:tcPr>
            <w:tcW w:w="1954" w:type="dxa"/>
            <w:shd w:val="clear" w:color="auto" w:fill="auto"/>
            <w:noWrap/>
            <w:vAlign w:val="bottom"/>
            <w:tcPrChange w:id="1428" w:author="Windows User" w:date="2023-02-21T20:39:00Z">
              <w:tcPr>
                <w:tcW w:w="1954" w:type="dxa"/>
                <w:shd w:val="clear" w:color="auto" w:fill="auto"/>
                <w:noWrap/>
                <w:vAlign w:val="bottom"/>
              </w:tcPr>
            </w:tcPrChange>
          </w:tcPr>
          <w:p w14:paraId="6986A869" w14:textId="1A11BB05" w:rsidR="00A976F8" w:rsidRPr="00E6669B" w:rsidDel="005F5716" w:rsidRDefault="00A976F8" w:rsidP="00A976F8">
            <w:pPr>
              <w:spacing w:after="0" w:line="240" w:lineRule="auto"/>
              <w:jc w:val="right"/>
              <w:rPr>
                <w:del w:id="1429" w:author="Windows User" w:date="2023-02-22T00:49:00Z"/>
                <w:moveFrom w:id="1430" w:author="Windows User" w:date="2023-02-20T10:16:00Z"/>
                <w:color w:val="000000"/>
              </w:rPr>
            </w:pPr>
            <w:moveFrom w:id="1431" w:author="Windows User" w:date="2023-02-20T10:16:00Z">
              <w:del w:id="1432" w:author="Windows User" w:date="2023-02-21T20:39:00Z">
                <w:r w:rsidRPr="00E6669B" w:rsidDel="00BD0A14">
                  <w:rPr>
                    <w:color w:val="000000"/>
                  </w:rPr>
                  <w:delText>361,200</w:delText>
                </w:r>
              </w:del>
            </w:moveFrom>
          </w:p>
        </w:tc>
      </w:tr>
      <w:tr w:rsidR="00A976F8" w:rsidRPr="00273345" w:rsidDel="005F5716" w14:paraId="1636288F" w14:textId="09D37590" w:rsidTr="00BD0A14">
        <w:trPr>
          <w:trHeight w:val="227"/>
          <w:del w:id="1433" w:author="Windows User" w:date="2023-02-22T00:49:00Z"/>
          <w:trPrChange w:id="1434" w:author="Windows User" w:date="2023-02-21T20:39:00Z">
            <w:trPr>
              <w:trHeight w:val="227"/>
            </w:trPr>
          </w:trPrChange>
        </w:trPr>
        <w:tc>
          <w:tcPr>
            <w:tcW w:w="2256" w:type="dxa"/>
            <w:shd w:val="clear" w:color="auto" w:fill="auto"/>
            <w:noWrap/>
            <w:vAlign w:val="bottom"/>
            <w:tcPrChange w:id="1435" w:author="Windows User" w:date="2023-02-21T20:39:00Z">
              <w:tcPr>
                <w:tcW w:w="2256" w:type="dxa"/>
                <w:shd w:val="clear" w:color="auto" w:fill="auto"/>
                <w:noWrap/>
                <w:vAlign w:val="bottom"/>
              </w:tcPr>
            </w:tcPrChange>
          </w:tcPr>
          <w:p w14:paraId="54656550" w14:textId="04A56ACA" w:rsidR="00A976F8" w:rsidRPr="00E6669B" w:rsidDel="005F5716" w:rsidRDefault="00A976F8" w:rsidP="00A976F8">
            <w:pPr>
              <w:spacing w:after="0" w:line="240" w:lineRule="auto"/>
              <w:jc w:val="right"/>
              <w:rPr>
                <w:del w:id="1436" w:author="Windows User" w:date="2023-02-22T00:49:00Z"/>
                <w:moveFrom w:id="1437" w:author="Windows User" w:date="2023-02-20T10:16:00Z"/>
                <w:color w:val="000000"/>
              </w:rPr>
            </w:pPr>
            <w:moveFrom w:id="1438" w:author="Windows User" w:date="2023-02-20T10:16:00Z">
              <w:del w:id="1439" w:author="Windows User" w:date="2023-02-21T20:39:00Z">
                <w:r w:rsidRPr="00E6669B" w:rsidDel="00BD0A14">
                  <w:rPr>
                    <w:color w:val="000000"/>
                  </w:rPr>
                  <w:delText>40,000</w:delText>
                </w:r>
              </w:del>
            </w:moveFrom>
          </w:p>
        </w:tc>
        <w:tc>
          <w:tcPr>
            <w:tcW w:w="1677" w:type="dxa"/>
            <w:shd w:val="clear" w:color="auto" w:fill="auto"/>
            <w:noWrap/>
            <w:vAlign w:val="bottom"/>
            <w:tcPrChange w:id="1440" w:author="Windows User" w:date="2023-02-21T20:39:00Z">
              <w:tcPr>
                <w:tcW w:w="1677" w:type="dxa"/>
                <w:shd w:val="clear" w:color="auto" w:fill="auto"/>
                <w:noWrap/>
                <w:vAlign w:val="bottom"/>
              </w:tcPr>
            </w:tcPrChange>
          </w:tcPr>
          <w:p w14:paraId="50ECA3C6" w14:textId="58FE7949" w:rsidR="00A976F8" w:rsidRPr="00E6669B" w:rsidDel="005F5716" w:rsidRDefault="00A976F8" w:rsidP="00A976F8">
            <w:pPr>
              <w:spacing w:after="0" w:line="240" w:lineRule="auto"/>
              <w:jc w:val="right"/>
              <w:rPr>
                <w:del w:id="1441" w:author="Windows User" w:date="2023-02-22T00:49:00Z"/>
                <w:moveFrom w:id="1442" w:author="Windows User" w:date="2023-02-20T10:16:00Z"/>
                <w:color w:val="000000"/>
              </w:rPr>
            </w:pPr>
            <w:moveFrom w:id="1443" w:author="Windows User" w:date="2023-02-20T10:16:00Z">
              <w:del w:id="1444" w:author="Windows User" w:date="2023-02-21T20:39:00Z">
                <w:r w:rsidRPr="00E6669B" w:rsidDel="00BD0A14">
                  <w:rPr>
                    <w:color w:val="000000"/>
                  </w:rPr>
                  <w:delText>392,266</w:delText>
                </w:r>
              </w:del>
            </w:moveFrom>
          </w:p>
        </w:tc>
        <w:tc>
          <w:tcPr>
            <w:tcW w:w="2268" w:type="dxa"/>
            <w:shd w:val="clear" w:color="auto" w:fill="auto"/>
            <w:noWrap/>
            <w:vAlign w:val="bottom"/>
            <w:tcPrChange w:id="1445" w:author="Windows User" w:date="2023-02-21T20:39:00Z">
              <w:tcPr>
                <w:tcW w:w="2268" w:type="dxa"/>
                <w:shd w:val="clear" w:color="auto" w:fill="auto"/>
                <w:noWrap/>
                <w:vAlign w:val="bottom"/>
              </w:tcPr>
            </w:tcPrChange>
          </w:tcPr>
          <w:p w14:paraId="2153CA7C" w14:textId="357FBE4F" w:rsidR="00A976F8" w:rsidRPr="00E6669B" w:rsidDel="005F5716" w:rsidRDefault="00A976F8" w:rsidP="00A976F8">
            <w:pPr>
              <w:spacing w:after="0" w:line="240" w:lineRule="auto"/>
              <w:jc w:val="right"/>
              <w:rPr>
                <w:del w:id="1446" w:author="Windows User" w:date="2023-02-22T00:49:00Z"/>
                <w:moveFrom w:id="1447" w:author="Windows User" w:date="2023-02-20T10:16:00Z"/>
                <w:color w:val="000000"/>
              </w:rPr>
            </w:pPr>
            <w:moveFrom w:id="1448" w:author="Windows User" w:date="2023-02-20T10:16:00Z">
              <w:del w:id="1449" w:author="Windows User" w:date="2023-02-21T20:39:00Z">
                <w:r w:rsidRPr="00E6669B" w:rsidDel="00BD0A14">
                  <w:rPr>
                    <w:color w:val="000000"/>
                  </w:rPr>
                  <w:delText>363,400</w:delText>
                </w:r>
              </w:del>
            </w:moveFrom>
          </w:p>
        </w:tc>
        <w:tc>
          <w:tcPr>
            <w:tcW w:w="1701" w:type="dxa"/>
            <w:shd w:val="clear" w:color="auto" w:fill="auto"/>
            <w:noWrap/>
            <w:vAlign w:val="bottom"/>
            <w:tcPrChange w:id="1450" w:author="Windows User" w:date="2023-02-21T20:39:00Z">
              <w:tcPr>
                <w:tcW w:w="1701" w:type="dxa"/>
                <w:shd w:val="clear" w:color="auto" w:fill="auto"/>
                <w:noWrap/>
                <w:vAlign w:val="bottom"/>
              </w:tcPr>
            </w:tcPrChange>
          </w:tcPr>
          <w:p w14:paraId="268BAB93" w14:textId="00B4BFE9" w:rsidR="00A976F8" w:rsidRPr="00E6669B" w:rsidDel="005F5716" w:rsidRDefault="00A976F8" w:rsidP="00A976F8">
            <w:pPr>
              <w:spacing w:after="0" w:line="240" w:lineRule="auto"/>
              <w:jc w:val="right"/>
              <w:rPr>
                <w:del w:id="1451" w:author="Windows User" w:date="2023-02-22T00:49:00Z"/>
                <w:moveFrom w:id="1452" w:author="Windows User" w:date="2023-02-20T10:16:00Z"/>
                <w:color w:val="000000"/>
              </w:rPr>
            </w:pPr>
            <w:moveFrom w:id="1453" w:author="Windows User" w:date="2023-02-20T10:16:00Z">
              <w:del w:id="1454" w:author="Windows User" w:date="2023-02-21T20:39:00Z">
                <w:r w:rsidRPr="00E6669B" w:rsidDel="00BD0A14">
                  <w:rPr>
                    <w:color w:val="000000"/>
                  </w:rPr>
                  <w:delText>0,580</w:delText>
                </w:r>
              </w:del>
            </w:moveFrom>
          </w:p>
        </w:tc>
        <w:tc>
          <w:tcPr>
            <w:tcW w:w="1954" w:type="dxa"/>
            <w:shd w:val="clear" w:color="auto" w:fill="auto"/>
            <w:noWrap/>
            <w:vAlign w:val="bottom"/>
            <w:tcPrChange w:id="1455" w:author="Windows User" w:date="2023-02-21T20:39:00Z">
              <w:tcPr>
                <w:tcW w:w="1954" w:type="dxa"/>
                <w:shd w:val="clear" w:color="auto" w:fill="auto"/>
                <w:noWrap/>
                <w:vAlign w:val="bottom"/>
              </w:tcPr>
            </w:tcPrChange>
          </w:tcPr>
          <w:p w14:paraId="5741E68A" w14:textId="3132EDA4" w:rsidR="00A976F8" w:rsidRPr="00E6669B" w:rsidDel="005F5716" w:rsidRDefault="00A976F8" w:rsidP="00A976F8">
            <w:pPr>
              <w:spacing w:after="0" w:line="240" w:lineRule="auto"/>
              <w:jc w:val="right"/>
              <w:rPr>
                <w:del w:id="1456" w:author="Windows User" w:date="2023-02-22T00:49:00Z"/>
                <w:moveFrom w:id="1457" w:author="Windows User" w:date="2023-02-20T10:16:00Z"/>
                <w:color w:val="000000"/>
              </w:rPr>
            </w:pPr>
            <w:moveFrom w:id="1458" w:author="Windows User" w:date="2023-02-20T10:16:00Z">
              <w:del w:id="1459" w:author="Windows User" w:date="2023-02-21T20:39:00Z">
                <w:r w:rsidRPr="00E6669B" w:rsidDel="00BD0A14">
                  <w:rPr>
                    <w:color w:val="000000"/>
                  </w:rPr>
                  <w:delText>362,820</w:delText>
                </w:r>
              </w:del>
            </w:moveFrom>
          </w:p>
        </w:tc>
      </w:tr>
      <w:tr w:rsidR="00A976F8" w:rsidRPr="00273345" w:rsidDel="005F5716" w14:paraId="5B6CAF5D" w14:textId="545BE425" w:rsidTr="00BD0A14">
        <w:trPr>
          <w:trHeight w:val="227"/>
          <w:del w:id="1460" w:author="Windows User" w:date="2023-02-22T00:49:00Z"/>
          <w:trPrChange w:id="1461" w:author="Windows User" w:date="2023-02-21T20:39:00Z">
            <w:trPr>
              <w:trHeight w:val="227"/>
            </w:trPr>
          </w:trPrChange>
        </w:trPr>
        <w:tc>
          <w:tcPr>
            <w:tcW w:w="2256" w:type="dxa"/>
            <w:shd w:val="clear" w:color="auto" w:fill="auto"/>
            <w:noWrap/>
            <w:vAlign w:val="bottom"/>
            <w:tcPrChange w:id="1462" w:author="Windows User" w:date="2023-02-21T20:39:00Z">
              <w:tcPr>
                <w:tcW w:w="2256" w:type="dxa"/>
                <w:shd w:val="clear" w:color="auto" w:fill="auto"/>
                <w:noWrap/>
                <w:vAlign w:val="bottom"/>
              </w:tcPr>
            </w:tcPrChange>
          </w:tcPr>
          <w:p w14:paraId="36BEA30F" w14:textId="1051D125" w:rsidR="00A976F8" w:rsidRPr="00E6669B" w:rsidDel="005F5716" w:rsidRDefault="00A976F8" w:rsidP="00A976F8">
            <w:pPr>
              <w:spacing w:after="0" w:line="240" w:lineRule="auto"/>
              <w:jc w:val="right"/>
              <w:rPr>
                <w:del w:id="1463" w:author="Windows User" w:date="2023-02-22T00:49:00Z"/>
                <w:moveFrom w:id="1464" w:author="Windows User" w:date="2023-02-20T10:16:00Z"/>
                <w:color w:val="000000"/>
              </w:rPr>
            </w:pPr>
            <w:moveFrom w:id="1465" w:author="Windows User" w:date="2023-02-20T10:16:00Z">
              <w:del w:id="1466" w:author="Windows User" w:date="2023-02-21T20:39:00Z">
                <w:r w:rsidRPr="00E6669B" w:rsidDel="00BD0A14">
                  <w:rPr>
                    <w:color w:val="000000"/>
                  </w:rPr>
                  <w:delText>45,000</w:delText>
                </w:r>
              </w:del>
            </w:moveFrom>
          </w:p>
        </w:tc>
        <w:tc>
          <w:tcPr>
            <w:tcW w:w="1677" w:type="dxa"/>
            <w:shd w:val="clear" w:color="auto" w:fill="auto"/>
            <w:noWrap/>
            <w:vAlign w:val="bottom"/>
            <w:tcPrChange w:id="1467" w:author="Windows User" w:date="2023-02-21T20:39:00Z">
              <w:tcPr>
                <w:tcW w:w="1677" w:type="dxa"/>
                <w:shd w:val="clear" w:color="auto" w:fill="auto"/>
                <w:noWrap/>
                <w:vAlign w:val="bottom"/>
              </w:tcPr>
            </w:tcPrChange>
          </w:tcPr>
          <w:p w14:paraId="4A823743" w14:textId="2DD140A3" w:rsidR="00A976F8" w:rsidRPr="00E6669B" w:rsidDel="005F5716" w:rsidRDefault="00A976F8" w:rsidP="00A976F8">
            <w:pPr>
              <w:spacing w:after="0" w:line="240" w:lineRule="auto"/>
              <w:jc w:val="right"/>
              <w:rPr>
                <w:del w:id="1468" w:author="Windows User" w:date="2023-02-22T00:49:00Z"/>
                <w:moveFrom w:id="1469" w:author="Windows User" w:date="2023-02-20T10:16:00Z"/>
                <w:color w:val="000000"/>
              </w:rPr>
            </w:pPr>
            <w:moveFrom w:id="1470" w:author="Windows User" w:date="2023-02-20T10:16:00Z">
              <w:del w:id="1471" w:author="Windows User" w:date="2023-02-21T20:39:00Z">
                <w:r w:rsidRPr="00E6669B" w:rsidDel="00BD0A14">
                  <w:rPr>
                    <w:color w:val="000000"/>
                  </w:rPr>
                  <w:delText>441,299</w:delText>
                </w:r>
              </w:del>
            </w:moveFrom>
          </w:p>
        </w:tc>
        <w:tc>
          <w:tcPr>
            <w:tcW w:w="2268" w:type="dxa"/>
            <w:shd w:val="clear" w:color="auto" w:fill="auto"/>
            <w:noWrap/>
            <w:vAlign w:val="bottom"/>
            <w:tcPrChange w:id="1472" w:author="Windows User" w:date="2023-02-21T20:39:00Z">
              <w:tcPr>
                <w:tcW w:w="2268" w:type="dxa"/>
                <w:shd w:val="clear" w:color="auto" w:fill="auto"/>
                <w:noWrap/>
                <w:vAlign w:val="bottom"/>
              </w:tcPr>
            </w:tcPrChange>
          </w:tcPr>
          <w:p w14:paraId="008EE3C1" w14:textId="4FA97449" w:rsidR="00A976F8" w:rsidRPr="00E6669B" w:rsidDel="005F5716" w:rsidRDefault="00A976F8" w:rsidP="00A976F8">
            <w:pPr>
              <w:spacing w:after="0" w:line="240" w:lineRule="auto"/>
              <w:jc w:val="right"/>
              <w:rPr>
                <w:del w:id="1473" w:author="Windows User" w:date="2023-02-22T00:49:00Z"/>
                <w:moveFrom w:id="1474" w:author="Windows User" w:date="2023-02-20T10:16:00Z"/>
                <w:color w:val="000000"/>
              </w:rPr>
            </w:pPr>
            <w:moveFrom w:id="1475" w:author="Windows User" w:date="2023-02-20T10:16:00Z">
              <w:del w:id="1476" w:author="Windows User" w:date="2023-02-21T20:39:00Z">
                <w:r w:rsidRPr="00E6669B" w:rsidDel="00BD0A14">
                  <w:rPr>
                    <w:color w:val="000000"/>
                  </w:rPr>
                  <w:delText>403,800</w:delText>
                </w:r>
              </w:del>
            </w:moveFrom>
          </w:p>
        </w:tc>
        <w:tc>
          <w:tcPr>
            <w:tcW w:w="1701" w:type="dxa"/>
            <w:shd w:val="clear" w:color="auto" w:fill="auto"/>
            <w:noWrap/>
            <w:vAlign w:val="bottom"/>
            <w:tcPrChange w:id="1477" w:author="Windows User" w:date="2023-02-21T20:39:00Z">
              <w:tcPr>
                <w:tcW w:w="1701" w:type="dxa"/>
                <w:shd w:val="clear" w:color="auto" w:fill="auto"/>
                <w:noWrap/>
                <w:vAlign w:val="bottom"/>
              </w:tcPr>
            </w:tcPrChange>
          </w:tcPr>
          <w:p w14:paraId="04C4117F" w14:textId="32DEE628" w:rsidR="00A976F8" w:rsidRPr="00E6669B" w:rsidDel="005F5716" w:rsidRDefault="00A976F8" w:rsidP="00A976F8">
            <w:pPr>
              <w:spacing w:after="0" w:line="240" w:lineRule="auto"/>
              <w:jc w:val="right"/>
              <w:rPr>
                <w:del w:id="1478" w:author="Windows User" w:date="2023-02-22T00:49:00Z"/>
                <w:moveFrom w:id="1479" w:author="Windows User" w:date="2023-02-20T10:16:00Z"/>
                <w:color w:val="000000"/>
              </w:rPr>
            </w:pPr>
            <w:moveFrom w:id="1480" w:author="Windows User" w:date="2023-02-20T10:16:00Z">
              <w:del w:id="1481" w:author="Windows User" w:date="2023-02-21T20:39:00Z">
                <w:r w:rsidRPr="00E6669B" w:rsidDel="00BD0A14">
                  <w:rPr>
                    <w:color w:val="000000"/>
                  </w:rPr>
                  <w:delText>-0,150</w:delText>
                </w:r>
              </w:del>
            </w:moveFrom>
          </w:p>
        </w:tc>
        <w:tc>
          <w:tcPr>
            <w:tcW w:w="1954" w:type="dxa"/>
            <w:shd w:val="clear" w:color="auto" w:fill="auto"/>
            <w:noWrap/>
            <w:vAlign w:val="bottom"/>
            <w:tcPrChange w:id="1482" w:author="Windows User" w:date="2023-02-21T20:39:00Z">
              <w:tcPr>
                <w:tcW w:w="1954" w:type="dxa"/>
                <w:shd w:val="clear" w:color="auto" w:fill="auto"/>
                <w:noWrap/>
                <w:vAlign w:val="bottom"/>
              </w:tcPr>
            </w:tcPrChange>
          </w:tcPr>
          <w:p w14:paraId="70DFF952" w14:textId="2C304F38" w:rsidR="00A976F8" w:rsidRPr="00E6669B" w:rsidDel="005F5716" w:rsidRDefault="00A976F8" w:rsidP="00A976F8">
            <w:pPr>
              <w:spacing w:after="0" w:line="240" w:lineRule="auto"/>
              <w:jc w:val="right"/>
              <w:rPr>
                <w:del w:id="1483" w:author="Windows User" w:date="2023-02-22T00:49:00Z"/>
                <w:moveFrom w:id="1484" w:author="Windows User" w:date="2023-02-20T10:16:00Z"/>
                <w:color w:val="000000"/>
              </w:rPr>
            </w:pPr>
            <w:moveFrom w:id="1485" w:author="Windows User" w:date="2023-02-20T10:16:00Z">
              <w:del w:id="1486" w:author="Windows User" w:date="2023-02-21T20:39:00Z">
                <w:r w:rsidRPr="00E6669B" w:rsidDel="00BD0A14">
                  <w:rPr>
                    <w:color w:val="000000"/>
                  </w:rPr>
                  <w:delText>403,950</w:delText>
                </w:r>
              </w:del>
            </w:moveFrom>
          </w:p>
        </w:tc>
      </w:tr>
      <w:tr w:rsidR="00A976F8" w:rsidRPr="00273345" w:rsidDel="005F5716" w14:paraId="261D1B0F" w14:textId="36142AF6" w:rsidTr="00BD0A14">
        <w:trPr>
          <w:trHeight w:val="227"/>
          <w:del w:id="1487" w:author="Windows User" w:date="2023-02-22T00:49:00Z"/>
          <w:trPrChange w:id="1488" w:author="Windows User" w:date="2023-02-21T20:39:00Z">
            <w:trPr>
              <w:trHeight w:val="227"/>
            </w:trPr>
          </w:trPrChange>
        </w:trPr>
        <w:tc>
          <w:tcPr>
            <w:tcW w:w="2256" w:type="dxa"/>
            <w:shd w:val="clear" w:color="auto" w:fill="auto"/>
            <w:noWrap/>
            <w:vAlign w:val="bottom"/>
            <w:tcPrChange w:id="1489" w:author="Windows User" w:date="2023-02-21T20:39:00Z">
              <w:tcPr>
                <w:tcW w:w="2256" w:type="dxa"/>
                <w:shd w:val="clear" w:color="auto" w:fill="auto"/>
                <w:noWrap/>
                <w:vAlign w:val="bottom"/>
              </w:tcPr>
            </w:tcPrChange>
          </w:tcPr>
          <w:p w14:paraId="73906503" w14:textId="644C403F" w:rsidR="00A976F8" w:rsidRPr="00E6669B" w:rsidDel="005F5716" w:rsidRDefault="00A976F8" w:rsidP="00A976F8">
            <w:pPr>
              <w:spacing w:after="0" w:line="240" w:lineRule="auto"/>
              <w:jc w:val="right"/>
              <w:rPr>
                <w:del w:id="1490" w:author="Windows User" w:date="2023-02-22T00:49:00Z"/>
                <w:moveFrom w:id="1491" w:author="Windows User" w:date="2023-02-20T10:16:00Z"/>
                <w:color w:val="000000"/>
              </w:rPr>
            </w:pPr>
            <w:moveFrom w:id="1492" w:author="Windows User" w:date="2023-02-20T10:16:00Z">
              <w:del w:id="1493" w:author="Windows User" w:date="2023-02-21T20:39:00Z">
                <w:r w:rsidRPr="00E6669B" w:rsidDel="00BD0A14">
                  <w:rPr>
                    <w:color w:val="000000"/>
                  </w:rPr>
                  <w:delText>45,000</w:delText>
                </w:r>
              </w:del>
            </w:moveFrom>
          </w:p>
        </w:tc>
        <w:tc>
          <w:tcPr>
            <w:tcW w:w="1677" w:type="dxa"/>
            <w:shd w:val="clear" w:color="auto" w:fill="auto"/>
            <w:noWrap/>
            <w:vAlign w:val="bottom"/>
            <w:tcPrChange w:id="1494" w:author="Windows User" w:date="2023-02-21T20:39:00Z">
              <w:tcPr>
                <w:tcW w:w="1677" w:type="dxa"/>
                <w:shd w:val="clear" w:color="auto" w:fill="auto"/>
                <w:noWrap/>
                <w:vAlign w:val="bottom"/>
              </w:tcPr>
            </w:tcPrChange>
          </w:tcPr>
          <w:p w14:paraId="05802951" w14:textId="5C49A4CD" w:rsidR="00A976F8" w:rsidRPr="00E6669B" w:rsidDel="005F5716" w:rsidRDefault="00A976F8" w:rsidP="00A976F8">
            <w:pPr>
              <w:spacing w:after="0" w:line="240" w:lineRule="auto"/>
              <w:jc w:val="right"/>
              <w:rPr>
                <w:del w:id="1495" w:author="Windows User" w:date="2023-02-22T00:49:00Z"/>
                <w:moveFrom w:id="1496" w:author="Windows User" w:date="2023-02-20T10:16:00Z"/>
                <w:color w:val="000000"/>
              </w:rPr>
            </w:pPr>
            <w:moveFrom w:id="1497" w:author="Windows User" w:date="2023-02-20T10:16:00Z">
              <w:del w:id="1498" w:author="Windows User" w:date="2023-02-21T20:39:00Z">
                <w:r w:rsidRPr="00E6669B" w:rsidDel="00BD0A14">
                  <w:rPr>
                    <w:color w:val="000000"/>
                  </w:rPr>
                  <w:delText>441,299</w:delText>
                </w:r>
              </w:del>
            </w:moveFrom>
          </w:p>
        </w:tc>
        <w:tc>
          <w:tcPr>
            <w:tcW w:w="2268" w:type="dxa"/>
            <w:shd w:val="clear" w:color="auto" w:fill="auto"/>
            <w:noWrap/>
            <w:vAlign w:val="bottom"/>
            <w:tcPrChange w:id="1499" w:author="Windows User" w:date="2023-02-21T20:39:00Z">
              <w:tcPr>
                <w:tcW w:w="2268" w:type="dxa"/>
                <w:shd w:val="clear" w:color="auto" w:fill="auto"/>
                <w:noWrap/>
                <w:vAlign w:val="bottom"/>
              </w:tcPr>
            </w:tcPrChange>
          </w:tcPr>
          <w:p w14:paraId="20BDBA68" w14:textId="1044263D" w:rsidR="00A976F8" w:rsidRPr="00E6669B" w:rsidDel="005F5716" w:rsidRDefault="00A976F8" w:rsidP="00A976F8">
            <w:pPr>
              <w:spacing w:after="0" w:line="240" w:lineRule="auto"/>
              <w:jc w:val="right"/>
              <w:rPr>
                <w:del w:id="1500" w:author="Windows User" w:date="2023-02-22T00:49:00Z"/>
                <w:moveFrom w:id="1501" w:author="Windows User" w:date="2023-02-20T10:16:00Z"/>
                <w:color w:val="000000"/>
              </w:rPr>
            </w:pPr>
            <w:moveFrom w:id="1502" w:author="Windows User" w:date="2023-02-20T10:16:00Z">
              <w:del w:id="1503" w:author="Windows User" w:date="2023-02-21T20:39:00Z">
                <w:r w:rsidRPr="00E6669B" w:rsidDel="00BD0A14">
                  <w:rPr>
                    <w:color w:val="000000"/>
                  </w:rPr>
                  <w:delText>400,000</w:delText>
                </w:r>
              </w:del>
            </w:moveFrom>
          </w:p>
        </w:tc>
        <w:tc>
          <w:tcPr>
            <w:tcW w:w="1701" w:type="dxa"/>
            <w:shd w:val="clear" w:color="auto" w:fill="auto"/>
            <w:noWrap/>
            <w:vAlign w:val="bottom"/>
            <w:tcPrChange w:id="1504" w:author="Windows User" w:date="2023-02-21T20:39:00Z">
              <w:tcPr>
                <w:tcW w:w="1701" w:type="dxa"/>
                <w:shd w:val="clear" w:color="auto" w:fill="auto"/>
                <w:noWrap/>
                <w:vAlign w:val="bottom"/>
              </w:tcPr>
            </w:tcPrChange>
          </w:tcPr>
          <w:p w14:paraId="29A4E12E" w14:textId="217BBCDE" w:rsidR="00A976F8" w:rsidRPr="00E6669B" w:rsidDel="005F5716" w:rsidRDefault="00A976F8" w:rsidP="00A976F8">
            <w:pPr>
              <w:spacing w:after="0" w:line="240" w:lineRule="auto"/>
              <w:jc w:val="right"/>
              <w:rPr>
                <w:del w:id="1505" w:author="Windows User" w:date="2023-02-22T00:49:00Z"/>
                <w:moveFrom w:id="1506" w:author="Windows User" w:date="2023-02-20T10:16:00Z"/>
                <w:color w:val="000000"/>
              </w:rPr>
            </w:pPr>
            <w:moveFrom w:id="1507" w:author="Windows User" w:date="2023-02-20T10:16:00Z">
              <w:del w:id="1508" w:author="Windows User" w:date="2023-02-21T20:39:00Z">
                <w:r w:rsidRPr="00E6669B" w:rsidDel="00BD0A14">
                  <w:rPr>
                    <w:color w:val="000000"/>
                  </w:rPr>
                  <w:delText>0,200</w:delText>
                </w:r>
              </w:del>
            </w:moveFrom>
          </w:p>
        </w:tc>
        <w:tc>
          <w:tcPr>
            <w:tcW w:w="1954" w:type="dxa"/>
            <w:shd w:val="clear" w:color="auto" w:fill="auto"/>
            <w:noWrap/>
            <w:vAlign w:val="bottom"/>
            <w:tcPrChange w:id="1509" w:author="Windows User" w:date="2023-02-21T20:39:00Z">
              <w:tcPr>
                <w:tcW w:w="1954" w:type="dxa"/>
                <w:shd w:val="clear" w:color="auto" w:fill="auto"/>
                <w:noWrap/>
                <w:vAlign w:val="bottom"/>
              </w:tcPr>
            </w:tcPrChange>
          </w:tcPr>
          <w:p w14:paraId="355F5A6F" w14:textId="230947CC" w:rsidR="00A976F8" w:rsidRPr="00E6669B" w:rsidDel="005F5716" w:rsidRDefault="00A976F8" w:rsidP="00A976F8">
            <w:pPr>
              <w:spacing w:after="0" w:line="240" w:lineRule="auto"/>
              <w:jc w:val="right"/>
              <w:rPr>
                <w:del w:id="1510" w:author="Windows User" w:date="2023-02-22T00:49:00Z"/>
                <w:moveFrom w:id="1511" w:author="Windows User" w:date="2023-02-20T10:16:00Z"/>
                <w:color w:val="000000"/>
              </w:rPr>
            </w:pPr>
            <w:moveFrom w:id="1512" w:author="Windows User" w:date="2023-02-20T10:16:00Z">
              <w:del w:id="1513" w:author="Windows User" w:date="2023-02-21T20:39:00Z">
                <w:r w:rsidRPr="00E6669B" w:rsidDel="00BD0A14">
                  <w:rPr>
                    <w:color w:val="000000"/>
                  </w:rPr>
                  <w:delText>399,800</w:delText>
                </w:r>
              </w:del>
            </w:moveFrom>
          </w:p>
        </w:tc>
      </w:tr>
      <w:tr w:rsidR="00A976F8" w:rsidRPr="00273345" w:rsidDel="005F5716" w14:paraId="745542F5" w14:textId="23B8BD44" w:rsidTr="00BD0A14">
        <w:trPr>
          <w:trHeight w:val="227"/>
          <w:del w:id="1514" w:author="Windows User" w:date="2023-02-22T00:49:00Z"/>
          <w:trPrChange w:id="1515" w:author="Windows User" w:date="2023-02-21T20:39:00Z">
            <w:trPr>
              <w:trHeight w:val="227"/>
            </w:trPr>
          </w:trPrChange>
        </w:trPr>
        <w:tc>
          <w:tcPr>
            <w:tcW w:w="2256" w:type="dxa"/>
            <w:shd w:val="clear" w:color="auto" w:fill="auto"/>
            <w:noWrap/>
            <w:vAlign w:val="bottom"/>
            <w:tcPrChange w:id="1516" w:author="Windows User" w:date="2023-02-21T20:39:00Z">
              <w:tcPr>
                <w:tcW w:w="2256" w:type="dxa"/>
                <w:shd w:val="clear" w:color="auto" w:fill="auto"/>
                <w:noWrap/>
                <w:vAlign w:val="bottom"/>
              </w:tcPr>
            </w:tcPrChange>
          </w:tcPr>
          <w:p w14:paraId="45A3D3E8" w14:textId="3EC0EEA4" w:rsidR="00A976F8" w:rsidRPr="00E6669B" w:rsidDel="005F5716" w:rsidRDefault="00A976F8" w:rsidP="00A976F8">
            <w:pPr>
              <w:spacing w:after="0" w:line="240" w:lineRule="auto"/>
              <w:jc w:val="right"/>
              <w:rPr>
                <w:del w:id="1517" w:author="Windows User" w:date="2023-02-22T00:49:00Z"/>
                <w:moveFrom w:id="1518" w:author="Windows User" w:date="2023-02-20T10:16:00Z"/>
                <w:color w:val="000000"/>
              </w:rPr>
            </w:pPr>
            <w:moveFrom w:id="1519" w:author="Windows User" w:date="2023-02-20T10:16:00Z">
              <w:del w:id="1520" w:author="Windows User" w:date="2023-02-21T20:39:00Z">
                <w:r w:rsidRPr="00E6669B" w:rsidDel="00BD0A14">
                  <w:rPr>
                    <w:color w:val="000000"/>
                  </w:rPr>
                  <w:delText>45,000</w:delText>
                </w:r>
              </w:del>
            </w:moveFrom>
          </w:p>
        </w:tc>
        <w:tc>
          <w:tcPr>
            <w:tcW w:w="1677" w:type="dxa"/>
            <w:shd w:val="clear" w:color="auto" w:fill="auto"/>
            <w:noWrap/>
            <w:vAlign w:val="bottom"/>
            <w:tcPrChange w:id="1521" w:author="Windows User" w:date="2023-02-21T20:39:00Z">
              <w:tcPr>
                <w:tcW w:w="1677" w:type="dxa"/>
                <w:shd w:val="clear" w:color="auto" w:fill="auto"/>
                <w:noWrap/>
                <w:vAlign w:val="bottom"/>
              </w:tcPr>
            </w:tcPrChange>
          </w:tcPr>
          <w:p w14:paraId="390553BB" w14:textId="0A8FEA2A" w:rsidR="00A976F8" w:rsidRPr="00E6669B" w:rsidDel="005F5716" w:rsidRDefault="00A976F8" w:rsidP="00A976F8">
            <w:pPr>
              <w:spacing w:after="0" w:line="240" w:lineRule="auto"/>
              <w:jc w:val="right"/>
              <w:rPr>
                <w:del w:id="1522" w:author="Windows User" w:date="2023-02-22T00:49:00Z"/>
                <w:moveFrom w:id="1523" w:author="Windows User" w:date="2023-02-20T10:16:00Z"/>
                <w:color w:val="000000"/>
              </w:rPr>
            </w:pPr>
            <w:moveFrom w:id="1524" w:author="Windows User" w:date="2023-02-20T10:16:00Z">
              <w:del w:id="1525" w:author="Windows User" w:date="2023-02-21T20:39:00Z">
                <w:r w:rsidRPr="00E6669B" w:rsidDel="00BD0A14">
                  <w:rPr>
                    <w:color w:val="000000"/>
                  </w:rPr>
                  <w:delText>441,299</w:delText>
                </w:r>
              </w:del>
            </w:moveFrom>
          </w:p>
        </w:tc>
        <w:tc>
          <w:tcPr>
            <w:tcW w:w="2268" w:type="dxa"/>
            <w:shd w:val="clear" w:color="auto" w:fill="auto"/>
            <w:noWrap/>
            <w:vAlign w:val="bottom"/>
            <w:tcPrChange w:id="1526" w:author="Windows User" w:date="2023-02-21T20:39:00Z">
              <w:tcPr>
                <w:tcW w:w="2268" w:type="dxa"/>
                <w:shd w:val="clear" w:color="auto" w:fill="auto"/>
                <w:noWrap/>
                <w:vAlign w:val="bottom"/>
              </w:tcPr>
            </w:tcPrChange>
          </w:tcPr>
          <w:p w14:paraId="1C6A0EB8" w14:textId="4E1705E7" w:rsidR="00A976F8" w:rsidRPr="00E6669B" w:rsidDel="005F5716" w:rsidRDefault="00A976F8" w:rsidP="00A976F8">
            <w:pPr>
              <w:spacing w:after="0" w:line="240" w:lineRule="auto"/>
              <w:jc w:val="right"/>
              <w:rPr>
                <w:del w:id="1527" w:author="Windows User" w:date="2023-02-22T00:49:00Z"/>
                <w:moveFrom w:id="1528" w:author="Windows User" w:date="2023-02-20T10:16:00Z"/>
                <w:color w:val="000000"/>
              </w:rPr>
            </w:pPr>
            <w:moveFrom w:id="1529" w:author="Windows User" w:date="2023-02-20T10:16:00Z">
              <w:del w:id="1530" w:author="Windows User" w:date="2023-02-21T20:39:00Z">
                <w:r w:rsidRPr="00E6669B" w:rsidDel="00BD0A14">
                  <w:rPr>
                    <w:color w:val="000000"/>
                  </w:rPr>
                  <w:delText>406,500</w:delText>
                </w:r>
              </w:del>
            </w:moveFrom>
          </w:p>
        </w:tc>
        <w:tc>
          <w:tcPr>
            <w:tcW w:w="1701" w:type="dxa"/>
            <w:shd w:val="clear" w:color="auto" w:fill="auto"/>
            <w:noWrap/>
            <w:vAlign w:val="bottom"/>
            <w:tcPrChange w:id="1531" w:author="Windows User" w:date="2023-02-21T20:39:00Z">
              <w:tcPr>
                <w:tcW w:w="1701" w:type="dxa"/>
                <w:shd w:val="clear" w:color="auto" w:fill="auto"/>
                <w:noWrap/>
                <w:vAlign w:val="bottom"/>
              </w:tcPr>
            </w:tcPrChange>
          </w:tcPr>
          <w:p w14:paraId="2BC35DE5" w14:textId="644A550B" w:rsidR="00A976F8" w:rsidRPr="00E6669B" w:rsidDel="005F5716" w:rsidRDefault="00A976F8" w:rsidP="00A976F8">
            <w:pPr>
              <w:spacing w:after="0" w:line="240" w:lineRule="auto"/>
              <w:jc w:val="right"/>
              <w:rPr>
                <w:del w:id="1532" w:author="Windows User" w:date="2023-02-22T00:49:00Z"/>
                <w:moveFrom w:id="1533" w:author="Windows User" w:date="2023-02-20T10:16:00Z"/>
                <w:color w:val="000000"/>
              </w:rPr>
            </w:pPr>
            <w:moveFrom w:id="1534" w:author="Windows User" w:date="2023-02-20T10:16:00Z">
              <w:del w:id="1535" w:author="Windows User" w:date="2023-02-21T20:39:00Z">
                <w:r w:rsidRPr="00E6669B" w:rsidDel="00BD0A14">
                  <w:rPr>
                    <w:color w:val="000000"/>
                  </w:rPr>
                  <w:delText>0,700</w:delText>
                </w:r>
              </w:del>
            </w:moveFrom>
          </w:p>
        </w:tc>
        <w:tc>
          <w:tcPr>
            <w:tcW w:w="1954" w:type="dxa"/>
            <w:shd w:val="clear" w:color="auto" w:fill="auto"/>
            <w:noWrap/>
            <w:vAlign w:val="bottom"/>
            <w:tcPrChange w:id="1536" w:author="Windows User" w:date="2023-02-21T20:39:00Z">
              <w:tcPr>
                <w:tcW w:w="1954" w:type="dxa"/>
                <w:shd w:val="clear" w:color="auto" w:fill="auto"/>
                <w:noWrap/>
                <w:vAlign w:val="bottom"/>
              </w:tcPr>
            </w:tcPrChange>
          </w:tcPr>
          <w:p w14:paraId="00F5E4C0" w14:textId="12AD76F1" w:rsidR="00A976F8" w:rsidRPr="00E6669B" w:rsidDel="005F5716" w:rsidRDefault="00A976F8" w:rsidP="00A976F8">
            <w:pPr>
              <w:spacing w:after="0" w:line="240" w:lineRule="auto"/>
              <w:jc w:val="right"/>
              <w:rPr>
                <w:del w:id="1537" w:author="Windows User" w:date="2023-02-22T00:49:00Z"/>
                <w:moveFrom w:id="1538" w:author="Windows User" w:date="2023-02-20T10:16:00Z"/>
                <w:color w:val="000000"/>
              </w:rPr>
            </w:pPr>
            <w:moveFrom w:id="1539" w:author="Windows User" w:date="2023-02-20T10:16:00Z">
              <w:del w:id="1540" w:author="Windows User" w:date="2023-02-21T20:39:00Z">
                <w:r w:rsidRPr="00E6669B" w:rsidDel="00BD0A14">
                  <w:rPr>
                    <w:color w:val="000000"/>
                  </w:rPr>
                  <w:delText>405,800</w:delText>
                </w:r>
              </w:del>
            </w:moveFrom>
          </w:p>
        </w:tc>
      </w:tr>
      <w:tr w:rsidR="00A976F8" w:rsidRPr="00273345" w:rsidDel="005F5716" w14:paraId="535043F1" w14:textId="7B30B68B" w:rsidTr="00BD0A14">
        <w:trPr>
          <w:trHeight w:val="227"/>
          <w:del w:id="1541" w:author="Windows User" w:date="2023-02-22T00:49:00Z"/>
          <w:trPrChange w:id="1542" w:author="Windows User" w:date="2023-02-21T20:39:00Z">
            <w:trPr>
              <w:trHeight w:val="227"/>
            </w:trPr>
          </w:trPrChange>
        </w:trPr>
        <w:tc>
          <w:tcPr>
            <w:tcW w:w="2256" w:type="dxa"/>
            <w:shd w:val="clear" w:color="auto" w:fill="auto"/>
            <w:noWrap/>
            <w:vAlign w:val="bottom"/>
            <w:tcPrChange w:id="1543" w:author="Windows User" w:date="2023-02-21T20:39:00Z">
              <w:tcPr>
                <w:tcW w:w="2256" w:type="dxa"/>
                <w:shd w:val="clear" w:color="auto" w:fill="auto"/>
                <w:noWrap/>
                <w:vAlign w:val="bottom"/>
              </w:tcPr>
            </w:tcPrChange>
          </w:tcPr>
          <w:p w14:paraId="05F6AD77" w14:textId="014198A6" w:rsidR="00A976F8" w:rsidRPr="00E6669B" w:rsidDel="005F5716" w:rsidRDefault="00A976F8" w:rsidP="00A976F8">
            <w:pPr>
              <w:spacing w:after="0" w:line="240" w:lineRule="auto"/>
              <w:jc w:val="right"/>
              <w:rPr>
                <w:del w:id="1544" w:author="Windows User" w:date="2023-02-22T00:49:00Z"/>
                <w:moveFrom w:id="1545" w:author="Windows User" w:date="2023-02-20T10:16:00Z"/>
                <w:color w:val="000000"/>
              </w:rPr>
            </w:pPr>
            <w:moveFrom w:id="1546" w:author="Windows User" w:date="2023-02-20T10:16:00Z">
              <w:del w:id="1547" w:author="Windows User" w:date="2023-02-21T20:39:00Z">
                <w:r w:rsidRPr="00E6669B" w:rsidDel="00BD0A14">
                  <w:rPr>
                    <w:color w:val="000000"/>
                  </w:rPr>
                  <w:delText>50,000</w:delText>
                </w:r>
              </w:del>
            </w:moveFrom>
          </w:p>
        </w:tc>
        <w:tc>
          <w:tcPr>
            <w:tcW w:w="1677" w:type="dxa"/>
            <w:shd w:val="clear" w:color="auto" w:fill="auto"/>
            <w:noWrap/>
            <w:vAlign w:val="bottom"/>
            <w:tcPrChange w:id="1548" w:author="Windows User" w:date="2023-02-21T20:39:00Z">
              <w:tcPr>
                <w:tcW w:w="1677" w:type="dxa"/>
                <w:shd w:val="clear" w:color="auto" w:fill="auto"/>
                <w:noWrap/>
                <w:vAlign w:val="bottom"/>
              </w:tcPr>
            </w:tcPrChange>
          </w:tcPr>
          <w:p w14:paraId="63696201" w14:textId="4C89BB98" w:rsidR="00A976F8" w:rsidRPr="00E6669B" w:rsidDel="005F5716" w:rsidRDefault="00A976F8" w:rsidP="00A976F8">
            <w:pPr>
              <w:spacing w:after="0" w:line="240" w:lineRule="auto"/>
              <w:jc w:val="right"/>
              <w:rPr>
                <w:del w:id="1549" w:author="Windows User" w:date="2023-02-22T00:49:00Z"/>
                <w:moveFrom w:id="1550" w:author="Windows User" w:date="2023-02-20T10:16:00Z"/>
                <w:color w:val="000000"/>
              </w:rPr>
            </w:pPr>
            <w:moveFrom w:id="1551" w:author="Windows User" w:date="2023-02-20T10:16:00Z">
              <w:del w:id="1552" w:author="Windows User" w:date="2023-02-21T20:39:00Z">
                <w:r w:rsidRPr="00E6669B" w:rsidDel="00BD0A14">
                  <w:rPr>
                    <w:color w:val="000000"/>
                  </w:rPr>
                  <w:delText>490,333</w:delText>
                </w:r>
              </w:del>
            </w:moveFrom>
          </w:p>
        </w:tc>
        <w:tc>
          <w:tcPr>
            <w:tcW w:w="2268" w:type="dxa"/>
            <w:shd w:val="clear" w:color="auto" w:fill="auto"/>
            <w:noWrap/>
            <w:vAlign w:val="bottom"/>
            <w:tcPrChange w:id="1553" w:author="Windows User" w:date="2023-02-21T20:39:00Z">
              <w:tcPr>
                <w:tcW w:w="2268" w:type="dxa"/>
                <w:shd w:val="clear" w:color="auto" w:fill="auto"/>
                <w:noWrap/>
                <w:vAlign w:val="bottom"/>
              </w:tcPr>
            </w:tcPrChange>
          </w:tcPr>
          <w:p w14:paraId="5CE1ADE8" w14:textId="5AEEA543" w:rsidR="00A976F8" w:rsidRPr="00E6669B" w:rsidDel="005F5716" w:rsidRDefault="00A976F8" w:rsidP="00A976F8">
            <w:pPr>
              <w:spacing w:after="0" w:line="240" w:lineRule="auto"/>
              <w:jc w:val="right"/>
              <w:rPr>
                <w:del w:id="1554" w:author="Windows User" w:date="2023-02-22T00:49:00Z"/>
                <w:moveFrom w:id="1555" w:author="Windows User" w:date="2023-02-20T10:16:00Z"/>
                <w:color w:val="000000"/>
              </w:rPr>
            </w:pPr>
            <w:moveFrom w:id="1556" w:author="Windows User" w:date="2023-02-20T10:16:00Z">
              <w:del w:id="1557" w:author="Windows User" w:date="2023-02-21T20:39:00Z">
                <w:r w:rsidRPr="00E6669B" w:rsidDel="00BD0A14">
                  <w:rPr>
                    <w:color w:val="000000"/>
                  </w:rPr>
                  <w:delText>451,500</w:delText>
                </w:r>
              </w:del>
            </w:moveFrom>
          </w:p>
        </w:tc>
        <w:tc>
          <w:tcPr>
            <w:tcW w:w="1701" w:type="dxa"/>
            <w:shd w:val="clear" w:color="auto" w:fill="auto"/>
            <w:noWrap/>
            <w:vAlign w:val="bottom"/>
            <w:tcPrChange w:id="1558" w:author="Windows User" w:date="2023-02-21T20:39:00Z">
              <w:tcPr>
                <w:tcW w:w="1701" w:type="dxa"/>
                <w:shd w:val="clear" w:color="auto" w:fill="auto"/>
                <w:noWrap/>
                <w:vAlign w:val="bottom"/>
              </w:tcPr>
            </w:tcPrChange>
          </w:tcPr>
          <w:p w14:paraId="58D98C8C" w14:textId="1046E7FD" w:rsidR="00A976F8" w:rsidRPr="00E6669B" w:rsidDel="005F5716" w:rsidRDefault="00A976F8" w:rsidP="00A976F8">
            <w:pPr>
              <w:spacing w:after="0" w:line="240" w:lineRule="auto"/>
              <w:jc w:val="right"/>
              <w:rPr>
                <w:del w:id="1559" w:author="Windows User" w:date="2023-02-22T00:49:00Z"/>
                <w:moveFrom w:id="1560" w:author="Windows User" w:date="2023-02-20T10:16:00Z"/>
                <w:color w:val="000000"/>
              </w:rPr>
            </w:pPr>
            <w:moveFrom w:id="1561" w:author="Windows User" w:date="2023-02-20T10:16:00Z">
              <w:del w:id="1562" w:author="Windows User" w:date="2023-02-21T20:39:00Z">
                <w:r w:rsidRPr="00E6669B" w:rsidDel="00BD0A14">
                  <w:rPr>
                    <w:color w:val="000000"/>
                  </w:rPr>
                  <w:delText>-0,170</w:delText>
                </w:r>
              </w:del>
            </w:moveFrom>
          </w:p>
        </w:tc>
        <w:tc>
          <w:tcPr>
            <w:tcW w:w="1954" w:type="dxa"/>
            <w:shd w:val="clear" w:color="auto" w:fill="auto"/>
            <w:noWrap/>
            <w:vAlign w:val="bottom"/>
            <w:tcPrChange w:id="1563" w:author="Windows User" w:date="2023-02-21T20:39:00Z">
              <w:tcPr>
                <w:tcW w:w="1954" w:type="dxa"/>
                <w:shd w:val="clear" w:color="auto" w:fill="auto"/>
                <w:noWrap/>
                <w:vAlign w:val="bottom"/>
              </w:tcPr>
            </w:tcPrChange>
          </w:tcPr>
          <w:p w14:paraId="2CF1CCF3" w14:textId="0B3E96ED" w:rsidR="00A976F8" w:rsidRPr="00E6669B" w:rsidDel="005F5716" w:rsidRDefault="00A976F8" w:rsidP="00A976F8">
            <w:pPr>
              <w:spacing w:after="0" w:line="240" w:lineRule="auto"/>
              <w:jc w:val="right"/>
              <w:rPr>
                <w:del w:id="1564" w:author="Windows User" w:date="2023-02-22T00:49:00Z"/>
                <w:moveFrom w:id="1565" w:author="Windows User" w:date="2023-02-20T10:16:00Z"/>
                <w:color w:val="000000"/>
              </w:rPr>
            </w:pPr>
            <w:moveFrom w:id="1566" w:author="Windows User" w:date="2023-02-20T10:16:00Z">
              <w:del w:id="1567" w:author="Windows User" w:date="2023-02-21T20:39:00Z">
                <w:r w:rsidRPr="00E6669B" w:rsidDel="00BD0A14">
                  <w:rPr>
                    <w:color w:val="000000"/>
                  </w:rPr>
                  <w:delText>451,670</w:delText>
                </w:r>
              </w:del>
            </w:moveFrom>
          </w:p>
        </w:tc>
      </w:tr>
      <w:tr w:rsidR="00A976F8" w:rsidRPr="00273345" w:rsidDel="005F5716" w14:paraId="2DE0911A" w14:textId="63B6B7C3" w:rsidTr="00BD0A14">
        <w:trPr>
          <w:trHeight w:val="227"/>
          <w:del w:id="1568" w:author="Windows User" w:date="2023-02-22T00:49:00Z"/>
          <w:trPrChange w:id="1569" w:author="Windows User" w:date="2023-02-21T20:39:00Z">
            <w:trPr>
              <w:trHeight w:val="227"/>
            </w:trPr>
          </w:trPrChange>
        </w:trPr>
        <w:tc>
          <w:tcPr>
            <w:tcW w:w="2256" w:type="dxa"/>
            <w:shd w:val="clear" w:color="auto" w:fill="auto"/>
            <w:noWrap/>
            <w:vAlign w:val="bottom"/>
            <w:tcPrChange w:id="1570" w:author="Windows User" w:date="2023-02-21T20:39:00Z">
              <w:tcPr>
                <w:tcW w:w="2256" w:type="dxa"/>
                <w:shd w:val="clear" w:color="auto" w:fill="auto"/>
                <w:noWrap/>
                <w:vAlign w:val="bottom"/>
              </w:tcPr>
            </w:tcPrChange>
          </w:tcPr>
          <w:p w14:paraId="494B6132" w14:textId="16D7F865" w:rsidR="00A976F8" w:rsidRPr="00E6669B" w:rsidDel="005F5716" w:rsidRDefault="00A976F8" w:rsidP="00A976F8">
            <w:pPr>
              <w:spacing w:after="0" w:line="240" w:lineRule="auto"/>
              <w:jc w:val="right"/>
              <w:rPr>
                <w:del w:id="1571" w:author="Windows User" w:date="2023-02-22T00:49:00Z"/>
                <w:moveFrom w:id="1572" w:author="Windows User" w:date="2023-02-20T10:16:00Z"/>
                <w:color w:val="000000"/>
              </w:rPr>
            </w:pPr>
            <w:moveFrom w:id="1573" w:author="Windows User" w:date="2023-02-20T10:16:00Z">
              <w:del w:id="1574" w:author="Windows User" w:date="2023-02-21T20:39:00Z">
                <w:r w:rsidRPr="00E6669B" w:rsidDel="00BD0A14">
                  <w:rPr>
                    <w:color w:val="000000"/>
                  </w:rPr>
                  <w:delText>50,000</w:delText>
                </w:r>
              </w:del>
            </w:moveFrom>
          </w:p>
        </w:tc>
        <w:tc>
          <w:tcPr>
            <w:tcW w:w="1677" w:type="dxa"/>
            <w:shd w:val="clear" w:color="auto" w:fill="auto"/>
            <w:noWrap/>
            <w:vAlign w:val="bottom"/>
            <w:tcPrChange w:id="1575" w:author="Windows User" w:date="2023-02-21T20:39:00Z">
              <w:tcPr>
                <w:tcW w:w="1677" w:type="dxa"/>
                <w:shd w:val="clear" w:color="auto" w:fill="auto"/>
                <w:noWrap/>
                <w:vAlign w:val="bottom"/>
              </w:tcPr>
            </w:tcPrChange>
          </w:tcPr>
          <w:p w14:paraId="6BDCA389" w14:textId="766104F1" w:rsidR="00A976F8" w:rsidRPr="00E6669B" w:rsidDel="005F5716" w:rsidRDefault="00A976F8" w:rsidP="00A976F8">
            <w:pPr>
              <w:spacing w:after="0" w:line="240" w:lineRule="auto"/>
              <w:jc w:val="right"/>
              <w:rPr>
                <w:del w:id="1576" w:author="Windows User" w:date="2023-02-22T00:49:00Z"/>
                <w:moveFrom w:id="1577" w:author="Windows User" w:date="2023-02-20T10:16:00Z"/>
                <w:color w:val="000000"/>
              </w:rPr>
            </w:pPr>
            <w:moveFrom w:id="1578" w:author="Windows User" w:date="2023-02-20T10:16:00Z">
              <w:del w:id="1579" w:author="Windows User" w:date="2023-02-21T20:39:00Z">
                <w:r w:rsidRPr="00E6669B" w:rsidDel="00BD0A14">
                  <w:rPr>
                    <w:color w:val="000000"/>
                  </w:rPr>
                  <w:delText>490,333</w:delText>
                </w:r>
              </w:del>
            </w:moveFrom>
          </w:p>
        </w:tc>
        <w:tc>
          <w:tcPr>
            <w:tcW w:w="2268" w:type="dxa"/>
            <w:shd w:val="clear" w:color="auto" w:fill="auto"/>
            <w:noWrap/>
            <w:vAlign w:val="bottom"/>
            <w:tcPrChange w:id="1580" w:author="Windows User" w:date="2023-02-21T20:39:00Z">
              <w:tcPr>
                <w:tcW w:w="2268" w:type="dxa"/>
                <w:shd w:val="clear" w:color="auto" w:fill="auto"/>
                <w:noWrap/>
                <w:vAlign w:val="bottom"/>
              </w:tcPr>
            </w:tcPrChange>
          </w:tcPr>
          <w:p w14:paraId="0A7ABFF3" w14:textId="030791FB" w:rsidR="00A976F8" w:rsidRPr="00E6669B" w:rsidDel="005F5716" w:rsidRDefault="00A976F8" w:rsidP="00A976F8">
            <w:pPr>
              <w:spacing w:after="0" w:line="240" w:lineRule="auto"/>
              <w:jc w:val="right"/>
              <w:rPr>
                <w:del w:id="1581" w:author="Windows User" w:date="2023-02-22T00:49:00Z"/>
                <w:moveFrom w:id="1582" w:author="Windows User" w:date="2023-02-20T10:16:00Z"/>
                <w:color w:val="000000"/>
              </w:rPr>
            </w:pPr>
            <w:moveFrom w:id="1583" w:author="Windows User" w:date="2023-02-20T10:16:00Z">
              <w:del w:id="1584" w:author="Windows User" w:date="2023-02-21T20:39:00Z">
                <w:r w:rsidRPr="00E6669B" w:rsidDel="00BD0A14">
                  <w:rPr>
                    <w:color w:val="000000"/>
                  </w:rPr>
                  <w:delText>450,000</w:delText>
                </w:r>
              </w:del>
            </w:moveFrom>
          </w:p>
        </w:tc>
        <w:tc>
          <w:tcPr>
            <w:tcW w:w="1701" w:type="dxa"/>
            <w:shd w:val="clear" w:color="auto" w:fill="auto"/>
            <w:noWrap/>
            <w:vAlign w:val="bottom"/>
            <w:tcPrChange w:id="1585" w:author="Windows User" w:date="2023-02-21T20:39:00Z">
              <w:tcPr>
                <w:tcW w:w="1701" w:type="dxa"/>
                <w:shd w:val="clear" w:color="auto" w:fill="auto"/>
                <w:noWrap/>
                <w:vAlign w:val="bottom"/>
              </w:tcPr>
            </w:tcPrChange>
          </w:tcPr>
          <w:p w14:paraId="22228673" w14:textId="54780A8C" w:rsidR="00A976F8" w:rsidRPr="00E6669B" w:rsidDel="005F5716" w:rsidRDefault="00A976F8" w:rsidP="00A976F8">
            <w:pPr>
              <w:spacing w:after="0" w:line="240" w:lineRule="auto"/>
              <w:jc w:val="right"/>
              <w:rPr>
                <w:del w:id="1586" w:author="Windows User" w:date="2023-02-22T00:49:00Z"/>
                <w:moveFrom w:id="1587" w:author="Windows User" w:date="2023-02-20T10:16:00Z"/>
                <w:color w:val="000000"/>
              </w:rPr>
            </w:pPr>
            <w:moveFrom w:id="1588" w:author="Windows User" w:date="2023-02-20T10:16:00Z">
              <w:del w:id="1589" w:author="Windows User" w:date="2023-02-21T20:39:00Z">
                <w:r w:rsidRPr="00E6669B" w:rsidDel="00BD0A14">
                  <w:rPr>
                    <w:color w:val="000000"/>
                  </w:rPr>
                  <w:delText>0,180</w:delText>
                </w:r>
              </w:del>
            </w:moveFrom>
          </w:p>
        </w:tc>
        <w:tc>
          <w:tcPr>
            <w:tcW w:w="1954" w:type="dxa"/>
            <w:shd w:val="clear" w:color="auto" w:fill="auto"/>
            <w:noWrap/>
            <w:vAlign w:val="bottom"/>
            <w:tcPrChange w:id="1590" w:author="Windows User" w:date="2023-02-21T20:39:00Z">
              <w:tcPr>
                <w:tcW w:w="1954" w:type="dxa"/>
                <w:shd w:val="clear" w:color="auto" w:fill="auto"/>
                <w:noWrap/>
                <w:vAlign w:val="bottom"/>
              </w:tcPr>
            </w:tcPrChange>
          </w:tcPr>
          <w:p w14:paraId="218CB3F5" w14:textId="1C3977D4" w:rsidR="00A976F8" w:rsidRPr="00E6669B" w:rsidDel="005F5716" w:rsidRDefault="00A976F8" w:rsidP="00A976F8">
            <w:pPr>
              <w:spacing w:after="0" w:line="240" w:lineRule="auto"/>
              <w:jc w:val="right"/>
              <w:rPr>
                <w:del w:id="1591" w:author="Windows User" w:date="2023-02-22T00:49:00Z"/>
                <w:moveFrom w:id="1592" w:author="Windows User" w:date="2023-02-20T10:16:00Z"/>
                <w:color w:val="000000"/>
              </w:rPr>
            </w:pPr>
            <w:moveFrom w:id="1593" w:author="Windows User" w:date="2023-02-20T10:16:00Z">
              <w:del w:id="1594" w:author="Windows User" w:date="2023-02-21T20:39:00Z">
                <w:r w:rsidRPr="00E6669B" w:rsidDel="00BD0A14">
                  <w:rPr>
                    <w:color w:val="000000"/>
                  </w:rPr>
                  <w:delText>449,820</w:delText>
                </w:r>
              </w:del>
            </w:moveFrom>
          </w:p>
        </w:tc>
      </w:tr>
      <w:tr w:rsidR="00A976F8" w:rsidRPr="00273345" w:rsidDel="005F5716" w14:paraId="600DCE70" w14:textId="5F74C2A7" w:rsidTr="00BD0A14">
        <w:trPr>
          <w:trHeight w:val="227"/>
          <w:del w:id="1595" w:author="Windows User" w:date="2023-02-22T00:49:00Z"/>
          <w:trPrChange w:id="1596" w:author="Windows User" w:date="2023-02-21T20:39:00Z">
            <w:trPr>
              <w:trHeight w:val="227"/>
            </w:trPr>
          </w:trPrChange>
        </w:trPr>
        <w:tc>
          <w:tcPr>
            <w:tcW w:w="2256" w:type="dxa"/>
            <w:shd w:val="clear" w:color="auto" w:fill="auto"/>
            <w:noWrap/>
            <w:vAlign w:val="bottom"/>
            <w:tcPrChange w:id="1597" w:author="Windows User" w:date="2023-02-21T20:39:00Z">
              <w:tcPr>
                <w:tcW w:w="2256" w:type="dxa"/>
                <w:shd w:val="clear" w:color="auto" w:fill="auto"/>
                <w:noWrap/>
                <w:vAlign w:val="bottom"/>
              </w:tcPr>
            </w:tcPrChange>
          </w:tcPr>
          <w:p w14:paraId="1B2B56C8" w14:textId="73B49312" w:rsidR="00A976F8" w:rsidRPr="00E6669B" w:rsidDel="005F5716" w:rsidRDefault="00A976F8" w:rsidP="00A976F8">
            <w:pPr>
              <w:spacing w:after="0" w:line="240" w:lineRule="auto"/>
              <w:jc w:val="right"/>
              <w:rPr>
                <w:del w:id="1598" w:author="Windows User" w:date="2023-02-22T00:49:00Z"/>
                <w:moveFrom w:id="1599" w:author="Windows User" w:date="2023-02-20T10:16:00Z"/>
                <w:color w:val="000000"/>
              </w:rPr>
            </w:pPr>
            <w:moveFrom w:id="1600" w:author="Windows User" w:date="2023-02-20T10:16:00Z">
              <w:del w:id="1601" w:author="Windows User" w:date="2023-02-21T20:39:00Z">
                <w:r w:rsidRPr="00E6669B" w:rsidDel="00BD0A14">
                  <w:rPr>
                    <w:color w:val="000000"/>
                  </w:rPr>
                  <w:delText>50,000</w:delText>
                </w:r>
              </w:del>
            </w:moveFrom>
          </w:p>
        </w:tc>
        <w:tc>
          <w:tcPr>
            <w:tcW w:w="1677" w:type="dxa"/>
            <w:shd w:val="clear" w:color="auto" w:fill="auto"/>
            <w:noWrap/>
            <w:vAlign w:val="bottom"/>
            <w:tcPrChange w:id="1602" w:author="Windows User" w:date="2023-02-21T20:39:00Z">
              <w:tcPr>
                <w:tcW w:w="1677" w:type="dxa"/>
                <w:shd w:val="clear" w:color="auto" w:fill="auto"/>
                <w:noWrap/>
                <w:vAlign w:val="bottom"/>
              </w:tcPr>
            </w:tcPrChange>
          </w:tcPr>
          <w:p w14:paraId="68AD034E" w14:textId="717B1492" w:rsidR="00A976F8" w:rsidRPr="00E6669B" w:rsidDel="005F5716" w:rsidRDefault="00A976F8" w:rsidP="00A976F8">
            <w:pPr>
              <w:spacing w:after="0" w:line="240" w:lineRule="auto"/>
              <w:jc w:val="right"/>
              <w:rPr>
                <w:del w:id="1603" w:author="Windows User" w:date="2023-02-22T00:49:00Z"/>
                <w:moveFrom w:id="1604" w:author="Windows User" w:date="2023-02-20T10:16:00Z"/>
                <w:color w:val="000000"/>
              </w:rPr>
            </w:pPr>
            <w:moveFrom w:id="1605" w:author="Windows User" w:date="2023-02-20T10:16:00Z">
              <w:del w:id="1606" w:author="Windows User" w:date="2023-02-21T20:39:00Z">
                <w:r w:rsidRPr="00E6669B" w:rsidDel="00BD0A14">
                  <w:rPr>
                    <w:color w:val="000000"/>
                  </w:rPr>
                  <w:delText>490,333</w:delText>
                </w:r>
              </w:del>
            </w:moveFrom>
          </w:p>
        </w:tc>
        <w:tc>
          <w:tcPr>
            <w:tcW w:w="2268" w:type="dxa"/>
            <w:shd w:val="clear" w:color="auto" w:fill="auto"/>
            <w:noWrap/>
            <w:vAlign w:val="bottom"/>
            <w:tcPrChange w:id="1607" w:author="Windows User" w:date="2023-02-21T20:39:00Z">
              <w:tcPr>
                <w:tcW w:w="2268" w:type="dxa"/>
                <w:shd w:val="clear" w:color="auto" w:fill="auto"/>
                <w:noWrap/>
                <w:vAlign w:val="bottom"/>
              </w:tcPr>
            </w:tcPrChange>
          </w:tcPr>
          <w:p w14:paraId="5064C092" w14:textId="19D108C5" w:rsidR="00A976F8" w:rsidRPr="00E6669B" w:rsidDel="005F5716" w:rsidRDefault="00A976F8" w:rsidP="00A976F8">
            <w:pPr>
              <w:spacing w:after="0" w:line="240" w:lineRule="auto"/>
              <w:jc w:val="right"/>
              <w:rPr>
                <w:del w:id="1608" w:author="Windows User" w:date="2023-02-22T00:49:00Z"/>
                <w:moveFrom w:id="1609" w:author="Windows User" w:date="2023-02-20T10:16:00Z"/>
                <w:color w:val="000000"/>
              </w:rPr>
            </w:pPr>
            <w:moveFrom w:id="1610" w:author="Windows User" w:date="2023-02-20T10:16:00Z">
              <w:del w:id="1611" w:author="Windows User" w:date="2023-02-21T20:39:00Z">
                <w:r w:rsidRPr="00E6669B" w:rsidDel="00BD0A14">
                  <w:rPr>
                    <w:color w:val="000000"/>
                  </w:rPr>
                  <w:delText>451,000</w:delText>
                </w:r>
              </w:del>
            </w:moveFrom>
          </w:p>
        </w:tc>
        <w:tc>
          <w:tcPr>
            <w:tcW w:w="1701" w:type="dxa"/>
            <w:shd w:val="clear" w:color="auto" w:fill="auto"/>
            <w:noWrap/>
            <w:vAlign w:val="bottom"/>
            <w:tcPrChange w:id="1612" w:author="Windows User" w:date="2023-02-21T20:39:00Z">
              <w:tcPr>
                <w:tcW w:w="1701" w:type="dxa"/>
                <w:shd w:val="clear" w:color="auto" w:fill="auto"/>
                <w:noWrap/>
                <w:vAlign w:val="bottom"/>
              </w:tcPr>
            </w:tcPrChange>
          </w:tcPr>
          <w:p w14:paraId="443C76D5" w14:textId="034A3E6B" w:rsidR="00A976F8" w:rsidRPr="00E6669B" w:rsidDel="005F5716" w:rsidRDefault="00A976F8" w:rsidP="00A976F8">
            <w:pPr>
              <w:spacing w:after="0" w:line="240" w:lineRule="auto"/>
              <w:jc w:val="right"/>
              <w:rPr>
                <w:del w:id="1613" w:author="Windows User" w:date="2023-02-22T00:49:00Z"/>
                <w:moveFrom w:id="1614" w:author="Windows User" w:date="2023-02-20T10:16:00Z"/>
                <w:color w:val="000000"/>
              </w:rPr>
            </w:pPr>
            <w:moveFrom w:id="1615" w:author="Windows User" w:date="2023-02-20T10:16:00Z">
              <w:del w:id="1616" w:author="Windows User" w:date="2023-02-21T20:39:00Z">
                <w:r w:rsidRPr="00E6669B" w:rsidDel="00BD0A14">
                  <w:rPr>
                    <w:color w:val="000000"/>
                  </w:rPr>
                  <w:delText>0,500</w:delText>
                </w:r>
              </w:del>
            </w:moveFrom>
          </w:p>
        </w:tc>
        <w:tc>
          <w:tcPr>
            <w:tcW w:w="1954" w:type="dxa"/>
            <w:shd w:val="clear" w:color="auto" w:fill="auto"/>
            <w:noWrap/>
            <w:vAlign w:val="bottom"/>
            <w:tcPrChange w:id="1617" w:author="Windows User" w:date="2023-02-21T20:39:00Z">
              <w:tcPr>
                <w:tcW w:w="1954" w:type="dxa"/>
                <w:shd w:val="clear" w:color="auto" w:fill="auto"/>
                <w:noWrap/>
                <w:vAlign w:val="bottom"/>
              </w:tcPr>
            </w:tcPrChange>
          </w:tcPr>
          <w:p w14:paraId="5EA7A264" w14:textId="524941F9" w:rsidR="00A976F8" w:rsidRPr="00E6669B" w:rsidDel="005F5716" w:rsidRDefault="00A976F8" w:rsidP="00A976F8">
            <w:pPr>
              <w:spacing w:after="0" w:line="240" w:lineRule="auto"/>
              <w:jc w:val="right"/>
              <w:rPr>
                <w:del w:id="1618" w:author="Windows User" w:date="2023-02-22T00:49:00Z"/>
                <w:moveFrom w:id="1619" w:author="Windows User" w:date="2023-02-20T10:16:00Z"/>
                <w:color w:val="000000"/>
              </w:rPr>
            </w:pPr>
            <w:moveFrom w:id="1620" w:author="Windows User" w:date="2023-02-20T10:16:00Z">
              <w:del w:id="1621" w:author="Windows User" w:date="2023-02-21T20:39:00Z">
                <w:r w:rsidRPr="00E6669B" w:rsidDel="00BD0A14">
                  <w:rPr>
                    <w:color w:val="000000"/>
                  </w:rPr>
                  <w:delText>450,500</w:delText>
                </w:r>
              </w:del>
            </w:moveFrom>
          </w:p>
        </w:tc>
      </w:tr>
      <w:tr w:rsidR="00A976F8" w:rsidRPr="00273345" w:rsidDel="005F5716" w14:paraId="33626AD9" w14:textId="6C865B42" w:rsidTr="00BD0A14">
        <w:trPr>
          <w:trHeight w:val="227"/>
          <w:del w:id="1622" w:author="Windows User" w:date="2023-02-22T00:49:00Z"/>
          <w:trPrChange w:id="1623" w:author="Windows User" w:date="2023-02-21T20:39:00Z">
            <w:trPr>
              <w:trHeight w:val="227"/>
            </w:trPr>
          </w:trPrChange>
        </w:trPr>
        <w:tc>
          <w:tcPr>
            <w:tcW w:w="2256" w:type="dxa"/>
            <w:shd w:val="clear" w:color="auto" w:fill="auto"/>
            <w:noWrap/>
            <w:vAlign w:val="bottom"/>
            <w:tcPrChange w:id="1624" w:author="Windows User" w:date="2023-02-21T20:39:00Z">
              <w:tcPr>
                <w:tcW w:w="2256" w:type="dxa"/>
                <w:shd w:val="clear" w:color="auto" w:fill="auto"/>
                <w:noWrap/>
                <w:vAlign w:val="bottom"/>
              </w:tcPr>
            </w:tcPrChange>
          </w:tcPr>
          <w:p w14:paraId="0CB57F0C" w14:textId="1D5C5F4E" w:rsidR="00A976F8" w:rsidRPr="00E6669B" w:rsidDel="005F5716" w:rsidRDefault="00A976F8" w:rsidP="00A976F8">
            <w:pPr>
              <w:spacing w:after="0" w:line="240" w:lineRule="auto"/>
              <w:jc w:val="right"/>
              <w:rPr>
                <w:del w:id="1625" w:author="Windows User" w:date="2023-02-22T00:49:00Z"/>
                <w:moveFrom w:id="1626" w:author="Windows User" w:date="2023-02-20T10:16:00Z"/>
                <w:color w:val="000000"/>
              </w:rPr>
            </w:pPr>
            <w:moveFrom w:id="1627" w:author="Windows User" w:date="2023-02-20T10:16:00Z">
              <w:del w:id="1628" w:author="Windows User" w:date="2023-02-21T20:39:00Z">
                <w:r w:rsidRPr="00E6669B" w:rsidDel="00BD0A14">
                  <w:rPr>
                    <w:color w:val="000000"/>
                  </w:rPr>
                  <w:delText>55,000</w:delText>
                </w:r>
              </w:del>
            </w:moveFrom>
          </w:p>
        </w:tc>
        <w:tc>
          <w:tcPr>
            <w:tcW w:w="1677" w:type="dxa"/>
            <w:shd w:val="clear" w:color="auto" w:fill="auto"/>
            <w:noWrap/>
            <w:vAlign w:val="bottom"/>
            <w:tcPrChange w:id="1629" w:author="Windows User" w:date="2023-02-21T20:39:00Z">
              <w:tcPr>
                <w:tcW w:w="1677" w:type="dxa"/>
                <w:shd w:val="clear" w:color="auto" w:fill="auto"/>
                <w:noWrap/>
                <w:vAlign w:val="bottom"/>
              </w:tcPr>
            </w:tcPrChange>
          </w:tcPr>
          <w:p w14:paraId="29D7B977" w14:textId="7BC0F69E" w:rsidR="00A976F8" w:rsidRPr="00E6669B" w:rsidDel="005F5716" w:rsidRDefault="00A976F8" w:rsidP="00A976F8">
            <w:pPr>
              <w:spacing w:after="0" w:line="240" w:lineRule="auto"/>
              <w:jc w:val="right"/>
              <w:rPr>
                <w:del w:id="1630" w:author="Windows User" w:date="2023-02-22T00:49:00Z"/>
                <w:moveFrom w:id="1631" w:author="Windows User" w:date="2023-02-20T10:16:00Z"/>
                <w:color w:val="000000"/>
              </w:rPr>
            </w:pPr>
            <w:moveFrom w:id="1632" w:author="Windows User" w:date="2023-02-20T10:16:00Z">
              <w:del w:id="1633" w:author="Windows User" w:date="2023-02-21T20:39:00Z">
                <w:r w:rsidRPr="00E6669B" w:rsidDel="00BD0A14">
                  <w:rPr>
                    <w:color w:val="000000"/>
                  </w:rPr>
                  <w:delText>539,366</w:delText>
                </w:r>
              </w:del>
            </w:moveFrom>
          </w:p>
        </w:tc>
        <w:tc>
          <w:tcPr>
            <w:tcW w:w="2268" w:type="dxa"/>
            <w:shd w:val="clear" w:color="auto" w:fill="auto"/>
            <w:noWrap/>
            <w:vAlign w:val="bottom"/>
            <w:tcPrChange w:id="1634" w:author="Windows User" w:date="2023-02-21T20:39:00Z">
              <w:tcPr>
                <w:tcW w:w="2268" w:type="dxa"/>
                <w:shd w:val="clear" w:color="auto" w:fill="auto"/>
                <w:noWrap/>
                <w:vAlign w:val="bottom"/>
              </w:tcPr>
            </w:tcPrChange>
          </w:tcPr>
          <w:p w14:paraId="53F2D65B" w14:textId="34C20FF3" w:rsidR="00A976F8" w:rsidRPr="00E6669B" w:rsidDel="005F5716" w:rsidRDefault="00A976F8" w:rsidP="00A976F8">
            <w:pPr>
              <w:spacing w:after="0" w:line="240" w:lineRule="auto"/>
              <w:jc w:val="right"/>
              <w:rPr>
                <w:del w:id="1635" w:author="Windows User" w:date="2023-02-22T00:49:00Z"/>
                <w:moveFrom w:id="1636" w:author="Windows User" w:date="2023-02-20T10:16:00Z"/>
                <w:color w:val="000000"/>
              </w:rPr>
            </w:pPr>
            <w:moveFrom w:id="1637" w:author="Windows User" w:date="2023-02-20T10:16:00Z">
              <w:del w:id="1638" w:author="Windows User" w:date="2023-02-21T20:39:00Z">
                <w:r w:rsidRPr="00E6669B" w:rsidDel="00BD0A14">
                  <w:rPr>
                    <w:color w:val="000000"/>
                  </w:rPr>
                  <w:delText>498,000</w:delText>
                </w:r>
              </w:del>
            </w:moveFrom>
          </w:p>
        </w:tc>
        <w:tc>
          <w:tcPr>
            <w:tcW w:w="1701" w:type="dxa"/>
            <w:shd w:val="clear" w:color="auto" w:fill="auto"/>
            <w:noWrap/>
            <w:vAlign w:val="bottom"/>
            <w:tcPrChange w:id="1639" w:author="Windows User" w:date="2023-02-21T20:39:00Z">
              <w:tcPr>
                <w:tcW w:w="1701" w:type="dxa"/>
                <w:shd w:val="clear" w:color="auto" w:fill="auto"/>
                <w:noWrap/>
                <w:vAlign w:val="bottom"/>
              </w:tcPr>
            </w:tcPrChange>
          </w:tcPr>
          <w:p w14:paraId="26164FE1" w14:textId="13EA9D32" w:rsidR="00A976F8" w:rsidRPr="00E6669B" w:rsidDel="005F5716" w:rsidRDefault="00A976F8" w:rsidP="00A976F8">
            <w:pPr>
              <w:spacing w:after="0" w:line="240" w:lineRule="auto"/>
              <w:jc w:val="right"/>
              <w:rPr>
                <w:del w:id="1640" w:author="Windows User" w:date="2023-02-22T00:49:00Z"/>
                <w:moveFrom w:id="1641" w:author="Windows User" w:date="2023-02-20T10:16:00Z"/>
                <w:color w:val="000000"/>
              </w:rPr>
            </w:pPr>
            <w:moveFrom w:id="1642" w:author="Windows User" w:date="2023-02-20T10:16:00Z">
              <w:del w:id="1643" w:author="Windows User" w:date="2023-02-21T20:39:00Z">
                <w:r w:rsidRPr="00E6669B" w:rsidDel="00BD0A14">
                  <w:rPr>
                    <w:color w:val="000000"/>
                  </w:rPr>
                  <w:delText>-0,130</w:delText>
                </w:r>
              </w:del>
            </w:moveFrom>
          </w:p>
        </w:tc>
        <w:tc>
          <w:tcPr>
            <w:tcW w:w="1954" w:type="dxa"/>
            <w:shd w:val="clear" w:color="auto" w:fill="auto"/>
            <w:noWrap/>
            <w:vAlign w:val="bottom"/>
            <w:tcPrChange w:id="1644" w:author="Windows User" w:date="2023-02-21T20:39:00Z">
              <w:tcPr>
                <w:tcW w:w="1954" w:type="dxa"/>
                <w:shd w:val="clear" w:color="auto" w:fill="auto"/>
                <w:noWrap/>
                <w:vAlign w:val="bottom"/>
              </w:tcPr>
            </w:tcPrChange>
          </w:tcPr>
          <w:p w14:paraId="41033704" w14:textId="2A9D3852" w:rsidR="00A976F8" w:rsidRPr="00E6669B" w:rsidDel="005F5716" w:rsidRDefault="00A976F8" w:rsidP="00A976F8">
            <w:pPr>
              <w:spacing w:after="0" w:line="240" w:lineRule="auto"/>
              <w:jc w:val="right"/>
              <w:rPr>
                <w:del w:id="1645" w:author="Windows User" w:date="2023-02-22T00:49:00Z"/>
                <w:moveFrom w:id="1646" w:author="Windows User" w:date="2023-02-20T10:16:00Z"/>
                <w:color w:val="000000"/>
              </w:rPr>
            </w:pPr>
            <w:moveFrom w:id="1647" w:author="Windows User" w:date="2023-02-20T10:16:00Z">
              <w:del w:id="1648" w:author="Windows User" w:date="2023-02-21T20:39:00Z">
                <w:r w:rsidRPr="00E6669B" w:rsidDel="00BD0A14">
                  <w:rPr>
                    <w:color w:val="000000"/>
                  </w:rPr>
                  <w:delText>498,130</w:delText>
                </w:r>
              </w:del>
            </w:moveFrom>
          </w:p>
        </w:tc>
      </w:tr>
      <w:tr w:rsidR="00A976F8" w:rsidRPr="00273345" w:rsidDel="005F5716" w14:paraId="1D493678" w14:textId="6D96A72E" w:rsidTr="00BD0A14">
        <w:trPr>
          <w:trHeight w:val="227"/>
          <w:del w:id="1649" w:author="Windows User" w:date="2023-02-22T00:49:00Z"/>
          <w:trPrChange w:id="1650" w:author="Windows User" w:date="2023-02-21T20:39:00Z">
            <w:trPr>
              <w:trHeight w:val="227"/>
            </w:trPr>
          </w:trPrChange>
        </w:trPr>
        <w:tc>
          <w:tcPr>
            <w:tcW w:w="2256" w:type="dxa"/>
            <w:shd w:val="clear" w:color="auto" w:fill="auto"/>
            <w:noWrap/>
            <w:vAlign w:val="bottom"/>
            <w:tcPrChange w:id="1651" w:author="Windows User" w:date="2023-02-21T20:39:00Z">
              <w:tcPr>
                <w:tcW w:w="2256" w:type="dxa"/>
                <w:shd w:val="clear" w:color="auto" w:fill="auto"/>
                <w:noWrap/>
                <w:vAlign w:val="bottom"/>
              </w:tcPr>
            </w:tcPrChange>
          </w:tcPr>
          <w:p w14:paraId="61A9CADD" w14:textId="7967D907" w:rsidR="00A976F8" w:rsidRPr="00E6669B" w:rsidDel="005F5716" w:rsidRDefault="00A976F8" w:rsidP="00A976F8">
            <w:pPr>
              <w:spacing w:after="0" w:line="240" w:lineRule="auto"/>
              <w:jc w:val="right"/>
              <w:rPr>
                <w:del w:id="1652" w:author="Windows User" w:date="2023-02-22T00:49:00Z"/>
                <w:moveFrom w:id="1653" w:author="Windows User" w:date="2023-02-20T10:16:00Z"/>
                <w:color w:val="000000"/>
              </w:rPr>
            </w:pPr>
            <w:moveFrom w:id="1654" w:author="Windows User" w:date="2023-02-20T10:16:00Z">
              <w:del w:id="1655" w:author="Windows User" w:date="2023-02-21T20:39:00Z">
                <w:r w:rsidRPr="00E6669B" w:rsidDel="00BD0A14">
                  <w:rPr>
                    <w:color w:val="000000"/>
                  </w:rPr>
                  <w:delText>55,000</w:delText>
                </w:r>
              </w:del>
            </w:moveFrom>
          </w:p>
        </w:tc>
        <w:tc>
          <w:tcPr>
            <w:tcW w:w="1677" w:type="dxa"/>
            <w:shd w:val="clear" w:color="auto" w:fill="auto"/>
            <w:noWrap/>
            <w:vAlign w:val="bottom"/>
            <w:tcPrChange w:id="1656" w:author="Windows User" w:date="2023-02-21T20:39:00Z">
              <w:tcPr>
                <w:tcW w:w="1677" w:type="dxa"/>
                <w:shd w:val="clear" w:color="auto" w:fill="auto"/>
                <w:noWrap/>
                <w:vAlign w:val="bottom"/>
              </w:tcPr>
            </w:tcPrChange>
          </w:tcPr>
          <w:p w14:paraId="49D87DCA" w14:textId="1FFDCAAB" w:rsidR="00A976F8" w:rsidRPr="00E6669B" w:rsidDel="005F5716" w:rsidRDefault="00A976F8" w:rsidP="00A976F8">
            <w:pPr>
              <w:spacing w:after="0" w:line="240" w:lineRule="auto"/>
              <w:jc w:val="right"/>
              <w:rPr>
                <w:del w:id="1657" w:author="Windows User" w:date="2023-02-22T00:49:00Z"/>
                <w:moveFrom w:id="1658" w:author="Windows User" w:date="2023-02-20T10:16:00Z"/>
                <w:color w:val="000000"/>
              </w:rPr>
            </w:pPr>
            <w:moveFrom w:id="1659" w:author="Windows User" w:date="2023-02-20T10:16:00Z">
              <w:del w:id="1660" w:author="Windows User" w:date="2023-02-21T20:39:00Z">
                <w:r w:rsidRPr="00E6669B" w:rsidDel="00BD0A14">
                  <w:rPr>
                    <w:color w:val="000000"/>
                  </w:rPr>
                  <w:delText>539,366</w:delText>
                </w:r>
              </w:del>
            </w:moveFrom>
          </w:p>
        </w:tc>
        <w:tc>
          <w:tcPr>
            <w:tcW w:w="2268" w:type="dxa"/>
            <w:shd w:val="clear" w:color="auto" w:fill="auto"/>
            <w:noWrap/>
            <w:vAlign w:val="bottom"/>
            <w:tcPrChange w:id="1661" w:author="Windows User" w:date="2023-02-21T20:39:00Z">
              <w:tcPr>
                <w:tcW w:w="2268" w:type="dxa"/>
                <w:shd w:val="clear" w:color="auto" w:fill="auto"/>
                <w:noWrap/>
                <w:vAlign w:val="bottom"/>
              </w:tcPr>
            </w:tcPrChange>
          </w:tcPr>
          <w:p w14:paraId="115E91BE" w14:textId="6654D5F7" w:rsidR="00A976F8" w:rsidRPr="00E6669B" w:rsidDel="005F5716" w:rsidRDefault="00A976F8" w:rsidP="00A976F8">
            <w:pPr>
              <w:spacing w:after="0" w:line="240" w:lineRule="auto"/>
              <w:jc w:val="right"/>
              <w:rPr>
                <w:del w:id="1662" w:author="Windows User" w:date="2023-02-22T00:49:00Z"/>
                <w:moveFrom w:id="1663" w:author="Windows User" w:date="2023-02-20T10:16:00Z"/>
                <w:color w:val="000000"/>
              </w:rPr>
            </w:pPr>
            <w:moveFrom w:id="1664" w:author="Windows User" w:date="2023-02-20T10:16:00Z">
              <w:del w:id="1665" w:author="Windows User" w:date="2023-02-21T20:39:00Z">
                <w:r w:rsidRPr="00E6669B" w:rsidDel="00BD0A14">
                  <w:rPr>
                    <w:color w:val="000000"/>
                  </w:rPr>
                  <w:delText>499,400</w:delText>
                </w:r>
              </w:del>
            </w:moveFrom>
          </w:p>
        </w:tc>
        <w:tc>
          <w:tcPr>
            <w:tcW w:w="1701" w:type="dxa"/>
            <w:shd w:val="clear" w:color="auto" w:fill="auto"/>
            <w:noWrap/>
            <w:vAlign w:val="bottom"/>
            <w:tcPrChange w:id="1666" w:author="Windows User" w:date="2023-02-21T20:39:00Z">
              <w:tcPr>
                <w:tcW w:w="1701" w:type="dxa"/>
                <w:shd w:val="clear" w:color="auto" w:fill="auto"/>
                <w:noWrap/>
                <w:vAlign w:val="bottom"/>
              </w:tcPr>
            </w:tcPrChange>
          </w:tcPr>
          <w:p w14:paraId="7409D3F4" w14:textId="5FA14862" w:rsidR="00A976F8" w:rsidRPr="00E6669B" w:rsidDel="005F5716" w:rsidRDefault="00A976F8" w:rsidP="00A976F8">
            <w:pPr>
              <w:spacing w:after="0" w:line="240" w:lineRule="auto"/>
              <w:jc w:val="right"/>
              <w:rPr>
                <w:del w:id="1667" w:author="Windows User" w:date="2023-02-22T00:49:00Z"/>
                <w:moveFrom w:id="1668" w:author="Windows User" w:date="2023-02-20T10:16:00Z"/>
                <w:color w:val="000000"/>
              </w:rPr>
            </w:pPr>
            <w:moveFrom w:id="1669" w:author="Windows User" w:date="2023-02-20T10:16:00Z">
              <w:del w:id="1670" w:author="Windows User" w:date="2023-02-21T20:39:00Z">
                <w:r w:rsidRPr="00E6669B" w:rsidDel="00BD0A14">
                  <w:rPr>
                    <w:color w:val="000000"/>
                  </w:rPr>
                  <w:delText>0,500</w:delText>
                </w:r>
              </w:del>
            </w:moveFrom>
          </w:p>
        </w:tc>
        <w:tc>
          <w:tcPr>
            <w:tcW w:w="1954" w:type="dxa"/>
            <w:shd w:val="clear" w:color="auto" w:fill="auto"/>
            <w:noWrap/>
            <w:vAlign w:val="bottom"/>
            <w:tcPrChange w:id="1671" w:author="Windows User" w:date="2023-02-21T20:39:00Z">
              <w:tcPr>
                <w:tcW w:w="1954" w:type="dxa"/>
                <w:shd w:val="clear" w:color="auto" w:fill="auto"/>
                <w:noWrap/>
                <w:vAlign w:val="bottom"/>
              </w:tcPr>
            </w:tcPrChange>
          </w:tcPr>
          <w:p w14:paraId="38151EBE" w14:textId="4962C7C5" w:rsidR="00A976F8" w:rsidRPr="00E6669B" w:rsidDel="005F5716" w:rsidRDefault="00A976F8" w:rsidP="00A976F8">
            <w:pPr>
              <w:spacing w:after="0" w:line="240" w:lineRule="auto"/>
              <w:jc w:val="right"/>
              <w:rPr>
                <w:del w:id="1672" w:author="Windows User" w:date="2023-02-22T00:49:00Z"/>
                <w:moveFrom w:id="1673" w:author="Windows User" w:date="2023-02-20T10:16:00Z"/>
                <w:color w:val="000000"/>
              </w:rPr>
            </w:pPr>
            <w:moveFrom w:id="1674" w:author="Windows User" w:date="2023-02-20T10:16:00Z">
              <w:del w:id="1675" w:author="Windows User" w:date="2023-02-21T20:39:00Z">
                <w:r w:rsidRPr="00E6669B" w:rsidDel="00BD0A14">
                  <w:rPr>
                    <w:color w:val="000000"/>
                  </w:rPr>
                  <w:delText>498,900</w:delText>
                </w:r>
              </w:del>
            </w:moveFrom>
          </w:p>
        </w:tc>
      </w:tr>
      <w:tr w:rsidR="00A976F8" w:rsidRPr="00273345" w:rsidDel="005F5716" w14:paraId="4A6900D5" w14:textId="0C2D9D01" w:rsidTr="00BD0A14">
        <w:trPr>
          <w:trHeight w:val="227"/>
          <w:del w:id="1676" w:author="Windows User" w:date="2023-02-22T00:49:00Z"/>
          <w:trPrChange w:id="1677" w:author="Windows User" w:date="2023-02-21T20:39:00Z">
            <w:trPr>
              <w:trHeight w:val="227"/>
            </w:trPr>
          </w:trPrChange>
        </w:trPr>
        <w:tc>
          <w:tcPr>
            <w:tcW w:w="2256" w:type="dxa"/>
            <w:shd w:val="clear" w:color="auto" w:fill="auto"/>
            <w:noWrap/>
            <w:vAlign w:val="bottom"/>
            <w:tcPrChange w:id="1678" w:author="Windows User" w:date="2023-02-21T20:39:00Z">
              <w:tcPr>
                <w:tcW w:w="2256" w:type="dxa"/>
                <w:shd w:val="clear" w:color="auto" w:fill="auto"/>
                <w:noWrap/>
                <w:vAlign w:val="bottom"/>
              </w:tcPr>
            </w:tcPrChange>
          </w:tcPr>
          <w:p w14:paraId="1CBB4C19" w14:textId="47988F04" w:rsidR="00A976F8" w:rsidRPr="00E6669B" w:rsidDel="005F5716" w:rsidRDefault="00A976F8" w:rsidP="00A976F8">
            <w:pPr>
              <w:spacing w:after="0" w:line="240" w:lineRule="auto"/>
              <w:jc w:val="right"/>
              <w:rPr>
                <w:del w:id="1679" w:author="Windows User" w:date="2023-02-22T00:49:00Z"/>
                <w:moveFrom w:id="1680" w:author="Windows User" w:date="2023-02-20T10:16:00Z"/>
                <w:color w:val="000000"/>
              </w:rPr>
            </w:pPr>
            <w:moveFrom w:id="1681" w:author="Windows User" w:date="2023-02-20T10:16:00Z">
              <w:del w:id="1682" w:author="Windows User" w:date="2023-02-21T20:39:00Z">
                <w:r w:rsidRPr="00E6669B" w:rsidDel="00BD0A14">
                  <w:rPr>
                    <w:color w:val="000000"/>
                  </w:rPr>
                  <w:delText>55,000</w:delText>
                </w:r>
              </w:del>
            </w:moveFrom>
          </w:p>
        </w:tc>
        <w:tc>
          <w:tcPr>
            <w:tcW w:w="1677" w:type="dxa"/>
            <w:shd w:val="clear" w:color="auto" w:fill="auto"/>
            <w:noWrap/>
            <w:vAlign w:val="bottom"/>
            <w:tcPrChange w:id="1683" w:author="Windows User" w:date="2023-02-21T20:39:00Z">
              <w:tcPr>
                <w:tcW w:w="1677" w:type="dxa"/>
                <w:shd w:val="clear" w:color="auto" w:fill="auto"/>
                <w:noWrap/>
                <w:vAlign w:val="bottom"/>
              </w:tcPr>
            </w:tcPrChange>
          </w:tcPr>
          <w:p w14:paraId="58631EE4" w14:textId="42B3574F" w:rsidR="00A976F8" w:rsidRPr="00E6669B" w:rsidDel="005F5716" w:rsidRDefault="00A976F8" w:rsidP="00A976F8">
            <w:pPr>
              <w:spacing w:after="0" w:line="240" w:lineRule="auto"/>
              <w:jc w:val="right"/>
              <w:rPr>
                <w:del w:id="1684" w:author="Windows User" w:date="2023-02-22T00:49:00Z"/>
                <w:moveFrom w:id="1685" w:author="Windows User" w:date="2023-02-20T10:16:00Z"/>
                <w:color w:val="000000"/>
              </w:rPr>
            </w:pPr>
            <w:moveFrom w:id="1686" w:author="Windows User" w:date="2023-02-20T10:16:00Z">
              <w:del w:id="1687" w:author="Windows User" w:date="2023-02-21T20:39:00Z">
                <w:r w:rsidRPr="00E6669B" w:rsidDel="00BD0A14">
                  <w:rPr>
                    <w:color w:val="000000"/>
                  </w:rPr>
                  <w:delText>539,366</w:delText>
                </w:r>
              </w:del>
            </w:moveFrom>
          </w:p>
        </w:tc>
        <w:tc>
          <w:tcPr>
            <w:tcW w:w="2268" w:type="dxa"/>
            <w:shd w:val="clear" w:color="auto" w:fill="auto"/>
            <w:noWrap/>
            <w:vAlign w:val="bottom"/>
            <w:tcPrChange w:id="1688" w:author="Windows User" w:date="2023-02-21T20:39:00Z">
              <w:tcPr>
                <w:tcW w:w="2268" w:type="dxa"/>
                <w:shd w:val="clear" w:color="auto" w:fill="auto"/>
                <w:noWrap/>
                <w:vAlign w:val="bottom"/>
              </w:tcPr>
            </w:tcPrChange>
          </w:tcPr>
          <w:p w14:paraId="6DA4F96D" w14:textId="752936C8" w:rsidR="00A976F8" w:rsidRPr="00E6669B" w:rsidDel="005F5716" w:rsidRDefault="00A976F8" w:rsidP="00A976F8">
            <w:pPr>
              <w:spacing w:after="0" w:line="240" w:lineRule="auto"/>
              <w:jc w:val="right"/>
              <w:rPr>
                <w:del w:id="1689" w:author="Windows User" w:date="2023-02-22T00:49:00Z"/>
                <w:moveFrom w:id="1690" w:author="Windows User" w:date="2023-02-20T10:16:00Z"/>
                <w:color w:val="000000"/>
              </w:rPr>
            </w:pPr>
            <w:moveFrom w:id="1691" w:author="Windows User" w:date="2023-02-20T10:16:00Z">
              <w:del w:id="1692" w:author="Windows User" w:date="2023-02-21T20:39:00Z">
                <w:r w:rsidRPr="00E6669B" w:rsidDel="00BD0A14">
                  <w:rPr>
                    <w:color w:val="000000"/>
                  </w:rPr>
                  <w:delText>500,000</w:delText>
                </w:r>
              </w:del>
            </w:moveFrom>
          </w:p>
        </w:tc>
        <w:tc>
          <w:tcPr>
            <w:tcW w:w="1701" w:type="dxa"/>
            <w:shd w:val="clear" w:color="auto" w:fill="auto"/>
            <w:noWrap/>
            <w:vAlign w:val="bottom"/>
            <w:tcPrChange w:id="1693" w:author="Windows User" w:date="2023-02-21T20:39:00Z">
              <w:tcPr>
                <w:tcW w:w="1701" w:type="dxa"/>
                <w:shd w:val="clear" w:color="auto" w:fill="auto"/>
                <w:noWrap/>
                <w:vAlign w:val="bottom"/>
              </w:tcPr>
            </w:tcPrChange>
          </w:tcPr>
          <w:p w14:paraId="6D01BA50" w14:textId="492782A1" w:rsidR="00A976F8" w:rsidRPr="00E6669B" w:rsidDel="005F5716" w:rsidRDefault="00A976F8" w:rsidP="00A976F8">
            <w:pPr>
              <w:spacing w:after="0" w:line="240" w:lineRule="auto"/>
              <w:jc w:val="right"/>
              <w:rPr>
                <w:del w:id="1694" w:author="Windows User" w:date="2023-02-22T00:49:00Z"/>
                <w:moveFrom w:id="1695" w:author="Windows User" w:date="2023-02-20T10:16:00Z"/>
                <w:color w:val="000000"/>
              </w:rPr>
            </w:pPr>
            <w:moveFrom w:id="1696" w:author="Windows User" w:date="2023-02-20T10:16:00Z">
              <w:del w:id="1697" w:author="Windows User" w:date="2023-02-21T20:39:00Z">
                <w:r w:rsidRPr="00E6669B" w:rsidDel="00BD0A14">
                  <w:rPr>
                    <w:color w:val="000000"/>
                  </w:rPr>
                  <w:delText>0,730</w:delText>
                </w:r>
              </w:del>
            </w:moveFrom>
          </w:p>
        </w:tc>
        <w:tc>
          <w:tcPr>
            <w:tcW w:w="1954" w:type="dxa"/>
            <w:shd w:val="clear" w:color="auto" w:fill="auto"/>
            <w:noWrap/>
            <w:vAlign w:val="bottom"/>
            <w:tcPrChange w:id="1698" w:author="Windows User" w:date="2023-02-21T20:39:00Z">
              <w:tcPr>
                <w:tcW w:w="1954" w:type="dxa"/>
                <w:shd w:val="clear" w:color="auto" w:fill="auto"/>
                <w:noWrap/>
                <w:vAlign w:val="bottom"/>
              </w:tcPr>
            </w:tcPrChange>
          </w:tcPr>
          <w:p w14:paraId="765588AB" w14:textId="0BCB2A97" w:rsidR="00A976F8" w:rsidRPr="00E6669B" w:rsidDel="005F5716" w:rsidRDefault="00A976F8" w:rsidP="00A976F8">
            <w:pPr>
              <w:spacing w:after="0" w:line="240" w:lineRule="auto"/>
              <w:jc w:val="right"/>
              <w:rPr>
                <w:del w:id="1699" w:author="Windows User" w:date="2023-02-22T00:49:00Z"/>
                <w:moveFrom w:id="1700" w:author="Windows User" w:date="2023-02-20T10:16:00Z"/>
                <w:color w:val="000000"/>
              </w:rPr>
            </w:pPr>
            <w:moveFrom w:id="1701" w:author="Windows User" w:date="2023-02-20T10:16:00Z">
              <w:del w:id="1702" w:author="Windows User" w:date="2023-02-21T20:39:00Z">
                <w:r w:rsidRPr="00E6669B" w:rsidDel="00BD0A14">
                  <w:rPr>
                    <w:color w:val="000000"/>
                  </w:rPr>
                  <w:delText>499,270</w:delText>
                </w:r>
              </w:del>
            </w:moveFrom>
          </w:p>
        </w:tc>
      </w:tr>
      <w:moveFromRangeEnd w:id="514"/>
    </w:tbl>
    <w:p w14:paraId="642ED933" w14:textId="3B6DE508" w:rsidR="00F41196" w:rsidRPr="00A962DC" w:rsidDel="00514AEE" w:rsidRDefault="00F41196" w:rsidP="00E6669B">
      <w:pPr>
        <w:tabs>
          <w:tab w:val="left" w:pos="2384"/>
        </w:tabs>
        <w:rPr>
          <w:del w:id="1703" w:author="Windows User" w:date="2023-02-21T13:33:00Z"/>
          <w:i/>
        </w:rPr>
      </w:pPr>
    </w:p>
    <w:p w14:paraId="2CA3AA25" w14:textId="37B697E4" w:rsidR="00CF2525" w:rsidRDefault="00CF2525" w:rsidP="00CF2525">
      <w:pPr>
        <w:spacing w:before="240" w:after="200"/>
      </w:pPr>
      <w:r w:rsidRPr="00A962DC">
        <w:t xml:space="preserve">Na skupu dobivenih podataka (stvarni otklon) provedena je </w:t>
      </w:r>
      <w:r>
        <w:t>polinomna</w:t>
      </w:r>
      <w:r w:rsidRPr="00A962DC">
        <w:t xml:space="preserve"> regresija te je dobivena kalibracijska jednadžba</w:t>
      </w:r>
      <w:r>
        <w:t xml:space="preserve"> četvrtog reda</w:t>
      </w:r>
      <w:r w:rsidRPr="00A962DC">
        <w:t xml:space="preserve"> koja glasi:</w:t>
      </w:r>
    </w:p>
    <w:p w14:paraId="1DC31F91" w14:textId="77777777" w:rsidR="00CF2525" w:rsidRPr="00933D50" w:rsidRDefault="00CF2525" w:rsidP="00CF2525">
      <w:pPr>
        <w:spacing w:before="240" w:after="200"/>
        <w:jc w:val="center"/>
        <w:rPr>
          <w:rFonts w:ascii="Cambria Math" w:hAnsi="Cambria Math"/>
          <w:i/>
        </w:rPr>
      </w:pPr>
      <m:oMathPara>
        <m:oMath>
          <m:r>
            <w:rPr>
              <w:rFonts w:ascii="Cambria Math" w:hAnsi="Cambria Math"/>
            </w:rPr>
            <m:t>y</m:t>
          </m:r>
          <m:r>
            <w:rPr>
              <w:rFonts w:ascii="Cambria Math" w:hAnsi="Cambria Math"/>
              <w:lang w:val="en-US"/>
            </w:rPr>
            <m:t xml:space="preserve"> = -1,736∙</m:t>
          </m:r>
          <m:sSup>
            <m:sSupPr>
              <m:ctrlPr>
                <w:ins w:id="1704" w:author="Windows User" w:date="2023-02-21T20:10:00Z">
                  <w:rPr>
                    <w:rFonts w:ascii="Cambria Math" w:hAnsi="Cambria Math"/>
                    <w:i/>
                    <w:lang w:val="en-US"/>
                  </w:rPr>
                </w:ins>
              </m:ctrlPr>
            </m:sSupPr>
            <m:e>
              <m:r>
                <w:rPr>
                  <w:rFonts w:ascii="Cambria Math" w:hAnsi="Cambria Math"/>
                  <w:lang w:val="en-US"/>
                </w:rPr>
                <m:t>10</m:t>
              </m:r>
            </m:e>
            <m:sup>
              <m:r>
                <w:rPr>
                  <w:rFonts w:ascii="Cambria Math" w:hAnsi="Cambria Math"/>
                  <w:lang w:val="en-US"/>
                </w:rPr>
                <m:t>-9</m:t>
              </m:r>
            </m:sup>
          </m:sSup>
          <m:r>
            <w:rPr>
              <w:rFonts w:ascii="Cambria Math" w:hAnsi="Cambria Math"/>
              <w:vertAlign w:val="superscript"/>
              <w:lang w:val="en-US"/>
            </w:rPr>
            <m:t>∙</m:t>
          </m:r>
          <m:sSup>
            <m:sSupPr>
              <m:ctrlPr>
                <w:ins w:id="1705" w:author="Windows User" w:date="2023-02-21T20:10:00Z">
                  <w:rPr>
                    <w:rFonts w:ascii="Cambria Math" w:hAnsi="Cambria Math"/>
                    <w:i/>
                    <w:vertAlign w:val="superscript"/>
                    <w:lang w:val="en-US"/>
                  </w:rPr>
                </w:ins>
              </m:ctrlPr>
            </m:sSupPr>
            <m:e>
              <m:r>
                <w:rPr>
                  <w:rFonts w:ascii="Cambria Math" w:hAnsi="Cambria Math"/>
                  <w:vertAlign w:val="superscript"/>
                  <w:lang w:val="en-US"/>
                </w:rPr>
                <m:t>x</m:t>
              </m:r>
            </m:e>
            <m:sup>
              <m:r>
                <w:rPr>
                  <w:rFonts w:ascii="Cambria Math" w:hAnsi="Cambria Math"/>
                  <w:vertAlign w:val="superscript"/>
                  <w:lang w:val="en-US"/>
                </w:rPr>
                <m:t>4</m:t>
              </m:r>
            </m:sup>
          </m:sSup>
          <m:r>
            <w:rPr>
              <w:rFonts w:ascii="Cambria Math" w:hAnsi="Cambria Math"/>
              <w:lang w:val="en-US"/>
            </w:rPr>
            <m:t xml:space="preserve"> + 1,416∙</m:t>
          </m:r>
          <m:sSup>
            <m:sSupPr>
              <m:ctrlPr>
                <w:ins w:id="1706" w:author="Windows User" w:date="2023-02-21T20:10:00Z">
                  <w:rPr>
                    <w:rFonts w:ascii="Cambria Math" w:hAnsi="Cambria Math"/>
                    <w:i/>
                    <w:lang w:val="en-US"/>
                  </w:rPr>
                </w:ins>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m:t>
          </m:r>
          <m:sSup>
            <m:sSupPr>
              <m:ctrlPr>
                <w:ins w:id="1707" w:author="Windows User" w:date="2023-02-21T20:10:00Z">
                  <w:rPr>
                    <w:rFonts w:ascii="Cambria Math" w:hAnsi="Cambria Math"/>
                    <w:i/>
                    <w:vertAlign w:val="superscript"/>
                    <w:lang w:val="en-US"/>
                  </w:rPr>
                </w:ins>
              </m:ctrlPr>
            </m:sSupPr>
            <m:e>
              <m:r>
                <w:rPr>
                  <w:rFonts w:ascii="Cambria Math" w:hAnsi="Cambria Math"/>
                  <w:vertAlign w:val="superscript"/>
                  <w:lang w:val="en-US"/>
                </w:rPr>
                <m:t>x</m:t>
              </m:r>
            </m:e>
            <m:sup>
              <m:r>
                <w:rPr>
                  <w:rFonts w:ascii="Cambria Math" w:hAnsi="Cambria Math"/>
                  <w:vertAlign w:val="superscript"/>
                  <w:lang w:val="en-US"/>
                </w:rPr>
                <m:t>3</m:t>
              </m:r>
            </m:sup>
          </m:sSup>
          <m:r>
            <w:rPr>
              <w:rFonts w:ascii="Cambria Math" w:hAnsi="Cambria Math"/>
              <w:lang w:val="en-US"/>
            </w:rPr>
            <m:t xml:space="preserve"> </m:t>
          </m:r>
          <m:r>
            <w:rPr>
              <w:rFonts w:ascii="Cambria Math" w:hAnsi="Cambria Math"/>
            </w:rPr>
            <m:t>-0,000302∙</m:t>
          </m:r>
          <m:sSup>
            <m:sSupPr>
              <m:ctrlPr>
                <w:ins w:id="1708" w:author="Windows User" w:date="2023-02-21T20:10:00Z">
                  <w:rPr>
                    <w:rFonts w:ascii="Cambria Math" w:hAnsi="Cambria Math"/>
                    <w:i/>
                    <w:vertAlign w:val="superscript"/>
                    <w:lang w:val="en-US"/>
                  </w:rPr>
                </w:ins>
              </m:ctrlPr>
            </m:sSupPr>
            <m:e>
              <m:r>
                <w:rPr>
                  <w:rFonts w:ascii="Cambria Math" w:hAnsi="Cambria Math"/>
                  <w:vertAlign w:val="superscript"/>
                  <w:lang w:val="en-US"/>
                </w:rPr>
                <m:t>x</m:t>
              </m:r>
            </m:e>
            <m:sup>
              <m:r>
                <w:rPr>
                  <w:rFonts w:ascii="Cambria Math" w:hAnsi="Cambria Math"/>
                  <w:vertAlign w:val="superscript"/>
                  <w:lang w:val="en-US"/>
                </w:rPr>
                <m:t>2</m:t>
              </m:r>
            </m:sup>
          </m:sSup>
          <m:r>
            <w:rPr>
              <w:rFonts w:ascii="Cambria Math" w:hAnsi="Cambria Math"/>
              <w:lang w:val="en-US"/>
            </w:rPr>
            <m:t xml:space="preserve"> + </m:t>
          </m:r>
          <m:r>
            <w:rPr>
              <w:rFonts w:ascii="Cambria Math" w:hAnsi="Cambria Math"/>
            </w:rPr>
            <m:t>1,09</m:t>
          </m:r>
          <m:r>
            <w:rPr>
              <w:rFonts w:ascii="Cambria Math" w:hAnsi="Cambria Math"/>
              <w:lang w:val="en-US"/>
            </w:rPr>
            <m:t>6∙x</m:t>
          </m:r>
        </m:oMath>
      </m:oMathPara>
    </w:p>
    <w:p w14:paraId="642ED934" w14:textId="5979B749" w:rsidR="00F41196" w:rsidRPr="00A962DC" w:rsidRDefault="001529E5">
      <w:pPr>
        <w:tabs>
          <w:tab w:val="left" w:pos="2384"/>
        </w:tabs>
        <w:spacing w:before="240" w:after="240"/>
      </w:pPr>
      <w:r w:rsidRPr="00A962DC">
        <w:t xml:space="preserve">Na </w:t>
      </w:r>
      <w:r w:rsidR="0017642E" w:rsidRPr="00A962DC">
        <w:fldChar w:fldCharType="begin"/>
      </w:r>
      <w:r w:rsidR="0017642E" w:rsidRPr="00A962DC">
        <w:instrText xml:space="preserve"> REF _Ref126619441 \h </w:instrText>
      </w:r>
      <w:r w:rsidR="0017642E" w:rsidRPr="00A962DC">
        <w:fldChar w:fldCharType="separate"/>
      </w:r>
      <w:r w:rsidR="0017642E" w:rsidRPr="00A962DC">
        <w:t>slici 3.</w:t>
      </w:r>
      <w:r w:rsidR="0017642E">
        <w:t>3</w:t>
      </w:r>
      <w:r w:rsidR="0017642E" w:rsidRPr="00A962DC">
        <w:fldChar w:fldCharType="end"/>
      </w:r>
      <w:r w:rsidR="0017642E" w:rsidRPr="00A962DC">
        <w:t xml:space="preserve"> </w:t>
      </w:r>
      <w:r w:rsidRPr="00A962DC">
        <w:t xml:space="preserve">grafički su prikazane izmjerene vrijednosti te aproksimacija pravcem. </w:t>
      </w:r>
    </w:p>
    <w:p w14:paraId="642ED935" w14:textId="6F7E1921" w:rsidR="00F41196" w:rsidRPr="00A962DC" w:rsidRDefault="00931D35">
      <w:pPr>
        <w:tabs>
          <w:tab w:val="left" w:pos="2384"/>
        </w:tabs>
        <w:rPr>
          <w:i/>
        </w:rPr>
      </w:pPr>
      <w:commentRangeStart w:id="1709"/>
      <w:commentRangeStart w:id="1710"/>
      <w:commentRangeEnd w:id="1709"/>
      <w:r w:rsidRPr="00A962DC">
        <w:rPr>
          <w:rStyle w:val="CommentReference"/>
        </w:rPr>
        <w:lastRenderedPageBreak/>
        <w:commentReference w:id="1709"/>
      </w:r>
      <w:commentRangeEnd w:id="1710"/>
      <w:r w:rsidR="00223A6B">
        <w:rPr>
          <w:rStyle w:val="CommentReference"/>
        </w:rPr>
        <w:commentReference w:id="1710"/>
      </w:r>
      <w:r w:rsidR="00C90360" w:rsidRPr="00C90360">
        <w:rPr>
          <w:noProof/>
        </w:rPr>
        <w:t xml:space="preserve"> </w:t>
      </w:r>
      <w:r w:rsidR="00C90360">
        <w:rPr>
          <w:noProof/>
        </w:rPr>
        <w:drawing>
          <wp:inline distT="0" distB="0" distL="0" distR="0" wp14:anchorId="5396F163" wp14:editId="2906E5C7">
            <wp:extent cx="5731510" cy="2895600"/>
            <wp:effectExtent l="0" t="0" r="2540" b="0"/>
            <wp:docPr id="67" name="Chart 67">
              <a:extLst xmlns:a="http://schemas.openxmlformats.org/drawingml/2006/main">
                <a:ext uri="{FF2B5EF4-FFF2-40B4-BE49-F238E27FC236}">
                  <a16:creationId xmlns:a16="http://schemas.microsoft.com/office/drawing/2014/main" id="{0F5E4738-295E-A793-F832-27FD431545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17DAD59" w14:textId="37055C24" w:rsidR="00733550" w:rsidRPr="00733550" w:rsidRDefault="002835BE" w:rsidP="001C1081">
      <w:pPr>
        <w:pStyle w:val="Caption"/>
      </w:pPr>
      <w:bookmarkStart w:id="1711" w:name="_Ref126619441"/>
      <w:bookmarkStart w:id="1712" w:name="_Toc127409805"/>
      <w:r w:rsidRPr="00A962DC">
        <w:t xml:space="preserve">Slika </w:t>
      </w:r>
      <w:del w:id="1713" w:author="Windows User" w:date="2023-02-21T19:53: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3</w:delText>
        </w:r>
        <w:r w:rsidR="009B43F5" w:rsidDel="00877775">
          <w:rPr>
            <w:noProof/>
          </w:rPr>
          <w:fldChar w:fldCharType="end"/>
        </w:r>
      </w:del>
      <w:ins w:id="1714" w:author="Windows User" w:date="2023-02-21T19:53:00Z">
        <w:r w:rsidR="00877775">
          <w:rPr>
            <w:noProof/>
          </w:rPr>
          <w:t>2</w:t>
        </w:r>
      </w:ins>
      <w:r w:rsidR="00BD0A95">
        <w:t>.</w:t>
      </w:r>
      <w:r w:rsidR="0017642E">
        <w:t>3</w:t>
      </w:r>
      <w:bookmarkEnd w:id="1711"/>
      <w:r w:rsidRPr="00A962DC">
        <w:t xml:space="preserve"> </w:t>
      </w:r>
      <w:r w:rsidR="00A976F8">
        <w:t>Jednadžba kalibracije - g</w:t>
      </w:r>
      <w:r w:rsidRPr="00A962DC">
        <w:t xml:space="preserve">raf </w:t>
      </w:r>
      <w:r w:rsidR="00C90360">
        <w:t>polinomne</w:t>
      </w:r>
      <w:r w:rsidRPr="00A962DC">
        <w:t xml:space="preserve"> aproksimacije</w:t>
      </w:r>
      <w:bookmarkStart w:id="1715" w:name="_heading=h.q24dfng8j7jj" w:colFirst="0" w:colLast="0"/>
      <w:bookmarkEnd w:id="1712"/>
      <w:bookmarkEnd w:id="1715"/>
    </w:p>
    <w:p w14:paraId="724C73F6" w14:textId="39E9CE33" w:rsidR="00C90360" w:rsidRPr="00A962DC" w:rsidDel="00E44501" w:rsidRDefault="00C90360" w:rsidP="00C90360">
      <w:pPr>
        <w:spacing w:before="240" w:after="240"/>
        <w:rPr>
          <w:moveFrom w:id="1716" w:author="Windows User" w:date="2023-02-20T11:22:00Z"/>
        </w:rPr>
      </w:pPr>
      <w:moveFromRangeStart w:id="1717" w:author="Windows User" w:date="2023-02-20T11:22:00Z" w:name="move127784586"/>
      <w:commentRangeStart w:id="1718"/>
      <w:moveFrom w:id="1719" w:author="Windows User" w:date="2023-02-20T11:22:00Z">
        <w:r w:rsidDel="00E44501">
          <w:t xml:space="preserve">Za mjernu nesigurnost uzeta je modificirana vrijednost koja se računa kao </w:t>
        </w:r>
        <w:r w:rsidRPr="00A962DC" w:rsidDel="00E44501">
          <w:t>1,96 puta</w:t>
        </w:r>
        <w:r w:rsidDel="00E44501">
          <w:t xml:space="preserve"> </w:t>
        </w:r>
        <w:r w:rsidRPr="00A962DC" w:rsidDel="00E44501">
          <w:t>standardna devijacija za provedena mjerenja,</w:t>
        </w:r>
        <w:r w:rsidDel="00E44501">
          <w:t xml:space="preserve"> čime</w:t>
        </w:r>
        <w:r w:rsidRPr="00A962DC" w:rsidDel="00E44501">
          <w:t xml:space="preserve"> obuhvaća 95% podataka</w:t>
        </w:r>
        <w:r w:rsidDel="00E44501">
          <w:t xml:space="preserve">. Varijabla </w:t>
        </w:r>
        <w:r w:rsidRPr="00C90360" w:rsidDel="00E44501">
          <w:rPr>
            <w:i/>
            <w:iCs/>
          </w:rPr>
          <w:t>P</w:t>
        </w:r>
        <w:r w:rsidDel="00E44501">
          <w:rPr>
            <w:i/>
            <w:iCs/>
          </w:rPr>
          <w:t xml:space="preserve"> </w:t>
        </w:r>
        <w:r w:rsidDel="00E44501">
          <w:t xml:space="preserve">je modificirana pogreška koja u ovom slučaju iznosi 4. </w:t>
        </w:r>
        <w:r w:rsidRPr="00A962DC" w:rsidDel="00E44501">
          <w:t xml:space="preserve">Za kalibrirani dinamometar onda to znači, da za sile koje se mjere iznad </w:t>
        </w:r>
        <w:r w:rsidDel="00E44501">
          <w:t>61,83</w:t>
        </w:r>
        <w:r w:rsidRPr="00A962DC" w:rsidDel="00E44501">
          <w:t xml:space="preserve"> N možemo biti 95% sigurni da je greška manja od </w:t>
        </w:r>
        <w:r w:rsidDel="00E44501">
          <w:t>4</w:t>
        </w:r>
        <w:r w:rsidRPr="00A962DC" w:rsidDel="00E44501">
          <w:t>% izmjerene vrijednosti.</w:t>
        </w:r>
        <w:r w:rsidDel="00E44501">
          <w:t xml:space="preserve"> </w:t>
        </w:r>
        <w:r w:rsidR="00713EF6" w:rsidDel="00E44501">
          <w:t>Manje vrijednosti od toga će također biti relativno dobro aproksimirane dobivenom polinomnom kalibracijskom jednadžbom.</w:t>
        </w:r>
        <w:r w:rsidR="007E5CCB" w:rsidDel="00E44501">
          <w:t xml:space="preserve"> Najveća greška koja je dobivena pri manjim vrijednostima je 10,5 %. Zbog toga ne možemo sa sigurnošću tvrditi da će greška padati unutar određenih okvira</w:t>
        </w:r>
        <w:r w:rsidR="00174C02" w:rsidDel="00E44501">
          <w:t>.</w:t>
        </w:r>
        <w:commentRangeEnd w:id="1718"/>
        <w:r w:rsidR="006309DE" w:rsidDel="00E44501">
          <w:rPr>
            <w:rStyle w:val="CommentReference"/>
          </w:rPr>
          <w:commentReference w:id="1718"/>
        </w:r>
      </w:moveFrom>
    </w:p>
    <w:moveFromRangeEnd w:id="1717"/>
    <w:p w14:paraId="7A6CDEE8" w14:textId="77777777" w:rsidR="00713EF6" w:rsidRDefault="00713EF6"/>
    <w:p w14:paraId="642ED938" w14:textId="10AC5864" w:rsidR="00F41196" w:rsidDel="003C411E" w:rsidRDefault="001529E5">
      <w:pPr>
        <w:rPr>
          <w:del w:id="1720" w:author="Windows User" w:date="2023-02-22T00:49:00Z"/>
        </w:rPr>
      </w:pPr>
      <w:r w:rsidRPr="00A962DC">
        <w:t>Da bi se kasnije mogli provoditi eksperimenti s kalibriranim uređajem, kalibracijsku jednadžbu je bilo potrebno implementirati u “</w:t>
      </w:r>
      <w:proofErr w:type="spellStart"/>
      <w:r w:rsidRPr="00A962DC">
        <w:t>godirect_ros</w:t>
      </w:r>
      <w:proofErr w:type="spellEnd"/>
      <w:r w:rsidRPr="00A962DC">
        <w:t xml:space="preserve">” paket. Na nekoliko mjesta unutar </w:t>
      </w:r>
      <w:proofErr w:type="spellStart"/>
      <w:r w:rsidRPr="00A962DC">
        <w:t>godirect_ros</w:t>
      </w:r>
      <w:proofErr w:type="spellEnd"/>
      <w:r w:rsidRPr="00A962DC">
        <w:t xml:space="preserve"> datoteka</w:t>
      </w:r>
      <w:r w:rsidR="00354D5A" w:rsidRPr="00A962DC">
        <w:t xml:space="preserve"> </w:t>
      </w:r>
      <w:r w:rsidRPr="00A962DC">
        <w:t>“gdx_class.py”, “</w:t>
      </w:r>
      <w:proofErr w:type="spellStart"/>
      <w:r w:rsidRPr="00A962DC">
        <w:t>godirect_hand_dynamometer_config.yaml</w:t>
      </w:r>
      <w:proofErr w:type="spellEnd"/>
      <w:r w:rsidRPr="00A962DC">
        <w:t>” i</w:t>
      </w:r>
      <w:r w:rsidR="00713EF6">
        <w:t xml:space="preserve"> </w:t>
      </w:r>
      <w:r w:rsidRPr="00A962DC">
        <w:t>“godirect_publisher.py”, bilo je potrebno dodati linije koda koje opisuju parametre kalibracijske jednadžbe dinamometra. Na kraju se dobije “</w:t>
      </w:r>
      <w:proofErr w:type="spellStart"/>
      <w:r w:rsidRPr="00A962DC">
        <w:t>config</w:t>
      </w:r>
      <w:proofErr w:type="spellEnd"/>
      <w:r w:rsidRPr="00A962DC">
        <w:t xml:space="preserve">” sučelje gdje se </w:t>
      </w:r>
      <w:r w:rsidR="00713EF6">
        <w:t xml:space="preserve">koeficijenti </w:t>
      </w:r>
      <w:r w:rsidRPr="00A962DC">
        <w:t xml:space="preserve">kalibracijske jednadžbe </w:t>
      </w:r>
      <w:r w:rsidR="00713EF6">
        <w:t>četvrtog reda („</w:t>
      </w:r>
      <w:proofErr w:type="spellStart"/>
      <w:r w:rsidR="00713EF6">
        <w:t>lin_coeff</w:t>
      </w:r>
      <w:proofErr w:type="spellEnd"/>
      <w:r w:rsidR="00713EF6">
        <w:t>“, „</w:t>
      </w:r>
      <w:proofErr w:type="spellStart"/>
      <w:r w:rsidR="00713EF6">
        <w:t>square_coeff</w:t>
      </w:r>
      <w:proofErr w:type="spellEnd"/>
      <w:r w:rsidR="00713EF6">
        <w:t>“, „</w:t>
      </w:r>
      <w:proofErr w:type="spellStart"/>
      <w:r w:rsidR="00713EF6">
        <w:t>cubic_coeff</w:t>
      </w:r>
      <w:proofErr w:type="spellEnd"/>
      <w:r w:rsidR="00713EF6">
        <w:t>“, „</w:t>
      </w:r>
      <w:proofErr w:type="spellStart"/>
      <w:r w:rsidR="00713EF6">
        <w:t>fourth_ord_coeff</w:t>
      </w:r>
      <w:proofErr w:type="spellEnd"/>
      <w:r w:rsidR="00713EF6">
        <w:t xml:space="preserve">“) </w:t>
      </w:r>
      <w:r w:rsidRPr="00A962DC">
        <w:t xml:space="preserve">mogu mijenjati. </w:t>
      </w:r>
    </w:p>
    <w:p w14:paraId="3EC7BAC3" w14:textId="77777777" w:rsidR="00905E5B" w:rsidRDefault="00905E5B"/>
    <w:p w14:paraId="5A6E206E" w14:textId="52BC25A4" w:rsidR="00713EF6" w:rsidRDefault="00713EF6">
      <w:pPr>
        <w:rPr>
          <w:ins w:id="1721" w:author="Windows User" w:date="2023-02-24T19:43:00Z"/>
        </w:rPr>
      </w:pPr>
      <w:r>
        <w:t xml:space="preserve">U </w:t>
      </w:r>
      <w:r w:rsidRPr="00A962DC">
        <w:t>“</w:t>
      </w:r>
      <w:proofErr w:type="spellStart"/>
      <w:r w:rsidRPr="00A962DC">
        <w:t>godirect_hand_dynamometer_config.yaml</w:t>
      </w:r>
      <w:proofErr w:type="spellEnd"/>
      <w:r w:rsidRPr="00A962DC">
        <w:t>”</w:t>
      </w:r>
      <w:r w:rsidR="00905E5B">
        <w:t xml:space="preserve"> datoteci</w:t>
      </w:r>
      <w:r w:rsidR="00905E5B" w:rsidRPr="00905E5B">
        <w:t xml:space="preserve"> </w:t>
      </w:r>
      <w:r w:rsidR="00905E5B">
        <w:t>zadaju se koeficijenti kalibracijske jednadžbe četvrtog reda. Da bi se to postiglo</w:t>
      </w:r>
      <w:r>
        <w:t xml:space="preserve"> dodane su sljedeće linije koda</w:t>
      </w:r>
      <w:r w:rsidR="00905E5B">
        <w:t xml:space="preserve"> (linije 26, 27, 28, 29)</w:t>
      </w:r>
      <w:r>
        <w:t>:</w:t>
      </w:r>
    </w:p>
    <w:p w14:paraId="330F9144" w14:textId="77777777" w:rsidR="00D137CB" w:rsidRDefault="00D137CB"/>
    <w:p w14:paraId="16FCDDF8" w14:textId="77777777" w:rsidR="00255B3F" w:rsidRDefault="00255B3F"/>
    <w:tbl>
      <w:tblPr>
        <w:tblW w:w="4957" w:type="dxa"/>
        <w:tblInd w:w="2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2657"/>
      </w:tblGrid>
      <w:tr w:rsidR="00A10D8F" w:rsidRPr="00A10D8F" w14:paraId="2B41B26B" w14:textId="77777777" w:rsidTr="001C1081">
        <w:trPr>
          <w:trHeight w:val="324"/>
        </w:trPr>
        <w:tc>
          <w:tcPr>
            <w:tcW w:w="2300" w:type="dxa"/>
            <w:shd w:val="clear" w:color="auto" w:fill="auto"/>
            <w:noWrap/>
            <w:vAlign w:val="center"/>
            <w:hideMark/>
          </w:tcPr>
          <w:p w14:paraId="52C376C7" w14:textId="77777777" w:rsidR="00A10D8F" w:rsidRPr="001C1081" w:rsidRDefault="00A10D8F" w:rsidP="001C1081">
            <w:pPr>
              <w:spacing w:before="0" w:after="0" w:line="240" w:lineRule="auto"/>
              <w:jc w:val="center"/>
              <w:rPr>
                <w:color w:val="000000"/>
              </w:rPr>
            </w:pPr>
            <w:proofErr w:type="spellStart"/>
            <w:r w:rsidRPr="001C1081">
              <w:rPr>
                <w:color w:val="000000"/>
              </w:rPr>
              <w:t>lin_coeff</w:t>
            </w:r>
            <w:proofErr w:type="spellEnd"/>
          </w:p>
        </w:tc>
        <w:tc>
          <w:tcPr>
            <w:tcW w:w="2657" w:type="dxa"/>
            <w:shd w:val="clear" w:color="auto" w:fill="auto"/>
            <w:noWrap/>
            <w:vAlign w:val="center"/>
            <w:hideMark/>
          </w:tcPr>
          <w:p w14:paraId="2FB099F1" w14:textId="77777777" w:rsidR="00A10D8F" w:rsidRPr="001C1081" w:rsidRDefault="00A10D8F" w:rsidP="001C1081">
            <w:pPr>
              <w:spacing w:before="0" w:after="0" w:line="240" w:lineRule="auto"/>
              <w:jc w:val="center"/>
              <w:rPr>
                <w:color w:val="000000"/>
              </w:rPr>
            </w:pPr>
            <w:r w:rsidRPr="001C1081">
              <w:rPr>
                <w:color w:val="000000"/>
              </w:rPr>
              <w:t>1,095545806</w:t>
            </w:r>
          </w:p>
        </w:tc>
      </w:tr>
      <w:tr w:rsidR="00A10D8F" w:rsidRPr="00A10D8F" w14:paraId="12DA4551" w14:textId="77777777" w:rsidTr="001C1081">
        <w:trPr>
          <w:trHeight w:val="324"/>
        </w:trPr>
        <w:tc>
          <w:tcPr>
            <w:tcW w:w="2300" w:type="dxa"/>
            <w:shd w:val="clear" w:color="auto" w:fill="auto"/>
            <w:noWrap/>
            <w:vAlign w:val="center"/>
            <w:hideMark/>
          </w:tcPr>
          <w:p w14:paraId="3AD36280" w14:textId="77777777" w:rsidR="00A10D8F" w:rsidRPr="001C1081" w:rsidRDefault="00A10D8F" w:rsidP="001C1081">
            <w:pPr>
              <w:spacing w:before="0" w:after="0" w:line="240" w:lineRule="auto"/>
              <w:jc w:val="center"/>
              <w:rPr>
                <w:color w:val="000000"/>
              </w:rPr>
            </w:pPr>
            <w:proofErr w:type="spellStart"/>
            <w:r w:rsidRPr="001C1081">
              <w:rPr>
                <w:color w:val="000000"/>
              </w:rPr>
              <w:t>square_coeff</w:t>
            </w:r>
            <w:proofErr w:type="spellEnd"/>
          </w:p>
        </w:tc>
        <w:tc>
          <w:tcPr>
            <w:tcW w:w="2657" w:type="dxa"/>
            <w:shd w:val="clear" w:color="auto" w:fill="auto"/>
            <w:noWrap/>
            <w:vAlign w:val="center"/>
            <w:hideMark/>
          </w:tcPr>
          <w:p w14:paraId="5A76990C" w14:textId="77777777" w:rsidR="00A10D8F" w:rsidRPr="001C1081" w:rsidRDefault="00A10D8F" w:rsidP="001C1081">
            <w:pPr>
              <w:spacing w:before="0" w:after="0" w:line="240" w:lineRule="auto"/>
              <w:jc w:val="center"/>
              <w:rPr>
                <w:color w:val="000000"/>
              </w:rPr>
            </w:pPr>
            <w:r w:rsidRPr="001C1081">
              <w:rPr>
                <w:color w:val="000000"/>
              </w:rPr>
              <w:t>-0,000302451</w:t>
            </w:r>
          </w:p>
        </w:tc>
      </w:tr>
      <w:tr w:rsidR="00A10D8F" w:rsidRPr="00A10D8F" w14:paraId="1EF786F9" w14:textId="77777777" w:rsidTr="001C1081">
        <w:trPr>
          <w:trHeight w:val="324"/>
        </w:trPr>
        <w:tc>
          <w:tcPr>
            <w:tcW w:w="2300" w:type="dxa"/>
            <w:shd w:val="clear" w:color="auto" w:fill="auto"/>
            <w:noWrap/>
            <w:vAlign w:val="center"/>
            <w:hideMark/>
          </w:tcPr>
          <w:p w14:paraId="5AA1F3BD" w14:textId="5115D4BF" w:rsidR="00A10D8F" w:rsidRPr="001C1081" w:rsidRDefault="00A10D8F" w:rsidP="001C1081">
            <w:pPr>
              <w:spacing w:before="0" w:after="0" w:line="240" w:lineRule="auto"/>
              <w:jc w:val="center"/>
              <w:rPr>
                <w:color w:val="000000"/>
              </w:rPr>
            </w:pPr>
            <w:proofErr w:type="spellStart"/>
            <w:r w:rsidRPr="001C1081">
              <w:rPr>
                <w:color w:val="000000"/>
              </w:rPr>
              <w:t>cubic_coeff</w:t>
            </w:r>
            <w:proofErr w:type="spellEnd"/>
          </w:p>
        </w:tc>
        <w:tc>
          <w:tcPr>
            <w:tcW w:w="2657" w:type="dxa"/>
            <w:shd w:val="clear" w:color="auto" w:fill="auto"/>
            <w:noWrap/>
            <w:vAlign w:val="center"/>
            <w:hideMark/>
          </w:tcPr>
          <w:p w14:paraId="12108629" w14:textId="77777777" w:rsidR="00A10D8F" w:rsidRPr="001C1081" w:rsidRDefault="00A10D8F" w:rsidP="001C1081">
            <w:pPr>
              <w:spacing w:before="0" w:after="0" w:line="240" w:lineRule="auto"/>
              <w:jc w:val="center"/>
              <w:rPr>
                <w:color w:val="000000"/>
              </w:rPr>
            </w:pPr>
            <w:r w:rsidRPr="001C1081">
              <w:rPr>
                <w:color w:val="000000"/>
              </w:rPr>
              <w:t>0,00000141565</w:t>
            </w:r>
          </w:p>
        </w:tc>
      </w:tr>
      <w:tr w:rsidR="00A10D8F" w:rsidRPr="00A10D8F" w14:paraId="20AC9514" w14:textId="77777777" w:rsidTr="001C1081">
        <w:trPr>
          <w:trHeight w:val="324"/>
        </w:trPr>
        <w:tc>
          <w:tcPr>
            <w:tcW w:w="2300" w:type="dxa"/>
            <w:shd w:val="clear" w:color="auto" w:fill="auto"/>
            <w:noWrap/>
            <w:vAlign w:val="center"/>
            <w:hideMark/>
          </w:tcPr>
          <w:p w14:paraId="1901BB27" w14:textId="71F4BA4E" w:rsidR="00A10D8F" w:rsidRPr="001C1081" w:rsidRDefault="00A10D8F" w:rsidP="001C1081">
            <w:pPr>
              <w:spacing w:before="0" w:after="0" w:line="240" w:lineRule="auto"/>
              <w:jc w:val="center"/>
              <w:rPr>
                <w:color w:val="000000"/>
              </w:rPr>
            </w:pPr>
            <w:proofErr w:type="spellStart"/>
            <w:r w:rsidRPr="001C1081">
              <w:rPr>
                <w:color w:val="000000"/>
              </w:rPr>
              <w:t>fouth_ord_coeff</w:t>
            </w:r>
            <w:proofErr w:type="spellEnd"/>
          </w:p>
        </w:tc>
        <w:tc>
          <w:tcPr>
            <w:tcW w:w="2657" w:type="dxa"/>
            <w:shd w:val="clear" w:color="auto" w:fill="auto"/>
            <w:noWrap/>
            <w:vAlign w:val="center"/>
            <w:hideMark/>
          </w:tcPr>
          <w:p w14:paraId="72757F96" w14:textId="3D499CC2" w:rsidR="00A10D8F" w:rsidRPr="001C1081" w:rsidRDefault="00A10D8F" w:rsidP="00DE00F7">
            <w:pPr>
              <w:spacing w:before="0" w:after="0" w:line="240" w:lineRule="auto"/>
              <w:jc w:val="center"/>
              <w:rPr>
                <w:color w:val="000000"/>
              </w:rPr>
            </w:pPr>
            <w:commentRangeStart w:id="1722"/>
            <w:r w:rsidRPr="001C1081">
              <w:rPr>
                <w:color w:val="000000"/>
              </w:rPr>
              <w:t>-</w:t>
            </w:r>
            <w:ins w:id="1723" w:author="Windows User" w:date="2023-02-20T09:20:00Z">
              <w:r w:rsidR="000D149F">
                <w:rPr>
                  <w:color w:val="000000"/>
                </w:rPr>
                <w:t>1,</w:t>
              </w:r>
              <w:r w:rsidR="000D149F" w:rsidRPr="000D149F">
                <w:rPr>
                  <w:color w:val="000000"/>
                </w:rPr>
                <w:t>73619x10</w:t>
              </w:r>
              <w:r w:rsidR="000D149F" w:rsidRPr="000D149F">
                <w:rPr>
                  <w:color w:val="000000"/>
                  <w:vertAlign w:val="superscript"/>
                  <w:rPrChange w:id="1724" w:author="Windows User" w:date="2023-02-20T09:21:00Z">
                    <w:rPr>
                      <w:color w:val="000000"/>
                    </w:rPr>
                  </w:rPrChange>
                </w:rPr>
                <w:t>-9</w:t>
              </w:r>
            </w:ins>
            <w:del w:id="1725" w:author="Windows User" w:date="2023-02-20T09:20:00Z">
              <w:r w:rsidRPr="000D149F" w:rsidDel="000D149F">
                <w:rPr>
                  <w:color w:val="000000"/>
                </w:rPr>
                <w:delText>0</w:delText>
              </w:r>
              <w:r w:rsidRPr="001C1081" w:rsidDel="000D149F">
                <w:rPr>
                  <w:color w:val="000000"/>
                </w:rPr>
                <w:delText>,00000000173619</w:delText>
              </w:r>
              <w:commentRangeEnd w:id="1722"/>
              <w:r w:rsidR="006309DE" w:rsidDel="000D149F">
                <w:rPr>
                  <w:rStyle w:val="CommentReference"/>
                </w:rPr>
                <w:commentReference w:id="1722"/>
              </w:r>
            </w:del>
          </w:p>
        </w:tc>
      </w:tr>
    </w:tbl>
    <w:p w14:paraId="7BCE57BB" w14:textId="6343EFC2" w:rsidR="00A10D8F" w:rsidRPr="00A962DC" w:rsidDel="00180EA7" w:rsidRDefault="00A10D8F">
      <w:pPr>
        <w:pStyle w:val="Caption"/>
        <w:keepNext/>
        <w:rPr>
          <w:del w:id="1726" w:author="Windows User" w:date="2023-02-22T00:45:00Z"/>
        </w:rPr>
      </w:pPr>
      <w:r w:rsidRPr="00A962DC">
        <w:lastRenderedPageBreak/>
        <w:t xml:space="preserve">Tablica </w:t>
      </w:r>
      <w:del w:id="1727" w:author="Windows User" w:date="2023-02-21T19:53:00Z">
        <w:r w:rsidR="009B43F5" w:rsidDel="00877775">
          <w:rPr>
            <w:i w:val="0"/>
            <w:iCs w:val="0"/>
            <w:noProof/>
          </w:rPr>
          <w:fldChar w:fldCharType="begin"/>
        </w:r>
        <w:r w:rsidR="009B43F5" w:rsidDel="00877775">
          <w:rPr>
            <w:noProof/>
          </w:rPr>
          <w:delInstrText xml:space="preserve"> STYLEREF 1 \s </w:delInstrText>
        </w:r>
        <w:r w:rsidR="009B43F5" w:rsidDel="00877775">
          <w:rPr>
            <w:i w:val="0"/>
            <w:iCs w:val="0"/>
            <w:noProof/>
          </w:rPr>
          <w:fldChar w:fldCharType="separate"/>
        </w:r>
        <w:r w:rsidDel="00877775">
          <w:rPr>
            <w:noProof/>
          </w:rPr>
          <w:delText>3</w:delText>
        </w:r>
        <w:r w:rsidR="009B43F5" w:rsidDel="00877775">
          <w:rPr>
            <w:i w:val="0"/>
            <w:iCs w:val="0"/>
            <w:noProof/>
          </w:rPr>
          <w:fldChar w:fldCharType="end"/>
        </w:r>
      </w:del>
      <w:ins w:id="1728" w:author="Windows User" w:date="2023-02-21T19:53:00Z">
        <w:r w:rsidR="00877775">
          <w:rPr>
            <w:noProof/>
          </w:rPr>
          <w:t>2</w:t>
        </w:r>
      </w:ins>
      <w:r>
        <w:t>.</w:t>
      </w:r>
      <w:ins w:id="1729" w:author="Windows User" w:date="2023-02-21T19:54:00Z">
        <w:r w:rsidR="00877775">
          <w:t>2</w:t>
        </w:r>
      </w:ins>
      <w:del w:id="1730" w:author="Windows User" w:date="2023-02-21T19:54:00Z">
        <w:r w:rsidR="006A40D6" w:rsidDel="00877775">
          <w:delText>3</w:delText>
        </w:r>
      </w:del>
      <w:r w:rsidRPr="00A962DC">
        <w:t xml:space="preserve"> </w:t>
      </w:r>
      <w:r>
        <w:t>Koeficijenti kalibracijske jednadžbe četvrtog reda</w:t>
      </w:r>
    </w:p>
    <w:p w14:paraId="498F223A" w14:textId="77777777" w:rsidR="00905E5B" w:rsidRDefault="00905E5B">
      <w:pPr>
        <w:pStyle w:val="Caption"/>
        <w:keepNext/>
        <w:pPrChange w:id="1731" w:author="Windows User" w:date="2023-02-22T00:45:00Z">
          <w:pPr/>
        </w:pPrChange>
      </w:pPr>
    </w:p>
    <w:p w14:paraId="7CCCE9DE" w14:textId="12CD6EBC" w:rsidR="00252744" w:rsidRDefault="00713EF6" w:rsidP="00713EF6">
      <w:r>
        <w:t xml:space="preserve">U </w:t>
      </w:r>
      <w:r w:rsidRPr="00A962DC">
        <w:t>“</w:t>
      </w:r>
      <w:r w:rsidRPr="00713EF6">
        <w:t xml:space="preserve"> </w:t>
      </w:r>
      <w:r w:rsidRPr="00A962DC">
        <w:t>gdx_class.py ”</w:t>
      </w:r>
      <w:r w:rsidR="00905E5B">
        <w:t xml:space="preserve"> datoteci definirana je funkcija „</w:t>
      </w:r>
      <w:proofErr w:type="spellStart"/>
      <w:r w:rsidR="00905E5B">
        <w:t>read</w:t>
      </w:r>
      <w:proofErr w:type="spellEnd"/>
      <w:r w:rsidR="00905E5B">
        <w:t xml:space="preserve">“ koja kao argumente </w:t>
      </w:r>
      <w:r w:rsidR="004E3622">
        <w:t>koristi koeficijente kalibracijske jednadžbe četvrtog reda. Ukoliko funkcija ne dobije parametre, sila („</w:t>
      </w:r>
      <w:proofErr w:type="spellStart"/>
      <w:r w:rsidR="004E3622">
        <w:t>force_data.grip_force</w:t>
      </w:r>
      <w:proofErr w:type="spellEnd"/>
      <w:r w:rsidR="004E3622">
        <w:t>“) će biti izračunata pomoću unaprijed definiranih koeficijenata, odnosno sila će ispasti jednaka varijabli x (svi koeficijenti su jednaki 0, osim linearnog koji iznosi 1). Ukoliko funkcija dobije parametre zadane u .</w:t>
      </w:r>
      <w:proofErr w:type="spellStart"/>
      <w:r w:rsidR="004E3622">
        <w:t>yaml</w:t>
      </w:r>
      <w:proofErr w:type="spellEnd"/>
      <w:r w:rsidR="004E3622">
        <w:t xml:space="preserve"> datoteci, sila se izračunava prema definiranom izrazu.</w:t>
      </w:r>
      <w:r>
        <w:t xml:space="preserve"> </w:t>
      </w:r>
      <w:r w:rsidR="004E3622">
        <w:t xml:space="preserve">U </w:t>
      </w:r>
      <w:r w:rsidR="004E3622" w:rsidRPr="00A962DC">
        <w:t>“</w:t>
      </w:r>
      <w:r w:rsidR="004E3622" w:rsidRPr="00713EF6">
        <w:t xml:space="preserve"> </w:t>
      </w:r>
      <w:r w:rsidR="004E3622" w:rsidRPr="00A962DC">
        <w:t>gdx_class.py ”</w:t>
      </w:r>
      <w:r w:rsidR="004E3622">
        <w:t xml:space="preserve"> </w:t>
      </w:r>
      <w:r>
        <w:t>dodane su sljedeće linije koda</w:t>
      </w:r>
      <w:r w:rsidR="00252744">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830"/>
      </w:tblGrid>
      <w:tr w:rsidR="00252744" w:rsidRPr="009A47D7" w14:paraId="2660CDFB" w14:textId="77777777" w:rsidTr="00877AA0">
        <w:trPr>
          <w:tblCellSpacing w:w="15" w:type="dxa"/>
        </w:trPr>
        <w:tc>
          <w:tcPr>
            <w:tcW w:w="0" w:type="auto"/>
            <w:vAlign w:val="center"/>
            <w:hideMark/>
          </w:tcPr>
          <w:p w14:paraId="768E8FD5"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1</w:t>
            </w:r>
          </w:p>
          <w:p w14:paraId="5630E39A"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2</w:t>
            </w:r>
          </w:p>
          <w:p w14:paraId="2C98634A"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3</w:t>
            </w:r>
          </w:p>
          <w:p w14:paraId="6D25C747"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4</w:t>
            </w:r>
          </w:p>
          <w:p w14:paraId="5D5ACDE0"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5</w:t>
            </w:r>
          </w:p>
          <w:p w14:paraId="7F98F78B"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6</w:t>
            </w:r>
          </w:p>
          <w:p w14:paraId="2A5D824A"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7</w:t>
            </w:r>
          </w:p>
        </w:tc>
        <w:tc>
          <w:tcPr>
            <w:tcW w:w="0" w:type="auto"/>
            <w:vAlign w:val="center"/>
            <w:hideMark/>
          </w:tcPr>
          <w:p w14:paraId="605C0ED9"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b/>
                <w:bCs/>
                <w:color w:val="008000"/>
                <w:sz w:val="20"/>
                <w:szCs w:val="20"/>
              </w:rPr>
              <w:t>def</w:t>
            </w: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0000FF"/>
                <w:sz w:val="20"/>
                <w:szCs w:val="20"/>
              </w:rPr>
              <w:t>read</w:t>
            </w:r>
            <w:proofErr w:type="spellEnd"/>
            <w:r w:rsidRPr="009A47D7">
              <w:rPr>
                <w:rFonts w:ascii="Courier New" w:hAnsi="Courier New" w:cs="Courier New"/>
                <w:color w:val="333333"/>
                <w:sz w:val="20"/>
                <w:szCs w:val="20"/>
              </w:rPr>
              <w:t>(</w:t>
            </w:r>
            <w:proofErr w:type="spellStart"/>
            <w:r w:rsidRPr="009A47D7">
              <w:rPr>
                <w:rFonts w:ascii="Courier New" w:hAnsi="Courier New" w:cs="Courier New"/>
                <w:color w:val="008000"/>
                <w:sz w:val="20"/>
                <w:szCs w:val="20"/>
              </w:rPr>
              <w:t>self</w:t>
            </w:r>
            <w:proofErr w:type="spellEnd"/>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publisher</w:t>
            </w:r>
            <w:proofErr w:type="spellEnd"/>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measurement_type</w:t>
            </w:r>
            <w:proofErr w:type="spellEnd"/>
            <w:r w:rsidRPr="009A47D7">
              <w:rPr>
                <w:rFonts w:ascii="Courier New" w:hAnsi="Courier New" w:cs="Courier New"/>
                <w:color w:val="666666"/>
                <w:sz w:val="20"/>
                <w:szCs w:val="20"/>
              </w:rPr>
              <w:t>=</w:t>
            </w:r>
            <w:r w:rsidRPr="009A47D7">
              <w:rPr>
                <w:rFonts w:ascii="Courier New" w:hAnsi="Courier New" w:cs="Courier New"/>
                <w:color w:val="BA2121"/>
                <w:sz w:val="20"/>
                <w:szCs w:val="20"/>
              </w:rPr>
              <w:t>'</w:t>
            </w:r>
            <w:proofErr w:type="spellStart"/>
            <w:r w:rsidRPr="009A47D7">
              <w:rPr>
                <w:rFonts w:ascii="Courier New" w:hAnsi="Courier New" w:cs="Courier New"/>
                <w:color w:val="BA2121"/>
                <w:sz w:val="20"/>
                <w:szCs w:val="20"/>
              </w:rPr>
              <w:t>grip</w:t>
            </w:r>
            <w:proofErr w:type="spellEnd"/>
            <w:r w:rsidRPr="009A47D7">
              <w:rPr>
                <w:rFonts w:ascii="Courier New" w:hAnsi="Courier New" w:cs="Courier New"/>
                <w:color w:val="BA2121"/>
                <w:sz w:val="20"/>
                <w:szCs w:val="20"/>
              </w:rPr>
              <w:t>'</w:t>
            </w:r>
          </w:p>
          <w:p w14:paraId="46B27CFD"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lin_coeff</w:t>
            </w:r>
            <w:proofErr w:type="spellEnd"/>
            <w:r w:rsidRPr="009A47D7">
              <w:rPr>
                <w:rFonts w:ascii="Courier New" w:hAnsi="Courier New" w:cs="Courier New"/>
                <w:color w:val="666666"/>
                <w:sz w:val="20"/>
                <w:szCs w:val="20"/>
              </w:rPr>
              <w:t>=1</w:t>
            </w:r>
            <w:r w:rsidRPr="009A47D7">
              <w:rPr>
                <w:rFonts w:ascii="Courier New" w:hAnsi="Courier New" w:cs="Courier New"/>
                <w:color w:val="333333"/>
                <w:sz w:val="20"/>
                <w:szCs w:val="20"/>
              </w:rPr>
              <w:t xml:space="preserve"> </w:t>
            </w:r>
          </w:p>
          <w:p w14:paraId="4871CDCD"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square_coeff</w:t>
            </w:r>
            <w:proofErr w:type="spellEnd"/>
            <w:r w:rsidRPr="009A47D7">
              <w:rPr>
                <w:rFonts w:ascii="Courier New" w:hAnsi="Courier New" w:cs="Courier New"/>
                <w:color w:val="666666"/>
                <w:sz w:val="20"/>
                <w:szCs w:val="20"/>
              </w:rPr>
              <w:t>=0</w:t>
            </w:r>
          </w:p>
          <w:p w14:paraId="50F10DC9"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cubic_coeff</w:t>
            </w:r>
            <w:proofErr w:type="spellEnd"/>
            <w:r w:rsidRPr="009A47D7">
              <w:rPr>
                <w:rFonts w:ascii="Courier New" w:hAnsi="Courier New" w:cs="Courier New"/>
                <w:color w:val="666666"/>
                <w:sz w:val="20"/>
                <w:szCs w:val="20"/>
              </w:rPr>
              <w:t>=0</w:t>
            </w:r>
          </w:p>
          <w:p w14:paraId="4AAAA977"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fourth_ord_coeff</w:t>
            </w:r>
            <w:proofErr w:type="spellEnd"/>
            <w:r w:rsidRPr="009A47D7">
              <w:rPr>
                <w:rFonts w:ascii="Courier New" w:hAnsi="Courier New" w:cs="Courier New"/>
                <w:color w:val="666666"/>
                <w:sz w:val="20"/>
                <w:szCs w:val="20"/>
              </w:rPr>
              <w:t>=0</w:t>
            </w:r>
            <w:r w:rsidRPr="009A47D7">
              <w:rPr>
                <w:rFonts w:ascii="Courier New" w:hAnsi="Courier New" w:cs="Courier New"/>
                <w:color w:val="333333"/>
                <w:sz w:val="20"/>
                <w:szCs w:val="20"/>
              </w:rPr>
              <w:t xml:space="preserve">): </w:t>
            </w:r>
          </w:p>
          <w:p w14:paraId="10342515"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 xml:space="preserve">x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value</w:t>
            </w:r>
            <w:proofErr w:type="spellEnd"/>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sensor_offset</w:t>
            </w:r>
            <w:proofErr w:type="spellEnd"/>
            <w:r w:rsidRPr="009A47D7">
              <w:rPr>
                <w:rFonts w:ascii="Courier New" w:hAnsi="Courier New" w:cs="Courier New"/>
                <w:color w:val="333333"/>
                <w:sz w:val="20"/>
                <w:szCs w:val="20"/>
              </w:rPr>
              <w:t>)</w:t>
            </w:r>
          </w:p>
          <w:p w14:paraId="3B7F4ADB" w14:textId="77777777" w:rsidR="00252744" w:rsidRPr="009A47D7" w:rsidRDefault="00252744" w:rsidP="00877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9A47D7">
              <w:rPr>
                <w:rFonts w:ascii="Courier New" w:hAnsi="Courier New" w:cs="Courier New"/>
                <w:color w:val="333333"/>
                <w:sz w:val="20"/>
                <w:szCs w:val="20"/>
              </w:rPr>
              <w:t>force_data</w:t>
            </w:r>
            <w:r w:rsidRPr="009A47D7">
              <w:rPr>
                <w:rFonts w:ascii="Courier New" w:hAnsi="Courier New" w:cs="Courier New"/>
                <w:color w:val="666666"/>
                <w:sz w:val="20"/>
                <w:szCs w:val="20"/>
              </w:rPr>
              <w:t>.</w:t>
            </w:r>
            <w:r w:rsidRPr="009A47D7">
              <w:rPr>
                <w:rFonts w:ascii="Courier New" w:hAnsi="Courier New" w:cs="Courier New"/>
                <w:color w:val="333333"/>
                <w:sz w:val="20"/>
                <w:szCs w:val="20"/>
              </w:rPr>
              <w:t>grip_force</w:t>
            </w:r>
            <w:proofErr w:type="spellEnd"/>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lin_coeff</w:t>
            </w:r>
            <w:proofErr w:type="spellEnd"/>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x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square_coeff</w:t>
            </w:r>
            <w:proofErr w:type="spellEnd"/>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(x</w:t>
            </w:r>
            <w:r w:rsidRPr="009A47D7">
              <w:rPr>
                <w:rFonts w:ascii="Courier New" w:hAnsi="Courier New" w:cs="Courier New"/>
                <w:color w:val="666666"/>
                <w:sz w:val="20"/>
                <w:szCs w:val="20"/>
              </w:rPr>
              <w:t>**2</w:t>
            </w:r>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cubic_coeff</w:t>
            </w:r>
            <w:proofErr w:type="spellEnd"/>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(x</w:t>
            </w:r>
            <w:r w:rsidRPr="009A47D7">
              <w:rPr>
                <w:rFonts w:ascii="Courier New" w:hAnsi="Courier New" w:cs="Courier New"/>
                <w:color w:val="666666"/>
                <w:sz w:val="20"/>
                <w:szCs w:val="20"/>
              </w:rPr>
              <w:t>**3</w:t>
            </w:r>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fourth_ord_coeff</w:t>
            </w:r>
            <w:proofErr w:type="spellEnd"/>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(x</w:t>
            </w:r>
            <w:r w:rsidRPr="009A47D7">
              <w:rPr>
                <w:rFonts w:ascii="Courier New" w:hAnsi="Courier New" w:cs="Courier New"/>
                <w:color w:val="666666"/>
                <w:sz w:val="20"/>
                <w:szCs w:val="20"/>
              </w:rPr>
              <w:t>**4</w:t>
            </w:r>
            <w:r w:rsidRPr="009A47D7">
              <w:rPr>
                <w:rFonts w:ascii="Courier New" w:hAnsi="Courier New" w:cs="Courier New"/>
                <w:color w:val="333333"/>
                <w:sz w:val="20"/>
                <w:szCs w:val="20"/>
              </w:rPr>
              <w:t>)</w:t>
            </w:r>
          </w:p>
          <w:p w14:paraId="1D677E31" w14:textId="77777777" w:rsidR="00252744" w:rsidRPr="009A47D7" w:rsidRDefault="00252744" w:rsidP="00877AA0">
            <w:pPr>
              <w:spacing w:before="0" w:after="0" w:line="240" w:lineRule="auto"/>
              <w:jc w:val="left"/>
              <w:rPr>
                <w:color w:val="333333"/>
              </w:rPr>
            </w:pPr>
          </w:p>
        </w:tc>
      </w:tr>
    </w:tbl>
    <w:p w14:paraId="345F4FDF" w14:textId="77777777" w:rsidR="00694AB1" w:rsidDel="00180EA7" w:rsidRDefault="00694AB1" w:rsidP="00713EF6">
      <w:pPr>
        <w:rPr>
          <w:del w:id="1732" w:author="Windows User" w:date="2023-02-22T00:45:00Z"/>
        </w:rPr>
      </w:pPr>
    </w:p>
    <w:tbl>
      <w:tblPr>
        <w:tblpPr w:leftFromText="180" w:rightFromText="180" w:vertAnchor="text" w:horzAnchor="margin" w:tblpY="933"/>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830"/>
      </w:tblGrid>
      <w:tr w:rsidR="00180EA7" w:rsidRPr="003D3253" w14:paraId="2A7DEB46" w14:textId="77777777" w:rsidTr="00180EA7">
        <w:trPr>
          <w:tblCellSpacing w:w="15" w:type="dxa"/>
          <w:ins w:id="1733" w:author="Windows User" w:date="2023-02-22T00:45:00Z"/>
        </w:trPr>
        <w:tc>
          <w:tcPr>
            <w:tcW w:w="0" w:type="auto"/>
            <w:vAlign w:val="center"/>
            <w:hideMark/>
          </w:tcPr>
          <w:p w14:paraId="19BCD974" w14:textId="77777777" w:rsidR="00180EA7" w:rsidRPr="003D3253" w:rsidRDefault="00180EA7" w:rsidP="00180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34" w:author="Windows User" w:date="2023-02-22T00:45:00Z"/>
                <w:rFonts w:ascii="Courier New" w:hAnsi="Courier New" w:cs="Courier New"/>
                <w:color w:val="333333"/>
                <w:sz w:val="20"/>
                <w:szCs w:val="20"/>
              </w:rPr>
            </w:pPr>
            <w:ins w:id="1735" w:author="Windows User" w:date="2023-02-22T00:45:00Z">
              <w:r w:rsidRPr="003D3253">
                <w:rPr>
                  <w:rFonts w:ascii="Courier New" w:hAnsi="Courier New" w:cs="Courier New"/>
                  <w:color w:val="333333"/>
                  <w:sz w:val="20"/>
                  <w:szCs w:val="20"/>
                </w:rPr>
                <w:t>1</w:t>
              </w:r>
            </w:ins>
          </w:p>
          <w:p w14:paraId="7CEEED4F" w14:textId="77777777" w:rsidR="00180EA7" w:rsidRPr="003D3253" w:rsidRDefault="00180EA7" w:rsidP="00180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36" w:author="Windows User" w:date="2023-02-22T00:45:00Z"/>
                <w:rFonts w:ascii="Courier New" w:hAnsi="Courier New" w:cs="Courier New"/>
                <w:color w:val="333333"/>
                <w:sz w:val="20"/>
                <w:szCs w:val="20"/>
              </w:rPr>
            </w:pPr>
            <w:ins w:id="1737" w:author="Windows User" w:date="2023-02-22T00:45:00Z">
              <w:r w:rsidRPr="003D3253">
                <w:rPr>
                  <w:rFonts w:ascii="Courier New" w:hAnsi="Courier New" w:cs="Courier New"/>
                  <w:color w:val="333333"/>
                  <w:sz w:val="20"/>
                  <w:szCs w:val="20"/>
                </w:rPr>
                <w:t>2</w:t>
              </w:r>
            </w:ins>
          </w:p>
          <w:p w14:paraId="7512FC69" w14:textId="77777777" w:rsidR="00180EA7" w:rsidRPr="003D3253" w:rsidRDefault="00180EA7" w:rsidP="00180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38" w:author="Windows User" w:date="2023-02-22T00:45:00Z"/>
                <w:rFonts w:ascii="Courier New" w:hAnsi="Courier New" w:cs="Courier New"/>
                <w:color w:val="333333"/>
                <w:sz w:val="20"/>
                <w:szCs w:val="20"/>
              </w:rPr>
            </w:pPr>
            <w:ins w:id="1739" w:author="Windows User" w:date="2023-02-22T00:45:00Z">
              <w:r w:rsidRPr="003D3253">
                <w:rPr>
                  <w:rFonts w:ascii="Courier New" w:hAnsi="Courier New" w:cs="Courier New"/>
                  <w:color w:val="333333"/>
                  <w:sz w:val="20"/>
                  <w:szCs w:val="20"/>
                </w:rPr>
                <w:t>3</w:t>
              </w:r>
            </w:ins>
          </w:p>
          <w:p w14:paraId="746A4D24" w14:textId="77777777" w:rsidR="00180EA7" w:rsidRPr="003D3253" w:rsidRDefault="00180EA7" w:rsidP="00180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40" w:author="Windows User" w:date="2023-02-22T00:45:00Z"/>
                <w:rFonts w:ascii="Courier New" w:hAnsi="Courier New" w:cs="Courier New"/>
                <w:color w:val="333333"/>
                <w:sz w:val="20"/>
                <w:szCs w:val="20"/>
              </w:rPr>
            </w:pPr>
            <w:ins w:id="1741" w:author="Windows User" w:date="2023-02-22T00:45:00Z">
              <w:r w:rsidRPr="003D3253">
                <w:rPr>
                  <w:rFonts w:ascii="Courier New" w:hAnsi="Courier New" w:cs="Courier New"/>
                  <w:color w:val="333333"/>
                  <w:sz w:val="20"/>
                  <w:szCs w:val="20"/>
                </w:rPr>
                <w:t>4</w:t>
              </w:r>
            </w:ins>
          </w:p>
          <w:p w14:paraId="2D1E47CE" w14:textId="77777777" w:rsidR="00180EA7" w:rsidRPr="003D3253" w:rsidRDefault="00180EA7" w:rsidP="00180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42" w:author="Windows User" w:date="2023-02-22T00:45:00Z"/>
                <w:rFonts w:ascii="Courier New" w:hAnsi="Courier New" w:cs="Courier New"/>
                <w:color w:val="333333"/>
                <w:sz w:val="20"/>
                <w:szCs w:val="20"/>
              </w:rPr>
            </w:pPr>
            <w:ins w:id="1743" w:author="Windows User" w:date="2023-02-22T00:45:00Z">
              <w:r w:rsidRPr="003D3253">
                <w:rPr>
                  <w:rFonts w:ascii="Courier New" w:hAnsi="Courier New" w:cs="Courier New"/>
                  <w:color w:val="333333"/>
                  <w:sz w:val="20"/>
                  <w:szCs w:val="20"/>
                </w:rPr>
                <w:t>5</w:t>
              </w:r>
            </w:ins>
          </w:p>
        </w:tc>
        <w:tc>
          <w:tcPr>
            <w:tcW w:w="0" w:type="auto"/>
            <w:vAlign w:val="center"/>
            <w:hideMark/>
          </w:tcPr>
          <w:p w14:paraId="7DB568B3" w14:textId="77777777" w:rsidR="00180EA7" w:rsidRPr="003D3253" w:rsidRDefault="00180EA7" w:rsidP="00180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44" w:author="Windows User" w:date="2023-02-22T00:45:00Z"/>
                <w:rFonts w:ascii="Courier New" w:hAnsi="Courier New" w:cs="Courier New"/>
                <w:color w:val="333333"/>
                <w:sz w:val="20"/>
                <w:szCs w:val="20"/>
              </w:rPr>
            </w:pPr>
            <w:proofErr w:type="spellStart"/>
            <w:ins w:id="1745" w:author="Windows User" w:date="2023-02-22T00:45:00Z">
              <w:r w:rsidRPr="003D3253">
                <w:rPr>
                  <w:rFonts w:ascii="Courier New" w:hAnsi="Courier New" w:cs="Courier New"/>
                  <w:color w:val="333333"/>
                  <w:sz w:val="20"/>
                  <w:szCs w:val="20"/>
                </w:rPr>
                <w:t>lin_coeff</w:t>
              </w:r>
              <w:proofErr w:type="spellEnd"/>
              <w:r w:rsidRPr="003D3253">
                <w:rPr>
                  <w:rFonts w:ascii="Courier New" w:hAnsi="Courier New" w:cs="Courier New"/>
                  <w:color w:val="333333"/>
                  <w:sz w:val="20"/>
                  <w:szCs w:val="20"/>
                </w:rPr>
                <w:t xml:space="preserve"> </w:t>
              </w:r>
              <w:r w:rsidRPr="003D3253">
                <w:rPr>
                  <w:rFonts w:ascii="Courier New" w:hAnsi="Courier New" w:cs="Courier New"/>
                  <w:color w:val="666666"/>
                  <w:sz w:val="20"/>
                  <w:szCs w:val="20"/>
                </w:rPr>
                <w:t>=</w:t>
              </w:r>
              <w:r w:rsidRPr="003D3253">
                <w:rPr>
                  <w:rFonts w:ascii="Courier New" w:hAnsi="Courier New" w:cs="Courier New"/>
                  <w:color w:val="333333"/>
                  <w:sz w:val="20"/>
                  <w:szCs w:val="20"/>
                </w:rPr>
                <w:t xml:space="preserve"> </w:t>
              </w:r>
              <w:proofErr w:type="spellStart"/>
              <w:r w:rsidRPr="003D3253">
                <w:rPr>
                  <w:rFonts w:ascii="Courier New" w:hAnsi="Courier New" w:cs="Courier New"/>
                  <w:color w:val="333333"/>
                  <w:sz w:val="20"/>
                  <w:szCs w:val="20"/>
                </w:rPr>
                <w:t>rospy</w:t>
              </w:r>
              <w:r w:rsidRPr="003D3253">
                <w:rPr>
                  <w:rFonts w:ascii="Courier New" w:hAnsi="Courier New" w:cs="Courier New"/>
                  <w:color w:val="666666"/>
                  <w:sz w:val="20"/>
                  <w:szCs w:val="20"/>
                </w:rPr>
                <w:t>.</w:t>
              </w:r>
              <w:r w:rsidRPr="003D3253">
                <w:rPr>
                  <w:rFonts w:ascii="Courier New" w:hAnsi="Courier New" w:cs="Courier New"/>
                  <w:color w:val="333333"/>
                  <w:sz w:val="20"/>
                  <w:szCs w:val="20"/>
                </w:rPr>
                <w:t>get_param</w:t>
              </w:r>
              <w:proofErr w:type="spellEnd"/>
              <w:r w:rsidRPr="003D3253">
                <w:rPr>
                  <w:rFonts w:ascii="Courier New" w:hAnsi="Courier New" w:cs="Courier New"/>
                  <w:color w:val="333333"/>
                  <w:sz w:val="20"/>
                  <w:szCs w:val="20"/>
                </w:rPr>
                <w:t>(</w:t>
              </w:r>
              <w:r w:rsidRPr="003D3253">
                <w:rPr>
                  <w:rFonts w:ascii="Courier New" w:hAnsi="Courier New" w:cs="Courier New"/>
                  <w:color w:val="BA2121"/>
                  <w:sz w:val="20"/>
                  <w:szCs w:val="20"/>
                </w:rPr>
                <w:t>'~</w:t>
              </w:r>
              <w:proofErr w:type="spellStart"/>
              <w:r w:rsidRPr="003D3253">
                <w:rPr>
                  <w:rFonts w:ascii="Courier New" w:hAnsi="Courier New" w:cs="Courier New"/>
                  <w:color w:val="BA2121"/>
                  <w:sz w:val="20"/>
                  <w:szCs w:val="20"/>
                </w:rPr>
                <w:t>lin_coeff</w:t>
              </w:r>
              <w:proofErr w:type="spellEnd"/>
              <w:r w:rsidRPr="003D3253">
                <w:rPr>
                  <w:rFonts w:ascii="Courier New" w:hAnsi="Courier New" w:cs="Courier New"/>
                  <w:color w:val="BA2121"/>
                  <w:sz w:val="20"/>
                  <w:szCs w:val="20"/>
                </w:rPr>
                <w:t>'</w:t>
              </w:r>
              <w:r w:rsidRPr="003D3253">
                <w:rPr>
                  <w:rFonts w:ascii="Courier New" w:hAnsi="Courier New" w:cs="Courier New"/>
                  <w:color w:val="333333"/>
                  <w:sz w:val="20"/>
                  <w:szCs w:val="20"/>
                </w:rPr>
                <w:t>)</w:t>
              </w:r>
            </w:ins>
          </w:p>
          <w:p w14:paraId="337E8414" w14:textId="77777777" w:rsidR="00180EA7" w:rsidRPr="003D3253" w:rsidRDefault="00180EA7" w:rsidP="00180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46" w:author="Windows User" w:date="2023-02-22T00:45:00Z"/>
                <w:rFonts w:ascii="Courier New" w:hAnsi="Courier New" w:cs="Courier New"/>
                <w:color w:val="333333"/>
                <w:sz w:val="20"/>
                <w:szCs w:val="20"/>
              </w:rPr>
            </w:pPr>
            <w:proofErr w:type="spellStart"/>
            <w:ins w:id="1747" w:author="Windows User" w:date="2023-02-22T00:45:00Z">
              <w:r w:rsidRPr="003D3253">
                <w:rPr>
                  <w:rFonts w:ascii="Courier New" w:hAnsi="Courier New" w:cs="Courier New"/>
                  <w:color w:val="333333"/>
                  <w:sz w:val="20"/>
                  <w:szCs w:val="20"/>
                </w:rPr>
                <w:t>square_coeff</w:t>
              </w:r>
              <w:proofErr w:type="spellEnd"/>
              <w:r w:rsidRPr="003D3253">
                <w:rPr>
                  <w:rFonts w:ascii="Courier New" w:hAnsi="Courier New" w:cs="Courier New"/>
                  <w:color w:val="333333"/>
                  <w:sz w:val="20"/>
                  <w:szCs w:val="20"/>
                </w:rPr>
                <w:t xml:space="preserve"> </w:t>
              </w:r>
              <w:r w:rsidRPr="003D3253">
                <w:rPr>
                  <w:rFonts w:ascii="Courier New" w:hAnsi="Courier New" w:cs="Courier New"/>
                  <w:color w:val="666666"/>
                  <w:sz w:val="20"/>
                  <w:szCs w:val="20"/>
                </w:rPr>
                <w:t>=</w:t>
              </w:r>
              <w:r w:rsidRPr="003D3253">
                <w:rPr>
                  <w:rFonts w:ascii="Courier New" w:hAnsi="Courier New" w:cs="Courier New"/>
                  <w:color w:val="333333"/>
                  <w:sz w:val="20"/>
                  <w:szCs w:val="20"/>
                </w:rPr>
                <w:t xml:space="preserve"> </w:t>
              </w:r>
              <w:proofErr w:type="spellStart"/>
              <w:r w:rsidRPr="003D3253">
                <w:rPr>
                  <w:rFonts w:ascii="Courier New" w:hAnsi="Courier New" w:cs="Courier New"/>
                  <w:color w:val="333333"/>
                  <w:sz w:val="20"/>
                  <w:szCs w:val="20"/>
                </w:rPr>
                <w:t>rospy</w:t>
              </w:r>
              <w:r w:rsidRPr="003D3253">
                <w:rPr>
                  <w:rFonts w:ascii="Courier New" w:hAnsi="Courier New" w:cs="Courier New"/>
                  <w:color w:val="666666"/>
                  <w:sz w:val="20"/>
                  <w:szCs w:val="20"/>
                </w:rPr>
                <w:t>.</w:t>
              </w:r>
              <w:r w:rsidRPr="003D3253">
                <w:rPr>
                  <w:rFonts w:ascii="Courier New" w:hAnsi="Courier New" w:cs="Courier New"/>
                  <w:color w:val="333333"/>
                  <w:sz w:val="20"/>
                  <w:szCs w:val="20"/>
                </w:rPr>
                <w:t>get_param</w:t>
              </w:r>
              <w:proofErr w:type="spellEnd"/>
              <w:r w:rsidRPr="003D3253">
                <w:rPr>
                  <w:rFonts w:ascii="Courier New" w:hAnsi="Courier New" w:cs="Courier New"/>
                  <w:color w:val="333333"/>
                  <w:sz w:val="20"/>
                  <w:szCs w:val="20"/>
                </w:rPr>
                <w:t>(</w:t>
              </w:r>
              <w:r w:rsidRPr="003D3253">
                <w:rPr>
                  <w:rFonts w:ascii="Courier New" w:hAnsi="Courier New" w:cs="Courier New"/>
                  <w:color w:val="BA2121"/>
                  <w:sz w:val="20"/>
                  <w:szCs w:val="20"/>
                </w:rPr>
                <w:t>'~</w:t>
              </w:r>
              <w:proofErr w:type="spellStart"/>
              <w:r w:rsidRPr="003D3253">
                <w:rPr>
                  <w:rFonts w:ascii="Courier New" w:hAnsi="Courier New" w:cs="Courier New"/>
                  <w:color w:val="BA2121"/>
                  <w:sz w:val="20"/>
                  <w:szCs w:val="20"/>
                </w:rPr>
                <w:t>square_coeff</w:t>
              </w:r>
              <w:proofErr w:type="spellEnd"/>
              <w:r w:rsidRPr="003D3253">
                <w:rPr>
                  <w:rFonts w:ascii="Courier New" w:hAnsi="Courier New" w:cs="Courier New"/>
                  <w:color w:val="BA2121"/>
                  <w:sz w:val="20"/>
                  <w:szCs w:val="20"/>
                </w:rPr>
                <w:t>'</w:t>
              </w:r>
              <w:r w:rsidRPr="003D3253">
                <w:rPr>
                  <w:rFonts w:ascii="Courier New" w:hAnsi="Courier New" w:cs="Courier New"/>
                  <w:color w:val="333333"/>
                  <w:sz w:val="20"/>
                  <w:szCs w:val="20"/>
                </w:rPr>
                <w:t>)</w:t>
              </w:r>
            </w:ins>
          </w:p>
          <w:p w14:paraId="179DC038" w14:textId="77777777" w:rsidR="00180EA7" w:rsidRPr="003D3253" w:rsidRDefault="00180EA7" w:rsidP="00180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48" w:author="Windows User" w:date="2023-02-22T00:45:00Z"/>
                <w:rFonts w:ascii="Courier New" w:hAnsi="Courier New" w:cs="Courier New"/>
                <w:color w:val="333333"/>
                <w:sz w:val="20"/>
                <w:szCs w:val="20"/>
              </w:rPr>
            </w:pPr>
            <w:proofErr w:type="spellStart"/>
            <w:ins w:id="1749" w:author="Windows User" w:date="2023-02-22T00:45:00Z">
              <w:r w:rsidRPr="003D3253">
                <w:rPr>
                  <w:rFonts w:ascii="Courier New" w:hAnsi="Courier New" w:cs="Courier New"/>
                  <w:color w:val="333333"/>
                  <w:sz w:val="20"/>
                  <w:szCs w:val="20"/>
                </w:rPr>
                <w:t>cubic_coeff</w:t>
              </w:r>
              <w:proofErr w:type="spellEnd"/>
              <w:r w:rsidRPr="003D3253">
                <w:rPr>
                  <w:rFonts w:ascii="Courier New" w:hAnsi="Courier New" w:cs="Courier New"/>
                  <w:color w:val="333333"/>
                  <w:sz w:val="20"/>
                  <w:szCs w:val="20"/>
                </w:rPr>
                <w:t xml:space="preserve"> </w:t>
              </w:r>
              <w:r w:rsidRPr="003D3253">
                <w:rPr>
                  <w:rFonts w:ascii="Courier New" w:hAnsi="Courier New" w:cs="Courier New"/>
                  <w:color w:val="666666"/>
                  <w:sz w:val="20"/>
                  <w:szCs w:val="20"/>
                </w:rPr>
                <w:t>=</w:t>
              </w:r>
              <w:r w:rsidRPr="003D3253">
                <w:rPr>
                  <w:rFonts w:ascii="Courier New" w:hAnsi="Courier New" w:cs="Courier New"/>
                  <w:color w:val="333333"/>
                  <w:sz w:val="20"/>
                  <w:szCs w:val="20"/>
                </w:rPr>
                <w:t xml:space="preserve"> </w:t>
              </w:r>
              <w:proofErr w:type="spellStart"/>
              <w:r w:rsidRPr="003D3253">
                <w:rPr>
                  <w:rFonts w:ascii="Courier New" w:hAnsi="Courier New" w:cs="Courier New"/>
                  <w:color w:val="333333"/>
                  <w:sz w:val="20"/>
                  <w:szCs w:val="20"/>
                </w:rPr>
                <w:t>rospy</w:t>
              </w:r>
              <w:r w:rsidRPr="003D3253">
                <w:rPr>
                  <w:rFonts w:ascii="Courier New" w:hAnsi="Courier New" w:cs="Courier New"/>
                  <w:color w:val="666666"/>
                  <w:sz w:val="20"/>
                  <w:szCs w:val="20"/>
                </w:rPr>
                <w:t>.</w:t>
              </w:r>
              <w:r w:rsidRPr="003D3253">
                <w:rPr>
                  <w:rFonts w:ascii="Courier New" w:hAnsi="Courier New" w:cs="Courier New"/>
                  <w:color w:val="333333"/>
                  <w:sz w:val="20"/>
                  <w:szCs w:val="20"/>
                </w:rPr>
                <w:t>get_param</w:t>
              </w:r>
              <w:proofErr w:type="spellEnd"/>
              <w:r w:rsidRPr="003D3253">
                <w:rPr>
                  <w:rFonts w:ascii="Courier New" w:hAnsi="Courier New" w:cs="Courier New"/>
                  <w:color w:val="333333"/>
                  <w:sz w:val="20"/>
                  <w:szCs w:val="20"/>
                </w:rPr>
                <w:t>(</w:t>
              </w:r>
              <w:r w:rsidRPr="003D3253">
                <w:rPr>
                  <w:rFonts w:ascii="Courier New" w:hAnsi="Courier New" w:cs="Courier New"/>
                  <w:color w:val="BA2121"/>
                  <w:sz w:val="20"/>
                  <w:szCs w:val="20"/>
                </w:rPr>
                <w:t>'~</w:t>
              </w:r>
              <w:proofErr w:type="spellStart"/>
              <w:r w:rsidRPr="003D3253">
                <w:rPr>
                  <w:rFonts w:ascii="Courier New" w:hAnsi="Courier New" w:cs="Courier New"/>
                  <w:color w:val="BA2121"/>
                  <w:sz w:val="20"/>
                  <w:szCs w:val="20"/>
                </w:rPr>
                <w:t>cubic_coeff</w:t>
              </w:r>
              <w:proofErr w:type="spellEnd"/>
              <w:r w:rsidRPr="003D3253">
                <w:rPr>
                  <w:rFonts w:ascii="Courier New" w:hAnsi="Courier New" w:cs="Courier New"/>
                  <w:color w:val="BA2121"/>
                  <w:sz w:val="20"/>
                  <w:szCs w:val="20"/>
                </w:rPr>
                <w:t>'</w:t>
              </w:r>
              <w:r w:rsidRPr="003D3253">
                <w:rPr>
                  <w:rFonts w:ascii="Courier New" w:hAnsi="Courier New" w:cs="Courier New"/>
                  <w:color w:val="333333"/>
                  <w:sz w:val="20"/>
                  <w:szCs w:val="20"/>
                </w:rPr>
                <w:t>)</w:t>
              </w:r>
            </w:ins>
          </w:p>
          <w:p w14:paraId="19E3ECBA" w14:textId="77777777" w:rsidR="00180EA7" w:rsidRPr="003D3253" w:rsidRDefault="00180EA7" w:rsidP="00180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50" w:author="Windows User" w:date="2023-02-22T00:45:00Z"/>
                <w:rFonts w:ascii="Courier New" w:hAnsi="Courier New" w:cs="Courier New"/>
                <w:color w:val="333333"/>
                <w:sz w:val="20"/>
                <w:szCs w:val="20"/>
              </w:rPr>
            </w:pPr>
            <w:proofErr w:type="spellStart"/>
            <w:ins w:id="1751" w:author="Windows User" w:date="2023-02-22T00:45:00Z">
              <w:r w:rsidRPr="003D3253">
                <w:rPr>
                  <w:rFonts w:ascii="Courier New" w:hAnsi="Courier New" w:cs="Courier New"/>
                  <w:color w:val="333333"/>
                  <w:sz w:val="20"/>
                  <w:szCs w:val="20"/>
                </w:rPr>
                <w:t>fourth_ord_coeff</w:t>
              </w:r>
              <w:proofErr w:type="spellEnd"/>
              <w:r w:rsidRPr="003D3253">
                <w:rPr>
                  <w:rFonts w:ascii="Courier New" w:hAnsi="Courier New" w:cs="Courier New"/>
                  <w:color w:val="333333"/>
                  <w:sz w:val="20"/>
                  <w:szCs w:val="20"/>
                </w:rPr>
                <w:t xml:space="preserve"> </w:t>
              </w:r>
              <w:r w:rsidRPr="003D3253">
                <w:rPr>
                  <w:rFonts w:ascii="Courier New" w:hAnsi="Courier New" w:cs="Courier New"/>
                  <w:color w:val="666666"/>
                  <w:sz w:val="20"/>
                  <w:szCs w:val="20"/>
                </w:rPr>
                <w:t>=</w:t>
              </w:r>
              <w:r w:rsidRPr="003D3253">
                <w:rPr>
                  <w:rFonts w:ascii="Courier New" w:hAnsi="Courier New" w:cs="Courier New"/>
                  <w:color w:val="333333"/>
                  <w:sz w:val="20"/>
                  <w:szCs w:val="20"/>
                </w:rPr>
                <w:t xml:space="preserve"> </w:t>
              </w:r>
              <w:proofErr w:type="spellStart"/>
              <w:r w:rsidRPr="003D3253">
                <w:rPr>
                  <w:rFonts w:ascii="Courier New" w:hAnsi="Courier New" w:cs="Courier New"/>
                  <w:color w:val="333333"/>
                  <w:sz w:val="20"/>
                  <w:szCs w:val="20"/>
                </w:rPr>
                <w:t>rospy</w:t>
              </w:r>
              <w:r w:rsidRPr="003D3253">
                <w:rPr>
                  <w:rFonts w:ascii="Courier New" w:hAnsi="Courier New" w:cs="Courier New"/>
                  <w:color w:val="666666"/>
                  <w:sz w:val="20"/>
                  <w:szCs w:val="20"/>
                </w:rPr>
                <w:t>.</w:t>
              </w:r>
              <w:r w:rsidRPr="003D3253">
                <w:rPr>
                  <w:rFonts w:ascii="Courier New" w:hAnsi="Courier New" w:cs="Courier New"/>
                  <w:color w:val="333333"/>
                  <w:sz w:val="20"/>
                  <w:szCs w:val="20"/>
                </w:rPr>
                <w:t>get_param</w:t>
              </w:r>
              <w:proofErr w:type="spellEnd"/>
              <w:r w:rsidRPr="003D3253">
                <w:rPr>
                  <w:rFonts w:ascii="Courier New" w:hAnsi="Courier New" w:cs="Courier New"/>
                  <w:color w:val="333333"/>
                  <w:sz w:val="20"/>
                  <w:szCs w:val="20"/>
                </w:rPr>
                <w:t>(</w:t>
              </w:r>
              <w:r w:rsidRPr="003D3253">
                <w:rPr>
                  <w:rFonts w:ascii="Courier New" w:hAnsi="Courier New" w:cs="Courier New"/>
                  <w:color w:val="BA2121"/>
                  <w:sz w:val="20"/>
                  <w:szCs w:val="20"/>
                </w:rPr>
                <w:t>'~</w:t>
              </w:r>
              <w:proofErr w:type="spellStart"/>
              <w:r w:rsidRPr="003D3253">
                <w:rPr>
                  <w:rFonts w:ascii="Courier New" w:hAnsi="Courier New" w:cs="Courier New"/>
                  <w:color w:val="BA2121"/>
                  <w:sz w:val="20"/>
                  <w:szCs w:val="20"/>
                </w:rPr>
                <w:t>fourth_ord_coeff</w:t>
              </w:r>
              <w:proofErr w:type="spellEnd"/>
              <w:r w:rsidRPr="003D3253">
                <w:rPr>
                  <w:rFonts w:ascii="Courier New" w:hAnsi="Courier New" w:cs="Courier New"/>
                  <w:color w:val="BA2121"/>
                  <w:sz w:val="20"/>
                  <w:szCs w:val="20"/>
                </w:rPr>
                <w:t>'</w:t>
              </w:r>
              <w:r w:rsidRPr="003D3253">
                <w:rPr>
                  <w:rFonts w:ascii="Courier New" w:hAnsi="Courier New" w:cs="Courier New"/>
                  <w:color w:val="333333"/>
                  <w:sz w:val="20"/>
                  <w:szCs w:val="20"/>
                </w:rPr>
                <w:t>)</w:t>
              </w:r>
            </w:ins>
          </w:p>
          <w:p w14:paraId="57FD60E1" w14:textId="77777777" w:rsidR="00180EA7" w:rsidRDefault="00180EA7" w:rsidP="00180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52" w:author="Windows User" w:date="2023-02-22T00:45:00Z"/>
                <w:rFonts w:ascii="Courier New" w:hAnsi="Courier New" w:cs="Courier New"/>
                <w:color w:val="333333"/>
                <w:sz w:val="20"/>
                <w:szCs w:val="20"/>
              </w:rPr>
            </w:pPr>
            <w:proofErr w:type="spellStart"/>
            <w:ins w:id="1753" w:author="Windows User" w:date="2023-02-22T00:45:00Z">
              <w:r w:rsidRPr="003D3253">
                <w:rPr>
                  <w:rFonts w:ascii="Courier New" w:hAnsi="Courier New" w:cs="Courier New"/>
                  <w:color w:val="333333"/>
                  <w:sz w:val="20"/>
                  <w:szCs w:val="20"/>
                </w:rPr>
                <w:t>gdx_hd</w:t>
              </w:r>
              <w:r w:rsidRPr="003D3253">
                <w:rPr>
                  <w:rFonts w:ascii="Courier New" w:hAnsi="Courier New" w:cs="Courier New"/>
                  <w:color w:val="666666"/>
                  <w:sz w:val="20"/>
                  <w:szCs w:val="20"/>
                </w:rPr>
                <w:t>.</w:t>
              </w:r>
              <w:r w:rsidRPr="003D3253">
                <w:rPr>
                  <w:rFonts w:ascii="Courier New" w:hAnsi="Courier New" w:cs="Courier New"/>
                  <w:color w:val="333333"/>
                  <w:sz w:val="20"/>
                  <w:szCs w:val="20"/>
                </w:rPr>
                <w:t>read</w:t>
              </w:r>
              <w:proofErr w:type="spellEnd"/>
              <w:r w:rsidRPr="003D3253">
                <w:rPr>
                  <w:rFonts w:ascii="Courier New" w:hAnsi="Courier New" w:cs="Courier New"/>
                  <w:color w:val="333333"/>
                  <w:sz w:val="20"/>
                  <w:szCs w:val="20"/>
                </w:rPr>
                <w:t>(</w:t>
              </w:r>
              <w:proofErr w:type="spellStart"/>
              <w:r w:rsidRPr="003D3253">
                <w:rPr>
                  <w:rFonts w:ascii="Courier New" w:hAnsi="Courier New" w:cs="Courier New"/>
                  <w:color w:val="333333"/>
                  <w:sz w:val="20"/>
                  <w:szCs w:val="20"/>
                </w:rPr>
                <w:t>publisher</w:t>
              </w:r>
              <w:proofErr w:type="spellEnd"/>
              <w:r w:rsidRPr="003D3253">
                <w:rPr>
                  <w:rFonts w:ascii="Courier New" w:hAnsi="Courier New" w:cs="Courier New"/>
                  <w:color w:val="666666"/>
                  <w:sz w:val="20"/>
                  <w:szCs w:val="20"/>
                </w:rPr>
                <w:t>=</w:t>
              </w:r>
              <w:r w:rsidRPr="003D3253">
                <w:rPr>
                  <w:rFonts w:ascii="Courier New" w:hAnsi="Courier New" w:cs="Courier New"/>
                  <w:color w:val="333333"/>
                  <w:sz w:val="20"/>
                  <w:szCs w:val="20"/>
                </w:rPr>
                <w:t xml:space="preserve">pub, </w:t>
              </w:r>
              <w:proofErr w:type="spellStart"/>
              <w:r w:rsidRPr="003D3253">
                <w:rPr>
                  <w:rFonts w:ascii="Courier New" w:hAnsi="Courier New" w:cs="Courier New"/>
                  <w:color w:val="333333"/>
                  <w:sz w:val="20"/>
                  <w:szCs w:val="20"/>
                </w:rPr>
                <w:t>measurement_type</w:t>
              </w:r>
              <w:proofErr w:type="spellEnd"/>
              <w:r w:rsidRPr="003D3253">
                <w:rPr>
                  <w:rFonts w:ascii="Courier New" w:hAnsi="Courier New" w:cs="Courier New"/>
                  <w:color w:val="666666"/>
                  <w:sz w:val="20"/>
                  <w:szCs w:val="20"/>
                </w:rPr>
                <w:t>=</w:t>
              </w:r>
              <w:proofErr w:type="spellStart"/>
              <w:r w:rsidRPr="003D3253">
                <w:rPr>
                  <w:rFonts w:ascii="Courier New" w:hAnsi="Courier New" w:cs="Courier New"/>
                  <w:color w:val="333333"/>
                  <w:sz w:val="20"/>
                  <w:szCs w:val="20"/>
                </w:rPr>
                <w:t>measurement_type</w:t>
              </w:r>
              <w:proofErr w:type="spellEnd"/>
              <w:r w:rsidRPr="003D3253">
                <w:rPr>
                  <w:rFonts w:ascii="Courier New" w:hAnsi="Courier New" w:cs="Courier New"/>
                  <w:color w:val="333333"/>
                  <w:sz w:val="20"/>
                  <w:szCs w:val="20"/>
                </w:rPr>
                <w:t xml:space="preserve">, </w:t>
              </w:r>
              <w:proofErr w:type="spellStart"/>
              <w:r w:rsidRPr="003D3253">
                <w:rPr>
                  <w:rFonts w:ascii="Courier New" w:hAnsi="Courier New" w:cs="Courier New"/>
                  <w:color w:val="333333"/>
                  <w:sz w:val="20"/>
                  <w:szCs w:val="20"/>
                </w:rPr>
                <w:t>lin_coeff</w:t>
              </w:r>
              <w:proofErr w:type="spellEnd"/>
              <w:r w:rsidRPr="003D3253">
                <w:rPr>
                  <w:rFonts w:ascii="Courier New" w:hAnsi="Courier New" w:cs="Courier New"/>
                  <w:color w:val="666666"/>
                  <w:sz w:val="20"/>
                  <w:szCs w:val="20"/>
                </w:rPr>
                <w:t>=</w:t>
              </w:r>
              <w:proofErr w:type="spellStart"/>
              <w:r w:rsidRPr="003D3253">
                <w:rPr>
                  <w:rFonts w:ascii="Courier New" w:hAnsi="Courier New" w:cs="Courier New"/>
                  <w:color w:val="333333"/>
                  <w:sz w:val="20"/>
                  <w:szCs w:val="20"/>
                </w:rPr>
                <w:t>lin_coeff</w:t>
              </w:r>
              <w:proofErr w:type="spellEnd"/>
              <w:r w:rsidRPr="003D3253">
                <w:rPr>
                  <w:rFonts w:ascii="Courier New" w:hAnsi="Courier New" w:cs="Courier New"/>
                  <w:color w:val="333333"/>
                  <w:sz w:val="20"/>
                  <w:szCs w:val="20"/>
                </w:rPr>
                <w:t xml:space="preserve">, </w:t>
              </w:r>
              <w:proofErr w:type="spellStart"/>
              <w:r w:rsidRPr="003D3253">
                <w:rPr>
                  <w:rFonts w:ascii="Courier New" w:hAnsi="Courier New" w:cs="Courier New"/>
                  <w:color w:val="333333"/>
                  <w:sz w:val="20"/>
                  <w:szCs w:val="20"/>
                </w:rPr>
                <w:t>square_coeff</w:t>
              </w:r>
              <w:proofErr w:type="spellEnd"/>
              <w:r w:rsidRPr="003D3253">
                <w:rPr>
                  <w:rFonts w:ascii="Courier New" w:hAnsi="Courier New" w:cs="Courier New"/>
                  <w:color w:val="666666"/>
                  <w:sz w:val="20"/>
                  <w:szCs w:val="20"/>
                </w:rPr>
                <w:t>=</w:t>
              </w:r>
              <w:proofErr w:type="spellStart"/>
              <w:r w:rsidRPr="003D3253">
                <w:rPr>
                  <w:rFonts w:ascii="Courier New" w:hAnsi="Courier New" w:cs="Courier New"/>
                  <w:color w:val="333333"/>
                  <w:sz w:val="20"/>
                  <w:szCs w:val="20"/>
                </w:rPr>
                <w:t>square_coeff</w:t>
              </w:r>
              <w:proofErr w:type="spellEnd"/>
              <w:r w:rsidRPr="003D3253">
                <w:rPr>
                  <w:rFonts w:ascii="Courier New" w:hAnsi="Courier New" w:cs="Courier New"/>
                  <w:color w:val="333333"/>
                  <w:sz w:val="20"/>
                  <w:szCs w:val="20"/>
                </w:rPr>
                <w:t xml:space="preserve">, </w:t>
              </w:r>
              <w:proofErr w:type="spellStart"/>
              <w:r w:rsidRPr="003D3253">
                <w:rPr>
                  <w:rFonts w:ascii="Courier New" w:hAnsi="Courier New" w:cs="Courier New"/>
                  <w:color w:val="333333"/>
                  <w:sz w:val="20"/>
                  <w:szCs w:val="20"/>
                </w:rPr>
                <w:t>cubic_coeff</w:t>
              </w:r>
              <w:proofErr w:type="spellEnd"/>
              <w:r w:rsidRPr="003D3253">
                <w:rPr>
                  <w:rFonts w:ascii="Courier New" w:hAnsi="Courier New" w:cs="Courier New"/>
                  <w:color w:val="666666"/>
                  <w:sz w:val="20"/>
                  <w:szCs w:val="20"/>
                </w:rPr>
                <w:t>=</w:t>
              </w:r>
              <w:proofErr w:type="spellStart"/>
              <w:r w:rsidRPr="003D3253">
                <w:rPr>
                  <w:rFonts w:ascii="Courier New" w:hAnsi="Courier New" w:cs="Courier New"/>
                  <w:color w:val="333333"/>
                  <w:sz w:val="20"/>
                  <w:szCs w:val="20"/>
                </w:rPr>
                <w:t>cubic_coeff</w:t>
              </w:r>
              <w:proofErr w:type="spellEnd"/>
              <w:r w:rsidRPr="003D3253">
                <w:rPr>
                  <w:rFonts w:ascii="Courier New" w:hAnsi="Courier New" w:cs="Courier New"/>
                  <w:color w:val="333333"/>
                  <w:sz w:val="20"/>
                  <w:szCs w:val="20"/>
                </w:rPr>
                <w:t xml:space="preserve">, </w:t>
              </w:r>
              <w:proofErr w:type="spellStart"/>
              <w:r w:rsidRPr="003D3253">
                <w:rPr>
                  <w:rFonts w:ascii="Courier New" w:hAnsi="Courier New" w:cs="Courier New"/>
                  <w:color w:val="333333"/>
                  <w:sz w:val="20"/>
                  <w:szCs w:val="20"/>
                </w:rPr>
                <w:t>fourth_ord_coeff</w:t>
              </w:r>
              <w:proofErr w:type="spellEnd"/>
              <w:r w:rsidRPr="003D3253">
                <w:rPr>
                  <w:rFonts w:ascii="Courier New" w:hAnsi="Courier New" w:cs="Courier New"/>
                  <w:color w:val="666666"/>
                  <w:sz w:val="20"/>
                  <w:szCs w:val="20"/>
                </w:rPr>
                <w:t>=</w:t>
              </w:r>
              <w:proofErr w:type="spellStart"/>
              <w:r w:rsidRPr="003D3253">
                <w:rPr>
                  <w:rFonts w:ascii="Courier New" w:hAnsi="Courier New" w:cs="Courier New"/>
                  <w:color w:val="333333"/>
                  <w:sz w:val="20"/>
                  <w:szCs w:val="20"/>
                </w:rPr>
                <w:t>fourth_ord_coeff</w:t>
              </w:r>
              <w:proofErr w:type="spellEnd"/>
              <w:r w:rsidRPr="003D3253">
                <w:rPr>
                  <w:rFonts w:ascii="Courier New" w:hAnsi="Courier New" w:cs="Courier New"/>
                  <w:color w:val="333333"/>
                  <w:sz w:val="20"/>
                  <w:szCs w:val="20"/>
                </w:rPr>
                <w:t>)</w:t>
              </w:r>
            </w:ins>
          </w:p>
          <w:p w14:paraId="2E7A7241" w14:textId="77777777" w:rsidR="00180EA7" w:rsidRPr="003D3253" w:rsidRDefault="00180EA7" w:rsidP="00180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54" w:author="Windows User" w:date="2023-02-22T00:45:00Z"/>
                <w:rFonts w:ascii="Courier New" w:hAnsi="Courier New" w:cs="Courier New"/>
                <w:color w:val="333333"/>
                <w:sz w:val="20"/>
                <w:szCs w:val="20"/>
              </w:rPr>
            </w:pPr>
          </w:p>
        </w:tc>
      </w:tr>
    </w:tbl>
    <w:p w14:paraId="20831756" w14:textId="2AD35DB4" w:rsidR="00252744" w:rsidRDefault="006B5943" w:rsidP="00905E5B">
      <w:r>
        <w:t>Pomoću</w:t>
      </w:r>
      <w:r w:rsidR="00905E5B">
        <w:t xml:space="preserve"> </w:t>
      </w:r>
      <w:r w:rsidR="00905E5B" w:rsidRPr="00A962DC">
        <w:t>“</w:t>
      </w:r>
      <w:r w:rsidR="00905E5B" w:rsidRPr="00713EF6">
        <w:t xml:space="preserve"> </w:t>
      </w:r>
      <w:r w:rsidR="00905E5B" w:rsidRPr="00A962DC">
        <w:t>godirect_publisher.py ”</w:t>
      </w:r>
      <w:r w:rsidR="00905E5B">
        <w:t xml:space="preserve"> </w:t>
      </w:r>
      <w:r>
        <w:t>datoteke pozivaju se koeficijenti koji su definirani u .</w:t>
      </w:r>
      <w:proofErr w:type="spellStart"/>
      <w:r>
        <w:t>yaml</w:t>
      </w:r>
      <w:proofErr w:type="spellEnd"/>
      <w:r>
        <w:t xml:space="preserve"> datoteci. U </w:t>
      </w:r>
      <w:r w:rsidRPr="00A962DC">
        <w:t>“</w:t>
      </w:r>
      <w:r w:rsidRPr="00713EF6">
        <w:t xml:space="preserve"> </w:t>
      </w:r>
      <w:r w:rsidRPr="00A962DC">
        <w:t>godirect_publisher.py ”</w:t>
      </w:r>
      <w:r>
        <w:t xml:space="preserve"> </w:t>
      </w:r>
      <w:r w:rsidR="00905E5B">
        <w:t>dodane su sljedeće linije koda</w:t>
      </w:r>
      <w:r w:rsidR="00252744">
        <w:t>.</w:t>
      </w:r>
      <w:r w:rsidR="009A47D7">
        <w:t xml:space="preserve"> </w:t>
      </w:r>
    </w:p>
    <w:tbl>
      <w:tblPr>
        <w:tblpPr w:leftFromText="180" w:rightFromText="180" w:vertAnchor="text" w:horzAnchor="margin" w:tblpY="331"/>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830"/>
      </w:tblGrid>
      <w:tr w:rsidR="00252744" w:rsidRPr="003D3253" w:rsidDel="00180EA7" w14:paraId="5FAB7B2C" w14:textId="7ABC029A" w:rsidTr="00252744">
        <w:trPr>
          <w:tblCellSpacing w:w="15" w:type="dxa"/>
          <w:del w:id="1755" w:author="Windows User" w:date="2023-02-22T00:45:00Z"/>
        </w:trPr>
        <w:tc>
          <w:tcPr>
            <w:tcW w:w="0" w:type="auto"/>
            <w:vAlign w:val="center"/>
            <w:hideMark/>
          </w:tcPr>
          <w:p w14:paraId="50A502E3" w14:textId="33F19784" w:rsidR="00252744" w:rsidRPr="003D3253" w:rsidDel="00180EA7" w:rsidRDefault="00252744" w:rsidP="00252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del w:id="1756" w:author="Windows User" w:date="2023-02-22T00:45:00Z"/>
                <w:rFonts w:ascii="Courier New" w:hAnsi="Courier New" w:cs="Courier New"/>
                <w:color w:val="333333"/>
                <w:sz w:val="20"/>
                <w:szCs w:val="20"/>
              </w:rPr>
            </w:pPr>
            <w:del w:id="1757" w:author="Windows User" w:date="2023-02-22T00:45:00Z">
              <w:r w:rsidRPr="003D3253" w:rsidDel="00180EA7">
                <w:rPr>
                  <w:rFonts w:ascii="Courier New" w:hAnsi="Courier New" w:cs="Courier New"/>
                  <w:color w:val="333333"/>
                  <w:sz w:val="20"/>
                  <w:szCs w:val="20"/>
                </w:rPr>
                <w:delText>1</w:delText>
              </w:r>
            </w:del>
          </w:p>
          <w:p w14:paraId="656CA45E" w14:textId="1BBA4D8F" w:rsidR="00252744" w:rsidRPr="003D3253" w:rsidDel="00180EA7" w:rsidRDefault="00252744" w:rsidP="00252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del w:id="1758" w:author="Windows User" w:date="2023-02-22T00:45:00Z"/>
                <w:rFonts w:ascii="Courier New" w:hAnsi="Courier New" w:cs="Courier New"/>
                <w:color w:val="333333"/>
                <w:sz w:val="20"/>
                <w:szCs w:val="20"/>
              </w:rPr>
            </w:pPr>
            <w:del w:id="1759" w:author="Windows User" w:date="2023-02-22T00:45:00Z">
              <w:r w:rsidRPr="003D3253" w:rsidDel="00180EA7">
                <w:rPr>
                  <w:rFonts w:ascii="Courier New" w:hAnsi="Courier New" w:cs="Courier New"/>
                  <w:color w:val="333333"/>
                  <w:sz w:val="20"/>
                  <w:szCs w:val="20"/>
                </w:rPr>
                <w:delText>2</w:delText>
              </w:r>
            </w:del>
          </w:p>
          <w:p w14:paraId="13EA8530" w14:textId="4CFB3D13" w:rsidR="00252744" w:rsidRPr="003D3253" w:rsidDel="00180EA7" w:rsidRDefault="00252744" w:rsidP="00252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del w:id="1760" w:author="Windows User" w:date="2023-02-22T00:45:00Z"/>
                <w:rFonts w:ascii="Courier New" w:hAnsi="Courier New" w:cs="Courier New"/>
                <w:color w:val="333333"/>
                <w:sz w:val="20"/>
                <w:szCs w:val="20"/>
              </w:rPr>
            </w:pPr>
            <w:del w:id="1761" w:author="Windows User" w:date="2023-02-22T00:45:00Z">
              <w:r w:rsidRPr="003D3253" w:rsidDel="00180EA7">
                <w:rPr>
                  <w:rFonts w:ascii="Courier New" w:hAnsi="Courier New" w:cs="Courier New"/>
                  <w:color w:val="333333"/>
                  <w:sz w:val="20"/>
                  <w:szCs w:val="20"/>
                </w:rPr>
                <w:delText>3</w:delText>
              </w:r>
            </w:del>
          </w:p>
          <w:p w14:paraId="27045084" w14:textId="37DC33EF" w:rsidR="00252744" w:rsidRPr="003D3253" w:rsidDel="00180EA7" w:rsidRDefault="00252744" w:rsidP="00252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del w:id="1762" w:author="Windows User" w:date="2023-02-22T00:45:00Z"/>
                <w:rFonts w:ascii="Courier New" w:hAnsi="Courier New" w:cs="Courier New"/>
                <w:color w:val="333333"/>
                <w:sz w:val="20"/>
                <w:szCs w:val="20"/>
              </w:rPr>
            </w:pPr>
            <w:del w:id="1763" w:author="Windows User" w:date="2023-02-22T00:45:00Z">
              <w:r w:rsidRPr="003D3253" w:rsidDel="00180EA7">
                <w:rPr>
                  <w:rFonts w:ascii="Courier New" w:hAnsi="Courier New" w:cs="Courier New"/>
                  <w:color w:val="333333"/>
                  <w:sz w:val="20"/>
                  <w:szCs w:val="20"/>
                </w:rPr>
                <w:delText>4</w:delText>
              </w:r>
            </w:del>
          </w:p>
          <w:p w14:paraId="6B9195C4" w14:textId="2D6D7185" w:rsidR="00252744" w:rsidRPr="003D3253" w:rsidDel="00180EA7" w:rsidRDefault="00252744" w:rsidP="00252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del w:id="1764" w:author="Windows User" w:date="2023-02-22T00:45:00Z"/>
                <w:rFonts w:ascii="Courier New" w:hAnsi="Courier New" w:cs="Courier New"/>
                <w:color w:val="333333"/>
                <w:sz w:val="20"/>
                <w:szCs w:val="20"/>
              </w:rPr>
            </w:pPr>
            <w:del w:id="1765" w:author="Windows User" w:date="2023-02-22T00:45:00Z">
              <w:r w:rsidRPr="003D3253" w:rsidDel="00180EA7">
                <w:rPr>
                  <w:rFonts w:ascii="Courier New" w:hAnsi="Courier New" w:cs="Courier New"/>
                  <w:color w:val="333333"/>
                  <w:sz w:val="20"/>
                  <w:szCs w:val="20"/>
                </w:rPr>
                <w:delText>5</w:delText>
              </w:r>
            </w:del>
          </w:p>
        </w:tc>
        <w:tc>
          <w:tcPr>
            <w:tcW w:w="0" w:type="auto"/>
            <w:vAlign w:val="center"/>
            <w:hideMark/>
          </w:tcPr>
          <w:p w14:paraId="4B2B7AC9" w14:textId="0073FA80" w:rsidR="00252744" w:rsidRPr="003D3253" w:rsidDel="00180EA7" w:rsidRDefault="00252744" w:rsidP="00252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del w:id="1766" w:author="Windows User" w:date="2023-02-22T00:45:00Z"/>
                <w:rFonts w:ascii="Courier New" w:hAnsi="Courier New" w:cs="Courier New"/>
                <w:color w:val="333333"/>
                <w:sz w:val="20"/>
                <w:szCs w:val="20"/>
              </w:rPr>
            </w:pPr>
            <w:del w:id="1767" w:author="Windows User" w:date="2023-02-22T00:45:00Z">
              <w:r w:rsidRPr="003D3253" w:rsidDel="00180EA7">
                <w:rPr>
                  <w:rFonts w:ascii="Courier New" w:hAnsi="Courier New" w:cs="Courier New"/>
                  <w:color w:val="333333"/>
                  <w:sz w:val="20"/>
                  <w:szCs w:val="20"/>
                </w:rPr>
                <w:delText xml:space="preserve">lin_coeff </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 xml:space="preserve"> rospy</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get_param(</w:delText>
              </w:r>
              <w:r w:rsidRPr="003D3253" w:rsidDel="00180EA7">
                <w:rPr>
                  <w:rFonts w:ascii="Courier New" w:hAnsi="Courier New" w:cs="Courier New"/>
                  <w:color w:val="BA2121"/>
                  <w:sz w:val="20"/>
                  <w:szCs w:val="20"/>
                </w:rPr>
                <w:delText>'~lin_coeff'</w:delText>
              </w:r>
              <w:r w:rsidRPr="003D3253" w:rsidDel="00180EA7">
                <w:rPr>
                  <w:rFonts w:ascii="Courier New" w:hAnsi="Courier New" w:cs="Courier New"/>
                  <w:color w:val="333333"/>
                  <w:sz w:val="20"/>
                  <w:szCs w:val="20"/>
                </w:rPr>
                <w:delText>)</w:delText>
              </w:r>
            </w:del>
          </w:p>
          <w:p w14:paraId="5E125127" w14:textId="2F442712" w:rsidR="00252744" w:rsidRPr="003D3253" w:rsidDel="00180EA7" w:rsidRDefault="00252744" w:rsidP="00252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del w:id="1768" w:author="Windows User" w:date="2023-02-22T00:45:00Z"/>
                <w:rFonts w:ascii="Courier New" w:hAnsi="Courier New" w:cs="Courier New"/>
                <w:color w:val="333333"/>
                <w:sz w:val="20"/>
                <w:szCs w:val="20"/>
              </w:rPr>
            </w:pPr>
            <w:del w:id="1769" w:author="Windows User" w:date="2023-02-22T00:45:00Z">
              <w:r w:rsidRPr="003D3253" w:rsidDel="00180EA7">
                <w:rPr>
                  <w:rFonts w:ascii="Courier New" w:hAnsi="Courier New" w:cs="Courier New"/>
                  <w:color w:val="333333"/>
                  <w:sz w:val="20"/>
                  <w:szCs w:val="20"/>
                </w:rPr>
                <w:delText xml:space="preserve">square_coeff </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 xml:space="preserve"> rospy</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get_param(</w:delText>
              </w:r>
              <w:r w:rsidRPr="003D3253" w:rsidDel="00180EA7">
                <w:rPr>
                  <w:rFonts w:ascii="Courier New" w:hAnsi="Courier New" w:cs="Courier New"/>
                  <w:color w:val="BA2121"/>
                  <w:sz w:val="20"/>
                  <w:szCs w:val="20"/>
                </w:rPr>
                <w:delText>'~square_coeff'</w:delText>
              </w:r>
              <w:r w:rsidRPr="003D3253" w:rsidDel="00180EA7">
                <w:rPr>
                  <w:rFonts w:ascii="Courier New" w:hAnsi="Courier New" w:cs="Courier New"/>
                  <w:color w:val="333333"/>
                  <w:sz w:val="20"/>
                  <w:szCs w:val="20"/>
                </w:rPr>
                <w:delText>)</w:delText>
              </w:r>
            </w:del>
          </w:p>
          <w:p w14:paraId="7FC020BA" w14:textId="456484E6" w:rsidR="00252744" w:rsidRPr="003D3253" w:rsidDel="00180EA7" w:rsidRDefault="00252744" w:rsidP="00252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del w:id="1770" w:author="Windows User" w:date="2023-02-22T00:45:00Z"/>
                <w:rFonts w:ascii="Courier New" w:hAnsi="Courier New" w:cs="Courier New"/>
                <w:color w:val="333333"/>
                <w:sz w:val="20"/>
                <w:szCs w:val="20"/>
              </w:rPr>
            </w:pPr>
            <w:del w:id="1771" w:author="Windows User" w:date="2023-02-22T00:45:00Z">
              <w:r w:rsidRPr="003D3253" w:rsidDel="00180EA7">
                <w:rPr>
                  <w:rFonts w:ascii="Courier New" w:hAnsi="Courier New" w:cs="Courier New"/>
                  <w:color w:val="333333"/>
                  <w:sz w:val="20"/>
                  <w:szCs w:val="20"/>
                </w:rPr>
                <w:delText xml:space="preserve">cubic_coeff </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 xml:space="preserve"> rospy</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get_param(</w:delText>
              </w:r>
              <w:r w:rsidRPr="003D3253" w:rsidDel="00180EA7">
                <w:rPr>
                  <w:rFonts w:ascii="Courier New" w:hAnsi="Courier New" w:cs="Courier New"/>
                  <w:color w:val="BA2121"/>
                  <w:sz w:val="20"/>
                  <w:szCs w:val="20"/>
                </w:rPr>
                <w:delText>'~cubic_coeff'</w:delText>
              </w:r>
              <w:r w:rsidRPr="003D3253" w:rsidDel="00180EA7">
                <w:rPr>
                  <w:rFonts w:ascii="Courier New" w:hAnsi="Courier New" w:cs="Courier New"/>
                  <w:color w:val="333333"/>
                  <w:sz w:val="20"/>
                  <w:szCs w:val="20"/>
                </w:rPr>
                <w:delText>)</w:delText>
              </w:r>
            </w:del>
          </w:p>
          <w:p w14:paraId="08B47E6D" w14:textId="6DDD7FEC" w:rsidR="00252744" w:rsidRPr="003D3253" w:rsidDel="00180EA7" w:rsidRDefault="00252744" w:rsidP="00252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del w:id="1772" w:author="Windows User" w:date="2023-02-22T00:45:00Z"/>
                <w:rFonts w:ascii="Courier New" w:hAnsi="Courier New" w:cs="Courier New"/>
                <w:color w:val="333333"/>
                <w:sz w:val="20"/>
                <w:szCs w:val="20"/>
              </w:rPr>
            </w:pPr>
            <w:del w:id="1773" w:author="Windows User" w:date="2023-02-22T00:45:00Z">
              <w:r w:rsidRPr="003D3253" w:rsidDel="00180EA7">
                <w:rPr>
                  <w:rFonts w:ascii="Courier New" w:hAnsi="Courier New" w:cs="Courier New"/>
                  <w:color w:val="333333"/>
                  <w:sz w:val="20"/>
                  <w:szCs w:val="20"/>
                </w:rPr>
                <w:delText xml:space="preserve">fourth_ord_coeff </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 xml:space="preserve"> rospy</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get_param(</w:delText>
              </w:r>
              <w:r w:rsidRPr="003D3253" w:rsidDel="00180EA7">
                <w:rPr>
                  <w:rFonts w:ascii="Courier New" w:hAnsi="Courier New" w:cs="Courier New"/>
                  <w:color w:val="BA2121"/>
                  <w:sz w:val="20"/>
                  <w:szCs w:val="20"/>
                </w:rPr>
                <w:delText>'~fourth_ord_coeff'</w:delText>
              </w:r>
              <w:r w:rsidRPr="003D3253" w:rsidDel="00180EA7">
                <w:rPr>
                  <w:rFonts w:ascii="Courier New" w:hAnsi="Courier New" w:cs="Courier New"/>
                  <w:color w:val="333333"/>
                  <w:sz w:val="20"/>
                  <w:szCs w:val="20"/>
                </w:rPr>
                <w:delText>)</w:delText>
              </w:r>
            </w:del>
          </w:p>
          <w:p w14:paraId="0F62E302" w14:textId="003B3710" w:rsidR="00180EA7" w:rsidRPr="003D3253" w:rsidDel="00180EA7" w:rsidRDefault="00252744" w:rsidP="00252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del w:id="1774" w:author="Windows User" w:date="2023-02-22T00:45:00Z"/>
                <w:rFonts w:ascii="Courier New" w:hAnsi="Courier New" w:cs="Courier New"/>
                <w:color w:val="333333"/>
                <w:sz w:val="20"/>
                <w:szCs w:val="20"/>
              </w:rPr>
            </w:pPr>
            <w:del w:id="1775" w:author="Windows User" w:date="2023-02-22T00:45:00Z">
              <w:r w:rsidRPr="003D3253" w:rsidDel="00180EA7">
                <w:rPr>
                  <w:rFonts w:ascii="Courier New" w:hAnsi="Courier New" w:cs="Courier New"/>
                  <w:color w:val="333333"/>
                  <w:sz w:val="20"/>
                  <w:szCs w:val="20"/>
                </w:rPr>
                <w:delText>gdx_hd</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read(publisher</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pub, measurement_type</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measurement_type, lin_coeff</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lin_coeff, square_coeff</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square_coeff, cubic_coeff</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cubic_coeff, fourth_ord_coeff</w:delText>
              </w:r>
              <w:r w:rsidRPr="003D3253" w:rsidDel="00180EA7">
                <w:rPr>
                  <w:rFonts w:ascii="Courier New" w:hAnsi="Courier New" w:cs="Courier New"/>
                  <w:color w:val="666666"/>
                  <w:sz w:val="20"/>
                  <w:szCs w:val="20"/>
                </w:rPr>
                <w:delText>=</w:delText>
              </w:r>
              <w:r w:rsidRPr="003D3253" w:rsidDel="00180EA7">
                <w:rPr>
                  <w:rFonts w:ascii="Courier New" w:hAnsi="Courier New" w:cs="Courier New"/>
                  <w:color w:val="333333"/>
                  <w:sz w:val="20"/>
                  <w:szCs w:val="20"/>
                </w:rPr>
                <w:delText>fourth_ord_coeff)</w:delText>
              </w:r>
            </w:del>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276"/>
      </w:tblGrid>
      <w:tr w:rsidR="00180EA7" w:rsidRPr="00B303C8" w14:paraId="2A32F8E9" w14:textId="77777777" w:rsidTr="00074727">
        <w:trPr>
          <w:tblCellSpacing w:w="15" w:type="dxa"/>
          <w:ins w:id="1776" w:author="Windows User" w:date="2023-02-22T00:45:00Z"/>
        </w:trPr>
        <w:tc>
          <w:tcPr>
            <w:tcW w:w="0" w:type="auto"/>
            <w:vAlign w:val="center"/>
            <w:hideMark/>
          </w:tcPr>
          <w:p w14:paraId="3BB7B718"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77" w:author="Windows User" w:date="2023-02-22T00:45:00Z"/>
                <w:rFonts w:ascii="Courier New" w:hAnsi="Courier New" w:cs="Courier New"/>
                <w:color w:val="333333"/>
                <w:sz w:val="20"/>
                <w:szCs w:val="20"/>
              </w:rPr>
            </w:pPr>
            <w:ins w:id="1778" w:author="Windows User" w:date="2023-02-22T00:45:00Z">
              <w:r w:rsidRPr="00B303C8">
                <w:rPr>
                  <w:rFonts w:ascii="Courier New" w:hAnsi="Courier New" w:cs="Courier New"/>
                  <w:color w:val="333333"/>
                  <w:sz w:val="20"/>
                  <w:szCs w:val="20"/>
                </w:rPr>
                <w:t>1</w:t>
              </w:r>
            </w:ins>
          </w:p>
          <w:p w14:paraId="11F7E552"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79" w:author="Windows User" w:date="2023-02-22T00:45:00Z"/>
                <w:rFonts w:ascii="Courier New" w:hAnsi="Courier New" w:cs="Courier New"/>
                <w:color w:val="333333"/>
                <w:sz w:val="20"/>
                <w:szCs w:val="20"/>
              </w:rPr>
            </w:pPr>
            <w:ins w:id="1780" w:author="Windows User" w:date="2023-02-22T00:45:00Z">
              <w:r w:rsidRPr="00B303C8">
                <w:rPr>
                  <w:rFonts w:ascii="Courier New" w:hAnsi="Courier New" w:cs="Courier New"/>
                  <w:color w:val="333333"/>
                  <w:sz w:val="20"/>
                  <w:szCs w:val="20"/>
                </w:rPr>
                <w:t>2</w:t>
              </w:r>
            </w:ins>
          </w:p>
          <w:p w14:paraId="6E2526D8"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81" w:author="Windows User" w:date="2023-02-22T00:45:00Z"/>
                <w:rFonts w:ascii="Courier New" w:hAnsi="Courier New" w:cs="Courier New"/>
                <w:color w:val="333333"/>
                <w:sz w:val="20"/>
                <w:szCs w:val="20"/>
              </w:rPr>
            </w:pPr>
            <w:ins w:id="1782" w:author="Windows User" w:date="2023-02-22T00:45:00Z">
              <w:r w:rsidRPr="00B303C8">
                <w:rPr>
                  <w:rFonts w:ascii="Courier New" w:hAnsi="Courier New" w:cs="Courier New"/>
                  <w:color w:val="333333"/>
                  <w:sz w:val="20"/>
                  <w:szCs w:val="20"/>
                </w:rPr>
                <w:t>3</w:t>
              </w:r>
            </w:ins>
          </w:p>
          <w:p w14:paraId="2250252E"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83" w:author="Windows User" w:date="2023-02-22T00:45:00Z"/>
                <w:rFonts w:ascii="Courier New" w:hAnsi="Courier New" w:cs="Courier New"/>
                <w:color w:val="333333"/>
                <w:sz w:val="20"/>
                <w:szCs w:val="20"/>
              </w:rPr>
            </w:pPr>
            <w:ins w:id="1784" w:author="Windows User" w:date="2023-02-22T00:45:00Z">
              <w:r w:rsidRPr="00B303C8">
                <w:rPr>
                  <w:rFonts w:ascii="Courier New" w:hAnsi="Courier New" w:cs="Courier New"/>
                  <w:color w:val="333333"/>
                  <w:sz w:val="20"/>
                  <w:szCs w:val="20"/>
                </w:rPr>
                <w:t>4</w:t>
              </w:r>
            </w:ins>
          </w:p>
        </w:tc>
        <w:tc>
          <w:tcPr>
            <w:tcW w:w="0" w:type="auto"/>
            <w:vAlign w:val="center"/>
            <w:hideMark/>
          </w:tcPr>
          <w:p w14:paraId="77AF2129"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85" w:author="Windows User" w:date="2023-02-22T00:45:00Z"/>
                <w:rFonts w:ascii="Courier New" w:hAnsi="Courier New" w:cs="Courier New"/>
                <w:color w:val="333333"/>
                <w:sz w:val="20"/>
                <w:szCs w:val="20"/>
              </w:rPr>
            </w:pPr>
            <w:proofErr w:type="spellStart"/>
            <w:ins w:id="1786" w:author="Windows User" w:date="2023-02-22T00:45:00Z">
              <w:r w:rsidRPr="00B303C8">
                <w:rPr>
                  <w:rFonts w:ascii="Courier New" w:hAnsi="Courier New" w:cs="Courier New"/>
                  <w:color w:val="333333"/>
                  <w:sz w:val="20"/>
                  <w:szCs w:val="20"/>
                </w:rPr>
                <w:t>lin_coeff</w:t>
              </w:r>
              <w:proofErr w:type="spellEnd"/>
              <w:r w:rsidRPr="00B303C8">
                <w:rPr>
                  <w:rFonts w:ascii="Courier New" w:hAnsi="Courier New" w:cs="Courier New"/>
                  <w:color w:val="333333"/>
                  <w:sz w:val="20"/>
                  <w:szCs w:val="20"/>
                </w:rPr>
                <w:t xml:space="preserve">: </w:t>
              </w:r>
              <w:r w:rsidRPr="00B303C8">
                <w:rPr>
                  <w:rFonts w:ascii="Courier New" w:hAnsi="Courier New" w:cs="Courier New"/>
                  <w:color w:val="666666"/>
                  <w:sz w:val="20"/>
                  <w:szCs w:val="20"/>
                </w:rPr>
                <w:t>1.095545806</w:t>
              </w:r>
            </w:ins>
          </w:p>
          <w:p w14:paraId="14981EBA"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87" w:author="Windows User" w:date="2023-02-22T00:45:00Z"/>
                <w:rFonts w:ascii="Courier New" w:hAnsi="Courier New" w:cs="Courier New"/>
                <w:color w:val="333333"/>
                <w:sz w:val="20"/>
                <w:szCs w:val="20"/>
              </w:rPr>
            </w:pPr>
            <w:proofErr w:type="spellStart"/>
            <w:ins w:id="1788" w:author="Windows User" w:date="2023-02-22T00:45:00Z">
              <w:r w:rsidRPr="00B303C8">
                <w:rPr>
                  <w:rFonts w:ascii="Courier New" w:hAnsi="Courier New" w:cs="Courier New"/>
                  <w:color w:val="333333"/>
                  <w:sz w:val="20"/>
                  <w:szCs w:val="20"/>
                </w:rPr>
                <w:t>square_coeff</w:t>
              </w:r>
              <w:proofErr w:type="spellEnd"/>
              <w:r w:rsidRPr="00B303C8">
                <w:rPr>
                  <w:rFonts w:ascii="Courier New" w:hAnsi="Courier New" w:cs="Courier New"/>
                  <w:color w:val="333333"/>
                  <w:sz w:val="20"/>
                  <w:szCs w:val="20"/>
                </w:rPr>
                <w:t xml:space="preserve">: </w:t>
              </w:r>
              <w:r w:rsidRPr="00B303C8">
                <w:rPr>
                  <w:rFonts w:ascii="Courier New" w:hAnsi="Courier New" w:cs="Courier New"/>
                  <w:color w:val="666666"/>
                  <w:sz w:val="20"/>
                  <w:szCs w:val="20"/>
                </w:rPr>
                <w:t>-0.000302451</w:t>
              </w:r>
            </w:ins>
          </w:p>
          <w:p w14:paraId="2ADF90BA"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89" w:author="Windows User" w:date="2023-02-22T00:45:00Z"/>
                <w:rFonts w:ascii="Courier New" w:hAnsi="Courier New" w:cs="Courier New"/>
                <w:color w:val="333333"/>
                <w:sz w:val="20"/>
                <w:szCs w:val="20"/>
              </w:rPr>
            </w:pPr>
            <w:proofErr w:type="spellStart"/>
            <w:ins w:id="1790" w:author="Windows User" w:date="2023-02-22T00:45:00Z">
              <w:r w:rsidRPr="00B303C8">
                <w:rPr>
                  <w:rFonts w:ascii="Courier New" w:hAnsi="Courier New" w:cs="Courier New"/>
                  <w:color w:val="333333"/>
                  <w:sz w:val="20"/>
                  <w:szCs w:val="20"/>
                </w:rPr>
                <w:t>cubic_coeff</w:t>
              </w:r>
              <w:proofErr w:type="spellEnd"/>
              <w:r w:rsidRPr="00B303C8">
                <w:rPr>
                  <w:rFonts w:ascii="Courier New" w:hAnsi="Courier New" w:cs="Courier New"/>
                  <w:color w:val="333333"/>
                  <w:sz w:val="20"/>
                  <w:szCs w:val="20"/>
                </w:rPr>
                <w:t xml:space="preserve">: </w:t>
              </w:r>
              <w:r w:rsidRPr="00B303C8">
                <w:rPr>
                  <w:rFonts w:ascii="Courier New" w:hAnsi="Courier New" w:cs="Courier New"/>
                  <w:color w:val="666666"/>
                  <w:sz w:val="20"/>
                  <w:szCs w:val="20"/>
                </w:rPr>
                <w:t>0.00000141565</w:t>
              </w:r>
            </w:ins>
          </w:p>
          <w:p w14:paraId="5DBFEA2A"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1791" w:author="Windows User" w:date="2023-02-22T00:45:00Z"/>
                <w:rFonts w:ascii="Courier New" w:hAnsi="Courier New" w:cs="Courier New"/>
                <w:color w:val="333333"/>
                <w:sz w:val="20"/>
                <w:szCs w:val="20"/>
              </w:rPr>
            </w:pPr>
            <w:proofErr w:type="spellStart"/>
            <w:ins w:id="1792" w:author="Windows User" w:date="2023-02-22T00:45:00Z">
              <w:r w:rsidRPr="00B303C8">
                <w:rPr>
                  <w:rFonts w:ascii="Courier New" w:hAnsi="Courier New" w:cs="Courier New"/>
                  <w:color w:val="333333"/>
                  <w:sz w:val="20"/>
                  <w:szCs w:val="20"/>
                </w:rPr>
                <w:t>fourth_ord_coeff</w:t>
              </w:r>
              <w:proofErr w:type="spellEnd"/>
              <w:r w:rsidRPr="00B303C8">
                <w:rPr>
                  <w:rFonts w:ascii="Courier New" w:hAnsi="Courier New" w:cs="Courier New"/>
                  <w:color w:val="333333"/>
                  <w:sz w:val="20"/>
                  <w:szCs w:val="20"/>
                </w:rPr>
                <w:t xml:space="preserve">: </w:t>
              </w:r>
              <w:r w:rsidRPr="00B303C8">
                <w:rPr>
                  <w:rFonts w:ascii="Courier New" w:hAnsi="Courier New" w:cs="Courier New"/>
                  <w:color w:val="666666"/>
                  <w:sz w:val="20"/>
                  <w:szCs w:val="20"/>
                </w:rPr>
                <w:t>-0.00000000173619</w:t>
              </w:r>
            </w:ins>
          </w:p>
          <w:p w14:paraId="268728BF" w14:textId="77777777" w:rsidR="00180EA7" w:rsidRPr="00B303C8" w:rsidRDefault="00180EA7" w:rsidP="00074727">
            <w:pPr>
              <w:spacing w:before="0" w:after="0" w:line="240" w:lineRule="auto"/>
              <w:jc w:val="left"/>
              <w:rPr>
                <w:ins w:id="1793" w:author="Windows User" w:date="2023-02-22T00:45:00Z"/>
                <w:color w:val="333333"/>
              </w:rPr>
            </w:pPr>
          </w:p>
        </w:tc>
      </w:tr>
    </w:tbl>
    <w:p w14:paraId="3788F28D" w14:textId="40D4696A" w:rsidR="00252744" w:rsidDel="003C411E" w:rsidRDefault="00252744" w:rsidP="00905E5B">
      <w:pPr>
        <w:rPr>
          <w:del w:id="1794" w:author="Windows User" w:date="2023-02-22T00:46:00Z"/>
        </w:rPr>
      </w:pPr>
    </w:p>
    <w:p w14:paraId="50954134" w14:textId="77777777" w:rsidR="003C411E" w:rsidRDefault="003C411E" w:rsidP="00905E5B">
      <w:pPr>
        <w:rPr>
          <w:ins w:id="1795" w:author="Windows User" w:date="2023-02-22T00:49:00Z"/>
        </w:rPr>
      </w:pPr>
    </w:p>
    <w:p w14:paraId="08F3512B" w14:textId="77777777" w:rsidR="003C411E" w:rsidRDefault="003C411E" w:rsidP="00905E5B">
      <w:pPr>
        <w:rPr>
          <w:ins w:id="1796" w:author="Windows User" w:date="2023-02-22T00:49:00Z"/>
        </w:rPr>
      </w:pPr>
    </w:p>
    <w:p w14:paraId="797D99F6" w14:textId="77777777" w:rsidR="003C411E" w:rsidRDefault="003C411E" w:rsidP="00905E5B">
      <w:pPr>
        <w:rPr>
          <w:ins w:id="1797" w:author="Windows User" w:date="2023-02-22T00:49:00Z"/>
        </w:rPr>
      </w:pPr>
    </w:p>
    <w:p w14:paraId="62886D2C" w14:textId="77777777" w:rsidR="003C411E" w:rsidRDefault="003C411E" w:rsidP="00905E5B">
      <w:pPr>
        <w:rPr>
          <w:ins w:id="1798" w:author="Windows User" w:date="2023-02-22T00:49:00Z"/>
        </w:rPr>
      </w:pPr>
    </w:p>
    <w:p w14:paraId="26D12619" w14:textId="77777777" w:rsidR="003C411E" w:rsidRDefault="003C411E" w:rsidP="00905E5B">
      <w:pPr>
        <w:rPr>
          <w:ins w:id="1799" w:author="Windows User" w:date="2023-02-22T00:49:00Z"/>
        </w:rPr>
      </w:pPr>
    </w:p>
    <w:p w14:paraId="2FDCE372" w14:textId="7ACAEAED" w:rsidR="006309DE" w:rsidRDefault="006309DE" w:rsidP="00905E5B">
      <w:pPr>
        <w:rPr>
          <w:ins w:id="1800" w:author="Ervin Kamenar" w:date="2023-02-20T15:34:00Z"/>
        </w:rPr>
      </w:pPr>
    </w:p>
    <w:p w14:paraId="55A37045" w14:textId="602072DB" w:rsidR="006309DE" w:rsidDel="00514AEE" w:rsidRDefault="006309DE" w:rsidP="00905E5B">
      <w:pPr>
        <w:rPr>
          <w:del w:id="1801" w:author="Windows User" w:date="2023-02-21T13:33:00Z"/>
        </w:rPr>
      </w:pPr>
      <w:bookmarkStart w:id="1802" w:name="_Toc127879385"/>
      <w:bookmarkStart w:id="1803" w:name="_Toc127918715"/>
      <w:bookmarkStart w:id="1804" w:name="_Toc128310687"/>
      <w:commentRangeStart w:id="1805"/>
      <w:commentRangeEnd w:id="1805"/>
      <w:ins w:id="1806" w:author="Ervin Kamenar" w:date="2023-02-20T15:34:00Z">
        <w:r>
          <w:rPr>
            <w:rStyle w:val="CommentReference"/>
          </w:rPr>
          <w:commentReference w:id="1805"/>
        </w:r>
      </w:ins>
      <w:bookmarkEnd w:id="1802"/>
      <w:bookmarkEnd w:id="1803"/>
      <w:bookmarkEnd w:id="1804"/>
    </w:p>
    <w:p w14:paraId="6500BEFC" w14:textId="57E31D0A" w:rsidR="00905E5B" w:rsidDel="00514AEE" w:rsidRDefault="00905E5B" w:rsidP="00905E5B">
      <w:pPr>
        <w:rPr>
          <w:del w:id="1807" w:author="Windows User" w:date="2023-02-21T13:33:00Z"/>
        </w:rPr>
      </w:pPr>
      <w:bookmarkStart w:id="1808" w:name="_Toc127879386"/>
      <w:bookmarkStart w:id="1809" w:name="_Toc127918716"/>
      <w:bookmarkStart w:id="1810" w:name="_Toc128310688"/>
      <w:bookmarkEnd w:id="1808"/>
      <w:bookmarkEnd w:id="1809"/>
      <w:bookmarkEnd w:id="1810"/>
    </w:p>
    <w:p w14:paraId="43FB870F" w14:textId="6314D8CE" w:rsidR="006B5943" w:rsidRPr="00733550" w:rsidDel="00514AEE" w:rsidRDefault="00EF1DF3" w:rsidP="00733550">
      <w:pPr>
        <w:rPr>
          <w:del w:id="1811" w:author="Windows User" w:date="2023-02-21T13:33:00Z"/>
        </w:rPr>
      </w:pPr>
      <w:bookmarkStart w:id="1812" w:name="_Toc126618641"/>
      <w:del w:id="1813" w:author="Windows User" w:date="2023-02-21T13:33:00Z">
        <w:r w:rsidDel="00514AEE">
          <w:br w:type="page"/>
        </w:r>
      </w:del>
    </w:p>
    <w:p w14:paraId="642ED93E" w14:textId="463C23DF" w:rsidR="00F41196" w:rsidRPr="00A962DC" w:rsidRDefault="001529E5" w:rsidP="003D4D80">
      <w:pPr>
        <w:pStyle w:val="Heading1"/>
      </w:pPr>
      <w:bookmarkStart w:id="1814" w:name="_Toc128310689"/>
      <w:r w:rsidRPr="00A962DC">
        <w:t>Shimmer</w:t>
      </w:r>
      <w:r w:rsidR="008A687C">
        <w:t>3</w:t>
      </w:r>
      <w:r w:rsidRPr="00A962DC">
        <w:t xml:space="preserve"> senzori</w:t>
      </w:r>
      <w:bookmarkEnd w:id="1812"/>
      <w:bookmarkEnd w:id="1814"/>
    </w:p>
    <w:p w14:paraId="0B993674" w14:textId="2FF0B4BB" w:rsidR="00194C89" w:rsidRDefault="000A3A58" w:rsidP="000A3A58">
      <w:pPr>
        <w:rPr>
          <w:ins w:id="1815" w:author="Windows User" w:date="2023-02-21T13:38:00Z"/>
        </w:rPr>
      </w:pPr>
      <w:proofErr w:type="spellStart"/>
      <w:r w:rsidRPr="00A962DC">
        <w:t>Shimmer</w:t>
      </w:r>
      <w:proofErr w:type="spellEnd"/>
      <w:r w:rsidRPr="00A962DC">
        <w:t xml:space="preserve"> senzori su </w:t>
      </w:r>
      <w:r>
        <w:t>nosivi senzori</w:t>
      </w:r>
      <w:r w:rsidRPr="00A962DC">
        <w:t xml:space="preserve"> ko</w:t>
      </w:r>
      <w:r>
        <w:t xml:space="preserve">ji služe za </w:t>
      </w:r>
      <w:r w:rsidRPr="00A962DC">
        <w:t>pra</w:t>
      </w:r>
      <w:r>
        <w:t>ćenje</w:t>
      </w:r>
      <w:r w:rsidRPr="00A962DC">
        <w:t>, mjer</w:t>
      </w:r>
      <w:r>
        <w:t>enje</w:t>
      </w:r>
      <w:r w:rsidRPr="00A962DC">
        <w:t xml:space="preserve"> i sprem</w:t>
      </w:r>
      <w:r>
        <w:t>anje podataka o</w:t>
      </w:r>
      <w:r w:rsidRPr="007F607B">
        <w:t xml:space="preserve"> </w:t>
      </w:r>
      <w:proofErr w:type="spellStart"/>
      <w:r w:rsidRPr="00A962DC">
        <w:t>kinematičkoj</w:t>
      </w:r>
      <w:proofErr w:type="spellEnd"/>
      <w:r w:rsidRPr="00A962DC">
        <w:t xml:space="preserve"> i biofizičkoj aktivnosti osobe</w:t>
      </w:r>
      <w:r w:rsidR="00DE1864">
        <w:t xml:space="preserve"> ovisno o </w:t>
      </w:r>
      <w:r w:rsidR="00110A6D">
        <w:t>konfiguraciji</w:t>
      </w:r>
      <w:r w:rsidRPr="00A962DC">
        <w:t xml:space="preserve">. Napravljeni su da budu </w:t>
      </w:r>
      <w:r w:rsidRPr="00A962DC">
        <w:lastRenderedPageBreak/>
        <w:t>lagani, fleksibilni i robusni. Omogućuju dobivanje pouzdanih i kvalitetnih podataka.</w:t>
      </w:r>
      <w:r w:rsidR="00014A49">
        <w:t xml:space="preserve"> </w:t>
      </w:r>
      <w:r w:rsidR="00A10150">
        <w:t>Korišteni Shimmer3 senzor</w:t>
      </w:r>
      <w:r w:rsidR="008B7E57">
        <w:t xml:space="preserve"> ima mogućnost </w:t>
      </w:r>
      <w:r w:rsidR="00105686">
        <w:t xml:space="preserve">mjerenja </w:t>
      </w:r>
      <w:r w:rsidR="00614E88">
        <w:t xml:space="preserve">površinske </w:t>
      </w:r>
      <w:r w:rsidR="005B3C94">
        <w:t>elektromiografije</w:t>
      </w:r>
      <w:ins w:id="1816" w:author="Windows User" w:date="2023-02-26T13:38:00Z">
        <w:r w:rsidR="00C90F5C">
          <w:t xml:space="preserve"> </w:t>
        </w:r>
      </w:ins>
      <w:del w:id="1817" w:author="Windows User" w:date="2023-02-26T13:38:00Z">
        <w:r w:rsidR="005B3C94" w:rsidDel="00C90F5C">
          <w:delText xml:space="preserve"> </w:delText>
        </w:r>
      </w:del>
      <w:r w:rsidR="005D3981">
        <w:t>(</w:t>
      </w:r>
      <w:ins w:id="1818" w:author="Windows User" w:date="2023-02-26T13:38:00Z">
        <w:r w:rsidR="00C90F5C">
          <w:t xml:space="preserve">engl. </w:t>
        </w:r>
      </w:ins>
      <w:proofErr w:type="spellStart"/>
      <w:ins w:id="1819" w:author="Windows User" w:date="2023-02-26T13:39:00Z">
        <w:r w:rsidR="00C90F5C" w:rsidRPr="00C90F5C">
          <w:rPr>
            <w:i/>
            <w:rPrChange w:id="1820" w:author="Windows User" w:date="2023-02-26T13:39:00Z">
              <w:rPr/>
            </w:rPrChange>
          </w:rPr>
          <w:t>surface</w:t>
        </w:r>
        <w:proofErr w:type="spellEnd"/>
        <w:r w:rsidR="00C90F5C" w:rsidRPr="00C90F5C">
          <w:rPr>
            <w:i/>
            <w:rPrChange w:id="1821" w:author="Windows User" w:date="2023-02-26T13:39:00Z">
              <w:rPr/>
            </w:rPrChange>
          </w:rPr>
          <w:t xml:space="preserve"> </w:t>
        </w:r>
        <w:proofErr w:type="spellStart"/>
        <w:r w:rsidR="00C90F5C" w:rsidRPr="00C90F5C">
          <w:rPr>
            <w:i/>
            <w:rPrChange w:id="1822" w:author="Windows User" w:date="2023-02-26T13:39:00Z">
              <w:rPr/>
            </w:rPrChange>
          </w:rPr>
          <w:t>Electromiography</w:t>
        </w:r>
      </w:ins>
      <w:proofErr w:type="spellEnd"/>
      <w:ins w:id="1823" w:author="Windows User" w:date="2023-02-26T13:40:00Z">
        <w:r w:rsidR="00C90F5C">
          <w:rPr>
            <w:i/>
            <w:iCs/>
          </w:rPr>
          <w:t xml:space="preserve"> </w:t>
        </w:r>
      </w:ins>
      <w:ins w:id="1824" w:author="Windows User" w:date="2023-02-26T13:42:00Z">
        <w:r w:rsidR="00EE04BC">
          <w:rPr>
            <w:iCs/>
          </w:rPr>
          <w:t>-</w:t>
        </w:r>
      </w:ins>
      <w:ins w:id="1825" w:author="Windows User" w:date="2023-02-26T13:40:00Z">
        <w:r w:rsidR="00C90F5C">
          <w:rPr>
            <w:iCs/>
          </w:rPr>
          <w:t xml:space="preserve"> </w:t>
        </w:r>
      </w:ins>
      <w:del w:id="1826" w:author="Windows User" w:date="2023-02-20T08:07:00Z">
        <w:r w:rsidR="003402B6" w:rsidRPr="00C90F5C" w:rsidDel="00DA4F9D">
          <w:rPr>
            <w:iCs/>
            <w:rPrChange w:id="1827" w:author="Windows User" w:date="2023-02-26T13:40:00Z">
              <w:rPr>
                <w:i/>
                <w:iCs/>
              </w:rPr>
            </w:rPrChange>
          </w:rPr>
          <w:delText>e</w:delText>
        </w:r>
        <w:r w:rsidR="005D3981" w:rsidRPr="00C90F5C" w:rsidDel="00DA4F9D">
          <w:rPr>
            <w:iCs/>
            <w:rPrChange w:id="1828" w:author="Windows User" w:date="2023-02-26T13:40:00Z">
              <w:rPr>
                <w:i/>
                <w:iCs/>
              </w:rPr>
            </w:rPrChange>
          </w:rPr>
          <w:delText xml:space="preserve">ng. </w:delText>
        </w:r>
        <w:r w:rsidR="00614E88" w:rsidRPr="00C90F5C" w:rsidDel="00DA4F9D">
          <w:rPr>
            <w:iCs/>
            <w:rPrChange w:id="1829" w:author="Windows User" w:date="2023-02-26T13:40:00Z">
              <w:rPr>
                <w:i/>
                <w:iCs/>
              </w:rPr>
            </w:rPrChange>
          </w:rPr>
          <w:delText xml:space="preserve">surface </w:delText>
        </w:r>
        <w:r w:rsidR="005D3981" w:rsidRPr="00C90F5C" w:rsidDel="00DA4F9D">
          <w:rPr>
            <w:iCs/>
            <w:rPrChange w:id="1830" w:author="Windows User" w:date="2023-02-26T13:40:00Z">
              <w:rPr>
                <w:i/>
                <w:iCs/>
              </w:rPr>
            </w:rPrChange>
          </w:rPr>
          <w:delText>El</w:delText>
        </w:r>
        <w:r w:rsidR="00987F91" w:rsidRPr="00C90F5C" w:rsidDel="00DA4F9D">
          <w:rPr>
            <w:iCs/>
            <w:rPrChange w:id="1831" w:author="Windows User" w:date="2023-02-26T13:40:00Z">
              <w:rPr>
                <w:i/>
                <w:iCs/>
              </w:rPr>
            </w:rPrChange>
          </w:rPr>
          <w:delText xml:space="preserve">ectromiography – </w:delText>
        </w:r>
        <w:r w:rsidR="00614E88" w:rsidRPr="00C90F5C" w:rsidDel="00DA4F9D">
          <w:rPr>
            <w:iCs/>
            <w:rPrChange w:id="1832" w:author="Windows User" w:date="2023-02-26T13:40:00Z">
              <w:rPr>
                <w:i/>
                <w:iCs/>
              </w:rPr>
            </w:rPrChange>
          </w:rPr>
          <w:delText>s</w:delText>
        </w:r>
        <w:r w:rsidR="00987F91" w:rsidRPr="00C90F5C" w:rsidDel="00DA4F9D">
          <w:rPr>
            <w:iCs/>
            <w:rPrChange w:id="1833" w:author="Windows User" w:date="2023-02-26T13:40:00Z">
              <w:rPr>
                <w:i/>
                <w:iCs/>
              </w:rPr>
            </w:rPrChange>
          </w:rPr>
          <w:delText>EMG</w:delText>
        </w:r>
        <w:r w:rsidR="00987F91" w:rsidRPr="00EE04BC" w:rsidDel="00DA4F9D">
          <w:delText>)</w:delText>
        </w:r>
      </w:del>
      <w:proofErr w:type="spellStart"/>
      <w:ins w:id="1834" w:author="Windows User" w:date="2023-02-26T13:40:00Z">
        <w:r w:rsidR="00C90F5C">
          <w:rPr>
            <w:iCs/>
          </w:rPr>
          <w:t>sEMG</w:t>
        </w:r>
        <w:proofErr w:type="spellEnd"/>
        <w:r w:rsidR="00C90F5C">
          <w:rPr>
            <w:iCs/>
          </w:rPr>
          <w:t>)</w:t>
        </w:r>
      </w:ins>
      <w:r w:rsidR="00105686">
        <w:t xml:space="preserve"> </w:t>
      </w:r>
      <w:r w:rsidR="005B3C94">
        <w:t>i elektro</w:t>
      </w:r>
      <w:r w:rsidR="004908EE">
        <w:t>kardiografije</w:t>
      </w:r>
      <w:r w:rsidR="00987F91">
        <w:t xml:space="preserve"> (</w:t>
      </w:r>
      <w:r w:rsidR="003402B6" w:rsidRPr="00324103">
        <w:rPr>
          <w:iCs/>
          <w:rPrChange w:id="1835" w:author="Windows User" w:date="2023-02-24T18:16:00Z">
            <w:rPr>
              <w:i/>
              <w:iCs/>
            </w:rPr>
          </w:rPrChange>
        </w:rPr>
        <w:t>e</w:t>
      </w:r>
      <w:r w:rsidR="004908EE" w:rsidRPr="00324103">
        <w:rPr>
          <w:iCs/>
          <w:rPrChange w:id="1836" w:author="Windows User" w:date="2023-02-24T18:16:00Z">
            <w:rPr>
              <w:i/>
              <w:iCs/>
            </w:rPr>
          </w:rPrChange>
        </w:rPr>
        <w:t>ng</w:t>
      </w:r>
      <w:ins w:id="1837" w:author="Windows User" w:date="2023-02-24T18:16:00Z">
        <w:r w:rsidR="00324103" w:rsidRPr="00324103">
          <w:rPr>
            <w:iCs/>
            <w:rPrChange w:id="1838" w:author="Windows User" w:date="2023-02-24T18:16:00Z">
              <w:rPr>
                <w:i/>
                <w:iCs/>
              </w:rPr>
            </w:rPrChange>
          </w:rPr>
          <w:t>l</w:t>
        </w:r>
      </w:ins>
      <w:r w:rsidR="004908EE" w:rsidRPr="003402B6">
        <w:rPr>
          <w:i/>
          <w:iCs/>
        </w:rPr>
        <w:t xml:space="preserve">. </w:t>
      </w:r>
      <w:proofErr w:type="spellStart"/>
      <w:r w:rsidR="004908EE" w:rsidRPr="003402B6">
        <w:rPr>
          <w:i/>
          <w:iCs/>
        </w:rPr>
        <w:t>Electrocardiography</w:t>
      </w:r>
      <w:proofErr w:type="spellEnd"/>
      <w:r w:rsidR="009E66A1">
        <w:rPr>
          <w:i/>
          <w:iCs/>
        </w:rPr>
        <w:t xml:space="preserve"> - </w:t>
      </w:r>
      <w:r w:rsidR="009E66A1" w:rsidRPr="00C90F5C">
        <w:rPr>
          <w:iCs/>
          <w:rPrChange w:id="1839" w:author="Windows User" w:date="2023-02-26T13:40:00Z">
            <w:rPr>
              <w:i/>
              <w:iCs/>
            </w:rPr>
          </w:rPrChange>
        </w:rPr>
        <w:t>ECG</w:t>
      </w:r>
      <w:r w:rsidR="004908EE">
        <w:t>)</w:t>
      </w:r>
      <w:r w:rsidR="00614E88">
        <w:t xml:space="preserve">. Površinska elektromiografija je tehnika </w:t>
      </w:r>
      <w:r w:rsidR="00FF6B36">
        <w:t>za procjenu električne aktivnosti</w:t>
      </w:r>
      <w:r w:rsidR="00723134">
        <w:t xml:space="preserve"> skeletnih mišića</w:t>
      </w:r>
      <w:r w:rsidR="00C163E2">
        <w:t xml:space="preserve"> te će se koristiti u ovome projektu</w:t>
      </w:r>
      <w:r w:rsidR="00723134">
        <w:t>.</w:t>
      </w:r>
      <w:r w:rsidR="009738FC">
        <w:t xml:space="preserve"> </w:t>
      </w:r>
    </w:p>
    <w:p w14:paraId="41475602" w14:textId="0B9DA096" w:rsidR="003A6938" w:rsidRDefault="003A6938" w:rsidP="000A3A58">
      <w:ins w:id="1840" w:author="Windows User" w:date="2023-02-21T13:40:00Z">
        <w:r>
          <w:t xml:space="preserve">Korišten je </w:t>
        </w:r>
        <w:r w:rsidRPr="00A962DC">
          <w:t>ROS/Python paket (</w:t>
        </w:r>
        <w:proofErr w:type="spellStart"/>
        <w:r w:rsidRPr="00410FAE">
          <w:rPr>
            <w:i/>
          </w:rPr>
          <w:t>shimmer_ros</w:t>
        </w:r>
        <w:proofErr w:type="spellEnd"/>
        <w:r w:rsidRPr="00A962DC">
          <w:t>)</w:t>
        </w:r>
        <w:r>
          <w:t xml:space="preserve"> [11]. Ovo je već gotov paket koji služ</w:t>
        </w:r>
      </w:ins>
      <w:ins w:id="1841" w:author="Windows User" w:date="2023-02-21T13:41:00Z">
        <w:r>
          <w:t>i</w:t>
        </w:r>
      </w:ins>
      <w:ins w:id="1842" w:author="Windows User" w:date="2023-02-21T13:40:00Z">
        <w:r w:rsidRPr="00A962DC">
          <w:t xml:space="preserve"> </w:t>
        </w:r>
        <w:r>
          <w:t>za komunikaciju između računala</w:t>
        </w:r>
      </w:ins>
      <w:ins w:id="1843" w:author="Windows User" w:date="2023-02-21T13:41:00Z">
        <w:r>
          <w:t xml:space="preserve"> i</w:t>
        </w:r>
      </w:ins>
      <w:ins w:id="1844" w:author="Windows User" w:date="2023-02-21T13:40:00Z">
        <w:r>
          <w:t xml:space="preserve"> senzora</w:t>
        </w:r>
      </w:ins>
      <w:ins w:id="1845" w:author="Windows User" w:date="2023-02-21T13:41:00Z">
        <w:r>
          <w:t xml:space="preserve"> </w:t>
        </w:r>
      </w:ins>
      <w:ins w:id="1846" w:author="Windows User" w:date="2023-02-21T13:40:00Z">
        <w:r w:rsidRPr="00A962DC">
          <w:t>koji će se koristit u ovome projektu za dobivanje podataka.</w:t>
        </w:r>
      </w:ins>
      <w:ins w:id="1847" w:author="Windows User" w:date="2023-02-21T13:41:00Z">
        <w:r>
          <w:t xml:space="preserve"> </w:t>
        </w:r>
      </w:ins>
      <w:proofErr w:type="spellStart"/>
      <w:ins w:id="1848" w:author="Windows User" w:date="2023-02-21T13:38:00Z">
        <w:r w:rsidRPr="00410FAE">
          <w:rPr>
            <w:i/>
          </w:rPr>
          <w:t>Shimmer_ros</w:t>
        </w:r>
        <w:proofErr w:type="spellEnd"/>
        <w:r w:rsidRPr="00A962DC">
          <w:t xml:space="preserve"> paket služi za komunikaciju računala i </w:t>
        </w:r>
        <w:proofErr w:type="spellStart"/>
        <w:r w:rsidRPr="00A962DC">
          <w:t>Shimmer</w:t>
        </w:r>
        <w:proofErr w:type="spellEnd"/>
        <w:r w:rsidRPr="00A962DC">
          <w:t xml:space="preserve"> senzora te također kao i prethodni paket omogućuje praćenje, očitavanje i spremanje podataka dobivenih aktivacijom mišića dobivenih na senzoru.</w:t>
        </w:r>
      </w:ins>
    </w:p>
    <w:p w14:paraId="7799165D" w14:textId="2D10067A" w:rsidR="00E26C98" w:rsidRDefault="00864C92" w:rsidP="001C1081">
      <w:r>
        <w:t>Koriste se i u sljedećim područjima i aktivnostima</w:t>
      </w:r>
      <w:r w:rsidR="0003494C">
        <w:t>:</w:t>
      </w:r>
    </w:p>
    <w:p w14:paraId="06EFB4DE" w14:textId="1C5C4CA8" w:rsidR="00CD647C" w:rsidRDefault="00CD647C" w:rsidP="001C1081">
      <w:pPr>
        <w:pStyle w:val="ListParagraph"/>
        <w:numPr>
          <w:ilvl w:val="0"/>
          <w:numId w:val="11"/>
        </w:numPr>
      </w:pPr>
      <w:r>
        <w:t>Fibrilacija atrija</w:t>
      </w:r>
    </w:p>
    <w:p w14:paraId="02EC71F7" w14:textId="7A386A53" w:rsidR="00CD647C" w:rsidRDefault="00CD647C" w:rsidP="0033567F">
      <w:pPr>
        <w:pStyle w:val="ListParagraph"/>
        <w:numPr>
          <w:ilvl w:val="0"/>
          <w:numId w:val="11"/>
        </w:numPr>
      </w:pPr>
      <w:r>
        <w:t xml:space="preserve">Preuranjena </w:t>
      </w:r>
      <w:proofErr w:type="spellStart"/>
      <w:r>
        <w:t>ventrikularna</w:t>
      </w:r>
      <w:proofErr w:type="spellEnd"/>
      <w:r>
        <w:t xml:space="preserve"> kontrakcija</w:t>
      </w:r>
    </w:p>
    <w:p w14:paraId="08710AA5" w14:textId="52C2B0CD" w:rsidR="00CD647C" w:rsidRDefault="00CD647C" w:rsidP="0033567F">
      <w:pPr>
        <w:pStyle w:val="ListParagraph"/>
        <w:numPr>
          <w:ilvl w:val="0"/>
          <w:numId w:val="11"/>
        </w:numPr>
      </w:pPr>
      <w:r>
        <w:t>Praćenje rada srca</w:t>
      </w:r>
    </w:p>
    <w:p w14:paraId="1339B433" w14:textId="675BC9B5" w:rsidR="00CD647C" w:rsidRDefault="00CD647C" w:rsidP="0033567F">
      <w:pPr>
        <w:pStyle w:val="ListParagraph"/>
        <w:numPr>
          <w:ilvl w:val="0"/>
          <w:numId w:val="11"/>
        </w:numPr>
      </w:pPr>
      <w:r>
        <w:t>Abnormalno otkrivanje i upozorenje o ritmu</w:t>
      </w:r>
    </w:p>
    <w:p w14:paraId="7457482C" w14:textId="256F2F7A" w:rsidR="00CD647C" w:rsidRDefault="00CD647C" w:rsidP="0033567F">
      <w:pPr>
        <w:pStyle w:val="ListParagraph"/>
        <w:numPr>
          <w:ilvl w:val="0"/>
          <w:numId w:val="11"/>
        </w:numPr>
      </w:pPr>
      <w:r>
        <w:t>Biomehanika, mišićna aktivnost, poremećaj hoda i držanja</w:t>
      </w:r>
    </w:p>
    <w:p w14:paraId="5724A934" w14:textId="5DBC7F17" w:rsidR="00CD647C" w:rsidRDefault="00CD647C" w:rsidP="0033567F">
      <w:pPr>
        <w:pStyle w:val="ListParagraph"/>
        <w:numPr>
          <w:ilvl w:val="0"/>
          <w:numId w:val="11"/>
        </w:numPr>
      </w:pPr>
      <w:r>
        <w:t>Analiza umor</w:t>
      </w:r>
      <w:r w:rsidR="004A4D17">
        <w:t>a</w:t>
      </w:r>
    </w:p>
    <w:p w14:paraId="19E0CAD1" w14:textId="59AB7E45" w:rsidR="00CD647C" w:rsidRDefault="00CD647C" w:rsidP="0033567F">
      <w:pPr>
        <w:pStyle w:val="ListParagraph"/>
        <w:numPr>
          <w:ilvl w:val="0"/>
          <w:numId w:val="11"/>
        </w:numPr>
      </w:pPr>
      <w:proofErr w:type="spellStart"/>
      <w:r>
        <w:t>Spotska</w:t>
      </w:r>
      <w:proofErr w:type="spellEnd"/>
      <w:r>
        <w:t xml:space="preserve"> tehnika, izvedba i medicina</w:t>
      </w:r>
    </w:p>
    <w:p w14:paraId="03192252" w14:textId="1A3AFA79" w:rsidR="00CD647C" w:rsidRDefault="00CD647C" w:rsidP="0033567F">
      <w:pPr>
        <w:pStyle w:val="ListParagraph"/>
        <w:numPr>
          <w:ilvl w:val="0"/>
          <w:numId w:val="11"/>
        </w:numPr>
      </w:pPr>
      <w:proofErr w:type="spellStart"/>
      <w:r>
        <w:t>Neurorehabilitacij</w:t>
      </w:r>
      <w:proofErr w:type="spellEnd"/>
    </w:p>
    <w:p w14:paraId="053AEA1D" w14:textId="17A6E6BF" w:rsidR="00CD647C" w:rsidRDefault="00CD647C" w:rsidP="0033567F">
      <w:pPr>
        <w:pStyle w:val="ListParagraph"/>
        <w:numPr>
          <w:ilvl w:val="0"/>
          <w:numId w:val="11"/>
        </w:numPr>
      </w:pPr>
      <w:r>
        <w:t>Analiza tremora</w:t>
      </w:r>
    </w:p>
    <w:p w14:paraId="25A33670" w14:textId="656344DC" w:rsidR="00CD647C" w:rsidRDefault="00CD647C" w:rsidP="0033567F">
      <w:pPr>
        <w:pStyle w:val="ListParagraph"/>
        <w:numPr>
          <w:ilvl w:val="0"/>
          <w:numId w:val="11"/>
        </w:numPr>
      </w:pPr>
      <w:r>
        <w:t>Veterinarska znanost</w:t>
      </w:r>
    </w:p>
    <w:p w14:paraId="30D1CE45" w14:textId="2D342FFD" w:rsidR="00CD647C" w:rsidRDefault="00CD647C" w:rsidP="0033567F">
      <w:pPr>
        <w:pStyle w:val="ListParagraph"/>
        <w:numPr>
          <w:ilvl w:val="0"/>
          <w:numId w:val="11"/>
        </w:numPr>
      </w:pPr>
      <w:r>
        <w:t>Ortopedija</w:t>
      </w:r>
    </w:p>
    <w:p w14:paraId="53AB8DB8" w14:textId="771DFA83" w:rsidR="0033567F" w:rsidRDefault="00CD647C" w:rsidP="0033567F">
      <w:pPr>
        <w:pStyle w:val="ListParagraph"/>
        <w:numPr>
          <w:ilvl w:val="0"/>
          <w:numId w:val="11"/>
        </w:numPr>
      </w:pPr>
      <w:proofErr w:type="spellStart"/>
      <w:r>
        <w:t>Bioimpedancija</w:t>
      </w:r>
      <w:proofErr w:type="spellEnd"/>
      <w:r>
        <w:t xml:space="preserve"> prsnog koša (disanje)</w:t>
      </w:r>
    </w:p>
    <w:p w14:paraId="1C4DCE54" w14:textId="77777777" w:rsidR="009A44B7" w:rsidRDefault="009A44B7" w:rsidP="009A44B7"/>
    <w:p w14:paraId="37701369" w14:textId="77777777" w:rsidR="009A44B7" w:rsidRDefault="009A44B7" w:rsidP="009A44B7"/>
    <w:p w14:paraId="0ACAA8A2" w14:textId="77777777" w:rsidR="009A44B7" w:rsidRDefault="009A44B7" w:rsidP="009A44B7"/>
    <w:p w14:paraId="44FC37EB" w14:textId="77777777" w:rsidR="009A44B7" w:rsidRDefault="009A44B7" w:rsidP="009A44B7"/>
    <w:p w14:paraId="08F4DFF4" w14:textId="77777777" w:rsidR="009A44B7" w:rsidDel="003C411E" w:rsidRDefault="009A44B7" w:rsidP="009A44B7">
      <w:pPr>
        <w:rPr>
          <w:del w:id="1849" w:author="Windows User" w:date="2023-02-22T00:49:00Z"/>
        </w:rPr>
      </w:pPr>
    </w:p>
    <w:p w14:paraId="09A94909" w14:textId="77777777" w:rsidR="009A44B7" w:rsidDel="003C411E" w:rsidRDefault="009A44B7" w:rsidP="009A44B7">
      <w:pPr>
        <w:rPr>
          <w:del w:id="1850" w:author="Windows User" w:date="2023-02-22T00:49:00Z"/>
        </w:rPr>
      </w:pPr>
    </w:p>
    <w:p w14:paraId="37B79263" w14:textId="77777777" w:rsidR="009A44B7" w:rsidDel="003C411E" w:rsidRDefault="009A44B7" w:rsidP="009A44B7">
      <w:pPr>
        <w:rPr>
          <w:del w:id="1851" w:author="Windows User" w:date="2023-02-22T00:49:00Z"/>
        </w:rPr>
      </w:pPr>
    </w:p>
    <w:p w14:paraId="2DBF0694" w14:textId="77777777" w:rsidR="009A44B7" w:rsidDel="003C411E" w:rsidRDefault="009A44B7" w:rsidP="009A44B7">
      <w:pPr>
        <w:rPr>
          <w:del w:id="1852" w:author="Windows User" w:date="2023-02-22T00:49:00Z"/>
        </w:rPr>
      </w:pPr>
    </w:p>
    <w:p w14:paraId="5349FB1C" w14:textId="77777777" w:rsidR="009A44B7" w:rsidRDefault="009A44B7" w:rsidP="001C1081"/>
    <w:p w14:paraId="14842EE4" w14:textId="5178D36F" w:rsidR="0033567F" w:rsidRDefault="0033567F" w:rsidP="0033567F">
      <w:r>
        <w:t>Tehničke karakteristike</w:t>
      </w:r>
      <w:r w:rsidR="009A44B7">
        <w:t xml:space="preserve"> senzora prikazane su u sljedećoj tablici:</w:t>
      </w:r>
    </w:p>
    <w:p w14:paraId="1EFFA389" w14:textId="76AA5614" w:rsidR="009A44B7" w:rsidRDefault="009A44B7" w:rsidP="001C1081">
      <w:pPr>
        <w:pStyle w:val="Caption"/>
        <w:keepNext/>
      </w:pPr>
      <w:r>
        <w:lastRenderedPageBreak/>
        <w:t xml:space="preserve">Tablica </w:t>
      </w:r>
      <w:del w:id="1853" w:author="Windows User" w:date="2023-02-21T19:54: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Del="00877775">
          <w:rPr>
            <w:noProof/>
          </w:rPr>
          <w:delText>4</w:delText>
        </w:r>
        <w:r w:rsidR="009B43F5" w:rsidDel="00877775">
          <w:rPr>
            <w:noProof/>
          </w:rPr>
          <w:fldChar w:fldCharType="end"/>
        </w:r>
      </w:del>
      <w:ins w:id="1854" w:author="Windows User" w:date="2023-02-21T19:54:00Z">
        <w:r w:rsidR="00877775">
          <w:rPr>
            <w:noProof/>
          </w:rPr>
          <w:t>3</w:t>
        </w:r>
      </w:ins>
      <w:r>
        <w:t>.</w:t>
      </w:r>
      <w:r w:rsidR="009B43F5">
        <w:rPr>
          <w:noProof/>
        </w:rPr>
        <w:fldChar w:fldCharType="begin"/>
      </w:r>
      <w:r w:rsidR="009B43F5">
        <w:rPr>
          <w:noProof/>
        </w:rPr>
        <w:instrText xml:space="preserve"> SEQ Tablica \* ARABIC \s 1 </w:instrText>
      </w:r>
      <w:r w:rsidR="009B43F5">
        <w:rPr>
          <w:noProof/>
        </w:rPr>
        <w:fldChar w:fldCharType="separate"/>
      </w:r>
      <w:r>
        <w:rPr>
          <w:noProof/>
        </w:rPr>
        <w:t>1</w:t>
      </w:r>
      <w:r w:rsidR="009B43F5">
        <w:rPr>
          <w:noProof/>
        </w:rPr>
        <w:fldChar w:fldCharType="end"/>
      </w:r>
      <w:r>
        <w:t>. Tehničke karakteristike senzora</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84"/>
        <w:gridCol w:w="6917"/>
      </w:tblGrid>
      <w:tr w:rsidR="00795005" w14:paraId="5CD4F081" w14:textId="77777777" w:rsidTr="00795005">
        <w:trPr>
          <w:trHeight w:val="624"/>
        </w:trPr>
        <w:tc>
          <w:tcPr>
            <w:tcW w:w="8901" w:type="dxa"/>
            <w:gridSpan w:val="2"/>
            <w:vAlign w:val="center"/>
          </w:tcPr>
          <w:p w14:paraId="34F2AC9E" w14:textId="59406DF1" w:rsidR="00795005" w:rsidRDefault="00795005" w:rsidP="00795005">
            <w:pPr>
              <w:jc w:val="center"/>
            </w:pPr>
            <w:r>
              <w:t>Tehničke karakteristike</w:t>
            </w:r>
          </w:p>
        </w:tc>
      </w:tr>
      <w:tr w:rsidR="00150C82" w14:paraId="2AFFFA07" w14:textId="77777777" w:rsidTr="00795005">
        <w:trPr>
          <w:trHeight w:val="624"/>
        </w:trPr>
        <w:tc>
          <w:tcPr>
            <w:tcW w:w="1984" w:type="dxa"/>
            <w:vAlign w:val="center"/>
          </w:tcPr>
          <w:p w14:paraId="1863C893" w14:textId="18478A18" w:rsidR="00EB23FB" w:rsidRDefault="00CF6562" w:rsidP="00795005">
            <w:pPr>
              <w:jc w:val="center"/>
            </w:pPr>
            <w:r>
              <w:t>Pojačanje</w:t>
            </w:r>
          </w:p>
        </w:tc>
        <w:tc>
          <w:tcPr>
            <w:tcW w:w="6917" w:type="dxa"/>
            <w:vAlign w:val="center"/>
          </w:tcPr>
          <w:p w14:paraId="47127ADB" w14:textId="4F6195CA" w:rsidR="00EB23FB" w:rsidRDefault="00636000" w:rsidP="00795005">
            <w:pPr>
              <w:jc w:val="center"/>
            </w:pPr>
            <w:r>
              <w:t xml:space="preserve">Softverski </w:t>
            </w:r>
            <w:proofErr w:type="spellStart"/>
            <w:r w:rsidR="002A5C57">
              <w:t>konfigurabilno</w:t>
            </w:r>
            <w:proofErr w:type="spellEnd"/>
            <w:r>
              <w:t xml:space="preserve"> (1, 2, 3, 4, 6, 8, 12)</w:t>
            </w:r>
          </w:p>
        </w:tc>
      </w:tr>
      <w:tr w:rsidR="00150C82" w14:paraId="39CCC578" w14:textId="77777777" w:rsidTr="00795005">
        <w:trPr>
          <w:trHeight w:val="850"/>
        </w:trPr>
        <w:tc>
          <w:tcPr>
            <w:tcW w:w="1984" w:type="dxa"/>
            <w:vAlign w:val="center"/>
          </w:tcPr>
          <w:p w14:paraId="3927A98C" w14:textId="04E9C3BA" w:rsidR="00EB23FB" w:rsidRDefault="00034E38" w:rsidP="00795005">
            <w:pPr>
              <w:jc w:val="center"/>
            </w:pPr>
            <w:r>
              <w:t>Brzina prijenosa podataka</w:t>
            </w:r>
          </w:p>
        </w:tc>
        <w:tc>
          <w:tcPr>
            <w:tcW w:w="6917" w:type="dxa"/>
            <w:vAlign w:val="center"/>
          </w:tcPr>
          <w:p w14:paraId="41A032E1" w14:textId="16F68C3C" w:rsidR="00EB23FB" w:rsidRDefault="002A5C57" w:rsidP="00795005">
            <w:pPr>
              <w:jc w:val="center"/>
            </w:pPr>
            <w:r>
              <w:t xml:space="preserve">Softverski </w:t>
            </w:r>
            <w:proofErr w:type="spellStart"/>
            <w:r>
              <w:t>konfigurabilno</w:t>
            </w:r>
            <w:proofErr w:type="spellEnd"/>
            <w:r>
              <w:t xml:space="preserve"> (125, 250, 500, 1000, 2000, 4000, 8000 SPS)</w:t>
            </w:r>
          </w:p>
        </w:tc>
      </w:tr>
      <w:tr w:rsidR="00150C82" w14:paraId="280DE055" w14:textId="77777777" w:rsidTr="00795005">
        <w:trPr>
          <w:trHeight w:val="567"/>
        </w:trPr>
        <w:tc>
          <w:tcPr>
            <w:tcW w:w="1984" w:type="dxa"/>
            <w:vAlign w:val="center"/>
          </w:tcPr>
          <w:p w14:paraId="7FC05D5D" w14:textId="316CD5BC" w:rsidR="00EB23FB" w:rsidRDefault="006C589C" w:rsidP="00795005">
            <w:pPr>
              <w:jc w:val="center"/>
            </w:pPr>
            <w:r>
              <w:t>Mrežna propusnost</w:t>
            </w:r>
          </w:p>
        </w:tc>
        <w:tc>
          <w:tcPr>
            <w:tcW w:w="6917" w:type="dxa"/>
            <w:vAlign w:val="center"/>
          </w:tcPr>
          <w:p w14:paraId="11CAB1A6" w14:textId="58B9E3F9" w:rsidR="00EB23FB" w:rsidRDefault="002A5C57" w:rsidP="00795005">
            <w:pPr>
              <w:jc w:val="center"/>
            </w:pPr>
            <w:r>
              <w:t xml:space="preserve">8.4 </w:t>
            </w:r>
            <w:proofErr w:type="spellStart"/>
            <w:r>
              <w:t>kHz</w:t>
            </w:r>
            <w:proofErr w:type="spellEnd"/>
          </w:p>
        </w:tc>
      </w:tr>
      <w:tr w:rsidR="00150C82" w14:paraId="071CFE4B" w14:textId="77777777" w:rsidTr="00795005">
        <w:trPr>
          <w:trHeight w:val="567"/>
        </w:trPr>
        <w:tc>
          <w:tcPr>
            <w:tcW w:w="1984" w:type="dxa"/>
            <w:vAlign w:val="center"/>
          </w:tcPr>
          <w:p w14:paraId="3763EB1B" w14:textId="134DB894" w:rsidR="00EB23FB" w:rsidRDefault="00636000" w:rsidP="00795005">
            <w:pPr>
              <w:jc w:val="center"/>
            </w:pPr>
            <w:r>
              <w:t>Težina</w:t>
            </w:r>
          </w:p>
        </w:tc>
        <w:tc>
          <w:tcPr>
            <w:tcW w:w="6917" w:type="dxa"/>
            <w:vAlign w:val="center"/>
          </w:tcPr>
          <w:p w14:paraId="0F3F3690" w14:textId="3D7FB88C" w:rsidR="00EB23FB" w:rsidRDefault="005D6FAA" w:rsidP="00795005">
            <w:pPr>
              <w:jc w:val="center"/>
            </w:pPr>
            <w:r>
              <w:t>31g</w:t>
            </w:r>
          </w:p>
        </w:tc>
      </w:tr>
      <w:tr w:rsidR="00150C82" w14:paraId="213BFADA" w14:textId="77777777" w:rsidTr="00795005">
        <w:trPr>
          <w:trHeight w:val="567"/>
        </w:trPr>
        <w:tc>
          <w:tcPr>
            <w:tcW w:w="1984" w:type="dxa"/>
            <w:vAlign w:val="center"/>
          </w:tcPr>
          <w:p w14:paraId="7E543DC3" w14:textId="63CF8968" w:rsidR="00EB23FB" w:rsidRDefault="00636000" w:rsidP="00795005">
            <w:pPr>
              <w:jc w:val="center"/>
            </w:pPr>
            <w:r>
              <w:t>Dimenzije</w:t>
            </w:r>
          </w:p>
        </w:tc>
        <w:tc>
          <w:tcPr>
            <w:tcW w:w="6917" w:type="dxa"/>
            <w:vAlign w:val="center"/>
          </w:tcPr>
          <w:p w14:paraId="00D25CBA" w14:textId="18C3C483" w:rsidR="00EB23FB" w:rsidRDefault="005D6FAA" w:rsidP="00795005">
            <w:pPr>
              <w:jc w:val="center"/>
            </w:pPr>
            <w:r>
              <w:t>65 x 32 x 12 mm</w:t>
            </w:r>
          </w:p>
        </w:tc>
      </w:tr>
      <w:tr w:rsidR="00150C82" w14:paraId="6B8647A0" w14:textId="77777777" w:rsidTr="00795005">
        <w:trPr>
          <w:trHeight w:val="850"/>
        </w:trPr>
        <w:tc>
          <w:tcPr>
            <w:tcW w:w="1984" w:type="dxa"/>
            <w:vAlign w:val="center"/>
          </w:tcPr>
          <w:p w14:paraId="15134847" w14:textId="502A8069" w:rsidR="00EB23FB" w:rsidRDefault="00636000" w:rsidP="00795005">
            <w:pPr>
              <w:jc w:val="center"/>
            </w:pPr>
            <w:r>
              <w:t>EEPROM memorija</w:t>
            </w:r>
          </w:p>
        </w:tc>
        <w:tc>
          <w:tcPr>
            <w:tcW w:w="6917" w:type="dxa"/>
            <w:vAlign w:val="center"/>
          </w:tcPr>
          <w:p w14:paraId="1FC88AEC" w14:textId="41024316" w:rsidR="00EB23FB" w:rsidRDefault="005D6FAA" w:rsidP="00795005">
            <w:pPr>
              <w:jc w:val="center"/>
            </w:pPr>
            <w:r>
              <w:t>2048 bajta</w:t>
            </w:r>
          </w:p>
        </w:tc>
      </w:tr>
      <w:tr w:rsidR="00150C82" w14:paraId="48101AB7" w14:textId="77777777" w:rsidTr="00795005">
        <w:trPr>
          <w:trHeight w:val="1077"/>
        </w:trPr>
        <w:tc>
          <w:tcPr>
            <w:tcW w:w="1984" w:type="dxa"/>
            <w:vAlign w:val="center"/>
          </w:tcPr>
          <w:p w14:paraId="1976BD0D" w14:textId="504E9E76" w:rsidR="00EB23FB" w:rsidRDefault="005B0975" w:rsidP="00795005">
            <w:pPr>
              <w:jc w:val="center"/>
            </w:pPr>
            <w:r>
              <w:t>Priključci</w:t>
            </w:r>
          </w:p>
        </w:tc>
        <w:tc>
          <w:tcPr>
            <w:tcW w:w="6917" w:type="dxa"/>
            <w:vAlign w:val="center"/>
          </w:tcPr>
          <w:p w14:paraId="38112304" w14:textId="2837FFA4" w:rsidR="00287E6D" w:rsidRDefault="005B0975" w:rsidP="00795005">
            <w:pPr>
              <w:jc w:val="center"/>
            </w:pPr>
            <w:r>
              <w:t>EMG:</w:t>
            </w:r>
            <w:r w:rsidR="00287E6D">
              <w:t xml:space="preserve"> Ulaz</w:t>
            </w:r>
            <w:r>
              <w:t xml:space="preserve"> Ch1N, </w:t>
            </w:r>
            <w:r w:rsidR="00287E6D">
              <w:t>Ulaz</w:t>
            </w:r>
            <w:r>
              <w:t xml:space="preserve"> Ch1P, </w:t>
            </w:r>
            <w:r w:rsidR="00287E6D">
              <w:t>Ulaz</w:t>
            </w:r>
            <w:r>
              <w:t xml:space="preserve"> Ch2N, </w:t>
            </w:r>
            <w:r w:rsidR="00287E6D">
              <w:t>Ulaz</w:t>
            </w:r>
            <w:r>
              <w:t xml:space="preserve"> Ch2P, </w:t>
            </w:r>
            <w:r w:rsidR="00287E6D">
              <w:t>Referentni</w:t>
            </w:r>
            <w:r>
              <w:t xml:space="preserve"> (</w:t>
            </w:r>
            <w:proofErr w:type="spellStart"/>
            <w:r>
              <w:t>Ref</w:t>
            </w:r>
            <w:proofErr w:type="spellEnd"/>
            <w:r>
              <w:t>)</w:t>
            </w:r>
          </w:p>
          <w:p w14:paraId="2D352A0D" w14:textId="07571118" w:rsidR="00287E6D" w:rsidRDefault="005B0975" w:rsidP="00795005">
            <w:pPr>
              <w:jc w:val="center"/>
            </w:pPr>
            <w:r>
              <w:t xml:space="preserve">ECG: </w:t>
            </w:r>
            <w:r w:rsidR="00287E6D">
              <w:t>Ulaz</w:t>
            </w:r>
            <w:r>
              <w:t xml:space="preserve"> RA,</w:t>
            </w:r>
            <w:r w:rsidR="00287E6D">
              <w:t xml:space="preserve"> Ulaz </w:t>
            </w:r>
            <w:r>
              <w:t xml:space="preserve">LA, </w:t>
            </w:r>
            <w:r w:rsidR="00287E6D">
              <w:t>Ulaz</w:t>
            </w:r>
            <w:r>
              <w:t xml:space="preserve"> LL, </w:t>
            </w:r>
            <w:r w:rsidR="00287E6D">
              <w:t>Ulaz</w:t>
            </w:r>
            <w:r>
              <w:t xml:space="preserve"> </w:t>
            </w:r>
            <w:proofErr w:type="spellStart"/>
            <w:r>
              <w:t>Vx</w:t>
            </w:r>
            <w:proofErr w:type="spellEnd"/>
            <w:r>
              <w:t xml:space="preserve">, </w:t>
            </w:r>
            <w:r w:rsidR="00287E6D">
              <w:t>Ulaz</w:t>
            </w:r>
            <w:r>
              <w:t xml:space="preserve"> (RL)</w:t>
            </w:r>
          </w:p>
          <w:p w14:paraId="78743B9F" w14:textId="77777777" w:rsidR="00EB23FB" w:rsidRDefault="00287E6D" w:rsidP="00795005">
            <w:pPr>
              <w:jc w:val="center"/>
            </w:pPr>
            <w:r>
              <w:t>Svi</w:t>
            </w:r>
            <w:r w:rsidR="005B0975">
              <w:t xml:space="preserve"> </w:t>
            </w:r>
            <w:r>
              <w:t>Bolnički</w:t>
            </w:r>
            <w:r w:rsidR="005B0975">
              <w:t xml:space="preserve"> 1mm </w:t>
            </w:r>
            <w:r w:rsidR="00750692">
              <w:t>otporni na dodir</w:t>
            </w:r>
            <w:r w:rsidR="005B0975">
              <w:t xml:space="preserve"> IEC/EN 60601-1 DIN42-802 </w:t>
            </w:r>
            <w:r w:rsidR="00750692">
              <w:t>priključci</w:t>
            </w:r>
          </w:p>
          <w:p w14:paraId="7B3F5796" w14:textId="44151931" w:rsidR="00B76866" w:rsidRDefault="00B76866" w:rsidP="00795005">
            <w:pPr>
              <w:jc w:val="center"/>
            </w:pPr>
          </w:p>
        </w:tc>
      </w:tr>
    </w:tbl>
    <w:p w14:paraId="4BF334B2" w14:textId="77777777" w:rsidR="00455104" w:rsidRDefault="00455104" w:rsidP="000A3A58"/>
    <w:p w14:paraId="7B0F9158" w14:textId="62ECB8E8" w:rsidR="000A3A58" w:rsidRPr="00A962DC" w:rsidRDefault="000A3A58" w:rsidP="000A3A58">
      <w:r w:rsidRPr="00A962DC">
        <w:t>Za mjerenje podataka korišten je jedan Shimmer</w:t>
      </w:r>
      <w:r w:rsidR="00570BA9">
        <w:t>3</w:t>
      </w:r>
      <w:r w:rsidRPr="00A962DC">
        <w:t xml:space="preserve"> senzor, s dva dostupna kanala za mjerenje pri čemu je korišten samo jedan kanal. Mjerenje jednim kanalom vrši se spajanjem tri elektrode na ulaze senzora. Korišten je kanal 1, gdje su elektrode spojene na </w:t>
      </w:r>
      <w:r w:rsidRPr="00A962DC">
        <w:rPr>
          <w:i/>
        </w:rPr>
        <w:t>Ch1N</w:t>
      </w:r>
      <w:r w:rsidRPr="00A962DC">
        <w:t xml:space="preserve"> (kanal 1, negativna elektroda), </w:t>
      </w:r>
      <w:r w:rsidRPr="00A962DC">
        <w:rPr>
          <w:i/>
        </w:rPr>
        <w:t>Ch</w:t>
      </w:r>
      <w:del w:id="1855" w:author="Windows User" w:date="2023-02-21T11:57:00Z">
        <w:r w:rsidRPr="00A962DC" w:rsidDel="00981524">
          <w:rPr>
            <w:i/>
          </w:rPr>
          <w:delText>N</w:delText>
        </w:r>
      </w:del>
      <w:r w:rsidRPr="00A962DC">
        <w:rPr>
          <w:i/>
        </w:rPr>
        <w:t>1P</w:t>
      </w:r>
      <w:r w:rsidRPr="00A962DC">
        <w:t xml:space="preserve"> (kanal 1 pozitivna elektroda) te </w:t>
      </w:r>
      <w:proofErr w:type="spellStart"/>
      <w:r w:rsidRPr="00A962DC">
        <w:rPr>
          <w:i/>
        </w:rPr>
        <w:t>ref</w:t>
      </w:r>
      <w:proofErr w:type="spellEnd"/>
      <w:r w:rsidRPr="00A962DC">
        <w:rPr>
          <w:i/>
        </w:rPr>
        <w:t xml:space="preserve"> </w:t>
      </w:r>
      <w:r w:rsidRPr="00A962DC">
        <w:t xml:space="preserve">(referentna elektroda). Blok dijagram senzora prikazan je na </w:t>
      </w:r>
      <w:r w:rsidRPr="00A962DC">
        <w:fldChar w:fldCharType="begin"/>
      </w:r>
      <w:r w:rsidRPr="00A962DC">
        <w:instrText xml:space="preserve"> REF _Ref126619943 \h </w:instrText>
      </w:r>
      <w:r w:rsidRPr="00A962DC">
        <w:fldChar w:fldCharType="separate"/>
      </w:r>
      <w:r w:rsidRPr="00A962DC">
        <w:t xml:space="preserve">slici </w:t>
      </w:r>
      <w:ins w:id="1856" w:author="Windows User" w:date="2023-02-26T13:43:00Z">
        <w:r w:rsidR="000B06FA">
          <w:t>3</w:t>
        </w:r>
      </w:ins>
      <w:del w:id="1857" w:author="Windows User" w:date="2023-02-26T13:43:00Z">
        <w:r w:rsidRPr="00A962DC" w:rsidDel="000B06FA">
          <w:delText>4</w:delText>
        </w:r>
      </w:del>
      <w:r w:rsidRPr="00A962DC">
        <w:t>.1</w:t>
      </w:r>
      <w:r w:rsidRPr="00A962DC">
        <w:fldChar w:fldCharType="end"/>
      </w:r>
      <w:r w:rsidRPr="00A962DC">
        <w:t>.</w:t>
      </w:r>
      <w:r w:rsidR="00D826BC">
        <w:t xml:space="preserve"> </w:t>
      </w:r>
      <w:r w:rsidR="00EE3125">
        <w:t>koji se sa</w:t>
      </w:r>
      <w:r w:rsidR="001C1081">
        <w:t>s</w:t>
      </w:r>
      <w:r w:rsidR="00EE3125">
        <w:t>toji od elektroda, zaštita od defibrilacije, EMI</w:t>
      </w:r>
      <w:ins w:id="1858" w:author="Windows User" w:date="2023-02-24T18:19:00Z">
        <w:r w:rsidR="00324103">
          <w:t xml:space="preserve"> </w:t>
        </w:r>
      </w:ins>
      <w:r w:rsidR="00EE3125">
        <w:t xml:space="preserve"> filter, pojačala pogona desne noge, </w:t>
      </w:r>
      <w:proofErr w:type="spellStart"/>
      <w:r w:rsidR="00EE3125">
        <w:t>programabilnog</w:t>
      </w:r>
      <w:proofErr w:type="spellEnd"/>
      <w:r w:rsidR="00EE3125">
        <w:t xml:space="preserve"> pojačala pojačanja i analogno digitalnih pretvarača. </w:t>
      </w:r>
      <w:del w:id="1859" w:author="Windows User" w:date="2023-02-20T09:27:00Z">
        <w:r w:rsidR="00E352CE" w:rsidDel="00DE00F7">
          <w:delText xml:space="preserve">Općenito, svaka EMG ploča spaja se na </w:delText>
        </w:r>
        <w:r w:rsidR="00E352CE" w:rsidDel="00DE00F7">
          <w:rPr>
            <w:i/>
          </w:rPr>
          <w:delText>Ch2</w:delText>
        </w:r>
        <w:r w:rsidR="00E352CE" w:rsidRPr="00A962DC" w:rsidDel="00DE00F7">
          <w:rPr>
            <w:i/>
          </w:rPr>
          <w:delText>N</w:delText>
        </w:r>
        <w:r w:rsidR="00E352CE" w:rsidDel="00DE00F7">
          <w:delText xml:space="preserve"> (bijelo), </w:delText>
        </w:r>
        <w:r w:rsidR="00E352CE" w:rsidDel="00DE00F7">
          <w:rPr>
            <w:i/>
          </w:rPr>
          <w:delText>Ch2</w:delText>
        </w:r>
        <w:r w:rsidR="00E352CE" w:rsidRPr="00A962DC" w:rsidDel="00DE00F7">
          <w:rPr>
            <w:i/>
          </w:rPr>
          <w:delText>N</w:delText>
        </w:r>
        <w:r w:rsidR="00E352CE" w:rsidDel="00DE00F7">
          <w:rPr>
            <w:i/>
          </w:rPr>
          <w:delText xml:space="preserve"> </w:delText>
        </w:r>
        <w:r w:rsidR="00E352CE" w:rsidDel="00DE00F7">
          <w:delText xml:space="preserve">(crno), </w:delText>
        </w:r>
        <w:r w:rsidR="00E352CE" w:rsidDel="00DE00F7">
          <w:rPr>
            <w:i/>
          </w:rPr>
          <w:delText xml:space="preserve">Ref </w:delText>
        </w:r>
        <w:r w:rsidR="00E352CE" w:rsidRPr="001C1081" w:rsidDel="00DE00F7">
          <w:delText>(zeleno)</w:delText>
        </w:r>
        <w:r w:rsidR="00E352CE" w:rsidDel="00DE00F7">
          <w:delText xml:space="preserve">, </w:delText>
        </w:r>
        <w:r w:rsidR="00E352CE" w:rsidDel="00DE00F7">
          <w:rPr>
            <w:i/>
          </w:rPr>
          <w:delText>Ch1</w:delText>
        </w:r>
        <w:r w:rsidR="00E352CE" w:rsidRPr="00A962DC" w:rsidDel="00DE00F7">
          <w:rPr>
            <w:i/>
          </w:rPr>
          <w:delText>N</w:delText>
        </w:r>
        <w:r w:rsidR="00E352CE" w:rsidDel="00DE00F7">
          <w:delText xml:space="preserve"> (crveno)</w:delText>
        </w:r>
        <w:r w:rsidR="006668E3" w:rsidDel="00DE00F7">
          <w:delText xml:space="preserve"> i </w:delText>
        </w:r>
        <w:r w:rsidR="006668E3" w:rsidDel="00DE00F7">
          <w:rPr>
            <w:i/>
          </w:rPr>
          <w:delText>Ch1P</w:delText>
        </w:r>
        <w:r w:rsidR="006668E3" w:rsidDel="00DE00F7">
          <w:delText xml:space="preserve"> (smeđe) elektrode. </w:delText>
        </w:r>
      </w:del>
      <w:r w:rsidR="005C78FE">
        <w:t xml:space="preserve">Zaštita od defibrilacije (engl. </w:t>
      </w:r>
      <w:proofErr w:type="spellStart"/>
      <w:r w:rsidR="005C78FE" w:rsidRPr="001C1081">
        <w:rPr>
          <w:i/>
        </w:rPr>
        <w:t>defibrilation</w:t>
      </w:r>
      <w:proofErr w:type="spellEnd"/>
      <w:r w:rsidR="005C78FE" w:rsidRPr="001C1081">
        <w:rPr>
          <w:i/>
        </w:rPr>
        <w:t xml:space="preserve"> </w:t>
      </w:r>
      <w:proofErr w:type="spellStart"/>
      <w:r w:rsidR="005C78FE" w:rsidRPr="001C1081">
        <w:rPr>
          <w:i/>
        </w:rPr>
        <w:t>protection</w:t>
      </w:r>
      <w:proofErr w:type="spellEnd"/>
      <w:r w:rsidR="005C78FE">
        <w:t xml:space="preserve">) primjenjuje se za zaštitu od udara istosmjerne električne struje putem defibrilatora. </w:t>
      </w:r>
      <w:r w:rsidR="006668E3" w:rsidRPr="00324103">
        <w:rPr>
          <w:rPrChange w:id="1860" w:author="Windows User" w:date="2023-02-24T18:20:00Z">
            <w:rPr>
              <w:i/>
            </w:rPr>
          </w:rPrChange>
        </w:rPr>
        <w:t>EMI filter</w:t>
      </w:r>
      <w:ins w:id="1861" w:author="Windows User" w:date="2023-02-24T18:20:00Z">
        <w:r w:rsidR="0090419D">
          <w:t xml:space="preserve"> (engl. </w:t>
        </w:r>
        <w:proofErr w:type="spellStart"/>
        <w:r w:rsidR="0090419D" w:rsidRPr="009E4BB6">
          <w:rPr>
            <w:i/>
          </w:rPr>
          <w:t>electromagnetic</w:t>
        </w:r>
        <w:proofErr w:type="spellEnd"/>
        <w:r w:rsidR="0090419D" w:rsidRPr="009E4BB6">
          <w:rPr>
            <w:i/>
          </w:rPr>
          <w:t xml:space="preserve"> </w:t>
        </w:r>
        <w:proofErr w:type="spellStart"/>
        <w:r w:rsidR="0090419D" w:rsidRPr="009E4BB6">
          <w:rPr>
            <w:i/>
          </w:rPr>
          <w:t>interference</w:t>
        </w:r>
        <w:proofErr w:type="spellEnd"/>
        <w:r w:rsidR="0090419D">
          <w:t>)</w:t>
        </w:r>
      </w:ins>
      <w:r w:rsidR="006668E3">
        <w:t xml:space="preserve"> smanjuje elektromagnetske smetnje. Pojačalo pogona desne noge (eng</w:t>
      </w:r>
      <w:r w:rsidR="00572016">
        <w:t>l</w:t>
      </w:r>
      <w:r w:rsidR="006668E3">
        <w:t xml:space="preserve">. </w:t>
      </w:r>
      <w:proofErr w:type="spellStart"/>
      <w:r w:rsidR="006668E3" w:rsidRPr="001C1081">
        <w:rPr>
          <w:i/>
        </w:rPr>
        <w:t>right</w:t>
      </w:r>
      <w:proofErr w:type="spellEnd"/>
      <w:r w:rsidR="006668E3" w:rsidRPr="001C1081">
        <w:rPr>
          <w:i/>
        </w:rPr>
        <w:t xml:space="preserve"> </w:t>
      </w:r>
      <w:proofErr w:type="spellStart"/>
      <w:r w:rsidR="006668E3" w:rsidRPr="001C1081">
        <w:rPr>
          <w:i/>
        </w:rPr>
        <w:t>leg</w:t>
      </w:r>
      <w:proofErr w:type="spellEnd"/>
      <w:r w:rsidR="006668E3" w:rsidRPr="001C1081">
        <w:rPr>
          <w:i/>
        </w:rPr>
        <w:t xml:space="preserve"> </w:t>
      </w:r>
      <w:proofErr w:type="spellStart"/>
      <w:r w:rsidR="006668E3" w:rsidRPr="001C1081">
        <w:rPr>
          <w:i/>
        </w:rPr>
        <w:t>drive</w:t>
      </w:r>
      <w:proofErr w:type="spellEnd"/>
      <w:r w:rsidR="006668E3" w:rsidRPr="001C1081">
        <w:rPr>
          <w:i/>
        </w:rPr>
        <w:t xml:space="preserve"> </w:t>
      </w:r>
      <w:proofErr w:type="spellStart"/>
      <w:r w:rsidR="006668E3" w:rsidRPr="001C1081">
        <w:rPr>
          <w:i/>
        </w:rPr>
        <w:t>amplifier</w:t>
      </w:r>
      <w:proofErr w:type="spellEnd"/>
      <w:r w:rsidR="006668E3">
        <w:t>)</w:t>
      </w:r>
      <w:r w:rsidR="00E352CE">
        <w:t xml:space="preserve"> </w:t>
      </w:r>
      <w:r w:rsidR="006668E3">
        <w:t xml:space="preserve">suzbija smetnje uobičajenog načina rada (npr. </w:t>
      </w:r>
      <w:r w:rsidR="00D62719">
        <w:t>iz električnih vodova ili</w:t>
      </w:r>
      <w:r w:rsidR="006668E3">
        <w:t xml:space="preserve"> fluorescentna svjetla). </w:t>
      </w:r>
      <w:proofErr w:type="spellStart"/>
      <w:r w:rsidR="006668E3">
        <w:t>Programabilno</w:t>
      </w:r>
      <w:proofErr w:type="spellEnd"/>
      <w:r w:rsidR="006668E3">
        <w:t xml:space="preserve"> pojačalo pojačanja (engl. </w:t>
      </w:r>
      <w:proofErr w:type="spellStart"/>
      <w:r w:rsidR="00EE3125" w:rsidRPr="001C1081">
        <w:rPr>
          <w:i/>
        </w:rPr>
        <w:t>programmable</w:t>
      </w:r>
      <w:proofErr w:type="spellEnd"/>
      <w:r w:rsidR="00EE3125" w:rsidRPr="001C1081">
        <w:rPr>
          <w:i/>
        </w:rPr>
        <w:t xml:space="preserve"> </w:t>
      </w:r>
      <w:proofErr w:type="spellStart"/>
      <w:r w:rsidR="00EE3125" w:rsidRPr="001C1081">
        <w:rPr>
          <w:i/>
        </w:rPr>
        <w:t>gain</w:t>
      </w:r>
      <w:proofErr w:type="spellEnd"/>
      <w:r w:rsidR="00EE3125" w:rsidRPr="001C1081">
        <w:rPr>
          <w:i/>
        </w:rPr>
        <w:t xml:space="preserve"> </w:t>
      </w:r>
      <w:proofErr w:type="spellStart"/>
      <w:r w:rsidR="00EE3125" w:rsidRPr="001C1081">
        <w:rPr>
          <w:i/>
        </w:rPr>
        <w:t>amplifier</w:t>
      </w:r>
      <w:proofErr w:type="spellEnd"/>
      <w:r w:rsidR="00EE3125">
        <w:t xml:space="preserve">) služi za povećavanje amplitude ulaznog signala. Analogni digitalni pretvarači (engl. </w:t>
      </w:r>
      <w:proofErr w:type="spellStart"/>
      <w:r w:rsidR="00EE3125" w:rsidRPr="001C1081">
        <w:rPr>
          <w:i/>
        </w:rPr>
        <w:t>analog</w:t>
      </w:r>
      <w:proofErr w:type="spellEnd"/>
      <w:r w:rsidR="00EE3125" w:rsidRPr="001C1081">
        <w:rPr>
          <w:i/>
        </w:rPr>
        <w:t xml:space="preserve"> to </w:t>
      </w:r>
      <w:proofErr w:type="spellStart"/>
      <w:r w:rsidR="00EE3125" w:rsidRPr="001C1081">
        <w:rPr>
          <w:i/>
        </w:rPr>
        <w:t>digital</w:t>
      </w:r>
      <w:proofErr w:type="spellEnd"/>
      <w:r w:rsidR="00EE3125" w:rsidRPr="001C1081">
        <w:rPr>
          <w:i/>
        </w:rPr>
        <w:t xml:space="preserve"> </w:t>
      </w:r>
      <w:proofErr w:type="spellStart"/>
      <w:r w:rsidR="00EE3125" w:rsidRPr="001C1081">
        <w:rPr>
          <w:i/>
        </w:rPr>
        <w:t>converters</w:t>
      </w:r>
      <w:proofErr w:type="spellEnd"/>
      <w:r w:rsidR="00EE3125">
        <w:t>) pretvaraju analogne signale u digitalne koji se dalje šalju u procesor Shimmer3 senzora.</w:t>
      </w:r>
      <w:r w:rsidR="00A54725">
        <w:t xml:space="preserve"> </w:t>
      </w:r>
      <w:r w:rsidR="00CE4093">
        <w:t xml:space="preserve">Potpuni princip rada senzora, rukovanje senzorom te </w:t>
      </w:r>
      <w:r w:rsidR="008D6CDD">
        <w:t>ostale sveukupne informacije moguće je pronaći u literaturi</w:t>
      </w:r>
      <w:r w:rsidR="00D7722F">
        <w:t xml:space="preserve"> [1]</w:t>
      </w:r>
      <w:r w:rsidR="009E66A1">
        <w:t>.</w:t>
      </w:r>
    </w:p>
    <w:p w14:paraId="64D30663" w14:textId="3B93273B" w:rsidR="00981524" w:rsidRDefault="00981524" w:rsidP="001C1081">
      <w:pPr>
        <w:keepNext/>
        <w:rPr>
          <w:ins w:id="1862" w:author="Windows User" w:date="2023-02-21T11:56:00Z"/>
        </w:rPr>
      </w:pPr>
      <w:commentRangeStart w:id="1863"/>
      <w:commentRangeStart w:id="1864"/>
      <w:r w:rsidRPr="00A962DC">
        <w:rPr>
          <w:noProof/>
        </w:rPr>
        <w:lastRenderedPageBreak/>
        <w:drawing>
          <wp:anchor distT="0" distB="0" distL="114300" distR="114300" simplePos="0" relativeHeight="251671040" behindDoc="0" locked="0" layoutInCell="1" allowOverlap="1" wp14:anchorId="1570BFF1" wp14:editId="10ECB0C4">
            <wp:simplePos x="0" y="0"/>
            <wp:positionH relativeFrom="column">
              <wp:posOffset>1163734</wp:posOffset>
            </wp:positionH>
            <wp:positionV relativeFrom="paragraph">
              <wp:posOffset>261620</wp:posOffset>
            </wp:positionV>
            <wp:extent cx="4943872" cy="2880000"/>
            <wp:effectExtent l="0" t="0" r="0" b="0"/>
            <wp:wrapThrough wrapText="bothSides">
              <wp:wrapPolygon edited="0">
                <wp:start x="0" y="0"/>
                <wp:lineTo x="0" y="21433"/>
                <wp:lineTo x="21475" y="21433"/>
                <wp:lineTo x="21475" y="0"/>
                <wp:lineTo x="0" y="0"/>
              </wp:wrapPolygon>
            </wp:wrapThrough>
            <wp:docPr id="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943872" cy="2880000"/>
                    </a:xfrm>
                    <a:prstGeom prst="rect">
                      <a:avLst/>
                    </a:prstGeom>
                    <a:ln/>
                  </pic:spPr>
                </pic:pic>
              </a:graphicData>
            </a:graphic>
            <wp14:sizeRelH relativeFrom="page">
              <wp14:pctWidth>0</wp14:pctWidth>
            </wp14:sizeRelH>
            <wp14:sizeRelV relativeFrom="page">
              <wp14:pctHeight>0</wp14:pctHeight>
            </wp14:sizeRelV>
          </wp:anchor>
        </w:drawing>
      </w:r>
      <w:commentRangeStart w:id="1865"/>
      <w:commentRangeStart w:id="1866"/>
      <w:commentRangeEnd w:id="1863"/>
      <w:commentRangeEnd w:id="1864"/>
      <w:r w:rsidR="006309DE">
        <w:rPr>
          <w:rStyle w:val="CommentReference"/>
        </w:rPr>
        <w:commentReference w:id="1863"/>
      </w:r>
    </w:p>
    <w:p w14:paraId="037F4967" w14:textId="706D81CB" w:rsidR="00981524" w:rsidRDefault="00981524" w:rsidP="001C1081">
      <w:pPr>
        <w:keepNext/>
        <w:rPr>
          <w:ins w:id="1867" w:author="Windows User" w:date="2023-02-21T11:56:00Z"/>
        </w:rPr>
      </w:pPr>
    </w:p>
    <w:p w14:paraId="452FA8F1" w14:textId="502EF31C" w:rsidR="00981524" w:rsidRDefault="00981524" w:rsidP="001C1081">
      <w:pPr>
        <w:keepNext/>
        <w:rPr>
          <w:ins w:id="1868" w:author="Windows User" w:date="2023-02-21T11:56:00Z"/>
        </w:rPr>
      </w:pPr>
    </w:p>
    <w:p w14:paraId="50710C0D" w14:textId="31CCE873" w:rsidR="00981524" w:rsidRDefault="00981524" w:rsidP="001C1081">
      <w:pPr>
        <w:keepNext/>
        <w:rPr>
          <w:ins w:id="1869" w:author="Windows User" w:date="2023-02-21T11:56:00Z"/>
        </w:rPr>
      </w:pPr>
    </w:p>
    <w:p w14:paraId="1BE83B25" w14:textId="1CFE4963" w:rsidR="00981524" w:rsidRDefault="00981524" w:rsidP="001C1081">
      <w:pPr>
        <w:keepNext/>
        <w:rPr>
          <w:ins w:id="1870" w:author="Windows User" w:date="2023-02-21T11:56:00Z"/>
        </w:rPr>
      </w:pPr>
      <w:ins w:id="1871" w:author="Windows User" w:date="2023-02-21T11:57:00Z">
        <w:r>
          <w:rPr>
            <w:noProof/>
          </w:rPr>
          <mc:AlternateContent>
            <mc:Choice Requires="wps">
              <w:drawing>
                <wp:anchor distT="0" distB="0" distL="114300" distR="114300" simplePos="0" relativeHeight="251673088" behindDoc="0" locked="0" layoutInCell="1" allowOverlap="1" wp14:anchorId="50F2D5B9" wp14:editId="031DD965">
                  <wp:simplePos x="0" y="0"/>
                  <wp:positionH relativeFrom="column">
                    <wp:posOffset>-516361</wp:posOffset>
                  </wp:positionH>
                  <wp:positionV relativeFrom="paragraph">
                    <wp:posOffset>352098</wp:posOffset>
                  </wp:positionV>
                  <wp:extent cx="1317644" cy="120405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317644" cy="1204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D806A" w14:textId="21A772CF" w:rsidR="00C90F5C" w:rsidRPr="009C44CE" w:rsidRDefault="00C90F5C">
                              <w:ins w:id="1872" w:author="Windows User" w:date="2023-02-21T11:57:00Z">
                                <w:r w:rsidRPr="00981524">
                                  <w:t>Korišten</w:t>
                                </w:r>
                              </w:ins>
                              <w:ins w:id="1873" w:author="Windows User" w:date="2023-02-21T12:00:00Z">
                                <w:r>
                                  <w:t>e elektrode prilikom mjerenja EMG sign</w:t>
                                </w:r>
                              </w:ins>
                              <w:ins w:id="1874" w:author="Windows User" w:date="2023-02-21T12:01:00Z">
                                <w:r>
                                  <w:t>ala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2D5B9" id="_x0000_t202" coordsize="21600,21600" o:spt="202" path="m,l,21600r21600,l21600,xe">
                  <v:stroke joinstyle="miter"/>
                  <v:path gradientshapeok="t" o:connecttype="rect"/>
                </v:shapetype>
                <v:shape id="Text Box 28" o:spid="_x0000_s1026" type="#_x0000_t202" style="position:absolute;left:0;text-align:left;margin-left:-40.65pt;margin-top:27.7pt;width:103.75pt;height:94.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" filled="f" stroked="f" strokeweight=".5pt">
                  <v:textbox>
                    <w:txbxContent>
                      <w:p w14:paraId="417D806A" w14:textId="21A772CF" w:rsidR="00C90F5C" w:rsidRPr="009C44CE" w:rsidRDefault="00C90F5C">
                        <w:ins w:id="1875" w:author="Windows User" w:date="2023-02-21T11:57:00Z">
                          <w:r w:rsidRPr="00981524">
                            <w:t>Korišten</w:t>
                          </w:r>
                        </w:ins>
                        <w:ins w:id="1876" w:author="Windows User" w:date="2023-02-21T12:00:00Z">
                          <w:r>
                            <w:t>e elektrode prilikom mjerenja EMG sign</w:t>
                          </w:r>
                        </w:ins>
                        <w:ins w:id="1877" w:author="Windows User" w:date="2023-02-21T12:01:00Z">
                          <w:r>
                            <w:t>ala</w:t>
                          </w:r>
                        </w:ins>
                      </w:p>
                    </w:txbxContent>
                  </v:textbox>
                </v:shape>
              </w:pict>
            </mc:Fallback>
          </mc:AlternateContent>
        </w:r>
      </w:ins>
      <w:ins w:id="1878" w:author="Windows User" w:date="2023-02-21T11:56:00Z">
        <w:r>
          <w:rPr>
            <w:noProof/>
          </w:rPr>
          <mc:AlternateContent>
            <mc:Choice Requires="wps">
              <w:drawing>
                <wp:anchor distT="0" distB="0" distL="114300" distR="114300" simplePos="0" relativeHeight="251672064" behindDoc="0" locked="0" layoutInCell="1" allowOverlap="1" wp14:anchorId="740E3618" wp14:editId="6414D1C0">
                  <wp:simplePos x="0" y="0"/>
                  <wp:positionH relativeFrom="column">
                    <wp:posOffset>868132</wp:posOffset>
                  </wp:positionH>
                  <wp:positionV relativeFrom="paragraph">
                    <wp:posOffset>248450</wp:posOffset>
                  </wp:positionV>
                  <wp:extent cx="295334" cy="1329003"/>
                  <wp:effectExtent l="38100" t="0" r="28575" b="24130"/>
                  <wp:wrapNone/>
                  <wp:docPr id="27" name="Left Brace 27"/>
                  <wp:cNvGraphicFramePr/>
                  <a:graphic xmlns:a="http://schemas.openxmlformats.org/drawingml/2006/main">
                    <a:graphicData uri="http://schemas.microsoft.com/office/word/2010/wordprocessingShape">
                      <wps:wsp>
                        <wps:cNvSpPr/>
                        <wps:spPr>
                          <a:xfrm>
                            <a:off x="0" y="0"/>
                            <a:ext cx="295334" cy="1329003"/>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7699E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7" o:spid="_x0000_s1026" type="#_x0000_t87" style="position:absolute;margin-left:68.35pt;margin-top:19.55pt;width:23.25pt;height:104.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" adj="400" strokecolor="black [3213]" strokeweight=".5pt">
                  <v:stroke joinstyle="miter"/>
                </v:shape>
              </w:pict>
            </mc:Fallback>
          </mc:AlternateContent>
        </w:r>
      </w:ins>
    </w:p>
    <w:p w14:paraId="3731CDEA" w14:textId="08A9B889" w:rsidR="00981524" w:rsidRDefault="00981524" w:rsidP="001C1081">
      <w:pPr>
        <w:keepNext/>
        <w:rPr>
          <w:ins w:id="1879" w:author="Windows User" w:date="2023-02-21T11:56:00Z"/>
        </w:rPr>
      </w:pPr>
    </w:p>
    <w:p w14:paraId="0CB54AD3" w14:textId="77777777" w:rsidR="00981524" w:rsidRDefault="00981524" w:rsidP="001C1081">
      <w:pPr>
        <w:keepNext/>
        <w:rPr>
          <w:ins w:id="1880" w:author="Windows User" w:date="2023-02-21T11:56:00Z"/>
        </w:rPr>
      </w:pPr>
    </w:p>
    <w:p w14:paraId="220438B3" w14:textId="77777777" w:rsidR="00981524" w:rsidRDefault="00981524" w:rsidP="001C1081">
      <w:pPr>
        <w:keepNext/>
        <w:rPr>
          <w:ins w:id="1881" w:author="Windows User" w:date="2023-02-21T11:56:00Z"/>
        </w:rPr>
      </w:pPr>
    </w:p>
    <w:p w14:paraId="642ED940" w14:textId="0EA8F9AE" w:rsidR="00F41196" w:rsidRPr="00A962DC" w:rsidRDefault="00E75532" w:rsidP="001C1081">
      <w:pPr>
        <w:keepNext/>
      </w:pPr>
      <w:r w:rsidRPr="00A962DC">
        <w:rPr>
          <w:rStyle w:val="CommentReference"/>
        </w:rPr>
        <w:commentReference w:id="1864"/>
      </w:r>
      <w:commentRangeEnd w:id="1865"/>
      <w:r w:rsidR="00BC1770">
        <w:rPr>
          <w:rStyle w:val="CommentReference"/>
        </w:rPr>
        <w:commentReference w:id="1865"/>
      </w:r>
      <w:commentRangeEnd w:id="1866"/>
      <w:r w:rsidR="00223A6B">
        <w:rPr>
          <w:rStyle w:val="CommentReference"/>
        </w:rPr>
        <w:commentReference w:id="1866"/>
      </w:r>
    </w:p>
    <w:p w14:paraId="2B299D02" w14:textId="77777777" w:rsidR="00981524" w:rsidRDefault="00981524" w:rsidP="00E23FCC">
      <w:pPr>
        <w:pStyle w:val="Caption"/>
        <w:rPr>
          <w:ins w:id="1882" w:author="Windows User" w:date="2023-02-21T12:02:00Z"/>
        </w:rPr>
      </w:pPr>
      <w:bookmarkStart w:id="1883" w:name="_Ref126619943"/>
      <w:bookmarkStart w:id="1884" w:name="_Toc127409806"/>
    </w:p>
    <w:p w14:paraId="642ED941" w14:textId="1AA46023" w:rsidR="00F41196" w:rsidRDefault="00E23FCC" w:rsidP="00E23FCC">
      <w:pPr>
        <w:pStyle w:val="Caption"/>
      </w:pPr>
      <w:r w:rsidRPr="00A962DC">
        <w:t xml:space="preserve">Slika </w:t>
      </w:r>
      <w:del w:id="1885" w:author="Windows User" w:date="2023-02-21T19:54: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4</w:delText>
        </w:r>
        <w:r w:rsidR="009B43F5" w:rsidDel="00877775">
          <w:rPr>
            <w:noProof/>
          </w:rPr>
          <w:fldChar w:fldCharType="end"/>
        </w:r>
      </w:del>
      <w:ins w:id="1886" w:author="Windows User" w:date="2023-02-21T19:54:00Z">
        <w:r w:rsidR="00877775">
          <w:rPr>
            <w:noProof/>
          </w:rPr>
          <w:t>3</w:t>
        </w:r>
      </w:ins>
      <w:r w:rsidR="00BD0A95">
        <w:t>.</w:t>
      </w:r>
      <w:r w:rsidR="009B43F5">
        <w:rPr>
          <w:noProof/>
        </w:rPr>
        <w:fldChar w:fldCharType="begin"/>
      </w:r>
      <w:r w:rsidR="009B43F5">
        <w:rPr>
          <w:noProof/>
        </w:rPr>
        <w:instrText xml:space="preserve"> SEQ Slika \* ARABIC \s 1 </w:instrText>
      </w:r>
      <w:r w:rsidR="009B43F5">
        <w:rPr>
          <w:noProof/>
        </w:rPr>
        <w:fldChar w:fldCharType="separate"/>
      </w:r>
      <w:r w:rsidR="00BD0A95">
        <w:rPr>
          <w:noProof/>
        </w:rPr>
        <w:t>1</w:t>
      </w:r>
      <w:r w:rsidR="009B43F5">
        <w:rPr>
          <w:noProof/>
        </w:rPr>
        <w:fldChar w:fldCharType="end"/>
      </w:r>
      <w:bookmarkEnd w:id="1883"/>
      <w:r w:rsidRPr="00A962DC">
        <w:t xml:space="preserve"> Blok dijagram Shimmer</w:t>
      </w:r>
      <w:r w:rsidR="00D826BC">
        <w:t>3</w:t>
      </w:r>
      <w:r w:rsidRPr="00A962DC">
        <w:t xml:space="preserve"> senzora [1].</w:t>
      </w:r>
      <w:bookmarkEnd w:id="1884"/>
    </w:p>
    <w:p w14:paraId="2D952C56" w14:textId="77777777" w:rsidR="00E352CE" w:rsidRPr="001C1081" w:rsidRDefault="00E352CE" w:rsidP="006309DE">
      <w:pPr>
        <w:rPr>
          <w:i/>
        </w:rPr>
      </w:pPr>
    </w:p>
    <w:p w14:paraId="642ED943" w14:textId="77777777" w:rsidR="00F41196" w:rsidRPr="00A962DC" w:rsidRDefault="001529E5" w:rsidP="003D4D80">
      <w:pPr>
        <w:pStyle w:val="Heading2"/>
      </w:pPr>
      <w:bookmarkStart w:id="1887" w:name="_heading=h.3rdcrjn" w:colFirst="0" w:colLast="0"/>
      <w:bookmarkStart w:id="1888" w:name="_Toc126618642"/>
      <w:bookmarkStart w:id="1889" w:name="_Toc128310690"/>
      <w:bookmarkEnd w:id="1887"/>
      <w:r w:rsidRPr="00A962DC">
        <w:t>A/D prikupljanje podataka</w:t>
      </w:r>
      <w:bookmarkEnd w:id="1888"/>
      <w:bookmarkEnd w:id="1889"/>
    </w:p>
    <w:p w14:paraId="642ED944" w14:textId="62FE50AD" w:rsidR="00F41196" w:rsidRPr="00A962DC" w:rsidRDefault="001529E5">
      <w:r w:rsidRPr="00A962DC">
        <w:t xml:space="preserve">Za dobro prikupljanje podataka mora se odabrati pogodna </w:t>
      </w:r>
      <w:r w:rsidR="0027374D">
        <w:t>brzina uzorkovanja</w:t>
      </w:r>
      <w:r w:rsidRPr="00A962DC">
        <w:t xml:space="preserve">. Kada se mišić, o kojem prikupljamo podatke, aktivira on proizvede određeni signal. Ovaj signal ima veliki frekvencijski spektar pa ako želimo prikupiti čitavu frekvencijsku domenu tih signala onda frekvencija prikupljanja podataka mora biti barem dva puta veća od najveće frekvencije koja se očekuje prilikom aktivacije mišića. </w:t>
      </w:r>
      <w:proofErr w:type="spellStart"/>
      <w:r w:rsidRPr="00A962DC">
        <w:t>Nyquistov</w:t>
      </w:r>
      <w:proofErr w:type="spellEnd"/>
      <w:r w:rsidRPr="00A962DC">
        <w:t xml:space="preserve"> teorem o prikupljanju podataka opisuje vezu između ulaznog signala (signal kojeg odašilje mišić) i </w:t>
      </w:r>
      <w:r w:rsidR="0027374D">
        <w:t>brzina uzorkovanja</w:t>
      </w:r>
      <w:r w:rsidRPr="00A962DC">
        <w:t xml:space="preserve">. Kada je </w:t>
      </w:r>
      <w:r w:rsidR="0027374D">
        <w:t>brzina uzorkovanja</w:t>
      </w:r>
      <w:r w:rsidRPr="00A962DC">
        <w:t xml:space="preserve"> niža od očekivane, rezultat je </w:t>
      </w:r>
      <w:r w:rsidRPr="001C1081">
        <w:rPr>
          <w:i/>
        </w:rPr>
        <w:t>alias</w:t>
      </w:r>
      <w:r w:rsidRPr="00A962DC">
        <w:t xml:space="preserve">-efekt tj. preklapanja spektra. Posljedica je premala učestalost uzorkovanja ulaznog signala. Dobije se signal koji ne opisuje dovoljno dobro ulazni signal. </w:t>
      </w:r>
      <w:r w:rsidR="0027374D">
        <w:t>brzina uzorkovanja</w:t>
      </w:r>
      <w:r w:rsidR="0027374D" w:rsidRPr="00A962DC" w:rsidDel="0027374D">
        <w:t xml:space="preserve"> </w:t>
      </w:r>
      <w:r w:rsidRPr="00A962DC">
        <w:t xml:space="preserve"> odabire se prema spektru snage signala. Najveću snagu signal ima na frekvenciji između 10 i 250 Hz</w:t>
      </w:r>
      <w:r w:rsidR="009A44B7" w:rsidRPr="009A44B7">
        <w:t xml:space="preserve"> </w:t>
      </w:r>
      <w:r w:rsidR="009A44B7">
        <w:t>[2]</w:t>
      </w:r>
      <w:r w:rsidRPr="00A962DC">
        <w:t>.</w:t>
      </w:r>
      <w:ins w:id="1890" w:author="Windows User" w:date="2023-02-20T09:49:00Z">
        <w:r w:rsidR="003924A2">
          <w:t xml:space="preserve"> Prema znanstvenim </w:t>
        </w:r>
      </w:ins>
      <w:ins w:id="1891" w:author="Windows User" w:date="2023-02-20T09:50:00Z">
        <w:r w:rsidR="003924A2">
          <w:t xml:space="preserve">preporukama cilj je izmjeriti kompletan frekvencijski spektar </w:t>
        </w:r>
      </w:ins>
      <w:ins w:id="1892" w:author="Windows User" w:date="2023-02-20T09:51:00Z">
        <w:r w:rsidR="003924A2">
          <w:t>signala od 10 do 500 Hz.</w:t>
        </w:r>
      </w:ins>
      <w:ins w:id="1893" w:author="Windows User" w:date="2023-02-20T09:52:00Z">
        <w:r w:rsidR="003924A2">
          <w:t xml:space="preserve"> </w:t>
        </w:r>
      </w:ins>
      <w:ins w:id="1894" w:author="Windows User" w:date="2023-02-20T09:53:00Z">
        <w:r w:rsidR="003924A2">
          <w:t xml:space="preserve">Tada brzina uzorkovanja </w:t>
        </w:r>
      </w:ins>
      <w:ins w:id="1895" w:author="Windows User" w:date="2023-02-20T09:54:00Z">
        <w:r w:rsidR="003924A2">
          <w:t xml:space="preserve">mora biti najmanje dvostruko puta veća od </w:t>
        </w:r>
      </w:ins>
      <w:ins w:id="1896" w:author="Windows User" w:date="2023-02-20T09:55:00Z">
        <w:r w:rsidR="003924A2">
          <w:t>najveće očekivane frekvencije, a to je 500 Hz.</w:t>
        </w:r>
      </w:ins>
      <w:r w:rsidRPr="00A962DC">
        <w:t xml:space="preserve"> </w:t>
      </w:r>
      <w:ins w:id="1897" w:author="Windows User" w:date="2023-02-20T09:55:00Z">
        <w:r w:rsidR="003924A2">
          <w:t xml:space="preserve">Zbog toga je </w:t>
        </w:r>
      </w:ins>
      <w:commentRangeStart w:id="1898"/>
      <w:del w:id="1899" w:author="Windows User" w:date="2023-02-20T09:55:00Z">
        <w:r w:rsidRPr="00A962DC" w:rsidDel="003924A2">
          <w:delText xml:space="preserve">Odabrana </w:delText>
        </w:r>
      </w:del>
      <w:ins w:id="1900" w:author="Windows User" w:date="2023-02-20T09:55:00Z">
        <w:r w:rsidR="003924A2">
          <w:t>o</w:t>
        </w:r>
        <w:r w:rsidR="003924A2" w:rsidRPr="00A962DC">
          <w:t xml:space="preserve">dabrana </w:t>
        </w:r>
      </w:ins>
      <w:del w:id="1901" w:author="Windows User" w:date="2023-02-20T09:55:00Z">
        <w:r w:rsidRPr="00A962DC" w:rsidDel="003924A2">
          <w:delText>je</w:delText>
        </w:r>
      </w:del>
      <w:del w:id="1902" w:author="Windows User" w:date="2023-02-20T09:56:00Z">
        <w:r w:rsidRPr="00A962DC" w:rsidDel="003924A2">
          <w:delText xml:space="preserve"> </w:delText>
        </w:r>
      </w:del>
      <w:r w:rsidR="00B51EA9">
        <w:t>brzina uzorkovanja</w:t>
      </w:r>
      <w:r w:rsidR="00B51EA9" w:rsidRPr="00A962DC" w:rsidDel="00B51EA9">
        <w:t xml:space="preserve"> </w:t>
      </w:r>
      <w:r w:rsidRPr="00A962DC">
        <w:t xml:space="preserve">od </w:t>
      </w:r>
      <w:commentRangeStart w:id="1903"/>
      <w:r w:rsidRPr="00A962DC">
        <w:t xml:space="preserve">1000 </w:t>
      </w:r>
      <w:commentRangeEnd w:id="1903"/>
      <w:r w:rsidR="009267E4">
        <w:rPr>
          <w:rStyle w:val="CommentReference"/>
        </w:rPr>
        <w:commentReference w:id="1903"/>
      </w:r>
      <w:r w:rsidRPr="00A962DC">
        <w:t>Hz</w:t>
      </w:r>
      <w:ins w:id="1904" w:author="Ervin Kamenar" w:date="2023-02-20T15:36:00Z">
        <w:r w:rsidR="00E27EB7">
          <w:t>,</w:t>
        </w:r>
      </w:ins>
      <w:del w:id="1905" w:author="Ervin Kamenar" w:date="2023-02-20T15:36:00Z">
        <w:r w:rsidR="009A44B7" w:rsidDel="00E27EB7">
          <w:delText>.</w:delText>
        </w:r>
      </w:del>
      <w:r w:rsidR="000D5ED3">
        <w:t xml:space="preserve"> </w:t>
      </w:r>
      <w:ins w:id="1906" w:author="Ervin Kamenar" w:date="2023-02-20T15:37:00Z">
        <w:r w:rsidR="00E27EB7">
          <w:t>a</w:t>
        </w:r>
      </w:ins>
      <w:ins w:id="1907" w:author="Ervin Kamenar" w:date="2023-02-20T15:36:00Z">
        <w:r w:rsidR="00E27EB7">
          <w:t xml:space="preserve"> s</w:t>
        </w:r>
      </w:ins>
      <w:r w:rsidR="00C23CD8">
        <w:t xml:space="preserve">tvarna </w:t>
      </w:r>
      <w:r w:rsidR="00B51EA9">
        <w:t>brzina uzorkovanja</w:t>
      </w:r>
      <w:r w:rsidR="00C23CD8">
        <w:t xml:space="preserve"> je 992.9696 Hz.</w:t>
      </w:r>
      <w:r w:rsidRPr="00A962DC">
        <w:t xml:space="preserve"> </w:t>
      </w:r>
      <w:commentRangeEnd w:id="1898"/>
      <w:r w:rsidR="00E27EB7">
        <w:rPr>
          <w:rStyle w:val="CommentReference"/>
        </w:rPr>
        <w:commentReference w:id="1898"/>
      </w:r>
      <w:r w:rsidRPr="00A962DC">
        <w:t xml:space="preserve">Efekt koji se javlja pri maloj frekvenciji prikupljanja podataka prikazan je na </w:t>
      </w:r>
      <w:r w:rsidR="00BC2810" w:rsidRPr="00A962DC">
        <w:fldChar w:fldCharType="begin"/>
      </w:r>
      <w:r w:rsidR="00BC2810" w:rsidRPr="00A962DC">
        <w:instrText xml:space="preserve"> REF _Ref126619596 \h </w:instrText>
      </w:r>
      <w:r w:rsidR="00BC2810" w:rsidRPr="00A962DC">
        <w:fldChar w:fldCharType="separate"/>
      </w:r>
      <w:r w:rsidR="00947718" w:rsidRPr="00A962DC">
        <w:t>s</w:t>
      </w:r>
      <w:r w:rsidR="004F7B81" w:rsidRPr="00A962DC">
        <w:t>li</w:t>
      </w:r>
      <w:r w:rsidR="00947718" w:rsidRPr="00A962DC">
        <w:t>ci</w:t>
      </w:r>
      <w:r w:rsidR="004F7B81" w:rsidRPr="00A962DC">
        <w:t xml:space="preserve"> </w:t>
      </w:r>
      <w:ins w:id="1908" w:author="Windows User" w:date="2023-02-26T13:46:00Z">
        <w:r w:rsidR="001C53ED">
          <w:t>3</w:t>
        </w:r>
      </w:ins>
      <w:del w:id="1909" w:author="Windows User" w:date="2023-02-26T13:46:00Z">
        <w:r w:rsidR="004F7B81" w:rsidRPr="00A962DC" w:rsidDel="001C53ED">
          <w:delText>4</w:delText>
        </w:r>
      </w:del>
      <w:r w:rsidR="004F7B81" w:rsidRPr="00A962DC">
        <w:t>.2</w:t>
      </w:r>
      <w:r w:rsidR="00BC2810" w:rsidRPr="00A962DC">
        <w:fldChar w:fldCharType="end"/>
      </w:r>
      <w:r w:rsidR="00BC2810" w:rsidRPr="00A962DC">
        <w:t xml:space="preserve"> </w:t>
      </w:r>
      <w:r w:rsidRPr="00A962DC">
        <w:t xml:space="preserve">gdje se može vidjeti da kada povećavamo </w:t>
      </w:r>
      <w:r w:rsidR="00B51EA9">
        <w:t>brzinu uzorkovanja</w:t>
      </w:r>
      <w:r w:rsidR="00B51EA9" w:rsidRPr="00A962DC" w:rsidDel="00B51EA9">
        <w:t xml:space="preserve"> </w:t>
      </w:r>
      <w:ins w:id="1910" w:author="Windows User" w:date="2023-02-20T09:57:00Z">
        <w:r w:rsidR="0085654D">
          <w:t xml:space="preserve">bolja je aproksimacija </w:t>
        </w:r>
      </w:ins>
      <w:commentRangeStart w:id="1911"/>
      <w:del w:id="1912" w:author="Windows User" w:date="2023-02-20T09:57:00Z">
        <w:r w:rsidRPr="00A962DC" w:rsidDel="0085654D">
          <w:delText xml:space="preserve">''bolje hvatamo'' </w:delText>
        </w:r>
      </w:del>
      <w:r w:rsidRPr="00A962DC">
        <w:t>signal</w:t>
      </w:r>
      <w:ins w:id="1913" w:author="Windows User" w:date="2023-02-20T09:57:00Z">
        <w:r w:rsidR="0085654D">
          <w:t>a</w:t>
        </w:r>
      </w:ins>
      <w:r w:rsidRPr="00A962DC">
        <w:t xml:space="preserve"> mišića</w:t>
      </w:r>
      <w:r w:rsidR="005A4E6E">
        <w:t>.</w:t>
      </w:r>
      <w:commentRangeEnd w:id="1911"/>
      <w:r w:rsidR="001C1081">
        <w:rPr>
          <w:rStyle w:val="CommentReference"/>
        </w:rPr>
        <w:commentReference w:id="1911"/>
      </w:r>
    </w:p>
    <w:p w14:paraId="7D210118" w14:textId="77777777" w:rsidR="00BC2810" w:rsidRPr="00A962DC" w:rsidRDefault="001529E5" w:rsidP="00BC2810">
      <w:pPr>
        <w:keepNext/>
        <w:jc w:val="center"/>
      </w:pPr>
      <w:r w:rsidRPr="00A962DC">
        <w:rPr>
          <w:noProof/>
        </w:rPr>
        <w:lastRenderedPageBreak/>
        <w:drawing>
          <wp:inline distT="0" distB="0" distL="0" distR="0" wp14:anchorId="642ED9F6" wp14:editId="642ED9F7">
            <wp:extent cx="2867425" cy="4163006"/>
            <wp:effectExtent l="0" t="0" r="0" b="0"/>
            <wp:docPr id="51" name="image19.png" descr="Slika na kojoj se prikazuje tekst&#10;&#10;Opis je automatski generiran"/>
            <wp:cNvGraphicFramePr/>
            <a:graphic xmlns:a="http://schemas.openxmlformats.org/drawingml/2006/main">
              <a:graphicData uri="http://schemas.openxmlformats.org/drawingml/2006/picture">
                <pic:pic xmlns:pic="http://schemas.openxmlformats.org/drawingml/2006/picture">
                  <pic:nvPicPr>
                    <pic:cNvPr id="0" name="image19.png" descr="Slika na kojoj se prikazuje tekst&#10;&#10;Opis je automatski generiran"/>
                    <pic:cNvPicPr preferRelativeResize="0"/>
                  </pic:nvPicPr>
                  <pic:blipFill>
                    <a:blip r:embed="rId20"/>
                    <a:srcRect/>
                    <a:stretch>
                      <a:fillRect/>
                    </a:stretch>
                  </pic:blipFill>
                  <pic:spPr>
                    <a:xfrm>
                      <a:off x="0" y="0"/>
                      <a:ext cx="2867425" cy="4163006"/>
                    </a:xfrm>
                    <a:prstGeom prst="rect">
                      <a:avLst/>
                    </a:prstGeom>
                    <a:ln/>
                  </pic:spPr>
                </pic:pic>
              </a:graphicData>
            </a:graphic>
          </wp:inline>
        </w:drawing>
      </w:r>
    </w:p>
    <w:p w14:paraId="642ED949" w14:textId="16500F8E" w:rsidR="00F41196" w:rsidRDefault="00BC2810" w:rsidP="00936646">
      <w:pPr>
        <w:pStyle w:val="Caption"/>
      </w:pPr>
      <w:bookmarkStart w:id="1914" w:name="_Ref126619596"/>
      <w:bookmarkStart w:id="1915" w:name="_Toc127409807"/>
      <w:r w:rsidRPr="00A962DC">
        <w:t xml:space="preserve">Slika </w:t>
      </w:r>
      <w:del w:id="1916" w:author="Windows User" w:date="2023-02-21T19:54: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4</w:delText>
        </w:r>
        <w:r w:rsidR="009B43F5" w:rsidDel="00877775">
          <w:rPr>
            <w:noProof/>
          </w:rPr>
          <w:fldChar w:fldCharType="end"/>
        </w:r>
      </w:del>
      <w:ins w:id="1917" w:author="Windows User" w:date="2023-02-21T19:54:00Z">
        <w:r w:rsidR="00877775">
          <w:rPr>
            <w:noProof/>
          </w:rPr>
          <w:t>3</w:t>
        </w:r>
      </w:ins>
      <w:r w:rsidR="00BD0A95">
        <w:t>.</w:t>
      </w:r>
      <w:r w:rsidR="009B43F5">
        <w:rPr>
          <w:noProof/>
        </w:rPr>
        <w:fldChar w:fldCharType="begin"/>
      </w:r>
      <w:r w:rsidR="009B43F5">
        <w:rPr>
          <w:noProof/>
        </w:rPr>
        <w:instrText xml:space="preserve"> SEQ Slika \* ARABIC \s 1 </w:instrText>
      </w:r>
      <w:r w:rsidR="009B43F5">
        <w:rPr>
          <w:noProof/>
        </w:rPr>
        <w:fldChar w:fldCharType="separate"/>
      </w:r>
      <w:r w:rsidR="00BD0A95">
        <w:rPr>
          <w:noProof/>
        </w:rPr>
        <w:t>2</w:t>
      </w:r>
      <w:r w:rsidR="009B43F5">
        <w:rPr>
          <w:noProof/>
        </w:rPr>
        <w:fldChar w:fldCharType="end"/>
      </w:r>
      <w:bookmarkEnd w:id="1914"/>
      <w:r w:rsidRPr="00A962DC">
        <w:t xml:space="preserve"> </w:t>
      </w:r>
      <w:r w:rsidR="000D366F">
        <w:t>Na slici je vidljivo da</w:t>
      </w:r>
      <w:r w:rsidRPr="00A962DC">
        <w:t xml:space="preserve"> manja </w:t>
      </w:r>
      <w:r w:rsidR="00455254">
        <w:t>brzina uzorkovanja</w:t>
      </w:r>
      <w:r w:rsidR="00455254" w:rsidRPr="00A962DC" w:rsidDel="00455254">
        <w:t xml:space="preserve"> </w:t>
      </w:r>
      <w:r w:rsidRPr="00A962DC">
        <w:t>podataka</w:t>
      </w:r>
      <w:r w:rsidR="00BA37EB">
        <w:t xml:space="preserve"> lošije aproksimira</w:t>
      </w:r>
      <w:r w:rsidRPr="00A962DC">
        <w:t xml:space="preserve"> ulazni signal</w:t>
      </w:r>
      <w:r w:rsidR="00BA37EB">
        <w:t>, a veća</w:t>
      </w:r>
      <w:r w:rsidR="00455254">
        <w:t xml:space="preserve"> bolje. [2]</w:t>
      </w:r>
      <w:bookmarkEnd w:id="1915"/>
      <w:r w:rsidR="00BA37EB">
        <w:t xml:space="preserve"> </w:t>
      </w:r>
      <w:r w:rsidRPr="00A962DC">
        <w:t xml:space="preserve"> </w:t>
      </w:r>
    </w:p>
    <w:p w14:paraId="35321D0A" w14:textId="58CE9A30" w:rsidR="00455254" w:rsidRPr="00455254" w:rsidRDefault="00A666EB">
      <w:pPr>
        <w:pPrChange w:id="1918" w:author="Ervin Kamenar" w:date="2023-02-20T13:17:00Z">
          <w:pPr>
            <w:jc w:val="left"/>
          </w:pPr>
        </w:pPrChange>
      </w:pPr>
      <w:r>
        <w:t>U ovome poglavlju opisani su Shimmer3 senzori te zašto je važno odabrati optimalnu brzinu uzorkovanja podataka</w:t>
      </w:r>
      <w:r w:rsidR="00E4230C">
        <w:t>. U sljedećem poglavlju opisati će se provođenje eksperimenta</w:t>
      </w:r>
      <w:r w:rsidR="00DC074C">
        <w:t xml:space="preserve">, utjecaji na ispitivanje, odabir pozicije ispitivanja, nasumični statistički eksperiment te brza </w:t>
      </w:r>
      <w:proofErr w:type="spellStart"/>
      <w:r w:rsidR="00DC074C">
        <w:t>Fourierova</w:t>
      </w:r>
      <w:proofErr w:type="spellEnd"/>
      <w:r w:rsidR="00DC074C">
        <w:t xml:space="preserve"> transformacija.</w:t>
      </w:r>
      <w:r w:rsidR="00455254">
        <w:br w:type="page"/>
      </w:r>
    </w:p>
    <w:p w14:paraId="642ED94C" w14:textId="496AE5D3" w:rsidR="00F41196" w:rsidRPr="00A962DC" w:rsidRDefault="00455254" w:rsidP="003D4D80">
      <w:pPr>
        <w:pStyle w:val="Heading1"/>
      </w:pPr>
      <w:bookmarkStart w:id="1919" w:name="_Toc127409778"/>
      <w:bookmarkStart w:id="1920" w:name="_Toc127730490"/>
      <w:bookmarkStart w:id="1921" w:name="_Toc127409779"/>
      <w:bookmarkStart w:id="1922" w:name="_Toc127730491"/>
      <w:bookmarkStart w:id="1923" w:name="_heading=h.lnxbz9" w:colFirst="0" w:colLast="0"/>
      <w:bookmarkStart w:id="1924" w:name="_Toc128310691"/>
      <w:bookmarkEnd w:id="1919"/>
      <w:bookmarkEnd w:id="1920"/>
      <w:bookmarkEnd w:id="1921"/>
      <w:bookmarkEnd w:id="1922"/>
      <w:bookmarkEnd w:id="1923"/>
      <w:r>
        <w:lastRenderedPageBreak/>
        <w:t>Planiranje i provođenje eksperimentalnih ispitivanja</w:t>
      </w:r>
      <w:bookmarkEnd w:id="1924"/>
      <w:r w:rsidR="001529E5" w:rsidRPr="00A962DC">
        <w:t xml:space="preserve"> </w:t>
      </w:r>
    </w:p>
    <w:p w14:paraId="642ED94D" w14:textId="6666F236" w:rsidR="00F41196" w:rsidRPr="00A962DC" w:rsidDel="006201FB" w:rsidRDefault="001529E5">
      <w:pPr>
        <w:rPr>
          <w:del w:id="1925" w:author="Windows User" w:date="2023-02-20T11:41:00Z"/>
        </w:rPr>
      </w:pPr>
      <w:r w:rsidRPr="00A962DC">
        <w:t xml:space="preserve">U ovom poglavlju objasniti će se prikupljanje podataka pomoću </w:t>
      </w:r>
      <w:proofErr w:type="spellStart"/>
      <w:r w:rsidRPr="00A962DC">
        <w:t>sEMG</w:t>
      </w:r>
      <w:proofErr w:type="spellEnd"/>
      <w:r w:rsidR="00223A6B">
        <w:t xml:space="preserve"> (engl. </w:t>
      </w:r>
      <w:proofErr w:type="spellStart"/>
      <w:r w:rsidR="001143E2">
        <w:rPr>
          <w:i/>
        </w:rPr>
        <w:t>surface</w:t>
      </w:r>
      <w:proofErr w:type="spellEnd"/>
      <w:r w:rsidR="001143E2">
        <w:rPr>
          <w:i/>
        </w:rPr>
        <w:t xml:space="preserve"> </w:t>
      </w:r>
      <w:proofErr w:type="spellStart"/>
      <w:r w:rsidR="001143E2">
        <w:rPr>
          <w:i/>
        </w:rPr>
        <w:t>electro</w:t>
      </w:r>
      <w:proofErr w:type="spellEnd"/>
      <w:r w:rsidR="001143E2">
        <w:rPr>
          <w:i/>
        </w:rPr>
        <w:t xml:space="preserve"> </w:t>
      </w:r>
      <w:proofErr w:type="spellStart"/>
      <w:r w:rsidR="001143E2">
        <w:rPr>
          <w:i/>
        </w:rPr>
        <w:t>my</w:t>
      </w:r>
      <w:r w:rsidR="00223A6B">
        <w:rPr>
          <w:i/>
        </w:rPr>
        <w:t>ography</w:t>
      </w:r>
      <w:proofErr w:type="spellEnd"/>
      <w:r w:rsidR="00223A6B">
        <w:rPr>
          <w:i/>
        </w:rPr>
        <w:t xml:space="preserve"> </w:t>
      </w:r>
      <w:r w:rsidR="00223A6B">
        <w:t>)</w:t>
      </w:r>
      <w:r w:rsidRPr="00A962DC">
        <w:t xml:space="preserve"> </w:t>
      </w:r>
      <w:proofErr w:type="spellStart"/>
      <w:r w:rsidR="009267E4">
        <w:t>S</w:t>
      </w:r>
      <w:r w:rsidRPr="00A962DC">
        <w:t>himmera</w:t>
      </w:r>
      <w:proofErr w:type="spellEnd"/>
      <w:r w:rsidRPr="00A962DC">
        <w:t xml:space="preserve">, utjecaj pozicije elektroda te ostali bitni faktori. Zatim će se definirati </w:t>
      </w:r>
      <w:r w:rsidR="00CD4368">
        <w:t>nasumični statistički eksperiment</w:t>
      </w:r>
      <w:r w:rsidR="00CD4368" w:rsidRPr="00A962DC">
        <w:t xml:space="preserve"> </w:t>
      </w:r>
      <w:proofErr w:type="spellStart"/>
      <w:r w:rsidRPr="00A962DC">
        <w:t>eksperiment</w:t>
      </w:r>
      <w:proofErr w:type="spellEnd"/>
      <w:ins w:id="1926" w:author="Windows User" w:date="2023-02-20T11:41:00Z">
        <w:r w:rsidR="006201FB">
          <w:t xml:space="preserve"> i</w:t>
        </w:r>
      </w:ins>
      <w:ins w:id="1927" w:author="Windows User" w:date="2023-02-26T13:46:00Z">
        <w:r w:rsidR="006E6723">
          <w:t xml:space="preserve"> </w:t>
        </w:r>
      </w:ins>
      <w:del w:id="1928" w:author="Windows User" w:date="2023-02-20T11:41:00Z">
        <w:r w:rsidRPr="00A962DC" w:rsidDel="006201FB">
          <w:delText xml:space="preserve">, </w:delText>
        </w:r>
      </w:del>
      <w:r w:rsidRPr="00A962DC">
        <w:t>objasniti postupak ispitivanja</w:t>
      </w:r>
      <w:ins w:id="1929" w:author="Windows User" w:date="2023-02-26T13:57:00Z">
        <w:r w:rsidR="00A90405">
          <w:t>.</w:t>
        </w:r>
      </w:ins>
      <w:del w:id="1930" w:author="Windows User" w:date="2023-02-26T13:47:00Z">
        <w:r w:rsidRPr="00A962DC" w:rsidDel="004A3B1C">
          <w:delText xml:space="preserve"> </w:delText>
        </w:r>
      </w:del>
      <w:del w:id="1931" w:author="Windows User" w:date="2023-02-20T11:41:00Z">
        <w:r w:rsidRPr="00A962DC" w:rsidDel="006201FB">
          <w:delText>te ukratko objasniti brzu Furieovu transformaciju.</w:delText>
        </w:r>
      </w:del>
    </w:p>
    <w:p w14:paraId="642ED94E" w14:textId="42909380" w:rsidR="00F41196" w:rsidRPr="00A962DC" w:rsidRDefault="001529E5">
      <w:pPr>
        <w:pPrChange w:id="1932" w:author="Windows User" w:date="2023-02-26T13:57:00Z">
          <w:pPr>
            <w:pStyle w:val="Heading2"/>
          </w:pPr>
        </w:pPrChange>
      </w:pPr>
      <w:bookmarkStart w:id="1933" w:name="_heading=h.35nkun2" w:colFirst="0" w:colLast="0"/>
      <w:bookmarkStart w:id="1934" w:name="_Toc126618644"/>
      <w:bookmarkEnd w:id="1933"/>
      <w:del w:id="1935" w:author="Windows User" w:date="2023-02-26T13:47:00Z">
        <w:r w:rsidRPr="00A962DC" w:rsidDel="004A3B1C">
          <w:delText>U</w:delText>
        </w:r>
      </w:del>
      <w:del w:id="1936" w:author="Windows User" w:date="2023-02-26T13:57:00Z">
        <w:r w:rsidRPr="00A962DC" w:rsidDel="00A90405">
          <w:delText>tjecaj okoline na prikupljanje podataka</w:delText>
        </w:r>
      </w:del>
      <w:bookmarkEnd w:id="1934"/>
    </w:p>
    <w:p w14:paraId="642ED94F" w14:textId="09CDFDCE" w:rsidR="00F41196" w:rsidRPr="00A962DC" w:rsidRDefault="001529E5">
      <w:pPr>
        <w:spacing w:before="240"/>
      </w:pPr>
      <w:r w:rsidRPr="00A962DC">
        <w:t>Prilikom prikupljanja podataka pomoću senzora važno je otkloniti vanjske faktore koji utječu na podatke. Faktori koji utječu na prikupljanje signala su sljedeći: dlake, masnoća na koži, vrsta tkiva (razlika je kada subjekt ima malo ili puno masnog tkiva pri čemu više masnog tkiva ima veći utjecaj na pogrešno očitani signal), temperatura, elektroda hvata signal susjednog mišića</w:t>
      </w:r>
      <w:r w:rsidR="00442A8D">
        <w:t xml:space="preserve"> </w:t>
      </w:r>
      <w:r w:rsidR="00442A8D" w:rsidRPr="00824209">
        <w:rPr>
          <w:iCs/>
          <w:rPrChange w:id="1937" w:author="Windows User" w:date="2023-02-24T18:21:00Z">
            <w:rPr>
              <w:i/>
              <w:iCs/>
            </w:rPr>
          </w:rPrChange>
        </w:rPr>
        <w:t>(eng</w:t>
      </w:r>
      <w:ins w:id="1938" w:author="Windows User" w:date="2023-02-24T18:21:00Z">
        <w:r w:rsidR="00824209" w:rsidRPr="00824209">
          <w:rPr>
            <w:iCs/>
            <w:rPrChange w:id="1939" w:author="Windows User" w:date="2023-02-24T18:21:00Z">
              <w:rPr>
                <w:i/>
                <w:iCs/>
              </w:rPr>
            </w:rPrChange>
          </w:rPr>
          <w:t>l</w:t>
        </w:r>
      </w:ins>
      <w:r w:rsidR="0003735B" w:rsidRPr="00824209">
        <w:rPr>
          <w:iCs/>
          <w:rPrChange w:id="1940" w:author="Windows User" w:date="2023-02-24T18:21:00Z">
            <w:rPr>
              <w:i/>
              <w:iCs/>
            </w:rPr>
          </w:rPrChange>
        </w:rPr>
        <w:t>.</w:t>
      </w:r>
      <w:r w:rsidR="0003735B" w:rsidRPr="001C1081">
        <w:rPr>
          <w:i/>
          <w:iCs/>
        </w:rPr>
        <w:t xml:space="preserve"> </w:t>
      </w:r>
      <w:proofErr w:type="spellStart"/>
      <w:ins w:id="1941" w:author="Ervin Kamenar" w:date="2023-02-20T15:37:00Z">
        <w:r w:rsidR="00E27EB7">
          <w:rPr>
            <w:i/>
            <w:iCs/>
          </w:rPr>
          <w:t>c</w:t>
        </w:r>
      </w:ins>
      <w:del w:id="1942" w:author="Ervin Kamenar" w:date="2023-02-20T15:37:00Z">
        <w:r w:rsidR="0003735B" w:rsidRPr="001C1081" w:rsidDel="00E27EB7">
          <w:rPr>
            <w:i/>
            <w:iCs/>
          </w:rPr>
          <w:delText>C</w:delText>
        </w:r>
      </w:del>
      <w:r w:rsidR="00442A8D" w:rsidRPr="001C1081">
        <w:rPr>
          <w:i/>
          <w:iCs/>
        </w:rPr>
        <w:t>ross</w:t>
      </w:r>
      <w:proofErr w:type="spellEnd"/>
      <w:r w:rsidR="00442A8D" w:rsidRPr="001C1081">
        <w:rPr>
          <w:i/>
          <w:iCs/>
        </w:rPr>
        <w:t xml:space="preserve"> talk</w:t>
      </w:r>
      <w:r w:rsidR="0003735B" w:rsidRPr="00824209">
        <w:rPr>
          <w:iCs/>
          <w:rPrChange w:id="1943" w:author="Windows User" w:date="2023-02-24T18:21:00Z">
            <w:rPr>
              <w:i/>
              <w:iCs/>
            </w:rPr>
          </w:rPrChange>
        </w:rPr>
        <w:t>)</w:t>
      </w:r>
      <w:r w:rsidR="00442A8D" w:rsidRPr="00A962DC">
        <w:t xml:space="preserve"> </w:t>
      </w:r>
      <w:r w:rsidRPr="00A962DC">
        <w:t xml:space="preserve">, promjena geometrije tkiva na mjestu elektrode zbog kontrakcije mišića, šumovi zbog drugih uređaja te greške koje se javljaju zbog same elektrode, vodiča, bluetootha itd. Većinu ovih šumova eliminirati će se filtriranjem signala pomoću Brze </w:t>
      </w:r>
      <w:proofErr w:type="spellStart"/>
      <w:r w:rsidRPr="00A962DC">
        <w:t>Furierove</w:t>
      </w:r>
      <w:proofErr w:type="spellEnd"/>
      <w:r w:rsidRPr="00A962DC">
        <w:t xml:space="preserve"> transformacije (FFT), brisanjem kože medicinskim alkoholom, ispitivanjem u kontroliranim uvjetima ( temperatura: 20° </w:t>
      </w:r>
      <w:r w:rsidRPr="00A962DC">
        <w:rPr>
          <w:rFonts w:ascii="Calibri" w:eastAsia="Calibri" w:hAnsi="Calibri" w:cs="Calibri"/>
        </w:rPr>
        <w:t xml:space="preserve">≤ </w:t>
      </w:r>
      <w:r w:rsidRPr="00A962DC">
        <w:t xml:space="preserve">t </w:t>
      </w:r>
      <w:r w:rsidRPr="00A962DC">
        <w:rPr>
          <w:rFonts w:ascii="Calibri" w:eastAsia="Calibri" w:hAnsi="Calibri" w:cs="Calibri"/>
        </w:rPr>
        <w:t xml:space="preserve">≤ </w:t>
      </w:r>
      <w:r w:rsidRPr="00A962DC">
        <w:t>25°) te će tijek ispitivanja za svakog subjekta biti</w:t>
      </w:r>
      <w:del w:id="1944" w:author="Ervin Kamenar" w:date="2023-02-20T13:18:00Z">
        <w:r w:rsidRPr="00A962DC" w:rsidDel="001C1081">
          <w:delText xml:space="preserve"> u</w:delText>
        </w:r>
      </w:del>
      <w:r w:rsidR="00C56687" w:rsidRPr="00A962DC">
        <w:t xml:space="preserve"> </w:t>
      </w:r>
      <w:r w:rsidR="00CB409B">
        <w:t>sličan koliko god je to moguće</w:t>
      </w:r>
      <w:r w:rsidRPr="00A962DC">
        <w:t>.</w:t>
      </w:r>
    </w:p>
    <w:p w14:paraId="642ED950" w14:textId="77777777" w:rsidR="00F41196" w:rsidRPr="00A962DC" w:rsidRDefault="001529E5" w:rsidP="003D4D80">
      <w:pPr>
        <w:pStyle w:val="Heading2"/>
      </w:pPr>
      <w:bookmarkStart w:id="1945" w:name="_heading=h.1ksv4uv" w:colFirst="0" w:colLast="0"/>
      <w:bookmarkStart w:id="1946" w:name="_Toc126618645"/>
      <w:bookmarkStart w:id="1947" w:name="_Toc128310692"/>
      <w:bookmarkEnd w:id="1945"/>
      <w:r w:rsidRPr="00A962DC">
        <w:t>Odabir pozicije elektroda</w:t>
      </w:r>
      <w:bookmarkEnd w:id="1946"/>
      <w:bookmarkEnd w:id="1947"/>
    </w:p>
    <w:p w14:paraId="642ED951" w14:textId="01DE3DEF" w:rsidR="00F41196" w:rsidRPr="00A962DC" w:rsidRDefault="001529E5">
      <w:r w:rsidRPr="00A962DC">
        <w:t xml:space="preserve">Jedan od ciljeva ovog programskog zadatka je odrediti </w:t>
      </w:r>
      <w:r w:rsidR="00CC170D" w:rsidRPr="00A962DC">
        <w:t xml:space="preserve">optimalnu </w:t>
      </w:r>
      <w:r w:rsidRPr="00A962DC">
        <w:t xml:space="preserve">poziciju elektrode da bi se dobila najveća moguća korelacija između snage stiska šake mjerene dinamometrom i aktivacije mišića mjerene </w:t>
      </w:r>
      <w:proofErr w:type="spellStart"/>
      <w:r w:rsidRPr="00A962DC">
        <w:t>sEMG</w:t>
      </w:r>
      <w:proofErr w:type="spellEnd"/>
      <w:r w:rsidRPr="00A962DC">
        <w:t xml:space="preserve">-om. Mjerenje jakosti aktivacije mišića provedeno je na mišiću koji je najodgovorniji za stisak šake, a to je mišić podlaktice (lat. </w:t>
      </w:r>
      <w:proofErr w:type="spellStart"/>
      <w:r w:rsidRPr="00A962DC">
        <w:rPr>
          <w:i/>
        </w:rPr>
        <w:t>Flexum</w:t>
      </w:r>
      <w:proofErr w:type="spellEnd"/>
      <w:r w:rsidRPr="00A962DC">
        <w:rPr>
          <w:i/>
        </w:rPr>
        <w:t xml:space="preserve"> </w:t>
      </w:r>
      <w:proofErr w:type="spellStart"/>
      <w:r w:rsidRPr="00A962DC">
        <w:rPr>
          <w:i/>
        </w:rPr>
        <w:t>Digitorum</w:t>
      </w:r>
      <w:proofErr w:type="spellEnd"/>
      <w:r w:rsidRPr="00A962DC">
        <w:rPr>
          <w:i/>
        </w:rPr>
        <w:t xml:space="preserve"> </w:t>
      </w:r>
      <w:proofErr w:type="spellStart"/>
      <w:r w:rsidRPr="00A962DC">
        <w:rPr>
          <w:i/>
        </w:rPr>
        <w:t>Profundus</w:t>
      </w:r>
      <w:proofErr w:type="spellEnd"/>
      <w:r w:rsidRPr="00A962DC">
        <w:t>) prikazan na sljedećoj slici.</w:t>
      </w:r>
    </w:p>
    <w:p w14:paraId="742AB133" w14:textId="77777777" w:rsidR="00BC2810" w:rsidRPr="00A962DC" w:rsidRDefault="001529E5" w:rsidP="00BC2810">
      <w:pPr>
        <w:keepNext/>
        <w:jc w:val="center"/>
      </w:pPr>
      <w:r w:rsidRPr="00A962DC">
        <w:rPr>
          <w:noProof/>
        </w:rPr>
        <w:drawing>
          <wp:inline distT="0" distB="0" distL="0" distR="0" wp14:anchorId="642ED9F8" wp14:editId="642ED9F9">
            <wp:extent cx="1699200" cy="3960000"/>
            <wp:effectExtent l="0" t="0" r="0" b="0"/>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rot="5400000">
                      <a:off x="0" y="0"/>
                      <a:ext cx="1699200" cy="3960000"/>
                    </a:xfrm>
                    <a:prstGeom prst="rect">
                      <a:avLst/>
                    </a:prstGeom>
                    <a:ln/>
                  </pic:spPr>
                </pic:pic>
              </a:graphicData>
            </a:graphic>
          </wp:inline>
        </w:drawing>
      </w:r>
    </w:p>
    <w:p w14:paraId="642ED953" w14:textId="13DC8988" w:rsidR="00F41196" w:rsidRPr="00A962DC" w:rsidRDefault="00BC2810" w:rsidP="00BC2810">
      <w:pPr>
        <w:pStyle w:val="Caption"/>
      </w:pPr>
      <w:bookmarkStart w:id="1948" w:name="_Toc127409808"/>
      <w:r w:rsidRPr="00A962DC">
        <w:t xml:space="preserve">Slika </w:t>
      </w:r>
      <w:del w:id="1949" w:author="Windows User" w:date="2023-02-21T19:54: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5</w:delText>
        </w:r>
        <w:r w:rsidR="009B43F5" w:rsidDel="00877775">
          <w:rPr>
            <w:noProof/>
          </w:rPr>
          <w:fldChar w:fldCharType="end"/>
        </w:r>
      </w:del>
      <w:ins w:id="1950" w:author="Windows User" w:date="2023-02-21T19:54:00Z">
        <w:r w:rsidR="00877775">
          <w:rPr>
            <w:noProof/>
          </w:rPr>
          <w:t>4</w:t>
        </w:r>
      </w:ins>
      <w:r w:rsidR="00BD0A95">
        <w:t>.</w:t>
      </w:r>
      <w:r w:rsidR="009B43F5">
        <w:rPr>
          <w:noProof/>
        </w:rPr>
        <w:fldChar w:fldCharType="begin"/>
      </w:r>
      <w:r w:rsidR="009B43F5">
        <w:rPr>
          <w:noProof/>
        </w:rPr>
        <w:instrText xml:space="preserve"> SEQ Slika \* ARABIC \s 1 </w:instrText>
      </w:r>
      <w:r w:rsidR="009B43F5">
        <w:rPr>
          <w:noProof/>
        </w:rPr>
        <w:fldChar w:fldCharType="separate"/>
      </w:r>
      <w:r w:rsidR="00BD0A95">
        <w:rPr>
          <w:noProof/>
        </w:rPr>
        <w:t>1</w:t>
      </w:r>
      <w:r w:rsidR="009B43F5">
        <w:rPr>
          <w:noProof/>
        </w:rPr>
        <w:fldChar w:fldCharType="end"/>
      </w:r>
      <w:r w:rsidRPr="00A962DC">
        <w:t xml:space="preserve"> </w:t>
      </w:r>
      <w:proofErr w:type="spellStart"/>
      <w:r w:rsidRPr="00A962DC">
        <w:t>Flexor</w:t>
      </w:r>
      <w:proofErr w:type="spellEnd"/>
      <w:r w:rsidRPr="00A962DC">
        <w:t xml:space="preserve"> </w:t>
      </w:r>
      <w:proofErr w:type="spellStart"/>
      <w:r w:rsidRPr="00A962DC">
        <w:t>Digitorum</w:t>
      </w:r>
      <w:proofErr w:type="spellEnd"/>
      <w:r w:rsidRPr="00A962DC">
        <w:t xml:space="preserve"> </w:t>
      </w:r>
      <w:proofErr w:type="spellStart"/>
      <w:r w:rsidRPr="00A962DC">
        <w:t>Profundus</w:t>
      </w:r>
      <w:proofErr w:type="spellEnd"/>
      <w:r w:rsidRPr="00A962DC">
        <w:t>. Najutjecajniji mišić pri stisku šake</w:t>
      </w:r>
      <w:r w:rsidR="00E60B3E">
        <w:t xml:space="preserve"> [10]</w:t>
      </w:r>
      <w:r w:rsidRPr="00A962DC">
        <w:t>.</w:t>
      </w:r>
      <w:bookmarkEnd w:id="1948"/>
    </w:p>
    <w:p w14:paraId="642ED955" w14:textId="50D5074A" w:rsidR="00F41196" w:rsidRPr="00A962DC" w:rsidRDefault="001529E5">
      <w:r w:rsidRPr="00A962DC">
        <w:t xml:space="preserve">Pretpostavljeno je da će najveća korelacija biti onda kada je za neku određenu silu stiska aktivacija mišića najveća, te da se grafovi poklapaju. Prilikom odabira najbolje pozicije elektroda provedena su mjerenja kojima su eliminirana najlošije pozicije, to jest one pozicije </w:t>
      </w:r>
      <w:r w:rsidRPr="00A962DC">
        <w:lastRenderedPageBreak/>
        <w:t>gdje se aktivacija mišića i graf sile najmanje poklapaju, gdje je za istu silu stiska aktivacija manja. Traži se za neku silu stiska najveća aktivacija. Mjereno je pet pozicija, od toga su dvije od</w:t>
      </w:r>
      <w:r w:rsidR="00E23AA3">
        <w:t>a</w:t>
      </w:r>
      <w:r w:rsidRPr="00A962DC">
        <w:t>brane kao pozicije koje bi potencijalno mogle dovesti do željene korelacije između stiska i aktivacije. Mjerene pozicije prikazane su na sljedećim slikama.</w:t>
      </w:r>
    </w:p>
    <w:p w14:paraId="7202710D" w14:textId="77777777" w:rsidR="00BC2810" w:rsidRPr="00A962DC" w:rsidRDefault="001529E5" w:rsidP="00BC2810">
      <w:pPr>
        <w:keepNext/>
        <w:jc w:val="center"/>
      </w:pPr>
      <w:r w:rsidRPr="00A962DC">
        <w:rPr>
          <w:noProof/>
        </w:rPr>
        <w:drawing>
          <wp:inline distT="0" distB="0" distL="0" distR="0" wp14:anchorId="642ED9FA" wp14:editId="0066AB27">
            <wp:extent cx="3903429" cy="1800000"/>
            <wp:effectExtent l="0" t="0" r="1905" b="0"/>
            <wp:docPr id="50" name="image18.jpg" descr="Slika na kojoj se prikazuje na zatvorenom, pod, namješta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descr="Slika na kojoj se prikazuje na zatvorenom, pod, namještaj&#10;&#10;Opis je automatski generiran"/>
                    <pic:cNvPicPr preferRelativeResize="0"/>
                  </pic:nvPicPr>
                  <pic:blipFill>
                    <a:blip r:embed="rId22"/>
                    <a:srcRect/>
                    <a:stretch>
                      <a:fillRect/>
                    </a:stretch>
                  </pic:blipFill>
                  <pic:spPr>
                    <a:xfrm>
                      <a:off x="0" y="0"/>
                      <a:ext cx="3903429" cy="1800000"/>
                    </a:xfrm>
                    <a:prstGeom prst="rect">
                      <a:avLst/>
                    </a:prstGeom>
                    <a:ln/>
                  </pic:spPr>
                </pic:pic>
              </a:graphicData>
            </a:graphic>
          </wp:inline>
        </w:drawing>
      </w:r>
    </w:p>
    <w:p w14:paraId="34B4EC6C" w14:textId="2B2F8706" w:rsidR="00BC2810" w:rsidRPr="00A962DC" w:rsidRDefault="00BC2810" w:rsidP="00BC2810">
      <w:pPr>
        <w:pStyle w:val="Caption"/>
      </w:pPr>
      <w:bookmarkStart w:id="1951" w:name="_Toc127409809"/>
      <w:r w:rsidRPr="00A962DC">
        <w:t xml:space="preserve">Slika </w:t>
      </w:r>
      <w:del w:id="1952" w:author="Windows User" w:date="2023-02-21T19:54: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5</w:delText>
        </w:r>
        <w:r w:rsidR="009B43F5" w:rsidDel="00877775">
          <w:rPr>
            <w:noProof/>
          </w:rPr>
          <w:fldChar w:fldCharType="end"/>
        </w:r>
      </w:del>
      <w:ins w:id="1953" w:author="Windows User" w:date="2023-02-21T19:54:00Z">
        <w:r w:rsidR="00877775">
          <w:rPr>
            <w:noProof/>
          </w:rPr>
          <w:t>4</w:t>
        </w:r>
      </w:ins>
      <w:r w:rsidR="00BD0A95">
        <w:t>.</w:t>
      </w:r>
      <w:r w:rsidR="009B43F5">
        <w:rPr>
          <w:noProof/>
        </w:rPr>
        <w:fldChar w:fldCharType="begin"/>
      </w:r>
      <w:r w:rsidR="009B43F5">
        <w:rPr>
          <w:noProof/>
        </w:rPr>
        <w:instrText xml:space="preserve"> SEQ Slika \* ARABIC \s 1 </w:instrText>
      </w:r>
      <w:r w:rsidR="009B43F5">
        <w:rPr>
          <w:noProof/>
        </w:rPr>
        <w:fldChar w:fldCharType="separate"/>
      </w:r>
      <w:r w:rsidR="00BD0A95">
        <w:rPr>
          <w:noProof/>
        </w:rPr>
        <w:t>2</w:t>
      </w:r>
      <w:r w:rsidR="009B43F5">
        <w:rPr>
          <w:noProof/>
        </w:rPr>
        <w:fldChar w:fldCharType="end"/>
      </w:r>
      <w:r w:rsidRPr="00A962DC">
        <w:t xml:space="preserve"> Pozicija 1</w:t>
      </w:r>
      <w:bookmarkEnd w:id="1951"/>
    </w:p>
    <w:p w14:paraId="215C5760" w14:textId="77777777" w:rsidR="00BC2810" w:rsidRPr="00A962DC" w:rsidRDefault="001529E5" w:rsidP="00BC2810">
      <w:pPr>
        <w:keepNext/>
        <w:jc w:val="center"/>
      </w:pPr>
      <w:r w:rsidRPr="00A962DC">
        <w:rPr>
          <w:noProof/>
        </w:rPr>
        <w:drawing>
          <wp:inline distT="0" distB="0" distL="0" distR="0" wp14:anchorId="642ED9FE" wp14:editId="49FD3888">
            <wp:extent cx="3906000" cy="1800000"/>
            <wp:effectExtent l="0" t="0" r="0" b="0"/>
            <wp:docPr id="53"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a:stretch>
                      <a:fillRect/>
                    </a:stretch>
                  </pic:blipFill>
                  <pic:spPr>
                    <a:xfrm>
                      <a:off x="0" y="0"/>
                      <a:ext cx="3906000" cy="1800000"/>
                    </a:xfrm>
                    <a:prstGeom prst="rect">
                      <a:avLst/>
                    </a:prstGeom>
                    <a:ln/>
                  </pic:spPr>
                </pic:pic>
              </a:graphicData>
            </a:graphic>
          </wp:inline>
        </w:drawing>
      </w:r>
    </w:p>
    <w:p w14:paraId="642ED961" w14:textId="08CD7F44" w:rsidR="00F41196" w:rsidRPr="00A962DC" w:rsidRDefault="00BC2810">
      <w:pPr>
        <w:pStyle w:val="Caption"/>
        <w:pPrChange w:id="1954" w:author="Luciano Kostelac" w:date="2023-02-15T22:58:00Z">
          <w:pPr/>
        </w:pPrChange>
      </w:pPr>
      <w:bookmarkStart w:id="1955" w:name="_Toc127409810"/>
      <w:r w:rsidRPr="00A962DC">
        <w:t xml:space="preserve">Slika </w:t>
      </w:r>
      <w:del w:id="1956" w:author="Windows User" w:date="2023-02-21T19:54: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5</w:delText>
        </w:r>
        <w:r w:rsidR="009B43F5" w:rsidDel="00877775">
          <w:rPr>
            <w:noProof/>
          </w:rPr>
          <w:fldChar w:fldCharType="end"/>
        </w:r>
      </w:del>
      <w:ins w:id="1957" w:author="Windows User" w:date="2023-02-21T19:54:00Z">
        <w:r w:rsidR="00877775">
          <w:rPr>
            <w:noProof/>
          </w:rPr>
          <w:t>4</w:t>
        </w:r>
      </w:ins>
      <w:r w:rsidR="00BD0A95">
        <w:t>.</w:t>
      </w:r>
      <w:r w:rsidR="009B43F5">
        <w:rPr>
          <w:noProof/>
        </w:rPr>
        <w:fldChar w:fldCharType="begin"/>
      </w:r>
      <w:r w:rsidR="009B43F5">
        <w:rPr>
          <w:noProof/>
        </w:rPr>
        <w:instrText xml:space="preserve"> SEQ Slika \* ARABIC \s 1 </w:instrText>
      </w:r>
      <w:r w:rsidR="009B43F5">
        <w:rPr>
          <w:noProof/>
        </w:rPr>
        <w:fldChar w:fldCharType="separate"/>
      </w:r>
      <w:r w:rsidR="00BD0A95">
        <w:rPr>
          <w:noProof/>
        </w:rPr>
        <w:t>3</w:t>
      </w:r>
      <w:r w:rsidR="009B43F5">
        <w:rPr>
          <w:noProof/>
        </w:rPr>
        <w:fldChar w:fldCharType="end"/>
      </w:r>
      <w:r w:rsidRPr="00A962DC">
        <w:t xml:space="preserve"> Pozicija 2.</w:t>
      </w:r>
      <w:bookmarkEnd w:id="1955"/>
    </w:p>
    <w:p w14:paraId="34A3417A" w14:textId="77777777" w:rsidR="00BC2810" w:rsidRPr="00A962DC" w:rsidRDefault="001529E5" w:rsidP="00BC2810">
      <w:pPr>
        <w:keepNext/>
        <w:jc w:val="center"/>
      </w:pPr>
      <w:r w:rsidRPr="00A962DC">
        <w:rPr>
          <w:noProof/>
        </w:rPr>
        <w:drawing>
          <wp:inline distT="0" distB="0" distL="0" distR="0" wp14:anchorId="642EDA02" wp14:editId="00A245C8">
            <wp:extent cx="3906000" cy="1800000"/>
            <wp:effectExtent l="0" t="0" r="0" b="0"/>
            <wp:docPr id="56" name="image24.jpg" descr="Slika na kojoj se prikazuje osoba,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g" descr="Slika na kojoj se prikazuje osoba, na zatvorenom&#10;&#10;Opis je automatski generiran"/>
                    <pic:cNvPicPr preferRelativeResize="0"/>
                  </pic:nvPicPr>
                  <pic:blipFill>
                    <a:blip r:embed="rId24"/>
                    <a:srcRect/>
                    <a:stretch>
                      <a:fillRect/>
                    </a:stretch>
                  </pic:blipFill>
                  <pic:spPr>
                    <a:xfrm>
                      <a:off x="0" y="0"/>
                      <a:ext cx="3906000" cy="1800000"/>
                    </a:xfrm>
                    <a:prstGeom prst="rect">
                      <a:avLst/>
                    </a:prstGeom>
                    <a:ln/>
                  </pic:spPr>
                </pic:pic>
              </a:graphicData>
            </a:graphic>
          </wp:inline>
        </w:drawing>
      </w:r>
    </w:p>
    <w:p w14:paraId="642ED962" w14:textId="5E017E96" w:rsidR="00F41196" w:rsidRPr="00A962DC" w:rsidRDefault="00BC2810" w:rsidP="00BC2810">
      <w:pPr>
        <w:pStyle w:val="Caption"/>
      </w:pPr>
      <w:bookmarkStart w:id="1958" w:name="_Toc127409811"/>
      <w:r w:rsidRPr="00A962DC">
        <w:t>Slika</w:t>
      </w:r>
      <w:del w:id="1959" w:author="Windows User" w:date="2023-02-21T19:55:00Z">
        <w:r w:rsidRPr="00A962DC" w:rsidDel="00877775">
          <w:delText xml:space="preserve"> </w:delText>
        </w:r>
      </w:del>
      <w:ins w:id="1960" w:author="Windows User" w:date="2023-02-21T19:55:00Z">
        <w:r w:rsidR="00877775">
          <w:t xml:space="preserve"> </w:t>
        </w:r>
      </w:ins>
      <w:del w:id="1961" w:author="Windows User" w:date="2023-02-21T19:55: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5</w:delText>
        </w:r>
        <w:r w:rsidR="009B43F5" w:rsidDel="00877775">
          <w:rPr>
            <w:noProof/>
          </w:rPr>
          <w:fldChar w:fldCharType="end"/>
        </w:r>
        <w:r w:rsidR="00BD0A95" w:rsidDel="00877775">
          <w:delText>.</w:delText>
        </w:r>
      </w:del>
      <w:ins w:id="1962" w:author="Windows User" w:date="2023-02-21T19:55:00Z">
        <w:r w:rsidR="00877775">
          <w:t>4.</w:t>
        </w:r>
      </w:ins>
      <w:r w:rsidR="009B43F5">
        <w:rPr>
          <w:noProof/>
        </w:rPr>
        <w:fldChar w:fldCharType="begin"/>
      </w:r>
      <w:r w:rsidR="009B43F5">
        <w:rPr>
          <w:noProof/>
        </w:rPr>
        <w:instrText xml:space="preserve"> SEQ Slika \* ARABIC \s 1 </w:instrText>
      </w:r>
      <w:r w:rsidR="009B43F5">
        <w:rPr>
          <w:noProof/>
        </w:rPr>
        <w:fldChar w:fldCharType="separate"/>
      </w:r>
      <w:r w:rsidR="00BD0A95">
        <w:rPr>
          <w:noProof/>
        </w:rPr>
        <w:t>4</w:t>
      </w:r>
      <w:r w:rsidR="009B43F5">
        <w:rPr>
          <w:noProof/>
        </w:rPr>
        <w:fldChar w:fldCharType="end"/>
      </w:r>
      <w:r w:rsidRPr="00A962DC">
        <w:t xml:space="preserve"> Pozicija 3.</w:t>
      </w:r>
      <w:bookmarkEnd w:id="1958"/>
    </w:p>
    <w:p w14:paraId="7D6EDAA5" w14:textId="77777777" w:rsidR="00BC2810" w:rsidRPr="00A962DC" w:rsidRDefault="001529E5" w:rsidP="00BC2810">
      <w:pPr>
        <w:keepNext/>
        <w:jc w:val="center"/>
      </w:pPr>
      <w:r w:rsidRPr="00A962DC">
        <w:rPr>
          <w:noProof/>
        </w:rPr>
        <w:lastRenderedPageBreak/>
        <w:drawing>
          <wp:inline distT="0" distB="0" distL="0" distR="0" wp14:anchorId="642EDA06" wp14:editId="7A8ADE00">
            <wp:extent cx="3906000" cy="1800000"/>
            <wp:effectExtent l="0" t="0" r="0" b="0"/>
            <wp:docPr id="58" name="image26.jpg" descr="Slika na kojoj se prikazuje osob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g" descr="Slika na kojoj se prikazuje osoba&#10;&#10;Opis je automatski generiran"/>
                    <pic:cNvPicPr preferRelativeResize="0"/>
                  </pic:nvPicPr>
                  <pic:blipFill>
                    <a:blip r:embed="rId25"/>
                    <a:srcRect/>
                    <a:stretch>
                      <a:fillRect/>
                    </a:stretch>
                  </pic:blipFill>
                  <pic:spPr>
                    <a:xfrm>
                      <a:off x="0" y="0"/>
                      <a:ext cx="3906000" cy="1800000"/>
                    </a:xfrm>
                    <a:prstGeom prst="rect">
                      <a:avLst/>
                    </a:prstGeom>
                    <a:ln/>
                  </pic:spPr>
                </pic:pic>
              </a:graphicData>
            </a:graphic>
          </wp:inline>
        </w:drawing>
      </w:r>
    </w:p>
    <w:p w14:paraId="642ED96D" w14:textId="28B83BFD" w:rsidR="00F41196" w:rsidRPr="00A962DC" w:rsidRDefault="00BC2810" w:rsidP="001C1081">
      <w:pPr>
        <w:pStyle w:val="Caption"/>
      </w:pPr>
      <w:bookmarkStart w:id="1963" w:name="_Toc127409812"/>
      <w:r w:rsidRPr="00A962DC">
        <w:t xml:space="preserve">Slika </w:t>
      </w:r>
      <w:del w:id="1964" w:author="Windows User" w:date="2023-02-21T19:55: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5</w:delText>
        </w:r>
        <w:r w:rsidR="009B43F5" w:rsidDel="00877775">
          <w:rPr>
            <w:noProof/>
          </w:rPr>
          <w:fldChar w:fldCharType="end"/>
        </w:r>
      </w:del>
      <w:ins w:id="1965" w:author="Windows User" w:date="2023-02-21T19:55:00Z">
        <w:r w:rsidR="00877775">
          <w:rPr>
            <w:noProof/>
          </w:rPr>
          <w:t>4</w:t>
        </w:r>
      </w:ins>
      <w:r w:rsidR="00BD0A95">
        <w:t>.</w:t>
      </w:r>
      <w:r w:rsidR="009B43F5">
        <w:rPr>
          <w:noProof/>
        </w:rPr>
        <w:fldChar w:fldCharType="begin"/>
      </w:r>
      <w:r w:rsidR="009B43F5">
        <w:rPr>
          <w:noProof/>
        </w:rPr>
        <w:instrText xml:space="preserve"> SEQ Slika \* ARABIC \s 1 </w:instrText>
      </w:r>
      <w:r w:rsidR="009B43F5">
        <w:rPr>
          <w:noProof/>
        </w:rPr>
        <w:fldChar w:fldCharType="separate"/>
      </w:r>
      <w:r w:rsidR="00BD0A95">
        <w:rPr>
          <w:noProof/>
        </w:rPr>
        <w:t>5</w:t>
      </w:r>
      <w:r w:rsidR="009B43F5">
        <w:rPr>
          <w:noProof/>
        </w:rPr>
        <w:fldChar w:fldCharType="end"/>
      </w:r>
      <w:r w:rsidRPr="00A962DC">
        <w:t xml:space="preserve"> Pozicija 4.</w:t>
      </w:r>
      <w:bookmarkEnd w:id="1963"/>
    </w:p>
    <w:p w14:paraId="2E7C5D75" w14:textId="77777777" w:rsidR="00BC2810" w:rsidRPr="00A962DC" w:rsidRDefault="001529E5" w:rsidP="00BC2810">
      <w:pPr>
        <w:keepNext/>
        <w:jc w:val="center"/>
      </w:pPr>
      <w:r w:rsidRPr="00A962DC">
        <w:rPr>
          <w:noProof/>
        </w:rPr>
        <w:drawing>
          <wp:inline distT="0" distB="0" distL="0" distR="0" wp14:anchorId="642EDA0A" wp14:editId="6A49E4CD">
            <wp:extent cx="3979212" cy="1908000"/>
            <wp:effectExtent l="0" t="0" r="2540" b="0"/>
            <wp:docPr id="62" name="image30.jpg" descr="Slika na kojoj se prikazuje na zatvorenom, zid, pod, osob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descr="Slika na kojoj se prikazuje na zatvorenom, zid, pod, osoba&#10;&#10;Opis je automatski generiran"/>
                    <pic:cNvPicPr preferRelativeResize="0"/>
                  </pic:nvPicPr>
                  <pic:blipFill rotWithShape="1">
                    <a:blip r:embed="rId26"/>
                    <a:srcRect t="19897" b="16170"/>
                    <a:stretch/>
                  </pic:blipFill>
                  <pic:spPr bwMode="auto">
                    <a:xfrm>
                      <a:off x="0" y="0"/>
                      <a:ext cx="3979212" cy="1908000"/>
                    </a:xfrm>
                    <a:prstGeom prst="rect">
                      <a:avLst/>
                    </a:prstGeom>
                    <a:ln>
                      <a:noFill/>
                    </a:ln>
                    <a:extLst>
                      <a:ext uri="{53640926-AAD7-44D8-BBD7-CCE9431645EC}">
                        <a14:shadowObscured xmlns:a14="http://schemas.microsoft.com/office/drawing/2010/main"/>
                      </a:ext>
                    </a:extLst>
                  </pic:spPr>
                </pic:pic>
              </a:graphicData>
            </a:graphic>
          </wp:inline>
        </w:drawing>
      </w:r>
    </w:p>
    <w:p w14:paraId="07EAAF94" w14:textId="1B6C2C61" w:rsidR="00BC2810" w:rsidRPr="00A962DC" w:rsidRDefault="00BC2810" w:rsidP="001C1081">
      <w:pPr>
        <w:pStyle w:val="Caption"/>
      </w:pPr>
      <w:bookmarkStart w:id="1966" w:name="_Toc127409813"/>
      <w:r w:rsidRPr="00A962DC">
        <w:t xml:space="preserve">Slika </w:t>
      </w:r>
      <w:del w:id="1967" w:author="Windows User" w:date="2023-02-21T19:55: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5</w:delText>
        </w:r>
        <w:r w:rsidR="009B43F5" w:rsidDel="00877775">
          <w:rPr>
            <w:noProof/>
          </w:rPr>
          <w:fldChar w:fldCharType="end"/>
        </w:r>
      </w:del>
      <w:ins w:id="1968" w:author="Windows User" w:date="2023-02-21T19:55:00Z">
        <w:r w:rsidR="00877775">
          <w:rPr>
            <w:noProof/>
          </w:rPr>
          <w:t>4</w:t>
        </w:r>
      </w:ins>
      <w:r w:rsidR="00BD0A95">
        <w:t>.</w:t>
      </w:r>
      <w:r w:rsidR="009B43F5">
        <w:rPr>
          <w:noProof/>
        </w:rPr>
        <w:fldChar w:fldCharType="begin"/>
      </w:r>
      <w:r w:rsidR="009B43F5">
        <w:rPr>
          <w:noProof/>
        </w:rPr>
        <w:instrText xml:space="preserve"> SEQ Slika \* ARABIC \s 1 </w:instrText>
      </w:r>
      <w:r w:rsidR="009B43F5">
        <w:rPr>
          <w:noProof/>
        </w:rPr>
        <w:fldChar w:fldCharType="separate"/>
      </w:r>
      <w:r w:rsidR="00BD0A95">
        <w:rPr>
          <w:noProof/>
        </w:rPr>
        <w:t>6</w:t>
      </w:r>
      <w:r w:rsidR="009B43F5">
        <w:rPr>
          <w:noProof/>
        </w:rPr>
        <w:fldChar w:fldCharType="end"/>
      </w:r>
      <w:r w:rsidRPr="00A962DC">
        <w:t xml:space="preserve"> Pozicija 5.</w:t>
      </w:r>
      <w:bookmarkEnd w:id="1966"/>
    </w:p>
    <w:p w14:paraId="642ED972" w14:textId="6F46AB9B" w:rsidR="00F41196" w:rsidRPr="00A962DC" w:rsidRDefault="0004777F">
      <w:r>
        <w:t>P</w:t>
      </w:r>
      <w:r w:rsidR="001529E5" w:rsidRPr="00A962DC">
        <w:t>ozicij</w:t>
      </w:r>
      <w:r>
        <w:t>e</w:t>
      </w:r>
      <w:r w:rsidR="001529E5" w:rsidRPr="00A962DC">
        <w:t xml:space="preserve"> 3 i 4 dale </w:t>
      </w:r>
      <w:r>
        <w:t xml:space="preserve">su </w:t>
      </w:r>
      <w:r w:rsidR="001529E5" w:rsidRPr="00A962DC">
        <w:t>najbolje aktivacije mišića za određenu silu stiska</w:t>
      </w:r>
      <w:r>
        <w:t>. P</w:t>
      </w:r>
      <w:r w:rsidR="001529E5" w:rsidRPr="00A962DC">
        <w:t>rema tome su ove dvije pozicije elektroda odabrane kao pozicije na kojima će se provoditi ispitivanja radi dobivanja najbolje korelacije između sile stiska šake i aktivacije mišića. Pokazalo se da je očitanje signala puno bolje kada se referentna elektroda nalazi na mjestu gdje završava tetiva palca nego kada se postavi na donju stranu dlana (vidljivo na poziciji br. 2) ili ako se postavi na lakat.</w:t>
      </w:r>
      <w:r w:rsidR="00EE0F13">
        <w:t xml:space="preserve"> Postavljanje </w:t>
      </w:r>
      <w:r w:rsidR="00942B5D">
        <w:t>referentne elektrode na poziciju 2 pokazalo se loše zbog toga što</w:t>
      </w:r>
      <w:r w:rsidR="00B47111">
        <w:t xml:space="preserve"> </w:t>
      </w:r>
      <w:ins w:id="1969" w:author="Windows User" w:date="2023-02-26T13:52:00Z">
        <w:r w:rsidR="00FA5A9D">
          <w:t>j</w:t>
        </w:r>
      </w:ins>
      <w:r w:rsidR="00B47111">
        <w:t>e prilikom stiska šake elektroda deformira te dođe do odljepljivanja, isto se događa i kada se referentna elektroda postavi na lakat.</w:t>
      </w:r>
      <w:r w:rsidR="001529E5" w:rsidRPr="00A962DC">
        <w:t xml:space="preserve"> Također jako veliki utjecaj na očitanje ima i dlakavost pa se javlja slabo očitanje signala.</w:t>
      </w:r>
    </w:p>
    <w:p w14:paraId="642ED973" w14:textId="77777777" w:rsidR="00F41196" w:rsidRPr="00A962DC" w:rsidRDefault="001529E5" w:rsidP="003D4D80">
      <w:pPr>
        <w:pStyle w:val="Heading2"/>
      </w:pPr>
      <w:bookmarkStart w:id="1970" w:name="_heading=h.3as4poj" w:colFirst="0" w:colLast="0"/>
      <w:bookmarkStart w:id="1971" w:name="_Toc126618646"/>
      <w:bookmarkStart w:id="1972" w:name="_Toc128310693"/>
      <w:bookmarkEnd w:id="1970"/>
      <w:r w:rsidRPr="00A962DC">
        <w:t>Postupak ispitivanja</w:t>
      </w:r>
      <w:bookmarkEnd w:id="1971"/>
      <w:bookmarkEnd w:id="1972"/>
    </w:p>
    <w:p w14:paraId="4AE9868F" w14:textId="77777777" w:rsidR="001A0538" w:rsidRDefault="001529E5">
      <w:r w:rsidRPr="00A962DC">
        <w:t xml:space="preserve">Ispitivanje se provodilo na deset subjekata. Ispitivale su se dvije pozicije (pozicija 3 i 4). Prije početka ispitivanja subjekti su se upoznali kakvo se ispitivanje provodi te koji je postupak koji moraju pratiti. </w:t>
      </w:r>
      <w:r w:rsidR="001A0538">
        <w:t>Postupak je sljedeći:</w:t>
      </w:r>
    </w:p>
    <w:p w14:paraId="3C7902CD" w14:textId="21D3FF29" w:rsidR="001A0538" w:rsidRDefault="00B70879" w:rsidP="001A0538">
      <w:pPr>
        <w:pStyle w:val="ListParagraph"/>
        <w:numPr>
          <w:ilvl w:val="0"/>
          <w:numId w:val="12"/>
        </w:numPr>
      </w:pPr>
      <w:r>
        <w:t>Shimmer3 senzor se postavi na ispitanikov</w:t>
      </w:r>
      <w:r w:rsidR="004725E5">
        <w:t>u</w:t>
      </w:r>
      <w:r>
        <w:t xml:space="preserve"> ruku kao na slici </w:t>
      </w:r>
      <w:ins w:id="1973" w:author="Windows User" w:date="2023-02-26T13:55:00Z">
        <w:r w:rsidR="006665FF">
          <w:t>4</w:t>
        </w:r>
      </w:ins>
      <w:del w:id="1974" w:author="Windows User" w:date="2023-02-26T13:55:00Z">
        <w:r w:rsidDel="006665FF">
          <w:delText>5</w:delText>
        </w:r>
      </w:del>
      <w:r>
        <w:t>.5.</w:t>
      </w:r>
    </w:p>
    <w:p w14:paraId="29835276" w14:textId="25B017B4" w:rsidR="00B70879" w:rsidRDefault="001E2F54" w:rsidP="001A0538">
      <w:pPr>
        <w:pStyle w:val="ListParagraph"/>
        <w:numPr>
          <w:ilvl w:val="0"/>
          <w:numId w:val="12"/>
        </w:numPr>
      </w:pPr>
      <w:r>
        <w:t>Koža se obriše medicinskom alkoholnom maramicom</w:t>
      </w:r>
    </w:p>
    <w:p w14:paraId="55BD15A9" w14:textId="04205900" w:rsidR="001E2F54" w:rsidRDefault="001E2F54" w:rsidP="001A0538">
      <w:pPr>
        <w:pStyle w:val="ListParagraph"/>
        <w:numPr>
          <w:ilvl w:val="0"/>
          <w:numId w:val="12"/>
        </w:numPr>
      </w:pPr>
      <w:r>
        <w:lastRenderedPageBreak/>
        <w:t>Elektrode se postave na kožu</w:t>
      </w:r>
      <w:r w:rsidR="002050E2">
        <w:t>. Ovisno o mjerenoj poziciji</w:t>
      </w:r>
    </w:p>
    <w:p w14:paraId="54E258A1" w14:textId="4E440B17" w:rsidR="001E2F54" w:rsidRDefault="001E2F54" w:rsidP="001A0538">
      <w:pPr>
        <w:pStyle w:val="ListParagraph"/>
        <w:numPr>
          <w:ilvl w:val="0"/>
          <w:numId w:val="12"/>
        </w:numPr>
      </w:pPr>
      <w:r>
        <w:t>Ispitanik sjedne na stolicu</w:t>
      </w:r>
    </w:p>
    <w:p w14:paraId="62CC5A8E" w14:textId="19CEF528" w:rsidR="00ED671F" w:rsidRDefault="00ED671F" w:rsidP="001C1081">
      <w:pPr>
        <w:pStyle w:val="ListParagraph"/>
        <w:numPr>
          <w:ilvl w:val="0"/>
          <w:numId w:val="12"/>
        </w:numPr>
      </w:pPr>
      <w:r>
        <w:t>Ruka se postavi u krilo tako da je kut između nadlaktice i podlaktice 90°</w:t>
      </w:r>
    </w:p>
    <w:p w14:paraId="642ED974" w14:textId="4BC34299" w:rsidR="00F41196" w:rsidRPr="00A962DC" w:rsidRDefault="00004BE5">
      <w:r w:rsidRPr="00A962DC">
        <w:t>Redoslijed</w:t>
      </w:r>
      <w:r w:rsidR="001529E5" w:rsidRPr="00A962DC">
        <w:t xml:space="preserve"> stiskanja je sljedeći: </w:t>
      </w:r>
    </w:p>
    <w:p w14:paraId="642ED975" w14:textId="77777777" w:rsidR="00F41196" w:rsidRPr="00A962DC" w:rsidRDefault="001529E5">
      <w:pPr>
        <w:jc w:val="center"/>
      </w:pPr>
      <w:r w:rsidRPr="00A962DC">
        <w:rPr>
          <w:noProof/>
        </w:rPr>
        <mc:AlternateContent>
          <mc:Choice Requires="wpg">
            <w:drawing>
              <wp:inline distT="0" distB="0" distL="0" distR="0" wp14:anchorId="642EDA0E" wp14:editId="13567944">
                <wp:extent cx="5695950" cy="990600"/>
                <wp:effectExtent l="0" t="0" r="0" b="0"/>
                <wp:docPr id="33" name="Grupa 33"/>
                <wp:cNvGraphicFramePr/>
                <a:graphic xmlns:a="http://schemas.openxmlformats.org/drawingml/2006/main">
                  <a:graphicData uri="http://schemas.microsoft.com/office/word/2010/wordprocessingGroup">
                    <wpg:wgp>
                      <wpg:cNvGrpSpPr/>
                      <wpg:grpSpPr>
                        <a:xfrm>
                          <a:off x="0" y="0"/>
                          <a:ext cx="5695950" cy="990600"/>
                          <a:chOff x="0" y="0"/>
                          <a:chExt cx="5695950" cy="1314450"/>
                        </a:xfrm>
                      </wpg:grpSpPr>
                      <wpg:grpSp>
                        <wpg:cNvPr id="1" name="Grupa 1"/>
                        <wpg:cNvGrpSpPr/>
                        <wpg:grpSpPr>
                          <a:xfrm>
                            <a:off x="0" y="0"/>
                            <a:ext cx="5695950" cy="1314450"/>
                            <a:chOff x="0" y="0"/>
                            <a:chExt cx="5695950" cy="1314450"/>
                          </a:xfrm>
                        </wpg:grpSpPr>
                        <wps:wsp>
                          <wps:cNvPr id="2" name="Pravokutnik 2"/>
                          <wps:cNvSpPr/>
                          <wps:spPr>
                            <a:xfrm>
                              <a:off x="0" y="0"/>
                              <a:ext cx="5695950" cy="1314450"/>
                            </a:xfrm>
                            <a:prstGeom prst="rect">
                              <a:avLst/>
                            </a:prstGeom>
                            <a:noFill/>
                            <a:ln>
                              <a:noFill/>
                            </a:ln>
                          </wps:spPr>
                          <wps:txbx>
                            <w:txbxContent>
                              <w:p w14:paraId="642EDA22"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3" name="Elipsa 3"/>
                          <wps:cNvSpPr/>
                          <wps:spPr>
                            <a:xfrm>
                              <a:off x="4867698" y="283709"/>
                              <a:ext cx="747391" cy="74716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23"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4" name="Elipsa 4"/>
                          <wps:cNvSpPr/>
                          <wps:spPr>
                            <a:xfrm>
                              <a:off x="4893089"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24"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5" name="Tekstni okvir 5"/>
                          <wps:cNvSpPr txBox="1"/>
                          <wps:spPr>
                            <a:xfrm>
                              <a:off x="4992447" y="408258"/>
                              <a:ext cx="497892" cy="498064"/>
                            </a:xfrm>
                            <a:prstGeom prst="rect">
                              <a:avLst/>
                            </a:prstGeom>
                            <a:noFill/>
                            <a:ln>
                              <a:noFill/>
                            </a:ln>
                          </wps:spPr>
                          <wps:txbx>
                            <w:txbxContent>
                              <w:p w14:paraId="642EDA25" w14:textId="77777777" w:rsidR="00C90F5C" w:rsidRDefault="00C90F5C">
                                <w:pPr>
                                  <w:spacing w:before="0" w:after="0" w:line="215" w:lineRule="auto"/>
                                  <w:jc w:val="center"/>
                                  <w:textDirection w:val="btLr"/>
                                </w:pPr>
                                <w:r>
                                  <w:rPr>
                                    <w:color w:val="000000"/>
                                  </w:rPr>
                                  <w:t>stisak 100%, 5s</w:t>
                                </w:r>
                              </w:p>
                            </w:txbxContent>
                          </wps:txbx>
                          <wps:bodyPr spcFirstLastPara="1" wrap="square" lIns="15225" tIns="15225" rIns="15225" bIns="15225" anchor="ctr" anchorCtr="0">
                            <a:noAutofit/>
                          </wps:bodyPr>
                        </wps:wsp>
                        <wps:wsp>
                          <wps:cNvPr id="6" name="Suza 6"/>
                          <wps:cNvSpPr/>
                          <wps:spPr>
                            <a:xfrm rot="2700000">
                              <a:off x="4095839"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26"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7" name="Elipsa 7"/>
                          <wps:cNvSpPr/>
                          <wps:spPr>
                            <a:xfrm>
                              <a:off x="4120858"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27"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8" name="Tekstni okvir 8"/>
                          <wps:cNvSpPr txBox="1"/>
                          <wps:spPr>
                            <a:xfrm>
                              <a:off x="4220216" y="408258"/>
                              <a:ext cx="497892" cy="498064"/>
                            </a:xfrm>
                            <a:prstGeom prst="rect">
                              <a:avLst/>
                            </a:prstGeom>
                            <a:noFill/>
                            <a:ln>
                              <a:noFill/>
                            </a:ln>
                          </wps:spPr>
                          <wps:txbx>
                            <w:txbxContent>
                              <w:p w14:paraId="642EDA28" w14:textId="77777777" w:rsidR="00C90F5C" w:rsidRDefault="00C90F5C">
                                <w:pPr>
                                  <w:spacing w:before="0" w:after="0" w:line="215" w:lineRule="auto"/>
                                  <w:jc w:val="center"/>
                                  <w:textDirection w:val="btLr"/>
                                </w:pPr>
                                <w:r>
                                  <w:rPr>
                                    <w:color w:val="000000"/>
                                  </w:rPr>
                                  <w:t xml:space="preserve">odmor 3s </w:t>
                                </w:r>
                              </w:p>
                            </w:txbxContent>
                          </wps:txbx>
                          <wps:bodyPr spcFirstLastPara="1" wrap="square" lIns="15225" tIns="15225" rIns="15225" bIns="15225" anchor="ctr" anchorCtr="0">
                            <a:noAutofit/>
                          </wps:bodyPr>
                        </wps:wsp>
                        <wps:wsp>
                          <wps:cNvPr id="9" name="Suza 9"/>
                          <wps:cNvSpPr/>
                          <wps:spPr>
                            <a:xfrm rot="2700000">
                              <a:off x="3324160"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29"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10" name="Elipsa 10"/>
                          <wps:cNvSpPr/>
                          <wps:spPr>
                            <a:xfrm>
                              <a:off x="3348627"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2A"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11" name="Tekstni okvir 11"/>
                          <wps:cNvSpPr txBox="1"/>
                          <wps:spPr>
                            <a:xfrm>
                              <a:off x="3448537" y="408258"/>
                              <a:ext cx="497892" cy="498064"/>
                            </a:xfrm>
                            <a:prstGeom prst="rect">
                              <a:avLst/>
                            </a:prstGeom>
                            <a:noFill/>
                            <a:ln>
                              <a:noFill/>
                            </a:ln>
                          </wps:spPr>
                          <wps:txbx>
                            <w:txbxContent>
                              <w:p w14:paraId="642EDA2B" w14:textId="77777777" w:rsidR="00C90F5C" w:rsidRDefault="00C90F5C">
                                <w:pPr>
                                  <w:spacing w:before="0" w:after="0" w:line="215" w:lineRule="auto"/>
                                  <w:jc w:val="center"/>
                                  <w:textDirection w:val="btLr"/>
                                </w:pPr>
                                <w:r>
                                  <w:rPr>
                                    <w:color w:val="000000"/>
                                  </w:rPr>
                                  <w:t xml:space="preserve">stisak 75%, 5s </w:t>
                                </w:r>
                              </w:p>
                            </w:txbxContent>
                          </wps:txbx>
                          <wps:bodyPr spcFirstLastPara="1" wrap="square" lIns="15225" tIns="15225" rIns="15225" bIns="15225" anchor="ctr" anchorCtr="0">
                            <a:noAutofit/>
                          </wps:bodyPr>
                        </wps:wsp>
                        <wps:wsp>
                          <wps:cNvPr id="12" name="Suza 12"/>
                          <wps:cNvSpPr/>
                          <wps:spPr>
                            <a:xfrm rot="2700000">
                              <a:off x="2551929"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2C"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13" name="Elipsa 13"/>
                          <wps:cNvSpPr/>
                          <wps:spPr>
                            <a:xfrm>
                              <a:off x="2576949"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2D"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14" name="Tekstni okvir 14"/>
                          <wps:cNvSpPr txBox="1"/>
                          <wps:spPr>
                            <a:xfrm>
                              <a:off x="2676306" y="408258"/>
                              <a:ext cx="497892" cy="498064"/>
                            </a:xfrm>
                            <a:prstGeom prst="rect">
                              <a:avLst/>
                            </a:prstGeom>
                            <a:noFill/>
                            <a:ln>
                              <a:noFill/>
                            </a:ln>
                          </wps:spPr>
                          <wps:txbx>
                            <w:txbxContent>
                              <w:p w14:paraId="642EDA2E" w14:textId="77777777" w:rsidR="00C90F5C" w:rsidRDefault="00C90F5C">
                                <w:pPr>
                                  <w:spacing w:before="0" w:after="0" w:line="215" w:lineRule="auto"/>
                                  <w:jc w:val="center"/>
                                  <w:textDirection w:val="btLr"/>
                                </w:pPr>
                                <w:r>
                                  <w:rPr>
                                    <w:color w:val="000000"/>
                                  </w:rPr>
                                  <w:t xml:space="preserve">odmor 3s </w:t>
                                </w:r>
                              </w:p>
                            </w:txbxContent>
                          </wps:txbx>
                          <wps:bodyPr spcFirstLastPara="1" wrap="square" lIns="15225" tIns="15225" rIns="15225" bIns="15225" anchor="ctr" anchorCtr="0">
                            <a:noAutofit/>
                          </wps:bodyPr>
                        </wps:wsp>
                        <wps:wsp>
                          <wps:cNvPr id="15" name="Suza 15"/>
                          <wps:cNvSpPr/>
                          <wps:spPr>
                            <a:xfrm rot="2700000">
                              <a:off x="1779698"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2F"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16" name="Elipsa 16"/>
                          <wps:cNvSpPr/>
                          <wps:spPr>
                            <a:xfrm>
                              <a:off x="1804718"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30"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17" name="Tekstni okvir 17"/>
                          <wps:cNvSpPr txBox="1"/>
                          <wps:spPr>
                            <a:xfrm>
                              <a:off x="1904076" y="408258"/>
                              <a:ext cx="497892" cy="498064"/>
                            </a:xfrm>
                            <a:prstGeom prst="rect">
                              <a:avLst/>
                            </a:prstGeom>
                            <a:noFill/>
                            <a:ln>
                              <a:noFill/>
                            </a:ln>
                          </wps:spPr>
                          <wps:txbx>
                            <w:txbxContent>
                              <w:p w14:paraId="642EDA31" w14:textId="77777777" w:rsidR="00C90F5C" w:rsidRDefault="00C90F5C">
                                <w:pPr>
                                  <w:spacing w:before="0" w:after="0" w:line="215" w:lineRule="auto"/>
                                  <w:jc w:val="center"/>
                                  <w:textDirection w:val="btLr"/>
                                </w:pPr>
                                <w:r>
                                  <w:rPr>
                                    <w:color w:val="000000"/>
                                  </w:rPr>
                                  <w:t xml:space="preserve">stisak 50%, 5s  </w:t>
                                </w:r>
                              </w:p>
                            </w:txbxContent>
                          </wps:txbx>
                          <wps:bodyPr spcFirstLastPara="1" wrap="square" lIns="15225" tIns="15225" rIns="15225" bIns="15225" anchor="ctr" anchorCtr="0">
                            <a:noAutofit/>
                          </wps:bodyPr>
                        </wps:wsp>
                        <wps:wsp>
                          <wps:cNvPr id="18" name="Suza 18"/>
                          <wps:cNvSpPr/>
                          <wps:spPr>
                            <a:xfrm rot="2700000">
                              <a:off x="1008020"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32"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19" name="Elipsa 19"/>
                          <wps:cNvSpPr/>
                          <wps:spPr>
                            <a:xfrm>
                              <a:off x="1032487"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33"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20" name="Tekstni okvir 20"/>
                          <wps:cNvSpPr txBox="1"/>
                          <wps:spPr>
                            <a:xfrm>
                              <a:off x="1132397" y="408258"/>
                              <a:ext cx="497892" cy="498064"/>
                            </a:xfrm>
                            <a:prstGeom prst="rect">
                              <a:avLst/>
                            </a:prstGeom>
                            <a:noFill/>
                            <a:ln>
                              <a:noFill/>
                            </a:ln>
                          </wps:spPr>
                          <wps:txbx>
                            <w:txbxContent>
                              <w:p w14:paraId="642EDA34" w14:textId="77777777" w:rsidR="00C90F5C" w:rsidRDefault="00C90F5C">
                                <w:pPr>
                                  <w:spacing w:before="0" w:after="0" w:line="215" w:lineRule="auto"/>
                                  <w:jc w:val="center"/>
                                  <w:textDirection w:val="btLr"/>
                                </w:pPr>
                                <w:r>
                                  <w:rPr>
                                    <w:color w:val="000000"/>
                                  </w:rPr>
                                  <w:t xml:space="preserve">odmor 3s </w:t>
                                </w:r>
                              </w:p>
                            </w:txbxContent>
                          </wps:txbx>
                          <wps:bodyPr spcFirstLastPara="1" wrap="square" lIns="15225" tIns="15225" rIns="15225" bIns="15225" anchor="ctr" anchorCtr="0">
                            <a:noAutofit/>
                          </wps:bodyPr>
                        </wps:wsp>
                        <wps:wsp>
                          <wps:cNvPr id="21" name="Suza 21"/>
                          <wps:cNvSpPr/>
                          <wps:spPr>
                            <a:xfrm rot="2700000">
                              <a:off x="235789"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35"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22" name="Elipsa 22"/>
                          <wps:cNvSpPr/>
                          <wps:spPr>
                            <a:xfrm>
                              <a:off x="260808"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36" w14:textId="77777777" w:rsidR="00C90F5C" w:rsidRDefault="00C90F5C">
                                <w:pPr>
                                  <w:spacing w:before="0" w:after="0" w:line="240" w:lineRule="auto"/>
                                  <w:jc w:val="left"/>
                                  <w:textDirection w:val="btLr"/>
                                </w:pPr>
                              </w:p>
                            </w:txbxContent>
                          </wps:txbx>
                          <wps:bodyPr spcFirstLastPara="1" wrap="square" lIns="91425" tIns="91425" rIns="91425" bIns="91425" anchor="ctr" anchorCtr="0">
                            <a:noAutofit/>
                          </wps:bodyPr>
                        </wps:wsp>
                        <wps:wsp>
                          <wps:cNvPr id="23" name="Tekstni okvir 23"/>
                          <wps:cNvSpPr txBox="1"/>
                          <wps:spPr>
                            <a:xfrm>
                              <a:off x="360166" y="408258"/>
                              <a:ext cx="497892" cy="498064"/>
                            </a:xfrm>
                            <a:prstGeom prst="rect">
                              <a:avLst/>
                            </a:prstGeom>
                            <a:noFill/>
                            <a:ln>
                              <a:noFill/>
                            </a:ln>
                          </wps:spPr>
                          <wps:txbx>
                            <w:txbxContent>
                              <w:p w14:paraId="642EDA37" w14:textId="77777777" w:rsidR="00C90F5C" w:rsidRDefault="00C90F5C">
                                <w:pPr>
                                  <w:spacing w:before="0" w:after="0" w:line="215" w:lineRule="auto"/>
                                  <w:jc w:val="center"/>
                                  <w:textDirection w:val="btLr"/>
                                </w:pPr>
                                <w:r>
                                  <w:rPr>
                                    <w:color w:val="000000"/>
                                    <w:sz w:val="22"/>
                                  </w:rPr>
                                  <w:t xml:space="preserve">stisak 25%, 5s </w:t>
                                </w:r>
                              </w:p>
                            </w:txbxContent>
                          </wps:txbx>
                          <wps:bodyPr spcFirstLastPara="1" wrap="square" lIns="13950" tIns="13950" rIns="13950" bIns="13950" anchor="ctr" anchorCtr="0">
                            <a:noAutofit/>
                          </wps:bodyPr>
                        </wps:wsp>
                      </wpg:grpSp>
                    </wpg:wgp>
                  </a:graphicData>
                </a:graphic>
              </wp:inline>
            </w:drawing>
          </mc:Choice>
          <mc:Fallback>
            <w:pict>
              <v:group w14:anchorId="642EDA0E" id="Grupa 33" o:spid="_x0000_s1027" style="width:448.5pt;height:78pt;mso-position-horizontal-relative:char;mso-position-vertical-relative:line" coordsize="56959,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">
                <v:group id="Grupa 1" o:spid="_x0000_s1028" style="position:absolute;width:56959;height:13144" coordsize="56959,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Pravokutnik 2" o:spid="_x0000_s1029" style="position:absolute;width:56959;height:1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42EDA22" w14:textId="77777777" w:rsidR="00C90F5C" w:rsidRDefault="00C90F5C">
                          <w:pPr>
                            <w:spacing w:before="0" w:after="0" w:line="240" w:lineRule="auto"/>
                            <w:jc w:val="left"/>
                            <w:textDirection w:val="btLr"/>
                          </w:pPr>
                        </w:p>
                      </w:txbxContent>
                    </v:textbox>
                  </v:rect>
                  <v:oval id="Elipsa 3" o:spid="_x0000_s1030" style="position:absolute;left:48676;top:2837;width:7474;height:7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" fillcolor="#4372c3" strokecolor="white [3201]" strokeweight="1pt">
                    <v:stroke startarrowwidth="narrow" startarrowlength="short" endarrowwidth="narrow" endarrowlength="short" joinstyle="miter"/>
                    <v:textbox inset="2.53958mm,2.53958mm,2.53958mm,2.53958mm">
                      <w:txbxContent>
                        <w:p w14:paraId="642EDA23" w14:textId="77777777" w:rsidR="00C90F5C" w:rsidRDefault="00C90F5C">
                          <w:pPr>
                            <w:spacing w:before="0" w:after="0" w:line="240" w:lineRule="auto"/>
                            <w:jc w:val="left"/>
                            <w:textDirection w:val="btLr"/>
                          </w:pPr>
                        </w:p>
                      </w:txbxContent>
                    </v:textbox>
                  </v:oval>
                  <v:oval id="Elipsa 4" o:spid="_x0000_s1031" style="position:absolute;left:48930;top:3086;width:6972;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" fillcolor="#4372c3" strokecolor="white [3201]" strokeweight="1pt">
                    <v:stroke startarrowwidth="narrow" startarrowlength="short" endarrowwidth="narrow" endarrowlength="short" joinstyle="miter"/>
                    <v:textbox inset="2.53958mm,2.53958mm,2.53958mm,2.53958mm">
                      <w:txbxContent>
                        <w:p w14:paraId="642EDA24" w14:textId="77777777" w:rsidR="00C90F5C" w:rsidRDefault="00C90F5C">
                          <w:pPr>
                            <w:spacing w:before="0" w:after="0" w:line="240" w:lineRule="auto"/>
                            <w:jc w:val="left"/>
                            <w:textDirection w:val="btLr"/>
                          </w:pPr>
                        </w:p>
                      </w:txbxContent>
                    </v:textbox>
                  </v:oval>
                  <v:shape id="Tekstni okvir 5" o:spid="_x0000_s1032" type="#_x0000_t202" style="position:absolute;left:49924;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" filled="f" stroked="f">
                    <v:textbox inset=".42292mm,.42292mm,.42292mm,.42292mm">
                      <w:txbxContent>
                        <w:p w14:paraId="642EDA25" w14:textId="77777777" w:rsidR="00C90F5C" w:rsidRDefault="00C90F5C">
                          <w:pPr>
                            <w:spacing w:before="0" w:after="0" w:line="215" w:lineRule="auto"/>
                            <w:jc w:val="center"/>
                            <w:textDirection w:val="btLr"/>
                          </w:pPr>
                          <w:r>
                            <w:rPr>
                              <w:color w:val="000000"/>
                            </w:rPr>
                            <w:t>stisak 100%, 5s</w:t>
                          </w:r>
                        </w:p>
                      </w:txbxContent>
                    </v:textbox>
                  </v:shape>
                  <v:shape id="Suza 6" o:spid="_x0000_s1033" style="position:absolute;left:40958;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26" w14:textId="77777777" w:rsidR="00C90F5C" w:rsidRDefault="00C90F5C">
                          <w:pPr>
                            <w:spacing w:before="0" w:after="0" w:line="240" w:lineRule="auto"/>
                            <w:jc w:val="left"/>
                            <w:textDirection w:val="btLr"/>
                          </w:pPr>
                        </w:p>
                      </w:txbxContent>
                    </v:textbox>
                  </v:shape>
                  <v:oval id="Elipsa 7" o:spid="_x0000_s1034" style="position:absolute;left:41208;top:3086;width:6972;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" fillcolor="#4372c3" strokecolor="white [3201]" strokeweight="1pt">
                    <v:stroke startarrowwidth="narrow" startarrowlength="short" endarrowwidth="narrow" endarrowlength="short" joinstyle="miter"/>
                    <v:textbox inset="2.53958mm,2.53958mm,2.53958mm,2.53958mm">
                      <w:txbxContent>
                        <w:p w14:paraId="642EDA27" w14:textId="77777777" w:rsidR="00C90F5C" w:rsidRDefault="00C90F5C">
                          <w:pPr>
                            <w:spacing w:before="0" w:after="0" w:line="240" w:lineRule="auto"/>
                            <w:jc w:val="left"/>
                            <w:textDirection w:val="btLr"/>
                          </w:pPr>
                        </w:p>
                      </w:txbxContent>
                    </v:textbox>
                  </v:oval>
                  <v:shape id="Tekstni okvir 8" o:spid="_x0000_s1035" type="#_x0000_t202" style="position:absolute;left:42202;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" filled="f" stroked="f">
                    <v:textbox inset=".42292mm,.42292mm,.42292mm,.42292mm">
                      <w:txbxContent>
                        <w:p w14:paraId="642EDA28" w14:textId="77777777" w:rsidR="00C90F5C" w:rsidRDefault="00C90F5C">
                          <w:pPr>
                            <w:spacing w:before="0" w:after="0" w:line="215" w:lineRule="auto"/>
                            <w:jc w:val="center"/>
                            <w:textDirection w:val="btLr"/>
                          </w:pPr>
                          <w:r>
                            <w:rPr>
                              <w:color w:val="000000"/>
                            </w:rPr>
                            <w:t xml:space="preserve">odmor 3s </w:t>
                          </w:r>
                        </w:p>
                      </w:txbxContent>
                    </v:textbox>
                  </v:shape>
                  <v:shape id="Suza 9" o:spid="_x0000_s1036" style="position:absolute;left:33241;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29" w14:textId="77777777" w:rsidR="00C90F5C" w:rsidRDefault="00C90F5C">
                          <w:pPr>
                            <w:spacing w:before="0" w:after="0" w:line="240" w:lineRule="auto"/>
                            <w:jc w:val="left"/>
                            <w:textDirection w:val="btLr"/>
                          </w:pPr>
                        </w:p>
                      </w:txbxContent>
                    </v:textbox>
                  </v:shape>
                  <v:oval id="Elipsa 10" o:spid="_x0000_s1037" style="position:absolute;left:33486;top:3086;width:6971;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" fillcolor="#4372c3" strokecolor="white [3201]" strokeweight="1pt">
                    <v:stroke startarrowwidth="narrow" startarrowlength="short" endarrowwidth="narrow" endarrowlength="short" joinstyle="miter"/>
                    <v:textbox inset="2.53958mm,2.53958mm,2.53958mm,2.53958mm">
                      <w:txbxContent>
                        <w:p w14:paraId="642EDA2A" w14:textId="77777777" w:rsidR="00C90F5C" w:rsidRDefault="00C90F5C">
                          <w:pPr>
                            <w:spacing w:before="0" w:after="0" w:line="240" w:lineRule="auto"/>
                            <w:jc w:val="left"/>
                            <w:textDirection w:val="btLr"/>
                          </w:pPr>
                        </w:p>
                      </w:txbxContent>
                    </v:textbox>
                  </v:oval>
                  <v:shape id="Tekstni okvir 11" o:spid="_x0000_s1038" type="#_x0000_t202" style="position:absolute;left:34485;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" filled="f" stroked="f">
                    <v:textbox inset=".42292mm,.42292mm,.42292mm,.42292mm">
                      <w:txbxContent>
                        <w:p w14:paraId="642EDA2B" w14:textId="77777777" w:rsidR="00C90F5C" w:rsidRDefault="00C90F5C">
                          <w:pPr>
                            <w:spacing w:before="0" w:after="0" w:line="215" w:lineRule="auto"/>
                            <w:jc w:val="center"/>
                            <w:textDirection w:val="btLr"/>
                          </w:pPr>
                          <w:r>
                            <w:rPr>
                              <w:color w:val="000000"/>
                            </w:rPr>
                            <w:t xml:space="preserve">stisak 75%, 5s </w:t>
                          </w:r>
                        </w:p>
                      </w:txbxContent>
                    </v:textbox>
                  </v:shape>
                  <v:shape id="Suza 12" o:spid="_x0000_s1039" style="position:absolute;left:25519;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2C" w14:textId="77777777" w:rsidR="00C90F5C" w:rsidRDefault="00C90F5C">
                          <w:pPr>
                            <w:spacing w:before="0" w:after="0" w:line="240" w:lineRule="auto"/>
                            <w:jc w:val="left"/>
                            <w:textDirection w:val="btLr"/>
                          </w:pPr>
                        </w:p>
                      </w:txbxContent>
                    </v:textbox>
                  </v:shape>
                  <v:oval id="Elipsa 13" o:spid="_x0000_s1040" style="position:absolute;left:25769;top:3086;width:6972;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" fillcolor="#4372c3" strokecolor="white [3201]" strokeweight="1pt">
                    <v:stroke startarrowwidth="narrow" startarrowlength="short" endarrowwidth="narrow" endarrowlength="short" joinstyle="miter"/>
                    <v:textbox inset="2.53958mm,2.53958mm,2.53958mm,2.53958mm">
                      <w:txbxContent>
                        <w:p w14:paraId="642EDA2D" w14:textId="77777777" w:rsidR="00C90F5C" w:rsidRDefault="00C90F5C">
                          <w:pPr>
                            <w:spacing w:before="0" w:after="0" w:line="240" w:lineRule="auto"/>
                            <w:jc w:val="left"/>
                            <w:textDirection w:val="btLr"/>
                          </w:pPr>
                        </w:p>
                      </w:txbxContent>
                    </v:textbox>
                  </v:oval>
                  <v:shape id="Tekstni okvir 14" o:spid="_x0000_s1041" type="#_x0000_t202" style="position:absolute;left:26763;top:4082;width:4978;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" filled="f" stroked="f">
                    <v:textbox inset=".42292mm,.42292mm,.42292mm,.42292mm">
                      <w:txbxContent>
                        <w:p w14:paraId="642EDA2E" w14:textId="77777777" w:rsidR="00C90F5C" w:rsidRDefault="00C90F5C">
                          <w:pPr>
                            <w:spacing w:before="0" w:after="0" w:line="215" w:lineRule="auto"/>
                            <w:jc w:val="center"/>
                            <w:textDirection w:val="btLr"/>
                          </w:pPr>
                          <w:r>
                            <w:rPr>
                              <w:color w:val="000000"/>
                            </w:rPr>
                            <w:t xml:space="preserve">odmor 3s </w:t>
                          </w:r>
                        </w:p>
                      </w:txbxContent>
                    </v:textbox>
                  </v:shape>
                  <v:shape id="Suza 15" o:spid="_x0000_s1042" style="position:absolute;left:17796;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2F" w14:textId="77777777" w:rsidR="00C90F5C" w:rsidRDefault="00C90F5C">
                          <w:pPr>
                            <w:spacing w:before="0" w:after="0" w:line="240" w:lineRule="auto"/>
                            <w:jc w:val="left"/>
                            <w:textDirection w:val="btLr"/>
                          </w:pPr>
                        </w:p>
                      </w:txbxContent>
                    </v:textbox>
                  </v:shape>
                  <v:oval id="Elipsa 16" o:spid="_x0000_s1043" style="position:absolute;left:18047;top:3086;width:6971;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" fillcolor="#4372c3" strokecolor="white [3201]" strokeweight="1pt">
                    <v:stroke startarrowwidth="narrow" startarrowlength="short" endarrowwidth="narrow" endarrowlength="short" joinstyle="miter"/>
                    <v:textbox inset="2.53958mm,2.53958mm,2.53958mm,2.53958mm">
                      <w:txbxContent>
                        <w:p w14:paraId="642EDA30" w14:textId="77777777" w:rsidR="00C90F5C" w:rsidRDefault="00C90F5C">
                          <w:pPr>
                            <w:spacing w:before="0" w:after="0" w:line="240" w:lineRule="auto"/>
                            <w:jc w:val="left"/>
                            <w:textDirection w:val="btLr"/>
                          </w:pPr>
                        </w:p>
                      </w:txbxContent>
                    </v:textbox>
                  </v:oval>
                  <v:shape id="Tekstni okvir 17" o:spid="_x0000_s1044" type="#_x0000_t202" style="position:absolute;left:19040;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" filled="f" stroked="f">
                    <v:textbox inset=".42292mm,.42292mm,.42292mm,.42292mm">
                      <w:txbxContent>
                        <w:p w14:paraId="642EDA31" w14:textId="77777777" w:rsidR="00C90F5C" w:rsidRDefault="00C90F5C">
                          <w:pPr>
                            <w:spacing w:before="0" w:after="0" w:line="215" w:lineRule="auto"/>
                            <w:jc w:val="center"/>
                            <w:textDirection w:val="btLr"/>
                          </w:pPr>
                          <w:r>
                            <w:rPr>
                              <w:color w:val="000000"/>
                            </w:rPr>
                            <w:t xml:space="preserve">stisak 50%, 5s  </w:t>
                          </w:r>
                        </w:p>
                      </w:txbxContent>
                    </v:textbox>
                  </v:shape>
                  <v:shape id="Suza 18" o:spid="_x0000_s1045" style="position:absolute;left:10080;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32" w14:textId="77777777" w:rsidR="00C90F5C" w:rsidRDefault="00C90F5C">
                          <w:pPr>
                            <w:spacing w:before="0" w:after="0" w:line="240" w:lineRule="auto"/>
                            <w:jc w:val="left"/>
                            <w:textDirection w:val="btLr"/>
                          </w:pPr>
                        </w:p>
                      </w:txbxContent>
                    </v:textbox>
                  </v:shape>
                  <v:oval id="Elipsa 19" o:spid="_x0000_s1046" style="position:absolute;left:10324;top:3086;width:6972;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" fillcolor="#4372c3" strokecolor="white [3201]" strokeweight="1pt">
                    <v:stroke startarrowwidth="narrow" startarrowlength="short" endarrowwidth="narrow" endarrowlength="short" joinstyle="miter"/>
                    <v:textbox inset="2.53958mm,2.53958mm,2.53958mm,2.53958mm">
                      <w:txbxContent>
                        <w:p w14:paraId="642EDA33" w14:textId="77777777" w:rsidR="00C90F5C" w:rsidRDefault="00C90F5C">
                          <w:pPr>
                            <w:spacing w:before="0" w:after="0" w:line="240" w:lineRule="auto"/>
                            <w:jc w:val="left"/>
                            <w:textDirection w:val="btLr"/>
                          </w:pPr>
                        </w:p>
                      </w:txbxContent>
                    </v:textbox>
                  </v:oval>
                  <v:shape id="Tekstni okvir 20" o:spid="_x0000_s1047" type="#_x0000_t202" style="position:absolute;left:11323;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" filled="f" stroked="f">
                    <v:textbox inset=".42292mm,.42292mm,.42292mm,.42292mm">
                      <w:txbxContent>
                        <w:p w14:paraId="642EDA34" w14:textId="77777777" w:rsidR="00C90F5C" w:rsidRDefault="00C90F5C">
                          <w:pPr>
                            <w:spacing w:before="0" w:after="0" w:line="215" w:lineRule="auto"/>
                            <w:jc w:val="center"/>
                            <w:textDirection w:val="btLr"/>
                          </w:pPr>
                          <w:r>
                            <w:rPr>
                              <w:color w:val="000000"/>
                            </w:rPr>
                            <w:t xml:space="preserve">odmor 3s </w:t>
                          </w:r>
                        </w:p>
                      </w:txbxContent>
                    </v:textbox>
                  </v:shape>
                  <v:shape id="Suza 21" o:spid="_x0000_s1048" style="position:absolute;left:2357;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35" w14:textId="77777777" w:rsidR="00C90F5C" w:rsidRDefault="00C90F5C">
                          <w:pPr>
                            <w:spacing w:before="0" w:after="0" w:line="240" w:lineRule="auto"/>
                            <w:jc w:val="left"/>
                            <w:textDirection w:val="btLr"/>
                          </w:pPr>
                        </w:p>
                      </w:txbxContent>
                    </v:textbox>
                  </v:shape>
                  <v:oval id="Elipsa 22" o:spid="_x0000_s1049" style="position:absolute;left:2608;top:3086;width:6971;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" fillcolor="#4372c3" strokecolor="white [3201]" strokeweight="1pt">
                    <v:stroke startarrowwidth="narrow" startarrowlength="short" endarrowwidth="narrow" endarrowlength="short" joinstyle="miter"/>
                    <v:textbox inset="2.53958mm,2.53958mm,2.53958mm,2.53958mm">
                      <w:txbxContent>
                        <w:p w14:paraId="642EDA36" w14:textId="77777777" w:rsidR="00C90F5C" w:rsidRDefault="00C90F5C">
                          <w:pPr>
                            <w:spacing w:before="0" w:after="0" w:line="240" w:lineRule="auto"/>
                            <w:jc w:val="left"/>
                            <w:textDirection w:val="btLr"/>
                          </w:pPr>
                        </w:p>
                      </w:txbxContent>
                    </v:textbox>
                  </v:oval>
                  <v:shape id="Tekstni okvir 23" o:spid="_x0000_s1050" type="#_x0000_t202" style="position:absolute;left:3601;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" filled="f" stroked="f">
                    <v:textbox inset=".3875mm,.3875mm,.3875mm,.3875mm">
                      <w:txbxContent>
                        <w:p w14:paraId="642EDA37" w14:textId="77777777" w:rsidR="00C90F5C" w:rsidRDefault="00C90F5C">
                          <w:pPr>
                            <w:spacing w:before="0" w:after="0" w:line="215" w:lineRule="auto"/>
                            <w:jc w:val="center"/>
                            <w:textDirection w:val="btLr"/>
                          </w:pPr>
                          <w:r>
                            <w:rPr>
                              <w:color w:val="000000"/>
                              <w:sz w:val="22"/>
                            </w:rPr>
                            <w:t xml:space="preserve">stisak 25%, 5s </w:t>
                          </w:r>
                        </w:p>
                      </w:txbxContent>
                    </v:textbox>
                  </v:shape>
                </v:group>
                <w10:anchorlock/>
              </v:group>
            </w:pict>
          </mc:Fallback>
        </mc:AlternateContent>
      </w:r>
    </w:p>
    <w:p w14:paraId="45C672FB" w14:textId="6B3F6C59" w:rsidR="009C399F" w:rsidRDefault="001529E5">
      <w:pPr>
        <w:rPr>
          <w:ins w:id="1975" w:author="Ervin Kamenar" w:date="2023-02-20T15:39:00Z"/>
        </w:rPr>
      </w:pPr>
      <w:r w:rsidRPr="00A962DC">
        <w:t>Za svaku poziciju ovaj redoslijed provodi se tri puta. Ukupni broj ispitivanja je 60.</w:t>
      </w:r>
    </w:p>
    <w:p w14:paraId="642ED977" w14:textId="10A33054" w:rsidR="00F41196" w:rsidRPr="00A962DC" w:rsidRDefault="00452AA6" w:rsidP="003D4D80">
      <w:pPr>
        <w:pStyle w:val="Heading2"/>
      </w:pPr>
      <w:bookmarkStart w:id="1976" w:name="_heading=h.1pxezwc" w:colFirst="0" w:colLast="0"/>
      <w:bookmarkEnd w:id="1976"/>
      <w:del w:id="1977" w:author="Ervin Kamenar" w:date="2023-02-20T15:41:00Z">
        <w:r w:rsidDel="009352A1">
          <w:delText>Nasumični statistički eksperiment</w:delText>
        </w:r>
      </w:del>
      <w:ins w:id="1978" w:author="Ervin Kamenar" w:date="2023-02-20T15:41:00Z">
        <w:r w:rsidR="009352A1">
          <w:t xml:space="preserve"> </w:t>
        </w:r>
      </w:ins>
      <w:bookmarkStart w:id="1979" w:name="_Toc128310694"/>
      <w:ins w:id="1980" w:author="Ervin Kamenar" w:date="2023-02-20T15:42:00Z">
        <w:r w:rsidR="009352A1">
          <w:t>Nasumični blok plan eksperimenta</w:t>
        </w:r>
      </w:ins>
      <w:bookmarkEnd w:id="1979"/>
    </w:p>
    <w:p w14:paraId="642ED978" w14:textId="6B398A8A" w:rsidR="00F41196" w:rsidRPr="00A962DC" w:rsidRDefault="00452AA6">
      <w:r>
        <w:t>Nasumični statistički eksperiment</w:t>
      </w:r>
      <w:r w:rsidR="001529E5" w:rsidRPr="00A962DC">
        <w:t xml:space="preserve"> (</w:t>
      </w:r>
      <w:r w:rsidRPr="00824209">
        <w:rPr>
          <w:iCs/>
          <w:rPrChange w:id="1981" w:author="Windows User" w:date="2023-02-24T18:21:00Z">
            <w:rPr>
              <w:i/>
              <w:iCs/>
            </w:rPr>
          </w:rPrChange>
        </w:rPr>
        <w:t>eng</w:t>
      </w:r>
      <w:r w:rsidR="009352A1" w:rsidRPr="00824209">
        <w:rPr>
          <w:iCs/>
          <w:rPrChange w:id="1982" w:author="Windows User" w:date="2023-02-24T18:21:00Z">
            <w:rPr>
              <w:i/>
              <w:iCs/>
            </w:rPr>
          </w:rPrChange>
        </w:rPr>
        <w:t>l</w:t>
      </w:r>
      <w:r w:rsidRPr="001C1081">
        <w:rPr>
          <w:i/>
          <w:iCs/>
        </w:rPr>
        <w:t xml:space="preserve">. </w:t>
      </w:r>
      <w:proofErr w:type="spellStart"/>
      <w:r w:rsidRPr="001C1081">
        <w:rPr>
          <w:i/>
          <w:iCs/>
        </w:rPr>
        <w:t>Randomi</w:t>
      </w:r>
      <w:ins w:id="1983" w:author="Ervin Kamenar" w:date="2023-02-20T15:40:00Z">
        <w:r w:rsidR="009352A1">
          <w:rPr>
            <w:i/>
            <w:iCs/>
          </w:rPr>
          <w:t>z</w:t>
        </w:r>
      </w:ins>
      <w:del w:id="1984" w:author="Ervin Kamenar" w:date="2023-02-20T15:40:00Z">
        <w:r w:rsidRPr="001C1081" w:rsidDel="009352A1">
          <w:rPr>
            <w:i/>
            <w:iCs/>
          </w:rPr>
          <w:delText>s</w:delText>
        </w:r>
      </w:del>
      <w:r w:rsidRPr="001C1081">
        <w:rPr>
          <w:i/>
          <w:iCs/>
        </w:rPr>
        <w:t>e</w:t>
      </w:r>
      <w:ins w:id="1985" w:author="Ervin Kamenar" w:date="2023-02-20T15:40:00Z">
        <w:r w:rsidR="009352A1">
          <w:rPr>
            <w:i/>
            <w:iCs/>
          </w:rPr>
          <w:t>d</w:t>
        </w:r>
      </w:ins>
      <w:proofErr w:type="spellEnd"/>
      <w:r w:rsidRPr="001C1081">
        <w:rPr>
          <w:i/>
          <w:iCs/>
        </w:rPr>
        <w:t xml:space="preserve"> </w:t>
      </w:r>
      <w:proofErr w:type="spellStart"/>
      <w:r w:rsidRPr="001C1081">
        <w:rPr>
          <w:i/>
          <w:iCs/>
        </w:rPr>
        <w:t>Block</w:t>
      </w:r>
      <w:proofErr w:type="spellEnd"/>
      <w:r w:rsidRPr="001C1081">
        <w:rPr>
          <w:i/>
          <w:iCs/>
        </w:rPr>
        <w:t xml:space="preserve"> Design - </w:t>
      </w:r>
      <w:r w:rsidR="001529E5" w:rsidRPr="001C1081">
        <w:rPr>
          <w:i/>
          <w:iCs/>
        </w:rPr>
        <w:t>RBD</w:t>
      </w:r>
      <w:r w:rsidR="001529E5" w:rsidRPr="00A962DC">
        <w:t>) je statistički eksperiment gdje se eksperimentalne jedinice dijele u grupe zvane blokove</w:t>
      </w:r>
      <w:r w:rsidR="008C028C">
        <w:t xml:space="preserve"> [1</w:t>
      </w:r>
      <w:r w:rsidR="00DA0DB8">
        <w:t>2</w:t>
      </w:r>
      <w:r w:rsidR="008C028C">
        <w:t>]</w:t>
      </w:r>
      <w:r w:rsidR="001529E5" w:rsidRPr="00A962DC">
        <w:t>. Kod ovih eksperimenata jedna je varijabla od primarnog interesa dok su ostale varijable smetnja. Smetnjom se smatra svaka varijabla koja utječe na mjereni rezultat, ali nije od primarnog interesa. Glavna varijabla kod koje se želi izbjeći njen utjecaj je pozicija elektrode kod ispitanika. Smetnja je u ovome slučaju ispitanik pa se želi umanjiti utjecaj ispitanika na prikupljene podatke. Način na koji ispitanik utječe na signal je taj da je geometrija ruke svakog ispitanika drugačija pa je jako teško odrediti poziciju postavljanja elektroda na specifični dio mišića. RBD se sastoji od 2 faktora (primarni faktor-pozicija elektrode, 2 faktor (smetnja)</w:t>
      </w:r>
      <w:r w:rsidR="00156300">
        <w:t xml:space="preserve"> </w:t>
      </w:r>
      <w:r w:rsidR="001529E5" w:rsidRPr="00A962DC">
        <w:t>-subjekt). Model RBD s jednim faktorom smetnje računa se prema izrazu:</w:t>
      </w:r>
    </w:p>
    <w:p w14:paraId="02EC3CA1" w14:textId="1FEF47A1" w:rsidR="00C34BC6" w:rsidRPr="00C34BC6" w:rsidRDefault="00000000" w:rsidP="00EB4AE8">
      <w:pPr>
        <w:jc w:val="center"/>
        <w:rPr>
          <w:rFonts w:ascii="Cambria Math" w:eastAsia="Cambria Math" w:hAnsi="Cambria Math" w:cs="Cambria Math"/>
        </w:rPr>
      </w:pPr>
      <m:oMath>
        <m:sSub>
          <m:sSubPr>
            <m:ctrlPr>
              <w:ins w:id="1986" w:author="Windows User" w:date="2023-02-21T20:10:00Z">
                <w:rPr>
                  <w:rFonts w:ascii="Cambria Math" w:eastAsia="Cambria Math" w:hAnsi="Cambria Math" w:cs="Cambria Math"/>
                </w:rPr>
              </w:ins>
            </m:ctrlPr>
          </m:sSubPr>
          <m:e>
            <m:r>
              <w:rPr>
                <w:rFonts w:ascii="Cambria Math" w:eastAsia="Cambria Math" w:hAnsi="Cambria Math" w:cs="Cambria Math"/>
              </w:rPr>
              <m:t>Y</m:t>
            </m:r>
          </m:e>
          <m:sub>
            <m:r>
              <w:rPr>
                <w:rFonts w:ascii="Cambria Math" w:eastAsia="Cambria Math" w:hAnsi="Cambria Math" w:cs="Cambria Math"/>
              </w:rPr>
              <m:t>i,j</m:t>
            </m:r>
          </m:sub>
        </m:sSub>
        <m:r>
          <w:rPr>
            <w:rFonts w:ascii="Cambria Math" w:eastAsia="Cambria Math" w:hAnsi="Cambria Math" w:cs="Cambria Math"/>
          </w:rPr>
          <m:t>=μ+</m:t>
        </m:r>
        <m:sSub>
          <m:sSubPr>
            <m:ctrlPr>
              <w:ins w:id="1987" w:author="Windows User" w:date="2023-02-21T20:10: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ins w:id="1988" w:author="Windows User" w:date="2023-02-21T20:10:00Z">
                <w:rPr>
                  <w:rFonts w:ascii="Cambria Math" w:eastAsia="Cambria Math" w:hAnsi="Cambria Math" w:cs="Cambria Math"/>
                </w:rPr>
              </w:ins>
            </m:ctrlPr>
          </m:sSubPr>
          <m:e>
            <m:r>
              <w:rPr>
                <w:rFonts w:ascii="Cambria Math" w:eastAsia="Cambria Math" w:hAnsi="Cambria Math" w:cs="Cambria Math"/>
              </w:rPr>
              <m:t>B</m:t>
            </m:r>
          </m:e>
          <m:sub>
            <m:r>
              <w:rPr>
                <w:rFonts w:ascii="Cambria Math" w:eastAsia="Cambria Math" w:hAnsi="Cambria Math" w:cs="Cambria Math"/>
              </w:rPr>
              <m:t>j</m:t>
            </m:r>
          </m:sub>
        </m:sSub>
        <m:r>
          <w:rPr>
            <w:rFonts w:ascii="Cambria Math" w:eastAsia="Cambria Math" w:hAnsi="Cambria Math" w:cs="Cambria Math"/>
          </w:rPr>
          <m:t>+slučajna greška</m:t>
        </m:r>
      </m:oMath>
      <w:r w:rsidR="00EB4AE8">
        <w:rPr>
          <w:rFonts w:ascii="Cambria Math" w:eastAsia="Cambria Math" w:hAnsi="Cambria Math" w:cs="Cambria Math"/>
        </w:rPr>
        <w:t xml:space="preserve">          (</w:t>
      </w:r>
      <w:ins w:id="1989" w:author="Windows User" w:date="2023-02-21T19:55:00Z">
        <w:r w:rsidR="00877775">
          <w:rPr>
            <w:rFonts w:ascii="Cambria Math" w:eastAsia="Cambria Math" w:hAnsi="Cambria Math" w:cs="Cambria Math"/>
          </w:rPr>
          <w:t>4</w:t>
        </w:r>
      </w:ins>
      <w:del w:id="1990" w:author="Windows User" w:date="2023-02-21T19:55:00Z">
        <w:r w:rsidR="00EB4AE8" w:rsidDel="00877775">
          <w:rPr>
            <w:rFonts w:ascii="Cambria Math" w:eastAsia="Cambria Math" w:hAnsi="Cambria Math" w:cs="Cambria Math"/>
          </w:rPr>
          <w:delText>5</w:delText>
        </w:r>
      </w:del>
      <w:r w:rsidR="00EB4AE8">
        <w:rPr>
          <w:rFonts w:ascii="Cambria Math" w:eastAsia="Cambria Math" w:hAnsi="Cambria Math" w:cs="Cambria Math"/>
        </w:rPr>
        <w:t>.4)</w:t>
      </w:r>
    </w:p>
    <w:p w14:paraId="2072B287" w14:textId="7A5484C7" w:rsidR="002010A6" w:rsidRDefault="00C34BC6" w:rsidP="00C34BC6">
      <w:pPr>
        <w:jc w:val="left"/>
        <w:rPr>
          <w:rFonts w:ascii="Cambria Math" w:eastAsia="Cambria Math" w:hAnsi="Cambria Math" w:cs="Cambria Math"/>
        </w:rPr>
      </w:pPr>
      <w:r>
        <w:rPr>
          <w:rFonts w:ascii="Cambria Math" w:eastAsia="Cambria Math" w:hAnsi="Cambria Math" w:cs="Cambria Math"/>
        </w:rPr>
        <w:t>Podaci za izračun:</w:t>
      </w:r>
    </w:p>
    <w:tbl>
      <w:tblPr>
        <w:tblStyle w:val="TableGrid"/>
        <w:tblW w:w="8113" w:type="dxa"/>
        <w:jc w:val="center"/>
        <w:tblLook w:val="04A0" w:firstRow="1" w:lastRow="0" w:firstColumn="1" w:lastColumn="0" w:noHBand="0" w:noVBand="1"/>
      </w:tblPr>
      <w:tblGrid>
        <w:gridCol w:w="1320"/>
        <w:gridCol w:w="3448"/>
        <w:gridCol w:w="1529"/>
        <w:gridCol w:w="1816"/>
      </w:tblGrid>
      <w:tr w:rsidR="008A06EA" w14:paraId="529B70DE" w14:textId="77777777" w:rsidTr="0082760A">
        <w:trPr>
          <w:trHeight w:val="227"/>
          <w:jc w:val="center"/>
        </w:trPr>
        <w:tc>
          <w:tcPr>
            <w:tcW w:w="850" w:type="dxa"/>
            <w:vAlign w:val="center"/>
          </w:tcPr>
          <w:p w14:paraId="329A2247" w14:textId="5647AEAE" w:rsidR="0082760A" w:rsidRDefault="0082760A" w:rsidP="002010A6">
            <w:pPr>
              <w:jc w:val="center"/>
              <w:rPr>
                <w:rFonts w:ascii="Cambria Math" w:eastAsia="Cambria Math" w:hAnsi="Cambria Math" w:cs="Cambria Math"/>
              </w:rPr>
            </w:pPr>
            <w:r>
              <w:rPr>
                <w:rFonts w:ascii="Cambria Math" w:eastAsia="Cambria Math" w:hAnsi="Cambria Math" w:cs="Cambria Math"/>
              </w:rPr>
              <w:t>Koeficijent</w:t>
            </w:r>
          </w:p>
        </w:tc>
        <w:tc>
          <w:tcPr>
            <w:tcW w:w="3969" w:type="dxa"/>
            <w:vAlign w:val="center"/>
          </w:tcPr>
          <w:p w14:paraId="5E21C0DA" w14:textId="66119D4E" w:rsidR="0082760A" w:rsidRDefault="0082760A" w:rsidP="002010A6">
            <w:pPr>
              <w:jc w:val="center"/>
              <w:rPr>
                <w:rFonts w:ascii="Cambria Math" w:eastAsia="Cambria Math" w:hAnsi="Cambria Math" w:cs="Cambria Math"/>
              </w:rPr>
            </w:pPr>
            <w:r>
              <w:rPr>
                <w:rFonts w:ascii="Cambria Math" w:eastAsia="Cambria Math" w:hAnsi="Cambria Math" w:cs="Cambria Math"/>
              </w:rPr>
              <w:t>Formula</w:t>
            </w:r>
          </w:p>
        </w:tc>
        <w:tc>
          <w:tcPr>
            <w:tcW w:w="1134" w:type="dxa"/>
            <w:vAlign w:val="center"/>
          </w:tcPr>
          <w:p w14:paraId="4FF05AD6" w14:textId="598AC332" w:rsidR="0082760A" w:rsidRDefault="009C4FA0" w:rsidP="002010A6">
            <w:pPr>
              <w:jc w:val="center"/>
              <w:rPr>
                <w:rFonts w:ascii="Cambria Math" w:eastAsia="Cambria Math" w:hAnsi="Cambria Math" w:cs="Cambria Math"/>
              </w:rPr>
            </w:pPr>
            <w:r>
              <w:rPr>
                <w:rFonts w:ascii="Cambria Math" w:eastAsia="Cambria Math" w:hAnsi="Cambria Math" w:cs="Cambria Math"/>
              </w:rPr>
              <w:t xml:space="preserve">Vrijednosti </w:t>
            </w:r>
            <w:r w:rsidR="00072DF8">
              <w:rPr>
                <w:rFonts w:ascii="Cambria Math" w:eastAsia="Cambria Math" w:hAnsi="Cambria Math" w:cs="Cambria Math"/>
              </w:rPr>
              <w:t>koeficijenata</w:t>
            </w:r>
          </w:p>
        </w:tc>
        <w:tc>
          <w:tcPr>
            <w:tcW w:w="2160" w:type="dxa"/>
            <w:vAlign w:val="center"/>
          </w:tcPr>
          <w:p w14:paraId="52D9B64F" w14:textId="4D7B7E86" w:rsidR="0082760A" w:rsidRDefault="009C4FA0" w:rsidP="002010A6">
            <w:pPr>
              <w:jc w:val="center"/>
              <w:rPr>
                <w:rFonts w:ascii="Cambria Math" w:eastAsia="Cambria Math" w:hAnsi="Cambria Math" w:cs="Cambria Math"/>
              </w:rPr>
            </w:pPr>
            <w:r>
              <w:rPr>
                <w:rFonts w:ascii="Cambria Math" w:eastAsia="Cambria Math" w:hAnsi="Cambria Math" w:cs="Cambria Math"/>
              </w:rPr>
              <w:t>izračun</w:t>
            </w:r>
          </w:p>
        </w:tc>
      </w:tr>
      <w:tr w:rsidR="008A06EA" w14:paraId="67BA26C1" w14:textId="77777777" w:rsidTr="0082760A">
        <w:trPr>
          <w:trHeight w:val="227"/>
          <w:jc w:val="center"/>
        </w:trPr>
        <w:tc>
          <w:tcPr>
            <w:tcW w:w="850" w:type="dxa"/>
            <w:vAlign w:val="center"/>
          </w:tcPr>
          <w:p w14:paraId="3B58F6EE" w14:textId="0A85F33F" w:rsidR="00903FFC" w:rsidRDefault="00000000" w:rsidP="002010A6">
            <w:pPr>
              <w:jc w:val="center"/>
              <w:rPr>
                <w:rFonts w:ascii="Cambria Math" w:eastAsia="Cambria Math" w:hAnsi="Cambria Math" w:cs="Cambria Math"/>
              </w:rPr>
            </w:pPr>
            <m:oMathPara>
              <m:oMath>
                <m:sSub>
                  <m:sSubPr>
                    <m:ctrlPr>
                      <w:ins w:id="1991" w:author="Windows User" w:date="2023-02-21T20:10:00Z">
                        <w:rPr>
                          <w:rFonts w:ascii="Cambria Math" w:eastAsia="Cambria Math" w:hAnsi="Cambria Math" w:cs="Cambria Math"/>
                        </w:rPr>
                      </w:ins>
                    </m:ctrlPr>
                  </m:sSubPr>
                  <m:e>
                    <m:r>
                      <w:rPr>
                        <w:rFonts w:ascii="Cambria Math" w:eastAsia="Cambria Math" w:hAnsi="Cambria Math" w:cs="Cambria Math"/>
                      </w:rPr>
                      <m:t>Y</m:t>
                    </m:r>
                  </m:e>
                  <m:sub>
                    <m:r>
                      <w:rPr>
                        <w:rFonts w:ascii="Cambria Math" w:eastAsia="Cambria Math" w:hAnsi="Cambria Math" w:cs="Cambria Math"/>
                      </w:rPr>
                      <m:t>i,j</m:t>
                    </m:r>
                  </m:sub>
                </m:sSub>
              </m:oMath>
            </m:oMathPara>
          </w:p>
        </w:tc>
        <w:tc>
          <w:tcPr>
            <w:tcW w:w="3969" w:type="dxa"/>
            <w:vAlign w:val="center"/>
          </w:tcPr>
          <w:p w14:paraId="5F05CC0B" w14:textId="79078F75" w:rsidR="00903FFC" w:rsidRDefault="0082760A" w:rsidP="002010A6">
            <w:pPr>
              <w:jc w:val="center"/>
              <w:rPr>
                <w:rFonts w:ascii="Cambria Math" w:eastAsia="Cambria Math" w:hAnsi="Cambria Math" w:cs="Cambria Math"/>
              </w:rPr>
            </w:pPr>
            <m:oMathPara>
              <m:oMath>
                <m:r>
                  <w:rPr>
                    <w:rFonts w:ascii="Cambria Math" w:eastAsia="Cambria Math" w:hAnsi="Cambria Math" w:cs="Cambria Math"/>
                  </w:rPr>
                  <m:t>μ+</m:t>
                </m:r>
                <m:sSub>
                  <m:sSubPr>
                    <m:ctrlPr>
                      <w:ins w:id="1992" w:author="Windows User" w:date="2023-02-21T20:10: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ins w:id="1993" w:author="Windows User" w:date="2023-02-21T20:10:00Z">
                        <w:rPr>
                          <w:rFonts w:ascii="Cambria Math" w:eastAsia="Cambria Math" w:hAnsi="Cambria Math" w:cs="Cambria Math"/>
                        </w:rPr>
                      </w:ins>
                    </m:ctrlPr>
                  </m:sSubPr>
                  <m:e>
                    <m:r>
                      <w:rPr>
                        <w:rFonts w:ascii="Cambria Math" w:eastAsia="Cambria Math" w:hAnsi="Cambria Math" w:cs="Cambria Math"/>
                      </w:rPr>
                      <m:t>B</m:t>
                    </m:r>
                  </m:e>
                  <m:sub>
                    <m:r>
                      <w:rPr>
                        <w:rFonts w:ascii="Cambria Math" w:eastAsia="Cambria Math" w:hAnsi="Cambria Math" w:cs="Cambria Math"/>
                      </w:rPr>
                      <m:t>j</m:t>
                    </m:r>
                  </m:sub>
                </m:sSub>
                <m:r>
                  <w:rPr>
                    <w:rFonts w:ascii="Cambria Math" w:eastAsia="Cambria Math" w:hAnsi="Cambria Math" w:cs="Cambria Math"/>
                  </w:rPr>
                  <m:t>+slučajna greška</m:t>
                </m:r>
              </m:oMath>
            </m:oMathPara>
          </w:p>
        </w:tc>
        <w:tc>
          <w:tcPr>
            <w:tcW w:w="1134" w:type="dxa"/>
            <w:vAlign w:val="center"/>
          </w:tcPr>
          <w:p w14:paraId="7C71BC0D" w14:textId="2391B9F5" w:rsidR="00903FFC" w:rsidRDefault="00072DF8" w:rsidP="002010A6">
            <w:pPr>
              <w:jc w:val="center"/>
              <w:rPr>
                <w:rFonts w:ascii="Cambria Math" w:eastAsia="Cambria Math" w:hAnsi="Cambria Math" w:cs="Cambria Math"/>
              </w:rPr>
            </w:pPr>
            <w:r>
              <w:rPr>
                <w:rFonts w:ascii="Cambria Math" w:eastAsia="Cambria Math" w:hAnsi="Cambria Math" w:cs="Cambria Math"/>
              </w:rPr>
              <w:t>-</w:t>
            </w:r>
          </w:p>
        </w:tc>
        <w:tc>
          <w:tcPr>
            <w:tcW w:w="2160" w:type="dxa"/>
            <w:vAlign w:val="center"/>
          </w:tcPr>
          <w:p w14:paraId="32483ACE" w14:textId="1ED830FD" w:rsidR="00903FFC" w:rsidRDefault="00072DF8" w:rsidP="002010A6">
            <w:pPr>
              <w:jc w:val="center"/>
              <w:rPr>
                <w:rFonts w:ascii="Cambria Math" w:eastAsia="Cambria Math" w:hAnsi="Cambria Math" w:cs="Cambria Math"/>
              </w:rPr>
            </w:pPr>
            <w:r>
              <w:rPr>
                <w:rFonts w:ascii="Cambria Math" w:eastAsia="Cambria Math" w:hAnsi="Cambria Math" w:cs="Cambria Math"/>
              </w:rPr>
              <w:t>-</w:t>
            </w:r>
          </w:p>
        </w:tc>
      </w:tr>
      <w:tr w:rsidR="008A06EA" w14:paraId="52344B57" w14:textId="77777777" w:rsidTr="0082760A">
        <w:trPr>
          <w:trHeight w:val="227"/>
          <w:jc w:val="center"/>
        </w:trPr>
        <w:tc>
          <w:tcPr>
            <w:tcW w:w="850" w:type="dxa"/>
            <w:vAlign w:val="center"/>
          </w:tcPr>
          <w:p w14:paraId="36CA0CCF" w14:textId="3C867FB6" w:rsidR="00591950" w:rsidRDefault="00591950" w:rsidP="001C1081">
            <w:pPr>
              <w:jc w:val="center"/>
              <w:rPr>
                <w:rFonts w:ascii="Cambria Math" w:eastAsia="Cambria Math" w:hAnsi="Cambria Math" w:cs="Cambria Math"/>
              </w:rPr>
            </w:pPr>
            <w:r>
              <w:rPr>
                <w:rFonts w:ascii="Cambria Math" w:eastAsia="Cambria Math" w:hAnsi="Cambria Math" w:cs="Cambria Math"/>
              </w:rPr>
              <w:t>k</w:t>
            </w:r>
          </w:p>
        </w:tc>
        <w:tc>
          <w:tcPr>
            <w:tcW w:w="3969" w:type="dxa"/>
            <w:vAlign w:val="center"/>
          </w:tcPr>
          <w:p w14:paraId="005A2C5B" w14:textId="03D281C7" w:rsidR="00591950" w:rsidRDefault="00072DF8" w:rsidP="001C1081">
            <w:pPr>
              <w:jc w:val="center"/>
              <w:rPr>
                <w:rFonts w:ascii="Cambria Math" w:eastAsia="Cambria Math" w:hAnsi="Cambria Math" w:cs="Cambria Math"/>
              </w:rPr>
            </w:pPr>
            <w:r>
              <w:rPr>
                <w:rFonts w:ascii="Cambria Math" w:eastAsia="Cambria Math" w:hAnsi="Cambria Math" w:cs="Cambria Math"/>
              </w:rPr>
              <w:t>-</w:t>
            </w:r>
          </w:p>
        </w:tc>
        <w:tc>
          <w:tcPr>
            <w:tcW w:w="1134" w:type="dxa"/>
            <w:vAlign w:val="center"/>
          </w:tcPr>
          <w:p w14:paraId="04D16F7C" w14:textId="1D501F51" w:rsidR="00591950" w:rsidRDefault="00591950" w:rsidP="002010A6">
            <w:pPr>
              <w:jc w:val="center"/>
              <w:rPr>
                <w:rFonts w:ascii="Cambria Math" w:eastAsia="Cambria Math" w:hAnsi="Cambria Math" w:cs="Cambria Math"/>
              </w:rPr>
            </w:pPr>
            <w:r>
              <w:rPr>
                <w:rFonts w:ascii="Cambria Math" w:eastAsia="Cambria Math" w:hAnsi="Cambria Math" w:cs="Cambria Math"/>
              </w:rPr>
              <w:t>2</w:t>
            </w:r>
          </w:p>
        </w:tc>
        <w:tc>
          <w:tcPr>
            <w:tcW w:w="2160" w:type="dxa"/>
            <w:vAlign w:val="center"/>
          </w:tcPr>
          <w:p w14:paraId="7581AE49" w14:textId="57813AB3"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r>
      <w:tr w:rsidR="008A06EA" w14:paraId="039A8182" w14:textId="77777777" w:rsidTr="0082760A">
        <w:trPr>
          <w:trHeight w:val="227"/>
          <w:jc w:val="center"/>
        </w:trPr>
        <w:tc>
          <w:tcPr>
            <w:tcW w:w="850" w:type="dxa"/>
            <w:vAlign w:val="center"/>
          </w:tcPr>
          <w:p w14:paraId="0AD03729" w14:textId="1B25EB7A" w:rsidR="00591950" w:rsidRDefault="00000000" w:rsidP="001C1081">
            <w:pPr>
              <w:jc w:val="center"/>
              <w:rPr>
                <w:rFonts w:ascii="Cambria Math" w:eastAsia="Cambria Math" w:hAnsi="Cambria Math" w:cs="Cambria Math"/>
              </w:rPr>
            </w:pPr>
            <m:oMathPara>
              <m:oMath>
                <m:sSub>
                  <m:sSubPr>
                    <m:ctrlPr>
                      <w:ins w:id="1994" w:author="Windows User" w:date="2023-02-21T20:10:00Z">
                        <w:rPr>
                          <w:rFonts w:ascii="Cambria Math" w:eastAsia="Cambria Math" w:hAnsi="Cambria Math" w:cs="Cambria Math"/>
                        </w:rPr>
                      </w:ins>
                    </m:ctrlPr>
                  </m:sSubPr>
                  <m:e>
                    <m:r>
                      <w:rPr>
                        <w:rFonts w:ascii="Cambria Math" w:eastAsia="Cambria Math" w:hAnsi="Cambria Math" w:cs="Cambria Math"/>
                      </w:rPr>
                      <m:t>L</m:t>
                    </m:r>
                  </m:e>
                  <m:sub>
                    <m:r>
                      <w:rPr>
                        <w:rFonts w:ascii="Cambria Math" w:eastAsia="Cambria Math" w:hAnsi="Cambria Math" w:cs="Cambria Math"/>
                      </w:rPr>
                      <m:t>1</m:t>
                    </m:r>
                  </m:sub>
                </m:sSub>
              </m:oMath>
            </m:oMathPara>
          </w:p>
        </w:tc>
        <w:tc>
          <w:tcPr>
            <w:tcW w:w="3969" w:type="dxa"/>
            <w:vAlign w:val="center"/>
          </w:tcPr>
          <w:p w14:paraId="70E0D970" w14:textId="157C1FF4" w:rsidR="00591950" w:rsidRDefault="00072DF8" w:rsidP="001C1081">
            <w:pPr>
              <w:jc w:val="center"/>
              <w:rPr>
                <w:rFonts w:ascii="Cambria Math" w:eastAsia="Cambria Math" w:hAnsi="Cambria Math" w:cs="Cambria Math"/>
              </w:rPr>
            </w:pPr>
            <w:r>
              <w:rPr>
                <w:rFonts w:ascii="Cambria Math" w:eastAsia="Cambria Math" w:hAnsi="Cambria Math" w:cs="Cambria Math"/>
              </w:rPr>
              <w:t>-</w:t>
            </w:r>
          </w:p>
        </w:tc>
        <w:tc>
          <w:tcPr>
            <w:tcW w:w="1134" w:type="dxa"/>
            <w:vAlign w:val="center"/>
          </w:tcPr>
          <w:p w14:paraId="7F40D566" w14:textId="6B13F946" w:rsidR="00591950" w:rsidRDefault="00591950" w:rsidP="002010A6">
            <w:pPr>
              <w:jc w:val="center"/>
              <w:rPr>
                <w:rFonts w:ascii="Cambria Math" w:eastAsia="Cambria Math" w:hAnsi="Cambria Math" w:cs="Cambria Math"/>
              </w:rPr>
            </w:pPr>
            <w:r>
              <w:rPr>
                <w:rFonts w:ascii="Cambria Math" w:eastAsia="Cambria Math" w:hAnsi="Cambria Math" w:cs="Cambria Math"/>
              </w:rPr>
              <w:t>2</w:t>
            </w:r>
          </w:p>
        </w:tc>
        <w:tc>
          <w:tcPr>
            <w:tcW w:w="2160" w:type="dxa"/>
            <w:vAlign w:val="center"/>
          </w:tcPr>
          <w:p w14:paraId="257363AD" w14:textId="4A3C9796"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r>
      <w:tr w:rsidR="008A06EA" w14:paraId="2CD627C1" w14:textId="77777777" w:rsidTr="0082760A">
        <w:trPr>
          <w:trHeight w:val="227"/>
          <w:jc w:val="center"/>
        </w:trPr>
        <w:tc>
          <w:tcPr>
            <w:tcW w:w="850" w:type="dxa"/>
            <w:vAlign w:val="center"/>
          </w:tcPr>
          <w:p w14:paraId="321222AD" w14:textId="2C567BD7" w:rsidR="00591950" w:rsidRDefault="00000000" w:rsidP="002010A6">
            <w:pPr>
              <w:jc w:val="center"/>
              <w:rPr>
                <w:rFonts w:ascii="Cambria Math" w:eastAsia="Cambria Math" w:hAnsi="Cambria Math" w:cs="Cambria Math"/>
              </w:rPr>
            </w:pPr>
            <m:oMathPara>
              <m:oMath>
                <m:sSub>
                  <m:sSubPr>
                    <m:ctrlPr>
                      <w:ins w:id="1995" w:author="Windows User" w:date="2023-02-21T20:10:00Z">
                        <w:rPr>
                          <w:rFonts w:ascii="Cambria Math" w:eastAsia="Cambria Math" w:hAnsi="Cambria Math" w:cs="Cambria Math"/>
                        </w:rPr>
                      </w:ins>
                    </m:ctrlPr>
                  </m:sSubPr>
                  <m:e>
                    <m:r>
                      <w:rPr>
                        <w:rFonts w:ascii="Cambria Math" w:eastAsia="Cambria Math" w:hAnsi="Cambria Math" w:cs="Cambria Math"/>
                      </w:rPr>
                      <m:t>L</m:t>
                    </m:r>
                  </m:e>
                  <m:sub>
                    <m:r>
                      <w:rPr>
                        <w:rFonts w:ascii="Cambria Math" w:eastAsia="Cambria Math" w:hAnsi="Cambria Math" w:cs="Cambria Math"/>
                      </w:rPr>
                      <m:t>2</m:t>
                    </m:r>
                  </m:sub>
                </m:sSub>
              </m:oMath>
            </m:oMathPara>
          </w:p>
        </w:tc>
        <w:tc>
          <w:tcPr>
            <w:tcW w:w="3969" w:type="dxa"/>
            <w:vAlign w:val="center"/>
          </w:tcPr>
          <w:p w14:paraId="7CC9216F" w14:textId="66D06AE2"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c>
          <w:tcPr>
            <w:tcW w:w="1134" w:type="dxa"/>
            <w:vAlign w:val="center"/>
          </w:tcPr>
          <w:p w14:paraId="31232CAC" w14:textId="6D59C247" w:rsidR="00591950" w:rsidRDefault="00591950" w:rsidP="002010A6">
            <w:pPr>
              <w:jc w:val="center"/>
              <w:rPr>
                <w:rFonts w:ascii="Cambria Math" w:eastAsia="Cambria Math" w:hAnsi="Cambria Math" w:cs="Cambria Math"/>
              </w:rPr>
            </w:pPr>
            <w:r>
              <w:rPr>
                <w:rFonts w:ascii="Cambria Math" w:eastAsia="Cambria Math" w:hAnsi="Cambria Math" w:cs="Cambria Math"/>
              </w:rPr>
              <w:t>10</w:t>
            </w:r>
          </w:p>
        </w:tc>
        <w:tc>
          <w:tcPr>
            <w:tcW w:w="2160" w:type="dxa"/>
            <w:vAlign w:val="center"/>
          </w:tcPr>
          <w:p w14:paraId="2B5BEA58" w14:textId="0A18A541"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r>
      <w:tr w:rsidR="008A06EA" w14:paraId="5E420C06" w14:textId="77777777" w:rsidTr="0082760A">
        <w:trPr>
          <w:trHeight w:val="227"/>
          <w:jc w:val="center"/>
        </w:trPr>
        <w:tc>
          <w:tcPr>
            <w:tcW w:w="850" w:type="dxa"/>
            <w:vAlign w:val="center"/>
          </w:tcPr>
          <w:p w14:paraId="1519E1DC" w14:textId="10386624" w:rsidR="00591950" w:rsidRDefault="00591950" w:rsidP="002010A6">
            <w:pPr>
              <w:jc w:val="center"/>
              <w:rPr>
                <w:rFonts w:ascii="Cambria Math" w:eastAsia="Cambria Math" w:hAnsi="Cambria Math" w:cs="Cambria Math"/>
              </w:rPr>
            </w:pPr>
            <m:oMathPara>
              <m:oMath>
                <m:r>
                  <w:rPr>
                    <w:rFonts w:ascii="Cambria Math" w:eastAsia="Cambria Math" w:hAnsi="Cambria Math" w:cs="Cambria Math"/>
                  </w:rPr>
                  <m:t>n</m:t>
                </m:r>
              </m:oMath>
            </m:oMathPara>
          </w:p>
        </w:tc>
        <w:tc>
          <w:tcPr>
            <w:tcW w:w="3969" w:type="dxa"/>
            <w:vAlign w:val="center"/>
          </w:tcPr>
          <w:p w14:paraId="1CFA7523" w14:textId="7655A178"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c>
          <w:tcPr>
            <w:tcW w:w="1134" w:type="dxa"/>
            <w:vAlign w:val="center"/>
          </w:tcPr>
          <w:p w14:paraId="16634E7F" w14:textId="466AB6C4" w:rsidR="00591950" w:rsidRDefault="00591950" w:rsidP="002010A6">
            <w:pPr>
              <w:jc w:val="center"/>
              <w:rPr>
                <w:rFonts w:ascii="Cambria Math" w:eastAsia="Cambria Math" w:hAnsi="Cambria Math" w:cs="Cambria Math"/>
              </w:rPr>
            </w:pPr>
            <w:r>
              <w:rPr>
                <w:rFonts w:ascii="Cambria Math" w:eastAsia="Cambria Math" w:hAnsi="Cambria Math" w:cs="Cambria Math"/>
              </w:rPr>
              <w:t>3</w:t>
            </w:r>
          </w:p>
        </w:tc>
        <w:tc>
          <w:tcPr>
            <w:tcW w:w="2160" w:type="dxa"/>
            <w:vAlign w:val="center"/>
          </w:tcPr>
          <w:p w14:paraId="07FAD476" w14:textId="25EDF351"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r>
      <w:tr w:rsidR="008A06EA" w14:paraId="46BC903E" w14:textId="77777777" w:rsidTr="0082760A">
        <w:trPr>
          <w:trHeight w:val="227"/>
          <w:jc w:val="center"/>
        </w:trPr>
        <w:tc>
          <w:tcPr>
            <w:tcW w:w="850" w:type="dxa"/>
            <w:vAlign w:val="center"/>
          </w:tcPr>
          <w:p w14:paraId="3CBE072D" w14:textId="6C370ABE" w:rsidR="00591950" w:rsidRDefault="00591950" w:rsidP="002010A6">
            <w:pPr>
              <w:jc w:val="center"/>
              <w:rPr>
                <w:rFonts w:ascii="Cambria Math" w:eastAsia="Cambria Math" w:hAnsi="Cambria Math" w:cs="Cambria Math"/>
              </w:rPr>
            </w:pPr>
            <m:oMathPara>
              <m:oMath>
                <m:r>
                  <w:rPr>
                    <w:rFonts w:ascii="Cambria Math" w:eastAsia="Cambria Math" w:hAnsi="Cambria Math" w:cs="Cambria Math"/>
                  </w:rPr>
                  <m:t>N</m:t>
                </m:r>
              </m:oMath>
            </m:oMathPara>
          </w:p>
        </w:tc>
        <w:tc>
          <w:tcPr>
            <w:tcW w:w="3969" w:type="dxa"/>
            <w:vAlign w:val="center"/>
          </w:tcPr>
          <w:p w14:paraId="61262176" w14:textId="111E2FB6" w:rsidR="00591950" w:rsidRDefault="00000000" w:rsidP="002010A6">
            <w:pPr>
              <w:jc w:val="center"/>
              <w:rPr>
                <w:rFonts w:ascii="Cambria Math" w:eastAsia="Cambria Math" w:hAnsi="Cambria Math" w:cs="Cambria Math"/>
              </w:rPr>
            </w:pPr>
            <m:oMathPara>
              <m:oMath>
                <m:sSub>
                  <m:sSubPr>
                    <m:ctrlPr>
                      <w:ins w:id="1996" w:author="Windows User" w:date="2023-02-21T20:10:00Z">
                        <w:rPr>
                          <w:rFonts w:ascii="Cambria Math" w:eastAsia="Cambria Math" w:hAnsi="Cambria Math" w:cs="Cambria Math"/>
                        </w:rPr>
                      </w:ins>
                    </m:ctrlPr>
                  </m:sSubPr>
                  <m:e>
                    <m:r>
                      <w:rPr>
                        <w:rFonts w:ascii="Cambria Math" w:eastAsia="Cambria Math" w:hAnsi="Cambria Math" w:cs="Cambria Math"/>
                      </w:rPr>
                      <m:t>L</m:t>
                    </m:r>
                  </m:e>
                  <m:sub>
                    <m:r>
                      <w:rPr>
                        <w:rFonts w:ascii="Cambria Math" w:eastAsia="Cambria Math" w:hAnsi="Cambria Math" w:cs="Cambria Math"/>
                      </w:rPr>
                      <m:t>1</m:t>
                    </m:r>
                  </m:sub>
                </m:sSub>
                <m:r>
                  <w:rPr>
                    <w:rFonts w:ascii="Cambria Math" w:eastAsia="Cambria Math" w:hAnsi="Cambria Math" w:cs="Cambria Math"/>
                  </w:rPr>
                  <m:t>∙</m:t>
                </m:r>
                <m:sSub>
                  <m:sSubPr>
                    <m:ctrlPr>
                      <w:ins w:id="1997" w:author="Windows User" w:date="2023-02-21T20:10:00Z">
                        <w:rPr>
                          <w:rFonts w:ascii="Cambria Math" w:eastAsia="Cambria Math" w:hAnsi="Cambria Math" w:cs="Cambria Math"/>
                        </w:rPr>
                      </w:ins>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∙n</m:t>
                </m:r>
              </m:oMath>
            </m:oMathPara>
          </w:p>
        </w:tc>
        <w:tc>
          <w:tcPr>
            <w:tcW w:w="1134" w:type="dxa"/>
            <w:vAlign w:val="center"/>
          </w:tcPr>
          <w:p w14:paraId="335DC455" w14:textId="64E0B0AE" w:rsidR="00591950" w:rsidRDefault="00591950" w:rsidP="002010A6">
            <w:pPr>
              <w:jc w:val="center"/>
              <w:rPr>
                <w:rFonts w:ascii="Cambria Math" w:eastAsia="Cambria Math" w:hAnsi="Cambria Math" w:cs="Cambria Math"/>
              </w:rPr>
            </w:pPr>
            <m:oMathPara>
              <m:oMath>
                <m:r>
                  <w:rPr>
                    <w:rFonts w:ascii="Cambria Math" w:eastAsia="Cambria Math" w:hAnsi="Cambria Math" w:cs="Cambria Math"/>
                  </w:rPr>
                  <m:t>2∙10∙3</m:t>
                </m:r>
              </m:oMath>
            </m:oMathPara>
          </w:p>
        </w:tc>
        <w:tc>
          <w:tcPr>
            <w:tcW w:w="2160" w:type="dxa"/>
            <w:vAlign w:val="center"/>
          </w:tcPr>
          <w:p w14:paraId="016417B1" w14:textId="17C27DE2" w:rsidR="00591950" w:rsidRDefault="009772A6" w:rsidP="002010A6">
            <w:pPr>
              <w:jc w:val="center"/>
            </w:pPr>
            <w:r>
              <w:t>60</w:t>
            </w:r>
          </w:p>
        </w:tc>
      </w:tr>
      <w:tr w:rsidR="008A06EA" w14:paraId="4BBA2C10" w14:textId="77777777" w:rsidTr="0082760A">
        <w:trPr>
          <w:trHeight w:val="227"/>
          <w:jc w:val="center"/>
        </w:trPr>
        <w:tc>
          <w:tcPr>
            <w:tcW w:w="850" w:type="dxa"/>
            <w:vAlign w:val="center"/>
          </w:tcPr>
          <w:p w14:paraId="22330D7E" w14:textId="0E252193" w:rsidR="00591950" w:rsidRDefault="00591950" w:rsidP="002010A6">
            <w:pPr>
              <w:jc w:val="center"/>
              <w:rPr>
                <w:rFonts w:ascii="Cambria Math" w:eastAsia="Cambria Math" w:hAnsi="Cambria Math" w:cs="Cambria Math"/>
              </w:rPr>
            </w:pPr>
            <m:oMathPara>
              <m:oMath>
                <m:r>
                  <w:rPr>
                    <w:rFonts w:ascii="Cambria Math" w:hAnsi="Cambria Math"/>
                  </w:rPr>
                  <m:t>μ</m:t>
                </m:r>
              </m:oMath>
            </m:oMathPara>
          </w:p>
        </w:tc>
        <w:tc>
          <w:tcPr>
            <w:tcW w:w="3969" w:type="dxa"/>
            <w:vAlign w:val="center"/>
          </w:tcPr>
          <w:p w14:paraId="1B9968C7" w14:textId="11D63448"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c>
          <w:tcPr>
            <w:tcW w:w="1134" w:type="dxa"/>
            <w:vAlign w:val="center"/>
          </w:tcPr>
          <w:p w14:paraId="45B250B7" w14:textId="67EA27A4"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c>
          <w:tcPr>
            <w:tcW w:w="2160" w:type="dxa"/>
            <w:vAlign w:val="center"/>
          </w:tcPr>
          <w:p w14:paraId="77E07AF6" w14:textId="6731AACC"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r>
      <w:tr w:rsidR="008A06EA" w14:paraId="29348058" w14:textId="77777777" w:rsidTr="0082760A">
        <w:trPr>
          <w:trHeight w:val="227"/>
          <w:jc w:val="center"/>
        </w:trPr>
        <w:tc>
          <w:tcPr>
            <w:tcW w:w="850" w:type="dxa"/>
            <w:vAlign w:val="center"/>
          </w:tcPr>
          <w:p w14:paraId="16D4E2B3" w14:textId="2C39AEE8" w:rsidR="00591950" w:rsidRDefault="00000000" w:rsidP="002010A6">
            <w:pPr>
              <w:jc w:val="center"/>
              <w:rPr>
                <w:rFonts w:ascii="Cambria Math" w:eastAsia="Cambria Math" w:hAnsi="Cambria Math" w:cs="Cambria Math"/>
              </w:rPr>
            </w:pPr>
            <m:oMathPara>
              <m:oMath>
                <m:sSub>
                  <m:sSubPr>
                    <m:ctrlPr>
                      <w:ins w:id="1998" w:author="Windows User" w:date="2023-02-21T20:10: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i</m:t>
                    </m:r>
                  </m:sub>
                </m:sSub>
              </m:oMath>
            </m:oMathPara>
          </w:p>
        </w:tc>
        <w:tc>
          <w:tcPr>
            <w:tcW w:w="3969" w:type="dxa"/>
            <w:vAlign w:val="center"/>
          </w:tcPr>
          <w:p w14:paraId="0009ADD8" w14:textId="0063EE59" w:rsidR="00591950" w:rsidRDefault="00000000" w:rsidP="002010A6">
            <w:pPr>
              <w:jc w:val="center"/>
              <w:rPr>
                <w:rFonts w:ascii="Cambria Math" w:eastAsia="Cambria Math" w:hAnsi="Cambria Math" w:cs="Cambria Math"/>
              </w:rPr>
            </w:pPr>
            <m:oMathPara>
              <m:oMath>
                <m:sSub>
                  <m:sSubPr>
                    <m:ctrlPr>
                      <w:ins w:id="1999" w:author="Windows User" w:date="2023-02-21T20:10: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ins w:id="2000" w:author="Windows User" w:date="2023-02-21T20:10:00Z">
                        <w:rPr>
                          <w:rFonts w:ascii="Cambria Math" w:eastAsia="Cambria Math" w:hAnsi="Cambria Math" w:cs="Cambria Math"/>
                          <w:i/>
                        </w:rPr>
                      </w:ins>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r>
                  <m:rPr>
                    <m:sty m:val="p"/>
                  </m:rPr>
                  <w:rPr>
                    <w:rFonts w:ascii="Cambria Math" w:eastAsia="Cambria Math" w:hAnsi="Cambria Math" w:cs="Cambria Math"/>
                  </w:rPr>
                  <m:t>y</m:t>
                </m:r>
              </m:oMath>
            </m:oMathPara>
          </w:p>
        </w:tc>
        <w:tc>
          <w:tcPr>
            <w:tcW w:w="1134" w:type="dxa"/>
            <w:vAlign w:val="center"/>
          </w:tcPr>
          <w:p w14:paraId="0E5EEF85" w14:textId="198E397A"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c>
          <w:tcPr>
            <w:tcW w:w="2160" w:type="dxa"/>
            <w:vAlign w:val="center"/>
          </w:tcPr>
          <w:p w14:paraId="1C6F802A" w14:textId="3A992F1C"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r>
      <w:tr w:rsidR="008A06EA" w14:paraId="672BDB24" w14:textId="77777777" w:rsidTr="0082760A">
        <w:trPr>
          <w:trHeight w:val="227"/>
          <w:jc w:val="center"/>
        </w:trPr>
        <w:tc>
          <w:tcPr>
            <w:tcW w:w="850" w:type="dxa"/>
            <w:vAlign w:val="center"/>
          </w:tcPr>
          <w:p w14:paraId="48C25168" w14:textId="26DC0708" w:rsidR="00591950" w:rsidRDefault="00000000" w:rsidP="002010A6">
            <w:pPr>
              <w:jc w:val="center"/>
              <w:rPr>
                <w:rFonts w:ascii="Cambria Math" w:eastAsia="Cambria Math" w:hAnsi="Cambria Math" w:cs="Cambria Math"/>
              </w:rPr>
            </w:pPr>
            <m:oMathPara>
              <m:oMath>
                <m:sSub>
                  <m:sSubPr>
                    <m:ctrlPr>
                      <w:ins w:id="2001" w:author="Windows User" w:date="2023-02-21T20:10:00Z">
                        <w:rPr>
                          <w:rFonts w:ascii="Cambria Math" w:eastAsia="Cambria Math" w:hAnsi="Cambria Math" w:cs="Cambria Math"/>
                        </w:rPr>
                      </w:ins>
                    </m:ctrlPr>
                  </m:sSubPr>
                  <m:e>
                    <m:r>
                      <w:rPr>
                        <w:rFonts w:ascii="Cambria Math" w:eastAsia="Cambria Math" w:hAnsi="Cambria Math" w:cs="Cambria Math"/>
                      </w:rPr>
                      <m:t>B</m:t>
                    </m:r>
                  </m:e>
                  <m:sub>
                    <m:r>
                      <w:rPr>
                        <w:rFonts w:ascii="Cambria Math" w:eastAsia="Cambria Math" w:hAnsi="Cambria Math" w:cs="Cambria Math"/>
                      </w:rPr>
                      <m:t>j</m:t>
                    </m:r>
                  </m:sub>
                </m:sSub>
              </m:oMath>
            </m:oMathPara>
          </w:p>
        </w:tc>
        <w:tc>
          <w:tcPr>
            <w:tcW w:w="3969" w:type="dxa"/>
            <w:vAlign w:val="center"/>
          </w:tcPr>
          <w:p w14:paraId="61B9D6D9" w14:textId="2EECF969" w:rsidR="00591950" w:rsidRDefault="00000000" w:rsidP="002010A6">
            <w:pPr>
              <w:jc w:val="center"/>
              <w:rPr>
                <w:rFonts w:ascii="Cambria Math" w:eastAsia="Cambria Math" w:hAnsi="Cambria Math" w:cs="Cambria Math"/>
              </w:rPr>
            </w:pPr>
            <m:oMathPara>
              <m:oMath>
                <m:sSub>
                  <m:sSubPr>
                    <m:ctrlPr>
                      <w:ins w:id="2002" w:author="Windows User" w:date="2023-02-21T20:10:00Z">
                        <w:rPr>
                          <w:rFonts w:ascii="Cambria Math" w:eastAsia="Cambria Math" w:hAnsi="Cambria Math" w:cs="Cambria Math"/>
                        </w:rPr>
                      </w:ins>
                    </m:ctrlPr>
                  </m:sSubPr>
                  <m:e>
                    <m:r>
                      <w:rPr>
                        <w:rFonts w:ascii="Cambria Math" w:eastAsia="Cambria Math" w:hAnsi="Cambria Math" w:cs="Cambria Math"/>
                      </w:rPr>
                      <m:t>B</m:t>
                    </m:r>
                  </m:e>
                  <m:sub>
                    <m:r>
                      <w:rPr>
                        <w:rFonts w:ascii="Cambria Math" w:eastAsia="Cambria Math" w:hAnsi="Cambria Math" w:cs="Cambria Math"/>
                      </w:rPr>
                      <m:t>j</m:t>
                    </m:r>
                  </m:sub>
                </m:sSub>
                <m:r>
                  <w:rPr>
                    <w:rFonts w:ascii="Cambria Math" w:eastAsia="Cambria Math" w:hAnsi="Cambria Math" w:cs="Cambria Math"/>
                  </w:rPr>
                  <m:t>=</m:t>
                </m:r>
                <m:sSub>
                  <m:sSubPr>
                    <m:ctrlPr>
                      <w:ins w:id="2003" w:author="Windows User" w:date="2023-02-21T20:10:00Z">
                        <w:rPr>
                          <w:rFonts w:ascii="Cambria Math" w:eastAsia="Cambria Math" w:hAnsi="Cambria Math" w:cs="Cambria Math"/>
                          <w:i/>
                        </w:rPr>
                      </w:ins>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-y</m:t>
                </m:r>
              </m:oMath>
            </m:oMathPara>
          </w:p>
        </w:tc>
        <w:tc>
          <w:tcPr>
            <w:tcW w:w="1134" w:type="dxa"/>
            <w:vAlign w:val="center"/>
          </w:tcPr>
          <w:p w14:paraId="31743B65" w14:textId="614292AE"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c>
          <w:tcPr>
            <w:tcW w:w="2160" w:type="dxa"/>
            <w:vAlign w:val="center"/>
          </w:tcPr>
          <w:p w14:paraId="221AA60C" w14:textId="1A01645C" w:rsidR="00591950" w:rsidRDefault="00072DF8" w:rsidP="002010A6">
            <w:pPr>
              <w:jc w:val="center"/>
              <w:rPr>
                <w:rFonts w:ascii="Cambria Math" w:eastAsia="Cambria Math" w:hAnsi="Cambria Math" w:cs="Cambria Math"/>
              </w:rPr>
            </w:pPr>
            <w:r>
              <w:rPr>
                <w:rFonts w:ascii="Cambria Math" w:eastAsia="Cambria Math" w:hAnsi="Cambria Math" w:cs="Cambria Math"/>
              </w:rPr>
              <w:t>-</w:t>
            </w:r>
          </w:p>
        </w:tc>
      </w:tr>
    </w:tbl>
    <w:p w14:paraId="0379E584" w14:textId="77777777" w:rsidR="00C34BC6" w:rsidRPr="00DD20A0" w:rsidRDefault="00C34BC6" w:rsidP="001C1081">
      <w:pPr>
        <w:jc w:val="left"/>
        <w:rPr>
          <w:rFonts w:ascii="Cambria Math" w:eastAsia="Cambria Math" w:hAnsi="Cambria Math" w:cs="Cambria Math"/>
        </w:rPr>
      </w:pPr>
    </w:p>
    <w:p w14:paraId="22D050AB" w14:textId="2EEC42EB" w:rsidR="00E54C41" w:rsidRPr="00DD20A0" w:rsidRDefault="001529E5" w:rsidP="001C1081">
      <w:pPr>
        <w:jc w:val="left"/>
        <w:rPr>
          <w:rFonts w:ascii="Cambria Math" w:eastAsia="Cambria Math" w:hAnsi="Cambria Math" w:cs="Cambria Math"/>
        </w:rPr>
      </w:pPr>
      <w:r w:rsidRPr="00A962DC">
        <w:lastRenderedPageBreak/>
        <w:t>Gdje su:</w:t>
      </w:r>
      <w:r w:rsidR="00E54C41" w:rsidRPr="00E54C41">
        <w:rPr>
          <w:rFonts w:ascii="Cambria Math" w:eastAsia="Cambria Math" w:hAnsi="Cambria Math" w:cs="Cambria Math"/>
        </w:rPr>
        <w:br/>
      </w:r>
      <m:oMathPara>
        <m:oMathParaPr>
          <m:jc m:val="left"/>
        </m:oMathParaPr>
        <m:oMath>
          <m:sSub>
            <m:sSubPr>
              <m:ctrlPr>
                <w:ins w:id="2004" w:author="Windows User" w:date="2023-02-21T20:10:00Z">
                  <w:rPr>
                    <w:rFonts w:ascii="Cambria Math" w:eastAsia="Cambria Math" w:hAnsi="Cambria Math" w:cs="Cambria Math"/>
                  </w:rPr>
                </w:ins>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=primarni fakor</m:t>
          </m:r>
        </m:oMath>
      </m:oMathPara>
    </w:p>
    <w:p w14:paraId="642ED985" w14:textId="424CB29F" w:rsidR="00F41196" w:rsidRPr="006F1F26" w:rsidRDefault="00000000" w:rsidP="001C1081">
      <w:pPr>
        <w:jc w:val="center"/>
      </w:pPr>
      <m:oMathPara>
        <m:oMathParaPr>
          <m:jc m:val="left"/>
        </m:oMathParaPr>
        <m:oMath>
          <m:sSub>
            <m:sSubPr>
              <m:ctrlPr>
                <w:ins w:id="2005" w:author="Windows User" w:date="2023-02-21T20:10:00Z">
                  <w:rPr>
                    <w:rFonts w:ascii="Cambria Math" w:eastAsia="Cambria Math" w:hAnsi="Cambria Math" w:cs="Cambria Math"/>
                  </w:rPr>
                </w:ins>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=smetnja</m:t>
          </m:r>
        </m:oMath>
      </m:oMathPara>
    </w:p>
    <w:p w14:paraId="642ED986" w14:textId="77777777" w:rsidR="00F41196" w:rsidRPr="00A962DC" w:rsidRDefault="001529E5">
      <m:oMath>
        <m:r>
          <w:rPr>
            <w:rFonts w:ascii="Cambria Math" w:eastAsia="Cambria Math" w:hAnsi="Cambria Math" w:cs="Cambria Math"/>
          </w:rPr>
          <m:t>i-</m:t>
        </m:r>
      </m:oMath>
      <w:r w:rsidRPr="00A962DC">
        <w:t>položaj elektrode (i=1…2)</w:t>
      </w:r>
    </w:p>
    <w:p w14:paraId="642ED987" w14:textId="77777777" w:rsidR="00F41196" w:rsidRPr="00A962DC" w:rsidRDefault="001529E5">
      <m:oMath>
        <m:r>
          <w:rPr>
            <w:rFonts w:ascii="Cambria Math" w:eastAsia="Cambria Math" w:hAnsi="Cambria Math" w:cs="Cambria Math"/>
          </w:rPr>
          <m:t>j-</m:t>
        </m:r>
      </m:oMath>
      <w:r w:rsidRPr="00A962DC">
        <w:t>subjekt (j=1…10)</w:t>
      </w:r>
    </w:p>
    <w:p w14:paraId="642ED988" w14:textId="77777777" w:rsidR="00F41196" w:rsidRPr="00A962DC" w:rsidRDefault="00000000">
      <m:oMath>
        <m:sSub>
          <m:sSubPr>
            <m:ctrlPr>
              <w:ins w:id="2006" w:author="Windows User" w:date="2023-02-21T20:10:00Z">
                <w:rPr>
                  <w:rFonts w:ascii="Cambria Math" w:eastAsia="Cambria Math" w:hAnsi="Cambria Math" w:cs="Cambria Math"/>
                </w:rPr>
              </w:ins>
            </m:ctrlPr>
          </m:sSubPr>
          <m:e>
            <m:r>
              <w:rPr>
                <w:rFonts w:ascii="Cambria Math" w:eastAsia="Cambria Math" w:hAnsi="Cambria Math" w:cs="Cambria Math"/>
              </w:rPr>
              <m:t>Y</m:t>
            </m:r>
          </m:e>
          <m:sub>
            <m:r>
              <w:rPr>
                <w:rFonts w:ascii="Cambria Math" w:eastAsia="Cambria Math" w:hAnsi="Cambria Math" w:cs="Cambria Math"/>
              </w:rPr>
              <m:t>i,j</m:t>
            </m:r>
          </m:sub>
        </m:sSub>
        <m:r>
          <w:rPr>
            <w:rFonts w:ascii="Cambria Math" w:eastAsia="Cambria Math" w:hAnsi="Cambria Math" w:cs="Cambria Math"/>
          </w:rPr>
          <m:t>-</m:t>
        </m:r>
      </m:oMath>
      <w:r w:rsidR="001529E5" w:rsidRPr="00A962DC">
        <w:t>vrijednost za poziciju i na subjektu j</w:t>
      </w:r>
    </w:p>
    <w:p w14:paraId="642ED989" w14:textId="77777777" w:rsidR="00F41196" w:rsidRPr="00A962DC" w:rsidRDefault="001529E5">
      <m:oMath>
        <m:r>
          <w:rPr>
            <w:rFonts w:ascii="Cambria Math" w:hAnsi="Cambria Math"/>
          </w:rPr>
          <m:t>μ</m:t>
        </m:r>
        <m:r>
          <w:rPr>
            <w:rFonts w:ascii="Cambria Math" w:eastAsia="Cambria Math" w:hAnsi="Cambria Math" w:cs="Cambria Math"/>
          </w:rPr>
          <m:t>-</m:t>
        </m:r>
      </m:oMath>
      <w:r w:rsidRPr="00A962DC">
        <w:t xml:space="preserve">srednja vrijednost </w:t>
      </w:r>
    </w:p>
    <w:p w14:paraId="642ED98A" w14:textId="77777777" w:rsidR="00F41196" w:rsidRPr="00A962DC" w:rsidRDefault="00000000">
      <m:oMath>
        <m:sSub>
          <m:sSubPr>
            <m:ctrlPr>
              <w:ins w:id="2007" w:author="Windows User" w:date="2023-02-21T20:10: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oMath>
      <w:r w:rsidR="001529E5" w:rsidRPr="00A962DC">
        <w:t>efekt tretmana(ispitivanja)</w:t>
      </w:r>
    </w:p>
    <w:p w14:paraId="642ED98B" w14:textId="77777777" w:rsidR="00F41196" w:rsidRPr="00A962DC" w:rsidRDefault="00000000">
      <m:oMath>
        <m:sSub>
          <m:sSubPr>
            <m:ctrlPr>
              <w:ins w:id="2008" w:author="Windows User" w:date="2023-02-21T20:10:00Z">
                <w:rPr>
                  <w:rFonts w:ascii="Cambria Math" w:eastAsia="Cambria Math" w:hAnsi="Cambria Math" w:cs="Cambria Math"/>
                </w:rPr>
              </w:ins>
            </m:ctrlPr>
          </m:sSubPr>
          <m:e>
            <m:r>
              <w:rPr>
                <w:rFonts w:ascii="Cambria Math" w:eastAsia="Cambria Math" w:hAnsi="Cambria Math" w:cs="Cambria Math"/>
              </w:rPr>
              <m:t>B</m:t>
            </m:r>
          </m:e>
          <m:sub>
            <m:r>
              <w:rPr>
                <w:rFonts w:ascii="Cambria Math" w:eastAsia="Cambria Math" w:hAnsi="Cambria Math" w:cs="Cambria Math"/>
              </w:rPr>
              <m:t>j</m:t>
            </m:r>
          </m:sub>
        </m:sSub>
        <m:r>
          <w:rPr>
            <w:rFonts w:ascii="Cambria Math" w:eastAsia="Cambria Math" w:hAnsi="Cambria Math" w:cs="Cambria Math"/>
          </w:rPr>
          <m:t>-</m:t>
        </m:r>
      </m:oMath>
      <w:r w:rsidR="001529E5" w:rsidRPr="00A962DC">
        <w:t>efekt bloka</w:t>
      </w:r>
    </w:p>
    <w:p w14:paraId="642ED98C" w14:textId="77777777" w:rsidR="00F41196" w:rsidRPr="00A962DC" w:rsidRDefault="001529E5">
      <m:oMath>
        <m:r>
          <w:rPr>
            <w:rFonts w:ascii="Cambria Math" w:eastAsia="Cambria Math" w:hAnsi="Cambria Math" w:cs="Cambria Math"/>
          </w:rPr>
          <m:t>k-</m:t>
        </m:r>
      </m:oMath>
      <w:r w:rsidRPr="00A962DC">
        <w:t>broj faktora</w:t>
      </w:r>
    </w:p>
    <w:p w14:paraId="642ED98D" w14:textId="77777777" w:rsidR="00F41196" w:rsidRPr="00A962DC" w:rsidRDefault="00000000">
      <m:oMath>
        <m:sSub>
          <m:sSubPr>
            <m:ctrlPr>
              <w:ins w:id="2009" w:author="Windows User" w:date="2023-02-21T20:10:00Z">
                <w:rPr>
                  <w:rFonts w:ascii="Cambria Math" w:eastAsia="Cambria Math" w:hAnsi="Cambria Math" w:cs="Cambria Math"/>
                </w:rPr>
              </w:ins>
            </m:ctrlPr>
          </m:sSubPr>
          <m:e>
            <m:r>
              <w:rPr>
                <w:rFonts w:ascii="Cambria Math" w:eastAsia="Cambria Math" w:hAnsi="Cambria Math" w:cs="Cambria Math"/>
              </w:rPr>
              <m:t>L</m:t>
            </m:r>
          </m:e>
          <m:sub>
            <m:r>
              <w:rPr>
                <w:rFonts w:ascii="Cambria Math" w:eastAsia="Cambria Math" w:hAnsi="Cambria Math" w:cs="Cambria Math"/>
              </w:rPr>
              <m:t>1</m:t>
            </m:r>
          </m:sub>
        </m:sSub>
        <m:r>
          <w:rPr>
            <w:rFonts w:ascii="Cambria Math" w:eastAsia="Cambria Math" w:hAnsi="Cambria Math" w:cs="Cambria Math"/>
          </w:rPr>
          <m:t>-</m:t>
        </m:r>
      </m:oMath>
      <w:r w:rsidR="001529E5" w:rsidRPr="00A962DC">
        <w:t>broj primarnih faktora</w:t>
      </w:r>
    </w:p>
    <w:p w14:paraId="642ED98E" w14:textId="77777777" w:rsidR="00F41196" w:rsidRPr="00A962DC" w:rsidRDefault="001529E5">
      <m:oMath>
        <m:r>
          <w:rPr>
            <w:rFonts w:ascii="Cambria Math" w:eastAsia="Cambria Math" w:hAnsi="Cambria Math" w:cs="Cambria Math"/>
          </w:rPr>
          <m:t>n-</m:t>
        </m:r>
      </m:oMath>
      <w:r w:rsidRPr="00A962DC">
        <w:t>Broj ponavljanja za jedno mjerenje (broj mjerenja jedne pozicije)</w:t>
      </w:r>
    </w:p>
    <w:p w14:paraId="642ED98F" w14:textId="77777777" w:rsidR="00F41196" w:rsidRPr="00A962DC" w:rsidRDefault="001529E5">
      <m:oMath>
        <m:r>
          <w:rPr>
            <w:rFonts w:ascii="Cambria Math" w:eastAsia="Cambria Math" w:hAnsi="Cambria Math" w:cs="Cambria Math"/>
          </w:rPr>
          <m:t>N-</m:t>
        </m:r>
      </m:oMath>
      <w:r w:rsidRPr="00A962DC">
        <w:t>ukupni broj mjerenja</w:t>
      </w:r>
    </w:p>
    <w:p w14:paraId="642ED990" w14:textId="136D4C84" w:rsidR="00F41196" w:rsidRPr="00F953FF" w:rsidRDefault="001529E5">
      <w:pPr>
        <w:jc w:val="center"/>
        <w:rPr>
          <w:rFonts w:ascii="Cambria Math" w:eastAsia="Cambria Math" w:hAnsi="Cambria Math" w:cs="Cambria Math"/>
        </w:rPr>
      </w:pPr>
      <m:oMathPara>
        <m:oMathParaPr>
          <m:jc m:val="left"/>
        </m:oMathParaPr>
        <m:oMath>
          <m:r>
            <w:rPr>
              <w:rFonts w:ascii="Cambria Math" w:hAnsi="Cambria Math"/>
            </w:rPr>
            <m:t>μ</m:t>
          </m:r>
          <m:r>
            <w:rPr>
              <w:rFonts w:ascii="Cambria Math" w:eastAsia="Cambria Math" w:hAnsi="Cambria Math" w:cs="Cambria Math"/>
            </w:rPr>
            <m:t>-prosjek svih podataka</m:t>
          </m:r>
        </m:oMath>
      </m:oMathPara>
    </w:p>
    <w:p w14:paraId="642ED992" w14:textId="7BB09F6C" w:rsidR="00F41196" w:rsidRPr="00A962DC" w:rsidRDefault="00000000">
      <m:oMath>
        <m:sSub>
          <m:sSubPr>
            <m:ctrlPr>
              <w:ins w:id="2010" w:author="Windows User" w:date="2023-02-21T20:10:00Z">
                <w:rPr>
                  <w:rFonts w:ascii="Cambria Math" w:eastAsia="Cambria Math" w:hAnsi="Cambria Math" w:cs="Cambria Math"/>
                  <w:i/>
                </w:rPr>
              </w:ins>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oMath>
      <w:r w:rsidR="001529E5" w:rsidRPr="00A962DC">
        <w:t xml:space="preserve">Prosjek svih Y za koje je </w:t>
      </w:r>
      <m:oMath>
        <m:sSub>
          <m:sSubPr>
            <m:ctrlPr>
              <w:ins w:id="2011" w:author="Windows User" w:date="2023-02-21T20:10:00Z">
                <w:rPr>
                  <w:rFonts w:ascii="Cambria Math" w:eastAsia="Cambria Math" w:hAnsi="Cambria Math" w:cs="Cambria Math"/>
                </w:rPr>
              </w:ins>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=i</m:t>
        </m:r>
      </m:oMath>
    </w:p>
    <w:p w14:paraId="642ED995" w14:textId="510FCA21" w:rsidR="00F41196" w:rsidRPr="00A962DC" w:rsidRDefault="00000000">
      <m:oMath>
        <m:sSub>
          <m:sSubPr>
            <m:ctrlPr>
              <w:ins w:id="2012" w:author="Windows User" w:date="2023-02-21T20:10:00Z">
                <w:rPr>
                  <w:rFonts w:ascii="Cambria Math" w:eastAsia="Cambria Math" w:hAnsi="Cambria Math" w:cs="Cambria Math"/>
                  <w:i/>
                </w:rPr>
              </w:ins>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oMath>
      <w:r w:rsidR="001529E5" w:rsidRPr="00A962DC">
        <w:t xml:space="preserve">Prosjek svih Y za koje je </w:t>
      </w:r>
      <m:oMath>
        <m:sSub>
          <m:sSubPr>
            <m:ctrlPr>
              <w:ins w:id="2013" w:author="Windows User" w:date="2023-02-21T20:10:00Z">
                <w:rPr>
                  <w:rFonts w:ascii="Cambria Math" w:eastAsia="Cambria Math" w:hAnsi="Cambria Math" w:cs="Cambria Math"/>
                </w:rPr>
              </w:ins>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=j</m:t>
        </m:r>
      </m:oMath>
    </w:p>
    <w:p w14:paraId="66E582BD" w14:textId="77777777" w:rsidR="00937733" w:rsidRDefault="00937733" w:rsidP="00743B5A">
      <w:pPr>
        <w:spacing w:before="240" w:after="240"/>
      </w:pPr>
      <w:bookmarkStart w:id="2014" w:name="_Toc127409785"/>
      <w:bookmarkStart w:id="2015" w:name="_heading=h.49x2ik5" w:colFirst="0" w:colLast="0"/>
      <w:bookmarkEnd w:id="2014"/>
      <w:bookmarkEnd w:id="2015"/>
    </w:p>
    <w:p w14:paraId="5D1A4330" w14:textId="77777777" w:rsidR="00937733" w:rsidRDefault="00937733" w:rsidP="00743B5A">
      <w:pPr>
        <w:spacing w:before="240" w:after="240"/>
      </w:pPr>
    </w:p>
    <w:p w14:paraId="5303FB7D" w14:textId="77777777" w:rsidR="00937733" w:rsidRDefault="00937733" w:rsidP="00743B5A">
      <w:pPr>
        <w:spacing w:before="240" w:after="240"/>
      </w:pPr>
    </w:p>
    <w:p w14:paraId="0BCE7DE3" w14:textId="77777777" w:rsidR="00937733" w:rsidRDefault="00937733" w:rsidP="00743B5A">
      <w:pPr>
        <w:spacing w:before="240" w:after="240"/>
      </w:pPr>
    </w:p>
    <w:p w14:paraId="324B3AF6" w14:textId="77777777" w:rsidR="00937733" w:rsidRDefault="00937733" w:rsidP="00743B5A">
      <w:pPr>
        <w:spacing w:before="240" w:after="240"/>
      </w:pPr>
    </w:p>
    <w:p w14:paraId="33947E97" w14:textId="77777777" w:rsidR="004A09FC" w:rsidRPr="00A962DC" w:rsidRDefault="004A09FC" w:rsidP="00743B5A">
      <w:pPr>
        <w:spacing w:before="240" w:after="240"/>
      </w:pPr>
    </w:p>
    <w:p w14:paraId="642ED9AF" w14:textId="77777777" w:rsidR="00F41196" w:rsidRPr="00A962DC" w:rsidRDefault="001529E5" w:rsidP="00743B5A">
      <w:pPr>
        <w:pStyle w:val="Heading1"/>
      </w:pPr>
      <w:bookmarkStart w:id="2016" w:name="_heading=h.ldwglkxx091p" w:colFirst="0" w:colLast="0"/>
      <w:bookmarkStart w:id="2017" w:name="_Toc126618649"/>
      <w:bookmarkStart w:id="2018" w:name="_Toc128310695"/>
      <w:bookmarkEnd w:id="2016"/>
      <w:r w:rsidRPr="00A962DC">
        <w:lastRenderedPageBreak/>
        <w:t>Obrada podataka</w:t>
      </w:r>
      <w:bookmarkEnd w:id="2017"/>
      <w:bookmarkEnd w:id="2018"/>
    </w:p>
    <w:p w14:paraId="745B681B" w14:textId="1D107556" w:rsidR="002754AC" w:rsidRPr="00A962DC" w:rsidRDefault="002754AC" w:rsidP="002754AC">
      <w:r w:rsidRPr="00A962DC">
        <w:t xml:space="preserve">U ovom poglavlju </w:t>
      </w:r>
      <w:r w:rsidR="004B4542" w:rsidRPr="00A962DC">
        <w:t xml:space="preserve">opisati će se najčešće korišteni algoritmi za obradu </w:t>
      </w:r>
      <w:proofErr w:type="spellStart"/>
      <w:r w:rsidR="005618E6" w:rsidRPr="00A962DC">
        <w:t>sEMG</w:t>
      </w:r>
      <w:proofErr w:type="spellEnd"/>
      <w:r w:rsidR="005618E6" w:rsidRPr="00A962DC">
        <w:t xml:space="preserve"> signala</w:t>
      </w:r>
      <w:r w:rsidR="00DA1E29" w:rsidRPr="00A962DC">
        <w:t xml:space="preserve">, uređivanje i usklađivanje podataka </w:t>
      </w:r>
      <w:r w:rsidR="00C2097E" w:rsidRPr="00A962DC">
        <w:t>u .</w:t>
      </w:r>
      <w:proofErr w:type="spellStart"/>
      <w:r w:rsidR="00C2097E" w:rsidRPr="00A962DC">
        <w:t>csv</w:t>
      </w:r>
      <w:proofErr w:type="spellEnd"/>
      <w:r w:rsidR="00C2097E" w:rsidRPr="00A962DC">
        <w:t xml:space="preserve"> datoteci te obrada podataka</w:t>
      </w:r>
      <w:r w:rsidR="00420171">
        <w:t xml:space="preserve"> te brza </w:t>
      </w:r>
      <w:proofErr w:type="spellStart"/>
      <w:r w:rsidR="00420171">
        <w:t>fourierova</w:t>
      </w:r>
      <w:proofErr w:type="spellEnd"/>
      <w:r w:rsidR="00420171">
        <w:t xml:space="preserve"> transformacija.</w:t>
      </w:r>
    </w:p>
    <w:p w14:paraId="256A9498" w14:textId="368E53E2" w:rsidR="00F33AAE" w:rsidRPr="00A962DC" w:rsidRDefault="000008F1" w:rsidP="00986D89">
      <w:r w:rsidRPr="00A962DC">
        <w:t xml:space="preserve">EMG signal je </w:t>
      </w:r>
      <w:r w:rsidR="0025390B" w:rsidRPr="00A962DC">
        <w:t xml:space="preserve">jako osjetljiv, na njega utječu mnogi faktori pa je zbog toga </w:t>
      </w:r>
      <w:r w:rsidR="00001461" w:rsidRPr="00A962DC">
        <w:t xml:space="preserve">važno ispravno provoditi ispitivanja i obradu podataka. </w:t>
      </w:r>
      <w:r w:rsidR="00F801DB" w:rsidRPr="00A962DC">
        <w:t>Čisti EM</w:t>
      </w:r>
      <w:r w:rsidR="006A7B04" w:rsidRPr="00A962DC">
        <w:t>G</w:t>
      </w:r>
      <w:r w:rsidR="00F801DB" w:rsidRPr="00A962DC">
        <w:t xml:space="preserve"> signal (neobrađeni signal) sadrži jako puno informacija</w:t>
      </w:r>
      <w:r w:rsidR="00E33230">
        <w:t xml:space="preserve"> i šumova</w:t>
      </w:r>
      <w:r w:rsidR="00F801DB" w:rsidRPr="00A962DC">
        <w:t xml:space="preserve">, ali da </w:t>
      </w:r>
      <w:r w:rsidR="00912A2E" w:rsidRPr="00A962DC">
        <w:t>bi se dobil</w:t>
      </w:r>
      <w:r w:rsidR="00D5273D">
        <w:t>e</w:t>
      </w:r>
      <w:r w:rsidR="00431BFE">
        <w:t xml:space="preserve"> informacije </w:t>
      </w:r>
      <w:r w:rsidR="00DA460A">
        <w:t>koje je lakše interpretirati i shvatiti</w:t>
      </w:r>
      <w:r w:rsidR="00D179C9">
        <w:t xml:space="preserve">, </w:t>
      </w:r>
      <w:r w:rsidR="00DA460A">
        <w:t xml:space="preserve">signal </w:t>
      </w:r>
      <w:r w:rsidR="00912A2E" w:rsidRPr="00A962DC">
        <w:t xml:space="preserve"> </w:t>
      </w:r>
      <w:r w:rsidR="00DA460A">
        <w:t xml:space="preserve">se mora </w:t>
      </w:r>
      <w:r w:rsidR="0010788B" w:rsidRPr="00A962DC">
        <w:t xml:space="preserve">obraditi. </w:t>
      </w:r>
      <w:r w:rsidR="006235BF" w:rsidRPr="00A962DC">
        <w:t>Ispravnim provođenjem ispitivanja, postavljanjem elektroda,</w:t>
      </w:r>
      <w:r w:rsidR="00AC3C97" w:rsidRPr="00A962DC">
        <w:t xml:space="preserve"> pripremanjem subjekata na ispitivanje te </w:t>
      </w:r>
      <w:r w:rsidR="00435755" w:rsidRPr="00A962DC">
        <w:t>radom u povoljnim uvjetima moguće je otkloniti mnoge negativne utjecaje</w:t>
      </w:r>
      <w:r w:rsidR="00137F10" w:rsidRPr="00A962DC">
        <w:t xml:space="preserve">. </w:t>
      </w:r>
    </w:p>
    <w:p w14:paraId="46A19330" w14:textId="4C7B2B10" w:rsidR="000E543B" w:rsidRDefault="000267A6" w:rsidP="00986D89">
      <w:pPr>
        <w:rPr>
          <w:ins w:id="2019" w:author="Windows User" w:date="2023-02-20T11:44:00Z"/>
        </w:rPr>
      </w:pPr>
      <w:r w:rsidRPr="00A962DC">
        <w:t xml:space="preserve">EMG elektrode mogu </w:t>
      </w:r>
      <w:r w:rsidR="00230E33" w:rsidRPr="00A962DC">
        <w:t xml:space="preserve">uhvatiti signal obližnjih uređaja i kablova što dovodi do </w:t>
      </w:r>
      <w:r w:rsidR="007678D0" w:rsidRPr="00A962DC">
        <w:t>smetnji koje se mogu vidjeti na gra</w:t>
      </w:r>
      <w:r w:rsidR="00D77678" w:rsidRPr="00A962DC">
        <w:t>f</w:t>
      </w:r>
      <w:r w:rsidR="007678D0" w:rsidRPr="00A962DC">
        <w:t>u. Ove smetnje vide</w:t>
      </w:r>
      <w:r w:rsidR="009C269F" w:rsidRPr="00A962DC">
        <w:t xml:space="preserve"> se kao </w:t>
      </w:r>
      <w:r w:rsidR="007A3F5F" w:rsidRPr="00A962DC">
        <w:t>odmak od ishodišta grafa ili kao npr. periodičk</w:t>
      </w:r>
      <w:r w:rsidR="001A010C" w:rsidRPr="00A962DC">
        <w:t xml:space="preserve">i tok signala </w:t>
      </w:r>
      <w:r w:rsidR="004A24A0" w:rsidRPr="00A962DC">
        <w:t xml:space="preserve">(signal ima oblik sinusoide te ga je lako </w:t>
      </w:r>
      <w:r w:rsidR="00084107" w:rsidRPr="00A962DC">
        <w:t xml:space="preserve">prepoznati na grafu), a smanjuje se ili povećava s odmakom od elektroničkih uređaja. </w:t>
      </w:r>
      <w:r w:rsidR="00AF6DA5" w:rsidRPr="00A962DC">
        <w:t>Nagli odmaci od ishodišta javljaju se zbog naglog pomicanja žica elektroda</w:t>
      </w:r>
      <w:r w:rsidR="00E71040" w:rsidRPr="00A962DC">
        <w:t xml:space="preserve"> ili loše fiksacije elektroda</w:t>
      </w:r>
      <w:r w:rsidR="00AF6DA5" w:rsidRPr="00A962DC">
        <w:t xml:space="preserve">, a mogu se </w:t>
      </w:r>
      <w:r w:rsidR="000D1488" w:rsidRPr="00A962DC">
        <w:t>primijetiti</w:t>
      </w:r>
      <w:r w:rsidR="00AF6DA5" w:rsidRPr="00A962DC">
        <w:t xml:space="preserve"> kao </w:t>
      </w:r>
      <w:r w:rsidR="00120CD3" w:rsidRPr="00A962DC">
        <w:t>kratki ''</w:t>
      </w:r>
      <w:proofErr w:type="spellStart"/>
      <w:r w:rsidR="00120CD3" w:rsidRPr="00A962DC">
        <w:t>peakovi</w:t>
      </w:r>
      <w:proofErr w:type="spellEnd"/>
      <w:r w:rsidR="00120CD3" w:rsidRPr="00A962DC">
        <w:t xml:space="preserve">'' koji se u nekoliko milisekundi vraćaju na nulu. </w:t>
      </w:r>
      <w:r w:rsidR="00E71040" w:rsidRPr="00A962DC">
        <w:t>ECG (</w:t>
      </w:r>
      <w:ins w:id="2020" w:author="Windows User" w:date="2023-02-26T13:59:00Z">
        <w:r w:rsidR="00FF6FED" w:rsidRPr="00C42D41">
          <w:rPr>
            <w:iCs/>
          </w:rPr>
          <w:t>engl</w:t>
        </w:r>
        <w:r w:rsidR="00FF6FED" w:rsidRPr="003402B6">
          <w:rPr>
            <w:i/>
            <w:iCs/>
          </w:rPr>
          <w:t xml:space="preserve">. </w:t>
        </w:r>
        <w:proofErr w:type="spellStart"/>
        <w:r w:rsidR="00FF6FED" w:rsidRPr="003402B6">
          <w:rPr>
            <w:i/>
            <w:iCs/>
          </w:rPr>
          <w:t>Electrocardiography</w:t>
        </w:r>
      </w:ins>
      <w:proofErr w:type="spellEnd"/>
      <w:del w:id="2021" w:author="Windows User" w:date="2023-02-26T13:59:00Z">
        <w:r w:rsidR="00E71040" w:rsidRPr="00A962DC" w:rsidDel="00FF6FED">
          <w:delText>Elektrokardiogram</w:delText>
        </w:r>
      </w:del>
      <w:r w:rsidR="00E71040" w:rsidRPr="00A962DC">
        <w:t xml:space="preserve">) </w:t>
      </w:r>
      <w:r w:rsidR="00226281" w:rsidRPr="00A962DC">
        <w:t>signal akti</w:t>
      </w:r>
      <w:r w:rsidR="000343E9" w:rsidRPr="00A962DC">
        <w:t xml:space="preserve">vacije srca također utječu na signal. </w:t>
      </w:r>
      <w:r w:rsidR="002127D2" w:rsidRPr="00A962DC">
        <w:t>Smanjuje se odmakom elektroda od srca tj. što se elektrode postave bliže srcu to on ima veći utjecaj.</w:t>
      </w:r>
      <w:r w:rsidR="00514C41" w:rsidRPr="00A962DC">
        <w:t xml:space="preserve"> Nadalje, objasniti će se </w:t>
      </w:r>
      <w:ins w:id="2022" w:author="Windows User" w:date="2023-02-20T11:43:00Z">
        <w:r w:rsidR="003523ED">
          <w:t xml:space="preserve">brza </w:t>
        </w:r>
        <w:proofErr w:type="spellStart"/>
        <w:r w:rsidR="003523ED">
          <w:t>fourierova</w:t>
        </w:r>
        <w:proofErr w:type="spellEnd"/>
        <w:r w:rsidR="003523ED">
          <w:t xml:space="preserve"> transformacija te </w:t>
        </w:r>
      </w:ins>
      <w:r w:rsidR="00514C41" w:rsidRPr="00A962DC">
        <w:t xml:space="preserve">neki od algoritama za </w:t>
      </w:r>
      <w:r w:rsidR="006C7B4E" w:rsidRPr="00A962DC">
        <w:t>obradu podataka.</w:t>
      </w:r>
    </w:p>
    <w:p w14:paraId="7259A7DF" w14:textId="77777777" w:rsidR="003523ED" w:rsidRPr="00A962DC" w:rsidRDefault="003523ED" w:rsidP="003523ED">
      <w:pPr>
        <w:rPr>
          <w:moveTo w:id="2023" w:author="Windows User" w:date="2023-02-20T11:44:00Z"/>
        </w:rPr>
      </w:pPr>
      <w:moveToRangeStart w:id="2024" w:author="Windows User" w:date="2023-02-20T11:44:00Z" w:name="move127785499"/>
      <w:moveTo w:id="2025" w:author="Windows User" w:date="2023-02-20T11:44:00Z">
        <w:r w:rsidRPr="00A962DC">
          <w:t xml:space="preserve">Brza </w:t>
        </w:r>
        <w:proofErr w:type="spellStart"/>
        <w:r w:rsidRPr="00A962DC">
          <w:t>Fourieova</w:t>
        </w:r>
        <w:proofErr w:type="spellEnd"/>
        <w:r w:rsidRPr="00A962DC">
          <w:t xml:space="preserve"> transformacija (</w:t>
        </w:r>
        <w:r w:rsidRPr="00824209">
          <w:rPr>
            <w:rPrChange w:id="2026" w:author="Windows User" w:date="2023-02-24T18:22:00Z">
              <w:rPr>
                <w:i/>
              </w:rPr>
            </w:rPrChange>
          </w:rPr>
          <w:t>engl.</w:t>
        </w:r>
        <w:r w:rsidRPr="00A962DC">
          <w:rPr>
            <w:i/>
          </w:rPr>
          <w:t xml:space="preserve"> </w:t>
        </w:r>
        <w:proofErr w:type="spellStart"/>
        <w:r w:rsidRPr="00A962DC">
          <w:rPr>
            <w:i/>
          </w:rPr>
          <w:t>Fast</w:t>
        </w:r>
        <w:proofErr w:type="spellEnd"/>
        <w:r w:rsidRPr="00A962DC">
          <w:rPr>
            <w:i/>
          </w:rPr>
          <w:t xml:space="preserve"> </w:t>
        </w:r>
        <w:proofErr w:type="spellStart"/>
        <w:r w:rsidRPr="00A962DC">
          <w:rPr>
            <w:i/>
          </w:rPr>
          <w:t>Fourier</w:t>
        </w:r>
        <w:proofErr w:type="spellEnd"/>
        <w:r w:rsidRPr="00A962DC">
          <w:rPr>
            <w:i/>
          </w:rPr>
          <w:t xml:space="preserve"> </w:t>
        </w:r>
        <w:proofErr w:type="spellStart"/>
        <w:r w:rsidRPr="00A962DC">
          <w:rPr>
            <w:i/>
          </w:rPr>
          <w:t>transform</w:t>
        </w:r>
        <w:proofErr w:type="spellEnd"/>
        <w:r w:rsidRPr="00A962DC">
          <w:rPr>
            <w:i/>
          </w:rPr>
          <w:t xml:space="preserve"> </w:t>
        </w:r>
        <w:r w:rsidRPr="00A962DC">
          <w:t>–</w:t>
        </w:r>
        <w:r w:rsidRPr="00FD3906">
          <w:t xml:space="preserve"> FFT</w:t>
        </w:r>
        <w:r w:rsidRPr="00A962DC">
          <w:t>)</w:t>
        </w:r>
        <w:r w:rsidRPr="00A962DC">
          <w:rPr>
            <w:i/>
          </w:rPr>
          <w:t xml:space="preserve"> </w:t>
        </w:r>
        <w:r w:rsidRPr="00A962DC">
          <w:t>je postupak kojim se signal iz vremenske domene pretvara u frekvencijsku domenu. FFT analiza je česta tehnika koja se koristi u analizi signala. Pomoću FFT analize se može čisti signal razložiti na više dijelova s obzirom na vremensku domenu. U principu, cilj je signal razložiti na više dijelova, tj. na više jednostavnijih dijelova. Postoji frekvencijska domena, gdje su karakteristike signala opisane nezavisnim frekvencijskim komponentama i vremenska domena, koja je opisana jednim valnim oblikom koji sadrži sumu svih karakteristika.</w:t>
        </w:r>
      </w:moveTo>
    </w:p>
    <w:p w14:paraId="748A0F8B" w14:textId="77777777" w:rsidR="003523ED" w:rsidRPr="00A962DC" w:rsidRDefault="003523ED" w:rsidP="003523ED">
      <w:pPr>
        <w:keepNext/>
        <w:rPr>
          <w:moveTo w:id="2027" w:author="Windows User" w:date="2023-02-20T11:44:00Z"/>
        </w:rPr>
      </w:pPr>
      <w:moveTo w:id="2028" w:author="Windows User" w:date="2023-02-20T11:44:00Z">
        <w:r w:rsidRPr="00A962DC">
          <w:rPr>
            <w:noProof/>
          </w:rPr>
          <w:lastRenderedPageBreak/>
          <w:drawing>
            <wp:inline distT="114300" distB="114300" distL="114300" distR="114300" wp14:anchorId="1897745C" wp14:editId="05579CEE">
              <wp:extent cx="5731200" cy="26289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31200" cy="2628900"/>
                      </a:xfrm>
                      <a:prstGeom prst="rect">
                        <a:avLst/>
                      </a:prstGeom>
                      <a:ln/>
                    </pic:spPr>
                  </pic:pic>
                </a:graphicData>
              </a:graphic>
            </wp:inline>
          </w:drawing>
        </w:r>
      </w:moveTo>
    </w:p>
    <w:p w14:paraId="6F83394F" w14:textId="399B9C6B" w:rsidR="003523ED" w:rsidRPr="00A962DC" w:rsidRDefault="003523ED" w:rsidP="003523ED">
      <w:pPr>
        <w:pStyle w:val="Caption"/>
        <w:rPr>
          <w:moveTo w:id="2029" w:author="Windows User" w:date="2023-02-20T11:44:00Z"/>
        </w:rPr>
      </w:pPr>
      <w:moveTo w:id="2030" w:author="Windows User" w:date="2023-02-20T11:44:00Z">
        <w:r w:rsidRPr="00A962DC">
          <w:t xml:space="preserve">Slika </w:t>
        </w:r>
      </w:moveTo>
      <w:ins w:id="2031" w:author="Windows User" w:date="2023-02-21T19:55:00Z">
        <w:r w:rsidR="00877775">
          <w:t>5</w:t>
        </w:r>
      </w:ins>
      <w:moveTo w:id="2032" w:author="Windows User" w:date="2023-02-20T11:44:00Z">
        <w:del w:id="2033" w:author="Windows User" w:date="2023-02-21T19:55:00Z">
          <w:r w:rsidDel="00877775">
            <w:delText>6</w:delText>
          </w:r>
        </w:del>
        <w:r>
          <w:t>.</w:t>
        </w:r>
      </w:moveTo>
      <w:ins w:id="2034" w:author="Windows User" w:date="2023-02-20T11:45:00Z">
        <w:r w:rsidR="00AB53C3">
          <w:t>1</w:t>
        </w:r>
      </w:ins>
      <w:moveTo w:id="2035" w:author="Windows User" w:date="2023-02-20T11:44:00Z">
        <w:del w:id="2036" w:author="Windows User" w:date="2023-02-20T11:45:00Z">
          <w:r w:rsidDel="00AB53C3">
            <w:delText>9</w:delText>
          </w:r>
        </w:del>
        <w:r w:rsidRPr="00A962DC">
          <w:t xml:space="preserve"> Shematski prikaz procesa</w:t>
        </w:r>
        <w:r>
          <w:t xml:space="preserve"> [15]</w:t>
        </w:r>
      </w:moveTo>
    </w:p>
    <w:p w14:paraId="183A889C" w14:textId="77777777" w:rsidR="003523ED" w:rsidDel="003523ED" w:rsidRDefault="003523ED" w:rsidP="003523ED">
      <w:pPr>
        <w:rPr>
          <w:del w:id="2037" w:author="Windows User" w:date="2023-02-20T11:44:00Z"/>
          <w:moveTo w:id="2038" w:author="Windows User" w:date="2023-02-20T11:44:00Z"/>
        </w:rPr>
      </w:pPr>
      <w:moveTo w:id="2039" w:author="Windows User" w:date="2023-02-20T11:44:00Z">
        <w:r w:rsidRPr="00A962DC">
          <w:t>Drugim riječima, rastavljamo signal na komponente te odabiremo komponentu koja nam je potrebna za daljnju analizu.</w:t>
        </w:r>
      </w:moveTo>
    </w:p>
    <w:moveToRangeEnd w:id="2024"/>
    <w:p w14:paraId="1A8EC649" w14:textId="77777777" w:rsidR="003523ED" w:rsidRPr="00A962DC" w:rsidRDefault="003523ED" w:rsidP="00986D89"/>
    <w:p w14:paraId="73BE1547" w14:textId="20079ECF" w:rsidR="003661A4" w:rsidRPr="00A962DC" w:rsidRDefault="0066590F" w:rsidP="00986D89">
      <w:proofErr w:type="spellStart"/>
      <w:r w:rsidRPr="00A962DC">
        <w:t>F</w:t>
      </w:r>
      <w:r w:rsidR="00AD6516" w:rsidRPr="00A962DC">
        <w:t>ull</w:t>
      </w:r>
      <w:r w:rsidRPr="00A962DC">
        <w:t>-wave</w:t>
      </w:r>
      <w:proofErr w:type="spellEnd"/>
      <w:r w:rsidRPr="00A962DC">
        <w:t xml:space="preserve"> </w:t>
      </w:r>
      <w:proofErr w:type="spellStart"/>
      <w:r w:rsidRPr="00A962DC">
        <w:t>rectification</w:t>
      </w:r>
      <w:proofErr w:type="spellEnd"/>
      <w:r w:rsidR="003607B0" w:rsidRPr="00A962DC">
        <w:t xml:space="preserve"> (rekti</w:t>
      </w:r>
      <w:r w:rsidR="00640B2E" w:rsidRPr="00A962DC">
        <w:t>fikacija)</w:t>
      </w:r>
      <w:r w:rsidR="00AD6516" w:rsidRPr="00A962DC">
        <w:t xml:space="preserve"> je metoda kojom se </w:t>
      </w:r>
      <w:r w:rsidR="00222B97" w:rsidRPr="00A962DC">
        <w:t xml:space="preserve">svim negativnim amplitudama </w:t>
      </w:r>
      <w:r w:rsidR="00EE07D0" w:rsidRPr="00A962DC">
        <w:t>neobrađenog signala</w:t>
      </w:r>
      <w:r w:rsidR="003F15B4" w:rsidRPr="00A962DC">
        <w:t xml:space="preserve"> </w:t>
      </w:r>
      <w:r w:rsidR="00222B97" w:rsidRPr="00A962DC">
        <w:t xml:space="preserve">dajemo apsolutnu vrijednost. </w:t>
      </w:r>
      <w:r w:rsidR="003F15B4" w:rsidRPr="00A962DC">
        <w:t>Neobrađeni signal ima simetrični gornji i donji dio</w:t>
      </w:r>
      <w:r w:rsidR="00AD647D">
        <w:t xml:space="preserve"> </w:t>
      </w:r>
      <w:r w:rsidR="00F91BC2">
        <w:t xml:space="preserve">gledajući s obzirom na </w:t>
      </w:r>
      <w:r w:rsidR="003661A4">
        <w:t>apscisu</w:t>
      </w:r>
      <w:r w:rsidR="0013768B">
        <w:t xml:space="preserve"> pa možemo uzeti apsolutnu vrijednost</w:t>
      </w:r>
      <w:r w:rsidR="0002071B">
        <w:t>, t</w:t>
      </w:r>
      <w:r w:rsidR="00BA1F50">
        <w:t>e tako dobijemo samo pozitivni dio signala.</w:t>
      </w:r>
    </w:p>
    <w:p w14:paraId="78EC32AF" w14:textId="7CC40AB8" w:rsidR="000A430F" w:rsidRPr="00A962DC" w:rsidRDefault="000A430F" w:rsidP="00986D89">
      <w:r w:rsidRPr="00A962DC">
        <w:t>Zaglađivanje</w:t>
      </w:r>
      <w:r w:rsidR="003607B0" w:rsidRPr="00A962DC">
        <w:t xml:space="preserve"> je postupak kojim </w:t>
      </w:r>
      <w:r w:rsidR="00D77678" w:rsidRPr="00A962DC">
        <w:t xml:space="preserve">ispravljenom </w:t>
      </w:r>
      <w:r w:rsidR="00640B2E" w:rsidRPr="00A962DC">
        <w:t xml:space="preserve">signalu </w:t>
      </w:r>
      <w:r w:rsidR="0002071B">
        <w:t>računamo</w:t>
      </w:r>
      <w:r w:rsidR="0002071B" w:rsidRPr="00A962DC">
        <w:t xml:space="preserve"> </w:t>
      </w:r>
      <w:r w:rsidR="00640B2E" w:rsidRPr="00A962DC">
        <w:t>srednju vrijednost, tako š</w:t>
      </w:r>
      <w:r w:rsidR="00A04433" w:rsidRPr="00A962DC">
        <w:t>to eliminiramo ''</w:t>
      </w:r>
      <w:proofErr w:type="spellStart"/>
      <w:r w:rsidR="00A04433" w:rsidRPr="00A962DC">
        <w:t>peakove</w:t>
      </w:r>
      <w:proofErr w:type="spellEnd"/>
      <w:r w:rsidR="00A04433" w:rsidRPr="00A962DC">
        <w:t>'', a signal dobije zaglađeni oblik (ovojnicu)</w:t>
      </w:r>
      <w:r w:rsidR="0007645C" w:rsidRPr="00A962DC">
        <w:t xml:space="preserve">. Koriste se dva algoritma: </w:t>
      </w:r>
      <w:ins w:id="2040" w:author="Luciano Kostelac" w:date="2023-02-16T01:03:00Z">
        <w:r w:rsidR="00B517C7" w:rsidRPr="00A962DC">
          <w:t xml:space="preserve">pomični prosjek </w:t>
        </w:r>
      </w:ins>
      <w:del w:id="2041" w:author="Luciano Kostelac" w:date="2023-02-16T01:03:00Z">
        <w:r w:rsidR="0007645C" w:rsidRPr="00A962DC" w:rsidDel="00B517C7">
          <w:delText>moving average</w:delText>
        </w:r>
        <w:r w:rsidR="00F61285" w:rsidRPr="00A962DC" w:rsidDel="00B517C7">
          <w:delText xml:space="preserve"> </w:delText>
        </w:r>
      </w:del>
      <w:r w:rsidR="00F61285" w:rsidRPr="00A962DC">
        <w:t>(</w:t>
      </w:r>
      <w:r w:rsidR="00B517C7" w:rsidRPr="00824209">
        <w:rPr>
          <w:iCs/>
          <w:rPrChange w:id="2042" w:author="Windows User" w:date="2023-02-24T18:22:00Z">
            <w:rPr>
              <w:i/>
              <w:iCs/>
            </w:rPr>
          </w:rPrChange>
        </w:rPr>
        <w:t>eng</w:t>
      </w:r>
      <w:ins w:id="2043" w:author="Windows User" w:date="2023-02-24T18:22:00Z">
        <w:r w:rsidR="00824209" w:rsidRPr="00824209">
          <w:rPr>
            <w:iCs/>
            <w:rPrChange w:id="2044" w:author="Windows User" w:date="2023-02-24T18:22:00Z">
              <w:rPr>
                <w:i/>
                <w:iCs/>
              </w:rPr>
            </w:rPrChange>
          </w:rPr>
          <w:t>l</w:t>
        </w:r>
      </w:ins>
      <w:r w:rsidR="00B517C7" w:rsidRPr="00824209">
        <w:rPr>
          <w:iCs/>
          <w:rPrChange w:id="2045" w:author="Windows User" w:date="2023-02-24T18:22:00Z">
            <w:rPr>
              <w:i/>
              <w:iCs/>
            </w:rPr>
          </w:rPrChange>
        </w:rPr>
        <w:t>.</w:t>
      </w:r>
      <w:r w:rsidR="00B517C7" w:rsidRPr="006F1F26">
        <w:rPr>
          <w:i/>
          <w:iCs/>
        </w:rPr>
        <w:t xml:space="preserve"> </w:t>
      </w:r>
      <w:proofErr w:type="spellStart"/>
      <w:r w:rsidR="003D06BD">
        <w:rPr>
          <w:i/>
          <w:iCs/>
        </w:rPr>
        <w:t>M</w:t>
      </w:r>
      <w:r w:rsidR="00B517C7" w:rsidRPr="006F1F26">
        <w:rPr>
          <w:i/>
          <w:iCs/>
        </w:rPr>
        <w:t>oving</w:t>
      </w:r>
      <w:proofErr w:type="spellEnd"/>
      <w:r w:rsidR="00B517C7" w:rsidRPr="006F1F26">
        <w:rPr>
          <w:i/>
          <w:iCs/>
        </w:rPr>
        <w:t xml:space="preserve"> </w:t>
      </w:r>
      <w:proofErr w:type="spellStart"/>
      <w:r w:rsidR="00B517C7" w:rsidRPr="006F1F26">
        <w:rPr>
          <w:i/>
          <w:iCs/>
        </w:rPr>
        <w:t>average</w:t>
      </w:r>
      <w:proofErr w:type="spellEnd"/>
      <w:r w:rsidR="00B517C7" w:rsidRPr="00A962DC">
        <w:t xml:space="preserve"> </w:t>
      </w:r>
      <w:r w:rsidR="000F2BBA">
        <w:t>- MA</w:t>
      </w:r>
      <w:r w:rsidR="00F61285" w:rsidRPr="00A962DC">
        <w:t>)</w:t>
      </w:r>
      <w:r w:rsidR="003D06BD">
        <w:t xml:space="preserve"> i</w:t>
      </w:r>
      <w:r w:rsidR="0007645C" w:rsidRPr="00A962DC">
        <w:t xml:space="preserve"> </w:t>
      </w:r>
      <w:r w:rsidR="003D06BD" w:rsidRPr="00A962DC">
        <w:t xml:space="preserve">srednja vrijednost kvadrata </w:t>
      </w:r>
      <w:r w:rsidR="00737CF9" w:rsidRPr="00A962DC">
        <w:t>(</w:t>
      </w:r>
      <w:r w:rsidR="003D06BD" w:rsidRPr="00824209">
        <w:rPr>
          <w:iCs/>
          <w:rPrChange w:id="2046" w:author="Windows User" w:date="2023-02-24T18:22:00Z">
            <w:rPr>
              <w:i/>
              <w:iCs/>
            </w:rPr>
          </w:rPrChange>
        </w:rPr>
        <w:t>eng</w:t>
      </w:r>
      <w:ins w:id="2047" w:author="Windows User" w:date="2023-02-24T18:22:00Z">
        <w:r w:rsidR="00824209" w:rsidRPr="00824209">
          <w:rPr>
            <w:iCs/>
            <w:rPrChange w:id="2048" w:author="Windows User" w:date="2023-02-24T18:22:00Z">
              <w:rPr>
                <w:i/>
                <w:iCs/>
              </w:rPr>
            </w:rPrChange>
          </w:rPr>
          <w:t>l</w:t>
        </w:r>
      </w:ins>
      <w:r w:rsidR="003D06BD" w:rsidRPr="00824209">
        <w:rPr>
          <w:iCs/>
          <w:rPrChange w:id="2049" w:author="Windows User" w:date="2023-02-24T18:22:00Z">
            <w:rPr>
              <w:i/>
              <w:iCs/>
            </w:rPr>
          </w:rPrChange>
        </w:rPr>
        <w:t>.</w:t>
      </w:r>
      <w:r w:rsidR="003D06BD" w:rsidRPr="006F1F26">
        <w:rPr>
          <w:i/>
          <w:iCs/>
        </w:rPr>
        <w:t xml:space="preserve">  </w:t>
      </w:r>
      <w:proofErr w:type="spellStart"/>
      <w:r w:rsidR="003D06BD" w:rsidRPr="006F1F26">
        <w:rPr>
          <w:i/>
          <w:iCs/>
        </w:rPr>
        <w:t>Root</w:t>
      </w:r>
      <w:proofErr w:type="spellEnd"/>
      <w:r w:rsidR="003D06BD" w:rsidRPr="006F1F26">
        <w:rPr>
          <w:i/>
          <w:iCs/>
        </w:rPr>
        <w:t xml:space="preserve"> </w:t>
      </w:r>
      <w:proofErr w:type="spellStart"/>
      <w:r w:rsidR="003D06BD" w:rsidRPr="006F1F26">
        <w:rPr>
          <w:i/>
          <w:iCs/>
        </w:rPr>
        <w:t>mean</w:t>
      </w:r>
      <w:proofErr w:type="spellEnd"/>
      <w:r w:rsidR="003D06BD" w:rsidRPr="006F1F26">
        <w:rPr>
          <w:i/>
          <w:iCs/>
        </w:rPr>
        <w:t xml:space="preserve"> </w:t>
      </w:r>
      <w:proofErr w:type="spellStart"/>
      <w:r w:rsidR="003D06BD" w:rsidRPr="006F1F26">
        <w:rPr>
          <w:i/>
          <w:iCs/>
        </w:rPr>
        <w:t>square</w:t>
      </w:r>
      <w:proofErr w:type="spellEnd"/>
      <w:r w:rsidR="003D06BD" w:rsidRPr="006F1F26">
        <w:t>)</w:t>
      </w:r>
      <w:r w:rsidR="00F61285" w:rsidRPr="003D06BD">
        <w:t>.</w:t>
      </w:r>
      <w:r w:rsidR="00F61285" w:rsidRPr="00A962DC">
        <w:t xml:space="preserve"> </w:t>
      </w:r>
      <w:r w:rsidR="000F2BBA">
        <w:t xml:space="preserve">Za obradu signala koristi se </w:t>
      </w:r>
      <w:r w:rsidR="00CE637C" w:rsidRPr="006F1F26">
        <w:rPr>
          <w:b/>
          <w:bCs/>
        </w:rPr>
        <w:t xml:space="preserve">pomični </w:t>
      </w:r>
      <w:commentRangeStart w:id="2050"/>
      <w:r w:rsidR="00CE637C" w:rsidRPr="006F1F26">
        <w:rPr>
          <w:b/>
          <w:bCs/>
        </w:rPr>
        <w:t>prosjek</w:t>
      </w:r>
      <w:commentRangeEnd w:id="2050"/>
      <w:r w:rsidR="009352A1">
        <w:rPr>
          <w:rStyle w:val="CommentReference"/>
        </w:rPr>
        <w:commentReference w:id="2050"/>
      </w:r>
      <w:r w:rsidR="00BE6883" w:rsidRPr="00A962DC">
        <w:t>.</w:t>
      </w:r>
    </w:p>
    <w:p w14:paraId="50961A51" w14:textId="594A2720" w:rsidR="00BE6883" w:rsidRDefault="000F2BBA" w:rsidP="00986D89">
      <w:r>
        <w:t>MA</w:t>
      </w:r>
      <w:r w:rsidR="00E852E5" w:rsidRPr="00A962DC">
        <w:t xml:space="preserve"> algoritam koristi se </w:t>
      </w:r>
      <w:r w:rsidR="003E625B" w:rsidRPr="00A962DC">
        <w:t xml:space="preserve">na </w:t>
      </w:r>
      <w:proofErr w:type="spellStart"/>
      <w:r w:rsidR="003E625B" w:rsidRPr="00A962DC">
        <w:t>rektificiranom</w:t>
      </w:r>
      <w:proofErr w:type="spellEnd"/>
      <w:r w:rsidR="003E625B" w:rsidRPr="00A962DC">
        <w:t xml:space="preserve"> signalu, njegova uloga je procjena amplitude, a informacija koju nam daj</w:t>
      </w:r>
      <w:r w:rsidR="00BC0340" w:rsidRPr="00A962DC">
        <w:t xml:space="preserve">e odnosi se na površinu ispod epohe signala. Za njegovu provedbu potrebno je definirati vremenski prozor </w:t>
      </w:r>
      <w:r w:rsidR="00803742" w:rsidRPr="00A962DC">
        <w:t>(</w:t>
      </w:r>
      <w:ins w:id="2051" w:author="Windows User" w:date="2023-02-26T14:02:00Z">
        <w:r w:rsidR="00AB0CE5">
          <w:t xml:space="preserve">engl. </w:t>
        </w:r>
      </w:ins>
      <w:proofErr w:type="spellStart"/>
      <w:r w:rsidR="008416F4" w:rsidRPr="00AB0CE5">
        <w:rPr>
          <w:i/>
          <w:rPrChange w:id="2052" w:author="Windows User" w:date="2023-02-26T14:02:00Z">
            <w:rPr/>
          </w:rPrChange>
        </w:rPr>
        <w:t>rolling</w:t>
      </w:r>
      <w:proofErr w:type="spellEnd"/>
      <w:r w:rsidR="008416F4" w:rsidRPr="00AB0CE5">
        <w:rPr>
          <w:i/>
          <w:rPrChange w:id="2053" w:author="Windows User" w:date="2023-02-26T14:02:00Z">
            <w:rPr/>
          </w:rPrChange>
        </w:rPr>
        <w:t xml:space="preserve"> window</w:t>
      </w:r>
      <w:r w:rsidR="00803742" w:rsidRPr="00A962DC">
        <w:t>) iz kojeg se uzimaju podaci. Podaci</w:t>
      </w:r>
      <w:r w:rsidR="00D77678" w:rsidRPr="00A962DC">
        <w:t xml:space="preserve"> </w:t>
      </w:r>
      <w:r w:rsidR="00760615" w:rsidRPr="00A962DC">
        <w:t xml:space="preserve">signala se usklađuju s prozorom te se dobiva </w:t>
      </w:r>
      <w:proofErr w:type="spellStart"/>
      <w:r w:rsidR="00760615" w:rsidRPr="00A962DC">
        <w:t>moving</w:t>
      </w:r>
      <w:proofErr w:type="spellEnd"/>
      <w:r w:rsidR="00760615" w:rsidRPr="00A962DC">
        <w:t xml:space="preserve"> </w:t>
      </w:r>
      <w:proofErr w:type="spellStart"/>
      <w:r w:rsidR="00760615" w:rsidRPr="00A962DC">
        <w:t>average</w:t>
      </w:r>
      <w:proofErr w:type="spellEnd"/>
      <w:r w:rsidR="00760615" w:rsidRPr="00A962DC">
        <w:t>.</w:t>
      </w:r>
      <w:r w:rsidR="00971867" w:rsidRPr="00A962DC">
        <w:t xml:space="preserve"> Ovaj algoritam koristi se za obradu </w:t>
      </w:r>
      <w:r w:rsidR="006F7FFD" w:rsidRPr="00A962DC">
        <w:t>dobivenih podataka</w:t>
      </w:r>
      <w:r w:rsidR="006E68F0">
        <w:t xml:space="preserve">. U </w:t>
      </w:r>
      <w:proofErr w:type="spellStart"/>
      <w:r w:rsidR="001203D5">
        <w:t>Yaml</w:t>
      </w:r>
      <w:proofErr w:type="spellEnd"/>
      <w:r w:rsidR="001203D5">
        <w:t xml:space="preserve"> kodu</w:t>
      </w:r>
      <w:r w:rsidR="00D9156F">
        <w:t>, linija 19 definira se</w:t>
      </w:r>
      <w:r w:rsidR="005A5DB2">
        <w:t xml:space="preserve"> eksponencijalni pomični prosjek (</w:t>
      </w:r>
      <w:r w:rsidR="00D35485" w:rsidRPr="00824209">
        <w:rPr>
          <w:iCs/>
          <w:rPrChange w:id="2054" w:author="Windows User" w:date="2023-02-24T18:22:00Z">
            <w:rPr>
              <w:i/>
              <w:iCs/>
            </w:rPr>
          </w:rPrChange>
        </w:rPr>
        <w:t>eng</w:t>
      </w:r>
      <w:ins w:id="2055" w:author="Windows User" w:date="2023-02-24T18:22:00Z">
        <w:r w:rsidR="00824209" w:rsidRPr="00824209">
          <w:rPr>
            <w:iCs/>
            <w:rPrChange w:id="2056" w:author="Windows User" w:date="2023-02-24T18:22:00Z">
              <w:rPr>
                <w:i/>
                <w:iCs/>
              </w:rPr>
            </w:rPrChange>
          </w:rPr>
          <w:t>l</w:t>
        </w:r>
      </w:ins>
      <w:r w:rsidR="00D35485" w:rsidRPr="00824209">
        <w:rPr>
          <w:iCs/>
          <w:rPrChange w:id="2057" w:author="Windows User" w:date="2023-02-24T18:22:00Z">
            <w:rPr>
              <w:i/>
              <w:iCs/>
            </w:rPr>
          </w:rPrChange>
        </w:rPr>
        <w:t>.</w:t>
      </w:r>
      <w:r w:rsidR="00D35485" w:rsidRPr="006F1F26">
        <w:rPr>
          <w:i/>
          <w:iCs/>
        </w:rPr>
        <w:t xml:space="preserve"> </w:t>
      </w:r>
      <w:proofErr w:type="spellStart"/>
      <w:r w:rsidR="00D35485" w:rsidRPr="006F1F26">
        <w:rPr>
          <w:i/>
          <w:iCs/>
        </w:rPr>
        <w:t>Eksponential</w:t>
      </w:r>
      <w:proofErr w:type="spellEnd"/>
      <w:r w:rsidR="00D35485" w:rsidRPr="006F1F26">
        <w:rPr>
          <w:i/>
          <w:iCs/>
        </w:rPr>
        <w:t xml:space="preserve"> </w:t>
      </w:r>
      <w:proofErr w:type="spellStart"/>
      <w:r w:rsidR="00D35485" w:rsidRPr="006F1F26">
        <w:rPr>
          <w:i/>
          <w:iCs/>
        </w:rPr>
        <w:t>moving</w:t>
      </w:r>
      <w:proofErr w:type="spellEnd"/>
      <w:r w:rsidR="00D35485" w:rsidRPr="006F1F26">
        <w:rPr>
          <w:i/>
          <w:iCs/>
        </w:rPr>
        <w:t xml:space="preserve"> </w:t>
      </w:r>
      <w:proofErr w:type="spellStart"/>
      <w:r w:rsidR="00D35485" w:rsidRPr="006F1F26">
        <w:rPr>
          <w:i/>
          <w:iCs/>
        </w:rPr>
        <w:t>average</w:t>
      </w:r>
      <w:proofErr w:type="spellEnd"/>
      <w:r w:rsidR="00D35485" w:rsidRPr="006F1F26">
        <w:rPr>
          <w:i/>
          <w:iCs/>
        </w:rPr>
        <w:t xml:space="preserve"> – EMA</w:t>
      </w:r>
      <w:r w:rsidR="00D35485">
        <w:t>) čija jednadžba glasi</w:t>
      </w:r>
      <w:r w:rsidR="00732A07">
        <w:t>:</w:t>
      </w:r>
    </w:p>
    <w:p w14:paraId="6301E790" w14:textId="64DE7E99" w:rsidR="004449E9" w:rsidRPr="006F1F26" w:rsidRDefault="006F6B43" w:rsidP="00986D89">
      <m:oMathPara>
        <m:oMath>
          <m:r>
            <w:rPr>
              <w:rFonts w:ascii="Cambria Math" w:hAnsi="Cambria Math"/>
            </w:rPr>
            <m:t>y</m:t>
          </m:r>
          <m:d>
            <m:dPr>
              <m:ctrlPr>
                <w:ins w:id="2058" w:author="Windows User" w:date="2023-02-21T20:10:00Z">
                  <w:rPr>
                    <w:rFonts w:ascii="Cambria Math" w:hAnsi="Cambria Math"/>
                    <w:i/>
                  </w:rPr>
                </w:ins>
              </m:ctrlPr>
            </m:dPr>
            <m:e>
              <m:r>
                <w:rPr>
                  <w:rFonts w:ascii="Cambria Math" w:hAnsi="Cambria Math"/>
                </w:rPr>
                <m:t>n</m:t>
              </m:r>
            </m:e>
          </m:d>
          <m:r>
            <w:rPr>
              <w:rFonts w:ascii="Cambria Math" w:hAnsi="Cambria Math"/>
            </w:rPr>
            <m:t>=ax</m:t>
          </m:r>
          <m:d>
            <m:dPr>
              <m:ctrlPr>
                <w:ins w:id="2059" w:author="Windows User" w:date="2023-02-21T20:10:00Z">
                  <w:rPr>
                    <w:rFonts w:ascii="Cambria Math" w:hAnsi="Cambria Math"/>
                    <w:i/>
                  </w:rPr>
                </w:ins>
              </m:ctrlPr>
            </m:dPr>
            <m:e>
              <m:r>
                <w:rPr>
                  <w:rFonts w:ascii="Cambria Math" w:hAnsi="Cambria Math"/>
                </w:rPr>
                <m:t>n</m:t>
              </m:r>
            </m:e>
          </m:d>
          <m:r>
            <w:rPr>
              <w:rFonts w:ascii="Cambria Math" w:hAnsi="Cambria Math"/>
            </w:rPr>
            <m:t>+</m:t>
          </m:r>
          <m:d>
            <m:dPr>
              <m:ctrlPr>
                <w:ins w:id="2060" w:author="Windows User" w:date="2023-02-21T20:10:00Z">
                  <w:rPr>
                    <w:rFonts w:ascii="Cambria Math" w:hAnsi="Cambria Math"/>
                    <w:i/>
                  </w:rPr>
                </w:ins>
              </m:ctrlPr>
            </m:dPr>
            <m:e>
              <m:r>
                <w:rPr>
                  <w:rFonts w:ascii="Cambria Math" w:hAnsi="Cambria Math"/>
                </w:rPr>
                <m:t>1-α</m:t>
              </m:r>
            </m:e>
          </m:d>
          <m:r>
            <w:rPr>
              <w:rFonts w:ascii="Cambria Math" w:hAnsi="Cambria Math"/>
            </w:rPr>
            <m:t>y</m:t>
          </m:r>
          <m:d>
            <m:dPr>
              <m:ctrlPr>
                <w:ins w:id="2061" w:author="Windows User" w:date="2023-02-21T20:10:00Z">
                  <w:rPr>
                    <w:rFonts w:ascii="Cambria Math" w:hAnsi="Cambria Math"/>
                    <w:i/>
                  </w:rPr>
                </w:ins>
              </m:ctrlPr>
            </m:dPr>
            <m:e>
              <m:r>
                <w:rPr>
                  <w:rFonts w:ascii="Cambria Math" w:hAnsi="Cambria Math"/>
                </w:rPr>
                <m:t>n-1</m:t>
              </m:r>
            </m:e>
          </m:d>
        </m:oMath>
      </m:oMathPara>
    </w:p>
    <w:p w14:paraId="5582E0D6" w14:textId="1C649227" w:rsidR="006F6B43" w:rsidRDefault="006F6B43" w:rsidP="00986D89">
      <w:r>
        <w:t>Gdje je:</w:t>
      </w:r>
    </w:p>
    <w:p w14:paraId="69ED8649" w14:textId="49063267" w:rsidR="006F6B43" w:rsidRDefault="00FA0EE7" w:rsidP="00986D89">
      <m:oMath>
        <m:r>
          <w:rPr>
            <w:rFonts w:ascii="Cambria Math" w:hAnsi="Cambria Math"/>
          </w:rPr>
          <m:t xml:space="preserve">Y </m:t>
        </m:r>
      </m:oMath>
      <w:r w:rsidR="006F6B43">
        <w:t>– trenutn</w:t>
      </w:r>
      <w:r w:rsidR="00A81A6A">
        <w:t>a vrijednost</w:t>
      </w:r>
      <w:r w:rsidR="009B09F6">
        <w:t xml:space="preserve"> </w:t>
      </w:r>
      <w:r w:rsidR="00002B92">
        <w:t>izlaznog</w:t>
      </w:r>
      <w:r w:rsidR="00A81A6A">
        <w:t xml:space="preserve"> signala</w:t>
      </w:r>
    </w:p>
    <w:p w14:paraId="6010C261" w14:textId="5F5B45BA" w:rsidR="006F6B43" w:rsidRDefault="00FA0EE7" w:rsidP="00986D89">
      <m:oMath>
        <m:r>
          <w:rPr>
            <w:rFonts w:ascii="Cambria Math" w:hAnsi="Cambria Math"/>
          </w:rPr>
          <m:t>Y(n-1) –</m:t>
        </m:r>
      </m:oMath>
      <w:r w:rsidR="00EB63CD">
        <w:t xml:space="preserve"> prethodn</w:t>
      </w:r>
      <w:r w:rsidR="00A81A6A">
        <w:t>a vrijedn</w:t>
      </w:r>
      <w:r w:rsidR="00002B92">
        <w:t>ost izlaznog</w:t>
      </w:r>
      <w:r w:rsidR="00A81A6A">
        <w:t xml:space="preserve"> signala</w:t>
      </w:r>
    </w:p>
    <w:p w14:paraId="1597241A" w14:textId="478FD6A7" w:rsidR="000A3282" w:rsidRDefault="004449E9" w:rsidP="00986D89">
      <m:oMath>
        <m:r>
          <w:rPr>
            <w:rFonts w:ascii="Cambria Math" w:hAnsi="Cambria Math"/>
          </w:rPr>
          <w:lastRenderedPageBreak/>
          <m:t xml:space="preserve">X(n) </m:t>
        </m:r>
      </m:oMath>
      <w:r w:rsidR="000A3282">
        <w:t>– trenutna vrijednost ulaznog signala</w:t>
      </w:r>
    </w:p>
    <w:p w14:paraId="2282CD92" w14:textId="77777777" w:rsidR="00E03C12" w:rsidRDefault="00FA0EE7" w:rsidP="00986D89">
      <m:oMath>
        <m:r>
          <w:rPr>
            <w:rFonts w:ascii="Cambria Math" w:hAnsi="Cambria Math"/>
          </w:rPr>
          <m:t>α</m:t>
        </m:r>
      </m:oMath>
      <w:r w:rsidR="00FF2962">
        <w:t xml:space="preserve"> – faktor</w:t>
      </w:r>
      <w:r w:rsidR="00554AA2">
        <w:t xml:space="preserve"> smanjenja</w:t>
      </w:r>
      <w:r w:rsidR="00FF2962">
        <w:t xml:space="preserve"> (</w:t>
      </w:r>
      <w:r w:rsidR="00FF2962" w:rsidRPr="006F1F26">
        <w:rPr>
          <w:i/>
          <w:iCs/>
        </w:rPr>
        <w:t xml:space="preserve">eng. </w:t>
      </w:r>
      <w:proofErr w:type="spellStart"/>
      <w:r w:rsidR="00FF2962" w:rsidRPr="006F1F26">
        <w:rPr>
          <w:i/>
          <w:iCs/>
        </w:rPr>
        <w:t>Decreasing</w:t>
      </w:r>
      <w:proofErr w:type="spellEnd"/>
      <w:r w:rsidR="00FF2962" w:rsidRPr="006F1F26">
        <w:rPr>
          <w:i/>
          <w:iCs/>
        </w:rPr>
        <w:t xml:space="preserve"> </w:t>
      </w:r>
      <w:proofErr w:type="spellStart"/>
      <w:r w:rsidR="00FF2962" w:rsidRPr="006F1F26">
        <w:rPr>
          <w:i/>
          <w:iCs/>
        </w:rPr>
        <w:t>factor</w:t>
      </w:r>
      <w:proofErr w:type="spellEnd"/>
      <w:r w:rsidR="00FF2962">
        <w:t>)</w:t>
      </w:r>
      <w:r w:rsidR="00E03C12" w:rsidRPr="00E03C12">
        <w:t xml:space="preserve"> </w:t>
      </w:r>
    </w:p>
    <w:p w14:paraId="4CD621DD" w14:textId="0F6F1D19"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1.</w:t>
      </w:r>
      <w:r w:rsidR="00D858BD">
        <w:rPr>
          <w:rFonts w:ascii="Consolas" w:hAnsi="Consolas" w:cs="Courier New"/>
          <w:sz w:val="17"/>
          <w:szCs w:val="17"/>
        </w:rPr>
        <w:t>#</w:t>
      </w:r>
      <w:r>
        <w:rPr>
          <w:rFonts w:ascii="Consolas" w:hAnsi="Consolas" w:cs="Courier New"/>
          <w:sz w:val="17"/>
          <w:szCs w:val="17"/>
        </w:rPr>
        <w:t xml:space="preserve"> </w:t>
      </w:r>
      <w:r>
        <w:rPr>
          <w:rFonts w:ascii="Consolas" w:hAnsi="Consolas" w:cs="Courier New"/>
          <w:color w:val="660066"/>
          <w:sz w:val="17"/>
          <w:szCs w:val="17"/>
        </w:rPr>
        <w:t>Window</w:t>
      </w:r>
      <w:r>
        <w:rPr>
          <w:rFonts w:ascii="Consolas" w:hAnsi="Consolas" w:cs="Courier New"/>
          <w:color w:val="000000"/>
          <w:sz w:val="17"/>
          <w:szCs w:val="17"/>
        </w:rPr>
        <w:t xml:space="preserve"> </w:t>
      </w:r>
      <w:proofErr w:type="spellStart"/>
      <w:r>
        <w:rPr>
          <w:rFonts w:ascii="Consolas" w:hAnsi="Consolas" w:cs="Courier New"/>
          <w:color w:val="000000"/>
          <w:sz w:val="17"/>
          <w:szCs w:val="17"/>
        </w:rPr>
        <w:t>size</w:t>
      </w:r>
      <w:proofErr w:type="spellEnd"/>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as</w:t>
      </w:r>
      <w:r>
        <w:rPr>
          <w:rFonts w:ascii="Consolas" w:hAnsi="Consolas" w:cs="Courier New"/>
          <w:color w:val="000000"/>
          <w:sz w:val="17"/>
          <w:szCs w:val="17"/>
        </w:rPr>
        <w:t xml:space="preserve"> s </w:t>
      </w:r>
      <w:proofErr w:type="spellStart"/>
      <w:r>
        <w:rPr>
          <w:rFonts w:ascii="Consolas" w:hAnsi="Consolas" w:cs="Courier New"/>
          <w:color w:val="000000"/>
          <w:sz w:val="17"/>
          <w:szCs w:val="17"/>
        </w:rPr>
        <w:t>fraction</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of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sampling_rate</w:t>
      </w:r>
      <w:proofErr w:type="spellEnd"/>
      <w:r>
        <w:rPr>
          <w:rFonts w:ascii="Consolas" w:hAnsi="Consolas" w:cs="Courier New"/>
          <w:color w:val="666600"/>
          <w:sz w:val="17"/>
          <w:szCs w:val="17"/>
        </w:rPr>
        <w:t>)</w:t>
      </w:r>
    </w:p>
    <w:p w14:paraId="4DDE083B"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 2. </w:t>
      </w:r>
      <w:proofErr w:type="spellStart"/>
      <w:r>
        <w:rPr>
          <w:rFonts w:ascii="Consolas" w:hAnsi="Consolas" w:cs="Courier New"/>
          <w:color w:val="000000"/>
          <w:sz w:val="17"/>
          <w:szCs w:val="17"/>
        </w:rPr>
        <w:t>window_size_relative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p>
    <w:p w14:paraId="59EE9D51"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Window </w:t>
      </w:r>
      <w:proofErr w:type="spellStart"/>
      <w:r>
        <w:rPr>
          <w:rFonts w:ascii="Consolas" w:hAnsi="Consolas" w:cs="Courier New"/>
          <w:color w:val="880000"/>
          <w:sz w:val="17"/>
          <w:szCs w:val="17"/>
        </w:rPr>
        <w:t>size</w:t>
      </w:r>
      <w:proofErr w:type="spellEnd"/>
      <w:r>
        <w:rPr>
          <w:rFonts w:ascii="Consolas" w:hAnsi="Consolas" w:cs="Courier New"/>
          <w:color w:val="880000"/>
          <w:sz w:val="17"/>
          <w:szCs w:val="17"/>
        </w:rPr>
        <w:t xml:space="preserve"> for </w:t>
      </w:r>
      <w:proofErr w:type="spellStart"/>
      <w:r>
        <w:rPr>
          <w:rFonts w:ascii="Consolas" w:hAnsi="Consolas" w:cs="Courier New"/>
          <w:color w:val="880000"/>
          <w:sz w:val="17"/>
          <w:szCs w:val="17"/>
        </w:rPr>
        <w:t>smoothing</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sec</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recommended</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between</w:t>
      </w:r>
      <w:proofErr w:type="spellEnd"/>
      <w:r>
        <w:rPr>
          <w:rFonts w:ascii="Consolas" w:hAnsi="Consolas" w:cs="Courier New"/>
          <w:color w:val="880000"/>
          <w:sz w:val="17"/>
          <w:szCs w:val="17"/>
        </w:rPr>
        <w:t xml:space="preserve"> 0.05 </w:t>
      </w:r>
      <w:proofErr w:type="spellStart"/>
      <w:r>
        <w:rPr>
          <w:rFonts w:ascii="Consolas" w:hAnsi="Consolas" w:cs="Courier New"/>
          <w:color w:val="880000"/>
          <w:sz w:val="17"/>
          <w:szCs w:val="17"/>
        </w:rPr>
        <w:t>and</w:t>
      </w:r>
      <w:proofErr w:type="spellEnd"/>
      <w:r>
        <w:rPr>
          <w:rFonts w:ascii="Consolas" w:hAnsi="Consolas" w:cs="Courier New"/>
          <w:color w:val="880000"/>
          <w:sz w:val="17"/>
          <w:szCs w:val="17"/>
        </w:rPr>
        <w:t xml:space="preserve"> 0.5 </w:t>
      </w:r>
      <w:proofErr w:type="spellStart"/>
      <w:r>
        <w:rPr>
          <w:rFonts w:ascii="Consolas" w:hAnsi="Consolas" w:cs="Courier New"/>
          <w:color w:val="880000"/>
          <w:sz w:val="17"/>
          <w:szCs w:val="17"/>
        </w:rPr>
        <w:t>sec</w:t>
      </w:r>
      <w:proofErr w:type="spellEnd"/>
    </w:p>
    <w:p w14:paraId="32161D1E"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 4. </w:t>
      </w:r>
      <w:proofErr w:type="spellStart"/>
      <w:r>
        <w:rPr>
          <w:rFonts w:ascii="Consolas" w:hAnsi="Consolas" w:cs="Courier New"/>
          <w:color w:val="000000"/>
          <w:sz w:val="17"/>
          <w:szCs w:val="17"/>
        </w:rPr>
        <w:t>window_size_smoothing</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p>
    <w:p w14:paraId="1567E8EF"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w:t>
      </w:r>
      <w:proofErr w:type="spellStart"/>
      <w:r>
        <w:rPr>
          <w:rFonts w:ascii="Consolas" w:hAnsi="Consolas" w:cs="Courier New"/>
          <w:color w:val="880000"/>
          <w:sz w:val="17"/>
          <w:szCs w:val="17"/>
        </w:rPr>
        <w:t>Republished</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topic</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with</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filtered</w:t>
      </w:r>
      <w:proofErr w:type="spellEnd"/>
      <w:r>
        <w:rPr>
          <w:rFonts w:ascii="Consolas" w:hAnsi="Consolas" w:cs="Courier New"/>
          <w:color w:val="880000"/>
          <w:sz w:val="17"/>
          <w:szCs w:val="17"/>
        </w:rPr>
        <w:t xml:space="preserve"> EMG - </w:t>
      </w:r>
      <w:proofErr w:type="spellStart"/>
      <w:r>
        <w:rPr>
          <w:rFonts w:ascii="Consolas" w:hAnsi="Consolas" w:cs="Courier New"/>
          <w:color w:val="880000"/>
          <w:sz w:val="17"/>
          <w:szCs w:val="17"/>
        </w:rPr>
        <w:t>queue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size</w:t>
      </w:r>
      <w:proofErr w:type="spellEnd"/>
    </w:p>
    <w:p w14:paraId="4E5FD4EB"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 6. </w:t>
      </w:r>
      <w:proofErr w:type="spellStart"/>
      <w:r>
        <w:rPr>
          <w:rFonts w:ascii="Consolas" w:hAnsi="Consolas" w:cs="Courier New"/>
          <w:color w:val="000000"/>
          <w:sz w:val="17"/>
          <w:szCs w:val="17"/>
        </w:rPr>
        <w:t>repub_queue_size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4D7808C6"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Clean</w:t>
      </w:r>
      <w:proofErr w:type="spellEnd"/>
      <w:r>
        <w:rPr>
          <w:rFonts w:ascii="Consolas" w:hAnsi="Consolas" w:cs="Courier New"/>
          <w:color w:val="880000"/>
          <w:sz w:val="17"/>
          <w:szCs w:val="17"/>
        </w:rPr>
        <w:t xml:space="preserve"> signal </w:t>
      </w:r>
      <w:proofErr w:type="spellStart"/>
      <w:r>
        <w:rPr>
          <w:rFonts w:ascii="Consolas" w:hAnsi="Consolas" w:cs="Courier New"/>
          <w:color w:val="880000"/>
          <w:sz w:val="17"/>
          <w:szCs w:val="17"/>
        </w:rPr>
        <w:t>republished</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topic</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queue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size</w:t>
      </w:r>
      <w:proofErr w:type="spellEnd"/>
    </w:p>
    <w:p w14:paraId="10F55FC3"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 8. </w:t>
      </w:r>
      <w:proofErr w:type="spellStart"/>
      <w:r>
        <w:rPr>
          <w:rFonts w:ascii="Consolas" w:hAnsi="Consolas" w:cs="Courier New"/>
          <w:color w:val="000000"/>
          <w:sz w:val="17"/>
          <w:szCs w:val="17"/>
        </w:rPr>
        <w:t>clean_queue_size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p>
    <w:p w14:paraId="3067686C"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Band-stop </w:t>
      </w:r>
      <w:proofErr w:type="spellStart"/>
      <w:r>
        <w:rPr>
          <w:rFonts w:ascii="Consolas" w:hAnsi="Consolas" w:cs="Courier New"/>
          <w:color w:val="880000"/>
          <w:sz w:val="17"/>
          <w:szCs w:val="17"/>
        </w:rPr>
        <w:t>frequencies</w:t>
      </w:r>
      <w:proofErr w:type="spellEnd"/>
      <w:r>
        <w:rPr>
          <w:rFonts w:ascii="Consolas" w:hAnsi="Consolas" w:cs="Courier New"/>
          <w:color w:val="880000"/>
          <w:sz w:val="17"/>
          <w:szCs w:val="17"/>
        </w:rPr>
        <w:t xml:space="preserve"> (Hz) - a list </w:t>
      </w:r>
      <w:proofErr w:type="spellStart"/>
      <w:r>
        <w:rPr>
          <w:rFonts w:ascii="Consolas" w:hAnsi="Consolas" w:cs="Courier New"/>
          <w:color w:val="880000"/>
          <w:sz w:val="17"/>
          <w:szCs w:val="17"/>
        </w:rPr>
        <w:t>of</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low.high</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ranges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low</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high</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low</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high</w:t>
      </w:r>
      <w:proofErr w:type="spellEnd"/>
      <w:r>
        <w:rPr>
          <w:rFonts w:ascii="Consolas" w:hAnsi="Consolas" w:cs="Courier New"/>
          <w:color w:val="880000"/>
          <w:sz w:val="17"/>
          <w:szCs w:val="17"/>
        </w:rPr>
        <w:t>]]</w:t>
      </w:r>
    </w:p>
    <w:p w14:paraId="0A1DD400"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10. </w:t>
      </w:r>
      <w:proofErr w:type="spellStart"/>
      <w:r>
        <w:rPr>
          <w:rFonts w:ascii="Consolas" w:hAnsi="Consolas" w:cs="Courier New"/>
          <w:color w:val="000000"/>
          <w:sz w:val="17"/>
          <w:szCs w:val="17"/>
        </w:rPr>
        <w:t>band_stop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53</w:t>
      </w:r>
      <w:r>
        <w:rPr>
          <w:rFonts w:ascii="Consolas" w:hAnsi="Consolas" w:cs="Courier New"/>
          <w:color w:val="666600"/>
          <w:sz w:val="17"/>
          <w:szCs w:val="17"/>
        </w:rPr>
        <w:t>]]</w:t>
      </w:r>
    </w:p>
    <w:p w14:paraId="355AB288"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xml:space="preserve"># </w:t>
      </w:r>
      <w:proofErr w:type="spellStart"/>
      <w:r>
        <w:rPr>
          <w:rFonts w:ascii="Consolas" w:hAnsi="Consolas" w:cs="Courier New"/>
          <w:color w:val="880000"/>
          <w:sz w:val="17"/>
          <w:szCs w:val="17"/>
        </w:rPr>
        <w:t>band_stop</w:t>
      </w:r>
      <w:proofErr w:type="spellEnd"/>
      <w:r>
        <w:rPr>
          <w:rFonts w:ascii="Consolas" w:hAnsi="Consolas" w:cs="Courier New"/>
          <w:color w:val="880000"/>
          <w:sz w:val="17"/>
          <w:szCs w:val="17"/>
        </w:rPr>
        <w:t>: []</w:t>
      </w:r>
    </w:p>
    <w:p w14:paraId="737FDD86"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w:t>
      </w:r>
      <w:proofErr w:type="spellStart"/>
      <w:r>
        <w:rPr>
          <w:rFonts w:ascii="Consolas" w:hAnsi="Consolas" w:cs="Courier New"/>
          <w:color w:val="880000"/>
          <w:sz w:val="17"/>
          <w:szCs w:val="17"/>
        </w:rPr>
        <w:t>High</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pass</w:t>
      </w:r>
      <w:proofErr w:type="spellEnd"/>
      <w:r>
        <w:rPr>
          <w:rFonts w:ascii="Consolas" w:hAnsi="Consolas" w:cs="Courier New"/>
          <w:color w:val="880000"/>
          <w:sz w:val="17"/>
          <w:szCs w:val="17"/>
        </w:rPr>
        <w:t xml:space="preserve"> filter </w:t>
      </w:r>
      <w:proofErr w:type="spellStart"/>
      <w:r>
        <w:rPr>
          <w:rFonts w:ascii="Consolas" w:hAnsi="Consolas" w:cs="Courier New"/>
          <w:color w:val="880000"/>
          <w:sz w:val="17"/>
          <w:szCs w:val="17"/>
        </w:rPr>
        <w:t>cutoff</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frequency</w:t>
      </w:r>
      <w:proofErr w:type="spellEnd"/>
      <w:r>
        <w:rPr>
          <w:rFonts w:ascii="Consolas" w:hAnsi="Consolas" w:cs="Courier New"/>
          <w:color w:val="880000"/>
          <w:sz w:val="17"/>
          <w:szCs w:val="17"/>
        </w:rPr>
        <w:t xml:space="preserve"> (Hz), </w:t>
      </w:r>
      <w:proofErr w:type="spellStart"/>
      <w:r>
        <w:rPr>
          <w:rFonts w:ascii="Consolas" w:hAnsi="Consolas" w:cs="Courier New"/>
          <w:color w:val="880000"/>
          <w:sz w:val="17"/>
          <w:szCs w:val="17"/>
        </w:rPr>
        <w:t>null</w:t>
      </w:r>
      <w:proofErr w:type="spellEnd"/>
      <w:r>
        <w:rPr>
          <w:rFonts w:ascii="Consolas" w:hAnsi="Consolas" w:cs="Courier New"/>
          <w:color w:val="880000"/>
          <w:sz w:val="17"/>
          <w:szCs w:val="17"/>
        </w:rPr>
        <w:t xml:space="preserve"> for None</w:t>
      </w:r>
    </w:p>
    <w:p w14:paraId="0B6260E2"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13. </w:t>
      </w:r>
      <w:proofErr w:type="spellStart"/>
      <w:r>
        <w:rPr>
          <w:rFonts w:ascii="Consolas" w:hAnsi="Consolas" w:cs="Courier New"/>
          <w:color w:val="000000"/>
          <w:sz w:val="17"/>
          <w:szCs w:val="17"/>
        </w:rPr>
        <w:t>hpf_cutoff</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582B73AD"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xml:space="preserve"># </w:t>
      </w:r>
      <w:proofErr w:type="spellStart"/>
      <w:r>
        <w:rPr>
          <w:rFonts w:ascii="Consolas" w:hAnsi="Consolas" w:cs="Courier New"/>
          <w:color w:val="880000"/>
          <w:sz w:val="17"/>
          <w:szCs w:val="17"/>
        </w:rPr>
        <w:t>Low</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pass</w:t>
      </w:r>
      <w:proofErr w:type="spellEnd"/>
      <w:r>
        <w:rPr>
          <w:rFonts w:ascii="Consolas" w:hAnsi="Consolas" w:cs="Courier New"/>
          <w:color w:val="880000"/>
          <w:sz w:val="17"/>
          <w:szCs w:val="17"/>
        </w:rPr>
        <w:t xml:space="preserve"> filter </w:t>
      </w:r>
      <w:proofErr w:type="spellStart"/>
      <w:r>
        <w:rPr>
          <w:rFonts w:ascii="Consolas" w:hAnsi="Consolas" w:cs="Courier New"/>
          <w:color w:val="880000"/>
          <w:sz w:val="17"/>
          <w:szCs w:val="17"/>
        </w:rPr>
        <w:t>cutoff</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frequency</w:t>
      </w:r>
      <w:proofErr w:type="spellEnd"/>
      <w:r>
        <w:rPr>
          <w:rFonts w:ascii="Consolas" w:hAnsi="Consolas" w:cs="Courier New"/>
          <w:color w:val="880000"/>
          <w:sz w:val="17"/>
          <w:szCs w:val="17"/>
        </w:rPr>
        <w:t xml:space="preserve"> (Hz), </w:t>
      </w:r>
      <w:proofErr w:type="spellStart"/>
      <w:r>
        <w:rPr>
          <w:rFonts w:ascii="Consolas" w:hAnsi="Consolas" w:cs="Courier New"/>
          <w:color w:val="880000"/>
          <w:sz w:val="17"/>
          <w:szCs w:val="17"/>
        </w:rPr>
        <w:t>null</w:t>
      </w:r>
      <w:proofErr w:type="spellEnd"/>
      <w:r>
        <w:rPr>
          <w:rFonts w:ascii="Consolas" w:hAnsi="Consolas" w:cs="Courier New"/>
          <w:color w:val="880000"/>
          <w:sz w:val="17"/>
          <w:szCs w:val="17"/>
        </w:rPr>
        <w:t xml:space="preserve"> for None</w:t>
      </w:r>
    </w:p>
    <w:p w14:paraId="160188D2"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15. </w:t>
      </w:r>
      <w:proofErr w:type="spellStart"/>
      <w:r>
        <w:rPr>
          <w:rFonts w:ascii="Consolas" w:hAnsi="Consolas" w:cs="Courier New"/>
          <w:color w:val="000000"/>
          <w:sz w:val="17"/>
          <w:szCs w:val="17"/>
        </w:rPr>
        <w:t>lpf_cutoff</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450</w:t>
      </w:r>
    </w:p>
    <w:p w14:paraId="53EA9304"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880000"/>
          <w:sz w:val="17"/>
          <w:szCs w:val="17"/>
        </w:rPr>
        <w:t xml:space="preserve"># </w:t>
      </w:r>
      <w:proofErr w:type="spellStart"/>
      <w:r>
        <w:rPr>
          <w:rFonts w:ascii="Consolas" w:hAnsi="Consolas" w:cs="Courier New"/>
          <w:color w:val="880000"/>
          <w:sz w:val="17"/>
          <w:szCs w:val="17"/>
        </w:rPr>
        <w:t>Rectify</w:t>
      </w:r>
      <w:proofErr w:type="spellEnd"/>
      <w:r>
        <w:rPr>
          <w:rFonts w:ascii="Consolas" w:hAnsi="Consolas" w:cs="Courier New"/>
          <w:color w:val="880000"/>
          <w:sz w:val="17"/>
          <w:szCs w:val="17"/>
        </w:rPr>
        <w:t xml:space="preserve"> EMG signal </w:t>
      </w:r>
      <w:proofErr w:type="spellStart"/>
      <w:r>
        <w:rPr>
          <w:rFonts w:ascii="Consolas" w:hAnsi="Consolas" w:cs="Courier New"/>
          <w:color w:val="880000"/>
          <w:sz w:val="17"/>
          <w:szCs w:val="17"/>
        </w:rPr>
        <w:t>after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filtering</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absolute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value</w:t>
      </w:r>
      <w:proofErr w:type="spellEnd"/>
      <w:r>
        <w:rPr>
          <w:rFonts w:ascii="Consolas" w:hAnsi="Consolas" w:cs="Courier New"/>
          <w:color w:val="880000"/>
          <w:sz w:val="17"/>
          <w:szCs w:val="17"/>
        </w:rPr>
        <w:t>)</w:t>
      </w:r>
    </w:p>
    <w:p w14:paraId="6916D92B"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17. </w:t>
      </w:r>
      <w:proofErr w:type="spellStart"/>
      <w:r>
        <w:rPr>
          <w:rFonts w:ascii="Consolas" w:hAnsi="Consolas" w:cs="Courier New"/>
          <w:color w:val="000000"/>
          <w:sz w:val="17"/>
          <w:szCs w:val="17"/>
        </w:rPr>
        <w:t>rectify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true</w:t>
      </w:r>
      <w:proofErr w:type="spellEnd"/>
    </w:p>
    <w:p w14:paraId="2C9622DC"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w:t>
      </w:r>
      <w:proofErr w:type="spellStart"/>
      <w:r>
        <w:rPr>
          <w:rFonts w:ascii="Consolas" w:hAnsi="Consolas" w:cs="Courier New"/>
          <w:color w:val="880000"/>
          <w:sz w:val="17"/>
          <w:szCs w:val="17"/>
        </w:rPr>
        <w:t>Smoothing</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algorithm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rms</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root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mean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square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ema</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exponential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moving</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average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false</w:t>
      </w:r>
      <w:proofErr w:type="spellEnd"/>
      <w:r>
        <w:rPr>
          <w:rFonts w:ascii="Consolas" w:hAnsi="Consolas" w:cs="Courier New"/>
          <w:color w:val="880000"/>
          <w:sz w:val="17"/>
          <w:szCs w:val="17"/>
        </w:rPr>
        <w:t xml:space="preserve"> - none)</w:t>
      </w:r>
    </w:p>
    <w:p w14:paraId="16C41C67"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smoothing</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ema</w:t>
      </w:r>
      <w:proofErr w:type="spellEnd"/>
      <w:r>
        <w:rPr>
          <w:rFonts w:ascii="Consolas" w:hAnsi="Consolas" w:cs="Courier New"/>
          <w:color w:val="008800"/>
          <w:sz w:val="17"/>
          <w:szCs w:val="17"/>
        </w:rPr>
        <w:t>'</w:t>
      </w:r>
    </w:p>
    <w:p w14:paraId="7C826405"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880000"/>
          <w:sz w:val="17"/>
          <w:szCs w:val="17"/>
        </w:rPr>
        <w:t xml:space="preserve"># </w:t>
      </w:r>
      <w:proofErr w:type="spellStart"/>
      <w:r>
        <w:rPr>
          <w:rFonts w:ascii="Consolas" w:hAnsi="Consolas" w:cs="Courier New"/>
          <w:color w:val="880000"/>
          <w:sz w:val="17"/>
          <w:szCs w:val="17"/>
        </w:rPr>
        <w:t>Exponential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moving</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average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decreasing</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factor</w:t>
      </w:r>
      <w:proofErr w:type="spellEnd"/>
      <w:r>
        <w:rPr>
          <w:rFonts w:ascii="Consolas" w:hAnsi="Consolas" w:cs="Courier New"/>
          <w:color w:val="880000"/>
          <w:sz w:val="17"/>
          <w:szCs w:val="17"/>
        </w:rPr>
        <w:t xml:space="preserve"> (0 - 1),</w:t>
      </w:r>
    </w:p>
    <w:p w14:paraId="31441465"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 xml:space="preserve"># 0 - </w:t>
      </w:r>
      <w:proofErr w:type="spellStart"/>
      <w:r>
        <w:rPr>
          <w:rFonts w:ascii="Consolas" w:hAnsi="Consolas" w:cs="Courier New"/>
          <w:color w:val="880000"/>
          <w:sz w:val="17"/>
          <w:szCs w:val="17"/>
        </w:rPr>
        <w:t>simple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moving</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average</w:t>
      </w:r>
      <w:proofErr w:type="spellEnd"/>
    </w:p>
    <w:p w14:paraId="1BCF34D8"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880000"/>
          <w:sz w:val="17"/>
          <w:szCs w:val="17"/>
        </w:rPr>
        <w:t xml:space="preserve"># </w:t>
      </w:r>
      <w:proofErr w:type="spellStart"/>
      <w:r>
        <w:rPr>
          <w:rFonts w:ascii="Consolas" w:hAnsi="Consolas" w:cs="Courier New"/>
          <w:color w:val="880000"/>
          <w:sz w:val="17"/>
          <w:szCs w:val="17"/>
        </w:rPr>
        <w:t>Recommendation</w:t>
      </w:r>
      <w:proofErr w:type="spellEnd"/>
      <w:r>
        <w:rPr>
          <w:rFonts w:ascii="Consolas" w:hAnsi="Consolas" w:cs="Courier New"/>
          <w:color w:val="880000"/>
          <w:sz w:val="17"/>
          <w:szCs w:val="17"/>
        </w:rPr>
        <w:t xml:space="preserve"> to use </w:t>
      </w:r>
      <w:proofErr w:type="spellStart"/>
      <w:r>
        <w:rPr>
          <w:rFonts w:ascii="Consolas" w:hAnsi="Consolas" w:cs="Courier New"/>
          <w:color w:val="880000"/>
          <w:sz w:val="17"/>
          <w:szCs w:val="17"/>
        </w:rPr>
        <w:t>values</w:t>
      </w:r>
      <w:proofErr w:type="spellEnd"/>
      <w:r>
        <w:rPr>
          <w:rFonts w:ascii="Consolas" w:hAnsi="Consolas" w:cs="Courier New"/>
          <w:color w:val="880000"/>
          <w:sz w:val="17"/>
          <w:szCs w:val="17"/>
        </w:rPr>
        <w:t xml:space="preserve"> &lt; 0.01 (</w:t>
      </w:r>
      <w:proofErr w:type="spellStart"/>
      <w:r>
        <w:rPr>
          <w:rFonts w:ascii="Consolas" w:hAnsi="Consolas" w:cs="Courier New"/>
          <w:color w:val="880000"/>
          <w:sz w:val="17"/>
          <w:szCs w:val="17"/>
        </w:rPr>
        <w:t>older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values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will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have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too</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low</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weights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otherwise</w:t>
      </w:r>
      <w:proofErr w:type="spellEnd"/>
      <w:r>
        <w:rPr>
          <w:rFonts w:ascii="Consolas" w:hAnsi="Consolas" w:cs="Courier New"/>
          <w:color w:val="880000"/>
          <w:sz w:val="17"/>
          <w:szCs w:val="17"/>
        </w:rPr>
        <w:t xml:space="preserve">) </w:t>
      </w:r>
    </w:p>
    <w:p w14:paraId="772B0740"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23. </w:t>
      </w:r>
      <w:proofErr w:type="spellStart"/>
      <w:r>
        <w:rPr>
          <w:rFonts w:ascii="Consolas" w:hAnsi="Consolas" w:cs="Courier New"/>
          <w:color w:val="000000"/>
          <w:sz w:val="17"/>
          <w:szCs w:val="17"/>
        </w:rPr>
        <w:t>ema_decay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0.002</w:t>
      </w:r>
    </w:p>
    <w:p w14:paraId="48C218B6"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 xml:space="preserve"># FFT </w:t>
      </w:r>
      <w:proofErr w:type="spellStart"/>
      <w:r>
        <w:rPr>
          <w:rFonts w:ascii="Consolas" w:hAnsi="Consolas" w:cs="Courier New"/>
          <w:color w:val="880000"/>
          <w:sz w:val="17"/>
          <w:szCs w:val="17"/>
        </w:rPr>
        <w:t>Thresholding</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relative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value</w:t>
      </w:r>
      <w:proofErr w:type="spellEnd"/>
      <w:r>
        <w:rPr>
          <w:rFonts w:ascii="Consolas" w:hAnsi="Consolas" w:cs="Courier New"/>
          <w:color w:val="880000"/>
          <w:sz w:val="17"/>
          <w:szCs w:val="17"/>
        </w:rPr>
        <w:t xml:space="preserve"> to </w:t>
      </w:r>
      <w:proofErr w:type="spellStart"/>
      <w:r>
        <w:rPr>
          <w:rFonts w:ascii="Consolas" w:hAnsi="Consolas" w:cs="Courier New"/>
          <w:color w:val="880000"/>
          <w:sz w:val="17"/>
          <w:szCs w:val="17"/>
        </w:rPr>
        <w:t>keep</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only</w:t>
      </w:r>
      <w:proofErr w:type="spellEnd"/>
      <w:r>
        <w:rPr>
          <w:rFonts w:ascii="Consolas" w:hAnsi="Consolas" w:cs="Courier New"/>
          <w:color w:val="880000"/>
          <w:sz w:val="17"/>
          <w:szCs w:val="17"/>
        </w:rPr>
        <w:t xml:space="preserve"> FFT </w:t>
      </w:r>
      <w:proofErr w:type="spellStart"/>
      <w:r>
        <w:rPr>
          <w:rFonts w:ascii="Consolas" w:hAnsi="Consolas" w:cs="Courier New"/>
          <w:color w:val="880000"/>
          <w:sz w:val="17"/>
          <w:szCs w:val="17"/>
        </w:rPr>
        <w:t>values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larger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equal</w:t>
      </w:r>
      <w:proofErr w:type="spellEnd"/>
      <w:r>
        <w:rPr>
          <w:rFonts w:ascii="Consolas" w:hAnsi="Consolas" w:cs="Courier New"/>
          <w:color w:val="880000"/>
          <w:sz w:val="17"/>
          <w:szCs w:val="17"/>
        </w:rPr>
        <w:t xml:space="preserve"> to </w:t>
      </w:r>
    </w:p>
    <w:p w14:paraId="593ADEB3"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 xml:space="preserve"># </w:t>
      </w:r>
      <w:proofErr w:type="spellStart"/>
      <w:r>
        <w:rPr>
          <w:rFonts w:ascii="Consolas" w:hAnsi="Consolas" w:cs="Courier New"/>
          <w:color w:val="880000"/>
          <w:sz w:val="17"/>
          <w:szCs w:val="17"/>
        </w:rPr>
        <w:t>fft_threshold</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max</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fft_magnitude</w:t>
      </w:r>
      <w:proofErr w:type="spellEnd"/>
      <w:r>
        <w:rPr>
          <w:rFonts w:ascii="Consolas" w:hAnsi="Consolas" w:cs="Courier New"/>
          <w:color w:val="880000"/>
          <w:sz w:val="17"/>
          <w:szCs w:val="17"/>
        </w:rPr>
        <w:t>)</w:t>
      </w:r>
    </w:p>
    <w:p w14:paraId="427E5809" w14:textId="77777777" w:rsidR="00B1007D" w:rsidDel="009352A1"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del w:id="2062" w:author="Ervin Kamenar" w:date="2023-02-20T15:44:00Z"/>
          <w:rFonts w:ascii="Consolas" w:hAnsi="Consolas" w:cs="Courier New"/>
          <w:sz w:val="17"/>
          <w:szCs w:val="17"/>
        </w:rPr>
      </w:pPr>
      <w:r>
        <w:rPr>
          <w:rFonts w:ascii="Consolas" w:hAnsi="Consolas" w:cs="Courier New"/>
          <w:sz w:val="17"/>
          <w:szCs w:val="17"/>
        </w:rPr>
        <w:t xml:space="preserve">26. </w:t>
      </w:r>
      <w:proofErr w:type="spellStart"/>
      <w:r>
        <w:rPr>
          <w:rFonts w:ascii="Consolas" w:hAnsi="Consolas" w:cs="Courier New"/>
          <w:color w:val="000000"/>
          <w:sz w:val="17"/>
          <w:szCs w:val="17"/>
        </w:rPr>
        <w:t>fft_threshold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p>
    <w:p w14:paraId="04043767"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rFonts w:ascii="Consolas" w:hAnsi="Consolas" w:cs="Courier New"/>
          <w:sz w:val="17"/>
          <w:szCs w:val="17"/>
        </w:rPr>
      </w:pPr>
      <w:del w:id="2063" w:author="Ervin Kamenar" w:date="2023-02-20T15:44:00Z">
        <w:r w:rsidDel="009352A1">
          <w:rPr>
            <w:rFonts w:ascii="Consolas" w:hAnsi="Consolas" w:cs="Courier New"/>
            <w:sz w:val="17"/>
            <w:szCs w:val="17"/>
          </w:rPr>
          <w:delText xml:space="preserve">27. </w:delText>
        </w:r>
        <w:r w:rsidDel="009352A1">
          <w:rPr>
            <w:rFonts w:ascii="Consolas" w:hAnsi="Consolas" w:cs="Courier New"/>
            <w:color w:val="000000"/>
            <w:sz w:val="17"/>
            <w:szCs w:val="17"/>
          </w:rPr>
          <w:delText> </w:delText>
        </w:r>
      </w:del>
    </w:p>
    <w:p w14:paraId="2B57CBC4" w14:textId="735743D8" w:rsidR="00342CC6" w:rsidRPr="00A962DC" w:rsidRDefault="00E03C12" w:rsidP="00986D89">
      <w:r>
        <w:t>Faktor smanjenja odabran je takav da je jednak nuli te se dobije jednostavan pomični prosjek</w:t>
      </w:r>
      <w:r w:rsidR="00AD15E4">
        <w:t xml:space="preserve"> čija jednadžba glasi:</w:t>
      </w:r>
    </w:p>
    <w:p w14:paraId="325AFE4E" w14:textId="0186F82B" w:rsidR="007A3E00" w:rsidRPr="00AD15E4" w:rsidRDefault="00000000" w:rsidP="00986D89">
      <m:oMathPara>
        <m:oMath>
          <m:sSub>
            <m:sSubPr>
              <m:ctrlPr>
                <w:ins w:id="2064" w:author="Windows User" w:date="2023-02-21T20:10:00Z">
                  <w:rPr>
                    <w:rFonts w:ascii="Cambria Math" w:hAnsi="Cambria Math"/>
                    <w:i/>
                  </w:rPr>
                </w:ins>
              </m:ctrlPr>
            </m:sSubPr>
            <m:e>
              <m:r>
                <w:rPr>
                  <w:rFonts w:ascii="Cambria Math" w:hAnsi="Cambria Math"/>
                </w:rPr>
                <m:t>X</m:t>
              </m:r>
            </m:e>
            <m:sub>
              <m:r>
                <w:rPr>
                  <w:rFonts w:ascii="Cambria Math" w:hAnsi="Cambria Math"/>
                </w:rPr>
                <m:t>MV</m:t>
              </m:r>
            </m:sub>
          </m:sSub>
          <m:r>
            <w:rPr>
              <w:rFonts w:ascii="Cambria Math" w:hAnsi="Cambria Math"/>
            </w:rPr>
            <m:t>=</m:t>
          </m:r>
          <m:f>
            <m:fPr>
              <m:ctrlPr>
                <w:ins w:id="2065" w:author="Windows User" w:date="2023-02-21T20:10:00Z">
                  <w:rPr>
                    <w:rFonts w:ascii="Cambria Math" w:hAnsi="Cambria Math"/>
                    <w:i/>
                  </w:rPr>
                </w:ins>
              </m:ctrlPr>
            </m:fPr>
            <m:num>
              <m:sSub>
                <m:sSubPr>
                  <m:ctrlPr>
                    <w:ins w:id="2066" w:author="Windows User" w:date="2023-02-21T20:10:00Z">
                      <w:rPr>
                        <w:rFonts w:ascii="Cambria Math" w:hAnsi="Cambria Math"/>
                        <w:i/>
                      </w:rPr>
                    </w:ins>
                  </m:ctrlPr>
                </m:sSubPr>
                <m:e>
                  <m:r>
                    <w:rPr>
                      <w:rFonts w:ascii="Cambria Math" w:hAnsi="Cambria Math"/>
                    </w:rPr>
                    <m:t>n</m:t>
                  </m:r>
                </m:e>
                <m:sub>
                  <m:r>
                    <w:rPr>
                      <w:rFonts w:ascii="Cambria Math" w:hAnsi="Cambria Math"/>
                    </w:rPr>
                    <m:t>1</m:t>
                  </m:r>
                </m:sub>
              </m:sSub>
              <m:r>
                <w:rPr>
                  <w:rFonts w:ascii="Cambria Math" w:hAnsi="Cambria Math"/>
                </w:rPr>
                <m:t>+</m:t>
              </m:r>
              <m:sSub>
                <m:sSubPr>
                  <m:ctrlPr>
                    <w:ins w:id="2067" w:author="Windows User" w:date="2023-02-21T20:10:00Z">
                      <w:rPr>
                        <w:rFonts w:ascii="Cambria Math" w:hAnsi="Cambria Math"/>
                        <w:i/>
                      </w:rPr>
                    </w:ins>
                  </m:ctrlPr>
                </m:sSubPr>
                <m:e>
                  <m:r>
                    <w:rPr>
                      <w:rFonts w:ascii="Cambria Math" w:hAnsi="Cambria Math"/>
                    </w:rPr>
                    <m:t>n</m:t>
                  </m:r>
                </m:e>
                <m:sub>
                  <m:r>
                    <w:rPr>
                      <w:rFonts w:ascii="Cambria Math" w:hAnsi="Cambria Math"/>
                    </w:rPr>
                    <m:t>2</m:t>
                  </m:r>
                </m:sub>
              </m:sSub>
              <m:r>
                <w:rPr>
                  <w:rFonts w:ascii="Cambria Math" w:hAnsi="Cambria Math"/>
                </w:rPr>
                <m:t>+…+</m:t>
              </m:r>
              <m:sSub>
                <m:sSubPr>
                  <m:ctrlPr>
                    <w:ins w:id="2068" w:author="Windows User" w:date="2023-02-21T20:10:00Z">
                      <w:rPr>
                        <w:rFonts w:ascii="Cambria Math" w:hAnsi="Cambria Math"/>
                        <w:i/>
                      </w:rPr>
                    </w:ins>
                  </m:ctrlPr>
                </m:sSubPr>
                <m:e>
                  <m:r>
                    <w:rPr>
                      <w:rFonts w:ascii="Cambria Math" w:hAnsi="Cambria Math"/>
                    </w:rPr>
                    <m:t>n</m:t>
                  </m:r>
                </m:e>
                <m:sub>
                  <m:r>
                    <w:rPr>
                      <w:rFonts w:ascii="Cambria Math" w:hAnsi="Cambria Math"/>
                    </w:rPr>
                    <m:t>i</m:t>
                  </m:r>
                </m:sub>
              </m:sSub>
            </m:num>
            <m:den>
              <m:r>
                <w:rPr>
                  <w:rFonts w:ascii="Cambria Math" w:hAnsi="Cambria Math"/>
                </w:rPr>
                <m:t>n</m:t>
              </m:r>
            </m:den>
          </m:f>
        </m:oMath>
      </m:oMathPara>
    </w:p>
    <w:p w14:paraId="40152EDA" w14:textId="77777777" w:rsidR="00370DB1" w:rsidRPr="00A962DC" w:rsidRDefault="00370DB1" w:rsidP="00370DB1">
      <w:r w:rsidRPr="00A962DC">
        <w:t>Gdje su:</w:t>
      </w:r>
    </w:p>
    <w:p w14:paraId="07B34454" w14:textId="77777777" w:rsidR="00370DB1" w:rsidRPr="00A962DC" w:rsidRDefault="00000000" w:rsidP="00370DB1">
      <m:oMath>
        <m:sSub>
          <m:sSubPr>
            <m:ctrlPr>
              <w:ins w:id="2069" w:author="Windows User" w:date="2023-02-21T20:10:00Z">
                <w:rPr>
                  <w:rFonts w:ascii="Cambria Math" w:hAnsi="Cambria Math"/>
                  <w:i/>
                </w:rPr>
              </w:ins>
            </m:ctrlPr>
          </m:sSubPr>
          <m:e>
            <m:r>
              <w:rPr>
                <w:rFonts w:ascii="Cambria Math" w:hAnsi="Cambria Math"/>
              </w:rPr>
              <m:t>n</m:t>
            </m:r>
          </m:e>
          <m:sub>
            <m:r>
              <w:rPr>
                <w:rFonts w:ascii="Cambria Math" w:hAnsi="Cambria Math"/>
              </w:rPr>
              <m:t>1</m:t>
            </m:r>
          </m:sub>
        </m:sSub>
        <m:r>
          <w:rPr>
            <w:rFonts w:ascii="Cambria Math" w:hAnsi="Cambria Math"/>
          </w:rPr>
          <m:t>,n2…-</m:t>
        </m:r>
      </m:oMath>
      <w:r w:rsidR="00370DB1" w:rsidRPr="00A962DC">
        <w:t>prosjek podataka u jednom vremenskom prozoru</w:t>
      </w:r>
    </w:p>
    <w:p w14:paraId="035109E9" w14:textId="77777777" w:rsidR="00370DB1" w:rsidRPr="00A962DC" w:rsidRDefault="00370DB1" w:rsidP="00370DB1">
      <m:oMath>
        <m:r>
          <w:rPr>
            <w:rFonts w:ascii="Cambria Math" w:hAnsi="Cambria Math"/>
          </w:rPr>
          <m:t>n-</m:t>
        </m:r>
      </m:oMath>
      <w:r w:rsidRPr="00A962DC">
        <w:t xml:space="preserve">broj vremenskih prozora </w:t>
      </w:r>
    </w:p>
    <w:p w14:paraId="400FBE4C" w14:textId="5DB96012" w:rsidR="00AD15E4" w:rsidRPr="00A962DC" w:rsidRDefault="00AD15E4" w:rsidP="00986D89">
      <w:r>
        <w:t xml:space="preserve">Na sljedećoj slici </w:t>
      </w:r>
      <w:r w:rsidR="000500D9">
        <w:t xml:space="preserve">shematski je prikazan </w:t>
      </w:r>
      <w:r w:rsidR="0031005A">
        <w:t>pomični prozor</w:t>
      </w:r>
      <w:r w:rsidR="00370DB1">
        <w:t>.</w:t>
      </w:r>
    </w:p>
    <w:p w14:paraId="75EF0C99" w14:textId="77777777" w:rsidR="009A241A" w:rsidRPr="00A962DC" w:rsidRDefault="00711978" w:rsidP="009A241A">
      <w:pPr>
        <w:keepNext/>
        <w:jc w:val="center"/>
      </w:pPr>
      <w:r w:rsidRPr="00A962DC">
        <w:rPr>
          <w:noProof/>
        </w:rPr>
        <w:lastRenderedPageBreak/>
        <w:drawing>
          <wp:inline distT="0" distB="0" distL="0" distR="0" wp14:anchorId="7C04C362" wp14:editId="657E157C">
            <wp:extent cx="4567194" cy="2880000"/>
            <wp:effectExtent l="0" t="0" r="508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7194" cy="2880000"/>
                    </a:xfrm>
                    <a:prstGeom prst="rect">
                      <a:avLst/>
                    </a:prstGeom>
                  </pic:spPr>
                </pic:pic>
              </a:graphicData>
            </a:graphic>
          </wp:inline>
        </w:drawing>
      </w:r>
    </w:p>
    <w:p w14:paraId="016E193E" w14:textId="045F3BA3" w:rsidR="00711978" w:rsidRPr="00A962DC" w:rsidRDefault="009A241A" w:rsidP="009A241A">
      <w:pPr>
        <w:pStyle w:val="Caption"/>
      </w:pPr>
      <w:bookmarkStart w:id="2070" w:name="_Toc127409815"/>
      <w:r w:rsidRPr="00A962DC">
        <w:t xml:space="preserve">Slika </w:t>
      </w:r>
      <w:del w:id="2071" w:author="Windows User" w:date="2023-02-21T19:56: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6</w:delText>
        </w:r>
        <w:r w:rsidR="009B43F5" w:rsidDel="00877775">
          <w:rPr>
            <w:noProof/>
          </w:rPr>
          <w:fldChar w:fldCharType="end"/>
        </w:r>
      </w:del>
      <w:ins w:id="2072" w:author="Windows User" w:date="2023-02-21T19:56:00Z">
        <w:r w:rsidR="00877775">
          <w:rPr>
            <w:noProof/>
          </w:rPr>
          <w:t>5</w:t>
        </w:r>
        <w:r w:rsidR="00877775">
          <w:t>.</w:t>
        </w:r>
      </w:ins>
      <w:del w:id="2073" w:author="Windows User" w:date="2023-02-21T19:56:00Z">
        <w:r w:rsidR="00BD0A95" w:rsidDel="00877775">
          <w:delText>.</w:delText>
        </w:r>
        <w:r w:rsidR="009B43F5" w:rsidDel="00877775">
          <w:rPr>
            <w:noProof/>
          </w:rPr>
          <w:fldChar w:fldCharType="begin"/>
        </w:r>
        <w:r w:rsidR="009B43F5" w:rsidDel="00877775">
          <w:rPr>
            <w:noProof/>
          </w:rPr>
          <w:delInstrText xml:space="preserve"> SEQ Slika \* ARABIC \s 1 </w:delInstrText>
        </w:r>
        <w:r w:rsidR="009B43F5" w:rsidDel="00877775">
          <w:rPr>
            <w:noProof/>
          </w:rPr>
          <w:fldChar w:fldCharType="separate"/>
        </w:r>
        <w:r w:rsidR="00BD0A95" w:rsidDel="00877775">
          <w:rPr>
            <w:noProof/>
          </w:rPr>
          <w:delText>1</w:delText>
        </w:r>
        <w:r w:rsidR="009B43F5" w:rsidDel="00877775">
          <w:rPr>
            <w:noProof/>
          </w:rPr>
          <w:fldChar w:fldCharType="end"/>
        </w:r>
      </w:del>
      <w:ins w:id="2074" w:author="Windows User" w:date="2023-02-21T19:56:00Z">
        <w:r w:rsidR="00877775">
          <w:rPr>
            <w:noProof/>
          </w:rPr>
          <w:t>2</w:t>
        </w:r>
      </w:ins>
      <w:r w:rsidRPr="00A962DC">
        <w:t>. Rolling window</w:t>
      </w:r>
      <w:r w:rsidR="00603F1C" w:rsidRPr="00A962DC">
        <w:t xml:space="preserve"> [9]</w:t>
      </w:r>
      <w:bookmarkEnd w:id="2070"/>
    </w:p>
    <w:p w14:paraId="642ED9B0" w14:textId="6E44F07F" w:rsidR="00F41196" w:rsidRPr="00A962DC" w:rsidRDefault="001529E5">
      <w:r w:rsidRPr="00A962DC">
        <w:t>Cilj obrade podataka je dobiti optimalne parametre uz koje ćemo dobiti najbolju korelaciju za određeno mjerenje. U ROS</w:t>
      </w:r>
      <w:r w:rsidR="00D77678" w:rsidRPr="00A962DC">
        <w:t>-</w:t>
      </w:r>
      <w:r w:rsidRPr="00A962DC">
        <w:t xml:space="preserve">u su stavljeni neki parametri koji su određeni iskustvenim odabirom. Pomoću skripte je potrebno odrediti te optimalne parametre prvo za svaki set podataka posebno, a onda jedan set parametara za sve setove podataka zajedno. Inicijalni parametri su </w:t>
      </w:r>
      <w:r w:rsidR="00202269">
        <w:t>prikazani u pre</w:t>
      </w:r>
      <w:r w:rsidR="0036600D">
        <w:t>t</w:t>
      </w:r>
      <w:r w:rsidR="00202269">
        <w:t xml:space="preserve">hodnom </w:t>
      </w:r>
      <w:proofErr w:type="spellStart"/>
      <w:r w:rsidR="00202269">
        <w:t>Yaml</w:t>
      </w:r>
      <w:proofErr w:type="spellEnd"/>
      <w:r w:rsidR="00202269">
        <w:t xml:space="preserve"> kodu.</w:t>
      </w:r>
      <w:del w:id="2075" w:author="Ervin Kamenar" w:date="2023-02-20T13:25:00Z">
        <w:r w:rsidR="00D77678" w:rsidRPr="00A962DC" w:rsidDel="006F1F26">
          <w:delText>.</w:delText>
        </w:r>
      </w:del>
    </w:p>
    <w:p w14:paraId="4CE4FDAB" w14:textId="72806FAF" w:rsidR="007E6456" w:rsidDel="00917B89" w:rsidRDefault="001529E5">
      <w:pPr>
        <w:rPr>
          <w:del w:id="2076" w:author="Windows User" w:date="2023-02-21T19:37:00Z"/>
        </w:rPr>
      </w:pPr>
      <w:r w:rsidRPr="00A962DC">
        <w:t>Parametri koje nam je cilj optimizirati su</w:t>
      </w:r>
      <w:r w:rsidR="00B7569C">
        <w:t xml:space="preserve"> pomični prozor</w:t>
      </w:r>
      <w:r w:rsidRPr="00A962DC">
        <w:t xml:space="preserve"> </w:t>
      </w:r>
      <w:r w:rsidR="00B7569C">
        <w:t>(</w:t>
      </w:r>
      <w:r w:rsidR="00B7569C" w:rsidRPr="00824209">
        <w:rPr>
          <w:iCs/>
          <w:rPrChange w:id="2077" w:author="Windows User" w:date="2023-02-24T18:22:00Z">
            <w:rPr>
              <w:i/>
              <w:iCs/>
            </w:rPr>
          </w:rPrChange>
        </w:rPr>
        <w:t>eng</w:t>
      </w:r>
      <w:ins w:id="2078" w:author="Ervin Kamenar" w:date="2023-02-20T15:45:00Z">
        <w:r w:rsidR="009352A1" w:rsidRPr="00824209">
          <w:rPr>
            <w:iCs/>
            <w:rPrChange w:id="2079" w:author="Windows User" w:date="2023-02-24T18:22:00Z">
              <w:rPr>
                <w:i/>
                <w:iCs/>
              </w:rPr>
            </w:rPrChange>
          </w:rPr>
          <w:t>l</w:t>
        </w:r>
      </w:ins>
      <w:r w:rsidR="00B7569C" w:rsidRPr="006F1F26">
        <w:rPr>
          <w:i/>
          <w:iCs/>
        </w:rPr>
        <w:t>. R</w:t>
      </w:r>
      <w:r w:rsidRPr="006F1F26">
        <w:rPr>
          <w:i/>
          <w:iCs/>
        </w:rPr>
        <w:t xml:space="preserve">olling </w:t>
      </w:r>
      <w:r w:rsidR="00B7569C" w:rsidRPr="006F1F26">
        <w:rPr>
          <w:i/>
          <w:iCs/>
        </w:rPr>
        <w:t>W</w:t>
      </w:r>
      <w:r w:rsidRPr="006F1F26">
        <w:rPr>
          <w:i/>
          <w:iCs/>
        </w:rPr>
        <w:t xml:space="preserve">indow </w:t>
      </w:r>
      <w:proofErr w:type="spellStart"/>
      <w:r w:rsidR="00B7569C" w:rsidRPr="006F1F26">
        <w:rPr>
          <w:i/>
          <w:iCs/>
        </w:rPr>
        <w:t>S</w:t>
      </w:r>
      <w:r w:rsidRPr="006F1F26">
        <w:rPr>
          <w:i/>
          <w:iCs/>
        </w:rPr>
        <w:t>iz</w:t>
      </w:r>
      <w:r w:rsidR="00B7569C" w:rsidRPr="006F1F26">
        <w:rPr>
          <w:i/>
          <w:iCs/>
        </w:rPr>
        <w:t>e</w:t>
      </w:r>
      <w:proofErr w:type="spellEnd"/>
      <w:r w:rsidR="00B7569C">
        <w:t>)</w:t>
      </w:r>
      <w:r w:rsidRPr="00A962DC">
        <w:t xml:space="preserve"> i </w:t>
      </w:r>
      <w:r w:rsidR="00B7569C">
        <w:t>faktor zaglađivanja (</w:t>
      </w:r>
      <w:r w:rsidR="00B7569C" w:rsidRPr="00824209">
        <w:rPr>
          <w:iCs/>
          <w:rPrChange w:id="2080" w:author="Windows User" w:date="2023-02-24T18:23:00Z">
            <w:rPr>
              <w:i/>
              <w:iCs/>
            </w:rPr>
          </w:rPrChange>
        </w:rPr>
        <w:t>eng</w:t>
      </w:r>
      <w:ins w:id="2081" w:author="Ervin Kamenar" w:date="2023-02-20T15:44:00Z">
        <w:r w:rsidR="009352A1" w:rsidRPr="00824209">
          <w:rPr>
            <w:iCs/>
            <w:rPrChange w:id="2082" w:author="Windows User" w:date="2023-02-24T18:23:00Z">
              <w:rPr>
                <w:i/>
                <w:iCs/>
              </w:rPr>
            </w:rPrChange>
          </w:rPr>
          <w:t>l</w:t>
        </w:r>
      </w:ins>
      <w:r w:rsidR="00B7569C" w:rsidRPr="00824209">
        <w:rPr>
          <w:iCs/>
          <w:rPrChange w:id="2083" w:author="Windows User" w:date="2023-02-24T18:23:00Z">
            <w:rPr>
              <w:i/>
              <w:iCs/>
            </w:rPr>
          </w:rPrChange>
        </w:rPr>
        <w:t>.</w:t>
      </w:r>
      <w:r w:rsidR="00B7569C" w:rsidRPr="006F1F26">
        <w:rPr>
          <w:i/>
          <w:iCs/>
        </w:rPr>
        <w:t xml:space="preserve"> </w:t>
      </w:r>
      <w:proofErr w:type="spellStart"/>
      <w:r w:rsidR="00B7569C" w:rsidRPr="006F1F26">
        <w:rPr>
          <w:i/>
          <w:iCs/>
        </w:rPr>
        <w:t>S</w:t>
      </w:r>
      <w:r w:rsidRPr="006F1F26">
        <w:rPr>
          <w:i/>
          <w:iCs/>
        </w:rPr>
        <w:t>moothing</w:t>
      </w:r>
      <w:proofErr w:type="spellEnd"/>
      <w:r w:rsidRPr="006F1F26">
        <w:rPr>
          <w:i/>
          <w:iCs/>
        </w:rPr>
        <w:t xml:space="preserve"> </w:t>
      </w:r>
      <w:proofErr w:type="spellStart"/>
      <w:r w:rsidRPr="006F1F26">
        <w:rPr>
          <w:i/>
          <w:iCs/>
        </w:rPr>
        <w:t>factor</w:t>
      </w:r>
      <w:proofErr w:type="spellEnd"/>
      <w:r w:rsidR="00B7569C">
        <w:t>)</w:t>
      </w:r>
      <w:r w:rsidR="00DC7790">
        <w:t xml:space="preserve"> te ''maska'' s kojom množimo </w:t>
      </w:r>
      <w:r w:rsidR="00B7569C">
        <w:t>amplitude dobivene FFT-om.</w:t>
      </w:r>
      <w:r w:rsidRPr="00A962DC">
        <w:t xml:space="preserve"> Ovi su parametri zaduženi za filtriranje signala. </w:t>
      </w:r>
      <w:r w:rsidR="001D2E93">
        <w:t>Filtriranjem tražimo optimalne parametre koji maksimi</w:t>
      </w:r>
      <w:r w:rsidR="000546DA">
        <w:t>ziraju korelaciju</w:t>
      </w:r>
      <w:r w:rsidRPr="00A962DC">
        <w:t>.</w:t>
      </w:r>
    </w:p>
    <w:p w14:paraId="357904E9" w14:textId="77777777" w:rsidR="005864CB" w:rsidRPr="00A962DC" w:rsidRDefault="005864CB"/>
    <w:p w14:paraId="1A91EF6E" w14:textId="1240463C" w:rsidR="005864CB" w:rsidRDefault="005864CB" w:rsidP="005864CB">
      <w:pPr>
        <w:pStyle w:val="Heading2"/>
        <w:numPr>
          <w:ilvl w:val="1"/>
          <w:numId w:val="8"/>
        </w:numPr>
        <w:rPr>
          <w:ins w:id="2084" w:author="Windows User" w:date="2023-02-21T13:23:00Z"/>
        </w:rPr>
      </w:pPr>
      <w:bookmarkStart w:id="2085" w:name="_Toc128310696"/>
      <w:bookmarkStart w:id="2086" w:name="_Toc126618650"/>
      <w:r w:rsidRPr="00A962DC">
        <w:t xml:space="preserve">Obrada ROS </w:t>
      </w:r>
      <w:r>
        <w:t>izlaza</w:t>
      </w:r>
      <w:r w:rsidR="00547F1D">
        <w:t xml:space="preserve"> [13]</w:t>
      </w:r>
      <w:bookmarkEnd w:id="2085"/>
    </w:p>
    <w:p w14:paraId="29B8B91F" w14:textId="1CEB4951" w:rsidR="00B07E6C" w:rsidRDefault="00B07E6C">
      <w:pPr>
        <w:rPr>
          <w:ins w:id="2087" w:author="Windows User" w:date="2023-02-21T13:23:00Z"/>
        </w:rPr>
        <w:pPrChange w:id="2088" w:author="Windows User" w:date="2023-02-21T13:23:00Z">
          <w:pPr>
            <w:pStyle w:val="Heading2"/>
            <w:numPr>
              <w:numId w:val="8"/>
            </w:numPr>
          </w:pPr>
        </w:pPrChange>
      </w:pPr>
      <w:ins w:id="2089" w:author="Windows User" w:date="2023-02-21T13:24:00Z">
        <w:r w:rsidRPr="00A962DC">
          <w:t xml:space="preserve">Za potrebe projekta korišten je </w:t>
        </w:r>
        <w:r>
          <w:t>ro</w:t>
        </w:r>
        <w:r w:rsidR="00824209">
          <w:t>botski operacijski sustav (engl</w:t>
        </w:r>
        <w:r>
          <w:t>.</w:t>
        </w:r>
      </w:ins>
      <w:ins w:id="2090" w:author="Windows User" w:date="2023-02-24T18:23:00Z">
        <w:r w:rsidR="00824209">
          <w:t xml:space="preserve"> </w:t>
        </w:r>
      </w:ins>
      <w:ins w:id="2091" w:author="Windows User" w:date="2023-02-21T13:24:00Z">
        <w:r w:rsidRPr="00824209">
          <w:rPr>
            <w:i/>
            <w:rPrChange w:id="2092" w:author="Windows User" w:date="2023-02-24T18:23:00Z">
              <w:rPr/>
            </w:rPrChange>
          </w:rPr>
          <w:t xml:space="preserve">robot </w:t>
        </w:r>
        <w:proofErr w:type="spellStart"/>
        <w:r w:rsidRPr="00824209">
          <w:rPr>
            <w:i/>
            <w:rPrChange w:id="2093" w:author="Windows User" w:date="2023-02-24T18:23:00Z">
              <w:rPr/>
            </w:rPrChange>
          </w:rPr>
          <w:t>operating</w:t>
        </w:r>
        <w:proofErr w:type="spellEnd"/>
        <w:r w:rsidRPr="00824209">
          <w:rPr>
            <w:i/>
            <w:rPrChange w:id="2094" w:author="Windows User" w:date="2023-02-24T18:23:00Z">
              <w:rPr/>
            </w:rPrChange>
          </w:rPr>
          <w:t xml:space="preserve"> system</w:t>
        </w:r>
        <w:r>
          <w:t xml:space="preserve"> – </w:t>
        </w:r>
        <w:r w:rsidRPr="00A962DC">
          <w:t>ROS</w:t>
        </w:r>
        <w:r>
          <w:t xml:space="preserve">). </w:t>
        </w:r>
        <w:r w:rsidRPr="00A962DC">
          <w:t xml:space="preserve">ROS je set knjižnica i alata koji omogućuje upravljanje robotskim aplikacijama, otvorenog je koda te nudi usluge kao što su kontrola uređaja, slanje poruka između procesa, komunikacija između procesa itd. </w:t>
        </w:r>
      </w:ins>
    </w:p>
    <w:p w14:paraId="30FE50F9" w14:textId="77777777" w:rsidR="00B07E6C" w:rsidRPr="000B46FB" w:rsidDel="00B07E6C" w:rsidRDefault="00B07E6C">
      <w:pPr>
        <w:rPr>
          <w:del w:id="2095" w:author="Windows User" w:date="2023-02-21T13:24:00Z"/>
        </w:rPr>
        <w:pPrChange w:id="2096" w:author="Windows User" w:date="2023-02-21T13:23:00Z">
          <w:pPr>
            <w:pStyle w:val="Heading2"/>
            <w:numPr>
              <w:numId w:val="8"/>
            </w:numPr>
          </w:pPr>
        </w:pPrChange>
      </w:pPr>
    </w:p>
    <w:p w14:paraId="6B9B164A" w14:textId="2FC467F5" w:rsidR="005864CB" w:rsidRPr="00A962DC" w:rsidRDefault="005864CB" w:rsidP="005864CB">
      <w:r w:rsidRPr="00A962DC">
        <w:t xml:space="preserve">Uspješnim spajanjem </w:t>
      </w:r>
      <w:proofErr w:type="spellStart"/>
      <w:r>
        <w:t>S</w:t>
      </w:r>
      <w:r w:rsidRPr="00A962DC">
        <w:t>himmera</w:t>
      </w:r>
      <w:proofErr w:type="spellEnd"/>
      <w:r w:rsidRPr="00A962DC">
        <w:t xml:space="preserve"> i dinamometra na Linux te uspješno povezivanje, radili smo mjerenje nad subjektima već unaprijed dogovorenim postupkom. Jedno mjerenje prikazano je na </w:t>
      </w:r>
      <w:r w:rsidRPr="00A962DC">
        <w:fldChar w:fldCharType="begin"/>
      </w:r>
      <w:r w:rsidRPr="00A962DC">
        <w:instrText xml:space="preserve"> REF _Ref126620318 \h </w:instrText>
      </w:r>
      <w:r w:rsidRPr="00A962DC">
        <w:fldChar w:fldCharType="separate"/>
      </w:r>
      <w:r w:rsidRPr="00A962DC">
        <w:t xml:space="preserve">slici </w:t>
      </w:r>
      <w:ins w:id="2097" w:author="Windows User" w:date="2023-02-21T21:14:00Z">
        <w:r w:rsidR="00CF3A05">
          <w:t>5</w:t>
        </w:r>
      </w:ins>
      <w:del w:id="2098" w:author="Windows User" w:date="2023-02-21T21:14:00Z">
        <w:r w:rsidRPr="00A962DC" w:rsidDel="00CF3A05">
          <w:delText>6</w:delText>
        </w:r>
      </w:del>
      <w:r w:rsidRPr="00A962DC">
        <w:t>.</w:t>
      </w:r>
      <w:r w:rsidRPr="00A962DC">
        <w:fldChar w:fldCharType="end"/>
      </w:r>
      <w:ins w:id="2099" w:author="Windows User" w:date="2023-02-21T21:14:00Z">
        <w:r w:rsidR="00CF3A05">
          <w:t>3</w:t>
        </w:r>
      </w:ins>
      <w:del w:id="2100" w:author="Windows User" w:date="2023-02-21T21:14:00Z">
        <w:r w:rsidR="00E63A53" w:rsidDel="00CF3A05">
          <w:delText>2</w:delText>
        </w:r>
      </w:del>
      <w:r w:rsidRPr="00A962DC">
        <w:t>.</w:t>
      </w:r>
    </w:p>
    <w:p w14:paraId="6BC9C3E9" w14:textId="7A8930DD" w:rsidR="005864CB" w:rsidRPr="00D23473" w:rsidRDefault="00D23473" w:rsidP="006F1F26">
      <w:pPr>
        <w:keepNext/>
        <w:rPr>
          <w:i/>
          <w:rPrChange w:id="2101" w:author="Windows User" w:date="2023-02-20T18:05:00Z">
            <w:rPr/>
          </w:rPrChange>
        </w:rPr>
      </w:pPr>
      <w:commentRangeStart w:id="2102"/>
      <w:del w:id="2103" w:author="Krunoslav Marenić [2]" w:date="2023-02-26T18:47:00Z">
        <w:r w:rsidRPr="006F1F26" w:rsidDel="00475860">
          <w:rPr>
            <w:i/>
            <w:noProof/>
          </w:rPr>
          <w:lastRenderedPageBreak/>
          <w:drawing>
            <wp:anchor distT="0" distB="0" distL="114300" distR="114300" simplePos="0" relativeHeight="251668992" behindDoc="0" locked="0" layoutInCell="1" allowOverlap="1" wp14:anchorId="4C8F46A0" wp14:editId="75A9B1EC">
              <wp:simplePos x="0" y="0"/>
              <wp:positionH relativeFrom="column">
                <wp:posOffset>-635</wp:posOffset>
              </wp:positionH>
              <wp:positionV relativeFrom="paragraph">
                <wp:posOffset>0</wp:posOffset>
              </wp:positionV>
              <wp:extent cx="5829300" cy="4700368"/>
              <wp:effectExtent l="0" t="0" r="0" b="5080"/>
              <wp:wrapThrough wrapText="bothSides">
                <wp:wrapPolygon edited="0">
                  <wp:start x="0" y="0"/>
                  <wp:lineTo x="0" y="21536"/>
                  <wp:lineTo x="21529" y="21536"/>
                  <wp:lineTo x="21529" y="0"/>
                  <wp:lineTo x="0" y="0"/>
                </wp:wrapPolygon>
              </wp:wrapThrough>
              <wp:docPr id="59" name="Chart 59">
                <a:extLst xmlns:a="http://schemas.openxmlformats.org/drawingml/2006/main">
                  <a:ext uri="{FF2B5EF4-FFF2-40B4-BE49-F238E27FC236}">
                    <a16:creationId xmlns:a16="http://schemas.microsoft.com/office/drawing/2014/main" id="{AAD72874-F339-E129-4B30-5F193B398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del>
      <w:commentRangeEnd w:id="2102"/>
      <w:ins w:id="2104" w:author="Krunoslav Marenić [2]" w:date="2023-02-26T18:47:00Z">
        <w:r w:rsidR="00475860">
          <w:rPr>
            <w:i/>
            <w:noProof/>
          </w:rPr>
          <w:drawing>
            <wp:inline distT="0" distB="0" distL="0" distR="0" wp14:anchorId="6327223E" wp14:editId="2C4D16D9">
              <wp:extent cx="5731510" cy="41427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42740"/>
                      </a:xfrm>
                      <a:prstGeom prst="rect">
                        <a:avLst/>
                      </a:prstGeom>
                    </pic:spPr>
                  </pic:pic>
                </a:graphicData>
              </a:graphic>
            </wp:inline>
          </w:drawing>
        </w:r>
      </w:ins>
      <w:ins w:id="2105" w:author="Windows User" w:date="2023-02-20T18:05:00Z">
        <w:r>
          <w:rPr>
            <w:i/>
          </w:rPr>
          <w:t>S</w:t>
        </w:r>
      </w:ins>
      <w:del w:id="2106" w:author="Windows User" w:date="2023-02-20T18:05:00Z">
        <w:r w:rsidR="001143E2" w:rsidRPr="006F1F26" w:rsidDel="00D23473">
          <w:rPr>
            <w:rStyle w:val="CommentReference"/>
            <w:i/>
          </w:rPr>
          <w:commentReference w:id="2102"/>
        </w:r>
        <w:bookmarkStart w:id="2107" w:name="_Toc127409816"/>
        <w:r w:rsidR="005864CB" w:rsidRPr="006F1F26" w:rsidDel="00D23473">
          <w:rPr>
            <w:i/>
          </w:rPr>
          <w:delText>S</w:delText>
        </w:r>
      </w:del>
      <w:r w:rsidR="005864CB" w:rsidRPr="006F1F26">
        <w:rPr>
          <w:i/>
        </w:rPr>
        <w:t xml:space="preserve">lika </w:t>
      </w:r>
      <w:del w:id="2108" w:author="Windows User" w:date="2023-02-21T19:56:00Z">
        <w:r w:rsidR="00BD0A95" w:rsidRPr="006F1F26" w:rsidDel="00877775">
          <w:rPr>
            <w:i/>
          </w:rPr>
          <w:fldChar w:fldCharType="begin"/>
        </w:r>
        <w:r w:rsidR="00BD0A95" w:rsidRPr="006F1F26" w:rsidDel="00877775">
          <w:rPr>
            <w:i/>
          </w:rPr>
          <w:delInstrText xml:space="preserve"> STYLEREF 1 \s </w:delInstrText>
        </w:r>
        <w:r w:rsidR="00BD0A95" w:rsidRPr="006F1F26" w:rsidDel="00877775">
          <w:rPr>
            <w:i/>
          </w:rPr>
          <w:fldChar w:fldCharType="separate"/>
        </w:r>
        <w:r w:rsidR="00BD0A95" w:rsidRPr="006F1F26" w:rsidDel="00877775">
          <w:rPr>
            <w:i/>
            <w:noProof/>
          </w:rPr>
          <w:delText>6</w:delText>
        </w:r>
        <w:r w:rsidR="00BD0A95" w:rsidRPr="006F1F26" w:rsidDel="00877775">
          <w:rPr>
            <w:i/>
          </w:rPr>
          <w:fldChar w:fldCharType="end"/>
        </w:r>
      </w:del>
      <w:ins w:id="2109" w:author="Windows User" w:date="2023-02-21T19:56:00Z">
        <w:r w:rsidR="00877775">
          <w:rPr>
            <w:i/>
          </w:rPr>
          <w:t>5.3</w:t>
        </w:r>
      </w:ins>
      <w:del w:id="2110" w:author="Windows User" w:date="2023-02-21T19:56:00Z">
        <w:r w:rsidR="00BD0A95" w:rsidRPr="006F1F26" w:rsidDel="00877775">
          <w:rPr>
            <w:i/>
          </w:rPr>
          <w:delText>.</w:delText>
        </w:r>
        <w:r w:rsidR="00BD0A95" w:rsidRPr="006F1F26" w:rsidDel="00877775">
          <w:rPr>
            <w:i/>
          </w:rPr>
          <w:fldChar w:fldCharType="begin"/>
        </w:r>
        <w:r w:rsidR="00BD0A95" w:rsidRPr="006F1F26" w:rsidDel="00877775">
          <w:rPr>
            <w:i/>
          </w:rPr>
          <w:delInstrText xml:space="preserve"> SEQ Slika \* ARABIC \s 1 </w:delInstrText>
        </w:r>
        <w:r w:rsidR="00BD0A95" w:rsidRPr="006F1F26" w:rsidDel="00877775">
          <w:rPr>
            <w:i/>
          </w:rPr>
          <w:fldChar w:fldCharType="separate"/>
        </w:r>
        <w:r w:rsidR="00BD0A95" w:rsidRPr="006F1F26" w:rsidDel="00877775">
          <w:rPr>
            <w:i/>
            <w:noProof/>
          </w:rPr>
          <w:delText>2</w:delText>
        </w:r>
        <w:r w:rsidR="00BD0A95" w:rsidRPr="006F1F26" w:rsidDel="00877775">
          <w:rPr>
            <w:i/>
          </w:rPr>
          <w:fldChar w:fldCharType="end"/>
        </w:r>
      </w:del>
      <w:r w:rsidR="005864CB" w:rsidRPr="006F1F26">
        <w:rPr>
          <w:i/>
        </w:rPr>
        <w:t xml:space="preserve"> </w:t>
      </w:r>
      <w:bookmarkEnd w:id="2107"/>
      <w:r w:rsidR="00ED0A05" w:rsidRPr="006F1F26">
        <w:rPr>
          <w:i/>
          <w:iCs/>
        </w:rPr>
        <w:t>Odziv mišića podlaktice prilikom stiska šake: mjerene sile u N pomoću dinamometra (</w:t>
      </w:r>
      <w:ins w:id="2111" w:author="Krunoslav Marenić [2]" w:date="2023-02-26T18:47:00Z">
        <w:r w:rsidR="00475860">
          <w:rPr>
            <w:i/>
            <w:iCs/>
          </w:rPr>
          <w:t>plavo</w:t>
        </w:r>
      </w:ins>
      <w:del w:id="2112" w:author="Krunoslav Marenić [2]" w:date="2023-02-26T18:47:00Z">
        <w:r w:rsidR="00ED0A05" w:rsidRPr="006F1F26" w:rsidDel="00475860">
          <w:rPr>
            <w:i/>
            <w:iCs/>
          </w:rPr>
          <w:delText>narančasto</w:delText>
        </w:r>
      </w:del>
      <w:r w:rsidR="00ED0A05" w:rsidRPr="006F1F26">
        <w:rPr>
          <w:i/>
          <w:iCs/>
        </w:rPr>
        <w:t>), mjerenje pomoću EMG osjetnika (</w:t>
      </w:r>
      <w:ins w:id="2113" w:author="Krunoslav Marenić [2]" w:date="2023-02-26T18:47:00Z">
        <w:r w:rsidR="00475860">
          <w:rPr>
            <w:i/>
            <w:iCs/>
          </w:rPr>
          <w:t>žuto</w:t>
        </w:r>
      </w:ins>
      <w:del w:id="2114" w:author="Krunoslav Marenić [2]" w:date="2023-02-26T18:47:00Z">
        <w:r w:rsidR="00ED0A05" w:rsidRPr="006F1F26" w:rsidDel="00475860">
          <w:rPr>
            <w:i/>
            <w:iCs/>
          </w:rPr>
          <w:delText>plavo</w:delText>
        </w:r>
      </w:del>
      <w:r w:rsidR="00ED0A05" w:rsidRPr="006F1F26">
        <w:rPr>
          <w:i/>
          <w:iCs/>
        </w:rPr>
        <w:t>)</w:t>
      </w:r>
    </w:p>
    <w:p w14:paraId="366DAD64" w14:textId="08226F6E" w:rsidR="005864CB" w:rsidRDefault="005864CB" w:rsidP="005864CB">
      <w:r w:rsidRPr="00A962DC">
        <w:t xml:space="preserve">Graf prikazan na slici </w:t>
      </w:r>
      <w:ins w:id="2115" w:author="Windows User" w:date="2023-02-21T21:14:00Z">
        <w:r w:rsidR="00CF3A05">
          <w:t>5</w:t>
        </w:r>
      </w:ins>
      <w:del w:id="2116" w:author="Windows User" w:date="2023-02-21T21:14:00Z">
        <w:r w:rsidRPr="00A962DC" w:rsidDel="00CF3A05">
          <w:delText>6</w:delText>
        </w:r>
      </w:del>
      <w:r w:rsidRPr="00A962DC">
        <w:t>.</w:t>
      </w:r>
      <w:ins w:id="2117" w:author="Windows User" w:date="2023-02-21T21:14:00Z">
        <w:r w:rsidR="00CF3A05">
          <w:t>3</w:t>
        </w:r>
      </w:ins>
      <w:del w:id="2118" w:author="Windows User" w:date="2023-02-21T21:14:00Z">
        <w:r w:rsidR="00E63A53" w:rsidDel="00CF3A05">
          <w:delText>2</w:delText>
        </w:r>
      </w:del>
      <w:r w:rsidRPr="00A962DC">
        <w:t xml:space="preserve"> prikazuje silu dinamometra u njutnima</w:t>
      </w:r>
      <w:r w:rsidR="00E63A53">
        <w:t xml:space="preserve"> u narančastoj boji</w:t>
      </w:r>
      <w:r w:rsidRPr="00A962DC">
        <w:t xml:space="preserve">, a </w:t>
      </w:r>
      <w:r w:rsidR="00E63A53">
        <w:t>plavi</w:t>
      </w:r>
      <w:r w:rsidRPr="00A962DC">
        <w:t xml:space="preserve"> graf prikazuje odaziv EMG signala. U </w:t>
      </w:r>
      <w:proofErr w:type="spellStart"/>
      <w:r>
        <w:t>ROSu</w:t>
      </w:r>
      <w:proofErr w:type="spellEnd"/>
      <w:r w:rsidRPr="00A962DC">
        <w:t xml:space="preserve"> biramo „teme“ (</w:t>
      </w:r>
      <w:ins w:id="2119" w:author="Windows User" w:date="2023-02-24T18:23:00Z">
        <w:r w:rsidR="00824209">
          <w:t xml:space="preserve">engl. </w:t>
        </w:r>
      </w:ins>
      <w:proofErr w:type="spellStart"/>
      <w:r w:rsidRPr="008C2F0F">
        <w:rPr>
          <w:i/>
          <w:iCs/>
        </w:rPr>
        <w:t>topics</w:t>
      </w:r>
      <w:proofErr w:type="spellEnd"/>
      <w:r w:rsidRPr="00A962DC">
        <w:t>) koje želimo prikazati.</w:t>
      </w:r>
      <w:r>
        <w:t xml:space="preserve"> </w:t>
      </w:r>
      <w:proofErr w:type="spellStart"/>
      <w:r>
        <w:t>Plotjuggler</w:t>
      </w:r>
      <w:proofErr w:type="spellEnd"/>
      <w:r>
        <w:t xml:space="preserve"> se koristi za čistu vizualizaciju podataka koja olakšava subjektu da prati svoja snimanja tijekom eksperimenta.</w:t>
      </w:r>
      <w:r w:rsidRPr="00A962DC">
        <w:t xml:space="preserve"> Za </w:t>
      </w:r>
      <w:r w:rsidR="00404611">
        <w:t>plavi</w:t>
      </w:r>
      <w:r w:rsidRPr="00A962DC">
        <w:t xml:space="preserve"> graf smo mogli birati između filtriranog signala i čistog signala. Bitno je naglasiti da je filtrirani signal samo vizualna pomoć testnog subjekata u procjeni kvalitete signala, budući da mi za obradu ćemo koristiti čisti signal, tj. onaj koji nije filtriran. Tako najbolje znamo ako su elektrode dobro pričvršćene, postavljene na dobro mjesto ili pak testni subjekt dobro radi mjerenja za eksperiment. Za pohranu svakog mjerenja od svakog subjekta, koristili smo </w:t>
      </w:r>
      <w:r w:rsidR="00FE142F">
        <w:t>ROSBAG</w:t>
      </w:r>
      <w:r w:rsidR="00823440">
        <w:t xml:space="preserve"> [11]</w:t>
      </w:r>
      <w:r w:rsidRPr="00A962DC">
        <w:t xml:space="preserve"> paket koji služi za snimanje </w:t>
      </w:r>
      <w:r>
        <w:t>ROS</w:t>
      </w:r>
      <w:r w:rsidRPr="00A962DC">
        <w:t xml:space="preserve"> </w:t>
      </w:r>
      <w:proofErr w:type="spellStart"/>
      <w:r w:rsidRPr="00A962DC">
        <w:t>topica</w:t>
      </w:r>
      <w:proofErr w:type="spellEnd"/>
      <w:r w:rsidRPr="00A962DC">
        <w:t xml:space="preserve">. Njega smo koristili u slučaju </w:t>
      </w:r>
      <w:del w:id="2120" w:author="Windows User" w:date="2023-02-21T11:53:00Z">
        <w:r w:rsidRPr="00A962DC" w:rsidDel="001D76EE">
          <w:delText>„</w:delText>
        </w:r>
        <w:commentRangeStart w:id="2121"/>
        <w:r w:rsidRPr="00A962DC" w:rsidDel="001D76EE">
          <w:delText>korupcije</w:delText>
        </w:r>
        <w:commentRangeEnd w:id="2121"/>
        <w:r w:rsidR="009352A1" w:rsidDel="001D76EE">
          <w:rPr>
            <w:rStyle w:val="CommentReference"/>
          </w:rPr>
          <w:commentReference w:id="2121"/>
        </w:r>
        <w:r w:rsidRPr="00A962DC" w:rsidDel="001D76EE">
          <w:delText>“</w:delText>
        </w:r>
      </w:del>
      <w:ins w:id="2122" w:author="Windows User" w:date="2023-02-21T11:53:00Z">
        <w:r w:rsidR="001D76EE">
          <w:t>oš</w:t>
        </w:r>
        <w:r w:rsidR="001C3944">
          <w:t>tećene</w:t>
        </w:r>
      </w:ins>
      <w:r w:rsidRPr="00A962DC">
        <w:t xml:space="preserve"> .</w:t>
      </w:r>
      <w:proofErr w:type="spellStart"/>
      <w:r w:rsidRPr="00A962DC">
        <w:t>csv</w:t>
      </w:r>
      <w:proofErr w:type="spellEnd"/>
      <w:r w:rsidRPr="00A962DC">
        <w:t xml:space="preserve"> datoteke te kao backup datoteka u slučaju nepravilnog odabira mjerenja</w:t>
      </w:r>
      <w:r w:rsidR="00B93BA9" w:rsidRPr="00A962DC">
        <w:t>. Ovim programom snimani su podaci dobiveni ispitivanjem te nam je omogućilo da u bilo kojem trenutku imamo podatke dostupne za obradu ili ponovnu reprodukciju.</w:t>
      </w:r>
      <w:r w:rsidR="00B75E61" w:rsidRPr="00B75E61">
        <w:rPr>
          <w:noProof/>
        </w:rPr>
        <w:t xml:space="preserve"> </w:t>
      </w:r>
    </w:p>
    <w:p w14:paraId="1336923A" w14:textId="4F0527F0" w:rsidR="00B93BA9" w:rsidRDefault="004B4781" w:rsidP="005864CB">
      <w:r>
        <w:rPr>
          <w:noProof/>
        </w:rPr>
        <w:lastRenderedPageBreak/>
        <w:drawing>
          <wp:anchor distT="0" distB="0" distL="114300" distR="114300" simplePos="0" relativeHeight="251670016" behindDoc="0" locked="0" layoutInCell="1" allowOverlap="1" wp14:anchorId="531B3CBB" wp14:editId="3CD1DEAB">
            <wp:simplePos x="0" y="0"/>
            <wp:positionH relativeFrom="column">
              <wp:posOffset>1514895</wp:posOffset>
            </wp:positionH>
            <wp:positionV relativeFrom="paragraph">
              <wp:posOffset>295</wp:posOffset>
            </wp:positionV>
            <wp:extent cx="2957195" cy="1300480"/>
            <wp:effectExtent l="0" t="0" r="0" b="0"/>
            <wp:wrapThrough wrapText="bothSides">
              <wp:wrapPolygon edited="0">
                <wp:start x="0" y="0"/>
                <wp:lineTo x="0" y="21199"/>
                <wp:lineTo x="21428" y="21199"/>
                <wp:lineTo x="21428" y="0"/>
                <wp:lineTo x="0" y="0"/>
              </wp:wrapPolygon>
            </wp:wrapThrough>
            <wp:docPr id="69"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7195" cy="1300480"/>
                    </a:xfrm>
                    <a:prstGeom prst="rect">
                      <a:avLst/>
                    </a:prstGeom>
                  </pic:spPr>
                </pic:pic>
              </a:graphicData>
            </a:graphic>
            <wp14:sizeRelH relativeFrom="page">
              <wp14:pctWidth>0</wp14:pctWidth>
            </wp14:sizeRelH>
            <wp14:sizeRelV relativeFrom="page">
              <wp14:pctHeight>0</wp14:pctHeight>
            </wp14:sizeRelV>
          </wp:anchor>
        </w:drawing>
      </w:r>
    </w:p>
    <w:p w14:paraId="56573130" w14:textId="079BEAF9" w:rsidR="00B93BA9" w:rsidRDefault="00B93BA9" w:rsidP="005864CB"/>
    <w:p w14:paraId="6A06D5E0" w14:textId="61FBCA59" w:rsidR="00B93BA9" w:rsidRDefault="00B93BA9" w:rsidP="005864CB"/>
    <w:p w14:paraId="2347F19B" w14:textId="15F0B965" w:rsidR="00B93BA9" w:rsidRPr="00A962DC" w:rsidRDefault="00B93BA9" w:rsidP="005864CB"/>
    <w:p w14:paraId="50CFAB78" w14:textId="77777777" w:rsidR="00B93BA9" w:rsidDel="004B4781" w:rsidRDefault="00B93BA9" w:rsidP="005864CB">
      <w:pPr>
        <w:rPr>
          <w:del w:id="2123" w:author="Windows User" w:date="2023-02-21T11:32:00Z"/>
        </w:rPr>
      </w:pPr>
    </w:p>
    <w:p w14:paraId="757CF580" w14:textId="77777777" w:rsidR="00B75E61" w:rsidDel="004B4781" w:rsidRDefault="00B75E61">
      <w:pPr>
        <w:rPr>
          <w:del w:id="2124" w:author="Windows User" w:date="2023-02-21T11:32:00Z"/>
          <w:i/>
        </w:rPr>
      </w:pPr>
    </w:p>
    <w:p w14:paraId="55E33612" w14:textId="77777777" w:rsidR="00B75E61" w:rsidDel="004B4781" w:rsidRDefault="00B75E61">
      <w:pPr>
        <w:rPr>
          <w:del w:id="2125" w:author="Windows User" w:date="2023-02-21T11:32:00Z"/>
          <w:i/>
        </w:rPr>
      </w:pPr>
    </w:p>
    <w:p w14:paraId="042E9E38" w14:textId="4153EFAB" w:rsidR="00B93BA9" w:rsidRPr="006F1F26" w:rsidRDefault="00D306AE">
      <w:pPr>
        <w:rPr>
          <w:i/>
        </w:rPr>
      </w:pPr>
      <w:r w:rsidRPr="006F1F26">
        <w:rPr>
          <w:i/>
        </w:rPr>
        <w:t xml:space="preserve">Slika </w:t>
      </w:r>
      <w:ins w:id="2126" w:author="Windows User" w:date="2023-02-21T19:56:00Z">
        <w:r w:rsidR="00877775">
          <w:rPr>
            <w:i/>
          </w:rPr>
          <w:t>5.4</w:t>
        </w:r>
      </w:ins>
      <w:del w:id="2127" w:author="Windows User" w:date="2023-02-21T19:56:00Z">
        <w:r w:rsidR="005A4E6E" w:rsidDel="00877775">
          <w:rPr>
            <w:i/>
          </w:rPr>
          <w:delText>6</w:delText>
        </w:r>
        <w:r w:rsidRPr="006F1F26" w:rsidDel="00877775">
          <w:rPr>
            <w:i/>
          </w:rPr>
          <w:delText>.</w:delText>
        </w:r>
        <w:r w:rsidR="005A4E6E" w:rsidDel="00877775">
          <w:rPr>
            <w:i/>
          </w:rPr>
          <w:delText>3</w:delText>
        </w:r>
      </w:del>
      <w:r w:rsidRPr="006F1F26">
        <w:rPr>
          <w:i/>
        </w:rPr>
        <w:t xml:space="preserve"> Prikazuje izmjenu poruka između čvorova (eng. </w:t>
      </w:r>
      <w:proofErr w:type="spellStart"/>
      <w:r w:rsidRPr="006F1F26">
        <w:rPr>
          <w:i/>
        </w:rPr>
        <w:t>Nodes</w:t>
      </w:r>
      <w:proofErr w:type="spellEnd"/>
      <w:r w:rsidRPr="006F1F26">
        <w:rPr>
          <w:i/>
        </w:rPr>
        <w:t xml:space="preserve">) i teme (eng. </w:t>
      </w:r>
      <w:proofErr w:type="spellStart"/>
      <w:r w:rsidRPr="006F1F26">
        <w:rPr>
          <w:i/>
        </w:rPr>
        <w:t>Topic</w:t>
      </w:r>
      <w:proofErr w:type="spellEnd"/>
      <w:r w:rsidRPr="006F1F26">
        <w:rPr>
          <w:i/>
        </w:rPr>
        <w:t xml:space="preserve">). U našem slučaju događa se komunikacija između računala, dinamometra i senzora. </w:t>
      </w:r>
    </w:p>
    <w:p w14:paraId="28A1B6F6" w14:textId="34247371" w:rsidR="005864CB" w:rsidRPr="00A962DC" w:rsidRDefault="005864CB" w:rsidP="005864CB">
      <w:r w:rsidRPr="00A962DC">
        <w:t>Nakon provođenja</w:t>
      </w:r>
      <w:r>
        <w:t xml:space="preserve"> tri mjerenja po poziciji</w:t>
      </w:r>
      <w:r w:rsidR="00C33D67">
        <w:t xml:space="preserve"> (odabrane su dvije pozicije)</w:t>
      </w:r>
      <w:r>
        <w:t xml:space="preserve"> </w:t>
      </w:r>
      <w:del w:id="2128" w:author="Ervin Kamenar" w:date="2023-02-20T15:46:00Z">
        <w:r w:rsidRPr="00A962DC" w:rsidDel="009352A1">
          <w:delText xml:space="preserve"> </w:delText>
        </w:r>
      </w:del>
      <w:r w:rsidRPr="00A962DC">
        <w:t xml:space="preserve">na deset subjekata, potrebno je obraditi podatke koje </w:t>
      </w:r>
      <w:r>
        <w:t>su</w:t>
      </w:r>
      <w:r w:rsidRPr="00A962DC">
        <w:t xml:space="preserve"> „</w:t>
      </w:r>
      <w:proofErr w:type="spellStart"/>
      <w:r w:rsidRPr="00A962DC">
        <w:t>snimil</w:t>
      </w:r>
      <w:r>
        <w:t>jene</w:t>
      </w:r>
      <w:proofErr w:type="spellEnd"/>
      <w:r w:rsidRPr="00A962DC">
        <w:t xml:space="preserve">“ u </w:t>
      </w:r>
      <w:proofErr w:type="spellStart"/>
      <w:r>
        <w:t>ROSu</w:t>
      </w:r>
      <w:proofErr w:type="spellEnd"/>
      <w:r>
        <w:t xml:space="preserve">, tj. </w:t>
      </w:r>
      <w:r w:rsidR="00C33D67">
        <w:t xml:space="preserve">za </w:t>
      </w:r>
      <w:r>
        <w:t>sveukupno 60 mjerenja i .</w:t>
      </w:r>
      <w:proofErr w:type="spellStart"/>
      <w:r>
        <w:t>csv</w:t>
      </w:r>
      <w:proofErr w:type="spellEnd"/>
      <w:r>
        <w:t xml:space="preserve"> datoteka</w:t>
      </w:r>
      <w:r w:rsidRPr="00A962DC">
        <w:t>. Otvaranjem jedne .</w:t>
      </w:r>
      <w:proofErr w:type="spellStart"/>
      <w:r w:rsidRPr="00A962DC">
        <w:t>csv</w:t>
      </w:r>
      <w:proofErr w:type="spellEnd"/>
      <w:r w:rsidRPr="00A962DC">
        <w:t xml:space="preserve"> datoteke</w:t>
      </w:r>
      <w:r>
        <w:t>, nailazi se</w:t>
      </w:r>
      <w:r w:rsidRPr="00A962DC">
        <w:t xml:space="preserve"> na prvi problem u obradi podataka.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134"/>
        <w:gridCol w:w="1276"/>
        <w:gridCol w:w="1417"/>
        <w:gridCol w:w="1843"/>
        <w:gridCol w:w="1554"/>
      </w:tblGrid>
      <w:tr w:rsidR="005864CB" w:rsidRPr="006110CD" w14:paraId="0B2010F1" w14:textId="77777777" w:rsidTr="00223A6B">
        <w:trPr>
          <w:trHeight w:val="288"/>
        </w:trPr>
        <w:tc>
          <w:tcPr>
            <w:tcW w:w="1838" w:type="dxa"/>
            <w:shd w:val="clear" w:color="auto" w:fill="auto"/>
            <w:noWrap/>
            <w:vAlign w:val="bottom"/>
            <w:hideMark/>
          </w:tcPr>
          <w:p w14:paraId="5EF4C8D7" w14:textId="77777777" w:rsidR="005864CB" w:rsidRPr="006110CD" w:rsidRDefault="005864CB" w:rsidP="00223A6B">
            <w:pPr>
              <w:spacing w:before="0" w:after="0" w:line="240" w:lineRule="auto"/>
              <w:jc w:val="left"/>
              <w:rPr>
                <w:rFonts w:ascii="Calibri" w:hAnsi="Calibri" w:cs="Calibri"/>
                <w:color w:val="000000"/>
                <w:sz w:val="22"/>
                <w:szCs w:val="22"/>
              </w:rPr>
            </w:pPr>
            <w:r w:rsidRPr="006110CD">
              <w:rPr>
                <w:rFonts w:ascii="Calibri" w:hAnsi="Calibri" w:cs="Calibri"/>
                <w:color w:val="000000"/>
                <w:sz w:val="22"/>
                <w:szCs w:val="22"/>
              </w:rPr>
              <w:t>_time</w:t>
            </w:r>
          </w:p>
        </w:tc>
        <w:tc>
          <w:tcPr>
            <w:tcW w:w="1134" w:type="dxa"/>
            <w:shd w:val="clear" w:color="auto" w:fill="auto"/>
            <w:noWrap/>
            <w:vAlign w:val="bottom"/>
            <w:hideMark/>
          </w:tcPr>
          <w:p w14:paraId="6FC9D943" w14:textId="77777777" w:rsidR="005864CB" w:rsidRPr="006110CD" w:rsidRDefault="005864CB" w:rsidP="00223A6B">
            <w:pPr>
              <w:spacing w:before="0" w:after="0" w:line="240" w:lineRule="auto"/>
              <w:jc w:val="left"/>
              <w:rPr>
                <w:rFonts w:ascii="Calibri" w:hAnsi="Calibri" w:cs="Calibri"/>
                <w:color w:val="000000"/>
                <w:sz w:val="22"/>
                <w:szCs w:val="22"/>
              </w:rPr>
            </w:pPr>
            <w:r w:rsidRPr="006110CD">
              <w:rPr>
                <w:rFonts w:ascii="Calibri" w:hAnsi="Calibri" w:cs="Calibri"/>
                <w:color w:val="000000"/>
                <w:sz w:val="22"/>
                <w:szCs w:val="22"/>
              </w:rPr>
              <w:t>/</w:t>
            </w:r>
            <w:proofErr w:type="spellStart"/>
            <w:r w:rsidRPr="006110CD">
              <w:rPr>
                <w:rFonts w:ascii="Calibri" w:hAnsi="Calibri" w:cs="Calibri"/>
                <w:color w:val="000000"/>
                <w:sz w:val="22"/>
                <w:szCs w:val="22"/>
              </w:rPr>
              <w:t>gdx</w:t>
            </w:r>
            <w:proofErr w:type="spellEnd"/>
            <w:r w:rsidRPr="006110CD">
              <w:rPr>
                <w:rFonts w:ascii="Calibri" w:hAnsi="Calibri" w:cs="Calibri"/>
                <w:color w:val="000000"/>
                <w:sz w:val="22"/>
                <w:szCs w:val="22"/>
              </w:rPr>
              <w:t>/</w:t>
            </w:r>
            <w:proofErr w:type="spellStart"/>
            <w:r w:rsidRPr="006110CD">
              <w:rPr>
                <w:rFonts w:ascii="Calibri" w:hAnsi="Calibri" w:cs="Calibri"/>
                <w:color w:val="000000"/>
                <w:sz w:val="22"/>
                <w:szCs w:val="22"/>
              </w:rPr>
              <w:t>grip_force_stream</w:t>
            </w:r>
            <w:proofErr w:type="spellEnd"/>
            <w:r w:rsidRPr="006110CD">
              <w:rPr>
                <w:rFonts w:ascii="Calibri" w:hAnsi="Calibri" w:cs="Calibri"/>
                <w:color w:val="000000"/>
                <w:sz w:val="22"/>
                <w:szCs w:val="22"/>
              </w:rPr>
              <w:t>/</w:t>
            </w:r>
            <w:proofErr w:type="spellStart"/>
            <w:r w:rsidRPr="006110CD">
              <w:rPr>
                <w:rFonts w:ascii="Calibri" w:hAnsi="Calibri" w:cs="Calibri"/>
                <w:color w:val="000000"/>
                <w:sz w:val="22"/>
                <w:szCs w:val="22"/>
              </w:rPr>
              <w:t>grip_force</w:t>
            </w:r>
            <w:proofErr w:type="spellEnd"/>
          </w:p>
        </w:tc>
        <w:tc>
          <w:tcPr>
            <w:tcW w:w="1276" w:type="dxa"/>
            <w:shd w:val="clear" w:color="auto" w:fill="auto"/>
            <w:noWrap/>
            <w:vAlign w:val="bottom"/>
            <w:hideMark/>
          </w:tcPr>
          <w:p w14:paraId="2DA0D487" w14:textId="77777777" w:rsidR="005864CB" w:rsidRPr="006110CD" w:rsidRDefault="005864CB" w:rsidP="00223A6B">
            <w:pPr>
              <w:spacing w:before="0" w:after="0" w:line="240" w:lineRule="auto"/>
              <w:jc w:val="left"/>
              <w:rPr>
                <w:rFonts w:ascii="Calibri" w:hAnsi="Calibri" w:cs="Calibri"/>
                <w:color w:val="000000"/>
                <w:sz w:val="22"/>
                <w:szCs w:val="22"/>
              </w:rPr>
            </w:pPr>
            <w:r w:rsidRPr="006110CD">
              <w:rPr>
                <w:rFonts w:ascii="Calibri" w:hAnsi="Calibri" w:cs="Calibri"/>
                <w:color w:val="000000"/>
                <w:sz w:val="22"/>
                <w:szCs w:val="22"/>
              </w:rPr>
              <w:t>/</w:t>
            </w:r>
            <w:proofErr w:type="spellStart"/>
            <w:r w:rsidRPr="006110CD">
              <w:rPr>
                <w:rFonts w:ascii="Calibri" w:hAnsi="Calibri" w:cs="Calibri"/>
                <w:color w:val="000000"/>
                <w:sz w:val="22"/>
                <w:szCs w:val="22"/>
              </w:rPr>
              <w:t>gdx</w:t>
            </w:r>
            <w:proofErr w:type="spellEnd"/>
            <w:r w:rsidRPr="006110CD">
              <w:rPr>
                <w:rFonts w:ascii="Calibri" w:hAnsi="Calibri" w:cs="Calibri"/>
                <w:color w:val="000000"/>
                <w:sz w:val="22"/>
                <w:szCs w:val="22"/>
              </w:rPr>
              <w:t>/</w:t>
            </w:r>
            <w:proofErr w:type="spellStart"/>
            <w:r w:rsidRPr="006110CD">
              <w:rPr>
                <w:rFonts w:ascii="Calibri" w:hAnsi="Calibri" w:cs="Calibri"/>
                <w:color w:val="000000"/>
                <w:sz w:val="22"/>
                <w:szCs w:val="22"/>
              </w:rPr>
              <w:t>grip_force_stream</w:t>
            </w:r>
            <w:proofErr w:type="spellEnd"/>
            <w:r w:rsidRPr="006110CD">
              <w:rPr>
                <w:rFonts w:ascii="Calibri" w:hAnsi="Calibri" w:cs="Calibri"/>
                <w:color w:val="000000"/>
                <w:sz w:val="22"/>
                <w:szCs w:val="22"/>
              </w:rPr>
              <w:t>/</w:t>
            </w:r>
            <w:proofErr w:type="spellStart"/>
            <w:r w:rsidRPr="006110CD">
              <w:rPr>
                <w:rFonts w:ascii="Calibri" w:hAnsi="Calibri" w:cs="Calibri"/>
                <w:color w:val="000000"/>
                <w:sz w:val="22"/>
                <w:szCs w:val="22"/>
              </w:rPr>
              <w:t>header</w:t>
            </w:r>
            <w:proofErr w:type="spellEnd"/>
            <w:r w:rsidRPr="006110CD">
              <w:rPr>
                <w:rFonts w:ascii="Calibri" w:hAnsi="Calibri" w:cs="Calibri"/>
                <w:color w:val="000000"/>
                <w:sz w:val="22"/>
                <w:szCs w:val="22"/>
              </w:rPr>
              <w:t>/</w:t>
            </w:r>
            <w:proofErr w:type="spellStart"/>
            <w:r w:rsidRPr="006110CD">
              <w:rPr>
                <w:rFonts w:ascii="Calibri" w:hAnsi="Calibri" w:cs="Calibri"/>
                <w:color w:val="000000"/>
                <w:sz w:val="22"/>
                <w:szCs w:val="22"/>
              </w:rPr>
              <w:t>seq</w:t>
            </w:r>
            <w:proofErr w:type="spellEnd"/>
          </w:p>
        </w:tc>
        <w:tc>
          <w:tcPr>
            <w:tcW w:w="1417" w:type="dxa"/>
            <w:shd w:val="clear" w:color="auto" w:fill="auto"/>
            <w:noWrap/>
            <w:vAlign w:val="bottom"/>
            <w:hideMark/>
          </w:tcPr>
          <w:p w14:paraId="0E061C2F" w14:textId="77777777" w:rsidR="005864CB" w:rsidRPr="006110CD" w:rsidRDefault="005864CB" w:rsidP="00223A6B">
            <w:pPr>
              <w:spacing w:before="0" w:after="0" w:line="240" w:lineRule="auto"/>
              <w:jc w:val="left"/>
              <w:rPr>
                <w:rFonts w:ascii="Calibri" w:hAnsi="Calibri" w:cs="Calibri"/>
                <w:color w:val="000000"/>
                <w:sz w:val="22"/>
                <w:szCs w:val="22"/>
              </w:rPr>
            </w:pPr>
            <w:r w:rsidRPr="006110CD">
              <w:rPr>
                <w:rFonts w:ascii="Calibri" w:hAnsi="Calibri" w:cs="Calibri"/>
                <w:color w:val="000000"/>
                <w:sz w:val="22"/>
                <w:szCs w:val="22"/>
              </w:rPr>
              <w:t>/</w:t>
            </w:r>
            <w:proofErr w:type="spellStart"/>
            <w:r w:rsidRPr="006110CD">
              <w:rPr>
                <w:rFonts w:ascii="Calibri" w:hAnsi="Calibri" w:cs="Calibri"/>
                <w:color w:val="000000"/>
                <w:sz w:val="22"/>
                <w:szCs w:val="22"/>
              </w:rPr>
              <w:t>gdx</w:t>
            </w:r>
            <w:proofErr w:type="spellEnd"/>
            <w:r w:rsidRPr="006110CD">
              <w:rPr>
                <w:rFonts w:ascii="Calibri" w:hAnsi="Calibri" w:cs="Calibri"/>
                <w:color w:val="000000"/>
                <w:sz w:val="22"/>
                <w:szCs w:val="22"/>
              </w:rPr>
              <w:t>/</w:t>
            </w:r>
            <w:proofErr w:type="spellStart"/>
            <w:r w:rsidRPr="006110CD">
              <w:rPr>
                <w:rFonts w:ascii="Calibri" w:hAnsi="Calibri" w:cs="Calibri"/>
                <w:color w:val="000000"/>
                <w:sz w:val="22"/>
                <w:szCs w:val="22"/>
              </w:rPr>
              <w:t>grip_force_stream</w:t>
            </w:r>
            <w:proofErr w:type="spellEnd"/>
            <w:r w:rsidRPr="006110CD">
              <w:rPr>
                <w:rFonts w:ascii="Calibri" w:hAnsi="Calibri" w:cs="Calibri"/>
                <w:color w:val="000000"/>
                <w:sz w:val="22"/>
                <w:szCs w:val="22"/>
              </w:rPr>
              <w:t>/</w:t>
            </w:r>
            <w:proofErr w:type="spellStart"/>
            <w:r w:rsidRPr="006110CD">
              <w:rPr>
                <w:rFonts w:ascii="Calibri" w:hAnsi="Calibri" w:cs="Calibri"/>
                <w:color w:val="000000"/>
                <w:sz w:val="22"/>
                <w:szCs w:val="22"/>
              </w:rPr>
              <w:t>header</w:t>
            </w:r>
            <w:proofErr w:type="spellEnd"/>
            <w:r w:rsidRPr="006110CD">
              <w:rPr>
                <w:rFonts w:ascii="Calibri" w:hAnsi="Calibri" w:cs="Calibri"/>
                <w:color w:val="000000"/>
                <w:sz w:val="22"/>
                <w:szCs w:val="22"/>
              </w:rPr>
              <w:t>/</w:t>
            </w:r>
            <w:proofErr w:type="spellStart"/>
            <w:r w:rsidRPr="006110CD">
              <w:rPr>
                <w:rFonts w:ascii="Calibri" w:hAnsi="Calibri" w:cs="Calibri"/>
                <w:color w:val="000000"/>
                <w:sz w:val="22"/>
                <w:szCs w:val="22"/>
              </w:rPr>
              <w:t>stamp</w:t>
            </w:r>
            <w:proofErr w:type="spellEnd"/>
          </w:p>
        </w:tc>
        <w:tc>
          <w:tcPr>
            <w:tcW w:w="1843" w:type="dxa"/>
            <w:shd w:val="clear" w:color="auto" w:fill="auto"/>
            <w:noWrap/>
            <w:vAlign w:val="bottom"/>
            <w:hideMark/>
          </w:tcPr>
          <w:p w14:paraId="1B73E216" w14:textId="28ABDC4B" w:rsidR="005864CB" w:rsidRPr="006110CD" w:rsidRDefault="005864CB" w:rsidP="00877775">
            <w:pPr>
              <w:spacing w:before="0" w:after="0" w:line="240" w:lineRule="auto"/>
              <w:jc w:val="left"/>
              <w:rPr>
                <w:rFonts w:ascii="Calibri" w:hAnsi="Calibri" w:cs="Calibri"/>
                <w:color w:val="000000"/>
                <w:sz w:val="22"/>
                <w:szCs w:val="22"/>
              </w:rPr>
            </w:pPr>
            <w:r w:rsidRPr="006110CD">
              <w:rPr>
                <w:rFonts w:ascii="Calibri" w:hAnsi="Calibri" w:cs="Calibri"/>
                <w:color w:val="000000"/>
                <w:sz w:val="22"/>
                <w:szCs w:val="22"/>
              </w:rPr>
              <w:t>/shimmer0/</w:t>
            </w:r>
            <w:commentRangeStart w:id="2129"/>
            <w:proofErr w:type="spellStart"/>
            <w:del w:id="2130" w:author="Windows User" w:date="2023-02-21T19:39:00Z">
              <w:r w:rsidRPr="006110CD" w:rsidDel="00917B89">
                <w:rPr>
                  <w:rFonts w:ascii="Calibri" w:hAnsi="Calibri" w:cs="Calibri"/>
                  <w:color w:val="000000"/>
                  <w:sz w:val="22"/>
                  <w:szCs w:val="22"/>
                </w:rPr>
                <w:delText>clean</w:delText>
              </w:r>
            </w:del>
            <w:commentRangeEnd w:id="2129"/>
            <w:ins w:id="2131" w:author="Windows User" w:date="2023-02-21T19:39:00Z">
              <w:r w:rsidR="00917B89">
                <w:rPr>
                  <w:rFonts w:ascii="Calibri" w:hAnsi="Calibri" w:cs="Calibri"/>
                  <w:color w:val="000000"/>
                  <w:sz w:val="22"/>
                  <w:szCs w:val="22"/>
                </w:rPr>
                <w:t>raw</w:t>
              </w:r>
            </w:ins>
            <w:r w:rsidR="009352A1">
              <w:rPr>
                <w:rStyle w:val="CommentReference"/>
              </w:rPr>
              <w:commentReference w:id="2129"/>
            </w:r>
            <w:r w:rsidRPr="006110CD">
              <w:rPr>
                <w:rFonts w:ascii="Calibri" w:hAnsi="Calibri" w:cs="Calibri"/>
                <w:color w:val="000000"/>
                <w:sz w:val="22"/>
                <w:szCs w:val="22"/>
              </w:rPr>
              <w:t>_emg_stream</w:t>
            </w:r>
            <w:proofErr w:type="spellEnd"/>
            <w:r w:rsidRPr="006110CD">
              <w:rPr>
                <w:rFonts w:ascii="Calibri" w:hAnsi="Calibri" w:cs="Calibri"/>
                <w:color w:val="000000"/>
                <w:sz w:val="22"/>
                <w:szCs w:val="22"/>
              </w:rPr>
              <w:t>/emg_ch1</w:t>
            </w:r>
          </w:p>
        </w:tc>
        <w:tc>
          <w:tcPr>
            <w:tcW w:w="1554" w:type="dxa"/>
            <w:shd w:val="clear" w:color="auto" w:fill="auto"/>
            <w:noWrap/>
            <w:vAlign w:val="bottom"/>
            <w:hideMark/>
          </w:tcPr>
          <w:p w14:paraId="47B52382" w14:textId="77777777" w:rsidR="005864CB" w:rsidRPr="006110CD" w:rsidRDefault="005864CB" w:rsidP="00223A6B">
            <w:pPr>
              <w:spacing w:before="0" w:after="0" w:line="240" w:lineRule="auto"/>
              <w:jc w:val="left"/>
              <w:rPr>
                <w:rFonts w:ascii="Calibri" w:hAnsi="Calibri" w:cs="Calibri"/>
                <w:color w:val="000000"/>
                <w:sz w:val="22"/>
                <w:szCs w:val="22"/>
              </w:rPr>
            </w:pPr>
            <w:r w:rsidRPr="006110CD">
              <w:rPr>
                <w:rFonts w:ascii="Calibri" w:hAnsi="Calibri" w:cs="Calibri"/>
                <w:color w:val="000000"/>
                <w:sz w:val="22"/>
                <w:szCs w:val="22"/>
              </w:rPr>
              <w:t>/shimmer0/</w:t>
            </w:r>
            <w:proofErr w:type="spellStart"/>
            <w:r w:rsidRPr="006110CD">
              <w:rPr>
                <w:rFonts w:ascii="Calibri" w:hAnsi="Calibri" w:cs="Calibri"/>
                <w:color w:val="000000"/>
                <w:sz w:val="22"/>
                <w:szCs w:val="22"/>
              </w:rPr>
              <w:t>clean_emg_stream</w:t>
            </w:r>
            <w:proofErr w:type="spellEnd"/>
            <w:r w:rsidRPr="006110CD">
              <w:rPr>
                <w:rFonts w:ascii="Calibri" w:hAnsi="Calibri" w:cs="Calibri"/>
                <w:color w:val="000000"/>
                <w:sz w:val="22"/>
                <w:szCs w:val="22"/>
              </w:rPr>
              <w:t>/emg_ch2</w:t>
            </w:r>
          </w:p>
        </w:tc>
      </w:tr>
      <w:tr w:rsidR="005864CB" w:rsidRPr="006110CD" w14:paraId="77C831AB" w14:textId="77777777" w:rsidTr="00223A6B">
        <w:trPr>
          <w:trHeight w:val="288"/>
        </w:trPr>
        <w:tc>
          <w:tcPr>
            <w:tcW w:w="1838" w:type="dxa"/>
            <w:shd w:val="clear" w:color="auto" w:fill="auto"/>
            <w:noWrap/>
            <w:vAlign w:val="bottom"/>
            <w:hideMark/>
          </w:tcPr>
          <w:p w14:paraId="68369170"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167031905,75316</w:t>
            </w:r>
          </w:p>
        </w:tc>
        <w:tc>
          <w:tcPr>
            <w:tcW w:w="1134" w:type="dxa"/>
            <w:shd w:val="clear" w:color="auto" w:fill="auto"/>
            <w:noWrap/>
            <w:vAlign w:val="bottom"/>
            <w:hideMark/>
          </w:tcPr>
          <w:p w14:paraId="1076761E"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2B9E1D1D"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6BCFAE8F"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196899AA"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0,017493</w:t>
            </w:r>
          </w:p>
        </w:tc>
        <w:tc>
          <w:tcPr>
            <w:tcW w:w="1554" w:type="dxa"/>
            <w:shd w:val="clear" w:color="auto" w:fill="auto"/>
            <w:noWrap/>
            <w:vAlign w:val="bottom"/>
            <w:hideMark/>
          </w:tcPr>
          <w:p w14:paraId="5CDBD005"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0,017365</w:t>
            </w:r>
          </w:p>
        </w:tc>
      </w:tr>
      <w:tr w:rsidR="005864CB" w:rsidRPr="006110CD" w14:paraId="562FB9AE" w14:textId="77777777" w:rsidTr="00223A6B">
        <w:trPr>
          <w:trHeight w:val="288"/>
        </w:trPr>
        <w:tc>
          <w:tcPr>
            <w:tcW w:w="1838" w:type="dxa"/>
            <w:shd w:val="clear" w:color="auto" w:fill="auto"/>
            <w:noWrap/>
            <w:vAlign w:val="bottom"/>
            <w:hideMark/>
          </w:tcPr>
          <w:p w14:paraId="562675DD"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167031905,75328</w:t>
            </w:r>
          </w:p>
        </w:tc>
        <w:tc>
          <w:tcPr>
            <w:tcW w:w="1134" w:type="dxa"/>
            <w:shd w:val="clear" w:color="auto" w:fill="auto"/>
            <w:noWrap/>
            <w:vAlign w:val="bottom"/>
            <w:hideMark/>
          </w:tcPr>
          <w:p w14:paraId="1C848C29"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-0,376633</w:t>
            </w:r>
          </w:p>
        </w:tc>
        <w:tc>
          <w:tcPr>
            <w:tcW w:w="1276" w:type="dxa"/>
            <w:shd w:val="clear" w:color="auto" w:fill="auto"/>
            <w:noWrap/>
            <w:vAlign w:val="bottom"/>
            <w:hideMark/>
          </w:tcPr>
          <w:p w14:paraId="2401B173"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1338157</w:t>
            </w:r>
          </w:p>
        </w:tc>
        <w:tc>
          <w:tcPr>
            <w:tcW w:w="1417" w:type="dxa"/>
            <w:shd w:val="clear" w:color="auto" w:fill="auto"/>
            <w:noWrap/>
            <w:vAlign w:val="bottom"/>
            <w:hideMark/>
          </w:tcPr>
          <w:p w14:paraId="7001573A"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1670319054</w:t>
            </w:r>
          </w:p>
        </w:tc>
        <w:tc>
          <w:tcPr>
            <w:tcW w:w="1843" w:type="dxa"/>
            <w:shd w:val="clear" w:color="auto" w:fill="auto"/>
            <w:noWrap/>
            <w:vAlign w:val="bottom"/>
            <w:hideMark/>
          </w:tcPr>
          <w:p w14:paraId="7E7C2CB9"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554" w:type="dxa"/>
            <w:shd w:val="clear" w:color="auto" w:fill="auto"/>
            <w:noWrap/>
            <w:vAlign w:val="bottom"/>
            <w:hideMark/>
          </w:tcPr>
          <w:p w14:paraId="7CCCC1B2" w14:textId="77777777" w:rsidR="005864CB" w:rsidRPr="006110CD" w:rsidRDefault="005864CB" w:rsidP="00223A6B">
            <w:pPr>
              <w:spacing w:before="0" w:after="0" w:line="240" w:lineRule="auto"/>
              <w:jc w:val="left"/>
              <w:rPr>
                <w:sz w:val="20"/>
                <w:szCs w:val="20"/>
              </w:rPr>
            </w:pPr>
          </w:p>
        </w:tc>
      </w:tr>
      <w:tr w:rsidR="005864CB" w:rsidRPr="006110CD" w14:paraId="5B43C61E" w14:textId="77777777" w:rsidTr="00223A6B">
        <w:trPr>
          <w:trHeight w:val="288"/>
        </w:trPr>
        <w:tc>
          <w:tcPr>
            <w:tcW w:w="1838" w:type="dxa"/>
            <w:shd w:val="clear" w:color="auto" w:fill="auto"/>
            <w:noWrap/>
            <w:vAlign w:val="bottom"/>
            <w:hideMark/>
          </w:tcPr>
          <w:p w14:paraId="7FF33753"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167031905,75536</w:t>
            </w:r>
          </w:p>
        </w:tc>
        <w:tc>
          <w:tcPr>
            <w:tcW w:w="1134" w:type="dxa"/>
            <w:shd w:val="clear" w:color="auto" w:fill="auto"/>
            <w:noWrap/>
            <w:vAlign w:val="bottom"/>
            <w:hideMark/>
          </w:tcPr>
          <w:p w14:paraId="309E79AB"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4AAE5B2E"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1DECC72F"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1FA216E4"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0,017501</w:t>
            </w:r>
          </w:p>
        </w:tc>
        <w:tc>
          <w:tcPr>
            <w:tcW w:w="1554" w:type="dxa"/>
            <w:shd w:val="clear" w:color="auto" w:fill="auto"/>
            <w:noWrap/>
            <w:vAlign w:val="bottom"/>
            <w:hideMark/>
          </w:tcPr>
          <w:p w14:paraId="2854E0E0"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0,017359</w:t>
            </w:r>
          </w:p>
        </w:tc>
      </w:tr>
      <w:tr w:rsidR="005864CB" w:rsidRPr="006110CD" w14:paraId="3C8BE339" w14:textId="77777777" w:rsidTr="00223A6B">
        <w:trPr>
          <w:trHeight w:val="288"/>
        </w:trPr>
        <w:tc>
          <w:tcPr>
            <w:tcW w:w="1838" w:type="dxa"/>
            <w:shd w:val="clear" w:color="auto" w:fill="auto"/>
            <w:noWrap/>
            <w:vAlign w:val="bottom"/>
            <w:hideMark/>
          </w:tcPr>
          <w:p w14:paraId="52145772"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167031905,75756</w:t>
            </w:r>
          </w:p>
        </w:tc>
        <w:tc>
          <w:tcPr>
            <w:tcW w:w="1134" w:type="dxa"/>
            <w:shd w:val="clear" w:color="auto" w:fill="auto"/>
            <w:noWrap/>
            <w:vAlign w:val="bottom"/>
            <w:hideMark/>
          </w:tcPr>
          <w:p w14:paraId="716B957D"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4752DDE3"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51172282"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7F93B548"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0,017516</w:t>
            </w:r>
          </w:p>
        </w:tc>
        <w:tc>
          <w:tcPr>
            <w:tcW w:w="1554" w:type="dxa"/>
            <w:shd w:val="clear" w:color="auto" w:fill="auto"/>
            <w:noWrap/>
            <w:vAlign w:val="bottom"/>
            <w:hideMark/>
          </w:tcPr>
          <w:p w14:paraId="609E861D"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0,017355</w:t>
            </w:r>
          </w:p>
        </w:tc>
      </w:tr>
      <w:tr w:rsidR="005864CB" w:rsidRPr="006110CD" w14:paraId="2FFAE05C" w14:textId="77777777" w:rsidTr="00223A6B">
        <w:trPr>
          <w:trHeight w:val="288"/>
        </w:trPr>
        <w:tc>
          <w:tcPr>
            <w:tcW w:w="1838" w:type="dxa"/>
            <w:shd w:val="clear" w:color="auto" w:fill="auto"/>
            <w:noWrap/>
            <w:vAlign w:val="bottom"/>
            <w:hideMark/>
          </w:tcPr>
          <w:p w14:paraId="5D98CFA2"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167031905,75886</w:t>
            </w:r>
          </w:p>
        </w:tc>
        <w:tc>
          <w:tcPr>
            <w:tcW w:w="1134" w:type="dxa"/>
            <w:shd w:val="clear" w:color="auto" w:fill="auto"/>
            <w:noWrap/>
            <w:vAlign w:val="bottom"/>
            <w:hideMark/>
          </w:tcPr>
          <w:p w14:paraId="4A625018"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38A7852E"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0DAD1519"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440F1C53"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0,017519</w:t>
            </w:r>
          </w:p>
        </w:tc>
        <w:tc>
          <w:tcPr>
            <w:tcW w:w="1554" w:type="dxa"/>
            <w:shd w:val="clear" w:color="auto" w:fill="auto"/>
            <w:noWrap/>
            <w:vAlign w:val="bottom"/>
            <w:hideMark/>
          </w:tcPr>
          <w:p w14:paraId="12BE777E"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0,017363</w:t>
            </w:r>
          </w:p>
        </w:tc>
      </w:tr>
      <w:tr w:rsidR="005864CB" w:rsidRPr="006110CD" w14:paraId="19F41CFF" w14:textId="77777777" w:rsidTr="00223A6B">
        <w:trPr>
          <w:trHeight w:val="288"/>
        </w:trPr>
        <w:tc>
          <w:tcPr>
            <w:tcW w:w="1838" w:type="dxa"/>
            <w:shd w:val="clear" w:color="auto" w:fill="auto"/>
            <w:noWrap/>
            <w:vAlign w:val="bottom"/>
            <w:hideMark/>
          </w:tcPr>
          <w:p w14:paraId="467DFD1E"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167031905,75998</w:t>
            </w:r>
          </w:p>
        </w:tc>
        <w:tc>
          <w:tcPr>
            <w:tcW w:w="1134" w:type="dxa"/>
            <w:shd w:val="clear" w:color="auto" w:fill="auto"/>
            <w:noWrap/>
            <w:vAlign w:val="bottom"/>
            <w:hideMark/>
          </w:tcPr>
          <w:p w14:paraId="6A643D9D"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229CA872"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6EF6F348"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12DFF124" w14:textId="77777777" w:rsidR="005864CB" w:rsidRPr="006110CD" w:rsidRDefault="005864CB" w:rsidP="00223A6B">
            <w:pPr>
              <w:spacing w:before="0" w:after="0" w:line="240" w:lineRule="auto"/>
              <w:jc w:val="left"/>
              <w:rPr>
                <w:sz w:val="20"/>
                <w:szCs w:val="20"/>
              </w:rPr>
            </w:pPr>
          </w:p>
        </w:tc>
        <w:tc>
          <w:tcPr>
            <w:tcW w:w="1554" w:type="dxa"/>
            <w:shd w:val="clear" w:color="auto" w:fill="auto"/>
            <w:noWrap/>
            <w:vAlign w:val="bottom"/>
            <w:hideMark/>
          </w:tcPr>
          <w:p w14:paraId="3432BFC8" w14:textId="77777777" w:rsidR="005864CB" w:rsidRPr="006110CD" w:rsidRDefault="005864CB" w:rsidP="00223A6B">
            <w:pPr>
              <w:spacing w:before="0" w:after="0" w:line="240" w:lineRule="auto"/>
              <w:jc w:val="left"/>
              <w:rPr>
                <w:sz w:val="20"/>
                <w:szCs w:val="20"/>
              </w:rPr>
            </w:pPr>
          </w:p>
        </w:tc>
      </w:tr>
      <w:tr w:rsidR="005864CB" w:rsidRPr="006110CD" w14:paraId="0CF7BFD8" w14:textId="77777777" w:rsidTr="00223A6B">
        <w:trPr>
          <w:trHeight w:val="288"/>
        </w:trPr>
        <w:tc>
          <w:tcPr>
            <w:tcW w:w="1838" w:type="dxa"/>
            <w:shd w:val="clear" w:color="auto" w:fill="auto"/>
            <w:noWrap/>
            <w:vAlign w:val="bottom"/>
            <w:hideMark/>
          </w:tcPr>
          <w:p w14:paraId="45092519"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167031905,76085</w:t>
            </w:r>
          </w:p>
        </w:tc>
        <w:tc>
          <w:tcPr>
            <w:tcW w:w="1134" w:type="dxa"/>
            <w:shd w:val="clear" w:color="auto" w:fill="auto"/>
            <w:noWrap/>
            <w:vAlign w:val="bottom"/>
            <w:hideMark/>
          </w:tcPr>
          <w:p w14:paraId="0AE10E58"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76F00CC6"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7226FAB8"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5C6D492C"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0,017526</w:t>
            </w:r>
          </w:p>
        </w:tc>
        <w:tc>
          <w:tcPr>
            <w:tcW w:w="1554" w:type="dxa"/>
            <w:shd w:val="clear" w:color="auto" w:fill="auto"/>
            <w:noWrap/>
            <w:vAlign w:val="bottom"/>
            <w:hideMark/>
          </w:tcPr>
          <w:p w14:paraId="679CFF37"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0,017387</w:t>
            </w:r>
          </w:p>
        </w:tc>
      </w:tr>
      <w:tr w:rsidR="005864CB" w:rsidRPr="006110CD" w14:paraId="0D03907C" w14:textId="77777777" w:rsidTr="00223A6B">
        <w:trPr>
          <w:trHeight w:val="288"/>
        </w:trPr>
        <w:tc>
          <w:tcPr>
            <w:tcW w:w="1838" w:type="dxa"/>
            <w:shd w:val="clear" w:color="auto" w:fill="auto"/>
            <w:noWrap/>
            <w:vAlign w:val="bottom"/>
            <w:hideMark/>
          </w:tcPr>
          <w:p w14:paraId="1787734D"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167031905,76195</w:t>
            </w:r>
          </w:p>
        </w:tc>
        <w:tc>
          <w:tcPr>
            <w:tcW w:w="1134" w:type="dxa"/>
            <w:shd w:val="clear" w:color="auto" w:fill="auto"/>
            <w:noWrap/>
            <w:vAlign w:val="bottom"/>
            <w:hideMark/>
          </w:tcPr>
          <w:p w14:paraId="425EFC6E"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5106EF49"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1216AFDE"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0B65A427" w14:textId="77777777" w:rsidR="005864CB" w:rsidRPr="006110CD" w:rsidRDefault="005864CB" w:rsidP="00223A6B">
            <w:pPr>
              <w:spacing w:before="0" w:after="0" w:line="240" w:lineRule="auto"/>
              <w:jc w:val="left"/>
              <w:rPr>
                <w:sz w:val="20"/>
                <w:szCs w:val="20"/>
              </w:rPr>
            </w:pPr>
          </w:p>
        </w:tc>
        <w:tc>
          <w:tcPr>
            <w:tcW w:w="1554" w:type="dxa"/>
            <w:shd w:val="clear" w:color="auto" w:fill="auto"/>
            <w:noWrap/>
            <w:vAlign w:val="bottom"/>
            <w:hideMark/>
          </w:tcPr>
          <w:p w14:paraId="5557311A" w14:textId="77777777" w:rsidR="005864CB" w:rsidRPr="006110CD" w:rsidRDefault="005864CB" w:rsidP="00223A6B">
            <w:pPr>
              <w:spacing w:before="0" w:after="0" w:line="240" w:lineRule="auto"/>
              <w:jc w:val="left"/>
              <w:rPr>
                <w:sz w:val="20"/>
                <w:szCs w:val="20"/>
              </w:rPr>
            </w:pPr>
          </w:p>
        </w:tc>
      </w:tr>
      <w:tr w:rsidR="005864CB" w:rsidRPr="006110CD" w14:paraId="44730A17" w14:textId="77777777" w:rsidTr="00223A6B">
        <w:trPr>
          <w:trHeight w:val="288"/>
        </w:trPr>
        <w:tc>
          <w:tcPr>
            <w:tcW w:w="1838" w:type="dxa"/>
            <w:shd w:val="clear" w:color="auto" w:fill="auto"/>
            <w:noWrap/>
            <w:vAlign w:val="bottom"/>
            <w:hideMark/>
          </w:tcPr>
          <w:p w14:paraId="5CCA96F3"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167031905,76305</w:t>
            </w:r>
          </w:p>
        </w:tc>
        <w:tc>
          <w:tcPr>
            <w:tcW w:w="1134" w:type="dxa"/>
            <w:shd w:val="clear" w:color="auto" w:fill="auto"/>
            <w:noWrap/>
            <w:vAlign w:val="bottom"/>
            <w:hideMark/>
          </w:tcPr>
          <w:p w14:paraId="630DC111"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21B48C62"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267A51F6"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3DA71359"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0,017497</w:t>
            </w:r>
          </w:p>
        </w:tc>
        <w:tc>
          <w:tcPr>
            <w:tcW w:w="1554" w:type="dxa"/>
            <w:shd w:val="clear" w:color="auto" w:fill="auto"/>
            <w:noWrap/>
            <w:vAlign w:val="bottom"/>
            <w:hideMark/>
          </w:tcPr>
          <w:p w14:paraId="4D9E1406"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0,017355</w:t>
            </w:r>
          </w:p>
        </w:tc>
      </w:tr>
      <w:tr w:rsidR="005864CB" w:rsidRPr="006110CD" w14:paraId="085F13CB" w14:textId="77777777" w:rsidTr="00223A6B">
        <w:trPr>
          <w:trHeight w:val="288"/>
        </w:trPr>
        <w:tc>
          <w:tcPr>
            <w:tcW w:w="1838" w:type="dxa"/>
            <w:shd w:val="clear" w:color="auto" w:fill="auto"/>
            <w:noWrap/>
            <w:vAlign w:val="bottom"/>
            <w:hideMark/>
          </w:tcPr>
          <w:p w14:paraId="0C56DB04"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167031905,76415</w:t>
            </w:r>
          </w:p>
        </w:tc>
        <w:tc>
          <w:tcPr>
            <w:tcW w:w="1134" w:type="dxa"/>
            <w:shd w:val="clear" w:color="auto" w:fill="auto"/>
            <w:noWrap/>
            <w:vAlign w:val="bottom"/>
            <w:hideMark/>
          </w:tcPr>
          <w:p w14:paraId="7B1CE6F1"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1ED49820"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5CDCBEBE"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1B8E64EE"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0,017428</w:t>
            </w:r>
          </w:p>
        </w:tc>
        <w:tc>
          <w:tcPr>
            <w:tcW w:w="1554" w:type="dxa"/>
            <w:shd w:val="clear" w:color="auto" w:fill="auto"/>
            <w:noWrap/>
            <w:vAlign w:val="bottom"/>
            <w:hideMark/>
          </w:tcPr>
          <w:p w14:paraId="40C2B323"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0,01728</w:t>
            </w:r>
          </w:p>
        </w:tc>
      </w:tr>
      <w:tr w:rsidR="005864CB" w:rsidRPr="006110CD" w14:paraId="3D6A5CE9" w14:textId="77777777" w:rsidTr="00223A6B">
        <w:trPr>
          <w:trHeight w:val="288"/>
        </w:trPr>
        <w:tc>
          <w:tcPr>
            <w:tcW w:w="1838" w:type="dxa"/>
            <w:shd w:val="clear" w:color="auto" w:fill="auto"/>
            <w:noWrap/>
            <w:vAlign w:val="bottom"/>
            <w:hideMark/>
          </w:tcPr>
          <w:p w14:paraId="42871090"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167031905,76525</w:t>
            </w:r>
          </w:p>
        </w:tc>
        <w:tc>
          <w:tcPr>
            <w:tcW w:w="1134" w:type="dxa"/>
            <w:shd w:val="clear" w:color="auto" w:fill="auto"/>
            <w:noWrap/>
            <w:vAlign w:val="bottom"/>
            <w:hideMark/>
          </w:tcPr>
          <w:p w14:paraId="52933888"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74EC9989"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33CB1EB2"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12656B4F"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0,017365</w:t>
            </w:r>
          </w:p>
        </w:tc>
        <w:tc>
          <w:tcPr>
            <w:tcW w:w="1554" w:type="dxa"/>
            <w:shd w:val="clear" w:color="auto" w:fill="auto"/>
            <w:noWrap/>
            <w:vAlign w:val="bottom"/>
            <w:hideMark/>
          </w:tcPr>
          <w:p w14:paraId="57D2649A"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0,017206</w:t>
            </w:r>
          </w:p>
        </w:tc>
      </w:tr>
      <w:tr w:rsidR="005864CB" w:rsidRPr="006110CD" w14:paraId="6E37C076" w14:textId="77777777" w:rsidTr="00223A6B">
        <w:trPr>
          <w:trHeight w:val="288"/>
        </w:trPr>
        <w:tc>
          <w:tcPr>
            <w:tcW w:w="1838" w:type="dxa"/>
            <w:shd w:val="clear" w:color="auto" w:fill="auto"/>
            <w:noWrap/>
            <w:vAlign w:val="bottom"/>
            <w:hideMark/>
          </w:tcPr>
          <w:p w14:paraId="347B1EE0"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167031905,76635</w:t>
            </w:r>
          </w:p>
        </w:tc>
        <w:tc>
          <w:tcPr>
            <w:tcW w:w="1134" w:type="dxa"/>
            <w:shd w:val="clear" w:color="auto" w:fill="auto"/>
            <w:noWrap/>
            <w:vAlign w:val="bottom"/>
            <w:hideMark/>
          </w:tcPr>
          <w:p w14:paraId="725C551C"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5B39F5ED"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599C6E85"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6148D3F5" w14:textId="77777777" w:rsidR="005864CB" w:rsidRPr="006110CD" w:rsidRDefault="005864CB" w:rsidP="00223A6B">
            <w:pPr>
              <w:spacing w:before="0" w:after="0" w:line="240" w:lineRule="auto"/>
              <w:jc w:val="left"/>
              <w:rPr>
                <w:sz w:val="20"/>
                <w:szCs w:val="20"/>
              </w:rPr>
            </w:pPr>
          </w:p>
        </w:tc>
        <w:tc>
          <w:tcPr>
            <w:tcW w:w="1554" w:type="dxa"/>
            <w:shd w:val="clear" w:color="auto" w:fill="auto"/>
            <w:noWrap/>
            <w:vAlign w:val="bottom"/>
            <w:hideMark/>
          </w:tcPr>
          <w:p w14:paraId="41F85092" w14:textId="77777777" w:rsidR="005864CB" w:rsidRPr="006110CD" w:rsidRDefault="005864CB" w:rsidP="00223A6B">
            <w:pPr>
              <w:spacing w:before="0" w:after="0" w:line="240" w:lineRule="auto"/>
              <w:jc w:val="left"/>
              <w:rPr>
                <w:sz w:val="20"/>
                <w:szCs w:val="20"/>
              </w:rPr>
            </w:pPr>
          </w:p>
        </w:tc>
      </w:tr>
      <w:tr w:rsidR="005864CB" w:rsidRPr="006110CD" w14:paraId="266FC708" w14:textId="77777777" w:rsidTr="00223A6B">
        <w:trPr>
          <w:trHeight w:val="288"/>
        </w:trPr>
        <w:tc>
          <w:tcPr>
            <w:tcW w:w="1838" w:type="dxa"/>
            <w:shd w:val="clear" w:color="auto" w:fill="auto"/>
            <w:noWrap/>
            <w:vAlign w:val="bottom"/>
            <w:hideMark/>
          </w:tcPr>
          <w:p w14:paraId="6BDF5D62"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167031905,76744</w:t>
            </w:r>
          </w:p>
        </w:tc>
        <w:tc>
          <w:tcPr>
            <w:tcW w:w="1134" w:type="dxa"/>
            <w:shd w:val="clear" w:color="auto" w:fill="auto"/>
            <w:noWrap/>
            <w:vAlign w:val="bottom"/>
            <w:hideMark/>
          </w:tcPr>
          <w:p w14:paraId="730E75CE"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0CCA4DC2"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4815D0EF"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07FD4947"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0,017333</w:t>
            </w:r>
          </w:p>
        </w:tc>
        <w:tc>
          <w:tcPr>
            <w:tcW w:w="1554" w:type="dxa"/>
            <w:shd w:val="clear" w:color="auto" w:fill="auto"/>
            <w:noWrap/>
            <w:vAlign w:val="bottom"/>
            <w:hideMark/>
          </w:tcPr>
          <w:p w14:paraId="1AF0E437"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0,017172</w:t>
            </w:r>
          </w:p>
        </w:tc>
      </w:tr>
      <w:tr w:rsidR="005864CB" w:rsidRPr="006110CD" w14:paraId="1ED3AA64" w14:textId="77777777" w:rsidTr="00223A6B">
        <w:trPr>
          <w:trHeight w:val="288"/>
        </w:trPr>
        <w:tc>
          <w:tcPr>
            <w:tcW w:w="1838" w:type="dxa"/>
            <w:shd w:val="clear" w:color="auto" w:fill="auto"/>
            <w:noWrap/>
            <w:vAlign w:val="bottom"/>
            <w:hideMark/>
          </w:tcPr>
          <w:p w14:paraId="29334876"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167031905,76854</w:t>
            </w:r>
          </w:p>
        </w:tc>
        <w:tc>
          <w:tcPr>
            <w:tcW w:w="1134" w:type="dxa"/>
            <w:shd w:val="clear" w:color="auto" w:fill="auto"/>
            <w:noWrap/>
            <w:vAlign w:val="bottom"/>
            <w:hideMark/>
          </w:tcPr>
          <w:p w14:paraId="2F6FA671"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69511324"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665840F7"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62C12B5B" w14:textId="77777777" w:rsidR="005864CB" w:rsidRPr="006110CD" w:rsidRDefault="005864CB" w:rsidP="00223A6B">
            <w:pPr>
              <w:spacing w:before="0" w:after="0" w:line="240" w:lineRule="auto"/>
              <w:jc w:val="left"/>
              <w:rPr>
                <w:sz w:val="20"/>
                <w:szCs w:val="20"/>
              </w:rPr>
            </w:pPr>
          </w:p>
        </w:tc>
        <w:tc>
          <w:tcPr>
            <w:tcW w:w="1554" w:type="dxa"/>
            <w:shd w:val="clear" w:color="auto" w:fill="auto"/>
            <w:noWrap/>
            <w:vAlign w:val="bottom"/>
            <w:hideMark/>
          </w:tcPr>
          <w:p w14:paraId="27A923EB" w14:textId="77777777" w:rsidR="005864CB" w:rsidRPr="006110CD" w:rsidRDefault="005864CB" w:rsidP="00223A6B">
            <w:pPr>
              <w:spacing w:before="0" w:after="0" w:line="240" w:lineRule="auto"/>
              <w:jc w:val="left"/>
              <w:rPr>
                <w:sz w:val="20"/>
                <w:szCs w:val="20"/>
              </w:rPr>
            </w:pPr>
          </w:p>
        </w:tc>
      </w:tr>
      <w:tr w:rsidR="005864CB" w:rsidRPr="006110CD" w14:paraId="4AB96C71" w14:textId="77777777" w:rsidTr="00223A6B">
        <w:trPr>
          <w:trHeight w:val="288"/>
        </w:trPr>
        <w:tc>
          <w:tcPr>
            <w:tcW w:w="1838" w:type="dxa"/>
            <w:shd w:val="clear" w:color="auto" w:fill="auto"/>
            <w:noWrap/>
            <w:vAlign w:val="bottom"/>
            <w:hideMark/>
          </w:tcPr>
          <w:p w14:paraId="393C84C3"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167031905,76964</w:t>
            </w:r>
          </w:p>
        </w:tc>
        <w:tc>
          <w:tcPr>
            <w:tcW w:w="1134" w:type="dxa"/>
            <w:shd w:val="clear" w:color="auto" w:fill="auto"/>
            <w:noWrap/>
            <w:vAlign w:val="bottom"/>
            <w:hideMark/>
          </w:tcPr>
          <w:p w14:paraId="61BDFCC9"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5097A3F4"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6479A7EC"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2A2BF23C"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0,017279</w:t>
            </w:r>
          </w:p>
        </w:tc>
        <w:tc>
          <w:tcPr>
            <w:tcW w:w="1554" w:type="dxa"/>
            <w:shd w:val="clear" w:color="auto" w:fill="auto"/>
            <w:noWrap/>
            <w:vAlign w:val="bottom"/>
            <w:hideMark/>
          </w:tcPr>
          <w:p w14:paraId="72F8B80B"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0,017124</w:t>
            </w:r>
          </w:p>
        </w:tc>
      </w:tr>
      <w:tr w:rsidR="005864CB" w:rsidRPr="006110CD" w14:paraId="763FAE1F" w14:textId="77777777" w:rsidTr="00223A6B">
        <w:trPr>
          <w:trHeight w:val="288"/>
        </w:trPr>
        <w:tc>
          <w:tcPr>
            <w:tcW w:w="1838" w:type="dxa"/>
            <w:shd w:val="clear" w:color="auto" w:fill="auto"/>
            <w:noWrap/>
            <w:vAlign w:val="bottom"/>
            <w:hideMark/>
          </w:tcPr>
          <w:p w14:paraId="4681FB00"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167031905,77074</w:t>
            </w:r>
          </w:p>
        </w:tc>
        <w:tc>
          <w:tcPr>
            <w:tcW w:w="1134" w:type="dxa"/>
            <w:shd w:val="clear" w:color="auto" w:fill="auto"/>
            <w:noWrap/>
            <w:vAlign w:val="bottom"/>
            <w:hideMark/>
          </w:tcPr>
          <w:p w14:paraId="03870193"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6D541E52"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4F1C194A"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0402FC23"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0,017154</w:t>
            </w:r>
          </w:p>
        </w:tc>
        <w:tc>
          <w:tcPr>
            <w:tcW w:w="1554" w:type="dxa"/>
            <w:shd w:val="clear" w:color="auto" w:fill="auto"/>
            <w:noWrap/>
            <w:vAlign w:val="bottom"/>
            <w:hideMark/>
          </w:tcPr>
          <w:p w14:paraId="018F6C70"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0,017004</w:t>
            </w:r>
          </w:p>
        </w:tc>
      </w:tr>
      <w:tr w:rsidR="005864CB" w:rsidRPr="006110CD" w14:paraId="379564A4" w14:textId="77777777" w:rsidTr="00223A6B">
        <w:trPr>
          <w:trHeight w:val="288"/>
        </w:trPr>
        <w:tc>
          <w:tcPr>
            <w:tcW w:w="1838" w:type="dxa"/>
            <w:shd w:val="clear" w:color="auto" w:fill="auto"/>
            <w:noWrap/>
            <w:vAlign w:val="bottom"/>
            <w:hideMark/>
          </w:tcPr>
          <w:p w14:paraId="0407C644"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167031905,77184</w:t>
            </w:r>
          </w:p>
        </w:tc>
        <w:tc>
          <w:tcPr>
            <w:tcW w:w="1134" w:type="dxa"/>
            <w:shd w:val="clear" w:color="auto" w:fill="auto"/>
            <w:noWrap/>
            <w:vAlign w:val="bottom"/>
            <w:hideMark/>
          </w:tcPr>
          <w:p w14:paraId="394DC60B"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77B35555"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35DD86B4"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0E8585BB" w14:textId="77777777" w:rsidR="005864CB" w:rsidRPr="006110CD" w:rsidRDefault="005864CB" w:rsidP="00223A6B">
            <w:pPr>
              <w:spacing w:before="0" w:after="0" w:line="240" w:lineRule="auto"/>
              <w:jc w:val="left"/>
              <w:rPr>
                <w:sz w:val="20"/>
                <w:szCs w:val="20"/>
              </w:rPr>
            </w:pPr>
          </w:p>
        </w:tc>
        <w:tc>
          <w:tcPr>
            <w:tcW w:w="1554" w:type="dxa"/>
            <w:shd w:val="clear" w:color="auto" w:fill="auto"/>
            <w:noWrap/>
            <w:vAlign w:val="bottom"/>
            <w:hideMark/>
          </w:tcPr>
          <w:p w14:paraId="3367FE59" w14:textId="77777777" w:rsidR="005864CB" w:rsidRPr="006110CD" w:rsidRDefault="005864CB" w:rsidP="00223A6B">
            <w:pPr>
              <w:spacing w:before="0" w:after="0" w:line="240" w:lineRule="auto"/>
              <w:jc w:val="left"/>
              <w:rPr>
                <w:sz w:val="20"/>
                <w:szCs w:val="20"/>
              </w:rPr>
            </w:pPr>
          </w:p>
        </w:tc>
      </w:tr>
      <w:tr w:rsidR="005864CB" w:rsidRPr="006110CD" w14:paraId="14F73A62" w14:textId="77777777" w:rsidTr="00223A6B">
        <w:trPr>
          <w:trHeight w:val="288"/>
        </w:trPr>
        <w:tc>
          <w:tcPr>
            <w:tcW w:w="1838" w:type="dxa"/>
            <w:shd w:val="clear" w:color="auto" w:fill="auto"/>
            <w:noWrap/>
            <w:vAlign w:val="bottom"/>
            <w:hideMark/>
          </w:tcPr>
          <w:p w14:paraId="7942A5EA"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167031905,77294</w:t>
            </w:r>
          </w:p>
        </w:tc>
        <w:tc>
          <w:tcPr>
            <w:tcW w:w="1134" w:type="dxa"/>
            <w:shd w:val="clear" w:color="auto" w:fill="auto"/>
            <w:noWrap/>
            <w:vAlign w:val="bottom"/>
            <w:hideMark/>
          </w:tcPr>
          <w:p w14:paraId="0CE40702"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22ED9B17"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10638026"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5437ED86"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0,016925</w:t>
            </w:r>
          </w:p>
        </w:tc>
        <w:tc>
          <w:tcPr>
            <w:tcW w:w="1554" w:type="dxa"/>
            <w:shd w:val="clear" w:color="auto" w:fill="auto"/>
            <w:noWrap/>
            <w:vAlign w:val="bottom"/>
            <w:hideMark/>
          </w:tcPr>
          <w:p w14:paraId="009FFE9B"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0,016783</w:t>
            </w:r>
          </w:p>
        </w:tc>
      </w:tr>
      <w:tr w:rsidR="005864CB" w:rsidRPr="006110CD" w14:paraId="31584652" w14:textId="77777777" w:rsidTr="00223A6B">
        <w:trPr>
          <w:trHeight w:val="288"/>
        </w:trPr>
        <w:tc>
          <w:tcPr>
            <w:tcW w:w="1838" w:type="dxa"/>
            <w:shd w:val="clear" w:color="auto" w:fill="auto"/>
            <w:noWrap/>
            <w:vAlign w:val="bottom"/>
            <w:hideMark/>
          </w:tcPr>
          <w:p w14:paraId="6B876C4F"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167031905,77404</w:t>
            </w:r>
          </w:p>
        </w:tc>
        <w:tc>
          <w:tcPr>
            <w:tcW w:w="1134" w:type="dxa"/>
            <w:shd w:val="clear" w:color="auto" w:fill="auto"/>
            <w:noWrap/>
            <w:vAlign w:val="bottom"/>
            <w:hideMark/>
          </w:tcPr>
          <w:p w14:paraId="45530C92"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1E1614A2"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50224B4A"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4EAF37D0" w14:textId="77777777" w:rsidR="005864CB" w:rsidRPr="006110CD" w:rsidRDefault="005864CB" w:rsidP="00223A6B">
            <w:pPr>
              <w:spacing w:before="0" w:after="0" w:line="240" w:lineRule="auto"/>
              <w:jc w:val="left"/>
              <w:rPr>
                <w:sz w:val="20"/>
                <w:szCs w:val="20"/>
              </w:rPr>
            </w:pPr>
          </w:p>
        </w:tc>
        <w:tc>
          <w:tcPr>
            <w:tcW w:w="1554" w:type="dxa"/>
            <w:shd w:val="clear" w:color="auto" w:fill="auto"/>
            <w:noWrap/>
            <w:vAlign w:val="bottom"/>
            <w:hideMark/>
          </w:tcPr>
          <w:p w14:paraId="32FD0FEA" w14:textId="77777777" w:rsidR="005864CB" w:rsidRPr="006110CD" w:rsidRDefault="005864CB" w:rsidP="00223A6B">
            <w:pPr>
              <w:spacing w:before="0" w:after="0" w:line="240" w:lineRule="auto"/>
              <w:jc w:val="left"/>
              <w:rPr>
                <w:sz w:val="20"/>
                <w:szCs w:val="20"/>
              </w:rPr>
            </w:pPr>
          </w:p>
        </w:tc>
      </w:tr>
      <w:tr w:rsidR="005864CB" w:rsidRPr="006110CD" w14:paraId="476BBD5A" w14:textId="77777777" w:rsidTr="00223A6B">
        <w:trPr>
          <w:trHeight w:val="288"/>
        </w:trPr>
        <w:tc>
          <w:tcPr>
            <w:tcW w:w="1838" w:type="dxa"/>
            <w:shd w:val="clear" w:color="auto" w:fill="auto"/>
            <w:noWrap/>
            <w:vAlign w:val="bottom"/>
            <w:hideMark/>
          </w:tcPr>
          <w:p w14:paraId="228E881D"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167031905,77514</w:t>
            </w:r>
          </w:p>
        </w:tc>
        <w:tc>
          <w:tcPr>
            <w:tcW w:w="1134" w:type="dxa"/>
            <w:shd w:val="clear" w:color="auto" w:fill="auto"/>
            <w:noWrap/>
            <w:vAlign w:val="bottom"/>
            <w:hideMark/>
          </w:tcPr>
          <w:p w14:paraId="51088F95"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5079392B"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559311FE"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06262248"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0,016908</w:t>
            </w:r>
          </w:p>
        </w:tc>
        <w:tc>
          <w:tcPr>
            <w:tcW w:w="1554" w:type="dxa"/>
            <w:shd w:val="clear" w:color="auto" w:fill="auto"/>
            <w:noWrap/>
            <w:vAlign w:val="bottom"/>
            <w:hideMark/>
          </w:tcPr>
          <w:p w14:paraId="7FFDD1EF"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0,016782</w:t>
            </w:r>
          </w:p>
        </w:tc>
      </w:tr>
      <w:tr w:rsidR="005864CB" w:rsidRPr="006110CD" w14:paraId="6DD3B6D6" w14:textId="77777777" w:rsidTr="00223A6B">
        <w:trPr>
          <w:trHeight w:val="288"/>
        </w:trPr>
        <w:tc>
          <w:tcPr>
            <w:tcW w:w="1838" w:type="dxa"/>
            <w:shd w:val="clear" w:color="auto" w:fill="auto"/>
            <w:noWrap/>
            <w:vAlign w:val="bottom"/>
            <w:hideMark/>
          </w:tcPr>
          <w:p w14:paraId="0B4C0588"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167031905,77623</w:t>
            </w:r>
          </w:p>
        </w:tc>
        <w:tc>
          <w:tcPr>
            <w:tcW w:w="1134" w:type="dxa"/>
            <w:shd w:val="clear" w:color="auto" w:fill="auto"/>
            <w:noWrap/>
            <w:vAlign w:val="bottom"/>
            <w:hideMark/>
          </w:tcPr>
          <w:p w14:paraId="7E7CF218"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1A606BB2"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00105194"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0D1639F0"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0,016954</w:t>
            </w:r>
          </w:p>
        </w:tc>
        <w:tc>
          <w:tcPr>
            <w:tcW w:w="1554" w:type="dxa"/>
            <w:shd w:val="clear" w:color="auto" w:fill="auto"/>
            <w:noWrap/>
            <w:vAlign w:val="bottom"/>
            <w:hideMark/>
          </w:tcPr>
          <w:p w14:paraId="28B9753F"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0,016825</w:t>
            </w:r>
          </w:p>
        </w:tc>
      </w:tr>
      <w:tr w:rsidR="005864CB" w:rsidRPr="006110CD" w14:paraId="034358FC" w14:textId="77777777" w:rsidTr="00223A6B">
        <w:trPr>
          <w:trHeight w:val="288"/>
        </w:trPr>
        <w:tc>
          <w:tcPr>
            <w:tcW w:w="1838" w:type="dxa"/>
            <w:shd w:val="clear" w:color="auto" w:fill="auto"/>
            <w:noWrap/>
            <w:vAlign w:val="bottom"/>
            <w:hideMark/>
          </w:tcPr>
          <w:p w14:paraId="6E1A2C45" w14:textId="77777777" w:rsidR="005864CB" w:rsidRPr="006110CD" w:rsidRDefault="005864CB" w:rsidP="00223A6B">
            <w:pPr>
              <w:spacing w:before="0" w:after="0" w:line="240" w:lineRule="auto"/>
              <w:jc w:val="right"/>
              <w:rPr>
                <w:rFonts w:ascii="Calibri" w:hAnsi="Calibri" w:cs="Calibri"/>
                <w:color w:val="000000"/>
                <w:sz w:val="22"/>
                <w:szCs w:val="22"/>
              </w:rPr>
            </w:pPr>
            <w:r w:rsidRPr="006110CD">
              <w:rPr>
                <w:rFonts w:ascii="Calibri" w:hAnsi="Calibri" w:cs="Calibri"/>
                <w:color w:val="000000"/>
                <w:sz w:val="22"/>
                <w:szCs w:val="22"/>
              </w:rPr>
              <w:t>167031905,77733</w:t>
            </w:r>
          </w:p>
        </w:tc>
        <w:tc>
          <w:tcPr>
            <w:tcW w:w="1134" w:type="dxa"/>
            <w:shd w:val="clear" w:color="auto" w:fill="auto"/>
            <w:noWrap/>
            <w:vAlign w:val="bottom"/>
            <w:hideMark/>
          </w:tcPr>
          <w:p w14:paraId="7D214F12" w14:textId="77777777" w:rsidR="005864CB" w:rsidRPr="006110CD" w:rsidRDefault="005864CB" w:rsidP="00223A6B">
            <w:pPr>
              <w:spacing w:before="0" w:after="0" w:line="240" w:lineRule="auto"/>
              <w:jc w:val="right"/>
              <w:rPr>
                <w:rFonts w:ascii="Calibri" w:hAnsi="Calibri" w:cs="Calibri"/>
                <w:color w:val="000000"/>
                <w:sz w:val="22"/>
                <w:szCs w:val="22"/>
              </w:rPr>
            </w:pPr>
          </w:p>
        </w:tc>
        <w:tc>
          <w:tcPr>
            <w:tcW w:w="1276" w:type="dxa"/>
            <w:shd w:val="clear" w:color="auto" w:fill="auto"/>
            <w:noWrap/>
            <w:vAlign w:val="bottom"/>
            <w:hideMark/>
          </w:tcPr>
          <w:p w14:paraId="01E3570F" w14:textId="77777777" w:rsidR="005864CB" w:rsidRPr="006110CD" w:rsidRDefault="005864CB" w:rsidP="00223A6B">
            <w:pPr>
              <w:spacing w:before="0" w:after="0" w:line="240" w:lineRule="auto"/>
              <w:jc w:val="left"/>
              <w:rPr>
                <w:sz w:val="20"/>
                <w:szCs w:val="20"/>
              </w:rPr>
            </w:pPr>
          </w:p>
        </w:tc>
        <w:tc>
          <w:tcPr>
            <w:tcW w:w="1417" w:type="dxa"/>
            <w:shd w:val="clear" w:color="auto" w:fill="auto"/>
            <w:noWrap/>
            <w:vAlign w:val="bottom"/>
            <w:hideMark/>
          </w:tcPr>
          <w:p w14:paraId="098F951F" w14:textId="77777777" w:rsidR="005864CB" w:rsidRPr="006110CD" w:rsidRDefault="005864CB" w:rsidP="00223A6B">
            <w:pPr>
              <w:spacing w:before="0" w:after="0" w:line="240" w:lineRule="auto"/>
              <w:jc w:val="left"/>
              <w:rPr>
                <w:sz w:val="20"/>
                <w:szCs w:val="20"/>
              </w:rPr>
            </w:pPr>
          </w:p>
        </w:tc>
        <w:tc>
          <w:tcPr>
            <w:tcW w:w="1843" w:type="dxa"/>
            <w:shd w:val="clear" w:color="auto" w:fill="auto"/>
            <w:noWrap/>
            <w:vAlign w:val="bottom"/>
            <w:hideMark/>
          </w:tcPr>
          <w:p w14:paraId="6458825B" w14:textId="77777777" w:rsidR="005864CB" w:rsidRPr="006110CD" w:rsidRDefault="005864CB" w:rsidP="00223A6B">
            <w:pPr>
              <w:spacing w:before="0" w:after="0" w:line="240" w:lineRule="auto"/>
              <w:jc w:val="left"/>
              <w:rPr>
                <w:sz w:val="20"/>
                <w:szCs w:val="20"/>
              </w:rPr>
            </w:pPr>
          </w:p>
        </w:tc>
        <w:tc>
          <w:tcPr>
            <w:tcW w:w="1554" w:type="dxa"/>
            <w:shd w:val="clear" w:color="auto" w:fill="auto"/>
            <w:noWrap/>
            <w:vAlign w:val="bottom"/>
            <w:hideMark/>
          </w:tcPr>
          <w:p w14:paraId="328DC174" w14:textId="77777777" w:rsidR="005864CB" w:rsidRPr="006110CD" w:rsidRDefault="005864CB" w:rsidP="00223A6B">
            <w:pPr>
              <w:spacing w:before="0" w:after="0" w:line="240" w:lineRule="auto"/>
              <w:jc w:val="left"/>
              <w:rPr>
                <w:sz w:val="20"/>
                <w:szCs w:val="20"/>
              </w:rPr>
            </w:pPr>
          </w:p>
        </w:tc>
      </w:tr>
    </w:tbl>
    <w:p w14:paraId="68ABB8F3" w14:textId="0F55BF0B" w:rsidR="005864CB" w:rsidRPr="00A962DC" w:rsidRDefault="00181A89">
      <w:pPr>
        <w:pStyle w:val="Caption"/>
      </w:pPr>
      <w:r w:rsidRPr="006F1F26">
        <w:rPr>
          <w:rFonts w:eastAsiaTheme="minorHAnsi"/>
          <w:szCs w:val="24"/>
          <w:lang w:eastAsia="en-US"/>
        </w:rPr>
        <w:t>S</w:t>
      </w:r>
      <w:bookmarkStart w:id="2132" w:name="_Toc127409817"/>
      <w:r w:rsidR="005864CB" w:rsidRPr="009A47D7">
        <w:rPr>
          <w:szCs w:val="24"/>
        </w:rPr>
        <w:t>lika</w:t>
      </w:r>
      <w:r w:rsidR="005864CB" w:rsidRPr="00A962DC">
        <w:t xml:space="preserve"> </w:t>
      </w:r>
      <w:ins w:id="2133" w:author="Windows User" w:date="2023-02-21T19:56:00Z">
        <w:r w:rsidR="00877775">
          <w:t>5</w:t>
        </w:r>
      </w:ins>
      <w:del w:id="2134" w:author="Windows User" w:date="2023-02-21T19:56: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6</w:delText>
        </w:r>
        <w:r w:rsidR="009B43F5" w:rsidDel="00877775">
          <w:rPr>
            <w:noProof/>
          </w:rPr>
          <w:fldChar w:fldCharType="end"/>
        </w:r>
      </w:del>
      <w:r w:rsidR="00BD0A95">
        <w:t>.</w:t>
      </w:r>
      <w:ins w:id="2135" w:author="Windows User" w:date="2023-02-21T19:56:00Z">
        <w:r w:rsidR="00877775">
          <w:t>5</w:t>
        </w:r>
      </w:ins>
      <w:del w:id="2136" w:author="Windows User" w:date="2023-02-21T19:56:00Z">
        <w:r w:rsidR="005A4E6E" w:rsidDel="00877775">
          <w:delText>4</w:delText>
        </w:r>
      </w:del>
      <w:r w:rsidR="005864CB" w:rsidRPr="00A962DC">
        <w:t xml:space="preserve"> </w:t>
      </w:r>
      <w:r w:rsidR="005864CB">
        <w:t>Primjer neporavnatih podataka</w:t>
      </w:r>
      <w:bookmarkEnd w:id="2132"/>
    </w:p>
    <w:p w14:paraId="1EE32782" w14:textId="2A3EAC52" w:rsidR="005864CB" w:rsidRPr="00A962DC" w:rsidRDefault="005864CB" w:rsidP="005864CB">
      <w:r>
        <w:t xml:space="preserve">Slika </w:t>
      </w:r>
      <w:ins w:id="2137" w:author="Windows User" w:date="2023-02-21T19:57:00Z">
        <w:r w:rsidR="00877775">
          <w:t>5</w:t>
        </w:r>
      </w:ins>
      <w:del w:id="2138" w:author="Windows User" w:date="2023-02-21T19:57:00Z">
        <w:r w:rsidDel="00877775">
          <w:delText>6</w:delText>
        </w:r>
      </w:del>
      <w:r>
        <w:t>.</w:t>
      </w:r>
      <w:ins w:id="2139" w:author="Windows User" w:date="2023-02-21T19:57:00Z">
        <w:r w:rsidR="00877775">
          <w:t>5</w:t>
        </w:r>
      </w:ins>
      <w:del w:id="2140" w:author="Windows User" w:date="2023-02-21T19:57:00Z">
        <w:r w:rsidR="005A4E6E" w:rsidDel="00877775">
          <w:delText>4</w:delText>
        </w:r>
      </w:del>
      <w:r w:rsidR="00513BB9">
        <w:t>.</w:t>
      </w:r>
      <w:r>
        <w:t xml:space="preserve"> prikazuje</w:t>
      </w:r>
      <w:r w:rsidRPr="00A962DC">
        <w:t xml:space="preserve"> ROS podatke </w:t>
      </w:r>
      <w:r w:rsidR="00C33D67">
        <w:rPr>
          <w:rStyle w:val="cf01"/>
          <w:rFonts w:ascii="Times New Roman" w:eastAsiaTheme="majorEastAsia" w:hAnsi="Times New Roman" w:cs="Times New Roman"/>
          <w:sz w:val="24"/>
          <w:szCs w:val="24"/>
        </w:rPr>
        <w:t>koji</w:t>
      </w:r>
      <w:r w:rsidR="00C33D67" w:rsidRPr="00EC48A9">
        <w:rPr>
          <w:rStyle w:val="cf01"/>
          <w:rFonts w:ascii="Times New Roman" w:eastAsiaTheme="majorEastAsia" w:hAnsi="Times New Roman" w:cs="Times New Roman"/>
          <w:sz w:val="24"/>
          <w:szCs w:val="24"/>
        </w:rPr>
        <w:t xml:space="preserve"> su vremenski sinkronizirani, kako stižu na ROS </w:t>
      </w:r>
      <w:proofErr w:type="spellStart"/>
      <w:r w:rsidR="00C33D67" w:rsidRPr="00EC48A9">
        <w:rPr>
          <w:rStyle w:val="cf01"/>
          <w:rFonts w:ascii="Times New Roman" w:eastAsiaTheme="majorEastAsia" w:hAnsi="Times New Roman" w:cs="Times New Roman"/>
          <w:sz w:val="24"/>
          <w:szCs w:val="24"/>
        </w:rPr>
        <w:t>topic</w:t>
      </w:r>
      <w:proofErr w:type="spellEnd"/>
      <w:r w:rsidR="00C33D67" w:rsidRPr="00EC48A9">
        <w:rPr>
          <w:rStyle w:val="cf01"/>
          <w:rFonts w:ascii="Times New Roman" w:eastAsiaTheme="majorEastAsia" w:hAnsi="Times New Roman" w:cs="Times New Roman"/>
          <w:sz w:val="24"/>
          <w:szCs w:val="24"/>
        </w:rPr>
        <w:t xml:space="preserve"> (lijevi stupac je poredan od najmanje do najviše vrijednosti).</w:t>
      </w:r>
      <w:r w:rsidR="00181A89">
        <w:rPr>
          <w:rStyle w:val="cf01"/>
          <w:rFonts w:ascii="Times New Roman" w:eastAsiaTheme="majorEastAsia" w:hAnsi="Times New Roman" w:cs="Times New Roman"/>
          <w:sz w:val="24"/>
          <w:szCs w:val="24"/>
        </w:rPr>
        <w:t xml:space="preserve"> </w:t>
      </w:r>
      <w:r w:rsidRPr="00A962DC">
        <w:t>Prema slici</w:t>
      </w:r>
      <w:r>
        <w:t xml:space="preserve"> </w:t>
      </w:r>
      <w:ins w:id="2141" w:author="Windows User" w:date="2023-02-24T18:08:00Z">
        <w:r w:rsidR="006560B2">
          <w:t>5.5</w:t>
        </w:r>
      </w:ins>
      <w:del w:id="2142" w:author="Windows User" w:date="2023-02-24T18:08:00Z">
        <w:r w:rsidDel="006560B2">
          <w:delText>6.4</w:delText>
        </w:r>
      </w:del>
      <w:r>
        <w:t>.</w:t>
      </w:r>
      <w:r w:rsidRPr="00A962DC">
        <w:t xml:space="preserve">, ROS izbacuje vrijednosti globalno vrijeme, vrijeme dinamometra, silu dinamometra, kanale </w:t>
      </w:r>
      <w:proofErr w:type="spellStart"/>
      <w:r w:rsidRPr="00A962DC">
        <w:t>shimmera</w:t>
      </w:r>
      <w:proofErr w:type="spellEnd"/>
      <w:r w:rsidRPr="00A962DC">
        <w:t xml:space="preserve">, </w:t>
      </w:r>
      <w:r w:rsidRPr="00A962DC">
        <w:lastRenderedPageBreak/>
        <w:t xml:space="preserve">očišćene kanale </w:t>
      </w:r>
      <w:proofErr w:type="spellStart"/>
      <w:r w:rsidRPr="00A962DC">
        <w:t>shimmera</w:t>
      </w:r>
      <w:proofErr w:type="spellEnd"/>
      <w:r w:rsidRPr="00A962DC">
        <w:t xml:space="preserve"> te vrijeme </w:t>
      </w:r>
      <w:proofErr w:type="spellStart"/>
      <w:r w:rsidRPr="00A962DC">
        <w:t>shimmera</w:t>
      </w:r>
      <w:proofErr w:type="spellEnd"/>
      <w:r w:rsidRPr="00A962DC">
        <w:t xml:space="preserve">. </w:t>
      </w:r>
      <w:proofErr w:type="spellStart"/>
      <w:r w:rsidRPr="00A962DC">
        <w:t>Exportana</w:t>
      </w:r>
      <w:proofErr w:type="spellEnd"/>
      <w:r w:rsidRPr="00A962DC">
        <w:t xml:space="preserve"> .</w:t>
      </w:r>
      <w:proofErr w:type="spellStart"/>
      <w:r w:rsidRPr="00A962DC">
        <w:t>csv</w:t>
      </w:r>
      <w:proofErr w:type="spellEnd"/>
      <w:r w:rsidRPr="00A962DC">
        <w:t xml:space="preserve"> datoteka ima jako puno stupaca i redova koji nam ne trebaju za obradu podataka. Problem nastaje u različitim „</w:t>
      </w:r>
      <w:proofErr w:type="spellStart"/>
      <w:r w:rsidRPr="00A962DC">
        <w:t>tickovima</w:t>
      </w:r>
      <w:proofErr w:type="spellEnd"/>
      <w:r w:rsidRPr="00A962DC">
        <w:t xml:space="preserve">“ samog </w:t>
      </w:r>
      <w:proofErr w:type="spellStart"/>
      <w:r w:rsidRPr="00A962DC">
        <w:t>shimmera</w:t>
      </w:r>
      <w:proofErr w:type="spellEnd"/>
      <w:r w:rsidRPr="00A962DC">
        <w:t xml:space="preserve"> i dinamometra. Drugim riječima, dinamometar i </w:t>
      </w:r>
      <w:proofErr w:type="spellStart"/>
      <w:r w:rsidRPr="00A962DC">
        <w:t>shimmer</w:t>
      </w:r>
      <w:proofErr w:type="spellEnd"/>
      <w:r w:rsidRPr="00A962DC">
        <w:t xml:space="preserve"> objavljuju podatke u različitim frekvencijama i različitim vremenima</w:t>
      </w:r>
      <w:r>
        <w:t xml:space="preserve"> te su spremljeni kako stižu na ROS </w:t>
      </w:r>
      <w:proofErr w:type="spellStart"/>
      <w:r>
        <w:t>topic</w:t>
      </w:r>
      <w:proofErr w:type="spellEnd"/>
      <w:r w:rsidRPr="00A962DC">
        <w:t>. To rezultira „rupama“ u .</w:t>
      </w:r>
      <w:proofErr w:type="spellStart"/>
      <w:r w:rsidRPr="00A962DC">
        <w:t>csv</w:t>
      </w:r>
      <w:proofErr w:type="spellEnd"/>
      <w:r w:rsidRPr="00A962DC">
        <w:t xml:space="preserve"> </w:t>
      </w:r>
      <w:proofErr w:type="spellStart"/>
      <w:r w:rsidRPr="00A962DC">
        <w:t>datoteki</w:t>
      </w:r>
      <w:proofErr w:type="spellEnd"/>
      <w:r w:rsidRPr="00A962DC">
        <w:t xml:space="preserve"> koje treba zakrpati. </w:t>
      </w:r>
    </w:p>
    <w:p w14:paraId="0B6F68EB" w14:textId="3590025C" w:rsidR="005864CB" w:rsidRPr="00A962DC" w:rsidRDefault="005864CB" w:rsidP="005864CB">
      <w:r w:rsidRPr="00A962DC">
        <w:t xml:space="preserve">Princip „krpanja“ jest prvo uskladiti vremena dinamometra i </w:t>
      </w:r>
      <w:proofErr w:type="spellStart"/>
      <w:r w:rsidRPr="00A962DC">
        <w:t>shimmera</w:t>
      </w:r>
      <w:proofErr w:type="spellEnd"/>
      <w:r w:rsidRPr="00A962DC">
        <w:t xml:space="preserve"> te pomoću interpolacije popuniti podatke koji nedostaju. </w:t>
      </w:r>
      <w:r>
        <w:t>Vremenski se poravnavaju prve dvije točke EMG signala i sile stiska</w:t>
      </w:r>
      <w:r w:rsidRPr="00A962DC">
        <w:t xml:space="preserve">. </w:t>
      </w:r>
      <w:r>
        <w:t>R s</w:t>
      </w:r>
      <w:r w:rsidRPr="00A962DC">
        <w:t>kripta</w:t>
      </w:r>
      <w:r w:rsidR="00DF0F6D">
        <w:t xml:space="preserve"> [11]</w:t>
      </w:r>
      <w:r w:rsidRPr="00A962DC">
        <w:t xml:space="preserve"> treba učitati sve .</w:t>
      </w:r>
      <w:proofErr w:type="spellStart"/>
      <w:r w:rsidRPr="00A962DC">
        <w:t>csv</w:t>
      </w:r>
      <w:proofErr w:type="spellEnd"/>
      <w:r w:rsidRPr="00A962DC">
        <w:t xml:space="preserve"> datoteke koje smo spremili u </w:t>
      </w:r>
      <w:proofErr w:type="spellStart"/>
      <w:r w:rsidRPr="00A962DC">
        <w:t>ROSu</w:t>
      </w:r>
      <w:proofErr w:type="spellEnd"/>
      <w:r w:rsidRPr="00A962DC">
        <w:t>, poravnati ih, te spremiti pod drugim imenom. Na kraju, dobivamo tri stupca koji nam trebaju za daljnju obradu podataka; vrijeme, nefiltrirani EMG kanal te sila u dinamometru u tom vremenu.</w:t>
      </w:r>
      <w:r>
        <w:t xml:space="preserve"> </w:t>
      </w:r>
      <w:r w:rsidRPr="00A962DC">
        <w:t xml:space="preserve">Izgled sređene datoteke prikazuje </w:t>
      </w:r>
      <w:r w:rsidRPr="00A962DC">
        <w:fldChar w:fldCharType="begin"/>
      </w:r>
      <w:r w:rsidRPr="00A962DC">
        <w:instrText xml:space="preserve"> REF _Ref126620353 \h </w:instrText>
      </w:r>
      <w:r w:rsidRPr="00A962DC">
        <w:fldChar w:fldCharType="separate"/>
      </w:r>
      <w:r w:rsidRPr="00A962DC">
        <w:t xml:space="preserve">slika </w:t>
      </w:r>
      <w:ins w:id="2143" w:author="Windows User" w:date="2023-02-21T21:14:00Z">
        <w:r w:rsidR="00CF3A05">
          <w:t>5</w:t>
        </w:r>
      </w:ins>
      <w:del w:id="2144" w:author="Windows User" w:date="2023-02-21T21:14:00Z">
        <w:r w:rsidRPr="00A962DC" w:rsidDel="00CF3A05">
          <w:delText>6</w:delText>
        </w:r>
      </w:del>
      <w:r w:rsidRPr="00A962DC">
        <w:t>.</w:t>
      </w:r>
      <w:r w:rsidRPr="00A962DC">
        <w:fldChar w:fldCharType="end"/>
      </w:r>
      <w:ins w:id="2145" w:author="Windows User" w:date="2023-02-21T21:14:00Z">
        <w:r w:rsidR="00CF3A05">
          <w:t>6</w:t>
        </w:r>
      </w:ins>
      <w:del w:id="2146" w:author="Windows User" w:date="2023-02-21T21:14:00Z">
        <w:r w:rsidR="005A4E6E" w:rsidDel="00CF3A05">
          <w:delText>5</w:delText>
        </w:r>
      </w:del>
      <w:r w:rsidRPr="00A962DC">
        <w:t>.</w:t>
      </w:r>
    </w:p>
    <w:tbl>
      <w:tblPr>
        <w:tblW w:w="4260" w:type="dxa"/>
        <w:jc w:val="center"/>
        <w:tblLook w:val="04A0" w:firstRow="1" w:lastRow="0" w:firstColumn="1" w:lastColumn="0" w:noHBand="0" w:noVBand="1"/>
      </w:tblPr>
      <w:tblGrid>
        <w:gridCol w:w="1514"/>
        <w:gridCol w:w="1053"/>
        <w:gridCol w:w="1940"/>
      </w:tblGrid>
      <w:tr w:rsidR="008A06EA" w:rsidRPr="00715A40" w14:paraId="54E3796D" w14:textId="77777777" w:rsidTr="00223A6B">
        <w:trPr>
          <w:trHeight w:val="300"/>
          <w:jc w:val="center"/>
        </w:trPr>
        <w:tc>
          <w:tcPr>
            <w:tcW w:w="1360" w:type="dxa"/>
            <w:tcBorders>
              <w:top w:val="single" w:sz="4" w:space="0" w:color="auto"/>
              <w:left w:val="single" w:sz="4" w:space="0" w:color="auto"/>
              <w:bottom w:val="nil"/>
              <w:right w:val="single" w:sz="4" w:space="0" w:color="auto"/>
            </w:tcBorders>
            <w:shd w:val="clear" w:color="auto" w:fill="auto"/>
            <w:noWrap/>
            <w:vAlign w:val="center"/>
            <w:hideMark/>
          </w:tcPr>
          <w:p w14:paraId="4C18A5CF" w14:textId="77777777" w:rsidR="005864CB" w:rsidRPr="00715A40" w:rsidRDefault="005864CB" w:rsidP="00223A6B">
            <w:pPr>
              <w:spacing w:before="0" w:after="0" w:line="240" w:lineRule="auto"/>
              <w:jc w:val="left"/>
              <w:rPr>
                <w:rFonts w:ascii="Calibri" w:hAnsi="Calibri" w:cs="Calibri"/>
                <w:color w:val="000000"/>
                <w:sz w:val="22"/>
                <w:szCs w:val="22"/>
                <w:lang w:val="en-US" w:eastAsia="ja-JP"/>
              </w:rPr>
            </w:pPr>
            <w:proofErr w:type="spellStart"/>
            <w:r w:rsidRPr="00715A40">
              <w:rPr>
                <w:rFonts w:ascii="Calibri" w:hAnsi="Calibri" w:cs="Calibri"/>
                <w:color w:val="000000"/>
                <w:sz w:val="22"/>
                <w:szCs w:val="22"/>
                <w:lang w:eastAsia="ja-JP"/>
              </w:rPr>
              <w:t>measure_time</w:t>
            </w:r>
            <w:proofErr w:type="spellEnd"/>
          </w:p>
        </w:tc>
        <w:tc>
          <w:tcPr>
            <w:tcW w:w="960" w:type="dxa"/>
            <w:tcBorders>
              <w:top w:val="single" w:sz="4" w:space="0" w:color="auto"/>
              <w:left w:val="nil"/>
              <w:bottom w:val="nil"/>
              <w:right w:val="single" w:sz="4" w:space="0" w:color="auto"/>
            </w:tcBorders>
            <w:shd w:val="clear" w:color="auto" w:fill="auto"/>
            <w:noWrap/>
            <w:vAlign w:val="center"/>
            <w:hideMark/>
          </w:tcPr>
          <w:p w14:paraId="689DD701" w14:textId="77777777" w:rsidR="005864CB" w:rsidRPr="00715A40" w:rsidRDefault="005864CB" w:rsidP="00223A6B">
            <w:pPr>
              <w:spacing w:before="0" w:after="0" w:line="240" w:lineRule="auto"/>
              <w:jc w:val="left"/>
              <w:rPr>
                <w:rFonts w:ascii="Calibri" w:hAnsi="Calibri" w:cs="Calibri"/>
                <w:color w:val="000000"/>
                <w:sz w:val="22"/>
                <w:szCs w:val="22"/>
                <w:lang w:val="en-US" w:eastAsia="ja-JP"/>
              </w:rPr>
            </w:pPr>
            <w:r w:rsidRPr="00715A40">
              <w:rPr>
                <w:rFonts w:ascii="Calibri" w:hAnsi="Calibri" w:cs="Calibri"/>
                <w:color w:val="000000"/>
                <w:sz w:val="22"/>
                <w:szCs w:val="22"/>
                <w:lang w:eastAsia="ja-JP"/>
              </w:rPr>
              <w:t>emg_ch1</w:t>
            </w:r>
          </w:p>
        </w:tc>
        <w:tc>
          <w:tcPr>
            <w:tcW w:w="1940" w:type="dxa"/>
            <w:tcBorders>
              <w:top w:val="single" w:sz="4" w:space="0" w:color="auto"/>
              <w:left w:val="nil"/>
              <w:bottom w:val="nil"/>
              <w:right w:val="single" w:sz="4" w:space="0" w:color="auto"/>
            </w:tcBorders>
            <w:shd w:val="clear" w:color="auto" w:fill="auto"/>
            <w:noWrap/>
            <w:vAlign w:val="center"/>
            <w:hideMark/>
          </w:tcPr>
          <w:p w14:paraId="0A4E3548" w14:textId="77777777" w:rsidR="005864CB" w:rsidRPr="00715A40" w:rsidRDefault="005864CB" w:rsidP="00223A6B">
            <w:pPr>
              <w:spacing w:before="0" w:after="0" w:line="240" w:lineRule="auto"/>
              <w:jc w:val="left"/>
              <w:rPr>
                <w:rFonts w:ascii="Calibri" w:hAnsi="Calibri" w:cs="Calibri"/>
                <w:color w:val="000000"/>
                <w:sz w:val="22"/>
                <w:szCs w:val="22"/>
                <w:lang w:val="en-US" w:eastAsia="ja-JP"/>
              </w:rPr>
            </w:pPr>
            <w:proofErr w:type="spellStart"/>
            <w:r w:rsidRPr="00715A40">
              <w:rPr>
                <w:rFonts w:ascii="Calibri" w:hAnsi="Calibri" w:cs="Calibri"/>
                <w:color w:val="000000"/>
                <w:sz w:val="22"/>
                <w:szCs w:val="22"/>
                <w:lang w:eastAsia="ja-JP"/>
              </w:rPr>
              <w:t>grip_force_inter</w:t>
            </w:r>
            <w:proofErr w:type="spellEnd"/>
          </w:p>
        </w:tc>
      </w:tr>
      <w:tr w:rsidR="008A06EA" w:rsidRPr="00715A40" w14:paraId="276543B0" w14:textId="77777777" w:rsidTr="00223A6B">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C13EA7"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0.0000000000</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68D6A40"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3.236048</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5A32146E"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1.208014</w:t>
            </w:r>
          </w:p>
        </w:tc>
      </w:tr>
      <w:tr w:rsidR="008A06EA" w:rsidRPr="00715A40" w14:paraId="6A09228C"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9137648"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0.0010101795</w:t>
            </w:r>
          </w:p>
        </w:tc>
        <w:tc>
          <w:tcPr>
            <w:tcW w:w="960" w:type="dxa"/>
            <w:tcBorders>
              <w:top w:val="nil"/>
              <w:left w:val="nil"/>
              <w:bottom w:val="single" w:sz="4" w:space="0" w:color="auto"/>
              <w:right w:val="single" w:sz="4" w:space="0" w:color="auto"/>
            </w:tcBorders>
            <w:shd w:val="clear" w:color="auto" w:fill="auto"/>
            <w:noWrap/>
            <w:vAlign w:val="center"/>
            <w:hideMark/>
          </w:tcPr>
          <w:p w14:paraId="4AAD5D48"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3.235543</w:t>
            </w:r>
          </w:p>
        </w:tc>
        <w:tc>
          <w:tcPr>
            <w:tcW w:w="1940" w:type="dxa"/>
            <w:tcBorders>
              <w:top w:val="nil"/>
              <w:left w:val="nil"/>
              <w:bottom w:val="single" w:sz="4" w:space="0" w:color="auto"/>
              <w:right w:val="single" w:sz="4" w:space="0" w:color="auto"/>
            </w:tcBorders>
            <w:shd w:val="clear" w:color="auto" w:fill="auto"/>
            <w:noWrap/>
            <w:vAlign w:val="center"/>
            <w:hideMark/>
          </w:tcPr>
          <w:p w14:paraId="77E064AD"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1.173086553</w:t>
            </w:r>
          </w:p>
        </w:tc>
      </w:tr>
      <w:tr w:rsidR="008A06EA" w:rsidRPr="00715A40" w14:paraId="0F6EDDCD"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23B7A4D"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0.0020101070</w:t>
            </w:r>
          </w:p>
        </w:tc>
        <w:tc>
          <w:tcPr>
            <w:tcW w:w="960" w:type="dxa"/>
            <w:tcBorders>
              <w:top w:val="nil"/>
              <w:left w:val="nil"/>
              <w:bottom w:val="single" w:sz="4" w:space="0" w:color="auto"/>
              <w:right w:val="single" w:sz="4" w:space="0" w:color="auto"/>
            </w:tcBorders>
            <w:shd w:val="clear" w:color="auto" w:fill="auto"/>
            <w:noWrap/>
            <w:vAlign w:val="center"/>
            <w:hideMark/>
          </w:tcPr>
          <w:p w14:paraId="5ECFAE05"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3.240375</w:t>
            </w:r>
          </w:p>
        </w:tc>
        <w:tc>
          <w:tcPr>
            <w:tcW w:w="1940" w:type="dxa"/>
            <w:tcBorders>
              <w:top w:val="nil"/>
              <w:left w:val="nil"/>
              <w:bottom w:val="single" w:sz="4" w:space="0" w:color="auto"/>
              <w:right w:val="single" w:sz="4" w:space="0" w:color="auto"/>
            </w:tcBorders>
            <w:shd w:val="clear" w:color="auto" w:fill="auto"/>
            <w:noWrap/>
            <w:vAlign w:val="center"/>
            <w:hideMark/>
          </w:tcPr>
          <w:p w14:paraId="6053CBAF"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1.350483455</w:t>
            </w:r>
          </w:p>
        </w:tc>
      </w:tr>
      <w:tr w:rsidR="008A06EA" w:rsidRPr="00715A40" w14:paraId="5DC3929D"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9B5B393"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0.0030200481</w:t>
            </w:r>
          </w:p>
        </w:tc>
        <w:tc>
          <w:tcPr>
            <w:tcW w:w="960" w:type="dxa"/>
            <w:tcBorders>
              <w:top w:val="nil"/>
              <w:left w:val="nil"/>
              <w:bottom w:val="single" w:sz="4" w:space="0" w:color="auto"/>
              <w:right w:val="single" w:sz="4" w:space="0" w:color="auto"/>
            </w:tcBorders>
            <w:shd w:val="clear" w:color="auto" w:fill="auto"/>
            <w:noWrap/>
            <w:vAlign w:val="center"/>
            <w:hideMark/>
          </w:tcPr>
          <w:p w14:paraId="0AB6EF23"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3.245976</w:t>
            </w:r>
          </w:p>
        </w:tc>
        <w:tc>
          <w:tcPr>
            <w:tcW w:w="1940" w:type="dxa"/>
            <w:tcBorders>
              <w:top w:val="nil"/>
              <w:left w:val="nil"/>
              <w:bottom w:val="single" w:sz="4" w:space="0" w:color="auto"/>
              <w:right w:val="single" w:sz="4" w:space="0" w:color="auto"/>
            </w:tcBorders>
            <w:shd w:val="clear" w:color="auto" w:fill="auto"/>
            <w:noWrap/>
            <w:vAlign w:val="center"/>
            <w:hideMark/>
          </w:tcPr>
          <w:p w14:paraId="2700D84D"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1.191063649</w:t>
            </w:r>
          </w:p>
        </w:tc>
      </w:tr>
      <w:tr w:rsidR="008A06EA" w:rsidRPr="00715A40" w14:paraId="60909607"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3B70776"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0.0040299892</w:t>
            </w:r>
          </w:p>
        </w:tc>
        <w:tc>
          <w:tcPr>
            <w:tcW w:w="960" w:type="dxa"/>
            <w:tcBorders>
              <w:top w:val="nil"/>
              <w:left w:val="nil"/>
              <w:bottom w:val="single" w:sz="4" w:space="0" w:color="auto"/>
              <w:right w:val="single" w:sz="4" w:space="0" w:color="auto"/>
            </w:tcBorders>
            <w:shd w:val="clear" w:color="auto" w:fill="auto"/>
            <w:noWrap/>
            <w:vAlign w:val="center"/>
            <w:hideMark/>
          </w:tcPr>
          <w:p w14:paraId="4FA64143"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3.248044</w:t>
            </w:r>
          </w:p>
        </w:tc>
        <w:tc>
          <w:tcPr>
            <w:tcW w:w="1940" w:type="dxa"/>
            <w:tcBorders>
              <w:top w:val="nil"/>
              <w:left w:val="nil"/>
              <w:bottom w:val="single" w:sz="4" w:space="0" w:color="auto"/>
              <w:right w:val="single" w:sz="4" w:space="0" w:color="auto"/>
            </w:tcBorders>
            <w:shd w:val="clear" w:color="auto" w:fill="auto"/>
            <w:noWrap/>
            <w:vAlign w:val="center"/>
            <w:hideMark/>
          </w:tcPr>
          <w:p w14:paraId="382289DF"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1.244192</w:t>
            </w:r>
          </w:p>
        </w:tc>
      </w:tr>
      <w:tr w:rsidR="008A06EA" w:rsidRPr="00715A40" w14:paraId="38399452"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184EB4F"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0.0050301552</w:t>
            </w:r>
          </w:p>
        </w:tc>
        <w:tc>
          <w:tcPr>
            <w:tcW w:w="960" w:type="dxa"/>
            <w:tcBorders>
              <w:top w:val="nil"/>
              <w:left w:val="nil"/>
              <w:bottom w:val="single" w:sz="4" w:space="0" w:color="auto"/>
              <w:right w:val="single" w:sz="4" w:space="0" w:color="auto"/>
            </w:tcBorders>
            <w:shd w:val="clear" w:color="auto" w:fill="auto"/>
            <w:noWrap/>
            <w:vAlign w:val="center"/>
            <w:hideMark/>
          </w:tcPr>
          <w:p w14:paraId="03440906"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3.248308</w:t>
            </w:r>
          </w:p>
        </w:tc>
        <w:tc>
          <w:tcPr>
            <w:tcW w:w="1940" w:type="dxa"/>
            <w:tcBorders>
              <w:top w:val="nil"/>
              <w:left w:val="nil"/>
              <w:bottom w:val="single" w:sz="4" w:space="0" w:color="auto"/>
              <w:right w:val="single" w:sz="4" w:space="0" w:color="auto"/>
            </w:tcBorders>
            <w:shd w:val="clear" w:color="auto" w:fill="auto"/>
            <w:noWrap/>
            <w:vAlign w:val="center"/>
            <w:hideMark/>
          </w:tcPr>
          <w:p w14:paraId="641ADE0E"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1.244260448</w:t>
            </w:r>
          </w:p>
        </w:tc>
      </w:tr>
      <w:tr w:rsidR="008A06EA" w:rsidRPr="00715A40" w14:paraId="46471771"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A742EA9"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0.0060400963</w:t>
            </w:r>
          </w:p>
        </w:tc>
        <w:tc>
          <w:tcPr>
            <w:tcW w:w="960" w:type="dxa"/>
            <w:tcBorders>
              <w:top w:val="nil"/>
              <w:left w:val="nil"/>
              <w:bottom w:val="single" w:sz="4" w:space="0" w:color="auto"/>
              <w:right w:val="single" w:sz="4" w:space="0" w:color="auto"/>
            </w:tcBorders>
            <w:shd w:val="clear" w:color="auto" w:fill="auto"/>
            <w:noWrap/>
            <w:vAlign w:val="center"/>
            <w:hideMark/>
          </w:tcPr>
          <w:p w14:paraId="162ECB8F"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3.24814</w:t>
            </w:r>
          </w:p>
        </w:tc>
        <w:tc>
          <w:tcPr>
            <w:tcW w:w="1940" w:type="dxa"/>
            <w:tcBorders>
              <w:top w:val="nil"/>
              <w:left w:val="nil"/>
              <w:bottom w:val="single" w:sz="4" w:space="0" w:color="auto"/>
              <w:right w:val="single" w:sz="4" w:space="0" w:color="auto"/>
            </w:tcBorders>
            <w:shd w:val="clear" w:color="auto" w:fill="auto"/>
            <w:noWrap/>
            <w:vAlign w:val="center"/>
            <w:hideMark/>
          </w:tcPr>
          <w:p w14:paraId="1C43EF57"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1.246240762</w:t>
            </w:r>
          </w:p>
        </w:tc>
      </w:tr>
      <w:tr w:rsidR="008A06EA" w:rsidRPr="00715A40" w14:paraId="728EFAC1"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EDF8BB2"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0.0070500374</w:t>
            </w:r>
          </w:p>
        </w:tc>
        <w:tc>
          <w:tcPr>
            <w:tcW w:w="960" w:type="dxa"/>
            <w:tcBorders>
              <w:top w:val="nil"/>
              <w:left w:val="nil"/>
              <w:bottom w:val="single" w:sz="4" w:space="0" w:color="auto"/>
              <w:right w:val="single" w:sz="4" w:space="0" w:color="auto"/>
            </w:tcBorders>
            <w:shd w:val="clear" w:color="auto" w:fill="auto"/>
            <w:noWrap/>
            <w:vAlign w:val="center"/>
            <w:hideMark/>
          </w:tcPr>
          <w:p w14:paraId="10FF1E15"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3.24778</w:t>
            </w:r>
          </w:p>
        </w:tc>
        <w:tc>
          <w:tcPr>
            <w:tcW w:w="1940" w:type="dxa"/>
            <w:tcBorders>
              <w:top w:val="nil"/>
              <w:left w:val="nil"/>
              <w:bottom w:val="single" w:sz="4" w:space="0" w:color="auto"/>
              <w:right w:val="single" w:sz="4" w:space="0" w:color="auto"/>
            </w:tcBorders>
            <w:shd w:val="clear" w:color="auto" w:fill="auto"/>
            <w:noWrap/>
            <w:vAlign w:val="center"/>
            <w:hideMark/>
          </w:tcPr>
          <w:p w14:paraId="2631CD31"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1.248220606</w:t>
            </w:r>
          </w:p>
        </w:tc>
      </w:tr>
      <w:tr w:rsidR="008A06EA" w:rsidRPr="00715A40" w14:paraId="6B8A71BE"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4D54B85"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0.0080599785</w:t>
            </w:r>
          </w:p>
        </w:tc>
        <w:tc>
          <w:tcPr>
            <w:tcW w:w="960" w:type="dxa"/>
            <w:tcBorders>
              <w:top w:val="nil"/>
              <w:left w:val="nil"/>
              <w:bottom w:val="single" w:sz="4" w:space="0" w:color="auto"/>
              <w:right w:val="single" w:sz="4" w:space="0" w:color="auto"/>
            </w:tcBorders>
            <w:shd w:val="clear" w:color="auto" w:fill="auto"/>
            <w:noWrap/>
            <w:vAlign w:val="center"/>
            <w:hideMark/>
          </w:tcPr>
          <w:p w14:paraId="25BEF540"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3.244726</w:t>
            </w:r>
          </w:p>
        </w:tc>
        <w:tc>
          <w:tcPr>
            <w:tcW w:w="1940" w:type="dxa"/>
            <w:tcBorders>
              <w:top w:val="nil"/>
              <w:left w:val="nil"/>
              <w:bottom w:val="single" w:sz="4" w:space="0" w:color="auto"/>
              <w:right w:val="single" w:sz="4" w:space="0" w:color="auto"/>
            </w:tcBorders>
            <w:shd w:val="clear" w:color="auto" w:fill="auto"/>
            <w:noWrap/>
            <w:vAlign w:val="center"/>
            <w:hideMark/>
          </w:tcPr>
          <w:p w14:paraId="29D35A1D"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1.25020092</w:t>
            </w:r>
          </w:p>
        </w:tc>
      </w:tr>
      <w:tr w:rsidR="008A06EA" w:rsidRPr="00715A40" w14:paraId="225AC050"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238BEED"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0.0090601444</w:t>
            </w:r>
          </w:p>
        </w:tc>
        <w:tc>
          <w:tcPr>
            <w:tcW w:w="960" w:type="dxa"/>
            <w:tcBorders>
              <w:top w:val="nil"/>
              <w:left w:val="nil"/>
              <w:bottom w:val="single" w:sz="4" w:space="0" w:color="auto"/>
              <w:right w:val="single" w:sz="4" w:space="0" w:color="auto"/>
            </w:tcBorders>
            <w:shd w:val="clear" w:color="auto" w:fill="auto"/>
            <w:noWrap/>
            <w:vAlign w:val="center"/>
            <w:hideMark/>
          </w:tcPr>
          <w:p w14:paraId="56012D2A"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3.267084</w:t>
            </w:r>
          </w:p>
        </w:tc>
        <w:tc>
          <w:tcPr>
            <w:tcW w:w="1940" w:type="dxa"/>
            <w:tcBorders>
              <w:top w:val="nil"/>
              <w:left w:val="nil"/>
              <w:bottom w:val="single" w:sz="4" w:space="0" w:color="auto"/>
              <w:right w:val="single" w:sz="4" w:space="0" w:color="auto"/>
            </w:tcBorders>
            <w:shd w:val="clear" w:color="auto" w:fill="auto"/>
            <w:noWrap/>
            <w:vAlign w:val="center"/>
            <w:hideMark/>
          </w:tcPr>
          <w:p w14:paraId="062E7E67"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1.252181233</w:t>
            </w:r>
          </w:p>
        </w:tc>
      </w:tr>
      <w:tr w:rsidR="008A06EA" w:rsidRPr="00715A40" w14:paraId="57719028"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1A1235D"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0.0100700855</w:t>
            </w:r>
          </w:p>
        </w:tc>
        <w:tc>
          <w:tcPr>
            <w:tcW w:w="960" w:type="dxa"/>
            <w:tcBorders>
              <w:top w:val="nil"/>
              <w:left w:val="nil"/>
              <w:bottom w:val="single" w:sz="4" w:space="0" w:color="auto"/>
              <w:right w:val="single" w:sz="4" w:space="0" w:color="auto"/>
            </w:tcBorders>
            <w:shd w:val="clear" w:color="auto" w:fill="auto"/>
            <w:noWrap/>
            <w:vAlign w:val="center"/>
            <w:hideMark/>
          </w:tcPr>
          <w:p w14:paraId="2DD67756"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3.288961</w:t>
            </w:r>
          </w:p>
        </w:tc>
        <w:tc>
          <w:tcPr>
            <w:tcW w:w="1940" w:type="dxa"/>
            <w:tcBorders>
              <w:top w:val="nil"/>
              <w:left w:val="nil"/>
              <w:bottom w:val="single" w:sz="4" w:space="0" w:color="auto"/>
              <w:right w:val="single" w:sz="4" w:space="0" w:color="auto"/>
            </w:tcBorders>
            <w:shd w:val="clear" w:color="auto" w:fill="auto"/>
            <w:noWrap/>
            <w:vAlign w:val="center"/>
            <w:hideMark/>
          </w:tcPr>
          <w:p w14:paraId="17ACDBD6"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1.254161077</w:t>
            </w:r>
          </w:p>
        </w:tc>
      </w:tr>
      <w:tr w:rsidR="008A06EA" w:rsidRPr="00715A40" w14:paraId="5CD31628"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AC3E595"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0.0110800266</w:t>
            </w:r>
          </w:p>
        </w:tc>
        <w:tc>
          <w:tcPr>
            <w:tcW w:w="960" w:type="dxa"/>
            <w:tcBorders>
              <w:top w:val="nil"/>
              <w:left w:val="nil"/>
              <w:bottom w:val="single" w:sz="4" w:space="0" w:color="auto"/>
              <w:right w:val="single" w:sz="4" w:space="0" w:color="auto"/>
            </w:tcBorders>
            <w:shd w:val="clear" w:color="auto" w:fill="auto"/>
            <w:noWrap/>
            <w:vAlign w:val="center"/>
            <w:hideMark/>
          </w:tcPr>
          <w:p w14:paraId="084B5F92"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3.297183</w:t>
            </w:r>
          </w:p>
        </w:tc>
        <w:tc>
          <w:tcPr>
            <w:tcW w:w="1940" w:type="dxa"/>
            <w:tcBorders>
              <w:top w:val="nil"/>
              <w:left w:val="nil"/>
              <w:bottom w:val="single" w:sz="4" w:space="0" w:color="auto"/>
              <w:right w:val="single" w:sz="4" w:space="0" w:color="auto"/>
            </w:tcBorders>
            <w:shd w:val="clear" w:color="auto" w:fill="auto"/>
            <w:noWrap/>
            <w:vAlign w:val="center"/>
            <w:hideMark/>
          </w:tcPr>
          <w:p w14:paraId="4E9E20BB"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1.256141391</w:t>
            </w:r>
          </w:p>
        </w:tc>
      </w:tr>
      <w:tr w:rsidR="008A06EA" w:rsidRPr="00715A40" w14:paraId="2B9158EA"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2A25810"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0.0120799541</w:t>
            </w:r>
          </w:p>
        </w:tc>
        <w:tc>
          <w:tcPr>
            <w:tcW w:w="960" w:type="dxa"/>
            <w:tcBorders>
              <w:top w:val="nil"/>
              <w:left w:val="nil"/>
              <w:bottom w:val="single" w:sz="4" w:space="0" w:color="auto"/>
              <w:right w:val="single" w:sz="4" w:space="0" w:color="auto"/>
            </w:tcBorders>
            <w:shd w:val="clear" w:color="auto" w:fill="auto"/>
            <w:noWrap/>
            <w:vAlign w:val="center"/>
            <w:hideMark/>
          </w:tcPr>
          <w:p w14:paraId="09195A1F"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3.299371</w:t>
            </w:r>
          </w:p>
        </w:tc>
        <w:tc>
          <w:tcPr>
            <w:tcW w:w="1940" w:type="dxa"/>
            <w:tcBorders>
              <w:top w:val="nil"/>
              <w:left w:val="nil"/>
              <w:bottom w:val="single" w:sz="4" w:space="0" w:color="auto"/>
              <w:right w:val="single" w:sz="4" w:space="0" w:color="auto"/>
            </w:tcBorders>
            <w:shd w:val="clear" w:color="auto" w:fill="auto"/>
            <w:noWrap/>
            <w:vAlign w:val="center"/>
            <w:hideMark/>
          </w:tcPr>
          <w:p w14:paraId="2CA317DA"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1.258123579</w:t>
            </w:r>
          </w:p>
        </w:tc>
      </w:tr>
      <w:tr w:rsidR="008A06EA" w:rsidRPr="00715A40" w14:paraId="2BE30B34"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6EAE722"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0.0130901337</w:t>
            </w:r>
          </w:p>
        </w:tc>
        <w:tc>
          <w:tcPr>
            <w:tcW w:w="960" w:type="dxa"/>
            <w:tcBorders>
              <w:top w:val="nil"/>
              <w:left w:val="nil"/>
              <w:bottom w:val="single" w:sz="4" w:space="0" w:color="auto"/>
              <w:right w:val="single" w:sz="4" w:space="0" w:color="auto"/>
            </w:tcBorders>
            <w:shd w:val="clear" w:color="auto" w:fill="auto"/>
            <w:noWrap/>
            <w:vAlign w:val="center"/>
            <w:hideMark/>
          </w:tcPr>
          <w:p w14:paraId="0CB1ECC7"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3.289514</w:t>
            </w:r>
          </w:p>
        </w:tc>
        <w:tc>
          <w:tcPr>
            <w:tcW w:w="1940" w:type="dxa"/>
            <w:tcBorders>
              <w:top w:val="nil"/>
              <w:left w:val="nil"/>
              <w:bottom w:val="single" w:sz="4" w:space="0" w:color="auto"/>
              <w:right w:val="single" w:sz="4" w:space="0" w:color="auto"/>
            </w:tcBorders>
            <w:shd w:val="clear" w:color="auto" w:fill="auto"/>
            <w:noWrap/>
            <w:vAlign w:val="center"/>
            <w:hideMark/>
          </w:tcPr>
          <w:p w14:paraId="20D55793"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1.260103893</w:t>
            </w:r>
          </w:p>
        </w:tc>
      </w:tr>
      <w:tr w:rsidR="008A06EA" w:rsidRPr="00715A40" w14:paraId="0010FE12"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3D8FFBB"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0.0141000748</w:t>
            </w:r>
          </w:p>
        </w:tc>
        <w:tc>
          <w:tcPr>
            <w:tcW w:w="960" w:type="dxa"/>
            <w:tcBorders>
              <w:top w:val="nil"/>
              <w:left w:val="nil"/>
              <w:bottom w:val="single" w:sz="4" w:space="0" w:color="auto"/>
              <w:right w:val="single" w:sz="4" w:space="0" w:color="auto"/>
            </w:tcBorders>
            <w:shd w:val="clear" w:color="auto" w:fill="auto"/>
            <w:noWrap/>
            <w:vAlign w:val="center"/>
            <w:hideMark/>
          </w:tcPr>
          <w:p w14:paraId="46D79774"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3.268911</w:t>
            </w:r>
          </w:p>
        </w:tc>
        <w:tc>
          <w:tcPr>
            <w:tcW w:w="1940" w:type="dxa"/>
            <w:tcBorders>
              <w:top w:val="nil"/>
              <w:left w:val="nil"/>
              <w:bottom w:val="single" w:sz="4" w:space="0" w:color="auto"/>
              <w:right w:val="single" w:sz="4" w:space="0" w:color="auto"/>
            </w:tcBorders>
            <w:shd w:val="clear" w:color="auto" w:fill="auto"/>
            <w:noWrap/>
            <w:vAlign w:val="center"/>
            <w:hideMark/>
          </w:tcPr>
          <w:p w14:paraId="57DA13E8"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1.262083737</w:t>
            </w:r>
          </w:p>
        </w:tc>
      </w:tr>
      <w:tr w:rsidR="008A06EA" w:rsidRPr="00715A40" w14:paraId="60480095"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605F16F"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0.0151100159</w:t>
            </w:r>
          </w:p>
        </w:tc>
        <w:tc>
          <w:tcPr>
            <w:tcW w:w="960" w:type="dxa"/>
            <w:tcBorders>
              <w:top w:val="nil"/>
              <w:left w:val="nil"/>
              <w:bottom w:val="single" w:sz="4" w:space="0" w:color="auto"/>
              <w:right w:val="single" w:sz="4" w:space="0" w:color="auto"/>
            </w:tcBorders>
            <w:shd w:val="clear" w:color="auto" w:fill="auto"/>
            <w:noWrap/>
            <w:vAlign w:val="center"/>
            <w:hideMark/>
          </w:tcPr>
          <w:p w14:paraId="1D0BEE31"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3.254222</w:t>
            </w:r>
          </w:p>
        </w:tc>
        <w:tc>
          <w:tcPr>
            <w:tcW w:w="1940" w:type="dxa"/>
            <w:tcBorders>
              <w:top w:val="nil"/>
              <w:left w:val="nil"/>
              <w:bottom w:val="single" w:sz="4" w:space="0" w:color="auto"/>
              <w:right w:val="single" w:sz="4" w:space="0" w:color="auto"/>
            </w:tcBorders>
            <w:shd w:val="clear" w:color="auto" w:fill="auto"/>
            <w:noWrap/>
            <w:vAlign w:val="center"/>
            <w:hideMark/>
          </w:tcPr>
          <w:p w14:paraId="6DBD907C"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1.264064051</w:t>
            </w:r>
          </w:p>
        </w:tc>
      </w:tr>
      <w:tr w:rsidR="008A06EA" w:rsidRPr="00715A40" w14:paraId="0A2E2A7B"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0DF7080"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0.0161099434</w:t>
            </w:r>
          </w:p>
        </w:tc>
        <w:tc>
          <w:tcPr>
            <w:tcW w:w="960" w:type="dxa"/>
            <w:tcBorders>
              <w:top w:val="nil"/>
              <w:left w:val="nil"/>
              <w:bottom w:val="single" w:sz="4" w:space="0" w:color="auto"/>
              <w:right w:val="single" w:sz="4" w:space="0" w:color="auto"/>
            </w:tcBorders>
            <w:shd w:val="clear" w:color="auto" w:fill="auto"/>
            <w:noWrap/>
            <w:vAlign w:val="center"/>
            <w:hideMark/>
          </w:tcPr>
          <w:p w14:paraId="06EBB306"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3.233307</w:t>
            </w:r>
          </w:p>
        </w:tc>
        <w:tc>
          <w:tcPr>
            <w:tcW w:w="1940" w:type="dxa"/>
            <w:tcBorders>
              <w:top w:val="nil"/>
              <w:left w:val="nil"/>
              <w:bottom w:val="single" w:sz="4" w:space="0" w:color="auto"/>
              <w:right w:val="single" w:sz="4" w:space="0" w:color="auto"/>
            </w:tcBorders>
            <w:shd w:val="clear" w:color="auto" w:fill="auto"/>
            <w:noWrap/>
            <w:vAlign w:val="center"/>
            <w:hideMark/>
          </w:tcPr>
          <w:p w14:paraId="1B3F9C76"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1.266044364</w:t>
            </w:r>
          </w:p>
        </w:tc>
      </w:tr>
      <w:tr w:rsidR="008A06EA" w:rsidRPr="00715A40" w14:paraId="3149C496"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A568EE7"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0.0171201229</w:t>
            </w:r>
          </w:p>
        </w:tc>
        <w:tc>
          <w:tcPr>
            <w:tcW w:w="960" w:type="dxa"/>
            <w:tcBorders>
              <w:top w:val="nil"/>
              <w:left w:val="nil"/>
              <w:bottom w:val="single" w:sz="4" w:space="0" w:color="auto"/>
              <w:right w:val="single" w:sz="4" w:space="0" w:color="auto"/>
            </w:tcBorders>
            <w:shd w:val="clear" w:color="auto" w:fill="auto"/>
            <w:noWrap/>
            <w:vAlign w:val="center"/>
            <w:hideMark/>
          </w:tcPr>
          <w:p w14:paraId="25B5139A"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3.211142</w:t>
            </w:r>
          </w:p>
        </w:tc>
        <w:tc>
          <w:tcPr>
            <w:tcW w:w="1940" w:type="dxa"/>
            <w:tcBorders>
              <w:top w:val="nil"/>
              <w:left w:val="nil"/>
              <w:bottom w:val="single" w:sz="4" w:space="0" w:color="auto"/>
              <w:right w:val="single" w:sz="4" w:space="0" w:color="auto"/>
            </w:tcBorders>
            <w:shd w:val="clear" w:color="auto" w:fill="auto"/>
            <w:noWrap/>
            <w:vAlign w:val="center"/>
            <w:hideMark/>
          </w:tcPr>
          <w:p w14:paraId="2EBDD310"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1.268024208</w:t>
            </w:r>
          </w:p>
        </w:tc>
      </w:tr>
      <w:tr w:rsidR="008A06EA" w:rsidRPr="00715A40" w14:paraId="0A86CFF4"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59C8034"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0.0181300640</w:t>
            </w:r>
          </w:p>
        </w:tc>
        <w:tc>
          <w:tcPr>
            <w:tcW w:w="960" w:type="dxa"/>
            <w:tcBorders>
              <w:top w:val="nil"/>
              <w:left w:val="nil"/>
              <w:bottom w:val="single" w:sz="4" w:space="0" w:color="auto"/>
              <w:right w:val="single" w:sz="4" w:space="0" w:color="auto"/>
            </w:tcBorders>
            <w:shd w:val="clear" w:color="auto" w:fill="auto"/>
            <w:noWrap/>
            <w:vAlign w:val="center"/>
            <w:hideMark/>
          </w:tcPr>
          <w:p w14:paraId="0FEF36DE"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3.208569</w:t>
            </w:r>
          </w:p>
        </w:tc>
        <w:tc>
          <w:tcPr>
            <w:tcW w:w="1940" w:type="dxa"/>
            <w:tcBorders>
              <w:top w:val="nil"/>
              <w:left w:val="nil"/>
              <w:bottom w:val="single" w:sz="4" w:space="0" w:color="auto"/>
              <w:right w:val="single" w:sz="4" w:space="0" w:color="auto"/>
            </w:tcBorders>
            <w:shd w:val="clear" w:color="auto" w:fill="auto"/>
            <w:noWrap/>
            <w:vAlign w:val="center"/>
            <w:hideMark/>
          </w:tcPr>
          <w:p w14:paraId="67188C62"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1.270004522</w:t>
            </w:r>
          </w:p>
        </w:tc>
      </w:tr>
      <w:tr w:rsidR="008A06EA" w:rsidRPr="00715A40" w14:paraId="276AD09B"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1164637"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0.0191299915</w:t>
            </w:r>
          </w:p>
        </w:tc>
        <w:tc>
          <w:tcPr>
            <w:tcW w:w="960" w:type="dxa"/>
            <w:tcBorders>
              <w:top w:val="nil"/>
              <w:left w:val="nil"/>
              <w:bottom w:val="single" w:sz="4" w:space="0" w:color="auto"/>
              <w:right w:val="single" w:sz="4" w:space="0" w:color="auto"/>
            </w:tcBorders>
            <w:shd w:val="clear" w:color="auto" w:fill="auto"/>
            <w:noWrap/>
            <w:vAlign w:val="center"/>
            <w:hideMark/>
          </w:tcPr>
          <w:p w14:paraId="1E906FDE"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3.22059</w:t>
            </w:r>
          </w:p>
        </w:tc>
        <w:tc>
          <w:tcPr>
            <w:tcW w:w="1940" w:type="dxa"/>
            <w:tcBorders>
              <w:top w:val="nil"/>
              <w:left w:val="nil"/>
              <w:bottom w:val="single" w:sz="4" w:space="0" w:color="auto"/>
              <w:right w:val="single" w:sz="4" w:space="0" w:color="auto"/>
            </w:tcBorders>
            <w:shd w:val="clear" w:color="auto" w:fill="auto"/>
            <w:noWrap/>
            <w:vAlign w:val="center"/>
            <w:hideMark/>
          </w:tcPr>
          <w:p w14:paraId="262060DB"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1.271984835</w:t>
            </w:r>
          </w:p>
        </w:tc>
      </w:tr>
      <w:tr w:rsidR="008A06EA" w:rsidRPr="00715A40" w14:paraId="72380724"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54A1D4B"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0.0201401711</w:t>
            </w:r>
          </w:p>
        </w:tc>
        <w:tc>
          <w:tcPr>
            <w:tcW w:w="960" w:type="dxa"/>
            <w:tcBorders>
              <w:top w:val="nil"/>
              <w:left w:val="nil"/>
              <w:bottom w:val="single" w:sz="4" w:space="0" w:color="auto"/>
              <w:right w:val="single" w:sz="4" w:space="0" w:color="auto"/>
            </w:tcBorders>
            <w:shd w:val="clear" w:color="auto" w:fill="auto"/>
            <w:noWrap/>
            <w:vAlign w:val="center"/>
            <w:hideMark/>
          </w:tcPr>
          <w:p w14:paraId="77528E06"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3.221239</w:t>
            </w:r>
          </w:p>
        </w:tc>
        <w:tc>
          <w:tcPr>
            <w:tcW w:w="1940" w:type="dxa"/>
            <w:tcBorders>
              <w:top w:val="nil"/>
              <w:left w:val="nil"/>
              <w:bottom w:val="single" w:sz="4" w:space="0" w:color="auto"/>
              <w:right w:val="single" w:sz="4" w:space="0" w:color="auto"/>
            </w:tcBorders>
            <w:shd w:val="clear" w:color="auto" w:fill="auto"/>
            <w:noWrap/>
            <w:vAlign w:val="center"/>
            <w:hideMark/>
          </w:tcPr>
          <w:p w14:paraId="351F7CD5"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1.27396468</w:t>
            </w:r>
          </w:p>
        </w:tc>
      </w:tr>
      <w:tr w:rsidR="008A06EA" w:rsidRPr="00715A40" w14:paraId="1C3C5937"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728EB09"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0.0211501122</w:t>
            </w:r>
          </w:p>
        </w:tc>
        <w:tc>
          <w:tcPr>
            <w:tcW w:w="960" w:type="dxa"/>
            <w:tcBorders>
              <w:top w:val="nil"/>
              <w:left w:val="nil"/>
              <w:bottom w:val="single" w:sz="4" w:space="0" w:color="auto"/>
              <w:right w:val="single" w:sz="4" w:space="0" w:color="auto"/>
            </w:tcBorders>
            <w:shd w:val="clear" w:color="auto" w:fill="auto"/>
            <w:noWrap/>
            <w:vAlign w:val="center"/>
            <w:hideMark/>
          </w:tcPr>
          <w:p w14:paraId="17CD84A0"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3.225205</w:t>
            </w:r>
          </w:p>
        </w:tc>
        <w:tc>
          <w:tcPr>
            <w:tcW w:w="1940" w:type="dxa"/>
            <w:tcBorders>
              <w:top w:val="nil"/>
              <w:left w:val="nil"/>
              <w:bottom w:val="single" w:sz="4" w:space="0" w:color="auto"/>
              <w:right w:val="single" w:sz="4" w:space="0" w:color="auto"/>
            </w:tcBorders>
            <w:shd w:val="clear" w:color="auto" w:fill="auto"/>
            <w:noWrap/>
            <w:vAlign w:val="center"/>
            <w:hideMark/>
          </w:tcPr>
          <w:p w14:paraId="4265A51F"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1.275944993</w:t>
            </w:r>
          </w:p>
        </w:tc>
      </w:tr>
      <w:tr w:rsidR="008A06EA" w:rsidRPr="00715A40" w14:paraId="2B19425C"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2C291A6"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0.0221500397</w:t>
            </w:r>
          </w:p>
        </w:tc>
        <w:tc>
          <w:tcPr>
            <w:tcW w:w="960" w:type="dxa"/>
            <w:tcBorders>
              <w:top w:val="nil"/>
              <w:left w:val="nil"/>
              <w:bottom w:val="single" w:sz="4" w:space="0" w:color="auto"/>
              <w:right w:val="single" w:sz="4" w:space="0" w:color="auto"/>
            </w:tcBorders>
            <w:shd w:val="clear" w:color="auto" w:fill="auto"/>
            <w:noWrap/>
            <w:vAlign w:val="center"/>
            <w:hideMark/>
          </w:tcPr>
          <w:p w14:paraId="0D5A6D24"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3.228619</w:t>
            </w:r>
          </w:p>
        </w:tc>
        <w:tc>
          <w:tcPr>
            <w:tcW w:w="1940" w:type="dxa"/>
            <w:tcBorders>
              <w:top w:val="nil"/>
              <w:left w:val="nil"/>
              <w:bottom w:val="single" w:sz="4" w:space="0" w:color="auto"/>
              <w:right w:val="single" w:sz="4" w:space="0" w:color="auto"/>
            </w:tcBorders>
            <w:shd w:val="clear" w:color="auto" w:fill="auto"/>
            <w:noWrap/>
            <w:vAlign w:val="center"/>
            <w:hideMark/>
          </w:tcPr>
          <w:p w14:paraId="6119BDC4"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1.277925306</w:t>
            </w:r>
          </w:p>
        </w:tc>
      </w:tr>
      <w:tr w:rsidR="008A06EA" w:rsidRPr="00715A40" w14:paraId="17699040"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0DE378C"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0.0231599808</w:t>
            </w:r>
          </w:p>
        </w:tc>
        <w:tc>
          <w:tcPr>
            <w:tcW w:w="960" w:type="dxa"/>
            <w:tcBorders>
              <w:top w:val="nil"/>
              <w:left w:val="nil"/>
              <w:bottom w:val="single" w:sz="4" w:space="0" w:color="auto"/>
              <w:right w:val="single" w:sz="4" w:space="0" w:color="auto"/>
            </w:tcBorders>
            <w:shd w:val="clear" w:color="auto" w:fill="auto"/>
            <w:noWrap/>
            <w:vAlign w:val="center"/>
            <w:hideMark/>
          </w:tcPr>
          <w:p w14:paraId="6805B46C"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3.233019</w:t>
            </w:r>
          </w:p>
        </w:tc>
        <w:tc>
          <w:tcPr>
            <w:tcW w:w="1940" w:type="dxa"/>
            <w:tcBorders>
              <w:top w:val="nil"/>
              <w:left w:val="nil"/>
              <w:bottom w:val="single" w:sz="4" w:space="0" w:color="auto"/>
              <w:right w:val="single" w:sz="4" w:space="0" w:color="auto"/>
            </w:tcBorders>
            <w:shd w:val="clear" w:color="auto" w:fill="auto"/>
            <w:noWrap/>
            <w:vAlign w:val="center"/>
            <w:hideMark/>
          </w:tcPr>
          <w:p w14:paraId="3DE786C7"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1.279905151</w:t>
            </w:r>
          </w:p>
        </w:tc>
      </w:tr>
      <w:tr w:rsidR="008A06EA" w:rsidRPr="00715A40" w14:paraId="787A5552"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4E4CE480"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0.0241701603</w:t>
            </w:r>
          </w:p>
        </w:tc>
        <w:tc>
          <w:tcPr>
            <w:tcW w:w="960" w:type="dxa"/>
            <w:tcBorders>
              <w:top w:val="nil"/>
              <w:left w:val="nil"/>
              <w:bottom w:val="single" w:sz="4" w:space="0" w:color="auto"/>
              <w:right w:val="single" w:sz="4" w:space="0" w:color="auto"/>
            </w:tcBorders>
            <w:shd w:val="clear" w:color="auto" w:fill="auto"/>
            <w:noWrap/>
            <w:vAlign w:val="center"/>
            <w:hideMark/>
          </w:tcPr>
          <w:p w14:paraId="76E6F3DD"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3.237827</w:t>
            </w:r>
          </w:p>
        </w:tc>
        <w:tc>
          <w:tcPr>
            <w:tcW w:w="1940" w:type="dxa"/>
            <w:tcBorders>
              <w:top w:val="nil"/>
              <w:left w:val="nil"/>
              <w:bottom w:val="single" w:sz="4" w:space="0" w:color="auto"/>
              <w:right w:val="single" w:sz="4" w:space="0" w:color="auto"/>
            </w:tcBorders>
            <w:shd w:val="clear" w:color="auto" w:fill="auto"/>
            <w:noWrap/>
            <w:vAlign w:val="center"/>
            <w:hideMark/>
          </w:tcPr>
          <w:p w14:paraId="15265EAC"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1.281885464</w:t>
            </w:r>
          </w:p>
        </w:tc>
      </w:tr>
      <w:tr w:rsidR="008A06EA" w:rsidRPr="00715A40" w14:paraId="14E3EADF"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4022E0F8"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0.0271899700</w:t>
            </w:r>
          </w:p>
        </w:tc>
        <w:tc>
          <w:tcPr>
            <w:tcW w:w="960" w:type="dxa"/>
            <w:tcBorders>
              <w:top w:val="nil"/>
              <w:left w:val="nil"/>
              <w:bottom w:val="single" w:sz="4" w:space="0" w:color="auto"/>
              <w:right w:val="single" w:sz="4" w:space="0" w:color="auto"/>
            </w:tcBorders>
            <w:shd w:val="clear" w:color="auto" w:fill="auto"/>
            <w:noWrap/>
            <w:vAlign w:val="center"/>
            <w:hideMark/>
          </w:tcPr>
          <w:p w14:paraId="151D5CBE"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3.236264</w:t>
            </w:r>
          </w:p>
        </w:tc>
        <w:tc>
          <w:tcPr>
            <w:tcW w:w="1940" w:type="dxa"/>
            <w:tcBorders>
              <w:top w:val="nil"/>
              <w:left w:val="nil"/>
              <w:bottom w:val="single" w:sz="4" w:space="0" w:color="auto"/>
              <w:right w:val="single" w:sz="4" w:space="0" w:color="auto"/>
            </w:tcBorders>
            <w:shd w:val="clear" w:color="auto" w:fill="auto"/>
            <w:noWrap/>
            <w:vAlign w:val="center"/>
            <w:hideMark/>
          </w:tcPr>
          <w:p w14:paraId="227BA5EA"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1.287827811</w:t>
            </w:r>
          </w:p>
        </w:tc>
      </w:tr>
      <w:tr w:rsidR="008A06EA" w:rsidRPr="00715A40" w14:paraId="0DC428DD" w14:textId="77777777" w:rsidTr="00223A6B">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B31D3CE"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val="en-US" w:eastAsia="ja-JP"/>
              </w:rPr>
              <w:t>0.0282001495</w:t>
            </w:r>
          </w:p>
        </w:tc>
        <w:tc>
          <w:tcPr>
            <w:tcW w:w="960" w:type="dxa"/>
            <w:tcBorders>
              <w:top w:val="nil"/>
              <w:left w:val="nil"/>
              <w:bottom w:val="single" w:sz="4" w:space="0" w:color="auto"/>
              <w:right w:val="single" w:sz="4" w:space="0" w:color="auto"/>
            </w:tcBorders>
            <w:shd w:val="clear" w:color="auto" w:fill="auto"/>
            <w:noWrap/>
            <w:vAlign w:val="center"/>
            <w:hideMark/>
          </w:tcPr>
          <w:p w14:paraId="11974A66"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3.240279</w:t>
            </w:r>
          </w:p>
        </w:tc>
        <w:tc>
          <w:tcPr>
            <w:tcW w:w="1940" w:type="dxa"/>
            <w:tcBorders>
              <w:top w:val="nil"/>
              <w:left w:val="nil"/>
              <w:bottom w:val="single" w:sz="4" w:space="0" w:color="auto"/>
              <w:right w:val="single" w:sz="4" w:space="0" w:color="auto"/>
            </w:tcBorders>
            <w:shd w:val="clear" w:color="auto" w:fill="auto"/>
            <w:noWrap/>
            <w:vAlign w:val="center"/>
            <w:hideMark/>
          </w:tcPr>
          <w:p w14:paraId="740DE63F" w14:textId="77777777" w:rsidR="005864CB" w:rsidRPr="00715A40" w:rsidRDefault="005864CB" w:rsidP="00223A6B">
            <w:pPr>
              <w:spacing w:before="0" w:after="0" w:line="240" w:lineRule="auto"/>
              <w:jc w:val="right"/>
              <w:rPr>
                <w:rFonts w:ascii="Calibri" w:hAnsi="Calibri" w:cs="Calibri"/>
                <w:color w:val="000000"/>
                <w:sz w:val="22"/>
                <w:szCs w:val="22"/>
                <w:lang w:val="en-US" w:eastAsia="ja-JP"/>
              </w:rPr>
            </w:pPr>
            <w:r w:rsidRPr="00715A40">
              <w:rPr>
                <w:rFonts w:ascii="Calibri" w:hAnsi="Calibri" w:cs="Calibri"/>
                <w:color w:val="000000"/>
                <w:sz w:val="22"/>
                <w:szCs w:val="22"/>
                <w:lang w:eastAsia="ja-JP"/>
              </w:rPr>
              <w:t>1.289808124</w:t>
            </w:r>
          </w:p>
        </w:tc>
      </w:tr>
    </w:tbl>
    <w:p w14:paraId="3FCF4878" w14:textId="67CFDA9C" w:rsidR="005864CB" w:rsidRPr="00A962DC" w:rsidRDefault="005864CB" w:rsidP="005864CB">
      <w:pPr>
        <w:pStyle w:val="Caption"/>
      </w:pPr>
      <w:bookmarkStart w:id="2147" w:name="_Toc127409818"/>
      <w:r w:rsidRPr="00A962DC">
        <w:t xml:space="preserve">Slika </w:t>
      </w:r>
      <w:del w:id="2148" w:author="Windows User" w:date="2023-02-21T19:57: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6</w:delText>
        </w:r>
        <w:r w:rsidR="009B43F5" w:rsidDel="00877775">
          <w:rPr>
            <w:noProof/>
          </w:rPr>
          <w:fldChar w:fldCharType="end"/>
        </w:r>
      </w:del>
      <w:ins w:id="2149" w:author="Windows User" w:date="2023-02-21T19:57:00Z">
        <w:r w:rsidR="00877775">
          <w:rPr>
            <w:noProof/>
          </w:rPr>
          <w:t>5</w:t>
        </w:r>
      </w:ins>
      <w:r w:rsidR="00BD0A95">
        <w:t>.</w:t>
      </w:r>
      <w:ins w:id="2150" w:author="Windows User" w:date="2023-02-21T19:57:00Z">
        <w:r w:rsidR="00877775">
          <w:t>6</w:t>
        </w:r>
      </w:ins>
      <w:del w:id="2151" w:author="Windows User" w:date="2023-02-21T19:57:00Z">
        <w:r w:rsidR="005A4E6E" w:rsidDel="00877775">
          <w:delText>5</w:delText>
        </w:r>
      </w:del>
      <w:r w:rsidRPr="00A962DC">
        <w:t xml:space="preserve"> Poravnati parametri</w:t>
      </w:r>
      <w:bookmarkEnd w:id="2147"/>
    </w:p>
    <w:p w14:paraId="0E1BF904" w14:textId="3F6ADF3C" w:rsidR="005864CB" w:rsidRPr="00A962DC" w:rsidRDefault="005864CB" w:rsidP="005864CB">
      <w:pPr>
        <w:pStyle w:val="Heading2"/>
      </w:pPr>
      <w:r w:rsidRPr="00A962DC">
        <w:lastRenderedPageBreak/>
        <w:t xml:space="preserve"> </w:t>
      </w:r>
      <w:bookmarkStart w:id="2152" w:name="_Toc128310697"/>
      <w:r>
        <w:t>Optimiranje parametara</w:t>
      </w:r>
      <w:r w:rsidRPr="00A962DC">
        <w:t xml:space="preserve"> EMG signala</w:t>
      </w:r>
      <w:r w:rsidR="00547F1D">
        <w:t xml:space="preserve"> [13]</w:t>
      </w:r>
      <w:bookmarkEnd w:id="2152"/>
    </w:p>
    <w:p w14:paraId="622CC4A0" w14:textId="6BFC0328" w:rsidR="005864CB" w:rsidRPr="00A962DC" w:rsidRDefault="005864CB" w:rsidP="005864CB">
      <w:r w:rsidRPr="00A962DC">
        <w:t>Nakon dobivanja potrebnih .</w:t>
      </w:r>
      <w:proofErr w:type="spellStart"/>
      <w:r w:rsidRPr="00A962DC">
        <w:t>csv</w:t>
      </w:r>
      <w:proofErr w:type="spellEnd"/>
      <w:r w:rsidRPr="00A962DC">
        <w:t xml:space="preserve"> datoteka, potrebno je taj signal filtrirati te ga usporediti s vrijednostima dinamometra. Za to koristimo </w:t>
      </w:r>
      <w:r w:rsidR="00DF0F6D">
        <w:t>P</w:t>
      </w:r>
      <w:r>
        <w:t xml:space="preserve">ython </w:t>
      </w:r>
      <w:r w:rsidRPr="00A962DC">
        <w:t xml:space="preserve">skriptu koja filtrira signal pomoću </w:t>
      </w:r>
      <w:proofErr w:type="spellStart"/>
      <w:r w:rsidRPr="00A962DC">
        <w:t>Fourierove</w:t>
      </w:r>
      <w:proofErr w:type="spellEnd"/>
      <w:r w:rsidRPr="00A962DC">
        <w:t xml:space="preserve"> transformacije koja je već detaljno opisana u prošlom poglavlju.</w:t>
      </w:r>
    </w:p>
    <w:p w14:paraId="6A80147A" w14:textId="0F2474E9" w:rsidR="005864CB" w:rsidRPr="00A962DC" w:rsidRDefault="005864CB" w:rsidP="005864CB">
      <w:r>
        <w:t xml:space="preserve">Cilj je dobiti parametre koji će pokriti svaki set podataka ta za njih naći prosječnu najveću korelaciju te optimalne parametre koji se tada mogu implementirati u ROS. </w:t>
      </w:r>
      <w:r w:rsidRPr="00A962DC">
        <w:t xml:space="preserve">Skripta koja se koristi ima nekoliko funkcija. Prva funkcija joj je da </w:t>
      </w:r>
      <w:r>
        <w:t xml:space="preserve">generira parametre </w:t>
      </w:r>
      <w:proofErr w:type="spellStart"/>
      <w:r>
        <w:rPr>
          <w:i/>
          <w:iCs/>
        </w:rPr>
        <w:t>smoothing</w:t>
      </w:r>
      <w:proofErr w:type="spellEnd"/>
      <w:r>
        <w:rPr>
          <w:i/>
          <w:iCs/>
        </w:rPr>
        <w:t xml:space="preserve"> </w:t>
      </w:r>
      <w:proofErr w:type="spellStart"/>
      <w:r>
        <w:rPr>
          <w:i/>
          <w:iCs/>
        </w:rPr>
        <w:t>factor</w:t>
      </w:r>
      <w:proofErr w:type="spellEnd"/>
      <w:r>
        <w:t xml:space="preserve"> te </w:t>
      </w:r>
      <w:proofErr w:type="spellStart"/>
      <w:r>
        <w:rPr>
          <w:i/>
          <w:iCs/>
        </w:rPr>
        <w:t>rolling</w:t>
      </w:r>
      <w:proofErr w:type="spellEnd"/>
      <w:r>
        <w:rPr>
          <w:i/>
          <w:iCs/>
        </w:rPr>
        <w:t xml:space="preserve"> window </w:t>
      </w:r>
      <w:proofErr w:type="spellStart"/>
      <w:r>
        <w:rPr>
          <w:i/>
          <w:iCs/>
        </w:rPr>
        <w:t>size</w:t>
      </w:r>
      <w:proofErr w:type="spellEnd"/>
      <w:r w:rsidRPr="00A962DC">
        <w:t>.</w:t>
      </w:r>
      <w:r>
        <w:t xml:space="preserve"> Zatim se definira </w:t>
      </w:r>
      <w:proofErr w:type="spellStart"/>
      <w:r>
        <w:rPr>
          <w:i/>
          <w:iCs/>
        </w:rPr>
        <w:t>fft</w:t>
      </w:r>
      <w:proofErr w:type="spellEnd"/>
      <w:r>
        <w:rPr>
          <w:i/>
          <w:iCs/>
        </w:rPr>
        <w:t xml:space="preserve"> </w:t>
      </w:r>
      <w:proofErr w:type="spellStart"/>
      <w:r>
        <w:rPr>
          <w:i/>
          <w:iCs/>
        </w:rPr>
        <w:t>relative</w:t>
      </w:r>
      <w:proofErr w:type="spellEnd"/>
      <w:r>
        <w:rPr>
          <w:i/>
          <w:iCs/>
        </w:rPr>
        <w:t xml:space="preserve"> window </w:t>
      </w:r>
      <w:proofErr w:type="spellStart"/>
      <w:r>
        <w:rPr>
          <w:i/>
          <w:iCs/>
        </w:rPr>
        <w:t>size</w:t>
      </w:r>
      <w:proofErr w:type="spellEnd"/>
      <w:r>
        <w:t xml:space="preserve"> koji je jednak onome kao u ROS skripti. </w:t>
      </w:r>
      <w:r w:rsidRPr="00A962DC">
        <w:t xml:space="preserve">Sljedeće se definiraju </w:t>
      </w:r>
      <w:proofErr w:type="spellStart"/>
      <w:r w:rsidRPr="003302E0">
        <w:rPr>
          <w:i/>
          <w:iCs/>
        </w:rPr>
        <w:t>sampling</w:t>
      </w:r>
      <w:proofErr w:type="spellEnd"/>
      <w:r w:rsidRPr="003302E0">
        <w:rPr>
          <w:i/>
          <w:iCs/>
        </w:rPr>
        <w:t xml:space="preserve"> rate</w:t>
      </w:r>
      <w:r w:rsidRPr="00A962DC">
        <w:t xml:space="preserve"> i </w:t>
      </w:r>
      <w:proofErr w:type="spellStart"/>
      <w:r w:rsidRPr="003302E0">
        <w:rPr>
          <w:i/>
          <w:iCs/>
        </w:rPr>
        <w:t>fft</w:t>
      </w:r>
      <w:proofErr w:type="spellEnd"/>
      <w:r w:rsidRPr="003302E0">
        <w:rPr>
          <w:i/>
          <w:iCs/>
        </w:rPr>
        <w:t xml:space="preserve"> window </w:t>
      </w:r>
      <w:proofErr w:type="spellStart"/>
      <w:r w:rsidRPr="003302E0">
        <w:rPr>
          <w:i/>
          <w:iCs/>
        </w:rPr>
        <w:t>size</w:t>
      </w:r>
      <w:proofErr w:type="spellEnd"/>
      <w:r w:rsidRPr="00A962DC">
        <w:t xml:space="preserve"> koji se </w:t>
      </w:r>
      <w:r>
        <w:t>dobivaju iz podataka</w:t>
      </w:r>
      <w:r w:rsidRPr="00A962DC">
        <w:t>.</w:t>
      </w:r>
      <w:r>
        <w:t xml:space="preserve"> </w:t>
      </w:r>
      <w:r>
        <w:rPr>
          <w:i/>
          <w:iCs/>
        </w:rPr>
        <w:t xml:space="preserve">FFT </w:t>
      </w:r>
      <w:proofErr w:type="spellStart"/>
      <w:r>
        <w:rPr>
          <w:i/>
          <w:iCs/>
        </w:rPr>
        <w:t>windows</w:t>
      </w:r>
      <w:proofErr w:type="spellEnd"/>
      <w:r>
        <w:rPr>
          <w:i/>
          <w:iCs/>
        </w:rPr>
        <w:t xml:space="preserve"> </w:t>
      </w:r>
      <w:proofErr w:type="spellStart"/>
      <w:r>
        <w:rPr>
          <w:i/>
          <w:iCs/>
        </w:rPr>
        <w:t>size</w:t>
      </w:r>
      <w:proofErr w:type="spellEnd"/>
      <w:r>
        <w:t xml:space="preserve"> se dobiva na način da se uhvati frekvencijski spektar koji se definirao u inicijalnim parametrima </w:t>
      </w:r>
      <w:proofErr w:type="spellStart"/>
      <w:r>
        <w:t>ROSa</w:t>
      </w:r>
      <w:proofErr w:type="spellEnd"/>
      <w:r>
        <w:t xml:space="preserve"> (slika 6.2) i on </w:t>
      </w:r>
      <w:proofErr w:type="spellStart"/>
      <w:r>
        <w:t>izosi</w:t>
      </w:r>
      <w:proofErr w:type="spellEnd"/>
      <w:r>
        <w:t xml:space="preserve"> 496. </w:t>
      </w:r>
      <w:proofErr w:type="spellStart"/>
      <w:r>
        <w:rPr>
          <w:i/>
          <w:iCs/>
        </w:rPr>
        <w:t>Sampling</w:t>
      </w:r>
      <w:proofErr w:type="spellEnd"/>
      <w:r>
        <w:rPr>
          <w:i/>
          <w:iCs/>
        </w:rPr>
        <w:t xml:space="preserve"> rate</w:t>
      </w:r>
      <w:r>
        <w:t xml:space="preserve"> je dobiven na temelju podataka kao recipročna vrijednost medi</w:t>
      </w:r>
      <w:r w:rsidR="00156300">
        <w:t>j</w:t>
      </w:r>
      <w:r>
        <w:t>ana razlike vremenskih podataka te iznosi 992,96969</w:t>
      </w:r>
      <w:r w:rsidR="00156300">
        <w:t> Hz</w:t>
      </w:r>
      <w:r>
        <w:t xml:space="preserve">. </w:t>
      </w:r>
      <w:r w:rsidRPr="00A962DC">
        <w:t xml:space="preserve">Parametri se generiraju kao brojevi od 0.01 do 0.5 za </w:t>
      </w:r>
      <w:proofErr w:type="spellStart"/>
      <w:r w:rsidRPr="003302E0">
        <w:rPr>
          <w:i/>
          <w:iCs/>
        </w:rPr>
        <w:t>rolling</w:t>
      </w:r>
      <w:proofErr w:type="spellEnd"/>
      <w:r w:rsidRPr="003302E0">
        <w:rPr>
          <w:i/>
          <w:iCs/>
        </w:rPr>
        <w:t xml:space="preserve"> window </w:t>
      </w:r>
      <w:proofErr w:type="spellStart"/>
      <w:r w:rsidRPr="003302E0">
        <w:rPr>
          <w:i/>
          <w:iCs/>
        </w:rPr>
        <w:t>size</w:t>
      </w:r>
      <w:proofErr w:type="spellEnd"/>
      <w:r w:rsidRPr="00A962DC">
        <w:t xml:space="preserve"> te od 0.001 do 0.05 za </w:t>
      </w:r>
      <w:proofErr w:type="spellStart"/>
      <w:r w:rsidRPr="003302E0">
        <w:rPr>
          <w:i/>
          <w:iCs/>
        </w:rPr>
        <w:t>smoothing</w:t>
      </w:r>
      <w:proofErr w:type="spellEnd"/>
      <w:r w:rsidRPr="003302E0">
        <w:rPr>
          <w:i/>
          <w:iCs/>
        </w:rPr>
        <w:t xml:space="preserve"> </w:t>
      </w:r>
      <w:proofErr w:type="spellStart"/>
      <w:r w:rsidRPr="003302E0">
        <w:rPr>
          <w:i/>
          <w:iCs/>
        </w:rPr>
        <w:t>factor</w:t>
      </w:r>
      <w:proofErr w:type="spellEnd"/>
      <w:r w:rsidRPr="00A962DC">
        <w:t xml:space="preserve">. </w:t>
      </w:r>
      <w:r>
        <w:t xml:space="preserve">Zbog prirode postupka na koji se dobivaju parametri </w:t>
      </w:r>
      <w:r>
        <w:rPr>
          <w:i/>
          <w:iCs/>
        </w:rPr>
        <w:t xml:space="preserve">FFT window </w:t>
      </w:r>
      <w:proofErr w:type="spellStart"/>
      <w:r>
        <w:rPr>
          <w:i/>
          <w:iCs/>
        </w:rPr>
        <w:t>size</w:t>
      </w:r>
      <w:proofErr w:type="spellEnd"/>
      <w:r>
        <w:rPr>
          <w:i/>
          <w:iCs/>
        </w:rPr>
        <w:t xml:space="preserve"> </w:t>
      </w:r>
      <w:r>
        <w:t xml:space="preserve">i </w:t>
      </w:r>
      <w:proofErr w:type="spellStart"/>
      <w:r>
        <w:rPr>
          <w:i/>
          <w:iCs/>
        </w:rPr>
        <w:t>sampling</w:t>
      </w:r>
      <w:proofErr w:type="spellEnd"/>
      <w:r>
        <w:rPr>
          <w:i/>
          <w:iCs/>
        </w:rPr>
        <w:t xml:space="preserve"> rate</w:t>
      </w:r>
      <w:r>
        <w:t xml:space="preserve">, definirani su kao „hard </w:t>
      </w:r>
      <w:proofErr w:type="spellStart"/>
      <w:r>
        <w:t>coded</w:t>
      </w:r>
      <w:proofErr w:type="spellEnd"/>
      <w:r>
        <w:t>“, tj. budući da su isti za bilo koji set podataka, ne učitavaju se sa seta podataka nego se definiraju kao konstante tako da nije potrebno dva puta učitavati .</w:t>
      </w:r>
      <w:proofErr w:type="spellStart"/>
      <w:r>
        <w:t>csv</w:t>
      </w:r>
      <w:proofErr w:type="spellEnd"/>
      <w:r>
        <w:t xml:space="preserve"> datoteke preko petlje. Sljedeće se radi petlja koja učitava podatke mjerenja. </w:t>
      </w:r>
      <w:r w:rsidRPr="00A962DC">
        <w:t>To se dobiva definiranjem radne mape „</w:t>
      </w:r>
      <w:proofErr w:type="spellStart"/>
      <w:r w:rsidRPr="00A962DC">
        <w:t>new_data</w:t>
      </w:r>
      <w:proofErr w:type="spellEnd"/>
      <w:r w:rsidRPr="00A962DC">
        <w:t xml:space="preserve">“ pomoću naredbe </w:t>
      </w:r>
      <w:proofErr w:type="spellStart"/>
      <w:r w:rsidRPr="00A962DC">
        <w:t>glob.glob</w:t>
      </w:r>
      <w:proofErr w:type="spellEnd"/>
      <w:r w:rsidRPr="00A962DC">
        <w:t>. i jedne for petlje koja to radi za svaku datoteku u radnoj mapi</w:t>
      </w:r>
      <w:r>
        <w:t>.</w:t>
      </w:r>
      <w:r w:rsidRPr="00A962DC">
        <w:t xml:space="preserve"> Zatim, </w:t>
      </w:r>
      <w:r>
        <w:t>iz učitane datoteke</w:t>
      </w:r>
      <w:r w:rsidRPr="00A962DC">
        <w:t xml:space="preserve"> se definiraju varijable koje odgovaraju pojedinim stupcima, tj. vrijeme, </w:t>
      </w:r>
      <w:r>
        <w:t>EMG</w:t>
      </w:r>
      <w:r w:rsidRPr="00A962DC">
        <w:t xml:space="preserve"> podaci i podaci s dinamometra.  Bitno je naglasiti da ukupan broj podataka mora biti višekratnik veličine prozora da bi obrada podataka funkcionirala. Nakon toga, potrebno je preoblikovati podatke da funkcioniraju u daljnjoj obradi, </w:t>
      </w:r>
      <w:proofErr w:type="spellStart"/>
      <w:r w:rsidRPr="00A962DC">
        <w:t>tj</w:t>
      </w:r>
      <w:proofErr w:type="spellEnd"/>
      <w:r w:rsidRPr="00A962DC">
        <w:t xml:space="preserve"> da podaci odgovaraju veličini prozora. </w:t>
      </w:r>
    </w:p>
    <w:p w14:paraId="4E9E6ACE" w14:textId="77777777" w:rsidR="005864CB" w:rsidRDefault="005864CB" w:rsidP="005864CB">
      <w:r w:rsidRPr="00A962DC">
        <w:t>Vrši se diskretna pretvorba „</w:t>
      </w:r>
      <w:proofErr w:type="spellStart"/>
      <w:r w:rsidRPr="00A962DC">
        <w:t>emg_dat</w:t>
      </w:r>
      <w:proofErr w:type="spellEnd"/>
      <w:r w:rsidRPr="00A962DC">
        <w:t xml:space="preserve">“ varijable u FFT pomoću naredbe </w:t>
      </w:r>
      <w:proofErr w:type="spellStart"/>
      <w:r w:rsidRPr="00A962DC">
        <w:t>numpy.fft.rfft</w:t>
      </w:r>
      <w:proofErr w:type="spellEnd"/>
      <w:r w:rsidRPr="00A962DC">
        <w:t xml:space="preserve">. Dimenzija tog </w:t>
      </w:r>
      <w:proofErr w:type="spellStart"/>
      <w:r w:rsidRPr="00A962DC">
        <w:t>FFTa</w:t>
      </w:r>
      <w:proofErr w:type="spellEnd"/>
      <w:r w:rsidRPr="00A962DC">
        <w:t xml:space="preserve"> iznosi 249 što govori koliko je dugačak taj FFT. Sljedeći zadatak skripte je </w:t>
      </w:r>
      <w:r>
        <w:t>generirati FFT masku koja sadrži 249 nasumičnih vrijednost od 0 – 1.</w:t>
      </w:r>
      <w:r w:rsidRPr="00A962DC">
        <w:t xml:space="preserve">  Radi se iterativna petlja pomoću paketa </w:t>
      </w:r>
      <w:proofErr w:type="spellStart"/>
      <w:r w:rsidRPr="00A962DC">
        <w:t>itertools</w:t>
      </w:r>
      <w:proofErr w:type="spellEnd"/>
      <w:r w:rsidRPr="00A962DC">
        <w:t xml:space="preserve"> koja traži optimalne za maksimalnu korelaciju.  Nakon definiranja tih parametara, koristi se obrnuta </w:t>
      </w:r>
      <w:proofErr w:type="spellStart"/>
      <w:r w:rsidRPr="00A962DC">
        <w:t>Fourierova</w:t>
      </w:r>
      <w:proofErr w:type="spellEnd"/>
      <w:r w:rsidRPr="00A962DC">
        <w:t xml:space="preserve"> transformacija</w:t>
      </w:r>
      <w:r>
        <w:t xml:space="preserve"> da bi se vratila funkcija iz frekvencijske u vremensku domenu</w:t>
      </w:r>
      <w:r w:rsidRPr="00A962DC">
        <w:t xml:space="preserve">, nalazi se EMA za </w:t>
      </w:r>
      <w:r>
        <w:t>neku FFT masku generiranu prije druge petlje</w:t>
      </w:r>
      <w:r w:rsidRPr="00A962DC">
        <w:t>, uspoređuje sa prijašnjom kombinacijom parametara</w:t>
      </w:r>
      <w:r>
        <w:t xml:space="preserve"> </w:t>
      </w:r>
      <w:proofErr w:type="spellStart"/>
      <w:r>
        <w:rPr>
          <w:i/>
          <w:iCs/>
        </w:rPr>
        <w:t>smoothing</w:t>
      </w:r>
      <w:proofErr w:type="spellEnd"/>
      <w:r>
        <w:rPr>
          <w:i/>
          <w:iCs/>
        </w:rPr>
        <w:t xml:space="preserve"> </w:t>
      </w:r>
      <w:proofErr w:type="spellStart"/>
      <w:r>
        <w:rPr>
          <w:i/>
          <w:iCs/>
        </w:rPr>
        <w:t>factor</w:t>
      </w:r>
      <w:proofErr w:type="spellEnd"/>
      <w:r>
        <w:t xml:space="preserve"> i </w:t>
      </w:r>
      <w:proofErr w:type="spellStart"/>
      <w:r>
        <w:rPr>
          <w:i/>
          <w:iCs/>
        </w:rPr>
        <w:t>rolling</w:t>
      </w:r>
      <w:proofErr w:type="spellEnd"/>
      <w:r>
        <w:rPr>
          <w:i/>
          <w:iCs/>
        </w:rPr>
        <w:t xml:space="preserve"> window </w:t>
      </w:r>
      <w:proofErr w:type="spellStart"/>
      <w:r>
        <w:rPr>
          <w:i/>
          <w:iCs/>
        </w:rPr>
        <w:t>size</w:t>
      </w:r>
      <w:proofErr w:type="spellEnd"/>
      <w:r w:rsidRPr="00A962DC">
        <w:t xml:space="preserve"> te, ako je postignuta maksimalna vrijednost </w:t>
      </w:r>
      <w:r>
        <w:t>korelacije</w:t>
      </w:r>
      <w:r w:rsidRPr="00A962DC">
        <w:t xml:space="preserve">, izlazi van iz </w:t>
      </w:r>
      <w:r>
        <w:t>petlje</w:t>
      </w:r>
      <w:r w:rsidRPr="00A962DC">
        <w:t>.</w:t>
      </w:r>
    </w:p>
    <w:p w14:paraId="092FD7D3" w14:textId="1D518497" w:rsidR="00793326" w:rsidRDefault="00B85A3E" w:rsidP="005864CB">
      <w:pPr>
        <w:rPr>
          <w:ins w:id="2153" w:author="Windows User" w:date="2023-02-21T14:13:00Z"/>
        </w:rPr>
      </w:pPr>
      <w:ins w:id="2154" w:author="Windows User" w:date="2023-02-23T18:12:00Z">
        <w:r>
          <w:rPr>
            <w:noProof/>
          </w:rPr>
          <w:lastRenderedPageBreak/>
          <w:drawing>
            <wp:anchor distT="0" distB="0" distL="114300" distR="114300" simplePos="0" relativeHeight="251714048" behindDoc="0" locked="0" layoutInCell="1" allowOverlap="1" wp14:anchorId="6CF276A3" wp14:editId="337DC0E2">
              <wp:simplePos x="0" y="0"/>
              <wp:positionH relativeFrom="column">
                <wp:posOffset>-175846</wp:posOffset>
              </wp:positionH>
              <wp:positionV relativeFrom="paragraph">
                <wp:posOffset>1913890</wp:posOffset>
              </wp:positionV>
              <wp:extent cx="6242050" cy="4345940"/>
              <wp:effectExtent l="0" t="0" r="6350" b="16510"/>
              <wp:wrapThrough wrapText="bothSides">
                <wp:wrapPolygon edited="0">
                  <wp:start x="0" y="0"/>
                  <wp:lineTo x="0" y="21587"/>
                  <wp:lineTo x="21556" y="21587"/>
                  <wp:lineTo x="21556" y="0"/>
                  <wp:lineTo x="0" y="0"/>
                </wp:wrapPolygon>
              </wp:wrapThrough>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ins>
      <w:r w:rsidR="005864CB">
        <w:t>Kao preliminarni test petlje, radi se skripta za maksimalnu korelaciju samo za jedan set podataka. Ovakav test služi za predviđanje i komentiranje konačnih dobivenih podataka te potencijalno ubrzavanje glavne skripte, ako se vidi da se optimalne vrijednosti nalaze u nekom užem intervalu. Ova skripta radi obrnuto od glavne skripte; prvo učitava set podataka pa tada traži optimalne parametre.</w:t>
      </w:r>
      <w:r w:rsidR="005864CB" w:rsidRPr="00A962DC">
        <w:t xml:space="preserve"> </w:t>
      </w:r>
      <w:r w:rsidR="005864CB" w:rsidRPr="00A962DC">
        <w:fldChar w:fldCharType="begin"/>
      </w:r>
      <w:r w:rsidR="005864CB" w:rsidRPr="00A962DC">
        <w:instrText xml:space="preserve"> REF _Ref126623850 \h </w:instrText>
      </w:r>
      <w:r w:rsidR="005864CB" w:rsidRPr="00A962DC">
        <w:fldChar w:fldCharType="separate"/>
      </w:r>
      <w:r w:rsidR="005864CB" w:rsidRPr="00A962DC">
        <w:t>Slika 6.</w:t>
      </w:r>
      <w:r w:rsidR="005864CB" w:rsidRPr="00A962DC">
        <w:fldChar w:fldCharType="end"/>
      </w:r>
      <w:r w:rsidR="005864CB">
        <w:t>6</w:t>
      </w:r>
      <w:r w:rsidR="005864CB" w:rsidRPr="00A962DC">
        <w:t xml:space="preserve"> prikazuje postupak koji se vrši nad jedn</w:t>
      </w:r>
      <w:r w:rsidR="005864CB">
        <w:t>i</w:t>
      </w:r>
      <w:r w:rsidR="005864CB" w:rsidRPr="00A962DC">
        <w:t>m takv</w:t>
      </w:r>
      <w:r w:rsidR="005864CB">
        <w:t>i</w:t>
      </w:r>
      <w:r w:rsidR="005864CB" w:rsidRPr="00A962DC">
        <w:t xml:space="preserve">m </w:t>
      </w:r>
      <w:r w:rsidR="005864CB">
        <w:t>setom podataka, te p</w:t>
      </w:r>
      <w:r w:rsidR="005864CB" w:rsidRPr="00A962DC">
        <w:t xml:space="preserve">rikazuje se ovisnost maksimalne korelacije o </w:t>
      </w:r>
      <w:proofErr w:type="spellStart"/>
      <w:r w:rsidR="005864CB" w:rsidRPr="008C2F0F">
        <w:rPr>
          <w:i/>
          <w:iCs/>
        </w:rPr>
        <w:t>smoothing</w:t>
      </w:r>
      <w:proofErr w:type="spellEnd"/>
      <w:r w:rsidR="005864CB" w:rsidRPr="008C2F0F">
        <w:rPr>
          <w:i/>
          <w:iCs/>
        </w:rPr>
        <w:t xml:space="preserve"> </w:t>
      </w:r>
      <w:proofErr w:type="spellStart"/>
      <w:r w:rsidR="005864CB" w:rsidRPr="008C2F0F">
        <w:rPr>
          <w:i/>
          <w:iCs/>
        </w:rPr>
        <w:t>factoru</w:t>
      </w:r>
      <w:proofErr w:type="spellEnd"/>
      <w:r w:rsidR="005864CB" w:rsidRPr="00A962DC">
        <w:t xml:space="preserve">, </w:t>
      </w:r>
      <w:proofErr w:type="spellStart"/>
      <w:r w:rsidR="005864CB" w:rsidRPr="008C2F0F">
        <w:rPr>
          <w:i/>
          <w:iCs/>
        </w:rPr>
        <w:t>rolling</w:t>
      </w:r>
      <w:proofErr w:type="spellEnd"/>
      <w:r w:rsidR="005864CB" w:rsidRPr="008C2F0F">
        <w:rPr>
          <w:i/>
          <w:iCs/>
        </w:rPr>
        <w:t xml:space="preserve"> window </w:t>
      </w:r>
      <w:proofErr w:type="spellStart"/>
      <w:r w:rsidR="005864CB" w:rsidRPr="008C2F0F">
        <w:rPr>
          <w:i/>
          <w:iCs/>
        </w:rPr>
        <w:t>size</w:t>
      </w:r>
      <w:proofErr w:type="spellEnd"/>
      <w:r w:rsidR="005864CB" w:rsidRPr="008C2F0F">
        <w:rPr>
          <w:i/>
          <w:iCs/>
        </w:rPr>
        <w:t xml:space="preserve"> </w:t>
      </w:r>
      <w:r w:rsidR="005864CB" w:rsidRPr="00A962DC">
        <w:t>te kašnjenju.</w:t>
      </w:r>
    </w:p>
    <w:p w14:paraId="3E7CBDFD" w14:textId="21719443" w:rsidR="001A431A" w:rsidRDefault="001A431A" w:rsidP="005864CB">
      <w:pPr>
        <w:rPr>
          <w:ins w:id="2155" w:author="Windows User" w:date="2023-02-23T17:47:00Z"/>
          <w:noProof/>
        </w:rPr>
      </w:pPr>
    </w:p>
    <w:p w14:paraId="52916FF8" w14:textId="768BE303" w:rsidR="001A431A" w:rsidRDefault="00AC3E2E">
      <w:pPr>
        <w:jc w:val="center"/>
        <w:rPr>
          <w:ins w:id="2156" w:author="Windows User" w:date="2023-02-23T17:47:00Z"/>
          <w:noProof/>
        </w:rPr>
        <w:pPrChange w:id="2157" w:author="Windows User" w:date="2023-02-23T17:49:00Z">
          <w:pPr/>
        </w:pPrChange>
      </w:pPr>
      <w:ins w:id="2158" w:author="Windows User" w:date="2023-02-23T17:49:00Z">
        <w:r>
          <w:rPr>
            <w:noProof/>
          </w:rPr>
          <w:t>a)</w:t>
        </w:r>
      </w:ins>
    </w:p>
    <w:p w14:paraId="30816DDD" w14:textId="2F26B3E5" w:rsidR="001A431A" w:rsidRDefault="001A431A" w:rsidP="005864CB">
      <w:pPr>
        <w:rPr>
          <w:ins w:id="2159" w:author="Windows User" w:date="2023-02-23T17:47:00Z"/>
          <w:noProof/>
        </w:rPr>
      </w:pPr>
    </w:p>
    <w:p w14:paraId="0A6AB920" w14:textId="62AF626C" w:rsidR="00903D2F" w:rsidRPr="00A962DC" w:rsidDel="00C768C6" w:rsidRDefault="006A74E3">
      <w:pPr>
        <w:jc w:val="center"/>
        <w:rPr>
          <w:del w:id="2160" w:author="Windows User" w:date="2023-02-21T14:23:00Z"/>
          <w:noProof/>
        </w:rPr>
        <w:pPrChange w:id="2161" w:author="Windows User" w:date="2023-02-23T18:01:00Z">
          <w:pPr/>
        </w:pPrChange>
      </w:pPr>
      <w:ins w:id="2162" w:author="Windows User" w:date="2023-02-23T17:59:00Z">
        <w:r>
          <w:rPr>
            <w:noProof/>
          </w:rPr>
          <w:lastRenderedPageBreak/>
          <w:drawing>
            <wp:anchor distT="0" distB="0" distL="114300" distR="114300" simplePos="0" relativeHeight="251713024" behindDoc="0" locked="0" layoutInCell="1" allowOverlap="1" wp14:anchorId="51113B7E" wp14:editId="420DDA67">
              <wp:simplePos x="0" y="0"/>
              <wp:positionH relativeFrom="column">
                <wp:posOffset>-312322</wp:posOffset>
              </wp:positionH>
              <wp:positionV relativeFrom="paragraph">
                <wp:posOffset>19050</wp:posOffset>
              </wp:positionV>
              <wp:extent cx="6284595" cy="4248785"/>
              <wp:effectExtent l="19050" t="19050" r="20955" b="18415"/>
              <wp:wrapThrough wrapText="bothSides">
                <wp:wrapPolygon edited="0">
                  <wp:start x="-65" y="-97"/>
                  <wp:lineTo x="-65" y="21597"/>
                  <wp:lineTo x="21607" y="21597"/>
                  <wp:lineTo x="21607" y="-97"/>
                  <wp:lineTo x="-65" y="-97"/>
                </wp:wrapPolygon>
              </wp:wrapThrough>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ins>
      <w:ins w:id="2163" w:author="Windows User" w:date="2023-02-23T18:19:00Z">
        <w:r w:rsidR="00A14414">
          <w:rPr>
            <w:noProof/>
          </w:rPr>
          <w:t>b)</w:t>
        </w:r>
      </w:ins>
    </w:p>
    <w:p w14:paraId="03011810" w14:textId="620BCC7B" w:rsidR="00793326" w:rsidRPr="00A962DC" w:rsidRDefault="005864CB">
      <w:pPr>
        <w:jc w:val="center"/>
        <w:pPrChange w:id="2164" w:author="Windows User" w:date="2023-02-23T18:01:00Z">
          <w:pPr>
            <w:keepNext/>
            <w:jc w:val="center"/>
          </w:pPr>
        </w:pPrChange>
      </w:pPr>
      <w:commentRangeStart w:id="2165"/>
      <w:del w:id="2166" w:author="Windows User" w:date="2023-02-21T14:22:00Z">
        <w:r w:rsidRPr="00A962DC" w:rsidDel="00903D2F">
          <w:rPr>
            <w:rFonts w:ascii="Calibri" w:hAnsi="Calibri" w:cs="Calibri"/>
            <w:noProof/>
            <w:color w:val="000000"/>
            <w:sz w:val="22"/>
            <w:szCs w:val="22"/>
            <w:bdr w:val="none" w:sz="0" w:space="0" w:color="auto" w:frame="1"/>
          </w:rPr>
          <w:drawing>
            <wp:inline distT="0" distB="0" distL="0" distR="0" wp14:anchorId="5114656C" wp14:editId="267FE759">
              <wp:extent cx="4855335" cy="5365750"/>
              <wp:effectExtent l="0" t="0" r="2540"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6244" cy="5366755"/>
                      </a:xfrm>
                      <a:prstGeom prst="rect">
                        <a:avLst/>
                      </a:prstGeom>
                      <a:noFill/>
                      <a:ln>
                        <a:noFill/>
                      </a:ln>
                    </pic:spPr>
                  </pic:pic>
                </a:graphicData>
              </a:graphic>
            </wp:inline>
          </w:drawing>
        </w:r>
      </w:del>
      <w:commentRangeEnd w:id="2165"/>
      <w:del w:id="2167" w:author="Windows User" w:date="2023-02-21T14:23:00Z">
        <w:r w:rsidR="009024CB" w:rsidDel="00C768C6">
          <w:rPr>
            <w:rStyle w:val="CommentReference"/>
          </w:rPr>
          <w:commentReference w:id="2165"/>
        </w:r>
      </w:del>
    </w:p>
    <w:p w14:paraId="0B5BAEFA" w14:textId="7B312F6C" w:rsidR="005864CB" w:rsidRDefault="005864CB">
      <w:pPr>
        <w:pStyle w:val="Caption"/>
        <w:jc w:val="both"/>
        <w:rPr>
          <w:ins w:id="2168" w:author="Windows User" w:date="2023-02-21T21:03:00Z"/>
        </w:rPr>
        <w:pPrChange w:id="2169" w:author="Windows User" w:date="2023-02-23T18:01:00Z">
          <w:pPr>
            <w:pStyle w:val="Caption"/>
          </w:pPr>
        </w:pPrChange>
      </w:pPr>
      <w:bookmarkStart w:id="2170" w:name="_Toc127409819"/>
      <w:r w:rsidRPr="00A962DC">
        <w:t xml:space="preserve">Slika </w:t>
      </w:r>
      <w:del w:id="2171" w:author="Windows User" w:date="2023-02-21T19:57:00Z">
        <w:r w:rsidR="009B43F5" w:rsidDel="00877775">
          <w:rPr>
            <w:noProof/>
          </w:rPr>
          <w:fldChar w:fldCharType="begin"/>
        </w:r>
        <w:r w:rsidR="009B43F5" w:rsidDel="00877775">
          <w:rPr>
            <w:noProof/>
          </w:rPr>
          <w:delInstrText xml:space="preserve"> STYLEREF 1 \s </w:delInstrText>
        </w:r>
        <w:r w:rsidR="009B43F5" w:rsidDel="00877775">
          <w:rPr>
            <w:noProof/>
          </w:rPr>
          <w:fldChar w:fldCharType="separate"/>
        </w:r>
        <w:r w:rsidR="00BD0A95" w:rsidDel="00877775">
          <w:rPr>
            <w:noProof/>
          </w:rPr>
          <w:delText>6</w:delText>
        </w:r>
        <w:r w:rsidR="009B43F5" w:rsidDel="00877775">
          <w:rPr>
            <w:noProof/>
          </w:rPr>
          <w:fldChar w:fldCharType="end"/>
        </w:r>
      </w:del>
      <w:ins w:id="2172" w:author="Windows User" w:date="2023-02-21T19:57:00Z">
        <w:r w:rsidR="00877775">
          <w:rPr>
            <w:noProof/>
          </w:rPr>
          <w:t>5.7</w:t>
        </w:r>
      </w:ins>
      <w:ins w:id="2173" w:author="Windows User" w:date="2023-02-21T19:58:00Z">
        <w:r w:rsidR="00877775">
          <w:rPr>
            <w:noProof/>
          </w:rPr>
          <w:t xml:space="preserve"> a)</w:t>
        </w:r>
      </w:ins>
      <w:del w:id="2174" w:author="Windows User" w:date="2023-02-21T19:57:00Z">
        <w:r w:rsidR="00BD0A95" w:rsidDel="00877775">
          <w:delText>.</w:delText>
        </w:r>
        <w:r w:rsidR="005A4E6E" w:rsidDel="00877775">
          <w:delText>6</w:delText>
        </w:r>
      </w:del>
      <w:r w:rsidRPr="00A962DC">
        <w:t xml:space="preserve"> Ovisnost maksimalne korelacije</w:t>
      </w:r>
      <w:ins w:id="2175" w:author="Windows User" w:date="2023-02-21T20:00:00Z">
        <w:r w:rsidR="00877775">
          <w:t xml:space="preserve"> o </w:t>
        </w:r>
      </w:ins>
      <w:proofErr w:type="spellStart"/>
      <w:ins w:id="2176" w:author="Windows User" w:date="2023-02-21T19:59:00Z">
        <w:r w:rsidR="00877775" w:rsidRPr="00877775">
          <w:rPr>
            <w:iCs w:val="0"/>
            <w:rPrChange w:id="2177" w:author="Windows User" w:date="2023-02-21T19:59:00Z">
              <w:rPr>
                <w:i w:val="0"/>
                <w:iCs w:val="0"/>
              </w:rPr>
            </w:rPrChange>
          </w:rPr>
          <w:t>smoothing</w:t>
        </w:r>
        <w:proofErr w:type="spellEnd"/>
        <w:r w:rsidR="00877775" w:rsidRPr="00877775">
          <w:rPr>
            <w:iCs w:val="0"/>
            <w:rPrChange w:id="2178" w:author="Windows User" w:date="2023-02-21T19:59:00Z">
              <w:rPr>
                <w:i w:val="0"/>
                <w:iCs w:val="0"/>
              </w:rPr>
            </w:rPrChange>
          </w:rPr>
          <w:t xml:space="preserve"> </w:t>
        </w:r>
        <w:proofErr w:type="spellStart"/>
        <w:r w:rsidR="00877775" w:rsidRPr="00877775">
          <w:rPr>
            <w:iCs w:val="0"/>
            <w:rPrChange w:id="2179" w:author="Windows User" w:date="2023-02-21T19:59:00Z">
              <w:rPr>
                <w:i w:val="0"/>
                <w:iCs w:val="0"/>
              </w:rPr>
            </w:rPrChange>
          </w:rPr>
          <w:t>factor</w:t>
        </w:r>
      </w:ins>
      <w:ins w:id="2180" w:author="Windows User" w:date="2023-02-21T20:00:00Z">
        <w:r w:rsidR="00877775">
          <w:rPr>
            <w:iCs w:val="0"/>
          </w:rPr>
          <w:t>u</w:t>
        </w:r>
      </w:ins>
      <w:proofErr w:type="spellEnd"/>
      <w:ins w:id="2181" w:author="Windows User" w:date="2023-02-21T19:59:00Z">
        <w:r w:rsidR="00877775">
          <w:t xml:space="preserve"> b) </w:t>
        </w:r>
        <w:r w:rsidR="00877775" w:rsidRPr="00A962DC">
          <w:t>Ovisnost maksimalne korelacije</w:t>
        </w:r>
        <w:r w:rsidR="00877775">
          <w:t xml:space="preserve"> </w:t>
        </w:r>
      </w:ins>
      <w:ins w:id="2182" w:author="Windows User" w:date="2023-02-21T20:00:00Z">
        <w:r w:rsidR="00877775">
          <w:t xml:space="preserve">o </w:t>
        </w:r>
        <w:proofErr w:type="spellStart"/>
        <w:r w:rsidR="00877775" w:rsidRPr="00877775">
          <w:rPr>
            <w:iCs w:val="0"/>
            <w:rPrChange w:id="2183" w:author="Windows User" w:date="2023-02-21T20:00:00Z">
              <w:rPr>
                <w:i w:val="0"/>
                <w:iCs w:val="0"/>
              </w:rPr>
            </w:rPrChange>
          </w:rPr>
          <w:t>rolling</w:t>
        </w:r>
        <w:proofErr w:type="spellEnd"/>
        <w:r w:rsidR="00877775" w:rsidRPr="00877775">
          <w:rPr>
            <w:iCs w:val="0"/>
            <w:rPrChange w:id="2184" w:author="Windows User" w:date="2023-02-21T20:00:00Z">
              <w:rPr>
                <w:i w:val="0"/>
                <w:iCs w:val="0"/>
              </w:rPr>
            </w:rPrChange>
          </w:rPr>
          <w:t xml:space="preserve"> </w:t>
        </w:r>
        <w:proofErr w:type="spellStart"/>
        <w:r w:rsidR="00877775" w:rsidRPr="00BD0A14">
          <w:rPr>
            <w:iCs w:val="0"/>
            <w:rPrChange w:id="2185" w:author="Windows User" w:date="2023-02-21T20:44:00Z">
              <w:rPr>
                <w:i w:val="0"/>
                <w:iCs w:val="0"/>
              </w:rPr>
            </w:rPrChange>
          </w:rPr>
          <w:t>windowu</w:t>
        </w:r>
        <w:proofErr w:type="spellEnd"/>
        <w:r w:rsidR="00877775" w:rsidRPr="00BD0A14">
          <w:rPr>
            <w:iCs w:val="0"/>
            <w:rPrChange w:id="2186" w:author="Windows User" w:date="2023-02-21T20:44:00Z">
              <w:rPr>
                <w:i w:val="0"/>
                <w:iCs w:val="0"/>
              </w:rPr>
            </w:rPrChange>
          </w:rPr>
          <w:t xml:space="preserve"> </w:t>
        </w:r>
        <w:proofErr w:type="spellStart"/>
        <w:r w:rsidR="00877775" w:rsidRPr="00BD0A14">
          <w:rPr>
            <w:iCs w:val="0"/>
            <w:rPrChange w:id="2187" w:author="Windows User" w:date="2023-02-21T20:44:00Z">
              <w:rPr>
                <w:i w:val="0"/>
                <w:iCs w:val="0"/>
              </w:rPr>
            </w:rPrChange>
          </w:rPr>
          <w:t>size</w:t>
        </w:r>
      </w:ins>
      <w:proofErr w:type="spellEnd"/>
      <w:ins w:id="2188" w:author="Windows User" w:date="2023-02-21T20:43:00Z">
        <w:r w:rsidR="00BD0A14" w:rsidRPr="00BD0A14">
          <w:rPr>
            <w:iCs w:val="0"/>
            <w:rPrChange w:id="2189" w:author="Windows User" w:date="2023-02-21T20:44:00Z">
              <w:rPr>
                <w:i w:val="0"/>
                <w:iCs w:val="0"/>
              </w:rPr>
            </w:rPrChange>
          </w:rPr>
          <w:t xml:space="preserve"> </w:t>
        </w:r>
      </w:ins>
      <w:del w:id="2190" w:author="Windows User" w:date="2023-02-23T10:38:00Z">
        <w:r w:rsidRPr="00A962DC" w:rsidDel="00AD445A">
          <w:delText xml:space="preserve"> </w:delText>
        </w:r>
      </w:del>
      <w:del w:id="2191" w:author="Windows User" w:date="2023-02-21T20:44:00Z">
        <w:r w:rsidRPr="00A962DC" w:rsidDel="00BD0A14">
          <w:delText>o</w:delText>
        </w:r>
      </w:del>
      <w:r w:rsidRPr="00A962DC">
        <w:t xml:space="preserve"> </w:t>
      </w:r>
      <w:del w:id="2192" w:author="Windows User" w:date="2023-02-21T19:58:00Z">
        <w:r w:rsidRPr="00A962DC" w:rsidDel="00877775">
          <w:delText>parametrima</w:delText>
        </w:r>
        <w:r w:rsidDel="00877775">
          <w:delText xml:space="preserve"> </w:delText>
        </w:r>
      </w:del>
      <w:r>
        <w:t>za jedan set podataka</w:t>
      </w:r>
      <w:bookmarkEnd w:id="2170"/>
    </w:p>
    <w:p w14:paraId="65F54349" w14:textId="4B17663D" w:rsidR="00966CCD" w:rsidRPr="008F3D4A" w:rsidDel="00D725A3" w:rsidRDefault="00F479E0">
      <w:pPr>
        <w:rPr>
          <w:del w:id="2193" w:author="Windows User" w:date="2023-02-21T21:37:00Z"/>
        </w:rPr>
        <w:pPrChange w:id="2194" w:author="Windows User" w:date="2023-02-21T21:03:00Z">
          <w:pPr>
            <w:pStyle w:val="Caption"/>
          </w:pPr>
        </w:pPrChange>
      </w:pPr>
      <w:ins w:id="2195" w:author="Windows User" w:date="2023-02-22T01:01:00Z">
        <w:r>
          <w:t xml:space="preserve">Optimalni parametri su: faktor zaglađivanja, pomični prozor i vrijeme kašnjenja. </w:t>
        </w:r>
      </w:ins>
      <w:ins w:id="2196" w:author="Windows User" w:date="2023-02-21T21:05:00Z">
        <w:r w:rsidR="00CF3A05">
          <w:t>Faktor zaglađivanja</w:t>
        </w:r>
      </w:ins>
      <w:ins w:id="2197" w:author="Windows User" w:date="2023-02-21T21:35:00Z">
        <w:r w:rsidR="00D725A3">
          <w:t xml:space="preserve"> (engl. </w:t>
        </w:r>
        <w:proofErr w:type="spellStart"/>
        <w:r w:rsidR="00D725A3" w:rsidRPr="008C2F0F">
          <w:rPr>
            <w:i/>
            <w:iCs/>
          </w:rPr>
          <w:t>smoothing</w:t>
        </w:r>
        <w:proofErr w:type="spellEnd"/>
        <w:r w:rsidR="00D725A3" w:rsidRPr="008C2F0F">
          <w:rPr>
            <w:i/>
            <w:iCs/>
          </w:rPr>
          <w:t xml:space="preserve"> </w:t>
        </w:r>
        <w:proofErr w:type="spellStart"/>
        <w:r w:rsidR="00D725A3" w:rsidRPr="008C2F0F">
          <w:rPr>
            <w:i/>
            <w:iCs/>
          </w:rPr>
          <w:t>factor</w:t>
        </w:r>
        <w:proofErr w:type="spellEnd"/>
        <w:r w:rsidR="00D725A3">
          <w:rPr>
            <w:iCs/>
          </w:rPr>
          <w:t>)</w:t>
        </w:r>
      </w:ins>
      <w:ins w:id="2198" w:author="Windows User" w:date="2023-02-21T21:05:00Z">
        <w:r w:rsidR="00CF3A05">
          <w:t xml:space="preserve"> se koristi u </w:t>
        </w:r>
      </w:ins>
      <w:ins w:id="2199" w:author="Windows User" w:date="2023-02-21T21:06:00Z">
        <w:r w:rsidR="00CF3A05">
          <w:t>postup</w:t>
        </w:r>
        <w:r w:rsidR="00CF3A05" w:rsidRPr="00A962DC">
          <w:t>k</w:t>
        </w:r>
        <w:r w:rsidR="00CF3A05">
          <w:t>u</w:t>
        </w:r>
        <w:r w:rsidR="00CF3A05" w:rsidRPr="00A962DC">
          <w:t xml:space="preserve"> kojim ispravljenom signalu </w:t>
        </w:r>
        <w:r w:rsidR="00CF3A05">
          <w:t>računamo</w:t>
        </w:r>
        <w:r w:rsidR="00CF3A05" w:rsidRPr="00A962DC">
          <w:t xml:space="preserve"> srednju vrijednost, tako što eliminiramo ''</w:t>
        </w:r>
        <w:proofErr w:type="spellStart"/>
        <w:r w:rsidR="00CF3A05" w:rsidRPr="00A962DC">
          <w:t>peakove</w:t>
        </w:r>
        <w:proofErr w:type="spellEnd"/>
        <w:r w:rsidR="00CF3A05" w:rsidRPr="00A962DC">
          <w:t>'', a signal dobije zaglađeni oblik.</w:t>
        </w:r>
      </w:ins>
      <w:ins w:id="2200" w:author="Windows User" w:date="2023-02-21T21:17:00Z">
        <w:r w:rsidR="008932E2">
          <w:t xml:space="preserve"> Pomični prozor</w:t>
        </w:r>
      </w:ins>
      <w:ins w:id="2201" w:author="Windows User" w:date="2023-02-21T21:21:00Z">
        <w:r w:rsidR="00111272">
          <w:t xml:space="preserve"> (engl</w:t>
        </w:r>
      </w:ins>
      <w:ins w:id="2202" w:author="Windows User" w:date="2023-02-21T21:34:00Z">
        <w:r w:rsidR="00D725A3">
          <w:t xml:space="preserve">. </w:t>
        </w:r>
        <w:proofErr w:type="spellStart"/>
        <w:r w:rsidR="00D725A3" w:rsidRPr="008C2F0F">
          <w:rPr>
            <w:i/>
            <w:iCs/>
          </w:rPr>
          <w:t>rolling</w:t>
        </w:r>
        <w:proofErr w:type="spellEnd"/>
        <w:r w:rsidR="00D725A3" w:rsidRPr="008C2F0F">
          <w:rPr>
            <w:i/>
            <w:iCs/>
          </w:rPr>
          <w:t xml:space="preserve"> window </w:t>
        </w:r>
        <w:proofErr w:type="spellStart"/>
        <w:r w:rsidR="00D725A3" w:rsidRPr="008C2F0F">
          <w:rPr>
            <w:i/>
            <w:iCs/>
          </w:rPr>
          <w:t>size</w:t>
        </w:r>
        <w:proofErr w:type="spellEnd"/>
        <w:r w:rsidR="00D725A3" w:rsidRPr="008F3D4A">
          <w:rPr>
            <w:iCs/>
          </w:rPr>
          <w:t>)</w:t>
        </w:r>
      </w:ins>
      <w:ins w:id="2203" w:author="Windows User" w:date="2023-02-21T21:17:00Z">
        <w:r w:rsidR="008932E2">
          <w:t xml:space="preserve"> je definiran kao vremenski prozor iz kojeg se </w:t>
        </w:r>
      </w:ins>
      <w:ins w:id="2204" w:author="Windows User" w:date="2023-02-21T21:18:00Z">
        <w:r w:rsidR="008932E2">
          <w:t>uzimaju podaci. Veličina pomičnog prozora</w:t>
        </w:r>
      </w:ins>
      <w:ins w:id="2205" w:author="Windows User" w:date="2023-02-21T21:21:00Z">
        <w:r w:rsidR="00111272">
          <w:t xml:space="preserve"> </w:t>
        </w:r>
      </w:ins>
      <w:ins w:id="2206" w:author="Windows User" w:date="2023-02-21T21:22:00Z">
        <w:r w:rsidR="00111272">
          <w:t xml:space="preserve"> </w:t>
        </w:r>
      </w:ins>
      <w:ins w:id="2207" w:author="Windows User" w:date="2023-02-21T21:19:00Z">
        <w:r w:rsidR="008932E2">
          <w:t>ovisi</w:t>
        </w:r>
      </w:ins>
      <w:ins w:id="2208" w:author="Windows User" w:date="2023-02-21T21:18:00Z">
        <w:r w:rsidR="008932E2">
          <w:t xml:space="preserve"> </w:t>
        </w:r>
      </w:ins>
      <w:ins w:id="2209" w:author="Windows User" w:date="2023-02-21T21:19:00Z">
        <w:r w:rsidR="008932E2">
          <w:t>o veličini uzorka, tj. periodičnosti podataka.</w:t>
        </w:r>
        <w:r w:rsidR="00111272">
          <w:t xml:space="preserve"> </w:t>
        </w:r>
      </w:ins>
      <w:ins w:id="2210" w:author="Windows User" w:date="2023-02-21T21:20:00Z">
        <w:r w:rsidR="00111272">
          <w:t xml:space="preserve">Vrijeme kašnjenja </w:t>
        </w:r>
      </w:ins>
      <w:ins w:id="2211" w:author="Windows User" w:date="2023-02-21T21:21:00Z">
        <w:r w:rsidR="00D725A3">
          <w:t>(</w:t>
        </w:r>
        <w:r w:rsidR="00111272">
          <w:t xml:space="preserve">engl. </w:t>
        </w:r>
        <w:r w:rsidR="00111272" w:rsidRPr="00111272">
          <w:rPr>
            <w:i/>
            <w:rPrChange w:id="2212" w:author="Windows User" w:date="2023-02-21T21:21:00Z">
              <w:rPr>
                <w:i w:val="0"/>
                <w:iCs w:val="0"/>
              </w:rPr>
            </w:rPrChange>
          </w:rPr>
          <w:t xml:space="preserve">time </w:t>
        </w:r>
        <w:proofErr w:type="spellStart"/>
        <w:r w:rsidR="00111272" w:rsidRPr="00111272">
          <w:rPr>
            <w:i/>
            <w:rPrChange w:id="2213" w:author="Windows User" w:date="2023-02-21T21:21:00Z">
              <w:rPr>
                <w:i w:val="0"/>
                <w:iCs w:val="0"/>
              </w:rPr>
            </w:rPrChange>
          </w:rPr>
          <w:t>lag</w:t>
        </w:r>
      </w:ins>
      <w:proofErr w:type="spellEnd"/>
      <w:ins w:id="2214" w:author="Windows User" w:date="2023-02-21T21:35:00Z">
        <w:r w:rsidR="00D725A3">
          <w:t xml:space="preserve">) predstavlja </w:t>
        </w:r>
      </w:ins>
      <w:ins w:id="2215" w:author="Windows User" w:date="2023-02-21T21:36:00Z">
        <w:r w:rsidR="00D725A3">
          <w:t>vremensko razdoblje između dvije povezane radnje.</w:t>
        </w:r>
      </w:ins>
      <w:ins w:id="2216" w:author="Windows User" w:date="2023-02-21T21:37:00Z">
        <w:r w:rsidR="00D725A3">
          <w:t xml:space="preserve"> </w:t>
        </w:r>
      </w:ins>
    </w:p>
    <w:p w14:paraId="57545E0C" w14:textId="48A69B7D" w:rsidR="005864CB" w:rsidRDefault="005864CB" w:rsidP="005864CB">
      <w:pPr>
        <w:rPr>
          <w:ins w:id="2217" w:author="Windows User" w:date="2023-02-21T21:39:00Z"/>
        </w:rPr>
      </w:pPr>
      <w:r>
        <w:t xml:space="preserve">Na slici </w:t>
      </w:r>
      <w:ins w:id="2218" w:author="Windows User" w:date="2023-02-21T20:44:00Z">
        <w:r w:rsidR="00BD0A14">
          <w:t>5</w:t>
        </w:r>
      </w:ins>
      <w:del w:id="2219" w:author="Windows User" w:date="2023-02-21T20:44:00Z">
        <w:r w:rsidDel="00BD0A14">
          <w:delText>6</w:delText>
        </w:r>
      </w:del>
      <w:r>
        <w:t>.</w:t>
      </w:r>
      <w:ins w:id="2220" w:author="Windows User" w:date="2023-02-21T20:44:00Z">
        <w:r w:rsidR="00BD0A14">
          <w:t>7</w:t>
        </w:r>
      </w:ins>
      <w:del w:id="2221" w:author="Windows User" w:date="2023-02-21T20:44:00Z">
        <w:r w:rsidDel="00BD0A14">
          <w:delText>6</w:delText>
        </w:r>
      </w:del>
      <w:r>
        <w:t xml:space="preserve"> u prvom prozoru se vidi da možemo očekivati da će za maksimalnu korelaciju vrijednost </w:t>
      </w:r>
      <w:proofErr w:type="spellStart"/>
      <w:r>
        <w:rPr>
          <w:i/>
          <w:iCs/>
        </w:rPr>
        <w:t>smoothing</w:t>
      </w:r>
      <w:proofErr w:type="spellEnd"/>
      <w:r>
        <w:rPr>
          <w:i/>
          <w:iCs/>
        </w:rPr>
        <w:t xml:space="preserve"> </w:t>
      </w:r>
      <w:proofErr w:type="spellStart"/>
      <w:r>
        <w:rPr>
          <w:i/>
          <w:iCs/>
        </w:rPr>
        <w:t>factor</w:t>
      </w:r>
      <w:proofErr w:type="spellEnd"/>
      <w:r>
        <w:t xml:space="preserve"> biti između 0 i 0.01 te vrijednost </w:t>
      </w:r>
      <w:proofErr w:type="spellStart"/>
      <w:r>
        <w:rPr>
          <w:i/>
          <w:iCs/>
        </w:rPr>
        <w:t>rolling</w:t>
      </w:r>
      <w:proofErr w:type="spellEnd"/>
      <w:r>
        <w:rPr>
          <w:i/>
          <w:iCs/>
        </w:rPr>
        <w:t xml:space="preserve"> window </w:t>
      </w:r>
      <w:proofErr w:type="spellStart"/>
      <w:r>
        <w:rPr>
          <w:i/>
          <w:iCs/>
        </w:rPr>
        <w:t>size</w:t>
      </w:r>
      <w:proofErr w:type="spellEnd"/>
      <w:r>
        <w:rPr>
          <w:i/>
          <w:iCs/>
        </w:rPr>
        <w:t xml:space="preserve"> </w:t>
      </w:r>
      <w:r>
        <w:t xml:space="preserve">između </w:t>
      </w:r>
      <w:r w:rsidRPr="008C2F0F">
        <w:t>0</w:t>
      </w:r>
      <w:r>
        <w:t>.</w:t>
      </w:r>
      <w:r w:rsidRPr="008C2F0F">
        <w:t>15 i 0</w:t>
      </w:r>
      <w:r>
        <w:t xml:space="preserve">.4. </w:t>
      </w:r>
      <w:r w:rsidRPr="00A962DC">
        <w:t>Rezultati se spremaju u .</w:t>
      </w:r>
      <w:proofErr w:type="spellStart"/>
      <w:r w:rsidRPr="00A962DC">
        <w:t>csv</w:t>
      </w:r>
      <w:proofErr w:type="spellEnd"/>
      <w:r w:rsidRPr="00A962DC">
        <w:t xml:space="preserve"> datoteku je se nalaze </w:t>
      </w:r>
      <w:r>
        <w:t>konačne</w:t>
      </w:r>
      <w:r w:rsidRPr="00A962DC">
        <w:t xml:space="preserve"> vrijednosti za </w:t>
      </w:r>
      <w:proofErr w:type="spellStart"/>
      <w:r w:rsidRPr="008C2F0F">
        <w:rPr>
          <w:i/>
          <w:iCs/>
        </w:rPr>
        <w:t>smoothing</w:t>
      </w:r>
      <w:proofErr w:type="spellEnd"/>
      <w:r w:rsidRPr="008C2F0F">
        <w:rPr>
          <w:i/>
          <w:iCs/>
        </w:rPr>
        <w:t xml:space="preserve"> </w:t>
      </w:r>
      <w:proofErr w:type="spellStart"/>
      <w:r w:rsidRPr="008C2F0F">
        <w:rPr>
          <w:i/>
          <w:iCs/>
        </w:rPr>
        <w:t>factor</w:t>
      </w:r>
      <w:proofErr w:type="spellEnd"/>
      <w:r w:rsidRPr="008C2F0F">
        <w:rPr>
          <w:i/>
          <w:iCs/>
        </w:rPr>
        <w:t xml:space="preserve"> </w:t>
      </w:r>
      <w:r>
        <w:t>i</w:t>
      </w:r>
      <w:r w:rsidRPr="008C2F0F">
        <w:rPr>
          <w:i/>
          <w:iCs/>
        </w:rPr>
        <w:t xml:space="preserve"> </w:t>
      </w:r>
      <w:proofErr w:type="spellStart"/>
      <w:r w:rsidRPr="008C2F0F">
        <w:rPr>
          <w:i/>
          <w:iCs/>
        </w:rPr>
        <w:t>rolling</w:t>
      </w:r>
      <w:proofErr w:type="spellEnd"/>
      <w:r w:rsidRPr="008C2F0F">
        <w:rPr>
          <w:i/>
          <w:iCs/>
        </w:rPr>
        <w:t xml:space="preserve"> window </w:t>
      </w:r>
      <w:proofErr w:type="spellStart"/>
      <w:r w:rsidRPr="008C2F0F">
        <w:rPr>
          <w:i/>
          <w:iCs/>
        </w:rPr>
        <w:t>size</w:t>
      </w:r>
      <w:proofErr w:type="spellEnd"/>
      <w:r w:rsidRPr="00A962DC">
        <w:t xml:space="preserve"> da se uvrste u ROS. Također, pronađene su maksimalne korelacije za optimalne parametre od svakog seta podataka, tj. datoteke i najveće kašnjenje između dinamometra i </w:t>
      </w:r>
      <w:proofErr w:type="spellStart"/>
      <w:r>
        <w:t>S</w:t>
      </w:r>
      <w:r w:rsidRPr="00A962DC">
        <w:t>himmera</w:t>
      </w:r>
      <w:proofErr w:type="spellEnd"/>
      <w:r w:rsidRPr="00A962DC">
        <w:t xml:space="preserve">. Maksimalna korelacija je postignuta tad, kad je set podataka najbolje filtriran. Grafički je prikazano na </w:t>
      </w:r>
      <w:r w:rsidRPr="00A962DC">
        <w:fldChar w:fldCharType="begin"/>
      </w:r>
      <w:r w:rsidRPr="00A962DC">
        <w:instrText xml:space="preserve"> REF _Ref126623913 \h </w:instrText>
      </w:r>
      <w:r w:rsidRPr="00A962DC">
        <w:fldChar w:fldCharType="separate"/>
      </w:r>
      <w:r w:rsidRPr="00A962DC">
        <w:t xml:space="preserve">slici </w:t>
      </w:r>
      <w:ins w:id="2222" w:author="Windows User" w:date="2023-02-21T21:59:00Z">
        <w:r w:rsidR="00882D28">
          <w:t>5</w:t>
        </w:r>
      </w:ins>
      <w:del w:id="2223" w:author="Windows User" w:date="2023-02-21T21:59:00Z">
        <w:r w:rsidRPr="00A962DC" w:rsidDel="00882D28">
          <w:delText>6</w:delText>
        </w:r>
      </w:del>
      <w:r w:rsidRPr="00A962DC">
        <w:t>.</w:t>
      </w:r>
      <w:r w:rsidRPr="00A962DC">
        <w:fldChar w:fldCharType="end"/>
      </w:r>
      <w:del w:id="2224" w:author="Windows User" w:date="2023-02-21T21:59:00Z">
        <w:r w:rsidDel="00882D28">
          <w:delText>7</w:delText>
        </w:r>
      </w:del>
      <w:ins w:id="2225" w:author="Windows User" w:date="2023-02-21T21:59:00Z">
        <w:r w:rsidR="00882D28">
          <w:t>8</w:t>
        </w:r>
      </w:ins>
      <w:r w:rsidRPr="00A962DC">
        <w:t xml:space="preserve">. </w:t>
      </w:r>
    </w:p>
    <w:p w14:paraId="1DFE468B" w14:textId="26172409" w:rsidR="000F3315" w:rsidDel="006423BD" w:rsidRDefault="006423BD" w:rsidP="005864CB">
      <w:pPr>
        <w:rPr>
          <w:ins w:id="2226" w:author="Windows User" w:date="2023-02-23T18:16:00Z"/>
          <w:del w:id="2227" w:author="Krunoslav Marenić [2]" w:date="2023-02-26T18:48:00Z"/>
          <w:noProof/>
        </w:rPr>
      </w:pPr>
      <w:ins w:id="2228" w:author="Krunoslav Marenić [2]" w:date="2023-02-26T18:48:00Z">
        <w:r>
          <w:rPr>
            <w:noProof/>
          </w:rPr>
          <w:lastRenderedPageBreak/>
          <w:drawing>
            <wp:inline distT="0" distB="0" distL="0" distR="0" wp14:anchorId="374B94CC" wp14:editId="722F444F">
              <wp:extent cx="5731510" cy="8051800"/>
              <wp:effectExtent l="0" t="0" r="2540" b="635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051800"/>
                      </a:xfrm>
                      <a:prstGeom prst="rect">
                        <a:avLst/>
                      </a:prstGeom>
                    </pic:spPr>
                  </pic:pic>
                </a:graphicData>
              </a:graphic>
            </wp:inline>
          </w:drawing>
        </w:r>
      </w:ins>
      <w:ins w:id="2229" w:author="Windows User" w:date="2023-02-23T18:16:00Z">
        <w:del w:id="2230" w:author="Krunoslav Marenić [2]" w:date="2023-02-26T18:48:00Z">
          <w:r w:rsidR="000F3315" w:rsidDel="006423BD">
            <w:rPr>
              <w:noProof/>
            </w:rPr>
            <w:drawing>
              <wp:anchor distT="0" distB="0" distL="114300" distR="114300" simplePos="0" relativeHeight="251715072" behindDoc="0" locked="0" layoutInCell="1" allowOverlap="1" wp14:anchorId="120BA1ED" wp14:editId="60CE283D">
                <wp:simplePos x="0" y="0"/>
                <wp:positionH relativeFrom="column">
                  <wp:posOffset>505460</wp:posOffset>
                </wp:positionH>
                <wp:positionV relativeFrom="paragraph">
                  <wp:posOffset>0</wp:posOffset>
                </wp:positionV>
                <wp:extent cx="4541520" cy="2895600"/>
                <wp:effectExtent l="0" t="0" r="0" b="0"/>
                <wp:wrapThrough wrapText="bothSides">
                  <wp:wrapPolygon edited="0">
                    <wp:start x="0" y="0"/>
                    <wp:lineTo x="0" y="21458"/>
                    <wp:lineTo x="21473" y="21458"/>
                    <wp:lineTo x="2147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6">
                          <a:extLst>
                            <a:ext uri="{28A0092B-C50C-407E-A947-70E740481C1C}">
                              <a14:useLocalDpi xmlns:a14="http://schemas.microsoft.com/office/drawing/2010/main" val="0"/>
                            </a:ext>
                          </a:extLst>
                        </a:blip>
                        <a:srcRect r="15635"/>
                        <a:stretch/>
                      </pic:blipFill>
                      <pic:spPr bwMode="auto">
                        <a:xfrm>
                          <a:off x="0" y="0"/>
                          <a:ext cx="454152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p>
    <w:p w14:paraId="07F144AD" w14:textId="3F6B178E" w:rsidR="008F3D4A" w:rsidDel="006423BD" w:rsidRDefault="008F3D4A" w:rsidP="005864CB">
      <w:pPr>
        <w:rPr>
          <w:ins w:id="2231" w:author="Windows User" w:date="2023-02-21T21:39:00Z"/>
          <w:del w:id="2232" w:author="Krunoslav Marenić [2]" w:date="2023-02-26T18:48:00Z"/>
        </w:rPr>
      </w:pPr>
    </w:p>
    <w:p w14:paraId="26B7275B" w14:textId="05A04CC7" w:rsidR="008F3D4A" w:rsidDel="006423BD" w:rsidRDefault="008F3D4A" w:rsidP="005864CB">
      <w:pPr>
        <w:rPr>
          <w:ins w:id="2233" w:author="Windows User" w:date="2023-02-21T21:41:00Z"/>
          <w:del w:id="2234" w:author="Krunoslav Marenić [2]" w:date="2023-02-26T18:48:00Z"/>
          <w:noProof/>
        </w:rPr>
      </w:pPr>
    </w:p>
    <w:p w14:paraId="290B540C" w14:textId="48B8DBD2" w:rsidR="008F3D4A" w:rsidDel="006423BD" w:rsidRDefault="008F3D4A" w:rsidP="005864CB">
      <w:pPr>
        <w:rPr>
          <w:ins w:id="2235" w:author="Windows User" w:date="2023-02-21T21:41:00Z"/>
          <w:del w:id="2236" w:author="Krunoslav Marenić [2]" w:date="2023-02-26T18:48:00Z"/>
          <w:noProof/>
        </w:rPr>
      </w:pPr>
    </w:p>
    <w:p w14:paraId="37EBDD54" w14:textId="2E1F14C5" w:rsidR="008F3D4A" w:rsidDel="006423BD" w:rsidRDefault="008F3D4A" w:rsidP="005864CB">
      <w:pPr>
        <w:rPr>
          <w:ins w:id="2237" w:author="Windows User" w:date="2023-02-21T21:50:00Z"/>
          <w:del w:id="2238" w:author="Krunoslav Marenić [2]" w:date="2023-02-26T18:48:00Z"/>
          <w:noProof/>
        </w:rPr>
      </w:pPr>
    </w:p>
    <w:p w14:paraId="4DE45B5E" w14:textId="366E8655" w:rsidR="008F3D4A" w:rsidDel="006423BD" w:rsidRDefault="008F3D4A" w:rsidP="005864CB">
      <w:pPr>
        <w:rPr>
          <w:ins w:id="2239" w:author="Windows User" w:date="2023-02-21T21:39:00Z"/>
          <w:del w:id="2240" w:author="Krunoslav Marenić [2]" w:date="2023-02-26T18:48:00Z"/>
        </w:rPr>
      </w:pPr>
    </w:p>
    <w:p w14:paraId="72ED3D56" w14:textId="77777777" w:rsidR="00045AD9" w:rsidDel="006423BD" w:rsidRDefault="00045AD9" w:rsidP="005864CB">
      <w:pPr>
        <w:rPr>
          <w:ins w:id="2241" w:author="Windows User" w:date="2023-02-23T18:16:00Z"/>
          <w:del w:id="2242" w:author="Krunoslav Marenić [2]" w:date="2023-02-26T18:48:00Z"/>
          <w:i/>
        </w:rPr>
      </w:pPr>
    </w:p>
    <w:p w14:paraId="69315C61" w14:textId="77777777" w:rsidR="000F3315" w:rsidDel="006423BD" w:rsidRDefault="000F3315" w:rsidP="005864CB">
      <w:pPr>
        <w:rPr>
          <w:ins w:id="2243" w:author="Windows User" w:date="2023-02-23T18:16:00Z"/>
          <w:del w:id="2244" w:author="Krunoslav Marenić [2]" w:date="2023-02-26T18:48:00Z"/>
          <w:i/>
        </w:rPr>
      </w:pPr>
    </w:p>
    <w:p w14:paraId="05E8BFF0" w14:textId="77777777" w:rsidR="000F3315" w:rsidDel="006423BD" w:rsidRDefault="000F3315" w:rsidP="005864CB">
      <w:pPr>
        <w:rPr>
          <w:ins w:id="2245" w:author="Windows User" w:date="2023-02-23T18:16:00Z"/>
          <w:del w:id="2246" w:author="Krunoslav Marenić [2]" w:date="2023-02-26T18:48:00Z"/>
          <w:i/>
        </w:rPr>
      </w:pPr>
    </w:p>
    <w:p w14:paraId="517BBBBA" w14:textId="41A63C31" w:rsidR="00543098" w:rsidDel="006423BD" w:rsidRDefault="00543098" w:rsidP="005864CB">
      <w:pPr>
        <w:rPr>
          <w:ins w:id="2247" w:author="Windows User" w:date="2023-02-23T18:18:00Z"/>
          <w:del w:id="2248" w:author="Krunoslav Marenić [2]" w:date="2023-02-26T18:48:00Z"/>
          <w:noProof/>
        </w:rPr>
      </w:pPr>
      <w:ins w:id="2249" w:author="Windows User" w:date="2023-02-23T18:18:00Z">
        <w:del w:id="2250" w:author="Krunoslav Marenić [2]" w:date="2023-02-26T18:48:00Z">
          <w:r w:rsidDel="006423BD">
            <w:rPr>
              <w:noProof/>
            </w:rPr>
            <w:drawing>
              <wp:anchor distT="0" distB="0" distL="114300" distR="114300" simplePos="0" relativeHeight="251716096" behindDoc="0" locked="0" layoutInCell="1" allowOverlap="1" wp14:anchorId="194A0FEC" wp14:editId="216008A8">
                <wp:simplePos x="0" y="0"/>
                <wp:positionH relativeFrom="column">
                  <wp:posOffset>622484</wp:posOffset>
                </wp:positionH>
                <wp:positionV relativeFrom="paragraph">
                  <wp:posOffset>282575</wp:posOffset>
                </wp:positionV>
                <wp:extent cx="4425315" cy="3532220"/>
                <wp:effectExtent l="0" t="0" r="0" b="0"/>
                <wp:wrapThrough wrapText="bothSides">
                  <wp:wrapPolygon edited="0">
                    <wp:start x="0" y="0"/>
                    <wp:lineTo x="0" y="21437"/>
                    <wp:lineTo x="21479" y="21437"/>
                    <wp:lineTo x="21479"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3-02-23 at 14.24.14 (1).jpeg"/>
                        <pic:cNvPicPr/>
                      </pic:nvPicPr>
                      <pic:blipFill rotWithShape="1">
                        <a:blip r:embed="rId37">
                          <a:extLst>
                            <a:ext uri="{28A0092B-C50C-407E-A947-70E740481C1C}">
                              <a14:useLocalDpi xmlns:a14="http://schemas.microsoft.com/office/drawing/2010/main" val="0"/>
                            </a:ext>
                          </a:extLst>
                        </a:blip>
                        <a:srcRect l="5319" r="17465"/>
                        <a:stretch/>
                      </pic:blipFill>
                      <pic:spPr bwMode="auto">
                        <a:xfrm>
                          <a:off x="0" y="0"/>
                          <a:ext cx="4425315" cy="353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p>
    <w:p w14:paraId="4D180918" w14:textId="6258B5EA" w:rsidR="000F3315" w:rsidRPr="000F3315" w:rsidDel="006423BD" w:rsidRDefault="000F3315" w:rsidP="005864CB">
      <w:pPr>
        <w:rPr>
          <w:ins w:id="2251" w:author="Windows User" w:date="2023-02-23T18:16:00Z"/>
          <w:del w:id="2252" w:author="Krunoslav Marenić [2]" w:date="2023-02-26T18:48:00Z"/>
          <w:rPrChange w:id="2253" w:author="Windows User" w:date="2023-02-23T18:18:00Z">
            <w:rPr>
              <w:ins w:id="2254" w:author="Windows User" w:date="2023-02-23T18:16:00Z"/>
              <w:del w:id="2255" w:author="Krunoslav Marenić [2]" w:date="2023-02-26T18:48:00Z"/>
              <w:i/>
            </w:rPr>
          </w:rPrChange>
        </w:rPr>
      </w:pPr>
    </w:p>
    <w:p w14:paraId="2E21AC52" w14:textId="77777777" w:rsidR="000F3315" w:rsidDel="006423BD" w:rsidRDefault="000F3315" w:rsidP="005864CB">
      <w:pPr>
        <w:rPr>
          <w:ins w:id="2256" w:author="Windows User" w:date="2023-02-23T18:16:00Z"/>
          <w:del w:id="2257" w:author="Krunoslav Marenić [2]" w:date="2023-02-26T18:48:00Z"/>
          <w:i/>
        </w:rPr>
      </w:pPr>
    </w:p>
    <w:p w14:paraId="5CDC8E05" w14:textId="77777777" w:rsidR="000F3315" w:rsidDel="006423BD" w:rsidRDefault="000F3315" w:rsidP="005864CB">
      <w:pPr>
        <w:rPr>
          <w:ins w:id="2258" w:author="Windows User" w:date="2023-02-23T18:16:00Z"/>
          <w:del w:id="2259" w:author="Krunoslav Marenić [2]" w:date="2023-02-26T18:48:00Z"/>
          <w:i/>
        </w:rPr>
      </w:pPr>
    </w:p>
    <w:p w14:paraId="1441338E" w14:textId="77777777" w:rsidR="000F3315" w:rsidDel="006423BD" w:rsidRDefault="000F3315" w:rsidP="005864CB">
      <w:pPr>
        <w:rPr>
          <w:ins w:id="2260" w:author="Windows User" w:date="2023-02-21T22:07:00Z"/>
          <w:del w:id="2261" w:author="Krunoslav Marenić [2]" w:date="2023-02-26T18:48:00Z"/>
          <w:i/>
        </w:rPr>
      </w:pPr>
    </w:p>
    <w:p w14:paraId="15667AAE" w14:textId="77777777" w:rsidR="00543098" w:rsidDel="006423BD" w:rsidRDefault="00543098">
      <w:pPr>
        <w:jc w:val="center"/>
        <w:rPr>
          <w:ins w:id="2262" w:author="Windows User" w:date="2023-02-23T18:19:00Z"/>
          <w:del w:id="2263" w:author="Krunoslav Marenić [2]" w:date="2023-02-26T18:48:00Z"/>
          <w:i/>
        </w:rPr>
        <w:pPrChange w:id="2264" w:author="Windows User" w:date="2023-02-21T22:08:00Z">
          <w:pPr/>
        </w:pPrChange>
      </w:pPr>
    </w:p>
    <w:p w14:paraId="177D226E" w14:textId="77777777" w:rsidR="00543098" w:rsidDel="006423BD" w:rsidRDefault="00543098">
      <w:pPr>
        <w:jc w:val="center"/>
        <w:rPr>
          <w:ins w:id="2265" w:author="Windows User" w:date="2023-02-23T18:19:00Z"/>
          <w:del w:id="2266" w:author="Krunoslav Marenić [2]" w:date="2023-02-26T18:48:00Z"/>
          <w:i/>
        </w:rPr>
        <w:pPrChange w:id="2267" w:author="Windows User" w:date="2023-02-21T22:08:00Z">
          <w:pPr/>
        </w:pPrChange>
      </w:pPr>
    </w:p>
    <w:p w14:paraId="369E98CC" w14:textId="77777777" w:rsidR="00543098" w:rsidDel="006423BD" w:rsidRDefault="00543098">
      <w:pPr>
        <w:jc w:val="center"/>
        <w:rPr>
          <w:ins w:id="2268" w:author="Windows User" w:date="2023-02-23T18:19:00Z"/>
          <w:del w:id="2269" w:author="Krunoslav Marenić [2]" w:date="2023-02-26T18:48:00Z"/>
          <w:i/>
        </w:rPr>
        <w:pPrChange w:id="2270" w:author="Windows User" w:date="2023-02-21T22:08:00Z">
          <w:pPr/>
        </w:pPrChange>
      </w:pPr>
    </w:p>
    <w:p w14:paraId="7D58A4D8" w14:textId="77777777" w:rsidR="00543098" w:rsidDel="006423BD" w:rsidRDefault="00543098">
      <w:pPr>
        <w:jc w:val="center"/>
        <w:rPr>
          <w:ins w:id="2271" w:author="Windows User" w:date="2023-02-23T18:19:00Z"/>
          <w:del w:id="2272" w:author="Krunoslav Marenić [2]" w:date="2023-02-26T18:48:00Z"/>
          <w:i/>
        </w:rPr>
        <w:pPrChange w:id="2273" w:author="Windows User" w:date="2023-02-21T22:08:00Z">
          <w:pPr/>
        </w:pPrChange>
      </w:pPr>
    </w:p>
    <w:p w14:paraId="4CB8F166" w14:textId="77777777" w:rsidR="00543098" w:rsidDel="006423BD" w:rsidRDefault="00543098">
      <w:pPr>
        <w:jc w:val="center"/>
        <w:rPr>
          <w:ins w:id="2274" w:author="Windows User" w:date="2023-02-23T18:19:00Z"/>
          <w:del w:id="2275" w:author="Krunoslav Marenić [2]" w:date="2023-02-26T18:48:00Z"/>
          <w:i/>
        </w:rPr>
        <w:pPrChange w:id="2276" w:author="Windows User" w:date="2023-02-21T22:08:00Z">
          <w:pPr/>
        </w:pPrChange>
      </w:pPr>
    </w:p>
    <w:p w14:paraId="6E11A481" w14:textId="77777777" w:rsidR="00543098" w:rsidDel="006423BD" w:rsidRDefault="00543098">
      <w:pPr>
        <w:jc w:val="center"/>
        <w:rPr>
          <w:ins w:id="2277" w:author="Windows User" w:date="2023-02-23T18:19:00Z"/>
          <w:del w:id="2278" w:author="Krunoslav Marenić [2]" w:date="2023-02-26T18:48:00Z"/>
          <w:i/>
        </w:rPr>
        <w:pPrChange w:id="2279" w:author="Windows User" w:date="2023-02-21T22:08:00Z">
          <w:pPr/>
        </w:pPrChange>
      </w:pPr>
    </w:p>
    <w:p w14:paraId="35E0C986" w14:textId="77777777" w:rsidR="00543098" w:rsidRDefault="00543098" w:rsidP="006423BD">
      <w:pPr>
        <w:rPr>
          <w:ins w:id="2280" w:author="Windows User" w:date="2023-02-23T18:19:00Z"/>
          <w:i/>
        </w:rPr>
      </w:pPr>
    </w:p>
    <w:p w14:paraId="20A18B0D" w14:textId="037834F4" w:rsidR="008F3D4A" w:rsidDel="00045AD9" w:rsidRDefault="00882D28">
      <w:pPr>
        <w:keepNext/>
        <w:rPr>
          <w:del w:id="2281" w:author="Windows User" w:date="2023-02-21T22:08:00Z"/>
          <w:i/>
          <w:noProof/>
        </w:rPr>
        <w:pPrChange w:id="2282" w:author="Windows User" w:date="2023-02-21T22:08:00Z">
          <w:pPr/>
        </w:pPrChange>
      </w:pPr>
      <w:ins w:id="2283" w:author="Windows User" w:date="2023-02-21T21:59:00Z">
        <w:r w:rsidRPr="00882D28">
          <w:rPr>
            <w:i/>
            <w:rPrChange w:id="2284" w:author="Windows User" w:date="2023-02-21T21:59:00Z">
              <w:rPr/>
            </w:rPrChange>
          </w:rPr>
          <w:t xml:space="preserve">Slika </w:t>
        </w:r>
      </w:ins>
      <w:ins w:id="2285" w:author="Windows User" w:date="2023-02-21T22:01:00Z">
        <w:r>
          <w:rPr>
            <w:i/>
            <w:noProof/>
          </w:rPr>
          <w:t>5.8</w:t>
        </w:r>
      </w:ins>
      <w:ins w:id="2286" w:author="Windows User" w:date="2023-02-21T21:59:00Z">
        <w:r w:rsidRPr="00882D28">
          <w:rPr>
            <w:i/>
            <w:rPrChange w:id="2287" w:author="Windows User" w:date="2023-02-21T21:59:00Z">
              <w:rPr/>
            </w:rPrChange>
          </w:rPr>
          <w:t xml:space="preserve"> signal</w:t>
        </w:r>
      </w:ins>
      <w:ins w:id="2288" w:author="Windows User" w:date="2023-02-21T22:02:00Z">
        <w:r>
          <w:rPr>
            <w:i/>
          </w:rPr>
          <w:t>i</w:t>
        </w:r>
      </w:ins>
      <w:ins w:id="2289" w:author="Windows User" w:date="2023-02-21T21:59:00Z">
        <w:r w:rsidRPr="00882D28">
          <w:rPr>
            <w:i/>
            <w:rPrChange w:id="2290" w:author="Windows User" w:date="2023-02-21T21:59:00Z">
              <w:rPr/>
            </w:rPrChange>
          </w:rPr>
          <w:t xml:space="preserve"> za optimalne parametre</w:t>
        </w:r>
        <w:r>
          <w:rPr>
            <w:i/>
          </w:rPr>
          <w:t xml:space="preserve"> a) Nefiltrirani signal</w:t>
        </w:r>
      </w:ins>
      <w:ins w:id="2291" w:author="Krunoslav Marenić [2]" w:date="2023-02-26T18:48:00Z">
        <w:r w:rsidR="006423BD">
          <w:rPr>
            <w:i/>
          </w:rPr>
          <w:t xml:space="preserve"> (plavo)</w:t>
        </w:r>
      </w:ins>
      <w:ins w:id="2292" w:author="Windows User" w:date="2023-02-21T21:59:00Z">
        <w:r>
          <w:rPr>
            <w:i/>
          </w:rPr>
          <w:t xml:space="preserve"> b</w:t>
        </w:r>
      </w:ins>
      <w:ins w:id="2293" w:author="Windows User" w:date="2023-02-21T22:00:00Z">
        <w:r>
          <w:rPr>
            <w:i/>
          </w:rPr>
          <w:t>)Poravnati signal</w:t>
        </w:r>
      </w:ins>
      <w:ins w:id="2294" w:author="Krunoslav Marenić [2]" w:date="2023-02-26T18:48:00Z">
        <w:r w:rsidR="006423BD">
          <w:rPr>
            <w:i/>
          </w:rPr>
          <w:t>(crveno)</w:t>
        </w:r>
      </w:ins>
      <w:ins w:id="2295" w:author="Windows User" w:date="2023-02-21T22:00:00Z">
        <w:r>
          <w:rPr>
            <w:i/>
          </w:rPr>
          <w:t xml:space="preserve"> c) Zaglađeni signal</w:t>
        </w:r>
      </w:ins>
      <w:ins w:id="2296" w:author="Krunoslav Marenić [2]" w:date="2023-02-26T18:49:00Z">
        <w:r w:rsidR="006423BD">
          <w:rPr>
            <w:i/>
          </w:rPr>
          <w:t xml:space="preserve"> (zeleno)</w:t>
        </w:r>
      </w:ins>
      <w:ins w:id="2297" w:author="Windows User" w:date="2023-02-21T22:00:00Z">
        <w:r>
          <w:rPr>
            <w:i/>
          </w:rPr>
          <w:t xml:space="preserve"> d) </w:t>
        </w:r>
      </w:ins>
      <w:ins w:id="2298" w:author="Windows User" w:date="2023-02-21T22:01:00Z">
        <w:r>
          <w:rPr>
            <w:i/>
          </w:rPr>
          <w:t>Stisak šake</w:t>
        </w:r>
      </w:ins>
      <w:ins w:id="2299" w:author="Krunoslav Marenić [2]" w:date="2023-02-26T18:49:00Z">
        <w:r w:rsidR="006423BD">
          <w:rPr>
            <w:i/>
          </w:rPr>
          <w:t xml:space="preserve"> (žuto)</w:t>
        </w:r>
      </w:ins>
    </w:p>
    <w:p w14:paraId="72BBEB70" w14:textId="77777777" w:rsidR="00045AD9" w:rsidRPr="00045AD9" w:rsidRDefault="00045AD9">
      <w:pPr>
        <w:jc w:val="center"/>
        <w:rPr>
          <w:ins w:id="2300" w:author="Windows User" w:date="2023-02-21T22:08:00Z"/>
          <w:i/>
          <w:noProof/>
          <w:rPrChange w:id="2301" w:author="Windows User" w:date="2023-02-21T22:08:00Z">
            <w:rPr>
              <w:ins w:id="2302" w:author="Windows User" w:date="2023-02-21T22:08:00Z"/>
            </w:rPr>
          </w:rPrChange>
        </w:rPr>
        <w:pPrChange w:id="2303" w:author="Windows User" w:date="2023-02-21T22:08:00Z">
          <w:pPr/>
        </w:pPrChange>
      </w:pPr>
    </w:p>
    <w:p w14:paraId="5AA8D929" w14:textId="2E4412E9" w:rsidR="005864CB" w:rsidRPr="00A962DC" w:rsidDel="00045AD9" w:rsidRDefault="005864CB" w:rsidP="005864CB">
      <w:pPr>
        <w:keepNext/>
        <w:rPr>
          <w:del w:id="2304" w:author="Windows User" w:date="2023-02-21T22:08:00Z"/>
        </w:rPr>
      </w:pPr>
      <w:commentRangeStart w:id="2305"/>
      <w:del w:id="2306" w:author="Windows User" w:date="2023-02-21T22:08:00Z">
        <w:r w:rsidDel="00045AD9">
          <w:rPr>
            <w:noProof/>
          </w:rPr>
          <w:lastRenderedPageBreak/>
          <w:drawing>
            <wp:anchor distT="0" distB="0" distL="114300" distR="114300" simplePos="0" relativeHeight="251666944" behindDoc="0" locked="0" layoutInCell="1" allowOverlap="1" wp14:anchorId="59DED609" wp14:editId="280F17DB">
              <wp:simplePos x="0" y="0"/>
              <wp:positionH relativeFrom="margin">
                <wp:align>center</wp:align>
              </wp:positionH>
              <wp:positionV relativeFrom="paragraph">
                <wp:posOffset>0</wp:posOffset>
              </wp:positionV>
              <wp:extent cx="6797040" cy="3457575"/>
              <wp:effectExtent l="0" t="0" r="3810" b="9525"/>
              <wp:wrapSquare wrapText="bothSides"/>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97040" cy="3457575"/>
                      </a:xfrm>
                      <a:prstGeom prst="rect">
                        <a:avLst/>
                      </a:prstGeom>
                      <a:noFill/>
                      <a:ln>
                        <a:noFill/>
                      </a:ln>
                    </pic:spPr>
                  </pic:pic>
                </a:graphicData>
              </a:graphic>
              <wp14:sizeRelH relativeFrom="page">
                <wp14:pctWidth>0</wp14:pctWidth>
              </wp14:sizeRelH>
              <wp14:sizeRelV relativeFrom="page">
                <wp14:pctHeight>0</wp14:pctHeight>
              </wp14:sizeRelV>
            </wp:anchor>
          </w:drawing>
        </w:r>
      </w:del>
      <w:commentRangeEnd w:id="2305"/>
      <w:ins w:id="2307" w:author="Windows User" w:date="2023-02-21T22:08:00Z">
        <w:r w:rsidR="00045AD9">
          <w:t>G</w:t>
        </w:r>
      </w:ins>
      <w:del w:id="2308" w:author="Windows User" w:date="2023-02-21T22:08:00Z">
        <w:r w:rsidR="006F1F26" w:rsidDel="00045AD9">
          <w:rPr>
            <w:rStyle w:val="CommentReference"/>
          </w:rPr>
          <w:commentReference w:id="2305"/>
        </w:r>
      </w:del>
    </w:p>
    <w:p w14:paraId="1A9FDBD4" w14:textId="40F63EE8" w:rsidR="005864CB" w:rsidDel="00045AD9" w:rsidRDefault="005864CB" w:rsidP="005864CB">
      <w:pPr>
        <w:pStyle w:val="Caption"/>
        <w:rPr>
          <w:del w:id="2309" w:author="Windows User" w:date="2023-02-21T22:08:00Z"/>
        </w:rPr>
      </w:pPr>
      <w:bookmarkStart w:id="2310" w:name="_Toc127409820"/>
      <w:del w:id="2311" w:author="Windows User" w:date="2023-02-21T22:08:00Z">
        <w:r w:rsidRPr="00A962DC" w:rsidDel="00045AD9">
          <w:delText xml:space="preserve">Slika </w:delText>
        </w:r>
        <w:r w:rsidR="009B43F5" w:rsidDel="00045AD9">
          <w:rPr>
            <w:i w:val="0"/>
            <w:iCs w:val="0"/>
            <w:noProof/>
          </w:rPr>
          <w:fldChar w:fldCharType="begin"/>
        </w:r>
        <w:r w:rsidR="009B43F5" w:rsidDel="00045AD9">
          <w:rPr>
            <w:noProof/>
          </w:rPr>
          <w:delInstrText xml:space="preserve"> STYLEREF 1 \s </w:delInstrText>
        </w:r>
        <w:r w:rsidR="009B43F5" w:rsidDel="00045AD9">
          <w:rPr>
            <w:i w:val="0"/>
            <w:iCs w:val="0"/>
            <w:noProof/>
          </w:rPr>
          <w:fldChar w:fldCharType="separate"/>
        </w:r>
        <w:r w:rsidR="00BD0A95" w:rsidDel="00045AD9">
          <w:rPr>
            <w:noProof/>
          </w:rPr>
          <w:delText>6</w:delText>
        </w:r>
        <w:r w:rsidR="009B43F5" w:rsidDel="00045AD9">
          <w:rPr>
            <w:i w:val="0"/>
            <w:iCs w:val="0"/>
            <w:noProof/>
          </w:rPr>
          <w:fldChar w:fldCharType="end"/>
        </w:r>
        <w:r w:rsidR="00BD0A95" w:rsidDel="00045AD9">
          <w:delText>.</w:delText>
        </w:r>
      </w:del>
      <w:del w:id="2312" w:author="Windows User" w:date="2023-02-19T20:40:00Z">
        <w:r w:rsidR="00BD0A95" w:rsidDel="005A4E6E">
          <w:rPr>
            <w:i w:val="0"/>
            <w:iCs w:val="0"/>
          </w:rPr>
          <w:fldChar w:fldCharType="begin"/>
        </w:r>
        <w:r w:rsidR="00BD0A95" w:rsidDel="005A4E6E">
          <w:delInstrText xml:space="preserve"> SEQ Slika \* ARABIC \s 1 </w:delInstrText>
        </w:r>
        <w:r w:rsidR="00BD0A95" w:rsidDel="005A4E6E">
          <w:rPr>
            <w:i w:val="0"/>
            <w:iCs w:val="0"/>
          </w:rPr>
          <w:fldChar w:fldCharType="separate"/>
        </w:r>
        <w:r w:rsidR="00BD0A95" w:rsidDel="005A4E6E">
          <w:rPr>
            <w:noProof/>
          </w:rPr>
          <w:delText>6</w:delText>
        </w:r>
        <w:r w:rsidR="00BD0A95" w:rsidDel="005A4E6E">
          <w:rPr>
            <w:i w:val="0"/>
            <w:iCs w:val="0"/>
          </w:rPr>
          <w:fldChar w:fldCharType="end"/>
        </w:r>
      </w:del>
      <w:del w:id="2313" w:author="Windows User" w:date="2023-02-21T22:08:00Z">
        <w:r w:rsidRPr="00A962DC" w:rsidDel="00045AD9">
          <w:delText xml:space="preserve"> Pročišćeni signal za optimalne parametre</w:delText>
        </w:r>
        <w:bookmarkEnd w:id="2310"/>
      </w:del>
    </w:p>
    <w:p w14:paraId="01C11701" w14:textId="5DA74BCD" w:rsidR="005864CB" w:rsidRDefault="005864CB">
      <w:pPr>
        <w:keepNext/>
        <w:rPr>
          <w:rStyle w:val="CommentReference"/>
          <w:sz w:val="24"/>
          <w:szCs w:val="24"/>
        </w:rPr>
        <w:pPrChange w:id="2314" w:author="Windows User" w:date="2023-02-21T22:08:00Z">
          <w:pPr/>
        </w:pPrChange>
      </w:pPr>
      <w:del w:id="2315" w:author="Windows User" w:date="2023-02-21T22:08:00Z">
        <w:r w:rsidDel="00045AD9">
          <w:delText>G</w:delText>
        </w:r>
      </w:del>
      <w:r>
        <w:t>raf „Nefiltrirani signal“</w:t>
      </w:r>
      <w:r w:rsidRPr="00A962DC">
        <w:t xml:space="preserve"> prikazuje čisti, ne profiltrirani EMG signal kakav se dobiva </w:t>
      </w:r>
      <w:r w:rsidR="00146B1F">
        <w:t xml:space="preserve">kao rezultat </w:t>
      </w:r>
      <w:r w:rsidRPr="00A962DC">
        <w:t>snimljenih podataka</w:t>
      </w:r>
      <w:r>
        <w:t>.</w:t>
      </w:r>
      <w:r w:rsidRPr="00A962DC">
        <w:t xml:space="preserve"> </w:t>
      </w:r>
      <w:r>
        <w:t>Graf „Pomaknuti signal“</w:t>
      </w:r>
      <w:r w:rsidRPr="00A962DC">
        <w:t xml:space="preserve"> prikazuje taj isti graf, samo pomaknuti u ishodište, tj</w:t>
      </w:r>
      <w:r>
        <w:t>.</w:t>
      </w:r>
      <w:r w:rsidRPr="00A962DC">
        <w:t xml:space="preserve"> da je prva vrijednost uvijek nula</w:t>
      </w:r>
      <w:r>
        <w:t>.</w:t>
      </w:r>
      <w:r w:rsidRPr="00A962DC">
        <w:t xml:space="preserve"> </w:t>
      </w:r>
      <w:r>
        <w:t>Graf „Zaglađeni signal“</w:t>
      </w:r>
      <w:r w:rsidRPr="00A962DC">
        <w:t xml:space="preserve"> prikazuj</w:t>
      </w:r>
      <w:r>
        <w:t>e</w:t>
      </w:r>
      <w:r w:rsidRPr="00A962DC">
        <w:t xml:space="preserve"> optimalno profiltrirani signal za najveću korelaciju</w:t>
      </w:r>
      <w:r>
        <w:t xml:space="preserve">. Na kraju, graf „Stisak“ </w:t>
      </w:r>
      <w:r w:rsidRPr="00A962DC">
        <w:t>prikazuje signal dinamometra</w:t>
      </w:r>
      <w:r>
        <w:t xml:space="preserve"> </w:t>
      </w:r>
      <w:commentRangeStart w:id="2316"/>
      <w:r>
        <w:t>u njutnima</w:t>
      </w:r>
      <w:r w:rsidRPr="00A962DC">
        <w:t>.</w:t>
      </w:r>
      <w:r>
        <w:rPr>
          <w:rStyle w:val="CommentReference"/>
          <w:sz w:val="24"/>
          <w:szCs w:val="24"/>
        </w:rPr>
        <w:t xml:space="preserve"> Za taj set podataka, </w:t>
      </w:r>
      <w:proofErr w:type="spellStart"/>
      <w:r>
        <w:rPr>
          <w:rStyle w:val="CommentReference"/>
          <w:i/>
          <w:iCs/>
          <w:sz w:val="24"/>
          <w:szCs w:val="24"/>
        </w:rPr>
        <w:t>smoothing</w:t>
      </w:r>
      <w:proofErr w:type="spellEnd"/>
      <w:r>
        <w:rPr>
          <w:rStyle w:val="CommentReference"/>
          <w:i/>
          <w:iCs/>
          <w:sz w:val="24"/>
          <w:szCs w:val="24"/>
        </w:rPr>
        <w:t xml:space="preserve"> </w:t>
      </w:r>
      <w:proofErr w:type="spellStart"/>
      <w:r>
        <w:rPr>
          <w:rStyle w:val="CommentReference"/>
          <w:i/>
          <w:iCs/>
          <w:sz w:val="24"/>
          <w:szCs w:val="24"/>
        </w:rPr>
        <w:t>factor</w:t>
      </w:r>
      <w:proofErr w:type="spellEnd"/>
      <w:r>
        <w:rPr>
          <w:rStyle w:val="CommentReference"/>
          <w:sz w:val="24"/>
          <w:szCs w:val="24"/>
        </w:rPr>
        <w:t xml:space="preserve"> iznosi 0.001, a </w:t>
      </w:r>
      <w:proofErr w:type="spellStart"/>
      <w:r>
        <w:rPr>
          <w:rStyle w:val="CommentReference"/>
          <w:i/>
          <w:iCs/>
          <w:sz w:val="24"/>
          <w:szCs w:val="24"/>
        </w:rPr>
        <w:t>relative</w:t>
      </w:r>
      <w:proofErr w:type="spellEnd"/>
      <w:r>
        <w:rPr>
          <w:rStyle w:val="CommentReference"/>
          <w:i/>
          <w:iCs/>
          <w:sz w:val="24"/>
          <w:szCs w:val="24"/>
        </w:rPr>
        <w:t xml:space="preserve"> window </w:t>
      </w:r>
      <w:proofErr w:type="spellStart"/>
      <w:r>
        <w:rPr>
          <w:rStyle w:val="CommentReference"/>
          <w:i/>
          <w:iCs/>
          <w:sz w:val="24"/>
          <w:szCs w:val="24"/>
        </w:rPr>
        <w:t>size</w:t>
      </w:r>
      <w:proofErr w:type="spellEnd"/>
      <w:r>
        <w:rPr>
          <w:rStyle w:val="CommentReference"/>
          <w:sz w:val="24"/>
          <w:szCs w:val="24"/>
        </w:rPr>
        <w:t xml:space="preserve"> iznosi 0.32. Maksimalna korelacija iznosi 0.957, što je više nego zadovoljavajuće. </w:t>
      </w:r>
      <w:commentRangeEnd w:id="2316"/>
      <w:r w:rsidR="009024CB">
        <w:rPr>
          <w:rStyle w:val="CommentReference"/>
        </w:rPr>
        <w:commentReference w:id="2316"/>
      </w:r>
    </w:p>
    <w:p w14:paraId="679C43AC" w14:textId="1E3ABE1D" w:rsidR="005864CB" w:rsidRDefault="005864CB" w:rsidP="005864CB">
      <w:pPr>
        <w:rPr>
          <w:rStyle w:val="CommentReference"/>
          <w:sz w:val="24"/>
          <w:szCs w:val="24"/>
        </w:rPr>
      </w:pPr>
      <w:r>
        <w:rPr>
          <w:rStyle w:val="CommentReference"/>
          <w:sz w:val="24"/>
          <w:szCs w:val="24"/>
        </w:rPr>
        <w:t xml:space="preserve">Na temelju slike 6.7. može se usporediti kakvo će biti zaglađivanje s faktorima </w:t>
      </w:r>
      <w:proofErr w:type="spellStart"/>
      <w:r>
        <w:rPr>
          <w:rStyle w:val="CommentReference"/>
          <w:i/>
          <w:iCs/>
          <w:sz w:val="24"/>
          <w:szCs w:val="24"/>
        </w:rPr>
        <w:t>smoothing</w:t>
      </w:r>
      <w:proofErr w:type="spellEnd"/>
      <w:r>
        <w:rPr>
          <w:rStyle w:val="CommentReference"/>
          <w:i/>
          <w:iCs/>
          <w:sz w:val="24"/>
          <w:szCs w:val="24"/>
        </w:rPr>
        <w:t xml:space="preserve"> </w:t>
      </w:r>
      <w:proofErr w:type="spellStart"/>
      <w:r>
        <w:rPr>
          <w:rStyle w:val="CommentReference"/>
          <w:i/>
          <w:iCs/>
          <w:sz w:val="24"/>
          <w:szCs w:val="24"/>
        </w:rPr>
        <w:t>factor</w:t>
      </w:r>
      <w:proofErr w:type="spellEnd"/>
      <w:r>
        <w:rPr>
          <w:rStyle w:val="CommentReference"/>
          <w:i/>
          <w:iCs/>
          <w:sz w:val="24"/>
          <w:szCs w:val="24"/>
        </w:rPr>
        <w:t xml:space="preserve">, </w:t>
      </w:r>
      <w:proofErr w:type="spellStart"/>
      <w:r>
        <w:rPr>
          <w:rStyle w:val="CommentReference"/>
          <w:i/>
          <w:iCs/>
          <w:sz w:val="24"/>
          <w:szCs w:val="24"/>
        </w:rPr>
        <w:t>rolling</w:t>
      </w:r>
      <w:proofErr w:type="spellEnd"/>
      <w:r>
        <w:rPr>
          <w:rStyle w:val="CommentReference"/>
          <w:i/>
          <w:iCs/>
          <w:sz w:val="24"/>
          <w:szCs w:val="24"/>
        </w:rPr>
        <w:t xml:space="preserve"> window </w:t>
      </w:r>
      <w:proofErr w:type="spellStart"/>
      <w:r>
        <w:rPr>
          <w:rStyle w:val="CommentReference"/>
          <w:i/>
          <w:iCs/>
          <w:sz w:val="24"/>
          <w:szCs w:val="24"/>
        </w:rPr>
        <w:t>size</w:t>
      </w:r>
      <w:proofErr w:type="spellEnd"/>
      <w:r>
        <w:rPr>
          <w:rStyle w:val="CommentReference"/>
          <w:i/>
          <w:iCs/>
          <w:sz w:val="24"/>
          <w:szCs w:val="24"/>
        </w:rPr>
        <w:t xml:space="preserve"> </w:t>
      </w:r>
      <w:r>
        <w:rPr>
          <w:rStyle w:val="CommentReference"/>
          <w:sz w:val="24"/>
          <w:szCs w:val="24"/>
        </w:rPr>
        <w:t xml:space="preserve">te FFT maskom kada se pokrene glavna skripta koja učitava sve podatke te ih obrađuje istovremeno. Sada, </w:t>
      </w:r>
      <w:proofErr w:type="spellStart"/>
      <w:r>
        <w:rPr>
          <w:rStyle w:val="CommentReference"/>
          <w:i/>
          <w:iCs/>
          <w:sz w:val="24"/>
          <w:szCs w:val="24"/>
        </w:rPr>
        <w:t>smoothing</w:t>
      </w:r>
      <w:proofErr w:type="spellEnd"/>
      <w:r>
        <w:rPr>
          <w:rStyle w:val="CommentReference"/>
          <w:i/>
          <w:iCs/>
          <w:sz w:val="24"/>
          <w:szCs w:val="24"/>
        </w:rPr>
        <w:t xml:space="preserve"> </w:t>
      </w:r>
      <w:proofErr w:type="spellStart"/>
      <w:r>
        <w:rPr>
          <w:rStyle w:val="CommentReference"/>
          <w:i/>
          <w:iCs/>
          <w:sz w:val="24"/>
          <w:szCs w:val="24"/>
        </w:rPr>
        <w:t>factor</w:t>
      </w:r>
      <w:proofErr w:type="spellEnd"/>
      <w:r>
        <w:rPr>
          <w:rStyle w:val="CommentReference"/>
          <w:i/>
          <w:iCs/>
          <w:sz w:val="24"/>
          <w:szCs w:val="24"/>
        </w:rPr>
        <w:t xml:space="preserve"> </w:t>
      </w:r>
      <w:r>
        <w:rPr>
          <w:rStyle w:val="CommentReference"/>
          <w:sz w:val="24"/>
          <w:szCs w:val="24"/>
        </w:rPr>
        <w:t xml:space="preserve">iznosi 0.001, </w:t>
      </w:r>
      <w:proofErr w:type="spellStart"/>
      <w:r>
        <w:rPr>
          <w:rStyle w:val="CommentReference"/>
          <w:i/>
          <w:iCs/>
          <w:sz w:val="24"/>
          <w:szCs w:val="24"/>
        </w:rPr>
        <w:t>rolling</w:t>
      </w:r>
      <w:proofErr w:type="spellEnd"/>
      <w:r>
        <w:rPr>
          <w:rStyle w:val="CommentReference"/>
          <w:i/>
          <w:iCs/>
          <w:sz w:val="24"/>
          <w:szCs w:val="24"/>
        </w:rPr>
        <w:t xml:space="preserve"> window </w:t>
      </w:r>
      <w:proofErr w:type="spellStart"/>
      <w:r>
        <w:rPr>
          <w:rStyle w:val="CommentReference"/>
          <w:i/>
          <w:iCs/>
          <w:sz w:val="24"/>
          <w:szCs w:val="24"/>
        </w:rPr>
        <w:t>size</w:t>
      </w:r>
      <w:proofErr w:type="spellEnd"/>
      <w:r>
        <w:rPr>
          <w:rStyle w:val="CommentReference"/>
          <w:i/>
          <w:iCs/>
          <w:sz w:val="24"/>
          <w:szCs w:val="24"/>
        </w:rPr>
        <w:t xml:space="preserve"> </w:t>
      </w:r>
      <w:r>
        <w:rPr>
          <w:rStyle w:val="CommentReference"/>
          <w:sz w:val="24"/>
          <w:szCs w:val="24"/>
        </w:rPr>
        <w:t>iznosi 0.46 te najveća korelacija iznosi 0.946. FFT maska je prikazana slikom 6.</w:t>
      </w:r>
      <w:r w:rsidR="005A4E6E">
        <w:rPr>
          <w:rStyle w:val="CommentReference"/>
          <w:sz w:val="24"/>
          <w:szCs w:val="24"/>
        </w:rPr>
        <w:t>8</w:t>
      </w:r>
      <w:r>
        <w:rPr>
          <w:rStyle w:val="CommentReference"/>
          <w:sz w:val="24"/>
          <w:szCs w:val="24"/>
        </w:rPr>
        <w:t xml:space="preserve">. </w:t>
      </w:r>
    </w:p>
    <w:p w14:paraId="70DD142C" w14:textId="4E9C2232" w:rsidR="005864CB" w:rsidRDefault="00482658" w:rsidP="005864CB">
      <w:pPr>
        <w:keepNext/>
        <w:jc w:val="center"/>
        <w:rPr>
          <w:ins w:id="2317" w:author="Luciano Kostelac" w:date="2023-02-16T02:24:00Z"/>
        </w:rPr>
      </w:pPr>
      <w:ins w:id="2318" w:author="Windows User" w:date="2023-02-23T18:26:00Z">
        <w:r>
          <w:rPr>
            <w:noProof/>
          </w:rPr>
          <w:drawing>
            <wp:anchor distT="0" distB="0" distL="114300" distR="114300" simplePos="0" relativeHeight="251717120" behindDoc="0" locked="0" layoutInCell="1" allowOverlap="1" wp14:anchorId="228B0901" wp14:editId="5B41A9B7">
              <wp:simplePos x="0" y="0"/>
              <wp:positionH relativeFrom="column">
                <wp:posOffset>0</wp:posOffset>
              </wp:positionH>
              <wp:positionV relativeFrom="paragraph">
                <wp:posOffset>-2540</wp:posOffset>
              </wp:positionV>
              <wp:extent cx="5156200" cy="3759200"/>
              <wp:effectExtent l="0" t="0" r="6350" b="12700"/>
              <wp:wrapThrough wrapText="bothSides">
                <wp:wrapPolygon edited="0">
                  <wp:start x="0" y="0"/>
                  <wp:lineTo x="0" y="21564"/>
                  <wp:lineTo x="21547" y="21564"/>
                  <wp:lineTo x="21547" y="0"/>
                  <wp:lineTo x="0" y="0"/>
                </wp:wrapPolygon>
              </wp:wrapThrough>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ins>
      <w:commentRangeStart w:id="2319"/>
      <w:del w:id="2320" w:author="Windows User" w:date="2023-02-23T18:26:00Z">
        <w:r w:rsidR="005864CB" w:rsidDel="00482658">
          <w:rPr>
            <w:noProof/>
          </w:rPr>
          <w:drawing>
            <wp:inline distT="0" distB="0" distL="0" distR="0" wp14:anchorId="489D1265" wp14:editId="2736B1A1">
              <wp:extent cx="5676900" cy="3064476"/>
              <wp:effectExtent l="0" t="0" r="0" b="3175"/>
              <wp:docPr id="66" name="Chart 66">
                <a:extLst xmlns:a="http://schemas.openxmlformats.org/drawingml/2006/main">
                  <a:ext uri="{FF2B5EF4-FFF2-40B4-BE49-F238E27FC236}">
                    <a16:creationId xmlns:a16="http://schemas.microsoft.com/office/drawing/2014/main" id="{DD29ADB6-3ADA-2D80-DD36-BB98D2196A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del>
      <w:commentRangeEnd w:id="2319"/>
      <w:r w:rsidR="001143E2">
        <w:rPr>
          <w:rStyle w:val="CommentReference"/>
        </w:rPr>
        <w:commentReference w:id="2319"/>
      </w:r>
    </w:p>
    <w:p w14:paraId="5CA3A39D" w14:textId="77777777" w:rsidR="00482658" w:rsidRDefault="00482658">
      <w:pPr>
        <w:pStyle w:val="Caption"/>
        <w:rPr>
          <w:ins w:id="2321" w:author="Windows User" w:date="2023-02-23T18:27:00Z"/>
        </w:rPr>
      </w:pPr>
      <w:bookmarkStart w:id="2322" w:name="_Toc127409821"/>
    </w:p>
    <w:p w14:paraId="0CC8A630" w14:textId="77777777" w:rsidR="00482658" w:rsidRDefault="00482658">
      <w:pPr>
        <w:pStyle w:val="Caption"/>
        <w:rPr>
          <w:ins w:id="2323" w:author="Windows User" w:date="2023-02-23T18:27:00Z"/>
        </w:rPr>
      </w:pPr>
    </w:p>
    <w:p w14:paraId="089C4559" w14:textId="77777777" w:rsidR="00482658" w:rsidRDefault="00482658">
      <w:pPr>
        <w:pStyle w:val="Caption"/>
        <w:rPr>
          <w:ins w:id="2324" w:author="Windows User" w:date="2023-02-23T18:27:00Z"/>
        </w:rPr>
      </w:pPr>
    </w:p>
    <w:p w14:paraId="6E1D2CDD" w14:textId="77777777" w:rsidR="00482658" w:rsidRDefault="00482658">
      <w:pPr>
        <w:pStyle w:val="Caption"/>
        <w:rPr>
          <w:ins w:id="2325" w:author="Windows User" w:date="2023-02-23T18:27:00Z"/>
        </w:rPr>
      </w:pPr>
    </w:p>
    <w:p w14:paraId="704F09B3" w14:textId="77777777" w:rsidR="00482658" w:rsidRDefault="00482658">
      <w:pPr>
        <w:pStyle w:val="Caption"/>
        <w:rPr>
          <w:ins w:id="2326" w:author="Windows User" w:date="2023-02-23T18:27:00Z"/>
        </w:rPr>
      </w:pPr>
    </w:p>
    <w:p w14:paraId="23341C21" w14:textId="77777777" w:rsidR="00482658" w:rsidRDefault="00482658">
      <w:pPr>
        <w:pStyle w:val="Caption"/>
        <w:rPr>
          <w:ins w:id="2327" w:author="Windows User" w:date="2023-02-23T18:27:00Z"/>
        </w:rPr>
      </w:pPr>
    </w:p>
    <w:p w14:paraId="2127DA75" w14:textId="77777777" w:rsidR="00482658" w:rsidRDefault="00482658">
      <w:pPr>
        <w:pStyle w:val="Caption"/>
        <w:rPr>
          <w:ins w:id="2328" w:author="Windows User" w:date="2023-02-23T18:27:00Z"/>
        </w:rPr>
      </w:pPr>
    </w:p>
    <w:p w14:paraId="10F48463" w14:textId="77777777" w:rsidR="00482658" w:rsidRDefault="00482658">
      <w:pPr>
        <w:pStyle w:val="Caption"/>
        <w:rPr>
          <w:ins w:id="2329" w:author="Windows User" w:date="2023-02-23T18:27:00Z"/>
        </w:rPr>
      </w:pPr>
    </w:p>
    <w:p w14:paraId="0F878131" w14:textId="77777777" w:rsidR="00482658" w:rsidRDefault="00482658">
      <w:pPr>
        <w:pStyle w:val="Caption"/>
        <w:rPr>
          <w:ins w:id="2330" w:author="Windows User" w:date="2023-02-23T18:27:00Z"/>
        </w:rPr>
      </w:pPr>
    </w:p>
    <w:p w14:paraId="5C73E341" w14:textId="77777777" w:rsidR="00482658" w:rsidRDefault="00482658">
      <w:pPr>
        <w:pStyle w:val="Caption"/>
        <w:rPr>
          <w:ins w:id="2331" w:author="Windows User" w:date="2023-02-23T18:27:00Z"/>
        </w:rPr>
      </w:pPr>
    </w:p>
    <w:p w14:paraId="64E22621" w14:textId="77777777" w:rsidR="00482658" w:rsidRDefault="00482658">
      <w:pPr>
        <w:pStyle w:val="Caption"/>
        <w:rPr>
          <w:ins w:id="2332" w:author="Windows User" w:date="2023-02-23T18:27:00Z"/>
        </w:rPr>
      </w:pPr>
    </w:p>
    <w:p w14:paraId="52DDA0F2" w14:textId="77777777" w:rsidR="00482658" w:rsidRDefault="00482658">
      <w:pPr>
        <w:pStyle w:val="Caption"/>
        <w:rPr>
          <w:ins w:id="2333" w:author="Windows User" w:date="2023-02-23T18:27:00Z"/>
        </w:rPr>
      </w:pPr>
    </w:p>
    <w:p w14:paraId="07FBD411" w14:textId="11A0257B" w:rsidR="00420171" w:rsidRDefault="005864CB">
      <w:pPr>
        <w:pStyle w:val="Caption"/>
      </w:pPr>
      <w:r>
        <w:t xml:space="preserve">Slika </w:t>
      </w:r>
      <w:del w:id="2334" w:author="Windows User" w:date="2023-02-21T22:31:00Z">
        <w:r w:rsidR="009B43F5" w:rsidDel="00790DCB">
          <w:rPr>
            <w:noProof/>
          </w:rPr>
          <w:fldChar w:fldCharType="begin"/>
        </w:r>
        <w:r w:rsidR="009B43F5" w:rsidDel="00790DCB">
          <w:rPr>
            <w:noProof/>
          </w:rPr>
          <w:delInstrText xml:space="preserve"> STYLEREF 1 \s </w:delInstrText>
        </w:r>
        <w:r w:rsidR="009B43F5" w:rsidDel="00790DCB">
          <w:rPr>
            <w:noProof/>
          </w:rPr>
          <w:fldChar w:fldCharType="separate"/>
        </w:r>
        <w:r w:rsidR="00BD0A95" w:rsidDel="00790DCB">
          <w:rPr>
            <w:noProof/>
          </w:rPr>
          <w:delText>6</w:delText>
        </w:r>
        <w:r w:rsidR="009B43F5" w:rsidDel="00790DCB">
          <w:rPr>
            <w:noProof/>
          </w:rPr>
          <w:fldChar w:fldCharType="end"/>
        </w:r>
      </w:del>
      <w:ins w:id="2335" w:author="Windows User" w:date="2023-02-21T22:31:00Z">
        <w:r w:rsidR="00790DCB">
          <w:rPr>
            <w:noProof/>
          </w:rPr>
          <w:t>5</w:t>
        </w:r>
      </w:ins>
      <w:r w:rsidR="00BD0A95">
        <w:t>.</w:t>
      </w:r>
      <w:ins w:id="2336" w:author="Windows User" w:date="2023-02-21T22:31:00Z">
        <w:r w:rsidR="00790DCB">
          <w:t>9</w:t>
        </w:r>
      </w:ins>
      <w:del w:id="2337" w:author="Windows User" w:date="2023-02-21T22:31:00Z">
        <w:r w:rsidR="005A4E6E" w:rsidDel="00790DCB">
          <w:delText>8</w:delText>
        </w:r>
      </w:del>
      <w:r>
        <w:t xml:space="preserve"> </w:t>
      </w:r>
      <w:bookmarkEnd w:id="2322"/>
      <w:r w:rsidR="00A54907">
        <w:t>Vektor od 250 nasumičnih generiranih vrijednosti od 0 do 1 dok je nulta pozicija uvijek nula</w:t>
      </w:r>
    </w:p>
    <w:p w14:paraId="01F6EDB5" w14:textId="06D3A7F4" w:rsidR="00420171" w:rsidDel="009E0E1B" w:rsidRDefault="00420171" w:rsidP="00FE60C7">
      <w:pPr>
        <w:rPr>
          <w:ins w:id="2338" w:author="Ervin Kamenar" w:date="2023-02-20T15:57:00Z"/>
          <w:del w:id="2339" w:author="Windows User" w:date="2023-02-21T22:35:00Z"/>
        </w:rPr>
      </w:pPr>
    </w:p>
    <w:p w14:paraId="00DEF590" w14:textId="5014566C" w:rsidR="009024CB" w:rsidRDefault="004B4781" w:rsidP="00FE60C7">
      <w:pPr>
        <w:rPr>
          <w:ins w:id="2340" w:author="Windows User" w:date="2023-02-21T22:34:00Z"/>
        </w:rPr>
      </w:pPr>
      <w:ins w:id="2341" w:author="Windows User" w:date="2023-02-21T11:41:00Z">
        <w:r w:rsidRPr="00A962DC">
          <w:t>Vrši se diskretna pretvorba „</w:t>
        </w:r>
        <w:proofErr w:type="spellStart"/>
        <w:r w:rsidRPr="00A962DC">
          <w:t>emg_dat</w:t>
        </w:r>
        <w:proofErr w:type="spellEnd"/>
        <w:r w:rsidRPr="00A962DC">
          <w:t xml:space="preserve">“ varijable u FFT pomoću naredbe </w:t>
        </w:r>
        <w:proofErr w:type="spellStart"/>
        <w:r w:rsidRPr="00A962DC">
          <w:t>numpy.fft.rfft</w:t>
        </w:r>
        <w:proofErr w:type="spellEnd"/>
        <w:r w:rsidRPr="00A962DC">
          <w:t xml:space="preserve">. Dimenzija tog </w:t>
        </w:r>
        <w:proofErr w:type="spellStart"/>
        <w:r w:rsidRPr="00A962DC">
          <w:t>FFTa</w:t>
        </w:r>
        <w:proofErr w:type="spellEnd"/>
        <w:r w:rsidRPr="00A962DC">
          <w:t xml:space="preserve"> iznosi 249 što govori koliko je dugačak taj FFT. Sljedeći zadatak skripte je </w:t>
        </w:r>
        <w:r>
          <w:t>generirati FFT masku koja sadrži 249 nasumičnih vrijednost od 0 – 1.</w:t>
        </w:r>
        <w:r w:rsidRPr="00A962DC">
          <w:t xml:space="preserve">  Radi se iterativna petlja pomoću paketa </w:t>
        </w:r>
        <w:proofErr w:type="spellStart"/>
        <w:r w:rsidRPr="00A962DC">
          <w:t>itertools</w:t>
        </w:r>
        <w:proofErr w:type="spellEnd"/>
        <w:r w:rsidRPr="00A962DC">
          <w:t xml:space="preserve"> koja traži optimalne za maksimalnu korelaciju.  Nakon definiranja tih parametara, koristi se obrnuta </w:t>
        </w:r>
        <w:proofErr w:type="spellStart"/>
        <w:r w:rsidRPr="00A962DC">
          <w:t>Fourierova</w:t>
        </w:r>
        <w:proofErr w:type="spellEnd"/>
        <w:r w:rsidRPr="00A962DC">
          <w:t xml:space="preserve"> transformacija</w:t>
        </w:r>
        <w:r>
          <w:t xml:space="preserve"> da bi se vratila funkcija iz frekvencijske u vremensku domenu</w:t>
        </w:r>
        <w:r w:rsidRPr="00A962DC">
          <w:t xml:space="preserve">, nalazi se EMA za </w:t>
        </w:r>
        <w:r>
          <w:t xml:space="preserve">neku FFT masku generiranu prije </w:t>
        </w:r>
        <w:r>
          <w:lastRenderedPageBreak/>
          <w:t>druge petlje</w:t>
        </w:r>
        <w:r w:rsidRPr="00A962DC">
          <w:t>, uspoređuje sa prijašnjom kombinacijom parametara</w:t>
        </w:r>
        <w:r>
          <w:t xml:space="preserve"> </w:t>
        </w:r>
        <w:proofErr w:type="spellStart"/>
        <w:r>
          <w:rPr>
            <w:i/>
            <w:iCs/>
          </w:rPr>
          <w:t>smoothing</w:t>
        </w:r>
        <w:proofErr w:type="spellEnd"/>
        <w:r>
          <w:rPr>
            <w:i/>
            <w:iCs/>
          </w:rPr>
          <w:t xml:space="preserve"> </w:t>
        </w:r>
        <w:proofErr w:type="spellStart"/>
        <w:r>
          <w:rPr>
            <w:i/>
            <w:iCs/>
          </w:rPr>
          <w:t>factor</w:t>
        </w:r>
        <w:proofErr w:type="spellEnd"/>
        <w:r>
          <w:t xml:space="preserve"> i </w:t>
        </w:r>
        <w:proofErr w:type="spellStart"/>
        <w:r>
          <w:rPr>
            <w:i/>
            <w:iCs/>
          </w:rPr>
          <w:t>rolling</w:t>
        </w:r>
        <w:proofErr w:type="spellEnd"/>
        <w:r>
          <w:rPr>
            <w:i/>
            <w:iCs/>
          </w:rPr>
          <w:t xml:space="preserve"> window </w:t>
        </w:r>
        <w:proofErr w:type="spellStart"/>
        <w:r>
          <w:rPr>
            <w:i/>
            <w:iCs/>
          </w:rPr>
          <w:t>size</w:t>
        </w:r>
        <w:proofErr w:type="spellEnd"/>
        <w:r w:rsidRPr="00A962DC">
          <w:t xml:space="preserve"> te, ako je postignuta maksimalna vrijednost </w:t>
        </w:r>
        <w:r>
          <w:t>korelacije</w:t>
        </w:r>
        <w:r w:rsidRPr="00A962DC">
          <w:t xml:space="preserve">, izlazi van iz </w:t>
        </w:r>
        <w:r>
          <w:t>petlje</w:t>
        </w:r>
        <w:r w:rsidRPr="00A962DC">
          <w:t>.</w:t>
        </w:r>
      </w:ins>
    </w:p>
    <w:p w14:paraId="5408F28C" w14:textId="77777777" w:rsidR="009E0E1B" w:rsidRDefault="009E0E1B" w:rsidP="00FE60C7">
      <w:pPr>
        <w:rPr>
          <w:ins w:id="2342" w:author="Windows User" w:date="2023-02-21T22:34:00Z"/>
        </w:rPr>
      </w:pPr>
    </w:p>
    <w:p w14:paraId="764DD10E" w14:textId="445270D4" w:rsidR="009E0E1B" w:rsidRDefault="00A470C2">
      <w:pPr>
        <w:pStyle w:val="Heading1"/>
        <w:rPr>
          <w:ins w:id="2343" w:author="Windows User" w:date="2023-02-21T22:39:00Z"/>
        </w:rPr>
        <w:pPrChange w:id="2344" w:author="Windows User" w:date="2023-02-21T22:38:00Z">
          <w:pPr/>
        </w:pPrChange>
      </w:pPr>
      <w:bookmarkStart w:id="2345" w:name="_Toc128310698"/>
      <w:ins w:id="2346" w:author="Windows User" w:date="2023-02-21T22:38:00Z">
        <w:r>
          <w:t xml:space="preserve">Analiza podataka RBD </w:t>
        </w:r>
        <w:proofErr w:type="spellStart"/>
        <w:r>
          <w:t>esperimenta</w:t>
        </w:r>
      </w:ins>
      <w:bookmarkEnd w:id="2345"/>
      <w:proofErr w:type="spellEnd"/>
    </w:p>
    <w:p w14:paraId="2DC8B386" w14:textId="7D7FAE6A" w:rsidR="00C67389" w:rsidRDefault="00300FED" w:rsidP="00564647">
      <w:pPr>
        <w:rPr>
          <w:ins w:id="2347" w:author="Windows User" w:date="2023-02-21T23:37:00Z"/>
        </w:rPr>
      </w:pPr>
      <w:ins w:id="2348" w:author="Windows User" w:date="2023-02-21T22:51:00Z">
        <w:r w:rsidRPr="00A962DC">
          <w:t>Ispitivanje se provodilo na deset subjekata. Ispitivale su se dvije pozicije (pozicija 3 i 4).</w:t>
        </w:r>
      </w:ins>
      <w:ins w:id="2349" w:author="Windows User" w:date="2023-02-21T23:03:00Z">
        <w:r w:rsidR="009C6F09">
          <w:t xml:space="preserve"> Za svaku poziciju </w:t>
        </w:r>
      </w:ins>
      <w:ins w:id="2350" w:author="Windows User" w:date="2023-02-21T23:05:00Z">
        <w:r w:rsidR="009C6F09">
          <w:t>vršilo se mjerenje po tri puta. Ukupan broj ispitivanja za deset ispitanika je bio 60.</w:t>
        </w:r>
      </w:ins>
      <w:ins w:id="2351" w:author="Windows User" w:date="2023-02-21T23:27:00Z">
        <w:r w:rsidR="00564647">
          <w:t xml:space="preserve"> </w:t>
        </w:r>
      </w:ins>
      <w:ins w:id="2352" w:author="Windows User" w:date="2023-02-21T23:29:00Z">
        <w:r w:rsidR="00564647" w:rsidRPr="00A962DC">
          <w:t>RBD</w:t>
        </w:r>
      </w:ins>
      <w:ins w:id="2353" w:author="Windows User" w:date="2023-02-24T18:14:00Z">
        <w:r w:rsidR="00324103">
          <w:t xml:space="preserve"> (</w:t>
        </w:r>
        <w:r w:rsidR="00324103" w:rsidRPr="001C1081">
          <w:rPr>
            <w:i/>
            <w:iCs/>
          </w:rPr>
          <w:t>eng</w:t>
        </w:r>
        <w:r w:rsidR="00324103">
          <w:rPr>
            <w:i/>
            <w:iCs/>
          </w:rPr>
          <w:t>l</w:t>
        </w:r>
        <w:r w:rsidR="00324103" w:rsidRPr="001C1081">
          <w:rPr>
            <w:i/>
            <w:iCs/>
          </w:rPr>
          <w:t xml:space="preserve">. </w:t>
        </w:r>
        <w:proofErr w:type="spellStart"/>
        <w:r w:rsidR="00324103" w:rsidRPr="001C1081">
          <w:rPr>
            <w:i/>
            <w:iCs/>
          </w:rPr>
          <w:t>Randomi</w:t>
        </w:r>
        <w:r w:rsidR="00324103">
          <w:rPr>
            <w:i/>
            <w:iCs/>
          </w:rPr>
          <w:t>z</w:t>
        </w:r>
        <w:r w:rsidR="00324103" w:rsidRPr="001C1081">
          <w:rPr>
            <w:i/>
            <w:iCs/>
          </w:rPr>
          <w:t>e</w:t>
        </w:r>
        <w:r w:rsidR="00324103">
          <w:rPr>
            <w:i/>
            <w:iCs/>
          </w:rPr>
          <w:t>d</w:t>
        </w:r>
        <w:proofErr w:type="spellEnd"/>
        <w:r w:rsidR="00324103" w:rsidRPr="001C1081">
          <w:rPr>
            <w:i/>
            <w:iCs/>
          </w:rPr>
          <w:t xml:space="preserve"> </w:t>
        </w:r>
        <w:proofErr w:type="spellStart"/>
        <w:r w:rsidR="00324103" w:rsidRPr="001C1081">
          <w:rPr>
            <w:i/>
            <w:iCs/>
          </w:rPr>
          <w:t>Block</w:t>
        </w:r>
        <w:proofErr w:type="spellEnd"/>
        <w:r w:rsidR="00324103" w:rsidRPr="001C1081">
          <w:rPr>
            <w:i/>
            <w:iCs/>
          </w:rPr>
          <w:t xml:space="preserve"> Design</w:t>
        </w:r>
        <w:r w:rsidR="00324103" w:rsidRPr="00324103">
          <w:rPr>
            <w:iCs/>
            <w:rPrChange w:id="2354" w:author="Windows User" w:date="2023-02-24T18:14:00Z">
              <w:rPr>
                <w:i/>
                <w:iCs/>
              </w:rPr>
            </w:rPrChange>
          </w:rPr>
          <w:t>)</w:t>
        </w:r>
      </w:ins>
      <w:ins w:id="2355" w:author="Windows User" w:date="2023-02-21T23:29:00Z">
        <w:r w:rsidR="00564647" w:rsidRPr="00A962DC">
          <w:t xml:space="preserve"> se sastoji od 2 faktora (primarni faktor-pozicija elektrode, 2 faktor (smetnja)</w:t>
        </w:r>
        <w:r w:rsidR="00564647">
          <w:t xml:space="preserve"> </w:t>
        </w:r>
        <w:r w:rsidR="00564647" w:rsidRPr="00A962DC">
          <w:t xml:space="preserve">-subjekt). </w:t>
        </w:r>
      </w:ins>
    </w:p>
    <w:p w14:paraId="1912BB32" w14:textId="55CFBF7A" w:rsidR="00743138" w:rsidRDefault="00C67389" w:rsidP="00564647">
      <w:pPr>
        <w:rPr>
          <w:ins w:id="2356" w:author="Windows User" w:date="2023-02-22T00:16:00Z"/>
        </w:rPr>
      </w:pPr>
      <w:ins w:id="2357" w:author="Windows User" w:date="2023-02-21T23:37:00Z">
        <w:r>
          <w:t>Pr</w:t>
        </w:r>
      </w:ins>
      <w:ins w:id="2358" w:author="Windows User" w:date="2023-02-21T23:38:00Z">
        <w:r>
          <w:t>imarni faktor</w:t>
        </w:r>
      </w:ins>
      <w:ins w:id="2359" w:author="Windows User" w:date="2023-02-21T23:45:00Z">
        <w:r>
          <w:t xml:space="preserve"> </w:t>
        </w:r>
      </w:ins>
      <w:ins w:id="2360" w:author="Windows User" w:date="2023-02-21T23:46:00Z">
        <w:r>
          <w:t>[</w:t>
        </w:r>
        <w:proofErr w:type="spellStart"/>
        <w:r>
          <w:t>Yj</w:t>
        </w:r>
        <w:proofErr w:type="spellEnd"/>
        <w:r>
          <w:t>]</w:t>
        </w:r>
      </w:ins>
      <w:ins w:id="2361" w:author="Windows User" w:date="2023-02-21T23:38:00Z">
        <w:r>
          <w:t xml:space="preserve"> čiji utjecaj ima pozicija elektrode određuje se</w:t>
        </w:r>
      </w:ins>
      <w:ins w:id="2362" w:author="Windows User" w:date="2023-02-21T23:39:00Z">
        <w:r>
          <w:t xml:space="preserve"> na način </w:t>
        </w:r>
      </w:ins>
      <w:ins w:id="2363" w:author="Windows User" w:date="2023-02-21T23:40:00Z">
        <w:r>
          <w:t>da se zbroje izmjerene korelacije za poziciju</w:t>
        </w:r>
      </w:ins>
      <w:ins w:id="2364" w:author="Windows User" w:date="2023-02-21T23:41:00Z">
        <w:r>
          <w:t xml:space="preserve"> 3 i 4 </w:t>
        </w:r>
      </w:ins>
      <w:ins w:id="2365" w:author="Windows User" w:date="2023-02-21T23:40:00Z">
        <w:r>
          <w:t xml:space="preserve"> </w:t>
        </w:r>
      </w:ins>
      <w:ins w:id="2366" w:author="Windows User" w:date="2023-02-21T23:41:00Z">
        <w:r>
          <w:t>t</w:t>
        </w:r>
      </w:ins>
      <w:ins w:id="2367" w:author="Windows User" w:date="2023-02-21T23:42:00Z">
        <w:r>
          <w:t>e se podijeli sa ukupnim brojem</w:t>
        </w:r>
        <w:r w:rsidR="00D22AD9">
          <w:t xml:space="preserve"> mjerenja za svakog ispitanika.</w:t>
        </w:r>
      </w:ins>
      <w:ins w:id="2368" w:author="Windows User" w:date="2023-02-22T00:39:00Z">
        <w:r w:rsidR="00D22AD9">
          <w:t xml:space="preserve"> </w:t>
        </w:r>
      </w:ins>
      <w:ins w:id="2369" w:author="Windows User" w:date="2023-02-21T23:54:00Z">
        <w:r w:rsidR="00A348C2">
          <w:t>Drugi faktor [</w:t>
        </w:r>
        <w:proofErr w:type="spellStart"/>
        <w:r w:rsidR="00A348C2">
          <w:t>Yi</w:t>
        </w:r>
        <w:proofErr w:type="spellEnd"/>
        <w:r w:rsidR="00A348C2">
          <w:t>] predstavlja smetnju koju uzrokuje ispitanik.</w:t>
        </w:r>
      </w:ins>
      <w:ins w:id="2370" w:author="Windows User" w:date="2023-02-21T23:55:00Z">
        <w:r w:rsidR="00A348C2">
          <w:t xml:space="preserve"> Računa se kao aritmetička sredina ukupn</w:t>
        </w:r>
      </w:ins>
      <w:ins w:id="2371" w:author="Windows User" w:date="2023-02-21T23:57:00Z">
        <w:r w:rsidR="00A348C2">
          <w:t>ih izmjerenih korelacija</w:t>
        </w:r>
      </w:ins>
      <w:ins w:id="2372" w:author="Windows User" w:date="2023-02-21T23:58:00Z">
        <w:r w:rsidR="00A348C2">
          <w:t xml:space="preserve"> za </w:t>
        </w:r>
      </w:ins>
      <w:ins w:id="2373" w:author="Windows User" w:date="2023-02-21T23:57:00Z">
        <w:r w:rsidR="00A348C2">
          <w:t xml:space="preserve">svakog ispitanika za </w:t>
        </w:r>
      </w:ins>
      <w:ins w:id="2374" w:author="Windows User" w:date="2023-02-21T23:59:00Z">
        <w:r w:rsidR="00A348C2">
          <w:t>jednu</w:t>
        </w:r>
      </w:ins>
      <w:ins w:id="2375" w:author="Windows User" w:date="2023-02-21T23:57:00Z">
        <w:r w:rsidR="00A348C2">
          <w:t xml:space="preserve"> poziciju</w:t>
        </w:r>
      </w:ins>
      <w:ins w:id="2376" w:author="Windows User" w:date="2023-02-21T23:58:00Z">
        <w:r w:rsidR="00A348C2">
          <w:t>.</w:t>
        </w:r>
      </w:ins>
      <w:ins w:id="2377" w:author="Windows User" w:date="2023-02-21T23:59:00Z">
        <w:r w:rsidR="00A348C2">
          <w:t xml:space="preserve"> Isti postupak vrijedi i za drugu poziciju. U ovom slučaju imamo </w:t>
        </w:r>
      </w:ins>
      <w:ins w:id="2378" w:author="Windows User" w:date="2023-02-22T00:00:00Z">
        <w:r w:rsidR="00A348C2">
          <w:t>deset</w:t>
        </w:r>
      </w:ins>
      <w:ins w:id="2379" w:author="Windows User" w:date="2023-02-21T23:59:00Z">
        <w:r w:rsidR="00A348C2">
          <w:t xml:space="preserve"> ispitanika </w:t>
        </w:r>
      </w:ins>
      <w:ins w:id="2380" w:author="Windows User" w:date="2023-02-22T00:00:00Z">
        <w:r w:rsidR="00A348C2">
          <w:t>po tri mjerenja za svaku poziciju (ukup</w:t>
        </w:r>
      </w:ins>
      <w:ins w:id="2381" w:author="Windows User" w:date="2023-02-22T00:01:00Z">
        <w:r w:rsidR="00743138">
          <w:t>no 30).</w:t>
        </w:r>
      </w:ins>
      <w:ins w:id="2382" w:author="Windows User" w:date="2023-02-22T00:05:00Z">
        <w:r w:rsidR="00743138">
          <w:t xml:space="preserve"> </w:t>
        </w:r>
      </w:ins>
      <w:ins w:id="2383" w:author="Windows User" w:date="2023-02-22T00:26:00Z">
        <w:r w:rsidR="005504C2">
          <w:t>Potom se određuje s</w:t>
        </w:r>
      </w:ins>
      <w:ins w:id="2384" w:author="Windows User" w:date="2023-02-22T00:01:00Z">
        <w:r w:rsidR="00743138">
          <w:t>rednj</w:t>
        </w:r>
      </w:ins>
      <w:ins w:id="2385" w:author="Windows User" w:date="2023-02-22T00:05:00Z">
        <w:r w:rsidR="00743138">
          <w:t>a</w:t>
        </w:r>
      </w:ins>
      <w:ins w:id="2386" w:author="Windows User" w:date="2023-02-22T00:01:00Z">
        <w:r w:rsidR="00A348C2">
          <w:t xml:space="preserve"> vrijednost [</w:t>
        </w:r>
      </w:ins>
      <w:ins w:id="2387" w:author="Windows User" w:date="2023-02-22T00:02:00Z">
        <w:r w:rsidR="00A348C2">
          <w:rPr>
            <w:rFonts w:ascii="Georgia" w:hAnsi="Georgia"/>
          </w:rPr>
          <w:t>µ</w:t>
        </w:r>
        <w:r w:rsidR="00A348C2">
          <w:t xml:space="preserve">] </w:t>
        </w:r>
      </w:ins>
      <w:ins w:id="2388" w:author="Windows User" w:date="2023-02-22T00:05:00Z">
        <w:r w:rsidR="00743138">
          <w:t>računa se kao</w:t>
        </w:r>
      </w:ins>
      <w:ins w:id="2389" w:author="Windows User" w:date="2023-02-22T00:04:00Z">
        <w:r w:rsidR="00A348C2">
          <w:t xml:space="preserve"> aritmetič</w:t>
        </w:r>
        <w:r w:rsidR="00743138">
          <w:t>k</w:t>
        </w:r>
      </w:ins>
      <w:ins w:id="2390" w:author="Windows User" w:date="2023-02-22T00:05:00Z">
        <w:r w:rsidR="00743138">
          <w:t>a</w:t>
        </w:r>
      </w:ins>
      <w:ins w:id="2391" w:author="Windows User" w:date="2023-02-22T00:04:00Z">
        <w:r w:rsidR="00743138">
          <w:t xml:space="preserve"> sredin</w:t>
        </w:r>
      </w:ins>
      <w:ins w:id="2392" w:author="Windows User" w:date="2023-02-22T00:05:00Z">
        <w:r w:rsidR="00743138">
          <w:t>a</w:t>
        </w:r>
      </w:ins>
      <w:ins w:id="2393" w:author="Windows User" w:date="2023-02-22T00:04:00Z">
        <w:r w:rsidR="00A348C2">
          <w:t xml:space="preserve"> </w:t>
        </w:r>
      </w:ins>
      <w:ins w:id="2394" w:author="Windows User" w:date="2023-02-22T00:05:00Z">
        <w:r w:rsidR="00743138">
          <w:t xml:space="preserve">ukupnog broja ispitivanja </w:t>
        </w:r>
      </w:ins>
      <w:ins w:id="2395" w:author="Windows User" w:date="2023-02-22T00:06:00Z">
        <w:r w:rsidR="00743138">
          <w:t>za deset ispitanika,</w:t>
        </w:r>
      </w:ins>
      <w:ins w:id="2396" w:author="Windows User" w:date="2023-02-22T00:39:00Z">
        <w:r w:rsidR="00D22AD9">
          <w:t xml:space="preserve"> </w:t>
        </w:r>
      </w:ins>
      <w:ins w:id="2397" w:author="Windows User" w:date="2023-02-22T00:06:00Z">
        <w:r w:rsidR="00743138">
          <w:t xml:space="preserve">a to je 60. </w:t>
        </w:r>
      </w:ins>
    </w:p>
    <w:p w14:paraId="0D96F46A" w14:textId="7EA4243C" w:rsidR="00C67389" w:rsidRDefault="00743138" w:rsidP="00564647">
      <w:pPr>
        <w:rPr>
          <w:ins w:id="2398" w:author="Windows User" w:date="2023-02-22T00:08:00Z"/>
        </w:rPr>
      </w:pPr>
      <w:ins w:id="2399" w:author="Windows User" w:date="2023-02-22T00:07:00Z">
        <w:r w:rsidRPr="00D22AD9">
          <w:t xml:space="preserve">Zatim se računa efekt bloka </w:t>
        </w:r>
        <w:proofErr w:type="spellStart"/>
        <w:r w:rsidRPr="00D22AD9">
          <w:t>B</w:t>
        </w:r>
      </w:ins>
      <w:ins w:id="2400" w:author="Windows User" w:date="2023-02-22T00:08:00Z">
        <w:r w:rsidRPr="00D22AD9">
          <w:rPr>
            <w:vertAlign w:val="subscript"/>
          </w:rPr>
          <w:t>j</w:t>
        </w:r>
        <w:proofErr w:type="spellEnd"/>
        <w:r w:rsidRPr="00D22AD9">
          <w:rPr>
            <w:vertAlign w:val="subscript"/>
          </w:rPr>
          <w:t xml:space="preserve"> </w:t>
        </w:r>
        <w:r w:rsidRPr="00743138">
          <w:rPr>
            <w:rPrChange w:id="2401" w:author="Windows User" w:date="2023-02-22T00:08:00Z">
              <w:rPr>
                <w:b/>
              </w:rPr>
            </w:rPrChange>
          </w:rPr>
          <w:t>prema izrazu:</w:t>
        </w:r>
      </w:ins>
    </w:p>
    <w:p w14:paraId="7A0EFF0A" w14:textId="299C9AC6" w:rsidR="00743138" w:rsidRDefault="005504C2">
      <w:pPr>
        <w:jc w:val="center"/>
        <w:rPr>
          <w:ins w:id="2402" w:author="Windows User" w:date="2023-02-24T18:28:00Z"/>
        </w:rPr>
        <w:pPrChange w:id="2403" w:author="Windows User" w:date="2023-02-22T00:34:00Z">
          <w:pPr/>
        </w:pPrChange>
      </w:pPr>
      <m:oMath>
        <m:r>
          <w:ins w:id="2404" w:author="Windows User" w:date="2023-02-22T00:25:00Z">
            <m:rPr>
              <m:sty m:val="p"/>
            </m:rPr>
            <w:rPr>
              <w:rFonts w:ascii="Cambria Math" w:hAnsi="Cambria Math"/>
            </w:rPr>
            <m:t xml:space="preserve">    </m:t>
          </w:ins>
        </m:r>
        <m:r>
          <w:ins w:id="2405" w:author="Windows User" w:date="2023-02-22T00:10:00Z">
            <m:rPr>
              <m:sty m:val="p"/>
            </m:rPr>
            <w:rPr>
              <w:rFonts w:ascii="Cambria Math" w:hAnsi="Cambria Math"/>
            </w:rPr>
            <m:t>B</m:t>
          </w:ins>
        </m:r>
        <m:r>
          <w:ins w:id="2406" w:author="Windows User" w:date="2023-02-22T00:10:00Z">
            <m:rPr>
              <m:sty m:val="p"/>
            </m:rPr>
            <w:rPr>
              <w:rFonts w:ascii="Cambria Math" w:hAnsi="Cambria Math"/>
              <w:vertAlign w:val="subscript"/>
            </w:rPr>
            <m:t>j</m:t>
          </w:ins>
        </m:r>
        <m:r>
          <w:ins w:id="2407" w:author="Windows User" w:date="2023-02-22T00:10:00Z">
            <m:rPr>
              <m:sty m:val="p"/>
            </m:rPr>
            <w:rPr>
              <w:rFonts w:ascii="Cambria Math" w:hAnsi="Cambria Math"/>
            </w:rPr>
            <m:t>= Y</m:t>
          </w:ins>
        </m:r>
        <m:r>
          <w:ins w:id="2408" w:author="Windows User" w:date="2023-02-22T00:10:00Z">
            <m:rPr>
              <m:sty m:val="p"/>
            </m:rPr>
            <w:rPr>
              <w:rFonts w:ascii="Cambria Math" w:hAnsi="Cambria Math"/>
              <w:vertAlign w:val="subscript"/>
            </w:rPr>
            <m:t xml:space="preserve">j </m:t>
          </w:ins>
        </m:r>
        <m:r>
          <w:ins w:id="2409" w:author="Windows User" w:date="2023-02-22T00:10:00Z">
            <m:rPr>
              <m:sty m:val="p"/>
            </m:rPr>
            <w:rPr>
              <w:rFonts w:ascii="Cambria Math" w:hAnsi="Cambria Math"/>
            </w:rPr>
            <m:t>-µ</m:t>
          </w:ins>
        </m:r>
      </m:oMath>
      <w:ins w:id="2410" w:author="Windows User" w:date="2023-02-22T00:10:00Z">
        <w:r w:rsidR="00743138">
          <w:t xml:space="preserve">  </w:t>
        </w:r>
      </w:ins>
      <w:ins w:id="2411" w:author="Windows User" w:date="2023-02-22T00:25:00Z">
        <w:r>
          <w:t xml:space="preserve">              (6.1)</w:t>
        </w:r>
      </w:ins>
    </w:p>
    <w:p w14:paraId="168337F2" w14:textId="25F63927" w:rsidR="00170217" w:rsidRDefault="00170217">
      <w:pPr>
        <w:jc w:val="left"/>
        <w:rPr>
          <w:ins w:id="2412" w:author="Windows User" w:date="2023-02-24T18:28:00Z"/>
        </w:rPr>
        <w:pPrChange w:id="2413" w:author="Windows User" w:date="2023-02-24T18:28:00Z">
          <w:pPr/>
        </w:pPrChange>
      </w:pPr>
      <w:ins w:id="2414" w:author="Windows User" w:date="2023-02-24T18:28:00Z">
        <w:r>
          <w:t>Gdje je:</w:t>
        </w:r>
      </w:ins>
    </w:p>
    <w:p w14:paraId="71FB5313" w14:textId="7EC202A7" w:rsidR="00170217" w:rsidRPr="00170217" w:rsidRDefault="00170217">
      <w:pPr>
        <w:jc w:val="left"/>
        <w:rPr>
          <w:ins w:id="2415" w:author="Windows User" w:date="2023-02-24T18:28:00Z"/>
          <w:rFonts w:ascii="Cambria Math" w:hAnsi="Cambria Math"/>
          <w:i/>
          <w:rPrChange w:id="2416" w:author="Windows User" w:date="2023-02-24T18:31:00Z">
            <w:rPr>
              <w:ins w:id="2417" w:author="Windows User" w:date="2023-02-24T18:28:00Z"/>
            </w:rPr>
          </w:rPrChange>
        </w:rPr>
        <w:pPrChange w:id="2418" w:author="Windows User" w:date="2023-02-24T18:28:00Z">
          <w:pPr/>
        </w:pPrChange>
      </w:pPr>
      <w:proofErr w:type="spellStart"/>
      <w:ins w:id="2419" w:author="Windows User" w:date="2023-02-24T18:28:00Z">
        <w:r w:rsidRPr="00170217">
          <w:rPr>
            <w:rFonts w:ascii="Cambria Math" w:hAnsi="Cambria Math"/>
            <w:i/>
            <w:rPrChange w:id="2420" w:author="Windows User" w:date="2023-02-24T18:31:00Z">
              <w:rPr/>
            </w:rPrChange>
          </w:rPr>
          <w:t>B</w:t>
        </w:r>
        <w:r w:rsidRPr="00170217">
          <w:rPr>
            <w:rFonts w:ascii="Cambria Math" w:hAnsi="Cambria Math"/>
            <w:i/>
            <w:vertAlign w:val="subscript"/>
            <w:rPrChange w:id="2421" w:author="Windows User" w:date="2023-02-24T18:31:00Z">
              <w:rPr>
                <w:vertAlign w:val="subscript"/>
              </w:rPr>
            </w:rPrChange>
          </w:rPr>
          <w:t>j</w:t>
        </w:r>
        <w:proofErr w:type="spellEnd"/>
        <w:r w:rsidRPr="00170217">
          <w:rPr>
            <w:rFonts w:ascii="Cambria Math" w:hAnsi="Cambria Math"/>
            <w:i/>
            <w:vertAlign w:val="subscript"/>
            <w:rPrChange w:id="2422" w:author="Windows User" w:date="2023-02-24T18:31:00Z">
              <w:rPr>
                <w:vertAlign w:val="subscript"/>
              </w:rPr>
            </w:rPrChange>
          </w:rPr>
          <w:t xml:space="preserve"> </w:t>
        </w:r>
        <w:r w:rsidRPr="00170217">
          <w:rPr>
            <w:rFonts w:ascii="Cambria Math" w:hAnsi="Cambria Math"/>
            <w:i/>
            <w:rPrChange w:id="2423" w:author="Windows User" w:date="2023-02-24T18:31:00Z">
              <w:rPr/>
            </w:rPrChange>
          </w:rPr>
          <w:t xml:space="preserve">- efekt bloka </w:t>
        </w:r>
      </w:ins>
    </w:p>
    <w:p w14:paraId="73ECBFF8" w14:textId="01FB677D" w:rsidR="00170217" w:rsidRPr="00170217" w:rsidRDefault="00170217">
      <w:pPr>
        <w:jc w:val="left"/>
        <w:rPr>
          <w:ins w:id="2424" w:author="Windows User" w:date="2023-02-24T18:29:00Z"/>
          <w:rFonts w:ascii="Cambria Math" w:hAnsi="Cambria Math"/>
          <w:i/>
          <w:rPrChange w:id="2425" w:author="Windows User" w:date="2023-02-24T18:31:00Z">
            <w:rPr>
              <w:ins w:id="2426" w:author="Windows User" w:date="2023-02-24T18:29:00Z"/>
            </w:rPr>
          </w:rPrChange>
        </w:rPr>
        <w:pPrChange w:id="2427" w:author="Windows User" w:date="2023-02-24T18:28:00Z">
          <w:pPr/>
        </w:pPrChange>
      </w:pPr>
      <w:proofErr w:type="spellStart"/>
      <w:ins w:id="2428" w:author="Windows User" w:date="2023-02-24T18:28:00Z">
        <w:r w:rsidRPr="00170217">
          <w:rPr>
            <w:rFonts w:ascii="Cambria Math" w:hAnsi="Cambria Math"/>
            <w:i/>
            <w:rPrChange w:id="2429" w:author="Windows User" w:date="2023-02-24T18:31:00Z">
              <w:rPr/>
            </w:rPrChange>
          </w:rPr>
          <w:t>Y</w:t>
        </w:r>
      </w:ins>
      <w:ins w:id="2430" w:author="Windows User" w:date="2023-02-24T18:29:00Z">
        <w:r w:rsidRPr="00170217">
          <w:rPr>
            <w:rFonts w:ascii="Cambria Math" w:hAnsi="Cambria Math"/>
            <w:i/>
            <w:vertAlign w:val="subscript"/>
            <w:rPrChange w:id="2431" w:author="Windows User" w:date="2023-02-24T18:31:00Z">
              <w:rPr>
                <w:vertAlign w:val="subscript"/>
              </w:rPr>
            </w:rPrChange>
          </w:rPr>
          <w:t>j</w:t>
        </w:r>
        <w:proofErr w:type="spellEnd"/>
        <w:r w:rsidRPr="00170217">
          <w:rPr>
            <w:rFonts w:ascii="Cambria Math" w:hAnsi="Cambria Math"/>
            <w:i/>
            <w:vertAlign w:val="subscript"/>
            <w:rPrChange w:id="2432" w:author="Windows User" w:date="2023-02-24T18:31:00Z">
              <w:rPr>
                <w:vertAlign w:val="subscript"/>
              </w:rPr>
            </w:rPrChange>
          </w:rPr>
          <w:t xml:space="preserve"> </w:t>
        </w:r>
        <w:r w:rsidRPr="00170217">
          <w:rPr>
            <w:rFonts w:ascii="Cambria Math" w:hAnsi="Cambria Math"/>
            <w:i/>
            <w:rPrChange w:id="2433" w:author="Windows User" w:date="2023-02-24T18:31:00Z">
              <w:rPr/>
            </w:rPrChange>
          </w:rPr>
          <w:t xml:space="preserve">- primarni faktor </w:t>
        </w:r>
      </w:ins>
    </w:p>
    <w:p w14:paraId="28B4313F" w14:textId="21989AE3" w:rsidR="00170217" w:rsidRPr="00DF4B5E" w:rsidRDefault="00170217">
      <w:pPr>
        <w:jc w:val="left"/>
        <w:rPr>
          <w:ins w:id="2434" w:author="Windows User" w:date="2023-02-24T18:29:00Z"/>
        </w:rPr>
        <w:pPrChange w:id="2435" w:author="Windows User" w:date="2023-02-24T18:28:00Z">
          <w:pPr/>
        </w:pPrChange>
      </w:pPr>
      <m:oMath>
        <m:r>
          <w:ins w:id="2436" w:author="Windows User" w:date="2023-02-24T18:29:00Z">
            <w:rPr>
              <w:rFonts w:ascii="Cambria Math" w:hAnsi="Cambria Math"/>
            </w:rPr>
            <m:t xml:space="preserve"> </m:t>
          </w:ins>
        </m:r>
        <m:r>
          <w:ins w:id="2437" w:author="Windows User" w:date="2023-02-24T18:29:00Z">
            <w:rPr>
              <w:rFonts w:ascii="Cambria Math" w:hAnsi="Cambria Math" w:hint="eastAsia"/>
            </w:rPr>
            <m:t>µ</m:t>
          </w:ins>
        </m:r>
      </m:oMath>
      <w:ins w:id="2438" w:author="Windows User" w:date="2023-02-24T18:29:00Z">
        <w:r w:rsidRPr="00170217">
          <w:rPr>
            <w:rFonts w:ascii="Cambria Math" w:hAnsi="Cambria Math"/>
            <w:i/>
            <w:rPrChange w:id="2439" w:author="Windows User" w:date="2023-02-24T18:31:00Z">
              <w:rPr/>
            </w:rPrChange>
          </w:rPr>
          <w:t xml:space="preserve"> - srednja vrijednost sustava</w:t>
        </w:r>
      </w:ins>
    </w:p>
    <w:p w14:paraId="6FBC378B" w14:textId="76796174" w:rsidR="005504C2" w:rsidRDefault="00743138" w:rsidP="00D22AD9">
      <w:pPr>
        <w:rPr>
          <w:ins w:id="2440" w:author="Windows User" w:date="2023-02-22T00:26:00Z"/>
        </w:rPr>
      </w:pPr>
      <w:ins w:id="2441" w:author="Windows User" w:date="2023-02-22T00:13:00Z">
        <w:r>
          <w:t xml:space="preserve">Nakon toga se dobiva prema konačna vrijednost koja je određena </w:t>
        </w:r>
      </w:ins>
      <w:ins w:id="2442" w:author="Windows User" w:date="2023-02-22T00:14:00Z">
        <w:r>
          <w:t xml:space="preserve">sa pozicijom elektrode i subjekta </w:t>
        </w:r>
      </w:ins>
      <w:ins w:id="2443" w:author="Windows User" w:date="2023-02-22T00:15:00Z">
        <w:r>
          <w:t>na kojem se vrši mjerenje. Računa se prema izrazu:</w:t>
        </w:r>
      </w:ins>
    </w:p>
    <w:p w14:paraId="13407A8F" w14:textId="6441149F" w:rsidR="005504C2" w:rsidRDefault="00000000">
      <w:pPr>
        <w:jc w:val="center"/>
        <w:rPr>
          <w:ins w:id="2444" w:author="Windows User" w:date="2023-02-24T18:32:00Z"/>
        </w:rPr>
        <w:pPrChange w:id="2445" w:author="Windows User" w:date="2023-02-22T00:26:00Z">
          <w:pPr/>
        </w:pPrChange>
      </w:pPr>
      <m:oMath>
        <m:sSub>
          <m:sSubPr>
            <m:ctrlPr>
              <w:ins w:id="2446" w:author="Windows User" w:date="2023-02-22T00:15:00Z">
                <w:rPr>
                  <w:rFonts w:ascii="Cambria Math" w:eastAsia="Cambria Math" w:hAnsi="Cambria Math" w:cs="Cambria Math"/>
                </w:rPr>
              </w:ins>
            </m:ctrlPr>
          </m:sSubPr>
          <m:e>
            <m:r>
              <w:ins w:id="2447" w:author="Windows User" w:date="2023-02-22T00:15:00Z">
                <w:rPr>
                  <w:rFonts w:ascii="Cambria Math" w:eastAsia="Cambria Math" w:hAnsi="Cambria Math" w:cs="Cambria Math"/>
                </w:rPr>
                <m:t>Y</m:t>
              </w:ins>
            </m:r>
          </m:e>
          <m:sub>
            <m:r>
              <w:ins w:id="2448" w:author="Windows User" w:date="2023-02-22T00:15:00Z">
                <w:rPr>
                  <w:rFonts w:ascii="Cambria Math" w:eastAsia="Cambria Math" w:hAnsi="Cambria Math" w:cs="Cambria Math"/>
                </w:rPr>
                <m:t>i,j</m:t>
              </w:ins>
            </m:r>
          </m:sub>
        </m:sSub>
        <m:r>
          <w:ins w:id="2449" w:author="Windows User" w:date="2023-02-22T00:15:00Z">
            <w:rPr>
              <w:rFonts w:ascii="Cambria Math" w:eastAsia="Cambria Math" w:hAnsi="Cambria Math" w:cs="Cambria Math"/>
            </w:rPr>
            <m:t>=μ+</m:t>
          </w:ins>
        </m:r>
        <m:sSub>
          <m:sSubPr>
            <m:ctrlPr>
              <w:ins w:id="2450" w:author="Windows User" w:date="2023-02-22T00:15:00Z">
                <w:rPr>
                  <w:rFonts w:ascii="Cambria Math" w:eastAsia="Cambria Math" w:hAnsi="Cambria Math" w:cs="Cambria Math"/>
                </w:rPr>
              </w:ins>
            </m:ctrlPr>
          </m:sSubPr>
          <m:e>
            <m:r>
              <w:ins w:id="2451" w:author="Windows User" w:date="2023-02-22T00:15:00Z">
                <w:rPr>
                  <w:rFonts w:ascii="Cambria Math" w:eastAsia="Cambria Math" w:hAnsi="Cambria Math" w:cs="Cambria Math"/>
                </w:rPr>
                <m:t>T</m:t>
              </w:ins>
            </m:r>
          </m:e>
          <m:sub>
            <m:r>
              <w:ins w:id="2452" w:author="Windows User" w:date="2023-02-22T00:15:00Z">
                <w:rPr>
                  <w:rFonts w:ascii="Cambria Math" w:eastAsia="Cambria Math" w:hAnsi="Cambria Math" w:cs="Cambria Math"/>
                </w:rPr>
                <m:t>i</m:t>
              </w:ins>
            </m:r>
          </m:sub>
        </m:sSub>
        <m:r>
          <w:ins w:id="2453" w:author="Windows User" w:date="2023-02-22T00:15:00Z">
            <w:rPr>
              <w:rFonts w:ascii="Cambria Math" w:eastAsia="Cambria Math" w:hAnsi="Cambria Math" w:cs="Cambria Math"/>
            </w:rPr>
            <m:t>+</m:t>
          </w:ins>
        </m:r>
        <m:sSub>
          <m:sSubPr>
            <m:ctrlPr>
              <w:ins w:id="2454" w:author="Windows User" w:date="2023-02-22T00:15:00Z">
                <w:rPr>
                  <w:rFonts w:ascii="Cambria Math" w:eastAsia="Cambria Math" w:hAnsi="Cambria Math" w:cs="Cambria Math"/>
                </w:rPr>
              </w:ins>
            </m:ctrlPr>
          </m:sSubPr>
          <m:e>
            <m:r>
              <w:ins w:id="2455" w:author="Windows User" w:date="2023-02-22T00:15:00Z">
                <w:rPr>
                  <w:rFonts w:ascii="Cambria Math" w:eastAsia="Cambria Math" w:hAnsi="Cambria Math" w:cs="Cambria Math"/>
                </w:rPr>
                <m:t>B</m:t>
              </w:ins>
            </m:r>
          </m:e>
          <m:sub>
            <m:r>
              <w:ins w:id="2456" w:author="Windows User" w:date="2023-02-22T00:15:00Z">
                <w:rPr>
                  <w:rFonts w:ascii="Cambria Math" w:eastAsia="Cambria Math" w:hAnsi="Cambria Math" w:cs="Cambria Math"/>
                </w:rPr>
                <m:t>j</m:t>
              </w:ins>
            </m:r>
          </m:sub>
        </m:sSub>
      </m:oMath>
      <w:ins w:id="2457" w:author="Windows User" w:date="2023-02-22T00:25:00Z">
        <w:r w:rsidR="005504C2">
          <w:t xml:space="preserve">      </w:t>
        </w:r>
      </w:ins>
      <w:ins w:id="2458" w:author="Windows User" w:date="2023-02-22T00:40:00Z">
        <w:r w:rsidR="00D22AD9">
          <w:t xml:space="preserve">   </w:t>
        </w:r>
      </w:ins>
      <w:ins w:id="2459" w:author="Windows User" w:date="2023-02-22T00:25:00Z">
        <w:r w:rsidR="005504C2">
          <w:t>(6.2)</w:t>
        </w:r>
      </w:ins>
    </w:p>
    <w:p w14:paraId="05A7332A" w14:textId="01E47246" w:rsidR="00E64293" w:rsidRDefault="00E64293">
      <w:pPr>
        <w:jc w:val="left"/>
        <w:rPr>
          <w:ins w:id="2460" w:author="Windows User" w:date="2023-02-24T18:32:00Z"/>
        </w:rPr>
        <w:pPrChange w:id="2461" w:author="Windows User" w:date="2023-02-24T18:32:00Z">
          <w:pPr/>
        </w:pPrChange>
      </w:pPr>
      <w:ins w:id="2462" w:author="Windows User" w:date="2023-02-24T18:32:00Z">
        <w:r>
          <w:t>Gdje je:</w:t>
        </w:r>
      </w:ins>
    </w:p>
    <w:p w14:paraId="1F6234D4" w14:textId="1BB6EB29" w:rsidR="00E64293" w:rsidRPr="00E64293" w:rsidRDefault="00000000" w:rsidP="00E64293">
      <w:pPr>
        <w:rPr>
          <w:ins w:id="2463" w:author="Windows User" w:date="2023-02-24T18:32:00Z"/>
          <w:rFonts w:ascii="Cambria Math" w:hAnsi="Cambria Math"/>
          <w:i/>
          <w:rPrChange w:id="2464" w:author="Windows User" w:date="2023-02-24T18:32:00Z">
            <w:rPr>
              <w:ins w:id="2465" w:author="Windows User" w:date="2023-02-24T18:32:00Z"/>
            </w:rPr>
          </w:rPrChange>
        </w:rPr>
      </w:pPr>
      <m:oMath>
        <m:sSub>
          <m:sSubPr>
            <m:ctrlPr>
              <w:ins w:id="2466" w:author="Windows User" w:date="2023-02-24T18:32:00Z">
                <w:rPr>
                  <w:rFonts w:ascii="Cambria Math" w:eastAsia="Cambria Math" w:hAnsi="Cambria Math" w:cs="Cambria Math"/>
                  <w:i/>
                </w:rPr>
              </w:ins>
            </m:ctrlPr>
          </m:sSubPr>
          <m:e>
            <m:r>
              <w:ins w:id="2467" w:author="Windows User" w:date="2023-02-24T18:32:00Z">
                <w:rPr>
                  <w:rFonts w:ascii="Cambria Math" w:eastAsia="Cambria Math" w:hAnsi="Cambria Math" w:cs="Cambria Math"/>
                </w:rPr>
                <m:t>Y</m:t>
              </w:ins>
            </m:r>
          </m:e>
          <m:sub>
            <m:r>
              <w:ins w:id="2468" w:author="Windows User" w:date="2023-02-24T18:32:00Z">
                <w:rPr>
                  <w:rFonts w:ascii="Cambria Math" w:eastAsia="Cambria Math" w:hAnsi="Cambria Math" w:cs="Cambria Math"/>
                </w:rPr>
                <m:t>i,j</m:t>
              </w:ins>
            </m:r>
          </m:sub>
        </m:sSub>
        <m:r>
          <w:ins w:id="2469" w:author="Windows User" w:date="2023-02-24T18:32:00Z">
            <w:rPr>
              <w:rFonts w:ascii="Cambria Math" w:eastAsia="Cambria Math" w:hAnsi="Cambria Math" w:cs="Cambria Math"/>
            </w:rPr>
            <m:t xml:space="preserve">- </m:t>
          </w:ins>
        </m:r>
      </m:oMath>
      <w:ins w:id="2470" w:author="Windows User" w:date="2023-02-24T18:32:00Z">
        <w:r w:rsidR="00E64293" w:rsidRPr="00E64293">
          <w:rPr>
            <w:rFonts w:ascii="Cambria Math" w:hAnsi="Cambria Math"/>
            <w:i/>
            <w:rPrChange w:id="2471" w:author="Windows User" w:date="2023-02-24T18:32:00Z">
              <w:rPr/>
            </w:rPrChange>
          </w:rPr>
          <w:t>vrijednost za poziciju i na subjektu j</w:t>
        </w:r>
      </w:ins>
    </w:p>
    <w:p w14:paraId="1591639D" w14:textId="0D24123A" w:rsidR="00E64293" w:rsidRPr="00E64293" w:rsidRDefault="00000000" w:rsidP="00E64293">
      <w:pPr>
        <w:rPr>
          <w:ins w:id="2472" w:author="Windows User" w:date="2023-02-24T18:32:00Z"/>
          <w:rFonts w:ascii="Cambria Math" w:hAnsi="Cambria Math"/>
          <w:i/>
          <w:rPrChange w:id="2473" w:author="Windows User" w:date="2023-02-24T18:32:00Z">
            <w:rPr>
              <w:ins w:id="2474" w:author="Windows User" w:date="2023-02-24T18:32:00Z"/>
            </w:rPr>
          </w:rPrChange>
        </w:rPr>
      </w:pPr>
      <m:oMath>
        <m:sSub>
          <m:sSubPr>
            <m:ctrlPr>
              <w:ins w:id="2475" w:author="Windows User" w:date="2023-02-24T18:32:00Z">
                <w:rPr>
                  <w:rFonts w:ascii="Cambria Math" w:eastAsia="Cambria Math" w:hAnsi="Cambria Math" w:cs="Cambria Math"/>
                  <w:i/>
                </w:rPr>
              </w:ins>
            </m:ctrlPr>
          </m:sSubPr>
          <m:e>
            <m:r>
              <w:ins w:id="2476" w:author="Windows User" w:date="2023-02-24T18:32:00Z">
                <w:rPr>
                  <w:rFonts w:ascii="Cambria Math" w:eastAsia="Cambria Math" w:hAnsi="Cambria Math" w:cs="Cambria Math"/>
                </w:rPr>
                <m:t>T</m:t>
              </w:ins>
            </m:r>
          </m:e>
          <m:sub>
            <m:r>
              <w:ins w:id="2477" w:author="Windows User" w:date="2023-02-24T18:32:00Z">
                <w:rPr>
                  <w:rFonts w:ascii="Cambria Math" w:eastAsia="Cambria Math" w:hAnsi="Cambria Math" w:cs="Cambria Math"/>
                </w:rPr>
                <m:t>i</m:t>
              </w:ins>
            </m:r>
          </m:sub>
        </m:sSub>
        <m:r>
          <w:ins w:id="2478" w:author="Windows User" w:date="2023-02-24T18:32:00Z">
            <w:rPr>
              <w:rFonts w:ascii="Cambria Math" w:eastAsia="Cambria Math" w:hAnsi="Cambria Math" w:cs="Cambria Math"/>
            </w:rPr>
            <m:t xml:space="preserve">- </m:t>
          </w:ins>
        </m:r>
      </m:oMath>
      <w:ins w:id="2479" w:author="Windows User" w:date="2023-02-24T18:32:00Z">
        <w:r w:rsidR="00E64293" w:rsidRPr="00E64293">
          <w:rPr>
            <w:rFonts w:ascii="Cambria Math" w:hAnsi="Cambria Math"/>
            <w:i/>
            <w:rPrChange w:id="2480" w:author="Windows User" w:date="2023-02-24T18:32:00Z">
              <w:rPr/>
            </w:rPrChange>
          </w:rPr>
          <w:t>efekt tretmana(ispitivanja)</w:t>
        </w:r>
      </w:ins>
    </w:p>
    <w:p w14:paraId="06239D9D" w14:textId="77777777" w:rsidR="00E64293" w:rsidRDefault="00E64293">
      <w:pPr>
        <w:jc w:val="left"/>
        <w:rPr>
          <w:ins w:id="2481" w:author="Windows User" w:date="2023-02-22T00:35:00Z"/>
        </w:rPr>
        <w:pPrChange w:id="2482" w:author="Windows User" w:date="2023-02-24T18:32:00Z">
          <w:pPr/>
        </w:pPrChange>
      </w:pPr>
    </w:p>
    <w:p w14:paraId="672DA1D0" w14:textId="77777777" w:rsidR="00D22AD9" w:rsidRDefault="00D22AD9">
      <w:pPr>
        <w:jc w:val="center"/>
        <w:rPr>
          <w:ins w:id="2483" w:author="Windows User" w:date="2023-02-22T00:30:00Z"/>
        </w:rPr>
        <w:pPrChange w:id="2484" w:author="Windows User" w:date="2023-02-22T00:26:00Z">
          <w:pPr/>
        </w:pPrChange>
      </w:pPr>
    </w:p>
    <w:p w14:paraId="7D189618" w14:textId="10DA461A" w:rsidR="005504C2" w:rsidRDefault="005504C2" w:rsidP="00D22AD9">
      <w:pPr>
        <w:rPr>
          <w:ins w:id="2485" w:author="Windows User" w:date="2023-02-22T00:35:00Z"/>
        </w:rPr>
      </w:pPr>
      <w:ins w:id="2486" w:author="Windows User" w:date="2023-02-22T00:30:00Z">
        <w:r>
          <w:t xml:space="preserve">Prema tablici 6.1. možemo vidjeti da </w:t>
        </w:r>
      </w:ins>
      <w:ins w:id="2487" w:author="Windows User" w:date="2023-02-22T00:32:00Z">
        <w:r>
          <w:t>bolju</w:t>
        </w:r>
      </w:ins>
      <w:ins w:id="2488" w:author="Windows User" w:date="2023-02-22T00:30:00Z">
        <w:r>
          <w:t xml:space="preserve"> korelaciju dobivamo na</w:t>
        </w:r>
      </w:ins>
      <w:ins w:id="2489" w:author="Windows User" w:date="2023-02-22T00:31:00Z">
        <w:r>
          <w:t xml:space="preserve"> drugoj poziciji (pozicija 4) koja iznosi </w:t>
        </w:r>
        <w:r w:rsidRPr="003B5805">
          <w:t>0,949352</w:t>
        </w:r>
        <w:r>
          <w:t>. Uspoređujući je sa drugom</w:t>
        </w:r>
      </w:ins>
      <w:ins w:id="2490" w:author="Windows User" w:date="2023-02-22T00:32:00Z">
        <w:r>
          <w:t xml:space="preserve"> dobivenom korelacijom iz prve pozicije (pozicija 3) koja iznosi </w:t>
        </w:r>
        <w:r w:rsidRPr="003B5805">
          <w:t>0,946126</w:t>
        </w:r>
      </w:ins>
      <w:ins w:id="2491" w:author="Windows User" w:date="2023-02-22T00:33:00Z">
        <w:r w:rsidR="00D22AD9">
          <w:t xml:space="preserve">, </w:t>
        </w:r>
      </w:ins>
      <w:ins w:id="2492" w:author="Windows User" w:date="2023-02-22T00:32:00Z">
        <w:r>
          <w:t xml:space="preserve">vidimo </w:t>
        </w:r>
      </w:ins>
      <w:ins w:id="2493" w:author="Windows User" w:date="2023-02-22T00:40:00Z">
        <w:r w:rsidR="00D22AD9">
          <w:t xml:space="preserve">da </w:t>
        </w:r>
      </w:ins>
      <w:ins w:id="2494" w:author="Windows User" w:date="2023-02-22T00:32:00Z">
        <w:r>
          <w:t>je</w:t>
        </w:r>
      </w:ins>
      <w:ins w:id="2495" w:author="Windows User" w:date="2023-02-22T00:33:00Z">
        <w:r w:rsidR="00D22AD9">
          <w:t xml:space="preserve"> malo veća prema tablici 6.1.</w:t>
        </w:r>
      </w:ins>
      <w:ins w:id="2496" w:author="Windows User" w:date="2023-02-22T00:32:00Z">
        <w:r>
          <w:t xml:space="preserve"> </w:t>
        </w:r>
      </w:ins>
    </w:p>
    <w:p w14:paraId="2FC10442" w14:textId="77777777" w:rsidR="00D22AD9" w:rsidRDefault="00D22AD9">
      <w:pPr>
        <w:rPr>
          <w:ins w:id="2497" w:author="Windows User" w:date="2023-02-22T00:34:00Z"/>
        </w:rPr>
      </w:pPr>
    </w:p>
    <w:tbl>
      <w:tblPr>
        <w:tblStyle w:val="TableGrid"/>
        <w:tblpPr w:leftFromText="180" w:rightFromText="180" w:vertAnchor="text" w:horzAnchor="margin" w:tblpXSpec="center" w:tblpY="115"/>
        <w:tblW w:w="3284" w:type="dxa"/>
        <w:tblLook w:val="04A0" w:firstRow="1" w:lastRow="0" w:firstColumn="1" w:lastColumn="0" w:noHBand="0" w:noVBand="1"/>
      </w:tblPr>
      <w:tblGrid>
        <w:gridCol w:w="1052"/>
        <w:gridCol w:w="1116"/>
        <w:gridCol w:w="1116"/>
      </w:tblGrid>
      <w:tr w:rsidR="00D22AD9" w:rsidRPr="003B5805" w14:paraId="182EF73A" w14:textId="77777777" w:rsidTr="00D22AD9">
        <w:trPr>
          <w:trHeight w:val="300"/>
          <w:ins w:id="2498" w:author="Windows User" w:date="2023-02-22T00:35:00Z"/>
        </w:trPr>
        <w:tc>
          <w:tcPr>
            <w:tcW w:w="3284" w:type="dxa"/>
            <w:gridSpan w:val="3"/>
            <w:noWrap/>
            <w:vAlign w:val="center"/>
          </w:tcPr>
          <w:p w14:paraId="70F23D84" w14:textId="77777777" w:rsidR="00D22AD9" w:rsidRPr="00513053" w:rsidRDefault="00D22AD9" w:rsidP="00D22AD9">
            <w:pPr>
              <w:jc w:val="center"/>
              <w:rPr>
                <w:ins w:id="2499" w:author="Windows User" w:date="2023-02-22T00:35:00Z"/>
              </w:rPr>
            </w:pPr>
            <w:ins w:id="2500" w:author="Windows User" w:date="2023-02-22T00:35:00Z">
              <w:r w:rsidRPr="00513053">
                <w:t>µ=0,947739</w:t>
              </w:r>
            </w:ins>
          </w:p>
        </w:tc>
      </w:tr>
      <w:tr w:rsidR="00D22AD9" w:rsidRPr="003B5805" w14:paraId="53926D3E" w14:textId="77777777" w:rsidTr="00D22AD9">
        <w:trPr>
          <w:trHeight w:val="300"/>
          <w:ins w:id="2501" w:author="Windows User" w:date="2023-02-22T00:35:00Z"/>
        </w:trPr>
        <w:tc>
          <w:tcPr>
            <w:tcW w:w="1052" w:type="dxa"/>
            <w:noWrap/>
            <w:hideMark/>
          </w:tcPr>
          <w:p w14:paraId="5CCF32BA" w14:textId="77777777" w:rsidR="00D22AD9" w:rsidRPr="003B5805" w:rsidRDefault="00D22AD9" w:rsidP="00D22AD9">
            <w:pPr>
              <w:rPr>
                <w:ins w:id="2502" w:author="Windows User" w:date="2023-02-22T00:35:00Z"/>
              </w:rPr>
            </w:pPr>
            <w:proofErr w:type="spellStart"/>
            <w:ins w:id="2503" w:author="Windows User" w:date="2023-02-22T00:35:00Z">
              <w:r w:rsidRPr="003B5805">
                <w:t>Yij</w:t>
              </w:r>
              <w:proofErr w:type="spellEnd"/>
            </w:ins>
          </w:p>
        </w:tc>
        <w:tc>
          <w:tcPr>
            <w:tcW w:w="1116" w:type="dxa"/>
            <w:noWrap/>
            <w:hideMark/>
          </w:tcPr>
          <w:p w14:paraId="13D9EE6D" w14:textId="77777777" w:rsidR="00D22AD9" w:rsidRPr="003B5805" w:rsidRDefault="00D22AD9" w:rsidP="00D22AD9">
            <w:pPr>
              <w:rPr>
                <w:ins w:id="2504" w:author="Windows User" w:date="2023-02-22T00:35:00Z"/>
              </w:rPr>
            </w:pPr>
            <w:ins w:id="2505" w:author="Windows User" w:date="2023-02-22T00:35:00Z">
              <w:r w:rsidRPr="003B5805">
                <w:t>i</w:t>
              </w:r>
            </w:ins>
          </w:p>
        </w:tc>
        <w:tc>
          <w:tcPr>
            <w:tcW w:w="1116" w:type="dxa"/>
            <w:noWrap/>
            <w:hideMark/>
          </w:tcPr>
          <w:p w14:paraId="2A9C91CF" w14:textId="77777777" w:rsidR="00D22AD9" w:rsidRPr="003B5805" w:rsidRDefault="00D22AD9" w:rsidP="00D22AD9">
            <w:pPr>
              <w:rPr>
                <w:ins w:id="2506" w:author="Windows User" w:date="2023-02-22T00:35:00Z"/>
              </w:rPr>
            </w:pPr>
          </w:p>
        </w:tc>
      </w:tr>
      <w:tr w:rsidR="00D22AD9" w:rsidRPr="003B5805" w14:paraId="2356E435" w14:textId="77777777" w:rsidTr="00D22AD9">
        <w:trPr>
          <w:trHeight w:val="300"/>
          <w:ins w:id="2507" w:author="Windows User" w:date="2023-02-22T00:35:00Z"/>
        </w:trPr>
        <w:tc>
          <w:tcPr>
            <w:tcW w:w="1052" w:type="dxa"/>
            <w:noWrap/>
            <w:hideMark/>
          </w:tcPr>
          <w:p w14:paraId="3375C275" w14:textId="77777777" w:rsidR="00D22AD9" w:rsidRPr="003B5805" w:rsidRDefault="00D22AD9" w:rsidP="00D22AD9">
            <w:pPr>
              <w:rPr>
                <w:ins w:id="2508" w:author="Windows User" w:date="2023-02-22T00:35:00Z"/>
              </w:rPr>
            </w:pPr>
            <w:ins w:id="2509" w:author="Windows User" w:date="2023-02-22T00:35:00Z">
              <w:r w:rsidRPr="003B5805">
                <w:t>j</w:t>
              </w:r>
            </w:ins>
          </w:p>
        </w:tc>
        <w:tc>
          <w:tcPr>
            <w:tcW w:w="1116" w:type="dxa"/>
            <w:noWrap/>
            <w:hideMark/>
          </w:tcPr>
          <w:p w14:paraId="47B1E1AA" w14:textId="77777777" w:rsidR="00D22AD9" w:rsidRPr="003B5805" w:rsidRDefault="00D22AD9" w:rsidP="00D22AD9">
            <w:pPr>
              <w:rPr>
                <w:ins w:id="2510" w:author="Windows User" w:date="2023-02-22T00:35:00Z"/>
              </w:rPr>
            </w:pPr>
            <w:ins w:id="2511" w:author="Windows User" w:date="2023-02-22T00:35:00Z">
              <w:r w:rsidRPr="003B5805">
                <w:t>1</w:t>
              </w:r>
            </w:ins>
          </w:p>
        </w:tc>
        <w:tc>
          <w:tcPr>
            <w:tcW w:w="1116" w:type="dxa"/>
            <w:noWrap/>
            <w:hideMark/>
          </w:tcPr>
          <w:p w14:paraId="0E2B0476" w14:textId="77777777" w:rsidR="00D22AD9" w:rsidRPr="003B5805" w:rsidRDefault="00D22AD9" w:rsidP="00D22AD9">
            <w:pPr>
              <w:rPr>
                <w:ins w:id="2512" w:author="Windows User" w:date="2023-02-22T00:35:00Z"/>
              </w:rPr>
            </w:pPr>
            <w:ins w:id="2513" w:author="Windows User" w:date="2023-02-22T00:35:00Z">
              <w:r w:rsidRPr="003B5805">
                <w:t>2</w:t>
              </w:r>
            </w:ins>
          </w:p>
        </w:tc>
      </w:tr>
      <w:tr w:rsidR="00D22AD9" w:rsidRPr="003B5805" w14:paraId="6BB257CE" w14:textId="77777777" w:rsidTr="00D22AD9">
        <w:trPr>
          <w:trHeight w:val="300"/>
          <w:ins w:id="2514" w:author="Windows User" w:date="2023-02-22T00:35:00Z"/>
        </w:trPr>
        <w:tc>
          <w:tcPr>
            <w:tcW w:w="1052" w:type="dxa"/>
            <w:noWrap/>
            <w:hideMark/>
          </w:tcPr>
          <w:p w14:paraId="577D87B7" w14:textId="77777777" w:rsidR="00D22AD9" w:rsidRPr="003B5805" w:rsidRDefault="00D22AD9" w:rsidP="00D22AD9">
            <w:pPr>
              <w:rPr>
                <w:ins w:id="2515" w:author="Windows User" w:date="2023-02-22T00:35:00Z"/>
              </w:rPr>
            </w:pPr>
            <w:ins w:id="2516" w:author="Windows User" w:date="2023-02-22T00:35:00Z">
              <w:r w:rsidRPr="003B5805">
                <w:t>1</w:t>
              </w:r>
            </w:ins>
          </w:p>
        </w:tc>
        <w:tc>
          <w:tcPr>
            <w:tcW w:w="1116" w:type="dxa"/>
            <w:noWrap/>
            <w:hideMark/>
          </w:tcPr>
          <w:p w14:paraId="05CC55BE" w14:textId="77777777" w:rsidR="00D22AD9" w:rsidRPr="003B5805" w:rsidRDefault="00D22AD9" w:rsidP="00D22AD9">
            <w:pPr>
              <w:rPr>
                <w:ins w:id="2517" w:author="Windows User" w:date="2023-02-22T00:35:00Z"/>
              </w:rPr>
            </w:pPr>
            <w:ins w:id="2518" w:author="Windows User" w:date="2023-02-22T00:35:00Z">
              <w:r w:rsidRPr="003B5805">
                <w:t>0,925928</w:t>
              </w:r>
            </w:ins>
          </w:p>
        </w:tc>
        <w:tc>
          <w:tcPr>
            <w:tcW w:w="1116" w:type="dxa"/>
            <w:noWrap/>
            <w:hideMark/>
          </w:tcPr>
          <w:p w14:paraId="0B0220D6" w14:textId="77777777" w:rsidR="00D22AD9" w:rsidRPr="003B5805" w:rsidRDefault="00D22AD9" w:rsidP="00D22AD9">
            <w:pPr>
              <w:rPr>
                <w:ins w:id="2519" w:author="Windows User" w:date="2023-02-22T00:35:00Z"/>
              </w:rPr>
            </w:pPr>
            <w:ins w:id="2520" w:author="Windows User" w:date="2023-02-22T00:35:00Z">
              <w:r w:rsidRPr="003B5805">
                <w:t>0,929153</w:t>
              </w:r>
            </w:ins>
          </w:p>
        </w:tc>
      </w:tr>
      <w:tr w:rsidR="00D22AD9" w:rsidRPr="003B5805" w14:paraId="22824C42" w14:textId="77777777" w:rsidTr="00D22AD9">
        <w:trPr>
          <w:trHeight w:val="300"/>
          <w:ins w:id="2521" w:author="Windows User" w:date="2023-02-22T00:35:00Z"/>
        </w:trPr>
        <w:tc>
          <w:tcPr>
            <w:tcW w:w="1052" w:type="dxa"/>
            <w:noWrap/>
            <w:hideMark/>
          </w:tcPr>
          <w:p w14:paraId="33DF5E2A" w14:textId="77777777" w:rsidR="00D22AD9" w:rsidRPr="003B5805" w:rsidRDefault="00D22AD9" w:rsidP="00D22AD9">
            <w:pPr>
              <w:rPr>
                <w:ins w:id="2522" w:author="Windows User" w:date="2023-02-22T00:35:00Z"/>
              </w:rPr>
            </w:pPr>
            <w:ins w:id="2523" w:author="Windows User" w:date="2023-02-22T00:35:00Z">
              <w:r w:rsidRPr="003B5805">
                <w:t>2</w:t>
              </w:r>
            </w:ins>
          </w:p>
        </w:tc>
        <w:tc>
          <w:tcPr>
            <w:tcW w:w="1116" w:type="dxa"/>
            <w:noWrap/>
            <w:hideMark/>
          </w:tcPr>
          <w:p w14:paraId="1B2C537E" w14:textId="77777777" w:rsidR="00D22AD9" w:rsidRPr="003B5805" w:rsidRDefault="00D22AD9" w:rsidP="00D22AD9">
            <w:pPr>
              <w:rPr>
                <w:ins w:id="2524" w:author="Windows User" w:date="2023-02-22T00:35:00Z"/>
              </w:rPr>
            </w:pPr>
            <w:ins w:id="2525" w:author="Windows User" w:date="2023-02-22T00:35:00Z">
              <w:r w:rsidRPr="003B5805">
                <w:t>0,940174</w:t>
              </w:r>
            </w:ins>
          </w:p>
        </w:tc>
        <w:tc>
          <w:tcPr>
            <w:tcW w:w="1116" w:type="dxa"/>
            <w:noWrap/>
            <w:hideMark/>
          </w:tcPr>
          <w:p w14:paraId="0E8BC146" w14:textId="77777777" w:rsidR="00D22AD9" w:rsidRPr="003B5805" w:rsidRDefault="00D22AD9" w:rsidP="00D22AD9">
            <w:pPr>
              <w:rPr>
                <w:ins w:id="2526" w:author="Windows User" w:date="2023-02-22T00:35:00Z"/>
              </w:rPr>
            </w:pPr>
            <w:ins w:id="2527" w:author="Windows User" w:date="2023-02-22T00:35:00Z">
              <w:r w:rsidRPr="003B5805">
                <w:t>0,9434</w:t>
              </w:r>
            </w:ins>
          </w:p>
        </w:tc>
      </w:tr>
      <w:tr w:rsidR="00D22AD9" w:rsidRPr="003B5805" w14:paraId="193E9EDC" w14:textId="77777777" w:rsidTr="00D22AD9">
        <w:trPr>
          <w:trHeight w:val="300"/>
          <w:ins w:id="2528" w:author="Windows User" w:date="2023-02-22T00:35:00Z"/>
        </w:trPr>
        <w:tc>
          <w:tcPr>
            <w:tcW w:w="1052" w:type="dxa"/>
            <w:noWrap/>
            <w:hideMark/>
          </w:tcPr>
          <w:p w14:paraId="7BB451CC" w14:textId="77777777" w:rsidR="00D22AD9" w:rsidRPr="003B5805" w:rsidRDefault="00D22AD9" w:rsidP="00D22AD9">
            <w:pPr>
              <w:rPr>
                <w:ins w:id="2529" w:author="Windows User" w:date="2023-02-22T00:35:00Z"/>
              </w:rPr>
            </w:pPr>
            <w:ins w:id="2530" w:author="Windows User" w:date="2023-02-22T00:35:00Z">
              <w:r w:rsidRPr="003B5805">
                <w:t>3</w:t>
              </w:r>
            </w:ins>
          </w:p>
        </w:tc>
        <w:tc>
          <w:tcPr>
            <w:tcW w:w="1116" w:type="dxa"/>
            <w:noWrap/>
            <w:hideMark/>
          </w:tcPr>
          <w:p w14:paraId="4FB2E66F" w14:textId="77777777" w:rsidR="00D22AD9" w:rsidRPr="003B5805" w:rsidRDefault="00D22AD9" w:rsidP="00D22AD9">
            <w:pPr>
              <w:rPr>
                <w:ins w:id="2531" w:author="Windows User" w:date="2023-02-22T00:35:00Z"/>
              </w:rPr>
            </w:pPr>
            <w:ins w:id="2532" w:author="Windows User" w:date="2023-02-22T00:35:00Z">
              <w:r w:rsidRPr="003B5805">
                <w:t>0,949667</w:t>
              </w:r>
            </w:ins>
          </w:p>
        </w:tc>
        <w:tc>
          <w:tcPr>
            <w:tcW w:w="1116" w:type="dxa"/>
            <w:noWrap/>
            <w:hideMark/>
          </w:tcPr>
          <w:p w14:paraId="1D3F1CBF" w14:textId="77777777" w:rsidR="00D22AD9" w:rsidRPr="003B5805" w:rsidRDefault="00D22AD9" w:rsidP="00D22AD9">
            <w:pPr>
              <w:rPr>
                <w:ins w:id="2533" w:author="Windows User" w:date="2023-02-22T00:35:00Z"/>
              </w:rPr>
            </w:pPr>
            <w:ins w:id="2534" w:author="Windows User" w:date="2023-02-22T00:35:00Z">
              <w:r w:rsidRPr="003B5805">
                <w:t>0,952892</w:t>
              </w:r>
            </w:ins>
          </w:p>
        </w:tc>
      </w:tr>
      <w:tr w:rsidR="00D22AD9" w:rsidRPr="003B5805" w14:paraId="71CC06AF" w14:textId="77777777" w:rsidTr="00D22AD9">
        <w:trPr>
          <w:trHeight w:val="300"/>
          <w:ins w:id="2535" w:author="Windows User" w:date="2023-02-22T00:35:00Z"/>
        </w:trPr>
        <w:tc>
          <w:tcPr>
            <w:tcW w:w="1052" w:type="dxa"/>
            <w:noWrap/>
            <w:hideMark/>
          </w:tcPr>
          <w:p w14:paraId="12611EBD" w14:textId="77777777" w:rsidR="00D22AD9" w:rsidRPr="003B5805" w:rsidRDefault="00D22AD9" w:rsidP="00D22AD9">
            <w:pPr>
              <w:rPr>
                <w:ins w:id="2536" w:author="Windows User" w:date="2023-02-22T00:35:00Z"/>
              </w:rPr>
            </w:pPr>
            <w:ins w:id="2537" w:author="Windows User" w:date="2023-02-22T00:35:00Z">
              <w:r w:rsidRPr="003B5805">
                <w:t>4</w:t>
              </w:r>
            </w:ins>
          </w:p>
        </w:tc>
        <w:tc>
          <w:tcPr>
            <w:tcW w:w="1116" w:type="dxa"/>
            <w:noWrap/>
            <w:hideMark/>
          </w:tcPr>
          <w:p w14:paraId="32E4F0B5" w14:textId="77777777" w:rsidR="00D22AD9" w:rsidRPr="003B5805" w:rsidRDefault="00D22AD9" w:rsidP="00D22AD9">
            <w:pPr>
              <w:rPr>
                <w:ins w:id="2538" w:author="Windows User" w:date="2023-02-22T00:35:00Z"/>
              </w:rPr>
            </w:pPr>
            <w:ins w:id="2539" w:author="Windows User" w:date="2023-02-22T00:35:00Z">
              <w:r w:rsidRPr="003B5805">
                <w:t>0,963657</w:t>
              </w:r>
            </w:ins>
          </w:p>
        </w:tc>
        <w:tc>
          <w:tcPr>
            <w:tcW w:w="1116" w:type="dxa"/>
            <w:noWrap/>
            <w:hideMark/>
          </w:tcPr>
          <w:p w14:paraId="13F32480" w14:textId="77777777" w:rsidR="00D22AD9" w:rsidRPr="003B5805" w:rsidRDefault="00D22AD9" w:rsidP="00D22AD9">
            <w:pPr>
              <w:rPr>
                <w:ins w:id="2540" w:author="Windows User" w:date="2023-02-22T00:35:00Z"/>
              </w:rPr>
            </w:pPr>
            <w:ins w:id="2541" w:author="Windows User" w:date="2023-02-22T00:35:00Z">
              <w:r w:rsidRPr="003B5805">
                <w:t>0,966883</w:t>
              </w:r>
            </w:ins>
          </w:p>
        </w:tc>
      </w:tr>
      <w:tr w:rsidR="00D22AD9" w:rsidRPr="003B5805" w14:paraId="7871BAF9" w14:textId="77777777" w:rsidTr="00D22AD9">
        <w:trPr>
          <w:trHeight w:val="300"/>
          <w:ins w:id="2542" w:author="Windows User" w:date="2023-02-22T00:35:00Z"/>
        </w:trPr>
        <w:tc>
          <w:tcPr>
            <w:tcW w:w="1052" w:type="dxa"/>
            <w:noWrap/>
            <w:hideMark/>
          </w:tcPr>
          <w:p w14:paraId="3B294CA7" w14:textId="77777777" w:rsidR="00D22AD9" w:rsidRPr="003B5805" w:rsidRDefault="00D22AD9" w:rsidP="00D22AD9">
            <w:pPr>
              <w:rPr>
                <w:ins w:id="2543" w:author="Windows User" w:date="2023-02-22T00:35:00Z"/>
              </w:rPr>
            </w:pPr>
            <w:ins w:id="2544" w:author="Windows User" w:date="2023-02-22T00:35:00Z">
              <w:r w:rsidRPr="003B5805">
                <w:t>5</w:t>
              </w:r>
            </w:ins>
          </w:p>
        </w:tc>
        <w:tc>
          <w:tcPr>
            <w:tcW w:w="1116" w:type="dxa"/>
            <w:noWrap/>
            <w:hideMark/>
          </w:tcPr>
          <w:p w14:paraId="3A6E7DDB" w14:textId="77777777" w:rsidR="00D22AD9" w:rsidRPr="003B5805" w:rsidRDefault="00D22AD9" w:rsidP="00D22AD9">
            <w:pPr>
              <w:rPr>
                <w:ins w:id="2545" w:author="Windows User" w:date="2023-02-22T00:35:00Z"/>
              </w:rPr>
            </w:pPr>
            <w:ins w:id="2546" w:author="Windows User" w:date="2023-02-22T00:35:00Z">
              <w:r w:rsidRPr="003B5805">
                <w:t>0,956384</w:t>
              </w:r>
            </w:ins>
          </w:p>
        </w:tc>
        <w:tc>
          <w:tcPr>
            <w:tcW w:w="1116" w:type="dxa"/>
            <w:noWrap/>
            <w:hideMark/>
          </w:tcPr>
          <w:p w14:paraId="3BDF1692" w14:textId="77777777" w:rsidR="00D22AD9" w:rsidRPr="003B5805" w:rsidRDefault="00D22AD9" w:rsidP="00D22AD9">
            <w:pPr>
              <w:rPr>
                <w:ins w:id="2547" w:author="Windows User" w:date="2023-02-22T00:35:00Z"/>
              </w:rPr>
            </w:pPr>
            <w:ins w:id="2548" w:author="Windows User" w:date="2023-02-22T00:35:00Z">
              <w:r w:rsidRPr="003B5805">
                <w:t>0,959609</w:t>
              </w:r>
            </w:ins>
          </w:p>
        </w:tc>
      </w:tr>
      <w:tr w:rsidR="00D22AD9" w:rsidRPr="003B5805" w14:paraId="71532780" w14:textId="77777777" w:rsidTr="00D22AD9">
        <w:trPr>
          <w:trHeight w:val="300"/>
          <w:ins w:id="2549" w:author="Windows User" w:date="2023-02-22T00:35:00Z"/>
        </w:trPr>
        <w:tc>
          <w:tcPr>
            <w:tcW w:w="1052" w:type="dxa"/>
            <w:noWrap/>
            <w:hideMark/>
          </w:tcPr>
          <w:p w14:paraId="3E1EDDCA" w14:textId="77777777" w:rsidR="00D22AD9" w:rsidRPr="003B5805" w:rsidRDefault="00D22AD9" w:rsidP="00D22AD9">
            <w:pPr>
              <w:rPr>
                <w:ins w:id="2550" w:author="Windows User" w:date="2023-02-22T00:35:00Z"/>
              </w:rPr>
            </w:pPr>
            <w:ins w:id="2551" w:author="Windows User" w:date="2023-02-22T00:35:00Z">
              <w:r w:rsidRPr="003B5805">
                <w:t>6</w:t>
              </w:r>
            </w:ins>
          </w:p>
        </w:tc>
        <w:tc>
          <w:tcPr>
            <w:tcW w:w="1116" w:type="dxa"/>
            <w:noWrap/>
            <w:hideMark/>
          </w:tcPr>
          <w:p w14:paraId="412F679F" w14:textId="77777777" w:rsidR="00D22AD9" w:rsidRPr="003B5805" w:rsidRDefault="00D22AD9" w:rsidP="00D22AD9">
            <w:pPr>
              <w:rPr>
                <w:ins w:id="2552" w:author="Windows User" w:date="2023-02-22T00:35:00Z"/>
              </w:rPr>
            </w:pPr>
            <w:ins w:id="2553" w:author="Windows User" w:date="2023-02-22T00:35:00Z">
              <w:r w:rsidRPr="003B5805">
                <w:t>0,940822</w:t>
              </w:r>
            </w:ins>
          </w:p>
        </w:tc>
        <w:tc>
          <w:tcPr>
            <w:tcW w:w="1116" w:type="dxa"/>
            <w:noWrap/>
            <w:hideMark/>
          </w:tcPr>
          <w:p w14:paraId="52A7256A" w14:textId="77777777" w:rsidR="00D22AD9" w:rsidRPr="003B5805" w:rsidRDefault="00D22AD9" w:rsidP="00D22AD9">
            <w:pPr>
              <w:rPr>
                <w:ins w:id="2554" w:author="Windows User" w:date="2023-02-22T00:35:00Z"/>
              </w:rPr>
            </w:pPr>
            <w:ins w:id="2555" w:author="Windows User" w:date="2023-02-22T00:35:00Z">
              <w:r w:rsidRPr="003B5805">
                <w:t>0,944047</w:t>
              </w:r>
            </w:ins>
          </w:p>
        </w:tc>
      </w:tr>
      <w:tr w:rsidR="00D22AD9" w:rsidRPr="003B5805" w14:paraId="47198494" w14:textId="77777777" w:rsidTr="00D22AD9">
        <w:trPr>
          <w:trHeight w:val="300"/>
          <w:ins w:id="2556" w:author="Windows User" w:date="2023-02-22T00:35:00Z"/>
        </w:trPr>
        <w:tc>
          <w:tcPr>
            <w:tcW w:w="1052" w:type="dxa"/>
            <w:noWrap/>
            <w:hideMark/>
          </w:tcPr>
          <w:p w14:paraId="1E1F4B18" w14:textId="77777777" w:rsidR="00D22AD9" w:rsidRPr="003B5805" w:rsidRDefault="00D22AD9" w:rsidP="00D22AD9">
            <w:pPr>
              <w:rPr>
                <w:ins w:id="2557" w:author="Windows User" w:date="2023-02-22T00:35:00Z"/>
              </w:rPr>
            </w:pPr>
            <w:ins w:id="2558" w:author="Windows User" w:date="2023-02-22T00:35:00Z">
              <w:r w:rsidRPr="003B5805">
                <w:t>7</w:t>
              </w:r>
            </w:ins>
          </w:p>
        </w:tc>
        <w:tc>
          <w:tcPr>
            <w:tcW w:w="1116" w:type="dxa"/>
            <w:noWrap/>
            <w:hideMark/>
          </w:tcPr>
          <w:p w14:paraId="31909948" w14:textId="77777777" w:rsidR="00D22AD9" w:rsidRPr="003B5805" w:rsidRDefault="00D22AD9" w:rsidP="00D22AD9">
            <w:pPr>
              <w:rPr>
                <w:ins w:id="2559" w:author="Windows User" w:date="2023-02-22T00:35:00Z"/>
              </w:rPr>
            </w:pPr>
            <w:ins w:id="2560" w:author="Windows User" w:date="2023-02-22T00:35:00Z">
              <w:r w:rsidRPr="003B5805">
                <w:t>0,929993</w:t>
              </w:r>
            </w:ins>
          </w:p>
        </w:tc>
        <w:tc>
          <w:tcPr>
            <w:tcW w:w="1116" w:type="dxa"/>
            <w:noWrap/>
            <w:hideMark/>
          </w:tcPr>
          <w:p w14:paraId="13553687" w14:textId="77777777" w:rsidR="00D22AD9" w:rsidRPr="003B5805" w:rsidRDefault="00D22AD9" w:rsidP="00D22AD9">
            <w:pPr>
              <w:rPr>
                <w:ins w:id="2561" w:author="Windows User" w:date="2023-02-22T00:35:00Z"/>
              </w:rPr>
            </w:pPr>
            <w:ins w:id="2562" w:author="Windows User" w:date="2023-02-22T00:35:00Z">
              <w:r w:rsidRPr="003B5805">
                <w:t>0,933218</w:t>
              </w:r>
            </w:ins>
          </w:p>
        </w:tc>
      </w:tr>
      <w:tr w:rsidR="00D22AD9" w:rsidRPr="003B5805" w14:paraId="00405D2C" w14:textId="77777777" w:rsidTr="00D22AD9">
        <w:trPr>
          <w:trHeight w:val="300"/>
          <w:ins w:id="2563" w:author="Windows User" w:date="2023-02-22T00:35:00Z"/>
        </w:trPr>
        <w:tc>
          <w:tcPr>
            <w:tcW w:w="1052" w:type="dxa"/>
            <w:noWrap/>
            <w:hideMark/>
          </w:tcPr>
          <w:p w14:paraId="38FFE9B3" w14:textId="77777777" w:rsidR="00D22AD9" w:rsidRPr="003B5805" w:rsidRDefault="00D22AD9" w:rsidP="00D22AD9">
            <w:pPr>
              <w:rPr>
                <w:ins w:id="2564" w:author="Windows User" w:date="2023-02-22T00:35:00Z"/>
              </w:rPr>
            </w:pPr>
            <w:ins w:id="2565" w:author="Windows User" w:date="2023-02-22T00:35:00Z">
              <w:r w:rsidRPr="003B5805">
                <w:t>8</w:t>
              </w:r>
            </w:ins>
          </w:p>
        </w:tc>
        <w:tc>
          <w:tcPr>
            <w:tcW w:w="1116" w:type="dxa"/>
            <w:noWrap/>
            <w:hideMark/>
          </w:tcPr>
          <w:p w14:paraId="4CB539E4" w14:textId="77777777" w:rsidR="00D22AD9" w:rsidRPr="003B5805" w:rsidRDefault="00D22AD9" w:rsidP="00D22AD9">
            <w:pPr>
              <w:rPr>
                <w:ins w:id="2566" w:author="Windows User" w:date="2023-02-22T00:35:00Z"/>
              </w:rPr>
            </w:pPr>
            <w:ins w:id="2567" w:author="Windows User" w:date="2023-02-22T00:35:00Z">
              <w:r w:rsidRPr="003B5805">
                <w:t>0,958393</w:t>
              </w:r>
            </w:ins>
          </w:p>
        </w:tc>
        <w:tc>
          <w:tcPr>
            <w:tcW w:w="1116" w:type="dxa"/>
            <w:noWrap/>
            <w:hideMark/>
          </w:tcPr>
          <w:p w14:paraId="5F7AACB4" w14:textId="77777777" w:rsidR="00D22AD9" w:rsidRPr="003B5805" w:rsidRDefault="00D22AD9" w:rsidP="00D22AD9">
            <w:pPr>
              <w:rPr>
                <w:ins w:id="2568" w:author="Windows User" w:date="2023-02-22T00:35:00Z"/>
              </w:rPr>
            </w:pPr>
            <w:ins w:id="2569" w:author="Windows User" w:date="2023-02-22T00:35:00Z">
              <w:r w:rsidRPr="003B5805">
                <w:t>0,961618</w:t>
              </w:r>
            </w:ins>
          </w:p>
        </w:tc>
      </w:tr>
      <w:tr w:rsidR="00D22AD9" w:rsidRPr="003B5805" w14:paraId="149A1CAC" w14:textId="77777777" w:rsidTr="00D22AD9">
        <w:trPr>
          <w:trHeight w:val="300"/>
          <w:ins w:id="2570" w:author="Windows User" w:date="2023-02-22T00:35:00Z"/>
        </w:trPr>
        <w:tc>
          <w:tcPr>
            <w:tcW w:w="1052" w:type="dxa"/>
            <w:noWrap/>
            <w:hideMark/>
          </w:tcPr>
          <w:p w14:paraId="4043040D" w14:textId="77777777" w:rsidR="00D22AD9" w:rsidRPr="003B5805" w:rsidRDefault="00D22AD9" w:rsidP="00D22AD9">
            <w:pPr>
              <w:rPr>
                <w:ins w:id="2571" w:author="Windows User" w:date="2023-02-22T00:35:00Z"/>
              </w:rPr>
            </w:pPr>
            <w:ins w:id="2572" w:author="Windows User" w:date="2023-02-22T00:35:00Z">
              <w:r w:rsidRPr="003B5805">
                <w:t>9</w:t>
              </w:r>
            </w:ins>
          </w:p>
        </w:tc>
        <w:tc>
          <w:tcPr>
            <w:tcW w:w="1116" w:type="dxa"/>
            <w:noWrap/>
            <w:hideMark/>
          </w:tcPr>
          <w:p w14:paraId="65FF40DC" w14:textId="77777777" w:rsidR="00D22AD9" w:rsidRPr="003B5805" w:rsidRDefault="00D22AD9" w:rsidP="00D22AD9">
            <w:pPr>
              <w:rPr>
                <w:ins w:id="2573" w:author="Windows User" w:date="2023-02-22T00:35:00Z"/>
              </w:rPr>
            </w:pPr>
            <w:ins w:id="2574" w:author="Windows User" w:date="2023-02-22T00:35:00Z">
              <w:r w:rsidRPr="003B5805">
                <w:t>0,949005</w:t>
              </w:r>
            </w:ins>
          </w:p>
        </w:tc>
        <w:tc>
          <w:tcPr>
            <w:tcW w:w="1116" w:type="dxa"/>
            <w:noWrap/>
            <w:hideMark/>
          </w:tcPr>
          <w:p w14:paraId="0C6833DB" w14:textId="77777777" w:rsidR="00D22AD9" w:rsidRPr="003B5805" w:rsidRDefault="00D22AD9" w:rsidP="00D22AD9">
            <w:pPr>
              <w:rPr>
                <w:ins w:id="2575" w:author="Windows User" w:date="2023-02-22T00:35:00Z"/>
              </w:rPr>
            </w:pPr>
            <w:ins w:id="2576" w:author="Windows User" w:date="2023-02-22T00:35:00Z">
              <w:r w:rsidRPr="003B5805">
                <w:t>0,95223</w:t>
              </w:r>
            </w:ins>
          </w:p>
        </w:tc>
      </w:tr>
      <w:tr w:rsidR="00D22AD9" w:rsidRPr="003B5805" w14:paraId="0A0D64D6" w14:textId="77777777" w:rsidTr="00D22AD9">
        <w:trPr>
          <w:trHeight w:val="300"/>
          <w:ins w:id="2577" w:author="Windows User" w:date="2023-02-22T00:35:00Z"/>
        </w:trPr>
        <w:tc>
          <w:tcPr>
            <w:tcW w:w="1052" w:type="dxa"/>
            <w:noWrap/>
            <w:hideMark/>
          </w:tcPr>
          <w:p w14:paraId="774AAA3A" w14:textId="77777777" w:rsidR="00D22AD9" w:rsidRPr="003B5805" w:rsidRDefault="00D22AD9" w:rsidP="00D22AD9">
            <w:pPr>
              <w:rPr>
                <w:ins w:id="2578" w:author="Windows User" w:date="2023-02-22T00:35:00Z"/>
              </w:rPr>
            </w:pPr>
            <w:ins w:id="2579" w:author="Windows User" w:date="2023-02-22T00:35:00Z">
              <w:r w:rsidRPr="003B5805">
                <w:t>10</w:t>
              </w:r>
            </w:ins>
          </w:p>
        </w:tc>
        <w:tc>
          <w:tcPr>
            <w:tcW w:w="1116" w:type="dxa"/>
            <w:noWrap/>
            <w:hideMark/>
          </w:tcPr>
          <w:p w14:paraId="067178AC" w14:textId="77777777" w:rsidR="00D22AD9" w:rsidRPr="003B5805" w:rsidRDefault="00D22AD9" w:rsidP="00D22AD9">
            <w:pPr>
              <w:rPr>
                <w:ins w:id="2580" w:author="Windows User" w:date="2023-02-22T00:35:00Z"/>
              </w:rPr>
            </w:pPr>
            <w:ins w:id="2581" w:author="Windows User" w:date="2023-02-22T00:35:00Z">
              <w:r w:rsidRPr="003B5805">
                <w:t>0,947239</w:t>
              </w:r>
            </w:ins>
          </w:p>
        </w:tc>
        <w:tc>
          <w:tcPr>
            <w:tcW w:w="1116" w:type="dxa"/>
            <w:noWrap/>
            <w:hideMark/>
          </w:tcPr>
          <w:p w14:paraId="4A2F0CDD" w14:textId="77777777" w:rsidR="00D22AD9" w:rsidRPr="003B5805" w:rsidRDefault="00D22AD9" w:rsidP="00D22AD9">
            <w:pPr>
              <w:rPr>
                <w:ins w:id="2582" w:author="Windows User" w:date="2023-02-22T00:35:00Z"/>
              </w:rPr>
            </w:pPr>
            <w:ins w:id="2583" w:author="Windows User" w:date="2023-02-22T00:35:00Z">
              <w:r w:rsidRPr="003B5805">
                <w:t>0,950464</w:t>
              </w:r>
            </w:ins>
          </w:p>
        </w:tc>
      </w:tr>
      <w:tr w:rsidR="00D22AD9" w:rsidRPr="003B5805" w14:paraId="0C2A781D" w14:textId="77777777" w:rsidTr="00D22AD9">
        <w:trPr>
          <w:trHeight w:val="300"/>
          <w:ins w:id="2584" w:author="Windows User" w:date="2023-02-22T00:35:00Z"/>
        </w:trPr>
        <w:tc>
          <w:tcPr>
            <w:tcW w:w="1052" w:type="dxa"/>
            <w:noWrap/>
            <w:hideMark/>
          </w:tcPr>
          <w:p w14:paraId="3EE22475" w14:textId="77777777" w:rsidR="00D22AD9" w:rsidRPr="003B5805" w:rsidRDefault="00D22AD9" w:rsidP="00D22AD9">
            <w:pPr>
              <w:rPr>
                <w:ins w:id="2585" w:author="Windows User" w:date="2023-02-22T00:35:00Z"/>
              </w:rPr>
            </w:pPr>
          </w:p>
        </w:tc>
        <w:tc>
          <w:tcPr>
            <w:tcW w:w="1116" w:type="dxa"/>
            <w:noWrap/>
            <w:hideMark/>
          </w:tcPr>
          <w:p w14:paraId="049D779F" w14:textId="77777777" w:rsidR="00D22AD9" w:rsidRPr="003B5805" w:rsidRDefault="00D22AD9" w:rsidP="00D22AD9">
            <w:pPr>
              <w:rPr>
                <w:ins w:id="2586" w:author="Windows User" w:date="2023-02-22T00:35:00Z"/>
              </w:rPr>
            </w:pPr>
            <w:ins w:id="2587" w:author="Windows User" w:date="2023-02-22T00:35:00Z">
              <w:r w:rsidRPr="003B5805">
                <w:t>0,946126</w:t>
              </w:r>
            </w:ins>
          </w:p>
        </w:tc>
        <w:tc>
          <w:tcPr>
            <w:tcW w:w="1116" w:type="dxa"/>
            <w:noWrap/>
            <w:hideMark/>
          </w:tcPr>
          <w:p w14:paraId="2802BD72" w14:textId="77777777" w:rsidR="00D22AD9" w:rsidRPr="003B5805" w:rsidRDefault="00D22AD9" w:rsidP="00D22AD9">
            <w:pPr>
              <w:rPr>
                <w:ins w:id="2588" w:author="Windows User" w:date="2023-02-22T00:35:00Z"/>
              </w:rPr>
            </w:pPr>
            <w:ins w:id="2589" w:author="Windows User" w:date="2023-02-22T00:35:00Z">
              <w:r w:rsidRPr="003B5805">
                <w:t>0,949352</w:t>
              </w:r>
            </w:ins>
          </w:p>
        </w:tc>
      </w:tr>
    </w:tbl>
    <w:p w14:paraId="3A530516" w14:textId="77777777" w:rsidR="00D22AD9" w:rsidRDefault="00D22AD9" w:rsidP="00D22AD9">
      <w:pPr>
        <w:rPr>
          <w:ins w:id="2590" w:author="Windows User" w:date="2023-02-22T00:34:00Z"/>
        </w:rPr>
      </w:pPr>
    </w:p>
    <w:p w14:paraId="1DF7006D" w14:textId="77777777" w:rsidR="00D22AD9" w:rsidRDefault="00D22AD9">
      <w:pPr>
        <w:rPr>
          <w:ins w:id="2591" w:author="Windows User" w:date="2023-02-22T00:34:00Z"/>
        </w:rPr>
      </w:pPr>
    </w:p>
    <w:p w14:paraId="27D80A80" w14:textId="77777777" w:rsidR="00D22AD9" w:rsidRDefault="00D22AD9">
      <w:pPr>
        <w:rPr>
          <w:ins w:id="2592" w:author="Windows User" w:date="2023-02-22T00:34:00Z"/>
        </w:rPr>
      </w:pPr>
    </w:p>
    <w:p w14:paraId="26178D1E" w14:textId="77777777" w:rsidR="00D22AD9" w:rsidRDefault="00D22AD9">
      <w:pPr>
        <w:rPr>
          <w:ins w:id="2593" w:author="Windows User" w:date="2023-02-22T00:34:00Z"/>
        </w:rPr>
      </w:pPr>
    </w:p>
    <w:p w14:paraId="708D8FB6" w14:textId="77777777" w:rsidR="00D22AD9" w:rsidRDefault="00D22AD9">
      <w:pPr>
        <w:rPr>
          <w:ins w:id="2594" w:author="Windows User" w:date="2023-02-22T00:34:00Z"/>
        </w:rPr>
      </w:pPr>
    </w:p>
    <w:p w14:paraId="01CF34D4" w14:textId="77777777" w:rsidR="00D22AD9" w:rsidRPr="00D22AD9" w:rsidRDefault="00D22AD9">
      <w:pPr>
        <w:rPr>
          <w:ins w:id="2595" w:author="Windows User" w:date="2023-02-22T00:16:00Z"/>
        </w:rPr>
      </w:pPr>
    </w:p>
    <w:p w14:paraId="2C5B1C8B" w14:textId="08AF24BE" w:rsidR="00743138" w:rsidRDefault="00743138">
      <w:pPr>
        <w:rPr>
          <w:ins w:id="2596" w:author="Windows User" w:date="2023-02-22T00:17:00Z"/>
        </w:rPr>
      </w:pPr>
    </w:p>
    <w:p w14:paraId="7417CCB9" w14:textId="3DE3A859" w:rsidR="00743138" w:rsidRDefault="00743138">
      <w:ins w:id="2597" w:author="Windows User" w:date="2023-02-22T00:19:00Z">
        <w:r>
          <w:fldChar w:fldCharType="begin"/>
        </w:r>
        <w:r>
          <w:instrText xml:space="preserve"> LINK Excel.Sheet.12 "C:\\Users\\Ivan\\Desktop\\RBD .xlsx" "Sheet1!R4C10:R17C12" \a \f 5 \h </w:instrText>
        </w:r>
      </w:ins>
      <w:r>
        <w:instrText xml:space="preserve"> \* MERGEFORMAT </w:instrText>
      </w:r>
      <w:ins w:id="2598" w:author="Windows User" w:date="2023-02-22T00:19:00Z">
        <w:r>
          <w:fldChar w:fldCharType="separate"/>
        </w:r>
      </w:ins>
    </w:p>
    <w:p w14:paraId="2B6A33A2" w14:textId="155DAE1D" w:rsidR="00743138" w:rsidRDefault="00743138">
      <w:pPr>
        <w:rPr>
          <w:ins w:id="2599" w:author="Windows User" w:date="2023-02-22T00:17:00Z"/>
        </w:rPr>
      </w:pPr>
      <w:ins w:id="2600" w:author="Windows User" w:date="2023-02-22T00:19:00Z">
        <w:r>
          <w:fldChar w:fldCharType="end"/>
        </w:r>
      </w:ins>
    </w:p>
    <w:p w14:paraId="244B909D" w14:textId="2577A5B9" w:rsidR="00743138" w:rsidRPr="00D22AD9" w:rsidRDefault="00D22AD9">
      <w:pPr>
        <w:rPr>
          <w:ins w:id="2601" w:author="Windows User" w:date="2023-02-22T00:17:00Z"/>
          <w:i/>
          <w:rPrChange w:id="2602" w:author="Windows User" w:date="2023-02-22T00:36:00Z">
            <w:rPr>
              <w:ins w:id="2603" w:author="Windows User" w:date="2023-02-22T00:17:00Z"/>
            </w:rPr>
          </w:rPrChange>
        </w:rPr>
      </w:pPr>
      <w:ins w:id="2604" w:author="Windows User" w:date="2023-02-22T00:36:00Z">
        <w:r w:rsidRPr="00D22AD9">
          <w:rPr>
            <w:i/>
            <w:rPrChange w:id="2605" w:author="Windows User" w:date="2023-02-22T00:36:00Z">
              <w:rPr/>
            </w:rPrChange>
          </w:rPr>
          <w:t>Tablica 6.1. Usporedba korelacija između dviju pozicija elektrode temeljem RDB eksperimenta</w:t>
        </w:r>
      </w:ins>
    </w:p>
    <w:p w14:paraId="3BDBF13E" w14:textId="77777777" w:rsidR="00E64293" w:rsidRDefault="00E64293">
      <w:pPr>
        <w:rPr>
          <w:ins w:id="2606" w:author="Windows User" w:date="2023-02-24T18:33:00Z"/>
        </w:rPr>
      </w:pPr>
    </w:p>
    <w:p w14:paraId="040CAFDD" w14:textId="475DC719" w:rsidR="00743138" w:rsidRDefault="00743138">
      <w:pPr>
        <w:rPr>
          <w:ins w:id="2607" w:author="Windows User" w:date="2023-02-22T00:17:00Z"/>
        </w:rPr>
      </w:pPr>
      <w:ins w:id="2608" w:author="Windows User" w:date="2023-02-22T00:17:00Z">
        <w:r>
          <w:t>Rezultate koje smo dobili prilikom ispitivanja</w:t>
        </w:r>
      </w:ins>
      <w:ins w:id="2609" w:author="Windows User" w:date="2023-02-22T00:37:00Z">
        <w:r w:rsidR="00D22AD9">
          <w:t xml:space="preserve"> na deset sudionika </w:t>
        </w:r>
      </w:ins>
      <w:ins w:id="2610" w:author="Windows User" w:date="2023-02-22T00:17:00Z">
        <w:r>
          <w:t xml:space="preserve"> prikazani su </w:t>
        </w:r>
      </w:ins>
      <w:ins w:id="2611" w:author="Windows User" w:date="2023-02-22T00:37:00Z">
        <w:r w:rsidR="00D22AD9" w:rsidRPr="00D22AD9">
          <w:rPr>
            <w:i/>
            <w:rPrChange w:id="2612" w:author="Windows User" w:date="2023-02-22T00:37:00Z">
              <w:rPr/>
            </w:rPrChange>
          </w:rPr>
          <w:t>Prilozima</w:t>
        </w:r>
      </w:ins>
      <w:ins w:id="2613" w:author="Windows User" w:date="2023-02-22T00:17:00Z">
        <w:r>
          <w:t>.</w:t>
        </w:r>
      </w:ins>
    </w:p>
    <w:p w14:paraId="75C35F4A" w14:textId="77777777" w:rsidR="00743138" w:rsidRPr="00300FED" w:rsidRDefault="00743138">
      <w:pPr>
        <w:rPr>
          <w:ins w:id="2614" w:author="Windows User" w:date="2023-02-21T22:34:00Z"/>
        </w:rPr>
      </w:pPr>
    </w:p>
    <w:p w14:paraId="42215448" w14:textId="77777777" w:rsidR="00743138" w:rsidRDefault="00743138" w:rsidP="00FE60C7">
      <w:pPr>
        <w:rPr>
          <w:ins w:id="2615" w:author="Windows User" w:date="2023-02-22T00:17:00Z"/>
        </w:rPr>
      </w:pPr>
    </w:p>
    <w:p w14:paraId="13AB1E08" w14:textId="77777777" w:rsidR="00743138" w:rsidRDefault="00743138" w:rsidP="00FE60C7">
      <w:pPr>
        <w:rPr>
          <w:ins w:id="2616" w:author="Windows User" w:date="2023-02-22T00:17:00Z"/>
        </w:rPr>
      </w:pPr>
    </w:p>
    <w:p w14:paraId="26ABE483" w14:textId="77777777" w:rsidR="00743138" w:rsidRDefault="00743138" w:rsidP="00FE60C7">
      <w:pPr>
        <w:rPr>
          <w:ins w:id="2617" w:author="Windows User" w:date="2023-02-22T00:17:00Z"/>
        </w:rPr>
      </w:pPr>
    </w:p>
    <w:p w14:paraId="01ED75E1" w14:textId="3DE7F400" w:rsidR="00300FED" w:rsidRDefault="00300FED" w:rsidP="00FE60C7">
      <w:ins w:id="2618" w:author="Windows User" w:date="2023-02-21T22:52:00Z">
        <w:r>
          <w:fldChar w:fldCharType="begin"/>
        </w:r>
        <w:r>
          <w:instrText xml:space="preserve"> LINK Excel.Sheet.12 "C:\\Users\\Ivan\\Desktop\\RBD .xlsx" "Sheet1!R1C1:R34C6" \a \f 5 \h </w:instrText>
        </w:r>
      </w:ins>
      <w:r>
        <w:instrText xml:space="preserve"> \* MERGEFORMAT </w:instrText>
      </w:r>
      <w:ins w:id="2619" w:author="Windows User" w:date="2023-02-21T22:52:00Z">
        <w:r>
          <w:fldChar w:fldCharType="separate"/>
        </w:r>
      </w:ins>
    </w:p>
    <w:p w14:paraId="2259EB04" w14:textId="14305D76" w:rsidR="009E0E1B" w:rsidRDefault="00300FED" w:rsidP="00FE60C7">
      <w:pPr>
        <w:rPr>
          <w:ins w:id="2620" w:author="Windows User" w:date="2023-02-21T22:34:00Z"/>
        </w:rPr>
      </w:pPr>
      <w:ins w:id="2621" w:author="Windows User" w:date="2023-02-21T22:52:00Z">
        <w:r>
          <w:fldChar w:fldCharType="end"/>
        </w:r>
      </w:ins>
    </w:p>
    <w:p w14:paraId="6E99C5B4" w14:textId="77777777" w:rsidR="009E0E1B" w:rsidRDefault="009E0E1B" w:rsidP="00FE60C7">
      <w:pPr>
        <w:rPr>
          <w:ins w:id="2622" w:author="Windows User" w:date="2023-02-21T22:34:00Z"/>
        </w:rPr>
      </w:pPr>
    </w:p>
    <w:p w14:paraId="1C426EA6" w14:textId="77777777" w:rsidR="009E0E1B" w:rsidRDefault="009E0E1B" w:rsidP="00FE60C7">
      <w:pPr>
        <w:rPr>
          <w:ins w:id="2623" w:author="Windows User" w:date="2023-02-21T22:34:00Z"/>
        </w:rPr>
      </w:pPr>
    </w:p>
    <w:p w14:paraId="3B9B8B48" w14:textId="77777777" w:rsidR="009E0E1B" w:rsidRDefault="009E0E1B" w:rsidP="00FE60C7">
      <w:pPr>
        <w:rPr>
          <w:ins w:id="2624" w:author="Windows User" w:date="2023-02-21T22:34:00Z"/>
        </w:rPr>
      </w:pPr>
    </w:p>
    <w:p w14:paraId="75E1D1B4" w14:textId="73ABDA67" w:rsidR="009E0E1B" w:rsidDel="00D22AD9" w:rsidRDefault="009E0E1B" w:rsidP="00FE60C7">
      <w:pPr>
        <w:rPr>
          <w:ins w:id="2625" w:author="Ervin Kamenar" w:date="2023-02-20T15:57:00Z"/>
          <w:del w:id="2626" w:author="Windows User" w:date="2023-02-22T00:37:00Z"/>
        </w:rPr>
      </w:pPr>
    </w:p>
    <w:p w14:paraId="0D08735B" w14:textId="03353523" w:rsidR="009024CB" w:rsidRPr="009A47D7" w:rsidDel="00D22AD9" w:rsidRDefault="009024CB" w:rsidP="00FE60C7">
      <w:pPr>
        <w:rPr>
          <w:del w:id="2627" w:author="Windows User" w:date="2023-02-22T00:37:00Z"/>
        </w:rPr>
      </w:pPr>
      <w:commentRangeStart w:id="2628"/>
      <w:commentRangeEnd w:id="2628"/>
      <w:ins w:id="2629" w:author="Ervin Kamenar" w:date="2023-02-20T15:57:00Z">
        <w:del w:id="2630" w:author="Windows User" w:date="2023-02-22T00:37:00Z">
          <w:r w:rsidDel="00D22AD9">
            <w:rPr>
              <w:rStyle w:val="CommentReference"/>
            </w:rPr>
            <w:commentReference w:id="2628"/>
          </w:r>
        </w:del>
      </w:ins>
    </w:p>
    <w:p w14:paraId="18B58224" w14:textId="4B110E13" w:rsidR="00420171" w:rsidDel="007E6456" w:rsidRDefault="00420171" w:rsidP="00FE60C7">
      <w:pPr>
        <w:pStyle w:val="Heading2"/>
        <w:rPr>
          <w:del w:id="2631" w:author="Windows User" w:date="2023-02-20T11:38:00Z"/>
        </w:rPr>
      </w:pPr>
      <w:commentRangeStart w:id="2632"/>
      <w:del w:id="2633" w:author="Windows User" w:date="2023-02-20T11:38:00Z">
        <w:r w:rsidRPr="00A962DC" w:rsidDel="007E6456">
          <w:delText xml:space="preserve">Brza Fourierova transformacija </w:delText>
        </w:r>
        <w:commentRangeEnd w:id="2632"/>
        <w:r w:rsidR="009352A1" w:rsidDel="007E6456">
          <w:rPr>
            <w:rStyle w:val="CommentReference"/>
            <w:rFonts w:eastAsia="Times New Roman" w:cs="Times New Roman"/>
            <w:b w:val="0"/>
            <w:color w:val="auto"/>
          </w:rPr>
          <w:commentReference w:id="2632"/>
        </w:r>
      </w:del>
    </w:p>
    <w:p w14:paraId="3983162A" w14:textId="6855CB40" w:rsidR="00420171" w:rsidRPr="00A962DC" w:rsidDel="007E6456" w:rsidRDefault="00420171" w:rsidP="007E6456">
      <w:pPr>
        <w:rPr>
          <w:moveFrom w:id="2634" w:author="Windows User" w:date="2023-02-20T11:44:00Z"/>
        </w:rPr>
      </w:pPr>
      <w:del w:id="2635" w:author="Windows User" w:date="2023-02-20T11:38:00Z">
        <w:r w:rsidRPr="00420171" w:rsidDel="007E6456">
          <w:delText xml:space="preserve"> </w:delText>
        </w:r>
      </w:del>
      <w:moveFromRangeStart w:id="2636" w:author="Windows User" w:date="2023-02-20T11:44:00Z" w:name="move127785499"/>
      <w:moveFrom w:id="2637" w:author="Windows User" w:date="2023-02-20T11:44:00Z">
        <w:r w:rsidRPr="00A962DC" w:rsidDel="007E6456">
          <w:t>Brza Fourieova transformacija (</w:t>
        </w:r>
        <w:r w:rsidRPr="00A962DC" w:rsidDel="007E6456">
          <w:rPr>
            <w:i/>
          </w:rPr>
          <w:t xml:space="preserve">engl. Fast Fourier transform </w:t>
        </w:r>
        <w:r w:rsidRPr="00A962DC" w:rsidDel="007E6456">
          <w:t>–</w:t>
        </w:r>
        <w:r w:rsidRPr="00FD3906" w:rsidDel="007E6456">
          <w:t xml:space="preserve"> FFT</w:t>
        </w:r>
        <w:r w:rsidRPr="00A962DC" w:rsidDel="007E6456">
          <w:t>)</w:t>
        </w:r>
        <w:r w:rsidRPr="00A962DC" w:rsidDel="007E6456">
          <w:rPr>
            <w:i/>
          </w:rPr>
          <w:t xml:space="preserve"> </w:t>
        </w:r>
        <w:r w:rsidRPr="00A962DC" w:rsidDel="007E6456">
          <w:t>je postupak kojim se signal iz vremenske domene pretvara u frekvencijsku domenu. FFT analiza je česta tehnika koja se koristi u analizi signala. Pomoću FFT analize se može čisti signal razložiti na više dijelova s obzirom na vremensku domenu. U principu, cilj je signal razložiti na više dijelova, tj. na više jednostavnijih dijelova. Postoji frekvencijska domena, gdje su karakteristike signala opisane nezavisnim frekvencijskim komponentama i vremenska domena, koja je opisana jednim valnim oblikom koji sadrži sumu svih karakteristika.</w:t>
        </w:r>
      </w:moveFrom>
    </w:p>
    <w:p w14:paraId="74F60BB7" w14:textId="57AF0785" w:rsidR="00420171" w:rsidRPr="00A962DC" w:rsidDel="007E6456" w:rsidRDefault="00420171">
      <w:pPr>
        <w:rPr>
          <w:moveFrom w:id="2638" w:author="Windows User" w:date="2023-02-20T11:44:00Z"/>
        </w:rPr>
        <w:pPrChange w:id="2639" w:author="Windows User" w:date="2023-02-20T11:37:00Z">
          <w:pPr>
            <w:keepNext/>
          </w:pPr>
        </w:pPrChange>
      </w:pPr>
      <w:moveFrom w:id="2640" w:author="Windows User" w:date="2023-02-20T11:44:00Z">
        <w:r w:rsidRPr="00A962DC" w:rsidDel="007E6456">
          <w:rPr>
            <w:noProof/>
          </w:rPr>
          <w:drawing>
            <wp:inline distT="114300" distB="114300" distL="114300" distR="114300" wp14:anchorId="7F067390" wp14:editId="358C5DC3">
              <wp:extent cx="5731200" cy="262890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31200" cy="2628900"/>
                      </a:xfrm>
                      <a:prstGeom prst="rect">
                        <a:avLst/>
                      </a:prstGeom>
                      <a:ln/>
                    </pic:spPr>
                  </pic:pic>
                </a:graphicData>
              </a:graphic>
            </wp:inline>
          </w:drawing>
        </w:r>
      </w:moveFrom>
    </w:p>
    <w:p w14:paraId="1E2C701B" w14:textId="48E87E85" w:rsidR="00420171" w:rsidRPr="00A962DC" w:rsidDel="007E6456" w:rsidRDefault="00420171">
      <w:pPr>
        <w:rPr>
          <w:moveFrom w:id="2641" w:author="Windows User" w:date="2023-02-20T11:44:00Z"/>
        </w:rPr>
        <w:pPrChange w:id="2642" w:author="Windows User" w:date="2023-02-20T11:37:00Z">
          <w:pPr>
            <w:pStyle w:val="Caption"/>
          </w:pPr>
        </w:pPrChange>
      </w:pPr>
      <w:moveFrom w:id="2643" w:author="Windows User" w:date="2023-02-20T11:44:00Z">
        <w:r w:rsidRPr="00A962DC" w:rsidDel="007E6456">
          <w:t xml:space="preserve">Slika </w:t>
        </w:r>
        <w:r w:rsidDel="007E6456">
          <w:t>6.</w:t>
        </w:r>
        <w:r w:rsidR="005A4E6E" w:rsidDel="007E6456">
          <w:t>9</w:t>
        </w:r>
        <w:r w:rsidRPr="00A962DC" w:rsidDel="007E6456">
          <w:t xml:space="preserve"> Shematski prikaz procesa</w:t>
        </w:r>
        <w:r w:rsidDel="007E6456">
          <w:t xml:space="preserve"> [15]</w:t>
        </w:r>
      </w:moveFrom>
    </w:p>
    <w:p w14:paraId="110D5AE9" w14:textId="37E375B9" w:rsidR="00420171" w:rsidRPr="00A962DC" w:rsidDel="00E64293" w:rsidRDefault="00420171">
      <w:pPr>
        <w:rPr>
          <w:del w:id="2644" w:author="Windows User" w:date="2023-02-24T18:33:00Z"/>
        </w:rPr>
      </w:pPr>
      <w:moveFrom w:id="2645" w:author="Windows User" w:date="2023-02-20T11:44:00Z">
        <w:r w:rsidRPr="00A962DC" w:rsidDel="007E6456">
          <w:t>Drugim riječima, rastavljamo signal na komponente te odabiremo komponentu koja nam je potrebna za daljnju anali</w:t>
        </w:r>
        <w:del w:id="2646" w:author="Windows User" w:date="2023-02-24T18:34:00Z">
          <w:r w:rsidRPr="00A962DC" w:rsidDel="00E64293">
            <w:delText>zu</w:delText>
          </w:r>
        </w:del>
        <w:del w:id="2647" w:author="Windows User" w:date="2023-02-24T18:33:00Z">
          <w:r w:rsidRPr="00A962DC" w:rsidDel="00E64293">
            <w:delText>.</w:delText>
          </w:r>
        </w:del>
      </w:moveFrom>
      <w:moveFromRangeEnd w:id="2636"/>
    </w:p>
    <w:p w14:paraId="63034F7D" w14:textId="77777777" w:rsidR="00420171" w:rsidRPr="009A47D7" w:rsidRDefault="00420171" w:rsidP="00FE60C7"/>
    <w:p w14:paraId="75D5FBA0" w14:textId="77777777" w:rsidR="00420171" w:rsidRDefault="00420171" w:rsidP="00FE60C7"/>
    <w:p w14:paraId="2D2323B6" w14:textId="5926F975" w:rsidR="00420171" w:rsidRPr="009A47D7" w:rsidDel="00903D2F" w:rsidRDefault="00420171" w:rsidP="00FE60C7">
      <w:pPr>
        <w:rPr>
          <w:del w:id="2648" w:author="Windows User" w:date="2023-02-21T14:22:00Z"/>
        </w:rPr>
      </w:pPr>
      <w:bookmarkStart w:id="2649" w:name="_Toc127918727"/>
      <w:bookmarkStart w:id="2650" w:name="_Toc128310699"/>
      <w:bookmarkEnd w:id="2649"/>
      <w:bookmarkEnd w:id="2650"/>
    </w:p>
    <w:p w14:paraId="2A6E4FA0" w14:textId="03B0E18F" w:rsidR="00566B94" w:rsidRPr="00A962DC" w:rsidDel="00903D2F" w:rsidRDefault="00566B94" w:rsidP="00743B5A">
      <w:pPr>
        <w:rPr>
          <w:del w:id="2651" w:author="Windows User" w:date="2023-02-21T14:22:00Z"/>
        </w:rPr>
      </w:pPr>
      <w:bookmarkStart w:id="2652" w:name="_heading=h.ccpm5iawis11" w:colFirst="0" w:colLast="0"/>
      <w:bookmarkStart w:id="2653" w:name="_Toc127918728"/>
      <w:bookmarkStart w:id="2654" w:name="_Toc128310700"/>
      <w:bookmarkEnd w:id="2086"/>
      <w:bookmarkEnd w:id="2652"/>
      <w:bookmarkEnd w:id="2653"/>
      <w:bookmarkEnd w:id="2654"/>
    </w:p>
    <w:p w14:paraId="642ED9C6" w14:textId="64B241BD" w:rsidR="00F41196" w:rsidRPr="00A962DC" w:rsidDel="00C768C6" w:rsidRDefault="001529E5">
      <w:pPr>
        <w:spacing w:before="0" w:after="160" w:line="259" w:lineRule="auto"/>
        <w:jc w:val="left"/>
        <w:rPr>
          <w:del w:id="2655" w:author="Windows User" w:date="2023-02-21T14:24:00Z"/>
        </w:rPr>
      </w:pPr>
      <w:del w:id="2656" w:author="Windows User" w:date="2023-02-21T14:24:00Z">
        <w:r w:rsidRPr="00A962DC" w:rsidDel="00C768C6">
          <w:br w:type="page"/>
        </w:r>
      </w:del>
    </w:p>
    <w:p w14:paraId="26D6C414" w14:textId="5F5A7DA4" w:rsidR="00566B94" w:rsidRPr="00A962DC" w:rsidRDefault="001529E5" w:rsidP="003D4D80">
      <w:pPr>
        <w:pStyle w:val="Heading1"/>
      </w:pPr>
      <w:bookmarkStart w:id="2657" w:name="_heading=h.147n2zr" w:colFirst="0" w:colLast="0"/>
      <w:bookmarkStart w:id="2658" w:name="_Toc126618652"/>
      <w:bookmarkStart w:id="2659" w:name="_Toc128310701"/>
      <w:bookmarkEnd w:id="2657"/>
      <w:r w:rsidRPr="00A962DC">
        <w:t>Zaključak</w:t>
      </w:r>
      <w:bookmarkEnd w:id="2658"/>
      <w:bookmarkEnd w:id="2659"/>
    </w:p>
    <w:p w14:paraId="20766705" w14:textId="77777777" w:rsidR="00AA63F3" w:rsidRPr="006C6F72" w:rsidRDefault="00AA63F3" w:rsidP="00AA63F3">
      <w:r w:rsidRPr="006C6F72">
        <w:t xml:space="preserve">Projektni zadatak je bio nadograditi implementaciju mjernog sustava dinamometra i Shimmera3 </w:t>
      </w:r>
      <w:proofErr w:type="spellStart"/>
      <w:r w:rsidRPr="006C6F72">
        <w:t>sEMG</w:t>
      </w:r>
      <w:proofErr w:type="spellEnd"/>
      <w:r w:rsidRPr="006C6F72">
        <w:t xml:space="preserve"> osjetnika. Korišteni su </w:t>
      </w:r>
      <w:proofErr w:type="spellStart"/>
      <w:r w:rsidRPr="006C6F72">
        <w:t>Vernier</w:t>
      </w:r>
      <w:proofErr w:type="spellEnd"/>
      <w:r w:rsidRPr="006C6F72">
        <w:t xml:space="preserve"> dinamometar kao osjetnih stiska i Shimmer3 </w:t>
      </w:r>
      <w:proofErr w:type="spellStart"/>
      <w:r w:rsidRPr="006C6F72">
        <w:t>sEMG</w:t>
      </w:r>
      <w:proofErr w:type="spellEnd"/>
      <w:r w:rsidRPr="006C6F72">
        <w:t xml:space="preserve"> senzor za aktivaciju mišića. </w:t>
      </w:r>
      <w:r>
        <w:t xml:space="preserve">Shimmer3 </w:t>
      </w:r>
      <w:proofErr w:type="spellStart"/>
      <w:r>
        <w:t>sEMG</w:t>
      </w:r>
      <w:proofErr w:type="spellEnd"/>
      <w:r>
        <w:t xml:space="preserve"> se koristi u medicinskim svrhama. Velika je pomoć kod rehabilitacije bolesnika koji su doživjeli moždani udar. Neki bolesnici imaju problema sa otkazivanjem mišića pojedinih dijelova tijela. Upravo </w:t>
      </w:r>
      <w:proofErr w:type="spellStart"/>
      <w:r>
        <w:t>sEMG</w:t>
      </w:r>
      <w:proofErr w:type="spellEnd"/>
      <w:r>
        <w:t xml:space="preserve"> se koristi za računanje jačine stiska šake.</w:t>
      </w:r>
    </w:p>
    <w:p w14:paraId="795AE34F" w14:textId="77777777" w:rsidR="00AA63F3" w:rsidRPr="006C6F72" w:rsidRDefault="00AA63F3" w:rsidP="00AA63F3">
      <w:r w:rsidRPr="006C6F72">
        <w:t xml:space="preserve">Na početku se vršila kalibracija dinamometra, kada je dobivena kalibracijska jednadžba iz čega su iščitani parametri koji su se upisali u kod već gotovog paketa </w:t>
      </w:r>
      <w:proofErr w:type="spellStart"/>
      <w:r w:rsidRPr="006C6F72">
        <w:t>godirect_ros</w:t>
      </w:r>
      <w:proofErr w:type="spellEnd"/>
      <w:r w:rsidRPr="006C6F72">
        <w:t>, kako bi uređaj na izlazu pokazivao ispravne vrijednosti.</w:t>
      </w:r>
    </w:p>
    <w:p w14:paraId="2ECF4C41" w14:textId="77777777" w:rsidR="00AA63F3" w:rsidRPr="006C6F72" w:rsidRDefault="00AA63F3" w:rsidP="00AA63F3">
      <w:r w:rsidRPr="006C6F72">
        <w:t xml:space="preserve">Zatim se je određivala povoljna pozicija elektrode za provedbu daljnjih ispitivanja. Na početku provodilo se ispitivanje na pet pozicija, od toga su dvije pozicije pokazale dobru vezu između sile stiska i aktivacije mišića. Ove dvije pozicije odabrane kao najbolje za sljedeći korak. RDB eksperimentom je upravo određena najbolja pozicija.  Sljedeći korak bio je provesti 60 ispitivanja nad 10 ispitanika kako bi se dobiveni podaci mogli obraditi. Za obradu prikupljenih podataka napisan je Python kod. </w:t>
      </w:r>
    </w:p>
    <w:p w14:paraId="61AD2B82" w14:textId="77777777" w:rsidR="00AA63F3" w:rsidRPr="006C6F72" w:rsidRDefault="00AA63F3" w:rsidP="00AA63F3">
      <w:r w:rsidRPr="006C6F72">
        <w:t xml:space="preserve">Pomoću Python koda obradili su se podaci, a na kraju su dobiveni željeni rezultati kojima možemo interpretirati vezu između sile stiska i aktivacije mišića. Dobiveni rezultati ukazuju na jako veliku korelaciju sile i aktivacije koja u prosjeku iznosi 0.946. Ovaj podatak ukazuje nam na to da je zadatak dobro odrađen te da bi sljedeći cilj bio povezivanje </w:t>
      </w:r>
      <w:proofErr w:type="spellStart"/>
      <w:r w:rsidRPr="006C6F72">
        <w:t>Shimmer</w:t>
      </w:r>
      <w:proofErr w:type="spellEnd"/>
      <w:r w:rsidRPr="006C6F72">
        <w:t xml:space="preserve"> senzora i uređaja za rehabilitaciju</w:t>
      </w:r>
      <w:r>
        <w:t>.</w:t>
      </w:r>
    </w:p>
    <w:p w14:paraId="4B6B0885" w14:textId="77777777" w:rsidR="00AA63F3" w:rsidRDefault="00AA63F3" w:rsidP="00AA63F3">
      <w:r w:rsidRPr="006C6F72">
        <w:t xml:space="preserve">Sljedeći korak u ovom projektu je implementirati dobivene parametre i FFT masku u ROS te ponoviti svih 60 mjerenja na svih 10 subjekata te iz tih mjerenja izvući novu maksimalnu korelaciju. </w:t>
      </w:r>
    </w:p>
    <w:p w14:paraId="6432BE8A" w14:textId="77777777" w:rsidR="00AA63F3" w:rsidRPr="006C6F72" w:rsidRDefault="00AA63F3" w:rsidP="00AA63F3">
      <w:r w:rsidRPr="006C6F72">
        <w:t>Glavni problem bili su nepoznavanje ili nedovoljno poznavanje programskih jezika pomoću kojih su se obrađivali podaci.</w:t>
      </w:r>
      <w:r>
        <w:t xml:space="preserve"> Problemi su nastajali u vezi između Shimemer3-a i računala. Uređaj bi radio kako treba i nakon nekog vremena bi prestao raditi. To nam je oduzelo jako puno vremena pri prikupljanju podataka. Dlakavost ruku, mokre ruke ili znojne i loše lijepljenje elektroda je dovodilo do grešaka u rezultatima ili nekada nebi uopće pokazivao rezultate. </w:t>
      </w:r>
    </w:p>
    <w:p w14:paraId="09C4A760" w14:textId="77777777" w:rsidR="00AA63F3" w:rsidRPr="006C6F72" w:rsidRDefault="00AA63F3" w:rsidP="00AA63F3">
      <w:r w:rsidRPr="006C6F72">
        <w:lastRenderedPageBreak/>
        <w:t xml:space="preserve">Sudionici su se susreli s novim područjima poput programiranja, principa rada mišića itd. Neka područja bila su teška za savladati i shvatiti pa je utrošeno jako puno vremena za jako mali napredak. </w:t>
      </w:r>
    </w:p>
    <w:p w14:paraId="1F3A9BCA" w14:textId="6BE35F1E" w:rsidR="00793326" w:rsidRPr="00793326" w:rsidRDefault="001529E5" w:rsidP="00793326">
      <w:pPr>
        <w:pStyle w:val="Heading1"/>
      </w:pPr>
      <w:bookmarkStart w:id="2660" w:name="_Toc127730502"/>
      <w:bookmarkStart w:id="2661" w:name="_Toc127730503"/>
      <w:bookmarkStart w:id="2662" w:name="_Toc127730504"/>
      <w:bookmarkStart w:id="2663" w:name="_Toc127730505"/>
      <w:bookmarkStart w:id="2664" w:name="_Toc127730506"/>
      <w:bookmarkStart w:id="2665" w:name="_Toc127730507"/>
      <w:bookmarkEnd w:id="2660"/>
      <w:bookmarkEnd w:id="2661"/>
      <w:bookmarkEnd w:id="2662"/>
      <w:bookmarkEnd w:id="2663"/>
      <w:bookmarkEnd w:id="2664"/>
      <w:bookmarkEnd w:id="2665"/>
      <w:r w:rsidRPr="00A962DC">
        <w:br w:type="page"/>
      </w:r>
    </w:p>
    <w:p w14:paraId="642ED9C8" w14:textId="78D8F40A" w:rsidR="00F41196" w:rsidRPr="00A962DC" w:rsidRDefault="00C41A34" w:rsidP="00FE60C7">
      <w:pPr>
        <w:pStyle w:val="Heading1"/>
        <w:numPr>
          <w:ilvl w:val="0"/>
          <w:numId w:val="0"/>
        </w:numPr>
      </w:pPr>
      <w:bookmarkStart w:id="2666" w:name="_heading=h.3o7alnk" w:colFirst="0" w:colLast="0"/>
      <w:bookmarkStart w:id="2667" w:name="_Toc126618653"/>
      <w:bookmarkStart w:id="2668" w:name="_Toc128310702"/>
      <w:bookmarkEnd w:id="2666"/>
      <w:r>
        <w:lastRenderedPageBreak/>
        <w:t xml:space="preserve">8.  </w:t>
      </w:r>
      <w:r w:rsidR="001529E5" w:rsidRPr="00A962DC">
        <w:t>Literatura</w:t>
      </w:r>
      <w:bookmarkEnd w:id="2667"/>
      <w:bookmarkEnd w:id="2668"/>
    </w:p>
    <w:p w14:paraId="642ED9C9" w14:textId="57EFB5FE" w:rsidR="00F41196" w:rsidRPr="00A962DC" w:rsidRDefault="001529E5">
      <w:commentRangeStart w:id="2669"/>
      <w:r w:rsidRPr="00A962DC">
        <w:t xml:space="preserve">[1] </w:t>
      </w:r>
      <w:proofErr w:type="spellStart"/>
      <w:r w:rsidRPr="00A962DC">
        <w:t>Unknown</w:t>
      </w:r>
      <w:proofErr w:type="spellEnd"/>
      <w:r w:rsidRPr="00A962DC">
        <w:t xml:space="preserve"> </w:t>
      </w:r>
      <w:proofErr w:type="spellStart"/>
      <w:r w:rsidRPr="00A962DC">
        <w:t>author</w:t>
      </w:r>
      <w:proofErr w:type="spellEnd"/>
      <w:r w:rsidRPr="00A962DC">
        <w:t xml:space="preserve">.: ‘’EMG </w:t>
      </w:r>
      <w:proofErr w:type="spellStart"/>
      <w:r w:rsidRPr="00A962DC">
        <w:t>User</w:t>
      </w:r>
      <w:proofErr w:type="spellEnd"/>
      <w:r w:rsidRPr="00A962DC">
        <w:t xml:space="preserve"> </w:t>
      </w:r>
      <w:proofErr w:type="spellStart"/>
      <w:r w:rsidRPr="00A962DC">
        <w:t>Guide</w:t>
      </w:r>
      <w:proofErr w:type="spellEnd"/>
      <w:r w:rsidRPr="00A962DC">
        <w:t xml:space="preserve"> </w:t>
      </w:r>
      <w:proofErr w:type="spellStart"/>
      <w:r w:rsidRPr="00A962DC">
        <w:t>Revision</w:t>
      </w:r>
      <w:proofErr w:type="spellEnd"/>
      <w:r w:rsidRPr="00A962DC">
        <w:t xml:space="preserve"> 1.12’’, </w:t>
      </w:r>
      <w:proofErr w:type="spellStart"/>
      <w:r w:rsidRPr="00A962DC">
        <w:t>Retrieved</w:t>
      </w:r>
      <w:proofErr w:type="spellEnd"/>
      <w:r w:rsidRPr="00A962DC">
        <w:t xml:space="preserve"> </w:t>
      </w:r>
      <w:proofErr w:type="spellStart"/>
      <w:r w:rsidRPr="00A962DC">
        <w:t>from</w:t>
      </w:r>
      <w:proofErr w:type="spellEnd"/>
      <w:r w:rsidRPr="00A962DC">
        <w:t xml:space="preserve"> Internet,  </w:t>
      </w:r>
      <w:hyperlink r:id="rId41" w:anchor="page=13&amp;zoom=100,92,389">
        <w:r w:rsidRPr="00A962DC">
          <w:rPr>
            <w:color w:val="0563C1"/>
            <w:u w:val="single"/>
          </w:rPr>
          <w:t>https://shimmersensing.com/wp-content/docs/support/documentation/EMG_User_Guide_Rev1.12.pdf#page=13&amp;zoom=100,92,389</w:t>
        </w:r>
      </w:hyperlink>
      <w:r w:rsidRPr="00A962DC">
        <w:t>. 1.2.2023.</w:t>
      </w:r>
    </w:p>
    <w:p w14:paraId="642ED9CA" w14:textId="33EBCFAB" w:rsidR="00F41196" w:rsidRPr="00A962DC" w:rsidRDefault="001529E5">
      <w:r w:rsidRPr="00A962DC">
        <w:t>[2] Konrad, Peter.: ''</w:t>
      </w:r>
      <w:proofErr w:type="spellStart"/>
      <w:r w:rsidRPr="00A962DC">
        <w:t>The</w:t>
      </w:r>
      <w:proofErr w:type="spellEnd"/>
      <w:r w:rsidRPr="00A962DC">
        <w:t xml:space="preserve"> ABC </w:t>
      </w:r>
      <w:proofErr w:type="spellStart"/>
      <w:r w:rsidRPr="00A962DC">
        <w:t>of</w:t>
      </w:r>
      <w:proofErr w:type="spellEnd"/>
      <w:r w:rsidRPr="00A962DC">
        <w:t xml:space="preserve"> EMG'', </w:t>
      </w:r>
      <w:proofErr w:type="spellStart"/>
      <w:r w:rsidRPr="00A962DC">
        <w:t>Norax</w:t>
      </w:r>
      <w:proofErr w:type="spellEnd"/>
      <w:r w:rsidRPr="00A962DC">
        <w:t>. USA,</w:t>
      </w:r>
    </w:p>
    <w:p w14:paraId="788A90A2" w14:textId="11E6A7CC" w:rsidR="0014748E" w:rsidRPr="00A962DC" w:rsidRDefault="0014748E">
      <w:r w:rsidRPr="00A962DC">
        <w:t xml:space="preserve">[3] </w:t>
      </w:r>
      <w:r w:rsidR="008A5113" w:rsidRPr="00A962DC">
        <w:t xml:space="preserve">Umjeravanje dinamometra za mjerenje hvata šakom, L. </w:t>
      </w:r>
      <w:proofErr w:type="spellStart"/>
      <w:r w:rsidR="008A5113" w:rsidRPr="00A962DC">
        <w:t>Zvonarek</w:t>
      </w:r>
      <w:proofErr w:type="spellEnd"/>
      <w:r w:rsidR="008A5113" w:rsidRPr="00A962DC">
        <w:t>, M. Blagdan, 2022.</w:t>
      </w:r>
    </w:p>
    <w:p w14:paraId="58BFFF6B" w14:textId="406F6003" w:rsidR="00830FFD" w:rsidRPr="00A962DC" w:rsidRDefault="00830FFD">
      <w:r w:rsidRPr="00A962DC">
        <w:t xml:space="preserve">[4] S interneta: </w:t>
      </w:r>
      <w:hyperlink r:id="rId42" w:history="1">
        <w:r w:rsidRPr="00A962DC">
          <w:rPr>
            <w:rStyle w:val="Hyperlink"/>
          </w:rPr>
          <w:t>https://www.youtube.com/watch?v=spUNpyF58BY</w:t>
        </w:r>
      </w:hyperlink>
      <w:r w:rsidRPr="00A962DC">
        <w:t>, kanal 3brown1blue, preuzeto 7.2.2023.</w:t>
      </w:r>
    </w:p>
    <w:p w14:paraId="05B679E7" w14:textId="572E8D68" w:rsidR="00830FFD" w:rsidRPr="00A962DC" w:rsidRDefault="007A082A">
      <w:r w:rsidRPr="00A962DC">
        <w:t xml:space="preserve">[5] S interneta: </w:t>
      </w:r>
      <w:hyperlink r:id="rId43" w:history="1">
        <w:r w:rsidRPr="00A962DC">
          <w:rPr>
            <w:rStyle w:val="Hyperlink"/>
          </w:rPr>
          <w:t>https://betterexplained.com/articles/an-interactive-guide-to-the-fourier-transform/</w:t>
        </w:r>
      </w:hyperlink>
      <w:r w:rsidRPr="00A962DC">
        <w:t>, preuzeto 7.2.2023.</w:t>
      </w:r>
    </w:p>
    <w:p w14:paraId="485F3AE5" w14:textId="03CA9F04" w:rsidR="007A082A" w:rsidRPr="00A962DC" w:rsidRDefault="007A082A" w:rsidP="007A082A">
      <w:r w:rsidRPr="00A962DC">
        <w:t xml:space="preserve">[6]  </w:t>
      </w:r>
      <w:proofErr w:type="spellStart"/>
      <w:r w:rsidRPr="00A962DC">
        <w:t>The</w:t>
      </w:r>
      <w:proofErr w:type="spellEnd"/>
      <w:r w:rsidRPr="00A962DC">
        <w:t xml:space="preserve"> </w:t>
      </w:r>
      <w:proofErr w:type="spellStart"/>
      <w:r w:rsidRPr="00A962DC">
        <w:t>Scientist</w:t>
      </w:r>
      <w:proofErr w:type="spellEnd"/>
      <w:r w:rsidRPr="00A962DC">
        <w:t xml:space="preserve"> </w:t>
      </w:r>
      <w:proofErr w:type="spellStart"/>
      <w:r w:rsidRPr="00A962DC">
        <w:t>and</w:t>
      </w:r>
      <w:proofErr w:type="spellEnd"/>
      <w:r w:rsidRPr="00A962DC">
        <w:t xml:space="preserve"> </w:t>
      </w:r>
      <w:proofErr w:type="spellStart"/>
      <w:r w:rsidRPr="00A962DC">
        <w:t>Engineer's</w:t>
      </w:r>
      <w:proofErr w:type="spellEnd"/>
      <w:r w:rsidRPr="00A962DC">
        <w:t xml:space="preserve"> </w:t>
      </w:r>
      <w:proofErr w:type="spellStart"/>
      <w:r w:rsidRPr="00A962DC">
        <w:t>Guide</w:t>
      </w:r>
      <w:proofErr w:type="spellEnd"/>
      <w:r w:rsidRPr="00A962DC">
        <w:t xml:space="preserve"> to Digital Signal Processing, Steven W. Smith</w:t>
      </w:r>
    </w:p>
    <w:p w14:paraId="0F43115B" w14:textId="4C8B5B6C" w:rsidR="00EA3578" w:rsidRPr="00A962DC" w:rsidRDefault="00EA3578" w:rsidP="007A082A">
      <w:r w:rsidRPr="00A962DC">
        <w:t xml:space="preserve">[7] Sa </w:t>
      </w:r>
      <w:proofErr w:type="spellStart"/>
      <w:r w:rsidRPr="00A962DC">
        <w:t>intereneta</w:t>
      </w:r>
      <w:proofErr w:type="spellEnd"/>
      <w:r w:rsidRPr="00A962DC">
        <w:t xml:space="preserve">: </w:t>
      </w:r>
      <w:hyperlink r:id="rId44" w:history="1">
        <w:r w:rsidRPr="00A962DC">
          <w:rPr>
            <w:rStyle w:val="Hyperlink"/>
          </w:rPr>
          <w:t>https://dewesoft.com/daq/guide-to-fft-analysis</w:t>
        </w:r>
      </w:hyperlink>
      <w:r w:rsidRPr="00A962DC">
        <w:t>, preuzeto 7.2.2023.</w:t>
      </w:r>
    </w:p>
    <w:p w14:paraId="40C15899" w14:textId="49E3265F" w:rsidR="00F97BF2" w:rsidRPr="00A962DC" w:rsidRDefault="00F97BF2" w:rsidP="007A082A">
      <w:r w:rsidRPr="00A962DC">
        <w:t xml:space="preserve">[8] Sa interneta: </w:t>
      </w:r>
      <w:hyperlink r:id="rId45" w:history="1">
        <w:r w:rsidRPr="00A962DC">
          <w:rPr>
            <w:rStyle w:val="Hyperlink"/>
          </w:rPr>
          <w:t>https://github.com/tbazina/shimmer_ros</w:t>
        </w:r>
      </w:hyperlink>
      <w:r w:rsidRPr="00A962DC">
        <w:t>, preuzeto 7.2.2023</w:t>
      </w:r>
      <w:r w:rsidR="00634198" w:rsidRPr="00A962DC">
        <w:t>.</w:t>
      </w:r>
    </w:p>
    <w:p w14:paraId="764ACB35" w14:textId="77777777" w:rsidR="00101372" w:rsidRDefault="00603F1C">
      <w:pPr>
        <w:spacing w:before="0" w:after="160" w:line="259" w:lineRule="auto"/>
        <w:jc w:val="left"/>
      </w:pPr>
      <w:r w:rsidRPr="00A962DC">
        <w:t xml:space="preserve">[9] Sa interneta: </w:t>
      </w:r>
      <w:hyperlink r:id="rId46" w:history="1">
        <w:r w:rsidR="00634198" w:rsidRPr="00A962DC">
          <w:rPr>
            <w:rStyle w:val="Hyperlink"/>
          </w:rPr>
          <w:t>https://www.mathworks.com/help/econ/rolling-window-estimation-of-state-space-models.html</w:t>
        </w:r>
      </w:hyperlink>
      <w:r w:rsidR="00634198" w:rsidRPr="00A962DC">
        <w:t xml:space="preserve"> , preuzeto 6.2.2023.</w:t>
      </w:r>
    </w:p>
    <w:p w14:paraId="668F76F3" w14:textId="4239A7FD" w:rsidR="00823440" w:rsidRDefault="00101372">
      <w:pPr>
        <w:spacing w:before="0" w:after="160" w:line="259" w:lineRule="auto"/>
        <w:jc w:val="left"/>
      </w:pPr>
      <w:r>
        <w:t>[10]</w:t>
      </w:r>
      <w:r w:rsidR="00E60B3E">
        <w:t xml:space="preserve"> </w:t>
      </w:r>
      <w:r w:rsidR="009C7B3B">
        <w:t xml:space="preserve">S interneta, </w:t>
      </w:r>
      <w:hyperlink r:id="rId47" w:history="1">
        <w:r w:rsidR="00823440" w:rsidRPr="00A3701D">
          <w:rPr>
            <w:rStyle w:val="Hyperlink"/>
          </w:rPr>
          <w:t>https://www.kenhub.com/en/library/anatomy/flexor-digitorum-profundus-muscle</w:t>
        </w:r>
      </w:hyperlink>
      <w:r w:rsidR="00E60B3E" w:rsidRPr="00E60B3E">
        <w:t xml:space="preserve"> </w:t>
      </w:r>
      <w:r w:rsidR="009C7B3B">
        <w:t>, 14.2.2023.</w:t>
      </w:r>
    </w:p>
    <w:p w14:paraId="35A00B60" w14:textId="415B5DA3" w:rsidR="00823440" w:rsidRDefault="00823440">
      <w:pPr>
        <w:spacing w:before="0" w:after="160" w:line="259" w:lineRule="auto"/>
        <w:jc w:val="left"/>
      </w:pPr>
      <w:r>
        <w:t>[11]</w:t>
      </w:r>
      <w:r w:rsidR="004F054E">
        <w:t xml:space="preserve"> </w:t>
      </w:r>
      <w:r w:rsidR="009C7B3B">
        <w:t xml:space="preserve">S interneta, </w:t>
      </w:r>
      <w:proofErr w:type="spellStart"/>
      <w:r w:rsidR="00706A7E">
        <w:t>B</w:t>
      </w:r>
      <w:r w:rsidR="004F054E">
        <w:t>azina</w:t>
      </w:r>
      <w:proofErr w:type="spellEnd"/>
      <w:r w:rsidR="00706A7E">
        <w:t>,</w:t>
      </w:r>
      <w:r w:rsidR="004F054E">
        <w:t xml:space="preserve"> Tomislav.:</w:t>
      </w:r>
      <w:r w:rsidR="00706A7E">
        <w:t xml:space="preserve"> </w:t>
      </w:r>
      <w:proofErr w:type="spellStart"/>
      <w:r w:rsidR="001D1A04">
        <w:t>godirect_ros</w:t>
      </w:r>
      <w:proofErr w:type="spellEnd"/>
      <w:r w:rsidR="001D1A04">
        <w:t xml:space="preserve"> &amp; </w:t>
      </w:r>
      <w:proofErr w:type="spellStart"/>
      <w:r w:rsidR="001D1A04">
        <w:t>godirect</w:t>
      </w:r>
      <w:r w:rsidR="00441119">
        <w:t>_shimmer_ros</w:t>
      </w:r>
      <w:proofErr w:type="spellEnd"/>
      <w:r w:rsidR="00441119">
        <w:t>''</w:t>
      </w:r>
      <w:r w:rsidR="004F054E">
        <w:t xml:space="preserve"> </w:t>
      </w:r>
      <w:r>
        <w:t xml:space="preserve"> </w:t>
      </w:r>
      <w:hyperlink r:id="rId48" w:history="1">
        <w:r w:rsidR="00DA0DB8" w:rsidRPr="00A3701D">
          <w:rPr>
            <w:rStyle w:val="Hyperlink"/>
          </w:rPr>
          <w:t>https://github.com/tbazina/godirect_ros</w:t>
        </w:r>
      </w:hyperlink>
      <w:r w:rsidR="001D7C85">
        <w:t xml:space="preserve"> , S interneta, 14.2.2023.</w:t>
      </w:r>
    </w:p>
    <w:p w14:paraId="37D7B263" w14:textId="26A7FD88" w:rsidR="00DA0DB8" w:rsidRDefault="002B26A6">
      <w:pPr>
        <w:spacing w:before="0" w:after="160" w:line="259" w:lineRule="auto"/>
        <w:jc w:val="left"/>
      </w:pPr>
      <w:r>
        <w:t xml:space="preserve">[12] </w:t>
      </w:r>
      <w:r w:rsidR="009C7B3B">
        <w:t xml:space="preserve">S interneta, </w:t>
      </w:r>
      <w:hyperlink r:id="rId49" w:history="1">
        <w:r w:rsidR="009C7B3B" w:rsidRPr="00A3701D">
          <w:rPr>
            <w:rStyle w:val="Hyperlink"/>
          </w:rPr>
          <w:t>https://www.itl.nist.gov/div898/handbook/pri/section3/pri332.htm</w:t>
        </w:r>
      </w:hyperlink>
      <w:r w:rsidR="009C7B3B">
        <w:t>, 14.2.2023.</w:t>
      </w:r>
    </w:p>
    <w:p w14:paraId="15B60467" w14:textId="5ACB7B68" w:rsidR="00547F1D" w:rsidRDefault="00547F1D">
      <w:pPr>
        <w:spacing w:before="0" w:after="160" w:line="259" w:lineRule="auto"/>
        <w:jc w:val="left"/>
      </w:pPr>
      <w:r>
        <w:t xml:space="preserve">[13] S interneta, </w:t>
      </w:r>
      <w:proofErr w:type="spellStart"/>
      <w:r>
        <w:t>Zvonarek</w:t>
      </w:r>
      <w:proofErr w:type="spellEnd"/>
      <w:r>
        <w:t xml:space="preserve">, Luka, </w:t>
      </w:r>
      <w:hyperlink r:id="rId50" w:history="1">
        <w:r w:rsidRPr="00740E16">
          <w:rPr>
            <w:rStyle w:val="Hyperlink"/>
          </w:rPr>
          <w:t>https://github.com/kittnznstuff/UMS-RiTeh</w:t>
        </w:r>
      </w:hyperlink>
      <w:r>
        <w:t>, 14.2.2023.</w:t>
      </w:r>
    </w:p>
    <w:p w14:paraId="6C1332B7" w14:textId="2D81709A" w:rsidR="006F5CCE" w:rsidRDefault="007B6417">
      <w:pPr>
        <w:spacing w:before="0" w:after="160" w:line="259" w:lineRule="auto"/>
        <w:jc w:val="left"/>
      </w:pPr>
      <w:r>
        <w:t xml:space="preserve">[14] S interneta, </w:t>
      </w:r>
      <w:hyperlink r:id="rId51" w:history="1">
        <w:r w:rsidR="006F5CCE" w:rsidRPr="006F5CCE">
          <w:rPr>
            <w:rStyle w:val="Hyperlink"/>
          </w:rPr>
          <w:t>https://www.document-center.com/standards/show/ASTM-E74</w:t>
        </w:r>
        <w:r w:rsidR="006F5CCE" w:rsidRPr="00EC48A9">
          <w:rPr>
            <w:rStyle w:val="Hyperlink"/>
            <w:color w:val="auto"/>
            <w:u w:val="none"/>
          </w:rPr>
          <w:t>, 17.02.2023</w:t>
        </w:r>
      </w:hyperlink>
      <w:r>
        <w:t>.</w:t>
      </w:r>
    </w:p>
    <w:p w14:paraId="4B4A389F" w14:textId="564F7D40" w:rsidR="007B6417" w:rsidRDefault="006F5CCE">
      <w:pPr>
        <w:spacing w:before="0" w:after="160" w:line="259" w:lineRule="auto"/>
        <w:jc w:val="left"/>
      </w:pPr>
      <w:r>
        <w:t xml:space="preserve">[15] </w:t>
      </w:r>
      <w:ins w:id="2670" w:author="Windows User" w:date="2023-02-20T08:24:00Z">
        <w:r w:rsidR="009E1204">
          <w:t>S</w:t>
        </w:r>
      </w:ins>
      <w:del w:id="2671" w:author="Windows User" w:date="2023-02-20T08:24:00Z">
        <w:r w:rsidDel="009E1204">
          <w:delText>s</w:delText>
        </w:r>
      </w:del>
      <w:r>
        <w:t xml:space="preserve"> interneta, </w:t>
      </w:r>
      <w:r w:rsidRPr="00FE60C7">
        <w:rPr>
          <w:color w:val="4472C4" w:themeColor="accent1"/>
          <w:u w:val="single"/>
        </w:rPr>
        <w:t>https://dewesoft.com/daq/guide-to-fft-analysis</w:t>
      </w:r>
      <w:r w:rsidRPr="00FE60C7">
        <w:rPr>
          <w:color w:val="4472C4" w:themeColor="accent1"/>
        </w:rPr>
        <w:t xml:space="preserve"> </w:t>
      </w:r>
      <w:r>
        <w:t xml:space="preserve">, </w:t>
      </w:r>
      <w:r w:rsidR="007B6417">
        <w:t xml:space="preserve"> </w:t>
      </w:r>
      <w:r>
        <w:t>17.02.2023</w:t>
      </w:r>
      <w:ins w:id="2672" w:author="Windows User" w:date="2023-02-20T08:25:00Z">
        <w:r w:rsidR="009E1204">
          <w:t>.</w:t>
        </w:r>
      </w:ins>
    </w:p>
    <w:p w14:paraId="26C156A4" w14:textId="05149B14" w:rsidR="00CD547C" w:rsidRDefault="00CD547C">
      <w:pPr>
        <w:spacing w:before="0" w:after="160" w:line="259" w:lineRule="auto"/>
        <w:jc w:val="left"/>
        <w:rPr>
          <w:ins w:id="2673" w:author="Windows User" w:date="2023-02-20T08:24:00Z"/>
        </w:rPr>
      </w:pPr>
      <w:r>
        <w:t xml:space="preserve">[16] </w:t>
      </w:r>
      <w:ins w:id="2674" w:author="Windows User" w:date="2023-02-20T08:24:00Z">
        <w:r w:rsidR="009E1204">
          <w:t>S</w:t>
        </w:r>
      </w:ins>
      <w:del w:id="2675" w:author="Windows User" w:date="2023-02-20T08:24:00Z">
        <w:r w:rsidDel="009E1204">
          <w:delText>s</w:delText>
        </w:r>
      </w:del>
      <w:r>
        <w:t xml:space="preserve"> interneta, </w:t>
      </w:r>
      <w:hyperlink r:id="rId52" w:history="1">
        <w:r w:rsidRPr="00B1640C">
          <w:rPr>
            <w:rStyle w:val="Hyperlink"/>
          </w:rPr>
          <w:t>https://link.springer.com/referenceworkentry/10.1007/978-0-387-32833-1_344</w:t>
        </w:r>
      </w:hyperlink>
      <w:r>
        <w:t>, 17.02.2023.</w:t>
      </w:r>
    </w:p>
    <w:p w14:paraId="57998B39" w14:textId="4C3A3962" w:rsidR="009E1204" w:rsidRDefault="009E1204">
      <w:pPr>
        <w:spacing w:before="0" w:after="160" w:line="259" w:lineRule="auto"/>
        <w:jc w:val="left"/>
        <w:rPr>
          <w:ins w:id="2676" w:author="Windows User" w:date="2023-02-24T19:35:00Z"/>
        </w:rPr>
      </w:pPr>
      <w:ins w:id="2677" w:author="Windows User" w:date="2023-02-20T08:24:00Z">
        <w:r>
          <w:t xml:space="preserve">[17] </w:t>
        </w:r>
      </w:ins>
      <w:ins w:id="2678" w:author="Windows User" w:date="2023-02-20T08:28:00Z">
        <w:r>
          <w:t>S</w:t>
        </w:r>
      </w:ins>
      <w:ins w:id="2679" w:author="Windows User" w:date="2023-02-20T08:24:00Z">
        <w:r>
          <w:t xml:space="preserve"> interneta, </w:t>
        </w:r>
      </w:ins>
      <w:ins w:id="2680" w:author="Windows User" w:date="2023-02-20T08:27:00Z">
        <w:r>
          <w:fldChar w:fldCharType="begin"/>
        </w:r>
        <w:r>
          <w:instrText xml:space="preserve"> HYPERLINK "</w:instrText>
        </w:r>
        <w:r w:rsidRPr="009E1204">
          <w:instrText>https://weighing.andonline.com/sites/default/files/documents/Selecting%20Weights%20and%20Certificates_1.pdf</w:instrText>
        </w:r>
        <w:r>
          <w:instrText xml:space="preserve">" </w:instrText>
        </w:r>
        <w:r>
          <w:fldChar w:fldCharType="separate"/>
        </w:r>
        <w:r w:rsidRPr="00C154D1">
          <w:rPr>
            <w:rStyle w:val="Hyperlink"/>
          </w:rPr>
          <w:t>https://weighing.andonline.com/sites/default/files/documents/Selecting%20Weights%20and%20Certificates_1.pdf</w:t>
        </w:r>
        <w:r>
          <w:fldChar w:fldCharType="end"/>
        </w:r>
        <w:r>
          <w:t xml:space="preserve"> </w:t>
        </w:r>
      </w:ins>
      <w:ins w:id="2681" w:author="Windows User" w:date="2023-02-20T08:25:00Z">
        <w:r>
          <w:t>, 20.02.2023.</w:t>
        </w:r>
      </w:ins>
    </w:p>
    <w:p w14:paraId="53D0FA41" w14:textId="69EBD903" w:rsidR="00B01E19" w:rsidRPr="009E1204" w:rsidRDefault="00B01E19">
      <w:pPr>
        <w:spacing w:before="0" w:after="160" w:line="259" w:lineRule="auto"/>
        <w:jc w:val="left"/>
        <w:rPr>
          <w:u w:val="single"/>
          <w:rPrChange w:id="2682" w:author="Windows User" w:date="2023-02-20T08:25:00Z">
            <w:rPr/>
          </w:rPrChange>
        </w:rPr>
      </w:pPr>
      <w:ins w:id="2683" w:author="Windows User" w:date="2023-02-24T19:35:00Z">
        <w:r>
          <w:t xml:space="preserve">[18] </w:t>
        </w:r>
      </w:ins>
      <w:ins w:id="2684" w:author="Windows User" w:date="2023-02-24T19:36:00Z">
        <w:r>
          <w:t xml:space="preserve">S interneta, </w:t>
        </w:r>
        <w:r>
          <w:fldChar w:fldCharType="begin"/>
        </w:r>
        <w:r>
          <w:instrText xml:space="preserve"> HYPERLINK "</w:instrText>
        </w:r>
        <w:r w:rsidRPr="00B01E19">
          <w:instrText>https://www.vernier.com/files/manuals/gdx-hd/gdx-hd.pdf</w:instrText>
        </w:r>
        <w:r>
          <w:instrText xml:space="preserve">" </w:instrText>
        </w:r>
        <w:r>
          <w:fldChar w:fldCharType="separate"/>
        </w:r>
        <w:r w:rsidRPr="00712806">
          <w:rPr>
            <w:rStyle w:val="Hyperlink"/>
          </w:rPr>
          <w:t>https://www.vernier.com/files/manuals/gdx-hd/gdx-hd.pdf</w:t>
        </w:r>
        <w:r>
          <w:fldChar w:fldCharType="end"/>
        </w:r>
        <w:r>
          <w:t xml:space="preserve"> , 24.02.2023.</w:t>
        </w:r>
      </w:ins>
    </w:p>
    <w:p w14:paraId="642ED9CB" w14:textId="12DA94E9" w:rsidR="00F41196" w:rsidRPr="00A962DC" w:rsidRDefault="001529E5">
      <w:pPr>
        <w:spacing w:before="0" w:after="160" w:line="259" w:lineRule="auto"/>
        <w:jc w:val="left"/>
      </w:pPr>
      <w:r w:rsidRPr="00A962DC">
        <w:br w:type="page"/>
      </w:r>
      <w:commentRangeEnd w:id="2669"/>
      <w:r w:rsidR="00D40F12" w:rsidRPr="00A962DC">
        <w:rPr>
          <w:rStyle w:val="CommentReference"/>
        </w:rPr>
        <w:commentReference w:id="2669"/>
      </w:r>
    </w:p>
    <w:p w14:paraId="642ED9CC" w14:textId="77777777" w:rsidR="00F41196" w:rsidRPr="00A962DC" w:rsidRDefault="001529E5" w:rsidP="003D4D80">
      <w:pPr>
        <w:pStyle w:val="Heading1"/>
      </w:pPr>
      <w:bookmarkStart w:id="2685" w:name="_Toc126618654"/>
      <w:bookmarkStart w:id="2686" w:name="_Toc128310703"/>
      <w:r w:rsidRPr="00A962DC">
        <w:lastRenderedPageBreak/>
        <w:t>Popis slika</w:t>
      </w:r>
      <w:bookmarkEnd w:id="2685"/>
      <w:bookmarkEnd w:id="2686"/>
    </w:p>
    <w:bookmarkStart w:id="2687" w:name="_heading=h.23ckvvd" w:colFirst="0" w:colLast="0"/>
    <w:bookmarkEnd w:id="2687"/>
    <w:p w14:paraId="78A930E1" w14:textId="2732C7A1" w:rsidR="00344581" w:rsidRDefault="00CC2002">
      <w:pPr>
        <w:pStyle w:val="TableofFigures"/>
        <w:tabs>
          <w:tab w:val="right" w:leader="dot" w:pos="9016"/>
        </w:tabs>
        <w:rPr>
          <w:rFonts w:asciiTheme="minorHAnsi" w:eastAsiaTheme="minorEastAsia" w:hAnsiTheme="minorHAnsi" w:cstheme="minorBidi"/>
          <w:noProof/>
          <w:sz w:val="22"/>
          <w:szCs w:val="22"/>
        </w:rPr>
      </w:pPr>
      <w:r w:rsidRPr="00A962DC">
        <w:fldChar w:fldCharType="begin"/>
      </w:r>
      <w:r w:rsidRPr="00A962DC">
        <w:instrText xml:space="preserve"> TOC \h \z \c "Slika" </w:instrText>
      </w:r>
      <w:r w:rsidRPr="00A962DC">
        <w:fldChar w:fldCharType="separate"/>
      </w:r>
      <w:hyperlink w:anchor="_Toc127409799" w:history="1"/>
    </w:p>
    <w:p w14:paraId="0DC50E78" w14:textId="7B956FB6"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"https://d.docs.live.net/69d3b2950e9a9cba/Radna%20površina/UMSG3_2023_britvic%20i%20stef%20dio%20rjesen%20(1).docx" \l "_Toc127409800" </w:instrText>
      </w:r>
      <w:r>
        <w:rPr>
          <w:rStyle w:val="Hyperlink"/>
        </w:rPr>
      </w:r>
      <w:r>
        <w:rPr>
          <w:rStyle w:val="Hyperlink"/>
        </w:rPr>
        <w:fldChar w:fldCharType="separate"/>
      </w:r>
      <w:r w:rsidR="00344581" w:rsidRPr="00353967">
        <w:rPr>
          <w:rStyle w:val="Hyperlink"/>
          <w:noProof/>
        </w:rPr>
        <w:t xml:space="preserve">Slika </w:t>
      </w:r>
      <w:ins w:id="2688" w:author="Windows User" w:date="2023-02-21T22:23:00Z">
        <w:r w:rsidR="00D70413">
          <w:rPr>
            <w:rStyle w:val="Hyperlink"/>
            <w:noProof/>
          </w:rPr>
          <w:t>2</w:t>
        </w:r>
      </w:ins>
      <w:del w:id="2689" w:author="Windows User" w:date="2023-02-21T22:23:00Z">
        <w:r w:rsidR="00344581" w:rsidRPr="00353967" w:rsidDel="00D70413">
          <w:rPr>
            <w:rStyle w:val="Hyperlink"/>
            <w:noProof/>
          </w:rPr>
          <w:delText>3</w:delText>
        </w:r>
      </w:del>
      <w:r w:rsidR="00344581" w:rsidRPr="00353967">
        <w:rPr>
          <w:rStyle w:val="Hyperlink"/>
          <w:noProof/>
        </w:rPr>
        <w:t>.1 Kalibracijsk</w:t>
      </w:r>
      <w:r w:rsidR="00CE2032">
        <w:rPr>
          <w:rStyle w:val="Hyperlink"/>
          <w:noProof/>
        </w:rPr>
        <w:t>e</w:t>
      </w:r>
      <w:r w:rsidR="00344581" w:rsidRPr="00353967">
        <w:rPr>
          <w:rStyle w:val="Hyperlink"/>
          <w:noProof/>
        </w:rPr>
        <w:t xml:space="preserve"> sil</w:t>
      </w:r>
      <w:r w:rsidR="00CE2032">
        <w:rPr>
          <w:rStyle w:val="Hyperlink"/>
          <w:noProof/>
        </w:rPr>
        <w:t>e</w:t>
      </w:r>
      <w:r w:rsidR="00344581" w:rsidRPr="00353967">
        <w:rPr>
          <w:rStyle w:val="Hyperlink"/>
          <w:noProof/>
        </w:rPr>
        <w:t xml:space="preserve"> od 20N</w:t>
      </w:r>
      <w:r w:rsidR="00CE2032">
        <w:rPr>
          <w:rStyle w:val="Hyperlink"/>
          <w:noProof/>
        </w:rPr>
        <w:t>, 50N, 150N i 550 N</w:t>
      </w:r>
      <w:r w:rsidR="00344581">
        <w:rPr>
          <w:noProof/>
          <w:webHidden/>
        </w:rPr>
        <w:tab/>
      </w:r>
      <w:r w:rsidR="00181A89">
        <w:rPr>
          <w:noProof/>
          <w:webHidden/>
        </w:rPr>
        <w:t>7</w:t>
      </w:r>
      <w:r>
        <w:rPr>
          <w:noProof/>
        </w:rPr>
        <w:fldChar w:fldCharType="end"/>
      </w:r>
    </w:p>
    <w:p w14:paraId="75AA2831" w14:textId="2EEB9BB8"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"_Toc127409804" </w:instrText>
      </w:r>
      <w:r>
        <w:rPr>
          <w:rStyle w:val="Hyperlink"/>
        </w:rPr>
      </w:r>
      <w:r>
        <w:rPr>
          <w:rStyle w:val="Hyperlink"/>
        </w:rPr>
        <w:fldChar w:fldCharType="separate"/>
      </w:r>
      <w:r w:rsidR="00344581" w:rsidRPr="00353967">
        <w:rPr>
          <w:rStyle w:val="Hyperlink"/>
          <w:noProof/>
        </w:rPr>
        <w:t xml:space="preserve">Slika </w:t>
      </w:r>
      <w:ins w:id="2690" w:author="Windows User" w:date="2023-02-21T22:23:00Z">
        <w:r w:rsidR="00D70413">
          <w:rPr>
            <w:rStyle w:val="Hyperlink"/>
            <w:noProof/>
          </w:rPr>
          <w:t>2</w:t>
        </w:r>
      </w:ins>
      <w:del w:id="2691" w:author="Windows User" w:date="2023-02-21T22:23:00Z">
        <w:r w:rsidR="00344581" w:rsidRPr="00353967" w:rsidDel="00D70413">
          <w:rPr>
            <w:rStyle w:val="Hyperlink"/>
            <w:noProof/>
          </w:rPr>
          <w:delText>3</w:delText>
        </w:r>
      </w:del>
      <w:r w:rsidR="00344581" w:rsidRPr="00353967">
        <w:rPr>
          <w:rStyle w:val="Hyperlink"/>
          <w:noProof/>
        </w:rPr>
        <w:t>.</w:t>
      </w:r>
      <w:r w:rsidR="00CE2032">
        <w:rPr>
          <w:rStyle w:val="Hyperlink"/>
          <w:noProof/>
        </w:rPr>
        <w:t>2</w:t>
      </w:r>
      <w:r w:rsidR="00344581" w:rsidRPr="00353967">
        <w:rPr>
          <w:rStyle w:val="Hyperlink"/>
          <w:noProof/>
        </w:rPr>
        <w:t xml:space="preserve"> Vernier go direct dinamometar</w:t>
      </w:r>
      <w:r w:rsidR="00344581">
        <w:rPr>
          <w:noProof/>
          <w:webHidden/>
        </w:rPr>
        <w:tab/>
      </w:r>
      <w:r w:rsidR="00181A89">
        <w:rPr>
          <w:noProof/>
          <w:webHidden/>
        </w:rPr>
        <w:t>8</w:t>
      </w:r>
      <w:r>
        <w:rPr>
          <w:noProof/>
        </w:rPr>
        <w:fldChar w:fldCharType="end"/>
      </w:r>
    </w:p>
    <w:p w14:paraId="1BD4E64D" w14:textId="513F0617"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"_Toc127409805" </w:instrText>
      </w:r>
      <w:r>
        <w:rPr>
          <w:rStyle w:val="Hyperlink"/>
        </w:rPr>
      </w:r>
      <w:r>
        <w:rPr>
          <w:rStyle w:val="Hyperlink"/>
        </w:rPr>
        <w:fldChar w:fldCharType="separate"/>
      </w:r>
      <w:r w:rsidR="00344581" w:rsidRPr="00353967">
        <w:rPr>
          <w:rStyle w:val="Hyperlink"/>
          <w:noProof/>
        </w:rPr>
        <w:t xml:space="preserve">Slika </w:t>
      </w:r>
      <w:ins w:id="2692" w:author="Windows User" w:date="2023-02-21T22:23:00Z">
        <w:r w:rsidR="00D70413">
          <w:rPr>
            <w:rStyle w:val="Hyperlink"/>
            <w:noProof/>
          </w:rPr>
          <w:t>2</w:t>
        </w:r>
      </w:ins>
      <w:del w:id="2693" w:author="Windows User" w:date="2023-02-21T22:23:00Z">
        <w:r w:rsidR="00344581" w:rsidRPr="00353967" w:rsidDel="00D70413">
          <w:rPr>
            <w:rStyle w:val="Hyperlink"/>
            <w:noProof/>
          </w:rPr>
          <w:delText>3</w:delText>
        </w:r>
      </w:del>
      <w:r w:rsidR="00344581" w:rsidRPr="00353967">
        <w:rPr>
          <w:rStyle w:val="Hyperlink"/>
          <w:noProof/>
        </w:rPr>
        <w:t>.</w:t>
      </w:r>
      <w:r w:rsidR="00CE2032">
        <w:rPr>
          <w:rStyle w:val="Hyperlink"/>
          <w:noProof/>
        </w:rPr>
        <w:t>3</w:t>
      </w:r>
      <w:r w:rsidR="00344581" w:rsidRPr="00353967">
        <w:rPr>
          <w:rStyle w:val="Hyperlink"/>
          <w:noProof/>
        </w:rPr>
        <w:t xml:space="preserve"> Graf polinomne aproksimacije</w:t>
      </w:r>
      <w:r w:rsidR="00344581">
        <w:rPr>
          <w:noProof/>
          <w:webHidden/>
        </w:rPr>
        <w:tab/>
      </w:r>
      <w:r w:rsidR="00344581">
        <w:rPr>
          <w:noProof/>
          <w:webHidden/>
        </w:rPr>
        <w:fldChar w:fldCharType="begin"/>
      </w:r>
      <w:r w:rsidR="00344581">
        <w:rPr>
          <w:noProof/>
          <w:webHidden/>
        </w:rPr>
        <w:instrText xml:space="preserve"> PAGEREF _Toc127409805 \h </w:instrText>
      </w:r>
      <w:r w:rsidR="00344581">
        <w:rPr>
          <w:noProof/>
          <w:webHidden/>
        </w:rPr>
      </w:r>
      <w:r w:rsidR="00344581">
        <w:rPr>
          <w:noProof/>
          <w:webHidden/>
        </w:rPr>
        <w:fldChar w:fldCharType="separate"/>
      </w:r>
      <w:r w:rsidR="00344581">
        <w:rPr>
          <w:noProof/>
          <w:webHidden/>
        </w:rPr>
        <w:t>1</w:t>
      </w:r>
      <w:r w:rsidR="00181A89">
        <w:rPr>
          <w:noProof/>
          <w:webHidden/>
        </w:rPr>
        <w:t>2</w:t>
      </w:r>
      <w:r w:rsidR="00344581">
        <w:rPr>
          <w:noProof/>
          <w:webHidden/>
        </w:rPr>
        <w:fldChar w:fldCharType="end"/>
      </w:r>
      <w:r>
        <w:rPr>
          <w:noProof/>
        </w:rPr>
        <w:fldChar w:fldCharType="end"/>
      </w:r>
    </w:p>
    <w:p w14:paraId="5193CD3F" w14:textId="79D9753F"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"_Toc127409806" </w:instrText>
      </w:r>
      <w:r>
        <w:rPr>
          <w:rStyle w:val="Hyperlink"/>
        </w:rPr>
      </w:r>
      <w:r>
        <w:rPr>
          <w:rStyle w:val="Hyperlink"/>
        </w:rPr>
        <w:fldChar w:fldCharType="separate"/>
      </w:r>
      <w:r w:rsidR="00344581" w:rsidRPr="00353967">
        <w:rPr>
          <w:rStyle w:val="Hyperlink"/>
          <w:noProof/>
        </w:rPr>
        <w:t xml:space="preserve">Slika </w:t>
      </w:r>
      <w:ins w:id="2694" w:author="Windows User" w:date="2023-02-21T22:23:00Z">
        <w:r w:rsidR="00D70413">
          <w:rPr>
            <w:rStyle w:val="Hyperlink"/>
            <w:noProof/>
          </w:rPr>
          <w:t>3</w:t>
        </w:r>
      </w:ins>
      <w:del w:id="2695" w:author="Windows User" w:date="2023-02-21T22:23:00Z">
        <w:r w:rsidR="00344581" w:rsidRPr="00353967" w:rsidDel="00D70413">
          <w:rPr>
            <w:rStyle w:val="Hyperlink"/>
            <w:noProof/>
          </w:rPr>
          <w:delText>4</w:delText>
        </w:r>
      </w:del>
      <w:r w:rsidR="00344581" w:rsidRPr="00353967">
        <w:rPr>
          <w:rStyle w:val="Hyperlink"/>
          <w:noProof/>
        </w:rPr>
        <w:t>.1 Blok dijagram Shimmer3 senzora [1].</w:t>
      </w:r>
      <w:r w:rsidR="00344581">
        <w:rPr>
          <w:noProof/>
          <w:webHidden/>
        </w:rPr>
        <w:tab/>
      </w:r>
      <w:r w:rsidR="00344581">
        <w:rPr>
          <w:noProof/>
          <w:webHidden/>
        </w:rPr>
        <w:fldChar w:fldCharType="begin"/>
      </w:r>
      <w:r w:rsidR="00344581">
        <w:rPr>
          <w:noProof/>
          <w:webHidden/>
        </w:rPr>
        <w:instrText xml:space="preserve"> PAGEREF _Toc127409806 \h </w:instrText>
      </w:r>
      <w:r w:rsidR="00344581">
        <w:rPr>
          <w:noProof/>
          <w:webHidden/>
        </w:rPr>
      </w:r>
      <w:r w:rsidR="00344581">
        <w:rPr>
          <w:noProof/>
          <w:webHidden/>
        </w:rPr>
        <w:fldChar w:fldCharType="separate"/>
      </w:r>
      <w:r w:rsidR="00344581">
        <w:rPr>
          <w:noProof/>
          <w:webHidden/>
        </w:rPr>
        <w:t>1</w:t>
      </w:r>
      <w:r w:rsidR="00181A89">
        <w:rPr>
          <w:noProof/>
          <w:webHidden/>
        </w:rPr>
        <w:t>7</w:t>
      </w:r>
      <w:r w:rsidR="00344581">
        <w:rPr>
          <w:noProof/>
          <w:webHidden/>
        </w:rPr>
        <w:fldChar w:fldCharType="end"/>
      </w:r>
      <w:r>
        <w:rPr>
          <w:noProof/>
        </w:rPr>
        <w:fldChar w:fldCharType="end"/>
      </w:r>
    </w:p>
    <w:p w14:paraId="2E35C959" w14:textId="2673EA60"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"_Toc127409807" </w:instrText>
      </w:r>
      <w:r>
        <w:rPr>
          <w:rStyle w:val="Hyperlink"/>
        </w:rPr>
      </w:r>
      <w:r>
        <w:rPr>
          <w:rStyle w:val="Hyperlink"/>
        </w:rPr>
        <w:fldChar w:fldCharType="separate"/>
      </w:r>
      <w:r w:rsidR="00344581" w:rsidRPr="00353967">
        <w:rPr>
          <w:rStyle w:val="Hyperlink"/>
          <w:noProof/>
        </w:rPr>
        <w:t xml:space="preserve">Slika </w:t>
      </w:r>
      <w:ins w:id="2696" w:author="Windows User" w:date="2023-02-21T22:23:00Z">
        <w:r w:rsidR="00D70413">
          <w:rPr>
            <w:rStyle w:val="Hyperlink"/>
            <w:noProof/>
          </w:rPr>
          <w:t>3</w:t>
        </w:r>
      </w:ins>
      <w:del w:id="2697" w:author="Windows User" w:date="2023-02-21T22:23:00Z">
        <w:r w:rsidR="00344581" w:rsidRPr="00353967" w:rsidDel="00D70413">
          <w:rPr>
            <w:rStyle w:val="Hyperlink"/>
            <w:noProof/>
          </w:rPr>
          <w:delText>4</w:delText>
        </w:r>
      </w:del>
      <w:r w:rsidR="00344581" w:rsidRPr="00353967">
        <w:rPr>
          <w:rStyle w:val="Hyperlink"/>
          <w:noProof/>
        </w:rPr>
        <w:t>.2 Na slici je vidljivo da manja brzina uzorkovanja podataka lošije aproksimira ulazni signal, a veća bolje. [2]</w:t>
      </w:r>
      <w:r w:rsidR="00344581">
        <w:rPr>
          <w:noProof/>
          <w:webHidden/>
        </w:rPr>
        <w:tab/>
      </w:r>
      <w:r w:rsidR="00344581">
        <w:rPr>
          <w:noProof/>
          <w:webHidden/>
        </w:rPr>
        <w:fldChar w:fldCharType="begin"/>
      </w:r>
      <w:r w:rsidR="00344581">
        <w:rPr>
          <w:noProof/>
          <w:webHidden/>
        </w:rPr>
        <w:instrText xml:space="preserve"> PAGEREF _Toc127409807 \h </w:instrText>
      </w:r>
      <w:r w:rsidR="00344581">
        <w:rPr>
          <w:noProof/>
          <w:webHidden/>
        </w:rPr>
      </w:r>
      <w:r w:rsidR="00344581">
        <w:rPr>
          <w:noProof/>
          <w:webHidden/>
        </w:rPr>
        <w:fldChar w:fldCharType="separate"/>
      </w:r>
      <w:r w:rsidR="00344581">
        <w:rPr>
          <w:noProof/>
          <w:webHidden/>
        </w:rPr>
        <w:t>1</w:t>
      </w:r>
      <w:r w:rsidR="00181A89">
        <w:rPr>
          <w:noProof/>
          <w:webHidden/>
        </w:rPr>
        <w:t>8</w:t>
      </w:r>
      <w:r w:rsidR="00344581">
        <w:rPr>
          <w:noProof/>
          <w:webHidden/>
        </w:rPr>
        <w:fldChar w:fldCharType="end"/>
      </w:r>
      <w:r>
        <w:rPr>
          <w:noProof/>
        </w:rPr>
        <w:fldChar w:fldCharType="end"/>
      </w:r>
    </w:p>
    <w:p w14:paraId="607A1E8B" w14:textId="47F31B59"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"_Toc127409808" </w:instrText>
      </w:r>
      <w:r>
        <w:rPr>
          <w:rStyle w:val="Hyperlink"/>
        </w:rPr>
      </w:r>
      <w:r>
        <w:rPr>
          <w:rStyle w:val="Hyperlink"/>
        </w:rPr>
        <w:fldChar w:fldCharType="separate"/>
      </w:r>
      <w:r w:rsidR="00344581" w:rsidRPr="00353967">
        <w:rPr>
          <w:rStyle w:val="Hyperlink"/>
          <w:noProof/>
        </w:rPr>
        <w:t xml:space="preserve">Slika </w:t>
      </w:r>
      <w:ins w:id="2698" w:author="Windows User" w:date="2023-02-21T22:24:00Z">
        <w:r w:rsidR="00D70413">
          <w:rPr>
            <w:rStyle w:val="Hyperlink"/>
            <w:noProof/>
          </w:rPr>
          <w:t>4</w:t>
        </w:r>
      </w:ins>
      <w:del w:id="2699" w:author="Windows User" w:date="2023-02-21T22:24:00Z">
        <w:r w:rsidR="00344581" w:rsidRPr="00353967" w:rsidDel="00D70413">
          <w:rPr>
            <w:rStyle w:val="Hyperlink"/>
            <w:noProof/>
          </w:rPr>
          <w:delText>5</w:delText>
        </w:r>
      </w:del>
      <w:r w:rsidR="00344581" w:rsidRPr="00353967">
        <w:rPr>
          <w:rStyle w:val="Hyperlink"/>
          <w:noProof/>
        </w:rPr>
        <w:t>.1 Flexor Digitorum Profundus. Najutjecajniji mišić pri stisku šake [10].</w:t>
      </w:r>
      <w:r w:rsidR="00344581">
        <w:rPr>
          <w:noProof/>
          <w:webHidden/>
        </w:rPr>
        <w:tab/>
      </w:r>
      <w:r w:rsidR="00344581">
        <w:rPr>
          <w:noProof/>
          <w:webHidden/>
        </w:rPr>
        <w:fldChar w:fldCharType="begin"/>
      </w:r>
      <w:r w:rsidR="00344581">
        <w:rPr>
          <w:noProof/>
          <w:webHidden/>
        </w:rPr>
        <w:instrText xml:space="preserve"> PAGEREF _Toc127409808 \h </w:instrText>
      </w:r>
      <w:r w:rsidR="00344581">
        <w:rPr>
          <w:noProof/>
          <w:webHidden/>
        </w:rPr>
      </w:r>
      <w:r w:rsidR="00344581">
        <w:rPr>
          <w:noProof/>
          <w:webHidden/>
        </w:rPr>
        <w:fldChar w:fldCharType="separate"/>
      </w:r>
      <w:r w:rsidR="00344581">
        <w:rPr>
          <w:noProof/>
          <w:webHidden/>
        </w:rPr>
        <w:t>1</w:t>
      </w:r>
      <w:r w:rsidR="00181A89">
        <w:rPr>
          <w:noProof/>
          <w:webHidden/>
        </w:rPr>
        <w:t>9</w:t>
      </w:r>
      <w:r w:rsidR="00344581">
        <w:rPr>
          <w:noProof/>
          <w:webHidden/>
        </w:rPr>
        <w:fldChar w:fldCharType="end"/>
      </w:r>
      <w:r>
        <w:rPr>
          <w:noProof/>
        </w:rPr>
        <w:fldChar w:fldCharType="end"/>
      </w:r>
    </w:p>
    <w:p w14:paraId="47F291B6" w14:textId="546D0131"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"_Toc127409809" </w:instrText>
      </w:r>
      <w:r>
        <w:rPr>
          <w:rStyle w:val="Hyperlink"/>
        </w:rPr>
      </w:r>
      <w:r>
        <w:rPr>
          <w:rStyle w:val="Hyperlink"/>
        </w:rPr>
        <w:fldChar w:fldCharType="separate"/>
      </w:r>
      <w:r w:rsidR="00344581" w:rsidRPr="00353967">
        <w:rPr>
          <w:rStyle w:val="Hyperlink"/>
          <w:noProof/>
        </w:rPr>
        <w:t xml:space="preserve">Slika </w:t>
      </w:r>
      <w:ins w:id="2700" w:author="Windows User" w:date="2023-02-21T22:24:00Z">
        <w:r w:rsidR="00D70413">
          <w:rPr>
            <w:rStyle w:val="Hyperlink"/>
            <w:noProof/>
          </w:rPr>
          <w:t>4</w:t>
        </w:r>
      </w:ins>
      <w:del w:id="2701" w:author="Windows User" w:date="2023-02-21T22:24:00Z">
        <w:r w:rsidR="00344581" w:rsidRPr="00353967" w:rsidDel="00D70413">
          <w:rPr>
            <w:rStyle w:val="Hyperlink"/>
            <w:noProof/>
          </w:rPr>
          <w:delText>5</w:delText>
        </w:r>
      </w:del>
      <w:r w:rsidR="00344581" w:rsidRPr="00353967">
        <w:rPr>
          <w:rStyle w:val="Hyperlink"/>
          <w:noProof/>
        </w:rPr>
        <w:t>.2 Pozicija 1</w:t>
      </w:r>
      <w:r w:rsidR="00344581">
        <w:rPr>
          <w:noProof/>
          <w:webHidden/>
        </w:rPr>
        <w:tab/>
      </w:r>
      <w:r w:rsidR="00181A89">
        <w:rPr>
          <w:noProof/>
          <w:webHidden/>
        </w:rPr>
        <w:t>20</w:t>
      </w:r>
      <w:r>
        <w:rPr>
          <w:noProof/>
        </w:rPr>
        <w:fldChar w:fldCharType="end"/>
      </w:r>
    </w:p>
    <w:p w14:paraId="3FCCDD71" w14:textId="74D3A929"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"_Toc127409810" </w:instrText>
      </w:r>
      <w:r>
        <w:rPr>
          <w:rStyle w:val="Hyperlink"/>
        </w:rPr>
      </w:r>
      <w:r>
        <w:rPr>
          <w:rStyle w:val="Hyperlink"/>
        </w:rPr>
        <w:fldChar w:fldCharType="separate"/>
      </w:r>
      <w:r w:rsidR="00344581" w:rsidRPr="00353967">
        <w:rPr>
          <w:rStyle w:val="Hyperlink"/>
          <w:noProof/>
        </w:rPr>
        <w:t xml:space="preserve">Slika </w:t>
      </w:r>
      <w:ins w:id="2702" w:author="Windows User" w:date="2023-02-21T22:24:00Z">
        <w:r w:rsidR="00D70413">
          <w:rPr>
            <w:rStyle w:val="Hyperlink"/>
            <w:noProof/>
          </w:rPr>
          <w:t>4</w:t>
        </w:r>
      </w:ins>
      <w:del w:id="2703" w:author="Windows User" w:date="2023-02-21T22:24:00Z">
        <w:r w:rsidR="00344581" w:rsidRPr="00353967" w:rsidDel="00D70413">
          <w:rPr>
            <w:rStyle w:val="Hyperlink"/>
            <w:noProof/>
          </w:rPr>
          <w:delText>5</w:delText>
        </w:r>
      </w:del>
      <w:r w:rsidR="00344581" w:rsidRPr="00353967">
        <w:rPr>
          <w:rStyle w:val="Hyperlink"/>
          <w:noProof/>
        </w:rPr>
        <w:t>.3 Pozicija 2.</w:t>
      </w:r>
      <w:r w:rsidR="00344581">
        <w:rPr>
          <w:noProof/>
          <w:webHidden/>
        </w:rPr>
        <w:tab/>
      </w:r>
      <w:r w:rsidR="00181A89">
        <w:rPr>
          <w:noProof/>
          <w:webHidden/>
        </w:rPr>
        <w:t>20</w:t>
      </w:r>
      <w:r>
        <w:rPr>
          <w:noProof/>
        </w:rPr>
        <w:fldChar w:fldCharType="end"/>
      </w:r>
    </w:p>
    <w:p w14:paraId="3158083A" w14:textId="770D8D77"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"_Toc127409811" </w:instrText>
      </w:r>
      <w:r>
        <w:rPr>
          <w:rStyle w:val="Hyperlink"/>
        </w:rPr>
      </w:r>
      <w:r>
        <w:rPr>
          <w:rStyle w:val="Hyperlink"/>
        </w:rPr>
        <w:fldChar w:fldCharType="separate"/>
      </w:r>
      <w:r w:rsidR="00344581" w:rsidRPr="00353967">
        <w:rPr>
          <w:rStyle w:val="Hyperlink"/>
          <w:noProof/>
        </w:rPr>
        <w:t xml:space="preserve">Slika </w:t>
      </w:r>
      <w:ins w:id="2704" w:author="Windows User" w:date="2023-02-21T22:24:00Z">
        <w:r w:rsidR="00D70413">
          <w:rPr>
            <w:rStyle w:val="Hyperlink"/>
            <w:noProof/>
          </w:rPr>
          <w:t>4</w:t>
        </w:r>
      </w:ins>
      <w:del w:id="2705" w:author="Windows User" w:date="2023-02-21T22:24:00Z">
        <w:r w:rsidR="00344581" w:rsidRPr="00353967" w:rsidDel="00D70413">
          <w:rPr>
            <w:rStyle w:val="Hyperlink"/>
            <w:noProof/>
          </w:rPr>
          <w:delText>5</w:delText>
        </w:r>
      </w:del>
      <w:r w:rsidR="00344581" w:rsidRPr="00353967">
        <w:rPr>
          <w:rStyle w:val="Hyperlink"/>
          <w:noProof/>
        </w:rPr>
        <w:t>.4 Pozicija 3.</w:t>
      </w:r>
      <w:r w:rsidR="00344581">
        <w:rPr>
          <w:noProof/>
          <w:webHidden/>
        </w:rPr>
        <w:tab/>
      </w:r>
      <w:r w:rsidR="00181A89">
        <w:rPr>
          <w:noProof/>
          <w:webHidden/>
        </w:rPr>
        <w:t>20</w:t>
      </w:r>
      <w:r>
        <w:rPr>
          <w:noProof/>
        </w:rPr>
        <w:fldChar w:fldCharType="end"/>
      </w:r>
    </w:p>
    <w:p w14:paraId="19405A30" w14:textId="5DF90CEF"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"_Toc127409812" </w:instrText>
      </w:r>
      <w:r>
        <w:rPr>
          <w:rStyle w:val="Hyperlink"/>
        </w:rPr>
      </w:r>
      <w:r>
        <w:rPr>
          <w:rStyle w:val="Hyperlink"/>
        </w:rPr>
        <w:fldChar w:fldCharType="separate"/>
      </w:r>
      <w:r w:rsidR="00344581" w:rsidRPr="00353967">
        <w:rPr>
          <w:rStyle w:val="Hyperlink"/>
          <w:noProof/>
        </w:rPr>
        <w:t xml:space="preserve">Slika </w:t>
      </w:r>
      <w:ins w:id="2706" w:author="Windows User" w:date="2023-02-21T22:24:00Z">
        <w:r w:rsidR="00D70413">
          <w:rPr>
            <w:rStyle w:val="Hyperlink"/>
            <w:noProof/>
          </w:rPr>
          <w:t>4</w:t>
        </w:r>
      </w:ins>
      <w:del w:id="2707" w:author="Windows User" w:date="2023-02-21T22:24:00Z">
        <w:r w:rsidR="00344581" w:rsidRPr="00353967" w:rsidDel="00D70413">
          <w:rPr>
            <w:rStyle w:val="Hyperlink"/>
            <w:noProof/>
          </w:rPr>
          <w:delText>5</w:delText>
        </w:r>
      </w:del>
      <w:r w:rsidR="00344581" w:rsidRPr="00353967">
        <w:rPr>
          <w:rStyle w:val="Hyperlink"/>
          <w:noProof/>
        </w:rPr>
        <w:t>.5 Pozicija 4.</w:t>
      </w:r>
      <w:r w:rsidR="00344581">
        <w:rPr>
          <w:noProof/>
          <w:webHidden/>
        </w:rPr>
        <w:tab/>
      </w:r>
      <w:r w:rsidR="00181A89">
        <w:rPr>
          <w:noProof/>
          <w:webHidden/>
        </w:rPr>
        <w:t>21</w:t>
      </w:r>
      <w:r>
        <w:rPr>
          <w:noProof/>
        </w:rPr>
        <w:fldChar w:fldCharType="end"/>
      </w:r>
    </w:p>
    <w:p w14:paraId="54D090FE" w14:textId="36720CA9"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"_Toc127409813" </w:instrText>
      </w:r>
      <w:r>
        <w:rPr>
          <w:rStyle w:val="Hyperlink"/>
        </w:rPr>
      </w:r>
      <w:r>
        <w:rPr>
          <w:rStyle w:val="Hyperlink"/>
        </w:rPr>
        <w:fldChar w:fldCharType="separate"/>
      </w:r>
      <w:r w:rsidR="00344581" w:rsidRPr="00353967">
        <w:rPr>
          <w:rStyle w:val="Hyperlink"/>
          <w:noProof/>
        </w:rPr>
        <w:t xml:space="preserve">Slika </w:t>
      </w:r>
      <w:ins w:id="2708" w:author="Windows User" w:date="2023-02-21T22:24:00Z">
        <w:r w:rsidR="00D70413">
          <w:rPr>
            <w:rStyle w:val="Hyperlink"/>
            <w:noProof/>
          </w:rPr>
          <w:t>4</w:t>
        </w:r>
      </w:ins>
      <w:del w:id="2709" w:author="Windows User" w:date="2023-02-21T22:24:00Z">
        <w:r w:rsidR="00344581" w:rsidRPr="00353967" w:rsidDel="00D70413">
          <w:rPr>
            <w:rStyle w:val="Hyperlink"/>
            <w:noProof/>
          </w:rPr>
          <w:delText>5</w:delText>
        </w:r>
      </w:del>
      <w:r w:rsidR="00344581" w:rsidRPr="00353967">
        <w:rPr>
          <w:rStyle w:val="Hyperlink"/>
          <w:noProof/>
        </w:rPr>
        <w:t>.6 Pozicija 5.</w:t>
      </w:r>
      <w:r w:rsidR="00344581">
        <w:rPr>
          <w:noProof/>
          <w:webHidden/>
        </w:rPr>
        <w:tab/>
      </w:r>
      <w:r w:rsidR="00344581">
        <w:rPr>
          <w:noProof/>
          <w:webHidden/>
        </w:rPr>
        <w:fldChar w:fldCharType="begin"/>
      </w:r>
      <w:r w:rsidR="00344581">
        <w:rPr>
          <w:noProof/>
          <w:webHidden/>
        </w:rPr>
        <w:instrText xml:space="preserve"> PAGEREF _Toc127409813 \h </w:instrText>
      </w:r>
      <w:r w:rsidR="00344581">
        <w:rPr>
          <w:noProof/>
          <w:webHidden/>
        </w:rPr>
      </w:r>
      <w:r w:rsidR="00344581">
        <w:rPr>
          <w:noProof/>
          <w:webHidden/>
        </w:rPr>
        <w:fldChar w:fldCharType="separate"/>
      </w:r>
      <w:r w:rsidR="00344581">
        <w:rPr>
          <w:noProof/>
          <w:webHidden/>
        </w:rPr>
        <w:t>2</w:t>
      </w:r>
      <w:r w:rsidR="00181A89">
        <w:rPr>
          <w:noProof/>
          <w:webHidden/>
        </w:rPr>
        <w:t>1</w:t>
      </w:r>
      <w:r w:rsidR="00344581">
        <w:rPr>
          <w:noProof/>
          <w:webHidden/>
        </w:rPr>
        <w:fldChar w:fldCharType="end"/>
      </w:r>
      <w:r>
        <w:rPr>
          <w:noProof/>
        </w:rPr>
        <w:fldChar w:fldCharType="end"/>
      </w:r>
    </w:p>
    <w:p w14:paraId="60574AE5" w14:textId="1E789674"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"_Toc127409814" </w:instrText>
      </w:r>
      <w:r>
        <w:rPr>
          <w:rStyle w:val="Hyperlink"/>
        </w:rPr>
      </w:r>
      <w:r>
        <w:rPr>
          <w:rStyle w:val="Hyperlink"/>
        </w:rPr>
        <w:fldChar w:fldCharType="separate"/>
      </w:r>
      <w:r w:rsidR="00344581" w:rsidRPr="00353967">
        <w:rPr>
          <w:rStyle w:val="Hyperlink"/>
          <w:noProof/>
        </w:rPr>
        <w:t xml:space="preserve">Slika </w:t>
      </w:r>
      <w:del w:id="2710" w:author="Windows User" w:date="2023-02-21T22:25:00Z">
        <w:r w:rsidR="00181A89" w:rsidDel="00D70413">
          <w:rPr>
            <w:rStyle w:val="Hyperlink"/>
            <w:noProof/>
          </w:rPr>
          <w:delText>6</w:delText>
        </w:r>
      </w:del>
      <w:ins w:id="2711" w:author="Windows User" w:date="2023-02-21T22:25:00Z">
        <w:r w:rsidR="00D70413">
          <w:rPr>
            <w:rStyle w:val="Hyperlink"/>
            <w:noProof/>
          </w:rPr>
          <w:t>5</w:t>
        </w:r>
      </w:ins>
      <w:r w:rsidR="00181A89">
        <w:rPr>
          <w:rStyle w:val="Hyperlink"/>
          <w:noProof/>
        </w:rPr>
        <w:t>.1.</w:t>
      </w:r>
      <w:r w:rsidR="00344581" w:rsidRPr="00353967">
        <w:rPr>
          <w:rStyle w:val="Hyperlink"/>
          <w:noProof/>
        </w:rPr>
        <w:t xml:space="preserve"> </w:t>
      </w:r>
      <w:del w:id="2712" w:author="Windows User" w:date="2023-02-21T22:25:00Z">
        <w:r w:rsidR="00181A89" w:rsidRPr="00181A89" w:rsidDel="00D70413">
          <w:rPr>
            <w:rStyle w:val="Hyperlink"/>
            <w:noProof/>
          </w:rPr>
          <w:delText>Rolling window</w:delText>
        </w:r>
      </w:del>
      <w:ins w:id="2713" w:author="Windows User" w:date="2023-02-21T22:25:00Z">
        <w:r w:rsidR="00D70413">
          <w:rPr>
            <w:rStyle w:val="Hyperlink"/>
            <w:noProof/>
          </w:rPr>
          <w:t>Shematski prikaz procesa</w:t>
        </w:r>
      </w:ins>
      <w:r w:rsidR="00181A89" w:rsidRPr="00181A89">
        <w:rPr>
          <w:rStyle w:val="Hyperlink"/>
          <w:noProof/>
        </w:rPr>
        <w:t xml:space="preserve"> [</w:t>
      </w:r>
      <w:ins w:id="2714" w:author="Windows User" w:date="2023-02-21T22:26:00Z">
        <w:r w:rsidR="00D70413">
          <w:rPr>
            <w:rStyle w:val="Hyperlink"/>
            <w:noProof/>
          </w:rPr>
          <w:t>15</w:t>
        </w:r>
      </w:ins>
      <w:del w:id="2715" w:author="Windows User" w:date="2023-02-21T22:26:00Z">
        <w:r w:rsidR="00181A89" w:rsidRPr="00181A89" w:rsidDel="00D70413">
          <w:rPr>
            <w:rStyle w:val="Hyperlink"/>
            <w:noProof/>
          </w:rPr>
          <w:delText>9</w:delText>
        </w:r>
      </w:del>
      <w:r w:rsidR="00181A89" w:rsidRPr="00181A89">
        <w:rPr>
          <w:rStyle w:val="Hyperlink"/>
          <w:noProof/>
        </w:rPr>
        <w:t>]</w:t>
      </w:r>
      <w:r w:rsidR="00344581">
        <w:rPr>
          <w:noProof/>
          <w:webHidden/>
        </w:rPr>
        <w:tab/>
      </w:r>
      <w:r w:rsidR="00344581">
        <w:rPr>
          <w:noProof/>
          <w:webHidden/>
        </w:rPr>
        <w:fldChar w:fldCharType="begin"/>
      </w:r>
      <w:r w:rsidR="00344581">
        <w:rPr>
          <w:noProof/>
          <w:webHidden/>
        </w:rPr>
        <w:instrText xml:space="preserve"> PAGEREF _Toc127409814 \h </w:instrText>
      </w:r>
      <w:r w:rsidR="00344581">
        <w:rPr>
          <w:noProof/>
          <w:webHidden/>
        </w:rPr>
      </w:r>
      <w:r w:rsidR="00344581">
        <w:rPr>
          <w:noProof/>
          <w:webHidden/>
        </w:rPr>
        <w:fldChar w:fldCharType="separate"/>
      </w:r>
      <w:r w:rsidR="00344581">
        <w:rPr>
          <w:noProof/>
          <w:webHidden/>
        </w:rPr>
        <w:t>2</w:t>
      </w:r>
      <w:r w:rsidR="00DE294C">
        <w:rPr>
          <w:noProof/>
          <w:webHidden/>
        </w:rPr>
        <w:t>6</w:t>
      </w:r>
      <w:r w:rsidR="00344581">
        <w:rPr>
          <w:noProof/>
          <w:webHidden/>
        </w:rPr>
        <w:fldChar w:fldCharType="end"/>
      </w:r>
      <w:r>
        <w:rPr>
          <w:noProof/>
        </w:rPr>
        <w:fldChar w:fldCharType="end"/>
      </w:r>
    </w:p>
    <w:p w14:paraId="0FE11F3E" w14:textId="325F8BD3"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"_Toc127409815" </w:instrText>
      </w:r>
      <w:r>
        <w:rPr>
          <w:rStyle w:val="Hyperlink"/>
        </w:rPr>
      </w:r>
      <w:r>
        <w:rPr>
          <w:rStyle w:val="Hyperlink"/>
        </w:rPr>
        <w:fldChar w:fldCharType="separate"/>
      </w:r>
      <w:r w:rsidR="00344581" w:rsidRPr="00353967">
        <w:rPr>
          <w:rStyle w:val="Hyperlink"/>
          <w:noProof/>
        </w:rPr>
        <w:t xml:space="preserve">Slika </w:t>
      </w:r>
      <w:ins w:id="2716" w:author="Windows User" w:date="2023-02-21T22:26:00Z">
        <w:r w:rsidR="00D70413">
          <w:rPr>
            <w:rStyle w:val="Hyperlink"/>
            <w:noProof/>
          </w:rPr>
          <w:t>5</w:t>
        </w:r>
      </w:ins>
      <w:del w:id="2717" w:author="Windows User" w:date="2023-02-21T22:26:00Z">
        <w:r w:rsidR="00344581" w:rsidRPr="00353967" w:rsidDel="00D70413">
          <w:rPr>
            <w:rStyle w:val="Hyperlink"/>
            <w:noProof/>
          </w:rPr>
          <w:delText>6</w:delText>
        </w:r>
      </w:del>
      <w:r w:rsidR="00344581" w:rsidRPr="00353967">
        <w:rPr>
          <w:rStyle w:val="Hyperlink"/>
          <w:noProof/>
        </w:rPr>
        <w:t>.</w:t>
      </w:r>
      <w:ins w:id="2718" w:author="Windows User" w:date="2023-02-21T22:26:00Z">
        <w:r w:rsidR="00D70413">
          <w:rPr>
            <w:rStyle w:val="Hyperlink"/>
            <w:noProof/>
          </w:rPr>
          <w:t>2</w:t>
        </w:r>
      </w:ins>
      <w:del w:id="2719" w:author="Windows User" w:date="2023-02-21T22:26:00Z">
        <w:r w:rsidR="00344581" w:rsidRPr="00353967" w:rsidDel="00D70413">
          <w:rPr>
            <w:rStyle w:val="Hyperlink"/>
            <w:noProof/>
          </w:rPr>
          <w:delText>1</w:delText>
        </w:r>
      </w:del>
      <w:r w:rsidR="00344581" w:rsidRPr="00353967">
        <w:rPr>
          <w:rStyle w:val="Hyperlink"/>
          <w:noProof/>
        </w:rPr>
        <w:t xml:space="preserve">. </w:t>
      </w:r>
      <w:del w:id="2720" w:author="Windows User" w:date="2023-02-21T22:26:00Z">
        <w:r w:rsidR="00DE294C" w:rsidRPr="00DE294C" w:rsidDel="00D70413">
          <w:rPr>
            <w:rStyle w:val="Hyperlink"/>
            <w:noProof/>
          </w:rPr>
          <w:delText>Odziv mišića podlaktice prilikom stiska šake: mjerene sile u N pomoću dinamometra (narančasto), mjerenje pomoću EMG osjetnika (plavo)</w:delText>
        </w:r>
      </w:del>
      <w:ins w:id="2721" w:author="Windows User" w:date="2023-02-21T22:26:00Z">
        <w:r w:rsidR="00D70413">
          <w:rPr>
            <w:rStyle w:val="Hyperlink"/>
            <w:noProof/>
          </w:rPr>
          <w:t>Rolling window [</w:t>
        </w:r>
        <w:r w:rsidR="00790DCB">
          <w:rPr>
            <w:rStyle w:val="Hyperlink"/>
            <w:noProof/>
          </w:rPr>
          <w:t>9]</w:t>
        </w:r>
      </w:ins>
      <w:r w:rsidR="00344581">
        <w:rPr>
          <w:noProof/>
          <w:webHidden/>
        </w:rPr>
        <w:tab/>
      </w:r>
      <w:r w:rsidR="00344581">
        <w:rPr>
          <w:noProof/>
          <w:webHidden/>
        </w:rPr>
        <w:fldChar w:fldCharType="begin"/>
      </w:r>
      <w:r w:rsidR="00344581">
        <w:rPr>
          <w:noProof/>
          <w:webHidden/>
        </w:rPr>
        <w:instrText xml:space="preserve"> PAGEREF _Toc127409815 \h </w:instrText>
      </w:r>
      <w:r w:rsidR="00344581">
        <w:rPr>
          <w:noProof/>
          <w:webHidden/>
        </w:rPr>
      </w:r>
      <w:r w:rsidR="00344581">
        <w:rPr>
          <w:noProof/>
          <w:webHidden/>
        </w:rPr>
        <w:fldChar w:fldCharType="separate"/>
      </w:r>
      <w:r w:rsidR="00344581">
        <w:rPr>
          <w:noProof/>
          <w:webHidden/>
        </w:rPr>
        <w:t>2</w:t>
      </w:r>
      <w:r w:rsidR="00DE294C">
        <w:rPr>
          <w:noProof/>
          <w:webHidden/>
        </w:rPr>
        <w:t>7</w:t>
      </w:r>
      <w:r w:rsidR="00344581">
        <w:rPr>
          <w:noProof/>
          <w:webHidden/>
        </w:rPr>
        <w:fldChar w:fldCharType="end"/>
      </w:r>
      <w:r>
        <w:rPr>
          <w:noProof/>
        </w:rPr>
        <w:fldChar w:fldCharType="end"/>
      </w:r>
    </w:p>
    <w:p w14:paraId="4A783E27" w14:textId="08C61CB4" w:rsidR="00344581" w:rsidRDefault="00045AD9">
      <w:pPr>
        <w:pStyle w:val="TableofFigures"/>
        <w:tabs>
          <w:tab w:val="right" w:leader="dot" w:pos="9016"/>
        </w:tabs>
        <w:rPr>
          <w:rStyle w:val="Hyperlink"/>
          <w:noProof/>
        </w:rPr>
      </w:pPr>
      <w:r>
        <w:rPr>
          <w:rStyle w:val="Hyperlink"/>
        </w:rPr>
        <w:fldChar w:fldCharType="begin"/>
      </w:r>
      <w:r>
        <w:rPr>
          <w:rStyle w:val="Hyperlink"/>
          <w:noProof/>
        </w:rPr>
        <w:instrText xml:space="preserve"> HYPERLINK \l "_Toc127409816" </w:instrText>
      </w:r>
      <w:r>
        <w:rPr>
          <w:rStyle w:val="Hyperlink"/>
        </w:rPr>
      </w:r>
      <w:r>
        <w:rPr>
          <w:rStyle w:val="Hyperlink"/>
        </w:rPr>
        <w:fldChar w:fldCharType="separate"/>
      </w:r>
      <w:r w:rsidR="00344581" w:rsidRPr="00353967">
        <w:rPr>
          <w:rStyle w:val="Hyperlink"/>
          <w:noProof/>
        </w:rPr>
        <w:t xml:space="preserve">Slika </w:t>
      </w:r>
      <w:ins w:id="2722" w:author="Windows User" w:date="2023-02-21T22:26:00Z">
        <w:r w:rsidR="00790DCB">
          <w:rPr>
            <w:rStyle w:val="Hyperlink"/>
            <w:noProof/>
          </w:rPr>
          <w:t>5</w:t>
        </w:r>
      </w:ins>
      <w:del w:id="2723" w:author="Windows User" w:date="2023-02-21T22:26:00Z">
        <w:r w:rsidR="00344581" w:rsidRPr="00353967" w:rsidDel="00790DCB">
          <w:rPr>
            <w:rStyle w:val="Hyperlink"/>
            <w:noProof/>
          </w:rPr>
          <w:delText>6</w:delText>
        </w:r>
      </w:del>
      <w:r w:rsidR="00344581" w:rsidRPr="00353967">
        <w:rPr>
          <w:rStyle w:val="Hyperlink"/>
          <w:noProof/>
        </w:rPr>
        <w:t>.</w:t>
      </w:r>
      <w:ins w:id="2724" w:author="Windows User" w:date="2023-02-21T22:26:00Z">
        <w:r w:rsidR="00790DCB">
          <w:rPr>
            <w:rStyle w:val="Hyperlink"/>
            <w:noProof/>
          </w:rPr>
          <w:t>3</w:t>
        </w:r>
      </w:ins>
      <w:del w:id="2725" w:author="Windows User" w:date="2023-02-21T22:26:00Z">
        <w:r w:rsidR="00344581" w:rsidRPr="00353967" w:rsidDel="00790DCB">
          <w:rPr>
            <w:rStyle w:val="Hyperlink"/>
            <w:noProof/>
          </w:rPr>
          <w:delText>2</w:delText>
        </w:r>
      </w:del>
      <w:r w:rsidR="00ED0A05">
        <w:rPr>
          <w:rStyle w:val="Hyperlink"/>
          <w:noProof/>
        </w:rPr>
        <w:t xml:space="preserve">. </w:t>
      </w:r>
      <w:r w:rsidR="00ED0A05" w:rsidRPr="004D2148">
        <w:rPr>
          <w:iCs/>
        </w:rPr>
        <w:t>Odziv mišića podlaktice prilikom stiska šake: mjerene sile u N pomoću dinamometra (narančasto), mjerenje pomoću EMG osjetnika (plavo)</w:t>
      </w:r>
      <w:r w:rsidR="00344581">
        <w:rPr>
          <w:noProof/>
          <w:webHidden/>
        </w:rPr>
        <w:tab/>
      </w:r>
      <w:r w:rsidR="00344581">
        <w:rPr>
          <w:noProof/>
          <w:webHidden/>
        </w:rPr>
        <w:fldChar w:fldCharType="begin"/>
      </w:r>
      <w:r w:rsidR="00344581">
        <w:rPr>
          <w:noProof/>
          <w:webHidden/>
        </w:rPr>
        <w:instrText xml:space="preserve"> PAGEREF _Toc127409816 \h </w:instrText>
      </w:r>
      <w:r w:rsidR="00344581">
        <w:rPr>
          <w:noProof/>
          <w:webHidden/>
        </w:rPr>
      </w:r>
      <w:r w:rsidR="00344581">
        <w:rPr>
          <w:noProof/>
          <w:webHidden/>
        </w:rPr>
        <w:fldChar w:fldCharType="separate"/>
      </w:r>
      <w:r w:rsidR="00344581">
        <w:rPr>
          <w:noProof/>
          <w:webHidden/>
        </w:rPr>
        <w:t>27</w:t>
      </w:r>
      <w:r w:rsidR="00344581">
        <w:rPr>
          <w:noProof/>
          <w:webHidden/>
        </w:rPr>
        <w:fldChar w:fldCharType="end"/>
      </w:r>
      <w:r>
        <w:rPr>
          <w:noProof/>
        </w:rPr>
        <w:fldChar w:fldCharType="end"/>
      </w:r>
    </w:p>
    <w:p w14:paraId="5A3E51A0" w14:textId="6788409C" w:rsidR="00CE2032" w:rsidRPr="00FE60C7" w:rsidRDefault="00045AD9">
      <w:pPr>
        <w:pStyle w:val="TableofFigures"/>
        <w:tabs>
          <w:tab w:val="right" w:leader="dot" w:pos="9016"/>
        </w:tabs>
        <w:rPr>
          <w:noProof/>
          <w:color w:val="0563C1" w:themeColor="hyperlink"/>
          <w:u w:val="single"/>
        </w:rPr>
      </w:pPr>
      <w:r>
        <w:rPr>
          <w:rStyle w:val="Hyperlink"/>
        </w:rPr>
        <w:fldChar w:fldCharType="begin"/>
      </w:r>
      <w:r>
        <w:rPr>
          <w:rStyle w:val="Hyperlink"/>
          <w:noProof/>
        </w:rPr>
        <w:instrText xml:space="preserve"> HYPERLINK \l "_Toc127409816" </w:instrText>
      </w:r>
      <w:r>
        <w:rPr>
          <w:rStyle w:val="Hyperlink"/>
        </w:rPr>
      </w:r>
      <w:r>
        <w:rPr>
          <w:rStyle w:val="Hyperlink"/>
        </w:rPr>
        <w:fldChar w:fldCharType="separate"/>
      </w:r>
      <w:r w:rsidR="009477FE" w:rsidRPr="00353967">
        <w:rPr>
          <w:rStyle w:val="Hyperlink"/>
          <w:noProof/>
        </w:rPr>
        <w:t xml:space="preserve">Slika </w:t>
      </w:r>
      <w:ins w:id="2726" w:author="Windows User" w:date="2023-02-21T22:27:00Z">
        <w:r w:rsidR="00790DCB">
          <w:rPr>
            <w:rStyle w:val="Hyperlink"/>
            <w:noProof/>
          </w:rPr>
          <w:t>5</w:t>
        </w:r>
      </w:ins>
      <w:del w:id="2727" w:author="Windows User" w:date="2023-02-21T22:27:00Z">
        <w:r w:rsidR="009477FE" w:rsidRPr="00353967" w:rsidDel="00790DCB">
          <w:rPr>
            <w:rStyle w:val="Hyperlink"/>
            <w:noProof/>
          </w:rPr>
          <w:delText>6</w:delText>
        </w:r>
      </w:del>
      <w:r w:rsidR="009477FE" w:rsidRPr="00353967">
        <w:rPr>
          <w:rStyle w:val="Hyperlink"/>
          <w:noProof/>
        </w:rPr>
        <w:t>.</w:t>
      </w:r>
      <w:ins w:id="2728" w:author="Windows User" w:date="2023-02-21T22:27:00Z">
        <w:r w:rsidR="00790DCB">
          <w:rPr>
            <w:rStyle w:val="Hyperlink"/>
            <w:noProof/>
          </w:rPr>
          <w:t>4</w:t>
        </w:r>
      </w:ins>
      <w:del w:id="2729" w:author="Windows User" w:date="2023-02-21T22:27:00Z">
        <w:r w:rsidR="00DE294C" w:rsidDel="00790DCB">
          <w:rPr>
            <w:rStyle w:val="Hyperlink"/>
            <w:noProof/>
          </w:rPr>
          <w:delText>3</w:delText>
        </w:r>
      </w:del>
      <w:r w:rsidR="009477FE">
        <w:rPr>
          <w:rStyle w:val="Hyperlink"/>
          <w:noProof/>
        </w:rPr>
        <w:t xml:space="preserve">. </w:t>
      </w:r>
      <w:r w:rsidR="00DE294C" w:rsidRPr="00DE294C">
        <w:rPr>
          <w:iCs/>
        </w:rPr>
        <w:t>Prikazuje izmjenu poruka između čvorova (eng. Nodes) i teme (eng. Topic). U našem slučaju događa se komunikacija između računala, dinamometra i senzora.</w:t>
      </w:r>
      <w:r w:rsidR="009477FE">
        <w:rPr>
          <w:noProof/>
          <w:webHidden/>
        </w:rPr>
        <w:tab/>
      </w:r>
      <w:r w:rsidR="009477FE">
        <w:rPr>
          <w:noProof/>
          <w:webHidden/>
        </w:rPr>
        <w:fldChar w:fldCharType="begin"/>
      </w:r>
      <w:r w:rsidR="009477FE">
        <w:rPr>
          <w:noProof/>
          <w:webHidden/>
        </w:rPr>
        <w:instrText xml:space="preserve"> PAGEREF _Toc127409816 \h </w:instrText>
      </w:r>
      <w:r w:rsidR="009477FE">
        <w:rPr>
          <w:noProof/>
          <w:webHidden/>
        </w:rPr>
      </w:r>
      <w:r w:rsidR="009477FE">
        <w:rPr>
          <w:noProof/>
          <w:webHidden/>
        </w:rPr>
        <w:fldChar w:fldCharType="separate"/>
      </w:r>
      <w:r w:rsidR="009477FE">
        <w:rPr>
          <w:noProof/>
          <w:webHidden/>
        </w:rPr>
        <w:t>2</w:t>
      </w:r>
      <w:r w:rsidR="00DE294C">
        <w:rPr>
          <w:noProof/>
          <w:webHidden/>
        </w:rPr>
        <w:t>8</w:t>
      </w:r>
      <w:r w:rsidR="009477FE">
        <w:rPr>
          <w:noProof/>
          <w:webHidden/>
        </w:rPr>
        <w:fldChar w:fldCharType="end"/>
      </w:r>
      <w:r>
        <w:rPr>
          <w:noProof/>
        </w:rPr>
        <w:fldChar w:fldCharType="end"/>
      </w:r>
    </w:p>
    <w:p w14:paraId="01F53397" w14:textId="7C951D6D"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"_Toc127409817" </w:instrText>
      </w:r>
      <w:r>
        <w:rPr>
          <w:rStyle w:val="Hyperlink"/>
        </w:rPr>
      </w:r>
      <w:r>
        <w:rPr>
          <w:rStyle w:val="Hyperlink"/>
        </w:rPr>
        <w:fldChar w:fldCharType="separate"/>
      </w:r>
      <w:r w:rsidR="00344581" w:rsidRPr="00353967">
        <w:rPr>
          <w:rStyle w:val="Hyperlink"/>
          <w:noProof/>
        </w:rPr>
        <w:t xml:space="preserve">Slika </w:t>
      </w:r>
      <w:ins w:id="2730" w:author="Windows User" w:date="2023-02-21T22:27:00Z">
        <w:r w:rsidR="00790DCB">
          <w:rPr>
            <w:rStyle w:val="Hyperlink"/>
            <w:noProof/>
          </w:rPr>
          <w:t>5</w:t>
        </w:r>
      </w:ins>
      <w:del w:id="2731" w:author="Windows User" w:date="2023-02-21T22:27:00Z">
        <w:r w:rsidR="00344581" w:rsidRPr="00353967" w:rsidDel="00790DCB">
          <w:rPr>
            <w:rStyle w:val="Hyperlink"/>
            <w:noProof/>
          </w:rPr>
          <w:delText>6</w:delText>
        </w:r>
      </w:del>
      <w:r w:rsidR="00344581" w:rsidRPr="00353967">
        <w:rPr>
          <w:rStyle w:val="Hyperlink"/>
          <w:noProof/>
        </w:rPr>
        <w:t>.</w:t>
      </w:r>
      <w:ins w:id="2732" w:author="Windows User" w:date="2023-02-21T22:27:00Z">
        <w:r w:rsidR="00790DCB">
          <w:rPr>
            <w:rStyle w:val="Hyperlink"/>
            <w:noProof/>
          </w:rPr>
          <w:t>5</w:t>
        </w:r>
      </w:ins>
      <w:del w:id="2733" w:author="Windows User" w:date="2023-02-21T22:27:00Z">
        <w:r w:rsidR="00DE294C" w:rsidDel="00790DCB">
          <w:rPr>
            <w:rStyle w:val="Hyperlink"/>
            <w:noProof/>
          </w:rPr>
          <w:delText>4</w:delText>
        </w:r>
      </w:del>
      <w:r w:rsidR="00C33D67">
        <w:rPr>
          <w:rStyle w:val="Hyperlink"/>
          <w:noProof/>
        </w:rPr>
        <w:t>.</w:t>
      </w:r>
      <w:r w:rsidR="00344581" w:rsidRPr="00353967">
        <w:rPr>
          <w:rStyle w:val="Hyperlink"/>
          <w:noProof/>
        </w:rPr>
        <w:t xml:space="preserve"> Primjer neporavnatih podataka</w:t>
      </w:r>
      <w:r w:rsidR="00344581">
        <w:rPr>
          <w:noProof/>
          <w:webHidden/>
        </w:rPr>
        <w:tab/>
      </w:r>
      <w:r w:rsidR="00344581">
        <w:rPr>
          <w:noProof/>
          <w:webHidden/>
        </w:rPr>
        <w:fldChar w:fldCharType="begin"/>
      </w:r>
      <w:r w:rsidR="00344581">
        <w:rPr>
          <w:noProof/>
          <w:webHidden/>
        </w:rPr>
        <w:instrText xml:space="preserve"> PAGEREF _Toc127409817 \h </w:instrText>
      </w:r>
      <w:r w:rsidR="00344581">
        <w:rPr>
          <w:noProof/>
          <w:webHidden/>
        </w:rPr>
      </w:r>
      <w:r w:rsidR="00344581">
        <w:rPr>
          <w:noProof/>
          <w:webHidden/>
        </w:rPr>
        <w:fldChar w:fldCharType="separate"/>
      </w:r>
      <w:r w:rsidR="00344581">
        <w:rPr>
          <w:noProof/>
          <w:webHidden/>
        </w:rPr>
        <w:t>28</w:t>
      </w:r>
      <w:r w:rsidR="00344581">
        <w:rPr>
          <w:noProof/>
          <w:webHidden/>
        </w:rPr>
        <w:fldChar w:fldCharType="end"/>
      </w:r>
      <w:r>
        <w:rPr>
          <w:noProof/>
        </w:rPr>
        <w:fldChar w:fldCharType="end"/>
      </w:r>
    </w:p>
    <w:p w14:paraId="36C8DE08" w14:textId="5964366D"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"_Toc127409818" </w:instrText>
      </w:r>
      <w:r>
        <w:rPr>
          <w:rStyle w:val="Hyperlink"/>
        </w:rPr>
      </w:r>
      <w:r>
        <w:rPr>
          <w:rStyle w:val="Hyperlink"/>
        </w:rPr>
        <w:fldChar w:fldCharType="separate"/>
      </w:r>
      <w:r w:rsidR="00344581" w:rsidRPr="00353967">
        <w:rPr>
          <w:rStyle w:val="Hyperlink"/>
          <w:noProof/>
        </w:rPr>
        <w:t xml:space="preserve">Slika </w:t>
      </w:r>
      <w:ins w:id="2734" w:author="Windows User" w:date="2023-02-21T22:27:00Z">
        <w:r w:rsidR="00790DCB">
          <w:rPr>
            <w:rStyle w:val="Hyperlink"/>
            <w:noProof/>
          </w:rPr>
          <w:t>5</w:t>
        </w:r>
      </w:ins>
      <w:del w:id="2735" w:author="Windows User" w:date="2023-02-21T22:27:00Z">
        <w:r w:rsidR="00344581" w:rsidRPr="00353967" w:rsidDel="00790DCB">
          <w:rPr>
            <w:rStyle w:val="Hyperlink"/>
            <w:noProof/>
          </w:rPr>
          <w:delText>6</w:delText>
        </w:r>
      </w:del>
      <w:r w:rsidR="00344581" w:rsidRPr="00353967">
        <w:rPr>
          <w:rStyle w:val="Hyperlink"/>
          <w:noProof/>
        </w:rPr>
        <w:t>.</w:t>
      </w:r>
      <w:ins w:id="2736" w:author="Windows User" w:date="2023-02-21T22:27:00Z">
        <w:r w:rsidR="00790DCB">
          <w:rPr>
            <w:rStyle w:val="Hyperlink"/>
            <w:noProof/>
          </w:rPr>
          <w:t>6</w:t>
        </w:r>
      </w:ins>
      <w:del w:id="2737" w:author="Windows User" w:date="2023-02-21T22:27:00Z">
        <w:r w:rsidR="00DE294C" w:rsidDel="00790DCB">
          <w:rPr>
            <w:rStyle w:val="Hyperlink"/>
            <w:noProof/>
          </w:rPr>
          <w:delText>5</w:delText>
        </w:r>
      </w:del>
      <w:r w:rsidR="00344581" w:rsidRPr="00353967">
        <w:rPr>
          <w:rStyle w:val="Hyperlink"/>
          <w:noProof/>
        </w:rPr>
        <w:t xml:space="preserve"> Poravnati parametri</w:t>
      </w:r>
      <w:r w:rsidR="00344581">
        <w:rPr>
          <w:noProof/>
          <w:webHidden/>
        </w:rPr>
        <w:tab/>
      </w:r>
      <w:r w:rsidR="00344581">
        <w:rPr>
          <w:noProof/>
          <w:webHidden/>
        </w:rPr>
        <w:fldChar w:fldCharType="begin"/>
      </w:r>
      <w:r w:rsidR="00344581">
        <w:rPr>
          <w:noProof/>
          <w:webHidden/>
        </w:rPr>
        <w:instrText xml:space="preserve"> PAGEREF _Toc127409818 \h </w:instrText>
      </w:r>
      <w:r w:rsidR="00344581">
        <w:rPr>
          <w:noProof/>
          <w:webHidden/>
        </w:rPr>
      </w:r>
      <w:r w:rsidR="00344581">
        <w:rPr>
          <w:noProof/>
          <w:webHidden/>
        </w:rPr>
        <w:fldChar w:fldCharType="separate"/>
      </w:r>
      <w:r w:rsidR="00344581">
        <w:rPr>
          <w:noProof/>
          <w:webHidden/>
        </w:rPr>
        <w:t>29</w:t>
      </w:r>
      <w:r w:rsidR="00344581">
        <w:rPr>
          <w:noProof/>
          <w:webHidden/>
        </w:rPr>
        <w:fldChar w:fldCharType="end"/>
      </w:r>
      <w:r>
        <w:rPr>
          <w:noProof/>
        </w:rPr>
        <w:fldChar w:fldCharType="end"/>
      </w:r>
    </w:p>
    <w:p w14:paraId="52FA98E6" w14:textId="6118C739"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"_Toc127409819" </w:instrText>
      </w:r>
      <w:r>
        <w:rPr>
          <w:rStyle w:val="Hyperlink"/>
        </w:rPr>
      </w:r>
      <w:r>
        <w:rPr>
          <w:rStyle w:val="Hyperlink"/>
        </w:rPr>
        <w:fldChar w:fldCharType="separate"/>
      </w:r>
      <w:r w:rsidR="00344581" w:rsidRPr="00353967">
        <w:rPr>
          <w:rStyle w:val="Hyperlink"/>
          <w:noProof/>
        </w:rPr>
        <w:t xml:space="preserve">Slika </w:t>
      </w:r>
      <w:ins w:id="2738" w:author="Windows User" w:date="2023-02-21T22:27:00Z">
        <w:r w:rsidR="00790DCB">
          <w:rPr>
            <w:rStyle w:val="Hyperlink"/>
            <w:noProof/>
          </w:rPr>
          <w:t>5</w:t>
        </w:r>
      </w:ins>
      <w:del w:id="2739" w:author="Windows User" w:date="2023-02-21T22:27:00Z">
        <w:r w:rsidR="00344581" w:rsidRPr="00353967" w:rsidDel="00790DCB">
          <w:rPr>
            <w:rStyle w:val="Hyperlink"/>
            <w:noProof/>
          </w:rPr>
          <w:delText>6</w:delText>
        </w:r>
      </w:del>
      <w:r w:rsidR="00344581" w:rsidRPr="00353967">
        <w:rPr>
          <w:rStyle w:val="Hyperlink"/>
          <w:noProof/>
        </w:rPr>
        <w:t>.</w:t>
      </w:r>
      <w:ins w:id="2740" w:author="Windows User" w:date="2023-02-21T22:27:00Z">
        <w:r w:rsidR="00790DCB">
          <w:rPr>
            <w:rStyle w:val="Hyperlink"/>
            <w:noProof/>
          </w:rPr>
          <w:t>7</w:t>
        </w:r>
      </w:ins>
      <w:del w:id="2741" w:author="Windows User" w:date="2023-02-21T22:27:00Z">
        <w:r w:rsidR="00DE294C" w:rsidDel="00790DCB">
          <w:rPr>
            <w:rStyle w:val="Hyperlink"/>
            <w:noProof/>
          </w:rPr>
          <w:delText>6</w:delText>
        </w:r>
      </w:del>
      <w:r w:rsidR="00344581" w:rsidRPr="00353967">
        <w:rPr>
          <w:rStyle w:val="Hyperlink"/>
          <w:noProof/>
        </w:rPr>
        <w:t xml:space="preserve"> Ovisnost maksimalne korelacije o </w:t>
      </w:r>
      <w:del w:id="2742" w:author="Windows User" w:date="2023-02-21T22:27:00Z">
        <w:r w:rsidR="00344581" w:rsidRPr="00353967" w:rsidDel="00790DCB">
          <w:rPr>
            <w:rStyle w:val="Hyperlink"/>
            <w:noProof/>
          </w:rPr>
          <w:delText xml:space="preserve">parametrima </w:delText>
        </w:r>
      </w:del>
      <w:ins w:id="2743" w:author="Windows User" w:date="2023-02-21T22:27:00Z">
        <w:r w:rsidR="00790DCB">
          <w:rPr>
            <w:rStyle w:val="Hyperlink"/>
            <w:noProof/>
          </w:rPr>
          <w:t>faktoru zaglađivanja, pomičnom prozoru i vremenu kašnjenja</w:t>
        </w:r>
        <w:r w:rsidR="00790DCB" w:rsidRPr="00353967">
          <w:rPr>
            <w:rStyle w:val="Hyperlink"/>
            <w:noProof/>
          </w:rPr>
          <w:t xml:space="preserve"> </w:t>
        </w:r>
      </w:ins>
      <w:r w:rsidR="00344581" w:rsidRPr="00353967">
        <w:rPr>
          <w:rStyle w:val="Hyperlink"/>
          <w:noProof/>
        </w:rPr>
        <w:t>za jedan set podataka</w:t>
      </w:r>
      <w:r w:rsidR="00344581">
        <w:rPr>
          <w:noProof/>
          <w:webHidden/>
        </w:rPr>
        <w:tab/>
      </w:r>
      <w:r w:rsidR="00344581">
        <w:rPr>
          <w:noProof/>
          <w:webHidden/>
        </w:rPr>
        <w:fldChar w:fldCharType="begin"/>
      </w:r>
      <w:r w:rsidR="00344581">
        <w:rPr>
          <w:noProof/>
          <w:webHidden/>
        </w:rPr>
        <w:instrText xml:space="preserve"> PAGEREF _Toc127409819 \h </w:instrText>
      </w:r>
      <w:r w:rsidR="00344581">
        <w:rPr>
          <w:noProof/>
          <w:webHidden/>
        </w:rPr>
      </w:r>
      <w:r w:rsidR="00344581">
        <w:rPr>
          <w:noProof/>
          <w:webHidden/>
        </w:rPr>
        <w:fldChar w:fldCharType="separate"/>
      </w:r>
      <w:r w:rsidR="00344581">
        <w:rPr>
          <w:noProof/>
          <w:webHidden/>
        </w:rPr>
        <w:t>31</w:t>
      </w:r>
      <w:r w:rsidR="00344581">
        <w:rPr>
          <w:noProof/>
          <w:webHidden/>
        </w:rPr>
        <w:fldChar w:fldCharType="end"/>
      </w:r>
      <w:r>
        <w:rPr>
          <w:noProof/>
        </w:rPr>
        <w:fldChar w:fldCharType="end"/>
      </w:r>
    </w:p>
    <w:p w14:paraId="72C87EAD" w14:textId="43F4E2C0" w:rsidR="00344581" w:rsidRDefault="00045AD9">
      <w:pPr>
        <w:pStyle w:val="TableofFigures"/>
        <w:tabs>
          <w:tab w:val="right" w:leader="dot" w:pos="9016"/>
        </w:tabs>
        <w:rPr>
          <w:rFonts w:asciiTheme="minorHAnsi" w:eastAsiaTheme="minorEastAsia" w:hAnsiTheme="minorHAnsi" w:cstheme="minorBidi"/>
          <w:noProof/>
          <w:sz w:val="22"/>
          <w:szCs w:val="22"/>
        </w:rPr>
      </w:pPr>
      <w:r>
        <w:rPr>
          <w:rStyle w:val="Hyperlink"/>
        </w:rPr>
        <w:fldChar w:fldCharType="begin"/>
      </w:r>
      <w:r>
        <w:rPr>
          <w:rStyle w:val="Hyperlink"/>
          <w:noProof/>
        </w:rPr>
        <w:instrText xml:space="preserve"> HYPERLINK \l "_Toc127409820" </w:instrText>
      </w:r>
      <w:r>
        <w:rPr>
          <w:rStyle w:val="Hyperlink"/>
        </w:rPr>
      </w:r>
      <w:r>
        <w:rPr>
          <w:rStyle w:val="Hyperlink"/>
        </w:rPr>
        <w:fldChar w:fldCharType="separate"/>
      </w:r>
      <w:r w:rsidR="00344581" w:rsidRPr="00353967">
        <w:rPr>
          <w:rStyle w:val="Hyperlink"/>
          <w:noProof/>
        </w:rPr>
        <w:t xml:space="preserve">Slika </w:t>
      </w:r>
      <w:ins w:id="2744" w:author="Windows User" w:date="2023-02-21T22:28:00Z">
        <w:r w:rsidR="00790DCB">
          <w:rPr>
            <w:rStyle w:val="Hyperlink"/>
            <w:noProof/>
          </w:rPr>
          <w:t>5</w:t>
        </w:r>
      </w:ins>
      <w:del w:id="2745" w:author="Windows User" w:date="2023-02-21T22:28:00Z">
        <w:r w:rsidR="00344581" w:rsidRPr="00353967" w:rsidDel="00790DCB">
          <w:rPr>
            <w:rStyle w:val="Hyperlink"/>
            <w:noProof/>
          </w:rPr>
          <w:delText>6</w:delText>
        </w:r>
      </w:del>
      <w:r w:rsidR="00344581" w:rsidRPr="00353967">
        <w:rPr>
          <w:rStyle w:val="Hyperlink"/>
          <w:noProof/>
        </w:rPr>
        <w:t>.</w:t>
      </w:r>
      <w:ins w:id="2746" w:author="Windows User" w:date="2023-02-21T22:28:00Z">
        <w:r w:rsidR="00790DCB">
          <w:rPr>
            <w:rStyle w:val="Hyperlink"/>
            <w:noProof/>
          </w:rPr>
          <w:t>8</w:t>
        </w:r>
      </w:ins>
      <w:del w:id="2747" w:author="Windows User" w:date="2023-02-21T22:28:00Z">
        <w:r w:rsidR="00DE294C" w:rsidDel="00790DCB">
          <w:rPr>
            <w:rStyle w:val="Hyperlink"/>
            <w:noProof/>
          </w:rPr>
          <w:delText>7</w:delText>
        </w:r>
        <w:r w:rsidR="00344581" w:rsidRPr="00353967" w:rsidDel="00790DCB">
          <w:rPr>
            <w:rStyle w:val="Hyperlink"/>
            <w:noProof/>
          </w:rPr>
          <w:delText xml:space="preserve"> Pročišćeni</w:delText>
        </w:r>
      </w:del>
      <w:r w:rsidR="00344581" w:rsidRPr="00353967">
        <w:rPr>
          <w:rStyle w:val="Hyperlink"/>
          <w:noProof/>
        </w:rPr>
        <w:t xml:space="preserve"> </w:t>
      </w:r>
      <w:ins w:id="2748" w:author="Windows User" w:date="2023-02-21T22:29:00Z">
        <w:r w:rsidR="00790DCB">
          <w:rPr>
            <w:rStyle w:val="Hyperlink"/>
            <w:noProof/>
          </w:rPr>
          <w:t>S</w:t>
        </w:r>
      </w:ins>
      <w:del w:id="2749" w:author="Windows User" w:date="2023-02-21T22:29:00Z">
        <w:r w:rsidR="00344581" w:rsidRPr="00353967" w:rsidDel="00790DCB">
          <w:rPr>
            <w:rStyle w:val="Hyperlink"/>
            <w:noProof/>
          </w:rPr>
          <w:delText>s</w:delText>
        </w:r>
      </w:del>
      <w:r w:rsidR="00344581" w:rsidRPr="00353967">
        <w:rPr>
          <w:rStyle w:val="Hyperlink"/>
          <w:noProof/>
        </w:rPr>
        <w:t>ignal</w:t>
      </w:r>
      <w:ins w:id="2750" w:author="Windows User" w:date="2023-02-21T22:29:00Z">
        <w:r w:rsidR="00790DCB">
          <w:rPr>
            <w:rStyle w:val="Hyperlink"/>
            <w:noProof/>
          </w:rPr>
          <w:t>i</w:t>
        </w:r>
      </w:ins>
      <w:r w:rsidR="00344581" w:rsidRPr="00353967">
        <w:rPr>
          <w:rStyle w:val="Hyperlink"/>
          <w:noProof/>
        </w:rPr>
        <w:t xml:space="preserve"> za optimalne parametre</w:t>
      </w:r>
      <w:ins w:id="2751" w:author="Windows User" w:date="2023-02-21T22:29:00Z">
        <w:r w:rsidR="00790DCB">
          <w:rPr>
            <w:rStyle w:val="Hyperlink"/>
            <w:noProof/>
          </w:rPr>
          <w:t xml:space="preserve"> nefiltrirani signal, poravnati signal, zaglađeni signal i stisak šake</w:t>
        </w:r>
      </w:ins>
      <w:r w:rsidR="00344581">
        <w:rPr>
          <w:noProof/>
          <w:webHidden/>
        </w:rPr>
        <w:tab/>
      </w:r>
      <w:r w:rsidR="00344581">
        <w:rPr>
          <w:noProof/>
          <w:webHidden/>
        </w:rPr>
        <w:fldChar w:fldCharType="begin"/>
      </w:r>
      <w:r w:rsidR="00344581">
        <w:rPr>
          <w:noProof/>
          <w:webHidden/>
        </w:rPr>
        <w:instrText xml:space="preserve"> PAGEREF _Toc127409820 \h </w:instrText>
      </w:r>
      <w:r w:rsidR="00344581">
        <w:rPr>
          <w:noProof/>
          <w:webHidden/>
        </w:rPr>
      </w:r>
      <w:r w:rsidR="00344581">
        <w:rPr>
          <w:noProof/>
          <w:webHidden/>
        </w:rPr>
        <w:fldChar w:fldCharType="separate"/>
      </w:r>
      <w:r w:rsidR="00344581">
        <w:rPr>
          <w:noProof/>
          <w:webHidden/>
        </w:rPr>
        <w:t>32</w:t>
      </w:r>
      <w:r w:rsidR="00344581">
        <w:rPr>
          <w:noProof/>
          <w:webHidden/>
        </w:rPr>
        <w:fldChar w:fldCharType="end"/>
      </w:r>
      <w:r>
        <w:rPr>
          <w:noProof/>
        </w:rPr>
        <w:fldChar w:fldCharType="end"/>
      </w:r>
    </w:p>
    <w:p w14:paraId="10B0ABDC" w14:textId="683B6736" w:rsidR="00344581" w:rsidRDefault="00045AD9">
      <w:pPr>
        <w:pStyle w:val="TableofFigures"/>
        <w:tabs>
          <w:tab w:val="right" w:leader="dot" w:pos="9016"/>
        </w:tabs>
        <w:rPr>
          <w:rStyle w:val="Hyperlink"/>
          <w:noProof/>
        </w:rPr>
      </w:pPr>
      <w:r>
        <w:rPr>
          <w:rStyle w:val="Hyperlink"/>
        </w:rPr>
        <w:lastRenderedPageBreak/>
        <w:fldChar w:fldCharType="begin"/>
      </w:r>
      <w:r>
        <w:rPr>
          <w:rStyle w:val="Hyperlink"/>
          <w:noProof/>
        </w:rPr>
        <w:instrText xml:space="preserve"> HYPERLINK \l "_Toc127409821" </w:instrText>
      </w:r>
      <w:r>
        <w:rPr>
          <w:rStyle w:val="Hyperlink"/>
        </w:rPr>
      </w:r>
      <w:r>
        <w:rPr>
          <w:rStyle w:val="Hyperlink"/>
        </w:rPr>
        <w:fldChar w:fldCharType="separate"/>
      </w:r>
      <w:r w:rsidR="00344581" w:rsidRPr="00353967">
        <w:rPr>
          <w:rStyle w:val="Hyperlink"/>
          <w:noProof/>
        </w:rPr>
        <w:t xml:space="preserve">Slika </w:t>
      </w:r>
      <w:ins w:id="2752" w:author="Windows User" w:date="2023-02-21T22:31:00Z">
        <w:r w:rsidR="00790DCB">
          <w:rPr>
            <w:rStyle w:val="Hyperlink"/>
            <w:noProof/>
          </w:rPr>
          <w:t>5</w:t>
        </w:r>
      </w:ins>
      <w:del w:id="2753" w:author="Windows User" w:date="2023-02-21T22:31:00Z">
        <w:r w:rsidR="00344581" w:rsidRPr="00353967" w:rsidDel="00790DCB">
          <w:rPr>
            <w:rStyle w:val="Hyperlink"/>
            <w:noProof/>
          </w:rPr>
          <w:delText>6</w:delText>
        </w:r>
      </w:del>
      <w:r w:rsidR="00344581" w:rsidRPr="00353967">
        <w:rPr>
          <w:rStyle w:val="Hyperlink"/>
          <w:noProof/>
        </w:rPr>
        <w:t>.</w:t>
      </w:r>
      <w:ins w:id="2754" w:author="Windows User" w:date="2023-02-21T22:31:00Z">
        <w:r w:rsidR="00790DCB">
          <w:rPr>
            <w:rStyle w:val="Hyperlink"/>
            <w:noProof/>
          </w:rPr>
          <w:t>9</w:t>
        </w:r>
      </w:ins>
      <w:del w:id="2755" w:author="Windows User" w:date="2023-02-21T22:31:00Z">
        <w:r w:rsidR="00DE294C" w:rsidDel="00790DCB">
          <w:rPr>
            <w:rStyle w:val="Hyperlink"/>
            <w:noProof/>
          </w:rPr>
          <w:delText>8</w:delText>
        </w:r>
      </w:del>
      <w:r w:rsidR="00344581" w:rsidRPr="00353967">
        <w:rPr>
          <w:rStyle w:val="Hyperlink"/>
          <w:noProof/>
        </w:rPr>
        <w:t xml:space="preserve"> </w:t>
      </w:r>
      <w:r w:rsidR="00A54907">
        <w:rPr>
          <w:rStyle w:val="Hyperlink"/>
          <w:noProof/>
        </w:rPr>
        <w:t>Vektor od 250 nasumičnih generiranih vrijednosti od 0 do 1 dok je nulta pozicija uvijek 0</w:t>
      </w:r>
      <w:r w:rsidR="00344581">
        <w:rPr>
          <w:noProof/>
          <w:webHidden/>
        </w:rPr>
        <w:tab/>
      </w:r>
      <w:r w:rsidR="00344581">
        <w:rPr>
          <w:noProof/>
          <w:webHidden/>
        </w:rPr>
        <w:fldChar w:fldCharType="begin"/>
      </w:r>
      <w:r w:rsidR="00344581">
        <w:rPr>
          <w:noProof/>
          <w:webHidden/>
        </w:rPr>
        <w:instrText xml:space="preserve"> PAGEREF _Toc127409821 \h </w:instrText>
      </w:r>
      <w:r w:rsidR="00344581">
        <w:rPr>
          <w:noProof/>
          <w:webHidden/>
        </w:rPr>
      </w:r>
      <w:r w:rsidR="00344581">
        <w:rPr>
          <w:noProof/>
          <w:webHidden/>
        </w:rPr>
        <w:fldChar w:fldCharType="separate"/>
      </w:r>
      <w:r w:rsidR="00344581">
        <w:rPr>
          <w:noProof/>
          <w:webHidden/>
        </w:rPr>
        <w:t>33</w:t>
      </w:r>
      <w:r w:rsidR="00344581">
        <w:rPr>
          <w:noProof/>
          <w:webHidden/>
        </w:rPr>
        <w:fldChar w:fldCharType="end"/>
      </w:r>
      <w:r>
        <w:rPr>
          <w:noProof/>
        </w:rPr>
        <w:fldChar w:fldCharType="end"/>
      </w:r>
    </w:p>
    <w:p w14:paraId="0A44C8BD" w14:textId="7BD7CA33" w:rsidR="00DE294C" w:rsidRPr="00FE60C7" w:rsidDel="00790DCB" w:rsidRDefault="00DE294C" w:rsidP="00FE60C7">
      <w:pPr>
        <w:rPr>
          <w:del w:id="2756" w:author="Windows User" w:date="2023-02-21T22:32:00Z"/>
        </w:rPr>
      </w:pPr>
      <w:del w:id="2757" w:author="Windows User" w:date="2023-02-21T22:32:00Z">
        <w:r w:rsidRPr="00DE294C" w:rsidDel="00790DCB">
          <w:delText xml:space="preserve">Slika </w:delText>
        </w:r>
        <w:r w:rsidDel="00790DCB">
          <w:delText>6.9</w:delText>
        </w:r>
        <w:r w:rsidRPr="00DE294C" w:rsidDel="00790DCB">
          <w:delText xml:space="preserve"> </w:delText>
        </w:r>
        <w:r w:rsidDel="00790DCB">
          <w:delText>Shematski prikaz procesa [15]...............................................................................</w:delText>
        </w:r>
        <w:r w:rsidRPr="00DE294C" w:rsidDel="00790DCB">
          <w:delText>.</w:delText>
        </w:r>
        <w:r w:rsidRPr="00DE294C" w:rsidDel="00790DCB">
          <w:rPr>
            <w:webHidden/>
          </w:rPr>
          <w:tab/>
        </w:r>
        <w:r w:rsidDel="00790DCB">
          <w:rPr>
            <w:webHidden/>
          </w:rPr>
          <w:delText>.3</w:delText>
        </w:r>
        <w:r w:rsidRPr="00DE294C" w:rsidDel="00790DCB">
          <w:rPr>
            <w:webHidden/>
          </w:rPr>
          <w:fldChar w:fldCharType="begin"/>
        </w:r>
        <w:r w:rsidRPr="00DE294C" w:rsidDel="00790DCB">
          <w:rPr>
            <w:webHidden/>
          </w:rPr>
          <w:delInstrText xml:space="preserve"> PAGEREF _Toc127409799 \h </w:delInstrText>
        </w:r>
        <w:r w:rsidRPr="00DE294C" w:rsidDel="00790DCB">
          <w:rPr>
            <w:webHidden/>
          </w:rPr>
        </w:r>
        <w:r w:rsidRPr="00DE294C" w:rsidDel="00790DCB">
          <w:rPr>
            <w:webHidden/>
          </w:rPr>
          <w:fldChar w:fldCharType="separate"/>
        </w:r>
        <w:r w:rsidRPr="00DE294C" w:rsidDel="00790DCB">
          <w:rPr>
            <w:webHidden/>
          </w:rPr>
          <w:delText>4</w:delText>
        </w:r>
        <w:r w:rsidRPr="00DE294C" w:rsidDel="00790DCB">
          <w:rPr>
            <w:webHidden/>
          </w:rPr>
          <w:fldChar w:fldCharType="end"/>
        </w:r>
      </w:del>
    </w:p>
    <w:p w14:paraId="642ED9E1" w14:textId="59E742F0" w:rsidR="00F41196" w:rsidRPr="00A962DC" w:rsidRDefault="00CC2002">
      <w:r w:rsidRPr="00A962DC">
        <w:fldChar w:fldCharType="end"/>
      </w:r>
    </w:p>
    <w:tbl>
      <w:tblPr>
        <w:tblStyle w:val="TableGrid"/>
        <w:tblW w:w="0" w:type="auto"/>
        <w:tblLook w:val="04A0" w:firstRow="1" w:lastRow="0" w:firstColumn="1" w:lastColumn="0" w:noHBand="0" w:noVBand="1"/>
      </w:tblPr>
      <w:tblGrid>
        <w:gridCol w:w="4508"/>
        <w:gridCol w:w="4508"/>
      </w:tblGrid>
      <w:tr w:rsidR="00934F15" w14:paraId="46C1592D" w14:textId="77777777" w:rsidTr="00FE60C7">
        <w:tc>
          <w:tcPr>
            <w:tcW w:w="9016" w:type="dxa"/>
            <w:gridSpan w:val="2"/>
            <w:vAlign w:val="center"/>
          </w:tcPr>
          <w:p w14:paraId="6C60559D" w14:textId="4D238AEC" w:rsidR="00934F15" w:rsidRDefault="00934F15" w:rsidP="00FE60C7">
            <w:pPr>
              <w:jc w:val="center"/>
            </w:pPr>
            <w:commentRangeStart w:id="2758"/>
            <w:r>
              <w:t>Tablica doprinosa</w:t>
            </w:r>
            <w:commentRangeEnd w:id="2758"/>
            <w:r w:rsidR="001143E2">
              <w:rPr>
                <w:rStyle w:val="CommentReference"/>
              </w:rPr>
              <w:commentReference w:id="2758"/>
            </w:r>
          </w:p>
        </w:tc>
      </w:tr>
      <w:tr w:rsidR="00934F15" w14:paraId="5D4CC7D1" w14:textId="77777777" w:rsidTr="00FE60C7">
        <w:tc>
          <w:tcPr>
            <w:tcW w:w="4508" w:type="dxa"/>
            <w:vAlign w:val="center"/>
          </w:tcPr>
          <w:p w14:paraId="0286F7FB" w14:textId="252EE45A" w:rsidR="00934F15" w:rsidRDefault="00934F15" w:rsidP="00FE60C7">
            <w:pPr>
              <w:jc w:val="center"/>
            </w:pPr>
            <w:r>
              <w:t>Luciano Kostelac</w:t>
            </w:r>
          </w:p>
        </w:tc>
        <w:tc>
          <w:tcPr>
            <w:tcW w:w="4508" w:type="dxa"/>
            <w:vAlign w:val="center"/>
          </w:tcPr>
          <w:p w14:paraId="0EE4097D" w14:textId="228894F2" w:rsidR="00934F15" w:rsidRDefault="00737075" w:rsidP="00FE60C7">
            <w:pPr>
              <w:jc w:val="center"/>
            </w:pPr>
            <w:r>
              <w:t xml:space="preserve">Umjeravanje dinamometra, </w:t>
            </w:r>
            <w:r w:rsidR="00D95469">
              <w:t xml:space="preserve">provedba ispitivanja, spajanje seminara, </w:t>
            </w:r>
          </w:p>
        </w:tc>
      </w:tr>
      <w:tr w:rsidR="00934F15" w14:paraId="290B6968" w14:textId="77777777" w:rsidTr="00FE60C7">
        <w:tc>
          <w:tcPr>
            <w:tcW w:w="4508" w:type="dxa"/>
            <w:vAlign w:val="center"/>
          </w:tcPr>
          <w:p w14:paraId="659A91BD" w14:textId="28807E59" w:rsidR="00934F15" w:rsidRDefault="00934F15" w:rsidP="00FE60C7">
            <w:pPr>
              <w:jc w:val="center"/>
            </w:pPr>
            <w:r>
              <w:t xml:space="preserve">Luka </w:t>
            </w:r>
            <w:proofErr w:type="spellStart"/>
            <w:r>
              <w:t>Zvonarek</w:t>
            </w:r>
            <w:proofErr w:type="spellEnd"/>
          </w:p>
        </w:tc>
        <w:tc>
          <w:tcPr>
            <w:tcW w:w="4508" w:type="dxa"/>
            <w:vAlign w:val="center"/>
          </w:tcPr>
          <w:p w14:paraId="75D5E051" w14:textId="7CFFFD06" w:rsidR="00934F15" w:rsidRDefault="0011340F" w:rsidP="00FE60C7">
            <w:pPr>
              <w:jc w:val="center"/>
            </w:pPr>
            <w:r>
              <w:t>Obrada podataka</w:t>
            </w:r>
            <w:r w:rsidR="00737075">
              <w:t>, umjeravanje dinamometra, provedba ispitivanja</w:t>
            </w:r>
          </w:p>
        </w:tc>
      </w:tr>
      <w:tr w:rsidR="00934F15" w14:paraId="17E058AB" w14:textId="77777777" w:rsidTr="00FE60C7">
        <w:tc>
          <w:tcPr>
            <w:tcW w:w="4508" w:type="dxa"/>
            <w:vAlign w:val="center"/>
          </w:tcPr>
          <w:p w14:paraId="35D77680" w14:textId="01FC7657" w:rsidR="00934F15" w:rsidRDefault="00934F15" w:rsidP="00FE60C7">
            <w:pPr>
              <w:jc w:val="center"/>
            </w:pPr>
            <w:r>
              <w:t>Mato Štefanac</w:t>
            </w:r>
          </w:p>
        </w:tc>
        <w:tc>
          <w:tcPr>
            <w:tcW w:w="4508" w:type="dxa"/>
            <w:vAlign w:val="center"/>
          </w:tcPr>
          <w:p w14:paraId="25E9DD6D" w14:textId="253EE880" w:rsidR="00934F15" w:rsidRDefault="00B976D3" w:rsidP="00FE60C7">
            <w:pPr>
              <w:jc w:val="center"/>
            </w:pPr>
            <w:r>
              <w:t>Obrada podataka</w:t>
            </w:r>
            <w:r w:rsidR="000A481E">
              <w:t xml:space="preserve">, </w:t>
            </w:r>
            <w:r w:rsidR="001D0F13">
              <w:t>u</w:t>
            </w:r>
            <w:r w:rsidR="000A481E">
              <w:t>mjeravanje dinamometra,</w:t>
            </w:r>
            <w:r w:rsidR="002B7690">
              <w:t xml:space="preserve"> </w:t>
            </w:r>
            <w:r w:rsidR="001D0F13">
              <w:t>provedba ispitivanja</w:t>
            </w:r>
          </w:p>
        </w:tc>
      </w:tr>
      <w:tr w:rsidR="00934F15" w14:paraId="39923FD1" w14:textId="77777777" w:rsidTr="00FE60C7">
        <w:tc>
          <w:tcPr>
            <w:tcW w:w="4508" w:type="dxa"/>
            <w:vAlign w:val="center"/>
          </w:tcPr>
          <w:p w14:paraId="14B66932" w14:textId="2A51128E" w:rsidR="00934F15" w:rsidRDefault="00934F15" w:rsidP="00FE60C7">
            <w:pPr>
              <w:jc w:val="center"/>
            </w:pPr>
            <w:r>
              <w:t>Krunoslav Marenić</w:t>
            </w:r>
          </w:p>
        </w:tc>
        <w:tc>
          <w:tcPr>
            <w:tcW w:w="4508" w:type="dxa"/>
            <w:vAlign w:val="center"/>
          </w:tcPr>
          <w:p w14:paraId="34EE6B2C" w14:textId="64C0295D" w:rsidR="00934F15" w:rsidRDefault="009626DD" w:rsidP="00FE60C7">
            <w:pPr>
              <w:jc w:val="center"/>
            </w:pPr>
            <w:proofErr w:type="spellStart"/>
            <w:r>
              <w:t>sEMG</w:t>
            </w:r>
            <w:proofErr w:type="spellEnd"/>
            <w:r>
              <w:t>, odabir elektroda</w:t>
            </w:r>
          </w:p>
        </w:tc>
      </w:tr>
      <w:tr w:rsidR="00934F15" w14:paraId="2ABEED7E" w14:textId="77777777" w:rsidTr="00FE60C7">
        <w:tc>
          <w:tcPr>
            <w:tcW w:w="4508" w:type="dxa"/>
            <w:vAlign w:val="center"/>
          </w:tcPr>
          <w:p w14:paraId="5AF3EF2C" w14:textId="6A24B82B" w:rsidR="00934F15" w:rsidRDefault="00934F15" w:rsidP="00FE60C7">
            <w:pPr>
              <w:jc w:val="center"/>
            </w:pPr>
            <w:r>
              <w:t>Ivan Britvić</w:t>
            </w:r>
          </w:p>
        </w:tc>
        <w:tc>
          <w:tcPr>
            <w:tcW w:w="4508" w:type="dxa"/>
            <w:vAlign w:val="center"/>
          </w:tcPr>
          <w:p w14:paraId="5B2B6497" w14:textId="6C9D5797" w:rsidR="00934F15" w:rsidRDefault="009626DD" w:rsidP="00FE60C7">
            <w:pPr>
              <w:jc w:val="center"/>
            </w:pPr>
            <w:r>
              <w:t>Dinamometar</w:t>
            </w:r>
            <w:r w:rsidR="006C4D9E">
              <w:t>, odabir elektroda</w:t>
            </w:r>
          </w:p>
        </w:tc>
      </w:tr>
    </w:tbl>
    <w:p w14:paraId="16A81A59" w14:textId="77777777" w:rsidR="006B6B93" w:rsidRDefault="006B6B93" w:rsidP="00FE60C7">
      <w:pPr>
        <w:jc w:val="left"/>
      </w:pPr>
    </w:p>
    <w:p w14:paraId="4A079668" w14:textId="77777777" w:rsidR="006B6B93" w:rsidRDefault="006B6B93" w:rsidP="00FE60C7">
      <w:pPr>
        <w:jc w:val="left"/>
      </w:pPr>
    </w:p>
    <w:p w14:paraId="2021F7F6" w14:textId="77777777" w:rsidR="006B6B93" w:rsidRDefault="006B6B93" w:rsidP="00FE60C7">
      <w:pPr>
        <w:jc w:val="left"/>
      </w:pPr>
    </w:p>
    <w:p w14:paraId="52326C96" w14:textId="77777777" w:rsidR="006B6B93" w:rsidRDefault="006B6B93" w:rsidP="00FE60C7">
      <w:pPr>
        <w:jc w:val="left"/>
      </w:pPr>
    </w:p>
    <w:p w14:paraId="737C969F" w14:textId="77777777" w:rsidR="006B6B93" w:rsidRDefault="006B6B93" w:rsidP="00FE60C7">
      <w:pPr>
        <w:jc w:val="left"/>
      </w:pPr>
    </w:p>
    <w:p w14:paraId="0DAB53B1" w14:textId="77777777" w:rsidR="006B6B93" w:rsidRDefault="006B6B93" w:rsidP="00FE60C7">
      <w:pPr>
        <w:jc w:val="left"/>
      </w:pPr>
    </w:p>
    <w:p w14:paraId="00B65F95" w14:textId="77777777" w:rsidR="006B6B93" w:rsidRDefault="006B6B93" w:rsidP="00FE60C7">
      <w:pPr>
        <w:jc w:val="left"/>
      </w:pPr>
    </w:p>
    <w:p w14:paraId="6F7D8608" w14:textId="77777777" w:rsidR="006B6B93" w:rsidRDefault="006B6B93" w:rsidP="00FE60C7">
      <w:pPr>
        <w:jc w:val="left"/>
      </w:pPr>
    </w:p>
    <w:p w14:paraId="3D8BD5DF" w14:textId="77777777" w:rsidR="006B6B93" w:rsidRDefault="006B6B93" w:rsidP="00FE60C7">
      <w:pPr>
        <w:jc w:val="left"/>
      </w:pPr>
    </w:p>
    <w:p w14:paraId="38989FDB" w14:textId="77777777" w:rsidR="006B6B93" w:rsidRDefault="006B6B93" w:rsidP="00FE60C7">
      <w:pPr>
        <w:jc w:val="left"/>
      </w:pPr>
    </w:p>
    <w:p w14:paraId="52397836" w14:textId="77777777" w:rsidR="006B6B93" w:rsidRDefault="006B6B93" w:rsidP="00FE60C7">
      <w:pPr>
        <w:jc w:val="left"/>
      </w:pPr>
    </w:p>
    <w:p w14:paraId="01C59FCA" w14:textId="77777777" w:rsidR="006B6B93" w:rsidRDefault="006B6B93" w:rsidP="00FE60C7">
      <w:pPr>
        <w:jc w:val="left"/>
      </w:pPr>
    </w:p>
    <w:p w14:paraId="158FB8A4" w14:textId="77777777" w:rsidR="006B6B93" w:rsidRDefault="006B6B93" w:rsidP="00FE60C7">
      <w:pPr>
        <w:jc w:val="left"/>
      </w:pPr>
    </w:p>
    <w:p w14:paraId="45AB1E28" w14:textId="77777777" w:rsidR="006B6B93" w:rsidRDefault="006B6B93" w:rsidP="00FE60C7">
      <w:pPr>
        <w:jc w:val="left"/>
      </w:pPr>
    </w:p>
    <w:p w14:paraId="1D846A7E" w14:textId="77777777" w:rsidR="00FE60C7" w:rsidRDefault="00FE60C7" w:rsidP="00FE60C7">
      <w:pPr>
        <w:jc w:val="left"/>
        <w:rPr>
          <w:ins w:id="2759" w:author="Ervin Kamenar" w:date="2023-02-20T13:36:00Z"/>
        </w:rPr>
        <w:sectPr w:rsidR="00FE60C7">
          <w:pgSz w:w="11906" w:h="16838"/>
          <w:pgMar w:top="1440" w:right="1440" w:bottom="1440" w:left="1440" w:header="708" w:footer="708" w:gutter="0"/>
          <w:pgNumType w:start="1"/>
          <w:cols w:space="720"/>
        </w:sectPr>
      </w:pPr>
    </w:p>
    <w:p w14:paraId="62C6BB8B" w14:textId="3F501AEA" w:rsidR="001143E2" w:rsidRDefault="00C41A34" w:rsidP="00C01236">
      <w:pPr>
        <w:pStyle w:val="Heading1"/>
        <w:numPr>
          <w:ilvl w:val="0"/>
          <w:numId w:val="0"/>
        </w:numPr>
        <w:rPr>
          <w:ins w:id="2760" w:author="Windows User" w:date="2023-02-22T00:47:00Z"/>
        </w:rPr>
      </w:pPr>
      <w:bookmarkStart w:id="2761" w:name="_Toc128310704"/>
      <w:r>
        <w:lastRenderedPageBreak/>
        <w:t>10</w:t>
      </w:r>
      <w:r w:rsidR="006B6B93">
        <w:t>.</w:t>
      </w:r>
      <w:r w:rsidR="006B6B93">
        <w:tab/>
        <w:t>Kod</w:t>
      </w:r>
      <w:bookmarkEnd w:id="276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276"/>
      </w:tblGrid>
      <w:tr w:rsidR="00180EA7" w:rsidRPr="00B303C8" w14:paraId="34FE2A2F" w14:textId="77777777" w:rsidTr="00074727">
        <w:trPr>
          <w:tblCellSpacing w:w="15" w:type="dxa"/>
          <w:ins w:id="2762" w:author="Windows User" w:date="2023-02-22T00:47:00Z"/>
        </w:trPr>
        <w:tc>
          <w:tcPr>
            <w:tcW w:w="0" w:type="auto"/>
            <w:vAlign w:val="center"/>
            <w:hideMark/>
          </w:tcPr>
          <w:p w14:paraId="2C2FD446"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2763" w:author="Windows User" w:date="2023-02-22T00:47:00Z"/>
                <w:rFonts w:ascii="Courier New" w:hAnsi="Courier New" w:cs="Courier New"/>
                <w:color w:val="333333"/>
                <w:sz w:val="20"/>
                <w:szCs w:val="20"/>
              </w:rPr>
            </w:pPr>
            <w:ins w:id="2764" w:author="Windows User" w:date="2023-02-22T00:47:00Z">
              <w:r w:rsidRPr="00B303C8">
                <w:rPr>
                  <w:rFonts w:ascii="Courier New" w:hAnsi="Courier New" w:cs="Courier New"/>
                  <w:color w:val="333333"/>
                  <w:sz w:val="20"/>
                  <w:szCs w:val="20"/>
                </w:rPr>
                <w:t>1</w:t>
              </w:r>
            </w:ins>
          </w:p>
          <w:p w14:paraId="41EF5593"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2765" w:author="Windows User" w:date="2023-02-22T00:47:00Z"/>
                <w:rFonts w:ascii="Courier New" w:hAnsi="Courier New" w:cs="Courier New"/>
                <w:color w:val="333333"/>
                <w:sz w:val="20"/>
                <w:szCs w:val="20"/>
              </w:rPr>
            </w:pPr>
            <w:ins w:id="2766" w:author="Windows User" w:date="2023-02-22T00:47:00Z">
              <w:r w:rsidRPr="00B303C8">
                <w:rPr>
                  <w:rFonts w:ascii="Courier New" w:hAnsi="Courier New" w:cs="Courier New"/>
                  <w:color w:val="333333"/>
                  <w:sz w:val="20"/>
                  <w:szCs w:val="20"/>
                </w:rPr>
                <w:t>2</w:t>
              </w:r>
            </w:ins>
          </w:p>
          <w:p w14:paraId="15B2C192"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2767" w:author="Windows User" w:date="2023-02-22T00:47:00Z"/>
                <w:rFonts w:ascii="Courier New" w:hAnsi="Courier New" w:cs="Courier New"/>
                <w:color w:val="333333"/>
                <w:sz w:val="20"/>
                <w:szCs w:val="20"/>
              </w:rPr>
            </w:pPr>
            <w:ins w:id="2768" w:author="Windows User" w:date="2023-02-22T00:47:00Z">
              <w:r w:rsidRPr="00B303C8">
                <w:rPr>
                  <w:rFonts w:ascii="Courier New" w:hAnsi="Courier New" w:cs="Courier New"/>
                  <w:color w:val="333333"/>
                  <w:sz w:val="20"/>
                  <w:szCs w:val="20"/>
                </w:rPr>
                <w:t>3</w:t>
              </w:r>
            </w:ins>
          </w:p>
          <w:p w14:paraId="05B8B75D"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2769" w:author="Windows User" w:date="2023-02-22T00:47:00Z"/>
                <w:rFonts w:ascii="Courier New" w:hAnsi="Courier New" w:cs="Courier New"/>
                <w:color w:val="333333"/>
                <w:sz w:val="20"/>
                <w:szCs w:val="20"/>
              </w:rPr>
            </w:pPr>
            <w:ins w:id="2770" w:author="Windows User" w:date="2023-02-22T00:47:00Z">
              <w:r w:rsidRPr="00B303C8">
                <w:rPr>
                  <w:rFonts w:ascii="Courier New" w:hAnsi="Courier New" w:cs="Courier New"/>
                  <w:color w:val="333333"/>
                  <w:sz w:val="20"/>
                  <w:szCs w:val="20"/>
                </w:rPr>
                <w:t>4</w:t>
              </w:r>
            </w:ins>
          </w:p>
        </w:tc>
        <w:tc>
          <w:tcPr>
            <w:tcW w:w="0" w:type="auto"/>
            <w:vAlign w:val="center"/>
            <w:hideMark/>
          </w:tcPr>
          <w:p w14:paraId="1A5F1C8A"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2771" w:author="Windows User" w:date="2023-02-22T00:47:00Z"/>
                <w:rFonts w:ascii="Courier New" w:hAnsi="Courier New" w:cs="Courier New"/>
                <w:color w:val="333333"/>
                <w:sz w:val="20"/>
                <w:szCs w:val="20"/>
              </w:rPr>
            </w:pPr>
            <w:proofErr w:type="spellStart"/>
            <w:ins w:id="2772" w:author="Windows User" w:date="2023-02-22T00:47:00Z">
              <w:r w:rsidRPr="00B303C8">
                <w:rPr>
                  <w:rFonts w:ascii="Courier New" w:hAnsi="Courier New" w:cs="Courier New"/>
                  <w:color w:val="333333"/>
                  <w:sz w:val="20"/>
                  <w:szCs w:val="20"/>
                </w:rPr>
                <w:t>lin_coeff</w:t>
              </w:r>
              <w:proofErr w:type="spellEnd"/>
              <w:r w:rsidRPr="00B303C8">
                <w:rPr>
                  <w:rFonts w:ascii="Courier New" w:hAnsi="Courier New" w:cs="Courier New"/>
                  <w:color w:val="333333"/>
                  <w:sz w:val="20"/>
                  <w:szCs w:val="20"/>
                </w:rPr>
                <w:t xml:space="preserve">: </w:t>
              </w:r>
              <w:r w:rsidRPr="00B303C8">
                <w:rPr>
                  <w:rFonts w:ascii="Courier New" w:hAnsi="Courier New" w:cs="Courier New"/>
                  <w:color w:val="666666"/>
                  <w:sz w:val="20"/>
                  <w:szCs w:val="20"/>
                </w:rPr>
                <w:t>1.095545806</w:t>
              </w:r>
            </w:ins>
          </w:p>
          <w:p w14:paraId="4DD6A4FC"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2773" w:author="Windows User" w:date="2023-02-22T00:47:00Z"/>
                <w:rFonts w:ascii="Courier New" w:hAnsi="Courier New" w:cs="Courier New"/>
                <w:color w:val="333333"/>
                <w:sz w:val="20"/>
                <w:szCs w:val="20"/>
              </w:rPr>
            </w:pPr>
            <w:proofErr w:type="spellStart"/>
            <w:ins w:id="2774" w:author="Windows User" w:date="2023-02-22T00:47:00Z">
              <w:r w:rsidRPr="00B303C8">
                <w:rPr>
                  <w:rFonts w:ascii="Courier New" w:hAnsi="Courier New" w:cs="Courier New"/>
                  <w:color w:val="333333"/>
                  <w:sz w:val="20"/>
                  <w:szCs w:val="20"/>
                </w:rPr>
                <w:t>square_coeff</w:t>
              </w:r>
              <w:proofErr w:type="spellEnd"/>
              <w:r w:rsidRPr="00B303C8">
                <w:rPr>
                  <w:rFonts w:ascii="Courier New" w:hAnsi="Courier New" w:cs="Courier New"/>
                  <w:color w:val="333333"/>
                  <w:sz w:val="20"/>
                  <w:szCs w:val="20"/>
                </w:rPr>
                <w:t xml:space="preserve">: </w:t>
              </w:r>
              <w:r w:rsidRPr="00B303C8">
                <w:rPr>
                  <w:rFonts w:ascii="Courier New" w:hAnsi="Courier New" w:cs="Courier New"/>
                  <w:color w:val="666666"/>
                  <w:sz w:val="20"/>
                  <w:szCs w:val="20"/>
                </w:rPr>
                <w:t>-0.000302451</w:t>
              </w:r>
            </w:ins>
          </w:p>
          <w:p w14:paraId="3E8442FF"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2775" w:author="Windows User" w:date="2023-02-22T00:47:00Z"/>
                <w:rFonts w:ascii="Courier New" w:hAnsi="Courier New" w:cs="Courier New"/>
                <w:color w:val="333333"/>
                <w:sz w:val="20"/>
                <w:szCs w:val="20"/>
              </w:rPr>
            </w:pPr>
            <w:proofErr w:type="spellStart"/>
            <w:ins w:id="2776" w:author="Windows User" w:date="2023-02-22T00:47:00Z">
              <w:r w:rsidRPr="00B303C8">
                <w:rPr>
                  <w:rFonts w:ascii="Courier New" w:hAnsi="Courier New" w:cs="Courier New"/>
                  <w:color w:val="333333"/>
                  <w:sz w:val="20"/>
                  <w:szCs w:val="20"/>
                </w:rPr>
                <w:t>cubic_coeff</w:t>
              </w:r>
              <w:proofErr w:type="spellEnd"/>
              <w:r w:rsidRPr="00B303C8">
                <w:rPr>
                  <w:rFonts w:ascii="Courier New" w:hAnsi="Courier New" w:cs="Courier New"/>
                  <w:color w:val="333333"/>
                  <w:sz w:val="20"/>
                  <w:szCs w:val="20"/>
                </w:rPr>
                <w:t xml:space="preserve">: </w:t>
              </w:r>
              <w:r w:rsidRPr="00B303C8">
                <w:rPr>
                  <w:rFonts w:ascii="Courier New" w:hAnsi="Courier New" w:cs="Courier New"/>
                  <w:color w:val="666666"/>
                  <w:sz w:val="20"/>
                  <w:szCs w:val="20"/>
                </w:rPr>
                <w:t>0.00000141565</w:t>
              </w:r>
            </w:ins>
          </w:p>
          <w:p w14:paraId="730AF63E" w14:textId="77777777" w:rsidR="00180EA7" w:rsidRPr="00B303C8" w:rsidRDefault="00180EA7" w:rsidP="0007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ins w:id="2777" w:author="Windows User" w:date="2023-02-22T00:47:00Z"/>
                <w:rFonts w:ascii="Courier New" w:hAnsi="Courier New" w:cs="Courier New"/>
                <w:color w:val="333333"/>
                <w:sz w:val="20"/>
                <w:szCs w:val="20"/>
              </w:rPr>
            </w:pPr>
            <w:proofErr w:type="spellStart"/>
            <w:ins w:id="2778" w:author="Windows User" w:date="2023-02-22T00:47:00Z">
              <w:r w:rsidRPr="00B303C8">
                <w:rPr>
                  <w:rFonts w:ascii="Courier New" w:hAnsi="Courier New" w:cs="Courier New"/>
                  <w:color w:val="333333"/>
                  <w:sz w:val="20"/>
                  <w:szCs w:val="20"/>
                </w:rPr>
                <w:t>fourth_ord_coeff</w:t>
              </w:r>
              <w:proofErr w:type="spellEnd"/>
              <w:r w:rsidRPr="00B303C8">
                <w:rPr>
                  <w:rFonts w:ascii="Courier New" w:hAnsi="Courier New" w:cs="Courier New"/>
                  <w:color w:val="333333"/>
                  <w:sz w:val="20"/>
                  <w:szCs w:val="20"/>
                </w:rPr>
                <w:t xml:space="preserve">: </w:t>
              </w:r>
              <w:r w:rsidRPr="00B303C8">
                <w:rPr>
                  <w:rFonts w:ascii="Courier New" w:hAnsi="Courier New" w:cs="Courier New"/>
                  <w:color w:val="666666"/>
                  <w:sz w:val="20"/>
                  <w:szCs w:val="20"/>
                </w:rPr>
                <w:t>-0.00000000173619</w:t>
              </w:r>
            </w:ins>
          </w:p>
          <w:p w14:paraId="06959EEA" w14:textId="77777777" w:rsidR="00180EA7" w:rsidRPr="00B303C8" w:rsidRDefault="00180EA7" w:rsidP="00074727">
            <w:pPr>
              <w:spacing w:before="0" w:after="0" w:line="240" w:lineRule="auto"/>
              <w:jc w:val="left"/>
              <w:rPr>
                <w:ins w:id="2779" w:author="Windows User" w:date="2023-02-22T00:47:00Z"/>
                <w:color w:val="333333"/>
              </w:rPr>
            </w:pPr>
          </w:p>
        </w:tc>
      </w:tr>
    </w:tbl>
    <w:p w14:paraId="39A28E09" w14:textId="77777777" w:rsidR="00180EA7" w:rsidRPr="00F479E0" w:rsidRDefault="00180EA7">
      <w:pPr>
        <w:pPrChange w:id="2780" w:author="Windows User" w:date="2023-02-22T00:47:00Z">
          <w:pPr>
            <w:pStyle w:val="Heading1"/>
            <w:numPr>
              <w:numId w:val="0"/>
            </w:numPr>
            <w:ind w:left="0" w:firstLine="0"/>
          </w:pPr>
        </w:pPrChange>
      </w:pPr>
    </w:p>
    <w:tbl>
      <w:tblPr>
        <w:tblpPr w:leftFromText="180" w:rightFromText="180" w:vertAnchor="text" w:horzAnchor="margin" w:tblpY="298"/>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3796"/>
      </w:tblGrid>
      <w:tr w:rsidR="00F2058B" w14:paraId="109070C4" w14:textId="77777777" w:rsidTr="00F2058B">
        <w:trPr>
          <w:tblCellSpacing w:w="15" w:type="dxa"/>
        </w:trPr>
        <w:tc>
          <w:tcPr>
            <w:tcW w:w="0" w:type="auto"/>
            <w:vAlign w:val="center"/>
            <w:hideMark/>
          </w:tcPr>
          <w:p w14:paraId="6149D03C" w14:textId="77777777" w:rsidR="00F2058B" w:rsidRDefault="00F2058B" w:rsidP="00F2058B">
            <w:pPr>
              <w:pStyle w:val="HTMLPreformatted"/>
              <w:spacing w:line="244" w:lineRule="atLeast"/>
              <w:rPr>
                <w:color w:val="333333"/>
              </w:rPr>
            </w:pPr>
            <w:r>
              <w:rPr>
                <w:color w:val="333333"/>
              </w:rPr>
              <w:t>1</w:t>
            </w:r>
          </w:p>
          <w:p w14:paraId="67C66769" w14:textId="77777777" w:rsidR="00F2058B" w:rsidRDefault="00F2058B" w:rsidP="00F2058B">
            <w:pPr>
              <w:pStyle w:val="HTMLPreformatted"/>
              <w:spacing w:line="244" w:lineRule="atLeast"/>
              <w:rPr>
                <w:color w:val="333333"/>
              </w:rPr>
            </w:pPr>
            <w:r>
              <w:rPr>
                <w:color w:val="333333"/>
              </w:rPr>
              <w:t xml:space="preserve"> 2</w:t>
            </w:r>
          </w:p>
          <w:p w14:paraId="417A0A46" w14:textId="77777777" w:rsidR="00F2058B" w:rsidRDefault="00F2058B" w:rsidP="00F2058B">
            <w:pPr>
              <w:pStyle w:val="HTMLPreformatted"/>
              <w:spacing w:line="244" w:lineRule="atLeast"/>
              <w:rPr>
                <w:color w:val="333333"/>
              </w:rPr>
            </w:pPr>
            <w:r>
              <w:rPr>
                <w:color w:val="333333"/>
              </w:rPr>
              <w:t xml:space="preserve"> 3</w:t>
            </w:r>
          </w:p>
          <w:p w14:paraId="01E90530" w14:textId="77777777" w:rsidR="00F2058B" w:rsidRDefault="00F2058B" w:rsidP="00F2058B">
            <w:pPr>
              <w:pStyle w:val="HTMLPreformatted"/>
              <w:spacing w:line="244" w:lineRule="atLeast"/>
              <w:rPr>
                <w:color w:val="333333"/>
              </w:rPr>
            </w:pPr>
            <w:r>
              <w:rPr>
                <w:color w:val="333333"/>
              </w:rPr>
              <w:t xml:space="preserve"> 4</w:t>
            </w:r>
          </w:p>
          <w:p w14:paraId="6378A92C" w14:textId="77777777" w:rsidR="00F2058B" w:rsidRDefault="00F2058B" w:rsidP="00F2058B">
            <w:pPr>
              <w:pStyle w:val="HTMLPreformatted"/>
              <w:spacing w:line="244" w:lineRule="atLeast"/>
              <w:rPr>
                <w:color w:val="333333"/>
              </w:rPr>
            </w:pPr>
            <w:r>
              <w:rPr>
                <w:color w:val="333333"/>
              </w:rPr>
              <w:t xml:space="preserve"> 5</w:t>
            </w:r>
          </w:p>
          <w:p w14:paraId="26FEF9AB" w14:textId="77777777" w:rsidR="00F2058B" w:rsidRDefault="00F2058B" w:rsidP="00F2058B">
            <w:pPr>
              <w:pStyle w:val="HTMLPreformatted"/>
              <w:spacing w:line="244" w:lineRule="atLeast"/>
              <w:rPr>
                <w:color w:val="333333"/>
              </w:rPr>
            </w:pPr>
            <w:r>
              <w:rPr>
                <w:color w:val="333333"/>
              </w:rPr>
              <w:t xml:space="preserve"> 6</w:t>
            </w:r>
          </w:p>
          <w:p w14:paraId="1EBCE931" w14:textId="77777777" w:rsidR="00F2058B" w:rsidRDefault="00F2058B" w:rsidP="00F2058B">
            <w:pPr>
              <w:pStyle w:val="HTMLPreformatted"/>
              <w:spacing w:line="244" w:lineRule="atLeast"/>
              <w:rPr>
                <w:color w:val="333333"/>
              </w:rPr>
            </w:pPr>
            <w:r>
              <w:rPr>
                <w:color w:val="333333"/>
              </w:rPr>
              <w:t xml:space="preserve"> 7</w:t>
            </w:r>
          </w:p>
          <w:p w14:paraId="504ACEFF" w14:textId="77777777" w:rsidR="00F2058B" w:rsidRDefault="00F2058B" w:rsidP="00F2058B">
            <w:pPr>
              <w:pStyle w:val="HTMLPreformatted"/>
              <w:spacing w:line="244" w:lineRule="atLeast"/>
              <w:rPr>
                <w:color w:val="333333"/>
              </w:rPr>
            </w:pPr>
            <w:r>
              <w:rPr>
                <w:color w:val="333333"/>
              </w:rPr>
              <w:t xml:space="preserve"> 8</w:t>
            </w:r>
          </w:p>
          <w:p w14:paraId="60F3F071" w14:textId="77777777" w:rsidR="00F2058B" w:rsidRDefault="00F2058B" w:rsidP="00F2058B">
            <w:pPr>
              <w:pStyle w:val="HTMLPreformatted"/>
              <w:spacing w:line="244" w:lineRule="atLeast"/>
              <w:rPr>
                <w:color w:val="333333"/>
              </w:rPr>
            </w:pPr>
            <w:r>
              <w:rPr>
                <w:color w:val="333333"/>
              </w:rPr>
              <w:t xml:space="preserve"> 9</w:t>
            </w:r>
          </w:p>
          <w:p w14:paraId="095BF6CC" w14:textId="77777777" w:rsidR="00F2058B" w:rsidRDefault="00F2058B" w:rsidP="00F2058B">
            <w:pPr>
              <w:pStyle w:val="HTMLPreformatted"/>
              <w:spacing w:line="244" w:lineRule="atLeast"/>
              <w:rPr>
                <w:color w:val="333333"/>
              </w:rPr>
            </w:pPr>
            <w:r>
              <w:rPr>
                <w:color w:val="333333"/>
              </w:rPr>
              <w:t>10</w:t>
            </w:r>
          </w:p>
          <w:p w14:paraId="2817981F" w14:textId="77777777" w:rsidR="00F2058B" w:rsidRDefault="00F2058B" w:rsidP="00F2058B">
            <w:pPr>
              <w:pStyle w:val="HTMLPreformatted"/>
              <w:spacing w:line="244" w:lineRule="atLeast"/>
              <w:rPr>
                <w:color w:val="333333"/>
              </w:rPr>
            </w:pPr>
            <w:r>
              <w:rPr>
                <w:color w:val="333333"/>
              </w:rPr>
              <w:t>11</w:t>
            </w:r>
          </w:p>
          <w:p w14:paraId="2C33B6F4" w14:textId="77777777" w:rsidR="00F2058B" w:rsidRDefault="00F2058B" w:rsidP="00F2058B">
            <w:pPr>
              <w:pStyle w:val="HTMLPreformatted"/>
              <w:spacing w:line="244" w:lineRule="atLeast"/>
              <w:rPr>
                <w:color w:val="333333"/>
              </w:rPr>
            </w:pPr>
            <w:r>
              <w:rPr>
                <w:color w:val="333333"/>
              </w:rPr>
              <w:t>12</w:t>
            </w:r>
          </w:p>
          <w:p w14:paraId="56FE7260" w14:textId="77777777" w:rsidR="00F2058B" w:rsidRDefault="00F2058B" w:rsidP="00F2058B">
            <w:pPr>
              <w:pStyle w:val="HTMLPreformatted"/>
              <w:spacing w:line="244" w:lineRule="atLeast"/>
              <w:rPr>
                <w:color w:val="333333"/>
              </w:rPr>
            </w:pPr>
            <w:r>
              <w:rPr>
                <w:color w:val="333333"/>
              </w:rPr>
              <w:t>13</w:t>
            </w:r>
          </w:p>
        </w:tc>
        <w:tc>
          <w:tcPr>
            <w:tcW w:w="0" w:type="auto"/>
            <w:vAlign w:val="center"/>
            <w:hideMark/>
          </w:tcPr>
          <w:p w14:paraId="7A76AE81"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scipy.fft</w:t>
            </w:r>
            <w:proofErr w:type="spellEnd"/>
          </w:p>
          <w:p w14:paraId="36117EB4"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numpy</w:t>
            </w:r>
            <w:proofErr w:type="spellEnd"/>
            <w:r>
              <w:rPr>
                <w:color w:val="333333"/>
              </w:rPr>
              <w:t xml:space="preserve"> </w:t>
            </w:r>
            <w:r>
              <w:rPr>
                <w:b/>
                <w:bCs/>
                <w:color w:val="008000"/>
              </w:rPr>
              <w:t>as</w:t>
            </w:r>
            <w:r>
              <w:rPr>
                <w:color w:val="333333"/>
              </w:rPr>
              <w:t xml:space="preserve"> </w:t>
            </w:r>
            <w:proofErr w:type="spellStart"/>
            <w:r>
              <w:rPr>
                <w:b/>
                <w:bCs/>
                <w:color w:val="0000FF"/>
              </w:rPr>
              <w:t>np</w:t>
            </w:r>
            <w:proofErr w:type="spellEnd"/>
          </w:p>
          <w:p w14:paraId="58369256"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scipy.signal</w:t>
            </w:r>
            <w:proofErr w:type="spellEnd"/>
          </w:p>
          <w:p w14:paraId="4098CA01"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random</w:t>
            </w:r>
            <w:proofErr w:type="spellEnd"/>
          </w:p>
          <w:p w14:paraId="408A5D42"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matplotlib.pyplot</w:t>
            </w:r>
            <w:proofErr w:type="spellEnd"/>
            <w:r>
              <w:rPr>
                <w:color w:val="333333"/>
              </w:rPr>
              <w:t xml:space="preserve"> </w:t>
            </w:r>
            <w:r>
              <w:rPr>
                <w:b/>
                <w:bCs/>
                <w:color w:val="008000"/>
              </w:rPr>
              <w:t>as</w:t>
            </w:r>
            <w:r>
              <w:rPr>
                <w:color w:val="333333"/>
              </w:rPr>
              <w:t xml:space="preserve"> </w:t>
            </w:r>
            <w:proofErr w:type="spellStart"/>
            <w:r>
              <w:rPr>
                <w:b/>
                <w:bCs/>
                <w:color w:val="0000FF"/>
              </w:rPr>
              <w:t>plt</w:t>
            </w:r>
            <w:proofErr w:type="spellEnd"/>
          </w:p>
          <w:p w14:paraId="17287F1A"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seaborn</w:t>
            </w:r>
            <w:proofErr w:type="spellEnd"/>
            <w:r>
              <w:rPr>
                <w:color w:val="333333"/>
              </w:rPr>
              <w:t xml:space="preserve"> </w:t>
            </w:r>
            <w:r>
              <w:rPr>
                <w:b/>
                <w:bCs/>
                <w:color w:val="008000"/>
              </w:rPr>
              <w:t>as</w:t>
            </w:r>
            <w:r>
              <w:rPr>
                <w:color w:val="333333"/>
              </w:rPr>
              <w:t xml:space="preserve"> </w:t>
            </w:r>
            <w:proofErr w:type="spellStart"/>
            <w:r>
              <w:rPr>
                <w:b/>
                <w:bCs/>
                <w:color w:val="0000FF"/>
              </w:rPr>
              <w:t>sns</w:t>
            </w:r>
            <w:proofErr w:type="spellEnd"/>
          </w:p>
          <w:p w14:paraId="07A0BEEC"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matplotlib</w:t>
            </w:r>
            <w:proofErr w:type="spellEnd"/>
            <w:r>
              <w:rPr>
                <w:color w:val="333333"/>
              </w:rPr>
              <w:t xml:space="preserve"> </w:t>
            </w:r>
            <w:r>
              <w:rPr>
                <w:b/>
                <w:bCs/>
                <w:color w:val="008000"/>
              </w:rPr>
              <w:t>as</w:t>
            </w:r>
            <w:r>
              <w:rPr>
                <w:color w:val="333333"/>
              </w:rPr>
              <w:t xml:space="preserve"> </w:t>
            </w:r>
            <w:proofErr w:type="spellStart"/>
            <w:r>
              <w:rPr>
                <w:b/>
                <w:bCs/>
                <w:color w:val="0000FF"/>
              </w:rPr>
              <w:t>mpl</w:t>
            </w:r>
            <w:proofErr w:type="spellEnd"/>
          </w:p>
          <w:p w14:paraId="3CC9193C"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matplotlib.pyplot</w:t>
            </w:r>
            <w:proofErr w:type="spellEnd"/>
            <w:r>
              <w:rPr>
                <w:color w:val="333333"/>
              </w:rPr>
              <w:t xml:space="preserve"> </w:t>
            </w:r>
            <w:r>
              <w:rPr>
                <w:b/>
                <w:bCs/>
                <w:color w:val="008000"/>
              </w:rPr>
              <w:t>as</w:t>
            </w:r>
            <w:r>
              <w:rPr>
                <w:color w:val="333333"/>
              </w:rPr>
              <w:t xml:space="preserve"> </w:t>
            </w:r>
            <w:proofErr w:type="spellStart"/>
            <w:r>
              <w:rPr>
                <w:b/>
                <w:bCs/>
                <w:color w:val="0000FF"/>
              </w:rPr>
              <w:t>plt</w:t>
            </w:r>
            <w:proofErr w:type="spellEnd"/>
          </w:p>
          <w:p w14:paraId="09D9E0CD" w14:textId="77777777" w:rsidR="00F2058B" w:rsidRDefault="00F2058B" w:rsidP="00F2058B">
            <w:pPr>
              <w:pStyle w:val="HTMLPreformatted"/>
              <w:spacing w:line="244" w:lineRule="atLeast"/>
              <w:rPr>
                <w:color w:val="333333"/>
              </w:rPr>
            </w:pPr>
          </w:p>
          <w:p w14:paraId="0691CF53"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glob</w:t>
            </w:r>
            <w:proofErr w:type="spellEnd"/>
          </w:p>
          <w:p w14:paraId="22CB5522"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r>
              <w:rPr>
                <w:b/>
                <w:bCs/>
                <w:color w:val="0000FF"/>
              </w:rPr>
              <w:t>os</w:t>
            </w:r>
          </w:p>
          <w:p w14:paraId="6D8DB2BF"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pandas</w:t>
            </w:r>
            <w:proofErr w:type="spellEnd"/>
            <w:r>
              <w:rPr>
                <w:color w:val="333333"/>
              </w:rPr>
              <w:t xml:space="preserve"> </w:t>
            </w:r>
            <w:r>
              <w:rPr>
                <w:b/>
                <w:bCs/>
                <w:color w:val="008000"/>
              </w:rPr>
              <w:t>as</w:t>
            </w:r>
            <w:r>
              <w:rPr>
                <w:color w:val="333333"/>
              </w:rPr>
              <w:t xml:space="preserve"> </w:t>
            </w:r>
            <w:proofErr w:type="spellStart"/>
            <w:r>
              <w:rPr>
                <w:b/>
                <w:bCs/>
                <w:color w:val="0000FF"/>
              </w:rPr>
              <w:t>pd</w:t>
            </w:r>
            <w:proofErr w:type="spellEnd"/>
          </w:p>
          <w:p w14:paraId="700F2878" w14:textId="77777777" w:rsidR="00F2058B" w:rsidRDefault="00F2058B" w:rsidP="00F2058B">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itertools</w:t>
            </w:r>
            <w:proofErr w:type="spellEnd"/>
          </w:p>
        </w:tc>
      </w:tr>
    </w:tbl>
    <w:p w14:paraId="4C6A5122" w14:textId="6D0B45E1" w:rsidR="009A47D7" w:rsidRDefault="009A47D7" w:rsidP="009A47D7"/>
    <w:p w14:paraId="5B7D2003" w14:textId="77777777" w:rsidR="009A47D7" w:rsidRPr="009A47D7" w:rsidRDefault="009A47D7" w:rsidP="00FE60C7"/>
    <w:p w14:paraId="38E1BAB6" w14:textId="32D8D805" w:rsidR="00700FA1" w:rsidRDefault="00700FA1">
      <w:pPr>
        <w:rPr>
          <w:noProof/>
        </w:rPr>
      </w:pPr>
    </w:p>
    <w:p w14:paraId="43E3FA34" w14:textId="78FF7AC3" w:rsidR="00CA091D" w:rsidRDefault="00CA091D">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710"/>
      </w:tblGrid>
      <w:tr w:rsidR="00CA091D" w:rsidRPr="00CA091D" w14:paraId="3965D2A5" w14:textId="77777777" w:rsidTr="00CA091D">
        <w:trPr>
          <w:tblCellSpacing w:w="15" w:type="dxa"/>
        </w:trPr>
        <w:tc>
          <w:tcPr>
            <w:tcW w:w="0" w:type="auto"/>
            <w:vAlign w:val="center"/>
            <w:hideMark/>
          </w:tcPr>
          <w:p w14:paraId="3E4186B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w:t>
            </w:r>
          </w:p>
          <w:p w14:paraId="72DA129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2</w:t>
            </w:r>
          </w:p>
          <w:p w14:paraId="33080B3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3</w:t>
            </w:r>
          </w:p>
          <w:p w14:paraId="56A3073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4</w:t>
            </w:r>
          </w:p>
          <w:p w14:paraId="475962D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5</w:t>
            </w:r>
          </w:p>
          <w:p w14:paraId="4B32788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6</w:t>
            </w:r>
          </w:p>
          <w:p w14:paraId="6A45938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7</w:t>
            </w:r>
          </w:p>
          <w:p w14:paraId="0A39716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8</w:t>
            </w:r>
          </w:p>
          <w:p w14:paraId="58BFF0E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9</w:t>
            </w:r>
          </w:p>
          <w:p w14:paraId="5688C2A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10</w:t>
            </w:r>
          </w:p>
          <w:p w14:paraId="579F5AA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11</w:t>
            </w:r>
          </w:p>
          <w:p w14:paraId="1764988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12</w:t>
            </w:r>
          </w:p>
          <w:p w14:paraId="093D065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13</w:t>
            </w:r>
          </w:p>
          <w:p w14:paraId="0528ABB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14</w:t>
            </w:r>
          </w:p>
          <w:p w14:paraId="044F83B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15</w:t>
            </w:r>
          </w:p>
          <w:p w14:paraId="797CB1D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16</w:t>
            </w:r>
          </w:p>
          <w:p w14:paraId="3FC02F7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17</w:t>
            </w:r>
          </w:p>
          <w:p w14:paraId="4AE9F3D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18</w:t>
            </w:r>
          </w:p>
          <w:p w14:paraId="0C3BA85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19</w:t>
            </w:r>
          </w:p>
          <w:p w14:paraId="67B5DE6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20</w:t>
            </w:r>
          </w:p>
          <w:p w14:paraId="47221C9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21</w:t>
            </w:r>
          </w:p>
          <w:p w14:paraId="02AF9A6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22</w:t>
            </w:r>
          </w:p>
          <w:p w14:paraId="25C3618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23</w:t>
            </w:r>
          </w:p>
          <w:p w14:paraId="5382029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24</w:t>
            </w:r>
          </w:p>
          <w:p w14:paraId="3DA942D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25</w:t>
            </w:r>
          </w:p>
          <w:p w14:paraId="217583C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26</w:t>
            </w:r>
          </w:p>
          <w:p w14:paraId="344E1F9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27</w:t>
            </w:r>
          </w:p>
          <w:p w14:paraId="341E048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28</w:t>
            </w:r>
          </w:p>
          <w:p w14:paraId="7EA146E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29</w:t>
            </w:r>
          </w:p>
          <w:p w14:paraId="0C29CFC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30</w:t>
            </w:r>
          </w:p>
          <w:p w14:paraId="3B15DB3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31</w:t>
            </w:r>
          </w:p>
          <w:p w14:paraId="5086B9F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32</w:t>
            </w:r>
          </w:p>
          <w:p w14:paraId="5B9950C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lastRenderedPageBreak/>
              <w:t>33</w:t>
            </w:r>
          </w:p>
          <w:p w14:paraId="23BC115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34</w:t>
            </w:r>
          </w:p>
          <w:p w14:paraId="00F33CC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35</w:t>
            </w:r>
          </w:p>
          <w:p w14:paraId="0E6EB0C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36</w:t>
            </w:r>
          </w:p>
          <w:p w14:paraId="477F7A2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37</w:t>
            </w:r>
          </w:p>
          <w:p w14:paraId="007E560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38</w:t>
            </w:r>
          </w:p>
          <w:p w14:paraId="09B6B4D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39</w:t>
            </w:r>
          </w:p>
          <w:p w14:paraId="414375D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40</w:t>
            </w:r>
          </w:p>
          <w:p w14:paraId="540C9C1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41</w:t>
            </w:r>
          </w:p>
          <w:p w14:paraId="02CE3FB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42</w:t>
            </w:r>
          </w:p>
          <w:p w14:paraId="3D6ED28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43</w:t>
            </w:r>
          </w:p>
          <w:p w14:paraId="5F90563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44</w:t>
            </w:r>
          </w:p>
          <w:p w14:paraId="3F48A1D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45</w:t>
            </w:r>
          </w:p>
          <w:p w14:paraId="6076C7B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46</w:t>
            </w:r>
          </w:p>
          <w:p w14:paraId="47D7CFC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47</w:t>
            </w:r>
          </w:p>
          <w:p w14:paraId="3D4AF68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48</w:t>
            </w:r>
          </w:p>
          <w:p w14:paraId="7FDFC4A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49</w:t>
            </w:r>
          </w:p>
          <w:p w14:paraId="4688E67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50</w:t>
            </w:r>
          </w:p>
          <w:p w14:paraId="0CFDE69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51</w:t>
            </w:r>
          </w:p>
          <w:p w14:paraId="0384827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52</w:t>
            </w:r>
          </w:p>
          <w:p w14:paraId="0D8D742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53</w:t>
            </w:r>
          </w:p>
          <w:p w14:paraId="06AEF2F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54</w:t>
            </w:r>
          </w:p>
          <w:p w14:paraId="00AB909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55</w:t>
            </w:r>
          </w:p>
        </w:tc>
        <w:tc>
          <w:tcPr>
            <w:tcW w:w="0" w:type="auto"/>
            <w:vAlign w:val="center"/>
            <w:hideMark/>
          </w:tcPr>
          <w:p w14:paraId="50D61CA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lastRenderedPageBreak/>
              <w:t xml:space="preserve"># kod za sve da </w:t>
            </w:r>
            <w:proofErr w:type="spellStart"/>
            <w:r w:rsidRPr="00CA091D">
              <w:rPr>
                <w:rFonts w:ascii="Courier New" w:hAnsi="Courier New" w:cs="Courier New"/>
                <w:i/>
                <w:iCs/>
                <w:color w:val="408080"/>
                <w:sz w:val="20"/>
                <w:szCs w:val="20"/>
              </w:rPr>
              <w:t>povleče</w:t>
            </w:r>
            <w:proofErr w:type="spellEnd"/>
            <w:r w:rsidRPr="00CA091D">
              <w:rPr>
                <w:rFonts w:ascii="Courier New" w:hAnsi="Courier New" w:cs="Courier New"/>
                <w:i/>
                <w:iCs/>
                <w:color w:val="408080"/>
                <w:sz w:val="20"/>
                <w:szCs w:val="20"/>
              </w:rPr>
              <w:t>:</w:t>
            </w:r>
          </w:p>
          <w:p w14:paraId="41156CC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6DFA481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008000"/>
                <w:sz w:val="20"/>
                <w:szCs w:val="20"/>
              </w:rPr>
              <w:t>print</w:t>
            </w:r>
            <w:r w:rsidRPr="00CA091D">
              <w:rPr>
                <w:rFonts w:ascii="Courier New" w:hAnsi="Courier New" w:cs="Courier New"/>
                <w:color w:val="333333"/>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Get</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current</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working</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directory</w:t>
            </w:r>
            <w:proofErr w:type="spellEnd"/>
            <w:r w:rsidRPr="00CA091D">
              <w:rPr>
                <w:rFonts w:ascii="Courier New" w:hAnsi="Courier New" w:cs="Courier New"/>
                <w:color w:val="BA2121"/>
                <w:sz w:val="20"/>
                <w:szCs w:val="20"/>
              </w:rPr>
              <w:t xml:space="preserve"> : '</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os</w:t>
            </w:r>
            <w:r w:rsidRPr="00CA091D">
              <w:rPr>
                <w:rFonts w:ascii="Courier New" w:hAnsi="Courier New" w:cs="Courier New"/>
                <w:color w:val="666666"/>
                <w:sz w:val="20"/>
                <w:szCs w:val="20"/>
              </w:rPr>
              <w:t>.</w:t>
            </w:r>
            <w:r w:rsidRPr="00CA091D">
              <w:rPr>
                <w:rFonts w:ascii="Courier New" w:hAnsi="Courier New" w:cs="Courier New"/>
                <w:color w:val="333333"/>
                <w:sz w:val="20"/>
                <w:szCs w:val="20"/>
              </w:rPr>
              <w:t>getcwd</w:t>
            </w:r>
            <w:proofErr w:type="spellEnd"/>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#help </w:t>
            </w:r>
            <w:proofErr w:type="spellStart"/>
            <w:r w:rsidRPr="00CA091D">
              <w:rPr>
                <w:rFonts w:ascii="Courier New" w:hAnsi="Courier New" w:cs="Courier New"/>
                <w:i/>
                <w:iCs/>
                <w:color w:val="408080"/>
                <w:sz w:val="20"/>
                <w:szCs w:val="20"/>
              </w:rPr>
              <w:t>function</w:t>
            </w:r>
            <w:proofErr w:type="spellEnd"/>
          </w:p>
          <w:p w14:paraId="35AC464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cvs_files</w:t>
            </w:r>
            <w:proofErr w:type="spellEnd"/>
            <w:r w:rsidRPr="00CA091D">
              <w:rPr>
                <w:rFonts w:ascii="Courier New" w:hAnsi="Courier New" w:cs="Courier New"/>
                <w:i/>
                <w:iCs/>
                <w:color w:val="408080"/>
                <w:sz w:val="20"/>
                <w:szCs w:val="20"/>
              </w:rPr>
              <w:t xml:space="preserve"> = </w:t>
            </w:r>
            <w:proofErr w:type="spellStart"/>
            <w:r w:rsidRPr="00CA091D">
              <w:rPr>
                <w:rFonts w:ascii="Courier New" w:hAnsi="Courier New" w:cs="Courier New"/>
                <w:i/>
                <w:iCs/>
                <w:color w:val="408080"/>
                <w:sz w:val="20"/>
                <w:szCs w:val="20"/>
              </w:rPr>
              <w:t>glob.glob</w:t>
            </w:r>
            <w:proofErr w:type="spellEnd"/>
            <w:r w:rsidRPr="00CA091D">
              <w:rPr>
                <w:rFonts w:ascii="Courier New" w:hAnsi="Courier New" w:cs="Courier New"/>
                <w:i/>
                <w:iCs/>
                <w:color w:val="408080"/>
                <w:sz w:val="20"/>
                <w:szCs w:val="20"/>
              </w:rPr>
              <w:t>("D:\\Luka\\Documents\\Riteh\\UMS\\new_data\\*.csv")</w:t>
            </w:r>
          </w:p>
          <w:p w14:paraId="2D10634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cvs_files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glob</w:t>
            </w:r>
            <w:r w:rsidRPr="00CA091D">
              <w:rPr>
                <w:rFonts w:ascii="Courier New" w:hAnsi="Courier New" w:cs="Courier New"/>
                <w:color w:val="666666"/>
                <w:sz w:val="20"/>
                <w:szCs w:val="20"/>
              </w:rPr>
              <w:t>.</w:t>
            </w:r>
            <w:r w:rsidRPr="00CA091D">
              <w:rPr>
                <w:rFonts w:ascii="Courier New" w:hAnsi="Courier New" w:cs="Courier New"/>
                <w:color w:val="333333"/>
                <w:sz w:val="20"/>
                <w:szCs w:val="20"/>
              </w:rPr>
              <w:t>glob</w:t>
            </w:r>
            <w:proofErr w:type="spellEnd"/>
            <w:r w:rsidRPr="00CA091D">
              <w:rPr>
                <w:rFonts w:ascii="Courier New" w:hAnsi="Courier New" w:cs="Courier New"/>
                <w:color w:val="333333"/>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new_data</w:t>
            </w:r>
            <w:proofErr w:type="spellEnd"/>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csv</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68BCE2E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008000"/>
                <w:sz w:val="20"/>
                <w:szCs w:val="20"/>
              </w:rPr>
              <w:t>print</w:t>
            </w:r>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cvs_files</w:t>
            </w:r>
            <w:proofErr w:type="spellEnd"/>
            <w:r w:rsidRPr="00CA091D">
              <w:rPr>
                <w:rFonts w:ascii="Courier New" w:hAnsi="Courier New" w:cs="Courier New"/>
                <w:color w:val="333333"/>
                <w:sz w:val="20"/>
                <w:szCs w:val="20"/>
              </w:rPr>
              <w:t>)</w:t>
            </w:r>
          </w:p>
          <w:p w14:paraId="3159581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4B9434B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FFT treba napraviti na prozorima od 0.5s, kao što smo i u </w:t>
            </w:r>
            <w:proofErr w:type="spellStart"/>
            <w:r w:rsidRPr="00CA091D">
              <w:rPr>
                <w:rFonts w:ascii="Courier New" w:hAnsi="Courier New" w:cs="Courier New"/>
                <w:i/>
                <w:iCs/>
                <w:color w:val="408080"/>
                <w:sz w:val="20"/>
                <w:szCs w:val="20"/>
              </w:rPr>
              <w:t>real</w:t>
            </w:r>
            <w:proofErr w:type="spellEnd"/>
            <w:r w:rsidRPr="00CA091D">
              <w:rPr>
                <w:rFonts w:ascii="Courier New" w:hAnsi="Courier New" w:cs="Courier New"/>
                <w:i/>
                <w:iCs/>
                <w:color w:val="408080"/>
                <w:sz w:val="20"/>
                <w:szCs w:val="20"/>
              </w:rPr>
              <w:t>-time-u s ROS-om radili</w:t>
            </w:r>
          </w:p>
          <w:p w14:paraId="0FB7B86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Calculate</w:t>
            </w:r>
            <w:proofErr w:type="spellEnd"/>
            <w:r w:rsidRPr="00CA091D">
              <w:rPr>
                <w:rFonts w:ascii="Courier New" w:hAnsi="Courier New" w:cs="Courier New"/>
                <w:i/>
                <w:iCs/>
                <w:color w:val="408080"/>
                <w:sz w:val="20"/>
                <w:szCs w:val="20"/>
              </w:rPr>
              <w:t xml:space="preserve"> window </w:t>
            </w:r>
            <w:proofErr w:type="spellStart"/>
            <w:r w:rsidRPr="00CA091D">
              <w:rPr>
                <w:rFonts w:ascii="Courier New" w:hAnsi="Courier New" w:cs="Courier New"/>
                <w:i/>
                <w:iCs/>
                <w:color w:val="408080"/>
                <w:sz w:val="20"/>
                <w:szCs w:val="20"/>
              </w:rPr>
              <w:t>size</w:t>
            </w:r>
            <w:proofErr w:type="spellEnd"/>
            <w:r w:rsidRPr="00CA091D">
              <w:rPr>
                <w:rFonts w:ascii="Courier New" w:hAnsi="Courier New" w:cs="Courier New"/>
                <w:i/>
                <w:iCs/>
                <w:color w:val="408080"/>
                <w:sz w:val="20"/>
                <w:szCs w:val="20"/>
              </w:rPr>
              <w:t xml:space="preserve"> for FFT - </w:t>
            </w:r>
            <w:proofErr w:type="spellStart"/>
            <w:r w:rsidRPr="00CA091D">
              <w:rPr>
                <w:rFonts w:ascii="Courier New" w:hAnsi="Courier New" w:cs="Courier New"/>
                <w:i/>
                <w:iCs/>
                <w:color w:val="408080"/>
                <w:sz w:val="20"/>
                <w:szCs w:val="20"/>
              </w:rPr>
              <w:t>always</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round</w:t>
            </w:r>
            <w:proofErr w:type="spellEnd"/>
            <w:r w:rsidRPr="00CA091D">
              <w:rPr>
                <w:rFonts w:ascii="Courier New" w:hAnsi="Courier New" w:cs="Courier New"/>
                <w:i/>
                <w:iCs/>
                <w:color w:val="408080"/>
                <w:sz w:val="20"/>
                <w:szCs w:val="20"/>
              </w:rPr>
              <w:t xml:space="preserve"> to </w:t>
            </w:r>
            <w:proofErr w:type="spellStart"/>
            <w:r w:rsidRPr="00CA091D">
              <w:rPr>
                <w:rFonts w:ascii="Courier New" w:hAnsi="Courier New" w:cs="Courier New"/>
                <w:i/>
                <w:iCs/>
                <w:color w:val="408080"/>
                <w:sz w:val="20"/>
                <w:szCs w:val="20"/>
              </w:rPr>
              <w:t>nearest</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even</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number</w:t>
            </w:r>
            <w:proofErr w:type="spellEnd"/>
          </w:p>
          <w:p w14:paraId="1629684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fft_relative_window_size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0.5</w:t>
            </w:r>
          </w:p>
          <w:p w14:paraId="4D9191F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64991FA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Geenriranje</w:t>
            </w:r>
            <w:proofErr w:type="spellEnd"/>
            <w:r w:rsidRPr="00CA091D">
              <w:rPr>
                <w:rFonts w:ascii="Courier New" w:hAnsi="Courier New" w:cs="Courier New"/>
                <w:i/>
                <w:iCs/>
                <w:color w:val="408080"/>
                <w:sz w:val="20"/>
                <w:szCs w:val="20"/>
              </w:rPr>
              <w:t xml:space="preserve"> parametara za optimizaciju</w:t>
            </w:r>
          </w:p>
          <w:p w14:paraId="615FED4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rolling_window_relative_size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[i</w:t>
            </w:r>
            <w:r w:rsidRPr="00CA091D">
              <w:rPr>
                <w:rFonts w:ascii="Courier New" w:hAnsi="Courier New" w:cs="Courier New"/>
                <w:color w:val="666666"/>
                <w:sz w:val="20"/>
                <w:szCs w:val="20"/>
              </w:rPr>
              <w:t>/100</w:t>
            </w:r>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i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range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50</w:t>
            </w:r>
            <w:r w:rsidRPr="00CA091D">
              <w:rPr>
                <w:rFonts w:ascii="Courier New" w:hAnsi="Courier New" w:cs="Courier New"/>
                <w:color w:val="333333"/>
                <w:sz w:val="20"/>
                <w:szCs w:val="20"/>
              </w:rPr>
              <w:t>)]</w:t>
            </w:r>
          </w:p>
          <w:p w14:paraId="381DE18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smoothing_factor</w:t>
            </w:r>
            <w:proofErr w:type="spellEnd"/>
            <w:r w:rsidRPr="00CA091D">
              <w:rPr>
                <w:rFonts w:ascii="Courier New" w:hAnsi="Courier New" w:cs="Courier New"/>
                <w:i/>
                <w:iCs/>
                <w:color w:val="408080"/>
                <w:sz w:val="20"/>
                <w:szCs w:val="20"/>
              </w:rPr>
              <w:t xml:space="preserve"> = [i/1000 for i </w:t>
            </w:r>
            <w:proofErr w:type="spellStart"/>
            <w:r w:rsidRPr="00CA091D">
              <w:rPr>
                <w:rFonts w:ascii="Courier New" w:hAnsi="Courier New" w:cs="Courier New"/>
                <w:i/>
                <w:iCs/>
                <w:color w:val="408080"/>
                <w:sz w:val="20"/>
                <w:szCs w:val="20"/>
              </w:rPr>
              <w:t>in</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range</w:t>
            </w:r>
            <w:proofErr w:type="spellEnd"/>
            <w:r w:rsidRPr="00CA091D">
              <w:rPr>
                <w:rFonts w:ascii="Courier New" w:hAnsi="Courier New" w:cs="Courier New"/>
                <w:i/>
                <w:iCs/>
                <w:color w:val="408080"/>
                <w:sz w:val="20"/>
                <w:szCs w:val="20"/>
              </w:rPr>
              <w:t>(50)]</w:t>
            </w:r>
          </w:p>
          <w:p w14:paraId="6D61EF1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smoothing_factor</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[i</w:t>
            </w:r>
            <w:r w:rsidRPr="00CA091D">
              <w:rPr>
                <w:rFonts w:ascii="Courier New" w:hAnsi="Courier New" w:cs="Courier New"/>
                <w:color w:val="666666"/>
                <w:sz w:val="20"/>
                <w:szCs w:val="20"/>
              </w:rPr>
              <w:t>/1000</w:t>
            </w:r>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i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range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10</w:t>
            </w:r>
            <w:r w:rsidRPr="00CA091D">
              <w:rPr>
                <w:rFonts w:ascii="Courier New" w:hAnsi="Courier New" w:cs="Courier New"/>
                <w:color w:val="333333"/>
                <w:sz w:val="20"/>
                <w:szCs w:val="20"/>
              </w:rPr>
              <w:t>)]</w:t>
            </w:r>
          </w:p>
          <w:p w14:paraId="611EAA5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707982A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#HARD_CODING ()</w:t>
            </w:r>
          </w:p>
          <w:p w14:paraId="0097141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Ovo je hard-</w:t>
            </w:r>
            <w:proofErr w:type="spellStart"/>
            <w:r w:rsidRPr="00CA091D">
              <w:rPr>
                <w:rFonts w:ascii="Courier New" w:hAnsi="Courier New" w:cs="Courier New"/>
                <w:i/>
                <w:iCs/>
                <w:color w:val="408080"/>
                <w:sz w:val="20"/>
                <w:szCs w:val="20"/>
              </w:rPr>
              <w:t>coded</w:t>
            </w:r>
            <w:proofErr w:type="spellEnd"/>
            <w:r w:rsidRPr="00CA091D">
              <w:rPr>
                <w:rFonts w:ascii="Courier New" w:hAnsi="Courier New" w:cs="Courier New"/>
                <w:i/>
                <w:iCs/>
                <w:color w:val="408080"/>
                <w:sz w:val="20"/>
                <w:szCs w:val="20"/>
              </w:rPr>
              <w:t xml:space="preserve"> (inače treba iz datoteke očitati)</w:t>
            </w:r>
          </w:p>
          <w:p w14:paraId="3EEAB04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249</w:t>
            </w:r>
          </w:p>
          <w:p w14:paraId="4C78E87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display(f</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fft_dim</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557BC2C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Sampling</w:t>
            </w:r>
            <w:proofErr w:type="spellEnd"/>
            <w:r w:rsidRPr="00CA091D">
              <w:rPr>
                <w:rFonts w:ascii="Courier New" w:hAnsi="Courier New" w:cs="Courier New"/>
                <w:i/>
                <w:iCs/>
                <w:color w:val="408080"/>
                <w:sz w:val="20"/>
                <w:szCs w:val="20"/>
              </w:rPr>
              <w:t xml:space="preserve"> rate - </w:t>
            </w:r>
            <w:proofErr w:type="spellStart"/>
            <w:r w:rsidRPr="00CA091D">
              <w:rPr>
                <w:rFonts w:ascii="Courier New" w:hAnsi="Courier New" w:cs="Courier New"/>
                <w:i/>
                <w:iCs/>
                <w:color w:val="408080"/>
                <w:sz w:val="20"/>
                <w:szCs w:val="20"/>
              </w:rPr>
              <w:t>median</w:t>
            </w:r>
            <w:proofErr w:type="spellEnd"/>
            <w:r w:rsidRPr="00CA091D">
              <w:rPr>
                <w:rFonts w:ascii="Courier New" w:hAnsi="Courier New" w:cs="Courier New"/>
                <w:i/>
                <w:iCs/>
                <w:color w:val="408080"/>
                <w:sz w:val="20"/>
                <w:szCs w:val="20"/>
              </w:rPr>
              <w:t xml:space="preserve"> daje bolje rezultate od prosjeka</w:t>
            </w:r>
          </w:p>
          <w:p w14:paraId="07ECFF9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992.969696969697</w:t>
            </w:r>
          </w:p>
          <w:p w14:paraId="2A1580B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display(f</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sampling_rate</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15F7F64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Zaokružimo na najbliži cijeli broj - mora biti cijeli broj podataka pod prozorom</w:t>
            </w:r>
          </w:p>
          <w:p w14:paraId="64AFB6B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round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fft_relative_window_size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w:t>
            </w:r>
          </w:p>
          <w:p w14:paraId="4400874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Parni broj točaka za FFT - 496 po mom izračunu ((990 / 2 = 495) + 1)</w:t>
            </w:r>
          </w:p>
          <w:p w14:paraId="6352ACF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2</w:t>
            </w:r>
            <w:r w:rsidRPr="00CA091D">
              <w:rPr>
                <w:rFonts w:ascii="Courier New" w:hAnsi="Courier New" w:cs="Courier New"/>
                <w:color w:val="333333"/>
                <w:sz w:val="20"/>
                <w:szCs w:val="20"/>
              </w:rPr>
              <w:t>)</w:t>
            </w:r>
          </w:p>
          <w:p w14:paraId="75C2A1C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display(f</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fft_window_size</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46C60B0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FFT </w:t>
            </w:r>
            <w:proofErr w:type="spellStart"/>
            <w:r w:rsidRPr="00CA091D">
              <w:rPr>
                <w:rFonts w:ascii="Courier New" w:hAnsi="Courier New" w:cs="Courier New"/>
                <w:i/>
                <w:iCs/>
                <w:color w:val="408080"/>
                <w:sz w:val="20"/>
                <w:szCs w:val="20"/>
              </w:rPr>
              <w:t>resolution</w:t>
            </w:r>
            <w:proofErr w:type="spellEnd"/>
          </w:p>
          <w:p w14:paraId="36A2694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lastRenderedPageBreak/>
              <w:t>fft_resolution</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p>
          <w:p w14:paraId="0FACCEA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7381006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emg_fft_grip_dat_file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36F8AB6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7CD3AB2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file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cvs_files</w:t>
            </w:r>
            <w:proofErr w:type="spellEnd"/>
            <w:r w:rsidRPr="00CA091D">
              <w:rPr>
                <w:rFonts w:ascii="Courier New" w:hAnsi="Courier New" w:cs="Courier New"/>
                <w:color w:val="333333"/>
                <w:sz w:val="20"/>
                <w:szCs w:val="20"/>
              </w:rPr>
              <w:t>:</w:t>
            </w:r>
          </w:p>
          <w:p w14:paraId="5F59441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datoteka</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loadtxt</w:t>
            </w:r>
            <w:proofErr w:type="spellEnd"/>
            <w:r w:rsidRPr="00CA091D">
              <w:rPr>
                <w:rFonts w:ascii="Courier New" w:hAnsi="Courier New" w:cs="Courier New"/>
                <w:color w:val="333333"/>
                <w:sz w:val="20"/>
                <w:szCs w:val="20"/>
              </w:rPr>
              <w:t xml:space="preserve">(file, </w:t>
            </w:r>
            <w:proofErr w:type="spellStart"/>
            <w:r w:rsidRPr="00CA091D">
              <w:rPr>
                <w:rFonts w:ascii="Courier New" w:hAnsi="Courier New" w:cs="Courier New"/>
                <w:color w:val="333333"/>
                <w:sz w:val="20"/>
                <w:szCs w:val="20"/>
              </w:rPr>
              <w:t>delimiter</w:t>
            </w:r>
            <w:proofErr w:type="spellEnd"/>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skiprows</w:t>
            </w:r>
            <w:proofErr w:type="spellEnd"/>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7E951EC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39CBD4D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datoteka[:, </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5BB1672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datoteka[:, </w:t>
            </w:r>
            <w:r w:rsidRPr="00CA091D">
              <w:rPr>
                <w:rFonts w:ascii="Courier New" w:hAnsi="Courier New" w:cs="Courier New"/>
                <w:color w:val="666666"/>
                <w:sz w:val="20"/>
                <w:szCs w:val="20"/>
              </w:rPr>
              <w:t>2</w:t>
            </w:r>
            <w:r w:rsidRPr="00CA091D">
              <w:rPr>
                <w:rFonts w:ascii="Courier New" w:hAnsi="Courier New" w:cs="Courier New"/>
                <w:color w:val="333333"/>
                <w:sz w:val="20"/>
                <w:szCs w:val="20"/>
              </w:rPr>
              <w:t>]</w:t>
            </w:r>
          </w:p>
          <w:p w14:paraId="3FCFAA6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time_dat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datoteka[:, </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1CC8D35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Data </w:t>
            </w:r>
            <w:proofErr w:type="spellStart"/>
            <w:r w:rsidRPr="00CA091D">
              <w:rPr>
                <w:rFonts w:ascii="Courier New" w:hAnsi="Courier New" w:cs="Courier New"/>
                <w:i/>
                <w:iCs/>
                <w:color w:val="408080"/>
                <w:sz w:val="20"/>
                <w:szCs w:val="20"/>
              </w:rPr>
              <w:t>length</w:t>
            </w:r>
            <w:proofErr w:type="spellEnd"/>
          </w:p>
          <w:p w14:paraId="5F61552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dat_len</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time_dat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shape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340B8B4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display(f'{</w:t>
            </w:r>
            <w:proofErr w:type="spellStart"/>
            <w:r w:rsidRPr="00CA091D">
              <w:rPr>
                <w:rFonts w:ascii="Courier New" w:hAnsi="Courier New" w:cs="Courier New"/>
                <w:i/>
                <w:iCs/>
                <w:color w:val="408080"/>
                <w:sz w:val="20"/>
                <w:szCs w:val="20"/>
              </w:rPr>
              <w:t>dat_len</w:t>
            </w:r>
            <w:proofErr w:type="spellEnd"/>
            <w:r w:rsidRPr="00CA091D">
              <w:rPr>
                <w:rFonts w:ascii="Courier New" w:hAnsi="Courier New" w:cs="Courier New"/>
                <w:i/>
                <w:iCs/>
                <w:color w:val="408080"/>
                <w:sz w:val="20"/>
                <w:szCs w:val="20"/>
              </w:rPr>
              <w:t>=}')</w:t>
            </w:r>
          </w:p>
          <w:p w14:paraId="39EA4CA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6C8A744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w:t>
            </w:r>
          </w:p>
          <w:p w14:paraId="169CE0E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Ukupan broj podataka mora biti višekratnik veličine prozora da bi obrada funkcionirala</w:t>
            </w:r>
          </w:p>
          <w:p w14:paraId="1B6CCE7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U </w:t>
            </w:r>
            <w:proofErr w:type="spellStart"/>
            <w:r w:rsidRPr="00CA091D">
              <w:rPr>
                <w:rFonts w:ascii="Courier New" w:hAnsi="Courier New" w:cs="Courier New"/>
                <w:i/>
                <w:iCs/>
                <w:color w:val="408080"/>
                <w:sz w:val="20"/>
                <w:szCs w:val="20"/>
              </w:rPr>
              <w:t>real</w:t>
            </w:r>
            <w:proofErr w:type="spellEnd"/>
            <w:r w:rsidRPr="00CA091D">
              <w:rPr>
                <w:rFonts w:ascii="Courier New" w:hAnsi="Courier New" w:cs="Courier New"/>
                <w:i/>
                <w:iCs/>
                <w:color w:val="408080"/>
                <w:sz w:val="20"/>
                <w:szCs w:val="20"/>
              </w:rPr>
              <w:t>-time-u se podaci tako i obrađuju (kad ih se skupi 496)</w:t>
            </w:r>
          </w:p>
          <w:p w14:paraId="38398F3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Reshape</w:t>
            </w:r>
            <w:proofErr w:type="spellEnd"/>
            <w:r w:rsidRPr="00CA091D">
              <w:rPr>
                <w:rFonts w:ascii="Courier New" w:hAnsi="Courier New" w:cs="Courier New"/>
                <w:i/>
                <w:iCs/>
                <w:color w:val="408080"/>
                <w:sz w:val="20"/>
                <w:szCs w:val="20"/>
              </w:rPr>
              <w:t xml:space="preserve"> data to </w:t>
            </w:r>
            <w:proofErr w:type="spellStart"/>
            <w:r w:rsidRPr="00CA091D">
              <w:rPr>
                <w:rFonts w:ascii="Courier New" w:hAnsi="Courier New" w:cs="Courier New"/>
                <w:i/>
                <w:iCs/>
                <w:color w:val="408080"/>
                <w:sz w:val="20"/>
                <w:szCs w:val="20"/>
              </w:rPr>
              <w:t>window_size</w:t>
            </w:r>
            <w:proofErr w:type="spellEnd"/>
            <w:r w:rsidRPr="00CA091D">
              <w:rPr>
                <w:rFonts w:ascii="Courier New" w:hAnsi="Courier New" w:cs="Courier New"/>
                <w:i/>
                <w:iCs/>
                <w:color w:val="408080"/>
                <w:sz w:val="20"/>
                <w:szCs w:val="20"/>
              </w:rPr>
              <w:t xml:space="preserve"> × n </w:t>
            </w:r>
            <w:proofErr w:type="spellStart"/>
            <w:r w:rsidRPr="00CA091D">
              <w:rPr>
                <w:rFonts w:ascii="Courier New" w:hAnsi="Courier New" w:cs="Courier New"/>
                <w:i/>
                <w:iCs/>
                <w:color w:val="408080"/>
                <w:sz w:val="20"/>
                <w:szCs w:val="20"/>
              </w:rPr>
              <w:t>array</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disregard</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starting</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few</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points</w:t>
            </w:r>
            <w:proofErr w:type="spellEnd"/>
            <w:r w:rsidRPr="00CA091D">
              <w:rPr>
                <w:rFonts w:ascii="Courier New" w:hAnsi="Courier New" w:cs="Courier New"/>
                <w:i/>
                <w:iCs/>
                <w:color w:val="408080"/>
                <w:sz w:val="20"/>
                <w:szCs w:val="20"/>
              </w:rPr>
              <w:t>)</w:t>
            </w:r>
          </w:p>
          <w:p w14:paraId="1336E3C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time_dat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time_dat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dat_len</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reshape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p>
          <w:p w14:paraId="3BCC293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emg_dat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dat_len</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reshape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p>
          <w:p w14:paraId="2257305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dat_len</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reshape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p>
          <w:p w14:paraId="05E5C33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Calculate</w:t>
            </w:r>
            <w:proofErr w:type="spellEnd"/>
            <w:r w:rsidRPr="00CA091D">
              <w:rPr>
                <w:rFonts w:ascii="Courier New" w:hAnsi="Courier New" w:cs="Courier New"/>
                <w:i/>
                <w:iCs/>
                <w:color w:val="408080"/>
                <w:sz w:val="20"/>
                <w:szCs w:val="20"/>
              </w:rPr>
              <w:t xml:space="preserve"> RFFT on </w:t>
            </w:r>
            <w:proofErr w:type="spellStart"/>
            <w:r w:rsidRPr="00CA091D">
              <w:rPr>
                <w:rFonts w:ascii="Courier New" w:hAnsi="Courier New" w:cs="Courier New"/>
                <w:i/>
                <w:iCs/>
                <w:color w:val="408080"/>
                <w:sz w:val="20"/>
                <w:szCs w:val="20"/>
              </w:rPr>
              <w:t>emg_data</w:t>
            </w:r>
            <w:proofErr w:type="spellEnd"/>
          </w:p>
          <w:p w14:paraId="5A7EA70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emg_fft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w:t>
            </w:r>
            <w:r w:rsidRPr="00CA091D">
              <w:rPr>
                <w:rFonts w:ascii="Courier New" w:hAnsi="Courier New" w:cs="Courier New"/>
                <w:color w:val="666666"/>
                <w:sz w:val="20"/>
                <w:szCs w:val="20"/>
              </w:rPr>
              <w:t>.</w:t>
            </w:r>
            <w:r w:rsidRPr="00CA091D">
              <w:rPr>
                <w:rFonts w:ascii="Courier New" w:hAnsi="Courier New" w:cs="Courier New"/>
                <w:color w:val="333333"/>
                <w:sz w:val="20"/>
                <w:szCs w:val="20"/>
              </w:rPr>
              <w:t>rfft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emg_dat</w:t>
            </w:r>
            <w:proofErr w:type="spellEnd"/>
            <w:r w:rsidRPr="00CA091D">
              <w:rPr>
                <w:rFonts w:ascii="Courier New" w:hAnsi="Courier New" w:cs="Courier New"/>
                <w:color w:val="333333"/>
                <w:sz w:val="20"/>
                <w:szCs w:val="20"/>
              </w:rPr>
              <w:t>)</w:t>
            </w:r>
          </w:p>
          <w:p w14:paraId="47DAFBD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emg_fft_grip_dat_file</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 xml:space="preserve">((file, </w:t>
            </w:r>
            <w:proofErr w:type="spellStart"/>
            <w:r w:rsidRPr="00CA091D">
              <w:rPr>
                <w:rFonts w:ascii="Courier New" w:hAnsi="Courier New" w:cs="Courier New"/>
                <w:color w:val="333333"/>
                <w:sz w:val="20"/>
                <w:szCs w:val="20"/>
              </w:rPr>
              <w:t>emg_fft</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proofErr w:type="spellEnd"/>
            <w:r w:rsidRPr="00CA091D">
              <w:rPr>
                <w:rFonts w:ascii="Courier New" w:hAnsi="Courier New" w:cs="Courier New"/>
                <w:color w:val="333333"/>
                <w:sz w:val="20"/>
                <w:szCs w:val="20"/>
              </w:rPr>
              <w:t>))</w:t>
            </w:r>
          </w:p>
          <w:p w14:paraId="36FCD68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1CBDD37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emg_fft_grip_dat_file</w:t>
            </w:r>
            <w:proofErr w:type="spellEnd"/>
          </w:p>
        </w:tc>
      </w:tr>
    </w:tbl>
    <w:p w14:paraId="7C157EC0" w14:textId="0DC91F11" w:rsidR="00CA091D" w:rsidRDefault="00CA091D">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710"/>
      </w:tblGrid>
      <w:tr w:rsidR="00CA091D" w:rsidRPr="00CA091D" w14:paraId="5A68F169" w14:textId="77777777" w:rsidTr="00CA091D">
        <w:trPr>
          <w:tblCellSpacing w:w="15" w:type="dxa"/>
        </w:trPr>
        <w:tc>
          <w:tcPr>
            <w:tcW w:w="0" w:type="auto"/>
            <w:vAlign w:val="center"/>
            <w:hideMark/>
          </w:tcPr>
          <w:p w14:paraId="6D079C9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w:t>
            </w:r>
          </w:p>
          <w:p w14:paraId="580FF92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2</w:t>
            </w:r>
          </w:p>
          <w:p w14:paraId="77D6C10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3</w:t>
            </w:r>
          </w:p>
          <w:p w14:paraId="04B93F8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4</w:t>
            </w:r>
          </w:p>
          <w:p w14:paraId="51C616C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5</w:t>
            </w:r>
          </w:p>
          <w:p w14:paraId="37656F4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6</w:t>
            </w:r>
          </w:p>
          <w:p w14:paraId="496A77C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7</w:t>
            </w:r>
          </w:p>
          <w:p w14:paraId="148181E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8</w:t>
            </w:r>
          </w:p>
          <w:p w14:paraId="476163B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9</w:t>
            </w:r>
          </w:p>
          <w:p w14:paraId="7E3C4E4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10</w:t>
            </w:r>
          </w:p>
          <w:p w14:paraId="6A940D5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11</w:t>
            </w:r>
          </w:p>
          <w:p w14:paraId="4CD01C0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12</w:t>
            </w:r>
          </w:p>
          <w:p w14:paraId="66CFB0C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13</w:t>
            </w:r>
          </w:p>
          <w:p w14:paraId="48BC93C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14</w:t>
            </w:r>
          </w:p>
          <w:p w14:paraId="057E5E4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15</w:t>
            </w:r>
          </w:p>
          <w:p w14:paraId="5BF3EF4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16</w:t>
            </w:r>
          </w:p>
          <w:p w14:paraId="38308CE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17</w:t>
            </w:r>
          </w:p>
          <w:p w14:paraId="399A66A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18</w:t>
            </w:r>
          </w:p>
          <w:p w14:paraId="73606A8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19</w:t>
            </w:r>
          </w:p>
          <w:p w14:paraId="54E4C6A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20</w:t>
            </w:r>
          </w:p>
          <w:p w14:paraId="67A5618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21</w:t>
            </w:r>
          </w:p>
          <w:p w14:paraId="4E9C9EF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22</w:t>
            </w:r>
          </w:p>
          <w:p w14:paraId="698A3DE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lastRenderedPageBreak/>
              <w:t>23</w:t>
            </w:r>
          </w:p>
          <w:p w14:paraId="77764D5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24</w:t>
            </w:r>
          </w:p>
          <w:p w14:paraId="1080FA5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25</w:t>
            </w:r>
          </w:p>
          <w:p w14:paraId="3F0F997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26</w:t>
            </w:r>
          </w:p>
          <w:p w14:paraId="547F523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27</w:t>
            </w:r>
          </w:p>
          <w:p w14:paraId="33827FC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28</w:t>
            </w:r>
          </w:p>
          <w:p w14:paraId="306C765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29</w:t>
            </w:r>
          </w:p>
          <w:p w14:paraId="4C04D64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30</w:t>
            </w:r>
          </w:p>
          <w:p w14:paraId="709D202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31</w:t>
            </w:r>
          </w:p>
          <w:p w14:paraId="56E696F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32</w:t>
            </w:r>
          </w:p>
          <w:p w14:paraId="673B2B4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33</w:t>
            </w:r>
          </w:p>
          <w:p w14:paraId="63F7DB3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34</w:t>
            </w:r>
          </w:p>
          <w:p w14:paraId="36A1D56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35</w:t>
            </w:r>
          </w:p>
          <w:p w14:paraId="7985878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36</w:t>
            </w:r>
          </w:p>
          <w:p w14:paraId="12ACD9C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37</w:t>
            </w:r>
          </w:p>
          <w:p w14:paraId="0C2A6BE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38</w:t>
            </w:r>
          </w:p>
          <w:p w14:paraId="527A258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39</w:t>
            </w:r>
          </w:p>
          <w:p w14:paraId="32FE971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40</w:t>
            </w:r>
          </w:p>
          <w:p w14:paraId="6BF8230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41</w:t>
            </w:r>
          </w:p>
          <w:p w14:paraId="2964A82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42</w:t>
            </w:r>
          </w:p>
          <w:p w14:paraId="159477B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43</w:t>
            </w:r>
          </w:p>
          <w:p w14:paraId="7BC1E8F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44</w:t>
            </w:r>
          </w:p>
          <w:p w14:paraId="5912659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45</w:t>
            </w:r>
          </w:p>
          <w:p w14:paraId="31D0AF1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46</w:t>
            </w:r>
          </w:p>
          <w:p w14:paraId="2DDAFA8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47</w:t>
            </w:r>
          </w:p>
          <w:p w14:paraId="44C8C9D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48</w:t>
            </w:r>
          </w:p>
          <w:p w14:paraId="65F4A9B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49</w:t>
            </w:r>
          </w:p>
          <w:p w14:paraId="7620363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50</w:t>
            </w:r>
          </w:p>
          <w:p w14:paraId="4CCD8AB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51</w:t>
            </w:r>
          </w:p>
          <w:p w14:paraId="044E7B8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52</w:t>
            </w:r>
          </w:p>
          <w:p w14:paraId="51E67C2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53</w:t>
            </w:r>
          </w:p>
          <w:p w14:paraId="1234E8C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54</w:t>
            </w:r>
          </w:p>
          <w:p w14:paraId="12D2547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55</w:t>
            </w:r>
          </w:p>
          <w:p w14:paraId="29FF019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56</w:t>
            </w:r>
          </w:p>
          <w:p w14:paraId="36EDE09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57</w:t>
            </w:r>
          </w:p>
          <w:p w14:paraId="5ECCF02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58</w:t>
            </w:r>
          </w:p>
          <w:p w14:paraId="7726851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59</w:t>
            </w:r>
          </w:p>
          <w:p w14:paraId="1BCDFED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60</w:t>
            </w:r>
          </w:p>
          <w:p w14:paraId="48B6F67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61</w:t>
            </w:r>
          </w:p>
          <w:p w14:paraId="2E1B1EE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62</w:t>
            </w:r>
          </w:p>
        </w:tc>
        <w:tc>
          <w:tcPr>
            <w:tcW w:w="0" w:type="auto"/>
            <w:vAlign w:val="center"/>
            <w:hideMark/>
          </w:tcPr>
          <w:p w14:paraId="617E848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lastRenderedPageBreak/>
              <w:t>roll_wind_size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4DAEF06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smooth_fact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4B48A21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mean_max_corrs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3C7E1E1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all_max_corrs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4D5485B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fft_mask</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3E9A638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43E9AFD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itertools</w:t>
            </w:r>
            <w:r w:rsidRPr="00CA091D">
              <w:rPr>
                <w:rFonts w:ascii="Courier New" w:hAnsi="Courier New" w:cs="Courier New"/>
                <w:color w:val="666666"/>
                <w:sz w:val="20"/>
                <w:szCs w:val="20"/>
              </w:rPr>
              <w:t>.</w:t>
            </w:r>
            <w:r w:rsidRPr="00CA091D">
              <w:rPr>
                <w:rFonts w:ascii="Courier New" w:hAnsi="Courier New" w:cs="Courier New"/>
                <w:color w:val="333333"/>
                <w:sz w:val="20"/>
                <w:szCs w:val="20"/>
              </w:rPr>
              <w:t>product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rolling_window_relative_size</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smoothing_factor</w:t>
            </w:r>
            <w:proofErr w:type="spellEnd"/>
            <w:r w:rsidRPr="00CA091D">
              <w:rPr>
                <w:rFonts w:ascii="Courier New" w:hAnsi="Courier New" w:cs="Courier New"/>
                <w:color w:val="333333"/>
                <w:sz w:val="20"/>
                <w:szCs w:val="20"/>
              </w:rPr>
              <w:t>):</w:t>
            </w:r>
          </w:p>
          <w:p w14:paraId="770B13C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Random 0 - 1, 249 kom</w:t>
            </w:r>
          </w:p>
          <w:p w14:paraId="7F03C41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random</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random</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w:t>
            </w:r>
          </w:p>
          <w:p w14:paraId="4E8682B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w:t>
            </w:r>
          </w:p>
          <w:p w14:paraId="19528B8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0</w:t>
            </w: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#uvijek nultu </w:t>
            </w:r>
            <w:proofErr w:type="spellStart"/>
            <w:r w:rsidRPr="00CA091D">
              <w:rPr>
                <w:rFonts w:ascii="Courier New" w:hAnsi="Courier New" w:cs="Courier New"/>
                <w:i/>
                <w:iCs/>
                <w:color w:val="408080"/>
                <w:sz w:val="20"/>
                <w:szCs w:val="20"/>
              </w:rPr>
              <w:t>vrednost</w:t>
            </w:r>
            <w:proofErr w:type="spellEnd"/>
            <w:r w:rsidRPr="00CA091D">
              <w:rPr>
                <w:rFonts w:ascii="Courier New" w:hAnsi="Courier New" w:cs="Courier New"/>
                <w:i/>
                <w:iCs/>
                <w:color w:val="408080"/>
                <w:sz w:val="20"/>
                <w:szCs w:val="20"/>
              </w:rPr>
              <w:t xml:space="preserve"> maknem skroz</w:t>
            </w:r>
          </w:p>
          <w:p w14:paraId="0EBF0E4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#display(f'{params=}')</w:t>
            </w:r>
          </w:p>
          <w:p w14:paraId="5293DD5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display(f'{</w:t>
            </w:r>
            <w:proofErr w:type="spellStart"/>
            <w:r w:rsidRPr="00CA091D">
              <w:rPr>
                <w:rFonts w:ascii="Courier New" w:hAnsi="Courier New" w:cs="Courier New"/>
                <w:i/>
                <w:iCs/>
                <w:color w:val="408080"/>
                <w:sz w:val="20"/>
                <w:szCs w:val="20"/>
              </w:rPr>
              <w:t>optimization_params</w:t>
            </w:r>
            <w:proofErr w:type="spellEnd"/>
            <w:r w:rsidRPr="00CA091D">
              <w:rPr>
                <w:rFonts w:ascii="Courier New" w:hAnsi="Courier New" w:cs="Courier New"/>
                <w:i/>
                <w:iCs/>
                <w:color w:val="408080"/>
                <w:sz w:val="20"/>
                <w:szCs w:val="20"/>
              </w:rPr>
              <w:t>[:</w:t>
            </w:r>
            <w:proofErr w:type="spellStart"/>
            <w:r w:rsidRPr="00CA091D">
              <w:rPr>
                <w:rFonts w:ascii="Courier New" w:hAnsi="Courier New" w:cs="Courier New"/>
                <w:i/>
                <w:iCs/>
                <w:color w:val="408080"/>
                <w:sz w:val="20"/>
                <w:szCs w:val="20"/>
              </w:rPr>
              <w:t>fft_dim</w:t>
            </w:r>
            <w:proofErr w:type="spellEnd"/>
            <w:r w:rsidRPr="00CA091D">
              <w:rPr>
                <w:rFonts w:ascii="Courier New" w:hAnsi="Courier New" w:cs="Courier New"/>
                <w:i/>
                <w:iCs/>
                <w:color w:val="408080"/>
                <w:sz w:val="20"/>
                <w:szCs w:val="20"/>
              </w:rPr>
              <w:t>]=}')</w:t>
            </w:r>
          </w:p>
          <w:p w14:paraId="0DA0004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4E37157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323FF54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file_name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5AB1D70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7393C5E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file, </w:t>
            </w:r>
            <w:proofErr w:type="spellStart"/>
            <w:r w:rsidRPr="00CA091D">
              <w:rPr>
                <w:rFonts w:ascii="Courier New" w:hAnsi="Courier New" w:cs="Courier New"/>
                <w:color w:val="333333"/>
                <w:sz w:val="20"/>
                <w:szCs w:val="20"/>
              </w:rPr>
              <w:t>emg_fft</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emg_fft_grip_dat_file</w:t>
            </w:r>
            <w:proofErr w:type="spellEnd"/>
            <w:r w:rsidRPr="00CA091D">
              <w:rPr>
                <w:rFonts w:ascii="Courier New" w:hAnsi="Courier New" w:cs="Courier New"/>
                <w:color w:val="333333"/>
                <w:sz w:val="20"/>
                <w:szCs w:val="20"/>
              </w:rPr>
              <w:t>:</w:t>
            </w:r>
          </w:p>
          <w:p w14:paraId="071CAB0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emg_ifft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w:t>
            </w:r>
            <w:r w:rsidRPr="00CA091D">
              <w:rPr>
                <w:rFonts w:ascii="Courier New" w:hAnsi="Courier New" w:cs="Courier New"/>
                <w:color w:val="666666"/>
                <w:sz w:val="20"/>
                <w:szCs w:val="20"/>
              </w:rPr>
              <w:t>.</w:t>
            </w:r>
            <w:r w:rsidRPr="00CA091D">
              <w:rPr>
                <w:rFonts w:ascii="Courier New" w:hAnsi="Courier New" w:cs="Courier New"/>
                <w:color w:val="333333"/>
                <w:sz w:val="20"/>
                <w:szCs w:val="20"/>
              </w:rPr>
              <w:t>irfft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emg_fft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w:t>
            </w:r>
          </w:p>
          <w:p w14:paraId="71DAF41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lastRenderedPageBreak/>
              <w:t xml:space="preserve">        </w:t>
            </w:r>
            <w:proofErr w:type="spellStart"/>
            <w:r w:rsidRPr="00CA091D">
              <w:rPr>
                <w:rFonts w:ascii="Courier New" w:hAnsi="Courier New" w:cs="Courier New"/>
                <w:color w:val="333333"/>
                <w:sz w:val="20"/>
                <w:szCs w:val="20"/>
              </w:rPr>
              <w:t>rolling_window_size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round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w:t>
            </w:r>
          </w:p>
          <w:p w14:paraId="77D3763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emg_abs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emg_ifft</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ravel</w:t>
            </w:r>
            <w:proofErr w:type="spellEnd"/>
            <w:r w:rsidRPr="00CA091D">
              <w:rPr>
                <w:rFonts w:ascii="Courier New" w:hAnsi="Courier New" w:cs="Courier New"/>
                <w:color w:val="333333"/>
                <w:sz w:val="20"/>
                <w:szCs w:val="20"/>
              </w:rPr>
              <w:t xml:space="preserve">()) </w:t>
            </w:r>
          </w:p>
          <w:p w14:paraId="066BF87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array</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optimization_params[fft_dim</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i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i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range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rolling_window_size</w:t>
            </w:r>
            <w:proofErr w:type="spellEnd"/>
            <w:r w:rsidRPr="00CA091D">
              <w:rPr>
                <w:rFonts w:ascii="Courier New" w:hAnsi="Courier New" w:cs="Courier New"/>
                <w:color w:val="333333"/>
                <w:sz w:val="20"/>
                <w:szCs w:val="20"/>
              </w:rPr>
              <w:t xml:space="preserve">)]) </w:t>
            </w:r>
          </w:p>
          <w:p w14:paraId="77280C9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sum</w:t>
            </w:r>
            <w:proofErr w:type="spellEnd"/>
            <w:r w:rsidRPr="00CA091D">
              <w:rPr>
                <w:rFonts w:ascii="Courier New" w:hAnsi="Courier New" w:cs="Courier New"/>
                <w:color w:val="333333"/>
                <w:sz w:val="20"/>
                <w:szCs w:val="20"/>
              </w:rPr>
              <w:t xml:space="preserve">() </w:t>
            </w:r>
          </w:p>
          <w:p w14:paraId="5678573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fftconvolve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emg_abs</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valid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61B5FEB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ravel</w:t>
            </w:r>
            <w:proofErr w:type="spellEnd"/>
            <w:r w:rsidRPr="00CA091D">
              <w:rPr>
                <w:rFonts w:ascii="Courier New" w:hAnsi="Courier New" w:cs="Courier New"/>
                <w:color w:val="333333"/>
                <w:sz w:val="20"/>
                <w:szCs w:val="20"/>
              </w:rPr>
              <w:t>()[rolling_window_size</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1DF8AAD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mean</w:t>
            </w:r>
            <w:proofErr w:type="spellEnd"/>
            <w:r w:rsidRPr="00CA091D">
              <w:rPr>
                <w:rFonts w:ascii="Courier New" w:hAnsi="Courier New" w:cs="Courier New"/>
                <w:color w:val="333333"/>
                <w:sz w:val="20"/>
                <w:szCs w:val="20"/>
              </w:rPr>
              <w:t>()</w:t>
            </w:r>
          </w:p>
          <w:p w14:paraId="67BF9C9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mean</w:t>
            </w:r>
            <w:proofErr w:type="spellEnd"/>
            <w:r w:rsidRPr="00CA091D">
              <w:rPr>
                <w:rFonts w:ascii="Courier New" w:hAnsi="Courier New" w:cs="Courier New"/>
                <w:color w:val="333333"/>
                <w:sz w:val="20"/>
                <w:szCs w:val="20"/>
              </w:rPr>
              <w:t>()</w:t>
            </w:r>
          </w:p>
          <w:p w14:paraId="3CE7A24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fftconvolve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full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1D48571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std</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std</w:t>
            </w:r>
            <w:proofErr w:type="spellEnd"/>
            <w:r w:rsidRPr="00CA091D">
              <w:rPr>
                <w:rFonts w:ascii="Courier New" w:hAnsi="Courier New" w:cs="Courier New"/>
                <w:color w:val="333333"/>
                <w:sz w:val="20"/>
                <w:szCs w:val="20"/>
              </w:rPr>
              <w:t>())</w:t>
            </w:r>
          </w:p>
          <w:p w14:paraId="7B416E5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lags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correlation_lags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full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1832AB7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max_corr_lag_ema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lags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argmax</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w:t>
            </w:r>
          </w:p>
          <w:p w14:paraId="6AE7CB9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max</w:t>
            </w:r>
            <w:proofErr w:type="spellEnd"/>
            <w:r w:rsidRPr="00CA091D">
              <w:rPr>
                <w:rFonts w:ascii="Courier New" w:hAnsi="Courier New" w:cs="Courier New"/>
                <w:color w:val="333333"/>
                <w:sz w:val="20"/>
                <w:szCs w:val="20"/>
              </w:rPr>
              <w:t>()</w:t>
            </w:r>
          </w:p>
          <w:p w14:paraId="5979586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max_corrs</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w:t>
            </w:r>
            <w:proofErr w:type="spellEnd"/>
            <w:r w:rsidRPr="00CA091D">
              <w:rPr>
                <w:rFonts w:ascii="Courier New" w:hAnsi="Courier New" w:cs="Courier New"/>
                <w:color w:val="333333"/>
                <w:sz w:val="20"/>
                <w:szCs w:val="20"/>
              </w:rPr>
              <w:t>)</w:t>
            </w:r>
          </w:p>
          <w:p w14:paraId="1F40983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file_name</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(file)</w:t>
            </w:r>
          </w:p>
          <w:p w14:paraId="0C1C766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3AF75A5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Calculate</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mean</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max</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correlation</w:t>
            </w:r>
            <w:proofErr w:type="spellEnd"/>
          </w:p>
          <w:p w14:paraId="3E52487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mean_max_corrs</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mean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w:t>
            </w:r>
          </w:p>
          <w:p w14:paraId="75B2332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all_max_corrs</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w:t>
            </w:r>
          </w:p>
          <w:p w14:paraId="50603A2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roll_wind_size</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16A4AB6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smooth_fact</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464FC30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fft_mask</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w:t>
            </w:r>
          </w:p>
          <w:p w14:paraId="7CFA3AC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
          <w:p w14:paraId="26AF11C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max_corr_ind</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argmax</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mean_max_corrs</w:t>
            </w:r>
            <w:proofErr w:type="spellEnd"/>
            <w:r w:rsidRPr="00CA091D">
              <w:rPr>
                <w:rFonts w:ascii="Courier New" w:hAnsi="Courier New" w:cs="Courier New"/>
                <w:color w:val="333333"/>
                <w:sz w:val="20"/>
                <w:szCs w:val="20"/>
              </w:rPr>
              <w:t>)</w:t>
            </w:r>
          </w:p>
          <w:p w14:paraId="254A05C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display(f</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max_corr_ind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23CCF1F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display(f</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mean_max_corrs</w:t>
            </w:r>
            <w:proofErr w:type="spellEnd"/>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max_corr_ind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086AA96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display(f</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roll_wind_size</w:t>
            </w:r>
            <w:proofErr w:type="spellEnd"/>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max_corr_ind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7EF1C21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display(f</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smooth_fact</w:t>
            </w:r>
            <w:proofErr w:type="spellEnd"/>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max_corr_ind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1BB0A96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display(f</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all_max_corrs</w:t>
            </w:r>
            <w:proofErr w:type="spellEnd"/>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max_corr_ind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635EB5C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display(f</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fft_mask</w:t>
            </w:r>
            <w:proofErr w:type="spellEnd"/>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max_corr_ind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4371187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64C57B4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df</w:t>
            </w:r>
            <w:proofErr w:type="spellEnd"/>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pd</w:t>
            </w:r>
            <w:r w:rsidRPr="00CA091D">
              <w:rPr>
                <w:rFonts w:ascii="Courier New" w:hAnsi="Courier New" w:cs="Courier New"/>
                <w:color w:val="666666"/>
                <w:sz w:val="20"/>
                <w:szCs w:val="20"/>
              </w:rPr>
              <w:t>.</w:t>
            </w:r>
            <w:r w:rsidRPr="00CA091D">
              <w:rPr>
                <w:rFonts w:ascii="Courier New" w:hAnsi="Courier New" w:cs="Courier New"/>
                <w:color w:val="333333"/>
                <w:sz w:val="20"/>
                <w:szCs w:val="20"/>
              </w:rPr>
              <w:t>DataFrame</w:t>
            </w:r>
            <w:proofErr w:type="spellEnd"/>
            <w:r w:rsidRPr="00CA091D">
              <w:rPr>
                <w:rFonts w:ascii="Courier New" w:hAnsi="Courier New" w:cs="Courier New"/>
                <w:color w:val="333333"/>
                <w:sz w:val="20"/>
                <w:szCs w:val="20"/>
              </w:rPr>
              <w:t>({</w:t>
            </w:r>
          </w:p>
          <w:p w14:paraId="0716528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Max_corrs</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mean</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mean_max_corrs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max_corr_ind</w:t>
            </w:r>
            <w:proofErr w:type="spellEnd"/>
            <w:r w:rsidRPr="00CA091D">
              <w:rPr>
                <w:rFonts w:ascii="Courier New" w:hAnsi="Courier New" w:cs="Courier New"/>
                <w:color w:val="333333"/>
                <w:sz w:val="20"/>
                <w:szCs w:val="20"/>
              </w:rPr>
              <w:t>],</w:t>
            </w:r>
          </w:p>
          <w:p w14:paraId="7E686CF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color w:val="BA2121"/>
                <w:sz w:val="20"/>
                <w:szCs w:val="20"/>
              </w:rPr>
              <w:t xml:space="preserve">"Rolling window </w:t>
            </w:r>
            <w:proofErr w:type="spellStart"/>
            <w:r w:rsidRPr="00CA091D">
              <w:rPr>
                <w:rFonts w:ascii="Courier New" w:hAnsi="Courier New" w:cs="Courier New"/>
                <w:color w:val="BA2121"/>
                <w:sz w:val="20"/>
                <w:szCs w:val="20"/>
              </w:rPr>
              <w:t>size</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roll_wind_size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max_corr_ind</w:t>
            </w:r>
            <w:proofErr w:type="spellEnd"/>
            <w:r w:rsidRPr="00CA091D">
              <w:rPr>
                <w:rFonts w:ascii="Courier New" w:hAnsi="Courier New" w:cs="Courier New"/>
                <w:color w:val="333333"/>
                <w:sz w:val="20"/>
                <w:szCs w:val="20"/>
              </w:rPr>
              <w:t>],</w:t>
            </w:r>
          </w:p>
          <w:p w14:paraId="072A1A5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Smoothing</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factor</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smooth_fact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max_corr_ind</w:t>
            </w:r>
            <w:proofErr w:type="spellEnd"/>
            <w:r w:rsidRPr="00CA091D">
              <w:rPr>
                <w:rFonts w:ascii="Courier New" w:hAnsi="Courier New" w:cs="Courier New"/>
                <w:color w:val="333333"/>
                <w:sz w:val="20"/>
                <w:szCs w:val="20"/>
              </w:rPr>
              <w:t>],</w:t>
            </w:r>
          </w:p>
          <w:p w14:paraId="7541ACA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All_corrs</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all_max_corrs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max_corr_ind</w:t>
            </w:r>
            <w:proofErr w:type="spellEnd"/>
            <w:r w:rsidRPr="00CA091D">
              <w:rPr>
                <w:rFonts w:ascii="Courier New" w:hAnsi="Courier New" w:cs="Courier New"/>
                <w:color w:val="333333"/>
                <w:sz w:val="20"/>
                <w:szCs w:val="20"/>
              </w:rPr>
              <w:t>],</w:t>
            </w:r>
          </w:p>
          <w:p w14:paraId="7389B18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color w:val="BA2121"/>
                <w:sz w:val="20"/>
                <w:szCs w:val="20"/>
              </w:rPr>
              <w:t>"File"</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file_name</w:t>
            </w:r>
            <w:proofErr w:type="spellEnd"/>
          </w:p>
          <w:p w14:paraId="046D464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
          <w:p w14:paraId="6F2D62A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df</w:t>
            </w:r>
            <w:r w:rsidRPr="00CA091D">
              <w:rPr>
                <w:rFonts w:ascii="Courier New" w:hAnsi="Courier New" w:cs="Courier New"/>
                <w:color w:val="666666"/>
                <w:sz w:val="20"/>
                <w:szCs w:val="20"/>
              </w:rPr>
              <w:t>.</w:t>
            </w:r>
            <w:r w:rsidRPr="00CA091D">
              <w:rPr>
                <w:rFonts w:ascii="Courier New" w:hAnsi="Courier New" w:cs="Courier New"/>
                <w:color w:val="333333"/>
                <w:sz w:val="20"/>
                <w:szCs w:val="20"/>
              </w:rPr>
              <w:t>to_csv</w:t>
            </w:r>
            <w:proofErr w:type="spellEnd"/>
            <w:r w:rsidRPr="00CA091D">
              <w:rPr>
                <w:rFonts w:ascii="Courier New" w:hAnsi="Courier New" w:cs="Courier New"/>
                <w:color w:val="333333"/>
                <w:sz w:val="20"/>
                <w:szCs w:val="20"/>
              </w:rPr>
              <w:t>(</w:t>
            </w:r>
            <w:r w:rsidRPr="00CA091D">
              <w:rPr>
                <w:rFonts w:ascii="Courier New" w:hAnsi="Courier New" w:cs="Courier New"/>
                <w:color w:val="BA2121"/>
                <w:sz w:val="20"/>
                <w:szCs w:val="20"/>
              </w:rPr>
              <w:t>"Rezultati_Bazina.csv"</w:t>
            </w:r>
            <w:r w:rsidRPr="00CA091D">
              <w:rPr>
                <w:rFonts w:ascii="Courier New" w:hAnsi="Courier New" w:cs="Courier New"/>
                <w:color w:val="333333"/>
                <w:sz w:val="20"/>
                <w:szCs w:val="20"/>
              </w:rPr>
              <w:t>, index</w:t>
            </w:r>
            <w:r w:rsidRPr="00CA091D">
              <w:rPr>
                <w:rFonts w:ascii="Courier New" w:hAnsi="Courier New" w:cs="Courier New"/>
                <w:color w:val="666666"/>
                <w:sz w:val="20"/>
                <w:szCs w:val="20"/>
              </w:rPr>
              <w:t>=</w:t>
            </w:r>
            <w:proofErr w:type="spellStart"/>
            <w:r w:rsidRPr="00CA091D">
              <w:rPr>
                <w:rFonts w:ascii="Courier New" w:hAnsi="Courier New" w:cs="Courier New"/>
                <w:b/>
                <w:bCs/>
                <w:color w:val="008000"/>
                <w:sz w:val="20"/>
                <w:szCs w:val="20"/>
              </w:rPr>
              <w:t>False</w:t>
            </w:r>
            <w:proofErr w:type="spellEnd"/>
            <w:r w:rsidRPr="00CA091D">
              <w:rPr>
                <w:rFonts w:ascii="Courier New" w:hAnsi="Courier New" w:cs="Courier New"/>
                <w:color w:val="333333"/>
                <w:sz w:val="20"/>
                <w:szCs w:val="20"/>
              </w:rPr>
              <w:t>)</w:t>
            </w:r>
          </w:p>
          <w:p w14:paraId="3B2EE3E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df</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pd</w:t>
            </w:r>
            <w:r w:rsidRPr="00CA091D">
              <w:rPr>
                <w:rFonts w:ascii="Courier New" w:hAnsi="Courier New" w:cs="Courier New"/>
                <w:color w:val="666666"/>
                <w:sz w:val="20"/>
                <w:szCs w:val="20"/>
              </w:rPr>
              <w:t>.</w:t>
            </w:r>
            <w:r w:rsidRPr="00CA091D">
              <w:rPr>
                <w:rFonts w:ascii="Courier New" w:hAnsi="Courier New" w:cs="Courier New"/>
                <w:color w:val="333333"/>
                <w:sz w:val="20"/>
                <w:szCs w:val="20"/>
              </w:rPr>
              <w:t>DataFrame</w:t>
            </w:r>
            <w:proofErr w:type="spellEnd"/>
            <w:r w:rsidRPr="00CA091D">
              <w:rPr>
                <w:rFonts w:ascii="Courier New" w:hAnsi="Courier New" w:cs="Courier New"/>
                <w:color w:val="333333"/>
                <w:sz w:val="20"/>
                <w:szCs w:val="20"/>
              </w:rPr>
              <w:t>({</w:t>
            </w:r>
          </w:p>
          <w:p w14:paraId="10EB091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color w:val="BA2121"/>
                <w:sz w:val="20"/>
                <w:szCs w:val="20"/>
              </w:rPr>
              <w:t>"FFT maska"</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fft_mask</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max_corr_ind</w:t>
            </w:r>
            <w:proofErr w:type="spellEnd"/>
            <w:r w:rsidRPr="00CA091D">
              <w:rPr>
                <w:rFonts w:ascii="Courier New" w:hAnsi="Courier New" w:cs="Courier New"/>
                <w:color w:val="333333"/>
                <w:sz w:val="20"/>
                <w:szCs w:val="20"/>
              </w:rPr>
              <w:t>]</w:t>
            </w:r>
          </w:p>
          <w:p w14:paraId="23C872D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w:t>
            </w:r>
          </w:p>
          <w:p w14:paraId="5BEAD13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df</w:t>
            </w:r>
            <w:r w:rsidRPr="00CA091D">
              <w:rPr>
                <w:rFonts w:ascii="Courier New" w:hAnsi="Courier New" w:cs="Courier New"/>
                <w:color w:val="666666"/>
                <w:sz w:val="20"/>
                <w:szCs w:val="20"/>
              </w:rPr>
              <w:t>.</w:t>
            </w:r>
            <w:r w:rsidRPr="00CA091D">
              <w:rPr>
                <w:rFonts w:ascii="Courier New" w:hAnsi="Courier New" w:cs="Courier New"/>
                <w:color w:val="333333"/>
                <w:sz w:val="20"/>
                <w:szCs w:val="20"/>
              </w:rPr>
              <w:t>to_csv</w:t>
            </w:r>
            <w:proofErr w:type="spellEnd"/>
            <w:r w:rsidRPr="00CA091D">
              <w:rPr>
                <w:rFonts w:ascii="Courier New" w:hAnsi="Courier New" w:cs="Courier New"/>
                <w:color w:val="333333"/>
                <w:sz w:val="20"/>
                <w:szCs w:val="20"/>
              </w:rPr>
              <w:t>(</w:t>
            </w:r>
            <w:r w:rsidRPr="00CA091D">
              <w:rPr>
                <w:rFonts w:ascii="Courier New" w:hAnsi="Courier New" w:cs="Courier New"/>
                <w:color w:val="BA2121"/>
                <w:sz w:val="20"/>
                <w:szCs w:val="20"/>
              </w:rPr>
              <w:t>"Rezultati_FFT_Bazina.csv"</w:t>
            </w:r>
            <w:r w:rsidRPr="00CA091D">
              <w:rPr>
                <w:rFonts w:ascii="Courier New" w:hAnsi="Courier New" w:cs="Courier New"/>
                <w:color w:val="333333"/>
                <w:sz w:val="20"/>
                <w:szCs w:val="20"/>
              </w:rPr>
              <w:t>, index</w:t>
            </w:r>
            <w:r w:rsidRPr="00CA091D">
              <w:rPr>
                <w:rFonts w:ascii="Courier New" w:hAnsi="Courier New" w:cs="Courier New"/>
                <w:color w:val="666666"/>
                <w:sz w:val="20"/>
                <w:szCs w:val="20"/>
              </w:rPr>
              <w:t>=</w:t>
            </w:r>
            <w:proofErr w:type="spellStart"/>
            <w:r w:rsidRPr="00CA091D">
              <w:rPr>
                <w:rFonts w:ascii="Courier New" w:hAnsi="Courier New" w:cs="Courier New"/>
                <w:b/>
                <w:bCs/>
                <w:color w:val="008000"/>
                <w:sz w:val="20"/>
                <w:szCs w:val="20"/>
              </w:rPr>
              <w:t>False</w:t>
            </w:r>
            <w:proofErr w:type="spellEnd"/>
            <w:r w:rsidRPr="00CA091D">
              <w:rPr>
                <w:rFonts w:ascii="Courier New" w:hAnsi="Courier New" w:cs="Courier New"/>
                <w:color w:val="333333"/>
                <w:sz w:val="20"/>
                <w:szCs w:val="20"/>
              </w:rPr>
              <w:t>)</w:t>
            </w:r>
          </w:p>
        </w:tc>
      </w:tr>
    </w:tbl>
    <w:p w14:paraId="77B97B61" w14:textId="13C1AF7E" w:rsidR="00CA091D" w:rsidRDefault="00CA091D">
      <w:pPr>
        <w:rPr>
          <w:noProof/>
        </w:rPr>
      </w:pPr>
    </w:p>
    <w:p w14:paraId="08763ECE" w14:textId="029A64B1" w:rsidR="00CA091D" w:rsidRDefault="00CA091D">
      <w:pPr>
        <w:rPr>
          <w:noProof/>
        </w:rPr>
      </w:pPr>
    </w:p>
    <w:p w14:paraId="78159916" w14:textId="663A3010" w:rsidR="00CA091D" w:rsidRDefault="00CA091D">
      <w:pPr>
        <w:rPr>
          <w:noProof/>
        </w:rPr>
      </w:pPr>
    </w:p>
    <w:p w14:paraId="6152B771" w14:textId="2E47E171" w:rsidR="00CA091D" w:rsidRDefault="00CA091D">
      <w:pPr>
        <w:rPr>
          <w:noProof/>
        </w:rPr>
      </w:pPr>
    </w:p>
    <w:p w14:paraId="16A0727C" w14:textId="0BF3F450" w:rsidR="00CA091D" w:rsidRDefault="00CA091D">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710"/>
      </w:tblGrid>
      <w:tr w:rsidR="00CA091D" w:rsidRPr="00CA091D" w14:paraId="1F87A606" w14:textId="77777777" w:rsidTr="00CA091D">
        <w:trPr>
          <w:tblCellSpacing w:w="15" w:type="dxa"/>
        </w:trPr>
        <w:tc>
          <w:tcPr>
            <w:tcW w:w="0" w:type="auto"/>
            <w:vAlign w:val="center"/>
            <w:hideMark/>
          </w:tcPr>
          <w:p w14:paraId="4AA5CBD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w:t>
            </w:r>
          </w:p>
          <w:p w14:paraId="558B0BF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2</w:t>
            </w:r>
          </w:p>
          <w:p w14:paraId="525605E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3</w:t>
            </w:r>
          </w:p>
          <w:p w14:paraId="492D313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4</w:t>
            </w:r>
          </w:p>
          <w:p w14:paraId="65C674C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5</w:t>
            </w:r>
          </w:p>
          <w:p w14:paraId="097A058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6</w:t>
            </w:r>
          </w:p>
          <w:p w14:paraId="2932D7B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7</w:t>
            </w:r>
          </w:p>
          <w:p w14:paraId="1E8A993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8</w:t>
            </w:r>
          </w:p>
          <w:p w14:paraId="4624B7F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9</w:t>
            </w:r>
          </w:p>
          <w:p w14:paraId="09B312B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10</w:t>
            </w:r>
          </w:p>
          <w:p w14:paraId="35E0E97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11</w:t>
            </w:r>
          </w:p>
          <w:p w14:paraId="106959E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12</w:t>
            </w:r>
          </w:p>
          <w:p w14:paraId="34AB3E2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13</w:t>
            </w:r>
          </w:p>
          <w:p w14:paraId="287B1C7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14</w:t>
            </w:r>
          </w:p>
          <w:p w14:paraId="16005FC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15</w:t>
            </w:r>
          </w:p>
          <w:p w14:paraId="2766CE2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16</w:t>
            </w:r>
          </w:p>
          <w:p w14:paraId="2E00645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17</w:t>
            </w:r>
          </w:p>
          <w:p w14:paraId="60176A0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18</w:t>
            </w:r>
          </w:p>
          <w:p w14:paraId="7D4C50E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19</w:t>
            </w:r>
          </w:p>
          <w:p w14:paraId="73C7D7F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20</w:t>
            </w:r>
          </w:p>
          <w:p w14:paraId="54B55E9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21</w:t>
            </w:r>
          </w:p>
          <w:p w14:paraId="4CFBDAA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22</w:t>
            </w:r>
          </w:p>
          <w:p w14:paraId="74FFC07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23</w:t>
            </w:r>
          </w:p>
          <w:p w14:paraId="1287448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24</w:t>
            </w:r>
          </w:p>
          <w:p w14:paraId="6A5C20B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25</w:t>
            </w:r>
          </w:p>
          <w:p w14:paraId="6B60F9F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26</w:t>
            </w:r>
          </w:p>
          <w:p w14:paraId="0262EDA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27</w:t>
            </w:r>
          </w:p>
          <w:p w14:paraId="2844B11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28</w:t>
            </w:r>
          </w:p>
          <w:p w14:paraId="6E4A450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29</w:t>
            </w:r>
          </w:p>
          <w:p w14:paraId="3247ED1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30</w:t>
            </w:r>
          </w:p>
          <w:p w14:paraId="0C5EB45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31</w:t>
            </w:r>
          </w:p>
          <w:p w14:paraId="283A320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32</w:t>
            </w:r>
          </w:p>
          <w:p w14:paraId="5B9EBD2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33</w:t>
            </w:r>
          </w:p>
          <w:p w14:paraId="73CBE70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34</w:t>
            </w:r>
          </w:p>
          <w:p w14:paraId="706B9BB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35</w:t>
            </w:r>
          </w:p>
          <w:p w14:paraId="6B40912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36</w:t>
            </w:r>
          </w:p>
          <w:p w14:paraId="270DFD8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37</w:t>
            </w:r>
          </w:p>
          <w:p w14:paraId="5EC50FD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38</w:t>
            </w:r>
          </w:p>
          <w:p w14:paraId="48FCBFF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39</w:t>
            </w:r>
          </w:p>
          <w:p w14:paraId="235CFD9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40</w:t>
            </w:r>
          </w:p>
          <w:p w14:paraId="4179265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41</w:t>
            </w:r>
          </w:p>
          <w:p w14:paraId="5FC03F4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42</w:t>
            </w:r>
          </w:p>
          <w:p w14:paraId="6D47792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43</w:t>
            </w:r>
          </w:p>
          <w:p w14:paraId="6A00A80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44</w:t>
            </w:r>
          </w:p>
          <w:p w14:paraId="363A4DE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45</w:t>
            </w:r>
          </w:p>
          <w:p w14:paraId="75CACC4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46</w:t>
            </w:r>
          </w:p>
          <w:p w14:paraId="000C100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47</w:t>
            </w:r>
          </w:p>
          <w:p w14:paraId="69CF614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48</w:t>
            </w:r>
          </w:p>
          <w:p w14:paraId="53D3323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49</w:t>
            </w:r>
          </w:p>
          <w:p w14:paraId="683943A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50</w:t>
            </w:r>
          </w:p>
          <w:p w14:paraId="77E59DA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51</w:t>
            </w:r>
          </w:p>
          <w:p w14:paraId="3EDD37A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52</w:t>
            </w:r>
          </w:p>
          <w:p w14:paraId="47ABE4F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53</w:t>
            </w:r>
          </w:p>
          <w:p w14:paraId="287CC56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54</w:t>
            </w:r>
          </w:p>
          <w:p w14:paraId="55AD03A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lastRenderedPageBreak/>
              <w:t>55</w:t>
            </w:r>
          </w:p>
          <w:p w14:paraId="69725A0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56</w:t>
            </w:r>
          </w:p>
          <w:p w14:paraId="62F4FDD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57</w:t>
            </w:r>
          </w:p>
          <w:p w14:paraId="6BBACA2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58</w:t>
            </w:r>
          </w:p>
          <w:p w14:paraId="77EA9BC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59</w:t>
            </w:r>
          </w:p>
          <w:p w14:paraId="7E66F82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60</w:t>
            </w:r>
          </w:p>
          <w:p w14:paraId="4F4A1E4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61</w:t>
            </w:r>
          </w:p>
          <w:p w14:paraId="697828E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62</w:t>
            </w:r>
          </w:p>
          <w:p w14:paraId="41C574E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63</w:t>
            </w:r>
          </w:p>
          <w:p w14:paraId="4F2316C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64</w:t>
            </w:r>
          </w:p>
          <w:p w14:paraId="102E1EC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65</w:t>
            </w:r>
          </w:p>
          <w:p w14:paraId="546042A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66</w:t>
            </w:r>
          </w:p>
          <w:p w14:paraId="0BEA435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67</w:t>
            </w:r>
          </w:p>
          <w:p w14:paraId="3525E9F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68</w:t>
            </w:r>
          </w:p>
          <w:p w14:paraId="0A8DC3F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69</w:t>
            </w:r>
          </w:p>
          <w:p w14:paraId="7BA45BC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70</w:t>
            </w:r>
          </w:p>
          <w:p w14:paraId="6B62F60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71</w:t>
            </w:r>
          </w:p>
          <w:p w14:paraId="4E86599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72</w:t>
            </w:r>
          </w:p>
          <w:p w14:paraId="1328D6D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73</w:t>
            </w:r>
          </w:p>
          <w:p w14:paraId="20C6EB2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74</w:t>
            </w:r>
          </w:p>
          <w:p w14:paraId="0A37B9A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75</w:t>
            </w:r>
          </w:p>
          <w:p w14:paraId="16D9A23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76</w:t>
            </w:r>
          </w:p>
          <w:p w14:paraId="363014E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77</w:t>
            </w:r>
          </w:p>
          <w:p w14:paraId="6D9FD43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78</w:t>
            </w:r>
          </w:p>
          <w:p w14:paraId="279D0F1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79</w:t>
            </w:r>
          </w:p>
          <w:p w14:paraId="4F586F0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80</w:t>
            </w:r>
          </w:p>
          <w:p w14:paraId="0EA7FD3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81</w:t>
            </w:r>
          </w:p>
          <w:p w14:paraId="5DA9FE1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82</w:t>
            </w:r>
          </w:p>
          <w:p w14:paraId="5D86CE9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83</w:t>
            </w:r>
          </w:p>
          <w:p w14:paraId="17B157B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84</w:t>
            </w:r>
          </w:p>
        </w:tc>
        <w:tc>
          <w:tcPr>
            <w:tcW w:w="0" w:type="auto"/>
            <w:vAlign w:val="center"/>
            <w:hideMark/>
          </w:tcPr>
          <w:p w14:paraId="097E086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lastRenderedPageBreak/>
              <w:t>#ponovno vrtimo  kod za sve podatke</w:t>
            </w:r>
          </w:p>
          <w:p w14:paraId="43152ED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1EB386C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008000"/>
                <w:sz w:val="20"/>
                <w:szCs w:val="20"/>
              </w:rPr>
              <w:t>print</w:t>
            </w:r>
            <w:r w:rsidRPr="00CA091D">
              <w:rPr>
                <w:rFonts w:ascii="Courier New" w:hAnsi="Courier New" w:cs="Courier New"/>
                <w:color w:val="333333"/>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Get</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current</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working</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directory</w:t>
            </w:r>
            <w:proofErr w:type="spellEnd"/>
            <w:r w:rsidRPr="00CA091D">
              <w:rPr>
                <w:rFonts w:ascii="Courier New" w:hAnsi="Courier New" w:cs="Courier New"/>
                <w:color w:val="BA2121"/>
                <w:sz w:val="20"/>
                <w:szCs w:val="20"/>
              </w:rPr>
              <w:t xml:space="preserve"> : '</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os</w:t>
            </w:r>
            <w:r w:rsidRPr="00CA091D">
              <w:rPr>
                <w:rFonts w:ascii="Courier New" w:hAnsi="Courier New" w:cs="Courier New"/>
                <w:color w:val="666666"/>
                <w:sz w:val="20"/>
                <w:szCs w:val="20"/>
              </w:rPr>
              <w:t>.</w:t>
            </w:r>
            <w:r w:rsidRPr="00CA091D">
              <w:rPr>
                <w:rFonts w:ascii="Courier New" w:hAnsi="Courier New" w:cs="Courier New"/>
                <w:color w:val="333333"/>
                <w:sz w:val="20"/>
                <w:szCs w:val="20"/>
              </w:rPr>
              <w:t>getcwd</w:t>
            </w:r>
            <w:proofErr w:type="spellEnd"/>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#help </w:t>
            </w:r>
            <w:proofErr w:type="spellStart"/>
            <w:r w:rsidRPr="00CA091D">
              <w:rPr>
                <w:rFonts w:ascii="Courier New" w:hAnsi="Courier New" w:cs="Courier New"/>
                <w:i/>
                <w:iCs/>
                <w:color w:val="408080"/>
                <w:sz w:val="20"/>
                <w:szCs w:val="20"/>
              </w:rPr>
              <w:t>function</w:t>
            </w:r>
            <w:proofErr w:type="spellEnd"/>
          </w:p>
          <w:p w14:paraId="6846B73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cvs_files</w:t>
            </w:r>
            <w:proofErr w:type="spellEnd"/>
            <w:r w:rsidRPr="00CA091D">
              <w:rPr>
                <w:rFonts w:ascii="Courier New" w:hAnsi="Courier New" w:cs="Courier New"/>
                <w:i/>
                <w:iCs/>
                <w:color w:val="408080"/>
                <w:sz w:val="20"/>
                <w:szCs w:val="20"/>
              </w:rPr>
              <w:t xml:space="preserve"> = </w:t>
            </w:r>
            <w:proofErr w:type="spellStart"/>
            <w:r w:rsidRPr="00CA091D">
              <w:rPr>
                <w:rFonts w:ascii="Courier New" w:hAnsi="Courier New" w:cs="Courier New"/>
                <w:i/>
                <w:iCs/>
                <w:color w:val="408080"/>
                <w:sz w:val="20"/>
                <w:szCs w:val="20"/>
              </w:rPr>
              <w:t>glob.glob</w:t>
            </w:r>
            <w:proofErr w:type="spellEnd"/>
            <w:r w:rsidRPr="00CA091D">
              <w:rPr>
                <w:rFonts w:ascii="Courier New" w:hAnsi="Courier New" w:cs="Courier New"/>
                <w:i/>
                <w:iCs/>
                <w:color w:val="408080"/>
                <w:sz w:val="20"/>
                <w:szCs w:val="20"/>
              </w:rPr>
              <w:t>("D:\\Luka\\Documents\\Riteh\\UMS\\new_data\\*.csv")</w:t>
            </w:r>
          </w:p>
          <w:p w14:paraId="7BEEBB6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cvs_files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glob</w:t>
            </w:r>
            <w:r w:rsidRPr="00CA091D">
              <w:rPr>
                <w:rFonts w:ascii="Courier New" w:hAnsi="Courier New" w:cs="Courier New"/>
                <w:color w:val="666666"/>
                <w:sz w:val="20"/>
                <w:szCs w:val="20"/>
              </w:rPr>
              <w:t>.</w:t>
            </w:r>
            <w:r w:rsidRPr="00CA091D">
              <w:rPr>
                <w:rFonts w:ascii="Courier New" w:hAnsi="Courier New" w:cs="Courier New"/>
                <w:color w:val="333333"/>
                <w:sz w:val="20"/>
                <w:szCs w:val="20"/>
              </w:rPr>
              <w:t>glob</w:t>
            </w:r>
            <w:proofErr w:type="spellEnd"/>
            <w:r w:rsidRPr="00CA091D">
              <w:rPr>
                <w:rFonts w:ascii="Courier New" w:hAnsi="Courier New" w:cs="Courier New"/>
                <w:color w:val="333333"/>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new_data</w:t>
            </w:r>
            <w:proofErr w:type="spellEnd"/>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csv</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109827C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008000"/>
                <w:sz w:val="20"/>
                <w:szCs w:val="20"/>
              </w:rPr>
              <w:t>print</w:t>
            </w:r>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cvs_files</w:t>
            </w:r>
            <w:proofErr w:type="spellEnd"/>
            <w:r w:rsidRPr="00CA091D">
              <w:rPr>
                <w:rFonts w:ascii="Courier New" w:hAnsi="Courier New" w:cs="Courier New"/>
                <w:color w:val="333333"/>
                <w:sz w:val="20"/>
                <w:szCs w:val="20"/>
              </w:rPr>
              <w:t>)</w:t>
            </w:r>
          </w:p>
          <w:p w14:paraId="383AAA2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array_for_output1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3D9F529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array_for_output2 </w:t>
            </w:r>
            <w:r w:rsidRPr="00CA091D">
              <w:rPr>
                <w:rFonts w:ascii="Courier New" w:hAnsi="Courier New" w:cs="Courier New"/>
                <w:color w:val="666666"/>
                <w:sz w:val="20"/>
                <w:szCs w:val="20"/>
              </w:rPr>
              <w:t>=</w:t>
            </w:r>
            <w:r w:rsidRPr="00CA091D">
              <w:rPr>
                <w:rFonts w:ascii="Courier New" w:hAnsi="Courier New" w:cs="Courier New"/>
                <w:color w:val="333333"/>
                <w:sz w:val="20"/>
                <w:szCs w:val="20"/>
              </w:rPr>
              <w:t>[]</w:t>
            </w:r>
          </w:p>
          <w:p w14:paraId="2431622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array_for_output3 </w:t>
            </w:r>
            <w:r w:rsidRPr="00CA091D">
              <w:rPr>
                <w:rFonts w:ascii="Courier New" w:hAnsi="Courier New" w:cs="Courier New"/>
                <w:color w:val="666666"/>
                <w:sz w:val="20"/>
                <w:szCs w:val="20"/>
              </w:rPr>
              <w:t>=</w:t>
            </w:r>
            <w:r w:rsidRPr="00CA091D">
              <w:rPr>
                <w:rFonts w:ascii="Courier New" w:hAnsi="Courier New" w:cs="Courier New"/>
                <w:color w:val="333333"/>
                <w:sz w:val="20"/>
                <w:szCs w:val="20"/>
              </w:rPr>
              <w:t>[]</w:t>
            </w:r>
          </w:p>
          <w:p w14:paraId="1590059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array_for_output4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5133DA0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max_corrs_lags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4D41479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5C654DE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rolling_window_size</w:t>
            </w:r>
            <w:proofErr w:type="spellEnd"/>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roll_wind_size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max_corr_ind</w:t>
            </w:r>
            <w:proofErr w:type="spellEnd"/>
            <w:r w:rsidRPr="00CA091D">
              <w:rPr>
                <w:rFonts w:ascii="Courier New" w:hAnsi="Courier New" w:cs="Courier New"/>
                <w:color w:val="333333"/>
                <w:sz w:val="20"/>
                <w:szCs w:val="20"/>
              </w:rPr>
              <w:t>]</w:t>
            </w:r>
          </w:p>
          <w:p w14:paraId="356A075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smoothing_factor</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smooth_fact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max_corr_ind</w:t>
            </w:r>
            <w:proofErr w:type="spellEnd"/>
            <w:r w:rsidRPr="00CA091D">
              <w:rPr>
                <w:rFonts w:ascii="Courier New" w:hAnsi="Courier New" w:cs="Courier New"/>
                <w:color w:val="333333"/>
                <w:sz w:val="20"/>
                <w:szCs w:val="20"/>
              </w:rPr>
              <w:t>]</w:t>
            </w:r>
          </w:p>
          <w:p w14:paraId="3FA82A1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fft_mask</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max_corr_ind</w:t>
            </w:r>
            <w:proofErr w:type="spellEnd"/>
            <w:r w:rsidRPr="00CA091D">
              <w:rPr>
                <w:rFonts w:ascii="Courier New" w:hAnsi="Courier New" w:cs="Courier New"/>
                <w:color w:val="333333"/>
                <w:sz w:val="20"/>
                <w:szCs w:val="20"/>
              </w:rPr>
              <w:t>]</w:t>
            </w:r>
          </w:p>
          <w:p w14:paraId="3164530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optimization_params</w:t>
            </w:r>
            <w:proofErr w:type="spellEnd"/>
            <w:r w:rsidRPr="00CA091D">
              <w:rPr>
                <w:rFonts w:ascii="Courier New" w:hAnsi="Courier New" w:cs="Courier New"/>
                <w:i/>
                <w:iCs/>
                <w:color w:val="408080"/>
                <w:sz w:val="20"/>
                <w:szCs w:val="20"/>
              </w:rPr>
              <w:t>[0]=0</w:t>
            </w:r>
          </w:p>
          <w:p w14:paraId="70D2321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file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cvs_files</w:t>
            </w:r>
            <w:proofErr w:type="spellEnd"/>
            <w:r w:rsidRPr="00CA091D">
              <w:rPr>
                <w:rFonts w:ascii="Courier New" w:hAnsi="Courier New" w:cs="Courier New"/>
                <w:color w:val="333333"/>
                <w:sz w:val="20"/>
                <w:szCs w:val="20"/>
              </w:rPr>
              <w:t>:</w:t>
            </w:r>
          </w:p>
          <w:p w14:paraId="4AD8BAE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datoteka</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loadtxt</w:t>
            </w:r>
            <w:proofErr w:type="spellEnd"/>
            <w:r w:rsidRPr="00CA091D">
              <w:rPr>
                <w:rFonts w:ascii="Courier New" w:hAnsi="Courier New" w:cs="Courier New"/>
                <w:color w:val="333333"/>
                <w:sz w:val="20"/>
                <w:szCs w:val="20"/>
              </w:rPr>
              <w:t xml:space="preserve">(file, </w:t>
            </w:r>
            <w:proofErr w:type="spellStart"/>
            <w:r w:rsidRPr="00CA091D">
              <w:rPr>
                <w:rFonts w:ascii="Courier New" w:hAnsi="Courier New" w:cs="Courier New"/>
                <w:color w:val="333333"/>
                <w:sz w:val="20"/>
                <w:szCs w:val="20"/>
              </w:rPr>
              <w:t>delimiter</w:t>
            </w:r>
            <w:proofErr w:type="spellEnd"/>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skiprows</w:t>
            </w:r>
            <w:proofErr w:type="spellEnd"/>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7787173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149391D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datoteka[:, </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7C4FE4A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datoteka[:, </w:t>
            </w:r>
            <w:r w:rsidRPr="00CA091D">
              <w:rPr>
                <w:rFonts w:ascii="Courier New" w:hAnsi="Courier New" w:cs="Courier New"/>
                <w:color w:val="666666"/>
                <w:sz w:val="20"/>
                <w:szCs w:val="20"/>
              </w:rPr>
              <w:t>2</w:t>
            </w:r>
            <w:r w:rsidRPr="00CA091D">
              <w:rPr>
                <w:rFonts w:ascii="Courier New" w:hAnsi="Courier New" w:cs="Courier New"/>
                <w:color w:val="333333"/>
                <w:sz w:val="20"/>
                <w:szCs w:val="20"/>
              </w:rPr>
              <w:t>]</w:t>
            </w:r>
          </w:p>
          <w:p w14:paraId="200420A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time_dat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datoteka[:, </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5964966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Data </w:t>
            </w:r>
            <w:proofErr w:type="spellStart"/>
            <w:r w:rsidRPr="00CA091D">
              <w:rPr>
                <w:rFonts w:ascii="Courier New" w:hAnsi="Courier New" w:cs="Courier New"/>
                <w:i/>
                <w:iCs/>
                <w:color w:val="408080"/>
                <w:sz w:val="20"/>
                <w:szCs w:val="20"/>
              </w:rPr>
              <w:t>length</w:t>
            </w:r>
            <w:proofErr w:type="spellEnd"/>
          </w:p>
          <w:p w14:paraId="02EBE0E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dat_len</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time_dat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shape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2E203A8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display(</w:t>
            </w:r>
            <w:proofErr w:type="spellStart"/>
            <w:r w:rsidRPr="00CA091D">
              <w:rPr>
                <w:rFonts w:ascii="Courier New" w:hAnsi="Courier New" w:cs="Courier New"/>
                <w:color w:val="333333"/>
                <w:sz w:val="20"/>
                <w:szCs w:val="20"/>
              </w:rPr>
              <w:t>dat_len</w:t>
            </w:r>
            <w:proofErr w:type="spellEnd"/>
            <w:r w:rsidRPr="00CA091D">
              <w:rPr>
                <w:rFonts w:ascii="Courier New" w:hAnsi="Courier New" w:cs="Courier New"/>
                <w:color w:val="333333"/>
                <w:sz w:val="20"/>
                <w:szCs w:val="20"/>
              </w:rPr>
              <w:t>)</w:t>
            </w:r>
          </w:p>
          <w:p w14:paraId="257194B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Ispis</w:t>
            </w:r>
          </w:p>
          <w:p w14:paraId="1162711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display(</w:t>
            </w:r>
            <w:proofErr w:type="spellStart"/>
            <w:r w:rsidRPr="00CA091D">
              <w:rPr>
                <w:rFonts w:ascii="Courier New" w:hAnsi="Courier New" w:cs="Courier New"/>
                <w:color w:val="333333"/>
                <w:sz w:val="20"/>
                <w:szCs w:val="20"/>
              </w:rPr>
              <w:t>time_dat</w:t>
            </w:r>
            <w:proofErr w:type="spellEnd"/>
            <w:r w:rsidRPr="00CA091D">
              <w:rPr>
                <w:rFonts w:ascii="Courier New" w:hAnsi="Courier New" w:cs="Courier New"/>
                <w:color w:val="333333"/>
                <w:sz w:val="20"/>
                <w:szCs w:val="20"/>
              </w:rPr>
              <w:t>)</w:t>
            </w:r>
          </w:p>
          <w:p w14:paraId="089965F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display(</w:t>
            </w:r>
            <w:proofErr w:type="spellStart"/>
            <w:r w:rsidRPr="00CA091D">
              <w:rPr>
                <w:rFonts w:ascii="Courier New" w:hAnsi="Courier New" w:cs="Courier New"/>
                <w:color w:val="333333"/>
                <w:sz w:val="20"/>
                <w:szCs w:val="20"/>
              </w:rPr>
              <w:t>emg_dat</w:t>
            </w:r>
            <w:proofErr w:type="spellEnd"/>
            <w:r w:rsidRPr="00CA091D">
              <w:rPr>
                <w:rFonts w:ascii="Courier New" w:hAnsi="Courier New" w:cs="Courier New"/>
                <w:color w:val="333333"/>
                <w:sz w:val="20"/>
                <w:szCs w:val="20"/>
              </w:rPr>
              <w:t>)</w:t>
            </w:r>
          </w:p>
          <w:p w14:paraId="7FE84ED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display(</w:t>
            </w:r>
            <w:proofErr w:type="spellStart"/>
            <w:r w:rsidRPr="00CA091D">
              <w:rPr>
                <w:rFonts w:ascii="Courier New" w:hAnsi="Courier New" w:cs="Courier New"/>
                <w:color w:val="333333"/>
                <w:sz w:val="20"/>
                <w:szCs w:val="20"/>
              </w:rPr>
              <w:t>grip_dat</w:t>
            </w:r>
            <w:proofErr w:type="spellEnd"/>
            <w:r w:rsidRPr="00CA091D">
              <w:rPr>
                <w:rFonts w:ascii="Courier New" w:hAnsi="Courier New" w:cs="Courier New"/>
                <w:color w:val="333333"/>
                <w:sz w:val="20"/>
                <w:szCs w:val="20"/>
              </w:rPr>
              <w:t>)</w:t>
            </w:r>
          </w:p>
          <w:p w14:paraId="0E25D08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Sampling</w:t>
            </w:r>
            <w:proofErr w:type="spellEnd"/>
            <w:r w:rsidRPr="00CA091D">
              <w:rPr>
                <w:rFonts w:ascii="Courier New" w:hAnsi="Courier New" w:cs="Courier New"/>
                <w:i/>
                <w:iCs/>
                <w:color w:val="408080"/>
                <w:sz w:val="20"/>
                <w:szCs w:val="20"/>
              </w:rPr>
              <w:t xml:space="preserve"> rate - </w:t>
            </w:r>
            <w:proofErr w:type="spellStart"/>
            <w:r w:rsidRPr="00CA091D">
              <w:rPr>
                <w:rFonts w:ascii="Courier New" w:hAnsi="Courier New" w:cs="Courier New"/>
                <w:i/>
                <w:iCs/>
                <w:color w:val="408080"/>
                <w:sz w:val="20"/>
                <w:szCs w:val="20"/>
              </w:rPr>
              <w:t>median</w:t>
            </w:r>
            <w:proofErr w:type="spellEnd"/>
            <w:r w:rsidRPr="00CA091D">
              <w:rPr>
                <w:rFonts w:ascii="Courier New" w:hAnsi="Courier New" w:cs="Courier New"/>
                <w:i/>
                <w:iCs/>
                <w:color w:val="408080"/>
                <w:sz w:val="20"/>
                <w:szCs w:val="20"/>
              </w:rPr>
              <w:t xml:space="preserve"> daje bolje rezultate od prosjeka</w:t>
            </w:r>
          </w:p>
          <w:p w14:paraId="5BBE4C1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1./</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median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diff</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time_dat</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10</w:t>
            </w:r>
            <w:r w:rsidRPr="00CA091D">
              <w:rPr>
                <w:rFonts w:ascii="Courier New" w:hAnsi="Courier New" w:cs="Courier New"/>
                <w:color w:val="333333"/>
                <w:sz w:val="20"/>
                <w:szCs w:val="20"/>
              </w:rPr>
              <w:t>:</w:t>
            </w:r>
            <w:r w:rsidRPr="00CA091D">
              <w:rPr>
                <w:rFonts w:ascii="Courier New" w:hAnsi="Courier New" w:cs="Courier New"/>
                <w:color w:val="666666"/>
                <w:sz w:val="20"/>
                <w:szCs w:val="20"/>
              </w:rPr>
              <w:t>-10</w:t>
            </w: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iz ROS skripte</w:t>
            </w:r>
          </w:p>
          <w:p w14:paraId="2E7B231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display(</w:t>
            </w: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w:t>
            </w:r>
          </w:p>
          <w:p w14:paraId="44FF184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0953489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w:t>
            </w:r>
          </w:p>
          <w:p w14:paraId="5B1498C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FFT treba napraviti na prozorima od 0.5s, kao što smo i u </w:t>
            </w:r>
            <w:proofErr w:type="spellStart"/>
            <w:r w:rsidRPr="00CA091D">
              <w:rPr>
                <w:rFonts w:ascii="Courier New" w:hAnsi="Courier New" w:cs="Courier New"/>
                <w:i/>
                <w:iCs/>
                <w:color w:val="408080"/>
                <w:sz w:val="20"/>
                <w:szCs w:val="20"/>
              </w:rPr>
              <w:t>real</w:t>
            </w:r>
            <w:proofErr w:type="spellEnd"/>
            <w:r w:rsidRPr="00CA091D">
              <w:rPr>
                <w:rFonts w:ascii="Courier New" w:hAnsi="Courier New" w:cs="Courier New"/>
                <w:i/>
                <w:iCs/>
                <w:color w:val="408080"/>
                <w:sz w:val="20"/>
                <w:szCs w:val="20"/>
              </w:rPr>
              <w:t>-time-u s ROS-om radili</w:t>
            </w:r>
          </w:p>
          <w:p w14:paraId="4036E96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Calculate</w:t>
            </w:r>
            <w:proofErr w:type="spellEnd"/>
            <w:r w:rsidRPr="00CA091D">
              <w:rPr>
                <w:rFonts w:ascii="Courier New" w:hAnsi="Courier New" w:cs="Courier New"/>
                <w:i/>
                <w:iCs/>
                <w:color w:val="408080"/>
                <w:sz w:val="20"/>
                <w:szCs w:val="20"/>
              </w:rPr>
              <w:t xml:space="preserve"> window </w:t>
            </w:r>
            <w:proofErr w:type="spellStart"/>
            <w:r w:rsidRPr="00CA091D">
              <w:rPr>
                <w:rFonts w:ascii="Courier New" w:hAnsi="Courier New" w:cs="Courier New"/>
                <w:i/>
                <w:iCs/>
                <w:color w:val="408080"/>
                <w:sz w:val="20"/>
                <w:szCs w:val="20"/>
              </w:rPr>
              <w:t>size</w:t>
            </w:r>
            <w:proofErr w:type="spellEnd"/>
            <w:r w:rsidRPr="00CA091D">
              <w:rPr>
                <w:rFonts w:ascii="Courier New" w:hAnsi="Courier New" w:cs="Courier New"/>
                <w:i/>
                <w:iCs/>
                <w:color w:val="408080"/>
                <w:sz w:val="20"/>
                <w:szCs w:val="20"/>
              </w:rPr>
              <w:t xml:space="preserve"> for FFT - </w:t>
            </w:r>
            <w:proofErr w:type="spellStart"/>
            <w:r w:rsidRPr="00CA091D">
              <w:rPr>
                <w:rFonts w:ascii="Courier New" w:hAnsi="Courier New" w:cs="Courier New"/>
                <w:i/>
                <w:iCs/>
                <w:color w:val="408080"/>
                <w:sz w:val="20"/>
                <w:szCs w:val="20"/>
              </w:rPr>
              <w:t>always</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round</w:t>
            </w:r>
            <w:proofErr w:type="spellEnd"/>
            <w:r w:rsidRPr="00CA091D">
              <w:rPr>
                <w:rFonts w:ascii="Courier New" w:hAnsi="Courier New" w:cs="Courier New"/>
                <w:i/>
                <w:iCs/>
                <w:color w:val="408080"/>
                <w:sz w:val="20"/>
                <w:szCs w:val="20"/>
              </w:rPr>
              <w:t xml:space="preserve"> to </w:t>
            </w:r>
            <w:proofErr w:type="spellStart"/>
            <w:r w:rsidRPr="00CA091D">
              <w:rPr>
                <w:rFonts w:ascii="Courier New" w:hAnsi="Courier New" w:cs="Courier New"/>
                <w:i/>
                <w:iCs/>
                <w:color w:val="408080"/>
                <w:sz w:val="20"/>
                <w:szCs w:val="20"/>
              </w:rPr>
              <w:t>nearest</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even</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number</w:t>
            </w:r>
            <w:proofErr w:type="spellEnd"/>
          </w:p>
          <w:p w14:paraId="15A51B1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fft_relative_window_size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0.5</w:t>
            </w:r>
          </w:p>
          <w:p w14:paraId="7A0C1E4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Zaokružimo na najbliži cijeli broj - mora biti cijeli broj podataka pod prozorom</w:t>
            </w:r>
          </w:p>
          <w:p w14:paraId="3DF3B35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round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fft_relative_window_size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w:t>
            </w:r>
          </w:p>
          <w:p w14:paraId="4932CC3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Parni broj točaka za FFT - 496 po mom izračunu ((990 / 2 = 495) + 1)</w:t>
            </w:r>
          </w:p>
          <w:p w14:paraId="3CD1571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2</w:t>
            </w:r>
            <w:r w:rsidRPr="00CA091D">
              <w:rPr>
                <w:rFonts w:ascii="Courier New" w:hAnsi="Courier New" w:cs="Courier New"/>
                <w:color w:val="333333"/>
                <w:sz w:val="20"/>
                <w:szCs w:val="20"/>
              </w:rPr>
              <w:t>)</w:t>
            </w:r>
          </w:p>
          <w:p w14:paraId="4607B40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display(</w:t>
            </w:r>
            <w:proofErr w:type="spellStart"/>
            <w:r w:rsidRPr="00CA091D">
              <w:rPr>
                <w:rFonts w:ascii="Courier New" w:hAnsi="Courier New" w:cs="Courier New"/>
                <w:color w:val="333333"/>
                <w:sz w:val="20"/>
                <w:szCs w:val="20"/>
              </w:rPr>
              <w:t>f</w:t>
            </w:r>
            <w:r w:rsidRPr="00CA091D">
              <w:rPr>
                <w:rFonts w:ascii="Courier New" w:hAnsi="Courier New" w:cs="Courier New"/>
                <w:color w:val="BA2121"/>
                <w:sz w:val="20"/>
                <w:szCs w:val="20"/>
              </w:rPr>
              <w:t>'fft_window</w:t>
            </w:r>
            <w:proofErr w:type="spellEnd"/>
            <w:r w:rsidRPr="00CA091D">
              <w:rPr>
                <w:rFonts w:ascii="Courier New" w:hAnsi="Courier New" w:cs="Courier New"/>
                <w:color w:val="BA2121"/>
                <w:sz w:val="20"/>
                <w:szCs w:val="20"/>
              </w:rPr>
              <w:t>: {</w:t>
            </w:r>
            <w:proofErr w:type="spellStart"/>
            <w:r w:rsidRPr="00CA091D">
              <w:rPr>
                <w:rFonts w:ascii="Courier New" w:hAnsi="Courier New" w:cs="Courier New"/>
                <w:color w:val="BA2121"/>
                <w:sz w:val="20"/>
                <w:szCs w:val="20"/>
              </w:rPr>
              <w:t>fft_window_size</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3093194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FFT </w:t>
            </w:r>
            <w:proofErr w:type="spellStart"/>
            <w:r w:rsidRPr="00CA091D">
              <w:rPr>
                <w:rFonts w:ascii="Courier New" w:hAnsi="Courier New" w:cs="Courier New"/>
                <w:i/>
                <w:iCs/>
                <w:color w:val="408080"/>
                <w:sz w:val="20"/>
                <w:szCs w:val="20"/>
              </w:rPr>
              <w:t>resolution</w:t>
            </w:r>
            <w:proofErr w:type="spellEnd"/>
          </w:p>
          <w:p w14:paraId="163CDE3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fft_resolution</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p>
          <w:p w14:paraId="382559F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display(</w:t>
            </w:r>
            <w:proofErr w:type="spellStart"/>
            <w:r w:rsidRPr="00CA091D">
              <w:rPr>
                <w:rFonts w:ascii="Courier New" w:hAnsi="Courier New" w:cs="Courier New"/>
                <w:color w:val="333333"/>
                <w:sz w:val="20"/>
                <w:szCs w:val="20"/>
              </w:rPr>
              <w:t>f</w:t>
            </w:r>
            <w:r w:rsidRPr="00CA091D">
              <w:rPr>
                <w:rFonts w:ascii="Courier New" w:hAnsi="Courier New" w:cs="Courier New"/>
                <w:color w:val="BA2121"/>
                <w:sz w:val="20"/>
                <w:szCs w:val="20"/>
              </w:rPr>
              <w:t>'fft_resolution</w:t>
            </w:r>
            <w:proofErr w:type="spellEnd"/>
            <w:r w:rsidRPr="00CA091D">
              <w:rPr>
                <w:rFonts w:ascii="Courier New" w:hAnsi="Courier New" w:cs="Courier New"/>
                <w:color w:val="BA2121"/>
                <w:sz w:val="20"/>
                <w:szCs w:val="20"/>
              </w:rPr>
              <w:t>: {</w:t>
            </w:r>
            <w:proofErr w:type="spellStart"/>
            <w:r w:rsidRPr="00CA091D">
              <w:rPr>
                <w:rFonts w:ascii="Courier New" w:hAnsi="Courier New" w:cs="Courier New"/>
                <w:color w:val="BA2121"/>
                <w:sz w:val="20"/>
                <w:szCs w:val="20"/>
              </w:rPr>
              <w:t>fft_resolution</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0BF83F5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Ukupan broj podataka mora biti višekratnik veličine prozora da bi obrada funkcionirala</w:t>
            </w:r>
          </w:p>
          <w:p w14:paraId="4DA3408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U </w:t>
            </w:r>
            <w:proofErr w:type="spellStart"/>
            <w:r w:rsidRPr="00CA091D">
              <w:rPr>
                <w:rFonts w:ascii="Courier New" w:hAnsi="Courier New" w:cs="Courier New"/>
                <w:i/>
                <w:iCs/>
                <w:color w:val="408080"/>
                <w:sz w:val="20"/>
                <w:szCs w:val="20"/>
              </w:rPr>
              <w:t>real</w:t>
            </w:r>
            <w:proofErr w:type="spellEnd"/>
            <w:r w:rsidRPr="00CA091D">
              <w:rPr>
                <w:rFonts w:ascii="Courier New" w:hAnsi="Courier New" w:cs="Courier New"/>
                <w:i/>
                <w:iCs/>
                <w:color w:val="408080"/>
                <w:sz w:val="20"/>
                <w:szCs w:val="20"/>
              </w:rPr>
              <w:t>-time-u se podaci tako i obrađuju (kad ih se skupi 496)</w:t>
            </w:r>
          </w:p>
          <w:p w14:paraId="0AEE626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lastRenderedPageBreak/>
              <w:t xml:space="preserve">    </w:t>
            </w: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Reshape</w:t>
            </w:r>
            <w:proofErr w:type="spellEnd"/>
            <w:r w:rsidRPr="00CA091D">
              <w:rPr>
                <w:rFonts w:ascii="Courier New" w:hAnsi="Courier New" w:cs="Courier New"/>
                <w:i/>
                <w:iCs/>
                <w:color w:val="408080"/>
                <w:sz w:val="20"/>
                <w:szCs w:val="20"/>
              </w:rPr>
              <w:t xml:space="preserve"> data to </w:t>
            </w:r>
            <w:proofErr w:type="spellStart"/>
            <w:r w:rsidRPr="00CA091D">
              <w:rPr>
                <w:rFonts w:ascii="Courier New" w:hAnsi="Courier New" w:cs="Courier New"/>
                <w:i/>
                <w:iCs/>
                <w:color w:val="408080"/>
                <w:sz w:val="20"/>
                <w:szCs w:val="20"/>
              </w:rPr>
              <w:t>window_size</w:t>
            </w:r>
            <w:proofErr w:type="spellEnd"/>
            <w:r w:rsidRPr="00CA091D">
              <w:rPr>
                <w:rFonts w:ascii="Courier New" w:hAnsi="Courier New" w:cs="Courier New"/>
                <w:i/>
                <w:iCs/>
                <w:color w:val="408080"/>
                <w:sz w:val="20"/>
                <w:szCs w:val="20"/>
              </w:rPr>
              <w:t xml:space="preserve"> × n </w:t>
            </w:r>
            <w:proofErr w:type="spellStart"/>
            <w:r w:rsidRPr="00CA091D">
              <w:rPr>
                <w:rFonts w:ascii="Courier New" w:hAnsi="Courier New" w:cs="Courier New"/>
                <w:i/>
                <w:iCs/>
                <w:color w:val="408080"/>
                <w:sz w:val="20"/>
                <w:szCs w:val="20"/>
              </w:rPr>
              <w:t>array</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disregard</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starting</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few</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points</w:t>
            </w:r>
            <w:proofErr w:type="spellEnd"/>
            <w:r w:rsidRPr="00CA091D">
              <w:rPr>
                <w:rFonts w:ascii="Courier New" w:hAnsi="Courier New" w:cs="Courier New"/>
                <w:i/>
                <w:iCs/>
                <w:color w:val="408080"/>
                <w:sz w:val="20"/>
                <w:szCs w:val="20"/>
              </w:rPr>
              <w:t>)</w:t>
            </w:r>
          </w:p>
          <w:p w14:paraId="7642564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time_dat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time_dat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dat_len</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reshape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p>
          <w:p w14:paraId="69F4862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emg_dat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dat_len</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reshape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p>
          <w:p w14:paraId="64CAA3E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dat_len</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reshape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fft_window_size</w:t>
            </w:r>
            <w:proofErr w:type="spellEnd"/>
            <w:r w:rsidRPr="00CA091D">
              <w:rPr>
                <w:rFonts w:ascii="Courier New" w:hAnsi="Courier New" w:cs="Courier New"/>
                <w:color w:val="333333"/>
                <w:sz w:val="20"/>
                <w:szCs w:val="20"/>
              </w:rPr>
              <w:t xml:space="preserve">)) </w:t>
            </w:r>
          </w:p>
          <w:p w14:paraId="4D00030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Calculate</w:t>
            </w:r>
            <w:proofErr w:type="spellEnd"/>
            <w:r w:rsidRPr="00CA091D">
              <w:rPr>
                <w:rFonts w:ascii="Courier New" w:hAnsi="Courier New" w:cs="Courier New"/>
                <w:i/>
                <w:iCs/>
                <w:color w:val="408080"/>
                <w:sz w:val="20"/>
                <w:szCs w:val="20"/>
              </w:rPr>
              <w:t xml:space="preserve"> RFFT on </w:t>
            </w:r>
            <w:proofErr w:type="spellStart"/>
            <w:r w:rsidRPr="00CA091D">
              <w:rPr>
                <w:rFonts w:ascii="Courier New" w:hAnsi="Courier New" w:cs="Courier New"/>
                <w:i/>
                <w:iCs/>
                <w:color w:val="408080"/>
                <w:sz w:val="20"/>
                <w:szCs w:val="20"/>
              </w:rPr>
              <w:t>emg_data</w:t>
            </w:r>
            <w:proofErr w:type="spellEnd"/>
          </w:p>
          <w:p w14:paraId="14802EE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emg_fft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w:t>
            </w:r>
            <w:r w:rsidRPr="00CA091D">
              <w:rPr>
                <w:rFonts w:ascii="Courier New" w:hAnsi="Courier New" w:cs="Courier New"/>
                <w:color w:val="666666"/>
                <w:sz w:val="20"/>
                <w:szCs w:val="20"/>
              </w:rPr>
              <w:t>.</w:t>
            </w:r>
            <w:r w:rsidRPr="00CA091D">
              <w:rPr>
                <w:rFonts w:ascii="Courier New" w:hAnsi="Courier New" w:cs="Courier New"/>
                <w:color w:val="333333"/>
                <w:sz w:val="20"/>
                <w:szCs w:val="20"/>
              </w:rPr>
              <w:t>rfft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emg_dat</w:t>
            </w:r>
            <w:proofErr w:type="spellEnd"/>
            <w:r w:rsidRPr="00CA091D">
              <w:rPr>
                <w:rFonts w:ascii="Courier New" w:hAnsi="Courier New" w:cs="Courier New"/>
                <w:color w:val="333333"/>
                <w:sz w:val="20"/>
                <w:szCs w:val="20"/>
              </w:rPr>
              <w:t>)</w:t>
            </w:r>
          </w:p>
          <w:p w14:paraId="14934EB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Ispis oblika matrica</w:t>
            </w:r>
          </w:p>
          <w:p w14:paraId="723EDE2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display(</w:t>
            </w:r>
            <w:proofErr w:type="spellStart"/>
            <w:r w:rsidRPr="00CA091D">
              <w:rPr>
                <w:rFonts w:ascii="Courier New" w:hAnsi="Courier New" w:cs="Courier New"/>
                <w:color w:val="333333"/>
                <w:sz w:val="20"/>
                <w:szCs w:val="20"/>
              </w:rPr>
              <w:t>f</w:t>
            </w:r>
            <w:r w:rsidRPr="00CA091D">
              <w:rPr>
                <w:rFonts w:ascii="Courier New" w:hAnsi="Courier New" w:cs="Courier New"/>
                <w:color w:val="BA2121"/>
                <w:sz w:val="20"/>
                <w:szCs w:val="20"/>
              </w:rPr>
              <w:t>'time</w:t>
            </w:r>
            <w:proofErr w:type="spellEnd"/>
            <w:r w:rsidRPr="00CA091D">
              <w:rPr>
                <w:rFonts w:ascii="Courier New" w:hAnsi="Courier New" w:cs="Courier New"/>
                <w:color w:val="BA2121"/>
                <w:sz w:val="20"/>
                <w:szCs w:val="20"/>
              </w:rPr>
              <w:t>: {</w:t>
            </w:r>
            <w:proofErr w:type="spellStart"/>
            <w:r w:rsidRPr="00CA091D">
              <w:rPr>
                <w:rFonts w:ascii="Courier New" w:hAnsi="Courier New" w:cs="Courier New"/>
                <w:color w:val="BA2121"/>
                <w:sz w:val="20"/>
                <w:szCs w:val="20"/>
              </w:rPr>
              <w:t>time_dat.shape</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70DD4FB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display(</w:t>
            </w:r>
            <w:proofErr w:type="spellStart"/>
            <w:r w:rsidRPr="00CA091D">
              <w:rPr>
                <w:rFonts w:ascii="Courier New" w:hAnsi="Courier New" w:cs="Courier New"/>
                <w:color w:val="333333"/>
                <w:sz w:val="20"/>
                <w:szCs w:val="20"/>
              </w:rPr>
              <w:t>f</w:t>
            </w:r>
            <w:r w:rsidRPr="00CA091D">
              <w:rPr>
                <w:rFonts w:ascii="Courier New" w:hAnsi="Courier New" w:cs="Courier New"/>
                <w:color w:val="BA2121"/>
                <w:sz w:val="20"/>
                <w:szCs w:val="20"/>
              </w:rPr>
              <w:t>'emg_dat</w:t>
            </w:r>
            <w:proofErr w:type="spellEnd"/>
            <w:r w:rsidRPr="00CA091D">
              <w:rPr>
                <w:rFonts w:ascii="Courier New" w:hAnsi="Courier New" w:cs="Courier New"/>
                <w:color w:val="BA2121"/>
                <w:sz w:val="20"/>
                <w:szCs w:val="20"/>
              </w:rPr>
              <w:t>: {</w:t>
            </w:r>
            <w:proofErr w:type="spellStart"/>
            <w:r w:rsidRPr="00CA091D">
              <w:rPr>
                <w:rFonts w:ascii="Courier New" w:hAnsi="Courier New" w:cs="Courier New"/>
                <w:color w:val="BA2121"/>
                <w:sz w:val="20"/>
                <w:szCs w:val="20"/>
              </w:rPr>
              <w:t>emg_dat.shape</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754704C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display(</w:t>
            </w:r>
            <w:proofErr w:type="spellStart"/>
            <w:r w:rsidRPr="00CA091D">
              <w:rPr>
                <w:rFonts w:ascii="Courier New" w:hAnsi="Courier New" w:cs="Courier New"/>
                <w:color w:val="333333"/>
                <w:sz w:val="20"/>
                <w:szCs w:val="20"/>
              </w:rPr>
              <w:t>f</w:t>
            </w:r>
            <w:r w:rsidRPr="00CA091D">
              <w:rPr>
                <w:rFonts w:ascii="Courier New" w:hAnsi="Courier New" w:cs="Courier New"/>
                <w:color w:val="BA2121"/>
                <w:sz w:val="20"/>
                <w:szCs w:val="20"/>
              </w:rPr>
              <w:t>'grip_dat</w:t>
            </w:r>
            <w:proofErr w:type="spellEnd"/>
            <w:r w:rsidRPr="00CA091D">
              <w:rPr>
                <w:rFonts w:ascii="Courier New" w:hAnsi="Courier New" w:cs="Courier New"/>
                <w:color w:val="BA2121"/>
                <w:sz w:val="20"/>
                <w:szCs w:val="20"/>
              </w:rPr>
              <w:t>: {</w:t>
            </w:r>
            <w:proofErr w:type="spellStart"/>
            <w:r w:rsidRPr="00CA091D">
              <w:rPr>
                <w:rFonts w:ascii="Courier New" w:hAnsi="Courier New" w:cs="Courier New"/>
                <w:color w:val="BA2121"/>
                <w:sz w:val="20"/>
                <w:szCs w:val="20"/>
              </w:rPr>
              <w:t>grip_dat.shape</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408E36A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display(</w:t>
            </w:r>
            <w:proofErr w:type="spellStart"/>
            <w:r w:rsidRPr="00CA091D">
              <w:rPr>
                <w:rFonts w:ascii="Courier New" w:hAnsi="Courier New" w:cs="Courier New"/>
                <w:color w:val="333333"/>
                <w:sz w:val="20"/>
                <w:szCs w:val="20"/>
              </w:rPr>
              <w:t>f</w:t>
            </w:r>
            <w:r w:rsidRPr="00CA091D">
              <w:rPr>
                <w:rFonts w:ascii="Courier New" w:hAnsi="Courier New" w:cs="Courier New"/>
                <w:color w:val="BA2121"/>
                <w:sz w:val="20"/>
                <w:szCs w:val="20"/>
              </w:rPr>
              <w:t>'emg_fft</w:t>
            </w:r>
            <w:proofErr w:type="spellEnd"/>
            <w:r w:rsidRPr="00CA091D">
              <w:rPr>
                <w:rFonts w:ascii="Courier New" w:hAnsi="Courier New" w:cs="Courier New"/>
                <w:color w:val="BA2121"/>
                <w:sz w:val="20"/>
                <w:szCs w:val="20"/>
              </w:rPr>
              <w:t>: {</w:t>
            </w:r>
            <w:proofErr w:type="spellStart"/>
            <w:r w:rsidRPr="00CA091D">
              <w:rPr>
                <w:rFonts w:ascii="Courier New" w:hAnsi="Courier New" w:cs="Courier New"/>
                <w:color w:val="BA2121"/>
                <w:sz w:val="20"/>
                <w:szCs w:val="20"/>
              </w:rPr>
              <w:t>emg_fft.shape</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2AD39D1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emg_fft</w:t>
            </w:r>
            <w:r w:rsidRPr="00CA091D">
              <w:rPr>
                <w:rFonts w:ascii="Courier New" w:hAnsi="Courier New" w:cs="Courier New"/>
                <w:color w:val="666666"/>
                <w:sz w:val="20"/>
                <w:szCs w:val="20"/>
              </w:rPr>
              <w:t>.</w:t>
            </w:r>
            <w:r w:rsidRPr="00CA091D">
              <w:rPr>
                <w:rFonts w:ascii="Courier New" w:hAnsi="Courier New" w:cs="Courier New"/>
                <w:color w:val="333333"/>
                <w:sz w:val="20"/>
                <w:szCs w:val="20"/>
              </w:rPr>
              <w:t>shape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koliko je dugačak redak u </w:t>
            </w:r>
            <w:proofErr w:type="spellStart"/>
            <w:r w:rsidRPr="00CA091D">
              <w:rPr>
                <w:rFonts w:ascii="Courier New" w:hAnsi="Courier New" w:cs="Courier New"/>
                <w:i/>
                <w:iCs/>
                <w:color w:val="408080"/>
                <w:sz w:val="20"/>
                <w:szCs w:val="20"/>
              </w:rPr>
              <w:t>fft</w:t>
            </w:r>
            <w:proofErr w:type="spellEnd"/>
          </w:p>
          <w:p w14:paraId="133DDE2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color w:val="008000"/>
                <w:sz w:val="20"/>
                <w:szCs w:val="20"/>
              </w:rPr>
              <w:t>print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w:t>
            </w:r>
            <w:r w:rsidRPr="00CA091D">
              <w:rPr>
                <w:rFonts w:ascii="Courier New" w:hAnsi="Courier New" w:cs="Courier New"/>
                <w:color w:val="BA2121"/>
                <w:sz w:val="20"/>
                <w:szCs w:val="20"/>
              </w:rPr>
              <w:t>'fft_dim</w:t>
            </w:r>
            <w:proofErr w:type="spellEnd"/>
            <w:r w:rsidRPr="00CA091D">
              <w:rPr>
                <w:rFonts w:ascii="Courier New" w:hAnsi="Courier New" w:cs="Courier New"/>
                <w:color w:val="BA2121"/>
                <w:sz w:val="20"/>
                <w:szCs w:val="20"/>
              </w:rPr>
              <w:t>: {</w:t>
            </w:r>
            <w:proofErr w:type="spellStart"/>
            <w:r w:rsidRPr="00CA091D">
              <w:rPr>
                <w:rFonts w:ascii="Courier New" w:hAnsi="Courier New" w:cs="Courier New"/>
                <w:color w:val="BA2121"/>
                <w:sz w:val="20"/>
                <w:szCs w:val="20"/>
              </w:rPr>
              <w:t>fft_dim</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477F9E5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emg_ifft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w:t>
            </w:r>
            <w:r w:rsidRPr="00CA091D">
              <w:rPr>
                <w:rFonts w:ascii="Courier New" w:hAnsi="Courier New" w:cs="Courier New"/>
                <w:color w:val="666666"/>
                <w:sz w:val="20"/>
                <w:szCs w:val="20"/>
              </w:rPr>
              <w:t>.</w:t>
            </w:r>
            <w:r w:rsidRPr="00CA091D">
              <w:rPr>
                <w:rFonts w:ascii="Courier New" w:hAnsi="Courier New" w:cs="Courier New"/>
                <w:color w:val="333333"/>
                <w:sz w:val="20"/>
                <w:szCs w:val="20"/>
              </w:rPr>
              <w:t>irfft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emg_fft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w:t>
            </w:r>
          </w:p>
          <w:p w14:paraId="05EA16D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rolling_window_size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round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rolling_window_size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w:t>
            </w:r>
          </w:p>
          <w:p w14:paraId="007C236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emg_abs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emg_ifft</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ravel</w:t>
            </w:r>
            <w:proofErr w:type="spellEnd"/>
            <w:r w:rsidRPr="00CA091D">
              <w:rPr>
                <w:rFonts w:ascii="Courier New" w:hAnsi="Courier New" w:cs="Courier New"/>
                <w:color w:val="333333"/>
                <w:sz w:val="20"/>
                <w:szCs w:val="20"/>
              </w:rPr>
              <w:t xml:space="preserve">()) </w:t>
            </w:r>
          </w:p>
          <w:p w14:paraId="35662D2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array</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optimization_params[fft_dim</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i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i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range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rolling_window_size</w:t>
            </w:r>
            <w:proofErr w:type="spellEnd"/>
            <w:r w:rsidRPr="00CA091D">
              <w:rPr>
                <w:rFonts w:ascii="Courier New" w:hAnsi="Courier New" w:cs="Courier New"/>
                <w:color w:val="333333"/>
                <w:sz w:val="20"/>
                <w:szCs w:val="20"/>
              </w:rPr>
              <w:t xml:space="preserve">)]) </w:t>
            </w:r>
          </w:p>
          <w:p w14:paraId="2BE041F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sum</w:t>
            </w:r>
            <w:proofErr w:type="spellEnd"/>
            <w:r w:rsidRPr="00CA091D">
              <w:rPr>
                <w:rFonts w:ascii="Courier New" w:hAnsi="Courier New" w:cs="Courier New"/>
                <w:color w:val="333333"/>
                <w:sz w:val="20"/>
                <w:szCs w:val="20"/>
              </w:rPr>
              <w:t xml:space="preserve">() </w:t>
            </w:r>
          </w:p>
          <w:p w14:paraId="554F502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fftconvolve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emg_abs</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valid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5EC30DE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ravel</w:t>
            </w:r>
            <w:proofErr w:type="spellEnd"/>
            <w:r w:rsidRPr="00CA091D">
              <w:rPr>
                <w:rFonts w:ascii="Courier New" w:hAnsi="Courier New" w:cs="Courier New"/>
                <w:color w:val="333333"/>
                <w:sz w:val="20"/>
                <w:szCs w:val="20"/>
              </w:rPr>
              <w:t>()[rolling_window_size</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7BF9756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mean</w:t>
            </w:r>
            <w:proofErr w:type="spellEnd"/>
            <w:r w:rsidRPr="00CA091D">
              <w:rPr>
                <w:rFonts w:ascii="Courier New" w:hAnsi="Courier New" w:cs="Courier New"/>
                <w:color w:val="333333"/>
                <w:sz w:val="20"/>
                <w:szCs w:val="20"/>
              </w:rPr>
              <w:t>()</w:t>
            </w:r>
          </w:p>
          <w:p w14:paraId="2C195DB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mean</w:t>
            </w:r>
            <w:proofErr w:type="spellEnd"/>
            <w:r w:rsidRPr="00CA091D">
              <w:rPr>
                <w:rFonts w:ascii="Courier New" w:hAnsi="Courier New" w:cs="Courier New"/>
                <w:color w:val="333333"/>
                <w:sz w:val="20"/>
                <w:szCs w:val="20"/>
              </w:rPr>
              <w:t>()</w:t>
            </w:r>
          </w:p>
          <w:p w14:paraId="642BF33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fftconvolve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full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051D78D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std</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std</w:t>
            </w:r>
            <w:proofErr w:type="spellEnd"/>
            <w:r w:rsidRPr="00CA091D">
              <w:rPr>
                <w:rFonts w:ascii="Courier New" w:hAnsi="Courier New" w:cs="Courier New"/>
                <w:color w:val="333333"/>
                <w:sz w:val="20"/>
                <w:szCs w:val="20"/>
              </w:rPr>
              <w:t>())</w:t>
            </w:r>
          </w:p>
          <w:p w14:paraId="56B29CD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lags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correlation_lags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full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1D38975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max_corr_lag_ema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lags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argmax</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w:t>
            </w:r>
          </w:p>
          <w:p w14:paraId="1F11A76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max</w:t>
            </w:r>
            <w:proofErr w:type="spellEnd"/>
            <w:r w:rsidRPr="00CA091D">
              <w:rPr>
                <w:rFonts w:ascii="Courier New" w:hAnsi="Courier New" w:cs="Courier New"/>
                <w:color w:val="333333"/>
                <w:sz w:val="20"/>
                <w:szCs w:val="20"/>
              </w:rPr>
              <w:t>()</w:t>
            </w:r>
          </w:p>
          <w:p w14:paraId="03504EB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max_corrs_lags</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max_corr_lag_ema</w:t>
            </w:r>
            <w:proofErr w:type="spellEnd"/>
            <w:r w:rsidRPr="00CA091D">
              <w:rPr>
                <w:rFonts w:ascii="Courier New" w:hAnsi="Courier New" w:cs="Courier New"/>
                <w:color w:val="333333"/>
                <w:sz w:val="20"/>
                <w:szCs w:val="20"/>
              </w:rPr>
              <w:t>)</w:t>
            </w:r>
          </w:p>
          <w:p w14:paraId="3AE7DD8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6C2B50B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max_corrs</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w:t>
            </w:r>
            <w:proofErr w:type="spellEnd"/>
            <w:r w:rsidRPr="00CA091D">
              <w:rPr>
                <w:rFonts w:ascii="Courier New" w:hAnsi="Courier New" w:cs="Courier New"/>
                <w:color w:val="333333"/>
                <w:sz w:val="20"/>
                <w:szCs w:val="20"/>
              </w:rPr>
              <w:t>)</w:t>
            </w:r>
          </w:p>
          <w:p w14:paraId="54C4CCA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
          <w:p w14:paraId="1CEB2D6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array_for_output1</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max</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w:t>
            </w:r>
          </w:p>
          <w:p w14:paraId="0539BE5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
          <w:p w14:paraId="13487F2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array_for_output3</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Start"/>
            <w:r w:rsidRPr="00CA091D">
              <w:rPr>
                <w:rFonts w:ascii="Courier New" w:hAnsi="Courier New" w:cs="Courier New"/>
                <w:color w:val="333333"/>
                <w:sz w:val="20"/>
                <w:szCs w:val="20"/>
              </w:rPr>
              <w:t>max_corrs_lags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5F42C9B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204072E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df</w:t>
            </w:r>
            <w:proofErr w:type="spellEnd"/>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pd</w:t>
            </w:r>
            <w:r w:rsidRPr="00CA091D">
              <w:rPr>
                <w:rFonts w:ascii="Courier New" w:hAnsi="Courier New" w:cs="Courier New"/>
                <w:color w:val="666666"/>
                <w:sz w:val="20"/>
                <w:szCs w:val="20"/>
              </w:rPr>
              <w:t>.</w:t>
            </w:r>
            <w:r w:rsidRPr="00CA091D">
              <w:rPr>
                <w:rFonts w:ascii="Courier New" w:hAnsi="Courier New" w:cs="Courier New"/>
                <w:color w:val="333333"/>
                <w:sz w:val="20"/>
                <w:szCs w:val="20"/>
              </w:rPr>
              <w:t>DataFrame</w:t>
            </w:r>
            <w:proofErr w:type="spellEnd"/>
            <w:r w:rsidRPr="00CA091D">
              <w:rPr>
                <w:rFonts w:ascii="Courier New" w:hAnsi="Courier New" w:cs="Courier New"/>
                <w:color w:val="333333"/>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Max_corrs</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array_for_output1, </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Lagovi</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array_for_output3})</w:t>
            </w:r>
          </w:p>
          <w:p w14:paraId="6385CFF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df</w:t>
            </w:r>
            <w:r w:rsidRPr="00CA091D">
              <w:rPr>
                <w:rFonts w:ascii="Courier New" w:hAnsi="Courier New" w:cs="Courier New"/>
                <w:color w:val="666666"/>
                <w:sz w:val="20"/>
                <w:szCs w:val="20"/>
              </w:rPr>
              <w:t>.</w:t>
            </w:r>
            <w:r w:rsidRPr="00CA091D">
              <w:rPr>
                <w:rFonts w:ascii="Courier New" w:hAnsi="Courier New" w:cs="Courier New"/>
                <w:color w:val="333333"/>
                <w:sz w:val="20"/>
                <w:szCs w:val="20"/>
              </w:rPr>
              <w:t>to_csv</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BA2121"/>
                <w:sz w:val="20"/>
                <w:szCs w:val="20"/>
              </w:rPr>
              <w:t>"Rezultati2.csv"</w:t>
            </w:r>
            <w:r w:rsidRPr="00CA091D">
              <w:rPr>
                <w:rFonts w:ascii="Courier New" w:hAnsi="Courier New" w:cs="Courier New"/>
                <w:color w:val="333333"/>
                <w:sz w:val="20"/>
                <w:szCs w:val="20"/>
              </w:rPr>
              <w:t>, index</w:t>
            </w:r>
            <w:r w:rsidRPr="00CA091D">
              <w:rPr>
                <w:rFonts w:ascii="Courier New" w:hAnsi="Courier New" w:cs="Courier New"/>
                <w:color w:val="666666"/>
                <w:sz w:val="20"/>
                <w:szCs w:val="20"/>
              </w:rPr>
              <w:t>=</w:t>
            </w:r>
            <w:proofErr w:type="spellStart"/>
            <w:r w:rsidRPr="00CA091D">
              <w:rPr>
                <w:rFonts w:ascii="Courier New" w:hAnsi="Courier New" w:cs="Courier New"/>
                <w:b/>
                <w:bCs/>
                <w:color w:val="008000"/>
                <w:sz w:val="20"/>
                <w:szCs w:val="20"/>
              </w:rPr>
              <w:t>False</w:t>
            </w:r>
            <w:proofErr w:type="spellEnd"/>
            <w:r w:rsidRPr="00CA091D">
              <w:rPr>
                <w:rFonts w:ascii="Courier New" w:hAnsi="Courier New" w:cs="Courier New"/>
                <w:color w:val="333333"/>
                <w:sz w:val="20"/>
                <w:szCs w:val="20"/>
              </w:rPr>
              <w:t>)</w:t>
            </w:r>
          </w:p>
        </w:tc>
      </w:tr>
    </w:tbl>
    <w:p w14:paraId="28F06014" w14:textId="4FD04A1F" w:rsidR="00CA091D" w:rsidRDefault="00CA091D">
      <w:pPr>
        <w:rPr>
          <w:noProof/>
        </w:rPr>
      </w:pPr>
    </w:p>
    <w:p w14:paraId="04B86334" w14:textId="33AF709E" w:rsidR="00CA091D" w:rsidRDefault="00CA091D">
      <w:pPr>
        <w:rPr>
          <w:noProof/>
        </w:rPr>
      </w:pPr>
    </w:p>
    <w:p w14:paraId="6C802135" w14:textId="2E7E36AB" w:rsidR="00CA091D" w:rsidRDefault="00CA091D">
      <w:pPr>
        <w:rPr>
          <w:noProof/>
        </w:rPr>
      </w:pPr>
    </w:p>
    <w:p w14:paraId="3B04181C" w14:textId="380A9E3E" w:rsidR="00CA091D" w:rsidRDefault="00CA091D">
      <w:pPr>
        <w:rPr>
          <w:noProof/>
        </w:rPr>
      </w:pPr>
    </w:p>
    <w:p w14:paraId="0A65710A" w14:textId="6323DC4E" w:rsidR="00CA091D" w:rsidRDefault="00CA091D">
      <w:pPr>
        <w:rPr>
          <w:noProof/>
        </w:rPr>
      </w:pPr>
    </w:p>
    <w:p w14:paraId="71C77D5E" w14:textId="197D629C" w:rsidR="00CA091D" w:rsidRDefault="00CA091D">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710"/>
      </w:tblGrid>
      <w:tr w:rsidR="00CA091D" w:rsidRPr="00CA091D" w14:paraId="1B0A599D" w14:textId="77777777" w:rsidTr="00CA091D">
        <w:trPr>
          <w:tblCellSpacing w:w="15" w:type="dxa"/>
        </w:trPr>
        <w:tc>
          <w:tcPr>
            <w:tcW w:w="0" w:type="auto"/>
            <w:vAlign w:val="center"/>
            <w:hideMark/>
          </w:tcPr>
          <w:p w14:paraId="768DAF6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w:t>
            </w:r>
          </w:p>
          <w:p w14:paraId="348FA23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2</w:t>
            </w:r>
          </w:p>
          <w:p w14:paraId="054F0C0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3</w:t>
            </w:r>
          </w:p>
          <w:p w14:paraId="448DE9B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4</w:t>
            </w:r>
          </w:p>
          <w:p w14:paraId="134B3A7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5</w:t>
            </w:r>
          </w:p>
          <w:p w14:paraId="480FABA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6</w:t>
            </w:r>
          </w:p>
          <w:p w14:paraId="1C39AC4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7</w:t>
            </w:r>
          </w:p>
          <w:p w14:paraId="6B9385A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8</w:t>
            </w:r>
          </w:p>
          <w:p w14:paraId="157BFBD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9</w:t>
            </w:r>
          </w:p>
          <w:p w14:paraId="50783CC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10</w:t>
            </w:r>
          </w:p>
          <w:p w14:paraId="2FC1169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11</w:t>
            </w:r>
          </w:p>
          <w:p w14:paraId="1D8D108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12</w:t>
            </w:r>
          </w:p>
          <w:p w14:paraId="47BED05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13</w:t>
            </w:r>
          </w:p>
          <w:p w14:paraId="7E4AC11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14</w:t>
            </w:r>
          </w:p>
          <w:p w14:paraId="14DF61E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15</w:t>
            </w:r>
          </w:p>
          <w:p w14:paraId="58BAE7C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16</w:t>
            </w:r>
          </w:p>
          <w:p w14:paraId="1559A9F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17</w:t>
            </w:r>
          </w:p>
          <w:p w14:paraId="2BDAFE5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18</w:t>
            </w:r>
          </w:p>
          <w:p w14:paraId="0B5C28A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19</w:t>
            </w:r>
          </w:p>
          <w:p w14:paraId="698F2D8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20</w:t>
            </w:r>
          </w:p>
          <w:p w14:paraId="34D1B49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21</w:t>
            </w:r>
          </w:p>
          <w:p w14:paraId="6C09A89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22</w:t>
            </w:r>
          </w:p>
          <w:p w14:paraId="4995C1B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23</w:t>
            </w:r>
          </w:p>
          <w:p w14:paraId="11352B9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24</w:t>
            </w:r>
          </w:p>
          <w:p w14:paraId="3FD572A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25</w:t>
            </w:r>
          </w:p>
          <w:p w14:paraId="7A9D539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26</w:t>
            </w:r>
          </w:p>
          <w:p w14:paraId="009D255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27</w:t>
            </w:r>
          </w:p>
          <w:p w14:paraId="27AE781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28</w:t>
            </w:r>
          </w:p>
          <w:p w14:paraId="6B42AD8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29</w:t>
            </w:r>
          </w:p>
          <w:p w14:paraId="7807F3D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30</w:t>
            </w:r>
          </w:p>
          <w:p w14:paraId="64224E9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31</w:t>
            </w:r>
          </w:p>
          <w:p w14:paraId="132E5F8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32</w:t>
            </w:r>
          </w:p>
          <w:p w14:paraId="7512D7D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33</w:t>
            </w:r>
          </w:p>
          <w:p w14:paraId="6EEF363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34</w:t>
            </w:r>
          </w:p>
          <w:p w14:paraId="6A00819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35</w:t>
            </w:r>
          </w:p>
          <w:p w14:paraId="3079AB4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36</w:t>
            </w:r>
          </w:p>
          <w:p w14:paraId="46AC4F3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37</w:t>
            </w:r>
          </w:p>
          <w:p w14:paraId="5B686A1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38</w:t>
            </w:r>
          </w:p>
          <w:p w14:paraId="4FBBD90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39</w:t>
            </w:r>
          </w:p>
          <w:p w14:paraId="7481394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40</w:t>
            </w:r>
          </w:p>
          <w:p w14:paraId="1C8050C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41</w:t>
            </w:r>
          </w:p>
          <w:p w14:paraId="01A7F4C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42</w:t>
            </w:r>
          </w:p>
        </w:tc>
        <w:tc>
          <w:tcPr>
            <w:tcW w:w="0" w:type="auto"/>
            <w:vAlign w:val="center"/>
            <w:hideMark/>
          </w:tcPr>
          <w:p w14:paraId="2366544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itertools</w:t>
            </w:r>
            <w:r w:rsidRPr="00CA091D">
              <w:rPr>
                <w:rFonts w:ascii="Courier New" w:hAnsi="Courier New" w:cs="Courier New"/>
                <w:color w:val="666666"/>
                <w:sz w:val="20"/>
                <w:szCs w:val="20"/>
              </w:rPr>
              <w:t>.</w:t>
            </w:r>
            <w:r w:rsidRPr="00CA091D">
              <w:rPr>
                <w:rFonts w:ascii="Courier New" w:hAnsi="Courier New" w:cs="Courier New"/>
                <w:color w:val="333333"/>
                <w:sz w:val="20"/>
                <w:szCs w:val="20"/>
              </w:rPr>
              <w:t>product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rolling_window_relative_size</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smoothing_factor</w:t>
            </w:r>
            <w:proofErr w:type="spellEnd"/>
            <w:r w:rsidRPr="00CA091D">
              <w:rPr>
                <w:rFonts w:ascii="Courier New" w:hAnsi="Courier New" w:cs="Courier New"/>
                <w:color w:val="333333"/>
                <w:sz w:val="20"/>
                <w:szCs w:val="20"/>
              </w:rPr>
              <w:t>):</w:t>
            </w:r>
          </w:p>
          <w:p w14:paraId="27BB12E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i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1</w:t>
            </w:r>
          </w:p>
          <w:p w14:paraId="4ED15D0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Random 0 - 1, 250 kom</w:t>
            </w:r>
          </w:p>
          <w:p w14:paraId="50EBD39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random</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random</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w:t>
            </w:r>
          </w:p>
          <w:p w14:paraId="02202C0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w:t>
            </w:r>
          </w:p>
          <w:p w14:paraId="2745036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0</w:t>
            </w: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#uvijek nultu </w:t>
            </w:r>
            <w:proofErr w:type="spellStart"/>
            <w:r w:rsidRPr="00CA091D">
              <w:rPr>
                <w:rFonts w:ascii="Courier New" w:hAnsi="Courier New" w:cs="Courier New"/>
                <w:i/>
                <w:iCs/>
                <w:color w:val="408080"/>
                <w:sz w:val="20"/>
                <w:szCs w:val="20"/>
              </w:rPr>
              <w:t>vrednost</w:t>
            </w:r>
            <w:proofErr w:type="spellEnd"/>
            <w:r w:rsidRPr="00CA091D">
              <w:rPr>
                <w:rFonts w:ascii="Courier New" w:hAnsi="Courier New" w:cs="Courier New"/>
                <w:i/>
                <w:iCs/>
                <w:color w:val="408080"/>
                <w:sz w:val="20"/>
                <w:szCs w:val="20"/>
              </w:rPr>
              <w:t xml:space="preserve"> maknem skroz</w:t>
            </w:r>
          </w:p>
          <w:p w14:paraId="1DA01C2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emg_ifft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w:t>
            </w:r>
            <w:r w:rsidRPr="00CA091D">
              <w:rPr>
                <w:rFonts w:ascii="Courier New" w:hAnsi="Courier New" w:cs="Courier New"/>
                <w:color w:val="666666"/>
                <w:sz w:val="20"/>
                <w:szCs w:val="20"/>
              </w:rPr>
              <w:t>.</w:t>
            </w:r>
            <w:r w:rsidRPr="00CA091D">
              <w:rPr>
                <w:rFonts w:ascii="Courier New" w:hAnsi="Courier New" w:cs="Courier New"/>
                <w:color w:val="333333"/>
                <w:sz w:val="20"/>
                <w:szCs w:val="20"/>
              </w:rPr>
              <w:t>irfft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emg_fft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w:t>
            </w:r>
          </w:p>
          <w:p w14:paraId="2264C23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rolling_window_size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round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w:t>
            </w:r>
          </w:p>
          <w:p w14:paraId="0E7B546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emg_abs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emg_ifft</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ravel</w:t>
            </w:r>
            <w:proofErr w:type="spellEnd"/>
            <w:r w:rsidRPr="00CA091D">
              <w:rPr>
                <w:rFonts w:ascii="Courier New" w:hAnsi="Courier New" w:cs="Courier New"/>
                <w:color w:val="333333"/>
                <w:sz w:val="20"/>
                <w:szCs w:val="20"/>
              </w:rPr>
              <w:t xml:space="preserve">()) </w:t>
            </w:r>
          </w:p>
          <w:p w14:paraId="2C60E10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array</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optimization_params[fft_dim</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i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i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range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rolling_window_size</w:t>
            </w:r>
            <w:proofErr w:type="spellEnd"/>
            <w:r w:rsidRPr="00CA091D">
              <w:rPr>
                <w:rFonts w:ascii="Courier New" w:hAnsi="Courier New" w:cs="Courier New"/>
                <w:color w:val="333333"/>
                <w:sz w:val="20"/>
                <w:szCs w:val="20"/>
              </w:rPr>
              <w:t xml:space="preserve">)]) </w:t>
            </w:r>
          </w:p>
          <w:p w14:paraId="1BA4E66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sum</w:t>
            </w:r>
            <w:proofErr w:type="spellEnd"/>
            <w:r w:rsidRPr="00CA091D">
              <w:rPr>
                <w:rFonts w:ascii="Courier New" w:hAnsi="Courier New" w:cs="Courier New"/>
                <w:color w:val="333333"/>
                <w:sz w:val="20"/>
                <w:szCs w:val="20"/>
              </w:rPr>
              <w:t xml:space="preserve">() </w:t>
            </w:r>
          </w:p>
          <w:p w14:paraId="20283E6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fftconvolve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emg_abs</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valid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42EFFE9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ravel</w:t>
            </w:r>
            <w:proofErr w:type="spellEnd"/>
            <w:r w:rsidRPr="00CA091D">
              <w:rPr>
                <w:rFonts w:ascii="Courier New" w:hAnsi="Courier New" w:cs="Courier New"/>
                <w:color w:val="333333"/>
                <w:sz w:val="20"/>
                <w:szCs w:val="20"/>
              </w:rPr>
              <w:t>()[rolling_window_size</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0C05DD2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mean</w:t>
            </w:r>
            <w:proofErr w:type="spellEnd"/>
            <w:r w:rsidRPr="00CA091D">
              <w:rPr>
                <w:rFonts w:ascii="Courier New" w:hAnsi="Courier New" w:cs="Courier New"/>
                <w:color w:val="333333"/>
                <w:sz w:val="20"/>
                <w:szCs w:val="20"/>
              </w:rPr>
              <w:t>()</w:t>
            </w:r>
          </w:p>
          <w:p w14:paraId="5801671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mean</w:t>
            </w:r>
            <w:proofErr w:type="spellEnd"/>
            <w:r w:rsidRPr="00CA091D">
              <w:rPr>
                <w:rFonts w:ascii="Courier New" w:hAnsi="Courier New" w:cs="Courier New"/>
                <w:color w:val="333333"/>
                <w:sz w:val="20"/>
                <w:szCs w:val="20"/>
              </w:rPr>
              <w:t>()</w:t>
            </w:r>
          </w:p>
          <w:p w14:paraId="48DD0CB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fftconvolve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full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633C974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std</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std</w:t>
            </w:r>
            <w:proofErr w:type="spellEnd"/>
            <w:r w:rsidRPr="00CA091D">
              <w:rPr>
                <w:rFonts w:ascii="Courier New" w:hAnsi="Courier New" w:cs="Courier New"/>
                <w:color w:val="333333"/>
                <w:sz w:val="20"/>
                <w:szCs w:val="20"/>
              </w:rPr>
              <w:t>())</w:t>
            </w:r>
          </w:p>
          <w:p w14:paraId="2684426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lags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correlation_lags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full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3AF356E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max_corr_lag_ema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lags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argmax</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w:t>
            </w:r>
          </w:p>
          <w:p w14:paraId="245AE48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max</w:t>
            </w:r>
            <w:proofErr w:type="spellEnd"/>
            <w:r w:rsidRPr="00CA091D">
              <w:rPr>
                <w:rFonts w:ascii="Courier New" w:hAnsi="Courier New" w:cs="Courier New"/>
                <w:color w:val="333333"/>
                <w:sz w:val="20"/>
                <w:szCs w:val="20"/>
              </w:rPr>
              <w:t>()</w:t>
            </w:r>
          </w:p>
          <w:p w14:paraId="4DFE7A8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max_corrs_lags</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max_corr_lag_ema</w:t>
            </w:r>
            <w:proofErr w:type="spellEnd"/>
            <w:r w:rsidRPr="00CA091D">
              <w:rPr>
                <w:rFonts w:ascii="Courier New" w:hAnsi="Courier New" w:cs="Courier New"/>
                <w:color w:val="333333"/>
                <w:sz w:val="20"/>
                <w:szCs w:val="20"/>
              </w:rPr>
              <w:t>)</w:t>
            </w:r>
          </w:p>
          <w:p w14:paraId="36AFFC5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8000"/>
                <w:sz w:val="20"/>
                <w:szCs w:val="20"/>
              </w:rPr>
              <w:t>if</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w:t>
            </w:r>
          </w:p>
          <w:p w14:paraId="18715BC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8000"/>
                <w:sz w:val="20"/>
                <w:szCs w:val="20"/>
              </w:rPr>
              <w:t>if</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&gt;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max</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w:t>
            </w:r>
          </w:p>
          <w:p w14:paraId="4FDA623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optimal_params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p>
          <w:p w14:paraId="07F5D28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max_corrs</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w:t>
            </w:r>
            <w:proofErr w:type="spellEnd"/>
            <w:r w:rsidRPr="00CA091D">
              <w:rPr>
                <w:rFonts w:ascii="Courier New" w:hAnsi="Courier New" w:cs="Courier New"/>
                <w:color w:val="333333"/>
                <w:sz w:val="20"/>
                <w:szCs w:val="20"/>
              </w:rPr>
              <w:t>)</w:t>
            </w:r>
          </w:p>
          <w:p w14:paraId="7C9A985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roll_wind_size</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51D3929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smooth_fact</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3CAB288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array_for_output1</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max</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w:t>
            </w:r>
          </w:p>
          <w:p w14:paraId="0D3ED16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array_for_output2</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Start"/>
            <w:r w:rsidRPr="00CA091D">
              <w:rPr>
                <w:rFonts w:ascii="Courier New" w:hAnsi="Courier New" w:cs="Courier New"/>
                <w:color w:val="333333"/>
                <w:sz w:val="20"/>
                <w:szCs w:val="20"/>
              </w:rPr>
              <w:t>optimal_params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3DF4611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array_for_output3</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Start"/>
            <w:r w:rsidRPr="00CA091D">
              <w:rPr>
                <w:rFonts w:ascii="Courier New" w:hAnsi="Courier New" w:cs="Courier New"/>
                <w:color w:val="333333"/>
                <w:sz w:val="20"/>
                <w:szCs w:val="20"/>
              </w:rPr>
              <w:t>max_corrs_lags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633E89A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array_for_output4</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Start"/>
            <w:r w:rsidRPr="00CA091D">
              <w:rPr>
                <w:rFonts w:ascii="Courier New" w:hAnsi="Courier New" w:cs="Courier New"/>
                <w:color w:val="333333"/>
                <w:sz w:val="20"/>
                <w:szCs w:val="20"/>
              </w:rPr>
              <w:t>optimal_params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-2</w:t>
            </w:r>
            <w:r w:rsidRPr="00CA091D">
              <w:rPr>
                <w:rFonts w:ascii="Courier New" w:hAnsi="Courier New" w:cs="Courier New"/>
                <w:color w:val="333333"/>
                <w:sz w:val="20"/>
                <w:szCs w:val="20"/>
              </w:rPr>
              <w:t>])</w:t>
            </w:r>
          </w:p>
          <w:p w14:paraId="71347A2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053F0EE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#print(array_for_output1)</w:t>
            </w:r>
          </w:p>
          <w:p w14:paraId="5F2A5FA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#print(array_for_output2)</w:t>
            </w:r>
          </w:p>
          <w:p w14:paraId="77A4269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#print(array_for_output3)</w:t>
            </w:r>
          </w:p>
          <w:p w14:paraId="6F694D0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#print(array_for_output4)</w:t>
            </w:r>
          </w:p>
          <w:p w14:paraId="35BD5EE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prosjek2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average</w:t>
            </w:r>
            <w:proofErr w:type="spellEnd"/>
            <w:r w:rsidRPr="00CA091D">
              <w:rPr>
                <w:rFonts w:ascii="Courier New" w:hAnsi="Courier New" w:cs="Courier New"/>
                <w:color w:val="333333"/>
                <w:sz w:val="20"/>
                <w:szCs w:val="20"/>
              </w:rPr>
              <w:t>(array_for_output2[</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3CEEE83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prosjek4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average</w:t>
            </w:r>
            <w:proofErr w:type="spellEnd"/>
            <w:r w:rsidRPr="00CA091D">
              <w:rPr>
                <w:rFonts w:ascii="Courier New" w:hAnsi="Courier New" w:cs="Courier New"/>
                <w:color w:val="333333"/>
                <w:sz w:val="20"/>
                <w:szCs w:val="20"/>
              </w:rPr>
              <w:t>(array_for_output4[</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34502C9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#np.savetxt("rez.csv", array_for_output1, </w:t>
            </w:r>
            <w:proofErr w:type="spellStart"/>
            <w:r w:rsidRPr="00CA091D">
              <w:rPr>
                <w:rFonts w:ascii="Courier New" w:hAnsi="Courier New" w:cs="Courier New"/>
                <w:i/>
                <w:iCs/>
                <w:color w:val="408080"/>
                <w:sz w:val="20"/>
                <w:szCs w:val="20"/>
              </w:rPr>
              <w:t>header</w:t>
            </w:r>
            <w:proofErr w:type="spellEnd"/>
            <w:r w:rsidRPr="00CA091D">
              <w:rPr>
                <w:rFonts w:ascii="Courier New" w:hAnsi="Courier New" w:cs="Courier New"/>
                <w:i/>
                <w:iCs/>
                <w:color w:val="408080"/>
                <w:sz w:val="20"/>
                <w:szCs w:val="20"/>
              </w:rPr>
              <w:t>= ,</w:t>
            </w:r>
            <w:proofErr w:type="spellStart"/>
            <w:r w:rsidRPr="00CA091D">
              <w:rPr>
                <w:rFonts w:ascii="Courier New" w:hAnsi="Courier New" w:cs="Courier New"/>
                <w:i/>
                <w:iCs/>
                <w:color w:val="408080"/>
                <w:sz w:val="20"/>
                <w:szCs w:val="20"/>
              </w:rPr>
              <w:t>delimiter</w:t>
            </w:r>
            <w:proofErr w:type="spellEnd"/>
            <w:r w:rsidRPr="00CA091D">
              <w:rPr>
                <w:rFonts w:ascii="Courier New" w:hAnsi="Courier New" w:cs="Courier New"/>
                <w:i/>
                <w:iCs/>
                <w:color w:val="408080"/>
                <w:sz w:val="20"/>
                <w:szCs w:val="20"/>
              </w:rPr>
              <w:t>=",")</w:t>
            </w:r>
          </w:p>
          <w:p w14:paraId="02CBCB8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#samo </w:t>
            </w:r>
            <w:proofErr w:type="spellStart"/>
            <w:r w:rsidRPr="00CA091D">
              <w:rPr>
                <w:rFonts w:ascii="Courier New" w:hAnsi="Courier New" w:cs="Courier New"/>
                <w:i/>
                <w:iCs/>
                <w:color w:val="408080"/>
                <w:sz w:val="20"/>
                <w:szCs w:val="20"/>
              </w:rPr>
              <w:t>pandas</w:t>
            </w:r>
            <w:proofErr w:type="spellEnd"/>
            <w:r w:rsidRPr="00CA091D">
              <w:rPr>
                <w:rFonts w:ascii="Courier New" w:hAnsi="Courier New" w:cs="Courier New"/>
                <w:i/>
                <w:iCs/>
                <w:color w:val="408080"/>
                <w:sz w:val="20"/>
                <w:szCs w:val="20"/>
              </w:rPr>
              <w:t xml:space="preserve"> </w:t>
            </w:r>
          </w:p>
          <w:p w14:paraId="5F4B49F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df</w:t>
            </w:r>
            <w:proofErr w:type="spellEnd"/>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pd</w:t>
            </w:r>
            <w:r w:rsidRPr="00CA091D">
              <w:rPr>
                <w:rFonts w:ascii="Courier New" w:hAnsi="Courier New" w:cs="Courier New"/>
                <w:color w:val="666666"/>
                <w:sz w:val="20"/>
                <w:szCs w:val="20"/>
              </w:rPr>
              <w:t>.</w:t>
            </w:r>
            <w:r w:rsidRPr="00CA091D">
              <w:rPr>
                <w:rFonts w:ascii="Courier New" w:hAnsi="Courier New" w:cs="Courier New"/>
                <w:color w:val="333333"/>
                <w:sz w:val="20"/>
                <w:szCs w:val="20"/>
              </w:rPr>
              <w:t>DataFrame</w:t>
            </w:r>
            <w:proofErr w:type="spellEnd"/>
            <w:r w:rsidRPr="00CA091D">
              <w:rPr>
                <w:rFonts w:ascii="Courier New" w:hAnsi="Courier New" w:cs="Courier New"/>
                <w:color w:val="333333"/>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Max_corrs</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array_for_output1, </w:t>
            </w:r>
            <w:r w:rsidRPr="00CA091D">
              <w:rPr>
                <w:rFonts w:ascii="Courier New" w:hAnsi="Courier New" w:cs="Courier New"/>
                <w:color w:val="BA2121"/>
                <w:sz w:val="20"/>
                <w:szCs w:val="20"/>
              </w:rPr>
              <w:t xml:space="preserve">"Rolling window </w:t>
            </w:r>
            <w:proofErr w:type="spellStart"/>
            <w:r w:rsidRPr="00CA091D">
              <w:rPr>
                <w:rFonts w:ascii="Courier New" w:hAnsi="Courier New" w:cs="Courier New"/>
                <w:color w:val="BA2121"/>
                <w:sz w:val="20"/>
                <w:szCs w:val="20"/>
              </w:rPr>
              <w:t>size</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array_for_output4, </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Lagovi</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array_for_output3, </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Smoothing</w:t>
            </w:r>
            <w:proofErr w:type="spellEnd"/>
            <w:r w:rsidRPr="00CA091D">
              <w:rPr>
                <w:rFonts w:ascii="Courier New" w:hAnsi="Courier New" w:cs="Courier New"/>
                <w:color w:val="BA2121"/>
                <w:sz w:val="20"/>
                <w:szCs w:val="20"/>
              </w:rPr>
              <w:t xml:space="preserve"> factor"</w:t>
            </w:r>
            <w:r w:rsidRPr="00CA091D">
              <w:rPr>
                <w:rFonts w:ascii="Courier New" w:hAnsi="Courier New" w:cs="Courier New"/>
                <w:color w:val="333333"/>
                <w:sz w:val="20"/>
                <w:szCs w:val="20"/>
              </w:rPr>
              <w:t>:array_for_output2,</w:t>
            </w:r>
            <w:r w:rsidRPr="00CA091D">
              <w:rPr>
                <w:rFonts w:ascii="Courier New" w:hAnsi="Courier New" w:cs="Courier New"/>
                <w:color w:val="BA2121"/>
                <w:sz w:val="20"/>
                <w:szCs w:val="20"/>
              </w:rPr>
              <w:t>"Prosjek roll wind size"</w:t>
            </w:r>
            <w:r w:rsidRPr="00CA091D">
              <w:rPr>
                <w:rFonts w:ascii="Courier New" w:hAnsi="Courier New" w:cs="Courier New"/>
                <w:color w:val="333333"/>
                <w:sz w:val="20"/>
                <w:szCs w:val="20"/>
              </w:rPr>
              <w:t xml:space="preserve">:prosjek4, </w:t>
            </w:r>
            <w:r w:rsidRPr="00CA091D">
              <w:rPr>
                <w:rFonts w:ascii="Courier New" w:hAnsi="Courier New" w:cs="Courier New"/>
                <w:color w:val="BA2121"/>
                <w:sz w:val="20"/>
                <w:szCs w:val="20"/>
              </w:rPr>
              <w:t xml:space="preserve">"Prosjek </w:t>
            </w:r>
            <w:proofErr w:type="spellStart"/>
            <w:r w:rsidRPr="00CA091D">
              <w:rPr>
                <w:rFonts w:ascii="Courier New" w:hAnsi="Courier New" w:cs="Courier New"/>
                <w:color w:val="BA2121"/>
                <w:sz w:val="20"/>
                <w:szCs w:val="20"/>
              </w:rPr>
              <w:t>smth</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fact</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prosjek2})</w:t>
            </w:r>
          </w:p>
          <w:p w14:paraId="666064D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df</w:t>
            </w:r>
            <w:r w:rsidRPr="00CA091D">
              <w:rPr>
                <w:rFonts w:ascii="Courier New" w:hAnsi="Courier New" w:cs="Courier New"/>
                <w:color w:val="666666"/>
                <w:sz w:val="20"/>
                <w:szCs w:val="20"/>
              </w:rPr>
              <w:t>.</w:t>
            </w:r>
            <w:r w:rsidRPr="00CA091D">
              <w:rPr>
                <w:rFonts w:ascii="Courier New" w:hAnsi="Courier New" w:cs="Courier New"/>
                <w:color w:val="333333"/>
                <w:sz w:val="20"/>
                <w:szCs w:val="20"/>
              </w:rPr>
              <w:t>to_csv</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BA2121"/>
                <w:sz w:val="20"/>
                <w:szCs w:val="20"/>
              </w:rPr>
              <w:t>"Rezultati.csv"</w:t>
            </w:r>
            <w:r w:rsidRPr="00CA091D">
              <w:rPr>
                <w:rFonts w:ascii="Courier New" w:hAnsi="Courier New" w:cs="Courier New"/>
                <w:color w:val="333333"/>
                <w:sz w:val="20"/>
                <w:szCs w:val="20"/>
              </w:rPr>
              <w:t>, index</w:t>
            </w:r>
            <w:r w:rsidRPr="00CA091D">
              <w:rPr>
                <w:rFonts w:ascii="Courier New" w:hAnsi="Courier New" w:cs="Courier New"/>
                <w:color w:val="666666"/>
                <w:sz w:val="20"/>
                <w:szCs w:val="20"/>
              </w:rPr>
              <w:t>=</w:t>
            </w:r>
            <w:proofErr w:type="spellStart"/>
            <w:r w:rsidRPr="00CA091D">
              <w:rPr>
                <w:rFonts w:ascii="Courier New" w:hAnsi="Courier New" w:cs="Courier New"/>
                <w:b/>
                <w:bCs/>
                <w:color w:val="008000"/>
                <w:sz w:val="20"/>
                <w:szCs w:val="20"/>
              </w:rPr>
              <w:t>False</w:t>
            </w:r>
            <w:proofErr w:type="spellEnd"/>
            <w:r w:rsidRPr="00CA091D">
              <w:rPr>
                <w:rFonts w:ascii="Courier New" w:hAnsi="Courier New" w:cs="Courier New"/>
                <w:color w:val="333333"/>
                <w:sz w:val="20"/>
                <w:szCs w:val="20"/>
              </w:rPr>
              <w:t>)</w:t>
            </w:r>
          </w:p>
        </w:tc>
      </w:tr>
    </w:tbl>
    <w:p w14:paraId="7A3CCD17" w14:textId="667D9049" w:rsidR="00CA091D" w:rsidRDefault="00CA091D">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830"/>
      </w:tblGrid>
      <w:tr w:rsidR="009A47D7" w:rsidRPr="009A47D7" w14:paraId="3C74F3C5" w14:textId="77777777" w:rsidTr="009A47D7">
        <w:trPr>
          <w:tblCellSpacing w:w="15" w:type="dxa"/>
        </w:trPr>
        <w:tc>
          <w:tcPr>
            <w:tcW w:w="0" w:type="auto"/>
            <w:vAlign w:val="center"/>
            <w:hideMark/>
          </w:tcPr>
          <w:p w14:paraId="23943F31" w14:textId="77777777" w:rsidR="009A47D7" w:rsidRPr="009A47D7" w:rsidRDefault="009A47D7" w:rsidP="009A4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lastRenderedPageBreak/>
              <w:t>1</w:t>
            </w:r>
          </w:p>
          <w:p w14:paraId="0948F313" w14:textId="77777777" w:rsidR="009A47D7" w:rsidRPr="009A47D7" w:rsidRDefault="009A47D7" w:rsidP="009A4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2</w:t>
            </w:r>
          </w:p>
          <w:p w14:paraId="4EA1E330" w14:textId="77777777" w:rsidR="009A47D7" w:rsidRPr="009A47D7" w:rsidRDefault="009A47D7" w:rsidP="009A4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3</w:t>
            </w:r>
          </w:p>
          <w:p w14:paraId="339586A0" w14:textId="77777777" w:rsidR="009A47D7" w:rsidRPr="009A47D7" w:rsidRDefault="009A47D7" w:rsidP="009A4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4</w:t>
            </w:r>
          </w:p>
          <w:p w14:paraId="0A5A67F8" w14:textId="77777777" w:rsidR="009A47D7" w:rsidRPr="009A47D7" w:rsidRDefault="009A47D7" w:rsidP="009A4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9A47D7">
              <w:rPr>
                <w:rFonts w:ascii="Courier New" w:hAnsi="Courier New" w:cs="Courier New"/>
                <w:color w:val="333333"/>
                <w:sz w:val="20"/>
                <w:szCs w:val="20"/>
              </w:rPr>
              <w:t>5</w:t>
            </w:r>
          </w:p>
        </w:tc>
        <w:tc>
          <w:tcPr>
            <w:tcW w:w="0" w:type="auto"/>
            <w:vAlign w:val="center"/>
            <w:hideMark/>
          </w:tcPr>
          <w:p w14:paraId="49533F47" w14:textId="77777777" w:rsidR="009A47D7" w:rsidRPr="009A47D7" w:rsidRDefault="009A47D7" w:rsidP="009A4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9A47D7">
              <w:rPr>
                <w:rFonts w:ascii="Courier New" w:hAnsi="Courier New" w:cs="Courier New"/>
                <w:color w:val="333333"/>
                <w:sz w:val="20"/>
                <w:szCs w:val="20"/>
              </w:rPr>
              <w:t>lin_coeff</w:t>
            </w:r>
            <w:proofErr w:type="spellEnd"/>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rospy</w:t>
            </w:r>
            <w:r w:rsidRPr="009A47D7">
              <w:rPr>
                <w:rFonts w:ascii="Courier New" w:hAnsi="Courier New" w:cs="Courier New"/>
                <w:color w:val="666666"/>
                <w:sz w:val="20"/>
                <w:szCs w:val="20"/>
              </w:rPr>
              <w:t>.</w:t>
            </w:r>
            <w:r w:rsidRPr="009A47D7">
              <w:rPr>
                <w:rFonts w:ascii="Courier New" w:hAnsi="Courier New" w:cs="Courier New"/>
                <w:color w:val="333333"/>
                <w:sz w:val="20"/>
                <w:szCs w:val="20"/>
              </w:rPr>
              <w:t>get_param</w:t>
            </w:r>
            <w:proofErr w:type="spellEnd"/>
            <w:r w:rsidRPr="009A47D7">
              <w:rPr>
                <w:rFonts w:ascii="Courier New" w:hAnsi="Courier New" w:cs="Courier New"/>
                <w:color w:val="333333"/>
                <w:sz w:val="20"/>
                <w:szCs w:val="20"/>
              </w:rPr>
              <w:t>(</w:t>
            </w:r>
            <w:r w:rsidRPr="009A47D7">
              <w:rPr>
                <w:rFonts w:ascii="Courier New" w:hAnsi="Courier New" w:cs="Courier New"/>
                <w:color w:val="BA2121"/>
                <w:sz w:val="20"/>
                <w:szCs w:val="20"/>
              </w:rPr>
              <w:t>'~</w:t>
            </w:r>
            <w:proofErr w:type="spellStart"/>
            <w:r w:rsidRPr="009A47D7">
              <w:rPr>
                <w:rFonts w:ascii="Courier New" w:hAnsi="Courier New" w:cs="Courier New"/>
                <w:color w:val="BA2121"/>
                <w:sz w:val="20"/>
                <w:szCs w:val="20"/>
              </w:rPr>
              <w:t>lin_coeff</w:t>
            </w:r>
            <w:proofErr w:type="spellEnd"/>
            <w:r w:rsidRPr="009A47D7">
              <w:rPr>
                <w:rFonts w:ascii="Courier New" w:hAnsi="Courier New" w:cs="Courier New"/>
                <w:color w:val="BA2121"/>
                <w:sz w:val="20"/>
                <w:szCs w:val="20"/>
              </w:rPr>
              <w:t>'</w:t>
            </w:r>
            <w:r w:rsidRPr="009A47D7">
              <w:rPr>
                <w:rFonts w:ascii="Courier New" w:hAnsi="Courier New" w:cs="Courier New"/>
                <w:color w:val="333333"/>
                <w:sz w:val="20"/>
                <w:szCs w:val="20"/>
              </w:rPr>
              <w:t>)</w:t>
            </w:r>
          </w:p>
          <w:p w14:paraId="19AF6AC0" w14:textId="77777777" w:rsidR="009A47D7" w:rsidRPr="009A47D7" w:rsidRDefault="009A47D7" w:rsidP="009A4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9A47D7">
              <w:rPr>
                <w:rFonts w:ascii="Courier New" w:hAnsi="Courier New" w:cs="Courier New"/>
                <w:color w:val="333333"/>
                <w:sz w:val="20"/>
                <w:szCs w:val="20"/>
              </w:rPr>
              <w:t>square_coeff</w:t>
            </w:r>
            <w:proofErr w:type="spellEnd"/>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rospy</w:t>
            </w:r>
            <w:r w:rsidRPr="009A47D7">
              <w:rPr>
                <w:rFonts w:ascii="Courier New" w:hAnsi="Courier New" w:cs="Courier New"/>
                <w:color w:val="666666"/>
                <w:sz w:val="20"/>
                <w:szCs w:val="20"/>
              </w:rPr>
              <w:t>.</w:t>
            </w:r>
            <w:r w:rsidRPr="009A47D7">
              <w:rPr>
                <w:rFonts w:ascii="Courier New" w:hAnsi="Courier New" w:cs="Courier New"/>
                <w:color w:val="333333"/>
                <w:sz w:val="20"/>
                <w:szCs w:val="20"/>
              </w:rPr>
              <w:t>get_param</w:t>
            </w:r>
            <w:proofErr w:type="spellEnd"/>
            <w:r w:rsidRPr="009A47D7">
              <w:rPr>
                <w:rFonts w:ascii="Courier New" w:hAnsi="Courier New" w:cs="Courier New"/>
                <w:color w:val="333333"/>
                <w:sz w:val="20"/>
                <w:szCs w:val="20"/>
              </w:rPr>
              <w:t>(</w:t>
            </w:r>
            <w:r w:rsidRPr="009A47D7">
              <w:rPr>
                <w:rFonts w:ascii="Courier New" w:hAnsi="Courier New" w:cs="Courier New"/>
                <w:color w:val="BA2121"/>
                <w:sz w:val="20"/>
                <w:szCs w:val="20"/>
              </w:rPr>
              <w:t>'~</w:t>
            </w:r>
            <w:proofErr w:type="spellStart"/>
            <w:r w:rsidRPr="009A47D7">
              <w:rPr>
                <w:rFonts w:ascii="Courier New" w:hAnsi="Courier New" w:cs="Courier New"/>
                <w:color w:val="BA2121"/>
                <w:sz w:val="20"/>
                <w:szCs w:val="20"/>
              </w:rPr>
              <w:t>square_coeff</w:t>
            </w:r>
            <w:proofErr w:type="spellEnd"/>
            <w:r w:rsidRPr="009A47D7">
              <w:rPr>
                <w:rFonts w:ascii="Courier New" w:hAnsi="Courier New" w:cs="Courier New"/>
                <w:color w:val="BA2121"/>
                <w:sz w:val="20"/>
                <w:szCs w:val="20"/>
              </w:rPr>
              <w:t>'</w:t>
            </w:r>
            <w:r w:rsidRPr="009A47D7">
              <w:rPr>
                <w:rFonts w:ascii="Courier New" w:hAnsi="Courier New" w:cs="Courier New"/>
                <w:color w:val="333333"/>
                <w:sz w:val="20"/>
                <w:szCs w:val="20"/>
              </w:rPr>
              <w:t>)</w:t>
            </w:r>
          </w:p>
          <w:p w14:paraId="799F0710" w14:textId="77777777" w:rsidR="009A47D7" w:rsidRPr="009A47D7" w:rsidRDefault="009A47D7" w:rsidP="009A4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9A47D7">
              <w:rPr>
                <w:rFonts w:ascii="Courier New" w:hAnsi="Courier New" w:cs="Courier New"/>
                <w:color w:val="333333"/>
                <w:sz w:val="20"/>
                <w:szCs w:val="20"/>
              </w:rPr>
              <w:t>cubic_coeff</w:t>
            </w:r>
            <w:proofErr w:type="spellEnd"/>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rospy</w:t>
            </w:r>
            <w:r w:rsidRPr="009A47D7">
              <w:rPr>
                <w:rFonts w:ascii="Courier New" w:hAnsi="Courier New" w:cs="Courier New"/>
                <w:color w:val="666666"/>
                <w:sz w:val="20"/>
                <w:szCs w:val="20"/>
              </w:rPr>
              <w:t>.</w:t>
            </w:r>
            <w:r w:rsidRPr="009A47D7">
              <w:rPr>
                <w:rFonts w:ascii="Courier New" w:hAnsi="Courier New" w:cs="Courier New"/>
                <w:color w:val="333333"/>
                <w:sz w:val="20"/>
                <w:szCs w:val="20"/>
              </w:rPr>
              <w:t>get_param</w:t>
            </w:r>
            <w:proofErr w:type="spellEnd"/>
            <w:r w:rsidRPr="009A47D7">
              <w:rPr>
                <w:rFonts w:ascii="Courier New" w:hAnsi="Courier New" w:cs="Courier New"/>
                <w:color w:val="333333"/>
                <w:sz w:val="20"/>
                <w:szCs w:val="20"/>
              </w:rPr>
              <w:t>(</w:t>
            </w:r>
            <w:r w:rsidRPr="009A47D7">
              <w:rPr>
                <w:rFonts w:ascii="Courier New" w:hAnsi="Courier New" w:cs="Courier New"/>
                <w:color w:val="BA2121"/>
                <w:sz w:val="20"/>
                <w:szCs w:val="20"/>
              </w:rPr>
              <w:t>'~</w:t>
            </w:r>
            <w:proofErr w:type="spellStart"/>
            <w:r w:rsidRPr="009A47D7">
              <w:rPr>
                <w:rFonts w:ascii="Courier New" w:hAnsi="Courier New" w:cs="Courier New"/>
                <w:color w:val="BA2121"/>
                <w:sz w:val="20"/>
                <w:szCs w:val="20"/>
              </w:rPr>
              <w:t>cubic_coeff</w:t>
            </w:r>
            <w:proofErr w:type="spellEnd"/>
            <w:r w:rsidRPr="009A47D7">
              <w:rPr>
                <w:rFonts w:ascii="Courier New" w:hAnsi="Courier New" w:cs="Courier New"/>
                <w:color w:val="BA2121"/>
                <w:sz w:val="20"/>
                <w:szCs w:val="20"/>
              </w:rPr>
              <w:t>'</w:t>
            </w:r>
            <w:r w:rsidRPr="009A47D7">
              <w:rPr>
                <w:rFonts w:ascii="Courier New" w:hAnsi="Courier New" w:cs="Courier New"/>
                <w:color w:val="333333"/>
                <w:sz w:val="20"/>
                <w:szCs w:val="20"/>
              </w:rPr>
              <w:t>)</w:t>
            </w:r>
          </w:p>
          <w:p w14:paraId="64DEDD4F" w14:textId="77777777" w:rsidR="009A47D7" w:rsidRPr="009A47D7" w:rsidRDefault="009A47D7" w:rsidP="009A4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9A47D7">
              <w:rPr>
                <w:rFonts w:ascii="Courier New" w:hAnsi="Courier New" w:cs="Courier New"/>
                <w:color w:val="333333"/>
                <w:sz w:val="20"/>
                <w:szCs w:val="20"/>
              </w:rPr>
              <w:t>fourth_ord_coeff</w:t>
            </w:r>
            <w:proofErr w:type="spellEnd"/>
            <w:r w:rsidRPr="009A47D7">
              <w:rPr>
                <w:rFonts w:ascii="Courier New" w:hAnsi="Courier New" w:cs="Courier New"/>
                <w:color w:val="333333"/>
                <w:sz w:val="20"/>
                <w:szCs w:val="20"/>
              </w:rPr>
              <w:t xml:space="preserve"> </w:t>
            </w:r>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rospy</w:t>
            </w:r>
            <w:r w:rsidRPr="009A47D7">
              <w:rPr>
                <w:rFonts w:ascii="Courier New" w:hAnsi="Courier New" w:cs="Courier New"/>
                <w:color w:val="666666"/>
                <w:sz w:val="20"/>
                <w:szCs w:val="20"/>
              </w:rPr>
              <w:t>.</w:t>
            </w:r>
            <w:r w:rsidRPr="009A47D7">
              <w:rPr>
                <w:rFonts w:ascii="Courier New" w:hAnsi="Courier New" w:cs="Courier New"/>
                <w:color w:val="333333"/>
                <w:sz w:val="20"/>
                <w:szCs w:val="20"/>
              </w:rPr>
              <w:t>get_param</w:t>
            </w:r>
            <w:proofErr w:type="spellEnd"/>
            <w:r w:rsidRPr="009A47D7">
              <w:rPr>
                <w:rFonts w:ascii="Courier New" w:hAnsi="Courier New" w:cs="Courier New"/>
                <w:color w:val="333333"/>
                <w:sz w:val="20"/>
                <w:szCs w:val="20"/>
              </w:rPr>
              <w:t>(</w:t>
            </w:r>
            <w:r w:rsidRPr="009A47D7">
              <w:rPr>
                <w:rFonts w:ascii="Courier New" w:hAnsi="Courier New" w:cs="Courier New"/>
                <w:color w:val="BA2121"/>
                <w:sz w:val="20"/>
                <w:szCs w:val="20"/>
              </w:rPr>
              <w:t>'~</w:t>
            </w:r>
            <w:proofErr w:type="spellStart"/>
            <w:r w:rsidRPr="009A47D7">
              <w:rPr>
                <w:rFonts w:ascii="Courier New" w:hAnsi="Courier New" w:cs="Courier New"/>
                <w:color w:val="BA2121"/>
                <w:sz w:val="20"/>
                <w:szCs w:val="20"/>
              </w:rPr>
              <w:t>fourth_ord_coeff</w:t>
            </w:r>
            <w:proofErr w:type="spellEnd"/>
            <w:r w:rsidRPr="009A47D7">
              <w:rPr>
                <w:rFonts w:ascii="Courier New" w:hAnsi="Courier New" w:cs="Courier New"/>
                <w:color w:val="BA2121"/>
                <w:sz w:val="20"/>
                <w:szCs w:val="20"/>
              </w:rPr>
              <w:t>'</w:t>
            </w:r>
            <w:r w:rsidRPr="009A47D7">
              <w:rPr>
                <w:rFonts w:ascii="Courier New" w:hAnsi="Courier New" w:cs="Courier New"/>
                <w:color w:val="333333"/>
                <w:sz w:val="20"/>
                <w:szCs w:val="20"/>
              </w:rPr>
              <w:t>)</w:t>
            </w:r>
          </w:p>
          <w:p w14:paraId="54DCFA23" w14:textId="77777777" w:rsidR="009A47D7" w:rsidRPr="009A47D7" w:rsidRDefault="009A47D7" w:rsidP="009A4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9A47D7">
              <w:rPr>
                <w:rFonts w:ascii="Courier New" w:hAnsi="Courier New" w:cs="Courier New"/>
                <w:color w:val="333333"/>
                <w:sz w:val="20"/>
                <w:szCs w:val="20"/>
              </w:rPr>
              <w:t>gdx_hd</w:t>
            </w:r>
            <w:r w:rsidRPr="009A47D7">
              <w:rPr>
                <w:rFonts w:ascii="Courier New" w:hAnsi="Courier New" w:cs="Courier New"/>
                <w:color w:val="666666"/>
                <w:sz w:val="20"/>
                <w:szCs w:val="20"/>
              </w:rPr>
              <w:t>.</w:t>
            </w:r>
            <w:r w:rsidRPr="009A47D7">
              <w:rPr>
                <w:rFonts w:ascii="Courier New" w:hAnsi="Courier New" w:cs="Courier New"/>
                <w:color w:val="333333"/>
                <w:sz w:val="20"/>
                <w:szCs w:val="20"/>
              </w:rPr>
              <w:t>read</w:t>
            </w:r>
            <w:proofErr w:type="spellEnd"/>
            <w:r w:rsidRPr="009A47D7">
              <w:rPr>
                <w:rFonts w:ascii="Courier New" w:hAnsi="Courier New" w:cs="Courier New"/>
                <w:color w:val="333333"/>
                <w:sz w:val="20"/>
                <w:szCs w:val="20"/>
              </w:rPr>
              <w:t>(</w:t>
            </w:r>
            <w:proofErr w:type="spellStart"/>
            <w:r w:rsidRPr="009A47D7">
              <w:rPr>
                <w:rFonts w:ascii="Courier New" w:hAnsi="Courier New" w:cs="Courier New"/>
                <w:color w:val="333333"/>
                <w:sz w:val="20"/>
                <w:szCs w:val="20"/>
              </w:rPr>
              <w:t>publisher</w:t>
            </w:r>
            <w:proofErr w:type="spellEnd"/>
            <w:r w:rsidRPr="009A47D7">
              <w:rPr>
                <w:rFonts w:ascii="Courier New" w:hAnsi="Courier New" w:cs="Courier New"/>
                <w:color w:val="666666"/>
                <w:sz w:val="20"/>
                <w:szCs w:val="20"/>
              </w:rPr>
              <w:t>=</w:t>
            </w:r>
            <w:r w:rsidRPr="009A47D7">
              <w:rPr>
                <w:rFonts w:ascii="Courier New" w:hAnsi="Courier New" w:cs="Courier New"/>
                <w:color w:val="333333"/>
                <w:sz w:val="20"/>
                <w:szCs w:val="20"/>
              </w:rPr>
              <w:t xml:space="preserve">pub, </w:t>
            </w:r>
            <w:proofErr w:type="spellStart"/>
            <w:r w:rsidRPr="009A47D7">
              <w:rPr>
                <w:rFonts w:ascii="Courier New" w:hAnsi="Courier New" w:cs="Courier New"/>
                <w:color w:val="333333"/>
                <w:sz w:val="20"/>
                <w:szCs w:val="20"/>
              </w:rPr>
              <w:t>measurement_type</w:t>
            </w:r>
            <w:proofErr w:type="spellEnd"/>
            <w:r w:rsidRPr="009A47D7">
              <w:rPr>
                <w:rFonts w:ascii="Courier New" w:hAnsi="Courier New" w:cs="Courier New"/>
                <w:color w:val="666666"/>
                <w:sz w:val="20"/>
                <w:szCs w:val="20"/>
              </w:rPr>
              <w:t>=</w:t>
            </w:r>
            <w:proofErr w:type="spellStart"/>
            <w:r w:rsidRPr="009A47D7">
              <w:rPr>
                <w:rFonts w:ascii="Courier New" w:hAnsi="Courier New" w:cs="Courier New"/>
                <w:color w:val="333333"/>
                <w:sz w:val="20"/>
                <w:szCs w:val="20"/>
              </w:rPr>
              <w:t>measurement_type</w:t>
            </w:r>
            <w:proofErr w:type="spellEnd"/>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lin_coeff</w:t>
            </w:r>
            <w:proofErr w:type="spellEnd"/>
            <w:r w:rsidRPr="009A47D7">
              <w:rPr>
                <w:rFonts w:ascii="Courier New" w:hAnsi="Courier New" w:cs="Courier New"/>
                <w:color w:val="666666"/>
                <w:sz w:val="20"/>
                <w:szCs w:val="20"/>
              </w:rPr>
              <w:t>=</w:t>
            </w:r>
            <w:proofErr w:type="spellStart"/>
            <w:r w:rsidRPr="009A47D7">
              <w:rPr>
                <w:rFonts w:ascii="Courier New" w:hAnsi="Courier New" w:cs="Courier New"/>
                <w:color w:val="333333"/>
                <w:sz w:val="20"/>
                <w:szCs w:val="20"/>
              </w:rPr>
              <w:t>lin_coeff</w:t>
            </w:r>
            <w:proofErr w:type="spellEnd"/>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square_coeff</w:t>
            </w:r>
            <w:proofErr w:type="spellEnd"/>
            <w:r w:rsidRPr="009A47D7">
              <w:rPr>
                <w:rFonts w:ascii="Courier New" w:hAnsi="Courier New" w:cs="Courier New"/>
                <w:color w:val="666666"/>
                <w:sz w:val="20"/>
                <w:szCs w:val="20"/>
              </w:rPr>
              <w:t>=</w:t>
            </w:r>
            <w:proofErr w:type="spellStart"/>
            <w:r w:rsidRPr="009A47D7">
              <w:rPr>
                <w:rFonts w:ascii="Courier New" w:hAnsi="Courier New" w:cs="Courier New"/>
                <w:color w:val="333333"/>
                <w:sz w:val="20"/>
                <w:szCs w:val="20"/>
              </w:rPr>
              <w:t>square_coeff</w:t>
            </w:r>
            <w:proofErr w:type="spellEnd"/>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cubic_coeff</w:t>
            </w:r>
            <w:proofErr w:type="spellEnd"/>
            <w:r w:rsidRPr="009A47D7">
              <w:rPr>
                <w:rFonts w:ascii="Courier New" w:hAnsi="Courier New" w:cs="Courier New"/>
                <w:color w:val="666666"/>
                <w:sz w:val="20"/>
                <w:szCs w:val="20"/>
              </w:rPr>
              <w:t>=</w:t>
            </w:r>
            <w:proofErr w:type="spellStart"/>
            <w:r w:rsidRPr="009A47D7">
              <w:rPr>
                <w:rFonts w:ascii="Courier New" w:hAnsi="Courier New" w:cs="Courier New"/>
                <w:color w:val="333333"/>
                <w:sz w:val="20"/>
                <w:szCs w:val="20"/>
              </w:rPr>
              <w:t>cubic_coeff</w:t>
            </w:r>
            <w:proofErr w:type="spellEnd"/>
            <w:r w:rsidRPr="009A47D7">
              <w:rPr>
                <w:rFonts w:ascii="Courier New" w:hAnsi="Courier New" w:cs="Courier New"/>
                <w:color w:val="333333"/>
                <w:sz w:val="20"/>
                <w:szCs w:val="20"/>
              </w:rPr>
              <w:t xml:space="preserve">, </w:t>
            </w:r>
            <w:proofErr w:type="spellStart"/>
            <w:r w:rsidRPr="009A47D7">
              <w:rPr>
                <w:rFonts w:ascii="Courier New" w:hAnsi="Courier New" w:cs="Courier New"/>
                <w:color w:val="333333"/>
                <w:sz w:val="20"/>
                <w:szCs w:val="20"/>
              </w:rPr>
              <w:t>fourth_ord_coeff</w:t>
            </w:r>
            <w:proofErr w:type="spellEnd"/>
            <w:r w:rsidRPr="009A47D7">
              <w:rPr>
                <w:rFonts w:ascii="Courier New" w:hAnsi="Courier New" w:cs="Courier New"/>
                <w:color w:val="666666"/>
                <w:sz w:val="20"/>
                <w:szCs w:val="20"/>
              </w:rPr>
              <w:t>=</w:t>
            </w:r>
            <w:proofErr w:type="spellStart"/>
            <w:r w:rsidRPr="009A47D7">
              <w:rPr>
                <w:rFonts w:ascii="Courier New" w:hAnsi="Courier New" w:cs="Courier New"/>
                <w:color w:val="333333"/>
                <w:sz w:val="20"/>
                <w:szCs w:val="20"/>
              </w:rPr>
              <w:t>fourth_ord_coeff</w:t>
            </w:r>
            <w:proofErr w:type="spellEnd"/>
            <w:r w:rsidRPr="009A47D7">
              <w:rPr>
                <w:rFonts w:ascii="Courier New" w:hAnsi="Courier New" w:cs="Courier New"/>
                <w:color w:val="333333"/>
                <w:sz w:val="20"/>
                <w:szCs w:val="20"/>
              </w:rPr>
              <w:t>)</w:t>
            </w:r>
          </w:p>
        </w:tc>
      </w:tr>
    </w:tbl>
    <w:p w14:paraId="7A152751" w14:textId="0EB58879" w:rsidR="009A47D7" w:rsidRDefault="009A47D7">
      <w:pPr>
        <w:rPr>
          <w:noProof/>
        </w:rPr>
      </w:pPr>
    </w:p>
    <w:p w14:paraId="6541406E" w14:textId="77777777" w:rsidR="009A47D7" w:rsidRDefault="009A47D7">
      <w:pPr>
        <w:rPr>
          <w:noProof/>
        </w:rPr>
      </w:pPr>
    </w:p>
    <w:p w14:paraId="7F23B68C" w14:textId="505E116D" w:rsidR="00CA091D" w:rsidRDefault="00CA091D">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710"/>
      </w:tblGrid>
      <w:tr w:rsidR="00CA091D" w:rsidRPr="00CA091D" w14:paraId="5A4561D8" w14:textId="77777777" w:rsidTr="00CA091D">
        <w:trPr>
          <w:tblCellSpacing w:w="15" w:type="dxa"/>
        </w:trPr>
        <w:tc>
          <w:tcPr>
            <w:tcW w:w="0" w:type="auto"/>
            <w:vAlign w:val="center"/>
            <w:hideMark/>
          </w:tcPr>
          <w:p w14:paraId="113651E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w:t>
            </w:r>
          </w:p>
          <w:p w14:paraId="6BF1211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2</w:t>
            </w:r>
          </w:p>
          <w:p w14:paraId="1C8EB00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3</w:t>
            </w:r>
          </w:p>
          <w:p w14:paraId="29045D4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4</w:t>
            </w:r>
          </w:p>
          <w:p w14:paraId="277A567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5</w:t>
            </w:r>
          </w:p>
          <w:p w14:paraId="1B54C50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6</w:t>
            </w:r>
          </w:p>
          <w:p w14:paraId="1E16E87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7</w:t>
            </w:r>
          </w:p>
          <w:p w14:paraId="6FE212E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8</w:t>
            </w:r>
          </w:p>
          <w:p w14:paraId="4EFBD55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9</w:t>
            </w:r>
          </w:p>
          <w:p w14:paraId="2E33ADF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10</w:t>
            </w:r>
          </w:p>
          <w:p w14:paraId="0FA69EC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11</w:t>
            </w:r>
          </w:p>
          <w:p w14:paraId="0625DFE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12</w:t>
            </w:r>
          </w:p>
          <w:p w14:paraId="760C8AA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13</w:t>
            </w:r>
          </w:p>
          <w:p w14:paraId="5A30C0D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14</w:t>
            </w:r>
          </w:p>
          <w:p w14:paraId="1B623E7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15</w:t>
            </w:r>
          </w:p>
          <w:p w14:paraId="2304011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16</w:t>
            </w:r>
          </w:p>
          <w:p w14:paraId="6BAB050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17</w:t>
            </w:r>
          </w:p>
          <w:p w14:paraId="1AEDD64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18</w:t>
            </w:r>
          </w:p>
          <w:p w14:paraId="31426D1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19</w:t>
            </w:r>
          </w:p>
          <w:p w14:paraId="5C5FB22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20</w:t>
            </w:r>
          </w:p>
          <w:p w14:paraId="5E42F8E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21</w:t>
            </w:r>
          </w:p>
          <w:p w14:paraId="4A53BB9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22</w:t>
            </w:r>
          </w:p>
          <w:p w14:paraId="09506B7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23</w:t>
            </w:r>
          </w:p>
          <w:p w14:paraId="6D38A03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24</w:t>
            </w:r>
          </w:p>
          <w:p w14:paraId="3067E10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25</w:t>
            </w:r>
          </w:p>
          <w:p w14:paraId="1C2FE10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26</w:t>
            </w:r>
          </w:p>
          <w:p w14:paraId="73D847B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27</w:t>
            </w:r>
          </w:p>
        </w:tc>
        <w:tc>
          <w:tcPr>
            <w:tcW w:w="0" w:type="auto"/>
            <w:vAlign w:val="center"/>
            <w:hideMark/>
          </w:tcPr>
          <w:p w14:paraId="4B45367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glob</w:t>
            </w:r>
            <w:proofErr w:type="spellEnd"/>
          </w:p>
          <w:p w14:paraId="39464E9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r w:rsidRPr="00CA091D">
              <w:rPr>
                <w:rFonts w:ascii="Courier New" w:hAnsi="Courier New" w:cs="Courier New"/>
                <w:b/>
                <w:bCs/>
                <w:color w:val="0000FF"/>
                <w:sz w:val="20"/>
                <w:szCs w:val="20"/>
              </w:rPr>
              <w:t>os</w:t>
            </w:r>
          </w:p>
          <w:p w14:paraId="5942B46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pandas</w:t>
            </w:r>
            <w:proofErr w:type="spellEnd"/>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as</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pd</w:t>
            </w:r>
            <w:proofErr w:type="spellEnd"/>
          </w:p>
          <w:p w14:paraId="6F0FA55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scipy.fft</w:t>
            </w:r>
            <w:proofErr w:type="spellEnd"/>
          </w:p>
          <w:p w14:paraId="4645DC5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numpy</w:t>
            </w:r>
            <w:proofErr w:type="spellEnd"/>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as</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np</w:t>
            </w:r>
            <w:proofErr w:type="spellEnd"/>
          </w:p>
          <w:p w14:paraId="0123774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scipy.signal</w:t>
            </w:r>
            <w:proofErr w:type="spellEnd"/>
          </w:p>
          <w:p w14:paraId="48A3F86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random</w:t>
            </w:r>
            <w:proofErr w:type="spellEnd"/>
          </w:p>
          <w:p w14:paraId="557D227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matplotlib.pyplot</w:t>
            </w:r>
            <w:proofErr w:type="spellEnd"/>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as</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plt</w:t>
            </w:r>
            <w:proofErr w:type="spellEnd"/>
          </w:p>
          <w:p w14:paraId="3CA02A7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seaborn</w:t>
            </w:r>
            <w:proofErr w:type="spellEnd"/>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as</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sns</w:t>
            </w:r>
            <w:proofErr w:type="spellEnd"/>
          </w:p>
          <w:p w14:paraId="678ACF8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matplotlib</w:t>
            </w:r>
            <w:proofErr w:type="spellEnd"/>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as</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mpl</w:t>
            </w:r>
            <w:proofErr w:type="spellEnd"/>
          </w:p>
          <w:p w14:paraId="5348713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matplotlib.pyplot</w:t>
            </w:r>
            <w:proofErr w:type="spellEnd"/>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as</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plt</w:t>
            </w:r>
            <w:proofErr w:type="spellEnd"/>
          </w:p>
          <w:p w14:paraId="1D2D336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6A192AF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008000"/>
                <w:sz w:val="20"/>
                <w:szCs w:val="20"/>
              </w:rPr>
              <w:t>print</w:t>
            </w:r>
            <w:r w:rsidRPr="00CA091D">
              <w:rPr>
                <w:rFonts w:ascii="Courier New" w:hAnsi="Courier New" w:cs="Courier New"/>
                <w:color w:val="333333"/>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Get</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current</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working</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directory</w:t>
            </w:r>
            <w:proofErr w:type="spellEnd"/>
            <w:r w:rsidRPr="00CA091D">
              <w:rPr>
                <w:rFonts w:ascii="Courier New" w:hAnsi="Courier New" w:cs="Courier New"/>
                <w:color w:val="BA2121"/>
                <w:sz w:val="20"/>
                <w:szCs w:val="20"/>
              </w:rPr>
              <w:t xml:space="preserve"> : '</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os</w:t>
            </w:r>
            <w:r w:rsidRPr="00CA091D">
              <w:rPr>
                <w:rFonts w:ascii="Courier New" w:hAnsi="Courier New" w:cs="Courier New"/>
                <w:color w:val="666666"/>
                <w:sz w:val="20"/>
                <w:szCs w:val="20"/>
              </w:rPr>
              <w:t>.</w:t>
            </w:r>
            <w:r w:rsidRPr="00CA091D">
              <w:rPr>
                <w:rFonts w:ascii="Courier New" w:hAnsi="Courier New" w:cs="Courier New"/>
                <w:color w:val="333333"/>
                <w:sz w:val="20"/>
                <w:szCs w:val="20"/>
              </w:rPr>
              <w:t>getcwd</w:t>
            </w:r>
            <w:proofErr w:type="spellEnd"/>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#help </w:t>
            </w:r>
            <w:proofErr w:type="spellStart"/>
            <w:r w:rsidRPr="00CA091D">
              <w:rPr>
                <w:rFonts w:ascii="Courier New" w:hAnsi="Courier New" w:cs="Courier New"/>
                <w:i/>
                <w:iCs/>
                <w:color w:val="408080"/>
                <w:sz w:val="20"/>
                <w:szCs w:val="20"/>
              </w:rPr>
              <w:t>function</w:t>
            </w:r>
            <w:proofErr w:type="spellEnd"/>
          </w:p>
          <w:p w14:paraId="629222F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cvs_files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glob</w:t>
            </w:r>
            <w:r w:rsidRPr="00CA091D">
              <w:rPr>
                <w:rFonts w:ascii="Courier New" w:hAnsi="Courier New" w:cs="Courier New"/>
                <w:color w:val="666666"/>
                <w:sz w:val="20"/>
                <w:szCs w:val="20"/>
              </w:rPr>
              <w:t>.</w:t>
            </w:r>
            <w:r w:rsidRPr="00CA091D">
              <w:rPr>
                <w:rFonts w:ascii="Courier New" w:hAnsi="Courier New" w:cs="Courier New"/>
                <w:color w:val="333333"/>
                <w:sz w:val="20"/>
                <w:szCs w:val="20"/>
              </w:rPr>
              <w:t>glob</w:t>
            </w:r>
            <w:proofErr w:type="spellEnd"/>
            <w:r w:rsidRPr="00CA091D">
              <w:rPr>
                <w:rFonts w:ascii="Courier New" w:hAnsi="Courier New" w:cs="Courier New"/>
                <w:color w:val="333333"/>
                <w:sz w:val="20"/>
                <w:szCs w:val="20"/>
              </w:rPr>
              <w:t>(</w:t>
            </w:r>
            <w:r w:rsidRPr="00CA091D">
              <w:rPr>
                <w:rFonts w:ascii="Courier New" w:hAnsi="Courier New" w:cs="Courier New"/>
                <w:color w:val="BA2121"/>
                <w:sz w:val="20"/>
                <w:szCs w:val="20"/>
              </w:rPr>
              <w:t>"D:</w:t>
            </w:r>
            <w:r w:rsidRPr="00CA091D">
              <w:rPr>
                <w:rFonts w:ascii="Courier New" w:hAnsi="Courier New" w:cs="Courier New"/>
                <w:b/>
                <w:bCs/>
                <w:color w:val="BB6622"/>
                <w:sz w:val="20"/>
                <w:szCs w:val="20"/>
              </w:rPr>
              <w:t>\\</w:t>
            </w:r>
            <w:r w:rsidRPr="00CA091D">
              <w:rPr>
                <w:rFonts w:ascii="Courier New" w:hAnsi="Courier New" w:cs="Courier New"/>
                <w:color w:val="BA2121"/>
                <w:sz w:val="20"/>
                <w:szCs w:val="20"/>
              </w:rPr>
              <w:t>Luka</w:t>
            </w:r>
            <w:r w:rsidRPr="00CA091D">
              <w:rPr>
                <w:rFonts w:ascii="Courier New" w:hAnsi="Courier New" w:cs="Courier New"/>
                <w:b/>
                <w:bCs/>
                <w:color w:val="BB6622"/>
                <w:sz w:val="20"/>
                <w:szCs w:val="20"/>
              </w:rPr>
              <w:t>\\</w:t>
            </w:r>
            <w:r w:rsidRPr="00CA091D">
              <w:rPr>
                <w:rFonts w:ascii="Courier New" w:hAnsi="Courier New" w:cs="Courier New"/>
                <w:color w:val="BA2121"/>
                <w:sz w:val="20"/>
                <w:szCs w:val="20"/>
              </w:rPr>
              <w:t>Documents</w:t>
            </w:r>
            <w:r w:rsidRPr="00CA091D">
              <w:rPr>
                <w:rFonts w:ascii="Courier New" w:hAnsi="Courier New" w:cs="Courier New"/>
                <w:b/>
                <w:bCs/>
                <w:color w:val="BB6622"/>
                <w:sz w:val="20"/>
                <w:szCs w:val="20"/>
              </w:rPr>
              <w:t>\\</w:t>
            </w:r>
            <w:r w:rsidRPr="00CA091D">
              <w:rPr>
                <w:rFonts w:ascii="Courier New" w:hAnsi="Courier New" w:cs="Courier New"/>
                <w:color w:val="BA2121"/>
                <w:sz w:val="20"/>
                <w:szCs w:val="20"/>
              </w:rPr>
              <w:t>Riteh</w:t>
            </w:r>
            <w:r w:rsidRPr="00CA091D">
              <w:rPr>
                <w:rFonts w:ascii="Courier New" w:hAnsi="Courier New" w:cs="Courier New"/>
                <w:b/>
                <w:bCs/>
                <w:color w:val="BB6622"/>
                <w:sz w:val="20"/>
                <w:szCs w:val="20"/>
              </w:rPr>
              <w:t>\\</w:t>
            </w:r>
            <w:r w:rsidRPr="00CA091D">
              <w:rPr>
                <w:rFonts w:ascii="Courier New" w:hAnsi="Courier New" w:cs="Courier New"/>
                <w:color w:val="BA2121"/>
                <w:sz w:val="20"/>
                <w:szCs w:val="20"/>
              </w:rPr>
              <w:t>UMS</w:t>
            </w:r>
            <w:r w:rsidRPr="00CA091D">
              <w:rPr>
                <w:rFonts w:ascii="Courier New" w:hAnsi="Courier New" w:cs="Courier New"/>
                <w:b/>
                <w:bCs/>
                <w:color w:val="BB6622"/>
                <w:sz w:val="20"/>
                <w:szCs w:val="20"/>
              </w:rPr>
              <w:t>\\</w:t>
            </w:r>
            <w:r w:rsidRPr="00CA091D">
              <w:rPr>
                <w:rFonts w:ascii="Courier New" w:hAnsi="Courier New" w:cs="Courier New"/>
                <w:color w:val="BA2121"/>
                <w:sz w:val="20"/>
                <w:szCs w:val="20"/>
              </w:rPr>
              <w:t>new_data</w:t>
            </w:r>
            <w:r w:rsidRPr="00CA091D">
              <w:rPr>
                <w:rFonts w:ascii="Courier New" w:hAnsi="Courier New" w:cs="Courier New"/>
                <w:b/>
                <w:bCs/>
                <w:color w:val="BB6622"/>
                <w:sz w:val="20"/>
                <w:szCs w:val="20"/>
              </w:rPr>
              <w:t>\\</w:t>
            </w:r>
            <w:r w:rsidRPr="00CA091D">
              <w:rPr>
                <w:rFonts w:ascii="Courier New" w:hAnsi="Courier New" w:cs="Courier New"/>
                <w:color w:val="BA2121"/>
                <w:sz w:val="20"/>
                <w:szCs w:val="20"/>
              </w:rPr>
              <w:t>*.csv"</w:t>
            </w:r>
            <w:r w:rsidRPr="00CA091D">
              <w:rPr>
                <w:rFonts w:ascii="Courier New" w:hAnsi="Courier New" w:cs="Courier New"/>
                <w:color w:val="333333"/>
                <w:sz w:val="20"/>
                <w:szCs w:val="20"/>
              </w:rPr>
              <w:t>)</w:t>
            </w:r>
          </w:p>
          <w:p w14:paraId="1B534FE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008000"/>
                <w:sz w:val="20"/>
                <w:szCs w:val="20"/>
              </w:rPr>
              <w:t>print</w:t>
            </w:r>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cvs_files</w:t>
            </w:r>
            <w:proofErr w:type="spellEnd"/>
            <w:r w:rsidRPr="00CA091D">
              <w:rPr>
                <w:rFonts w:ascii="Courier New" w:hAnsi="Courier New" w:cs="Courier New"/>
                <w:color w:val="333333"/>
                <w:sz w:val="20"/>
                <w:szCs w:val="20"/>
              </w:rPr>
              <w:t>)</w:t>
            </w:r>
          </w:p>
          <w:p w14:paraId="662CBD9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array_for_output1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5D72029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array_for_output2 </w:t>
            </w:r>
            <w:r w:rsidRPr="00CA091D">
              <w:rPr>
                <w:rFonts w:ascii="Courier New" w:hAnsi="Courier New" w:cs="Courier New"/>
                <w:color w:val="666666"/>
                <w:sz w:val="20"/>
                <w:szCs w:val="20"/>
              </w:rPr>
              <w:t>=</w:t>
            </w:r>
            <w:r w:rsidRPr="00CA091D">
              <w:rPr>
                <w:rFonts w:ascii="Courier New" w:hAnsi="Courier New" w:cs="Courier New"/>
                <w:color w:val="333333"/>
                <w:sz w:val="20"/>
                <w:szCs w:val="20"/>
              </w:rPr>
              <w:t>[]</w:t>
            </w:r>
          </w:p>
          <w:p w14:paraId="79D9AE7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array_for_output3 </w:t>
            </w:r>
            <w:r w:rsidRPr="00CA091D">
              <w:rPr>
                <w:rFonts w:ascii="Courier New" w:hAnsi="Courier New" w:cs="Courier New"/>
                <w:color w:val="666666"/>
                <w:sz w:val="20"/>
                <w:szCs w:val="20"/>
              </w:rPr>
              <w:t>=</w:t>
            </w:r>
            <w:r w:rsidRPr="00CA091D">
              <w:rPr>
                <w:rFonts w:ascii="Courier New" w:hAnsi="Courier New" w:cs="Courier New"/>
                <w:color w:val="333333"/>
                <w:sz w:val="20"/>
                <w:szCs w:val="20"/>
              </w:rPr>
              <w:t>[]</w:t>
            </w:r>
          </w:p>
          <w:p w14:paraId="2F0829F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array_for_output4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673E848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prosjek2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646F17C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prosjek4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14F09E0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6DEBB08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itertools</w:t>
            </w:r>
            <w:proofErr w:type="spellEnd"/>
          </w:p>
          <w:p w14:paraId="05E1505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rolling_window_relative_size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[i</w:t>
            </w:r>
            <w:r w:rsidRPr="00CA091D">
              <w:rPr>
                <w:rFonts w:ascii="Courier New" w:hAnsi="Courier New" w:cs="Courier New"/>
                <w:color w:val="666666"/>
                <w:sz w:val="20"/>
                <w:szCs w:val="20"/>
              </w:rPr>
              <w:t>/100</w:t>
            </w:r>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i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range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50</w:t>
            </w:r>
            <w:r w:rsidRPr="00CA091D">
              <w:rPr>
                <w:rFonts w:ascii="Courier New" w:hAnsi="Courier New" w:cs="Courier New"/>
                <w:color w:val="333333"/>
                <w:sz w:val="20"/>
                <w:szCs w:val="20"/>
              </w:rPr>
              <w:t>)]</w:t>
            </w:r>
          </w:p>
          <w:p w14:paraId="2FD4E7B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smoothing_factor</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[i</w:t>
            </w:r>
            <w:r w:rsidRPr="00CA091D">
              <w:rPr>
                <w:rFonts w:ascii="Courier New" w:hAnsi="Courier New" w:cs="Courier New"/>
                <w:color w:val="666666"/>
                <w:sz w:val="20"/>
                <w:szCs w:val="20"/>
              </w:rPr>
              <w:t>/1000</w:t>
            </w:r>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i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range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50</w:t>
            </w:r>
            <w:r w:rsidRPr="00CA091D">
              <w:rPr>
                <w:rFonts w:ascii="Courier New" w:hAnsi="Courier New" w:cs="Courier New"/>
                <w:color w:val="333333"/>
                <w:sz w:val="20"/>
                <w:szCs w:val="20"/>
              </w:rPr>
              <w:t>)]</w:t>
            </w:r>
          </w:p>
          <w:p w14:paraId="15CA087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#display(len(rolling_window_relative_size))</w:t>
            </w:r>
          </w:p>
          <w:p w14:paraId="02B44EF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#display(len(smoothing_factor)</w:t>
            </w:r>
          </w:p>
        </w:tc>
      </w:tr>
    </w:tbl>
    <w:p w14:paraId="30F8EF29" w14:textId="23883A11" w:rsidR="00CA091D" w:rsidRDefault="00CA091D">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710"/>
      </w:tblGrid>
      <w:tr w:rsidR="00CA091D" w:rsidRPr="00CA091D" w14:paraId="60B600EA" w14:textId="77777777" w:rsidTr="00CA091D">
        <w:trPr>
          <w:tblCellSpacing w:w="15" w:type="dxa"/>
        </w:trPr>
        <w:tc>
          <w:tcPr>
            <w:tcW w:w="0" w:type="auto"/>
            <w:vAlign w:val="center"/>
            <w:hideMark/>
          </w:tcPr>
          <w:p w14:paraId="3815C06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w:t>
            </w:r>
          </w:p>
          <w:p w14:paraId="3582106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2</w:t>
            </w:r>
          </w:p>
          <w:p w14:paraId="59BCC82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3</w:t>
            </w:r>
          </w:p>
          <w:p w14:paraId="3A56DCC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4</w:t>
            </w:r>
          </w:p>
          <w:p w14:paraId="3161888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5</w:t>
            </w:r>
          </w:p>
          <w:p w14:paraId="05BE832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6</w:t>
            </w:r>
          </w:p>
          <w:p w14:paraId="78BA0AD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7</w:t>
            </w:r>
          </w:p>
          <w:p w14:paraId="143DCEB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8</w:t>
            </w:r>
          </w:p>
          <w:p w14:paraId="2231083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9</w:t>
            </w:r>
          </w:p>
          <w:p w14:paraId="4E14305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10</w:t>
            </w:r>
          </w:p>
          <w:p w14:paraId="778F731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11</w:t>
            </w:r>
          </w:p>
          <w:p w14:paraId="553E178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lastRenderedPageBreak/>
              <w:t>12</w:t>
            </w:r>
          </w:p>
          <w:p w14:paraId="4A18C93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13</w:t>
            </w:r>
          </w:p>
          <w:p w14:paraId="33ED226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14</w:t>
            </w:r>
          </w:p>
          <w:p w14:paraId="2B4D527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15</w:t>
            </w:r>
          </w:p>
          <w:p w14:paraId="5062381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16</w:t>
            </w:r>
          </w:p>
          <w:p w14:paraId="630D8F8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17</w:t>
            </w:r>
          </w:p>
          <w:p w14:paraId="1A49414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18</w:t>
            </w:r>
          </w:p>
          <w:p w14:paraId="075B3DC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19</w:t>
            </w:r>
          </w:p>
          <w:p w14:paraId="525ED3F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20</w:t>
            </w:r>
          </w:p>
          <w:p w14:paraId="1AF6733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21</w:t>
            </w:r>
          </w:p>
          <w:p w14:paraId="7BADC4B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22</w:t>
            </w:r>
          </w:p>
          <w:p w14:paraId="546076D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23</w:t>
            </w:r>
          </w:p>
          <w:p w14:paraId="13BD337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24</w:t>
            </w:r>
          </w:p>
          <w:p w14:paraId="5C6CFA2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25</w:t>
            </w:r>
          </w:p>
          <w:p w14:paraId="5BC5AFC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26</w:t>
            </w:r>
          </w:p>
          <w:p w14:paraId="49F4C6D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27</w:t>
            </w:r>
          </w:p>
          <w:p w14:paraId="4E7E3C9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28</w:t>
            </w:r>
          </w:p>
          <w:p w14:paraId="5BE7560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29</w:t>
            </w:r>
          </w:p>
          <w:p w14:paraId="54DD31D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30</w:t>
            </w:r>
          </w:p>
          <w:p w14:paraId="44CD443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31</w:t>
            </w:r>
          </w:p>
          <w:p w14:paraId="11BEE6A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32</w:t>
            </w:r>
          </w:p>
          <w:p w14:paraId="63A31AA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33</w:t>
            </w:r>
          </w:p>
          <w:p w14:paraId="0342B39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34</w:t>
            </w:r>
          </w:p>
          <w:p w14:paraId="30F16F4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35</w:t>
            </w:r>
          </w:p>
          <w:p w14:paraId="3947613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36</w:t>
            </w:r>
          </w:p>
          <w:p w14:paraId="026A85E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37</w:t>
            </w:r>
          </w:p>
          <w:p w14:paraId="4BA0BF5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38</w:t>
            </w:r>
          </w:p>
          <w:p w14:paraId="70D9828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39</w:t>
            </w:r>
          </w:p>
          <w:p w14:paraId="6371C45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40</w:t>
            </w:r>
          </w:p>
          <w:p w14:paraId="1E873B1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41</w:t>
            </w:r>
          </w:p>
          <w:p w14:paraId="44F1CAC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42</w:t>
            </w:r>
          </w:p>
        </w:tc>
        <w:tc>
          <w:tcPr>
            <w:tcW w:w="0" w:type="auto"/>
            <w:vAlign w:val="center"/>
            <w:hideMark/>
          </w:tcPr>
          <w:p w14:paraId="0AFBFDD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lastRenderedPageBreak/>
              <w:t>import</w:t>
            </w: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00FF"/>
                <w:sz w:val="20"/>
                <w:szCs w:val="20"/>
              </w:rPr>
              <w:t>itertools</w:t>
            </w:r>
            <w:proofErr w:type="spellEnd"/>
          </w:p>
          <w:p w14:paraId="004615F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rolling_window_relative_size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[i</w:t>
            </w:r>
            <w:r w:rsidRPr="00CA091D">
              <w:rPr>
                <w:rFonts w:ascii="Courier New" w:hAnsi="Courier New" w:cs="Courier New"/>
                <w:color w:val="666666"/>
                <w:sz w:val="20"/>
                <w:szCs w:val="20"/>
              </w:rPr>
              <w:t>/100</w:t>
            </w:r>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i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range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50</w:t>
            </w:r>
            <w:r w:rsidRPr="00CA091D">
              <w:rPr>
                <w:rFonts w:ascii="Courier New" w:hAnsi="Courier New" w:cs="Courier New"/>
                <w:color w:val="333333"/>
                <w:sz w:val="20"/>
                <w:szCs w:val="20"/>
              </w:rPr>
              <w:t>)]</w:t>
            </w:r>
          </w:p>
          <w:p w14:paraId="1BC698E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smoothing_factor</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[i</w:t>
            </w:r>
            <w:r w:rsidRPr="00CA091D">
              <w:rPr>
                <w:rFonts w:ascii="Courier New" w:hAnsi="Courier New" w:cs="Courier New"/>
                <w:color w:val="666666"/>
                <w:sz w:val="20"/>
                <w:szCs w:val="20"/>
              </w:rPr>
              <w:t>/1000</w:t>
            </w:r>
            <w:r w:rsidRPr="00CA091D">
              <w:rPr>
                <w:rFonts w:ascii="Courier New" w:hAnsi="Courier New" w:cs="Courier New"/>
                <w:color w:val="333333"/>
                <w:sz w:val="20"/>
                <w:szCs w:val="20"/>
              </w:rPr>
              <w:t xml:space="preserve">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i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range</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50</w:t>
            </w:r>
            <w:r w:rsidRPr="00CA091D">
              <w:rPr>
                <w:rFonts w:ascii="Courier New" w:hAnsi="Courier New" w:cs="Courier New"/>
                <w:color w:val="333333"/>
                <w:sz w:val="20"/>
                <w:szCs w:val="20"/>
              </w:rPr>
              <w:t>)]</w:t>
            </w:r>
          </w:p>
          <w:p w14:paraId="2CE4916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#display(len(rolling_window_relative_size))</w:t>
            </w:r>
          </w:p>
          <w:p w14:paraId="57AB59E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#display(len(smoothing_factor))</w:t>
            </w:r>
          </w:p>
          <w:p w14:paraId="63A527A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51EEC34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
          <w:p w14:paraId="4FC6489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max_corrs_lags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04DAD15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599E01A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roll_wind_size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1DB3021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smooth_fact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
          <w:p w14:paraId="7765228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7DEB330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i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0</w:t>
            </w:r>
          </w:p>
          <w:p w14:paraId="4312134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itertools</w:t>
            </w:r>
            <w:r w:rsidRPr="00CA091D">
              <w:rPr>
                <w:rFonts w:ascii="Courier New" w:hAnsi="Courier New" w:cs="Courier New"/>
                <w:color w:val="666666"/>
                <w:sz w:val="20"/>
                <w:szCs w:val="20"/>
              </w:rPr>
              <w:t>.</w:t>
            </w:r>
            <w:r w:rsidRPr="00CA091D">
              <w:rPr>
                <w:rFonts w:ascii="Courier New" w:hAnsi="Courier New" w:cs="Courier New"/>
                <w:color w:val="333333"/>
                <w:sz w:val="20"/>
                <w:szCs w:val="20"/>
              </w:rPr>
              <w:t>product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rolling_window_relative_size</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smoothing_factor</w:t>
            </w:r>
            <w:proofErr w:type="spellEnd"/>
            <w:r w:rsidRPr="00CA091D">
              <w:rPr>
                <w:rFonts w:ascii="Courier New" w:hAnsi="Courier New" w:cs="Courier New"/>
                <w:color w:val="333333"/>
                <w:sz w:val="20"/>
                <w:szCs w:val="20"/>
              </w:rPr>
              <w:t>):</w:t>
            </w:r>
          </w:p>
          <w:p w14:paraId="277A3C0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i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1</w:t>
            </w:r>
          </w:p>
          <w:p w14:paraId="175D729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Random 0 - 1, 250 kom</w:t>
            </w:r>
          </w:p>
          <w:p w14:paraId="7702F95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random</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random</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w:t>
            </w:r>
          </w:p>
          <w:p w14:paraId="4823F4D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w:t>
            </w:r>
          </w:p>
          <w:p w14:paraId="2675AB1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0</w:t>
            </w: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#uvijek nultu </w:t>
            </w:r>
            <w:proofErr w:type="spellStart"/>
            <w:r w:rsidRPr="00CA091D">
              <w:rPr>
                <w:rFonts w:ascii="Courier New" w:hAnsi="Courier New" w:cs="Courier New"/>
                <w:i/>
                <w:iCs/>
                <w:color w:val="408080"/>
                <w:sz w:val="20"/>
                <w:szCs w:val="20"/>
              </w:rPr>
              <w:t>vrednost</w:t>
            </w:r>
            <w:proofErr w:type="spellEnd"/>
            <w:r w:rsidRPr="00CA091D">
              <w:rPr>
                <w:rFonts w:ascii="Courier New" w:hAnsi="Courier New" w:cs="Courier New"/>
                <w:i/>
                <w:iCs/>
                <w:color w:val="408080"/>
                <w:sz w:val="20"/>
                <w:szCs w:val="20"/>
              </w:rPr>
              <w:t xml:space="preserve"> maknem skroz</w:t>
            </w:r>
          </w:p>
          <w:p w14:paraId="0B322F6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emg_ifft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w:t>
            </w:r>
            <w:r w:rsidRPr="00CA091D">
              <w:rPr>
                <w:rFonts w:ascii="Courier New" w:hAnsi="Courier New" w:cs="Courier New"/>
                <w:color w:val="666666"/>
                <w:sz w:val="20"/>
                <w:szCs w:val="20"/>
              </w:rPr>
              <w:t>.</w:t>
            </w:r>
            <w:r w:rsidRPr="00CA091D">
              <w:rPr>
                <w:rFonts w:ascii="Courier New" w:hAnsi="Courier New" w:cs="Courier New"/>
                <w:color w:val="333333"/>
                <w:sz w:val="20"/>
                <w:szCs w:val="20"/>
              </w:rPr>
              <w:t>irfft</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emg_fft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w:t>
            </w:r>
          </w:p>
          <w:p w14:paraId="1F527C2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rolling_window_size</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round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optimization_params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fft_dim</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w:t>
            </w:r>
          </w:p>
          <w:p w14:paraId="3A70F0C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emg_abs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emg_ifft</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ravel</w:t>
            </w:r>
            <w:proofErr w:type="spellEnd"/>
            <w:r w:rsidRPr="00CA091D">
              <w:rPr>
                <w:rFonts w:ascii="Courier New" w:hAnsi="Courier New" w:cs="Courier New"/>
                <w:color w:val="333333"/>
                <w:sz w:val="20"/>
                <w:szCs w:val="20"/>
              </w:rPr>
              <w:t xml:space="preserve">()) </w:t>
            </w:r>
          </w:p>
          <w:p w14:paraId="19D1E6A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array</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optimization_params[fft_dim</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i </w:t>
            </w:r>
            <w:r w:rsidRPr="00CA091D">
              <w:rPr>
                <w:rFonts w:ascii="Courier New" w:hAnsi="Courier New" w:cs="Courier New"/>
                <w:b/>
                <w:bCs/>
                <w:color w:val="008000"/>
                <w:sz w:val="20"/>
                <w:szCs w:val="20"/>
              </w:rPr>
              <w:t>for</w:t>
            </w:r>
            <w:r w:rsidRPr="00CA091D">
              <w:rPr>
                <w:rFonts w:ascii="Courier New" w:hAnsi="Courier New" w:cs="Courier New"/>
                <w:color w:val="333333"/>
                <w:sz w:val="20"/>
                <w:szCs w:val="20"/>
              </w:rPr>
              <w:t xml:space="preserve"> i </w:t>
            </w:r>
            <w:proofErr w:type="spellStart"/>
            <w:r w:rsidRPr="00CA091D">
              <w:rPr>
                <w:rFonts w:ascii="Courier New" w:hAnsi="Courier New" w:cs="Courier New"/>
                <w:b/>
                <w:bCs/>
                <w:color w:val="AA22FF"/>
                <w:sz w:val="20"/>
                <w:szCs w:val="20"/>
              </w:rPr>
              <w:t>in</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range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rolling_window_size</w:t>
            </w:r>
            <w:proofErr w:type="spellEnd"/>
            <w:r w:rsidRPr="00CA091D">
              <w:rPr>
                <w:rFonts w:ascii="Courier New" w:hAnsi="Courier New" w:cs="Courier New"/>
                <w:color w:val="333333"/>
                <w:sz w:val="20"/>
                <w:szCs w:val="20"/>
              </w:rPr>
              <w:t xml:space="preserve">)]) </w:t>
            </w:r>
          </w:p>
          <w:p w14:paraId="248943E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sum</w:t>
            </w:r>
            <w:proofErr w:type="spellEnd"/>
            <w:r w:rsidRPr="00CA091D">
              <w:rPr>
                <w:rFonts w:ascii="Courier New" w:hAnsi="Courier New" w:cs="Courier New"/>
                <w:color w:val="333333"/>
                <w:sz w:val="20"/>
                <w:szCs w:val="20"/>
              </w:rPr>
              <w:t xml:space="preserve">() </w:t>
            </w:r>
          </w:p>
          <w:p w14:paraId="40FF664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fftconvolve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emg_abs</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window_ema</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valid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2102F4A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grip_dat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ravel</w:t>
            </w:r>
            <w:proofErr w:type="spellEnd"/>
            <w:r w:rsidRPr="00CA091D">
              <w:rPr>
                <w:rFonts w:ascii="Courier New" w:hAnsi="Courier New" w:cs="Courier New"/>
                <w:color w:val="333333"/>
                <w:sz w:val="20"/>
                <w:szCs w:val="20"/>
              </w:rPr>
              <w:t>()[rolling_window_size</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09707C1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mean</w:t>
            </w:r>
            <w:proofErr w:type="spellEnd"/>
            <w:r w:rsidRPr="00CA091D">
              <w:rPr>
                <w:rFonts w:ascii="Courier New" w:hAnsi="Courier New" w:cs="Courier New"/>
                <w:color w:val="333333"/>
                <w:sz w:val="20"/>
                <w:szCs w:val="20"/>
              </w:rPr>
              <w:t>()</w:t>
            </w:r>
          </w:p>
          <w:p w14:paraId="3B564F6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mean</w:t>
            </w:r>
            <w:proofErr w:type="spellEnd"/>
            <w:r w:rsidRPr="00CA091D">
              <w:rPr>
                <w:rFonts w:ascii="Courier New" w:hAnsi="Courier New" w:cs="Courier New"/>
                <w:color w:val="333333"/>
                <w:sz w:val="20"/>
                <w:szCs w:val="20"/>
              </w:rPr>
              <w:t>()</w:t>
            </w:r>
          </w:p>
          <w:p w14:paraId="79303D3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fftconvolve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full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4AA84B6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emg_ema</w:t>
            </w:r>
            <w:r w:rsidRPr="00CA091D">
              <w:rPr>
                <w:rFonts w:ascii="Courier New" w:hAnsi="Courier New" w:cs="Courier New"/>
                <w:color w:val="666666"/>
                <w:sz w:val="20"/>
                <w:szCs w:val="20"/>
              </w:rPr>
              <w:t>.</w:t>
            </w:r>
            <w:r w:rsidRPr="00CA091D">
              <w:rPr>
                <w:rFonts w:ascii="Courier New" w:hAnsi="Courier New" w:cs="Courier New"/>
                <w:color w:val="333333"/>
                <w:sz w:val="20"/>
                <w:szCs w:val="20"/>
              </w:rPr>
              <w:t>std</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grip_flat</w:t>
            </w:r>
            <w:r w:rsidRPr="00CA091D">
              <w:rPr>
                <w:rFonts w:ascii="Courier New" w:hAnsi="Courier New" w:cs="Courier New"/>
                <w:color w:val="666666"/>
                <w:sz w:val="20"/>
                <w:szCs w:val="20"/>
              </w:rPr>
              <w:t>.</w:t>
            </w:r>
            <w:r w:rsidRPr="00CA091D">
              <w:rPr>
                <w:rFonts w:ascii="Courier New" w:hAnsi="Courier New" w:cs="Courier New"/>
                <w:color w:val="333333"/>
                <w:sz w:val="20"/>
                <w:szCs w:val="20"/>
              </w:rPr>
              <w:t>std</w:t>
            </w:r>
            <w:proofErr w:type="spellEnd"/>
            <w:r w:rsidRPr="00CA091D">
              <w:rPr>
                <w:rFonts w:ascii="Courier New" w:hAnsi="Courier New" w:cs="Courier New"/>
                <w:color w:val="333333"/>
                <w:sz w:val="20"/>
                <w:szCs w:val="20"/>
              </w:rPr>
              <w:t>())</w:t>
            </w:r>
          </w:p>
          <w:p w14:paraId="3562918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lags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scipy</w:t>
            </w:r>
            <w:r w:rsidRPr="00CA091D">
              <w:rPr>
                <w:rFonts w:ascii="Courier New" w:hAnsi="Courier New" w:cs="Courier New"/>
                <w:color w:val="666666"/>
                <w:sz w:val="20"/>
                <w:szCs w:val="20"/>
              </w:rPr>
              <w:t>.</w:t>
            </w:r>
            <w:r w:rsidRPr="00CA091D">
              <w:rPr>
                <w:rFonts w:ascii="Courier New" w:hAnsi="Courier New" w:cs="Courier New"/>
                <w:color w:val="333333"/>
                <w:sz w:val="20"/>
                <w:szCs w:val="20"/>
              </w:rPr>
              <w:t>signal</w:t>
            </w:r>
            <w:r w:rsidRPr="00CA091D">
              <w:rPr>
                <w:rFonts w:ascii="Courier New" w:hAnsi="Courier New" w:cs="Courier New"/>
                <w:color w:val="666666"/>
                <w:sz w:val="20"/>
                <w:szCs w:val="20"/>
              </w:rPr>
              <w:t>.</w:t>
            </w:r>
            <w:r w:rsidRPr="00CA091D">
              <w:rPr>
                <w:rFonts w:ascii="Courier New" w:hAnsi="Courier New" w:cs="Courier New"/>
                <w:color w:val="333333"/>
                <w:sz w:val="20"/>
                <w:szCs w:val="20"/>
              </w:rPr>
              <w:t>correlation_lags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emg_ema</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008000"/>
                <w:sz w:val="20"/>
                <w:szCs w:val="20"/>
              </w:rPr>
              <w:t>len</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grip_flat</w:t>
            </w:r>
            <w:proofErr w:type="spellEnd"/>
            <w:r w:rsidRPr="00CA091D">
              <w:rPr>
                <w:rFonts w:ascii="Courier New" w:hAnsi="Courier New" w:cs="Courier New"/>
                <w:color w:val="333333"/>
                <w:sz w:val="20"/>
                <w:szCs w:val="20"/>
              </w:rPr>
              <w:t>), mode</w:t>
            </w:r>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full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2174D3D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max_corr_lag_ema</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lags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argmax</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w:t>
            </w:r>
          </w:p>
          <w:p w14:paraId="19EF87A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abs</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corr_ema</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max</w:t>
            </w:r>
            <w:proofErr w:type="spellEnd"/>
            <w:r w:rsidRPr="00CA091D">
              <w:rPr>
                <w:rFonts w:ascii="Courier New" w:hAnsi="Courier New" w:cs="Courier New"/>
                <w:color w:val="333333"/>
                <w:sz w:val="20"/>
                <w:szCs w:val="20"/>
              </w:rPr>
              <w:t>()</w:t>
            </w:r>
          </w:p>
          <w:p w14:paraId="153382A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max_corrs_lags</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max_corr_lag_ema</w:t>
            </w:r>
            <w:proofErr w:type="spellEnd"/>
            <w:r w:rsidRPr="00CA091D">
              <w:rPr>
                <w:rFonts w:ascii="Courier New" w:hAnsi="Courier New" w:cs="Courier New"/>
                <w:color w:val="333333"/>
                <w:sz w:val="20"/>
                <w:szCs w:val="20"/>
              </w:rPr>
              <w:t>)</w:t>
            </w:r>
          </w:p>
          <w:p w14:paraId="742940D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8000"/>
                <w:sz w:val="20"/>
                <w:szCs w:val="20"/>
              </w:rPr>
              <w:t>if</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w:t>
            </w:r>
          </w:p>
          <w:p w14:paraId="6DA8C2E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b/>
                <w:bCs/>
                <w:color w:val="008000"/>
                <w:sz w:val="20"/>
                <w:szCs w:val="20"/>
              </w:rPr>
              <w:t>if</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&gt;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np</w:t>
            </w:r>
            <w:r w:rsidRPr="00CA091D">
              <w:rPr>
                <w:rFonts w:ascii="Courier New" w:hAnsi="Courier New" w:cs="Courier New"/>
                <w:color w:val="666666"/>
                <w:sz w:val="20"/>
                <w:szCs w:val="20"/>
              </w:rPr>
              <w:t>.</w:t>
            </w:r>
            <w:r w:rsidRPr="00CA091D">
              <w:rPr>
                <w:rFonts w:ascii="Courier New" w:hAnsi="Courier New" w:cs="Courier New"/>
                <w:color w:val="333333"/>
                <w:sz w:val="20"/>
                <w:szCs w:val="20"/>
              </w:rPr>
              <w:t>max</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w:t>
            </w:r>
          </w:p>
          <w:p w14:paraId="7E4A199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optimal_params</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optimization_params</w:t>
            </w:r>
            <w:proofErr w:type="spellEnd"/>
          </w:p>
          <w:p w14:paraId="7BC5AC6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max_corrs</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max_corr</w:t>
            </w:r>
            <w:proofErr w:type="spellEnd"/>
            <w:r w:rsidRPr="00CA091D">
              <w:rPr>
                <w:rFonts w:ascii="Courier New" w:hAnsi="Courier New" w:cs="Courier New"/>
                <w:color w:val="333333"/>
                <w:sz w:val="20"/>
                <w:szCs w:val="20"/>
              </w:rPr>
              <w:t>)</w:t>
            </w:r>
          </w:p>
          <w:p w14:paraId="697485F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roll_wind_size</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36447A1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smooth_fact</w:t>
            </w:r>
            <w:r w:rsidRPr="00CA091D">
              <w:rPr>
                <w:rFonts w:ascii="Courier New" w:hAnsi="Courier New" w:cs="Courier New"/>
                <w:color w:val="666666"/>
                <w:sz w:val="20"/>
                <w:szCs w:val="20"/>
              </w:rPr>
              <w:t>.</w:t>
            </w:r>
            <w:r w:rsidRPr="00CA091D">
              <w:rPr>
                <w:rFonts w:ascii="Courier New" w:hAnsi="Courier New" w:cs="Courier New"/>
                <w:color w:val="333333"/>
                <w:sz w:val="20"/>
                <w:szCs w:val="20"/>
              </w:rPr>
              <w:t>append</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params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7C0CE65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if</w:t>
            </w:r>
            <w:proofErr w:type="spellEnd"/>
            <w:r w:rsidRPr="00CA091D">
              <w:rPr>
                <w:rFonts w:ascii="Courier New" w:hAnsi="Courier New" w:cs="Courier New"/>
                <w:i/>
                <w:iCs/>
                <w:color w:val="408080"/>
                <w:sz w:val="20"/>
                <w:szCs w:val="20"/>
              </w:rPr>
              <w:t xml:space="preserve"> i &lt; 5:</w:t>
            </w:r>
          </w:p>
          <w:p w14:paraId="15EDD94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r w:rsidRPr="00CA091D">
              <w:rPr>
                <w:rFonts w:ascii="Courier New" w:hAnsi="Courier New" w:cs="Courier New"/>
                <w:i/>
                <w:iCs/>
                <w:color w:val="408080"/>
                <w:sz w:val="20"/>
                <w:szCs w:val="20"/>
              </w:rPr>
              <w:t>#   display(</w:t>
            </w:r>
            <w:proofErr w:type="spellStart"/>
            <w:r w:rsidRPr="00CA091D">
              <w:rPr>
                <w:rFonts w:ascii="Courier New" w:hAnsi="Courier New" w:cs="Courier New"/>
                <w:i/>
                <w:iCs/>
                <w:color w:val="408080"/>
                <w:sz w:val="20"/>
                <w:szCs w:val="20"/>
              </w:rPr>
              <w:t>optimization_params</w:t>
            </w:r>
            <w:proofErr w:type="spellEnd"/>
            <w:r w:rsidRPr="00CA091D">
              <w:rPr>
                <w:rFonts w:ascii="Courier New" w:hAnsi="Courier New" w:cs="Courier New"/>
                <w:i/>
                <w:iCs/>
                <w:color w:val="408080"/>
                <w:sz w:val="20"/>
                <w:szCs w:val="20"/>
              </w:rPr>
              <w:t>)</w:t>
            </w:r>
          </w:p>
        </w:tc>
      </w:tr>
    </w:tbl>
    <w:p w14:paraId="552CF8C6" w14:textId="6100B71D" w:rsidR="00CA091D" w:rsidRDefault="00CA091D">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710"/>
      </w:tblGrid>
      <w:tr w:rsidR="00CA091D" w:rsidRPr="00CA091D" w14:paraId="0BA02A2F" w14:textId="77777777" w:rsidTr="00CA091D">
        <w:trPr>
          <w:tblCellSpacing w:w="15" w:type="dxa"/>
        </w:trPr>
        <w:tc>
          <w:tcPr>
            <w:tcW w:w="0" w:type="auto"/>
            <w:vAlign w:val="center"/>
            <w:hideMark/>
          </w:tcPr>
          <w:p w14:paraId="3A82AC5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w:t>
            </w:r>
          </w:p>
          <w:p w14:paraId="421A49D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2</w:t>
            </w:r>
          </w:p>
          <w:p w14:paraId="05908F5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3</w:t>
            </w:r>
          </w:p>
          <w:p w14:paraId="15D786E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4</w:t>
            </w:r>
          </w:p>
          <w:p w14:paraId="085DEE6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5</w:t>
            </w:r>
          </w:p>
          <w:p w14:paraId="1690CE8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6</w:t>
            </w:r>
          </w:p>
          <w:p w14:paraId="4C4EC47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7</w:t>
            </w:r>
          </w:p>
          <w:p w14:paraId="04D4CDE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8</w:t>
            </w:r>
          </w:p>
          <w:p w14:paraId="72EBA5E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9</w:t>
            </w:r>
          </w:p>
          <w:p w14:paraId="5548755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10</w:t>
            </w:r>
          </w:p>
          <w:p w14:paraId="57CA967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11</w:t>
            </w:r>
          </w:p>
          <w:p w14:paraId="11FC64B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12</w:t>
            </w:r>
          </w:p>
          <w:p w14:paraId="1AAFE35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13</w:t>
            </w:r>
          </w:p>
          <w:p w14:paraId="68B1894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14</w:t>
            </w:r>
          </w:p>
          <w:p w14:paraId="7DEC284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15</w:t>
            </w:r>
          </w:p>
          <w:p w14:paraId="67D1400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16</w:t>
            </w:r>
          </w:p>
          <w:p w14:paraId="6192DEB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lastRenderedPageBreak/>
              <w:t>17</w:t>
            </w:r>
          </w:p>
          <w:p w14:paraId="5A76912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18</w:t>
            </w:r>
          </w:p>
          <w:p w14:paraId="11AA94D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19</w:t>
            </w:r>
          </w:p>
          <w:p w14:paraId="581D3E5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20</w:t>
            </w:r>
          </w:p>
          <w:p w14:paraId="74ECA26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21</w:t>
            </w:r>
          </w:p>
          <w:p w14:paraId="3520639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22</w:t>
            </w:r>
          </w:p>
          <w:p w14:paraId="3698E3E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23</w:t>
            </w:r>
          </w:p>
          <w:p w14:paraId="226D000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24</w:t>
            </w:r>
          </w:p>
          <w:p w14:paraId="4AA6A27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25</w:t>
            </w:r>
          </w:p>
          <w:p w14:paraId="75B4C47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26</w:t>
            </w:r>
          </w:p>
          <w:p w14:paraId="32E108E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27</w:t>
            </w:r>
          </w:p>
          <w:p w14:paraId="7E1E73E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28</w:t>
            </w:r>
          </w:p>
          <w:p w14:paraId="71507E4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29</w:t>
            </w:r>
          </w:p>
          <w:p w14:paraId="3808D68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30</w:t>
            </w:r>
          </w:p>
          <w:p w14:paraId="461B2BE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31</w:t>
            </w:r>
          </w:p>
          <w:p w14:paraId="1B6FE02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32</w:t>
            </w:r>
          </w:p>
          <w:p w14:paraId="2DF6606E"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33</w:t>
            </w:r>
          </w:p>
          <w:p w14:paraId="5FDE1AE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34</w:t>
            </w:r>
          </w:p>
          <w:p w14:paraId="66BAD99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35</w:t>
            </w:r>
          </w:p>
          <w:p w14:paraId="2939A516"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36</w:t>
            </w:r>
          </w:p>
          <w:p w14:paraId="237EF7D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37</w:t>
            </w:r>
          </w:p>
          <w:p w14:paraId="58F5B09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38</w:t>
            </w:r>
          </w:p>
          <w:p w14:paraId="64847C6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39</w:t>
            </w:r>
          </w:p>
          <w:p w14:paraId="49A461D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40</w:t>
            </w:r>
          </w:p>
        </w:tc>
        <w:tc>
          <w:tcPr>
            <w:tcW w:w="0" w:type="auto"/>
            <w:vAlign w:val="center"/>
            <w:hideMark/>
          </w:tcPr>
          <w:p w14:paraId="42495AD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lastRenderedPageBreak/>
              <w:t>display(</w:t>
            </w:r>
            <w:proofErr w:type="spellStart"/>
            <w:r w:rsidRPr="00CA091D">
              <w:rPr>
                <w:rFonts w:ascii="Courier New" w:hAnsi="Courier New" w:cs="Courier New"/>
                <w:color w:val="333333"/>
                <w:sz w:val="20"/>
                <w:szCs w:val="20"/>
              </w:rPr>
              <w:t>f</w:t>
            </w:r>
            <w:r w:rsidRPr="00CA091D">
              <w:rPr>
                <w:rFonts w:ascii="Courier New" w:hAnsi="Courier New" w:cs="Courier New"/>
                <w:color w:val="BA2121"/>
                <w:sz w:val="20"/>
                <w:szCs w:val="20"/>
              </w:rPr>
              <w:t>'Max</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correlation</w:t>
            </w:r>
            <w:proofErr w:type="spellEnd"/>
            <w:r w:rsidRPr="00CA091D">
              <w:rPr>
                <w:rFonts w:ascii="Courier New" w:hAnsi="Courier New" w:cs="Courier New"/>
                <w:color w:val="BA2121"/>
                <w:sz w:val="20"/>
                <w:szCs w:val="20"/>
              </w:rPr>
              <w:t>: {</w:t>
            </w:r>
            <w:proofErr w:type="spellStart"/>
            <w:r w:rsidRPr="00CA091D">
              <w:rPr>
                <w:rFonts w:ascii="Courier New" w:hAnsi="Courier New" w:cs="Courier New"/>
                <w:color w:val="BA2121"/>
                <w:sz w:val="20"/>
                <w:szCs w:val="20"/>
              </w:rPr>
              <w:t>np.max</w:t>
            </w:r>
            <w:proofErr w:type="spellEnd"/>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max_corrs</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132E50EF"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w:t>
            </w:r>
            <w:proofErr w:type="spellStart"/>
            <w:r w:rsidRPr="00CA091D">
              <w:rPr>
                <w:rFonts w:ascii="Courier New" w:hAnsi="Courier New" w:cs="Courier New"/>
                <w:color w:val="333333"/>
                <w:sz w:val="20"/>
                <w:szCs w:val="20"/>
              </w:rPr>
              <w:t>f</w:t>
            </w:r>
            <w:r w:rsidRPr="00CA091D">
              <w:rPr>
                <w:rFonts w:ascii="Courier New" w:hAnsi="Courier New" w:cs="Courier New"/>
                <w:color w:val="BA2121"/>
                <w:sz w:val="20"/>
                <w:szCs w:val="20"/>
              </w:rPr>
              <w:t>'Lag</w:t>
            </w:r>
            <w:proofErr w:type="spellEnd"/>
            <w:r w:rsidRPr="00CA091D">
              <w:rPr>
                <w:rFonts w:ascii="Courier New" w:hAnsi="Courier New" w:cs="Courier New"/>
                <w:color w:val="BA2121"/>
                <w:sz w:val="20"/>
                <w:szCs w:val="20"/>
              </w:rPr>
              <w:t xml:space="preserve"> at </w:t>
            </w:r>
            <w:proofErr w:type="spellStart"/>
            <w:r w:rsidRPr="00CA091D">
              <w:rPr>
                <w:rFonts w:ascii="Courier New" w:hAnsi="Courier New" w:cs="Courier New"/>
                <w:color w:val="BA2121"/>
                <w:sz w:val="20"/>
                <w:szCs w:val="20"/>
              </w:rPr>
              <w:t>amx</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corr</w:t>
            </w:r>
            <w:proofErr w:type="spellEnd"/>
            <w:r w:rsidRPr="00CA091D">
              <w:rPr>
                <w:rFonts w:ascii="Courier New" w:hAnsi="Courier New" w:cs="Courier New"/>
                <w:color w:val="BA2121"/>
                <w:sz w:val="20"/>
                <w:szCs w:val="20"/>
              </w:rPr>
              <w:t>: {</w:t>
            </w:r>
            <w:proofErr w:type="spellStart"/>
            <w:r w:rsidRPr="00CA091D">
              <w:rPr>
                <w:rFonts w:ascii="Courier New" w:hAnsi="Courier New" w:cs="Courier New"/>
                <w:color w:val="BA2121"/>
                <w:sz w:val="20"/>
                <w:szCs w:val="20"/>
              </w:rPr>
              <w:t>max_corrs_lags</w:t>
            </w:r>
            <w:proofErr w:type="spellEnd"/>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np.argmax</w:t>
            </w:r>
            <w:proofErr w:type="spellEnd"/>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max_corrs</w:t>
            </w:r>
            <w:proofErr w:type="spellEnd"/>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sampling_rate</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72E3931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w:t>
            </w:r>
            <w:proofErr w:type="spellStart"/>
            <w:r w:rsidRPr="00CA091D">
              <w:rPr>
                <w:rFonts w:ascii="Courier New" w:hAnsi="Courier New" w:cs="Courier New"/>
                <w:color w:val="333333"/>
                <w:sz w:val="20"/>
                <w:szCs w:val="20"/>
              </w:rPr>
              <w:t>f</w:t>
            </w:r>
            <w:r w:rsidRPr="00CA091D">
              <w:rPr>
                <w:rFonts w:ascii="Courier New" w:hAnsi="Courier New" w:cs="Courier New"/>
                <w:color w:val="BA2121"/>
                <w:sz w:val="20"/>
                <w:szCs w:val="20"/>
              </w:rPr>
              <w:t>'Optimal</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rolling_window_relative_size</w:t>
            </w:r>
            <w:proofErr w:type="spellEnd"/>
            <w:r w:rsidRPr="00CA091D">
              <w:rPr>
                <w:rFonts w:ascii="Courier New" w:hAnsi="Courier New" w:cs="Courier New"/>
                <w:color w:val="BA2121"/>
                <w:sz w:val="20"/>
                <w:szCs w:val="20"/>
              </w:rPr>
              <w:t>: {</w:t>
            </w:r>
            <w:proofErr w:type="spellStart"/>
            <w:r w:rsidRPr="00CA091D">
              <w:rPr>
                <w:rFonts w:ascii="Courier New" w:hAnsi="Courier New" w:cs="Courier New"/>
                <w:color w:val="BA2121"/>
                <w:sz w:val="20"/>
                <w:szCs w:val="20"/>
              </w:rPr>
              <w:t>optimal_params</w:t>
            </w:r>
            <w:proofErr w:type="spellEnd"/>
            <w:r w:rsidRPr="00CA091D">
              <w:rPr>
                <w:rFonts w:ascii="Courier New" w:hAnsi="Courier New" w:cs="Courier New"/>
                <w:color w:val="BA2121"/>
                <w:sz w:val="20"/>
                <w:szCs w:val="20"/>
              </w:rPr>
              <w:t>[-2]}'</w:t>
            </w:r>
            <w:r w:rsidRPr="00CA091D">
              <w:rPr>
                <w:rFonts w:ascii="Courier New" w:hAnsi="Courier New" w:cs="Courier New"/>
                <w:color w:val="333333"/>
                <w:sz w:val="20"/>
                <w:szCs w:val="20"/>
              </w:rPr>
              <w:t>)</w:t>
            </w:r>
          </w:p>
          <w:p w14:paraId="1F8F21B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display(</w:t>
            </w:r>
            <w:proofErr w:type="spellStart"/>
            <w:r w:rsidRPr="00CA091D">
              <w:rPr>
                <w:rFonts w:ascii="Courier New" w:hAnsi="Courier New" w:cs="Courier New"/>
                <w:color w:val="333333"/>
                <w:sz w:val="20"/>
                <w:szCs w:val="20"/>
              </w:rPr>
              <w:t>f</w:t>
            </w:r>
            <w:r w:rsidRPr="00CA091D">
              <w:rPr>
                <w:rFonts w:ascii="Courier New" w:hAnsi="Courier New" w:cs="Courier New"/>
                <w:color w:val="BA2121"/>
                <w:sz w:val="20"/>
                <w:szCs w:val="20"/>
              </w:rPr>
              <w:t>'Optimal</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smoothing</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factor</w:t>
            </w:r>
            <w:proofErr w:type="spellEnd"/>
            <w:r w:rsidRPr="00CA091D">
              <w:rPr>
                <w:rFonts w:ascii="Courier New" w:hAnsi="Courier New" w:cs="Courier New"/>
                <w:color w:val="BA2121"/>
                <w:sz w:val="20"/>
                <w:szCs w:val="20"/>
              </w:rPr>
              <w:t>: {</w:t>
            </w:r>
            <w:proofErr w:type="spellStart"/>
            <w:r w:rsidRPr="00CA091D">
              <w:rPr>
                <w:rFonts w:ascii="Courier New" w:hAnsi="Courier New" w:cs="Courier New"/>
                <w:color w:val="BA2121"/>
                <w:sz w:val="20"/>
                <w:szCs w:val="20"/>
              </w:rPr>
              <w:t>optimal_params</w:t>
            </w:r>
            <w:proofErr w:type="spellEnd"/>
            <w:r w:rsidRPr="00CA091D">
              <w:rPr>
                <w:rFonts w:ascii="Courier New" w:hAnsi="Courier New" w:cs="Courier New"/>
                <w:color w:val="BA2121"/>
                <w:sz w:val="20"/>
                <w:szCs w:val="20"/>
              </w:rPr>
              <w:t>[-1]}'</w:t>
            </w:r>
            <w:r w:rsidRPr="00CA091D">
              <w:rPr>
                <w:rFonts w:ascii="Courier New" w:hAnsi="Courier New" w:cs="Courier New"/>
                <w:color w:val="333333"/>
                <w:sz w:val="20"/>
                <w:szCs w:val="20"/>
              </w:rPr>
              <w:t>)</w:t>
            </w:r>
          </w:p>
          <w:p w14:paraId="510D383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0333059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sns</w:t>
            </w:r>
            <w:r w:rsidRPr="00CA091D">
              <w:rPr>
                <w:rFonts w:ascii="Courier New" w:hAnsi="Courier New" w:cs="Courier New"/>
                <w:color w:val="666666"/>
                <w:sz w:val="20"/>
                <w:szCs w:val="20"/>
              </w:rPr>
              <w:t>.</w:t>
            </w:r>
            <w:r w:rsidRPr="00CA091D">
              <w:rPr>
                <w:rFonts w:ascii="Courier New" w:hAnsi="Courier New" w:cs="Courier New"/>
                <w:color w:val="333333"/>
                <w:sz w:val="20"/>
                <w:szCs w:val="20"/>
              </w:rPr>
              <w:t>set_theme</w:t>
            </w:r>
            <w:proofErr w:type="spellEnd"/>
            <w:r w:rsidRPr="00CA091D">
              <w:rPr>
                <w:rFonts w:ascii="Courier New" w:hAnsi="Courier New" w:cs="Courier New"/>
                <w:color w:val="333333"/>
                <w:sz w:val="20"/>
                <w:szCs w:val="20"/>
              </w:rPr>
              <w:t>(</w:t>
            </w:r>
            <w:proofErr w:type="spellStart"/>
            <w:r w:rsidRPr="00CA091D">
              <w:rPr>
                <w:rFonts w:ascii="Courier New" w:hAnsi="Courier New" w:cs="Courier New"/>
                <w:color w:val="333333"/>
                <w:sz w:val="20"/>
                <w:szCs w:val="20"/>
              </w:rPr>
              <w:t>context</w:t>
            </w:r>
            <w:proofErr w:type="spellEnd"/>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paper</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style</w:t>
            </w:r>
            <w:proofErr w:type="spellEnd"/>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whitegrid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rc</w:t>
            </w:r>
            <w:proofErr w:type="spellEnd"/>
            <w:r w:rsidRPr="00CA091D">
              <w:rPr>
                <w:rFonts w:ascii="Courier New" w:hAnsi="Courier New" w:cs="Courier New"/>
                <w:color w:val="666666"/>
                <w:sz w:val="20"/>
                <w:szCs w:val="20"/>
              </w:rPr>
              <w:t>=</w:t>
            </w:r>
            <w:r w:rsidRPr="00CA091D">
              <w:rPr>
                <w:rFonts w:ascii="Courier New" w:hAnsi="Courier New" w:cs="Courier New"/>
                <w:color w:val="333333"/>
                <w:sz w:val="20"/>
                <w:szCs w:val="20"/>
              </w:rPr>
              <w:t>{})</w:t>
            </w:r>
          </w:p>
          <w:p w14:paraId="576ABA7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sns</w:t>
            </w:r>
            <w:r w:rsidRPr="00CA091D">
              <w:rPr>
                <w:rFonts w:ascii="Courier New" w:hAnsi="Courier New" w:cs="Courier New"/>
                <w:color w:val="666666"/>
                <w:sz w:val="20"/>
                <w:szCs w:val="20"/>
              </w:rPr>
              <w:t>.</w:t>
            </w:r>
            <w:r w:rsidRPr="00CA091D">
              <w:rPr>
                <w:rFonts w:ascii="Courier New" w:hAnsi="Courier New" w:cs="Courier New"/>
                <w:color w:val="333333"/>
                <w:sz w:val="20"/>
                <w:szCs w:val="20"/>
              </w:rPr>
              <w:t>despine</w:t>
            </w:r>
            <w:proofErr w:type="spellEnd"/>
            <w:r w:rsidRPr="00CA091D">
              <w:rPr>
                <w:rFonts w:ascii="Courier New" w:hAnsi="Courier New" w:cs="Courier New"/>
                <w:color w:val="333333"/>
                <w:sz w:val="20"/>
                <w:szCs w:val="20"/>
              </w:rPr>
              <w:t>()</w:t>
            </w:r>
          </w:p>
          <w:p w14:paraId="347F3E3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1081D70A"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fig</w:t>
            </w:r>
            <w:proofErr w:type="spellEnd"/>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ax</w:t>
            </w:r>
            <w:proofErr w:type="spellEnd"/>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plt</w:t>
            </w:r>
            <w:r w:rsidRPr="00CA091D">
              <w:rPr>
                <w:rFonts w:ascii="Courier New" w:hAnsi="Courier New" w:cs="Courier New"/>
                <w:color w:val="666666"/>
                <w:sz w:val="20"/>
                <w:szCs w:val="20"/>
              </w:rPr>
              <w:t>.</w:t>
            </w:r>
            <w:r w:rsidRPr="00CA091D">
              <w:rPr>
                <w:rFonts w:ascii="Courier New" w:hAnsi="Courier New" w:cs="Courier New"/>
                <w:color w:val="333333"/>
                <w:sz w:val="20"/>
                <w:szCs w:val="20"/>
              </w:rPr>
              <w:t>subplots</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3</w:t>
            </w:r>
            <w:r w:rsidRPr="00CA091D">
              <w:rPr>
                <w:rFonts w:ascii="Courier New" w:hAnsi="Courier New" w:cs="Courier New"/>
                <w:color w:val="333333"/>
                <w:sz w:val="20"/>
                <w:szCs w:val="20"/>
              </w:rPr>
              <w:t xml:space="preserve">, </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60234A1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fig</w:t>
            </w:r>
            <w:r w:rsidRPr="00CA091D">
              <w:rPr>
                <w:rFonts w:ascii="Courier New" w:hAnsi="Courier New" w:cs="Courier New"/>
                <w:color w:val="666666"/>
                <w:sz w:val="20"/>
                <w:szCs w:val="20"/>
              </w:rPr>
              <w:t>.</w:t>
            </w:r>
            <w:r w:rsidRPr="00CA091D">
              <w:rPr>
                <w:rFonts w:ascii="Courier New" w:hAnsi="Courier New" w:cs="Courier New"/>
                <w:color w:val="333333"/>
                <w:sz w:val="20"/>
                <w:szCs w:val="20"/>
              </w:rPr>
              <w:t>set_size_inches</w:t>
            </w:r>
            <w:proofErr w:type="spellEnd"/>
            <w:r w:rsidRPr="00CA091D">
              <w:rPr>
                <w:rFonts w:ascii="Courier New" w:hAnsi="Courier New" w:cs="Courier New"/>
                <w:color w:val="333333"/>
                <w:sz w:val="20"/>
                <w:szCs w:val="20"/>
              </w:rPr>
              <w:t>(w</w:t>
            </w:r>
            <w:r w:rsidRPr="00CA091D">
              <w:rPr>
                <w:rFonts w:ascii="Courier New" w:hAnsi="Courier New" w:cs="Courier New"/>
                <w:color w:val="666666"/>
                <w:sz w:val="20"/>
                <w:szCs w:val="20"/>
              </w:rPr>
              <w:t>=6.</w:t>
            </w:r>
            <w:r w:rsidRPr="00CA091D">
              <w:rPr>
                <w:rFonts w:ascii="Courier New" w:hAnsi="Courier New" w:cs="Courier New"/>
                <w:color w:val="333333"/>
                <w:sz w:val="20"/>
                <w:szCs w:val="20"/>
              </w:rPr>
              <w:t>, h</w:t>
            </w:r>
            <w:r w:rsidRPr="00CA091D">
              <w:rPr>
                <w:rFonts w:ascii="Courier New" w:hAnsi="Courier New" w:cs="Courier New"/>
                <w:color w:val="666666"/>
                <w:sz w:val="20"/>
                <w:szCs w:val="20"/>
              </w:rPr>
              <w:t>=6.</w:t>
            </w:r>
            <w:r w:rsidRPr="00CA091D">
              <w:rPr>
                <w:rFonts w:ascii="Courier New" w:hAnsi="Courier New" w:cs="Courier New"/>
                <w:color w:val="333333"/>
                <w:sz w:val="20"/>
                <w:szCs w:val="20"/>
              </w:rPr>
              <w:t>)</w:t>
            </w:r>
          </w:p>
          <w:p w14:paraId="44DD20D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sns</w:t>
            </w:r>
            <w:r w:rsidRPr="00CA091D">
              <w:rPr>
                <w:rFonts w:ascii="Courier New" w:hAnsi="Courier New" w:cs="Courier New"/>
                <w:color w:val="666666"/>
                <w:sz w:val="20"/>
                <w:szCs w:val="20"/>
              </w:rPr>
              <w:t>.</w:t>
            </w:r>
            <w:r w:rsidRPr="00CA091D">
              <w:rPr>
                <w:rFonts w:ascii="Courier New" w:hAnsi="Courier New" w:cs="Courier New"/>
                <w:color w:val="333333"/>
                <w:sz w:val="20"/>
                <w:szCs w:val="20"/>
              </w:rPr>
              <w:t>scatterplot</w:t>
            </w:r>
            <w:proofErr w:type="spellEnd"/>
            <w:r w:rsidRPr="00CA091D">
              <w:rPr>
                <w:rFonts w:ascii="Courier New" w:hAnsi="Courier New" w:cs="Courier New"/>
                <w:color w:val="333333"/>
                <w:sz w:val="20"/>
                <w:szCs w:val="20"/>
              </w:rPr>
              <w:t>(</w:t>
            </w:r>
          </w:p>
          <w:p w14:paraId="724136C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x</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smooth_fact</w:t>
            </w:r>
            <w:proofErr w:type="spellEnd"/>
            <w:r w:rsidRPr="00CA091D">
              <w:rPr>
                <w:rFonts w:ascii="Courier New" w:hAnsi="Courier New" w:cs="Courier New"/>
                <w:color w:val="333333"/>
                <w:sz w:val="20"/>
                <w:szCs w:val="20"/>
              </w:rPr>
              <w:t>,</w:t>
            </w:r>
          </w:p>
          <w:p w14:paraId="4ADEB73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y</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w:t>
            </w:r>
          </w:p>
          <w:p w14:paraId="5D26E9C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size</w:t>
            </w:r>
            <w:proofErr w:type="spellEnd"/>
            <w:r w:rsidRPr="00CA091D">
              <w:rPr>
                <w:rFonts w:ascii="Courier New" w:hAnsi="Courier New" w:cs="Courier New"/>
                <w:color w:val="666666"/>
                <w:sz w:val="20"/>
                <w:szCs w:val="20"/>
              </w:rPr>
              <w:t>=2.</w:t>
            </w:r>
            <w:r w:rsidRPr="00CA091D">
              <w:rPr>
                <w:rFonts w:ascii="Courier New" w:hAnsi="Courier New" w:cs="Courier New"/>
                <w:color w:val="333333"/>
                <w:sz w:val="20"/>
                <w:szCs w:val="20"/>
              </w:rPr>
              <w:t>,</w:t>
            </w:r>
          </w:p>
          <w:p w14:paraId="38E377B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legend</w:t>
            </w:r>
            <w:proofErr w:type="spellEnd"/>
            <w:r w:rsidRPr="00CA091D">
              <w:rPr>
                <w:rFonts w:ascii="Courier New" w:hAnsi="Courier New" w:cs="Courier New"/>
                <w:color w:val="666666"/>
                <w:sz w:val="20"/>
                <w:szCs w:val="20"/>
              </w:rPr>
              <w:t>=</w:t>
            </w:r>
            <w:r w:rsidRPr="00CA091D">
              <w:rPr>
                <w:rFonts w:ascii="Courier New" w:hAnsi="Courier New" w:cs="Courier New"/>
                <w:b/>
                <w:bCs/>
                <w:color w:val="008000"/>
                <w:sz w:val="20"/>
                <w:szCs w:val="20"/>
              </w:rPr>
              <w:t>None</w:t>
            </w:r>
            <w:r w:rsidRPr="00CA091D">
              <w:rPr>
                <w:rFonts w:ascii="Courier New" w:hAnsi="Courier New" w:cs="Courier New"/>
                <w:color w:val="333333"/>
                <w:sz w:val="20"/>
                <w:szCs w:val="20"/>
              </w:rPr>
              <w:t>,</w:t>
            </w:r>
          </w:p>
          <w:p w14:paraId="0974B46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lastRenderedPageBreak/>
              <w:t xml:space="preserve">  </w:t>
            </w:r>
            <w:proofErr w:type="spellStart"/>
            <w:r w:rsidRPr="00CA091D">
              <w:rPr>
                <w:rFonts w:ascii="Courier New" w:hAnsi="Courier New" w:cs="Courier New"/>
                <w:color w:val="333333"/>
                <w:sz w:val="20"/>
                <w:szCs w:val="20"/>
              </w:rPr>
              <w:t>ax</w:t>
            </w:r>
            <w:proofErr w:type="spellEnd"/>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ax</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p>
          <w:p w14:paraId="5D3A604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w:t>
            </w:r>
          </w:p>
          <w:p w14:paraId="238BB9B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ax</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0</w:t>
            </w:r>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set_title</w:t>
            </w:r>
            <w:proofErr w:type="spellEnd"/>
            <w:r w:rsidRPr="00CA091D">
              <w:rPr>
                <w:rFonts w:ascii="Courier New" w:hAnsi="Courier New" w:cs="Courier New"/>
                <w:color w:val="333333"/>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Correlation</w:t>
            </w:r>
            <w:proofErr w:type="spellEnd"/>
            <w:r w:rsidRPr="00CA091D">
              <w:rPr>
                <w:rFonts w:ascii="Courier New" w:hAnsi="Courier New" w:cs="Courier New"/>
                <w:color w:val="BA2121"/>
                <w:sz w:val="20"/>
                <w:szCs w:val="20"/>
              </w:rPr>
              <w:t xml:space="preserve"> - </w:t>
            </w:r>
            <w:proofErr w:type="spellStart"/>
            <w:r w:rsidRPr="00CA091D">
              <w:rPr>
                <w:rFonts w:ascii="Courier New" w:hAnsi="Courier New" w:cs="Courier New"/>
                <w:color w:val="BA2121"/>
                <w:sz w:val="20"/>
                <w:szCs w:val="20"/>
              </w:rPr>
              <w:t>Smoothing</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factor</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fontsize</w:t>
            </w:r>
            <w:proofErr w:type="spellEnd"/>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small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fontweight</w:t>
            </w:r>
            <w:proofErr w:type="spellEnd"/>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bold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425F7C7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sns</w:t>
            </w:r>
            <w:r w:rsidRPr="00CA091D">
              <w:rPr>
                <w:rFonts w:ascii="Courier New" w:hAnsi="Courier New" w:cs="Courier New"/>
                <w:color w:val="666666"/>
                <w:sz w:val="20"/>
                <w:szCs w:val="20"/>
              </w:rPr>
              <w:t>.</w:t>
            </w:r>
            <w:r w:rsidRPr="00CA091D">
              <w:rPr>
                <w:rFonts w:ascii="Courier New" w:hAnsi="Courier New" w:cs="Courier New"/>
                <w:color w:val="333333"/>
                <w:sz w:val="20"/>
                <w:szCs w:val="20"/>
              </w:rPr>
              <w:t>scatterplot</w:t>
            </w:r>
            <w:proofErr w:type="spellEnd"/>
            <w:r w:rsidRPr="00CA091D">
              <w:rPr>
                <w:rFonts w:ascii="Courier New" w:hAnsi="Courier New" w:cs="Courier New"/>
                <w:color w:val="333333"/>
                <w:sz w:val="20"/>
                <w:szCs w:val="20"/>
              </w:rPr>
              <w:t>(</w:t>
            </w:r>
          </w:p>
          <w:p w14:paraId="6437A24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x</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roll_wind_size</w:t>
            </w:r>
            <w:proofErr w:type="spellEnd"/>
            <w:r w:rsidRPr="00CA091D">
              <w:rPr>
                <w:rFonts w:ascii="Courier New" w:hAnsi="Courier New" w:cs="Courier New"/>
                <w:color w:val="333333"/>
                <w:sz w:val="20"/>
                <w:szCs w:val="20"/>
              </w:rPr>
              <w:t>,</w:t>
            </w:r>
          </w:p>
          <w:p w14:paraId="455A241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y</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w:t>
            </w:r>
          </w:p>
          <w:p w14:paraId="2E28329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size</w:t>
            </w:r>
            <w:proofErr w:type="spellEnd"/>
            <w:r w:rsidRPr="00CA091D">
              <w:rPr>
                <w:rFonts w:ascii="Courier New" w:hAnsi="Courier New" w:cs="Courier New"/>
                <w:color w:val="666666"/>
                <w:sz w:val="20"/>
                <w:szCs w:val="20"/>
              </w:rPr>
              <w:t>=2.</w:t>
            </w:r>
            <w:r w:rsidRPr="00CA091D">
              <w:rPr>
                <w:rFonts w:ascii="Courier New" w:hAnsi="Courier New" w:cs="Courier New"/>
                <w:color w:val="333333"/>
                <w:sz w:val="20"/>
                <w:szCs w:val="20"/>
              </w:rPr>
              <w:t>,</w:t>
            </w:r>
          </w:p>
          <w:p w14:paraId="5729C4B0"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legend</w:t>
            </w:r>
            <w:proofErr w:type="spellEnd"/>
            <w:r w:rsidRPr="00CA091D">
              <w:rPr>
                <w:rFonts w:ascii="Courier New" w:hAnsi="Courier New" w:cs="Courier New"/>
                <w:color w:val="666666"/>
                <w:sz w:val="20"/>
                <w:szCs w:val="20"/>
              </w:rPr>
              <w:t>=</w:t>
            </w:r>
            <w:r w:rsidRPr="00CA091D">
              <w:rPr>
                <w:rFonts w:ascii="Courier New" w:hAnsi="Courier New" w:cs="Courier New"/>
                <w:b/>
                <w:bCs/>
                <w:color w:val="008000"/>
                <w:sz w:val="20"/>
                <w:szCs w:val="20"/>
              </w:rPr>
              <w:t>None</w:t>
            </w:r>
            <w:r w:rsidRPr="00CA091D">
              <w:rPr>
                <w:rFonts w:ascii="Courier New" w:hAnsi="Courier New" w:cs="Courier New"/>
                <w:color w:val="333333"/>
                <w:sz w:val="20"/>
                <w:szCs w:val="20"/>
              </w:rPr>
              <w:t>,</w:t>
            </w:r>
          </w:p>
          <w:p w14:paraId="786B7B1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ax</w:t>
            </w:r>
            <w:proofErr w:type="spellEnd"/>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ax</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p>
          <w:p w14:paraId="4E5EE5F2"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w:t>
            </w:r>
          </w:p>
          <w:p w14:paraId="29A849A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ax</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1</w:t>
            </w:r>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set_title</w:t>
            </w:r>
            <w:proofErr w:type="spellEnd"/>
            <w:r w:rsidRPr="00CA091D">
              <w:rPr>
                <w:rFonts w:ascii="Courier New" w:hAnsi="Courier New" w:cs="Courier New"/>
                <w:color w:val="333333"/>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Correlation</w:t>
            </w:r>
            <w:proofErr w:type="spellEnd"/>
            <w:r w:rsidRPr="00CA091D">
              <w:rPr>
                <w:rFonts w:ascii="Courier New" w:hAnsi="Courier New" w:cs="Courier New"/>
                <w:color w:val="BA2121"/>
                <w:sz w:val="20"/>
                <w:szCs w:val="20"/>
              </w:rPr>
              <w:t xml:space="preserve"> - Rolling window </w:t>
            </w:r>
            <w:proofErr w:type="spellStart"/>
            <w:r w:rsidRPr="00CA091D">
              <w:rPr>
                <w:rFonts w:ascii="Courier New" w:hAnsi="Courier New" w:cs="Courier New"/>
                <w:color w:val="BA2121"/>
                <w:sz w:val="20"/>
                <w:szCs w:val="20"/>
              </w:rPr>
              <w:t>size</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fontsize</w:t>
            </w:r>
            <w:proofErr w:type="spellEnd"/>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small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fontweight</w:t>
            </w:r>
            <w:proofErr w:type="spellEnd"/>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bold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381E9C9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sns</w:t>
            </w:r>
            <w:r w:rsidRPr="00CA091D">
              <w:rPr>
                <w:rFonts w:ascii="Courier New" w:hAnsi="Courier New" w:cs="Courier New"/>
                <w:color w:val="666666"/>
                <w:sz w:val="20"/>
                <w:szCs w:val="20"/>
              </w:rPr>
              <w:t>.</w:t>
            </w:r>
            <w:r w:rsidRPr="00CA091D">
              <w:rPr>
                <w:rFonts w:ascii="Courier New" w:hAnsi="Courier New" w:cs="Courier New"/>
                <w:color w:val="333333"/>
                <w:sz w:val="20"/>
                <w:szCs w:val="20"/>
              </w:rPr>
              <w:t>scatterplot</w:t>
            </w:r>
            <w:proofErr w:type="spellEnd"/>
            <w:r w:rsidRPr="00CA091D">
              <w:rPr>
                <w:rFonts w:ascii="Courier New" w:hAnsi="Courier New" w:cs="Courier New"/>
                <w:color w:val="333333"/>
                <w:sz w:val="20"/>
                <w:szCs w:val="20"/>
              </w:rPr>
              <w:t>(</w:t>
            </w:r>
          </w:p>
          <w:p w14:paraId="0969BED9"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x</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max_corrs_lags</w:t>
            </w:r>
            <w:proofErr w:type="spellEnd"/>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sampling_rate</w:t>
            </w:r>
            <w:proofErr w:type="spellEnd"/>
            <w:r w:rsidRPr="00CA091D">
              <w:rPr>
                <w:rFonts w:ascii="Courier New" w:hAnsi="Courier New" w:cs="Courier New"/>
                <w:color w:val="333333"/>
                <w:sz w:val="20"/>
                <w:szCs w:val="20"/>
              </w:rPr>
              <w:t>,</w:t>
            </w:r>
          </w:p>
          <w:p w14:paraId="38CB3F95"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y</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max_corrs</w:t>
            </w:r>
            <w:proofErr w:type="spellEnd"/>
            <w:r w:rsidRPr="00CA091D">
              <w:rPr>
                <w:rFonts w:ascii="Courier New" w:hAnsi="Courier New" w:cs="Courier New"/>
                <w:color w:val="333333"/>
                <w:sz w:val="20"/>
                <w:szCs w:val="20"/>
              </w:rPr>
              <w:t>,</w:t>
            </w:r>
          </w:p>
          <w:p w14:paraId="68530C2C"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size</w:t>
            </w:r>
            <w:proofErr w:type="spellEnd"/>
            <w:r w:rsidRPr="00CA091D">
              <w:rPr>
                <w:rFonts w:ascii="Courier New" w:hAnsi="Courier New" w:cs="Courier New"/>
                <w:color w:val="666666"/>
                <w:sz w:val="20"/>
                <w:szCs w:val="20"/>
              </w:rPr>
              <w:t>=2.</w:t>
            </w:r>
            <w:r w:rsidRPr="00CA091D">
              <w:rPr>
                <w:rFonts w:ascii="Courier New" w:hAnsi="Courier New" w:cs="Courier New"/>
                <w:color w:val="333333"/>
                <w:sz w:val="20"/>
                <w:szCs w:val="20"/>
              </w:rPr>
              <w:t>,</w:t>
            </w:r>
          </w:p>
          <w:p w14:paraId="5506D40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legend</w:t>
            </w:r>
            <w:proofErr w:type="spellEnd"/>
            <w:r w:rsidRPr="00CA091D">
              <w:rPr>
                <w:rFonts w:ascii="Courier New" w:hAnsi="Courier New" w:cs="Courier New"/>
                <w:color w:val="666666"/>
                <w:sz w:val="20"/>
                <w:szCs w:val="20"/>
              </w:rPr>
              <w:t>=</w:t>
            </w:r>
            <w:r w:rsidRPr="00CA091D">
              <w:rPr>
                <w:rFonts w:ascii="Courier New" w:hAnsi="Courier New" w:cs="Courier New"/>
                <w:b/>
                <w:bCs/>
                <w:color w:val="008000"/>
                <w:sz w:val="20"/>
                <w:szCs w:val="20"/>
              </w:rPr>
              <w:t>None</w:t>
            </w:r>
            <w:r w:rsidRPr="00CA091D">
              <w:rPr>
                <w:rFonts w:ascii="Courier New" w:hAnsi="Courier New" w:cs="Courier New"/>
                <w:color w:val="333333"/>
                <w:sz w:val="20"/>
                <w:szCs w:val="20"/>
              </w:rPr>
              <w:t>,</w:t>
            </w:r>
          </w:p>
          <w:p w14:paraId="02017E9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ax</w:t>
            </w:r>
            <w:proofErr w:type="spellEnd"/>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ax</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2</w:t>
            </w:r>
            <w:r w:rsidRPr="00CA091D">
              <w:rPr>
                <w:rFonts w:ascii="Courier New" w:hAnsi="Courier New" w:cs="Courier New"/>
                <w:color w:val="333333"/>
                <w:sz w:val="20"/>
                <w:szCs w:val="20"/>
              </w:rPr>
              <w:t>]</w:t>
            </w:r>
          </w:p>
          <w:p w14:paraId="0E624378"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color w:val="333333"/>
                <w:sz w:val="20"/>
                <w:szCs w:val="20"/>
              </w:rPr>
              <w:t>)</w:t>
            </w:r>
          </w:p>
          <w:p w14:paraId="6AC3198D"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ax</w:t>
            </w:r>
            <w:proofErr w:type="spellEnd"/>
            <w:r w:rsidRPr="00CA091D">
              <w:rPr>
                <w:rFonts w:ascii="Courier New" w:hAnsi="Courier New" w:cs="Courier New"/>
                <w:color w:val="333333"/>
                <w:sz w:val="20"/>
                <w:szCs w:val="20"/>
              </w:rPr>
              <w:t>[</w:t>
            </w:r>
            <w:r w:rsidRPr="00CA091D">
              <w:rPr>
                <w:rFonts w:ascii="Courier New" w:hAnsi="Courier New" w:cs="Courier New"/>
                <w:color w:val="666666"/>
                <w:sz w:val="20"/>
                <w:szCs w:val="20"/>
              </w:rPr>
              <w:t>2</w:t>
            </w:r>
            <w:r w:rsidRPr="00CA091D">
              <w:rPr>
                <w:rFonts w:ascii="Courier New" w:hAnsi="Courier New" w:cs="Courier New"/>
                <w:color w:val="333333"/>
                <w:sz w:val="20"/>
                <w:szCs w:val="20"/>
              </w:rPr>
              <w:t>]</w:t>
            </w:r>
            <w:r w:rsidRPr="00CA091D">
              <w:rPr>
                <w:rFonts w:ascii="Courier New" w:hAnsi="Courier New" w:cs="Courier New"/>
                <w:color w:val="666666"/>
                <w:sz w:val="20"/>
                <w:szCs w:val="20"/>
              </w:rPr>
              <w:t>.</w:t>
            </w:r>
            <w:proofErr w:type="spellStart"/>
            <w:r w:rsidRPr="00CA091D">
              <w:rPr>
                <w:rFonts w:ascii="Courier New" w:hAnsi="Courier New" w:cs="Courier New"/>
                <w:color w:val="333333"/>
                <w:sz w:val="20"/>
                <w:szCs w:val="20"/>
              </w:rPr>
              <w:t>set_title</w:t>
            </w:r>
            <w:proofErr w:type="spellEnd"/>
            <w:r w:rsidRPr="00CA091D">
              <w:rPr>
                <w:rFonts w:ascii="Courier New" w:hAnsi="Courier New" w:cs="Courier New"/>
                <w:color w:val="333333"/>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Correlation</w:t>
            </w:r>
            <w:proofErr w:type="spellEnd"/>
            <w:r w:rsidRPr="00CA091D">
              <w:rPr>
                <w:rFonts w:ascii="Courier New" w:hAnsi="Courier New" w:cs="Courier New"/>
                <w:color w:val="BA2121"/>
                <w:sz w:val="20"/>
                <w:szCs w:val="20"/>
              </w:rPr>
              <w:t xml:space="preserve"> - Time </w:t>
            </w:r>
            <w:proofErr w:type="spellStart"/>
            <w:r w:rsidRPr="00CA091D">
              <w:rPr>
                <w:rFonts w:ascii="Courier New" w:hAnsi="Courier New" w:cs="Courier New"/>
                <w:color w:val="BA2121"/>
                <w:sz w:val="20"/>
                <w:szCs w:val="20"/>
              </w:rPr>
              <w:t>lag</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fontsize</w:t>
            </w:r>
            <w:proofErr w:type="spellEnd"/>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small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fontweight</w:t>
            </w:r>
            <w:proofErr w:type="spellEnd"/>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bold</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59B82797"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plt.plot</w:t>
            </w:r>
            <w:proofErr w:type="spellEnd"/>
            <w:r w:rsidRPr="00CA091D">
              <w:rPr>
                <w:rFonts w:ascii="Courier New" w:hAnsi="Courier New" w:cs="Courier New"/>
                <w:i/>
                <w:iCs/>
                <w:color w:val="408080"/>
                <w:sz w:val="20"/>
                <w:szCs w:val="20"/>
              </w:rPr>
              <w:t>(</w:t>
            </w:r>
            <w:proofErr w:type="spellStart"/>
            <w:r w:rsidRPr="00CA091D">
              <w:rPr>
                <w:rFonts w:ascii="Courier New" w:hAnsi="Courier New" w:cs="Courier New"/>
                <w:i/>
                <w:iCs/>
                <w:color w:val="408080"/>
                <w:sz w:val="20"/>
                <w:szCs w:val="20"/>
              </w:rPr>
              <w:t>max_corrs_lags</w:t>
            </w:r>
            <w:proofErr w:type="spellEnd"/>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max_corrs</w:t>
            </w:r>
            <w:proofErr w:type="spellEnd"/>
            <w:r w:rsidRPr="00CA091D">
              <w:rPr>
                <w:rFonts w:ascii="Courier New" w:hAnsi="Courier New" w:cs="Courier New"/>
                <w:i/>
                <w:iCs/>
                <w:color w:val="408080"/>
                <w:sz w:val="20"/>
                <w:szCs w:val="20"/>
              </w:rPr>
              <w:t xml:space="preserve">, 'o', </w:t>
            </w:r>
            <w:proofErr w:type="spellStart"/>
            <w:r w:rsidRPr="00CA091D">
              <w:rPr>
                <w:rFonts w:ascii="Courier New" w:hAnsi="Courier New" w:cs="Courier New"/>
                <w:i/>
                <w:iCs/>
                <w:color w:val="408080"/>
                <w:sz w:val="20"/>
                <w:szCs w:val="20"/>
              </w:rPr>
              <w:t>size</w:t>
            </w:r>
            <w:proofErr w:type="spellEnd"/>
            <w:r w:rsidRPr="00CA091D">
              <w:rPr>
                <w:rFonts w:ascii="Courier New" w:hAnsi="Courier New" w:cs="Courier New"/>
                <w:i/>
                <w:iCs/>
                <w:color w:val="408080"/>
                <w:sz w:val="20"/>
                <w:szCs w:val="20"/>
              </w:rPr>
              <w:t>=2.)</w:t>
            </w:r>
          </w:p>
          <w:p w14:paraId="08D39EE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CA091D">
              <w:rPr>
                <w:rFonts w:ascii="Courier New" w:hAnsi="Courier New" w:cs="Courier New"/>
                <w:i/>
                <w:iCs/>
                <w:color w:val="408080"/>
                <w:sz w:val="20"/>
                <w:szCs w:val="20"/>
              </w:rPr>
              <w:t xml:space="preserve"># </w:t>
            </w:r>
            <w:proofErr w:type="spellStart"/>
            <w:r w:rsidRPr="00CA091D">
              <w:rPr>
                <w:rFonts w:ascii="Courier New" w:hAnsi="Courier New" w:cs="Courier New"/>
                <w:i/>
                <w:iCs/>
                <w:color w:val="408080"/>
                <w:sz w:val="20"/>
                <w:szCs w:val="20"/>
              </w:rPr>
              <w:t>plt.grid</w:t>
            </w:r>
            <w:proofErr w:type="spellEnd"/>
            <w:r w:rsidRPr="00CA091D">
              <w:rPr>
                <w:rFonts w:ascii="Courier New" w:hAnsi="Courier New" w:cs="Courier New"/>
                <w:i/>
                <w:iCs/>
                <w:color w:val="408080"/>
                <w:sz w:val="20"/>
                <w:szCs w:val="20"/>
              </w:rPr>
              <w:t>(</w:t>
            </w:r>
            <w:proofErr w:type="spellStart"/>
            <w:r w:rsidRPr="00CA091D">
              <w:rPr>
                <w:rFonts w:ascii="Courier New" w:hAnsi="Courier New" w:cs="Courier New"/>
                <w:i/>
                <w:iCs/>
                <w:color w:val="408080"/>
                <w:sz w:val="20"/>
                <w:szCs w:val="20"/>
              </w:rPr>
              <w:t>which</w:t>
            </w:r>
            <w:proofErr w:type="spellEnd"/>
            <w:r w:rsidRPr="00CA091D">
              <w:rPr>
                <w:rFonts w:ascii="Courier New" w:hAnsi="Courier New" w:cs="Courier New"/>
                <w:i/>
                <w:iCs/>
                <w:color w:val="408080"/>
                <w:sz w:val="20"/>
                <w:szCs w:val="20"/>
              </w:rPr>
              <w:t>='</w:t>
            </w:r>
            <w:proofErr w:type="spellStart"/>
            <w:r w:rsidRPr="00CA091D">
              <w:rPr>
                <w:rFonts w:ascii="Courier New" w:hAnsi="Courier New" w:cs="Courier New"/>
                <w:i/>
                <w:iCs/>
                <w:color w:val="408080"/>
                <w:sz w:val="20"/>
                <w:szCs w:val="20"/>
              </w:rPr>
              <w:t>both</w:t>
            </w:r>
            <w:proofErr w:type="spellEnd"/>
            <w:r w:rsidRPr="00CA091D">
              <w:rPr>
                <w:rFonts w:ascii="Courier New" w:hAnsi="Courier New" w:cs="Courier New"/>
                <w:i/>
                <w:iCs/>
                <w:color w:val="408080"/>
                <w:sz w:val="20"/>
                <w:szCs w:val="20"/>
              </w:rPr>
              <w:t>')</w:t>
            </w:r>
          </w:p>
          <w:p w14:paraId="3982DB1B"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plt</w:t>
            </w:r>
            <w:r w:rsidRPr="00CA091D">
              <w:rPr>
                <w:rFonts w:ascii="Courier New" w:hAnsi="Courier New" w:cs="Courier New"/>
                <w:color w:val="666666"/>
                <w:sz w:val="20"/>
                <w:szCs w:val="20"/>
              </w:rPr>
              <w:t>.</w:t>
            </w:r>
            <w:r w:rsidRPr="00CA091D">
              <w:rPr>
                <w:rFonts w:ascii="Courier New" w:hAnsi="Courier New" w:cs="Courier New"/>
                <w:color w:val="333333"/>
                <w:sz w:val="20"/>
                <w:szCs w:val="20"/>
              </w:rPr>
              <w:t>suptitle</w:t>
            </w:r>
            <w:proofErr w:type="spellEnd"/>
            <w:r w:rsidRPr="00CA091D">
              <w:rPr>
                <w:rFonts w:ascii="Courier New" w:hAnsi="Courier New" w:cs="Courier New"/>
                <w:color w:val="333333"/>
                <w:sz w:val="20"/>
                <w:szCs w:val="20"/>
              </w:rPr>
              <w:t>(t</w:t>
            </w:r>
            <w:r w:rsidRPr="00CA091D">
              <w:rPr>
                <w:rFonts w:ascii="Courier New" w:hAnsi="Courier New" w:cs="Courier New"/>
                <w:color w:val="666666"/>
                <w:sz w:val="20"/>
                <w:szCs w:val="20"/>
              </w:rPr>
              <w:t>=</w:t>
            </w:r>
            <w:proofErr w:type="spellStart"/>
            <w:r w:rsidRPr="00CA091D">
              <w:rPr>
                <w:rFonts w:ascii="Courier New" w:hAnsi="Courier New" w:cs="Courier New"/>
                <w:color w:val="BA2121"/>
                <w:sz w:val="20"/>
                <w:szCs w:val="20"/>
              </w:rPr>
              <w:t>r'Parameter</w:t>
            </w:r>
            <w:proofErr w:type="spellEnd"/>
            <w:r w:rsidRPr="00CA091D">
              <w:rPr>
                <w:rFonts w:ascii="Courier New" w:hAnsi="Courier New" w:cs="Courier New"/>
                <w:color w:val="BA2121"/>
                <w:sz w:val="20"/>
                <w:szCs w:val="20"/>
              </w:rPr>
              <w:t xml:space="preserve"> </w:t>
            </w:r>
            <w:proofErr w:type="spellStart"/>
            <w:r w:rsidRPr="00CA091D">
              <w:rPr>
                <w:rFonts w:ascii="Courier New" w:hAnsi="Courier New" w:cs="Courier New"/>
                <w:color w:val="BA2121"/>
                <w:sz w:val="20"/>
                <w:szCs w:val="20"/>
              </w:rPr>
              <w:t>optimization</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fontsize</w:t>
            </w:r>
            <w:proofErr w:type="spellEnd"/>
            <w:r w:rsidRPr="00CA091D">
              <w:rPr>
                <w:rFonts w:ascii="Courier New" w:hAnsi="Courier New" w:cs="Courier New"/>
                <w:color w:val="666666"/>
                <w:sz w:val="20"/>
                <w:szCs w:val="20"/>
              </w:rPr>
              <w:t>=</w:t>
            </w:r>
            <w:r w:rsidRPr="00CA091D">
              <w:rPr>
                <w:rFonts w:ascii="Courier New" w:hAnsi="Courier New" w:cs="Courier New"/>
                <w:color w:val="BA2121"/>
                <w:sz w:val="20"/>
                <w:szCs w:val="20"/>
              </w:rPr>
              <w:t>'</w:t>
            </w:r>
            <w:proofErr w:type="spellStart"/>
            <w:r w:rsidRPr="00CA091D">
              <w:rPr>
                <w:rFonts w:ascii="Courier New" w:hAnsi="Courier New" w:cs="Courier New"/>
                <w:color w:val="BA2121"/>
                <w:sz w:val="20"/>
                <w:szCs w:val="20"/>
              </w:rPr>
              <w:t>small</w:t>
            </w:r>
            <w:proofErr w:type="spellEnd"/>
            <w:r w:rsidRPr="00CA091D">
              <w:rPr>
                <w:rFonts w:ascii="Courier New" w:hAnsi="Courier New" w:cs="Courier New"/>
                <w:color w:val="BA2121"/>
                <w:sz w:val="20"/>
                <w:szCs w:val="20"/>
              </w:rPr>
              <w:t>'</w:t>
            </w:r>
            <w:r w:rsidRPr="00CA091D">
              <w:rPr>
                <w:rFonts w:ascii="Courier New" w:hAnsi="Courier New" w:cs="Courier New"/>
                <w:color w:val="333333"/>
                <w:sz w:val="20"/>
                <w:szCs w:val="20"/>
              </w:rPr>
              <w:t>)</w:t>
            </w:r>
          </w:p>
          <w:p w14:paraId="6C1C6B94"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plt</w:t>
            </w:r>
            <w:r w:rsidRPr="00CA091D">
              <w:rPr>
                <w:rFonts w:ascii="Courier New" w:hAnsi="Courier New" w:cs="Courier New"/>
                <w:color w:val="666666"/>
                <w:sz w:val="20"/>
                <w:szCs w:val="20"/>
              </w:rPr>
              <w:t>.</w:t>
            </w:r>
            <w:r w:rsidRPr="00CA091D">
              <w:rPr>
                <w:rFonts w:ascii="Courier New" w:hAnsi="Courier New" w:cs="Courier New"/>
                <w:color w:val="333333"/>
                <w:sz w:val="20"/>
                <w:szCs w:val="20"/>
              </w:rPr>
              <w:t>tight_layout</w:t>
            </w:r>
            <w:proofErr w:type="spellEnd"/>
            <w:r w:rsidRPr="00CA091D">
              <w:rPr>
                <w:rFonts w:ascii="Courier New" w:hAnsi="Courier New" w:cs="Courier New"/>
                <w:color w:val="333333"/>
                <w:sz w:val="20"/>
                <w:szCs w:val="20"/>
              </w:rPr>
              <w:t>()</w:t>
            </w:r>
          </w:p>
          <w:p w14:paraId="195805A1"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fig</w:t>
            </w:r>
            <w:r w:rsidRPr="00CA091D">
              <w:rPr>
                <w:rFonts w:ascii="Courier New" w:hAnsi="Courier New" w:cs="Courier New"/>
                <w:color w:val="666666"/>
                <w:sz w:val="20"/>
                <w:szCs w:val="20"/>
              </w:rPr>
              <w:t>.</w:t>
            </w:r>
            <w:r w:rsidRPr="00CA091D">
              <w:rPr>
                <w:rFonts w:ascii="Courier New" w:hAnsi="Courier New" w:cs="Courier New"/>
                <w:color w:val="333333"/>
                <w:sz w:val="20"/>
                <w:szCs w:val="20"/>
              </w:rPr>
              <w:t>savefig</w:t>
            </w:r>
            <w:proofErr w:type="spellEnd"/>
            <w:r w:rsidRPr="00CA091D">
              <w:rPr>
                <w:rFonts w:ascii="Courier New" w:hAnsi="Courier New" w:cs="Courier New"/>
                <w:color w:val="333333"/>
                <w:sz w:val="20"/>
                <w:szCs w:val="20"/>
              </w:rPr>
              <w:t>(</w:t>
            </w:r>
            <w:r w:rsidRPr="00CA091D">
              <w:rPr>
                <w:rFonts w:ascii="Courier New" w:hAnsi="Courier New" w:cs="Courier New"/>
                <w:color w:val="BA2121"/>
                <w:sz w:val="20"/>
                <w:szCs w:val="20"/>
              </w:rPr>
              <w:t>'optimizacija.png'</w:t>
            </w:r>
            <w:r w:rsidRPr="00CA091D">
              <w:rPr>
                <w:rFonts w:ascii="Courier New" w:hAnsi="Courier New" w:cs="Courier New"/>
                <w:color w:val="333333"/>
                <w:sz w:val="20"/>
                <w:szCs w:val="20"/>
              </w:rPr>
              <w:t xml:space="preserve">, </w:t>
            </w:r>
            <w:proofErr w:type="spellStart"/>
            <w:r w:rsidRPr="00CA091D">
              <w:rPr>
                <w:rFonts w:ascii="Courier New" w:hAnsi="Courier New" w:cs="Courier New"/>
                <w:color w:val="333333"/>
                <w:sz w:val="20"/>
                <w:szCs w:val="20"/>
              </w:rPr>
              <w:t>dpi</w:t>
            </w:r>
            <w:proofErr w:type="spellEnd"/>
            <w:r w:rsidRPr="00CA091D">
              <w:rPr>
                <w:rFonts w:ascii="Courier New" w:hAnsi="Courier New" w:cs="Courier New"/>
                <w:color w:val="666666"/>
                <w:sz w:val="20"/>
                <w:szCs w:val="20"/>
              </w:rPr>
              <w:t>=320</w:t>
            </w:r>
            <w:r w:rsidRPr="00CA091D">
              <w:rPr>
                <w:rFonts w:ascii="Courier New" w:hAnsi="Courier New" w:cs="Courier New"/>
                <w:color w:val="333333"/>
                <w:sz w:val="20"/>
                <w:szCs w:val="20"/>
              </w:rPr>
              <w:t>)</w:t>
            </w:r>
          </w:p>
          <w:p w14:paraId="60DCA483" w14:textId="77777777" w:rsidR="00CA091D" w:rsidRPr="00CA091D" w:rsidRDefault="00CA091D" w:rsidP="00CA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CA091D">
              <w:rPr>
                <w:rFonts w:ascii="Courier New" w:hAnsi="Courier New" w:cs="Courier New"/>
                <w:color w:val="333333"/>
                <w:sz w:val="20"/>
                <w:szCs w:val="20"/>
              </w:rPr>
              <w:t>plt</w:t>
            </w:r>
            <w:r w:rsidRPr="00CA091D">
              <w:rPr>
                <w:rFonts w:ascii="Courier New" w:hAnsi="Courier New" w:cs="Courier New"/>
                <w:color w:val="666666"/>
                <w:sz w:val="20"/>
                <w:szCs w:val="20"/>
              </w:rPr>
              <w:t>.</w:t>
            </w:r>
            <w:r w:rsidRPr="00CA091D">
              <w:rPr>
                <w:rFonts w:ascii="Courier New" w:hAnsi="Courier New" w:cs="Courier New"/>
                <w:color w:val="333333"/>
                <w:sz w:val="20"/>
                <w:szCs w:val="20"/>
              </w:rPr>
              <w:t>show</w:t>
            </w:r>
            <w:proofErr w:type="spellEnd"/>
            <w:r w:rsidRPr="00CA091D">
              <w:rPr>
                <w:rFonts w:ascii="Courier New" w:hAnsi="Courier New" w:cs="Courier New"/>
                <w:color w:val="333333"/>
                <w:sz w:val="20"/>
                <w:szCs w:val="20"/>
              </w:rPr>
              <w:t>()</w:t>
            </w:r>
          </w:p>
        </w:tc>
      </w:tr>
    </w:tbl>
    <w:p w14:paraId="737DB816" w14:textId="08B4058D" w:rsidR="00CA091D" w:rsidRDefault="00CA091D">
      <w:pPr>
        <w:rPr>
          <w:noProof/>
        </w:rPr>
      </w:pPr>
    </w:p>
    <w:p w14:paraId="7D4595CF" w14:textId="2FE34E1C" w:rsidR="00CA091D" w:rsidRDefault="00CA091D">
      <w:pPr>
        <w:rPr>
          <w:noProof/>
        </w:rPr>
      </w:pPr>
    </w:p>
    <w:p w14:paraId="3E384ADC" w14:textId="7F3F2274" w:rsidR="00CA091D" w:rsidRDefault="00CA091D">
      <w:pPr>
        <w:rPr>
          <w:noProof/>
        </w:rPr>
      </w:pPr>
    </w:p>
    <w:p w14:paraId="3419B048" w14:textId="224393CF" w:rsidR="00CA091D" w:rsidRDefault="00CA091D">
      <w:pPr>
        <w:rPr>
          <w:noProof/>
        </w:rPr>
      </w:pPr>
    </w:p>
    <w:p w14:paraId="158A2B5E" w14:textId="0D63B4BD" w:rsidR="00CA091D" w:rsidRDefault="00CA091D">
      <w:pPr>
        <w:rPr>
          <w:noProof/>
        </w:rPr>
      </w:pPr>
    </w:p>
    <w:p w14:paraId="45197B5F" w14:textId="14252841" w:rsidR="00CA091D" w:rsidRDefault="00CA091D">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710"/>
      </w:tblGrid>
      <w:tr w:rsidR="00B276EC" w:rsidRPr="00B276EC" w14:paraId="10A44DF2" w14:textId="77777777" w:rsidTr="00B276EC">
        <w:trPr>
          <w:tblCellSpacing w:w="15" w:type="dxa"/>
        </w:trPr>
        <w:tc>
          <w:tcPr>
            <w:tcW w:w="0" w:type="auto"/>
            <w:vAlign w:val="center"/>
            <w:hideMark/>
          </w:tcPr>
          <w:p w14:paraId="05AAF8B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w:t>
            </w:r>
          </w:p>
          <w:p w14:paraId="0B13243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2</w:t>
            </w:r>
          </w:p>
          <w:p w14:paraId="78615F9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3</w:t>
            </w:r>
          </w:p>
          <w:p w14:paraId="4A9D2F9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4</w:t>
            </w:r>
          </w:p>
          <w:p w14:paraId="0B37D14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5</w:t>
            </w:r>
          </w:p>
          <w:p w14:paraId="776482A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6</w:t>
            </w:r>
          </w:p>
          <w:p w14:paraId="65F6510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7</w:t>
            </w:r>
          </w:p>
          <w:p w14:paraId="358EA70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8</w:t>
            </w:r>
          </w:p>
          <w:p w14:paraId="3CAB51B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9</w:t>
            </w:r>
          </w:p>
          <w:p w14:paraId="136B024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10</w:t>
            </w:r>
          </w:p>
          <w:p w14:paraId="0B43DA2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11</w:t>
            </w:r>
          </w:p>
          <w:p w14:paraId="4514DB0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12</w:t>
            </w:r>
          </w:p>
          <w:p w14:paraId="4C2301EB"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13</w:t>
            </w:r>
          </w:p>
          <w:p w14:paraId="760D699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14</w:t>
            </w:r>
          </w:p>
          <w:p w14:paraId="7B97A74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lastRenderedPageBreak/>
              <w:t>15</w:t>
            </w:r>
          </w:p>
          <w:p w14:paraId="03FA4E0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16</w:t>
            </w:r>
          </w:p>
          <w:p w14:paraId="3491262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17</w:t>
            </w:r>
          </w:p>
          <w:p w14:paraId="3F71B9C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18</w:t>
            </w:r>
          </w:p>
          <w:p w14:paraId="08F0DAB1"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19</w:t>
            </w:r>
          </w:p>
          <w:p w14:paraId="1B027226"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20</w:t>
            </w:r>
          </w:p>
          <w:p w14:paraId="47E1D7F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21</w:t>
            </w:r>
          </w:p>
          <w:p w14:paraId="3E273FD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22</w:t>
            </w:r>
          </w:p>
          <w:p w14:paraId="02C86FB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23</w:t>
            </w:r>
          </w:p>
          <w:p w14:paraId="5E72DF8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24</w:t>
            </w:r>
          </w:p>
          <w:p w14:paraId="77F6174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25</w:t>
            </w:r>
          </w:p>
          <w:p w14:paraId="36E822D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26</w:t>
            </w:r>
          </w:p>
          <w:p w14:paraId="028C509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27</w:t>
            </w:r>
          </w:p>
          <w:p w14:paraId="5BFB9DB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28</w:t>
            </w:r>
          </w:p>
          <w:p w14:paraId="5EDD996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29</w:t>
            </w:r>
          </w:p>
          <w:p w14:paraId="76529F7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30</w:t>
            </w:r>
          </w:p>
          <w:p w14:paraId="5ABC8806"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31</w:t>
            </w:r>
          </w:p>
          <w:p w14:paraId="0DBB285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32</w:t>
            </w:r>
          </w:p>
          <w:p w14:paraId="600698F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33</w:t>
            </w:r>
          </w:p>
          <w:p w14:paraId="7827515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34</w:t>
            </w:r>
          </w:p>
          <w:p w14:paraId="17692C8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35</w:t>
            </w:r>
          </w:p>
          <w:p w14:paraId="38DD5B4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36</w:t>
            </w:r>
          </w:p>
          <w:p w14:paraId="1F02B94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37</w:t>
            </w:r>
          </w:p>
          <w:p w14:paraId="468A015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38</w:t>
            </w:r>
          </w:p>
          <w:p w14:paraId="3762B48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39</w:t>
            </w:r>
          </w:p>
          <w:p w14:paraId="60B3BEC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40</w:t>
            </w:r>
          </w:p>
          <w:p w14:paraId="6AAA090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41</w:t>
            </w:r>
          </w:p>
          <w:p w14:paraId="1828D7E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42</w:t>
            </w:r>
          </w:p>
          <w:p w14:paraId="71EFF05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43</w:t>
            </w:r>
          </w:p>
          <w:p w14:paraId="1CE42C9F"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44</w:t>
            </w:r>
          </w:p>
          <w:p w14:paraId="7890A2B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45</w:t>
            </w:r>
          </w:p>
          <w:p w14:paraId="5FBED68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46</w:t>
            </w:r>
          </w:p>
          <w:p w14:paraId="37385AFF"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47</w:t>
            </w:r>
          </w:p>
          <w:p w14:paraId="0807C8B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48</w:t>
            </w:r>
          </w:p>
          <w:p w14:paraId="2DAB294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49</w:t>
            </w:r>
          </w:p>
          <w:p w14:paraId="1A5AA59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50</w:t>
            </w:r>
          </w:p>
          <w:p w14:paraId="228F58D1"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51</w:t>
            </w:r>
          </w:p>
          <w:p w14:paraId="704EFDE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52</w:t>
            </w:r>
          </w:p>
          <w:p w14:paraId="2170493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53</w:t>
            </w:r>
          </w:p>
          <w:p w14:paraId="6BB4730D"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54</w:t>
            </w:r>
          </w:p>
          <w:p w14:paraId="04AEB7E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55</w:t>
            </w:r>
          </w:p>
          <w:p w14:paraId="3DD1EE4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56</w:t>
            </w:r>
          </w:p>
          <w:p w14:paraId="39AE55E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57</w:t>
            </w:r>
          </w:p>
          <w:p w14:paraId="70228FC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58</w:t>
            </w:r>
          </w:p>
          <w:p w14:paraId="78F1BD3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59</w:t>
            </w:r>
          </w:p>
          <w:p w14:paraId="6CF512F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60</w:t>
            </w:r>
          </w:p>
          <w:p w14:paraId="10E47C4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61</w:t>
            </w:r>
          </w:p>
          <w:p w14:paraId="288133DF"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62</w:t>
            </w:r>
          </w:p>
          <w:p w14:paraId="7FAFB7B1"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63</w:t>
            </w:r>
          </w:p>
        </w:tc>
        <w:tc>
          <w:tcPr>
            <w:tcW w:w="0" w:type="auto"/>
            <w:vAlign w:val="center"/>
            <w:hideMark/>
          </w:tcPr>
          <w:p w14:paraId="1326FEA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lastRenderedPageBreak/>
              <w:t xml:space="preserve"># </w:t>
            </w:r>
            <w:proofErr w:type="spellStart"/>
            <w:r w:rsidRPr="00B276EC">
              <w:rPr>
                <w:rFonts w:ascii="Courier New" w:hAnsi="Courier New" w:cs="Courier New"/>
                <w:i/>
                <w:iCs/>
                <w:color w:val="408080"/>
                <w:sz w:val="20"/>
                <w:szCs w:val="20"/>
              </w:rPr>
              <w:t>Attenuation</w:t>
            </w:r>
            <w:proofErr w:type="spellEnd"/>
            <w:r w:rsidRPr="00B276EC">
              <w:rPr>
                <w:rFonts w:ascii="Courier New" w:hAnsi="Courier New" w:cs="Courier New"/>
                <w:i/>
                <w:iCs/>
                <w:color w:val="408080"/>
                <w:sz w:val="20"/>
                <w:szCs w:val="20"/>
              </w:rPr>
              <w:t>/</w:t>
            </w:r>
            <w:proofErr w:type="spellStart"/>
            <w:r w:rsidRPr="00B276EC">
              <w:rPr>
                <w:rFonts w:ascii="Courier New" w:hAnsi="Courier New" w:cs="Courier New"/>
                <w:i/>
                <w:iCs/>
                <w:color w:val="408080"/>
                <w:sz w:val="20"/>
                <w:szCs w:val="20"/>
              </w:rPr>
              <w:t>amplification</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of</w:t>
            </w:r>
            <w:proofErr w:type="spellEnd"/>
            <w:r w:rsidRPr="00B276EC">
              <w:rPr>
                <w:rFonts w:ascii="Courier New" w:hAnsi="Courier New" w:cs="Courier New"/>
                <w:i/>
                <w:iCs/>
                <w:color w:val="408080"/>
                <w:sz w:val="20"/>
                <w:szCs w:val="20"/>
              </w:rPr>
              <w:t xml:space="preserve"> single </w:t>
            </w:r>
            <w:proofErr w:type="spellStart"/>
            <w:r w:rsidRPr="00B276EC">
              <w:rPr>
                <w:rFonts w:ascii="Courier New" w:hAnsi="Courier New" w:cs="Courier New"/>
                <w:i/>
                <w:iCs/>
                <w:color w:val="408080"/>
                <w:sz w:val="20"/>
                <w:szCs w:val="20"/>
              </w:rPr>
              <w:t>frequencies</w:t>
            </w:r>
            <w:proofErr w:type="spellEnd"/>
          </w:p>
          <w:p w14:paraId="5A044886"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mijenajati</w:t>
            </w:r>
            <w:proofErr w:type="spellEnd"/>
            <w:r w:rsidRPr="00B276EC">
              <w:rPr>
                <w:rFonts w:ascii="Courier New" w:hAnsi="Courier New" w:cs="Courier New"/>
                <w:i/>
                <w:iCs/>
                <w:color w:val="408080"/>
                <w:sz w:val="20"/>
                <w:szCs w:val="20"/>
              </w:rPr>
              <w:t xml:space="preserve"> FFT frekvencije množeći s vrijednostima [0, 1.5 - pojačanje]</w:t>
            </w:r>
          </w:p>
          <w:p w14:paraId="715F202F"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Kod vas je malo manji </w:t>
            </w:r>
            <w:proofErr w:type="spellStart"/>
            <w:r w:rsidRPr="00B276EC">
              <w:rPr>
                <w:rFonts w:ascii="Courier New" w:hAnsi="Courier New" w:cs="Courier New"/>
                <w:i/>
                <w:iCs/>
                <w:color w:val="408080"/>
                <w:sz w:val="20"/>
                <w:szCs w:val="20"/>
              </w:rPr>
              <w:t>sampling</w:t>
            </w:r>
            <w:proofErr w:type="spellEnd"/>
            <w:r w:rsidRPr="00B276EC">
              <w:rPr>
                <w:rFonts w:ascii="Courier New" w:hAnsi="Courier New" w:cs="Courier New"/>
                <w:i/>
                <w:iCs/>
                <w:color w:val="408080"/>
                <w:sz w:val="20"/>
                <w:szCs w:val="20"/>
              </w:rPr>
              <w:t xml:space="preserve"> rate pa umjesto 250 ima 249 frekvencija</w:t>
            </w:r>
          </w:p>
          <w:p w14:paraId="69628D4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optimization_params</w:t>
            </w:r>
            <w:proofErr w:type="spellEnd"/>
            <w:r w:rsidRPr="00B276EC">
              <w:rPr>
                <w:rFonts w:ascii="Courier New" w:hAnsi="Courier New" w:cs="Courier New"/>
                <w:i/>
                <w:iCs/>
                <w:color w:val="408080"/>
                <w:sz w:val="20"/>
                <w:szCs w:val="20"/>
              </w:rPr>
              <w:t xml:space="preserve"> = </w:t>
            </w:r>
            <w:proofErr w:type="spellStart"/>
            <w:r w:rsidRPr="00B276EC">
              <w:rPr>
                <w:rFonts w:ascii="Courier New" w:hAnsi="Courier New" w:cs="Courier New"/>
                <w:i/>
                <w:iCs/>
                <w:color w:val="408080"/>
                <w:sz w:val="20"/>
                <w:szCs w:val="20"/>
              </w:rPr>
              <w:t>np.random.random</w:t>
            </w:r>
            <w:proofErr w:type="spellEnd"/>
            <w:r w:rsidRPr="00B276EC">
              <w:rPr>
                <w:rFonts w:ascii="Courier New" w:hAnsi="Courier New" w:cs="Courier New"/>
                <w:i/>
                <w:iCs/>
                <w:color w:val="408080"/>
                <w:sz w:val="20"/>
                <w:szCs w:val="20"/>
              </w:rPr>
              <w:t>(250)</w:t>
            </w:r>
          </w:p>
          <w:p w14:paraId="04D3C846"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optimization_params</w:t>
            </w:r>
            <w:proofErr w:type="spellEnd"/>
            <w:r w:rsidRPr="00B276EC">
              <w:rPr>
                <w:rFonts w:ascii="Courier New" w:hAnsi="Courier New" w:cs="Courier New"/>
                <w:i/>
                <w:iCs/>
                <w:color w:val="408080"/>
                <w:sz w:val="20"/>
                <w:szCs w:val="20"/>
              </w:rPr>
              <w:t xml:space="preserve"> = </w:t>
            </w:r>
            <w:proofErr w:type="spellStart"/>
            <w:r w:rsidRPr="00B276EC">
              <w:rPr>
                <w:rFonts w:ascii="Courier New" w:hAnsi="Courier New" w:cs="Courier New"/>
                <w:i/>
                <w:iCs/>
                <w:color w:val="408080"/>
                <w:sz w:val="20"/>
                <w:szCs w:val="20"/>
              </w:rPr>
              <w:t>np.random.random</w:t>
            </w:r>
            <w:proofErr w:type="spellEnd"/>
            <w:r w:rsidRPr="00B276EC">
              <w:rPr>
                <w:rFonts w:ascii="Courier New" w:hAnsi="Courier New" w:cs="Courier New"/>
                <w:i/>
                <w:iCs/>
                <w:color w:val="408080"/>
                <w:sz w:val="20"/>
                <w:szCs w:val="20"/>
              </w:rPr>
              <w:t>(</w:t>
            </w:r>
            <w:proofErr w:type="spellStart"/>
            <w:r w:rsidRPr="00B276EC">
              <w:rPr>
                <w:rFonts w:ascii="Courier New" w:hAnsi="Courier New" w:cs="Courier New"/>
                <w:i/>
                <w:iCs/>
                <w:color w:val="408080"/>
                <w:sz w:val="20"/>
                <w:szCs w:val="20"/>
              </w:rPr>
              <w:t>fft_dim</w:t>
            </w:r>
            <w:proofErr w:type="spellEnd"/>
            <w:r w:rsidRPr="00B276EC">
              <w:rPr>
                <w:rFonts w:ascii="Courier New" w:hAnsi="Courier New" w:cs="Courier New"/>
                <w:i/>
                <w:iCs/>
                <w:color w:val="408080"/>
                <w:sz w:val="20"/>
                <w:szCs w:val="20"/>
              </w:rPr>
              <w:t>)</w:t>
            </w:r>
          </w:p>
          <w:p w14:paraId="4BB6DE3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EMA </w:t>
            </w:r>
            <w:proofErr w:type="spellStart"/>
            <w:r w:rsidRPr="00B276EC">
              <w:rPr>
                <w:rFonts w:ascii="Courier New" w:hAnsi="Courier New" w:cs="Courier New"/>
                <w:i/>
                <w:iCs/>
                <w:color w:val="408080"/>
                <w:sz w:val="20"/>
                <w:szCs w:val="20"/>
              </w:rPr>
              <w:t>relative</w:t>
            </w:r>
            <w:proofErr w:type="spellEnd"/>
            <w:r w:rsidRPr="00B276EC">
              <w:rPr>
                <w:rFonts w:ascii="Courier New" w:hAnsi="Courier New" w:cs="Courier New"/>
                <w:i/>
                <w:iCs/>
                <w:color w:val="408080"/>
                <w:sz w:val="20"/>
                <w:szCs w:val="20"/>
              </w:rPr>
              <w:t xml:space="preserve"> window </w:t>
            </w:r>
            <w:proofErr w:type="spellStart"/>
            <w:r w:rsidRPr="00B276EC">
              <w:rPr>
                <w:rFonts w:ascii="Courier New" w:hAnsi="Courier New" w:cs="Courier New"/>
                <w:i/>
                <w:iCs/>
                <w:color w:val="408080"/>
                <w:sz w:val="20"/>
                <w:szCs w:val="20"/>
              </w:rPr>
              <w:t>size</w:t>
            </w:r>
            <w:proofErr w:type="spellEnd"/>
            <w:r w:rsidRPr="00B276EC">
              <w:rPr>
                <w:rFonts w:ascii="Courier New" w:hAnsi="Courier New" w:cs="Courier New"/>
                <w:i/>
                <w:iCs/>
                <w:color w:val="408080"/>
                <w:sz w:val="20"/>
                <w:szCs w:val="20"/>
              </w:rPr>
              <w:t xml:space="preserve"> -  u sekundama + ovaj </w:t>
            </w:r>
            <w:proofErr w:type="spellStart"/>
            <w:r w:rsidRPr="00B276EC">
              <w:rPr>
                <w:rFonts w:ascii="Courier New" w:hAnsi="Courier New" w:cs="Courier New"/>
                <w:i/>
                <w:iCs/>
                <w:color w:val="408080"/>
                <w:sz w:val="20"/>
                <w:szCs w:val="20"/>
              </w:rPr>
              <w:t>random.random</w:t>
            </w:r>
            <w:proofErr w:type="spellEnd"/>
            <w:r w:rsidRPr="00B276EC">
              <w:rPr>
                <w:rFonts w:ascii="Courier New" w:hAnsi="Courier New" w:cs="Courier New"/>
                <w:i/>
                <w:iCs/>
                <w:color w:val="408080"/>
                <w:sz w:val="20"/>
                <w:szCs w:val="20"/>
              </w:rPr>
              <w:t xml:space="preserve"> zapravo svaki </w:t>
            </w:r>
          </w:p>
          <w:p w14:paraId="417824C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put kad pokrenete kod malo poveća/smanji </w:t>
            </w:r>
            <w:proofErr w:type="spellStart"/>
            <w:r w:rsidRPr="00B276EC">
              <w:rPr>
                <w:rFonts w:ascii="Courier New" w:hAnsi="Courier New" w:cs="Courier New"/>
                <w:i/>
                <w:iCs/>
                <w:color w:val="408080"/>
                <w:sz w:val="20"/>
                <w:szCs w:val="20"/>
              </w:rPr>
              <w:t>rolling</w:t>
            </w:r>
            <w:proofErr w:type="spellEnd"/>
            <w:r w:rsidRPr="00B276EC">
              <w:rPr>
                <w:rFonts w:ascii="Courier New" w:hAnsi="Courier New" w:cs="Courier New"/>
                <w:i/>
                <w:iCs/>
                <w:color w:val="408080"/>
                <w:sz w:val="20"/>
                <w:szCs w:val="20"/>
              </w:rPr>
              <w:t xml:space="preserve"> window jer ga pomnoži s</w:t>
            </w:r>
          </w:p>
          <w:p w14:paraId="3927814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random</w:t>
            </w:r>
            <w:proofErr w:type="spellEnd"/>
            <w:r w:rsidRPr="00B276EC">
              <w:rPr>
                <w:rFonts w:ascii="Courier New" w:hAnsi="Courier New" w:cs="Courier New"/>
                <w:i/>
                <w:iCs/>
                <w:color w:val="408080"/>
                <w:sz w:val="20"/>
                <w:szCs w:val="20"/>
              </w:rPr>
              <w:t xml:space="preserve"> u rasponu (0, 1)</w:t>
            </w:r>
          </w:p>
          <w:p w14:paraId="3B96F68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rolling_window_relative_size</w:t>
            </w:r>
            <w:proofErr w:type="spellEnd"/>
            <w:r w:rsidRPr="00B276EC">
              <w:rPr>
                <w:rFonts w:ascii="Courier New" w:hAnsi="Courier New" w:cs="Courier New"/>
                <w:i/>
                <w:iCs/>
                <w:color w:val="408080"/>
                <w:sz w:val="20"/>
                <w:szCs w:val="20"/>
              </w:rPr>
              <w:t xml:space="preserve"> = 0.25*</w:t>
            </w:r>
            <w:proofErr w:type="spellStart"/>
            <w:r w:rsidRPr="00B276EC">
              <w:rPr>
                <w:rFonts w:ascii="Courier New" w:hAnsi="Courier New" w:cs="Courier New"/>
                <w:i/>
                <w:iCs/>
                <w:color w:val="408080"/>
                <w:sz w:val="20"/>
                <w:szCs w:val="20"/>
              </w:rPr>
              <w:t>random.random</w:t>
            </w:r>
            <w:proofErr w:type="spellEnd"/>
            <w:r w:rsidRPr="00B276EC">
              <w:rPr>
                <w:rFonts w:ascii="Courier New" w:hAnsi="Courier New" w:cs="Courier New"/>
                <w:i/>
                <w:iCs/>
                <w:color w:val="408080"/>
                <w:sz w:val="20"/>
                <w:szCs w:val="20"/>
              </w:rPr>
              <w:t>()</w:t>
            </w:r>
          </w:p>
          <w:p w14:paraId="297C774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lastRenderedPageBreak/>
              <w:t xml:space="preserve"># </w:t>
            </w:r>
            <w:proofErr w:type="spellStart"/>
            <w:r w:rsidRPr="00B276EC">
              <w:rPr>
                <w:rFonts w:ascii="Courier New" w:hAnsi="Courier New" w:cs="Courier New"/>
                <w:i/>
                <w:iCs/>
                <w:color w:val="408080"/>
                <w:sz w:val="20"/>
                <w:szCs w:val="20"/>
              </w:rPr>
              <w:t>optimization_params</w:t>
            </w:r>
            <w:proofErr w:type="spellEnd"/>
            <w:r w:rsidRPr="00B276EC">
              <w:rPr>
                <w:rFonts w:ascii="Courier New" w:hAnsi="Courier New" w:cs="Courier New"/>
                <w:i/>
                <w:iCs/>
                <w:color w:val="408080"/>
                <w:sz w:val="20"/>
                <w:szCs w:val="20"/>
              </w:rPr>
              <w:t xml:space="preserve"> = </w:t>
            </w:r>
            <w:proofErr w:type="spellStart"/>
            <w:r w:rsidRPr="00B276EC">
              <w:rPr>
                <w:rFonts w:ascii="Courier New" w:hAnsi="Courier New" w:cs="Courier New"/>
                <w:i/>
                <w:iCs/>
                <w:color w:val="408080"/>
                <w:sz w:val="20"/>
                <w:szCs w:val="20"/>
              </w:rPr>
              <w:t>np.append</w:t>
            </w:r>
            <w:proofErr w:type="spellEnd"/>
            <w:r w:rsidRPr="00B276EC">
              <w:rPr>
                <w:rFonts w:ascii="Courier New" w:hAnsi="Courier New" w:cs="Courier New"/>
                <w:i/>
                <w:iCs/>
                <w:color w:val="408080"/>
                <w:sz w:val="20"/>
                <w:szCs w:val="20"/>
              </w:rPr>
              <w:t>(</w:t>
            </w:r>
            <w:proofErr w:type="spellStart"/>
            <w:r w:rsidRPr="00B276EC">
              <w:rPr>
                <w:rFonts w:ascii="Courier New" w:hAnsi="Courier New" w:cs="Courier New"/>
                <w:i/>
                <w:iCs/>
                <w:color w:val="408080"/>
                <w:sz w:val="20"/>
                <w:szCs w:val="20"/>
              </w:rPr>
              <w:t>optimization_params</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rolling_window_relative_size</w:t>
            </w:r>
            <w:proofErr w:type="spellEnd"/>
            <w:r w:rsidRPr="00B276EC">
              <w:rPr>
                <w:rFonts w:ascii="Courier New" w:hAnsi="Courier New" w:cs="Courier New"/>
                <w:i/>
                <w:iCs/>
                <w:color w:val="408080"/>
                <w:sz w:val="20"/>
                <w:szCs w:val="20"/>
              </w:rPr>
              <w:t>)</w:t>
            </w:r>
          </w:p>
          <w:p w14:paraId="26F9B22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EMA </w:t>
            </w:r>
            <w:proofErr w:type="spellStart"/>
            <w:r w:rsidRPr="00B276EC">
              <w:rPr>
                <w:rFonts w:ascii="Courier New" w:hAnsi="Courier New" w:cs="Courier New"/>
                <w:i/>
                <w:iCs/>
                <w:color w:val="408080"/>
                <w:sz w:val="20"/>
                <w:szCs w:val="20"/>
              </w:rPr>
              <w:t>smoothing</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factor</w:t>
            </w:r>
            <w:proofErr w:type="spellEnd"/>
            <w:r w:rsidRPr="00B276EC">
              <w:rPr>
                <w:rFonts w:ascii="Courier New" w:hAnsi="Courier New" w:cs="Courier New"/>
                <w:i/>
                <w:iCs/>
                <w:color w:val="408080"/>
                <w:sz w:val="20"/>
                <w:szCs w:val="20"/>
              </w:rPr>
              <w:t xml:space="preserve"> - isto </w:t>
            </w:r>
            <w:proofErr w:type="spellStart"/>
            <w:r w:rsidRPr="00B276EC">
              <w:rPr>
                <w:rFonts w:ascii="Courier New" w:hAnsi="Courier New" w:cs="Courier New"/>
                <w:i/>
                <w:iCs/>
                <w:color w:val="408080"/>
                <w:sz w:val="20"/>
                <w:szCs w:val="20"/>
              </w:rPr>
              <w:t>potebno</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optimirati</w:t>
            </w:r>
            <w:proofErr w:type="spellEnd"/>
            <w:r w:rsidRPr="00B276EC">
              <w:rPr>
                <w:rFonts w:ascii="Courier New" w:hAnsi="Courier New" w:cs="Courier New"/>
                <w:i/>
                <w:iCs/>
                <w:color w:val="408080"/>
                <w:sz w:val="20"/>
                <w:szCs w:val="20"/>
              </w:rPr>
              <w:t>, svaki put je malo drugačiji faktor</w:t>
            </w:r>
          </w:p>
          <w:p w14:paraId="543401D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zbog množenja</w:t>
            </w:r>
          </w:p>
          <w:p w14:paraId="6A3885F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smoothing_factor</w:t>
            </w:r>
            <w:proofErr w:type="spellEnd"/>
            <w:r w:rsidRPr="00B276EC">
              <w:rPr>
                <w:rFonts w:ascii="Courier New" w:hAnsi="Courier New" w:cs="Courier New"/>
                <w:i/>
                <w:iCs/>
                <w:color w:val="408080"/>
                <w:sz w:val="20"/>
                <w:szCs w:val="20"/>
              </w:rPr>
              <w:t xml:space="preserve"> = 0.025 * </w:t>
            </w:r>
            <w:proofErr w:type="spellStart"/>
            <w:r w:rsidRPr="00B276EC">
              <w:rPr>
                <w:rFonts w:ascii="Courier New" w:hAnsi="Courier New" w:cs="Courier New"/>
                <w:i/>
                <w:iCs/>
                <w:color w:val="408080"/>
                <w:sz w:val="20"/>
                <w:szCs w:val="20"/>
              </w:rPr>
              <w:t>random.random</w:t>
            </w:r>
            <w:proofErr w:type="spellEnd"/>
            <w:r w:rsidRPr="00B276EC">
              <w:rPr>
                <w:rFonts w:ascii="Courier New" w:hAnsi="Courier New" w:cs="Courier New"/>
                <w:i/>
                <w:iCs/>
                <w:color w:val="408080"/>
                <w:sz w:val="20"/>
                <w:szCs w:val="20"/>
              </w:rPr>
              <w:t>()</w:t>
            </w:r>
          </w:p>
          <w:p w14:paraId="1578A9FB"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optimization_params</w:t>
            </w:r>
            <w:proofErr w:type="spellEnd"/>
            <w:r w:rsidRPr="00B276EC">
              <w:rPr>
                <w:rFonts w:ascii="Courier New" w:hAnsi="Courier New" w:cs="Courier New"/>
                <w:i/>
                <w:iCs/>
                <w:color w:val="408080"/>
                <w:sz w:val="20"/>
                <w:szCs w:val="20"/>
              </w:rPr>
              <w:t xml:space="preserve"> = </w:t>
            </w:r>
            <w:proofErr w:type="spellStart"/>
            <w:r w:rsidRPr="00B276EC">
              <w:rPr>
                <w:rFonts w:ascii="Courier New" w:hAnsi="Courier New" w:cs="Courier New"/>
                <w:i/>
                <w:iCs/>
                <w:color w:val="408080"/>
                <w:sz w:val="20"/>
                <w:szCs w:val="20"/>
              </w:rPr>
              <w:t>np.append</w:t>
            </w:r>
            <w:proofErr w:type="spellEnd"/>
            <w:r w:rsidRPr="00B276EC">
              <w:rPr>
                <w:rFonts w:ascii="Courier New" w:hAnsi="Courier New" w:cs="Courier New"/>
                <w:i/>
                <w:iCs/>
                <w:color w:val="408080"/>
                <w:sz w:val="20"/>
                <w:szCs w:val="20"/>
              </w:rPr>
              <w:t>(</w:t>
            </w:r>
            <w:proofErr w:type="spellStart"/>
            <w:r w:rsidRPr="00B276EC">
              <w:rPr>
                <w:rFonts w:ascii="Courier New" w:hAnsi="Courier New" w:cs="Courier New"/>
                <w:i/>
                <w:iCs/>
                <w:color w:val="408080"/>
                <w:sz w:val="20"/>
                <w:szCs w:val="20"/>
              </w:rPr>
              <w:t>optimization_params</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smoothing_factor</w:t>
            </w:r>
            <w:proofErr w:type="spellEnd"/>
            <w:r w:rsidRPr="00B276EC">
              <w:rPr>
                <w:rFonts w:ascii="Courier New" w:hAnsi="Courier New" w:cs="Courier New"/>
                <w:i/>
                <w:iCs/>
                <w:color w:val="408080"/>
                <w:sz w:val="20"/>
                <w:szCs w:val="20"/>
              </w:rPr>
              <w:t>)</w:t>
            </w:r>
          </w:p>
          <w:p w14:paraId="511DB3B6"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DC </w:t>
            </w:r>
            <w:proofErr w:type="spellStart"/>
            <w:r w:rsidRPr="00B276EC">
              <w:rPr>
                <w:rFonts w:ascii="Courier New" w:hAnsi="Courier New" w:cs="Courier New"/>
                <w:i/>
                <w:iCs/>
                <w:color w:val="408080"/>
                <w:sz w:val="20"/>
                <w:szCs w:val="20"/>
              </w:rPr>
              <w:t>offset</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always</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removed</w:t>
            </w:r>
            <w:proofErr w:type="spellEnd"/>
          </w:p>
          <w:p w14:paraId="7B84296D"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optimization_params</w:t>
            </w:r>
            <w:proofErr w:type="spellEnd"/>
            <w:r w:rsidRPr="00B276EC">
              <w:rPr>
                <w:rFonts w:ascii="Courier New" w:hAnsi="Courier New" w:cs="Courier New"/>
                <w:i/>
                <w:iCs/>
                <w:color w:val="408080"/>
                <w:sz w:val="20"/>
                <w:szCs w:val="20"/>
              </w:rPr>
              <w:t xml:space="preserve">[0] = 0 #uvijek nultu </w:t>
            </w:r>
            <w:proofErr w:type="spellStart"/>
            <w:r w:rsidRPr="00B276EC">
              <w:rPr>
                <w:rFonts w:ascii="Courier New" w:hAnsi="Courier New" w:cs="Courier New"/>
                <w:i/>
                <w:iCs/>
                <w:color w:val="408080"/>
                <w:sz w:val="20"/>
                <w:szCs w:val="20"/>
              </w:rPr>
              <w:t>vrednost</w:t>
            </w:r>
            <w:proofErr w:type="spellEnd"/>
            <w:r w:rsidRPr="00B276EC">
              <w:rPr>
                <w:rFonts w:ascii="Courier New" w:hAnsi="Courier New" w:cs="Courier New"/>
                <w:i/>
                <w:iCs/>
                <w:color w:val="408080"/>
                <w:sz w:val="20"/>
                <w:szCs w:val="20"/>
              </w:rPr>
              <w:t xml:space="preserve"> maknem skroz</w:t>
            </w:r>
          </w:p>
          <w:p w14:paraId="1836326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7238AAB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Optimal</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parameters</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after</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loop</w:t>
            </w:r>
            <w:proofErr w:type="spellEnd"/>
          </w:p>
          <w:p w14:paraId="02F99CF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optimization_params</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optimal_params</w:t>
            </w:r>
            <w:proofErr w:type="spellEnd"/>
          </w:p>
          <w:p w14:paraId="3D06DCEF"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4B56A1A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emg_fft</w:t>
            </w:r>
            <w:proofErr w:type="spellEnd"/>
            <w:r w:rsidRPr="00B276EC">
              <w:rPr>
                <w:rFonts w:ascii="Courier New" w:hAnsi="Courier New" w:cs="Courier New"/>
                <w:i/>
                <w:iCs/>
                <w:color w:val="408080"/>
                <w:sz w:val="20"/>
                <w:szCs w:val="20"/>
              </w:rPr>
              <w:t xml:space="preserve"> se pomnoži s nekim brojevima [0, 1.5] da se zapravo filtrira signal</w:t>
            </w:r>
          </w:p>
          <w:p w14:paraId="55856D6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i onda ide </w:t>
            </w:r>
            <w:proofErr w:type="spellStart"/>
            <w:r w:rsidRPr="00B276EC">
              <w:rPr>
                <w:rFonts w:ascii="Courier New" w:hAnsi="Courier New" w:cs="Courier New"/>
                <w:i/>
                <w:iCs/>
                <w:color w:val="408080"/>
                <w:sz w:val="20"/>
                <w:szCs w:val="20"/>
              </w:rPr>
              <w:t>inverz</w:t>
            </w:r>
            <w:proofErr w:type="spellEnd"/>
            <w:r w:rsidRPr="00B276EC">
              <w:rPr>
                <w:rFonts w:ascii="Courier New" w:hAnsi="Courier New" w:cs="Courier New"/>
                <w:i/>
                <w:iCs/>
                <w:color w:val="408080"/>
                <w:sz w:val="20"/>
                <w:szCs w:val="20"/>
              </w:rPr>
              <w:t xml:space="preserve"> da se rekonstruira početni signal + nekakvo filtriranje</w:t>
            </w:r>
          </w:p>
          <w:p w14:paraId="7AC3A09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emg_ifft</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scipy</w:t>
            </w:r>
            <w:r w:rsidRPr="00B276EC">
              <w:rPr>
                <w:rFonts w:ascii="Courier New" w:hAnsi="Courier New" w:cs="Courier New"/>
                <w:color w:val="666666"/>
                <w:sz w:val="20"/>
                <w:szCs w:val="20"/>
              </w:rPr>
              <w:t>.</w:t>
            </w:r>
            <w:r w:rsidRPr="00B276EC">
              <w:rPr>
                <w:rFonts w:ascii="Courier New" w:hAnsi="Courier New" w:cs="Courier New"/>
                <w:color w:val="333333"/>
                <w:sz w:val="20"/>
                <w:szCs w:val="20"/>
              </w:rPr>
              <w:t>fft</w:t>
            </w:r>
            <w:r w:rsidRPr="00B276EC">
              <w:rPr>
                <w:rFonts w:ascii="Courier New" w:hAnsi="Courier New" w:cs="Courier New"/>
                <w:color w:val="666666"/>
                <w:sz w:val="20"/>
                <w:szCs w:val="20"/>
              </w:rPr>
              <w:t>.</w:t>
            </w:r>
            <w:r w:rsidRPr="00B276EC">
              <w:rPr>
                <w:rFonts w:ascii="Courier New" w:hAnsi="Courier New" w:cs="Courier New"/>
                <w:color w:val="333333"/>
                <w:sz w:val="20"/>
                <w:szCs w:val="20"/>
              </w:rPr>
              <w:t>irfft</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emg_fft</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optimization_params</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fft_dim</w:t>
            </w:r>
            <w:proofErr w:type="spellEnd"/>
            <w:r w:rsidRPr="00B276EC">
              <w:rPr>
                <w:rFonts w:ascii="Courier New" w:hAnsi="Courier New" w:cs="Courier New"/>
                <w:color w:val="333333"/>
                <w:sz w:val="20"/>
                <w:szCs w:val="20"/>
              </w:rPr>
              <w:t>])</w:t>
            </w:r>
          </w:p>
          <w:p w14:paraId="3DF4072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55C38F21"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emg_ifft</w:t>
            </w:r>
            <w:proofErr w:type="spellEnd"/>
            <w:r w:rsidRPr="00B276EC">
              <w:rPr>
                <w:rFonts w:ascii="Courier New" w:hAnsi="Courier New" w:cs="Courier New"/>
                <w:i/>
                <w:iCs/>
                <w:color w:val="408080"/>
                <w:sz w:val="20"/>
                <w:szCs w:val="20"/>
              </w:rPr>
              <w:t xml:space="preserve"> = </w:t>
            </w:r>
            <w:proofErr w:type="spellStart"/>
            <w:r w:rsidRPr="00B276EC">
              <w:rPr>
                <w:rFonts w:ascii="Courier New" w:hAnsi="Courier New" w:cs="Courier New"/>
                <w:i/>
                <w:iCs/>
                <w:color w:val="408080"/>
                <w:sz w:val="20"/>
                <w:szCs w:val="20"/>
              </w:rPr>
              <w:t>scipy.fft.irfft</w:t>
            </w:r>
            <w:proofErr w:type="spellEnd"/>
            <w:r w:rsidRPr="00B276EC">
              <w:rPr>
                <w:rFonts w:ascii="Courier New" w:hAnsi="Courier New" w:cs="Courier New"/>
                <w:i/>
                <w:iCs/>
                <w:color w:val="408080"/>
                <w:sz w:val="20"/>
                <w:szCs w:val="20"/>
              </w:rPr>
              <w:t xml:space="preserve"> (np.dot(</w:t>
            </w:r>
            <w:proofErr w:type="spellStart"/>
            <w:r w:rsidRPr="00B276EC">
              <w:rPr>
                <w:rFonts w:ascii="Courier New" w:hAnsi="Courier New" w:cs="Courier New"/>
                <w:i/>
                <w:iCs/>
                <w:color w:val="408080"/>
                <w:sz w:val="20"/>
                <w:szCs w:val="20"/>
              </w:rPr>
              <w:t>emg_fft</w:t>
            </w:r>
            <w:proofErr w:type="spellEnd"/>
            <w:r w:rsidRPr="00B276EC">
              <w:rPr>
                <w:rFonts w:ascii="Courier New" w:hAnsi="Courier New" w:cs="Courier New"/>
                <w:i/>
                <w:iCs/>
                <w:color w:val="408080"/>
                <w:sz w:val="20"/>
                <w:szCs w:val="20"/>
              </w:rPr>
              <w:t>[:,None],</w:t>
            </w:r>
            <w:proofErr w:type="spellStart"/>
            <w:r w:rsidRPr="00B276EC">
              <w:rPr>
                <w:rFonts w:ascii="Courier New" w:hAnsi="Courier New" w:cs="Courier New"/>
                <w:i/>
                <w:iCs/>
                <w:color w:val="408080"/>
                <w:sz w:val="20"/>
                <w:szCs w:val="20"/>
              </w:rPr>
              <w:t>optimization_params</w:t>
            </w:r>
            <w:proofErr w:type="spellEnd"/>
            <w:r w:rsidRPr="00B276EC">
              <w:rPr>
                <w:rFonts w:ascii="Courier New" w:hAnsi="Courier New" w:cs="Courier New"/>
                <w:i/>
                <w:iCs/>
                <w:color w:val="408080"/>
                <w:sz w:val="20"/>
                <w:szCs w:val="20"/>
              </w:rPr>
              <w:t>[None,:</w:t>
            </w:r>
            <w:proofErr w:type="spellStart"/>
            <w:r w:rsidRPr="00B276EC">
              <w:rPr>
                <w:rFonts w:ascii="Courier New" w:hAnsi="Courier New" w:cs="Courier New"/>
                <w:i/>
                <w:iCs/>
                <w:color w:val="408080"/>
                <w:sz w:val="20"/>
                <w:szCs w:val="20"/>
              </w:rPr>
              <w:t>fft_dim</w:t>
            </w:r>
            <w:proofErr w:type="spellEnd"/>
            <w:r w:rsidRPr="00B276EC">
              <w:rPr>
                <w:rFonts w:ascii="Courier New" w:hAnsi="Courier New" w:cs="Courier New"/>
                <w:i/>
                <w:iCs/>
                <w:color w:val="408080"/>
                <w:sz w:val="20"/>
                <w:szCs w:val="20"/>
              </w:rPr>
              <w:t>]))</w:t>
            </w:r>
          </w:p>
          <w:p w14:paraId="4A56B9A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display(</w:t>
            </w:r>
            <w:proofErr w:type="spellStart"/>
            <w:r w:rsidRPr="00B276EC">
              <w:rPr>
                <w:rFonts w:ascii="Courier New" w:hAnsi="Courier New" w:cs="Courier New"/>
                <w:color w:val="333333"/>
                <w:sz w:val="20"/>
                <w:szCs w:val="20"/>
              </w:rPr>
              <w:t>f</w:t>
            </w:r>
            <w:r w:rsidRPr="00B276EC">
              <w:rPr>
                <w:rFonts w:ascii="Courier New" w:hAnsi="Courier New" w:cs="Courier New"/>
                <w:color w:val="BA2121"/>
                <w:sz w:val="20"/>
                <w:szCs w:val="20"/>
              </w:rPr>
              <w:t>'emg_ifft</w:t>
            </w:r>
            <w:proofErr w:type="spellEnd"/>
            <w:r w:rsidRPr="00B276EC">
              <w:rPr>
                <w:rFonts w:ascii="Courier New" w:hAnsi="Courier New" w:cs="Courier New"/>
                <w:color w:val="BA2121"/>
                <w:sz w:val="20"/>
                <w:szCs w:val="20"/>
              </w:rPr>
              <w:t>: {</w:t>
            </w:r>
            <w:proofErr w:type="spellStart"/>
            <w:r w:rsidRPr="00B276EC">
              <w:rPr>
                <w:rFonts w:ascii="Courier New" w:hAnsi="Courier New" w:cs="Courier New"/>
                <w:color w:val="BA2121"/>
                <w:sz w:val="20"/>
                <w:szCs w:val="20"/>
              </w:rPr>
              <w:t>emg_ifft.shape</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7C1D459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Odredi se duljina prozora za EMA pomoću relativne duljine (u sekundama) i </w:t>
            </w:r>
            <w:proofErr w:type="spellStart"/>
            <w:r w:rsidRPr="00B276EC">
              <w:rPr>
                <w:rFonts w:ascii="Courier New" w:hAnsi="Courier New" w:cs="Courier New"/>
                <w:i/>
                <w:iCs/>
                <w:color w:val="408080"/>
                <w:sz w:val="20"/>
                <w:szCs w:val="20"/>
              </w:rPr>
              <w:t>sampling</w:t>
            </w:r>
            <w:proofErr w:type="spellEnd"/>
          </w:p>
          <w:p w14:paraId="0A045AE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rate-a</w:t>
            </w:r>
          </w:p>
          <w:p w14:paraId="641EF7BF"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rolling_window_size</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008000"/>
                <w:sz w:val="20"/>
                <w:szCs w:val="20"/>
              </w:rPr>
              <w:t>round</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optimization_params</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fft_dim</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sampling_rate</w:t>
            </w:r>
            <w:proofErr w:type="spellEnd"/>
            <w:r w:rsidRPr="00B276EC">
              <w:rPr>
                <w:rFonts w:ascii="Courier New" w:hAnsi="Courier New" w:cs="Courier New"/>
                <w:color w:val="333333"/>
                <w:sz w:val="20"/>
                <w:szCs w:val="20"/>
              </w:rPr>
              <w:t>)</w:t>
            </w:r>
          </w:p>
          <w:p w14:paraId="13135951"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Ako je slučajno više od prozora za </w:t>
            </w:r>
            <w:proofErr w:type="spellStart"/>
            <w:r w:rsidRPr="00B276EC">
              <w:rPr>
                <w:rFonts w:ascii="Courier New" w:hAnsi="Courier New" w:cs="Courier New"/>
                <w:i/>
                <w:iCs/>
                <w:color w:val="408080"/>
                <w:sz w:val="20"/>
                <w:szCs w:val="20"/>
              </w:rPr>
              <w:t>fft</w:t>
            </w:r>
            <w:proofErr w:type="spellEnd"/>
            <w:r w:rsidRPr="00B276EC">
              <w:rPr>
                <w:rFonts w:ascii="Courier New" w:hAnsi="Courier New" w:cs="Courier New"/>
                <w:i/>
                <w:iCs/>
                <w:color w:val="408080"/>
                <w:sz w:val="20"/>
                <w:szCs w:val="20"/>
              </w:rPr>
              <w:t>, zaokruži se na tu veličinu</w:t>
            </w:r>
          </w:p>
          <w:p w14:paraId="685646B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display(</w:t>
            </w:r>
            <w:proofErr w:type="spellStart"/>
            <w:r w:rsidRPr="00B276EC">
              <w:rPr>
                <w:rFonts w:ascii="Courier New" w:hAnsi="Courier New" w:cs="Courier New"/>
                <w:color w:val="333333"/>
                <w:sz w:val="20"/>
                <w:szCs w:val="20"/>
              </w:rPr>
              <w:t>f</w:t>
            </w:r>
            <w:r w:rsidRPr="00B276EC">
              <w:rPr>
                <w:rFonts w:ascii="Courier New" w:hAnsi="Courier New" w:cs="Courier New"/>
                <w:color w:val="BA2121"/>
                <w:sz w:val="20"/>
                <w:szCs w:val="20"/>
              </w:rPr>
              <w:t>'rolling_window_size</w:t>
            </w:r>
            <w:proofErr w:type="spellEnd"/>
            <w:r w:rsidRPr="00B276EC">
              <w:rPr>
                <w:rFonts w:ascii="Courier New" w:hAnsi="Courier New" w:cs="Courier New"/>
                <w:color w:val="BA2121"/>
                <w:sz w:val="20"/>
                <w:szCs w:val="20"/>
              </w:rPr>
              <w:t>: {</w:t>
            </w:r>
            <w:proofErr w:type="spellStart"/>
            <w:r w:rsidRPr="00B276EC">
              <w:rPr>
                <w:rFonts w:ascii="Courier New" w:hAnsi="Courier New" w:cs="Courier New"/>
                <w:color w:val="BA2121"/>
                <w:sz w:val="20"/>
                <w:szCs w:val="20"/>
              </w:rPr>
              <w:t>rolling_window_size</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50E4204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b/>
                <w:bCs/>
                <w:color w:val="008000"/>
                <w:sz w:val="20"/>
                <w:szCs w:val="20"/>
              </w:rPr>
              <w:t>if</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rolling_window_size</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&gt;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fft_window_size</w:t>
            </w:r>
            <w:proofErr w:type="spellEnd"/>
            <w:r w:rsidRPr="00B276EC">
              <w:rPr>
                <w:rFonts w:ascii="Courier New" w:hAnsi="Courier New" w:cs="Courier New"/>
                <w:color w:val="333333"/>
                <w:sz w:val="20"/>
                <w:szCs w:val="20"/>
              </w:rPr>
              <w:t>:</w:t>
            </w:r>
          </w:p>
          <w:p w14:paraId="5AB7A51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rolling_window_size</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fft_window_size</w:t>
            </w:r>
            <w:proofErr w:type="spellEnd"/>
          </w:p>
          <w:p w14:paraId="5245B7B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57A5456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Apsolutna vrijednost </w:t>
            </w:r>
            <w:proofErr w:type="spellStart"/>
            <w:r w:rsidRPr="00B276EC">
              <w:rPr>
                <w:rFonts w:ascii="Courier New" w:hAnsi="Courier New" w:cs="Courier New"/>
                <w:i/>
                <w:iCs/>
                <w:color w:val="408080"/>
                <w:sz w:val="20"/>
                <w:szCs w:val="20"/>
              </w:rPr>
              <w:t>emg</w:t>
            </w:r>
            <w:proofErr w:type="spellEnd"/>
            <w:r w:rsidRPr="00B276EC">
              <w:rPr>
                <w:rFonts w:ascii="Courier New" w:hAnsi="Courier New" w:cs="Courier New"/>
                <w:i/>
                <w:iCs/>
                <w:color w:val="408080"/>
                <w:sz w:val="20"/>
                <w:szCs w:val="20"/>
              </w:rPr>
              <w:t xml:space="preserve"> signala nakon filtriranja</w:t>
            </w:r>
          </w:p>
          <w:p w14:paraId="7A63CE5D"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Ravel</w:t>
            </w:r>
            <w:proofErr w:type="spellEnd"/>
            <w:r w:rsidRPr="00B276EC">
              <w:rPr>
                <w:rFonts w:ascii="Courier New" w:hAnsi="Courier New" w:cs="Courier New"/>
                <w:i/>
                <w:iCs/>
                <w:color w:val="408080"/>
                <w:sz w:val="20"/>
                <w:szCs w:val="20"/>
              </w:rPr>
              <w:t xml:space="preserve"> ga spljošti u 1D signal (spoji sve retke matrice u jedan)</w:t>
            </w:r>
          </w:p>
          <w:p w14:paraId="61F0B91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emg_abs</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np</w:t>
            </w:r>
            <w:r w:rsidRPr="00B276EC">
              <w:rPr>
                <w:rFonts w:ascii="Courier New" w:hAnsi="Courier New" w:cs="Courier New"/>
                <w:color w:val="666666"/>
                <w:sz w:val="20"/>
                <w:szCs w:val="20"/>
              </w:rPr>
              <w:t>.</w:t>
            </w:r>
            <w:r w:rsidRPr="00B276EC">
              <w:rPr>
                <w:rFonts w:ascii="Courier New" w:hAnsi="Courier New" w:cs="Courier New"/>
                <w:color w:val="333333"/>
                <w:sz w:val="20"/>
                <w:szCs w:val="20"/>
              </w:rPr>
              <w:t>abs</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emg_ifft</w:t>
            </w:r>
            <w:r w:rsidRPr="00B276EC">
              <w:rPr>
                <w:rFonts w:ascii="Courier New" w:hAnsi="Courier New" w:cs="Courier New"/>
                <w:color w:val="666666"/>
                <w:sz w:val="20"/>
                <w:szCs w:val="20"/>
              </w:rPr>
              <w:t>.</w:t>
            </w:r>
            <w:r w:rsidRPr="00B276EC">
              <w:rPr>
                <w:rFonts w:ascii="Courier New" w:hAnsi="Courier New" w:cs="Courier New"/>
                <w:color w:val="333333"/>
                <w:sz w:val="20"/>
                <w:szCs w:val="20"/>
              </w:rPr>
              <w:t>ravel</w:t>
            </w:r>
            <w:proofErr w:type="spellEnd"/>
            <w:r w:rsidRPr="00B276EC">
              <w:rPr>
                <w:rFonts w:ascii="Courier New" w:hAnsi="Courier New" w:cs="Courier New"/>
                <w:color w:val="333333"/>
                <w:sz w:val="20"/>
                <w:szCs w:val="20"/>
              </w:rPr>
              <w:t xml:space="preserve">()) </w:t>
            </w:r>
          </w:p>
          <w:p w14:paraId="6AF9E2E6"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EMA window - težine s kojima se množi signal</w:t>
            </w:r>
          </w:p>
          <w:p w14:paraId="0F82843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window_ema</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np</w:t>
            </w:r>
            <w:r w:rsidRPr="00B276EC">
              <w:rPr>
                <w:rFonts w:ascii="Courier New" w:hAnsi="Courier New" w:cs="Courier New"/>
                <w:color w:val="666666"/>
                <w:sz w:val="20"/>
                <w:szCs w:val="20"/>
              </w:rPr>
              <w:t>.</w:t>
            </w:r>
            <w:r w:rsidRPr="00B276EC">
              <w:rPr>
                <w:rFonts w:ascii="Courier New" w:hAnsi="Courier New" w:cs="Courier New"/>
                <w:color w:val="333333"/>
                <w:sz w:val="20"/>
                <w:szCs w:val="20"/>
              </w:rPr>
              <w:t>array</w:t>
            </w:r>
            <w:proofErr w:type="spellEnd"/>
            <w:r w:rsidRPr="00B276EC">
              <w:rPr>
                <w:rFonts w:ascii="Courier New" w:hAnsi="Courier New" w:cs="Courier New"/>
                <w:color w:val="333333"/>
                <w:sz w:val="20"/>
                <w:szCs w:val="20"/>
              </w:rPr>
              <w:t>([(</w:t>
            </w:r>
            <w:r w:rsidRPr="00B276EC">
              <w:rPr>
                <w:rFonts w:ascii="Courier New" w:hAnsi="Courier New" w:cs="Courier New"/>
                <w:color w:val="666666"/>
                <w:sz w:val="20"/>
                <w:szCs w:val="20"/>
              </w:rPr>
              <w:t>1-</w:t>
            </w:r>
            <w:r w:rsidRPr="00B276EC">
              <w:rPr>
                <w:rFonts w:ascii="Courier New" w:hAnsi="Courier New" w:cs="Courier New"/>
                <w:color w:val="333333"/>
                <w:sz w:val="20"/>
                <w:szCs w:val="20"/>
              </w:rPr>
              <w:t>optimization_params[fft_dim</w:t>
            </w:r>
            <w:r w:rsidRPr="00B276EC">
              <w:rPr>
                <w:rFonts w:ascii="Courier New" w:hAnsi="Courier New" w:cs="Courier New"/>
                <w:color w:val="666666"/>
                <w:sz w:val="20"/>
                <w:szCs w:val="20"/>
              </w:rPr>
              <w:t>+1</w:t>
            </w:r>
            <w:r w:rsidRPr="00B276EC">
              <w:rPr>
                <w:rFonts w:ascii="Courier New" w:hAnsi="Courier New" w:cs="Courier New"/>
                <w:color w:val="333333"/>
                <w:sz w:val="20"/>
                <w:szCs w:val="20"/>
              </w:rPr>
              <w:t>])</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i </w:t>
            </w:r>
            <w:r w:rsidRPr="00B276EC">
              <w:rPr>
                <w:rFonts w:ascii="Courier New" w:hAnsi="Courier New" w:cs="Courier New"/>
                <w:b/>
                <w:bCs/>
                <w:color w:val="008000"/>
                <w:sz w:val="20"/>
                <w:szCs w:val="20"/>
              </w:rPr>
              <w:t>for</w:t>
            </w:r>
            <w:r w:rsidRPr="00B276EC">
              <w:rPr>
                <w:rFonts w:ascii="Courier New" w:hAnsi="Courier New" w:cs="Courier New"/>
                <w:color w:val="333333"/>
                <w:sz w:val="20"/>
                <w:szCs w:val="20"/>
              </w:rPr>
              <w:t xml:space="preserve"> i </w:t>
            </w:r>
            <w:proofErr w:type="spellStart"/>
            <w:r w:rsidRPr="00B276EC">
              <w:rPr>
                <w:rFonts w:ascii="Courier New" w:hAnsi="Courier New" w:cs="Courier New"/>
                <w:b/>
                <w:bCs/>
                <w:color w:val="AA22FF"/>
                <w:sz w:val="20"/>
                <w:szCs w:val="20"/>
              </w:rPr>
              <w:t>in</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008000"/>
                <w:sz w:val="20"/>
                <w:szCs w:val="20"/>
              </w:rPr>
              <w:t>range</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rolling_window_size</w:t>
            </w:r>
            <w:proofErr w:type="spellEnd"/>
            <w:r w:rsidRPr="00B276EC">
              <w:rPr>
                <w:rFonts w:ascii="Courier New" w:hAnsi="Courier New" w:cs="Courier New"/>
                <w:color w:val="333333"/>
                <w:sz w:val="20"/>
                <w:szCs w:val="20"/>
              </w:rPr>
              <w:t xml:space="preserve">)]) </w:t>
            </w:r>
          </w:p>
          <w:p w14:paraId="1D1648B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Normalizacija težina pomoću sume (suma svih težina = 1)</w:t>
            </w:r>
          </w:p>
          <w:p w14:paraId="7AF019B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window_ema</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window_ema</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window_ema</w:t>
            </w:r>
            <w:r w:rsidRPr="00B276EC">
              <w:rPr>
                <w:rFonts w:ascii="Courier New" w:hAnsi="Courier New" w:cs="Courier New"/>
                <w:color w:val="666666"/>
                <w:sz w:val="20"/>
                <w:szCs w:val="20"/>
              </w:rPr>
              <w:t>.</w:t>
            </w:r>
            <w:r w:rsidRPr="00B276EC">
              <w:rPr>
                <w:rFonts w:ascii="Courier New" w:hAnsi="Courier New" w:cs="Courier New"/>
                <w:color w:val="333333"/>
                <w:sz w:val="20"/>
                <w:szCs w:val="20"/>
              </w:rPr>
              <w:t>sum</w:t>
            </w:r>
            <w:proofErr w:type="spellEnd"/>
            <w:r w:rsidRPr="00B276EC">
              <w:rPr>
                <w:rFonts w:ascii="Courier New" w:hAnsi="Courier New" w:cs="Courier New"/>
                <w:color w:val="333333"/>
                <w:sz w:val="20"/>
                <w:szCs w:val="20"/>
              </w:rPr>
              <w:t xml:space="preserve">() </w:t>
            </w:r>
          </w:p>
          <w:p w14:paraId="6817C37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EMA zaglađen </w:t>
            </w:r>
            <w:proofErr w:type="spellStart"/>
            <w:r w:rsidRPr="00B276EC">
              <w:rPr>
                <w:rFonts w:ascii="Courier New" w:hAnsi="Courier New" w:cs="Courier New"/>
                <w:i/>
                <w:iCs/>
                <w:color w:val="408080"/>
                <w:sz w:val="20"/>
                <w:szCs w:val="20"/>
              </w:rPr>
              <w:t>emg</w:t>
            </w:r>
            <w:proofErr w:type="spellEnd"/>
            <w:r w:rsidRPr="00B276EC">
              <w:rPr>
                <w:rFonts w:ascii="Courier New" w:hAnsi="Courier New" w:cs="Courier New"/>
                <w:i/>
                <w:iCs/>
                <w:color w:val="408080"/>
                <w:sz w:val="20"/>
                <w:szCs w:val="20"/>
              </w:rPr>
              <w:t xml:space="preserve"> signal (filtriranje + apsolutna + zaglađivanje)</w:t>
            </w:r>
          </w:p>
          <w:p w14:paraId="72B2B6C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emg_ema</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scipy</w:t>
            </w:r>
            <w:r w:rsidRPr="00B276EC">
              <w:rPr>
                <w:rFonts w:ascii="Courier New" w:hAnsi="Courier New" w:cs="Courier New"/>
                <w:color w:val="666666"/>
                <w:sz w:val="20"/>
                <w:szCs w:val="20"/>
              </w:rPr>
              <w:t>.</w:t>
            </w:r>
            <w:r w:rsidRPr="00B276EC">
              <w:rPr>
                <w:rFonts w:ascii="Courier New" w:hAnsi="Courier New" w:cs="Courier New"/>
                <w:color w:val="333333"/>
                <w:sz w:val="20"/>
                <w:szCs w:val="20"/>
              </w:rPr>
              <w:t>signal</w:t>
            </w:r>
            <w:r w:rsidRPr="00B276EC">
              <w:rPr>
                <w:rFonts w:ascii="Courier New" w:hAnsi="Courier New" w:cs="Courier New"/>
                <w:color w:val="666666"/>
                <w:sz w:val="20"/>
                <w:szCs w:val="20"/>
              </w:rPr>
              <w:t>.</w:t>
            </w:r>
            <w:r w:rsidRPr="00B276EC">
              <w:rPr>
                <w:rFonts w:ascii="Courier New" w:hAnsi="Courier New" w:cs="Courier New"/>
                <w:color w:val="333333"/>
                <w:sz w:val="20"/>
                <w:szCs w:val="20"/>
              </w:rPr>
              <w:t>fftconvolve</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emg_abs</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window_ema</w:t>
            </w:r>
            <w:proofErr w:type="spellEnd"/>
            <w:r w:rsidRPr="00B276EC">
              <w:rPr>
                <w:rFonts w:ascii="Courier New" w:hAnsi="Courier New" w:cs="Courier New"/>
                <w:color w:val="333333"/>
                <w:sz w:val="20"/>
                <w:szCs w:val="20"/>
              </w:rPr>
              <w:t>[::</w:t>
            </w:r>
            <w:r w:rsidRPr="00B276EC">
              <w:rPr>
                <w:rFonts w:ascii="Courier New" w:hAnsi="Courier New" w:cs="Courier New"/>
                <w:color w:val="666666"/>
                <w:sz w:val="20"/>
                <w:szCs w:val="20"/>
              </w:rPr>
              <w:t>-1</w:t>
            </w:r>
            <w:r w:rsidRPr="00B276EC">
              <w:rPr>
                <w:rFonts w:ascii="Courier New" w:hAnsi="Courier New" w:cs="Courier New"/>
                <w:color w:val="333333"/>
                <w:sz w:val="20"/>
                <w:szCs w:val="20"/>
              </w:rPr>
              <w:t>], mode</w:t>
            </w:r>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valid</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4D1A9E26"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
          <w:p w14:paraId="1131F7F1"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Plot</w:t>
            </w:r>
          </w:p>
          <w:p w14:paraId="45018DC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figure</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figsize</w:t>
            </w:r>
            <w:proofErr w:type="spellEnd"/>
            <w:r w:rsidRPr="00B276EC">
              <w:rPr>
                <w:rFonts w:ascii="Courier New" w:hAnsi="Courier New" w:cs="Courier New"/>
                <w:color w:val="666666"/>
                <w:sz w:val="20"/>
                <w:szCs w:val="20"/>
              </w:rPr>
              <w:t>=</w:t>
            </w:r>
            <w:r w:rsidRPr="00B276EC">
              <w:rPr>
                <w:rFonts w:ascii="Courier New" w:hAnsi="Courier New" w:cs="Courier New"/>
                <w:color w:val="333333"/>
                <w:sz w:val="20"/>
                <w:szCs w:val="20"/>
              </w:rPr>
              <w:t>(</w:t>
            </w:r>
            <w:r w:rsidRPr="00B276EC">
              <w:rPr>
                <w:rFonts w:ascii="Courier New" w:hAnsi="Courier New" w:cs="Courier New"/>
                <w:color w:val="666666"/>
                <w:sz w:val="20"/>
                <w:szCs w:val="20"/>
              </w:rPr>
              <w:t>8</w:t>
            </w:r>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6</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dpi</w:t>
            </w:r>
            <w:proofErr w:type="spellEnd"/>
            <w:r w:rsidRPr="00B276EC">
              <w:rPr>
                <w:rFonts w:ascii="Courier New" w:hAnsi="Courier New" w:cs="Courier New"/>
                <w:color w:val="666666"/>
                <w:sz w:val="20"/>
                <w:szCs w:val="20"/>
              </w:rPr>
              <w:t>=320</w:t>
            </w:r>
            <w:r w:rsidRPr="00B276EC">
              <w:rPr>
                <w:rFonts w:ascii="Courier New" w:hAnsi="Courier New" w:cs="Courier New"/>
                <w:color w:val="333333"/>
                <w:sz w:val="20"/>
                <w:szCs w:val="20"/>
              </w:rPr>
              <w:t>)</w:t>
            </w:r>
          </w:p>
          <w:p w14:paraId="67A7D73D"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subplot</w:t>
            </w:r>
            <w:proofErr w:type="spellEnd"/>
            <w:r w:rsidRPr="00B276EC">
              <w:rPr>
                <w:rFonts w:ascii="Courier New" w:hAnsi="Courier New" w:cs="Courier New"/>
                <w:color w:val="333333"/>
                <w:sz w:val="20"/>
                <w:szCs w:val="20"/>
              </w:rPr>
              <w:t>(</w:t>
            </w:r>
            <w:r w:rsidRPr="00B276EC">
              <w:rPr>
                <w:rFonts w:ascii="Courier New" w:hAnsi="Courier New" w:cs="Courier New"/>
                <w:color w:val="666666"/>
                <w:sz w:val="20"/>
                <w:szCs w:val="20"/>
              </w:rPr>
              <w:t>4</w:t>
            </w:r>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1</w:t>
            </w:r>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1</w:t>
            </w:r>
            <w:r w:rsidRPr="00B276EC">
              <w:rPr>
                <w:rFonts w:ascii="Courier New" w:hAnsi="Courier New" w:cs="Courier New"/>
                <w:color w:val="333333"/>
                <w:sz w:val="20"/>
                <w:szCs w:val="20"/>
              </w:rPr>
              <w:t>)</w:t>
            </w:r>
          </w:p>
          <w:p w14:paraId="2CF92CDB"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Original input signal</w:t>
            </w:r>
          </w:p>
          <w:p w14:paraId="6E3AA466"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plot</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time_dat</w:t>
            </w:r>
            <w:r w:rsidRPr="00B276EC">
              <w:rPr>
                <w:rFonts w:ascii="Courier New" w:hAnsi="Courier New" w:cs="Courier New"/>
                <w:color w:val="666666"/>
                <w:sz w:val="20"/>
                <w:szCs w:val="20"/>
              </w:rPr>
              <w:t>.</w:t>
            </w:r>
            <w:r w:rsidRPr="00B276EC">
              <w:rPr>
                <w:rFonts w:ascii="Courier New" w:hAnsi="Courier New" w:cs="Courier New"/>
                <w:color w:val="333333"/>
                <w:sz w:val="20"/>
                <w:szCs w:val="20"/>
              </w:rPr>
              <w:t>ravel</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emg_dat</w:t>
            </w:r>
            <w:r w:rsidRPr="00B276EC">
              <w:rPr>
                <w:rFonts w:ascii="Courier New" w:hAnsi="Courier New" w:cs="Courier New"/>
                <w:color w:val="666666"/>
                <w:sz w:val="20"/>
                <w:szCs w:val="20"/>
              </w:rPr>
              <w:t>.</w:t>
            </w:r>
            <w:r w:rsidRPr="00B276EC">
              <w:rPr>
                <w:rFonts w:ascii="Courier New" w:hAnsi="Courier New" w:cs="Courier New"/>
                <w:color w:val="333333"/>
                <w:sz w:val="20"/>
                <w:szCs w:val="20"/>
              </w:rPr>
              <w:t>ravel</w:t>
            </w:r>
            <w:proofErr w:type="spellEnd"/>
            <w:r w:rsidRPr="00B276EC">
              <w:rPr>
                <w:rFonts w:ascii="Courier New" w:hAnsi="Courier New" w:cs="Courier New"/>
                <w:color w:val="333333"/>
                <w:sz w:val="20"/>
                <w:szCs w:val="20"/>
              </w:rPr>
              <w:t>())</w:t>
            </w:r>
          </w:p>
          <w:p w14:paraId="5AC1CAE6"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grid</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which</w:t>
            </w:r>
            <w:proofErr w:type="spellEnd"/>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both</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5791BE7B"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subplot</w:t>
            </w:r>
            <w:proofErr w:type="spellEnd"/>
            <w:r w:rsidRPr="00B276EC">
              <w:rPr>
                <w:rFonts w:ascii="Courier New" w:hAnsi="Courier New" w:cs="Courier New"/>
                <w:color w:val="333333"/>
                <w:sz w:val="20"/>
                <w:szCs w:val="20"/>
              </w:rPr>
              <w:t>(</w:t>
            </w:r>
            <w:r w:rsidRPr="00B276EC">
              <w:rPr>
                <w:rFonts w:ascii="Courier New" w:hAnsi="Courier New" w:cs="Courier New"/>
                <w:color w:val="666666"/>
                <w:sz w:val="20"/>
                <w:szCs w:val="20"/>
              </w:rPr>
              <w:t>4</w:t>
            </w:r>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1</w:t>
            </w:r>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2</w:t>
            </w:r>
            <w:r w:rsidRPr="00B276EC">
              <w:rPr>
                <w:rFonts w:ascii="Courier New" w:hAnsi="Courier New" w:cs="Courier New"/>
                <w:color w:val="333333"/>
                <w:sz w:val="20"/>
                <w:szCs w:val="20"/>
              </w:rPr>
              <w:t>)</w:t>
            </w:r>
          </w:p>
          <w:p w14:paraId="0D45683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Nakon filtriranja + </w:t>
            </w:r>
            <w:proofErr w:type="spellStart"/>
            <w:r w:rsidRPr="00B276EC">
              <w:rPr>
                <w:rFonts w:ascii="Courier New" w:hAnsi="Courier New" w:cs="Courier New"/>
                <w:i/>
                <w:iCs/>
                <w:color w:val="408080"/>
                <w:sz w:val="20"/>
                <w:szCs w:val="20"/>
              </w:rPr>
              <w:t>rekostrukcije</w:t>
            </w:r>
            <w:proofErr w:type="spellEnd"/>
          </w:p>
          <w:p w14:paraId="3ABC2FF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plot</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time_dat</w:t>
            </w:r>
            <w:r w:rsidRPr="00B276EC">
              <w:rPr>
                <w:rFonts w:ascii="Courier New" w:hAnsi="Courier New" w:cs="Courier New"/>
                <w:color w:val="666666"/>
                <w:sz w:val="20"/>
                <w:szCs w:val="20"/>
              </w:rPr>
              <w:t>.</w:t>
            </w:r>
            <w:r w:rsidRPr="00B276EC">
              <w:rPr>
                <w:rFonts w:ascii="Courier New" w:hAnsi="Courier New" w:cs="Courier New"/>
                <w:color w:val="333333"/>
                <w:sz w:val="20"/>
                <w:szCs w:val="20"/>
              </w:rPr>
              <w:t>ravel</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emg_ifft</w:t>
            </w:r>
            <w:r w:rsidRPr="00B276EC">
              <w:rPr>
                <w:rFonts w:ascii="Courier New" w:hAnsi="Courier New" w:cs="Courier New"/>
                <w:color w:val="666666"/>
                <w:sz w:val="20"/>
                <w:szCs w:val="20"/>
              </w:rPr>
              <w:t>.</w:t>
            </w:r>
            <w:r w:rsidRPr="00B276EC">
              <w:rPr>
                <w:rFonts w:ascii="Courier New" w:hAnsi="Courier New" w:cs="Courier New"/>
                <w:color w:val="333333"/>
                <w:sz w:val="20"/>
                <w:szCs w:val="20"/>
              </w:rPr>
              <w:t>ravel</w:t>
            </w:r>
            <w:proofErr w:type="spellEnd"/>
            <w:r w:rsidRPr="00B276EC">
              <w:rPr>
                <w:rFonts w:ascii="Courier New" w:hAnsi="Courier New" w:cs="Courier New"/>
                <w:color w:val="333333"/>
                <w:sz w:val="20"/>
                <w:szCs w:val="20"/>
              </w:rPr>
              <w:t>())</w:t>
            </w:r>
          </w:p>
          <w:p w14:paraId="608A029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grid</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which</w:t>
            </w:r>
            <w:proofErr w:type="spellEnd"/>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both</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2991E9C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subplot</w:t>
            </w:r>
            <w:proofErr w:type="spellEnd"/>
            <w:r w:rsidRPr="00B276EC">
              <w:rPr>
                <w:rFonts w:ascii="Courier New" w:hAnsi="Courier New" w:cs="Courier New"/>
                <w:color w:val="333333"/>
                <w:sz w:val="20"/>
                <w:szCs w:val="20"/>
              </w:rPr>
              <w:t>(</w:t>
            </w:r>
            <w:r w:rsidRPr="00B276EC">
              <w:rPr>
                <w:rFonts w:ascii="Courier New" w:hAnsi="Courier New" w:cs="Courier New"/>
                <w:color w:val="666666"/>
                <w:sz w:val="20"/>
                <w:szCs w:val="20"/>
              </w:rPr>
              <w:t>4</w:t>
            </w:r>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1</w:t>
            </w:r>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3</w:t>
            </w:r>
            <w:r w:rsidRPr="00B276EC">
              <w:rPr>
                <w:rFonts w:ascii="Courier New" w:hAnsi="Courier New" w:cs="Courier New"/>
                <w:color w:val="333333"/>
                <w:sz w:val="20"/>
                <w:szCs w:val="20"/>
              </w:rPr>
              <w:t>)</w:t>
            </w:r>
          </w:p>
          <w:p w14:paraId="5DC1E3A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lastRenderedPageBreak/>
              <w:t># Nakon apsolutne vrijednosti + zaglađivanja</w:t>
            </w:r>
          </w:p>
          <w:p w14:paraId="7247B3F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plot</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time_dat</w:t>
            </w:r>
            <w:r w:rsidRPr="00B276EC">
              <w:rPr>
                <w:rFonts w:ascii="Courier New" w:hAnsi="Courier New" w:cs="Courier New"/>
                <w:color w:val="666666"/>
                <w:sz w:val="20"/>
                <w:szCs w:val="20"/>
              </w:rPr>
              <w:t>.</w:t>
            </w:r>
            <w:r w:rsidRPr="00B276EC">
              <w:rPr>
                <w:rFonts w:ascii="Courier New" w:hAnsi="Courier New" w:cs="Courier New"/>
                <w:color w:val="333333"/>
                <w:sz w:val="20"/>
                <w:szCs w:val="20"/>
              </w:rPr>
              <w:t>ravel</w:t>
            </w:r>
            <w:proofErr w:type="spellEnd"/>
            <w:r w:rsidRPr="00B276EC">
              <w:rPr>
                <w:rFonts w:ascii="Courier New" w:hAnsi="Courier New" w:cs="Courier New"/>
                <w:color w:val="333333"/>
                <w:sz w:val="20"/>
                <w:szCs w:val="20"/>
              </w:rPr>
              <w:t>()[rolling_window_size</w:t>
            </w:r>
            <w:r w:rsidRPr="00B276EC">
              <w:rPr>
                <w:rFonts w:ascii="Courier New" w:hAnsi="Courier New" w:cs="Courier New"/>
                <w:color w:val="666666"/>
                <w:sz w:val="20"/>
                <w:szCs w:val="20"/>
              </w:rPr>
              <w:t>-1</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emg_ema</w:t>
            </w:r>
            <w:proofErr w:type="spellEnd"/>
            <w:r w:rsidRPr="00B276EC">
              <w:rPr>
                <w:rFonts w:ascii="Courier New" w:hAnsi="Courier New" w:cs="Courier New"/>
                <w:color w:val="333333"/>
                <w:sz w:val="20"/>
                <w:szCs w:val="20"/>
              </w:rPr>
              <w:t>)</w:t>
            </w:r>
          </w:p>
          <w:p w14:paraId="43D0084F"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grid</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which</w:t>
            </w:r>
            <w:proofErr w:type="spellEnd"/>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both</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1EDBA906"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subplot</w:t>
            </w:r>
            <w:proofErr w:type="spellEnd"/>
            <w:r w:rsidRPr="00B276EC">
              <w:rPr>
                <w:rFonts w:ascii="Courier New" w:hAnsi="Courier New" w:cs="Courier New"/>
                <w:color w:val="333333"/>
                <w:sz w:val="20"/>
                <w:szCs w:val="20"/>
              </w:rPr>
              <w:t>(</w:t>
            </w:r>
            <w:r w:rsidRPr="00B276EC">
              <w:rPr>
                <w:rFonts w:ascii="Courier New" w:hAnsi="Courier New" w:cs="Courier New"/>
                <w:color w:val="666666"/>
                <w:sz w:val="20"/>
                <w:szCs w:val="20"/>
              </w:rPr>
              <w:t>4</w:t>
            </w:r>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1</w:t>
            </w:r>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4</w:t>
            </w:r>
            <w:r w:rsidRPr="00B276EC">
              <w:rPr>
                <w:rFonts w:ascii="Courier New" w:hAnsi="Courier New" w:cs="Courier New"/>
                <w:color w:val="333333"/>
                <w:sz w:val="20"/>
                <w:szCs w:val="20"/>
              </w:rPr>
              <w:t>)</w:t>
            </w:r>
          </w:p>
          <w:p w14:paraId="6BF01B5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Grip</w:t>
            </w:r>
            <w:proofErr w:type="spellEnd"/>
            <w:r w:rsidRPr="00B276EC">
              <w:rPr>
                <w:rFonts w:ascii="Courier New" w:hAnsi="Courier New" w:cs="Courier New"/>
                <w:i/>
                <w:iCs/>
                <w:color w:val="408080"/>
                <w:sz w:val="20"/>
                <w:szCs w:val="20"/>
              </w:rPr>
              <w:t xml:space="preserve"> za usporedbu</w:t>
            </w:r>
          </w:p>
          <w:p w14:paraId="7556332B"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plot</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time_dat</w:t>
            </w:r>
            <w:r w:rsidRPr="00B276EC">
              <w:rPr>
                <w:rFonts w:ascii="Courier New" w:hAnsi="Courier New" w:cs="Courier New"/>
                <w:color w:val="666666"/>
                <w:sz w:val="20"/>
                <w:szCs w:val="20"/>
              </w:rPr>
              <w:t>.</w:t>
            </w:r>
            <w:r w:rsidRPr="00B276EC">
              <w:rPr>
                <w:rFonts w:ascii="Courier New" w:hAnsi="Courier New" w:cs="Courier New"/>
                <w:color w:val="333333"/>
                <w:sz w:val="20"/>
                <w:szCs w:val="20"/>
              </w:rPr>
              <w:t>ravel</w:t>
            </w:r>
            <w:proofErr w:type="spellEnd"/>
            <w:r w:rsidRPr="00B276EC">
              <w:rPr>
                <w:rFonts w:ascii="Courier New" w:hAnsi="Courier New" w:cs="Courier New"/>
                <w:color w:val="333333"/>
                <w:sz w:val="20"/>
                <w:szCs w:val="20"/>
              </w:rPr>
              <w:t>()[rolling_window_size</w:t>
            </w:r>
            <w:r w:rsidRPr="00B276EC">
              <w:rPr>
                <w:rFonts w:ascii="Courier New" w:hAnsi="Courier New" w:cs="Courier New"/>
                <w:color w:val="666666"/>
                <w:sz w:val="20"/>
                <w:szCs w:val="20"/>
              </w:rPr>
              <w:t>-1</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grip_dat</w:t>
            </w:r>
            <w:r w:rsidRPr="00B276EC">
              <w:rPr>
                <w:rFonts w:ascii="Courier New" w:hAnsi="Courier New" w:cs="Courier New"/>
                <w:color w:val="666666"/>
                <w:sz w:val="20"/>
                <w:szCs w:val="20"/>
              </w:rPr>
              <w:t>.</w:t>
            </w:r>
            <w:r w:rsidRPr="00B276EC">
              <w:rPr>
                <w:rFonts w:ascii="Courier New" w:hAnsi="Courier New" w:cs="Courier New"/>
                <w:color w:val="333333"/>
                <w:sz w:val="20"/>
                <w:szCs w:val="20"/>
              </w:rPr>
              <w:t>ravel</w:t>
            </w:r>
            <w:proofErr w:type="spellEnd"/>
            <w:r w:rsidRPr="00B276EC">
              <w:rPr>
                <w:rFonts w:ascii="Courier New" w:hAnsi="Courier New" w:cs="Courier New"/>
                <w:color w:val="333333"/>
                <w:sz w:val="20"/>
                <w:szCs w:val="20"/>
              </w:rPr>
              <w:t>()[rolling_window_size</w:t>
            </w:r>
            <w:r w:rsidRPr="00B276EC">
              <w:rPr>
                <w:rFonts w:ascii="Courier New" w:hAnsi="Courier New" w:cs="Courier New"/>
                <w:color w:val="666666"/>
                <w:sz w:val="20"/>
                <w:szCs w:val="20"/>
              </w:rPr>
              <w:t>-1</w:t>
            </w:r>
            <w:r w:rsidRPr="00B276EC">
              <w:rPr>
                <w:rFonts w:ascii="Courier New" w:hAnsi="Courier New" w:cs="Courier New"/>
                <w:color w:val="333333"/>
                <w:sz w:val="20"/>
                <w:szCs w:val="20"/>
              </w:rPr>
              <w:t>:])</w:t>
            </w:r>
          </w:p>
          <w:p w14:paraId="06F5F2F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grid</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which</w:t>
            </w:r>
            <w:proofErr w:type="spellEnd"/>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both</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2477527D"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show</w:t>
            </w:r>
            <w:proofErr w:type="spellEnd"/>
            <w:r w:rsidRPr="00B276EC">
              <w:rPr>
                <w:rFonts w:ascii="Courier New" w:hAnsi="Courier New" w:cs="Courier New"/>
                <w:color w:val="333333"/>
                <w:sz w:val="20"/>
                <w:szCs w:val="20"/>
              </w:rPr>
              <w:t>()</w:t>
            </w:r>
          </w:p>
        </w:tc>
      </w:tr>
    </w:tbl>
    <w:p w14:paraId="33118B4C" w14:textId="1384FAC8" w:rsidR="00B276EC" w:rsidRDefault="00B276EC">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830"/>
      </w:tblGrid>
      <w:tr w:rsidR="00B276EC" w:rsidRPr="00B276EC" w14:paraId="5282E1CD" w14:textId="77777777" w:rsidTr="00B276EC">
        <w:trPr>
          <w:tblCellSpacing w:w="15" w:type="dxa"/>
        </w:trPr>
        <w:tc>
          <w:tcPr>
            <w:tcW w:w="0" w:type="auto"/>
            <w:vAlign w:val="center"/>
            <w:hideMark/>
          </w:tcPr>
          <w:p w14:paraId="5BE0052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w:t>
            </w:r>
          </w:p>
          <w:p w14:paraId="3C32905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w:t>
            </w:r>
          </w:p>
          <w:p w14:paraId="7AD85E6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w:t>
            </w:r>
          </w:p>
          <w:p w14:paraId="59A983FB"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w:t>
            </w:r>
          </w:p>
          <w:p w14:paraId="57391EC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5</w:t>
            </w:r>
          </w:p>
        </w:tc>
        <w:tc>
          <w:tcPr>
            <w:tcW w:w="0" w:type="auto"/>
            <w:vAlign w:val="center"/>
            <w:hideMark/>
          </w:tcPr>
          <w:p w14:paraId="455FB0E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Vi zapravo </w:t>
            </w:r>
            <w:proofErr w:type="spellStart"/>
            <w:r w:rsidRPr="00B276EC">
              <w:rPr>
                <w:rFonts w:ascii="Courier New" w:hAnsi="Courier New" w:cs="Courier New"/>
                <w:i/>
                <w:iCs/>
                <w:color w:val="408080"/>
                <w:sz w:val="20"/>
                <w:szCs w:val="20"/>
              </w:rPr>
              <w:t>optimirate</w:t>
            </w:r>
            <w:proofErr w:type="spellEnd"/>
            <w:r w:rsidRPr="00B276EC">
              <w:rPr>
                <w:rFonts w:ascii="Courier New" w:hAnsi="Courier New" w:cs="Courier New"/>
                <w:i/>
                <w:iCs/>
                <w:color w:val="408080"/>
                <w:sz w:val="20"/>
                <w:szCs w:val="20"/>
              </w:rPr>
              <w:t xml:space="preserve"> ovih prvih 249 vrijednosti + jedna za </w:t>
            </w:r>
            <w:proofErr w:type="spellStart"/>
            <w:r w:rsidRPr="00B276EC">
              <w:rPr>
                <w:rFonts w:ascii="Courier New" w:hAnsi="Courier New" w:cs="Courier New"/>
                <w:i/>
                <w:iCs/>
                <w:color w:val="408080"/>
                <w:sz w:val="20"/>
                <w:szCs w:val="20"/>
              </w:rPr>
              <w:t>rolling</w:t>
            </w:r>
            <w:proofErr w:type="spellEnd"/>
            <w:r w:rsidRPr="00B276EC">
              <w:rPr>
                <w:rFonts w:ascii="Courier New" w:hAnsi="Courier New" w:cs="Courier New"/>
                <w:i/>
                <w:iCs/>
                <w:color w:val="408080"/>
                <w:sz w:val="20"/>
                <w:szCs w:val="20"/>
              </w:rPr>
              <w:t xml:space="preserve"> window </w:t>
            </w:r>
            <w:proofErr w:type="spellStart"/>
            <w:r w:rsidRPr="00B276EC">
              <w:rPr>
                <w:rFonts w:ascii="Courier New" w:hAnsi="Courier New" w:cs="Courier New"/>
                <w:i/>
                <w:iCs/>
                <w:color w:val="408080"/>
                <w:sz w:val="20"/>
                <w:szCs w:val="20"/>
              </w:rPr>
              <w:t>size</w:t>
            </w:r>
            <w:proofErr w:type="spellEnd"/>
            <w:r w:rsidRPr="00B276EC">
              <w:rPr>
                <w:rFonts w:ascii="Courier New" w:hAnsi="Courier New" w:cs="Courier New"/>
                <w:i/>
                <w:iCs/>
                <w:color w:val="408080"/>
                <w:sz w:val="20"/>
                <w:szCs w:val="20"/>
              </w:rPr>
              <w:t xml:space="preserve"> + jedna za </w:t>
            </w:r>
            <w:proofErr w:type="spellStart"/>
            <w:r w:rsidRPr="00B276EC">
              <w:rPr>
                <w:rFonts w:ascii="Courier New" w:hAnsi="Courier New" w:cs="Courier New"/>
                <w:i/>
                <w:iCs/>
                <w:color w:val="408080"/>
                <w:sz w:val="20"/>
                <w:szCs w:val="20"/>
              </w:rPr>
              <w:t>smoothing</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factor</w:t>
            </w:r>
            <w:proofErr w:type="spellEnd"/>
          </w:p>
          <w:p w14:paraId="0311A51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Možete napraviti petlju ili nešto slično da ih pretražuje</w:t>
            </w:r>
          </w:p>
          <w:p w14:paraId="56F75F2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display(</w:t>
            </w:r>
            <w:proofErr w:type="spellStart"/>
            <w:r w:rsidRPr="00B276EC">
              <w:rPr>
                <w:rFonts w:ascii="Courier New" w:hAnsi="Courier New" w:cs="Courier New"/>
                <w:color w:val="333333"/>
                <w:sz w:val="20"/>
                <w:szCs w:val="20"/>
              </w:rPr>
              <w:t>optimization_params</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fft_dim</w:t>
            </w:r>
            <w:proofErr w:type="spellEnd"/>
            <w:r w:rsidRPr="00B276EC">
              <w:rPr>
                <w:rFonts w:ascii="Courier New" w:hAnsi="Courier New" w:cs="Courier New"/>
                <w:color w:val="333333"/>
                <w:sz w:val="20"/>
                <w:szCs w:val="20"/>
              </w:rPr>
              <w:t>]</w:t>
            </w:r>
            <w:r w:rsidRPr="00B276EC">
              <w:rPr>
                <w:rFonts w:ascii="Courier New" w:hAnsi="Courier New" w:cs="Courier New"/>
                <w:color w:val="666666"/>
                <w:sz w:val="20"/>
                <w:szCs w:val="20"/>
              </w:rPr>
              <w:t>.</w:t>
            </w:r>
            <w:proofErr w:type="spellStart"/>
            <w:r w:rsidRPr="00B276EC">
              <w:rPr>
                <w:rFonts w:ascii="Courier New" w:hAnsi="Courier New" w:cs="Courier New"/>
                <w:color w:val="333333"/>
                <w:sz w:val="20"/>
                <w:szCs w:val="20"/>
              </w:rPr>
              <w:t>shape</w:t>
            </w:r>
            <w:proofErr w:type="spellEnd"/>
            <w:r w:rsidRPr="00B276EC">
              <w:rPr>
                <w:rFonts w:ascii="Courier New" w:hAnsi="Courier New" w:cs="Courier New"/>
                <w:color w:val="333333"/>
                <w:sz w:val="20"/>
                <w:szCs w:val="20"/>
              </w:rPr>
              <w:t>)</w:t>
            </w:r>
          </w:p>
          <w:p w14:paraId="6B099E4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display(</w:t>
            </w:r>
            <w:proofErr w:type="spellStart"/>
            <w:r w:rsidRPr="00B276EC">
              <w:rPr>
                <w:rFonts w:ascii="Courier New" w:hAnsi="Courier New" w:cs="Courier New"/>
                <w:color w:val="333333"/>
                <w:sz w:val="20"/>
                <w:szCs w:val="20"/>
              </w:rPr>
              <w:t>optimization_params</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fft_dim</w:t>
            </w:r>
            <w:proofErr w:type="spellEnd"/>
            <w:r w:rsidRPr="00B276EC">
              <w:rPr>
                <w:rFonts w:ascii="Courier New" w:hAnsi="Courier New" w:cs="Courier New"/>
                <w:color w:val="333333"/>
                <w:sz w:val="20"/>
                <w:szCs w:val="20"/>
              </w:rPr>
              <w:t>])</w:t>
            </w:r>
          </w:p>
          <w:p w14:paraId="6B08FA9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display(</w:t>
            </w:r>
            <w:proofErr w:type="spellStart"/>
            <w:r w:rsidRPr="00B276EC">
              <w:rPr>
                <w:rFonts w:ascii="Courier New" w:hAnsi="Courier New" w:cs="Courier New"/>
                <w:color w:val="333333"/>
                <w:sz w:val="20"/>
                <w:szCs w:val="20"/>
              </w:rPr>
              <w:t>optimization_params</w:t>
            </w:r>
            <w:proofErr w:type="spellEnd"/>
            <w:r w:rsidRPr="00B276EC">
              <w:rPr>
                <w:rFonts w:ascii="Courier New" w:hAnsi="Courier New" w:cs="Courier New"/>
                <w:color w:val="333333"/>
                <w:sz w:val="20"/>
                <w:szCs w:val="20"/>
              </w:rPr>
              <w:t>[fft_dim</w:t>
            </w:r>
            <w:r w:rsidRPr="00B276EC">
              <w:rPr>
                <w:rFonts w:ascii="Courier New" w:hAnsi="Courier New" w:cs="Courier New"/>
                <w:color w:val="666666"/>
                <w:sz w:val="20"/>
                <w:szCs w:val="20"/>
              </w:rPr>
              <w:t>+1</w:t>
            </w:r>
            <w:r w:rsidRPr="00B276EC">
              <w:rPr>
                <w:rFonts w:ascii="Courier New" w:hAnsi="Courier New" w:cs="Courier New"/>
                <w:color w:val="333333"/>
                <w:sz w:val="20"/>
                <w:szCs w:val="20"/>
              </w:rPr>
              <w:t>])</w:t>
            </w:r>
          </w:p>
        </w:tc>
      </w:tr>
    </w:tbl>
    <w:p w14:paraId="6F957CC8" w14:textId="309B1B33" w:rsidR="00B276EC" w:rsidRDefault="00B276EC">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77"/>
      </w:tblGrid>
      <w:tr w:rsidR="00B276EC" w:rsidRPr="00B276EC" w14:paraId="632FCC04" w14:textId="77777777" w:rsidTr="00B276EC">
        <w:trPr>
          <w:tblCellSpacing w:w="15" w:type="dxa"/>
        </w:trPr>
        <w:tc>
          <w:tcPr>
            <w:tcW w:w="0" w:type="auto"/>
            <w:vAlign w:val="center"/>
            <w:hideMark/>
          </w:tcPr>
          <w:p w14:paraId="3DF2271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w:t>
            </w:r>
          </w:p>
          <w:p w14:paraId="0DD2C4D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w:t>
            </w:r>
          </w:p>
          <w:p w14:paraId="69D584D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w:t>
            </w:r>
          </w:p>
        </w:tc>
        <w:tc>
          <w:tcPr>
            <w:tcW w:w="0" w:type="auto"/>
            <w:vAlign w:val="center"/>
            <w:hideMark/>
          </w:tcPr>
          <w:p w14:paraId="3F5693D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display(</w:t>
            </w:r>
            <w:proofErr w:type="spellStart"/>
            <w:r w:rsidRPr="00B276EC">
              <w:rPr>
                <w:rFonts w:ascii="Courier New" w:hAnsi="Courier New" w:cs="Courier New"/>
                <w:color w:val="333333"/>
                <w:sz w:val="20"/>
                <w:szCs w:val="20"/>
              </w:rPr>
              <w:t>time_dat</w:t>
            </w:r>
            <w:r w:rsidRPr="00B276EC">
              <w:rPr>
                <w:rFonts w:ascii="Courier New" w:hAnsi="Courier New" w:cs="Courier New"/>
                <w:color w:val="666666"/>
                <w:sz w:val="20"/>
                <w:szCs w:val="20"/>
              </w:rPr>
              <w:t>.</w:t>
            </w:r>
            <w:r w:rsidRPr="00B276EC">
              <w:rPr>
                <w:rFonts w:ascii="Courier New" w:hAnsi="Courier New" w:cs="Courier New"/>
                <w:color w:val="333333"/>
                <w:sz w:val="20"/>
                <w:szCs w:val="20"/>
              </w:rPr>
              <w:t>ravel</w:t>
            </w:r>
            <w:proofErr w:type="spellEnd"/>
            <w:r w:rsidRPr="00B276EC">
              <w:rPr>
                <w:rFonts w:ascii="Courier New" w:hAnsi="Courier New" w:cs="Courier New"/>
                <w:color w:val="333333"/>
                <w:sz w:val="20"/>
                <w:szCs w:val="20"/>
              </w:rPr>
              <w:t>()[rolling_window_size</w:t>
            </w:r>
            <w:r w:rsidRPr="00B276EC">
              <w:rPr>
                <w:rFonts w:ascii="Courier New" w:hAnsi="Courier New" w:cs="Courier New"/>
                <w:color w:val="666666"/>
                <w:sz w:val="20"/>
                <w:szCs w:val="20"/>
              </w:rPr>
              <w:t>-1</w:t>
            </w:r>
            <w:r w:rsidRPr="00B276EC">
              <w:rPr>
                <w:rFonts w:ascii="Courier New" w:hAnsi="Courier New" w:cs="Courier New"/>
                <w:color w:val="333333"/>
                <w:sz w:val="20"/>
                <w:szCs w:val="20"/>
              </w:rPr>
              <w:t>:]</w:t>
            </w:r>
            <w:r w:rsidRPr="00B276EC">
              <w:rPr>
                <w:rFonts w:ascii="Courier New" w:hAnsi="Courier New" w:cs="Courier New"/>
                <w:color w:val="666666"/>
                <w:sz w:val="20"/>
                <w:szCs w:val="20"/>
              </w:rPr>
              <w:t>.</w:t>
            </w:r>
            <w:proofErr w:type="spellStart"/>
            <w:r w:rsidRPr="00B276EC">
              <w:rPr>
                <w:rFonts w:ascii="Courier New" w:hAnsi="Courier New" w:cs="Courier New"/>
                <w:color w:val="333333"/>
                <w:sz w:val="20"/>
                <w:szCs w:val="20"/>
              </w:rPr>
              <w:t>shape</w:t>
            </w:r>
            <w:proofErr w:type="spellEnd"/>
            <w:r w:rsidRPr="00B276EC">
              <w:rPr>
                <w:rFonts w:ascii="Courier New" w:hAnsi="Courier New" w:cs="Courier New"/>
                <w:color w:val="333333"/>
                <w:sz w:val="20"/>
                <w:szCs w:val="20"/>
              </w:rPr>
              <w:t>)</w:t>
            </w:r>
          </w:p>
          <w:p w14:paraId="777331A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display(</w:t>
            </w:r>
            <w:proofErr w:type="spellStart"/>
            <w:r w:rsidRPr="00B276EC">
              <w:rPr>
                <w:rFonts w:ascii="Courier New" w:hAnsi="Courier New" w:cs="Courier New"/>
                <w:color w:val="333333"/>
                <w:sz w:val="20"/>
                <w:szCs w:val="20"/>
              </w:rPr>
              <w:t>emg_ema</w:t>
            </w:r>
            <w:r w:rsidRPr="00B276EC">
              <w:rPr>
                <w:rFonts w:ascii="Courier New" w:hAnsi="Courier New" w:cs="Courier New"/>
                <w:color w:val="666666"/>
                <w:sz w:val="20"/>
                <w:szCs w:val="20"/>
              </w:rPr>
              <w:t>.</w:t>
            </w:r>
            <w:r w:rsidRPr="00B276EC">
              <w:rPr>
                <w:rFonts w:ascii="Courier New" w:hAnsi="Courier New" w:cs="Courier New"/>
                <w:color w:val="333333"/>
                <w:sz w:val="20"/>
                <w:szCs w:val="20"/>
              </w:rPr>
              <w:t>shape</w:t>
            </w:r>
            <w:proofErr w:type="spellEnd"/>
            <w:r w:rsidRPr="00B276EC">
              <w:rPr>
                <w:rFonts w:ascii="Courier New" w:hAnsi="Courier New" w:cs="Courier New"/>
                <w:color w:val="333333"/>
                <w:sz w:val="20"/>
                <w:szCs w:val="20"/>
              </w:rPr>
              <w:t>)</w:t>
            </w:r>
          </w:p>
          <w:p w14:paraId="19444ECD"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display(</w:t>
            </w:r>
            <w:proofErr w:type="spellStart"/>
            <w:r w:rsidRPr="00B276EC">
              <w:rPr>
                <w:rFonts w:ascii="Courier New" w:hAnsi="Courier New" w:cs="Courier New"/>
                <w:color w:val="333333"/>
                <w:sz w:val="20"/>
                <w:szCs w:val="20"/>
              </w:rPr>
              <w:t>grip_dat</w:t>
            </w:r>
            <w:r w:rsidRPr="00B276EC">
              <w:rPr>
                <w:rFonts w:ascii="Courier New" w:hAnsi="Courier New" w:cs="Courier New"/>
                <w:color w:val="666666"/>
                <w:sz w:val="20"/>
                <w:szCs w:val="20"/>
              </w:rPr>
              <w:t>.</w:t>
            </w:r>
            <w:r w:rsidRPr="00B276EC">
              <w:rPr>
                <w:rFonts w:ascii="Courier New" w:hAnsi="Courier New" w:cs="Courier New"/>
                <w:color w:val="333333"/>
                <w:sz w:val="20"/>
                <w:szCs w:val="20"/>
              </w:rPr>
              <w:t>ravel</w:t>
            </w:r>
            <w:proofErr w:type="spellEnd"/>
            <w:r w:rsidRPr="00B276EC">
              <w:rPr>
                <w:rFonts w:ascii="Courier New" w:hAnsi="Courier New" w:cs="Courier New"/>
                <w:color w:val="333333"/>
                <w:sz w:val="20"/>
                <w:szCs w:val="20"/>
              </w:rPr>
              <w:t>()[rolling_window_size</w:t>
            </w:r>
            <w:r w:rsidRPr="00B276EC">
              <w:rPr>
                <w:rFonts w:ascii="Courier New" w:hAnsi="Courier New" w:cs="Courier New"/>
                <w:color w:val="666666"/>
                <w:sz w:val="20"/>
                <w:szCs w:val="20"/>
              </w:rPr>
              <w:t>-1</w:t>
            </w:r>
            <w:r w:rsidRPr="00B276EC">
              <w:rPr>
                <w:rFonts w:ascii="Courier New" w:hAnsi="Courier New" w:cs="Courier New"/>
                <w:color w:val="333333"/>
                <w:sz w:val="20"/>
                <w:szCs w:val="20"/>
              </w:rPr>
              <w:t>:]</w:t>
            </w:r>
            <w:r w:rsidRPr="00B276EC">
              <w:rPr>
                <w:rFonts w:ascii="Courier New" w:hAnsi="Courier New" w:cs="Courier New"/>
                <w:color w:val="666666"/>
                <w:sz w:val="20"/>
                <w:szCs w:val="20"/>
              </w:rPr>
              <w:t>.</w:t>
            </w:r>
            <w:proofErr w:type="spellStart"/>
            <w:r w:rsidRPr="00B276EC">
              <w:rPr>
                <w:rFonts w:ascii="Courier New" w:hAnsi="Courier New" w:cs="Courier New"/>
                <w:color w:val="333333"/>
                <w:sz w:val="20"/>
                <w:szCs w:val="20"/>
              </w:rPr>
              <w:t>shape</w:t>
            </w:r>
            <w:proofErr w:type="spellEnd"/>
            <w:r w:rsidRPr="00B276EC">
              <w:rPr>
                <w:rFonts w:ascii="Courier New" w:hAnsi="Courier New" w:cs="Courier New"/>
                <w:color w:val="333333"/>
                <w:sz w:val="20"/>
                <w:szCs w:val="20"/>
              </w:rPr>
              <w:t>)</w:t>
            </w:r>
          </w:p>
          <w:p w14:paraId="6C8FC970" w14:textId="77777777" w:rsidR="00B276EC" w:rsidRPr="00B276EC" w:rsidRDefault="00B276EC" w:rsidP="00B276EC">
            <w:pPr>
              <w:spacing w:before="0" w:after="0" w:line="240" w:lineRule="auto"/>
              <w:jc w:val="left"/>
              <w:rPr>
                <w:color w:val="333333"/>
              </w:rPr>
            </w:pPr>
          </w:p>
        </w:tc>
      </w:tr>
    </w:tbl>
    <w:p w14:paraId="496F2EB9" w14:textId="392FB91E" w:rsidR="00B276EC" w:rsidRDefault="00B276EC">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B276EC" w:rsidRPr="00B276EC" w14:paraId="763EC0EF" w14:textId="77777777" w:rsidTr="00B276EC">
        <w:trPr>
          <w:tblCellSpacing w:w="15" w:type="dxa"/>
        </w:trPr>
        <w:tc>
          <w:tcPr>
            <w:tcW w:w="0" w:type="auto"/>
            <w:vAlign w:val="center"/>
            <w:hideMark/>
          </w:tcPr>
          <w:p w14:paraId="34C67E0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w:t>
            </w:r>
          </w:p>
          <w:p w14:paraId="3DDDF6F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2</w:t>
            </w:r>
          </w:p>
          <w:p w14:paraId="07571C9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3</w:t>
            </w:r>
          </w:p>
          <w:p w14:paraId="33F0D10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4</w:t>
            </w:r>
          </w:p>
        </w:tc>
        <w:tc>
          <w:tcPr>
            <w:tcW w:w="0" w:type="auto"/>
            <w:vAlign w:val="center"/>
            <w:hideMark/>
          </w:tcPr>
          <w:p w14:paraId="388FE34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grip_flat</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grip_dat</w:t>
            </w:r>
            <w:r w:rsidRPr="00B276EC">
              <w:rPr>
                <w:rFonts w:ascii="Courier New" w:hAnsi="Courier New" w:cs="Courier New"/>
                <w:color w:val="666666"/>
                <w:sz w:val="20"/>
                <w:szCs w:val="20"/>
              </w:rPr>
              <w:t>.</w:t>
            </w:r>
            <w:r w:rsidRPr="00B276EC">
              <w:rPr>
                <w:rFonts w:ascii="Courier New" w:hAnsi="Courier New" w:cs="Courier New"/>
                <w:color w:val="333333"/>
                <w:sz w:val="20"/>
                <w:szCs w:val="20"/>
              </w:rPr>
              <w:t>ravel</w:t>
            </w:r>
            <w:proofErr w:type="spellEnd"/>
            <w:r w:rsidRPr="00B276EC">
              <w:rPr>
                <w:rFonts w:ascii="Courier New" w:hAnsi="Courier New" w:cs="Courier New"/>
                <w:color w:val="333333"/>
                <w:sz w:val="20"/>
                <w:szCs w:val="20"/>
              </w:rPr>
              <w:t>()[rolling_window_size</w:t>
            </w:r>
            <w:r w:rsidRPr="00B276EC">
              <w:rPr>
                <w:rFonts w:ascii="Courier New" w:hAnsi="Courier New" w:cs="Courier New"/>
                <w:color w:val="666666"/>
                <w:sz w:val="20"/>
                <w:szCs w:val="20"/>
              </w:rPr>
              <w:t>-1</w:t>
            </w:r>
            <w:r w:rsidRPr="00B276EC">
              <w:rPr>
                <w:rFonts w:ascii="Courier New" w:hAnsi="Courier New" w:cs="Courier New"/>
                <w:color w:val="333333"/>
                <w:sz w:val="20"/>
                <w:szCs w:val="20"/>
              </w:rPr>
              <w:t>:]</w:t>
            </w:r>
          </w:p>
          <w:p w14:paraId="030E8CD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Demean</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signals</w:t>
            </w:r>
            <w:proofErr w:type="spellEnd"/>
            <w:r w:rsidRPr="00B276EC">
              <w:rPr>
                <w:rFonts w:ascii="Courier New" w:hAnsi="Courier New" w:cs="Courier New"/>
                <w:i/>
                <w:iCs/>
                <w:color w:val="408080"/>
                <w:sz w:val="20"/>
                <w:szCs w:val="20"/>
              </w:rPr>
              <w:t xml:space="preserve"> for </w:t>
            </w:r>
          </w:p>
          <w:p w14:paraId="603E8FA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emg_ema</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emg_ema</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emg_ema</w:t>
            </w:r>
            <w:r w:rsidRPr="00B276EC">
              <w:rPr>
                <w:rFonts w:ascii="Courier New" w:hAnsi="Courier New" w:cs="Courier New"/>
                <w:color w:val="666666"/>
                <w:sz w:val="20"/>
                <w:szCs w:val="20"/>
              </w:rPr>
              <w:t>.</w:t>
            </w:r>
            <w:r w:rsidRPr="00B276EC">
              <w:rPr>
                <w:rFonts w:ascii="Courier New" w:hAnsi="Courier New" w:cs="Courier New"/>
                <w:color w:val="333333"/>
                <w:sz w:val="20"/>
                <w:szCs w:val="20"/>
              </w:rPr>
              <w:t>mean</w:t>
            </w:r>
            <w:proofErr w:type="spellEnd"/>
            <w:r w:rsidRPr="00B276EC">
              <w:rPr>
                <w:rFonts w:ascii="Courier New" w:hAnsi="Courier New" w:cs="Courier New"/>
                <w:color w:val="333333"/>
                <w:sz w:val="20"/>
                <w:szCs w:val="20"/>
              </w:rPr>
              <w:t>()</w:t>
            </w:r>
          </w:p>
          <w:p w14:paraId="5B19578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grip_flat</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grip_flat</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grip_flat</w:t>
            </w:r>
            <w:r w:rsidRPr="00B276EC">
              <w:rPr>
                <w:rFonts w:ascii="Courier New" w:hAnsi="Courier New" w:cs="Courier New"/>
                <w:color w:val="666666"/>
                <w:sz w:val="20"/>
                <w:szCs w:val="20"/>
              </w:rPr>
              <w:t>.</w:t>
            </w:r>
            <w:r w:rsidRPr="00B276EC">
              <w:rPr>
                <w:rFonts w:ascii="Courier New" w:hAnsi="Courier New" w:cs="Courier New"/>
                <w:color w:val="333333"/>
                <w:sz w:val="20"/>
                <w:szCs w:val="20"/>
              </w:rPr>
              <w:t>mean</w:t>
            </w:r>
            <w:proofErr w:type="spellEnd"/>
            <w:r w:rsidRPr="00B276EC">
              <w:rPr>
                <w:rFonts w:ascii="Courier New" w:hAnsi="Courier New" w:cs="Courier New"/>
                <w:color w:val="333333"/>
                <w:sz w:val="20"/>
                <w:szCs w:val="20"/>
              </w:rPr>
              <w:t>()</w:t>
            </w:r>
          </w:p>
        </w:tc>
      </w:tr>
    </w:tbl>
    <w:p w14:paraId="76DD90A8" w14:textId="1C2FDF51" w:rsidR="00B276EC" w:rsidRDefault="00B276EC">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710"/>
      </w:tblGrid>
      <w:tr w:rsidR="00B276EC" w:rsidRPr="00B276EC" w14:paraId="054807EC" w14:textId="77777777" w:rsidTr="00B276EC">
        <w:trPr>
          <w:tblCellSpacing w:w="15" w:type="dxa"/>
        </w:trPr>
        <w:tc>
          <w:tcPr>
            <w:tcW w:w="0" w:type="auto"/>
            <w:vAlign w:val="center"/>
            <w:hideMark/>
          </w:tcPr>
          <w:p w14:paraId="07C243DF"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w:t>
            </w:r>
          </w:p>
          <w:p w14:paraId="42B276C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2</w:t>
            </w:r>
          </w:p>
          <w:p w14:paraId="5382EBE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3</w:t>
            </w:r>
          </w:p>
          <w:p w14:paraId="60A01D2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4</w:t>
            </w:r>
          </w:p>
          <w:p w14:paraId="798B827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5</w:t>
            </w:r>
          </w:p>
          <w:p w14:paraId="7819D20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6</w:t>
            </w:r>
          </w:p>
          <w:p w14:paraId="119AF72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7</w:t>
            </w:r>
          </w:p>
          <w:p w14:paraId="0107D428"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8</w:t>
            </w:r>
          </w:p>
          <w:p w14:paraId="2462BF3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9</w:t>
            </w:r>
          </w:p>
          <w:p w14:paraId="7B4ECC7D"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10</w:t>
            </w:r>
          </w:p>
          <w:p w14:paraId="1907DA8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11</w:t>
            </w:r>
          </w:p>
          <w:p w14:paraId="5D561EC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12</w:t>
            </w:r>
          </w:p>
          <w:p w14:paraId="4BE71CD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13</w:t>
            </w:r>
          </w:p>
          <w:p w14:paraId="7C4B5E6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14</w:t>
            </w:r>
          </w:p>
          <w:p w14:paraId="72720CA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15</w:t>
            </w:r>
          </w:p>
          <w:p w14:paraId="1C5D58F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16</w:t>
            </w:r>
          </w:p>
        </w:tc>
        <w:tc>
          <w:tcPr>
            <w:tcW w:w="0" w:type="auto"/>
            <w:vAlign w:val="center"/>
            <w:hideMark/>
          </w:tcPr>
          <w:p w14:paraId="4429AE0D"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corr_ema</w:t>
            </w:r>
            <w:proofErr w:type="spellEnd"/>
            <w:r w:rsidRPr="00B276EC">
              <w:rPr>
                <w:rFonts w:ascii="Courier New" w:hAnsi="Courier New" w:cs="Courier New"/>
                <w:i/>
                <w:iCs/>
                <w:color w:val="408080"/>
                <w:sz w:val="20"/>
                <w:szCs w:val="20"/>
              </w:rPr>
              <w:t xml:space="preserve"> = </w:t>
            </w:r>
            <w:proofErr w:type="spellStart"/>
            <w:r w:rsidRPr="00B276EC">
              <w:rPr>
                <w:rFonts w:ascii="Courier New" w:hAnsi="Courier New" w:cs="Courier New"/>
                <w:i/>
                <w:iCs/>
                <w:color w:val="408080"/>
                <w:sz w:val="20"/>
                <w:szCs w:val="20"/>
              </w:rPr>
              <w:t>scipy.signal.correlate</w:t>
            </w:r>
            <w:proofErr w:type="spellEnd"/>
            <w:r w:rsidRPr="00B276EC">
              <w:rPr>
                <w:rFonts w:ascii="Courier New" w:hAnsi="Courier New" w:cs="Courier New"/>
                <w:i/>
                <w:iCs/>
                <w:color w:val="408080"/>
                <w:sz w:val="20"/>
                <w:szCs w:val="20"/>
              </w:rPr>
              <w:t>(</w:t>
            </w:r>
            <w:proofErr w:type="spellStart"/>
            <w:r w:rsidRPr="00B276EC">
              <w:rPr>
                <w:rFonts w:ascii="Courier New" w:hAnsi="Courier New" w:cs="Courier New"/>
                <w:i/>
                <w:iCs/>
                <w:color w:val="408080"/>
                <w:sz w:val="20"/>
                <w:szCs w:val="20"/>
              </w:rPr>
              <w:t>emg_ema</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grip_flat</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method</w:t>
            </w:r>
            <w:proofErr w:type="spellEnd"/>
            <w:r w:rsidRPr="00B276EC">
              <w:rPr>
                <w:rFonts w:ascii="Courier New" w:hAnsi="Courier New" w:cs="Courier New"/>
                <w:i/>
                <w:iCs/>
                <w:color w:val="408080"/>
                <w:sz w:val="20"/>
                <w:szCs w:val="20"/>
              </w:rPr>
              <w:t>='</w:t>
            </w:r>
            <w:proofErr w:type="spellStart"/>
            <w:r w:rsidRPr="00B276EC">
              <w:rPr>
                <w:rFonts w:ascii="Courier New" w:hAnsi="Courier New" w:cs="Courier New"/>
                <w:i/>
                <w:iCs/>
                <w:color w:val="408080"/>
                <w:sz w:val="20"/>
                <w:szCs w:val="20"/>
              </w:rPr>
              <w:t>fft</w:t>
            </w:r>
            <w:proofErr w:type="spellEnd"/>
            <w:r w:rsidRPr="00B276EC">
              <w:rPr>
                <w:rFonts w:ascii="Courier New" w:hAnsi="Courier New" w:cs="Courier New"/>
                <w:i/>
                <w:iCs/>
                <w:color w:val="408080"/>
                <w:sz w:val="20"/>
                <w:szCs w:val="20"/>
              </w:rPr>
              <w:t>', mode='</w:t>
            </w:r>
            <w:proofErr w:type="spellStart"/>
            <w:r w:rsidRPr="00B276EC">
              <w:rPr>
                <w:rFonts w:ascii="Courier New" w:hAnsi="Courier New" w:cs="Courier New"/>
                <w:i/>
                <w:iCs/>
                <w:color w:val="408080"/>
                <w:sz w:val="20"/>
                <w:szCs w:val="20"/>
              </w:rPr>
              <w:t>full</w:t>
            </w:r>
            <w:proofErr w:type="spellEnd"/>
            <w:r w:rsidRPr="00B276EC">
              <w:rPr>
                <w:rFonts w:ascii="Courier New" w:hAnsi="Courier New" w:cs="Courier New"/>
                <w:i/>
                <w:iCs/>
                <w:color w:val="408080"/>
                <w:sz w:val="20"/>
                <w:szCs w:val="20"/>
              </w:rPr>
              <w:t>')</w:t>
            </w:r>
          </w:p>
          <w:p w14:paraId="0E0711C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display(</w:t>
            </w:r>
            <w:proofErr w:type="spellStart"/>
            <w:r w:rsidRPr="00B276EC">
              <w:rPr>
                <w:rFonts w:ascii="Courier New" w:hAnsi="Courier New" w:cs="Courier New"/>
                <w:i/>
                <w:iCs/>
                <w:color w:val="408080"/>
                <w:sz w:val="20"/>
                <w:szCs w:val="20"/>
              </w:rPr>
              <w:t>corr_ema</w:t>
            </w:r>
            <w:proofErr w:type="spellEnd"/>
            <w:r w:rsidRPr="00B276EC">
              <w:rPr>
                <w:rFonts w:ascii="Courier New" w:hAnsi="Courier New" w:cs="Courier New"/>
                <w:i/>
                <w:iCs/>
                <w:color w:val="408080"/>
                <w:sz w:val="20"/>
                <w:szCs w:val="20"/>
              </w:rPr>
              <w:t>)</w:t>
            </w:r>
          </w:p>
          <w:p w14:paraId="4041A5BB"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corr_ema</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scipy</w:t>
            </w:r>
            <w:r w:rsidRPr="00B276EC">
              <w:rPr>
                <w:rFonts w:ascii="Courier New" w:hAnsi="Courier New" w:cs="Courier New"/>
                <w:color w:val="666666"/>
                <w:sz w:val="20"/>
                <w:szCs w:val="20"/>
              </w:rPr>
              <w:t>.</w:t>
            </w:r>
            <w:r w:rsidRPr="00B276EC">
              <w:rPr>
                <w:rFonts w:ascii="Courier New" w:hAnsi="Courier New" w:cs="Courier New"/>
                <w:color w:val="333333"/>
                <w:sz w:val="20"/>
                <w:szCs w:val="20"/>
              </w:rPr>
              <w:t>signal</w:t>
            </w:r>
            <w:r w:rsidRPr="00B276EC">
              <w:rPr>
                <w:rFonts w:ascii="Courier New" w:hAnsi="Courier New" w:cs="Courier New"/>
                <w:color w:val="666666"/>
                <w:sz w:val="20"/>
                <w:szCs w:val="20"/>
              </w:rPr>
              <w:t>.</w:t>
            </w:r>
            <w:r w:rsidRPr="00B276EC">
              <w:rPr>
                <w:rFonts w:ascii="Courier New" w:hAnsi="Courier New" w:cs="Courier New"/>
                <w:color w:val="333333"/>
                <w:sz w:val="20"/>
                <w:szCs w:val="20"/>
              </w:rPr>
              <w:t>fftconvolve</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emg_ema</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grip_flat</w:t>
            </w:r>
            <w:proofErr w:type="spellEnd"/>
            <w:r w:rsidRPr="00B276EC">
              <w:rPr>
                <w:rFonts w:ascii="Courier New" w:hAnsi="Courier New" w:cs="Courier New"/>
                <w:color w:val="333333"/>
                <w:sz w:val="20"/>
                <w:szCs w:val="20"/>
              </w:rPr>
              <w:t>[::</w:t>
            </w:r>
            <w:r w:rsidRPr="00B276EC">
              <w:rPr>
                <w:rFonts w:ascii="Courier New" w:hAnsi="Courier New" w:cs="Courier New"/>
                <w:color w:val="666666"/>
                <w:sz w:val="20"/>
                <w:szCs w:val="20"/>
              </w:rPr>
              <w:t>-1</w:t>
            </w:r>
            <w:r w:rsidRPr="00B276EC">
              <w:rPr>
                <w:rFonts w:ascii="Courier New" w:hAnsi="Courier New" w:cs="Courier New"/>
                <w:color w:val="333333"/>
                <w:sz w:val="20"/>
                <w:szCs w:val="20"/>
              </w:rPr>
              <w:t>], mode</w:t>
            </w:r>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full</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317FD7B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corr_ema</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008000"/>
                <w:sz w:val="20"/>
                <w:szCs w:val="20"/>
              </w:rPr>
              <w:t>len</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grip_flat</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emg_ema</w:t>
            </w:r>
            <w:r w:rsidRPr="00B276EC">
              <w:rPr>
                <w:rFonts w:ascii="Courier New" w:hAnsi="Courier New" w:cs="Courier New"/>
                <w:color w:val="666666"/>
                <w:sz w:val="20"/>
                <w:szCs w:val="20"/>
              </w:rPr>
              <w:t>.</w:t>
            </w:r>
            <w:r w:rsidRPr="00B276EC">
              <w:rPr>
                <w:rFonts w:ascii="Courier New" w:hAnsi="Courier New" w:cs="Courier New"/>
                <w:color w:val="333333"/>
                <w:sz w:val="20"/>
                <w:szCs w:val="20"/>
              </w:rPr>
              <w:t>std</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grip_flat</w:t>
            </w:r>
            <w:r w:rsidRPr="00B276EC">
              <w:rPr>
                <w:rFonts w:ascii="Courier New" w:hAnsi="Courier New" w:cs="Courier New"/>
                <w:color w:val="666666"/>
                <w:sz w:val="20"/>
                <w:szCs w:val="20"/>
              </w:rPr>
              <w:t>.</w:t>
            </w:r>
            <w:r w:rsidRPr="00B276EC">
              <w:rPr>
                <w:rFonts w:ascii="Courier New" w:hAnsi="Courier New" w:cs="Courier New"/>
                <w:color w:val="333333"/>
                <w:sz w:val="20"/>
                <w:szCs w:val="20"/>
              </w:rPr>
              <w:t>std</w:t>
            </w:r>
            <w:proofErr w:type="spellEnd"/>
            <w:r w:rsidRPr="00B276EC">
              <w:rPr>
                <w:rFonts w:ascii="Courier New" w:hAnsi="Courier New" w:cs="Courier New"/>
                <w:color w:val="333333"/>
                <w:sz w:val="20"/>
                <w:szCs w:val="20"/>
              </w:rPr>
              <w:t>())</w:t>
            </w:r>
          </w:p>
          <w:p w14:paraId="1084619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display(</w:t>
            </w:r>
            <w:proofErr w:type="spellStart"/>
            <w:r w:rsidRPr="00B276EC">
              <w:rPr>
                <w:rFonts w:ascii="Courier New" w:hAnsi="Courier New" w:cs="Courier New"/>
                <w:i/>
                <w:iCs/>
                <w:color w:val="408080"/>
                <w:sz w:val="20"/>
                <w:szCs w:val="20"/>
              </w:rPr>
              <w:t>corr_ema</w:t>
            </w:r>
            <w:proofErr w:type="spellEnd"/>
            <w:r w:rsidRPr="00B276EC">
              <w:rPr>
                <w:rFonts w:ascii="Courier New" w:hAnsi="Courier New" w:cs="Courier New"/>
                <w:i/>
                <w:iCs/>
                <w:color w:val="408080"/>
                <w:sz w:val="20"/>
                <w:szCs w:val="20"/>
              </w:rPr>
              <w:t>)</w:t>
            </w:r>
          </w:p>
          <w:p w14:paraId="41A01E2B"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lags</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scipy</w:t>
            </w:r>
            <w:r w:rsidRPr="00B276EC">
              <w:rPr>
                <w:rFonts w:ascii="Courier New" w:hAnsi="Courier New" w:cs="Courier New"/>
                <w:color w:val="666666"/>
                <w:sz w:val="20"/>
                <w:szCs w:val="20"/>
              </w:rPr>
              <w:t>.</w:t>
            </w:r>
            <w:r w:rsidRPr="00B276EC">
              <w:rPr>
                <w:rFonts w:ascii="Courier New" w:hAnsi="Courier New" w:cs="Courier New"/>
                <w:color w:val="333333"/>
                <w:sz w:val="20"/>
                <w:szCs w:val="20"/>
              </w:rPr>
              <w:t>signal</w:t>
            </w:r>
            <w:r w:rsidRPr="00B276EC">
              <w:rPr>
                <w:rFonts w:ascii="Courier New" w:hAnsi="Courier New" w:cs="Courier New"/>
                <w:color w:val="666666"/>
                <w:sz w:val="20"/>
                <w:szCs w:val="20"/>
              </w:rPr>
              <w:t>.</w:t>
            </w:r>
            <w:r w:rsidRPr="00B276EC">
              <w:rPr>
                <w:rFonts w:ascii="Courier New" w:hAnsi="Courier New" w:cs="Courier New"/>
                <w:color w:val="333333"/>
                <w:sz w:val="20"/>
                <w:szCs w:val="20"/>
              </w:rPr>
              <w:t>correlation_lags</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008000"/>
                <w:sz w:val="20"/>
                <w:szCs w:val="20"/>
              </w:rPr>
              <w:t>len</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emg_ema</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008000"/>
                <w:sz w:val="20"/>
                <w:szCs w:val="20"/>
              </w:rPr>
              <w:t>len</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grip_flat</w:t>
            </w:r>
            <w:proofErr w:type="spellEnd"/>
            <w:r w:rsidRPr="00B276EC">
              <w:rPr>
                <w:rFonts w:ascii="Courier New" w:hAnsi="Courier New" w:cs="Courier New"/>
                <w:color w:val="333333"/>
                <w:sz w:val="20"/>
                <w:szCs w:val="20"/>
              </w:rPr>
              <w:t>), mode</w:t>
            </w:r>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full</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36B2225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008000"/>
                <w:sz w:val="20"/>
                <w:szCs w:val="20"/>
              </w:rPr>
              <w:t>print</w:t>
            </w:r>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f</w:t>
            </w:r>
            <w:r w:rsidRPr="00B276EC">
              <w:rPr>
                <w:rFonts w:ascii="Courier New" w:hAnsi="Courier New" w:cs="Courier New"/>
                <w:color w:val="BA2121"/>
                <w:sz w:val="20"/>
                <w:szCs w:val="20"/>
              </w:rPr>
              <w:t>'EMA</w:t>
            </w:r>
            <w:proofErr w:type="spellEnd"/>
            <w:r w:rsidRPr="00B276EC">
              <w:rPr>
                <w:rFonts w:ascii="Courier New" w:hAnsi="Courier New" w:cs="Courier New"/>
                <w:color w:val="BA2121"/>
                <w:sz w:val="20"/>
                <w:szCs w:val="20"/>
              </w:rPr>
              <w:t xml:space="preserve"> - GRIP:'</w:t>
            </w:r>
            <w:r w:rsidRPr="00B276EC">
              <w:rPr>
                <w:rFonts w:ascii="Courier New" w:hAnsi="Courier New" w:cs="Courier New"/>
                <w:color w:val="333333"/>
                <w:sz w:val="20"/>
                <w:szCs w:val="20"/>
              </w:rPr>
              <w:t>)</w:t>
            </w:r>
          </w:p>
          <w:p w14:paraId="6ADBA7A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008000"/>
                <w:sz w:val="20"/>
                <w:szCs w:val="20"/>
              </w:rPr>
              <w:t>print</w:t>
            </w:r>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scipy</w:t>
            </w:r>
            <w:r w:rsidRPr="00B276EC">
              <w:rPr>
                <w:rFonts w:ascii="Courier New" w:hAnsi="Courier New" w:cs="Courier New"/>
                <w:color w:val="666666"/>
                <w:sz w:val="20"/>
                <w:szCs w:val="20"/>
              </w:rPr>
              <w:t>.</w:t>
            </w:r>
            <w:r w:rsidRPr="00B276EC">
              <w:rPr>
                <w:rFonts w:ascii="Courier New" w:hAnsi="Courier New" w:cs="Courier New"/>
                <w:color w:val="333333"/>
                <w:sz w:val="20"/>
                <w:szCs w:val="20"/>
              </w:rPr>
              <w:t>stats</w:t>
            </w:r>
            <w:r w:rsidRPr="00B276EC">
              <w:rPr>
                <w:rFonts w:ascii="Courier New" w:hAnsi="Courier New" w:cs="Courier New"/>
                <w:color w:val="666666"/>
                <w:sz w:val="20"/>
                <w:szCs w:val="20"/>
              </w:rPr>
              <w:t>.</w:t>
            </w:r>
            <w:r w:rsidRPr="00B276EC">
              <w:rPr>
                <w:rFonts w:ascii="Courier New" w:hAnsi="Courier New" w:cs="Courier New"/>
                <w:color w:val="333333"/>
                <w:sz w:val="20"/>
                <w:szCs w:val="20"/>
              </w:rPr>
              <w:t>pearsonr</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emg_ema</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grip_flat</w:t>
            </w:r>
            <w:proofErr w:type="spellEnd"/>
            <w:r w:rsidRPr="00B276EC">
              <w:rPr>
                <w:rFonts w:ascii="Courier New" w:hAnsi="Courier New" w:cs="Courier New"/>
                <w:color w:val="333333"/>
                <w:sz w:val="20"/>
                <w:szCs w:val="20"/>
              </w:rPr>
              <w:t>)[</w:t>
            </w:r>
            <w:r w:rsidRPr="00B276EC">
              <w:rPr>
                <w:rFonts w:ascii="Courier New" w:hAnsi="Courier New" w:cs="Courier New"/>
                <w:color w:val="666666"/>
                <w:sz w:val="20"/>
                <w:szCs w:val="20"/>
              </w:rPr>
              <w:t>0</w:t>
            </w:r>
            <w:r w:rsidRPr="00B276EC">
              <w:rPr>
                <w:rFonts w:ascii="Courier New" w:hAnsi="Courier New" w:cs="Courier New"/>
                <w:color w:val="333333"/>
                <w:sz w:val="20"/>
                <w:szCs w:val="20"/>
              </w:rPr>
              <w:t>])</w:t>
            </w:r>
          </w:p>
          <w:p w14:paraId="07BBF29D"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max_corr_lag_ema</w:t>
            </w:r>
            <w:proofErr w:type="spellEnd"/>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lags</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np</w:t>
            </w:r>
            <w:r w:rsidRPr="00B276EC">
              <w:rPr>
                <w:rFonts w:ascii="Courier New" w:hAnsi="Courier New" w:cs="Courier New"/>
                <w:color w:val="666666"/>
                <w:sz w:val="20"/>
                <w:szCs w:val="20"/>
              </w:rPr>
              <w:t>.</w:t>
            </w:r>
            <w:r w:rsidRPr="00B276EC">
              <w:rPr>
                <w:rFonts w:ascii="Courier New" w:hAnsi="Courier New" w:cs="Courier New"/>
                <w:color w:val="333333"/>
                <w:sz w:val="20"/>
                <w:szCs w:val="20"/>
              </w:rPr>
              <w:t>argmax</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np</w:t>
            </w:r>
            <w:r w:rsidRPr="00B276EC">
              <w:rPr>
                <w:rFonts w:ascii="Courier New" w:hAnsi="Courier New" w:cs="Courier New"/>
                <w:color w:val="666666"/>
                <w:sz w:val="20"/>
                <w:szCs w:val="20"/>
              </w:rPr>
              <w:t>.</w:t>
            </w:r>
            <w:r w:rsidRPr="00B276EC">
              <w:rPr>
                <w:rFonts w:ascii="Courier New" w:hAnsi="Courier New" w:cs="Courier New"/>
                <w:color w:val="333333"/>
                <w:sz w:val="20"/>
                <w:szCs w:val="20"/>
              </w:rPr>
              <w:t>abs</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corr_ema</w:t>
            </w:r>
            <w:proofErr w:type="spellEnd"/>
            <w:r w:rsidRPr="00B276EC">
              <w:rPr>
                <w:rFonts w:ascii="Courier New" w:hAnsi="Courier New" w:cs="Courier New"/>
                <w:color w:val="333333"/>
                <w:sz w:val="20"/>
                <w:szCs w:val="20"/>
              </w:rPr>
              <w:t>))]</w:t>
            </w:r>
          </w:p>
          <w:p w14:paraId="50571A0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008000"/>
                <w:sz w:val="20"/>
                <w:szCs w:val="20"/>
              </w:rPr>
              <w:t>print</w:t>
            </w:r>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f</w:t>
            </w:r>
            <w:r w:rsidRPr="00B276EC">
              <w:rPr>
                <w:rFonts w:ascii="Courier New" w:hAnsi="Courier New" w:cs="Courier New"/>
                <w:color w:val="BA2121"/>
                <w:sz w:val="20"/>
                <w:szCs w:val="20"/>
              </w:rPr>
              <w:t>'EMA</w:t>
            </w:r>
            <w:proofErr w:type="spellEnd"/>
            <w:r w:rsidRPr="00B276EC">
              <w:rPr>
                <w:rFonts w:ascii="Courier New" w:hAnsi="Courier New" w:cs="Courier New"/>
                <w:color w:val="BA2121"/>
                <w:sz w:val="20"/>
                <w:szCs w:val="20"/>
              </w:rPr>
              <w:t xml:space="preserve"> -&gt; </w:t>
            </w:r>
            <w:proofErr w:type="spellStart"/>
            <w:r w:rsidRPr="00B276EC">
              <w:rPr>
                <w:rFonts w:ascii="Courier New" w:hAnsi="Courier New" w:cs="Courier New"/>
                <w:color w:val="BA2121"/>
                <w:sz w:val="20"/>
                <w:szCs w:val="20"/>
              </w:rPr>
              <w:t>Corr</w:t>
            </w:r>
            <w:proofErr w:type="spellEnd"/>
            <w:r w:rsidRPr="00B276EC">
              <w:rPr>
                <w:rFonts w:ascii="Courier New" w:hAnsi="Courier New" w:cs="Courier New"/>
                <w:color w:val="BA2121"/>
                <w:sz w:val="20"/>
                <w:szCs w:val="20"/>
              </w:rPr>
              <w:t xml:space="preserve"> at 0 </w:t>
            </w:r>
            <w:proofErr w:type="spellStart"/>
            <w:r w:rsidRPr="00B276EC">
              <w:rPr>
                <w:rFonts w:ascii="Courier New" w:hAnsi="Courier New" w:cs="Courier New"/>
                <w:color w:val="BA2121"/>
                <w:sz w:val="20"/>
                <w:szCs w:val="20"/>
              </w:rPr>
              <w:t>lag</w:t>
            </w:r>
            <w:proofErr w:type="spellEnd"/>
            <w:r w:rsidRPr="00B276EC">
              <w:rPr>
                <w:rFonts w:ascii="Courier New" w:hAnsi="Courier New" w:cs="Courier New"/>
                <w:color w:val="BA2121"/>
                <w:sz w:val="20"/>
                <w:szCs w:val="20"/>
              </w:rPr>
              <w:t>: {</w:t>
            </w:r>
            <w:proofErr w:type="spellStart"/>
            <w:r w:rsidRPr="00B276EC">
              <w:rPr>
                <w:rFonts w:ascii="Courier New" w:hAnsi="Courier New" w:cs="Courier New"/>
                <w:color w:val="BA2121"/>
                <w:sz w:val="20"/>
                <w:szCs w:val="20"/>
              </w:rPr>
              <w:t>corr_ema</w:t>
            </w:r>
            <w:proofErr w:type="spellEnd"/>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lags</w:t>
            </w:r>
            <w:proofErr w:type="spellEnd"/>
            <w:r w:rsidRPr="00B276EC">
              <w:rPr>
                <w:rFonts w:ascii="Courier New" w:hAnsi="Courier New" w:cs="Courier New"/>
                <w:color w:val="BA2121"/>
                <w:sz w:val="20"/>
                <w:szCs w:val="20"/>
              </w:rPr>
              <w:t xml:space="preserve"> == 0]}'</w:t>
            </w:r>
            <w:r w:rsidRPr="00B276EC">
              <w:rPr>
                <w:rFonts w:ascii="Courier New" w:hAnsi="Courier New" w:cs="Courier New"/>
                <w:color w:val="333333"/>
                <w:sz w:val="20"/>
                <w:szCs w:val="20"/>
              </w:rPr>
              <w:t>)</w:t>
            </w:r>
          </w:p>
          <w:p w14:paraId="388E195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008000"/>
                <w:sz w:val="20"/>
                <w:szCs w:val="20"/>
              </w:rPr>
              <w:t>print</w:t>
            </w:r>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f</w:t>
            </w:r>
            <w:r w:rsidRPr="00B276EC">
              <w:rPr>
                <w:rFonts w:ascii="Courier New" w:hAnsi="Courier New" w:cs="Courier New"/>
                <w:color w:val="BA2121"/>
                <w:sz w:val="20"/>
                <w:szCs w:val="20"/>
              </w:rPr>
              <w:t>'EMA</w:t>
            </w:r>
            <w:proofErr w:type="spellEnd"/>
            <w:r w:rsidRPr="00B276EC">
              <w:rPr>
                <w:rFonts w:ascii="Courier New" w:hAnsi="Courier New" w:cs="Courier New"/>
                <w:color w:val="BA2121"/>
                <w:sz w:val="20"/>
                <w:szCs w:val="20"/>
              </w:rPr>
              <w:t xml:space="preserve"> -&gt; Max </w:t>
            </w:r>
            <w:proofErr w:type="spellStart"/>
            <w:r w:rsidRPr="00B276EC">
              <w:rPr>
                <w:rFonts w:ascii="Courier New" w:hAnsi="Courier New" w:cs="Courier New"/>
                <w:color w:val="BA2121"/>
                <w:sz w:val="20"/>
                <w:szCs w:val="20"/>
              </w:rPr>
              <w:t>corr</w:t>
            </w:r>
            <w:proofErr w:type="spellEnd"/>
            <w:r w:rsidRPr="00B276EC">
              <w:rPr>
                <w:rFonts w:ascii="Courier New" w:hAnsi="Courier New" w:cs="Courier New"/>
                <w:color w:val="BA2121"/>
                <w:sz w:val="20"/>
                <w:szCs w:val="20"/>
              </w:rPr>
              <w:t>: {</w:t>
            </w:r>
            <w:proofErr w:type="spellStart"/>
            <w:r w:rsidRPr="00B276EC">
              <w:rPr>
                <w:rFonts w:ascii="Courier New" w:hAnsi="Courier New" w:cs="Courier New"/>
                <w:color w:val="BA2121"/>
                <w:sz w:val="20"/>
                <w:szCs w:val="20"/>
              </w:rPr>
              <w:t>np.abs</w:t>
            </w:r>
            <w:proofErr w:type="spellEnd"/>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corr_ema</w:t>
            </w:r>
            <w:proofErr w:type="spellEnd"/>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max</w:t>
            </w:r>
            <w:proofErr w:type="spellEnd"/>
            <w:r w:rsidRPr="00B276EC">
              <w:rPr>
                <w:rFonts w:ascii="Courier New" w:hAnsi="Courier New" w:cs="Courier New"/>
                <w:color w:val="BA2121"/>
                <w:sz w:val="20"/>
                <w:szCs w:val="20"/>
              </w:rPr>
              <w:t xml:space="preserve">()}, </w:t>
            </w:r>
            <w:proofErr w:type="spellStart"/>
            <w:r w:rsidRPr="00B276EC">
              <w:rPr>
                <w:rFonts w:ascii="Courier New" w:hAnsi="Courier New" w:cs="Courier New"/>
                <w:color w:val="BA2121"/>
                <w:sz w:val="20"/>
                <w:szCs w:val="20"/>
              </w:rPr>
              <w:t>Lag</w:t>
            </w:r>
            <w:proofErr w:type="spellEnd"/>
            <w:r w:rsidRPr="00B276EC">
              <w:rPr>
                <w:rFonts w:ascii="Courier New" w:hAnsi="Courier New" w:cs="Courier New"/>
                <w:color w:val="BA2121"/>
                <w:sz w:val="20"/>
                <w:szCs w:val="20"/>
              </w:rPr>
              <w:t>: {</w:t>
            </w:r>
            <w:proofErr w:type="spellStart"/>
            <w:r w:rsidRPr="00B276EC">
              <w:rPr>
                <w:rFonts w:ascii="Courier New" w:hAnsi="Courier New" w:cs="Courier New"/>
                <w:color w:val="BA2121"/>
                <w:sz w:val="20"/>
                <w:szCs w:val="20"/>
              </w:rPr>
              <w:t>max_corr_lag_ema</w:t>
            </w:r>
            <w:proofErr w:type="spellEnd"/>
            <w:r w:rsidRPr="00B276EC">
              <w:rPr>
                <w:rFonts w:ascii="Courier New" w:hAnsi="Courier New" w:cs="Courier New"/>
                <w:color w:val="BA2121"/>
                <w:sz w:val="20"/>
                <w:szCs w:val="20"/>
              </w:rPr>
              <w:t xml:space="preserve">} </w:t>
            </w:r>
            <w:proofErr w:type="spellStart"/>
            <w:r w:rsidRPr="00B276EC">
              <w:rPr>
                <w:rFonts w:ascii="Courier New" w:hAnsi="Courier New" w:cs="Courier New"/>
                <w:color w:val="BA2121"/>
                <w:sz w:val="20"/>
                <w:szCs w:val="20"/>
              </w:rPr>
              <w:t>or</w:t>
            </w:r>
            <w:proofErr w:type="spellEnd"/>
            <w:r w:rsidRPr="00B276EC">
              <w:rPr>
                <w:rFonts w:ascii="Courier New" w:hAnsi="Courier New" w:cs="Courier New"/>
                <w:color w:val="BA2121"/>
                <w:sz w:val="20"/>
                <w:szCs w:val="20"/>
              </w:rPr>
              <w:t xml:space="preserve"> {</w:t>
            </w:r>
            <w:proofErr w:type="spellStart"/>
            <w:r w:rsidRPr="00B276EC">
              <w:rPr>
                <w:rFonts w:ascii="Courier New" w:hAnsi="Courier New" w:cs="Courier New"/>
                <w:color w:val="BA2121"/>
                <w:sz w:val="20"/>
                <w:szCs w:val="20"/>
              </w:rPr>
              <w:t>max_corr_lag_ema</w:t>
            </w:r>
            <w:proofErr w:type="spellEnd"/>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sampling_rate</w:t>
            </w:r>
            <w:proofErr w:type="spellEnd"/>
            <w:r w:rsidRPr="00B276EC">
              <w:rPr>
                <w:rFonts w:ascii="Courier New" w:hAnsi="Courier New" w:cs="Courier New"/>
                <w:color w:val="BA2121"/>
                <w:sz w:val="20"/>
                <w:szCs w:val="20"/>
              </w:rPr>
              <w:t xml:space="preserve">} </w:t>
            </w:r>
            <w:proofErr w:type="spellStart"/>
            <w:r w:rsidRPr="00B276EC">
              <w:rPr>
                <w:rFonts w:ascii="Courier New" w:hAnsi="Courier New" w:cs="Courier New"/>
                <w:color w:val="BA2121"/>
                <w:sz w:val="20"/>
                <w:szCs w:val="20"/>
              </w:rPr>
              <w:t>sec</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3E700609"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figure</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figsize</w:t>
            </w:r>
            <w:proofErr w:type="spellEnd"/>
            <w:r w:rsidRPr="00B276EC">
              <w:rPr>
                <w:rFonts w:ascii="Courier New" w:hAnsi="Courier New" w:cs="Courier New"/>
                <w:color w:val="666666"/>
                <w:sz w:val="20"/>
                <w:szCs w:val="20"/>
              </w:rPr>
              <w:t>=</w:t>
            </w:r>
            <w:r w:rsidRPr="00B276EC">
              <w:rPr>
                <w:rFonts w:ascii="Courier New" w:hAnsi="Courier New" w:cs="Courier New"/>
                <w:color w:val="333333"/>
                <w:sz w:val="20"/>
                <w:szCs w:val="20"/>
              </w:rPr>
              <w:t>(</w:t>
            </w:r>
            <w:r w:rsidRPr="00B276EC">
              <w:rPr>
                <w:rFonts w:ascii="Courier New" w:hAnsi="Courier New" w:cs="Courier New"/>
                <w:color w:val="666666"/>
                <w:sz w:val="20"/>
                <w:szCs w:val="20"/>
              </w:rPr>
              <w:t>8</w:t>
            </w:r>
            <w:r w:rsidRPr="00B276EC">
              <w:rPr>
                <w:rFonts w:ascii="Courier New" w:hAnsi="Courier New" w:cs="Courier New"/>
                <w:color w:val="333333"/>
                <w:sz w:val="20"/>
                <w:szCs w:val="20"/>
              </w:rPr>
              <w:t xml:space="preserve">, </w:t>
            </w:r>
            <w:r w:rsidRPr="00B276EC">
              <w:rPr>
                <w:rFonts w:ascii="Courier New" w:hAnsi="Courier New" w:cs="Courier New"/>
                <w:color w:val="666666"/>
                <w:sz w:val="20"/>
                <w:szCs w:val="20"/>
              </w:rPr>
              <w:t>6</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dpi</w:t>
            </w:r>
            <w:proofErr w:type="spellEnd"/>
            <w:r w:rsidRPr="00B276EC">
              <w:rPr>
                <w:rFonts w:ascii="Courier New" w:hAnsi="Courier New" w:cs="Courier New"/>
                <w:color w:val="666666"/>
                <w:sz w:val="20"/>
                <w:szCs w:val="20"/>
              </w:rPr>
              <w:t>=320</w:t>
            </w:r>
            <w:r w:rsidRPr="00B276EC">
              <w:rPr>
                <w:rFonts w:ascii="Courier New" w:hAnsi="Courier New" w:cs="Courier New"/>
                <w:color w:val="333333"/>
                <w:sz w:val="20"/>
                <w:szCs w:val="20"/>
              </w:rPr>
              <w:t>)</w:t>
            </w:r>
          </w:p>
          <w:p w14:paraId="6AA46DC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plot</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lags</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corr_ema</w:t>
            </w:r>
            <w:proofErr w:type="spellEnd"/>
            <w:r w:rsidRPr="00B276EC">
              <w:rPr>
                <w:rFonts w:ascii="Courier New" w:hAnsi="Courier New" w:cs="Courier New"/>
                <w:color w:val="333333"/>
                <w:sz w:val="20"/>
                <w:szCs w:val="20"/>
              </w:rPr>
              <w:t>)</w:t>
            </w:r>
          </w:p>
          <w:p w14:paraId="41140AFD"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legend</w:t>
            </w:r>
            <w:proofErr w:type="spellEnd"/>
            <w:r w:rsidRPr="00B276EC">
              <w:rPr>
                <w:rFonts w:ascii="Courier New" w:hAnsi="Courier New" w:cs="Courier New"/>
                <w:color w:val="333333"/>
                <w:sz w:val="20"/>
                <w:szCs w:val="20"/>
              </w:rPr>
              <w:t>([</w:t>
            </w:r>
            <w:r w:rsidRPr="00B276EC">
              <w:rPr>
                <w:rFonts w:ascii="Courier New" w:hAnsi="Courier New" w:cs="Courier New"/>
                <w:color w:val="BA2121"/>
                <w:sz w:val="20"/>
                <w:szCs w:val="20"/>
              </w:rPr>
              <w:t>'EMA - GRIP'</w:t>
            </w:r>
            <w:r w:rsidRPr="00B276EC">
              <w:rPr>
                <w:rFonts w:ascii="Courier New" w:hAnsi="Courier New" w:cs="Courier New"/>
                <w:color w:val="333333"/>
                <w:sz w:val="20"/>
                <w:szCs w:val="20"/>
              </w:rPr>
              <w:t>])</w:t>
            </w:r>
          </w:p>
          <w:p w14:paraId="38F65F62"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grid</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which</w:t>
            </w:r>
            <w:proofErr w:type="spellEnd"/>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both</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5EB5F36A"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plt</w:t>
            </w:r>
            <w:r w:rsidRPr="00B276EC">
              <w:rPr>
                <w:rFonts w:ascii="Courier New" w:hAnsi="Courier New" w:cs="Courier New"/>
                <w:color w:val="666666"/>
                <w:sz w:val="20"/>
                <w:szCs w:val="20"/>
              </w:rPr>
              <w:t>.</w:t>
            </w:r>
            <w:r w:rsidRPr="00B276EC">
              <w:rPr>
                <w:rFonts w:ascii="Courier New" w:hAnsi="Courier New" w:cs="Courier New"/>
                <w:color w:val="333333"/>
                <w:sz w:val="20"/>
                <w:szCs w:val="20"/>
              </w:rPr>
              <w:t>show</w:t>
            </w:r>
            <w:proofErr w:type="spellEnd"/>
            <w:r w:rsidRPr="00B276EC">
              <w:rPr>
                <w:rFonts w:ascii="Courier New" w:hAnsi="Courier New" w:cs="Courier New"/>
                <w:color w:val="333333"/>
                <w:sz w:val="20"/>
                <w:szCs w:val="20"/>
              </w:rPr>
              <w:t>()</w:t>
            </w:r>
          </w:p>
        </w:tc>
      </w:tr>
    </w:tbl>
    <w:p w14:paraId="2D6AE1FD" w14:textId="77777777" w:rsidR="00B276EC" w:rsidRDefault="00B276EC">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710"/>
      </w:tblGrid>
      <w:tr w:rsidR="00B276EC" w:rsidRPr="00B276EC" w14:paraId="45408F69" w14:textId="77777777" w:rsidTr="00B276EC">
        <w:trPr>
          <w:tblCellSpacing w:w="15" w:type="dxa"/>
        </w:trPr>
        <w:tc>
          <w:tcPr>
            <w:tcW w:w="0" w:type="auto"/>
            <w:vAlign w:val="center"/>
            <w:hideMark/>
          </w:tcPr>
          <w:p w14:paraId="2D548531"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lastRenderedPageBreak/>
              <w:t>1</w:t>
            </w:r>
          </w:p>
          <w:p w14:paraId="1E86871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2</w:t>
            </w:r>
          </w:p>
          <w:p w14:paraId="29F8379F"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3</w:t>
            </w:r>
          </w:p>
          <w:p w14:paraId="327A9B31"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4</w:t>
            </w:r>
          </w:p>
          <w:p w14:paraId="24A064C5"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5</w:t>
            </w:r>
          </w:p>
          <w:p w14:paraId="3846955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6</w:t>
            </w:r>
          </w:p>
          <w:p w14:paraId="06DCC251"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7</w:t>
            </w:r>
          </w:p>
          <w:p w14:paraId="5E17535F"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8</w:t>
            </w:r>
          </w:p>
          <w:p w14:paraId="3FE65B5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 9</w:t>
            </w:r>
          </w:p>
          <w:p w14:paraId="034A43A4"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10</w:t>
            </w:r>
          </w:p>
          <w:p w14:paraId="53119ECD"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11</w:t>
            </w:r>
          </w:p>
          <w:p w14:paraId="66060F7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12</w:t>
            </w:r>
          </w:p>
        </w:tc>
        <w:tc>
          <w:tcPr>
            <w:tcW w:w="0" w:type="auto"/>
            <w:vAlign w:val="center"/>
            <w:hideMark/>
          </w:tcPr>
          <w:p w14:paraId="118C35C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w:t>
            </w:r>
            <w:proofErr w:type="spellStart"/>
            <w:r w:rsidRPr="00B276EC">
              <w:rPr>
                <w:rFonts w:ascii="Courier New" w:hAnsi="Courier New" w:cs="Courier New"/>
                <w:i/>
                <w:iCs/>
                <w:color w:val="408080"/>
                <w:sz w:val="20"/>
                <w:szCs w:val="20"/>
              </w:rPr>
              <w:t>timeit</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corr_ema</w:t>
            </w:r>
            <w:proofErr w:type="spellEnd"/>
            <w:r w:rsidRPr="00B276EC">
              <w:rPr>
                <w:rFonts w:ascii="Courier New" w:hAnsi="Courier New" w:cs="Courier New"/>
                <w:i/>
                <w:iCs/>
                <w:color w:val="408080"/>
                <w:sz w:val="20"/>
                <w:szCs w:val="20"/>
              </w:rPr>
              <w:t xml:space="preserve"> = </w:t>
            </w:r>
            <w:proofErr w:type="spellStart"/>
            <w:r w:rsidRPr="00B276EC">
              <w:rPr>
                <w:rFonts w:ascii="Courier New" w:hAnsi="Courier New" w:cs="Courier New"/>
                <w:i/>
                <w:iCs/>
                <w:color w:val="408080"/>
                <w:sz w:val="20"/>
                <w:szCs w:val="20"/>
              </w:rPr>
              <w:t>scipy.signal.correlate</w:t>
            </w:r>
            <w:proofErr w:type="spellEnd"/>
            <w:r w:rsidRPr="00B276EC">
              <w:rPr>
                <w:rFonts w:ascii="Courier New" w:hAnsi="Courier New" w:cs="Courier New"/>
                <w:i/>
                <w:iCs/>
                <w:color w:val="408080"/>
                <w:sz w:val="20"/>
                <w:szCs w:val="20"/>
              </w:rPr>
              <w:t>(</w:t>
            </w:r>
            <w:proofErr w:type="spellStart"/>
            <w:r w:rsidRPr="00B276EC">
              <w:rPr>
                <w:rFonts w:ascii="Courier New" w:hAnsi="Courier New" w:cs="Courier New"/>
                <w:i/>
                <w:iCs/>
                <w:color w:val="408080"/>
                <w:sz w:val="20"/>
                <w:szCs w:val="20"/>
              </w:rPr>
              <w:t>emg_ema</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grip_flat</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method</w:t>
            </w:r>
            <w:proofErr w:type="spellEnd"/>
            <w:r w:rsidRPr="00B276EC">
              <w:rPr>
                <w:rFonts w:ascii="Courier New" w:hAnsi="Courier New" w:cs="Courier New"/>
                <w:i/>
                <w:iCs/>
                <w:color w:val="408080"/>
                <w:sz w:val="20"/>
                <w:szCs w:val="20"/>
              </w:rPr>
              <w:t>='</w:t>
            </w:r>
            <w:proofErr w:type="spellStart"/>
            <w:r w:rsidRPr="00B276EC">
              <w:rPr>
                <w:rFonts w:ascii="Courier New" w:hAnsi="Courier New" w:cs="Courier New"/>
                <w:i/>
                <w:iCs/>
                <w:color w:val="408080"/>
                <w:sz w:val="20"/>
                <w:szCs w:val="20"/>
              </w:rPr>
              <w:t>fft</w:t>
            </w:r>
            <w:proofErr w:type="spellEnd"/>
            <w:r w:rsidRPr="00B276EC">
              <w:rPr>
                <w:rFonts w:ascii="Courier New" w:hAnsi="Courier New" w:cs="Courier New"/>
                <w:i/>
                <w:iCs/>
                <w:color w:val="408080"/>
                <w:sz w:val="20"/>
                <w:szCs w:val="20"/>
              </w:rPr>
              <w:t>', mode='</w:t>
            </w:r>
            <w:proofErr w:type="spellStart"/>
            <w:r w:rsidRPr="00B276EC">
              <w:rPr>
                <w:rFonts w:ascii="Courier New" w:hAnsi="Courier New" w:cs="Courier New"/>
                <w:i/>
                <w:iCs/>
                <w:color w:val="408080"/>
                <w:sz w:val="20"/>
                <w:szCs w:val="20"/>
              </w:rPr>
              <w:t>full</w:t>
            </w:r>
            <w:proofErr w:type="spellEnd"/>
            <w:r w:rsidRPr="00B276EC">
              <w:rPr>
                <w:rFonts w:ascii="Courier New" w:hAnsi="Courier New" w:cs="Courier New"/>
                <w:i/>
                <w:iCs/>
                <w:color w:val="408080"/>
                <w:sz w:val="20"/>
                <w:szCs w:val="20"/>
              </w:rPr>
              <w:t>')</w:t>
            </w:r>
          </w:p>
          <w:p w14:paraId="4AF7DC3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corr_ema1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scipy</w:t>
            </w:r>
            <w:r w:rsidRPr="00B276EC">
              <w:rPr>
                <w:rFonts w:ascii="Courier New" w:hAnsi="Courier New" w:cs="Courier New"/>
                <w:color w:val="666666"/>
                <w:sz w:val="20"/>
                <w:szCs w:val="20"/>
              </w:rPr>
              <w:t>.</w:t>
            </w:r>
            <w:r w:rsidRPr="00B276EC">
              <w:rPr>
                <w:rFonts w:ascii="Courier New" w:hAnsi="Courier New" w:cs="Courier New"/>
                <w:color w:val="333333"/>
                <w:sz w:val="20"/>
                <w:szCs w:val="20"/>
              </w:rPr>
              <w:t>signal</w:t>
            </w:r>
            <w:r w:rsidRPr="00B276EC">
              <w:rPr>
                <w:rFonts w:ascii="Courier New" w:hAnsi="Courier New" w:cs="Courier New"/>
                <w:color w:val="666666"/>
                <w:sz w:val="20"/>
                <w:szCs w:val="20"/>
              </w:rPr>
              <w:t>.</w:t>
            </w:r>
            <w:r w:rsidRPr="00B276EC">
              <w:rPr>
                <w:rFonts w:ascii="Courier New" w:hAnsi="Courier New" w:cs="Courier New"/>
                <w:color w:val="333333"/>
                <w:sz w:val="20"/>
                <w:szCs w:val="20"/>
              </w:rPr>
              <w:t>correlate</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emg_ema</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grip_flat</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method</w:t>
            </w:r>
            <w:proofErr w:type="spellEnd"/>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fft</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 mode</w:t>
            </w:r>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full</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21C76041"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display(</w:t>
            </w:r>
            <w:proofErr w:type="spellStart"/>
            <w:r w:rsidRPr="00B276EC">
              <w:rPr>
                <w:rFonts w:ascii="Courier New" w:hAnsi="Courier New" w:cs="Courier New"/>
                <w:color w:val="333333"/>
                <w:sz w:val="20"/>
                <w:szCs w:val="20"/>
              </w:rPr>
              <w:t>corr_ema</w:t>
            </w:r>
            <w:proofErr w:type="spellEnd"/>
            <w:r w:rsidRPr="00B276EC">
              <w:rPr>
                <w:rFonts w:ascii="Courier New" w:hAnsi="Courier New" w:cs="Courier New"/>
                <w:color w:val="333333"/>
                <w:sz w:val="20"/>
                <w:szCs w:val="20"/>
              </w:rPr>
              <w:t>)</w:t>
            </w:r>
          </w:p>
          <w:p w14:paraId="78C45B4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w:t>
            </w:r>
            <w:proofErr w:type="spellStart"/>
            <w:r w:rsidRPr="00B276EC">
              <w:rPr>
                <w:rFonts w:ascii="Courier New" w:hAnsi="Courier New" w:cs="Courier New"/>
                <w:i/>
                <w:iCs/>
                <w:color w:val="408080"/>
                <w:sz w:val="20"/>
                <w:szCs w:val="20"/>
              </w:rPr>
              <w:t>timeit</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corr_ema</w:t>
            </w:r>
            <w:proofErr w:type="spellEnd"/>
            <w:r w:rsidRPr="00B276EC">
              <w:rPr>
                <w:rFonts w:ascii="Courier New" w:hAnsi="Courier New" w:cs="Courier New"/>
                <w:i/>
                <w:iCs/>
                <w:color w:val="408080"/>
                <w:sz w:val="20"/>
                <w:szCs w:val="20"/>
              </w:rPr>
              <w:t xml:space="preserve"> = </w:t>
            </w:r>
            <w:proofErr w:type="spellStart"/>
            <w:r w:rsidRPr="00B276EC">
              <w:rPr>
                <w:rFonts w:ascii="Courier New" w:hAnsi="Courier New" w:cs="Courier New"/>
                <w:i/>
                <w:iCs/>
                <w:color w:val="408080"/>
                <w:sz w:val="20"/>
                <w:szCs w:val="20"/>
              </w:rPr>
              <w:t>scipy.signal.fftconvolve</w:t>
            </w:r>
            <w:proofErr w:type="spellEnd"/>
            <w:r w:rsidRPr="00B276EC">
              <w:rPr>
                <w:rFonts w:ascii="Courier New" w:hAnsi="Courier New" w:cs="Courier New"/>
                <w:i/>
                <w:iCs/>
                <w:color w:val="408080"/>
                <w:sz w:val="20"/>
                <w:szCs w:val="20"/>
              </w:rPr>
              <w:t>(</w:t>
            </w:r>
            <w:proofErr w:type="spellStart"/>
            <w:r w:rsidRPr="00B276EC">
              <w:rPr>
                <w:rFonts w:ascii="Courier New" w:hAnsi="Courier New" w:cs="Courier New"/>
                <w:i/>
                <w:iCs/>
                <w:color w:val="408080"/>
                <w:sz w:val="20"/>
                <w:szCs w:val="20"/>
              </w:rPr>
              <w:t>emg_ema</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grip_flat</w:t>
            </w:r>
            <w:proofErr w:type="spellEnd"/>
            <w:r w:rsidRPr="00B276EC">
              <w:rPr>
                <w:rFonts w:ascii="Courier New" w:hAnsi="Courier New" w:cs="Courier New"/>
                <w:i/>
                <w:iCs/>
                <w:color w:val="408080"/>
                <w:sz w:val="20"/>
                <w:szCs w:val="20"/>
              </w:rPr>
              <w:t>[::-1], mode='</w:t>
            </w:r>
            <w:proofErr w:type="spellStart"/>
            <w:r w:rsidRPr="00B276EC">
              <w:rPr>
                <w:rFonts w:ascii="Courier New" w:hAnsi="Courier New" w:cs="Courier New"/>
                <w:i/>
                <w:iCs/>
                <w:color w:val="408080"/>
                <w:sz w:val="20"/>
                <w:szCs w:val="20"/>
              </w:rPr>
              <w:t>full</w:t>
            </w:r>
            <w:proofErr w:type="spellEnd"/>
            <w:r w:rsidRPr="00B276EC">
              <w:rPr>
                <w:rFonts w:ascii="Courier New" w:hAnsi="Courier New" w:cs="Courier New"/>
                <w:i/>
                <w:iCs/>
                <w:color w:val="408080"/>
                <w:sz w:val="20"/>
                <w:szCs w:val="20"/>
              </w:rPr>
              <w:t>')</w:t>
            </w:r>
          </w:p>
          <w:p w14:paraId="1FEE9F71"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corr_ema2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scipy</w:t>
            </w:r>
            <w:r w:rsidRPr="00B276EC">
              <w:rPr>
                <w:rFonts w:ascii="Courier New" w:hAnsi="Courier New" w:cs="Courier New"/>
                <w:color w:val="666666"/>
                <w:sz w:val="20"/>
                <w:szCs w:val="20"/>
              </w:rPr>
              <w:t>.</w:t>
            </w:r>
            <w:r w:rsidRPr="00B276EC">
              <w:rPr>
                <w:rFonts w:ascii="Courier New" w:hAnsi="Courier New" w:cs="Courier New"/>
                <w:color w:val="333333"/>
                <w:sz w:val="20"/>
                <w:szCs w:val="20"/>
              </w:rPr>
              <w:t>signal</w:t>
            </w:r>
            <w:r w:rsidRPr="00B276EC">
              <w:rPr>
                <w:rFonts w:ascii="Courier New" w:hAnsi="Courier New" w:cs="Courier New"/>
                <w:color w:val="666666"/>
                <w:sz w:val="20"/>
                <w:szCs w:val="20"/>
              </w:rPr>
              <w:t>.</w:t>
            </w:r>
            <w:r w:rsidRPr="00B276EC">
              <w:rPr>
                <w:rFonts w:ascii="Courier New" w:hAnsi="Courier New" w:cs="Courier New"/>
                <w:color w:val="333333"/>
                <w:sz w:val="20"/>
                <w:szCs w:val="20"/>
              </w:rPr>
              <w:t>fftconvolve</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emg_ema</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grip_flat</w:t>
            </w:r>
            <w:proofErr w:type="spellEnd"/>
            <w:r w:rsidRPr="00B276EC">
              <w:rPr>
                <w:rFonts w:ascii="Courier New" w:hAnsi="Courier New" w:cs="Courier New"/>
                <w:color w:val="333333"/>
                <w:sz w:val="20"/>
                <w:szCs w:val="20"/>
              </w:rPr>
              <w:t>[::</w:t>
            </w:r>
            <w:r w:rsidRPr="00B276EC">
              <w:rPr>
                <w:rFonts w:ascii="Courier New" w:hAnsi="Courier New" w:cs="Courier New"/>
                <w:color w:val="666666"/>
                <w:sz w:val="20"/>
                <w:szCs w:val="20"/>
              </w:rPr>
              <w:t>-1</w:t>
            </w:r>
            <w:r w:rsidRPr="00B276EC">
              <w:rPr>
                <w:rFonts w:ascii="Courier New" w:hAnsi="Courier New" w:cs="Courier New"/>
                <w:color w:val="333333"/>
                <w:sz w:val="20"/>
                <w:szCs w:val="20"/>
              </w:rPr>
              <w:t>], mode</w:t>
            </w:r>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full</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2067743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display(</w:t>
            </w:r>
            <w:proofErr w:type="spellStart"/>
            <w:r w:rsidRPr="00B276EC">
              <w:rPr>
                <w:rFonts w:ascii="Courier New" w:hAnsi="Courier New" w:cs="Courier New"/>
                <w:color w:val="333333"/>
                <w:sz w:val="20"/>
                <w:szCs w:val="20"/>
              </w:rPr>
              <w:t>corr_ema</w:t>
            </w:r>
            <w:proofErr w:type="spellEnd"/>
            <w:r w:rsidRPr="00B276EC">
              <w:rPr>
                <w:rFonts w:ascii="Courier New" w:hAnsi="Courier New" w:cs="Courier New"/>
                <w:color w:val="333333"/>
                <w:sz w:val="20"/>
                <w:szCs w:val="20"/>
              </w:rPr>
              <w:t>)</w:t>
            </w:r>
          </w:p>
          <w:p w14:paraId="3BE2245E"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w:t>
            </w:r>
            <w:proofErr w:type="spellStart"/>
            <w:r w:rsidRPr="00B276EC">
              <w:rPr>
                <w:rFonts w:ascii="Courier New" w:hAnsi="Courier New" w:cs="Courier New"/>
                <w:i/>
                <w:iCs/>
                <w:color w:val="408080"/>
                <w:sz w:val="20"/>
                <w:szCs w:val="20"/>
              </w:rPr>
              <w:t>timeit</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corr_ema</w:t>
            </w:r>
            <w:proofErr w:type="spellEnd"/>
            <w:r w:rsidRPr="00B276EC">
              <w:rPr>
                <w:rFonts w:ascii="Courier New" w:hAnsi="Courier New" w:cs="Courier New"/>
                <w:i/>
                <w:iCs/>
                <w:color w:val="408080"/>
                <w:sz w:val="20"/>
                <w:szCs w:val="20"/>
              </w:rPr>
              <w:t xml:space="preserve"> = </w:t>
            </w:r>
            <w:proofErr w:type="spellStart"/>
            <w:r w:rsidRPr="00B276EC">
              <w:rPr>
                <w:rFonts w:ascii="Courier New" w:hAnsi="Courier New" w:cs="Courier New"/>
                <w:i/>
                <w:iCs/>
                <w:color w:val="408080"/>
                <w:sz w:val="20"/>
                <w:szCs w:val="20"/>
              </w:rPr>
              <w:t>np.convolve</w:t>
            </w:r>
            <w:proofErr w:type="spellEnd"/>
            <w:r w:rsidRPr="00B276EC">
              <w:rPr>
                <w:rFonts w:ascii="Courier New" w:hAnsi="Courier New" w:cs="Courier New"/>
                <w:i/>
                <w:iCs/>
                <w:color w:val="408080"/>
                <w:sz w:val="20"/>
                <w:szCs w:val="20"/>
              </w:rPr>
              <w:t>(</w:t>
            </w:r>
            <w:proofErr w:type="spellStart"/>
            <w:r w:rsidRPr="00B276EC">
              <w:rPr>
                <w:rFonts w:ascii="Courier New" w:hAnsi="Courier New" w:cs="Courier New"/>
                <w:i/>
                <w:iCs/>
                <w:color w:val="408080"/>
                <w:sz w:val="20"/>
                <w:szCs w:val="20"/>
              </w:rPr>
              <w:t>emg_ema</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grip_flat</w:t>
            </w:r>
            <w:proofErr w:type="spellEnd"/>
            <w:r w:rsidRPr="00B276EC">
              <w:rPr>
                <w:rFonts w:ascii="Courier New" w:hAnsi="Courier New" w:cs="Courier New"/>
                <w:i/>
                <w:iCs/>
                <w:color w:val="408080"/>
                <w:sz w:val="20"/>
                <w:szCs w:val="20"/>
              </w:rPr>
              <w:t>[::-1])</w:t>
            </w:r>
          </w:p>
          <w:p w14:paraId="6D9A0170"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corr_ema3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np</w:t>
            </w:r>
            <w:r w:rsidRPr="00B276EC">
              <w:rPr>
                <w:rFonts w:ascii="Courier New" w:hAnsi="Courier New" w:cs="Courier New"/>
                <w:color w:val="666666"/>
                <w:sz w:val="20"/>
                <w:szCs w:val="20"/>
              </w:rPr>
              <w:t>.</w:t>
            </w:r>
            <w:r w:rsidRPr="00B276EC">
              <w:rPr>
                <w:rFonts w:ascii="Courier New" w:hAnsi="Courier New" w:cs="Courier New"/>
                <w:color w:val="333333"/>
                <w:sz w:val="20"/>
                <w:szCs w:val="20"/>
              </w:rPr>
              <w:t>convolve</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emg_ema</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grip_flat</w:t>
            </w:r>
            <w:proofErr w:type="spellEnd"/>
            <w:r w:rsidRPr="00B276EC">
              <w:rPr>
                <w:rFonts w:ascii="Courier New" w:hAnsi="Courier New" w:cs="Courier New"/>
                <w:color w:val="333333"/>
                <w:sz w:val="20"/>
                <w:szCs w:val="20"/>
              </w:rPr>
              <w:t>[::</w:t>
            </w:r>
            <w:r w:rsidRPr="00B276EC">
              <w:rPr>
                <w:rFonts w:ascii="Courier New" w:hAnsi="Courier New" w:cs="Courier New"/>
                <w:color w:val="666666"/>
                <w:sz w:val="20"/>
                <w:szCs w:val="20"/>
              </w:rPr>
              <w:t>-1</w:t>
            </w:r>
            <w:r w:rsidRPr="00B276EC">
              <w:rPr>
                <w:rFonts w:ascii="Courier New" w:hAnsi="Courier New" w:cs="Courier New"/>
                <w:color w:val="333333"/>
                <w:sz w:val="20"/>
                <w:szCs w:val="20"/>
              </w:rPr>
              <w:t>])</w:t>
            </w:r>
          </w:p>
          <w:p w14:paraId="483616FB"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display(</w:t>
            </w:r>
            <w:proofErr w:type="spellStart"/>
            <w:r w:rsidRPr="00B276EC">
              <w:rPr>
                <w:rFonts w:ascii="Courier New" w:hAnsi="Courier New" w:cs="Courier New"/>
                <w:color w:val="333333"/>
                <w:sz w:val="20"/>
                <w:szCs w:val="20"/>
              </w:rPr>
              <w:t>corr_ema</w:t>
            </w:r>
            <w:proofErr w:type="spellEnd"/>
            <w:r w:rsidRPr="00B276EC">
              <w:rPr>
                <w:rFonts w:ascii="Courier New" w:hAnsi="Courier New" w:cs="Courier New"/>
                <w:color w:val="333333"/>
                <w:sz w:val="20"/>
                <w:szCs w:val="20"/>
              </w:rPr>
              <w:t>)</w:t>
            </w:r>
          </w:p>
          <w:p w14:paraId="5E1C673C"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i/>
                <w:iCs/>
                <w:color w:val="408080"/>
                <w:sz w:val="20"/>
                <w:szCs w:val="20"/>
              </w:rPr>
              <w:t># %</w:t>
            </w:r>
            <w:proofErr w:type="spellStart"/>
            <w:r w:rsidRPr="00B276EC">
              <w:rPr>
                <w:rFonts w:ascii="Courier New" w:hAnsi="Courier New" w:cs="Courier New"/>
                <w:i/>
                <w:iCs/>
                <w:color w:val="408080"/>
                <w:sz w:val="20"/>
                <w:szCs w:val="20"/>
              </w:rPr>
              <w:t>timeit</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corr_ema</w:t>
            </w:r>
            <w:proofErr w:type="spellEnd"/>
            <w:r w:rsidRPr="00B276EC">
              <w:rPr>
                <w:rFonts w:ascii="Courier New" w:hAnsi="Courier New" w:cs="Courier New"/>
                <w:i/>
                <w:iCs/>
                <w:color w:val="408080"/>
                <w:sz w:val="20"/>
                <w:szCs w:val="20"/>
              </w:rPr>
              <w:t xml:space="preserve"> = </w:t>
            </w:r>
            <w:proofErr w:type="spellStart"/>
            <w:r w:rsidRPr="00B276EC">
              <w:rPr>
                <w:rFonts w:ascii="Courier New" w:hAnsi="Courier New" w:cs="Courier New"/>
                <w:i/>
                <w:iCs/>
                <w:color w:val="408080"/>
                <w:sz w:val="20"/>
                <w:szCs w:val="20"/>
              </w:rPr>
              <w:t>np.correlate</w:t>
            </w:r>
            <w:proofErr w:type="spellEnd"/>
            <w:r w:rsidRPr="00B276EC">
              <w:rPr>
                <w:rFonts w:ascii="Courier New" w:hAnsi="Courier New" w:cs="Courier New"/>
                <w:i/>
                <w:iCs/>
                <w:color w:val="408080"/>
                <w:sz w:val="20"/>
                <w:szCs w:val="20"/>
              </w:rPr>
              <w:t>(</w:t>
            </w:r>
            <w:proofErr w:type="spellStart"/>
            <w:r w:rsidRPr="00B276EC">
              <w:rPr>
                <w:rFonts w:ascii="Courier New" w:hAnsi="Courier New" w:cs="Courier New"/>
                <w:i/>
                <w:iCs/>
                <w:color w:val="408080"/>
                <w:sz w:val="20"/>
                <w:szCs w:val="20"/>
              </w:rPr>
              <w:t>emg_ema</w:t>
            </w:r>
            <w:proofErr w:type="spellEnd"/>
            <w:r w:rsidRPr="00B276EC">
              <w:rPr>
                <w:rFonts w:ascii="Courier New" w:hAnsi="Courier New" w:cs="Courier New"/>
                <w:i/>
                <w:iCs/>
                <w:color w:val="408080"/>
                <w:sz w:val="20"/>
                <w:szCs w:val="20"/>
              </w:rPr>
              <w:t xml:space="preserve">, </w:t>
            </w:r>
            <w:proofErr w:type="spellStart"/>
            <w:r w:rsidRPr="00B276EC">
              <w:rPr>
                <w:rFonts w:ascii="Courier New" w:hAnsi="Courier New" w:cs="Courier New"/>
                <w:i/>
                <w:iCs/>
                <w:color w:val="408080"/>
                <w:sz w:val="20"/>
                <w:szCs w:val="20"/>
              </w:rPr>
              <w:t>grip_flat</w:t>
            </w:r>
            <w:proofErr w:type="spellEnd"/>
            <w:r w:rsidRPr="00B276EC">
              <w:rPr>
                <w:rFonts w:ascii="Courier New" w:hAnsi="Courier New" w:cs="Courier New"/>
                <w:i/>
                <w:iCs/>
                <w:color w:val="408080"/>
                <w:sz w:val="20"/>
                <w:szCs w:val="20"/>
              </w:rPr>
              <w:t>, mode='</w:t>
            </w:r>
            <w:proofErr w:type="spellStart"/>
            <w:r w:rsidRPr="00B276EC">
              <w:rPr>
                <w:rFonts w:ascii="Courier New" w:hAnsi="Courier New" w:cs="Courier New"/>
                <w:i/>
                <w:iCs/>
                <w:color w:val="408080"/>
                <w:sz w:val="20"/>
                <w:szCs w:val="20"/>
              </w:rPr>
              <w:t>full</w:t>
            </w:r>
            <w:proofErr w:type="spellEnd"/>
            <w:r w:rsidRPr="00B276EC">
              <w:rPr>
                <w:rFonts w:ascii="Courier New" w:hAnsi="Courier New" w:cs="Courier New"/>
                <w:i/>
                <w:iCs/>
                <w:color w:val="408080"/>
                <w:sz w:val="20"/>
                <w:szCs w:val="20"/>
              </w:rPr>
              <w:t>')</w:t>
            </w:r>
          </w:p>
          <w:p w14:paraId="02B150A7"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r w:rsidRPr="00B276EC">
              <w:rPr>
                <w:rFonts w:ascii="Courier New" w:hAnsi="Courier New" w:cs="Courier New"/>
                <w:color w:val="333333"/>
                <w:sz w:val="20"/>
                <w:szCs w:val="20"/>
              </w:rPr>
              <w:t xml:space="preserve">corr_ema4 </w:t>
            </w:r>
            <w:r w:rsidRPr="00B276EC">
              <w:rPr>
                <w:rFonts w:ascii="Courier New" w:hAnsi="Courier New" w:cs="Courier New"/>
                <w:color w:val="666666"/>
                <w:sz w:val="20"/>
                <w:szCs w:val="20"/>
              </w:rPr>
              <w:t>=</w:t>
            </w:r>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np</w:t>
            </w:r>
            <w:r w:rsidRPr="00B276EC">
              <w:rPr>
                <w:rFonts w:ascii="Courier New" w:hAnsi="Courier New" w:cs="Courier New"/>
                <w:color w:val="666666"/>
                <w:sz w:val="20"/>
                <w:szCs w:val="20"/>
              </w:rPr>
              <w:t>.</w:t>
            </w:r>
            <w:r w:rsidRPr="00B276EC">
              <w:rPr>
                <w:rFonts w:ascii="Courier New" w:hAnsi="Courier New" w:cs="Courier New"/>
                <w:color w:val="333333"/>
                <w:sz w:val="20"/>
                <w:szCs w:val="20"/>
              </w:rPr>
              <w:t>correlate</w:t>
            </w:r>
            <w:proofErr w:type="spellEnd"/>
            <w:r w:rsidRPr="00B276EC">
              <w:rPr>
                <w:rFonts w:ascii="Courier New" w:hAnsi="Courier New" w:cs="Courier New"/>
                <w:color w:val="333333"/>
                <w:sz w:val="20"/>
                <w:szCs w:val="20"/>
              </w:rPr>
              <w:t>(</w:t>
            </w:r>
            <w:proofErr w:type="spellStart"/>
            <w:r w:rsidRPr="00B276EC">
              <w:rPr>
                <w:rFonts w:ascii="Courier New" w:hAnsi="Courier New" w:cs="Courier New"/>
                <w:color w:val="333333"/>
                <w:sz w:val="20"/>
                <w:szCs w:val="20"/>
              </w:rPr>
              <w:t>emg_ema</w:t>
            </w:r>
            <w:proofErr w:type="spellEnd"/>
            <w:r w:rsidRPr="00B276EC">
              <w:rPr>
                <w:rFonts w:ascii="Courier New" w:hAnsi="Courier New" w:cs="Courier New"/>
                <w:color w:val="333333"/>
                <w:sz w:val="20"/>
                <w:szCs w:val="20"/>
              </w:rPr>
              <w:t xml:space="preserve">, </w:t>
            </w:r>
            <w:proofErr w:type="spellStart"/>
            <w:r w:rsidRPr="00B276EC">
              <w:rPr>
                <w:rFonts w:ascii="Courier New" w:hAnsi="Courier New" w:cs="Courier New"/>
                <w:color w:val="333333"/>
                <w:sz w:val="20"/>
                <w:szCs w:val="20"/>
              </w:rPr>
              <w:t>grip_flat</w:t>
            </w:r>
            <w:proofErr w:type="spellEnd"/>
            <w:r w:rsidRPr="00B276EC">
              <w:rPr>
                <w:rFonts w:ascii="Courier New" w:hAnsi="Courier New" w:cs="Courier New"/>
                <w:color w:val="333333"/>
                <w:sz w:val="20"/>
                <w:szCs w:val="20"/>
              </w:rPr>
              <w:t>, mode</w:t>
            </w:r>
            <w:r w:rsidRPr="00B276EC">
              <w:rPr>
                <w:rFonts w:ascii="Courier New" w:hAnsi="Courier New" w:cs="Courier New"/>
                <w:color w:val="666666"/>
                <w:sz w:val="20"/>
                <w:szCs w:val="20"/>
              </w:rPr>
              <w:t>=</w:t>
            </w:r>
            <w:r w:rsidRPr="00B276EC">
              <w:rPr>
                <w:rFonts w:ascii="Courier New" w:hAnsi="Courier New" w:cs="Courier New"/>
                <w:color w:val="BA2121"/>
                <w:sz w:val="20"/>
                <w:szCs w:val="20"/>
              </w:rPr>
              <w:t>'</w:t>
            </w:r>
            <w:proofErr w:type="spellStart"/>
            <w:r w:rsidRPr="00B276EC">
              <w:rPr>
                <w:rFonts w:ascii="Courier New" w:hAnsi="Courier New" w:cs="Courier New"/>
                <w:color w:val="BA2121"/>
                <w:sz w:val="20"/>
                <w:szCs w:val="20"/>
              </w:rPr>
              <w:t>full</w:t>
            </w:r>
            <w:proofErr w:type="spellEnd"/>
            <w:r w:rsidRPr="00B276EC">
              <w:rPr>
                <w:rFonts w:ascii="Courier New" w:hAnsi="Courier New" w:cs="Courier New"/>
                <w:color w:val="BA2121"/>
                <w:sz w:val="20"/>
                <w:szCs w:val="20"/>
              </w:rPr>
              <w:t>'</w:t>
            </w:r>
            <w:r w:rsidRPr="00B276EC">
              <w:rPr>
                <w:rFonts w:ascii="Courier New" w:hAnsi="Courier New" w:cs="Courier New"/>
                <w:color w:val="333333"/>
                <w:sz w:val="20"/>
                <w:szCs w:val="20"/>
              </w:rPr>
              <w:t>)</w:t>
            </w:r>
          </w:p>
          <w:p w14:paraId="676FC0B3" w14:textId="77777777" w:rsidR="00B276EC" w:rsidRPr="00B276EC" w:rsidRDefault="00B276EC" w:rsidP="00B27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jc w:val="left"/>
              <w:rPr>
                <w:rFonts w:ascii="Courier New" w:hAnsi="Courier New" w:cs="Courier New"/>
                <w:color w:val="333333"/>
                <w:sz w:val="20"/>
                <w:szCs w:val="20"/>
              </w:rPr>
            </w:pPr>
            <w:proofErr w:type="spellStart"/>
            <w:r w:rsidRPr="00B276EC">
              <w:rPr>
                <w:rFonts w:ascii="Courier New" w:hAnsi="Courier New" w:cs="Courier New"/>
                <w:color w:val="333333"/>
                <w:sz w:val="20"/>
                <w:szCs w:val="20"/>
              </w:rPr>
              <w:t>np</w:t>
            </w:r>
            <w:r w:rsidRPr="00B276EC">
              <w:rPr>
                <w:rFonts w:ascii="Courier New" w:hAnsi="Courier New" w:cs="Courier New"/>
                <w:color w:val="666666"/>
                <w:sz w:val="20"/>
                <w:szCs w:val="20"/>
              </w:rPr>
              <w:t>.</w:t>
            </w:r>
            <w:r w:rsidRPr="00B276EC">
              <w:rPr>
                <w:rFonts w:ascii="Courier New" w:hAnsi="Courier New" w:cs="Courier New"/>
                <w:color w:val="333333"/>
                <w:sz w:val="20"/>
                <w:szCs w:val="20"/>
              </w:rPr>
              <w:t>allclose</w:t>
            </w:r>
            <w:proofErr w:type="spellEnd"/>
            <w:r w:rsidRPr="00B276EC">
              <w:rPr>
                <w:rFonts w:ascii="Courier New" w:hAnsi="Courier New" w:cs="Courier New"/>
                <w:color w:val="333333"/>
                <w:sz w:val="20"/>
                <w:szCs w:val="20"/>
              </w:rPr>
              <w:t>(corr_ema1, corr_ema4)</w:t>
            </w:r>
          </w:p>
        </w:tc>
      </w:tr>
    </w:tbl>
    <w:p w14:paraId="39F6E0C9" w14:textId="77777777" w:rsidR="00B276EC" w:rsidRDefault="00B276EC" w:rsidP="00FE60C7">
      <w:pPr>
        <w:rPr>
          <w:noProof/>
        </w:rPr>
      </w:pPr>
    </w:p>
    <w:p w14:paraId="2513D133" w14:textId="77777777" w:rsidR="00700FA1" w:rsidRDefault="00700FA1" w:rsidP="00C01236">
      <w:pPr>
        <w:pStyle w:val="Heading1"/>
        <w:numPr>
          <w:ilvl w:val="0"/>
          <w:numId w:val="0"/>
        </w:numPr>
        <w:rPr>
          <w:noProof/>
        </w:rPr>
      </w:pPr>
    </w:p>
    <w:p w14:paraId="42D2F3FD" w14:textId="77777777" w:rsidR="00700FA1" w:rsidRDefault="00700FA1" w:rsidP="00C01236">
      <w:pPr>
        <w:pStyle w:val="Heading1"/>
        <w:numPr>
          <w:ilvl w:val="0"/>
          <w:numId w:val="0"/>
        </w:numPr>
        <w:rPr>
          <w:noProof/>
        </w:rPr>
      </w:pPr>
    </w:p>
    <w:p w14:paraId="74B6E941" w14:textId="77777777" w:rsidR="00700FA1" w:rsidRDefault="00700FA1" w:rsidP="00C01236">
      <w:pPr>
        <w:pStyle w:val="Heading1"/>
        <w:numPr>
          <w:ilvl w:val="0"/>
          <w:numId w:val="0"/>
        </w:numPr>
        <w:rPr>
          <w:noProof/>
        </w:rPr>
      </w:pPr>
    </w:p>
    <w:p w14:paraId="2C8B7987" w14:textId="77777777" w:rsidR="001143E2" w:rsidRDefault="001143E2" w:rsidP="00C01236">
      <w:pPr>
        <w:pStyle w:val="Heading1"/>
        <w:numPr>
          <w:ilvl w:val="0"/>
          <w:numId w:val="0"/>
        </w:numPr>
      </w:pPr>
    </w:p>
    <w:p w14:paraId="40ACAA38" w14:textId="77777777" w:rsidR="006B6B93" w:rsidRDefault="006B6B93" w:rsidP="00C01236">
      <w:pPr>
        <w:pStyle w:val="Heading1"/>
        <w:numPr>
          <w:ilvl w:val="0"/>
          <w:numId w:val="0"/>
        </w:numPr>
      </w:pPr>
    </w:p>
    <w:p w14:paraId="3B0AEC1A" w14:textId="77777777" w:rsidR="006B6B93" w:rsidRDefault="006B6B93" w:rsidP="00C01236">
      <w:pPr>
        <w:pStyle w:val="Heading1"/>
        <w:numPr>
          <w:ilvl w:val="0"/>
          <w:numId w:val="0"/>
        </w:numPr>
      </w:pPr>
    </w:p>
    <w:p w14:paraId="2D107F68" w14:textId="77777777" w:rsidR="006B6B93" w:rsidRDefault="006B6B93" w:rsidP="00C01236">
      <w:pPr>
        <w:pStyle w:val="Heading1"/>
        <w:numPr>
          <w:ilvl w:val="0"/>
          <w:numId w:val="0"/>
        </w:numPr>
      </w:pPr>
    </w:p>
    <w:p w14:paraId="6CF48A13" w14:textId="77777777" w:rsidR="006B6B93" w:rsidRDefault="006B6B93" w:rsidP="00C01236">
      <w:pPr>
        <w:pStyle w:val="Heading1"/>
        <w:numPr>
          <w:ilvl w:val="0"/>
          <w:numId w:val="0"/>
        </w:numPr>
      </w:pPr>
    </w:p>
    <w:p w14:paraId="7C61FE2C" w14:textId="77777777" w:rsidR="006B6B93" w:rsidRDefault="006B6B93" w:rsidP="00C01236">
      <w:pPr>
        <w:pStyle w:val="Heading1"/>
        <w:numPr>
          <w:ilvl w:val="0"/>
          <w:numId w:val="0"/>
        </w:numPr>
      </w:pPr>
    </w:p>
    <w:p w14:paraId="5660E72D" w14:textId="77777777" w:rsidR="006B6B93" w:rsidRDefault="006B6B93" w:rsidP="00C01236">
      <w:pPr>
        <w:pStyle w:val="Heading1"/>
        <w:numPr>
          <w:ilvl w:val="0"/>
          <w:numId w:val="0"/>
        </w:numPr>
      </w:pPr>
    </w:p>
    <w:p w14:paraId="5E9199AA" w14:textId="77777777" w:rsidR="006B6B93" w:rsidRDefault="006B6B93" w:rsidP="00C01236">
      <w:pPr>
        <w:pStyle w:val="Heading1"/>
        <w:numPr>
          <w:ilvl w:val="0"/>
          <w:numId w:val="0"/>
        </w:numPr>
      </w:pPr>
    </w:p>
    <w:p w14:paraId="12C0F351" w14:textId="77777777" w:rsidR="006B6B93" w:rsidRDefault="006B6B93" w:rsidP="00C01236">
      <w:pPr>
        <w:pStyle w:val="Heading1"/>
        <w:numPr>
          <w:ilvl w:val="0"/>
          <w:numId w:val="0"/>
        </w:numPr>
      </w:pPr>
    </w:p>
    <w:p w14:paraId="0F4314C3" w14:textId="77777777" w:rsidR="006B6B93" w:rsidRDefault="006B6B93" w:rsidP="00C01236">
      <w:pPr>
        <w:pStyle w:val="Heading1"/>
        <w:numPr>
          <w:ilvl w:val="0"/>
          <w:numId w:val="0"/>
        </w:numPr>
        <w:rPr>
          <w:ins w:id="2781" w:author="Windows User" w:date="2023-02-20T10:14:00Z"/>
        </w:rPr>
      </w:pPr>
    </w:p>
    <w:p w14:paraId="2E9A55B1" w14:textId="77777777" w:rsidR="00815A9B" w:rsidRDefault="00815A9B">
      <w:pPr>
        <w:rPr>
          <w:ins w:id="2782" w:author="Windows User" w:date="2023-02-20T10:14:00Z"/>
        </w:rPr>
        <w:pPrChange w:id="2783" w:author="Windows User" w:date="2023-02-20T10:14:00Z">
          <w:pPr>
            <w:pStyle w:val="Heading1"/>
            <w:numPr>
              <w:numId w:val="0"/>
            </w:numPr>
            <w:ind w:left="0" w:firstLine="0"/>
          </w:pPr>
        </w:pPrChange>
      </w:pPr>
    </w:p>
    <w:p w14:paraId="71D62FAE" w14:textId="77777777" w:rsidR="00815A9B" w:rsidRDefault="00815A9B">
      <w:pPr>
        <w:rPr>
          <w:ins w:id="2784" w:author="Windows User" w:date="2023-02-20T10:14:00Z"/>
        </w:rPr>
        <w:pPrChange w:id="2785" w:author="Windows User" w:date="2023-02-20T10:14:00Z">
          <w:pPr>
            <w:pStyle w:val="Heading1"/>
            <w:numPr>
              <w:numId w:val="0"/>
            </w:numPr>
            <w:ind w:left="0" w:firstLine="0"/>
          </w:pPr>
        </w:pPrChange>
      </w:pPr>
    </w:p>
    <w:p w14:paraId="40F011E2" w14:textId="51F6A707" w:rsidR="00815A9B" w:rsidRPr="00815A9B" w:rsidRDefault="00815A9B">
      <w:pPr>
        <w:pStyle w:val="Heading1"/>
        <w:numPr>
          <w:ilvl w:val="0"/>
          <w:numId w:val="15"/>
        </w:numPr>
        <w:pPrChange w:id="2786" w:author="Windows User" w:date="2023-02-20T10:15:00Z">
          <w:pPr>
            <w:pStyle w:val="Heading1"/>
            <w:numPr>
              <w:numId w:val="0"/>
            </w:numPr>
            <w:ind w:left="0" w:firstLine="0"/>
          </w:pPr>
        </w:pPrChange>
      </w:pPr>
      <w:bookmarkStart w:id="2787" w:name="_Toc128310705"/>
      <w:ins w:id="2788" w:author="Windows User" w:date="2023-02-20T10:15:00Z">
        <w:r>
          <w:t>Prilo</w:t>
        </w:r>
      </w:ins>
      <w:ins w:id="2789" w:author="Windows User" w:date="2023-02-26T13:30:00Z">
        <w:r w:rsidR="00C90F5C">
          <w:t>g</w:t>
        </w:r>
      </w:ins>
      <w:bookmarkEnd w:id="2787"/>
    </w:p>
    <w:p w14:paraId="771D2F98" w14:textId="41FEE9DE" w:rsidR="00815A9B" w:rsidRDefault="00815A9B">
      <w:pPr>
        <w:pStyle w:val="Caption"/>
        <w:keepNext/>
        <w:jc w:val="left"/>
        <w:rPr>
          <w:ins w:id="2790" w:author="Windows User" w:date="2023-02-22T00:27:00Z"/>
          <w:i w:val="0"/>
          <w:color w:val="000000" w:themeColor="text1"/>
        </w:rPr>
        <w:pPrChange w:id="2791" w:author="Windows User" w:date="2023-02-20T10:21:00Z">
          <w:pPr>
            <w:pStyle w:val="Caption"/>
            <w:keepNext/>
          </w:pPr>
        </w:pPrChange>
      </w:pPr>
      <w:moveToRangeStart w:id="2792" w:author="Windows User" w:date="2023-02-20T10:16:00Z" w:name="move127780611"/>
      <w:commentRangeStart w:id="2793"/>
      <w:moveTo w:id="2794" w:author="Windows User" w:date="2023-02-20T10:16:00Z">
        <w:del w:id="2795" w:author="Windows User" w:date="2023-02-20T10:21:00Z">
          <w:r w:rsidRPr="00815A9B" w:rsidDel="00815A9B">
            <w:rPr>
              <w:i w:val="0"/>
              <w:color w:val="000000" w:themeColor="text1"/>
              <w:rPrChange w:id="2796" w:author="Windows User" w:date="2023-02-20T10:21:00Z">
                <w:rPr/>
              </w:rPrChange>
            </w:rPr>
            <w:delText>Tablic</w:delText>
          </w:r>
        </w:del>
      </w:moveTo>
      <w:ins w:id="2797" w:author="Windows User" w:date="2023-02-20T10:21:00Z">
        <w:r w:rsidRPr="00815A9B">
          <w:rPr>
            <w:i w:val="0"/>
            <w:color w:val="000000" w:themeColor="text1"/>
            <w:rPrChange w:id="2798" w:author="Windows User" w:date="2023-02-20T10:21:00Z">
              <w:rPr/>
            </w:rPrChange>
          </w:rPr>
          <w:t>1.</w:t>
        </w:r>
      </w:ins>
      <w:moveTo w:id="2799" w:author="Windows User" w:date="2023-02-20T10:16:00Z">
        <w:del w:id="2800" w:author="Windows User" w:date="2023-02-20T10:20:00Z">
          <w:r w:rsidRPr="00815A9B" w:rsidDel="00815A9B">
            <w:rPr>
              <w:i w:val="0"/>
              <w:color w:val="000000" w:themeColor="text1"/>
              <w:rPrChange w:id="2801" w:author="Windows User" w:date="2023-02-20T10:21:00Z">
                <w:rPr/>
              </w:rPrChange>
            </w:rPr>
            <w:delText xml:space="preserve">a </w:delText>
          </w:r>
          <w:r w:rsidRPr="00815A9B" w:rsidDel="00815A9B">
            <w:rPr>
              <w:i w:val="0"/>
              <w:noProof/>
              <w:color w:val="000000" w:themeColor="text1"/>
              <w:rPrChange w:id="2802" w:author="Windows User" w:date="2023-02-20T10:21:00Z">
                <w:rPr>
                  <w:noProof/>
                </w:rPr>
              </w:rPrChange>
            </w:rPr>
            <w:fldChar w:fldCharType="begin"/>
          </w:r>
          <w:r w:rsidRPr="00815A9B" w:rsidDel="00815A9B">
            <w:rPr>
              <w:i w:val="0"/>
              <w:noProof/>
              <w:color w:val="000000" w:themeColor="text1"/>
              <w:rPrChange w:id="2803" w:author="Windows User" w:date="2023-02-20T10:21:00Z">
                <w:rPr>
                  <w:noProof/>
                </w:rPr>
              </w:rPrChange>
            </w:rPr>
            <w:delInstrText xml:space="preserve"> STYLEREF 1 \s </w:delInstrText>
          </w:r>
          <w:r w:rsidRPr="00815A9B" w:rsidDel="00815A9B">
            <w:rPr>
              <w:i w:val="0"/>
              <w:noProof/>
              <w:color w:val="000000" w:themeColor="text1"/>
              <w:rPrChange w:id="2804" w:author="Windows User" w:date="2023-02-20T10:21:00Z">
                <w:rPr>
                  <w:noProof/>
                </w:rPr>
              </w:rPrChange>
            </w:rPr>
            <w:fldChar w:fldCharType="separate"/>
          </w:r>
          <w:r w:rsidRPr="00815A9B" w:rsidDel="00815A9B">
            <w:rPr>
              <w:i w:val="0"/>
              <w:noProof/>
              <w:color w:val="000000" w:themeColor="text1"/>
              <w:rPrChange w:id="2805" w:author="Windows User" w:date="2023-02-20T10:21:00Z">
                <w:rPr>
                  <w:noProof/>
                </w:rPr>
              </w:rPrChange>
            </w:rPr>
            <w:delText>3</w:delText>
          </w:r>
          <w:r w:rsidRPr="00815A9B" w:rsidDel="00815A9B">
            <w:rPr>
              <w:i w:val="0"/>
              <w:noProof/>
              <w:color w:val="000000" w:themeColor="text1"/>
              <w:rPrChange w:id="2806" w:author="Windows User" w:date="2023-02-20T10:21:00Z">
                <w:rPr>
                  <w:noProof/>
                </w:rPr>
              </w:rPrChange>
            </w:rPr>
            <w:fldChar w:fldCharType="end"/>
          </w:r>
          <w:r w:rsidRPr="00815A9B" w:rsidDel="00815A9B">
            <w:rPr>
              <w:i w:val="0"/>
              <w:color w:val="000000" w:themeColor="text1"/>
              <w:rPrChange w:id="2807" w:author="Windows User" w:date="2023-02-20T10:21:00Z">
                <w:rPr/>
              </w:rPrChange>
            </w:rPr>
            <w:delText>.2</w:delText>
          </w:r>
        </w:del>
        <w:r w:rsidRPr="00815A9B">
          <w:rPr>
            <w:i w:val="0"/>
            <w:color w:val="000000" w:themeColor="text1"/>
            <w:rPrChange w:id="2808" w:author="Windows User" w:date="2023-02-20T10:21:00Z">
              <w:rPr/>
            </w:rPrChange>
          </w:rPr>
          <w:t xml:space="preserve"> Podaci za kalibraciju dinamometra</w:t>
        </w:r>
        <w:commentRangeEnd w:id="2793"/>
        <w:r w:rsidRPr="00815A9B">
          <w:rPr>
            <w:rStyle w:val="CommentReference"/>
            <w:i w:val="0"/>
            <w:iCs w:val="0"/>
            <w:color w:val="000000" w:themeColor="text1"/>
            <w:rPrChange w:id="2809" w:author="Windows User" w:date="2023-02-20T10:21:00Z">
              <w:rPr>
                <w:rStyle w:val="CommentReference"/>
                <w:i w:val="0"/>
                <w:iCs w:val="0"/>
                <w:color w:val="auto"/>
              </w:rPr>
            </w:rPrChange>
          </w:rPr>
          <w:commentReference w:id="2793"/>
        </w:r>
      </w:moveTo>
    </w:p>
    <w:p w14:paraId="7ECAD5AB" w14:textId="74380845" w:rsidR="005504C2" w:rsidRDefault="005504C2">
      <w:pPr>
        <w:rPr>
          <w:ins w:id="2810" w:author="Windows User" w:date="2023-02-22T00:29:00Z"/>
        </w:rPr>
        <w:pPrChange w:id="2811" w:author="Windows User" w:date="2023-02-22T00:27:00Z">
          <w:pPr>
            <w:pStyle w:val="Caption"/>
            <w:keepNext/>
          </w:pPr>
        </w:pPrChange>
      </w:pPr>
      <w:ins w:id="2812" w:author="Windows User" w:date="2023-02-22T00:27:00Z">
        <w:r>
          <w:t xml:space="preserve">2. Podaci </w:t>
        </w:r>
      </w:ins>
      <w:ins w:id="2813" w:author="Windows User" w:date="2023-02-22T00:28:00Z">
        <w:r>
          <w:t>dobiveni RDB eksperimentom</w:t>
        </w:r>
      </w:ins>
    </w:p>
    <w:p w14:paraId="65524787" w14:textId="77777777" w:rsidR="005504C2" w:rsidRPr="00D22AD9" w:rsidRDefault="005504C2">
      <w:pPr>
        <w:rPr>
          <w:moveTo w:id="2814" w:author="Windows User" w:date="2023-02-20T10:16:00Z"/>
        </w:rPr>
        <w:pPrChange w:id="2815" w:author="Windows User" w:date="2023-02-22T00:27:00Z">
          <w:pPr>
            <w:pStyle w:val="Caption"/>
            <w:keepNext/>
          </w:pPr>
        </w:pPrChange>
      </w:pPr>
    </w:p>
    <w:tbl>
      <w:tblPr>
        <w:tblW w:w="9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1677"/>
        <w:gridCol w:w="2268"/>
        <w:gridCol w:w="1701"/>
        <w:gridCol w:w="1954"/>
      </w:tblGrid>
      <w:tr w:rsidR="00815A9B" w:rsidRPr="00273345" w14:paraId="11BE95E9" w14:textId="77777777" w:rsidTr="007E6456">
        <w:trPr>
          <w:trHeight w:val="227"/>
        </w:trPr>
        <w:tc>
          <w:tcPr>
            <w:tcW w:w="2256" w:type="dxa"/>
            <w:shd w:val="clear" w:color="auto" w:fill="auto"/>
            <w:noWrap/>
            <w:vAlign w:val="center"/>
            <w:hideMark/>
          </w:tcPr>
          <w:p w14:paraId="35B7CB10" w14:textId="77777777" w:rsidR="00815A9B" w:rsidRPr="00E6669B" w:rsidRDefault="00815A9B" w:rsidP="007E6456">
            <w:pPr>
              <w:spacing w:after="0" w:line="240" w:lineRule="auto"/>
              <w:jc w:val="center"/>
              <w:rPr>
                <w:moveTo w:id="2816" w:author="Windows User" w:date="2023-02-20T10:16:00Z"/>
                <w:color w:val="000000"/>
              </w:rPr>
            </w:pPr>
            <w:moveTo w:id="2817" w:author="Windows User" w:date="2023-02-20T10:16:00Z">
              <w:r w:rsidRPr="00E6669B">
                <w:rPr>
                  <w:color w:val="000000"/>
                </w:rPr>
                <w:t>Masa utega [kg]</w:t>
              </w:r>
            </w:moveTo>
          </w:p>
        </w:tc>
        <w:tc>
          <w:tcPr>
            <w:tcW w:w="1677" w:type="dxa"/>
            <w:shd w:val="clear" w:color="auto" w:fill="auto"/>
            <w:noWrap/>
            <w:vAlign w:val="center"/>
            <w:hideMark/>
          </w:tcPr>
          <w:p w14:paraId="66F5ED91" w14:textId="77777777" w:rsidR="00815A9B" w:rsidRPr="00E6669B" w:rsidRDefault="00815A9B" w:rsidP="007E6456">
            <w:pPr>
              <w:spacing w:after="0" w:line="240" w:lineRule="auto"/>
              <w:jc w:val="center"/>
              <w:rPr>
                <w:moveTo w:id="2818" w:author="Windows User" w:date="2023-02-20T10:16:00Z"/>
                <w:color w:val="000000"/>
              </w:rPr>
            </w:pPr>
            <w:moveTo w:id="2819" w:author="Windows User" w:date="2023-02-20T10:16:00Z">
              <w:r w:rsidRPr="00E6669B">
                <w:rPr>
                  <w:color w:val="000000"/>
                </w:rPr>
                <w:t>Sila utega [N]</w:t>
              </w:r>
            </w:moveTo>
          </w:p>
        </w:tc>
        <w:tc>
          <w:tcPr>
            <w:tcW w:w="2268" w:type="dxa"/>
            <w:shd w:val="clear" w:color="auto" w:fill="auto"/>
            <w:noWrap/>
            <w:vAlign w:val="center"/>
            <w:hideMark/>
          </w:tcPr>
          <w:p w14:paraId="03A7BBD5" w14:textId="77777777" w:rsidR="00815A9B" w:rsidRPr="00E6669B" w:rsidRDefault="00815A9B" w:rsidP="007E6456">
            <w:pPr>
              <w:spacing w:after="0" w:line="240" w:lineRule="auto"/>
              <w:jc w:val="center"/>
              <w:rPr>
                <w:moveTo w:id="2820" w:author="Windows User" w:date="2023-02-20T10:16:00Z"/>
                <w:color w:val="000000"/>
              </w:rPr>
            </w:pPr>
            <w:moveTo w:id="2821" w:author="Windows User" w:date="2023-02-20T10:16:00Z">
              <w:r w:rsidRPr="00E6669B">
                <w:rPr>
                  <w:color w:val="000000"/>
                </w:rPr>
                <w:t>Očitana sila (otklon) [N]</w:t>
              </w:r>
            </w:moveTo>
          </w:p>
        </w:tc>
        <w:tc>
          <w:tcPr>
            <w:tcW w:w="1701" w:type="dxa"/>
            <w:shd w:val="clear" w:color="auto" w:fill="auto"/>
            <w:noWrap/>
            <w:vAlign w:val="center"/>
            <w:hideMark/>
          </w:tcPr>
          <w:p w14:paraId="54DD79EC" w14:textId="77777777" w:rsidR="00815A9B" w:rsidRPr="00E6669B" w:rsidRDefault="00815A9B" w:rsidP="007E6456">
            <w:pPr>
              <w:spacing w:after="0" w:line="240" w:lineRule="auto"/>
              <w:jc w:val="center"/>
              <w:rPr>
                <w:moveTo w:id="2822" w:author="Windows User" w:date="2023-02-20T10:16:00Z"/>
                <w:color w:val="000000"/>
              </w:rPr>
            </w:pPr>
            <w:moveTo w:id="2823" w:author="Windows User" w:date="2023-02-20T10:16:00Z">
              <w:r w:rsidRPr="00E6669B">
                <w:rPr>
                  <w:color w:val="000000"/>
                </w:rPr>
                <w:t>Sila na nuli [N]</w:t>
              </w:r>
            </w:moveTo>
          </w:p>
        </w:tc>
        <w:tc>
          <w:tcPr>
            <w:tcW w:w="1954" w:type="dxa"/>
            <w:shd w:val="clear" w:color="auto" w:fill="auto"/>
            <w:noWrap/>
            <w:vAlign w:val="center"/>
            <w:hideMark/>
          </w:tcPr>
          <w:p w14:paraId="4F9B3EA1" w14:textId="77777777" w:rsidR="00815A9B" w:rsidRPr="00E6669B" w:rsidRDefault="00815A9B" w:rsidP="007E6456">
            <w:pPr>
              <w:spacing w:after="0" w:line="240" w:lineRule="auto"/>
              <w:jc w:val="center"/>
              <w:rPr>
                <w:moveTo w:id="2824" w:author="Windows User" w:date="2023-02-20T10:16:00Z"/>
                <w:color w:val="000000"/>
              </w:rPr>
            </w:pPr>
            <w:moveTo w:id="2825" w:author="Windows User" w:date="2023-02-20T10:16:00Z">
              <w:r w:rsidRPr="00E6669B">
                <w:rPr>
                  <w:color w:val="000000"/>
                </w:rPr>
                <w:t>Stvarni otklon [N]</w:t>
              </w:r>
            </w:moveTo>
          </w:p>
        </w:tc>
      </w:tr>
      <w:tr w:rsidR="00815A9B" w:rsidRPr="00273345" w14:paraId="42B0DCCE" w14:textId="77777777" w:rsidTr="007E6456">
        <w:trPr>
          <w:trHeight w:val="227"/>
        </w:trPr>
        <w:tc>
          <w:tcPr>
            <w:tcW w:w="2256" w:type="dxa"/>
            <w:shd w:val="clear" w:color="auto" w:fill="auto"/>
            <w:noWrap/>
            <w:vAlign w:val="bottom"/>
            <w:hideMark/>
          </w:tcPr>
          <w:p w14:paraId="5789C2F1" w14:textId="77777777" w:rsidR="00815A9B" w:rsidRPr="00E6669B" w:rsidRDefault="00815A9B" w:rsidP="007E6456">
            <w:pPr>
              <w:spacing w:after="0" w:line="240" w:lineRule="auto"/>
              <w:jc w:val="right"/>
              <w:rPr>
                <w:moveTo w:id="2826" w:author="Windows User" w:date="2023-02-20T10:16:00Z"/>
                <w:color w:val="000000"/>
              </w:rPr>
            </w:pPr>
            <w:moveTo w:id="2827" w:author="Windows User" w:date="2023-02-20T10:16:00Z">
              <w:r w:rsidRPr="00E6669B">
                <w:rPr>
                  <w:color w:val="000000"/>
                </w:rPr>
                <w:t>0,000</w:t>
              </w:r>
            </w:moveTo>
          </w:p>
        </w:tc>
        <w:tc>
          <w:tcPr>
            <w:tcW w:w="1677" w:type="dxa"/>
            <w:shd w:val="clear" w:color="auto" w:fill="auto"/>
            <w:noWrap/>
            <w:vAlign w:val="bottom"/>
            <w:hideMark/>
          </w:tcPr>
          <w:p w14:paraId="5B087356" w14:textId="77777777" w:rsidR="00815A9B" w:rsidRPr="00E6669B" w:rsidRDefault="00815A9B" w:rsidP="007E6456">
            <w:pPr>
              <w:spacing w:after="0" w:line="240" w:lineRule="auto"/>
              <w:jc w:val="right"/>
              <w:rPr>
                <w:moveTo w:id="2828" w:author="Windows User" w:date="2023-02-20T10:16:00Z"/>
                <w:color w:val="000000"/>
              </w:rPr>
            </w:pPr>
            <w:moveTo w:id="2829" w:author="Windows User" w:date="2023-02-20T10:16:00Z">
              <w:r w:rsidRPr="00E6669B">
                <w:rPr>
                  <w:color w:val="000000"/>
                </w:rPr>
                <w:t>0,000</w:t>
              </w:r>
            </w:moveTo>
          </w:p>
        </w:tc>
        <w:tc>
          <w:tcPr>
            <w:tcW w:w="2268" w:type="dxa"/>
            <w:shd w:val="clear" w:color="auto" w:fill="auto"/>
            <w:noWrap/>
            <w:vAlign w:val="bottom"/>
            <w:hideMark/>
          </w:tcPr>
          <w:p w14:paraId="6E3D97A3" w14:textId="77777777" w:rsidR="00815A9B" w:rsidRPr="00E6669B" w:rsidRDefault="00815A9B" w:rsidP="007E6456">
            <w:pPr>
              <w:spacing w:after="0" w:line="240" w:lineRule="auto"/>
              <w:jc w:val="right"/>
              <w:rPr>
                <w:moveTo w:id="2830" w:author="Windows User" w:date="2023-02-20T10:16:00Z"/>
                <w:color w:val="000000"/>
              </w:rPr>
            </w:pPr>
            <w:moveTo w:id="2831" w:author="Windows User" w:date="2023-02-20T10:16:00Z">
              <w:r w:rsidRPr="00E6669B">
                <w:rPr>
                  <w:color w:val="000000"/>
                </w:rPr>
                <w:t>0,000</w:t>
              </w:r>
            </w:moveTo>
          </w:p>
        </w:tc>
        <w:tc>
          <w:tcPr>
            <w:tcW w:w="1701" w:type="dxa"/>
            <w:shd w:val="clear" w:color="auto" w:fill="auto"/>
            <w:noWrap/>
            <w:vAlign w:val="bottom"/>
            <w:hideMark/>
          </w:tcPr>
          <w:p w14:paraId="4BEF298C" w14:textId="77777777" w:rsidR="00815A9B" w:rsidRPr="00E6669B" w:rsidRDefault="00815A9B" w:rsidP="007E6456">
            <w:pPr>
              <w:spacing w:after="0" w:line="240" w:lineRule="auto"/>
              <w:jc w:val="right"/>
              <w:rPr>
                <w:moveTo w:id="2832" w:author="Windows User" w:date="2023-02-20T10:16:00Z"/>
                <w:color w:val="000000"/>
              </w:rPr>
            </w:pPr>
            <w:moveTo w:id="2833" w:author="Windows User" w:date="2023-02-20T10:16:00Z">
              <w:r w:rsidRPr="00E6669B">
                <w:rPr>
                  <w:color w:val="000000"/>
                </w:rPr>
                <w:t>0,000</w:t>
              </w:r>
            </w:moveTo>
          </w:p>
        </w:tc>
        <w:tc>
          <w:tcPr>
            <w:tcW w:w="1954" w:type="dxa"/>
            <w:shd w:val="clear" w:color="auto" w:fill="auto"/>
            <w:noWrap/>
            <w:vAlign w:val="bottom"/>
            <w:hideMark/>
          </w:tcPr>
          <w:p w14:paraId="3119B7E7" w14:textId="77777777" w:rsidR="00815A9B" w:rsidRPr="00E6669B" w:rsidRDefault="00815A9B" w:rsidP="007E6456">
            <w:pPr>
              <w:spacing w:after="0" w:line="240" w:lineRule="auto"/>
              <w:jc w:val="right"/>
              <w:rPr>
                <w:moveTo w:id="2834" w:author="Windows User" w:date="2023-02-20T10:16:00Z"/>
                <w:color w:val="000000"/>
              </w:rPr>
            </w:pPr>
            <w:moveTo w:id="2835" w:author="Windows User" w:date="2023-02-20T10:16:00Z">
              <w:r w:rsidRPr="00E6669B">
                <w:rPr>
                  <w:color w:val="000000"/>
                </w:rPr>
                <w:t>0,000</w:t>
              </w:r>
            </w:moveTo>
          </w:p>
        </w:tc>
      </w:tr>
      <w:tr w:rsidR="00815A9B" w:rsidRPr="00273345" w14:paraId="4C626FEF" w14:textId="77777777" w:rsidTr="007E6456">
        <w:trPr>
          <w:trHeight w:val="227"/>
        </w:trPr>
        <w:tc>
          <w:tcPr>
            <w:tcW w:w="2256" w:type="dxa"/>
            <w:shd w:val="clear" w:color="auto" w:fill="auto"/>
            <w:noWrap/>
            <w:vAlign w:val="bottom"/>
            <w:hideMark/>
          </w:tcPr>
          <w:p w14:paraId="1613940B" w14:textId="77777777" w:rsidR="00815A9B" w:rsidRPr="00E6669B" w:rsidRDefault="00815A9B" w:rsidP="007E6456">
            <w:pPr>
              <w:spacing w:after="0" w:line="240" w:lineRule="auto"/>
              <w:jc w:val="right"/>
              <w:rPr>
                <w:moveTo w:id="2836" w:author="Windows User" w:date="2023-02-20T10:16:00Z"/>
                <w:color w:val="000000"/>
              </w:rPr>
            </w:pPr>
            <w:moveTo w:id="2837" w:author="Windows User" w:date="2023-02-20T10:16:00Z">
              <w:r w:rsidRPr="00E6669B">
                <w:rPr>
                  <w:color w:val="000000"/>
                </w:rPr>
                <w:t>0,000</w:t>
              </w:r>
            </w:moveTo>
          </w:p>
        </w:tc>
        <w:tc>
          <w:tcPr>
            <w:tcW w:w="1677" w:type="dxa"/>
            <w:shd w:val="clear" w:color="auto" w:fill="auto"/>
            <w:noWrap/>
            <w:vAlign w:val="bottom"/>
            <w:hideMark/>
          </w:tcPr>
          <w:p w14:paraId="08232F3C" w14:textId="77777777" w:rsidR="00815A9B" w:rsidRPr="00E6669B" w:rsidRDefault="00815A9B" w:rsidP="007E6456">
            <w:pPr>
              <w:spacing w:after="0" w:line="240" w:lineRule="auto"/>
              <w:jc w:val="right"/>
              <w:rPr>
                <w:moveTo w:id="2838" w:author="Windows User" w:date="2023-02-20T10:16:00Z"/>
                <w:color w:val="000000"/>
              </w:rPr>
            </w:pPr>
            <w:moveTo w:id="2839" w:author="Windows User" w:date="2023-02-20T10:16:00Z">
              <w:r w:rsidRPr="00E6669B">
                <w:rPr>
                  <w:color w:val="000000"/>
                </w:rPr>
                <w:t>0,000</w:t>
              </w:r>
            </w:moveTo>
          </w:p>
        </w:tc>
        <w:tc>
          <w:tcPr>
            <w:tcW w:w="2268" w:type="dxa"/>
            <w:shd w:val="clear" w:color="auto" w:fill="auto"/>
            <w:noWrap/>
            <w:vAlign w:val="bottom"/>
            <w:hideMark/>
          </w:tcPr>
          <w:p w14:paraId="48D7BDFA" w14:textId="77777777" w:rsidR="00815A9B" w:rsidRPr="00E6669B" w:rsidRDefault="00815A9B" w:rsidP="007E6456">
            <w:pPr>
              <w:spacing w:after="0" w:line="240" w:lineRule="auto"/>
              <w:jc w:val="right"/>
              <w:rPr>
                <w:moveTo w:id="2840" w:author="Windows User" w:date="2023-02-20T10:16:00Z"/>
                <w:color w:val="000000"/>
              </w:rPr>
            </w:pPr>
            <w:moveTo w:id="2841" w:author="Windows User" w:date="2023-02-20T10:16:00Z">
              <w:r w:rsidRPr="00E6669B">
                <w:rPr>
                  <w:color w:val="000000"/>
                </w:rPr>
                <w:t>0,010</w:t>
              </w:r>
            </w:moveTo>
          </w:p>
        </w:tc>
        <w:tc>
          <w:tcPr>
            <w:tcW w:w="1701" w:type="dxa"/>
            <w:shd w:val="clear" w:color="auto" w:fill="auto"/>
            <w:noWrap/>
            <w:vAlign w:val="bottom"/>
            <w:hideMark/>
          </w:tcPr>
          <w:p w14:paraId="17A00DF8" w14:textId="77777777" w:rsidR="00815A9B" w:rsidRPr="00E6669B" w:rsidRDefault="00815A9B" w:rsidP="007E6456">
            <w:pPr>
              <w:spacing w:after="0" w:line="240" w:lineRule="auto"/>
              <w:jc w:val="right"/>
              <w:rPr>
                <w:moveTo w:id="2842" w:author="Windows User" w:date="2023-02-20T10:16:00Z"/>
                <w:color w:val="000000"/>
              </w:rPr>
            </w:pPr>
            <w:moveTo w:id="2843" w:author="Windows User" w:date="2023-02-20T10:16:00Z">
              <w:r w:rsidRPr="00E6669B">
                <w:rPr>
                  <w:color w:val="000000"/>
                </w:rPr>
                <w:t>0,010</w:t>
              </w:r>
            </w:moveTo>
          </w:p>
        </w:tc>
        <w:tc>
          <w:tcPr>
            <w:tcW w:w="1954" w:type="dxa"/>
            <w:shd w:val="clear" w:color="auto" w:fill="auto"/>
            <w:noWrap/>
            <w:vAlign w:val="bottom"/>
            <w:hideMark/>
          </w:tcPr>
          <w:p w14:paraId="72449704" w14:textId="77777777" w:rsidR="00815A9B" w:rsidRPr="00E6669B" w:rsidRDefault="00815A9B" w:rsidP="007E6456">
            <w:pPr>
              <w:spacing w:after="0" w:line="240" w:lineRule="auto"/>
              <w:jc w:val="right"/>
              <w:rPr>
                <w:moveTo w:id="2844" w:author="Windows User" w:date="2023-02-20T10:16:00Z"/>
                <w:color w:val="000000"/>
              </w:rPr>
            </w:pPr>
            <w:moveTo w:id="2845" w:author="Windows User" w:date="2023-02-20T10:16:00Z">
              <w:r w:rsidRPr="00E6669B">
                <w:rPr>
                  <w:color w:val="000000"/>
                </w:rPr>
                <w:t>0,000</w:t>
              </w:r>
            </w:moveTo>
          </w:p>
        </w:tc>
      </w:tr>
      <w:tr w:rsidR="00815A9B" w:rsidRPr="00273345" w14:paraId="58040311" w14:textId="77777777" w:rsidTr="007E6456">
        <w:trPr>
          <w:trHeight w:val="227"/>
        </w:trPr>
        <w:tc>
          <w:tcPr>
            <w:tcW w:w="2256" w:type="dxa"/>
            <w:shd w:val="clear" w:color="auto" w:fill="auto"/>
            <w:noWrap/>
            <w:vAlign w:val="bottom"/>
            <w:hideMark/>
          </w:tcPr>
          <w:p w14:paraId="776D0AD9" w14:textId="77777777" w:rsidR="00815A9B" w:rsidRPr="00E6669B" w:rsidRDefault="00815A9B" w:rsidP="007E6456">
            <w:pPr>
              <w:spacing w:after="0" w:line="240" w:lineRule="auto"/>
              <w:jc w:val="right"/>
              <w:rPr>
                <w:moveTo w:id="2846" w:author="Windows User" w:date="2023-02-20T10:16:00Z"/>
                <w:color w:val="000000"/>
              </w:rPr>
            </w:pPr>
            <w:moveTo w:id="2847" w:author="Windows User" w:date="2023-02-20T10:16:00Z">
              <w:r w:rsidRPr="00E6669B">
                <w:rPr>
                  <w:color w:val="000000"/>
                </w:rPr>
                <w:t>0,000</w:t>
              </w:r>
            </w:moveTo>
          </w:p>
        </w:tc>
        <w:tc>
          <w:tcPr>
            <w:tcW w:w="1677" w:type="dxa"/>
            <w:shd w:val="clear" w:color="auto" w:fill="auto"/>
            <w:noWrap/>
            <w:vAlign w:val="bottom"/>
            <w:hideMark/>
          </w:tcPr>
          <w:p w14:paraId="2D461DAB" w14:textId="77777777" w:rsidR="00815A9B" w:rsidRPr="00E6669B" w:rsidRDefault="00815A9B" w:rsidP="007E6456">
            <w:pPr>
              <w:spacing w:after="0" w:line="240" w:lineRule="auto"/>
              <w:jc w:val="right"/>
              <w:rPr>
                <w:moveTo w:id="2848" w:author="Windows User" w:date="2023-02-20T10:16:00Z"/>
                <w:color w:val="000000"/>
              </w:rPr>
            </w:pPr>
            <w:moveTo w:id="2849" w:author="Windows User" w:date="2023-02-20T10:16:00Z">
              <w:r w:rsidRPr="00E6669B">
                <w:rPr>
                  <w:color w:val="000000"/>
                </w:rPr>
                <w:t>0,000</w:t>
              </w:r>
            </w:moveTo>
          </w:p>
        </w:tc>
        <w:tc>
          <w:tcPr>
            <w:tcW w:w="2268" w:type="dxa"/>
            <w:shd w:val="clear" w:color="auto" w:fill="auto"/>
            <w:noWrap/>
            <w:vAlign w:val="bottom"/>
            <w:hideMark/>
          </w:tcPr>
          <w:p w14:paraId="75ED0641" w14:textId="77777777" w:rsidR="00815A9B" w:rsidRPr="00E6669B" w:rsidRDefault="00815A9B" w:rsidP="007E6456">
            <w:pPr>
              <w:spacing w:after="0" w:line="240" w:lineRule="auto"/>
              <w:jc w:val="right"/>
              <w:rPr>
                <w:moveTo w:id="2850" w:author="Windows User" w:date="2023-02-20T10:16:00Z"/>
                <w:color w:val="000000"/>
              </w:rPr>
            </w:pPr>
            <w:moveTo w:id="2851" w:author="Windows User" w:date="2023-02-20T10:16:00Z">
              <w:r w:rsidRPr="00E6669B">
                <w:rPr>
                  <w:color w:val="000000"/>
                </w:rPr>
                <w:t>0,010</w:t>
              </w:r>
            </w:moveTo>
          </w:p>
        </w:tc>
        <w:tc>
          <w:tcPr>
            <w:tcW w:w="1701" w:type="dxa"/>
            <w:shd w:val="clear" w:color="auto" w:fill="auto"/>
            <w:noWrap/>
            <w:vAlign w:val="bottom"/>
            <w:hideMark/>
          </w:tcPr>
          <w:p w14:paraId="2115E35A" w14:textId="77777777" w:rsidR="00815A9B" w:rsidRPr="00E6669B" w:rsidRDefault="00815A9B" w:rsidP="007E6456">
            <w:pPr>
              <w:spacing w:after="0" w:line="240" w:lineRule="auto"/>
              <w:jc w:val="right"/>
              <w:rPr>
                <w:moveTo w:id="2852" w:author="Windows User" w:date="2023-02-20T10:16:00Z"/>
                <w:color w:val="000000"/>
              </w:rPr>
            </w:pPr>
            <w:moveTo w:id="2853" w:author="Windows User" w:date="2023-02-20T10:16:00Z">
              <w:r w:rsidRPr="00E6669B">
                <w:rPr>
                  <w:color w:val="000000"/>
                </w:rPr>
                <w:t>0,010</w:t>
              </w:r>
            </w:moveTo>
          </w:p>
        </w:tc>
        <w:tc>
          <w:tcPr>
            <w:tcW w:w="1954" w:type="dxa"/>
            <w:shd w:val="clear" w:color="auto" w:fill="auto"/>
            <w:noWrap/>
            <w:vAlign w:val="bottom"/>
            <w:hideMark/>
          </w:tcPr>
          <w:p w14:paraId="5FBFB15C" w14:textId="77777777" w:rsidR="00815A9B" w:rsidRPr="00E6669B" w:rsidRDefault="00815A9B" w:rsidP="007E6456">
            <w:pPr>
              <w:spacing w:after="0" w:line="240" w:lineRule="auto"/>
              <w:jc w:val="right"/>
              <w:rPr>
                <w:moveTo w:id="2854" w:author="Windows User" w:date="2023-02-20T10:16:00Z"/>
                <w:color w:val="000000"/>
              </w:rPr>
            </w:pPr>
            <w:moveTo w:id="2855" w:author="Windows User" w:date="2023-02-20T10:16:00Z">
              <w:r w:rsidRPr="00E6669B">
                <w:rPr>
                  <w:color w:val="000000"/>
                </w:rPr>
                <w:t>0,000</w:t>
              </w:r>
            </w:moveTo>
          </w:p>
        </w:tc>
      </w:tr>
      <w:tr w:rsidR="00815A9B" w:rsidRPr="00273345" w14:paraId="5B93558F" w14:textId="77777777" w:rsidTr="007E6456">
        <w:trPr>
          <w:trHeight w:val="227"/>
        </w:trPr>
        <w:tc>
          <w:tcPr>
            <w:tcW w:w="2256" w:type="dxa"/>
            <w:shd w:val="clear" w:color="auto" w:fill="auto"/>
            <w:noWrap/>
            <w:vAlign w:val="bottom"/>
            <w:hideMark/>
          </w:tcPr>
          <w:p w14:paraId="2CF68B8D" w14:textId="77777777" w:rsidR="00815A9B" w:rsidRPr="00E6669B" w:rsidRDefault="00815A9B" w:rsidP="007E6456">
            <w:pPr>
              <w:spacing w:after="0" w:line="240" w:lineRule="auto"/>
              <w:jc w:val="right"/>
              <w:rPr>
                <w:moveTo w:id="2856" w:author="Windows User" w:date="2023-02-20T10:16:00Z"/>
                <w:color w:val="000000"/>
              </w:rPr>
            </w:pPr>
            <w:moveTo w:id="2857" w:author="Windows User" w:date="2023-02-20T10:16:00Z">
              <w:r w:rsidRPr="00E6669B">
                <w:rPr>
                  <w:color w:val="000000"/>
                </w:rPr>
                <w:t>0,500</w:t>
              </w:r>
            </w:moveTo>
          </w:p>
        </w:tc>
        <w:tc>
          <w:tcPr>
            <w:tcW w:w="1677" w:type="dxa"/>
            <w:shd w:val="clear" w:color="auto" w:fill="auto"/>
            <w:noWrap/>
            <w:vAlign w:val="bottom"/>
            <w:hideMark/>
          </w:tcPr>
          <w:p w14:paraId="09547B0A" w14:textId="77777777" w:rsidR="00815A9B" w:rsidRPr="00E6669B" w:rsidRDefault="00815A9B" w:rsidP="007E6456">
            <w:pPr>
              <w:spacing w:after="0" w:line="240" w:lineRule="auto"/>
              <w:jc w:val="right"/>
              <w:rPr>
                <w:moveTo w:id="2858" w:author="Windows User" w:date="2023-02-20T10:16:00Z"/>
                <w:color w:val="000000"/>
              </w:rPr>
            </w:pPr>
            <w:moveTo w:id="2859" w:author="Windows User" w:date="2023-02-20T10:16:00Z">
              <w:r w:rsidRPr="00E6669B">
                <w:rPr>
                  <w:color w:val="000000"/>
                </w:rPr>
                <w:t>4,903</w:t>
              </w:r>
            </w:moveTo>
          </w:p>
        </w:tc>
        <w:tc>
          <w:tcPr>
            <w:tcW w:w="2268" w:type="dxa"/>
            <w:shd w:val="clear" w:color="auto" w:fill="auto"/>
            <w:noWrap/>
            <w:vAlign w:val="bottom"/>
            <w:hideMark/>
          </w:tcPr>
          <w:p w14:paraId="0900E7CF" w14:textId="77777777" w:rsidR="00815A9B" w:rsidRPr="00E6669B" w:rsidRDefault="00815A9B" w:rsidP="007E6456">
            <w:pPr>
              <w:spacing w:after="0" w:line="240" w:lineRule="auto"/>
              <w:jc w:val="right"/>
              <w:rPr>
                <w:moveTo w:id="2860" w:author="Windows User" w:date="2023-02-20T10:16:00Z"/>
                <w:color w:val="000000"/>
              </w:rPr>
            </w:pPr>
            <w:moveTo w:id="2861" w:author="Windows User" w:date="2023-02-20T10:16:00Z">
              <w:r w:rsidRPr="00E6669B">
                <w:rPr>
                  <w:color w:val="000000"/>
                </w:rPr>
                <w:t>4,090</w:t>
              </w:r>
            </w:moveTo>
          </w:p>
        </w:tc>
        <w:tc>
          <w:tcPr>
            <w:tcW w:w="1701" w:type="dxa"/>
            <w:shd w:val="clear" w:color="auto" w:fill="auto"/>
            <w:noWrap/>
            <w:vAlign w:val="bottom"/>
            <w:hideMark/>
          </w:tcPr>
          <w:p w14:paraId="02C99405" w14:textId="77777777" w:rsidR="00815A9B" w:rsidRPr="00E6669B" w:rsidRDefault="00815A9B" w:rsidP="007E6456">
            <w:pPr>
              <w:spacing w:after="0" w:line="240" w:lineRule="auto"/>
              <w:jc w:val="right"/>
              <w:rPr>
                <w:moveTo w:id="2862" w:author="Windows User" w:date="2023-02-20T10:16:00Z"/>
                <w:color w:val="000000"/>
              </w:rPr>
            </w:pPr>
            <w:moveTo w:id="2863" w:author="Windows User" w:date="2023-02-20T10:16:00Z">
              <w:r w:rsidRPr="00E6669B">
                <w:rPr>
                  <w:color w:val="000000"/>
                </w:rPr>
                <w:t>0,000</w:t>
              </w:r>
            </w:moveTo>
          </w:p>
        </w:tc>
        <w:tc>
          <w:tcPr>
            <w:tcW w:w="1954" w:type="dxa"/>
            <w:shd w:val="clear" w:color="auto" w:fill="auto"/>
            <w:noWrap/>
            <w:vAlign w:val="bottom"/>
            <w:hideMark/>
          </w:tcPr>
          <w:p w14:paraId="0A40308D" w14:textId="77777777" w:rsidR="00815A9B" w:rsidRPr="00E6669B" w:rsidRDefault="00815A9B" w:rsidP="007E6456">
            <w:pPr>
              <w:spacing w:after="0" w:line="240" w:lineRule="auto"/>
              <w:jc w:val="right"/>
              <w:rPr>
                <w:moveTo w:id="2864" w:author="Windows User" w:date="2023-02-20T10:16:00Z"/>
                <w:color w:val="000000"/>
              </w:rPr>
            </w:pPr>
            <w:moveTo w:id="2865" w:author="Windows User" w:date="2023-02-20T10:16:00Z">
              <w:r w:rsidRPr="00E6669B">
                <w:rPr>
                  <w:color w:val="000000"/>
                </w:rPr>
                <w:t>4,090</w:t>
              </w:r>
            </w:moveTo>
          </w:p>
        </w:tc>
      </w:tr>
      <w:tr w:rsidR="00815A9B" w:rsidRPr="00273345" w14:paraId="4E5B33A1" w14:textId="77777777" w:rsidTr="007E6456">
        <w:trPr>
          <w:trHeight w:val="227"/>
        </w:trPr>
        <w:tc>
          <w:tcPr>
            <w:tcW w:w="2256" w:type="dxa"/>
            <w:shd w:val="clear" w:color="auto" w:fill="auto"/>
            <w:noWrap/>
            <w:vAlign w:val="bottom"/>
            <w:hideMark/>
          </w:tcPr>
          <w:p w14:paraId="3E463298" w14:textId="77777777" w:rsidR="00815A9B" w:rsidRPr="00E6669B" w:rsidRDefault="00815A9B" w:rsidP="007E6456">
            <w:pPr>
              <w:spacing w:after="0" w:line="240" w:lineRule="auto"/>
              <w:jc w:val="right"/>
              <w:rPr>
                <w:moveTo w:id="2866" w:author="Windows User" w:date="2023-02-20T10:16:00Z"/>
                <w:color w:val="000000"/>
              </w:rPr>
            </w:pPr>
            <w:moveTo w:id="2867" w:author="Windows User" w:date="2023-02-20T10:16:00Z">
              <w:r w:rsidRPr="00E6669B">
                <w:rPr>
                  <w:color w:val="000000"/>
                </w:rPr>
                <w:t>0,500</w:t>
              </w:r>
            </w:moveTo>
          </w:p>
        </w:tc>
        <w:tc>
          <w:tcPr>
            <w:tcW w:w="1677" w:type="dxa"/>
            <w:shd w:val="clear" w:color="auto" w:fill="auto"/>
            <w:noWrap/>
            <w:vAlign w:val="bottom"/>
            <w:hideMark/>
          </w:tcPr>
          <w:p w14:paraId="260FD21A" w14:textId="77777777" w:rsidR="00815A9B" w:rsidRPr="00E6669B" w:rsidRDefault="00815A9B" w:rsidP="007E6456">
            <w:pPr>
              <w:spacing w:after="0" w:line="240" w:lineRule="auto"/>
              <w:jc w:val="right"/>
              <w:rPr>
                <w:moveTo w:id="2868" w:author="Windows User" w:date="2023-02-20T10:16:00Z"/>
                <w:color w:val="000000"/>
              </w:rPr>
            </w:pPr>
            <w:moveTo w:id="2869" w:author="Windows User" w:date="2023-02-20T10:16:00Z">
              <w:r w:rsidRPr="00E6669B">
                <w:rPr>
                  <w:color w:val="000000"/>
                </w:rPr>
                <w:t>4,903</w:t>
              </w:r>
            </w:moveTo>
          </w:p>
        </w:tc>
        <w:tc>
          <w:tcPr>
            <w:tcW w:w="2268" w:type="dxa"/>
            <w:shd w:val="clear" w:color="auto" w:fill="auto"/>
            <w:noWrap/>
            <w:vAlign w:val="bottom"/>
            <w:hideMark/>
          </w:tcPr>
          <w:p w14:paraId="47FC03F7" w14:textId="77777777" w:rsidR="00815A9B" w:rsidRPr="00E6669B" w:rsidRDefault="00815A9B" w:rsidP="007E6456">
            <w:pPr>
              <w:spacing w:after="0" w:line="240" w:lineRule="auto"/>
              <w:jc w:val="right"/>
              <w:rPr>
                <w:moveTo w:id="2870" w:author="Windows User" w:date="2023-02-20T10:16:00Z"/>
                <w:color w:val="000000"/>
              </w:rPr>
            </w:pPr>
            <w:moveTo w:id="2871" w:author="Windows User" w:date="2023-02-20T10:16:00Z">
              <w:r w:rsidRPr="00E6669B">
                <w:rPr>
                  <w:color w:val="000000"/>
                </w:rPr>
                <w:t>4,020</w:t>
              </w:r>
            </w:moveTo>
          </w:p>
        </w:tc>
        <w:tc>
          <w:tcPr>
            <w:tcW w:w="1701" w:type="dxa"/>
            <w:shd w:val="clear" w:color="auto" w:fill="auto"/>
            <w:noWrap/>
            <w:vAlign w:val="bottom"/>
            <w:hideMark/>
          </w:tcPr>
          <w:p w14:paraId="2A30F060" w14:textId="77777777" w:rsidR="00815A9B" w:rsidRPr="00E6669B" w:rsidRDefault="00815A9B" w:rsidP="007E6456">
            <w:pPr>
              <w:spacing w:after="0" w:line="240" w:lineRule="auto"/>
              <w:jc w:val="right"/>
              <w:rPr>
                <w:moveTo w:id="2872" w:author="Windows User" w:date="2023-02-20T10:16:00Z"/>
                <w:color w:val="000000"/>
              </w:rPr>
            </w:pPr>
            <w:moveTo w:id="2873" w:author="Windows User" w:date="2023-02-20T10:16:00Z">
              <w:r w:rsidRPr="00E6669B">
                <w:rPr>
                  <w:color w:val="000000"/>
                </w:rPr>
                <w:t>0,010</w:t>
              </w:r>
            </w:moveTo>
          </w:p>
        </w:tc>
        <w:tc>
          <w:tcPr>
            <w:tcW w:w="1954" w:type="dxa"/>
            <w:shd w:val="clear" w:color="auto" w:fill="auto"/>
            <w:noWrap/>
            <w:vAlign w:val="bottom"/>
            <w:hideMark/>
          </w:tcPr>
          <w:p w14:paraId="32825DF4" w14:textId="77777777" w:rsidR="00815A9B" w:rsidRPr="00E6669B" w:rsidRDefault="00815A9B" w:rsidP="007E6456">
            <w:pPr>
              <w:spacing w:after="0" w:line="240" w:lineRule="auto"/>
              <w:jc w:val="right"/>
              <w:rPr>
                <w:moveTo w:id="2874" w:author="Windows User" w:date="2023-02-20T10:16:00Z"/>
                <w:color w:val="000000"/>
              </w:rPr>
            </w:pPr>
            <w:moveTo w:id="2875" w:author="Windows User" w:date="2023-02-20T10:16:00Z">
              <w:r w:rsidRPr="00E6669B">
                <w:rPr>
                  <w:color w:val="000000"/>
                </w:rPr>
                <w:t>4,010</w:t>
              </w:r>
            </w:moveTo>
          </w:p>
        </w:tc>
      </w:tr>
      <w:tr w:rsidR="00815A9B" w:rsidRPr="00273345" w14:paraId="259F7F91" w14:textId="77777777" w:rsidTr="007E6456">
        <w:trPr>
          <w:trHeight w:val="227"/>
        </w:trPr>
        <w:tc>
          <w:tcPr>
            <w:tcW w:w="2256" w:type="dxa"/>
            <w:shd w:val="clear" w:color="auto" w:fill="auto"/>
            <w:noWrap/>
            <w:vAlign w:val="bottom"/>
            <w:hideMark/>
          </w:tcPr>
          <w:p w14:paraId="1BD88719" w14:textId="77777777" w:rsidR="00815A9B" w:rsidRPr="00E6669B" w:rsidRDefault="00815A9B" w:rsidP="007E6456">
            <w:pPr>
              <w:spacing w:after="0" w:line="240" w:lineRule="auto"/>
              <w:jc w:val="right"/>
              <w:rPr>
                <w:moveTo w:id="2876" w:author="Windows User" w:date="2023-02-20T10:16:00Z"/>
                <w:color w:val="000000"/>
              </w:rPr>
            </w:pPr>
            <w:moveTo w:id="2877" w:author="Windows User" w:date="2023-02-20T10:16:00Z">
              <w:r w:rsidRPr="00E6669B">
                <w:rPr>
                  <w:color w:val="000000"/>
                </w:rPr>
                <w:t>0,500</w:t>
              </w:r>
            </w:moveTo>
          </w:p>
        </w:tc>
        <w:tc>
          <w:tcPr>
            <w:tcW w:w="1677" w:type="dxa"/>
            <w:shd w:val="clear" w:color="auto" w:fill="auto"/>
            <w:noWrap/>
            <w:vAlign w:val="bottom"/>
            <w:hideMark/>
          </w:tcPr>
          <w:p w14:paraId="5CC39B3A" w14:textId="77777777" w:rsidR="00815A9B" w:rsidRPr="00E6669B" w:rsidRDefault="00815A9B" w:rsidP="007E6456">
            <w:pPr>
              <w:spacing w:after="0" w:line="240" w:lineRule="auto"/>
              <w:jc w:val="right"/>
              <w:rPr>
                <w:moveTo w:id="2878" w:author="Windows User" w:date="2023-02-20T10:16:00Z"/>
                <w:color w:val="000000"/>
              </w:rPr>
            </w:pPr>
            <w:moveTo w:id="2879" w:author="Windows User" w:date="2023-02-20T10:16:00Z">
              <w:r w:rsidRPr="00E6669B">
                <w:rPr>
                  <w:color w:val="000000"/>
                </w:rPr>
                <w:t>4,903</w:t>
              </w:r>
            </w:moveTo>
          </w:p>
        </w:tc>
        <w:tc>
          <w:tcPr>
            <w:tcW w:w="2268" w:type="dxa"/>
            <w:shd w:val="clear" w:color="auto" w:fill="auto"/>
            <w:noWrap/>
            <w:vAlign w:val="bottom"/>
            <w:hideMark/>
          </w:tcPr>
          <w:p w14:paraId="5726F568" w14:textId="77777777" w:rsidR="00815A9B" w:rsidRPr="00E6669B" w:rsidRDefault="00815A9B" w:rsidP="007E6456">
            <w:pPr>
              <w:spacing w:after="0" w:line="240" w:lineRule="auto"/>
              <w:jc w:val="right"/>
              <w:rPr>
                <w:moveTo w:id="2880" w:author="Windows User" w:date="2023-02-20T10:16:00Z"/>
                <w:color w:val="000000"/>
              </w:rPr>
            </w:pPr>
            <w:moveTo w:id="2881" w:author="Windows User" w:date="2023-02-20T10:16:00Z">
              <w:r w:rsidRPr="00E6669B">
                <w:rPr>
                  <w:color w:val="000000"/>
                </w:rPr>
                <w:t>4,100</w:t>
              </w:r>
            </w:moveTo>
          </w:p>
        </w:tc>
        <w:tc>
          <w:tcPr>
            <w:tcW w:w="1701" w:type="dxa"/>
            <w:shd w:val="clear" w:color="auto" w:fill="auto"/>
            <w:noWrap/>
            <w:vAlign w:val="bottom"/>
            <w:hideMark/>
          </w:tcPr>
          <w:p w14:paraId="0CA181DB" w14:textId="77777777" w:rsidR="00815A9B" w:rsidRPr="00E6669B" w:rsidRDefault="00815A9B" w:rsidP="007E6456">
            <w:pPr>
              <w:spacing w:after="0" w:line="240" w:lineRule="auto"/>
              <w:jc w:val="right"/>
              <w:rPr>
                <w:moveTo w:id="2882" w:author="Windows User" w:date="2023-02-20T10:16:00Z"/>
                <w:color w:val="000000"/>
              </w:rPr>
            </w:pPr>
            <w:moveTo w:id="2883" w:author="Windows User" w:date="2023-02-20T10:16:00Z">
              <w:r w:rsidRPr="00E6669B">
                <w:rPr>
                  <w:color w:val="000000"/>
                </w:rPr>
                <w:t>0,010</w:t>
              </w:r>
            </w:moveTo>
          </w:p>
        </w:tc>
        <w:tc>
          <w:tcPr>
            <w:tcW w:w="1954" w:type="dxa"/>
            <w:shd w:val="clear" w:color="auto" w:fill="auto"/>
            <w:noWrap/>
            <w:vAlign w:val="bottom"/>
            <w:hideMark/>
          </w:tcPr>
          <w:p w14:paraId="2AFF77B1" w14:textId="77777777" w:rsidR="00815A9B" w:rsidRPr="00E6669B" w:rsidRDefault="00815A9B" w:rsidP="007E6456">
            <w:pPr>
              <w:spacing w:after="0" w:line="240" w:lineRule="auto"/>
              <w:jc w:val="right"/>
              <w:rPr>
                <w:moveTo w:id="2884" w:author="Windows User" w:date="2023-02-20T10:16:00Z"/>
                <w:color w:val="000000"/>
              </w:rPr>
            </w:pPr>
            <w:moveTo w:id="2885" w:author="Windows User" w:date="2023-02-20T10:16:00Z">
              <w:r w:rsidRPr="00E6669B">
                <w:rPr>
                  <w:color w:val="000000"/>
                </w:rPr>
                <w:t>4,090</w:t>
              </w:r>
            </w:moveTo>
          </w:p>
        </w:tc>
      </w:tr>
      <w:tr w:rsidR="00815A9B" w:rsidRPr="00273345" w14:paraId="65A2861F" w14:textId="77777777" w:rsidTr="007E6456">
        <w:trPr>
          <w:trHeight w:val="227"/>
        </w:trPr>
        <w:tc>
          <w:tcPr>
            <w:tcW w:w="2256" w:type="dxa"/>
            <w:shd w:val="clear" w:color="auto" w:fill="auto"/>
            <w:noWrap/>
            <w:vAlign w:val="bottom"/>
            <w:hideMark/>
          </w:tcPr>
          <w:p w14:paraId="72EDB557" w14:textId="77777777" w:rsidR="00815A9B" w:rsidRPr="00E6669B" w:rsidRDefault="00815A9B" w:rsidP="007E6456">
            <w:pPr>
              <w:spacing w:after="0" w:line="240" w:lineRule="auto"/>
              <w:jc w:val="right"/>
              <w:rPr>
                <w:moveTo w:id="2886" w:author="Windows User" w:date="2023-02-20T10:16:00Z"/>
                <w:color w:val="000000"/>
              </w:rPr>
            </w:pPr>
            <w:moveTo w:id="2887" w:author="Windows User" w:date="2023-02-20T10:16:00Z">
              <w:r w:rsidRPr="00E6669B">
                <w:rPr>
                  <w:color w:val="000000"/>
                </w:rPr>
                <w:t>2,000</w:t>
              </w:r>
            </w:moveTo>
          </w:p>
        </w:tc>
        <w:tc>
          <w:tcPr>
            <w:tcW w:w="1677" w:type="dxa"/>
            <w:shd w:val="clear" w:color="auto" w:fill="auto"/>
            <w:noWrap/>
            <w:vAlign w:val="bottom"/>
            <w:hideMark/>
          </w:tcPr>
          <w:p w14:paraId="2452B861" w14:textId="77777777" w:rsidR="00815A9B" w:rsidRPr="00E6669B" w:rsidRDefault="00815A9B" w:rsidP="007E6456">
            <w:pPr>
              <w:spacing w:after="0" w:line="240" w:lineRule="auto"/>
              <w:jc w:val="right"/>
              <w:rPr>
                <w:moveTo w:id="2888" w:author="Windows User" w:date="2023-02-20T10:16:00Z"/>
                <w:color w:val="000000"/>
              </w:rPr>
            </w:pPr>
            <w:moveTo w:id="2889" w:author="Windows User" w:date="2023-02-20T10:16:00Z">
              <w:r w:rsidRPr="00E6669B">
                <w:rPr>
                  <w:color w:val="000000"/>
                </w:rPr>
                <w:t>19,613</w:t>
              </w:r>
            </w:moveTo>
          </w:p>
        </w:tc>
        <w:tc>
          <w:tcPr>
            <w:tcW w:w="2268" w:type="dxa"/>
            <w:shd w:val="clear" w:color="auto" w:fill="auto"/>
            <w:noWrap/>
            <w:vAlign w:val="bottom"/>
            <w:hideMark/>
          </w:tcPr>
          <w:p w14:paraId="147818C3" w14:textId="77777777" w:rsidR="00815A9B" w:rsidRPr="00E6669B" w:rsidRDefault="00815A9B" w:rsidP="007E6456">
            <w:pPr>
              <w:spacing w:after="0" w:line="240" w:lineRule="auto"/>
              <w:jc w:val="right"/>
              <w:rPr>
                <w:moveTo w:id="2890" w:author="Windows User" w:date="2023-02-20T10:16:00Z"/>
                <w:color w:val="000000"/>
              </w:rPr>
            </w:pPr>
            <w:moveTo w:id="2891" w:author="Windows User" w:date="2023-02-20T10:16:00Z">
              <w:r w:rsidRPr="00E6669B">
                <w:rPr>
                  <w:color w:val="000000"/>
                </w:rPr>
                <w:t>17,480</w:t>
              </w:r>
            </w:moveTo>
          </w:p>
        </w:tc>
        <w:tc>
          <w:tcPr>
            <w:tcW w:w="1701" w:type="dxa"/>
            <w:shd w:val="clear" w:color="auto" w:fill="auto"/>
            <w:noWrap/>
            <w:vAlign w:val="bottom"/>
            <w:hideMark/>
          </w:tcPr>
          <w:p w14:paraId="5E5ABB2B" w14:textId="77777777" w:rsidR="00815A9B" w:rsidRPr="00E6669B" w:rsidRDefault="00815A9B" w:rsidP="007E6456">
            <w:pPr>
              <w:spacing w:after="0" w:line="240" w:lineRule="auto"/>
              <w:jc w:val="right"/>
              <w:rPr>
                <w:moveTo w:id="2892" w:author="Windows User" w:date="2023-02-20T10:16:00Z"/>
                <w:color w:val="000000"/>
              </w:rPr>
            </w:pPr>
            <w:moveTo w:id="2893" w:author="Windows User" w:date="2023-02-20T10:16:00Z">
              <w:r w:rsidRPr="00E6669B">
                <w:rPr>
                  <w:color w:val="000000"/>
                </w:rPr>
                <w:t>0,010</w:t>
              </w:r>
            </w:moveTo>
          </w:p>
        </w:tc>
        <w:tc>
          <w:tcPr>
            <w:tcW w:w="1954" w:type="dxa"/>
            <w:shd w:val="clear" w:color="auto" w:fill="auto"/>
            <w:noWrap/>
            <w:vAlign w:val="bottom"/>
            <w:hideMark/>
          </w:tcPr>
          <w:p w14:paraId="59CB41A7" w14:textId="77777777" w:rsidR="00815A9B" w:rsidRPr="00E6669B" w:rsidRDefault="00815A9B" w:rsidP="007E6456">
            <w:pPr>
              <w:spacing w:after="0" w:line="240" w:lineRule="auto"/>
              <w:jc w:val="right"/>
              <w:rPr>
                <w:moveTo w:id="2894" w:author="Windows User" w:date="2023-02-20T10:16:00Z"/>
                <w:color w:val="000000"/>
              </w:rPr>
            </w:pPr>
            <w:moveTo w:id="2895" w:author="Windows User" w:date="2023-02-20T10:16:00Z">
              <w:r w:rsidRPr="00E6669B">
                <w:rPr>
                  <w:color w:val="000000"/>
                </w:rPr>
                <w:t>17,470</w:t>
              </w:r>
            </w:moveTo>
          </w:p>
        </w:tc>
      </w:tr>
      <w:tr w:rsidR="00815A9B" w:rsidRPr="00273345" w14:paraId="35873BB4" w14:textId="77777777" w:rsidTr="007E6456">
        <w:trPr>
          <w:trHeight w:val="227"/>
        </w:trPr>
        <w:tc>
          <w:tcPr>
            <w:tcW w:w="2256" w:type="dxa"/>
            <w:shd w:val="clear" w:color="auto" w:fill="auto"/>
            <w:noWrap/>
            <w:vAlign w:val="bottom"/>
            <w:hideMark/>
          </w:tcPr>
          <w:p w14:paraId="27004707" w14:textId="77777777" w:rsidR="00815A9B" w:rsidRPr="00E6669B" w:rsidRDefault="00815A9B" w:rsidP="007E6456">
            <w:pPr>
              <w:spacing w:after="0" w:line="240" w:lineRule="auto"/>
              <w:jc w:val="right"/>
              <w:rPr>
                <w:moveTo w:id="2896" w:author="Windows User" w:date="2023-02-20T10:16:00Z"/>
                <w:color w:val="000000"/>
              </w:rPr>
            </w:pPr>
            <w:moveTo w:id="2897" w:author="Windows User" w:date="2023-02-20T10:16:00Z">
              <w:r w:rsidRPr="00E6669B">
                <w:rPr>
                  <w:color w:val="000000"/>
                </w:rPr>
                <w:t>2,000</w:t>
              </w:r>
            </w:moveTo>
          </w:p>
        </w:tc>
        <w:tc>
          <w:tcPr>
            <w:tcW w:w="1677" w:type="dxa"/>
            <w:shd w:val="clear" w:color="auto" w:fill="auto"/>
            <w:noWrap/>
            <w:vAlign w:val="bottom"/>
            <w:hideMark/>
          </w:tcPr>
          <w:p w14:paraId="50B1A35F" w14:textId="77777777" w:rsidR="00815A9B" w:rsidRPr="00E6669B" w:rsidRDefault="00815A9B" w:rsidP="007E6456">
            <w:pPr>
              <w:spacing w:after="0" w:line="240" w:lineRule="auto"/>
              <w:jc w:val="right"/>
              <w:rPr>
                <w:moveTo w:id="2898" w:author="Windows User" w:date="2023-02-20T10:16:00Z"/>
                <w:color w:val="000000"/>
              </w:rPr>
            </w:pPr>
            <w:moveTo w:id="2899" w:author="Windows User" w:date="2023-02-20T10:16:00Z">
              <w:r w:rsidRPr="00E6669B">
                <w:rPr>
                  <w:color w:val="000000"/>
                </w:rPr>
                <w:t>19,613</w:t>
              </w:r>
            </w:moveTo>
          </w:p>
        </w:tc>
        <w:tc>
          <w:tcPr>
            <w:tcW w:w="2268" w:type="dxa"/>
            <w:shd w:val="clear" w:color="auto" w:fill="auto"/>
            <w:noWrap/>
            <w:vAlign w:val="bottom"/>
            <w:hideMark/>
          </w:tcPr>
          <w:p w14:paraId="49D54675" w14:textId="77777777" w:rsidR="00815A9B" w:rsidRPr="00E6669B" w:rsidRDefault="00815A9B" w:rsidP="007E6456">
            <w:pPr>
              <w:spacing w:after="0" w:line="240" w:lineRule="auto"/>
              <w:jc w:val="right"/>
              <w:rPr>
                <w:moveTo w:id="2900" w:author="Windows User" w:date="2023-02-20T10:16:00Z"/>
                <w:color w:val="000000"/>
              </w:rPr>
            </w:pPr>
            <w:moveTo w:id="2901" w:author="Windows User" w:date="2023-02-20T10:16:00Z">
              <w:r w:rsidRPr="00E6669B">
                <w:rPr>
                  <w:color w:val="000000"/>
                </w:rPr>
                <w:t>17,300</w:t>
              </w:r>
            </w:moveTo>
          </w:p>
        </w:tc>
        <w:tc>
          <w:tcPr>
            <w:tcW w:w="1701" w:type="dxa"/>
            <w:shd w:val="clear" w:color="auto" w:fill="auto"/>
            <w:noWrap/>
            <w:vAlign w:val="bottom"/>
            <w:hideMark/>
          </w:tcPr>
          <w:p w14:paraId="15FCD345" w14:textId="77777777" w:rsidR="00815A9B" w:rsidRPr="00E6669B" w:rsidRDefault="00815A9B" w:rsidP="007E6456">
            <w:pPr>
              <w:spacing w:after="0" w:line="240" w:lineRule="auto"/>
              <w:jc w:val="right"/>
              <w:rPr>
                <w:moveTo w:id="2902" w:author="Windows User" w:date="2023-02-20T10:16:00Z"/>
                <w:color w:val="000000"/>
              </w:rPr>
            </w:pPr>
            <w:moveTo w:id="2903" w:author="Windows User" w:date="2023-02-20T10:16:00Z">
              <w:r w:rsidRPr="00E6669B">
                <w:rPr>
                  <w:color w:val="000000"/>
                </w:rPr>
                <w:t>0,010</w:t>
              </w:r>
            </w:moveTo>
          </w:p>
        </w:tc>
        <w:tc>
          <w:tcPr>
            <w:tcW w:w="1954" w:type="dxa"/>
            <w:shd w:val="clear" w:color="auto" w:fill="auto"/>
            <w:noWrap/>
            <w:vAlign w:val="bottom"/>
            <w:hideMark/>
          </w:tcPr>
          <w:p w14:paraId="1F41AC99" w14:textId="77777777" w:rsidR="00815A9B" w:rsidRPr="00E6669B" w:rsidRDefault="00815A9B" w:rsidP="007E6456">
            <w:pPr>
              <w:spacing w:after="0" w:line="240" w:lineRule="auto"/>
              <w:jc w:val="right"/>
              <w:rPr>
                <w:moveTo w:id="2904" w:author="Windows User" w:date="2023-02-20T10:16:00Z"/>
                <w:color w:val="000000"/>
              </w:rPr>
            </w:pPr>
            <w:moveTo w:id="2905" w:author="Windows User" w:date="2023-02-20T10:16:00Z">
              <w:r w:rsidRPr="00E6669B">
                <w:rPr>
                  <w:color w:val="000000"/>
                </w:rPr>
                <w:t>17,290</w:t>
              </w:r>
            </w:moveTo>
          </w:p>
        </w:tc>
      </w:tr>
      <w:tr w:rsidR="00815A9B" w:rsidRPr="00273345" w14:paraId="5E930DE2" w14:textId="77777777" w:rsidTr="007E6456">
        <w:trPr>
          <w:trHeight w:val="227"/>
        </w:trPr>
        <w:tc>
          <w:tcPr>
            <w:tcW w:w="2256" w:type="dxa"/>
            <w:shd w:val="clear" w:color="auto" w:fill="auto"/>
            <w:noWrap/>
            <w:vAlign w:val="bottom"/>
            <w:hideMark/>
          </w:tcPr>
          <w:p w14:paraId="200A453B" w14:textId="77777777" w:rsidR="00815A9B" w:rsidRPr="00E6669B" w:rsidRDefault="00815A9B" w:rsidP="007E6456">
            <w:pPr>
              <w:spacing w:after="0" w:line="240" w:lineRule="auto"/>
              <w:jc w:val="right"/>
              <w:rPr>
                <w:moveTo w:id="2906" w:author="Windows User" w:date="2023-02-20T10:16:00Z"/>
                <w:color w:val="000000"/>
              </w:rPr>
            </w:pPr>
            <w:moveTo w:id="2907" w:author="Windows User" w:date="2023-02-20T10:16:00Z">
              <w:r w:rsidRPr="00E6669B">
                <w:rPr>
                  <w:color w:val="000000"/>
                </w:rPr>
                <w:t>2,000</w:t>
              </w:r>
            </w:moveTo>
          </w:p>
        </w:tc>
        <w:tc>
          <w:tcPr>
            <w:tcW w:w="1677" w:type="dxa"/>
            <w:shd w:val="clear" w:color="auto" w:fill="auto"/>
            <w:noWrap/>
            <w:vAlign w:val="bottom"/>
            <w:hideMark/>
          </w:tcPr>
          <w:p w14:paraId="450E9DEF" w14:textId="77777777" w:rsidR="00815A9B" w:rsidRPr="00E6669B" w:rsidRDefault="00815A9B" w:rsidP="007E6456">
            <w:pPr>
              <w:spacing w:after="0" w:line="240" w:lineRule="auto"/>
              <w:jc w:val="right"/>
              <w:rPr>
                <w:moveTo w:id="2908" w:author="Windows User" w:date="2023-02-20T10:16:00Z"/>
                <w:color w:val="000000"/>
              </w:rPr>
            </w:pPr>
            <w:moveTo w:id="2909" w:author="Windows User" w:date="2023-02-20T10:16:00Z">
              <w:r w:rsidRPr="00E6669B">
                <w:rPr>
                  <w:color w:val="000000"/>
                </w:rPr>
                <w:t>19,613</w:t>
              </w:r>
            </w:moveTo>
          </w:p>
        </w:tc>
        <w:tc>
          <w:tcPr>
            <w:tcW w:w="2268" w:type="dxa"/>
            <w:shd w:val="clear" w:color="auto" w:fill="auto"/>
            <w:noWrap/>
            <w:vAlign w:val="bottom"/>
            <w:hideMark/>
          </w:tcPr>
          <w:p w14:paraId="5CCDA7D3" w14:textId="77777777" w:rsidR="00815A9B" w:rsidRPr="00E6669B" w:rsidRDefault="00815A9B" w:rsidP="007E6456">
            <w:pPr>
              <w:spacing w:after="0" w:line="240" w:lineRule="auto"/>
              <w:jc w:val="right"/>
              <w:rPr>
                <w:moveTo w:id="2910" w:author="Windows User" w:date="2023-02-20T10:16:00Z"/>
                <w:color w:val="000000"/>
              </w:rPr>
            </w:pPr>
            <w:moveTo w:id="2911" w:author="Windows User" w:date="2023-02-20T10:16:00Z">
              <w:r w:rsidRPr="00E6669B">
                <w:rPr>
                  <w:color w:val="000000"/>
                </w:rPr>
                <w:t>17,850</w:t>
              </w:r>
            </w:moveTo>
          </w:p>
        </w:tc>
        <w:tc>
          <w:tcPr>
            <w:tcW w:w="1701" w:type="dxa"/>
            <w:shd w:val="clear" w:color="auto" w:fill="auto"/>
            <w:noWrap/>
            <w:vAlign w:val="bottom"/>
            <w:hideMark/>
          </w:tcPr>
          <w:p w14:paraId="58AC26DD" w14:textId="77777777" w:rsidR="00815A9B" w:rsidRPr="00E6669B" w:rsidRDefault="00815A9B" w:rsidP="007E6456">
            <w:pPr>
              <w:spacing w:after="0" w:line="240" w:lineRule="auto"/>
              <w:jc w:val="right"/>
              <w:rPr>
                <w:moveTo w:id="2912" w:author="Windows User" w:date="2023-02-20T10:16:00Z"/>
                <w:color w:val="000000"/>
              </w:rPr>
            </w:pPr>
            <w:moveTo w:id="2913" w:author="Windows User" w:date="2023-02-20T10:16:00Z">
              <w:r w:rsidRPr="00E6669B">
                <w:rPr>
                  <w:color w:val="000000"/>
                </w:rPr>
                <w:t>0,040</w:t>
              </w:r>
            </w:moveTo>
          </w:p>
        </w:tc>
        <w:tc>
          <w:tcPr>
            <w:tcW w:w="1954" w:type="dxa"/>
            <w:shd w:val="clear" w:color="auto" w:fill="auto"/>
            <w:noWrap/>
            <w:vAlign w:val="bottom"/>
            <w:hideMark/>
          </w:tcPr>
          <w:p w14:paraId="5F5BC4A0" w14:textId="77777777" w:rsidR="00815A9B" w:rsidRPr="00E6669B" w:rsidRDefault="00815A9B" w:rsidP="007E6456">
            <w:pPr>
              <w:spacing w:after="0" w:line="240" w:lineRule="auto"/>
              <w:jc w:val="right"/>
              <w:rPr>
                <w:moveTo w:id="2914" w:author="Windows User" w:date="2023-02-20T10:16:00Z"/>
                <w:color w:val="000000"/>
              </w:rPr>
            </w:pPr>
            <w:moveTo w:id="2915" w:author="Windows User" w:date="2023-02-20T10:16:00Z">
              <w:r w:rsidRPr="00E6669B">
                <w:rPr>
                  <w:color w:val="000000"/>
                </w:rPr>
                <w:t>17,810</w:t>
              </w:r>
            </w:moveTo>
          </w:p>
        </w:tc>
      </w:tr>
      <w:tr w:rsidR="00815A9B" w:rsidRPr="00273345" w14:paraId="3FA83576" w14:textId="77777777" w:rsidTr="007E6456">
        <w:trPr>
          <w:trHeight w:val="227"/>
        </w:trPr>
        <w:tc>
          <w:tcPr>
            <w:tcW w:w="2256" w:type="dxa"/>
            <w:shd w:val="clear" w:color="auto" w:fill="auto"/>
            <w:noWrap/>
            <w:vAlign w:val="bottom"/>
            <w:hideMark/>
          </w:tcPr>
          <w:p w14:paraId="4A88762F" w14:textId="77777777" w:rsidR="00815A9B" w:rsidRPr="00E6669B" w:rsidRDefault="00815A9B" w:rsidP="007E6456">
            <w:pPr>
              <w:spacing w:after="0" w:line="240" w:lineRule="auto"/>
              <w:jc w:val="right"/>
              <w:rPr>
                <w:moveTo w:id="2916" w:author="Windows User" w:date="2023-02-20T10:16:00Z"/>
                <w:color w:val="000000"/>
              </w:rPr>
            </w:pPr>
            <w:moveTo w:id="2917" w:author="Windows User" w:date="2023-02-20T10:16:00Z">
              <w:r w:rsidRPr="00E6669B">
                <w:rPr>
                  <w:color w:val="000000"/>
                </w:rPr>
                <w:t>5,000</w:t>
              </w:r>
            </w:moveTo>
          </w:p>
        </w:tc>
        <w:tc>
          <w:tcPr>
            <w:tcW w:w="1677" w:type="dxa"/>
            <w:shd w:val="clear" w:color="auto" w:fill="auto"/>
            <w:noWrap/>
            <w:vAlign w:val="bottom"/>
            <w:hideMark/>
          </w:tcPr>
          <w:p w14:paraId="702AD62B" w14:textId="77777777" w:rsidR="00815A9B" w:rsidRPr="00E6669B" w:rsidRDefault="00815A9B" w:rsidP="007E6456">
            <w:pPr>
              <w:spacing w:after="0" w:line="240" w:lineRule="auto"/>
              <w:jc w:val="right"/>
              <w:rPr>
                <w:moveTo w:id="2918" w:author="Windows User" w:date="2023-02-20T10:16:00Z"/>
                <w:color w:val="000000"/>
              </w:rPr>
            </w:pPr>
            <w:moveTo w:id="2919" w:author="Windows User" w:date="2023-02-20T10:16:00Z">
              <w:r w:rsidRPr="00E6669B">
                <w:rPr>
                  <w:color w:val="000000"/>
                </w:rPr>
                <w:t>49,033</w:t>
              </w:r>
            </w:moveTo>
          </w:p>
        </w:tc>
        <w:tc>
          <w:tcPr>
            <w:tcW w:w="2268" w:type="dxa"/>
            <w:shd w:val="clear" w:color="auto" w:fill="auto"/>
            <w:noWrap/>
            <w:vAlign w:val="bottom"/>
            <w:hideMark/>
          </w:tcPr>
          <w:p w14:paraId="36671B72" w14:textId="77777777" w:rsidR="00815A9B" w:rsidRPr="00E6669B" w:rsidRDefault="00815A9B" w:rsidP="007E6456">
            <w:pPr>
              <w:spacing w:after="0" w:line="240" w:lineRule="auto"/>
              <w:jc w:val="right"/>
              <w:rPr>
                <w:moveTo w:id="2920" w:author="Windows User" w:date="2023-02-20T10:16:00Z"/>
                <w:color w:val="000000"/>
              </w:rPr>
            </w:pPr>
            <w:moveTo w:id="2921" w:author="Windows User" w:date="2023-02-20T10:16:00Z">
              <w:r w:rsidRPr="00E6669B">
                <w:rPr>
                  <w:color w:val="000000"/>
                </w:rPr>
                <w:t>45,350</w:t>
              </w:r>
            </w:moveTo>
          </w:p>
        </w:tc>
        <w:tc>
          <w:tcPr>
            <w:tcW w:w="1701" w:type="dxa"/>
            <w:shd w:val="clear" w:color="auto" w:fill="auto"/>
            <w:noWrap/>
            <w:vAlign w:val="bottom"/>
            <w:hideMark/>
          </w:tcPr>
          <w:p w14:paraId="2C94A694" w14:textId="77777777" w:rsidR="00815A9B" w:rsidRPr="00E6669B" w:rsidRDefault="00815A9B" w:rsidP="007E6456">
            <w:pPr>
              <w:spacing w:after="0" w:line="240" w:lineRule="auto"/>
              <w:jc w:val="right"/>
              <w:rPr>
                <w:moveTo w:id="2922" w:author="Windows User" w:date="2023-02-20T10:16:00Z"/>
                <w:color w:val="000000"/>
              </w:rPr>
            </w:pPr>
            <w:moveTo w:id="2923" w:author="Windows User" w:date="2023-02-20T10:16:00Z">
              <w:r w:rsidRPr="00E6669B">
                <w:rPr>
                  <w:color w:val="000000"/>
                </w:rPr>
                <w:t>0,040</w:t>
              </w:r>
            </w:moveTo>
          </w:p>
        </w:tc>
        <w:tc>
          <w:tcPr>
            <w:tcW w:w="1954" w:type="dxa"/>
            <w:shd w:val="clear" w:color="auto" w:fill="auto"/>
            <w:noWrap/>
            <w:vAlign w:val="bottom"/>
            <w:hideMark/>
          </w:tcPr>
          <w:p w14:paraId="5DC73E27" w14:textId="77777777" w:rsidR="00815A9B" w:rsidRPr="00E6669B" w:rsidRDefault="00815A9B" w:rsidP="007E6456">
            <w:pPr>
              <w:spacing w:after="0" w:line="240" w:lineRule="auto"/>
              <w:jc w:val="right"/>
              <w:rPr>
                <w:moveTo w:id="2924" w:author="Windows User" w:date="2023-02-20T10:16:00Z"/>
                <w:color w:val="000000"/>
              </w:rPr>
            </w:pPr>
            <w:moveTo w:id="2925" w:author="Windows User" w:date="2023-02-20T10:16:00Z">
              <w:r w:rsidRPr="00E6669B">
                <w:rPr>
                  <w:color w:val="000000"/>
                </w:rPr>
                <w:t>45,310</w:t>
              </w:r>
            </w:moveTo>
          </w:p>
        </w:tc>
      </w:tr>
      <w:tr w:rsidR="00815A9B" w:rsidRPr="00273345" w14:paraId="690A9B30" w14:textId="77777777" w:rsidTr="007E6456">
        <w:trPr>
          <w:trHeight w:val="227"/>
        </w:trPr>
        <w:tc>
          <w:tcPr>
            <w:tcW w:w="2256" w:type="dxa"/>
            <w:shd w:val="clear" w:color="auto" w:fill="auto"/>
            <w:noWrap/>
            <w:vAlign w:val="bottom"/>
            <w:hideMark/>
          </w:tcPr>
          <w:p w14:paraId="3317BACC" w14:textId="77777777" w:rsidR="00815A9B" w:rsidRPr="00E6669B" w:rsidRDefault="00815A9B" w:rsidP="007E6456">
            <w:pPr>
              <w:spacing w:after="0" w:line="240" w:lineRule="auto"/>
              <w:jc w:val="right"/>
              <w:rPr>
                <w:moveTo w:id="2926" w:author="Windows User" w:date="2023-02-20T10:16:00Z"/>
                <w:color w:val="000000"/>
              </w:rPr>
            </w:pPr>
            <w:moveTo w:id="2927" w:author="Windows User" w:date="2023-02-20T10:16:00Z">
              <w:r w:rsidRPr="00E6669B">
                <w:rPr>
                  <w:color w:val="000000"/>
                </w:rPr>
                <w:t>5,000</w:t>
              </w:r>
            </w:moveTo>
          </w:p>
        </w:tc>
        <w:tc>
          <w:tcPr>
            <w:tcW w:w="1677" w:type="dxa"/>
            <w:shd w:val="clear" w:color="auto" w:fill="auto"/>
            <w:noWrap/>
            <w:vAlign w:val="bottom"/>
            <w:hideMark/>
          </w:tcPr>
          <w:p w14:paraId="3065F02A" w14:textId="77777777" w:rsidR="00815A9B" w:rsidRPr="00E6669B" w:rsidRDefault="00815A9B" w:rsidP="007E6456">
            <w:pPr>
              <w:spacing w:after="0" w:line="240" w:lineRule="auto"/>
              <w:jc w:val="right"/>
              <w:rPr>
                <w:moveTo w:id="2928" w:author="Windows User" w:date="2023-02-20T10:16:00Z"/>
                <w:color w:val="000000"/>
              </w:rPr>
            </w:pPr>
            <w:moveTo w:id="2929" w:author="Windows User" w:date="2023-02-20T10:16:00Z">
              <w:r w:rsidRPr="00E6669B">
                <w:rPr>
                  <w:color w:val="000000"/>
                </w:rPr>
                <w:t>49,033</w:t>
              </w:r>
            </w:moveTo>
          </w:p>
        </w:tc>
        <w:tc>
          <w:tcPr>
            <w:tcW w:w="2268" w:type="dxa"/>
            <w:shd w:val="clear" w:color="auto" w:fill="auto"/>
            <w:noWrap/>
            <w:vAlign w:val="bottom"/>
            <w:hideMark/>
          </w:tcPr>
          <w:p w14:paraId="51BB3CBF" w14:textId="77777777" w:rsidR="00815A9B" w:rsidRPr="00E6669B" w:rsidRDefault="00815A9B" w:rsidP="007E6456">
            <w:pPr>
              <w:spacing w:after="0" w:line="240" w:lineRule="auto"/>
              <w:jc w:val="right"/>
              <w:rPr>
                <w:moveTo w:id="2930" w:author="Windows User" w:date="2023-02-20T10:16:00Z"/>
                <w:color w:val="000000"/>
              </w:rPr>
            </w:pPr>
            <w:moveTo w:id="2931" w:author="Windows User" w:date="2023-02-20T10:16:00Z">
              <w:r w:rsidRPr="00E6669B">
                <w:rPr>
                  <w:color w:val="000000"/>
                </w:rPr>
                <w:t>48,050</w:t>
              </w:r>
            </w:moveTo>
          </w:p>
        </w:tc>
        <w:tc>
          <w:tcPr>
            <w:tcW w:w="1701" w:type="dxa"/>
            <w:shd w:val="clear" w:color="auto" w:fill="auto"/>
            <w:noWrap/>
            <w:vAlign w:val="bottom"/>
            <w:hideMark/>
          </w:tcPr>
          <w:p w14:paraId="17163BCA" w14:textId="77777777" w:rsidR="00815A9B" w:rsidRPr="00E6669B" w:rsidRDefault="00815A9B" w:rsidP="007E6456">
            <w:pPr>
              <w:spacing w:after="0" w:line="240" w:lineRule="auto"/>
              <w:jc w:val="right"/>
              <w:rPr>
                <w:moveTo w:id="2932" w:author="Windows User" w:date="2023-02-20T10:16:00Z"/>
                <w:color w:val="000000"/>
              </w:rPr>
            </w:pPr>
            <w:moveTo w:id="2933" w:author="Windows User" w:date="2023-02-20T10:16:00Z">
              <w:r w:rsidRPr="00E6669B">
                <w:rPr>
                  <w:color w:val="000000"/>
                </w:rPr>
                <w:t>0,150</w:t>
              </w:r>
            </w:moveTo>
          </w:p>
        </w:tc>
        <w:tc>
          <w:tcPr>
            <w:tcW w:w="1954" w:type="dxa"/>
            <w:shd w:val="clear" w:color="auto" w:fill="auto"/>
            <w:noWrap/>
            <w:vAlign w:val="bottom"/>
            <w:hideMark/>
          </w:tcPr>
          <w:p w14:paraId="4B006409" w14:textId="77777777" w:rsidR="00815A9B" w:rsidRPr="00E6669B" w:rsidRDefault="00815A9B" w:rsidP="007E6456">
            <w:pPr>
              <w:spacing w:after="0" w:line="240" w:lineRule="auto"/>
              <w:jc w:val="right"/>
              <w:rPr>
                <w:moveTo w:id="2934" w:author="Windows User" w:date="2023-02-20T10:16:00Z"/>
                <w:color w:val="000000"/>
              </w:rPr>
            </w:pPr>
            <w:moveTo w:id="2935" w:author="Windows User" w:date="2023-02-20T10:16:00Z">
              <w:r w:rsidRPr="00E6669B">
                <w:rPr>
                  <w:color w:val="000000"/>
                </w:rPr>
                <w:t>47,900</w:t>
              </w:r>
            </w:moveTo>
          </w:p>
        </w:tc>
      </w:tr>
      <w:tr w:rsidR="00815A9B" w:rsidRPr="00273345" w14:paraId="56E62360" w14:textId="77777777" w:rsidTr="007E6456">
        <w:trPr>
          <w:trHeight w:val="227"/>
        </w:trPr>
        <w:tc>
          <w:tcPr>
            <w:tcW w:w="2256" w:type="dxa"/>
            <w:shd w:val="clear" w:color="auto" w:fill="auto"/>
            <w:noWrap/>
            <w:vAlign w:val="bottom"/>
            <w:hideMark/>
          </w:tcPr>
          <w:p w14:paraId="56F06C2F" w14:textId="77777777" w:rsidR="00815A9B" w:rsidRPr="00E6669B" w:rsidRDefault="00815A9B" w:rsidP="007E6456">
            <w:pPr>
              <w:spacing w:after="0" w:line="240" w:lineRule="auto"/>
              <w:jc w:val="right"/>
              <w:rPr>
                <w:moveTo w:id="2936" w:author="Windows User" w:date="2023-02-20T10:16:00Z"/>
                <w:color w:val="000000"/>
              </w:rPr>
            </w:pPr>
            <w:moveTo w:id="2937" w:author="Windows User" w:date="2023-02-20T10:16:00Z">
              <w:r w:rsidRPr="00E6669B">
                <w:rPr>
                  <w:color w:val="000000"/>
                </w:rPr>
                <w:t>5,000</w:t>
              </w:r>
            </w:moveTo>
          </w:p>
        </w:tc>
        <w:tc>
          <w:tcPr>
            <w:tcW w:w="1677" w:type="dxa"/>
            <w:shd w:val="clear" w:color="auto" w:fill="auto"/>
            <w:noWrap/>
            <w:vAlign w:val="bottom"/>
            <w:hideMark/>
          </w:tcPr>
          <w:p w14:paraId="6073288E" w14:textId="77777777" w:rsidR="00815A9B" w:rsidRPr="00E6669B" w:rsidRDefault="00815A9B" w:rsidP="007E6456">
            <w:pPr>
              <w:spacing w:after="0" w:line="240" w:lineRule="auto"/>
              <w:jc w:val="right"/>
              <w:rPr>
                <w:moveTo w:id="2938" w:author="Windows User" w:date="2023-02-20T10:16:00Z"/>
                <w:color w:val="000000"/>
              </w:rPr>
            </w:pPr>
            <w:moveTo w:id="2939" w:author="Windows User" w:date="2023-02-20T10:16:00Z">
              <w:r w:rsidRPr="00E6669B">
                <w:rPr>
                  <w:color w:val="000000"/>
                </w:rPr>
                <w:t>49,033</w:t>
              </w:r>
            </w:moveTo>
          </w:p>
        </w:tc>
        <w:tc>
          <w:tcPr>
            <w:tcW w:w="2268" w:type="dxa"/>
            <w:shd w:val="clear" w:color="auto" w:fill="auto"/>
            <w:noWrap/>
            <w:vAlign w:val="bottom"/>
            <w:hideMark/>
          </w:tcPr>
          <w:p w14:paraId="3CE7B57D" w14:textId="77777777" w:rsidR="00815A9B" w:rsidRPr="00E6669B" w:rsidRDefault="00815A9B" w:rsidP="007E6456">
            <w:pPr>
              <w:spacing w:after="0" w:line="240" w:lineRule="auto"/>
              <w:jc w:val="right"/>
              <w:rPr>
                <w:moveTo w:id="2940" w:author="Windows User" w:date="2023-02-20T10:16:00Z"/>
                <w:color w:val="000000"/>
              </w:rPr>
            </w:pPr>
            <w:moveTo w:id="2941" w:author="Windows User" w:date="2023-02-20T10:16:00Z">
              <w:r w:rsidRPr="00E6669B">
                <w:rPr>
                  <w:color w:val="000000"/>
                </w:rPr>
                <w:t>48,130</w:t>
              </w:r>
            </w:moveTo>
          </w:p>
        </w:tc>
        <w:tc>
          <w:tcPr>
            <w:tcW w:w="1701" w:type="dxa"/>
            <w:shd w:val="clear" w:color="auto" w:fill="auto"/>
            <w:noWrap/>
            <w:vAlign w:val="bottom"/>
            <w:hideMark/>
          </w:tcPr>
          <w:p w14:paraId="202A5773" w14:textId="77777777" w:rsidR="00815A9B" w:rsidRPr="00E6669B" w:rsidRDefault="00815A9B" w:rsidP="007E6456">
            <w:pPr>
              <w:spacing w:after="0" w:line="240" w:lineRule="auto"/>
              <w:jc w:val="right"/>
              <w:rPr>
                <w:moveTo w:id="2942" w:author="Windows User" w:date="2023-02-20T10:16:00Z"/>
                <w:color w:val="000000"/>
              </w:rPr>
            </w:pPr>
            <w:moveTo w:id="2943" w:author="Windows User" w:date="2023-02-20T10:16:00Z">
              <w:r w:rsidRPr="00E6669B">
                <w:rPr>
                  <w:color w:val="000000"/>
                </w:rPr>
                <w:t>0,160</w:t>
              </w:r>
            </w:moveTo>
          </w:p>
        </w:tc>
        <w:tc>
          <w:tcPr>
            <w:tcW w:w="1954" w:type="dxa"/>
            <w:shd w:val="clear" w:color="auto" w:fill="auto"/>
            <w:noWrap/>
            <w:vAlign w:val="bottom"/>
            <w:hideMark/>
          </w:tcPr>
          <w:p w14:paraId="1369A4DB" w14:textId="77777777" w:rsidR="00815A9B" w:rsidRPr="00E6669B" w:rsidRDefault="00815A9B" w:rsidP="007E6456">
            <w:pPr>
              <w:spacing w:after="0" w:line="240" w:lineRule="auto"/>
              <w:jc w:val="right"/>
              <w:rPr>
                <w:moveTo w:id="2944" w:author="Windows User" w:date="2023-02-20T10:16:00Z"/>
                <w:color w:val="000000"/>
              </w:rPr>
            </w:pPr>
            <w:moveTo w:id="2945" w:author="Windows User" w:date="2023-02-20T10:16:00Z">
              <w:r w:rsidRPr="00E6669B">
                <w:rPr>
                  <w:color w:val="000000"/>
                </w:rPr>
                <w:t>47,970</w:t>
              </w:r>
            </w:moveTo>
          </w:p>
        </w:tc>
      </w:tr>
      <w:tr w:rsidR="00815A9B" w:rsidRPr="00273345" w14:paraId="237F5F71" w14:textId="77777777" w:rsidTr="007E6456">
        <w:trPr>
          <w:trHeight w:val="227"/>
        </w:trPr>
        <w:tc>
          <w:tcPr>
            <w:tcW w:w="2256" w:type="dxa"/>
            <w:shd w:val="clear" w:color="auto" w:fill="auto"/>
            <w:noWrap/>
            <w:vAlign w:val="bottom"/>
            <w:hideMark/>
          </w:tcPr>
          <w:p w14:paraId="55E7EE18" w14:textId="77777777" w:rsidR="00815A9B" w:rsidRPr="00E6669B" w:rsidRDefault="00815A9B" w:rsidP="007E6456">
            <w:pPr>
              <w:spacing w:after="0" w:line="240" w:lineRule="auto"/>
              <w:jc w:val="right"/>
              <w:rPr>
                <w:moveTo w:id="2946" w:author="Windows User" w:date="2023-02-20T10:16:00Z"/>
                <w:color w:val="000000"/>
              </w:rPr>
            </w:pPr>
            <w:moveTo w:id="2947" w:author="Windows User" w:date="2023-02-20T10:16:00Z">
              <w:r w:rsidRPr="00E6669B">
                <w:rPr>
                  <w:color w:val="000000"/>
                </w:rPr>
                <w:t>10,000</w:t>
              </w:r>
            </w:moveTo>
          </w:p>
        </w:tc>
        <w:tc>
          <w:tcPr>
            <w:tcW w:w="1677" w:type="dxa"/>
            <w:shd w:val="clear" w:color="auto" w:fill="auto"/>
            <w:noWrap/>
            <w:vAlign w:val="bottom"/>
            <w:hideMark/>
          </w:tcPr>
          <w:p w14:paraId="3DA5EEDA" w14:textId="77777777" w:rsidR="00815A9B" w:rsidRPr="00E6669B" w:rsidRDefault="00815A9B" w:rsidP="007E6456">
            <w:pPr>
              <w:spacing w:after="0" w:line="240" w:lineRule="auto"/>
              <w:jc w:val="right"/>
              <w:rPr>
                <w:moveTo w:id="2948" w:author="Windows User" w:date="2023-02-20T10:16:00Z"/>
                <w:color w:val="000000"/>
              </w:rPr>
            </w:pPr>
            <w:moveTo w:id="2949" w:author="Windows User" w:date="2023-02-20T10:16:00Z">
              <w:r w:rsidRPr="00E6669B">
                <w:rPr>
                  <w:color w:val="000000"/>
                </w:rPr>
                <w:t>98,067</w:t>
              </w:r>
            </w:moveTo>
          </w:p>
        </w:tc>
        <w:tc>
          <w:tcPr>
            <w:tcW w:w="2268" w:type="dxa"/>
            <w:shd w:val="clear" w:color="auto" w:fill="auto"/>
            <w:noWrap/>
            <w:vAlign w:val="bottom"/>
            <w:hideMark/>
          </w:tcPr>
          <w:p w14:paraId="21C8FCC3" w14:textId="77777777" w:rsidR="00815A9B" w:rsidRPr="00E6669B" w:rsidRDefault="00815A9B" w:rsidP="007E6456">
            <w:pPr>
              <w:spacing w:after="0" w:line="240" w:lineRule="auto"/>
              <w:jc w:val="right"/>
              <w:rPr>
                <w:moveTo w:id="2950" w:author="Windows User" w:date="2023-02-20T10:16:00Z"/>
                <w:color w:val="000000"/>
              </w:rPr>
            </w:pPr>
            <w:moveTo w:id="2951" w:author="Windows User" w:date="2023-02-20T10:16:00Z">
              <w:r w:rsidRPr="00E6669B">
                <w:rPr>
                  <w:color w:val="000000"/>
                </w:rPr>
                <w:t>89,350</w:t>
              </w:r>
            </w:moveTo>
          </w:p>
        </w:tc>
        <w:tc>
          <w:tcPr>
            <w:tcW w:w="1701" w:type="dxa"/>
            <w:shd w:val="clear" w:color="auto" w:fill="auto"/>
            <w:noWrap/>
            <w:vAlign w:val="bottom"/>
            <w:hideMark/>
          </w:tcPr>
          <w:p w14:paraId="369576F8" w14:textId="77777777" w:rsidR="00815A9B" w:rsidRPr="00E6669B" w:rsidRDefault="00815A9B" w:rsidP="007E6456">
            <w:pPr>
              <w:spacing w:after="0" w:line="240" w:lineRule="auto"/>
              <w:jc w:val="right"/>
              <w:rPr>
                <w:moveTo w:id="2952" w:author="Windows User" w:date="2023-02-20T10:16:00Z"/>
                <w:color w:val="000000"/>
              </w:rPr>
            </w:pPr>
            <w:moveTo w:id="2953" w:author="Windows User" w:date="2023-02-20T10:16:00Z">
              <w:r w:rsidRPr="00E6669B">
                <w:rPr>
                  <w:color w:val="000000"/>
                </w:rPr>
                <w:t>0,000</w:t>
              </w:r>
            </w:moveTo>
          </w:p>
        </w:tc>
        <w:tc>
          <w:tcPr>
            <w:tcW w:w="1954" w:type="dxa"/>
            <w:shd w:val="clear" w:color="auto" w:fill="auto"/>
            <w:noWrap/>
            <w:vAlign w:val="bottom"/>
            <w:hideMark/>
          </w:tcPr>
          <w:p w14:paraId="1F01CF6E" w14:textId="77777777" w:rsidR="00815A9B" w:rsidRPr="00E6669B" w:rsidRDefault="00815A9B" w:rsidP="007E6456">
            <w:pPr>
              <w:spacing w:after="0" w:line="240" w:lineRule="auto"/>
              <w:jc w:val="right"/>
              <w:rPr>
                <w:moveTo w:id="2954" w:author="Windows User" w:date="2023-02-20T10:16:00Z"/>
                <w:color w:val="000000"/>
              </w:rPr>
            </w:pPr>
            <w:moveTo w:id="2955" w:author="Windows User" w:date="2023-02-20T10:16:00Z">
              <w:r w:rsidRPr="00E6669B">
                <w:rPr>
                  <w:color w:val="000000"/>
                </w:rPr>
                <w:t>89,350</w:t>
              </w:r>
            </w:moveTo>
          </w:p>
        </w:tc>
      </w:tr>
      <w:tr w:rsidR="00815A9B" w:rsidRPr="00273345" w14:paraId="4C337EE0" w14:textId="77777777" w:rsidTr="007E6456">
        <w:trPr>
          <w:trHeight w:val="227"/>
        </w:trPr>
        <w:tc>
          <w:tcPr>
            <w:tcW w:w="2256" w:type="dxa"/>
            <w:shd w:val="clear" w:color="auto" w:fill="auto"/>
            <w:noWrap/>
            <w:vAlign w:val="bottom"/>
            <w:hideMark/>
          </w:tcPr>
          <w:p w14:paraId="687D3988" w14:textId="77777777" w:rsidR="00815A9B" w:rsidRPr="00E6669B" w:rsidRDefault="00815A9B" w:rsidP="007E6456">
            <w:pPr>
              <w:spacing w:after="0" w:line="240" w:lineRule="auto"/>
              <w:jc w:val="right"/>
              <w:rPr>
                <w:moveTo w:id="2956" w:author="Windows User" w:date="2023-02-20T10:16:00Z"/>
                <w:color w:val="000000"/>
              </w:rPr>
            </w:pPr>
            <w:moveTo w:id="2957" w:author="Windows User" w:date="2023-02-20T10:16:00Z">
              <w:r w:rsidRPr="00E6669B">
                <w:rPr>
                  <w:color w:val="000000"/>
                </w:rPr>
                <w:t>10,000</w:t>
              </w:r>
            </w:moveTo>
          </w:p>
        </w:tc>
        <w:tc>
          <w:tcPr>
            <w:tcW w:w="1677" w:type="dxa"/>
            <w:shd w:val="clear" w:color="auto" w:fill="auto"/>
            <w:noWrap/>
            <w:vAlign w:val="bottom"/>
            <w:hideMark/>
          </w:tcPr>
          <w:p w14:paraId="2714FB30" w14:textId="77777777" w:rsidR="00815A9B" w:rsidRPr="00E6669B" w:rsidRDefault="00815A9B" w:rsidP="007E6456">
            <w:pPr>
              <w:spacing w:after="0" w:line="240" w:lineRule="auto"/>
              <w:jc w:val="right"/>
              <w:rPr>
                <w:moveTo w:id="2958" w:author="Windows User" w:date="2023-02-20T10:16:00Z"/>
                <w:color w:val="000000"/>
              </w:rPr>
            </w:pPr>
            <w:moveTo w:id="2959" w:author="Windows User" w:date="2023-02-20T10:16:00Z">
              <w:r w:rsidRPr="00E6669B">
                <w:rPr>
                  <w:color w:val="000000"/>
                </w:rPr>
                <w:t>98,067</w:t>
              </w:r>
            </w:moveTo>
          </w:p>
        </w:tc>
        <w:tc>
          <w:tcPr>
            <w:tcW w:w="2268" w:type="dxa"/>
            <w:shd w:val="clear" w:color="auto" w:fill="auto"/>
            <w:noWrap/>
            <w:vAlign w:val="bottom"/>
            <w:hideMark/>
          </w:tcPr>
          <w:p w14:paraId="6AF51FAD" w14:textId="77777777" w:rsidR="00815A9B" w:rsidRPr="00E6669B" w:rsidRDefault="00815A9B" w:rsidP="007E6456">
            <w:pPr>
              <w:spacing w:after="0" w:line="240" w:lineRule="auto"/>
              <w:jc w:val="right"/>
              <w:rPr>
                <w:moveTo w:id="2960" w:author="Windows User" w:date="2023-02-20T10:16:00Z"/>
                <w:color w:val="000000"/>
              </w:rPr>
            </w:pPr>
            <w:moveTo w:id="2961" w:author="Windows User" w:date="2023-02-20T10:16:00Z">
              <w:r w:rsidRPr="00E6669B">
                <w:rPr>
                  <w:color w:val="000000"/>
                </w:rPr>
                <w:t>90,500</w:t>
              </w:r>
            </w:moveTo>
          </w:p>
        </w:tc>
        <w:tc>
          <w:tcPr>
            <w:tcW w:w="1701" w:type="dxa"/>
            <w:shd w:val="clear" w:color="auto" w:fill="auto"/>
            <w:noWrap/>
            <w:vAlign w:val="bottom"/>
            <w:hideMark/>
          </w:tcPr>
          <w:p w14:paraId="58CD1560" w14:textId="77777777" w:rsidR="00815A9B" w:rsidRPr="00E6669B" w:rsidRDefault="00815A9B" w:rsidP="007E6456">
            <w:pPr>
              <w:spacing w:after="0" w:line="240" w:lineRule="auto"/>
              <w:jc w:val="right"/>
              <w:rPr>
                <w:moveTo w:id="2962" w:author="Windows User" w:date="2023-02-20T10:16:00Z"/>
                <w:color w:val="000000"/>
              </w:rPr>
            </w:pPr>
            <w:moveTo w:id="2963" w:author="Windows User" w:date="2023-02-20T10:16:00Z">
              <w:r w:rsidRPr="00E6669B">
                <w:rPr>
                  <w:color w:val="000000"/>
                </w:rPr>
                <w:t>0,100</w:t>
              </w:r>
            </w:moveTo>
          </w:p>
        </w:tc>
        <w:tc>
          <w:tcPr>
            <w:tcW w:w="1954" w:type="dxa"/>
            <w:shd w:val="clear" w:color="auto" w:fill="auto"/>
            <w:noWrap/>
            <w:vAlign w:val="bottom"/>
            <w:hideMark/>
          </w:tcPr>
          <w:p w14:paraId="4EB9E282" w14:textId="77777777" w:rsidR="00815A9B" w:rsidRPr="00E6669B" w:rsidRDefault="00815A9B" w:rsidP="007E6456">
            <w:pPr>
              <w:spacing w:after="0" w:line="240" w:lineRule="auto"/>
              <w:jc w:val="right"/>
              <w:rPr>
                <w:moveTo w:id="2964" w:author="Windows User" w:date="2023-02-20T10:16:00Z"/>
                <w:color w:val="000000"/>
              </w:rPr>
            </w:pPr>
            <w:moveTo w:id="2965" w:author="Windows User" w:date="2023-02-20T10:16:00Z">
              <w:r w:rsidRPr="00E6669B">
                <w:rPr>
                  <w:color w:val="000000"/>
                </w:rPr>
                <w:t>90,400</w:t>
              </w:r>
            </w:moveTo>
          </w:p>
        </w:tc>
      </w:tr>
      <w:tr w:rsidR="00815A9B" w:rsidRPr="00273345" w14:paraId="19061180" w14:textId="77777777" w:rsidTr="007E6456">
        <w:trPr>
          <w:trHeight w:val="227"/>
        </w:trPr>
        <w:tc>
          <w:tcPr>
            <w:tcW w:w="2256" w:type="dxa"/>
            <w:shd w:val="clear" w:color="auto" w:fill="auto"/>
            <w:noWrap/>
            <w:vAlign w:val="bottom"/>
            <w:hideMark/>
          </w:tcPr>
          <w:p w14:paraId="6E97358F" w14:textId="77777777" w:rsidR="00815A9B" w:rsidRPr="00E6669B" w:rsidRDefault="00815A9B" w:rsidP="007E6456">
            <w:pPr>
              <w:spacing w:after="0" w:line="240" w:lineRule="auto"/>
              <w:jc w:val="right"/>
              <w:rPr>
                <w:moveTo w:id="2966" w:author="Windows User" w:date="2023-02-20T10:16:00Z"/>
                <w:color w:val="000000"/>
              </w:rPr>
            </w:pPr>
            <w:moveTo w:id="2967" w:author="Windows User" w:date="2023-02-20T10:16:00Z">
              <w:r w:rsidRPr="00E6669B">
                <w:rPr>
                  <w:color w:val="000000"/>
                </w:rPr>
                <w:t>10,000</w:t>
              </w:r>
            </w:moveTo>
          </w:p>
        </w:tc>
        <w:tc>
          <w:tcPr>
            <w:tcW w:w="1677" w:type="dxa"/>
            <w:shd w:val="clear" w:color="auto" w:fill="auto"/>
            <w:noWrap/>
            <w:vAlign w:val="bottom"/>
            <w:hideMark/>
          </w:tcPr>
          <w:p w14:paraId="39EE9527" w14:textId="77777777" w:rsidR="00815A9B" w:rsidRPr="00E6669B" w:rsidRDefault="00815A9B" w:rsidP="007E6456">
            <w:pPr>
              <w:spacing w:after="0" w:line="240" w:lineRule="auto"/>
              <w:jc w:val="right"/>
              <w:rPr>
                <w:moveTo w:id="2968" w:author="Windows User" w:date="2023-02-20T10:16:00Z"/>
                <w:color w:val="000000"/>
              </w:rPr>
            </w:pPr>
            <w:moveTo w:id="2969" w:author="Windows User" w:date="2023-02-20T10:16:00Z">
              <w:r w:rsidRPr="00E6669B">
                <w:rPr>
                  <w:color w:val="000000"/>
                </w:rPr>
                <w:t>98,067</w:t>
              </w:r>
            </w:moveTo>
          </w:p>
        </w:tc>
        <w:tc>
          <w:tcPr>
            <w:tcW w:w="2268" w:type="dxa"/>
            <w:shd w:val="clear" w:color="auto" w:fill="auto"/>
            <w:noWrap/>
            <w:vAlign w:val="bottom"/>
            <w:hideMark/>
          </w:tcPr>
          <w:p w14:paraId="10DCC9B8" w14:textId="77777777" w:rsidR="00815A9B" w:rsidRPr="00E6669B" w:rsidRDefault="00815A9B" w:rsidP="007E6456">
            <w:pPr>
              <w:spacing w:after="0" w:line="240" w:lineRule="auto"/>
              <w:jc w:val="right"/>
              <w:rPr>
                <w:moveTo w:id="2970" w:author="Windows User" w:date="2023-02-20T10:16:00Z"/>
                <w:color w:val="000000"/>
              </w:rPr>
            </w:pPr>
            <w:moveTo w:id="2971" w:author="Windows User" w:date="2023-02-20T10:16:00Z">
              <w:r w:rsidRPr="00E6669B">
                <w:rPr>
                  <w:color w:val="000000"/>
                </w:rPr>
                <w:t>89,150</w:t>
              </w:r>
            </w:moveTo>
          </w:p>
        </w:tc>
        <w:tc>
          <w:tcPr>
            <w:tcW w:w="1701" w:type="dxa"/>
            <w:shd w:val="clear" w:color="auto" w:fill="auto"/>
            <w:noWrap/>
            <w:vAlign w:val="bottom"/>
            <w:hideMark/>
          </w:tcPr>
          <w:p w14:paraId="01335570" w14:textId="77777777" w:rsidR="00815A9B" w:rsidRPr="00E6669B" w:rsidRDefault="00815A9B" w:rsidP="007E6456">
            <w:pPr>
              <w:spacing w:after="0" w:line="240" w:lineRule="auto"/>
              <w:jc w:val="right"/>
              <w:rPr>
                <w:moveTo w:id="2972" w:author="Windows User" w:date="2023-02-20T10:16:00Z"/>
                <w:color w:val="000000"/>
              </w:rPr>
            </w:pPr>
            <w:moveTo w:id="2973" w:author="Windows User" w:date="2023-02-20T10:16:00Z">
              <w:r w:rsidRPr="00E6669B">
                <w:rPr>
                  <w:color w:val="000000"/>
                </w:rPr>
                <w:t>0,100</w:t>
              </w:r>
            </w:moveTo>
          </w:p>
        </w:tc>
        <w:tc>
          <w:tcPr>
            <w:tcW w:w="1954" w:type="dxa"/>
            <w:shd w:val="clear" w:color="auto" w:fill="auto"/>
            <w:noWrap/>
            <w:vAlign w:val="bottom"/>
            <w:hideMark/>
          </w:tcPr>
          <w:p w14:paraId="29616901" w14:textId="77777777" w:rsidR="00815A9B" w:rsidRPr="00E6669B" w:rsidRDefault="00815A9B" w:rsidP="007E6456">
            <w:pPr>
              <w:spacing w:after="0" w:line="240" w:lineRule="auto"/>
              <w:jc w:val="right"/>
              <w:rPr>
                <w:moveTo w:id="2974" w:author="Windows User" w:date="2023-02-20T10:16:00Z"/>
                <w:color w:val="000000"/>
              </w:rPr>
            </w:pPr>
            <w:moveTo w:id="2975" w:author="Windows User" w:date="2023-02-20T10:16:00Z">
              <w:r w:rsidRPr="00E6669B">
                <w:rPr>
                  <w:color w:val="000000"/>
                </w:rPr>
                <w:t>89,050</w:t>
              </w:r>
            </w:moveTo>
          </w:p>
        </w:tc>
      </w:tr>
      <w:tr w:rsidR="00815A9B" w:rsidRPr="00273345" w14:paraId="5A2167F1" w14:textId="77777777" w:rsidTr="007E6456">
        <w:trPr>
          <w:trHeight w:val="227"/>
        </w:trPr>
        <w:tc>
          <w:tcPr>
            <w:tcW w:w="2256" w:type="dxa"/>
            <w:shd w:val="clear" w:color="auto" w:fill="auto"/>
            <w:noWrap/>
            <w:vAlign w:val="bottom"/>
            <w:hideMark/>
          </w:tcPr>
          <w:p w14:paraId="18DA1B14" w14:textId="77777777" w:rsidR="00815A9B" w:rsidRPr="00E6669B" w:rsidRDefault="00815A9B" w:rsidP="007E6456">
            <w:pPr>
              <w:spacing w:after="0" w:line="240" w:lineRule="auto"/>
              <w:jc w:val="right"/>
              <w:rPr>
                <w:moveTo w:id="2976" w:author="Windows User" w:date="2023-02-20T10:16:00Z"/>
                <w:color w:val="000000"/>
              </w:rPr>
            </w:pPr>
            <w:moveTo w:id="2977" w:author="Windows User" w:date="2023-02-20T10:16:00Z">
              <w:r w:rsidRPr="00E6669B">
                <w:rPr>
                  <w:color w:val="000000"/>
                </w:rPr>
                <w:t>15,000</w:t>
              </w:r>
            </w:moveTo>
          </w:p>
        </w:tc>
        <w:tc>
          <w:tcPr>
            <w:tcW w:w="1677" w:type="dxa"/>
            <w:shd w:val="clear" w:color="auto" w:fill="auto"/>
            <w:noWrap/>
            <w:vAlign w:val="bottom"/>
            <w:hideMark/>
          </w:tcPr>
          <w:p w14:paraId="024D999C" w14:textId="77777777" w:rsidR="00815A9B" w:rsidRPr="00E6669B" w:rsidRDefault="00815A9B" w:rsidP="007E6456">
            <w:pPr>
              <w:spacing w:after="0" w:line="240" w:lineRule="auto"/>
              <w:jc w:val="right"/>
              <w:rPr>
                <w:moveTo w:id="2978" w:author="Windows User" w:date="2023-02-20T10:16:00Z"/>
                <w:color w:val="000000"/>
              </w:rPr>
            </w:pPr>
            <w:moveTo w:id="2979" w:author="Windows User" w:date="2023-02-20T10:16:00Z">
              <w:r w:rsidRPr="00E6669B">
                <w:rPr>
                  <w:color w:val="000000"/>
                </w:rPr>
                <w:t>147,100</w:t>
              </w:r>
            </w:moveTo>
          </w:p>
        </w:tc>
        <w:tc>
          <w:tcPr>
            <w:tcW w:w="2268" w:type="dxa"/>
            <w:shd w:val="clear" w:color="auto" w:fill="auto"/>
            <w:noWrap/>
            <w:vAlign w:val="bottom"/>
            <w:hideMark/>
          </w:tcPr>
          <w:p w14:paraId="760AAE81" w14:textId="77777777" w:rsidR="00815A9B" w:rsidRPr="00E6669B" w:rsidRDefault="00815A9B" w:rsidP="007E6456">
            <w:pPr>
              <w:spacing w:after="0" w:line="240" w:lineRule="auto"/>
              <w:jc w:val="right"/>
              <w:rPr>
                <w:moveTo w:id="2980" w:author="Windows User" w:date="2023-02-20T10:16:00Z"/>
                <w:color w:val="000000"/>
              </w:rPr>
            </w:pPr>
            <w:moveTo w:id="2981" w:author="Windows User" w:date="2023-02-20T10:16:00Z">
              <w:r w:rsidRPr="00E6669B">
                <w:rPr>
                  <w:color w:val="000000"/>
                </w:rPr>
                <w:t>135,550</w:t>
              </w:r>
            </w:moveTo>
          </w:p>
        </w:tc>
        <w:tc>
          <w:tcPr>
            <w:tcW w:w="1701" w:type="dxa"/>
            <w:shd w:val="clear" w:color="auto" w:fill="auto"/>
            <w:noWrap/>
            <w:vAlign w:val="bottom"/>
            <w:hideMark/>
          </w:tcPr>
          <w:p w14:paraId="12D56F3C" w14:textId="77777777" w:rsidR="00815A9B" w:rsidRPr="00E6669B" w:rsidRDefault="00815A9B" w:rsidP="007E6456">
            <w:pPr>
              <w:spacing w:after="0" w:line="240" w:lineRule="auto"/>
              <w:jc w:val="right"/>
              <w:rPr>
                <w:moveTo w:id="2982" w:author="Windows User" w:date="2023-02-20T10:16:00Z"/>
                <w:color w:val="000000"/>
              </w:rPr>
            </w:pPr>
            <w:moveTo w:id="2983" w:author="Windows User" w:date="2023-02-20T10:16:00Z">
              <w:r w:rsidRPr="00E6669B">
                <w:rPr>
                  <w:color w:val="000000"/>
                </w:rPr>
                <w:t>-0,030</w:t>
              </w:r>
            </w:moveTo>
          </w:p>
        </w:tc>
        <w:tc>
          <w:tcPr>
            <w:tcW w:w="1954" w:type="dxa"/>
            <w:shd w:val="clear" w:color="auto" w:fill="auto"/>
            <w:noWrap/>
            <w:vAlign w:val="bottom"/>
            <w:hideMark/>
          </w:tcPr>
          <w:p w14:paraId="21191403" w14:textId="77777777" w:rsidR="00815A9B" w:rsidRPr="00E6669B" w:rsidRDefault="00815A9B" w:rsidP="007E6456">
            <w:pPr>
              <w:spacing w:after="0" w:line="240" w:lineRule="auto"/>
              <w:jc w:val="right"/>
              <w:rPr>
                <w:moveTo w:id="2984" w:author="Windows User" w:date="2023-02-20T10:16:00Z"/>
                <w:color w:val="000000"/>
              </w:rPr>
            </w:pPr>
            <w:moveTo w:id="2985" w:author="Windows User" w:date="2023-02-20T10:16:00Z">
              <w:r w:rsidRPr="00E6669B">
                <w:rPr>
                  <w:color w:val="000000"/>
                </w:rPr>
                <w:t>135,580</w:t>
              </w:r>
            </w:moveTo>
          </w:p>
        </w:tc>
      </w:tr>
      <w:tr w:rsidR="00815A9B" w:rsidRPr="00273345" w14:paraId="352AFB13" w14:textId="77777777" w:rsidTr="007E6456">
        <w:trPr>
          <w:trHeight w:val="227"/>
        </w:trPr>
        <w:tc>
          <w:tcPr>
            <w:tcW w:w="2256" w:type="dxa"/>
            <w:shd w:val="clear" w:color="auto" w:fill="auto"/>
            <w:noWrap/>
            <w:vAlign w:val="bottom"/>
            <w:hideMark/>
          </w:tcPr>
          <w:p w14:paraId="4E9D72E0" w14:textId="77777777" w:rsidR="00815A9B" w:rsidRPr="00E6669B" w:rsidRDefault="00815A9B" w:rsidP="007E6456">
            <w:pPr>
              <w:spacing w:after="0" w:line="240" w:lineRule="auto"/>
              <w:jc w:val="right"/>
              <w:rPr>
                <w:moveTo w:id="2986" w:author="Windows User" w:date="2023-02-20T10:16:00Z"/>
                <w:color w:val="000000"/>
              </w:rPr>
            </w:pPr>
            <w:moveTo w:id="2987" w:author="Windows User" w:date="2023-02-20T10:16:00Z">
              <w:r w:rsidRPr="00E6669B">
                <w:rPr>
                  <w:color w:val="000000"/>
                </w:rPr>
                <w:t>15,000</w:t>
              </w:r>
            </w:moveTo>
          </w:p>
        </w:tc>
        <w:tc>
          <w:tcPr>
            <w:tcW w:w="1677" w:type="dxa"/>
            <w:shd w:val="clear" w:color="auto" w:fill="auto"/>
            <w:noWrap/>
            <w:vAlign w:val="bottom"/>
            <w:hideMark/>
          </w:tcPr>
          <w:p w14:paraId="094CCB8D" w14:textId="77777777" w:rsidR="00815A9B" w:rsidRPr="00E6669B" w:rsidRDefault="00815A9B" w:rsidP="007E6456">
            <w:pPr>
              <w:spacing w:after="0" w:line="240" w:lineRule="auto"/>
              <w:jc w:val="right"/>
              <w:rPr>
                <w:moveTo w:id="2988" w:author="Windows User" w:date="2023-02-20T10:16:00Z"/>
                <w:color w:val="000000"/>
              </w:rPr>
            </w:pPr>
            <w:moveTo w:id="2989" w:author="Windows User" w:date="2023-02-20T10:16:00Z">
              <w:r w:rsidRPr="00E6669B">
                <w:rPr>
                  <w:color w:val="000000"/>
                </w:rPr>
                <w:t>147,100</w:t>
              </w:r>
            </w:moveTo>
          </w:p>
        </w:tc>
        <w:tc>
          <w:tcPr>
            <w:tcW w:w="2268" w:type="dxa"/>
            <w:shd w:val="clear" w:color="auto" w:fill="auto"/>
            <w:noWrap/>
            <w:vAlign w:val="bottom"/>
            <w:hideMark/>
          </w:tcPr>
          <w:p w14:paraId="6229A155" w14:textId="77777777" w:rsidR="00815A9B" w:rsidRPr="00E6669B" w:rsidRDefault="00815A9B" w:rsidP="007E6456">
            <w:pPr>
              <w:spacing w:after="0" w:line="240" w:lineRule="auto"/>
              <w:jc w:val="right"/>
              <w:rPr>
                <w:moveTo w:id="2990" w:author="Windows User" w:date="2023-02-20T10:16:00Z"/>
                <w:color w:val="000000"/>
              </w:rPr>
            </w:pPr>
            <w:moveTo w:id="2991" w:author="Windows User" w:date="2023-02-20T10:16:00Z">
              <w:r w:rsidRPr="00E6669B">
                <w:rPr>
                  <w:color w:val="000000"/>
                </w:rPr>
                <w:t>137,100</w:t>
              </w:r>
            </w:moveTo>
          </w:p>
        </w:tc>
        <w:tc>
          <w:tcPr>
            <w:tcW w:w="1701" w:type="dxa"/>
            <w:shd w:val="clear" w:color="auto" w:fill="auto"/>
            <w:noWrap/>
            <w:vAlign w:val="bottom"/>
            <w:hideMark/>
          </w:tcPr>
          <w:p w14:paraId="721F3429" w14:textId="77777777" w:rsidR="00815A9B" w:rsidRPr="00E6669B" w:rsidRDefault="00815A9B" w:rsidP="007E6456">
            <w:pPr>
              <w:spacing w:after="0" w:line="240" w:lineRule="auto"/>
              <w:jc w:val="right"/>
              <w:rPr>
                <w:moveTo w:id="2992" w:author="Windows User" w:date="2023-02-20T10:16:00Z"/>
                <w:color w:val="000000"/>
              </w:rPr>
            </w:pPr>
            <w:moveTo w:id="2993" w:author="Windows User" w:date="2023-02-20T10:16:00Z">
              <w:r w:rsidRPr="00E6669B">
                <w:rPr>
                  <w:color w:val="000000"/>
                </w:rPr>
                <w:t>0,150</w:t>
              </w:r>
            </w:moveTo>
          </w:p>
        </w:tc>
        <w:tc>
          <w:tcPr>
            <w:tcW w:w="1954" w:type="dxa"/>
            <w:shd w:val="clear" w:color="auto" w:fill="auto"/>
            <w:noWrap/>
            <w:vAlign w:val="bottom"/>
            <w:hideMark/>
          </w:tcPr>
          <w:p w14:paraId="3220F385" w14:textId="77777777" w:rsidR="00815A9B" w:rsidRPr="00E6669B" w:rsidRDefault="00815A9B" w:rsidP="007E6456">
            <w:pPr>
              <w:spacing w:after="0" w:line="240" w:lineRule="auto"/>
              <w:jc w:val="right"/>
              <w:rPr>
                <w:moveTo w:id="2994" w:author="Windows User" w:date="2023-02-20T10:16:00Z"/>
                <w:color w:val="000000"/>
              </w:rPr>
            </w:pPr>
            <w:moveTo w:id="2995" w:author="Windows User" w:date="2023-02-20T10:16:00Z">
              <w:r w:rsidRPr="00E6669B">
                <w:rPr>
                  <w:color w:val="000000"/>
                </w:rPr>
                <w:t>136,950</w:t>
              </w:r>
            </w:moveTo>
          </w:p>
        </w:tc>
      </w:tr>
      <w:tr w:rsidR="00815A9B" w:rsidRPr="00273345" w14:paraId="3F69B9A1" w14:textId="77777777" w:rsidTr="007E6456">
        <w:trPr>
          <w:trHeight w:val="227"/>
        </w:trPr>
        <w:tc>
          <w:tcPr>
            <w:tcW w:w="2256" w:type="dxa"/>
            <w:shd w:val="clear" w:color="auto" w:fill="auto"/>
            <w:noWrap/>
            <w:vAlign w:val="bottom"/>
            <w:hideMark/>
          </w:tcPr>
          <w:p w14:paraId="4CEEE5DD" w14:textId="77777777" w:rsidR="00815A9B" w:rsidRPr="00E6669B" w:rsidRDefault="00815A9B" w:rsidP="007E6456">
            <w:pPr>
              <w:spacing w:after="0" w:line="240" w:lineRule="auto"/>
              <w:jc w:val="right"/>
              <w:rPr>
                <w:moveTo w:id="2996" w:author="Windows User" w:date="2023-02-20T10:16:00Z"/>
                <w:color w:val="000000"/>
              </w:rPr>
            </w:pPr>
            <w:moveTo w:id="2997" w:author="Windows User" w:date="2023-02-20T10:16:00Z">
              <w:r w:rsidRPr="00E6669B">
                <w:rPr>
                  <w:color w:val="000000"/>
                </w:rPr>
                <w:t>15,000</w:t>
              </w:r>
            </w:moveTo>
          </w:p>
        </w:tc>
        <w:tc>
          <w:tcPr>
            <w:tcW w:w="1677" w:type="dxa"/>
            <w:shd w:val="clear" w:color="auto" w:fill="auto"/>
            <w:noWrap/>
            <w:vAlign w:val="bottom"/>
            <w:hideMark/>
          </w:tcPr>
          <w:p w14:paraId="03F52096" w14:textId="77777777" w:rsidR="00815A9B" w:rsidRPr="00E6669B" w:rsidRDefault="00815A9B" w:rsidP="007E6456">
            <w:pPr>
              <w:spacing w:after="0" w:line="240" w:lineRule="auto"/>
              <w:jc w:val="right"/>
              <w:rPr>
                <w:moveTo w:id="2998" w:author="Windows User" w:date="2023-02-20T10:16:00Z"/>
                <w:color w:val="000000"/>
              </w:rPr>
            </w:pPr>
            <w:moveTo w:id="2999" w:author="Windows User" w:date="2023-02-20T10:16:00Z">
              <w:r w:rsidRPr="00E6669B">
                <w:rPr>
                  <w:color w:val="000000"/>
                </w:rPr>
                <w:t>147,100</w:t>
              </w:r>
            </w:moveTo>
          </w:p>
        </w:tc>
        <w:tc>
          <w:tcPr>
            <w:tcW w:w="2268" w:type="dxa"/>
            <w:shd w:val="clear" w:color="auto" w:fill="auto"/>
            <w:noWrap/>
            <w:vAlign w:val="bottom"/>
            <w:hideMark/>
          </w:tcPr>
          <w:p w14:paraId="6DEFD10A" w14:textId="77777777" w:rsidR="00815A9B" w:rsidRPr="00E6669B" w:rsidRDefault="00815A9B" w:rsidP="007E6456">
            <w:pPr>
              <w:spacing w:after="0" w:line="240" w:lineRule="auto"/>
              <w:jc w:val="right"/>
              <w:rPr>
                <w:moveTo w:id="3000" w:author="Windows User" w:date="2023-02-20T10:16:00Z"/>
                <w:color w:val="000000"/>
              </w:rPr>
            </w:pPr>
            <w:moveTo w:id="3001" w:author="Windows User" w:date="2023-02-20T10:16:00Z">
              <w:r w:rsidRPr="00E6669B">
                <w:rPr>
                  <w:color w:val="000000"/>
                </w:rPr>
                <w:t>136,400</w:t>
              </w:r>
            </w:moveTo>
          </w:p>
        </w:tc>
        <w:tc>
          <w:tcPr>
            <w:tcW w:w="1701" w:type="dxa"/>
            <w:shd w:val="clear" w:color="auto" w:fill="auto"/>
            <w:noWrap/>
            <w:vAlign w:val="bottom"/>
            <w:hideMark/>
          </w:tcPr>
          <w:p w14:paraId="24334F77" w14:textId="77777777" w:rsidR="00815A9B" w:rsidRPr="00E6669B" w:rsidRDefault="00815A9B" w:rsidP="007E6456">
            <w:pPr>
              <w:spacing w:after="0" w:line="240" w:lineRule="auto"/>
              <w:jc w:val="right"/>
              <w:rPr>
                <w:moveTo w:id="3002" w:author="Windows User" w:date="2023-02-20T10:16:00Z"/>
                <w:color w:val="000000"/>
              </w:rPr>
            </w:pPr>
            <w:moveTo w:id="3003" w:author="Windows User" w:date="2023-02-20T10:16:00Z">
              <w:r w:rsidRPr="00E6669B">
                <w:rPr>
                  <w:color w:val="000000"/>
                </w:rPr>
                <w:t>0,360</w:t>
              </w:r>
            </w:moveTo>
          </w:p>
        </w:tc>
        <w:tc>
          <w:tcPr>
            <w:tcW w:w="1954" w:type="dxa"/>
            <w:shd w:val="clear" w:color="auto" w:fill="auto"/>
            <w:noWrap/>
            <w:vAlign w:val="bottom"/>
            <w:hideMark/>
          </w:tcPr>
          <w:p w14:paraId="5F7C522F" w14:textId="77777777" w:rsidR="00815A9B" w:rsidRPr="00E6669B" w:rsidRDefault="00815A9B" w:rsidP="007E6456">
            <w:pPr>
              <w:spacing w:after="0" w:line="240" w:lineRule="auto"/>
              <w:jc w:val="right"/>
              <w:rPr>
                <w:moveTo w:id="3004" w:author="Windows User" w:date="2023-02-20T10:16:00Z"/>
                <w:color w:val="000000"/>
              </w:rPr>
            </w:pPr>
            <w:moveTo w:id="3005" w:author="Windows User" w:date="2023-02-20T10:16:00Z">
              <w:r w:rsidRPr="00E6669B">
                <w:rPr>
                  <w:color w:val="000000"/>
                </w:rPr>
                <w:t>136,040</w:t>
              </w:r>
            </w:moveTo>
          </w:p>
        </w:tc>
      </w:tr>
      <w:tr w:rsidR="00815A9B" w:rsidRPr="00273345" w14:paraId="536C932F" w14:textId="77777777" w:rsidTr="007E6456">
        <w:trPr>
          <w:trHeight w:val="227"/>
        </w:trPr>
        <w:tc>
          <w:tcPr>
            <w:tcW w:w="2256" w:type="dxa"/>
            <w:shd w:val="clear" w:color="auto" w:fill="auto"/>
            <w:noWrap/>
            <w:vAlign w:val="bottom"/>
            <w:hideMark/>
          </w:tcPr>
          <w:p w14:paraId="5603262F" w14:textId="77777777" w:rsidR="00815A9B" w:rsidRPr="00E6669B" w:rsidRDefault="00815A9B" w:rsidP="007E6456">
            <w:pPr>
              <w:spacing w:after="0" w:line="240" w:lineRule="auto"/>
              <w:jc w:val="right"/>
              <w:rPr>
                <w:moveTo w:id="3006" w:author="Windows User" w:date="2023-02-20T10:16:00Z"/>
                <w:color w:val="000000"/>
              </w:rPr>
            </w:pPr>
            <w:moveTo w:id="3007" w:author="Windows User" w:date="2023-02-20T10:16:00Z">
              <w:r w:rsidRPr="00E6669B">
                <w:rPr>
                  <w:color w:val="000000"/>
                </w:rPr>
                <w:t>20,000</w:t>
              </w:r>
            </w:moveTo>
          </w:p>
        </w:tc>
        <w:tc>
          <w:tcPr>
            <w:tcW w:w="1677" w:type="dxa"/>
            <w:shd w:val="clear" w:color="auto" w:fill="auto"/>
            <w:noWrap/>
            <w:vAlign w:val="bottom"/>
            <w:hideMark/>
          </w:tcPr>
          <w:p w14:paraId="51DCCAF7" w14:textId="77777777" w:rsidR="00815A9B" w:rsidRPr="00E6669B" w:rsidRDefault="00815A9B" w:rsidP="007E6456">
            <w:pPr>
              <w:spacing w:after="0" w:line="240" w:lineRule="auto"/>
              <w:jc w:val="right"/>
              <w:rPr>
                <w:moveTo w:id="3008" w:author="Windows User" w:date="2023-02-20T10:16:00Z"/>
                <w:color w:val="000000"/>
              </w:rPr>
            </w:pPr>
            <w:moveTo w:id="3009" w:author="Windows User" w:date="2023-02-20T10:16:00Z">
              <w:r w:rsidRPr="00E6669B">
                <w:rPr>
                  <w:color w:val="000000"/>
                </w:rPr>
                <w:t>196,133</w:t>
              </w:r>
            </w:moveTo>
          </w:p>
        </w:tc>
        <w:tc>
          <w:tcPr>
            <w:tcW w:w="2268" w:type="dxa"/>
            <w:shd w:val="clear" w:color="auto" w:fill="auto"/>
            <w:noWrap/>
            <w:vAlign w:val="bottom"/>
            <w:hideMark/>
          </w:tcPr>
          <w:p w14:paraId="1E63432B" w14:textId="77777777" w:rsidR="00815A9B" w:rsidRPr="00E6669B" w:rsidRDefault="00815A9B" w:rsidP="007E6456">
            <w:pPr>
              <w:spacing w:after="0" w:line="240" w:lineRule="auto"/>
              <w:jc w:val="right"/>
              <w:rPr>
                <w:moveTo w:id="3010" w:author="Windows User" w:date="2023-02-20T10:16:00Z"/>
                <w:color w:val="000000"/>
              </w:rPr>
            </w:pPr>
            <w:moveTo w:id="3011" w:author="Windows User" w:date="2023-02-20T10:16:00Z">
              <w:r w:rsidRPr="00E6669B">
                <w:rPr>
                  <w:color w:val="000000"/>
                </w:rPr>
                <w:t>181,900</w:t>
              </w:r>
            </w:moveTo>
          </w:p>
        </w:tc>
        <w:tc>
          <w:tcPr>
            <w:tcW w:w="1701" w:type="dxa"/>
            <w:shd w:val="clear" w:color="auto" w:fill="auto"/>
            <w:noWrap/>
            <w:vAlign w:val="bottom"/>
            <w:hideMark/>
          </w:tcPr>
          <w:p w14:paraId="61148F80" w14:textId="77777777" w:rsidR="00815A9B" w:rsidRPr="00E6669B" w:rsidRDefault="00815A9B" w:rsidP="007E6456">
            <w:pPr>
              <w:spacing w:after="0" w:line="240" w:lineRule="auto"/>
              <w:jc w:val="right"/>
              <w:rPr>
                <w:moveTo w:id="3012" w:author="Windows User" w:date="2023-02-20T10:16:00Z"/>
                <w:color w:val="000000"/>
              </w:rPr>
            </w:pPr>
            <w:moveTo w:id="3013" w:author="Windows User" w:date="2023-02-20T10:16:00Z">
              <w:r w:rsidRPr="00E6669B">
                <w:rPr>
                  <w:color w:val="000000"/>
                </w:rPr>
                <w:t>-0,020</w:t>
              </w:r>
            </w:moveTo>
          </w:p>
        </w:tc>
        <w:tc>
          <w:tcPr>
            <w:tcW w:w="1954" w:type="dxa"/>
            <w:shd w:val="clear" w:color="auto" w:fill="auto"/>
            <w:noWrap/>
            <w:vAlign w:val="bottom"/>
            <w:hideMark/>
          </w:tcPr>
          <w:p w14:paraId="6CD21B42" w14:textId="77777777" w:rsidR="00815A9B" w:rsidRPr="00E6669B" w:rsidRDefault="00815A9B" w:rsidP="007E6456">
            <w:pPr>
              <w:spacing w:after="0" w:line="240" w:lineRule="auto"/>
              <w:jc w:val="right"/>
              <w:rPr>
                <w:moveTo w:id="3014" w:author="Windows User" w:date="2023-02-20T10:16:00Z"/>
                <w:color w:val="000000"/>
              </w:rPr>
            </w:pPr>
            <w:moveTo w:id="3015" w:author="Windows User" w:date="2023-02-20T10:16:00Z">
              <w:r w:rsidRPr="00E6669B">
                <w:rPr>
                  <w:color w:val="000000"/>
                </w:rPr>
                <w:t>181,920</w:t>
              </w:r>
            </w:moveTo>
          </w:p>
        </w:tc>
      </w:tr>
      <w:tr w:rsidR="00815A9B" w:rsidRPr="00273345" w14:paraId="164F65CA" w14:textId="77777777" w:rsidTr="007E6456">
        <w:trPr>
          <w:trHeight w:val="227"/>
        </w:trPr>
        <w:tc>
          <w:tcPr>
            <w:tcW w:w="2256" w:type="dxa"/>
            <w:shd w:val="clear" w:color="auto" w:fill="auto"/>
            <w:noWrap/>
            <w:vAlign w:val="bottom"/>
            <w:hideMark/>
          </w:tcPr>
          <w:p w14:paraId="0757549C" w14:textId="77777777" w:rsidR="00815A9B" w:rsidRPr="00E6669B" w:rsidRDefault="00815A9B" w:rsidP="007E6456">
            <w:pPr>
              <w:spacing w:after="0" w:line="240" w:lineRule="auto"/>
              <w:jc w:val="right"/>
              <w:rPr>
                <w:moveTo w:id="3016" w:author="Windows User" w:date="2023-02-20T10:16:00Z"/>
                <w:color w:val="000000"/>
              </w:rPr>
            </w:pPr>
            <w:moveTo w:id="3017" w:author="Windows User" w:date="2023-02-20T10:16:00Z">
              <w:r w:rsidRPr="00E6669B">
                <w:rPr>
                  <w:color w:val="000000"/>
                </w:rPr>
                <w:t>20,000</w:t>
              </w:r>
            </w:moveTo>
          </w:p>
        </w:tc>
        <w:tc>
          <w:tcPr>
            <w:tcW w:w="1677" w:type="dxa"/>
            <w:shd w:val="clear" w:color="auto" w:fill="auto"/>
            <w:noWrap/>
            <w:vAlign w:val="bottom"/>
            <w:hideMark/>
          </w:tcPr>
          <w:p w14:paraId="3C5592AE" w14:textId="77777777" w:rsidR="00815A9B" w:rsidRPr="00E6669B" w:rsidRDefault="00815A9B" w:rsidP="007E6456">
            <w:pPr>
              <w:spacing w:after="0" w:line="240" w:lineRule="auto"/>
              <w:jc w:val="right"/>
              <w:rPr>
                <w:moveTo w:id="3018" w:author="Windows User" w:date="2023-02-20T10:16:00Z"/>
                <w:color w:val="000000"/>
              </w:rPr>
            </w:pPr>
            <w:moveTo w:id="3019" w:author="Windows User" w:date="2023-02-20T10:16:00Z">
              <w:r w:rsidRPr="00E6669B">
                <w:rPr>
                  <w:color w:val="000000"/>
                </w:rPr>
                <w:t>196,133</w:t>
              </w:r>
            </w:moveTo>
          </w:p>
        </w:tc>
        <w:tc>
          <w:tcPr>
            <w:tcW w:w="2268" w:type="dxa"/>
            <w:shd w:val="clear" w:color="auto" w:fill="auto"/>
            <w:noWrap/>
            <w:vAlign w:val="bottom"/>
            <w:hideMark/>
          </w:tcPr>
          <w:p w14:paraId="39E8E4EB" w14:textId="77777777" w:rsidR="00815A9B" w:rsidRPr="00E6669B" w:rsidRDefault="00815A9B" w:rsidP="007E6456">
            <w:pPr>
              <w:spacing w:after="0" w:line="240" w:lineRule="auto"/>
              <w:jc w:val="right"/>
              <w:rPr>
                <w:moveTo w:id="3020" w:author="Windows User" w:date="2023-02-20T10:16:00Z"/>
                <w:color w:val="000000"/>
              </w:rPr>
            </w:pPr>
            <w:moveTo w:id="3021" w:author="Windows User" w:date="2023-02-20T10:16:00Z">
              <w:r w:rsidRPr="00E6669B">
                <w:rPr>
                  <w:color w:val="000000"/>
                </w:rPr>
                <w:t>184,500</w:t>
              </w:r>
            </w:moveTo>
          </w:p>
        </w:tc>
        <w:tc>
          <w:tcPr>
            <w:tcW w:w="1701" w:type="dxa"/>
            <w:shd w:val="clear" w:color="auto" w:fill="auto"/>
            <w:noWrap/>
            <w:vAlign w:val="bottom"/>
            <w:hideMark/>
          </w:tcPr>
          <w:p w14:paraId="36A2DEB1" w14:textId="77777777" w:rsidR="00815A9B" w:rsidRPr="00E6669B" w:rsidRDefault="00815A9B" w:rsidP="007E6456">
            <w:pPr>
              <w:spacing w:after="0" w:line="240" w:lineRule="auto"/>
              <w:jc w:val="right"/>
              <w:rPr>
                <w:moveTo w:id="3022" w:author="Windows User" w:date="2023-02-20T10:16:00Z"/>
                <w:color w:val="000000"/>
              </w:rPr>
            </w:pPr>
            <w:moveTo w:id="3023" w:author="Windows User" w:date="2023-02-20T10:16:00Z">
              <w:r w:rsidRPr="00E6669B">
                <w:rPr>
                  <w:color w:val="000000"/>
                </w:rPr>
                <w:t>0,150</w:t>
              </w:r>
            </w:moveTo>
          </w:p>
        </w:tc>
        <w:tc>
          <w:tcPr>
            <w:tcW w:w="1954" w:type="dxa"/>
            <w:shd w:val="clear" w:color="auto" w:fill="auto"/>
            <w:noWrap/>
            <w:vAlign w:val="bottom"/>
            <w:hideMark/>
          </w:tcPr>
          <w:p w14:paraId="2146058B" w14:textId="77777777" w:rsidR="00815A9B" w:rsidRPr="00E6669B" w:rsidRDefault="00815A9B" w:rsidP="007E6456">
            <w:pPr>
              <w:spacing w:after="0" w:line="240" w:lineRule="auto"/>
              <w:jc w:val="right"/>
              <w:rPr>
                <w:moveTo w:id="3024" w:author="Windows User" w:date="2023-02-20T10:16:00Z"/>
                <w:color w:val="000000"/>
              </w:rPr>
            </w:pPr>
            <w:moveTo w:id="3025" w:author="Windows User" w:date="2023-02-20T10:16:00Z">
              <w:r w:rsidRPr="00E6669B">
                <w:rPr>
                  <w:color w:val="000000"/>
                </w:rPr>
                <w:t>184,350</w:t>
              </w:r>
            </w:moveTo>
          </w:p>
        </w:tc>
      </w:tr>
      <w:tr w:rsidR="00815A9B" w:rsidRPr="00273345" w14:paraId="2E1C22B8" w14:textId="77777777" w:rsidTr="007E6456">
        <w:trPr>
          <w:trHeight w:val="227"/>
        </w:trPr>
        <w:tc>
          <w:tcPr>
            <w:tcW w:w="2256" w:type="dxa"/>
            <w:shd w:val="clear" w:color="auto" w:fill="auto"/>
            <w:noWrap/>
            <w:vAlign w:val="bottom"/>
            <w:hideMark/>
          </w:tcPr>
          <w:p w14:paraId="7F00A403" w14:textId="77777777" w:rsidR="00815A9B" w:rsidRPr="00E6669B" w:rsidRDefault="00815A9B" w:rsidP="007E6456">
            <w:pPr>
              <w:spacing w:after="0" w:line="240" w:lineRule="auto"/>
              <w:jc w:val="right"/>
              <w:rPr>
                <w:moveTo w:id="3026" w:author="Windows User" w:date="2023-02-20T10:16:00Z"/>
                <w:color w:val="000000"/>
              </w:rPr>
            </w:pPr>
            <w:moveTo w:id="3027" w:author="Windows User" w:date="2023-02-20T10:16:00Z">
              <w:r w:rsidRPr="00E6669B">
                <w:rPr>
                  <w:color w:val="000000"/>
                </w:rPr>
                <w:t>20,000</w:t>
              </w:r>
            </w:moveTo>
          </w:p>
        </w:tc>
        <w:tc>
          <w:tcPr>
            <w:tcW w:w="1677" w:type="dxa"/>
            <w:shd w:val="clear" w:color="auto" w:fill="auto"/>
            <w:noWrap/>
            <w:vAlign w:val="bottom"/>
            <w:hideMark/>
          </w:tcPr>
          <w:p w14:paraId="56A0F8AE" w14:textId="77777777" w:rsidR="00815A9B" w:rsidRPr="00E6669B" w:rsidRDefault="00815A9B" w:rsidP="007E6456">
            <w:pPr>
              <w:spacing w:after="0" w:line="240" w:lineRule="auto"/>
              <w:jc w:val="right"/>
              <w:rPr>
                <w:moveTo w:id="3028" w:author="Windows User" w:date="2023-02-20T10:16:00Z"/>
                <w:color w:val="000000"/>
              </w:rPr>
            </w:pPr>
            <w:moveTo w:id="3029" w:author="Windows User" w:date="2023-02-20T10:16:00Z">
              <w:r w:rsidRPr="00E6669B">
                <w:rPr>
                  <w:color w:val="000000"/>
                </w:rPr>
                <w:t>196,133</w:t>
              </w:r>
            </w:moveTo>
          </w:p>
        </w:tc>
        <w:tc>
          <w:tcPr>
            <w:tcW w:w="2268" w:type="dxa"/>
            <w:shd w:val="clear" w:color="auto" w:fill="auto"/>
            <w:noWrap/>
            <w:vAlign w:val="bottom"/>
            <w:hideMark/>
          </w:tcPr>
          <w:p w14:paraId="78711322" w14:textId="77777777" w:rsidR="00815A9B" w:rsidRPr="00E6669B" w:rsidRDefault="00815A9B" w:rsidP="007E6456">
            <w:pPr>
              <w:spacing w:after="0" w:line="240" w:lineRule="auto"/>
              <w:jc w:val="right"/>
              <w:rPr>
                <w:moveTo w:id="3030" w:author="Windows User" w:date="2023-02-20T10:16:00Z"/>
                <w:color w:val="000000"/>
              </w:rPr>
            </w:pPr>
            <w:moveTo w:id="3031" w:author="Windows User" w:date="2023-02-20T10:16:00Z">
              <w:r w:rsidRPr="00E6669B">
                <w:rPr>
                  <w:color w:val="000000"/>
                </w:rPr>
                <w:t>183,100</w:t>
              </w:r>
            </w:moveTo>
          </w:p>
        </w:tc>
        <w:tc>
          <w:tcPr>
            <w:tcW w:w="1701" w:type="dxa"/>
            <w:shd w:val="clear" w:color="auto" w:fill="auto"/>
            <w:noWrap/>
            <w:vAlign w:val="bottom"/>
            <w:hideMark/>
          </w:tcPr>
          <w:p w14:paraId="24F7FD15" w14:textId="77777777" w:rsidR="00815A9B" w:rsidRPr="00E6669B" w:rsidRDefault="00815A9B" w:rsidP="007E6456">
            <w:pPr>
              <w:spacing w:after="0" w:line="240" w:lineRule="auto"/>
              <w:jc w:val="right"/>
              <w:rPr>
                <w:moveTo w:id="3032" w:author="Windows User" w:date="2023-02-20T10:16:00Z"/>
                <w:color w:val="000000"/>
              </w:rPr>
            </w:pPr>
            <w:moveTo w:id="3033" w:author="Windows User" w:date="2023-02-20T10:16:00Z">
              <w:r w:rsidRPr="00E6669B">
                <w:rPr>
                  <w:color w:val="000000"/>
                </w:rPr>
                <w:t>0,230</w:t>
              </w:r>
            </w:moveTo>
          </w:p>
        </w:tc>
        <w:tc>
          <w:tcPr>
            <w:tcW w:w="1954" w:type="dxa"/>
            <w:shd w:val="clear" w:color="auto" w:fill="auto"/>
            <w:noWrap/>
            <w:vAlign w:val="bottom"/>
            <w:hideMark/>
          </w:tcPr>
          <w:p w14:paraId="58B4E0AD" w14:textId="77777777" w:rsidR="00815A9B" w:rsidRPr="00E6669B" w:rsidRDefault="00815A9B" w:rsidP="007E6456">
            <w:pPr>
              <w:spacing w:after="0" w:line="240" w:lineRule="auto"/>
              <w:jc w:val="right"/>
              <w:rPr>
                <w:moveTo w:id="3034" w:author="Windows User" w:date="2023-02-20T10:16:00Z"/>
                <w:color w:val="000000"/>
              </w:rPr>
            </w:pPr>
            <w:moveTo w:id="3035" w:author="Windows User" w:date="2023-02-20T10:16:00Z">
              <w:r w:rsidRPr="00E6669B">
                <w:rPr>
                  <w:color w:val="000000"/>
                </w:rPr>
                <w:t>182,870</w:t>
              </w:r>
            </w:moveTo>
          </w:p>
        </w:tc>
      </w:tr>
      <w:tr w:rsidR="00815A9B" w:rsidRPr="00273345" w14:paraId="6A26073F" w14:textId="77777777" w:rsidTr="007E6456">
        <w:trPr>
          <w:trHeight w:val="227"/>
        </w:trPr>
        <w:tc>
          <w:tcPr>
            <w:tcW w:w="2256" w:type="dxa"/>
            <w:shd w:val="clear" w:color="auto" w:fill="auto"/>
            <w:noWrap/>
            <w:vAlign w:val="bottom"/>
            <w:hideMark/>
          </w:tcPr>
          <w:p w14:paraId="086CA678" w14:textId="77777777" w:rsidR="00815A9B" w:rsidRPr="00E6669B" w:rsidRDefault="00815A9B" w:rsidP="007E6456">
            <w:pPr>
              <w:spacing w:after="0" w:line="240" w:lineRule="auto"/>
              <w:jc w:val="right"/>
              <w:rPr>
                <w:moveTo w:id="3036" w:author="Windows User" w:date="2023-02-20T10:16:00Z"/>
                <w:color w:val="000000"/>
              </w:rPr>
            </w:pPr>
            <w:moveTo w:id="3037" w:author="Windows User" w:date="2023-02-20T10:16:00Z">
              <w:r w:rsidRPr="00E6669B">
                <w:rPr>
                  <w:color w:val="000000"/>
                </w:rPr>
                <w:t>25,000</w:t>
              </w:r>
            </w:moveTo>
          </w:p>
        </w:tc>
        <w:tc>
          <w:tcPr>
            <w:tcW w:w="1677" w:type="dxa"/>
            <w:shd w:val="clear" w:color="auto" w:fill="auto"/>
            <w:noWrap/>
            <w:vAlign w:val="bottom"/>
            <w:hideMark/>
          </w:tcPr>
          <w:p w14:paraId="4B3AF0DB" w14:textId="77777777" w:rsidR="00815A9B" w:rsidRPr="00E6669B" w:rsidRDefault="00815A9B" w:rsidP="007E6456">
            <w:pPr>
              <w:spacing w:after="0" w:line="240" w:lineRule="auto"/>
              <w:jc w:val="right"/>
              <w:rPr>
                <w:moveTo w:id="3038" w:author="Windows User" w:date="2023-02-20T10:16:00Z"/>
                <w:color w:val="000000"/>
              </w:rPr>
            </w:pPr>
            <w:moveTo w:id="3039" w:author="Windows User" w:date="2023-02-20T10:16:00Z">
              <w:r w:rsidRPr="00E6669B">
                <w:rPr>
                  <w:color w:val="000000"/>
                </w:rPr>
                <w:t>245,166</w:t>
              </w:r>
            </w:moveTo>
          </w:p>
        </w:tc>
        <w:tc>
          <w:tcPr>
            <w:tcW w:w="2268" w:type="dxa"/>
            <w:shd w:val="clear" w:color="auto" w:fill="auto"/>
            <w:noWrap/>
            <w:vAlign w:val="bottom"/>
            <w:hideMark/>
          </w:tcPr>
          <w:p w14:paraId="2F36E24B" w14:textId="77777777" w:rsidR="00815A9B" w:rsidRPr="00E6669B" w:rsidRDefault="00815A9B" w:rsidP="007E6456">
            <w:pPr>
              <w:spacing w:after="0" w:line="240" w:lineRule="auto"/>
              <w:jc w:val="right"/>
              <w:rPr>
                <w:moveTo w:id="3040" w:author="Windows User" w:date="2023-02-20T10:16:00Z"/>
                <w:color w:val="000000"/>
              </w:rPr>
            </w:pPr>
            <w:moveTo w:id="3041" w:author="Windows User" w:date="2023-02-20T10:16:00Z">
              <w:r w:rsidRPr="00E6669B">
                <w:rPr>
                  <w:color w:val="000000"/>
                </w:rPr>
                <w:t>223,500</w:t>
              </w:r>
            </w:moveTo>
          </w:p>
        </w:tc>
        <w:tc>
          <w:tcPr>
            <w:tcW w:w="1701" w:type="dxa"/>
            <w:shd w:val="clear" w:color="auto" w:fill="auto"/>
            <w:noWrap/>
            <w:vAlign w:val="bottom"/>
            <w:hideMark/>
          </w:tcPr>
          <w:p w14:paraId="67941DD4" w14:textId="77777777" w:rsidR="00815A9B" w:rsidRPr="00E6669B" w:rsidRDefault="00815A9B" w:rsidP="007E6456">
            <w:pPr>
              <w:spacing w:after="0" w:line="240" w:lineRule="auto"/>
              <w:jc w:val="right"/>
              <w:rPr>
                <w:moveTo w:id="3042" w:author="Windows User" w:date="2023-02-20T10:16:00Z"/>
                <w:color w:val="000000"/>
              </w:rPr>
            </w:pPr>
            <w:moveTo w:id="3043" w:author="Windows User" w:date="2023-02-20T10:16:00Z">
              <w:r w:rsidRPr="00E6669B">
                <w:rPr>
                  <w:color w:val="000000"/>
                </w:rPr>
                <w:t>-0,150</w:t>
              </w:r>
            </w:moveTo>
          </w:p>
        </w:tc>
        <w:tc>
          <w:tcPr>
            <w:tcW w:w="1954" w:type="dxa"/>
            <w:shd w:val="clear" w:color="auto" w:fill="auto"/>
            <w:noWrap/>
            <w:vAlign w:val="bottom"/>
            <w:hideMark/>
          </w:tcPr>
          <w:p w14:paraId="38492BE7" w14:textId="77777777" w:rsidR="00815A9B" w:rsidRPr="00E6669B" w:rsidRDefault="00815A9B" w:rsidP="007E6456">
            <w:pPr>
              <w:spacing w:after="0" w:line="240" w:lineRule="auto"/>
              <w:jc w:val="right"/>
              <w:rPr>
                <w:moveTo w:id="3044" w:author="Windows User" w:date="2023-02-20T10:16:00Z"/>
                <w:color w:val="000000"/>
              </w:rPr>
            </w:pPr>
            <w:moveTo w:id="3045" w:author="Windows User" w:date="2023-02-20T10:16:00Z">
              <w:r w:rsidRPr="00E6669B">
                <w:rPr>
                  <w:color w:val="000000"/>
                </w:rPr>
                <w:t>223,650</w:t>
              </w:r>
            </w:moveTo>
          </w:p>
        </w:tc>
      </w:tr>
      <w:tr w:rsidR="00815A9B" w:rsidRPr="00273345" w14:paraId="610B8137" w14:textId="77777777" w:rsidTr="007E6456">
        <w:trPr>
          <w:trHeight w:val="227"/>
        </w:trPr>
        <w:tc>
          <w:tcPr>
            <w:tcW w:w="2256" w:type="dxa"/>
            <w:shd w:val="clear" w:color="auto" w:fill="auto"/>
            <w:noWrap/>
            <w:vAlign w:val="bottom"/>
            <w:hideMark/>
          </w:tcPr>
          <w:p w14:paraId="4FF0DCEB" w14:textId="77777777" w:rsidR="00815A9B" w:rsidRPr="00E6669B" w:rsidRDefault="00815A9B" w:rsidP="007E6456">
            <w:pPr>
              <w:spacing w:after="0" w:line="240" w:lineRule="auto"/>
              <w:jc w:val="right"/>
              <w:rPr>
                <w:moveTo w:id="3046" w:author="Windows User" w:date="2023-02-20T10:16:00Z"/>
                <w:color w:val="000000"/>
              </w:rPr>
            </w:pPr>
            <w:moveTo w:id="3047" w:author="Windows User" w:date="2023-02-20T10:16:00Z">
              <w:r w:rsidRPr="00E6669B">
                <w:rPr>
                  <w:color w:val="000000"/>
                </w:rPr>
                <w:t>25,000</w:t>
              </w:r>
            </w:moveTo>
          </w:p>
        </w:tc>
        <w:tc>
          <w:tcPr>
            <w:tcW w:w="1677" w:type="dxa"/>
            <w:shd w:val="clear" w:color="auto" w:fill="auto"/>
            <w:noWrap/>
            <w:vAlign w:val="bottom"/>
            <w:hideMark/>
          </w:tcPr>
          <w:p w14:paraId="665805D3" w14:textId="77777777" w:rsidR="00815A9B" w:rsidRPr="00E6669B" w:rsidRDefault="00815A9B" w:rsidP="007E6456">
            <w:pPr>
              <w:spacing w:after="0" w:line="240" w:lineRule="auto"/>
              <w:jc w:val="right"/>
              <w:rPr>
                <w:moveTo w:id="3048" w:author="Windows User" w:date="2023-02-20T10:16:00Z"/>
                <w:color w:val="000000"/>
              </w:rPr>
            </w:pPr>
            <w:moveTo w:id="3049" w:author="Windows User" w:date="2023-02-20T10:16:00Z">
              <w:r w:rsidRPr="00E6669B">
                <w:rPr>
                  <w:color w:val="000000"/>
                </w:rPr>
                <w:t>245,166</w:t>
              </w:r>
            </w:moveTo>
          </w:p>
        </w:tc>
        <w:tc>
          <w:tcPr>
            <w:tcW w:w="2268" w:type="dxa"/>
            <w:shd w:val="clear" w:color="auto" w:fill="auto"/>
            <w:noWrap/>
            <w:vAlign w:val="bottom"/>
            <w:hideMark/>
          </w:tcPr>
          <w:p w14:paraId="59E4636A" w14:textId="77777777" w:rsidR="00815A9B" w:rsidRPr="00E6669B" w:rsidRDefault="00815A9B" w:rsidP="007E6456">
            <w:pPr>
              <w:spacing w:after="0" w:line="240" w:lineRule="auto"/>
              <w:jc w:val="right"/>
              <w:rPr>
                <w:moveTo w:id="3050" w:author="Windows User" w:date="2023-02-20T10:16:00Z"/>
                <w:color w:val="000000"/>
              </w:rPr>
            </w:pPr>
            <w:moveTo w:id="3051" w:author="Windows User" w:date="2023-02-20T10:16:00Z">
              <w:r w:rsidRPr="00E6669B">
                <w:rPr>
                  <w:color w:val="000000"/>
                </w:rPr>
                <w:t>226,000</w:t>
              </w:r>
            </w:moveTo>
          </w:p>
        </w:tc>
        <w:tc>
          <w:tcPr>
            <w:tcW w:w="1701" w:type="dxa"/>
            <w:shd w:val="clear" w:color="auto" w:fill="auto"/>
            <w:noWrap/>
            <w:vAlign w:val="bottom"/>
            <w:hideMark/>
          </w:tcPr>
          <w:p w14:paraId="29C6CBB3" w14:textId="77777777" w:rsidR="00815A9B" w:rsidRPr="00E6669B" w:rsidRDefault="00815A9B" w:rsidP="007E6456">
            <w:pPr>
              <w:spacing w:after="0" w:line="240" w:lineRule="auto"/>
              <w:jc w:val="right"/>
              <w:rPr>
                <w:moveTo w:id="3052" w:author="Windows User" w:date="2023-02-20T10:16:00Z"/>
                <w:color w:val="000000"/>
              </w:rPr>
            </w:pPr>
            <w:moveTo w:id="3053" w:author="Windows User" w:date="2023-02-20T10:16:00Z">
              <w:r w:rsidRPr="00E6669B">
                <w:rPr>
                  <w:color w:val="000000"/>
                </w:rPr>
                <w:t>0,350</w:t>
              </w:r>
            </w:moveTo>
          </w:p>
        </w:tc>
        <w:tc>
          <w:tcPr>
            <w:tcW w:w="1954" w:type="dxa"/>
            <w:shd w:val="clear" w:color="auto" w:fill="auto"/>
            <w:noWrap/>
            <w:vAlign w:val="bottom"/>
            <w:hideMark/>
          </w:tcPr>
          <w:p w14:paraId="4A8164F9" w14:textId="77777777" w:rsidR="00815A9B" w:rsidRPr="00E6669B" w:rsidRDefault="00815A9B" w:rsidP="007E6456">
            <w:pPr>
              <w:spacing w:after="0" w:line="240" w:lineRule="auto"/>
              <w:jc w:val="right"/>
              <w:rPr>
                <w:moveTo w:id="3054" w:author="Windows User" w:date="2023-02-20T10:16:00Z"/>
                <w:color w:val="000000"/>
              </w:rPr>
            </w:pPr>
            <w:moveTo w:id="3055" w:author="Windows User" w:date="2023-02-20T10:16:00Z">
              <w:r w:rsidRPr="00E6669B">
                <w:rPr>
                  <w:color w:val="000000"/>
                </w:rPr>
                <w:t>225,650</w:t>
              </w:r>
            </w:moveTo>
          </w:p>
        </w:tc>
      </w:tr>
      <w:tr w:rsidR="00815A9B" w:rsidRPr="00273345" w14:paraId="6A3563B0" w14:textId="77777777" w:rsidTr="007E6456">
        <w:trPr>
          <w:trHeight w:val="227"/>
        </w:trPr>
        <w:tc>
          <w:tcPr>
            <w:tcW w:w="2256" w:type="dxa"/>
            <w:shd w:val="clear" w:color="auto" w:fill="auto"/>
            <w:noWrap/>
            <w:vAlign w:val="bottom"/>
            <w:hideMark/>
          </w:tcPr>
          <w:p w14:paraId="1169163E" w14:textId="77777777" w:rsidR="00815A9B" w:rsidRPr="00E6669B" w:rsidRDefault="00815A9B" w:rsidP="007E6456">
            <w:pPr>
              <w:spacing w:after="0" w:line="240" w:lineRule="auto"/>
              <w:jc w:val="right"/>
              <w:rPr>
                <w:moveTo w:id="3056" w:author="Windows User" w:date="2023-02-20T10:16:00Z"/>
                <w:color w:val="000000"/>
              </w:rPr>
            </w:pPr>
            <w:moveTo w:id="3057" w:author="Windows User" w:date="2023-02-20T10:16:00Z">
              <w:r w:rsidRPr="00E6669B">
                <w:rPr>
                  <w:color w:val="000000"/>
                </w:rPr>
                <w:t>25,000</w:t>
              </w:r>
            </w:moveTo>
          </w:p>
        </w:tc>
        <w:tc>
          <w:tcPr>
            <w:tcW w:w="1677" w:type="dxa"/>
            <w:shd w:val="clear" w:color="auto" w:fill="auto"/>
            <w:noWrap/>
            <w:vAlign w:val="bottom"/>
            <w:hideMark/>
          </w:tcPr>
          <w:p w14:paraId="0786F449" w14:textId="77777777" w:rsidR="00815A9B" w:rsidRPr="00E6669B" w:rsidRDefault="00815A9B" w:rsidP="007E6456">
            <w:pPr>
              <w:spacing w:after="0" w:line="240" w:lineRule="auto"/>
              <w:jc w:val="right"/>
              <w:rPr>
                <w:moveTo w:id="3058" w:author="Windows User" w:date="2023-02-20T10:16:00Z"/>
                <w:color w:val="000000"/>
              </w:rPr>
            </w:pPr>
            <w:commentRangeStart w:id="3059"/>
            <w:moveTo w:id="3060" w:author="Windows User" w:date="2023-02-20T10:16:00Z">
              <w:r w:rsidRPr="00E6669B">
                <w:rPr>
                  <w:color w:val="000000"/>
                </w:rPr>
                <w:t>245,166</w:t>
              </w:r>
              <w:commentRangeEnd w:id="3059"/>
              <w:r>
                <w:rPr>
                  <w:rStyle w:val="CommentReference"/>
                </w:rPr>
                <w:commentReference w:id="3059"/>
              </w:r>
            </w:moveTo>
          </w:p>
        </w:tc>
        <w:tc>
          <w:tcPr>
            <w:tcW w:w="2268" w:type="dxa"/>
            <w:shd w:val="clear" w:color="auto" w:fill="auto"/>
            <w:noWrap/>
            <w:vAlign w:val="bottom"/>
            <w:hideMark/>
          </w:tcPr>
          <w:p w14:paraId="5F564AFE" w14:textId="77777777" w:rsidR="00815A9B" w:rsidRPr="00E6669B" w:rsidRDefault="00815A9B" w:rsidP="007E6456">
            <w:pPr>
              <w:spacing w:after="0" w:line="240" w:lineRule="auto"/>
              <w:jc w:val="right"/>
              <w:rPr>
                <w:moveTo w:id="3061" w:author="Windows User" w:date="2023-02-20T10:16:00Z"/>
                <w:color w:val="000000"/>
              </w:rPr>
            </w:pPr>
            <w:moveTo w:id="3062" w:author="Windows User" w:date="2023-02-20T10:16:00Z">
              <w:r w:rsidRPr="00E6669B">
                <w:rPr>
                  <w:color w:val="000000"/>
                </w:rPr>
                <w:t>227,800</w:t>
              </w:r>
            </w:moveTo>
          </w:p>
        </w:tc>
        <w:tc>
          <w:tcPr>
            <w:tcW w:w="1701" w:type="dxa"/>
            <w:shd w:val="clear" w:color="auto" w:fill="auto"/>
            <w:noWrap/>
            <w:vAlign w:val="bottom"/>
            <w:hideMark/>
          </w:tcPr>
          <w:p w14:paraId="0C87CE24" w14:textId="77777777" w:rsidR="00815A9B" w:rsidRPr="00E6669B" w:rsidRDefault="00815A9B" w:rsidP="007E6456">
            <w:pPr>
              <w:spacing w:after="0" w:line="240" w:lineRule="auto"/>
              <w:jc w:val="right"/>
              <w:rPr>
                <w:moveTo w:id="3063" w:author="Windows User" w:date="2023-02-20T10:16:00Z"/>
                <w:color w:val="000000"/>
              </w:rPr>
            </w:pPr>
            <w:moveTo w:id="3064" w:author="Windows User" w:date="2023-02-20T10:16:00Z">
              <w:r w:rsidRPr="00E6669B">
                <w:rPr>
                  <w:color w:val="000000"/>
                </w:rPr>
                <w:t>0,200</w:t>
              </w:r>
            </w:moveTo>
          </w:p>
        </w:tc>
        <w:tc>
          <w:tcPr>
            <w:tcW w:w="1954" w:type="dxa"/>
            <w:shd w:val="clear" w:color="auto" w:fill="auto"/>
            <w:noWrap/>
            <w:vAlign w:val="bottom"/>
            <w:hideMark/>
          </w:tcPr>
          <w:p w14:paraId="50FBE2B7" w14:textId="77777777" w:rsidR="00815A9B" w:rsidRPr="00E6669B" w:rsidRDefault="00815A9B" w:rsidP="007E6456">
            <w:pPr>
              <w:spacing w:after="0" w:line="240" w:lineRule="auto"/>
              <w:jc w:val="right"/>
              <w:rPr>
                <w:moveTo w:id="3065" w:author="Windows User" w:date="2023-02-20T10:16:00Z"/>
                <w:color w:val="000000"/>
              </w:rPr>
            </w:pPr>
            <w:moveTo w:id="3066" w:author="Windows User" w:date="2023-02-20T10:16:00Z">
              <w:r w:rsidRPr="00E6669B">
                <w:rPr>
                  <w:color w:val="000000"/>
                </w:rPr>
                <w:t>227,600</w:t>
              </w:r>
            </w:moveTo>
          </w:p>
        </w:tc>
      </w:tr>
      <w:tr w:rsidR="00815A9B" w:rsidRPr="00273345" w14:paraId="5CD520F7" w14:textId="77777777" w:rsidTr="007E6456">
        <w:trPr>
          <w:trHeight w:val="227"/>
        </w:trPr>
        <w:tc>
          <w:tcPr>
            <w:tcW w:w="2256" w:type="dxa"/>
            <w:shd w:val="clear" w:color="auto" w:fill="auto"/>
            <w:noWrap/>
            <w:vAlign w:val="bottom"/>
            <w:hideMark/>
          </w:tcPr>
          <w:p w14:paraId="1D3E55A5" w14:textId="77777777" w:rsidR="00815A9B" w:rsidRPr="00E6669B" w:rsidRDefault="00815A9B" w:rsidP="007E6456">
            <w:pPr>
              <w:spacing w:after="0" w:line="240" w:lineRule="auto"/>
              <w:jc w:val="right"/>
              <w:rPr>
                <w:moveTo w:id="3067" w:author="Windows User" w:date="2023-02-20T10:16:00Z"/>
                <w:color w:val="000000"/>
              </w:rPr>
            </w:pPr>
            <w:moveTo w:id="3068" w:author="Windows User" w:date="2023-02-20T10:16:00Z">
              <w:r w:rsidRPr="00E6669B">
                <w:rPr>
                  <w:color w:val="000000"/>
                </w:rPr>
                <w:t>30,000</w:t>
              </w:r>
            </w:moveTo>
          </w:p>
        </w:tc>
        <w:tc>
          <w:tcPr>
            <w:tcW w:w="1677" w:type="dxa"/>
            <w:shd w:val="clear" w:color="auto" w:fill="auto"/>
            <w:noWrap/>
            <w:vAlign w:val="bottom"/>
            <w:hideMark/>
          </w:tcPr>
          <w:p w14:paraId="7B685455" w14:textId="77777777" w:rsidR="00815A9B" w:rsidRPr="00E6669B" w:rsidRDefault="00815A9B" w:rsidP="007E6456">
            <w:pPr>
              <w:spacing w:after="0" w:line="240" w:lineRule="auto"/>
              <w:jc w:val="right"/>
              <w:rPr>
                <w:moveTo w:id="3069" w:author="Windows User" w:date="2023-02-20T10:16:00Z"/>
                <w:color w:val="000000"/>
              </w:rPr>
            </w:pPr>
            <w:moveTo w:id="3070" w:author="Windows User" w:date="2023-02-20T10:16:00Z">
              <w:r w:rsidRPr="00E6669B">
                <w:rPr>
                  <w:color w:val="000000"/>
                </w:rPr>
                <w:t>294,200</w:t>
              </w:r>
            </w:moveTo>
          </w:p>
        </w:tc>
        <w:tc>
          <w:tcPr>
            <w:tcW w:w="2268" w:type="dxa"/>
            <w:shd w:val="clear" w:color="auto" w:fill="auto"/>
            <w:noWrap/>
            <w:vAlign w:val="bottom"/>
            <w:hideMark/>
          </w:tcPr>
          <w:p w14:paraId="6C784653" w14:textId="77777777" w:rsidR="00815A9B" w:rsidRPr="00E6669B" w:rsidRDefault="00815A9B" w:rsidP="007E6456">
            <w:pPr>
              <w:spacing w:after="0" w:line="240" w:lineRule="auto"/>
              <w:jc w:val="right"/>
              <w:rPr>
                <w:moveTo w:id="3071" w:author="Windows User" w:date="2023-02-20T10:16:00Z"/>
                <w:color w:val="000000"/>
              </w:rPr>
            </w:pPr>
            <w:moveTo w:id="3072" w:author="Windows User" w:date="2023-02-20T10:16:00Z">
              <w:r w:rsidRPr="00E6669B">
                <w:rPr>
                  <w:color w:val="000000"/>
                </w:rPr>
                <w:t>268,200</w:t>
              </w:r>
            </w:moveTo>
          </w:p>
        </w:tc>
        <w:tc>
          <w:tcPr>
            <w:tcW w:w="1701" w:type="dxa"/>
            <w:shd w:val="clear" w:color="auto" w:fill="auto"/>
            <w:noWrap/>
            <w:vAlign w:val="bottom"/>
            <w:hideMark/>
          </w:tcPr>
          <w:p w14:paraId="5D2ECB52" w14:textId="77777777" w:rsidR="00815A9B" w:rsidRPr="00E6669B" w:rsidRDefault="00815A9B" w:rsidP="007E6456">
            <w:pPr>
              <w:spacing w:after="0" w:line="240" w:lineRule="auto"/>
              <w:jc w:val="right"/>
              <w:rPr>
                <w:moveTo w:id="3073" w:author="Windows User" w:date="2023-02-20T10:16:00Z"/>
                <w:color w:val="000000"/>
              </w:rPr>
            </w:pPr>
            <w:moveTo w:id="3074" w:author="Windows User" w:date="2023-02-20T10:16:00Z">
              <w:r w:rsidRPr="00E6669B">
                <w:rPr>
                  <w:color w:val="000000"/>
                </w:rPr>
                <w:t>0,100</w:t>
              </w:r>
            </w:moveTo>
          </w:p>
        </w:tc>
        <w:tc>
          <w:tcPr>
            <w:tcW w:w="1954" w:type="dxa"/>
            <w:shd w:val="clear" w:color="auto" w:fill="auto"/>
            <w:noWrap/>
            <w:vAlign w:val="bottom"/>
            <w:hideMark/>
          </w:tcPr>
          <w:p w14:paraId="673AFBA7" w14:textId="77777777" w:rsidR="00815A9B" w:rsidRPr="00E6669B" w:rsidRDefault="00815A9B" w:rsidP="007E6456">
            <w:pPr>
              <w:spacing w:after="0" w:line="240" w:lineRule="auto"/>
              <w:jc w:val="right"/>
              <w:rPr>
                <w:moveTo w:id="3075" w:author="Windows User" w:date="2023-02-20T10:16:00Z"/>
                <w:color w:val="000000"/>
              </w:rPr>
            </w:pPr>
            <w:moveTo w:id="3076" w:author="Windows User" w:date="2023-02-20T10:16:00Z">
              <w:r w:rsidRPr="00E6669B">
                <w:rPr>
                  <w:color w:val="000000"/>
                </w:rPr>
                <w:t>268,100</w:t>
              </w:r>
            </w:moveTo>
          </w:p>
        </w:tc>
      </w:tr>
      <w:tr w:rsidR="00815A9B" w:rsidRPr="00273345" w14:paraId="7A89FA18" w14:textId="77777777" w:rsidTr="007E6456">
        <w:trPr>
          <w:trHeight w:val="227"/>
        </w:trPr>
        <w:tc>
          <w:tcPr>
            <w:tcW w:w="2256" w:type="dxa"/>
            <w:shd w:val="clear" w:color="auto" w:fill="auto"/>
            <w:noWrap/>
            <w:vAlign w:val="bottom"/>
            <w:hideMark/>
          </w:tcPr>
          <w:p w14:paraId="775E81C3" w14:textId="77777777" w:rsidR="00815A9B" w:rsidRPr="00E6669B" w:rsidRDefault="00815A9B" w:rsidP="007E6456">
            <w:pPr>
              <w:spacing w:after="0" w:line="240" w:lineRule="auto"/>
              <w:jc w:val="right"/>
              <w:rPr>
                <w:moveTo w:id="3077" w:author="Windows User" w:date="2023-02-20T10:16:00Z"/>
                <w:color w:val="000000"/>
              </w:rPr>
            </w:pPr>
            <w:moveTo w:id="3078" w:author="Windows User" w:date="2023-02-20T10:16:00Z">
              <w:r w:rsidRPr="00E6669B">
                <w:rPr>
                  <w:color w:val="000000"/>
                </w:rPr>
                <w:lastRenderedPageBreak/>
                <w:t>30,000</w:t>
              </w:r>
            </w:moveTo>
          </w:p>
        </w:tc>
        <w:tc>
          <w:tcPr>
            <w:tcW w:w="1677" w:type="dxa"/>
            <w:shd w:val="clear" w:color="auto" w:fill="auto"/>
            <w:noWrap/>
            <w:vAlign w:val="bottom"/>
            <w:hideMark/>
          </w:tcPr>
          <w:p w14:paraId="7FA51477" w14:textId="77777777" w:rsidR="00815A9B" w:rsidRPr="00E6669B" w:rsidRDefault="00815A9B" w:rsidP="007E6456">
            <w:pPr>
              <w:spacing w:after="0" w:line="240" w:lineRule="auto"/>
              <w:jc w:val="right"/>
              <w:rPr>
                <w:moveTo w:id="3079" w:author="Windows User" w:date="2023-02-20T10:16:00Z"/>
                <w:color w:val="000000"/>
              </w:rPr>
            </w:pPr>
            <w:moveTo w:id="3080" w:author="Windows User" w:date="2023-02-20T10:16:00Z">
              <w:r w:rsidRPr="00E6669B">
                <w:rPr>
                  <w:color w:val="000000"/>
                </w:rPr>
                <w:t>294,200</w:t>
              </w:r>
            </w:moveTo>
          </w:p>
        </w:tc>
        <w:tc>
          <w:tcPr>
            <w:tcW w:w="2268" w:type="dxa"/>
            <w:shd w:val="clear" w:color="auto" w:fill="auto"/>
            <w:noWrap/>
            <w:vAlign w:val="bottom"/>
            <w:hideMark/>
          </w:tcPr>
          <w:p w14:paraId="7B0F1888" w14:textId="77777777" w:rsidR="00815A9B" w:rsidRPr="00E6669B" w:rsidRDefault="00815A9B" w:rsidP="007E6456">
            <w:pPr>
              <w:spacing w:after="0" w:line="240" w:lineRule="auto"/>
              <w:jc w:val="right"/>
              <w:rPr>
                <w:moveTo w:id="3081" w:author="Windows User" w:date="2023-02-20T10:16:00Z"/>
                <w:color w:val="000000"/>
              </w:rPr>
            </w:pPr>
            <w:moveTo w:id="3082" w:author="Windows User" w:date="2023-02-20T10:16:00Z">
              <w:r w:rsidRPr="00E6669B">
                <w:rPr>
                  <w:color w:val="000000"/>
                </w:rPr>
                <w:t>272,400</w:t>
              </w:r>
            </w:moveTo>
          </w:p>
        </w:tc>
        <w:tc>
          <w:tcPr>
            <w:tcW w:w="1701" w:type="dxa"/>
            <w:shd w:val="clear" w:color="auto" w:fill="auto"/>
            <w:noWrap/>
            <w:vAlign w:val="bottom"/>
            <w:hideMark/>
          </w:tcPr>
          <w:p w14:paraId="0D2D0AA0" w14:textId="77777777" w:rsidR="00815A9B" w:rsidRPr="00E6669B" w:rsidRDefault="00815A9B" w:rsidP="007E6456">
            <w:pPr>
              <w:spacing w:after="0" w:line="240" w:lineRule="auto"/>
              <w:jc w:val="right"/>
              <w:rPr>
                <w:moveTo w:id="3083" w:author="Windows User" w:date="2023-02-20T10:16:00Z"/>
                <w:color w:val="000000"/>
              </w:rPr>
            </w:pPr>
            <w:moveTo w:id="3084" w:author="Windows User" w:date="2023-02-20T10:16:00Z">
              <w:r w:rsidRPr="00E6669B">
                <w:rPr>
                  <w:color w:val="000000"/>
                </w:rPr>
                <w:t>0,250</w:t>
              </w:r>
            </w:moveTo>
          </w:p>
        </w:tc>
        <w:tc>
          <w:tcPr>
            <w:tcW w:w="1954" w:type="dxa"/>
            <w:shd w:val="clear" w:color="auto" w:fill="auto"/>
            <w:noWrap/>
            <w:vAlign w:val="bottom"/>
            <w:hideMark/>
          </w:tcPr>
          <w:p w14:paraId="13FD6149" w14:textId="77777777" w:rsidR="00815A9B" w:rsidRPr="00E6669B" w:rsidRDefault="00815A9B" w:rsidP="007E6456">
            <w:pPr>
              <w:spacing w:after="0" w:line="240" w:lineRule="auto"/>
              <w:jc w:val="right"/>
              <w:rPr>
                <w:moveTo w:id="3085" w:author="Windows User" w:date="2023-02-20T10:16:00Z"/>
                <w:color w:val="000000"/>
              </w:rPr>
            </w:pPr>
            <w:moveTo w:id="3086" w:author="Windows User" w:date="2023-02-20T10:16:00Z">
              <w:r w:rsidRPr="00E6669B">
                <w:rPr>
                  <w:color w:val="000000"/>
                </w:rPr>
                <w:t>272,150</w:t>
              </w:r>
            </w:moveTo>
          </w:p>
        </w:tc>
      </w:tr>
      <w:tr w:rsidR="00815A9B" w:rsidRPr="00273345" w14:paraId="595C7C42" w14:textId="77777777" w:rsidTr="007E6456">
        <w:trPr>
          <w:trHeight w:val="227"/>
        </w:trPr>
        <w:tc>
          <w:tcPr>
            <w:tcW w:w="2256" w:type="dxa"/>
            <w:shd w:val="clear" w:color="auto" w:fill="auto"/>
            <w:noWrap/>
            <w:vAlign w:val="bottom"/>
            <w:hideMark/>
          </w:tcPr>
          <w:p w14:paraId="1A4C5CFD" w14:textId="77777777" w:rsidR="00815A9B" w:rsidRPr="00E6669B" w:rsidRDefault="00815A9B" w:rsidP="007E6456">
            <w:pPr>
              <w:spacing w:after="0" w:line="240" w:lineRule="auto"/>
              <w:jc w:val="right"/>
              <w:rPr>
                <w:moveTo w:id="3087" w:author="Windows User" w:date="2023-02-20T10:16:00Z"/>
                <w:color w:val="000000"/>
              </w:rPr>
            </w:pPr>
            <w:moveTo w:id="3088" w:author="Windows User" w:date="2023-02-20T10:16:00Z">
              <w:r w:rsidRPr="00E6669B">
                <w:rPr>
                  <w:color w:val="000000"/>
                </w:rPr>
                <w:t>30,000</w:t>
              </w:r>
            </w:moveTo>
          </w:p>
        </w:tc>
        <w:tc>
          <w:tcPr>
            <w:tcW w:w="1677" w:type="dxa"/>
            <w:shd w:val="clear" w:color="auto" w:fill="auto"/>
            <w:noWrap/>
            <w:vAlign w:val="bottom"/>
            <w:hideMark/>
          </w:tcPr>
          <w:p w14:paraId="7E980988" w14:textId="77777777" w:rsidR="00815A9B" w:rsidRPr="00E6669B" w:rsidRDefault="00815A9B" w:rsidP="007E6456">
            <w:pPr>
              <w:spacing w:after="0" w:line="240" w:lineRule="auto"/>
              <w:jc w:val="right"/>
              <w:rPr>
                <w:moveTo w:id="3089" w:author="Windows User" w:date="2023-02-20T10:16:00Z"/>
                <w:color w:val="000000"/>
              </w:rPr>
            </w:pPr>
            <w:moveTo w:id="3090" w:author="Windows User" w:date="2023-02-20T10:16:00Z">
              <w:r w:rsidRPr="00E6669B">
                <w:rPr>
                  <w:color w:val="000000"/>
                </w:rPr>
                <w:t>294,200</w:t>
              </w:r>
            </w:moveTo>
          </w:p>
        </w:tc>
        <w:tc>
          <w:tcPr>
            <w:tcW w:w="2268" w:type="dxa"/>
            <w:shd w:val="clear" w:color="auto" w:fill="auto"/>
            <w:noWrap/>
            <w:vAlign w:val="bottom"/>
            <w:hideMark/>
          </w:tcPr>
          <w:p w14:paraId="29B2AC61" w14:textId="77777777" w:rsidR="00815A9B" w:rsidRPr="00E6669B" w:rsidRDefault="00815A9B" w:rsidP="007E6456">
            <w:pPr>
              <w:spacing w:after="0" w:line="240" w:lineRule="auto"/>
              <w:jc w:val="right"/>
              <w:rPr>
                <w:moveTo w:id="3091" w:author="Windows User" w:date="2023-02-20T10:16:00Z"/>
                <w:color w:val="000000"/>
              </w:rPr>
            </w:pPr>
            <w:moveTo w:id="3092" w:author="Windows User" w:date="2023-02-20T10:16:00Z">
              <w:r w:rsidRPr="00E6669B">
                <w:rPr>
                  <w:color w:val="000000"/>
                </w:rPr>
                <w:t>273,000</w:t>
              </w:r>
            </w:moveTo>
          </w:p>
        </w:tc>
        <w:tc>
          <w:tcPr>
            <w:tcW w:w="1701" w:type="dxa"/>
            <w:shd w:val="clear" w:color="auto" w:fill="auto"/>
            <w:noWrap/>
            <w:vAlign w:val="bottom"/>
            <w:hideMark/>
          </w:tcPr>
          <w:p w14:paraId="468BD663" w14:textId="77777777" w:rsidR="00815A9B" w:rsidRPr="00E6669B" w:rsidRDefault="00815A9B" w:rsidP="007E6456">
            <w:pPr>
              <w:spacing w:after="0" w:line="240" w:lineRule="auto"/>
              <w:jc w:val="right"/>
              <w:rPr>
                <w:moveTo w:id="3093" w:author="Windows User" w:date="2023-02-20T10:16:00Z"/>
                <w:color w:val="000000"/>
              </w:rPr>
            </w:pPr>
            <w:moveTo w:id="3094" w:author="Windows User" w:date="2023-02-20T10:16:00Z">
              <w:r w:rsidRPr="00E6669B">
                <w:rPr>
                  <w:color w:val="000000"/>
                </w:rPr>
                <w:t>0,300</w:t>
              </w:r>
            </w:moveTo>
          </w:p>
        </w:tc>
        <w:tc>
          <w:tcPr>
            <w:tcW w:w="1954" w:type="dxa"/>
            <w:shd w:val="clear" w:color="auto" w:fill="auto"/>
            <w:noWrap/>
            <w:vAlign w:val="bottom"/>
            <w:hideMark/>
          </w:tcPr>
          <w:p w14:paraId="7DAC62F0" w14:textId="77777777" w:rsidR="00815A9B" w:rsidRPr="00E6669B" w:rsidRDefault="00815A9B" w:rsidP="007E6456">
            <w:pPr>
              <w:spacing w:after="0" w:line="240" w:lineRule="auto"/>
              <w:jc w:val="right"/>
              <w:rPr>
                <w:moveTo w:id="3095" w:author="Windows User" w:date="2023-02-20T10:16:00Z"/>
                <w:color w:val="000000"/>
              </w:rPr>
            </w:pPr>
            <w:moveTo w:id="3096" w:author="Windows User" w:date="2023-02-20T10:16:00Z">
              <w:r w:rsidRPr="00E6669B">
                <w:rPr>
                  <w:color w:val="000000"/>
                </w:rPr>
                <w:t>272,700</w:t>
              </w:r>
            </w:moveTo>
          </w:p>
        </w:tc>
      </w:tr>
      <w:tr w:rsidR="00815A9B" w:rsidRPr="00273345" w14:paraId="087D125D" w14:textId="77777777" w:rsidTr="007E6456">
        <w:trPr>
          <w:trHeight w:val="227"/>
        </w:trPr>
        <w:tc>
          <w:tcPr>
            <w:tcW w:w="2256" w:type="dxa"/>
            <w:shd w:val="clear" w:color="auto" w:fill="auto"/>
            <w:noWrap/>
            <w:vAlign w:val="bottom"/>
            <w:hideMark/>
          </w:tcPr>
          <w:p w14:paraId="4C17DF8B" w14:textId="77777777" w:rsidR="00815A9B" w:rsidRPr="00E6669B" w:rsidRDefault="00815A9B" w:rsidP="007E6456">
            <w:pPr>
              <w:spacing w:after="0" w:line="240" w:lineRule="auto"/>
              <w:jc w:val="right"/>
              <w:rPr>
                <w:moveTo w:id="3097" w:author="Windows User" w:date="2023-02-20T10:16:00Z"/>
                <w:color w:val="000000"/>
              </w:rPr>
            </w:pPr>
            <w:moveTo w:id="3098" w:author="Windows User" w:date="2023-02-20T10:16:00Z">
              <w:r w:rsidRPr="00E6669B">
                <w:rPr>
                  <w:color w:val="000000"/>
                </w:rPr>
                <w:t>35,000</w:t>
              </w:r>
            </w:moveTo>
          </w:p>
        </w:tc>
        <w:tc>
          <w:tcPr>
            <w:tcW w:w="1677" w:type="dxa"/>
            <w:shd w:val="clear" w:color="auto" w:fill="auto"/>
            <w:noWrap/>
            <w:vAlign w:val="bottom"/>
            <w:hideMark/>
          </w:tcPr>
          <w:p w14:paraId="4AE7C318" w14:textId="77777777" w:rsidR="00815A9B" w:rsidRPr="00E6669B" w:rsidRDefault="00815A9B" w:rsidP="007E6456">
            <w:pPr>
              <w:spacing w:after="0" w:line="240" w:lineRule="auto"/>
              <w:jc w:val="right"/>
              <w:rPr>
                <w:moveTo w:id="3099" w:author="Windows User" w:date="2023-02-20T10:16:00Z"/>
                <w:color w:val="000000"/>
              </w:rPr>
            </w:pPr>
            <w:moveTo w:id="3100" w:author="Windows User" w:date="2023-02-20T10:16:00Z">
              <w:r w:rsidRPr="00E6669B">
                <w:rPr>
                  <w:color w:val="000000"/>
                </w:rPr>
                <w:t>343,233</w:t>
              </w:r>
            </w:moveTo>
          </w:p>
        </w:tc>
        <w:tc>
          <w:tcPr>
            <w:tcW w:w="2268" w:type="dxa"/>
            <w:shd w:val="clear" w:color="auto" w:fill="auto"/>
            <w:noWrap/>
            <w:vAlign w:val="bottom"/>
            <w:hideMark/>
          </w:tcPr>
          <w:p w14:paraId="38344344" w14:textId="77777777" w:rsidR="00815A9B" w:rsidRPr="00E6669B" w:rsidRDefault="00815A9B" w:rsidP="007E6456">
            <w:pPr>
              <w:spacing w:after="0" w:line="240" w:lineRule="auto"/>
              <w:jc w:val="right"/>
              <w:rPr>
                <w:moveTo w:id="3101" w:author="Windows User" w:date="2023-02-20T10:16:00Z"/>
                <w:color w:val="000000"/>
              </w:rPr>
            </w:pPr>
            <w:moveTo w:id="3102" w:author="Windows User" w:date="2023-02-20T10:16:00Z">
              <w:r w:rsidRPr="00E6669B">
                <w:rPr>
                  <w:color w:val="000000"/>
                </w:rPr>
                <w:t>310,100</w:t>
              </w:r>
            </w:moveTo>
          </w:p>
        </w:tc>
        <w:tc>
          <w:tcPr>
            <w:tcW w:w="1701" w:type="dxa"/>
            <w:shd w:val="clear" w:color="auto" w:fill="auto"/>
            <w:noWrap/>
            <w:vAlign w:val="bottom"/>
            <w:hideMark/>
          </w:tcPr>
          <w:p w14:paraId="48054F7C" w14:textId="77777777" w:rsidR="00815A9B" w:rsidRPr="00E6669B" w:rsidRDefault="00815A9B" w:rsidP="007E6456">
            <w:pPr>
              <w:spacing w:after="0" w:line="240" w:lineRule="auto"/>
              <w:jc w:val="right"/>
              <w:rPr>
                <w:moveTo w:id="3103" w:author="Windows User" w:date="2023-02-20T10:16:00Z"/>
                <w:color w:val="000000"/>
              </w:rPr>
            </w:pPr>
            <w:moveTo w:id="3104" w:author="Windows User" w:date="2023-02-20T10:16:00Z">
              <w:r w:rsidRPr="00E6669B">
                <w:rPr>
                  <w:color w:val="000000"/>
                </w:rPr>
                <w:t>-0,200</w:t>
              </w:r>
            </w:moveTo>
          </w:p>
        </w:tc>
        <w:tc>
          <w:tcPr>
            <w:tcW w:w="1954" w:type="dxa"/>
            <w:shd w:val="clear" w:color="auto" w:fill="auto"/>
            <w:noWrap/>
            <w:vAlign w:val="bottom"/>
            <w:hideMark/>
          </w:tcPr>
          <w:p w14:paraId="0EC72257" w14:textId="77777777" w:rsidR="00815A9B" w:rsidRPr="00E6669B" w:rsidRDefault="00815A9B" w:rsidP="007E6456">
            <w:pPr>
              <w:spacing w:after="0" w:line="240" w:lineRule="auto"/>
              <w:jc w:val="right"/>
              <w:rPr>
                <w:moveTo w:id="3105" w:author="Windows User" w:date="2023-02-20T10:16:00Z"/>
                <w:color w:val="000000"/>
              </w:rPr>
            </w:pPr>
            <w:moveTo w:id="3106" w:author="Windows User" w:date="2023-02-20T10:16:00Z">
              <w:r w:rsidRPr="00E6669B">
                <w:rPr>
                  <w:color w:val="000000"/>
                </w:rPr>
                <w:t>310,300</w:t>
              </w:r>
            </w:moveTo>
          </w:p>
        </w:tc>
      </w:tr>
      <w:tr w:rsidR="00815A9B" w:rsidRPr="00273345" w14:paraId="12990F92" w14:textId="77777777" w:rsidTr="007E6456">
        <w:trPr>
          <w:trHeight w:val="227"/>
        </w:trPr>
        <w:tc>
          <w:tcPr>
            <w:tcW w:w="2256" w:type="dxa"/>
            <w:shd w:val="clear" w:color="auto" w:fill="auto"/>
            <w:noWrap/>
            <w:vAlign w:val="bottom"/>
            <w:hideMark/>
          </w:tcPr>
          <w:p w14:paraId="41363A73" w14:textId="77777777" w:rsidR="00815A9B" w:rsidRPr="00E6669B" w:rsidRDefault="00815A9B" w:rsidP="007E6456">
            <w:pPr>
              <w:spacing w:after="0" w:line="240" w:lineRule="auto"/>
              <w:jc w:val="right"/>
              <w:rPr>
                <w:moveTo w:id="3107" w:author="Windows User" w:date="2023-02-20T10:16:00Z"/>
                <w:color w:val="000000"/>
              </w:rPr>
            </w:pPr>
            <w:moveTo w:id="3108" w:author="Windows User" w:date="2023-02-20T10:16:00Z">
              <w:r w:rsidRPr="00E6669B">
                <w:rPr>
                  <w:color w:val="000000"/>
                </w:rPr>
                <w:t>35,000</w:t>
              </w:r>
            </w:moveTo>
          </w:p>
        </w:tc>
        <w:tc>
          <w:tcPr>
            <w:tcW w:w="1677" w:type="dxa"/>
            <w:shd w:val="clear" w:color="auto" w:fill="auto"/>
            <w:noWrap/>
            <w:vAlign w:val="bottom"/>
            <w:hideMark/>
          </w:tcPr>
          <w:p w14:paraId="586D1E40" w14:textId="77777777" w:rsidR="00815A9B" w:rsidRPr="00E6669B" w:rsidRDefault="00815A9B" w:rsidP="007E6456">
            <w:pPr>
              <w:spacing w:after="0" w:line="240" w:lineRule="auto"/>
              <w:jc w:val="right"/>
              <w:rPr>
                <w:moveTo w:id="3109" w:author="Windows User" w:date="2023-02-20T10:16:00Z"/>
                <w:color w:val="000000"/>
              </w:rPr>
            </w:pPr>
            <w:moveTo w:id="3110" w:author="Windows User" w:date="2023-02-20T10:16:00Z">
              <w:r w:rsidRPr="00E6669B">
                <w:rPr>
                  <w:color w:val="000000"/>
                </w:rPr>
                <w:t>343,233</w:t>
              </w:r>
            </w:moveTo>
          </w:p>
        </w:tc>
        <w:tc>
          <w:tcPr>
            <w:tcW w:w="2268" w:type="dxa"/>
            <w:shd w:val="clear" w:color="auto" w:fill="auto"/>
            <w:noWrap/>
            <w:vAlign w:val="bottom"/>
            <w:hideMark/>
          </w:tcPr>
          <w:p w14:paraId="6D2E5A3C" w14:textId="77777777" w:rsidR="00815A9B" w:rsidRPr="00E6669B" w:rsidRDefault="00815A9B" w:rsidP="007E6456">
            <w:pPr>
              <w:spacing w:after="0" w:line="240" w:lineRule="auto"/>
              <w:jc w:val="right"/>
              <w:rPr>
                <w:moveTo w:id="3111" w:author="Windows User" w:date="2023-02-20T10:16:00Z"/>
                <w:color w:val="000000"/>
              </w:rPr>
            </w:pPr>
            <w:moveTo w:id="3112" w:author="Windows User" w:date="2023-02-20T10:16:00Z">
              <w:r w:rsidRPr="00E6669B">
                <w:rPr>
                  <w:color w:val="000000"/>
                </w:rPr>
                <w:t>341,000</w:t>
              </w:r>
            </w:moveTo>
          </w:p>
        </w:tc>
        <w:tc>
          <w:tcPr>
            <w:tcW w:w="1701" w:type="dxa"/>
            <w:shd w:val="clear" w:color="auto" w:fill="auto"/>
            <w:noWrap/>
            <w:vAlign w:val="bottom"/>
            <w:hideMark/>
          </w:tcPr>
          <w:p w14:paraId="26489999" w14:textId="77777777" w:rsidR="00815A9B" w:rsidRPr="00E6669B" w:rsidRDefault="00815A9B" w:rsidP="007E6456">
            <w:pPr>
              <w:spacing w:after="0" w:line="240" w:lineRule="auto"/>
              <w:jc w:val="right"/>
              <w:rPr>
                <w:moveTo w:id="3113" w:author="Windows User" w:date="2023-02-20T10:16:00Z"/>
                <w:color w:val="000000"/>
              </w:rPr>
            </w:pPr>
            <w:moveTo w:id="3114" w:author="Windows User" w:date="2023-02-20T10:16:00Z">
              <w:r w:rsidRPr="00E6669B">
                <w:rPr>
                  <w:color w:val="000000"/>
                </w:rPr>
                <w:t>0,300</w:t>
              </w:r>
            </w:moveTo>
          </w:p>
        </w:tc>
        <w:tc>
          <w:tcPr>
            <w:tcW w:w="1954" w:type="dxa"/>
            <w:shd w:val="clear" w:color="auto" w:fill="auto"/>
            <w:noWrap/>
            <w:vAlign w:val="bottom"/>
            <w:hideMark/>
          </w:tcPr>
          <w:p w14:paraId="4A394857" w14:textId="77777777" w:rsidR="00815A9B" w:rsidRPr="00E6669B" w:rsidRDefault="00815A9B" w:rsidP="007E6456">
            <w:pPr>
              <w:spacing w:after="0" w:line="240" w:lineRule="auto"/>
              <w:jc w:val="right"/>
              <w:rPr>
                <w:moveTo w:id="3115" w:author="Windows User" w:date="2023-02-20T10:16:00Z"/>
                <w:color w:val="000000"/>
              </w:rPr>
            </w:pPr>
            <w:moveTo w:id="3116" w:author="Windows User" w:date="2023-02-20T10:16:00Z">
              <w:r w:rsidRPr="00E6669B">
                <w:rPr>
                  <w:color w:val="000000"/>
                </w:rPr>
                <w:t>313,700</w:t>
              </w:r>
            </w:moveTo>
          </w:p>
        </w:tc>
      </w:tr>
      <w:tr w:rsidR="00815A9B" w:rsidRPr="00273345" w14:paraId="11C10EE0" w14:textId="77777777" w:rsidTr="007E6456">
        <w:trPr>
          <w:trHeight w:val="227"/>
        </w:trPr>
        <w:tc>
          <w:tcPr>
            <w:tcW w:w="2256" w:type="dxa"/>
            <w:shd w:val="clear" w:color="auto" w:fill="auto"/>
            <w:noWrap/>
            <w:vAlign w:val="bottom"/>
            <w:hideMark/>
          </w:tcPr>
          <w:p w14:paraId="14F6FEFA" w14:textId="77777777" w:rsidR="00815A9B" w:rsidRPr="00E6669B" w:rsidRDefault="00815A9B" w:rsidP="007E6456">
            <w:pPr>
              <w:spacing w:after="0" w:line="240" w:lineRule="auto"/>
              <w:jc w:val="right"/>
              <w:rPr>
                <w:moveTo w:id="3117" w:author="Windows User" w:date="2023-02-20T10:16:00Z"/>
                <w:color w:val="000000"/>
              </w:rPr>
            </w:pPr>
            <w:moveTo w:id="3118" w:author="Windows User" w:date="2023-02-20T10:16:00Z">
              <w:r w:rsidRPr="00E6669B">
                <w:rPr>
                  <w:color w:val="000000"/>
                </w:rPr>
                <w:t>35,000</w:t>
              </w:r>
            </w:moveTo>
          </w:p>
        </w:tc>
        <w:tc>
          <w:tcPr>
            <w:tcW w:w="1677" w:type="dxa"/>
            <w:shd w:val="clear" w:color="auto" w:fill="auto"/>
            <w:noWrap/>
            <w:vAlign w:val="bottom"/>
            <w:hideMark/>
          </w:tcPr>
          <w:p w14:paraId="62A0735E" w14:textId="77777777" w:rsidR="00815A9B" w:rsidRPr="00E6669B" w:rsidRDefault="00815A9B" w:rsidP="007E6456">
            <w:pPr>
              <w:spacing w:after="0" w:line="240" w:lineRule="auto"/>
              <w:jc w:val="right"/>
              <w:rPr>
                <w:moveTo w:id="3119" w:author="Windows User" w:date="2023-02-20T10:16:00Z"/>
                <w:color w:val="000000"/>
              </w:rPr>
            </w:pPr>
            <w:moveTo w:id="3120" w:author="Windows User" w:date="2023-02-20T10:16:00Z">
              <w:r w:rsidRPr="00E6669B">
                <w:rPr>
                  <w:color w:val="000000"/>
                </w:rPr>
                <w:t>343,233</w:t>
              </w:r>
            </w:moveTo>
          </w:p>
        </w:tc>
        <w:tc>
          <w:tcPr>
            <w:tcW w:w="2268" w:type="dxa"/>
            <w:shd w:val="clear" w:color="auto" w:fill="auto"/>
            <w:noWrap/>
            <w:vAlign w:val="bottom"/>
            <w:hideMark/>
          </w:tcPr>
          <w:p w14:paraId="4076BFFB" w14:textId="77777777" w:rsidR="00815A9B" w:rsidRPr="00E6669B" w:rsidRDefault="00815A9B" w:rsidP="007E6456">
            <w:pPr>
              <w:spacing w:after="0" w:line="240" w:lineRule="auto"/>
              <w:jc w:val="right"/>
              <w:rPr>
                <w:moveTo w:id="3121" w:author="Windows User" w:date="2023-02-20T10:16:00Z"/>
                <w:color w:val="000000"/>
              </w:rPr>
            </w:pPr>
            <w:moveTo w:id="3122" w:author="Windows User" w:date="2023-02-20T10:16:00Z">
              <w:r w:rsidRPr="00E6669B">
                <w:rPr>
                  <w:color w:val="000000"/>
                </w:rPr>
                <w:t>316,100</w:t>
              </w:r>
            </w:moveTo>
          </w:p>
        </w:tc>
        <w:tc>
          <w:tcPr>
            <w:tcW w:w="1701" w:type="dxa"/>
            <w:shd w:val="clear" w:color="auto" w:fill="auto"/>
            <w:noWrap/>
            <w:vAlign w:val="bottom"/>
            <w:hideMark/>
          </w:tcPr>
          <w:p w14:paraId="26AFCA11" w14:textId="77777777" w:rsidR="00815A9B" w:rsidRPr="00E6669B" w:rsidRDefault="00815A9B" w:rsidP="007E6456">
            <w:pPr>
              <w:spacing w:after="0" w:line="240" w:lineRule="auto"/>
              <w:jc w:val="right"/>
              <w:rPr>
                <w:moveTo w:id="3123" w:author="Windows User" w:date="2023-02-20T10:16:00Z"/>
                <w:color w:val="000000"/>
              </w:rPr>
            </w:pPr>
            <w:moveTo w:id="3124" w:author="Windows User" w:date="2023-02-20T10:16:00Z">
              <w:r w:rsidRPr="00E6669B">
                <w:rPr>
                  <w:color w:val="000000"/>
                </w:rPr>
                <w:t>0,300</w:t>
              </w:r>
            </w:moveTo>
          </w:p>
        </w:tc>
        <w:tc>
          <w:tcPr>
            <w:tcW w:w="1954" w:type="dxa"/>
            <w:shd w:val="clear" w:color="auto" w:fill="auto"/>
            <w:noWrap/>
            <w:vAlign w:val="bottom"/>
            <w:hideMark/>
          </w:tcPr>
          <w:p w14:paraId="40E7A566" w14:textId="77777777" w:rsidR="00815A9B" w:rsidRPr="00E6669B" w:rsidRDefault="00815A9B" w:rsidP="007E6456">
            <w:pPr>
              <w:spacing w:after="0" w:line="240" w:lineRule="auto"/>
              <w:jc w:val="right"/>
              <w:rPr>
                <w:moveTo w:id="3125" w:author="Windows User" w:date="2023-02-20T10:16:00Z"/>
                <w:color w:val="000000"/>
              </w:rPr>
            </w:pPr>
            <w:moveTo w:id="3126" w:author="Windows User" w:date="2023-02-20T10:16:00Z">
              <w:r w:rsidRPr="00E6669B">
                <w:rPr>
                  <w:color w:val="000000"/>
                </w:rPr>
                <w:t>315,800</w:t>
              </w:r>
            </w:moveTo>
          </w:p>
        </w:tc>
      </w:tr>
      <w:tr w:rsidR="00815A9B" w:rsidRPr="00273345" w14:paraId="6362BF55" w14:textId="77777777" w:rsidTr="007E6456">
        <w:trPr>
          <w:trHeight w:val="227"/>
        </w:trPr>
        <w:tc>
          <w:tcPr>
            <w:tcW w:w="2256" w:type="dxa"/>
            <w:shd w:val="clear" w:color="auto" w:fill="auto"/>
            <w:noWrap/>
            <w:vAlign w:val="bottom"/>
            <w:hideMark/>
          </w:tcPr>
          <w:p w14:paraId="36647287" w14:textId="77777777" w:rsidR="00815A9B" w:rsidRPr="00E6669B" w:rsidRDefault="00815A9B" w:rsidP="007E6456">
            <w:pPr>
              <w:spacing w:after="0" w:line="240" w:lineRule="auto"/>
              <w:jc w:val="right"/>
              <w:rPr>
                <w:moveTo w:id="3127" w:author="Windows User" w:date="2023-02-20T10:16:00Z"/>
                <w:color w:val="000000"/>
              </w:rPr>
            </w:pPr>
            <w:moveTo w:id="3128" w:author="Windows User" w:date="2023-02-20T10:16:00Z">
              <w:r w:rsidRPr="00E6669B">
                <w:rPr>
                  <w:color w:val="000000"/>
                </w:rPr>
                <w:t>40,000</w:t>
              </w:r>
            </w:moveTo>
          </w:p>
        </w:tc>
        <w:tc>
          <w:tcPr>
            <w:tcW w:w="1677" w:type="dxa"/>
            <w:shd w:val="clear" w:color="auto" w:fill="auto"/>
            <w:noWrap/>
            <w:vAlign w:val="bottom"/>
            <w:hideMark/>
          </w:tcPr>
          <w:p w14:paraId="468A8600" w14:textId="77777777" w:rsidR="00815A9B" w:rsidRPr="00E6669B" w:rsidRDefault="00815A9B" w:rsidP="007E6456">
            <w:pPr>
              <w:spacing w:after="0" w:line="240" w:lineRule="auto"/>
              <w:jc w:val="right"/>
              <w:rPr>
                <w:moveTo w:id="3129" w:author="Windows User" w:date="2023-02-20T10:16:00Z"/>
                <w:color w:val="000000"/>
              </w:rPr>
            </w:pPr>
            <w:moveTo w:id="3130" w:author="Windows User" w:date="2023-02-20T10:16:00Z">
              <w:r w:rsidRPr="00E6669B">
                <w:rPr>
                  <w:color w:val="000000"/>
                </w:rPr>
                <w:t>392,266</w:t>
              </w:r>
            </w:moveTo>
          </w:p>
        </w:tc>
        <w:tc>
          <w:tcPr>
            <w:tcW w:w="2268" w:type="dxa"/>
            <w:shd w:val="clear" w:color="auto" w:fill="auto"/>
            <w:noWrap/>
            <w:vAlign w:val="bottom"/>
            <w:hideMark/>
          </w:tcPr>
          <w:p w14:paraId="4B43897D" w14:textId="77777777" w:rsidR="00815A9B" w:rsidRPr="00E6669B" w:rsidRDefault="00815A9B" w:rsidP="007E6456">
            <w:pPr>
              <w:spacing w:after="0" w:line="240" w:lineRule="auto"/>
              <w:jc w:val="right"/>
              <w:rPr>
                <w:moveTo w:id="3131" w:author="Windows User" w:date="2023-02-20T10:16:00Z"/>
                <w:color w:val="000000"/>
              </w:rPr>
            </w:pPr>
            <w:moveTo w:id="3132" w:author="Windows User" w:date="2023-02-20T10:16:00Z">
              <w:r w:rsidRPr="00E6669B">
                <w:rPr>
                  <w:color w:val="000000"/>
                </w:rPr>
                <w:t>360,200</w:t>
              </w:r>
            </w:moveTo>
          </w:p>
        </w:tc>
        <w:tc>
          <w:tcPr>
            <w:tcW w:w="1701" w:type="dxa"/>
            <w:shd w:val="clear" w:color="auto" w:fill="auto"/>
            <w:noWrap/>
            <w:vAlign w:val="bottom"/>
            <w:hideMark/>
          </w:tcPr>
          <w:p w14:paraId="78FE51EE" w14:textId="77777777" w:rsidR="00815A9B" w:rsidRPr="00E6669B" w:rsidRDefault="00815A9B" w:rsidP="007E6456">
            <w:pPr>
              <w:spacing w:after="0" w:line="240" w:lineRule="auto"/>
              <w:jc w:val="right"/>
              <w:rPr>
                <w:moveTo w:id="3133" w:author="Windows User" w:date="2023-02-20T10:16:00Z"/>
                <w:color w:val="000000"/>
              </w:rPr>
            </w:pPr>
            <w:moveTo w:id="3134" w:author="Windows User" w:date="2023-02-20T10:16:00Z">
              <w:r w:rsidRPr="00E6669B">
                <w:rPr>
                  <w:color w:val="000000"/>
                </w:rPr>
                <w:t>-0,200</w:t>
              </w:r>
            </w:moveTo>
          </w:p>
        </w:tc>
        <w:tc>
          <w:tcPr>
            <w:tcW w:w="1954" w:type="dxa"/>
            <w:shd w:val="clear" w:color="auto" w:fill="auto"/>
            <w:noWrap/>
            <w:vAlign w:val="bottom"/>
            <w:hideMark/>
          </w:tcPr>
          <w:p w14:paraId="4F9A0947" w14:textId="77777777" w:rsidR="00815A9B" w:rsidRPr="00E6669B" w:rsidRDefault="00815A9B" w:rsidP="007E6456">
            <w:pPr>
              <w:spacing w:after="0" w:line="240" w:lineRule="auto"/>
              <w:jc w:val="right"/>
              <w:rPr>
                <w:moveTo w:id="3135" w:author="Windows User" w:date="2023-02-20T10:16:00Z"/>
                <w:color w:val="000000"/>
              </w:rPr>
            </w:pPr>
            <w:moveTo w:id="3136" w:author="Windows User" w:date="2023-02-20T10:16:00Z">
              <w:r w:rsidRPr="00E6669B">
                <w:rPr>
                  <w:color w:val="000000"/>
                </w:rPr>
                <w:t>360,220</w:t>
              </w:r>
            </w:moveTo>
          </w:p>
        </w:tc>
      </w:tr>
      <w:tr w:rsidR="00815A9B" w:rsidRPr="00273345" w14:paraId="30981B13" w14:textId="77777777" w:rsidTr="007E6456">
        <w:trPr>
          <w:trHeight w:val="227"/>
        </w:trPr>
        <w:tc>
          <w:tcPr>
            <w:tcW w:w="2256" w:type="dxa"/>
            <w:shd w:val="clear" w:color="auto" w:fill="auto"/>
            <w:noWrap/>
            <w:vAlign w:val="bottom"/>
            <w:hideMark/>
          </w:tcPr>
          <w:p w14:paraId="57686A14" w14:textId="77777777" w:rsidR="00815A9B" w:rsidRPr="00E6669B" w:rsidRDefault="00815A9B" w:rsidP="007E6456">
            <w:pPr>
              <w:spacing w:after="0" w:line="240" w:lineRule="auto"/>
              <w:jc w:val="right"/>
              <w:rPr>
                <w:moveTo w:id="3137" w:author="Windows User" w:date="2023-02-20T10:16:00Z"/>
                <w:color w:val="000000"/>
              </w:rPr>
            </w:pPr>
            <w:moveTo w:id="3138" w:author="Windows User" w:date="2023-02-20T10:16:00Z">
              <w:r w:rsidRPr="00E6669B">
                <w:rPr>
                  <w:color w:val="000000"/>
                </w:rPr>
                <w:t>40,000</w:t>
              </w:r>
            </w:moveTo>
          </w:p>
        </w:tc>
        <w:tc>
          <w:tcPr>
            <w:tcW w:w="1677" w:type="dxa"/>
            <w:shd w:val="clear" w:color="auto" w:fill="auto"/>
            <w:noWrap/>
            <w:vAlign w:val="bottom"/>
            <w:hideMark/>
          </w:tcPr>
          <w:p w14:paraId="5BBA5D34" w14:textId="77777777" w:rsidR="00815A9B" w:rsidRPr="00E6669B" w:rsidRDefault="00815A9B" w:rsidP="007E6456">
            <w:pPr>
              <w:spacing w:after="0" w:line="240" w:lineRule="auto"/>
              <w:jc w:val="right"/>
              <w:rPr>
                <w:moveTo w:id="3139" w:author="Windows User" w:date="2023-02-20T10:16:00Z"/>
                <w:color w:val="000000"/>
              </w:rPr>
            </w:pPr>
            <w:moveTo w:id="3140" w:author="Windows User" w:date="2023-02-20T10:16:00Z">
              <w:r w:rsidRPr="00E6669B">
                <w:rPr>
                  <w:color w:val="000000"/>
                </w:rPr>
                <w:t>392,266</w:t>
              </w:r>
            </w:moveTo>
          </w:p>
        </w:tc>
        <w:tc>
          <w:tcPr>
            <w:tcW w:w="2268" w:type="dxa"/>
            <w:shd w:val="clear" w:color="auto" w:fill="auto"/>
            <w:noWrap/>
            <w:vAlign w:val="bottom"/>
            <w:hideMark/>
          </w:tcPr>
          <w:p w14:paraId="179668DD" w14:textId="77777777" w:rsidR="00815A9B" w:rsidRPr="00E6669B" w:rsidRDefault="00815A9B" w:rsidP="007E6456">
            <w:pPr>
              <w:spacing w:after="0" w:line="240" w:lineRule="auto"/>
              <w:jc w:val="right"/>
              <w:rPr>
                <w:moveTo w:id="3141" w:author="Windows User" w:date="2023-02-20T10:16:00Z"/>
                <w:color w:val="000000"/>
              </w:rPr>
            </w:pPr>
            <w:moveTo w:id="3142" w:author="Windows User" w:date="2023-02-20T10:16:00Z">
              <w:r w:rsidRPr="00E6669B">
                <w:rPr>
                  <w:color w:val="000000"/>
                </w:rPr>
                <w:t>362,000</w:t>
              </w:r>
            </w:moveTo>
          </w:p>
        </w:tc>
        <w:tc>
          <w:tcPr>
            <w:tcW w:w="1701" w:type="dxa"/>
            <w:shd w:val="clear" w:color="auto" w:fill="auto"/>
            <w:noWrap/>
            <w:vAlign w:val="bottom"/>
            <w:hideMark/>
          </w:tcPr>
          <w:p w14:paraId="00419904" w14:textId="77777777" w:rsidR="00815A9B" w:rsidRPr="00E6669B" w:rsidRDefault="00815A9B" w:rsidP="007E6456">
            <w:pPr>
              <w:spacing w:after="0" w:line="240" w:lineRule="auto"/>
              <w:jc w:val="right"/>
              <w:rPr>
                <w:moveTo w:id="3143" w:author="Windows User" w:date="2023-02-20T10:16:00Z"/>
                <w:color w:val="000000"/>
              </w:rPr>
            </w:pPr>
            <w:moveTo w:id="3144" w:author="Windows User" w:date="2023-02-20T10:16:00Z">
              <w:r w:rsidRPr="00E6669B">
                <w:rPr>
                  <w:color w:val="000000"/>
                </w:rPr>
                <w:t>0,800</w:t>
              </w:r>
            </w:moveTo>
          </w:p>
        </w:tc>
        <w:tc>
          <w:tcPr>
            <w:tcW w:w="1954" w:type="dxa"/>
            <w:shd w:val="clear" w:color="auto" w:fill="auto"/>
            <w:noWrap/>
            <w:vAlign w:val="bottom"/>
            <w:hideMark/>
          </w:tcPr>
          <w:p w14:paraId="6F97E0CD" w14:textId="77777777" w:rsidR="00815A9B" w:rsidRPr="00E6669B" w:rsidRDefault="00815A9B" w:rsidP="007E6456">
            <w:pPr>
              <w:spacing w:after="0" w:line="240" w:lineRule="auto"/>
              <w:jc w:val="right"/>
              <w:rPr>
                <w:moveTo w:id="3145" w:author="Windows User" w:date="2023-02-20T10:16:00Z"/>
                <w:color w:val="000000"/>
              </w:rPr>
            </w:pPr>
            <w:moveTo w:id="3146" w:author="Windows User" w:date="2023-02-20T10:16:00Z">
              <w:r w:rsidRPr="00E6669B">
                <w:rPr>
                  <w:color w:val="000000"/>
                </w:rPr>
                <w:t>361,200</w:t>
              </w:r>
            </w:moveTo>
          </w:p>
        </w:tc>
      </w:tr>
      <w:tr w:rsidR="00815A9B" w:rsidRPr="00273345" w14:paraId="244B771A" w14:textId="77777777" w:rsidTr="007E6456">
        <w:trPr>
          <w:trHeight w:val="227"/>
        </w:trPr>
        <w:tc>
          <w:tcPr>
            <w:tcW w:w="2256" w:type="dxa"/>
            <w:shd w:val="clear" w:color="auto" w:fill="auto"/>
            <w:noWrap/>
            <w:vAlign w:val="bottom"/>
            <w:hideMark/>
          </w:tcPr>
          <w:p w14:paraId="565380D7" w14:textId="77777777" w:rsidR="00815A9B" w:rsidRPr="00E6669B" w:rsidRDefault="00815A9B" w:rsidP="007E6456">
            <w:pPr>
              <w:spacing w:after="0" w:line="240" w:lineRule="auto"/>
              <w:jc w:val="right"/>
              <w:rPr>
                <w:moveTo w:id="3147" w:author="Windows User" w:date="2023-02-20T10:16:00Z"/>
                <w:color w:val="000000"/>
              </w:rPr>
            </w:pPr>
            <w:moveTo w:id="3148" w:author="Windows User" w:date="2023-02-20T10:16:00Z">
              <w:r w:rsidRPr="00E6669B">
                <w:rPr>
                  <w:color w:val="000000"/>
                </w:rPr>
                <w:t>40,000</w:t>
              </w:r>
            </w:moveTo>
          </w:p>
        </w:tc>
        <w:tc>
          <w:tcPr>
            <w:tcW w:w="1677" w:type="dxa"/>
            <w:shd w:val="clear" w:color="auto" w:fill="auto"/>
            <w:noWrap/>
            <w:vAlign w:val="bottom"/>
            <w:hideMark/>
          </w:tcPr>
          <w:p w14:paraId="5C82A93F" w14:textId="77777777" w:rsidR="00815A9B" w:rsidRPr="00E6669B" w:rsidRDefault="00815A9B" w:rsidP="007E6456">
            <w:pPr>
              <w:spacing w:after="0" w:line="240" w:lineRule="auto"/>
              <w:jc w:val="right"/>
              <w:rPr>
                <w:moveTo w:id="3149" w:author="Windows User" w:date="2023-02-20T10:16:00Z"/>
                <w:color w:val="000000"/>
              </w:rPr>
            </w:pPr>
            <w:moveTo w:id="3150" w:author="Windows User" w:date="2023-02-20T10:16:00Z">
              <w:r w:rsidRPr="00E6669B">
                <w:rPr>
                  <w:color w:val="000000"/>
                </w:rPr>
                <w:t>392,266</w:t>
              </w:r>
            </w:moveTo>
          </w:p>
        </w:tc>
        <w:tc>
          <w:tcPr>
            <w:tcW w:w="2268" w:type="dxa"/>
            <w:shd w:val="clear" w:color="auto" w:fill="auto"/>
            <w:noWrap/>
            <w:vAlign w:val="bottom"/>
            <w:hideMark/>
          </w:tcPr>
          <w:p w14:paraId="1BA3BA5E" w14:textId="77777777" w:rsidR="00815A9B" w:rsidRPr="00E6669B" w:rsidRDefault="00815A9B" w:rsidP="007E6456">
            <w:pPr>
              <w:spacing w:after="0" w:line="240" w:lineRule="auto"/>
              <w:jc w:val="right"/>
              <w:rPr>
                <w:moveTo w:id="3151" w:author="Windows User" w:date="2023-02-20T10:16:00Z"/>
                <w:color w:val="000000"/>
              </w:rPr>
            </w:pPr>
            <w:moveTo w:id="3152" w:author="Windows User" w:date="2023-02-20T10:16:00Z">
              <w:r w:rsidRPr="00E6669B">
                <w:rPr>
                  <w:color w:val="000000"/>
                </w:rPr>
                <w:t>363,400</w:t>
              </w:r>
            </w:moveTo>
          </w:p>
        </w:tc>
        <w:tc>
          <w:tcPr>
            <w:tcW w:w="1701" w:type="dxa"/>
            <w:shd w:val="clear" w:color="auto" w:fill="auto"/>
            <w:noWrap/>
            <w:vAlign w:val="bottom"/>
            <w:hideMark/>
          </w:tcPr>
          <w:p w14:paraId="733171E0" w14:textId="77777777" w:rsidR="00815A9B" w:rsidRPr="00E6669B" w:rsidRDefault="00815A9B" w:rsidP="007E6456">
            <w:pPr>
              <w:spacing w:after="0" w:line="240" w:lineRule="auto"/>
              <w:jc w:val="right"/>
              <w:rPr>
                <w:moveTo w:id="3153" w:author="Windows User" w:date="2023-02-20T10:16:00Z"/>
                <w:color w:val="000000"/>
              </w:rPr>
            </w:pPr>
            <w:moveTo w:id="3154" w:author="Windows User" w:date="2023-02-20T10:16:00Z">
              <w:r w:rsidRPr="00E6669B">
                <w:rPr>
                  <w:color w:val="000000"/>
                </w:rPr>
                <w:t>0,580</w:t>
              </w:r>
            </w:moveTo>
          </w:p>
        </w:tc>
        <w:tc>
          <w:tcPr>
            <w:tcW w:w="1954" w:type="dxa"/>
            <w:shd w:val="clear" w:color="auto" w:fill="auto"/>
            <w:noWrap/>
            <w:vAlign w:val="bottom"/>
            <w:hideMark/>
          </w:tcPr>
          <w:p w14:paraId="4AEA9463" w14:textId="77777777" w:rsidR="00815A9B" w:rsidRPr="00E6669B" w:rsidRDefault="00815A9B" w:rsidP="007E6456">
            <w:pPr>
              <w:spacing w:after="0" w:line="240" w:lineRule="auto"/>
              <w:jc w:val="right"/>
              <w:rPr>
                <w:moveTo w:id="3155" w:author="Windows User" w:date="2023-02-20T10:16:00Z"/>
                <w:color w:val="000000"/>
              </w:rPr>
            </w:pPr>
            <w:moveTo w:id="3156" w:author="Windows User" w:date="2023-02-20T10:16:00Z">
              <w:r w:rsidRPr="00E6669B">
                <w:rPr>
                  <w:color w:val="000000"/>
                </w:rPr>
                <w:t>362,820</w:t>
              </w:r>
            </w:moveTo>
          </w:p>
        </w:tc>
      </w:tr>
      <w:tr w:rsidR="00815A9B" w:rsidRPr="00273345" w14:paraId="022C0E71" w14:textId="77777777" w:rsidTr="007E6456">
        <w:trPr>
          <w:trHeight w:val="227"/>
        </w:trPr>
        <w:tc>
          <w:tcPr>
            <w:tcW w:w="2256" w:type="dxa"/>
            <w:shd w:val="clear" w:color="auto" w:fill="auto"/>
            <w:noWrap/>
            <w:vAlign w:val="bottom"/>
            <w:hideMark/>
          </w:tcPr>
          <w:p w14:paraId="7E24F1D0" w14:textId="77777777" w:rsidR="00815A9B" w:rsidRPr="00E6669B" w:rsidRDefault="00815A9B" w:rsidP="007E6456">
            <w:pPr>
              <w:spacing w:after="0" w:line="240" w:lineRule="auto"/>
              <w:jc w:val="right"/>
              <w:rPr>
                <w:moveTo w:id="3157" w:author="Windows User" w:date="2023-02-20T10:16:00Z"/>
                <w:color w:val="000000"/>
              </w:rPr>
            </w:pPr>
            <w:moveTo w:id="3158" w:author="Windows User" w:date="2023-02-20T10:16:00Z">
              <w:r w:rsidRPr="00E6669B">
                <w:rPr>
                  <w:color w:val="000000"/>
                </w:rPr>
                <w:t>45,000</w:t>
              </w:r>
            </w:moveTo>
          </w:p>
        </w:tc>
        <w:tc>
          <w:tcPr>
            <w:tcW w:w="1677" w:type="dxa"/>
            <w:shd w:val="clear" w:color="auto" w:fill="auto"/>
            <w:noWrap/>
            <w:vAlign w:val="bottom"/>
            <w:hideMark/>
          </w:tcPr>
          <w:p w14:paraId="6A5DC2CE" w14:textId="77777777" w:rsidR="00815A9B" w:rsidRPr="00E6669B" w:rsidRDefault="00815A9B" w:rsidP="007E6456">
            <w:pPr>
              <w:spacing w:after="0" w:line="240" w:lineRule="auto"/>
              <w:jc w:val="right"/>
              <w:rPr>
                <w:moveTo w:id="3159" w:author="Windows User" w:date="2023-02-20T10:16:00Z"/>
                <w:color w:val="000000"/>
              </w:rPr>
            </w:pPr>
            <w:moveTo w:id="3160" w:author="Windows User" w:date="2023-02-20T10:16:00Z">
              <w:r w:rsidRPr="00E6669B">
                <w:rPr>
                  <w:color w:val="000000"/>
                </w:rPr>
                <w:t>441,299</w:t>
              </w:r>
            </w:moveTo>
          </w:p>
        </w:tc>
        <w:tc>
          <w:tcPr>
            <w:tcW w:w="2268" w:type="dxa"/>
            <w:shd w:val="clear" w:color="auto" w:fill="auto"/>
            <w:noWrap/>
            <w:vAlign w:val="bottom"/>
            <w:hideMark/>
          </w:tcPr>
          <w:p w14:paraId="2A07379F" w14:textId="77777777" w:rsidR="00815A9B" w:rsidRPr="00E6669B" w:rsidRDefault="00815A9B" w:rsidP="007E6456">
            <w:pPr>
              <w:spacing w:after="0" w:line="240" w:lineRule="auto"/>
              <w:jc w:val="right"/>
              <w:rPr>
                <w:moveTo w:id="3161" w:author="Windows User" w:date="2023-02-20T10:16:00Z"/>
                <w:color w:val="000000"/>
              </w:rPr>
            </w:pPr>
            <w:moveTo w:id="3162" w:author="Windows User" w:date="2023-02-20T10:16:00Z">
              <w:r w:rsidRPr="00E6669B">
                <w:rPr>
                  <w:color w:val="000000"/>
                </w:rPr>
                <w:t>403,800</w:t>
              </w:r>
            </w:moveTo>
          </w:p>
        </w:tc>
        <w:tc>
          <w:tcPr>
            <w:tcW w:w="1701" w:type="dxa"/>
            <w:shd w:val="clear" w:color="auto" w:fill="auto"/>
            <w:noWrap/>
            <w:vAlign w:val="bottom"/>
            <w:hideMark/>
          </w:tcPr>
          <w:p w14:paraId="71ED9FFB" w14:textId="77777777" w:rsidR="00815A9B" w:rsidRPr="00E6669B" w:rsidRDefault="00815A9B" w:rsidP="007E6456">
            <w:pPr>
              <w:spacing w:after="0" w:line="240" w:lineRule="auto"/>
              <w:jc w:val="right"/>
              <w:rPr>
                <w:moveTo w:id="3163" w:author="Windows User" w:date="2023-02-20T10:16:00Z"/>
                <w:color w:val="000000"/>
              </w:rPr>
            </w:pPr>
            <w:moveTo w:id="3164" w:author="Windows User" w:date="2023-02-20T10:16:00Z">
              <w:r w:rsidRPr="00E6669B">
                <w:rPr>
                  <w:color w:val="000000"/>
                </w:rPr>
                <w:t>-0,150</w:t>
              </w:r>
            </w:moveTo>
          </w:p>
        </w:tc>
        <w:tc>
          <w:tcPr>
            <w:tcW w:w="1954" w:type="dxa"/>
            <w:shd w:val="clear" w:color="auto" w:fill="auto"/>
            <w:noWrap/>
            <w:vAlign w:val="bottom"/>
            <w:hideMark/>
          </w:tcPr>
          <w:p w14:paraId="441F5C7D" w14:textId="77777777" w:rsidR="00815A9B" w:rsidRPr="00E6669B" w:rsidRDefault="00815A9B" w:rsidP="007E6456">
            <w:pPr>
              <w:spacing w:after="0" w:line="240" w:lineRule="auto"/>
              <w:jc w:val="right"/>
              <w:rPr>
                <w:moveTo w:id="3165" w:author="Windows User" w:date="2023-02-20T10:16:00Z"/>
                <w:color w:val="000000"/>
              </w:rPr>
            </w:pPr>
            <w:moveTo w:id="3166" w:author="Windows User" w:date="2023-02-20T10:16:00Z">
              <w:r w:rsidRPr="00E6669B">
                <w:rPr>
                  <w:color w:val="000000"/>
                </w:rPr>
                <w:t>403,950</w:t>
              </w:r>
            </w:moveTo>
          </w:p>
        </w:tc>
      </w:tr>
      <w:tr w:rsidR="00815A9B" w:rsidRPr="00273345" w14:paraId="5C2B7101" w14:textId="77777777" w:rsidTr="007E6456">
        <w:trPr>
          <w:trHeight w:val="227"/>
        </w:trPr>
        <w:tc>
          <w:tcPr>
            <w:tcW w:w="2256" w:type="dxa"/>
            <w:shd w:val="clear" w:color="auto" w:fill="auto"/>
            <w:noWrap/>
            <w:vAlign w:val="bottom"/>
            <w:hideMark/>
          </w:tcPr>
          <w:p w14:paraId="6F32AF28" w14:textId="77777777" w:rsidR="00815A9B" w:rsidRPr="00E6669B" w:rsidRDefault="00815A9B" w:rsidP="007E6456">
            <w:pPr>
              <w:spacing w:after="0" w:line="240" w:lineRule="auto"/>
              <w:jc w:val="right"/>
              <w:rPr>
                <w:moveTo w:id="3167" w:author="Windows User" w:date="2023-02-20T10:16:00Z"/>
                <w:color w:val="000000"/>
              </w:rPr>
            </w:pPr>
            <w:moveTo w:id="3168" w:author="Windows User" w:date="2023-02-20T10:16:00Z">
              <w:r w:rsidRPr="00E6669B">
                <w:rPr>
                  <w:color w:val="000000"/>
                </w:rPr>
                <w:t>45,000</w:t>
              </w:r>
            </w:moveTo>
          </w:p>
        </w:tc>
        <w:tc>
          <w:tcPr>
            <w:tcW w:w="1677" w:type="dxa"/>
            <w:shd w:val="clear" w:color="auto" w:fill="auto"/>
            <w:noWrap/>
            <w:vAlign w:val="bottom"/>
            <w:hideMark/>
          </w:tcPr>
          <w:p w14:paraId="067694E3" w14:textId="77777777" w:rsidR="00815A9B" w:rsidRPr="00E6669B" w:rsidRDefault="00815A9B" w:rsidP="007E6456">
            <w:pPr>
              <w:spacing w:after="0" w:line="240" w:lineRule="auto"/>
              <w:jc w:val="right"/>
              <w:rPr>
                <w:moveTo w:id="3169" w:author="Windows User" w:date="2023-02-20T10:16:00Z"/>
                <w:color w:val="000000"/>
              </w:rPr>
            </w:pPr>
            <w:moveTo w:id="3170" w:author="Windows User" w:date="2023-02-20T10:16:00Z">
              <w:r w:rsidRPr="00E6669B">
                <w:rPr>
                  <w:color w:val="000000"/>
                </w:rPr>
                <w:t>441,299</w:t>
              </w:r>
            </w:moveTo>
          </w:p>
        </w:tc>
        <w:tc>
          <w:tcPr>
            <w:tcW w:w="2268" w:type="dxa"/>
            <w:shd w:val="clear" w:color="auto" w:fill="auto"/>
            <w:noWrap/>
            <w:vAlign w:val="bottom"/>
            <w:hideMark/>
          </w:tcPr>
          <w:p w14:paraId="0E3A7C8B" w14:textId="77777777" w:rsidR="00815A9B" w:rsidRPr="00E6669B" w:rsidRDefault="00815A9B" w:rsidP="007E6456">
            <w:pPr>
              <w:spacing w:after="0" w:line="240" w:lineRule="auto"/>
              <w:jc w:val="right"/>
              <w:rPr>
                <w:moveTo w:id="3171" w:author="Windows User" w:date="2023-02-20T10:16:00Z"/>
                <w:color w:val="000000"/>
              </w:rPr>
            </w:pPr>
            <w:moveTo w:id="3172" w:author="Windows User" w:date="2023-02-20T10:16:00Z">
              <w:r w:rsidRPr="00E6669B">
                <w:rPr>
                  <w:color w:val="000000"/>
                </w:rPr>
                <w:t>400,000</w:t>
              </w:r>
            </w:moveTo>
          </w:p>
        </w:tc>
        <w:tc>
          <w:tcPr>
            <w:tcW w:w="1701" w:type="dxa"/>
            <w:shd w:val="clear" w:color="auto" w:fill="auto"/>
            <w:noWrap/>
            <w:vAlign w:val="bottom"/>
            <w:hideMark/>
          </w:tcPr>
          <w:p w14:paraId="74C89D2F" w14:textId="77777777" w:rsidR="00815A9B" w:rsidRPr="00E6669B" w:rsidRDefault="00815A9B" w:rsidP="007E6456">
            <w:pPr>
              <w:spacing w:after="0" w:line="240" w:lineRule="auto"/>
              <w:jc w:val="right"/>
              <w:rPr>
                <w:moveTo w:id="3173" w:author="Windows User" w:date="2023-02-20T10:16:00Z"/>
                <w:color w:val="000000"/>
              </w:rPr>
            </w:pPr>
            <w:moveTo w:id="3174" w:author="Windows User" w:date="2023-02-20T10:16:00Z">
              <w:r w:rsidRPr="00E6669B">
                <w:rPr>
                  <w:color w:val="000000"/>
                </w:rPr>
                <w:t>0,200</w:t>
              </w:r>
            </w:moveTo>
          </w:p>
        </w:tc>
        <w:tc>
          <w:tcPr>
            <w:tcW w:w="1954" w:type="dxa"/>
            <w:shd w:val="clear" w:color="auto" w:fill="auto"/>
            <w:noWrap/>
            <w:vAlign w:val="bottom"/>
            <w:hideMark/>
          </w:tcPr>
          <w:p w14:paraId="4F431939" w14:textId="77777777" w:rsidR="00815A9B" w:rsidRPr="00E6669B" w:rsidRDefault="00815A9B" w:rsidP="007E6456">
            <w:pPr>
              <w:spacing w:after="0" w:line="240" w:lineRule="auto"/>
              <w:jc w:val="right"/>
              <w:rPr>
                <w:moveTo w:id="3175" w:author="Windows User" w:date="2023-02-20T10:16:00Z"/>
                <w:color w:val="000000"/>
              </w:rPr>
            </w:pPr>
            <w:moveTo w:id="3176" w:author="Windows User" w:date="2023-02-20T10:16:00Z">
              <w:r w:rsidRPr="00E6669B">
                <w:rPr>
                  <w:color w:val="000000"/>
                </w:rPr>
                <w:t>399,800</w:t>
              </w:r>
            </w:moveTo>
          </w:p>
        </w:tc>
      </w:tr>
      <w:tr w:rsidR="00815A9B" w:rsidRPr="00273345" w14:paraId="6552154F" w14:textId="77777777" w:rsidTr="007E6456">
        <w:trPr>
          <w:trHeight w:val="227"/>
        </w:trPr>
        <w:tc>
          <w:tcPr>
            <w:tcW w:w="2256" w:type="dxa"/>
            <w:shd w:val="clear" w:color="auto" w:fill="auto"/>
            <w:noWrap/>
            <w:vAlign w:val="bottom"/>
            <w:hideMark/>
          </w:tcPr>
          <w:p w14:paraId="099B1047" w14:textId="77777777" w:rsidR="00815A9B" w:rsidRPr="00E6669B" w:rsidRDefault="00815A9B" w:rsidP="007E6456">
            <w:pPr>
              <w:spacing w:after="0" w:line="240" w:lineRule="auto"/>
              <w:jc w:val="right"/>
              <w:rPr>
                <w:moveTo w:id="3177" w:author="Windows User" w:date="2023-02-20T10:16:00Z"/>
                <w:color w:val="000000"/>
              </w:rPr>
            </w:pPr>
            <w:moveTo w:id="3178" w:author="Windows User" w:date="2023-02-20T10:16:00Z">
              <w:r w:rsidRPr="00E6669B">
                <w:rPr>
                  <w:color w:val="000000"/>
                </w:rPr>
                <w:t>45,000</w:t>
              </w:r>
            </w:moveTo>
          </w:p>
        </w:tc>
        <w:tc>
          <w:tcPr>
            <w:tcW w:w="1677" w:type="dxa"/>
            <w:shd w:val="clear" w:color="auto" w:fill="auto"/>
            <w:noWrap/>
            <w:vAlign w:val="bottom"/>
            <w:hideMark/>
          </w:tcPr>
          <w:p w14:paraId="1CCC3043" w14:textId="77777777" w:rsidR="00815A9B" w:rsidRPr="00E6669B" w:rsidRDefault="00815A9B" w:rsidP="007E6456">
            <w:pPr>
              <w:spacing w:after="0" w:line="240" w:lineRule="auto"/>
              <w:jc w:val="right"/>
              <w:rPr>
                <w:moveTo w:id="3179" w:author="Windows User" w:date="2023-02-20T10:16:00Z"/>
                <w:color w:val="000000"/>
              </w:rPr>
            </w:pPr>
            <w:moveTo w:id="3180" w:author="Windows User" w:date="2023-02-20T10:16:00Z">
              <w:r w:rsidRPr="00E6669B">
                <w:rPr>
                  <w:color w:val="000000"/>
                </w:rPr>
                <w:t>441,299</w:t>
              </w:r>
            </w:moveTo>
          </w:p>
        </w:tc>
        <w:tc>
          <w:tcPr>
            <w:tcW w:w="2268" w:type="dxa"/>
            <w:shd w:val="clear" w:color="auto" w:fill="auto"/>
            <w:noWrap/>
            <w:vAlign w:val="bottom"/>
            <w:hideMark/>
          </w:tcPr>
          <w:p w14:paraId="60644438" w14:textId="77777777" w:rsidR="00815A9B" w:rsidRPr="00E6669B" w:rsidRDefault="00815A9B" w:rsidP="007E6456">
            <w:pPr>
              <w:spacing w:after="0" w:line="240" w:lineRule="auto"/>
              <w:jc w:val="right"/>
              <w:rPr>
                <w:moveTo w:id="3181" w:author="Windows User" w:date="2023-02-20T10:16:00Z"/>
                <w:color w:val="000000"/>
              </w:rPr>
            </w:pPr>
            <w:moveTo w:id="3182" w:author="Windows User" w:date="2023-02-20T10:16:00Z">
              <w:r w:rsidRPr="00E6669B">
                <w:rPr>
                  <w:color w:val="000000"/>
                </w:rPr>
                <w:t>406,500</w:t>
              </w:r>
            </w:moveTo>
          </w:p>
        </w:tc>
        <w:tc>
          <w:tcPr>
            <w:tcW w:w="1701" w:type="dxa"/>
            <w:shd w:val="clear" w:color="auto" w:fill="auto"/>
            <w:noWrap/>
            <w:vAlign w:val="bottom"/>
            <w:hideMark/>
          </w:tcPr>
          <w:p w14:paraId="0199F5EF" w14:textId="77777777" w:rsidR="00815A9B" w:rsidRPr="00E6669B" w:rsidRDefault="00815A9B" w:rsidP="007E6456">
            <w:pPr>
              <w:spacing w:after="0" w:line="240" w:lineRule="auto"/>
              <w:jc w:val="right"/>
              <w:rPr>
                <w:moveTo w:id="3183" w:author="Windows User" w:date="2023-02-20T10:16:00Z"/>
                <w:color w:val="000000"/>
              </w:rPr>
            </w:pPr>
            <w:moveTo w:id="3184" w:author="Windows User" w:date="2023-02-20T10:16:00Z">
              <w:r w:rsidRPr="00E6669B">
                <w:rPr>
                  <w:color w:val="000000"/>
                </w:rPr>
                <w:t>0,700</w:t>
              </w:r>
            </w:moveTo>
          </w:p>
        </w:tc>
        <w:tc>
          <w:tcPr>
            <w:tcW w:w="1954" w:type="dxa"/>
            <w:shd w:val="clear" w:color="auto" w:fill="auto"/>
            <w:noWrap/>
            <w:vAlign w:val="bottom"/>
            <w:hideMark/>
          </w:tcPr>
          <w:p w14:paraId="0A7C8049" w14:textId="77777777" w:rsidR="00815A9B" w:rsidRPr="00E6669B" w:rsidRDefault="00815A9B" w:rsidP="007E6456">
            <w:pPr>
              <w:spacing w:after="0" w:line="240" w:lineRule="auto"/>
              <w:jc w:val="right"/>
              <w:rPr>
                <w:moveTo w:id="3185" w:author="Windows User" w:date="2023-02-20T10:16:00Z"/>
                <w:color w:val="000000"/>
              </w:rPr>
            </w:pPr>
            <w:moveTo w:id="3186" w:author="Windows User" w:date="2023-02-20T10:16:00Z">
              <w:r w:rsidRPr="00E6669B">
                <w:rPr>
                  <w:color w:val="000000"/>
                </w:rPr>
                <w:t>405,800</w:t>
              </w:r>
            </w:moveTo>
          </w:p>
        </w:tc>
      </w:tr>
      <w:tr w:rsidR="00815A9B" w:rsidRPr="00273345" w14:paraId="4DF6BA38" w14:textId="77777777" w:rsidTr="007E6456">
        <w:trPr>
          <w:trHeight w:val="227"/>
        </w:trPr>
        <w:tc>
          <w:tcPr>
            <w:tcW w:w="2256" w:type="dxa"/>
            <w:shd w:val="clear" w:color="auto" w:fill="auto"/>
            <w:noWrap/>
            <w:vAlign w:val="bottom"/>
            <w:hideMark/>
          </w:tcPr>
          <w:p w14:paraId="19086429" w14:textId="77777777" w:rsidR="00815A9B" w:rsidRPr="00E6669B" w:rsidRDefault="00815A9B" w:rsidP="007E6456">
            <w:pPr>
              <w:spacing w:after="0" w:line="240" w:lineRule="auto"/>
              <w:jc w:val="right"/>
              <w:rPr>
                <w:moveTo w:id="3187" w:author="Windows User" w:date="2023-02-20T10:16:00Z"/>
                <w:color w:val="000000"/>
              </w:rPr>
            </w:pPr>
            <w:moveTo w:id="3188" w:author="Windows User" w:date="2023-02-20T10:16:00Z">
              <w:r w:rsidRPr="00E6669B">
                <w:rPr>
                  <w:color w:val="000000"/>
                </w:rPr>
                <w:t>50,000</w:t>
              </w:r>
            </w:moveTo>
          </w:p>
        </w:tc>
        <w:tc>
          <w:tcPr>
            <w:tcW w:w="1677" w:type="dxa"/>
            <w:shd w:val="clear" w:color="auto" w:fill="auto"/>
            <w:noWrap/>
            <w:vAlign w:val="bottom"/>
            <w:hideMark/>
          </w:tcPr>
          <w:p w14:paraId="71F73CA1" w14:textId="77777777" w:rsidR="00815A9B" w:rsidRPr="00E6669B" w:rsidRDefault="00815A9B" w:rsidP="007E6456">
            <w:pPr>
              <w:spacing w:after="0" w:line="240" w:lineRule="auto"/>
              <w:jc w:val="right"/>
              <w:rPr>
                <w:moveTo w:id="3189" w:author="Windows User" w:date="2023-02-20T10:16:00Z"/>
                <w:color w:val="000000"/>
              </w:rPr>
            </w:pPr>
            <w:moveTo w:id="3190" w:author="Windows User" w:date="2023-02-20T10:16:00Z">
              <w:r w:rsidRPr="00E6669B">
                <w:rPr>
                  <w:color w:val="000000"/>
                </w:rPr>
                <w:t>490,333</w:t>
              </w:r>
            </w:moveTo>
          </w:p>
        </w:tc>
        <w:tc>
          <w:tcPr>
            <w:tcW w:w="2268" w:type="dxa"/>
            <w:shd w:val="clear" w:color="auto" w:fill="auto"/>
            <w:noWrap/>
            <w:vAlign w:val="bottom"/>
            <w:hideMark/>
          </w:tcPr>
          <w:p w14:paraId="34DDCE1F" w14:textId="77777777" w:rsidR="00815A9B" w:rsidRPr="00E6669B" w:rsidRDefault="00815A9B" w:rsidP="007E6456">
            <w:pPr>
              <w:spacing w:after="0" w:line="240" w:lineRule="auto"/>
              <w:jc w:val="right"/>
              <w:rPr>
                <w:moveTo w:id="3191" w:author="Windows User" w:date="2023-02-20T10:16:00Z"/>
                <w:color w:val="000000"/>
              </w:rPr>
            </w:pPr>
            <w:moveTo w:id="3192" w:author="Windows User" w:date="2023-02-20T10:16:00Z">
              <w:r w:rsidRPr="00E6669B">
                <w:rPr>
                  <w:color w:val="000000"/>
                </w:rPr>
                <w:t>451,500</w:t>
              </w:r>
            </w:moveTo>
          </w:p>
        </w:tc>
        <w:tc>
          <w:tcPr>
            <w:tcW w:w="1701" w:type="dxa"/>
            <w:shd w:val="clear" w:color="auto" w:fill="auto"/>
            <w:noWrap/>
            <w:vAlign w:val="bottom"/>
            <w:hideMark/>
          </w:tcPr>
          <w:p w14:paraId="3C3948D0" w14:textId="77777777" w:rsidR="00815A9B" w:rsidRPr="00E6669B" w:rsidRDefault="00815A9B" w:rsidP="007E6456">
            <w:pPr>
              <w:spacing w:after="0" w:line="240" w:lineRule="auto"/>
              <w:jc w:val="right"/>
              <w:rPr>
                <w:moveTo w:id="3193" w:author="Windows User" w:date="2023-02-20T10:16:00Z"/>
                <w:color w:val="000000"/>
              </w:rPr>
            </w:pPr>
            <w:moveTo w:id="3194" w:author="Windows User" w:date="2023-02-20T10:16:00Z">
              <w:r w:rsidRPr="00E6669B">
                <w:rPr>
                  <w:color w:val="000000"/>
                </w:rPr>
                <w:t>-0,170</w:t>
              </w:r>
            </w:moveTo>
          </w:p>
        </w:tc>
        <w:tc>
          <w:tcPr>
            <w:tcW w:w="1954" w:type="dxa"/>
            <w:shd w:val="clear" w:color="auto" w:fill="auto"/>
            <w:noWrap/>
            <w:vAlign w:val="bottom"/>
            <w:hideMark/>
          </w:tcPr>
          <w:p w14:paraId="7CAB2D53" w14:textId="77777777" w:rsidR="00815A9B" w:rsidRPr="00E6669B" w:rsidRDefault="00815A9B" w:rsidP="007E6456">
            <w:pPr>
              <w:spacing w:after="0" w:line="240" w:lineRule="auto"/>
              <w:jc w:val="right"/>
              <w:rPr>
                <w:moveTo w:id="3195" w:author="Windows User" w:date="2023-02-20T10:16:00Z"/>
                <w:color w:val="000000"/>
              </w:rPr>
            </w:pPr>
            <w:moveTo w:id="3196" w:author="Windows User" w:date="2023-02-20T10:16:00Z">
              <w:r w:rsidRPr="00E6669B">
                <w:rPr>
                  <w:color w:val="000000"/>
                </w:rPr>
                <w:t>451,670</w:t>
              </w:r>
            </w:moveTo>
          </w:p>
        </w:tc>
      </w:tr>
      <w:tr w:rsidR="00815A9B" w:rsidRPr="00273345" w14:paraId="16D445D7" w14:textId="77777777" w:rsidTr="007E6456">
        <w:trPr>
          <w:trHeight w:val="227"/>
        </w:trPr>
        <w:tc>
          <w:tcPr>
            <w:tcW w:w="2256" w:type="dxa"/>
            <w:shd w:val="clear" w:color="auto" w:fill="auto"/>
            <w:noWrap/>
            <w:vAlign w:val="bottom"/>
            <w:hideMark/>
          </w:tcPr>
          <w:p w14:paraId="0D52D3EF" w14:textId="77777777" w:rsidR="00815A9B" w:rsidRPr="00E6669B" w:rsidRDefault="00815A9B" w:rsidP="007E6456">
            <w:pPr>
              <w:spacing w:after="0" w:line="240" w:lineRule="auto"/>
              <w:jc w:val="right"/>
              <w:rPr>
                <w:moveTo w:id="3197" w:author="Windows User" w:date="2023-02-20T10:16:00Z"/>
                <w:color w:val="000000"/>
              </w:rPr>
            </w:pPr>
            <w:moveTo w:id="3198" w:author="Windows User" w:date="2023-02-20T10:16:00Z">
              <w:r w:rsidRPr="00E6669B">
                <w:rPr>
                  <w:color w:val="000000"/>
                </w:rPr>
                <w:t>50,000</w:t>
              </w:r>
            </w:moveTo>
          </w:p>
        </w:tc>
        <w:tc>
          <w:tcPr>
            <w:tcW w:w="1677" w:type="dxa"/>
            <w:shd w:val="clear" w:color="auto" w:fill="auto"/>
            <w:noWrap/>
            <w:vAlign w:val="bottom"/>
            <w:hideMark/>
          </w:tcPr>
          <w:p w14:paraId="3D992648" w14:textId="77777777" w:rsidR="00815A9B" w:rsidRPr="00E6669B" w:rsidRDefault="00815A9B" w:rsidP="007E6456">
            <w:pPr>
              <w:spacing w:after="0" w:line="240" w:lineRule="auto"/>
              <w:jc w:val="right"/>
              <w:rPr>
                <w:moveTo w:id="3199" w:author="Windows User" w:date="2023-02-20T10:16:00Z"/>
                <w:color w:val="000000"/>
              </w:rPr>
            </w:pPr>
            <w:moveTo w:id="3200" w:author="Windows User" w:date="2023-02-20T10:16:00Z">
              <w:r w:rsidRPr="00E6669B">
                <w:rPr>
                  <w:color w:val="000000"/>
                </w:rPr>
                <w:t>490,333</w:t>
              </w:r>
            </w:moveTo>
          </w:p>
        </w:tc>
        <w:tc>
          <w:tcPr>
            <w:tcW w:w="2268" w:type="dxa"/>
            <w:shd w:val="clear" w:color="auto" w:fill="auto"/>
            <w:noWrap/>
            <w:vAlign w:val="bottom"/>
            <w:hideMark/>
          </w:tcPr>
          <w:p w14:paraId="375E634F" w14:textId="77777777" w:rsidR="00815A9B" w:rsidRPr="00E6669B" w:rsidRDefault="00815A9B" w:rsidP="007E6456">
            <w:pPr>
              <w:spacing w:after="0" w:line="240" w:lineRule="auto"/>
              <w:jc w:val="right"/>
              <w:rPr>
                <w:moveTo w:id="3201" w:author="Windows User" w:date="2023-02-20T10:16:00Z"/>
                <w:color w:val="000000"/>
              </w:rPr>
            </w:pPr>
            <w:moveTo w:id="3202" w:author="Windows User" w:date="2023-02-20T10:16:00Z">
              <w:r w:rsidRPr="00E6669B">
                <w:rPr>
                  <w:color w:val="000000"/>
                </w:rPr>
                <w:t>450,000</w:t>
              </w:r>
            </w:moveTo>
          </w:p>
        </w:tc>
        <w:tc>
          <w:tcPr>
            <w:tcW w:w="1701" w:type="dxa"/>
            <w:shd w:val="clear" w:color="auto" w:fill="auto"/>
            <w:noWrap/>
            <w:vAlign w:val="bottom"/>
            <w:hideMark/>
          </w:tcPr>
          <w:p w14:paraId="3B14AEA8" w14:textId="77777777" w:rsidR="00815A9B" w:rsidRPr="00E6669B" w:rsidRDefault="00815A9B" w:rsidP="007E6456">
            <w:pPr>
              <w:spacing w:after="0" w:line="240" w:lineRule="auto"/>
              <w:jc w:val="right"/>
              <w:rPr>
                <w:moveTo w:id="3203" w:author="Windows User" w:date="2023-02-20T10:16:00Z"/>
                <w:color w:val="000000"/>
              </w:rPr>
            </w:pPr>
            <w:moveTo w:id="3204" w:author="Windows User" w:date="2023-02-20T10:16:00Z">
              <w:r w:rsidRPr="00E6669B">
                <w:rPr>
                  <w:color w:val="000000"/>
                </w:rPr>
                <w:t>0,180</w:t>
              </w:r>
            </w:moveTo>
          </w:p>
        </w:tc>
        <w:tc>
          <w:tcPr>
            <w:tcW w:w="1954" w:type="dxa"/>
            <w:shd w:val="clear" w:color="auto" w:fill="auto"/>
            <w:noWrap/>
            <w:vAlign w:val="bottom"/>
            <w:hideMark/>
          </w:tcPr>
          <w:p w14:paraId="237D3E85" w14:textId="77777777" w:rsidR="00815A9B" w:rsidRPr="00E6669B" w:rsidRDefault="00815A9B" w:rsidP="007E6456">
            <w:pPr>
              <w:spacing w:after="0" w:line="240" w:lineRule="auto"/>
              <w:jc w:val="right"/>
              <w:rPr>
                <w:moveTo w:id="3205" w:author="Windows User" w:date="2023-02-20T10:16:00Z"/>
                <w:color w:val="000000"/>
              </w:rPr>
            </w:pPr>
            <w:moveTo w:id="3206" w:author="Windows User" w:date="2023-02-20T10:16:00Z">
              <w:r w:rsidRPr="00E6669B">
                <w:rPr>
                  <w:color w:val="000000"/>
                </w:rPr>
                <w:t>449,820</w:t>
              </w:r>
            </w:moveTo>
          </w:p>
        </w:tc>
      </w:tr>
      <w:tr w:rsidR="00815A9B" w:rsidRPr="00273345" w14:paraId="02D7F004" w14:textId="77777777" w:rsidTr="007E6456">
        <w:trPr>
          <w:trHeight w:val="227"/>
        </w:trPr>
        <w:tc>
          <w:tcPr>
            <w:tcW w:w="2256" w:type="dxa"/>
            <w:shd w:val="clear" w:color="auto" w:fill="auto"/>
            <w:noWrap/>
            <w:vAlign w:val="bottom"/>
            <w:hideMark/>
          </w:tcPr>
          <w:p w14:paraId="6888148E" w14:textId="77777777" w:rsidR="00815A9B" w:rsidRPr="00E6669B" w:rsidRDefault="00815A9B" w:rsidP="007E6456">
            <w:pPr>
              <w:spacing w:after="0" w:line="240" w:lineRule="auto"/>
              <w:jc w:val="right"/>
              <w:rPr>
                <w:moveTo w:id="3207" w:author="Windows User" w:date="2023-02-20T10:16:00Z"/>
                <w:color w:val="000000"/>
              </w:rPr>
            </w:pPr>
            <w:moveTo w:id="3208" w:author="Windows User" w:date="2023-02-20T10:16:00Z">
              <w:r w:rsidRPr="00E6669B">
                <w:rPr>
                  <w:color w:val="000000"/>
                </w:rPr>
                <w:t>50,000</w:t>
              </w:r>
            </w:moveTo>
          </w:p>
        </w:tc>
        <w:tc>
          <w:tcPr>
            <w:tcW w:w="1677" w:type="dxa"/>
            <w:shd w:val="clear" w:color="auto" w:fill="auto"/>
            <w:noWrap/>
            <w:vAlign w:val="bottom"/>
            <w:hideMark/>
          </w:tcPr>
          <w:p w14:paraId="4789886B" w14:textId="77777777" w:rsidR="00815A9B" w:rsidRPr="00E6669B" w:rsidRDefault="00815A9B" w:rsidP="007E6456">
            <w:pPr>
              <w:spacing w:after="0" w:line="240" w:lineRule="auto"/>
              <w:jc w:val="right"/>
              <w:rPr>
                <w:moveTo w:id="3209" w:author="Windows User" w:date="2023-02-20T10:16:00Z"/>
                <w:color w:val="000000"/>
              </w:rPr>
            </w:pPr>
            <w:moveTo w:id="3210" w:author="Windows User" w:date="2023-02-20T10:16:00Z">
              <w:r w:rsidRPr="00E6669B">
                <w:rPr>
                  <w:color w:val="000000"/>
                </w:rPr>
                <w:t>490,333</w:t>
              </w:r>
            </w:moveTo>
          </w:p>
        </w:tc>
        <w:tc>
          <w:tcPr>
            <w:tcW w:w="2268" w:type="dxa"/>
            <w:shd w:val="clear" w:color="auto" w:fill="auto"/>
            <w:noWrap/>
            <w:vAlign w:val="bottom"/>
            <w:hideMark/>
          </w:tcPr>
          <w:p w14:paraId="02433BE1" w14:textId="77777777" w:rsidR="00815A9B" w:rsidRPr="00E6669B" w:rsidRDefault="00815A9B" w:rsidP="007E6456">
            <w:pPr>
              <w:spacing w:after="0" w:line="240" w:lineRule="auto"/>
              <w:jc w:val="right"/>
              <w:rPr>
                <w:moveTo w:id="3211" w:author="Windows User" w:date="2023-02-20T10:16:00Z"/>
                <w:color w:val="000000"/>
              </w:rPr>
            </w:pPr>
            <w:moveTo w:id="3212" w:author="Windows User" w:date="2023-02-20T10:16:00Z">
              <w:r w:rsidRPr="00E6669B">
                <w:rPr>
                  <w:color w:val="000000"/>
                </w:rPr>
                <w:t>451,000</w:t>
              </w:r>
            </w:moveTo>
          </w:p>
        </w:tc>
        <w:tc>
          <w:tcPr>
            <w:tcW w:w="1701" w:type="dxa"/>
            <w:shd w:val="clear" w:color="auto" w:fill="auto"/>
            <w:noWrap/>
            <w:vAlign w:val="bottom"/>
            <w:hideMark/>
          </w:tcPr>
          <w:p w14:paraId="685CD365" w14:textId="77777777" w:rsidR="00815A9B" w:rsidRPr="00E6669B" w:rsidRDefault="00815A9B" w:rsidP="007E6456">
            <w:pPr>
              <w:spacing w:after="0" w:line="240" w:lineRule="auto"/>
              <w:jc w:val="right"/>
              <w:rPr>
                <w:moveTo w:id="3213" w:author="Windows User" w:date="2023-02-20T10:16:00Z"/>
                <w:color w:val="000000"/>
              </w:rPr>
            </w:pPr>
            <w:moveTo w:id="3214" w:author="Windows User" w:date="2023-02-20T10:16:00Z">
              <w:r w:rsidRPr="00E6669B">
                <w:rPr>
                  <w:color w:val="000000"/>
                </w:rPr>
                <w:t>0,500</w:t>
              </w:r>
            </w:moveTo>
          </w:p>
        </w:tc>
        <w:tc>
          <w:tcPr>
            <w:tcW w:w="1954" w:type="dxa"/>
            <w:shd w:val="clear" w:color="auto" w:fill="auto"/>
            <w:noWrap/>
            <w:vAlign w:val="bottom"/>
            <w:hideMark/>
          </w:tcPr>
          <w:p w14:paraId="4C26AD6C" w14:textId="77777777" w:rsidR="00815A9B" w:rsidRPr="00E6669B" w:rsidRDefault="00815A9B" w:rsidP="007E6456">
            <w:pPr>
              <w:spacing w:after="0" w:line="240" w:lineRule="auto"/>
              <w:jc w:val="right"/>
              <w:rPr>
                <w:moveTo w:id="3215" w:author="Windows User" w:date="2023-02-20T10:16:00Z"/>
                <w:color w:val="000000"/>
              </w:rPr>
            </w:pPr>
            <w:moveTo w:id="3216" w:author="Windows User" w:date="2023-02-20T10:16:00Z">
              <w:r w:rsidRPr="00E6669B">
                <w:rPr>
                  <w:color w:val="000000"/>
                </w:rPr>
                <w:t>450,500</w:t>
              </w:r>
            </w:moveTo>
          </w:p>
        </w:tc>
      </w:tr>
      <w:tr w:rsidR="00815A9B" w:rsidRPr="00273345" w14:paraId="540E5714" w14:textId="77777777" w:rsidTr="007E6456">
        <w:trPr>
          <w:trHeight w:val="227"/>
        </w:trPr>
        <w:tc>
          <w:tcPr>
            <w:tcW w:w="2256" w:type="dxa"/>
            <w:shd w:val="clear" w:color="auto" w:fill="auto"/>
            <w:noWrap/>
            <w:vAlign w:val="bottom"/>
            <w:hideMark/>
          </w:tcPr>
          <w:p w14:paraId="311F6C85" w14:textId="77777777" w:rsidR="00815A9B" w:rsidRPr="00E6669B" w:rsidRDefault="00815A9B" w:rsidP="007E6456">
            <w:pPr>
              <w:spacing w:after="0" w:line="240" w:lineRule="auto"/>
              <w:jc w:val="right"/>
              <w:rPr>
                <w:moveTo w:id="3217" w:author="Windows User" w:date="2023-02-20T10:16:00Z"/>
                <w:color w:val="000000"/>
              </w:rPr>
            </w:pPr>
            <w:moveTo w:id="3218" w:author="Windows User" w:date="2023-02-20T10:16:00Z">
              <w:r w:rsidRPr="00E6669B">
                <w:rPr>
                  <w:color w:val="000000"/>
                </w:rPr>
                <w:t>55,000</w:t>
              </w:r>
            </w:moveTo>
          </w:p>
        </w:tc>
        <w:tc>
          <w:tcPr>
            <w:tcW w:w="1677" w:type="dxa"/>
            <w:shd w:val="clear" w:color="auto" w:fill="auto"/>
            <w:noWrap/>
            <w:vAlign w:val="bottom"/>
            <w:hideMark/>
          </w:tcPr>
          <w:p w14:paraId="1D930476" w14:textId="77777777" w:rsidR="00815A9B" w:rsidRPr="00E6669B" w:rsidRDefault="00815A9B" w:rsidP="007E6456">
            <w:pPr>
              <w:spacing w:after="0" w:line="240" w:lineRule="auto"/>
              <w:jc w:val="right"/>
              <w:rPr>
                <w:moveTo w:id="3219" w:author="Windows User" w:date="2023-02-20T10:16:00Z"/>
                <w:color w:val="000000"/>
              </w:rPr>
            </w:pPr>
            <w:moveTo w:id="3220" w:author="Windows User" w:date="2023-02-20T10:16:00Z">
              <w:r w:rsidRPr="00E6669B">
                <w:rPr>
                  <w:color w:val="000000"/>
                </w:rPr>
                <w:t>539,366</w:t>
              </w:r>
            </w:moveTo>
          </w:p>
        </w:tc>
        <w:tc>
          <w:tcPr>
            <w:tcW w:w="2268" w:type="dxa"/>
            <w:shd w:val="clear" w:color="auto" w:fill="auto"/>
            <w:noWrap/>
            <w:vAlign w:val="bottom"/>
            <w:hideMark/>
          </w:tcPr>
          <w:p w14:paraId="2C1EDAB1" w14:textId="77777777" w:rsidR="00815A9B" w:rsidRPr="00E6669B" w:rsidRDefault="00815A9B" w:rsidP="007E6456">
            <w:pPr>
              <w:spacing w:after="0" w:line="240" w:lineRule="auto"/>
              <w:jc w:val="right"/>
              <w:rPr>
                <w:moveTo w:id="3221" w:author="Windows User" w:date="2023-02-20T10:16:00Z"/>
                <w:color w:val="000000"/>
              </w:rPr>
            </w:pPr>
            <w:moveTo w:id="3222" w:author="Windows User" w:date="2023-02-20T10:16:00Z">
              <w:r w:rsidRPr="00E6669B">
                <w:rPr>
                  <w:color w:val="000000"/>
                </w:rPr>
                <w:t>498,000</w:t>
              </w:r>
            </w:moveTo>
          </w:p>
        </w:tc>
        <w:tc>
          <w:tcPr>
            <w:tcW w:w="1701" w:type="dxa"/>
            <w:shd w:val="clear" w:color="auto" w:fill="auto"/>
            <w:noWrap/>
            <w:vAlign w:val="bottom"/>
            <w:hideMark/>
          </w:tcPr>
          <w:p w14:paraId="36B87824" w14:textId="77777777" w:rsidR="00815A9B" w:rsidRPr="00E6669B" w:rsidRDefault="00815A9B" w:rsidP="007E6456">
            <w:pPr>
              <w:spacing w:after="0" w:line="240" w:lineRule="auto"/>
              <w:jc w:val="right"/>
              <w:rPr>
                <w:moveTo w:id="3223" w:author="Windows User" w:date="2023-02-20T10:16:00Z"/>
                <w:color w:val="000000"/>
              </w:rPr>
            </w:pPr>
            <w:moveTo w:id="3224" w:author="Windows User" w:date="2023-02-20T10:16:00Z">
              <w:r w:rsidRPr="00E6669B">
                <w:rPr>
                  <w:color w:val="000000"/>
                </w:rPr>
                <w:t>-0,130</w:t>
              </w:r>
            </w:moveTo>
          </w:p>
        </w:tc>
        <w:tc>
          <w:tcPr>
            <w:tcW w:w="1954" w:type="dxa"/>
            <w:shd w:val="clear" w:color="auto" w:fill="auto"/>
            <w:noWrap/>
            <w:vAlign w:val="bottom"/>
            <w:hideMark/>
          </w:tcPr>
          <w:p w14:paraId="5DE5CDA0" w14:textId="77777777" w:rsidR="00815A9B" w:rsidRPr="00E6669B" w:rsidRDefault="00815A9B" w:rsidP="007E6456">
            <w:pPr>
              <w:spacing w:after="0" w:line="240" w:lineRule="auto"/>
              <w:jc w:val="right"/>
              <w:rPr>
                <w:moveTo w:id="3225" w:author="Windows User" w:date="2023-02-20T10:16:00Z"/>
                <w:color w:val="000000"/>
              </w:rPr>
            </w:pPr>
            <w:moveTo w:id="3226" w:author="Windows User" w:date="2023-02-20T10:16:00Z">
              <w:r w:rsidRPr="00E6669B">
                <w:rPr>
                  <w:color w:val="000000"/>
                </w:rPr>
                <w:t>498,130</w:t>
              </w:r>
            </w:moveTo>
          </w:p>
        </w:tc>
      </w:tr>
      <w:tr w:rsidR="00815A9B" w:rsidRPr="00273345" w14:paraId="38059138" w14:textId="77777777" w:rsidTr="007E6456">
        <w:trPr>
          <w:trHeight w:val="227"/>
        </w:trPr>
        <w:tc>
          <w:tcPr>
            <w:tcW w:w="2256" w:type="dxa"/>
            <w:shd w:val="clear" w:color="auto" w:fill="auto"/>
            <w:noWrap/>
            <w:vAlign w:val="bottom"/>
            <w:hideMark/>
          </w:tcPr>
          <w:p w14:paraId="452F7FF1" w14:textId="77777777" w:rsidR="00815A9B" w:rsidRPr="00E6669B" w:rsidRDefault="00815A9B" w:rsidP="007E6456">
            <w:pPr>
              <w:spacing w:after="0" w:line="240" w:lineRule="auto"/>
              <w:jc w:val="right"/>
              <w:rPr>
                <w:moveTo w:id="3227" w:author="Windows User" w:date="2023-02-20T10:16:00Z"/>
                <w:color w:val="000000"/>
              </w:rPr>
            </w:pPr>
            <w:moveTo w:id="3228" w:author="Windows User" w:date="2023-02-20T10:16:00Z">
              <w:r w:rsidRPr="00E6669B">
                <w:rPr>
                  <w:color w:val="000000"/>
                </w:rPr>
                <w:t>55,000</w:t>
              </w:r>
            </w:moveTo>
          </w:p>
        </w:tc>
        <w:tc>
          <w:tcPr>
            <w:tcW w:w="1677" w:type="dxa"/>
            <w:shd w:val="clear" w:color="auto" w:fill="auto"/>
            <w:noWrap/>
            <w:vAlign w:val="bottom"/>
            <w:hideMark/>
          </w:tcPr>
          <w:p w14:paraId="4A4C2D0C" w14:textId="77777777" w:rsidR="00815A9B" w:rsidRPr="00E6669B" w:rsidRDefault="00815A9B" w:rsidP="007E6456">
            <w:pPr>
              <w:spacing w:after="0" w:line="240" w:lineRule="auto"/>
              <w:jc w:val="right"/>
              <w:rPr>
                <w:moveTo w:id="3229" w:author="Windows User" w:date="2023-02-20T10:16:00Z"/>
                <w:color w:val="000000"/>
              </w:rPr>
            </w:pPr>
            <w:moveTo w:id="3230" w:author="Windows User" w:date="2023-02-20T10:16:00Z">
              <w:r w:rsidRPr="00E6669B">
                <w:rPr>
                  <w:color w:val="000000"/>
                </w:rPr>
                <w:t>539,366</w:t>
              </w:r>
            </w:moveTo>
          </w:p>
        </w:tc>
        <w:tc>
          <w:tcPr>
            <w:tcW w:w="2268" w:type="dxa"/>
            <w:shd w:val="clear" w:color="auto" w:fill="auto"/>
            <w:noWrap/>
            <w:vAlign w:val="bottom"/>
            <w:hideMark/>
          </w:tcPr>
          <w:p w14:paraId="6768FFCC" w14:textId="77777777" w:rsidR="00815A9B" w:rsidRPr="00E6669B" w:rsidRDefault="00815A9B" w:rsidP="007E6456">
            <w:pPr>
              <w:spacing w:after="0" w:line="240" w:lineRule="auto"/>
              <w:jc w:val="right"/>
              <w:rPr>
                <w:moveTo w:id="3231" w:author="Windows User" w:date="2023-02-20T10:16:00Z"/>
                <w:color w:val="000000"/>
              </w:rPr>
            </w:pPr>
            <w:moveTo w:id="3232" w:author="Windows User" w:date="2023-02-20T10:16:00Z">
              <w:r w:rsidRPr="00E6669B">
                <w:rPr>
                  <w:color w:val="000000"/>
                </w:rPr>
                <w:t>499,400</w:t>
              </w:r>
            </w:moveTo>
          </w:p>
        </w:tc>
        <w:tc>
          <w:tcPr>
            <w:tcW w:w="1701" w:type="dxa"/>
            <w:shd w:val="clear" w:color="auto" w:fill="auto"/>
            <w:noWrap/>
            <w:vAlign w:val="bottom"/>
            <w:hideMark/>
          </w:tcPr>
          <w:p w14:paraId="422A182A" w14:textId="77777777" w:rsidR="00815A9B" w:rsidRPr="00E6669B" w:rsidRDefault="00815A9B" w:rsidP="007E6456">
            <w:pPr>
              <w:spacing w:after="0" w:line="240" w:lineRule="auto"/>
              <w:jc w:val="right"/>
              <w:rPr>
                <w:moveTo w:id="3233" w:author="Windows User" w:date="2023-02-20T10:16:00Z"/>
                <w:color w:val="000000"/>
              </w:rPr>
            </w:pPr>
            <w:moveTo w:id="3234" w:author="Windows User" w:date="2023-02-20T10:16:00Z">
              <w:r w:rsidRPr="00E6669B">
                <w:rPr>
                  <w:color w:val="000000"/>
                </w:rPr>
                <w:t>0,500</w:t>
              </w:r>
            </w:moveTo>
          </w:p>
        </w:tc>
        <w:tc>
          <w:tcPr>
            <w:tcW w:w="1954" w:type="dxa"/>
            <w:shd w:val="clear" w:color="auto" w:fill="auto"/>
            <w:noWrap/>
            <w:vAlign w:val="bottom"/>
            <w:hideMark/>
          </w:tcPr>
          <w:p w14:paraId="63EDE20A" w14:textId="77777777" w:rsidR="00815A9B" w:rsidRPr="00E6669B" w:rsidRDefault="00815A9B" w:rsidP="007E6456">
            <w:pPr>
              <w:spacing w:after="0" w:line="240" w:lineRule="auto"/>
              <w:jc w:val="right"/>
              <w:rPr>
                <w:moveTo w:id="3235" w:author="Windows User" w:date="2023-02-20T10:16:00Z"/>
                <w:color w:val="000000"/>
              </w:rPr>
            </w:pPr>
            <w:moveTo w:id="3236" w:author="Windows User" w:date="2023-02-20T10:16:00Z">
              <w:r w:rsidRPr="00E6669B">
                <w:rPr>
                  <w:color w:val="000000"/>
                </w:rPr>
                <w:t>498,900</w:t>
              </w:r>
            </w:moveTo>
          </w:p>
        </w:tc>
      </w:tr>
      <w:tr w:rsidR="00815A9B" w:rsidRPr="00273345" w14:paraId="5B389C61" w14:textId="77777777" w:rsidTr="007E6456">
        <w:trPr>
          <w:trHeight w:val="227"/>
        </w:trPr>
        <w:tc>
          <w:tcPr>
            <w:tcW w:w="2256" w:type="dxa"/>
            <w:shd w:val="clear" w:color="auto" w:fill="auto"/>
            <w:noWrap/>
            <w:vAlign w:val="bottom"/>
            <w:hideMark/>
          </w:tcPr>
          <w:p w14:paraId="48A0E749" w14:textId="77777777" w:rsidR="00815A9B" w:rsidRPr="00E6669B" w:rsidRDefault="00815A9B" w:rsidP="007E6456">
            <w:pPr>
              <w:spacing w:after="0" w:line="240" w:lineRule="auto"/>
              <w:jc w:val="right"/>
              <w:rPr>
                <w:moveTo w:id="3237" w:author="Windows User" w:date="2023-02-20T10:16:00Z"/>
                <w:color w:val="000000"/>
              </w:rPr>
            </w:pPr>
            <w:moveTo w:id="3238" w:author="Windows User" w:date="2023-02-20T10:16:00Z">
              <w:r w:rsidRPr="00E6669B">
                <w:rPr>
                  <w:color w:val="000000"/>
                </w:rPr>
                <w:t>55,000</w:t>
              </w:r>
            </w:moveTo>
          </w:p>
        </w:tc>
        <w:tc>
          <w:tcPr>
            <w:tcW w:w="1677" w:type="dxa"/>
            <w:shd w:val="clear" w:color="auto" w:fill="auto"/>
            <w:noWrap/>
            <w:vAlign w:val="bottom"/>
            <w:hideMark/>
          </w:tcPr>
          <w:p w14:paraId="5FD5C278" w14:textId="77777777" w:rsidR="00815A9B" w:rsidRPr="00E6669B" w:rsidRDefault="00815A9B" w:rsidP="007E6456">
            <w:pPr>
              <w:spacing w:after="0" w:line="240" w:lineRule="auto"/>
              <w:jc w:val="right"/>
              <w:rPr>
                <w:moveTo w:id="3239" w:author="Windows User" w:date="2023-02-20T10:16:00Z"/>
                <w:color w:val="000000"/>
              </w:rPr>
            </w:pPr>
            <w:moveTo w:id="3240" w:author="Windows User" w:date="2023-02-20T10:16:00Z">
              <w:r w:rsidRPr="00E6669B">
                <w:rPr>
                  <w:color w:val="000000"/>
                </w:rPr>
                <w:t>539,366</w:t>
              </w:r>
            </w:moveTo>
          </w:p>
        </w:tc>
        <w:tc>
          <w:tcPr>
            <w:tcW w:w="2268" w:type="dxa"/>
            <w:shd w:val="clear" w:color="auto" w:fill="auto"/>
            <w:noWrap/>
            <w:vAlign w:val="bottom"/>
            <w:hideMark/>
          </w:tcPr>
          <w:p w14:paraId="26926577" w14:textId="77777777" w:rsidR="00815A9B" w:rsidRPr="00E6669B" w:rsidRDefault="00815A9B" w:rsidP="007E6456">
            <w:pPr>
              <w:spacing w:after="0" w:line="240" w:lineRule="auto"/>
              <w:jc w:val="right"/>
              <w:rPr>
                <w:moveTo w:id="3241" w:author="Windows User" w:date="2023-02-20T10:16:00Z"/>
                <w:color w:val="000000"/>
              </w:rPr>
            </w:pPr>
            <w:moveTo w:id="3242" w:author="Windows User" w:date="2023-02-20T10:16:00Z">
              <w:r w:rsidRPr="00E6669B">
                <w:rPr>
                  <w:color w:val="000000"/>
                </w:rPr>
                <w:t>500,000</w:t>
              </w:r>
            </w:moveTo>
          </w:p>
        </w:tc>
        <w:tc>
          <w:tcPr>
            <w:tcW w:w="1701" w:type="dxa"/>
            <w:shd w:val="clear" w:color="auto" w:fill="auto"/>
            <w:noWrap/>
            <w:vAlign w:val="bottom"/>
            <w:hideMark/>
          </w:tcPr>
          <w:p w14:paraId="594B40F9" w14:textId="77777777" w:rsidR="00815A9B" w:rsidRPr="00E6669B" w:rsidRDefault="00815A9B" w:rsidP="007E6456">
            <w:pPr>
              <w:spacing w:after="0" w:line="240" w:lineRule="auto"/>
              <w:jc w:val="right"/>
              <w:rPr>
                <w:moveTo w:id="3243" w:author="Windows User" w:date="2023-02-20T10:16:00Z"/>
                <w:color w:val="000000"/>
              </w:rPr>
            </w:pPr>
            <w:moveTo w:id="3244" w:author="Windows User" w:date="2023-02-20T10:16:00Z">
              <w:r w:rsidRPr="00E6669B">
                <w:rPr>
                  <w:color w:val="000000"/>
                </w:rPr>
                <w:t>0,730</w:t>
              </w:r>
            </w:moveTo>
          </w:p>
        </w:tc>
        <w:tc>
          <w:tcPr>
            <w:tcW w:w="1954" w:type="dxa"/>
            <w:shd w:val="clear" w:color="auto" w:fill="auto"/>
            <w:noWrap/>
            <w:vAlign w:val="bottom"/>
            <w:hideMark/>
          </w:tcPr>
          <w:p w14:paraId="370879E2" w14:textId="77777777" w:rsidR="00815A9B" w:rsidRPr="00E6669B" w:rsidRDefault="00815A9B" w:rsidP="007E6456">
            <w:pPr>
              <w:spacing w:after="0" w:line="240" w:lineRule="auto"/>
              <w:jc w:val="right"/>
              <w:rPr>
                <w:moveTo w:id="3245" w:author="Windows User" w:date="2023-02-20T10:16:00Z"/>
                <w:color w:val="000000"/>
              </w:rPr>
            </w:pPr>
            <w:moveTo w:id="3246" w:author="Windows User" w:date="2023-02-20T10:16:00Z">
              <w:r w:rsidRPr="00E6669B">
                <w:rPr>
                  <w:color w:val="000000"/>
                </w:rPr>
                <w:t>499,270</w:t>
              </w:r>
            </w:moveTo>
          </w:p>
        </w:tc>
      </w:tr>
      <w:moveToRangeEnd w:id="2792"/>
    </w:tbl>
    <w:p w14:paraId="31F9FA7D" w14:textId="4C739E36" w:rsidR="00131AC6" w:rsidRDefault="00131AC6">
      <w:pPr>
        <w:rPr>
          <w:ins w:id="3247" w:author="Windows User" w:date="2023-02-22T00:28:00Z"/>
        </w:rPr>
        <w:pPrChange w:id="3248" w:author="Windows User" w:date="2023-02-20T10:15:00Z">
          <w:pPr>
            <w:pStyle w:val="Heading1"/>
            <w:numPr>
              <w:numId w:val="0"/>
            </w:numPr>
            <w:ind w:left="0" w:firstLine="0"/>
          </w:pPr>
        </w:pPrChange>
      </w:pPr>
    </w:p>
    <w:p w14:paraId="459155FF" w14:textId="77777777" w:rsidR="005504C2" w:rsidRDefault="005504C2">
      <w:pPr>
        <w:rPr>
          <w:ins w:id="3249" w:author="Windows User" w:date="2023-02-22T00:29:00Z"/>
        </w:rPr>
        <w:pPrChange w:id="3250" w:author="Windows User" w:date="2023-02-20T10:15:00Z">
          <w:pPr>
            <w:pStyle w:val="Heading1"/>
            <w:numPr>
              <w:numId w:val="0"/>
            </w:numPr>
            <w:ind w:left="0" w:firstLine="0"/>
          </w:pPr>
        </w:pPrChange>
      </w:pPr>
    </w:p>
    <w:p w14:paraId="1B76CB11" w14:textId="77777777" w:rsidR="005504C2" w:rsidRDefault="005504C2">
      <w:pPr>
        <w:rPr>
          <w:ins w:id="3251" w:author="Windows User" w:date="2023-02-22T00:29:00Z"/>
        </w:rPr>
        <w:pPrChange w:id="3252" w:author="Windows User" w:date="2023-02-20T10:15:00Z">
          <w:pPr>
            <w:pStyle w:val="Heading1"/>
            <w:numPr>
              <w:numId w:val="0"/>
            </w:numPr>
            <w:ind w:left="0" w:firstLine="0"/>
          </w:pPr>
        </w:pPrChange>
      </w:pPr>
    </w:p>
    <w:p w14:paraId="37590865" w14:textId="77777777" w:rsidR="005504C2" w:rsidRDefault="005504C2">
      <w:pPr>
        <w:rPr>
          <w:ins w:id="3253" w:author="Windows User" w:date="2023-02-22T00:29:00Z"/>
        </w:rPr>
        <w:pPrChange w:id="3254" w:author="Windows User" w:date="2023-02-20T10:15:00Z">
          <w:pPr>
            <w:pStyle w:val="Heading1"/>
            <w:numPr>
              <w:numId w:val="0"/>
            </w:numPr>
            <w:ind w:left="0" w:firstLine="0"/>
          </w:pPr>
        </w:pPrChange>
      </w:pPr>
    </w:p>
    <w:p w14:paraId="6DA3CD86" w14:textId="77777777" w:rsidR="005504C2" w:rsidRDefault="005504C2">
      <w:pPr>
        <w:rPr>
          <w:ins w:id="3255" w:author="Windows User" w:date="2023-02-22T00:29:00Z"/>
        </w:rPr>
        <w:pPrChange w:id="3256" w:author="Windows User" w:date="2023-02-20T10:15:00Z">
          <w:pPr>
            <w:pStyle w:val="Heading1"/>
            <w:numPr>
              <w:numId w:val="0"/>
            </w:numPr>
            <w:ind w:left="0" w:firstLine="0"/>
          </w:pPr>
        </w:pPrChange>
      </w:pPr>
    </w:p>
    <w:p w14:paraId="40108EC8" w14:textId="77777777" w:rsidR="005504C2" w:rsidRDefault="005504C2">
      <w:pPr>
        <w:rPr>
          <w:ins w:id="3257" w:author="Windows User" w:date="2023-02-22T00:29:00Z"/>
        </w:rPr>
        <w:pPrChange w:id="3258" w:author="Windows User" w:date="2023-02-20T10:15:00Z">
          <w:pPr>
            <w:pStyle w:val="Heading1"/>
            <w:numPr>
              <w:numId w:val="0"/>
            </w:numPr>
            <w:ind w:left="0" w:firstLine="0"/>
          </w:pPr>
        </w:pPrChange>
      </w:pPr>
    </w:p>
    <w:p w14:paraId="5642674C" w14:textId="77777777" w:rsidR="005504C2" w:rsidRDefault="005504C2">
      <w:pPr>
        <w:rPr>
          <w:ins w:id="3259" w:author="Windows User" w:date="2023-02-22T00:29:00Z"/>
        </w:rPr>
        <w:pPrChange w:id="3260" w:author="Windows User" w:date="2023-02-20T10:15:00Z">
          <w:pPr>
            <w:pStyle w:val="Heading1"/>
            <w:numPr>
              <w:numId w:val="0"/>
            </w:numPr>
            <w:ind w:left="0" w:firstLine="0"/>
          </w:pPr>
        </w:pPrChange>
      </w:pPr>
    </w:p>
    <w:p w14:paraId="4C81A3E1" w14:textId="77777777" w:rsidR="005504C2" w:rsidRDefault="005504C2">
      <w:pPr>
        <w:rPr>
          <w:ins w:id="3261" w:author="Windows User" w:date="2023-02-22T00:29:00Z"/>
        </w:rPr>
        <w:pPrChange w:id="3262" w:author="Windows User" w:date="2023-02-20T10:15:00Z">
          <w:pPr>
            <w:pStyle w:val="Heading1"/>
            <w:numPr>
              <w:numId w:val="0"/>
            </w:numPr>
            <w:ind w:left="0" w:firstLine="0"/>
          </w:pPr>
        </w:pPrChange>
      </w:pPr>
    </w:p>
    <w:p w14:paraId="2478BD57" w14:textId="77777777" w:rsidR="005504C2" w:rsidRDefault="005504C2">
      <w:pPr>
        <w:rPr>
          <w:ins w:id="3263" w:author="Windows User" w:date="2023-02-22T00:29:00Z"/>
        </w:rPr>
        <w:pPrChange w:id="3264" w:author="Windows User" w:date="2023-02-20T10:15:00Z">
          <w:pPr>
            <w:pStyle w:val="Heading1"/>
            <w:numPr>
              <w:numId w:val="0"/>
            </w:numPr>
            <w:ind w:left="0" w:firstLine="0"/>
          </w:pPr>
        </w:pPrChange>
      </w:pPr>
    </w:p>
    <w:p w14:paraId="47047AD6" w14:textId="77777777" w:rsidR="005504C2" w:rsidRDefault="005504C2">
      <w:pPr>
        <w:rPr>
          <w:ins w:id="3265" w:author="Windows User" w:date="2023-02-22T00:29:00Z"/>
        </w:rPr>
        <w:pPrChange w:id="3266" w:author="Windows User" w:date="2023-02-20T10:15:00Z">
          <w:pPr>
            <w:pStyle w:val="Heading1"/>
            <w:numPr>
              <w:numId w:val="0"/>
            </w:numPr>
            <w:ind w:left="0" w:firstLine="0"/>
          </w:pPr>
        </w:pPrChange>
      </w:pPr>
    </w:p>
    <w:p w14:paraId="11E9417B" w14:textId="77777777" w:rsidR="005504C2" w:rsidRDefault="005504C2">
      <w:pPr>
        <w:rPr>
          <w:ins w:id="3267" w:author="Windows User" w:date="2023-02-22T00:29:00Z"/>
        </w:rPr>
        <w:pPrChange w:id="3268" w:author="Windows User" w:date="2023-02-20T10:15:00Z">
          <w:pPr>
            <w:pStyle w:val="Heading1"/>
            <w:numPr>
              <w:numId w:val="0"/>
            </w:numPr>
            <w:ind w:left="0" w:firstLine="0"/>
          </w:pPr>
        </w:pPrChange>
      </w:pPr>
    </w:p>
    <w:p w14:paraId="3C81C814" w14:textId="77777777" w:rsidR="005504C2" w:rsidRDefault="005504C2">
      <w:pPr>
        <w:rPr>
          <w:ins w:id="3269" w:author="Windows User" w:date="2023-02-22T00:29:00Z"/>
        </w:rPr>
        <w:pPrChange w:id="3270" w:author="Windows User" w:date="2023-02-20T10:15:00Z">
          <w:pPr>
            <w:pStyle w:val="Heading1"/>
            <w:numPr>
              <w:numId w:val="0"/>
            </w:numPr>
            <w:ind w:left="0" w:firstLine="0"/>
          </w:pPr>
        </w:pPrChange>
      </w:pPr>
    </w:p>
    <w:p w14:paraId="59E56A2D" w14:textId="77777777" w:rsidR="005504C2" w:rsidRDefault="005504C2">
      <w:pPr>
        <w:rPr>
          <w:ins w:id="3271" w:author="Windows User" w:date="2023-02-22T00:29:00Z"/>
        </w:rPr>
        <w:pPrChange w:id="3272" w:author="Windows User" w:date="2023-02-20T10:15:00Z">
          <w:pPr>
            <w:pStyle w:val="Heading1"/>
            <w:numPr>
              <w:numId w:val="0"/>
            </w:numPr>
            <w:ind w:left="0" w:firstLine="0"/>
          </w:pPr>
        </w:pPrChange>
      </w:pPr>
    </w:p>
    <w:p w14:paraId="5127220E" w14:textId="77777777" w:rsidR="005504C2" w:rsidRDefault="005504C2">
      <w:pPr>
        <w:rPr>
          <w:ins w:id="3273" w:author="Windows User" w:date="2023-02-22T00:28:00Z"/>
        </w:rPr>
        <w:pPrChange w:id="3274" w:author="Windows User" w:date="2023-02-20T10:15:00Z">
          <w:pPr>
            <w:pStyle w:val="Heading1"/>
            <w:numPr>
              <w:numId w:val="0"/>
            </w:numPr>
            <w:ind w:left="0" w:firstLine="0"/>
          </w:pPr>
        </w:pPrChange>
      </w:pPr>
    </w:p>
    <w:p w14:paraId="739CE303" w14:textId="33CA0AD5" w:rsidR="005504C2" w:rsidRDefault="005504C2">
      <w:pPr>
        <w:rPr>
          <w:ins w:id="3275" w:author="Windows User" w:date="2023-02-22T00:29:00Z"/>
        </w:rPr>
        <w:pPrChange w:id="3276" w:author="Windows User" w:date="2023-02-20T10:15:00Z">
          <w:pPr>
            <w:pStyle w:val="Heading1"/>
            <w:numPr>
              <w:numId w:val="0"/>
            </w:numPr>
            <w:ind w:left="0" w:firstLine="0"/>
          </w:pPr>
        </w:pPrChange>
      </w:pPr>
      <w:ins w:id="3277" w:author="Windows User" w:date="2023-02-22T00:29:00Z">
        <w:r>
          <w:t>2. Podaci dobiveni RDB eksperimentom</w:t>
        </w:r>
      </w:ins>
    </w:p>
    <w:p w14:paraId="690E5A8E" w14:textId="77777777" w:rsidR="005504C2" w:rsidRDefault="005504C2">
      <w:pPr>
        <w:rPr>
          <w:ins w:id="3278" w:author="Windows User" w:date="2023-02-22T00:29:00Z"/>
        </w:rPr>
        <w:pPrChange w:id="3279" w:author="Windows User" w:date="2023-02-20T10:15:00Z">
          <w:pPr>
            <w:pStyle w:val="Heading1"/>
            <w:numPr>
              <w:numId w:val="0"/>
            </w:numPr>
            <w:ind w:left="0" w:firstLine="0"/>
          </w:pPr>
        </w:pPrChange>
      </w:pPr>
    </w:p>
    <w:tbl>
      <w:tblPr>
        <w:tblStyle w:val="TableGrid"/>
        <w:tblpPr w:leftFromText="180" w:rightFromText="180" w:vertAnchor="text" w:horzAnchor="margin" w:tblpXSpec="center" w:tblpY="327"/>
        <w:tblW w:w="7065" w:type="dxa"/>
        <w:tblLook w:val="04A0" w:firstRow="1" w:lastRow="0" w:firstColumn="1" w:lastColumn="0" w:noHBand="0" w:noVBand="1"/>
      </w:tblPr>
      <w:tblGrid>
        <w:gridCol w:w="1249"/>
        <w:gridCol w:w="731"/>
        <w:gridCol w:w="1345"/>
        <w:gridCol w:w="1348"/>
        <w:gridCol w:w="1276"/>
        <w:gridCol w:w="1116"/>
      </w:tblGrid>
      <w:tr w:rsidR="00D22AD9" w:rsidRPr="00B27EA8" w14:paraId="35965754" w14:textId="77777777" w:rsidTr="00D22AD9">
        <w:trPr>
          <w:trHeight w:val="300"/>
          <w:ins w:id="3280" w:author="Windows User" w:date="2023-02-22T00:38:00Z"/>
        </w:trPr>
        <w:tc>
          <w:tcPr>
            <w:tcW w:w="1249" w:type="dxa"/>
            <w:noWrap/>
            <w:hideMark/>
          </w:tcPr>
          <w:p w14:paraId="350C5604" w14:textId="77777777" w:rsidR="00D22AD9" w:rsidRPr="00B27EA8" w:rsidRDefault="00D22AD9" w:rsidP="00D22AD9">
            <w:pPr>
              <w:rPr>
                <w:ins w:id="3281" w:author="Windows User" w:date="2023-02-22T00:38:00Z"/>
              </w:rPr>
            </w:pPr>
          </w:p>
        </w:tc>
        <w:tc>
          <w:tcPr>
            <w:tcW w:w="731" w:type="dxa"/>
            <w:noWrap/>
            <w:hideMark/>
          </w:tcPr>
          <w:p w14:paraId="354CAA2D" w14:textId="77777777" w:rsidR="00D22AD9" w:rsidRPr="00B27EA8" w:rsidRDefault="00D22AD9" w:rsidP="00D22AD9">
            <w:pPr>
              <w:rPr>
                <w:ins w:id="3282" w:author="Windows User" w:date="2023-02-22T00:38:00Z"/>
              </w:rPr>
            </w:pPr>
          </w:p>
        </w:tc>
        <w:tc>
          <w:tcPr>
            <w:tcW w:w="1345" w:type="dxa"/>
            <w:noWrap/>
            <w:hideMark/>
          </w:tcPr>
          <w:p w14:paraId="59294834" w14:textId="77777777" w:rsidR="00D22AD9" w:rsidRPr="00B27EA8" w:rsidRDefault="00D22AD9" w:rsidP="00D22AD9">
            <w:pPr>
              <w:rPr>
                <w:ins w:id="3283" w:author="Windows User" w:date="2023-02-22T00:38:00Z"/>
              </w:rPr>
            </w:pPr>
            <w:ins w:id="3284" w:author="Windows User" w:date="2023-02-22T00:38:00Z">
              <w:r w:rsidRPr="00B27EA8">
                <w:t>X1 = 1</w:t>
              </w:r>
            </w:ins>
          </w:p>
        </w:tc>
        <w:tc>
          <w:tcPr>
            <w:tcW w:w="1348" w:type="dxa"/>
            <w:noWrap/>
            <w:hideMark/>
          </w:tcPr>
          <w:p w14:paraId="1FC3D426" w14:textId="77777777" w:rsidR="00D22AD9" w:rsidRPr="00B27EA8" w:rsidRDefault="00D22AD9" w:rsidP="00D22AD9">
            <w:pPr>
              <w:rPr>
                <w:ins w:id="3285" w:author="Windows User" w:date="2023-02-22T00:38:00Z"/>
              </w:rPr>
            </w:pPr>
            <w:ins w:id="3286" w:author="Windows User" w:date="2023-02-22T00:38:00Z">
              <w:r w:rsidRPr="00B27EA8">
                <w:t>X1 = 2</w:t>
              </w:r>
            </w:ins>
          </w:p>
        </w:tc>
        <w:tc>
          <w:tcPr>
            <w:tcW w:w="1276" w:type="dxa"/>
            <w:noWrap/>
            <w:hideMark/>
          </w:tcPr>
          <w:p w14:paraId="36AE86CE" w14:textId="77777777" w:rsidR="00D22AD9" w:rsidRPr="00B27EA8" w:rsidRDefault="00D22AD9" w:rsidP="00D22AD9">
            <w:pPr>
              <w:rPr>
                <w:ins w:id="3287" w:author="Windows User" w:date="2023-02-22T00:38:00Z"/>
              </w:rPr>
            </w:pPr>
          </w:p>
        </w:tc>
        <w:tc>
          <w:tcPr>
            <w:tcW w:w="1116" w:type="dxa"/>
            <w:noWrap/>
            <w:hideMark/>
          </w:tcPr>
          <w:p w14:paraId="60764DDF" w14:textId="77777777" w:rsidR="00D22AD9" w:rsidRPr="00B27EA8" w:rsidRDefault="00D22AD9" w:rsidP="00D22AD9">
            <w:pPr>
              <w:rPr>
                <w:ins w:id="3288" w:author="Windows User" w:date="2023-02-22T00:38:00Z"/>
              </w:rPr>
            </w:pPr>
          </w:p>
        </w:tc>
      </w:tr>
      <w:tr w:rsidR="00D22AD9" w:rsidRPr="00B27EA8" w14:paraId="242B3025" w14:textId="77777777" w:rsidTr="00D22AD9">
        <w:trPr>
          <w:trHeight w:val="300"/>
          <w:ins w:id="3289" w:author="Windows User" w:date="2023-02-22T00:38:00Z"/>
        </w:trPr>
        <w:tc>
          <w:tcPr>
            <w:tcW w:w="1249" w:type="dxa"/>
            <w:noWrap/>
            <w:hideMark/>
          </w:tcPr>
          <w:p w14:paraId="63A0F9E5" w14:textId="77777777" w:rsidR="00D22AD9" w:rsidRPr="00B27EA8" w:rsidRDefault="00D22AD9" w:rsidP="00D22AD9">
            <w:pPr>
              <w:rPr>
                <w:ins w:id="3290" w:author="Windows User" w:date="2023-02-22T00:38:00Z"/>
              </w:rPr>
            </w:pPr>
          </w:p>
        </w:tc>
        <w:tc>
          <w:tcPr>
            <w:tcW w:w="731" w:type="dxa"/>
            <w:noWrap/>
            <w:hideMark/>
          </w:tcPr>
          <w:p w14:paraId="319FB1DD" w14:textId="77777777" w:rsidR="00D22AD9" w:rsidRPr="00B27EA8" w:rsidRDefault="00D22AD9" w:rsidP="00D22AD9">
            <w:pPr>
              <w:rPr>
                <w:ins w:id="3291" w:author="Windows User" w:date="2023-02-22T00:38:00Z"/>
              </w:rPr>
            </w:pPr>
            <w:ins w:id="3292" w:author="Windows User" w:date="2023-02-22T00:38:00Z">
              <w:r w:rsidRPr="00B27EA8">
                <w:t>j</w:t>
              </w:r>
            </w:ins>
          </w:p>
        </w:tc>
        <w:tc>
          <w:tcPr>
            <w:tcW w:w="1345" w:type="dxa"/>
            <w:noWrap/>
            <w:hideMark/>
          </w:tcPr>
          <w:p w14:paraId="567745CC" w14:textId="77777777" w:rsidR="00D22AD9" w:rsidRPr="00B27EA8" w:rsidRDefault="00D22AD9" w:rsidP="00D22AD9">
            <w:pPr>
              <w:rPr>
                <w:ins w:id="3293" w:author="Windows User" w:date="2023-02-22T00:38:00Z"/>
              </w:rPr>
            </w:pPr>
            <w:ins w:id="3294" w:author="Windows User" w:date="2023-02-22T00:38:00Z">
              <w:r w:rsidRPr="00B27EA8">
                <w:t xml:space="preserve">Pozicija </w:t>
              </w:r>
              <w:r>
                <w:t>1</w:t>
              </w:r>
            </w:ins>
          </w:p>
        </w:tc>
        <w:tc>
          <w:tcPr>
            <w:tcW w:w="1348" w:type="dxa"/>
            <w:noWrap/>
            <w:hideMark/>
          </w:tcPr>
          <w:p w14:paraId="38BD8D22" w14:textId="77777777" w:rsidR="00D22AD9" w:rsidRPr="00B27EA8" w:rsidRDefault="00D22AD9" w:rsidP="00D22AD9">
            <w:pPr>
              <w:rPr>
                <w:ins w:id="3295" w:author="Windows User" w:date="2023-02-22T00:38:00Z"/>
              </w:rPr>
            </w:pPr>
            <w:ins w:id="3296" w:author="Windows User" w:date="2023-02-22T00:38:00Z">
              <w:r w:rsidRPr="00B27EA8">
                <w:t xml:space="preserve">Pozicija </w:t>
              </w:r>
              <w:r>
                <w:t>2</w:t>
              </w:r>
            </w:ins>
          </w:p>
        </w:tc>
        <w:tc>
          <w:tcPr>
            <w:tcW w:w="1276" w:type="dxa"/>
            <w:noWrap/>
            <w:hideMark/>
          </w:tcPr>
          <w:p w14:paraId="5ADC2C03" w14:textId="77777777" w:rsidR="00D22AD9" w:rsidRPr="00B27EA8" w:rsidRDefault="00D22AD9" w:rsidP="00D22AD9">
            <w:pPr>
              <w:rPr>
                <w:ins w:id="3297" w:author="Windows User" w:date="2023-02-22T00:38:00Z"/>
              </w:rPr>
            </w:pPr>
            <w:proofErr w:type="spellStart"/>
            <w:ins w:id="3298" w:author="Windows User" w:date="2023-02-22T00:38:00Z">
              <w:r w:rsidRPr="00B27EA8">
                <w:t>Yj</w:t>
              </w:r>
              <w:proofErr w:type="spellEnd"/>
            </w:ins>
          </w:p>
        </w:tc>
        <w:tc>
          <w:tcPr>
            <w:tcW w:w="1116" w:type="dxa"/>
            <w:noWrap/>
            <w:hideMark/>
          </w:tcPr>
          <w:p w14:paraId="4B91670D" w14:textId="77777777" w:rsidR="00D22AD9" w:rsidRPr="00B27EA8" w:rsidRDefault="00D22AD9" w:rsidP="00D22AD9">
            <w:pPr>
              <w:rPr>
                <w:ins w:id="3299" w:author="Windows User" w:date="2023-02-22T00:38:00Z"/>
              </w:rPr>
            </w:pPr>
            <w:proofErr w:type="spellStart"/>
            <w:ins w:id="3300" w:author="Windows User" w:date="2023-02-22T00:38:00Z">
              <w:r w:rsidRPr="00B27EA8">
                <w:t>Bj</w:t>
              </w:r>
              <w:proofErr w:type="spellEnd"/>
            </w:ins>
          </w:p>
        </w:tc>
      </w:tr>
      <w:tr w:rsidR="00D22AD9" w:rsidRPr="00B27EA8" w14:paraId="78914CD4" w14:textId="77777777" w:rsidTr="00D22AD9">
        <w:trPr>
          <w:trHeight w:val="300"/>
          <w:ins w:id="3301" w:author="Windows User" w:date="2023-02-22T00:38:00Z"/>
        </w:trPr>
        <w:tc>
          <w:tcPr>
            <w:tcW w:w="1249" w:type="dxa"/>
            <w:noWrap/>
            <w:hideMark/>
          </w:tcPr>
          <w:p w14:paraId="27E2CDCA" w14:textId="77777777" w:rsidR="00D22AD9" w:rsidRPr="00B27EA8" w:rsidRDefault="00D22AD9" w:rsidP="00D22AD9">
            <w:pPr>
              <w:rPr>
                <w:ins w:id="3302" w:author="Windows User" w:date="2023-02-22T00:38:00Z"/>
              </w:rPr>
            </w:pPr>
            <w:ins w:id="3303" w:author="Windows User" w:date="2023-02-22T00:38:00Z">
              <w:r w:rsidRPr="00B27EA8">
                <w:t>X2 = 1</w:t>
              </w:r>
            </w:ins>
          </w:p>
        </w:tc>
        <w:tc>
          <w:tcPr>
            <w:tcW w:w="731" w:type="dxa"/>
            <w:noWrap/>
            <w:hideMark/>
          </w:tcPr>
          <w:p w14:paraId="42FD89C3" w14:textId="77777777" w:rsidR="00D22AD9" w:rsidRPr="00B27EA8" w:rsidRDefault="00D22AD9" w:rsidP="00D22AD9">
            <w:pPr>
              <w:rPr>
                <w:ins w:id="3304" w:author="Windows User" w:date="2023-02-22T00:38:00Z"/>
              </w:rPr>
            </w:pPr>
            <w:ins w:id="3305" w:author="Windows User" w:date="2023-02-22T00:38:00Z">
              <w:r w:rsidRPr="00B27EA8">
                <w:t>S1</w:t>
              </w:r>
            </w:ins>
          </w:p>
        </w:tc>
        <w:tc>
          <w:tcPr>
            <w:tcW w:w="1345" w:type="dxa"/>
            <w:noWrap/>
            <w:hideMark/>
          </w:tcPr>
          <w:p w14:paraId="139ACD58" w14:textId="77777777" w:rsidR="00D22AD9" w:rsidRPr="00B27EA8" w:rsidRDefault="00D22AD9" w:rsidP="00D22AD9">
            <w:pPr>
              <w:rPr>
                <w:ins w:id="3306" w:author="Windows User" w:date="2023-02-22T00:38:00Z"/>
              </w:rPr>
            </w:pPr>
            <w:ins w:id="3307" w:author="Windows User" w:date="2023-02-22T00:38:00Z">
              <w:r w:rsidRPr="00B27EA8">
                <w:t>0,888365</w:t>
              </w:r>
            </w:ins>
          </w:p>
        </w:tc>
        <w:tc>
          <w:tcPr>
            <w:tcW w:w="1348" w:type="dxa"/>
            <w:noWrap/>
            <w:hideMark/>
          </w:tcPr>
          <w:p w14:paraId="34C451BB" w14:textId="77777777" w:rsidR="00D22AD9" w:rsidRPr="00B27EA8" w:rsidRDefault="00D22AD9" w:rsidP="00D22AD9">
            <w:pPr>
              <w:rPr>
                <w:ins w:id="3308" w:author="Windows User" w:date="2023-02-22T00:38:00Z"/>
              </w:rPr>
            </w:pPr>
            <w:ins w:id="3309" w:author="Windows User" w:date="2023-02-22T00:38:00Z">
              <w:r w:rsidRPr="00B27EA8">
                <w:t>0,901968</w:t>
              </w:r>
            </w:ins>
          </w:p>
        </w:tc>
        <w:tc>
          <w:tcPr>
            <w:tcW w:w="1276" w:type="dxa"/>
            <w:noWrap/>
            <w:hideMark/>
          </w:tcPr>
          <w:p w14:paraId="6A804594" w14:textId="77777777" w:rsidR="00D22AD9" w:rsidRPr="00B27EA8" w:rsidRDefault="00D22AD9" w:rsidP="00D22AD9">
            <w:pPr>
              <w:rPr>
                <w:ins w:id="3310" w:author="Windows User" w:date="2023-02-22T00:38:00Z"/>
              </w:rPr>
            </w:pPr>
            <w:ins w:id="3311" w:author="Windows User" w:date="2023-02-22T00:38:00Z">
              <w:r w:rsidRPr="00B27EA8">
                <w:t>0,927541</w:t>
              </w:r>
            </w:ins>
          </w:p>
        </w:tc>
        <w:tc>
          <w:tcPr>
            <w:tcW w:w="1116" w:type="dxa"/>
            <w:noWrap/>
            <w:hideMark/>
          </w:tcPr>
          <w:p w14:paraId="55FA2604" w14:textId="77777777" w:rsidR="00D22AD9" w:rsidRPr="00B27EA8" w:rsidRDefault="00D22AD9" w:rsidP="00D22AD9">
            <w:pPr>
              <w:rPr>
                <w:ins w:id="3312" w:author="Windows User" w:date="2023-02-22T00:38:00Z"/>
              </w:rPr>
            </w:pPr>
            <w:ins w:id="3313" w:author="Windows User" w:date="2023-02-22T00:38:00Z">
              <w:r w:rsidRPr="00B27EA8">
                <w:t>-0,0202</w:t>
              </w:r>
            </w:ins>
          </w:p>
        </w:tc>
      </w:tr>
      <w:tr w:rsidR="00D22AD9" w:rsidRPr="00B27EA8" w14:paraId="441C5EDE" w14:textId="77777777" w:rsidTr="00D22AD9">
        <w:trPr>
          <w:trHeight w:val="300"/>
          <w:ins w:id="3314" w:author="Windows User" w:date="2023-02-22T00:38:00Z"/>
        </w:trPr>
        <w:tc>
          <w:tcPr>
            <w:tcW w:w="1249" w:type="dxa"/>
            <w:noWrap/>
            <w:hideMark/>
          </w:tcPr>
          <w:p w14:paraId="793D5800" w14:textId="77777777" w:rsidR="00D22AD9" w:rsidRPr="00B27EA8" w:rsidRDefault="00D22AD9" w:rsidP="00D22AD9">
            <w:pPr>
              <w:rPr>
                <w:ins w:id="3315" w:author="Windows User" w:date="2023-02-22T00:38:00Z"/>
              </w:rPr>
            </w:pPr>
          </w:p>
        </w:tc>
        <w:tc>
          <w:tcPr>
            <w:tcW w:w="731" w:type="dxa"/>
            <w:noWrap/>
            <w:hideMark/>
          </w:tcPr>
          <w:p w14:paraId="4165E2EC" w14:textId="77777777" w:rsidR="00D22AD9" w:rsidRPr="00B27EA8" w:rsidRDefault="00D22AD9" w:rsidP="00D22AD9">
            <w:pPr>
              <w:rPr>
                <w:ins w:id="3316" w:author="Windows User" w:date="2023-02-22T00:38:00Z"/>
              </w:rPr>
            </w:pPr>
          </w:p>
        </w:tc>
        <w:tc>
          <w:tcPr>
            <w:tcW w:w="1345" w:type="dxa"/>
            <w:noWrap/>
            <w:hideMark/>
          </w:tcPr>
          <w:p w14:paraId="7CBF595D" w14:textId="77777777" w:rsidR="00D22AD9" w:rsidRPr="00B27EA8" w:rsidRDefault="00D22AD9" w:rsidP="00D22AD9">
            <w:pPr>
              <w:rPr>
                <w:ins w:id="3317" w:author="Windows User" w:date="2023-02-22T00:38:00Z"/>
              </w:rPr>
            </w:pPr>
            <w:ins w:id="3318" w:author="Windows User" w:date="2023-02-22T00:38:00Z">
              <w:r w:rsidRPr="00B27EA8">
                <w:t>0,951445</w:t>
              </w:r>
            </w:ins>
          </w:p>
        </w:tc>
        <w:tc>
          <w:tcPr>
            <w:tcW w:w="1348" w:type="dxa"/>
            <w:noWrap/>
            <w:hideMark/>
          </w:tcPr>
          <w:p w14:paraId="53D438A0" w14:textId="77777777" w:rsidR="00D22AD9" w:rsidRPr="00B27EA8" w:rsidRDefault="00D22AD9" w:rsidP="00D22AD9">
            <w:pPr>
              <w:rPr>
                <w:ins w:id="3319" w:author="Windows User" w:date="2023-02-22T00:38:00Z"/>
              </w:rPr>
            </w:pPr>
            <w:ins w:id="3320" w:author="Windows User" w:date="2023-02-22T00:38:00Z">
              <w:r w:rsidRPr="00B27EA8">
                <w:t>0,959487</w:t>
              </w:r>
            </w:ins>
          </w:p>
        </w:tc>
        <w:tc>
          <w:tcPr>
            <w:tcW w:w="1276" w:type="dxa"/>
            <w:noWrap/>
            <w:hideMark/>
          </w:tcPr>
          <w:p w14:paraId="0F8D2513" w14:textId="77777777" w:rsidR="00D22AD9" w:rsidRPr="00B27EA8" w:rsidRDefault="00D22AD9" w:rsidP="00D22AD9">
            <w:pPr>
              <w:rPr>
                <w:ins w:id="3321" w:author="Windows User" w:date="2023-02-22T00:38:00Z"/>
              </w:rPr>
            </w:pPr>
          </w:p>
        </w:tc>
        <w:tc>
          <w:tcPr>
            <w:tcW w:w="1116" w:type="dxa"/>
            <w:noWrap/>
            <w:hideMark/>
          </w:tcPr>
          <w:p w14:paraId="34D4004D" w14:textId="77777777" w:rsidR="00D22AD9" w:rsidRPr="00B27EA8" w:rsidRDefault="00D22AD9" w:rsidP="00D22AD9">
            <w:pPr>
              <w:rPr>
                <w:ins w:id="3322" w:author="Windows User" w:date="2023-02-22T00:38:00Z"/>
              </w:rPr>
            </w:pPr>
          </w:p>
        </w:tc>
      </w:tr>
      <w:tr w:rsidR="00D22AD9" w:rsidRPr="00B27EA8" w14:paraId="1106F88C" w14:textId="77777777" w:rsidTr="00D22AD9">
        <w:trPr>
          <w:trHeight w:val="300"/>
          <w:ins w:id="3323" w:author="Windows User" w:date="2023-02-22T00:38:00Z"/>
        </w:trPr>
        <w:tc>
          <w:tcPr>
            <w:tcW w:w="1249" w:type="dxa"/>
            <w:noWrap/>
            <w:hideMark/>
          </w:tcPr>
          <w:p w14:paraId="0F703CC6" w14:textId="77777777" w:rsidR="00D22AD9" w:rsidRPr="00B27EA8" w:rsidRDefault="00D22AD9" w:rsidP="00D22AD9">
            <w:pPr>
              <w:rPr>
                <w:ins w:id="3324" w:author="Windows User" w:date="2023-02-22T00:38:00Z"/>
              </w:rPr>
            </w:pPr>
          </w:p>
        </w:tc>
        <w:tc>
          <w:tcPr>
            <w:tcW w:w="731" w:type="dxa"/>
            <w:noWrap/>
            <w:hideMark/>
          </w:tcPr>
          <w:p w14:paraId="5FD82E67" w14:textId="77777777" w:rsidR="00D22AD9" w:rsidRPr="00B27EA8" w:rsidRDefault="00D22AD9" w:rsidP="00D22AD9">
            <w:pPr>
              <w:rPr>
                <w:ins w:id="3325" w:author="Windows User" w:date="2023-02-22T00:38:00Z"/>
              </w:rPr>
            </w:pPr>
          </w:p>
        </w:tc>
        <w:tc>
          <w:tcPr>
            <w:tcW w:w="1345" w:type="dxa"/>
            <w:noWrap/>
            <w:hideMark/>
          </w:tcPr>
          <w:p w14:paraId="03790149" w14:textId="77777777" w:rsidR="00D22AD9" w:rsidRPr="00B27EA8" w:rsidRDefault="00D22AD9" w:rsidP="00D22AD9">
            <w:pPr>
              <w:rPr>
                <w:ins w:id="3326" w:author="Windows User" w:date="2023-02-22T00:38:00Z"/>
              </w:rPr>
            </w:pPr>
            <w:ins w:id="3327" w:author="Windows User" w:date="2023-02-22T00:38:00Z">
              <w:r w:rsidRPr="00B27EA8">
                <w:t>0,957508</w:t>
              </w:r>
            </w:ins>
          </w:p>
        </w:tc>
        <w:tc>
          <w:tcPr>
            <w:tcW w:w="1348" w:type="dxa"/>
            <w:noWrap/>
            <w:hideMark/>
          </w:tcPr>
          <w:p w14:paraId="5432F528" w14:textId="77777777" w:rsidR="00D22AD9" w:rsidRPr="00B27EA8" w:rsidRDefault="00D22AD9" w:rsidP="00D22AD9">
            <w:pPr>
              <w:rPr>
                <w:ins w:id="3328" w:author="Windows User" w:date="2023-02-22T00:38:00Z"/>
              </w:rPr>
            </w:pPr>
            <w:ins w:id="3329" w:author="Windows User" w:date="2023-02-22T00:38:00Z">
              <w:r w:rsidRPr="00B27EA8">
                <w:t>0,90647</w:t>
              </w:r>
            </w:ins>
          </w:p>
        </w:tc>
        <w:tc>
          <w:tcPr>
            <w:tcW w:w="1276" w:type="dxa"/>
            <w:noWrap/>
            <w:hideMark/>
          </w:tcPr>
          <w:p w14:paraId="41F3DCBE" w14:textId="77777777" w:rsidR="00D22AD9" w:rsidRPr="00B27EA8" w:rsidRDefault="00D22AD9" w:rsidP="00D22AD9">
            <w:pPr>
              <w:rPr>
                <w:ins w:id="3330" w:author="Windows User" w:date="2023-02-22T00:38:00Z"/>
              </w:rPr>
            </w:pPr>
          </w:p>
        </w:tc>
        <w:tc>
          <w:tcPr>
            <w:tcW w:w="1116" w:type="dxa"/>
            <w:noWrap/>
            <w:hideMark/>
          </w:tcPr>
          <w:p w14:paraId="43683D5D" w14:textId="77777777" w:rsidR="00D22AD9" w:rsidRPr="00B27EA8" w:rsidRDefault="00D22AD9" w:rsidP="00D22AD9">
            <w:pPr>
              <w:rPr>
                <w:ins w:id="3331" w:author="Windows User" w:date="2023-02-22T00:38:00Z"/>
              </w:rPr>
            </w:pPr>
          </w:p>
        </w:tc>
      </w:tr>
      <w:tr w:rsidR="00D22AD9" w:rsidRPr="00B27EA8" w14:paraId="3CA8E4E5" w14:textId="77777777" w:rsidTr="00D22AD9">
        <w:trPr>
          <w:trHeight w:val="300"/>
          <w:ins w:id="3332" w:author="Windows User" w:date="2023-02-22T00:38:00Z"/>
        </w:trPr>
        <w:tc>
          <w:tcPr>
            <w:tcW w:w="1249" w:type="dxa"/>
            <w:noWrap/>
            <w:hideMark/>
          </w:tcPr>
          <w:p w14:paraId="5379CB94" w14:textId="77777777" w:rsidR="00D22AD9" w:rsidRPr="00B27EA8" w:rsidRDefault="00D22AD9" w:rsidP="00D22AD9">
            <w:pPr>
              <w:rPr>
                <w:ins w:id="3333" w:author="Windows User" w:date="2023-02-22T00:38:00Z"/>
              </w:rPr>
            </w:pPr>
            <w:ins w:id="3334" w:author="Windows User" w:date="2023-02-22T00:38:00Z">
              <w:r w:rsidRPr="00B27EA8">
                <w:t>X2 = 2</w:t>
              </w:r>
            </w:ins>
          </w:p>
        </w:tc>
        <w:tc>
          <w:tcPr>
            <w:tcW w:w="731" w:type="dxa"/>
            <w:noWrap/>
            <w:hideMark/>
          </w:tcPr>
          <w:p w14:paraId="0283D9DE" w14:textId="77777777" w:rsidR="00D22AD9" w:rsidRPr="00B27EA8" w:rsidRDefault="00D22AD9" w:rsidP="00D22AD9">
            <w:pPr>
              <w:rPr>
                <w:ins w:id="3335" w:author="Windows User" w:date="2023-02-22T00:38:00Z"/>
              </w:rPr>
            </w:pPr>
            <w:ins w:id="3336" w:author="Windows User" w:date="2023-02-22T00:38:00Z">
              <w:r w:rsidRPr="00B27EA8">
                <w:t>S2</w:t>
              </w:r>
            </w:ins>
          </w:p>
        </w:tc>
        <w:tc>
          <w:tcPr>
            <w:tcW w:w="1345" w:type="dxa"/>
            <w:noWrap/>
            <w:hideMark/>
          </w:tcPr>
          <w:p w14:paraId="1749B8BF" w14:textId="77777777" w:rsidR="00D22AD9" w:rsidRPr="00B27EA8" w:rsidRDefault="00D22AD9" w:rsidP="00D22AD9">
            <w:pPr>
              <w:rPr>
                <w:ins w:id="3337" w:author="Windows User" w:date="2023-02-22T00:38:00Z"/>
              </w:rPr>
            </w:pPr>
            <w:ins w:id="3338" w:author="Windows User" w:date="2023-02-22T00:38:00Z">
              <w:r w:rsidRPr="00B27EA8">
                <w:t>0,906292</w:t>
              </w:r>
            </w:ins>
          </w:p>
        </w:tc>
        <w:tc>
          <w:tcPr>
            <w:tcW w:w="1348" w:type="dxa"/>
            <w:noWrap/>
            <w:hideMark/>
          </w:tcPr>
          <w:p w14:paraId="0241397B" w14:textId="77777777" w:rsidR="00D22AD9" w:rsidRPr="00B27EA8" w:rsidRDefault="00D22AD9" w:rsidP="00D22AD9">
            <w:pPr>
              <w:rPr>
                <w:ins w:id="3339" w:author="Windows User" w:date="2023-02-22T00:38:00Z"/>
              </w:rPr>
            </w:pPr>
            <w:ins w:id="3340" w:author="Windows User" w:date="2023-02-22T00:38:00Z">
              <w:r w:rsidRPr="00B27EA8">
                <w:t>0,964466</w:t>
              </w:r>
            </w:ins>
          </w:p>
        </w:tc>
        <w:tc>
          <w:tcPr>
            <w:tcW w:w="1276" w:type="dxa"/>
            <w:noWrap/>
            <w:hideMark/>
          </w:tcPr>
          <w:p w14:paraId="1B46CFBE" w14:textId="77777777" w:rsidR="00D22AD9" w:rsidRPr="00B27EA8" w:rsidRDefault="00D22AD9" w:rsidP="00D22AD9">
            <w:pPr>
              <w:rPr>
                <w:ins w:id="3341" w:author="Windows User" w:date="2023-02-22T00:38:00Z"/>
              </w:rPr>
            </w:pPr>
            <w:ins w:id="3342" w:author="Windows User" w:date="2023-02-22T00:38:00Z">
              <w:r w:rsidRPr="00B27EA8">
                <w:t>0,941787</w:t>
              </w:r>
            </w:ins>
          </w:p>
        </w:tc>
        <w:tc>
          <w:tcPr>
            <w:tcW w:w="1116" w:type="dxa"/>
            <w:noWrap/>
            <w:hideMark/>
          </w:tcPr>
          <w:p w14:paraId="069C7E60" w14:textId="77777777" w:rsidR="00D22AD9" w:rsidRPr="00B27EA8" w:rsidRDefault="00D22AD9" w:rsidP="00D22AD9">
            <w:pPr>
              <w:rPr>
                <w:ins w:id="3343" w:author="Windows User" w:date="2023-02-22T00:38:00Z"/>
              </w:rPr>
            </w:pPr>
            <w:ins w:id="3344" w:author="Windows User" w:date="2023-02-22T00:38:00Z">
              <w:r w:rsidRPr="00B27EA8">
                <w:t>-0,00595</w:t>
              </w:r>
            </w:ins>
          </w:p>
        </w:tc>
      </w:tr>
      <w:tr w:rsidR="00D22AD9" w:rsidRPr="00B27EA8" w14:paraId="73C50805" w14:textId="77777777" w:rsidTr="00D22AD9">
        <w:trPr>
          <w:trHeight w:val="300"/>
          <w:ins w:id="3345" w:author="Windows User" w:date="2023-02-22T00:38:00Z"/>
        </w:trPr>
        <w:tc>
          <w:tcPr>
            <w:tcW w:w="1249" w:type="dxa"/>
            <w:noWrap/>
            <w:hideMark/>
          </w:tcPr>
          <w:p w14:paraId="3661EBA0" w14:textId="77777777" w:rsidR="00D22AD9" w:rsidRPr="00B27EA8" w:rsidRDefault="00D22AD9" w:rsidP="00D22AD9">
            <w:pPr>
              <w:rPr>
                <w:ins w:id="3346" w:author="Windows User" w:date="2023-02-22T00:38:00Z"/>
              </w:rPr>
            </w:pPr>
          </w:p>
        </w:tc>
        <w:tc>
          <w:tcPr>
            <w:tcW w:w="731" w:type="dxa"/>
            <w:noWrap/>
            <w:hideMark/>
          </w:tcPr>
          <w:p w14:paraId="65992912" w14:textId="77777777" w:rsidR="00D22AD9" w:rsidRPr="00B27EA8" w:rsidRDefault="00D22AD9" w:rsidP="00D22AD9">
            <w:pPr>
              <w:rPr>
                <w:ins w:id="3347" w:author="Windows User" w:date="2023-02-22T00:38:00Z"/>
              </w:rPr>
            </w:pPr>
          </w:p>
        </w:tc>
        <w:tc>
          <w:tcPr>
            <w:tcW w:w="1345" w:type="dxa"/>
            <w:noWrap/>
            <w:hideMark/>
          </w:tcPr>
          <w:p w14:paraId="3FC99079" w14:textId="77777777" w:rsidR="00D22AD9" w:rsidRPr="00B27EA8" w:rsidRDefault="00D22AD9" w:rsidP="00D22AD9">
            <w:pPr>
              <w:rPr>
                <w:ins w:id="3348" w:author="Windows User" w:date="2023-02-22T00:38:00Z"/>
              </w:rPr>
            </w:pPr>
            <w:ins w:id="3349" w:author="Windows User" w:date="2023-02-22T00:38:00Z">
              <w:r w:rsidRPr="00B27EA8">
                <w:t>0,905572</w:t>
              </w:r>
            </w:ins>
          </w:p>
        </w:tc>
        <w:tc>
          <w:tcPr>
            <w:tcW w:w="1348" w:type="dxa"/>
            <w:noWrap/>
            <w:hideMark/>
          </w:tcPr>
          <w:p w14:paraId="32B8523E" w14:textId="77777777" w:rsidR="00D22AD9" w:rsidRPr="00B27EA8" w:rsidRDefault="00D22AD9" w:rsidP="00D22AD9">
            <w:pPr>
              <w:rPr>
                <w:ins w:id="3350" w:author="Windows User" w:date="2023-02-22T00:38:00Z"/>
              </w:rPr>
            </w:pPr>
            <w:ins w:id="3351" w:author="Windows User" w:date="2023-02-22T00:38:00Z">
              <w:r w:rsidRPr="00B27EA8">
                <w:t>0,952191</w:t>
              </w:r>
            </w:ins>
          </w:p>
        </w:tc>
        <w:tc>
          <w:tcPr>
            <w:tcW w:w="1276" w:type="dxa"/>
            <w:noWrap/>
            <w:hideMark/>
          </w:tcPr>
          <w:p w14:paraId="6437D7A8" w14:textId="77777777" w:rsidR="00D22AD9" w:rsidRPr="00B27EA8" w:rsidRDefault="00D22AD9" w:rsidP="00D22AD9">
            <w:pPr>
              <w:rPr>
                <w:ins w:id="3352" w:author="Windows User" w:date="2023-02-22T00:38:00Z"/>
              </w:rPr>
            </w:pPr>
          </w:p>
        </w:tc>
        <w:tc>
          <w:tcPr>
            <w:tcW w:w="1116" w:type="dxa"/>
            <w:noWrap/>
            <w:hideMark/>
          </w:tcPr>
          <w:p w14:paraId="4D593EA4" w14:textId="77777777" w:rsidR="00D22AD9" w:rsidRPr="00B27EA8" w:rsidRDefault="00D22AD9" w:rsidP="00D22AD9">
            <w:pPr>
              <w:rPr>
                <w:ins w:id="3353" w:author="Windows User" w:date="2023-02-22T00:38:00Z"/>
              </w:rPr>
            </w:pPr>
          </w:p>
        </w:tc>
      </w:tr>
      <w:tr w:rsidR="00D22AD9" w:rsidRPr="00B27EA8" w14:paraId="62F32EF1" w14:textId="77777777" w:rsidTr="00D22AD9">
        <w:trPr>
          <w:trHeight w:val="300"/>
          <w:ins w:id="3354" w:author="Windows User" w:date="2023-02-22T00:38:00Z"/>
        </w:trPr>
        <w:tc>
          <w:tcPr>
            <w:tcW w:w="1249" w:type="dxa"/>
            <w:noWrap/>
            <w:hideMark/>
          </w:tcPr>
          <w:p w14:paraId="68D19DFA" w14:textId="77777777" w:rsidR="00D22AD9" w:rsidRPr="00B27EA8" w:rsidRDefault="00D22AD9" w:rsidP="00D22AD9">
            <w:pPr>
              <w:rPr>
                <w:ins w:id="3355" w:author="Windows User" w:date="2023-02-22T00:38:00Z"/>
              </w:rPr>
            </w:pPr>
          </w:p>
        </w:tc>
        <w:tc>
          <w:tcPr>
            <w:tcW w:w="731" w:type="dxa"/>
            <w:noWrap/>
            <w:hideMark/>
          </w:tcPr>
          <w:p w14:paraId="4CA66AE4" w14:textId="77777777" w:rsidR="00D22AD9" w:rsidRPr="00B27EA8" w:rsidRDefault="00D22AD9" w:rsidP="00D22AD9">
            <w:pPr>
              <w:rPr>
                <w:ins w:id="3356" w:author="Windows User" w:date="2023-02-22T00:38:00Z"/>
              </w:rPr>
            </w:pPr>
          </w:p>
        </w:tc>
        <w:tc>
          <w:tcPr>
            <w:tcW w:w="1345" w:type="dxa"/>
            <w:noWrap/>
            <w:hideMark/>
          </w:tcPr>
          <w:p w14:paraId="275F9C53" w14:textId="77777777" w:rsidR="00D22AD9" w:rsidRPr="00B27EA8" w:rsidRDefault="00D22AD9" w:rsidP="00D22AD9">
            <w:pPr>
              <w:rPr>
                <w:ins w:id="3357" w:author="Windows User" w:date="2023-02-22T00:38:00Z"/>
              </w:rPr>
            </w:pPr>
            <w:ins w:id="3358" w:author="Windows User" w:date="2023-02-22T00:38:00Z">
              <w:r w:rsidRPr="00B27EA8">
                <w:t>0,966331</w:t>
              </w:r>
            </w:ins>
          </w:p>
        </w:tc>
        <w:tc>
          <w:tcPr>
            <w:tcW w:w="1348" w:type="dxa"/>
            <w:noWrap/>
            <w:hideMark/>
          </w:tcPr>
          <w:p w14:paraId="19FCDA6C" w14:textId="77777777" w:rsidR="00D22AD9" w:rsidRPr="00B27EA8" w:rsidRDefault="00D22AD9" w:rsidP="00D22AD9">
            <w:pPr>
              <w:rPr>
                <w:ins w:id="3359" w:author="Windows User" w:date="2023-02-22T00:38:00Z"/>
              </w:rPr>
            </w:pPr>
            <w:ins w:id="3360" w:author="Windows User" w:date="2023-02-22T00:38:00Z">
              <w:r w:rsidRPr="00B27EA8">
                <w:t>0,95587</w:t>
              </w:r>
            </w:ins>
          </w:p>
        </w:tc>
        <w:tc>
          <w:tcPr>
            <w:tcW w:w="1276" w:type="dxa"/>
            <w:noWrap/>
            <w:hideMark/>
          </w:tcPr>
          <w:p w14:paraId="1454128A" w14:textId="77777777" w:rsidR="00D22AD9" w:rsidRPr="00B27EA8" w:rsidRDefault="00D22AD9" w:rsidP="00D22AD9">
            <w:pPr>
              <w:rPr>
                <w:ins w:id="3361" w:author="Windows User" w:date="2023-02-22T00:38:00Z"/>
              </w:rPr>
            </w:pPr>
          </w:p>
        </w:tc>
        <w:tc>
          <w:tcPr>
            <w:tcW w:w="1116" w:type="dxa"/>
            <w:noWrap/>
            <w:hideMark/>
          </w:tcPr>
          <w:p w14:paraId="7857FF89" w14:textId="77777777" w:rsidR="00D22AD9" w:rsidRPr="00B27EA8" w:rsidRDefault="00D22AD9" w:rsidP="00D22AD9">
            <w:pPr>
              <w:rPr>
                <w:ins w:id="3362" w:author="Windows User" w:date="2023-02-22T00:38:00Z"/>
              </w:rPr>
            </w:pPr>
          </w:p>
        </w:tc>
      </w:tr>
      <w:tr w:rsidR="00D22AD9" w:rsidRPr="00B27EA8" w14:paraId="69E457E7" w14:textId="77777777" w:rsidTr="00D22AD9">
        <w:trPr>
          <w:trHeight w:val="300"/>
          <w:ins w:id="3363" w:author="Windows User" w:date="2023-02-22T00:38:00Z"/>
        </w:trPr>
        <w:tc>
          <w:tcPr>
            <w:tcW w:w="1249" w:type="dxa"/>
            <w:noWrap/>
            <w:hideMark/>
          </w:tcPr>
          <w:p w14:paraId="265CBD47" w14:textId="77777777" w:rsidR="00D22AD9" w:rsidRPr="00B27EA8" w:rsidRDefault="00D22AD9" w:rsidP="00D22AD9">
            <w:pPr>
              <w:rPr>
                <w:ins w:id="3364" w:author="Windows User" w:date="2023-02-22T00:38:00Z"/>
              </w:rPr>
            </w:pPr>
            <w:ins w:id="3365" w:author="Windows User" w:date="2023-02-22T00:38:00Z">
              <w:r w:rsidRPr="00B27EA8">
                <w:t>X2 = 3</w:t>
              </w:r>
            </w:ins>
          </w:p>
        </w:tc>
        <w:tc>
          <w:tcPr>
            <w:tcW w:w="731" w:type="dxa"/>
            <w:noWrap/>
            <w:hideMark/>
          </w:tcPr>
          <w:p w14:paraId="4ED60B95" w14:textId="77777777" w:rsidR="00D22AD9" w:rsidRPr="00B27EA8" w:rsidRDefault="00D22AD9" w:rsidP="00D22AD9">
            <w:pPr>
              <w:rPr>
                <w:ins w:id="3366" w:author="Windows User" w:date="2023-02-22T00:38:00Z"/>
              </w:rPr>
            </w:pPr>
            <w:ins w:id="3367" w:author="Windows User" w:date="2023-02-22T00:38:00Z">
              <w:r w:rsidRPr="00B27EA8">
                <w:t>S3</w:t>
              </w:r>
            </w:ins>
          </w:p>
        </w:tc>
        <w:tc>
          <w:tcPr>
            <w:tcW w:w="1345" w:type="dxa"/>
            <w:noWrap/>
            <w:hideMark/>
          </w:tcPr>
          <w:p w14:paraId="04873537" w14:textId="77777777" w:rsidR="00D22AD9" w:rsidRPr="00B27EA8" w:rsidRDefault="00D22AD9" w:rsidP="00D22AD9">
            <w:pPr>
              <w:rPr>
                <w:ins w:id="3368" w:author="Windows User" w:date="2023-02-22T00:38:00Z"/>
              </w:rPr>
            </w:pPr>
            <w:ins w:id="3369" w:author="Windows User" w:date="2023-02-22T00:38:00Z">
              <w:r w:rsidRPr="00B27EA8">
                <w:t>0,941162</w:t>
              </w:r>
            </w:ins>
          </w:p>
        </w:tc>
        <w:tc>
          <w:tcPr>
            <w:tcW w:w="1348" w:type="dxa"/>
            <w:noWrap/>
            <w:hideMark/>
          </w:tcPr>
          <w:p w14:paraId="5211298A" w14:textId="77777777" w:rsidR="00D22AD9" w:rsidRPr="00B27EA8" w:rsidRDefault="00D22AD9" w:rsidP="00D22AD9">
            <w:pPr>
              <w:rPr>
                <w:ins w:id="3370" w:author="Windows User" w:date="2023-02-22T00:38:00Z"/>
              </w:rPr>
            </w:pPr>
            <w:ins w:id="3371" w:author="Windows User" w:date="2023-02-22T00:38:00Z">
              <w:r w:rsidRPr="00B27EA8">
                <w:t>0,958664</w:t>
              </w:r>
            </w:ins>
          </w:p>
        </w:tc>
        <w:tc>
          <w:tcPr>
            <w:tcW w:w="1276" w:type="dxa"/>
            <w:noWrap/>
            <w:hideMark/>
          </w:tcPr>
          <w:p w14:paraId="77737390" w14:textId="77777777" w:rsidR="00D22AD9" w:rsidRPr="00B27EA8" w:rsidRDefault="00D22AD9" w:rsidP="00D22AD9">
            <w:pPr>
              <w:rPr>
                <w:ins w:id="3372" w:author="Windows User" w:date="2023-02-22T00:38:00Z"/>
              </w:rPr>
            </w:pPr>
            <w:ins w:id="3373" w:author="Windows User" w:date="2023-02-22T00:38:00Z">
              <w:r w:rsidRPr="00B27EA8">
                <w:t>0,95128</w:t>
              </w:r>
            </w:ins>
          </w:p>
        </w:tc>
        <w:tc>
          <w:tcPr>
            <w:tcW w:w="1116" w:type="dxa"/>
            <w:noWrap/>
            <w:hideMark/>
          </w:tcPr>
          <w:p w14:paraId="232552C0" w14:textId="77777777" w:rsidR="00D22AD9" w:rsidRPr="00B27EA8" w:rsidRDefault="00D22AD9" w:rsidP="00D22AD9">
            <w:pPr>
              <w:rPr>
                <w:ins w:id="3374" w:author="Windows User" w:date="2023-02-22T00:38:00Z"/>
              </w:rPr>
            </w:pPr>
            <w:ins w:id="3375" w:author="Windows User" w:date="2023-02-22T00:38:00Z">
              <w:r w:rsidRPr="00B27EA8">
                <w:t>0,003541</w:t>
              </w:r>
            </w:ins>
          </w:p>
        </w:tc>
      </w:tr>
      <w:tr w:rsidR="00D22AD9" w:rsidRPr="00B27EA8" w14:paraId="54EFDD75" w14:textId="77777777" w:rsidTr="00D22AD9">
        <w:trPr>
          <w:trHeight w:val="300"/>
          <w:ins w:id="3376" w:author="Windows User" w:date="2023-02-22T00:38:00Z"/>
        </w:trPr>
        <w:tc>
          <w:tcPr>
            <w:tcW w:w="1249" w:type="dxa"/>
            <w:noWrap/>
            <w:hideMark/>
          </w:tcPr>
          <w:p w14:paraId="780D360C" w14:textId="77777777" w:rsidR="00D22AD9" w:rsidRPr="00B27EA8" w:rsidRDefault="00D22AD9" w:rsidP="00D22AD9">
            <w:pPr>
              <w:rPr>
                <w:ins w:id="3377" w:author="Windows User" w:date="2023-02-22T00:38:00Z"/>
              </w:rPr>
            </w:pPr>
          </w:p>
        </w:tc>
        <w:tc>
          <w:tcPr>
            <w:tcW w:w="731" w:type="dxa"/>
            <w:noWrap/>
            <w:hideMark/>
          </w:tcPr>
          <w:p w14:paraId="2DDF513D" w14:textId="77777777" w:rsidR="00D22AD9" w:rsidRPr="00B27EA8" w:rsidRDefault="00D22AD9" w:rsidP="00D22AD9">
            <w:pPr>
              <w:rPr>
                <w:ins w:id="3378" w:author="Windows User" w:date="2023-02-22T00:38:00Z"/>
              </w:rPr>
            </w:pPr>
          </w:p>
        </w:tc>
        <w:tc>
          <w:tcPr>
            <w:tcW w:w="1345" w:type="dxa"/>
            <w:noWrap/>
            <w:hideMark/>
          </w:tcPr>
          <w:p w14:paraId="6B3C53C5" w14:textId="77777777" w:rsidR="00D22AD9" w:rsidRPr="00B27EA8" w:rsidRDefault="00D22AD9" w:rsidP="00D22AD9">
            <w:pPr>
              <w:rPr>
                <w:ins w:id="3379" w:author="Windows User" w:date="2023-02-22T00:38:00Z"/>
              </w:rPr>
            </w:pPr>
            <w:ins w:id="3380" w:author="Windows User" w:date="2023-02-22T00:38:00Z">
              <w:r w:rsidRPr="00B27EA8">
                <w:t>0,958844</w:t>
              </w:r>
            </w:ins>
          </w:p>
        </w:tc>
        <w:tc>
          <w:tcPr>
            <w:tcW w:w="1348" w:type="dxa"/>
            <w:noWrap/>
            <w:hideMark/>
          </w:tcPr>
          <w:p w14:paraId="046698C4" w14:textId="77777777" w:rsidR="00D22AD9" w:rsidRPr="00B27EA8" w:rsidRDefault="00D22AD9" w:rsidP="00D22AD9">
            <w:pPr>
              <w:rPr>
                <w:ins w:id="3381" w:author="Windows User" w:date="2023-02-22T00:38:00Z"/>
              </w:rPr>
            </w:pPr>
            <w:ins w:id="3382" w:author="Windows User" w:date="2023-02-22T00:38:00Z">
              <w:r w:rsidRPr="00B27EA8">
                <w:t>0,969771</w:t>
              </w:r>
            </w:ins>
          </w:p>
        </w:tc>
        <w:tc>
          <w:tcPr>
            <w:tcW w:w="1276" w:type="dxa"/>
            <w:noWrap/>
            <w:hideMark/>
          </w:tcPr>
          <w:p w14:paraId="6EFF55C4" w14:textId="77777777" w:rsidR="00D22AD9" w:rsidRPr="00B27EA8" w:rsidRDefault="00D22AD9" w:rsidP="00D22AD9">
            <w:pPr>
              <w:rPr>
                <w:ins w:id="3383" w:author="Windows User" w:date="2023-02-22T00:38:00Z"/>
              </w:rPr>
            </w:pPr>
          </w:p>
        </w:tc>
        <w:tc>
          <w:tcPr>
            <w:tcW w:w="1116" w:type="dxa"/>
            <w:noWrap/>
            <w:hideMark/>
          </w:tcPr>
          <w:p w14:paraId="548A33BE" w14:textId="77777777" w:rsidR="00D22AD9" w:rsidRPr="00B27EA8" w:rsidRDefault="00D22AD9" w:rsidP="00D22AD9">
            <w:pPr>
              <w:rPr>
                <w:ins w:id="3384" w:author="Windows User" w:date="2023-02-22T00:38:00Z"/>
              </w:rPr>
            </w:pPr>
          </w:p>
        </w:tc>
      </w:tr>
      <w:tr w:rsidR="00D22AD9" w:rsidRPr="00B27EA8" w14:paraId="2A8F15BC" w14:textId="77777777" w:rsidTr="00D22AD9">
        <w:trPr>
          <w:trHeight w:val="300"/>
          <w:ins w:id="3385" w:author="Windows User" w:date="2023-02-22T00:38:00Z"/>
        </w:trPr>
        <w:tc>
          <w:tcPr>
            <w:tcW w:w="1249" w:type="dxa"/>
            <w:noWrap/>
            <w:hideMark/>
          </w:tcPr>
          <w:p w14:paraId="110FBEC1" w14:textId="77777777" w:rsidR="00D22AD9" w:rsidRPr="00B27EA8" w:rsidRDefault="00D22AD9" w:rsidP="00D22AD9">
            <w:pPr>
              <w:rPr>
                <w:ins w:id="3386" w:author="Windows User" w:date="2023-02-22T00:38:00Z"/>
              </w:rPr>
            </w:pPr>
          </w:p>
        </w:tc>
        <w:tc>
          <w:tcPr>
            <w:tcW w:w="731" w:type="dxa"/>
            <w:noWrap/>
            <w:hideMark/>
          </w:tcPr>
          <w:p w14:paraId="24159F26" w14:textId="77777777" w:rsidR="00D22AD9" w:rsidRPr="00B27EA8" w:rsidRDefault="00D22AD9" w:rsidP="00D22AD9">
            <w:pPr>
              <w:rPr>
                <w:ins w:id="3387" w:author="Windows User" w:date="2023-02-22T00:38:00Z"/>
              </w:rPr>
            </w:pPr>
          </w:p>
        </w:tc>
        <w:tc>
          <w:tcPr>
            <w:tcW w:w="1345" w:type="dxa"/>
            <w:noWrap/>
            <w:hideMark/>
          </w:tcPr>
          <w:p w14:paraId="6C872EA6" w14:textId="77777777" w:rsidR="00D22AD9" w:rsidRPr="00B27EA8" w:rsidRDefault="00D22AD9" w:rsidP="00D22AD9">
            <w:pPr>
              <w:rPr>
                <w:ins w:id="3388" w:author="Windows User" w:date="2023-02-22T00:38:00Z"/>
              </w:rPr>
            </w:pPr>
            <w:ins w:id="3389" w:author="Windows User" w:date="2023-02-22T00:38:00Z">
              <w:r w:rsidRPr="00B27EA8">
                <w:t>0,910035</w:t>
              </w:r>
            </w:ins>
          </w:p>
        </w:tc>
        <w:tc>
          <w:tcPr>
            <w:tcW w:w="1348" w:type="dxa"/>
            <w:noWrap/>
            <w:hideMark/>
          </w:tcPr>
          <w:p w14:paraId="191578D7" w14:textId="77777777" w:rsidR="00D22AD9" w:rsidRPr="00B27EA8" w:rsidRDefault="00D22AD9" w:rsidP="00D22AD9">
            <w:pPr>
              <w:rPr>
                <w:ins w:id="3390" w:author="Windows User" w:date="2023-02-22T00:38:00Z"/>
              </w:rPr>
            </w:pPr>
            <w:ins w:id="3391" w:author="Windows User" w:date="2023-02-22T00:38:00Z">
              <w:r w:rsidRPr="00B27EA8">
                <w:t>0,969203</w:t>
              </w:r>
            </w:ins>
          </w:p>
        </w:tc>
        <w:tc>
          <w:tcPr>
            <w:tcW w:w="1276" w:type="dxa"/>
            <w:noWrap/>
            <w:hideMark/>
          </w:tcPr>
          <w:p w14:paraId="67C97E2F" w14:textId="77777777" w:rsidR="00D22AD9" w:rsidRPr="00B27EA8" w:rsidRDefault="00D22AD9" w:rsidP="00D22AD9">
            <w:pPr>
              <w:rPr>
                <w:ins w:id="3392" w:author="Windows User" w:date="2023-02-22T00:38:00Z"/>
              </w:rPr>
            </w:pPr>
          </w:p>
        </w:tc>
        <w:tc>
          <w:tcPr>
            <w:tcW w:w="1116" w:type="dxa"/>
            <w:noWrap/>
            <w:hideMark/>
          </w:tcPr>
          <w:p w14:paraId="37FAC61D" w14:textId="77777777" w:rsidR="00D22AD9" w:rsidRPr="00B27EA8" w:rsidRDefault="00D22AD9" w:rsidP="00D22AD9">
            <w:pPr>
              <w:rPr>
                <w:ins w:id="3393" w:author="Windows User" w:date="2023-02-22T00:38:00Z"/>
              </w:rPr>
            </w:pPr>
          </w:p>
        </w:tc>
      </w:tr>
      <w:tr w:rsidR="00D22AD9" w:rsidRPr="00B27EA8" w14:paraId="6FF98A33" w14:textId="77777777" w:rsidTr="00D22AD9">
        <w:trPr>
          <w:trHeight w:val="300"/>
          <w:ins w:id="3394" w:author="Windows User" w:date="2023-02-22T00:38:00Z"/>
        </w:trPr>
        <w:tc>
          <w:tcPr>
            <w:tcW w:w="1249" w:type="dxa"/>
            <w:noWrap/>
            <w:hideMark/>
          </w:tcPr>
          <w:p w14:paraId="4E41A6E9" w14:textId="77777777" w:rsidR="00D22AD9" w:rsidRPr="00B27EA8" w:rsidRDefault="00D22AD9" w:rsidP="00D22AD9">
            <w:pPr>
              <w:rPr>
                <w:ins w:id="3395" w:author="Windows User" w:date="2023-02-22T00:38:00Z"/>
              </w:rPr>
            </w:pPr>
            <w:ins w:id="3396" w:author="Windows User" w:date="2023-02-22T00:38:00Z">
              <w:r w:rsidRPr="00B27EA8">
                <w:t>X2 = 4</w:t>
              </w:r>
            </w:ins>
          </w:p>
        </w:tc>
        <w:tc>
          <w:tcPr>
            <w:tcW w:w="731" w:type="dxa"/>
            <w:noWrap/>
            <w:hideMark/>
          </w:tcPr>
          <w:p w14:paraId="47AD1BC6" w14:textId="77777777" w:rsidR="00D22AD9" w:rsidRPr="00B27EA8" w:rsidRDefault="00D22AD9" w:rsidP="00D22AD9">
            <w:pPr>
              <w:rPr>
                <w:ins w:id="3397" w:author="Windows User" w:date="2023-02-22T00:38:00Z"/>
              </w:rPr>
            </w:pPr>
            <w:ins w:id="3398" w:author="Windows User" w:date="2023-02-22T00:38:00Z">
              <w:r w:rsidRPr="00B27EA8">
                <w:t>S4</w:t>
              </w:r>
            </w:ins>
          </w:p>
        </w:tc>
        <w:tc>
          <w:tcPr>
            <w:tcW w:w="1345" w:type="dxa"/>
            <w:noWrap/>
            <w:hideMark/>
          </w:tcPr>
          <w:p w14:paraId="570F60AE" w14:textId="77777777" w:rsidR="00D22AD9" w:rsidRPr="00B27EA8" w:rsidRDefault="00D22AD9" w:rsidP="00D22AD9">
            <w:pPr>
              <w:rPr>
                <w:ins w:id="3399" w:author="Windows User" w:date="2023-02-22T00:38:00Z"/>
              </w:rPr>
            </w:pPr>
            <w:ins w:id="3400" w:author="Windows User" w:date="2023-02-22T00:38:00Z">
              <w:r w:rsidRPr="00B27EA8">
                <w:t>0,948201</w:t>
              </w:r>
            </w:ins>
          </w:p>
        </w:tc>
        <w:tc>
          <w:tcPr>
            <w:tcW w:w="1348" w:type="dxa"/>
            <w:noWrap/>
            <w:hideMark/>
          </w:tcPr>
          <w:p w14:paraId="03FCE6AE" w14:textId="77777777" w:rsidR="00D22AD9" w:rsidRPr="00B27EA8" w:rsidRDefault="00D22AD9" w:rsidP="00D22AD9">
            <w:pPr>
              <w:rPr>
                <w:ins w:id="3401" w:author="Windows User" w:date="2023-02-22T00:38:00Z"/>
              </w:rPr>
            </w:pPr>
            <w:ins w:id="3402" w:author="Windows User" w:date="2023-02-22T00:38:00Z">
              <w:r w:rsidRPr="00B27EA8">
                <w:t>0,976617</w:t>
              </w:r>
            </w:ins>
          </w:p>
        </w:tc>
        <w:tc>
          <w:tcPr>
            <w:tcW w:w="1276" w:type="dxa"/>
            <w:noWrap/>
            <w:hideMark/>
          </w:tcPr>
          <w:p w14:paraId="182A512B" w14:textId="77777777" w:rsidR="00D22AD9" w:rsidRPr="00B27EA8" w:rsidRDefault="00D22AD9" w:rsidP="00D22AD9">
            <w:pPr>
              <w:rPr>
                <w:ins w:id="3403" w:author="Windows User" w:date="2023-02-22T00:38:00Z"/>
              </w:rPr>
            </w:pPr>
            <w:ins w:id="3404" w:author="Windows User" w:date="2023-02-22T00:38:00Z">
              <w:r w:rsidRPr="00B27EA8">
                <w:t>0,96527</w:t>
              </w:r>
            </w:ins>
          </w:p>
        </w:tc>
        <w:tc>
          <w:tcPr>
            <w:tcW w:w="1116" w:type="dxa"/>
            <w:noWrap/>
            <w:hideMark/>
          </w:tcPr>
          <w:p w14:paraId="2A789BB0" w14:textId="77777777" w:rsidR="00D22AD9" w:rsidRPr="00B27EA8" w:rsidRDefault="00D22AD9" w:rsidP="00D22AD9">
            <w:pPr>
              <w:rPr>
                <w:ins w:id="3405" w:author="Windows User" w:date="2023-02-22T00:38:00Z"/>
              </w:rPr>
            </w:pPr>
            <w:ins w:id="3406" w:author="Windows User" w:date="2023-02-22T00:38:00Z">
              <w:r w:rsidRPr="00B27EA8">
                <w:t>0,017531</w:t>
              </w:r>
            </w:ins>
          </w:p>
        </w:tc>
      </w:tr>
      <w:tr w:rsidR="00D22AD9" w:rsidRPr="00B27EA8" w14:paraId="27ADFE2E" w14:textId="77777777" w:rsidTr="00D22AD9">
        <w:trPr>
          <w:trHeight w:val="300"/>
          <w:ins w:id="3407" w:author="Windows User" w:date="2023-02-22T00:38:00Z"/>
        </w:trPr>
        <w:tc>
          <w:tcPr>
            <w:tcW w:w="1249" w:type="dxa"/>
            <w:noWrap/>
            <w:hideMark/>
          </w:tcPr>
          <w:p w14:paraId="5337A982" w14:textId="77777777" w:rsidR="00D22AD9" w:rsidRPr="00B27EA8" w:rsidRDefault="00D22AD9" w:rsidP="00D22AD9">
            <w:pPr>
              <w:rPr>
                <w:ins w:id="3408" w:author="Windows User" w:date="2023-02-22T00:38:00Z"/>
              </w:rPr>
            </w:pPr>
          </w:p>
        </w:tc>
        <w:tc>
          <w:tcPr>
            <w:tcW w:w="731" w:type="dxa"/>
            <w:noWrap/>
            <w:hideMark/>
          </w:tcPr>
          <w:p w14:paraId="196EB81F" w14:textId="77777777" w:rsidR="00D22AD9" w:rsidRPr="00B27EA8" w:rsidRDefault="00D22AD9" w:rsidP="00D22AD9">
            <w:pPr>
              <w:rPr>
                <w:ins w:id="3409" w:author="Windows User" w:date="2023-02-22T00:38:00Z"/>
              </w:rPr>
            </w:pPr>
          </w:p>
        </w:tc>
        <w:tc>
          <w:tcPr>
            <w:tcW w:w="1345" w:type="dxa"/>
            <w:noWrap/>
            <w:hideMark/>
          </w:tcPr>
          <w:p w14:paraId="479A3336" w14:textId="77777777" w:rsidR="00D22AD9" w:rsidRPr="00B27EA8" w:rsidRDefault="00D22AD9" w:rsidP="00D22AD9">
            <w:pPr>
              <w:rPr>
                <w:ins w:id="3410" w:author="Windows User" w:date="2023-02-22T00:38:00Z"/>
              </w:rPr>
            </w:pPr>
            <w:ins w:id="3411" w:author="Windows User" w:date="2023-02-22T00:38:00Z">
              <w:r w:rsidRPr="00B27EA8">
                <w:t>0,956579</w:t>
              </w:r>
            </w:ins>
          </w:p>
        </w:tc>
        <w:tc>
          <w:tcPr>
            <w:tcW w:w="1348" w:type="dxa"/>
            <w:noWrap/>
            <w:hideMark/>
          </w:tcPr>
          <w:p w14:paraId="01AB7012" w14:textId="77777777" w:rsidR="00D22AD9" w:rsidRPr="00B27EA8" w:rsidRDefault="00D22AD9" w:rsidP="00D22AD9">
            <w:pPr>
              <w:rPr>
                <w:ins w:id="3412" w:author="Windows User" w:date="2023-02-22T00:38:00Z"/>
              </w:rPr>
            </w:pPr>
            <w:ins w:id="3413" w:author="Windows User" w:date="2023-02-22T00:38:00Z">
              <w:r w:rsidRPr="00B27EA8">
                <w:t>0,974684</w:t>
              </w:r>
            </w:ins>
          </w:p>
        </w:tc>
        <w:tc>
          <w:tcPr>
            <w:tcW w:w="1276" w:type="dxa"/>
            <w:noWrap/>
            <w:hideMark/>
          </w:tcPr>
          <w:p w14:paraId="28F700A9" w14:textId="77777777" w:rsidR="00D22AD9" w:rsidRPr="00B27EA8" w:rsidRDefault="00D22AD9" w:rsidP="00D22AD9">
            <w:pPr>
              <w:rPr>
                <w:ins w:id="3414" w:author="Windows User" w:date="2023-02-22T00:38:00Z"/>
              </w:rPr>
            </w:pPr>
          </w:p>
        </w:tc>
        <w:tc>
          <w:tcPr>
            <w:tcW w:w="1116" w:type="dxa"/>
            <w:noWrap/>
            <w:hideMark/>
          </w:tcPr>
          <w:p w14:paraId="26E12DFD" w14:textId="77777777" w:rsidR="00D22AD9" w:rsidRPr="00B27EA8" w:rsidRDefault="00D22AD9" w:rsidP="00D22AD9">
            <w:pPr>
              <w:rPr>
                <w:ins w:id="3415" w:author="Windows User" w:date="2023-02-22T00:38:00Z"/>
              </w:rPr>
            </w:pPr>
          </w:p>
        </w:tc>
      </w:tr>
      <w:tr w:rsidR="00D22AD9" w:rsidRPr="00B27EA8" w14:paraId="5521F045" w14:textId="77777777" w:rsidTr="00D22AD9">
        <w:trPr>
          <w:trHeight w:val="300"/>
          <w:ins w:id="3416" w:author="Windows User" w:date="2023-02-22T00:38:00Z"/>
        </w:trPr>
        <w:tc>
          <w:tcPr>
            <w:tcW w:w="1249" w:type="dxa"/>
            <w:noWrap/>
            <w:hideMark/>
          </w:tcPr>
          <w:p w14:paraId="58FCF830" w14:textId="77777777" w:rsidR="00D22AD9" w:rsidRPr="00B27EA8" w:rsidRDefault="00D22AD9" w:rsidP="00D22AD9">
            <w:pPr>
              <w:rPr>
                <w:ins w:id="3417" w:author="Windows User" w:date="2023-02-22T00:38:00Z"/>
              </w:rPr>
            </w:pPr>
          </w:p>
        </w:tc>
        <w:tc>
          <w:tcPr>
            <w:tcW w:w="731" w:type="dxa"/>
            <w:noWrap/>
            <w:hideMark/>
          </w:tcPr>
          <w:p w14:paraId="7BCA1C3B" w14:textId="77777777" w:rsidR="00D22AD9" w:rsidRPr="00B27EA8" w:rsidRDefault="00D22AD9" w:rsidP="00D22AD9">
            <w:pPr>
              <w:rPr>
                <w:ins w:id="3418" w:author="Windows User" w:date="2023-02-22T00:38:00Z"/>
              </w:rPr>
            </w:pPr>
          </w:p>
        </w:tc>
        <w:tc>
          <w:tcPr>
            <w:tcW w:w="1345" w:type="dxa"/>
            <w:noWrap/>
            <w:hideMark/>
          </w:tcPr>
          <w:p w14:paraId="13A9F8A0" w14:textId="77777777" w:rsidR="00D22AD9" w:rsidRPr="00B27EA8" w:rsidRDefault="00D22AD9" w:rsidP="00D22AD9">
            <w:pPr>
              <w:rPr>
                <w:ins w:id="3419" w:author="Windows User" w:date="2023-02-22T00:38:00Z"/>
              </w:rPr>
            </w:pPr>
            <w:ins w:id="3420" w:author="Windows User" w:date="2023-02-22T00:38:00Z">
              <w:r w:rsidRPr="00B27EA8">
                <w:t>0,969693</w:t>
              </w:r>
            </w:ins>
          </w:p>
        </w:tc>
        <w:tc>
          <w:tcPr>
            <w:tcW w:w="1348" w:type="dxa"/>
            <w:noWrap/>
            <w:hideMark/>
          </w:tcPr>
          <w:p w14:paraId="7AB3C8E5" w14:textId="77777777" w:rsidR="00D22AD9" w:rsidRPr="00B27EA8" w:rsidRDefault="00D22AD9" w:rsidP="00D22AD9">
            <w:pPr>
              <w:rPr>
                <w:ins w:id="3421" w:author="Windows User" w:date="2023-02-22T00:38:00Z"/>
              </w:rPr>
            </w:pPr>
            <w:ins w:id="3422" w:author="Windows User" w:date="2023-02-22T00:38:00Z">
              <w:r w:rsidRPr="00B27EA8">
                <w:t>0,965846</w:t>
              </w:r>
            </w:ins>
          </w:p>
        </w:tc>
        <w:tc>
          <w:tcPr>
            <w:tcW w:w="1276" w:type="dxa"/>
            <w:noWrap/>
            <w:hideMark/>
          </w:tcPr>
          <w:p w14:paraId="5E2EF0ED" w14:textId="77777777" w:rsidR="00D22AD9" w:rsidRPr="00B27EA8" w:rsidRDefault="00D22AD9" w:rsidP="00D22AD9">
            <w:pPr>
              <w:rPr>
                <w:ins w:id="3423" w:author="Windows User" w:date="2023-02-22T00:38:00Z"/>
              </w:rPr>
            </w:pPr>
          </w:p>
        </w:tc>
        <w:tc>
          <w:tcPr>
            <w:tcW w:w="1116" w:type="dxa"/>
            <w:noWrap/>
            <w:hideMark/>
          </w:tcPr>
          <w:p w14:paraId="49DD9820" w14:textId="77777777" w:rsidR="00D22AD9" w:rsidRPr="00B27EA8" w:rsidRDefault="00D22AD9" w:rsidP="00D22AD9">
            <w:pPr>
              <w:rPr>
                <w:ins w:id="3424" w:author="Windows User" w:date="2023-02-22T00:38:00Z"/>
              </w:rPr>
            </w:pPr>
          </w:p>
        </w:tc>
      </w:tr>
      <w:tr w:rsidR="00D22AD9" w:rsidRPr="00B27EA8" w14:paraId="2BED9CDE" w14:textId="77777777" w:rsidTr="00D22AD9">
        <w:trPr>
          <w:trHeight w:val="300"/>
          <w:ins w:id="3425" w:author="Windows User" w:date="2023-02-22T00:38:00Z"/>
        </w:trPr>
        <w:tc>
          <w:tcPr>
            <w:tcW w:w="1249" w:type="dxa"/>
            <w:noWrap/>
            <w:hideMark/>
          </w:tcPr>
          <w:p w14:paraId="120B6F72" w14:textId="77777777" w:rsidR="00D22AD9" w:rsidRPr="00B27EA8" w:rsidRDefault="00D22AD9" w:rsidP="00D22AD9">
            <w:pPr>
              <w:rPr>
                <w:ins w:id="3426" w:author="Windows User" w:date="2023-02-22T00:38:00Z"/>
              </w:rPr>
            </w:pPr>
            <w:ins w:id="3427" w:author="Windows User" w:date="2023-02-22T00:38:00Z">
              <w:r w:rsidRPr="00B27EA8">
                <w:t>X2 = 5</w:t>
              </w:r>
            </w:ins>
          </w:p>
        </w:tc>
        <w:tc>
          <w:tcPr>
            <w:tcW w:w="731" w:type="dxa"/>
            <w:noWrap/>
            <w:hideMark/>
          </w:tcPr>
          <w:p w14:paraId="5BBF1CDD" w14:textId="77777777" w:rsidR="00D22AD9" w:rsidRPr="00B27EA8" w:rsidRDefault="00D22AD9" w:rsidP="00D22AD9">
            <w:pPr>
              <w:rPr>
                <w:ins w:id="3428" w:author="Windows User" w:date="2023-02-22T00:38:00Z"/>
              </w:rPr>
            </w:pPr>
            <w:ins w:id="3429" w:author="Windows User" w:date="2023-02-22T00:38:00Z">
              <w:r w:rsidRPr="00B27EA8">
                <w:t>S5</w:t>
              </w:r>
            </w:ins>
          </w:p>
        </w:tc>
        <w:tc>
          <w:tcPr>
            <w:tcW w:w="1345" w:type="dxa"/>
            <w:noWrap/>
            <w:hideMark/>
          </w:tcPr>
          <w:p w14:paraId="4DC329D1" w14:textId="77777777" w:rsidR="00D22AD9" w:rsidRPr="00B27EA8" w:rsidRDefault="00D22AD9" w:rsidP="00D22AD9">
            <w:pPr>
              <w:rPr>
                <w:ins w:id="3430" w:author="Windows User" w:date="2023-02-22T00:38:00Z"/>
              </w:rPr>
            </w:pPr>
            <w:ins w:id="3431" w:author="Windows User" w:date="2023-02-22T00:38:00Z">
              <w:r w:rsidRPr="00B27EA8">
                <w:t>0,962822</w:t>
              </w:r>
            </w:ins>
          </w:p>
        </w:tc>
        <w:tc>
          <w:tcPr>
            <w:tcW w:w="1348" w:type="dxa"/>
            <w:noWrap/>
            <w:hideMark/>
          </w:tcPr>
          <w:p w14:paraId="53282778" w14:textId="77777777" w:rsidR="00D22AD9" w:rsidRPr="00B27EA8" w:rsidRDefault="00D22AD9" w:rsidP="00D22AD9">
            <w:pPr>
              <w:rPr>
                <w:ins w:id="3432" w:author="Windows User" w:date="2023-02-22T00:38:00Z"/>
              </w:rPr>
            </w:pPr>
            <w:ins w:id="3433" w:author="Windows User" w:date="2023-02-22T00:38:00Z">
              <w:r w:rsidRPr="00B27EA8">
                <w:t>0,949054</w:t>
              </w:r>
            </w:ins>
          </w:p>
        </w:tc>
        <w:tc>
          <w:tcPr>
            <w:tcW w:w="1276" w:type="dxa"/>
            <w:noWrap/>
            <w:hideMark/>
          </w:tcPr>
          <w:p w14:paraId="467EF9B0" w14:textId="77777777" w:rsidR="00D22AD9" w:rsidRPr="00B27EA8" w:rsidRDefault="00D22AD9" w:rsidP="00D22AD9">
            <w:pPr>
              <w:rPr>
                <w:ins w:id="3434" w:author="Windows User" w:date="2023-02-22T00:38:00Z"/>
              </w:rPr>
            </w:pPr>
            <w:ins w:id="3435" w:author="Windows User" w:date="2023-02-22T00:38:00Z">
              <w:r w:rsidRPr="00B27EA8">
                <w:t>0,957996</w:t>
              </w:r>
            </w:ins>
          </w:p>
        </w:tc>
        <w:tc>
          <w:tcPr>
            <w:tcW w:w="1116" w:type="dxa"/>
            <w:noWrap/>
            <w:hideMark/>
          </w:tcPr>
          <w:p w14:paraId="103DBFA3" w14:textId="77777777" w:rsidR="00D22AD9" w:rsidRPr="00B27EA8" w:rsidRDefault="00D22AD9" w:rsidP="00D22AD9">
            <w:pPr>
              <w:rPr>
                <w:ins w:id="3436" w:author="Windows User" w:date="2023-02-22T00:38:00Z"/>
              </w:rPr>
            </w:pPr>
            <w:ins w:id="3437" w:author="Windows User" w:date="2023-02-22T00:38:00Z">
              <w:r w:rsidRPr="00B27EA8">
                <w:t>0,010257</w:t>
              </w:r>
            </w:ins>
          </w:p>
        </w:tc>
      </w:tr>
      <w:tr w:rsidR="00D22AD9" w:rsidRPr="00B27EA8" w14:paraId="6468FA20" w14:textId="77777777" w:rsidTr="00D22AD9">
        <w:trPr>
          <w:trHeight w:val="300"/>
          <w:ins w:id="3438" w:author="Windows User" w:date="2023-02-22T00:38:00Z"/>
        </w:trPr>
        <w:tc>
          <w:tcPr>
            <w:tcW w:w="1249" w:type="dxa"/>
            <w:noWrap/>
            <w:hideMark/>
          </w:tcPr>
          <w:p w14:paraId="55A7C385" w14:textId="77777777" w:rsidR="00D22AD9" w:rsidRPr="00B27EA8" w:rsidRDefault="00D22AD9" w:rsidP="00D22AD9">
            <w:pPr>
              <w:rPr>
                <w:ins w:id="3439" w:author="Windows User" w:date="2023-02-22T00:38:00Z"/>
              </w:rPr>
            </w:pPr>
          </w:p>
        </w:tc>
        <w:tc>
          <w:tcPr>
            <w:tcW w:w="731" w:type="dxa"/>
            <w:noWrap/>
            <w:hideMark/>
          </w:tcPr>
          <w:p w14:paraId="20049B1D" w14:textId="77777777" w:rsidR="00D22AD9" w:rsidRPr="00B27EA8" w:rsidRDefault="00D22AD9" w:rsidP="00D22AD9">
            <w:pPr>
              <w:rPr>
                <w:ins w:id="3440" w:author="Windows User" w:date="2023-02-22T00:38:00Z"/>
              </w:rPr>
            </w:pPr>
          </w:p>
        </w:tc>
        <w:tc>
          <w:tcPr>
            <w:tcW w:w="1345" w:type="dxa"/>
            <w:noWrap/>
            <w:hideMark/>
          </w:tcPr>
          <w:p w14:paraId="6BBF5A2F" w14:textId="77777777" w:rsidR="00D22AD9" w:rsidRPr="00B27EA8" w:rsidRDefault="00D22AD9" w:rsidP="00D22AD9">
            <w:pPr>
              <w:rPr>
                <w:ins w:id="3441" w:author="Windows User" w:date="2023-02-22T00:38:00Z"/>
              </w:rPr>
            </w:pPr>
            <w:ins w:id="3442" w:author="Windows User" w:date="2023-02-22T00:38:00Z">
              <w:r w:rsidRPr="00B27EA8">
                <w:t>0,97041</w:t>
              </w:r>
            </w:ins>
          </w:p>
        </w:tc>
        <w:tc>
          <w:tcPr>
            <w:tcW w:w="1348" w:type="dxa"/>
            <w:noWrap/>
            <w:hideMark/>
          </w:tcPr>
          <w:p w14:paraId="26F3B530" w14:textId="77777777" w:rsidR="00D22AD9" w:rsidRPr="00B27EA8" w:rsidRDefault="00D22AD9" w:rsidP="00D22AD9">
            <w:pPr>
              <w:rPr>
                <w:ins w:id="3443" w:author="Windows User" w:date="2023-02-22T00:38:00Z"/>
              </w:rPr>
            </w:pPr>
            <w:ins w:id="3444" w:author="Windows User" w:date="2023-02-22T00:38:00Z">
              <w:r w:rsidRPr="00B27EA8">
                <w:t>0,959686</w:t>
              </w:r>
            </w:ins>
          </w:p>
        </w:tc>
        <w:tc>
          <w:tcPr>
            <w:tcW w:w="1276" w:type="dxa"/>
            <w:noWrap/>
            <w:hideMark/>
          </w:tcPr>
          <w:p w14:paraId="6E7AAC81" w14:textId="77777777" w:rsidR="00D22AD9" w:rsidRPr="00B27EA8" w:rsidRDefault="00D22AD9" w:rsidP="00D22AD9">
            <w:pPr>
              <w:rPr>
                <w:ins w:id="3445" w:author="Windows User" w:date="2023-02-22T00:38:00Z"/>
              </w:rPr>
            </w:pPr>
          </w:p>
        </w:tc>
        <w:tc>
          <w:tcPr>
            <w:tcW w:w="1116" w:type="dxa"/>
            <w:noWrap/>
            <w:hideMark/>
          </w:tcPr>
          <w:p w14:paraId="7338C84C" w14:textId="77777777" w:rsidR="00D22AD9" w:rsidRPr="00B27EA8" w:rsidRDefault="00D22AD9" w:rsidP="00D22AD9">
            <w:pPr>
              <w:rPr>
                <w:ins w:id="3446" w:author="Windows User" w:date="2023-02-22T00:38:00Z"/>
              </w:rPr>
            </w:pPr>
          </w:p>
        </w:tc>
      </w:tr>
      <w:tr w:rsidR="00D22AD9" w:rsidRPr="00B27EA8" w14:paraId="0520FBFA" w14:textId="77777777" w:rsidTr="00D22AD9">
        <w:trPr>
          <w:trHeight w:val="300"/>
          <w:ins w:id="3447" w:author="Windows User" w:date="2023-02-22T00:38:00Z"/>
        </w:trPr>
        <w:tc>
          <w:tcPr>
            <w:tcW w:w="1249" w:type="dxa"/>
            <w:noWrap/>
            <w:hideMark/>
          </w:tcPr>
          <w:p w14:paraId="2A509AD5" w14:textId="77777777" w:rsidR="00D22AD9" w:rsidRPr="00B27EA8" w:rsidRDefault="00D22AD9" w:rsidP="00D22AD9">
            <w:pPr>
              <w:rPr>
                <w:ins w:id="3448" w:author="Windows User" w:date="2023-02-22T00:38:00Z"/>
              </w:rPr>
            </w:pPr>
          </w:p>
        </w:tc>
        <w:tc>
          <w:tcPr>
            <w:tcW w:w="731" w:type="dxa"/>
            <w:noWrap/>
            <w:hideMark/>
          </w:tcPr>
          <w:p w14:paraId="7150A4DC" w14:textId="77777777" w:rsidR="00D22AD9" w:rsidRPr="00B27EA8" w:rsidRDefault="00D22AD9" w:rsidP="00D22AD9">
            <w:pPr>
              <w:rPr>
                <w:ins w:id="3449" w:author="Windows User" w:date="2023-02-22T00:38:00Z"/>
              </w:rPr>
            </w:pPr>
          </w:p>
        </w:tc>
        <w:tc>
          <w:tcPr>
            <w:tcW w:w="1345" w:type="dxa"/>
            <w:noWrap/>
            <w:hideMark/>
          </w:tcPr>
          <w:p w14:paraId="3DD170B3" w14:textId="77777777" w:rsidR="00D22AD9" w:rsidRPr="00B27EA8" w:rsidRDefault="00D22AD9" w:rsidP="00D22AD9">
            <w:pPr>
              <w:rPr>
                <w:ins w:id="3450" w:author="Windows User" w:date="2023-02-22T00:38:00Z"/>
              </w:rPr>
            </w:pPr>
            <w:ins w:id="3451" w:author="Windows User" w:date="2023-02-22T00:38:00Z">
              <w:r w:rsidRPr="00B27EA8">
                <w:t>0,955415</w:t>
              </w:r>
            </w:ins>
          </w:p>
        </w:tc>
        <w:tc>
          <w:tcPr>
            <w:tcW w:w="1348" w:type="dxa"/>
            <w:noWrap/>
            <w:hideMark/>
          </w:tcPr>
          <w:p w14:paraId="26DD68B5" w14:textId="77777777" w:rsidR="00D22AD9" w:rsidRPr="00B27EA8" w:rsidRDefault="00D22AD9" w:rsidP="00D22AD9">
            <w:pPr>
              <w:rPr>
                <w:ins w:id="3452" w:author="Windows User" w:date="2023-02-22T00:38:00Z"/>
              </w:rPr>
            </w:pPr>
            <w:ins w:id="3453" w:author="Windows User" w:date="2023-02-22T00:38:00Z">
              <w:r w:rsidRPr="00B27EA8">
                <w:t>0,950591</w:t>
              </w:r>
            </w:ins>
          </w:p>
        </w:tc>
        <w:tc>
          <w:tcPr>
            <w:tcW w:w="1276" w:type="dxa"/>
            <w:noWrap/>
            <w:hideMark/>
          </w:tcPr>
          <w:p w14:paraId="1706ADE4" w14:textId="77777777" w:rsidR="00D22AD9" w:rsidRPr="00B27EA8" w:rsidRDefault="00D22AD9" w:rsidP="00D22AD9">
            <w:pPr>
              <w:rPr>
                <w:ins w:id="3454" w:author="Windows User" w:date="2023-02-22T00:38:00Z"/>
              </w:rPr>
            </w:pPr>
          </w:p>
        </w:tc>
        <w:tc>
          <w:tcPr>
            <w:tcW w:w="1116" w:type="dxa"/>
            <w:noWrap/>
            <w:hideMark/>
          </w:tcPr>
          <w:p w14:paraId="7649B7E6" w14:textId="77777777" w:rsidR="00D22AD9" w:rsidRPr="00B27EA8" w:rsidRDefault="00D22AD9" w:rsidP="00D22AD9">
            <w:pPr>
              <w:rPr>
                <w:ins w:id="3455" w:author="Windows User" w:date="2023-02-22T00:38:00Z"/>
              </w:rPr>
            </w:pPr>
          </w:p>
        </w:tc>
      </w:tr>
      <w:tr w:rsidR="00D22AD9" w:rsidRPr="00B27EA8" w14:paraId="6A3F8B2B" w14:textId="77777777" w:rsidTr="00D22AD9">
        <w:trPr>
          <w:trHeight w:val="300"/>
          <w:ins w:id="3456" w:author="Windows User" w:date="2023-02-22T00:38:00Z"/>
        </w:trPr>
        <w:tc>
          <w:tcPr>
            <w:tcW w:w="1249" w:type="dxa"/>
            <w:noWrap/>
            <w:hideMark/>
          </w:tcPr>
          <w:p w14:paraId="5D6F5E64" w14:textId="77777777" w:rsidR="00D22AD9" w:rsidRPr="00B27EA8" w:rsidRDefault="00D22AD9" w:rsidP="00D22AD9">
            <w:pPr>
              <w:rPr>
                <w:ins w:id="3457" w:author="Windows User" w:date="2023-02-22T00:38:00Z"/>
              </w:rPr>
            </w:pPr>
            <w:ins w:id="3458" w:author="Windows User" w:date="2023-02-22T00:38:00Z">
              <w:r w:rsidRPr="00B27EA8">
                <w:t>X2 = 6</w:t>
              </w:r>
            </w:ins>
          </w:p>
        </w:tc>
        <w:tc>
          <w:tcPr>
            <w:tcW w:w="731" w:type="dxa"/>
            <w:noWrap/>
            <w:hideMark/>
          </w:tcPr>
          <w:p w14:paraId="1485017D" w14:textId="77777777" w:rsidR="00D22AD9" w:rsidRPr="00B27EA8" w:rsidRDefault="00D22AD9" w:rsidP="00D22AD9">
            <w:pPr>
              <w:rPr>
                <w:ins w:id="3459" w:author="Windows User" w:date="2023-02-22T00:38:00Z"/>
              </w:rPr>
            </w:pPr>
            <w:ins w:id="3460" w:author="Windows User" w:date="2023-02-22T00:38:00Z">
              <w:r w:rsidRPr="00B27EA8">
                <w:t>S6</w:t>
              </w:r>
            </w:ins>
          </w:p>
        </w:tc>
        <w:tc>
          <w:tcPr>
            <w:tcW w:w="1345" w:type="dxa"/>
            <w:noWrap/>
            <w:hideMark/>
          </w:tcPr>
          <w:p w14:paraId="4D96E61C" w14:textId="77777777" w:rsidR="00D22AD9" w:rsidRPr="00B27EA8" w:rsidRDefault="00D22AD9" w:rsidP="00D22AD9">
            <w:pPr>
              <w:rPr>
                <w:ins w:id="3461" w:author="Windows User" w:date="2023-02-22T00:38:00Z"/>
              </w:rPr>
            </w:pPr>
            <w:ins w:id="3462" w:author="Windows User" w:date="2023-02-22T00:38:00Z">
              <w:r w:rsidRPr="00B27EA8">
                <w:t>0,955301</w:t>
              </w:r>
            </w:ins>
          </w:p>
        </w:tc>
        <w:tc>
          <w:tcPr>
            <w:tcW w:w="1348" w:type="dxa"/>
            <w:noWrap/>
            <w:hideMark/>
          </w:tcPr>
          <w:p w14:paraId="3106A7E0" w14:textId="77777777" w:rsidR="00D22AD9" w:rsidRPr="00B27EA8" w:rsidRDefault="00D22AD9" w:rsidP="00D22AD9">
            <w:pPr>
              <w:rPr>
                <w:ins w:id="3463" w:author="Windows User" w:date="2023-02-22T00:38:00Z"/>
              </w:rPr>
            </w:pPr>
            <w:ins w:id="3464" w:author="Windows User" w:date="2023-02-22T00:38:00Z">
              <w:r w:rsidRPr="00B27EA8">
                <w:t>0,909735</w:t>
              </w:r>
            </w:ins>
          </w:p>
        </w:tc>
        <w:tc>
          <w:tcPr>
            <w:tcW w:w="1276" w:type="dxa"/>
            <w:noWrap/>
            <w:hideMark/>
          </w:tcPr>
          <w:p w14:paraId="6762FED6" w14:textId="77777777" w:rsidR="00D22AD9" w:rsidRPr="00B27EA8" w:rsidRDefault="00D22AD9" w:rsidP="00D22AD9">
            <w:pPr>
              <w:rPr>
                <w:ins w:id="3465" w:author="Windows User" w:date="2023-02-22T00:38:00Z"/>
              </w:rPr>
            </w:pPr>
            <w:ins w:id="3466" w:author="Windows User" w:date="2023-02-22T00:38:00Z">
              <w:r w:rsidRPr="00B27EA8">
                <w:t>0,942435</w:t>
              </w:r>
            </w:ins>
          </w:p>
        </w:tc>
        <w:tc>
          <w:tcPr>
            <w:tcW w:w="1116" w:type="dxa"/>
            <w:noWrap/>
            <w:hideMark/>
          </w:tcPr>
          <w:p w14:paraId="5BD73600" w14:textId="77777777" w:rsidR="00D22AD9" w:rsidRPr="00B27EA8" w:rsidRDefault="00D22AD9" w:rsidP="00D22AD9">
            <w:pPr>
              <w:rPr>
                <w:ins w:id="3467" w:author="Windows User" w:date="2023-02-22T00:38:00Z"/>
              </w:rPr>
            </w:pPr>
            <w:ins w:id="3468" w:author="Windows User" w:date="2023-02-22T00:38:00Z">
              <w:r w:rsidRPr="00B27EA8">
                <w:t>-0,0053</w:t>
              </w:r>
            </w:ins>
          </w:p>
        </w:tc>
      </w:tr>
      <w:tr w:rsidR="00D22AD9" w:rsidRPr="00B27EA8" w14:paraId="276CA134" w14:textId="77777777" w:rsidTr="00D22AD9">
        <w:trPr>
          <w:trHeight w:val="300"/>
          <w:ins w:id="3469" w:author="Windows User" w:date="2023-02-22T00:38:00Z"/>
        </w:trPr>
        <w:tc>
          <w:tcPr>
            <w:tcW w:w="1249" w:type="dxa"/>
            <w:noWrap/>
            <w:hideMark/>
          </w:tcPr>
          <w:p w14:paraId="22CAE36A" w14:textId="77777777" w:rsidR="00D22AD9" w:rsidRPr="00B27EA8" w:rsidRDefault="00D22AD9" w:rsidP="00D22AD9">
            <w:pPr>
              <w:rPr>
                <w:ins w:id="3470" w:author="Windows User" w:date="2023-02-22T00:38:00Z"/>
              </w:rPr>
            </w:pPr>
          </w:p>
        </w:tc>
        <w:tc>
          <w:tcPr>
            <w:tcW w:w="731" w:type="dxa"/>
            <w:noWrap/>
            <w:hideMark/>
          </w:tcPr>
          <w:p w14:paraId="5C831779" w14:textId="77777777" w:rsidR="00D22AD9" w:rsidRPr="00B27EA8" w:rsidRDefault="00D22AD9" w:rsidP="00D22AD9">
            <w:pPr>
              <w:rPr>
                <w:ins w:id="3471" w:author="Windows User" w:date="2023-02-22T00:38:00Z"/>
              </w:rPr>
            </w:pPr>
          </w:p>
        </w:tc>
        <w:tc>
          <w:tcPr>
            <w:tcW w:w="1345" w:type="dxa"/>
            <w:noWrap/>
            <w:hideMark/>
          </w:tcPr>
          <w:p w14:paraId="2C285F1D" w14:textId="77777777" w:rsidR="00D22AD9" w:rsidRPr="00B27EA8" w:rsidRDefault="00D22AD9" w:rsidP="00D22AD9">
            <w:pPr>
              <w:rPr>
                <w:ins w:id="3472" w:author="Windows User" w:date="2023-02-22T00:38:00Z"/>
              </w:rPr>
            </w:pPr>
            <w:ins w:id="3473" w:author="Windows User" w:date="2023-02-22T00:38:00Z">
              <w:r w:rsidRPr="00B27EA8">
                <w:t>0,96015</w:t>
              </w:r>
            </w:ins>
          </w:p>
        </w:tc>
        <w:tc>
          <w:tcPr>
            <w:tcW w:w="1348" w:type="dxa"/>
            <w:noWrap/>
            <w:hideMark/>
          </w:tcPr>
          <w:p w14:paraId="23D5B36E" w14:textId="77777777" w:rsidR="00D22AD9" w:rsidRPr="00B27EA8" w:rsidRDefault="00D22AD9" w:rsidP="00D22AD9">
            <w:pPr>
              <w:rPr>
                <w:ins w:id="3474" w:author="Windows User" w:date="2023-02-22T00:38:00Z"/>
              </w:rPr>
            </w:pPr>
            <w:ins w:id="3475" w:author="Windows User" w:date="2023-02-22T00:38:00Z">
              <w:r w:rsidRPr="00B27EA8">
                <w:t>0,964407</w:t>
              </w:r>
            </w:ins>
          </w:p>
        </w:tc>
        <w:tc>
          <w:tcPr>
            <w:tcW w:w="1276" w:type="dxa"/>
            <w:noWrap/>
            <w:hideMark/>
          </w:tcPr>
          <w:p w14:paraId="585138E8" w14:textId="77777777" w:rsidR="00D22AD9" w:rsidRPr="00B27EA8" w:rsidRDefault="00D22AD9" w:rsidP="00D22AD9">
            <w:pPr>
              <w:rPr>
                <w:ins w:id="3476" w:author="Windows User" w:date="2023-02-22T00:38:00Z"/>
              </w:rPr>
            </w:pPr>
          </w:p>
        </w:tc>
        <w:tc>
          <w:tcPr>
            <w:tcW w:w="1116" w:type="dxa"/>
            <w:noWrap/>
            <w:hideMark/>
          </w:tcPr>
          <w:p w14:paraId="3F011418" w14:textId="77777777" w:rsidR="00D22AD9" w:rsidRPr="00B27EA8" w:rsidRDefault="00D22AD9" w:rsidP="00D22AD9">
            <w:pPr>
              <w:rPr>
                <w:ins w:id="3477" w:author="Windows User" w:date="2023-02-22T00:38:00Z"/>
              </w:rPr>
            </w:pPr>
          </w:p>
        </w:tc>
      </w:tr>
      <w:tr w:rsidR="00D22AD9" w:rsidRPr="00B27EA8" w14:paraId="403DC50D" w14:textId="77777777" w:rsidTr="00D22AD9">
        <w:trPr>
          <w:trHeight w:val="300"/>
          <w:ins w:id="3478" w:author="Windows User" w:date="2023-02-22T00:38:00Z"/>
        </w:trPr>
        <w:tc>
          <w:tcPr>
            <w:tcW w:w="1249" w:type="dxa"/>
            <w:noWrap/>
            <w:hideMark/>
          </w:tcPr>
          <w:p w14:paraId="0D71227B" w14:textId="77777777" w:rsidR="00D22AD9" w:rsidRPr="00B27EA8" w:rsidRDefault="00D22AD9" w:rsidP="00D22AD9">
            <w:pPr>
              <w:rPr>
                <w:ins w:id="3479" w:author="Windows User" w:date="2023-02-22T00:38:00Z"/>
              </w:rPr>
            </w:pPr>
          </w:p>
        </w:tc>
        <w:tc>
          <w:tcPr>
            <w:tcW w:w="731" w:type="dxa"/>
            <w:noWrap/>
            <w:hideMark/>
          </w:tcPr>
          <w:p w14:paraId="48449350" w14:textId="77777777" w:rsidR="00D22AD9" w:rsidRPr="00B27EA8" w:rsidRDefault="00D22AD9" w:rsidP="00D22AD9">
            <w:pPr>
              <w:rPr>
                <w:ins w:id="3480" w:author="Windows User" w:date="2023-02-22T00:38:00Z"/>
              </w:rPr>
            </w:pPr>
          </w:p>
        </w:tc>
        <w:tc>
          <w:tcPr>
            <w:tcW w:w="1345" w:type="dxa"/>
            <w:noWrap/>
            <w:hideMark/>
          </w:tcPr>
          <w:p w14:paraId="09D43A9C" w14:textId="77777777" w:rsidR="00D22AD9" w:rsidRPr="00B27EA8" w:rsidRDefault="00D22AD9" w:rsidP="00D22AD9">
            <w:pPr>
              <w:rPr>
                <w:ins w:id="3481" w:author="Windows User" w:date="2023-02-22T00:38:00Z"/>
              </w:rPr>
            </w:pPr>
            <w:ins w:id="3482" w:author="Windows User" w:date="2023-02-22T00:38:00Z">
              <w:r w:rsidRPr="00B27EA8">
                <w:t>0,93576</w:t>
              </w:r>
            </w:ins>
          </w:p>
        </w:tc>
        <w:tc>
          <w:tcPr>
            <w:tcW w:w="1348" w:type="dxa"/>
            <w:noWrap/>
            <w:hideMark/>
          </w:tcPr>
          <w:p w14:paraId="2DD91E48" w14:textId="77777777" w:rsidR="00D22AD9" w:rsidRPr="00B27EA8" w:rsidRDefault="00D22AD9" w:rsidP="00D22AD9">
            <w:pPr>
              <w:rPr>
                <w:ins w:id="3483" w:author="Windows User" w:date="2023-02-22T00:38:00Z"/>
              </w:rPr>
            </w:pPr>
            <w:ins w:id="3484" w:author="Windows User" w:date="2023-02-22T00:38:00Z">
              <w:r w:rsidRPr="00B27EA8">
                <w:t>0,929256</w:t>
              </w:r>
            </w:ins>
          </w:p>
        </w:tc>
        <w:tc>
          <w:tcPr>
            <w:tcW w:w="1276" w:type="dxa"/>
            <w:noWrap/>
            <w:hideMark/>
          </w:tcPr>
          <w:p w14:paraId="7D6B7F0D" w14:textId="77777777" w:rsidR="00D22AD9" w:rsidRPr="00B27EA8" w:rsidRDefault="00D22AD9" w:rsidP="00D22AD9">
            <w:pPr>
              <w:rPr>
                <w:ins w:id="3485" w:author="Windows User" w:date="2023-02-22T00:38:00Z"/>
              </w:rPr>
            </w:pPr>
          </w:p>
        </w:tc>
        <w:tc>
          <w:tcPr>
            <w:tcW w:w="1116" w:type="dxa"/>
            <w:noWrap/>
            <w:hideMark/>
          </w:tcPr>
          <w:p w14:paraId="1FF62031" w14:textId="77777777" w:rsidR="00D22AD9" w:rsidRPr="00B27EA8" w:rsidRDefault="00D22AD9" w:rsidP="00D22AD9">
            <w:pPr>
              <w:rPr>
                <w:ins w:id="3486" w:author="Windows User" w:date="2023-02-22T00:38:00Z"/>
              </w:rPr>
            </w:pPr>
          </w:p>
        </w:tc>
      </w:tr>
      <w:tr w:rsidR="00D22AD9" w:rsidRPr="00B27EA8" w14:paraId="06704086" w14:textId="77777777" w:rsidTr="00D22AD9">
        <w:trPr>
          <w:trHeight w:val="300"/>
          <w:ins w:id="3487" w:author="Windows User" w:date="2023-02-22T00:38:00Z"/>
        </w:trPr>
        <w:tc>
          <w:tcPr>
            <w:tcW w:w="1249" w:type="dxa"/>
            <w:noWrap/>
            <w:hideMark/>
          </w:tcPr>
          <w:p w14:paraId="1CBD67FB" w14:textId="77777777" w:rsidR="00D22AD9" w:rsidRPr="00B27EA8" w:rsidRDefault="00D22AD9" w:rsidP="00D22AD9">
            <w:pPr>
              <w:rPr>
                <w:ins w:id="3488" w:author="Windows User" w:date="2023-02-22T00:38:00Z"/>
              </w:rPr>
            </w:pPr>
            <w:ins w:id="3489" w:author="Windows User" w:date="2023-02-22T00:38:00Z">
              <w:r w:rsidRPr="00B27EA8">
                <w:t>X2 = 7</w:t>
              </w:r>
            </w:ins>
          </w:p>
        </w:tc>
        <w:tc>
          <w:tcPr>
            <w:tcW w:w="731" w:type="dxa"/>
            <w:noWrap/>
            <w:hideMark/>
          </w:tcPr>
          <w:p w14:paraId="294ABD02" w14:textId="77777777" w:rsidR="00D22AD9" w:rsidRPr="00B27EA8" w:rsidRDefault="00D22AD9" w:rsidP="00D22AD9">
            <w:pPr>
              <w:rPr>
                <w:ins w:id="3490" w:author="Windows User" w:date="2023-02-22T00:38:00Z"/>
              </w:rPr>
            </w:pPr>
            <w:ins w:id="3491" w:author="Windows User" w:date="2023-02-22T00:38:00Z">
              <w:r w:rsidRPr="00B27EA8">
                <w:t>S7</w:t>
              </w:r>
            </w:ins>
          </w:p>
        </w:tc>
        <w:tc>
          <w:tcPr>
            <w:tcW w:w="1345" w:type="dxa"/>
            <w:noWrap/>
            <w:hideMark/>
          </w:tcPr>
          <w:p w14:paraId="3341D1BD" w14:textId="77777777" w:rsidR="00D22AD9" w:rsidRPr="00B27EA8" w:rsidRDefault="00D22AD9" w:rsidP="00D22AD9">
            <w:pPr>
              <w:rPr>
                <w:ins w:id="3492" w:author="Windows User" w:date="2023-02-22T00:38:00Z"/>
              </w:rPr>
            </w:pPr>
            <w:ins w:id="3493" w:author="Windows User" w:date="2023-02-22T00:38:00Z">
              <w:r w:rsidRPr="00B27EA8">
                <w:t>0,956043</w:t>
              </w:r>
            </w:ins>
          </w:p>
        </w:tc>
        <w:tc>
          <w:tcPr>
            <w:tcW w:w="1348" w:type="dxa"/>
            <w:noWrap/>
            <w:hideMark/>
          </w:tcPr>
          <w:p w14:paraId="7F181B98" w14:textId="77777777" w:rsidR="00D22AD9" w:rsidRPr="00B27EA8" w:rsidRDefault="00D22AD9" w:rsidP="00D22AD9">
            <w:pPr>
              <w:rPr>
                <w:ins w:id="3494" w:author="Windows User" w:date="2023-02-22T00:38:00Z"/>
              </w:rPr>
            </w:pPr>
            <w:ins w:id="3495" w:author="Windows User" w:date="2023-02-22T00:38:00Z">
              <w:r w:rsidRPr="00B27EA8">
                <w:t>0,972525</w:t>
              </w:r>
            </w:ins>
          </w:p>
        </w:tc>
        <w:tc>
          <w:tcPr>
            <w:tcW w:w="1276" w:type="dxa"/>
            <w:noWrap/>
            <w:hideMark/>
          </w:tcPr>
          <w:p w14:paraId="5AE7918D" w14:textId="77777777" w:rsidR="00D22AD9" w:rsidRPr="00B27EA8" w:rsidRDefault="00D22AD9" w:rsidP="00D22AD9">
            <w:pPr>
              <w:rPr>
                <w:ins w:id="3496" w:author="Windows User" w:date="2023-02-22T00:38:00Z"/>
              </w:rPr>
            </w:pPr>
            <w:ins w:id="3497" w:author="Windows User" w:date="2023-02-22T00:38:00Z">
              <w:r w:rsidRPr="00B27EA8">
                <w:t>0,931606</w:t>
              </w:r>
            </w:ins>
          </w:p>
        </w:tc>
        <w:tc>
          <w:tcPr>
            <w:tcW w:w="1116" w:type="dxa"/>
            <w:noWrap/>
            <w:hideMark/>
          </w:tcPr>
          <w:p w14:paraId="00C7A777" w14:textId="77777777" w:rsidR="00D22AD9" w:rsidRPr="00B27EA8" w:rsidRDefault="00D22AD9" w:rsidP="00D22AD9">
            <w:pPr>
              <w:rPr>
                <w:ins w:id="3498" w:author="Windows User" w:date="2023-02-22T00:38:00Z"/>
              </w:rPr>
            </w:pPr>
            <w:ins w:id="3499" w:author="Windows User" w:date="2023-02-22T00:38:00Z">
              <w:r w:rsidRPr="00B27EA8">
                <w:t>-0,01613</w:t>
              </w:r>
            </w:ins>
          </w:p>
        </w:tc>
      </w:tr>
      <w:tr w:rsidR="00D22AD9" w:rsidRPr="00B27EA8" w14:paraId="6B90F9C8" w14:textId="77777777" w:rsidTr="00D22AD9">
        <w:trPr>
          <w:trHeight w:val="300"/>
          <w:ins w:id="3500" w:author="Windows User" w:date="2023-02-22T00:38:00Z"/>
        </w:trPr>
        <w:tc>
          <w:tcPr>
            <w:tcW w:w="1249" w:type="dxa"/>
            <w:noWrap/>
            <w:hideMark/>
          </w:tcPr>
          <w:p w14:paraId="1B680251" w14:textId="77777777" w:rsidR="00D22AD9" w:rsidRPr="00B27EA8" w:rsidRDefault="00D22AD9" w:rsidP="00D22AD9">
            <w:pPr>
              <w:rPr>
                <w:ins w:id="3501" w:author="Windows User" w:date="2023-02-22T00:38:00Z"/>
              </w:rPr>
            </w:pPr>
          </w:p>
        </w:tc>
        <w:tc>
          <w:tcPr>
            <w:tcW w:w="731" w:type="dxa"/>
            <w:noWrap/>
            <w:hideMark/>
          </w:tcPr>
          <w:p w14:paraId="002D8DCB" w14:textId="77777777" w:rsidR="00D22AD9" w:rsidRPr="00B27EA8" w:rsidRDefault="00D22AD9" w:rsidP="00D22AD9">
            <w:pPr>
              <w:rPr>
                <w:ins w:id="3502" w:author="Windows User" w:date="2023-02-22T00:38:00Z"/>
              </w:rPr>
            </w:pPr>
          </w:p>
        </w:tc>
        <w:tc>
          <w:tcPr>
            <w:tcW w:w="1345" w:type="dxa"/>
            <w:noWrap/>
            <w:hideMark/>
          </w:tcPr>
          <w:p w14:paraId="6EA546F3" w14:textId="77777777" w:rsidR="00D22AD9" w:rsidRPr="00B27EA8" w:rsidRDefault="00D22AD9" w:rsidP="00D22AD9">
            <w:pPr>
              <w:rPr>
                <w:ins w:id="3503" w:author="Windows User" w:date="2023-02-22T00:38:00Z"/>
              </w:rPr>
            </w:pPr>
            <w:ins w:id="3504" w:author="Windows User" w:date="2023-02-22T00:38:00Z">
              <w:r w:rsidRPr="00B27EA8">
                <w:t>0,938036</w:t>
              </w:r>
            </w:ins>
          </w:p>
        </w:tc>
        <w:tc>
          <w:tcPr>
            <w:tcW w:w="1348" w:type="dxa"/>
            <w:noWrap/>
            <w:hideMark/>
          </w:tcPr>
          <w:p w14:paraId="559FC230" w14:textId="77777777" w:rsidR="00D22AD9" w:rsidRPr="00B27EA8" w:rsidRDefault="00D22AD9" w:rsidP="00D22AD9">
            <w:pPr>
              <w:rPr>
                <w:ins w:id="3505" w:author="Windows User" w:date="2023-02-22T00:38:00Z"/>
              </w:rPr>
            </w:pPr>
            <w:ins w:id="3506" w:author="Windows User" w:date="2023-02-22T00:38:00Z">
              <w:r w:rsidRPr="00B27EA8">
                <w:t>0,903132</w:t>
              </w:r>
            </w:ins>
          </w:p>
        </w:tc>
        <w:tc>
          <w:tcPr>
            <w:tcW w:w="1276" w:type="dxa"/>
            <w:noWrap/>
            <w:hideMark/>
          </w:tcPr>
          <w:p w14:paraId="6CE99D40" w14:textId="77777777" w:rsidR="00D22AD9" w:rsidRPr="00B27EA8" w:rsidRDefault="00D22AD9" w:rsidP="00D22AD9">
            <w:pPr>
              <w:rPr>
                <w:ins w:id="3507" w:author="Windows User" w:date="2023-02-22T00:38:00Z"/>
              </w:rPr>
            </w:pPr>
          </w:p>
        </w:tc>
        <w:tc>
          <w:tcPr>
            <w:tcW w:w="1116" w:type="dxa"/>
            <w:noWrap/>
            <w:hideMark/>
          </w:tcPr>
          <w:p w14:paraId="59429D14" w14:textId="77777777" w:rsidR="00D22AD9" w:rsidRPr="00B27EA8" w:rsidRDefault="00D22AD9" w:rsidP="00D22AD9">
            <w:pPr>
              <w:rPr>
                <w:ins w:id="3508" w:author="Windows User" w:date="2023-02-22T00:38:00Z"/>
              </w:rPr>
            </w:pPr>
          </w:p>
        </w:tc>
      </w:tr>
      <w:tr w:rsidR="00D22AD9" w:rsidRPr="00B27EA8" w14:paraId="7B3F0822" w14:textId="77777777" w:rsidTr="00D22AD9">
        <w:trPr>
          <w:trHeight w:val="300"/>
          <w:ins w:id="3509" w:author="Windows User" w:date="2023-02-22T00:38:00Z"/>
        </w:trPr>
        <w:tc>
          <w:tcPr>
            <w:tcW w:w="1249" w:type="dxa"/>
            <w:noWrap/>
            <w:hideMark/>
          </w:tcPr>
          <w:p w14:paraId="33CB4E9D" w14:textId="77777777" w:rsidR="00D22AD9" w:rsidRPr="00B27EA8" w:rsidRDefault="00D22AD9" w:rsidP="00D22AD9">
            <w:pPr>
              <w:rPr>
                <w:ins w:id="3510" w:author="Windows User" w:date="2023-02-22T00:38:00Z"/>
              </w:rPr>
            </w:pPr>
          </w:p>
        </w:tc>
        <w:tc>
          <w:tcPr>
            <w:tcW w:w="731" w:type="dxa"/>
            <w:noWrap/>
            <w:hideMark/>
          </w:tcPr>
          <w:p w14:paraId="1993B8AD" w14:textId="77777777" w:rsidR="00D22AD9" w:rsidRPr="00B27EA8" w:rsidRDefault="00D22AD9" w:rsidP="00D22AD9">
            <w:pPr>
              <w:rPr>
                <w:ins w:id="3511" w:author="Windows User" w:date="2023-02-22T00:38:00Z"/>
              </w:rPr>
            </w:pPr>
          </w:p>
        </w:tc>
        <w:tc>
          <w:tcPr>
            <w:tcW w:w="1345" w:type="dxa"/>
            <w:noWrap/>
            <w:hideMark/>
          </w:tcPr>
          <w:p w14:paraId="53207DF1" w14:textId="77777777" w:rsidR="00D22AD9" w:rsidRPr="00B27EA8" w:rsidRDefault="00D22AD9" w:rsidP="00D22AD9">
            <w:pPr>
              <w:rPr>
                <w:ins w:id="3512" w:author="Windows User" w:date="2023-02-22T00:38:00Z"/>
              </w:rPr>
            </w:pPr>
            <w:ins w:id="3513" w:author="Windows User" w:date="2023-02-22T00:38:00Z">
              <w:r w:rsidRPr="00B27EA8">
                <w:t>0,878056</w:t>
              </w:r>
            </w:ins>
          </w:p>
        </w:tc>
        <w:tc>
          <w:tcPr>
            <w:tcW w:w="1348" w:type="dxa"/>
            <w:noWrap/>
            <w:hideMark/>
          </w:tcPr>
          <w:p w14:paraId="208C7021" w14:textId="77777777" w:rsidR="00D22AD9" w:rsidRPr="00B27EA8" w:rsidRDefault="00D22AD9" w:rsidP="00D22AD9">
            <w:pPr>
              <w:rPr>
                <w:ins w:id="3514" w:author="Windows User" w:date="2023-02-22T00:38:00Z"/>
              </w:rPr>
            </w:pPr>
            <w:ins w:id="3515" w:author="Windows User" w:date="2023-02-22T00:38:00Z">
              <w:r w:rsidRPr="00B27EA8">
                <w:t>0,941842</w:t>
              </w:r>
            </w:ins>
          </w:p>
        </w:tc>
        <w:tc>
          <w:tcPr>
            <w:tcW w:w="1276" w:type="dxa"/>
            <w:noWrap/>
            <w:hideMark/>
          </w:tcPr>
          <w:p w14:paraId="46B652D7" w14:textId="77777777" w:rsidR="00D22AD9" w:rsidRPr="00B27EA8" w:rsidRDefault="00D22AD9" w:rsidP="00D22AD9">
            <w:pPr>
              <w:rPr>
                <w:ins w:id="3516" w:author="Windows User" w:date="2023-02-22T00:38:00Z"/>
              </w:rPr>
            </w:pPr>
          </w:p>
        </w:tc>
        <w:tc>
          <w:tcPr>
            <w:tcW w:w="1116" w:type="dxa"/>
            <w:noWrap/>
            <w:hideMark/>
          </w:tcPr>
          <w:p w14:paraId="5B94EC6D" w14:textId="77777777" w:rsidR="00D22AD9" w:rsidRPr="00B27EA8" w:rsidRDefault="00D22AD9" w:rsidP="00D22AD9">
            <w:pPr>
              <w:rPr>
                <w:ins w:id="3517" w:author="Windows User" w:date="2023-02-22T00:38:00Z"/>
              </w:rPr>
            </w:pPr>
          </w:p>
        </w:tc>
      </w:tr>
      <w:tr w:rsidR="00D22AD9" w:rsidRPr="00B27EA8" w14:paraId="1D9B0620" w14:textId="77777777" w:rsidTr="00D22AD9">
        <w:trPr>
          <w:trHeight w:val="300"/>
          <w:ins w:id="3518" w:author="Windows User" w:date="2023-02-22T00:38:00Z"/>
        </w:trPr>
        <w:tc>
          <w:tcPr>
            <w:tcW w:w="1249" w:type="dxa"/>
            <w:noWrap/>
            <w:hideMark/>
          </w:tcPr>
          <w:p w14:paraId="3C27E7D4" w14:textId="77777777" w:rsidR="00D22AD9" w:rsidRPr="00B27EA8" w:rsidRDefault="00D22AD9" w:rsidP="00D22AD9">
            <w:pPr>
              <w:rPr>
                <w:ins w:id="3519" w:author="Windows User" w:date="2023-02-22T00:38:00Z"/>
              </w:rPr>
            </w:pPr>
            <w:ins w:id="3520" w:author="Windows User" w:date="2023-02-22T00:38:00Z">
              <w:r w:rsidRPr="00B27EA8">
                <w:t>X2 = 8</w:t>
              </w:r>
            </w:ins>
          </w:p>
        </w:tc>
        <w:tc>
          <w:tcPr>
            <w:tcW w:w="731" w:type="dxa"/>
            <w:noWrap/>
            <w:hideMark/>
          </w:tcPr>
          <w:p w14:paraId="61F58402" w14:textId="77777777" w:rsidR="00D22AD9" w:rsidRPr="00B27EA8" w:rsidRDefault="00D22AD9" w:rsidP="00D22AD9">
            <w:pPr>
              <w:rPr>
                <w:ins w:id="3521" w:author="Windows User" w:date="2023-02-22T00:38:00Z"/>
              </w:rPr>
            </w:pPr>
            <w:ins w:id="3522" w:author="Windows User" w:date="2023-02-22T00:38:00Z">
              <w:r w:rsidRPr="00B27EA8">
                <w:t>S8</w:t>
              </w:r>
            </w:ins>
          </w:p>
        </w:tc>
        <w:tc>
          <w:tcPr>
            <w:tcW w:w="1345" w:type="dxa"/>
            <w:noWrap/>
            <w:hideMark/>
          </w:tcPr>
          <w:p w14:paraId="22D63252" w14:textId="77777777" w:rsidR="00D22AD9" w:rsidRPr="00B27EA8" w:rsidRDefault="00D22AD9" w:rsidP="00D22AD9">
            <w:pPr>
              <w:rPr>
                <w:ins w:id="3523" w:author="Windows User" w:date="2023-02-22T00:38:00Z"/>
              </w:rPr>
            </w:pPr>
            <w:ins w:id="3524" w:author="Windows User" w:date="2023-02-22T00:38:00Z">
              <w:r w:rsidRPr="00B27EA8">
                <w:t>0,975598</w:t>
              </w:r>
            </w:ins>
          </w:p>
        </w:tc>
        <w:tc>
          <w:tcPr>
            <w:tcW w:w="1348" w:type="dxa"/>
            <w:noWrap/>
            <w:hideMark/>
          </w:tcPr>
          <w:p w14:paraId="0E55355B" w14:textId="77777777" w:rsidR="00D22AD9" w:rsidRPr="00B27EA8" w:rsidRDefault="00D22AD9" w:rsidP="00D22AD9">
            <w:pPr>
              <w:rPr>
                <w:ins w:id="3525" w:author="Windows User" w:date="2023-02-22T00:38:00Z"/>
              </w:rPr>
            </w:pPr>
            <w:ins w:id="3526" w:author="Windows User" w:date="2023-02-22T00:38:00Z">
              <w:r w:rsidRPr="00B27EA8">
                <w:t>0,983074</w:t>
              </w:r>
            </w:ins>
          </w:p>
        </w:tc>
        <w:tc>
          <w:tcPr>
            <w:tcW w:w="1276" w:type="dxa"/>
            <w:noWrap/>
            <w:hideMark/>
          </w:tcPr>
          <w:p w14:paraId="75EC950F" w14:textId="77777777" w:rsidR="00D22AD9" w:rsidRPr="00B27EA8" w:rsidRDefault="00D22AD9" w:rsidP="00D22AD9">
            <w:pPr>
              <w:rPr>
                <w:ins w:id="3527" w:author="Windows User" w:date="2023-02-22T00:38:00Z"/>
              </w:rPr>
            </w:pPr>
            <w:ins w:id="3528" w:author="Windows User" w:date="2023-02-22T00:38:00Z">
              <w:r w:rsidRPr="00B27EA8">
                <w:t>0,960006</w:t>
              </w:r>
            </w:ins>
          </w:p>
        </w:tc>
        <w:tc>
          <w:tcPr>
            <w:tcW w:w="1116" w:type="dxa"/>
            <w:noWrap/>
            <w:hideMark/>
          </w:tcPr>
          <w:p w14:paraId="101F58B6" w14:textId="77777777" w:rsidR="00D22AD9" w:rsidRPr="00B27EA8" w:rsidRDefault="00D22AD9" w:rsidP="00D22AD9">
            <w:pPr>
              <w:rPr>
                <w:ins w:id="3529" w:author="Windows User" w:date="2023-02-22T00:38:00Z"/>
              </w:rPr>
            </w:pPr>
            <w:ins w:id="3530" w:author="Windows User" w:date="2023-02-22T00:38:00Z">
              <w:r w:rsidRPr="00B27EA8">
                <w:t>0,012267</w:t>
              </w:r>
            </w:ins>
          </w:p>
        </w:tc>
      </w:tr>
      <w:tr w:rsidR="00D22AD9" w:rsidRPr="00B27EA8" w14:paraId="12FAFBCF" w14:textId="77777777" w:rsidTr="00D22AD9">
        <w:trPr>
          <w:trHeight w:val="300"/>
          <w:ins w:id="3531" w:author="Windows User" w:date="2023-02-22T00:38:00Z"/>
        </w:trPr>
        <w:tc>
          <w:tcPr>
            <w:tcW w:w="1249" w:type="dxa"/>
            <w:noWrap/>
            <w:hideMark/>
          </w:tcPr>
          <w:p w14:paraId="5F46C274" w14:textId="77777777" w:rsidR="00D22AD9" w:rsidRPr="00B27EA8" w:rsidRDefault="00D22AD9" w:rsidP="00D22AD9">
            <w:pPr>
              <w:rPr>
                <w:ins w:id="3532" w:author="Windows User" w:date="2023-02-22T00:38:00Z"/>
              </w:rPr>
            </w:pPr>
          </w:p>
        </w:tc>
        <w:tc>
          <w:tcPr>
            <w:tcW w:w="731" w:type="dxa"/>
            <w:noWrap/>
            <w:hideMark/>
          </w:tcPr>
          <w:p w14:paraId="389ECB43" w14:textId="77777777" w:rsidR="00D22AD9" w:rsidRPr="00B27EA8" w:rsidRDefault="00D22AD9" w:rsidP="00D22AD9">
            <w:pPr>
              <w:rPr>
                <w:ins w:id="3533" w:author="Windows User" w:date="2023-02-22T00:38:00Z"/>
              </w:rPr>
            </w:pPr>
          </w:p>
        </w:tc>
        <w:tc>
          <w:tcPr>
            <w:tcW w:w="1345" w:type="dxa"/>
            <w:noWrap/>
            <w:hideMark/>
          </w:tcPr>
          <w:p w14:paraId="3EE88B21" w14:textId="77777777" w:rsidR="00D22AD9" w:rsidRPr="00B27EA8" w:rsidRDefault="00D22AD9" w:rsidP="00D22AD9">
            <w:pPr>
              <w:rPr>
                <w:ins w:id="3534" w:author="Windows User" w:date="2023-02-22T00:38:00Z"/>
              </w:rPr>
            </w:pPr>
            <w:ins w:id="3535" w:author="Windows User" w:date="2023-02-22T00:38:00Z">
              <w:r w:rsidRPr="00B27EA8">
                <w:t>0,947281</w:t>
              </w:r>
            </w:ins>
          </w:p>
        </w:tc>
        <w:tc>
          <w:tcPr>
            <w:tcW w:w="1348" w:type="dxa"/>
            <w:noWrap/>
            <w:hideMark/>
          </w:tcPr>
          <w:p w14:paraId="7A2E36E5" w14:textId="77777777" w:rsidR="00D22AD9" w:rsidRPr="00B27EA8" w:rsidRDefault="00D22AD9" w:rsidP="00D22AD9">
            <w:pPr>
              <w:rPr>
                <w:ins w:id="3536" w:author="Windows User" w:date="2023-02-22T00:38:00Z"/>
              </w:rPr>
            </w:pPr>
            <w:ins w:id="3537" w:author="Windows User" w:date="2023-02-22T00:38:00Z">
              <w:r w:rsidRPr="00B27EA8">
                <w:t>0,955947</w:t>
              </w:r>
            </w:ins>
          </w:p>
        </w:tc>
        <w:tc>
          <w:tcPr>
            <w:tcW w:w="1276" w:type="dxa"/>
            <w:noWrap/>
            <w:hideMark/>
          </w:tcPr>
          <w:p w14:paraId="59FCDB16" w14:textId="77777777" w:rsidR="00D22AD9" w:rsidRPr="00B27EA8" w:rsidRDefault="00D22AD9" w:rsidP="00D22AD9">
            <w:pPr>
              <w:rPr>
                <w:ins w:id="3538" w:author="Windows User" w:date="2023-02-22T00:38:00Z"/>
              </w:rPr>
            </w:pPr>
          </w:p>
        </w:tc>
        <w:tc>
          <w:tcPr>
            <w:tcW w:w="1116" w:type="dxa"/>
            <w:noWrap/>
            <w:hideMark/>
          </w:tcPr>
          <w:p w14:paraId="546DCA69" w14:textId="77777777" w:rsidR="00D22AD9" w:rsidRPr="00B27EA8" w:rsidRDefault="00D22AD9" w:rsidP="00D22AD9">
            <w:pPr>
              <w:rPr>
                <w:ins w:id="3539" w:author="Windows User" w:date="2023-02-22T00:38:00Z"/>
              </w:rPr>
            </w:pPr>
          </w:p>
        </w:tc>
      </w:tr>
      <w:tr w:rsidR="00D22AD9" w:rsidRPr="00B27EA8" w14:paraId="2C790C5C" w14:textId="77777777" w:rsidTr="00D22AD9">
        <w:trPr>
          <w:trHeight w:val="300"/>
          <w:ins w:id="3540" w:author="Windows User" w:date="2023-02-22T00:38:00Z"/>
        </w:trPr>
        <w:tc>
          <w:tcPr>
            <w:tcW w:w="1249" w:type="dxa"/>
            <w:noWrap/>
            <w:hideMark/>
          </w:tcPr>
          <w:p w14:paraId="419AE9A0" w14:textId="77777777" w:rsidR="00D22AD9" w:rsidRPr="00B27EA8" w:rsidRDefault="00D22AD9" w:rsidP="00D22AD9">
            <w:pPr>
              <w:rPr>
                <w:ins w:id="3541" w:author="Windows User" w:date="2023-02-22T00:38:00Z"/>
              </w:rPr>
            </w:pPr>
          </w:p>
        </w:tc>
        <w:tc>
          <w:tcPr>
            <w:tcW w:w="731" w:type="dxa"/>
            <w:noWrap/>
            <w:hideMark/>
          </w:tcPr>
          <w:p w14:paraId="6F016628" w14:textId="77777777" w:rsidR="00D22AD9" w:rsidRPr="00B27EA8" w:rsidRDefault="00D22AD9" w:rsidP="00D22AD9">
            <w:pPr>
              <w:rPr>
                <w:ins w:id="3542" w:author="Windows User" w:date="2023-02-22T00:38:00Z"/>
              </w:rPr>
            </w:pPr>
          </w:p>
        </w:tc>
        <w:tc>
          <w:tcPr>
            <w:tcW w:w="1345" w:type="dxa"/>
            <w:noWrap/>
            <w:hideMark/>
          </w:tcPr>
          <w:p w14:paraId="23B8EDDD" w14:textId="77777777" w:rsidR="00D22AD9" w:rsidRPr="00B27EA8" w:rsidRDefault="00D22AD9" w:rsidP="00D22AD9">
            <w:pPr>
              <w:rPr>
                <w:ins w:id="3543" w:author="Windows User" w:date="2023-02-22T00:38:00Z"/>
              </w:rPr>
            </w:pPr>
            <w:ins w:id="3544" w:author="Windows User" w:date="2023-02-22T00:38:00Z">
              <w:r w:rsidRPr="00B27EA8">
                <w:t>0,953289</w:t>
              </w:r>
            </w:ins>
          </w:p>
        </w:tc>
        <w:tc>
          <w:tcPr>
            <w:tcW w:w="1348" w:type="dxa"/>
            <w:noWrap/>
            <w:hideMark/>
          </w:tcPr>
          <w:p w14:paraId="088A0F54" w14:textId="77777777" w:rsidR="00D22AD9" w:rsidRPr="00B27EA8" w:rsidRDefault="00D22AD9" w:rsidP="00D22AD9">
            <w:pPr>
              <w:rPr>
                <w:ins w:id="3545" w:author="Windows User" w:date="2023-02-22T00:38:00Z"/>
              </w:rPr>
            </w:pPr>
            <w:ins w:id="3546" w:author="Windows User" w:date="2023-02-22T00:38:00Z">
              <w:r w:rsidRPr="00B27EA8">
                <w:t>0,944846</w:t>
              </w:r>
            </w:ins>
          </w:p>
        </w:tc>
        <w:tc>
          <w:tcPr>
            <w:tcW w:w="1276" w:type="dxa"/>
            <w:noWrap/>
            <w:hideMark/>
          </w:tcPr>
          <w:p w14:paraId="337ACD67" w14:textId="77777777" w:rsidR="00D22AD9" w:rsidRPr="00B27EA8" w:rsidRDefault="00D22AD9" w:rsidP="00D22AD9">
            <w:pPr>
              <w:rPr>
                <w:ins w:id="3547" w:author="Windows User" w:date="2023-02-22T00:38:00Z"/>
              </w:rPr>
            </w:pPr>
          </w:p>
        </w:tc>
        <w:tc>
          <w:tcPr>
            <w:tcW w:w="1116" w:type="dxa"/>
            <w:noWrap/>
            <w:hideMark/>
          </w:tcPr>
          <w:p w14:paraId="0926B1A0" w14:textId="77777777" w:rsidR="00D22AD9" w:rsidRPr="00B27EA8" w:rsidRDefault="00D22AD9" w:rsidP="00D22AD9">
            <w:pPr>
              <w:rPr>
                <w:ins w:id="3548" w:author="Windows User" w:date="2023-02-22T00:38:00Z"/>
              </w:rPr>
            </w:pPr>
          </w:p>
        </w:tc>
      </w:tr>
      <w:tr w:rsidR="00D22AD9" w:rsidRPr="00B27EA8" w14:paraId="49B558D0" w14:textId="77777777" w:rsidTr="00D22AD9">
        <w:trPr>
          <w:trHeight w:val="300"/>
          <w:ins w:id="3549" w:author="Windows User" w:date="2023-02-22T00:38:00Z"/>
        </w:trPr>
        <w:tc>
          <w:tcPr>
            <w:tcW w:w="1249" w:type="dxa"/>
            <w:noWrap/>
            <w:hideMark/>
          </w:tcPr>
          <w:p w14:paraId="3ADBF8F8" w14:textId="77777777" w:rsidR="00D22AD9" w:rsidRPr="00B27EA8" w:rsidRDefault="00D22AD9" w:rsidP="00D22AD9">
            <w:pPr>
              <w:rPr>
                <w:ins w:id="3550" w:author="Windows User" w:date="2023-02-22T00:38:00Z"/>
              </w:rPr>
            </w:pPr>
            <w:ins w:id="3551" w:author="Windows User" w:date="2023-02-22T00:38:00Z">
              <w:r w:rsidRPr="00B27EA8">
                <w:t>X2 = 9</w:t>
              </w:r>
            </w:ins>
          </w:p>
        </w:tc>
        <w:tc>
          <w:tcPr>
            <w:tcW w:w="731" w:type="dxa"/>
            <w:noWrap/>
            <w:hideMark/>
          </w:tcPr>
          <w:p w14:paraId="23EB09E1" w14:textId="77777777" w:rsidR="00D22AD9" w:rsidRPr="00B27EA8" w:rsidRDefault="00D22AD9" w:rsidP="00D22AD9">
            <w:pPr>
              <w:rPr>
                <w:ins w:id="3552" w:author="Windows User" w:date="2023-02-22T00:38:00Z"/>
              </w:rPr>
            </w:pPr>
            <w:ins w:id="3553" w:author="Windows User" w:date="2023-02-22T00:38:00Z">
              <w:r w:rsidRPr="00B27EA8">
                <w:t>S9</w:t>
              </w:r>
            </w:ins>
          </w:p>
        </w:tc>
        <w:tc>
          <w:tcPr>
            <w:tcW w:w="1345" w:type="dxa"/>
            <w:noWrap/>
            <w:hideMark/>
          </w:tcPr>
          <w:p w14:paraId="0AE6B0AB" w14:textId="77777777" w:rsidR="00D22AD9" w:rsidRPr="00B27EA8" w:rsidRDefault="00D22AD9" w:rsidP="00D22AD9">
            <w:pPr>
              <w:rPr>
                <w:ins w:id="3554" w:author="Windows User" w:date="2023-02-22T00:38:00Z"/>
              </w:rPr>
            </w:pPr>
            <w:ins w:id="3555" w:author="Windows User" w:date="2023-02-22T00:38:00Z">
              <w:r w:rsidRPr="00B27EA8">
                <w:t>0,948521</w:t>
              </w:r>
            </w:ins>
          </w:p>
        </w:tc>
        <w:tc>
          <w:tcPr>
            <w:tcW w:w="1348" w:type="dxa"/>
            <w:noWrap/>
            <w:hideMark/>
          </w:tcPr>
          <w:p w14:paraId="4F143EE0" w14:textId="77777777" w:rsidR="00D22AD9" w:rsidRPr="00B27EA8" w:rsidRDefault="00D22AD9" w:rsidP="00D22AD9">
            <w:pPr>
              <w:rPr>
                <w:ins w:id="3556" w:author="Windows User" w:date="2023-02-22T00:38:00Z"/>
              </w:rPr>
            </w:pPr>
            <w:ins w:id="3557" w:author="Windows User" w:date="2023-02-22T00:38:00Z">
              <w:r w:rsidRPr="00B27EA8">
                <w:t>0,941208</w:t>
              </w:r>
            </w:ins>
          </w:p>
        </w:tc>
        <w:tc>
          <w:tcPr>
            <w:tcW w:w="1276" w:type="dxa"/>
            <w:noWrap/>
            <w:hideMark/>
          </w:tcPr>
          <w:p w14:paraId="56BCFE66" w14:textId="77777777" w:rsidR="00D22AD9" w:rsidRPr="00B27EA8" w:rsidRDefault="00D22AD9" w:rsidP="00D22AD9">
            <w:pPr>
              <w:rPr>
                <w:ins w:id="3558" w:author="Windows User" w:date="2023-02-22T00:38:00Z"/>
              </w:rPr>
            </w:pPr>
            <w:ins w:id="3559" w:author="Windows User" w:date="2023-02-22T00:38:00Z">
              <w:r w:rsidRPr="00B27EA8">
                <w:t>0,950618</w:t>
              </w:r>
            </w:ins>
          </w:p>
        </w:tc>
        <w:tc>
          <w:tcPr>
            <w:tcW w:w="1116" w:type="dxa"/>
            <w:noWrap/>
            <w:hideMark/>
          </w:tcPr>
          <w:p w14:paraId="2B7885E4" w14:textId="77777777" w:rsidR="00D22AD9" w:rsidRPr="00B27EA8" w:rsidRDefault="00D22AD9" w:rsidP="00D22AD9">
            <w:pPr>
              <w:rPr>
                <w:ins w:id="3560" w:author="Windows User" w:date="2023-02-22T00:38:00Z"/>
              </w:rPr>
            </w:pPr>
            <w:ins w:id="3561" w:author="Windows User" w:date="2023-02-22T00:38:00Z">
              <w:r w:rsidRPr="00B27EA8">
                <w:t>0,002879</w:t>
              </w:r>
            </w:ins>
          </w:p>
        </w:tc>
      </w:tr>
      <w:tr w:rsidR="00D22AD9" w:rsidRPr="00B27EA8" w14:paraId="6AF0B859" w14:textId="77777777" w:rsidTr="00D22AD9">
        <w:trPr>
          <w:trHeight w:val="300"/>
          <w:ins w:id="3562" w:author="Windows User" w:date="2023-02-22T00:38:00Z"/>
        </w:trPr>
        <w:tc>
          <w:tcPr>
            <w:tcW w:w="1249" w:type="dxa"/>
            <w:noWrap/>
            <w:hideMark/>
          </w:tcPr>
          <w:p w14:paraId="4D1D0D5C" w14:textId="77777777" w:rsidR="00D22AD9" w:rsidRPr="00B27EA8" w:rsidRDefault="00D22AD9" w:rsidP="00D22AD9">
            <w:pPr>
              <w:rPr>
                <w:ins w:id="3563" w:author="Windows User" w:date="2023-02-22T00:38:00Z"/>
              </w:rPr>
            </w:pPr>
          </w:p>
        </w:tc>
        <w:tc>
          <w:tcPr>
            <w:tcW w:w="731" w:type="dxa"/>
            <w:noWrap/>
            <w:hideMark/>
          </w:tcPr>
          <w:p w14:paraId="6E966E8A" w14:textId="77777777" w:rsidR="00D22AD9" w:rsidRPr="00B27EA8" w:rsidRDefault="00D22AD9" w:rsidP="00D22AD9">
            <w:pPr>
              <w:rPr>
                <w:ins w:id="3564" w:author="Windows User" w:date="2023-02-22T00:38:00Z"/>
              </w:rPr>
            </w:pPr>
          </w:p>
        </w:tc>
        <w:tc>
          <w:tcPr>
            <w:tcW w:w="1345" w:type="dxa"/>
            <w:noWrap/>
            <w:hideMark/>
          </w:tcPr>
          <w:p w14:paraId="1C1BA875" w14:textId="77777777" w:rsidR="00D22AD9" w:rsidRPr="00B27EA8" w:rsidRDefault="00D22AD9" w:rsidP="00D22AD9">
            <w:pPr>
              <w:rPr>
                <w:ins w:id="3565" w:author="Windows User" w:date="2023-02-22T00:38:00Z"/>
              </w:rPr>
            </w:pPr>
            <w:ins w:id="3566" w:author="Windows User" w:date="2023-02-22T00:38:00Z">
              <w:r w:rsidRPr="00B27EA8">
                <w:t>0,953454</w:t>
              </w:r>
            </w:ins>
          </w:p>
        </w:tc>
        <w:tc>
          <w:tcPr>
            <w:tcW w:w="1348" w:type="dxa"/>
            <w:noWrap/>
            <w:hideMark/>
          </w:tcPr>
          <w:p w14:paraId="6C1A61F3" w14:textId="77777777" w:rsidR="00D22AD9" w:rsidRPr="00B27EA8" w:rsidRDefault="00D22AD9" w:rsidP="00D22AD9">
            <w:pPr>
              <w:rPr>
                <w:ins w:id="3567" w:author="Windows User" w:date="2023-02-22T00:38:00Z"/>
              </w:rPr>
            </w:pPr>
            <w:ins w:id="3568" w:author="Windows User" w:date="2023-02-22T00:38:00Z">
              <w:r w:rsidRPr="00B27EA8">
                <w:t>0,970735</w:t>
              </w:r>
            </w:ins>
          </w:p>
        </w:tc>
        <w:tc>
          <w:tcPr>
            <w:tcW w:w="1276" w:type="dxa"/>
            <w:noWrap/>
            <w:hideMark/>
          </w:tcPr>
          <w:p w14:paraId="4B2C9220" w14:textId="77777777" w:rsidR="00D22AD9" w:rsidRPr="00B27EA8" w:rsidRDefault="00D22AD9" w:rsidP="00D22AD9">
            <w:pPr>
              <w:rPr>
                <w:ins w:id="3569" w:author="Windows User" w:date="2023-02-22T00:38:00Z"/>
              </w:rPr>
            </w:pPr>
          </w:p>
        </w:tc>
        <w:tc>
          <w:tcPr>
            <w:tcW w:w="1116" w:type="dxa"/>
            <w:noWrap/>
            <w:hideMark/>
          </w:tcPr>
          <w:p w14:paraId="07EEB05E" w14:textId="77777777" w:rsidR="00D22AD9" w:rsidRPr="00B27EA8" w:rsidRDefault="00D22AD9" w:rsidP="00D22AD9">
            <w:pPr>
              <w:rPr>
                <w:ins w:id="3570" w:author="Windows User" w:date="2023-02-22T00:38:00Z"/>
              </w:rPr>
            </w:pPr>
          </w:p>
        </w:tc>
      </w:tr>
      <w:tr w:rsidR="00D22AD9" w:rsidRPr="00B27EA8" w14:paraId="25538EBF" w14:textId="77777777" w:rsidTr="00D22AD9">
        <w:trPr>
          <w:trHeight w:val="300"/>
          <w:ins w:id="3571" w:author="Windows User" w:date="2023-02-22T00:38:00Z"/>
        </w:trPr>
        <w:tc>
          <w:tcPr>
            <w:tcW w:w="1249" w:type="dxa"/>
            <w:noWrap/>
            <w:hideMark/>
          </w:tcPr>
          <w:p w14:paraId="2FDD22FF" w14:textId="77777777" w:rsidR="00D22AD9" w:rsidRPr="00B27EA8" w:rsidRDefault="00D22AD9" w:rsidP="00D22AD9">
            <w:pPr>
              <w:rPr>
                <w:ins w:id="3572" w:author="Windows User" w:date="2023-02-22T00:38:00Z"/>
              </w:rPr>
            </w:pPr>
          </w:p>
        </w:tc>
        <w:tc>
          <w:tcPr>
            <w:tcW w:w="731" w:type="dxa"/>
            <w:noWrap/>
            <w:hideMark/>
          </w:tcPr>
          <w:p w14:paraId="5194636F" w14:textId="77777777" w:rsidR="00D22AD9" w:rsidRPr="00B27EA8" w:rsidRDefault="00D22AD9" w:rsidP="00D22AD9">
            <w:pPr>
              <w:rPr>
                <w:ins w:id="3573" w:author="Windows User" w:date="2023-02-22T00:38:00Z"/>
              </w:rPr>
            </w:pPr>
          </w:p>
        </w:tc>
        <w:tc>
          <w:tcPr>
            <w:tcW w:w="1345" w:type="dxa"/>
            <w:noWrap/>
            <w:hideMark/>
          </w:tcPr>
          <w:p w14:paraId="44B76826" w14:textId="77777777" w:rsidR="00D22AD9" w:rsidRPr="00B27EA8" w:rsidRDefault="00D22AD9" w:rsidP="00D22AD9">
            <w:pPr>
              <w:rPr>
                <w:ins w:id="3574" w:author="Windows User" w:date="2023-02-22T00:38:00Z"/>
              </w:rPr>
            </w:pPr>
            <w:ins w:id="3575" w:author="Windows User" w:date="2023-02-22T00:38:00Z">
              <w:r w:rsidRPr="00B27EA8">
                <w:t>0,92006</w:t>
              </w:r>
            </w:ins>
          </w:p>
        </w:tc>
        <w:tc>
          <w:tcPr>
            <w:tcW w:w="1348" w:type="dxa"/>
            <w:noWrap/>
            <w:hideMark/>
          </w:tcPr>
          <w:p w14:paraId="4B2356F1" w14:textId="77777777" w:rsidR="00D22AD9" w:rsidRPr="00B27EA8" w:rsidRDefault="00D22AD9" w:rsidP="00D22AD9">
            <w:pPr>
              <w:rPr>
                <w:ins w:id="3576" w:author="Windows User" w:date="2023-02-22T00:38:00Z"/>
              </w:rPr>
            </w:pPr>
            <w:ins w:id="3577" w:author="Windows User" w:date="2023-02-22T00:38:00Z">
              <w:r w:rsidRPr="00B27EA8">
                <w:t>0,969728</w:t>
              </w:r>
            </w:ins>
          </w:p>
        </w:tc>
        <w:tc>
          <w:tcPr>
            <w:tcW w:w="1276" w:type="dxa"/>
            <w:noWrap/>
            <w:hideMark/>
          </w:tcPr>
          <w:p w14:paraId="25CB2CED" w14:textId="77777777" w:rsidR="00D22AD9" w:rsidRPr="00B27EA8" w:rsidRDefault="00D22AD9" w:rsidP="00D22AD9">
            <w:pPr>
              <w:rPr>
                <w:ins w:id="3578" w:author="Windows User" w:date="2023-02-22T00:38:00Z"/>
              </w:rPr>
            </w:pPr>
          </w:p>
        </w:tc>
        <w:tc>
          <w:tcPr>
            <w:tcW w:w="1116" w:type="dxa"/>
            <w:noWrap/>
            <w:hideMark/>
          </w:tcPr>
          <w:p w14:paraId="7E873D9C" w14:textId="77777777" w:rsidR="00D22AD9" w:rsidRPr="00B27EA8" w:rsidRDefault="00D22AD9" w:rsidP="00D22AD9">
            <w:pPr>
              <w:rPr>
                <w:ins w:id="3579" w:author="Windows User" w:date="2023-02-22T00:38:00Z"/>
              </w:rPr>
            </w:pPr>
          </w:p>
        </w:tc>
      </w:tr>
      <w:tr w:rsidR="00D22AD9" w:rsidRPr="00B27EA8" w14:paraId="105184C9" w14:textId="77777777" w:rsidTr="00D22AD9">
        <w:trPr>
          <w:trHeight w:val="300"/>
          <w:ins w:id="3580" w:author="Windows User" w:date="2023-02-22T00:38:00Z"/>
        </w:trPr>
        <w:tc>
          <w:tcPr>
            <w:tcW w:w="1249" w:type="dxa"/>
            <w:noWrap/>
            <w:hideMark/>
          </w:tcPr>
          <w:p w14:paraId="1197FFA5" w14:textId="77777777" w:rsidR="00D22AD9" w:rsidRPr="00B27EA8" w:rsidRDefault="00D22AD9" w:rsidP="00D22AD9">
            <w:pPr>
              <w:rPr>
                <w:ins w:id="3581" w:author="Windows User" w:date="2023-02-22T00:38:00Z"/>
              </w:rPr>
            </w:pPr>
            <w:ins w:id="3582" w:author="Windows User" w:date="2023-02-22T00:38:00Z">
              <w:r w:rsidRPr="00B27EA8">
                <w:t>X2 = 10</w:t>
              </w:r>
            </w:ins>
          </w:p>
        </w:tc>
        <w:tc>
          <w:tcPr>
            <w:tcW w:w="731" w:type="dxa"/>
            <w:noWrap/>
            <w:hideMark/>
          </w:tcPr>
          <w:p w14:paraId="0F3710A5" w14:textId="77777777" w:rsidR="00D22AD9" w:rsidRPr="00B27EA8" w:rsidRDefault="00D22AD9" w:rsidP="00D22AD9">
            <w:pPr>
              <w:rPr>
                <w:ins w:id="3583" w:author="Windows User" w:date="2023-02-22T00:38:00Z"/>
              </w:rPr>
            </w:pPr>
            <w:ins w:id="3584" w:author="Windows User" w:date="2023-02-22T00:38:00Z">
              <w:r w:rsidRPr="00B27EA8">
                <w:t>S10</w:t>
              </w:r>
            </w:ins>
          </w:p>
        </w:tc>
        <w:tc>
          <w:tcPr>
            <w:tcW w:w="1345" w:type="dxa"/>
            <w:noWrap/>
            <w:hideMark/>
          </w:tcPr>
          <w:p w14:paraId="4E864A28" w14:textId="77777777" w:rsidR="00D22AD9" w:rsidRPr="00B27EA8" w:rsidRDefault="00D22AD9" w:rsidP="00D22AD9">
            <w:pPr>
              <w:rPr>
                <w:ins w:id="3585" w:author="Windows User" w:date="2023-02-22T00:38:00Z"/>
              </w:rPr>
            </w:pPr>
            <w:ins w:id="3586" w:author="Windows User" w:date="2023-02-22T00:38:00Z">
              <w:r w:rsidRPr="00B27EA8">
                <w:t>0,975409</w:t>
              </w:r>
            </w:ins>
          </w:p>
        </w:tc>
        <w:tc>
          <w:tcPr>
            <w:tcW w:w="1348" w:type="dxa"/>
            <w:noWrap/>
            <w:hideMark/>
          </w:tcPr>
          <w:p w14:paraId="10D7AD90" w14:textId="77777777" w:rsidR="00D22AD9" w:rsidRPr="00B27EA8" w:rsidRDefault="00D22AD9" w:rsidP="00D22AD9">
            <w:pPr>
              <w:rPr>
                <w:ins w:id="3587" w:author="Windows User" w:date="2023-02-22T00:38:00Z"/>
              </w:rPr>
            </w:pPr>
            <w:ins w:id="3588" w:author="Windows User" w:date="2023-02-22T00:38:00Z">
              <w:r w:rsidRPr="00B27EA8">
                <w:t>0,942812</w:t>
              </w:r>
            </w:ins>
          </w:p>
        </w:tc>
        <w:tc>
          <w:tcPr>
            <w:tcW w:w="1276" w:type="dxa"/>
            <w:noWrap/>
            <w:hideMark/>
          </w:tcPr>
          <w:p w14:paraId="3D2A164C" w14:textId="77777777" w:rsidR="00D22AD9" w:rsidRPr="00B27EA8" w:rsidRDefault="00D22AD9" w:rsidP="00D22AD9">
            <w:pPr>
              <w:rPr>
                <w:ins w:id="3589" w:author="Windows User" w:date="2023-02-22T00:38:00Z"/>
              </w:rPr>
            </w:pPr>
            <w:ins w:id="3590" w:author="Windows User" w:date="2023-02-22T00:38:00Z">
              <w:r w:rsidRPr="00B27EA8">
                <w:t>0,948851</w:t>
              </w:r>
            </w:ins>
          </w:p>
        </w:tc>
        <w:tc>
          <w:tcPr>
            <w:tcW w:w="1116" w:type="dxa"/>
            <w:noWrap/>
            <w:hideMark/>
          </w:tcPr>
          <w:p w14:paraId="12A6492A" w14:textId="77777777" w:rsidR="00D22AD9" w:rsidRPr="00B27EA8" w:rsidRDefault="00D22AD9" w:rsidP="00D22AD9">
            <w:pPr>
              <w:rPr>
                <w:ins w:id="3591" w:author="Windows User" w:date="2023-02-22T00:38:00Z"/>
              </w:rPr>
            </w:pPr>
            <w:ins w:id="3592" w:author="Windows User" w:date="2023-02-22T00:38:00Z">
              <w:r w:rsidRPr="00B27EA8">
                <w:t>0,001113</w:t>
              </w:r>
            </w:ins>
          </w:p>
        </w:tc>
      </w:tr>
      <w:tr w:rsidR="00D22AD9" w:rsidRPr="00B27EA8" w14:paraId="6D2274C0" w14:textId="77777777" w:rsidTr="00D22AD9">
        <w:trPr>
          <w:trHeight w:val="300"/>
          <w:ins w:id="3593" w:author="Windows User" w:date="2023-02-22T00:38:00Z"/>
        </w:trPr>
        <w:tc>
          <w:tcPr>
            <w:tcW w:w="1249" w:type="dxa"/>
            <w:noWrap/>
            <w:hideMark/>
          </w:tcPr>
          <w:p w14:paraId="225FD329" w14:textId="77777777" w:rsidR="00D22AD9" w:rsidRPr="00B27EA8" w:rsidRDefault="00D22AD9" w:rsidP="00D22AD9">
            <w:pPr>
              <w:rPr>
                <w:ins w:id="3594" w:author="Windows User" w:date="2023-02-22T00:38:00Z"/>
              </w:rPr>
            </w:pPr>
          </w:p>
        </w:tc>
        <w:tc>
          <w:tcPr>
            <w:tcW w:w="731" w:type="dxa"/>
            <w:noWrap/>
            <w:hideMark/>
          </w:tcPr>
          <w:p w14:paraId="513491F4" w14:textId="77777777" w:rsidR="00D22AD9" w:rsidRPr="00B27EA8" w:rsidRDefault="00D22AD9" w:rsidP="00D22AD9">
            <w:pPr>
              <w:rPr>
                <w:ins w:id="3595" w:author="Windows User" w:date="2023-02-22T00:38:00Z"/>
              </w:rPr>
            </w:pPr>
          </w:p>
        </w:tc>
        <w:tc>
          <w:tcPr>
            <w:tcW w:w="1345" w:type="dxa"/>
            <w:noWrap/>
            <w:hideMark/>
          </w:tcPr>
          <w:p w14:paraId="68D0111C" w14:textId="77777777" w:rsidR="00D22AD9" w:rsidRPr="00B27EA8" w:rsidRDefault="00D22AD9" w:rsidP="00D22AD9">
            <w:pPr>
              <w:rPr>
                <w:ins w:id="3596" w:author="Windows User" w:date="2023-02-22T00:38:00Z"/>
              </w:rPr>
            </w:pPr>
            <w:ins w:id="3597" w:author="Windows User" w:date="2023-02-22T00:38:00Z">
              <w:r w:rsidRPr="00B27EA8">
                <w:t>0,963344</w:t>
              </w:r>
            </w:ins>
          </w:p>
        </w:tc>
        <w:tc>
          <w:tcPr>
            <w:tcW w:w="1348" w:type="dxa"/>
            <w:noWrap/>
            <w:hideMark/>
          </w:tcPr>
          <w:p w14:paraId="112D465A" w14:textId="77777777" w:rsidR="00D22AD9" w:rsidRPr="00B27EA8" w:rsidRDefault="00D22AD9" w:rsidP="00D22AD9">
            <w:pPr>
              <w:rPr>
                <w:ins w:id="3598" w:author="Windows User" w:date="2023-02-22T00:38:00Z"/>
              </w:rPr>
            </w:pPr>
            <w:ins w:id="3599" w:author="Windows User" w:date="2023-02-22T00:38:00Z">
              <w:r w:rsidRPr="00B27EA8">
                <w:t>0,939349</w:t>
              </w:r>
            </w:ins>
          </w:p>
        </w:tc>
        <w:tc>
          <w:tcPr>
            <w:tcW w:w="1276" w:type="dxa"/>
            <w:noWrap/>
            <w:hideMark/>
          </w:tcPr>
          <w:p w14:paraId="10F0A2BF" w14:textId="77777777" w:rsidR="00D22AD9" w:rsidRPr="00B27EA8" w:rsidRDefault="00D22AD9" w:rsidP="00D22AD9">
            <w:pPr>
              <w:rPr>
                <w:ins w:id="3600" w:author="Windows User" w:date="2023-02-22T00:38:00Z"/>
              </w:rPr>
            </w:pPr>
          </w:p>
        </w:tc>
        <w:tc>
          <w:tcPr>
            <w:tcW w:w="1116" w:type="dxa"/>
            <w:noWrap/>
            <w:hideMark/>
          </w:tcPr>
          <w:p w14:paraId="7AA027C4" w14:textId="77777777" w:rsidR="00D22AD9" w:rsidRPr="00B27EA8" w:rsidRDefault="00D22AD9" w:rsidP="00D22AD9">
            <w:pPr>
              <w:rPr>
                <w:ins w:id="3601" w:author="Windows User" w:date="2023-02-22T00:38:00Z"/>
              </w:rPr>
            </w:pPr>
          </w:p>
        </w:tc>
      </w:tr>
      <w:tr w:rsidR="00D22AD9" w:rsidRPr="00B27EA8" w14:paraId="54592C60" w14:textId="77777777" w:rsidTr="00D22AD9">
        <w:trPr>
          <w:trHeight w:val="300"/>
          <w:ins w:id="3602" w:author="Windows User" w:date="2023-02-22T00:38:00Z"/>
        </w:trPr>
        <w:tc>
          <w:tcPr>
            <w:tcW w:w="1249" w:type="dxa"/>
            <w:noWrap/>
            <w:hideMark/>
          </w:tcPr>
          <w:p w14:paraId="5DE5CEFA" w14:textId="77777777" w:rsidR="00D22AD9" w:rsidRPr="00B27EA8" w:rsidRDefault="00D22AD9" w:rsidP="00D22AD9">
            <w:pPr>
              <w:rPr>
                <w:ins w:id="3603" w:author="Windows User" w:date="2023-02-22T00:38:00Z"/>
              </w:rPr>
            </w:pPr>
          </w:p>
        </w:tc>
        <w:tc>
          <w:tcPr>
            <w:tcW w:w="731" w:type="dxa"/>
            <w:noWrap/>
            <w:hideMark/>
          </w:tcPr>
          <w:p w14:paraId="544235F2" w14:textId="77777777" w:rsidR="00D22AD9" w:rsidRPr="00B27EA8" w:rsidRDefault="00D22AD9" w:rsidP="00D22AD9">
            <w:pPr>
              <w:rPr>
                <w:ins w:id="3604" w:author="Windows User" w:date="2023-02-22T00:38:00Z"/>
              </w:rPr>
            </w:pPr>
          </w:p>
        </w:tc>
        <w:tc>
          <w:tcPr>
            <w:tcW w:w="1345" w:type="dxa"/>
            <w:noWrap/>
            <w:hideMark/>
          </w:tcPr>
          <w:p w14:paraId="0B1C58B0" w14:textId="77777777" w:rsidR="00D22AD9" w:rsidRPr="00B27EA8" w:rsidRDefault="00D22AD9" w:rsidP="00D22AD9">
            <w:pPr>
              <w:rPr>
                <w:ins w:id="3605" w:author="Windows User" w:date="2023-02-22T00:38:00Z"/>
              </w:rPr>
            </w:pPr>
            <w:ins w:id="3606" w:author="Windows User" w:date="2023-02-22T00:38:00Z">
              <w:r w:rsidRPr="00B27EA8">
                <w:t>0,974814</w:t>
              </w:r>
            </w:ins>
          </w:p>
        </w:tc>
        <w:tc>
          <w:tcPr>
            <w:tcW w:w="1348" w:type="dxa"/>
            <w:noWrap/>
            <w:hideMark/>
          </w:tcPr>
          <w:p w14:paraId="59830E42" w14:textId="77777777" w:rsidR="00D22AD9" w:rsidRPr="00B27EA8" w:rsidRDefault="00D22AD9" w:rsidP="00D22AD9">
            <w:pPr>
              <w:rPr>
                <w:ins w:id="3607" w:author="Windows User" w:date="2023-02-22T00:38:00Z"/>
              </w:rPr>
            </w:pPr>
            <w:ins w:id="3608" w:author="Windows User" w:date="2023-02-22T00:38:00Z">
              <w:r w:rsidRPr="00B27EA8">
                <w:t>0,897381</w:t>
              </w:r>
            </w:ins>
          </w:p>
        </w:tc>
        <w:tc>
          <w:tcPr>
            <w:tcW w:w="1276" w:type="dxa"/>
            <w:noWrap/>
            <w:hideMark/>
          </w:tcPr>
          <w:p w14:paraId="13C6EE45" w14:textId="77777777" w:rsidR="00D22AD9" w:rsidRPr="00B27EA8" w:rsidRDefault="00D22AD9" w:rsidP="00D22AD9">
            <w:pPr>
              <w:rPr>
                <w:ins w:id="3609" w:author="Windows User" w:date="2023-02-22T00:38:00Z"/>
              </w:rPr>
            </w:pPr>
          </w:p>
        </w:tc>
        <w:tc>
          <w:tcPr>
            <w:tcW w:w="1116" w:type="dxa"/>
            <w:noWrap/>
            <w:hideMark/>
          </w:tcPr>
          <w:p w14:paraId="51AF7CF2" w14:textId="77777777" w:rsidR="00D22AD9" w:rsidRPr="00B27EA8" w:rsidRDefault="00D22AD9" w:rsidP="00D22AD9">
            <w:pPr>
              <w:rPr>
                <w:ins w:id="3610" w:author="Windows User" w:date="2023-02-22T00:38:00Z"/>
              </w:rPr>
            </w:pPr>
          </w:p>
        </w:tc>
      </w:tr>
      <w:tr w:rsidR="00D22AD9" w:rsidRPr="00B27EA8" w14:paraId="55CAAD6B" w14:textId="77777777" w:rsidTr="00D22AD9">
        <w:trPr>
          <w:trHeight w:val="300"/>
          <w:ins w:id="3611" w:author="Windows User" w:date="2023-02-22T00:38:00Z"/>
        </w:trPr>
        <w:tc>
          <w:tcPr>
            <w:tcW w:w="1249" w:type="dxa"/>
            <w:noWrap/>
            <w:hideMark/>
          </w:tcPr>
          <w:p w14:paraId="7C083E41" w14:textId="77777777" w:rsidR="00D22AD9" w:rsidRPr="00B27EA8" w:rsidRDefault="00D22AD9" w:rsidP="00D22AD9">
            <w:pPr>
              <w:rPr>
                <w:ins w:id="3612" w:author="Windows User" w:date="2023-02-22T00:38:00Z"/>
              </w:rPr>
            </w:pPr>
          </w:p>
        </w:tc>
        <w:tc>
          <w:tcPr>
            <w:tcW w:w="731" w:type="dxa"/>
            <w:noWrap/>
            <w:hideMark/>
          </w:tcPr>
          <w:p w14:paraId="63494C95" w14:textId="77777777" w:rsidR="00D22AD9" w:rsidRPr="00B27EA8" w:rsidRDefault="00D22AD9" w:rsidP="00D22AD9">
            <w:pPr>
              <w:rPr>
                <w:ins w:id="3613" w:author="Windows User" w:date="2023-02-22T00:38:00Z"/>
              </w:rPr>
            </w:pPr>
            <w:proofErr w:type="spellStart"/>
            <w:ins w:id="3614" w:author="Windows User" w:date="2023-02-22T00:38:00Z">
              <w:r w:rsidRPr="00B27EA8">
                <w:t>Yi</w:t>
              </w:r>
              <w:proofErr w:type="spellEnd"/>
            </w:ins>
          </w:p>
        </w:tc>
        <w:tc>
          <w:tcPr>
            <w:tcW w:w="1345" w:type="dxa"/>
            <w:noWrap/>
            <w:hideMark/>
          </w:tcPr>
          <w:p w14:paraId="0E0BCB78" w14:textId="77777777" w:rsidR="00D22AD9" w:rsidRPr="00B27EA8" w:rsidRDefault="00D22AD9" w:rsidP="00D22AD9">
            <w:pPr>
              <w:rPr>
                <w:ins w:id="3615" w:author="Windows User" w:date="2023-02-22T00:38:00Z"/>
              </w:rPr>
            </w:pPr>
            <w:ins w:id="3616" w:author="Windows User" w:date="2023-02-22T00:38:00Z">
              <w:r w:rsidRPr="00B27EA8">
                <w:t>0,946126</w:t>
              </w:r>
            </w:ins>
          </w:p>
        </w:tc>
        <w:tc>
          <w:tcPr>
            <w:tcW w:w="1348" w:type="dxa"/>
            <w:noWrap/>
            <w:hideMark/>
          </w:tcPr>
          <w:p w14:paraId="75897E2D" w14:textId="77777777" w:rsidR="00D22AD9" w:rsidRPr="00B27EA8" w:rsidRDefault="00D22AD9" w:rsidP="00D22AD9">
            <w:pPr>
              <w:rPr>
                <w:ins w:id="3617" w:author="Windows User" w:date="2023-02-22T00:38:00Z"/>
              </w:rPr>
            </w:pPr>
            <w:ins w:id="3618" w:author="Windows User" w:date="2023-02-22T00:38:00Z">
              <w:r w:rsidRPr="00B27EA8">
                <w:t>0,949352</w:t>
              </w:r>
            </w:ins>
          </w:p>
        </w:tc>
        <w:tc>
          <w:tcPr>
            <w:tcW w:w="1276" w:type="dxa"/>
            <w:noWrap/>
            <w:hideMark/>
          </w:tcPr>
          <w:p w14:paraId="36BA7E68" w14:textId="77777777" w:rsidR="00D22AD9" w:rsidRPr="00B27EA8" w:rsidRDefault="00D22AD9" w:rsidP="00D22AD9">
            <w:pPr>
              <w:rPr>
                <w:ins w:id="3619" w:author="Windows User" w:date="2023-02-22T00:38:00Z"/>
              </w:rPr>
            </w:pPr>
          </w:p>
        </w:tc>
        <w:tc>
          <w:tcPr>
            <w:tcW w:w="1116" w:type="dxa"/>
            <w:noWrap/>
            <w:hideMark/>
          </w:tcPr>
          <w:p w14:paraId="2B903193" w14:textId="77777777" w:rsidR="00D22AD9" w:rsidRPr="00B27EA8" w:rsidRDefault="00D22AD9" w:rsidP="00D22AD9">
            <w:pPr>
              <w:rPr>
                <w:ins w:id="3620" w:author="Windows User" w:date="2023-02-22T00:38:00Z"/>
              </w:rPr>
            </w:pPr>
          </w:p>
        </w:tc>
      </w:tr>
      <w:tr w:rsidR="00D22AD9" w:rsidRPr="00B27EA8" w14:paraId="42A92C56" w14:textId="77777777" w:rsidTr="00D22AD9">
        <w:trPr>
          <w:trHeight w:val="49"/>
          <w:ins w:id="3621" w:author="Windows User" w:date="2023-02-22T00:38:00Z"/>
        </w:trPr>
        <w:tc>
          <w:tcPr>
            <w:tcW w:w="1249" w:type="dxa"/>
            <w:noWrap/>
            <w:hideMark/>
          </w:tcPr>
          <w:p w14:paraId="5B6BB39E" w14:textId="77777777" w:rsidR="00D22AD9" w:rsidRPr="00B27EA8" w:rsidRDefault="00D22AD9" w:rsidP="00D22AD9">
            <w:pPr>
              <w:rPr>
                <w:ins w:id="3622" w:author="Windows User" w:date="2023-02-22T00:38:00Z"/>
              </w:rPr>
            </w:pPr>
          </w:p>
        </w:tc>
        <w:tc>
          <w:tcPr>
            <w:tcW w:w="731" w:type="dxa"/>
            <w:noWrap/>
            <w:hideMark/>
          </w:tcPr>
          <w:p w14:paraId="4DD694C1" w14:textId="77777777" w:rsidR="00D22AD9" w:rsidRPr="00B27EA8" w:rsidRDefault="00D22AD9" w:rsidP="00D22AD9">
            <w:pPr>
              <w:rPr>
                <w:ins w:id="3623" w:author="Windows User" w:date="2023-02-22T00:38:00Z"/>
              </w:rPr>
            </w:pPr>
            <w:ins w:id="3624" w:author="Windows User" w:date="2023-02-22T00:38:00Z">
              <w:r w:rsidRPr="00B27EA8">
                <w:t>Ti</w:t>
              </w:r>
            </w:ins>
          </w:p>
        </w:tc>
        <w:tc>
          <w:tcPr>
            <w:tcW w:w="1345" w:type="dxa"/>
            <w:noWrap/>
            <w:hideMark/>
          </w:tcPr>
          <w:p w14:paraId="3C15A095" w14:textId="77777777" w:rsidR="00D22AD9" w:rsidRPr="00B27EA8" w:rsidRDefault="00D22AD9" w:rsidP="00D22AD9">
            <w:pPr>
              <w:rPr>
                <w:ins w:id="3625" w:author="Windows User" w:date="2023-02-22T00:38:00Z"/>
              </w:rPr>
            </w:pPr>
            <w:ins w:id="3626" w:author="Windows User" w:date="2023-02-22T00:38:00Z">
              <w:r w:rsidRPr="00B27EA8">
                <w:t>-0,00161</w:t>
              </w:r>
            </w:ins>
          </w:p>
        </w:tc>
        <w:tc>
          <w:tcPr>
            <w:tcW w:w="1348" w:type="dxa"/>
            <w:noWrap/>
            <w:hideMark/>
          </w:tcPr>
          <w:p w14:paraId="24BE4042" w14:textId="77777777" w:rsidR="00D22AD9" w:rsidRPr="00B27EA8" w:rsidRDefault="00D22AD9" w:rsidP="00D22AD9">
            <w:pPr>
              <w:rPr>
                <w:ins w:id="3627" w:author="Windows User" w:date="2023-02-22T00:38:00Z"/>
              </w:rPr>
            </w:pPr>
            <w:ins w:id="3628" w:author="Windows User" w:date="2023-02-22T00:38:00Z">
              <w:r w:rsidRPr="00B27EA8">
                <w:t>0,001613</w:t>
              </w:r>
            </w:ins>
          </w:p>
        </w:tc>
        <w:tc>
          <w:tcPr>
            <w:tcW w:w="1276" w:type="dxa"/>
            <w:noWrap/>
            <w:hideMark/>
          </w:tcPr>
          <w:p w14:paraId="31B3EC6F" w14:textId="77777777" w:rsidR="00D22AD9" w:rsidRPr="00B27EA8" w:rsidRDefault="00D22AD9" w:rsidP="00D22AD9">
            <w:pPr>
              <w:rPr>
                <w:ins w:id="3629" w:author="Windows User" w:date="2023-02-22T00:38:00Z"/>
              </w:rPr>
            </w:pPr>
          </w:p>
        </w:tc>
        <w:tc>
          <w:tcPr>
            <w:tcW w:w="1116" w:type="dxa"/>
            <w:noWrap/>
            <w:hideMark/>
          </w:tcPr>
          <w:p w14:paraId="5E822A9A" w14:textId="77777777" w:rsidR="00D22AD9" w:rsidRPr="00B27EA8" w:rsidRDefault="00D22AD9" w:rsidP="00D22AD9">
            <w:pPr>
              <w:rPr>
                <w:ins w:id="3630" w:author="Windows User" w:date="2023-02-22T00:38:00Z"/>
              </w:rPr>
            </w:pPr>
          </w:p>
        </w:tc>
      </w:tr>
    </w:tbl>
    <w:p w14:paraId="66B4D6DF" w14:textId="77777777" w:rsidR="005504C2" w:rsidRPr="00A962DC" w:rsidRDefault="005504C2">
      <w:pPr>
        <w:pPrChange w:id="3631" w:author="Windows User" w:date="2023-02-20T10:15:00Z">
          <w:pPr>
            <w:pStyle w:val="Heading1"/>
            <w:numPr>
              <w:numId w:val="0"/>
            </w:numPr>
            <w:ind w:left="0" w:firstLine="0"/>
          </w:pPr>
        </w:pPrChange>
      </w:pPr>
    </w:p>
    <w:sectPr w:rsidR="005504C2" w:rsidRPr="00A962DC">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rvin Kamenar" w:date="2023-02-20T13:36:00Z" w:initials="EK">
    <w:p w14:paraId="33CD191F" w14:textId="1A9F6792" w:rsidR="00C90F5C" w:rsidRDefault="00C90F5C">
      <w:pPr>
        <w:pStyle w:val="CommentText"/>
      </w:pPr>
      <w:r>
        <w:rPr>
          <w:rStyle w:val="CommentReference"/>
        </w:rPr>
        <w:annotationRef/>
      </w:r>
      <w:r>
        <w:t>Ima još dosta stilskih / gramatičkih grešaka i nerazumljivih dijelova / rečenica. Detaljno pročitati i revidirati.</w:t>
      </w:r>
    </w:p>
  </w:comment>
  <w:comment w:id="1" w:author="Windows User" w:date="2023-02-26T15:48:00Z" w:initials="WU">
    <w:p w14:paraId="7290652F" w14:textId="2886A101" w:rsidR="004245A0" w:rsidRDefault="004245A0">
      <w:pPr>
        <w:pStyle w:val="CommentText"/>
      </w:pPr>
      <w:r>
        <w:rPr>
          <w:rStyle w:val="CommentReference"/>
        </w:rPr>
        <w:annotationRef/>
      </w:r>
    </w:p>
  </w:comment>
  <w:comment w:id="126" w:author="Ervin Kamenar" w:date="2023-02-20T12:44:00Z" w:initials="EK">
    <w:p w14:paraId="5D4AC0DA" w14:textId="0B458516" w:rsidR="00C90F5C" w:rsidRDefault="00C90F5C">
      <w:pPr>
        <w:pStyle w:val="CommentText"/>
      </w:pPr>
      <w:r>
        <w:rPr>
          <w:rStyle w:val="CommentReference"/>
        </w:rPr>
        <w:annotationRef/>
      </w:r>
      <w:r>
        <w:t>Kamo?</w:t>
      </w:r>
    </w:p>
  </w:comment>
  <w:comment w:id="152" w:author="Ervin Kamenar" w:date="2023-02-20T12:46:00Z" w:initials="EK">
    <w:p w14:paraId="4939530A" w14:textId="0EBD6BF6" w:rsidR="00C90F5C" w:rsidRDefault="00C90F5C">
      <w:pPr>
        <w:pStyle w:val="CommentText"/>
      </w:pPr>
      <w:r>
        <w:rPr>
          <w:rStyle w:val="CommentReference"/>
        </w:rPr>
        <w:annotationRef/>
      </w:r>
      <w:r>
        <w:t>Super, ali koncentrirajte se na ono zašto je nama važan pa tako i ovdje opišite.</w:t>
      </w:r>
    </w:p>
  </w:comment>
  <w:comment w:id="181" w:author="Ervin Kamenar" w:date="2023-02-20T12:47:00Z" w:initials="EK">
    <w:p w14:paraId="5D461685" w14:textId="11267DDE" w:rsidR="00C90F5C" w:rsidRDefault="00C90F5C">
      <w:pPr>
        <w:pStyle w:val="CommentText"/>
      </w:pPr>
      <w:r>
        <w:rPr>
          <w:rStyle w:val="CommentReference"/>
        </w:rPr>
        <w:annotationRef/>
      </w:r>
      <w:r>
        <w:t>Nadopuniti</w:t>
      </w:r>
    </w:p>
  </w:comment>
  <w:comment w:id="187" w:author="Ervin Kamenar" w:date="2023-02-20T15:08:00Z" w:initials="EK">
    <w:p w14:paraId="3A743AAA" w14:textId="2AC249F9" w:rsidR="00C90F5C" w:rsidRDefault="00C90F5C">
      <w:pPr>
        <w:pStyle w:val="CommentText"/>
      </w:pPr>
      <w:r>
        <w:rPr>
          <w:rStyle w:val="CommentReference"/>
        </w:rPr>
        <w:annotationRef/>
      </w:r>
      <w:r>
        <w:t>Uklopiti u ostala poglavlja, ovako kratko poglavlje nema smisla</w:t>
      </w:r>
    </w:p>
  </w:comment>
  <w:comment w:id="204" w:author="Ervin Kamenar" w:date="2023-02-20T12:49:00Z" w:initials="EK">
    <w:p w14:paraId="1DDA2D48" w14:textId="1FE10DC8" w:rsidR="00C90F5C" w:rsidRDefault="00C90F5C">
      <w:pPr>
        <w:pStyle w:val="CommentText"/>
      </w:pPr>
      <w:r>
        <w:rPr>
          <w:rStyle w:val="CommentReference"/>
        </w:rPr>
        <w:annotationRef/>
      </w:r>
      <w:r>
        <w:t>Provjeriti i nakositi sve slične termine u seminaru</w:t>
      </w:r>
    </w:p>
  </w:comment>
  <w:comment w:id="214" w:author="Ervin Kamenar" w:date="2023-02-20T12:51:00Z" w:initials="EK">
    <w:p w14:paraId="0ED8F3D1" w14:textId="14A1CD99" w:rsidR="00C90F5C" w:rsidRDefault="00C90F5C">
      <w:pPr>
        <w:pStyle w:val="CommentText"/>
      </w:pPr>
      <w:r>
        <w:rPr>
          <w:rStyle w:val="CommentReference"/>
        </w:rPr>
        <w:annotationRef/>
      </w:r>
      <w:r>
        <w:t>Revidirati odlomak. Uz to, što znači neispravnost mjernih uređaja i zašto bi uopće koristili neispravan uređaj?</w:t>
      </w:r>
    </w:p>
  </w:comment>
  <w:comment w:id="244" w:author="Ervin Kamenar" w:date="2023-02-20T15:11:00Z" w:initials="EK">
    <w:p w14:paraId="1C635711" w14:textId="77777777" w:rsidR="00C90F5C" w:rsidRDefault="00C90F5C" w:rsidP="00E44501">
      <w:pPr>
        <w:pStyle w:val="CommentText"/>
      </w:pPr>
      <w:r>
        <w:rPr>
          <w:rStyle w:val="CommentReference"/>
        </w:rPr>
        <w:annotationRef/>
      </w:r>
      <w:r>
        <w:t>To sve moze i u gramima da bude jasnije</w:t>
      </w:r>
    </w:p>
  </w:comment>
  <w:comment w:id="304" w:author="Ervin Kamenar" w:date="2023-02-20T15:10:00Z" w:initials="EK">
    <w:p w14:paraId="117D3A60" w14:textId="1C89C1C9" w:rsidR="00C90F5C" w:rsidRDefault="00C90F5C">
      <w:pPr>
        <w:pStyle w:val="CommentText"/>
      </w:pPr>
      <w:r>
        <w:rPr>
          <w:rStyle w:val="CommentReference"/>
        </w:rPr>
        <w:annotationRef/>
      </w:r>
      <w:r>
        <w:t>Dodati izvor! Za sve sto ste negdje uzeli, citirajte literaturu.</w:t>
      </w:r>
    </w:p>
  </w:comment>
  <w:comment w:id="319" w:author="Ervin Kamenar" w:date="2023-02-20T15:11:00Z" w:initials="EK">
    <w:p w14:paraId="42212139" w14:textId="22575CE1" w:rsidR="00C90F5C" w:rsidRDefault="00C90F5C">
      <w:pPr>
        <w:pStyle w:val="CommentText"/>
      </w:pPr>
      <w:r>
        <w:rPr>
          <w:rStyle w:val="CommentReference"/>
        </w:rPr>
        <w:annotationRef/>
      </w:r>
      <w:r>
        <w:t>To sve moze i u gramima da bude jasnije</w:t>
      </w:r>
    </w:p>
  </w:comment>
  <w:comment w:id="388" w:author="Ervin Kamenar" w:date="2023-02-20T15:13:00Z" w:initials="EK">
    <w:p w14:paraId="737155A5" w14:textId="77777777" w:rsidR="00C90F5C" w:rsidRDefault="00C90F5C">
      <w:pPr>
        <w:pStyle w:val="CommentText"/>
      </w:pPr>
      <w:r>
        <w:rPr>
          <w:rStyle w:val="CommentReference"/>
        </w:rPr>
        <w:annotationRef/>
      </w:r>
      <w:r>
        <w:t>A gdje su ovi utezi u gornjoj tablici?</w:t>
      </w:r>
    </w:p>
    <w:p w14:paraId="2035D516" w14:textId="77777777" w:rsidR="00C90F5C" w:rsidRDefault="00C90F5C">
      <w:pPr>
        <w:pStyle w:val="CommentText"/>
      </w:pPr>
    </w:p>
    <w:p w14:paraId="05BC2F08" w14:textId="706F026D" w:rsidR="00C90F5C" w:rsidRDefault="00C90F5C">
      <w:pPr>
        <w:pStyle w:val="CommentText"/>
      </w:pPr>
      <w:r>
        <w:t>Plavi su M3, onaj večliki sivi je M1 a ovi mali su F3.</w:t>
      </w:r>
    </w:p>
  </w:comment>
  <w:comment w:id="390" w:author="Ervin Kamenar" w:date="2023-02-20T15:13:00Z" w:initials="EK">
    <w:p w14:paraId="712251DA" w14:textId="74D69B0B" w:rsidR="00C90F5C" w:rsidRDefault="00C90F5C">
      <w:pPr>
        <w:pStyle w:val="CommentText"/>
      </w:pPr>
      <w:r>
        <w:rPr>
          <w:rStyle w:val="CommentReference"/>
        </w:rPr>
        <w:annotationRef/>
      </w:r>
      <w:r>
        <w:t>Gdje je u tablici ovaj sivi (M1)?</w:t>
      </w:r>
    </w:p>
  </w:comment>
  <w:comment w:id="389" w:author="Ervin Kamenar" w:date="2023-02-20T12:57:00Z" w:initials="EK">
    <w:p w14:paraId="13CBF410" w14:textId="62E57DC4" w:rsidR="00C90F5C" w:rsidRDefault="00C90F5C">
      <w:pPr>
        <w:pStyle w:val="CommentText"/>
      </w:pPr>
      <w:r>
        <w:rPr>
          <w:rStyle w:val="CommentReference"/>
        </w:rPr>
        <w:annotationRef/>
      </w:r>
      <w:r>
        <w:t>Tako treba biti uređeno. Provjerite i ostale slike.</w:t>
      </w:r>
    </w:p>
  </w:comment>
  <w:comment w:id="407" w:author="Ervin Kamenar" w:date="2023-02-20T15:15:00Z" w:initials="EK">
    <w:p w14:paraId="2F0755EB" w14:textId="73A31896" w:rsidR="00C90F5C" w:rsidRDefault="00C90F5C">
      <w:pPr>
        <w:pStyle w:val="CommentText"/>
      </w:pPr>
      <w:r>
        <w:rPr>
          <w:rStyle w:val="CommentReference"/>
        </w:rPr>
        <w:annotationRef/>
      </w:r>
      <w:r>
        <w:t>Posotji li SASO E74:2002 ili je to mozda nesto novije?</w:t>
      </w:r>
    </w:p>
  </w:comment>
  <w:comment w:id="410" w:author="Tomislav Bazina" w:date="2023-02-08T14:06:00Z" w:initials="TB">
    <w:p w14:paraId="038407CC" w14:textId="4449DC8E" w:rsidR="00C90F5C" w:rsidRDefault="00C90F5C">
      <w:pPr>
        <w:pStyle w:val="CommentText"/>
      </w:pPr>
      <w:r>
        <w:rPr>
          <w:rStyle w:val="CommentReference"/>
        </w:rPr>
        <w:annotationRef/>
      </w:r>
      <w:r>
        <w:t>Nazivno da, ali mislim da smo u ROS-u dobili duplo bolju razlučivost +-0,05 (onaj šum dok ga se ne koristi)</w:t>
      </w:r>
    </w:p>
  </w:comment>
  <w:comment w:id="411" w:author="Windows User [2]" w:date="2023-02-16T12:32:00Z" w:initials="WU">
    <w:p w14:paraId="5C05683A" w14:textId="61073741" w:rsidR="00C90F5C" w:rsidRDefault="00C90F5C">
      <w:pPr>
        <w:pStyle w:val="CommentText"/>
      </w:pPr>
      <w:r>
        <w:rPr>
          <w:rStyle w:val="CommentReference"/>
        </w:rPr>
        <w:annotationRef/>
      </w:r>
      <w:r>
        <w:t>Objasnite na koji način je dobiveno to što kolega navodi. Spomenite i da je u user manualu podatak 0.01 ali ovo ste dobili kroz ROS…</w:t>
      </w:r>
    </w:p>
  </w:comment>
  <w:comment w:id="415" w:author="Tomislav Bazina" w:date="2023-02-08T14:06:00Z" w:initials="TB">
    <w:p w14:paraId="4E59F6C7" w14:textId="77777777" w:rsidR="00C90F5C" w:rsidRDefault="00C90F5C" w:rsidP="00B01E19">
      <w:pPr>
        <w:pStyle w:val="CommentText"/>
      </w:pPr>
      <w:r>
        <w:rPr>
          <w:rStyle w:val="CommentReference"/>
        </w:rPr>
        <w:annotationRef/>
      </w:r>
      <w:r>
        <w:t>Nazivno da, ali mislim da smo u ROS-u dobili duplo bolju razlučivost +-0,05 (onaj šum dok ga se ne koristi)</w:t>
      </w:r>
    </w:p>
  </w:comment>
  <w:comment w:id="416" w:author="Windows User [2]" w:date="2023-02-16T12:32:00Z" w:initials="WU">
    <w:p w14:paraId="6C5D1D76" w14:textId="77777777" w:rsidR="00C90F5C" w:rsidRDefault="00C90F5C" w:rsidP="00B01E19">
      <w:pPr>
        <w:pStyle w:val="CommentText"/>
      </w:pPr>
      <w:r>
        <w:rPr>
          <w:rStyle w:val="CommentReference"/>
        </w:rPr>
        <w:annotationRef/>
      </w:r>
      <w:r>
        <w:t>Objasnite na koji način je dobiveno to što kolega navodi. Spomenite i da je u user manualu podatak 0.01 ali ovo ste dobili kroz ROS…</w:t>
      </w:r>
    </w:p>
  </w:comment>
  <w:comment w:id="422" w:author="Ervin Kamenar" w:date="2023-02-20T12:59:00Z" w:initials="EK">
    <w:p w14:paraId="3B56B9EE" w14:textId="64F2B88F" w:rsidR="00C90F5C" w:rsidRDefault="00C90F5C">
      <w:pPr>
        <w:pStyle w:val="CommentText"/>
      </w:pPr>
      <w:r>
        <w:rPr>
          <w:rStyle w:val="CommentReference"/>
        </w:rPr>
        <w:annotationRef/>
      </w:r>
      <w:r>
        <w:t>Što ova rečenica znači? Pročitajte cijeli seminar kako treba i vidite ima li ono štoi ste napisali smisla. Ovako imam dojam da to niste niti pročitali…</w:t>
      </w:r>
    </w:p>
  </w:comment>
  <w:comment w:id="453" w:author="Windows User [2]" w:date="2023-02-16T12:35:00Z" w:initials="WU">
    <w:p w14:paraId="43D25ECC" w14:textId="0A8FC05A" w:rsidR="00C90F5C" w:rsidRDefault="00C90F5C">
      <w:pPr>
        <w:pStyle w:val="CommentText"/>
      </w:pPr>
      <w:r>
        <w:rPr>
          <w:rStyle w:val="CommentReference"/>
        </w:rPr>
        <w:annotationRef/>
      </w:r>
      <w:r>
        <w:t>To napravite sa svim terminima u seminaru kod kojih nije jednostavan prijevod na hrvatski jezik.</w:t>
      </w:r>
    </w:p>
  </w:comment>
  <w:comment w:id="454" w:author="Ervin Kamenar" w:date="2023-02-20T13:01:00Z" w:initials="EK">
    <w:p w14:paraId="6E13B33D" w14:textId="764E1830" w:rsidR="00C90F5C" w:rsidRDefault="00C90F5C">
      <w:pPr>
        <w:pStyle w:val="CommentText"/>
      </w:pPr>
      <w:r>
        <w:rPr>
          <w:rStyle w:val="CommentReference"/>
        </w:rPr>
        <w:annotationRef/>
      </w:r>
      <w:r>
        <w:t>Pročitajte ovaj komentar još jednom i onda prođite cijeli seminar</w:t>
      </w:r>
    </w:p>
  </w:comment>
  <w:comment w:id="458" w:author="Ervin Kamenar" w:date="2023-02-20T13:01:00Z" w:initials="EK">
    <w:p w14:paraId="2D02DFC0" w14:textId="1699B076" w:rsidR="00C90F5C" w:rsidRDefault="00C90F5C">
      <w:pPr>
        <w:pStyle w:val="CommentText"/>
      </w:pPr>
      <w:r>
        <w:rPr>
          <w:rStyle w:val="CommentReference"/>
        </w:rPr>
        <w:annotationRef/>
      </w:r>
      <w:r>
        <w:t>Zato nakošeno a drugdje u tekstu nije?</w:t>
      </w:r>
    </w:p>
  </w:comment>
  <w:comment w:id="455" w:author="Ervin Kamenar" w:date="2023-02-20T15:17:00Z" w:initials="EK">
    <w:p w14:paraId="54081A7D" w14:textId="529049AF" w:rsidR="00C90F5C" w:rsidRDefault="00C90F5C">
      <w:pPr>
        <w:pStyle w:val="CommentText"/>
      </w:pPr>
      <w:r>
        <w:rPr>
          <w:rStyle w:val="CommentReference"/>
        </w:rPr>
        <w:annotationRef/>
      </w:r>
      <w:r>
        <w:t>To piše u normi, međutim mi smo na kraju uzeli nešto drugo. Što i zašto? Zašto ovaj dio ovdje opisujete kad to nije ispalo tako?</w:t>
      </w:r>
    </w:p>
  </w:comment>
  <w:comment w:id="463" w:author="Ervin Kamenar" w:date="2023-02-20T15:18:00Z" w:initials="EK">
    <w:p w14:paraId="10F81334" w14:textId="45247510" w:rsidR="00C90F5C" w:rsidRDefault="00C90F5C">
      <w:pPr>
        <w:pStyle w:val="CommentText"/>
      </w:pPr>
      <w:r>
        <w:rPr>
          <w:rStyle w:val="CommentReference"/>
        </w:rPr>
        <w:annotationRef/>
      </w:r>
      <w:r>
        <w:t>Ok, ali dolje kažete nešto drugoi?</w:t>
      </w:r>
    </w:p>
  </w:comment>
  <w:comment w:id="473" w:author="Ervin Kamenar" w:date="2023-02-20T15:31:00Z" w:initials="EK">
    <w:p w14:paraId="449BA3CD" w14:textId="77777777" w:rsidR="00C90F5C" w:rsidRDefault="00C90F5C" w:rsidP="00E44501">
      <w:pPr>
        <w:pStyle w:val="CommentText"/>
      </w:pPr>
      <w:r>
        <w:rPr>
          <w:rStyle w:val="CommentReference"/>
        </w:rPr>
        <w:annotationRef/>
      </w:r>
      <w:r>
        <w:t>O ovome ste prije govorili, to treba uskladiti i opisati na jednom mjestu jer ovako nije jasno.</w:t>
      </w:r>
    </w:p>
  </w:comment>
  <w:comment w:id="469" w:author="Ervin Kamenar" w:date="2023-02-20T15:18:00Z" w:initials="EK">
    <w:p w14:paraId="5139444F" w14:textId="6250F75F" w:rsidR="00C90F5C" w:rsidRDefault="00C90F5C">
      <w:pPr>
        <w:pStyle w:val="CommentText"/>
      </w:pPr>
      <w:r>
        <w:rPr>
          <w:rStyle w:val="CommentReference"/>
        </w:rPr>
        <w:annotationRef/>
      </w:r>
      <w:r>
        <w:t>Koji su parametri modificirani i koje su njihove vrijednosti? Što to znači?</w:t>
      </w:r>
    </w:p>
  </w:comment>
  <w:comment w:id="479" w:author="Ervin Kamenar" w:date="2023-02-20T13:02:00Z" w:initials="EK">
    <w:p w14:paraId="1731940D" w14:textId="1D51FE78" w:rsidR="00C90F5C" w:rsidRDefault="00C90F5C">
      <w:pPr>
        <w:pStyle w:val="CommentText"/>
      </w:pPr>
      <w:r>
        <w:rPr>
          <w:rStyle w:val="CommentReference"/>
        </w:rPr>
        <w:annotationRef/>
      </w:r>
      <w:r>
        <w:t>Dodajte nakon ovoga rečenicu što to sada znači. Kolika je greška iznad 62 a kolika ispod 62 N</w:t>
      </w:r>
    </w:p>
  </w:comment>
  <w:comment w:id="499" w:author="Ervin Kamenar" w:date="2023-02-20T15:29:00Z" w:initials="EK">
    <w:p w14:paraId="65A8272D" w14:textId="51F5F0B5" w:rsidR="00C90F5C" w:rsidRDefault="00C90F5C">
      <w:pPr>
        <w:pStyle w:val="CommentText"/>
      </w:pPr>
      <w:r>
        <w:rPr>
          <w:rStyle w:val="CommentReference"/>
        </w:rPr>
        <w:annotationRef/>
      </w:r>
      <w:r>
        <w:t>Je to sigurno tako?</w:t>
      </w:r>
    </w:p>
  </w:comment>
  <w:comment w:id="502" w:author="Ervin Kamenar" w:date="2023-02-20T13:03:00Z" w:initials="EK">
    <w:p w14:paraId="1167A2C1" w14:textId="1229120C" w:rsidR="00C90F5C" w:rsidRDefault="00C90F5C">
      <w:pPr>
        <w:pStyle w:val="CommentText"/>
      </w:pPr>
      <w:r>
        <w:rPr>
          <w:rStyle w:val="CommentReference"/>
        </w:rPr>
        <w:annotationRef/>
      </w:r>
      <w:r>
        <w:t>To nije rađeno u vašem radu. Opišite točno ono što je napravljeno.</w:t>
      </w:r>
    </w:p>
  </w:comment>
  <w:comment w:id="501" w:author="Tomislav Bazina" w:date="2023-02-08T14:16:00Z" w:initials="TB">
    <w:p w14:paraId="7FCB006B" w14:textId="61CEAB45" w:rsidR="00C90F5C" w:rsidRDefault="00C90F5C">
      <w:pPr>
        <w:pStyle w:val="CommentText"/>
      </w:pPr>
      <w:r>
        <w:rPr>
          <w:rStyle w:val="CommentReference"/>
        </w:rPr>
        <w:annotationRef/>
      </w:r>
      <w:r>
        <w:t>kakav je to test? Opišite</w:t>
      </w:r>
    </w:p>
  </w:comment>
  <w:comment w:id="515" w:author="Ervin Kamenar" w:date="2023-02-20T15:20:00Z" w:initials="EK">
    <w:p w14:paraId="5B9EAE70" w14:textId="4E7CAC93" w:rsidR="00C90F5C" w:rsidRDefault="00C90F5C">
      <w:pPr>
        <w:pStyle w:val="CommentText"/>
      </w:pPr>
      <w:r>
        <w:rPr>
          <w:rStyle w:val="CommentReference"/>
        </w:rPr>
        <w:annotationRef/>
      </w:r>
      <w:r>
        <w:t>ta tablica može i u prilog s obzirom da je prevelika</w:t>
      </w:r>
    </w:p>
  </w:comment>
  <w:comment w:id="516" w:author="Windows User" w:date="2023-02-26T15:51:00Z" w:initials="WU">
    <w:p w14:paraId="4FDB709D" w14:textId="307C1B4A" w:rsidR="004245A0" w:rsidRDefault="004245A0">
      <w:pPr>
        <w:pStyle w:val="CommentText"/>
      </w:pPr>
      <w:r>
        <w:rPr>
          <w:rStyle w:val="CommentReference"/>
        </w:rPr>
        <w:annotationRef/>
      </w:r>
    </w:p>
  </w:comment>
  <w:comment w:id="1178" w:author="Ervin Kamenar" w:date="2023-02-20T15:22:00Z" w:initials="EK">
    <w:p w14:paraId="0343F49E" w14:textId="7E599C1A" w:rsidR="00C90F5C" w:rsidRDefault="00C90F5C">
      <w:pPr>
        <w:pStyle w:val="CommentText"/>
      </w:pPr>
      <w:r>
        <w:rPr>
          <w:rStyle w:val="CommentReference"/>
        </w:rPr>
        <w:annotationRef/>
      </w:r>
      <w:r>
        <w:t>Jeste li sigurno uzeli svaka od ovih 3 mjerenja na dalje? Nismo li nešto od toga izbacili?</w:t>
      </w:r>
    </w:p>
  </w:comment>
  <w:comment w:id="1709" w:author="Windows User [2]" w:date="2023-02-08T11:03:00Z" w:initials="WU">
    <w:p w14:paraId="1C378C19" w14:textId="01713FFD" w:rsidR="00C90F5C" w:rsidRDefault="00C90F5C">
      <w:pPr>
        <w:pStyle w:val="CommentText"/>
      </w:pPr>
      <w:r>
        <w:rPr>
          <w:rStyle w:val="CommentReference"/>
        </w:rPr>
        <w:annotationRef/>
      </w:r>
      <w:r>
        <w:t>Sve grafove koje imate u seminaru trebate ujednačiti tako da:</w:t>
      </w:r>
    </w:p>
    <w:p w14:paraId="70B07871" w14:textId="69C25E76" w:rsidR="00C90F5C" w:rsidRDefault="00C90F5C" w:rsidP="00931D35">
      <w:pPr>
        <w:pStyle w:val="CommentText"/>
        <w:numPr>
          <w:ilvl w:val="0"/>
          <w:numId w:val="9"/>
        </w:numPr>
      </w:pPr>
      <w:r>
        <w:t>Imaju istu vrstu slova</w:t>
      </w:r>
    </w:p>
    <w:p w14:paraId="60AEC3D6" w14:textId="09C46CDD" w:rsidR="00C90F5C" w:rsidRDefault="00C90F5C" w:rsidP="00931D35">
      <w:pPr>
        <w:pStyle w:val="CommentText"/>
        <w:numPr>
          <w:ilvl w:val="0"/>
          <w:numId w:val="9"/>
        </w:numPr>
      </w:pPr>
      <w:r>
        <w:t>Slova budu po veličini jednaka (otprilike) ka o u tekstu</w:t>
      </w:r>
    </w:p>
    <w:p w14:paraId="2D089848" w14:textId="543862FE" w:rsidR="00C90F5C" w:rsidRDefault="00C90F5C" w:rsidP="00E75532">
      <w:pPr>
        <w:pStyle w:val="CommentText"/>
        <w:numPr>
          <w:ilvl w:val="0"/>
          <w:numId w:val="9"/>
        </w:numPr>
      </w:pPr>
      <w:r>
        <w:t>Sve oznake osi moraju imati naziv varijable te mjernu jedinicu</w:t>
      </w:r>
    </w:p>
    <w:p w14:paraId="123A811E" w14:textId="69782361" w:rsidR="00C90F5C" w:rsidRDefault="00C90F5C" w:rsidP="00E75532">
      <w:pPr>
        <w:pStyle w:val="CommentText"/>
      </w:pPr>
    </w:p>
    <w:p w14:paraId="40F22504" w14:textId="39B7C5E1" w:rsidR="00C90F5C" w:rsidRDefault="00C90F5C" w:rsidP="00E75532">
      <w:pPr>
        <w:pStyle w:val="CommentText"/>
      </w:pPr>
      <w:r>
        <w:t>Imate za sva mjerenja CSV podatke pa slike mozete plotati npr u Pythonu.</w:t>
      </w:r>
    </w:p>
  </w:comment>
  <w:comment w:id="1710" w:author="Windows User [2]" w:date="2023-02-16T12:41:00Z" w:initials="WU">
    <w:p w14:paraId="5F2A6F95" w14:textId="4C7667D4" w:rsidR="00C90F5C" w:rsidRDefault="00C90F5C">
      <w:pPr>
        <w:pStyle w:val="CommentText"/>
      </w:pPr>
      <w:r>
        <w:rPr>
          <w:rStyle w:val="CommentReference"/>
        </w:rPr>
        <w:annotationRef/>
      </w:r>
      <w:r>
        <w:t>Kao što smo već naveli u nekim komentarima, naslovi slika (iznad) vam ne trebaju već naziv slike navodite ispod slike: Slika 3. Jednadžba kalibracije – polinomna regresija</w:t>
      </w:r>
    </w:p>
  </w:comment>
  <w:comment w:id="1718" w:author="Ervin Kamenar" w:date="2023-02-20T15:31:00Z" w:initials="EK">
    <w:p w14:paraId="27A5AC20" w14:textId="611BD5C9" w:rsidR="00C90F5C" w:rsidRDefault="00C90F5C">
      <w:pPr>
        <w:pStyle w:val="CommentText"/>
      </w:pPr>
      <w:r>
        <w:rPr>
          <w:rStyle w:val="CommentReference"/>
        </w:rPr>
        <w:annotationRef/>
      </w:r>
      <w:r>
        <w:t>O ovome ste prije govorili, to treba uskladiti i opisati na jednom mjestu jer ovako nije jasno.</w:t>
      </w:r>
    </w:p>
  </w:comment>
  <w:comment w:id="1722" w:author="Ervin Kamenar" w:date="2023-02-20T15:31:00Z" w:initials="EK">
    <w:p w14:paraId="332839F8" w14:textId="7F48298D" w:rsidR="00C90F5C" w:rsidRDefault="00C90F5C">
      <w:pPr>
        <w:pStyle w:val="CommentText"/>
      </w:pPr>
      <w:r>
        <w:rPr>
          <w:rStyle w:val="CommentReference"/>
        </w:rPr>
        <w:annotationRef/>
      </w:r>
      <w:r>
        <w:t>Ovo napišite kao potenciju x 10^-x</w:t>
      </w:r>
    </w:p>
  </w:comment>
  <w:comment w:id="1805" w:author="Ervin Kamenar" w:date="2023-02-20T15:34:00Z" w:initials="EK">
    <w:p w14:paraId="2AE2AB42" w14:textId="430A70CB" w:rsidR="00C90F5C" w:rsidRDefault="00C90F5C">
      <w:pPr>
        <w:pStyle w:val="CommentText"/>
      </w:pPr>
      <w:r>
        <w:rPr>
          <w:rStyle w:val="CommentReference"/>
        </w:rPr>
        <w:annotationRef/>
      </w:r>
      <w:r>
        <w:t xml:space="preserve">Fali jos di koda iz </w:t>
      </w:r>
      <w:r w:rsidRPr="006309DE">
        <w:t>godirect_hand_dynamometer_config.yaml</w:t>
      </w:r>
      <w:r>
        <w:t xml:space="preserve"> u kojem se zadaju parametri</w:t>
      </w:r>
    </w:p>
  </w:comment>
  <w:comment w:id="1863" w:author="Ervin Kamenar" w:date="2023-02-20T15:36:00Z" w:initials="EK">
    <w:p w14:paraId="4BEB0401" w14:textId="654D936F" w:rsidR="00C90F5C" w:rsidRDefault="00C90F5C">
      <w:pPr>
        <w:pStyle w:val="CommentText"/>
      </w:pPr>
      <w:r>
        <w:rPr>
          <w:rStyle w:val="CommentReference"/>
        </w:rPr>
        <w:annotationRef/>
      </w:r>
      <w:r>
        <w:t>Koje kanale ste koristili? Imali ste samo 3 žice koliko sam vidio, tu postoji 5 ulaza.</w:t>
      </w:r>
    </w:p>
  </w:comment>
  <w:comment w:id="1864" w:author="Windows User [2]" w:date="2023-02-08T11:07:00Z" w:initials="WU">
    <w:p w14:paraId="6503A899" w14:textId="21976442" w:rsidR="00C90F5C" w:rsidRDefault="00C90F5C">
      <w:pPr>
        <w:pStyle w:val="CommentText"/>
      </w:pPr>
      <w:r>
        <w:rPr>
          <w:rStyle w:val="CommentReference"/>
        </w:rPr>
        <w:annotationRef/>
      </w:r>
      <w:r>
        <w:t>Objasnite u tekstu</w:t>
      </w:r>
    </w:p>
  </w:comment>
  <w:comment w:id="1865" w:author="Luciano Kostelac" w:date="2023-02-15T22:32:00Z" w:initials="LK">
    <w:p w14:paraId="4A43C915" w14:textId="77777777" w:rsidR="00C90F5C" w:rsidRDefault="00C90F5C" w:rsidP="00223A6B">
      <w:pPr>
        <w:pStyle w:val="CommentText"/>
        <w:jc w:val="left"/>
      </w:pPr>
      <w:r>
        <w:rPr>
          <w:rStyle w:val="CommentReference"/>
        </w:rPr>
        <w:annotationRef/>
      </w:r>
      <w:r>
        <w:t>Dan je izvor pa su sve informacije dostupne u dokumentaciji senzora.</w:t>
      </w:r>
    </w:p>
  </w:comment>
  <w:comment w:id="1866" w:author="Windows User [2]" w:date="2023-02-16T12:52:00Z" w:initials="WU">
    <w:p w14:paraId="4EE3F436" w14:textId="5A9AE08C" w:rsidR="00C90F5C" w:rsidRDefault="00C90F5C">
      <w:pPr>
        <w:pStyle w:val="CommentText"/>
      </w:pPr>
      <w:r>
        <w:rPr>
          <w:rStyle w:val="CommentReference"/>
        </w:rPr>
        <w:annotationRef/>
      </w:r>
      <w:r>
        <w:t>Ok ali dajte barem 2-3 rečenice osnova da znamo o čemu se radi. Ovo je vrlo bitan dio.</w:t>
      </w:r>
    </w:p>
  </w:comment>
  <w:comment w:id="1903" w:author="Tomislav Bazina" w:date="2023-02-08T14:56:00Z" w:initials="TB">
    <w:p w14:paraId="52239262" w14:textId="73DCC038" w:rsidR="00C90F5C" w:rsidRDefault="00C90F5C">
      <w:pPr>
        <w:pStyle w:val="CommentText"/>
      </w:pPr>
      <w:r>
        <w:rPr>
          <w:rStyle w:val="CommentReference"/>
        </w:rPr>
        <w:annotationRef/>
      </w:r>
      <w:r>
        <w:t>Stvarna je malo manja zbog hardvera na Shimmeru. Možda imate i taj podatak?</w:t>
      </w:r>
    </w:p>
  </w:comment>
  <w:comment w:id="1898" w:author="Ervin Kamenar" w:date="2023-02-20T15:37:00Z" w:initials="EK">
    <w:p w14:paraId="54F874FC" w14:textId="722D0ACF" w:rsidR="00C90F5C" w:rsidRDefault="00C90F5C">
      <w:pPr>
        <w:pStyle w:val="CommentText"/>
      </w:pPr>
      <w:r>
        <w:rPr>
          <w:rStyle w:val="CommentReference"/>
        </w:rPr>
        <w:annotationRef/>
      </w:r>
      <w:r>
        <w:t>Zašto?</w:t>
      </w:r>
    </w:p>
  </w:comment>
  <w:comment w:id="1911" w:author="Ervin Kamenar" w:date="2023-02-20T13:16:00Z" w:initials="EK">
    <w:p w14:paraId="55C33E8E" w14:textId="1FCEBC2B" w:rsidR="00C90F5C" w:rsidRDefault="00C90F5C">
      <w:pPr>
        <w:pStyle w:val="CommentText"/>
      </w:pPr>
      <w:r>
        <w:rPr>
          <w:rStyle w:val="CommentReference"/>
        </w:rPr>
        <w:annotationRef/>
      </w:r>
      <w:r>
        <w:t>Objasniti što to znači i/ili koristiti primjereniji termin</w:t>
      </w:r>
    </w:p>
  </w:comment>
  <w:comment w:id="2050" w:author="Ervin Kamenar" w:date="2023-02-20T15:44:00Z" w:initials="EK">
    <w:p w14:paraId="16B76F47" w14:textId="163D2F4A" w:rsidR="00C90F5C" w:rsidRDefault="00C90F5C">
      <w:pPr>
        <w:pStyle w:val="CommentText"/>
      </w:pPr>
      <w:r>
        <w:rPr>
          <w:rStyle w:val="CommentReference"/>
        </w:rPr>
        <w:annotationRef/>
      </w:r>
      <w:r>
        <w:t>Tu negdje treba ići FFT od dolje</w:t>
      </w:r>
    </w:p>
  </w:comment>
  <w:comment w:id="2102" w:author="Windows User [2]" w:date="2023-02-16T12:57:00Z" w:initials="WU">
    <w:p w14:paraId="1EEC0DB4" w14:textId="7736EAF8" w:rsidR="00C90F5C" w:rsidRDefault="00C90F5C">
      <w:pPr>
        <w:pStyle w:val="CommentText"/>
      </w:pPr>
      <w:r>
        <w:rPr>
          <w:rStyle w:val="CommentReference"/>
        </w:rPr>
        <w:annotationRef/>
      </w:r>
      <w:r>
        <w:t>Vremenska os je čudna. Tu trebaju biti nekakve sekunde/minute? Provjerite i popravite.</w:t>
      </w:r>
    </w:p>
  </w:comment>
  <w:comment w:id="2121" w:author="Ervin Kamenar" w:date="2023-02-20T15:46:00Z" w:initials="EK">
    <w:p w14:paraId="43A24AF4" w14:textId="2B619619" w:rsidR="00C90F5C" w:rsidRDefault="00C90F5C">
      <w:pPr>
        <w:pStyle w:val="CommentText"/>
      </w:pPr>
      <w:r>
        <w:rPr>
          <w:rStyle w:val="CommentReference"/>
        </w:rPr>
        <w:annotationRef/>
      </w:r>
      <w:r>
        <w:t>Što to znači?</w:t>
      </w:r>
    </w:p>
  </w:comment>
  <w:comment w:id="2129" w:author="Ervin Kamenar" w:date="2023-02-20T15:46:00Z" w:initials="EK">
    <w:p w14:paraId="1FB7BB8C" w14:textId="2D881E97" w:rsidR="00C90F5C" w:rsidRDefault="00C90F5C">
      <w:pPr>
        <w:pStyle w:val="CommentText"/>
      </w:pPr>
      <w:r>
        <w:rPr>
          <w:rStyle w:val="CommentReference"/>
        </w:rPr>
        <w:annotationRef/>
      </w:r>
      <w:r>
        <w:t>Raw?</w:t>
      </w:r>
    </w:p>
  </w:comment>
  <w:comment w:id="2165" w:author="Ervin Kamenar" w:date="2023-02-20T15:49:00Z" w:initials="EK">
    <w:p w14:paraId="58567AA4" w14:textId="41C8B931" w:rsidR="00C90F5C" w:rsidRDefault="00C90F5C" w:rsidP="009024CB">
      <w:pPr>
        <w:pStyle w:val="CommentText"/>
      </w:pPr>
      <w:r>
        <w:rPr>
          <w:rStyle w:val="CommentReference"/>
        </w:rPr>
        <w:annotationRef/>
      </w:r>
      <w:r>
        <w:t>Ovo su i dalje grafovi samo za jedno mjerenje. Sada kada imate podatke, prikazati ta tri grafa sa prosječnim maksimalnim korelacijama (na temelju csv datoteke koju smo dobili na dan prošle prezentacije). Napisati optimalne parametre.</w:t>
      </w:r>
    </w:p>
    <w:p w14:paraId="5CF57045" w14:textId="77777777" w:rsidR="00C90F5C" w:rsidRDefault="00C90F5C" w:rsidP="009024CB">
      <w:pPr>
        <w:pStyle w:val="CommentText"/>
      </w:pPr>
    </w:p>
    <w:p w14:paraId="5761ACBA" w14:textId="77777777" w:rsidR="00C90F5C" w:rsidRDefault="00C90F5C" w:rsidP="009024CB">
      <w:pPr>
        <w:pStyle w:val="CommentText"/>
      </w:pPr>
    </w:p>
    <w:p w14:paraId="495B43BE" w14:textId="52F68BE5" w:rsidR="00C90F5C" w:rsidRDefault="00C90F5C" w:rsidP="009024CB">
      <w:pPr>
        <w:pStyle w:val="CommentText"/>
      </w:pPr>
      <w:r>
        <w:t xml:space="preserve">Naslovi nisu potrebni već slike označiti s a, b, c i u nazivu slike opisati svaki frame. Fale nazivi i mjerne jedinice na osima. Uskladiti i sukladno svim slikama u seminaru. </w:t>
      </w:r>
    </w:p>
    <w:p w14:paraId="4D429CE6" w14:textId="77777777" w:rsidR="00C90F5C" w:rsidRDefault="00C90F5C" w:rsidP="009024CB">
      <w:pPr>
        <w:pStyle w:val="CommentText"/>
      </w:pPr>
    </w:p>
    <w:p w14:paraId="1EF2B9FB" w14:textId="0F8A0B55" w:rsidR="00C90F5C" w:rsidRDefault="00C90F5C" w:rsidP="009024CB">
      <w:pPr>
        <w:pStyle w:val="CommentText"/>
      </w:pPr>
      <w:r>
        <w:t>Sada imate rezultate svega pa to uskladite i te slike doveditre u red.</w:t>
      </w:r>
    </w:p>
  </w:comment>
  <w:comment w:id="2305" w:author="Ervin Kamenar" w:date="2023-02-20T13:31:00Z" w:initials="EK">
    <w:p w14:paraId="71F4C327" w14:textId="421B452C" w:rsidR="00C90F5C" w:rsidRDefault="00C90F5C" w:rsidP="006F1F26">
      <w:pPr>
        <w:pStyle w:val="CommentText"/>
      </w:pPr>
      <w:r>
        <w:rPr>
          <w:rStyle w:val="CommentReference"/>
        </w:rPr>
        <w:annotationRef/>
      </w:r>
      <w:r>
        <w:t>Fale mjerne jedinice na osima. Uskladiti i sukladno komentarima na prethodnim slikama. Vremenska os može biti samo na zadnjem frame-u.</w:t>
      </w:r>
    </w:p>
  </w:comment>
  <w:comment w:id="2316" w:author="Ervin Kamenar" w:date="2023-02-20T15:53:00Z" w:initials="EK">
    <w:p w14:paraId="54D11546" w14:textId="1D1F8591" w:rsidR="00C90F5C" w:rsidRDefault="00C90F5C">
      <w:pPr>
        <w:pStyle w:val="CommentText"/>
      </w:pPr>
      <w:r>
        <w:rPr>
          <w:rStyle w:val="CommentReference"/>
        </w:rPr>
        <w:annotationRef/>
      </w:r>
      <w:r>
        <w:t>Tu će biti prosječna max. korelacija i faktori za sva mjerenja</w:t>
      </w:r>
    </w:p>
  </w:comment>
  <w:comment w:id="2319" w:author="Windows User [2]" w:date="2023-02-16T13:04:00Z" w:initials="WU">
    <w:p w14:paraId="2E46F298" w14:textId="7085A507" w:rsidR="00C90F5C" w:rsidRDefault="00C90F5C">
      <w:pPr>
        <w:pStyle w:val="CommentText"/>
      </w:pPr>
      <w:r>
        <w:rPr>
          <w:rStyle w:val="CommentReference"/>
        </w:rPr>
        <w:annotationRef/>
      </w:r>
      <w:r>
        <w:t>Tu treba biti bar chart. Objasniti sliku.</w:t>
      </w:r>
    </w:p>
  </w:comment>
  <w:comment w:id="2628" w:author="Ervin Kamenar" w:date="2023-02-20T15:57:00Z" w:initials="EK">
    <w:p w14:paraId="1CC87A89" w14:textId="697AEEA8" w:rsidR="00C90F5C" w:rsidRDefault="00C90F5C">
      <w:pPr>
        <w:pStyle w:val="CommentText"/>
      </w:pPr>
      <w:r>
        <w:rPr>
          <w:rStyle w:val="CommentReference"/>
        </w:rPr>
        <w:annotationRef/>
      </w:r>
      <w:r>
        <w:t>Tu treba doći jedno poglavlje u kojem se analiziraju rezultati RBD ekspeirmenta (na temelju zadnje excel tablice koju smo dobili na dan prezentacije).</w:t>
      </w:r>
    </w:p>
  </w:comment>
  <w:comment w:id="2632" w:author="Ervin Kamenar" w:date="2023-02-20T15:43:00Z" w:initials="EK">
    <w:p w14:paraId="259AFE49" w14:textId="74234142" w:rsidR="00C90F5C" w:rsidRDefault="00C90F5C">
      <w:pPr>
        <w:pStyle w:val="CommentText"/>
      </w:pPr>
      <w:r>
        <w:rPr>
          <w:rStyle w:val="CommentReference"/>
        </w:rPr>
        <w:annotationRef/>
      </w:r>
      <w:r>
        <w:t>Ovo negdje na početak poglavlja o obradi</w:t>
      </w:r>
    </w:p>
  </w:comment>
  <w:comment w:id="2669" w:author="Windows User [2]" w:date="2023-02-08T12:48:00Z" w:initials="WU">
    <w:p w14:paraId="5CE2F318" w14:textId="22558688" w:rsidR="00C90F5C" w:rsidRDefault="00C90F5C">
      <w:pPr>
        <w:pStyle w:val="CommentText"/>
      </w:pPr>
      <w:r>
        <w:rPr>
          <w:rStyle w:val="CommentReference"/>
        </w:rPr>
        <w:annotationRef/>
      </w:r>
      <w:r>
        <w:t>Srediti prema nekom od standardnih nacina (APA, IEEE ili  sl)</w:t>
      </w:r>
    </w:p>
  </w:comment>
  <w:comment w:id="2758" w:author="Windows User [2]" w:date="2023-02-16T13:07:00Z" w:initials="WU">
    <w:p w14:paraId="12ED0B27" w14:textId="393A1C6E" w:rsidR="00C90F5C" w:rsidRDefault="00C90F5C">
      <w:pPr>
        <w:pStyle w:val="CommentText"/>
      </w:pPr>
      <w:r>
        <w:rPr>
          <w:rStyle w:val="CommentReference"/>
        </w:rPr>
        <w:annotationRef/>
      </w:r>
      <w:r>
        <w:t>Napištie u seminaru u kojim poglavljima ste sudjelovali.</w:t>
      </w:r>
    </w:p>
  </w:comment>
  <w:comment w:id="2793" w:author="Ervin Kamenar" w:date="2023-02-20T15:20:00Z" w:initials="EK">
    <w:p w14:paraId="25D427CE" w14:textId="77777777" w:rsidR="00C90F5C" w:rsidRDefault="00C90F5C" w:rsidP="00815A9B">
      <w:pPr>
        <w:pStyle w:val="CommentText"/>
      </w:pPr>
      <w:r>
        <w:rPr>
          <w:rStyle w:val="CommentReference"/>
        </w:rPr>
        <w:annotationRef/>
      </w:r>
      <w:r>
        <w:t>ta tablica može i u prilog s obzirom da je prevelika</w:t>
      </w:r>
    </w:p>
  </w:comment>
  <w:comment w:id="3059" w:author="Ervin Kamenar" w:date="2023-02-20T15:22:00Z" w:initials="EK">
    <w:p w14:paraId="5707D942" w14:textId="77777777" w:rsidR="00C90F5C" w:rsidRDefault="00C90F5C" w:rsidP="00815A9B">
      <w:pPr>
        <w:pStyle w:val="CommentText"/>
      </w:pPr>
      <w:r>
        <w:rPr>
          <w:rStyle w:val="CommentReference"/>
        </w:rPr>
        <w:annotationRef/>
      </w:r>
      <w:r>
        <w:t>Jeste li sigurno uzeli svaka od ovih 3 mjerenja na dalje? Nismo li nešto od toga izbacili?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CD191F" w15:done="1"/>
  <w15:commentEx w15:paraId="7290652F" w15:paraIdParent="33CD191F" w15:done="1"/>
  <w15:commentEx w15:paraId="5D4AC0DA" w15:done="1"/>
  <w15:commentEx w15:paraId="4939530A" w15:done="1"/>
  <w15:commentEx w15:paraId="5D461685" w15:done="1"/>
  <w15:commentEx w15:paraId="3A743AAA" w15:done="1"/>
  <w15:commentEx w15:paraId="1DDA2D48" w15:done="1"/>
  <w15:commentEx w15:paraId="0ED8F3D1" w15:done="1"/>
  <w15:commentEx w15:paraId="1C635711" w15:done="1"/>
  <w15:commentEx w15:paraId="117D3A60" w15:done="1"/>
  <w15:commentEx w15:paraId="42212139" w15:done="1"/>
  <w15:commentEx w15:paraId="05BC2F08" w15:done="1"/>
  <w15:commentEx w15:paraId="712251DA" w15:done="1"/>
  <w15:commentEx w15:paraId="13CBF410" w15:done="1"/>
  <w15:commentEx w15:paraId="2F0755EB" w15:done="1"/>
  <w15:commentEx w15:paraId="038407CC" w15:done="1"/>
  <w15:commentEx w15:paraId="5C05683A" w15:paraIdParent="038407CC" w15:done="1"/>
  <w15:commentEx w15:paraId="4E59F6C7" w15:done="1"/>
  <w15:commentEx w15:paraId="6C5D1D76" w15:paraIdParent="4E59F6C7" w15:done="1"/>
  <w15:commentEx w15:paraId="3B56B9EE" w15:done="1"/>
  <w15:commentEx w15:paraId="43D25ECC" w15:done="1"/>
  <w15:commentEx w15:paraId="6E13B33D" w15:paraIdParent="43D25ECC" w15:done="1"/>
  <w15:commentEx w15:paraId="2D02DFC0" w15:done="1"/>
  <w15:commentEx w15:paraId="54081A7D" w15:done="1"/>
  <w15:commentEx w15:paraId="10F81334" w15:done="1"/>
  <w15:commentEx w15:paraId="449BA3CD" w15:done="1"/>
  <w15:commentEx w15:paraId="5139444F" w15:done="1"/>
  <w15:commentEx w15:paraId="1731940D" w15:done="1"/>
  <w15:commentEx w15:paraId="65A8272D" w15:done="0"/>
  <w15:commentEx w15:paraId="1167A2C1" w15:done="0"/>
  <w15:commentEx w15:paraId="7FCB006B" w15:done="0"/>
  <w15:commentEx w15:paraId="5B9EAE70" w15:done="1"/>
  <w15:commentEx w15:paraId="4FDB709D" w15:paraIdParent="5B9EAE70" w15:done="1"/>
  <w15:commentEx w15:paraId="0343F49E" w15:done="1"/>
  <w15:commentEx w15:paraId="40F22504" w15:done="1"/>
  <w15:commentEx w15:paraId="5F2A6F95" w15:paraIdParent="40F22504" w15:done="1"/>
  <w15:commentEx w15:paraId="27A5AC20" w15:done="1"/>
  <w15:commentEx w15:paraId="332839F8" w15:done="1"/>
  <w15:commentEx w15:paraId="2AE2AB42" w15:done="1"/>
  <w15:commentEx w15:paraId="4BEB0401" w15:done="1"/>
  <w15:commentEx w15:paraId="6503A899" w15:done="1"/>
  <w15:commentEx w15:paraId="4A43C915" w15:paraIdParent="6503A899" w15:done="1"/>
  <w15:commentEx w15:paraId="4EE3F436" w15:paraIdParent="6503A899" w15:done="0"/>
  <w15:commentEx w15:paraId="52239262" w15:done="1"/>
  <w15:commentEx w15:paraId="54F874FC" w15:done="1"/>
  <w15:commentEx w15:paraId="55C33E8E" w15:done="1"/>
  <w15:commentEx w15:paraId="16B76F47" w15:done="1"/>
  <w15:commentEx w15:paraId="1EEC0DB4" w15:done="1"/>
  <w15:commentEx w15:paraId="43A24AF4" w15:done="1"/>
  <w15:commentEx w15:paraId="1FB7BB8C" w15:done="1"/>
  <w15:commentEx w15:paraId="1EF2B9FB" w15:done="1"/>
  <w15:commentEx w15:paraId="71F4C327" w15:done="0"/>
  <w15:commentEx w15:paraId="54D11546" w15:done="1"/>
  <w15:commentEx w15:paraId="2E46F298" w15:done="0"/>
  <w15:commentEx w15:paraId="1CC87A89" w15:done="1"/>
  <w15:commentEx w15:paraId="259AFE49" w15:done="1"/>
  <w15:commentEx w15:paraId="5CE2F318" w15:done="0"/>
  <w15:commentEx w15:paraId="12ED0B27" w15:done="0"/>
  <w15:commentEx w15:paraId="25D427CE" w15:done="0"/>
  <w15:commentEx w15:paraId="5707D9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7DBE7" w16cex:dateUtc="2023-02-1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CD191F" w16cid:durableId="279DF5F8"/>
  <w16cid:commentId w16cid:paraId="7290652F" w16cid:durableId="27A626B5"/>
  <w16cid:commentId w16cid:paraId="5D4AC0DA" w16cid:durableId="279DE9CA"/>
  <w16cid:commentId w16cid:paraId="4939530A" w16cid:durableId="279DEA23"/>
  <w16cid:commentId w16cid:paraId="5D461685" w16cid:durableId="279DEA60"/>
  <w16cid:commentId w16cid:paraId="3A743AAA" w16cid:durableId="279E0B79"/>
  <w16cid:commentId w16cid:paraId="1DDA2D48" w16cid:durableId="279DEAE4"/>
  <w16cid:commentId w16cid:paraId="0ED8F3D1" w16cid:durableId="279DEB37"/>
  <w16cid:commentId w16cid:paraId="1C635711" w16cid:durableId="27A626BC"/>
  <w16cid:commentId w16cid:paraId="117D3A60" w16cid:durableId="279E0BF8"/>
  <w16cid:commentId w16cid:paraId="42212139" w16cid:durableId="279E0C3D"/>
  <w16cid:commentId w16cid:paraId="05BC2F08" w16cid:durableId="279E0C8A"/>
  <w16cid:commentId w16cid:paraId="712251DA" w16cid:durableId="279E0CB6"/>
  <w16cid:commentId w16cid:paraId="13CBF410" w16cid:durableId="279DECD1"/>
  <w16cid:commentId w16cid:paraId="2F0755EB" w16cid:durableId="279E0D16"/>
  <w16cid:commentId w16cid:paraId="038407CC" w16cid:durableId="278E2AEB"/>
  <w16cid:commentId w16cid:paraId="5C05683A" w16cid:durableId="2799BF23"/>
  <w16cid:commentId w16cid:paraId="4E59F6C7" w16cid:durableId="27A626C5"/>
  <w16cid:commentId w16cid:paraId="6C5D1D76" w16cid:durableId="27A626C6"/>
  <w16cid:commentId w16cid:paraId="3B56B9EE" w16cid:durableId="279DED1C"/>
  <w16cid:commentId w16cid:paraId="43D25ECC" w16cid:durableId="2799BF2A"/>
  <w16cid:commentId w16cid:paraId="6E13B33D" w16cid:durableId="279DED99"/>
  <w16cid:commentId w16cid:paraId="2D02DFC0" w16cid:durableId="279DEDB8"/>
  <w16cid:commentId w16cid:paraId="54081A7D" w16cid:durableId="279E0D79"/>
  <w16cid:commentId w16cid:paraId="10F81334" w16cid:durableId="279E0DC1"/>
  <w16cid:commentId w16cid:paraId="449BA3CD" w16cid:durableId="27A626CD"/>
  <w16cid:commentId w16cid:paraId="5139444F" w16cid:durableId="279E0DCB"/>
  <w16cid:commentId w16cid:paraId="1731940D" w16cid:durableId="279DEDED"/>
  <w16cid:commentId w16cid:paraId="65A8272D" w16cid:durableId="279E106A"/>
  <w16cid:commentId w16cid:paraId="1167A2C1" w16cid:durableId="279DEE32"/>
  <w16cid:commentId w16cid:paraId="7FCB006B" w16cid:durableId="278E2D3D"/>
  <w16cid:commentId w16cid:paraId="5B9EAE70" w16cid:durableId="279E0E5A"/>
  <w16cid:commentId w16cid:paraId="4FDB709D" w16cid:durableId="27A626D4"/>
  <w16cid:commentId w16cid:paraId="0343F49E" w16cid:durableId="279E0EC0"/>
  <w16cid:commentId w16cid:paraId="40F22504" w16cid:durableId="278E2871"/>
  <w16cid:commentId w16cid:paraId="5F2A6F95" w16cid:durableId="2799BF34"/>
  <w16cid:commentId w16cid:paraId="27A5AC20" w16cid:durableId="279E10B7"/>
  <w16cid:commentId w16cid:paraId="332839F8" w16cid:durableId="279E10E4"/>
  <w16cid:commentId w16cid:paraId="2AE2AB42" w16cid:durableId="27A626DA"/>
  <w16cid:commentId w16cid:paraId="4BEB0401" w16cid:durableId="279E11EE"/>
  <w16cid:commentId w16cid:paraId="6503A899" w16cid:durableId="278E2874"/>
  <w16cid:commentId w16cid:paraId="4A43C915" w16cid:durableId="2797DBE7"/>
  <w16cid:commentId w16cid:paraId="4EE3F436" w16cid:durableId="2799BF43"/>
  <w16cid:commentId w16cid:paraId="52239262" w16cid:durableId="278E36A8"/>
  <w16cid:commentId w16cid:paraId="54F874FC" w16cid:durableId="279E1222"/>
  <w16cid:commentId w16cid:paraId="55C33E8E" w16cid:durableId="279DF13B"/>
  <w16cid:commentId w16cid:paraId="16B76F47" w16cid:durableId="279E13C9"/>
  <w16cid:commentId w16cid:paraId="1EEC0DB4" w16cid:durableId="2799BF82"/>
  <w16cid:commentId w16cid:paraId="43A24AF4" w16cid:durableId="279E1446"/>
  <w16cid:commentId w16cid:paraId="1FB7BB8C" w16cid:durableId="279E146B"/>
  <w16cid:commentId w16cid:paraId="1EF2B9FB" w16cid:durableId="279E14FC"/>
  <w16cid:commentId w16cid:paraId="71F4C327" w16cid:durableId="279DF4C3"/>
  <w16cid:commentId w16cid:paraId="54D11546" w16cid:durableId="279E1606"/>
  <w16cid:commentId w16cid:paraId="2E46F298" w16cid:durableId="2799BF9E"/>
  <w16cid:commentId w16cid:paraId="1CC87A89" w16cid:durableId="27A626EA"/>
  <w16cid:commentId w16cid:paraId="259AFE49" w16cid:durableId="279E13A6"/>
  <w16cid:commentId w16cid:paraId="5CE2F318" w16cid:durableId="278E289F"/>
  <w16cid:commentId w16cid:paraId="12ED0B27" w16cid:durableId="2799BFC5"/>
  <w16cid:commentId w16cid:paraId="25D427CE" w16cid:durableId="27A626EE"/>
  <w16cid:commentId w16cid:paraId="5707D942" w16cid:durableId="27A626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6CA81" w14:textId="77777777" w:rsidR="00604BDB" w:rsidRDefault="00604BDB" w:rsidP="003E5406">
      <w:pPr>
        <w:spacing w:before="0" w:after="0" w:line="240" w:lineRule="auto"/>
      </w:pPr>
      <w:r>
        <w:separator/>
      </w:r>
    </w:p>
  </w:endnote>
  <w:endnote w:type="continuationSeparator" w:id="0">
    <w:p w14:paraId="30ED913C" w14:textId="77777777" w:rsidR="00604BDB" w:rsidRDefault="00604BDB" w:rsidP="003E54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083DB" w14:textId="77777777" w:rsidR="00604BDB" w:rsidRDefault="00604BDB" w:rsidP="003E5406">
      <w:pPr>
        <w:spacing w:before="0" w:after="0" w:line="240" w:lineRule="auto"/>
      </w:pPr>
      <w:r>
        <w:separator/>
      </w:r>
    </w:p>
  </w:footnote>
  <w:footnote w:type="continuationSeparator" w:id="0">
    <w:p w14:paraId="3FAE32C9" w14:textId="77777777" w:rsidR="00604BDB" w:rsidRDefault="00604BDB" w:rsidP="003E54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2C2099"/>
    <w:multiLevelType w:val="hybridMultilevel"/>
    <w:tmpl w:val="89B8EF9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2AC33764"/>
    <w:multiLevelType w:val="hybridMultilevel"/>
    <w:tmpl w:val="6E9EFB4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3B3936D2"/>
    <w:multiLevelType w:val="multilevel"/>
    <w:tmpl w:val="37BC86D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1B636E5"/>
    <w:multiLevelType w:val="hybridMultilevel"/>
    <w:tmpl w:val="169A5F9E"/>
    <w:lvl w:ilvl="0" w:tplc="999A50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704BA6"/>
    <w:multiLevelType w:val="hybridMultilevel"/>
    <w:tmpl w:val="CEFEA37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542979E0"/>
    <w:multiLevelType w:val="multilevel"/>
    <w:tmpl w:val="28D0F8A0"/>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6" w15:restartNumberingAfterBreak="0">
    <w:nsid w:val="64FE290C"/>
    <w:multiLevelType w:val="multilevel"/>
    <w:tmpl w:val="BF78E2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FB41223"/>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1C02006"/>
    <w:multiLevelType w:val="hybridMultilevel"/>
    <w:tmpl w:val="B7BAD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3E3CD3"/>
    <w:multiLevelType w:val="multilevel"/>
    <w:tmpl w:val="C908BF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09081700">
    <w:abstractNumId w:val="9"/>
  </w:num>
  <w:num w:numId="2" w16cid:durableId="839733243">
    <w:abstractNumId w:val="6"/>
  </w:num>
  <w:num w:numId="3" w16cid:durableId="1804541514">
    <w:abstractNumId w:val="5"/>
  </w:num>
  <w:num w:numId="4" w16cid:durableId="2061395752">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85291459">
    <w:abstractNumId w:val="2"/>
  </w:num>
  <w:num w:numId="6" w16cid:durableId="146436444">
    <w:abstractNumId w:val="7"/>
  </w:num>
  <w:num w:numId="7" w16cid:durableId="1120994060">
    <w:abstractNumId w:val="2"/>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30215146">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19169">
    <w:abstractNumId w:val="3"/>
  </w:num>
  <w:num w:numId="10" w16cid:durableId="321743226">
    <w:abstractNumId w:val="4"/>
  </w:num>
  <w:num w:numId="11" w16cid:durableId="1977374159">
    <w:abstractNumId w:val="0"/>
  </w:num>
  <w:num w:numId="12" w16cid:durableId="1502813640">
    <w:abstractNumId w:val="1"/>
  </w:num>
  <w:num w:numId="13" w16cid:durableId="5018157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28826258">
    <w:abstractNumId w:val="8"/>
  </w:num>
  <w:num w:numId="15" w16cid:durableId="1426726354">
    <w:abstractNumId w:val="2"/>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vin Kamenar">
    <w15:presenceInfo w15:providerId="None" w15:userId="Ervin Kamenar"/>
  </w15:person>
  <w15:person w15:author="Windows User">
    <w15:presenceInfo w15:providerId="None" w15:userId="Windows User"/>
  </w15:person>
  <w15:person w15:author="Krunoslav Marenić">
    <w15:presenceInfo w15:providerId="None" w15:userId="Krunoslav Marenić"/>
  </w15:person>
  <w15:person w15:author="Tomislav Bazina">
    <w15:presenceInfo w15:providerId="None" w15:userId="Tomislav Bazina"/>
  </w15:person>
  <w15:person w15:author="Windows User [2]">
    <w15:presenceInfo w15:providerId="Windows Live" w15:userId="35d397c0194da990"/>
  </w15:person>
  <w15:person w15:author="Luciano Kostelac">
    <w15:presenceInfo w15:providerId="Windows Live" w15:userId="69d3b2950e9a9cba"/>
  </w15:person>
  <w15:person w15:author="Krunoslav Marenić [2]">
    <w15:presenceInfo w15:providerId="AD" w15:userId="S::kmarenic1@riteh.hr::ad95893c-c3bd-46ec-b718-bfeea4d3ab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C0NDW0NDE0NLa0MDRU0lEKTi0uzszPAykwrQUA8i7dSiwAAAA="/>
  </w:docVars>
  <w:rsids>
    <w:rsidRoot w:val="00F41196"/>
    <w:rsid w:val="000008F1"/>
    <w:rsid w:val="00001461"/>
    <w:rsid w:val="00002B92"/>
    <w:rsid w:val="00004BE5"/>
    <w:rsid w:val="00014A49"/>
    <w:rsid w:val="00015C35"/>
    <w:rsid w:val="0002071B"/>
    <w:rsid w:val="00021D42"/>
    <w:rsid w:val="00024CC6"/>
    <w:rsid w:val="000267A6"/>
    <w:rsid w:val="000343E9"/>
    <w:rsid w:val="0003494C"/>
    <w:rsid w:val="00034E38"/>
    <w:rsid w:val="00035A22"/>
    <w:rsid w:val="0003735B"/>
    <w:rsid w:val="00037419"/>
    <w:rsid w:val="0004210C"/>
    <w:rsid w:val="00045AD9"/>
    <w:rsid w:val="0004777F"/>
    <w:rsid w:val="000500D9"/>
    <w:rsid w:val="00050962"/>
    <w:rsid w:val="000541D0"/>
    <w:rsid w:val="000546DA"/>
    <w:rsid w:val="0005489B"/>
    <w:rsid w:val="00061417"/>
    <w:rsid w:val="00063BB6"/>
    <w:rsid w:val="00063F48"/>
    <w:rsid w:val="00066054"/>
    <w:rsid w:val="00066732"/>
    <w:rsid w:val="00072DF8"/>
    <w:rsid w:val="00074727"/>
    <w:rsid w:val="0007645C"/>
    <w:rsid w:val="00076E50"/>
    <w:rsid w:val="00082843"/>
    <w:rsid w:val="00084107"/>
    <w:rsid w:val="00085FE8"/>
    <w:rsid w:val="0008625D"/>
    <w:rsid w:val="0008765F"/>
    <w:rsid w:val="00090D1D"/>
    <w:rsid w:val="00092F09"/>
    <w:rsid w:val="000A21C0"/>
    <w:rsid w:val="000A3282"/>
    <w:rsid w:val="000A3A58"/>
    <w:rsid w:val="000A430F"/>
    <w:rsid w:val="000A481E"/>
    <w:rsid w:val="000B06FA"/>
    <w:rsid w:val="000B2A35"/>
    <w:rsid w:val="000B46FB"/>
    <w:rsid w:val="000D1488"/>
    <w:rsid w:val="000D149F"/>
    <w:rsid w:val="000D366F"/>
    <w:rsid w:val="000D5ED3"/>
    <w:rsid w:val="000D61EC"/>
    <w:rsid w:val="000E33CE"/>
    <w:rsid w:val="000E4744"/>
    <w:rsid w:val="000E543B"/>
    <w:rsid w:val="000F2BBA"/>
    <w:rsid w:val="000F3315"/>
    <w:rsid w:val="000F42E0"/>
    <w:rsid w:val="000F4785"/>
    <w:rsid w:val="00101203"/>
    <w:rsid w:val="00101372"/>
    <w:rsid w:val="00102F7B"/>
    <w:rsid w:val="00105686"/>
    <w:rsid w:val="001057C8"/>
    <w:rsid w:val="001063C2"/>
    <w:rsid w:val="001075AA"/>
    <w:rsid w:val="0010788B"/>
    <w:rsid w:val="00110A6D"/>
    <w:rsid w:val="00111272"/>
    <w:rsid w:val="0011340F"/>
    <w:rsid w:val="001143E2"/>
    <w:rsid w:val="001151E2"/>
    <w:rsid w:val="00115827"/>
    <w:rsid w:val="001203D5"/>
    <w:rsid w:val="00120CD3"/>
    <w:rsid w:val="00124CE2"/>
    <w:rsid w:val="00125382"/>
    <w:rsid w:val="00126ABE"/>
    <w:rsid w:val="00131AC6"/>
    <w:rsid w:val="0013768B"/>
    <w:rsid w:val="00137D19"/>
    <w:rsid w:val="00137F10"/>
    <w:rsid w:val="0014320B"/>
    <w:rsid w:val="00146B1F"/>
    <w:rsid w:val="0014748E"/>
    <w:rsid w:val="00150C82"/>
    <w:rsid w:val="001514BF"/>
    <w:rsid w:val="00152626"/>
    <w:rsid w:val="001529E5"/>
    <w:rsid w:val="001537FD"/>
    <w:rsid w:val="00156300"/>
    <w:rsid w:val="001637BA"/>
    <w:rsid w:val="00170217"/>
    <w:rsid w:val="00170D3E"/>
    <w:rsid w:val="001711C1"/>
    <w:rsid w:val="00174A4C"/>
    <w:rsid w:val="00174C02"/>
    <w:rsid w:val="0017642E"/>
    <w:rsid w:val="00180EA7"/>
    <w:rsid w:val="00181668"/>
    <w:rsid w:val="00181A89"/>
    <w:rsid w:val="00183A60"/>
    <w:rsid w:val="00194C89"/>
    <w:rsid w:val="001A010C"/>
    <w:rsid w:val="001A0538"/>
    <w:rsid w:val="001A2E6B"/>
    <w:rsid w:val="001A431A"/>
    <w:rsid w:val="001A708E"/>
    <w:rsid w:val="001B1692"/>
    <w:rsid w:val="001B4061"/>
    <w:rsid w:val="001B68DA"/>
    <w:rsid w:val="001B7972"/>
    <w:rsid w:val="001C1081"/>
    <w:rsid w:val="001C3944"/>
    <w:rsid w:val="001C4D3B"/>
    <w:rsid w:val="001C53ED"/>
    <w:rsid w:val="001D0F13"/>
    <w:rsid w:val="001D1A04"/>
    <w:rsid w:val="001D2E93"/>
    <w:rsid w:val="001D76EE"/>
    <w:rsid w:val="001D7C85"/>
    <w:rsid w:val="001E2F54"/>
    <w:rsid w:val="001E659D"/>
    <w:rsid w:val="001E6C71"/>
    <w:rsid w:val="001F05CF"/>
    <w:rsid w:val="001F6CB2"/>
    <w:rsid w:val="002010A6"/>
    <w:rsid w:val="00201DCC"/>
    <w:rsid w:val="00202269"/>
    <w:rsid w:val="002050E2"/>
    <w:rsid w:val="002127D2"/>
    <w:rsid w:val="00217415"/>
    <w:rsid w:val="00220F62"/>
    <w:rsid w:val="00222B97"/>
    <w:rsid w:val="00223A6B"/>
    <w:rsid w:val="00225068"/>
    <w:rsid w:val="00226281"/>
    <w:rsid w:val="002274E5"/>
    <w:rsid w:val="00230015"/>
    <w:rsid w:val="00230E33"/>
    <w:rsid w:val="00240378"/>
    <w:rsid w:val="00240B82"/>
    <w:rsid w:val="00240E17"/>
    <w:rsid w:val="002412F8"/>
    <w:rsid w:val="00242AD2"/>
    <w:rsid w:val="00247137"/>
    <w:rsid w:val="00252744"/>
    <w:rsid w:val="0025390B"/>
    <w:rsid w:val="00255B3F"/>
    <w:rsid w:val="00257013"/>
    <w:rsid w:val="0027374D"/>
    <w:rsid w:val="00274378"/>
    <w:rsid w:val="00274BE3"/>
    <w:rsid w:val="002754AC"/>
    <w:rsid w:val="002808E7"/>
    <w:rsid w:val="002835BE"/>
    <w:rsid w:val="00287E6D"/>
    <w:rsid w:val="002A371D"/>
    <w:rsid w:val="002A5382"/>
    <w:rsid w:val="002A5C57"/>
    <w:rsid w:val="002B26A6"/>
    <w:rsid w:val="002B4ECE"/>
    <w:rsid w:val="002B7690"/>
    <w:rsid w:val="002C2E9D"/>
    <w:rsid w:val="002C797B"/>
    <w:rsid w:val="002D5E1F"/>
    <w:rsid w:val="002E43C3"/>
    <w:rsid w:val="002E5AFC"/>
    <w:rsid w:val="002F0E31"/>
    <w:rsid w:val="00300BF3"/>
    <w:rsid w:val="00300FED"/>
    <w:rsid w:val="00303029"/>
    <w:rsid w:val="0031005A"/>
    <w:rsid w:val="00314591"/>
    <w:rsid w:val="00314730"/>
    <w:rsid w:val="0031483A"/>
    <w:rsid w:val="003159F7"/>
    <w:rsid w:val="003240F8"/>
    <w:rsid w:val="00324103"/>
    <w:rsid w:val="0033567F"/>
    <w:rsid w:val="00335AE8"/>
    <w:rsid w:val="00335F7E"/>
    <w:rsid w:val="003361D0"/>
    <w:rsid w:val="003402B6"/>
    <w:rsid w:val="00342CC6"/>
    <w:rsid w:val="00344581"/>
    <w:rsid w:val="00346DA0"/>
    <w:rsid w:val="00350A3B"/>
    <w:rsid w:val="003523ED"/>
    <w:rsid w:val="00354D5A"/>
    <w:rsid w:val="003552EC"/>
    <w:rsid w:val="00360379"/>
    <w:rsid w:val="003607B0"/>
    <w:rsid w:val="003610C5"/>
    <w:rsid w:val="0036600D"/>
    <w:rsid w:val="003661A4"/>
    <w:rsid w:val="00370DB1"/>
    <w:rsid w:val="00386742"/>
    <w:rsid w:val="003873B1"/>
    <w:rsid w:val="00390633"/>
    <w:rsid w:val="0039158F"/>
    <w:rsid w:val="003924A2"/>
    <w:rsid w:val="00393F3F"/>
    <w:rsid w:val="00395D33"/>
    <w:rsid w:val="00396156"/>
    <w:rsid w:val="0039677F"/>
    <w:rsid w:val="003A09DD"/>
    <w:rsid w:val="003A202C"/>
    <w:rsid w:val="003A4ED2"/>
    <w:rsid w:val="003A5A13"/>
    <w:rsid w:val="003A6938"/>
    <w:rsid w:val="003B13CF"/>
    <w:rsid w:val="003B2040"/>
    <w:rsid w:val="003C1B74"/>
    <w:rsid w:val="003C411E"/>
    <w:rsid w:val="003C677F"/>
    <w:rsid w:val="003D06BD"/>
    <w:rsid w:val="003D3253"/>
    <w:rsid w:val="003D4D80"/>
    <w:rsid w:val="003D520A"/>
    <w:rsid w:val="003D53AF"/>
    <w:rsid w:val="003D6261"/>
    <w:rsid w:val="003D7793"/>
    <w:rsid w:val="003D7C43"/>
    <w:rsid w:val="003E5406"/>
    <w:rsid w:val="003E59B8"/>
    <w:rsid w:val="003E5B54"/>
    <w:rsid w:val="003E625B"/>
    <w:rsid w:val="003F15B4"/>
    <w:rsid w:val="003F41D2"/>
    <w:rsid w:val="003F4773"/>
    <w:rsid w:val="00404277"/>
    <w:rsid w:val="00404611"/>
    <w:rsid w:val="004049AA"/>
    <w:rsid w:val="00407D3F"/>
    <w:rsid w:val="00415376"/>
    <w:rsid w:val="00420171"/>
    <w:rsid w:val="00424425"/>
    <w:rsid w:val="004245A0"/>
    <w:rsid w:val="004262AB"/>
    <w:rsid w:val="004268A8"/>
    <w:rsid w:val="00427F97"/>
    <w:rsid w:val="004306AD"/>
    <w:rsid w:val="00431BFE"/>
    <w:rsid w:val="00435755"/>
    <w:rsid w:val="0044070B"/>
    <w:rsid w:val="00441119"/>
    <w:rsid w:val="00442916"/>
    <w:rsid w:val="00442A8D"/>
    <w:rsid w:val="004449E9"/>
    <w:rsid w:val="004505C1"/>
    <w:rsid w:val="00452AA6"/>
    <w:rsid w:val="00453627"/>
    <w:rsid w:val="00455104"/>
    <w:rsid w:val="00455254"/>
    <w:rsid w:val="0046539D"/>
    <w:rsid w:val="00470222"/>
    <w:rsid w:val="004725E5"/>
    <w:rsid w:val="00475860"/>
    <w:rsid w:val="00476444"/>
    <w:rsid w:val="00477676"/>
    <w:rsid w:val="00482658"/>
    <w:rsid w:val="00483086"/>
    <w:rsid w:val="004908EE"/>
    <w:rsid w:val="004A09FC"/>
    <w:rsid w:val="004A24A0"/>
    <w:rsid w:val="004A37C2"/>
    <w:rsid w:val="004A3B1C"/>
    <w:rsid w:val="004A4D17"/>
    <w:rsid w:val="004B0A20"/>
    <w:rsid w:val="004B3ADA"/>
    <w:rsid w:val="004B4542"/>
    <w:rsid w:val="004B4781"/>
    <w:rsid w:val="004C0832"/>
    <w:rsid w:val="004C5497"/>
    <w:rsid w:val="004D0C8C"/>
    <w:rsid w:val="004D2E44"/>
    <w:rsid w:val="004D7BA5"/>
    <w:rsid w:val="004E3622"/>
    <w:rsid w:val="004F037E"/>
    <w:rsid w:val="004F054E"/>
    <w:rsid w:val="004F2CC9"/>
    <w:rsid w:val="004F3C70"/>
    <w:rsid w:val="004F4F95"/>
    <w:rsid w:val="004F52AB"/>
    <w:rsid w:val="004F579C"/>
    <w:rsid w:val="004F5B4A"/>
    <w:rsid w:val="004F7B81"/>
    <w:rsid w:val="005031DC"/>
    <w:rsid w:val="00503D95"/>
    <w:rsid w:val="005041AE"/>
    <w:rsid w:val="00513238"/>
    <w:rsid w:val="00513BB9"/>
    <w:rsid w:val="00514AEE"/>
    <w:rsid w:val="00514C41"/>
    <w:rsid w:val="005202DB"/>
    <w:rsid w:val="0052073E"/>
    <w:rsid w:val="005220EE"/>
    <w:rsid w:val="005236B7"/>
    <w:rsid w:val="00527E3A"/>
    <w:rsid w:val="00531CD2"/>
    <w:rsid w:val="00532B1A"/>
    <w:rsid w:val="005416C3"/>
    <w:rsid w:val="00543098"/>
    <w:rsid w:val="00544D63"/>
    <w:rsid w:val="00547F1D"/>
    <w:rsid w:val="005504C2"/>
    <w:rsid w:val="00554AA2"/>
    <w:rsid w:val="005618E6"/>
    <w:rsid w:val="00564647"/>
    <w:rsid w:val="00566B94"/>
    <w:rsid w:val="00570BA9"/>
    <w:rsid w:val="00570BD1"/>
    <w:rsid w:val="00572016"/>
    <w:rsid w:val="005767EB"/>
    <w:rsid w:val="00581083"/>
    <w:rsid w:val="005864CB"/>
    <w:rsid w:val="00587A5D"/>
    <w:rsid w:val="00591950"/>
    <w:rsid w:val="005A4DEF"/>
    <w:rsid w:val="005A4E6E"/>
    <w:rsid w:val="005A5A65"/>
    <w:rsid w:val="005A5DB2"/>
    <w:rsid w:val="005A67A0"/>
    <w:rsid w:val="005A70E7"/>
    <w:rsid w:val="005B0975"/>
    <w:rsid w:val="005B2E2A"/>
    <w:rsid w:val="005B3C94"/>
    <w:rsid w:val="005B4F5C"/>
    <w:rsid w:val="005C1BB2"/>
    <w:rsid w:val="005C314C"/>
    <w:rsid w:val="005C4F04"/>
    <w:rsid w:val="005C7035"/>
    <w:rsid w:val="005C78FE"/>
    <w:rsid w:val="005D3981"/>
    <w:rsid w:val="005D6FAA"/>
    <w:rsid w:val="005E2EB9"/>
    <w:rsid w:val="005F088D"/>
    <w:rsid w:val="005F1D23"/>
    <w:rsid w:val="005F21D8"/>
    <w:rsid w:val="005F3DD6"/>
    <w:rsid w:val="005F5716"/>
    <w:rsid w:val="00603F1C"/>
    <w:rsid w:val="00604B85"/>
    <w:rsid w:val="00604BDB"/>
    <w:rsid w:val="006067F5"/>
    <w:rsid w:val="00611A04"/>
    <w:rsid w:val="00612758"/>
    <w:rsid w:val="00614E88"/>
    <w:rsid w:val="0061550D"/>
    <w:rsid w:val="006163B1"/>
    <w:rsid w:val="006201FB"/>
    <w:rsid w:val="006235BF"/>
    <w:rsid w:val="00624E4A"/>
    <w:rsid w:val="006304CA"/>
    <w:rsid w:val="006309DE"/>
    <w:rsid w:val="00631600"/>
    <w:rsid w:val="00634198"/>
    <w:rsid w:val="00636000"/>
    <w:rsid w:val="00636FE8"/>
    <w:rsid w:val="00640B2E"/>
    <w:rsid w:val="00641C5D"/>
    <w:rsid w:val="0064205A"/>
    <w:rsid w:val="006423BD"/>
    <w:rsid w:val="0064713E"/>
    <w:rsid w:val="006560B2"/>
    <w:rsid w:val="00662677"/>
    <w:rsid w:val="0066590F"/>
    <w:rsid w:val="00665E4B"/>
    <w:rsid w:val="006665FF"/>
    <w:rsid w:val="006668E3"/>
    <w:rsid w:val="00676414"/>
    <w:rsid w:val="00677F7C"/>
    <w:rsid w:val="0068595D"/>
    <w:rsid w:val="00685D46"/>
    <w:rsid w:val="00691FEB"/>
    <w:rsid w:val="006923CE"/>
    <w:rsid w:val="00693731"/>
    <w:rsid w:val="00694AB1"/>
    <w:rsid w:val="006A29CC"/>
    <w:rsid w:val="006A3BC0"/>
    <w:rsid w:val="006A40D6"/>
    <w:rsid w:val="006A523A"/>
    <w:rsid w:val="006A74E3"/>
    <w:rsid w:val="006A7B04"/>
    <w:rsid w:val="006A7C92"/>
    <w:rsid w:val="006B1B41"/>
    <w:rsid w:val="006B4850"/>
    <w:rsid w:val="006B5943"/>
    <w:rsid w:val="006B6B93"/>
    <w:rsid w:val="006C098C"/>
    <w:rsid w:val="006C4D9E"/>
    <w:rsid w:val="006C589C"/>
    <w:rsid w:val="006C6C39"/>
    <w:rsid w:val="006C7B4E"/>
    <w:rsid w:val="006D465B"/>
    <w:rsid w:val="006D7F7A"/>
    <w:rsid w:val="006E6723"/>
    <w:rsid w:val="006E68F0"/>
    <w:rsid w:val="006E73D7"/>
    <w:rsid w:val="006F01E9"/>
    <w:rsid w:val="006F1011"/>
    <w:rsid w:val="006F1F26"/>
    <w:rsid w:val="006F5CCE"/>
    <w:rsid w:val="006F6B43"/>
    <w:rsid w:val="006F7FE6"/>
    <w:rsid w:val="006F7FFD"/>
    <w:rsid w:val="00700FA1"/>
    <w:rsid w:val="00702957"/>
    <w:rsid w:val="007066A0"/>
    <w:rsid w:val="00706A7E"/>
    <w:rsid w:val="00710780"/>
    <w:rsid w:val="007114DA"/>
    <w:rsid w:val="0071175C"/>
    <w:rsid w:val="00711978"/>
    <w:rsid w:val="00711F2A"/>
    <w:rsid w:val="0071387D"/>
    <w:rsid w:val="00713EF6"/>
    <w:rsid w:val="007145A3"/>
    <w:rsid w:val="00722D9E"/>
    <w:rsid w:val="00723134"/>
    <w:rsid w:val="0072396A"/>
    <w:rsid w:val="00725801"/>
    <w:rsid w:val="007308E3"/>
    <w:rsid w:val="00732562"/>
    <w:rsid w:val="00732A07"/>
    <w:rsid w:val="00733550"/>
    <w:rsid w:val="00733F03"/>
    <w:rsid w:val="00737075"/>
    <w:rsid w:val="00737CF9"/>
    <w:rsid w:val="00737D75"/>
    <w:rsid w:val="00740EA0"/>
    <w:rsid w:val="00743138"/>
    <w:rsid w:val="00743B5A"/>
    <w:rsid w:val="00750692"/>
    <w:rsid w:val="007511B1"/>
    <w:rsid w:val="0075609B"/>
    <w:rsid w:val="00760615"/>
    <w:rsid w:val="0076169A"/>
    <w:rsid w:val="0076518D"/>
    <w:rsid w:val="007651B8"/>
    <w:rsid w:val="007678D0"/>
    <w:rsid w:val="00774072"/>
    <w:rsid w:val="00775990"/>
    <w:rsid w:val="00783C1A"/>
    <w:rsid w:val="0078436A"/>
    <w:rsid w:val="0078640C"/>
    <w:rsid w:val="00790DCB"/>
    <w:rsid w:val="00791626"/>
    <w:rsid w:val="00793326"/>
    <w:rsid w:val="00793757"/>
    <w:rsid w:val="00794856"/>
    <w:rsid w:val="00795005"/>
    <w:rsid w:val="007A082A"/>
    <w:rsid w:val="007A0BA7"/>
    <w:rsid w:val="007A3E00"/>
    <w:rsid w:val="007A3F5F"/>
    <w:rsid w:val="007A696F"/>
    <w:rsid w:val="007B4B07"/>
    <w:rsid w:val="007B6417"/>
    <w:rsid w:val="007C2278"/>
    <w:rsid w:val="007C4321"/>
    <w:rsid w:val="007D00B5"/>
    <w:rsid w:val="007D0E4C"/>
    <w:rsid w:val="007D72AB"/>
    <w:rsid w:val="007E0BAB"/>
    <w:rsid w:val="007E2550"/>
    <w:rsid w:val="007E5CCB"/>
    <w:rsid w:val="007E6456"/>
    <w:rsid w:val="007F064D"/>
    <w:rsid w:val="00800972"/>
    <w:rsid w:val="0080208C"/>
    <w:rsid w:val="00803742"/>
    <w:rsid w:val="008067D1"/>
    <w:rsid w:val="00811B9B"/>
    <w:rsid w:val="00812819"/>
    <w:rsid w:val="00815A9B"/>
    <w:rsid w:val="00817F6B"/>
    <w:rsid w:val="00821482"/>
    <w:rsid w:val="00823440"/>
    <w:rsid w:val="00824209"/>
    <w:rsid w:val="00824E52"/>
    <w:rsid w:val="0082760A"/>
    <w:rsid w:val="00830FFD"/>
    <w:rsid w:val="0083507B"/>
    <w:rsid w:val="008416F4"/>
    <w:rsid w:val="0085082A"/>
    <w:rsid w:val="00852AC4"/>
    <w:rsid w:val="00855849"/>
    <w:rsid w:val="0085654D"/>
    <w:rsid w:val="00857721"/>
    <w:rsid w:val="0085798D"/>
    <w:rsid w:val="00862CF4"/>
    <w:rsid w:val="00864C92"/>
    <w:rsid w:val="00875291"/>
    <w:rsid w:val="0087740E"/>
    <w:rsid w:val="00877775"/>
    <w:rsid w:val="00877AA0"/>
    <w:rsid w:val="008813B0"/>
    <w:rsid w:val="00882D28"/>
    <w:rsid w:val="00886750"/>
    <w:rsid w:val="00886782"/>
    <w:rsid w:val="008932E2"/>
    <w:rsid w:val="008944A8"/>
    <w:rsid w:val="00894862"/>
    <w:rsid w:val="008A06EA"/>
    <w:rsid w:val="008A5113"/>
    <w:rsid w:val="008A573A"/>
    <w:rsid w:val="008A687C"/>
    <w:rsid w:val="008B7230"/>
    <w:rsid w:val="008B7E57"/>
    <w:rsid w:val="008C028C"/>
    <w:rsid w:val="008C1758"/>
    <w:rsid w:val="008C42A5"/>
    <w:rsid w:val="008C60B3"/>
    <w:rsid w:val="008D3A41"/>
    <w:rsid w:val="008D49D8"/>
    <w:rsid w:val="008D6CDD"/>
    <w:rsid w:val="008D7E15"/>
    <w:rsid w:val="008F2EC9"/>
    <w:rsid w:val="008F2EDA"/>
    <w:rsid w:val="008F39F8"/>
    <w:rsid w:val="008F3D4A"/>
    <w:rsid w:val="008F6C2D"/>
    <w:rsid w:val="009024CB"/>
    <w:rsid w:val="00903D2F"/>
    <w:rsid w:val="00903FFC"/>
    <w:rsid w:val="0090419D"/>
    <w:rsid w:val="00905E5B"/>
    <w:rsid w:val="00906E36"/>
    <w:rsid w:val="00911B13"/>
    <w:rsid w:val="00912A2E"/>
    <w:rsid w:val="00917B89"/>
    <w:rsid w:val="009267E4"/>
    <w:rsid w:val="00931D35"/>
    <w:rsid w:val="00933D50"/>
    <w:rsid w:val="00934F15"/>
    <w:rsid w:val="009352A1"/>
    <w:rsid w:val="00936646"/>
    <w:rsid w:val="009367BC"/>
    <w:rsid w:val="00937733"/>
    <w:rsid w:val="00937D0B"/>
    <w:rsid w:val="00942B5D"/>
    <w:rsid w:val="00947718"/>
    <w:rsid w:val="009477FE"/>
    <w:rsid w:val="00953063"/>
    <w:rsid w:val="0095393A"/>
    <w:rsid w:val="00957927"/>
    <w:rsid w:val="009614E6"/>
    <w:rsid w:val="00961744"/>
    <w:rsid w:val="009626DD"/>
    <w:rsid w:val="00966CCD"/>
    <w:rsid w:val="0096731F"/>
    <w:rsid w:val="00970EA7"/>
    <w:rsid w:val="00971867"/>
    <w:rsid w:val="009738FC"/>
    <w:rsid w:val="009772A6"/>
    <w:rsid w:val="0098053F"/>
    <w:rsid w:val="00981524"/>
    <w:rsid w:val="00986D89"/>
    <w:rsid w:val="009875F6"/>
    <w:rsid w:val="00987F91"/>
    <w:rsid w:val="00991C81"/>
    <w:rsid w:val="00992870"/>
    <w:rsid w:val="0099346C"/>
    <w:rsid w:val="009953FB"/>
    <w:rsid w:val="009A241A"/>
    <w:rsid w:val="009A44B7"/>
    <w:rsid w:val="009A47D7"/>
    <w:rsid w:val="009B09F6"/>
    <w:rsid w:val="009B0BDE"/>
    <w:rsid w:val="009B43F5"/>
    <w:rsid w:val="009C0A00"/>
    <w:rsid w:val="009C269F"/>
    <w:rsid w:val="009C399F"/>
    <w:rsid w:val="009C44CE"/>
    <w:rsid w:val="009C4FA0"/>
    <w:rsid w:val="009C6341"/>
    <w:rsid w:val="009C6F09"/>
    <w:rsid w:val="009C7B3B"/>
    <w:rsid w:val="009E0E1B"/>
    <w:rsid w:val="009E1204"/>
    <w:rsid w:val="009E66A1"/>
    <w:rsid w:val="009F0476"/>
    <w:rsid w:val="00A013B7"/>
    <w:rsid w:val="00A04271"/>
    <w:rsid w:val="00A04433"/>
    <w:rsid w:val="00A05970"/>
    <w:rsid w:val="00A10004"/>
    <w:rsid w:val="00A10150"/>
    <w:rsid w:val="00A10D8F"/>
    <w:rsid w:val="00A14414"/>
    <w:rsid w:val="00A22CC9"/>
    <w:rsid w:val="00A269BA"/>
    <w:rsid w:val="00A325DE"/>
    <w:rsid w:val="00A3276F"/>
    <w:rsid w:val="00A348C2"/>
    <w:rsid w:val="00A470C2"/>
    <w:rsid w:val="00A5407E"/>
    <w:rsid w:val="00A54725"/>
    <w:rsid w:val="00A54907"/>
    <w:rsid w:val="00A55811"/>
    <w:rsid w:val="00A55F08"/>
    <w:rsid w:val="00A56384"/>
    <w:rsid w:val="00A6469E"/>
    <w:rsid w:val="00A666EB"/>
    <w:rsid w:val="00A71A34"/>
    <w:rsid w:val="00A71DE5"/>
    <w:rsid w:val="00A81A6A"/>
    <w:rsid w:val="00A82E8C"/>
    <w:rsid w:val="00A83CF9"/>
    <w:rsid w:val="00A86F12"/>
    <w:rsid w:val="00A90048"/>
    <w:rsid w:val="00A90405"/>
    <w:rsid w:val="00A90A1C"/>
    <w:rsid w:val="00A924BF"/>
    <w:rsid w:val="00A94362"/>
    <w:rsid w:val="00A94EE4"/>
    <w:rsid w:val="00A962DC"/>
    <w:rsid w:val="00A976F8"/>
    <w:rsid w:val="00A97E29"/>
    <w:rsid w:val="00A97E68"/>
    <w:rsid w:val="00AA63F3"/>
    <w:rsid w:val="00AA69CD"/>
    <w:rsid w:val="00AB0CE5"/>
    <w:rsid w:val="00AB53C3"/>
    <w:rsid w:val="00AC0E4A"/>
    <w:rsid w:val="00AC3C97"/>
    <w:rsid w:val="00AC3E2E"/>
    <w:rsid w:val="00AC7E5B"/>
    <w:rsid w:val="00AD077A"/>
    <w:rsid w:val="00AD15E4"/>
    <w:rsid w:val="00AD445A"/>
    <w:rsid w:val="00AD5C7B"/>
    <w:rsid w:val="00AD647D"/>
    <w:rsid w:val="00AD6516"/>
    <w:rsid w:val="00AF20B2"/>
    <w:rsid w:val="00AF6B5F"/>
    <w:rsid w:val="00AF6DA5"/>
    <w:rsid w:val="00AF77BB"/>
    <w:rsid w:val="00AF7A61"/>
    <w:rsid w:val="00B0014A"/>
    <w:rsid w:val="00B01E19"/>
    <w:rsid w:val="00B066CA"/>
    <w:rsid w:val="00B07E6C"/>
    <w:rsid w:val="00B1007D"/>
    <w:rsid w:val="00B11037"/>
    <w:rsid w:val="00B13690"/>
    <w:rsid w:val="00B2232E"/>
    <w:rsid w:val="00B276EC"/>
    <w:rsid w:val="00B3273A"/>
    <w:rsid w:val="00B37F7E"/>
    <w:rsid w:val="00B45B13"/>
    <w:rsid w:val="00B47111"/>
    <w:rsid w:val="00B47B5B"/>
    <w:rsid w:val="00B517C7"/>
    <w:rsid w:val="00B51EA9"/>
    <w:rsid w:val="00B51EAB"/>
    <w:rsid w:val="00B53F07"/>
    <w:rsid w:val="00B60B44"/>
    <w:rsid w:val="00B70358"/>
    <w:rsid w:val="00B70879"/>
    <w:rsid w:val="00B7569C"/>
    <w:rsid w:val="00B75E61"/>
    <w:rsid w:val="00B76866"/>
    <w:rsid w:val="00B8273F"/>
    <w:rsid w:val="00B83A23"/>
    <w:rsid w:val="00B85A3E"/>
    <w:rsid w:val="00B86C37"/>
    <w:rsid w:val="00B87DF1"/>
    <w:rsid w:val="00B92804"/>
    <w:rsid w:val="00B93BA9"/>
    <w:rsid w:val="00B976D3"/>
    <w:rsid w:val="00BA0A1B"/>
    <w:rsid w:val="00BA1F50"/>
    <w:rsid w:val="00BA37EB"/>
    <w:rsid w:val="00BA765A"/>
    <w:rsid w:val="00BC0340"/>
    <w:rsid w:val="00BC1770"/>
    <w:rsid w:val="00BC2810"/>
    <w:rsid w:val="00BD0A14"/>
    <w:rsid w:val="00BD0A95"/>
    <w:rsid w:val="00BD361C"/>
    <w:rsid w:val="00BD3C32"/>
    <w:rsid w:val="00BD794F"/>
    <w:rsid w:val="00BE3C06"/>
    <w:rsid w:val="00BE6555"/>
    <w:rsid w:val="00BE6883"/>
    <w:rsid w:val="00BE757A"/>
    <w:rsid w:val="00BF773F"/>
    <w:rsid w:val="00C001E5"/>
    <w:rsid w:val="00C01236"/>
    <w:rsid w:val="00C015B6"/>
    <w:rsid w:val="00C05EE7"/>
    <w:rsid w:val="00C05EF3"/>
    <w:rsid w:val="00C07DA1"/>
    <w:rsid w:val="00C163E2"/>
    <w:rsid w:val="00C2097E"/>
    <w:rsid w:val="00C23CD8"/>
    <w:rsid w:val="00C25B2B"/>
    <w:rsid w:val="00C25B69"/>
    <w:rsid w:val="00C33D67"/>
    <w:rsid w:val="00C34BC6"/>
    <w:rsid w:val="00C41A34"/>
    <w:rsid w:val="00C44BF8"/>
    <w:rsid w:val="00C56687"/>
    <w:rsid w:val="00C60B81"/>
    <w:rsid w:val="00C6521B"/>
    <w:rsid w:val="00C66075"/>
    <w:rsid w:val="00C67389"/>
    <w:rsid w:val="00C768C6"/>
    <w:rsid w:val="00C77ABE"/>
    <w:rsid w:val="00C81BAE"/>
    <w:rsid w:val="00C90360"/>
    <w:rsid w:val="00C90F5C"/>
    <w:rsid w:val="00C9329D"/>
    <w:rsid w:val="00CA091D"/>
    <w:rsid w:val="00CA09EA"/>
    <w:rsid w:val="00CA3B46"/>
    <w:rsid w:val="00CB008A"/>
    <w:rsid w:val="00CB1448"/>
    <w:rsid w:val="00CB409B"/>
    <w:rsid w:val="00CC170D"/>
    <w:rsid w:val="00CC2002"/>
    <w:rsid w:val="00CC3174"/>
    <w:rsid w:val="00CC6030"/>
    <w:rsid w:val="00CC72AA"/>
    <w:rsid w:val="00CD0A8F"/>
    <w:rsid w:val="00CD4368"/>
    <w:rsid w:val="00CD48F1"/>
    <w:rsid w:val="00CD5188"/>
    <w:rsid w:val="00CD547C"/>
    <w:rsid w:val="00CD647C"/>
    <w:rsid w:val="00CE2032"/>
    <w:rsid w:val="00CE3192"/>
    <w:rsid w:val="00CE4093"/>
    <w:rsid w:val="00CE637C"/>
    <w:rsid w:val="00CF2525"/>
    <w:rsid w:val="00CF3A05"/>
    <w:rsid w:val="00CF501D"/>
    <w:rsid w:val="00CF6562"/>
    <w:rsid w:val="00CF7D24"/>
    <w:rsid w:val="00D0059A"/>
    <w:rsid w:val="00D07B61"/>
    <w:rsid w:val="00D07E02"/>
    <w:rsid w:val="00D12726"/>
    <w:rsid w:val="00D137CB"/>
    <w:rsid w:val="00D179C9"/>
    <w:rsid w:val="00D22AD9"/>
    <w:rsid w:val="00D22F73"/>
    <w:rsid w:val="00D23473"/>
    <w:rsid w:val="00D24F32"/>
    <w:rsid w:val="00D306AE"/>
    <w:rsid w:val="00D35485"/>
    <w:rsid w:val="00D355D1"/>
    <w:rsid w:val="00D40F12"/>
    <w:rsid w:val="00D429C7"/>
    <w:rsid w:val="00D43BE1"/>
    <w:rsid w:val="00D456AD"/>
    <w:rsid w:val="00D5273D"/>
    <w:rsid w:val="00D610BA"/>
    <w:rsid w:val="00D62719"/>
    <w:rsid w:val="00D63250"/>
    <w:rsid w:val="00D657BC"/>
    <w:rsid w:val="00D70413"/>
    <w:rsid w:val="00D72418"/>
    <w:rsid w:val="00D725A3"/>
    <w:rsid w:val="00D73758"/>
    <w:rsid w:val="00D7722F"/>
    <w:rsid w:val="00D77678"/>
    <w:rsid w:val="00D803A8"/>
    <w:rsid w:val="00D826BC"/>
    <w:rsid w:val="00D858BD"/>
    <w:rsid w:val="00D8615B"/>
    <w:rsid w:val="00D9156F"/>
    <w:rsid w:val="00D95469"/>
    <w:rsid w:val="00D96468"/>
    <w:rsid w:val="00DA0DB8"/>
    <w:rsid w:val="00DA1E29"/>
    <w:rsid w:val="00DA460A"/>
    <w:rsid w:val="00DA4F9D"/>
    <w:rsid w:val="00DB14C0"/>
    <w:rsid w:val="00DB3593"/>
    <w:rsid w:val="00DB43CC"/>
    <w:rsid w:val="00DC074C"/>
    <w:rsid w:val="00DC4CAB"/>
    <w:rsid w:val="00DC7790"/>
    <w:rsid w:val="00DD085D"/>
    <w:rsid w:val="00DD1C65"/>
    <w:rsid w:val="00DD20A0"/>
    <w:rsid w:val="00DD69C1"/>
    <w:rsid w:val="00DD6E02"/>
    <w:rsid w:val="00DD710C"/>
    <w:rsid w:val="00DE00F7"/>
    <w:rsid w:val="00DE1864"/>
    <w:rsid w:val="00DE294C"/>
    <w:rsid w:val="00DE2BC6"/>
    <w:rsid w:val="00DF0F6D"/>
    <w:rsid w:val="00DF35B6"/>
    <w:rsid w:val="00DF4B5E"/>
    <w:rsid w:val="00DF5F24"/>
    <w:rsid w:val="00E03C12"/>
    <w:rsid w:val="00E134FA"/>
    <w:rsid w:val="00E13A0E"/>
    <w:rsid w:val="00E16F9C"/>
    <w:rsid w:val="00E2107C"/>
    <w:rsid w:val="00E21355"/>
    <w:rsid w:val="00E23AA3"/>
    <w:rsid w:val="00E23FCC"/>
    <w:rsid w:val="00E26A4B"/>
    <w:rsid w:val="00E26C98"/>
    <w:rsid w:val="00E27481"/>
    <w:rsid w:val="00E27EB7"/>
    <w:rsid w:val="00E30152"/>
    <w:rsid w:val="00E31C1C"/>
    <w:rsid w:val="00E33230"/>
    <w:rsid w:val="00E352CE"/>
    <w:rsid w:val="00E37DD1"/>
    <w:rsid w:val="00E4230C"/>
    <w:rsid w:val="00E44501"/>
    <w:rsid w:val="00E46926"/>
    <w:rsid w:val="00E4712A"/>
    <w:rsid w:val="00E51557"/>
    <w:rsid w:val="00E51BA8"/>
    <w:rsid w:val="00E52FAA"/>
    <w:rsid w:val="00E53B4A"/>
    <w:rsid w:val="00E54C41"/>
    <w:rsid w:val="00E60B3E"/>
    <w:rsid w:val="00E63A53"/>
    <w:rsid w:val="00E64293"/>
    <w:rsid w:val="00E6669B"/>
    <w:rsid w:val="00E674A2"/>
    <w:rsid w:val="00E708D4"/>
    <w:rsid w:val="00E71040"/>
    <w:rsid w:val="00E7113F"/>
    <w:rsid w:val="00E75532"/>
    <w:rsid w:val="00E8119B"/>
    <w:rsid w:val="00E852E5"/>
    <w:rsid w:val="00E86A42"/>
    <w:rsid w:val="00E87ADF"/>
    <w:rsid w:val="00E93B68"/>
    <w:rsid w:val="00EA3578"/>
    <w:rsid w:val="00EB23FB"/>
    <w:rsid w:val="00EB4AE8"/>
    <w:rsid w:val="00EB63CD"/>
    <w:rsid w:val="00EB79CA"/>
    <w:rsid w:val="00EB7CF5"/>
    <w:rsid w:val="00EC36CB"/>
    <w:rsid w:val="00EC48A9"/>
    <w:rsid w:val="00EC6745"/>
    <w:rsid w:val="00EC7915"/>
    <w:rsid w:val="00ED0A05"/>
    <w:rsid w:val="00ED671F"/>
    <w:rsid w:val="00EE04BC"/>
    <w:rsid w:val="00EE07D0"/>
    <w:rsid w:val="00EE0F13"/>
    <w:rsid w:val="00EE1D25"/>
    <w:rsid w:val="00EE1F03"/>
    <w:rsid w:val="00EE3125"/>
    <w:rsid w:val="00EE4474"/>
    <w:rsid w:val="00EE78B1"/>
    <w:rsid w:val="00EF1DF3"/>
    <w:rsid w:val="00EF4EB2"/>
    <w:rsid w:val="00EF70EE"/>
    <w:rsid w:val="00F007AB"/>
    <w:rsid w:val="00F06B91"/>
    <w:rsid w:val="00F11542"/>
    <w:rsid w:val="00F1308C"/>
    <w:rsid w:val="00F13DE6"/>
    <w:rsid w:val="00F153C1"/>
    <w:rsid w:val="00F17015"/>
    <w:rsid w:val="00F2058B"/>
    <w:rsid w:val="00F23E73"/>
    <w:rsid w:val="00F314F3"/>
    <w:rsid w:val="00F31541"/>
    <w:rsid w:val="00F33308"/>
    <w:rsid w:val="00F33AAE"/>
    <w:rsid w:val="00F41196"/>
    <w:rsid w:val="00F4172C"/>
    <w:rsid w:val="00F431DC"/>
    <w:rsid w:val="00F46A7F"/>
    <w:rsid w:val="00F479E0"/>
    <w:rsid w:val="00F52C4B"/>
    <w:rsid w:val="00F540F3"/>
    <w:rsid w:val="00F57D9F"/>
    <w:rsid w:val="00F61285"/>
    <w:rsid w:val="00F734CD"/>
    <w:rsid w:val="00F75684"/>
    <w:rsid w:val="00F801DB"/>
    <w:rsid w:val="00F80E94"/>
    <w:rsid w:val="00F839A2"/>
    <w:rsid w:val="00F85170"/>
    <w:rsid w:val="00F86CC8"/>
    <w:rsid w:val="00F91BC2"/>
    <w:rsid w:val="00F953FF"/>
    <w:rsid w:val="00F97BF2"/>
    <w:rsid w:val="00FA0EE7"/>
    <w:rsid w:val="00FA5A9D"/>
    <w:rsid w:val="00FB4DE7"/>
    <w:rsid w:val="00FC1F65"/>
    <w:rsid w:val="00FC2533"/>
    <w:rsid w:val="00FC3492"/>
    <w:rsid w:val="00FD03E0"/>
    <w:rsid w:val="00FD1DF4"/>
    <w:rsid w:val="00FD6B95"/>
    <w:rsid w:val="00FE005E"/>
    <w:rsid w:val="00FE142F"/>
    <w:rsid w:val="00FE5F5E"/>
    <w:rsid w:val="00FE60C7"/>
    <w:rsid w:val="00FF294D"/>
    <w:rsid w:val="00FF2962"/>
    <w:rsid w:val="00FF33CB"/>
    <w:rsid w:val="00FF6B36"/>
    <w:rsid w:val="00FF6FED"/>
    <w:rsid w:val="1C383E72"/>
  </w:rsids>
  <m:mathPr>
    <m:mathFont m:val="Cambria Math"/>
    <m:brkBin m:val="before"/>
    <m:brkBinSub m:val="--"/>
    <m:smallFrac m:val="0"/>
    <m:dispDef/>
    <m:lMargin m:val="0"/>
    <m:rMargin m:val="0"/>
    <m:defJc m:val="centerGroup"/>
    <m:wrapIndent m:val="1440"/>
    <m:intLim m:val="subSup"/>
    <m:naryLim m:val="undOvr"/>
  </m:mathPr>
  <w:themeFontLang w:val="hr-H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ED8C8"/>
  <w15:docId w15:val="{0DC4F6D9-A493-4109-B528-699CAC460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r-HR" w:eastAsia="hr-HR"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0A6"/>
  </w:style>
  <w:style w:type="paragraph" w:styleId="Heading1">
    <w:name w:val="heading 1"/>
    <w:basedOn w:val="Normal"/>
    <w:next w:val="Normal"/>
    <w:link w:val="Heading1Char"/>
    <w:uiPriority w:val="9"/>
    <w:qFormat/>
    <w:rsid w:val="006E46C0"/>
    <w:pPr>
      <w:keepNext/>
      <w:keepLines/>
      <w:numPr>
        <w:numId w:val="5"/>
      </w:numP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E46C0"/>
    <w:pPr>
      <w:keepNext/>
      <w:keepLines/>
      <w:numPr>
        <w:ilvl w:val="1"/>
        <w:numId w:val="5"/>
      </w:numPr>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A55F7F"/>
    <w:pPr>
      <w:keepNext/>
      <w:keepLines/>
      <w:numPr>
        <w:ilvl w:val="2"/>
        <w:numId w:val="5"/>
      </w:numPr>
      <w:spacing w:before="40" w:after="0"/>
      <w:outlineLvl w:val="2"/>
    </w:pPr>
    <w:rPr>
      <w:rFonts w:asciiTheme="majorHAnsi" w:eastAsiaTheme="majorEastAsia" w:hAnsiTheme="majorHAnsi" w:cstheme="majorBidi"/>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rsid w:val="008D49D8"/>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uiPriority w:val="9"/>
    <w:rsid w:val="006E46C0"/>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6E46C0"/>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A55F7F"/>
    <w:rPr>
      <w:rFonts w:asciiTheme="majorHAnsi" w:eastAsiaTheme="majorEastAsia" w:hAnsiTheme="majorHAnsi" w:cstheme="majorBidi"/>
      <w:sz w:val="24"/>
      <w:szCs w:val="24"/>
    </w:rPr>
  </w:style>
  <w:style w:type="paragraph" w:styleId="Caption">
    <w:name w:val="caption"/>
    <w:basedOn w:val="Normal"/>
    <w:next w:val="Normal"/>
    <w:uiPriority w:val="35"/>
    <w:unhideWhenUsed/>
    <w:qFormat/>
    <w:rsid w:val="00A55F7F"/>
    <w:pPr>
      <w:spacing w:after="200" w:line="240" w:lineRule="auto"/>
      <w:jc w:val="center"/>
    </w:pPr>
    <w:rPr>
      <w:i/>
      <w:iCs/>
      <w:color w:val="44546A" w:themeColor="text2"/>
      <w:szCs w:val="18"/>
    </w:rPr>
  </w:style>
  <w:style w:type="paragraph" w:styleId="NoSpacing">
    <w:name w:val="No Spacing"/>
    <w:uiPriority w:val="1"/>
    <w:qFormat/>
    <w:rsid w:val="00C337F6"/>
    <w:pPr>
      <w:spacing w:after="0" w:line="240" w:lineRule="auto"/>
    </w:pPr>
    <w:rPr>
      <w:lang w:val="en-US"/>
    </w:rPr>
  </w:style>
  <w:style w:type="character" w:styleId="Hyperlink">
    <w:name w:val="Hyperlink"/>
    <w:basedOn w:val="DefaultParagraphFont"/>
    <w:uiPriority w:val="99"/>
    <w:unhideWhenUsed/>
    <w:rsid w:val="00C337F6"/>
    <w:rPr>
      <w:color w:val="0563C1" w:themeColor="hyperlink"/>
      <w:u w:val="single"/>
    </w:rPr>
  </w:style>
  <w:style w:type="character" w:customStyle="1" w:styleId="markedcontent">
    <w:name w:val="markedcontent"/>
    <w:basedOn w:val="DefaultParagraphFont"/>
    <w:rsid w:val="00525B76"/>
  </w:style>
  <w:style w:type="character" w:styleId="PlaceholderText">
    <w:name w:val="Placeholder Text"/>
    <w:basedOn w:val="DefaultParagraphFont"/>
    <w:uiPriority w:val="99"/>
    <w:semiHidden/>
    <w:rsid w:val="006C34AE"/>
    <w:rPr>
      <w:color w:val="808080"/>
    </w:rPr>
  </w:style>
  <w:style w:type="paragraph" w:styleId="ListParagraph">
    <w:name w:val="List Paragraph"/>
    <w:basedOn w:val="Normal"/>
    <w:uiPriority w:val="34"/>
    <w:qFormat/>
    <w:rsid w:val="00662419"/>
    <w:pPr>
      <w:ind w:left="720"/>
      <w:contextualSpacing/>
    </w:pPr>
  </w:style>
  <w:style w:type="paragraph" w:styleId="TOCHeading">
    <w:name w:val="TOC Heading"/>
    <w:basedOn w:val="Heading1"/>
    <w:next w:val="Normal"/>
    <w:uiPriority w:val="39"/>
    <w:unhideWhenUsed/>
    <w:qFormat/>
    <w:rsid w:val="008B318C"/>
    <w:pPr>
      <w:numPr>
        <w:numId w:val="0"/>
      </w:numPr>
      <w:spacing w:before="240"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344581"/>
    <w:pPr>
      <w:tabs>
        <w:tab w:val="left" w:pos="440"/>
        <w:tab w:val="right" w:leader="dot" w:pos="9016"/>
      </w:tabs>
      <w:spacing w:after="100"/>
    </w:pPr>
  </w:style>
  <w:style w:type="paragraph" w:styleId="TOC2">
    <w:name w:val="toc 2"/>
    <w:basedOn w:val="Normal"/>
    <w:next w:val="Normal"/>
    <w:autoRedefine/>
    <w:uiPriority w:val="39"/>
    <w:unhideWhenUsed/>
    <w:rsid w:val="008B318C"/>
    <w:pPr>
      <w:spacing w:after="100"/>
      <w:ind w:left="240"/>
    </w:pPr>
  </w:style>
  <w:style w:type="paragraph" w:styleId="TableofFigures">
    <w:name w:val="table of figures"/>
    <w:basedOn w:val="Normal"/>
    <w:next w:val="Normal"/>
    <w:uiPriority w:val="99"/>
    <w:unhideWhenUsed/>
    <w:rsid w:val="00F02AE2"/>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937D0B"/>
    <w:pPr>
      <w:spacing w:before="0" w:after="0" w:line="240" w:lineRule="auto"/>
      <w:jc w:val="left"/>
    </w:pPr>
  </w:style>
  <w:style w:type="paragraph" w:styleId="NormalWeb">
    <w:name w:val="Normal (Web)"/>
    <w:basedOn w:val="Normal"/>
    <w:uiPriority w:val="99"/>
    <w:semiHidden/>
    <w:unhideWhenUsed/>
    <w:rsid w:val="008A573A"/>
    <w:pPr>
      <w:spacing w:before="100" w:beforeAutospacing="1" w:after="100" w:afterAutospacing="1" w:line="240" w:lineRule="auto"/>
      <w:jc w:val="left"/>
    </w:pPr>
  </w:style>
  <w:style w:type="paragraph" w:customStyle="1" w:styleId="Default">
    <w:name w:val="Default"/>
    <w:rsid w:val="00EB79CA"/>
    <w:pPr>
      <w:autoSpaceDE w:val="0"/>
      <w:autoSpaceDN w:val="0"/>
      <w:adjustRightInd w:val="0"/>
      <w:spacing w:before="0" w:after="0" w:line="240" w:lineRule="auto"/>
      <w:jc w:val="left"/>
    </w:pPr>
    <w:rPr>
      <w:rFonts w:eastAsiaTheme="minorEastAsia"/>
      <w:color w:val="000000"/>
      <w:lang w:val="en-US" w:eastAsia="ja-JP"/>
    </w:rPr>
  </w:style>
  <w:style w:type="character" w:customStyle="1" w:styleId="UnresolvedMention1">
    <w:name w:val="Unresolved Mention1"/>
    <w:basedOn w:val="DefaultParagraphFont"/>
    <w:uiPriority w:val="99"/>
    <w:semiHidden/>
    <w:unhideWhenUsed/>
    <w:rsid w:val="00830FFD"/>
    <w:rPr>
      <w:color w:val="605E5C"/>
      <w:shd w:val="clear" w:color="auto" w:fill="E1DFDD"/>
    </w:rPr>
  </w:style>
  <w:style w:type="paragraph" w:styleId="Header">
    <w:name w:val="header"/>
    <w:basedOn w:val="Normal"/>
    <w:link w:val="HeaderChar"/>
    <w:uiPriority w:val="99"/>
    <w:unhideWhenUsed/>
    <w:rsid w:val="003E540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E5406"/>
  </w:style>
  <w:style w:type="paragraph" w:styleId="Footer">
    <w:name w:val="footer"/>
    <w:basedOn w:val="Normal"/>
    <w:link w:val="FooterChar"/>
    <w:uiPriority w:val="99"/>
    <w:unhideWhenUsed/>
    <w:rsid w:val="003E540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E5406"/>
  </w:style>
  <w:style w:type="character" w:styleId="CommentReference">
    <w:name w:val="annotation reference"/>
    <w:basedOn w:val="DefaultParagraphFont"/>
    <w:uiPriority w:val="99"/>
    <w:semiHidden/>
    <w:unhideWhenUsed/>
    <w:rsid w:val="004049AA"/>
    <w:rPr>
      <w:sz w:val="16"/>
      <w:szCs w:val="16"/>
    </w:rPr>
  </w:style>
  <w:style w:type="paragraph" w:styleId="CommentText">
    <w:name w:val="annotation text"/>
    <w:basedOn w:val="Normal"/>
    <w:link w:val="CommentTextChar"/>
    <w:uiPriority w:val="99"/>
    <w:unhideWhenUsed/>
    <w:rsid w:val="004049AA"/>
    <w:pPr>
      <w:spacing w:line="240" w:lineRule="auto"/>
    </w:pPr>
    <w:rPr>
      <w:sz w:val="20"/>
      <w:szCs w:val="20"/>
    </w:rPr>
  </w:style>
  <w:style w:type="character" w:customStyle="1" w:styleId="CommentTextChar">
    <w:name w:val="Comment Text Char"/>
    <w:basedOn w:val="DefaultParagraphFont"/>
    <w:link w:val="CommentText"/>
    <w:uiPriority w:val="99"/>
    <w:rsid w:val="004049AA"/>
    <w:rPr>
      <w:sz w:val="20"/>
      <w:szCs w:val="20"/>
    </w:rPr>
  </w:style>
  <w:style w:type="paragraph" w:styleId="CommentSubject">
    <w:name w:val="annotation subject"/>
    <w:basedOn w:val="CommentText"/>
    <w:next w:val="CommentText"/>
    <w:link w:val="CommentSubjectChar"/>
    <w:uiPriority w:val="99"/>
    <w:semiHidden/>
    <w:unhideWhenUsed/>
    <w:rsid w:val="004049AA"/>
    <w:rPr>
      <w:b/>
      <w:bCs/>
    </w:rPr>
  </w:style>
  <w:style w:type="character" w:customStyle="1" w:styleId="CommentSubjectChar">
    <w:name w:val="Comment Subject Char"/>
    <w:basedOn w:val="CommentTextChar"/>
    <w:link w:val="CommentSubject"/>
    <w:uiPriority w:val="99"/>
    <w:semiHidden/>
    <w:rsid w:val="004049AA"/>
    <w:rPr>
      <w:b/>
      <w:bCs/>
      <w:sz w:val="20"/>
      <w:szCs w:val="20"/>
    </w:rPr>
  </w:style>
  <w:style w:type="paragraph" w:styleId="BalloonText">
    <w:name w:val="Balloon Text"/>
    <w:basedOn w:val="Normal"/>
    <w:link w:val="BalloonTextChar"/>
    <w:uiPriority w:val="99"/>
    <w:semiHidden/>
    <w:unhideWhenUsed/>
    <w:rsid w:val="004049A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49AA"/>
    <w:rPr>
      <w:rFonts w:ascii="Segoe UI" w:hAnsi="Segoe UI" w:cs="Segoe UI"/>
      <w:sz w:val="18"/>
      <w:szCs w:val="18"/>
    </w:rPr>
  </w:style>
  <w:style w:type="character" w:styleId="FollowedHyperlink">
    <w:name w:val="FollowedHyperlink"/>
    <w:basedOn w:val="DefaultParagraphFont"/>
    <w:uiPriority w:val="99"/>
    <w:semiHidden/>
    <w:unhideWhenUsed/>
    <w:rsid w:val="009C399F"/>
    <w:rPr>
      <w:color w:val="954F72" w:themeColor="followedHyperlink"/>
      <w:u w:val="single"/>
    </w:rPr>
  </w:style>
  <w:style w:type="table" w:styleId="TableGrid">
    <w:name w:val="Table Grid"/>
    <w:basedOn w:val="TableNormal"/>
    <w:uiPriority w:val="39"/>
    <w:rsid w:val="0073355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erijeenospominjanje1">
    <w:name w:val="Neriješeno spominjanje1"/>
    <w:basedOn w:val="DefaultParagraphFont"/>
    <w:uiPriority w:val="99"/>
    <w:semiHidden/>
    <w:unhideWhenUsed/>
    <w:rsid w:val="00823440"/>
    <w:rPr>
      <w:color w:val="605E5C"/>
      <w:shd w:val="clear" w:color="auto" w:fill="E1DFDD"/>
    </w:rPr>
  </w:style>
  <w:style w:type="character" w:customStyle="1" w:styleId="Nerijeenospominjanje2">
    <w:name w:val="Neriješeno spominjanje2"/>
    <w:basedOn w:val="DefaultParagraphFont"/>
    <w:uiPriority w:val="99"/>
    <w:semiHidden/>
    <w:unhideWhenUsed/>
    <w:rsid w:val="007B6417"/>
    <w:rPr>
      <w:color w:val="605E5C"/>
      <w:shd w:val="clear" w:color="auto" w:fill="E1DFDD"/>
    </w:rPr>
  </w:style>
  <w:style w:type="character" w:customStyle="1" w:styleId="cf01">
    <w:name w:val="cf01"/>
    <w:basedOn w:val="DefaultParagraphFont"/>
    <w:rsid w:val="00C33D67"/>
    <w:rPr>
      <w:rFonts w:ascii="Segoe UI" w:hAnsi="Segoe UI" w:cs="Segoe UI" w:hint="default"/>
      <w:sz w:val="18"/>
      <w:szCs w:val="18"/>
    </w:rPr>
  </w:style>
  <w:style w:type="paragraph" w:styleId="HTMLPreformatted">
    <w:name w:val="HTML Preformatted"/>
    <w:basedOn w:val="Normal"/>
    <w:link w:val="HTMLPreformattedChar"/>
    <w:uiPriority w:val="99"/>
    <w:unhideWhenUsed/>
    <w:rsid w:val="006B6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B6B93"/>
    <w:rPr>
      <w:rFonts w:ascii="Courier New" w:hAnsi="Courier New" w:cs="Courier New"/>
      <w:sz w:val="20"/>
      <w:szCs w:val="20"/>
    </w:rPr>
  </w:style>
  <w:style w:type="character" w:customStyle="1" w:styleId="kn">
    <w:name w:val="kn"/>
    <w:basedOn w:val="DefaultParagraphFont"/>
    <w:rsid w:val="006B6B93"/>
  </w:style>
  <w:style w:type="character" w:customStyle="1" w:styleId="nn">
    <w:name w:val="nn"/>
    <w:basedOn w:val="DefaultParagraphFont"/>
    <w:rsid w:val="006B6B93"/>
  </w:style>
  <w:style w:type="character" w:customStyle="1" w:styleId="k">
    <w:name w:val="k"/>
    <w:basedOn w:val="DefaultParagraphFont"/>
    <w:rsid w:val="006B6B93"/>
  </w:style>
  <w:style w:type="character" w:customStyle="1" w:styleId="nb">
    <w:name w:val="nb"/>
    <w:basedOn w:val="DefaultParagraphFont"/>
    <w:rsid w:val="006B6B93"/>
  </w:style>
  <w:style w:type="character" w:customStyle="1" w:styleId="p">
    <w:name w:val="p"/>
    <w:basedOn w:val="DefaultParagraphFont"/>
    <w:rsid w:val="006B6B93"/>
  </w:style>
  <w:style w:type="character" w:customStyle="1" w:styleId="s1">
    <w:name w:val="s1"/>
    <w:basedOn w:val="DefaultParagraphFont"/>
    <w:rsid w:val="006B6B93"/>
  </w:style>
  <w:style w:type="character" w:customStyle="1" w:styleId="n">
    <w:name w:val="n"/>
    <w:basedOn w:val="DefaultParagraphFont"/>
    <w:rsid w:val="006B6B93"/>
  </w:style>
  <w:style w:type="character" w:customStyle="1" w:styleId="o">
    <w:name w:val="o"/>
    <w:basedOn w:val="DefaultParagraphFont"/>
    <w:rsid w:val="006B6B93"/>
  </w:style>
  <w:style w:type="character" w:customStyle="1" w:styleId="c1">
    <w:name w:val="c1"/>
    <w:basedOn w:val="DefaultParagraphFont"/>
    <w:rsid w:val="006B6B93"/>
  </w:style>
  <w:style w:type="character" w:customStyle="1" w:styleId="s2">
    <w:name w:val="s2"/>
    <w:basedOn w:val="DefaultParagraphFont"/>
    <w:rsid w:val="006B6B93"/>
  </w:style>
  <w:style w:type="character" w:customStyle="1" w:styleId="mf">
    <w:name w:val="mf"/>
    <w:basedOn w:val="DefaultParagraphFont"/>
    <w:rsid w:val="006B6B93"/>
  </w:style>
  <w:style w:type="character" w:customStyle="1" w:styleId="mi">
    <w:name w:val="mi"/>
    <w:basedOn w:val="DefaultParagraphFont"/>
    <w:rsid w:val="006B6B93"/>
  </w:style>
  <w:style w:type="character" w:customStyle="1" w:styleId="ow">
    <w:name w:val="ow"/>
    <w:basedOn w:val="DefaultParagraphFont"/>
    <w:rsid w:val="006B6B93"/>
  </w:style>
  <w:style w:type="character" w:customStyle="1" w:styleId="sa">
    <w:name w:val="sa"/>
    <w:basedOn w:val="DefaultParagraphFont"/>
    <w:rsid w:val="006B6B93"/>
  </w:style>
  <w:style w:type="character" w:customStyle="1" w:styleId="si">
    <w:name w:val="si"/>
    <w:basedOn w:val="DefaultParagraphFont"/>
    <w:rsid w:val="006B6B93"/>
  </w:style>
  <w:style w:type="character" w:customStyle="1" w:styleId="kc">
    <w:name w:val="kc"/>
    <w:basedOn w:val="DefaultParagraphFont"/>
    <w:rsid w:val="00B37F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95573">
      <w:bodyDiv w:val="1"/>
      <w:marLeft w:val="0"/>
      <w:marRight w:val="0"/>
      <w:marTop w:val="0"/>
      <w:marBottom w:val="0"/>
      <w:divBdr>
        <w:top w:val="none" w:sz="0" w:space="0" w:color="auto"/>
        <w:left w:val="none" w:sz="0" w:space="0" w:color="auto"/>
        <w:bottom w:val="none" w:sz="0" w:space="0" w:color="auto"/>
        <w:right w:val="none" w:sz="0" w:space="0" w:color="auto"/>
      </w:divBdr>
    </w:div>
    <w:div w:id="64689385">
      <w:bodyDiv w:val="1"/>
      <w:marLeft w:val="0"/>
      <w:marRight w:val="0"/>
      <w:marTop w:val="0"/>
      <w:marBottom w:val="0"/>
      <w:divBdr>
        <w:top w:val="none" w:sz="0" w:space="0" w:color="auto"/>
        <w:left w:val="none" w:sz="0" w:space="0" w:color="auto"/>
        <w:bottom w:val="none" w:sz="0" w:space="0" w:color="auto"/>
        <w:right w:val="none" w:sz="0" w:space="0" w:color="auto"/>
      </w:divBdr>
    </w:div>
    <w:div w:id="97454660">
      <w:bodyDiv w:val="1"/>
      <w:marLeft w:val="0"/>
      <w:marRight w:val="0"/>
      <w:marTop w:val="0"/>
      <w:marBottom w:val="0"/>
      <w:divBdr>
        <w:top w:val="none" w:sz="0" w:space="0" w:color="auto"/>
        <w:left w:val="none" w:sz="0" w:space="0" w:color="auto"/>
        <w:bottom w:val="none" w:sz="0" w:space="0" w:color="auto"/>
        <w:right w:val="none" w:sz="0" w:space="0" w:color="auto"/>
      </w:divBdr>
    </w:div>
    <w:div w:id="126703670">
      <w:bodyDiv w:val="1"/>
      <w:marLeft w:val="0"/>
      <w:marRight w:val="0"/>
      <w:marTop w:val="0"/>
      <w:marBottom w:val="0"/>
      <w:divBdr>
        <w:top w:val="none" w:sz="0" w:space="0" w:color="auto"/>
        <w:left w:val="none" w:sz="0" w:space="0" w:color="auto"/>
        <w:bottom w:val="none" w:sz="0" w:space="0" w:color="auto"/>
        <w:right w:val="none" w:sz="0" w:space="0" w:color="auto"/>
      </w:divBdr>
    </w:div>
    <w:div w:id="162084853">
      <w:bodyDiv w:val="1"/>
      <w:marLeft w:val="0"/>
      <w:marRight w:val="0"/>
      <w:marTop w:val="0"/>
      <w:marBottom w:val="0"/>
      <w:divBdr>
        <w:top w:val="none" w:sz="0" w:space="0" w:color="auto"/>
        <w:left w:val="none" w:sz="0" w:space="0" w:color="auto"/>
        <w:bottom w:val="none" w:sz="0" w:space="0" w:color="auto"/>
        <w:right w:val="none" w:sz="0" w:space="0" w:color="auto"/>
      </w:divBdr>
    </w:div>
    <w:div w:id="177231917">
      <w:bodyDiv w:val="1"/>
      <w:marLeft w:val="0"/>
      <w:marRight w:val="0"/>
      <w:marTop w:val="0"/>
      <w:marBottom w:val="0"/>
      <w:divBdr>
        <w:top w:val="none" w:sz="0" w:space="0" w:color="auto"/>
        <w:left w:val="none" w:sz="0" w:space="0" w:color="auto"/>
        <w:bottom w:val="none" w:sz="0" w:space="0" w:color="auto"/>
        <w:right w:val="none" w:sz="0" w:space="0" w:color="auto"/>
      </w:divBdr>
      <w:divsChild>
        <w:div w:id="1678574816">
          <w:marLeft w:val="0"/>
          <w:marRight w:val="0"/>
          <w:marTop w:val="0"/>
          <w:marBottom w:val="0"/>
          <w:divBdr>
            <w:top w:val="none" w:sz="0" w:space="0" w:color="auto"/>
            <w:left w:val="none" w:sz="0" w:space="0" w:color="auto"/>
            <w:bottom w:val="none" w:sz="0" w:space="0" w:color="auto"/>
            <w:right w:val="none" w:sz="0" w:space="0" w:color="auto"/>
          </w:divBdr>
        </w:div>
      </w:divsChild>
    </w:div>
    <w:div w:id="224344020">
      <w:bodyDiv w:val="1"/>
      <w:marLeft w:val="0"/>
      <w:marRight w:val="0"/>
      <w:marTop w:val="0"/>
      <w:marBottom w:val="0"/>
      <w:divBdr>
        <w:top w:val="none" w:sz="0" w:space="0" w:color="auto"/>
        <w:left w:val="none" w:sz="0" w:space="0" w:color="auto"/>
        <w:bottom w:val="none" w:sz="0" w:space="0" w:color="auto"/>
        <w:right w:val="none" w:sz="0" w:space="0" w:color="auto"/>
      </w:divBdr>
    </w:div>
    <w:div w:id="312029008">
      <w:bodyDiv w:val="1"/>
      <w:marLeft w:val="0"/>
      <w:marRight w:val="0"/>
      <w:marTop w:val="0"/>
      <w:marBottom w:val="0"/>
      <w:divBdr>
        <w:top w:val="none" w:sz="0" w:space="0" w:color="auto"/>
        <w:left w:val="none" w:sz="0" w:space="0" w:color="auto"/>
        <w:bottom w:val="none" w:sz="0" w:space="0" w:color="auto"/>
        <w:right w:val="none" w:sz="0" w:space="0" w:color="auto"/>
      </w:divBdr>
    </w:div>
    <w:div w:id="360279128">
      <w:bodyDiv w:val="1"/>
      <w:marLeft w:val="0"/>
      <w:marRight w:val="0"/>
      <w:marTop w:val="0"/>
      <w:marBottom w:val="0"/>
      <w:divBdr>
        <w:top w:val="none" w:sz="0" w:space="0" w:color="auto"/>
        <w:left w:val="none" w:sz="0" w:space="0" w:color="auto"/>
        <w:bottom w:val="none" w:sz="0" w:space="0" w:color="auto"/>
        <w:right w:val="none" w:sz="0" w:space="0" w:color="auto"/>
      </w:divBdr>
    </w:div>
    <w:div w:id="394090251">
      <w:bodyDiv w:val="1"/>
      <w:marLeft w:val="0"/>
      <w:marRight w:val="0"/>
      <w:marTop w:val="0"/>
      <w:marBottom w:val="0"/>
      <w:divBdr>
        <w:top w:val="none" w:sz="0" w:space="0" w:color="auto"/>
        <w:left w:val="none" w:sz="0" w:space="0" w:color="auto"/>
        <w:bottom w:val="none" w:sz="0" w:space="0" w:color="auto"/>
        <w:right w:val="none" w:sz="0" w:space="0" w:color="auto"/>
      </w:divBdr>
    </w:div>
    <w:div w:id="396755682">
      <w:bodyDiv w:val="1"/>
      <w:marLeft w:val="0"/>
      <w:marRight w:val="0"/>
      <w:marTop w:val="0"/>
      <w:marBottom w:val="0"/>
      <w:divBdr>
        <w:top w:val="none" w:sz="0" w:space="0" w:color="auto"/>
        <w:left w:val="none" w:sz="0" w:space="0" w:color="auto"/>
        <w:bottom w:val="none" w:sz="0" w:space="0" w:color="auto"/>
        <w:right w:val="none" w:sz="0" w:space="0" w:color="auto"/>
      </w:divBdr>
      <w:divsChild>
        <w:div w:id="35783561">
          <w:marLeft w:val="0"/>
          <w:marRight w:val="0"/>
          <w:marTop w:val="0"/>
          <w:marBottom w:val="0"/>
          <w:divBdr>
            <w:top w:val="none" w:sz="0" w:space="0" w:color="auto"/>
            <w:left w:val="none" w:sz="0" w:space="0" w:color="auto"/>
            <w:bottom w:val="none" w:sz="0" w:space="0" w:color="auto"/>
            <w:right w:val="none" w:sz="0" w:space="0" w:color="auto"/>
          </w:divBdr>
        </w:div>
      </w:divsChild>
    </w:div>
    <w:div w:id="536892154">
      <w:bodyDiv w:val="1"/>
      <w:marLeft w:val="0"/>
      <w:marRight w:val="0"/>
      <w:marTop w:val="0"/>
      <w:marBottom w:val="0"/>
      <w:divBdr>
        <w:top w:val="none" w:sz="0" w:space="0" w:color="auto"/>
        <w:left w:val="none" w:sz="0" w:space="0" w:color="auto"/>
        <w:bottom w:val="none" w:sz="0" w:space="0" w:color="auto"/>
        <w:right w:val="none" w:sz="0" w:space="0" w:color="auto"/>
      </w:divBdr>
    </w:div>
    <w:div w:id="567960740">
      <w:bodyDiv w:val="1"/>
      <w:marLeft w:val="0"/>
      <w:marRight w:val="0"/>
      <w:marTop w:val="0"/>
      <w:marBottom w:val="0"/>
      <w:divBdr>
        <w:top w:val="none" w:sz="0" w:space="0" w:color="auto"/>
        <w:left w:val="none" w:sz="0" w:space="0" w:color="auto"/>
        <w:bottom w:val="none" w:sz="0" w:space="0" w:color="auto"/>
        <w:right w:val="none" w:sz="0" w:space="0" w:color="auto"/>
      </w:divBdr>
    </w:div>
    <w:div w:id="661926953">
      <w:bodyDiv w:val="1"/>
      <w:marLeft w:val="0"/>
      <w:marRight w:val="0"/>
      <w:marTop w:val="0"/>
      <w:marBottom w:val="0"/>
      <w:divBdr>
        <w:top w:val="none" w:sz="0" w:space="0" w:color="auto"/>
        <w:left w:val="none" w:sz="0" w:space="0" w:color="auto"/>
        <w:bottom w:val="none" w:sz="0" w:space="0" w:color="auto"/>
        <w:right w:val="none" w:sz="0" w:space="0" w:color="auto"/>
      </w:divBdr>
    </w:div>
    <w:div w:id="686752973">
      <w:bodyDiv w:val="1"/>
      <w:marLeft w:val="0"/>
      <w:marRight w:val="0"/>
      <w:marTop w:val="0"/>
      <w:marBottom w:val="0"/>
      <w:divBdr>
        <w:top w:val="none" w:sz="0" w:space="0" w:color="auto"/>
        <w:left w:val="none" w:sz="0" w:space="0" w:color="auto"/>
        <w:bottom w:val="none" w:sz="0" w:space="0" w:color="auto"/>
        <w:right w:val="none" w:sz="0" w:space="0" w:color="auto"/>
      </w:divBdr>
    </w:div>
    <w:div w:id="727266085">
      <w:bodyDiv w:val="1"/>
      <w:marLeft w:val="0"/>
      <w:marRight w:val="0"/>
      <w:marTop w:val="0"/>
      <w:marBottom w:val="0"/>
      <w:divBdr>
        <w:top w:val="none" w:sz="0" w:space="0" w:color="auto"/>
        <w:left w:val="none" w:sz="0" w:space="0" w:color="auto"/>
        <w:bottom w:val="none" w:sz="0" w:space="0" w:color="auto"/>
        <w:right w:val="none" w:sz="0" w:space="0" w:color="auto"/>
      </w:divBdr>
    </w:div>
    <w:div w:id="792359538">
      <w:bodyDiv w:val="1"/>
      <w:marLeft w:val="0"/>
      <w:marRight w:val="0"/>
      <w:marTop w:val="0"/>
      <w:marBottom w:val="0"/>
      <w:divBdr>
        <w:top w:val="none" w:sz="0" w:space="0" w:color="auto"/>
        <w:left w:val="none" w:sz="0" w:space="0" w:color="auto"/>
        <w:bottom w:val="none" w:sz="0" w:space="0" w:color="auto"/>
        <w:right w:val="none" w:sz="0" w:space="0" w:color="auto"/>
      </w:divBdr>
    </w:div>
    <w:div w:id="827094029">
      <w:bodyDiv w:val="1"/>
      <w:marLeft w:val="0"/>
      <w:marRight w:val="0"/>
      <w:marTop w:val="0"/>
      <w:marBottom w:val="0"/>
      <w:divBdr>
        <w:top w:val="none" w:sz="0" w:space="0" w:color="auto"/>
        <w:left w:val="none" w:sz="0" w:space="0" w:color="auto"/>
        <w:bottom w:val="none" w:sz="0" w:space="0" w:color="auto"/>
        <w:right w:val="none" w:sz="0" w:space="0" w:color="auto"/>
      </w:divBdr>
    </w:div>
    <w:div w:id="832337237">
      <w:bodyDiv w:val="1"/>
      <w:marLeft w:val="0"/>
      <w:marRight w:val="0"/>
      <w:marTop w:val="0"/>
      <w:marBottom w:val="0"/>
      <w:divBdr>
        <w:top w:val="none" w:sz="0" w:space="0" w:color="auto"/>
        <w:left w:val="none" w:sz="0" w:space="0" w:color="auto"/>
        <w:bottom w:val="none" w:sz="0" w:space="0" w:color="auto"/>
        <w:right w:val="none" w:sz="0" w:space="0" w:color="auto"/>
      </w:divBdr>
    </w:div>
    <w:div w:id="841773855">
      <w:bodyDiv w:val="1"/>
      <w:marLeft w:val="0"/>
      <w:marRight w:val="0"/>
      <w:marTop w:val="0"/>
      <w:marBottom w:val="0"/>
      <w:divBdr>
        <w:top w:val="none" w:sz="0" w:space="0" w:color="auto"/>
        <w:left w:val="none" w:sz="0" w:space="0" w:color="auto"/>
        <w:bottom w:val="none" w:sz="0" w:space="0" w:color="auto"/>
        <w:right w:val="none" w:sz="0" w:space="0" w:color="auto"/>
      </w:divBdr>
    </w:div>
    <w:div w:id="887685840">
      <w:bodyDiv w:val="1"/>
      <w:marLeft w:val="0"/>
      <w:marRight w:val="0"/>
      <w:marTop w:val="0"/>
      <w:marBottom w:val="0"/>
      <w:divBdr>
        <w:top w:val="none" w:sz="0" w:space="0" w:color="auto"/>
        <w:left w:val="none" w:sz="0" w:space="0" w:color="auto"/>
        <w:bottom w:val="none" w:sz="0" w:space="0" w:color="auto"/>
        <w:right w:val="none" w:sz="0" w:space="0" w:color="auto"/>
      </w:divBdr>
    </w:div>
    <w:div w:id="958216697">
      <w:bodyDiv w:val="1"/>
      <w:marLeft w:val="0"/>
      <w:marRight w:val="0"/>
      <w:marTop w:val="0"/>
      <w:marBottom w:val="0"/>
      <w:divBdr>
        <w:top w:val="none" w:sz="0" w:space="0" w:color="auto"/>
        <w:left w:val="none" w:sz="0" w:space="0" w:color="auto"/>
        <w:bottom w:val="none" w:sz="0" w:space="0" w:color="auto"/>
        <w:right w:val="none" w:sz="0" w:space="0" w:color="auto"/>
      </w:divBdr>
    </w:div>
    <w:div w:id="984704170">
      <w:bodyDiv w:val="1"/>
      <w:marLeft w:val="0"/>
      <w:marRight w:val="0"/>
      <w:marTop w:val="0"/>
      <w:marBottom w:val="0"/>
      <w:divBdr>
        <w:top w:val="none" w:sz="0" w:space="0" w:color="auto"/>
        <w:left w:val="none" w:sz="0" w:space="0" w:color="auto"/>
        <w:bottom w:val="none" w:sz="0" w:space="0" w:color="auto"/>
        <w:right w:val="none" w:sz="0" w:space="0" w:color="auto"/>
      </w:divBdr>
    </w:div>
    <w:div w:id="1051464915">
      <w:bodyDiv w:val="1"/>
      <w:marLeft w:val="0"/>
      <w:marRight w:val="0"/>
      <w:marTop w:val="0"/>
      <w:marBottom w:val="0"/>
      <w:divBdr>
        <w:top w:val="none" w:sz="0" w:space="0" w:color="auto"/>
        <w:left w:val="none" w:sz="0" w:space="0" w:color="auto"/>
        <w:bottom w:val="none" w:sz="0" w:space="0" w:color="auto"/>
        <w:right w:val="none" w:sz="0" w:space="0" w:color="auto"/>
      </w:divBdr>
    </w:div>
    <w:div w:id="1060133555">
      <w:bodyDiv w:val="1"/>
      <w:marLeft w:val="0"/>
      <w:marRight w:val="0"/>
      <w:marTop w:val="0"/>
      <w:marBottom w:val="0"/>
      <w:divBdr>
        <w:top w:val="none" w:sz="0" w:space="0" w:color="auto"/>
        <w:left w:val="none" w:sz="0" w:space="0" w:color="auto"/>
        <w:bottom w:val="none" w:sz="0" w:space="0" w:color="auto"/>
        <w:right w:val="none" w:sz="0" w:space="0" w:color="auto"/>
      </w:divBdr>
    </w:div>
    <w:div w:id="1084494178">
      <w:bodyDiv w:val="1"/>
      <w:marLeft w:val="0"/>
      <w:marRight w:val="0"/>
      <w:marTop w:val="0"/>
      <w:marBottom w:val="0"/>
      <w:divBdr>
        <w:top w:val="none" w:sz="0" w:space="0" w:color="auto"/>
        <w:left w:val="none" w:sz="0" w:space="0" w:color="auto"/>
        <w:bottom w:val="none" w:sz="0" w:space="0" w:color="auto"/>
        <w:right w:val="none" w:sz="0" w:space="0" w:color="auto"/>
      </w:divBdr>
    </w:div>
    <w:div w:id="1108741026">
      <w:bodyDiv w:val="1"/>
      <w:marLeft w:val="0"/>
      <w:marRight w:val="0"/>
      <w:marTop w:val="0"/>
      <w:marBottom w:val="0"/>
      <w:divBdr>
        <w:top w:val="none" w:sz="0" w:space="0" w:color="auto"/>
        <w:left w:val="none" w:sz="0" w:space="0" w:color="auto"/>
        <w:bottom w:val="none" w:sz="0" w:space="0" w:color="auto"/>
        <w:right w:val="none" w:sz="0" w:space="0" w:color="auto"/>
      </w:divBdr>
    </w:div>
    <w:div w:id="1210655188">
      <w:bodyDiv w:val="1"/>
      <w:marLeft w:val="0"/>
      <w:marRight w:val="0"/>
      <w:marTop w:val="0"/>
      <w:marBottom w:val="0"/>
      <w:divBdr>
        <w:top w:val="none" w:sz="0" w:space="0" w:color="auto"/>
        <w:left w:val="none" w:sz="0" w:space="0" w:color="auto"/>
        <w:bottom w:val="none" w:sz="0" w:space="0" w:color="auto"/>
        <w:right w:val="none" w:sz="0" w:space="0" w:color="auto"/>
      </w:divBdr>
    </w:div>
    <w:div w:id="1220285195">
      <w:bodyDiv w:val="1"/>
      <w:marLeft w:val="0"/>
      <w:marRight w:val="0"/>
      <w:marTop w:val="0"/>
      <w:marBottom w:val="0"/>
      <w:divBdr>
        <w:top w:val="none" w:sz="0" w:space="0" w:color="auto"/>
        <w:left w:val="none" w:sz="0" w:space="0" w:color="auto"/>
        <w:bottom w:val="none" w:sz="0" w:space="0" w:color="auto"/>
        <w:right w:val="none" w:sz="0" w:space="0" w:color="auto"/>
      </w:divBdr>
    </w:div>
    <w:div w:id="1222714694">
      <w:bodyDiv w:val="1"/>
      <w:marLeft w:val="0"/>
      <w:marRight w:val="0"/>
      <w:marTop w:val="0"/>
      <w:marBottom w:val="0"/>
      <w:divBdr>
        <w:top w:val="none" w:sz="0" w:space="0" w:color="auto"/>
        <w:left w:val="none" w:sz="0" w:space="0" w:color="auto"/>
        <w:bottom w:val="none" w:sz="0" w:space="0" w:color="auto"/>
        <w:right w:val="none" w:sz="0" w:space="0" w:color="auto"/>
      </w:divBdr>
    </w:div>
    <w:div w:id="1229224004">
      <w:bodyDiv w:val="1"/>
      <w:marLeft w:val="0"/>
      <w:marRight w:val="0"/>
      <w:marTop w:val="0"/>
      <w:marBottom w:val="0"/>
      <w:divBdr>
        <w:top w:val="none" w:sz="0" w:space="0" w:color="auto"/>
        <w:left w:val="none" w:sz="0" w:space="0" w:color="auto"/>
        <w:bottom w:val="none" w:sz="0" w:space="0" w:color="auto"/>
        <w:right w:val="none" w:sz="0" w:space="0" w:color="auto"/>
      </w:divBdr>
    </w:div>
    <w:div w:id="1350449042">
      <w:bodyDiv w:val="1"/>
      <w:marLeft w:val="0"/>
      <w:marRight w:val="0"/>
      <w:marTop w:val="0"/>
      <w:marBottom w:val="0"/>
      <w:divBdr>
        <w:top w:val="none" w:sz="0" w:space="0" w:color="auto"/>
        <w:left w:val="none" w:sz="0" w:space="0" w:color="auto"/>
        <w:bottom w:val="none" w:sz="0" w:space="0" w:color="auto"/>
        <w:right w:val="none" w:sz="0" w:space="0" w:color="auto"/>
      </w:divBdr>
    </w:div>
    <w:div w:id="1381242691">
      <w:bodyDiv w:val="1"/>
      <w:marLeft w:val="0"/>
      <w:marRight w:val="0"/>
      <w:marTop w:val="0"/>
      <w:marBottom w:val="0"/>
      <w:divBdr>
        <w:top w:val="none" w:sz="0" w:space="0" w:color="auto"/>
        <w:left w:val="none" w:sz="0" w:space="0" w:color="auto"/>
        <w:bottom w:val="none" w:sz="0" w:space="0" w:color="auto"/>
        <w:right w:val="none" w:sz="0" w:space="0" w:color="auto"/>
      </w:divBdr>
    </w:div>
    <w:div w:id="1382971946">
      <w:bodyDiv w:val="1"/>
      <w:marLeft w:val="0"/>
      <w:marRight w:val="0"/>
      <w:marTop w:val="0"/>
      <w:marBottom w:val="0"/>
      <w:divBdr>
        <w:top w:val="none" w:sz="0" w:space="0" w:color="auto"/>
        <w:left w:val="none" w:sz="0" w:space="0" w:color="auto"/>
        <w:bottom w:val="none" w:sz="0" w:space="0" w:color="auto"/>
        <w:right w:val="none" w:sz="0" w:space="0" w:color="auto"/>
      </w:divBdr>
    </w:div>
    <w:div w:id="1398866170">
      <w:bodyDiv w:val="1"/>
      <w:marLeft w:val="0"/>
      <w:marRight w:val="0"/>
      <w:marTop w:val="0"/>
      <w:marBottom w:val="0"/>
      <w:divBdr>
        <w:top w:val="none" w:sz="0" w:space="0" w:color="auto"/>
        <w:left w:val="none" w:sz="0" w:space="0" w:color="auto"/>
        <w:bottom w:val="none" w:sz="0" w:space="0" w:color="auto"/>
        <w:right w:val="none" w:sz="0" w:space="0" w:color="auto"/>
      </w:divBdr>
    </w:div>
    <w:div w:id="1424449811">
      <w:bodyDiv w:val="1"/>
      <w:marLeft w:val="0"/>
      <w:marRight w:val="0"/>
      <w:marTop w:val="0"/>
      <w:marBottom w:val="0"/>
      <w:divBdr>
        <w:top w:val="none" w:sz="0" w:space="0" w:color="auto"/>
        <w:left w:val="none" w:sz="0" w:space="0" w:color="auto"/>
        <w:bottom w:val="none" w:sz="0" w:space="0" w:color="auto"/>
        <w:right w:val="none" w:sz="0" w:space="0" w:color="auto"/>
      </w:divBdr>
    </w:div>
    <w:div w:id="1433819674">
      <w:bodyDiv w:val="1"/>
      <w:marLeft w:val="0"/>
      <w:marRight w:val="0"/>
      <w:marTop w:val="0"/>
      <w:marBottom w:val="0"/>
      <w:divBdr>
        <w:top w:val="none" w:sz="0" w:space="0" w:color="auto"/>
        <w:left w:val="none" w:sz="0" w:space="0" w:color="auto"/>
        <w:bottom w:val="none" w:sz="0" w:space="0" w:color="auto"/>
        <w:right w:val="none" w:sz="0" w:space="0" w:color="auto"/>
      </w:divBdr>
    </w:div>
    <w:div w:id="1504317529">
      <w:bodyDiv w:val="1"/>
      <w:marLeft w:val="0"/>
      <w:marRight w:val="0"/>
      <w:marTop w:val="0"/>
      <w:marBottom w:val="0"/>
      <w:divBdr>
        <w:top w:val="none" w:sz="0" w:space="0" w:color="auto"/>
        <w:left w:val="none" w:sz="0" w:space="0" w:color="auto"/>
        <w:bottom w:val="none" w:sz="0" w:space="0" w:color="auto"/>
        <w:right w:val="none" w:sz="0" w:space="0" w:color="auto"/>
      </w:divBdr>
    </w:div>
    <w:div w:id="1538276181">
      <w:bodyDiv w:val="1"/>
      <w:marLeft w:val="0"/>
      <w:marRight w:val="0"/>
      <w:marTop w:val="0"/>
      <w:marBottom w:val="0"/>
      <w:divBdr>
        <w:top w:val="none" w:sz="0" w:space="0" w:color="auto"/>
        <w:left w:val="none" w:sz="0" w:space="0" w:color="auto"/>
        <w:bottom w:val="none" w:sz="0" w:space="0" w:color="auto"/>
        <w:right w:val="none" w:sz="0" w:space="0" w:color="auto"/>
      </w:divBdr>
    </w:div>
    <w:div w:id="1538735249">
      <w:bodyDiv w:val="1"/>
      <w:marLeft w:val="0"/>
      <w:marRight w:val="0"/>
      <w:marTop w:val="0"/>
      <w:marBottom w:val="0"/>
      <w:divBdr>
        <w:top w:val="none" w:sz="0" w:space="0" w:color="auto"/>
        <w:left w:val="none" w:sz="0" w:space="0" w:color="auto"/>
        <w:bottom w:val="none" w:sz="0" w:space="0" w:color="auto"/>
        <w:right w:val="none" w:sz="0" w:space="0" w:color="auto"/>
      </w:divBdr>
    </w:div>
    <w:div w:id="1558852969">
      <w:bodyDiv w:val="1"/>
      <w:marLeft w:val="0"/>
      <w:marRight w:val="0"/>
      <w:marTop w:val="0"/>
      <w:marBottom w:val="0"/>
      <w:divBdr>
        <w:top w:val="none" w:sz="0" w:space="0" w:color="auto"/>
        <w:left w:val="none" w:sz="0" w:space="0" w:color="auto"/>
        <w:bottom w:val="none" w:sz="0" w:space="0" w:color="auto"/>
        <w:right w:val="none" w:sz="0" w:space="0" w:color="auto"/>
      </w:divBdr>
    </w:div>
    <w:div w:id="1560902562">
      <w:bodyDiv w:val="1"/>
      <w:marLeft w:val="0"/>
      <w:marRight w:val="0"/>
      <w:marTop w:val="0"/>
      <w:marBottom w:val="0"/>
      <w:divBdr>
        <w:top w:val="none" w:sz="0" w:space="0" w:color="auto"/>
        <w:left w:val="none" w:sz="0" w:space="0" w:color="auto"/>
        <w:bottom w:val="none" w:sz="0" w:space="0" w:color="auto"/>
        <w:right w:val="none" w:sz="0" w:space="0" w:color="auto"/>
      </w:divBdr>
    </w:div>
    <w:div w:id="1601253756">
      <w:bodyDiv w:val="1"/>
      <w:marLeft w:val="0"/>
      <w:marRight w:val="0"/>
      <w:marTop w:val="0"/>
      <w:marBottom w:val="0"/>
      <w:divBdr>
        <w:top w:val="none" w:sz="0" w:space="0" w:color="auto"/>
        <w:left w:val="none" w:sz="0" w:space="0" w:color="auto"/>
        <w:bottom w:val="none" w:sz="0" w:space="0" w:color="auto"/>
        <w:right w:val="none" w:sz="0" w:space="0" w:color="auto"/>
      </w:divBdr>
      <w:divsChild>
        <w:div w:id="332339374">
          <w:marLeft w:val="0"/>
          <w:marRight w:val="0"/>
          <w:marTop w:val="0"/>
          <w:marBottom w:val="0"/>
          <w:divBdr>
            <w:top w:val="none" w:sz="0" w:space="0" w:color="auto"/>
            <w:left w:val="none" w:sz="0" w:space="0" w:color="auto"/>
            <w:bottom w:val="none" w:sz="0" w:space="0" w:color="auto"/>
            <w:right w:val="none" w:sz="0" w:space="0" w:color="auto"/>
          </w:divBdr>
          <w:divsChild>
            <w:div w:id="1752964832">
              <w:marLeft w:val="0"/>
              <w:marRight w:val="0"/>
              <w:marTop w:val="0"/>
              <w:marBottom w:val="0"/>
              <w:divBdr>
                <w:top w:val="none" w:sz="0" w:space="0" w:color="auto"/>
                <w:left w:val="none" w:sz="0" w:space="0" w:color="auto"/>
                <w:bottom w:val="none" w:sz="0" w:space="0" w:color="auto"/>
                <w:right w:val="none" w:sz="0" w:space="0" w:color="auto"/>
              </w:divBdr>
            </w:div>
            <w:div w:id="2103716535">
              <w:marLeft w:val="0"/>
              <w:marRight w:val="0"/>
              <w:marTop w:val="0"/>
              <w:marBottom w:val="0"/>
              <w:divBdr>
                <w:top w:val="none" w:sz="0" w:space="0" w:color="auto"/>
                <w:left w:val="none" w:sz="0" w:space="0" w:color="auto"/>
                <w:bottom w:val="none" w:sz="0" w:space="0" w:color="auto"/>
                <w:right w:val="none" w:sz="0" w:space="0" w:color="auto"/>
              </w:divBdr>
            </w:div>
            <w:div w:id="1438210752">
              <w:marLeft w:val="0"/>
              <w:marRight w:val="0"/>
              <w:marTop w:val="0"/>
              <w:marBottom w:val="0"/>
              <w:divBdr>
                <w:top w:val="none" w:sz="0" w:space="0" w:color="auto"/>
                <w:left w:val="none" w:sz="0" w:space="0" w:color="auto"/>
                <w:bottom w:val="none" w:sz="0" w:space="0" w:color="auto"/>
                <w:right w:val="none" w:sz="0" w:space="0" w:color="auto"/>
              </w:divBdr>
            </w:div>
            <w:div w:id="215505762">
              <w:marLeft w:val="0"/>
              <w:marRight w:val="0"/>
              <w:marTop w:val="0"/>
              <w:marBottom w:val="0"/>
              <w:divBdr>
                <w:top w:val="none" w:sz="0" w:space="0" w:color="auto"/>
                <w:left w:val="none" w:sz="0" w:space="0" w:color="auto"/>
                <w:bottom w:val="none" w:sz="0" w:space="0" w:color="auto"/>
                <w:right w:val="none" w:sz="0" w:space="0" w:color="auto"/>
              </w:divBdr>
            </w:div>
            <w:div w:id="1498882375">
              <w:marLeft w:val="0"/>
              <w:marRight w:val="0"/>
              <w:marTop w:val="0"/>
              <w:marBottom w:val="0"/>
              <w:divBdr>
                <w:top w:val="none" w:sz="0" w:space="0" w:color="auto"/>
                <w:left w:val="none" w:sz="0" w:space="0" w:color="auto"/>
                <w:bottom w:val="none" w:sz="0" w:space="0" w:color="auto"/>
                <w:right w:val="none" w:sz="0" w:space="0" w:color="auto"/>
              </w:divBdr>
            </w:div>
            <w:div w:id="1106853838">
              <w:marLeft w:val="0"/>
              <w:marRight w:val="0"/>
              <w:marTop w:val="0"/>
              <w:marBottom w:val="0"/>
              <w:divBdr>
                <w:top w:val="none" w:sz="0" w:space="0" w:color="auto"/>
                <w:left w:val="none" w:sz="0" w:space="0" w:color="auto"/>
                <w:bottom w:val="none" w:sz="0" w:space="0" w:color="auto"/>
                <w:right w:val="none" w:sz="0" w:space="0" w:color="auto"/>
              </w:divBdr>
            </w:div>
            <w:div w:id="1583024584">
              <w:marLeft w:val="0"/>
              <w:marRight w:val="0"/>
              <w:marTop w:val="0"/>
              <w:marBottom w:val="0"/>
              <w:divBdr>
                <w:top w:val="none" w:sz="0" w:space="0" w:color="auto"/>
                <w:left w:val="none" w:sz="0" w:space="0" w:color="auto"/>
                <w:bottom w:val="none" w:sz="0" w:space="0" w:color="auto"/>
                <w:right w:val="none" w:sz="0" w:space="0" w:color="auto"/>
              </w:divBdr>
            </w:div>
            <w:div w:id="1291130135">
              <w:marLeft w:val="0"/>
              <w:marRight w:val="0"/>
              <w:marTop w:val="0"/>
              <w:marBottom w:val="0"/>
              <w:divBdr>
                <w:top w:val="none" w:sz="0" w:space="0" w:color="auto"/>
                <w:left w:val="none" w:sz="0" w:space="0" w:color="auto"/>
                <w:bottom w:val="none" w:sz="0" w:space="0" w:color="auto"/>
                <w:right w:val="none" w:sz="0" w:space="0" w:color="auto"/>
              </w:divBdr>
            </w:div>
            <w:div w:id="875461386">
              <w:marLeft w:val="0"/>
              <w:marRight w:val="0"/>
              <w:marTop w:val="0"/>
              <w:marBottom w:val="0"/>
              <w:divBdr>
                <w:top w:val="none" w:sz="0" w:space="0" w:color="auto"/>
                <w:left w:val="none" w:sz="0" w:space="0" w:color="auto"/>
                <w:bottom w:val="none" w:sz="0" w:space="0" w:color="auto"/>
                <w:right w:val="none" w:sz="0" w:space="0" w:color="auto"/>
              </w:divBdr>
            </w:div>
            <w:div w:id="1747453061">
              <w:marLeft w:val="0"/>
              <w:marRight w:val="0"/>
              <w:marTop w:val="0"/>
              <w:marBottom w:val="0"/>
              <w:divBdr>
                <w:top w:val="none" w:sz="0" w:space="0" w:color="auto"/>
                <w:left w:val="none" w:sz="0" w:space="0" w:color="auto"/>
                <w:bottom w:val="none" w:sz="0" w:space="0" w:color="auto"/>
                <w:right w:val="none" w:sz="0" w:space="0" w:color="auto"/>
              </w:divBdr>
            </w:div>
            <w:div w:id="1814834127">
              <w:marLeft w:val="0"/>
              <w:marRight w:val="0"/>
              <w:marTop w:val="0"/>
              <w:marBottom w:val="0"/>
              <w:divBdr>
                <w:top w:val="none" w:sz="0" w:space="0" w:color="auto"/>
                <w:left w:val="none" w:sz="0" w:space="0" w:color="auto"/>
                <w:bottom w:val="none" w:sz="0" w:space="0" w:color="auto"/>
                <w:right w:val="none" w:sz="0" w:space="0" w:color="auto"/>
              </w:divBdr>
            </w:div>
            <w:div w:id="954946844">
              <w:marLeft w:val="0"/>
              <w:marRight w:val="0"/>
              <w:marTop w:val="0"/>
              <w:marBottom w:val="0"/>
              <w:divBdr>
                <w:top w:val="none" w:sz="0" w:space="0" w:color="auto"/>
                <w:left w:val="none" w:sz="0" w:space="0" w:color="auto"/>
                <w:bottom w:val="none" w:sz="0" w:space="0" w:color="auto"/>
                <w:right w:val="none" w:sz="0" w:space="0" w:color="auto"/>
              </w:divBdr>
            </w:div>
            <w:div w:id="956136619">
              <w:marLeft w:val="0"/>
              <w:marRight w:val="0"/>
              <w:marTop w:val="0"/>
              <w:marBottom w:val="0"/>
              <w:divBdr>
                <w:top w:val="none" w:sz="0" w:space="0" w:color="auto"/>
                <w:left w:val="none" w:sz="0" w:space="0" w:color="auto"/>
                <w:bottom w:val="none" w:sz="0" w:space="0" w:color="auto"/>
                <w:right w:val="none" w:sz="0" w:space="0" w:color="auto"/>
              </w:divBdr>
            </w:div>
            <w:div w:id="1736662152">
              <w:marLeft w:val="0"/>
              <w:marRight w:val="0"/>
              <w:marTop w:val="0"/>
              <w:marBottom w:val="0"/>
              <w:divBdr>
                <w:top w:val="none" w:sz="0" w:space="0" w:color="auto"/>
                <w:left w:val="none" w:sz="0" w:space="0" w:color="auto"/>
                <w:bottom w:val="none" w:sz="0" w:space="0" w:color="auto"/>
                <w:right w:val="none" w:sz="0" w:space="0" w:color="auto"/>
              </w:divBdr>
            </w:div>
            <w:div w:id="1732075901">
              <w:marLeft w:val="0"/>
              <w:marRight w:val="0"/>
              <w:marTop w:val="0"/>
              <w:marBottom w:val="0"/>
              <w:divBdr>
                <w:top w:val="none" w:sz="0" w:space="0" w:color="auto"/>
                <w:left w:val="none" w:sz="0" w:space="0" w:color="auto"/>
                <w:bottom w:val="none" w:sz="0" w:space="0" w:color="auto"/>
                <w:right w:val="none" w:sz="0" w:space="0" w:color="auto"/>
              </w:divBdr>
            </w:div>
            <w:div w:id="333843986">
              <w:marLeft w:val="0"/>
              <w:marRight w:val="0"/>
              <w:marTop w:val="0"/>
              <w:marBottom w:val="0"/>
              <w:divBdr>
                <w:top w:val="none" w:sz="0" w:space="0" w:color="auto"/>
                <w:left w:val="none" w:sz="0" w:space="0" w:color="auto"/>
                <w:bottom w:val="none" w:sz="0" w:space="0" w:color="auto"/>
                <w:right w:val="none" w:sz="0" w:space="0" w:color="auto"/>
              </w:divBdr>
            </w:div>
            <w:div w:id="1352684602">
              <w:marLeft w:val="0"/>
              <w:marRight w:val="0"/>
              <w:marTop w:val="0"/>
              <w:marBottom w:val="0"/>
              <w:divBdr>
                <w:top w:val="none" w:sz="0" w:space="0" w:color="auto"/>
                <w:left w:val="none" w:sz="0" w:space="0" w:color="auto"/>
                <w:bottom w:val="none" w:sz="0" w:space="0" w:color="auto"/>
                <w:right w:val="none" w:sz="0" w:space="0" w:color="auto"/>
              </w:divBdr>
            </w:div>
            <w:div w:id="1394542712">
              <w:marLeft w:val="0"/>
              <w:marRight w:val="0"/>
              <w:marTop w:val="0"/>
              <w:marBottom w:val="0"/>
              <w:divBdr>
                <w:top w:val="none" w:sz="0" w:space="0" w:color="auto"/>
                <w:left w:val="none" w:sz="0" w:space="0" w:color="auto"/>
                <w:bottom w:val="none" w:sz="0" w:space="0" w:color="auto"/>
                <w:right w:val="none" w:sz="0" w:space="0" w:color="auto"/>
              </w:divBdr>
            </w:div>
            <w:div w:id="1598101052">
              <w:marLeft w:val="0"/>
              <w:marRight w:val="0"/>
              <w:marTop w:val="0"/>
              <w:marBottom w:val="0"/>
              <w:divBdr>
                <w:top w:val="none" w:sz="0" w:space="0" w:color="auto"/>
                <w:left w:val="none" w:sz="0" w:space="0" w:color="auto"/>
                <w:bottom w:val="none" w:sz="0" w:space="0" w:color="auto"/>
                <w:right w:val="none" w:sz="0" w:space="0" w:color="auto"/>
              </w:divBdr>
            </w:div>
            <w:div w:id="30111348">
              <w:marLeft w:val="0"/>
              <w:marRight w:val="0"/>
              <w:marTop w:val="0"/>
              <w:marBottom w:val="0"/>
              <w:divBdr>
                <w:top w:val="none" w:sz="0" w:space="0" w:color="auto"/>
                <w:left w:val="none" w:sz="0" w:space="0" w:color="auto"/>
                <w:bottom w:val="none" w:sz="0" w:space="0" w:color="auto"/>
                <w:right w:val="none" w:sz="0" w:space="0" w:color="auto"/>
              </w:divBdr>
            </w:div>
            <w:div w:id="1538396093">
              <w:marLeft w:val="0"/>
              <w:marRight w:val="0"/>
              <w:marTop w:val="0"/>
              <w:marBottom w:val="0"/>
              <w:divBdr>
                <w:top w:val="none" w:sz="0" w:space="0" w:color="auto"/>
                <w:left w:val="none" w:sz="0" w:space="0" w:color="auto"/>
                <w:bottom w:val="none" w:sz="0" w:space="0" w:color="auto"/>
                <w:right w:val="none" w:sz="0" w:space="0" w:color="auto"/>
              </w:divBdr>
            </w:div>
            <w:div w:id="1210071649">
              <w:marLeft w:val="0"/>
              <w:marRight w:val="0"/>
              <w:marTop w:val="0"/>
              <w:marBottom w:val="0"/>
              <w:divBdr>
                <w:top w:val="none" w:sz="0" w:space="0" w:color="auto"/>
                <w:left w:val="none" w:sz="0" w:space="0" w:color="auto"/>
                <w:bottom w:val="none" w:sz="0" w:space="0" w:color="auto"/>
                <w:right w:val="none" w:sz="0" w:space="0" w:color="auto"/>
              </w:divBdr>
            </w:div>
            <w:div w:id="1030571028">
              <w:marLeft w:val="0"/>
              <w:marRight w:val="0"/>
              <w:marTop w:val="0"/>
              <w:marBottom w:val="0"/>
              <w:divBdr>
                <w:top w:val="none" w:sz="0" w:space="0" w:color="auto"/>
                <w:left w:val="none" w:sz="0" w:space="0" w:color="auto"/>
                <w:bottom w:val="none" w:sz="0" w:space="0" w:color="auto"/>
                <w:right w:val="none" w:sz="0" w:space="0" w:color="auto"/>
              </w:divBdr>
            </w:div>
            <w:div w:id="1433209961">
              <w:marLeft w:val="0"/>
              <w:marRight w:val="0"/>
              <w:marTop w:val="0"/>
              <w:marBottom w:val="0"/>
              <w:divBdr>
                <w:top w:val="none" w:sz="0" w:space="0" w:color="auto"/>
                <w:left w:val="none" w:sz="0" w:space="0" w:color="auto"/>
                <w:bottom w:val="none" w:sz="0" w:space="0" w:color="auto"/>
                <w:right w:val="none" w:sz="0" w:space="0" w:color="auto"/>
              </w:divBdr>
            </w:div>
            <w:div w:id="397286054">
              <w:marLeft w:val="0"/>
              <w:marRight w:val="0"/>
              <w:marTop w:val="0"/>
              <w:marBottom w:val="0"/>
              <w:divBdr>
                <w:top w:val="none" w:sz="0" w:space="0" w:color="auto"/>
                <w:left w:val="none" w:sz="0" w:space="0" w:color="auto"/>
                <w:bottom w:val="none" w:sz="0" w:space="0" w:color="auto"/>
                <w:right w:val="none" w:sz="0" w:space="0" w:color="auto"/>
              </w:divBdr>
            </w:div>
            <w:div w:id="19096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9428">
      <w:bodyDiv w:val="1"/>
      <w:marLeft w:val="0"/>
      <w:marRight w:val="0"/>
      <w:marTop w:val="0"/>
      <w:marBottom w:val="0"/>
      <w:divBdr>
        <w:top w:val="none" w:sz="0" w:space="0" w:color="auto"/>
        <w:left w:val="none" w:sz="0" w:space="0" w:color="auto"/>
        <w:bottom w:val="none" w:sz="0" w:space="0" w:color="auto"/>
        <w:right w:val="none" w:sz="0" w:space="0" w:color="auto"/>
      </w:divBdr>
    </w:div>
    <w:div w:id="1677266917">
      <w:bodyDiv w:val="1"/>
      <w:marLeft w:val="0"/>
      <w:marRight w:val="0"/>
      <w:marTop w:val="0"/>
      <w:marBottom w:val="0"/>
      <w:divBdr>
        <w:top w:val="none" w:sz="0" w:space="0" w:color="auto"/>
        <w:left w:val="none" w:sz="0" w:space="0" w:color="auto"/>
        <w:bottom w:val="none" w:sz="0" w:space="0" w:color="auto"/>
        <w:right w:val="none" w:sz="0" w:space="0" w:color="auto"/>
      </w:divBdr>
    </w:div>
    <w:div w:id="1758093625">
      <w:bodyDiv w:val="1"/>
      <w:marLeft w:val="0"/>
      <w:marRight w:val="0"/>
      <w:marTop w:val="0"/>
      <w:marBottom w:val="0"/>
      <w:divBdr>
        <w:top w:val="none" w:sz="0" w:space="0" w:color="auto"/>
        <w:left w:val="none" w:sz="0" w:space="0" w:color="auto"/>
        <w:bottom w:val="none" w:sz="0" w:space="0" w:color="auto"/>
        <w:right w:val="none" w:sz="0" w:space="0" w:color="auto"/>
      </w:divBdr>
    </w:div>
    <w:div w:id="1849831671">
      <w:bodyDiv w:val="1"/>
      <w:marLeft w:val="0"/>
      <w:marRight w:val="0"/>
      <w:marTop w:val="0"/>
      <w:marBottom w:val="0"/>
      <w:divBdr>
        <w:top w:val="none" w:sz="0" w:space="0" w:color="auto"/>
        <w:left w:val="none" w:sz="0" w:space="0" w:color="auto"/>
        <w:bottom w:val="none" w:sz="0" w:space="0" w:color="auto"/>
        <w:right w:val="none" w:sz="0" w:space="0" w:color="auto"/>
      </w:divBdr>
    </w:div>
    <w:div w:id="1908805536">
      <w:bodyDiv w:val="1"/>
      <w:marLeft w:val="0"/>
      <w:marRight w:val="0"/>
      <w:marTop w:val="0"/>
      <w:marBottom w:val="0"/>
      <w:divBdr>
        <w:top w:val="none" w:sz="0" w:space="0" w:color="auto"/>
        <w:left w:val="none" w:sz="0" w:space="0" w:color="auto"/>
        <w:bottom w:val="none" w:sz="0" w:space="0" w:color="auto"/>
        <w:right w:val="none" w:sz="0" w:space="0" w:color="auto"/>
      </w:divBdr>
    </w:div>
    <w:div w:id="2007399809">
      <w:bodyDiv w:val="1"/>
      <w:marLeft w:val="0"/>
      <w:marRight w:val="0"/>
      <w:marTop w:val="0"/>
      <w:marBottom w:val="0"/>
      <w:divBdr>
        <w:top w:val="none" w:sz="0" w:space="0" w:color="auto"/>
        <w:left w:val="none" w:sz="0" w:space="0" w:color="auto"/>
        <w:bottom w:val="none" w:sz="0" w:space="0" w:color="auto"/>
        <w:right w:val="none" w:sz="0" w:space="0" w:color="auto"/>
      </w:divBdr>
    </w:div>
    <w:div w:id="2022079441">
      <w:bodyDiv w:val="1"/>
      <w:marLeft w:val="0"/>
      <w:marRight w:val="0"/>
      <w:marTop w:val="0"/>
      <w:marBottom w:val="0"/>
      <w:divBdr>
        <w:top w:val="none" w:sz="0" w:space="0" w:color="auto"/>
        <w:left w:val="none" w:sz="0" w:space="0" w:color="auto"/>
        <w:bottom w:val="none" w:sz="0" w:space="0" w:color="auto"/>
        <w:right w:val="none" w:sz="0" w:space="0" w:color="auto"/>
      </w:divBdr>
    </w:div>
    <w:div w:id="2061325163">
      <w:bodyDiv w:val="1"/>
      <w:marLeft w:val="0"/>
      <w:marRight w:val="0"/>
      <w:marTop w:val="0"/>
      <w:marBottom w:val="0"/>
      <w:divBdr>
        <w:top w:val="none" w:sz="0" w:space="0" w:color="auto"/>
        <w:left w:val="none" w:sz="0" w:space="0" w:color="auto"/>
        <w:bottom w:val="none" w:sz="0" w:space="0" w:color="auto"/>
        <w:right w:val="none" w:sz="0" w:space="0" w:color="auto"/>
      </w:divBdr>
      <w:divsChild>
        <w:div w:id="3895782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png"/><Relationship Id="rId26" Type="http://schemas.openxmlformats.org/officeDocument/2006/relationships/image" Target="media/image13.jpg"/><Relationship Id="rId39" Type="http://schemas.openxmlformats.org/officeDocument/2006/relationships/chart" Target="charts/chart5.xm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www.youtube.com/watch?v=spUNpyF58BY" TargetMode="External"/><Relationship Id="rId47" Type="http://schemas.openxmlformats.org/officeDocument/2006/relationships/hyperlink" Target="https://www.kenhub.com/en/library/anatomy/flexor-digitorum-profundus-muscle" TargetMode="External"/><Relationship Id="rId50" Type="http://schemas.openxmlformats.org/officeDocument/2006/relationships/hyperlink" Target="https://github.com/kittnznstuff/UMS-RiTeh"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chart" Target="charts/chart2.xml"/><Relationship Id="rId11" Type="http://schemas.microsoft.com/office/2016/09/relationships/commentsIds" Target="commentsIds.xml"/><Relationship Id="rId24" Type="http://schemas.openxmlformats.org/officeDocument/2006/relationships/image" Target="media/image11.jpg"/><Relationship Id="rId32" Type="http://schemas.openxmlformats.org/officeDocument/2006/relationships/chart" Target="charts/chart3.xml"/><Relationship Id="rId37" Type="http://schemas.openxmlformats.org/officeDocument/2006/relationships/image" Target="media/image21.jpeg"/><Relationship Id="rId40" Type="http://schemas.openxmlformats.org/officeDocument/2006/relationships/chart" Target="charts/chart6.xml"/><Relationship Id="rId45" Type="http://schemas.openxmlformats.org/officeDocument/2006/relationships/hyperlink" Target="https://github.com/tbazina/shimmer_ros" TargetMode="External"/><Relationship Id="rId53" Type="http://schemas.openxmlformats.org/officeDocument/2006/relationships/fontTable" Target="fontTable.xml"/><Relationship Id="rId5" Type="http://schemas.openxmlformats.org/officeDocument/2006/relationships/settings" Target="settings.xml"/><Relationship Id="rId10" Type="http://schemas.microsoft.com/office/2011/relationships/commentsExtended" Target="commentsExtended.xml"/><Relationship Id="rId19" Type="http://schemas.microsoft.com/office/2018/08/relationships/commentsExtensible" Target="commentsExtensible.xml"/><Relationship Id="rId31" Type="http://schemas.openxmlformats.org/officeDocument/2006/relationships/image" Target="media/image17.gif"/><Relationship Id="rId44" Type="http://schemas.openxmlformats.org/officeDocument/2006/relationships/hyperlink" Target="https://dewesoft.com/daq/guide-to-fft-analysis" TargetMode="External"/><Relationship Id="rId52" Type="http://schemas.openxmlformats.org/officeDocument/2006/relationships/hyperlink" Target="https://link.springer.com/referenceworkentry/10.1007/978-0-387-32833-1_344"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jp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hyperlink" Target="https://betterexplained.com/articles/an-interactive-guide-to-the-fourier-transform/" TargetMode="External"/><Relationship Id="rId48" Type="http://schemas.openxmlformats.org/officeDocument/2006/relationships/hyperlink" Target="https://github.com/tbazina/godirect_ros" TargetMode="External"/><Relationship Id="rId8" Type="http://schemas.openxmlformats.org/officeDocument/2006/relationships/endnotes" Target="endnotes.xml"/><Relationship Id="rId51" Type="http://schemas.openxmlformats.org/officeDocument/2006/relationships/hyperlink" Target="https://www.document-center.com/standards/show/ASTM-E74,%2017.02.2023" TargetMode="External"/><Relationship Id="rId3" Type="http://schemas.openxmlformats.org/officeDocument/2006/relationships/numbering" Target="numbering.xml"/><Relationship Id="rId12" Type="http://schemas.openxmlformats.org/officeDocument/2006/relationships/image" Target="media/image1.jpg"/><Relationship Id="rId17" Type="http://schemas.openxmlformats.org/officeDocument/2006/relationships/chart" Target="charts/chart1.xml"/><Relationship Id="rId25" Type="http://schemas.openxmlformats.org/officeDocument/2006/relationships/image" Target="media/image12.jpg"/><Relationship Id="rId33" Type="http://schemas.openxmlformats.org/officeDocument/2006/relationships/chart" Target="charts/chart4.xml"/><Relationship Id="rId38" Type="http://schemas.openxmlformats.org/officeDocument/2006/relationships/image" Target="media/image22.png"/><Relationship Id="rId46" Type="http://schemas.openxmlformats.org/officeDocument/2006/relationships/hyperlink" Target="https://www.mathworks.com/help/econ/rolling-window-estimation-of-state-space-models.html" TargetMode="External"/><Relationship Id="rId20" Type="http://schemas.openxmlformats.org/officeDocument/2006/relationships/image" Target="media/image7.png"/><Relationship Id="rId41" Type="http://schemas.openxmlformats.org/officeDocument/2006/relationships/hyperlink" Target="https://shimmersensing.com/wp-content/docs/support/documentation/EMG_User_Guide_Rev1.12.pdf"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0.jpeg"/><Relationship Id="rId49" Type="http://schemas.openxmlformats.org/officeDocument/2006/relationships/hyperlink" Target="https://www.itl.nist.gov/div898/handbook/pri/section3/pri332.ht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ato\Desktop\UMS-GRIP%20backup%2026_10_novoo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ka\Downloads\Book2%20(version%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van\Desktop\Rezultati_all_mean__max_corr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van\Desktop\Rezultati_all_mean__max_corr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van\Desktop\Rezultati_FFT_Bazina.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'UMS Podaci'!$D$25</c:f>
              <c:strCache>
                <c:ptCount val="1"/>
                <c:pt idx="0">
                  <c:v>SILA UTEGA [N]</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4"/>
            <c:dispRSqr val="0"/>
            <c:dispEq val="1"/>
            <c:trendlineLbl>
              <c:layout>
                <c:manualLayout>
                  <c:x val="-1.401916772368887E-2"/>
                  <c:y val="-5.8996448973290105E-3"/>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200" baseline="0">
                        <a:latin typeface="Cambria Math" panose="02040503050406030204" pitchFamily="18" charset="0"/>
                        <a:ea typeface="Cambria Math" panose="02040503050406030204" pitchFamily="18" charset="0"/>
                        <a:cs typeface="Times New Roman" panose="02020603050405020304" pitchFamily="18" charset="0"/>
                      </a:rPr>
                      <a:t>y = -1,736E-09x</a:t>
                    </a:r>
                    <a:r>
                      <a:rPr lang="en-US" sz="1200" baseline="30000">
                        <a:latin typeface="Cambria Math" panose="02040503050406030204" pitchFamily="18" charset="0"/>
                        <a:ea typeface="Cambria Math" panose="02040503050406030204" pitchFamily="18" charset="0"/>
                        <a:cs typeface="Times New Roman" panose="02020603050405020304" pitchFamily="18" charset="0"/>
                      </a:rPr>
                      <a:t>4</a:t>
                    </a:r>
                    <a:r>
                      <a:rPr lang="en-US" sz="1200" baseline="0">
                        <a:latin typeface="Cambria Math" panose="02040503050406030204" pitchFamily="18" charset="0"/>
                        <a:ea typeface="Cambria Math" panose="02040503050406030204" pitchFamily="18" charset="0"/>
                        <a:cs typeface="Times New Roman" panose="02020603050405020304" pitchFamily="18" charset="0"/>
                      </a:rPr>
                      <a:t> + 1,416E-06x</a:t>
                    </a:r>
                    <a:r>
                      <a:rPr lang="en-US" sz="1200" baseline="30000">
                        <a:latin typeface="Cambria Math" panose="02040503050406030204" pitchFamily="18" charset="0"/>
                        <a:ea typeface="Cambria Math" panose="02040503050406030204" pitchFamily="18" charset="0"/>
                        <a:cs typeface="Times New Roman" panose="02020603050405020304" pitchFamily="18" charset="0"/>
                      </a:rPr>
                      <a:t>3</a:t>
                    </a:r>
                    <a:r>
                      <a:rPr lang="en-US" sz="1200" baseline="0">
                        <a:latin typeface="Cambria Math" panose="02040503050406030204" pitchFamily="18" charset="0"/>
                        <a:ea typeface="Cambria Math" panose="02040503050406030204" pitchFamily="18" charset="0"/>
                        <a:cs typeface="Times New Roman" panose="02020603050405020304" pitchFamily="18" charset="0"/>
                      </a:rPr>
                      <a:t> </a:t>
                    </a:r>
                    <a:r>
                      <a:rPr lang="hr-HR" sz="1200" b="0" i="0" u="none" strike="noStrike" baseline="0">
                        <a:effectLst/>
                        <a:latin typeface="Cambria Math" panose="02040503050406030204" pitchFamily="18" charset="0"/>
                        <a:ea typeface="Cambria Math" panose="02040503050406030204" pitchFamily="18" charset="0"/>
                        <a:cs typeface="Times New Roman" panose="02020603050405020304" pitchFamily="18" charset="0"/>
                      </a:rPr>
                      <a:t>-0,000302</a:t>
                    </a:r>
                    <a:r>
                      <a:rPr lang="en-US" sz="1200" baseline="0">
                        <a:latin typeface="Cambria Math" panose="02040503050406030204" pitchFamily="18" charset="0"/>
                        <a:ea typeface="Cambria Math" panose="02040503050406030204" pitchFamily="18" charset="0"/>
                        <a:cs typeface="Times New Roman" panose="02020603050405020304" pitchFamily="18" charset="0"/>
                      </a:rPr>
                      <a:t>x</a:t>
                    </a:r>
                    <a:r>
                      <a:rPr lang="en-US" sz="1200" baseline="30000">
                        <a:latin typeface="Cambria Math" panose="02040503050406030204" pitchFamily="18" charset="0"/>
                        <a:ea typeface="Cambria Math" panose="02040503050406030204" pitchFamily="18" charset="0"/>
                        <a:cs typeface="Times New Roman" panose="02020603050405020304" pitchFamily="18" charset="0"/>
                      </a:rPr>
                      <a:t>2</a:t>
                    </a:r>
                    <a:r>
                      <a:rPr lang="en-US" sz="1200" baseline="0">
                        <a:latin typeface="Cambria Math" panose="02040503050406030204" pitchFamily="18" charset="0"/>
                        <a:ea typeface="Cambria Math" panose="02040503050406030204" pitchFamily="18" charset="0"/>
                        <a:cs typeface="Times New Roman" panose="02020603050405020304" pitchFamily="18" charset="0"/>
                      </a:rPr>
                      <a:t> + </a:t>
                    </a:r>
                    <a:r>
                      <a:rPr lang="hr-HR" sz="1200" b="0" i="0" u="none" strike="noStrike" baseline="0">
                        <a:effectLst/>
                        <a:latin typeface="Cambria Math" panose="02040503050406030204" pitchFamily="18" charset="0"/>
                        <a:ea typeface="Cambria Math" panose="02040503050406030204" pitchFamily="18" charset="0"/>
                        <a:cs typeface="Times New Roman" panose="02020603050405020304" pitchFamily="18" charset="0"/>
                      </a:rPr>
                      <a:t>1,09</a:t>
                    </a:r>
                    <a:r>
                      <a:rPr lang="en-US" sz="1200" b="0" i="0" u="none" strike="noStrike" baseline="0">
                        <a:effectLst/>
                        <a:latin typeface="Cambria Math" panose="02040503050406030204" pitchFamily="18" charset="0"/>
                        <a:ea typeface="Cambria Math" panose="02040503050406030204" pitchFamily="18" charset="0"/>
                        <a:cs typeface="Times New Roman" panose="02020603050405020304" pitchFamily="18" charset="0"/>
                      </a:rPr>
                      <a:t>6</a:t>
                    </a:r>
                    <a:r>
                      <a:rPr lang="en-US" sz="1200" baseline="0">
                        <a:latin typeface="Cambria Math" panose="02040503050406030204" pitchFamily="18" charset="0"/>
                        <a:ea typeface="Cambria Math" panose="02040503050406030204" pitchFamily="18" charset="0"/>
                        <a:cs typeface="Times New Roman" panose="02020603050405020304" pitchFamily="18" charset="0"/>
                      </a:rPr>
                      <a:t>x </a:t>
                    </a:r>
                    <a:endParaRPr lang="en-US" sz="1200">
                      <a:latin typeface="Cambria Math" panose="02040503050406030204" pitchFamily="18" charset="0"/>
                      <a:ea typeface="Cambria Math" panose="02040503050406030204" pitchFamily="18" charset="0"/>
                      <a:cs typeface="Times New Roman" panose="02020603050405020304" pitchFamily="18" charset="0"/>
                    </a:endParaRPr>
                  </a:p>
                </c:rich>
              </c:tx>
              <c:numFmt formatCode="General" sourceLinked="0"/>
              <c:spPr>
                <a:noFill/>
                <a:ln>
                  <a:noFill/>
                </a:ln>
                <a:effectLst>
                  <a:softEdge rad="0"/>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trendlineLbl>
          </c:trendline>
          <c:xVal>
            <c:numRef>
              <c:f>'UMS Podaci'!$G$26:$G$67</c:f>
              <c:numCache>
                <c:formatCode>0.000</c:formatCode>
                <c:ptCount val="42"/>
                <c:pt idx="0">
                  <c:v>0</c:v>
                </c:pt>
                <c:pt idx="1">
                  <c:v>0</c:v>
                </c:pt>
                <c:pt idx="2">
                  <c:v>0</c:v>
                </c:pt>
                <c:pt idx="3">
                  <c:v>4.09</c:v>
                </c:pt>
                <c:pt idx="4">
                  <c:v>4.01</c:v>
                </c:pt>
                <c:pt idx="5">
                  <c:v>4.09</c:v>
                </c:pt>
                <c:pt idx="6">
                  <c:v>17.47</c:v>
                </c:pt>
                <c:pt idx="7">
                  <c:v>17.29</c:v>
                </c:pt>
                <c:pt idx="8">
                  <c:v>17.810000000000002</c:v>
                </c:pt>
                <c:pt idx="9">
                  <c:v>45.31</c:v>
                </c:pt>
                <c:pt idx="10">
                  <c:v>47.9</c:v>
                </c:pt>
                <c:pt idx="11">
                  <c:v>47.970000000000006</c:v>
                </c:pt>
                <c:pt idx="12">
                  <c:v>89.35</c:v>
                </c:pt>
                <c:pt idx="13">
                  <c:v>90.4</c:v>
                </c:pt>
                <c:pt idx="14">
                  <c:v>89.050000000000011</c:v>
                </c:pt>
                <c:pt idx="15">
                  <c:v>135.58000000000001</c:v>
                </c:pt>
                <c:pt idx="16">
                  <c:v>136.94999999999999</c:v>
                </c:pt>
                <c:pt idx="17">
                  <c:v>136.04</c:v>
                </c:pt>
                <c:pt idx="18">
                  <c:v>181.92000000000002</c:v>
                </c:pt>
                <c:pt idx="19">
                  <c:v>184.35</c:v>
                </c:pt>
                <c:pt idx="20">
                  <c:v>182.87</c:v>
                </c:pt>
                <c:pt idx="21">
                  <c:v>223.65</c:v>
                </c:pt>
                <c:pt idx="22">
                  <c:v>225.65</c:v>
                </c:pt>
                <c:pt idx="23">
                  <c:v>227.60000000000002</c:v>
                </c:pt>
                <c:pt idx="24">
                  <c:v>268.09999999999997</c:v>
                </c:pt>
                <c:pt idx="25">
                  <c:v>272.14999999999998</c:v>
                </c:pt>
                <c:pt idx="26">
                  <c:v>272.7</c:v>
                </c:pt>
                <c:pt idx="27">
                  <c:v>310.3</c:v>
                </c:pt>
                <c:pt idx="28">
                  <c:v>313.7</c:v>
                </c:pt>
                <c:pt idx="29">
                  <c:v>315.8</c:v>
                </c:pt>
                <c:pt idx="30">
                  <c:v>360.21999999999997</c:v>
                </c:pt>
                <c:pt idx="31">
                  <c:v>361.2</c:v>
                </c:pt>
                <c:pt idx="32">
                  <c:v>362.82</c:v>
                </c:pt>
                <c:pt idx="33">
                  <c:v>403.95</c:v>
                </c:pt>
                <c:pt idx="34">
                  <c:v>399.8</c:v>
                </c:pt>
                <c:pt idx="35">
                  <c:v>405.8</c:v>
                </c:pt>
                <c:pt idx="36">
                  <c:v>451.67</c:v>
                </c:pt>
                <c:pt idx="37">
                  <c:v>449.82</c:v>
                </c:pt>
                <c:pt idx="38">
                  <c:v>450.5</c:v>
                </c:pt>
                <c:pt idx="39">
                  <c:v>498.13</c:v>
                </c:pt>
                <c:pt idx="40">
                  <c:v>498.9</c:v>
                </c:pt>
                <c:pt idx="41">
                  <c:v>499.27</c:v>
                </c:pt>
              </c:numCache>
            </c:numRef>
          </c:xVal>
          <c:yVal>
            <c:numRef>
              <c:f>'UMS Podaci'!$D$26:$D$67</c:f>
              <c:numCache>
                <c:formatCode>0.000</c:formatCode>
                <c:ptCount val="42"/>
                <c:pt idx="0">
                  <c:v>0</c:v>
                </c:pt>
                <c:pt idx="1">
                  <c:v>0</c:v>
                </c:pt>
                <c:pt idx="2">
                  <c:v>0</c:v>
                </c:pt>
                <c:pt idx="3">
                  <c:v>4.9033249999999997</c:v>
                </c:pt>
                <c:pt idx="4">
                  <c:v>4.9033249999999997</c:v>
                </c:pt>
                <c:pt idx="5">
                  <c:v>4.9033249999999997</c:v>
                </c:pt>
                <c:pt idx="6">
                  <c:v>19.613299999999999</c:v>
                </c:pt>
                <c:pt idx="7">
                  <c:v>19.613299999999999</c:v>
                </c:pt>
                <c:pt idx="8">
                  <c:v>19.613299999999999</c:v>
                </c:pt>
                <c:pt idx="9">
                  <c:v>49.033249999999995</c:v>
                </c:pt>
                <c:pt idx="10">
                  <c:v>49.033249999999995</c:v>
                </c:pt>
                <c:pt idx="11">
                  <c:v>49.033249999999995</c:v>
                </c:pt>
                <c:pt idx="12">
                  <c:v>98.066499999999991</c:v>
                </c:pt>
                <c:pt idx="13">
                  <c:v>98.066499999999991</c:v>
                </c:pt>
                <c:pt idx="14">
                  <c:v>98.066499999999991</c:v>
                </c:pt>
                <c:pt idx="15">
                  <c:v>147.09975</c:v>
                </c:pt>
                <c:pt idx="16">
                  <c:v>147.09975</c:v>
                </c:pt>
                <c:pt idx="17">
                  <c:v>147.09975</c:v>
                </c:pt>
                <c:pt idx="18">
                  <c:v>196.13299999999998</c:v>
                </c:pt>
                <c:pt idx="19">
                  <c:v>196.13299999999998</c:v>
                </c:pt>
                <c:pt idx="20">
                  <c:v>196.13299999999998</c:v>
                </c:pt>
                <c:pt idx="21">
                  <c:v>245.16624999999999</c:v>
                </c:pt>
                <c:pt idx="22">
                  <c:v>245.16624999999999</c:v>
                </c:pt>
                <c:pt idx="23">
                  <c:v>245.16624999999999</c:v>
                </c:pt>
                <c:pt idx="24">
                  <c:v>294.1995</c:v>
                </c:pt>
                <c:pt idx="25">
                  <c:v>294.1995</c:v>
                </c:pt>
                <c:pt idx="26">
                  <c:v>294.1995</c:v>
                </c:pt>
                <c:pt idx="27">
                  <c:v>343.23274999999995</c:v>
                </c:pt>
                <c:pt idx="28">
                  <c:v>343.23274999999995</c:v>
                </c:pt>
                <c:pt idx="29">
                  <c:v>343.23274999999995</c:v>
                </c:pt>
                <c:pt idx="30">
                  <c:v>392.26599999999996</c:v>
                </c:pt>
                <c:pt idx="31">
                  <c:v>392.26599999999996</c:v>
                </c:pt>
                <c:pt idx="32">
                  <c:v>392.26599999999996</c:v>
                </c:pt>
                <c:pt idx="33">
                  <c:v>441.29924999999997</c:v>
                </c:pt>
                <c:pt idx="34">
                  <c:v>441.29924999999997</c:v>
                </c:pt>
                <c:pt idx="35">
                  <c:v>441.29924999999997</c:v>
                </c:pt>
                <c:pt idx="36">
                  <c:v>490.33249999999998</c:v>
                </c:pt>
                <c:pt idx="37">
                  <c:v>490.33249999999998</c:v>
                </c:pt>
                <c:pt idx="38">
                  <c:v>490.33249999999998</c:v>
                </c:pt>
                <c:pt idx="39">
                  <c:v>539.36574999999993</c:v>
                </c:pt>
                <c:pt idx="40">
                  <c:v>539.36574999999993</c:v>
                </c:pt>
                <c:pt idx="41">
                  <c:v>539.36574999999993</c:v>
                </c:pt>
              </c:numCache>
            </c:numRef>
          </c:yVal>
          <c:smooth val="0"/>
          <c:extLst>
            <c:ext xmlns:c16="http://schemas.microsoft.com/office/drawing/2014/chart" uri="{C3380CC4-5D6E-409C-BE32-E72D297353CC}">
              <c16:uniqueId val="{00000001-E5EB-400A-8070-9F838956581B}"/>
            </c:ext>
          </c:extLst>
        </c:ser>
        <c:dLbls>
          <c:showLegendKey val="0"/>
          <c:showVal val="0"/>
          <c:showCatName val="0"/>
          <c:showSerName val="0"/>
          <c:showPercent val="0"/>
          <c:showBubbleSize val="0"/>
        </c:dLbls>
        <c:axId val="642772400"/>
        <c:axId val="642771616"/>
      </c:scatterChart>
      <c:valAx>
        <c:axId val="6427724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sz="1200">
                    <a:latin typeface="Times New Roman" panose="02020603050405020304" pitchFamily="18" charset="0"/>
                    <a:cs typeface="Times New Roman" panose="02020603050405020304" pitchFamily="18" charset="0"/>
                  </a:rPr>
                  <a:t>Očitana</a:t>
                </a:r>
                <a:r>
                  <a:rPr lang="hr-HR" sz="1200" baseline="0">
                    <a:latin typeface="Times New Roman" panose="02020603050405020304" pitchFamily="18" charset="0"/>
                    <a:cs typeface="Times New Roman" panose="02020603050405020304" pitchFamily="18" charset="0"/>
                  </a:rPr>
                  <a:t> sila</a:t>
                </a:r>
                <a:r>
                  <a:rPr lang="en-US" sz="1200" baseline="0">
                    <a:latin typeface="Times New Roman" panose="02020603050405020304" pitchFamily="18" charset="0"/>
                    <a:cs typeface="Times New Roman" panose="02020603050405020304" pitchFamily="18" charset="0"/>
                  </a:rPr>
                  <a:t> </a:t>
                </a:r>
                <a:r>
                  <a:rPr lang="en-US" sz="1200" baseline="0">
                    <a:latin typeface="Times New Roman" panose="02020603050405020304" pitchFamily="18" charset="0"/>
                    <a:ea typeface="Cambria Math" panose="02040503050406030204" pitchFamily="18" charset="0"/>
                    <a:cs typeface="Times New Roman" panose="02020603050405020304" pitchFamily="18" charset="0"/>
                  </a:rPr>
                  <a:t>[N]</a:t>
                </a:r>
                <a:endParaRPr lang="en-US" sz="1200">
                  <a:latin typeface="Times New Roman" panose="02020603050405020304" pitchFamily="18" charset="0"/>
                  <a:ea typeface="Cambria Math"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sr-Latn-RS"/>
          </a:p>
        </c:txPr>
        <c:crossAx val="642771616"/>
        <c:crosses val="autoZero"/>
        <c:crossBetween val="midCat"/>
      </c:valAx>
      <c:valAx>
        <c:axId val="642771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sz="1200">
                    <a:latin typeface="Times New Roman" panose="02020603050405020304" pitchFamily="18" charset="0"/>
                    <a:cs typeface="Times New Roman" panose="02020603050405020304" pitchFamily="18" charset="0"/>
                  </a:rPr>
                  <a:t>Stvarna sila</a:t>
                </a:r>
                <a:r>
                  <a:rPr lang="en-US" sz="1200">
                    <a:latin typeface="Times New Roman" panose="02020603050405020304" pitchFamily="18" charset="0"/>
                    <a:cs typeface="Times New Roman" panose="02020603050405020304" pitchFamily="18" charset="0"/>
                  </a:rPr>
                  <a:t> </a:t>
                </a:r>
                <a:r>
                  <a:rPr lang="en-US" sz="1200">
                    <a:latin typeface="Times New Roman" panose="02020603050405020304" pitchFamily="18" charset="0"/>
                    <a:ea typeface="Cambria Math" panose="02040503050406030204" pitchFamily="18" charset="0"/>
                    <a:cs typeface="Times New Roman" panose="02020603050405020304" pitchFamily="18" charset="0"/>
                  </a:rPr>
                  <a:t>[N]</a:t>
                </a:r>
              </a:p>
            </c:rich>
          </c:tx>
          <c:layout>
            <c:manualLayout>
              <c:xMode val="edge"/>
              <c:yMode val="edge"/>
              <c:x val="2.4374030578329271E-2"/>
              <c:y val="0.2658885286398023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0" sourceLinked="0"/>
        <c:majorTickMark val="none"/>
        <c:minorTickMark val="none"/>
        <c:tickLblPos val="nextTo"/>
        <c:spPr>
          <a:noFill/>
          <a:ln w="9525" cap="flat" cmpd="sng" algn="ctr">
            <a:solidFill>
              <a:schemeClr val="tx1">
                <a:lumMod val="25000"/>
                <a:lumOff val="75000"/>
                <a:alpha val="97000"/>
              </a:schemeClr>
            </a:solidFill>
            <a:round/>
          </a:ln>
          <a:effectLst>
            <a:outerShdw blurRad="50800" dist="50800" dir="5400000" sx="1000" sy="1000" algn="ctr" rotWithShape="0">
              <a:srgbClr val="000000">
                <a:alpha val="43137"/>
              </a:srgbClr>
            </a:outerShdw>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effectLst>
                  <a:outerShdw blurRad="50800" dist="50800" dir="5400000" sx="1000" sy="1000" algn="ctr" rotWithShape="0">
                    <a:srgbClr val="000000">
                      <a:alpha val="43137"/>
                    </a:srgbClr>
                  </a:outerShdw>
                </a:effectLst>
                <a:latin typeface="+mn-lt"/>
                <a:ea typeface="+mn-ea"/>
                <a:cs typeface="+mn-cs"/>
              </a:defRPr>
            </a:pPr>
            <a:endParaRPr lang="sr-Latn-RS"/>
          </a:p>
        </c:txPr>
        <c:crossAx val="6427724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344203849518811"/>
          <c:y val="0.16708333333333336"/>
          <c:w val="0.89655796150481193"/>
          <c:h val="0.72088764946048411"/>
        </c:manualLayout>
      </c:layout>
      <c:lineChart>
        <c:grouping val="standard"/>
        <c:varyColors val="0"/>
        <c:ser>
          <c:idx val="1"/>
          <c:order val="1"/>
          <c:tx>
            <c:strRef>
              <c:f>Sheet1!$G$1</c:f>
              <c:strCache>
                <c:ptCount val="1"/>
                <c:pt idx="0">
                  <c:v>grip_force_inter</c:v>
                </c:pt>
              </c:strCache>
            </c:strRef>
          </c:tx>
          <c:spPr>
            <a:ln w="28575" cap="rnd">
              <a:solidFill>
                <a:schemeClr val="accent2"/>
              </a:solidFill>
              <a:round/>
            </a:ln>
            <a:effectLst/>
          </c:spPr>
          <c:marker>
            <c:symbol val="none"/>
          </c:marker>
          <c:cat>
            <c:numRef>
              <c:f>Sheet1!$E$2:$E$65626</c:f>
              <c:numCache>
                <c:formatCode>General</c:formatCode>
                <c:ptCount val="65625"/>
                <c:pt idx="0">
                  <c:v>0</c:v>
                </c:pt>
                <c:pt idx="1">
                  <c:v>1.0068416595458984E-3</c:v>
                </c:pt>
                <c:pt idx="2">
                  <c:v>1.007080078125E-3</c:v>
                </c:pt>
                <c:pt idx="3">
                  <c:v>1.007080078125E-3</c:v>
                </c:pt>
                <c:pt idx="4">
                  <c:v>1.0068416595458984E-3</c:v>
                </c:pt>
                <c:pt idx="5">
                  <c:v>1.007080078125E-3</c:v>
                </c:pt>
                <c:pt idx="6">
                  <c:v>1.007080078125E-3</c:v>
                </c:pt>
                <c:pt idx="7">
                  <c:v>1.0068416595458984E-3</c:v>
                </c:pt>
                <c:pt idx="8">
                  <c:v>1.007080078125E-3</c:v>
                </c:pt>
                <c:pt idx="9">
                  <c:v>1.007080078125E-3</c:v>
                </c:pt>
                <c:pt idx="10">
                  <c:v>1.0068416595458984E-3</c:v>
                </c:pt>
                <c:pt idx="11">
                  <c:v>1.007080078125E-3</c:v>
                </c:pt>
                <c:pt idx="12">
                  <c:v>1.0080337524414063E-3</c:v>
                </c:pt>
                <c:pt idx="13">
                  <c:v>1.007080078125E-3</c:v>
                </c:pt>
                <c:pt idx="14">
                  <c:v>1.0068416595458984E-3</c:v>
                </c:pt>
                <c:pt idx="15">
                  <c:v>1.007080078125E-3</c:v>
                </c:pt>
                <c:pt idx="16">
                  <c:v>1.007080078125E-3</c:v>
                </c:pt>
                <c:pt idx="17">
                  <c:v>1.0068416595458984E-3</c:v>
                </c:pt>
                <c:pt idx="18">
                  <c:v>1.007080078125E-3</c:v>
                </c:pt>
                <c:pt idx="19">
                  <c:v>1.007080078125E-3</c:v>
                </c:pt>
                <c:pt idx="20">
                  <c:v>1.0068416595458984E-3</c:v>
                </c:pt>
                <c:pt idx="21">
                  <c:v>1.007080078125E-3</c:v>
                </c:pt>
                <c:pt idx="22">
                  <c:v>1.007080078125E-3</c:v>
                </c:pt>
                <c:pt idx="23">
                  <c:v>1.0068416595458984E-3</c:v>
                </c:pt>
                <c:pt idx="24">
                  <c:v>1.007080078125E-3</c:v>
                </c:pt>
                <c:pt idx="25">
                  <c:v>3.0219554901123047E-3</c:v>
                </c:pt>
                <c:pt idx="26">
                  <c:v>1.007080078125E-3</c:v>
                </c:pt>
                <c:pt idx="27">
                  <c:v>1.0068416595458984E-3</c:v>
                </c:pt>
                <c:pt idx="28">
                  <c:v>1.007080078125E-3</c:v>
                </c:pt>
                <c:pt idx="29">
                  <c:v>1.007080078125E-3</c:v>
                </c:pt>
                <c:pt idx="30">
                  <c:v>1.0068416595458984E-3</c:v>
                </c:pt>
                <c:pt idx="31">
                  <c:v>1.007080078125E-3</c:v>
                </c:pt>
                <c:pt idx="32">
                  <c:v>1.007080078125E-3</c:v>
                </c:pt>
                <c:pt idx="33">
                  <c:v>1.0068416595458984E-3</c:v>
                </c:pt>
                <c:pt idx="34">
                  <c:v>1.007080078125E-3</c:v>
                </c:pt>
                <c:pt idx="35">
                  <c:v>1.0080337524414063E-3</c:v>
                </c:pt>
                <c:pt idx="36">
                  <c:v>1.007080078125E-3</c:v>
                </c:pt>
                <c:pt idx="37">
                  <c:v>1.0068416595458984E-3</c:v>
                </c:pt>
                <c:pt idx="38">
                  <c:v>1.5105962753295898E-2</c:v>
                </c:pt>
                <c:pt idx="39">
                  <c:v>1.007080078125E-3</c:v>
                </c:pt>
                <c:pt idx="40">
                  <c:v>1.007080078125E-3</c:v>
                </c:pt>
                <c:pt idx="41">
                  <c:v>1.0068416595458984E-3</c:v>
                </c:pt>
                <c:pt idx="42">
                  <c:v>1.007080078125E-3</c:v>
                </c:pt>
                <c:pt idx="43">
                  <c:v>1.007080078125E-3</c:v>
                </c:pt>
                <c:pt idx="44">
                  <c:v>1.0068416595458984E-3</c:v>
                </c:pt>
                <c:pt idx="45">
                  <c:v>1.007080078125E-3</c:v>
                </c:pt>
                <c:pt idx="46">
                  <c:v>1.0080337524414063E-3</c:v>
                </c:pt>
                <c:pt idx="47">
                  <c:v>1.007080078125E-3</c:v>
                </c:pt>
                <c:pt idx="48">
                  <c:v>1.0068416595458984E-3</c:v>
                </c:pt>
                <c:pt idx="49">
                  <c:v>1.007080078125E-3</c:v>
                </c:pt>
                <c:pt idx="50">
                  <c:v>1.007080078125E-3</c:v>
                </c:pt>
                <c:pt idx="51">
                  <c:v>1.0068416595458984E-3</c:v>
                </c:pt>
                <c:pt idx="52">
                  <c:v>1.007080078125E-3</c:v>
                </c:pt>
                <c:pt idx="53">
                  <c:v>1.007080078125E-3</c:v>
                </c:pt>
                <c:pt idx="54">
                  <c:v>1.0068416595458984E-3</c:v>
                </c:pt>
                <c:pt idx="55">
                  <c:v>1.007080078125E-3</c:v>
                </c:pt>
                <c:pt idx="56">
                  <c:v>1.007080078125E-3</c:v>
                </c:pt>
                <c:pt idx="57">
                  <c:v>1.0068416595458984E-3</c:v>
                </c:pt>
                <c:pt idx="58">
                  <c:v>1.007080078125E-3</c:v>
                </c:pt>
                <c:pt idx="59">
                  <c:v>1.0080337524414063E-3</c:v>
                </c:pt>
                <c:pt idx="60">
                  <c:v>1.0068416595458984E-3</c:v>
                </c:pt>
                <c:pt idx="61">
                  <c:v>4.0280818939208984E-3</c:v>
                </c:pt>
                <c:pt idx="62">
                  <c:v>1.007080078125E-3</c:v>
                </c:pt>
                <c:pt idx="63">
                  <c:v>1.0068416595458984E-3</c:v>
                </c:pt>
                <c:pt idx="64">
                  <c:v>1.007080078125E-3</c:v>
                </c:pt>
                <c:pt idx="65">
                  <c:v>1.007080078125E-3</c:v>
                </c:pt>
                <c:pt idx="66">
                  <c:v>1.0068416595458984E-3</c:v>
                </c:pt>
                <c:pt idx="67">
                  <c:v>1.007080078125E-3</c:v>
                </c:pt>
                <c:pt idx="68">
                  <c:v>1.0080337524414063E-3</c:v>
                </c:pt>
                <c:pt idx="69">
                  <c:v>1.007080078125E-3</c:v>
                </c:pt>
                <c:pt idx="70">
                  <c:v>1.0068416595458984E-3</c:v>
                </c:pt>
                <c:pt idx="71">
                  <c:v>1.007080078125E-3</c:v>
                </c:pt>
                <c:pt idx="72">
                  <c:v>1.007080078125E-3</c:v>
                </c:pt>
                <c:pt idx="73">
                  <c:v>1.0068416595458984E-3</c:v>
                </c:pt>
                <c:pt idx="74">
                  <c:v>1.007080078125E-3</c:v>
                </c:pt>
                <c:pt idx="75">
                  <c:v>1.007080078125E-3</c:v>
                </c:pt>
                <c:pt idx="76">
                  <c:v>1.0068416595458984E-3</c:v>
                </c:pt>
                <c:pt idx="77">
                  <c:v>1.007080078125E-3</c:v>
                </c:pt>
                <c:pt idx="78">
                  <c:v>1.007080078125E-3</c:v>
                </c:pt>
                <c:pt idx="79">
                  <c:v>1.0068416595458984E-3</c:v>
                </c:pt>
                <c:pt idx="80">
                  <c:v>1.0080337524414063E-3</c:v>
                </c:pt>
                <c:pt idx="81">
                  <c:v>1.007080078125E-3</c:v>
                </c:pt>
                <c:pt idx="82">
                  <c:v>1.0068416595458984E-3</c:v>
                </c:pt>
                <c:pt idx="83">
                  <c:v>1.007080078125E-3</c:v>
                </c:pt>
                <c:pt idx="84">
                  <c:v>1.007080078125E-3</c:v>
                </c:pt>
                <c:pt idx="85">
                  <c:v>1.0068416595458984E-3</c:v>
                </c:pt>
                <c:pt idx="86">
                  <c:v>1.007080078125E-3</c:v>
                </c:pt>
                <c:pt idx="87">
                  <c:v>1.007080078125E-3</c:v>
                </c:pt>
                <c:pt idx="88">
                  <c:v>1.0068416595458984E-3</c:v>
                </c:pt>
                <c:pt idx="89">
                  <c:v>1.007080078125E-3</c:v>
                </c:pt>
                <c:pt idx="90">
                  <c:v>1.007080078125E-3</c:v>
                </c:pt>
                <c:pt idx="91">
                  <c:v>1.0068416595458984E-3</c:v>
                </c:pt>
                <c:pt idx="92">
                  <c:v>1.007080078125E-3</c:v>
                </c:pt>
                <c:pt idx="93">
                  <c:v>1.0080337524414063E-3</c:v>
                </c:pt>
                <c:pt idx="94">
                  <c:v>1.007080078125E-3</c:v>
                </c:pt>
                <c:pt idx="95">
                  <c:v>1.0068416595458984E-3</c:v>
                </c:pt>
                <c:pt idx="96">
                  <c:v>1.007080078125E-3</c:v>
                </c:pt>
                <c:pt idx="97">
                  <c:v>1.8126964569091797E-2</c:v>
                </c:pt>
                <c:pt idx="98">
                  <c:v>1.007080078125E-3</c:v>
                </c:pt>
                <c:pt idx="99">
                  <c:v>1.0068416595458984E-3</c:v>
                </c:pt>
                <c:pt idx="100">
                  <c:v>1.007080078125E-3</c:v>
                </c:pt>
                <c:pt idx="101">
                  <c:v>1.0080337524414063E-3</c:v>
                </c:pt>
                <c:pt idx="102">
                  <c:v>1.007080078125E-3</c:v>
                </c:pt>
                <c:pt idx="103">
                  <c:v>1.0068416595458984E-3</c:v>
                </c:pt>
                <c:pt idx="104">
                  <c:v>1.007080078125E-3</c:v>
                </c:pt>
                <c:pt idx="105">
                  <c:v>1.007080078125E-3</c:v>
                </c:pt>
                <c:pt idx="106">
                  <c:v>1.0068416595458984E-3</c:v>
                </c:pt>
                <c:pt idx="107">
                  <c:v>1.007080078125E-3</c:v>
                </c:pt>
                <c:pt idx="108">
                  <c:v>1.007080078125E-3</c:v>
                </c:pt>
                <c:pt idx="109">
                  <c:v>1.0068416595458984E-3</c:v>
                </c:pt>
                <c:pt idx="110">
                  <c:v>1.007080078125E-3</c:v>
                </c:pt>
                <c:pt idx="111">
                  <c:v>1.007080078125E-3</c:v>
                </c:pt>
                <c:pt idx="112">
                  <c:v>1.0068416595458984E-3</c:v>
                </c:pt>
                <c:pt idx="113">
                  <c:v>1.0080337524414063E-3</c:v>
                </c:pt>
                <c:pt idx="114">
                  <c:v>1.007080078125E-3</c:v>
                </c:pt>
                <c:pt idx="115">
                  <c:v>1.0068416595458984E-3</c:v>
                </c:pt>
                <c:pt idx="116">
                  <c:v>1.007080078125E-3</c:v>
                </c:pt>
                <c:pt idx="117">
                  <c:v>1.007080078125E-3</c:v>
                </c:pt>
                <c:pt idx="118">
                  <c:v>1.0068416595458984E-3</c:v>
                </c:pt>
                <c:pt idx="119">
                  <c:v>1.007080078125E-3</c:v>
                </c:pt>
                <c:pt idx="120">
                  <c:v>1.007080078125E-3</c:v>
                </c:pt>
                <c:pt idx="121">
                  <c:v>1.0068416595458984E-3</c:v>
                </c:pt>
                <c:pt idx="122">
                  <c:v>4.3305158615112305E-2</c:v>
                </c:pt>
                <c:pt idx="123">
                  <c:v>1.0068416595458984E-3</c:v>
                </c:pt>
                <c:pt idx="124">
                  <c:v>1.007080078125E-3</c:v>
                </c:pt>
                <c:pt idx="125">
                  <c:v>1.007080078125E-3</c:v>
                </c:pt>
                <c:pt idx="126">
                  <c:v>4.0278434753417969E-3</c:v>
                </c:pt>
                <c:pt idx="127">
                  <c:v>1.007080078125E-3</c:v>
                </c:pt>
                <c:pt idx="128">
                  <c:v>1.007080078125E-3</c:v>
                </c:pt>
                <c:pt idx="129">
                  <c:v>1.0068416595458984E-3</c:v>
                </c:pt>
                <c:pt idx="130">
                  <c:v>1.007080078125E-3</c:v>
                </c:pt>
                <c:pt idx="131">
                  <c:v>1.0080337524414063E-3</c:v>
                </c:pt>
                <c:pt idx="132">
                  <c:v>1.007080078125E-3</c:v>
                </c:pt>
                <c:pt idx="133">
                  <c:v>1.0068416595458984E-3</c:v>
                </c:pt>
                <c:pt idx="134">
                  <c:v>1.007080078125E-3</c:v>
                </c:pt>
                <c:pt idx="135">
                  <c:v>1.007080078125E-3</c:v>
                </c:pt>
                <c:pt idx="136">
                  <c:v>1.0068416595458984E-3</c:v>
                </c:pt>
                <c:pt idx="137">
                  <c:v>1.007080078125E-3</c:v>
                </c:pt>
                <c:pt idx="138">
                  <c:v>1.007080078125E-3</c:v>
                </c:pt>
                <c:pt idx="139">
                  <c:v>1.0068416595458984E-3</c:v>
                </c:pt>
                <c:pt idx="140">
                  <c:v>1.007080078125E-3</c:v>
                </c:pt>
                <c:pt idx="141">
                  <c:v>1.007080078125E-3</c:v>
                </c:pt>
                <c:pt idx="142">
                  <c:v>1.0068416595458984E-3</c:v>
                </c:pt>
                <c:pt idx="143">
                  <c:v>1.0080337524414063E-3</c:v>
                </c:pt>
                <c:pt idx="144">
                  <c:v>1.007080078125E-3</c:v>
                </c:pt>
                <c:pt idx="145">
                  <c:v>1.0068416595458984E-3</c:v>
                </c:pt>
                <c:pt idx="146">
                  <c:v>1.007080078125E-3</c:v>
                </c:pt>
                <c:pt idx="147">
                  <c:v>1.007080078125E-3</c:v>
                </c:pt>
                <c:pt idx="148">
                  <c:v>1.0068416595458984E-3</c:v>
                </c:pt>
                <c:pt idx="149">
                  <c:v>1.007080078125E-3</c:v>
                </c:pt>
                <c:pt idx="150">
                  <c:v>1.007080078125E-3</c:v>
                </c:pt>
                <c:pt idx="151">
                  <c:v>1.0068416595458984E-3</c:v>
                </c:pt>
                <c:pt idx="152">
                  <c:v>1.007080078125E-3</c:v>
                </c:pt>
                <c:pt idx="153">
                  <c:v>1.007080078125E-3</c:v>
                </c:pt>
                <c:pt idx="154">
                  <c:v>1.0068416595458984E-3</c:v>
                </c:pt>
                <c:pt idx="155">
                  <c:v>1.007080078125E-3</c:v>
                </c:pt>
                <c:pt idx="156">
                  <c:v>1.0080337524414063E-3</c:v>
                </c:pt>
                <c:pt idx="157">
                  <c:v>1.007080078125E-3</c:v>
                </c:pt>
                <c:pt idx="158">
                  <c:v>5.9417009353637695E-2</c:v>
                </c:pt>
                <c:pt idx="159">
                  <c:v>1.0068416595458984E-3</c:v>
                </c:pt>
                <c:pt idx="160">
                  <c:v>1.0080337524414063E-3</c:v>
                </c:pt>
                <c:pt idx="161">
                  <c:v>9.0630054473876953E-3</c:v>
                </c:pt>
                <c:pt idx="162">
                  <c:v>1.007080078125E-3</c:v>
                </c:pt>
                <c:pt idx="163">
                  <c:v>1.0068416595458984E-3</c:v>
                </c:pt>
                <c:pt idx="164">
                  <c:v>1.007080078125E-3</c:v>
                </c:pt>
                <c:pt idx="165">
                  <c:v>1.0080337524414063E-3</c:v>
                </c:pt>
                <c:pt idx="166">
                  <c:v>1.007080078125E-3</c:v>
                </c:pt>
                <c:pt idx="167">
                  <c:v>1.0068416595458984E-3</c:v>
                </c:pt>
                <c:pt idx="168">
                  <c:v>1.007080078125E-3</c:v>
                </c:pt>
                <c:pt idx="169">
                  <c:v>1.007080078125E-3</c:v>
                </c:pt>
                <c:pt idx="170">
                  <c:v>1.0068416595458984E-3</c:v>
                </c:pt>
                <c:pt idx="171">
                  <c:v>1.007080078125E-3</c:v>
                </c:pt>
                <c:pt idx="172">
                  <c:v>1.007080078125E-3</c:v>
                </c:pt>
                <c:pt idx="173">
                  <c:v>1.0068416595458984E-3</c:v>
                </c:pt>
                <c:pt idx="174">
                  <c:v>1.007080078125E-3</c:v>
                </c:pt>
                <c:pt idx="175">
                  <c:v>1.0068416595458984E-3</c:v>
                </c:pt>
                <c:pt idx="176">
                  <c:v>1.007080078125E-3</c:v>
                </c:pt>
                <c:pt idx="177">
                  <c:v>1.0080337524414063E-3</c:v>
                </c:pt>
                <c:pt idx="178">
                  <c:v>1.007080078125E-3</c:v>
                </c:pt>
                <c:pt idx="179">
                  <c:v>1.0068416595458984E-3</c:v>
                </c:pt>
                <c:pt idx="180">
                  <c:v>1.007080078125E-3</c:v>
                </c:pt>
                <c:pt idx="181">
                  <c:v>1.007080078125E-3</c:v>
                </c:pt>
                <c:pt idx="182">
                  <c:v>1.0068416595458984E-3</c:v>
                </c:pt>
                <c:pt idx="183">
                  <c:v>1.007080078125E-3</c:v>
                </c:pt>
                <c:pt idx="184">
                  <c:v>1.007080078125E-3</c:v>
                </c:pt>
                <c:pt idx="185">
                  <c:v>1.0068416595458984E-3</c:v>
                </c:pt>
                <c:pt idx="186">
                  <c:v>1.007080078125E-3</c:v>
                </c:pt>
                <c:pt idx="187">
                  <c:v>1.007080078125E-3</c:v>
                </c:pt>
                <c:pt idx="188">
                  <c:v>1.0068416595458984E-3</c:v>
                </c:pt>
                <c:pt idx="189">
                  <c:v>1.007080078125E-3</c:v>
                </c:pt>
                <c:pt idx="190">
                  <c:v>1.0080337524414063E-3</c:v>
                </c:pt>
                <c:pt idx="191">
                  <c:v>1.007080078125E-3</c:v>
                </c:pt>
                <c:pt idx="192">
                  <c:v>1.0068416595458984E-3</c:v>
                </c:pt>
                <c:pt idx="193">
                  <c:v>1.007080078125E-3</c:v>
                </c:pt>
                <c:pt idx="194">
                  <c:v>1.007080078125E-3</c:v>
                </c:pt>
                <c:pt idx="195">
                  <c:v>1.0068416595458984E-3</c:v>
                </c:pt>
                <c:pt idx="196">
                  <c:v>1.007080078125E-3</c:v>
                </c:pt>
                <c:pt idx="197">
                  <c:v>1.0068416595458984E-3</c:v>
                </c:pt>
                <c:pt idx="198">
                  <c:v>1.007080078125E-3</c:v>
                </c:pt>
                <c:pt idx="199">
                  <c:v>1.007080078125E-3</c:v>
                </c:pt>
                <c:pt idx="200">
                  <c:v>1.0068416595458984E-3</c:v>
                </c:pt>
                <c:pt idx="201">
                  <c:v>1.007080078125E-3</c:v>
                </c:pt>
                <c:pt idx="202">
                  <c:v>1.0080337524414063E-3</c:v>
                </c:pt>
                <c:pt idx="203">
                  <c:v>1.007080078125E-3</c:v>
                </c:pt>
                <c:pt idx="204">
                  <c:v>1.0068416595458984E-3</c:v>
                </c:pt>
                <c:pt idx="205">
                  <c:v>1.007080078125E-3</c:v>
                </c:pt>
                <c:pt idx="206">
                  <c:v>1.007080078125E-3</c:v>
                </c:pt>
                <c:pt idx="207">
                  <c:v>1.0068416595458984E-3</c:v>
                </c:pt>
                <c:pt idx="208">
                  <c:v>1.007080078125E-3</c:v>
                </c:pt>
                <c:pt idx="209">
                  <c:v>1.007080078125E-3</c:v>
                </c:pt>
                <c:pt idx="210">
                  <c:v>1.0068416595458984E-3</c:v>
                </c:pt>
                <c:pt idx="211">
                  <c:v>1.007080078125E-3</c:v>
                </c:pt>
                <c:pt idx="212">
                  <c:v>1.007080078125E-3</c:v>
                </c:pt>
                <c:pt idx="213">
                  <c:v>1.0068416595458984E-3</c:v>
                </c:pt>
                <c:pt idx="214">
                  <c:v>1.007080078125E-3</c:v>
                </c:pt>
                <c:pt idx="215">
                  <c:v>1.0080337524414063E-3</c:v>
                </c:pt>
                <c:pt idx="216">
                  <c:v>1.007080078125E-3</c:v>
                </c:pt>
                <c:pt idx="217">
                  <c:v>1.0068416595458984E-3</c:v>
                </c:pt>
                <c:pt idx="218">
                  <c:v>1.007080078125E-3</c:v>
                </c:pt>
                <c:pt idx="219">
                  <c:v>1.0068416595458984E-3</c:v>
                </c:pt>
                <c:pt idx="220">
                  <c:v>1.007080078125E-3</c:v>
                </c:pt>
                <c:pt idx="221">
                  <c:v>3.0210018157958984E-3</c:v>
                </c:pt>
                <c:pt idx="222">
                  <c:v>1.007080078125E-3</c:v>
                </c:pt>
                <c:pt idx="223">
                  <c:v>1.0068416595458984E-3</c:v>
                </c:pt>
                <c:pt idx="224">
                  <c:v>1.007080078125E-3</c:v>
                </c:pt>
                <c:pt idx="225">
                  <c:v>1.0080337524414063E-3</c:v>
                </c:pt>
                <c:pt idx="226">
                  <c:v>1.007080078125E-3</c:v>
                </c:pt>
                <c:pt idx="227">
                  <c:v>1.0068416595458984E-3</c:v>
                </c:pt>
                <c:pt idx="228">
                  <c:v>1.007080078125E-3</c:v>
                </c:pt>
                <c:pt idx="229">
                  <c:v>1.007080078125E-3</c:v>
                </c:pt>
                <c:pt idx="230">
                  <c:v>1.0068416595458984E-3</c:v>
                </c:pt>
                <c:pt idx="231">
                  <c:v>1.007080078125E-3</c:v>
                </c:pt>
                <c:pt idx="232">
                  <c:v>1.007080078125E-3</c:v>
                </c:pt>
                <c:pt idx="233">
                  <c:v>1.0068416595458984E-3</c:v>
                </c:pt>
                <c:pt idx="234">
                  <c:v>1.007080078125E-3</c:v>
                </c:pt>
                <c:pt idx="235">
                  <c:v>1.007080078125E-3</c:v>
                </c:pt>
                <c:pt idx="236">
                  <c:v>1.0068416595458984E-3</c:v>
                </c:pt>
                <c:pt idx="237">
                  <c:v>1.007080078125E-3</c:v>
                </c:pt>
                <c:pt idx="238">
                  <c:v>1.0080337524414063E-3</c:v>
                </c:pt>
                <c:pt idx="239">
                  <c:v>1.0068416595458984E-3</c:v>
                </c:pt>
                <c:pt idx="240">
                  <c:v>1.007080078125E-3</c:v>
                </c:pt>
                <c:pt idx="241">
                  <c:v>1.007080078125E-3</c:v>
                </c:pt>
                <c:pt idx="242">
                  <c:v>1.0068416595458984E-3</c:v>
                </c:pt>
                <c:pt idx="243">
                  <c:v>1.007080078125E-3</c:v>
                </c:pt>
                <c:pt idx="244">
                  <c:v>1.007080078125E-3</c:v>
                </c:pt>
                <c:pt idx="245">
                  <c:v>1.0068416595458984E-3</c:v>
                </c:pt>
                <c:pt idx="246">
                  <c:v>1.007080078125E-3</c:v>
                </c:pt>
                <c:pt idx="247">
                  <c:v>1.007080078125E-3</c:v>
                </c:pt>
                <c:pt idx="248">
                  <c:v>1.3092041015625E-2</c:v>
                </c:pt>
                <c:pt idx="249">
                  <c:v>1.0068416595458984E-3</c:v>
                </c:pt>
                <c:pt idx="250">
                  <c:v>1.007080078125E-3</c:v>
                </c:pt>
                <c:pt idx="251">
                  <c:v>1.0080337524414063E-3</c:v>
                </c:pt>
                <c:pt idx="252">
                  <c:v>1.0068416595458984E-3</c:v>
                </c:pt>
                <c:pt idx="253">
                  <c:v>1.007080078125E-3</c:v>
                </c:pt>
                <c:pt idx="254">
                  <c:v>1.007080078125E-3</c:v>
                </c:pt>
                <c:pt idx="255">
                  <c:v>1.0068416595458984E-3</c:v>
                </c:pt>
                <c:pt idx="256">
                  <c:v>1.007080078125E-3</c:v>
                </c:pt>
                <c:pt idx="257">
                  <c:v>1.007080078125E-3</c:v>
                </c:pt>
                <c:pt idx="258">
                  <c:v>1.0068416595458984E-3</c:v>
                </c:pt>
                <c:pt idx="259">
                  <c:v>1.007080078125E-3</c:v>
                </c:pt>
                <c:pt idx="260">
                  <c:v>1.007080078125E-3</c:v>
                </c:pt>
                <c:pt idx="261">
                  <c:v>1.0068416595458984E-3</c:v>
                </c:pt>
                <c:pt idx="262">
                  <c:v>1.007080078125E-3</c:v>
                </c:pt>
                <c:pt idx="263">
                  <c:v>1.0080337524414063E-3</c:v>
                </c:pt>
                <c:pt idx="264">
                  <c:v>1.007080078125E-3</c:v>
                </c:pt>
                <c:pt idx="265">
                  <c:v>1.0068416595458984E-3</c:v>
                </c:pt>
                <c:pt idx="266">
                  <c:v>1.007080078125E-3</c:v>
                </c:pt>
                <c:pt idx="267">
                  <c:v>1.007080078125E-3</c:v>
                </c:pt>
                <c:pt idx="268">
                  <c:v>1.0068416595458984E-3</c:v>
                </c:pt>
                <c:pt idx="269">
                  <c:v>1.007080078125E-3</c:v>
                </c:pt>
                <c:pt idx="270">
                  <c:v>1.007080078125E-3</c:v>
                </c:pt>
                <c:pt idx="271">
                  <c:v>1.0068416595458984E-3</c:v>
                </c:pt>
                <c:pt idx="272">
                  <c:v>1.007080078125E-3</c:v>
                </c:pt>
                <c:pt idx="273">
                  <c:v>1.007080078125E-3</c:v>
                </c:pt>
                <c:pt idx="274">
                  <c:v>1.0068416595458984E-3</c:v>
                </c:pt>
                <c:pt idx="275">
                  <c:v>1.007080078125E-3</c:v>
                </c:pt>
                <c:pt idx="276">
                  <c:v>1.0080337524414063E-3</c:v>
                </c:pt>
                <c:pt idx="277">
                  <c:v>1.0068416595458984E-3</c:v>
                </c:pt>
                <c:pt idx="278">
                  <c:v>1.007080078125E-3</c:v>
                </c:pt>
                <c:pt idx="279">
                  <c:v>1.007080078125E-3</c:v>
                </c:pt>
                <c:pt idx="280">
                  <c:v>1.0068416595458984E-3</c:v>
                </c:pt>
                <c:pt idx="281">
                  <c:v>1.007080078125E-3</c:v>
                </c:pt>
                <c:pt idx="282">
                  <c:v>1.007080078125E-3</c:v>
                </c:pt>
                <c:pt idx="283">
                  <c:v>1.0068416595458984E-3</c:v>
                </c:pt>
                <c:pt idx="284">
                  <c:v>1.007080078125E-3</c:v>
                </c:pt>
                <c:pt idx="285">
                  <c:v>1.007080078125E-3</c:v>
                </c:pt>
                <c:pt idx="286">
                  <c:v>1.0068416595458984E-3</c:v>
                </c:pt>
                <c:pt idx="287">
                  <c:v>1.007080078125E-3</c:v>
                </c:pt>
                <c:pt idx="288">
                  <c:v>1.0080337524414063E-3</c:v>
                </c:pt>
                <c:pt idx="289">
                  <c:v>1.007080078125E-3</c:v>
                </c:pt>
                <c:pt idx="290">
                  <c:v>1.0068416595458984E-3</c:v>
                </c:pt>
                <c:pt idx="291">
                  <c:v>1.007080078125E-3</c:v>
                </c:pt>
                <c:pt idx="292">
                  <c:v>1.007080078125E-3</c:v>
                </c:pt>
                <c:pt idx="293">
                  <c:v>1.0068416595458984E-3</c:v>
                </c:pt>
                <c:pt idx="294">
                  <c:v>1.007080078125E-3</c:v>
                </c:pt>
                <c:pt idx="295">
                  <c:v>1.007080078125E-3</c:v>
                </c:pt>
                <c:pt idx="296">
                  <c:v>1.0068416595458984E-3</c:v>
                </c:pt>
                <c:pt idx="297">
                  <c:v>1.007080078125E-3</c:v>
                </c:pt>
                <c:pt idx="298">
                  <c:v>1.007080078125E-3</c:v>
                </c:pt>
                <c:pt idx="299">
                  <c:v>1.0068416595458984E-3</c:v>
                </c:pt>
                <c:pt idx="300">
                  <c:v>1.007080078125E-3</c:v>
                </c:pt>
                <c:pt idx="301">
                  <c:v>1.0080337524414063E-3</c:v>
                </c:pt>
                <c:pt idx="302">
                  <c:v>1.0068416595458984E-3</c:v>
                </c:pt>
                <c:pt idx="303">
                  <c:v>1.007080078125E-3</c:v>
                </c:pt>
                <c:pt idx="304">
                  <c:v>1.007080078125E-3</c:v>
                </c:pt>
                <c:pt idx="305">
                  <c:v>1.0068416595458984E-3</c:v>
                </c:pt>
                <c:pt idx="306">
                  <c:v>1.007080078125E-3</c:v>
                </c:pt>
                <c:pt idx="307">
                  <c:v>1.007080078125E-3</c:v>
                </c:pt>
                <c:pt idx="308">
                  <c:v>1.0068416595458984E-3</c:v>
                </c:pt>
                <c:pt idx="309">
                  <c:v>1.007080078125E-3</c:v>
                </c:pt>
                <c:pt idx="310">
                  <c:v>1.007080078125E-3</c:v>
                </c:pt>
                <c:pt idx="311">
                  <c:v>1.0068416595458984E-3</c:v>
                </c:pt>
                <c:pt idx="312">
                  <c:v>1.007080078125E-3</c:v>
                </c:pt>
                <c:pt idx="313">
                  <c:v>1.0080337524414063E-3</c:v>
                </c:pt>
                <c:pt idx="314">
                  <c:v>1.007080078125E-3</c:v>
                </c:pt>
                <c:pt idx="315">
                  <c:v>1.0068416595458984E-3</c:v>
                </c:pt>
                <c:pt idx="316">
                  <c:v>1.007080078125E-3</c:v>
                </c:pt>
                <c:pt idx="317">
                  <c:v>1.007080078125E-3</c:v>
                </c:pt>
                <c:pt idx="318">
                  <c:v>1.0068416595458984E-3</c:v>
                </c:pt>
                <c:pt idx="319">
                  <c:v>1.007080078125E-3</c:v>
                </c:pt>
                <c:pt idx="320">
                  <c:v>1.6113042831420898E-2</c:v>
                </c:pt>
                <c:pt idx="321">
                  <c:v>1.0068416595458984E-3</c:v>
                </c:pt>
                <c:pt idx="322">
                  <c:v>1.007080078125E-3</c:v>
                </c:pt>
                <c:pt idx="323">
                  <c:v>1.0080337524414063E-3</c:v>
                </c:pt>
                <c:pt idx="324">
                  <c:v>1.007080078125E-3</c:v>
                </c:pt>
                <c:pt idx="325">
                  <c:v>1.0068416595458984E-3</c:v>
                </c:pt>
                <c:pt idx="326">
                  <c:v>1.007080078125E-3</c:v>
                </c:pt>
                <c:pt idx="327">
                  <c:v>1.007080078125E-3</c:v>
                </c:pt>
                <c:pt idx="328">
                  <c:v>1.0068416595458984E-3</c:v>
                </c:pt>
                <c:pt idx="329">
                  <c:v>1.007080078125E-3</c:v>
                </c:pt>
                <c:pt idx="330">
                  <c:v>1.007080078125E-3</c:v>
                </c:pt>
                <c:pt idx="331">
                  <c:v>1.0068416595458984E-3</c:v>
                </c:pt>
                <c:pt idx="332">
                  <c:v>1.007080078125E-3</c:v>
                </c:pt>
                <c:pt idx="333">
                  <c:v>1.007080078125E-3</c:v>
                </c:pt>
                <c:pt idx="334">
                  <c:v>1.0068416595458984E-3</c:v>
                </c:pt>
                <c:pt idx="335">
                  <c:v>1.007080078125E-3</c:v>
                </c:pt>
                <c:pt idx="336">
                  <c:v>1.0080337524414063E-3</c:v>
                </c:pt>
                <c:pt idx="337">
                  <c:v>1.0068416595458984E-3</c:v>
                </c:pt>
                <c:pt idx="338">
                  <c:v>1.007080078125E-3</c:v>
                </c:pt>
                <c:pt idx="339">
                  <c:v>1.007080078125E-3</c:v>
                </c:pt>
                <c:pt idx="340">
                  <c:v>1.0068416595458984E-3</c:v>
                </c:pt>
                <c:pt idx="341">
                  <c:v>1.007080078125E-3</c:v>
                </c:pt>
                <c:pt idx="342">
                  <c:v>1.007080078125E-3</c:v>
                </c:pt>
                <c:pt idx="343">
                  <c:v>1.0068416595458984E-3</c:v>
                </c:pt>
                <c:pt idx="344">
                  <c:v>1.007080078125E-3</c:v>
                </c:pt>
                <c:pt idx="345">
                  <c:v>1.007080078125E-3</c:v>
                </c:pt>
                <c:pt idx="346">
                  <c:v>1.0068416595458984E-3</c:v>
                </c:pt>
                <c:pt idx="347">
                  <c:v>1.007080078125E-3</c:v>
                </c:pt>
                <c:pt idx="348">
                  <c:v>1.0080337524414063E-3</c:v>
                </c:pt>
                <c:pt idx="349">
                  <c:v>1.007080078125E-3</c:v>
                </c:pt>
                <c:pt idx="350">
                  <c:v>1.0068416595458984E-3</c:v>
                </c:pt>
                <c:pt idx="351">
                  <c:v>1.007080078125E-3</c:v>
                </c:pt>
                <c:pt idx="352">
                  <c:v>1.007080078125E-3</c:v>
                </c:pt>
                <c:pt idx="353">
                  <c:v>1.0068416595458984E-3</c:v>
                </c:pt>
                <c:pt idx="354">
                  <c:v>1.007080078125E-3</c:v>
                </c:pt>
                <c:pt idx="355">
                  <c:v>1.007080078125E-3</c:v>
                </c:pt>
                <c:pt idx="356">
                  <c:v>1.0068416595458984E-3</c:v>
                </c:pt>
                <c:pt idx="357">
                  <c:v>1.007080078125E-3</c:v>
                </c:pt>
                <c:pt idx="358">
                  <c:v>1.007080078125E-3</c:v>
                </c:pt>
                <c:pt idx="359">
                  <c:v>1.0068416595458984E-3</c:v>
                </c:pt>
                <c:pt idx="360">
                  <c:v>1.007080078125E-3</c:v>
                </c:pt>
                <c:pt idx="361">
                  <c:v>1.0080337524414063E-3</c:v>
                </c:pt>
                <c:pt idx="362">
                  <c:v>1.0068416595458984E-3</c:v>
                </c:pt>
                <c:pt idx="363">
                  <c:v>1.007080078125E-3</c:v>
                </c:pt>
                <c:pt idx="364">
                  <c:v>1.007080078125E-3</c:v>
                </c:pt>
                <c:pt idx="365">
                  <c:v>1.0068416595458984E-3</c:v>
                </c:pt>
                <c:pt idx="366">
                  <c:v>1.007080078125E-3</c:v>
                </c:pt>
                <c:pt idx="367">
                  <c:v>1.007080078125E-3</c:v>
                </c:pt>
                <c:pt idx="368">
                  <c:v>1.0068416595458984E-3</c:v>
                </c:pt>
                <c:pt idx="369">
                  <c:v>1.007080078125E-3</c:v>
                </c:pt>
                <c:pt idx="370">
                  <c:v>1.007080078125E-3</c:v>
                </c:pt>
                <c:pt idx="371">
                  <c:v>1.0068416595458984E-3</c:v>
                </c:pt>
                <c:pt idx="372">
                  <c:v>1.007080078125E-3</c:v>
                </c:pt>
                <c:pt idx="373">
                  <c:v>1.0080337524414063E-3</c:v>
                </c:pt>
                <c:pt idx="374">
                  <c:v>1.007080078125E-3</c:v>
                </c:pt>
                <c:pt idx="375">
                  <c:v>1.0068416595458984E-3</c:v>
                </c:pt>
                <c:pt idx="376">
                  <c:v>1.007080078125E-3</c:v>
                </c:pt>
                <c:pt idx="377">
                  <c:v>1.007080078125E-3</c:v>
                </c:pt>
                <c:pt idx="378">
                  <c:v>1.0068416595458984E-3</c:v>
                </c:pt>
                <c:pt idx="379">
                  <c:v>1.007080078125E-3</c:v>
                </c:pt>
                <c:pt idx="380">
                  <c:v>1.007080078125E-3</c:v>
                </c:pt>
                <c:pt idx="381">
                  <c:v>1.0068416595458984E-3</c:v>
                </c:pt>
                <c:pt idx="382">
                  <c:v>1.007080078125E-3</c:v>
                </c:pt>
                <c:pt idx="383">
                  <c:v>1.007080078125E-3</c:v>
                </c:pt>
                <c:pt idx="384">
                  <c:v>1.0068416595458984E-3</c:v>
                </c:pt>
                <c:pt idx="385">
                  <c:v>1.007080078125E-3</c:v>
                </c:pt>
                <c:pt idx="386">
                  <c:v>1.0080337524414063E-3</c:v>
                </c:pt>
                <c:pt idx="387">
                  <c:v>1.0068416595458984E-3</c:v>
                </c:pt>
                <c:pt idx="388">
                  <c:v>1.007080078125E-3</c:v>
                </c:pt>
                <c:pt idx="389">
                  <c:v>1.007080078125E-3</c:v>
                </c:pt>
                <c:pt idx="390">
                  <c:v>1.0068416595458984E-3</c:v>
                </c:pt>
                <c:pt idx="391">
                  <c:v>1.007080078125E-3</c:v>
                </c:pt>
                <c:pt idx="392">
                  <c:v>1.007080078125E-3</c:v>
                </c:pt>
                <c:pt idx="393">
                  <c:v>1.0068416595458984E-3</c:v>
                </c:pt>
                <c:pt idx="394">
                  <c:v>1.007080078125E-3</c:v>
                </c:pt>
                <c:pt idx="395">
                  <c:v>1.007080078125E-3</c:v>
                </c:pt>
                <c:pt idx="396">
                  <c:v>1.0068416595458984E-3</c:v>
                </c:pt>
                <c:pt idx="397">
                  <c:v>1.007080078125E-3</c:v>
                </c:pt>
                <c:pt idx="398">
                  <c:v>1.0080337524414063E-3</c:v>
                </c:pt>
                <c:pt idx="399">
                  <c:v>1.007080078125E-3</c:v>
                </c:pt>
                <c:pt idx="400">
                  <c:v>1.0068416595458984E-3</c:v>
                </c:pt>
                <c:pt idx="401">
                  <c:v>1.007080078125E-3</c:v>
                </c:pt>
                <c:pt idx="402">
                  <c:v>1.007080078125E-3</c:v>
                </c:pt>
                <c:pt idx="403">
                  <c:v>1.0068416595458984E-3</c:v>
                </c:pt>
                <c:pt idx="404">
                  <c:v>1.007080078125E-3</c:v>
                </c:pt>
                <c:pt idx="405">
                  <c:v>1.007080078125E-3</c:v>
                </c:pt>
                <c:pt idx="406">
                  <c:v>1.0068416595458984E-3</c:v>
                </c:pt>
                <c:pt idx="407">
                  <c:v>1.007080078125E-3</c:v>
                </c:pt>
                <c:pt idx="408">
                  <c:v>1.007080078125E-3</c:v>
                </c:pt>
                <c:pt idx="409">
                  <c:v>1.0068416595458984E-3</c:v>
                </c:pt>
                <c:pt idx="410">
                  <c:v>1.007080078125E-3</c:v>
                </c:pt>
                <c:pt idx="411">
                  <c:v>1.0080337524414063E-3</c:v>
                </c:pt>
                <c:pt idx="412">
                  <c:v>1.0068416595458984E-3</c:v>
                </c:pt>
                <c:pt idx="413">
                  <c:v>1.007080078125E-3</c:v>
                </c:pt>
                <c:pt idx="414">
                  <c:v>1.007080078125E-3</c:v>
                </c:pt>
                <c:pt idx="415">
                  <c:v>1.0068416595458984E-3</c:v>
                </c:pt>
                <c:pt idx="416">
                  <c:v>1.007080078125E-3</c:v>
                </c:pt>
                <c:pt idx="417">
                  <c:v>1.007080078125E-3</c:v>
                </c:pt>
                <c:pt idx="418">
                  <c:v>1.0068416595458984E-3</c:v>
                </c:pt>
                <c:pt idx="419">
                  <c:v>1.007080078125E-3</c:v>
                </c:pt>
                <c:pt idx="420">
                  <c:v>1.007080078125E-3</c:v>
                </c:pt>
                <c:pt idx="421">
                  <c:v>1.0068416595458984E-3</c:v>
                </c:pt>
                <c:pt idx="422">
                  <c:v>1.007080078125E-3</c:v>
                </c:pt>
                <c:pt idx="423">
                  <c:v>1.0080337524414063E-3</c:v>
                </c:pt>
                <c:pt idx="424">
                  <c:v>1.007080078125E-3</c:v>
                </c:pt>
                <c:pt idx="425">
                  <c:v>1.0068416595458984E-3</c:v>
                </c:pt>
                <c:pt idx="426">
                  <c:v>1.007080078125E-3</c:v>
                </c:pt>
                <c:pt idx="427">
                  <c:v>1.007080078125E-3</c:v>
                </c:pt>
                <c:pt idx="428">
                  <c:v>1.0068416595458984E-3</c:v>
                </c:pt>
                <c:pt idx="429">
                  <c:v>1.007080078125E-3</c:v>
                </c:pt>
                <c:pt idx="430">
                  <c:v>1.007080078125E-3</c:v>
                </c:pt>
                <c:pt idx="431">
                  <c:v>1.0068416595458984E-3</c:v>
                </c:pt>
                <c:pt idx="432">
                  <c:v>1.007080078125E-3</c:v>
                </c:pt>
                <c:pt idx="433">
                  <c:v>1.007080078125E-3</c:v>
                </c:pt>
                <c:pt idx="434">
                  <c:v>1.1077880859375E-2</c:v>
                </c:pt>
                <c:pt idx="435">
                  <c:v>1.007080078125E-3</c:v>
                </c:pt>
                <c:pt idx="436">
                  <c:v>1.0068416595458984E-3</c:v>
                </c:pt>
                <c:pt idx="437">
                  <c:v>1.007080078125E-3</c:v>
                </c:pt>
                <c:pt idx="438">
                  <c:v>1.0080337524414063E-3</c:v>
                </c:pt>
                <c:pt idx="439">
                  <c:v>1.007080078125E-3</c:v>
                </c:pt>
                <c:pt idx="440">
                  <c:v>1.0068416595458984E-3</c:v>
                </c:pt>
                <c:pt idx="441">
                  <c:v>1.007080078125E-3</c:v>
                </c:pt>
                <c:pt idx="442">
                  <c:v>1.007080078125E-3</c:v>
                </c:pt>
                <c:pt idx="443">
                  <c:v>1.0068416595458984E-3</c:v>
                </c:pt>
                <c:pt idx="444">
                  <c:v>1.007080078125E-3</c:v>
                </c:pt>
                <c:pt idx="445">
                  <c:v>1.007080078125E-3</c:v>
                </c:pt>
                <c:pt idx="446">
                  <c:v>1.0068416595458984E-3</c:v>
                </c:pt>
                <c:pt idx="447">
                  <c:v>1.007080078125E-3</c:v>
                </c:pt>
                <c:pt idx="448">
                  <c:v>1.007080078125E-3</c:v>
                </c:pt>
                <c:pt idx="449">
                  <c:v>1.0068416595458984E-3</c:v>
                </c:pt>
                <c:pt idx="450">
                  <c:v>1.0080337524414063E-3</c:v>
                </c:pt>
                <c:pt idx="451">
                  <c:v>1.007080078125E-3</c:v>
                </c:pt>
                <c:pt idx="452">
                  <c:v>1.0068416595458984E-3</c:v>
                </c:pt>
                <c:pt idx="453">
                  <c:v>1.007080078125E-3</c:v>
                </c:pt>
                <c:pt idx="454">
                  <c:v>1.007080078125E-3</c:v>
                </c:pt>
                <c:pt idx="455">
                  <c:v>1.0068416595458984E-3</c:v>
                </c:pt>
                <c:pt idx="456">
                  <c:v>1.007080078125E-3</c:v>
                </c:pt>
                <c:pt idx="457">
                  <c:v>1.007080078125E-3</c:v>
                </c:pt>
                <c:pt idx="458">
                  <c:v>1.0068416595458984E-3</c:v>
                </c:pt>
                <c:pt idx="459">
                  <c:v>1.007080078125E-3</c:v>
                </c:pt>
                <c:pt idx="460">
                  <c:v>1.007080078125E-3</c:v>
                </c:pt>
                <c:pt idx="461">
                  <c:v>1.0068416595458984E-3</c:v>
                </c:pt>
                <c:pt idx="462">
                  <c:v>1.007080078125E-3</c:v>
                </c:pt>
                <c:pt idx="463">
                  <c:v>1.0080337524414063E-3</c:v>
                </c:pt>
                <c:pt idx="464">
                  <c:v>1.007080078125E-3</c:v>
                </c:pt>
                <c:pt idx="465">
                  <c:v>1.0068416595458984E-3</c:v>
                </c:pt>
                <c:pt idx="466">
                  <c:v>1.007080078125E-3</c:v>
                </c:pt>
                <c:pt idx="467">
                  <c:v>1.007080078125E-3</c:v>
                </c:pt>
                <c:pt idx="468">
                  <c:v>1.0068416595458984E-3</c:v>
                </c:pt>
                <c:pt idx="469">
                  <c:v>1.007080078125E-3</c:v>
                </c:pt>
                <c:pt idx="470">
                  <c:v>1.007080078125E-3</c:v>
                </c:pt>
                <c:pt idx="471">
                  <c:v>1.0068416595458984E-3</c:v>
                </c:pt>
                <c:pt idx="472">
                  <c:v>1.007080078125E-3</c:v>
                </c:pt>
                <c:pt idx="473">
                  <c:v>1.007080078125E-3</c:v>
                </c:pt>
                <c:pt idx="474">
                  <c:v>1.0068416595458984E-3</c:v>
                </c:pt>
                <c:pt idx="475">
                  <c:v>1.0080337524414063E-3</c:v>
                </c:pt>
                <c:pt idx="476">
                  <c:v>1.007080078125E-3</c:v>
                </c:pt>
                <c:pt idx="477">
                  <c:v>1.0068416595458984E-3</c:v>
                </c:pt>
                <c:pt idx="478">
                  <c:v>1.007080078125E-3</c:v>
                </c:pt>
                <c:pt idx="479">
                  <c:v>1.007080078125E-3</c:v>
                </c:pt>
                <c:pt idx="480">
                  <c:v>1.0068416595458984E-3</c:v>
                </c:pt>
                <c:pt idx="481">
                  <c:v>1.007080078125E-3</c:v>
                </c:pt>
                <c:pt idx="482">
                  <c:v>1.007080078125E-3</c:v>
                </c:pt>
                <c:pt idx="483">
                  <c:v>1.0068416595458984E-3</c:v>
                </c:pt>
                <c:pt idx="484">
                  <c:v>1.007080078125E-3</c:v>
                </c:pt>
                <c:pt idx="485">
                  <c:v>1.007080078125E-3</c:v>
                </c:pt>
                <c:pt idx="486">
                  <c:v>1.0068416595458984E-3</c:v>
                </c:pt>
                <c:pt idx="487">
                  <c:v>1.007080078125E-3</c:v>
                </c:pt>
                <c:pt idx="488">
                  <c:v>1.0080337524414063E-3</c:v>
                </c:pt>
                <c:pt idx="489">
                  <c:v>1.007080078125E-3</c:v>
                </c:pt>
                <c:pt idx="490">
                  <c:v>1.0068416595458984E-3</c:v>
                </c:pt>
                <c:pt idx="491">
                  <c:v>1.007080078125E-3</c:v>
                </c:pt>
                <c:pt idx="492">
                  <c:v>1.007080078125E-3</c:v>
                </c:pt>
                <c:pt idx="493">
                  <c:v>1.0068416595458984E-3</c:v>
                </c:pt>
                <c:pt idx="494">
                  <c:v>1.007080078125E-3</c:v>
                </c:pt>
                <c:pt idx="495">
                  <c:v>1.007080078125E-3</c:v>
                </c:pt>
                <c:pt idx="496">
                  <c:v>1.0068416595458984E-3</c:v>
                </c:pt>
                <c:pt idx="497">
                  <c:v>1.007080078125E-3</c:v>
                </c:pt>
                <c:pt idx="498">
                  <c:v>1.007080078125E-3</c:v>
                </c:pt>
                <c:pt idx="499">
                  <c:v>1.0068416595458984E-3</c:v>
                </c:pt>
                <c:pt idx="500">
                  <c:v>1.0080337524414063E-3</c:v>
                </c:pt>
                <c:pt idx="501">
                  <c:v>1.007080078125E-3</c:v>
                </c:pt>
                <c:pt idx="502">
                  <c:v>1.0068416595458984E-3</c:v>
                </c:pt>
                <c:pt idx="503">
                  <c:v>1.007080078125E-3</c:v>
                </c:pt>
                <c:pt idx="504">
                  <c:v>1.007080078125E-3</c:v>
                </c:pt>
                <c:pt idx="505">
                  <c:v>1.0068416595458984E-3</c:v>
                </c:pt>
                <c:pt idx="506">
                  <c:v>1.007080078125E-3</c:v>
                </c:pt>
                <c:pt idx="507">
                  <c:v>1.007080078125E-3</c:v>
                </c:pt>
                <c:pt idx="508">
                  <c:v>1.0068416595458984E-3</c:v>
                </c:pt>
                <c:pt idx="509">
                  <c:v>1.007080078125E-3</c:v>
                </c:pt>
                <c:pt idx="510">
                  <c:v>1.007080078125E-3</c:v>
                </c:pt>
                <c:pt idx="511">
                  <c:v>1.0068416595458984E-3</c:v>
                </c:pt>
                <c:pt idx="512">
                  <c:v>1.007080078125E-3</c:v>
                </c:pt>
                <c:pt idx="513">
                  <c:v>1.0080337524414063E-3</c:v>
                </c:pt>
                <c:pt idx="514">
                  <c:v>1.007080078125E-3</c:v>
                </c:pt>
                <c:pt idx="515">
                  <c:v>1.0068416595458984E-3</c:v>
                </c:pt>
                <c:pt idx="516">
                  <c:v>1.007080078125E-3</c:v>
                </c:pt>
                <c:pt idx="517">
                  <c:v>1.007080078125E-3</c:v>
                </c:pt>
                <c:pt idx="518">
                  <c:v>1.0068416595458984E-3</c:v>
                </c:pt>
                <c:pt idx="519">
                  <c:v>1.007080078125E-3</c:v>
                </c:pt>
                <c:pt idx="520">
                  <c:v>1.007080078125E-3</c:v>
                </c:pt>
                <c:pt idx="521">
                  <c:v>1.0068416595458984E-3</c:v>
                </c:pt>
                <c:pt idx="522">
                  <c:v>1.007080078125E-3</c:v>
                </c:pt>
                <c:pt idx="523">
                  <c:v>1.007080078125E-3</c:v>
                </c:pt>
                <c:pt idx="524">
                  <c:v>1.0068416595458984E-3</c:v>
                </c:pt>
                <c:pt idx="525">
                  <c:v>1.0080337524414063E-3</c:v>
                </c:pt>
                <c:pt idx="526">
                  <c:v>1.007080078125E-3</c:v>
                </c:pt>
                <c:pt idx="527">
                  <c:v>1.0068416595458984E-3</c:v>
                </c:pt>
                <c:pt idx="528">
                  <c:v>1.007080078125E-3</c:v>
                </c:pt>
                <c:pt idx="529">
                  <c:v>1.007080078125E-3</c:v>
                </c:pt>
                <c:pt idx="530">
                  <c:v>1.0068416595458984E-3</c:v>
                </c:pt>
                <c:pt idx="531">
                  <c:v>1.007080078125E-3</c:v>
                </c:pt>
                <c:pt idx="532">
                  <c:v>1.007080078125E-3</c:v>
                </c:pt>
                <c:pt idx="533">
                  <c:v>1.0068416595458984E-3</c:v>
                </c:pt>
                <c:pt idx="534">
                  <c:v>1.007080078125E-3</c:v>
                </c:pt>
                <c:pt idx="535">
                  <c:v>1.007080078125E-3</c:v>
                </c:pt>
                <c:pt idx="536">
                  <c:v>1.6113996505737305E-2</c:v>
                </c:pt>
                <c:pt idx="537">
                  <c:v>1.0068416595458984E-3</c:v>
                </c:pt>
                <c:pt idx="538">
                  <c:v>1.007080078125E-3</c:v>
                </c:pt>
                <c:pt idx="539">
                  <c:v>1.007080078125E-3</c:v>
                </c:pt>
                <c:pt idx="540">
                  <c:v>1.0068416595458984E-3</c:v>
                </c:pt>
                <c:pt idx="541">
                  <c:v>1.007080078125E-3</c:v>
                </c:pt>
                <c:pt idx="542">
                  <c:v>1.007080078125E-3</c:v>
                </c:pt>
                <c:pt idx="543">
                  <c:v>1.0068416595458984E-3</c:v>
                </c:pt>
                <c:pt idx="544">
                  <c:v>1.007080078125E-3</c:v>
                </c:pt>
                <c:pt idx="545">
                  <c:v>1.007080078125E-3</c:v>
                </c:pt>
                <c:pt idx="546">
                  <c:v>1.0068416595458984E-3</c:v>
                </c:pt>
                <c:pt idx="547">
                  <c:v>1.007080078125E-3</c:v>
                </c:pt>
                <c:pt idx="548">
                  <c:v>1.0080337524414063E-3</c:v>
                </c:pt>
                <c:pt idx="549">
                  <c:v>1.007080078125E-3</c:v>
                </c:pt>
                <c:pt idx="550">
                  <c:v>1.0068416595458984E-3</c:v>
                </c:pt>
                <c:pt idx="551">
                  <c:v>1.007080078125E-3</c:v>
                </c:pt>
                <c:pt idx="552">
                  <c:v>1.007080078125E-3</c:v>
                </c:pt>
                <c:pt idx="553">
                  <c:v>1.0068416595458984E-3</c:v>
                </c:pt>
                <c:pt idx="554">
                  <c:v>1.007080078125E-3</c:v>
                </c:pt>
                <c:pt idx="555">
                  <c:v>1.007080078125E-3</c:v>
                </c:pt>
                <c:pt idx="556">
                  <c:v>1.0068416595458984E-3</c:v>
                </c:pt>
                <c:pt idx="557">
                  <c:v>1.007080078125E-3</c:v>
                </c:pt>
                <c:pt idx="558">
                  <c:v>1.007080078125E-3</c:v>
                </c:pt>
                <c:pt idx="559">
                  <c:v>1.0068416595458984E-3</c:v>
                </c:pt>
                <c:pt idx="560">
                  <c:v>1.0080337524414063E-3</c:v>
                </c:pt>
                <c:pt idx="561">
                  <c:v>1.007080078125E-3</c:v>
                </c:pt>
                <c:pt idx="562">
                  <c:v>1.0068416595458984E-3</c:v>
                </c:pt>
                <c:pt idx="563">
                  <c:v>1.007080078125E-3</c:v>
                </c:pt>
                <c:pt idx="564">
                  <c:v>1.007080078125E-3</c:v>
                </c:pt>
                <c:pt idx="565">
                  <c:v>1.0068416595458984E-3</c:v>
                </c:pt>
                <c:pt idx="566">
                  <c:v>1.007080078125E-3</c:v>
                </c:pt>
                <c:pt idx="567">
                  <c:v>1.007080078125E-3</c:v>
                </c:pt>
                <c:pt idx="568">
                  <c:v>1.0068416595458984E-3</c:v>
                </c:pt>
                <c:pt idx="569">
                  <c:v>1.007080078125E-3</c:v>
                </c:pt>
                <c:pt idx="570">
                  <c:v>1.007080078125E-3</c:v>
                </c:pt>
                <c:pt idx="571">
                  <c:v>1.0068416595458984E-3</c:v>
                </c:pt>
                <c:pt idx="572">
                  <c:v>1.007080078125E-3</c:v>
                </c:pt>
                <c:pt idx="573">
                  <c:v>1.0080337524414063E-3</c:v>
                </c:pt>
                <c:pt idx="574">
                  <c:v>1.007080078125E-3</c:v>
                </c:pt>
                <c:pt idx="575">
                  <c:v>1.0068416595458984E-3</c:v>
                </c:pt>
                <c:pt idx="576">
                  <c:v>1.007080078125E-3</c:v>
                </c:pt>
                <c:pt idx="577">
                  <c:v>1.007080078125E-3</c:v>
                </c:pt>
                <c:pt idx="578">
                  <c:v>1.0068416595458984E-3</c:v>
                </c:pt>
                <c:pt idx="579">
                  <c:v>1.007080078125E-3</c:v>
                </c:pt>
                <c:pt idx="580">
                  <c:v>1.007080078125E-3</c:v>
                </c:pt>
                <c:pt idx="581">
                  <c:v>1.0068416595458984E-3</c:v>
                </c:pt>
                <c:pt idx="582">
                  <c:v>1.007080078125E-3</c:v>
                </c:pt>
                <c:pt idx="583">
                  <c:v>1.007080078125E-3</c:v>
                </c:pt>
                <c:pt idx="584">
                  <c:v>1.0068416595458984E-3</c:v>
                </c:pt>
                <c:pt idx="585">
                  <c:v>1.0080337524414063E-3</c:v>
                </c:pt>
                <c:pt idx="586">
                  <c:v>1.007080078125E-3</c:v>
                </c:pt>
                <c:pt idx="587">
                  <c:v>1.0068416595458984E-3</c:v>
                </c:pt>
                <c:pt idx="588">
                  <c:v>1.007080078125E-3</c:v>
                </c:pt>
                <c:pt idx="589">
                  <c:v>1.007080078125E-3</c:v>
                </c:pt>
                <c:pt idx="590">
                  <c:v>1.0068416595458984E-3</c:v>
                </c:pt>
                <c:pt idx="591">
                  <c:v>1.007080078125E-3</c:v>
                </c:pt>
                <c:pt idx="592">
                  <c:v>1.007080078125E-3</c:v>
                </c:pt>
                <c:pt idx="593">
                  <c:v>1.0068416595458984E-3</c:v>
                </c:pt>
                <c:pt idx="594">
                  <c:v>1.007080078125E-3</c:v>
                </c:pt>
                <c:pt idx="595">
                  <c:v>1.007080078125E-3</c:v>
                </c:pt>
                <c:pt idx="596">
                  <c:v>1.0068416595458984E-3</c:v>
                </c:pt>
                <c:pt idx="597">
                  <c:v>1.007080078125E-3</c:v>
                </c:pt>
                <c:pt idx="598">
                  <c:v>1.0080337524414063E-3</c:v>
                </c:pt>
                <c:pt idx="599">
                  <c:v>1.007080078125E-3</c:v>
                </c:pt>
                <c:pt idx="600">
                  <c:v>1.0068416595458984E-3</c:v>
                </c:pt>
                <c:pt idx="601">
                  <c:v>1.007080078125E-3</c:v>
                </c:pt>
                <c:pt idx="602">
                  <c:v>1.007080078125E-3</c:v>
                </c:pt>
                <c:pt idx="603">
                  <c:v>1.0068416595458984E-3</c:v>
                </c:pt>
                <c:pt idx="604">
                  <c:v>1.007080078125E-3</c:v>
                </c:pt>
                <c:pt idx="605">
                  <c:v>1.007080078125E-3</c:v>
                </c:pt>
                <c:pt idx="606">
                  <c:v>1.0068416595458984E-3</c:v>
                </c:pt>
                <c:pt idx="607">
                  <c:v>1.007080078125E-3</c:v>
                </c:pt>
                <c:pt idx="608">
                  <c:v>1.007080078125E-3</c:v>
                </c:pt>
                <c:pt idx="609">
                  <c:v>1.0068416595458984E-3</c:v>
                </c:pt>
                <c:pt idx="610">
                  <c:v>1.0080337524414063E-3</c:v>
                </c:pt>
                <c:pt idx="611">
                  <c:v>1.007080078125E-3</c:v>
                </c:pt>
                <c:pt idx="612">
                  <c:v>1.0068416595458984E-3</c:v>
                </c:pt>
                <c:pt idx="613">
                  <c:v>1.007080078125E-3</c:v>
                </c:pt>
                <c:pt idx="614">
                  <c:v>1.007080078125E-3</c:v>
                </c:pt>
                <c:pt idx="615">
                  <c:v>1.0068416595458984E-3</c:v>
                </c:pt>
                <c:pt idx="616">
                  <c:v>1.007080078125E-3</c:v>
                </c:pt>
                <c:pt idx="617">
                  <c:v>1.007080078125E-3</c:v>
                </c:pt>
                <c:pt idx="618">
                  <c:v>1.0068416595458984E-3</c:v>
                </c:pt>
                <c:pt idx="619">
                  <c:v>1.007080078125E-3</c:v>
                </c:pt>
                <c:pt idx="620">
                  <c:v>1.007080078125E-3</c:v>
                </c:pt>
                <c:pt idx="621">
                  <c:v>1.0068416595458984E-3</c:v>
                </c:pt>
                <c:pt idx="622">
                  <c:v>1.007080078125E-3</c:v>
                </c:pt>
                <c:pt idx="623">
                  <c:v>1.0080337524414063E-3</c:v>
                </c:pt>
                <c:pt idx="624">
                  <c:v>1.007080078125E-3</c:v>
                </c:pt>
                <c:pt idx="625">
                  <c:v>1.0068416595458984E-3</c:v>
                </c:pt>
                <c:pt idx="626">
                  <c:v>1.007080078125E-3</c:v>
                </c:pt>
                <c:pt idx="627">
                  <c:v>1.007080078125E-3</c:v>
                </c:pt>
                <c:pt idx="628">
                  <c:v>1.0068416595458984E-3</c:v>
                </c:pt>
                <c:pt idx="629">
                  <c:v>1.007080078125E-3</c:v>
                </c:pt>
                <c:pt idx="630">
                  <c:v>1.007080078125E-3</c:v>
                </c:pt>
                <c:pt idx="631">
                  <c:v>1.0068416595458984E-3</c:v>
                </c:pt>
                <c:pt idx="632">
                  <c:v>1.007080078125E-3</c:v>
                </c:pt>
                <c:pt idx="633">
                  <c:v>1.0068416595458984E-3</c:v>
                </c:pt>
                <c:pt idx="634">
                  <c:v>1.007080078125E-3</c:v>
                </c:pt>
                <c:pt idx="635">
                  <c:v>1.0080337524414063E-3</c:v>
                </c:pt>
                <c:pt idx="636">
                  <c:v>1.007080078125E-3</c:v>
                </c:pt>
                <c:pt idx="637">
                  <c:v>1.0068416595458984E-3</c:v>
                </c:pt>
                <c:pt idx="638">
                  <c:v>1.007080078125E-3</c:v>
                </c:pt>
                <c:pt idx="639">
                  <c:v>1.007080078125E-3</c:v>
                </c:pt>
                <c:pt idx="640">
                  <c:v>1.0068416595458984E-3</c:v>
                </c:pt>
                <c:pt idx="641">
                  <c:v>1.007080078125E-3</c:v>
                </c:pt>
                <c:pt idx="642">
                  <c:v>1.007080078125E-3</c:v>
                </c:pt>
                <c:pt idx="643">
                  <c:v>1.0068416595458984E-3</c:v>
                </c:pt>
                <c:pt idx="644">
                  <c:v>1.007080078125E-3</c:v>
                </c:pt>
                <c:pt idx="645">
                  <c:v>1.007080078125E-3</c:v>
                </c:pt>
                <c:pt idx="646">
                  <c:v>1.0068416595458984E-3</c:v>
                </c:pt>
                <c:pt idx="647">
                  <c:v>1.007080078125E-3</c:v>
                </c:pt>
                <c:pt idx="648">
                  <c:v>1.0080337524414063E-3</c:v>
                </c:pt>
                <c:pt idx="649">
                  <c:v>1.007080078125E-3</c:v>
                </c:pt>
                <c:pt idx="650">
                  <c:v>1.0068416595458984E-3</c:v>
                </c:pt>
                <c:pt idx="651">
                  <c:v>1.007080078125E-3</c:v>
                </c:pt>
                <c:pt idx="652">
                  <c:v>1.007080078125E-3</c:v>
                </c:pt>
                <c:pt idx="653">
                  <c:v>1.0068416595458984E-3</c:v>
                </c:pt>
                <c:pt idx="654">
                  <c:v>1.007080078125E-3</c:v>
                </c:pt>
                <c:pt idx="655">
                  <c:v>1.0068416595458984E-3</c:v>
                </c:pt>
                <c:pt idx="656">
                  <c:v>1.007080078125E-3</c:v>
                </c:pt>
                <c:pt idx="657">
                  <c:v>1.007080078125E-3</c:v>
                </c:pt>
                <c:pt idx="658">
                  <c:v>1.0068416595458984E-3</c:v>
                </c:pt>
                <c:pt idx="659">
                  <c:v>1.007080078125E-3</c:v>
                </c:pt>
                <c:pt idx="660">
                  <c:v>6.0429573059082031E-3</c:v>
                </c:pt>
                <c:pt idx="661">
                  <c:v>1.007080078125E-3</c:v>
                </c:pt>
                <c:pt idx="662">
                  <c:v>1.007080078125E-3</c:v>
                </c:pt>
                <c:pt idx="663">
                  <c:v>1.0068416595458984E-3</c:v>
                </c:pt>
                <c:pt idx="664">
                  <c:v>1.007080078125E-3</c:v>
                </c:pt>
                <c:pt idx="665">
                  <c:v>1.007080078125E-3</c:v>
                </c:pt>
                <c:pt idx="666">
                  <c:v>1.0068416595458984E-3</c:v>
                </c:pt>
                <c:pt idx="667">
                  <c:v>1.007080078125E-3</c:v>
                </c:pt>
                <c:pt idx="668">
                  <c:v>1.0080337524414063E-3</c:v>
                </c:pt>
                <c:pt idx="669">
                  <c:v>1.007080078125E-3</c:v>
                </c:pt>
                <c:pt idx="670">
                  <c:v>1.0068416595458984E-3</c:v>
                </c:pt>
                <c:pt idx="671">
                  <c:v>1.007080078125E-3</c:v>
                </c:pt>
                <c:pt idx="672">
                  <c:v>1.0068416595458984E-3</c:v>
                </c:pt>
                <c:pt idx="673">
                  <c:v>1.007080078125E-3</c:v>
                </c:pt>
                <c:pt idx="674">
                  <c:v>1.007080078125E-3</c:v>
                </c:pt>
                <c:pt idx="675">
                  <c:v>1.0068416595458984E-3</c:v>
                </c:pt>
                <c:pt idx="676">
                  <c:v>1.007080078125E-3</c:v>
                </c:pt>
                <c:pt idx="677">
                  <c:v>1.007080078125E-3</c:v>
                </c:pt>
                <c:pt idx="678">
                  <c:v>1.0068416595458984E-3</c:v>
                </c:pt>
                <c:pt idx="679">
                  <c:v>1.007080078125E-3</c:v>
                </c:pt>
                <c:pt idx="680">
                  <c:v>1.0080337524414063E-3</c:v>
                </c:pt>
                <c:pt idx="681">
                  <c:v>1.007080078125E-3</c:v>
                </c:pt>
                <c:pt idx="682">
                  <c:v>1.0068416595458984E-3</c:v>
                </c:pt>
                <c:pt idx="683">
                  <c:v>1.007080078125E-3</c:v>
                </c:pt>
                <c:pt idx="684">
                  <c:v>1.007080078125E-3</c:v>
                </c:pt>
                <c:pt idx="685">
                  <c:v>1.0068416595458984E-3</c:v>
                </c:pt>
                <c:pt idx="686">
                  <c:v>1.007080078125E-3</c:v>
                </c:pt>
                <c:pt idx="687">
                  <c:v>1.007080078125E-3</c:v>
                </c:pt>
                <c:pt idx="688">
                  <c:v>1.0068416595458984E-3</c:v>
                </c:pt>
                <c:pt idx="689">
                  <c:v>1.007080078125E-3</c:v>
                </c:pt>
                <c:pt idx="690">
                  <c:v>1.007080078125E-3</c:v>
                </c:pt>
                <c:pt idx="691">
                  <c:v>1.0068416595458984E-3</c:v>
                </c:pt>
                <c:pt idx="692">
                  <c:v>1.007080078125E-3</c:v>
                </c:pt>
                <c:pt idx="693">
                  <c:v>1.0080337524414063E-3</c:v>
                </c:pt>
                <c:pt idx="694">
                  <c:v>1.0068416595458984E-3</c:v>
                </c:pt>
                <c:pt idx="695">
                  <c:v>1.007080078125E-3</c:v>
                </c:pt>
                <c:pt idx="696">
                  <c:v>1.007080078125E-3</c:v>
                </c:pt>
                <c:pt idx="697">
                  <c:v>1.0068416595458984E-3</c:v>
                </c:pt>
                <c:pt idx="698">
                  <c:v>1.007080078125E-3</c:v>
                </c:pt>
                <c:pt idx="699">
                  <c:v>1.007080078125E-3</c:v>
                </c:pt>
                <c:pt idx="700">
                  <c:v>1.0068416595458984E-3</c:v>
                </c:pt>
                <c:pt idx="701">
                  <c:v>1.007080078125E-3</c:v>
                </c:pt>
                <c:pt idx="702">
                  <c:v>1.007080078125E-3</c:v>
                </c:pt>
                <c:pt idx="703">
                  <c:v>1.0068416595458984E-3</c:v>
                </c:pt>
                <c:pt idx="704">
                  <c:v>1.007080078125E-3</c:v>
                </c:pt>
                <c:pt idx="705">
                  <c:v>1.0080337524414063E-3</c:v>
                </c:pt>
                <c:pt idx="706">
                  <c:v>1.007080078125E-3</c:v>
                </c:pt>
                <c:pt idx="707">
                  <c:v>1.0068416595458984E-3</c:v>
                </c:pt>
                <c:pt idx="708">
                  <c:v>1.007080078125E-3</c:v>
                </c:pt>
                <c:pt idx="709">
                  <c:v>1.007080078125E-3</c:v>
                </c:pt>
                <c:pt idx="710">
                  <c:v>1.0068416595458984E-3</c:v>
                </c:pt>
                <c:pt idx="711">
                  <c:v>1.007080078125E-3</c:v>
                </c:pt>
                <c:pt idx="712">
                  <c:v>1.007080078125E-3</c:v>
                </c:pt>
                <c:pt idx="713">
                  <c:v>1.0068416595458984E-3</c:v>
                </c:pt>
                <c:pt idx="714">
                  <c:v>1.007080078125E-3</c:v>
                </c:pt>
                <c:pt idx="715">
                  <c:v>1.007080078125E-3</c:v>
                </c:pt>
                <c:pt idx="716">
                  <c:v>1.0068416595458984E-3</c:v>
                </c:pt>
                <c:pt idx="717">
                  <c:v>1.007080078125E-3</c:v>
                </c:pt>
                <c:pt idx="718">
                  <c:v>1.0080337524414063E-3</c:v>
                </c:pt>
                <c:pt idx="719">
                  <c:v>1.0068416595458984E-3</c:v>
                </c:pt>
                <c:pt idx="720">
                  <c:v>1.007080078125E-3</c:v>
                </c:pt>
                <c:pt idx="721">
                  <c:v>1.007080078125E-3</c:v>
                </c:pt>
                <c:pt idx="722">
                  <c:v>1.0068416595458984E-3</c:v>
                </c:pt>
                <c:pt idx="723">
                  <c:v>1.007080078125E-3</c:v>
                </c:pt>
                <c:pt idx="724">
                  <c:v>1.007080078125E-3</c:v>
                </c:pt>
                <c:pt idx="725">
                  <c:v>1.0068416595458984E-3</c:v>
                </c:pt>
                <c:pt idx="726">
                  <c:v>1.007080078125E-3</c:v>
                </c:pt>
                <c:pt idx="727">
                  <c:v>1.007080078125E-3</c:v>
                </c:pt>
                <c:pt idx="728">
                  <c:v>1.0068416595458984E-3</c:v>
                </c:pt>
                <c:pt idx="729">
                  <c:v>1.007080078125E-3</c:v>
                </c:pt>
                <c:pt idx="730">
                  <c:v>1.0080337524414063E-3</c:v>
                </c:pt>
                <c:pt idx="731">
                  <c:v>1.007080078125E-3</c:v>
                </c:pt>
                <c:pt idx="732">
                  <c:v>1.0068416595458984E-3</c:v>
                </c:pt>
                <c:pt idx="733">
                  <c:v>1.007080078125E-3</c:v>
                </c:pt>
                <c:pt idx="734">
                  <c:v>1.007080078125E-3</c:v>
                </c:pt>
                <c:pt idx="735">
                  <c:v>1.0068416595458984E-3</c:v>
                </c:pt>
                <c:pt idx="736">
                  <c:v>1.007080078125E-3</c:v>
                </c:pt>
                <c:pt idx="737">
                  <c:v>1.007080078125E-3</c:v>
                </c:pt>
                <c:pt idx="738">
                  <c:v>1.0068416595458984E-3</c:v>
                </c:pt>
                <c:pt idx="739">
                  <c:v>1.007080078125E-3</c:v>
                </c:pt>
                <c:pt idx="740">
                  <c:v>1.007080078125E-3</c:v>
                </c:pt>
                <c:pt idx="741">
                  <c:v>1.0068416595458984E-3</c:v>
                </c:pt>
                <c:pt idx="742">
                  <c:v>1.007080078125E-3</c:v>
                </c:pt>
                <c:pt idx="743">
                  <c:v>1.0080337524414063E-3</c:v>
                </c:pt>
                <c:pt idx="744">
                  <c:v>1.0068416595458984E-3</c:v>
                </c:pt>
                <c:pt idx="745">
                  <c:v>1.007080078125E-3</c:v>
                </c:pt>
                <c:pt idx="746">
                  <c:v>1.007080078125E-3</c:v>
                </c:pt>
                <c:pt idx="747">
                  <c:v>1.0068416595458984E-3</c:v>
                </c:pt>
                <c:pt idx="748">
                  <c:v>1.007080078125E-3</c:v>
                </c:pt>
                <c:pt idx="749">
                  <c:v>1.007080078125E-3</c:v>
                </c:pt>
                <c:pt idx="750">
                  <c:v>1.0068416595458984E-3</c:v>
                </c:pt>
                <c:pt idx="751">
                  <c:v>1.007080078125E-3</c:v>
                </c:pt>
                <c:pt idx="752">
                  <c:v>1.007080078125E-3</c:v>
                </c:pt>
                <c:pt idx="753">
                  <c:v>1.0068416595458984E-3</c:v>
                </c:pt>
                <c:pt idx="754">
                  <c:v>1.007080078125E-3</c:v>
                </c:pt>
                <c:pt idx="755">
                  <c:v>1.0080337524414063E-3</c:v>
                </c:pt>
                <c:pt idx="756">
                  <c:v>1.007080078125E-3</c:v>
                </c:pt>
                <c:pt idx="757">
                  <c:v>1.0068416595458984E-3</c:v>
                </c:pt>
                <c:pt idx="758">
                  <c:v>1.007080078125E-3</c:v>
                </c:pt>
                <c:pt idx="759">
                  <c:v>1.007080078125E-3</c:v>
                </c:pt>
                <c:pt idx="760">
                  <c:v>1.0068416595458984E-3</c:v>
                </c:pt>
                <c:pt idx="761">
                  <c:v>1.007080078125E-3</c:v>
                </c:pt>
                <c:pt idx="762">
                  <c:v>1.007080078125E-3</c:v>
                </c:pt>
                <c:pt idx="763">
                  <c:v>1.0068416595458984E-3</c:v>
                </c:pt>
                <c:pt idx="764">
                  <c:v>1.007080078125E-3</c:v>
                </c:pt>
                <c:pt idx="765">
                  <c:v>1.007080078125E-3</c:v>
                </c:pt>
                <c:pt idx="766">
                  <c:v>1.0068416595458984E-3</c:v>
                </c:pt>
                <c:pt idx="767">
                  <c:v>1.007080078125E-3</c:v>
                </c:pt>
                <c:pt idx="768">
                  <c:v>1.0080337524414063E-3</c:v>
                </c:pt>
                <c:pt idx="769">
                  <c:v>1.0068416595458984E-3</c:v>
                </c:pt>
                <c:pt idx="770">
                  <c:v>1.007080078125E-3</c:v>
                </c:pt>
                <c:pt idx="771">
                  <c:v>1.007080078125E-3</c:v>
                </c:pt>
                <c:pt idx="772">
                  <c:v>1.0068416595458984E-3</c:v>
                </c:pt>
                <c:pt idx="773">
                  <c:v>1.007080078125E-3</c:v>
                </c:pt>
                <c:pt idx="774">
                  <c:v>1.007080078125E-3</c:v>
                </c:pt>
                <c:pt idx="775">
                  <c:v>1.0068416595458984E-3</c:v>
                </c:pt>
                <c:pt idx="776">
                  <c:v>1.007080078125E-3</c:v>
                </c:pt>
                <c:pt idx="777">
                  <c:v>1.007080078125E-3</c:v>
                </c:pt>
                <c:pt idx="778">
                  <c:v>1.0068416595458984E-3</c:v>
                </c:pt>
                <c:pt idx="779">
                  <c:v>1.007080078125E-3</c:v>
                </c:pt>
                <c:pt idx="780">
                  <c:v>1.0080337524414063E-3</c:v>
                </c:pt>
                <c:pt idx="781">
                  <c:v>1.007080078125E-3</c:v>
                </c:pt>
                <c:pt idx="782">
                  <c:v>1.0068416595458984E-3</c:v>
                </c:pt>
                <c:pt idx="783">
                  <c:v>1.007080078125E-3</c:v>
                </c:pt>
                <c:pt idx="784">
                  <c:v>1.007080078125E-3</c:v>
                </c:pt>
                <c:pt idx="785">
                  <c:v>1.0068416595458984E-3</c:v>
                </c:pt>
                <c:pt idx="786">
                  <c:v>1.007080078125E-3</c:v>
                </c:pt>
                <c:pt idx="787">
                  <c:v>1.007080078125E-3</c:v>
                </c:pt>
                <c:pt idx="788">
                  <c:v>1.0068416595458984E-3</c:v>
                </c:pt>
                <c:pt idx="789">
                  <c:v>1.007080078125E-3</c:v>
                </c:pt>
                <c:pt idx="790">
                  <c:v>1.007080078125E-3</c:v>
                </c:pt>
                <c:pt idx="791">
                  <c:v>1.0068416595458984E-3</c:v>
                </c:pt>
                <c:pt idx="792">
                  <c:v>1.007080078125E-3</c:v>
                </c:pt>
                <c:pt idx="793">
                  <c:v>1.0080337524414063E-3</c:v>
                </c:pt>
                <c:pt idx="794">
                  <c:v>1.0068416595458984E-3</c:v>
                </c:pt>
                <c:pt idx="795">
                  <c:v>1.007080078125E-3</c:v>
                </c:pt>
                <c:pt idx="796">
                  <c:v>1.007080078125E-3</c:v>
                </c:pt>
                <c:pt idx="797">
                  <c:v>1.0068416595458984E-3</c:v>
                </c:pt>
                <c:pt idx="798">
                  <c:v>1.007080078125E-3</c:v>
                </c:pt>
                <c:pt idx="799">
                  <c:v>1.007080078125E-3</c:v>
                </c:pt>
                <c:pt idx="800">
                  <c:v>1.0068416595458984E-3</c:v>
                </c:pt>
                <c:pt idx="801">
                  <c:v>1.007080078125E-3</c:v>
                </c:pt>
                <c:pt idx="802">
                  <c:v>1.007080078125E-3</c:v>
                </c:pt>
                <c:pt idx="803">
                  <c:v>1.0068416595458984E-3</c:v>
                </c:pt>
                <c:pt idx="804">
                  <c:v>1.007080078125E-3</c:v>
                </c:pt>
                <c:pt idx="805">
                  <c:v>1.0080337524414063E-3</c:v>
                </c:pt>
                <c:pt idx="806">
                  <c:v>1.007080078125E-3</c:v>
                </c:pt>
                <c:pt idx="807">
                  <c:v>1.0068416595458984E-3</c:v>
                </c:pt>
                <c:pt idx="808">
                  <c:v>1.007080078125E-3</c:v>
                </c:pt>
                <c:pt idx="809">
                  <c:v>1.007080078125E-3</c:v>
                </c:pt>
                <c:pt idx="810">
                  <c:v>1.0068416595458984E-3</c:v>
                </c:pt>
                <c:pt idx="811">
                  <c:v>1.007080078125E-3</c:v>
                </c:pt>
                <c:pt idx="812">
                  <c:v>1.007080078125E-3</c:v>
                </c:pt>
                <c:pt idx="813">
                  <c:v>1.0068416595458984E-3</c:v>
                </c:pt>
                <c:pt idx="814">
                  <c:v>1.007080078125E-3</c:v>
                </c:pt>
                <c:pt idx="815">
                  <c:v>1.007080078125E-3</c:v>
                </c:pt>
                <c:pt idx="816">
                  <c:v>1.0068416595458984E-3</c:v>
                </c:pt>
                <c:pt idx="817">
                  <c:v>1.007080078125E-3</c:v>
                </c:pt>
                <c:pt idx="818">
                  <c:v>1.0080337524414063E-3</c:v>
                </c:pt>
                <c:pt idx="819">
                  <c:v>1.0068416595458984E-3</c:v>
                </c:pt>
                <c:pt idx="820">
                  <c:v>1.007080078125E-3</c:v>
                </c:pt>
                <c:pt idx="821">
                  <c:v>1.007080078125E-3</c:v>
                </c:pt>
                <c:pt idx="822">
                  <c:v>1.0068416595458984E-3</c:v>
                </c:pt>
                <c:pt idx="823">
                  <c:v>1.007080078125E-3</c:v>
                </c:pt>
                <c:pt idx="824">
                  <c:v>1.007080078125E-3</c:v>
                </c:pt>
                <c:pt idx="825">
                  <c:v>1.0068416595458984E-3</c:v>
                </c:pt>
                <c:pt idx="826">
                  <c:v>1.007080078125E-3</c:v>
                </c:pt>
                <c:pt idx="827">
                  <c:v>1.007080078125E-3</c:v>
                </c:pt>
                <c:pt idx="828">
                  <c:v>1.0068416595458984E-3</c:v>
                </c:pt>
                <c:pt idx="829">
                  <c:v>1.007080078125E-3</c:v>
                </c:pt>
                <c:pt idx="830">
                  <c:v>1.0080337524414063E-3</c:v>
                </c:pt>
                <c:pt idx="831">
                  <c:v>1.007080078125E-3</c:v>
                </c:pt>
                <c:pt idx="832">
                  <c:v>1.0068416595458984E-3</c:v>
                </c:pt>
                <c:pt idx="833">
                  <c:v>1.007080078125E-3</c:v>
                </c:pt>
                <c:pt idx="834">
                  <c:v>1.007080078125E-3</c:v>
                </c:pt>
                <c:pt idx="835">
                  <c:v>1.0068416595458984E-3</c:v>
                </c:pt>
                <c:pt idx="836">
                  <c:v>1.007080078125E-3</c:v>
                </c:pt>
                <c:pt idx="837">
                  <c:v>1.007080078125E-3</c:v>
                </c:pt>
                <c:pt idx="838">
                  <c:v>1.0068416595458984E-3</c:v>
                </c:pt>
                <c:pt idx="839">
                  <c:v>1.007080078125E-3</c:v>
                </c:pt>
                <c:pt idx="840">
                  <c:v>1.007080078125E-3</c:v>
                </c:pt>
                <c:pt idx="841">
                  <c:v>1.0068416595458984E-3</c:v>
                </c:pt>
                <c:pt idx="842">
                  <c:v>1.007080078125E-3</c:v>
                </c:pt>
                <c:pt idx="843">
                  <c:v>1.0080337524414063E-3</c:v>
                </c:pt>
                <c:pt idx="844">
                  <c:v>1.0068416595458984E-3</c:v>
                </c:pt>
                <c:pt idx="845">
                  <c:v>1.007080078125E-3</c:v>
                </c:pt>
                <c:pt idx="846">
                  <c:v>1.007080078125E-3</c:v>
                </c:pt>
                <c:pt idx="847">
                  <c:v>1.0068416595458984E-3</c:v>
                </c:pt>
                <c:pt idx="848">
                  <c:v>1.007080078125E-3</c:v>
                </c:pt>
                <c:pt idx="849">
                  <c:v>1.007080078125E-3</c:v>
                </c:pt>
                <c:pt idx="850">
                  <c:v>1.0068416595458984E-3</c:v>
                </c:pt>
                <c:pt idx="851">
                  <c:v>1.007080078125E-3</c:v>
                </c:pt>
                <c:pt idx="852">
                  <c:v>1.007080078125E-3</c:v>
                </c:pt>
                <c:pt idx="853">
                  <c:v>1.0068416595458984E-3</c:v>
                </c:pt>
                <c:pt idx="854">
                  <c:v>1.007080078125E-3</c:v>
                </c:pt>
                <c:pt idx="855">
                  <c:v>1.0080337524414063E-3</c:v>
                </c:pt>
                <c:pt idx="856">
                  <c:v>1.007080078125E-3</c:v>
                </c:pt>
                <c:pt idx="857">
                  <c:v>1.0068416595458984E-3</c:v>
                </c:pt>
                <c:pt idx="858">
                  <c:v>1.007080078125E-3</c:v>
                </c:pt>
                <c:pt idx="859">
                  <c:v>1.007080078125E-3</c:v>
                </c:pt>
                <c:pt idx="860">
                  <c:v>1.0068416595458984E-3</c:v>
                </c:pt>
                <c:pt idx="861">
                  <c:v>1.007080078125E-3</c:v>
                </c:pt>
                <c:pt idx="862">
                  <c:v>1.007080078125E-3</c:v>
                </c:pt>
                <c:pt idx="863">
                  <c:v>1.0068416595458984E-3</c:v>
                </c:pt>
                <c:pt idx="864">
                  <c:v>1.007080078125E-3</c:v>
                </c:pt>
                <c:pt idx="865">
                  <c:v>1.007080078125E-3</c:v>
                </c:pt>
                <c:pt idx="866">
                  <c:v>1.0068416595458984E-3</c:v>
                </c:pt>
                <c:pt idx="867">
                  <c:v>1.007080078125E-3</c:v>
                </c:pt>
                <c:pt idx="868">
                  <c:v>1.0080337524414063E-3</c:v>
                </c:pt>
                <c:pt idx="869">
                  <c:v>1.0068416595458984E-3</c:v>
                </c:pt>
                <c:pt idx="870">
                  <c:v>1.007080078125E-3</c:v>
                </c:pt>
                <c:pt idx="871">
                  <c:v>1.007080078125E-3</c:v>
                </c:pt>
                <c:pt idx="872">
                  <c:v>1.0068416595458984E-3</c:v>
                </c:pt>
                <c:pt idx="873">
                  <c:v>4.0280818939208984E-3</c:v>
                </c:pt>
                <c:pt idx="874">
                  <c:v>1.007080078125E-3</c:v>
                </c:pt>
                <c:pt idx="875">
                  <c:v>1.0068416595458984E-3</c:v>
                </c:pt>
                <c:pt idx="876">
                  <c:v>1.007080078125E-3</c:v>
                </c:pt>
                <c:pt idx="877">
                  <c:v>1.0080337524414063E-3</c:v>
                </c:pt>
                <c:pt idx="878">
                  <c:v>1.007080078125E-3</c:v>
                </c:pt>
                <c:pt idx="879">
                  <c:v>1.0068416595458984E-3</c:v>
                </c:pt>
                <c:pt idx="880">
                  <c:v>1.007080078125E-3</c:v>
                </c:pt>
                <c:pt idx="881">
                  <c:v>1.007080078125E-3</c:v>
                </c:pt>
                <c:pt idx="882">
                  <c:v>1.0068416595458984E-3</c:v>
                </c:pt>
                <c:pt idx="883">
                  <c:v>1.007080078125E-3</c:v>
                </c:pt>
                <c:pt idx="884">
                  <c:v>1.007080078125E-3</c:v>
                </c:pt>
                <c:pt idx="885">
                  <c:v>1.0068416595458984E-3</c:v>
                </c:pt>
                <c:pt idx="886">
                  <c:v>1.007080078125E-3</c:v>
                </c:pt>
                <c:pt idx="887">
                  <c:v>1.007080078125E-3</c:v>
                </c:pt>
                <c:pt idx="888">
                  <c:v>1.0068416595458984E-3</c:v>
                </c:pt>
                <c:pt idx="889">
                  <c:v>1.007080078125E-3</c:v>
                </c:pt>
                <c:pt idx="890">
                  <c:v>1.0080337524414063E-3</c:v>
                </c:pt>
                <c:pt idx="891">
                  <c:v>1.0068416595458984E-3</c:v>
                </c:pt>
                <c:pt idx="892">
                  <c:v>1.007080078125E-3</c:v>
                </c:pt>
                <c:pt idx="893">
                  <c:v>1.007080078125E-3</c:v>
                </c:pt>
                <c:pt idx="894">
                  <c:v>1.0068416595458984E-3</c:v>
                </c:pt>
                <c:pt idx="895">
                  <c:v>1.007080078125E-3</c:v>
                </c:pt>
                <c:pt idx="896">
                  <c:v>1.007080078125E-3</c:v>
                </c:pt>
                <c:pt idx="897">
                  <c:v>1.0068416595458984E-3</c:v>
                </c:pt>
                <c:pt idx="898">
                  <c:v>1.007080078125E-3</c:v>
                </c:pt>
                <c:pt idx="899">
                  <c:v>1.007080078125E-3</c:v>
                </c:pt>
                <c:pt idx="900">
                  <c:v>1.0068416595458984E-3</c:v>
                </c:pt>
                <c:pt idx="901">
                  <c:v>1.007080078125E-3</c:v>
                </c:pt>
                <c:pt idx="902">
                  <c:v>1.0080337524414063E-3</c:v>
                </c:pt>
                <c:pt idx="903">
                  <c:v>1.007080078125E-3</c:v>
                </c:pt>
                <c:pt idx="904">
                  <c:v>1.0068416595458984E-3</c:v>
                </c:pt>
                <c:pt idx="905">
                  <c:v>1.007080078125E-3</c:v>
                </c:pt>
                <c:pt idx="906">
                  <c:v>1.007080078125E-3</c:v>
                </c:pt>
                <c:pt idx="907">
                  <c:v>1.0068416595458984E-3</c:v>
                </c:pt>
                <c:pt idx="908">
                  <c:v>1.007080078125E-3</c:v>
                </c:pt>
                <c:pt idx="909">
                  <c:v>1.007080078125E-3</c:v>
                </c:pt>
                <c:pt idx="910">
                  <c:v>1.0068416595458984E-3</c:v>
                </c:pt>
                <c:pt idx="911">
                  <c:v>1.007080078125E-3</c:v>
                </c:pt>
                <c:pt idx="912">
                  <c:v>1.007080078125E-3</c:v>
                </c:pt>
                <c:pt idx="913">
                  <c:v>1.0068416595458984E-3</c:v>
                </c:pt>
                <c:pt idx="914">
                  <c:v>1.0080337524414063E-3</c:v>
                </c:pt>
                <c:pt idx="915">
                  <c:v>1.007080078125E-3</c:v>
                </c:pt>
                <c:pt idx="916">
                  <c:v>1.0068416595458984E-3</c:v>
                </c:pt>
                <c:pt idx="917">
                  <c:v>1.007080078125E-3</c:v>
                </c:pt>
                <c:pt idx="918">
                  <c:v>1.007080078125E-3</c:v>
                </c:pt>
                <c:pt idx="919">
                  <c:v>1.0068416595458984E-3</c:v>
                </c:pt>
                <c:pt idx="920">
                  <c:v>1.007080078125E-3</c:v>
                </c:pt>
                <c:pt idx="921">
                  <c:v>1.007080078125E-3</c:v>
                </c:pt>
                <c:pt idx="922">
                  <c:v>1.0068416595458984E-3</c:v>
                </c:pt>
                <c:pt idx="923">
                  <c:v>1.007080078125E-3</c:v>
                </c:pt>
                <c:pt idx="924">
                  <c:v>1.1078119277954102E-2</c:v>
                </c:pt>
                <c:pt idx="925">
                  <c:v>1.0068416595458984E-3</c:v>
                </c:pt>
                <c:pt idx="926">
                  <c:v>1.007080078125E-3</c:v>
                </c:pt>
                <c:pt idx="927">
                  <c:v>1.007080078125E-3</c:v>
                </c:pt>
                <c:pt idx="928">
                  <c:v>1.0068416595458984E-3</c:v>
                </c:pt>
                <c:pt idx="929">
                  <c:v>1.0080337524414063E-3</c:v>
                </c:pt>
                <c:pt idx="930">
                  <c:v>1.007080078125E-3</c:v>
                </c:pt>
                <c:pt idx="931">
                  <c:v>1.0068416595458984E-3</c:v>
                </c:pt>
                <c:pt idx="932">
                  <c:v>1.007080078125E-3</c:v>
                </c:pt>
                <c:pt idx="933">
                  <c:v>1.007080078125E-3</c:v>
                </c:pt>
                <c:pt idx="934">
                  <c:v>1.0068416595458984E-3</c:v>
                </c:pt>
                <c:pt idx="935">
                  <c:v>1.007080078125E-3</c:v>
                </c:pt>
                <c:pt idx="936">
                  <c:v>1.007080078125E-3</c:v>
                </c:pt>
                <c:pt idx="937">
                  <c:v>1.0068416595458984E-3</c:v>
                </c:pt>
                <c:pt idx="938">
                  <c:v>1.007080078125E-3</c:v>
                </c:pt>
                <c:pt idx="939">
                  <c:v>1.007080078125E-3</c:v>
                </c:pt>
                <c:pt idx="940">
                  <c:v>1.0068416595458984E-3</c:v>
                </c:pt>
                <c:pt idx="941">
                  <c:v>1.007080078125E-3</c:v>
                </c:pt>
                <c:pt idx="942">
                  <c:v>1.0080337524414063E-3</c:v>
                </c:pt>
                <c:pt idx="943">
                  <c:v>1.007080078125E-3</c:v>
                </c:pt>
                <c:pt idx="944">
                  <c:v>1.0068416595458984E-3</c:v>
                </c:pt>
                <c:pt idx="945">
                  <c:v>1.007080078125E-3</c:v>
                </c:pt>
                <c:pt idx="946">
                  <c:v>1.007080078125E-3</c:v>
                </c:pt>
                <c:pt idx="947">
                  <c:v>1.0068416595458984E-3</c:v>
                </c:pt>
                <c:pt idx="948">
                  <c:v>1.007080078125E-3</c:v>
                </c:pt>
                <c:pt idx="949">
                  <c:v>1.007080078125E-3</c:v>
                </c:pt>
                <c:pt idx="950">
                  <c:v>1.0068416595458984E-3</c:v>
                </c:pt>
                <c:pt idx="951">
                  <c:v>1.007080078125E-3</c:v>
                </c:pt>
                <c:pt idx="952">
                  <c:v>1.007080078125E-3</c:v>
                </c:pt>
                <c:pt idx="953">
                  <c:v>1.0068416595458984E-3</c:v>
                </c:pt>
                <c:pt idx="954">
                  <c:v>1.0080337524414063E-3</c:v>
                </c:pt>
                <c:pt idx="955">
                  <c:v>1.007080078125E-3</c:v>
                </c:pt>
                <c:pt idx="956">
                  <c:v>1.0068416595458984E-3</c:v>
                </c:pt>
                <c:pt idx="957">
                  <c:v>1.007080078125E-3</c:v>
                </c:pt>
                <c:pt idx="958">
                  <c:v>1.007080078125E-3</c:v>
                </c:pt>
                <c:pt idx="959">
                  <c:v>1.0068416595458984E-3</c:v>
                </c:pt>
                <c:pt idx="960">
                  <c:v>1.007080078125E-3</c:v>
                </c:pt>
                <c:pt idx="961">
                  <c:v>1.007080078125E-3</c:v>
                </c:pt>
                <c:pt idx="962">
                  <c:v>1.0068416595458984E-3</c:v>
                </c:pt>
                <c:pt idx="963">
                  <c:v>1.007080078125E-3</c:v>
                </c:pt>
                <c:pt idx="964">
                  <c:v>1.007080078125E-3</c:v>
                </c:pt>
                <c:pt idx="965">
                  <c:v>1.0068416595458984E-3</c:v>
                </c:pt>
                <c:pt idx="966">
                  <c:v>1.007080078125E-3</c:v>
                </c:pt>
                <c:pt idx="967">
                  <c:v>1.0080337524414063E-3</c:v>
                </c:pt>
                <c:pt idx="968">
                  <c:v>1.007080078125E-3</c:v>
                </c:pt>
                <c:pt idx="969">
                  <c:v>1.0068416595458984E-3</c:v>
                </c:pt>
                <c:pt idx="970">
                  <c:v>1.007080078125E-3</c:v>
                </c:pt>
                <c:pt idx="971">
                  <c:v>1.007080078125E-3</c:v>
                </c:pt>
                <c:pt idx="972">
                  <c:v>1.0068416595458984E-3</c:v>
                </c:pt>
                <c:pt idx="973">
                  <c:v>1.007080078125E-3</c:v>
                </c:pt>
                <c:pt idx="974">
                  <c:v>1.007080078125E-3</c:v>
                </c:pt>
                <c:pt idx="975">
                  <c:v>1.0068416595458984E-3</c:v>
                </c:pt>
                <c:pt idx="976">
                  <c:v>1.007080078125E-3</c:v>
                </c:pt>
                <c:pt idx="977">
                  <c:v>1.007080078125E-3</c:v>
                </c:pt>
                <c:pt idx="978">
                  <c:v>1.0068416595458984E-3</c:v>
                </c:pt>
                <c:pt idx="979">
                  <c:v>1.0080337524414063E-3</c:v>
                </c:pt>
                <c:pt idx="980">
                  <c:v>6.0420036315917969E-3</c:v>
                </c:pt>
                <c:pt idx="981">
                  <c:v>1.007080078125E-3</c:v>
                </c:pt>
                <c:pt idx="982">
                  <c:v>1.0068416595458984E-3</c:v>
                </c:pt>
                <c:pt idx="983">
                  <c:v>1.007080078125E-3</c:v>
                </c:pt>
                <c:pt idx="984">
                  <c:v>1.007080078125E-3</c:v>
                </c:pt>
                <c:pt idx="985">
                  <c:v>1.0068416595458984E-3</c:v>
                </c:pt>
                <c:pt idx="986">
                  <c:v>1.007080078125E-3</c:v>
                </c:pt>
                <c:pt idx="987">
                  <c:v>1.0080337524414063E-3</c:v>
                </c:pt>
                <c:pt idx="988">
                  <c:v>1.007080078125E-3</c:v>
                </c:pt>
                <c:pt idx="989">
                  <c:v>1.0068416595458984E-3</c:v>
                </c:pt>
                <c:pt idx="990">
                  <c:v>1.007080078125E-3</c:v>
                </c:pt>
                <c:pt idx="991">
                  <c:v>1.007080078125E-3</c:v>
                </c:pt>
                <c:pt idx="992">
                  <c:v>1.0068416595458984E-3</c:v>
                </c:pt>
                <c:pt idx="993">
                  <c:v>1.007080078125E-3</c:v>
                </c:pt>
                <c:pt idx="994">
                  <c:v>1.007080078125E-3</c:v>
                </c:pt>
                <c:pt idx="995">
                  <c:v>1.0068416595458984E-3</c:v>
                </c:pt>
                <c:pt idx="996">
                  <c:v>1.007080078125E-3</c:v>
                </c:pt>
                <c:pt idx="997">
                  <c:v>1.007080078125E-3</c:v>
                </c:pt>
                <c:pt idx="998">
                  <c:v>1.0068416595458984E-3</c:v>
                </c:pt>
                <c:pt idx="999">
                  <c:v>1.0080337524414063E-3</c:v>
                </c:pt>
                <c:pt idx="1000">
                  <c:v>1.007080078125E-3</c:v>
                </c:pt>
                <c:pt idx="1001">
                  <c:v>1.0068416595458984E-3</c:v>
                </c:pt>
                <c:pt idx="1002">
                  <c:v>1.007080078125E-3</c:v>
                </c:pt>
                <c:pt idx="1003">
                  <c:v>1.007080078125E-3</c:v>
                </c:pt>
                <c:pt idx="1004">
                  <c:v>1.0068416595458984E-3</c:v>
                </c:pt>
                <c:pt idx="1005">
                  <c:v>1.007080078125E-3</c:v>
                </c:pt>
                <c:pt idx="1006">
                  <c:v>1.007080078125E-3</c:v>
                </c:pt>
                <c:pt idx="1007">
                  <c:v>1.0068416595458984E-3</c:v>
                </c:pt>
                <c:pt idx="1008">
                  <c:v>1.007080078125E-3</c:v>
                </c:pt>
                <c:pt idx="1009">
                  <c:v>1.007080078125E-3</c:v>
                </c:pt>
                <c:pt idx="1010">
                  <c:v>1.0068416595458984E-3</c:v>
                </c:pt>
                <c:pt idx="1011">
                  <c:v>1.007080078125E-3</c:v>
                </c:pt>
                <c:pt idx="1012">
                  <c:v>1.0080337524414063E-3</c:v>
                </c:pt>
                <c:pt idx="1013">
                  <c:v>1.007080078125E-3</c:v>
                </c:pt>
                <c:pt idx="1014">
                  <c:v>1.0068416595458984E-3</c:v>
                </c:pt>
                <c:pt idx="1015">
                  <c:v>1.007080078125E-3</c:v>
                </c:pt>
                <c:pt idx="1016">
                  <c:v>1.007080078125E-3</c:v>
                </c:pt>
                <c:pt idx="1017">
                  <c:v>1.0068416595458984E-3</c:v>
                </c:pt>
                <c:pt idx="1018">
                  <c:v>1.007080078125E-3</c:v>
                </c:pt>
                <c:pt idx="1019">
                  <c:v>1.007080078125E-3</c:v>
                </c:pt>
                <c:pt idx="1020">
                  <c:v>1.0068416595458984E-3</c:v>
                </c:pt>
                <c:pt idx="1021">
                  <c:v>1.007080078125E-3</c:v>
                </c:pt>
                <c:pt idx="1022">
                  <c:v>1.007080078125E-3</c:v>
                </c:pt>
                <c:pt idx="1023">
                  <c:v>1.0068416595458984E-3</c:v>
                </c:pt>
                <c:pt idx="1024">
                  <c:v>1.0080337524414063E-3</c:v>
                </c:pt>
                <c:pt idx="1025">
                  <c:v>1.007080078125E-3</c:v>
                </c:pt>
                <c:pt idx="1026">
                  <c:v>1.0068416595458984E-3</c:v>
                </c:pt>
                <c:pt idx="1027">
                  <c:v>1.007080078125E-3</c:v>
                </c:pt>
                <c:pt idx="1028">
                  <c:v>1.007080078125E-3</c:v>
                </c:pt>
                <c:pt idx="1029">
                  <c:v>1.0068416595458984E-3</c:v>
                </c:pt>
                <c:pt idx="1030">
                  <c:v>1.007080078125E-3</c:v>
                </c:pt>
                <c:pt idx="1031">
                  <c:v>1.007080078125E-3</c:v>
                </c:pt>
                <c:pt idx="1032">
                  <c:v>1.0068416595458984E-3</c:v>
                </c:pt>
                <c:pt idx="1033">
                  <c:v>1.007080078125E-3</c:v>
                </c:pt>
                <c:pt idx="1034">
                  <c:v>1.007080078125E-3</c:v>
                </c:pt>
                <c:pt idx="1035">
                  <c:v>1.0068416595458984E-3</c:v>
                </c:pt>
                <c:pt idx="1036">
                  <c:v>1.007080078125E-3</c:v>
                </c:pt>
                <c:pt idx="1037">
                  <c:v>1.0080337524414063E-3</c:v>
                </c:pt>
                <c:pt idx="1038">
                  <c:v>1.007080078125E-3</c:v>
                </c:pt>
                <c:pt idx="1039">
                  <c:v>1.0068416595458984E-3</c:v>
                </c:pt>
                <c:pt idx="1040">
                  <c:v>1.007080078125E-3</c:v>
                </c:pt>
                <c:pt idx="1041">
                  <c:v>1.007080078125E-3</c:v>
                </c:pt>
                <c:pt idx="1042">
                  <c:v>1.0068416595458984E-3</c:v>
                </c:pt>
                <c:pt idx="1043">
                  <c:v>1.007080078125E-3</c:v>
                </c:pt>
                <c:pt idx="1044">
                  <c:v>1.007080078125E-3</c:v>
                </c:pt>
                <c:pt idx="1045">
                  <c:v>1.0068416595458984E-3</c:v>
                </c:pt>
                <c:pt idx="1046">
                  <c:v>1.007080078125E-3</c:v>
                </c:pt>
                <c:pt idx="1047">
                  <c:v>1.007080078125E-3</c:v>
                </c:pt>
                <c:pt idx="1048">
                  <c:v>1.0068416595458984E-3</c:v>
                </c:pt>
                <c:pt idx="1049">
                  <c:v>1.0080337524414063E-3</c:v>
                </c:pt>
                <c:pt idx="1050">
                  <c:v>1.007080078125E-3</c:v>
                </c:pt>
                <c:pt idx="1051">
                  <c:v>1.0068416595458984E-3</c:v>
                </c:pt>
                <c:pt idx="1052">
                  <c:v>1.007080078125E-3</c:v>
                </c:pt>
                <c:pt idx="1053">
                  <c:v>1.007080078125E-3</c:v>
                </c:pt>
                <c:pt idx="1054">
                  <c:v>1.0068416595458984E-3</c:v>
                </c:pt>
                <c:pt idx="1055">
                  <c:v>1.007080078125E-3</c:v>
                </c:pt>
                <c:pt idx="1056">
                  <c:v>1.007080078125E-3</c:v>
                </c:pt>
                <c:pt idx="1057">
                  <c:v>1.0068416595458984E-3</c:v>
                </c:pt>
                <c:pt idx="1058">
                  <c:v>1.007080078125E-3</c:v>
                </c:pt>
                <c:pt idx="1059">
                  <c:v>1.007080078125E-3</c:v>
                </c:pt>
                <c:pt idx="1060">
                  <c:v>1.0068416595458984E-3</c:v>
                </c:pt>
                <c:pt idx="1061">
                  <c:v>1.007080078125E-3</c:v>
                </c:pt>
                <c:pt idx="1062">
                  <c:v>1.0080337524414063E-3</c:v>
                </c:pt>
                <c:pt idx="1063">
                  <c:v>1.007080078125E-3</c:v>
                </c:pt>
                <c:pt idx="1064">
                  <c:v>1.0068416595458984E-3</c:v>
                </c:pt>
                <c:pt idx="1065">
                  <c:v>1.007080078125E-3</c:v>
                </c:pt>
                <c:pt idx="1066">
                  <c:v>1.007080078125E-3</c:v>
                </c:pt>
                <c:pt idx="1067">
                  <c:v>1.0068416595458984E-3</c:v>
                </c:pt>
                <c:pt idx="1068">
                  <c:v>1.007080078125E-3</c:v>
                </c:pt>
                <c:pt idx="1069">
                  <c:v>1.007080078125E-3</c:v>
                </c:pt>
                <c:pt idx="1070">
                  <c:v>1.0068416595458984E-3</c:v>
                </c:pt>
                <c:pt idx="1071">
                  <c:v>1.007080078125E-3</c:v>
                </c:pt>
                <c:pt idx="1072">
                  <c:v>1.007080078125E-3</c:v>
                </c:pt>
                <c:pt idx="1073">
                  <c:v>1.0068416595458984E-3</c:v>
                </c:pt>
                <c:pt idx="1074">
                  <c:v>1.0080337524414063E-3</c:v>
                </c:pt>
                <c:pt idx="1075">
                  <c:v>1.007080078125E-3</c:v>
                </c:pt>
                <c:pt idx="1076">
                  <c:v>1.0068416595458984E-3</c:v>
                </c:pt>
                <c:pt idx="1077">
                  <c:v>1.007080078125E-3</c:v>
                </c:pt>
                <c:pt idx="1078">
                  <c:v>1.007080078125E-3</c:v>
                </c:pt>
                <c:pt idx="1079">
                  <c:v>1.0068416595458984E-3</c:v>
                </c:pt>
                <c:pt idx="1080">
                  <c:v>1.007080078125E-3</c:v>
                </c:pt>
                <c:pt idx="1081">
                  <c:v>1.007080078125E-3</c:v>
                </c:pt>
                <c:pt idx="1082">
                  <c:v>1.0068416595458984E-3</c:v>
                </c:pt>
                <c:pt idx="1083">
                  <c:v>1.007080078125E-3</c:v>
                </c:pt>
                <c:pt idx="1084">
                  <c:v>1.007080078125E-3</c:v>
                </c:pt>
                <c:pt idx="1085">
                  <c:v>1.0068416595458984E-3</c:v>
                </c:pt>
                <c:pt idx="1086">
                  <c:v>1.007080078125E-3</c:v>
                </c:pt>
                <c:pt idx="1087">
                  <c:v>1.0080337524414063E-3</c:v>
                </c:pt>
                <c:pt idx="1088">
                  <c:v>1.007080078125E-3</c:v>
                </c:pt>
                <c:pt idx="1089">
                  <c:v>1.0068416595458984E-3</c:v>
                </c:pt>
                <c:pt idx="1090">
                  <c:v>1.007080078125E-3</c:v>
                </c:pt>
                <c:pt idx="1091">
                  <c:v>1.007080078125E-3</c:v>
                </c:pt>
                <c:pt idx="1092">
                  <c:v>1.0068416595458984E-3</c:v>
                </c:pt>
                <c:pt idx="1093">
                  <c:v>1.007080078125E-3</c:v>
                </c:pt>
                <c:pt idx="1094">
                  <c:v>1.007080078125E-3</c:v>
                </c:pt>
                <c:pt idx="1095">
                  <c:v>1.0068416595458984E-3</c:v>
                </c:pt>
                <c:pt idx="1096">
                  <c:v>1.007080078125E-3</c:v>
                </c:pt>
                <c:pt idx="1097">
                  <c:v>1.007080078125E-3</c:v>
                </c:pt>
                <c:pt idx="1098">
                  <c:v>1.0068416595458984E-3</c:v>
                </c:pt>
                <c:pt idx="1099">
                  <c:v>1.0080337524414063E-3</c:v>
                </c:pt>
                <c:pt idx="1100">
                  <c:v>1.007080078125E-3</c:v>
                </c:pt>
                <c:pt idx="1101">
                  <c:v>1.0068416595458984E-3</c:v>
                </c:pt>
                <c:pt idx="1102">
                  <c:v>1.007080078125E-3</c:v>
                </c:pt>
                <c:pt idx="1103">
                  <c:v>1.007080078125E-3</c:v>
                </c:pt>
                <c:pt idx="1104">
                  <c:v>1.0068416595458984E-3</c:v>
                </c:pt>
                <c:pt idx="1105">
                  <c:v>1.007080078125E-3</c:v>
                </c:pt>
                <c:pt idx="1106">
                  <c:v>1.007080078125E-3</c:v>
                </c:pt>
                <c:pt idx="1107">
                  <c:v>1.0068416595458984E-3</c:v>
                </c:pt>
                <c:pt idx="1108">
                  <c:v>1.007080078125E-3</c:v>
                </c:pt>
                <c:pt idx="1109">
                  <c:v>1.007080078125E-3</c:v>
                </c:pt>
                <c:pt idx="1110">
                  <c:v>1.0068416595458984E-3</c:v>
                </c:pt>
                <c:pt idx="1111">
                  <c:v>1.007080078125E-3</c:v>
                </c:pt>
                <c:pt idx="1112">
                  <c:v>1.0080337524414063E-3</c:v>
                </c:pt>
                <c:pt idx="1113">
                  <c:v>1.007080078125E-3</c:v>
                </c:pt>
                <c:pt idx="1114">
                  <c:v>1.0068416595458984E-3</c:v>
                </c:pt>
                <c:pt idx="1115">
                  <c:v>1.007080078125E-3</c:v>
                </c:pt>
                <c:pt idx="1116">
                  <c:v>1.007080078125E-3</c:v>
                </c:pt>
                <c:pt idx="1117">
                  <c:v>1.0068416595458984E-3</c:v>
                </c:pt>
                <c:pt idx="1118">
                  <c:v>1.007080078125E-3</c:v>
                </c:pt>
                <c:pt idx="1119">
                  <c:v>1.007080078125E-3</c:v>
                </c:pt>
                <c:pt idx="1120">
                  <c:v>1.0068416595458984E-3</c:v>
                </c:pt>
                <c:pt idx="1121">
                  <c:v>1.007080078125E-3</c:v>
                </c:pt>
                <c:pt idx="1122">
                  <c:v>1.0068416595458984E-3</c:v>
                </c:pt>
                <c:pt idx="1123">
                  <c:v>1.007080078125E-3</c:v>
                </c:pt>
                <c:pt idx="1124">
                  <c:v>1.0080337524414063E-3</c:v>
                </c:pt>
                <c:pt idx="1125">
                  <c:v>1.007080078125E-3</c:v>
                </c:pt>
                <c:pt idx="1126">
                  <c:v>1.0068416595458984E-3</c:v>
                </c:pt>
                <c:pt idx="1127">
                  <c:v>1.007080078125E-3</c:v>
                </c:pt>
                <c:pt idx="1128">
                  <c:v>1.007080078125E-3</c:v>
                </c:pt>
                <c:pt idx="1129">
                  <c:v>1.0068416595458984E-3</c:v>
                </c:pt>
                <c:pt idx="1130">
                  <c:v>1.007080078125E-3</c:v>
                </c:pt>
                <c:pt idx="1131">
                  <c:v>1.007080078125E-3</c:v>
                </c:pt>
                <c:pt idx="1132">
                  <c:v>1.0068416595458984E-3</c:v>
                </c:pt>
                <c:pt idx="1133">
                  <c:v>1.007080078125E-3</c:v>
                </c:pt>
                <c:pt idx="1134">
                  <c:v>1.007080078125E-3</c:v>
                </c:pt>
                <c:pt idx="1135">
                  <c:v>1.0068416595458984E-3</c:v>
                </c:pt>
                <c:pt idx="1136">
                  <c:v>1.007080078125E-3</c:v>
                </c:pt>
                <c:pt idx="1137">
                  <c:v>1.0080337524414063E-3</c:v>
                </c:pt>
                <c:pt idx="1138">
                  <c:v>1.007080078125E-3</c:v>
                </c:pt>
                <c:pt idx="1139">
                  <c:v>1.0068416595458984E-3</c:v>
                </c:pt>
                <c:pt idx="1140">
                  <c:v>1.007080078125E-3</c:v>
                </c:pt>
                <c:pt idx="1141">
                  <c:v>1.007080078125E-3</c:v>
                </c:pt>
                <c:pt idx="1142">
                  <c:v>1.0068416595458984E-3</c:v>
                </c:pt>
                <c:pt idx="1143">
                  <c:v>1.007080078125E-3</c:v>
                </c:pt>
                <c:pt idx="1144">
                  <c:v>1.0068416595458984E-3</c:v>
                </c:pt>
                <c:pt idx="1145">
                  <c:v>1.007080078125E-3</c:v>
                </c:pt>
                <c:pt idx="1146">
                  <c:v>1.007080078125E-3</c:v>
                </c:pt>
                <c:pt idx="1147">
                  <c:v>1.0068416595458984E-3</c:v>
                </c:pt>
                <c:pt idx="1148">
                  <c:v>1.007080078125E-3</c:v>
                </c:pt>
                <c:pt idx="1149">
                  <c:v>1.0080337524414063E-3</c:v>
                </c:pt>
                <c:pt idx="1150">
                  <c:v>1.007080078125E-3</c:v>
                </c:pt>
                <c:pt idx="1151">
                  <c:v>1.0068416595458984E-3</c:v>
                </c:pt>
                <c:pt idx="1152">
                  <c:v>1.007080078125E-3</c:v>
                </c:pt>
                <c:pt idx="1153">
                  <c:v>1.007080078125E-3</c:v>
                </c:pt>
                <c:pt idx="1154">
                  <c:v>1.0068416595458984E-3</c:v>
                </c:pt>
                <c:pt idx="1155">
                  <c:v>1.007080078125E-3</c:v>
                </c:pt>
                <c:pt idx="1156">
                  <c:v>1.007080078125E-3</c:v>
                </c:pt>
                <c:pt idx="1157">
                  <c:v>1.0068416595458984E-3</c:v>
                </c:pt>
                <c:pt idx="1158">
                  <c:v>1.007080078125E-3</c:v>
                </c:pt>
                <c:pt idx="1159">
                  <c:v>1.007080078125E-3</c:v>
                </c:pt>
                <c:pt idx="1160">
                  <c:v>1.0068416595458984E-3</c:v>
                </c:pt>
                <c:pt idx="1161">
                  <c:v>1.007080078125E-3</c:v>
                </c:pt>
                <c:pt idx="1162">
                  <c:v>1.0080337524414063E-3</c:v>
                </c:pt>
                <c:pt idx="1163">
                  <c:v>1.007080078125E-3</c:v>
                </c:pt>
                <c:pt idx="1164">
                  <c:v>1.0068416595458984E-3</c:v>
                </c:pt>
                <c:pt idx="1165">
                  <c:v>1.007080078125E-3</c:v>
                </c:pt>
                <c:pt idx="1166">
                  <c:v>1.0068416595458984E-3</c:v>
                </c:pt>
                <c:pt idx="1167">
                  <c:v>1.007080078125E-3</c:v>
                </c:pt>
                <c:pt idx="1168">
                  <c:v>1.007080078125E-3</c:v>
                </c:pt>
                <c:pt idx="1169">
                  <c:v>1.0068416595458984E-3</c:v>
                </c:pt>
                <c:pt idx="1170">
                  <c:v>1.007080078125E-3</c:v>
                </c:pt>
                <c:pt idx="1171">
                  <c:v>1.007080078125E-3</c:v>
                </c:pt>
                <c:pt idx="1172">
                  <c:v>1.0068416595458984E-3</c:v>
                </c:pt>
                <c:pt idx="1173">
                  <c:v>1.007080078125E-3</c:v>
                </c:pt>
                <c:pt idx="1174">
                  <c:v>1.0080337524414063E-3</c:v>
                </c:pt>
                <c:pt idx="1175">
                  <c:v>1.007080078125E-3</c:v>
                </c:pt>
                <c:pt idx="1176">
                  <c:v>1.0068416595458984E-3</c:v>
                </c:pt>
                <c:pt idx="1177">
                  <c:v>1.007080078125E-3</c:v>
                </c:pt>
                <c:pt idx="1178">
                  <c:v>1.007080078125E-3</c:v>
                </c:pt>
                <c:pt idx="1179">
                  <c:v>1.0068416595458984E-3</c:v>
                </c:pt>
                <c:pt idx="1180">
                  <c:v>1.007080078125E-3</c:v>
                </c:pt>
                <c:pt idx="1181">
                  <c:v>1.007080078125E-3</c:v>
                </c:pt>
                <c:pt idx="1182">
                  <c:v>1.0068416595458984E-3</c:v>
                </c:pt>
                <c:pt idx="1183">
                  <c:v>1.007080078125E-3</c:v>
                </c:pt>
                <c:pt idx="1184">
                  <c:v>1.007080078125E-3</c:v>
                </c:pt>
                <c:pt idx="1185">
                  <c:v>1.0068416595458984E-3</c:v>
                </c:pt>
                <c:pt idx="1186">
                  <c:v>1.007080078125E-3</c:v>
                </c:pt>
                <c:pt idx="1187">
                  <c:v>1.0080337524414063E-3</c:v>
                </c:pt>
                <c:pt idx="1188">
                  <c:v>1.0068416595458984E-3</c:v>
                </c:pt>
                <c:pt idx="1189">
                  <c:v>1.007080078125E-3</c:v>
                </c:pt>
                <c:pt idx="1190">
                  <c:v>1.007080078125E-3</c:v>
                </c:pt>
                <c:pt idx="1191">
                  <c:v>1.0068416595458984E-3</c:v>
                </c:pt>
                <c:pt idx="1192">
                  <c:v>1.007080078125E-3</c:v>
                </c:pt>
                <c:pt idx="1193">
                  <c:v>1.007080078125E-3</c:v>
                </c:pt>
                <c:pt idx="1194">
                  <c:v>1.0068416595458984E-3</c:v>
                </c:pt>
                <c:pt idx="1195">
                  <c:v>1.007080078125E-3</c:v>
                </c:pt>
                <c:pt idx="1196">
                  <c:v>1.007080078125E-3</c:v>
                </c:pt>
                <c:pt idx="1197">
                  <c:v>1.0068416595458984E-3</c:v>
                </c:pt>
                <c:pt idx="1198">
                  <c:v>1.007080078125E-3</c:v>
                </c:pt>
                <c:pt idx="1199">
                  <c:v>1.0080337524414063E-3</c:v>
                </c:pt>
                <c:pt idx="1200">
                  <c:v>1.007080078125E-3</c:v>
                </c:pt>
                <c:pt idx="1201">
                  <c:v>1.0068416595458984E-3</c:v>
                </c:pt>
                <c:pt idx="1202">
                  <c:v>1.007080078125E-3</c:v>
                </c:pt>
                <c:pt idx="1203">
                  <c:v>1.007080078125E-3</c:v>
                </c:pt>
                <c:pt idx="1204">
                  <c:v>1.0068416595458984E-3</c:v>
                </c:pt>
                <c:pt idx="1205">
                  <c:v>1.007080078125E-3</c:v>
                </c:pt>
                <c:pt idx="1206">
                  <c:v>1.007080078125E-3</c:v>
                </c:pt>
                <c:pt idx="1207">
                  <c:v>1.0068416595458984E-3</c:v>
                </c:pt>
                <c:pt idx="1208">
                  <c:v>1.007080078125E-3</c:v>
                </c:pt>
                <c:pt idx="1209">
                  <c:v>1.7121076583862305E-2</c:v>
                </c:pt>
                <c:pt idx="1210">
                  <c:v>1.0068416595458984E-3</c:v>
                </c:pt>
                <c:pt idx="1211">
                  <c:v>1.007080078125E-3</c:v>
                </c:pt>
                <c:pt idx="1212">
                  <c:v>1.007080078125E-3</c:v>
                </c:pt>
                <c:pt idx="1213">
                  <c:v>1.0068416595458984E-3</c:v>
                </c:pt>
                <c:pt idx="1214">
                  <c:v>1.007080078125E-3</c:v>
                </c:pt>
                <c:pt idx="1215">
                  <c:v>1.007080078125E-3</c:v>
                </c:pt>
                <c:pt idx="1216">
                  <c:v>1.0068416595458984E-3</c:v>
                </c:pt>
                <c:pt idx="1217">
                  <c:v>1.007080078125E-3</c:v>
                </c:pt>
                <c:pt idx="1218">
                  <c:v>1.007080078125E-3</c:v>
                </c:pt>
                <c:pt idx="1219">
                  <c:v>1.0068416595458984E-3</c:v>
                </c:pt>
                <c:pt idx="1220">
                  <c:v>1.007080078125E-3</c:v>
                </c:pt>
                <c:pt idx="1221">
                  <c:v>1.0080337524414063E-3</c:v>
                </c:pt>
                <c:pt idx="1222">
                  <c:v>1.0068416595458984E-3</c:v>
                </c:pt>
                <c:pt idx="1223">
                  <c:v>1.007080078125E-3</c:v>
                </c:pt>
                <c:pt idx="1224">
                  <c:v>1.007080078125E-3</c:v>
                </c:pt>
                <c:pt idx="1225">
                  <c:v>1.0068416595458984E-3</c:v>
                </c:pt>
                <c:pt idx="1226">
                  <c:v>1.007080078125E-3</c:v>
                </c:pt>
                <c:pt idx="1227">
                  <c:v>1.007080078125E-3</c:v>
                </c:pt>
                <c:pt idx="1228">
                  <c:v>1.0068416595458984E-3</c:v>
                </c:pt>
                <c:pt idx="1229">
                  <c:v>1.007080078125E-3</c:v>
                </c:pt>
                <c:pt idx="1230">
                  <c:v>1.007080078125E-3</c:v>
                </c:pt>
                <c:pt idx="1231">
                  <c:v>1.0068416595458984E-3</c:v>
                </c:pt>
                <c:pt idx="1232">
                  <c:v>1.007080078125E-3</c:v>
                </c:pt>
                <c:pt idx="1233">
                  <c:v>1.0080337524414063E-3</c:v>
                </c:pt>
                <c:pt idx="1234">
                  <c:v>1.007080078125E-3</c:v>
                </c:pt>
                <c:pt idx="1235">
                  <c:v>1.0068416595458984E-3</c:v>
                </c:pt>
                <c:pt idx="1236">
                  <c:v>1.007080078125E-3</c:v>
                </c:pt>
                <c:pt idx="1237">
                  <c:v>1.007080078125E-3</c:v>
                </c:pt>
                <c:pt idx="1238">
                  <c:v>1.0068416595458984E-3</c:v>
                </c:pt>
                <c:pt idx="1239">
                  <c:v>1.007080078125E-3</c:v>
                </c:pt>
                <c:pt idx="1240">
                  <c:v>1.007080078125E-3</c:v>
                </c:pt>
                <c:pt idx="1241">
                  <c:v>1.0068416595458984E-3</c:v>
                </c:pt>
                <c:pt idx="1242">
                  <c:v>1.007080078125E-3</c:v>
                </c:pt>
                <c:pt idx="1243">
                  <c:v>1.007080078125E-3</c:v>
                </c:pt>
                <c:pt idx="1244">
                  <c:v>1.0068416595458984E-3</c:v>
                </c:pt>
                <c:pt idx="1245">
                  <c:v>1.007080078125E-3</c:v>
                </c:pt>
                <c:pt idx="1246">
                  <c:v>1.0080337524414063E-3</c:v>
                </c:pt>
                <c:pt idx="1247">
                  <c:v>1.0068416595458984E-3</c:v>
                </c:pt>
                <c:pt idx="1248">
                  <c:v>1.007080078125E-3</c:v>
                </c:pt>
                <c:pt idx="1249">
                  <c:v>1.007080078125E-3</c:v>
                </c:pt>
                <c:pt idx="1250">
                  <c:v>1.0068416595458984E-3</c:v>
                </c:pt>
                <c:pt idx="1251">
                  <c:v>1.007080078125E-3</c:v>
                </c:pt>
                <c:pt idx="1252">
                  <c:v>1.007080078125E-3</c:v>
                </c:pt>
                <c:pt idx="1253">
                  <c:v>1.0068416595458984E-3</c:v>
                </c:pt>
                <c:pt idx="1254">
                  <c:v>1.007080078125E-3</c:v>
                </c:pt>
                <c:pt idx="1255">
                  <c:v>1.007080078125E-3</c:v>
                </c:pt>
                <c:pt idx="1256">
                  <c:v>1.0068416595458984E-3</c:v>
                </c:pt>
                <c:pt idx="1257">
                  <c:v>1.007080078125E-3</c:v>
                </c:pt>
                <c:pt idx="1258">
                  <c:v>1.0080337524414063E-3</c:v>
                </c:pt>
                <c:pt idx="1259">
                  <c:v>1.007080078125E-3</c:v>
                </c:pt>
                <c:pt idx="1260">
                  <c:v>1.0068416595458984E-3</c:v>
                </c:pt>
                <c:pt idx="1261">
                  <c:v>1.007080078125E-3</c:v>
                </c:pt>
                <c:pt idx="1262">
                  <c:v>1.007080078125E-3</c:v>
                </c:pt>
                <c:pt idx="1263">
                  <c:v>1.0068416595458984E-3</c:v>
                </c:pt>
                <c:pt idx="1264">
                  <c:v>1.007080078125E-3</c:v>
                </c:pt>
                <c:pt idx="1265">
                  <c:v>1.007080078125E-3</c:v>
                </c:pt>
                <c:pt idx="1266">
                  <c:v>1.0068416595458984E-3</c:v>
                </c:pt>
                <c:pt idx="1267">
                  <c:v>1.007080078125E-3</c:v>
                </c:pt>
                <c:pt idx="1268">
                  <c:v>1.007080078125E-3</c:v>
                </c:pt>
                <c:pt idx="1269">
                  <c:v>1.0068416595458984E-3</c:v>
                </c:pt>
                <c:pt idx="1270">
                  <c:v>1.007080078125E-3</c:v>
                </c:pt>
                <c:pt idx="1271">
                  <c:v>1.0080337524414063E-3</c:v>
                </c:pt>
                <c:pt idx="1272">
                  <c:v>1.0068416595458984E-3</c:v>
                </c:pt>
                <c:pt idx="1273">
                  <c:v>1.007080078125E-3</c:v>
                </c:pt>
                <c:pt idx="1274">
                  <c:v>1.007080078125E-3</c:v>
                </c:pt>
                <c:pt idx="1275">
                  <c:v>1.0068416595458984E-3</c:v>
                </c:pt>
                <c:pt idx="1276">
                  <c:v>1.007080078125E-3</c:v>
                </c:pt>
                <c:pt idx="1277">
                  <c:v>1.007080078125E-3</c:v>
                </c:pt>
                <c:pt idx="1278">
                  <c:v>1.0068416595458984E-3</c:v>
                </c:pt>
                <c:pt idx="1279">
                  <c:v>1.007080078125E-3</c:v>
                </c:pt>
                <c:pt idx="1280">
                  <c:v>1.007080078125E-3</c:v>
                </c:pt>
                <c:pt idx="1281">
                  <c:v>1.0068416595458984E-3</c:v>
                </c:pt>
                <c:pt idx="1282">
                  <c:v>1.007080078125E-3</c:v>
                </c:pt>
                <c:pt idx="1283">
                  <c:v>1.0080337524414063E-3</c:v>
                </c:pt>
                <c:pt idx="1284">
                  <c:v>1.007080078125E-3</c:v>
                </c:pt>
                <c:pt idx="1285">
                  <c:v>1.0068416595458984E-3</c:v>
                </c:pt>
                <c:pt idx="1286">
                  <c:v>1.007080078125E-3</c:v>
                </c:pt>
                <c:pt idx="1287">
                  <c:v>1.007080078125E-3</c:v>
                </c:pt>
                <c:pt idx="1288">
                  <c:v>1.0068416595458984E-3</c:v>
                </c:pt>
                <c:pt idx="1289">
                  <c:v>1.007080078125E-3</c:v>
                </c:pt>
                <c:pt idx="1290">
                  <c:v>1.007080078125E-3</c:v>
                </c:pt>
                <c:pt idx="1291">
                  <c:v>1.0068416595458984E-3</c:v>
                </c:pt>
                <c:pt idx="1292">
                  <c:v>1.007080078125E-3</c:v>
                </c:pt>
                <c:pt idx="1293">
                  <c:v>1.007080078125E-3</c:v>
                </c:pt>
                <c:pt idx="1294">
                  <c:v>2.0139217376708984E-3</c:v>
                </c:pt>
                <c:pt idx="1295">
                  <c:v>1.0080337524414063E-3</c:v>
                </c:pt>
                <c:pt idx="1296">
                  <c:v>1.0068416595458984E-3</c:v>
                </c:pt>
                <c:pt idx="1297">
                  <c:v>1.007080078125E-3</c:v>
                </c:pt>
                <c:pt idx="1298">
                  <c:v>1.007080078125E-3</c:v>
                </c:pt>
                <c:pt idx="1299">
                  <c:v>1.0068416595458984E-3</c:v>
                </c:pt>
                <c:pt idx="1300">
                  <c:v>1.007080078125E-3</c:v>
                </c:pt>
                <c:pt idx="1301">
                  <c:v>1.007080078125E-3</c:v>
                </c:pt>
                <c:pt idx="1302">
                  <c:v>1.0068416595458984E-3</c:v>
                </c:pt>
                <c:pt idx="1303">
                  <c:v>1.007080078125E-3</c:v>
                </c:pt>
                <c:pt idx="1304">
                  <c:v>1.007080078125E-3</c:v>
                </c:pt>
                <c:pt idx="1305">
                  <c:v>1.0068416595458984E-3</c:v>
                </c:pt>
                <c:pt idx="1306">
                  <c:v>1.007080078125E-3</c:v>
                </c:pt>
                <c:pt idx="1307">
                  <c:v>1.0080337524414063E-3</c:v>
                </c:pt>
                <c:pt idx="1308">
                  <c:v>1.007080078125E-3</c:v>
                </c:pt>
                <c:pt idx="1309">
                  <c:v>1.0068416595458984E-3</c:v>
                </c:pt>
                <c:pt idx="1310">
                  <c:v>1.007080078125E-3</c:v>
                </c:pt>
                <c:pt idx="1311">
                  <c:v>1.007080078125E-3</c:v>
                </c:pt>
                <c:pt idx="1312">
                  <c:v>1.0068416595458984E-3</c:v>
                </c:pt>
                <c:pt idx="1313">
                  <c:v>1.007080078125E-3</c:v>
                </c:pt>
                <c:pt idx="1314">
                  <c:v>1.007080078125E-3</c:v>
                </c:pt>
                <c:pt idx="1315">
                  <c:v>1.0068416595458984E-3</c:v>
                </c:pt>
                <c:pt idx="1316">
                  <c:v>1.007080078125E-3</c:v>
                </c:pt>
                <c:pt idx="1317">
                  <c:v>1.007080078125E-3</c:v>
                </c:pt>
                <c:pt idx="1318">
                  <c:v>1.0068416595458984E-3</c:v>
                </c:pt>
                <c:pt idx="1319">
                  <c:v>1.007080078125E-3</c:v>
                </c:pt>
                <c:pt idx="1320">
                  <c:v>1.0080337524414063E-3</c:v>
                </c:pt>
                <c:pt idx="1321">
                  <c:v>1.0068416595458984E-3</c:v>
                </c:pt>
                <c:pt idx="1322">
                  <c:v>1.007080078125E-3</c:v>
                </c:pt>
                <c:pt idx="1323">
                  <c:v>1.007080078125E-3</c:v>
                </c:pt>
                <c:pt idx="1324">
                  <c:v>1.0068416595458984E-3</c:v>
                </c:pt>
                <c:pt idx="1325">
                  <c:v>1.007080078125E-3</c:v>
                </c:pt>
                <c:pt idx="1326">
                  <c:v>1.007080078125E-3</c:v>
                </c:pt>
                <c:pt idx="1327">
                  <c:v>1.0068416595458984E-3</c:v>
                </c:pt>
                <c:pt idx="1328">
                  <c:v>1.007080078125E-3</c:v>
                </c:pt>
                <c:pt idx="1329">
                  <c:v>8.0571174621582031E-3</c:v>
                </c:pt>
                <c:pt idx="1330">
                  <c:v>1.0068416595458984E-3</c:v>
                </c:pt>
                <c:pt idx="1331">
                  <c:v>1.007080078125E-3</c:v>
                </c:pt>
                <c:pt idx="1332">
                  <c:v>1.007080078125E-3</c:v>
                </c:pt>
                <c:pt idx="1333">
                  <c:v>1.0068416595458984E-3</c:v>
                </c:pt>
                <c:pt idx="1334">
                  <c:v>1.007080078125E-3</c:v>
                </c:pt>
                <c:pt idx="1335">
                  <c:v>1.007080078125E-3</c:v>
                </c:pt>
                <c:pt idx="1336">
                  <c:v>1.0068416595458984E-3</c:v>
                </c:pt>
                <c:pt idx="1337">
                  <c:v>1.007080078125E-3</c:v>
                </c:pt>
                <c:pt idx="1338">
                  <c:v>1.0080337524414063E-3</c:v>
                </c:pt>
                <c:pt idx="1339">
                  <c:v>1.0068416595458984E-3</c:v>
                </c:pt>
                <c:pt idx="1340">
                  <c:v>1.007080078125E-3</c:v>
                </c:pt>
                <c:pt idx="1341">
                  <c:v>1.007080078125E-3</c:v>
                </c:pt>
                <c:pt idx="1342">
                  <c:v>1.0068416595458984E-3</c:v>
                </c:pt>
                <c:pt idx="1343">
                  <c:v>1.007080078125E-3</c:v>
                </c:pt>
                <c:pt idx="1344">
                  <c:v>1.007080078125E-3</c:v>
                </c:pt>
                <c:pt idx="1345">
                  <c:v>1.0068416595458984E-3</c:v>
                </c:pt>
                <c:pt idx="1346">
                  <c:v>1.007080078125E-3</c:v>
                </c:pt>
                <c:pt idx="1347">
                  <c:v>1.007080078125E-3</c:v>
                </c:pt>
                <c:pt idx="1348">
                  <c:v>1.0068416595458984E-3</c:v>
                </c:pt>
                <c:pt idx="1349">
                  <c:v>1.007080078125E-3</c:v>
                </c:pt>
                <c:pt idx="1350">
                  <c:v>1.0080337524414063E-3</c:v>
                </c:pt>
                <c:pt idx="1351">
                  <c:v>1.007080078125E-3</c:v>
                </c:pt>
                <c:pt idx="1352">
                  <c:v>1.0068416595458984E-3</c:v>
                </c:pt>
                <c:pt idx="1353">
                  <c:v>1.007080078125E-3</c:v>
                </c:pt>
                <c:pt idx="1354">
                  <c:v>1.007080078125E-3</c:v>
                </c:pt>
                <c:pt idx="1355">
                  <c:v>1.0068416595458984E-3</c:v>
                </c:pt>
                <c:pt idx="1356">
                  <c:v>1.007080078125E-3</c:v>
                </c:pt>
                <c:pt idx="1357">
                  <c:v>1.007080078125E-3</c:v>
                </c:pt>
                <c:pt idx="1358">
                  <c:v>1.0068416595458984E-3</c:v>
                </c:pt>
                <c:pt idx="1359">
                  <c:v>1.007080078125E-3</c:v>
                </c:pt>
                <c:pt idx="1360">
                  <c:v>1.007080078125E-3</c:v>
                </c:pt>
                <c:pt idx="1361">
                  <c:v>1.0068416595458984E-3</c:v>
                </c:pt>
                <c:pt idx="1362">
                  <c:v>1.007080078125E-3</c:v>
                </c:pt>
                <c:pt idx="1363">
                  <c:v>6.0429573059082031E-3</c:v>
                </c:pt>
                <c:pt idx="1364">
                  <c:v>1.007080078125E-3</c:v>
                </c:pt>
                <c:pt idx="1365">
                  <c:v>1.0068416595458984E-3</c:v>
                </c:pt>
                <c:pt idx="1366">
                  <c:v>1.007080078125E-3</c:v>
                </c:pt>
                <c:pt idx="1367">
                  <c:v>1.007080078125E-3</c:v>
                </c:pt>
                <c:pt idx="1368">
                  <c:v>1.0068416595458984E-3</c:v>
                </c:pt>
                <c:pt idx="1369">
                  <c:v>1.007080078125E-3</c:v>
                </c:pt>
                <c:pt idx="1370">
                  <c:v>1.0080337524414063E-3</c:v>
                </c:pt>
                <c:pt idx="1371">
                  <c:v>1.007080078125E-3</c:v>
                </c:pt>
                <c:pt idx="1372">
                  <c:v>1.0068416595458984E-3</c:v>
                </c:pt>
                <c:pt idx="1373">
                  <c:v>1.007080078125E-3</c:v>
                </c:pt>
                <c:pt idx="1374">
                  <c:v>1.007080078125E-3</c:v>
                </c:pt>
                <c:pt idx="1375">
                  <c:v>1.0068416595458984E-3</c:v>
                </c:pt>
                <c:pt idx="1376">
                  <c:v>1.007080078125E-3</c:v>
                </c:pt>
                <c:pt idx="1377">
                  <c:v>1.007080078125E-3</c:v>
                </c:pt>
                <c:pt idx="1378">
                  <c:v>1.0068416595458984E-3</c:v>
                </c:pt>
                <c:pt idx="1379">
                  <c:v>1.007080078125E-3</c:v>
                </c:pt>
                <c:pt idx="1380">
                  <c:v>1.007080078125E-3</c:v>
                </c:pt>
                <c:pt idx="1381">
                  <c:v>1.0068416595458984E-3</c:v>
                </c:pt>
                <c:pt idx="1382">
                  <c:v>1.0080337524414063E-3</c:v>
                </c:pt>
                <c:pt idx="1383">
                  <c:v>1.007080078125E-3</c:v>
                </c:pt>
                <c:pt idx="1384">
                  <c:v>1.0068416595458984E-3</c:v>
                </c:pt>
                <c:pt idx="1385">
                  <c:v>1.007080078125E-3</c:v>
                </c:pt>
                <c:pt idx="1386">
                  <c:v>1.007080078125E-3</c:v>
                </c:pt>
                <c:pt idx="1387">
                  <c:v>2.1148920059204102E-2</c:v>
                </c:pt>
                <c:pt idx="1388">
                  <c:v>1.007080078125E-3</c:v>
                </c:pt>
                <c:pt idx="1389">
                  <c:v>1.0068416595458984E-3</c:v>
                </c:pt>
                <c:pt idx="1390">
                  <c:v>1.007080078125E-3</c:v>
                </c:pt>
                <c:pt idx="1391">
                  <c:v>1.007080078125E-3</c:v>
                </c:pt>
                <c:pt idx="1392">
                  <c:v>1.0068416595458984E-3</c:v>
                </c:pt>
                <c:pt idx="1393">
                  <c:v>1.007080078125E-3</c:v>
                </c:pt>
                <c:pt idx="1394">
                  <c:v>1.007080078125E-3</c:v>
                </c:pt>
                <c:pt idx="1395">
                  <c:v>1.0068416595458984E-3</c:v>
                </c:pt>
                <c:pt idx="1396">
                  <c:v>1.007080078125E-3</c:v>
                </c:pt>
                <c:pt idx="1397">
                  <c:v>1.007080078125E-3</c:v>
                </c:pt>
                <c:pt idx="1398">
                  <c:v>1.0068416595458984E-3</c:v>
                </c:pt>
                <c:pt idx="1399">
                  <c:v>1.007080078125E-3</c:v>
                </c:pt>
                <c:pt idx="1400">
                  <c:v>1.0080337524414063E-3</c:v>
                </c:pt>
                <c:pt idx="1401">
                  <c:v>1.007080078125E-3</c:v>
                </c:pt>
                <c:pt idx="1402">
                  <c:v>1.0068416595458984E-3</c:v>
                </c:pt>
                <c:pt idx="1403">
                  <c:v>1.007080078125E-3</c:v>
                </c:pt>
                <c:pt idx="1404">
                  <c:v>6.6467046737670898E-2</c:v>
                </c:pt>
                <c:pt idx="1405">
                  <c:v>1.0068416595458984E-3</c:v>
                </c:pt>
                <c:pt idx="1406">
                  <c:v>1.007080078125E-3</c:v>
                </c:pt>
                <c:pt idx="1407">
                  <c:v>1.007080078125E-3</c:v>
                </c:pt>
                <c:pt idx="1408">
                  <c:v>1.0068416595458984E-3</c:v>
                </c:pt>
                <c:pt idx="1409">
                  <c:v>1.007080078125E-3</c:v>
                </c:pt>
                <c:pt idx="1410">
                  <c:v>1.0080337524414063E-3</c:v>
                </c:pt>
                <c:pt idx="1411">
                  <c:v>1.007080078125E-3</c:v>
                </c:pt>
                <c:pt idx="1412">
                  <c:v>1.0068416595458984E-3</c:v>
                </c:pt>
                <c:pt idx="1413">
                  <c:v>1.007080078125E-3</c:v>
                </c:pt>
                <c:pt idx="1414">
                  <c:v>1.007080078125E-3</c:v>
                </c:pt>
                <c:pt idx="1415">
                  <c:v>1.0068416595458984E-3</c:v>
                </c:pt>
                <c:pt idx="1416">
                  <c:v>1.007080078125E-3</c:v>
                </c:pt>
                <c:pt idx="1417">
                  <c:v>1.007080078125E-3</c:v>
                </c:pt>
                <c:pt idx="1418">
                  <c:v>1.0068416595458984E-3</c:v>
                </c:pt>
                <c:pt idx="1419">
                  <c:v>1.007080078125E-3</c:v>
                </c:pt>
                <c:pt idx="1420">
                  <c:v>1.007080078125E-3</c:v>
                </c:pt>
                <c:pt idx="1421">
                  <c:v>1.0068416595458984E-3</c:v>
                </c:pt>
                <c:pt idx="1422">
                  <c:v>1.0080337524414063E-3</c:v>
                </c:pt>
                <c:pt idx="1423">
                  <c:v>1.007080078125E-3</c:v>
                </c:pt>
                <c:pt idx="1424">
                  <c:v>1.0068416595458984E-3</c:v>
                </c:pt>
                <c:pt idx="1425">
                  <c:v>1.007080078125E-3</c:v>
                </c:pt>
                <c:pt idx="1426">
                  <c:v>1.007080078125E-3</c:v>
                </c:pt>
                <c:pt idx="1427">
                  <c:v>1.0068416595458984E-3</c:v>
                </c:pt>
                <c:pt idx="1428">
                  <c:v>1.007080078125E-3</c:v>
                </c:pt>
                <c:pt idx="1429">
                  <c:v>1.007080078125E-3</c:v>
                </c:pt>
                <c:pt idx="1430">
                  <c:v>1.0068416595458984E-3</c:v>
                </c:pt>
                <c:pt idx="1431">
                  <c:v>1.007080078125E-3</c:v>
                </c:pt>
                <c:pt idx="1432">
                  <c:v>1.007080078125E-3</c:v>
                </c:pt>
                <c:pt idx="1433">
                  <c:v>1.0068416595458984E-3</c:v>
                </c:pt>
                <c:pt idx="1434">
                  <c:v>1.007080078125E-3</c:v>
                </c:pt>
                <c:pt idx="1435">
                  <c:v>1.0080337524414063E-3</c:v>
                </c:pt>
                <c:pt idx="1436">
                  <c:v>1.007080078125E-3</c:v>
                </c:pt>
                <c:pt idx="1437">
                  <c:v>1.0068416595458984E-3</c:v>
                </c:pt>
                <c:pt idx="1438">
                  <c:v>1.007080078125E-3</c:v>
                </c:pt>
                <c:pt idx="1439">
                  <c:v>1.007080078125E-3</c:v>
                </c:pt>
                <c:pt idx="1440">
                  <c:v>1.0068416595458984E-3</c:v>
                </c:pt>
                <c:pt idx="1441">
                  <c:v>1.007080078125E-3</c:v>
                </c:pt>
                <c:pt idx="1442">
                  <c:v>1.007080078125E-3</c:v>
                </c:pt>
                <c:pt idx="1443">
                  <c:v>1.0068416595458984E-3</c:v>
                </c:pt>
                <c:pt idx="1444">
                  <c:v>1.007080078125E-3</c:v>
                </c:pt>
                <c:pt idx="1445">
                  <c:v>1.007080078125E-3</c:v>
                </c:pt>
                <c:pt idx="1446">
                  <c:v>1.0068416595458984E-3</c:v>
                </c:pt>
                <c:pt idx="1447">
                  <c:v>1.0080337524414063E-3</c:v>
                </c:pt>
                <c:pt idx="1448">
                  <c:v>1.007080078125E-3</c:v>
                </c:pt>
                <c:pt idx="1449">
                  <c:v>1.0068416595458984E-3</c:v>
                </c:pt>
                <c:pt idx="1450">
                  <c:v>1.007080078125E-3</c:v>
                </c:pt>
                <c:pt idx="1451">
                  <c:v>1.007080078125E-3</c:v>
                </c:pt>
                <c:pt idx="1452">
                  <c:v>1.0068416595458984E-3</c:v>
                </c:pt>
                <c:pt idx="1453">
                  <c:v>1.007080078125E-3</c:v>
                </c:pt>
                <c:pt idx="1454">
                  <c:v>1.007080078125E-3</c:v>
                </c:pt>
                <c:pt idx="1455">
                  <c:v>1.0068416595458984E-3</c:v>
                </c:pt>
                <c:pt idx="1456">
                  <c:v>1.007080078125E-3</c:v>
                </c:pt>
                <c:pt idx="1457">
                  <c:v>1.007080078125E-3</c:v>
                </c:pt>
                <c:pt idx="1458">
                  <c:v>1.0068416595458984E-3</c:v>
                </c:pt>
                <c:pt idx="1459">
                  <c:v>1.007080078125E-3</c:v>
                </c:pt>
                <c:pt idx="1460">
                  <c:v>1.0080337524414063E-3</c:v>
                </c:pt>
                <c:pt idx="1461">
                  <c:v>1.007080078125E-3</c:v>
                </c:pt>
                <c:pt idx="1462">
                  <c:v>1.0068416595458984E-3</c:v>
                </c:pt>
                <c:pt idx="1463">
                  <c:v>1.007080078125E-3</c:v>
                </c:pt>
                <c:pt idx="1464">
                  <c:v>1.007080078125E-3</c:v>
                </c:pt>
                <c:pt idx="1465">
                  <c:v>1.0068416595458984E-3</c:v>
                </c:pt>
                <c:pt idx="1466">
                  <c:v>1.007080078125E-3</c:v>
                </c:pt>
                <c:pt idx="1467">
                  <c:v>1.007080078125E-3</c:v>
                </c:pt>
                <c:pt idx="1468">
                  <c:v>1.0068416595458984E-3</c:v>
                </c:pt>
                <c:pt idx="1469">
                  <c:v>1.007080078125E-3</c:v>
                </c:pt>
                <c:pt idx="1470">
                  <c:v>1.007080078125E-3</c:v>
                </c:pt>
                <c:pt idx="1471">
                  <c:v>1.0068416595458984E-3</c:v>
                </c:pt>
                <c:pt idx="1472">
                  <c:v>1.0080337524414063E-3</c:v>
                </c:pt>
                <c:pt idx="1473">
                  <c:v>1.007080078125E-3</c:v>
                </c:pt>
                <c:pt idx="1474">
                  <c:v>1.0068416595458984E-3</c:v>
                </c:pt>
                <c:pt idx="1475">
                  <c:v>1.007080078125E-3</c:v>
                </c:pt>
                <c:pt idx="1476">
                  <c:v>1.007080078125E-3</c:v>
                </c:pt>
                <c:pt idx="1477">
                  <c:v>1.0068416595458984E-3</c:v>
                </c:pt>
                <c:pt idx="1478">
                  <c:v>1.007080078125E-3</c:v>
                </c:pt>
                <c:pt idx="1479">
                  <c:v>1.007080078125E-3</c:v>
                </c:pt>
                <c:pt idx="1480">
                  <c:v>1.0068416595458984E-3</c:v>
                </c:pt>
                <c:pt idx="1481">
                  <c:v>1.007080078125E-3</c:v>
                </c:pt>
                <c:pt idx="1482">
                  <c:v>1.007080078125E-3</c:v>
                </c:pt>
                <c:pt idx="1483">
                  <c:v>1.0068416595458984E-3</c:v>
                </c:pt>
                <c:pt idx="1484">
                  <c:v>1.007080078125E-3</c:v>
                </c:pt>
                <c:pt idx="1485">
                  <c:v>1.0080337524414063E-3</c:v>
                </c:pt>
                <c:pt idx="1486">
                  <c:v>1.007080078125E-3</c:v>
                </c:pt>
                <c:pt idx="1487">
                  <c:v>1.0068416595458984E-3</c:v>
                </c:pt>
                <c:pt idx="1488">
                  <c:v>1.007080078125E-3</c:v>
                </c:pt>
                <c:pt idx="1489">
                  <c:v>1.007080078125E-3</c:v>
                </c:pt>
                <c:pt idx="1490">
                  <c:v>1.0068416595458984E-3</c:v>
                </c:pt>
                <c:pt idx="1491">
                  <c:v>1.007080078125E-3</c:v>
                </c:pt>
                <c:pt idx="1492">
                  <c:v>1.007080078125E-3</c:v>
                </c:pt>
                <c:pt idx="1493">
                  <c:v>1.0068416595458984E-3</c:v>
                </c:pt>
                <c:pt idx="1494">
                  <c:v>1.007080078125E-3</c:v>
                </c:pt>
                <c:pt idx="1495">
                  <c:v>1.007080078125E-3</c:v>
                </c:pt>
                <c:pt idx="1496">
                  <c:v>1.0068416595458984E-3</c:v>
                </c:pt>
                <c:pt idx="1497">
                  <c:v>1.0080337524414063E-3</c:v>
                </c:pt>
                <c:pt idx="1498">
                  <c:v>1.007080078125E-3</c:v>
                </c:pt>
                <c:pt idx="1499">
                  <c:v>1.0068416595458984E-3</c:v>
                </c:pt>
                <c:pt idx="1500">
                  <c:v>1.007080078125E-3</c:v>
                </c:pt>
                <c:pt idx="1501">
                  <c:v>1.007080078125E-3</c:v>
                </c:pt>
                <c:pt idx="1502">
                  <c:v>1.0068416595458984E-3</c:v>
                </c:pt>
                <c:pt idx="1503">
                  <c:v>1.007080078125E-3</c:v>
                </c:pt>
                <c:pt idx="1504">
                  <c:v>1.007080078125E-3</c:v>
                </c:pt>
                <c:pt idx="1505">
                  <c:v>1.0068416595458984E-3</c:v>
                </c:pt>
                <c:pt idx="1506">
                  <c:v>1.007080078125E-3</c:v>
                </c:pt>
                <c:pt idx="1507">
                  <c:v>1.007080078125E-3</c:v>
                </c:pt>
                <c:pt idx="1508">
                  <c:v>1.0068416595458984E-3</c:v>
                </c:pt>
                <c:pt idx="1509">
                  <c:v>1.007080078125E-3</c:v>
                </c:pt>
                <c:pt idx="1510">
                  <c:v>1.0080337524414063E-3</c:v>
                </c:pt>
                <c:pt idx="1511">
                  <c:v>1.007080078125E-3</c:v>
                </c:pt>
                <c:pt idx="1512">
                  <c:v>1.0068416595458984E-3</c:v>
                </c:pt>
                <c:pt idx="1513">
                  <c:v>1.007080078125E-3</c:v>
                </c:pt>
                <c:pt idx="1514">
                  <c:v>1.007080078125E-3</c:v>
                </c:pt>
                <c:pt idx="1515">
                  <c:v>1.0068416595458984E-3</c:v>
                </c:pt>
                <c:pt idx="1516">
                  <c:v>1.007080078125E-3</c:v>
                </c:pt>
                <c:pt idx="1517">
                  <c:v>1.007080078125E-3</c:v>
                </c:pt>
                <c:pt idx="1518">
                  <c:v>1.0068416595458984E-3</c:v>
                </c:pt>
                <c:pt idx="1519">
                  <c:v>1.007080078125E-3</c:v>
                </c:pt>
                <c:pt idx="1520">
                  <c:v>1.0068416595458984E-3</c:v>
                </c:pt>
                <c:pt idx="1521">
                  <c:v>1.007080078125E-3</c:v>
                </c:pt>
                <c:pt idx="1522">
                  <c:v>1.0080337524414063E-3</c:v>
                </c:pt>
                <c:pt idx="1523">
                  <c:v>1.007080078125E-3</c:v>
                </c:pt>
                <c:pt idx="1524">
                  <c:v>1.0068416595458984E-3</c:v>
                </c:pt>
                <c:pt idx="1525">
                  <c:v>1.007080078125E-3</c:v>
                </c:pt>
                <c:pt idx="1526">
                  <c:v>1.007080078125E-3</c:v>
                </c:pt>
                <c:pt idx="1527">
                  <c:v>1.0068416595458984E-3</c:v>
                </c:pt>
                <c:pt idx="1528">
                  <c:v>1.007080078125E-3</c:v>
                </c:pt>
                <c:pt idx="1529">
                  <c:v>1.007080078125E-3</c:v>
                </c:pt>
                <c:pt idx="1530">
                  <c:v>1.0068416595458984E-3</c:v>
                </c:pt>
                <c:pt idx="1531">
                  <c:v>1.007080078125E-3</c:v>
                </c:pt>
                <c:pt idx="1532">
                  <c:v>1.007080078125E-3</c:v>
                </c:pt>
                <c:pt idx="1533">
                  <c:v>1.0068416595458984E-3</c:v>
                </c:pt>
                <c:pt idx="1534">
                  <c:v>1.007080078125E-3</c:v>
                </c:pt>
                <c:pt idx="1535">
                  <c:v>1.0080337524414063E-3</c:v>
                </c:pt>
                <c:pt idx="1536">
                  <c:v>1.007080078125E-3</c:v>
                </c:pt>
                <c:pt idx="1537">
                  <c:v>1.0068416595458984E-3</c:v>
                </c:pt>
                <c:pt idx="1538">
                  <c:v>1.007080078125E-3</c:v>
                </c:pt>
                <c:pt idx="1539">
                  <c:v>1.007080078125E-3</c:v>
                </c:pt>
                <c:pt idx="1540">
                  <c:v>1.0068416595458984E-3</c:v>
                </c:pt>
                <c:pt idx="1541">
                  <c:v>1.007080078125E-3</c:v>
                </c:pt>
                <c:pt idx="1542">
                  <c:v>1.0068416595458984E-3</c:v>
                </c:pt>
                <c:pt idx="1543">
                  <c:v>1.007080078125E-3</c:v>
                </c:pt>
                <c:pt idx="1544">
                  <c:v>1.007080078125E-3</c:v>
                </c:pt>
                <c:pt idx="1545">
                  <c:v>1.0068416595458984E-3</c:v>
                </c:pt>
                <c:pt idx="1546">
                  <c:v>1.007080078125E-3</c:v>
                </c:pt>
                <c:pt idx="1547">
                  <c:v>1.0080337524414063E-3</c:v>
                </c:pt>
                <c:pt idx="1548">
                  <c:v>1.007080078125E-3</c:v>
                </c:pt>
                <c:pt idx="1549">
                  <c:v>1.0068416595458984E-3</c:v>
                </c:pt>
                <c:pt idx="1550">
                  <c:v>1.007080078125E-3</c:v>
                </c:pt>
                <c:pt idx="1551">
                  <c:v>1.007080078125E-3</c:v>
                </c:pt>
                <c:pt idx="1552">
                  <c:v>1.0068416595458984E-3</c:v>
                </c:pt>
                <c:pt idx="1553">
                  <c:v>1.007080078125E-3</c:v>
                </c:pt>
                <c:pt idx="1554">
                  <c:v>1.007080078125E-3</c:v>
                </c:pt>
                <c:pt idx="1555">
                  <c:v>1.0068416595458984E-3</c:v>
                </c:pt>
                <c:pt idx="1556">
                  <c:v>1.007080078125E-3</c:v>
                </c:pt>
                <c:pt idx="1557">
                  <c:v>1.007080078125E-3</c:v>
                </c:pt>
                <c:pt idx="1558">
                  <c:v>1.0068416595458984E-3</c:v>
                </c:pt>
                <c:pt idx="1559">
                  <c:v>1.007080078125E-3</c:v>
                </c:pt>
                <c:pt idx="1560">
                  <c:v>1.0080337524414063E-3</c:v>
                </c:pt>
                <c:pt idx="1561">
                  <c:v>1.007080078125E-3</c:v>
                </c:pt>
                <c:pt idx="1562">
                  <c:v>1.0068416595458984E-3</c:v>
                </c:pt>
                <c:pt idx="1563">
                  <c:v>1.007080078125E-3</c:v>
                </c:pt>
                <c:pt idx="1564">
                  <c:v>1.0068416595458984E-3</c:v>
                </c:pt>
                <c:pt idx="1565">
                  <c:v>1.007080078125E-3</c:v>
                </c:pt>
                <c:pt idx="1566">
                  <c:v>1.007080078125E-3</c:v>
                </c:pt>
                <c:pt idx="1567">
                  <c:v>1.0068416595458984E-3</c:v>
                </c:pt>
                <c:pt idx="1568">
                  <c:v>1.007080078125E-3</c:v>
                </c:pt>
                <c:pt idx="1569">
                  <c:v>1.007080078125E-3</c:v>
                </c:pt>
                <c:pt idx="1570">
                  <c:v>1.0068416595458984E-3</c:v>
                </c:pt>
                <c:pt idx="1571">
                  <c:v>1.007080078125E-3</c:v>
                </c:pt>
                <c:pt idx="1572">
                  <c:v>1.0080337524414063E-3</c:v>
                </c:pt>
                <c:pt idx="1573">
                  <c:v>1.007080078125E-3</c:v>
                </c:pt>
                <c:pt idx="1574">
                  <c:v>1.0068416595458984E-3</c:v>
                </c:pt>
                <c:pt idx="1575">
                  <c:v>1.007080078125E-3</c:v>
                </c:pt>
                <c:pt idx="1576">
                  <c:v>1.007080078125E-3</c:v>
                </c:pt>
                <c:pt idx="1577">
                  <c:v>1.0068416595458984E-3</c:v>
                </c:pt>
                <c:pt idx="1578">
                  <c:v>1.007080078125E-3</c:v>
                </c:pt>
                <c:pt idx="1579">
                  <c:v>1.007080078125E-3</c:v>
                </c:pt>
                <c:pt idx="1580">
                  <c:v>1.0068416595458984E-3</c:v>
                </c:pt>
                <c:pt idx="1581">
                  <c:v>1.007080078125E-3</c:v>
                </c:pt>
                <c:pt idx="1582">
                  <c:v>1.007080078125E-3</c:v>
                </c:pt>
                <c:pt idx="1583">
                  <c:v>1.0068416595458984E-3</c:v>
                </c:pt>
                <c:pt idx="1584">
                  <c:v>1.007080078125E-3</c:v>
                </c:pt>
                <c:pt idx="1585">
                  <c:v>1.0080337524414063E-3</c:v>
                </c:pt>
                <c:pt idx="1586">
                  <c:v>1.0068416595458984E-3</c:v>
                </c:pt>
                <c:pt idx="1587">
                  <c:v>1.007080078125E-3</c:v>
                </c:pt>
                <c:pt idx="1588">
                  <c:v>1.007080078125E-3</c:v>
                </c:pt>
                <c:pt idx="1589">
                  <c:v>1.0068416595458984E-3</c:v>
                </c:pt>
                <c:pt idx="1590">
                  <c:v>1.007080078125E-3</c:v>
                </c:pt>
                <c:pt idx="1591">
                  <c:v>1.007080078125E-3</c:v>
                </c:pt>
                <c:pt idx="1592">
                  <c:v>1.0068416595458984E-3</c:v>
                </c:pt>
                <c:pt idx="1593">
                  <c:v>1.007080078125E-3</c:v>
                </c:pt>
                <c:pt idx="1594">
                  <c:v>1.007080078125E-3</c:v>
                </c:pt>
                <c:pt idx="1595">
                  <c:v>1.0068416595458984E-3</c:v>
                </c:pt>
                <c:pt idx="1596">
                  <c:v>1.007080078125E-3</c:v>
                </c:pt>
                <c:pt idx="1597">
                  <c:v>1.0080337524414063E-3</c:v>
                </c:pt>
                <c:pt idx="1598">
                  <c:v>1.007080078125E-3</c:v>
                </c:pt>
                <c:pt idx="1599">
                  <c:v>1.0068416595458984E-3</c:v>
                </c:pt>
                <c:pt idx="1600">
                  <c:v>1.007080078125E-3</c:v>
                </c:pt>
                <c:pt idx="1601">
                  <c:v>1.007080078125E-3</c:v>
                </c:pt>
                <c:pt idx="1602">
                  <c:v>1.0068416595458984E-3</c:v>
                </c:pt>
                <c:pt idx="1603">
                  <c:v>1.007080078125E-3</c:v>
                </c:pt>
                <c:pt idx="1604">
                  <c:v>1.007080078125E-3</c:v>
                </c:pt>
                <c:pt idx="1605">
                  <c:v>1.0068416595458984E-3</c:v>
                </c:pt>
                <c:pt idx="1606">
                  <c:v>1.007080078125E-3</c:v>
                </c:pt>
                <c:pt idx="1607">
                  <c:v>1.007080078125E-3</c:v>
                </c:pt>
                <c:pt idx="1608">
                  <c:v>1.0068416595458984E-3</c:v>
                </c:pt>
                <c:pt idx="1609">
                  <c:v>1.007080078125E-3</c:v>
                </c:pt>
                <c:pt idx="1610">
                  <c:v>1.0080337524414063E-3</c:v>
                </c:pt>
                <c:pt idx="1611">
                  <c:v>1.0068416595458984E-3</c:v>
                </c:pt>
                <c:pt idx="1612">
                  <c:v>1.007080078125E-3</c:v>
                </c:pt>
                <c:pt idx="1613">
                  <c:v>1.007080078125E-3</c:v>
                </c:pt>
                <c:pt idx="1614">
                  <c:v>1.0068416595458984E-3</c:v>
                </c:pt>
                <c:pt idx="1615">
                  <c:v>1.007080078125E-3</c:v>
                </c:pt>
                <c:pt idx="1616">
                  <c:v>1.007080078125E-3</c:v>
                </c:pt>
                <c:pt idx="1617">
                  <c:v>1.0068416595458984E-3</c:v>
                </c:pt>
                <c:pt idx="1618">
                  <c:v>1.007080078125E-3</c:v>
                </c:pt>
                <c:pt idx="1619">
                  <c:v>1.007080078125E-3</c:v>
                </c:pt>
                <c:pt idx="1620">
                  <c:v>1.0068416595458984E-3</c:v>
                </c:pt>
                <c:pt idx="1621">
                  <c:v>1.007080078125E-3</c:v>
                </c:pt>
                <c:pt idx="1622">
                  <c:v>1.0080337524414063E-3</c:v>
                </c:pt>
                <c:pt idx="1623">
                  <c:v>1.007080078125E-3</c:v>
                </c:pt>
                <c:pt idx="1624">
                  <c:v>1.0068416595458984E-3</c:v>
                </c:pt>
                <c:pt idx="1625">
                  <c:v>1.007080078125E-3</c:v>
                </c:pt>
                <c:pt idx="1626">
                  <c:v>1.007080078125E-3</c:v>
                </c:pt>
                <c:pt idx="1627">
                  <c:v>1.0068416595458984E-3</c:v>
                </c:pt>
                <c:pt idx="1628">
                  <c:v>1.007080078125E-3</c:v>
                </c:pt>
                <c:pt idx="1629">
                  <c:v>1.007080078125E-3</c:v>
                </c:pt>
                <c:pt idx="1630">
                  <c:v>1.0068416595458984E-3</c:v>
                </c:pt>
                <c:pt idx="1631">
                  <c:v>1.007080078125E-3</c:v>
                </c:pt>
                <c:pt idx="1632">
                  <c:v>1.007080078125E-3</c:v>
                </c:pt>
                <c:pt idx="1633">
                  <c:v>1.0068416595458984E-3</c:v>
                </c:pt>
                <c:pt idx="1634">
                  <c:v>1.007080078125E-3</c:v>
                </c:pt>
                <c:pt idx="1635">
                  <c:v>1.0080337524414063E-3</c:v>
                </c:pt>
                <c:pt idx="1636">
                  <c:v>1.0068416595458984E-3</c:v>
                </c:pt>
                <c:pt idx="1637">
                  <c:v>1.007080078125E-3</c:v>
                </c:pt>
                <c:pt idx="1638">
                  <c:v>1.007080078125E-3</c:v>
                </c:pt>
                <c:pt idx="1639">
                  <c:v>1.0068416595458984E-3</c:v>
                </c:pt>
                <c:pt idx="1640">
                  <c:v>1.007080078125E-3</c:v>
                </c:pt>
                <c:pt idx="1641">
                  <c:v>1.007080078125E-3</c:v>
                </c:pt>
                <c:pt idx="1642">
                  <c:v>1.0068416595458984E-3</c:v>
                </c:pt>
                <c:pt idx="1643">
                  <c:v>1.007080078125E-3</c:v>
                </c:pt>
                <c:pt idx="1644">
                  <c:v>1.007080078125E-3</c:v>
                </c:pt>
                <c:pt idx="1645">
                  <c:v>1.0068416595458984E-3</c:v>
                </c:pt>
                <c:pt idx="1646">
                  <c:v>1.007080078125E-3</c:v>
                </c:pt>
                <c:pt idx="1647">
                  <c:v>1.0080337524414063E-3</c:v>
                </c:pt>
                <c:pt idx="1648">
                  <c:v>1.007080078125E-3</c:v>
                </c:pt>
                <c:pt idx="1649">
                  <c:v>1.0068416595458984E-3</c:v>
                </c:pt>
                <c:pt idx="1650">
                  <c:v>1.007080078125E-3</c:v>
                </c:pt>
                <c:pt idx="1651">
                  <c:v>1.007080078125E-3</c:v>
                </c:pt>
                <c:pt idx="1652">
                  <c:v>1.0068416595458984E-3</c:v>
                </c:pt>
                <c:pt idx="1653">
                  <c:v>1.007080078125E-3</c:v>
                </c:pt>
                <c:pt idx="1654">
                  <c:v>1.007080078125E-3</c:v>
                </c:pt>
                <c:pt idx="1655">
                  <c:v>1.0068416595458984E-3</c:v>
                </c:pt>
                <c:pt idx="1656">
                  <c:v>1.007080078125E-3</c:v>
                </c:pt>
                <c:pt idx="1657">
                  <c:v>1.007080078125E-3</c:v>
                </c:pt>
                <c:pt idx="1658">
                  <c:v>1.0068416595458984E-3</c:v>
                </c:pt>
                <c:pt idx="1659">
                  <c:v>1.007080078125E-3</c:v>
                </c:pt>
                <c:pt idx="1660">
                  <c:v>1.0080337524414063E-3</c:v>
                </c:pt>
                <c:pt idx="1661">
                  <c:v>1.0068416595458984E-3</c:v>
                </c:pt>
                <c:pt idx="1662">
                  <c:v>1.007080078125E-3</c:v>
                </c:pt>
                <c:pt idx="1663">
                  <c:v>1.007080078125E-3</c:v>
                </c:pt>
                <c:pt idx="1664">
                  <c:v>1.0068416595458984E-3</c:v>
                </c:pt>
                <c:pt idx="1665">
                  <c:v>1.007080078125E-3</c:v>
                </c:pt>
                <c:pt idx="1666">
                  <c:v>1.007080078125E-3</c:v>
                </c:pt>
                <c:pt idx="1667">
                  <c:v>1.0068416595458984E-3</c:v>
                </c:pt>
                <c:pt idx="1668">
                  <c:v>1.007080078125E-3</c:v>
                </c:pt>
                <c:pt idx="1669">
                  <c:v>1.007080078125E-3</c:v>
                </c:pt>
                <c:pt idx="1670">
                  <c:v>2.0139217376708984E-3</c:v>
                </c:pt>
                <c:pt idx="1671">
                  <c:v>1.0080337524414063E-3</c:v>
                </c:pt>
                <c:pt idx="1672">
                  <c:v>1.007080078125E-3</c:v>
                </c:pt>
                <c:pt idx="1673">
                  <c:v>1.0068416595458984E-3</c:v>
                </c:pt>
                <c:pt idx="1674">
                  <c:v>1.007080078125E-3</c:v>
                </c:pt>
                <c:pt idx="1675">
                  <c:v>1.007080078125E-3</c:v>
                </c:pt>
                <c:pt idx="1676">
                  <c:v>1.0068416595458984E-3</c:v>
                </c:pt>
                <c:pt idx="1677">
                  <c:v>1.007080078125E-3</c:v>
                </c:pt>
                <c:pt idx="1678">
                  <c:v>1.007080078125E-3</c:v>
                </c:pt>
                <c:pt idx="1679">
                  <c:v>1.0068416595458984E-3</c:v>
                </c:pt>
                <c:pt idx="1680">
                  <c:v>1.007080078125E-3</c:v>
                </c:pt>
                <c:pt idx="1681">
                  <c:v>1.007080078125E-3</c:v>
                </c:pt>
                <c:pt idx="1682">
                  <c:v>1.0068416595458984E-3</c:v>
                </c:pt>
                <c:pt idx="1683">
                  <c:v>1.007080078125E-3</c:v>
                </c:pt>
                <c:pt idx="1684">
                  <c:v>1.0080337524414063E-3</c:v>
                </c:pt>
                <c:pt idx="1685">
                  <c:v>1.0068416595458984E-3</c:v>
                </c:pt>
                <c:pt idx="1686">
                  <c:v>1.007080078125E-3</c:v>
                </c:pt>
                <c:pt idx="1687">
                  <c:v>1.007080078125E-3</c:v>
                </c:pt>
                <c:pt idx="1688">
                  <c:v>1.0068416595458984E-3</c:v>
                </c:pt>
                <c:pt idx="1689">
                  <c:v>1.007080078125E-3</c:v>
                </c:pt>
                <c:pt idx="1690">
                  <c:v>1.007080078125E-3</c:v>
                </c:pt>
                <c:pt idx="1691">
                  <c:v>1.0068416595458984E-3</c:v>
                </c:pt>
                <c:pt idx="1692">
                  <c:v>2.01416015625E-3</c:v>
                </c:pt>
                <c:pt idx="1693">
                  <c:v>1.0068416595458984E-3</c:v>
                </c:pt>
                <c:pt idx="1694">
                  <c:v>1.007080078125E-3</c:v>
                </c:pt>
                <c:pt idx="1695">
                  <c:v>1.0080337524414063E-3</c:v>
                </c:pt>
                <c:pt idx="1696">
                  <c:v>1.007080078125E-3</c:v>
                </c:pt>
                <c:pt idx="1697">
                  <c:v>1.0068416595458984E-3</c:v>
                </c:pt>
                <c:pt idx="1698">
                  <c:v>1.007080078125E-3</c:v>
                </c:pt>
                <c:pt idx="1699">
                  <c:v>1.007080078125E-3</c:v>
                </c:pt>
                <c:pt idx="1700">
                  <c:v>1.0068416595458984E-3</c:v>
                </c:pt>
                <c:pt idx="1701">
                  <c:v>1.007080078125E-3</c:v>
                </c:pt>
                <c:pt idx="1702">
                  <c:v>1.007080078125E-3</c:v>
                </c:pt>
                <c:pt idx="1703">
                  <c:v>1.0068416595458984E-3</c:v>
                </c:pt>
                <c:pt idx="1704">
                  <c:v>1.007080078125E-3</c:v>
                </c:pt>
                <c:pt idx="1705">
                  <c:v>1.007080078125E-3</c:v>
                </c:pt>
                <c:pt idx="1706">
                  <c:v>1.0068416595458984E-3</c:v>
                </c:pt>
                <c:pt idx="1707">
                  <c:v>1.007080078125E-3</c:v>
                </c:pt>
                <c:pt idx="1708">
                  <c:v>1.0080337524414063E-3</c:v>
                </c:pt>
                <c:pt idx="1709">
                  <c:v>1.0068416595458984E-3</c:v>
                </c:pt>
                <c:pt idx="1710">
                  <c:v>1.007080078125E-3</c:v>
                </c:pt>
                <c:pt idx="1711">
                  <c:v>1.007080078125E-3</c:v>
                </c:pt>
                <c:pt idx="1712">
                  <c:v>1.0068416595458984E-3</c:v>
                </c:pt>
                <c:pt idx="1713">
                  <c:v>1.007080078125E-3</c:v>
                </c:pt>
                <c:pt idx="1714">
                  <c:v>1.007080078125E-3</c:v>
                </c:pt>
                <c:pt idx="1715">
                  <c:v>1.0068416595458984E-3</c:v>
                </c:pt>
                <c:pt idx="1716">
                  <c:v>1.007080078125E-3</c:v>
                </c:pt>
                <c:pt idx="1717">
                  <c:v>1.007080078125E-3</c:v>
                </c:pt>
                <c:pt idx="1718">
                  <c:v>1.0068416595458984E-3</c:v>
                </c:pt>
                <c:pt idx="1719">
                  <c:v>1.007080078125E-3</c:v>
                </c:pt>
                <c:pt idx="1720">
                  <c:v>1.0080337524414063E-3</c:v>
                </c:pt>
                <c:pt idx="1721">
                  <c:v>1.007080078125E-3</c:v>
                </c:pt>
                <c:pt idx="1722">
                  <c:v>1.0068416595458984E-3</c:v>
                </c:pt>
                <c:pt idx="1723">
                  <c:v>1.007080078125E-3</c:v>
                </c:pt>
                <c:pt idx="1724">
                  <c:v>1.007080078125E-3</c:v>
                </c:pt>
                <c:pt idx="1725">
                  <c:v>1.0068416595458984E-3</c:v>
                </c:pt>
                <c:pt idx="1726">
                  <c:v>1.007080078125E-3</c:v>
                </c:pt>
                <c:pt idx="1727">
                  <c:v>1.007080078125E-3</c:v>
                </c:pt>
                <c:pt idx="1728">
                  <c:v>1.0068416595458984E-3</c:v>
                </c:pt>
                <c:pt idx="1729">
                  <c:v>1.007080078125E-3</c:v>
                </c:pt>
                <c:pt idx="1730">
                  <c:v>1.007080078125E-3</c:v>
                </c:pt>
                <c:pt idx="1731">
                  <c:v>1.0068416595458984E-3</c:v>
                </c:pt>
                <c:pt idx="1732">
                  <c:v>1.007080078125E-3</c:v>
                </c:pt>
                <c:pt idx="1733">
                  <c:v>1.0080337524414063E-3</c:v>
                </c:pt>
                <c:pt idx="1734">
                  <c:v>1.0068416595458984E-3</c:v>
                </c:pt>
                <c:pt idx="1735">
                  <c:v>1.007080078125E-3</c:v>
                </c:pt>
                <c:pt idx="1736">
                  <c:v>1.007080078125E-3</c:v>
                </c:pt>
                <c:pt idx="1737">
                  <c:v>1.0068416595458984E-3</c:v>
                </c:pt>
                <c:pt idx="1738">
                  <c:v>1.007080078125E-3</c:v>
                </c:pt>
                <c:pt idx="1739">
                  <c:v>1.007080078125E-3</c:v>
                </c:pt>
                <c:pt idx="1740">
                  <c:v>1.0068416595458984E-3</c:v>
                </c:pt>
                <c:pt idx="1741">
                  <c:v>1.007080078125E-3</c:v>
                </c:pt>
                <c:pt idx="1742">
                  <c:v>1.007080078125E-3</c:v>
                </c:pt>
                <c:pt idx="1743">
                  <c:v>1.0068416595458984E-3</c:v>
                </c:pt>
                <c:pt idx="1744">
                  <c:v>1.007080078125E-3</c:v>
                </c:pt>
                <c:pt idx="1745">
                  <c:v>1.0080337524414063E-3</c:v>
                </c:pt>
                <c:pt idx="1746">
                  <c:v>1.007080078125E-3</c:v>
                </c:pt>
                <c:pt idx="1747">
                  <c:v>2.0139217376708984E-3</c:v>
                </c:pt>
                <c:pt idx="1748">
                  <c:v>1.007080078125E-3</c:v>
                </c:pt>
                <c:pt idx="1749">
                  <c:v>1.0068416595458984E-3</c:v>
                </c:pt>
                <c:pt idx="1750">
                  <c:v>1.007080078125E-3</c:v>
                </c:pt>
                <c:pt idx="1751">
                  <c:v>1.007080078125E-3</c:v>
                </c:pt>
                <c:pt idx="1752">
                  <c:v>1.0068416595458984E-3</c:v>
                </c:pt>
                <c:pt idx="1753">
                  <c:v>1.007080078125E-3</c:v>
                </c:pt>
                <c:pt idx="1754">
                  <c:v>1.007080078125E-3</c:v>
                </c:pt>
                <c:pt idx="1755">
                  <c:v>1.0068416595458984E-3</c:v>
                </c:pt>
                <c:pt idx="1756">
                  <c:v>1.007080078125E-3</c:v>
                </c:pt>
                <c:pt idx="1757">
                  <c:v>1.0080337524414063E-3</c:v>
                </c:pt>
                <c:pt idx="1758">
                  <c:v>1.0068416595458984E-3</c:v>
                </c:pt>
                <c:pt idx="1759">
                  <c:v>1.007080078125E-3</c:v>
                </c:pt>
                <c:pt idx="1760">
                  <c:v>1.007080078125E-3</c:v>
                </c:pt>
                <c:pt idx="1761">
                  <c:v>1.0068416595458984E-3</c:v>
                </c:pt>
                <c:pt idx="1762">
                  <c:v>1.007080078125E-3</c:v>
                </c:pt>
                <c:pt idx="1763">
                  <c:v>1.007080078125E-3</c:v>
                </c:pt>
                <c:pt idx="1764">
                  <c:v>1.0068416595458984E-3</c:v>
                </c:pt>
                <c:pt idx="1765">
                  <c:v>1.007080078125E-3</c:v>
                </c:pt>
                <c:pt idx="1766">
                  <c:v>1.007080078125E-3</c:v>
                </c:pt>
                <c:pt idx="1767">
                  <c:v>1.0068416595458984E-3</c:v>
                </c:pt>
                <c:pt idx="1768">
                  <c:v>1.007080078125E-3</c:v>
                </c:pt>
                <c:pt idx="1769">
                  <c:v>1.0080337524414063E-3</c:v>
                </c:pt>
                <c:pt idx="1770">
                  <c:v>1.007080078125E-3</c:v>
                </c:pt>
                <c:pt idx="1771">
                  <c:v>1.0068416595458984E-3</c:v>
                </c:pt>
                <c:pt idx="1772">
                  <c:v>1.007080078125E-3</c:v>
                </c:pt>
                <c:pt idx="1773">
                  <c:v>1.007080078125E-3</c:v>
                </c:pt>
                <c:pt idx="1774">
                  <c:v>1.0068416595458984E-3</c:v>
                </c:pt>
                <c:pt idx="1775">
                  <c:v>1.007080078125E-3</c:v>
                </c:pt>
                <c:pt idx="1776">
                  <c:v>1.007080078125E-3</c:v>
                </c:pt>
                <c:pt idx="1777">
                  <c:v>1.0068416595458984E-3</c:v>
                </c:pt>
                <c:pt idx="1778">
                  <c:v>1.007080078125E-3</c:v>
                </c:pt>
                <c:pt idx="1779">
                  <c:v>1.007080078125E-3</c:v>
                </c:pt>
                <c:pt idx="1780">
                  <c:v>1.0068416595458984E-3</c:v>
                </c:pt>
                <c:pt idx="1781">
                  <c:v>1.007080078125E-3</c:v>
                </c:pt>
                <c:pt idx="1782">
                  <c:v>1.0080337524414063E-3</c:v>
                </c:pt>
                <c:pt idx="1783">
                  <c:v>1.0068416595458984E-3</c:v>
                </c:pt>
                <c:pt idx="1784">
                  <c:v>1.007080078125E-3</c:v>
                </c:pt>
                <c:pt idx="1785">
                  <c:v>1.007080078125E-3</c:v>
                </c:pt>
                <c:pt idx="1786">
                  <c:v>1.0068416595458984E-3</c:v>
                </c:pt>
                <c:pt idx="1787">
                  <c:v>1.007080078125E-3</c:v>
                </c:pt>
                <c:pt idx="1788">
                  <c:v>1.007080078125E-3</c:v>
                </c:pt>
                <c:pt idx="1789">
                  <c:v>1.0068416595458984E-3</c:v>
                </c:pt>
                <c:pt idx="1790">
                  <c:v>1.007080078125E-3</c:v>
                </c:pt>
                <c:pt idx="1791">
                  <c:v>1.007080078125E-3</c:v>
                </c:pt>
                <c:pt idx="1792">
                  <c:v>1.0068416595458984E-3</c:v>
                </c:pt>
                <c:pt idx="1793">
                  <c:v>1.007080078125E-3</c:v>
                </c:pt>
                <c:pt idx="1794">
                  <c:v>1.0080337524414063E-3</c:v>
                </c:pt>
                <c:pt idx="1795">
                  <c:v>1.007080078125E-3</c:v>
                </c:pt>
                <c:pt idx="1796">
                  <c:v>1.0068416595458984E-3</c:v>
                </c:pt>
                <c:pt idx="1797">
                  <c:v>1.007080078125E-3</c:v>
                </c:pt>
                <c:pt idx="1798">
                  <c:v>1.007080078125E-3</c:v>
                </c:pt>
                <c:pt idx="1799">
                  <c:v>1.0068416595458984E-3</c:v>
                </c:pt>
                <c:pt idx="1800">
                  <c:v>1.007080078125E-3</c:v>
                </c:pt>
                <c:pt idx="1801">
                  <c:v>1.007080078125E-3</c:v>
                </c:pt>
                <c:pt idx="1802">
                  <c:v>1.0068416595458984E-3</c:v>
                </c:pt>
                <c:pt idx="1803">
                  <c:v>1.007080078125E-3</c:v>
                </c:pt>
                <c:pt idx="1804">
                  <c:v>6.0429573059082031E-3</c:v>
                </c:pt>
                <c:pt idx="1805">
                  <c:v>1.007080078125E-3</c:v>
                </c:pt>
                <c:pt idx="1806">
                  <c:v>1.0068416595458984E-3</c:v>
                </c:pt>
                <c:pt idx="1807">
                  <c:v>1.007080078125E-3</c:v>
                </c:pt>
                <c:pt idx="1808">
                  <c:v>1.007080078125E-3</c:v>
                </c:pt>
                <c:pt idx="1809">
                  <c:v>1.0068416595458984E-3</c:v>
                </c:pt>
                <c:pt idx="1810">
                  <c:v>1.007080078125E-3</c:v>
                </c:pt>
                <c:pt idx="1811">
                  <c:v>1.007080078125E-3</c:v>
                </c:pt>
                <c:pt idx="1812">
                  <c:v>1.0068416595458984E-3</c:v>
                </c:pt>
                <c:pt idx="1813">
                  <c:v>1.007080078125E-3</c:v>
                </c:pt>
                <c:pt idx="1814">
                  <c:v>1.0080337524414063E-3</c:v>
                </c:pt>
                <c:pt idx="1815">
                  <c:v>1.007080078125E-3</c:v>
                </c:pt>
                <c:pt idx="1816">
                  <c:v>1.0068416595458984E-3</c:v>
                </c:pt>
                <c:pt idx="1817">
                  <c:v>1.007080078125E-3</c:v>
                </c:pt>
                <c:pt idx="1818">
                  <c:v>1.007080078125E-3</c:v>
                </c:pt>
                <c:pt idx="1819">
                  <c:v>1.0068416595458984E-3</c:v>
                </c:pt>
                <c:pt idx="1820">
                  <c:v>1.007080078125E-3</c:v>
                </c:pt>
                <c:pt idx="1821">
                  <c:v>1.007080078125E-3</c:v>
                </c:pt>
                <c:pt idx="1822">
                  <c:v>1.0068416595458984E-3</c:v>
                </c:pt>
                <c:pt idx="1823">
                  <c:v>1.007080078125E-3</c:v>
                </c:pt>
                <c:pt idx="1824">
                  <c:v>1.007080078125E-3</c:v>
                </c:pt>
                <c:pt idx="1825">
                  <c:v>1.0068416595458984E-3</c:v>
                </c:pt>
                <c:pt idx="1826">
                  <c:v>1.0080337524414063E-3</c:v>
                </c:pt>
                <c:pt idx="1827">
                  <c:v>1.007080078125E-3</c:v>
                </c:pt>
                <c:pt idx="1828">
                  <c:v>1.0068416595458984E-3</c:v>
                </c:pt>
                <c:pt idx="1829">
                  <c:v>1.007080078125E-3</c:v>
                </c:pt>
                <c:pt idx="1830">
                  <c:v>1.007080078125E-3</c:v>
                </c:pt>
                <c:pt idx="1831">
                  <c:v>1.0068416595458984E-3</c:v>
                </c:pt>
                <c:pt idx="1832">
                  <c:v>1.007080078125E-3</c:v>
                </c:pt>
                <c:pt idx="1833">
                  <c:v>1.007080078125E-3</c:v>
                </c:pt>
                <c:pt idx="1834">
                  <c:v>1.0068416595458984E-3</c:v>
                </c:pt>
                <c:pt idx="1835">
                  <c:v>1.007080078125E-3</c:v>
                </c:pt>
                <c:pt idx="1836">
                  <c:v>1.007080078125E-3</c:v>
                </c:pt>
                <c:pt idx="1837">
                  <c:v>1.0068416595458984E-3</c:v>
                </c:pt>
                <c:pt idx="1838">
                  <c:v>1.007080078125E-3</c:v>
                </c:pt>
                <c:pt idx="1839">
                  <c:v>1.0080337524414063E-3</c:v>
                </c:pt>
                <c:pt idx="1840">
                  <c:v>1.007080078125E-3</c:v>
                </c:pt>
                <c:pt idx="1841">
                  <c:v>1.0068416595458984E-3</c:v>
                </c:pt>
                <c:pt idx="1842">
                  <c:v>1.007080078125E-3</c:v>
                </c:pt>
                <c:pt idx="1843">
                  <c:v>1.007080078125E-3</c:v>
                </c:pt>
                <c:pt idx="1844">
                  <c:v>1.0068416595458984E-3</c:v>
                </c:pt>
                <c:pt idx="1845">
                  <c:v>1.007080078125E-3</c:v>
                </c:pt>
                <c:pt idx="1846">
                  <c:v>1.007080078125E-3</c:v>
                </c:pt>
                <c:pt idx="1847">
                  <c:v>1.0068416595458984E-3</c:v>
                </c:pt>
                <c:pt idx="1848">
                  <c:v>1.007080078125E-3</c:v>
                </c:pt>
                <c:pt idx="1849">
                  <c:v>1.007080078125E-3</c:v>
                </c:pt>
                <c:pt idx="1850">
                  <c:v>1.0068416595458984E-3</c:v>
                </c:pt>
                <c:pt idx="1851">
                  <c:v>1.0080337524414063E-3</c:v>
                </c:pt>
                <c:pt idx="1852">
                  <c:v>1.007080078125E-3</c:v>
                </c:pt>
                <c:pt idx="1853">
                  <c:v>1.0068416595458984E-3</c:v>
                </c:pt>
                <c:pt idx="1854">
                  <c:v>1.007080078125E-3</c:v>
                </c:pt>
                <c:pt idx="1855">
                  <c:v>1.007080078125E-3</c:v>
                </c:pt>
                <c:pt idx="1856">
                  <c:v>1.0068416595458984E-3</c:v>
                </c:pt>
                <c:pt idx="1857">
                  <c:v>1.007080078125E-3</c:v>
                </c:pt>
                <c:pt idx="1858">
                  <c:v>1.007080078125E-3</c:v>
                </c:pt>
                <c:pt idx="1859">
                  <c:v>1.0068416595458984E-3</c:v>
                </c:pt>
                <c:pt idx="1860">
                  <c:v>1.007080078125E-3</c:v>
                </c:pt>
                <c:pt idx="1861">
                  <c:v>1.007080078125E-3</c:v>
                </c:pt>
                <c:pt idx="1862">
                  <c:v>1.0068416595458984E-3</c:v>
                </c:pt>
                <c:pt idx="1863">
                  <c:v>1.007080078125E-3</c:v>
                </c:pt>
                <c:pt idx="1864">
                  <c:v>1.0080337524414063E-3</c:v>
                </c:pt>
                <c:pt idx="1865">
                  <c:v>1.007080078125E-3</c:v>
                </c:pt>
                <c:pt idx="1866">
                  <c:v>1.0068416595458984E-3</c:v>
                </c:pt>
                <c:pt idx="1867">
                  <c:v>1.007080078125E-3</c:v>
                </c:pt>
                <c:pt idx="1868">
                  <c:v>1.007080078125E-3</c:v>
                </c:pt>
                <c:pt idx="1869">
                  <c:v>7.0488452911376953E-3</c:v>
                </c:pt>
                <c:pt idx="1870">
                  <c:v>1.0080337524414063E-3</c:v>
                </c:pt>
                <c:pt idx="1871">
                  <c:v>1.007080078125E-3</c:v>
                </c:pt>
                <c:pt idx="1872">
                  <c:v>1.0068416595458984E-3</c:v>
                </c:pt>
                <c:pt idx="1873">
                  <c:v>1.007080078125E-3</c:v>
                </c:pt>
                <c:pt idx="1874">
                  <c:v>1.007080078125E-3</c:v>
                </c:pt>
                <c:pt idx="1875">
                  <c:v>1.0068416595458984E-3</c:v>
                </c:pt>
                <c:pt idx="1876">
                  <c:v>1.007080078125E-3</c:v>
                </c:pt>
                <c:pt idx="1877">
                  <c:v>1.007080078125E-3</c:v>
                </c:pt>
                <c:pt idx="1878">
                  <c:v>1.0068416595458984E-3</c:v>
                </c:pt>
                <c:pt idx="1879">
                  <c:v>1.007080078125E-3</c:v>
                </c:pt>
                <c:pt idx="1880">
                  <c:v>1.007080078125E-3</c:v>
                </c:pt>
                <c:pt idx="1881">
                  <c:v>1.0068416595458984E-3</c:v>
                </c:pt>
                <c:pt idx="1882">
                  <c:v>1.007080078125E-3</c:v>
                </c:pt>
                <c:pt idx="1883">
                  <c:v>1.0080337524414063E-3</c:v>
                </c:pt>
                <c:pt idx="1884">
                  <c:v>1.007080078125E-3</c:v>
                </c:pt>
                <c:pt idx="1885">
                  <c:v>1.0068416595458984E-3</c:v>
                </c:pt>
                <c:pt idx="1886">
                  <c:v>1.007080078125E-3</c:v>
                </c:pt>
                <c:pt idx="1887">
                  <c:v>1.007080078125E-3</c:v>
                </c:pt>
                <c:pt idx="1888">
                  <c:v>1.0068416595458984E-3</c:v>
                </c:pt>
                <c:pt idx="1889">
                  <c:v>1.007080078125E-3</c:v>
                </c:pt>
                <c:pt idx="1890">
                  <c:v>1.007080078125E-3</c:v>
                </c:pt>
                <c:pt idx="1891">
                  <c:v>1.0068416595458984E-3</c:v>
                </c:pt>
                <c:pt idx="1892">
                  <c:v>1.007080078125E-3</c:v>
                </c:pt>
                <c:pt idx="1893">
                  <c:v>1.007080078125E-3</c:v>
                </c:pt>
                <c:pt idx="1894">
                  <c:v>1.0068416595458984E-3</c:v>
                </c:pt>
                <c:pt idx="1895">
                  <c:v>1.0080337524414063E-3</c:v>
                </c:pt>
                <c:pt idx="1896">
                  <c:v>1.007080078125E-3</c:v>
                </c:pt>
                <c:pt idx="1897">
                  <c:v>1.0068416595458984E-3</c:v>
                </c:pt>
                <c:pt idx="1898">
                  <c:v>1.007080078125E-3</c:v>
                </c:pt>
                <c:pt idx="1899">
                  <c:v>1.007080078125E-3</c:v>
                </c:pt>
                <c:pt idx="1900">
                  <c:v>1.0068416595458984E-3</c:v>
                </c:pt>
                <c:pt idx="1901">
                  <c:v>1.007080078125E-3</c:v>
                </c:pt>
                <c:pt idx="1902">
                  <c:v>1.007080078125E-3</c:v>
                </c:pt>
                <c:pt idx="1903">
                  <c:v>1.0068416595458984E-3</c:v>
                </c:pt>
                <c:pt idx="1904">
                  <c:v>1.007080078125E-3</c:v>
                </c:pt>
                <c:pt idx="1905">
                  <c:v>1.007080078125E-3</c:v>
                </c:pt>
                <c:pt idx="1906">
                  <c:v>1.0068416595458984E-3</c:v>
                </c:pt>
                <c:pt idx="1907">
                  <c:v>1.007080078125E-3</c:v>
                </c:pt>
                <c:pt idx="1908">
                  <c:v>1.0080337524414063E-3</c:v>
                </c:pt>
                <c:pt idx="1909">
                  <c:v>1.007080078125E-3</c:v>
                </c:pt>
                <c:pt idx="1910">
                  <c:v>1.0068416595458984E-3</c:v>
                </c:pt>
                <c:pt idx="1911">
                  <c:v>1.007080078125E-3</c:v>
                </c:pt>
                <c:pt idx="1912">
                  <c:v>1.007080078125E-3</c:v>
                </c:pt>
                <c:pt idx="1913">
                  <c:v>1.0068416595458984E-3</c:v>
                </c:pt>
                <c:pt idx="1914">
                  <c:v>1.007080078125E-3</c:v>
                </c:pt>
                <c:pt idx="1915">
                  <c:v>1.007080078125E-3</c:v>
                </c:pt>
                <c:pt idx="1916">
                  <c:v>1.0068416595458984E-3</c:v>
                </c:pt>
                <c:pt idx="1917">
                  <c:v>1.007080078125E-3</c:v>
                </c:pt>
                <c:pt idx="1918">
                  <c:v>1.007080078125E-3</c:v>
                </c:pt>
                <c:pt idx="1919">
                  <c:v>1.0068416595458984E-3</c:v>
                </c:pt>
                <c:pt idx="1920">
                  <c:v>1.0080337524414063E-3</c:v>
                </c:pt>
                <c:pt idx="1921">
                  <c:v>1.007080078125E-3</c:v>
                </c:pt>
                <c:pt idx="1922">
                  <c:v>1.0068416595458984E-3</c:v>
                </c:pt>
                <c:pt idx="1923">
                  <c:v>1.007080078125E-3</c:v>
                </c:pt>
                <c:pt idx="1924">
                  <c:v>1.007080078125E-3</c:v>
                </c:pt>
                <c:pt idx="1925">
                  <c:v>1.0068416595458984E-3</c:v>
                </c:pt>
                <c:pt idx="1926">
                  <c:v>1.007080078125E-3</c:v>
                </c:pt>
                <c:pt idx="1927">
                  <c:v>1.007080078125E-3</c:v>
                </c:pt>
                <c:pt idx="1928">
                  <c:v>1.0068416595458984E-3</c:v>
                </c:pt>
                <c:pt idx="1929">
                  <c:v>1.007080078125E-3</c:v>
                </c:pt>
                <c:pt idx="1930">
                  <c:v>1.007080078125E-3</c:v>
                </c:pt>
                <c:pt idx="1931">
                  <c:v>1.0068416595458984E-3</c:v>
                </c:pt>
                <c:pt idx="1932">
                  <c:v>1.007080078125E-3</c:v>
                </c:pt>
                <c:pt idx="1933">
                  <c:v>1.0080337524414063E-3</c:v>
                </c:pt>
                <c:pt idx="1934">
                  <c:v>1.007080078125E-3</c:v>
                </c:pt>
                <c:pt idx="1935">
                  <c:v>1.0068416595458984E-3</c:v>
                </c:pt>
                <c:pt idx="1936">
                  <c:v>1.007080078125E-3</c:v>
                </c:pt>
                <c:pt idx="1937">
                  <c:v>1.007080078125E-3</c:v>
                </c:pt>
                <c:pt idx="1938">
                  <c:v>1.0068416595458984E-3</c:v>
                </c:pt>
                <c:pt idx="1939">
                  <c:v>1.007080078125E-3</c:v>
                </c:pt>
                <c:pt idx="1940">
                  <c:v>1.007080078125E-3</c:v>
                </c:pt>
                <c:pt idx="1941">
                  <c:v>1.0068416595458984E-3</c:v>
                </c:pt>
                <c:pt idx="1942">
                  <c:v>1.007080078125E-3</c:v>
                </c:pt>
                <c:pt idx="1943">
                  <c:v>1.007080078125E-3</c:v>
                </c:pt>
                <c:pt idx="1944">
                  <c:v>1.0068416595458984E-3</c:v>
                </c:pt>
                <c:pt idx="1945">
                  <c:v>1.0080337524414063E-3</c:v>
                </c:pt>
                <c:pt idx="1946">
                  <c:v>1.007080078125E-3</c:v>
                </c:pt>
                <c:pt idx="1947">
                  <c:v>1.0068416595458984E-3</c:v>
                </c:pt>
                <c:pt idx="1948">
                  <c:v>1.007080078125E-3</c:v>
                </c:pt>
                <c:pt idx="1949">
                  <c:v>1.007080078125E-3</c:v>
                </c:pt>
                <c:pt idx="1950">
                  <c:v>1.0068416595458984E-3</c:v>
                </c:pt>
                <c:pt idx="1951">
                  <c:v>1.007080078125E-3</c:v>
                </c:pt>
                <c:pt idx="1952">
                  <c:v>1.007080078125E-3</c:v>
                </c:pt>
                <c:pt idx="1953">
                  <c:v>1.0068416595458984E-3</c:v>
                </c:pt>
                <c:pt idx="1954">
                  <c:v>1.007080078125E-3</c:v>
                </c:pt>
                <c:pt idx="1955">
                  <c:v>1.007080078125E-3</c:v>
                </c:pt>
                <c:pt idx="1956">
                  <c:v>1.0068416595458984E-3</c:v>
                </c:pt>
                <c:pt idx="1957">
                  <c:v>1.007080078125E-3</c:v>
                </c:pt>
                <c:pt idx="1958">
                  <c:v>1.0080337524414063E-3</c:v>
                </c:pt>
                <c:pt idx="1959">
                  <c:v>2.2155046463012695E-2</c:v>
                </c:pt>
                <c:pt idx="1960">
                  <c:v>1.0068416595458984E-3</c:v>
                </c:pt>
                <c:pt idx="1961">
                  <c:v>1.007080078125E-3</c:v>
                </c:pt>
                <c:pt idx="1962">
                  <c:v>1.0080337524414063E-3</c:v>
                </c:pt>
                <c:pt idx="1963">
                  <c:v>1.007080078125E-3</c:v>
                </c:pt>
                <c:pt idx="1964">
                  <c:v>1.0068416595458984E-3</c:v>
                </c:pt>
                <c:pt idx="1965">
                  <c:v>1.007080078125E-3</c:v>
                </c:pt>
                <c:pt idx="1966">
                  <c:v>1.007080078125E-3</c:v>
                </c:pt>
                <c:pt idx="1967">
                  <c:v>1.0068416595458984E-3</c:v>
                </c:pt>
                <c:pt idx="1968">
                  <c:v>1.007080078125E-3</c:v>
                </c:pt>
                <c:pt idx="1969">
                  <c:v>1.007080078125E-3</c:v>
                </c:pt>
                <c:pt idx="1970">
                  <c:v>1.0068416595458984E-3</c:v>
                </c:pt>
                <c:pt idx="1971">
                  <c:v>1.007080078125E-3</c:v>
                </c:pt>
                <c:pt idx="1972">
                  <c:v>1.007080078125E-3</c:v>
                </c:pt>
                <c:pt idx="1973">
                  <c:v>1.0068416595458984E-3</c:v>
                </c:pt>
                <c:pt idx="1974">
                  <c:v>1.0080337524414063E-3</c:v>
                </c:pt>
                <c:pt idx="1975">
                  <c:v>1.007080078125E-3</c:v>
                </c:pt>
                <c:pt idx="1976">
                  <c:v>1.0068416595458984E-3</c:v>
                </c:pt>
                <c:pt idx="1977">
                  <c:v>1.007080078125E-3</c:v>
                </c:pt>
                <c:pt idx="1978">
                  <c:v>1.007080078125E-3</c:v>
                </c:pt>
                <c:pt idx="1979">
                  <c:v>1.0068416595458984E-3</c:v>
                </c:pt>
                <c:pt idx="1980">
                  <c:v>1.007080078125E-3</c:v>
                </c:pt>
                <c:pt idx="1981">
                  <c:v>1.007080078125E-3</c:v>
                </c:pt>
                <c:pt idx="1982">
                  <c:v>1.0068416595458984E-3</c:v>
                </c:pt>
                <c:pt idx="1983">
                  <c:v>1.007080078125E-3</c:v>
                </c:pt>
                <c:pt idx="1984">
                  <c:v>1.007080078125E-3</c:v>
                </c:pt>
                <c:pt idx="1985">
                  <c:v>1.0068416595458984E-3</c:v>
                </c:pt>
                <c:pt idx="1986">
                  <c:v>1.007080078125E-3</c:v>
                </c:pt>
                <c:pt idx="1987">
                  <c:v>1.0080337524414063E-3</c:v>
                </c:pt>
                <c:pt idx="1988">
                  <c:v>1.007080078125E-3</c:v>
                </c:pt>
                <c:pt idx="1989">
                  <c:v>1.0068416595458984E-3</c:v>
                </c:pt>
                <c:pt idx="1990">
                  <c:v>1.007080078125E-3</c:v>
                </c:pt>
                <c:pt idx="1991">
                  <c:v>1.007080078125E-3</c:v>
                </c:pt>
                <c:pt idx="1992">
                  <c:v>1.0068416595458984E-3</c:v>
                </c:pt>
                <c:pt idx="1993">
                  <c:v>1.007080078125E-3</c:v>
                </c:pt>
                <c:pt idx="1994">
                  <c:v>1.007080078125E-3</c:v>
                </c:pt>
                <c:pt idx="1995">
                  <c:v>1.0068416595458984E-3</c:v>
                </c:pt>
                <c:pt idx="1996">
                  <c:v>1.007080078125E-3</c:v>
                </c:pt>
                <c:pt idx="1997">
                  <c:v>1.0068416595458984E-3</c:v>
                </c:pt>
                <c:pt idx="1998">
                  <c:v>1.007080078125E-3</c:v>
                </c:pt>
                <c:pt idx="1999">
                  <c:v>1.0080337524414063E-3</c:v>
                </c:pt>
                <c:pt idx="2000">
                  <c:v>1.007080078125E-3</c:v>
                </c:pt>
                <c:pt idx="2001">
                  <c:v>1.0068416595458984E-3</c:v>
                </c:pt>
                <c:pt idx="2002">
                  <c:v>1.007080078125E-3</c:v>
                </c:pt>
                <c:pt idx="2003">
                  <c:v>1.007080078125E-3</c:v>
                </c:pt>
                <c:pt idx="2004">
                  <c:v>1.0068416595458984E-3</c:v>
                </c:pt>
                <c:pt idx="2005">
                  <c:v>1.007080078125E-3</c:v>
                </c:pt>
                <c:pt idx="2006">
                  <c:v>1.007080078125E-3</c:v>
                </c:pt>
                <c:pt idx="2007">
                  <c:v>1.0068416595458984E-3</c:v>
                </c:pt>
                <c:pt idx="2008">
                  <c:v>1.007080078125E-3</c:v>
                </c:pt>
                <c:pt idx="2009">
                  <c:v>1.007080078125E-3</c:v>
                </c:pt>
                <c:pt idx="2010">
                  <c:v>1.0068416595458984E-3</c:v>
                </c:pt>
                <c:pt idx="2011">
                  <c:v>1.007080078125E-3</c:v>
                </c:pt>
                <c:pt idx="2012">
                  <c:v>1.0080337524414063E-3</c:v>
                </c:pt>
                <c:pt idx="2013">
                  <c:v>1.007080078125E-3</c:v>
                </c:pt>
                <c:pt idx="2014">
                  <c:v>1.0068416595458984E-3</c:v>
                </c:pt>
                <c:pt idx="2015">
                  <c:v>1.007080078125E-3</c:v>
                </c:pt>
                <c:pt idx="2016">
                  <c:v>1.007080078125E-3</c:v>
                </c:pt>
                <c:pt idx="2017">
                  <c:v>1.0068416595458984E-3</c:v>
                </c:pt>
                <c:pt idx="2018">
                  <c:v>1.007080078125E-3</c:v>
                </c:pt>
                <c:pt idx="2019">
                  <c:v>1.0068416595458984E-3</c:v>
                </c:pt>
                <c:pt idx="2020">
                  <c:v>1.007080078125E-3</c:v>
                </c:pt>
                <c:pt idx="2021">
                  <c:v>1.007080078125E-3</c:v>
                </c:pt>
                <c:pt idx="2022">
                  <c:v>1.0068416595458984E-3</c:v>
                </c:pt>
                <c:pt idx="2023">
                  <c:v>1.007080078125E-3</c:v>
                </c:pt>
                <c:pt idx="2024">
                  <c:v>1.0080337524414063E-3</c:v>
                </c:pt>
                <c:pt idx="2025">
                  <c:v>1.007080078125E-3</c:v>
                </c:pt>
                <c:pt idx="2026">
                  <c:v>1.0068416595458984E-3</c:v>
                </c:pt>
                <c:pt idx="2027">
                  <c:v>1.007080078125E-3</c:v>
                </c:pt>
                <c:pt idx="2028">
                  <c:v>1.007080078125E-3</c:v>
                </c:pt>
                <c:pt idx="2029">
                  <c:v>1.0068416595458984E-3</c:v>
                </c:pt>
                <c:pt idx="2030">
                  <c:v>1.007080078125E-3</c:v>
                </c:pt>
                <c:pt idx="2031">
                  <c:v>1.007080078125E-3</c:v>
                </c:pt>
                <c:pt idx="2032">
                  <c:v>2.0139217376708984E-3</c:v>
                </c:pt>
                <c:pt idx="2033">
                  <c:v>1.007080078125E-3</c:v>
                </c:pt>
                <c:pt idx="2034">
                  <c:v>1.0068416595458984E-3</c:v>
                </c:pt>
                <c:pt idx="2035">
                  <c:v>1.007080078125E-3</c:v>
                </c:pt>
                <c:pt idx="2036">
                  <c:v>1.0080337524414063E-3</c:v>
                </c:pt>
                <c:pt idx="2037">
                  <c:v>1.007080078125E-3</c:v>
                </c:pt>
                <c:pt idx="2038">
                  <c:v>1.0068416595458984E-3</c:v>
                </c:pt>
                <c:pt idx="2039">
                  <c:v>1.007080078125E-3</c:v>
                </c:pt>
                <c:pt idx="2040">
                  <c:v>1.0068416595458984E-3</c:v>
                </c:pt>
                <c:pt idx="2041">
                  <c:v>1.007080078125E-3</c:v>
                </c:pt>
                <c:pt idx="2042">
                  <c:v>1.007080078125E-3</c:v>
                </c:pt>
                <c:pt idx="2043">
                  <c:v>1.0068416595458984E-3</c:v>
                </c:pt>
                <c:pt idx="2044">
                  <c:v>1.007080078125E-3</c:v>
                </c:pt>
                <c:pt idx="2045">
                  <c:v>1.007080078125E-3</c:v>
                </c:pt>
                <c:pt idx="2046">
                  <c:v>1.0068416595458984E-3</c:v>
                </c:pt>
                <c:pt idx="2047">
                  <c:v>1.007080078125E-3</c:v>
                </c:pt>
                <c:pt idx="2048">
                  <c:v>1.0080337524414063E-3</c:v>
                </c:pt>
                <c:pt idx="2049">
                  <c:v>1.007080078125E-3</c:v>
                </c:pt>
                <c:pt idx="2050">
                  <c:v>1.0068416595458984E-3</c:v>
                </c:pt>
                <c:pt idx="2051">
                  <c:v>1.007080078125E-3</c:v>
                </c:pt>
                <c:pt idx="2052">
                  <c:v>1.007080078125E-3</c:v>
                </c:pt>
                <c:pt idx="2053">
                  <c:v>1.0068416595458984E-3</c:v>
                </c:pt>
                <c:pt idx="2054">
                  <c:v>1.007080078125E-3</c:v>
                </c:pt>
                <c:pt idx="2055">
                  <c:v>1.007080078125E-3</c:v>
                </c:pt>
                <c:pt idx="2056">
                  <c:v>1.0068416595458984E-3</c:v>
                </c:pt>
                <c:pt idx="2057">
                  <c:v>1.007080078125E-3</c:v>
                </c:pt>
                <c:pt idx="2058">
                  <c:v>1.007080078125E-3</c:v>
                </c:pt>
                <c:pt idx="2059">
                  <c:v>1.0068416595458984E-3</c:v>
                </c:pt>
                <c:pt idx="2060">
                  <c:v>1.007080078125E-3</c:v>
                </c:pt>
                <c:pt idx="2061">
                  <c:v>1.0080337524414063E-3</c:v>
                </c:pt>
                <c:pt idx="2062">
                  <c:v>1.0068416595458984E-3</c:v>
                </c:pt>
                <c:pt idx="2063">
                  <c:v>1.007080078125E-3</c:v>
                </c:pt>
                <c:pt idx="2064">
                  <c:v>1.007080078125E-3</c:v>
                </c:pt>
                <c:pt idx="2065">
                  <c:v>1.0068416595458984E-3</c:v>
                </c:pt>
                <c:pt idx="2066">
                  <c:v>1.007080078125E-3</c:v>
                </c:pt>
                <c:pt idx="2067">
                  <c:v>1.007080078125E-3</c:v>
                </c:pt>
                <c:pt idx="2068">
                  <c:v>1.0068416595458984E-3</c:v>
                </c:pt>
                <c:pt idx="2069">
                  <c:v>1.007080078125E-3</c:v>
                </c:pt>
                <c:pt idx="2070">
                  <c:v>1.007080078125E-3</c:v>
                </c:pt>
                <c:pt idx="2071">
                  <c:v>1.0068416595458984E-3</c:v>
                </c:pt>
                <c:pt idx="2072">
                  <c:v>1.007080078125E-3</c:v>
                </c:pt>
                <c:pt idx="2073">
                  <c:v>1.0080337524414063E-3</c:v>
                </c:pt>
                <c:pt idx="2074">
                  <c:v>1.007080078125E-3</c:v>
                </c:pt>
                <c:pt idx="2075">
                  <c:v>1.0068416595458984E-3</c:v>
                </c:pt>
                <c:pt idx="2076">
                  <c:v>1.007080078125E-3</c:v>
                </c:pt>
                <c:pt idx="2077">
                  <c:v>1.007080078125E-3</c:v>
                </c:pt>
                <c:pt idx="2078">
                  <c:v>1.0068416595458984E-3</c:v>
                </c:pt>
                <c:pt idx="2079">
                  <c:v>1.007080078125E-3</c:v>
                </c:pt>
                <c:pt idx="2080">
                  <c:v>1.007080078125E-3</c:v>
                </c:pt>
                <c:pt idx="2081">
                  <c:v>1.0068416595458984E-3</c:v>
                </c:pt>
                <c:pt idx="2082">
                  <c:v>1.007080078125E-3</c:v>
                </c:pt>
                <c:pt idx="2083">
                  <c:v>1.007080078125E-3</c:v>
                </c:pt>
                <c:pt idx="2084">
                  <c:v>1.0068416595458984E-3</c:v>
                </c:pt>
                <c:pt idx="2085">
                  <c:v>8.0571174621582031E-3</c:v>
                </c:pt>
                <c:pt idx="2086">
                  <c:v>1.0068416595458984E-3</c:v>
                </c:pt>
                <c:pt idx="2087">
                  <c:v>1.007080078125E-3</c:v>
                </c:pt>
                <c:pt idx="2088">
                  <c:v>1.007080078125E-3</c:v>
                </c:pt>
                <c:pt idx="2089">
                  <c:v>1.0068416595458984E-3</c:v>
                </c:pt>
                <c:pt idx="2090">
                  <c:v>1.007080078125E-3</c:v>
                </c:pt>
                <c:pt idx="2091">
                  <c:v>1.0080337524414063E-3</c:v>
                </c:pt>
                <c:pt idx="2092">
                  <c:v>1.007080078125E-3</c:v>
                </c:pt>
                <c:pt idx="2093">
                  <c:v>1.0068416595458984E-3</c:v>
                </c:pt>
                <c:pt idx="2094">
                  <c:v>1.007080078125E-3</c:v>
                </c:pt>
                <c:pt idx="2095">
                  <c:v>1.007080078125E-3</c:v>
                </c:pt>
                <c:pt idx="2096">
                  <c:v>1.0068416595458984E-3</c:v>
                </c:pt>
                <c:pt idx="2097">
                  <c:v>1.007080078125E-3</c:v>
                </c:pt>
                <c:pt idx="2098">
                  <c:v>1.007080078125E-3</c:v>
                </c:pt>
                <c:pt idx="2099">
                  <c:v>1.0068416595458984E-3</c:v>
                </c:pt>
                <c:pt idx="2100">
                  <c:v>1.007080078125E-3</c:v>
                </c:pt>
                <c:pt idx="2101">
                  <c:v>1.007080078125E-3</c:v>
                </c:pt>
                <c:pt idx="2102">
                  <c:v>1.0068416595458984E-3</c:v>
                </c:pt>
                <c:pt idx="2103">
                  <c:v>1.007080078125E-3</c:v>
                </c:pt>
                <c:pt idx="2104">
                  <c:v>1.0080337524414063E-3</c:v>
                </c:pt>
                <c:pt idx="2105">
                  <c:v>1.0068416595458984E-3</c:v>
                </c:pt>
                <c:pt idx="2106">
                  <c:v>1.007080078125E-3</c:v>
                </c:pt>
                <c:pt idx="2107">
                  <c:v>1.007080078125E-3</c:v>
                </c:pt>
                <c:pt idx="2108">
                  <c:v>1.0068416595458984E-3</c:v>
                </c:pt>
                <c:pt idx="2109">
                  <c:v>1.007080078125E-3</c:v>
                </c:pt>
                <c:pt idx="2110">
                  <c:v>1.007080078125E-3</c:v>
                </c:pt>
                <c:pt idx="2111">
                  <c:v>1.0068416595458984E-3</c:v>
                </c:pt>
                <c:pt idx="2112">
                  <c:v>1.007080078125E-3</c:v>
                </c:pt>
                <c:pt idx="2113">
                  <c:v>1.007080078125E-3</c:v>
                </c:pt>
                <c:pt idx="2114">
                  <c:v>1.0068416595458984E-3</c:v>
                </c:pt>
                <c:pt idx="2115">
                  <c:v>1.007080078125E-3</c:v>
                </c:pt>
                <c:pt idx="2116">
                  <c:v>1.0080337524414063E-3</c:v>
                </c:pt>
                <c:pt idx="2117">
                  <c:v>1.007080078125E-3</c:v>
                </c:pt>
                <c:pt idx="2118">
                  <c:v>1.0068416595458984E-3</c:v>
                </c:pt>
                <c:pt idx="2119">
                  <c:v>1.007080078125E-3</c:v>
                </c:pt>
                <c:pt idx="2120">
                  <c:v>1.007080078125E-3</c:v>
                </c:pt>
                <c:pt idx="2121">
                  <c:v>1.0068416595458984E-3</c:v>
                </c:pt>
                <c:pt idx="2122">
                  <c:v>1.007080078125E-3</c:v>
                </c:pt>
                <c:pt idx="2123">
                  <c:v>1.007080078125E-3</c:v>
                </c:pt>
                <c:pt idx="2124">
                  <c:v>1.0068416595458984E-3</c:v>
                </c:pt>
                <c:pt idx="2125">
                  <c:v>1.007080078125E-3</c:v>
                </c:pt>
                <c:pt idx="2126">
                  <c:v>1.007080078125E-3</c:v>
                </c:pt>
                <c:pt idx="2127">
                  <c:v>1.0068416595458984E-3</c:v>
                </c:pt>
                <c:pt idx="2128">
                  <c:v>1.007080078125E-3</c:v>
                </c:pt>
                <c:pt idx="2129">
                  <c:v>1.0080337524414063E-3</c:v>
                </c:pt>
                <c:pt idx="2130">
                  <c:v>1.0068416595458984E-3</c:v>
                </c:pt>
                <c:pt idx="2131">
                  <c:v>1.007080078125E-3</c:v>
                </c:pt>
                <c:pt idx="2132">
                  <c:v>1.007080078125E-3</c:v>
                </c:pt>
                <c:pt idx="2133">
                  <c:v>1.0068416595458984E-3</c:v>
                </c:pt>
                <c:pt idx="2134">
                  <c:v>1.007080078125E-3</c:v>
                </c:pt>
                <c:pt idx="2135">
                  <c:v>1.007080078125E-3</c:v>
                </c:pt>
                <c:pt idx="2136">
                  <c:v>1.0068416595458984E-3</c:v>
                </c:pt>
                <c:pt idx="2137">
                  <c:v>1.007080078125E-3</c:v>
                </c:pt>
                <c:pt idx="2138">
                  <c:v>1.007080078125E-3</c:v>
                </c:pt>
                <c:pt idx="2139">
                  <c:v>1.0068416595458984E-3</c:v>
                </c:pt>
                <c:pt idx="2140">
                  <c:v>1.007080078125E-3</c:v>
                </c:pt>
                <c:pt idx="2141">
                  <c:v>1.0080337524414063E-3</c:v>
                </c:pt>
                <c:pt idx="2142">
                  <c:v>1.007080078125E-3</c:v>
                </c:pt>
                <c:pt idx="2143">
                  <c:v>1.0068416595458984E-3</c:v>
                </c:pt>
                <c:pt idx="2144">
                  <c:v>1.007080078125E-3</c:v>
                </c:pt>
                <c:pt idx="2145">
                  <c:v>1.007080078125E-3</c:v>
                </c:pt>
                <c:pt idx="2146">
                  <c:v>1.0068416595458984E-3</c:v>
                </c:pt>
                <c:pt idx="2147">
                  <c:v>1.007080078125E-3</c:v>
                </c:pt>
                <c:pt idx="2148">
                  <c:v>1.007080078125E-3</c:v>
                </c:pt>
                <c:pt idx="2149">
                  <c:v>1.0068416595458984E-3</c:v>
                </c:pt>
                <c:pt idx="2150">
                  <c:v>1.007080078125E-3</c:v>
                </c:pt>
                <c:pt idx="2151">
                  <c:v>1.007080078125E-3</c:v>
                </c:pt>
                <c:pt idx="2152">
                  <c:v>1.0068416595458984E-3</c:v>
                </c:pt>
                <c:pt idx="2153">
                  <c:v>1.007080078125E-3</c:v>
                </c:pt>
                <c:pt idx="2154">
                  <c:v>1.0080337524414063E-3</c:v>
                </c:pt>
                <c:pt idx="2155">
                  <c:v>1.0068416595458984E-3</c:v>
                </c:pt>
                <c:pt idx="2156">
                  <c:v>1.007080078125E-3</c:v>
                </c:pt>
                <c:pt idx="2157">
                  <c:v>1.007080078125E-3</c:v>
                </c:pt>
                <c:pt idx="2158">
                  <c:v>1.0068416595458984E-3</c:v>
                </c:pt>
                <c:pt idx="2159">
                  <c:v>1.007080078125E-3</c:v>
                </c:pt>
                <c:pt idx="2160">
                  <c:v>1.007080078125E-3</c:v>
                </c:pt>
                <c:pt idx="2161">
                  <c:v>1.0068416595458984E-3</c:v>
                </c:pt>
                <c:pt idx="2162">
                  <c:v>1.007080078125E-3</c:v>
                </c:pt>
                <c:pt idx="2163">
                  <c:v>1.007080078125E-3</c:v>
                </c:pt>
                <c:pt idx="2164">
                  <c:v>1.0068416595458984E-3</c:v>
                </c:pt>
                <c:pt idx="2165">
                  <c:v>1.007080078125E-3</c:v>
                </c:pt>
                <c:pt idx="2166">
                  <c:v>1.0080337524414063E-3</c:v>
                </c:pt>
                <c:pt idx="2167">
                  <c:v>1.007080078125E-3</c:v>
                </c:pt>
                <c:pt idx="2168">
                  <c:v>1.0068416595458984E-3</c:v>
                </c:pt>
                <c:pt idx="2169">
                  <c:v>1.007080078125E-3</c:v>
                </c:pt>
                <c:pt idx="2170">
                  <c:v>1.007080078125E-3</c:v>
                </c:pt>
                <c:pt idx="2171">
                  <c:v>1.0068416595458984E-3</c:v>
                </c:pt>
                <c:pt idx="2172">
                  <c:v>1.007080078125E-3</c:v>
                </c:pt>
                <c:pt idx="2173">
                  <c:v>1.007080078125E-3</c:v>
                </c:pt>
                <c:pt idx="2174">
                  <c:v>1.0068416595458984E-3</c:v>
                </c:pt>
                <c:pt idx="2175">
                  <c:v>1.007080078125E-3</c:v>
                </c:pt>
                <c:pt idx="2176">
                  <c:v>1.007080078125E-3</c:v>
                </c:pt>
                <c:pt idx="2177">
                  <c:v>1.0068416595458984E-3</c:v>
                </c:pt>
                <c:pt idx="2178">
                  <c:v>1.007080078125E-3</c:v>
                </c:pt>
                <c:pt idx="2179">
                  <c:v>1.0080337524414063E-3</c:v>
                </c:pt>
                <c:pt idx="2180">
                  <c:v>1.0068416595458984E-3</c:v>
                </c:pt>
                <c:pt idx="2181">
                  <c:v>1.007080078125E-3</c:v>
                </c:pt>
                <c:pt idx="2182">
                  <c:v>1.007080078125E-3</c:v>
                </c:pt>
                <c:pt idx="2183">
                  <c:v>1.0068416595458984E-3</c:v>
                </c:pt>
                <c:pt idx="2184">
                  <c:v>1.007080078125E-3</c:v>
                </c:pt>
                <c:pt idx="2185">
                  <c:v>1.007080078125E-3</c:v>
                </c:pt>
                <c:pt idx="2186">
                  <c:v>1.0068416595458984E-3</c:v>
                </c:pt>
                <c:pt idx="2187">
                  <c:v>1.007080078125E-3</c:v>
                </c:pt>
                <c:pt idx="2188">
                  <c:v>1.007080078125E-3</c:v>
                </c:pt>
                <c:pt idx="2189">
                  <c:v>1.0068416595458984E-3</c:v>
                </c:pt>
                <c:pt idx="2190">
                  <c:v>1.007080078125E-3</c:v>
                </c:pt>
                <c:pt idx="2191">
                  <c:v>1.0080337524414063E-3</c:v>
                </c:pt>
                <c:pt idx="2192">
                  <c:v>1.007080078125E-3</c:v>
                </c:pt>
                <c:pt idx="2193">
                  <c:v>1.0068416595458984E-3</c:v>
                </c:pt>
                <c:pt idx="2194">
                  <c:v>1.007080078125E-3</c:v>
                </c:pt>
                <c:pt idx="2195">
                  <c:v>1.007080078125E-3</c:v>
                </c:pt>
                <c:pt idx="2196">
                  <c:v>1.0068416595458984E-3</c:v>
                </c:pt>
                <c:pt idx="2197">
                  <c:v>1.007080078125E-3</c:v>
                </c:pt>
                <c:pt idx="2198">
                  <c:v>1.007080078125E-3</c:v>
                </c:pt>
                <c:pt idx="2199">
                  <c:v>1.0068416595458984E-3</c:v>
                </c:pt>
                <c:pt idx="2200">
                  <c:v>1.007080078125E-3</c:v>
                </c:pt>
                <c:pt idx="2201">
                  <c:v>1.007080078125E-3</c:v>
                </c:pt>
                <c:pt idx="2202">
                  <c:v>1.0068416595458984E-3</c:v>
                </c:pt>
                <c:pt idx="2203">
                  <c:v>1.007080078125E-3</c:v>
                </c:pt>
                <c:pt idx="2204">
                  <c:v>1.0080337524414063E-3</c:v>
                </c:pt>
                <c:pt idx="2205">
                  <c:v>1.0068416595458984E-3</c:v>
                </c:pt>
                <c:pt idx="2206">
                  <c:v>1.007080078125E-3</c:v>
                </c:pt>
                <c:pt idx="2207">
                  <c:v>1.007080078125E-3</c:v>
                </c:pt>
                <c:pt idx="2208">
                  <c:v>1.0068416595458984E-3</c:v>
                </c:pt>
                <c:pt idx="2209">
                  <c:v>1.007080078125E-3</c:v>
                </c:pt>
                <c:pt idx="2210">
                  <c:v>1.007080078125E-3</c:v>
                </c:pt>
                <c:pt idx="2211">
                  <c:v>1.0068416595458984E-3</c:v>
                </c:pt>
                <c:pt idx="2212">
                  <c:v>1.007080078125E-3</c:v>
                </c:pt>
                <c:pt idx="2213">
                  <c:v>1.007080078125E-3</c:v>
                </c:pt>
                <c:pt idx="2214">
                  <c:v>1.0068416595458984E-3</c:v>
                </c:pt>
                <c:pt idx="2215">
                  <c:v>1.007080078125E-3</c:v>
                </c:pt>
                <c:pt idx="2216">
                  <c:v>1.0080337524414063E-3</c:v>
                </c:pt>
                <c:pt idx="2217">
                  <c:v>1.007080078125E-3</c:v>
                </c:pt>
                <c:pt idx="2218">
                  <c:v>1.0068416595458984E-3</c:v>
                </c:pt>
                <c:pt idx="2219">
                  <c:v>1.007080078125E-3</c:v>
                </c:pt>
                <c:pt idx="2220">
                  <c:v>1.007080078125E-3</c:v>
                </c:pt>
                <c:pt idx="2221">
                  <c:v>1.0068416595458984E-3</c:v>
                </c:pt>
                <c:pt idx="2222">
                  <c:v>1.007080078125E-3</c:v>
                </c:pt>
                <c:pt idx="2223">
                  <c:v>1.007080078125E-3</c:v>
                </c:pt>
                <c:pt idx="2224">
                  <c:v>1.0068416595458984E-3</c:v>
                </c:pt>
                <c:pt idx="2225">
                  <c:v>1.007080078125E-3</c:v>
                </c:pt>
                <c:pt idx="2226">
                  <c:v>1.007080078125E-3</c:v>
                </c:pt>
                <c:pt idx="2227">
                  <c:v>1.0068416595458984E-3</c:v>
                </c:pt>
                <c:pt idx="2228">
                  <c:v>1.007080078125E-3</c:v>
                </c:pt>
                <c:pt idx="2229">
                  <c:v>1.0080337524414063E-3</c:v>
                </c:pt>
                <c:pt idx="2230">
                  <c:v>1.0068416595458984E-3</c:v>
                </c:pt>
                <c:pt idx="2231">
                  <c:v>1.007080078125E-3</c:v>
                </c:pt>
                <c:pt idx="2232">
                  <c:v>1.007080078125E-3</c:v>
                </c:pt>
                <c:pt idx="2233">
                  <c:v>1.0068416595458984E-3</c:v>
                </c:pt>
                <c:pt idx="2234">
                  <c:v>1.007080078125E-3</c:v>
                </c:pt>
                <c:pt idx="2235">
                  <c:v>1.007080078125E-3</c:v>
                </c:pt>
                <c:pt idx="2236">
                  <c:v>1.0068416595458984E-3</c:v>
                </c:pt>
                <c:pt idx="2237">
                  <c:v>1.007080078125E-3</c:v>
                </c:pt>
                <c:pt idx="2238">
                  <c:v>1.007080078125E-3</c:v>
                </c:pt>
                <c:pt idx="2239">
                  <c:v>1.0068416595458984E-3</c:v>
                </c:pt>
                <c:pt idx="2240">
                  <c:v>1.007080078125E-3</c:v>
                </c:pt>
                <c:pt idx="2241">
                  <c:v>1.0080337524414063E-3</c:v>
                </c:pt>
                <c:pt idx="2242">
                  <c:v>1.007080078125E-3</c:v>
                </c:pt>
                <c:pt idx="2243">
                  <c:v>1.0068416595458984E-3</c:v>
                </c:pt>
                <c:pt idx="2244">
                  <c:v>1.007080078125E-3</c:v>
                </c:pt>
                <c:pt idx="2245">
                  <c:v>1.007080078125E-3</c:v>
                </c:pt>
                <c:pt idx="2246">
                  <c:v>1.0068416595458984E-3</c:v>
                </c:pt>
                <c:pt idx="2247">
                  <c:v>1.007080078125E-3</c:v>
                </c:pt>
                <c:pt idx="2248">
                  <c:v>1.007080078125E-3</c:v>
                </c:pt>
                <c:pt idx="2249">
                  <c:v>1.0068416595458984E-3</c:v>
                </c:pt>
                <c:pt idx="2250">
                  <c:v>1.007080078125E-3</c:v>
                </c:pt>
                <c:pt idx="2251">
                  <c:v>1.007080078125E-3</c:v>
                </c:pt>
                <c:pt idx="2252">
                  <c:v>1.0068416595458984E-3</c:v>
                </c:pt>
                <c:pt idx="2253">
                  <c:v>1.007080078125E-3</c:v>
                </c:pt>
                <c:pt idx="2254">
                  <c:v>1.0080337524414063E-3</c:v>
                </c:pt>
                <c:pt idx="2255">
                  <c:v>1.0068416595458984E-3</c:v>
                </c:pt>
                <c:pt idx="2256">
                  <c:v>1.007080078125E-3</c:v>
                </c:pt>
                <c:pt idx="2257">
                  <c:v>1.007080078125E-3</c:v>
                </c:pt>
                <c:pt idx="2258">
                  <c:v>1.0068416595458984E-3</c:v>
                </c:pt>
                <c:pt idx="2259">
                  <c:v>1.007080078125E-3</c:v>
                </c:pt>
                <c:pt idx="2260">
                  <c:v>1.007080078125E-3</c:v>
                </c:pt>
                <c:pt idx="2261">
                  <c:v>1.0068416595458984E-3</c:v>
                </c:pt>
                <c:pt idx="2262">
                  <c:v>1.007080078125E-3</c:v>
                </c:pt>
                <c:pt idx="2263">
                  <c:v>1.007080078125E-3</c:v>
                </c:pt>
                <c:pt idx="2264">
                  <c:v>1.0068416595458984E-3</c:v>
                </c:pt>
                <c:pt idx="2265">
                  <c:v>1.007080078125E-3</c:v>
                </c:pt>
                <c:pt idx="2266">
                  <c:v>1.0080337524414063E-3</c:v>
                </c:pt>
                <c:pt idx="2267">
                  <c:v>1.007080078125E-3</c:v>
                </c:pt>
                <c:pt idx="2268">
                  <c:v>1.0068416595458984E-3</c:v>
                </c:pt>
                <c:pt idx="2269">
                  <c:v>1.007080078125E-3</c:v>
                </c:pt>
                <c:pt idx="2270">
                  <c:v>1.007080078125E-3</c:v>
                </c:pt>
                <c:pt idx="2271">
                  <c:v>1.0068416595458984E-3</c:v>
                </c:pt>
                <c:pt idx="2272">
                  <c:v>1.007080078125E-3</c:v>
                </c:pt>
                <c:pt idx="2273">
                  <c:v>1.007080078125E-3</c:v>
                </c:pt>
                <c:pt idx="2274">
                  <c:v>1.0068416595458984E-3</c:v>
                </c:pt>
                <c:pt idx="2275">
                  <c:v>1.007080078125E-3</c:v>
                </c:pt>
                <c:pt idx="2276">
                  <c:v>1.007080078125E-3</c:v>
                </c:pt>
                <c:pt idx="2277">
                  <c:v>1.0068416595458984E-3</c:v>
                </c:pt>
                <c:pt idx="2278">
                  <c:v>1.0080337524414063E-3</c:v>
                </c:pt>
                <c:pt idx="2279">
                  <c:v>1.007080078125E-3</c:v>
                </c:pt>
                <c:pt idx="2280">
                  <c:v>1.0068416595458984E-3</c:v>
                </c:pt>
                <c:pt idx="2281">
                  <c:v>1.007080078125E-3</c:v>
                </c:pt>
                <c:pt idx="2282">
                  <c:v>1.007080078125E-3</c:v>
                </c:pt>
                <c:pt idx="2283">
                  <c:v>1.0068416595458984E-3</c:v>
                </c:pt>
                <c:pt idx="2284">
                  <c:v>1.007080078125E-3</c:v>
                </c:pt>
                <c:pt idx="2285">
                  <c:v>1.007080078125E-3</c:v>
                </c:pt>
                <c:pt idx="2286">
                  <c:v>1.0068416595458984E-3</c:v>
                </c:pt>
                <c:pt idx="2287">
                  <c:v>1.007080078125E-3</c:v>
                </c:pt>
                <c:pt idx="2288">
                  <c:v>1.007080078125E-3</c:v>
                </c:pt>
                <c:pt idx="2289">
                  <c:v>1.0068416595458984E-3</c:v>
                </c:pt>
                <c:pt idx="2290">
                  <c:v>1.007080078125E-3</c:v>
                </c:pt>
                <c:pt idx="2291">
                  <c:v>1.0080337524414063E-3</c:v>
                </c:pt>
                <c:pt idx="2292">
                  <c:v>1.007080078125E-3</c:v>
                </c:pt>
                <c:pt idx="2293">
                  <c:v>1.0068416595458984E-3</c:v>
                </c:pt>
                <c:pt idx="2294">
                  <c:v>1.007080078125E-3</c:v>
                </c:pt>
                <c:pt idx="2295">
                  <c:v>1.007080078125E-3</c:v>
                </c:pt>
                <c:pt idx="2296">
                  <c:v>1.0068416595458984E-3</c:v>
                </c:pt>
                <c:pt idx="2297">
                  <c:v>1.007080078125E-3</c:v>
                </c:pt>
                <c:pt idx="2298">
                  <c:v>1.007080078125E-3</c:v>
                </c:pt>
                <c:pt idx="2299">
                  <c:v>1.0068416595458984E-3</c:v>
                </c:pt>
                <c:pt idx="2300">
                  <c:v>1.007080078125E-3</c:v>
                </c:pt>
                <c:pt idx="2301">
                  <c:v>1.007080078125E-3</c:v>
                </c:pt>
                <c:pt idx="2302">
                  <c:v>1.0068416595458984E-3</c:v>
                </c:pt>
                <c:pt idx="2303">
                  <c:v>1.0080337524414063E-3</c:v>
                </c:pt>
                <c:pt idx="2304">
                  <c:v>1.007080078125E-3</c:v>
                </c:pt>
                <c:pt idx="2305">
                  <c:v>1.0068416595458984E-3</c:v>
                </c:pt>
                <c:pt idx="2306">
                  <c:v>1.007080078125E-3</c:v>
                </c:pt>
                <c:pt idx="2307">
                  <c:v>1.007080078125E-3</c:v>
                </c:pt>
                <c:pt idx="2308">
                  <c:v>1.0068416595458984E-3</c:v>
                </c:pt>
                <c:pt idx="2309">
                  <c:v>1.007080078125E-3</c:v>
                </c:pt>
                <c:pt idx="2310">
                  <c:v>1.007080078125E-3</c:v>
                </c:pt>
                <c:pt idx="2311">
                  <c:v>1.0068416595458984E-3</c:v>
                </c:pt>
                <c:pt idx="2312">
                  <c:v>1.007080078125E-3</c:v>
                </c:pt>
                <c:pt idx="2313">
                  <c:v>1.007080078125E-3</c:v>
                </c:pt>
                <c:pt idx="2314">
                  <c:v>1.0068416595458984E-3</c:v>
                </c:pt>
                <c:pt idx="2315">
                  <c:v>1.007080078125E-3</c:v>
                </c:pt>
                <c:pt idx="2316">
                  <c:v>1.0080337524414063E-3</c:v>
                </c:pt>
                <c:pt idx="2317">
                  <c:v>1.007080078125E-3</c:v>
                </c:pt>
                <c:pt idx="2318">
                  <c:v>1.0068416595458984E-3</c:v>
                </c:pt>
                <c:pt idx="2319">
                  <c:v>1.007080078125E-3</c:v>
                </c:pt>
                <c:pt idx="2320">
                  <c:v>1.007080078125E-3</c:v>
                </c:pt>
                <c:pt idx="2321">
                  <c:v>1.0068416595458984E-3</c:v>
                </c:pt>
                <c:pt idx="2322">
                  <c:v>1.007080078125E-3</c:v>
                </c:pt>
                <c:pt idx="2323">
                  <c:v>1.007080078125E-3</c:v>
                </c:pt>
                <c:pt idx="2324">
                  <c:v>8.0568790435791016E-3</c:v>
                </c:pt>
                <c:pt idx="2325">
                  <c:v>1.007080078125E-3</c:v>
                </c:pt>
                <c:pt idx="2326">
                  <c:v>1.0068416595458984E-3</c:v>
                </c:pt>
                <c:pt idx="2327">
                  <c:v>1.007080078125E-3</c:v>
                </c:pt>
                <c:pt idx="2328">
                  <c:v>1.007080078125E-3</c:v>
                </c:pt>
                <c:pt idx="2329">
                  <c:v>1.0068416595458984E-3</c:v>
                </c:pt>
                <c:pt idx="2330">
                  <c:v>1.007080078125E-3</c:v>
                </c:pt>
                <c:pt idx="2331">
                  <c:v>1.007080078125E-3</c:v>
                </c:pt>
                <c:pt idx="2332">
                  <c:v>1.0068416595458984E-3</c:v>
                </c:pt>
                <c:pt idx="2333">
                  <c:v>1.007080078125E-3</c:v>
                </c:pt>
                <c:pt idx="2334">
                  <c:v>1.0080337524414063E-3</c:v>
                </c:pt>
                <c:pt idx="2335">
                  <c:v>1.007080078125E-3</c:v>
                </c:pt>
                <c:pt idx="2336">
                  <c:v>1.0068416595458984E-3</c:v>
                </c:pt>
                <c:pt idx="2337">
                  <c:v>1.007080078125E-3</c:v>
                </c:pt>
                <c:pt idx="2338">
                  <c:v>1.007080078125E-3</c:v>
                </c:pt>
                <c:pt idx="2339">
                  <c:v>1.0068416595458984E-3</c:v>
                </c:pt>
                <c:pt idx="2340">
                  <c:v>1.007080078125E-3</c:v>
                </c:pt>
                <c:pt idx="2341">
                  <c:v>1.007080078125E-3</c:v>
                </c:pt>
                <c:pt idx="2342">
                  <c:v>1.0068416595458984E-3</c:v>
                </c:pt>
                <c:pt idx="2343">
                  <c:v>1.007080078125E-3</c:v>
                </c:pt>
                <c:pt idx="2344">
                  <c:v>1.007080078125E-3</c:v>
                </c:pt>
                <c:pt idx="2345">
                  <c:v>1.0068416595458984E-3</c:v>
                </c:pt>
                <c:pt idx="2346">
                  <c:v>1.0080337524414063E-3</c:v>
                </c:pt>
                <c:pt idx="2347">
                  <c:v>1.007080078125E-3</c:v>
                </c:pt>
                <c:pt idx="2348">
                  <c:v>1.0068416595458984E-3</c:v>
                </c:pt>
                <c:pt idx="2349">
                  <c:v>1.007080078125E-3</c:v>
                </c:pt>
                <c:pt idx="2350">
                  <c:v>1.007080078125E-3</c:v>
                </c:pt>
                <c:pt idx="2351">
                  <c:v>1.0068416595458984E-3</c:v>
                </c:pt>
                <c:pt idx="2352">
                  <c:v>1.007080078125E-3</c:v>
                </c:pt>
                <c:pt idx="2353">
                  <c:v>1.007080078125E-3</c:v>
                </c:pt>
                <c:pt idx="2354">
                  <c:v>1.0068416595458984E-3</c:v>
                </c:pt>
                <c:pt idx="2355">
                  <c:v>1.007080078125E-3</c:v>
                </c:pt>
                <c:pt idx="2356">
                  <c:v>1.007080078125E-3</c:v>
                </c:pt>
                <c:pt idx="2357">
                  <c:v>1.0068416595458984E-3</c:v>
                </c:pt>
                <c:pt idx="2358">
                  <c:v>1.007080078125E-3</c:v>
                </c:pt>
                <c:pt idx="2359">
                  <c:v>1.0080337524414063E-3</c:v>
                </c:pt>
                <c:pt idx="2360">
                  <c:v>1.007080078125E-3</c:v>
                </c:pt>
                <c:pt idx="2361">
                  <c:v>1.0068416595458984E-3</c:v>
                </c:pt>
                <c:pt idx="2362">
                  <c:v>1.007080078125E-3</c:v>
                </c:pt>
                <c:pt idx="2363">
                  <c:v>1.007080078125E-3</c:v>
                </c:pt>
                <c:pt idx="2364">
                  <c:v>1.0068416595458984E-3</c:v>
                </c:pt>
                <c:pt idx="2365">
                  <c:v>1.007080078125E-3</c:v>
                </c:pt>
                <c:pt idx="2366">
                  <c:v>1.007080078125E-3</c:v>
                </c:pt>
                <c:pt idx="2367">
                  <c:v>1.0068416595458984E-3</c:v>
                </c:pt>
                <c:pt idx="2368">
                  <c:v>1.007080078125E-3</c:v>
                </c:pt>
                <c:pt idx="2369">
                  <c:v>1.007080078125E-3</c:v>
                </c:pt>
                <c:pt idx="2370">
                  <c:v>1.0068416595458984E-3</c:v>
                </c:pt>
                <c:pt idx="2371">
                  <c:v>1.0080337524414063E-3</c:v>
                </c:pt>
                <c:pt idx="2372">
                  <c:v>1.007080078125E-3</c:v>
                </c:pt>
                <c:pt idx="2373">
                  <c:v>1.0068416595458984E-3</c:v>
                </c:pt>
                <c:pt idx="2374">
                  <c:v>1.007080078125E-3</c:v>
                </c:pt>
                <c:pt idx="2375">
                  <c:v>1.007080078125E-3</c:v>
                </c:pt>
                <c:pt idx="2376">
                  <c:v>1.0068416595458984E-3</c:v>
                </c:pt>
                <c:pt idx="2377">
                  <c:v>1.007080078125E-3</c:v>
                </c:pt>
                <c:pt idx="2378">
                  <c:v>1.007080078125E-3</c:v>
                </c:pt>
                <c:pt idx="2379">
                  <c:v>1.0068416595458984E-3</c:v>
                </c:pt>
                <c:pt idx="2380">
                  <c:v>1.007080078125E-3</c:v>
                </c:pt>
                <c:pt idx="2381">
                  <c:v>1.007080078125E-3</c:v>
                </c:pt>
                <c:pt idx="2382">
                  <c:v>1.0068416595458984E-3</c:v>
                </c:pt>
                <c:pt idx="2383">
                  <c:v>1.007080078125E-3</c:v>
                </c:pt>
                <c:pt idx="2384">
                  <c:v>2.0151138305664063E-3</c:v>
                </c:pt>
                <c:pt idx="2385">
                  <c:v>1.0068416595458984E-3</c:v>
                </c:pt>
                <c:pt idx="2386">
                  <c:v>1.007080078125E-3</c:v>
                </c:pt>
                <c:pt idx="2387">
                  <c:v>1.007080078125E-3</c:v>
                </c:pt>
                <c:pt idx="2388">
                  <c:v>1.0068416595458984E-3</c:v>
                </c:pt>
                <c:pt idx="2389">
                  <c:v>1.007080078125E-3</c:v>
                </c:pt>
                <c:pt idx="2390">
                  <c:v>1.007080078125E-3</c:v>
                </c:pt>
                <c:pt idx="2391">
                  <c:v>1.0068416595458984E-3</c:v>
                </c:pt>
                <c:pt idx="2392">
                  <c:v>1.007080078125E-3</c:v>
                </c:pt>
                <c:pt idx="2393">
                  <c:v>1.007080078125E-3</c:v>
                </c:pt>
                <c:pt idx="2394">
                  <c:v>1.0068416595458984E-3</c:v>
                </c:pt>
                <c:pt idx="2395">
                  <c:v>1.0080337524414063E-3</c:v>
                </c:pt>
                <c:pt idx="2396">
                  <c:v>1.007080078125E-3</c:v>
                </c:pt>
                <c:pt idx="2397">
                  <c:v>1.0068416595458984E-3</c:v>
                </c:pt>
                <c:pt idx="2398">
                  <c:v>1.007080078125E-3</c:v>
                </c:pt>
                <c:pt idx="2399">
                  <c:v>1.007080078125E-3</c:v>
                </c:pt>
                <c:pt idx="2400">
                  <c:v>1.0068416595458984E-3</c:v>
                </c:pt>
                <c:pt idx="2401">
                  <c:v>1.007080078125E-3</c:v>
                </c:pt>
                <c:pt idx="2402">
                  <c:v>1.007080078125E-3</c:v>
                </c:pt>
                <c:pt idx="2403">
                  <c:v>1.0068416595458984E-3</c:v>
                </c:pt>
                <c:pt idx="2404">
                  <c:v>1.007080078125E-3</c:v>
                </c:pt>
                <c:pt idx="2405">
                  <c:v>1.007080078125E-3</c:v>
                </c:pt>
                <c:pt idx="2406">
                  <c:v>1.0068416595458984E-3</c:v>
                </c:pt>
                <c:pt idx="2407">
                  <c:v>1.007080078125E-3</c:v>
                </c:pt>
                <c:pt idx="2408">
                  <c:v>1.0080337524414063E-3</c:v>
                </c:pt>
                <c:pt idx="2409">
                  <c:v>1.007080078125E-3</c:v>
                </c:pt>
                <c:pt idx="2410">
                  <c:v>1.0068416595458984E-3</c:v>
                </c:pt>
                <c:pt idx="2411">
                  <c:v>1.007080078125E-3</c:v>
                </c:pt>
                <c:pt idx="2412">
                  <c:v>1.007080078125E-3</c:v>
                </c:pt>
                <c:pt idx="2413">
                  <c:v>1.0068416595458984E-3</c:v>
                </c:pt>
                <c:pt idx="2414">
                  <c:v>1.007080078125E-3</c:v>
                </c:pt>
                <c:pt idx="2415">
                  <c:v>1.007080078125E-3</c:v>
                </c:pt>
                <c:pt idx="2416">
                  <c:v>1.0068416595458984E-3</c:v>
                </c:pt>
                <c:pt idx="2417">
                  <c:v>1.007080078125E-3</c:v>
                </c:pt>
                <c:pt idx="2418">
                  <c:v>1.007080078125E-3</c:v>
                </c:pt>
                <c:pt idx="2419">
                  <c:v>1.0068416595458984E-3</c:v>
                </c:pt>
                <c:pt idx="2420">
                  <c:v>1.0080337524414063E-3</c:v>
                </c:pt>
                <c:pt idx="2421">
                  <c:v>1.007080078125E-3</c:v>
                </c:pt>
                <c:pt idx="2422">
                  <c:v>1.0068416595458984E-3</c:v>
                </c:pt>
                <c:pt idx="2423">
                  <c:v>1.007080078125E-3</c:v>
                </c:pt>
                <c:pt idx="2424">
                  <c:v>1.007080078125E-3</c:v>
                </c:pt>
                <c:pt idx="2425">
                  <c:v>1.0068416595458984E-3</c:v>
                </c:pt>
                <c:pt idx="2426">
                  <c:v>1.007080078125E-3</c:v>
                </c:pt>
                <c:pt idx="2427">
                  <c:v>1.007080078125E-3</c:v>
                </c:pt>
                <c:pt idx="2428">
                  <c:v>1.0068416595458984E-3</c:v>
                </c:pt>
                <c:pt idx="2429">
                  <c:v>1.007080078125E-3</c:v>
                </c:pt>
                <c:pt idx="2430">
                  <c:v>1.007080078125E-3</c:v>
                </c:pt>
                <c:pt idx="2431">
                  <c:v>1.0068416595458984E-3</c:v>
                </c:pt>
                <c:pt idx="2432">
                  <c:v>1.007080078125E-3</c:v>
                </c:pt>
                <c:pt idx="2433">
                  <c:v>1.0080337524414063E-3</c:v>
                </c:pt>
                <c:pt idx="2434">
                  <c:v>1.007080078125E-3</c:v>
                </c:pt>
                <c:pt idx="2435">
                  <c:v>1.0068416595458984E-3</c:v>
                </c:pt>
                <c:pt idx="2436">
                  <c:v>1.007080078125E-3</c:v>
                </c:pt>
                <c:pt idx="2437">
                  <c:v>1.007080078125E-3</c:v>
                </c:pt>
                <c:pt idx="2438">
                  <c:v>1.0068416595458984E-3</c:v>
                </c:pt>
                <c:pt idx="2439">
                  <c:v>1.007080078125E-3</c:v>
                </c:pt>
                <c:pt idx="2440">
                  <c:v>1.007080078125E-3</c:v>
                </c:pt>
                <c:pt idx="2441">
                  <c:v>1.0068416595458984E-3</c:v>
                </c:pt>
                <c:pt idx="2442">
                  <c:v>1.007080078125E-3</c:v>
                </c:pt>
                <c:pt idx="2443">
                  <c:v>1.007080078125E-3</c:v>
                </c:pt>
                <c:pt idx="2444">
                  <c:v>1.0068416595458984E-3</c:v>
                </c:pt>
                <c:pt idx="2445">
                  <c:v>1.0080337524414063E-3</c:v>
                </c:pt>
                <c:pt idx="2446">
                  <c:v>1.007080078125E-3</c:v>
                </c:pt>
                <c:pt idx="2447">
                  <c:v>1.0068416595458984E-3</c:v>
                </c:pt>
                <c:pt idx="2448">
                  <c:v>1.007080078125E-3</c:v>
                </c:pt>
                <c:pt idx="2449">
                  <c:v>1.007080078125E-3</c:v>
                </c:pt>
                <c:pt idx="2450">
                  <c:v>1.0068416595458984E-3</c:v>
                </c:pt>
                <c:pt idx="2451">
                  <c:v>1.007080078125E-3</c:v>
                </c:pt>
                <c:pt idx="2452">
                  <c:v>1.007080078125E-3</c:v>
                </c:pt>
                <c:pt idx="2453">
                  <c:v>1.0068416595458984E-3</c:v>
                </c:pt>
                <c:pt idx="2454">
                  <c:v>1.007080078125E-3</c:v>
                </c:pt>
                <c:pt idx="2455">
                  <c:v>1.007080078125E-3</c:v>
                </c:pt>
                <c:pt idx="2456">
                  <c:v>1.0068416595458984E-3</c:v>
                </c:pt>
                <c:pt idx="2457">
                  <c:v>1.007080078125E-3</c:v>
                </c:pt>
                <c:pt idx="2458">
                  <c:v>1.0080337524414063E-3</c:v>
                </c:pt>
                <c:pt idx="2459">
                  <c:v>1.007080078125E-3</c:v>
                </c:pt>
                <c:pt idx="2460">
                  <c:v>1.0068416595458984E-3</c:v>
                </c:pt>
                <c:pt idx="2461">
                  <c:v>1.007080078125E-3</c:v>
                </c:pt>
                <c:pt idx="2462">
                  <c:v>1.007080078125E-3</c:v>
                </c:pt>
                <c:pt idx="2463">
                  <c:v>1.0068416595458984E-3</c:v>
                </c:pt>
                <c:pt idx="2464">
                  <c:v>1.007080078125E-3</c:v>
                </c:pt>
                <c:pt idx="2465">
                  <c:v>1.007080078125E-3</c:v>
                </c:pt>
                <c:pt idx="2466">
                  <c:v>1.0068416595458984E-3</c:v>
                </c:pt>
                <c:pt idx="2467">
                  <c:v>1.007080078125E-3</c:v>
                </c:pt>
                <c:pt idx="2468">
                  <c:v>1.007080078125E-3</c:v>
                </c:pt>
                <c:pt idx="2469">
                  <c:v>1.0068416595458984E-3</c:v>
                </c:pt>
                <c:pt idx="2470">
                  <c:v>1.0080337524414063E-3</c:v>
                </c:pt>
                <c:pt idx="2471">
                  <c:v>1.007080078125E-3</c:v>
                </c:pt>
                <c:pt idx="2472">
                  <c:v>1.0068416595458984E-3</c:v>
                </c:pt>
                <c:pt idx="2473">
                  <c:v>1.007080078125E-3</c:v>
                </c:pt>
                <c:pt idx="2474">
                  <c:v>1.007080078125E-3</c:v>
                </c:pt>
                <c:pt idx="2475">
                  <c:v>1.0068416595458984E-3</c:v>
                </c:pt>
                <c:pt idx="2476">
                  <c:v>1.007080078125E-3</c:v>
                </c:pt>
                <c:pt idx="2477">
                  <c:v>1.007080078125E-3</c:v>
                </c:pt>
                <c:pt idx="2478">
                  <c:v>1.0068416595458984E-3</c:v>
                </c:pt>
                <c:pt idx="2479">
                  <c:v>1.007080078125E-3</c:v>
                </c:pt>
                <c:pt idx="2480">
                  <c:v>1.007080078125E-3</c:v>
                </c:pt>
                <c:pt idx="2481">
                  <c:v>1.0068416595458984E-3</c:v>
                </c:pt>
                <c:pt idx="2482">
                  <c:v>1.007080078125E-3</c:v>
                </c:pt>
                <c:pt idx="2483">
                  <c:v>1.0080337524414063E-3</c:v>
                </c:pt>
                <c:pt idx="2484">
                  <c:v>1.007080078125E-3</c:v>
                </c:pt>
                <c:pt idx="2485">
                  <c:v>1.0068416595458984E-3</c:v>
                </c:pt>
                <c:pt idx="2486">
                  <c:v>1.007080078125E-3</c:v>
                </c:pt>
                <c:pt idx="2487">
                  <c:v>1.007080078125E-3</c:v>
                </c:pt>
                <c:pt idx="2488">
                  <c:v>1.0068416595458984E-3</c:v>
                </c:pt>
                <c:pt idx="2489">
                  <c:v>1.007080078125E-3</c:v>
                </c:pt>
                <c:pt idx="2490">
                  <c:v>1.007080078125E-3</c:v>
                </c:pt>
                <c:pt idx="2491">
                  <c:v>1.0068416595458984E-3</c:v>
                </c:pt>
                <c:pt idx="2492">
                  <c:v>1.007080078125E-3</c:v>
                </c:pt>
                <c:pt idx="2493">
                  <c:v>1.0068416595458984E-3</c:v>
                </c:pt>
                <c:pt idx="2494">
                  <c:v>1.007080078125E-3</c:v>
                </c:pt>
                <c:pt idx="2495">
                  <c:v>1.0080337524414063E-3</c:v>
                </c:pt>
                <c:pt idx="2496">
                  <c:v>1.007080078125E-3</c:v>
                </c:pt>
                <c:pt idx="2497">
                  <c:v>1.0068416595458984E-3</c:v>
                </c:pt>
                <c:pt idx="2498">
                  <c:v>1.007080078125E-3</c:v>
                </c:pt>
                <c:pt idx="2499">
                  <c:v>1.007080078125E-3</c:v>
                </c:pt>
                <c:pt idx="2500">
                  <c:v>1.0068416595458984E-3</c:v>
                </c:pt>
                <c:pt idx="2501">
                  <c:v>1.007080078125E-3</c:v>
                </c:pt>
                <c:pt idx="2502">
                  <c:v>1.007080078125E-3</c:v>
                </c:pt>
                <c:pt idx="2503">
                  <c:v>1.0068416595458984E-3</c:v>
                </c:pt>
                <c:pt idx="2504">
                  <c:v>1.007080078125E-3</c:v>
                </c:pt>
                <c:pt idx="2505">
                  <c:v>1.007080078125E-3</c:v>
                </c:pt>
                <c:pt idx="2506">
                  <c:v>1.0068416595458984E-3</c:v>
                </c:pt>
                <c:pt idx="2507">
                  <c:v>1.007080078125E-3</c:v>
                </c:pt>
                <c:pt idx="2508">
                  <c:v>1.0080337524414063E-3</c:v>
                </c:pt>
                <c:pt idx="2509">
                  <c:v>1.007080078125E-3</c:v>
                </c:pt>
                <c:pt idx="2510">
                  <c:v>1.0068416595458984E-3</c:v>
                </c:pt>
                <c:pt idx="2511">
                  <c:v>1.007080078125E-3</c:v>
                </c:pt>
                <c:pt idx="2512">
                  <c:v>1.007080078125E-3</c:v>
                </c:pt>
                <c:pt idx="2513">
                  <c:v>1.0068416595458984E-3</c:v>
                </c:pt>
                <c:pt idx="2514">
                  <c:v>1.007080078125E-3</c:v>
                </c:pt>
                <c:pt idx="2515">
                  <c:v>1.0068416595458984E-3</c:v>
                </c:pt>
                <c:pt idx="2516">
                  <c:v>1.007080078125E-3</c:v>
                </c:pt>
                <c:pt idx="2517">
                  <c:v>1.007080078125E-3</c:v>
                </c:pt>
                <c:pt idx="2518">
                  <c:v>1.0068416595458984E-3</c:v>
                </c:pt>
                <c:pt idx="2519">
                  <c:v>1.007080078125E-3</c:v>
                </c:pt>
                <c:pt idx="2520">
                  <c:v>1.0080337524414063E-3</c:v>
                </c:pt>
                <c:pt idx="2521">
                  <c:v>1.007080078125E-3</c:v>
                </c:pt>
                <c:pt idx="2522">
                  <c:v>1.0068416595458984E-3</c:v>
                </c:pt>
                <c:pt idx="2523">
                  <c:v>1.007080078125E-3</c:v>
                </c:pt>
                <c:pt idx="2524">
                  <c:v>1.007080078125E-3</c:v>
                </c:pt>
                <c:pt idx="2525">
                  <c:v>1.0068416595458984E-3</c:v>
                </c:pt>
                <c:pt idx="2526">
                  <c:v>1.007080078125E-3</c:v>
                </c:pt>
                <c:pt idx="2527">
                  <c:v>1.007080078125E-3</c:v>
                </c:pt>
                <c:pt idx="2528">
                  <c:v>1.0068416595458984E-3</c:v>
                </c:pt>
                <c:pt idx="2529">
                  <c:v>1.007080078125E-3</c:v>
                </c:pt>
                <c:pt idx="2530">
                  <c:v>1.007080078125E-3</c:v>
                </c:pt>
                <c:pt idx="2531">
                  <c:v>1.0068416595458984E-3</c:v>
                </c:pt>
                <c:pt idx="2532">
                  <c:v>1.007080078125E-3</c:v>
                </c:pt>
                <c:pt idx="2533">
                  <c:v>1.0080337524414063E-3</c:v>
                </c:pt>
                <c:pt idx="2534">
                  <c:v>6.0420036315917969E-3</c:v>
                </c:pt>
                <c:pt idx="2535">
                  <c:v>1.0068416595458984E-3</c:v>
                </c:pt>
                <c:pt idx="2536">
                  <c:v>1.007080078125E-3</c:v>
                </c:pt>
                <c:pt idx="2537">
                  <c:v>1.007080078125E-3</c:v>
                </c:pt>
                <c:pt idx="2538">
                  <c:v>1.0068416595458984E-3</c:v>
                </c:pt>
                <c:pt idx="2539">
                  <c:v>1.007080078125E-3</c:v>
                </c:pt>
                <c:pt idx="2540">
                  <c:v>1.0080337524414063E-3</c:v>
                </c:pt>
                <c:pt idx="2541">
                  <c:v>1.007080078125E-3</c:v>
                </c:pt>
                <c:pt idx="2542">
                  <c:v>1.0068416595458984E-3</c:v>
                </c:pt>
                <c:pt idx="2543">
                  <c:v>1.007080078125E-3</c:v>
                </c:pt>
                <c:pt idx="2544">
                  <c:v>1.007080078125E-3</c:v>
                </c:pt>
                <c:pt idx="2545">
                  <c:v>1.0068416595458984E-3</c:v>
                </c:pt>
                <c:pt idx="2546">
                  <c:v>1.007080078125E-3</c:v>
                </c:pt>
                <c:pt idx="2547">
                  <c:v>1.007080078125E-3</c:v>
                </c:pt>
                <c:pt idx="2548">
                  <c:v>1.0068416595458984E-3</c:v>
                </c:pt>
                <c:pt idx="2549">
                  <c:v>1.007080078125E-3</c:v>
                </c:pt>
                <c:pt idx="2550">
                  <c:v>1.007080078125E-3</c:v>
                </c:pt>
                <c:pt idx="2551">
                  <c:v>1.0068416595458984E-3</c:v>
                </c:pt>
                <c:pt idx="2552">
                  <c:v>1.007080078125E-3</c:v>
                </c:pt>
                <c:pt idx="2553">
                  <c:v>1.0080337524414063E-3</c:v>
                </c:pt>
                <c:pt idx="2554">
                  <c:v>1.0068416595458984E-3</c:v>
                </c:pt>
                <c:pt idx="2555">
                  <c:v>1.007080078125E-3</c:v>
                </c:pt>
                <c:pt idx="2556">
                  <c:v>1.007080078125E-3</c:v>
                </c:pt>
                <c:pt idx="2557">
                  <c:v>1.0068416595458984E-3</c:v>
                </c:pt>
                <c:pt idx="2558">
                  <c:v>1.007080078125E-3</c:v>
                </c:pt>
                <c:pt idx="2559">
                  <c:v>1.007080078125E-3</c:v>
                </c:pt>
                <c:pt idx="2560">
                  <c:v>1.0068416595458984E-3</c:v>
                </c:pt>
                <c:pt idx="2561">
                  <c:v>1.007080078125E-3</c:v>
                </c:pt>
                <c:pt idx="2562">
                  <c:v>1.007080078125E-3</c:v>
                </c:pt>
                <c:pt idx="2563">
                  <c:v>1.0068416595458984E-3</c:v>
                </c:pt>
                <c:pt idx="2564">
                  <c:v>1.007080078125E-3</c:v>
                </c:pt>
                <c:pt idx="2565">
                  <c:v>1.0080337524414063E-3</c:v>
                </c:pt>
                <c:pt idx="2566">
                  <c:v>1.007080078125E-3</c:v>
                </c:pt>
                <c:pt idx="2567">
                  <c:v>1.0068416595458984E-3</c:v>
                </c:pt>
                <c:pt idx="2568">
                  <c:v>1.007080078125E-3</c:v>
                </c:pt>
                <c:pt idx="2569">
                  <c:v>1.007080078125E-3</c:v>
                </c:pt>
                <c:pt idx="2570">
                  <c:v>1.0068416595458984E-3</c:v>
                </c:pt>
                <c:pt idx="2571">
                  <c:v>1.007080078125E-3</c:v>
                </c:pt>
                <c:pt idx="2572">
                  <c:v>1.007080078125E-3</c:v>
                </c:pt>
                <c:pt idx="2573">
                  <c:v>1.0068416595458984E-3</c:v>
                </c:pt>
                <c:pt idx="2574">
                  <c:v>1.007080078125E-3</c:v>
                </c:pt>
                <c:pt idx="2575">
                  <c:v>1.007080078125E-3</c:v>
                </c:pt>
                <c:pt idx="2576">
                  <c:v>1.0068416595458984E-3</c:v>
                </c:pt>
                <c:pt idx="2577">
                  <c:v>1.007080078125E-3</c:v>
                </c:pt>
                <c:pt idx="2578">
                  <c:v>1.0080337524414063E-3</c:v>
                </c:pt>
                <c:pt idx="2579">
                  <c:v>1.0068416595458984E-3</c:v>
                </c:pt>
                <c:pt idx="2580">
                  <c:v>1.007080078125E-3</c:v>
                </c:pt>
                <c:pt idx="2581">
                  <c:v>1.007080078125E-3</c:v>
                </c:pt>
                <c:pt idx="2582">
                  <c:v>1.0068416595458984E-3</c:v>
                </c:pt>
                <c:pt idx="2583">
                  <c:v>1.007080078125E-3</c:v>
                </c:pt>
                <c:pt idx="2584">
                  <c:v>1.007080078125E-3</c:v>
                </c:pt>
                <c:pt idx="2585">
                  <c:v>1.0068416595458984E-3</c:v>
                </c:pt>
                <c:pt idx="2586">
                  <c:v>1.007080078125E-3</c:v>
                </c:pt>
                <c:pt idx="2587">
                  <c:v>1.007080078125E-3</c:v>
                </c:pt>
                <c:pt idx="2588">
                  <c:v>1.0068416595458984E-3</c:v>
                </c:pt>
                <c:pt idx="2589">
                  <c:v>1.007080078125E-3</c:v>
                </c:pt>
                <c:pt idx="2590">
                  <c:v>1.0080337524414063E-3</c:v>
                </c:pt>
                <c:pt idx="2591">
                  <c:v>1.007080078125E-3</c:v>
                </c:pt>
                <c:pt idx="2592">
                  <c:v>1.0068416595458984E-3</c:v>
                </c:pt>
                <c:pt idx="2593">
                  <c:v>1.007080078125E-3</c:v>
                </c:pt>
                <c:pt idx="2594">
                  <c:v>1.007080078125E-3</c:v>
                </c:pt>
                <c:pt idx="2595">
                  <c:v>1.0068416595458984E-3</c:v>
                </c:pt>
                <c:pt idx="2596">
                  <c:v>1.007080078125E-3</c:v>
                </c:pt>
                <c:pt idx="2597">
                  <c:v>1.007080078125E-3</c:v>
                </c:pt>
                <c:pt idx="2598">
                  <c:v>1.0068416595458984E-3</c:v>
                </c:pt>
                <c:pt idx="2599">
                  <c:v>1.007080078125E-3</c:v>
                </c:pt>
                <c:pt idx="2600">
                  <c:v>1.007080078125E-3</c:v>
                </c:pt>
                <c:pt idx="2601">
                  <c:v>1.0068416595458984E-3</c:v>
                </c:pt>
                <c:pt idx="2602">
                  <c:v>1.007080078125E-3</c:v>
                </c:pt>
                <c:pt idx="2603">
                  <c:v>1.0080337524414063E-3</c:v>
                </c:pt>
                <c:pt idx="2604">
                  <c:v>1.0068416595458984E-3</c:v>
                </c:pt>
                <c:pt idx="2605">
                  <c:v>1.007080078125E-3</c:v>
                </c:pt>
                <c:pt idx="2606">
                  <c:v>1.007080078125E-3</c:v>
                </c:pt>
                <c:pt idx="2607">
                  <c:v>1.0068416595458984E-3</c:v>
                </c:pt>
                <c:pt idx="2608">
                  <c:v>1.007080078125E-3</c:v>
                </c:pt>
                <c:pt idx="2609">
                  <c:v>1.007080078125E-3</c:v>
                </c:pt>
                <c:pt idx="2610">
                  <c:v>1.0068416595458984E-3</c:v>
                </c:pt>
                <c:pt idx="2611">
                  <c:v>1.007080078125E-3</c:v>
                </c:pt>
                <c:pt idx="2612">
                  <c:v>1.007080078125E-3</c:v>
                </c:pt>
                <c:pt idx="2613">
                  <c:v>1.0068416595458984E-3</c:v>
                </c:pt>
                <c:pt idx="2614">
                  <c:v>1.007080078125E-3</c:v>
                </c:pt>
                <c:pt idx="2615">
                  <c:v>1.0080337524414063E-3</c:v>
                </c:pt>
                <c:pt idx="2616">
                  <c:v>1.007080078125E-3</c:v>
                </c:pt>
                <c:pt idx="2617">
                  <c:v>1.0068416595458984E-3</c:v>
                </c:pt>
                <c:pt idx="2618">
                  <c:v>1.007080078125E-3</c:v>
                </c:pt>
                <c:pt idx="2619">
                  <c:v>1.007080078125E-3</c:v>
                </c:pt>
                <c:pt idx="2620">
                  <c:v>1.0068416595458984E-3</c:v>
                </c:pt>
                <c:pt idx="2621">
                  <c:v>1.007080078125E-3</c:v>
                </c:pt>
                <c:pt idx="2622">
                  <c:v>1.007080078125E-3</c:v>
                </c:pt>
                <c:pt idx="2623">
                  <c:v>1.0068416595458984E-3</c:v>
                </c:pt>
                <c:pt idx="2624">
                  <c:v>1.007080078125E-3</c:v>
                </c:pt>
                <c:pt idx="2625">
                  <c:v>1.007080078125E-3</c:v>
                </c:pt>
                <c:pt idx="2626">
                  <c:v>1.0068416595458984E-3</c:v>
                </c:pt>
                <c:pt idx="2627">
                  <c:v>1.007080078125E-3</c:v>
                </c:pt>
                <c:pt idx="2628">
                  <c:v>1.0080337524414063E-3</c:v>
                </c:pt>
                <c:pt idx="2629">
                  <c:v>1.0068416595458984E-3</c:v>
                </c:pt>
                <c:pt idx="2630">
                  <c:v>1.007080078125E-3</c:v>
                </c:pt>
                <c:pt idx="2631">
                  <c:v>1.007080078125E-3</c:v>
                </c:pt>
                <c:pt idx="2632">
                  <c:v>1.0068416595458984E-3</c:v>
                </c:pt>
                <c:pt idx="2633">
                  <c:v>1.007080078125E-3</c:v>
                </c:pt>
                <c:pt idx="2634">
                  <c:v>1.007080078125E-3</c:v>
                </c:pt>
                <c:pt idx="2635">
                  <c:v>1.0068416595458984E-3</c:v>
                </c:pt>
                <c:pt idx="2636">
                  <c:v>1.007080078125E-3</c:v>
                </c:pt>
                <c:pt idx="2637">
                  <c:v>1.007080078125E-3</c:v>
                </c:pt>
                <c:pt idx="2638">
                  <c:v>1.0068416595458984E-3</c:v>
                </c:pt>
                <c:pt idx="2639">
                  <c:v>1.007080078125E-3</c:v>
                </c:pt>
                <c:pt idx="2640">
                  <c:v>1.0080337524414063E-3</c:v>
                </c:pt>
                <c:pt idx="2641">
                  <c:v>1.007080078125E-3</c:v>
                </c:pt>
                <c:pt idx="2642">
                  <c:v>1.0068416595458984E-3</c:v>
                </c:pt>
                <c:pt idx="2643">
                  <c:v>1.007080078125E-3</c:v>
                </c:pt>
                <c:pt idx="2644">
                  <c:v>1.007080078125E-3</c:v>
                </c:pt>
                <c:pt idx="2645">
                  <c:v>1.0068416595458984E-3</c:v>
                </c:pt>
                <c:pt idx="2646">
                  <c:v>1.007080078125E-3</c:v>
                </c:pt>
                <c:pt idx="2647">
                  <c:v>1.007080078125E-3</c:v>
                </c:pt>
                <c:pt idx="2648">
                  <c:v>1.0068416595458984E-3</c:v>
                </c:pt>
                <c:pt idx="2649">
                  <c:v>1.007080078125E-3</c:v>
                </c:pt>
                <c:pt idx="2650">
                  <c:v>1.007080078125E-3</c:v>
                </c:pt>
                <c:pt idx="2651">
                  <c:v>1.0068416595458984E-3</c:v>
                </c:pt>
                <c:pt idx="2652">
                  <c:v>1.007080078125E-3</c:v>
                </c:pt>
                <c:pt idx="2653">
                  <c:v>1.0080337524414063E-3</c:v>
                </c:pt>
                <c:pt idx="2654">
                  <c:v>1.0068416595458984E-3</c:v>
                </c:pt>
                <c:pt idx="2655">
                  <c:v>1.007080078125E-3</c:v>
                </c:pt>
                <c:pt idx="2656">
                  <c:v>1.007080078125E-3</c:v>
                </c:pt>
                <c:pt idx="2657">
                  <c:v>1.0068416595458984E-3</c:v>
                </c:pt>
                <c:pt idx="2658">
                  <c:v>9.0641975402832031E-3</c:v>
                </c:pt>
                <c:pt idx="2659">
                  <c:v>1.0068416595458984E-3</c:v>
                </c:pt>
                <c:pt idx="2660">
                  <c:v>1.007080078125E-3</c:v>
                </c:pt>
                <c:pt idx="2661">
                  <c:v>1.007080078125E-3</c:v>
                </c:pt>
                <c:pt idx="2662">
                  <c:v>1.0068416595458984E-3</c:v>
                </c:pt>
                <c:pt idx="2663">
                  <c:v>1.007080078125E-3</c:v>
                </c:pt>
                <c:pt idx="2664">
                  <c:v>1.007080078125E-3</c:v>
                </c:pt>
                <c:pt idx="2665">
                  <c:v>1.0068416595458984E-3</c:v>
                </c:pt>
                <c:pt idx="2666">
                  <c:v>1.007080078125E-3</c:v>
                </c:pt>
                <c:pt idx="2667">
                  <c:v>1.007080078125E-3</c:v>
                </c:pt>
                <c:pt idx="2668">
                  <c:v>1.0068416595458984E-3</c:v>
                </c:pt>
                <c:pt idx="2669">
                  <c:v>1.007080078125E-3</c:v>
                </c:pt>
                <c:pt idx="2670">
                  <c:v>1.0080337524414063E-3</c:v>
                </c:pt>
                <c:pt idx="2671">
                  <c:v>1.0068416595458984E-3</c:v>
                </c:pt>
                <c:pt idx="2672">
                  <c:v>1.007080078125E-3</c:v>
                </c:pt>
                <c:pt idx="2673">
                  <c:v>1.007080078125E-3</c:v>
                </c:pt>
                <c:pt idx="2674">
                  <c:v>1.0068416595458984E-3</c:v>
                </c:pt>
                <c:pt idx="2675">
                  <c:v>1.007080078125E-3</c:v>
                </c:pt>
                <c:pt idx="2676">
                  <c:v>1.007080078125E-3</c:v>
                </c:pt>
                <c:pt idx="2677">
                  <c:v>1.0068416595458984E-3</c:v>
                </c:pt>
                <c:pt idx="2678">
                  <c:v>1.007080078125E-3</c:v>
                </c:pt>
                <c:pt idx="2679">
                  <c:v>1.007080078125E-3</c:v>
                </c:pt>
                <c:pt idx="2680">
                  <c:v>1.0068416595458984E-3</c:v>
                </c:pt>
                <c:pt idx="2681">
                  <c:v>1.007080078125E-3</c:v>
                </c:pt>
                <c:pt idx="2682">
                  <c:v>1.0080337524414063E-3</c:v>
                </c:pt>
                <c:pt idx="2683">
                  <c:v>1.007080078125E-3</c:v>
                </c:pt>
                <c:pt idx="2684">
                  <c:v>1.0068416595458984E-3</c:v>
                </c:pt>
                <c:pt idx="2685">
                  <c:v>1.007080078125E-3</c:v>
                </c:pt>
                <c:pt idx="2686">
                  <c:v>1.007080078125E-3</c:v>
                </c:pt>
                <c:pt idx="2687">
                  <c:v>1.0068416595458984E-3</c:v>
                </c:pt>
                <c:pt idx="2688">
                  <c:v>1.007080078125E-3</c:v>
                </c:pt>
                <c:pt idx="2689">
                  <c:v>1.007080078125E-3</c:v>
                </c:pt>
                <c:pt idx="2690">
                  <c:v>1.0068416595458984E-3</c:v>
                </c:pt>
                <c:pt idx="2691">
                  <c:v>1.007080078125E-3</c:v>
                </c:pt>
                <c:pt idx="2692">
                  <c:v>1.007080078125E-3</c:v>
                </c:pt>
                <c:pt idx="2693">
                  <c:v>1.0068416595458984E-3</c:v>
                </c:pt>
                <c:pt idx="2694">
                  <c:v>1.007080078125E-3</c:v>
                </c:pt>
                <c:pt idx="2695">
                  <c:v>1.0080337524414063E-3</c:v>
                </c:pt>
                <c:pt idx="2696">
                  <c:v>1.0068416595458984E-3</c:v>
                </c:pt>
                <c:pt idx="2697">
                  <c:v>1.007080078125E-3</c:v>
                </c:pt>
                <c:pt idx="2698">
                  <c:v>1.007080078125E-3</c:v>
                </c:pt>
                <c:pt idx="2699">
                  <c:v>1.0068416595458984E-3</c:v>
                </c:pt>
                <c:pt idx="2700">
                  <c:v>1.007080078125E-3</c:v>
                </c:pt>
                <c:pt idx="2701">
                  <c:v>1.007080078125E-3</c:v>
                </c:pt>
                <c:pt idx="2702">
                  <c:v>1.0068416595458984E-3</c:v>
                </c:pt>
                <c:pt idx="2703">
                  <c:v>1.007080078125E-3</c:v>
                </c:pt>
                <c:pt idx="2704">
                  <c:v>1.007080078125E-3</c:v>
                </c:pt>
                <c:pt idx="2705">
                  <c:v>1.0068416595458984E-3</c:v>
                </c:pt>
                <c:pt idx="2706">
                  <c:v>1.007080078125E-3</c:v>
                </c:pt>
                <c:pt idx="2707">
                  <c:v>1.0080337524414063E-3</c:v>
                </c:pt>
                <c:pt idx="2708">
                  <c:v>1.007080078125E-3</c:v>
                </c:pt>
                <c:pt idx="2709">
                  <c:v>1.0068416595458984E-3</c:v>
                </c:pt>
                <c:pt idx="2710">
                  <c:v>1.007080078125E-3</c:v>
                </c:pt>
                <c:pt idx="2711">
                  <c:v>1.007080078125E-3</c:v>
                </c:pt>
                <c:pt idx="2712">
                  <c:v>1.0068416595458984E-3</c:v>
                </c:pt>
                <c:pt idx="2713">
                  <c:v>1.007080078125E-3</c:v>
                </c:pt>
                <c:pt idx="2714">
                  <c:v>1.007080078125E-3</c:v>
                </c:pt>
                <c:pt idx="2715">
                  <c:v>1.0068416595458984E-3</c:v>
                </c:pt>
                <c:pt idx="2716">
                  <c:v>1.007080078125E-3</c:v>
                </c:pt>
                <c:pt idx="2717">
                  <c:v>1.007080078125E-3</c:v>
                </c:pt>
                <c:pt idx="2718">
                  <c:v>1.0068416595458984E-3</c:v>
                </c:pt>
                <c:pt idx="2719">
                  <c:v>1.007080078125E-3</c:v>
                </c:pt>
                <c:pt idx="2720">
                  <c:v>1.0080337524414063E-3</c:v>
                </c:pt>
                <c:pt idx="2721">
                  <c:v>1.0068416595458984E-3</c:v>
                </c:pt>
                <c:pt idx="2722">
                  <c:v>1.007080078125E-3</c:v>
                </c:pt>
                <c:pt idx="2723">
                  <c:v>1.007080078125E-3</c:v>
                </c:pt>
                <c:pt idx="2724">
                  <c:v>1.0068416595458984E-3</c:v>
                </c:pt>
                <c:pt idx="2725">
                  <c:v>1.007080078125E-3</c:v>
                </c:pt>
                <c:pt idx="2726">
                  <c:v>1.007080078125E-3</c:v>
                </c:pt>
                <c:pt idx="2727">
                  <c:v>1.0068416595458984E-3</c:v>
                </c:pt>
                <c:pt idx="2728">
                  <c:v>1.007080078125E-3</c:v>
                </c:pt>
                <c:pt idx="2729">
                  <c:v>1.007080078125E-3</c:v>
                </c:pt>
                <c:pt idx="2730">
                  <c:v>1.0068416595458984E-3</c:v>
                </c:pt>
                <c:pt idx="2731">
                  <c:v>1.007080078125E-3</c:v>
                </c:pt>
                <c:pt idx="2732">
                  <c:v>1.0080337524414063E-3</c:v>
                </c:pt>
                <c:pt idx="2733">
                  <c:v>1.007080078125E-3</c:v>
                </c:pt>
                <c:pt idx="2734">
                  <c:v>1.0068416595458984E-3</c:v>
                </c:pt>
                <c:pt idx="2735">
                  <c:v>1.007080078125E-3</c:v>
                </c:pt>
                <c:pt idx="2736">
                  <c:v>1.007080078125E-3</c:v>
                </c:pt>
                <c:pt idx="2737">
                  <c:v>1.0068416595458984E-3</c:v>
                </c:pt>
                <c:pt idx="2738">
                  <c:v>1.007080078125E-3</c:v>
                </c:pt>
                <c:pt idx="2739">
                  <c:v>1.007080078125E-3</c:v>
                </c:pt>
                <c:pt idx="2740">
                  <c:v>1.0068416595458984E-3</c:v>
                </c:pt>
                <c:pt idx="2741">
                  <c:v>1.007080078125E-3</c:v>
                </c:pt>
                <c:pt idx="2742">
                  <c:v>1.007080078125E-3</c:v>
                </c:pt>
                <c:pt idx="2743">
                  <c:v>1.0068416595458984E-3</c:v>
                </c:pt>
                <c:pt idx="2744">
                  <c:v>1.007080078125E-3</c:v>
                </c:pt>
                <c:pt idx="2745">
                  <c:v>1.0080337524414063E-3</c:v>
                </c:pt>
                <c:pt idx="2746">
                  <c:v>1.0068416595458984E-3</c:v>
                </c:pt>
                <c:pt idx="2747">
                  <c:v>1.007080078125E-3</c:v>
                </c:pt>
                <c:pt idx="2748">
                  <c:v>1.007080078125E-3</c:v>
                </c:pt>
                <c:pt idx="2749">
                  <c:v>1.0068416595458984E-3</c:v>
                </c:pt>
                <c:pt idx="2750">
                  <c:v>1.007080078125E-3</c:v>
                </c:pt>
                <c:pt idx="2751">
                  <c:v>1.007080078125E-3</c:v>
                </c:pt>
                <c:pt idx="2752">
                  <c:v>1.0068416595458984E-3</c:v>
                </c:pt>
                <c:pt idx="2753">
                  <c:v>1.007080078125E-3</c:v>
                </c:pt>
                <c:pt idx="2754">
                  <c:v>1.007080078125E-3</c:v>
                </c:pt>
                <c:pt idx="2755">
                  <c:v>1.0068416595458984E-3</c:v>
                </c:pt>
                <c:pt idx="2756">
                  <c:v>1.007080078125E-3</c:v>
                </c:pt>
                <c:pt idx="2757">
                  <c:v>1.0080337524414063E-3</c:v>
                </c:pt>
                <c:pt idx="2758">
                  <c:v>1.007080078125E-3</c:v>
                </c:pt>
                <c:pt idx="2759">
                  <c:v>1.0068416595458984E-3</c:v>
                </c:pt>
                <c:pt idx="2760">
                  <c:v>1.007080078125E-3</c:v>
                </c:pt>
                <c:pt idx="2761">
                  <c:v>1.007080078125E-3</c:v>
                </c:pt>
                <c:pt idx="2762">
                  <c:v>1.0068416595458984E-3</c:v>
                </c:pt>
                <c:pt idx="2763">
                  <c:v>1.007080078125E-3</c:v>
                </c:pt>
                <c:pt idx="2764">
                  <c:v>1.007080078125E-3</c:v>
                </c:pt>
                <c:pt idx="2765">
                  <c:v>1.0068416595458984E-3</c:v>
                </c:pt>
                <c:pt idx="2766">
                  <c:v>1.007080078125E-3</c:v>
                </c:pt>
                <c:pt idx="2767">
                  <c:v>1.007080078125E-3</c:v>
                </c:pt>
                <c:pt idx="2768">
                  <c:v>1.0068416595458984E-3</c:v>
                </c:pt>
                <c:pt idx="2769">
                  <c:v>1.0080337524414063E-3</c:v>
                </c:pt>
                <c:pt idx="2770">
                  <c:v>1.007080078125E-3</c:v>
                </c:pt>
                <c:pt idx="2771">
                  <c:v>1.0068416595458984E-3</c:v>
                </c:pt>
                <c:pt idx="2772">
                  <c:v>1.007080078125E-3</c:v>
                </c:pt>
                <c:pt idx="2773">
                  <c:v>1.007080078125E-3</c:v>
                </c:pt>
                <c:pt idx="2774">
                  <c:v>1.0068416595458984E-3</c:v>
                </c:pt>
                <c:pt idx="2775">
                  <c:v>1.007080078125E-3</c:v>
                </c:pt>
                <c:pt idx="2776">
                  <c:v>1.007080078125E-3</c:v>
                </c:pt>
                <c:pt idx="2777">
                  <c:v>1.0068416595458984E-3</c:v>
                </c:pt>
                <c:pt idx="2778">
                  <c:v>1.007080078125E-3</c:v>
                </c:pt>
                <c:pt idx="2779">
                  <c:v>1.007080078125E-3</c:v>
                </c:pt>
                <c:pt idx="2780">
                  <c:v>1.0068416595458984E-3</c:v>
                </c:pt>
                <c:pt idx="2781">
                  <c:v>1.007080078125E-3</c:v>
                </c:pt>
                <c:pt idx="2782">
                  <c:v>1.0080337524414063E-3</c:v>
                </c:pt>
                <c:pt idx="2783">
                  <c:v>1.007080078125E-3</c:v>
                </c:pt>
                <c:pt idx="2784">
                  <c:v>1.0068416595458984E-3</c:v>
                </c:pt>
                <c:pt idx="2785">
                  <c:v>1.007080078125E-3</c:v>
                </c:pt>
                <c:pt idx="2786">
                  <c:v>1.007080078125E-3</c:v>
                </c:pt>
                <c:pt idx="2787">
                  <c:v>1.0068416595458984E-3</c:v>
                </c:pt>
                <c:pt idx="2788">
                  <c:v>1.007080078125E-3</c:v>
                </c:pt>
                <c:pt idx="2789">
                  <c:v>1.007080078125E-3</c:v>
                </c:pt>
                <c:pt idx="2790">
                  <c:v>1.5105962753295898E-2</c:v>
                </c:pt>
                <c:pt idx="2791">
                  <c:v>1.0068416595458984E-3</c:v>
                </c:pt>
                <c:pt idx="2792">
                  <c:v>1.007080078125E-3</c:v>
                </c:pt>
                <c:pt idx="2793">
                  <c:v>1.0080337524414063E-3</c:v>
                </c:pt>
                <c:pt idx="2794">
                  <c:v>1.007080078125E-3</c:v>
                </c:pt>
                <c:pt idx="2795">
                  <c:v>1.0068416595458984E-3</c:v>
                </c:pt>
                <c:pt idx="2796">
                  <c:v>1.007080078125E-3</c:v>
                </c:pt>
                <c:pt idx="2797">
                  <c:v>1.007080078125E-3</c:v>
                </c:pt>
                <c:pt idx="2798">
                  <c:v>1.0068416595458984E-3</c:v>
                </c:pt>
                <c:pt idx="2799">
                  <c:v>1.007080078125E-3</c:v>
                </c:pt>
                <c:pt idx="2800">
                  <c:v>1.007080078125E-3</c:v>
                </c:pt>
                <c:pt idx="2801">
                  <c:v>1.0068416595458984E-3</c:v>
                </c:pt>
                <c:pt idx="2802">
                  <c:v>1.007080078125E-3</c:v>
                </c:pt>
                <c:pt idx="2803">
                  <c:v>1.007080078125E-3</c:v>
                </c:pt>
                <c:pt idx="2804">
                  <c:v>1.0068416595458984E-3</c:v>
                </c:pt>
                <c:pt idx="2805">
                  <c:v>1.0080337524414063E-3</c:v>
                </c:pt>
                <c:pt idx="2806">
                  <c:v>1.007080078125E-3</c:v>
                </c:pt>
                <c:pt idx="2807">
                  <c:v>1.0068416595458984E-3</c:v>
                </c:pt>
                <c:pt idx="2808">
                  <c:v>1.007080078125E-3</c:v>
                </c:pt>
                <c:pt idx="2809">
                  <c:v>1.007080078125E-3</c:v>
                </c:pt>
                <c:pt idx="2810">
                  <c:v>1.0068416595458984E-3</c:v>
                </c:pt>
                <c:pt idx="2811">
                  <c:v>1.007080078125E-3</c:v>
                </c:pt>
                <c:pt idx="2812">
                  <c:v>1.007080078125E-3</c:v>
                </c:pt>
                <c:pt idx="2813">
                  <c:v>1.0068416595458984E-3</c:v>
                </c:pt>
                <c:pt idx="2814">
                  <c:v>1.007080078125E-3</c:v>
                </c:pt>
                <c:pt idx="2815">
                  <c:v>1.007080078125E-3</c:v>
                </c:pt>
                <c:pt idx="2816">
                  <c:v>1.0068416595458984E-3</c:v>
                </c:pt>
                <c:pt idx="2817">
                  <c:v>1.007080078125E-3</c:v>
                </c:pt>
                <c:pt idx="2818">
                  <c:v>1.0080337524414063E-3</c:v>
                </c:pt>
                <c:pt idx="2819">
                  <c:v>1.007080078125E-3</c:v>
                </c:pt>
                <c:pt idx="2820">
                  <c:v>1.0068416595458984E-3</c:v>
                </c:pt>
                <c:pt idx="2821">
                  <c:v>1.007080078125E-3</c:v>
                </c:pt>
                <c:pt idx="2822">
                  <c:v>1.007080078125E-3</c:v>
                </c:pt>
                <c:pt idx="2823">
                  <c:v>1.0068416595458984E-3</c:v>
                </c:pt>
                <c:pt idx="2824">
                  <c:v>1.007080078125E-3</c:v>
                </c:pt>
                <c:pt idx="2825">
                  <c:v>1.007080078125E-3</c:v>
                </c:pt>
                <c:pt idx="2826">
                  <c:v>1.0068416595458984E-3</c:v>
                </c:pt>
                <c:pt idx="2827">
                  <c:v>1.007080078125E-3</c:v>
                </c:pt>
                <c:pt idx="2828">
                  <c:v>1.007080078125E-3</c:v>
                </c:pt>
                <c:pt idx="2829">
                  <c:v>1.0068416595458984E-3</c:v>
                </c:pt>
                <c:pt idx="2830">
                  <c:v>1.0080337524414063E-3</c:v>
                </c:pt>
                <c:pt idx="2831">
                  <c:v>1.007080078125E-3</c:v>
                </c:pt>
                <c:pt idx="2832">
                  <c:v>1.0068416595458984E-3</c:v>
                </c:pt>
                <c:pt idx="2833">
                  <c:v>1.007080078125E-3</c:v>
                </c:pt>
                <c:pt idx="2834">
                  <c:v>1.007080078125E-3</c:v>
                </c:pt>
                <c:pt idx="2835">
                  <c:v>1.0068416595458984E-3</c:v>
                </c:pt>
                <c:pt idx="2836">
                  <c:v>1.007080078125E-3</c:v>
                </c:pt>
                <c:pt idx="2837">
                  <c:v>1.007080078125E-3</c:v>
                </c:pt>
                <c:pt idx="2838">
                  <c:v>1.0068416595458984E-3</c:v>
                </c:pt>
                <c:pt idx="2839">
                  <c:v>1.007080078125E-3</c:v>
                </c:pt>
                <c:pt idx="2840">
                  <c:v>1.007080078125E-3</c:v>
                </c:pt>
                <c:pt idx="2841">
                  <c:v>1.0068416595458984E-3</c:v>
                </c:pt>
                <c:pt idx="2842">
                  <c:v>1.007080078125E-3</c:v>
                </c:pt>
                <c:pt idx="2843">
                  <c:v>1.0080337524414063E-3</c:v>
                </c:pt>
                <c:pt idx="2844">
                  <c:v>1.007080078125E-3</c:v>
                </c:pt>
                <c:pt idx="2845">
                  <c:v>1.0068416595458984E-3</c:v>
                </c:pt>
                <c:pt idx="2846">
                  <c:v>1.007080078125E-3</c:v>
                </c:pt>
                <c:pt idx="2847">
                  <c:v>1.007080078125E-3</c:v>
                </c:pt>
                <c:pt idx="2848">
                  <c:v>1.0068416595458984E-3</c:v>
                </c:pt>
                <c:pt idx="2849">
                  <c:v>1.007080078125E-3</c:v>
                </c:pt>
                <c:pt idx="2850">
                  <c:v>1.007080078125E-3</c:v>
                </c:pt>
                <c:pt idx="2851">
                  <c:v>1.0068416595458984E-3</c:v>
                </c:pt>
                <c:pt idx="2852">
                  <c:v>1.007080078125E-3</c:v>
                </c:pt>
                <c:pt idx="2853">
                  <c:v>1.007080078125E-3</c:v>
                </c:pt>
                <c:pt idx="2854">
                  <c:v>1.0068416595458984E-3</c:v>
                </c:pt>
                <c:pt idx="2855">
                  <c:v>1.0080337524414063E-3</c:v>
                </c:pt>
                <c:pt idx="2856">
                  <c:v>1.007080078125E-3</c:v>
                </c:pt>
                <c:pt idx="2857">
                  <c:v>1.0068416595458984E-3</c:v>
                </c:pt>
                <c:pt idx="2858">
                  <c:v>1.007080078125E-3</c:v>
                </c:pt>
                <c:pt idx="2859">
                  <c:v>1.007080078125E-3</c:v>
                </c:pt>
                <c:pt idx="2860">
                  <c:v>1.0068416595458984E-3</c:v>
                </c:pt>
                <c:pt idx="2861">
                  <c:v>1.007080078125E-3</c:v>
                </c:pt>
                <c:pt idx="2862">
                  <c:v>1.007080078125E-3</c:v>
                </c:pt>
                <c:pt idx="2863">
                  <c:v>1.0068416595458984E-3</c:v>
                </c:pt>
                <c:pt idx="2864">
                  <c:v>1.007080078125E-3</c:v>
                </c:pt>
                <c:pt idx="2865">
                  <c:v>4.0290355682373047E-3</c:v>
                </c:pt>
                <c:pt idx="2866">
                  <c:v>1.007080078125E-3</c:v>
                </c:pt>
                <c:pt idx="2867">
                  <c:v>1.0068416595458984E-3</c:v>
                </c:pt>
                <c:pt idx="2868">
                  <c:v>1.007080078125E-3</c:v>
                </c:pt>
                <c:pt idx="2869">
                  <c:v>1.007080078125E-3</c:v>
                </c:pt>
                <c:pt idx="2870">
                  <c:v>1.0068416595458984E-3</c:v>
                </c:pt>
                <c:pt idx="2871">
                  <c:v>1.007080078125E-3</c:v>
                </c:pt>
                <c:pt idx="2872">
                  <c:v>1.007080078125E-3</c:v>
                </c:pt>
                <c:pt idx="2873">
                  <c:v>1.0068416595458984E-3</c:v>
                </c:pt>
                <c:pt idx="2874">
                  <c:v>1.007080078125E-3</c:v>
                </c:pt>
                <c:pt idx="2875">
                  <c:v>1.007080078125E-3</c:v>
                </c:pt>
                <c:pt idx="2876">
                  <c:v>1.0068416595458984E-3</c:v>
                </c:pt>
                <c:pt idx="2877">
                  <c:v>1.0080337524414063E-3</c:v>
                </c:pt>
                <c:pt idx="2878">
                  <c:v>1.007080078125E-3</c:v>
                </c:pt>
                <c:pt idx="2879">
                  <c:v>1.0068416595458984E-3</c:v>
                </c:pt>
                <c:pt idx="2880">
                  <c:v>1.007080078125E-3</c:v>
                </c:pt>
                <c:pt idx="2881">
                  <c:v>1.007080078125E-3</c:v>
                </c:pt>
                <c:pt idx="2882">
                  <c:v>1.0068416595458984E-3</c:v>
                </c:pt>
                <c:pt idx="2883">
                  <c:v>1.007080078125E-3</c:v>
                </c:pt>
                <c:pt idx="2884">
                  <c:v>1.007080078125E-3</c:v>
                </c:pt>
                <c:pt idx="2885">
                  <c:v>1.0068416595458984E-3</c:v>
                </c:pt>
                <c:pt idx="2886">
                  <c:v>1.007080078125E-3</c:v>
                </c:pt>
                <c:pt idx="2887">
                  <c:v>1.007080078125E-3</c:v>
                </c:pt>
                <c:pt idx="2888">
                  <c:v>1.0068416595458984E-3</c:v>
                </c:pt>
                <c:pt idx="2889">
                  <c:v>1.007080078125E-3</c:v>
                </c:pt>
                <c:pt idx="2890">
                  <c:v>1.0080337524414063E-3</c:v>
                </c:pt>
                <c:pt idx="2891">
                  <c:v>1.007080078125E-3</c:v>
                </c:pt>
                <c:pt idx="2892">
                  <c:v>1.0068416595458984E-3</c:v>
                </c:pt>
                <c:pt idx="2893">
                  <c:v>1.007080078125E-3</c:v>
                </c:pt>
                <c:pt idx="2894">
                  <c:v>1.007080078125E-3</c:v>
                </c:pt>
                <c:pt idx="2895">
                  <c:v>1.0068416595458984E-3</c:v>
                </c:pt>
                <c:pt idx="2896">
                  <c:v>1.007080078125E-3</c:v>
                </c:pt>
                <c:pt idx="2897">
                  <c:v>1.007080078125E-3</c:v>
                </c:pt>
                <c:pt idx="2898">
                  <c:v>1.0068416595458984E-3</c:v>
                </c:pt>
                <c:pt idx="2899">
                  <c:v>1.007080078125E-3</c:v>
                </c:pt>
                <c:pt idx="2900">
                  <c:v>1.007080078125E-3</c:v>
                </c:pt>
                <c:pt idx="2901">
                  <c:v>1.0068416595458984E-3</c:v>
                </c:pt>
                <c:pt idx="2902">
                  <c:v>1.0080337524414063E-3</c:v>
                </c:pt>
                <c:pt idx="2903">
                  <c:v>1.007080078125E-3</c:v>
                </c:pt>
                <c:pt idx="2904">
                  <c:v>1.0068416595458984E-3</c:v>
                </c:pt>
                <c:pt idx="2905">
                  <c:v>1.007080078125E-3</c:v>
                </c:pt>
                <c:pt idx="2906">
                  <c:v>1.007080078125E-3</c:v>
                </c:pt>
                <c:pt idx="2907">
                  <c:v>1.0068416595458984E-3</c:v>
                </c:pt>
                <c:pt idx="2908">
                  <c:v>1.007080078125E-3</c:v>
                </c:pt>
                <c:pt idx="2909">
                  <c:v>1.007080078125E-3</c:v>
                </c:pt>
                <c:pt idx="2910">
                  <c:v>1.0068416595458984E-3</c:v>
                </c:pt>
                <c:pt idx="2911">
                  <c:v>1.007080078125E-3</c:v>
                </c:pt>
                <c:pt idx="2912">
                  <c:v>1.007080078125E-3</c:v>
                </c:pt>
                <c:pt idx="2913">
                  <c:v>1.0068416595458984E-3</c:v>
                </c:pt>
                <c:pt idx="2914">
                  <c:v>1.007080078125E-3</c:v>
                </c:pt>
                <c:pt idx="2915">
                  <c:v>1.0080337524414063E-3</c:v>
                </c:pt>
                <c:pt idx="2916">
                  <c:v>1.007080078125E-3</c:v>
                </c:pt>
                <c:pt idx="2917">
                  <c:v>1.0068416595458984E-3</c:v>
                </c:pt>
                <c:pt idx="2918">
                  <c:v>1.007080078125E-3</c:v>
                </c:pt>
                <c:pt idx="2919">
                  <c:v>1.007080078125E-3</c:v>
                </c:pt>
                <c:pt idx="2920">
                  <c:v>1.0068416595458984E-3</c:v>
                </c:pt>
                <c:pt idx="2921">
                  <c:v>1.007080078125E-3</c:v>
                </c:pt>
                <c:pt idx="2922">
                  <c:v>1.007080078125E-3</c:v>
                </c:pt>
                <c:pt idx="2923">
                  <c:v>1.0068416595458984E-3</c:v>
                </c:pt>
                <c:pt idx="2924">
                  <c:v>1.007080078125E-3</c:v>
                </c:pt>
                <c:pt idx="2925">
                  <c:v>1.007080078125E-3</c:v>
                </c:pt>
                <c:pt idx="2926">
                  <c:v>1.0068416595458984E-3</c:v>
                </c:pt>
                <c:pt idx="2927">
                  <c:v>1.0080337524414063E-3</c:v>
                </c:pt>
                <c:pt idx="2928">
                  <c:v>1.007080078125E-3</c:v>
                </c:pt>
                <c:pt idx="2929">
                  <c:v>1.0068416595458984E-3</c:v>
                </c:pt>
                <c:pt idx="2930">
                  <c:v>1.007080078125E-3</c:v>
                </c:pt>
                <c:pt idx="2931">
                  <c:v>1.007080078125E-3</c:v>
                </c:pt>
                <c:pt idx="2932">
                  <c:v>1.0068416595458984E-3</c:v>
                </c:pt>
                <c:pt idx="2933">
                  <c:v>1.007080078125E-3</c:v>
                </c:pt>
                <c:pt idx="2934">
                  <c:v>1.007080078125E-3</c:v>
                </c:pt>
                <c:pt idx="2935">
                  <c:v>1.0068416595458984E-3</c:v>
                </c:pt>
                <c:pt idx="2936">
                  <c:v>1.007080078125E-3</c:v>
                </c:pt>
                <c:pt idx="2937">
                  <c:v>1.007080078125E-3</c:v>
                </c:pt>
                <c:pt idx="2938">
                  <c:v>1.0068416595458984E-3</c:v>
                </c:pt>
                <c:pt idx="2939">
                  <c:v>1.007080078125E-3</c:v>
                </c:pt>
                <c:pt idx="2940">
                  <c:v>1.0080337524414063E-3</c:v>
                </c:pt>
                <c:pt idx="2941">
                  <c:v>1.007080078125E-3</c:v>
                </c:pt>
                <c:pt idx="2942">
                  <c:v>1.0068416595458984E-3</c:v>
                </c:pt>
                <c:pt idx="2943">
                  <c:v>1.007080078125E-3</c:v>
                </c:pt>
                <c:pt idx="2944">
                  <c:v>1.007080078125E-3</c:v>
                </c:pt>
                <c:pt idx="2945">
                  <c:v>1.0068416595458984E-3</c:v>
                </c:pt>
                <c:pt idx="2946">
                  <c:v>1.007080078125E-3</c:v>
                </c:pt>
                <c:pt idx="2947">
                  <c:v>1.007080078125E-3</c:v>
                </c:pt>
                <c:pt idx="2948">
                  <c:v>1.0068416595458984E-3</c:v>
                </c:pt>
                <c:pt idx="2949">
                  <c:v>1.007080078125E-3</c:v>
                </c:pt>
                <c:pt idx="2950">
                  <c:v>1.007080078125E-3</c:v>
                </c:pt>
                <c:pt idx="2951">
                  <c:v>1.0068416595458984E-3</c:v>
                </c:pt>
                <c:pt idx="2952">
                  <c:v>1.0080337524414063E-3</c:v>
                </c:pt>
                <c:pt idx="2953">
                  <c:v>1.007080078125E-3</c:v>
                </c:pt>
                <c:pt idx="2954">
                  <c:v>1.0068416595458984E-3</c:v>
                </c:pt>
                <c:pt idx="2955">
                  <c:v>1.007080078125E-3</c:v>
                </c:pt>
                <c:pt idx="2956">
                  <c:v>1.007080078125E-3</c:v>
                </c:pt>
                <c:pt idx="2957">
                  <c:v>1.0068416595458984E-3</c:v>
                </c:pt>
                <c:pt idx="2958">
                  <c:v>1.007080078125E-3</c:v>
                </c:pt>
                <c:pt idx="2959">
                  <c:v>1.007080078125E-3</c:v>
                </c:pt>
                <c:pt idx="2960">
                  <c:v>1.0068416595458984E-3</c:v>
                </c:pt>
                <c:pt idx="2961">
                  <c:v>2.3163080215454102E-2</c:v>
                </c:pt>
                <c:pt idx="2962">
                  <c:v>1.007080078125E-3</c:v>
                </c:pt>
                <c:pt idx="2963">
                  <c:v>1.0068416595458984E-3</c:v>
                </c:pt>
                <c:pt idx="2964">
                  <c:v>1.007080078125E-3</c:v>
                </c:pt>
                <c:pt idx="2965">
                  <c:v>1.007080078125E-3</c:v>
                </c:pt>
                <c:pt idx="2966">
                  <c:v>1.0068416595458984E-3</c:v>
                </c:pt>
                <c:pt idx="2967">
                  <c:v>1.007080078125E-3</c:v>
                </c:pt>
                <c:pt idx="2968">
                  <c:v>1.0080337524414063E-3</c:v>
                </c:pt>
                <c:pt idx="2969">
                  <c:v>1.007080078125E-3</c:v>
                </c:pt>
                <c:pt idx="2970">
                  <c:v>1.0068416595458984E-3</c:v>
                </c:pt>
                <c:pt idx="2971">
                  <c:v>1.007080078125E-3</c:v>
                </c:pt>
                <c:pt idx="2972">
                  <c:v>1.007080078125E-3</c:v>
                </c:pt>
                <c:pt idx="2973">
                  <c:v>1.0068416595458984E-3</c:v>
                </c:pt>
                <c:pt idx="2974">
                  <c:v>1.007080078125E-3</c:v>
                </c:pt>
                <c:pt idx="2975">
                  <c:v>1.0068416595458984E-3</c:v>
                </c:pt>
                <c:pt idx="2976">
                  <c:v>1.007080078125E-3</c:v>
                </c:pt>
                <c:pt idx="2977">
                  <c:v>1.007080078125E-3</c:v>
                </c:pt>
                <c:pt idx="2978">
                  <c:v>1.0068416595458984E-3</c:v>
                </c:pt>
                <c:pt idx="2979">
                  <c:v>1.007080078125E-3</c:v>
                </c:pt>
                <c:pt idx="2980">
                  <c:v>1.0080337524414063E-3</c:v>
                </c:pt>
                <c:pt idx="2981">
                  <c:v>1.007080078125E-3</c:v>
                </c:pt>
                <c:pt idx="2982">
                  <c:v>4.0278434753417969E-3</c:v>
                </c:pt>
                <c:pt idx="2983">
                  <c:v>1.007080078125E-3</c:v>
                </c:pt>
                <c:pt idx="2984">
                  <c:v>1.007080078125E-3</c:v>
                </c:pt>
                <c:pt idx="2985">
                  <c:v>1.0068416595458984E-3</c:v>
                </c:pt>
                <c:pt idx="2986">
                  <c:v>1.007080078125E-3</c:v>
                </c:pt>
                <c:pt idx="2987">
                  <c:v>1.007080078125E-3</c:v>
                </c:pt>
                <c:pt idx="2988">
                  <c:v>1.0068416595458984E-3</c:v>
                </c:pt>
                <c:pt idx="2989">
                  <c:v>1.007080078125E-3</c:v>
                </c:pt>
                <c:pt idx="2990">
                  <c:v>1.0080337524414063E-3</c:v>
                </c:pt>
                <c:pt idx="2991">
                  <c:v>1.007080078125E-3</c:v>
                </c:pt>
                <c:pt idx="2992">
                  <c:v>1.0068416595458984E-3</c:v>
                </c:pt>
                <c:pt idx="2993">
                  <c:v>1.007080078125E-3</c:v>
                </c:pt>
                <c:pt idx="2994">
                  <c:v>1.0068416595458984E-3</c:v>
                </c:pt>
                <c:pt idx="2995">
                  <c:v>1.007080078125E-3</c:v>
                </c:pt>
                <c:pt idx="2996">
                  <c:v>1.007080078125E-3</c:v>
                </c:pt>
                <c:pt idx="2997">
                  <c:v>1.0068416595458984E-3</c:v>
                </c:pt>
                <c:pt idx="2998">
                  <c:v>1.007080078125E-3</c:v>
                </c:pt>
                <c:pt idx="2999">
                  <c:v>1.007080078125E-3</c:v>
                </c:pt>
                <c:pt idx="3000">
                  <c:v>1.0068416595458984E-3</c:v>
                </c:pt>
                <c:pt idx="3001">
                  <c:v>1.007080078125E-3</c:v>
                </c:pt>
                <c:pt idx="3002">
                  <c:v>1.0080337524414063E-3</c:v>
                </c:pt>
                <c:pt idx="3003">
                  <c:v>1.007080078125E-3</c:v>
                </c:pt>
                <c:pt idx="3004">
                  <c:v>1.0068416595458984E-3</c:v>
                </c:pt>
                <c:pt idx="3005">
                  <c:v>1.007080078125E-3</c:v>
                </c:pt>
                <c:pt idx="3006">
                  <c:v>1.007080078125E-3</c:v>
                </c:pt>
                <c:pt idx="3007">
                  <c:v>1.0068416595458984E-3</c:v>
                </c:pt>
                <c:pt idx="3008">
                  <c:v>1.007080078125E-3</c:v>
                </c:pt>
                <c:pt idx="3009">
                  <c:v>1.007080078125E-3</c:v>
                </c:pt>
                <c:pt idx="3010">
                  <c:v>1.0068416595458984E-3</c:v>
                </c:pt>
                <c:pt idx="3011">
                  <c:v>1.007080078125E-3</c:v>
                </c:pt>
                <c:pt idx="3012">
                  <c:v>1.007080078125E-3</c:v>
                </c:pt>
                <c:pt idx="3013">
                  <c:v>1.0068416595458984E-3</c:v>
                </c:pt>
                <c:pt idx="3014">
                  <c:v>1.007080078125E-3</c:v>
                </c:pt>
                <c:pt idx="3015">
                  <c:v>1.0080337524414063E-3</c:v>
                </c:pt>
                <c:pt idx="3016">
                  <c:v>1.0068416595458984E-3</c:v>
                </c:pt>
                <c:pt idx="3017">
                  <c:v>1.007080078125E-3</c:v>
                </c:pt>
                <c:pt idx="3018">
                  <c:v>1.007080078125E-3</c:v>
                </c:pt>
                <c:pt idx="3019">
                  <c:v>1.0068416595458984E-3</c:v>
                </c:pt>
                <c:pt idx="3020">
                  <c:v>1.007080078125E-3</c:v>
                </c:pt>
                <c:pt idx="3021">
                  <c:v>1.007080078125E-3</c:v>
                </c:pt>
                <c:pt idx="3022">
                  <c:v>1.0068416595458984E-3</c:v>
                </c:pt>
                <c:pt idx="3023">
                  <c:v>1.007080078125E-3</c:v>
                </c:pt>
                <c:pt idx="3024">
                  <c:v>1.007080078125E-3</c:v>
                </c:pt>
                <c:pt idx="3025">
                  <c:v>1.0068416595458984E-3</c:v>
                </c:pt>
                <c:pt idx="3026">
                  <c:v>1.007080078125E-3</c:v>
                </c:pt>
                <c:pt idx="3027">
                  <c:v>1.0080337524414063E-3</c:v>
                </c:pt>
                <c:pt idx="3028">
                  <c:v>1.007080078125E-3</c:v>
                </c:pt>
                <c:pt idx="3029">
                  <c:v>1.0068416595458984E-3</c:v>
                </c:pt>
                <c:pt idx="3030">
                  <c:v>1.007080078125E-3</c:v>
                </c:pt>
                <c:pt idx="3031">
                  <c:v>1.007080078125E-3</c:v>
                </c:pt>
                <c:pt idx="3032">
                  <c:v>1.0068416595458984E-3</c:v>
                </c:pt>
                <c:pt idx="3033">
                  <c:v>1.007080078125E-3</c:v>
                </c:pt>
                <c:pt idx="3034">
                  <c:v>1.007080078125E-3</c:v>
                </c:pt>
                <c:pt idx="3035">
                  <c:v>1.0068416595458984E-3</c:v>
                </c:pt>
                <c:pt idx="3036">
                  <c:v>1.007080078125E-3</c:v>
                </c:pt>
                <c:pt idx="3037">
                  <c:v>1.007080078125E-3</c:v>
                </c:pt>
                <c:pt idx="3038">
                  <c:v>1.0068416595458984E-3</c:v>
                </c:pt>
                <c:pt idx="3039">
                  <c:v>1.007080078125E-3</c:v>
                </c:pt>
                <c:pt idx="3040">
                  <c:v>1.0080337524414063E-3</c:v>
                </c:pt>
                <c:pt idx="3041">
                  <c:v>1.0068416595458984E-3</c:v>
                </c:pt>
                <c:pt idx="3042">
                  <c:v>1.007080078125E-3</c:v>
                </c:pt>
                <c:pt idx="3043">
                  <c:v>1.007080078125E-3</c:v>
                </c:pt>
                <c:pt idx="3044">
                  <c:v>1.0068416595458984E-3</c:v>
                </c:pt>
                <c:pt idx="3045">
                  <c:v>1.007080078125E-3</c:v>
                </c:pt>
                <c:pt idx="3046">
                  <c:v>1.007080078125E-3</c:v>
                </c:pt>
                <c:pt idx="3047">
                  <c:v>1.0068416595458984E-3</c:v>
                </c:pt>
                <c:pt idx="3048">
                  <c:v>1.007080078125E-3</c:v>
                </c:pt>
                <c:pt idx="3049">
                  <c:v>1.007080078125E-3</c:v>
                </c:pt>
                <c:pt idx="3050">
                  <c:v>1.0068416595458984E-3</c:v>
                </c:pt>
                <c:pt idx="3051">
                  <c:v>1.007080078125E-3</c:v>
                </c:pt>
                <c:pt idx="3052">
                  <c:v>1.0080337524414063E-3</c:v>
                </c:pt>
                <c:pt idx="3053">
                  <c:v>1.007080078125E-3</c:v>
                </c:pt>
                <c:pt idx="3054">
                  <c:v>1.0068416595458984E-3</c:v>
                </c:pt>
                <c:pt idx="3055">
                  <c:v>1.007080078125E-3</c:v>
                </c:pt>
                <c:pt idx="3056">
                  <c:v>1.007080078125E-3</c:v>
                </c:pt>
                <c:pt idx="3057">
                  <c:v>1.0068416595458984E-3</c:v>
                </c:pt>
                <c:pt idx="3058">
                  <c:v>1.007080078125E-3</c:v>
                </c:pt>
                <c:pt idx="3059">
                  <c:v>1.007080078125E-3</c:v>
                </c:pt>
                <c:pt idx="3060">
                  <c:v>1.0068416595458984E-3</c:v>
                </c:pt>
                <c:pt idx="3061">
                  <c:v>1.007080078125E-3</c:v>
                </c:pt>
                <c:pt idx="3062">
                  <c:v>1.007080078125E-3</c:v>
                </c:pt>
                <c:pt idx="3063">
                  <c:v>1.0068416595458984E-3</c:v>
                </c:pt>
                <c:pt idx="3064">
                  <c:v>1.007080078125E-3</c:v>
                </c:pt>
                <c:pt idx="3065">
                  <c:v>1.0080337524414063E-3</c:v>
                </c:pt>
                <c:pt idx="3066">
                  <c:v>1.0068416595458984E-3</c:v>
                </c:pt>
                <c:pt idx="3067">
                  <c:v>1.007080078125E-3</c:v>
                </c:pt>
                <c:pt idx="3068">
                  <c:v>1.007080078125E-3</c:v>
                </c:pt>
                <c:pt idx="3069">
                  <c:v>1.0068416595458984E-3</c:v>
                </c:pt>
                <c:pt idx="3070">
                  <c:v>1.007080078125E-3</c:v>
                </c:pt>
                <c:pt idx="3071">
                  <c:v>1.007080078125E-3</c:v>
                </c:pt>
                <c:pt idx="3072">
                  <c:v>1.0068416595458984E-3</c:v>
                </c:pt>
                <c:pt idx="3073">
                  <c:v>1.007080078125E-3</c:v>
                </c:pt>
                <c:pt idx="3074">
                  <c:v>1.007080078125E-3</c:v>
                </c:pt>
                <c:pt idx="3075">
                  <c:v>1.0068416595458984E-3</c:v>
                </c:pt>
                <c:pt idx="3076">
                  <c:v>1.007080078125E-3</c:v>
                </c:pt>
                <c:pt idx="3077">
                  <c:v>1.0080337524414063E-3</c:v>
                </c:pt>
                <c:pt idx="3078">
                  <c:v>1.007080078125E-3</c:v>
                </c:pt>
                <c:pt idx="3079">
                  <c:v>1.0068416595458984E-3</c:v>
                </c:pt>
                <c:pt idx="3080">
                  <c:v>1.007080078125E-3</c:v>
                </c:pt>
                <c:pt idx="3081">
                  <c:v>1.007080078125E-3</c:v>
                </c:pt>
                <c:pt idx="3082">
                  <c:v>1.0068416595458984E-3</c:v>
                </c:pt>
                <c:pt idx="3083">
                  <c:v>1.007080078125E-3</c:v>
                </c:pt>
                <c:pt idx="3084">
                  <c:v>1.007080078125E-3</c:v>
                </c:pt>
                <c:pt idx="3085">
                  <c:v>1.0068416595458984E-3</c:v>
                </c:pt>
                <c:pt idx="3086">
                  <c:v>1.007080078125E-3</c:v>
                </c:pt>
                <c:pt idx="3087">
                  <c:v>1.007080078125E-3</c:v>
                </c:pt>
                <c:pt idx="3088">
                  <c:v>1.0068416595458984E-3</c:v>
                </c:pt>
                <c:pt idx="3089">
                  <c:v>1.007080078125E-3</c:v>
                </c:pt>
                <c:pt idx="3090">
                  <c:v>1.0080337524414063E-3</c:v>
                </c:pt>
                <c:pt idx="3091">
                  <c:v>1.0068416595458984E-3</c:v>
                </c:pt>
                <c:pt idx="3092">
                  <c:v>1.007080078125E-3</c:v>
                </c:pt>
                <c:pt idx="3093">
                  <c:v>1.007080078125E-3</c:v>
                </c:pt>
                <c:pt idx="3094">
                  <c:v>1.0068416595458984E-3</c:v>
                </c:pt>
                <c:pt idx="3095">
                  <c:v>1.007080078125E-3</c:v>
                </c:pt>
                <c:pt idx="3096">
                  <c:v>1.007080078125E-3</c:v>
                </c:pt>
                <c:pt idx="3097">
                  <c:v>1.0068416595458984E-3</c:v>
                </c:pt>
                <c:pt idx="3098">
                  <c:v>1.007080078125E-3</c:v>
                </c:pt>
                <c:pt idx="3099">
                  <c:v>1.007080078125E-3</c:v>
                </c:pt>
                <c:pt idx="3100">
                  <c:v>1.0068416595458984E-3</c:v>
                </c:pt>
                <c:pt idx="3101">
                  <c:v>1.007080078125E-3</c:v>
                </c:pt>
                <c:pt idx="3102">
                  <c:v>1.0080337524414063E-3</c:v>
                </c:pt>
                <c:pt idx="3103">
                  <c:v>1.007080078125E-3</c:v>
                </c:pt>
                <c:pt idx="3104">
                  <c:v>1.0068416595458984E-3</c:v>
                </c:pt>
                <c:pt idx="3105">
                  <c:v>1.007080078125E-3</c:v>
                </c:pt>
                <c:pt idx="3106">
                  <c:v>1.007080078125E-3</c:v>
                </c:pt>
                <c:pt idx="3107">
                  <c:v>1.0068416595458984E-3</c:v>
                </c:pt>
                <c:pt idx="3108">
                  <c:v>1.007080078125E-3</c:v>
                </c:pt>
                <c:pt idx="3109">
                  <c:v>1.007080078125E-3</c:v>
                </c:pt>
                <c:pt idx="3110">
                  <c:v>1.0068416595458984E-3</c:v>
                </c:pt>
                <c:pt idx="3111">
                  <c:v>1.007080078125E-3</c:v>
                </c:pt>
                <c:pt idx="3112">
                  <c:v>1.007080078125E-3</c:v>
                </c:pt>
                <c:pt idx="3113">
                  <c:v>1.0068416595458984E-3</c:v>
                </c:pt>
                <c:pt idx="3114">
                  <c:v>1.007080078125E-3</c:v>
                </c:pt>
                <c:pt idx="3115">
                  <c:v>1.0080337524414063E-3</c:v>
                </c:pt>
                <c:pt idx="3116">
                  <c:v>1.0068416595458984E-3</c:v>
                </c:pt>
                <c:pt idx="3117">
                  <c:v>1.007080078125E-3</c:v>
                </c:pt>
                <c:pt idx="3118">
                  <c:v>1.007080078125E-3</c:v>
                </c:pt>
                <c:pt idx="3119">
                  <c:v>1.0068416595458984E-3</c:v>
                </c:pt>
                <c:pt idx="3120">
                  <c:v>1.007080078125E-3</c:v>
                </c:pt>
                <c:pt idx="3121">
                  <c:v>1.007080078125E-3</c:v>
                </c:pt>
                <c:pt idx="3122">
                  <c:v>1.0068416595458984E-3</c:v>
                </c:pt>
                <c:pt idx="3123">
                  <c:v>1.007080078125E-3</c:v>
                </c:pt>
                <c:pt idx="3124">
                  <c:v>1.007080078125E-3</c:v>
                </c:pt>
                <c:pt idx="3125">
                  <c:v>1.0068416595458984E-3</c:v>
                </c:pt>
                <c:pt idx="3126">
                  <c:v>1.007080078125E-3</c:v>
                </c:pt>
                <c:pt idx="3127">
                  <c:v>1.0080337524414063E-3</c:v>
                </c:pt>
                <c:pt idx="3128">
                  <c:v>1.007080078125E-3</c:v>
                </c:pt>
                <c:pt idx="3129">
                  <c:v>1.0068416595458984E-3</c:v>
                </c:pt>
                <c:pt idx="3130">
                  <c:v>1.007080078125E-3</c:v>
                </c:pt>
                <c:pt idx="3131">
                  <c:v>1.007080078125E-3</c:v>
                </c:pt>
                <c:pt idx="3132">
                  <c:v>1.0068416595458984E-3</c:v>
                </c:pt>
                <c:pt idx="3133">
                  <c:v>1.007080078125E-3</c:v>
                </c:pt>
                <c:pt idx="3134">
                  <c:v>1.007080078125E-3</c:v>
                </c:pt>
                <c:pt idx="3135">
                  <c:v>1.0068416595458984E-3</c:v>
                </c:pt>
                <c:pt idx="3136">
                  <c:v>1.007080078125E-3</c:v>
                </c:pt>
                <c:pt idx="3137">
                  <c:v>1.007080078125E-3</c:v>
                </c:pt>
                <c:pt idx="3138">
                  <c:v>1.0068416595458984E-3</c:v>
                </c:pt>
                <c:pt idx="3139">
                  <c:v>1.007080078125E-3</c:v>
                </c:pt>
                <c:pt idx="3140">
                  <c:v>1.0080337524414063E-3</c:v>
                </c:pt>
                <c:pt idx="3141">
                  <c:v>1.0068416595458984E-3</c:v>
                </c:pt>
                <c:pt idx="3142">
                  <c:v>1.007080078125E-3</c:v>
                </c:pt>
                <c:pt idx="3143">
                  <c:v>1.007080078125E-3</c:v>
                </c:pt>
                <c:pt idx="3144">
                  <c:v>1.0068416595458984E-3</c:v>
                </c:pt>
                <c:pt idx="3145">
                  <c:v>1.007080078125E-3</c:v>
                </c:pt>
                <c:pt idx="3146">
                  <c:v>1.007080078125E-3</c:v>
                </c:pt>
                <c:pt idx="3147">
                  <c:v>1.0068416595458984E-3</c:v>
                </c:pt>
                <c:pt idx="3148">
                  <c:v>1.007080078125E-3</c:v>
                </c:pt>
                <c:pt idx="3149">
                  <c:v>1.007080078125E-3</c:v>
                </c:pt>
                <c:pt idx="3150">
                  <c:v>1.0068416595458984E-3</c:v>
                </c:pt>
                <c:pt idx="3151">
                  <c:v>1.007080078125E-3</c:v>
                </c:pt>
                <c:pt idx="3152">
                  <c:v>1.0080337524414063E-3</c:v>
                </c:pt>
                <c:pt idx="3153">
                  <c:v>1.007080078125E-3</c:v>
                </c:pt>
                <c:pt idx="3154">
                  <c:v>1.0068416595458984E-3</c:v>
                </c:pt>
                <c:pt idx="3155">
                  <c:v>1.007080078125E-3</c:v>
                </c:pt>
                <c:pt idx="3156">
                  <c:v>1.007080078125E-3</c:v>
                </c:pt>
                <c:pt idx="3157">
                  <c:v>1.0068416595458984E-3</c:v>
                </c:pt>
                <c:pt idx="3158">
                  <c:v>1.007080078125E-3</c:v>
                </c:pt>
                <c:pt idx="3159">
                  <c:v>1.007080078125E-3</c:v>
                </c:pt>
                <c:pt idx="3160">
                  <c:v>1.0068416595458984E-3</c:v>
                </c:pt>
                <c:pt idx="3161">
                  <c:v>1.007080078125E-3</c:v>
                </c:pt>
                <c:pt idx="3162">
                  <c:v>1.007080078125E-3</c:v>
                </c:pt>
                <c:pt idx="3163">
                  <c:v>1.0068416595458984E-3</c:v>
                </c:pt>
                <c:pt idx="3164">
                  <c:v>1.007080078125E-3</c:v>
                </c:pt>
                <c:pt idx="3165">
                  <c:v>1.0080337524414063E-3</c:v>
                </c:pt>
                <c:pt idx="3166">
                  <c:v>1.0068416595458984E-3</c:v>
                </c:pt>
                <c:pt idx="3167">
                  <c:v>1.007080078125E-3</c:v>
                </c:pt>
                <c:pt idx="3168">
                  <c:v>1.007080078125E-3</c:v>
                </c:pt>
                <c:pt idx="3169">
                  <c:v>1.0068416595458984E-3</c:v>
                </c:pt>
                <c:pt idx="3170">
                  <c:v>1.007080078125E-3</c:v>
                </c:pt>
                <c:pt idx="3171">
                  <c:v>1.007080078125E-3</c:v>
                </c:pt>
                <c:pt idx="3172">
                  <c:v>1.0068416595458984E-3</c:v>
                </c:pt>
                <c:pt idx="3173">
                  <c:v>1.007080078125E-3</c:v>
                </c:pt>
                <c:pt idx="3174">
                  <c:v>1.007080078125E-3</c:v>
                </c:pt>
                <c:pt idx="3175">
                  <c:v>1.0068416595458984E-3</c:v>
                </c:pt>
                <c:pt idx="3176">
                  <c:v>1.007080078125E-3</c:v>
                </c:pt>
                <c:pt idx="3177">
                  <c:v>1.0080337524414063E-3</c:v>
                </c:pt>
                <c:pt idx="3178">
                  <c:v>1.007080078125E-3</c:v>
                </c:pt>
                <c:pt idx="3179">
                  <c:v>1.0068416595458984E-3</c:v>
                </c:pt>
                <c:pt idx="3180">
                  <c:v>1.007080078125E-3</c:v>
                </c:pt>
                <c:pt idx="3181">
                  <c:v>1.007080078125E-3</c:v>
                </c:pt>
                <c:pt idx="3182">
                  <c:v>1.0068416595458984E-3</c:v>
                </c:pt>
                <c:pt idx="3183">
                  <c:v>1.007080078125E-3</c:v>
                </c:pt>
                <c:pt idx="3184">
                  <c:v>1.007080078125E-3</c:v>
                </c:pt>
                <c:pt idx="3185">
                  <c:v>1.0068416595458984E-3</c:v>
                </c:pt>
                <c:pt idx="3186">
                  <c:v>1.007080078125E-3</c:v>
                </c:pt>
                <c:pt idx="3187">
                  <c:v>1.007080078125E-3</c:v>
                </c:pt>
                <c:pt idx="3188">
                  <c:v>1.0068416595458984E-3</c:v>
                </c:pt>
                <c:pt idx="3189">
                  <c:v>1.007080078125E-3</c:v>
                </c:pt>
                <c:pt idx="3190">
                  <c:v>1.0080337524414063E-3</c:v>
                </c:pt>
                <c:pt idx="3191">
                  <c:v>1.0068416595458984E-3</c:v>
                </c:pt>
                <c:pt idx="3192">
                  <c:v>1.007080078125E-3</c:v>
                </c:pt>
                <c:pt idx="3193">
                  <c:v>1.007080078125E-3</c:v>
                </c:pt>
                <c:pt idx="3194">
                  <c:v>1.0068416595458984E-3</c:v>
                </c:pt>
                <c:pt idx="3195">
                  <c:v>1.007080078125E-3</c:v>
                </c:pt>
                <c:pt idx="3196">
                  <c:v>1.007080078125E-3</c:v>
                </c:pt>
                <c:pt idx="3197">
                  <c:v>1.0068416595458984E-3</c:v>
                </c:pt>
                <c:pt idx="3198">
                  <c:v>1.007080078125E-3</c:v>
                </c:pt>
                <c:pt idx="3199">
                  <c:v>1.007080078125E-3</c:v>
                </c:pt>
                <c:pt idx="3200">
                  <c:v>1.0068416595458984E-3</c:v>
                </c:pt>
                <c:pt idx="3201">
                  <c:v>1.007080078125E-3</c:v>
                </c:pt>
                <c:pt idx="3202">
                  <c:v>1.0080337524414063E-3</c:v>
                </c:pt>
                <c:pt idx="3203">
                  <c:v>1.007080078125E-3</c:v>
                </c:pt>
                <c:pt idx="3204">
                  <c:v>1.0068416595458984E-3</c:v>
                </c:pt>
                <c:pt idx="3205">
                  <c:v>1.007080078125E-3</c:v>
                </c:pt>
                <c:pt idx="3206">
                  <c:v>1.007080078125E-3</c:v>
                </c:pt>
                <c:pt idx="3207">
                  <c:v>1.0068416595458984E-3</c:v>
                </c:pt>
                <c:pt idx="3208">
                  <c:v>1.007080078125E-3</c:v>
                </c:pt>
                <c:pt idx="3209">
                  <c:v>1.007080078125E-3</c:v>
                </c:pt>
                <c:pt idx="3210">
                  <c:v>1.0068416595458984E-3</c:v>
                </c:pt>
                <c:pt idx="3211">
                  <c:v>1.007080078125E-3</c:v>
                </c:pt>
                <c:pt idx="3212">
                  <c:v>1.007080078125E-3</c:v>
                </c:pt>
                <c:pt idx="3213">
                  <c:v>1.0068416595458984E-3</c:v>
                </c:pt>
                <c:pt idx="3214">
                  <c:v>1.007080078125E-3</c:v>
                </c:pt>
                <c:pt idx="3215">
                  <c:v>1.0080337524414063E-3</c:v>
                </c:pt>
                <c:pt idx="3216">
                  <c:v>1.0068416595458984E-3</c:v>
                </c:pt>
                <c:pt idx="3217">
                  <c:v>1.007080078125E-3</c:v>
                </c:pt>
                <c:pt idx="3218">
                  <c:v>1.007080078125E-3</c:v>
                </c:pt>
                <c:pt idx="3219">
                  <c:v>1.0068416595458984E-3</c:v>
                </c:pt>
                <c:pt idx="3220">
                  <c:v>1.007080078125E-3</c:v>
                </c:pt>
                <c:pt idx="3221">
                  <c:v>1.007080078125E-3</c:v>
                </c:pt>
                <c:pt idx="3222">
                  <c:v>1.0068416595458984E-3</c:v>
                </c:pt>
                <c:pt idx="3223">
                  <c:v>1.007080078125E-3</c:v>
                </c:pt>
                <c:pt idx="3224">
                  <c:v>6.0429573059082031E-3</c:v>
                </c:pt>
                <c:pt idx="3225">
                  <c:v>1.007080078125E-3</c:v>
                </c:pt>
                <c:pt idx="3226">
                  <c:v>1.007080078125E-3</c:v>
                </c:pt>
                <c:pt idx="3227">
                  <c:v>1.0068416595458984E-3</c:v>
                </c:pt>
                <c:pt idx="3228">
                  <c:v>1.007080078125E-3</c:v>
                </c:pt>
                <c:pt idx="3229">
                  <c:v>1.007080078125E-3</c:v>
                </c:pt>
                <c:pt idx="3230">
                  <c:v>1.0068416595458984E-3</c:v>
                </c:pt>
                <c:pt idx="3231">
                  <c:v>1.007080078125E-3</c:v>
                </c:pt>
                <c:pt idx="3232">
                  <c:v>1.007080078125E-3</c:v>
                </c:pt>
                <c:pt idx="3233">
                  <c:v>1.0068416595458984E-3</c:v>
                </c:pt>
                <c:pt idx="3234">
                  <c:v>1.0080337524414063E-3</c:v>
                </c:pt>
                <c:pt idx="3235">
                  <c:v>1.007080078125E-3</c:v>
                </c:pt>
                <c:pt idx="3236">
                  <c:v>1.0068416595458984E-3</c:v>
                </c:pt>
                <c:pt idx="3237">
                  <c:v>1.007080078125E-3</c:v>
                </c:pt>
                <c:pt idx="3238">
                  <c:v>1.007080078125E-3</c:v>
                </c:pt>
                <c:pt idx="3239">
                  <c:v>1.0068416595458984E-3</c:v>
                </c:pt>
                <c:pt idx="3240">
                  <c:v>1.007080078125E-3</c:v>
                </c:pt>
                <c:pt idx="3241">
                  <c:v>1.007080078125E-3</c:v>
                </c:pt>
                <c:pt idx="3242">
                  <c:v>1.0068416595458984E-3</c:v>
                </c:pt>
                <c:pt idx="3243">
                  <c:v>1.007080078125E-3</c:v>
                </c:pt>
                <c:pt idx="3244">
                  <c:v>1.007080078125E-3</c:v>
                </c:pt>
                <c:pt idx="3245">
                  <c:v>1.0068416595458984E-3</c:v>
                </c:pt>
                <c:pt idx="3246">
                  <c:v>1.007080078125E-3</c:v>
                </c:pt>
                <c:pt idx="3247">
                  <c:v>1.0080337524414063E-3</c:v>
                </c:pt>
                <c:pt idx="3248">
                  <c:v>1.007080078125E-3</c:v>
                </c:pt>
                <c:pt idx="3249">
                  <c:v>1.0068416595458984E-3</c:v>
                </c:pt>
                <c:pt idx="3250">
                  <c:v>1.007080078125E-3</c:v>
                </c:pt>
                <c:pt idx="3251">
                  <c:v>1.007080078125E-3</c:v>
                </c:pt>
                <c:pt idx="3252">
                  <c:v>1.0068416595458984E-3</c:v>
                </c:pt>
                <c:pt idx="3253">
                  <c:v>1.007080078125E-3</c:v>
                </c:pt>
                <c:pt idx="3254">
                  <c:v>1.007080078125E-3</c:v>
                </c:pt>
                <c:pt idx="3255">
                  <c:v>1.0068416595458984E-3</c:v>
                </c:pt>
                <c:pt idx="3256">
                  <c:v>1.007080078125E-3</c:v>
                </c:pt>
                <c:pt idx="3257">
                  <c:v>1.007080078125E-3</c:v>
                </c:pt>
                <c:pt idx="3258">
                  <c:v>1.0068416595458984E-3</c:v>
                </c:pt>
                <c:pt idx="3259">
                  <c:v>1.0080337524414063E-3</c:v>
                </c:pt>
                <c:pt idx="3260">
                  <c:v>1.007080078125E-3</c:v>
                </c:pt>
                <c:pt idx="3261">
                  <c:v>1.0068416595458984E-3</c:v>
                </c:pt>
                <c:pt idx="3262">
                  <c:v>1.007080078125E-3</c:v>
                </c:pt>
                <c:pt idx="3263">
                  <c:v>1.007080078125E-3</c:v>
                </c:pt>
                <c:pt idx="3264">
                  <c:v>1.0068416595458984E-3</c:v>
                </c:pt>
                <c:pt idx="3265">
                  <c:v>1.007080078125E-3</c:v>
                </c:pt>
                <c:pt idx="3266">
                  <c:v>1.007080078125E-3</c:v>
                </c:pt>
                <c:pt idx="3267">
                  <c:v>1.0068416595458984E-3</c:v>
                </c:pt>
                <c:pt idx="3268">
                  <c:v>1.007080078125E-3</c:v>
                </c:pt>
                <c:pt idx="3269">
                  <c:v>1.007080078125E-3</c:v>
                </c:pt>
                <c:pt idx="3270">
                  <c:v>1.0068416595458984E-3</c:v>
                </c:pt>
                <c:pt idx="3271">
                  <c:v>1.007080078125E-3</c:v>
                </c:pt>
                <c:pt idx="3272">
                  <c:v>1.0080337524414063E-3</c:v>
                </c:pt>
                <c:pt idx="3273">
                  <c:v>1.007080078125E-3</c:v>
                </c:pt>
                <c:pt idx="3274">
                  <c:v>1.0068416595458984E-3</c:v>
                </c:pt>
                <c:pt idx="3275">
                  <c:v>1.007080078125E-3</c:v>
                </c:pt>
                <c:pt idx="3276">
                  <c:v>1.007080078125E-3</c:v>
                </c:pt>
                <c:pt idx="3277">
                  <c:v>1.0068416595458984E-3</c:v>
                </c:pt>
                <c:pt idx="3278">
                  <c:v>1.007080078125E-3</c:v>
                </c:pt>
                <c:pt idx="3279">
                  <c:v>1.007080078125E-3</c:v>
                </c:pt>
                <c:pt idx="3280">
                  <c:v>1.0068416595458984E-3</c:v>
                </c:pt>
                <c:pt idx="3281">
                  <c:v>1.007080078125E-3</c:v>
                </c:pt>
                <c:pt idx="3282">
                  <c:v>1.007080078125E-3</c:v>
                </c:pt>
                <c:pt idx="3283">
                  <c:v>1.0068416595458984E-3</c:v>
                </c:pt>
                <c:pt idx="3284">
                  <c:v>1.0080337524414063E-3</c:v>
                </c:pt>
                <c:pt idx="3285">
                  <c:v>1.007080078125E-3</c:v>
                </c:pt>
                <c:pt idx="3286">
                  <c:v>1.0068416595458984E-3</c:v>
                </c:pt>
                <c:pt idx="3287">
                  <c:v>1.007080078125E-3</c:v>
                </c:pt>
                <c:pt idx="3288">
                  <c:v>1.007080078125E-3</c:v>
                </c:pt>
                <c:pt idx="3289">
                  <c:v>1.0068416595458984E-3</c:v>
                </c:pt>
                <c:pt idx="3290">
                  <c:v>1.007080078125E-3</c:v>
                </c:pt>
                <c:pt idx="3291">
                  <c:v>1.007080078125E-3</c:v>
                </c:pt>
                <c:pt idx="3292">
                  <c:v>1.0068416595458984E-3</c:v>
                </c:pt>
                <c:pt idx="3293">
                  <c:v>1.007080078125E-3</c:v>
                </c:pt>
                <c:pt idx="3294">
                  <c:v>1.007080078125E-3</c:v>
                </c:pt>
                <c:pt idx="3295">
                  <c:v>1.0068416595458984E-3</c:v>
                </c:pt>
                <c:pt idx="3296">
                  <c:v>1.007080078125E-3</c:v>
                </c:pt>
                <c:pt idx="3297">
                  <c:v>1.0080337524414063E-3</c:v>
                </c:pt>
                <c:pt idx="3298">
                  <c:v>1.007080078125E-3</c:v>
                </c:pt>
                <c:pt idx="3299">
                  <c:v>1.0068416595458984E-3</c:v>
                </c:pt>
                <c:pt idx="3300">
                  <c:v>1.007080078125E-3</c:v>
                </c:pt>
                <c:pt idx="3301">
                  <c:v>1.007080078125E-3</c:v>
                </c:pt>
                <c:pt idx="3302">
                  <c:v>1.0068416595458984E-3</c:v>
                </c:pt>
                <c:pt idx="3303">
                  <c:v>1.007080078125E-3</c:v>
                </c:pt>
                <c:pt idx="3304">
                  <c:v>1.007080078125E-3</c:v>
                </c:pt>
                <c:pt idx="3305">
                  <c:v>1.0068416595458984E-3</c:v>
                </c:pt>
                <c:pt idx="3306">
                  <c:v>1.007080078125E-3</c:v>
                </c:pt>
                <c:pt idx="3307">
                  <c:v>1.007080078125E-3</c:v>
                </c:pt>
                <c:pt idx="3308">
                  <c:v>1.0068416595458984E-3</c:v>
                </c:pt>
                <c:pt idx="3309">
                  <c:v>1.0080337524414063E-3</c:v>
                </c:pt>
                <c:pt idx="3310">
                  <c:v>1.007080078125E-3</c:v>
                </c:pt>
                <c:pt idx="3311">
                  <c:v>1.0068416595458984E-3</c:v>
                </c:pt>
                <c:pt idx="3312">
                  <c:v>1.007080078125E-3</c:v>
                </c:pt>
                <c:pt idx="3313">
                  <c:v>1.007080078125E-3</c:v>
                </c:pt>
                <c:pt idx="3314">
                  <c:v>1.0068416595458984E-3</c:v>
                </c:pt>
                <c:pt idx="3315">
                  <c:v>1.007080078125E-3</c:v>
                </c:pt>
                <c:pt idx="3316">
                  <c:v>1.007080078125E-3</c:v>
                </c:pt>
                <c:pt idx="3317">
                  <c:v>1.0068416595458984E-3</c:v>
                </c:pt>
                <c:pt idx="3318">
                  <c:v>1.007080078125E-3</c:v>
                </c:pt>
                <c:pt idx="3319">
                  <c:v>1.007080078125E-3</c:v>
                </c:pt>
                <c:pt idx="3320">
                  <c:v>1.0068416595458984E-3</c:v>
                </c:pt>
                <c:pt idx="3321">
                  <c:v>1.007080078125E-3</c:v>
                </c:pt>
                <c:pt idx="3322">
                  <c:v>1.0080337524414063E-3</c:v>
                </c:pt>
                <c:pt idx="3323">
                  <c:v>1.007080078125E-3</c:v>
                </c:pt>
                <c:pt idx="3324">
                  <c:v>1.0068416595458984E-3</c:v>
                </c:pt>
                <c:pt idx="3325">
                  <c:v>1.007080078125E-3</c:v>
                </c:pt>
                <c:pt idx="3326">
                  <c:v>1.007080078125E-3</c:v>
                </c:pt>
                <c:pt idx="3327">
                  <c:v>1.0068416595458984E-3</c:v>
                </c:pt>
                <c:pt idx="3328">
                  <c:v>1.007080078125E-3</c:v>
                </c:pt>
                <c:pt idx="3329">
                  <c:v>1.007080078125E-3</c:v>
                </c:pt>
                <c:pt idx="3330">
                  <c:v>1.0068416595458984E-3</c:v>
                </c:pt>
                <c:pt idx="3331">
                  <c:v>1.007080078125E-3</c:v>
                </c:pt>
                <c:pt idx="3332">
                  <c:v>1.007080078125E-3</c:v>
                </c:pt>
                <c:pt idx="3333">
                  <c:v>1.0068416595458984E-3</c:v>
                </c:pt>
                <c:pt idx="3334">
                  <c:v>1.0080337524414063E-3</c:v>
                </c:pt>
                <c:pt idx="3335">
                  <c:v>1.007080078125E-3</c:v>
                </c:pt>
                <c:pt idx="3336">
                  <c:v>1.0068416595458984E-3</c:v>
                </c:pt>
                <c:pt idx="3337">
                  <c:v>1.007080078125E-3</c:v>
                </c:pt>
                <c:pt idx="3338">
                  <c:v>1.007080078125E-3</c:v>
                </c:pt>
                <c:pt idx="3339">
                  <c:v>1.0068416595458984E-3</c:v>
                </c:pt>
                <c:pt idx="3340">
                  <c:v>1.007080078125E-3</c:v>
                </c:pt>
                <c:pt idx="3341">
                  <c:v>1.007080078125E-3</c:v>
                </c:pt>
                <c:pt idx="3342">
                  <c:v>1.0068416595458984E-3</c:v>
                </c:pt>
                <c:pt idx="3343">
                  <c:v>1.007080078125E-3</c:v>
                </c:pt>
                <c:pt idx="3344">
                  <c:v>1.007080078125E-3</c:v>
                </c:pt>
                <c:pt idx="3345">
                  <c:v>1.0068416595458984E-3</c:v>
                </c:pt>
                <c:pt idx="3346">
                  <c:v>1.007080078125E-3</c:v>
                </c:pt>
                <c:pt idx="3347">
                  <c:v>1.0080337524414063E-3</c:v>
                </c:pt>
                <c:pt idx="3348">
                  <c:v>1.007080078125E-3</c:v>
                </c:pt>
                <c:pt idx="3349">
                  <c:v>1.0068416595458984E-3</c:v>
                </c:pt>
                <c:pt idx="3350">
                  <c:v>1.007080078125E-3</c:v>
                </c:pt>
                <c:pt idx="3351">
                  <c:v>6.0420036315917969E-3</c:v>
                </c:pt>
                <c:pt idx="3352">
                  <c:v>1.007080078125E-3</c:v>
                </c:pt>
                <c:pt idx="3353">
                  <c:v>1.0068416595458984E-3</c:v>
                </c:pt>
                <c:pt idx="3354">
                  <c:v>1.0080337524414063E-3</c:v>
                </c:pt>
                <c:pt idx="3355">
                  <c:v>1.007080078125E-3</c:v>
                </c:pt>
                <c:pt idx="3356">
                  <c:v>1.0068416595458984E-3</c:v>
                </c:pt>
                <c:pt idx="3357">
                  <c:v>1.007080078125E-3</c:v>
                </c:pt>
                <c:pt idx="3358">
                  <c:v>1.007080078125E-3</c:v>
                </c:pt>
                <c:pt idx="3359">
                  <c:v>1.0068416595458984E-3</c:v>
                </c:pt>
                <c:pt idx="3360">
                  <c:v>1.007080078125E-3</c:v>
                </c:pt>
                <c:pt idx="3361">
                  <c:v>1.007080078125E-3</c:v>
                </c:pt>
                <c:pt idx="3362">
                  <c:v>1.0068416595458984E-3</c:v>
                </c:pt>
                <c:pt idx="3363">
                  <c:v>1.007080078125E-3</c:v>
                </c:pt>
                <c:pt idx="3364">
                  <c:v>1.007080078125E-3</c:v>
                </c:pt>
                <c:pt idx="3365">
                  <c:v>1.0068416595458984E-3</c:v>
                </c:pt>
                <c:pt idx="3366">
                  <c:v>1.007080078125E-3</c:v>
                </c:pt>
                <c:pt idx="3367">
                  <c:v>1.0080337524414063E-3</c:v>
                </c:pt>
                <c:pt idx="3368">
                  <c:v>1.007080078125E-3</c:v>
                </c:pt>
                <c:pt idx="3369">
                  <c:v>1.0068416595458984E-3</c:v>
                </c:pt>
                <c:pt idx="3370">
                  <c:v>1.007080078125E-3</c:v>
                </c:pt>
                <c:pt idx="3371">
                  <c:v>1.007080078125E-3</c:v>
                </c:pt>
                <c:pt idx="3372">
                  <c:v>1.0068416595458984E-3</c:v>
                </c:pt>
                <c:pt idx="3373">
                  <c:v>1.007080078125E-3</c:v>
                </c:pt>
                <c:pt idx="3374">
                  <c:v>1.007080078125E-3</c:v>
                </c:pt>
                <c:pt idx="3375">
                  <c:v>1.0068416595458984E-3</c:v>
                </c:pt>
                <c:pt idx="3376">
                  <c:v>1.007080078125E-3</c:v>
                </c:pt>
                <c:pt idx="3377">
                  <c:v>1.007080078125E-3</c:v>
                </c:pt>
                <c:pt idx="3378">
                  <c:v>1.0068416595458984E-3</c:v>
                </c:pt>
                <c:pt idx="3379">
                  <c:v>1.0080337524414063E-3</c:v>
                </c:pt>
                <c:pt idx="3380">
                  <c:v>1.007080078125E-3</c:v>
                </c:pt>
                <c:pt idx="3381">
                  <c:v>1.0068416595458984E-3</c:v>
                </c:pt>
                <c:pt idx="3382">
                  <c:v>1.007080078125E-3</c:v>
                </c:pt>
                <c:pt idx="3383">
                  <c:v>1.007080078125E-3</c:v>
                </c:pt>
                <c:pt idx="3384">
                  <c:v>1.0068416595458984E-3</c:v>
                </c:pt>
                <c:pt idx="3385">
                  <c:v>1.007080078125E-3</c:v>
                </c:pt>
                <c:pt idx="3386">
                  <c:v>1.007080078125E-3</c:v>
                </c:pt>
                <c:pt idx="3387">
                  <c:v>1.0068416595458984E-3</c:v>
                </c:pt>
                <c:pt idx="3388">
                  <c:v>1.007080078125E-3</c:v>
                </c:pt>
                <c:pt idx="3389">
                  <c:v>1.007080078125E-3</c:v>
                </c:pt>
                <c:pt idx="3390">
                  <c:v>1.0068416595458984E-3</c:v>
                </c:pt>
                <c:pt idx="3391">
                  <c:v>1.007080078125E-3</c:v>
                </c:pt>
                <c:pt idx="3392">
                  <c:v>1.0080337524414063E-3</c:v>
                </c:pt>
                <c:pt idx="3393">
                  <c:v>1.007080078125E-3</c:v>
                </c:pt>
                <c:pt idx="3394">
                  <c:v>1.0068416595458984E-3</c:v>
                </c:pt>
                <c:pt idx="3395">
                  <c:v>1.007080078125E-3</c:v>
                </c:pt>
                <c:pt idx="3396">
                  <c:v>1.007080078125E-3</c:v>
                </c:pt>
                <c:pt idx="3397">
                  <c:v>1.0068416595458984E-3</c:v>
                </c:pt>
                <c:pt idx="3398">
                  <c:v>1.007080078125E-3</c:v>
                </c:pt>
                <c:pt idx="3399">
                  <c:v>1.007080078125E-3</c:v>
                </c:pt>
                <c:pt idx="3400">
                  <c:v>1.0068416595458984E-3</c:v>
                </c:pt>
                <c:pt idx="3401">
                  <c:v>1.007080078125E-3</c:v>
                </c:pt>
                <c:pt idx="3402">
                  <c:v>1.007080078125E-3</c:v>
                </c:pt>
                <c:pt idx="3403">
                  <c:v>1.0068416595458984E-3</c:v>
                </c:pt>
                <c:pt idx="3404">
                  <c:v>1.0080337524414063E-3</c:v>
                </c:pt>
                <c:pt idx="3405">
                  <c:v>1.007080078125E-3</c:v>
                </c:pt>
                <c:pt idx="3406">
                  <c:v>1.0068416595458984E-3</c:v>
                </c:pt>
                <c:pt idx="3407">
                  <c:v>1.007080078125E-3</c:v>
                </c:pt>
                <c:pt idx="3408">
                  <c:v>1.007080078125E-3</c:v>
                </c:pt>
                <c:pt idx="3409">
                  <c:v>1.0068416595458984E-3</c:v>
                </c:pt>
                <c:pt idx="3410">
                  <c:v>1.007080078125E-3</c:v>
                </c:pt>
                <c:pt idx="3411">
                  <c:v>1.007080078125E-3</c:v>
                </c:pt>
                <c:pt idx="3412">
                  <c:v>1.0068416595458984E-3</c:v>
                </c:pt>
                <c:pt idx="3413">
                  <c:v>1.007080078125E-3</c:v>
                </c:pt>
                <c:pt idx="3414">
                  <c:v>1.007080078125E-3</c:v>
                </c:pt>
                <c:pt idx="3415">
                  <c:v>1.0068416595458984E-3</c:v>
                </c:pt>
                <c:pt idx="3416">
                  <c:v>1.007080078125E-3</c:v>
                </c:pt>
                <c:pt idx="3417">
                  <c:v>1.0080337524414063E-3</c:v>
                </c:pt>
                <c:pt idx="3418">
                  <c:v>1.007080078125E-3</c:v>
                </c:pt>
                <c:pt idx="3419">
                  <c:v>1.0068416595458984E-3</c:v>
                </c:pt>
                <c:pt idx="3420">
                  <c:v>1.007080078125E-3</c:v>
                </c:pt>
                <c:pt idx="3421">
                  <c:v>1.007080078125E-3</c:v>
                </c:pt>
                <c:pt idx="3422">
                  <c:v>1.0068416595458984E-3</c:v>
                </c:pt>
                <c:pt idx="3423">
                  <c:v>1.007080078125E-3</c:v>
                </c:pt>
                <c:pt idx="3424">
                  <c:v>1.007080078125E-3</c:v>
                </c:pt>
                <c:pt idx="3425">
                  <c:v>1.0068416595458984E-3</c:v>
                </c:pt>
                <c:pt idx="3426">
                  <c:v>1.007080078125E-3</c:v>
                </c:pt>
                <c:pt idx="3427">
                  <c:v>1.007080078125E-3</c:v>
                </c:pt>
                <c:pt idx="3428">
                  <c:v>1.0068416595458984E-3</c:v>
                </c:pt>
                <c:pt idx="3429">
                  <c:v>1.0080337524414063E-3</c:v>
                </c:pt>
                <c:pt idx="3430">
                  <c:v>1.007080078125E-3</c:v>
                </c:pt>
                <c:pt idx="3431">
                  <c:v>1.0068416595458984E-3</c:v>
                </c:pt>
                <c:pt idx="3432">
                  <c:v>1.007080078125E-3</c:v>
                </c:pt>
                <c:pt idx="3433">
                  <c:v>1.007080078125E-3</c:v>
                </c:pt>
                <c:pt idx="3434">
                  <c:v>1.0068416595458984E-3</c:v>
                </c:pt>
                <c:pt idx="3435">
                  <c:v>1.007080078125E-3</c:v>
                </c:pt>
                <c:pt idx="3436">
                  <c:v>1.007080078125E-3</c:v>
                </c:pt>
                <c:pt idx="3437">
                  <c:v>1.0068416595458984E-3</c:v>
                </c:pt>
                <c:pt idx="3438">
                  <c:v>1.007080078125E-3</c:v>
                </c:pt>
                <c:pt idx="3439">
                  <c:v>1.007080078125E-3</c:v>
                </c:pt>
                <c:pt idx="3440">
                  <c:v>1.0068416595458984E-3</c:v>
                </c:pt>
                <c:pt idx="3441">
                  <c:v>1.007080078125E-3</c:v>
                </c:pt>
                <c:pt idx="3442">
                  <c:v>1.0080337524414063E-3</c:v>
                </c:pt>
                <c:pt idx="3443">
                  <c:v>1.007080078125E-3</c:v>
                </c:pt>
                <c:pt idx="3444">
                  <c:v>1.0068416595458984E-3</c:v>
                </c:pt>
                <c:pt idx="3445">
                  <c:v>1.007080078125E-3</c:v>
                </c:pt>
                <c:pt idx="3446">
                  <c:v>1.007080078125E-3</c:v>
                </c:pt>
                <c:pt idx="3447">
                  <c:v>1.0068416595458984E-3</c:v>
                </c:pt>
                <c:pt idx="3448">
                  <c:v>1.007080078125E-3</c:v>
                </c:pt>
                <c:pt idx="3449">
                  <c:v>1.007080078125E-3</c:v>
                </c:pt>
                <c:pt idx="3450">
                  <c:v>1.0068416595458984E-3</c:v>
                </c:pt>
                <c:pt idx="3451">
                  <c:v>1.007080078125E-3</c:v>
                </c:pt>
                <c:pt idx="3452">
                  <c:v>1.0068416595458984E-3</c:v>
                </c:pt>
                <c:pt idx="3453">
                  <c:v>1.007080078125E-3</c:v>
                </c:pt>
                <c:pt idx="3454">
                  <c:v>1.0080337524414063E-3</c:v>
                </c:pt>
                <c:pt idx="3455">
                  <c:v>1.007080078125E-3</c:v>
                </c:pt>
                <c:pt idx="3456">
                  <c:v>1.0068416595458984E-3</c:v>
                </c:pt>
                <c:pt idx="3457">
                  <c:v>1.007080078125E-3</c:v>
                </c:pt>
                <c:pt idx="3458">
                  <c:v>1.007080078125E-3</c:v>
                </c:pt>
                <c:pt idx="3459">
                  <c:v>1.0068416595458984E-3</c:v>
                </c:pt>
                <c:pt idx="3460">
                  <c:v>1.007080078125E-3</c:v>
                </c:pt>
                <c:pt idx="3461">
                  <c:v>1.007080078125E-3</c:v>
                </c:pt>
                <c:pt idx="3462">
                  <c:v>1.0068416595458984E-3</c:v>
                </c:pt>
                <c:pt idx="3463">
                  <c:v>1.007080078125E-3</c:v>
                </c:pt>
                <c:pt idx="3464">
                  <c:v>1.007080078125E-3</c:v>
                </c:pt>
                <c:pt idx="3465">
                  <c:v>1.0068416595458984E-3</c:v>
                </c:pt>
                <c:pt idx="3466">
                  <c:v>1.007080078125E-3</c:v>
                </c:pt>
                <c:pt idx="3467">
                  <c:v>1.0080337524414063E-3</c:v>
                </c:pt>
                <c:pt idx="3468">
                  <c:v>1.007080078125E-3</c:v>
                </c:pt>
                <c:pt idx="3469">
                  <c:v>1.0068416595458984E-3</c:v>
                </c:pt>
                <c:pt idx="3470">
                  <c:v>1.007080078125E-3</c:v>
                </c:pt>
                <c:pt idx="3471">
                  <c:v>1.007080078125E-3</c:v>
                </c:pt>
                <c:pt idx="3472">
                  <c:v>1.0068416595458984E-3</c:v>
                </c:pt>
                <c:pt idx="3473">
                  <c:v>1.007080078125E-3</c:v>
                </c:pt>
                <c:pt idx="3474">
                  <c:v>1.0068416595458984E-3</c:v>
                </c:pt>
                <c:pt idx="3475">
                  <c:v>1.007080078125E-3</c:v>
                </c:pt>
                <c:pt idx="3476">
                  <c:v>1.007080078125E-3</c:v>
                </c:pt>
                <c:pt idx="3477">
                  <c:v>1.0068416595458984E-3</c:v>
                </c:pt>
                <c:pt idx="3478">
                  <c:v>1.007080078125E-3</c:v>
                </c:pt>
                <c:pt idx="3479">
                  <c:v>1.0080337524414063E-3</c:v>
                </c:pt>
                <c:pt idx="3480">
                  <c:v>1.007080078125E-3</c:v>
                </c:pt>
                <c:pt idx="3481">
                  <c:v>1.0068416595458984E-3</c:v>
                </c:pt>
                <c:pt idx="3482">
                  <c:v>1.007080078125E-3</c:v>
                </c:pt>
                <c:pt idx="3483">
                  <c:v>1.007080078125E-3</c:v>
                </c:pt>
                <c:pt idx="3484">
                  <c:v>1.0068416595458984E-3</c:v>
                </c:pt>
                <c:pt idx="3485">
                  <c:v>1.007080078125E-3</c:v>
                </c:pt>
                <c:pt idx="3486">
                  <c:v>1.007080078125E-3</c:v>
                </c:pt>
                <c:pt idx="3487">
                  <c:v>1.0068416595458984E-3</c:v>
                </c:pt>
                <c:pt idx="3488">
                  <c:v>1.007080078125E-3</c:v>
                </c:pt>
                <c:pt idx="3489">
                  <c:v>1.007080078125E-3</c:v>
                </c:pt>
                <c:pt idx="3490">
                  <c:v>1.0068416595458984E-3</c:v>
                </c:pt>
                <c:pt idx="3491">
                  <c:v>1.007080078125E-3</c:v>
                </c:pt>
                <c:pt idx="3492">
                  <c:v>1.0080337524414063E-3</c:v>
                </c:pt>
                <c:pt idx="3493">
                  <c:v>1.007080078125E-3</c:v>
                </c:pt>
                <c:pt idx="3494">
                  <c:v>1.0068416595458984E-3</c:v>
                </c:pt>
                <c:pt idx="3495">
                  <c:v>1.007080078125E-3</c:v>
                </c:pt>
                <c:pt idx="3496">
                  <c:v>1.0068416595458984E-3</c:v>
                </c:pt>
                <c:pt idx="3497">
                  <c:v>1.007080078125E-3</c:v>
                </c:pt>
                <c:pt idx="3498">
                  <c:v>1.007080078125E-3</c:v>
                </c:pt>
                <c:pt idx="3499">
                  <c:v>1.0068416595458984E-3</c:v>
                </c:pt>
                <c:pt idx="3500">
                  <c:v>1.007080078125E-3</c:v>
                </c:pt>
                <c:pt idx="3501">
                  <c:v>1.007080078125E-3</c:v>
                </c:pt>
                <c:pt idx="3502">
                  <c:v>1.0068416595458984E-3</c:v>
                </c:pt>
                <c:pt idx="3503">
                  <c:v>1.007080078125E-3</c:v>
                </c:pt>
                <c:pt idx="3504">
                  <c:v>5.0361156463623047E-3</c:v>
                </c:pt>
                <c:pt idx="3505">
                  <c:v>1.0068416595458984E-3</c:v>
                </c:pt>
                <c:pt idx="3506">
                  <c:v>1.007080078125E-3</c:v>
                </c:pt>
                <c:pt idx="3507">
                  <c:v>1.007080078125E-3</c:v>
                </c:pt>
                <c:pt idx="3508">
                  <c:v>1.0068416595458984E-3</c:v>
                </c:pt>
                <c:pt idx="3509">
                  <c:v>1.007080078125E-3</c:v>
                </c:pt>
                <c:pt idx="3510">
                  <c:v>1.007080078125E-3</c:v>
                </c:pt>
                <c:pt idx="3511">
                  <c:v>1.0068416595458984E-3</c:v>
                </c:pt>
                <c:pt idx="3512">
                  <c:v>1.007080078125E-3</c:v>
                </c:pt>
                <c:pt idx="3513">
                  <c:v>1.0080337524414063E-3</c:v>
                </c:pt>
                <c:pt idx="3514">
                  <c:v>1.0068416595458984E-3</c:v>
                </c:pt>
                <c:pt idx="3515">
                  <c:v>1.007080078125E-3</c:v>
                </c:pt>
                <c:pt idx="3516">
                  <c:v>1.007080078125E-3</c:v>
                </c:pt>
                <c:pt idx="3517">
                  <c:v>1.0068416595458984E-3</c:v>
                </c:pt>
                <c:pt idx="3518">
                  <c:v>1.007080078125E-3</c:v>
                </c:pt>
                <c:pt idx="3519">
                  <c:v>1.007080078125E-3</c:v>
                </c:pt>
                <c:pt idx="3520">
                  <c:v>1.0068416595458984E-3</c:v>
                </c:pt>
                <c:pt idx="3521">
                  <c:v>1.007080078125E-3</c:v>
                </c:pt>
                <c:pt idx="3522">
                  <c:v>1.007080078125E-3</c:v>
                </c:pt>
                <c:pt idx="3523">
                  <c:v>1.0068416595458984E-3</c:v>
                </c:pt>
                <c:pt idx="3524">
                  <c:v>1.007080078125E-3</c:v>
                </c:pt>
                <c:pt idx="3525">
                  <c:v>1.0080337524414063E-3</c:v>
                </c:pt>
                <c:pt idx="3526">
                  <c:v>1.007080078125E-3</c:v>
                </c:pt>
                <c:pt idx="3527">
                  <c:v>1.0068416595458984E-3</c:v>
                </c:pt>
                <c:pt idx="3528">
                  <c:v>1.007080078125E-3</c:v>
                </c:pt>
                <c:pt idx="3529">
                  <c:v>1.007080078125E-3</c:v>
                </c:pt>
                <c:pt idx="3530">
                  <c:v>1.0068416595458984E-3</c:v>
                </c:pt>
                <c:pt idx="3531">
                  <c:v>1.007080078125E-3</c:v>
                </c:pt>
                <c:pt idx="3532">
                  <c:v>1.007080078125E-3</c:v>
                </c:pt>
                <c:pt idx="3533">
                  <c:v>1.0068416595458984E-3</c:v>
                </c:pt>
                <c:pt idx="3534">
                  <c:v>1.007080078125E-3</c:v>
                </c:pt>
                <c:pt idx="3535">
                  <c:v>1.007080078125E-3</c:v>
                </c:pt>
                <c:pt idx="3536">
                  <c:v>1.0068416595458984E-3</c:v>
                </c:pt>
                <c:pt idx="3537">
                  <c:v>1.007080078125E-3</c:v>
                </c:pt>
                <c:pt idx="3538">
                  <c:v>1.0080337524414063E-3</c:v>
                </c:pt>
                <c:pt idx="3539">
                  <c:v>1.0068416595458984E-3</c:v>
                </c:pt>
                <c:pt idx="3540">
                  <c:v>1.007080078125E-3</c:v>
                </c:pt>
                <c:pt idx="3541">
                  <c:v>1.007080078125E-3</c:v>
                </c:pt>
                <c:pt idx="3542">
                  <c:v>1.0068416595458984E-3</c:v>
                </c:pt>
                <c:pt idx="3543">
                  <c:v>1.007080078125E-3</c:v>
                </c:pt>
                <c:pt idx="3544">
                  <c:v>1.007080078125E-3</c:v>
                </c:pt>
                <c:pt idx="3545">
                  <c:v>1.0068416595458984E-3</c:v>
                </c:pt>
                <c:pt idx="3546">
                  <c:v>1.007080078125E-3</c:v>
                </c:pt>
                <c:pt idx="3547">
                  <c:v>1.007080078125E-3</c:v>
                </c:pt>
                <c:pt idx="3548">
                  <c:v>1.0068416595458984E-3</c:v>
                </c:pt>
                <c:pt idx="3549">
                  <c:v>1.007080078125E-3</c:v>
                </c:pt>
                <c:pt idx="3550">
                  <c:v>1.0080337524414063E-3</c:v>
                </c:pt>
                <c:pt idx="3551">
                  <c:v>1.007080078125E-3</c:v>
                </c:pt>
                <c:pt idx="3552">
                  <c:v>1.0068416595458984E-3</c:v>
                </c:pt>
                <c:pt idx="3553">
                  <c:v>1.007080078125E-3</c:v>
                </c:pt>
                <c:pt idx="3554">
                  <c:v>1.007080078125E-3</c:v>
                </c:pt>
                <c:pt idx="3555">
                  <c:v>1.0068416595458984E-3</c:v>
                </c:pt>
                <c:pt idx="3556">
                  <c:v>1.007080078125E-3</c:v>
                </c:pt>
                <c:pt idx="3557">
                  <c:v>1.007080078125E-3</c:v>
                </c:pt>
                <c:pt idx="3558">
                  <c:v>1.0068416595458984E-3</c:v>
                </c:pt>
                <c:pt idx="3559">
                  <c:v>1.007080078125E-3</c:v>
                </c:pt>
                <c:pt idx="3560">
                  <c:v>1.007080078125E-3</c:v>
                </c:pt>
                <c:pt idx="3561">
                  <c:v>1.0068416595458984E-3</c:v>
                </c:pt>
                <c:pt idx="3562">
                  <c:v>1.007080078125E-3</c:v>
                </c:pt>
                <c:pt idx="3563">
                  <c:v>1.0080337524414063E-3</c:v>
                </c:pt>
                <c:pt idx="3564">
                  <c:v>1.0068416595458984E-3</c:v>
                </c:pt>
                <c:pt idx="3565">
                  <c:v>1.007080078125E-3</c:v>
                </c:pt>
                <c:pt idx="3566">
                  <c:v>1.007080078125E-3</c:v>
                </c:pt>
                <c:pt idx="3567">
                  <c:v>1.0068416595458984E-3</c:v>
                </c:pt>
                <c:pt idx="3568">
                  <c:v>1.007080078125E-3</c:v>
                </c:pt>
                <c:pt idx="3569">
                  <c:v>1.007080078125E-3</c:v>
                </c:pt>
                <c:pt idx="3570">
                  <c:v>1.0068416595458984E-3</c:v>
                </c:pt>
                <c:pt idx="3571">
                  <c:v>1.007080078125E-3</c:v>
                </c:pt>
                <c:pt idx="3572">
                  <c:v>1.007080078125E-3</c:v>
                </c:pt>
                <c:pt idx="3573">
                  <c:v>1.0068416595458984E-3</c:v>
                </c:pt>
                <c:pt idx="3574">
                  <c:v>1.007080078125E-3</c:v>
                </c:pt>
                <c:pt idx="3575">
                  <c:v>1.0080337524414063E-3</c:v>
                </c:pt>
                <c:pt idx="3576">
                  <c:v>1.007080078125E-3</c:v>
                </c:pt>
                <c:pt idx="3577">
                  <c:v>3.0210018157958984E-3</c:v>
                </c:pt>
                <c:pt idx="3578">
                  <c:v>1.0068416595458984E-3</c:v>
                </c:pt>
                <c:pt idx="3579">
                  <c:v>1.007080078125E-3</c:v>
                </c:pt>
                <c:pt idx="3580">
                  <c:v>1.007080078125E-3</c:v>
                </c:pt>
                <c:pt idx="3581">
                  <c:v>1.0068416595458984E-3</c:v>
                </c:pt>
                <c:pt idx="3582">
                  <c:v>1.007080078125E-3</c:v>
                </c:pt>
                <c:pt idx="3583">
                  <c:v>1.007080078125E-3</c:v>
                </c:pt>
                <c:pt idx="3584">
                  <c:v>1.0068416595458984E-3</c:v>
                </c:pt>
                <c:pt idx="3585">
                  <c:v>1.007080078125E-3</c:v>
                </c:pt>
                <c:pt idx="3586">
                  <c:v>1.0080337524414063E-3</c:v>
                </c:pt>
                <c:pt idx="3587">
                  <c:v>1.0068416595458984E-3</c:v>
                </c:pt>
                <c:pt idx="3588">
                  <c:v>1.007080078125E-3</c:v>
                </c:pt>
                <c:pt idx="3589">
                  <c:v>1.007080078125E-3</c:v>
                </c:pt>
                <c:pt idx="3590">
                  <c:v>1.0068416595458984E-3</c:v>
                </c:pt>
                <c:pt idx="3591">
                  <c:v>1.007080078125E-3</c:v>
                </c:pt>
                <c:pt idx="3592">
                  <c:v>1.007080078125E-3</c:v>
                </c:pt>
                <c:pt idx="3593">
                  <c:v>1.0068416595458984E-3</c:v>
                </c:pt>
                <c:pt idx="3594">
                  <c:v>1.007080078125E-3</c:v>
                </c:pt>
                <c:pt idx="3595">
                  <c:v>1.007080078125E-3</c:v>
                </c:pt>
                <c:pt idx="3596">
                  <c:v>1.0068416595458984E-3</c:v>
                </c:pt>
                <c:pt idx="3597">
                  <c:v>1.007080078125E-3</c:v>
                </c:pt>
                <c:pt idx="3598">
                  <c:v>1.0080337524414063E-3</c:v>
                </c:pt>
                <c:pt idx="3599">
                  <c:v>1.007080078125E-3</c:v>
                </c:pt>
                <c:pt idx="3600">
                  <c:v>1.0068416595458984E-3</c:v>
                </c:pt>
                <c:pt idx="3601">
                  <c:v>1.007080078125E-3</c:v>
                </c:pt>
                <c:pt idx="3602">
                  <c:v>1.007080078125E-3</c:v>
                </c:pt>
                <c:pt idx="3603">
                  <c:v>1.0068416595458984E-3</c:v>
                </c:pt>
                <c:pt idx="3604">
                  <c:v>1.007080078125E-3</c:v>
                </c:pt>
                <c:pt idx="3605">
                  <c:v>1.007080078125E-3</c:v>
                </c:pt>
                <c:pt idx="3606">
                  <c:v>1.0068416595458984E-3</c:v>
                </c:pt>
                <c:pt idx="3607">
                  <c:v>1.007080078125E-3</c:v>
                </c:pt>
                <c:pt idx="3608">
                  <c:v>1.007080078125E-3</c:v>
                </c:pt>
                <c:pt idx="3609">
                  <c:v>1.0068416595458984E-3</c:v>
                </c:pt>
                <c:pt idx="3610">
                  <c:v>1.007080078125E-3</c:v>
                </c:pt>
                <c:pt idx="3611">
                  <c:v>1.0080337524414063E-3</c:v>
                </c:pt>
                <c:pt idx="3612">
                  <c:v>1.0068416595458984E-3</c:v>
                </c:pt>
                <c:pt idx="3613">
                  <c:v>1.007080078125E-3</c:v>
                </c:pt>
                <c:pt idx="3614">
                  <c:v>1.007080078125E-3</c:v>
                </c:pt>
                <c:pt idx="3615">
                  <c:v>1.0068416595458984E-3</c:v>
                </c:pt>
                <c:pt idx="3616">
                  <c:v>1.007080078125E-3</c:v>
                </c:pt>
                <c:pt idx="3617">
                  <c:v>1.007080078125E-3</c:v>
                </c:pt>
                <c:pt idx="3618">
                  <c:v>1.0068416595458984E-3</c:v>
                </c:pt>
                <c:pt idx="3619">
                  <c:v>1.007080078125E-3</c:v>
                </c:pt>
                <c:pt idx="3620">
                  <c:v>1.007080078125E-3</c:v>
                </c:pt>
                <c:pt idx="3621">
                  <c:v>1.0068416595458984E-3</c:v>
                </c:pt>
                <c:pt idx="3622">
                  <c:v>1.007080078125E-3</c:v>
                </c:pt>
                <c:pt idx="3623">
                  <c:v>1.0080337524414063E-3</c:v>
                </c:pt>
                <c:pt idx="3624">
                  <c:v>2.0139217376708984E-3</c:v>
                </c:pt>
                <c:pt idx="3625">
                  <c:v>1.007080078125E-3</c:v>
                </c:pt>
                <c:pt idx="3626">
                  <c:v>1.007080078125E-3</c:v>
                </c:pt>
                <c:pt idx="3627">
                  <c:v>1.0068416595458984E-3</c:v>
                </c:pt>
                <c:pt idx="3628">
                  <c:v>1.007080078125E-3</c:v>
                </c:pt>
                <c:pt idx="3629">
                  <c:v>1.007080078125E-3</c:v>
                </c:pt>
                <c:pt idx="3630">
                  <c:v>1.0068416595458984E-3</c:v>
                </c:pt>
                <c:pt idx="3631">
                  <c:v>1.007080078125E-3</c:v>
                </c:pt>
                <c:pt idx="3632">
                  <c:v>1.007080078125E-3</c:v>
                </c:pt>
                <c:pt idx="3633">
                  <c:v>1.0068416595458984E-3</c:v>
                </c:pt>
                <c:pt idx="3634">
                  <c:v>1.007080078125E-3</c:v>
                </c:pt>
                <c:pt idx="3635">
                  <c:v>1.0080337524414063E-3</c:v>
                </c:pt>
                <c:pt idx="3636">
                  <c:v>1.0068416595458984E-3</c:v>
                </c:pt>
                <c:pt idx="3637">
                  <c:v>1.007080078125E-3</c:v>
                </c:pt>
                <c:pt idx="3638">
                  <c:v>1.007080078125E-3</c:v>
                </c:pt>
                <c:pt idx="3639">
                  <c:v>1.0068416595458984E-3</c:v>
                </c:pt>
                <c:pt idx="3640">
                  <c:v>1.007080078125E-3</c:v>
                </c:pt>
                <c:pt idx="3641">
                  <c:v>1.007080078125E-3</c:v>
                </c:pt>
                <c:pt idx="3642">
                  <c:v>1.0068416595458984E-3</c:v>
                </c:pt>
                <c:pt idx="3643">
                  <c:v>1.007080078125E-3</c:v>
                </c:pt>
                <c:pt idx="3644">
                  <c:v>1.007080078125E-3</c:v>
                </c:pt>
                <c:pt idx="3645">
                  <c:v>1.0068416595458984E-3</c:v>
                </c:pt>
                <c:pt idx="3646">
                  <c:v>1.007080078125E-3</c:v>
                </c:pt>
                <c:pt idx="3647">
                  <c:v>1.0080337524414063E-3</c:v>
                </c:pt>
                <c:pt idx="3648">
                  <c:v>1.007080078125E-3</c:v>
                </c:pt>
                <c:pt idx="3649">
                  <c:v>1.0068416595458984E-3</c:v>
                </c:pt>
                <c:pt idx="3650">
                  <c:v>1.007080078125E-3</c:v>
                </c:pt>
                <c:pt idx="3651">
                  <c:v>1.007080078125E-3</c:v>
                </c:pt>
                <c:pt idx="3652">
                  <c:v>1.0068416595458984E-3</c:v>
                </c:pt>
                <c:pt idx="3653">
                  <c:v>1.007080078125E-3</c:v>
                </c:pt>
                <c:pt idx="3654">
                  <c:v>1.007080078125E-3</c:v>
                </c:pt>
                <c:pt idx="3655">
                  <c:v>1.0068416595458984E-3</c:v>
                </c:pt>
                <c:pt idx="3656">
                  <c:v>1.007080078125E-3</c:v>
                </c:pt>
                <c:pt idx="3657">
                  <c:v>1.007080078125E-3</c:v>
                </c:pt>
                <c:pt idx="3658">
                  <c:v>1.0068416595458984E-3</c:v>
                </c:pt>
                <c:pt idx="3659">
                  <c:v>1.007080078125E-3</c:v>
                </c:pt>
                <c:pt idx="3660">
                  <c:v>1.0080337524414063E-3</c:v>
                </c:pt>
                <c:pt idx="3661">
                  <c:v>1.0068416595458984E-3</c:v>
                </c:pt>
                <c:pt idx="3662">
                  <c:v>1.007080078125E-3</c:v>
                </c:pt>
                <c:pt idx="3663">
                  <c:v>1.007080078125E-3</c:v>
                </c:pt>
                <c:pt idx="3664">
                  <c:v>1.0068416595458984E-3</c:v>
                </c:pt>
                <c:pt idx="3665">
                  <c:v>1.007080078125E-3</c:v>
                </c:pt>
                <c:pt idx="3666">
                  <c:v>1.007080078125E-3</c:v>
                </c:pt>
                <c:pt idx="3667">
                  <c:v>1.0068416595458984E-3</c:v>
                </c:pt>
                <c:pt idx="3668">
                  <c:v>1.007080078125E-3</c:v>
                </c:pt>
                <c:pt idx="3669">
                  <c:v>1.007080078125E-3</c:v>
                </c:pt>
                <c:pt idx="3670">
                  <c:v>1.0068416595458984E-3</c:v>
                </c:pt>
                <c:pt idx="3671">
                  <c:v>1.007080078125E-3</c:v>
                </c:pt>
                <c:pt idx="3672">
                  <c:v>1.0080337524414063E-3</c:v>
                </c:pt>
                <c:pt idx="3673">
                  <c:v>1.007080078125E-3</c:v>
                </c:pt>
                <c:pt idx="3674">
                  <c:v>1.0068416595458984E-3</c:v>
                </c:pt>
                <c:pt idx="3675">
                  <c:v>1.007080078125E-3</c:v>
                </c:pt>
                <c:pt idx="3676">
                  <c:v>1.007080078125E-3</c:v>
                </c:pt>
                <c:pt idx="3677">
                  <c:v>1.0068416595458984E-3</c:v>
                </c:pt>
                <c:pt idx="3678">
                  <c:v>7.0490837097167969E-3</c:v>
                </c:pt>
                <c:pt idx="3679">
                  <c:v>1.0080337524414063E-3</c:v>
                </c:pt>
                <c:pt idx="3680">
                  <c:v>1.0068416595458984E-3</c:v>
                </c:pt>
                <c:pt idx="3681">
                  <c:v>1.007080078125E-3</c:v>
                </c:pt>
                <c:pt idx="3682">
                  <c:v>1.007080078125E-3</c:v>
                </c:pt>
                <c:pt idx="3683">
                  <c:v>1.0068416595458984E-3</c:v>
                </c:pt>
                <c:pt idx="3684">
                  <c:v>1.007080078125E-3</c:v>
                </c:pt>
                <c:pt idx="3685">
                  <c:v>1.007080078125E-3</c:v>
                </c:pt>
                <c:pt idx="3686">
                  <c:v>1.0068416595458984E-3</c:v>
                </c:pt>
                <c:pt idx="3687">
                  <c:v>1.007080078125E-3</c:v>
                </c:pt>
                <c:pt idx="3688">
                  <c:v>1.007080078125E-3</c:v>
                </c:pt>
                <c:pt idx="3689">
                  <c:v>1.0068416595458984E-3</c:v>
                </c:pt>
                <c:pt idx="3690">
                  <c:v>1.007080078125E-3</c:v>
                </c:pt>
                <c:pt idx="3691">
                  <c:v>1.0080337524414063E-3</c:v>
                </c:pt>
                <c:pt idx="3692">
                  <c:v>1.007080078125E-3</c:v>
                </c:pt>
                <c:pt idx="3693">
                  <c:v>1.0068416595458984E-3</c:v>
                </c:pt>
                <c:pt idx="3694">
                  <c:v>1.007080078125E-3</c:v>
                </c:pt>
                <c:pt idx="3695">
                  <c:v>1.007080078125E-3</c:v>
                </c:pt>
                <c:pt idx="3696">
                  <c:v>1.0068416595458984E-3</c:v>
                </c:pt>
                <c:pt idx="3697">
                  <c:v>1.007080078125E-3</c:v>
                </c:pt>
                <c:pt idx="3698">
                  <c:v>1.007080078125E-3</c:v>
                </c:pt>
                <c:pt idx="3699">
                  <c:v>1.0068416595458984E-3</c:v>
                </c:pt>
                <c:pt idx="3700">
                  <c:v>1.007080078125E-3</c:v>
                </c:pt>
                <c:pt idx="3701">
                  <c:v>1.007080078125E-3</c:v>
                </c:pt>
                <c:pt idx="3702">
                  <c:v>1.0068416595458984E-3</c:v>
                </c:pt>
                <c:pt idx="3703">
                  <c:v>1.007080078125E-3</c:v>
                </c:pt>
                <c:pt idx="3704">
                  <c:v>1.0080337524414063E-3</c:v>
                </c:pt>
                <c:pt idx="3705">
                  <c:v>1.0068416595458984E-3</c:v>
                </c:pt>
                <c:pt idx="3706">
                  <c:v>1.007080078125E-3</c:v>
                </c:pt>
                <c:pt idx="3707">
                  <c:v>1.007080078125E-3</c:v>
                </c:pt>
                <c:pt idx="3708">
                  <c:v>1.0068416595458984E-3</c:v>
                </c:pt>
                <c:pt idx="3709">
                  <c:v>1.007080078125E-3</c:v>
                </c:pt>
                <c:pt idx="3710">
                  <c:v>1.007080078125E-3</c:v>
                </c:pt>
                <c:pt idx="3711">
                  <c:v>1.0068416595458984E-3</c:v>
                </c:pt>
                <c:pt idx="3712">
                  <c:v>1.007080078125E-3</c:v>
                </c:pt>
                <c:pt idx="3713">
                  <c:v>1.007080078125E-3</c:v>
                </c:pt>
                <c:pt idx="3714">
                  <c:v>1.0068416595458984E-3</c:v>
                </c:pt>
                <c:pt idx="3715">
                  <c:v>1.007080078125E-3</c:v>
                </c:pt>
                <c:pt idx="3716">
                  <c:v>1.0080337524414063E-3</c:v>
                </c:pt>
                <c:pt idx="3717">
                  <c:v>1.007080078125E-3</c:v>
                </c:pt>
                <c:pt idx="3718">
                  <c:v>1.0068416595458984E-3</c:v>
                </c:pt>
                <c:pt idx="3719">
                  <c:v>1.007080078125E-3</c:v>
                </c:pt>
                <c:pt idx="3720">
                  <c:v>1.007080078125E-3</c:v>
                </c:pt>
                <c:pt idx="3721">
                  <c:v>1.0068416595458984E-3</c:v>
                </c:pt>
                <c:pt idx="3722">
                  <c:v>1.007080078125E-3</c:v>
                </c:pt>
                <c:pt idx="3723">
                  <c:v>1.007080078125E-3</c:v>
                </c:pt>
                <c:pt idx="3724">
                  <c:v>1.0068416595458984E-3</c:v>
                </c:pt>
                <c:pt idx="3725">
                  <c:v>1.007080078125E-3</c:v>
                </c:pt>
                <c:pt idx="3726">
                  <c:v>1.007080078125E-3</c:v>
                </c:pt>
                <c:pt idx="3727">
                  <c:v>1.0068416595458984E-3</c:v>
                </c:pt>
                <c:pt idx="3728">
                  <c:v>1.0080337524414063E-3</c:v>
                </c:pt>
                <c:pt idx="3729">
                  <c:v>1.007080078125E-3</c:v>
                </c:pt>
                <c:pt idx="3730">
                  <c:v>1.0068416595458984E-3</c:v>
                </c:pt>
                <c:pt idx="3731">
                  <c:v>1.007080078125E-3</c:v>
                </c:pt>
                <c:pt idx="3732">
                  <c:v>1.007080078125E-3</c:v>
                </c:pt>
                <c:pt idx="3733">
                  <c:v>1.0068416595458984E-3</c:v>
                </c:pt>
                <c:pt idx="3734">
                  <c:v>1.007080078125E-3</c:v>
                </c:pt>
                <c:pt idx="3735">
                  <c:v>1.007080078125E-3</c:v>
                </c:pt>
                <c:pt idx="3736">
                  <c:v>1.0068416595458984E-3</c:v>
                </c:pt>
                <c:pt idx="3737">
                  <c:v>1.007080078125E-3</c:v>
                </c:pt>
                <c:pt idx="3738">
                  <c:v>1.007080078125E-3</c:v>
                </c:pt>
                <c:pt idx="3739">
                  <c:v>1.0068416595458984E-3</c:v>
                </c:pt>
                <c:pt idx="3740">
                  <c:v>1.007080078125E-3</c:v>
                </c:pt>
                <c:pt idx="3741">
                  <c:v>1.0080337524414063E-3</c:v>
                </c:pt>
                <c:pt idx="3742">
                  <c:v>1.007080078125E-3</c:v>
                </c:pt>
                <c:pt idx="3743">
                  <c:v>1.0068416595458984E-3</c:v>
                </c:pt>
                <c:pt idx="3744">
                  <c:v>1.007080078125E-3</c:v>
                </c:pt>
                <c:pt idx="3745">
                  <c:v>1.007080078125E-3</c:v>
                </c:pt>
                <c:pt idx="3746">
                  <c:v>1.0068416595458984E-3</c:v>
                </c:pt>
                <c:pt idx="3747">
                  <c:v>1.007080078125E-3</c:v>
                </c:pt>
                <c:pt idx="3748">
                  <c:v>1.007080078125E-3</c:v>
                </c:pt>
                <c:pt idx="3749">
                  <c:v>1.0068416595458984E-3</c:v>
                </c:pt>
                <c:pt idx="3750">
                  <c:v>1.007080078125E-3</c:v>
                </c:pt>
                <c:pt idx="3751">
                  <c:v>1.007080078125E-3</c:v>
                </c:pt>
                <c:pt idx="3752">
                  <c:v>1.0068416595458984E-3</c:v>
                </c:pt>
                <c:pt idx="3753">
                  <c:v>1.0080337524414063E-3</c:v>
                </c:pt>
                <c:pt idx="3754">
                  <c:v>1.007080078125E-3</c:v>
                </c:pt>
                <c:pt idx="3755">
                  <c:v>1.0068416595458984E-3</c:v>
                </c:pt>
                <c:pt idx="3756">
                  <c:v>1.007080078125E-3</c:v>
                </c:pt>
                <c:pt idx="3757">
                  <c:v>1.007080078125E-3</c:v>
                </c:pt>
                <c:pt idx="3758">
                  <c:v>1.0068416595458984E-3</c:v>
                </c:pt>
                <c:pt idx="3759">
                  <c:v>1.007080078125E-3</c:v>
                </c:pt>
                <c:pt idx="3760">
                  <c:v>1.007080078125E-3</c:v>
                </c:pt>
                <c:pt idx="3761">
                  <c:v>1.0068416595458984E-3</c:v>
                </c:pt>
                <c:pt idx="3762">
                  <c:v>1.007080078125E-3</c:v>
                </c:pt>
                <c:pt idx="3763">
                  <c:v>1.007080078125E-3</c:v>
                </c:pt>
                <c:pt idx="3764">
                  <c:v>1.0068416595458984E-3</c:v>
                </c:pt>
                <c:pt idx="3765">
                  <c:v>1.007080078125E-3</c:v>
                </c:pt>
                <c:pt idx="3766">
                  <c:v>1.0080337524414063E-3</c:v>
                </c:pt>
                <c:pt idx="3767">
                  <c:v>1.007080078125E-3</c:v>
                </c:pt>
                <c:pt idx="3768">
                  <c:v>1.0068416595458984E-3</c:v>
                </c:pt>
                <c:pt idx="3769">
                  <c:v>1.007080078125E-3</c:v>
                </c:pt>
                <c:pt idx="3770">
                  <c:v>1.007080078125E-3</c:v>
                </c:pt>
                <c:pt idx="3771">
                  <c:v>1.0068416595458984E-3</c:v>
                </c:pt>
                <c:pt idx="3772">
                  <c:v>1.007080078125E-3</c:v>
                </c:pt>
                <c:pt idx="3773">
                  <c:v>1.007080078125E-3</c:v>
                </c:pt>
                <c:pt idx="3774">
                  <c:v>1.0068416595458984E-3</c:v>
                </c:pt>
                <c:pt idx="3775">
                  <c:v>1.007080078125E-3</c:v>
                </c:pt>
                <c:pt idx="3776">
                  <c:v>1.007080078125E-3</c:v>
                </c:pt>
                <c:pt idx="3777">
                  <c:v>1.0068416595458984E-3</c:v>
                </c:pt>
                <c:pt idx="3778">
                  <c:v>1.0080337524414063E-3</c:v>
                </c:pt>
                <c:pt idx="3779">
                  <c:v>1.007080078125E-3</c:v>
                </c:pt>
                <c:pt idx="3780">
                  <c:v>1.0068416595458984E-3</c:v>
                </c:pt>
                <c:pt idx="3781">
                  <c:v>1.007080078125E-3</c:v>
                </c:pt>
                <c:pt idx="3782">
                  <c:v>3.0210018157958984E-3</c:v>
                </c:pt>
                <c:pt idx="3783">
                  <c:v>1.007080078125E-3</c:v>
                </c:pt>
                <c:pt idx="3784">
                  <c:v>1.0068416595458984E-3</c:v>
                </c:pt>
                <c:pt idx="3785">
                  <c:v>1.007080078125E-3</c:v>
                </c:pt>
                <c:pt idx="3786">
                  <c:v>1.007080078125E-3</c:v>
                </c:pt>
                <c:pt idx="3787">
                  <c:v>1.0068416595458984E-3</c:v>
                </c:pt>
                <c:pt idx="3788">
                  <c:v>1.007080078125E-3</c:v>
                </c:pt>
                <c:pt idx="3789">
                  <c:v>1.0080337524414063E-3</c:v>
                </c:pt>
                <c:pt idx="3790">
                  <c:v>1.007080078125E-3</c:v>
                </c:pt>
                <c:pt idx="3791">
                  <c:v>1.0068416595458984E-3</c:v>
                </c:pt>
                <c:pt idx="3792">
                  <c:v>1.007080078125E-3</c:v>
                </c:pt>
                <c:pt idx="3793">
                  <c:v>1.007080078125E-3</c:v>
                </c:pt>
                <c:pt idx="3794">
                  <c:v>1.0068416595458984E-3</c:v>
                </c:pt>
                <c:pt idx="3795">
                  <c:v>1.007080078125E-3</c:v>
                </c:pt>
                <c:pt idx="3796">
                  <c:v>1.007080078125E-3</c:v>
                </c:pt>
                <c:pt idx="3797">
                  <c:v>1.0068416595458984E-3</c:v>
                </c:pt>
                <c:pt idx="3798">
                  <c:v>1.007080078125E-3</c:v>
                </c:pt>
                <c:pt idx="3799">
                  <c:v>1.007080078125E-3</c:v>
                </c:pt>
                <c:pt idx="3800">
                  <c:v>1.0068416595458984E-3</c:v>
                </c:pt>
                <c:pt idx="3801">
                  <c:v>1.0080337524414063E-3</c:v>
                </c:pt>
                <c:pt idx="3802">
                  <c:v>1.007080078125E-3</c:v>
                </c:pt>
                <c:pt idx="3803">
                  <c:v>1.0068416595458984E-3</c:v>
                </c:pt>
                <c:pt idx="3804">
                  <c:v>1.007080078125E-3</c:v>
                </c:pt>
                <c:pt idx="3805">
                  <c:v>1.007080078125E-3</c:v>
                </c:pt>
                <c:pt idx="3806">
                  <c:v>1.0068416595458984E-3</c:v>
                </c:pt>
                <c:pt idx="3807">
                  <c:v>1.007080078125E-3</c:v>
                </c:pt>
                <c:pt idx="3808">
                  <c:v>1.007080078125E-3</c:v>
                </c:pt>
                <c:pt idx="3809">
                  <c:v>1.0068416595458984E-3</c:v>
                </c:pt>
                <c:pt idx="3810">
                  <c:v>1.007080078125E-3</c:v>
                </c:pt>
                <c:pt idx="3811">
                  <c:v>1.007080078125E-3</c:v>
                </c:pt>
                <c:pt idx="3812">
                  <c:v>1.0068416595458984E-3</c:v>
                </c:pt>
                <c:pt idx="3813">
                  <c:v>1.007080078125E-3</c:v>
                </c:pt>
                <c:pt idx="3814">
                  <c:v>1.0080337524414063E-3</c:v>
                </c:pt>
                <c:pt idx="3815">
                  <c:v>1.007080078125E-3</c:v>
                </c:pt>
                <c:pt idx="3816">
                  <c:v>1.0068416595458984E-3</c:v>
                </c:pt>
                <c:pt idx="3817">
                  <c:v>1.007080078125E-3</c:v>
                </c:pt>
                <c:pt idx="3818">
                  <c:v>1.007080078125E-3</c:v>
                </c:pt>
                <c:pt idx="3819">
                  <c:v>1.0068416595458984E-3</c:v>
                </c:pt>
                <c:pt idx="3820">
                  <c:v>1.007080078125E-3</c:v>
                </c:pt>
                <c:pt idx="3821">
                  <c:v>1.007080078125E-3</c:v>
                </c:pt>
                <c:pt idx="3822">
                  <c:v>1.0068416595458984E-3</c:v>
                </c:pt>
                <c:pt idx="3823">
                  <c:v>1.007080078125E-3</c:v>
                </c:pt>
                <c:pt idx="3824">
                  <c:v>1.007080078125E-3</c:v>
                </c:pt>
                <c:pt idx="3825">
                  <c:v>1.0068416595458984E-3</c:v>
                </c:pt>
                <c:pt idx="3826">
                  <c:v>1.0080337524414063E-3</c:v>
                </c:pt>
                <c:pt idx="3827">
                  <c:v>1.007080078125E-3</c:v>
                </c:pt>
                <c:pt idx="3828">
                  <c:v>1.0068416595458984E-3</c:v>
                </c:pt>
                <c:pt idx="3829">
                  <c:v>1.007080078125E-3</c:v>
                </c:pt>
                <c:pt idx="3830">
                  <c:v>1.5105962753295898E-2</c:v>
                </c:pt>
                <c:pt idx="3831">
                  <c:v>1.007080078125E-3</c:v>
                </c:pt>
                <c:pt idx="3832">
                  <c:v>1.007080078125E-3</c:v>
                </c:pt>
                <c:pt idx="3833">
                  <c:v>1.0068416595458984E-3</c:v>
                </c:pt>
                <c:pt idx="3834">
                  <c:v>1.007080078125E-3</c:v>
                </c:pt>
                <c:pt idx="3835">
                  <c:v>1.007080078125E-3</c:v>
                </c:pt>
                <c:pt idx="3836">
                  <c:v>1.0068416595458984E-3</c:v>
                </c:pt>
                <c:pt idx="3837">
                  <c:v>1.0080337524414063E-3</c:v>
                </c:pt>
                <c:pt idx="3838">
                  <c:v>1.007080078125E-3</c:v>
                </c:pt>
                <c:pt idx="3839">
                  <c:v>1.0068416595458984E-3</c:v>
                </c:pt>
                <c:pt idx="3840">
                  <c:v>1.007080078125E-3</c:v>
                </c:pt>
                <c:pt idx="3841">
                  <c:v>1.007080078125E-3</c:v>
                </c:pt>
                <c:pt idx="3842">
                  <c:v>1.0068416595458984E-3</c:v>
                </c:pt>
                <c:pt idx="3843">
                  <c:v>1.007080078125E-3</c:v>
                </c:pt>
                <c:pt idx="3844">
                  <c:v>1.007080078125E-3</c:v>
                </c:pt>
                <c:pt idx="3845">
                  <c:v>1.0068416595458984E-3</c:v>
                </c:pt>
                <c:pt idx="3846">
                  <c:v>1.007080078125E-3</c:v>
                </c:pt>
                <c:pt idx="3847">
                  <c:v>1.007080078125E-3</c:v>
                </c:pt>
                <c:pt idx="3848">
                  <c:v>1.0068416595458984E-3</c:v>
                </c:pt>
                <c:pt idx="3849">
                  <c:v>1.007080078125E-3</c:v>
                </c:pt>
                <c:pt idx="3850">
                  <c:v>1.0080337524414063E-3</c:v>
                </c:pt>
                <c:pt idx="3851">
                  <c:v>1.007080078125E-3</c:v>
                </c:pt>
                <c:pt idx="3852">
                  <c:v>1.0068416595458984E-3</c:v>
                </c:pt>
                <c:pt idx="3853">
                  <c:v>1.007080078125E-3</c:v>
                </c:pt>
                <c:pt idx="3854">
                  <c:v>1.007080078125E-3</c:v>
                </c:pt>
                <c:pt idx="3855">
                  <c:v>1.0068416595458984E-3</c:v>
                </c:pt>
                <c:pt idx="3856">
                  <c:v>1.007080078125E-3</c:v>
                </c:pt>
                <c:pt idx="3857">
                  <c:v>1.007080078125E-3</c:v>
                </c:pt>
                <c:pt idx="3858">
                  <c:v>1.0068416595458984E-3</c:v>
                </c:pt>
                <c:pt idx="3859">
                  <c:v>1.007080078125E-3</c:v>
                </c:pt>
                <c:pt idx="3860">
                  <c:v>1.007080078125E-3</c:v>
                </c:pt>
                <c:pt idx="3861">
                  <c:v>1.0068416595458984E-3</c:v>
                </c:pt>
                <c:pt idx="3862">
                  <c:v>1.0080337524414063E-3</c:v>
                </c:pt>
                <c:pt idx="3863">
                  <c:v>1.007080078125E-3</c:v>
                </c:pt>
                <c:pt idx="3864">
                  <c:v>1.0068416595458984E-3</c:v>
                </c:pt>
                <c:pt idx="3865">
                  <c:v>1.007080078125E-3</c:v>
                </c:pt>
                <c:pt idx="3866">
                  <c:v>1.007080078125E-3</c:v>
                </c:pt>
                <c:pt idx="3867">
                  <c:v>1.0068416595458984E-3</c:v>
                </c:pt>
                <c:pt idx="3868">
                  <c:v>1.007080078125E-3</c:v>
                </c:pt>
                <c:pt idx="3869">
                  <c:v>1.007080078125E-3</c:v>
                </c:pt>
                <c:pt idx="3870">
                  <c:v>1.0068416595458984E-3</c:v>
                </c:pt>
                <c:pt idx="3871">
                  <c:v>1.007080078125E-3</c:v>
                </c:pt>
                <c:pt idx="3872">
                  <c:v>1.007080078125E-3</c:v>
                </c:pt>
                <c:pt idx="3873">
                  <c:v>1.0068416595458984E-3</c:v>
                </c:pt>
                <c:pt idx="3874">
                  <c:v>1.007080078125E-3</c:v>
                </c:pt>
                <c:pt idx="3875">
                  <c:v>1.0080337524414063E-3</c:v>
                </c:pt>
                <c:pt idx="3876">
                  <c:v>1.007080078125E-3</c:v>
                </c:pt>
                <c:pt idx="3877">
                  <c:v>1.0068416595458984E-3</c:v>
                </c:pt>
                <c:pt idx="3878">
                  <c:v>1.007080078125E-3</c:v>
                </c:pt>
                <c:pt idx="3879">
                  <c:v>1.007080078125E-3</c:v>
                </c:pt>
                <c:pt idx="3880">
                  <c:v>1.0068416595458984E-3</c:v>
                </c:pt>
                <c:pt idx="3881">
                  <c:v>1.007080078125E-3</c:v>
                </c:pt>
                <c:pt idx="3882">
                  <c:v>1.007080078125E-3</c:v>
                </c:pt>
                <c:pt idx="3883">
                  <c:v>1.0068416595458984E-3</c:v>
                </c:pt>
                <c:pt idx="3884">
                  <c:v>1.007080078125E-3</c:v>
                </c:pt>
                <c:pt idx="3885">
                  <c:v>1.007080078125E-3</c:v>
                </c:pt>
                <c:pt idx="3886">
                  <c:v>1.0068416595458984E-3</c:v>
                </c:pt>
                <c:pt idx="3887">
                  <c:v>1.0080337524414063E-3</c:v>
                </c:pt>
                <c:pt idx="3888">
                  <c:v>1.007080078125E-3</c:v>
                </c:pt>
                <c:pt idx="3889">
                  <c:v>1.0068416595458984E-3</c:v>
                </c:pt>
                <c:pt idx="3890">
                  <c:v>1.007080078125E-3</c:v>
                </c:pt>
                <c:pt idx="3891">
                  <c:v>1.007080078125E-3</c:v>
                </c:pt>
                <c:pt idx="3892">
                  <c:v>1.0068416595458984E-3</c:v>
                </c:pt>
                <c:pt idx="3893">
                  <c:v>1.007080078125E-3</c:v>
                </c:pt>
                <c:pt idx="3894">
                  <c:v>1.007080078125E-3</c:v>
                </c:pt>
                <c:pt idx="3895">
                  <c:v>1.0068416595458984E-3</c:v>
                </c:pt>
                <c:pt idx="3896">
                  <c:v>1.007080078125E-3</c:v>
                </c:pt>
                <c:pt idx="3897">
                  <c:v>1.007080078125E-3</c:v>
                </c:pt>
                <c:pt idx="3898">
                  <c:v>1.0068416595458984E-3</c:v>
                </c:pt>
                <c:pt idx="3899">
                  <c:v>1.007080078125E-3</c:v>
                </c:pt>
                <c:pt idx="3900">
                  <c:v>1.0080337524414063E-3</c:v>
                </c:pt>
                <c:pt idx="3901">
                  <c:v>1.007080078125E-3</c:v>
                </c:pt>
                <c:pt idx="3902">
                  <c:v>1.0068416595458984E-3</c:v>
                </c:pt>
                <c:pt idx="3903">
                  <c:v>1.007080078125E-3</c:v>
                </c:pt>
                <c:pt idx="3904">
                  <c:v>1.007080078125E-3</c:v>
                </c:pt>
                <c:pt idx="3905">
                  <c:v>1.0068416595458984E-3</c:v>
                </c:pt>
                <c:pt idx="3906">
                  <c:v>1.007080078125E-3</c:v>
                </c:pt>
                <c:pt idx="3907">
                  <c:v>1.007080078125E-3</c:v>
                </c:pt>
                <c:pt idx="3908">
                  <c:v>1.0068416595458984E-3</c:v>
                </c:pt>
                <c:pt idx="3909">
                  <c:v>1.007080078125E-3</c:v>
                </c:pt>
                <c:pt idx="3910">
                  <c:v>1.007080078125E-3</c:v>
                </c:pt>
                <c:pt idx="3911">
                  <c:v>1.0068416595458984E-3</c:v>
                </c:pt>
                <c:pt idx="3912">
                  <c:v>1.0080337524414063E-3</c:v>
                </c:pt>
                <c:pt idx="3913">
                  <c:v>1.007080078125E-3</c:v>
                </c:pt>
                <c:pt idx="3914">
                  <c:v>1.0068416595458984E-3</c:v>
                </c:pt>
                <c:pt idx="3915">
                  <c:v>1.007080078125E-3</c:v>
                </c:pt>
                <c:pt idx="3916">
                  <c:v>1.007080078125E-3</c:v>
                </c:pt>
                <c:pt idx="3917">
                  <c:v>1.0068416595458984E-3</c:v>
                </c:pt>
                <c:pt idx="3918">
                  <c:v>1.007080078125E-3</c:v>
                </c:pt>
                <c:pt idx="3919">
                  <c:v>1.007080078125E-3</c:v>
                </c:pt>
                <c:pt idx="3920">
                  <c:v>1.0068416595458984E-3</c:v>
                </c:pt>
                <c:pt idx="3921">
                  <c:v>1.007080078125E-3</c:v>
                </c:pt>
                <c:pt idx="3922">
                  <c:v>1.007080078125E-3</c:v>
                </c:pt>
                <c:pt idx="3923">
                  <c:v>1.0068416595458984E-3</c:v>
                </c:pt>
                <c:pt idx="3924">
                  <c:v>1.007080078125E-3</c:v>
                </c:pt>
                <c:pt idx="3925">
                  <c:v>1.0080337524414063E-3</c:v>
                </c:pt>
                <c:pt idx="3926">
                  <c:v>1.007080078125E-3</c:v>
                </c:pt>
                <c:pt idx="3927">
                  <c:v>1.0068416595458984E-3</c:v>
                </c:pt>
                <c:pt idx="3928">
                  <c:v>1.007080078125E-3</c:v>
                </c:pt>
                <c:pt idx="3929">
                  <c:v>1.007080078125E-3</c:v>
                </c:pt>
                <c:pt idx="3930">
                  <c:v>1.0068416595458984E-3</c:v>
                </c:pt>
                <c:pt idx="3931">
                  <c:v>1.007080078125E-3</c:v>
                </c:pt>
                <c:pt idx="3932">
                  <c:v>1.007080078125E-3</c:v>
                </c:pt>
                <c:pt idx="3933">
                  <c:v>1.0068416595458984E-3</c:v>
                </c:pt>
                <c:pt idx="3934">
                  <c:v>1.007080078125E-3</c:v>
                </c:pt>
                <c:pt idx="3935">
                  <c:v>1.0068416595458984E-3</c:v>
                </c:pt>
                <c:pt idx="3936">
                  <c:v>1.007080078125E-3</c:v>
                </c:pt>
                <c:pt idx="3937">
                  <c:v>1.0080337524414063E-3</c:v>
                </c:pt>
                <c:pt idx="3938">
                  <c:v>1.007080078125E-3</c:v>
                </c:pt>
                <c:pt idx="3939">
                  <c:v>1.0068416595458984E-3</c:v>
                </c:pt>
                <c:pt idx="3940">
                  <c:v>1.007080078125E-3</c:v>
                </c:pt>
                <c:pt idx="3941">
                  <c:v>1.007080078125E-3</c:v>
                </c:pt>
                <c:pt idx="3942">
                  <c:v>1.0068416595458984E-3</c:v>
                </c:pt>
                <c:pt idx="3943">
                  <c:v>1.007080078125E-3</c:v>
                </c:pt>
                <c:pt idx="3944">
                  <c:v>1.007080078125E-3</c:v>
                </c:pt>
                <c:pt idx="3945">
                  <c:v>1.0068416595458984E-3</c:v>
                </c:pt>
                <c:pt idx="3946">
                  <c:v>1.007080078125E-3</c:v>
                </c:pt>
                <c:pt idx="3947">
                  <c:v>1.007080078125E-3</c:v>
                </c:pt>
                <c:pt idx="3948">
                  <c:v>1.0068416595458984E-3</c:v>
                </c:pt>
                <c:pt idx="3949">
                  <c:v>1.007080078125E-3</c:v>
                </c:pt>
                <c:pt idx="3950">
                  <c:v>1.0080337524414063E-3</c:v>
                </c:pt>
                <c:pt idx="3951">
                  <c:v>1.007080078125E-3</c:v>
                </c:pt>
                <c:pt idx="3952">
                  <c:v>1.0068416595458984E-3</c:v>
                </c:pt>
                <c:pt idx="3953">
                  <c:v>1.007080078125E-3</c:v>
                </c:pt>
                <c:pt idx="3954">
                  <c:v>1.007080078125E-3</c:v>
                </c:pt>
                <c:pt idx="3955">
                  <c:v>1.0068416595458984E-3</c:v>
                </c:pt>
                <c:pt idx="3956">
                  <c:v>1.007080078125E-3</c:v>
                </c:pt>
                <c:pt idx="3957">
                  <c:v>1.0068416595458984E-3</c:v>
                </c:pt>
                <c:pt idx="3958">
                  <c:v>1.007080078125E-3</c:v>
                </c:pt>
                <c:pt idx="3959">
                  <c:v>1.007080078125E-3</c:v>
                </c:pt>
                <c:pt idx="3960">
                  <c:v>1.0068416595458984E-3</c:v>
                </c:pt>
                <c:pt idx="3961">
                  <c:v>1.007080078125E-3</c:v>
                </c:pt>
                <c:pt idx="3962">
                  <c:v>1.0080337524414063E-3</c:v>
                </c:pt>
                <c:pt idx="3963">
                  <c:v>1.007080078125E-3</c:v>
                </c:pt>
                <c:pt idx="3964">
                  <c:v>1.0068416595458984E-3</c:v>
                </c:pt>
                <c:pt idx="3965">
                  <c:v>1.007080078125E-3</c:v>
                </c:pt>
                <c:pt idx="3966">
                  <c:v>1.007080078125E-3</c:v>
                </c:pt>
                <c:pt idx="3967">
                  <c:v>1.0068416595458984E-3</c:v>
                </c:pt>
                <c:pt idx="3968">
                  <c:v>1.007080078125E-3</c:v>
                </c:pt>
                <c:pt idx="3969">
                  <c:v>1.007080078125E-3</c:v>
                </c:pt>
                <c:pt idx="3970">
                  <c:v>1.0068416595458984E-3</c:v>
                </c:pt>
                <c:pt idx="3971">
                  <c:v>1.007080078125E-3</c:v>
                </c:pt>
                <c:pt idx="3972">
                  <c:v>1.007080078125E-3</c:v>
                </c:pt>
                <c:pt idx="3973">
                  <c:v>1.0068416595458984E-3</c:v>
                </c:pt>
                <c:pt idx="3974">
                  <c:v>1.007080078125E-3</c:v>
                </c:pt>
                <c:pt idx="3975">
                  <c:v>1.0080337524414063E-3</c:v>
                </c:pt>
                <c:pt idx="3976">
                  <c:v>1.007080078125E-3</c:v>
                </c:pt>
                <c:pt idx="3977">
                  <c:v>1.0068416595458984E-3</c:v>
                </c:pt>
                <c:pt idx="3978">
                  <c:v>1.007080078125E-3</c:v>
                </c:pt>
                <c:pt idx="3979">
                  <c:v>1.0068416595458984E-3</c:v>
                </c:pt>
                <c:pt idx="3980">
                  <c:v>1.007080078125E-3</c:v>
                </c:pt>
                <c:pt idx="3981">
                  <c:v>1.007080078125E-3</c:v>
                </c:pt>
                <c:pt idx="3982">
                  <c:v>1.0068416595458984E-3</c:v>
                </c:pt>
                <c:pt idx="3983">
                  <c:v>1.007080078125E-3</c:v>
                </c:pt>
                <c:pt idx="3984">
                  <c:v>1.007080078125E-3</c:v>
                </c:pt>
                <c:pt idx="3985">
                  <c:v>1.0068416595458984E-3</c:v>
                </c:pt>
                <c:pt idx="3986">
                  <c:v>1.007080078125E-3</c:v>
                </c:pt>
                <c:pt idx="3987">
                  <c:v>1.0080337524414063E-3</c:v>
                </c:pt>
                <c:pt idx="3988">
                  <c:v>1.007080078125E-3</c:v>
                </c:pt>
                <c:pt idx="3989">
                  <c:v>1.0068416595458984E-3</c:v>
                </c:pt>
                <c:pt idx="3990">
                  <c:v>1.007080078125E-3</c:v>
                </c:pt>
                <c:pt idx="3991">
                  <c:v>1.007080078125E-3</c:v>
                </c:pt>
                <c:pt idx="3992">
                  <c:v>1.0068416595458984E-3</c:v>
                </c:pt>
                <c:pt idx="3993">
                  <c:v>1.007080078125E-3</c:v>
                </c:pt>
                <c:pt idx="3994">
                  <c:v>1.007080078125E-3</c:v>
                </c:pt>
                <c:pt idx="3995">
                  <c:v>1.0068416595458984E-3</c:v>
                </c:pt>
                <c:pt idx="3996">
                  <c:v>1.007080078125E-3</c:v>
                </c:pt>
                <c:pt idx="3997">
                  <c:v>1.007080078125E-3</c:v>
                </c:pt>
                <c:pt idx="3998">
                  <c:v>1.0068416595458984E-3</c:v>
                </c:pt>
                <c:pt idx="3999">
                  <c:v>1.007080078125E-3</c:v>
                </c:pt>
                <c:pt idx="4000">
                  <c:v>1.0080337524414063E-3</c:v>
                </c:pt>
                <c:pt idx="4001">
                  <c:v>1.0068416595458984E-3</c:v>
                </c:pt>
                <c:pt idx="4002">
                  <c:v>1.007080078125E-3</c:v>
                </c:pt>
                <c:pt idx="4003">
                  <c:v>1.007080078125E-3</c:v>
                </c:pt>
                <c:pt idx="4004">
                  <c:v>1.0068416595458984E-3</c:v>
                </c:pt>
                <c:pt idx="4005">
                  <c:v>1.007080078125E-3</c:v>
                </c:pt>
                <c:pt idx="4006">
                  <c:v>1.007080078125E-3</c:v>
                </c:pt>
                <c:pt idx="4007">
                  <c:v>1.0068416595458984E-3</c:v>
                </c:pt>
                <c:pt idx="4008">
                  <c:v>1.007080078125E-3</c:v>
                </c:pt>
                <c:pt idx="4009">
                  <c:v>1.007080078125E-3</c:v>
                </c:pt>
                <c:pt idx="4010">
                  <c:v>1.0068416595458984E-3</c:v>
                </c:pt>
                <c:pt idx="4011">
                  <c:v>1.007080078125E-3</c:v>
                </c:pt>
                <c:pt idx="4012">
                  <c:v>1.0080337524414063E-3</c:v>
                </c:pt>
                <c:pt idx="4013">
                  <c:v>1.007080078125E-3</c:v>
                </c:pt>
                <c:pt idx="4014">
                  <c:v>1.0068416595458984E-3</c:v>
                </c:pt>
                <c:pt idx="4015">
                  <c:v>1.007080078125E-3</c:v>
                </c:pt>
                <c:pt idx="4016">
                  <c:v>1.007080078125E-3</c:v>
                </c:pt>
                <c:pt idx="4017">
                  <c:v>1.0068416595458984E-3</c:v>
                </c:pt>
                <c:pt idx="4018">
                  <c:v>1.007080078125E-3</c:v>
                </c:pt>
                <c:pt idx="4019">
                  <c:v>1.007080078125E-3</c:v>
                </c:pt>
                <c:pt idx="4020">
                  <c:v>1.0068416595458984E-3</c:v>
                </c:pt>
                <c:pt idx="4021">
                  <c:v>1.007080078125E-3</c:v>
                </c:pt>
                <c:pt idx="4022">
                  <c:v>1.007080078125E-3</c:v>
                </c:pt>
                <c:pt idx="4023">
                  <c:v>1.0068416595458984E-3</c:v>
                </c:pt>
                <c:pt idx="4024">
                  <c:v>1.007080078125E-3</c:v>
                </c:pt>
                <c:pt idx="4025">
                  <c:v>1.0080337524414063E-3</c:v>
                </c:pt>
                <c:pt idx="4026">
                  <c:v>1.0068416595458984E-3</c:v>
                </c:pt>
                <c:pt idx="4027">
                  <c:v>1.007080078125E-3</c:v>
                </c:pt>
                <c:pt idx="4028">
                  <c:v>1.007080078125E-3</c:v>
                </c:pt>
                <c:pt idx="4029">
                  <c:v>1.0068416595458984E-3</c:v>
                </c:pt>
                <c:pt idx="4030">
                  <c:v>1.007080078125E-3</c:v>
                </c:pt>
                <c:pt idx="4031">
                  <c:v>1.007080078125E-3</c:v>
                </c:pt>
                <c:pt idx="4032">
                  <c:v>1.0068416595458984E-3</c:v>
                </c:pt>
                <c:pt idx="4033">
                  <c:v>1.007080078125E-3</c:v>
                </c:pt>
                <c:pt idx="4034">
                  <c:v>1.007080078125E-3</c:v>
                </c:pt>
                <c:pt idx="4035">
                  <c:v>1.0068416595458984E-3</c:v>
                </c:pt>
                <c:pt idx="4036">
                  <c:v>1.007080078125E-3</c:v>
                </c:pt>
                <c:pt idx="4037">
                  <c:v>1.0080337524414063E-3</c:v>
                </c:pt>
                <c:pt idx="4038">
                  <c:v>1.007080078125E-3</c:v>
                </c:pt>
                <c:pt idx="4039">
                  <c:v>6.0420036315917969E-3</c:v>
                </c:pt>
                <c:pt idx="4040">
                  <c:v>1.0068416595458984E-3</c:v>
                </c:pt>
                <c:pt idx="4041">
                  <c:v>1.007080078125E-3</c:v>
                </c:pt>
                <c:pt idx="4042">
                  <c:v>1.007080078125E-3</c:v>
                </c:pt>
                <c:pt idx="4043">
                  <c:v>1.0068416595458984E-3</c:v>
                </c:pt>
                <c:pt idx="4044">
                  <c:v>1.007080078125E-3</c:v>
                </c:pt>
                <c:pt idx="4045">
                  <c:v>1.0080337524414063E-3</c:v>
                </c:pt>
                <c:pt idx="4046">
                  <c:v>1.0068416595458984E-3</c:v>
                </c:pt>
                <c:pt idx="4047">
                  <c:v>1.007080078125E-3</c:v>
                </c:pt>
                <c:pt idx="4048">
                  <c:v>1.007080078125E-3</c:v>
                </c:pt>
                <c:pt idx="4049">
                  <c:v>1.0068416595458984E-3</c:v>
                </c:pt>
                <c:pt idx="4050">
                  <c:v>1.007080078125E-3</c:v>
                </c:pt>
                <c:pt idx="4051">
                  <c:v>1.007080078125E-3</c:v>
                </c:pt>
                <c:pt idx="4052">
                  <c:v>1.0068416595458984E-3</c:v>
                </c:pt>
                <c:pt idx="4053">
                  <c:v>1.007080078125E-3</c:v>
                </c:pt>
                <c:pt idx="4054">
                  <c:v>1.007080078125E-3</c:v>
                </c:pt>
                <c:pt idx="4055">
                  <c:v>1.0068416595458984E-3</c:v>
                </c:pt>
                <c:pt idx="4056">
                  <c:v>1.007080078125E-3</c:v>
                </c:pt>
                <c:pt idx="4057">
                  <c:v>1.0080337524414063E-3</c:v>
                </c:pt>
                <c:pt idx="4058">
                  <c:v>1.007080078125E-3</c:v>
                </c:pt>
                <c:pt idx="4059">
                  <c:v>1.20849609375E-2</c:v>
                </c:pt>
                <c:pt idx="4060">
                  <c:v>1.0068416595458984E-3</c:v>
                </c:pt>
                <c:pt idx="4061">
                  <c:v>1.007080078125E-3</c:v>
                </c:pt>
                <c:pt idx="4062">
                  <c:v>1.007080078125E-3</c:v>
                </c:pt>
                <c:pt idx="4063">
                  <c:v>1.0068416595458984E-3</c:v>
                </c:pt>
                <c:pt idx="4064">
                  <c:v>1.007080078125E-3</c:v>
                </c:pt>
                <c:pt idx="4065">
                  <c:v>1.007080078125E-3</c:v>
                </c:pt>
                <c:pt idx="4066">
                  <c:v>1.0068416595458984E-3</c:v>
                </c:pt>
                <c:pt idx="4067">
                  <c:v>1.007080078125E-3</c:v>
                </c:pt>
                <c:pt idx="4068">
                  <c:v>1.007080078125E-3</c:v>
                </c:pt>
                <c:pt idx="4069">
                  <c:v>1.0068416595458984E-3</c:v>
                </c:pt>
                <c:pt idx="4070">
                  <c:v>1.007080078125E-3</c:v>
                </c:pt>
                <c:pt idx="4071">
                  <c:v>1.0080337524414063E-3</c:v>
                </c:pt>
                <c:pt idx="4072">
                  <c:v>1.007080078125E-3</c:v>
                </c:pt>
                <c:pt idx="4073">
                  <c:v>1.0068416595458984E-3</c:v>
                </c:pt>
                <c:pt idx="4074">
                  <c:v>1.007080078125E-3</c:v>
                </c:pt>
                <c:pt idx="4075">
                  <c:v>1.007080078125E-3</c:v>
                </c:pt>
                <c:pt idx="4076">
                  <c:v>1.0068416595458984E-3</c:v>
                </c:pt>
                <c:pt idx="4077">
                  <c:v>1.007080078125E-3</c:v>
                </c:pt>
                <c:pt idx="4078">
                  <c:v>1.007080078125E-3</c:v>
                </c:pt>
                <c:pt idx="4079">
                  <c:v>1.0068416595458984E-3</c:v>
                </c:pt>
                <c:pt idx="4080">
                  <c:v>1.007080078125E-3</c:v>
                </c:pt>
                <c:pt idx="4081">
                  <c:v>1.007080078125E-3</c:v>
                </c:pt>
                <c:pt idx="4082">
                  <c:v>1.0068416595458984E-3</c:v>
                </c:pt>
                <c:pt idx="4083">
                  <c:v>1.007080078125E-3</c:v>
                </c:pt>
                <c:pt idx="4084">
                  <c:v>1.0080337524414063E-3</c:v>
                </c:pt>
                <c:pt idx="4085">
                  <c:v>1.0068416595458984E-3</c:v>
                </c:pt>
                <c:pt idx="4086">
                  <c:v>1.007080078125E-3</c:v>
                </c:pt>
                <c:pt idx="4087">
                  <c:v>1.007080078125E-3</c:v>
                </c:pt>
                <c:pt idx="4088">
                  <c:v>1.0068416595458984E-3</c:v>
                </c:pt>
                <c:pt idx="4089">
                  <c:v>1.007080078125E-3</c:v>
                </c:pt>
                <c:pt idx="4090">
                  <c:v>1.007080078125E-3</c:v>
                </c:pt>
                <c:pt idx="4091">
                  <c:v>1.0068416595458984E-3</c:v>
                </c:pt>
                <c:pt idx="4092">
                  <c:v>1.007080078125E-3</c:v>
                </c:pt>
                <c:pt idx="4093">
                  <c:v>1.007080078125E-3</c:v>
                </c:pt>
                <c:pt idx="4094">
                  <c:v>1.0068416595458984E-3</c:v>
                </c:pt>
                <c:pt idx="4095">
                  <c:v>1.007080078125E-3</c:v>
                </c:pt>
                <c:pt idx="4096">
                  <c:v>1.0080337524414063E-3</c:v>
                </c:pt>
                <c:pt idx="4097">
                  <c:v>1.007080078125E-3</c:v>
                </c:pt>
                <c:pt idx="4098">
                  <c:v>1.0068416595458984E-3</c:v>
                </c:pt>
                <c:pt idx="4099">
                  <c:v>1.007080078125E-3</c:v>
                </c:pt>
                <c:pt idx="4100">
                  <c:v>1.007080078125E-3</c:v>
                </c:pt>
                <c:pt idx="4101">
                  <c:v>1.0068416595458984E-3</c:v>
                </c:pt>
                <c:pt idx="4102">
                  <c:v>1.007080078125E-3</c:v>
                </c:pt>
                <c:pt idx="4103">
                  <c:v>1.007080078125E-3</c:v>
                </c:pt>
                <c:pt idx="4104">
                  <c:v>1.0068416595458984E-3</c:v>
                </c:pt>
                <c:pt idx="4105">
                  <c:v>1.007080078125E-3</c:v>
                </c:pt>
                <c:pt idx="4106">
                  <c:v>1.007080078125E-3</c:v>
                </c:pt>
                <c:pt idx="4107">
                  <c:v>1.0068416595458984E-3</c:v>
                </c:pt>
                <c:pt idx="4108">
                  <c:v>1.007080078125E-3</c:v>
                </c:pt>
                <c:pt idx="4109">
                  <c:v>1.0080337524414063E-3</c:v>
                </c:pt>
                <c:pt idx="4110">
                  <c:v>1.0068416595458984E-3</c:v>
                </c:pt>
                <c:pt idx="4111">
                  <c:v>1.007080078125E-3</c:v>
                </c:pt>
                <c:pt idx="4112">
                  <c:v>1.007080078125E-3</c:v>
                </c:pt>
                <c:pt idx="4113">
                  <c:v>1.0068416595458984E-3</c:v>
                </c:pt>
                <c:pt idx="4114">
                  <c:v>1.007080078125E-3</c:v>
                </c:pt>
                <c:pt idx="4115">
                  <c:v>1.007080078125E-3</c:v>
                </c:pt>
                <c:pt idx="4116">
                  <c:v>1.0068416595458984E-3</c:v>
                </c:pt>
                <c:pt idx="4117">
                  <c:v>1.007080078125E-3</c:v>
                </c:pt>
                <c:pt idx="4118">
                  <c:v>1.007080078125E-3</c:v>
                </c:pt>
                <c:pt idx="4119">
                  <c:v>1.0068416595458984E-3</c:v>
                </c:pt>
                <c:pt idx="4120">
                  <c:v>1.007080078125E-3</c:v>
                </c:pt>
                <c:pt idx="4121">
                  <c:v>1.0080337524414063E-3</c:v>
                </c:pt>
                <c:pt idx="4122">
                  <c:v>1.007080078125E-3</c:v>
                </c:pt>
                <c:pt idx="4123">
                  <c:v>1.0068416595458984E-3</c:v>
                </c:pt>
                <c:pt idx="4124">
                  <c:v>1.007080078125E-3</c:v>
                </c:pt>
                <c:pt idx="4125">
                  <c:v>1.007080078125E-3</c:v>
                </c:pt>
                <c:pt idx="4126">
                  <c:v>1.0068416595458984E-3</c:v>
                </c:pt>
                <c:pt idx="4127">
                  <c:v>1.007080078125E-3</c:v>
                </c:pt>
                <c:pt idx="4128">
                  <c:v>1.007080078125E-3</c:v>
                </c:pt>
                <c:pt idx="4129">
                  <c:v>1.0068416595458984E-3</c:v>
                </c:pt>
                <c:pt idx="4130">
                  <c:v>1.007080078125E-3</c:v>
                </c:pt>
                <c:pt idx="4131">
                  <c:v>1.007080078125E-3</c:v>
                </c:pt>
                <c:pt idx="4132">
                  <c:v>1.0068416595458984E-3</c:v>
                </c:pt>
                <c:pt idx="4133">
                  <c:v>1.007080078125E-3</c:v>
                </c:pt>
                <c:pt idx="4134">
                  <c:v>1.0080337524414063E-3</c:v>
                </c:pt>
                <c:pt idx="4135">
                  <c:v>1.0068416595458984E-3</c:v>
                </c:pt>
                <c:pt idx="4136">
                  <c:v>1.007080078125E-3</c:v>
                </c:pt>
                <c:pt idx="4137">
                  <c:v>1.007080078125E-3</c:v>
                </c:pt>
                <c:pt idx="4138">
                  <c:v>1.0068416595458984E-3</c:v>
                </c:pt>
                <c:pt idx="4139">
                  <c:v>1.007080078125E-3</c:v>
                </c:pt>
                <c:pt idx="4140">
                  <c:v>1.007080078125E-3</c:v>
                </c:pt>
                <c:pt idx="4141">
                  <c:v>1.0068416595458984E-3</c:v>
                </c:pt>
                <c:pt idx="4142">
                  <c:v>1.007080078125E-3</c:v>
                </c:pt>
                <c:pt idx="4143">
                  <c:v>1.007080078125E-3</c:v>
                </c:pt>
                <c:pt idx="4144">
                  <c:v>1.0068416595458984E-3</c:v>
                </c:pt>
                <c:pt idx="4145">
                  <c:v>1.007080078125E-3</c:v>
                </c:pt>
                <c:pt idx="4146">
                  <c:v>1.0080337524414063E-3</c:v>
                </c:pt>
                <c:pt idx="4147">
                  <c:v>1.007080078125E-3</c:v>
                </c:pt>
                <c:pt idx="4148">
                  <c:v>1.0068416595458984E-3</c:v>
                </c:pt>
                <c:pt idx="4149">
                  <c:v>1.007080078125E-3</c:v>
                </c:pt>
                <c:pt idx="4150">
                  <c:v>1.007080078125E-3</c:v>
                </c:pt>
                <c:pt idx="4151">
                  <c:v>1.0068416595458984E-3</c:v>
                </c:pt>
                <c:pt idx="4152">
                  <c:v>1.007080078125E-3</c:v>
                </c:pt>
                <c:pt idx="4153">
                  <c:v>1.007080078125E-3</c:v>
                </c:pt>
                <c:pt idx="4154">
                  <c:v>1.0068416595458984E-3</c:v>
                </c:pt>
                <c:pt idx="4155">
                  <c:v>1.007080078125E-3</c:v>
                </c:pt>
                <c:pt idx="4156">
                  <c:v>1.007080078125E-3</c:v>
                </c:pt>
                <c:pt idx="4157">
                  <c:v>1.0068416595458984E-3</c:v>
                </c:pt>
                <c:pt idx="4158">
                  <c:v>1.007080078125E-3</c:v>
                </c:pt>
                <c:pt idx="4159">
                  <c:v>1.0080337524414063E-3</c:v>
                </c:pt>
                <c:pt idx="4160">
                  <c:v>1.0068416595458984E-3</c:v>
                </c:pt>
                <c:pt idx="4161">
                  <c:v>1.007080078125E-3</c:v>
                </c:pt>
                <c:pt idx="4162">
                  <c:v>1.007080078125E-3</c:v>
                </c:pt>
                <c:pt idx="4163">
                  <c:v>1.0068416595458984E-3</c:v>
                </c:pt>
                <c:pt idx="4164">
                  <c:v>1.007080078125E-3</c:v>
                </c:pt>
                <c:pt idx="4165">
                  <c:v>1.007080078125E-3</c:v>
                </c:pt>
                <c:pt idx="4166">
                  <c:v>1.0068416595458984E-3</c:v>
                </c:pt>
                <c:pt idx="4167">
                  <c:v>1.007080078125E-3</c:v>
                </c:pt>
                <c:pt idx="4168">
                  <c:v>1.007080078125E-3</c:v>
                </c:pt>
                <c:pt idx="4169">
                  <c:v>1.0068416595458984E-3</c:v>
                </c:pt>
                <c:pt idx="4170">
                  <c:v>1.007080078125E-3</c:v>
                </c:pt>
                <c:pt idx="4171">
                  <c:v>1.0080337524414063E-3</c:v>
                </c:pt>
                <c:pt idx="4172">
                  <c:v>1.007080078125E-3</c:v>
                </c:pt>
                <c:pt idx="4173">
                  <c:v>1.0068416595458984E-3</c:v>
                </c:pt>
                <c:pt idx="4174">
                  <c:v>1.007080078125E-3</c:v>
                </c:pt>
                <c:pt idx="4175">
                  <c:v>1.007080078125E-3</c:v>
                </c:pt>
                <c:pt idx="4176">
                  <c:v>1.0068416595458984E-3</c:v>
                </c:pt>
                <c:pt idx="4177">
                  <c:v>1.007080078125E-3</c:v>
                </c:pt>
                <c:pt idx="4178">
                  <c:v>1.007080078125E-3</c:v>
                </c:pt>
                <c:pt idx="4179">
                  <c:v>1.0068416595458984E-3</c:v>
                </c:pt>
                <c:pt idx="4180">
                  <c:v>1.007080078125E-3</c:v>
                </c:pt>
                <c:pt idx="4181">
                  <c:v>1.007080078125E-3</c:v>
                </c:pt>
                <c:pt idx="4182">
                  <c:v>1.0068416595458984E-3</c:v>
                </c:pt>
                <c:pt idx="4183">
                  <c:v>1.007080078125E-3</c:v>
                </c:pt>
                <c:pt idx="4184">
                  <c:v>1.0080337524414063E-3</c:v>
                </c:pt>
                <c:pt idx="4185">
                  <c:v>1.0068416595458984E-3</c:v>
                </c:pt>
                <c:pt idx="4186">
                  <c:v>1.007080078125E-3</c:v>
                </c:pt>
                <c:pt idx="4187">
                  <c:v>1.007080078125E-3</c:v>
                </c:pt>
                <c:pt idx="4188">
                  <c:v>1.0068416595458984E-3</c:v>
                </c:pt>
                <c:pt idx="4189">
                  <c:v>1.007080078125E-3</c:v>
                </c:pt>
                <c:pt idx="4190">
                  <c:v>1.007080078125E-3</c:v>
                </c:pt>
                <c:pt idx="4191">
                  <c:v>1.0068416595458984E-3</c:v>
                </c:pt>
                <c:pt idx="4192">
                  <c:v>1.007080078125E-3</c:v>
                </c:pt>
                <c:pt idx="4193">
                  <c:v>1.007080078125E-3</c:v>
                </c:pt>
                <c:pt idx="4194">
                  <c:v>1.0068416595458984E-3</c:v>
                </c:pt>
                <c:pt idx="4195">
                  <c:v>1.007080078125E-3</c:v>
                </c:pt>
                <c:pt idx="4196">
                  <c:v>1.0080337524414063E-3</c:v>
                </c:pt>
                <c:pt idx="4197">
                  <c:v>1.007080078125E-3</c:v>
                </c:pt>
                <c:pt idx="4198">
                  <c:v>1.0068416595458984E-3</c:v>
                </c:pt>
                <c:pt idx="4199">
                  <c:v>1.007080078125E-3</c:v>
                </c:pt>
                <c:pt idx="4200">
                  <c:v>1.007080078125E-3</c:v>
                </c:pt>
                <c:pt idx="4201">
                  <c:v>1.0068416595458984E-3</c:v>
                </c:pt>
                <c:pt idx="4202">
                  <c:v>1.007080078125E-3</c:v>
                </c:pt>
                <c:pt idx="4203">
                  <c:v>1.007080078125E-3</c:v>
                </c:pt>
                <c:pt idx="4204">
                  <c:v>1.0068416595458984E-3</c:v>
                </c:pt>
                <c:pt idx="4205">
                  <c:v>1.007080078125E-3</c:v>
                </c:pt>
                <c:pt idx="4206">
                  <c:v>1.007080078125E-3</c:v>
                </c:pt>
                <c:pt idx="4207">
                  <c:v>1.0068416595458984E-3</c:v>
                </c:pt>
                <c:pt idx="4208">
                  <c:v>1.0080337524414063E-3</c:v>
                </c:pt>
                <c:pt idx="4209">
                  <c:v>1.007080078125E-3</c:v>
                </c:pt>
                <c:pt idx="4210">
                  <c:v>1.0068416595458984E-3</c:v>
                </c:pt>
                <c:pt idx="4211">
                  <c:v>1.007080078125E-3</c:v>
                </c:pt>
                <c:pt idx="4212">
                  <c:v>1.007080078125E-3</c:v>
                </c:pt>
                <c:pt idx="4213">
                  <c:v>1.0068416595458984E-3</c:v>
                </c:pt>
                <c:pt idx="4214">
                  <c:v>1.007080078125E-3</c:v>
                </c:pt>
                <c:pt idx="4215">
                  <c:v>1.007080078125E-3</c:v>
                </c:pt>
                <c:pt idx="4216">
                  <c:v>1.0068416595458984E-3</c:v>
                </c:pt>
                <c:pt idx="4217">
                  <c:v>1.007080078125E-3</c:v>
                </c:pt>
                <c:pt idx="4218">
                  <c:v>1.007080078125E-3</c:v>
                </c:pt>
                <c:pt idx="4219">
                  <c:v>1.0068416595458984E-3</c:v>
                </c:pt>
                <c:pt idx="4220">
                  <c:v>1.007080078125E-3</c:v>
                </c:pt>
                <c:pt idx="4221">
                  <c:v>1.0080337524414063E-3</c:v>
                </c:pt>
                <c:pt idx="4222">
                  <c:v>1.007080078125E-3</c:v>
                </c:pt>
                <c:pt idx="4223">
                  <c:v>1.0068416595458984E-3</c:v>
                </c:pt>
                <c:pt idx="4224">
                  <c:v>1.007080078125E-3</c:v>
                </c:pt>
                <c:pt idx="4225">
                  <c:v>1.007080078125E-3</c:v>
                </c:pt>
                <c:pt idx="4226">
                  <c:v>1.0068416595458984E-3</c:v>
                </c:pt>
                <c:pt idx="4227">
                  <c:v>1.007080078125E-3</c:v>
                </c:pt>
                <c:pt idx="4228">
                  <c:v>1.007080078125E-3</c:v>
                </c:pt>
                <c:pt idx="4229">
                  <c:v>1.0068416595458984E-3</c:v>
                </c:pt>
                <c:pt idx="4230">
                  <c:v>1.007080078125E-3</c:v>
                </c:pt>
                <c:pt idx="4231">
                  <c:v>1.007080078125E-3</c:v>
                </c:pt>
                <c:pt idx="4232">
                  <c:v>1.0068416595458984E-3</c:v>
                </c:pt>
                <c:pt idx="4233">
                  <c:v>1.0080337524414063E-3</c:v>
                </c:pt>
                <c:pt idx="4234">
                  <c:v>1.007080078125E-3</c:v>
                </c:pt>
                <c:pt idx="4235">
                  <c:v>1.0068416595458984E-3</c:v>
                </c:pt>
                <c:pt idx="4236">
                  <c:v>1.007080078125E-3</c:v>
                </c:pt>
                <c:pt idx="4237">
                  <c:v>1.007080078125E-3</c:v>
                </c:pt>
                <c:pt idx="4238">
                  <c:v>1.0068416595458984E-3</c:v>
                </c:pt>
                <c:pt idx="4239">
                  <c:v>1.007080078125E-3</c:v>
                </c:pt>
                <c:pt idx="4240">
                  <c:v>1.007080078125E-3</c:v>
                </c:pt>
                <c:pt idx="4241">
                  <c:v>1.0068416595458984E-3</c:v>
                </c:pt>
                <c:pt idx="4242">
                  <c:v>1.007080078125E-3</c:v>
                </c:pt>
                <c:pt idx="4243">
                  <c:v>1.007080078125E-3</c:v>
                </c:pt>
                <c:pt idx="4244">
                  <c:v>1.0068416595458984E-3</c:v>
                </c:pt>
                <c:pt idx="4245">
                  <c:v>1.007080078125E-3</c:v>
                </c:pt>
                <c:pt idx="4246">
                  <c:v>1.0080337524414063E-3</c:v>
                </c:pt>
                <c:pt idx="4247">
                  <c:v>1.007080078125E-3</c:v>
                </c:pt>
                <c:pt idx="4248">
                  <c:v>1.0068416595458984E-3</c:v>
                </c:pt>
                <c:pt idx="4249">
                  <c:v>1.007080078125E-3</c:v>
                </c:pt>
                <c:pt idx="4250">
                  <c:v>1.007080078125E-3</c:v>
                </c:pt>
                <c:pt idx="4251">
                  <c:v>1.0068416595458984E-3</c:v>
                </c:pt>
                <c:pt idx="4252">
                  <c:v>1.007080078125E-3</c:v>
                </c:pt>
                <c:pt idx="4253">
                  <c:v>1.007080078125E-3</c:v>
                </c:pt>
                <c:pt idx="4254">
                  <c:v>1.0068416595458984E-3</c:v>
                </c:pt>
                <c:pt idx="4255">
                  <c:v>1.007080078125E-3</c:v>
                </c:pt>
                <c:pt idx="4256">
                  <c:v>1.007080078125E-3</c:v>
                </c:pt>
                <c:pt idx="4257">
                  <c:v>1.0068416595458984E-3</c:v>
                </c:pt>
                <c:pt idx="4258">
                  <c:v>1.0080337524414063E-3</c:v>
                </c:pt>
                <c:pt idx="4259">
                  <c:v>1.007080078125E-3</c:v>
                </c:pt>
                <c:pt idx="4260">
                  <c:v>6.0420036315917969E-3</c:v>
                </c:pt>
                <c:pt idx="4261">
                  <c:v>1.0068416595458984E-3</c:v>
                </c:pt>
                <c:pt idx="4262">
                  <c:v>1.007080078125E-3</c:v>
                </c:pt>
                <c:pt idx="4263">
                  <c:v>1.007080078125E-3</c:v>
                </c:pt>
                <c:pt idx="4264">
                  <c:v>1.0068416595458984E-3</c:v>
                </c:pt>
                <c:pt idx="4265">
                  <c:v>1.007080078125E-3</c:v>
                </c:pt>
                <c:pt idx="4266">
                  <c:v>1.0080337524414063E-3</c:v>
                </c:pt>
                <c:pt idx="4267">
                  <c:v>1.007080078125E-3</c:v>
                </c:pt>
                <c:pt idx="4268">
                  <c:v>1.0068416595458984E-3</c:v>
                </c:pt>
                <c:pt idx="4269">
                  <c:v>1.007080078125E-3</c:v>
                </c:pt>
                <c:pt idx="4270">
                  <c:v>1.007080078125E-3</c:v>
                </c:pt>
                <c:pt idx="4271">
                  <c:v>1.0068416595458984E-3</c:v>
                </c:pt>
                <c:pt idx="4272">
                  <c:v>1.007080078125E-3</c:v>
                </c:pt>
                <c:pt idx="4273">
                  <c:v>1.007080078125E-3</c:v>
                </c:pt>
                <c:pt idx="4274">
                  <c:v>1.0068416595458984E-3</c:v>
                </c:pt>
                <c:pt idx="4275">
                  <c:v>1.007080078125E-3</c:v>
                </c:pt>
                <c:pt idx="4276">
                  <c:v>1.007080078125E-3</c:v>
                </c:pt>
                <c:pt idx="4277">
                  <c:v>1.0068416595458984E-3</c:v>
                </c:pt>
                <c:pt idx="4278">
                  <c:v>1.0080337524414063E-3</c:v>
                </c:pt>
                <c:pt idx="4279">
                  <c:v>1.007080078125E-3</c:v>
                </c:pt>
                <c:pt idx="4280">
                  <c:v>1.0068416595458984E-3</c:v>
                </c:pt>
                <c:pt idx="4281">
                  <c:v>1.007080078125E-3</c:v>
                </c:pt>
                <c:pt idx="4282">
                  <c:v>1.007080078125E-3</c:v>
                </c:pt>
                <c:pt idx="4283">
                  <c:v>1.0068416595458984E-3</c:v>
                </c:pt>
                <c:pt idx="4284">
                  <c:v>1.007080078125E-3</c:v>
                </c:pt>
                <c:pt idx="4285">
                  <c:v>1.007080078125E-3</c:v>
                </c:pt>
                <c:pt idx="4286">
                  <c:v>1.0068416595458984E-3</c:v>
                </c:pt>
                <c:pt idx="4287">
                  <c:v>1.007080078125E-3</c:v>
                </c:pt>
                <c:pt idx="4288">
                  <c:v>1.007080078125E-3</c:v>
                </c:pt>
                <c:pt idx="4289">
                  <c:v>1.0068416595458984E-3</c:v>
                </c:pt>
                <c:pt idx="4290">
                  <c:v>1.007080078125E-3</c:v>
                </c:pt>
                <c:pt idx="4291">
                  <c:v>1.0080337524414063E-3</c:v>
                </c:pt>
                <c:pt idx="4292">
                  <c:v>1.007080078125E-3</c:v>
                </c:pt>
                <c:pt idx="4293">
                  <c:v>1.0068416595458984E-3</c:v>
                </c:pt>
                <c:pt idx="4294">
                  <c:v>1.007080078125E-3</c:v>
                </c:pt>
                <c:pt idx="4295">
                  <c:v>1.007080078125E-3</c:v>
                </c:pt>
                <c:pt idx="4296">
                  <c:v>1.0068416595458984E-3</c:v>
                </c:pt>
                <c:pt idx="4297">
                  <c:v>1.007080078125E-3</c:v>
                </c:pt>
                <c:pt idx="4298">
                  <c:v>1.007080078125E-3</c:v>
                </c:pt>
                <c:pt idx="4299">
                  <c:v>1.0068416595458984E-3</c:v>
                </c:pt>
                <c:pt idx="4300">
                  <c:v>1.007080078125E-3</c:v>
                </c:pt>
                <c:pt idx="4301">
                  <c:v>1.007080078125E-3</c:v>
                </c:pt>
                <c:pt idx="4302">
                  <c:v>1.0068416595458984E-3</c:v>
                </c:pt>
                <c:pt idx="4303">
                  <c:v>1.0080337524414063E-3</c:v>
                </c:pt>
                <c:pt idx="4304">
                  <c:v>1.007080078125E-3</c:v>
                </c:pt>
                <c:pt idx="4305">
                  <c:v>1.0068416595458984E-3</c:v>
                </c:pt>
                <c:pt idx="4306">
                  <c:v>1.007080078125E-3</c:v>
                </c:pt>
                <c:pt idx="4307">
                  <c:v>1.007080078125E-3</c:v>
                </c:pt>
                <c:pt idx="4308">
                  <c:v>1.0068416595458984E-3</c:v>
                </c:pt>
                <c:pt idx="4309">
                  <c:v>1.007080078125E-3</c:v>
                </c:pt>
                <c:pt idx="4310">
                  <c:v>1.007080078125E-3</c:v>
                </c:pt>
                <c:pt idx="4311">
                  <c:v>1.0068416595458984E-3</c:v>
                </c:pt>
                <c:pt idx="4312">
                  <c:v>1.007080078125E-3</c:v>
                </c:pt>
                <c:pt idx="4313">
                  <c:v>1.20849609375E-2</c:v>
                </c:pt>
                <c:pt idx="4314">
                  <c:v>1.007080078125E-3</c:v>
                </c:pt>
                <c:pt idx="4315">
                  <c:v>1.007080078125E-3</c:v>
                </c:pt>
                <c:pt idx="4316">
                  <c:v>1.0068416595458984E-3</c:v>
                </c:pt>
                <c:pt idx="4317">
                  <c:v>1.0080337524414063E-3</c:v>
                </c:pt>
                <c:pt idx="4318">
                  <c:v>1.007080078125E-3</c:v>
                </c:pt>
                <c:pt idx="4319">
                  <c:v>1.0068416595458984E-3</c:v>
                </c:pt>
                <c:pt idx="4320">
                  <c:v>1.007080078125E-3</c:v>
                </c:pt>
                <c:pt idx="4321">
                  <c:v>1.007080078125E-3</c:v>
                </c:pt>
                <c:pt idx="4322">
                  <c:v>1.0068416595458984E-3</c:v>
                </c:pt>
                <c:pt idx="4323">
                  <c:v>1.007080078125E-3</c:v>
                </c:pt>
                <c:pt idx="4324">
                  <c:v>1.007080078125E-3</c:v>
                </c:pt>
                <c:pt idx="4325">
                  <c:v>1.0068416595458984E-3</c:v>
                </c:pt>
                <c:pt idx="4326">
                  <c:v>1.007080078125E-3</c:v>
                </c:pt>
                <c:pt idx="4327">
                  <c:v>1.007080078125E-3</c:v>
                </c:pt>
                <c:pt idx="4328">
                  <c:v>1.0068416595458984E-3</c:v>
                </c:pt>
                <c:pt idx="4329">
                  <c:v>1.007080078125E-3</c:v>
                </c:pt>
                <c:pt idx="4330">
                  <c:v>1.0080337524414063E-3</c:v>
                </c:pt>
                <c:pt idx="4331">
                  <c:v>1.007080078125E-3</c:v>
                </c:pt>
                <c:pt idx="4332">
                  <c:v>1.0068416595458984E-3</c:v>
                </c:pt>
                <c:pt idx="4333">
                  <c:v>1.007080078125E-3</c:v>
                </c:pt>
                <c:pt idx="4334">
                  <c:v>1.007080078125E-3</c:v>
                </c:pt>
                <c:pt idx="4335">
                  <c:v>1.0068416595458984E-3</c:v>
                </c:pt>
                <c:pt idx="4336">
                  <c:v>1.007080078125E-3</c:v>
                </c:pt>
                <c:pt idx="4337">
                  <c:v>1.007080078125E-3</c:v>
                </c:pt>
                <c:pt idx="4338">
                  <c:v>1.0068416595458984E-3</c:v>
                </c:pt>
                <c:pt idx="4339">
                  <c:v>1.007080078125E-3</c:v>
                </c:pt>
                <c:pt idx="4340">
                  <c:v>1.007080078125E-3</c:v>
                </c:pt>
                <c:pt idx="4341">
                  <c:v>1.0068416595458984E-3</c:v>
                </c:pt>
                <c:pt idx="4342">
                  <c:v>1.0080337524414063E-3</c:v>
                </c:pt>
                <c:pt idx="4343">
                  <c:v>1.007080078125E-3</c:v>
                </c:pt>
                <c:pt idx="4344">
                  <c:v>1.0068416595458984E-3</c:v>
                </c:pt>
                <c:pt idx="4345">
                  <c:v>1.007080078125E-3</c:v>
                </c:pt>
                <c:pt idx="4346">
                  <c:v>1.007080078125E-3</c:v>
                </c:pt>
                <c:pt idx="4347">
                  <c:v>1.0068416595458984E-3</c:v>
                </c:pt>
                <c:pt idx="4348">
                  <c:v>1.007080078125E-3</c:v>
                </c:pt>
                <c:pt idx="4349">
                  <c:v>1.007080078125E-3</c:v>
                </c:pt>
                <c:pt idx="4350">
                  <c:v>1.0068416595458984E-3</c:v>
                </c:pt>
                <c:pt idx="4351">
                  <c:v>1.007080078125E-3</c:v>
                </c:pt>
                <c:pt idx="4352">
                  <c:v>1.007080078125E-3</c:v>
                </c:pt>
                <c:pt idx="4353">
                  <c:v>1.0068416595458984E-3</c:v>
                </c:pt>
                <c:pt idx="4354">
                  <c:v>1.007080078125E-3</c:v>
                </c:pt>
                <c:pt idx="4355">
                  <c:v>1.0080337524414063E-3</c:v>
                </c:pt>
                <c:pt idx="4356">
                  <c:v>1.007080078125E-3</c:v>
                </c:pt>
                <c:pt idx="4357">
                  <c:v>1.0068416595458984E-3</c:v>
                </c:pt>
                <c:pt idx="4358">
                  <c:v>1.007080078125E-3</c:v>
                </c:pt>
                <c:pt idx="4359">
                  <c:v>1.007080078125E-3</c:v>
                </c:pt>
                <c:pt idx="4360">
                  <c:v>1.0068416595458984E-3</c:v>
                </c:pt>
                <c:pt idx="4361">
                  <c:v>1.007080078125E-3</c:v>
                </c:pt>
                <c:pt idx="4362">
                  <c:v>1.007080078125E-3</c:v>
                </c:pt>
                <c:pt idx="4363">
                  <c:v>1.0068416595458984E-3</c:v>
                </c:pt>
                <c:pt idx="4364">
                  <c:v>1.007080078125E-3</c:v>
                </c:pt>
                <c:pt idx="4365">
                  <c:v>1.007080078125E-3</c:v>
                </c:pt>
                <c:pt idx="4366">
                  <c:v>1.0068416595458984E-3</c:v>
                </c:pt>
                <c:pt idx="4367">
                  <c:v>1.0080337524414063E-3</c:v>
                </c:pt>
                <c:pt idx="4368">
                  <c:v>1.007080078125E-3</c:v>
                </c:pt>
                <c:pt idx="4369">
                  <c:v>1.0068416595458984E-3</c:v>
                </c:pt>
                <c:pt idx="4370">
                  <c:v>1.007080078125E-3</c:v>
                </c:pt>
                <c:pt idx="4371">
                  <c:v>1.007080078125E-3</c:v>
                </c:pt>
                <c:pt idx="4372">
                  <c:v>1.0068416595458984E-3</c:v>
                </c:pt>
                <c:pt idx="4373">
                  <c:v>1.007080078125E-3</c:v>
                </c:pt>
                <c:pt idx="4374">
                  <c:v>1.007080078125E-3</c:v>
                </c:pt>
                <c:pt idx="4375">
                  <c:v>1.0068416595458984E-3</c:v>
                </c:pt>
                <c:pt idx="4376">
                  <c:v>1.007080078125E-3</c:v>
                </c:pt>
                <c:pt idx="4377">
                  <c:v>1.007080078125E-3</c:v>
                </c:pt>
                <c:pt idx="4378">
                  <c:v>1.0068416595458984E-3</c:v>
                </c:pt>
                <c:pt idx="4379">
                  <c:v>1.007080078125E-3</c:v>
                </c:pt>
                <c:pt idx="4380">
                  <c:v>1.0080337524414063E-3</c:v>
                </c:pt>
                <c:pt idx="4381">
                  <c:v>1.007080078125E-3</c:v>
                </c:pt>
                <c:pt idx="4382">
                  <c:v>1.0068416595458984E-3</c:v>
                </c:pt>
                <c:pt idx="4383">
                  <c:v>1.007080078125E-3</c:v>
                </c:pt>
                <c:pt idx="4384">
                  <c:v>1.007080078125E-3</c:v>
                </c:pt>
                <c:pt idx="4385">
                  <c:v>1.0068416595458984E-3</c:v>
                </c:pt>
                <c:pt idx="4386">
                  <c:v>1.007080078125E-3</c:v>
                </c:pt>
                <c:pt idx="4387">
                  <c:v>1.007080078125E-3</c:v>
                </c:pt>
                <c:pt idx="4388">
                  <c:v>1.0068416595458984E-3</c:v>
                </c:pt>
                <c:pt idx="4389">
                  <c:v>1.007080078125E-3</c:v>
                </c:pt>
                <c:pt idx="4390">
                  <c:v>1.007080078125E-3</c:v>
                </c:pt>
                <c:pt idx="4391">
                  <c:v>1.0068416595458984E-3</c:v>
                </c:pt>
                <c:pt idx="4392">
                  <c:v>1.0080337524414063E-3</c:v>
                </c:pt>
                <c:pt idx="4393">
                  <c:v>1.007080078125E-3</c:v>
                </c:pt>
                <c:pt idx="4394">
                  <c:v>1.0068416595458984E-3</c:v>
                </c:pt>
                <c:pt idx="4395">
                  <c:v>1.007080078125E-3</c:v>
                </c:pt>
                <c:pt idx="4396">
                  <c:v>1.007080078125E-3</c:v>
                </c:pt>
                <c:pt idx="4397">
                  <c:v>1.0068416595458984E-3</c:v>
                </c:pt>
                <c:pt idx="4398">
                  <c:v>1.007080078125E-3</c:v>
                </c:pt>
                <c:pt idx="4399">
                  <c:v>1.007080078125E-3</c:v>
                </c:pt>
                <c:pt idx="4400">
                  <c:v>1.0068416595458984E-3</c:v>
                </c:pt>
                <c:pt idx="4401">
                  <c:v>1.007080078125E-3</c:v>
                </c:pt>
                <c:pt idx="4402">
                  <c:v>1.007080078125E-3</c:v>
                </c:pt>
                <c:pt idx="4403">
                  <c:v>1.0068416595458984E-3</c:v>
                </c:pt>
                <c:pt idx="4404">
                  <c:v>1.007080078125E-3</c:v>
                </c:pt>
                <c:pt idx="4405">
                  <c:v>1.0080337524414063E-3</c:v>
                </c:pt>
                <c:pt idx="4406">
                  <c:v>1.007080078125E-3</c:v>
                </c:pt>
                <c:pt idx="4407">
                  <c:v>1.0068416595458984E-3</c:v>
                </c:pt>
                <c:pt idx="4408">
                  <c:v>1.007080078125E-3</c:v>
                </c:pt>
                <c:pt idx="4409">
                  <c:v>1.007080078125E-3</c:v>
                </c:pt>
                <c:pt idx="4410">
                  <c:v>1.0068416595458984E-3</c:v>
                </c:pt>
                <c:pt idx="4411">
                  <c:v>1.007080078125E-3</c:v>
                </c:pt>
                <c:pt idx="4412">
                  <c:v>1.007080078125E-3</c:v>
                </c:pt>
                <c:pt idx="4413">
                  <c:v>1.0068416595458984E-3</c:v>
                </c:pt>
                <c:pt idx="4414">
                  <c:v>1.007080078125E-3</c:v>
                </c:pt>
                <c:pt idx="4415">
                  <c:v>1.0068416595458984E-3</c:v>
                </c:pt>
                <c:pt idx="4416">
                  <c:v>1.007080078125E-3</c:v>
                </c:pt>
                <c:pt idx="4417">
                  <c:v>1.0080337524414063E-3</c:v>
                </c:pt>
                <c:pt idx="4418">
                  <c:v>1.007080078125E-3</c:v>
                </c:pt>
                <c:pt idx="4419">
                  <c:v>1.0068416595458984E-3</c:v>
                </c:pt>
                <c:pt idx="4420">
                  <c:v>1.007080078125E-3</c:v>
                </c:pt>
                <c:pt idx="4421">
                  <c:v>1.007080078125E-3</c:v>
                </c:pt>
                <c:pt idx="4422">
                  <c:v>1.0068416595458984E-3</c:v>
                </c:pt>
                <c:pt idx="4423">
                  <c:v>1.007080078125E-3</c:v>
                </c:pt>
                <c:pt idx="4424">
                  <c:v>1.007080078125E-3</c:v>
                </c:pt>
                <c:pt idx="4425">
                  <c:v>1.0068416595458984E-3</c:v>
                </c:pt>
                <c:pt idx="4426">
                  <c:v>1.007080078125E-3</c:v>
                </c:pt>
                <c:pt idx="4427">
                  <c:v>1.007080078125E-3</c:v>
                </c:pt>
                <c:pt idx="4428">
                  <c:v>1.0068416595458984E-3</c:v>
                </c:pt>
                <c:pt idx="4429">
                  <c:v>1.007080078125E-3</c:v>
                </c:pt>
                <c:pt idx="4430">
                  <c:v>1.0080337524414063E-3</c:v>
                </c:pt>
                <c:pt idx="4431">
                  <c:v>1.007080078125E-3</c:v>
                </c:pt>
                <c:pt idx="4432">
                  <c:v>1.0068416595458984E-3</c:v>
                </c:pt>
                <c:pt idx="4433">
                  <c:v>1.007080078125E-3</c:v>
                </c:pt>
                <c:pt idx="4434">
                  <c:v>1.007080078125E-3</c:v>
                </c:pt>
                <c:pt idx="4435">
                  <c:v>1.0068416595458984E-3</c:v>
                </c:pt>
                <c:pt idx="4436">
                  <c:v>1.007080078125E-3</c:v>
                </c:pt>
                <c:pt idx="4437">
                  <c:v>1.0068416595458984E-3</c:v>
                </c:pt>
                <c:pt idx="4438">
                  <c:v>1.007080078125E-3</c:v>
                </c:pt>
                <c:pt idx="4439">
                  <c:v>1.007080078125E-3</c:v>
                </c:pt>
                <c:pt idx="4440">
                  <c:v>1.0068416595458984E-3</c:v>
                </c:pt>
                <c:pt idx="4441">
                  <c:v>1.007080078125E-3</c:v>
                </c:pt>
                <c:pt idx="4442">
                  <c:v>1.0080337524414063E-3</c:v>
                </c:pt>
                <c:pt idx="4443">
                  <c:v>1.007080078125E-3</c:v>
                </c:pt>
                <c:pt idx="4444">
                  <c:v>1.0068416595458984E-3</c:v>
                </c:pt>
                <c:pt idx="4445">
                  <c:v>1.007080078125E-3</c:v>
                </c:pt>
                <c:pt idx="4446">
                  <c:v>1.007080078125E-3</c:v>
                </c:pt>
                <c:pt idx="4447">
                  <c:v>1.0068416595458984E-3</c:v>
                </c:pt>
                <c:pt idx="4448">
                  <c:v>1.007080078125E-3</c:v>
                </c:pt>
                <c:pt idx="4449">
                  <c:v>1.007080078125E-3</c:v>
                </c:pt>
                <c:pt idx="4450">
                  <c:v>1.0068416595458984E-3</c:v>
                </c:pt>
                <c:pt idx="4451">
                  <c:v>1.007080078125E-3</c:v>
                </c:pt>
                <c:pt idx="4452">
                  <c:v>1.007080078125E-3</c:v>
                </c:pt>
                <c:pt idx="4453">
                  <c:v>1.0068416595458984E-3</c:v>
                </c:pt>
                <c:pt idx="4454">
                  <c:v>1.007080078125E-3</c:v>
                </c:pt>
                <c:pt idx="4455">
                  <c:v>1.0080337524414063E-3</c:v>
                </c:pt>
                <c:pt idx="4456">
                  <c:v>1.007080078125E-3</c:v>
                </c:pt>
                <c:pt idx="4457">
                  <c:v>1.0068416595458984E-3</c:v>
                </c:pt>
                <c:pt idx="4458">
                  <c:v>1.007080078125E-3</c:v>
                </c:pt>
                <c:pt idx="4459">
                  <c:v>1.0068416595458984E-3</c:v>
                </c:pt>
                <c:pt idx="4460">
                  <c:v>1.007080078125E-3</c:v>
                </c:pt>
                <c:pt idx="4461">
                  <c:v>1.007080078125E-3</c:v>
                </c:pt>
                <c:pt idx="4462">
                  <c:v>1.0068416595458984E-3</c:v>
                </c:pt>
                <c:pt idx="4463">
                  <c:v>1.007080078125E-3</c:v>
                </c:pt>
                <c:pt idx="4464">
                  <c:v>1.007080078125E-3</c:v>
                </c:pt>
                <c:pt idx="4465">
                  <c:v>1.0068416595458984E-3</c:v>
                </c:pt>
                <c:pt idx="4466">
                  <c:v>1.007080078125E-3</c:v>
                </c:pt>
                <c:pt idx="4467">
                  <c:v>1.0080337524414063E-3</c:v>
                </c:pt>
                <c:pt idx="4468">
                  <c:v>1.007080078125E-3</c:v>
                </c:pt>
                <c:pt idx="4469">
                  <c:v>1.0068416595458984E-3</c:v>
                </c:pt>
                <c:pt idx="4470">
                  <c:v>1.007080078125E-3</c:v>
                </c:pt>
                <c:pt idx="4471">
                  <c:v>1.007080078125E-3</c:v>
                </c:pt>
                <c:pt idx="4472">
                  <c:v>1.0068416595458984E-3</c:v>
                </c:pt>
                <c:pt idx="4473">
                  <c:v>1.007080078125E-3</c:v>
                </c:pt>
                <c:pt idx="4474">
                  <c:v>1.007080078125E-3</c:v>
                </c:pt>
                <c:pt idx="4475">
                  <c:v>1.0068416595458984E-3</c:v>
                </c:pt>
                <c:pt idx="4476">
                  <c:v>1.007080078125E-3</c:v>
                </c:pt>
                <c:pt idx="4477">
                  <c:v>1.007080078125E-3</c:v>
                </c:pt>
                <c:pt idx="4478">
                  <c:v>1.0068416595458984E-3</c:v>
                </c:pt>
                <c:pt idx="4479">
                  <c:v>1.007080078125E-3</c:v>
                </c:pt>
                <c:pt idx="4480">
                  <c:v>1.0080337524414063E-3</c:v>
                </c:pt>
                <c:pt idx="4481">
                  <c:v>1.0068416595458984E-3</c:v>
                </c:pt>
                <c:pt idx="4482">
                  <c:v>1.007080078125E-3</c:v>
                </c:pt>
                <c:pt idx="4483">
                  <c:v>1.007080078125E-3</c:v>
                </c:pt>
                <c:pt idx="4484">
                  <c:v>1.0068416595458984E-3</c:v>
                </c:pt>
                <c:pt idx="4485">
                  <c:v>1.007080078125E-3</c:v>
                </c:pt>
                <c:pt idx="4486">
                  <c:v>1.007080078125E-3</c:v>
                </c:pt>
                <c:pt idx="4487">
                  <c:v>1.0068416595458984E-3</c:v>
                </c:pt>
                <c:pt idx="4488">
                  <c:v>1.007080078125E-3</c:v>
                </c:pt>
                <c:pt idx="4489">
                  <c:v>1.007080078125E-3</c:v>
                </c:pt>
                <c:pt idx="4490">
                  <c:v>1.0068416595458984E-3</c:v>
                </c:pt>
                <c:pt idx="4491">
                  <c:v>1.007080078125E-3</c:v>
                </c:pt>
                <c:pt idx="4492">
                  <c:v>1.0080337524414063E-3</c:v>
                </c:pt>
                <c:pt idx="4493">
                  <c:v>1.007080078125E-3</c:v>
                </c:pt>
                <c:pt idx="4494">
                  <c:v>1.0068416595458984E-3</c:v>
                </c:pt>
                <c:pt idx="4495">
                  <c:v>1.007080078125E-3</c:v>
                </c:pt>
                <c:pt idx="4496">
                  <c:v>1.007080078125E-3</c:v>
                </c:pt>
                <c:pt idx="4497">
                  <c:v>1.0068416595458984E-3</c:v>
                </c:pt>
                <c:pt idx="4498">
                  <c:v>1.007080078125E-3</c:v>
                </c:pt>
                <c:pt idx="4499">
                  <c:v>1.007080078125E-3</c:v>
                </c:pt>
                <c:pt idx="4500">
                  <c:v>1.0068416595458984E-3</c:v>
                </c:pt>
                <c:pt idx="4501">
                  <c:v>1.007080078125E-3</c:v>
                </c:pt>
                <c:pt idx="4502">
                  <c:v>1.007080078125E-3</c:v>
                </c:pt>
                <c:pt idx="4503">
                  <c:v>1.0068416595458984E-3</c:v>
                </c:pt>
                <c:pt idx="4504">
                  <c:v>1.007080078125E-3</c:v>
                </c:pt>
                <c:pt idx="4505">
                  <c:v>1.0080337524414063E-3</c:v>
                </c:pt>
                <c:pt idx="4506">
                  <c:v>1.0068416595458984E-3</c:v>
                </c:pt>
                <c:pt idx="4507">
                  <c:v>1.007080078125E-3</c:v>
                </c:pt>
                <c:pt idx="4508">
                  <c:v>1.007080078125E-3</c:v>
                </c:pt>
                <c:pt idx="4509">
                  <c:v>1.0068416595458984E-3</c:v>
                </c:pt>
                <c:pt idx="4510">
                  <c:v>1.007080078125E-3</c:v>
                </c:pt>
                <c:pt idx="4511">
                  <c:v>1.007080078125E-3</c:v>
                </c:pt>
                <c:pt idx="4512">
                  <c:v>1.0068416595458984E-3</c:v>
                </c:pt>
                <c:pt idx="4513">
                  <c:v>1.007080078125E-3</c:v>
                </c:pt>
                <c:pt idx="4514">
                  <c:v>1.007080078125E-3</c:v>
                </c:pt>
                <c:pt idx="4515">
                  <c:v>1.0068416595458984E-3</c:v>
                </c:pt>
                <c:pt idx="4516">
                  <c:v>1.007080078125E-3</c:v>
                </c:pt>
                <c:pt idx="4517">
                  <c:v>1.0080337524414063E-3</c:v>
                </c:pt>
                <c:pt idx="4518">
                  <c:v>1.007080078125E-3</c:v>
                </c:pt>
                <c:pt idx="4519">
                  <c:v>1.0068416595458984E-3</c:v>
                </c:pt>
                <c:pt idx="4520">
                  <c:v>1.007080078125E-3</c:v>
                </c:pt>
                <c:pt idx="4521">
                  <c:v>1.007080078125E-3</c:v>
                </c:pt>
                <c:pt idx="4522">
                  <c:v>1.0068416595458984E-3</c:v>
                </c:pt>
                <c:pt idx="4523">
                  <c:v>1.007080078125E-3</c:v>
                </c:pt>
                <c:pt idx="4524">
                  <c:v>1.007080078125E-3</c:v>
                </c:pt>
                <c:pt idx="4525">
                  <c:v>1.0068416595458984E-3</c:v>
                </c:pt>
                <c:pt idx="4526">
                  <c:v>1.007080078125E-3</c:v>
                </c:pt>
                <c:pt idx="4527">
                  <c:v>1.007080078125E-3</c:v>
                </c:pt>
                <c:pt idx="4528">
                  <c:v>1.0068416595458984E-3</c:v>
                </c:pt>
                <c:pt idx="4529">
                  <c:v>1.007080078125E-3</c:v>
                </c:pt>
                <c:pt idx="4530">
                  <c:v>1.0080337524414063E-3</c:v>
                </c:pt>
                <c:pt idx="4531">
                  <c:v>1.0068416595458984E-3</c:v>
                </c:pt>
                <c:pt idx="4532">
                  <c:v>1.007080078125E-3</c:v>
                </c:pt>
                <c:pt idx="4533">
                  <c:v>1.007080078125E-3</c:v>
                </c:pt>
                <c:pt idx="4534">
                  <c:v>1.0068416595458984E-3</c:v>
                </c:pt>
                <c:pt idx="4535">
                  <c:v>1.007080078125E-3</c:v>
                </c:pt>
                <c:pt idx="4536">
                  <c:v>1.007080078125E-3</c:v>
                </c:pt>
                <c:pt idx="4537">
                  <c:v>1.0068416595458984E-3</c:v>
                </c:pt>
                <c:pt idx="4538">
                  <c:v>1.007080078125E-3</c:v>
                </c:pt>
                <c:pt idx="4539">
                  <c:v>1.007080078125E-3</c:v>
                </c:pt>
                <c:pt idx="4540">
                  <c:v>1.0068416595458984E-3</c:v>
                </c:pt>
                <c:pt idx="4541">
                  <c:v>1.007080078125E-3</c:v>
                </c:pt>
                <c:pt idx="4542">
                  <c:v>1.0080337524414063E-3</c:v>
                </c:pt>
                <c:pt idx="4543">
                  <c:v>1.007080078125E-3</c:v>
                </c:pt>
                <c:pt idx="4544">
                  <c:v>1.0068416595458984E-3</c:v>
                </c:pt>
                <c:pt idx="4545">
                  <c:v>1.007080078125E-3</c:v>
                </c:pt>
                <c:pt idx="4546">
                  <c:v>1.007080078125E-3</c:v>
                </c:pt>
                <c:pt idx="4547">
                  <c:v>1.0068416595458984E-3</c:v>
                </c:pt>
                <c:pt idx="4548">
                  <c:v>1.007080078125E-3</c:v>
                </c:pt>
                <c:pt idx="4549">
                  <c:v>1.007080078125E-3</c:v>
                </c:pt>
                <c:pt idx="4550">
                  <c:v>1.0068416595458984E-3</c:v>
                </c:pt>
                <c:pt idx="4551">
                  <c:v>1.007080078125E-3</c:v>
                </c:pt>
                <c:pt idx="4552">
                  <c:v>1.007080078125E-3</c:v>
                </c:pt>
                <c:pt idx="4553">
                  <c:v>1.0068416595458984E-3</c:v>
                </c:pt>
                <c:pt idx="4554">
                  <c:v>1.007080078125E-3</c:v>
                </c:pt>
                <c:pt idx="4555">
                  <c:v>1.0080337524414063E-3</c:v>
                </c:pt>
                <c:pt idx="4556">
                  <c:v>1.0068416595458984E-3</c:v>
                </c:pt>
                <c:pt idx="4557">
                  <c:v>1.007080078125E-3</c:v>
                </c:pt>
                <c:pt idx="4558">
                  <c:v>1.007080078125E-3</c:v>
                </c:pt>
                <c:pt idx="4559">
                  <c:v>1.0068416595458984E-3</c:v>
                </c:pt>
                <c:pt idx="4560">
                  <c:v>1.007080078125E-3</c:v>
                </c:pt>
                <c:pt idx="4561">
                  <c:v>1.007080078125E-3</c:v>
                </c:pt>
                <c:pt idx="4562">
                  <c:v>1.0068416595458984E-3</c:v>
                </c:pt>
                <c:pt idx="4563">
                  <c:v>1.007080078125E-3</c:v>
                </c:pt>
                <c:pt idx="4564">
                  <c:v>1.007080078125E-3</c:v>
                </c:pt>
                <c:pt idx="4565">
                  <c:v>1.0068416595458984E-3</c:v>
                </c:pt>
                <c:pt idx="4566">
                  <c:v>1.007080078125E-3</c:v>
                </c:pt>
                <c:pt idx="4567">
                  <c:v>1.0080337524414063E-3</c:v>
                </c:pt>
                <c:pt idx="4568">
                  <c:v>1.007080078125E-3</c:v>
                </c:pt>
                <c:pt idx="4569">
                  <c:v>1.0068416595458984E-3</c:v>
                </c:pt>
                <c:pt idx="4570">
                  <c:v>1.007080078125E-3</c:v>
                </c:pt>
                <c:pt idx="4571">
                  <c:v>1.007080078125E-3</c:v>
                </c:pt>
                <c:pt idx="4572">
                  <c:v>1.0068416595458984E-3</c:v>
                </c:pt>
                <c:pt idx="4573">
                  <c:v>1.007080078125E-3</c:v>
                </c:pt>
                <c:pt idx="4574">
                  <c:v>1.007080078125E-3</c:v>
                </c:pt>
                <c:pt idx="4575">
                  <c:v>1.0068416595458984E-3</c:v>
                </c:pt>
                <c:pt idx="4576">
                  <c:v>1.007080078125E-3</c:v>
                </c:pt>
                <c:pt idx="4577">
                  <c:v>1.007080078125E-3</c:v>
                </c:pt>
                <c:pt idx="4578">
                  <c:v>1.0068416595458984E-3</c:v>
                </c:pt>
                <c:pt idx="4579">
                  <c:v>1.20849609375E-2</c:v>
                </c:pt>
                <c:pt idx="4580">
                  <c:v>1.007080078125E-3</c:v>
                </c:pt>
                <c:pt idx="4581">
                  <c:v>1.0080337524414063E-3</c:v>
                </c:pt>
                <c:pt idx="4582">
                  <c:v>1.007080078125E-3</c:v>
                </c:pt>
                <c:pt idx="4583">
                  <c:v>1.0068416595458984E-3</c:v>
                </c:pt>
                <c:pt idx="4584">
                  <c:v>1.007080078125E-3</c:v>
                </c:pt>
                <c:pt idx="4585">
                  <c:v>1.007080078125E-3</c:v>
                </c:pt>
                <c:pt idx="4586">
                  <c:v>1.0068416595458984E-3</c:v>
                </c:pt>
                <c:pt idx="4587">
                  <c:v>1.007080078125E-3</c:v>
                </c:pt>
                <c:pt idx="4588">
                  <c:v>1.007080078125E-3</c:v>
                </c:pt>
                <c:pt idx="4589">
                  <c:v>1.0068416595458984E-3</c:v>
                </c:pt>
                <c:pt idx="4590">
                  <c:v>1.007080078125E-3</c:v>
                </c:pt>
                <c:pt idx="4591">
                  <c:v>1.007080078125E-3</c:v>
                </c:pt>
                <c:pt idx="4592">
                  <c:v>1.0068416595458984E-3</c:v>
                </c:pt>
                <c:pt idx="4593">
                  <c:v>1.007080078125E-3</c:v>
                </c:pt>
                <c:pt idx="4594">
                  <c:v>1.0080337524414063E-3</c:v>
                </c:pt>
                <c:pt idx="4595">
                  <c:v>1.0068416595458984E-3</c:v>
                </c:pt>
                <c:pt idx="4596">
                  <c:v>1.007080078125E-3</c:v>
                </c:pt>
                <c:pt idx="4597">
                  <c:v>1.007080078125E-3</c:v>
                </c:pt>
                <c:pt idx="4598">
                  <c:v>1.0068416595458984E-3</c:v>
                </c:pt>
                <c:pt idx="4599">
                  <c:v>1.007080078125E-3</c:v>
                </c:pt>
                <c:pt idx="4600">
                  <c:v>1.007080078125E-3</c:v>
                </c:pt>
                <c:pt idx="4601">
                  <c:v>1.0068416595458984E-3</c:v>
                </c:pt>
                <c:pt idx="4602">
                  <c:v>1.007080078125E-3</c:v>
                </c:pt>
                <c:pt idx="4603">
                  <c:v>1.007080078125E-3</c:v>
                </c:pt>
                <c:pt idx="4604">
                  <c:v>1.0068416595458984E-3</c:v>
                </c:pt>
                <c:pt idx="4605">
                  <c:v>1.007080078125E-3</c:v>
                </c:pt>
                <c:pt idx="4606">
                  <c:v>1.0080337524414063E-3</c:v>
                </c:pt>
                <c:pt idx="4607">
                  <c:v>1.007080078125E-3</c:v>
                </c:pt>
                <c:pt idx="4608">
                  <c:v>1.0068416595458984E-3</c:v>
                </c:pt>
                <c:pt idx="4609">
                  <c:v>1.007080078125E-3</c:v>
                </c:pt>
                <c:pt idx="4610">
                  <c:v>1.007080078125E-3</c:v>
                </c:pt>
                <c:pt idx="4611">
                  <c:v>1.0068416595458984E-3</c:v>
                </c:pt>
                <c:pt idx="4612">
                  <c:v>1.007080078125E-3</c:v>
                </c:pt>
                <c:pt idx="4613">
                  <c:v>1.007080078125E-3</c:v>
                </c:pt>
                <c:pt idx="4614">
                  <c:v>1.0068416595458984E-3</c:v>
                </c:pt>
                <c:pt idx="4615">
                  <c:v>1.007080078125E-3</c:v>
                </c:pt>
                <c:pt idx="4616">
                  <c:v>1.007080078125E-3</c:v>
                </c:pt>
                <c:pt idx="4617">
                  <c:v>1.0068416595458984E-3</c:v>
                </c:pt>
                <c:pt idx="4618">
                  <c:v>1.007080078125E-3</c:v>
                </c:pt>
                <c:pt idx="4619">
                  <c:v>1.0080337524414063E-3</c:v>
                </c:pt>
                <c:pt idx="4620">
                  <c:v>1.0068416595458984E-3</c:v>
                </c:pt>
                <c:pt idx="4621">
                  <c:v>1.007080078125E-3</c:v>
                </c:pt>
                <c:pt idx="4622">
                  <c:v>1.007080078125E-3</c:v>
                </c:pt>
                <c:pt idx="4623">
                  <c:v>1.0068416595458984E-3</c:v>
                </c:pt>
                <c:pt idx="4624">
                  <c:v>1.007080078125E-3</c:v>
                </c:pt>
                <c:pt idx="4625">
                  <c:v>1.007080078125E-3</c:v>
                </c:pt>
                <c:pt idx="4626">
                  <c:v>1.0068416595458984E-3</c:v>
                </c:pt>
                <c:pt idx="4627">
                  <c:v>1.007080078125E-3</c:v>
                </c:pt>
                <c:pt idx="4628">
                  <c:v>3.0210018157958984E-3</c:v>
                </c:pt>
                <c:pt idx="4629">
                  <c:v>1.0080337524414063E-3</c:v>
                </c:pt>
                <c:pt idx="4630">
                  <c:v>1.007080078125E-3</c:v>
                </c:pt>
                <c:pt idx="4631">
                  <c:v>1.0068416595458984E-3</c:v>
                </c:pt>
                <c:pt idx="4632">
                  <c:v>1.007080078125E-3</c:v>
                </c:pt>
                <c:pt idx="4633">
                  <c:v>1.007080078125E-3</c:v>
                </c:pt>
                <c:pt idx="4634">
                  <c:v>1.0068416595458984E-3</c:v>
                </c:pt>
                <c:pt idx="4635">
                  <c:v>1.007080078125E-3</c:v>
                </c:pt>
                <c:pt idx="4636">
                  <c:v>1.007080078125E-3</c:v>
                </c:pt>
                <c:pt idx="4637">
                  <c:v>1.0068416595458984E-3</c:v>
                </c:pt>
                <c:pt idx="4638">
                  <c:v>1.007080078125E-3</c:v>
                </c:pt>
                <c:pt idx="4639">
                  <c:v>1.007080078125E-3</c:v>
                </c:pt>
                <c:pt idx="4640">
                  <c:v>1.0068416595458984E-3</c:v>
                </c:pt>
                <c:pt idx="4641">
                  <c:v>1.007080078125E-3</c:v>
                </c:pt>
                <c:pt idx="4642">
                  <c:v>1.0080337524414063E-3</c:v>
                </c:pt>
                <c:pt idx="4643">
                  <c:v>1.0068416595458984E-3</c:v>
                </c:pt>
                <c:pt idx="4644">
                  <c:v>1.007080078125E-3</c:v>
                </c:pt>
                <c:pt idx="4645">
                  <c:v>1.007080078125E-3</c:v>
                </c:pt>
                <c:pt idx="4646">
                  <c:v>1.0068416595458984E-3</c:v>
                </c:pt>
                <c:pt idx="4647">
                  <c:v>1.007080078125E-3</c:v>
                </c:pt>
                <c:pt idx="4648">
                  <c:v>1.007080078125E-3</c:v>
                </c:pt>
                <c:pt idx="4649">
                  <c:v>1.0068416595458984E-3</c:v>
                </c:pt>
                <c:pt idx="4650">
                  <c:v>1.007080078125E-3</c:v>
                </c:pt>
                <c:pt idx="4651">
                  <c:v>1.007080078125E-3</c:v>
                </c:pt>
                <c:pt idx="4652">
                  <c:v>1.0068416595458984E-3</c:v>
                </c:pt>
                <c:pt idx="4653">
                  <c:v>1.007080078125E-3</c:v>
                </c:pt>
                <c:pt idx="4654">
                  <c:v>1.0080337524414063E-3</c:v>
                </c:pt>
                <c:pt idx="4655">
                  <c:v>1.007080078125E-3</c:v>
                </c:pt>
                <c:pt idx="4656">
                  <c:v>1.0068416595458984E-3</c:v>
                </c:pt>
                <c:pt idx="4657">
                  <c:v>1.007080078125E-3</c:v>
                </c:pt>
                <c:pt idx="4658">
                  <c:v>1.007080078125E-3</c:v>
                </c:pt>
                <c:pt idx="4659">
                  <c:v>1.0068416595458984E-3</c:v>
                </c:pt>
                <c:pt idx="4660">
                  <c:v>1.007080078125E-3</c:v>
                </c:pt>
                <c:pt idx="4661">
                  <c:v>1.007080078125E-3</c:v>
                </c:pt>
                <c:pt idx="4662">
                  <c:v>1.0068416595458984E-3</c:v>
                </c:pt>
                <c:pt idx="4663">
                  <c:v>1.007080078125E-3</c:v>
                </c:pt>
                <c:pt idx="4664">
                  <c:v>1.007080078125E-3</c:v>
                </c:pt>
                <c:pt idx="4665">
                  <c:v>1.0068416595458984E-3</c:v>
                </c:pt>
                <c:pt idx="4666">
                  <c:v>1.007080078125E-3</c:v>
                </c:pt>
                <c:pt idx="4667">
                  <c:v>1.0080337524414063E-3</c:v>
                </c:pt>
                <c:pt idx="4668">
                  <c:v>1.0068416595458984E-3</c:v>
                </c:pt>
                <c:pt idx="4669">
                  <c:v>1.007080078125E-3</c:v>
                </c:pt>
                <c:pt idx="4670">
                  <c:v>1.007080078125E-3</c:v>
                </c:pt>
                <c:pt idx="4671">
                  <c:v>1.0068416595458984E-3</c:v>
                </c:pt>
                <c:pt idx="4672">
                  <c:v>1.007080078125E-3</c:v>
                </c:pt>
                <c:pt idx="4673">
                  <c:v>1.007080078125E-3</c:v>
                </c:pt>
                <c:pt idx="4674">
                  <c:v>1.0068416595458984E-3</c:v>
                </c:pt>
                <c:pt idx="4675">
                  <c:v>1.007080078125E-3</c:v>
                </c:pt>
                <c:pt idx="4676">
                  <c:v>1.007080078125E-3</c:v>
                </c:pt>
                <c:pt idx="4677">
                  <c:v>1.0068416595458984E-3</c:v>
                </c:pt>
                <c:pt idx="4678">
                  <c:v>1.007080078125E-3</c:v>
                </c:pt>
                <c:pt idx="4679">
                  <c:v>1.0080337524414063E-3</c:v>
                </c:pt>
                <c:pt idx="4680">
                  <c:v>1.007080078125E-3</c:v>
                </c:pt>
                <c:pt idx="4681">
                  <c:v>1.0068416595458984E-3</c:v>
                </c:pt>
                <c:pt idx="4682">
                  <c:v>1.007080078125E-3</c:v>
                </c:pt>
                <c:pt idx="4683">
                  <c:v>1.007080078125E-3</c:v>
                </c:pt>
                <c:pt idx="4684">
                  <c:v>1.0068416595458984E-3</c:v>
                </c:pt>
                <c:pt idx="4685">
                  <c:v>1.007080078125E-3</c:v>
                </c:pt>
                <c:pt idx="4686">
                  <c:v>1.007080078125E-3</c:v>
                </c:pt>
                <c:pt idx="4687">
                  <c:v>1.0068416595458984E-3</c:v>
                </c:pt>
                <c:pt idx="4688">
                  <c:v>1.007080078125E-3</c:v>
                </c:pt>
                <c:pt idx="4689">
                  <c:v>1.007080078125E-3</c:v>
                </c:pt>
                <c:pt idx="4690">
                  <c:v>1.0068416595458984E-3</c:v>
                </c:pt>
                <c:pt idx="4691">
                  <c:v>1.0080337524414063E-3</c:v>
                </c:pt>
                <c:pt idx="4692">
                  <c:v>1.007080078125E-3</c:v>
                </c:pt>
                <c:pt idx="4693">
                  <c:v>1.0068416595458984E-3</c:v>
                </c:pt>
                <c:pt idx="4694">
                  <c:v>1.007080078125E-3</c:v>
                </c:pt>
                <c:pt idx="4695">
                  <c:v>1.007080078125E-3</c:v>
                </c:pt>
                <c:pt idx="4696">
                  <c:v>1.0068416595458984E-3</c:v>
                </c:pt>
                <c:pt idx="4697">
                  <c:v>1.007080078125E-3</c:v>
                </c:pt>
                <c:pt idx="4698">
                  <c:v>1.007080078125E-3</c:v>
                </c:pt>
                <c:pt idx="4699">
                  <c:v>1.0068416595458984E-3</c:v>
                </c:pt>
                <c:pt idx="4700">
                  <c:v>1.007080078125E-3</c:v>
                </c:pt>
                <c:pt idx="4701">
                  <c:v>1.007080078125E-3</c:v>
                </c:pt>
                <c:pt idx="4702">
                  <c:v>1.0068416595458984E-3</c:v>
                </c:pt>
                <c:pt idx="4703">
                  <c:v>1.007080078125E-3</c:v>
                </c:pt>
                <c:pt idx="4704">
                  <c:v>1.0080337524414063E-3</c:v>
                </c:pt>
                <c:pt idx="4705">
                  <c:v>1.007080078125E-3</c:v>
                </c:pt>
                <c:pt idx="4706">
                  <c:v>1.0068416595458984E-3</c:v>
                </c:pt>
                <c:pt idx="4707">
                  <c:v>1.007080078125E-3</c:v>
                </c:pt>
                <c:pt idx="4708">
                  <c:v>1.007080078125E-3</c:v>
                </c:pt>
                <c:pt idx="4709">
                  <c:v>1.0068416595458984E-3</c:v>
                </c:pt>
                <c:pt idx="4710">
                  <c:v>1.007080078125E-3</c:v>
                </c:pt>
                <c:pt idx="4711">
                  <c:v>1.007080078125E-3</c:v>
                </c:pt>
                <c:pt idx="4712">
                  <c:v>1.0068416595458984E-3</c:v>
                </c:pt>
                <c:pt idx="4713">
                  <c:v>1.007080078125E-3</c:v>
                </c:pt>
                <c:pt idx="4714">
                  <c:v>1.007080078125E-3</c:v>
                </c:pt>
                <c:pt idx="4715">
                  <c:v>1.0068416595458984E-3</c:v>
                </c:pt>
                <c:pt idx="4716">
                  <c:v>1.0080337524414063E-3</c:v>
                </c:pt>
                <c:pt idx="4717">
                  <c:v>1.007080078125E-3</c:v>
                </c:pt>
                <c:pt idx="4718">
                  <c:v>1.0068416595458984E-3</c:v>
                </c:pt>
                <c:pt idx="4719">
                  <c:v>1.007080078125E-3</c:v>
                </c:pt>
                <c:pt idx="4720">
                  <c:v>1.007080078125E-3</c:v>
                </c:pt>
                <c:pt idx="4721">
                  <c:v>1.0068416595458984E-3</c:v>
                </c:pt>
                <c:pt idx="4722">
                  <c:v>1.007080078125E-3</c:v>
                </c:pt>
                <c:pt idx="4723">
                  <c:v>1.007080078125E-3</c:v>
                </c:pt>
                <c:pt idx="4724">
                  <c:v>5.0349235534667969E-3</c:v>
                </c:pt>
                <c:pt idx="4725">
                  <c:v>1.0080337524414063E-3</c:v>
                </c:pt>
                <c:pt idx="4726">
                  <c:v>1.007080078125E-3</c:v>
                </c:pt>
                <c:pt idx="4727">
                  <c:v>1.0068416595458984E-3</c:v>
                </c:pt>
                <c:pt idx="4728">
                  <c:v>1.007080078125E-3</c:v>
                </c:pt>
                <c:pt idx="4729">
                  <c:v>1.007080078125E-3</c:v>
                </c:pt>
                <c:pt idx="4730">
                  <c:v>1.0068416595458984E-3</c:v>
                </c:pt>
                <c:pt idx="4731">
                  <c:v>1.007080078125E-3</c:v>
                </c:pt>
                <c:pt idx="4732">
                  <c:v>1.007080078125E-3</c:v>
                </c:pt>
                <c:pt idx="4733">
                  <c:v>1.0068416595458984E-3</c:v>
                </c:pt>
                <c:pt idx="4734">
                  <c:v>1.20849609375E-2</c:v>
                </c:pt>
                <c:pt idx="4735">
                  <c:v>1.007080078125E-3</c:v>
                </c:pt>
                <c:pt idx="4736">
                  <c:v>1.007080078125E-3</c:v>
                </c:pt>
                <c:pt idx="4737">
                  <c:v>1.0068416595458984E-3</c:v>
                </c:pt>
                <c:pt idx="4738">
                  <c:v>1.007080078125E-3</c:v>
                </c:pt>
                <c:pt idx="4739">
                  <c:v>1.0080337524414063E-3</c:v>
                </c:pt>
                <c:pt idx="4740">
                  <c:v>1.007080078125E-3</c:v>
                </c:pt>
                <c:pt idx="4741">
                  <c:v>1.0068416595458984E-3</c:v>
                </c:pt>
                <c:pt idx="4742">
                  <c:v>1.007080078125E-3</c:v>
                </c:pt>
                <c:pt idx="4743">
                  <c:v>1.007080078125E-3</c:v>
                </c:pt>
                <c:pt idx="4744">
                  <c:v>1.0068416595458984E-3</c:v>
                </c:pt>
                <c:pt idx="4745">
                  <c:v>1.007080078125E-3</c:v>
                </c:pt>
                <c:pt idx="4746">
                  <c:v>6.0429573059082031E-3</c:v>
                </c:pt>
                <c:pt idx="4747">
                  <c:v>1.007080078125E-3</c:v>
                </c:pt>
                <c:pt idx="4748">
                  <c:v>1.0068416595458984E-3</c:v>
                </c:pt>
                <c:pt idx="4749">
                  <c:v>1.007080078125E-3</c:v>
                </c:pt>
                <c:pt idx="4750">
                  <c:v>1.007080078125E-3</c:v>
                </c:pt>
                <c:pt idx="4751">
                  <c:v>1.0068416595458984E-3</c:v>
                </c:pt>
                <c:pt idx="4752">
                  <c:v>1.007080078125E-3</c:v>
                </c:pt>
                <c:pt idx="4753">
                  <c:v>1.007080078125E-3</c:v>
                </c:pt>
                <c:pt idx="4754">
                  <c:v>1.0068416595458984E-3</c:v>
                </c:pt>
                <c:pt idx="4755">
                  <c:v>1.007080078125E-3</c:v>
                </c:pt>
                <c:pt idx="4756">
                  <c:v>1.007080078125E-3</c:v>
                </c:pt>
                <c:pt idx="4757">
                  <c:v>1.0068416595458984E-3</c:v>
                </c:pt>
                <c:pt idx="4758">
                  <c:v>1.007080078125E-3</c:v>
                </c:pt>
                <c:pt idx="4759">
                  <c:v>1.0080337524414063E-3</c:v>
                </c:pt>
                <c:pt idx="4760">
                  <c:v>1.007080078125E-3</c:v>
                </c:pt>
                <c:pt idx="4761">
                  <c:v>1.0068416595458984E-3</c:v>
                </c:pt>
                <c:pt idx="4762">
                  <c:v>1.007080078125E-3</c:v>
                </c:pt>
                <c:pt idx="4763">
                  <c:v>1.007080078125E-3</c:v>
                </c:pt>
                <c:pt idx="4764">
                  <c:v>1.0068416595458984E-3</c:v>
                </c:pt>
                <c:pt idx="4765">
                  <c:v>1.007080078125E-3</c:v>
                </c:pt>
                <c:pt idx="4766">
                  <c:v>1.007080078125E-3</c:v>
                </c:pt>
                <c:pt idx="4767">
                  <c:v>1.0068416595458984E-3</c:v>
                </c:pt>
                <c:pt idx="4768">
                  <c:v>1.007080078125E-3</c:v>
                </c:pt>
                <c:pt idx="4769">
                  <c:v>1.007080078125E-3</c:v>
                </c:pt>
                <c:pt idx="4770">
                  <c:v>1.0068416595458984E-3</c:v>
                </c:pt>
                <c:pt idx="4771">
                  <c:v>2.4170160293579102E-2</c:v>
                </c:pt>
                <c:pt idx="4772">
                  <c:v>1.0068416595458984E-3</c:v>
                </c:pt>
                <c:pt idx="4773">
                  <c:v>1.0080337524414063E-3</c:v>
                </c:pt>
                <c:pt idx="4774">
                  <c:v>1.007080078125E-3</c:v>
                </c:pt>
                <c:pt idx="4775">
                  <c:v>1.0068416595458984E-3</c:v>
                </c:pt>
                <c:pt idx="4776">
                  <c:v>1.007080078125E-3</c:v>
                </c:pt>
                <c:pt idx="4777">
                  <c:v>1.007080078125E-3</c:v>
                </c:pt>
                <c:pt idx="4778">
                  <c:v>1.0068416595458984E-3</c:v>
                </c:pt>
                <c:pt idx="4779">
                  <c:v>1.007080078125E-3</c:v>
                </c:pt>
                <c:pt idx="4780">
                  <c:v>1.007080078125E-3</c:v>
                </c:pt>
                <c:pt idx="4781">
                  <c:v>1.0068416595458984E-3</c:v>
                </c:pt>
                <c:pt idx="4782">
                  <c:v>1.007080078125E-3</c:v>
                </c:pt>
                <c:pt idx="4783">
                  <c:v>1.007080078125E-3</c:v>
                </c:pt>
                <c:pt idx="4784">
                  <c:v>1.0068416595458984E-3</c:v>
                </c:pt>
                <c:pt idx="4785">
                  <c:v>1.007080078125E-3</c:v>
                </c:pt>
                <c:pt idx="4786">
                  <c:v>1.0080337524414063E-3</c:v>
                </c:pt>
                <c:pt idx="4787">
                  <c:v>1.007080078125E-3</c:v>
                </c:pt>
                <c:pt idx="4788">
                  <c:v>1.0068416595458984E-3</c:v>
                </c:pt>
                <c:pt idx="4789">
                  <c:v>1.007080078125E-3</c:v>
                </c:pt>
                <c:pt idx="4790">
                  <c:v>1.007080078125E-3</c:v>
                </c:pt>
                <c:pt idx="4791">
                  <c:v>1.0068416595458984E-3</c:v>
                </c:pt>
                <c:pt idx="4792">
                  <c:v>1.007080078125E-3</c:v>
                </c:pt>
                <c:pt idx="4793">
                  <c:v>1.007080078125E-3</c:v>
                </c:pt>
                <c:pt idx="4794">
                  <c:v>1.0068416595458984E-3</c:v>
                </c:pt>
                <c:pt idx="4795">
                  <c:v>1.007080078125E-3</c:v>
                </c:pt>
                <c:pt idx="4796">
                  <c:v>1.007080078125E-3</c:v>
                </c:pt>
                <c:pt idx="4797">
                  <c:v>1.0068416595458984E-3</c:v>
                </c:pt>
                <c:pt idx="4798">
                  <c:v>1.0080337524414063E-3</c:v>
                </c:pt>
                <c:pt idx="4799">
                  <c:v>1.007080078125E-3</c:v>
                </c:pt>
                <c:pt idx="4800">
                  <c:v>1.0068416595458984E-3</c:v>
                </c:pt>
                <c:pt idx="4801">
                  <c:v>1.007080078125E-3</c:v>
                </c:pt>
                <c:pt idx="4802">
                  <c:v>1.007080078125E-3</c:v>
                </c:pt>
                <c:pt idx="4803">
                  <c:v>1.0068416595458984E-3</c:v>
                </c:pt>
                <c:pt idx="4804">
                  <c:v>1.007080078125E-3</c:v>
                </c:pt>
                <c:pt idx="4805">
                  <c:v>1.007080078125E-3</c:v>
                </c:pt>
                <c:pt idx="4806">
                  <c:v>1.0068416595458984E-3</c:v>
                </c:pt>
                <c:pt idx="4807">
                  <c:v>1.007080078125E-3</c:v>
                </c:pt>
                <c:pt idx="4808">
                  <c:v>1.007080078125E-3</c:v>
                </c:pt>
                <c:pt idx="4809">
                  <c:v>1.0068416595458984E-3</c:v>
                </c:pt>
                <c:pt idx="4810">
                  <c:v>1.007080078125E-3</c:v>
                </c:pt>
                <c:pt idx="4811">
                  <c:v>1.0080337524414063E-3</c:v>
                </c:pt>
                <c:pt idx="4812">
                  <c:v>1.007080078125E-3</c:v>
                </c:pt>
                <c:pt idx="4813">
                  <c:v>1.0068416595458984E-3</c:v>
                </c:pt>
                <c:pt idx="4814">
                  <c:v>1.007080078125E-3</c:v>
                </c:pt>
                <c:pt idx="4815">
                  <c:v>1.007080078125E-3</c:v>
                </c:pt>
                <c:pt idx="4816">
                  <c:v>1.0068416595458984E-3</c:v>
                </c:pt>
                <c:pt idx="4817">
                  <c:v>1.007080078125E-3</c:v>
                </c:pt>
                <c:pt idx="4818">
                  <c:v>1.007080078125E-3</c:v>
                </c:pt>
                <c:pt idx="4819">
                  <c:v>1.0068416595458984E-3</c:v>
                </c:pt>
                <c:pt idx="4820">
                  <c:v>1.007080078125E-3</c:v>
                </c:pt>
                <c:pt idx="4821">
                  <c:v>1.007080078125E-3</c:v>
                </c:pt>
                <c:pt idx="4822">
                  <c:v>1.0068416595458984E-3</c:v>
                </c:pt>
                <c:pt idx="4823">
                  <c:v>1.0080337524414063E-3</c:v>
                </c:pt>
                <c:pt idx="4824">
                  <c:v>1.007080078125E-3</c:v>
                </c:pt>
                <c:pt idx="4825">
                  <c:v>1.0068416595458984E-3</c:v>
                </c:pt>
                <c:pt idx="4826">
                  <c:v>1.007080078125E-3</c:v>
                </c:pt>
                <c:pt idx="4827">
                  <c:v>1.007080078125E-3</c:v>
                </c:pt>
                <c:pt idx="4828">
                  <c:v>1.0068416595458984E-3</c:v>
                </c:pt>
                <c:pt idx="4829">
                  <c:v>1.007080078125E-3</c:v>
                </c:pt>
                <c:pt idx="4830">
                  <c:v>1.007080078125E-3</c:v>
                </c:pt>
                <c:pt idx="4831">
                  <c:v>1.0068416595458984E-3</c:v>
                </c:pt>
                <c:pt idx="4832">
                  <c:v>1.007080078125E-3</c:v>
                </c:pt>
                <c:pt idx="4833">
                  <c:v>1.007080078125E-3</c:v>
                </c:pt>
                <c:pt idx="4834">
                  <c:v>1.0068416595458984E-3</c:v>
                </c:pt>
                <c:pt idx="4835">
                  <c:v>1.007080078125E-3</c:v>
                </c:pt>
                <c:pt idx="4836">
                  <c:v>1.0080337524414063E-3</c:v>
                </c:pt>
                <c:pt idx="4837">
                  <c:v>1.007080078125E-3</c:v>
                </c:pt>
                <c:pt idx="4838">
                  <c:v>1.0068416595458984E-3</c:v>
                </c:pt>
                <c:pt idx="4839">
                  <c:v>1.007080078125E-3</c:v>
                </c:pt>
                <c:pt idx="4840">
                  <c:v>1.007080078125E-3</c:v>
                </c:pt>
                <c:pt idx="4841">
                  <c:v>1.0068416595458984E-3</c:v>
                </c:pt>
                <c:pt idx="4842">
                  <c:v>1.007080078125E-3</c:v>
                </c:pt>
                <c:pt idx="4843">
                  <c:v>1.007080078125E-3</c:v>
                </c:pt>
                <c:pt idx="4844">
                  <c:v>1.0068416595458984E-3</c:v>
                </c:pt>
                <c:pt idx="4845">
                  <c:v>1.007080078125E-3</c:v>
                </c:pt>
                <c:pt idx="4846">
                  <c:v>1.007080078125E-3</c:v>
                </c:pt>
                <c:pt idx="4847">
                  <c:v>1.0068416595458984E-3</c:v>
                </c:pt>
                <c:pt idx="4848">
                  <c:v>1.0080337524414063E-3</c:v>
                </c:pt>
                <c:pt idx="4849">
                  <c:v>1.007080078125E-3</c:v>
                </c:pt>
                <c:pt idx="4850">
                  <c:v>1.0068416595458984E-3</c:v>
                </c:pt>
                <c:pt idx="4851">
                  <c:v>1.007080078125E-3</c:v>
                </c:pt>
                <c:pt idx="4852">
                  <c:v>1.007080078125E-3</c:v>
                </c:pt>
                <c:pt idx="4853">
                  <c:v>1.0068416595458984E-3</c:v>
                </c:pt>
                <c:pt idx="4854">
                  <c:v>1.007080078125E-3</c:v>
                </c:pt>
                <c:pt idx="4855">
                  <c:v>1.007080078125E-3</c:v>
                </c:pt>
                <c:pt idx="4856">
                  <c:v>1.0068416595458984E-3</c:v>
                </c:pt>
                <c:pt idx="4857">
                  <c:v>1.007080078125E-3</c:v>
                </c:pt>
                <c:pt idx="4858">
                  <c:v>1.007080078125E-3</c:v>
                </c:pt>
                <c:pt idx="4859">
                  <c:v>1.0068416595458984E-3</c:v>
                </c:pt>
                <c:pt idx="4860">
                  <c:v>1.007080078125E-3</c:v>
                </c:pt>
                <c:pt idx="4861">
                  <c:v>1.0080337524414063E-3</c:v>
                </c:pt>
                <c:pt idx="4862">
                  <c:v>1.007080078125E-3</c:v>
                </c:pt>
                <c:pt idx="4863">
                  <c:v>1.0068416595458984E-3</c:v>
                </c:pt>
                <c:pt idx="4864">
                  <c:v>1.007080078125E-3</c:v>
                </c:pt>
                <c:pt idx="4865">
                  <c:v>1.007080078125E-3</c:v>
                </c:pt>
                <c:pt idx="4866">
                  <c:v>1.0068416595458984E-3</c:v>
                </c:pt>
                <c:pt idx="4867">
                  <c:v>1.007080078125E-3</c:v>
                </c:pt>
                <c:pt idx="4868">
                  <c:v>1.007080078125E-3</c:v>
                </c:pt>
                <c:pt idx="4869">
                  <c:v>1.0068416595458984E-3</c:v>
                </c:pt>
                <c:pt idx="4870">
                  <c:v>1.007080078125E-3</c:v>
                </c:pt>
                <c:pt idx="4871">
                  <c:v>1.0068416595458984E-3</c:v>
                </c:pt>
                <c:pt idx="4872">
                  <c:v>1.007080078125E-3</c:v>
                </c:pt>
                <c:pt idx="4873">
                  <c:v>1.0080337524414063E-3</c:v>
                </c:pt>
                <c:pt idx="4874">
                  <c:v>1.007080078125E-3</c:v>
                </c:pt>
                <c:pt idx="4875">
                  <c:v>1.0068416595458984E-3</c:v>
                </c:pt>
                <c:pt idx="4876">
                  <c:v>1.007080078125E-3</c:v>
                </c:pt>
                <c:pt idx="4877">
                  <c:v>1.007080078125E-3</c:v>
                </c:pt>
                <c:pt idx="4878">
                  <c:v>1.0068416595458984E-3</c:v>
                </c:pt>
                <c:pt idx="4879">
                  <c:v>1.007080078125E-3</c:v>
                </c:pt>
                <c:pt idx="4880">
                  <c:v>1.007080078125E-3</c:v>
                </c:pt>
                <c:pt idx="4881">
                  <c:v>1.0068416595458984E-3</c:v>
                </c:pt>
                <c:pt idx="4882">
                  <c:v>1.007080078125E-3</c:v>
                </c:pt>
                <c:pt idx="4883">
                  <c:v>1.007080078125E-3</c:v>
                </c:pt>
                <c:pt idx="4884">
                  <c:v>1.0068416595458984E-3</c:v>
                </c:pt>
                <c:pt idx="4885">
                  <c:v>1.007080078125E-3</c:v>
                </c:pt>
                <c:pt idx="4886">
                  <c:v>1.0080337524414063E-3</c:v>
                </c:pt>
                <c:pt idx="4887">
                  <c:v>1.007080078125E-3</c:v>
                </c:pt>
                <c:pt idx="4888">
                  <c:v>1.0068416595458984E-3</c:v>
                </c:pt>
                <c:pt idx="4889">
                  <c:v>1.007080078125E-3</c:v>
                </c:pt>
                <c:pt idx="4890">
                  <c:v>1.007080078125E-3</c:v>
                </c:pt>
                <c:pt idx="4891">
                  <c:v>1.0068416595458984E-3</c:v>
                </c:pt>
                <c:pt idx="4892">
                  <c:v>1.007080078125E-3</c:v>
                </c:pt>
                <c:pt idx="4893">
                  <c:v>1.0068416595458984E-3</c:v>
                </c:pt>
                <c:pt idx="4894">
                  <c:v>1.007080078125E-3</c:v>
                </c:pt>
                <c:pt idx="4895">
                  <c:v>1.007080078125E-3</c:v>
                </c:pt>
                <c:pt idx="4896">
                  <c:v>1.0068416595458984E-3</c:v>
                </c:pt>
                <c:pt idx="4897">
                  <c:v>1.007080078125E-3</c:v>
                </c:pt>
                <c:pt idx="4898">
                  <c:v>1.0080337524414063E-3</c:v>
                </c:pt>
                <c:pt idx="4899">
                  <c:v>1.007080078125E-3</c:v>
                </c:pt>
                <c:pt idx="4900">
                  <c:v>1.0068416595458984E-3</c:v>
                </c:pt>
                <c:pt idx="4901">
                  <c:v>1.007080078125E-3</c:v>
                </c:pt>
                <c:pt idx="4902">
                  <c:v>1.007080078125E-3</c:v>
                </c:pt>
                <c:pt idx="4903">
                  <c:v>1.0068416595458984E-3</c:v>
                </c:pt>
                <c:pt idx="4904">
                  <c:v>1.007080078125E-3</c:v>
                </c:pt>
                <c:pt idx="4905">
                  <c:v>1.007080078125E-3</c:v>
                </c:pt>
                <c:pt idx="4906">
                  <c:v>1.0068416595458984E-3</c:v>
                </c:pt>
                <c:pt idx="4907">
                  <c:v>1.007080078125E-3</c:v>
                </c:pt>
                <c:pt idx="4908">
                  <c:v>1.007080078125E-3</c:v>
                </c:pt>
                <c:pt idx="4909">
                  <c:v>1.0068416595458984E-3</c:v>
                </c:pt>
                <c:pt idx="4910">
                  <c:v>1.007080078125E-3</c:v>
                </c:pt>
                <c:pt idx="4911">
                  <c:v>1.0080337524414063E-3</c:v>
                </c:pt>
                <c:pt idx="4912">
                  <c:v>1.007080078125E-3</c:v>
                </c:pt>
                <c:pt idx="4913">
                  <c:v>1.0068416595458984E-3</c:v>
                </c:pt>
                <c:pt idx="4914">
                  <c:v>1.007080078125E-3</c:v>
                </c:pt>
                <c:pt idx="4915">
                  <c:v>1.0068416595458984E-3</c:v>
                </c:pt>
                <c:pt idx="4916">
                  <c:v>1.007080078125E-3</c:v>
                </c:pt>
                <c:pt idx="4917">
                  <c:v>1.007080078125E-3</c:v>
                </c:pt>
                <c:pt idx="4918">
                  <c:v>1.0068416595458984E-3</c:v>
                </c:pt>
                <c:pt idx="4919">
                  <c:v>1.007080078125E-3</c:v>
                </c:pt>
                <c:pt idx="4920">
                  <c:v>1.007080078125E-3</c:v>
                </c:pt>
                <c:pt idx="4921">
                  <c:v>1.0068416595458984E-3</c:v>
                </c:pt>
                <c:pt idx="4922">
                  <c:v>1.007080078125E-3</c:v>
                </c:pt>
                <c:pt idx="4923">
                  <c:v>1.0080337524414063E-3</c:v>
                </c:pt>
                <c:pt idx="4924">
                  <c:v>1.007080078125E-3</c:v>
                </c:pt>
                <c:pt idx="4925">
                  <c:v>1.0068416595458984E-3</c:v>
                </c:pt>
                <c:pt idx="4926">
                  <c:v>1.007080078125E-3</c:v>
                </c:pt>
                <c:pt idx="4927">
                  <c:v>1.007080078125E-3</c:v>
                </c:pt>
                <c:pt idx="4928">
                  <c:v>1.0068416595458984E-3</c:v>
                </c:pt>
                <c:pt idx="4929">
                  <c:v>1.007080078125E-3</c:v>
                </c:pt>
                <c:pt idx="4930">
                  <c:v>1.007080078125E-3</c:v>
                </c:pt>
                <c:pt idx="4931">
                  <c:v>1.0068416595458984E-3</c:v>
                </c:pt>
                <c:pt idx="4932">
                  <c:v>1.007080078125E-3</c:v>
                </c:pt>
                <c:pt idx="4933">
                  <c:v>1.007080078125E-3</c:v>
                </c:pt>
                <c:pt idx="4934">
                  <c:v>1.0068416595458984E-3</c:v>
                </c:pt>
                <c:pt idx="4935">
                  <c:v>1.007080078125E-3</c:v>
                </c:pt>
                <c:pt idx="4936">
                  <c:v>1.0080337524414063E-3</c:v>
                </c:pt>
                <c:pt idx="4937">
                  <c:v>1.0068416595458984E-3</c:v>
                </c:pt>
                <c:pt idx="4938">
                  <c:v>1.007080078125E-3</c:v>
                </c:pt>
                <c:pt idx="4939">
                  <c:v>1.007080078125E-3</c:v>
                </c:pt>
                <c:pt idx="4940">
                  <c:v>1.0068416595458984E-3</c:v>
                </c:pt>
                <c:pt idx="4941">
                  <c:v>1.007080078125E-3</c:v>
                </c:pt>
                <c:pt idx="4942">
                  <c:v>1.007080078125E-3</c:v>
                </c:pt>
                <c:pt idx="4943">
                  <c:v>1.0068416595458984E-3</c:v>
                </c:pt>
                <c:pt idx="4944">
                  <c:v>1.007080078125E-3</c:v>
                </c:pt>
                <c:pt idx="4945">
                  <c:v>1.007080078125E-3</c:v>
                </c:pt>
                <c:pt idx="4946">
                  <c:v>1.0068416595458984E-3</c:v>
                </c:pt>
                <c:pt idx="4947">
                  <c:v>1.007080078125E-3</c:v>
                </c:pt>
                <c:pt idx="4948">
                  <c:v>1.0080337524414063E-3</c:v>
                </c:pt>
                <c:pt idx="4949">
                  <c:v>1.007080078125E-3</c:v>
                </c:pt>
                <c:pt idx="4950">
                  <c:v>1.0068416595458984E-3</c:v>
                </c:pt>
                <c:pt idx="4951">
                  <c:v>1.007080078125E-3</c:v>
                </c:pt>
                <c:pt idx="4952">
                  <c:v>1.007080078125E-3</c:v>
                </c:pt>
                <c:pt idx="4953">
                  <c:v>1.0068416595458984E-3</c:v>
                </c:pt>
                <c:pt idx="4954">
                  <c:v>1.007080078125E-3</c:v>
                </c:pt>
                <c:pt idx="4955">
                  <c:v>1.007080078125E-3</c:v>
                </c:pt>
                <c:pt idx="4956">
                  <c:v>1.0068416595458984E-3</c:v>
                </c:pt>
                <c:pt idx="4957">
                  <c:v>1.007080078125E-3</c:v>
                </c:pt>
                <c:pt idx="4958">
                  <c:v>1.007080078125E-3</c:v>
                </c:pt>
                <c:pt idx="4959">
                  <c:v>1.0068416595458984E-3</c:v>
                </c:pt>
                <c:pt idx="4960">
                  <c:v>1.007080078125E-3</c:v>
                </c:pt>
                <c:pt idx="4961">
                  <c:v>1.0080337524414063E-3</c:v>
                </c:pt>
                <c:pt idx="4962">
                  <c:v>1.0068416595458984E-3</c:v>
                </c:pt>
                <c:pt idx="4963">
                  <c:v>1.007080078125E-3</c:v>
                </c:pt>
                <c:pt idx="4964">
                  <c:v>1.007080078125E-3</c:v>
                </c:pt>
                <c:pt idx="4965">
                  <c:v>1.0068416595458984E-3</c:v>
                </c:pt>
                <c:pt idx="4966">
                  <c:v>1.007080078125E-3</c:v>
                </c:pt>
                <c:pt idx="4967">
                  <c:v>1.007080078125E-3</c:v>
                </c:pt>
                <c:pt idx="4968">
                  <c:v>1.0068416595458984E-3</c:v>
                </c:pt>
                <c:pt idx="4969">
                  <c:v>1.007080078125E-3</c:v>
                </c:pt>
                <c:pt idx="4970">
                  <c:v>1.007080078125E-3</c:v>
                </c:pt>
                <c:pt idx="4971">
                  <c:v>1.0068416595458984E-3</c:v>
                </c:pt>
                <c:pt idx="4972">
                  <c:v>1.007080078125E-3</c:v>
                </c:pt>
                <c:pt idx="4973">
                  <c:v>1.0080337524414063E-3</c:v>
                </c:pt>
                <c:pt idx="4974">
                  <c:v>1.007080078125E-3</c:v>
                </c:pt>
                <c:pt idx="4975">
                  <c:v>1.0068416595458984E-3</c:v>
                </c:pt>
                <c:pt idx="4976">
                  <c:v>1.007080078125E-3</c:v>
                </c:pt>
                <c:pt idx="4977">
                  <c:v>1.007080078125E-3</c:v>
                </c:pt>
                <c:pt idx="4978">
                  <c:v>1.0068416595458984E-3</c:v>
                </c:pt>
                <c:pt idx="4979">
                  <c:v>1.007080078125E-3</c:v>
                </c:pt>
                <c:pt idx="4980">
                  <c:v>1.007080078125E-3</c:v>
                </c:pt>
                <c:pt idx="4981">
                  <c:v>1.0068416595458984E-3</c:v>
                </c:pt>
                <c:pt idx="4982">
                  <c:v>1.007080078125E-3</c:v>
                </c:pt>
                <c:pt idx="4983">
                  <c:v>1.007080078125E-3</c:v>
                </c:pt>
                <c:pt idx="4984">
                  <c:v>1.0068416595458984E-3</c:v>
                </c:pt>
                <c:pt idx="4985">
                  <c:v>1.007080078125E-3</c:v>
                </c:pt>
                <c:pt idx="4986">
                  <c:v>1.0080337524414063E-3</c:v>
                </c:pt>
                <c:pt idx="4987">
                  <c:v>1.0068416595458984E-3</c:v>
                </c:pt>
                <c:pt idx="4988">
                  <c:v>1.007080078125E-3</c:v>
                </c:pt>
                <c:pt idx="4989">
                  <c:v>1.007080078125E-3</c:v>
                </c:pt>
                <c:pt idx="4990">
                  <c:v>1.0068416595458984E-3</c:v>
                </c:pt>
                <c:pt idx="4991">
                  <c:v>1.007080078125E-3</c:v>
                </c:pt>
                <c:pt idx="4992">
                  <c:v>1.007080078125E-3</c:v>
                </c:pt>
                <c:pt idx="4993">
                  <c:v>1.0068416595458984E-3</c:v>
                </c:pt>
                <c:pt idx="4994">
                  <c:v>1.007080078125E-3</c:v>
                </c:pt>
                <c:pt idx="4995">
                  <c:v>1.007080078125E-3</c:v>
                </c:pt>
                <c:pt idx="4996">
                  <c:v>1.0068416595458984E-3</c:v>
                </c:pt>
                <c:pt idx="4997">
                  <c:v>1.007080078125E-3</c:v>
                </c:pt>
                <c:pt idx="4998">
                  <c:v>1.0080337524414063E-3</c:v>
                </c:pt>
                <c:pt idx="4999">
                  <c:v>1.007080078125E-3</c:v>
                </c:pt>
                <c:pt idx="5000">
                  <c:v>1.0068416595458984E-3</c:v>
                </c:pt>
                <c:pt idx="5001">
                  <c:v>1.007080078125E-3</c:v>
                </c:pt>
                <c:pt idx="5002">
                  <c:v>1.007080078125E-3</c:v>
                </c:pt>
                <c:pt idx="5003">
                  <c:v>1.0068416595458984E-3</c:v>
                </c:pt>
                <c:pt idx="5004">
                  <c:v>1.007080078125E-3</c:v>
                </c:pt>
                <c:pt idx="5005">
                  <c:v>1.007080078125E-3</c:v>
                </c:pt>
                <c:pt idx="5006">
                  <c:v>1.0068416595458984E-3</c:v>
                </c:pt>
                <c:pt idx="5007">
                  <c:v>1.007080078125E-3</c:v>
                </c:pt>
                <c:pt idx="5008">
                  <c:v>1.007080078125E-3</c:v>
                </c:pt>
                <c:pt idx="5009">
                  <c:v>1.0068416595458984E-3</c:v>
                </c:pt>
                <c:pt idx="5010">
                  <c:v>1.007080078125E-3</c:v>
                </c:pt>
                <c:pt idx="5011">
                  <c:v>1.0080337524414063E-3</c:v>
                </c:pt>
                <c:pt idx="5012">
                  <c:v>1.0068416595458984E-3</c:v>
                </c:pt>
                <c:pt idx="5013">
                  <c:v>1.007080078125E-3</c:v>
                </c:pt>
                <c:pt idx="5014">
                  <c:v>1.007080078125E-3</c:v>
                </c:pt>
                <c:pt idx="5015">
                  <c:v>1.0068416595458984E-3</c:v>
                </c:pt>
                <c:pt idx="5016">
                  <c:v>1.007080078125E-3</c:v>
                </c:pt>
                <c:pt idx="5017">
                  <c:v>1.007080078125E-3</c:v>
                </c:pt>
                <c:pt idx="5018">
                  <c:v>1.0068416595458984E-3</c:v>
                </c:pt>
                <c:pt idx="5019">
                  <c:v>1.007080078125E-3</c:v>
                </c:pt>
                <c:pt idx="5020">
                  <c:v>1.007080078125E-3</c:v>
                </c:pt>
                <c:pt idx="5021">
                  <c:v>1.0068416595458984E-3</c:v>
                </c:pt>
                <c:pt idx="5022">
                  <c:v>1.007080078125E-3</c:v>
                </c:pt>
                <c:pt idx="5023">
                  <c:v>1.0080337524414063E-3</c:v>
                </c:pt>
                <c:pt idx="5024">
                  <c:v>1.007080078125E-3</c:v>
                </c:pt>
                <c:pt idx="5025">
                  <c:v>1.0068416595458984E-3</c:v>
                </c:pt>
                <c:pt idx="5026">
                  <c:v>1.007080078125E-3</c:v>
                </c:pt>
                <c:pt idx="5027">
                  <c:v>1.007080078125E-3</c:v>
                </c:pt>
                <c:pt idx="5028">
                  <c:v>1.0068416595458984E-3</c:v>
                </c:pt>
                <c:pt idx="5029">
                  <c:v>1.007080078125E-3</c:v>
                </c:pt>
                <c:pt idx="5030">
                  <c:v>1.007080078125E-3</c:v>
                </c:pt>
                <c:pt idx="5031">
                  <c:v>1.0068416595458984E-3</c:v>
                </c:pt>
                <c:pt idx="5032">
                  <c:v>1.007080078125E-3</c:v>
                </c:pt>
                <c:pt idx="5033">
                  <c:v>1.007080078125E-3</c:v>
                </c:pt>
                <c:pt idx="5034">
                  <c:v>1.0068416595458984E-3</c:v>
                </c:pt>
                <c:pt idx="5035">
                  <c:v>1.007080078125E-3</c:v>
                </c:pt>
                <c:pt idx="5036">
                  <c:v>1.0080337524414063E-3</c:v>
                </c:pt>
                <c:pt idx="5037">
                  <c:v>1.0068416595458984E-3</c:v>
                </c:pt>
                <c:pt idx="5038">
                  <c:v>1.007080078125E-3</c:v>
                </c:pt>
                <c:pt idx="5039">
                  <c:v>1.007080078125E-3</c:v>
                </c:pt>
                <c:pt idx="5040">
                  <c:v>1.0068416595458984E-3</c:v>
                </c:pt>
                <c:pt idx="5041">
                  <c:v>1.007080078125E-3</c:v>
                </c:pt>
                <c:pt idx="5042">
                  <c:v>1.007080078125E-3</c:v>
                </c:pt>
                <c:pt idx="5043">
                  <c:v>1.0068416595458984E-3</c:v>
                </c:pt>
                <c:pt idx="5044">
                  <c:v>1.007080078125E-3</c:v>
                </c:pt>
                <c:pt idx="5045">
                  <c:v>1.007080078125E-3</c:v>
                </c:pt>
                <c:pt idx="5046">
                  <c:v>1.0068416595458984E-3</c:v>
                </c:pt>
                <c:pt idx="5047">
                  <c:v>1.007080078125E-3</c:v>
                </c:pt>
                <c:pt idx="5048">
                  <c:v>1.0080337524414063E-3</c:v>
                </c:pt>
                <c:pt idx="5049">
                  <c:v>1.007080078125E-3</c:v>
                </c:pt>
                <c:pt idx="5050">
                  <c:v>1.0068416595458984E-3</c:v>
                </c:pt>
                <c:pt idx="5051">
                  <c:v>1.007080078125E-3</c:v>
                </c:pt>
                <c:pt idx="5052">
                  <c:v>1.007080078125E-3</c:v>
                </c:pt>
                <c:pt idx="5053">
                  <c:v>1.0068416595458984E-3</c:v>
                </c:pt>
                <c:pt idx="5054">
                  <c:v>1.007080078125E-3</c:v>
                </c:pt>
                <c:pt idx="5055">
                  <c:v>1.007080078125E-3</c:v>
                </c:pt>
                <c:pt idx="5056">
                  <c:v>1.0068416595458984E-3</c:v>
                </c:pt>
                <c:pt idx="5057">
                  <c:v>1.007080078125E-3</c:v>
                </c:pt>
                <c:pt idx="5058">
                  <c:v>1.007080078125E-3</c:v>
                </c:pt>
                <c:pt idx="5059">
                  <c:v>1.0068416595458984E-3</c:v>
                </c:pt>
                <c:pt idx="5060">
                  <c:v>1.007080078125E-3</c:v>
                </c:pt>
                <c:pt idx="5061">
                  <c:v>1.0080337524414063E-3</c:v>
                </c:pt>
                <c:pt idx="5062">
                  <c:v>1.0068416595458984E-3</c:v>
                </c:pt>
                <c:pt idx="5063">
                  <c:v>1.007080078125E-3</c:v>
                </c:pt>
                <c:pt idx="5064">
                  <c:v>1.007080078125E-3</c:v>
                </c:pt>
                <c:pt idx="5065">
                  <c:v>1.0068416595458984E-3</c:v>
                </c:pt>
                <c:pt idx="5066">
                  <c:v>1.007080078125E-3</c:v>
                </c:pt>
                <c:pt idx="5067">
                  <c:v>1.007080078125E-3</c:v>
                </c:pt>
                <c:pt idx="5068">
                  <c:v>1.0068416595458984E-3</c:v>
                </c:pt>
                <c:pt idx="5069">
                  <c:v>1.007080078125E-3</c:v>
                </c:pt>
                <c:pt idx="5070">
                  <c:v>1.007080078125E-3</c:v>
                </c:pt>
                <c:pt idx="5071">
                  <c:v>1.0068416595458984E-3</c:v>
                </c:pt>
                <c:pt idx="5072">
                  <c:v>1.007080078125E-3</c:v>
                </c:pt>
                <c:pt idx="5073">
                  <c:v>1.0080337524414063E-3</c:v>
                </c:pt>
                <c:pt idx="5074">
                  <c:v>1.007080078125E-3</c:v>
                </c:pt>
                <c:pt idx="5075">
                  <c:v>1.0068416595458984E-3</c:v>
                </c:pt>
                <c:pt idx="5076">
                  <c:v>1.007080078125E-3</c:v>
                </c:pt>
                <c:pt idx="5077">
                  <c:v>1.007080078125E-3</c:v>
                </c:pt>
                <c:pt idx="5078">
                  <c:v>1.0068416595458984E-3</c:v>
                </c:pt>
                <c:pt idx="5079">
                  <c:v>1.007080078125E-3</c:v>
                </c:pt>
                <c:pt idx="5080">
                  <c:v>1.007080078125E-3</c:v>
                </c:pt>
                <c:pt idx="5081">
                  <c:v>1.0068416595458984E-3</c:v>
                </c:pt>
                <c:pt idx="5082">
                  <c:v>1.007080078125E-3</c:v>
                </c:pt>
                <c:pt idx="5083">
                  <c:v>1.007080078125E-3</c:v>
                </c:pt>
                <c:pt idx="5084">
                  <c:v>1.0068416595458984E-3</c:v>
                </c:pt>
                <c:pt idx="5085">
                  <c:v>1.007080078125E-3</c:v>
                </c:pt>
                <c:pt idx="5086">
                  <c:v>1.0080337524414063E-3</c:v>
                </c:pt>
                <c:pt idx="5087">
                  <c:v>1.0068416595458984E-3</c:v>
                </c:pt>
                <c:pt idx="5088">
                  <c:v>1.007080078125E-3</c:v>
                </c:pt>
                <c:pt idx="5089">
                  <c:v>1.007080078125E-3</c:v>
                </c:pt>
                <c:pt idx="5090">
                  <c:v>1.0068416595458984E-3</c:v>
                </c:pt>
                <c:pt idx="5091">
                  <c:v>1.007080078125E-3</c:v>
                </c:pt>
                <c:pt idx="5092">
                  <c:v>1.007080078125E-3</c:v>
                </c:pt>
                <c:pt idx="5093">
                  <c:v>1.0068416595458984E-3</c:v>
                </c:pt>
                <c:pt idx="5094">
                  <c:v>1.007080078125E-3</c:v>
                </c:pt>
                <c:pt idx="5095">
                  <c:v>1.007080078125E-3</c:v>
                </c:pt>
                <c:pt idx="5096">
                  <c:v>1.0068416595458984E-3</c:v>
                </c:pt>
                <c:pt idx="5097">
                  <c:v>1.007080078125E-3</c:v>
                </c:pt>
                <c:pt idx="5098">
                  <c:v>1.0080337524414063E-3</c:v>
                </c:pt>
                <c:pt idx="5099">
                  <c:v>1.007080078125E-3</c:v>
                </c:pt>
                <c:pt idx="5100">
                  <c:v>1.0068416595458984E-3</c:v>
                </c:pt>
                <c:pt idx="5101">
                  <c:v>1.007080078125E-3</c:v>
                </c:pt>
                <c:pt idx="5102">
                  <c:v>1.007080078125E-3</c:v>
                </c:pt>
                <c:pt idx="5103">
                  <c:v>1.0068416595458984E-3</c:v>
                </c:pt>
                <c:pt idx="5104">
                  <c:v>1.007080078125E-3</c:v>
                </c:pt>
                <c:pt idx="5105">
                  <c:v>1.007080078125E-3</c:v>
                </c:pt>
                <c:pt idx="5106">
                  <c:v>1.0068416595458984E-3</c:v>
                </c:pt>
                <c:pt idx="5107">
                  <c:v>1.007080078125E-3</c:v>
                </c:pt>
                <c:pt idx="5108">
                  <c:v>1.007080078125E-3</c:v>
                </c:pt>
                <c:pt idx="5109">
                  <c:v>1.0068416595458984E-3</c:v>
                </c:pt>
                <c:pt idx="5110">
                  <c:v>1.007080078125E-3</c:v>
                </c:pt>
                <c:pt idx="5111">
                  <c:v>1.0080337524414063E-3</c:v>
                </c:pt>
                <c:pt idx="5112">
                  <c:v>1.0068416595458984E-3</c:v>
                </c:pt>
                <c:pt idx="5113">
                  <c:v>1.007080078125E-3</c:v>
                </c:pt>
                <c:pt idx="5114">
                  <c:v>1.007080078125E-3</c:v>
                </c:pt>
                <c:pt idx="5115">
                  <c:v>1.0068416595458984E-3</c:v>
                </c:pt>
                <c:pt idx="5116">
                  <c:v>1.007080078125E-3</c:v>
                </c:pt>
                <c:pt idx="5117">
                  <c:v>1.007080078125E-3</c:v>
                </c:pt>
                <c:pt idx="5118">
                  <c:v>1.0068416595458984E-3</c:v>
                </c:pt>
                <c:pt idx="5119">
                  <c:v>1.007080078125E-3</c:v>
                </c:pt>
                <c:pt idx="5120">
                  <c:v>1.007080078125E-3</c:v>
                </c:pt>
                <c:pt idx="5121">
                  <c:v>1.0068416595458984E-3</c:v>
                </c:pt>
                <c:pt idx="5122">
                  <c:v>1.007080078125E-3</c:v>
                </c:pt>
                <c:pt idx="5123">
                  <c:v>1.0080337524414063E-3</c:v>
                </c:pt>
                <c:pt idx="5124">
                  <c:v>1.007080078125E-3</c:v>
                </c:pt>
                <c:pt idx="5125">
                  <c:v>1.0068416595458984E-3</c:v>
                </c:pt>
                <c:pt idx="5126">
                  <c:v>1.007080078125E-3</c:v>
                </c:pt>
                <c:pt idx="5127">
                  <c:v>1.007080078125E-3</c:v>
                </c:pt>
                <c:pt idx="5128">
                  <c:v>1.0068416595458984E-3</c:v>
                </c:pt>
                <c:pt idx="5129">
                  <c:v>1.007080078125E-3</c:v>
                </c:pt>
                <c:pt idx="5130">
                  <c:v>1.007080078125E-3</c:v>
                </c:pt>
                <c:pt idx="5131">
                  <c:v>1.0068416595458984E-3</c:v>
                </c:pt>
                <c:pt idx="5132">
                  <c:v>1.007080078125E-3</c:v>
                </c:pt>
                <c:pt idx="5133">
                  <c:v>1.007080078125E-3</c:v>
                </c:pt>
                <c:pt idx="5134">
                  <c:v>1.0068416595458984E-3</c:v>
                </c:pt>
                <c:pt idx="5135">
                  <c:v>1.007080078125E-3</c:v>
                </c:pt>
                <c:pt idx="5136">
                  <c:v>1.0080337524414063E-3</c:v>
                </c:pt>
                <c:pt idx="5137">
                  <c:v>1.0068416595458984E-3</c:v>
                </c:pt>
                <c:pt idx="5138">
                  <c:v>1.007080078125E-3</c:v>
                </c:pt>
                <c:pt idx="5139">
                  <c:v>1.007080078125E-3</c:v>
                </c:pt>
                <c:pt idx="5140">
                  <c:v>1.0068416595458984E-3</c:v>
                </c:pt>
                <c:pt idx="5141">
                  <c:v>1.007080078125E-3</c:v>
                </c:pt>
                <c:pt idx="5142">
                  <c:v>1.007080078125E-3</c:v>
                </c:pt>
                <c:pt idx="5143">
                  <c:v>1.0068416595458984E-3</c:v>
                </c:pt>
                <c:pt idx="5144">
                  <c:v>1.007080078125E-3</c:v>
                </c:pt>
                <c:pt idx="5145">
                  <c:v>1.007080078125E-3</c:v>
                </c:pt>
                <c:pt idx="5146">
                  <c:v>1.0068416595458984E-3</c:v>
                </c:pt>
                <c:pt idx="5147">
                  <c:v>1.007080078125E-3</c:v>
                </c:pt>
                <c:pt idx="5148">
                  <c:v>1.0080337524414063E-3</c:v>
                </c:pt>
                <c:pt idx="5149">
                  <c:v>1.007080078125E-3</c:v>
                </c:pt>
                <c:pt idx="5150">
                  <c:v>1.0068416595458984E-3</c:v>
                </c:pt>
                <c:pt idx="5151">
                  <c:v>1.007080078125E-3</c:v>
                </c:pt>
                <c:pt idx="5152">
                  <c:v>1.007080078125E-3</c:v>
                </c:pt>
                <c:pt idx="5153">
                  <c:v>1.0068416595458984E-3</c:v>
                </c:pt>
                <c:pt idx="5154">
                  <c:v>1.007080078125E-3</c:v>
                </c:pt>
                <c:pt idx="5155">
                  <c:v>1.007080078125E-3</c:v>
                </c:pt>
                <c:pt idx="5156">
                  <c:v>1.0068416595458984E-3</c:v>
                </c:pt>
                <c:pt idx="5157">
                  <c:v>1.007080078125E-3</c:v>
                </c:pt>
                <c:pt idx="5158">
                  <c:v>1.007080078125E-3</c:v>
                </c:pt>
                <c:pt idx="5159">
                  <c:v>1.0068416595458984E-3</c:v>
                </c:pt>
                <c:pt idx="5160">
                  <c:v>1.0080337524414063E-3</c:v>
                </c:pt>
                <c:pt idx="5161">
                  <c:v>1.007080078125E-3</c:v>
                </c:pt>
                <c:pt idx="5162">
                  <c:v>1.0068416595458984E-3</c:v>
                </c:pt>
                <c:pt idx="5163">
                  <c:v>1.007080078125E-3</c:v>
                </c:pt>
                <c:pt idx="5164">
                  <c:v>1.007080078125E-3</c:v>
                </c:pt>
                <c:pt idx="5165">
                  <c:v>1.0068416595458984E-3</c:v>
                </c:pt>
                <c:pt idx="5166">
                  <c:v>1.007080078125E-3</c:v>
                </c:pt>
                <c:pt idx="5167">
                  <c:v>1.007080078125E-3</c:v>
                </c:pt>
                <c:pt idx="5168">
                  <c:v>1.0068416595458984E-3</c:v>
                </c:pt>
                <c:pt idx="5169">
                  <c:v>1.007080078125E-3</c:v>
                </c:pt>
                <c:pt idx="5170">
                  <c:v>1.007080078125E-3</c:v>
                </c:pt>
                <c:pt idx="5171">
                  <c:v>1.0068416595458984E-3</c:v>
                </c:pt>
                <c:pt idx="5172">
                  <c:v>1.007080078125E-3</c:v>
                </c:pt>
                <c:pt idx="5173">
                  <c:v>1.0080337524414063E-3</c:v>
                </c:pt>
                <c:pt idx="5174">
                  <c:v>1.007080078125E-3</c:v>
                </c:pt>
                <c:pt idx="5175">
                  <c:v>1.0068416595458984E-3</c:v>
                </c:pt>
                <c:pt idx="5176">
                  <c:v>1.007080078125E-3</c:v>
                </c:pt>
                <c:pt idx="5177">
                  <c:v>1.007080078125E-3</c:v>
                </c:pt>
                <c:pt idx="5178">
                  <c:v>1.0068416595458984E-3</c:v>
                </c:pt>
                <c:pt idx="5179">
                  <c:v>1.007080078125E-3</c:v>
                </c:pt>
                <c:pt idx="5180">
                  <c:v>1.007080078125E-3</c:v>
                </c:pt>
                <c:pt idx="5181">
                  <c:v>1.0068416595458984E-3</c:v>
                </c:pt>
                <c:pt idx="5182">
                  <c:v>1.007080078125E-3</c:v>
                </c:pt>
                <c:pt idx="5183">
                  <c:v>1.007080078125E-3</c:v>
                </c:pt>
                <c:pt idx="5184">
                  <c:v>1.0068416595458984E-3</c:v>
                </c:pt>
                <c:pt idx="5185">
                  <c:v>1.0080337524414063E-3</c:v>
                </c:pt>
                <c:pt idx="5186">
                  <c:v>1.007080078125E-3</c:v>
                </c:pt>
                <c:pt idx="5187">
                  <c:v>1.0068416595458984E-3</c:v>
                </c:pt>
                <c:pt idx="5188">
                  <c:v>1.007080078125E-3</c:v>
                </c:pt>
                <c:pt idx="5189">
                  <c:v>1.007080078125E-3</c:v>
                </c:pt>
                <c:pt idx="5190">
                  <c:v>1.0068416595458984E-3</c:v>
                </c:pt>
                <c:pt idx="5191">
                  <c:v>1.007080078125E-3</c:v>
                </c:pt>
                <c:pt idx="5192">
                  <c:v>1.007080078125E-3</c:v>
                </c:pt>
                <c:pt idx="5193">
                  <c:v>1.0068416595458984E-3</c:v>
                </c:pt>
                <c:pt idx="5194">
                  <c:v>1.007080078125E-3</c:v>
                </c:pt>
                <c:pt idx="5195">
                  <c:v>1.007080078125E-3</c:v>
                </c:pt>
                <c:pt idx="5196">
                  <c:v>1.0068416595458984E-3</c:v>
                </c:pt>
                <c:pt idx="5197">
                  <c:v>1.007080078125E-3</c:v>
                </c:pt>
                <c:pt idx="5198">
                  <c:v>1.0080337524414063E-3</c:v>
                </c:pt>
                <c:pt idx="5199">
                  <c:v>1.007080078125E-3</c:v>
                </c:pt>
                <c:pt idx="5200">
                  <c:v>1.0068416595458984E-3</c:v>
                </c:pt>
                <c:pt idx="5201">
                  <c:v>1.007080078125E-3</c:v>
                </c:pt>
                <c:pt idx="5202">
                  <c:v>1.007080078125E-3</c:v>
                </c:pt>
                <c:pt idx="5203">
                  <c:v>1.0068416595458984E-3</c:v>
                </c:pt>
                <c:pt idx="5204">
                  <c:v>1.007080078125E-3</c:v>
                </c:pt>
                <c:pt idx="5205">
                  <c:v>1.007080078125E-3</c:v>
                </c:pt>
                <c:pt idx="5206">
                  <c:v>7.0497989654541016E-3</c:v>
                </c:pt>
                <c:pt idx="5207">
                  <c:v>1.007080078125E-3</c:v>
                </c:pt>
                <c:pt idx="5208">
                  <c:v>1.007080078125E-3</c:v>
                </c:pt>
                <c:pt idx="5209">
                  <c:v>1.0068416595458984E-3</c:v>
                </c:pt>
                <c:pt idx="5210">
                  <c:v>1.007080078125E-3</c:v>
                </c:pt>
                <c:pt idx="5211">
                  <c:v>1.007080078125E-3</c:v>
                </c:pt>
                <c:pt idx="5212">
                  <c:v>1.0068416595458984E-3</c:v>
                </c:pt>
                <c:pt idx="5213">
                  <c:v>1.007080078125E-3</c:v>
                </c:pt>
                <c:pt idx="5214">
                  <c:v>1.007080078125E-3</c:v>
                </c:pt>
                <c:pt idx="5215">
                  <c:v>1.0068416595458984E-3</c:v>
                </c:pt>
                <c:pt idx="5216">
                  <c:v>1.007080078125E-3</c:v>
                </c:pt>
                <c:pt idx="5217">
                  <c:v>1.0080337524414063E-3</c:v>
                </c:pt>
                <c:pt idx="5218">
                  <c:v>1.007080078125E-3</c:v>
                </c:pt>
                <c:pt idx="5219">
                  <c:v>1.0068416595458984E-3</c:v>
                </c:pt>
                <c:pt idx="5220">
                  <c:v>1.007080078125E-3</c:v>
                </c:pt>
                <c:pt idx="5221">
                  <c:v>1.007080078125E-3</c:v>
                </c:pt>
                <c:pt idx="5222">
                  <c:v>1.0068416595458984E-3</c:v>
                </c:pt>
                <c:pt idx="5223">
                  <c:v>1.007080078125E-3</c:v>
                </c:pt>
                <c:pt idx="5224">
                  <c:v>1.007080078125E-3</c:v>
                </c:pt>
                <c:pt idx="5225">
                  <c:v>1.0068416595458984E-3</c:v>
                </c:pt>
                <c:pt idx="5226">
                  <c:v>1.007080078125E-3</c:v>
                </c:pt>
                <c:pt idx="5227">
                  <c:v>1.007080078125E-3</c:v>
                </c:pt>
                <c:pt idx="5228">
                  <c:v>1.0068416595458984E-3</c:v>
                </c:pt>
                <c:pt idx="5229">
                  <c:v>1.0080337524414063E-3</c:v>
                </c:pt>
                <c:pt idx="5230">
                  <c:v>1.007080078125E-3</c:v>
                </c:pt>
                <c:pt idx="5231">
                  <c:v>1.0068416595458984E-3</c:v>
                </c:pt>
                <c:pt idx="5232">
                  <c:v>1.007080078125E-3</c:v>
                </c:pt>
                <c:pt idx="5233">
                  <c:v>1.007080078125E-3</c:v>
                </c:pt>
                <c:pt idx="5234">
                  <c:v>1.0068416595458984E-3</c:v>
                </c:pt>
                <c:pt idx="5235">
                  <c:v>1.007080078125E-3</c:v>
                </c:pt>
                <c:pt idx="5236">
                  <c:v>1.007080078125E-3</c:v>
                </c:pt>
                <c:pt idx="5237">
                  <c:v>1.0068416595458984E-3</c:v>
                </c:pt>
                <c:pt idx="5238">
                  <c:v>1.007080078125E-3</c:v>
                </c:pt>
                <c:pt idx="5239">
                  <c:v>1.007080078125E-3</c:v>
                </c:pt>
                <c:pt idx="5240">
                  <c:v>1.0068416595458984E-3</c:v>
                </c:pt>
                <c:pt idx="5241">
                  <c:v>1.007080078125E-3</c:v>
                </c:pt>
                <c:pt idx="5242">
                  <c:v>1.0080337524414063E-3</c:v>
                </c:pt>
                <c:pt idx="5243">
                  <c:v>1.007080078125E-3</c:v>
                </c:pt>
                <c:pt idx="5244">
                  <c:v>1.0068416595458984E-3</c:v>
                </c:pt>
                <c:pt idx="5245">
                  <c:v>1.007080078125E-3</c:v>
                </c:pt>
                <c:pt idx="5246">
                  <c:v>1.007080078125E-3</c:v>
                </c:pt>
                <c:pt idx="5247">
                  <c:v>1.0068416595458984E-3</c:v>
                </c:pt>
                <c:pt idx="5248">
                  <c:v>1.007080078125E-3</c:v>
                </c:pt>
                <c:pt idx="5249">
                  <c:v>1.007080078125E-3</c:v>
                </c:pt>
                <c:pt idx="5250">
                  <c:v>1.0068416595458984E-3</c:v>
                </c:pt>
                <c:pt idx="5251">
                  <c:v>1.007080078125E-3</c:v>
                </c:pt>
                <c:pt idx="5252">
                  <c:v>1.007080078125E-3</c:v>
                </c:pt>
                <c:pt idx="5253">
                  <c:v>1.0068416595458984E-3</c:v>
                </c:pt>
                <c:pt idx="5254">
                  <c:v>1.0080337524414063E-3</c:v>
                </c:pt>
                <c:pt idx="5255">
                  <c:v>1.007080078125E-3</c:v>
                </c:pt>
                <c:pt idx="5256">
                  <c:v>1.0068416595458984E-3</c:v>
                </c:pt>
                <c:pt idx="5257">
                  <c:v>1.007080078125E-3</c:v>
                </c:pt>
                <c:pt idx="5258">
                  <c:v>1.007080078125E-3</c:v>
                </c:pt>
                <c:pt idx="5259">
                  <c:v>1.0068416595458984E-3</c:v>
                </c:pt>
                <c:pt idx="5260">
                  <c:v>1.007080078125E-3</c:v>
                </c:pt>
                <c:pt idx="5261">
                  <c:v>1.007080078125E-3</c:v>
                </c:pt>
                <c:pt idx="5262">
                  <c:v>1.0068416595458984E-3</c:v>
                </c:pt>
                <c:pt idx="5263">
                  <c:v>1.007080078125E-3</c:v>
                </c:pt>
                <c:pt idx="5264">
                  <c:v>1.007080078125E-3</c:v>
                </c:pt>
                <c:pt idx="5265">
                  <c:v>1.0068416595458984E-3</c:v>
                </c:pt>
                <c:pt idx="5266">
                  <c:v>1.007080078125E-3</c:v>
                </c:pt>
                <c:pt idx="5267">
                  <c:v>1.0080337524414063E-3</c:v>
                </c:pt>
                <c:pt idx="5268">
                  <c:v>1.007080078125E-3</c:v>
                </c:pt>
                <c:pt idx="5269">
                  <c:v>1.0068416595458984E-3</c:v>
                </c:pt>
                <c:pt idx="5270">
                  <c:v>1.007080078125E-3</c:v>
                </c:pt>
                <c:pt idx="5271">
                  <c:v>1.007080078125E-3</c:v>
                </c:pt>
                <c:pt idx="5272">
                  <c:v>1.0068416595458984E-3</c:v>
                </c:pt>
                <c:pt idx="5273">
                  <c:v>1.007080078125E-3</c:v>
                </c:pt>
                <c:pt idx="5274">
                  <c:v>1.007080078125E-3</c:v>
                </c:pt>
                <c:pt idx="5275">
                  <c:v>1.0068416595458984E-3</c:v>
                </c:pt>
                <c:pt idx="5276">
                  <c:v>1.007080078125E-3</c:v>
                </c:pt>
                <c:pt idx="5277">
                  <c:v>1.007080078125E-3</c:v>
                </c:pt>
                <c:pt idx="5278">
                  <c:v>1.0068416595458984E-3</c:v>
                </c:pt>
                <c:pt idx="5279">
                  <c:v>1.0080337524414063E-3</c:v>
                </c:pt>
                <c:pt idx="5280">
                  <c:v>1.007080078125E-3</c:v>
                </c:pt>
                <c:pt idx="5281">
                  <c:v>1.0068416595458984E-3</c:v>
                </c:pt>
                <c:pt idx="5282">
                  <c:v>1.007080078125E-3</c:v>
                </c:pt>
                <c:pt idx="5283">
                  <c:v>1.007080078125E-3</c:v>
                </c:pt>
                <c:pt idx="5284">
                  <c:v>1.0068416595458984E-3</c:v>
                </c:pt>
                <c:pt idx="5285">
                  <c:v>1.007080078125E-3</c:v>
                </c:pt>
                <c:pt idx="5286">
                  <c:v>1.007080078125E-3</c:v>
                </c:pt>
                <c:pt idx="5287">
                  <c:v>1.0068416595458984E-3</c:v>
                </c:pt>
                <c:pt idx="5288">
                  <c:v>1.007080078125E-3</c:v>
                </c:pt>
                <c:pt idx="5289">
                  <c:v>1.007080078125E-3</c:v>
                </c:pt>
                <c:pt idx="5290">
                  <c:v>1.0068416595458984E-3</c:v>
                </c:pt>
                <c:pt idx="5291">
                  <c:v>1.007080078125E-3</c:v>
                </c:pt>
                <c:pt idx="5292">
                  <c:v>1.0080337524414063E-3</c:v>
                </c:pt>
                <c:pt idx="5293">
                  <c:v>1.007080078125E-3</c:v>
                </c:pt>
                <c:pt idx="5294">
                  <c:v>1.0068416595458984E-3</c:v>
                </c:pt>
                <c:pt idx="5295">
                  <c:v>1.007080078125E-3</c:v>
                </c:pt>
                <c:pt idx="5296">
                  <c:v>1.007080078125E-3</c:v>
                </c:pt>
                <c:pt idx="5297">
                  <c:v>1.0068416595458984E-3</c:v>
                </c:pt>
                <c:pt idx="5298">
                  <c:v>1.007080078125E-3</c:v>
                </c:pt>
                <c:pt idx="5299">
                  <c:v>1.007080078125E-3</c:v>
                </c:pt>
                <c:pt idx="5300">
                  <c:v>1.0068416595458984E-3</c:v>
                </c:pt>
                <c:pt idx="5301">
                  <c:v>1.007080078125E-3</c:v>
                </c:pt>
                <c:pt idx="5302">
                  <c:v>1.007080078125E-3</c:v>
                </c:pt>
                <c:pt idx="5303">
                  <c:v>1.0068416595458984E-3</c:v>
                </c:pt>
                <c:pt idx="5304">
                  <c:v>1.0080337524414063E-3</c:v>
                </c:pt>
                <c:pt idx="5305">
                  <c:v>1.007080078125E-3</c:v>
                </c:pt>
                <c:pt idx="5306">
                  <c:v>1.0068416595458984E-3</c:v>
                </c:pt>
                <c:pt idx="5307">
                  <c:v>1.007080078125E-3</c:v>
                </c:pt>
                <c:pt idx="5308">
                  <c:v>1.007080078125E-3</c:v>
                </c:pt>
                <c:pt idx="5309">
                  <c:v>1.0068416595458984E-3</c:v>
                </c:pt>
                <c:pt idx="5310">
                  <c:v>1.007080078125E-3</c:v>
                </c:pt>
                <c:pt idx="5311">
                  <c:v>1.007080078125E-3</c:v>
                </c:pt>
                <c:pt idx="5312">
                  <c:v>1.0068416595458984E-3</c:v>
                </c:pt>
                <c:pt idx="5313">
                  <c:v>1.007080078125E-3</c:v>
                </c:pt>
                <c:pt idx="5314">
                  <c:v>1.007080078125E-3</c:v>
                </c:pt>
                <c:pt idx="5315">
                  <c:v>1.0068416595458984E-3</c:v>
                </c:pt>
                <c:pt idx="5316">
                  <c:v>1.007080078125E-3</c:v>
                </c:pt>
                <c:pt idx="5317">
                  <c:v>1.0080337524414063E-3</c:v>
                </c:pt>
                <c:pt idx="5318">
                  <c:v>1.007080078125E-3</c:v>
                </c:pt>
                <c:pt idx="5319">
                  <c:v>1.0068416595458984E-3</c:v>
                </c:pt>
                <c:pt idx="5320">
                  <c:v>1.007080078125E-3</c:v>
                </c:pt>
                <c:pt idx="5321">
                  <c:v>1.007080078125E-3</c:v>
                </c:pt>
                <c:pt idx="5322">
                  <c:v>1.0068416595458984E-3</c:v>
                </c:pt>
                <c:pt idx="5323">
                  <c:v>1.007080078125E-3</c:v>
                </c:pt>
                <c:pt idx="5324">
                  <c:v>1.007080078125E-3</c:v>
                </c:pt>
                <c:pt idx="5325">
                  <c:v>1.0068416595458984E-3</c:v>
                </c:pt>
                <c:pt idx="5326">
                  <c:v>1.007080078125E-3</c:v>
                </c:pt>
                <c:pt idx="5327">
                  <c:v>1.007080078125E-3</c:v>
                </c:pt>
                <c:pt idx="5328">
                  <c:v>1.0068416595458984E-3</c:v>
                </c:pt>
                <c:pt idx="5329">
                  <c:v>1.0080337524414063E-3</c:v>
                </c:pt>
                <c:pt idx="5330">
                  <c:v>1.007080078125E-3</c:v>
                </c:pt>
                <c:pt idx="5331">
                  <c:v>1.0068416595458984E-3</c:v>
                </c:pt>
                <c:pt idx="5332">
                  <c:v>1.007080078125E-3</c:v>
                </c:pt>
                <c:pt idx="5333">
                  <c:v>1.007080078125E-3</c:v>
                </c:pt>
                <c:pt idx="5334">
                  <c:v>1.0068416595458984E-3</c:v>
                </c:pt>
                <c:pt idx="5335">
                  <c:v>1.007080078125E-3</c:v>
                </c:pt>
                <c:pt idx="5336">
                  <c:v>1.007080078125E-3</c:v>
                </c:pt>
                <c:pt idx="5337">
                  <c:v>1.0068416595458984E-3</c:v>
                </c:pt>
                <c:pt idx="5338">
                  <c:v>1.007080078125E-3</c:v>
                </c:pt>
                <c:pt idx="5339">
                  <c:v>1.007080078125E-3</c:v>
                </c:pt>
                <c:pt idx="5340">
                  <c:v>1.0068416595458984E-3</c:v>
                </c:pt>
                <c:pt idx="5341">
                  <c:v>1.007080078125E-3</c:v>
                </c:pt>
                <c:pt idx="5342">
                  <c:v>1.0080337524414063E-3</c:v>
                </c:pt>
                <c:pt idx="5343">
                  <c:v>1.007080078125E-3</c:v>
                </c:pt>
                <c:pt idx="5344">
                  <c:v>1.0068416595458984E-3</c:v>
                </c:pt>
                <c:pt idx="5345">
                  <c:v>1.007080078125E-3</c:v>
                </c:pt>
                <c:pt idx="5346">
                  <c:v>1.007080078125E-3</c:v>
                </c:pt>
                <c:pt idx="5347">
                  <c:v>1.0068416595458984E-3</c:v>
                </c:pt>
                <c:pt idx="5348">
                  <c:v>1.007080078125E-3</c:v>
                </c:pt>
                <c:pt idx="5349">
                  <c:v>1.007080078125E-3</c:v>
                </c:pt>
                <c:pt idx="5350">
                  <c:v>1.0068416595458984E-3</c:v>
                </c:pt>
                <c:pt idx="5351">
                  <c:v>1.007080078125E-3</c:v>
                </c:pt>
                <c:pt idx="5352">
                  <c:v>1.007080078125E-3</c:v>
                </c:pt>
                <c:pt idx="5353">
                  <c:v>1.0068416595458984E-3</c:v>
                </c:pt>
                <c:pt idx="5354">
                  <c:v>1.0080337524414063E-3</c:v>
                </c:pt>
                <c:pt idx="5355">
                  <c:v>1.007080078125E-3</c:v>
                </c:pt>
                <c:pt idx="5356">
                  <c:v>1.0068416595458984E-3</c:v>
                </c:pt>
                <c:pt idx="5357">
                  <c:v>1.007080078125E-3</c:v>
                </c:pt>
                <c:pt idx="5358">
                  <c:v>1.007080078125E-3</c:v>
                </c:pt>
                <c:pt idx="5359">
                  <c:v>1.0068416595458984E-3</c:v>
                </c:pt>
                <c:pt idx="5360">
                  <c:v>1.007080078125E-3</c:v>
                </c:pt>
                <c:pt idx="5361">
                  <c:v>1.007080078125E-3</c:v>
                </c:pt>
                <c:pt idx="5362">
                  <c:v>1.0068416595458984E-3</c:v>
                </c:pt>
                <c:pt idx="5363">
                  <c:v>1.007080078125E-3</c:v>
                </c:pt>
                <c:pt idx="5364">
                  <c:v>1.007080078125E-3</c:v>
                </c:pt>
                <c:pt idx="5365">
                  <c:v>1.0068416595458984E-3</c:v>
                </c:pt>
                <c:pt idx="5366">
                  <c:v>1.007080078125E-3</c:v>
                </c:pt>
                <c:pt idx="5367">
                  <c:v>1.0080337524414063E-3</c:v>
                </c:pt>
                <c:pt idx="5368">
                  <c:v>1.007080078125E-3</c:v>
                </c:pt>
                <c:pt idx="5369">
                  <c:v>1.0068416595458984E-3</c:v>
                </c:pt>
                <c:pt idx="5370">
                  <c:v>1.007080078125E-3</c:v>
                </c:pt>
                <c:pt idx="5371">
                  <c:v>1.007080078125E-3</c:v>
                </c:pt>
                <c:pt idx="5372">
                  <c:v>1.0068416595458984E-3</c:v>
                </c:pt>
                <c:pt idx="5373">
                  <c:v>1.007080078125E-3</c:v>
                </c:pt>
                <c:pt idx="5374">
                  <c:v>1.007080078125E-3</c:v>
                </c:pt>
                <c:pt idx="5375">
                  <c:v>1.0068416595458984E-3</c:v>
                </c:pt>
                <c:pt idx="5376">
                  <c:v>1.007080078125E-3</c:v>
                </c:pt>
                <c:pt idx="5377">
                  <c:v>1.0068416595458984E-3</c:v>
                </c:pt>
                <c:pt idx="5378">
                  <c:v>1.007080078125E-3</c:v>
                </c:pt>
                <c:pt idx="5379">
                  <c:v>1.0080337524414063E-3</c:v>
                </c:pt>
                <c:pt idx="5380">
                  <c:v>1.007080078125E-3</c:v>
                </c:pt>
                <c:pt idx="5381">
                  <c:v>1.0068416595458984E-3</c:v>
                </c:pt>
                <c:pt idx="5382">
                  <c:v>1.007080078125E-3</c:v>
                </c:pt>
                <c:pt idx="5383">
                  <c:v>1.007080078125E-3</c:v>
                </c:pt>
                <c:pt idx="5384">
                  <c:v>1.0068416595458984E-3</c:v>
                </c:pt>
                <c:pt idx="5385">
                  <c:v>1.007080078125E-3</c:v>
                </c:pt>
                <c:pt idx="5386">
                  <c:v>1.007080078125E-3</c:v>
                </c:pt>
                <c:pt idx="5387">
                  <c:v>1.0068416595458984E-3</c:v>
                </c:pt>
                <c:pt idx="5388">
                  <c:v>1.007080078125E-3</c:v>
                </c:pt>
                <c:pt idx="5389">
                  <c:v>1.007080078125E-3</c:v>
                </c:pt>
                <c:pt idx="5390">
                  <c:v>1.0068416595458984E-3</c:v>
                </c:pt>
                <c:pt idx="5391">
                  <c:v>1.007080078125E-3</c:v>
                </c:pt>
                <c:pt idx="5392">
                  <c:v>1.0080337524414063E-3</c:v>
                </c:pt>
                <c:pt idx="5393">
                  <c:v>1.007080078125E-3</c:v>
                </c:pt>
                <c:pt idx="5394">
                  <c:v>1.0068416595458984E-3</c:v>
                </c:pt>
                <c:pt idx="5395">
                  <c:v>1.007080078125E-3</c:v>
                </c:pt>
                <c:pt idx="5396">
                  <c:v>1.007080078125E-3</c:v>
                </c:pt>
                <c:pt idx="5397">
                  <c:v>1.0068416595458984E-3</c:v>
                </c:pt>
                <c:pt idx="5398">
                  <c:v>1.007080078125E-3</c:v>
                </c:pt>
                <c:pt idx="5399">
                  <c:v>1.0068416595458984E-3</c:v>
                </c:pt>
                <c:pt idx="5400">
                  <c:v>1.007080078125E-3</c:v>
                </c:pt>
                <c:pt idx="5401">
                  <c:v>1.007080078125E-3</c:v>
                </c:pt>
                <c:pt idx="5402">
                  <c:v>1.0068416595458984E-3</c:v>
                </c:pt>
                <c:pt idx="5403">
                  <c:v>1.007080078125E-3</c:v>
                </c:pt>
                <c:pt idx="5404">
                  <c:v>1.0080337524414063E-3</c:v>
                </c:pt>
                <c:pt idx="5405">
                  <c:v>1.007080078125E-3</c:v>
                </c:pt>
                <c:pt idx="5406">
                  <c:v>1.0068416595458984E-3</c:v>
                </c:pt>
                <c:pt idx="5407">
                  <c:v>1.007080078125E-3</c:v>
                </c:pt>
                <c:pt idx="5408">
                  <c:v>1.007080078125E-3</c:v>
                </c:pt>
                <c:pt idx="5409">
                  <c:v>1.0068416595458984E-3</c:v>
                </c:pt>
                <c:pt idx="5410">
                  <c:v>1.007080078125E-3</c:v>
                </c:pt>
                <c:pt idx="5411">
                  <c:v>1.007080078125E-3</c:v>
                </c:pt>
                <c:pt idx="5412">
                  <c:v>1.0068416595458984E-3</c:v>
                </c:pt>
                <c:pt idx="5413">
                  <c:v>1.007080078125E-3</c:v>
                </c:pt>
                <c:pt idx="5414">
                  <c:v>1.007080078125E-3</c:v>
                </c:pt>
                <c:pt idx="5415">
                  <c:v>1.0068416595458984E-3</c:v>
                </c:pt>
                <c:pt idx="5416">
                  <c:v>1.007080078125E-3</c:v>
                </c:pt>
                <c:pt idx="5417">
                  <c:v>1.0080337524414063E-3</c:v>
                </c:pt>
                <c:pt idx="5418">
                  <c:v>1.007080078125E-3</c:v>
                </c:pt>
                <c:pt idx="5419">
                  <c:v>1.0068416595458984E-3</c:v>
                </c:pt>
                <c:pt idx="5420">
                  <c:v>1.007080078125E-3</c:v>
                </c:pt>
                <c:pt idx="5421">
                  <c:v>1.0068416595458984E-3</c:v>
                </c:pt>
                <c:pt idx="5422">
                  <c:v>1.007080078125E-3</c:v>
                </c:pt>
                <c:pt idx="5423">
                  <c:v>1.007080078125E-3</c:v>
                </c:pt>
                <c:pt idx="5424">
                  <c:v>1.0068416595458984E-3</c:v>
                </c:pt>
                <c:pt idx="5425">
                  <c:v>1.007080078125E-3</c:v>
                </c:pt>
                <c:pt idx="5426">
                  <c:v>1.007080078125E-3</c:v>
                </c:pt>
                <c:pt idx="5427">
                  <c:v>1.0068416595458984E-3</c:v>
                </c:pt>
                <c:pt idx="5428">
                  <c:v>1.007080078125E-3</c:v>
                </c:pt>
                <c:pt idx="5429">
                  <c:v>1.0080337524414063E-3</c:v>
                </c:pt>
                <c:pt idx="5430">
                  <c:v>1.007080078125E-3</c:v>
                </c:pt>
                <c:pt idx="5431">
                  <c:v>1.0068416595458984E-3</c:v>
                </c:pt>
                <c:pt idx="5432">
                  <c:v>1.007080078125E-3</c:v>
                </c:pt>
                <c:pt idx="5433">
                  <c:v>1.007080078125E-3</c:v>
                </c:pt>
                <c:pt idx="5434">
                  <c:v>1.0068416595458984E-3</c:v>
                </c:pt>
                <c:pt idx="5435">
                  <c:v>3.0210018157958984E-3</c:v>
                </c:pt>
                <c:pt idx="5436">
                  <c:v>1.007080078125E-3</c:v>
                </c:pt>
                <c:pt idx="5437">
                  <c:v>1.007080078125E-3</c:v>
                </c:pt>
                <c:pt idx="5438">
                  <c:v>1.0068416595458984E-3</c:v>
                </c:pt>
                <c:pt idx="5439">
                  <c:v>1.007080078125E-3</c:v>
                </c:pt>
                <c:pt idx="5440">
                  <c:v>1.0080337524414063E-3</c:v>
                </c:pt>
                <c:pt idx="5441">
                  <c:v>1.0068416595458984E-3</c:v>
                </c:pt>
                <c:pt idx="5442">
                  <c:v>1.007080078125E-3</c:v>
                </c:pt>
                <c:pt idx="5443">
                  <c:v>1.007080078125E-3</c:v>
                </c:pt>
                <c:pt idx="5444">
                  <c:v>1.0068416595458984E-3</c:v>
                </c:pt>
                <c:pt idx="5445">
                  <c:v>1.007080078125E-3</c:v>
                </c:pt>
                <c:pt idx="5446">
                  <c:v>1.007080078125E-3</c:v>
                </c:pt>
                <c:pt idx="5447">
                  <c:v>1.0068416595458984E-3</c:v>
                </c:pt>
                <c:pt idx="5448">
                  <c:v>1.007080078125E-3</c:v>
                </c:pt>
                <c:pt idx="5449">
                  <c:v>1.007080078125E-3</c:v>
                </c:pt>
                <c:pt idx="5450">
                  <c:v>1.0068416595458984E-3</c:v>
                </c:pt>
                <c:pt idx="5451">
                  <c:v>1.007080078125E-3</c:v>
                </c:pt>
                <c:pt idx="5452">
                  <c:v>1.0080337524414063E-3</c:v>
                </c:pt>
                <c:pt idx="5453">
                  <c:v>1.007080078125E-3</c:v>
                </c:pt>
                <c:pt idx="5454">
                  <c:v>1.0068416595458984E-3</c:v>
                </c:pt>
                <c:pt idx="5455">
                  <c:v>1.007080078125E-3</c:v>
                </c:pt>
                <c:pt idx="5456">
                  <c:v>1.007080078125E-3</c:v>
                </c:pt>
                <c:pt idx="5457">
                  <c:v>1.0068416595458984E-3</c:v>
                </c:pt>
                <c:pt idx="5458">
                  <c:v>1.007080078125E-3</c:v>
                </c:pt>
                <c:pt idx="5459">
                  <c:v>1.007080078125E-3</c:v>
                </c:pt>
                <c:pt idx="5460">
                  <c:v>1.0068416595458984E-3</c:v>
                </c:pt>
                <c:pt idx="5461">
                  <c:v>1.007080078125E-3</c:v>
                </c:pt>
                <c:pt idx="5462">
                  <c:v>1.007080078125E-3</c:v>
                </c:pt>
                <c:pt idx="5463">
                  <c:v>1.0068416595458984E-3</c:v>
                </c:pt>
                <c:pt idx="5464">
                  <c:v>1.007080078125E-3</c:v>
                </c:pt>
                <c:pt idx="5465">
                  <c:v>1.0080337524414063E-3</c:v>
                </c:pt>
                <c:pt idx="5466">
                  <c:v>1.0068416595458984E-3</c:v>
                </c:pt>
                <c:pt idx="5467">
                  <c:v>1.007080078125E-3</c:v>
                </c:pt>
                <c:pt idx="5468">
                  <c:v>1.007080078125E-3</c:v>
                </c:pt>
                <c:pt idx="5469">
                  <c:v>1.0068416595458984E-3</c:v>
                </c:pt>
                <c:pt idx="5470">
                  <c:v>1.007080078125E-3</c:v>
                </c:pt>
                <c:pt idx="5471">
                  <c:v>1.007080078125E-3</c:v>
                </c:pt>
                <c:pt idx="5472">
                  <c:v>1.0068416595458984E-3</c:v>
                </c:pt>
                <c:pt idx="5473">
                  <c:v>1.007080078125E-3</c:v>
                </c:pt>
                <c:pt idx="5474">
                  <c:v>1.007080078125E-3</c:v>
                </c:pt>
                <c:pt idx="5475">
                  <c:v>1.0068416595458984E-3</c:v>
                </c:pt>
                <c:pt idx="5476">
                  <c:v>1.007080078125E-3</c:v>
                </c:pt>
                <c:pt idx="5477">
                  <c:v>1.0080337524414063E-3</c:v>
                </c:pt>
                <c:pt idx="5478">
                  <c:v>1.007080078125E-3</c:v>
                </c:pt>
                <c:pt idx="5479">
                  <c:v>1.0068416595458984E-3</c:v>
                </c:pt>
                <c:pt idx="5480">
                  <c:v>1.007080078125E-3</c:v>
                </c:pt>
                <c:pt idx="5481">
                  <c:v>1.007080078125E-3</c:v>
                </c:pt>
                <c:pt idx="5482">
                  <c:v>1.0068416595458984E-3</c:v>
                </c:pt>
                <c:pt idx="5483">
                  <c:v>1.007080078125E-3</c:v>
                </c:pt>
                <c:pt idx="5484">
                  <c:v>1.007080078125E-3</c:v>
                </c:pt>
                <c:pt idx="5485">
                  <c:v>1.0068416595458984E-3</c:v>
                </c:pt>
                <c:pt idx="5486">
                  <c:v>1.007080078125E-3</c:v>
                </c:pt>
                <c:pt idx="5487">
                  <c:v>1.007080078125E-3</c:v>
                </c:pt>
                <c:pt idx="5488">
                  <c:v>1.0068416595458984E-3</c:v>
                </c:pt>
                <c:pt idx="5489">
                  <c:v>1.007080078125E-3</c:v>
                </c:pt>
                <c:pt idx="5490">
                  <c:v>1.0080337524414063E-3</c:v>
                </c:pt>
                <c:pt idx="5491">
                  <c:v>1.0068416595458984E-3</c:v>
                </c:pt>
                <c:pt idx="5492">
                  <c:v>1.007080078125E-3</c:v>
                </c:pt>
                <c:pt idx="5493">
                  <c:v>1.007080078125E-3</c:v>
                </c:pt>
                <c:pt idx="5494">
                  <c:v>1.0068416595458984E-3</c:v>
                </c:pt>
                <c:pt idx="5495">
                  <c:v>1.007080078125E-3</c:v>
                </c:pt>
                <c:pt idx="5496">
                  <c:v>1.007080078125E-3</c:v>
                </c:pt>
                <c:pt idx="5497">
                  <c:v>1.0068416595458984E-3</c:v>
                </c:pt>
                <c:pt idx="5498">
                  <c:v>1.007080078125E-3</c:v>
                </c:pt>
                <c:pt idx="5499">
                  <c:v>1.007080078125E-3</c:v>
                </c:pt>
                <c:pt idx="5500">
                  <c:v>1.0068416595458984E-3</c:v>
                </c:pt>
                <c:pt idx="5501">
                  <c:v>1.007080078125E-3</c:v>
                </c:pt>
                <c:pt idx="5502">
                  <c:v>1.0080337524414063E-3</c:v>
                </c:pt>
                <c:pt idx="5503">
                  <c:v>1.007080078125E-3</c:v>
                </c:pt>
                <c:pt idx="5504">
                  <c:v>1.0068416595458984E-3</c:v>
                </c:pt>
                <c:pt idx="5505">
                  <c:v>1.007080078125E-3</c:v>
                </c:pt>
                <c:pt idx="5506">
                  <c:v>2.0140886306762695E-2</c:v>
                </c:pt>
                <c:pt idx="5507">
                  <c:v>1.007080078125E-3</c:v>
                </c:pt>
                <c:pt idx="5508">
                  <c:v>1.0080337524414063E-3</c:v>
                </c:pt>
                <c:pt idx="5509">
                  <c:v>1.007080078125E-3</c:v>
                </c:pt>
                <c:pt idx="5510">
                  <c:v>1.0068416595458984E-3</c:v>
                </c:pt>
                <c:pt idx="5511">
                  <c:v>1.007080078125E-3</c:v>
                </c:pt>
                <c:pt idx="5512">
                  <c:v>1.007080078125E-3</c:v>
                </c:pt>
                <c:pt idx="5513">
                  <c:v>1.0068416595458984E-3</c:v>
                </c:pt>
                <c:pt idx="5514">
                  <c:v>1.007080078125E-3</c:v>
                </c:pt>
                <c:pt idx="5515">
                  <c:v>1.007080078125E-3</c:v>
                </c:pt>
                <c:pt idx="5516">
                  <c:v>1.0068416595458984E-3</c:v>
                </c:pt>
                <c:pt idx="5517">
                  <c:v>1.007080078125E-3</c:v>
                </c:pt>
                <c:pt idx="5518">
                  <c:v>1.007080078125E-3</c:v>
                </c:pt>
                <c:pt idx="5519">
                  <c:v>1.0068416595458984E-3</c:v>
                </c:pt>
                <c:pt idx="5520">
                  <c:v>3.0219554901123047E-3</c:v>
                </c:pt>
                <c:pt idx="5521">
                  <c:v>1.007080078125E-3</c:v>
                </c:pt>
                <c:pt idx="5522">
                  <c:v>1.007080078125E-3</c:v>
                </c:pt>
                <c:pt idx="5523">
                  <c:v>1.0068416595458984E-3</c:v>
                </c:pt>
                <c:pt idx="5524">
                  <c:v>1.007080078125E-3</c:v>
                </c:pt>
                <c:pt idx="5525">
                  <c:v>1.007080078125E-3</c:v>
                </c:pt>
                <c:pt idx="5526">
                  <c:v>1.0068416595458984E-3</c:v>
                </c:pt>
                <c:pt idx="5527">
                  <c:v>1.007080078125E-3</c:v>
                </c:pt>
                <c:pt idx="5528">
                  <c:v>1.007080078125E-3</c:v>
                </c:pt>
                <c:pt idx="5529">
                  <c:v>1.0068416595458984E-3</c:v>
                </c:pt>
                <c:pt idx="5530">
                  <c:v>1.007080078125E-3</c:v>
                </c:pt>
                <c:pt idx="5531">
                  <c:v>5.9417963027954102E-2</c:v>
                </c:pt>
                <c:pt idx="5532">
                  <c:v>1.007080078125E-3</c:v>
                </c:pt>
                <c:pt idx="5533">
                  <c:v>1.007080078125E-3</c:v>
                </c:pt>
                <c:pt idx="5534">
                  <c:v>1.0068416595458984E-3</c:v>
                </c:pt>
                <c:pt idx="5535">
                  <c:v>1.007080078125E-3</c:v>
                </c:pt>
                <c:pt idx="5536">
                  <c:v>1.0080337524414063E-3</c:v>
                </c:pt>
                <c:pt idx="5537">
                  <c:v>1.0068416595458984E-3</c:v>
                </c:pt>
                <c:pt idx="5538">
                  <c:v>1.007080078125E-3</c:v>
                </c:pt>
                <c:pt idx="5539">
                  <c:v>1.007080078125E-3</c:v>
                </c:pt>
                <c:pt idx="5540">
                  <c:v>1.0068416595458984E-3</c:v>
                </c:pt>
                <c:pt idx="5541">
                  <c:v>1.007080078125E-3</c:v>
                </c:pt>
                <c:pt idx="5542">
                  <c:v>1.007080078125E-3</c:v>
                </c:pt>
                <c:pt idx="5543">
                  <c:v>1.0068416595458984E-3</c:v>
                </c:pt>
                <c:pt idx="5544">
                  <c:v>1.007080078125E-3</c:v>
                </c:pt>
                <c:pt idx="5545">
                  <c:v>1.007080078125E-3</c:v>
                </c:pt>
                <c:pt idx="5546">
                  <c:v>1.0068416595458984E-3</c:v>
                </c:pt>
                <c:pt idx="5547">
                  <c:v>1.007080078125E-3</c:v>
                </c:pt>
                <c:pt idx="5548">
                  <c:v>1.0080337524414063E-3</c:v>
                </c:pt>
                <c:pt idx="5549">
                  <c:v>1.007080078125E-3</c:v>
                </c:pt>
                <c:pt idx="5550">
                  <c:v>1.0068416595458984E-3</c:v>
                </c:pt>
                <c:pt idx="5551">
                  <c:v>1.007080078125E-3</c:v>
                </c:pt>
                <c:pt idx="5552">
                  <c:v>1.007080078125E-3</c:v>
                </c:pt>
                <c:pt idx="5553">
                  <c:v>1.0068416595458984E-3</c:v>
                </c:pt>
                <c:pt idx="5554">
                  <c:v>1.007080078125E-3</c:v>
                </c:pt>
                <c:pt idx="5555">
                  <c:v>1.007080078125E-3</c:v>
                </c:pt>
                <c:pt idx="5556">
                  <c:v>1.0068416595458984E-3</c:v>
                </c:pt>
                <c:pt idx="5557">
                  <c:v>1.007080078125E-3</c:v>
                </c:pt>
                <c:pt idx="5558">
                  <c:v>1.007080078125E-3</c:v>
                </c:pt>
                <c:pt idx="5559">
                  <c:v>1.0068416595458984E-3</c:v>
                </c:pt>
                <c:pt idx="5560">
                  <c:v>1.007080078125E-3</c:v>
                </c:pt>
                <c:pt idx="5561">
                  <c:v>1.0080337524414063E-3</c:v>
                </c:pt>
                <c:pt idx="5562">
                  <c:v>1.0068416595458984E-3</c:v>
                </c:pt>
                <c:pt idx="5563">
                  <c:v>1.007080078125E-3</c:v>
                </c:pt>
                <c:pt idx="5564">
                  <c:v>1.007080078125E-3</c:v>
                </c:pt>
                <c:pt idx="5565">
                  <c:v>1.0068416595458984E-3</c:v>
                </c:pt>
                <c:pt idx="5566">
                  <c:v>1.007080078125E-3</c:v>
                </c:pt>
                <c:pt idx="5567">
                  <c:v>1.007080078125E-3</c:v>
                </c:pt>
                <c:pt idx="5568">
                  <c:v>1.0068416595458984E-3</c:v>
                </c:pt>
                <c:pt idx="5569">
                  <c:v>1.007080078125E-3</c:v>
                </c:pt>
                <c:pt idx="5570">
                  <c:v>1.007080078125E-3</c:v>
                </c:pt>
                <c:pt idx="5571">
                  <c:v>1.0068416595458984E-3</c:v>
                </c:pt>
                <c:pt idx="5572">
                  <c:v>1.007080078125E-3</c:v>
                </c:pt>
                <c:pt idx="5573">
                  <c:v>1.0080337524414063E-3</c:v>
                </c:pt>
                <c:pt idx="5574">
                  <c:v>1.007080078125E-3</c:v>
                </c:pt>
                <c:pt idx="5575">
                  <c:v>1.0068416595458984E-3</c:v>
                </c:pt>
                <c:pt idx="5576">
                  <c:v>1.007080078125E-3</c:v>
                </c:pt>
                <c:pt idx="5577">
                  <c:v>1.007080078125E-3</c:v>
                </c:pt>
                <c:pt idx="5578">
                  <c:v>1.0068416595458984E-3</c:v>
                </c:pt>
                <c:pt idx="5579">
                  <c:v>1.007080078125E-3</c:v>
                </c:pt>
                <c:pt idx="5580">
                  <c:v>1.007080078125E-3</c:v>
                </c:pt>
                <c:pt idx="5581">
                  <c:v>9.0639591217041016E-3</c:v>
                </c:pt>
                <c:pt idx="5582">
                  <c:v>1.0068416595458984E-3</c:v>
                </c:pt>
                <c:pt idx="5583">
                  <c:v>1.007080078125E-3</c:v>
                </c:pt>
                <c:pt idx="5584">
                  <c:v>1.007080078125E-3</c:v>
                </c:pt>
                <c:pt idx="5585">
                  <c:v>1.0068416595458984E-3</c:v>
                </c:pt>
                <c:pt idx="5586">
                  <c:v>1.007080078125E-3</c:v>
                </c:pt>
                <c:pt idx="5587">
                  <c:v>1.007080078125E-3</c:v>
                </c:pt>
                <c:pt idx="5588">
                  <c:v>1.0068416595458984E-3</c:v>
                </c:pt>
                <c:pt idx="5589">
                  <c:v>1.007080078125E-3</c:v>
                </c:pt>
                <c:pt idx="5590">
                  <c:v>1.0080337524414063E-3</c:v>
                </c:pt>
                <c:pt idx="5591">
                  <c:v>1.007080078125E-3</c:v>
                </c:pt>
                <c:pt idx="5592">
                  <c:v>1.0068416595458984E-3</c:v>
                </c:pt>
                <c:pt idx="5593">
                  <c:v>1.007080078125E-3</c:v>
                </c:pt>
                <c:pt idx="5594">
                  <c:v>1.007080078125E-3</c:v>
                </c:pt>
                <c:pt idx="5595">
                  <c:v>1.0068416595458984E-3</c:v>
                </c:pt>
                <c:pt idx="5596">
                  <c:v>1.007080078125E-3</c:v>
                </c:pt>
                <c:pt idx="5597">
                  <c:v>1.007080078125E-3</c:v>
                </c:pt>
                <c:pt idx="5598">
                  <c:v>1.0068416595458984E-3</c:v>
                </c:pt>
                <c:pt idx="5599">
                  <c:v>1.007080078125E-3</c:v>
                </c:pt>
                <c:pt idx="5600">
                  <c:v>1.007080078125E-3</c:v>
                </c:pt>
                <c:pt idx="5601">
                  <c:v>1.0068416595458984E-3</c:v>
                </c:pt>
                <c:pt idx="5602">
                  <c:v>1.0080337524414063E-3</c:v>
                </c:pt>
                <c:pt idx="5603">
                  <c:v>1.007080078125E-3</c:v>
                </c:pt>
                <c:pt idx="5604">
                  <c:v>1.0068416595458984E-3</c:v>
                </c:pt>
                <c:pt idx="5605">
                  <c:v>1.007080078125E-3</c:v>
                </c:pt>
                <c:pt idx="5606">
                  <c:v>1.007080078125E-3</c:v>
                </c:pt>
                <c:pt idx="5607">
                  <c:v>1.0068416595458984E-3</c:v>
                </c:pt>
                <c:pt idx="5608">
                  <c:v>1.007080078125E-3</c:v>
                </c:pt>
                <c:pt idx="5609">
                  <c:v>3.0210018157958984E-3</c:v>
                </c:pt>
                <c:pt idx="5610">
                  <c:v>1.007080078125E-3</c:v>
                </c:pt>
                <c:pt idx="5611">
                  <c:v>1.0068416595458984E-3</c:v>
                </c:pt>
                <c:pt idx="5612">
                  <c:v>1.007080078125E-3</c:v>
                </c:pt>
                <c:pt idx="5613">
                  <c:v>1.0080337524414063E-3</c:v>
                </c:pt>
                <c:pt idx="5614">
                  <c:v>1.007080078125E-3</c:v>
                </c:pt>
                <c:pt idx="5615">
                  <c:v>1.0068416595458984E-3</c:v>
                </c:pt>
                <c:pt idx="5616">
                  <c:v>1.007080078125E-3</c:v>
                </c:pt>
                <c:pt idx="5617">
                  <c:v>1.007080078125E-3</c:v>
                </c:pt>
                <c:pt idx="5618">
                  <c:v>1.0068416595458984E-3</c:v>
                </c:pt>
                <c:pt idx="5619">
                  <c:v>1.007080078125E-3</c:v>
                </c:pt>
                <c:pt idx="5620">
                  <c:v>1.007080078125E-3</c:v>
                </c:pt>
                <c:pt idx="5621">
                  <c:v>1.0068416595458984E-3</c:v>
                </c:pt>
                <c:pt idx="5622">
                  <c:v>1.007080078125E-3</c:v>
                </c:pt>
                <c:pt idx="5623">
                  <c:v>1.007080078125E-3</c:v>
                </c:pt>
                <c:pt idx="5624">
                  <c:v>1.0068416595458984E-3</c:v>
                </c:pt>
                <c:pt idx="5625">
                  <c:v>1.0080337524414063E-3</c:v>
                </c:pt>
                <c:pt idx="5626">
                  <c:v>1.007080078125E-3</c:v>
                </c:pt>
                <c:pt idx="5627">
                  <c:v>1.0068416595458984E-3</c:v>
                </c:pt>
                <c:pt idx="5628">
                  <c:v>1.007080078125E-3</c:v>
                </c:pt>
                <c:pt idx="5629">
                  <c:v>1.007080078125E-3</c:v>
                </c:pt>
                <c:pt idx="5630">
                  <c:v>1.0068416595458984E-3</c:v>
                </c:pt>
                <c:pt idx="5631">
                  <c:v>1.007080078125E-3</c:v>
                </c:pt>
                <c:pt idx="5632">
                  <c:v>1.007080078125E-3</c:v>
                </c:pt>
                <c:pt idx="5633">
                  <c:v>1.0068416595458984E-3</c:v>
                </c:pt>
                <c:pt idx="5634">
                  <c:v>1.007080078125E-3</c:v>
                </c:pt>
                <c:pt idx="5635">
                  <c:v>1.007080078125E-3</c:v>
                </c:pt>
                <c:pt idx="5636">
                  <c:v>1.0068416595458984E-3</c:v>
                </c:pt>
                <c:pt idx="5637">
                  <c:v>1.007080078125E-3</c:v>
                </c:pt>
                <c:pt idx="5638">
                  <c:v>1.0080337524414063E-3</c:v>
                </c:pt>
                <c:pt idx="5639">
                  <c:v>1.007080078125E-3</c:v>
                </c:pt>
                <c:pt idx="5640">
                  <c:v>1.0068416595458984E-3</c:v>
                </c:pt>
                <c:pt idx="5641">
                  <c:v>1.007080078125E-3</c:v>
                </c:pt>
                <c:pt idx="5642">
                  <c:v>1.007080078125E-3</c:v>
                </c:pt>
                <c:pt idx="5643">
                  <c:v>1.0068416595458984E-3</c:v>
                </c:pt>
                <c:pt idx="5644">
                  <c:v>1.007080078125E-3</c:v>
                </c:pt>
                <c:pt idx="5645">
                  <c:v>9.0639591217041016E-3</c:v>
                </c:pt>
                <c:pt idx="5646">
                  <c:v>1.007080078125E-3</c:v>
                </c:pt>
                <c:pt idx="5647">
                  <c:v>1.0068416595458984E-3</c:v>
                </c:pt>
                <c:pt idx="5648">
                  <c:v>1.007080078125E-3</c:v>
                </c:pt>
                <c:pt idx="5649">
                  <c:v>1.007080078125E-3</c:v>
                </c:pt>
                <c:pt idx="5650">
                  <c:v>1.0068416595458984E-3</c:v>
                </c:pt>
                <c:pt idx="5651">
                  <c:v>1.007080078125E-3</c:v>
                </c:pt>
                <c:pt idx="5652">
                  <c:v>1.007080078125E-3</c:v>
                </c:pt>
                <c:pt idx="5653">
                  <c:v>1.0068416595458984E-3</c:v>
                </c:pt>
                <c:pt idx="5654">
                  <c:v>1.007080078125E-3</c:v>
                </c:pt>
                <c:pt idx="5655">
                  <c:v>1.0080337524414063E-3</c:v>
                </c:pt>
                <c:pt idx="5656">
                  <c:v>1.007080078125E-3</c:v>
                </c:pt>
                <c:pt idx="5657">
                  <c:v>1.0068416595458984E-3</c:v>
                </c:pt>
                <c:pt idx="5658">
                  <c:v>1.007080078125E-3</c:v>
                </c:pt>
                <c:pt idx="5659">
                  <c:v>1.007080078125E-3</c:v>
                </c:pt>
                <c:pt idx="5660">
                  <c:v>1.0068416595458984E-3</c:v>
                </c:pt>
                <c:pt idx="5661">
                  <c:v>1.007080078125E-3</c:v>
                </c:pt>
                <c:pt idx="5662">
                  <c:v>1.007080078125E-3</c:v>
                </c:pt>
                <c:pt idx="5663">
                  <c:v>1.0068416595458984E-3</c:v>
                </c:pt>
                <c:pt idx="5664">
                  <c:v>1.007080078125E-3</c:v>
                </c:pt>
                <c:pt idx="5665">
                  <c:v>1.007080078125E-3</c:v>
                </c:pt>
                <c:pt idx="5666">
                  <c:v>1.0068416595458984E-3</c:v>
                </c:pt>
                <c:pt idx="5667">
                  <c:v>1.0080337524414063E-3</c:v>
                </c:pt>
                <c:pt idx="5668">
                  <c:v>1.007080078125E-3</c:v>
                </c:pt>
                <c:pt idx="5669">
                  <c:v>1.0068416595458984E-3</c:v>
                </c:pt>
                <c:pt idx="5670">
                  <c:v>1.007080078125E-3</c:v>
                </c:pt>
                <c:pt idx="5671">
                  <c:v>1.007080078125E-3</c:v>
                </c:pt>
                <c:pt idx="5672">
                  <c:v>1.0068416595458984E-3</c:v>
                </c:pt>
                <c:pt idx="5673">
                  <c:v>1.007080078125E-3</c:v>
                </c:pt>
                <c:pt idx="5674">
                  <c:v>1.007080078125E-3</c:v>
                </c:pt>
                <c:pt idx="5675">
                  <c:v>1.0068416595458984E-3</c:v>
                </c:pt>
                <c:pt idx="5676">
                  <c:v>1.007080078125E-3</c:v>
                </c:pt>
                <c:pt idx="5677">
                  <c:v>1.007080078125E-3</c:v>
                </c:pt>
                <c:pt idx="5678">
                  <c:v>1.0068416595458984E-3</c:v>
                </c:pt>
                <c:pt idx="5679">
                  <c:v>1.007080078125E-3</c:v>
                </c:pt>
                <c:pt idx="5680">
                  <c:v>1.0080337524414063E-3</c:v>
                </c:pt>
                <c:pt idx="5681">
                  <c:v>1.007080078125E-3</c:v>
                </c:pt>
                <c:pt idx="5682">
                  <c:v>1.0068416595458984E-3</c:v>
                </c:pt>
                <c:pt idx="5683">
                  <c:v>1.007080078125E-3</c:v>
                </c:pt>
                <c:pt idx="5684">
                  <c:v>1.007080078125E-3</c:v>
                </c:pt>
                <c:pt idx="5685">
                  <c:v>1.0068416595458984E-3</c:v>
                </c:pt>
                <c:pt idx="5686">
                  <c:v>1.007080078125E-3</c:v>
                </c:pt>
                <c:pt idx="5687">
                  <c:v>1.007080078125E-3</c:v>
                </c:pt>
                <c:pt idx="5688">
                  <c:v>1.0068416595458984E-3</c:v>
                </c:pt>
                <c:pt idx="5689">
                  <c:v>1.007080078125E-3</c:v>
                </c:pt>
                <c:pt idx="5690">
                  <c:v>1.007080078125E-3</c:v>
                </c:pt>
                <c:pt idx="5691">
                  <c:v>1.0068416595458984E-3</c:v>
                </c:pt>
                <c:pt idx="5692">
                  <c:v>1.0080337524414063E-3</c:v>
                </c:pt>
                <c:pt idx="5693">
                  <c:v>1.007080078125E-3</c:v>
                </c:pt>
                <c:pt idx="5694">
                  <c:v>1.0068416595458984E-3</c:v>
                </c:pt>
                <c:pt idx="5695">
                  <c:v>1.007080078125E-3</c:v>
                </c:pt>
                <c:pt idx="5696">
                  <c:v>1.007080078125E-3</c:v>
                </c:pt>
                <c:pt idx="5697">
                  <c:v>1.0068416595458984E-3</c:v>
                </c:pt>
                <c:pt idx="5698">
                  <c:v>1.007080078125E-3</c:v>
                </c:pt>
                <c:pt idx="5699">
                  <c:v>1.007080078125E-3</c:v>
                </c:pt>
                <c:pt idx="5700">
                  <c:v>1.0068416595458984E-3</c:v>
                </c:pt>
                <c:pt idx="5701">
                  <c:v>1.007080078125E-3</c:v>
                </c:pt>
                <c:pt idx="5702">
                  <c:v>1.007080078125E-3</c:v>
                </c:pt>
                <c:pt idx="5703">
                  <c:v>1.0068416595458984E-3</c:v>
                </c:pt>
                <c:pt idx="5704">
                  <c:v>1.007080078125E-3</c:v>
                </c:pt>
                <c:pt idx="5705">
                  <c:v>1.0080337524414063E-3</c:v>
                </c:pt>
                <c:pt idx="5706">
                  <c:v>1.007080078125E-3</c:v>
                </c:pt>
                <c:pt idx="5707">
                  <c:v>1.0068416595458984E-3</c:v>
                </c:pt>
                <c:pt idx="5708">
                  <c:v>1.007080078125E-3</c:v>
                </c:pt>
                <c:pt idx="5709">
                  <c:v>1.007080078125E-3</c:v>
                </c:pt>
                <c:pt idx="5710">
                  <c:v>1.0068416595458984E-3</c:v>
                </c:pt>
                <c:pt idx="5711">
                  <c:v>1.007080078125E-3</c:v>
                </c:pt>
                <c:pt idx="5712">
                  <c:v>1.007080078125E-3</c:v>
                </c:pt>
                <c:pt idx="5713">
                  <c:v>1.0068416595458984E-3</c:v>
                </c:pt>
                <c:pt idx="5714">
                  <c:v>1.007080078125E-3</c:v>
                </c:pt>
                <c:pt idx="5715">
                  <c:v>1.007080078125E-3</c:v>
                </c:pt>
                <c:pt idx="5716">
                  <c:v>1.0068416595458984E-3</c:v>
                </c:pt>
                <c:pt idx="5717">
                  <c:v>1.0080337524414063E-3</c:v>
                </c:pt>
                <c:pt idx="5718">
                  <c:v>1.007080078125E-3</c:v>
                </c:pt>
                <c:pt idx="5719">
                  <c:v>1.0068416595458984E-3</c:v>
                </c:pt>
                <c:pt idx="5720">
                  <c:v>1.007080078125E-3</c:v>
                </c:pt>
                <c:pt idx="5721">
                  <c:v>1.007080078125E-3</c:v>
                </c:pt>
                <c:pt idx="5722">
                  <c:v>1.0068416595458984E-3</c:v>
                </c:pt>
                <c:pt idx="5723">
                  <c:v>1.007080078125E-3</c:v>
                </c:pt>
                <c:pt idx="5724">
                  <c:v>1.007080078125E-3</c:v>
                </c:pt>
                <c:pt idx="5725">
                  <c:v>1.0068416595458984E-3</c:v>
                </c:pt>
                <c:pt idx="5726">
                  <c:v>1.007080078125E-3</c:v>
                </c:pt>
                <c:pt idx="5727">
                  <c:v>1.007080078125E-3</c:v>
                </c:pt>
                <c:pt idx="5728">
                  <c:v>1.0068416595458984E-3</c:v>
                </c:pt>
                <c:pt idx="5729">
                  <c:v>1.007080078125E-3</c:v>
                </c:pt>
                <c:pt idx="5730">
                  <c:v>1.0080337524414063E-3</c:v>
                </c:pt>
                <c:pt idx="5731">
                  <c:v>1.007080078125E-3</c:v>
                </c:pt>
                <c:pt idx="5732">
                  <c:v>1.0068416595458984E-3</c:v>
                </c:pt>
                <c:pt idx="5733">
                  <c:v>1.007080078125E-3</c:v>
                </c:pt>
                <c:pt idx="5734">
                  <c:v>1.007080078125E-3</c:v>
                </c:pt>
                <c:pt idx="5735">
                  <c:v>1.0068416595458984E-3</c:v>
                </c:pt>
                <c:pt idx="5736">
                  <c:v>1.007080078125E-3</c:v>
                </c:pt>
                <c:pt idx="5737">
                  <c:v>1.007080078125E-3</c:v>
                </c:pt>
                <c:pt idx="5738">
                  <c:v>1.0068416595458984E-3</c:v>
                </c:pt>
                <c:pt idx="5739">
                  <c:v>1.007080078125E-3</c:v>
                </c:pt>
                <c:pt idx="5740">
                  <c:v>1.007080078125E-3</c:v>
                </c:pt>
                <c:pt idx="5741">
                  <c:v>1.0068416595458984E-3</c:v>
                </c:pt>
                <c:pt idx="5742">
                  <c:v>1.0080337524414063E-3</c:v>
                </c:pt>
                <c:pt idx="5743">
                  <c:v>1.007080078125E-3</c:v>
                </c:pt>
                <c:pt idx="5744">
                  <c:v>1.0068416595458984E-3</c:v>
                </c:pt>
                <c:pt idx="5745">
                  <c:v>1.007080078125E-3</c:v>
                </c:pt>
                <c:pt idx="5746">
                  <c:v>1.007080078125E-3</c:v>
                </c:pt>
                <c:pt idx="5747">
                  <c:v>1.0068416595458984E-3</c:v>
                </c:pt>
                <c:pt idx="5748">
                  <c:v>1.007080078125E-3</c:v>
                </c:pt>
                <c:pt idx="5749">
                  <c:v>1.007080078125E-3</c:v>
                </c:pt>
                <c:pt idx="5750">
                  <c:v>1.0068416595458984E-3</c:v>
                </c:pt>
                <c:pt idx="5751">
                  <c:v>1.007080078125E-3</c:v>
                </c:pt>
                <c:pt idx="5752">
                  <c:v>1.007080078125E-3</c:v>
                </c:pt>
                <c:pt idx="5753">
                  <c:v>1.0068416595458984E-3</c:v>
                </c:pt>
                <c:pt idx="5754">
                  <c:v>1.007080078125E-3</c:v>
                </c:pt>
                <c:pt idx="5755">
                  <c:v>1.0080337524414063E-3</c:v>
                </c:pt>
                <c:pt idx="5756">
                  <c:v>1.007080078125E-3</c:v>
                </c:pt>
                <c:pt idx="5757">
                  <c:v>1.0068416595458984E-3</c:v>
                </c:pt>
                <c:pt idx="5758">
                  <c:v>1.007080078125E-3</c:v>
                </c:pt>
                <c:pt idx="5759">
                  <c:v>1.007080078125E-3</c:v>
                </c:pt>
                <c:pt idx="5760">
                  <c:v>1.0068416595458984E-3</c:v>
                </c:pt>
                <c:pt idx="5761">
                  <c:v>1.007080078125E-3</c:v>
                </c:pt>
                <c:pt idx="5762">
                  <c:v>1.007080078125E-3</c:v>
                </c:pt>
                <c:pt idx="5763">
                  <c:v>1.0068416595458984E-3</c:v>
                </c:pt>
                <c:pt idx="5764">
                  <c:v>1.007080078125E-3</c:v>
                </c:pt>
                <c:pt idx="5765">
                  <c:v>1.007080078125E-3</c:v>
                </c:pt>
                <c:pt idx="5766">
                  <c:v>1.0068416595458984E-3</c:v>
                </c:pt>
                <c:pt idx="5767">
                  <c:v>1.0080337524414063E-3</c:v>
                </c:pt>
                <c:pt idx="5768">
                  <c:v>1.007080078125E-3</c:v>
                </c:pt>
                <c:pt idx="5769">
                  <c:v>1.0068416595458984E-3</c:v>
                </c:pt>
                <c:pt idx="5770">
                  <c:v>1.007080078125E-3</c:v>
                </c:pt>
                <c:pt idx="5771">
                  <c:v>1.007080078125E-3</c:v>
                </c:pt>
                <c:pt idx="5772">
                  <c:v>1.0068416595458984E-3</c:v>
                </c:pt>
                <c:pt idx="5773">
                  <c:v>1.007080078125E-3</c:v>
                </c:pt>
                <c:pt idx="5774">
                  <c:v>1.007080078125E-3</c:v>
                </c:pt>
                <c:pt idx="5775">
                  <c:v>1.0068416595458984E-3</c:v>
                </c:pt>
                <c:pt idx="5776">
                  <c:v>1.007080078125E-3</c:v>
                </c:pt>
                <c:pt idx="5777">
                  <c:v>1.007080078125E-3</c:v>
                </c:pt>
                <c:pt idx="5778">
                  <c:v>1.0068416595458984E-3</c:v>
                </c:pt>
                <c:pt idx="5779">
                  <c:v>1.007080078125E-3</c:v>
                </c:pt>
                <c:pt idx="5780">
                  <c:v>8.0571174621582031E-3</c:v>
                </c:pt>
                <c:pt idx="5781">
                  <c:v>1.0068416595458984E-3</c:v>
                </c:pt>
                <c:pt idx="5782">
                  <c:v>1.007080078125E-3</c:v>
                </c:pt>
                <c:pt idx="5783">
                  <c:v>1.0068416595458984E-3</c:v>
                </c:pt>
                <c:pt idx="5784">
                  <c:v>1.007080078125E-3</c:v>
                </c:pt>
                <c:pt idx="5785">
                  <c:v>1.0080337524414063E-3</c:v>
                </c:pt>
                <c:pt idx="5786">
                  <c:v>1.007080078125E-3</c:v>
                </c:pt>
                <c:pt idx="5787">
                  <c:v>1.0068416595458984E-3</c:v>
                </c:pt>
                <c:pt idx="5788">
                  <c:v>1.007080078125E-3</c:v>
                </c:pt>
                <c:pt idx="5789">
                  <c:v>1.007080078125E-3</c:v>
                </c:pt>
                <c:pt idx="5790">
                  <c:v>1.0068416595458984E-3</c:v>
                </c:pt>
                <c:pt idx="5791">
                  <c:v>1.007080078125E-3</c:v>
                </c:pt>
                <c:pt idx="5792">
                  <c:v>1.007080078125E-3</c:v>
                </c:pt>
                <c:pt idx="5793">
                  <c:v>1.0068416595458984E-3</c:v>
                </c:pt>
                <c:pt idx="5794">
                  <c:v>1.007080078125E-3</c:v>
                </c:pt>
                <c:pt idx="5795">
                  <c:v>1.007080078125E-3</c:v>
                </c:pt>
                <c:pt idx="5796">
                  <c:v>1.0068416595458984E-3</c:v>
                </c:pt>
                <c:pt idx="5797">
                  <c:v>1.007080078125E-3</c:v>
                </c:pt>
                <c:pt idx="5798">
                  <c:v>1.0080337524414063E-3</c:v>
                </c:pt>
                <c:pt idx="5799">
                  <c:v>1.007080078125E-3</c:v>
                </c:pt>
                <c:pt idx="5800">
                  <c:v>1.0068416595458984E-3</c:v>
                </c:pt>
                <c:pt idx="5801">
                  <c:v>1.007080078125E-3</c:v>
                </c:pt>
                <c:pt idx="5802">
                  <c:v>1.007080078125E-3</c:v>
                </c:pt>
                <c:pt idx="5803">
                  <c:v>1.0068416595458984E-3</c:v>
                </c:pt>
                <c:pt idx="5804">
                  <c:v>1.007080078125E-3</c:v>
                </c:pt>
                <c:pt idx="5805">
                  <c:v>1.0068416595458984E-3</c:v>
                </c:pt>
                <c:pt idx="5806">
                  <c:v>1.007080078125E-3</c:v>
                </c:pt>
                <c:pt idx="5807">
                  <c:v>1.007080078125E-3</c:v>
                </c:pt>
                <c:pt idx="5808">
                  <c:v>1.0068416595458984E-3</c:v>
                </c:pt>
                <c:pt idx="5809">
                  <c:v>1.007080078125E-3</c:v>
                </c:pt>
                <c:pt idx="5810">
                  <c:v>1.0080337524414063E-3</c:v>
                </c:pt>
                <c:pt idx="5811">
                  <c:v>1.007080078125E-3</c:v>
                </c:pt>
                <c:pt idx="5812">
                  <c:v>1.0068416595458984E-3</c:v>
                </c:pt>
                <c:pt idx="5813">
                  <c:v>1.007080078125E-3</c:v>
                </c:pt>
                <c:pt idx="5814">
                  <c:v>1.007080078125E-3</c:v>
                </c:pt>
                <c:pt idx="5815">
                  <c:v>1.0068416595458984E-3</c:v>
                </c:pt>
                <c:pt idx="5816">
                  <c:v>1.007080078125E-3</c:v>
                </c:pt>
                <c:pt idx="5817">
                  <c:v>1.007080078125E-3</c:v>
                </c:pt>
                <c:pt idx="5818">
                  <c:v>1.0068416595458984E-3</c:v>
                </c:pt>
                <c:pt idx="5819">
                  <c:v>1.007080078125E-3</c:v>
                </c:pt>
                <c:pt idx="5820">
                  <c:v>1.007080078125E-3</c:v>
                </c:pt>
                <c:pt idx="5821">
                  <c:v>1.0068416595458984E-3</c:v>
                </c:pt>
                <c:pt idx="5822">
                  <c:v>1.007080078125E-3</c:v>
                </c:pt>
                <c:pt idx="5823">
                  <c:v>1.0080337524414063E-3</c:v>
                </c:pt>
                <c:pt idx="5824">
                  <c:v>1.007080078125E-3</c:v>
                </c:pt>
                <c:pt idx="5825">
                  <c:v>1.0068416595458984E-3</c:v>
                </c:pt>
                <c:pt idx="5826">
                  <c:v>1.007080078125E-3</c:v>
                </c:pt>
                <c:pt idx="5827">
                  <c:v>1.0068416595458984E-3</c:v>
                </c:pt>
                <c:pt idx="5828">
                  <c:v>1.007080078125E-3</c:v>
                </c:pt>
                <c:pt idx="5829">
                  <c:v>1.007080078125E-3</c:v>
                </c:pt>
                <c:pt idx="5830">
                  <c:v>1.0068416595458984E-3</c:v>
                </c:pt>
                <c:pt idx="5831">
                  <c:v>1.007080078125E-3</c:v>
                </c:pt>
                <c:pt idx="5832">
                  <c:v>1.007080078125E-3</c:v>
                </c:pt>
                <c:pt idx="5833">
                  <c:v>1.0068416595458984E-3</c:v>
                </c:pt>
                <c:pt idx="5834">
                  <c:v>1.007080078125E-3</c:v>
                </c:pt>
                <c:pt idx="5835">
                  <c:v>1.0080337524414063E-3</c:v>
                </c:pt>
                <c:pt idx="5836">
                  <c:v>1.007080078125E-3</c:v>
                </c:pt>
                <c:pt idx="5837">
                  <c:v>1.0068416595458984E-3</c:v>
                </c:pt>
                <c:pt idx="5838">
                  <c:v>1.007080078125E-3</c:v>
                </c:pt>
                <c:pt idx="5839">
                  <c:v>1.007080078125E-3</c:v>
                </c:pt>
                <c:pt idx="5840">
                  <c:v>1.0068416595458984E-3</c:v>
                </c:pt>
                <c:pt idx="5841">
                  <c:v>1.007080078125E-3</c:v>
                </c:pt>
                <c:pt idx="5842">
                  <c:v>1.007080078125E-3</c:v>
                </c:pt>
                <c:pt idx="5843">
                  <c:v>1.0068416595458984E-3</c:v>
                </c:pt>
                <c:pt idx="5844">
                  <c:v>1.007080078125E-3</c:v>
                </c:pt>
                <c:pt idx="5845">
                  <c:v>1.007080078125E-3</c:v>
                </c:pt>
                <c:pt idx="5846">
                  <c:v>1.0068416595458984E-3</c:v>
                </c:pt>
                <c:pt idx="5847">
                  <c:v>1.007080078125E-3</c:v>
                </c:pt>
                <c:pt idx="5848">
                  <c:v>1.0080337524414063E-3</c:v>
                </c:pt>
                <c:pt idx="5849">
                  <c:v>1.0068416595458984E-3</c:v>
                </c:pt>
                <c:pt idx="5850">
                  <c:v>1.007080078125E-3</c:v>
                </c:pt>
                <c:pt idx="5851">
                  <c:v>1.007080078125E-3</c:v>
                </c:pt>
                <c:pt idx="5852">
                  <c:v>1.0068416595458984E-3</c:v>
                </c:pt>
                <c:pt idx="5853">
                  <c:v>1.007080078125E-3</c:v>
                </c:pt>
                <c:pt idx="5854">
                  <c:v>1.007080078125E-3</c:v>
                </c:pt>
                <c:pt idx="5855">
                  <c:v>1.0068416595458984E-3</c:v>
                </c:pt>
                <c:pt idx="5856">
                  <c:v>1.007080078125E-3</c:v>
                </c:pt>
                <c:pt idx="5857">
                  <c:v>1.007080078125E-3</c:v>
                </c:pt>
                <c:pt idx="5858">
                  <c:v>1.0068416595458984E-3</c:v>
                </c:pt>
                <c:pt idx="5859">
                  <c:v>1.007080078125E-3</c:v>
                </c:pt>
                <c:pt idx="5860">
                  <c:v>1.0080337524414063E-3</c:v>
                </c:pt>
                <c:pt idx="5861">
                  <c:v>1.007080078125E-3</c:v>
                </c:pt>
                <c:pt idx="5862">
                  <c:v>1.0068416595458984E-3</c:v>
                </c:pt>
                <c:pt idx="5863">
                  <c:v>1.007080078125E-3</c:v>
                </c:pt>
                <c:pt idx="5864">
                  <c:v>1.007080078125E-3</c:v>
                </c:pt>
                <c:pt idx="5865">
                  <c:v>1.0068416595458984E-3</c:v>
                </c:pt>
                <c:pt idx="5866">
                  <c:v>1.007080078125E-3</c:v>
                </c:pt>
                <c:pt idx="5867">
                  <c:v>1.007080078125E-3</c:v>
                </c:pt>
                <c:pt idx="5868">
                  <c:v>1.0068416595458984E-3</c:v>
                </c:pt>
                <c:pt idx="5869">
                  <c:v>1.007080078125E-3</c:v>
                </c:pt>
                <c:pt idx="5870">
                  <c:v>1.007080078125E-3</c:v>
                </c:pt>
                <c:pt idx="5871">
                  <c:v>1.0068416595458984E-3</c:v>
                </c:pt>
                <c:pt idx="5872">
                  <c:v>1.007080078125E-3</c:v>
                </c:pt>
                <c:pt idx="5873">
                  <c:v>1.0080337524414063E-3</c:v>
                </c:pt>
                <c:pt idx="5874">
                  <c:v>1.0068416595458984E-3</c:v>
                </c:pt>
                <c:pt idx="5875">
                  <c:v>1.007080078125E-3</c:v>
                </c:pt>
                <c:pt idx="5876">
                  <c:v>1.007080078125E-3</c:v>
                </c:pt>
                <c:pt idx="5877">
                  <c:v>1.0068416595458984E-3</c:v>
                </c:pt>
                <c:pt idx="5878">
                  <c:v>1.007080078125E-3</c:v>
                </c:pt>
                <c:pt idx="5879">
                  <c:v>1.007080078125E-3</c:v>
                </c:pt>
                <c:pt idx="5880">
                  <c:v>1.0068416595458984E-3</c:v>
                </c:pt>
                <c:pt idx="5881">
                  <c:v>1.007080078125E-3</c:v>
                </c:pt>
                <c:pt idx="5882">
                  <c:v>1.007080078125E-3</c:v>
                </c:pt>
                <c:pt idx="5883">
                  <c:v>1.0068416595458984E-3</c:v>
                </c:pt>
                <c:pt idx="5884">
                  <c:v>1.007080078125E-3</c:v>
                </c:pt>
                <c:pt idx="5885">
                  <c:v>1.0080337524414063E-3</c:v>
                </c:pt>
                <c:pt idx="5886">
                  <c:v>1.007080078125E-3</c:v>
                </c:pt>
                <c:pt idx="5887">
                  <c:v>1.0068416595458984E-3</c:v>
                </c:pt>
                <c:pt idx="5888">
                  <c:v>1.007080078125E-3</c:v>
                </c:pt>
                <c:pt idx="5889">
                  <c:v>1.007080078125E-3</c:v>
                </c:pt>
                <c:pt idx="5890">
                  <c:v>1.0068416595458984E-3</c:v>
                </c:pt>
                <c:pt idx="5891">
                  <c:v>1.007080078125E-3</c:v>
                </c:pt>
                <c:pt idx="5892">
                  <c:v>1.007080078125E-3</c:v>
                </c:pt>
                <c:pt idx="5893">
                  <c:v>1.0068416595458984E-3</c:v>
                </c:pt>
                <c:pt idx="5894">
                  <c:v>1.007080078125E-3</c:v>
                </c:pt>
                <c:pt idx="5895">
                  <c:v>1.007080078125E-3</c:v>
                </c:pt>
                <c:pt idx="5896">
                  <c:v>1.0068416595458984E-3</c:v>
                </c:pt>
                <c:pt idx="5897">
                  <c:v>1.007080078125E-3</c:v>
                </c:pt>
                <c:pt idx="5898">
                  <c:v>1.0080337524414063E-3</c:v>
                </c:pt>
                <c:pt idx="5899">
                  <c:v>1.0068416595458984E-3</c:v>
                </c:pt>
                <c:pt idx="5900">
                  <c:v>1.007080078125E-3</c:v>
                </c:pt>
                <c:pt idx="5901">
                  <c:v>1.007080078125E-3</c:v>
                </c:pt>
                <c:pt idx="5902">
                  <c:v>1.0068416595458984E-3</c:v>
                </c:pt>
                <c:pt idx="5903">
                  <c:v>1.007080078125E-3</c:v>
                </c:pt>
                <c:pt idx="5904">
                  <c:v>1.007080078125E-3</c:v>
                </c:pt>
                <c:pt idx="5905">
                  <c:v>1.0068416595458984E-3</c:v>
                </c:pt>
                <c:pt idx="5906">
                  <c:v>1.007080078125E-3</c:v>
                </c:pt>
                <c:pt idx="5907">
                  <c:v>1.007080078125E-3</c:v>
                </c:pt>
                <c:pt idx="5908">
                  <c:v>1.0068416595458984E-3</c:v>
                </c:pt>
                <c:pt idx="5909">
                  <c:v>1.007080078125E-3</c:v>
                </c:pt>
                <c:pt idx="5910">
                  <c:v>1.0080337524414063E-3</c:v>
                </c:pt>
                <c:pt idx="5911">
                  <c:v>1.007080078125E-3</c:v>
                </c:pt>
                <c:pt idx="5912">
                  <c:v>1.0068416595458984E-3</c:v>
                </c:pt>
                <c:pt idx="5913">
                  <c:v>1.007080078125E-3</c:v>
                </c:pt>
                <c:pt idx="5914">
                  <c:v>1.007080078125E-3</c:v>
                </c:pt>
                <c:pt idx="5915">
                  <c:v>1.0068416595458984E-3</c:v>
                </c:pt>
                <c:pt idx="5916">
                  <c:v>1.007080078125E-3</c:v>
                </c:pt>
                <c:pt idx="5917">
                  <c:v>1.007080078125E-3</c:v>
                </c:pt>
                <c:pt idx="5918">
                  <c:v>1.0068416595458984E-3</c:v>
                </c:pt>
                <c:pt idx="5919">
                  <c:v>1.007080078125E-3</c:v>
                </c:pt>
                <c:pt idx="5920">
                  <c:v>1.007080078125E-3</c:v>
                </c:pt>
                <c:pt idx="5921">
                  <c:v>1.0068416595458984E-3</c:v>
                </c:pt>
                <c:pt idx="5922">
                  <c:v>1.007080078125E-3</c:v>
                </c:pt>
                <c:pt idx="5923">
                  <c:v>1.0080337524414063E-3</c:v>
                </c:pt>
                <c:pt idx="5924">
                  <c:v>1.0068416595458984E-3</c:v>
                </c:pt>
                <c:pt idx="5925">
                  <c:v>1.007080078125E-3</c:v>
                </c:pt>
                <c:pt idx="5926">
                  <c:v>1.007080078125E-3</c:v>
                </c:pt>
                <c:pt idx="5927">
                  <c:v>1.0068416595458984E-3</c:v>
                </c:pt>
                <c:pt idx="5928">
                  <c:v>1.007080078125E-3</c:v>
                </c:pt>
                <c:pt idx="5929">
                  <c:v>1.007080078125E-3</c:v>
                </c:pt>
                <c:pt idx="5930">
                  <c:v>1.0068416595458984E-3</c:v>
                </c:pt>
                <c:pt idx="5931">
                  <c:v>1.007080078125E-3</c:v>
                </c:pt>
                <c:pt idx="5932">
                  <c:v>1.007080078125E-3</c:v>
                </c:pt>
                <c:pt idx="5933">
                  <c:v>1.0068416595458984E-3</c:v>
                </c:pt>
                <c:pt idx="5934">
                  <c:v>1.007080078125E-3</c:v>
                </c:pt>
                <c:pt idx="5935">
                  <c:v>1.0080337524414063E-3</c:v>
                </c:pt>
                <c:pt idx="5936">
                  <c:v>1.007080078125E-3</c:v>
                </c:pt>
                <c:pt idx="5937">
                  <c:v>1.0068416595458984E-3</c:v>
                </c:pt>
                <c:pt idx="5938">
                  <c:v>1.007080078125E-3</c:v>
                </c:pt>
                <c:pt idx="5939">
                  <c:v>1.007080078125E-3</c:v>
                </c:pt>
                <c:pt idx="5940">
                  <c:v>1.0068416595458984E-3</c:v>
                </c:pt>
                <c:pt idx="5941">
                  <c:v>1.007080078125E-3</c:v>
                </c:pt>
                <c:pt idx="5942">
                  <c:v>1.007080078125E-3</c:v>
                </c:pt>
                <c:pt idx="5943">
                  <c:v>1.0068416595458984E-3</c:v>
                </c:pt>
                <c:pt idx="5944">
                  <c:v>1.007080078125E-3</c:v>
                </c:pt>
                <c:pt idx="5945">
                  <c:v>1.007080078125E-3</c:v>
                </c:pt>
                <c:pt idx="5946">
                  <c:v>1.0068416595458984E-3</c:v>
                </c:pt>
                <c:pt idx="5947">
                  <c:v>1.007080078125E-3</c:v>
                </c:pt>
                <c:pt idx="5948">
                  <c:v>1.0080337524414063E-3</c:v>
                </c:pt>
                <c:pt idx="5949">
                  <c:v>1.0068416595458984E-3</c:v>
                </c:pt>
                <c:pt idx="5950">
                  <c:v>1.007080078125E-3</c:v>
                </c:pt>
                <c:pt idx="5951">
                  <c:v>1.007080078125E-3</c:v>
                </c:pt>
                <c:pt idx="5952">
                  <c:v>1.0068416595458984E-3</c:v>
                </c:pt>
                <c:pt idx="5953">
                  <c:v>1.007080078125E-3</c:v>
                </c:pt>
                <c:pt idx="5954">
                  <c:v>1.007080078125E-3</c:v>
                </c:pt>
                <c:pt idx="5955">
                  <c:v>1.0068416595458984E-3</c:v>
                </c:pt>
                <c:pt idx="5956">
                  <c:v>1.007080078125E-3</c:v>
                </c:pt>
                <c:pt idx="5957">
                  <c:v>1.007080078125E-3</c:v>
                </c:pt>
                <c:pt idx="5958">
                  <c:v>1.0068416595458984E-3</c:v>
                </c:pt>
                <c:pt idx="5959">
                  <c:v>1.007080078125E-3</c:v>
                </c:pt>
                <c:pt idx="5960">
                  <c:v>1.0080337524414063E-3</c:v>
                </c:pt>
                <c:pt idx="5961">
                  <c:v>1.007080078125E-3</c:v>
                </c:pt>
                <c:pt idx="5962">
                  <c:v>1.0068416595458984E-3</c:v>
                </c:pt>
                <c:pt idx="5963">
                  <c:v>1.007080078125E-3</c:v>
                </c:pt>
                <c:pt idx="5964">
                  <c:v>1.007080078125E-3</c:v>
                </c:pt>
                <c:pt idx="5965">
                  <c:v>1.0068416595458984E-3</c:v>
                </c:pt>
                <c:pt idx="5966">
                  <c:v>1.007080078125E-3</c:v>
                </c:pt>
                <c:pt idx="5967">
                  <c:v>1.007080078125E-3</c:v>
                </c:pt>
                <c:pt idx="5968">
                  <c:v>1.0068416595458984E-3</c:v>
                </c:pt>
                <c:pt idx="5969">
                  <c:v>1.007080078125E-3</c:v>
                </c:pt>
                <c:pt idx="5970">
                  <c:v>1.007080078125E-3</c:v>
                </c:pt>
                <c:pt idx="5971">
                  <c:v>1.0068416595458984E-3</c:v>
                </c:pt>
                <c:pt idx="5972">
                  <c:v>1.007080078125E-3</c:v>
                </c:pt>
                <c:pt idx="5973">
                  <c:v>3.0219554901123047E-3</c:v>
                </c:pt>
                <c:pt idx="5974">
                  <c:v>1.007080078125E-3</c:v>
                </c:pt>
                <c:pt idx="5975">
                  <c:v>1.0068416595458984E-3</c:v>
                </c:pt>
                <c:pt idx="5976">
                  <c:v>1.007080078125E-3</c:v>
                </c:pt>
                <c:pt idx="5977">
                  <c:v>1.007080078125E-3</c:v>
                </c:pt>
                <c:pt idx="5978">
                  <c:v>1.0068416595458984E-3</c:v>
                </c:pt>
                <c:pt idx="5979">
                  <c:v>1.007080078125E-3</c:v>
                </c:pt>
                <c:pt idx="5980">
                  <c:v>1.007080078125E-3</c:v>
                </c:pt>
                <c:pt idx="5981">
                  <c:v>1.0068416595458984E-3</c:v>
                </c:pt>
                <c:pt idx="5982">
                  <c:v>1.007080078125E-3</c:v>
                </c:pt>
                <c:pt idx="5983">
                  <c:v>1.0080337524414063E-3</c:v>
                </c:pt>
                <c:pt idx="5984">
                  <c:v>1.007080078125E-3</c:v>
                </c:pt>
                <c:pt idx="5985">
                  <c:v>1.0068416595458984E-3</c:v>
                </c:pt>
                <c:pt idx="5986">
                  <c:v>1.007080078125E-3</c:v>
                </c:pt>
                <c:pt idx="5987">
                  <c:v>1.007080078125E-3</c:v>
                </c:pt>
                <c:pt idx="5988">
                  <c:v>1.0068416595458984E-3</c:v>
                </c:pt>
                <c:pt idx="5989">
                  <c:v>1.007080078125E-3</c:v>
                </c:pt>
                <c:pt idx="5990">
                  <c:v>1.007080078125E-3</c:v>
                </c:pt>
                <c:pt idx="5991">
                  <c:v>1.0068416595458984E-3</c:v>
                </c:pt>
                <c:pt idx="5992">
                  <c:v>1.007080078125E-3</c:v>
                </c:pt>
                <c:pt idx="5993">
                  <c:v>1.007080078125E-3</c:v>
                </c:pt>
                <c:pt idx="5994">
                  <c:v>1.0068416595458984E-3</c:v>
                </c:pt>
                <c:pt idx="5995">
                  <c:v>1.007080078125E-3</c:v>
                </c:pt>
                <c:pt idx="5996">
                  <c:v>1.0080337524414063E-3</c:v>
                </c:pt>
                <c:pt idx="5997">
                  <c:v>1.0068416595458984E-3</c:v>
                </c:pt>
                <c:pt idx="5998">
                  <c:v>1.007080078125E-3</c:v>
                </c:pt>
                <c:pt idx="5999">
                  <c:v>1.007080078125E-3</c:v>
                </c:pt>
                <c:pt idx="6000">
                  <c:v>1.0068416595458984E-3</c:v>
                </c:pt>
                <c:pt idx="6001">
                  <c:v>1.007080078125E-3</c:v>
                </c:pt>
                <c:pt idx="6002">
                  <c:v>1.007080078125E-3</c:v>
                </c:pt>
                <c:pt idx="6003">
                  <c:v>5.0349235534667969E-3</c:v>
                </c:pt>
                <c:pt idx="6004">
                  <c:v>1.0080337524414063E-3</c:v>
                </c:pt>
                <c:pt idx="6005">
                  <c:v>1.007080078125E-3</c:v>
                </c:pt>
                <c:pt idx="6006">
                  <c:v>1.0068416595458984E-3</c:v>
                </c:pt>
                <c:pt idx="6007">
                  <c:v>1.007080078125E-3</c:v>
                </c:pt>
                <c:pt idx="6008">
                  <c:v>1.007080078125E-3</c:v>
                </c:pt>
                <c:pt idx="6009">
                  <c:v>1.0068416595458984E-3</c:v>
                </c:pt>
                <c:pt idx="6010">
                  <c:v>1.007080078125E-3</c:v>
                </c:pt>
                <c:pt idx="6011">
                  <c:v>1.007080078125E-3</c:v>
                </c:pt>
                <c:pt idx="6012">
                  <c:v>1.0068416595458984E-3</c:v>
                </c:pt>
                <c:pt idx="6013">
                  <c:v>8.0571174621582031E-3</c:v>
                </c:pt>
                <c:pt idx="6014">
                  <c:v>1.0068416595458984E-3</c:v>
                </c:pt>
                <c:pt idx="6015">
                  <c:v>1.007080078125E-3</c:v>
                </c:pt>
                <c:pt idx="6016">
                  <c:v>1.007080078125E-3</c:v>
                </c:pt>
                <c:pt idx="6017">
                  <c:v>1.0068416595458984E-3</c:v>
                </c:pt>
                <c:pt idx="6018">
                  <c:v>1.007080078125E-3</c:v>
                </c:pt>
                <c:pt idx="6019">
                  <c:v>1.007080078125E-3</c:v>
                </c:pt>
                <c:pt idx="6020">
                  <c:v>1.0068416595458984E-3</c:v>
                </c:pt>
                <c:pt idx="6021">
                  <c:v>1.007080078125E-3</c:v>
                </c:pt>
                <c:pt idx="6022">
                  <c:v>1.0080337524414063E-3</c:v>
                </c:pt>
                <c:pt idx="6023">
                  <c:v>1.007080078125E-3</c:v>
                </c:pt>
                <c:pt idx="6024">
                  <c:v>1.0068416595458984E-3</c:v>
                </c:pt>
                <c:pt idx="6025">
                  <c:v>1.007080078125E-3</c:v>
                </c:pt>
                <c:pt idx="6026">
                  <c:v>1.007080078125E-3</c:v>
                </c:pt>
                <c:pt idx="6027">
                  <c:v>1.0068416595458984E-3</c:v>
                </c:pt>
                <c:pt idx="6028">
                  <c:v>1.007080078125E-3</c:v>
                </c:pt>
                <c:pt idx="6029">
                  <c:v>1.007080078125E-3</c:v>
                </c:pt>
                <c:pt idx="6030">
                  <c:v>1.0068416595458984E-3</c:v>
                </c:pt>
                <c:pt idx="6031">
                  <c:v>1.007080078125E-3</c:v>
                </c:pt>
                <c:pt idx="6032">
                  <c:v>1.007080078125E-3</c:v>
                </c:pt>
                <c:pt idx="6033">
                  <c:v>1.0068416595458984E-3</c:v>
                </c:pt>
                <c:pt idx="6034">
                  <c:v>1.007080078125E-3</c:v>
                </c:pt>
                <c:pt idx="6035">
                  <c:v>1.0080337524414063E-3</c:v>
                </c:pt>
                <c:pt idx="6036">
                  <c:v>1.0068416595458984E-3</c:v>
                </c:pt>
                <c:pt idx="6037">
                  <c:v>1.007080078125E-3</c:v>
                </c:pt>
                <c:pt idx="6038">
                  <c:v>1.007080078125E-3</c:v>
                </c:pt>
                <c:pt idx="6039">
                  <c:v>1.0068416595458984E-3</c:v>
                </c:pt>
                <c:pt idx="6040">
                  <c:v>1.007080078125E-3</c:v>
                </c:pt>
                <c:pt idx="6041">
                  <c:v>1.007080078125E-3</c:v>
                </c:pt>
                <c:pt idx="6042">
                  <c:v>1.0068416595458984E-3</c:v>
                </c:pt>
                <c:pt idx="6043">
                  <c:v>1.007080078125E-3</c:v>
                </c:pt>
                <c:pt idx="6044">
                  <c:v>1.007080078125E-3</c:v>
                </c:pt>
                <c:pt idx="6045">
                  <c:v>1.0068416595458984E-3</c:v>
                </c:pt>
                <c:pt idx="6046">
                  <c:v>1.007080078125E-3</c:v>
                </c:pt>
                <c:pt idx="6047">
                  <c:v>1.0080337524414063E-3</c:v>
                </c:pt>
                <c:pt idx="6048">
                  <c:v>1.007080078125E-3</c:v>
                </c:pt>
                <c:pt idx="6049">
                  <c:v>1.0068416595458984E-3</c:v>
                </c:pt>
                <c:pt idx="6050">
                  <c:v>1.007080078125E-3</c:v>
                </c:pt>
                <c:pt idx="6051">
                  <c:v>1.007080078125E-3</c:v>
                </c:pt>
                <c:pt idx="6052">
                  <c:v>1.0068416595458984E-3</c:v>
                </c:pt>
                <c:pt idx="6053">
                  <c:v>1.007080078125E-3</c:v>
                </c:pt>
                <c:pt idx="6054">
                  <c:v>1.007080078125E-3</c:v>
                </c:pt>
                <c:pt idx="6055">
                  <c:v>1.0068416595458984E-3</c:v>
                </c:pt>
                <c:pt idx="6056">
                  <c:v>1.007080078125E-3</c:v>
                </c:pt>
                <c:pt idx="6057">
                  <c:v>1.007080078125E-3</c:v>
                </c:pt>
                <c:pt idx="6058">
                  <c:v>1.0068416595458984E-3</c:v>
                </c:pt>
                <c:pt idx="6059">
                  <c:v>1.0080337524414063E-3</c:v>
                </c:pt>
                <c:pt idx="6060">
                  <c:v>1.007080078125E-3</c:v>
                </c:pt>
                <c:pt idx="6061">
                  <c:v>1.0068416595458984E-3</c:v>
                </c:pt>
                <c:pt idx="6062">
                  <c:v>1.007080078125E-3</c:v>
                </c:pt>
                <c:pt idx="6063">
                  <c:v>1.007080078125E-3</c:v>
                </c:pt>
                <c:pt idx="6064">
                  <c:v>1.0068416595458984E-3</c:v>
                </c:pt>
                <c:pt idx="6065">
                  <c:v>1.007080078125E-3</c:v>
                </c:pt>
                <c:pt idx="6066">
                  <c:v>1.007080078125E-3</c:v>
                </c:pt>
                <c:pt idx="6067">
                  <c:v>1.0068416595458984E-3</c:v>
                </c:pt>
                <c:pt idx="6068">
                  <c:v>1.007080078125E-3</c:v>
                </c:pt>
                <c:pt idx="6069">
                  <c:v>1.007080078125E-3</c:v>
                </c:pt>
                <c:pt idx="6070">
                  <c:v>1.0068416595458984E-3</c:v>
                </c:pt>
                <c:pt idx="6071">
                  <c:v>1.007080078125E-3</c:v>
                </c:pt>
                <c:pt idx="6072">
                  <c:v>1.0080337524414063E-3</c:v>
                </c:pt>
                <c:pt idx="6073">
                  <c:v>1.007080078125E-3</c:v>
                </c:pt>
                <c:pt idx="6074">
                  <c:v>1.0068416595458984E-3</c:v>
                </c:pt>
                <c:pt idx="6075">
                  <c:v>1.007080078125E-3</c:v>
                </c:pt>
                <c:pt idx="6076">
                  <c:v>1.007080078125E-3</c:v>
                </c:pt>
                <c:pt idx="6077">
                  <c:v>1.0068416595458984E-3</c:v>
                </c:pt>
                <c:pt idx="6078">
                  <c:v>1.007080078125E-3</c:v>
                </c:pt>
                <c:pt idx="6079">
                  <c:v>1.007080078125E-3</c:v>
                </c:pt>
                <c:pt idx="6080">
                  <c:v>1.0068416595458984E-3</c:v>
                </c:pt>
                <c:pt idx="6081">
                  <c:v>1.007080078125E-3</c:v>
                </c:pt>
                <c:pt idx="6082">
                  <c:v>1.007080078125E-3</c:v>
                </c:pt>
                <c:pt idx="6083">
                  <c:v>1.0068416595458984E-3</c:v>
                </c:pt>
                <c:pt idx="6084">
                  <c:v>1.0080337524414063E-3</c:v>
                </c:pt>
                <c:pt idx="6085">
                  <c:v>1.007080078125E-3</c:v>
                </c:pt>
                <c:pt idx="6086">
                  <c:v>1.0068416595458984E-3</c:v>
                </c:pt>
                <c:pt idx="6087">
                  <c:v>1.007080078125E-3</c:v>
                </c:pt>
                <c:pt idx="6088">
                  <c:v>1.007080078125E-3</c:v>
                </c:pt>
                <c:pt idx="6089">
                  <c:v>1.0068416595458984E-3</c:v>
                </c:pt>
                <c:pt idx="6090">
                  <c:v>1.007080078125E-3</c:v>
                </c:pt>
                <c:pt idx="6091">
                  <c:v>1.007080078125E-3</c:v>
                </c:pt>
                <c:pt idx="6092">
                  <c:v>1.0068416595458984E-3</c:v>
                </c:pt>
                <c:pt idx="6093">
                  <c:v>1.007080078125E-3</c:v>
                </c:pt>
                <c:pt idx="6094">
                  <c:v>1.007080078125E-3</c:v>
                </c:pt>
                <c:pt idx="6095">
                  <c:v>1.0068416595458984E-3</c:v>
                </c:pt>
                <c:pt idx="6096">
                  <c:v>1.007080078125E-3</c:v>
                </c:pt>
                <c:pt idx="6097">
                  <c:v>1.0080337524414063E-3</c:v>
                </c:pt>
                <c:pt idx="6098">
                  <c:v>1.007080078125E-3</c:v>
                </c:pt>
                <c:pt idx="6099">
                  <c:v>1.0068416595458984E-3</c:v>
                </c:pt>
                <c:pt idx="6100">
                  <c:v>1.007080078125E-3</c:v>
                </c:pt>
                <c:pt idx="6101">
                  <c:v>1.007080078125E-3</c:v>
                </c:pt>
                <c:pt idx="6102">
                  <c:v>1.0068416595458984E-3</c:v>
                </c:pt>
                <c:pt idx="6103">
                  <c:v>1.007080078125E-3</c:v>
                </c:pt>
                <c:pt idx="6104">
                  <c:v>1.007080078125E-3</c:v>
                </c:pt>
                <c:pt idx="6105">
                  <c:v>1.0068416595458984E-3</c:v>
                </c:pt>
                <c:pt idx="6106">
                  <c:v>1.007080078125E-3</c:v>
                </c:pt>
                <c:pt idx="6107">
                  <c:v>1.007080078125E-3</c:v>
                </c:pt>
                <c:pt idx="6108">
                  <c:v>1.0068416595458984E-3</c:v>
                </c:pt>
                <c:pt idx="6109">
                  <c:v>1.0080337524414063E-3</c:v>
                </c:pt>
                <c:pt idx="6110">
                  <c:v>1.007080078125E-3</c:v>
                </c:pt>
                <c:pt idx="6111">
                  <c:v>1.0068416595458984E-3</c:v>
                </c:pt>
                <c:pt idx="6112">
                  <c:v>1.007080078125E-3</c:v>
                </c:pt>
                <c:pt idx="6113">
                  <c:v>1.007080078125E-3</c:v>
                </c:pt>
                <c:pt idx="6114">
                  <c:v>1.0068416595458984E-3</c:v>
                </c:pt>
                <c:pt idx="6115">
                  <c:v>1.007080078125E-3</c:v>
                </c:pt>
                <c:pt idx="6116">
                  <c:v>1.007080078125E-3</c:v>
                </c:pt>
                <c:pt idx="6117">
                  <c:v>1.0068416595458984E-3</c:v>
                </c:pt>
                <c:pt idx="6118">
                  <c:v>1.007080078125E-3</c:v>
                </c:pt>
                <c:pt idx="6119">
                  <c:v>1.007080078125E-3</c:v>
                </c:pt>
                <c:pt idx="6120">
                  <c:v>1.0068416595458984E-3</c:v>
                </c:pt>
                <c:pt idx="6121">
                  <c:v>1.007080078125E-3</c:v>
                </c:pt>
                <c:pt idx="6122">
                  <c:v>1.0080337524414063E-3</c:v>
                </c:pt>
                <c:pt idx="6123">
                  <c:v>1.007080078125E-3</c:v>
                </c:pt>
                <c:pt idx="6124">
                  <c:v>1.0068416595458984E-3</c:v>
                </c:pt>
                <c:pt idx="6125">
                  <c:v>1.007080078125E-3</c:v>
                </c:pt>
                <c:pt idx="6126">
                  <c:v>1.007080078125E-3</c:v>
                </c:pt>
                <c:pt idx="6127">
                  <c:v>1.0068416595458984E-3</c:v>
                </c:pt>
                <c:pt idx="6128">
                  <c:v>1.007080078125E-3</c:v>
                </c:pt>
                <c:pt idx="6129">
                  <c:v>1.007080078125E-3</c:v>
                </c:pt>
                <c:pt idx="6130">
                  <c:v>1.0068416595458984E-3</c:v>
                </c:pt>
                <c:pt idx="6131">
                  <c:v>1.007080078125E-3</c:v>
                </c:pt>
                <c:pt idx="6132">
                  <c:v>1.007080078125E-3</c:v>
                </c:pt>
                <c:pt idx="6133">
                  <c:v>1.0068416595458984E-3</c:v>
                </c:pt>
                <c:pt idx="6134">
                  <c:v>1.0080337524414063E-3</c:v>
                </c:pt>
                <c:pt idx="6135">
                  <c:v>1.007080078125E-3</c:v>
                </c:pt>
                <c:pt idx="6136">
                  <c:v>1.0068416595458984E-3</c:v>
                </c:pt>
                <c:pt idx="6137">
                  <c:v>1.007080078125E-3</c:v>
                </c:pt>
                <c:pt idx="6138">
                  <c:v>1.007080078125E-3</c:v>
                </c:pt>
                <c:pt idx="6139">
                  <c:v>1.0068416595458984E-3</c:v>
                </c:pt>
                <c:pt idx="6140">
                  <c:v>1.007080078125E-3</c:v>
                </c:pt>
                <c:pt idx="6141">
                  <c:v>1.007080078125E-3</c:v>
                </c:pt>
                <c:pt idx="6142">
                  <c:v>1.0068416595458984E-3</c:v>
                </c:pt>
                <c:pt idx="6143">
                  <c:v>1.007080078125E-3</c:v>
                </c:pt>
                <c:pt idx="6144">
                  <c:v>1.007080078125E-3</c:v>
                </c:pt>
                <c:pt idx="6145">
                  <c:v>1.0068416595458984E-3</c:v>
                </c:pt>
                <c:pt idx="6146">
                  <c:v>1.007080078125E-3</c:v>
                </c:pt>
                <c:pt idx="6147">
                  <c:v>1.0080337524414063E-3</c:v>
                </c:pt>
                <c:pt idx="6148">
                  <c:v>1.007080078125E-3</c:v>
                </c:pt>
                <c:pt idx="6149">
                  <c:v>1.0068416595458984E-3</c:v>
                </c:pt>
                <c:pt idx="6150">
                  <c:v>1.007080078125E-3</c:v>
                </c:pt>
                <c:pt idx="6151">
                  <c:v>1.007080078125E-3</c:v>
                </c:pt>
                <c:pt idx="6152">
                  <c:v>1.0068416595458984E-3</c:v>
                </c:pt>
                <c:pt idx="6153">
                  <c:v>1.007080078125E-3</c:v>
                </c:pt>
                <c:pt idx="6154">
                  <c:v>1.007080078125E-3</c:v>
                </c:pt>
                <c:pt idx="6155">
                  <c:v>1.0068416595458984E-3</c:v>
                </c:pt>
                <c:pt idx="6156">
                  <c:v>1.007080078125E-3</c:v>
                </c:pt>
                <c:pt idx="6157">
                  <c:v>1.007080078125E-3</c:v>
                </c:pt>
                <c:pt idx="6158">
                  <c:v>1.0068416595458984E-3</c:v>
                </c:pt>
                <c:pt idx="6159">
                  <c:v>1.0080337524414063E-3</c:v>
                </c:pt>
                <c:pt idx="6160">
                  <c:v>1.007080078125E-3</c:v>
                </c:pt>
                <c:pt idx="6161">
                  <c:v>1.0068416595458984E-3</c:v>
                </c:pt>
                <c:pt idx="6162">
                  <c:v>1.007080078125E-3</c:v>
                </c:pt>
                <c:pt idx="6163">
                  <c:v>1.007080078125E-3</c:v>
                </c:pt>
                <c:pt idx="6164">
                  <c:v>1.0068416595458984E-3</c:v>
                </c:pt>
                <c:pt idx="6165">
                  <c:v>1.007080078125E-3</c:v>
                </c:pt>
                <c:pt idx="6166">
                  <c:v>1.007080078125E-3</c:v>
                </c:pt>
                <c:pt idx="6167">
                  <c:v>1.0068416595458984E-3</c:v>
                </c:pt>
                <c:pt idx="6168">
                  <c:v>1.007080078125E-3</c:v>
                </c:pt>
                <c:pt idx="6169">
                  <c:v>1.007080078125E-3</c:v>
                </c:pt>
                <c:pt idx="6170">
                  <c:v>1.0068416595458984E-3</c:v>
                </c:pt>
                <c:pt idx="6171">
                  <c:v>1.007080078125E-3</c:v>
                </c:pt>
                <c:pt idx="6172">
                  <c:v>1.0080337524414063E-3</c:v>
                </c:pt>
                <c:pt idx="6173">
                  <c:v>1.007080078125E-3</c:v>
                </c:pt>
                <c:pt idx="6174">
                  <c:v>1.0068416595458984E-3</c:v>
                </c:pt>
                <c:pt idx="6175">
                  <c:v>1.007080078125E-3</c:v>
                </c:pt>
                <c:pt idx="6176">
                  <c:v>1.007080078125E-3</c:v>
                </c:pt>
                <c:pt idx="6177">
                  <c:v>1.0068416595458984E-3</c:v>
                </c:pt>
                <c:pt idx="6178">
                  <c:v>1.007080078125E-3</c:v>
                </c:pt>
                <c:pt idx="6179">
                  <c:v>1.007080078125E-3</c:v>
                </c:pt>
                <c:pt idx="6180">
                  <c:v>1.0068416595458984E-3</c:v>
                </c:pt>
                <c:pt idx="6181">
                  <c:v>1.007080078125E-3</c:v>
                </c:pt>
                <c:pt idx="6182">
                  <c:v>1.007080078125E-3</c:v>
                </c:pt>
                <c:pt idx="6183">
                  <c:v>1.0068416595458984E-3</c:v>
                </c:pt>
                <c:pt idx="6184">
                  <c:v>1.0080337524414063E-3</c:v>
                </c:pt>
                <c:pt idx="6185">
                  <c:v>1.007080078125E-3</c:v>
                </c:pt>
                <c:pt idx="6186">
                  <c:v>1.0068416595458984E-3</c:v>
                </c:pt>
                <c:pt idx="6187">
                  <c:v>1.007080078125E-3</c:v>
                </c:pt>
                <c:pt idx="6188">
                  <c:v>1.007080078125E-3</c:v>
                </c:pt>
                <c:pt idx="6189">
                  <c:v>1.0068416595458984E-3</c:v>
                </c:pt>
                <c:pt idx="6190">
                  <c:v>1.007080078125E-3</c:v>
                </c:pt>
                <c:pt idx="6191">
                  <c:v>1.007080078125E-3</c:v>
                </c:pt>
                <c:pt idx="6192">
                  <c:v>1.0068416595458984E-3</c:v>
                </c:pt>
                <c:pt idx="6193">
                  <c:v>1.007080078125E-3</c:v>
                </c:pt>
                <c:pt idx="6194">
                  <c:v>1.007080078125E-3</c:v>
                </c:pt>
                <c:pt idx="6195">
                  <c:v>1.0068416595458984E-3</c:v>
                </c:pt>
                <c:pt idx="6196">
                  <c:v>1.007080078125E-3</c:v>
                </c:pt>
                <c:pt idx="6197">
                  <c:v>1.0080337524414063E-3</c:v>
                </c:pt>
                <c:pt idx="6198">
                  <c:v>1.007080078125E-3</c:v>
                </c:pt>
                <c:pt idx="6199">
                  <c:v>1.0068416595458984E-3</c:v>
                </c:pt>
                <c:pt idx="6200">
                  <c:v>1.007080078125E-3</c:v>
                </c:pt>
                <c:pt idx="6201">
                  <c:v>1.007080078125E-3</c:v>
                </c:pt>
                <c:pt idx="6202">
                  <c:v>1.0068416595458984E-3</c:v>
                </c:pt>
                <c:pt idx="6203">
                  <c:v>1.007080078125E-3</c:v>
                </c:pt>
                <c:pt idx="6204">
                  <c:v>1.007080078125E-3</c:v>
                </c:pt>
                <c:pt idx="6205">
                  <c:v>1.0068416595458984E-3</c:v>
                </c:pt>
                <c:pt idx="6206">
                  <c:v>1.007080078125E-3</c:v>
                </c:pt>
                <c:pt idx="6207">
                  <c:v>1.007080078125E-3</c:v>
                </c:pt>
                <c:pt idx="6208">
                  <c:v>1.0068416595458984E-3</c:v>
                </c:pt>
                <c:pt idx="6209">
                  <c:v>1.0080337524414063E-3</c:v>
                </c:pt>
                <c:pt idx="6210">
                  <c:v>1.007080078125E-3</c:v>
                </c:pt>
                <c:pt idx="6211">
                  <c:v>1.0068416595458984E-3</c:v>
                </c:pt>
                <c:pt idx="6212">
                  <c:v>1.007080078125E-3</c:v>
                </c:pt>
                <c:pt idx="6213">
                  <c:v>1.007080078125E-3</c:v>
                </c:pt>
                <c:pt idx="6214">
                  <c:v>1.0068416595458984E-3</c:v>
                </c:pt>
                <c:pt idx="6215">
                  <c:v>1.007080078125E-3</c:v>
                </c:pt>
                <c:pt idx="6216">
                  <c:v>1.007080078125E-3</c:v>
                </c:pt>
                <c:pt idx="6217">
                  <c:v>1.0068416595458984E-3</c:v>
                </c:pt>
                <c:pt idx="6218">
                  <c:v>1.007080078125E-3</c:v>
                </c:pt>
                <c:pt idx="6219">
                  <c:v>1.007080078125E-3</c:v>
                </c:pt>
                <c:pt idx="6220">
                  <c:v>1.0068416595458984E-3</c:v>
                </c:pt>
                <c:pt idx="6221">
                  <c:v>1.007080078125E-3</c:v>
                </c:pt>
                <c:pt idx="6222">
                  <c:v>1.0080337524414063E-3</c:v>
                </c:pt>
                <c:pt idx="6223">
                  <c:v>1.007080078125E-3</c:v>
                </c:pt>
                <c:pt idx="6224">
                  <c:v>1.0068416595458984E-3</c:v>
                </c:pt>
                <c:pt idx="6225">
                  <c:v>1.007080078125E-3</c:v>
                </c:pt>
                <c:pt idx="6226">
                  <c:v>1.007080078125E-3</c:v>
                </c:pt>
                <c:pt idx="6227">
                  <c:v>1.0068416595458984E-3</c:v>
                </c:pt>
                <c:pt idx="6228">
                  <c:v>1.007080078125E-3</c:v>
                </c:pt>
                <c:pt idx="6229">
                  <c:v>1.007080078125E-3</c:v>
                </c:pt>
                <c:pt idx="6230">
                  <c:v>1.0068416595458984E-3</c:v>
                </c:pt>
                <c:pt idx="6231">
                  <c:v>1.007080078125E-3</c:v>
                </c:pt>
                <c:pt idx="6232">
                  <c:v>1.007080078125E-3</c:v>
                </c:pt>
                <c:pt idx="6233">
                  <c:v>1.0068416595458984E-3</c:v>
                </c:pt>
                <c:pt idx="6234">
                  <c:v>1.0080337524414063E-3</c:v>
                </c:pt>
                <c:pt idx="6235">
                  <c:v>1.007080078125E-3</c:v>
                </c:pt>
                <c:pt idx="6236">
                  <c:v>1.0068416595458984E-3</c:v>
                </c:pt>
                <c:pt idx="6237">
                  <c:v>1.007080078125E-3</c:v>
                </c:pt>
                <c:pt idx="6238">
                  <c:v>1.007080078125E-3</c:v>
                </c:pt>
                <c:pt idx="6239">
                  <c:v>1.0068416595458984E-3</c:v>
                </c:pt>
                <c:pt idx="6240">
                  <c:v>1.007080078125E-3</c:v>
                </c:pt>
                <c:pt idx="6241">
                  <c:v>1.007080078125E-3</c:v>
                </c:pt>
                <c:pt idx="6242">
                  <c:v>1.20849609375E-2</c:v>
                </c:pt>
                <c:pt idx="6243">
                  <c:v>1.007080078125E-3</c:v>
                </c:pt>
                <c:pt idx="6244">
                  <c:v>1.0068416595458984E-3</c:v>
                </c:pt>
                <c:pt idx="6245">
                  <c:v>1.007080078125E-3</c:v>
                </c:pt>
                <c:pt idx="6246">
                  <c:v>1.007080078125E-3</c:v>
                </c:pt>
                <c:pt idx="6247">
                  <c:v>1.0068416595458984E-3</c:v>
                </c:pt>
                <c:pt idx="6248">
                  <c:v>1.0080337524414063E-3</c:v>
                </c:pt>
                <c:pt idx="6249">
                  <c:v>1.007080078125E-3</c:v>
                </c:pt>
                <c:pt idx="6250">
                  <c:v>1.0068416595458984E-3</c:v>
                </c:pt>
                <c:pt idx="6251">
                  <c:v>1.007080078125E-3</c:v>
                </c:pt>
                <c:pt idx="6252">
                  <c:v>1.007080078125E-3</c:v>
                </c:pt>
                <c:pt idx="6253">
                  <c:v>1.0068416595458984E-3</c:v>
                </c:pt>
                <c:pt idx="6254">
                  <c:v>1.007080078125E-3</c:v>
                </c:pt>
                <c:pt idx="6255">
                  <c:v>1.007080078125E-3</c:v>
                </c:pt>
                <c:pt idx="6256">
                  <c:v>1.0068416595458984E-3</c:v>
                </c:pt>
                <c:pt idx="6257">
                  <c:v>1.007080078125E-3</c:v>
                </c:pt>
                <c:pt idx="6258">
                  <c:v>1.007080078125E-3</c:v>
                </c:pt>
                <c:pt idx="6259">
                  <c:v>1.0068416595458984E-3</c:v>
                </c:pt>
                <c:pt idx="6260">
                  <c:v>1.007080078125E-3</c:v>
                </c:pt>
                <c:pt idx="6261">
                  <c:v>1.0080337524414063E-3</c:v>
                </c:pt>
                <c:pt idx="6262">
                  <c:v>1.007080078125E-3</c:v>
                </c:pt>
                <c:pt idx="6263">
                  <c:v>1.0068416595458984E-3</c:v>
                </c:pt>
                <c:pt idx="6264">
                  <c:v>1.007080078125E-3</c:v>
                </c:pt>
                <c:pt idx="6265">
                  <c:v>1.007080078125E-3</c:v>
                </c:pt>
                <c:pt idx="6266">
                  <c:v>1.0068416595458984E-3</c:v>
                </c:pt>
                <c:pt idx="6267">
                  <c:v>1.007080078125E-3</c:v>
                </c:pt>
                <c:pt idx="6268">
                  <c:v>1.007080078125E-3</c:v>
                </c:pt>
                <c:pt idx="6269">
                  <c:v>1.0068416595458984E-3</c:v>
                </c:pt>
                <c:pt idx="6270">
                  <c:v>1.007080078125E-3</c:v>
                </c:pt>
                <c:pt idx="6271">
                  <c:v>1.0068416595458984E-3</c:v>
                </c:pt>
                <c:pt idx="6272">
                  <c:v>1.007080078125E-3</c:v>
                </c:pt>
                <c:pt idx="6273">
                  <c:v>1.0080337524414063E-3</c:v>
                </c:pt>
                <c:pt idx="6274">
                  <c:v>1.007080078125E-3</c:v>
                </c:pt>
                <c:pt idx="6275">
                  <c:v>1.0068416595458984E-3</c:v>
                </c:pt>
                <c:pt idx="6276">
                  <c:v>1.007080078125E-3</c:v>
                </c:pt>
                <c:pt idx="6277">
                  <c:v>1.007080078125E-3</c:v>
                </c:pt>
                <c:pt idx="6278">
                  <c:v>1.0068416595458984E-3</c:v>
                </c:pt>
                <c:pt idx="6279">
                  <c:v>1.007080078125E-3</c:v>
                </c:pt>
                <c:pt idx="6280">
                  <c:v>1.007080078125E-3</c:v>
                </c:pt>
                <c:pt idx="6281">
                  <c:v>1.0068416595458984E-3</c:v>
                </c:pt>
                <c:pt idx="6282">
                  <c:v>1.007080078125E-3</c:v>
                </c:pt>
                <c:pt idx="6283">
                  <c:v>1.007080078125E-3</c:v>
                </c:pt>
                <c:pt idx="6284">
                  <c:v>1.0068416595458984E-3</c:v>
                </c:pt>
                <c:pt idx="6285">
                  <c:v>1.007080078125E-3</c:v>
                </c:pt>
                <c:pt idx="6286">
                  <c:v>1.0080337524414063E-3</c:v>
                </c:pt>
                <c:pt idx="6287">
                  <c:v>1.007080078125E-3</c:v>
                </c:pt>
                <c:pt idx="6288">
                  <c:v>1.0068416595458984E-3</c:v>
                </c:pt>
                <c:pt idx="6289">
                  <c:v>1.007080078125E-3</c:v>
                </c:pt>
                <c:pt idx="6290">
                  <c:v>1.007080078125E-3</c:v>
                </c:pt>
                <c:pt idx="6291">
                  <c:v>1.0068416595458984E-3</c:v>
                </c:pt>
                <c:pt idx="6292">
                  <c:v>1.007080078125E-3</c:v>
                </c:pt>
                <c:pt idx="6293">
                  <c:v>1.0068416595458984E-3</c:v>
                </c:pt>
                <c:pt idx="6294">
                  <c:v>1.007080078125E-3</c:v>
                </c:pt>
                <c:pt idx="6295">
                  <c:v>1.007080078125E-3</c:v>
                </c:pt>
                <c:pt idx="6296">
                  <c:v>1.0068416595458984E-3</c:v>
                </c:pt>
                <c:pt idx="6297">
                  <c:v>1.007080078125E-3</c:v>
                </c:pt>
                <c:pt idx="6298">
                  <c:v>1.0080337524414063E-3</c:v>
                </c:pt>
                <c:pt idx="6299">
                  <c:v>1.007080078125E-3</c:v>
                </c:pt>
                <c:pt idx="6300">
                  <c:v>1.0068416595458984E-3</c:v>
                </c:pt>
                <c:pt idx="6301">
                  <c:v>1.007080078125E-3</c:v>
                </c:pt>
                <c:pt idx="6302">
                  <c:v>1.007080078125E-3</c:v>
                </c:pt>
                <c:pt idx="6303">
                  <c:v>1.0068416595458984E-3</c:v>
                </c:pt>
                <c:pt idx="6304">
                  <c:v>1.007080078125E-3</c:v>
                </c:pt>
                <c:pt idx="6305">
                  <c:v>1.007080078125E-3</c:v>
                </c:pt>
                <c:pt idx="6306">
                  <c:v>1.0068416595458984E-3</c:v>
                </c:pt>
                <c:pt idx="6307">
                  <c:v>1.007080078125E-3</c:v>
                </c:pt>
                <c:pt idx="6308">
                  <c:v>1.007080078125E-3</c:v>
                </c:pt>
                <c:pt idx="6309">
                  <c:v>1.0068416595458984E-3</c:v>
                </c:pt>
                <c:pt idx="6310">
                  <c:v>1.007080078125E-3</c:v>
                </c:pt>
                <c:pt idx="6311">
                  <c:v>1.0080337524414063E-3</c:v>
                </c:pt>
                <c:pt idx="6312">
                  <c:v>1.007080078125E-3</c:v>
                </c:pt>
                <c:pt idx="6313">
                  <c:v>1.0068416595458984E-3</c:v>
                </c:pt>
                <c:pt idx="6314">
                  <c:v>1.007080078125E-3</c:v>
                </c:pt>
                <c:pt idx="6315">
                  <c:v>1.0068416595458984E-3</c:v>
                </c:pt>
                <c:pt idx="6316">
                  <c:v>1.007080078125E-3</c:v>
                </c:pt>
                <c:pt idx="6317">
                  <c:v>1.007080078125E-3</c:v>
                </c:pt>
                <c:pt idx="6318">
                  <c:v>1.0068416595458984E-3</c:v>
                </c:pt>
                <c:pt idx="6319">
                  <c:v>1.007080078125E-3</c:v>
                </c:pt>
                <c:pt idx="6320">
                  <c:v>1.007080078125E-3</c:v>
                </c:pt>
                <c:pt idx="6321">
                  <c:v>1.0068416595458984E-3</c:v>
                </c:pt>
                <c:pt idx="6322">
                  <c:v>1.007080078125E-3</c:v>
                </c:pt>
                <c:pt idx="6323">
                  <c:v>1.0080337524414063E-3</c:v>
                </c:pt>
                <c:pt idx="6324">
                  <c:v>1.007080078125E-3</c:v>
                </c:pt>
                <c:pt idx="6325">
                  <c:v>1.0068416595458984E-3</c:v>
                </c:pt>
                <c:pt idx="6326">
                  <c:v>1.007080078125E-3</c:v>
                </c:pt>
                <c:pt idx="6327">
                  <c:v>1.007080078125E-3</c:v>
                </c:pt>
                <c:pt idx="6328">
                  <c:v>1.0068416595458984E-3</c:v>
                </c:pt>
                <c:pt idx="6329">
                  <c:v>1.007080078125E-3</c:v>
                </c:pt>
                <c:pt idx="6330">
                  <c:v>1.007080078125E-3</c:v>
                </c:pt>
                <c:pt idx="6331">
                  <c:v>1.0068416595458984E-3</c:v>
                </c:pt>
                <c:pt idx="6332">
                  <c:v>1.007080078125E-3</c:v>
                </c:pt>
                <c:pt idx="6333">
                  <c:v>1.007080078125E-3</c:v>
                </c:pt>
                <c:pt idx="6334">
                  <c:v>1.0068416595458984E-3</c:v>
                </c:pt>
                <c:pt idx="6335">
                  <c:v>1.007080078125E-3</c:v>
                </c:pt>
                <c:pt idx="6336">
                  <c:v>1.0080337524414063E-3</c:v>
                </c:pt>
                <c:pt idx="6337">
                  <c:v>1.0068416595458984E-3</c:v>
                </c:pt>
                <c:pt idx="6338">
                  <c:v>1.007080078125E-3</c:v>
                </c:pt>
                <c:pt idx="6339">
                  <c:v>1.007080078125E-3</c:v>
                </c:pt>
                <c:pt idx="6340">
                  <c:v>1.0068416595458984E-3</c:v>
                </c:pt>
                <c:pt idx="6341">
                  <c:v>1.007080078125E-3</c:v>
                </c:pt>
                <c:pt idx="6342">
                  <c:v>1.007080078125E-3</c:v>
                </c:pt>
                <c:pt idx="6343">
                  <c:v>1.0068416595458984E-3</c:v>
                </c:pt>
                <c:pt idx="6344">
                  <c:v>1.007080078125E-3</c:v>
                </c:pt>
                <c:pt idx="6345">
                  <c:v>1.007080078125E-3</c:v>
                </c:pt>
                <c:pt idx="6346">
                  <c:v>1.0068416595458984E-3</c:v>
                </c:pt>
                <c:pt idx="6347">
                  <c:v>1.007080078125E-3</c:v>
                </c:pt>
                <c:pt idx="6348">
                  <c:v>1.0080337524414063E-3</c:v>
                </c:pt>
                <c:pt idx="6349">
                  <c:v>1.007080078125E-3</c:v>
                </c:pt>
                <c:pt idx="6350">
                  <c:v>1.0068416595458984E-3</c:v>
                </c:pt>
                <c:pt idx="6351">
                  <c:v>1.007080078125E-3</c:v>
                </c:pt>
                <c:pt idx="6352">
                  <c:v>1.007080078125E-3</c:v>
                </c:pt>
                <c:pt idx="6353">
                  <c:v>1.0068416595458984E-3</c:v>
                </c:pt>
                <c:pt idx="6354">
                  <c:v>1.007080078125E-3</c:v>
                </c:pt>
                <c:pt idx="6355">
                  <c:v>1.007080078125E-3</c:v>
                </c:pt>
                <c:pt idx="6356">
                  <c:v>1.0068416595458984E-3</c:v>
                </c:pt>
                <c:pt idx="6357">
                  <c:v>1.007080078125E-3</c:v>
                </c:pt>
                <c:pt idx="6358">
                  <c:v>1.007080078125E-3</c:v>
                </c:pt>
                <c:pt idx="6359">
                  <c:v>1.0068416595458984E-3</c:v>
                </c:pt>
                <c:pt idx="6360">
                  <c:v>1.007080078125E-3</c:v>
                </c:pt>
                <c:pt idx="6361">
                  <c:v>1.0080337524414063E-3</c:v>
                </c:pt>
                <c:pt idx="6362">
                  <c:v>1.0068416595458984E-3</c:v>
                </c:pt>
                <c:pt idx="6363">
                  <c:v>1.007080078125E-3</c:v>
                </c:pt>
                <c:pt idx="6364">
                  <c:v>1.007080078125E-3</c:v>
                </c:pt>
                <c:pt idx="6365">
                  <c:v>1.0068416595458984E-3</c:v>
                </c:pt>
                <c:pt idx="6366">
                  <c:v>1.007080078125E-3</c:v>
                </c:pt>
                <c:pt idx="6367">
                  <c:v>1.007080078125E-3</c:v>
                </c:pt>
                <c:pt idx="6368">
                  <c:v>1.0068416595458984E-3</c:v>
                </c:pt>
                <c:pt idx="6369">
                  <c:v>1.007080078125E-3</c:v>
                </c:pt>
                <c:pt idx="6370">
                  <c:v>1.007080078125E-3</c:v>
                </c:pt>
                <c:pt idx="6371">
                  <c:v>1.0068416595458984E-3</c:v>
                </c:pt>
                <c:pt idx="6372">
                  <c:v>1.007080078125E-3</c:v>
                </c:pt>
                <c:pt idx="6373">
                  <c:v>1.0080337524414063E-3</c:v>
                </c:pt>
                <c:pt idx="6374">
                  <c:v>1.007080078125E-3</c:v>
                </c:pt>
                <c:pt idx="6375">
                  <c:v>1.0068416595458984E-3</c:v>
                </c:pt>
                <c:pt idx="6376">
                  <c:v>1.007080078125E-3</c:v>
                </c:pt>
                <c:pt idx="6377">
                  <c:v>1.007080078125E-3</c:v>
                </c:pt>
                <c:pt idx="6378">
                  <c:v>1.0068416595458984E-3</c:v>
                </c:pt>
                <c:pt idx="6379">
                  <c:v>1.007080078125E-3</c:v>
                </c:pt>
                <c:pt idx="6380">
                  <c:v>1.007080078125E-3</c:v>
                </c:pt>
                <c:pt idx="6381">
                  <c:v>1.0068416595458984E-3</c:v>
                </c:pt>
                <c:pt idx="6382">
                  <c:v>1.007080078125E-3</c:v>
                </c:pt>
                <c:pt idx="6383">
                  <c:v>1.007080078125E-3</c:v>
                </c:pt>
                <c:pt idx="6384">
                  <c:v>1.0068416595458984E-3</c:v>
                </c:pt>
                <c:pt idx="6385">
                  <c:v>1.007080078125E-3</c:v>
                </c:pt>
                <c:pt idx="6386">
                  <c:v>1.0080337524414063E-3</c:v>
                </c:pt>
                <c:pt idx="6387">
                  <c:v>1.0068416595458984E-3</c:v>
                </c:pt>
                <c:pt idx="6388">
                  <c:v>1.007080078125E-3</c:v>
                </c:pt>
                <c:pt idx="6389">
                  <c:v>1.007080078125E-3</c:v>
                </c:pt>
                <c:pt idx="6390">
                  <c:v>1.0068416595458984E-3</c:v>
                </c:pt>
                <c:pt idx="6391">
                  <c:v>1.007080078125E-3</c:v>
                </c:pt>
                <c:pt idx="6392">
                  <c:v>1.007080078125E-3</c:v>
                </c:pt>
                <c:pt idx="6393">
                  <c:v>1.0068416595458984E-3</c:v>
                </c:pt>
                <c:pt idx="6394">
                  <c:v>1.007080078125E-3</c:v>
                </c:pt>
                <c:pt idx="6395">
                  <c:v>1.007080078125E-3</c:v>
                </c:pt>
                <c:pt idx="6396">
                  <c:v>1.0068416595458984E-3</c:v>
                </c:pt>
                <c:pt idx="6397">
                  <c:v>1.007080078125E-3</c:v>
                </c:pt>
                <c:pt idx="6398">
                  <c:v>1.0080337524414063E-3</c:v>
                </c:pt>
                <c:pt idx="6399">
                  <c:v>1.007080078125E-3</c:v>
                </c:pt>
                <c:pt idx="6400">
                  <c:v>1.0068416595458984E-3</c:v>
                </c:pt>
                <c:pt idx="6401">
                  <c:v>1.007080078125E-3</c:v>
                </c:pt>
                <c:pt idx="6402">
                  <c:v>1.007080078125E-3</c:v>
                </c:pt>
                <c:pt idx="6403">
                  <c:v>1.0068416595458984E-3</c:v>
                </c:pt>
                <c:pt idx="6404">
                  <c:v>1.007080078125E-3</c:v>
                </c:pt>
                <c:pt idx="6405">
                  <c:v>1.007080078125E-3</c:v>
                </c:pt>
                <c:pt idx="6406">
                  <c:v>2.0139217376708984E-3</c:v>
                </c:pt>
                <c:pt idx="6407">
                  <c:v>1.007080078125E-3</c:v>
                </c:pt>
                <c:pt idx="6408">
                  <c:v>1.0068416595458984E-3</c:v>
                </c:pt>
                <c:pt idx="6409">
                  <c:v>1.007080078125E-3</c:v>
                </c:pt>
                <c:pt idx="6410">
                  <c:v>1.0080337524414063E-3</c:v>
                </c:pt>
                <c:pt idx="6411">
                  <c:v>1.0068416595458984E-3</c:v>
                </c:pt>
                <c:pt idx="6412">
                  <c:v>1.007080078125E-3</c:v>
                </c:pt>
                <c:pt idx="6413">
                  <c:v>1.007080078125E-3</c:v>
                </c:pt>
                <c:pt idx="6414">
                  <c:v>1.0068416595458984E-3</c:v>
                </c:pt>
                <c:pt idx="6415">
                  <c:v>1.007080078125E-3</c:v>
                </c:pt>
                <c:pt idx="6416">
                  <c:v>1.007080078125E-3</c:v>
                </c:pt>
                <c:pt idx="6417">
                  <c:v>1.0068416595458984E-3</c:v>
                </c:pt>
                <c:pt idx="6418">
                  <c:v>1.007080078125E-3</c:v>
                </c:pt>
                <c:pt idx="6419">
                  <c:v>1.007080078125E-3</c:v>
                </c:pt>
                <c:pt idx="6420">
                  <c:v>1.0068416595458984E-3</c:v>
                </c:pt>
                <c:pt idx="6421">
                  <c:v>1.007080078125E-3</c:v>
                </c:pt>
                <c:pt idx="6422">
                  <c:v>1.0080337524414063E-3</c:v>
                </c:pt>
                <c:pt idx="6423">
                  <c:v>1.007080078125E-3</c:v>
                </c:pt>
                <c:pt idx="6424">
                  <c:v>1.0068416595458984E-3</c:v>
                </c:pt>
                <c:pt idx="6425">
                  <c:v>1.007080078125E-3</c:v>
                </c:pt>
                <c:pt idx="6426">
                  <c:v>1.007080078125E-3</c:v>
                </c:pt>
                <c:pt idx="6427">
                  <c:v>1.0068416595458984E-3</c:v>
                </c:pt>
                <c:pt idx="6428">
                  <c:v>1.007080078125E-3</c:v>
                </c:pt>
                <c:pt idx="6429">
                  <c:v>1.007080078125E-3</c:v>
                </c:pt>
                <c:pt idx="6430">
                  <c:v>1.0068416595458984E-3</c:v>
                </c:pt>
                <c:pt idx="6431">
                  <c:v>1.007080078125E-3</c:v>
                </c:pt>
                <c:pt idx="6432">
                  <c:v>1.007080078125E-3</c:v>
                </c:pt>
                <c:pt idx="6433">
                  <c:v>1.0068416595458984E-3</c:v>
                </c:pt>
                <c:pt idx="6434">
                  <c:v>1.007080078125E-3</c:v>
                </c:pt>
                <c:pt idx="6435">
                  <c:v>1.0080337524414063E-3</c:v>
                </c:pt>
                <c:pt idx="6436">
                  <c:v>1.0068416595458984E-3</c:v>
                </c:pt>
                <c:pt idx="6437">
                  <c:v>1.007080078125E-3</c:v>
                </c:pt>
                <c:pt idx="6438">
                  <c:v>1.007080078125E-3</c:v>
                </c:pt>
                <c:pt idx="6439">
                  <c:v>1.0068416595458984E-3</c:v>
                </c:pt>
                <c:pt idx="6440">
                  <c:v>1.007080078125E-3</c:v>
                </c:pt>
                <c:pt idx="6441">
                  <c:v>1.007080078125E-3</c:v>
                </c:pt>
                <c:pt idx="6442">
                  <c:v>1.0068416595458984E-3</c:v>
                </c:pt>
                <c:pt idx="6443">
                  <c:v>1.007080078125E-3</c:v>
                </c:pt>
                <c:pt idx="6444">
                  <c:v>1.007080078125E-3</c:v>
                </c:pt>
                <c:pt idx="6445">
                  <c:v>1.0068416595458984E-3</c:v>
                </c:pt>
                <c:pt idx="6446">
                  <c:v>1.007080078125E-3</c:v>
                </c:pt>
                <c:pt idx="6447">
                  <c:v>1.0080337524414063E-3</c:v>
                </c:pt>
                <c:pt idx="6448">
                  <c:v>1.007080078125E-3</c:v>
                </c:pt>
                <c:pt idx="6449">
                  <c:v>1.0068416595458984E-3</c:v>
                </c:pt>
                <c:pt idx="6450">
                  <c:v>1.007080078125E-3</c:v>
                </c:pt>
                <c:pt idx="6451">
                  <c:v>1.007080078125E-3</c:v>
                </c:pt>
                <c:pt idx="6452">
                  <c:v>1.0068416595458984E-3</c:v>
                </c:pt>
                <c:pt idx="6453">
                  <c:v>1.007080078125E-3</c:v>
                </c:pt>
                <c:pt idx="6454">
                  <c:v>1.007080078125E-3</c:v>
                </c:pt>
                <c:pt idx="6455">
                  <c:v>1.0068416595458984E-3</c:v>
                </c:pt>
                <c:pt idx="6456">
                  <c:v>1.007080078125E-3</c:v>
                </c:pt>
                <c:pt idx="6457">
                  <c:v>1.007080078125E-3</c:v>
                </c:pt>
                <c:pt idx="6458">
                  <c:v>1.0068416595458984E-3</c:v>
                </c:pt>
                <c:pt idx="6459">
                  <c:v>1.007080078125E-3</c:v>
                </c:pt>
                <c:pt idx="6460">
                  <c:v>1.0080337524414063E-3</c:v>
                </c:pt>
                <c:pt idx="6461">
                  <c:v>1.0068416595458984E-3</c:v>
                </c:pt>
                <c:pt idx="6462">
                  <c:v>1.007080078125E-3</c:v>
                </c:pt>
                <c:pt idx="6463">
                  <c:v>1.007080078125E-3</c:v>
                </c:pt>
                <c:pt idx="6464">
                  <c:v>1.0068416595458984E-3</c:v>
                </c:pt>
                <c:pt idx="6465">
                  <c:v>1.007080078125E-3</c:v>
                </c:pt>
                <c:pt idx="6466">
                  <c:v>1.007080078125E-3</c:v>
                </c:pt>
                <c:pt idx="6467">
                  <c:v>1.0068416595458984E-3</c:v>
                </c:pt>
                <c:pt idx="6468">
                  <c:v>1.007080078125E-3</c:v>
                </c:pt>
                <c:pt idx="6469">
                  <c:v>1.007080078125E-3</c:v>
                </c:pt>
                <c:pt idx="6470">
                  <c:v>1.0068416595458984E-3</c:v>
                </c:pt>
                <c:pt idx="6471">
                  <c:v>1.007080078125E-3</c:v>
                </c:pt>
                <c:pt idx="6472">
                  <c:v>1.0080337524414063E-3</c:v>
                </c:pt>
                <c:pt idx="6473">
                  <c:v>1.007080078125E-3</c:v>
                </c:pt>
                <c:pt idx="6474">
                  <c:v>1.0068416595458984E-3</c:v>
                </c:pt>
                <c:pt idx="6475">
                  <c:v>1.007080078125E-3</c:v>
                </c:pt>
                <c:pt idx="6476">
                  <c:v>1.007080078125E-3</c:v>
                </c:pt>
                <c:pt idx="6477">
                  <c:v>1.0068416595458984E-3</c:v>
                </c:pt>
                <c:pt idx="6478">
                  <c:v>1.007080078125E-3</c:v>
                </c:pt>
                <c:pt idx="6479">
                  <c:v>1.007080078125E-3</c:v>
                </c:pt>
                <c:pt idx="6480">
                  <c:v>1.0068416595458984E-3</c:v>
                </c:pt>
                <c:pt idx="6481">
                  <c:v>1.007080078125E-3</c:v>
                </c:pt>
                <c:pt idx="6482">
                  <c:v>1.007080078125E-3</c:v>
                </c:pt>
                <c:pt idx="6483">
                  <c:v>1.0068416595458984E-3</c:v>
                </c:pt>
                <c:pt idx="6484">
                  <c:v>1.007080078125E-3</c:v>
                </c:pt>
                <c:pt idx="6485">
                  <c:v>1.0080337524414063E-3</c:v>
                </c:pt>
                <c:pt idx="6486">
                  <c:v>1.0068416595458984E-3</c:v>
                </c:pt>
                <c:pt idx="6487">
                  <c:v>1.007080078125E-3</c:v>
                </c:pt>
                <c:pt idx="6488">
                  <c:v>1.007080078125E-3</c:v>
                </c:pt>
                <c:pt idx="6489">
                  <c:v>1.0068416595458984E-3</c:v>
                </c:pt>
                <c:pt idx="6490">
                  <c:v>1.007080078125E-3</c:v>
                </c:pt>
                <c:pt idx="6491">
                  <c:v>1.007080078125E-3</c:v>
                </c:pt>
                <c:pt idx="6492">
                  <c:v>1.0068416595458984E-3</c:v>
                </c:pt>
                <c:pt idx="6493">
                  <c:v>1.007080078125E-3</c:v>
                </c:pt>
                <c:pt idx="6494">
                  <c:v>1.007080078125E-3</c:v>
                </c:pt>
                <c:pt idx="6495">
                  <c:v>1.0068416595458984E-3</c:v>
                </c:pt>
                <c:pt idx="6496">
                  <c:v>1.007080078125E-3</c:v>
                </c:pt>
                <c:pt idx="6497">
                  <c:v>1.0080337524414063E-3</c:v>
                </c:pt>
                <c:pt idx="6498">
                  <c:v>1.007080078125E-3</c:v>
                </c:pt>
                <c:pt idx="6499">
                  <c:v>1.0068416595458984E-3</c:v>
                </c:pt>
                <c:pt idx="6500">
                  <c:v>1.007080078125E-3</c:v>
                </c:pt>
                <c:pt idx="6501">
                  <c:v>1.007080078125E-3</c:v>
                </c:pt>
                <c:pt idx="6502">
                  <c:v>1.0068416595458984E-3</c:v>
                </c:pt>
                <c:pt idx="6503">
                  <c:v>1.007080078125E-3</c:v>
                </c:pt>
                <c:pt idx="6504">
                  <c:v>1.007080078125E-3</c:v>
                </c:pt>
                <c:pt idx="6505">
                  <c:v>1.0068416595458984E-3</c:v>
                </c:pt>
                <c:pt idx="6506">
                  <c:v>1.007080078125E-3</c:v>
                </c:pt>
                <c:pt idx="6507">
                  <c:v>1.007080078125E-3</c:v>
                </c:pt>
                <c:pt idx="6508">
                  <c:v>1.0068416595458984E-3</c:v>
                </c:pt>
                <c:pt idx="6509">
                  <c:v>1.007080078125E-3</c:v>
                </c:pt>
                <c:pt idx="6510">
                  <c:v>1.0080337524414063E-3</c:v>
                </c:pt>
                <c:pt idx="6511">
                  <c:v>1.0068416595458984E-3</c:v>
                </c:pt>
                <c:pt idx="6512">
                  <c:v>1.007080078125E-3</c:v>
                </c:pt>
                <c:pt idx="6513">
                  <c:v>1.007080078125E-3</c:v>
                </c:pt>
                <c:pt idx="6514">
                  <c:v>1.0068416595458984E-3</c:v>
                </c:pt>
                <c:pt idx="6515">
                  <c:v>1.007080078125E-3</c:v>
                </c:pt>
                <c:pt idx="6516">
                  <c:v>1.007080078125E-3</c:v>
                </c:pt>
                <c:pt idx="6517">
                  <c:v>1.0068416595458984E-3</c:v>
                </c:pt>
                <c:pt idx="6518">
                  <c:v>1.007080078125E-3</c:v>
                </c:pt>
                <c:pt idx="6519">
                  <c:v>1.007080078125E-3</c:v>
                </c:pt>
                <c:pt idx="6520">
                  <c:v>1.0068416595458984E-3</c:v>
                </c:pt>
                <c:pt idx="6521">
                  <c:v>1.007080078125E-3</c:v>
                </c:pt>
                <c:pt idx="6522">
                  <c:v>1.0080337524414063E-3</c:v>
                </c:pt>
                <c:pt idx="6523">
                  <c:v>1.007080078125E-3</c:v>
                </c:pt>
                <c:pt idx="6524">
                  <c:v>1.0068416595458984E-3</c:v>
                </c:pt>
                <c:pt idx="6525">
                  <c:v>1.007080078125E-3</c:v>
                </c:pt>
                <c:pt idx="6526">
                  <c:v>1.007080078125E-3</c:v>
                </c:pt>
                <c:pt idx="6527">
                  <c:v>1.0068416595458984E-3</c:v>
                </c:pt>
                <c:pt idx="6528">
                  <c:v>1.007080078125E-3</c:v>
                </c:pt>
                <c:pt idx="6529">
                  <c:v>1.007080078125E-3</c:v>
                </c:pt>
                <c:pt idx="6530">
                  <c:v>1.0068416595458984E-3</c:v>
                </c:pt>
                <c:pt idx="6531">
                  <c:v>1.007080078125E-3</c:v>
                </c:pt>
                <c:pt idx="6532">
                  <c:v>1.007080078125E-3</c:v>
                </c:pt>
                <c:pt idx="6533">
                  <c:v>1.0068416595458984E-3</c:v>
                </c:pt>
                <c:pt idx="6534">
                  <c:v>1.007080078125E-3</c:v>
                </c:pt>
                <c:pt idx="6535">
                  <c:v>1.0080337524414063E-3</c:v>
                </c:pt>
                <c:pt idx="6536">
                  <c:v>1.0068416595458984E-3</c:v>
                </c:pt>
                <c:pt idx="6537">
                  <c:v>1.007080078125E-3</c:v>
                </c:pt>
                <c:pt idx="6538">
                  <c:v>1.007080078125E-3</c:v>
                </c:pt>
                <c:pt idx="6539">
                  <c:v>1.0068416595458984E-3</c:v>
                </c:pt>
                <c:pt idx="6540">
                  <c:v>1.007080078125E-3</c:v>
                </c:pt>
                <c:pt idx="6541">
                  <c:v>1.007080078125E-3</c:v>
                </c:pt>
                <c:pt idx="6542">
                  <c:v>1.0068416595458984E-3</c:v>
                </c:pt>
                <c:pt idx="6543">
                  <c:v>1.007080078125E-3</c:v>
                </c:pt>
                <c:pt idx="6544">
                  <c:v>1.007080078125E-3</c:v>
                </c:pt>
                <c:pt idx="6545">
                  <c:v>1.0068416595458984E-3</c:v>
                </c:pt>
                <c:pt idx="6546">
                  <c:v>1.007080078125E-3</c:v>
                </c:pt>
                <c:pt idx="6547">
                  <c:v>1.0080337524414063E-3</c:v>
                </c:pt>
                <c:pt idx="6548">
                  <c:v>1.007080078125E-3</c:v>
                </c:pt>
                <c:pt idx="6549">
                  <c:v>1.0068416595458984E-3</c:v>
                </c:pt>
                <c:pt idx="6550">
                  <c:v>1.007080078125E-3</c:v>
                </c:pt>
                <c:pt idx="6551">
                  <c:v>1.007080078125E-3</c:v>
                </c:pt>
                <c:pt idx="6552">
                  <c:v>1.0068416595458984E-3</c:v>
                </c:pt>
                <c:pt idx="6553">
                  <c:v>1.007080078125E-3</c:v>
                </c:pt>
                <c:pt idx="6554">
                  <c:v>1.007080078125E-3</c:v>
                </c:pt>
                <c:pt idx="6555">
                  <c:v>1.0068416595458984E-3</c:v>
                </c:pt>
                <c:pt idx="6556">
                  <c:v>1.007080078125E-3</c:v>
                </c:pt>
                <c:pt idx="6557">
                  <c:v>1.007080078125E-3</c:v>
                </c:pt>
                <c:pt idx="6558">
                  <c:v>1.0068416595458984E-3</c:v>
                </c:pt>
                <c:pt idx="6559">
                  <c:v>1.0080337524414063E-3</c:v>
                </c:pt>
                <c:pt idx="6560">
                  <c:v>1.007080078125E-3</c:v>
                </c:pt>
                <c:pt idx="6561">
                  <c:v>1.0068416595458984E-3</c:v>
                </c:pt>
                <c:pt idx="6562">
                  <c:v>1.007080078125E-3</c:v>
                </c:pt>
                <c:pt idx="6563">
                  <c:v>1.007080078125E-3</c:v>
                </c:pt>
                <c:pt idx="6564">
                  <c:v>1.0068416595458984E-3</c:v>
                </c:pt>
                <c:pt idx="6565">
                  <c:v>1.007080078125E-3</c:v>
                </c:pt>
                <c:pt idx="6566">
                  <c:v>1.007080078125E-3</c:v>
                </c:pt>
                <c:pt idx="6567">
                  <c:v>1.0068416595458984E-3</c:v>
                </c:pt>
                <c:pt idx="6568">
                  <c:v>1.007080078125E-3</c:v>
                </c:pt>
                <c:pt idx="6569">
                  <c:v>1.007080078125E-3</c:v>
                </c:pt>
                <c:pt idx="6570">
                  <c:v>1.0068416595458984E-3</c:v>
                </c:pt>
                <c:pt idx="6571">
                  <c:v>1.007080078125E-3</c:v>
                </c:pt>
                <c:pt idx="6572">
                  <c:v>1.0080337524414063E-3</c:v>
                </c:pt>
                <c:pt idx="6573">
                  <c:v>1.007080078125E-3</c:v>
                </c:pt>
                <c:pt idx="6574">
                  <c:v>1.0068416595458984E-3</c:v>
                </c:pt>
                <c:pt idx="6575">
                  <c:v>1.007080078125E-3</c:v>
                </c:pt>
                <c:pt idx="6576">
                  <c:v>1.007080078125E-3</c:v>
                </c:pt>
                <c:pt idx="6577">
                  <c:v>1.0068416595458984E-3</c:v>
                </c:pt>
                <c:pt idx="6578">
                  <c:v>1.007080078125E-3</c:v>
                </c:pt>
                <c:pt idx="6579">
                  <c:v>1.007080078125E-3</c:v>
                </c:pt>
                <c:pt idx="6580">
                  <c:v>1.0068416595458984E-3</c:v>
                </c:pt>
                <c:pt idx="6581">
                  <c:v>1.007080078125E-3</c:v>
                </c:pt>
                <c:pt idx="6582">
                  <c:v>1.007080078125E-3</c:v>
                </c:pt>
                <c:pt idx="6583">
                  <c:v>1.0068416595458984E-3</c:v>
                </c:pt>
                <c:pt idx="6584">
                  <c:v>1.0080337524414063E-3</c:v>
                </c:pt>
                <c:pt idx="6585">
                  <c:v>1.007080078125E-3</c:v>
                </c:pt>
                <c:pt idx="6586">
                  <c:v>1.0068416595458984E-3</c:v>
                </c:pt>
                <c:pt idx="6587">
                  <c:v>1.007080078125E-3</c:v>
                </c:pt>
                <c:pt idx="6588">
                  <c:v>1.007080078125E-3</c:v>
                </c:pt>
                <c:pt idx="6589">
                  <c:v>1.0068416595458984E-3</c:v>
                </c:pt>
                <c:pt idx="6590">
                  <c:v>1.007080078125E-3</c:v>
                </c:pt>
                <c:pt idx="6591">
                  <c:v>1.007080078125E-3</c:v>
                </c:pt>
                <c:pt idx="6592">
                  <c:v>1.0068416595458984E-3</c:v>
                </c:pt>
                <c:pt idx="6593">
                  <c:v>1.007080078125E-3</c:v>
                </c:pt>
                <c:pt idx="6594">
                  <c:v>1.007080078125E-3</c:v>
                </c:pt>
                <c:pt idx="6595">
                  <c:v>1.0068416595458984E-3</c:v>
                </c:pt>
                <c:pt idx="6596">
                  <c:v>1.007080078125E-3</c:v>
                </c:pt>
                <c:pt idx="6597">
                  <c:v>1.0080337524414063E-3</c:v>
                </c:pt>
                <c:pt idx="6598">
                  <c:v>1.007080078125E-3</c:v>
                </c:pt>
                <c:pt idx="6599">
                  <c:v>1.0068416595458984E-3</c:v>
                </c:pt>
                <c:pt idx="6600">
                  <c:v>1.007080078125E-3</c:v>
                </c:pt>
                <c:pt idx="6601">
                  <c:v>1.007080078125E-3</c:v>
                </c:pt>
                <c:pt idx="6602">
                  <c:v>1.0068416595458984E-3</c:v>
                </c:pt>
                <c:pt idx="6603">
                  <c:v>1.007080078125E-3</c:v>
                </c:pt>
                <c:pt idx="6604">
                  <c:v>1.007080078125E-3</c:v>
                </c:pt>
                <c:pt idx="6605">
                  <c:v>1.0068416595458984E-3</c:v>
                </c:pt>
                <c:pt idx="6606">
                  <c:v>1.007080078125E-3</c:v>
                </c:pt>
                <c:pt idx="6607">
                  <c:v>1.007080078125E-3</c:v>
                </c:pt>
                <c:pt idx="6608">
                  <c:v>1.0068416595458984E-3</c:v>
                </c:pt>
                <c:pt idx="6609">
                  <c:v>1.0080337524414063E-3</c:v>
                </c:pt>
                <c:pt idx="6610">
                  <c:v>1.007080078125E-3</c:v>
                </c:pt>
                <c:pt idx="6611">
                  <c:v>1.0068416595458984E-3</c:v>
                </c:pt>
                <c:pt idx="6612">
                  <c:v>1.007080078125E-3</c:v>
                </c:pt>
                <c:pt idx="6613">
                  <c:v>1.007080078125E-3</c:v>
                </c:pt>
                <c:pt idx="6614">
                  <c:v>1.0068416595458984E-3</c:v>
                </c:pt>
                <c:pt idx="6615">
                  <c:v>1.007080078125E-3</c:v>
                </c:pt>
                <c:pt idx="6616">
                  <c:v>1.007080078125E-3</c:v>
                </c:pt>
                <c:pt idx="6617">
                  <c:v>1.0068416595458984E-3</c:v>
                </c:pt>
                <c:pt idx="6618">
                  <c:v>1.007080078125E-3</c:v>
                </c:pt>
                <c:pt idx="6619">
                  <c:v>1.007080078125E-3</c:v>
                </c:pt>
                <c:pt idx="6620">
                  <c:v>1.0068416595458984E-3</c:v>
                </c:pt>
                <c:pt idx="6621">
                  <c:v>1.007080078125E-3</c:v>
                </c:pt>
                <c:pt idx="6622">
                  <c:v>1.0080337524414063E-3</c:v>
                </c:pt>
                <c:pt idx="6623">
                  <c:v>1.007080078125E-3</c:v>
                </c:pt>
                <c:pt idx="6624">
                  <c:v>1.0068416595458984E-3</c:v>
                </c:pt>
                <c:pt idx="6625">
                  <c:v>1.007080078125E-3</c:v>
                </c:pt>
                <c:pt idx="6626">
                  <c:v>1.007080078125E-3</c:v>
                </c:pt>
                <c:pt idx="6627">
                  <c:v>1.0068416595458984E-3</c:v>
                </c:pt>
                <c:pt idx="6628">
                  <c:v>1.007080078125E-3</c:v>
                </c:pt>
                <c:pt idx="6629">
                  <c:v>1.007080078125E-3</c:v>
                </c:pt>
                <c:pt idx="6630">
                  <c:v>1.0068416595458984E-3</c:v>
                </c:pt>
                <c:pt idx="6631">
                  <c:v>1.007080078125E-3</c:v>
                </c:pt>
                <c:pt idx="6632">
                  <c:v>1.007080078125E-3</c:v>
                </c:pt>
                <c:pt idx="6633">
                  <c:v>1.0068416595458984E-3</c:v>
                </c:pt>
                <c:pt idx="6634">
                  <c:v>1.0080337524414063E-3</c:v>
                </c:pt>
                <c:pt idx="6635">
                  <c:v>1.007080078125E-3</c:v>
                </c:pt>
                <c:pt idx="6636">
                  <c:v>1.0068416595458984E-3</c:v>
                </c:pt>
                <c:pt idx="6637">
                  <c:v>1.007080078125E-3</c:v>
                </c:pt>
                <c:pt idx="6638">
                  <c:v>1.007080078125E-3</c:v>
                </c:pt>
                <c:pt idx="6639">
                  <c:v>1.0068416595458984E-3</c:v>
                </c:pt>
                <c:pt idx="6640">
                  <c:v>1.007080078125E-3</c:v>
                </c:pt>
                <c:pt idx="6641">
                  <c:v>1.007080078125E-3</c:v>
                </c:pt>
                <c:pt idx="6642">
                  <c:v>1.0068416595458984E-3</c:v>
                </c:pt>
                <c:pt idx="6643">
                  <c:v>1.007080078125E-3</c:v>
                </c:pt>
                <c:pt idx="6644">
                  <c:v>1.007080078125E-3</c:v>
                </c:pt>
                <c:pt idx="6645">
                  <c:v>1.0068416595458984E-3</c:v>
                </c:pt>
                <c:pt idx="6646">
                  <c:v>1.007080078125E-3</c:v>
                </c:pt>
                <c:pt idx="6647">
                  <c:v>1.0080337524414063E-3</c:v>
                </c:pt>
                <c:pt idx="6648">
                  <c:v>1.007080078125E-3</c:v>
                </c:pt>
                <c:pt idx="6649">
                  <c:v>1.0068416595458984E-3</c:v>
                </c:pt>
                <c:pt idx="6650">
                  <c:v>1.007080078125E-3</c:v>
                </c:pt>
                <c:pt idx="6651">
                  <c:v>1.007080078125E-3</c:v>
                </c:pt>
                <c:pt idx="6652">
                  <c:v>1.0068416595458984E-3</c:v>
                </c:pt>
                <c:pt idx="6653">
                  <c:v>1.007080078125E-3</c:v>
                </c:pt>
                <c:pt idx="6654">
                  <c:v>1.007080078125E-3</c:v>
                </c:pt>
                <c:pt idx="6655">
                  <c:v>1.0068416595458984E-3</c:v>
                </c:pt>
                <c:pt idx="6656">
                  <c:v>1.007080078125E-3</c:v>
                </c:pt>
                <c:pt idx="6657">
                  <c:v>1.007080078125E-3</c:v>
                </c:pt>
                <c:pt idx="6658">
                  <c:v>1.0068416595458984E-3</c:v>
                </c:pt>
                <c:pt idx="6659">
                  <c:v>1.0080337524414063E-3</c:v>
                </c:pt>
                <c:pt idx="6660">
                  <c:v>1.007080078125E-3</c:v>
                </c:pt>
                <c:pt idx="6661">
                  <c:v>1.0068416595458984E-3</c:v>
                </c:pt>
                <c:pt idx="6662">
                  <c:v>1.007080078125E-3</c:v>
                </c:pt>
                <c:pt idx="6663">
                  <c:v>1.007080078125E-3</c:v>
                </c:pt>
                <c:pt idx="6664">
                  <c:v>1.0068416595458984E-3</c:v>
                </c:pt>
                <c:pt idx="6665">
                  <c:v>1.007080078125E-3</c:v>
                </c:pt>
                <c:pt idx="6666">
                  <c:v>1.007080078125E-3</c:v>
                </c:pt>
                <c:pt idx="6667">
                  <c:v>1.0068416595458984E-3</c:v>
                </c:pt>
                <c:pt idx="6668">
                  <c:v>1.007080078125E-3</c:v>
                </c:pt>
                <c:pt idx="6669">
                  <c:v>1.007080078125E-3</c:v>
                </c:pt>
                <c:pt idx="6670">
                  <c:v>1.0068416595458984E-3</c:v>
                </c:pt>
                <c:pt idx="6671">
                  <c:v>1.007080078125E-3</c:v>
                </c:pt>
                <c:pt idx="6672">
                  <c:v>1.0080337524414063E-3</c:v>
                </c:pt>
                <c:pt idx="6673">
                  <c:v>1.007080078125E-3</c:v>
                </c:pt>
                <c:pt idx="6674">
                  <c:v>1.0068416595458984E-3</c:v>
                </c:pt>
                <c:pt idx="6675">
                  <c:v>1.007080078125E-3</c:v>
                </c:pt>
                <c:pt idx="6676">
                  <c:v>1.007080078125E-3</c:v>
                </c:pt>
                <c:pt idx="6677">
                  <c:v>1.0068416595458984E-3</c:v>
                </c:pt>
                <c:pt idx="6678">
                  <c:v>1.007080078125E-3</c:v>
                </c:pt>
                <c:pt idx="6679">
                  <c:v>1.007080078125E-3</c:v>
                </c:pt>
                <c:pt idx="6680">
                  <c:v>1.0068416595458984E-3</c:v>
                </c:pt>
                <c:pt idx="6681">
                  <c:v>1.007080078125E-3</c:v>
                </c:pt>
                <c:pt idx="6682">
                  <c:v>1.007080078125E-3</c:v>
                </c:pt>
                <c:pt idx="6683">
                  <c:v>1.0068416595458984E-3</c:v>
                </c:pt>
                <c:pt idx="6684">
                  <c:v>1.0080337524414063E-3</c:v>
                </c:pt>
                <c:pt idx="6685">
                  <c:v>1.007080078125E-3</c:v>
                </c:pt>
                <c:pt idx="6686">
                  <c:v>1.0068416595458984E-3</c:v>
                </c:pt>
                <c:pt idx="6687">
                  <c:v>1.007080078125E-3</c:v>
                </c:pt>
                <c:pt idx="6688">
                  <c:v>1.007080078125E-3</c:v>
                </c:pt>
                <c:pt idx="6689">
                  <c:v>1.0068416595458984E-3</c:v>
                </c:pt>
                <c:pt idx="6690">
                  <c:v>1.007080078125E-3</c:v>
                </c:pt>
                <c:pt idx="6691">
                  <c:v>1.007080078125E-3</c:v>
                </c:pt>
                <c:pt idx="6692">
                  <c:v>1.0068416595458984E-3</c:v>
                </c:pt>
                <c:pt idx="6693">
                  <c:v>1.007080078125E-3</c:v>
                </c:pt>
                <c:pt idx="6694">
                  <c:v>1.007080078125E-3</c:v>
                </c:pt>
                <c:pt idx="6695">
                  <c:v>1.0068416595458984E-3</c:v>
                </c:pt>
                <c:pt idx="6696">
                  <c:v>1.007080078125E-3</c:v>
                </c:pt>
                <c:pt idx="6697">
                  <c:v>1.0080337524414063E-3</c:v>
                </c:pt>
                <c:pt idx="6698">
                  <c:v>1.007080078125E-3</c:v>
                </c:pt>
                <c:pt idx="6699">
                  <c:v>1.0068416595458984E-3</c:v>
                </c:pt>
                <c:pt idx="6700">
                  <c:v>1.007080078125E-3</c:v>
                </c:pt>
                <c:pt idx="6701">
                  <c:v>1.007080078125E-3</c:v>
                </c:pt>
                <c:pt idx="6702">
                  <c:v>1.0068416595458984E-3</c:v>
                </c:pt>
                <c:pt idx="6703">
                  <c:v>1.007080078125E-3</c:v>
                </c:pt>
                <c:pt idx="6704">
                  <c:v>1.007080078125E-3</c:v>
                </c:pt>
                <c:pt idx="6705">
                  <c:v>1.0068416595458984E-3</c:v>
                </c:pt>
                <c:pt idx="6706">
                  <c:v>1.007080078125E-3</c:v>
                </c:pt>
                <c:pt idx="6707">
                  <c:v>1.007080078125E-3</c:v>
                </c:pt>
                <c:pt idx="6708">
                  <c:v>1.0068416595458984E-3</c:v>
                </c:pt>
                <c:pt idx="6709">
                  <c:v>1.0080337524414063E-3</c:v>
                </c:pt>
                <c:pt idx="6710">
                  <c:v>1.007080078125E-3</c:v>
                </c:pt>
                <c:pt idx="6711">
                  <c:v>1.0068416595458984E-3</c:v>
                </c:pt>
                <c:pt idx="6712">
                  <c:v>1.007080078125E-3</c:v>
                </c:pt>
                <c:pt idx="6713">
                  <c:v>1.007080078125E-3</c:v>
                </c:pt>
                <c:pt idx="6714">
                  <c:v>1.0068416595458984E-3</c:v>
                </c:pt>
                <c:pt idx="6715">
                  <c:v>1.007080078125E-3</c:v>
                </c:pt>
                <c:pt idx="6716">
                  <c:v>1.007080078125E-3</c:v>
                </c:pt>
                <c:pt idx="6717">
                  <c:v>1.0068416595458984E-3</c:v>
                </c:pt>
                <c:pt idx="6718">
                  <c:v>1.007080078125E-3</c:v>
                </c:pt>
                <c:pt idx="6719">
                  <c:v>1.007080078125E-3</c:v>
                </c:pt>
                <c:pt idx="6720">
                  <c:v>1.0068416595458984E-3</c:v>
                </c:pt>
                <c:pt idx="6721">
                  <c:v>1.007080078125E-3</c:v>
                </c:pt>
                <c:pt idx="6722">
                  <c:v>1.0080337524414063E-3</c:v>
                </c:pt>
                <c:pt idx="6723">
                  <c:v>1.007080078125E-3</c:v>
                </c:pt>
                <c:pt idx="6724">
                  <c:v>1.0068416595458984E-3</c:v>
                </c:pt>
                <c:pt idx="6725">
                  <c:v>1.007080078125E-3</c:v>
                </c:pt>
                <c:pt idx="6726">
                  <c:v>1.007080078125E-3</c:v>
                </c:pt>
                <c:pt idx="6727">
                  <c:v>1.0068416595458984E-3</c:v>
                </c:pt>
                <c:pt idx="6728">
                  <c:v>1.007080078125E-3</c:v>
                </c:pt>
                <c:pt idx="6729">
                  <c:v>1.007080078125E-3</c:v>
                </c:pt>
                <c:pt idx="6730">
                  <c:v>1.0068416595458984E-3</c:v>
                </c:pt>
                <c:pt idx="6731">
                  <c:v>1.007080078125E-3</c:v>
                </c:pt>
                <c:pt idx="6732">
                  <c:v>1.007080078125E-3</c:v>
                </c:pt>
                <c:pt idx="6733">
                  <c:v>1.0068416595458984E-3</c:v>
                </c:pt>
                <c:pt idx="6734">
                  <c:v>1.0080337524414063E-3</c:v>
                </c:pt>
                <c:pt idx="6735">
                  <c:v>1.007080078125E-3</c:v>
                </c:pt>
                <c:pt idx="6736">
                  <c:v>1.0068416595458984E-3</c:v>
                </c:pt>
                <c:pt idx="6737">
                  <c:v>1.007080078125E-3</c:v>
                </c:pt>
                <c:pt idx="6738">
                  <c:v>1.007080078125E-3</c:v>
                </c:pt>
                <c:pt idx="6739">
                  <c:v>1.0068416595458984E-3</c:v>
                </c:pt>
                <c:pt idx="6740">
                  <c:v>1.007080078125E-3</c:v>
                </c:pt>
                <c:pt idx="6741">
                  <c:v>1.007080078125E-3</c:v>
                </c:pt>
                <c:pt idx="6742">
                  <c:v>1.0068416595458984E-3</c:v>
                </c:pt>
                <c:pt idx="6743">
                  <c:v>1.007080078125E-3</c:v>
                </c:pt>
                <c:pt idx="6744">
                  <c:v>1.007080078125E-3</c:v>
                </c:pt>
                <c:pt idx="6745">
                  <c:v>1.0068416595458984E-3</c:v>
                </c:pt>
                <c:pt idx="6746">
                  <c:v>1.007080078125E-3</c:v>
                </c:pt>
                <c:pt idx="6747">
                  <c:v>1.0080337524414063E-3</c:v>
                </c:pt>
                <c:pt idx="6748">
                  <c:v>1.007080078125E-3</c:v>
                </c:pt>
                <c:pt idx="6749">
                  <c:v>1.0068416595458984E-3</c:v>
                </c:pt>
                <c:pt idx="6750">
                  <c:v>1.007080078125E-3</c:v>
                </c:pt>
                <c:pt idx="6751">
                  <c:v>1.007080078125E-3</c:v>
                </c:pt>
                <c:pt idx="6752">
                  <c:v>1.0068416595458984E-3</c:v>
                </c:pt>
                <c:pt idx="6753">
                  <c:v>1.007080078125E-3</c:v>
                </c:pt>
                <c:pt idx="6754">
                  <c:v>1.007080078125E-3</c:v>
                </c:pt>
                <c:pt idx="6755">
                  <c:v>1.0068416595458984E-3</c:v>
                </c:pt>
                <c:pt idx="6756">
                  <c:v>1.007080078125E-3</c:v>
                </c:pt>
                <c:pt idx="6757">
                  <c:v>1.007080078125E-3</c:v>
                </c:pt>
                <c:pt idx="6758">
                  <c:v>1.0068416595458984E-3</c:v>
                </c:pt>
                <c:pt idx="6759">
                  <c:v>1.0080337524414063E-3</c:v>
                </c:pt>
                <c:pt idx="6760">
                  <c:v>1.007080078125E-3</c:v>
                </c:pt>
                <c:pt idx="6761">
                  <c:v>1.0068416595458984E-3</c:v>
                </c:pt>
                <c:pt idx="6762">
                  <c:v>1.007080078125E-3</c:v>
                </c:pt>
                <c:pt idx="6763">
                  <c:v>1.007080078125E-3</c:v>
                </c:pt>
                <c:pt idx="6764">
                  <c:v>1.0068416595458984E-3</c:v>
                </c:pt>
                <c:pt idx="6765">
                  <c:v>1.007080078125E-3</c:v>
                </c:pt>
                <c:pt idx="6766">
                  <c:v>1.007080078125E-3</c:v>
                </c:pt>
                <c:pt idx="6767">
                  <c:v>1.0068416595458984E-3</c:v>
                </c:pt>
                <c:pt idx="6768">
                  <c:v>1.007080078125E-3</c:v>
                </c:pt>
                <c:pt idx="6769">
                  <c:v>1.007080078125E-3</c:v>
                </c:pt>
                <c:pt idx="6770">
                  <c:v>1.0068416595458984E-3</c:v>
                </c:pt>
                <c:pt idx="6771">
                  <c:v>1.007080078125E-3</c:v>
                </c:pt>
                <c:pt idx="6772">
                  <c:v>1.0080337524414063E-3</c:v>
                </c:pt>
                <c:pt idx="6773">
                  <c:v>1.007080078125E-3</c:v>
                </c:pt>
                <c:pt idx="6774">
                  <c:v>1.0068416595458984E-3</c:v>
                </c:pt>
                <c:pt idx="6775">
                  <c:v>1.007080078125E-3</c:v>
                </c:pt>
                <c:pt idx="6776">
                  <c:v>1.007080078125E-3</c:v>
                </c:pt>
                <c:pt idx="6777">
                  <c:v>1.0068416595458984E-3</c:v>
                </c:pt>
                <c:pt idx="6778">
                  <c:v>1.007080078125E-3</c:v>
                </c:pt>
                <c:pt idx="6779">
                  <c:v>1.007080078125E-3</c:v>
                </c:pt>
                <c:pt idx="6780">
                  <c:v>1.0068416595458984E-3</c:v>
                </c:pt>
                <c:pt idx="6781">
                  <c:v>1.007080078125E-3</c:v>
                </c:pt>
                <c:pt idx="6782">
                  <c:v>1.9134998321533203E-2</c:v>
                </c:pt>
                <c:pt idx="6783">
                  <c:v>1.007080078125E-3</c:v>
                </c:pt>
                <c:pt idx="6784">
                  <c:v>1.0068416595458984E-3</c:v>
                </c:pt>
                <c:pt idx="6785">
                  <c:v>1.007080078125E-3</c:v>
                </c:pt>
                <c:pt idx="6786">
                  <c:v>1.0068416595458984E-3</c:v>
                </c:pt>
                <c:pt idx="6787">
                  <c:v>1.007080078125E-3</c:v>
                </c:pt>
                <c:pt idx="6788">
                  <c:v>1.007080078125E-3</c:v>
                </c:pt>
                <c:pt idx="6789">
                  <c:v>1.0068416595458984E-3</c:v>
                </c:pt>
                <c:pt idx="6790">
                  <c:v>1.007080078125E-3</c:v>
                </c:pt>
                <c:pt idx="6791">
                  <c:v>1.0080337524414063E-3</c:v>
                </c:pt>
                <c:pt idx="6792">
                  <c:v>1.007080078125E-3</c:v>
                </c:pt>
                <c:pt idx="6793">
                  <c:v>1.0068416595458984E-3</c:v>
                </c:pt>
                <c:pt idx="6794">
                  <c:v>1.007080078125E-3</c:v>
                </c:pt>
                <c:pt idx="6795">
                  <c:v>1.007080078125E-3</c:v>
                </c:pt>
                <c:pt idx="6796">
                  <c:v>1.0068416595458984E-3</c:v>
                </c:pt>
                <c:pt idx="6797">
                  <c:v>1.007080078125E-3</c:v>
                </c:pt>
                <c:pt idx="6798">
                  <c:v>1.007080078125E-3</c:v>
                </c:pt>
                <c:pt idx="6799">
                  <c:v>1.0068416595458984E-3</c:v>
                </c:pt>
                <c:pt idx="6800">
                  <c:v>1.007080078125E-3</c:v>
                </c:pt>
                <c:pt idx="6801">
                  <c:v>1.007080078125E-3</c:v>
                </c:pt>
                <c:pt idx="6802">
                  <c:v>1.0068416595458984E-3</c:v>
                </c:pt>
                <c:pt idx="6803">
                  <c:v>1.007080078125E-3</c:v>
                </c:pt>
                <c:pt idx="6804">
                  <c:v>1.0080337524414063E-3</c:v>
                </c:pt>
                <c:pt idx="6805">
                  <c:v>1.007080078125E-3</c:v>
                </c:pt>
                <c:pt idx="6806">
                  <c:v>1.0068416595458984E-3</c:v>
                </c:pt>
                <c:pt idx="6807">
                  <c:v>1.007080078125E-3</c:v>
                </c:pt>
                <c:pt idx="6808">
                  <c:v>1.0068416595458984E-3</c:v>
                </c:pt>
                <c:pt idx="6809">
                  <c:v>1.007080078125E-3</c:v>
                </c:pt>
                <c:pt idx="6810">
                  <c:v>1.007080078125E-3</c:v>
                </c:pt>
                <c:pt idx="6811">
                  <c:v>1.0068416595458984E-3</c:v>
                </c:pt>
                <c:pt idx="6812">
                  <c:v>1.007080078125E-3</c:v>
                </c:pt>
                <c:pt idx="6813">
                  <c:v>1.007080078125E-3</c:v>
                </c:pt>
                <c:pt idx="6814">
                  <c:v>1.0068416595458984E-3</c:v>
                </c:pt>
                <c:pt idx="6815">
                  <c:v>1.007080078125E-3</c:v>
                </c:pt>
                <c:pt idx="6816">
                  <c:v>1.0080337524414063E-3</c:v>
                </c:pt>
                <c:pt idx="6817">
                  <c:v>1.007080078125E-3</c:v>
                </c:pt>
                <c:pt idx="6818">
                  <c:v>1.0068416595458984E-3</c:v>
                </c:pt>
                <c:pt idx="6819">
                  <c:v>1.007080078125E-3</c:v>
                </c:pt>
                <c:pt idx="6820">
                  <c:v>1.007080078125E-3</c:v>
                </c:pt>
                <c:pt idx="6821">
                  <c:v>1.0068416595458984E-3</c:v>
                </c:pt>
                <c:pt idx="6822">
                  <c:v>1.007080078125E-3</c:v>
                </c:pt>
                <c:pt idx="6823">
                  <c:v>1.007080078125E-3</c:v>
                </c:pt>
                <c:pt idx="6824">
                  <c:v>1.0068416595458984E-3</c:v>
                </c:pt>
                <c:pt idx="6825">
                  <c:v>1.007080078125E-3</c:v>
                </c:pt>
                <c:pt idx="6826">
                  <c:v>1.007080078125E-3</c:v>
                </c:pt>
                <c:pt idx="6827">
                  <c:v>1.0068416595458984E-3</c:v>
                </c:pt>
                <c:pt idx="6828">
                  <c:v>1.007080078125E-3</c:v>
                </c:pt>
                <c:pt idx="6829">
                  <c:v>1.0080337524414063E-3</c:v>
                </c:pt>
                <c:pt idx="6830">
                  <c:v>1.0068416595458984E-3</c:v>
                </c:pt>
                <c:pt idx="6831">
                  <c:v>1.007080078125E-3</c:v>
                </c:pt>
                <c:pt idx="6832">
                  <c:v>1.007080078125E-3</c:v>
                </c:pt>
                <c:pt idx="6833">
                  <c:v>1.0068416595458984E-3</c:v>
                </c:pt>
                <c:pt idx="6834">
                  <c:v>1.007080078125E-3</c:v>
                </c:pt>
                <c:pt idx="6835">
                  <c:v>1.007080078125E-3</c:v>
                </c:pt>
                <c:pt idx="6836">
                  <c:v>1.0068416595458984E-3</c:v>
                </c:pt>
                <c:pt idx="6837">
                  <c:v>1.007080078125E-3</c:v>
                </c:pt>
                <c:pt idx="6838">
                  <c:v>1.007080078125E-3</c:v>
                </c:pt>
                <c:pt idx="6839">
                  <c:v>1.0068416595458984E-3</c:v>
                </c:pt>
                <c:pt idx="6840">
                  <c:v>1.007080078125E-3</c:v>
                </c:pt>
                <c:pt idx="6841">
                  <c:v>1.0080337524414063E-3</c:v>
                </c:pt>
                <c:pt idx="6842">
                  <c:v>1.007080078125E-3</c:v>
                </c:pt>
                <c:pt idx="6843">
                  <c:v>1.0068416595458984E-3</c:v>
                </c:pt>
                <c:pt idx="6844">
                  <c:v>1.007080078125E-3</c:v>
                </c:pt>
                <c:pt idx="6845">
                  <c:v>1.007080078125E-3</c:v>
                </c:pt>
                <c:pt idx="6846">
                  <c:v>1.0068416595458984E-3</c:v>
                </c:pt>
                <c:pt idx="6847">
                  <c:v>1.007080078125E-3</c:v>
                </c:pt>
                <c:pt idx="6848">
                  <c:v>1.007080078125E-3</c:v>
                </c:pt>
                <c:pt idx="6849">
                  <c:v>1.0068416595458984E-3</c:v>
                </c:pt>
                <c:pt idx="6850">
                  <c:v>1.007080078125E-3</c:v>
                </c:pt>
                <c:pt idx="6851">
                  <c:v>1.007080078125E-3</c:v>
                </c:pt>
                <c:pt idx="6852">
                  <c:v>1.0068416595458984E-3</c:v>
                </c:pt>
                <c:pt idx="6853">
                  <c:v>1.007080078125E-3</c:v>
                </c:pt>
                <c:pt idx="6854">
                  <c:v>1.0080337524414063E-3</c:v>
                </c:pt>
                <c:pt idx="6855">
                  <c:v>1.0068416595458984E-3</c:v>
                </c:pt>
                <c:pt idx="6856">
                  <c:v>1.007080078125E-3</c:v>
                </c:pt>
                <c:pt idx="6857">
                  <c:v>1.007080078125E-3</c:v>
                </c:pt>
                <c:pt idx="6858">
                  <c:v>1.0068416595458984E-3</c:v>
                </c:pt>
                <c:pt idx="6859">
                  <c:v>1.007080078125E-3</c:v>
                </c:pt>
                <c:pt idx="6860">
                  <c:v>1.007080078125E-3</c:v>
                </c:pt>
                <c:pt idx="6861">
                  <c:v>1.0068416595458984E-3</c:v>
                </c:pt>
                <c:pt idx="6862">
                  <c:v>1.007080078125E-3</c:v>
                </c:pt>
                <c:pt idx="6863">
                  <c:v>1.007080078125E-3</c:v>
                </c:pt>
                <c:pt idx="6864">
                  <c:v>1.0068416595458984E-3</c:v>
                </c:pt>
                <c:pt idx="6865">
                  <c:v>1.007080078125E-3</c:v>
                </c:pt>
                <c:pt idx="6866">
                  <c:v>1.0080337524414063E-3</c:v>
                </c:pt>
                <c:pt idx="6867">
                  <c:v>1.007080078125E-3</c:v>
                </c:pt>
                <c:pt idx="6868">
                  <c:v>1.0068416595458984E-3</c:v>
                </c:pt>
                <c:pt idx="6869">
                  <c:v>1.007080078125E-3</c:v>
                </c:pt>
                <c:pt idx="6870">
                  <c:v>1.007080078125E-3</c:v>
                </c:pt>
                <c:pt idx="6871">
                  <c:v>1.0068416595458984E-3</c:v>
                </c:pt>
                <c:pt idx="6872">
                  <c:v>1.007080078125E-3</c:v>
                </c:pt>
                <c:pt idx="6873">
                  <c:v>1.007080078125E-3</c:v>
                </c:pt>
                <c:pt idx="6874">
                  <c:v>1.0068416595458984E-3</c:v>
                </c:pt>
                <c:pt idx="6875">
                  <c:v>1.007080078125E-3</c:v>
                </c:pt>
                <c:pt idx="6876">
                  <c:v>1.007080078125E-3</c:v>
                </c:pt>
                <c:pt idx="6877">
                  <c:v>1.0068416595458984E-3</c:v>
                </c:pt>
                <c:pt idx="6878">
                  <c:v>1.007080078125E-3</c:v>
                </c:pt>
                <c:pt idx="6879">
                  <c:v>1.0080337524414063E-3</c:v>
                </c:pt>
                <c:pt idx="6880">
                  <c:v>1.0068416595458984E-3</c:v>
                </c:pt>
                <c:pt idx="6881">
                  <c:v>1.007080078125E-3</c:v>
                </c:pt>
                <c:pt idx="6882">
                  <c:v>1.007080078125E-3</c:v>
                </c:pt>
                <c:pt idx="6883">
                  <c:v>1.0068416595458984E-3</c:v>
                </c:pt>
                <c:pt idx="6884">
                  <c:v>1.007080078125E-3</c:v>
                </c:pt>
                <c:pt idx="6885">
                  <c:v>1.007080078125E-3</c:v>
                </c:pt>
                <c:pt idx="6886">
                  <c:v>1.0068416595458984E-3</c:v>
                </c:pt>
                <c:pt idx="6887">
                  <c:v>1.007080078125E-3</c:v>
                </c:pt>
                <c:pt idx="6888">
                  <c:v>1.007080078125E-3</c:v>
                </c:pt>
                <c:pt idx="6889">
                  <c:v>1.0068416595458984E-3</c:v>
                </c:pt>
                <c:pt idx="6890">
                  <c:v>1.007080078125E-3</c:v>
                </c:pt>
                <c:pt idx="6891">
                  <c:v>1.0080337524414063E-3</c:v>
                </c:pt>
                <c:pt idx="6892">
                  <c:v>1.007080078125E-3</c:v>
                </c:pt>
                <c:pt idx="6893">
                  <c:v>1.0068416595458984E-3</c:v>
                </c:pt>
                <c:pt idx="6894">
                  <c:v>1.007080078125E-3</c:v>
                </c:pt>
                <c:pt idx="6895">
                  <c:v>1.007080078125E-3</c:v>
                </c:pt>
                <c:pt idx="6896">
                  <c:v>1.0068416595458984E-3</c:v>
                </c:pt>
                <c:pt idx="6897">
                  <c:v>1.007080078125E-3</c:v>
                </c:pt>
                <c:pt idx="6898">
                  <c:v>1.007080078125E-3</c:v>
                </c:pt>
                <c:pt idx="6899">
                  <c:v>1.0068416595458984E-3</c:v>
                </c:pt>
                <c:pt idx="6900">
                  <c:v>1.007080078125E-3</c:v>
                </c:pt>
                <c:pt idx="6901">
                  <c:v>1.007080078125E-3</c:v>
                </c:pt>
                <c:pt idx="6902">
                  <c:v>1.0068416595458984E-3</c:v>
                </c:pt>
                <c:pt idx="6903">
                  <c:v>1.007080078125E-3</c:v>
                </c:pt>
                <c:pt idx="6904">
                  <c:v>1.0080337524414063E-3</c:v>
                </c:pt>
                <c:pt idx="6905">
                  <c:v>1.0068416595458984E-3</c:v>
                </c:pt>
                <c:pt idx="6906">
                  <c:v>1.007080078125E-3</c:v>
                </c:pt>
                <c:pt idx="6907">
                  <c:v>1.007080078125E-3</c:v>
                </c:pt>
                <c:pt idx="6908">
                  <c:v>1.0068416595458984E-3</c:v>
                </c:pt>
                <c:pt idx="6909">
                  <c:v>1.007080078125E-3</c:v>
                </c:pt>
                <c:pt idx="6910">
                  <c:v>1.007080078125E-3</c:v>
                </c:pt>
                <c:pt idx="6911">
                  <c:v>1.0068416595458984E-3</c:v>
                </c:pt>
                <c:pt idx="6912">
                  <c:v>1.007080078125E-3</c:v>
                </c:pt>
                <c:pt idx="6913">
                  <c:v>1.007080078125E-3</c:v>
                </c:pt>
                <c:pt idx="6914">
                  <c:v>1.0068416595458984E-3</c:v>
                </c:pt>
                <c:pt idx="6915">
                  <c:v>1.007080078125E-3</c:v>
                </c:pt>
                <c:pt idx="6916">
                  <c:v>1.0080337524414063E-3</c:v>
                </c:pt>
                <c:pt idx="6917">
                  <c:v>1.007080078125E-3</c:v>
                </c:pt>
                <c:pt idx="6918">
                  <c:v>1.0068416595458984E-3</c:v>
                </c:pt>
                <c:pt idx="6919">
                  <c:v>1.007080078125E-3</c:v>
                </c:pt>
                <c:pt idx="6920">
                  <c:v>1.007080078125E-3</c:v>
                </c:pt>
                <c:pt idx="6921">
                  <c:v>1.0068416595458984E-3</c:v>
                </c:pt>
                <c:pt idx="6922">
                  <c:v>1.007080078125E-3</c:v>
                </c:pt>
                <c:pt idx="6923">
                  <c:v>1.007080078125E-3</c:v>
                </c:pt>
                <c:pt idx="6924">
                  <c:v>1.0068416595458984E-3</c:v>
                </c:pt>
                <c:pt idx="6925">
                  <c:v>1.007080078125E-3</c:v>
                </c:pt>
                <c:pt idx="6926">
                  <c:v>1.007080078125E-3</c:v>
                </c:pt>
                <c:pt idx="6927">
                  <c:v>1.0068416595458984E-3</c:v>
                </c:pt>
                <c:pt idx="6928">
                  <c:v>1.007080078125E-3</c:v>
                </c:pt>
                <c:pt idx="6929">
                  <c:v>1.0080337524414063E-3</c:v>
                </c:pt>
                <c:pt idx="6930">
                  <c:v>1.0068416595458984E-3</c:v>
                </c:pt>
                <c:pt idx="6931">
                  <c:v>1.007080078125E-3</c:v>
                </c:pt>
                <c:pt idx="6932">
                  <c:v>1.007080078125E-3</c:v>
                </c:pt>
                <c:pt idx="6933">
                  <c:v>1.0068416595458984E-3</c:v>
                </c:pt>
                <c:pt idx="6934">
                  <c:v>1.007080078125E-3</c:v>
                </c:pt>
                <c:pt idx="6935">
                  <c:v>1.007080078125E-3</c:v>
                </c:pt>
                <c:pt idx="6936">
                  <c:v>1.0068416595458984E-3</c:v>
                </c:pt>
                <c:pt idx="6937">
                  <c:v>1.007080078125E-3</c:v>
                </c:pt>
                <c:pt idx="6938">
                  <c:v>1.007080078125E-3</c:v>
                </c:pt>
                <c:pt idx="6939">
                  <c:v>1.0068416595458984E-3</c:v>
                </c:pt>
                <c:pt idx="6940">
                  <c:v>1.007080078125E-3</c:v>
                </c:pt>
                <c:pt idx="6941">
                  <c:v>1.0080337524414063E-3</c:v>
                </c:pt>
                <c:pt idx="6942">
                  <c:v>1.007080078125E-3</c:v>
                </c:pt>
                <c:pt idx="6943">
                  <c:v>1.0068416595458984E-3</c:v>
                </c:pt>
                <c:pt idx="6944">
                  <c:v>1.007080078125E-3</c:v>
                </c:pt>
                <c:pt idx="6945">
                  <c:v>1.007080078125E-3</c:v>
                </c:pt>
                <c:pt idx="6946">
                  <c:v>1.0068416595458984E-3</c:v>
                </c:pt>
                <c:pt idx="6947">
                  <c:v>1.007080078125E-3</c:v>
                </c:pt>
                <c:pt idx="6948">
                  <c:v>1.007080078125E-3</c:v>
                </c:pt>
                <c:pt idx="6949">
                  <c:v>1.0068416595458984E-3</c:v>
                </c:pt>
                <c:pt idx="6950">
                  <c:v>1.007080078125E-3</c:v>
                </c:pt>
                <c:pt idx="6951">
                  <c:v>1.007080078125E-3</c:v>
                </c:pt>
                <c:pt idx="6952">
                  <c:v>1.0068416595458984E-3</c:v>
                </c:pt>
                <c:pt idx="6953">
                  <c:v>1.007080078125E-3</c:v>
                </c:pt>
                <c:pt idx="6954">
                  <c:v>1.0080337524414063E-3</c:v>
                </c:pt>
                <c:pt idx="6955">
                  <c:v>1.0068416595458984E-3</c:v>
                </c:pt>
                <c:pt idx="6956">
                  <c:v>1.007080078125E-3</c:v>
                </c:pt>
                <c:pt idx="6957">
                  <c:v>1.007080078125E-3</c:v>
                </c:pt>
                <c:pt idx="6958">
                  <c:v>1.0068416595458984E-3</c:v>
                </c:pt>
                <c:pt idx="6959">
                  <c:v>1.007080078125E-3</c:v>
                </c:pt>
                <c:pt idx="6960">
                  <c:v>1.007080078125E-3</c:v>
                </c:pt>
                <c:pt idx="6961">
                  <c:v>1.0068416595458984E-3</c:v>
                </c:pt>
                <c:pt idx="6962">
                  <c:v>1.007080078125E-3</c:v>
                </c:pt>
                <c:pt idx="6963">
                  <c:v>1.007080078125E-3</c:v>
                </c:pt>
                <c:pt idx="6964">
                  <c:v>1.0068416595458984E-3</c:v>
                </c:pt>
                <c:pt idx="6965">
                  <c:v>1.007080078125E-3</c:v>
                </c:pt>
                <c:pt idx="6966">
                  <c:v>1.0080337524414063E-3</c:v>
                </c:pt>
                <c:pt idx="6967">
                  <c:v>1.007080078125E-3</c:v>
                </c:pt>
                <c:pt idx="6968">
                  <c:v>1.0068416595458984E-3</c:v>
                </c:pt>
                <c:pt idx="6969">
                  <c:v>1.007080078125E-3</c:v>
                </c:pt>
                <c:pt idx="6970">
                  <c:v>1.007080078125E-3</c:v>
                </c:pt>
                <c:pt idx="6971">
                  <c:v>1.0068416595458984E-3</c:v>
                </c:pt>
                <c:pt idx="6972">
                  <c:v>1.007080078125E-3</c:v>
                </c:pt>
                <c:pt idx="6973">
                  <c:v>1.007080078125E-3</c:v>
                </c:pt>
                <c:pt idx="6974">
                  <c:v>1.0068416595458984E-3</c:v>
                </c:pt>
                <c:pt idx="6975">
                  <c:v>1.007080078125E-3</c:v>
                </c:pt>
                <c:pt idx="6976">
                  <c:v>1.007080078125E-3</c:v>
                </c:pt>
                <c:pt idx="6977">
                  <c:v>1.0068416595458984E-3</c:v>
                </c:pt>
                <c:pt idx="6978">
                  <c:v>1.007080078125E-3</c:v>
                </c:pt>
                <c:pt idx="6979">
                  <c:v>1.0080337524414063E-3</c:v>
                </c:pt>
                <c:pt idx="6980">
                  <c:v>1.0068416595458984E-3</c:v>
                </c:pt>
                <c:pt idx="6981">
                  <c:v>1.007080078125E-3</c:v>
                </c:pt>
                <c:pt idx="6982">
                  <c:v>1.007080078125E-3</c:v>
                </c:pt>
                <c:pt idx="6983">
                  <c:v>1.0068416595458984E-3</c:v>
                </c:pt>
                <c:pt idx="6984">
                  <c:v>1.007080078125E-3</c:v>
                </c:pt>
                <c:pt idx="6985">
                  <c:v>1.007080078125E-3</c:v>
                </c:pt>
                <c:pt idx="6986">
                  <c:v>1.0068416595458984E-3</c:v>
                </c:pt>
                <c:pt idx="6987">
                  <c:v>1.007080078125E-3</c:v>
                </c:pt>
                <c:pt idx="6988">
                  <c:v>1.007080078125E-3</c:v>
                </c:pt>
                <c:pt idx="6989">
                  <c:v>1.0068416595458984E-3</c:v>
                </c:pt>
                <c:pt idx="6990">
                  <c:v>1.007080078125E-3</c:v>
                </c:pt>
                <c:pt idx="6991">
                  <c:v>1.0080337524414063E-3</c:v>
                </c:pt>
                <c:pt idx="6992">
                  <c:v>1.007080078125E-3</c:v>
                </c:pt>
                <c:pt idx="6993">
                  <c:v>1.0068416595458984E-3</c:v>
                </c:pt>
                <c:pt idx="6994">
                  <c:v>1.007080078125E-3</c:v>
                </c:pt>
                <c:pt idx="6995">
                  <c:v>1.007080078125E-3</c:v>
                </c:pt>
                <c:pt idx="6996">
                  <c:v>1.0068416595458984E-3</c:v>
                </c:pt>
                <c:pt idx="6997">
                  <c:v>1.007080078125E-3</c:v>
                </c:pt>
                <c:pt idx="6998">
                  <c:v>1.007080078125E-3</c:v>
                </c:pt>
                <c:pt idx="6999">
                  <c:v>1.0068416595458984E-3</c:v>
                </c:pt>
                <c:pt idx="7000">
                  <c:v>1.007080078125E-3</c:v>
                </c:pt>
                <c:pt idx="7001">
                  <c:v>1.007080078125E-3</c:v>
                </c:pt>
                <c:pt idx="7002">
                  <c:v>1.0068416595458984E-3</c:v>
                </c:pt>
                <c:pt idx="7003">
                  <c:v>1.007080078125E-3</c:v>
                </c:pt>
                <c:pt idx="7004">
                  <c:v>1.0080337524414063E-3</c:v>
                </c:pt>
                <c:pt idx="7005">
                  <c:v>1.0068416595458984E-3</c:v>
                </c:pt>
                <c:pt idx="7006">
                  <c:v>1.007080078125E-3</c:v>
                </c:pt>
                <c:pt idx="7007">
                  <c:v>1.007080078125E-3</c:v>
                </c:pt>
                <c:pt idx="7008">
                  <c:v>1.0068416595458984E-3</c:v>
                </c:pt>
                <c:pt idx="7009">
                  <c:v>1.007080078125E-3</c:v>
                </c:pt>
                <c:pt idx="7010">
                  <c:v>1.007080078125E-3</c:v>
                </c:pt>
                <c:pt idx="7011">
                  <c:v>1.0068416595458984E-3</c:v>
                </c:pt>
                <c:pt idx="7012">
                  <c:v>1.007080078125E-3</c:v>
                </c:pt>
                <c:pt idx="7013">
                  <c:v>1.007080078125E-3</c:v>
                </c:pt>
                <c:pt idx="7014">
                  <c:v>1.0068416595458984E-3</c:v>
                </c:pt>
                <c:pt idx="7015">
                  <c:v>1.007080078125E-3</c:v>
                </c:pt>
                <c:pt idx="7016">
                  <c:v>1.0080337524414063E-3</c:v>
                </c:pt>
                <c:pt idx="7017">
                  <c:v>1.007080078125E-3</c:v>
                </c:pt>
                <c:pt idx="7018">
                  <c:v>1.0068416595458984E-3</c:v>
                </c:pt>
                <c:pt idx="7019">
                  <c:v>1.007080078125E-3</c:v>
                </c:pt>
                <c:pt idx="7020">
                  <c:v>1.007080078125E-3</c:v>
                </c:pt>
                <c:pt idx="7021">
                  <c:v>1.0068416595458984E-3</c:v>
                </c:pt>
                <c:pt idx="7022">
                  <c:v>1.007080078125E-3</c:v>
                </c:pt>
                <c:pt idx="7023">
                  <c:v>1.007080078125E-3</c:v>
                </c:pt>
                <c:pt idx="7024">
                  <c:v>1.0068416595458984E-3</c:v>
                </c:pt>
                <c:pt idx="7025">
                  <c:v>1.007080078125E-3</c:v>
                </c:pt>
                <c:pt idx="7026">
                  <c:v>1.007080078125E-3</c:v>
                </c:pt>
                <c:pt idx="7027">
                  <c:v>1.0068416595458984E-3</c:v>
                </c:pt>
                <c:pt idx="7028">
                  <c:v>1.007080078125E-3</c:v>
                </c:pt>
                <c:pt idx="7029">
                  <c:v>7.0500373840332031E-3</c:v>
                </c:pt>
                <c:pt idx="7030">
                  <c:v>1.0068416595458984E-3</c:v>
                </c:pt>
                <c:pt idx="7031">
                  <c:v>1.007080078125E-3</c:v>
                </c:pt>
                <c:pt idx="7032">
                  <c:v>1.007080078125E-3</c:v>
                </c:pt>
                <c:pt idx="7033">
                  <c:v>1.0068416595458984E-3</c:v>
                </c:pt>
                <c:pt idx="7034">
                  <c:v>1.007080078125E-3</c:v>
                </c:pt>
                <c:pt idx="7035">
                  <c:v>1.0080337524414063E-3</c:v>
                </c:pt>
                <c:pt idx="7036">
                  <c:v>1.007080078125E-3</c:v>
                </c:pt>
                <c:pt idx="7037">
                  <c:v>1.0068416595458984E-3</c:v>
                </c:pt>
                <c:pt idx="7038">
                  <c:v>1.007080078125E-3</c:v>
                </c:pt>
                <c:pt idx="7039">
                  <c:v>1.007080078125E-3</c:v>
                </c:pt>
                <c:pt idx="7040">
                  <c:v>1.0068416595458984E-3</c:v>
                </c:pt>
                <c:pt idx="7041">
                  <c:v>1.007080078125E-3</c:v>
                </c:pt>
                <c:pt idx="7042">
                  <c:v>1.007080078125E-3</c:v>
                </c:pt>
                <c:pt idx="7043">
                  <c:v>1.0068416595458984E-3</c:v>
                </c:pt>
                <c:pt idx="7044">
                  <c:v>1.007080078125E-3</c:v>
                </c:pt>
                <c:pt idx="7045">
                  <c:v>1.007080078125E-3</c:v>
                </c:pt>
                <c:pt idx="7046">
                  <c:v>1.0068416595458984E-3</c:v>
                </c:pt>
                <c:pt idx="7047">
                  <c:v>1.0080337524414063E-3</c:v>
                </c:pt>
                <c:pt idx="7048">
                  <c:v>1.007080078125E-3</c:v>
                </c:pt>
                <c:pt idx="7049">
                  <c:v>1.0068416595458984E-3</c:v>
                </c:pt>
                <c:pt idx="7050">
                  <c:v>1.007080078125E-3</c:v>
                </c:pt>
                <c:pt idx="7051">
                  <c:v>1.007080078125E-3</c:v>
                </c:pt>
                <c:pt idx="7052">
                  <c:v>1.0068416595458984E-3</c:v>
                </c:pt>
                <c:pt idx="7053">
                  <c:v>1.007080078125E-3</c:v>
                </c:pt>
                <c:pt idx="7054">
                  <c:v>1.007080078125E-3</c:v>
                </c:pt>
                <c:pt idx="7055">
                  <c:v>1.0068416595458984E-3</c:v>
                </c:pt>
                <c:pt idx="7056">
                  <c:v>1.007080078125E-3</c:v>
                </c:pt>
                <c:pt idx="7057">
                  <c:v>1.007080078125E-3</c:v>
                </c:pt>
                <c:pt idx="7058">
                  <c:v>1.0068416595458984E-3</c:v>
                </c:pt>
                <c:pt idx="7059">
                  <c:v>1.007080078125E-3</c:v>
                </c:pt>
                <c:pt idx="7060">
                  <c:v>1.0080337524414063E-3</c:v>
                </c:pt>
                <c:pt idx="7061">
                  <c:v>1.007080078125E-3</c:v>
                </c:pt>
                <c:pt idx="7062">
                  <c:v>1.0068416595458984E-3</c:v>
                </c:pt>
                <c:pt idx="7063">
                  <c:v>1.007080078125E-3</c:v>
                </c:pt>
                <c:pt idx="7064">
                  <c:v>1.007080078125E-3</c:v>
                </c:pt>
                <c:pt idx="7065">
                  <c:v>1.0068416595458984E-3</c:v>
                </c:pt>
                <c:pt idx="7066">
                  <c:v>1.007080078125E-3</c:v>
                </c:pt>
                <c:pt idx="7067">
                  <c:v>3.0211925506591797E-2</c:v>
                </c:pt>
                <c:pt idx="7068">
                  <c:v>1.0080337524414063E-3</c:v>
                </c:pt>
                <c:pt idx="7069">
                  <c:v>1.007080078125E-3</c:v>
                </c:pt>
                <c:pt idx="7070">
                  <c:v>1.0068416595458984E-3</c:v>
                </c:pt>
                <c:pt idx="7071">
                  <c:v>1.007080078125E-3</c:v>
                </c:pt>
                <c:pt idx="7072">
                  <c:v>1.007080078125E-3</c:v>
                </c:pt>
                <c:pt idx="7073">
                  <c:v>1.0068416595458984E-3</c:v>
                </c:pt>
                <c:pt idx="7074">
                  <c:v>1.007080078125E-3</c:v>
                </c:pt>
                <c:pt idx="7075">
                  <c:v>1.007080078125E-3</c:v>
                </c:pt>
                <c:pt idx="7076">
                  <c:v>1.0068416595458984E-3</c:v>
                </c:pt>
                <c:pt idx="7077">
                  <c:v>1.007080078125E-3</c:v>
                </c:pt>
                <c:pt idx="7078">
                  <c:v>1.007080078125E-3</c:v>
                </c:pt>
                <c:pt idx="7079">
                  <c:v>1.0068416595458984E-3</c:v>
                </c:pt>
                <c:pt idx="7080">
                  <c:v>1.007080078125E-3</c:v>
                </c:pt>
                <c:pt idx="7081">
                  <c:v>1.0080337524414063E-3</c:v>
                </c:pt>
                <c:pt idx="7082">
                  <c:v>1.007080078125E-3</c:v>
                </c:pt>
                <c:pt idx="7083">
                  <c:v>1.0068416595458984E-3</c:v>
                </c:pt>
                <c:pt idx="7084">
                  <c:v>1.007080078125E-3</c:v>
                </c:pt>
                <c:pt idx="7085">
                  <c:v>1.007080078125E-3</c:v>
                </c:pt>
                <c:pt idx="7086">
                  <c:v>1.0068416595458984E-3</c:v>
                </c:pt>
                <c:pt idx="7087">
                  <c:v>1.007080078125E-3</c:v>
                </c:pt>
                <c:pt idx="7088">
                  <c:v>1.007080078125E-3</c:v>
                </c:pt>
                <c:pt idx="7089">
                  <c:v>1.0068416595458984E-3</c:v>
                </c:pt>
                <c:pt idx="7090">
                  <c:v>1.007080078125E-3</c:v>
                </c:pt>
                <c:pt idx="7091">
                  <c:v>1.007080078125E-3</c:v>
                </c:pt>
                <c:pt idx="7092">
                  <c:v>1.0068416595458984E-3</c:v>
                </c:pt>
                <c:pt idx="7093">
                  <c:v>1.0080337524414063E-3</c:v>
                </c:pt>
                <c:pt idx="7094">
                  <c:v>1.007080078125E-3</c:v>
                </c:pt>
                <c:pt idx="7095">
                  <c:v>1.0068416595458984E-3</c:v>
                </c:pt>
                <c:pt idx="7096">
                  <c:v>1.007080078125E-3</c:v>
                </c:pt>
                <c:pt idx="7097">
                  <c:v>1.007080078125E-3</c:v>
                </c:pt>
                <c:pt idx="7098">
                  <c:v>1.0068416595458984E-3</c:v>
                </c:pt>
                <c:pt idx="7099">
                  <c:v>1.007080078125E-3</c:v>
                </c:pt>
                <c:pt idx="7100">
                  <c:v>1.007080078125E-3</c:v>
                </c:pt>
                <c:pt idx="7101">
                  <c:v>1.0068416595458984E-3</c:v>
                </c:pt>
                <c:pt idx="7102">
                  <c:v>1.007080078125E-3</c:v>
                </c:pt>
                <c:pt idx="7103">
                  <c:v>1.007080078125E-3</c:v>
                </c:pt>
                <c:pt idx="7104">
                  <c:v>1.0068416595458984E-3</c:v>
                </c:pt>
                <c:pt idx="7105">
                  <c:v>1.007080078125E-3</c:v>
                </c:pt>
                <c:pt idx="7106">
                  <c:v>1.0080337524414063E-3</c:v>
                </c:pt>
                <c:pt idx="7107">
                  <c:v>1.007080078125E-3</c:v>
                </c:pt>
                <c:pt idx="7108">
                  <c:v>1.0068416595458984E-3</c:v>
                </c:pt>
                <c:pt idx="7109">
                  <c:v>1.007080078125E-3</c:v>
                </c:pt>
                <c:pt idx="7110">
                  <c:v>1.007080078125E-3</c:v>
                </c:pt>
                <c:pt idx="7111">
                  <c:v>1.0068416595458984E-3</c:v>
                </c:pt>
                <c:pt idx="7112">
                  <c:v>1.007080078125E-3</c:v>
                </c:pt>
                <c:pt idx="7113">
                  <c:v>1.007080078125E-3</c:v>
                </c:pt>
                <c:pt idx="7114">
                  <c:v>1.0068416595458984E-3</c:v>
                </c:pt>
                <c:pt idx="7115">
                  <c:v>1.007080078125E-3</c:v>
                </c:pt>
                <c:pt idx="7116">
                  <c:v>1.007080078125E-3</c:v>
                </c:pt>
                <c:pt idx="7117">
                  <c:v>1.0068416595458984E-3</c:v>
                </c:pt>
                <c:pt idx="7118">
                  <c:v>1.0080337524414063E-3</c:v>
                </c:pt>
                <c:pt idx="7119">
                  <c:v>1.007080078125E-3</c:v>
                </c:pt>
                <c:pt idx="7120">
                  <c:v>1.0068416595458984E-3</c:v>
                </c:pt>
                <c:pt idx="7121">
                  <c:v>1.007080078125E-3</c:v>
                </c:pt>
                <c:pt idx="7122">
                  <c:v>1.007080078125E-3</c:v>
                </c:pt>
                <c:pt idx="7123">
                  <c:v>1.0068416595458984E-3</c:v>
                </c:pt>
                <c:pt idx="7124">
                  <c:v>1.007080078125E-3</c:v>
                </c:pt>
                <c:pt idx="7125">
                  <c:v>1.007080078125E-3</c:v>
                </c:pt>
                <c:pt idx="7126">
                  <c:v>1.0068416595458984E-3</c:v>
                </c:pt>
                <c:pt idx="7127">
                  <c:v>1.007080078125E-3</c:v>
                </c:pt>
                <c:pt idx="7128">
                  <c:v>1.007080078125E-3</c:v>
                </c:pt>
                <c:pt idx="7129">
                  <c:v>1.0068416595458984E-3</c:v>
                </c:pt>
                <c:pt idx="7130">
                  <c:v>1.007080078125E-3</c:v>
                </c:pt>
                <c:pt idx="7131">
                  <c:v>1.0080337524414063E-3</c:v>
                </c:pt>
                <c:pt idx="7132">
                  <c:v>1.007080078125E-3</c:v>
                </c:pt>
                <c:pt idx="7133">
                  <c:v>1.0068416595458984E-3</c:v>
                </c:pt>
                <c:pt idx="7134">
                  <c:v>1.007080078125E-3</c:v>
                </c:pt>
                <c:pt idx="7135">
                  <c:v>1.007080078125E-3</c:v>
                </c:pt>
                <c:pt idx="7136">
                  <c:v>1.0068416595458984E-3</c:v>
                </c:pt>
                <c:pt idx="7137">
                  <c:v>1.007080078125E-3</c:v>
                </c:pt>
                <c:pt idx="7138">
                  <c:v>1.007080078125E-3</c:v>
                </c:pt>
                <c:pt idx="7139">
                  <c:v>1.0068416595458984E-3</c:v>
                </c:pt>
                <c:pt idx="7140">
                  <c:v>1.007080078125E-3</c:v>
                </c:pt>
                <c:pt idx="7141">
                  <c:v>1.007080078125E-3</c:v>
                </c:pt>
                <c:pt idx="7142">
                  <c:v>1.0068416595458984E-3</c:v>
                </c:pt>
                <c:pt idx="7143">
                  <c:v>1.0080337524414063E-3</c:v>
                </c:pt>
                <c:pt idx="7144">
                  <c:v>1.007080078125E-3</c:v>
                </c:pt>
                <c:pt idx="7145">
                  <c:v>1.0068416595458984E-3</c:v>
                </c:pt>
                <c:pt idx="7146">
                  <c:v>1.007080078125E-3</c:v>
                </c:pt>
                <c:pt idx="7147">
                  <c:v>1.007080078125E-3</c:v>
                </c:pt>
                <c:pt idx="7148">
                  <c:v>1.0068416595458984E-3</c:v>
                </c:pt>
                <c:pt idx="7149">
                  <c:v>1.007080078125E-3</c:v>
                </c:pt>
                <c:pt idx="7150">
                  <c:v>1.007080078125E-3</c:v>
                </c:pt>
                <c:pt idx="7151">
                  <c:v>1.0068416595458984E-3</c:v>
                </c:pt>
                <c:pt idx="7152">
                  <c:v>1.007080078125E-3</c:v>
                </c:pt>
                <c:pt idx="7153">
                  <c:v>1.007080078125E-3</c:v>
                </c:pt>
                <c:pt idx="7154">
                  <c:v>1.0068416595458984E-3</c:v>
                </c:pt>
                <c:pt idx="7155">
                  <c:v>1.007080078125E-3</c:v>
                </c:pt>
                <c:pt idx="7156">
                  <c:v>1.0080337524414063E-3</c:v>
                </c:pt>
                <c:pt idx="7157">
                  <c:v>1.007080078125E-3</c:v>
                </c:pt>
                <c:pt idx="7158">
                  <c:v>1.0068416595458984E-3</c:v>
                </c:pt>
                <c:pt idx="7159">
                  <c:v>1.007080078125E-3</c:v>
                </c:pt>
                <c:pt idx="7160">
                  <c:v>1.007080078125E-3</c:v>
                </c:pt>
                <c:pt idx="7161">
                  <c:v>1.0068416595458984E-3</c:v>
                </c:pt>
                <c:pt idx="7162">
                  <c:v>1.007080078125E-3</c:v>
                </c:pt>
                <c:pt idx="7163">
                  <c:v>1.007080078125E-3</c:v>
                </c:pt>
                <c:pt idx="7164">
                  <c:v>1.0068416595458984E-3</c:v>
                </c:pt>
                <c:pt idx="7165">
                  <c:v>1.007080078125E-3</c:v>
                </c:pt>
                <c:pt idx="7166">
                  <c:v>1.007080078125E-3</c:v>
                </c:pt>
                <c:pt idx="7167">
                  <c:v>1.0068416595458984E-3</c:v>
                </c:pt>
                <c:pt idx="7168">
                  <c:v>1.0080337524414063E-3</c:v>
                </c:pt>
                <c:pt idx="7169">
                  <c:v>1.007080078125E-3</c:v>
                </c:pt>
                <c:pt idx="7170">
                  <c:v>1.0068416595458984E-3</c:v>
                </c:pt>
                <c:pt idx="7171">
                  <c:v>1.007080078125E-3</c:v>
                </c:pt>
                <c:pt idx="7172">
                  <c:v>1.007080078125E-3</c:v>
                </c:pt>
                <c:pt idx="7173">
                  <c:v>1.0068416595458984E-3</c:v>
                </c:pt>
                <c:pt idx="7174">
                  <c:v>1.007080078125E-3</c:v>
                </c:pt>
                <c:pt idx="7175">
                  <c:v>1.007080078125E-3</c:v>
                </c:pt>
                <c:pt idx="7176">
                  <c:v>1.0068416595458984E-3</c:v>
                </c:pt>
                <c:pt idx="7177">
                  <c:v>1.007080078125E-3</c:v>
                </c:pt>
                <c:pt idx="7178">
                  <c:v>1.007080078125E-3</c:v>
                </c:pt>
                <c:pt idx="7179">
                  <c:v>1.0068416595458984E-3</c:v>
                </c:pt>
                <c:pt idx="7180">
                  <c:v>1.007080078125E-3</c:v>
                </c:pt>
                <c:pt idx="7181">
                  <c:v>1.0080337524414063E-3</c:v>
                </c:pt>
                <c:pt idx="7182">
                  <c:v>1.007080078125E-3</c:v>
                </c:pt>
                <c:pt idx="7183">
                  <c:v>1.0068416595458984E-3</c:v>
                </c:pt>
                <c:pt idx="7184">
                  <c:v>1.007080078125E-3</c:v>
                </c:pt>
                <c:pt idx="7185">
                  <c:v>1.007080078125E-3</c:v>
                </c:pt>
                <c:pt idx="7186">
                  <c:v>1.0068416595458984E-3</c:v>
                </c:pt>
                <c:pt idx="7187">
                  <c:v>1.007080078125E-3</c:v>
                </c:pt>
                <c:pt idx="7188">
                  <c:v>1.007080078125E-3</c:v>
                </c:pt>
                <c:pt idx="7189">
                  <c:v>1.0068416595458984E-3</c:v>
                </c:pt>
                <c:pt idx="7190">
                  <c:v>1.007080078125E-3</c:v>
                </c:pt>
                <c:pt idx="7191">
                  <c:v>1.007080078125E-3</c:v>
                </c:pt>
                <c:pt idx="7192">
                  <c:v>1.0068416595458984E-3</c:v>
                </c:pt>
                <c:pt idx="7193">
                  <c:v>1.0080337524414063E-3</c:v>
                </c:pt>
                <c:pt idx="7194">
                  <c:v>1.007080078125E-3</c:v>
                </c:pt>
                <c:pt idx="7195">
                  <c:v>1.0068416595458984E-3</c:v>
                </c:pt>
                <c:pt idx="7196">
                  <c:v>1.007080078125E-3</c:v>
                </c:pt>
                <c:pt idx="7197">
                  <c:v>1.007080078125E-3</c:v>
                </c:pt>
                <c:pt idx="7198">
                  <c:v>1.0068416595458984E-3</c:v>
                </c:pt>
                <c:pt idx="7199">
                  <c:v>1.007080078125E-3</c:v>
                </c:pt>
                <c:pt idx="7200">
                  <c:v>1.007080078125E-3</c:v>
                </c:pt>
                <c:pt idx="7201">
                  <c:v>1.0068416595458984E-3</c:v>
                </c:pt>
                <c:pt idx="7202">
                  <c:v>1.007080078125E-3</c:v>
                </c:pt>
                <c:pt idx="7203">
                  <c:v>1.007080078125E-3</c:v>
                </c:pt>
                <c:pt idx="7204">
                  <c:v>1.0068416595458984E-3</c:v>
                </c:pt>
                <c:pt idx="7205">
                  <c:v>1.007080078125E-3</c:v>
                </c:pt>
                <c:pt idx="7206">
                  <c:v>1.0080337524414063E-3</c:v>
                </c:pt>
                <c:pt idx="7207">
                  <c:v>1.007080078125E-3</c:v>
                </c:pt>
                <c:pt idx="7208">
                  <c:v>1.0068416595458984E-3</c:v>
                </c:pt>
                <c:pt idx="7209">
                  <c:v>1.007080078125E-3</c:v>
                </c:pt>
                <c:pt idx="7210">
                  <c:v>1.007080078125E-3</c:v>
                </c:pt>
                <c:pt idx="7211">
                  <c:v>1.0068416595458984E-3</c:v>
                </c:pt>
                <c:pt idx="7212">
                  <c:v>1.007080078125E-3</c:v>
                </c:pt>
                <c:pt idx="7213">
                  <c:v>1.007080078125E-3</c:v>
                </c:pt>
                <c:pt idx="7214">
                  <c:v>1.0068416595458984E-3</c:v>
                </c:pt>
                <c:pt idx="7215">
                  <c:v>1.007080078125E-3</c:v>
                </c:pt>
                <c:pt idx="7216">
                  <c:v>1.007080078125E-3</c:v>
                </c:pt>
                <c:pt idx="7217">
                  <c:v>1.0068416595458984E-3</c:v>
                </c:pt>
                <c:pt idx="7218">
                  <c:v>1.0080337524414063E-3</c:v>
                </c:pt>
                <c:pt idx="7219">
                  <c:v>1.007080078125E-3</c:v>
                </c:pt>
                <c:pt idx="7220">
                  <c:v>1.0068416595458984E-3</c:v>
                </c:pt>
                <c:pt idx="7221">
                  <c:v>1.007080078125E-3</c:v>
                </c:pt>
                <c:pt idx="7222">
                  <c:v>1.007080078125E-3</c:v>
                </c:pt>
                <c:pt idx="7223">
                  <c:v>1.0068416595458984E-3</c:v>
                </c:pt>
                <c:pt idx="7224">
                  <c:v>1.007080078125E-3</c:v>
                </c:pt>
                <c:pt idx="7225">
                  <c:v>1.007080078125E-3</c:v>
                </c:pt>
                <c:pt idx="7226">
                  <c:v>1.0068416595458984E-3</c:v>
                </c:pt>
                <c:pt idx="7227">
                  <c:v>1.007080078125E-3</c:v>
                </c:pt>
                <c:pt idx="7228">
                  <c:v>1.007080078125E-3</c:v>
                </c:pt>
                <c:pt idx="7229">
                  <c:v>1.0068416595458984E-3</c:v>
                </c:pt>
                <c:pt idx="7230">
                  <c:v>1.007080078125E-3</c:v>
                </c:pt>
                <c:pt idx="7231">
                  <c:v>1.0080337524414063E-3</c:v>
                </c:pt>
                <c:pt idx="7232">
                  <c:v>1.007080078125E-3</c:v>
                </c:pt>
                <c:pt idx="7233">
                  <c:v>1.0068416595458984E-3</c:v>
                </c:pt>
                <c:pt idx="7234">
                  <c:v>1.007080078125E-3</c:v>
                </c:pt>
                <c:pt idx="7235">
                  <c:v>1.007080078125E-3</c:v>
                </c:pt>
                <c:pt idx="7236">
                  <c:v>1.0068416595458984E-3</c:v>
                </c:pt>
                <c:pt idx="7237">
                  <c:v>1.007080078125E-3</c:v>
                </c:pt>
                <c:pt idx="7238">
                  <c:v>1.007080078125E-3</c:v>
                </c:pt>
                <c:pt idx="7239">
                  <c:v>1.0068416595458984E-3</c:v>
                </c:pt>
                <c:pt idx="7240">
                  <c:v>1.007080078125E-3</c:v>
                </c:pt>
                <c:pt idx="7241">
                  <c:v>1.0068416595458984E-3</c:v>
                </c:pt>
                <c:pt idx="7242">
                  <c:v>1.007080078125E-3</c:v>
                </c:pt>
                <c:pt idx="7243">
                  <c:v>1.0080337524414063E-3</c:v>
                </c:pt>
                <c:pt idx="7244">
                  <c:v>1.007080078125E-3</c:v>
                </c:pt>
                <c:pt idx="7245">
                  <c:v>1.0068416595458984E-3</c:v>
                </c:pt>
                <c:pt idx="7246">
                  <c:v>1.007080078125E-3</c:v>
                </c:pt>
                <c:pt idx="7247">
                  <c:v>1.007080078125E-3</c:v>
                </c:pt>
                <c:pt idx="7248">
                  <c:v>1.0068416595458984E-3</c:v>
                </c:pt>
                <c:pt idx="7249">
                  <c:v>1.007080078125E-3</c:v>
                </c:pt>
                <c:pt idx="7250">
                  <c:v>1.007080078125E-3</c:v>
                </c:pt>
                <c:pt idx="7251">
                  <c:v>1.0068416595458984E-3</c:v>
                </c:pt>
                <c:pt idx="7252">
                  <c:v>1.007080078125E-3</c:v>
                </c:pt>
                <c:pt idx="7253">
                  <c:v>1.007080078125E-3</c:v>
                </c:pt>
                <c:pt idx="7254">
                  <c:v>1.0068416595458984E-3</c:v>
                </c:pt>
                <c:pt idx="7255">
                  <c:v>1.007080078125E-3</c:v>
                </c:pt>
                <c:pt idx="7256">
                  <c:v>1.0080337524414063E-3</c:v>
                </c:pt>
                <c:pt idx="7257">
                  <c:v>1.007080078125E-3</c:v>
                </c:pt>
                <c:pt idx="7258">
                  <c:v>1.0068416595458984E-3</c:v>
                </c:pt>
                <c:pt idx="7259">
                  <c:v>1.007080078125E-3</c:v>
                </c:pt>
                <c:pt idx="7260">
                  <c:v>1.007080078125E-3</c:v>
                </c:pt>
                <c:pt idx="7261">
                  <c:v>1.0068416595458984E-3</c:v>
                </c:pt>
                <c:pt idx="7262">
                  <c:v>1.007080078125E-3</c:v>
                </c:pt>
                <c:pt idx="7263">
                  <c:v>1.0068416595458984E-3</c:v>
                </c:pt>
                <c:pt idx="7264">
                  <c:v>1.007080078125E-3</c:v>
                </c:pt>
                <c:pt idx="7265">
                  <c:v>1.007080078125E-3</c:v>
                </c:pt>
                <c:pt idx="7266">
                  <c:v>1.0068416595458984E-3</c:v>
                </c:pt>
                <c:pt idx="7267">
                  <c:v>1.007080078125E-3</c:v>
                </c:pt>
                <c:pt idx="7268">
                  <c:v>1.0080337524414063E-3</c:v>
                </c:pt>
                <c:pt idx="7269">
                  <c:v>1.007080078125E-3</c:v>
                </c:pt>
                <c:pt idx="7270">
                  <c:v>1.0068416595458984E-3</c:v>
                </c:pt>
                <c:pt idx="7271">
                  <c:v>1.007080078125E-3</c:v>
                </c:pt>
                <c:pt idx="7272">
                  <c:v>1.007080078125E-3</c:v>
                </c:pt>
                <c:pt idx="7273">
                  <c:v>1.0068416595458984E-3</c:v>
                </c:pt>
                <c:pt idx="7274">
                  <c:v>1.007080078125E-3</c:v>
                </c:pt>
                <c:pt idx="7275">
                  <c:v>1.007080078125E-3</c:v>
                </c:pt>
                <c:pt idx="7276">
                  <c:v>1.0068416595458984E-3</c:v>
                </c:pt>
                <c:pt idx="7277">
                  <c:v>1.007080078125E-3</c:v>
                </c:pt>
                <c:pt idx="7278">
                  <c:v>1.007080078125E-3</c:v>
                </c:pt>
                <c:pt idx="7279">
                  <c:v>1.0068416595458984E-3</c:v>
                </c:pt>
                <c:pt idx="7280">
                  <c:v>1.007080078125E-3</c:v>
                </c:pt>
                <c:pt idx="7281">
                  <c:v>2.0151138305664063E-3</c:v>
                </c:pt>
                <c:pt idx="7282">
                  <c:v>1.0068416595458984E-3</c:v>
                </c:pt>
                <c:pt idx="7283">
                  <c:v>1.007080078125E-3</c:v>
                </c:pt>
                <c:pt idx="7284">
                  <c:v>1.0068416595458984E-3</c:v>
                </c:pt>
                <c:pt idx="7285">
                  <c:v>1.007080078125E-3</c:v>
                </c:pt>
                <c:pt idx="7286">
                  <c:v>1.007080078125E-3</c:v>
                </c:pt>
                <c:pt idx="7287">
                  <c:v>1.0068416595458984E-3</c:v>
                </c:pt>
                <c:pt idx="7288">
                  <c:v>1.007080078125E-3</c:v>
                </c:pt>
                <c:pt idx="7289">
                  <c:v>1.007080078125E-3</c:v>
                </c:pt>
                <c:pt idx="7290">
                  <c:v>1.0068416595458984E-3</c:v>
                </c:pt>
                <c:pt idx="7291">
                  <c:v>1.007080078125E-3</c:v>
                </c:pt>
                <c:pt idx="7292">
                  <c:v>1.0080337524414063E-3</c:v>
                </c:pt>
                <c:pt idx="7293">
                  <c:v>1.007080078125E-3</c:v>
                </c:pt>
                <c:pt idx="7294">
                  <c:v>1.0068416595458984E-3</c:v>
                </c:pt>
                <c:pt idx="7295">
                  <c:v>1.007080078125E-3</c:v>
                </c:pt>
                <c:pt idx="7296">
                  <c:v>1.007080078125E-3</c:v>
                </c:pt>
                <c:pt idx="7297">
                  <c:v>1.0068416595458984E-3</c:v>
                </c:pt>
                <c:pt idx="7298">
                  <c:v>1.007080078125E-3</c:v>
                </c:pt>
                <c:pt idx="7299">
                  <c:v>1.007080078125E-3</c:v>
                </c:pt>
                <c:pt idx="7300">
                  <c:v>1.0068416595458984E-3</c:v>
                </c:pt>
                <c:pt idx="7301">
                  <c:v>1.007080078125E-3</c:v>
                </c:pt>
                <c:pt idx="7302">
                  <c:v>1.007080078125E-3</c:v>
                </c:pt>
                <c:pt idx="7303">
                  <c:v>1.0068416595458984E-3</c:v>
                </c:pt>
                <c:pt idx="7304">
                  <c:v>1.007080078125E-3</c:v>
                </c:pt>
                <c:pt idx="7305">
                  <c:v>1.0080337524414063E-3</c:v>
                </c:pt>
                <c:pt idx="7306">
                  <c:v>1.0068416595458984E-3</c:v>
                </c:pt>
                <c:pt idx="7307">
                  <c:v>1.007080078125E-3</c:v>
                </c:pt>
                <c:pt idx="7308">
                  <c:v>1.007080078125E-3</c:v>
                </c:pt>
                <c:pt idx="7309">
                  <c:v>1.0068416595458984E-3</c:v>
                </c:pt>
                <c:pt idx="7310">
                  <c:v>1.007080078125E-3</c:v>
                </c:pt>
                <c:pt idx="7311">
                  <c:v>1.007080078125E-3</c:v>
                </c:pt>
                <c:pt idx="7312">
                  <c:v>1.0068416595458984E-3</c:v>
                </c:pt>
                <c:pt idx="7313">
                  <c:v>1.007080078125E-3</c:v>
                </c:pt>
                <c:pt idx="7314">
                  <c:v>1.007080078125E-3</c:v>
                </c:pt>
                <c:pt idx="7315">
                  <c:v>1.0068416595458984E-3</c:v>
                </c:pt>
                <c:pt idx="7316">
                  <c:v>1.007080078125E-3</c:v>
                </c:pt>
                <c:pt idx="7317">
                  <c:v>1.0080337524414063E-3</c:v>
                </c:pt>
                <c:pt idx="7318">
                  <c:v>1.007080078125E-3</c:v>
                </c:pt>
                <c:pt idx="7319">
                  <c:v>1.0068416595458984E-3</c:v>
                </c:pt>
                <c:pt idx="7320">
                  <c:v>1.007080078125E-3</c:v>
                </c:pt>
                <c:pt idx="7321">
                  <c:v>1.007080078125E-3</c:v>
                </c:pt>
                <c:pt idx="7322">
                  <c:v>1.0068416595458984E-3</c:v>
                </c:pt>
                <c:pt idx="7323">
                  <c:v>1.007080078125E-3</c:v>
                </c:pt>
                <c:pt idx="7324">
                  <c:v>1.007080078125E-3</c:v>
                </c:pt>
                <c:pt idx="7325">
                  <c:v>1.0068416595458984E-3</c:v>
                </c:pt>
                <c:pt idx="7326">
                  <c:v>1.007080078125E-3</c:v>
                </c:pt>
                <c:pt idx="7327">
                  <c:v>1.007080078125E-3</c:v>
                </c:pt>
                <c:pt idx="7328">
                  <c:v>1.0068416595458984E-3</c:v>
                </c:pt>
                <c:pt idx="7329">
                  <c:v>1.007080078125E-3</c:v>
                </c:pt>
                <c:pt idx="7330">
                  <c:v>1.0080337524414063E-3</c:v>
                </c:pt>
                <c:pt idx="7331">
                  <c:v>1.0068416595458984E-3</c:v>
                </c:pt>
                <c:pt idx="7332">
                  <c:v>1.007080078125E-3</c:v>
                </c:pt>
                <c:pt idx="7333">
                  <c:v>1.007080078125E-3</c:v>
                </c:pt>
                <c:pt idx="7334">
                  <c:v>1.0068416595458984E-3</c:v>
                </c:pt>
                <c:pt idx="7335">
                  <c:v>1.007080078125E-3</c:v>
                </c:pt>
                <c:pt idx="7336">
                  <c:v>1.007080078125E-3</c:v>
                </c:pt>
                <c:pt idx="7337">
                  <c:v>1.0068416595458984E-3</c:v>
                </c:pt>
                <c:pt idx="7338">
                  <c:v>1.007080078125E-3</c:v>
                </c:pt>
                <c:pt idx="7339">
                  <c:v>1.007080078125E-3</c:v>
                </c:pt>
                <c:pt idx="7340">
                  <c:v>1.0068416595458984E-3</c:v>
                </c:pt>
                <c:pt idx="7341">
                  <c:v>1.007080078125E-3</c:v>
                </c:pt>
                <c:pt idx="7342">
                  <c:v>1.0080337524414063E-3</c:v>
                </c:pt>
                <c:pt idx="7343">
                  <c:v>1.007080078125E-3</c:v>
                </c:pt>
                <c:pt idx="7344">
                  <c:v>1.0068416595458984E-3</c:v>
                </c:pt>
                <c:pt idx="7345">
                  <c:v>1.007080078125E-3</c:v>
                </c:pt>
                <c:pt idx="7346">
                  <c:v>1.007080078125E-3</c:v>
                </c:pt>
                <c:pt idx="7347">
                  <c:v>1.0068416595458984E-3</c:v>
                </c:pt>
                <c:pt idx="7348">
                  <c:v>1.007080078125E-3</c:v>
                </c:pt>
                <c:pt idx="7349">
                  <c:v>1.007080078125E-3</c:v>
                </c:pt>
                <c:pt idx="7350">
                  <c:v>1.0068416595458984E-3</c:v>
                </c:pt>
                <c:pt idx="7351">
                  <c:v>1.007080078125E-3</c:v>
                </c:pt>
                <c:pt idx="7352">
                  <c:v>1.007080078125E-3</c:v>
                </c:pt>
                <c:pt idx="7353">
                  <c:v>1.0068416595458984E-3</c:v>
                </c:pt>
                <c:pt idx="7354">
                  <c:v>1.007080078125E-3</c:v>
                </c:pt>
                <c:pt idx="7355">
                  <c:v>1.0080337524414063E-3</c:v>
                </c:pt>
                <c:pt idx="7356">
                  <c:v>1.0068416595458984E-3</c:v>
                </c:pt>
                <c:pt idx="7357">
                  <c:v>1.007080078125E-3</c:v>
                </c:pt>
                <c:pt idx="7358">
                  <c:v>1.007080078125E-3</c:v>
                </c:pt>
                <c:pt idx="7359">
                  <c:v>1.0068416595458984E-3</c:v>
                </c:pt>
                <c:pt idx="7360">
                  <c:v>1.007080078125E-3</c:v>
                </c:pt>
                <c:pt idx="7361">
                  <c:v>1.007080078125E-3</c:v>
                </c:pt>
                <c:pt idx="7362">
                  <c:v>1.0068416595458984E-3</c:v>
                </c:pt>
                <c:pt idx="7363">
                  <c:v>1.007080078125E-3</c:v>
                </c:pt>
                <c:pt idx="7364">
                  <c:v>1.007080078125E-3</c:v>
                </c:pt>
                <c:pt idx="7365">
                  <c:v>1.0068416595458984E-3</c:v>
                </c:pt>
                <c:pt idx="7366">
                  <c:v>1.007080078125E-3</c:v>
                </c:pt>
                <c:pt idx="7367">
                  <c:v>1.0080337524414063E-3</c:v>
                </c:pt>
                <c:pt idx="7368">
                  <c:v>1.007080078125E-3</c:v>
                </c:pt>
                <c:pt idx="7369">
                  <c:v>1.0068416595458984E-3</c:v>
                </c:pt>
                <c:pt idx="7370">
                  <c:v>1.007080078125E-3</c:v>
                </c:pt>
                <c:pt idx="7371">
                  <c:v>1.007080078125E-3</c:v>
                </c:pt>
                <c:pt idx="7372">
                  <c:v>1.0068416595458984E-3</c:v>
                </c:pt>
                <c:pt idx="7373">
                  <c:v>1.007080078125E-3</c:v>
                </c:pt>
                <c:pt idx="7374">
                  <c:v>1.007080078125E-3</c:v>
                </c:pt>
                <c:pt idx="7375">
                  <c:v>1.0068416595458984E-3</c:v>
                </c:pt>
                <c:pt idx="7376">
                  <c:v>1.007080078125E-3</c:v>
                </c:pt>
                <c:pt idx="7377">
                  <c:v>1.007080078125E-3</c:v>
                </c:pt>
                <c:pt idx="7378">
                  <c:v>1.0068416595458984E-3</c:v>
                </c:pt>
                <c:pt idx="7379">
                  <c:v>1.007080078125E-3</c:v>
                </c:pt>
                <c:pt idx="7380">
                  <c:v>1.0080337524414063E-3</c:v>
                </c:pt>
                <c:pt idx="7381">
                  <c:v>1.0068416595458984E-3</c:v>
                </c:pt>
                <c:pt idx="7382">
                  <c:v>1.007080078125E-3</c:v>
                </c:pt>
                <c:pt idx="7383">
                  <c:v>1.007080078125E-3</c:v>
                </c:pt>
                <c:pt idx="7384">
                  <c:v>1.0068416595458984E-3</c:v>
                </c:pt>
                <c:pt idx="7385">
                  <c:v>1.007080078125E-3</c:v>
                </c:pt>
                <c:pt idx="7386">
                  <c:v>1.007080078125E-3</c:v>
                </c:pt>
                <c:pt idx="7387">
                  <c:v>1.0068416595458984E-3</c:v>
                </c:pt>
                <c:pt idx="7388">
                  <c:v>1.007080078125E-3</c:v>
                </c:pt>
                <c:pt idx="7389">
                  <c:v>1.007080078125E-3</c:v>
                </c:pt>
                <c:pt idx="7390">
                  <c:v>1.0068416595458984E-3</c:v>
                </c:pt>
                <c:pt idx="7391">
                  <c:v>1.007080078125E-3</c:v>
                </c:pt>
                <c:pt idx="7392">
                  <c:v>1.0080337524414063E-3</c:v>
                </c:pt>
                <c:pt idx="7393">
                  <c:v>1.007080078125E-3</c:v>
                </c:pt>
                <c:pt idx="7394">
                  <c:v>1.0068416595458984E-3</c:v>
                </c:pt>
                <c:pt idx="7395">
                  <c:v>1.007080078125E-3</c:v>
                </c:pt>
                <c:pt idx="7396">
                  <c:v>1.007080078125E-3</c:v>
                </c:pt>
                <c:pt idx="7397">
                  <c:v>1.0068416595458984E-3</c:v>
                </c:pt>
                <c:pt idx="7398">
                  <c:v>1.007080078125E-3</c:v>
                </c:pt>
                <c:pt idx="7399">
                  <c:v>1.007080078125E-3</c:v>
                </c:pt>
                <c:pt idx="7400">
                  <c:v>1.0068416595458984E-3</c:v>
                </c:pt>
                <c:pt idx="7401">
                  <c:v>1.007080078125E-3</c:v>
                </c:pt>
                <c:pt idx="7402">
                  <c:v>1.007080078125E-3</c:v>
                </c:pt>
                <c:pt idx="7403">
                  <c:v>1.0068416595458984E-3</c:v>
                </c:pt>
                <c:pt idx="7404">
                  <c:v>1.007080078125E-3</c:v>
                </c:pt>
                <c:pt idx="7405">
                  <c:v>1.0080337524414063E-3</c:v>
                </c:pt>
                <c:pt idx="7406">
                  <c:v>1.0068416595458984E-3</c:v>
                </c:pt>
                <c:pt idx="7407">
                  <c:v>1.007080078125E-3</c:v>
                </c:pt>
                <c:pt idx="7408">
                  <c:v>1.007080078125E-3</c:v>
                </c:pt>
                <c:pt idx="7409">
                  <c:v>1.0068416595458984E-3</c:v>
                </c:pt>
                <c:pt idx="7410">
                  <c:v>1.007080078125E-3</c:v>
                </c:pt>
                <c:pt idx="7411">
                  <c:v>1.007080078125E-3</c:v>
                </c:pt>
                <c:pt idx="7412">
                  <c:v>1.0068416595458984E-3</c:v>
                </c:pt>
                <c:pt idx="7413">
                  <c:v>1.007080078125E-3</c:v>
                </c:pt>
                <c:pt idx="7414">
                  <c:v>1.007080078125E-3</c:v>
                </c:pt>
                <c:pt idx="7415">
                  <c:v>1.0068416595458984E-3</c:v>
                </c:pt>
                <c:pt idx="7416">
                  <c:v>1.007080078125E-3</c:v>
                </c:pt>
                <c:pt idx="7417">
                  <c:v>1.0080337524414063E-3</c:v>
                </c:pt>
                <c:pt idx="7418">
                  <c:v>1.007080078125E-3</c:v>
                </c:pt>
                <c:pt idx="7419">
                  <c:v>1.0068416595458984E-3</c:v>
                </c:pt>
                <c:pt idx="7420">
                  <c:v>1.007080078125E-3</c:v>
                </c:pt>
                <c:pt idx="7421">
                  <c:v>1.007080078125E-3</c:v>
                </c:pt>
                <c:pt idx="7422">
                  <c:v>1.0068416595458984E-3</c:v>
                </c:pt>
                <c:pt idx="7423">
                  <c:v>1.007080078125E-3</c:v>
                </c:pt>
                <c:pt idx="7424">
                  <c:v>1.007080078125E-3</c:v>
                </c:pt>
                <c:pt idx="7425">
                  <c:v>1.0068416595458984E-3</c:v>
                </c:pt>
                <c:pt idx="7426">
                  <c:v>1.007080078125E-3</c:v>
                </c:pt>
                <c:pt idx="7427">
                  <c:v>1.007080078125E-3</c:v>
                </c:pt>
                <c:pt idx="7428">
                  <c:v>1.0068416595458984E-3</c:v>
                </c:pt>
                <c:pt idx="7429">
                  <c:v>1.007080078125E-3</c:v>
                </c:pt>
                <c:pt idx="7430">
                  <c:v>1.0080337524414063E-3</c:v>
                </c:pt>
                <c:pt idx="7431">
                  <c:v>1.0068416595458984E-3</c:v>
                </c:pt>
                <c:pt idx="7432">
                  <c:v>1.007080078125E-3</c:v>
                </c:pt>
                <c:pt idx="7433">
                  <c:v>1.007080078125E-3</c:v>
                </c:pt>
                <c:pt idx="7434">
                  <c:v>1.0068416595458984E-3</c:v>
                </c:pt>
                <c:pt idx="7435">
                  <c:v>1.007080078125E-3</c:v>
                </c:pt>
                <c:pt idx="7436">
                  <c:v>1.007080078125E-3</c:v>
                </c:pt>
                <c:pt idx="7437">
                  <c:v>1.0068416595458984E-3</c:v>
                </c:pt>
                <c:pt idx="7438">
                  <c:v>1.007080078125E-3</c:v>
                </c:pt>
                <c:pt idx="7439">
                  <c:v>1.007080078125E-3</c:v>
                </c:pt>
                <c:pt idx="7440">
                  <c:v>1.0068416595458984E-3</c:v>
                </c:pt>
                <c:pt idx="7441">
                  <c:v>1.007080078125E-3</c:v>
                </c:pt>
                <c:pt idx="7442">
                  <c:v>1.0080337524414063E-3</c:v>
                </c:pt>
                <c:pt idx="7443">
                  <c:v>1.007080078125E-3</c:v>
                </c:pt>
                <c:pt idx="7444">
                  <c:v>1.0068416595458984E-3</c:v>
                </c:pt>
                <c:pt idx="7445">
                  <c:v>1.007080078125E-3</c:v>
                </c:pt>
                <c:pt idx="7446">
                  <c:v>1.007080078125E-3</c:v>
                </c:pt>
                <c:pt idx="7447">
                  <c:v>1.0068416595458984E-3</c:v>
                </c:pt>
                <c:pt idx="7448">
                  <c:v>1.007080078125E-3</c:v>
                </c:pt>
                <c:pt idx="7449">
                  <c:v>1.007080078125E-3</c:v>
                </c:pt>
                <c:pt idx="7450">
                  <c:v>1.0068416595458984E-3</c:v>
                </c:pt>
                <c:pt idx="7451">
                  <c:v>1.007080078125E-3</c:v>
                </c:pt>
                <c:pt idx="7452">
                  <c:v>1.007080078125E-3</c:v>
                </c:pt>
                <c:pt idx="7453">
                  <c:v>1.0068416595458984E-3</c:v>
                </c:pt>
                <c:pt idx="7454">
                  <c:v>1.007080078125E-3</c:v>
                </c:pt>
                <c:pt idx="7455">
                  <c:v>1.0080337524414063E-3</c:v>
                </c:pt>
                <c:pt idx="7456">
                  <c:v>1.0068416595458984E-3</c:v>
                </c:pt>
                <c:pt idx="7457">
                  <c:v>1.007080078125E-3</c:v>
                </c:pt>
                <c:pt idx="7458">
                  <c:v>1.007080078125E-3</c:v>
                </c:pt>
                <c:pt idx="7459">
                  <c:v>1.0068416595458984E-3</c:v>
                </c:pt>
                <c:pt idx="7460">
                  <c:v>1.007080078125E-3</c:v>
                </c:pt>
                <c:pt idx="7461">
                  <c:v>1.007080078125E-3</c:v>
                </c:pt>
                <c:pt idx="7462">
                  <c:v>1.0068416595458984E-3</c:v>
                </c:pt>
                <c:pt idx="7463">
                  <c:v>1.007080078125E-3</c:v>
                </c:pt>
                <c:pt idx="7464">
                  <c:v>1.007080078125E-3</c:v>
                </c:pt>
                <c:pt idx="7465">
                  <c:v>1.0068416595458984E-3</c:v>
                </c:pt>
                <c:pt idx="7466">
                  <c:v>1.007080078125E-3</c:v>
                </c:pt>
                <c:pt idx="7467">
                  <c:v>1.0080337524414063E-3</c:v>
                </c:pt>
                <c:pt idx="7468">
                  <c:v>1.007080078125E-3</c:v>
                </c:pt>
                <c:pt idx="7469">
                  <c:v>1.0068416595458984E-3</c:v>
                </c:pt>
                <c:pt idx="7470">
                  <c:v>1.007080078125E-3</c:v>
                </c:pt>
                <c:pt idx="7471">
                  <c:v>1.007080078125E-3</c:v>
                </c:pt>
                <c:pt idx="7472">
                  <c:v>1.0068416595458984E-3</c:v>
                </c:pt>
                <c:pt idx="7473">
                  <c:v>1.007080078125E-3</c:v>
                </c:pt>
                <c:pt idx="7474">
                  <c:v>1.007080078125E-3</c:v>
                </c:pt>
                <c:pt idx="7475">
                  <c:v>1.0068416595458984E-3</c:v>
                </c:pt>
                <c:pt idx="7476">
                  <c:v>1.007080078125E-3</c:v>
                </c:pt>
                <c:pt idx="7477">
                  <c:v>1.007080078125E-3</c:v>
                </c:pt>
                <c:pt idx="7478">
                  <c:v>1.0068416595458984E-3</c:v>
                </c:pt>
                <c:pt idx="7479">
                  <c:v>1.007080078125E-3</c:v>
                </c:pt>
                <c:pt idx="7480">
                  <c:v>1.0080337524414063E-3</c:v>
                </c:pt>
                <c:pt idx="7481">
                  <c:v>1.0068416595458984E-3</c:v>
                </c:pt>
                <c:pt idx="7482">
                  <c:v>1.007080078125E-3</c:v>
                </c:pt>
                <c:pt idx="7483">
                  <c:v>1.007080078125E-3</c:v>
                </c:pt>
                <c:pt idx="7484">
                  <c:v>1.0068416595458984E-3</c:v>
                </c:pt>
                <c:pt idx="7485">
                  <c:v>1.007080078125E-3</c:v>
                </c:pt>
                <c:pt idx="7486">
                  <c:v>1.007080078125E-3</c:v>
                </c:pt>
                <c:pt idx="7487">
                  <c:v>1.0068416595458984E-3</c:v>
                </c:pt>
                <c:pt idx="7488">
                  <c:v>1.007080078125E-3</c:v>
                </c:pt>
                <c:pt idx="7489">
                  <c:v>1.007080078125E-3</c:v>
                </c:pt>
                <c:pt idx="7490">
                  <c:v>1.0068416595458984E-3</c:v>
                </c:pt>
                <c:pt idx="7491">
                  <c:v>1.007080078125E-3</c:v>
                </c:pt>
                <c:pt idx="7492">
                  <c:v>1.0080337524414063E-3</c:v>
                </c:pt>
                <c:pt idx="7493">
                  <c:v>1.007080078125E-3</c:v>
                </c:pt>
                <c:pt idx="7494">
                  <c:v>1.0068416595458984E-3</c:v>
                </c:pt>
                <c:pt idx="7495">
                  <c:v>1.007080078125E-3</c:v>
                </c:pt>
                <c:pt idx="7496">
                  <c:v>1.007080078125E-3</c:v>
                </c:pt>
                <c:pt idx="7497">
                  <c:v>1.0068416595458984E-3</c:v>
                </c:pt>
                <c:pt idx="7498">
                  <c:v>1.007080078125E-3</c:v>
                </c:pt>
                <c:pt idx="7499">
                  <c:v>1.007080078125E-3</c:v>
                </c:pt>
                <c:pt idx="7500">
                  <c:v>1.0068416595458984E-3</c:v>
                </c:pt>
                <c:pt idx="7501">
                  <c:v>1.007080078125E-3</c:v>
                </c:pt>
                <c:pt idx="7502">
                  <c:v>1.007080078125E-3</c:v>
                </c:pt>
                <c:pt idx="7503">
                  <c:v>1.0068416595458984E-3</c:v>
                </c:pt>
                <c:pt idx="7504">
                  <c:v>1.007080078125E-3</c:v>
                </c:pt>
                <c:pt idx="7505">
                  <c:v>1.0080337524414063E-3</c:v>
                </c:pt>
                <c:pt idx="7506">
                  <c:v>1.0068416595458984E-3</c:v>
                </c:pt>
                <c:pt idx="7507">
                  <c:v>1.007080078125E-3</c:v>
                </c:pt>
                <c:pt idx="7508">
                  <c:v>1.007080078125E-3</c:v>
                </c:pt>
                <c:pt idx="7509">
                  <c:v>1.0068416595458984E-3</c:v>
                </c:pt>
                <c:pt idx="7510">
                  <c:v>1.007080078125E-3</c:v>
                </c:pt>
                <c:pt idx="7511">
                  <c:v>1.007080078125E-3</c:v>
                </c:pt>
                <c:pt idx="7512">
                  <c:v>1.0068416595458984E-3</c:v>
                </c:pt>
                <c:pt idx="7513">
                  <c:v>1.007080078125E-3</c:v>
                </c:pt>
                <c:pt idx="7514">
                  <c:v>1.007080078125E-3</c:v>
                </c:pt>
                <c:pt idx="7515">
                  <c:v>1.0068416595458984E-3</c:v>
                </c:pt>
                <c:pt idx="7516">
                  <c:v>1.007080078125E-3</c:v>
                </c:pt>
                <c:pt idx="7517">
                  <c:v>1.0080337524414063E-3</c:v>
                </c:pt>
                <c:pt idx="7518">
                  <c:v>1.1076927185058594E-2</c:v>
                </c:pt>
                <c:pt idx="7519">
                  <c:v>1.0080337524414063E-3</c:v>
                </c:pt>
                <c:pt idx="7520">
                  <c:v>1.007080078125E-3</c:v>
                </c:pt>
                <c:pt idx="7521">
                  <c:v>1.0068416595458984E-3</c:v>
                </c:pt>
                <c:pt idx="7522">
                  <c:v>1.007080078125E-3</c:v>
                </c:pt>
                <c:pt idx="7523">
                  <c:v>1.007080078125E-3</c:v>
                </c:pt>
                <c:pt idx="7524">
                  <c:v>1.0068416595458984E-3</c:v>
                </c:pt>
                <c:pt idx="7525">
                  <c:v>1.007080078125E-3</c:v>
                </c:pt>
                <c:pt idx="7526">
                  <c:v>1.007080078125E-3</c:v>
                </c:pt>
                <c:pt idx="7527">
                  <c:v>1.0068416595458984E-3</c:v>
                </c:pt>
                <c:pt idx="7528">
                  <c:v>1.007080078125E-3</c:v>
                </c:pt>
                <c:pt idx="7529">
                  <c:v>1.007080078125E-3</c:v>
                </c:pt>
                <c:pt idx="7530">
                  <c:v>1.0068416595458984E-3</c:v>
                </c:pt>
                <c:pt idx="7531">
                  <c:v>1.007080078125E-3</c:v>
                </c:pt>
                <c:pt idx="7532">
                  <c:v>1.0080337524414063E-3</c:v>
                </c:pt>
                <c:pt idx="7533">
                  <c:v>1.007080078125E-3</c:v>
                </c:pt>
                <c:pt idx="7534">
                  <c:v>1.0068416595458984E-3</c:v>
                </c:pt>
                <c:pt idx="7535">
                  <c:v>1.007080078125E-3</c:v>
                </c:pt>
                <c:pt idx="7536">
                  <c:v>1.007080078125E-3</c:v>
                </c:pt>
                <c:pt idx="7537">
                  <c:v>1.0068416595458984E-3</c:v>
                </c:pt>
                <c:pt idx="7538">
                  <c:v>1.007080078125E-3</c:v>
                </c:pt>
                <c:pt idx="7539">
                  <c:v>1.007080078125E-3</c:v>
                </c:pt>
                <c:pt idx="7540">
                  <c:v>1.0068416595458984E-3</c:v>
                </c:pt>
                <c:pt idx="7541">
                  <c:v>1.007080078125E-3</c:v>
                </c:pt>
                <c:pt idx="7542">
                  <c:v>1.007080078125E-3</c:v>
                </c:pt>
                <c:pt idx="7543">
                  <c:v>1.0068416595458984E-3</c:v>
                </c:pt>
                <c:pt idx="7544">
                  <c:v>1.0080337524414063E-3</c:v>
                </c:pt>
                <c:pt idx="7545">
                  <c:v>1.007080078125E-3</c:v>
                </c:pt>
                <c:pt idx="7546">
                  <c:v>1.0068416595458984E-3</c:v>
                </c:pt>
                <c:pt idx="7547">
                  <c:v>1.007080078125E-3</c:v>
                </c:pt>
                <c:pt idx="7548">
                  <c:v>1.007080078125E-3</c:v>
                </c:pt>
                <c:pt idx="7549">
                  <c:v>1.0068416595458984E-3</c:v>
                </c:pt>
                <c:pt idx="7550">
                  <c:v>1.007080078125E-3</c:v>
                </c:pt>
                <c:pt idx="7551">
                  <c:v>1.007080078125E-3</c:v>
                </c:pt>
                <c:pt idx="7552">
                  <c:v>1.0068416595458984E-3</c:v>
                </c:pt>
                <c:pt idx="7553">
                  <c:v>1.007080078125E-3</c:v>
                </c:pt>
                <c:pt idx="7554">
                  <c:v>1.007080078125E-3</c:v>
                </c:pt>
                <c:pt idx="7555">
                  <c:v>1.0068416595458984E-3</c:v>
                </c:pt>
                <c:pt idx="7556">
                  <c:v>1.007080078125E-3</c:v>
                </c:pt>
                <c:pt idx="7557">
                  <c:v>1.0080337524414063E-3</c:v>
                </c:pt>
                <c:pt idx="7558">
                  <c:v>1.007080078125E-3</c:v>
                </c:pt>
                <c:pt idx="7559">
                  <c:v>1.0068416595458984E-3</c:v>
                </c:pt>
                <c:pt idx="7560">
                  <c:v>1.007080078125E-3</c:v>
                </c:pt>
                <c:pt idx="7561">
                  <c:v>1.007080078125E-3</c:v>
                </c:pt>
                <c:pt idx="7562">
                  <c:v>1.0068416595458984E-3</c:v>
                </c:pt>
                <c:pt idx="7563">
                  <c:v>1.007080078125E-3</c:v>
                </c:pt>
                <c:pt idx="7564">
                  <c:v>1.007080078125E-3</c:v>
                </c:pt>
                <c:pt idx="7565">
                  <c:v>1.0068416595458984E-3</c:v>
                </c:pt>
                <c:pt idx="7566">
                  <c:v>1.007080078125E-3</c:v>
                </c:pt>
                <c:pt idx="7567">
                  <c:v>1.007080078125E-3</c:v>
                </c:pt>
                <c:pt idx="7568">
                  <c:v>1.0068416595458984E-3</c:v>
                </c:pt>
                <c:pt idx="7569">
                  <c:v>1.0080337524414063E-3</c:v>
                </c:pt>
                <c:pt idx="7570">
                  <c:v>1.007080078125E-3</c:v>
                </c:pt>
                <c:pt idx="7571">
                  <c:v>1.0068416595458984E-3</c:v>
                </c:pt>
                <c:pt idx="7572">
                  <c:v>1.007080078125E-3</c:v>
                </c:pt>
                <c:pt idx="7573">
                  <c:v>1.007080078125E-3</c:v>
                </c:pt>
                <c:pt idx="7574">
                  <c:v>1.0068416595458984E-3</c:v>
                </c:pt>
                <c:pt idx="7575">
                  <c:v>1.007080078125E-3</c:v>
                </c:pt>
                <c:pt idx="7576">
                  <c:v>1.007080078125E-3</c:v>
                </c:pt>
                <c:pt idx="7577">
                  <c:v>1.0068416595458984E-3</c:v>
                </c:pt>
                <c:pt idx="7578">
                  <c:v>1.007080078125E-3</c:v>
                </c:pt>
                <c:pt idx="7579">
                  <c:v>1.007080078125E-3</c:v>
                </c:pt>
                <c:pt idx="7580">
                  <c:v>1.0068416595458984E-3</c:v>
                </c:pt>
                <c:pt idx="7581">
                  <c:v>1.007080078125E-3</c:v>
                </c:pt>
                <c:pt idx="7582">
                  <c:v>1.0080337524414063E-3</c:v>
                </c:pt>
                <c:pt idx="7583">
                  <c:v>1.007080078125E-3</c:v>
                </c:pt>
                <c:pt idx="7584">
                  <c:v>1.0068416595458984E-3</c:v>
                </c:pt>
                <c:pt idx="7585">
                  <c:v>1.007080078125E-3</c:v>
                </c:pt>
                <c:pt idx="7586">
                  <c:v>1.007080078125E-3</c:v>
                </c:pt>
                <c:pt idx="7587">
                  <c:v>1.0068416595458984E-3</c:v>
                </c:pt>
                <c:pt idx="7588">
                  <c:v>1.007080078125E-3</c:v>
                </c:pt>
                <c:pt idx="7589">
                  <c:v>1.007080078125E-3</c:v>
                </c:pt>
                <c:pt idx="7590">
                  <c:v>1.0068416595458984E-3</c:v>
                </c:pt>
                <c:pt idx="7591">
                  <c:v>1.007080078125E-3</c:v>
                </c:pt>
                <c:pt idx="7592">
                  <c:v>1.007080078125E-3</c:v>
                </c:pt>
                <c:pt idx="7593">
                  <c:v>1.0068416595458984E-3</c:v>
                </c:pt>
                <c:pt idx="7594">
                  <c:v>1.0080337524414063E-3</c:v>
                </c:pt>
                <c:pt idx="7595">
                  <c:v>1.007080078125E-3</c:v>
                </c:pt>
                <c:pt idx="7596">
                  <c:v>1.0068416595458984E-3</c:v>
                </c:pt>
                <c:pt idx="7597">
                  <c:v>1.007080078125E-3</c:v>
                </c:pt>
                <c:pt idx="7598">
                  <c:v>1.007080078125E-3</c:v>
                </c:pt>
                <c:pt idx="7599">
                  <c:v>1.0068416595458984E-3</c:v>
                </c:pt>
                <c:pt idx="7600">
                  <c:v>1.007080078125E-3</c:v>
                </c:pt>
                <c:pt idx="7601">
                  <c:v>1.007080078125E-3</c:v>
                </c:pt>
                <c:pt idx="7602">
                  <c:v>1.0068416595458984E-3</c:v>
                </c:pt>
                <c:pt idx="7603">
                  <c:v>1.007080078125E-3</c:v>
                </c:pt>
                <c:pt idx="7604">
                  <c:v>1.007080078125E-3</c:v>
                </c:pt>
                <c:pt idx="7605">
                  <c:v>1.0068416595458984E-3</c:v>
                </c:pt>
                <c:pt idx="7606">
                  <c:v>1.007080078125E-3</c:v>
                </c:pt>
                <c:pt idx="7607">
                  <c:v>1.0080337524414063E-3</c:v>
                </c:pt>
                <c:pt idx="7608">
                  <c:v>1.007080078125E-3</c:v>
                </c:pt>
                <c:pt idx="7609">
                  <c:v>1.0068416595458984E-3</c:v>
                </c:pt>
                <c:pt idx="7610">
                  <c:v>1.007080078125E-3</c:v>
                </c:pt>
                <c:pt idx="7611">
                  <c:v>1.007080078125E-3</c:v>
                </c:pt>
                <c:pt idx="7612">
                  <c:v>1.0068416595458984E-3</c:v>
                </c:pt>
                <c:pt idx="7613">
                  <c:v>1.007080078125E-3</c:v>
                </c:pt>
                <c:pt idx="7614">
                  <c:v>1.007080078125E-3</c:v>
                </c:pt>
                <c:pt idx="7615">
                  <c:v>1.0068416595458984E-3</c:v>
                </c:pt>
                <c:pt idx="7616">
                  <c:v>1.007080078125E-3</c:v>
                </c:pt>
                <c:pt idx="7617">
                  <c:v>1.007080078125E-3</c:v>
                </c:pt>
                <c:pt idx="7618">
                  <c:v>1.0068416595458984E-3</c:v>
                </c:pt>
                <c:pt idx="7619">
                  <c:v>1.0080337524414063E-3</c:v>
                </c:pt>
                <c:pt idx="7620">
                  <c:v>1.007080078125E-3</c:v>
                </c:pt>
                <c:pt idx="7621">
                  <c:v>1.0068416595458984E-3</c:v>
                </c:pt>
                <c:pt idx="7622">
                  <c:v>1.007080078125E-3</c:v>
                </c:pt>
                <c:pt idx="7623">
                  <c:v>1.007080078125E-3</c:v>
                </c:pt>
                <c:pt idx="7624">
                  <c:v>1.0068416595458984E-3</c:v>
                </c:pt>
                <c:pt idx="7625">
                  <c:v>1.007080078125E-3</c:v>
                </c:pt>
                <c:pt idx="7626">
                  <c:v>1.007080078125E-3</c:v>
                </c:pt>
                <c:pt idx="7627">
                  <c:v>1.0068416595458984E-3</c:v>
                </c:pt>
                <c:pt idx="7628">
                  <c:v>1.007080078125E-3</c:v>
                </c:pt>
                <c:pt idx="7629">
                  <c:v>1.007080078125E-3</c:v>
                </c:pt>
                <c:pt idx="7630">
                  <c:v>1.0068416595458984E-3</c:v>
                </c:pt>
                <c:pt idx="7631">
                  <c:v>1.007080078125E-3</c:v>
                </c:pt>
                <c:pt idx="7632">
                  <c:v>1.0080337524414063E-3</c:v>
                </c:pt>
                <c:pt idx="7633">
                  <c:v>1.007080078125E-3</c:v>
                </c:pt>
                <c:pt idx="7634">
                  <c:v>1.0068416595458984E-3</c:v>
                </c:pt>
                <c:pt idx="7635">
                  <c:v>1.007080078125E-3</c:v>
                </c:pt>
                <c:pt idx="7636">
                  <c:v>1.007080078125E-3</c:v>
                </c:pt>
                <c:pt idx="7637">
                  <c:v>1.0068416595458984E-3</c:v>
                </c:pt>
                <c:pt idx="7638">
                  <c:v>1.007080078125E-3</c:v>
                </c:pt>
                <c:pt idx="7639">
                  <c:v>1.007080078125E-3</c:v>
                </c:pt>
                <c:pt idx="7640">
                  <c:v>1.0068416595458984E-3</c:v>
                </c:pt>
                <c:pt idx="7641">
                  <c:v>1.007080078125E-3</c:v>
                </c:pt>
                <c:pt idx="7642">
                  <c:v>1.007080078125E-3</c:v>
                </c:pt>
                <c:pt idx="7643">
                  <c:v>1.0068416595458984E-3</c:v>
                </c:pt>
                <c:pt idx="7644">
                  <c:v>1.0080337524414063E-3</c:v>
                </c:pt>
                <c:pt idx="7645">
                  <c:v>1.007080078125E-3</c:v>
                </c:pt>
                <c:pt idx="7646">
                  <c:v>1.0068416595458984E-3</c:v>
                </c:pt>
                <c:pt idx="7647">
                  <c:v>1.007080078125E-3</c:v>
                </c:pt>
                <c:pt idx="7648">
                  <c:v>1.007080078125E-3</c:v>
                </c:pt>
                <c:pt idx="7649">
                  <c:v>1.0068416595458984E-3</c:v>
                </c:pt>
                <c:pt idx="7650">
                  <c:v>1.007080078125E-3</c:v>
                </c:pt>
                <c:pt idx="7651">
                  <c:v>1.007080078125E-3</c:v>
                </c:pt>
                <c:pt idx="7652">
                  <c:v>1.0068416595458984E-3</c:v>
                </c:pt>
                <c:pt idx="7653">
                  <c:v>1.007080078125E-3</c:v>
                </c:pt>
                <c:pt idx="7654">
                  <c:v>1.007080078125E-3</c:v>
                </c:pt>
                <c:pt idx="7655">
                  <c:v>1.0068416595458984E-3</c:v>
                </c:pt>
                <c:pt idx="7656">
                  <c:v>1.007080078125E-3</c:v>
                </c:pt>
                <c:pt idx="7657">
                  <c:v>1.0080337524414063E-3</c:v>
                </c:pt>
                <c:pt idx="7658">
                  <c:v>1.007080078125E-3</c:v>
                </c:pt>
                <c:pt idx="7659">
                  <c:v>1.0068416595458984E-3</c:v>
                </c:pt>
                <c:pt idx="7660">
                  <c:v>6.0420036315917969E-3</c:v>
                </c:pt>
                <c:pt idx="7661">
                  <c:v>1.007080078125E-3</c:v>
                </c:pt>
                <c:pt idx="7662">
                  <c:v>1.007080078125E-3</c:v>
                </c:pt>
                <c:pt idx="7663">
                  <c:v>1.0068416595458984E-3</c:v>
                </c:pt>
                <c:pt idx="7664">
                  <c:v>1.0080337524414063E-3</c:v>
                </c:pt>
                <c:pt idx="7665">
                  <c:v>1.007080078125E-3</c:v>
                </c:pt>
                <c:pt idx="7666">
                  <c:v>1.0068416595458984E-3</c:v>
                </c:pt>
                <c:pt idx="7667">
                  <c:v>1.007080078125E-3</c:v>
                </c:pt>
                <c:pt idx="7668">
                  <c:v>1.007080078125E-3</c:v>
                </c:pt>
                <c:pt idx="7669">
                  <c:v>1.0068416595458984E-3</c:v>
                </c:pt>
                <c:pt idx="7670">
                  <c:v>1.007080078125E-3</c:v>
                </c:pt>
                <c:pt idx="7671">
                  <c:v>1.007080078125E-3</c:v>
                </c:pt>
                <c:pt idx="7672">
                  <c:v>1.0068416595458984E-3</c:v>
                </c:pt>
                <c:pt idx="7673">
                  <c:v>1.007080078125E-3</c:v>
                </c:pt>
                <c:pt idx="7674">
                  <c:v>1.007080078125E-3</c:v>
                </c:pt>
                <c:pt idx="7675">
                  <c:v>1.0068416595458984E-3</c:v>
                </c:pt>
                <c:pt idx="7676">
                  <c:v>1.007080078125E-3</c:v>
                </c:pt>
                <c:pt idx="7677">
                  <c:v>1.0080337524414063E-3</c:v>
                </c:pt>
                <c:pt idx="7678">
                  <c:v>1.007080078125E-3</c:v>
                </c:pt>
                <c:pt idx="7679">
                  <c:v>1.0068416595458984E-3</c:v>
                </c:pt>
                <c:pt idx="7680">
                  <c:v>1.007080078125E-3</c:v>
                </c:pt>
                <c:pt idx="7681">
                  <c:v>1.007080078125E-3</c:v>
                </c:pt>
                <c:pt idx="7682">
                  <c:v>1.0068416595458984E-3</c:v>
                </c:pt>
                <c:pt idx="7683">
                  <c:v>1.007080078125E-3</c:v>
                </c:pt>
                <c:pt idx="7684">
                  <c:v>1.007080078125E-3</c:v>
                </c:pt>
                <c:pt idx="7685">
                  <c:v>1.0068416595458984E-3</c:v>
                </c:pt>
                <c:pt idx="7686">
                  <c:v>1.007080078125E-3</c:v>
                </c:pt>
                <c:pt idx="7687">
                  <c:v>1.007080078125E-3</c:v>
                </c:pt>
                <c:pt idx="7688">
                  <c:v>1.0068416595458984E-3</c:v>
                </c:pt>
                <c:pt idx="7689">
                  <c:v>1.0080337524414063E-3</c:v>
                </c:pt>
                <c:pt idx="7690">
                  <c:v>1.007080078125E-3</c:v>
                </c:pt>
                <c:pt idx="7691">
                  <c:v>1.0068416595458984E-3</c:v>
                </c:pt>
                <c:pt idx="7692">
                  <c:v>1.007080078125E-3</c:v>
                </c:pt>
                <c:pt idx="7693">
                  <c:v>1.007080078125E-3</c:v>
                </c:pt>
                <c:pt idx="7694">
                  <c:v>1.0068416595458984E-3</c:v>
                </c:pt>
                <c:pt idx="7695">
                  <c:v>1.007080078125E-3</c:v>
                </c:pt>
                <c:pt idx="7696">
                  <c:v>1.007080078125E-3</c:v>
                </c:pt>
                <c:pt idx="7697">
                  <c:v>1.0068416595458984E-3</c:v>
                </c:pt>
                <c:pt idx="7698">
                  <c:v>1.007080078125E-3</c:v>
                </c:pt>
                <c:pt idx="7699">
                  <c:v>1.007080078125E-3</c:v>
                </c:pt>
                <c:pt idx="7700">
                  <c:v>1.0068416595458984E-3</c:v>
                </c:pt>
                <c:pt idx="7701">
                  <c:v>1.007080078125E-3</c:v>
                </c:pt>
                <c:pt idx="7702">
                  <c:v>1.0080337524414063E-3</c:v>
                </c:pt>
                <c:pt idx="7703">
                  <c:v>1.007080078125E-3</c:v>
                </c:pt>
                <c:pt idx="7704">
                  <c:v>1.0068416595458984E-3</c:v>
                </c:pt>
                <c:pt idx="7705">
                  <c:v>1.007080078125E-3</c:v>
                </c:pt>
                <c:pt idx="7706">
                  <c:v>1.007080078125E-3</c:v>
                </c:pt>
                <c:pt idx="7707">
                  <c:v>1.0068416595458984E-3</c:v>
                </c:pt>
                <c:pt idx="7708">
                  <c:v>1.007080078125E-3</c:v>
                </c:pt>
                <c:pt idx="7709">
                  <c:v>1.007080078125E-3</c:v>
                </c:pt>
                <c:pt idx="7710">
                  <c:v>1.0068416595458984E-3</c:v>
                </c:pt>
                <c:pt idx="7711">
                  <c:v>1.007080078125E-3</c:v>
                </c:pt>
                <c:pt idx="7712">
                  <c:v>1.007080078125E-3</c:v>
                </c:pt>
                <c:pt idx="7713">
                  <c:v>1.0068416595458984E-3</c:v>
                </c:pt>
                <c:pt idx="7714">
                  <c:v>1.0080337524414063E-3</c:v>
                </c:pt>
                <c:pt idx="7715">
                  <c:v>1.007080078125E-3</c:v>
                </c:pt>
                <c:pt idx="7716">
                  <c:v>1.0068416595458984E-3</c:v>
                </c:pt>
                <c:pt idx="7717">
                  <c:v>1.007080078125E-3</c:v>
                </c:pt>
                <c:pt idx="7718">
                  <c:v>1.007080078125E-3</c:v>
                </c:pt>
                <c:pt idx="7719">
                  <c:v>1.0068416595458984E-3</c:v>
                </c:pt>
                <c:pt idx="7720">
                  <c:v>1.007080078125E-3</c:v>
                </c:pt>
                <c:pt idx="7721">
                  <c:v>1.007080078125E-3</c:v>
                </c:pt>
                <c:pt idx="7722">
                  <c:v>1.0068416595458984E-3</c:v>
                </c:pt>
                <c:pt idx="7723">
                  <c:v>1.007080078125E-3</c:v>
                </c:pt>
                <c:pt idx="7724">
                  <c:v>1.007080078125E-3</c:v>
                </c:pt>
                <c:pt idx="7725">
                  <c:v>1.0068416595458984E-3</c:v>
                </c:pt>
                <c:pt idx="7726">
                  <c:v>1.007080078125E-3</c:v>
                </c:pt>
                <c:pt idx="7727">
                  <c:v>1.0080337524414063E-3</c:v>
                </c:pt>
                <c:pt idx="7728">
                  <c:v>1.007080078125E-3</c:v>
                </c:pt>
                <c:pt idx="7729">
                  <c:v>1.0068416595458984E-3</c:v>
                </c:pt>
                <c:pt idx="7730">
                  <c:v>1.007080078125E-3</c:v>
                </c:pt>
                <c:pt idx="7731">
                  <c:v>1.007080078125E-3</c:v>
                </c:pt>
                <c:pt idx="7732">
                  <c:v>1.0068416595458984E-3</c:v>
                </c:pt>
                <c:pt idx="7733">
                  <c:v>1.007080078125E-3</c:v>
                </c:pt>
                <c:pt idx="7734">
                  <c:v>1.007080078125E-3</c:v>
                </c:pt>
                <c:pt idx="7735">
                  <c:v>1.0068416595458984E-3</c:v>
                </c:pt>
                <c:pt idx="7736">
                  <c:v>1.007080078125E-3</c:v>
                </c:pt>
                <c:pt idx="7737">
                  <c:v>1.0068416595458984E-3</c:v>
                </c:pt>
                <c:pt idx="7738">
                  <c:v>1.007080078125E-3</c:v>
                </c:pt>
                <c:pt idx="7739">
                  <c:v>1.0080337524414063E-3</c:v>
                </c:pt>
                <c:pt idx="7740">
                  <c:v>1.007080078125E-3</c:v>
                </c:pt>
                <c:pt idx="7741">
                  <c:v>1.0068416595458984E-3</c:v>
                </c:pt>
                <c:pt idx="7742">
                  <c:v>1.007080078125E-3</c:v>
                </c:pt>
                <c:pt idx="7743">
                  <c:v>1.007080078125E-3</c:v>
                </c:pt>
                <c:pt idx="7744">
                  <c:v>1.0068416595458984E-3</c:v>
                </c:pt>
                <c:pt idx="7745">
                  <c:v>1.007080078125E-3</c:v>
                </c:pt>
                <c:pt idx="7746">
                  <c:v>1.007080078125E-3</c:v>
                </c:pt>
                <c:pt idx="7747">
                  <c:v>1.0068416595458984E-3</c:v>
                </c:pt>
                <c:pt idx="7748">
                  <c:v>1.007080078125E-3</c:v>
                </c:pt>
                <c:pt idx="7749">
                  <c:v>1.007080078125E-3</c:v>
                </c:pt>
                <c:pt idx="7750">
                  <c:v>2.0139217376708984E-3</c:v>
                </c:pt>
                <c:pt idx="7751">
                  <c:v>1.0080337524414063E-3</c:v>
                </c:pt>
                <c:pt idx="7752">
                  <c:v>1.007080078125E-3</c:v>
                </c:pt>
                <c:pt idx="7753">
                  <c:v>1.0068416595458984E-3</c:v>
                </c:pt>
                <c:pt idx="7754">
                  <c:v>1.007080078125E-3</c:v>
                </c:pt>
                <c:pt idx="7755">
                  <c:v>1.007080078125E-3</c:v>
                </c:pt>
                <c:pt idx="7756">
                  <c:v>1.0068416595458984E-3</c:v>
                </c:pt>
                <c:pt idx="7757">
                  <c:v>1.007080078125E-3</c:v>
                </c:pt>
                <c:pt idx="7758">
                  <c:v>1.0068416595458984E-3</c:v>
                </c:pt>
                <c:pt idx="7759">
                  <c:v>1.007080078125E-3</c:v>
                </c:pt>
                <c:pt idx="7760">
                  <c:v>1.007080078125E-3</c:v>
                </c:pt>
                <c:pt idx="7761">
                  <c:v>1.0068416595458984E-3</c:v>
                </c:pt>
                <c:pt idx="7762">
                  <c:v>1.007080078125E-3</c:v>
                </c:pt>
                <c:pt idx="7763">
                  <c:v>1.0080337524414063E-3</c:v>
                </c:pt>
                <c:pt idx="7764">
                  <c:v>1.007080078125E-3</c:v>
                </c:pt>
                <c:pt idx="7765">
                  <c:v>1.0068416595458984E-3</c:v>
                </c:pt>
                <c:pt idx="7766">
                  <c:v>1.007080078125E-3</c:v>
                </c:pt>
                <c:pt idx="7767">
                  <c:v>1.007080078125E-3</c:v>
                </c:pt>
                <c:pt idx="7768">
                  <c:v>1.0068416595458984E-3</c:v>
                </c:pt>
                <c:pt idx="7769">
                  <c:v>1.007080078125E-3</c:v>
                </c:pt>
                <c:pt idx="7770">
                  <c:v>1.007080078125E-3</c:v>
                </c:pt>
                <c:pt idx="7771">
                  <c:v>1.0068416595458984E-3</c:v>
                </c:pt>
                <c:pt idx="7772">
                  <c:v>1.007080078125E-3</c:v>
                </c:pt>
                <c:pt idx="7773">
                  <c:v>1.007080078125E-3</c:v>
                </c:pt>
                <c:pt idx="7774">
                  <c:v>1.0068416595458984E-3</c:v>
                </c:pt>
                <c:pt idx="7775">
                  <c:v>1.007080078125E-3</c:v>
                </c:pt>
                <c:pt idx="7776">
                  <c:v>1.0080337524414063E-3</c:v>
                </c:pt>
                <c:pt idx="7777">
                  <c:v>1.007080078125E-3</c:v>
                </c:pt>
                <c:pt idx="7778">
                  <c:v>1.0068416595458984E-3</c:v>
                </c:pt>
                <c:pt idx="7779">
                  <c:v>1.007080078125E-3</c:v>
                </c:pt>
                <c:pt idx="7780">
                  <c:v>1.0068416595458984E-3</c:v>
                </c:pt>
                <c:pt idx="7781">
                  <c:v>1.007080078125E-3</c:v>
                </c:pt>
                <c:pt idx="7782">
                  <c:v>1.007080078125E-3</c:v>
                </c:pt>
                <c:pt idx="7783">
                  <c:v>1.0068416595458984E-3</c:v>
                </c:pt>
                <c:pt idx="7784">
                  <c:v>1.007080078125E-3</c:v>
                </c:pt>
                <c:pt idx="7785">
                  <c:v>1.007080078125E-3</c:v>
                </c:pt>
                <c:pt idx="7786">
                  <c:v>1.0068416595458984E-3</c:v>
                </c:pt>
                <c:pt idx="7787">
                  <c:v>1.007080078125E-3</c:v>
                </c:pt>
                <c:pt idx="7788">
                  <c:v>1.0080337524414063E-3</c:v>
                </c:pt>
                <c:pt idx="7789">
                  <c:v>1.007080078125E-3</c:v>
                </c:pt>
                <c:pt idx="7790">
                  <c:v>1.0068416595458984E-3</c:v>
                </c:pt>
                <c:pt idx="7791">
                  <c:v>1.007080078125E-3</c:v>
                </c:pt>
                <c:pt idx="7792">
                  <c:v>1.007080078125E-3</c:v>
                </c:pt>
                <c:pt idx="7793">
                  <c:v>1.0068416595458984E-3</c:v>
                </c:pt>
                <c:pt idx="7794">
                  <c:v>1.007080078125E-3</c:v>
                </c:pt>
                <c:pt idx="7795">
                  <c:v>1.007080078125E-3</c:v>
                </c:pt>
                <c:pt idx="7796">
                  <c:v>2.0139217376708984E-3</c:v>
                </c:pt>
                <c:pt idx="7797">
                  <c:v>1.007080078125E-3</c:v>
                </c:pt>
                <c:pt idx="7798">
                  <c:v>1.0068416595458984E-3</c:v>
                </c:pt>
                <c:pt idx="7799">
                  <c:v>1.007080078125E-3</c:v>
                </c:pt>
                <c:pt idx="7800">
                  <c:v>1.0080337524414063E-3</c:v>
                </c:pt>
                <c:pt idx="7801">
                  <c:v>1.0068416595458984E-3</c:v>
                </c:pt>
                <c:pt idx="7802">
                  <c:v>1.007080078125E-3</c:v>
                </c:pt>
                <c:pt idx="7803">
                  <c:v>1.007080078125E-3</c:v>
                </c:pt>
                <c:pt idx="7804">
                  <c:v>1.0068416595458984E-3</c:v>
                </c:pt>
                <c:pt idx="7805">
                  <c:v>1.007080078125E-3</c:v>
                </c:pt>
                <c:pt idx="7806">
                  <c:v>1.007080078125E-3</c:v>
                </c:pt>
                <c:pt idx="7807">
                  <c:v>1.0068416595458984E-3</c:v>
                </c:pt>
                <c:pt idx="7808">
                  <c:v>1.007080078125E-3</c:v>
                </c:pt>
                <c:pt idx="7809">
                  <c:v>1.007080078125E-3</c:v>
                </c:pt>
                <c:pt idx="7810">
                  <c:v>1.0068416595458984E-3</c:v>
                </c:pt>
                <c:pt idx="7811">
                  <c:v>1.007080078125E-3</c:v>
                </c:pt>
                <c:pt idx="7812">
                  <c:v>1.0080337524414063E-3</c:v>
                </c:pt>
                <c:pt idx="7813">
                  <c:v>1.007080078125E-3</c:v>
                </c:pt>
                <c:pt idx="7814">
                  <c:v>1.0068416595458984E-3</c:v>
                </c:pt>
                <c:pt idx="7815">
                  <c:v>1.007080078125E-3</c:v>
                </c:pt>
                <c:pt idx="7816">
                  <c:v>1.007080078125E-3</c:v>
                </c:pt>
                <c:pt idx="7817">
                  <c:v>1.0068416595458984E-3</c:v>
                </c:pt>
                <c:pt idx="7818">
                  <c:v>1.007080078125E-3</c:v>
                </c:pt>
                <c:pt idx="7819">
                  <c:v>1.007080078125E-3</c:v>
                </c:pt>
                <c:pt idx="7820">
                  <c:v>1.0068416595458984E-3</c:v>
                </c:pt>
                <c:pt idx="7821">
                  <c:v>1.007080078125E-3</c:v>
                </c:pt>
                <c:pt idx="7822">
                  <c:v>1.007080078125E-3</c:v>
                </c:pt>
                <c:pt idx="7823">
                  <c:v>1.0068416595458984E-3</c:v>
                </c:pt>
                <c:pt idx="7824">
                  <c:v>1.007080078125E-3</c:v>
                </c:pt>
                <c:pt idx="7825">
                  <c:v>1.0080337524414063E-3</c:v>
                </c:pt>
                <c:pt idx="7826">
                  <c:v>1.0068416595458984E-3</c:v>
                </c:pt>
                <c:pt idx="7827">
                  <c:v>1.007080078125E-3</c:v>
                </c:pt>
                <c:pt idx="7828">
                  <c:v>1.007080078125E-3</c:v>
                </c:pt>
                <c:pt idx="7829">
                  <c:v>1.0068416595458984E-3</c:v>
                </c:pt>
                <c:pt idx="7830">
                  <c:v>1.007080078125E-3</c:v>
                </c:pt>
                <c:pt idx="7831">
                  <c:v>1.007080078125E-3</c:v>
                </c:pt>
                <c:pt idx="7832">
                  <c:v>1.0068416595458984E-3</c:v>
                </c:pt>
                <c:pt idx="7833">
                  <c:v>1.007080078125E-3</c:v>
                </c:pt>
                <c:pt idx="7834">
                  <c:v>1.007080078125E-3</c:v>
                </c:pt>
                <c:pt idx="7835">
                  <c:v>1.0068416595458984E-3</c:v>
                </c:pt>
                <c:pt idx="7836">
                  <c:v>1.007080078125E-3</c:v>
                </c:pt>
                <c:pt idx="7837">
                  <c:v>1.0080337524414063E-3</c:v>
                </c:pt>
                <c:pt idx="7838">
                  <c:v>1.007080078125E-3</c:v>
                </c:pt>
                <c:pt idx="7839">
                  <c:v>1.0068416595458984E-3</c:v>
                </c:pt>
                <c:pt idx="7840">
                  <c:v>1.007080078125E-3</c:v>
                </c:pt>
                <c:pt idx="7841">
                  <c:v>1.007080078125E-3</c:v>
                </c:pt>
                <c:pt idx="7842">
                  <c:v>1.0068416595458984E-3</c:v>
                </c:pt>
                <c:pt idx="7843">
                  <c:v>1.007080078125E-3</c:v>
                </c:pt>
                <c:pt idx="7844">
                  <c:v>1.007080078125E-3</c:v>
                </c:pt>
                <c:pt idx="7845">
                  <c:v>1.0068416595458984E-3</c:v>
                </c:pt>
                <c:pt idx="7846">
                  <c:v>1.007080078125E-3</c:v>
                </c:pt>
                <c:pt idx="7847">
                  <c:v>1.007080078125E-3</c:v>
                </c:pt>
                <c:pt idx="7848">
                  <c:v>1.0068416595458984E-3</c:v>
                </c:pt>
                <c:pt idx="7849">
                  <c:v>1.007080078125E-3</c:v>
                </c:pt>
                <c:pt idx="7850">
                  <c:v>1.0080337524414063E-3</c:v>
                </c:pt>
                <c:pt idx="7851">
                  <c:v>2.0139217376708984E-3</c:v>
                </c:pt>
                <c:pt idx="7852">
                  <c:v>1.007080078125E-3</c:v>
                </c:pt>
                <c:pt idx="7853">
                  <c:v>1.0068416595458984E-3</c:v>
                </c:pt>
                <c:pt idx="7854">
                  <c:v>1.007080078125E-3</c:v>
                </c:pt>
                <c:pt idx="7855">
                  <c:v>1.007080078125E-3</c:v>
                </c:pt>
                <c:pt idx="7856">
                  <c:v>1.0068416595458984E-3</c:v>
                </c:pt>
                <c:pt idx="7857">
                  <c:v>1.007080078125E-3</c:v>
                </c:pt>
                <c:pt idx="7858">
                  <c:v>1.007080078125E-3</c:v>
                </c:pt>
                <c:pt idx="7859">
                  <c:v>1.0068416595458984E-3</c:v>
                </c:pt>
                <c:pt idx="7860">
                  <c:v>1.007080078125E-3</c:v>
                </c:pt>
                <c:pt idx="7861">
                  <c:v>1.0080337524414063E-3</c:v>
                </c:pt>
                <c:pt idx="7862">
                  <c:v>1.007080078125E-3</c:v>
                </c:pt>
                <c:pt idx="7863">
                  <c:v>1.0068416595458984E-3</c:v>
                </c:pt>
                <c:pt idx="7864">
                  <c:v>1.007080078125E-3</c:v>
                </c:pt>
                <c:pt idx="7865">
                  <c:v>1.007080078125E-3</c:v>
                </c:pt>
                <c:pt idx="7866">
                  <c:v>1.0068416595458984E-3</c:v>
                </c:pt>
                <c:pt idx="7867">
                  <c:v>1.007080078125E-3</c:v>
                </c:pt>
                <c:pt idx="7868">
                  <c:v>1.007080078125E-3</c:v>
                </c:pt>
                <c:pt idx="7869">
                  <c:v>1.0068416595458984E-3</c:v>
                </c:pt>
                <c:pt idx="7870">
                  <c:v>1.007080078125E-3</c:v>
                </c:pt>
                <c:pt idx="7871">
                  <c:v>1.007080078125E-3</c:v>
                </c:pt>
                <c:pt idx="7872">
                  <c:v>1.0068416595458984E-3</c:v>
                </c:pt>
                <c:pt idx="7873">
                  <c:v>1.007080078125E-3</c:v>
                </c:pt>
                <c:pt idx="7874">
                  <c:v>1.0080337524414063E-3</c:v>
                </c:pt>
                <c:pt idx="7875">
                  <c:v>1.0068416595458984E-3</c:v>
                </c:pt>
                <c:pt idx="7876">
                  <c:v>1.007080078125E-3</c:v>
                </c:pt>
                <c:pt idx="7877">
                  <c:v>1.007080078125E-3</c:v>
                </c:pt>
                <c:pt idx="7878">
                  <c:v>1.0068416595458984E-3</c:v>
                </c:pt>
                <c:pt idx="7879">
                  <c:v>1.007080078125E-3</c:v>
                </c:pt>
                <c:pt idx="7880">
                  <c:v>1.007080078125E-3</c:v>
                </c:pt>
                <c:pt idx="7881">
                  <c:v>1.0068416595458984E-3</c:v>
                </c:pt>
                <c:pt idx="7882">
                  <c:v>1.007080078125E-3</c:v>
                </c:pt>
                <c:pt idx="7883">
                  <c:v>1.007080078125E-3</c:v>
                </c:pt>
                <c:pt idx="7884">
                  <c:v>1.0068416595458984E-3</c:v>
                </c:pt>
                <c:pt idx="7885">
                  <c:v>1.007080078125E-3</c:v>
                </c:pt>
                <c:pt idx="7886">
                  <c:v>1.0080337524414063E-3</c:v>
                </c:pt>
                <c:pt idx="7887">
                  <c:v>1.007080078125E-3</c:v>
                </c:pt>
                <c:pt idx="7888">
                  <c:v>1.0068416595458984E-3</c:v>
                </c:pt>
                <c:pt idx="7889">
                  <c:v>1.007080078125E-3</c:v>
                </c:pt>
                <c:pt idx="7890">
                  <c:v>1.007080078125E-3</c:v>
                </c:pt>
                <c:pt idx="7891">
                  <c:v>1.0068416595458984E-3</c:v>
                </c:pt>
                <c:pt idx="7892">
                  <c:v>1.007080078125E-3</c:v>
                </c:pt>
                <c:pt idx="7893">
                  <c:v>1.007080078125E-3</c:v>
                </c:pt>
                <c:pt idx="7894">
                  <c:v>1.0068416595458984E-3</c:v>
                </c:pt>
                <c:pt idx="7895">
                  <c:v>1.007080078125E-3</c:v>
                </c:pt>
                <c:pt idx="7896">
                  <c:v>1.007080078125E-3</c:v>
                </c:pt>
                <c:pt idx="7897">
                  <c:v>1.0068416595458984E-3</c:v>
                </c:pt>
                <c:pt idx="7898">
                  <c:v>1.007080078125E-3</c:v>
                </c:pt>
                <c:pt idx="7899">
                  <c:v>1.0080337524414063E-3</c:v>
                </c:pt>
                <c:pt idx="7900">
                  <c:v>1.0068416595458984E-3</c:v>
                </c:pt>
                <c:pt idx="7901">
                  <c:v>1.007080078125E-3</c:v>
                </c:pt>
                <c:pt idx="7902">
                  <c:v>1.007080078125E-3</c:v>
                </c:pt>
                <c:pt idx="7903">
                  <c:v>1.0068416595458984E-3</c:v>
                </c:pt>
                <c:pt idx="7904">
                  <c:v>1.007080078125E-3</c:v>
                </c:pt>
                <c:pt idx="7905">
                  <c:v>1.007080078125E-3</c:v>
                </c:pt>
                <c:pt idx="7906">
                  <c:v>1.0068416595458984E-3</c:v>
                </c:pt>
                <c:pt idx="7907">
                  <c:v>1.007080078125E-3</c:v>
                </c:pt>
                <c:pt idx="7908">
                  <c:v>1.007080078125E-3</c:v>
                </c:pt>
                <c:pt idx="7909">
                  <c:v>1.0068416595458984E-3</c:v>
                </c:pt>
                <c:pt idx="7910">
                  <c:v>1.007080078125E-3</c:v>
                </c:pt>
                <c:pt idx="7911">
                  <c:v>1.0080337524414063E-3</c:v>
                </c:pt>
                <c:pt idx="7912">
                  <c:v>1.007080078125E-3</c:v>
                </c:pt>
                <c:pt idx="7913">
                  <c:v>1.0068416595458984E-3</c:v>
                </c:pt>
                <c:pt idx="7914">
                  <c:v>1.007080078125E-3</c:v>
                </c:pt>
                <c:pt idx="7915">
                  <c:v>1.007080078125E-3</c:v>
                </c:pt>
                <c:pt idx="7916">
                  <c:v>1.0068416595458984E-3</c:v>
                </c:pt>
                <c:pt idx="7917">
                  <c:v>1.007080078125E-3</c:v>
                </c:pt>
                <c:pt idx="7918">
                  <c:v>1.007080078125E-3</c:v>
                </c:pt>
                <c:pt idx="7919">
                  <c:v>1.0068416595458984E-3</c:v>
                </c:pt>
                <c:pt idx="7920">
                  <c:v>1.007080078125E-3</c:v>
                </c:pt>
                <c:pt idx="7921">
                  <c:v>1.007080078125E-3</c:v>
                </c:pt>
                <c:pt idx="7922">
                  <c:v>1.0068416595458984E-3</c:v>
                </c:pt>
                <c:pt idx="7923">
                  <c:v>1.007080078125E-3</c:v>
                </c:pt>
                <c:pt idx="7924">
                  <c:v>1.0080337524414063E-3</c:v>
                </c:pt>
                <c:pt idx="7925">
                  <c:v>1.0068416595458984E-3</c:v>
                </c:pt>
                <c:pt idx="7926">
                  <c:v>1.007080078125E-3</c:v>
                </c:pt>
                <c:pt idx="7927">
                  <c:v>1.007080078125E-3</c:v>
                </c:pt>
                <c:pt idx="7928">
                  <c:v>1.0068416595458984E-3</c:v>
                </c:pt>
                <c:pt idx="7929">
                  <c:v>7.0490837097167969E-3</c:v>
                </c:pt>
                <c:pt idx="7930">
                  <c:v>1.0080337524414063E-3</c:v>
                </c:pt>
                <c:pt idx="7931">
                  <c:v>1.007080078125E-3</c:v>
                </c:pt>
                <c:pt idx="7932">
                  <c:v>1.0068416595458984E-3</c:v>
                </c:pt>
                <c:pt idx="7933">
                  <c:v>1.007080078125E-3</c:v>
                </c:pt>
                <c:pt idx="7934">
                  <c:v>1.007080078125E-3</c:v>
                </c:pt>
                <c:pt idx="7935">
                  <c:v>1.0068416595458984E-3</c:v>
                </c:pt>
                <c:pt idx="7936">
                  <c:v>1.007080078125E-3</c:v>
                </c:pt>
                <c:pt idx="7937">
                  <c:v>1.007080078125E-3</c:v>
                </c:pt>
                <c:pt idx="7938">
                  <c:v>1.0068416595458984E-3</c:v>
                </c:pt>
                <c:pt idx="7939">
                  <c:v>1.007080078125E-3</c:v>
                </c:pt>
                <c:pt idx="7940">
                  <c:v>1.007080078125E-3</c:v>
                </c:pt>
                <c:pt idx="7941">
                  <c:v>1.0068416595458984E-3</c:v>
                </c:pt>
                <c:pt idx="7942">
                  <c:v>1.007080078125E-3</c:v>
                </c:pt>
                <c:pt idx="7943">
                  <c:v>1.0080337524414063E-3</c:v>
                </c:pt>
                <c:pt idx="7944">
                  <c:v>1.0068416595458984E-3</c:v>
                </c:pt>
                <c:pt idx="7945">
                  <c:v>1.007080078125E-3</c:v>
                </c:pt>
                <c:pt idx="7946">
                  <c:v>1.007080078125E-3</c:v>
                </c:pt>
                <c:pt idx="7947">
                  <c:v>1.0068416595458984E-3</c:v>
                </c:pt>
                <c:pt idx="7948">
                  <c:v>1.007080078125E-3</c:v>
                </c:pt>
                <c:pt idx="7949">
                  <c:v>1.007080078125E-3</c:v>
                </c:pt>
                <c:pt idx="7950">
                  <c:v>1.0068416595458984E-3</c:v>
                </c:pt>
                <c:pt idx="7951">
                  <c:v>1.007080078125E-3</c:v>
                </c:pt>
                <c:pt idx="7952">
                  <c:v>1.007080078125E-3</c:v>
                </c:pt>
                <c:pt idx="7953">
                  <c:v>1.0068416595458984E-3</c:v>
                </c:pt>
                <c:pt idx="7954">
                  <c:v>1.007080078125E-3</c:v>
                </c:pt>
                <c:pt idx="7955">
                  <c:v>1.0080337524414063E-3</c:v>
                </c:pt>
                <c:pt idx="7956">
                  <c:v>1.007080078125E-3</c:v>
                </c:pt>
                <c:pt idx="7957">
                  <c:v>1.0068416595458984E-3</c:v>
                </c:pt>
                <c:pt idx="7958">
                  <c:v>1.007080078125E-3</c:v>
                </c:pt>
                <c:pt idx="7959">
                  <c:v>1.007080078125E-3</c:v>
                </c:pt>
                <c:pt idx="7960">
                  <c:v>1.0068416595458984E-3</c:v>
                </c:pt>
                <c:pt idx="7961">
                  <c:v>1.007080078125E-3</c:v>
                </c:pt>
                <c:pt idx="7962">
                  <c:v>4.0280818939208984E-3</c:v>
                </c:pt>
                <c:pt idx="7963">
                  <c:v>1.0068416595458984E-3</c:v>
                </c:pt>
                <c:pt idx="7964">
                  <c:v>1.007080078125E-3</c:v>
                </c:pt>
                <c:pt idx="7965">
                  <c:v>1.0080337524414063E-3</c:v>
                </c:pt>
                <c:pt idx="7966">
                  <c:v>1.0068416595458984E-3</c:v>
                </c:pt>
                <c:pt idx="7967">
                  <c:v>1.007080078125E-3</c:v>
                </c:pt>
                <c:pt idx="7968">
                  <c:v>1.007080078125E-3</c:v>
                </c:pt>
                <c:pt idx="7969">
                  <c:v>1.0068416595458984E-3</c:v>
                </c:pt>
                <c:pt idx="7970">
                  <c:v>1.007080078125E-3</c:v>
                </c:pt>
                <c:pt idx="7971">
                  <c:v>1.007080078125E-3</c:v>
                </c:pt>
                <c:pt idx="7972">
                  <c:v>1.0068416595458984E-3</c:v>
                </c:pt>
                <c:pt idx="7973">
                  <c:v>1.007080078125E-3</c:v>
                </c:pt>
                <c:pt idx="7974">
                  <c:v>1.007080078125E-3</c:v>
                </c:pt>
                <c:pt idx="7975">
                  <c:v>1.0068416595458984E-3</c:v>
                </c:pt>
                <c:pt idx="7976">
                  <c:v>1.007080078125E-3</c:v>
                </c:pt>
                <c:pt idx="7977">
                  <c:v>1.0080337524414063E-3</c:v>
                </c:pt>
                <c:pt idx="7978">
                  <c:v>1.007080078125E-3</c:v>
                </c:pt>
                <c:pt idx="7979">
                  <c:v>1.0068416595458984E-3</c:v>
                </c:pt>
                <c:pt idx="7980">
                  <c:v>1.0070085525512695E-2</c:v>
                </c:pt>
                <c:pt idx="7981">
                  <c:v>1.0080337524414063E-3</c:v>
                </c:pt>
                <c:pt idx="7982">
                  <c:v>1.0068416595458984E-3</c:v>
                </c:pt>
                <c:pt idx="7983">
                  <c:v>1.007080078125E-3</c:v>
                </c:pt>
                <c:pt idx="7984">
                  <c:v>1.007080078125E-3</c:v>
                </c:pt>
                <c:pt idx="7985">
                  <c:v>1.0068416595458984E-3</c:v>
                </c:pt>
                <c:pt idx="7986">
                  <c:v>1.007080078125E-3</c:v>
                </c:pt>
                <c:pt idx="7987">
                  <c:v>1.007080078125E-3</c:v>
                </c:pt>
                <c:pt idx="7988">
                  <c:v>1.0068416595458984E-3</c:v>
                </c:pt>
                <c:pt idx="7989">
                  <c:v>1.007080078125E-3</c:v>
                </c:pt>
                <c:pt idx="7990">
                  <c:v>1.007080078125E-3</c:v>
                </c:pt>
                <c:pt idx="7991">
                  <c:v>1.0068416595458984E-3</c:v>
                </c:pt>
                <c:pt idx="7992">
                  <c:v>1.007080078125E-3</c:v>
                </c:pt>
                <c:pt idx="7993">
                  <c:v>1.0080337524414063E-3</c:v>
                </c:pt>
                <c:pt idx="7994">
                  <c:v>1.007080078125E-3</c:v>
                </c:pt>
                <c:pt idx="7995">
                  <c:v>1.0068416595458984E-3</c:v>
                </c:pt>
                <c:pt idx="7996">
                  <c:v>1.007080078125E-3</c:v>
                </c:pt>
                <c:pt idx="7997">
                  <c:v>1.007080078125E-3</c:v>
                </c:pt>
                <c:pt idx="7998">
                  <c:v>1.0068416595458984E-3</c:v>
                </c:pt>
                <c:pt idx="7999">
                  <c:v>1.007080078125E-3</c:v>
                </c:pt>
                <c:pt idx="8000">
                  <c:v>1.007080078125E-3</c:v>
                </c:pt>
                <c:pt idx="8001">
                  <c:v>1.0068416595458984E-3</c:v>
                </c:pt>
                <c:pt idx="8002">
                  <c:v>1.007080078125E-3</c:v>
                </c:pt>
                <c:pt idx="8003">
                  <c:v>1.007080078125E-3</c:v>
                </c:pt>
                <c:pt idx="8004">
                  <c:v>1.0068416595458984E-3</c:v>
                </c:pt>
                <c:pt idx="8005">
                  <c:v>1.0080337524414063E-3</c:v>
                </c:pt>
                <c:pt idx="8006">
                  <c:v>1.007080078125E-3</c:v>
                </c:pt>
                <c:pt idx="8007">
                  <c:v>1.0068416595458984E-3</c:v>
                </c:pt>
                <c:pt idx="8008">
                  <c:v>1.007080078125E-3</c:v>
                </c:pt>
                <c:pt idx="8009">
                  <c:v>1.007080078125E-3</c:v>
                </c:pt>
                <c:pt idx="8010">
                  <c:v>1.0068416595458984E-3</c:v>
                </c:pt>
                <c:pt idx="8011">
                  <c:v>1.007080078125E-3</c:v>
                </c:pt>
                <c:pt idx="8012">
                  <c:v>1.007080078125E-3</c:v>
                </c:pt>
                <c:pt idx="8013">
                  <c:v>1.0068416595458984E-3</c:v>
                </c:pt>
                <c:pt idx="8014">
                  <c:v>1.007080078125E-3</c:v>
                </c:pt>
                <c:pt idx="8015">
                  <c:v>1.007080078125E-3</c:v>
                </c:pt>
                <c:pt idx="8016">
                  <c:v>1.0068416595458984E-3</c:v>
                </c:pt>
                <c:pt idx="8017">
                  <c:v>1.007080078125E-3</c:v>
                </c:pt>
                <c:pt idx="8018">
                  <c:v>1.0080337524414063E-3</c:v>
                </c:pt>
                <c:pt idx="8019">
                  <c:v>1.007080078125E-3</c:v>
                </c:pt>
                <c:pt idx="8020">
                  <c:v>1.0068416595458984E-3</c:v>
                </c:pt>
                <c:pt idx="8021">
                  <c:v>1.007080078125E-3</c:v>
                </c:pt>
                <c:pt idx="8022">
                  <c:v>1.007080078125E-3</c:v>
                </c:pt>
                <c:pt idx="8023">
                  <c:v>1.0068416595458984E-3</c:v>
                </c:pt>
                <c:pt idx="8024">
                  <c:v>1.007080078125E-3</c:v>
                </c:pt>
                <c:pt idx="8025">
                  <c:v>1.007080078125E-3</c:v>
                </c:pt>
                <c:pt idx="8026">
                  <c:v>1.0068416595458984E-3</c:v>
                </c:pt>
                <c:pt idx="8027">
                  <c:v>1.007080078125E-3</c:v>
                </c:pt>
                <c:pt idx="8028">
                  <c:v>1.007080078125E-3</c:v>
                </c:pt>
                <c:pt idx="8029">
                  <c:v>1.0068416595458984E-3</c:v>
                </c:pt>
                <c:pt idx="8030">
                  <c:v>1.0080337524414063E-3</c:v>
                </c:pt>
                <c:pt idx="8031">
                  <c:v>1.007080078125E-3</c:v>
                </c:pt>
                <c:pt idx="8032">
                  <c:v>1.0068416595458984E-3</c:v>
                </c:pt>
                <c:pt idx="8033">
                  <c:v>1.007080078125E-3</c:v>
                </c:pt>
                <c:pt idx="8034">
                  <c:v>1.007080078125E-3</c:v>
                </c:pt>
                <c:pt idx="8035">
                  <c:v>1.0068416595458984E-3</c:v>
                </c:pt>
                <c:pt idx="8036">
                  <c:v>1.007080078125E-3</c:v>
                </c:pt>
                <c:pt idx="8037">
                  <c:v>1.007080078125E-3</c:v>
                </c:pt>
                <c:pt idx="8038">
                  <c:v>1.0068416595458984E-3</c:v>
                </c:pt>
                <c:pt idx="8039">
                  <c:v>1.007080078125E-3</c:v>
                </c:pt>
                <c:pt idx="8040">
                  <c:v>1.007080078125E-3</c:v>
                </c:pt>
                <c:pt idx="8041">
                  <c:v>1.0068416595458984E-3</c:v>
                </c:pt>
                <c:pt idx="8042">
                  <c:v>1.007080078125E-3</c:v>
                </c:pt>
                <c:pt idx="8043">
                  <c:v>1.0080337524414063E-3</c:v>
                </c:pt>
                <c:pt idx="8044">
                  <c:v>1.007080078125E-3</c:v>
                </c:pt>
                <c:pt idx="8045">
                  <c:v>1.0068416595458984E-3</c:v>
                </c:pt>
                <c:pt idx="8046">
                  <c:v>1.007080078125E-3</c:v>
                </c:pt>
                <c:pt idx="8047">
                  <c:v>1.007080078125E-3</c:v>
                </c:pt>
                <c:pt idx="8048">
                  <c:v>1.0068416595458984E-3</c:v>
                </c:pt>
                <c:pt idx="8049">
                  <c:v>1.007080078125E-3</c:v>
                </c:pt>
                <c:pt idx="8050">
                  <c:v>1.007080078125E-3</c:v>
                </c:pt>
                <c:pt idx="8051">
                  <c:v>1.0068416595458984E-3</c:v>
                </c:pt>
                <c:pt idx="8052">
                  <c:v>1.007080078125E-3</c:v>
                </c:pt>
                <c:pt idx="8053">
                  <c:v>1.007080078125E-3</c:v>
                </c:pt>
                <c:pt idx="8054">
                  <c:v>1.0068416595458984E-3</c:v>
                </c:pt>
                <c:pt idx="8055">
                  <c:v>1.0080337524414063E-3</c:v>
                </c:pt>
                <c:pt idx="8056">
                  <c:v>1.007080078125E-3</c:v>
                </c:pt>
                <c:pt idx="8057">
                  <c:v>1.0068416595458984E-3</c:v>
                </c:pt>
                <c:pt idx="8058">
                  <c:v>1.007080078125E-3</c:v>
                </c:pt>
                <c:pt idx="8059">
                  <c:v>1.007080078125E-3</c:v>
                </c:pt>
                <c:pt idx="8060">
                  <c:v>1.0068416595458984E-3</c:v>
                </c:pt>
                <c:pt idx="8061">
                  <c:v>1.007080078125E-3</c:v>
                </c:pt>
                <c:pt idx="8062">
                  <c:v>1.007080078125E-3</c:v>
                </c:pt>
                <c:pt idx="8063">
                  <c:v>1.0068416595458984E-3</c:v>
                </c:pt>
                <c:pt idx="8064">
                  <c:v>1.007080078125E-3</c:v>
                </c:pt>
                <c:pt idx="8065">
                  <c:v>1.007080078125E-3</c:v>
                </c:pt>
                <c:pt idx="8066">
                  <c:v>1.0068416595458984E-3</c:v>
                </c:pt>
                <c:pt idx="8067">
                  <c:v>1.007080078125E-3</c:v>
                </c:pt>
                <c:pt idx="8068">
                  <c:v>1.0080337524414063E-3</c:v>
                </c:pt>
                <c:pt idx="8069">
                  <c:v>1.007080078125E-3</c:v>
                </c:pt>
                <c:pt idx="8070">
                  <c:v>1.0068416595458984E-3</c:v>
                </c:pt>
                <c:pt idx="8071">
                  <c:v>1.007080078125E-3</c:v>
                </c:pt>
                <c:pt idx="8072">
                  <c:v>1.007080078125E-3</c:v>
                </c:pt>
                <c:pt idx="8073">
                  <c:v>1.0068416595458984E-3</c:v>
                </c:pt>
                <c:pt idx="8074">
                  <c:v>1.007080078125E-3</c:v>
                </c:pt>
                <c:pt idx="8075">
                  <c:v>1.007080078125E-3</c:v>
                </c:pt>
                <c:pt idx="8076">
                  <c:v>1.0068416595458984E-3</c:v>
                </c:pt>
                <c:pt idx="8077">
                  <c:v>1.007080078125E-3</c:v>
                </c:pt>
                <c:pt idx="8078">
                  <c:v>1.007080078125E-3</c:v>
                </c:pt>
                <c:pt idx="8079">
                  <c:v>1.0068416595458984E-3</c:v>
                </c:pt>
                <c:pt idx="8080">
                  <c:v>1.0080337524414063E-3</c:v>
                </c:pt>
                <c:pt idx="8081">
                  <c:v>1.007080078125E-3</c:v>
                </c:pt>
                <c:pt idx="8082">
                  <c:v>1.0068416595458984E-3</c:v>
                </c:pt>
                <c:pt idx="8083">
                  <c:v>1.007080078125E-3</c:v>
                </c:pt>
                <c:pt idx="8084">
                  <c:v>1.007080078125E-3</c:v>
                </c:pt>
                <c:pt idx="8085">
                  <c:v>1.0068416595458984E-3</c:v>
                </c:pt>
                <c:pt idx="8086">
                  <c:v>1.007080078125E-3</c:v>
                </c:pt>
                <c:pt idx="8087">
                  <c:v>1.007080078125E-3</c:v>
                </c:pt>
                <c:pt idx="8088">
                  <c:v>1.0068416595458984E-3</c:v>
                </c:pt>
                <c:pt idx="8089">
                  <c:v>1.007080078125E-3</c:v>
                </c:pt>
                <c:pt idx="8090">
                  <c:v>1.007080078125E-3</c:v>
                </c:pt>
                <c:pt idx="8091">
                  <c:v>1.0068416595458984E-3</c:v>
                </c:pt>
                <c:pt idx="8092">
                  <c:v>1.007080078125E-3</c:v>
                </c:pt>
                <c:pt idx="8093">
                  <c:v>1.0080337524414063E-3</c:v>
                </c:pt>
                <c:pt idx="8094">
                  <c:v>1.007080078125E-3</c:v>
                </c:pt>
                <c:pt idx="8095">
                  <c:v>1.0068416595458984E-3</c:v>
                </c:pt>
                <c:pt idx="8096">
                  <c:v>1.007080078125E-3</c:v>
                </c:pt>
                <c:pt idx="8097">
                  <c:v>1.007080078125E-3</c:v>
                </c:pt>
                <c:pt idx="8098">
                  <c:v>1.0068416595458984E-3</c:v>
                </c:pt>
                <c:pt idx="8099">
                  <c:v>1.007080078125E-3</c:v>
                </c:pt>
                <c:pt idx="8100">
                  <c:v>1.007080078125E-3</c:v>
                </c:pt>
                <c:pt idx="8101">
                  <c:v>1.0068416595458984E-3</c:v>
                </c:pt>
                <c:pt idx="8102">
                  <c:v>1.007080078125E-3</c:v>
                </c:pt>
                <c:pt idx="8103">
                  <c:v>1.007080078125E-3</c:v>
                </c:pt>
                <c:pt idx="8104">
                  <c:v>1.0068416595458984E-3</c:v>
                </c:pt>
                <c:pt idx="8105">
                  <c:v>1.0080337524414063E-3</c:v>
                </c:pt>
                <c:pt idx="8106">
                  <c:v>1.007080078125E-3</c:v>
                </c:pt>
                <c:pt idx="8107">
                  <c:v>1.0068416595458984E-3</c:v>
                </c:pt>
                <c:pt idx="8108">
                  <c:v>1.007080078125E-3</c:v>
                </c:pt>
                <c:pt idx="8109">
                  <c:v>1.007080078125E-3</c:v>
                </c:pt>
                <c:pt idx="8110">
                  <c:v>1.0068416595458984E-3</c:v>
                </c:pt>
                <c:pt idx="8111">
                  <c:v>1.007080078125E-3</c:v>
                </c:pt>
                <c:pt idx="8112">
                  <c:v>1.007080078125E-3</c:v>
                </c:pt>
                <c:pt idx="8113">
                  <c:v>1.0068416595458984E-3</c:v>
                </c:pt>
                <c:pt idx="8114">
                  <c:v>1.007080078125E-3</c:v>
                </c:pt>
                <c:pt idx="8115">
                  <c:v>1.007080078125E-3</c:v>
                </c:pt>
                <c:pt idx="8116">
                  <c:v>1.0068416595458984E-3</c:v>
                </c:pt>
                <c:pt idx="8117">
                  <c:v>1.007080078125E-3</c:v>
                </c:pt>
                <c:pt idx="8118">
                  <c:v>1.0080337524414063E-3</c:v>
                </c:pt>
                <c:pt idx="8119">
                  <c:v>1.007080078125E-3</c:v>
                </c:pt>
                <c:pt idx="8120">
                  <c:v>1.0068416595458984E-3</c:v>
                </c:pt>
                <c:pt idx="8121">
                  <c:v>1.007080078125E-3</c:v>
                </c:pt>
                <c:pt idx="8122">
                  <c:v>1.007080078125E-3</c:v>
                </c:pt>
                <c:pt idx="8123">
                  <c:v>1.0068416595458984E-3</c:v>
                </c:pt>
                <c:pt idx="8124">
                  <c:v>1.007080078125E-3</c:v>
                </c:pt>
                <c:pt idx="8125">
                  <c:v>1.007080078125E-3</c:v>
                </c:pt>
                <c:pt idx="8126">
                  <c:v>1.0068416595458984E-3</c:v>
                </c:pt>
                <c:pt idx="8127">
                  <c:v>1.007080078125E-3</c:v>
                </c:pt>
                <c:pt idx="8128">
                  <c:v>1.007080078125E-3</c:v>
                </c:pt>
                <c:pt idx="8129">
                  <c:v>1.0068416595458984E-3</c:v>
                </c:pt>
                <c:pt idx="8130">
                  <c:v>1.0080337524414063E-3</c:v>
                </c:pt>
                <c:pt idx="8131">
                  <c:v>1.007080078125E-3</c:v>
                </c:pt>
                <c:pt idx="8132">
                  <c:v>1.0068416595458984E-3</c:v>
                </c:pt>
                <c:pt idx="8133">
                  <c:v>1.007080078125E-3</c:v>
                </c:pt>
                <c:pt idx="8134">
                  <c:v>1.007080078125E-3</c:v>
                </c:pt>
                <c:pt idx="8135">
                  <c:v>1.0068416595458984E-3</c:v>
                </c:pt>
                <c:pt idx="8136">
                  <c:v>1.007080078125E-3</c:v>
                </c:pt>
                <c:pt idx="8137">
                  <c:v>1.007080078125E-3</c:v>
                </c:pt>
                <c:pt idx="8138">
                  <c:v>1.0068416595458984E-3</c:v>
                </c:pt>
                <c:pt idx="8139">
                  <c:v>1.007080078125E-3</c:v>
                </c:pt>
                <c:pt idx="8140">
                  <c:v>1.007080078125E-3</c:v>
                </c:pt>
                <c:pt idx="8141">
                  <c:v>1.0068416595458984E-3</c:v>
                </c:pt>
                <c:pt idx="8142">
                  <c:v>1.007080078125E-3</c:v>
                </c:pt>
                <c:pt idx="8143">
                  <c:v>1.0080337524414063E-3</c:v>
                </c:pt>
                <c:pt idx="8144">
                  <c:v>1.007080078125E-3</c:v>
                </c:pt>
                <c:pt idx="8145">
                  <c:v>1.0068416595458984E-3</c:v>
                </c:pt>
                <c:pt idx="8146">
                  <c:v>1.007080078125E-3</c:v>
                </c:pt>
                <c:pt idx="8147">
                  <c:v>1.007080078125E-3</c:v>
                </c:pt>
                <c:pt idx="8148">
                  <c:v>1.0068416595458984E-3</c:v>
                </c:pt>
                <c:pt idx="8149">
                  <c:v>1.007080078125E-3</c:v>
                </c:pt>
                <c:pt idx="8150">
                  <c:v>1.007080078125E-3</c:v>
                </c:pt>
                <c:pt idx="8151">
                  <c:v>1.0068416595458984E-3</c:v>
                </c:pt>
                <c:pt idx="8152">
                  <c:v>1.007080078125E-3</c:v>
                </c:pt>
                <c:pt idx="8153">
                  <c:v>1.007080078125E-3</c:v>
                </c:pt>
                <c:pt idx="8154">
                  <c:v>1.0068416595458984E-3</c:v>
                </c:pt>
                <c:pt idx="8155">
                  <c:v>1.0080337524414063E-3</c:v>
                </c:pt>
                <c:pt idx="8156">
                  <c:v>1.007080078125E-3</c:v>
                </c:pt>
                <c:pt idx="8157">
                  <c:v>1.0068416595458984E-3</c:v>
                </c:pt>
                <c:pt idx="8158">
                  <c:v>1.007080078125E-3</c:v>
                </c:pt>
                <c:pt idx="8159">
                  <c:v>1.007080078125E-3</c:v>
                </c:pt>
                <c:pt idx="8160">
                  <c:v>1.0068416595458984E-3</c:v>
                </c:pt>
                <c:pt idx="8161">
                  <c:v>1.007080078125E-3</c:v>
                </c:pt>
                <c:pt idx="8162">
                  <c:v>1.007080078125E-3</c:v>
                </c:pt>
                <c:pt idx="8163">
                  <c:v>1.0068416595458984E-3</c:v>
                </c:pt>
                <c:pt idx="8164">
                  <c:v>1.007080078125E-3</c:v>
                </c:pt>
                <c:pt idx="8165">
                  <c:v>1.007080078125E-3</c:v>
                </c:pt>
                <c:pt idx="8166">
                  <c:v>1.0068416595458984E-3</c:v>
                </c:pt>
                <c:pt idx="8167">
                  <c:v>1.007080078125E-3</c:v>
                </c:pt>
                <c:pt idx="8168">
                  <c:v>1.0080337524414063E-3</c:v>
                </c:pt>
                <c:pt idx="8169">
                  <c:v>1.007080078125E-3</c:v>
                </c:pt>
                <c:pt idx="8170">
                  <c:v>1.0068416595458984E-3</c:v>
                </c:pt>
                <c:pt idx="8171">
                  <c:v>1.007080078125E-3</c:v>
                </c:pt>
                <c:pt idx="8172">
                  <c:v>1.007080078125E-3</c:v>
                </c:pt>
                <c:pt idx="8173">
                  <c:v>1.0068416595458984E-3</c:v>
                </c:pt>
                <c:pt idx="8174">
                  <c:v>1.007080078125E-3</c:v>
                </c:pt>
                <c:pt idx="8175">
                  <c:v>1.007080078125E-3</c:v>
                </c:pt>
                <c:pt idx="8176">
                  <c:v>1.0068416595458984E-3</c:v>
                </c:pt>
                <c:pt idx="8177">
                  <c:v>1.007080078125E-3</c:v>
                </c:pt>
                <c:pt idx="8178">
                  <c:v>1.007080078125E-3</c:v>
                </c:pt>
                <c:pt idx="8179">
                  <c:v>5.0358772277832031E-3</c:v>
                </c:pt>
                <c:pt idx="8180">
                  <c:v>1.007080078125E-3</c:v>
                </c:pt>
                <c:pt idx="8181">
                  <c:v>1.0068416595458984E-3</c:v>
                </c:pt>
                <c:pt idx="8182">
                  <c:v>1.007080078125E-3</c:v>
                </c:pt>
                <c:pt idx="8183">
                  <c:v>1.007080078125E-3</c:v>
                </c:pt>
                <c:pt idx="8184">
                  <c:v>1.0068416595458984E-3</c:v>
                </c:pt>
                <c:pt idx="8185">
                  <c:v>1.007080078125E-3</c:v>
                </c:pt>
                <c:pt idx="8186">
                  <c:v>1.007080078125E-3</c:v>
                </c:pt>
                <c:pt idx="8187">
                  <c:v>1.0068416595458984E-3</c:v>
                </c:pt>
                <c:pt idx="8188">
                  <c:v>1.007080078125E-3</c:v>
                </c:pt>
                <c:pt idx="8189">
                  <c:v>1.0080337524414063E-3</c:v>
                </c:pt>
                <c:pt idx="8190">
                  <c:v>1.007080078125E-3</c:v>
                </c:pt>
                <c:pt idx="8191">
                  <c:v>1.0068416595458984E-3</c:v>
                </c:pt>
                <c:pt idx="8192">
                  <c:v>1.007080078125E-3</c:v>
                </c:pt>
                <c:pt idx="8193">
                  <c:v>1.007080078125E-3</c:v>
                </c:pt>
                <c:pt idx="8194">
                  <c:v>1.0068416595458984E-3</c:v>
                </c:pt>
                <c:pt idx="8195">
                  <c:v>1.007080078125E-3</c:v>
                </c:pt>
                <c:pt idx="8196">
                  <c:v>1.007080078125E-3</c:v>
                </c:pt>
                <c:pt idx="8197">
                  <c:v>1.0068416595458984E-3</c:v>
                </c:pt>
                <c:pt idx="8198">
                  <c:v>1.007080078125E-3</c:v>
                </c:pt>
                <c:pt idx="8199">
                  <c:v>1.007080078125E-3</c:v>
                </c:pt>
                <c:pt idx="8200">
                  <c:v>1.0068416595458984E-3</c:v>
                </c:pt>
                <c:pt idx="8201">
                  <c:v>1.0080337524414063E-3</c:v>
                </c:pt>
                <c:pt idx="8202">
                  <c:v>1.007080078125E-3</c:v>
                </c:pt>
                <c:pt idx="8203">
                  <c:v>1.0068416595458984E-3</c:v>
                </c:pt>
                <c:pt idx="8204">
                  <c:v>1.007080078125E-3</c:v>
                </c:pt>
                <c:pt idx="8205">
                  <c:v>1.007080078125E-3</c:v>
                </c:pt>
                <c:pt idx="8206">
                  <c:v>1.0068416595458984E-3</c:v>
                </c:pt>
                <c:pt idx="8207">
                  <c:v>1.007080078125E-3</c:v>
                </c:pt>
                <c:pt idx="8208">
                  <c:v>1.007080078125E-3</c:v>
                </c:pt>
                <c:pt idx="8209">
                  <c:v>1.0068416595458984E-3</c:v>
                </c:pt>
                <c:pt idx="8210">
                  <c:v>1.007080078125E-3</c:v>
                </c:pt>
                <c:pt idx="8211">
                  <c:v>1.007080078125E-3</c:v>
                </c:pt>
                <c:pt idx="8212">
                  <c:v>1.0068416595458984E-3</c:v>
                </c:pt>
                <c:pt idx="8213">
                  <c:v>1.007080078125E-3</c:v>
                </c:pt>
                <c:pt idx="8214">
                  <c:v>1.0080337524414063E-3</c:v>
                </c:pt>
                <c:pt idx="8215">
                  <c:v>1.007080078125E-3</c:v>
                </c:pt>
                <c:pt idx="8216">
                  <c:v>1.0068416595458984E-3</c:v>
                </c:pt>
                <c:pt idx="8217">
                  <c:v>1.007080078125E-3</c:v>
                </c:pt>
                <c:pt idx="8218">
                  <c:v>1.007080078125E-3</c:v>
                </c:pt>
                <c:pt idx="8219">
                  <c:v>1.0068416595458984E-3</c:v>
                </c:pt>
                <c:pt idx="8220">
                  <c:v>1.007080078125E-3</c:v>
                </c:pt>
                <c:pt idx="8221">
                  <c:v>1.007080078125E-3</c:v>
                </c:pt>
                <c:pt idx="8222">
                  <c:v>1.0068416595458984E-3</c:v>
                </c:pt>
                <c:pt idx="8223">
                  <c:v>1.007080078125E-3</c:v>
                </c:pt>
                <c:pt idx="8224">
                  <c:v>1.0068416595458984E-3</c:v>
                </c:pt>
                <c:pt idx="8225">
                  <c:v>1.007080078125E-3</c:v>
                </c:pt>
                <c:pt idx="8226">
                  <c:v>1.0080337524414063E-3</c:v>
                </c:pt>
                <c:pt idx="8227">
                  <c:v>1.007080078125E-3</c:v>
                </c:pt>
                <c:pt idx="8228">
                  <c:v>1.0068416595458984E-3</c:v>
                </c:pt>
                <c:pt idx="8229">
                  <c:v>1.007080078125E-3</c:v>
                </c:pt>
                <c:pt idx="8230">
                  <c:v>1.007080078125E-3</c:v>
                </c:pt>
                <c:pt idx="8231">
                  <c:v>1.0068416595458984E-3</c:v>
                </c:pt>
                <c:pt idx="8232">
                  <c:v>1.007080078125E-3</c:v>
                </c:pt>
                <c:pt idx="8233">
                  <c:v>1.007080078125E-3</c:v>
                </c:pt>
                <c:pt idx="8234">
                  <c:v>1.0068416595458984E-3</c:v>
                </c:pt>
                <c:pt idx="8235">
                  <c:v>1.007080078125E-3</c:v>
                </c:pt>
                <c:pt idx="8236">
                  <c:v>1.007080078125E-3</c:v>
                </c:pt>
                <c:pt idx="8237">
                  <c:v>1.0068416595458984E-3</c:v>
                </c:pt>
                <c:pt idx="8238">
                  <c:v>1.007080078125E-3</c:v>
                </c:pt>
                <c:pt idx="8239">
                  <c:v>1.0080337524414063E-3</c:v>
                </c:pt>
                <c:pt idx="8240">
                  <c:v>1.007080078125E-3</c:v>
                </c:pt>
                <c:pt idx="8241">
                  <c:v>1.0068416595458984E-3</c:v>
                </c:pt>
                <c:pt idx="8242">
                  <c:v>1.007080078125E-3</c:v>
                </c:pt>
                <c:pt idx="8243">
                  <c:v>1.007080078125E-3</c:v>
                </c:pt>
                <c:pt idx="8244">
                  <c:v>1.0068416595458984E-3</c:v>
                </c:pt>
                <c:pt idx="8245">
                  <c:v>1.007080078125E-3</c:v>
                </c:pt>
                <c:pt idx="8246">
                  <c:v>1.0068416595458984E-3</c:v>
                </c:pt>
                <c:pt idx="8247">
                  <c:v>1.007080078125E-3</c:v>
                </c:pt>
                <c:pt idx="8248">
                  <c:v>1.007080078125E-3</c:v>
                </c:pt>
                <c:pt idx="8249">
                  <c:v>1.0068416595458984E-3</c:v>
                </c:pt>
                <c:pt idx="8250">
                  <c:v>1.007080078125E-3</c:v>
                </c:pt>
                <c:pt idx="8251">
                  <c:v>1.0080337524414063E-3</c:v>
                </c:pt>
                <c:pt idx="8252">
                  <c:v>1.007080078125E-3</c:v>
                </c:pt>
                <c:pt idx="8253">
                  <c:v>1.0068416595458984E-3</c:v>
                </c:pt>
                <c:pt idx="8254">
                  <c:v>1.007080078125E-3</c:v>
                </c:pt>
                <c:pt idx="8255">
                  <c:v>1.007080078125E-3</c:v>
                </c:pt>
                <c:pt idx="8256">
                  <c:v>1.0068416595458984E-3</c:v>
                </c:pt>
                <c:pt idx="8257">
                  <c:v>1.007080078125E-3</c:v>
                </c:pt>
                <c:pt idx="8258">
                  <c:v>1.007080078125E-3</c:v>
                </c:pt>
                <c:pt idx="8259">
                  <c:v>1.0068416595458984E-3</c:v>
                </c:pt>
                <c:pt idx="8260">
                  <c:v>1.007080078125E-3</c:v>
                </c:pt>
                <c:pt idx="8261">
                  <c:v>1.007080078125E-3</c:v>
                </c:pt>
                <c:pt idx="8262">
                  <c:v>1.0068416595458984E-3</c:v>
                </c:pt>
                <c:pt idx="8263">
                  <c:v>1.007080078125E-3</c:v>
                </c:pt>
                <c:pt idx="8264">
                  <c:v>1.0080337524414063E-3</c:v>
                </c:pt>
                <c:pt idx="8265">
                  <c:v>1.007080078125E-3</c:v>
                </c:pt>
                <c:pt idx="8266">
                  <c:v>1.0068416595458984E-3</c:v>
                </c:pt>
                <c:pt idx="8267">
                  <c:v>1.007080078125E-3</c:v>
                </c:pt>
                <c:pt idx="8268">
                  <c:v>1.0068416595458984E-3</c:v>
                </c:pt>
                <c:pt idx="8269">
                  <c:v>1.007080078125E-3</c:v>
                </c:pt>
                <c:pt idx="8270">
                  <c:v>1.007080078125E-3</c:v>
                </c:pt>
                <c:pt idx="8271">
                  <c:v>1.0068416595458984E-3</c:v>
                </c:pt>
                <c:pt idx="8272">
                  <c:v>1.007080078125E-3</c:v>
                </c:pt>
                <c:pt idx="8273">
                  <c:v>1.007080078125E-3</c:v>
                </c:pt>
                <c:pt idx="8274">
                  <c:v>1.0068416595458984E-3</c:v>
                </c:pt>
                <c:pt idx="8275">
                  <c:v>1.007080078125E-3</c:v>
                </c:pt>
                <c:pt idx="8276">
                  <c:v>1.0080337524414063E-3</c:v>
                </c:pt>
                <c:pt idx="8277">
                  <c:v>1.007080078125E-3</c:v>
                </c:pt>
                <c:pt idx="8278">
                  <c:v>1.0068416595458984E-3</c:v>
                </c:pt>
                <c:pt idx="8279">
                  <c:v>1.007080078125E-3</c:v>
                </c:pt>
                <c:pt idx="8280">
                  <c:v>1.007080078125E-3</c:v>
                </c:pt>
                <c:pt idx="8281">
                  <c:v>1.0068416595458984E-3</c:v>
                </c:pt>
                <c:pt idx="8282">
                  <c:v>1.007080078125E-3</c:v>
                </c:pt>
                <c:pt idx="8283">
                  <c:v>1.007080078125E-3</c:v>
                </c:pt>
                <c:pt idx="8284">
                  <c:v>1.0068416595458984E-3</c:v>
                </c:pt>
                <c:pt idx="8285">
                  <c:v>1.007080078125E-3</c:v>
                </c:pt>
                <c:pt idx="8286">
                  <c:v>1.007080078125E-3</c:v>
                </c:pt>
                <c:pt idx="8287">
                  <c:v>1.0068416595458984E-3</c:v>
                </c:pt>
                <c:pt idx="8288">
                  <c:v>1.007080078125E-3</c:v>
                </c:pt>
                <c:pt idx="8289">
                  <c:v>1.0080337524414063E-3</c:v>
                </c:pt>
                <c:pt idx="8290">
                  <c:v>1.0068416595458984E-3</c:v>
                </c:pt>
                <c:pt idx="8291">
                  <c:v>1.007080078125E-3</c:v>
                </c:pt>
                <c:pt idx="8292">
                  <c:v>1.007080078125E-3</c:v>
                </c:pt>
                <c:pt idx="8293">
                  <c:v>1.0068416595458984E-3</c:v>
                </c:pt>
                <c:pt idx="8294">
                  <c:v>1.007080078125E-3</c:v>
                </c:pt>
                <c:pt idx="8295">
                  <c:v>1.007080078125E-3</c:v>
                </c:pt>
                <c:pt idx="8296">
                  <c:v>1.0068416595458984E-3</c:v>
                </c:pt>
                <c:pt idx="8297">
                  <c:v>1.007080078125E-3</c:v>
                </c:pt>
                <c:pt idx="8298">
                  <c:v>1.007080078125E-3</c:v>
                </c:pt>
                <c:pt idx="8299">
                  <c:v>1.0068416595458984E-3</c:v>
                </c:pt>
                <c:pt idx="8300">
                  <c:v>1.007080078125E-3</c:v>
                </c:pt>
                <c:pt idx="8301">
                  <c:v>1.0080337524414063E-3</c:v>
                </c:pt>
                <c:pt idx="8302">
                  <c:v>1.007080078125E-3</c:v>
                </c:pt>
                <c:pt idx="8303">
                  <c:v>1.0068416595458984E-3</c:v>
                </c:pt>
                <c:pt idx="8304">
                  <c:v>1.007080078125E-3</c:v>
                </c:pt>
                <c:pt idx="8305">
                  <c:v>1.007080078125E-3</c:v>
                </c:pt>
                <c:pt idx="8306">
                  <c:v>1.0068416595458984E-3</c:v>
                </c:pt>
                <c:pt idx="8307">
                  <c:v>1.007080078125E-3</c:v>
                </c:pt>
                <c:pt idx="8308">
                  <c:v>1.007080078125E-3</c:v>
                </c:pt>
                <c:pt idx="8309">
                  <c:v>1.0068416595458984E-3</c:v>
                </c:pt>
                <c:pt idx="8310">
                  <c:v>1.007080078125E-3</c:v>
                </c:pt>
                <c:pt idx="8311">
                  <c:v>1.007080078125E-3</c:v>
                </c:pt>
                <c:pt idx="8312">
                  <c:v>1.0068416595458984E-3</c:v>
                </c:pt>
                <c:pt idx="8313">
                  <c:v>1.007080078125E-3</c:v>
                </c:pt>
                <c:pt idx="8314">
                  <c:v>1.0080337524414063E-3</c:v>
                </c:pt>
                <c:pt idx="8315">
                  <c:v>1.0068416595458984E-3</c:v>
                </c:pt>
                <c:pt idx="8316">
                  <c:v>1.007080078125E-3</c:v>
                </c:pt>
                <c:pt idx="8317">
                  <c:v>1.007080078125E-3</c:v>
                </c:pt>
                <c:pt idx="8318">
                  <c:v>1.0068416595458984E-3</c:v>
                </c:pt>
                <c:pt idx="8319">
                  <c:v>1.007080078125E-3</c:v>
                </c:pt>
                <c:pt idx="8320">
                  <c:v>1.007080078125E-3</c:v>
                </c:pt>
                <c:pt idx="8321">
                  <c:v>1.0068416595458984E-3</c:v>
                </c:pt>
                <c:pt idx="8322">
                  <c:v>1.007080078125E-3</c:v>
                </c:pt>
                <c:pt idx="8323">
                  <c:v>1.007080078125E-3</c:v>
                </c:pt>
                <c:pt idx="8324">
                  <c:v>1.0068416595458984E-3</c:v>
                </c:pt>
                <c:pt idx="8325">
                  <c:v>1.007080078125E-3</c:v>
                </c:pt>
                <c:pt idx="8326">
                  <c:v>1.0080337524414063E-3</c:v>
                </c:pt>
                <c:pt idx="8327">
                  <c:v>1.007080078125E-3</c:v>
                </c:pt>
                <c:pt idx="8328">
                  <c:v>1.0068416595458984E-3</c:v>
                </c:pt>
                <c:pt idx="8329">
                  <c:v>1.007080078125E-3</c:v>
                </c:pt>
                <c:pt idx="8330">
                  <c:v>1.007080078125E-3</c:v>
                </c:pt>
                <c:pt idx="8331">
                  <c:v>1.0068416595458984E-3</c:v>
                </c:pt>
                <c:pt idx="8332">
                  <c:v>1.007080078125E-3</c:v>
                </c:pt>
                <c:pt idx="8333">
                  <c:v>1.007080078125E-3</c:v>
                </c:pt>
                <c:pt idx="8334">
                  <c:v>1.0068416595458984E-3</c:v>
                </c:pt>
                <c:pt idx="8335">
                  <c:v>1.007080078125E-3</c:v>
                </c:pt>
                <c:pt idx="8336">
                  <c:v>1.007080078125E-3</c:v>
                </c:pt>
                <c:pt idx="8337">
                  <c:v>1.0068416595458984E-3</c:v>
                </c:pt>
                <c:pt idx="8338">
                  <c:v>1.007080078125E-3</c:v>
                </c:pt>
                <c:pt idx="8339">
                  <c:v>1.0080337524414063E-3</c:v>
                </c:pt>
                <c:pt idx="8340">
                  <c:v>1.0068416595458984E-3</c:v>
                </c:pt>
                <c:pt idx="8341">
                  <c:v>1.007080078125E-3</c:v>
                </c:pt>
                <c:pt idx="8342">
                  <c:v>1.007080078125E-3</c:v>
                </c:pt>
                <c:pt idx="8343">
                  <c:v>1.0068416595458984E-3</c:v>
                </c:pt>
                <c:pt idx="8344">
                  <c:v>1.007080078125E-3</c:v>
                </c:pt>
                <c:pt idx="8345">
                  <c:v>1.007080078125E-3</c:v>
                </c:pt>
                <c:pt idx="8346">
                  <c:v>1.0068416595458984E-3</c:v>
                </c:pt>
                <c:pt idx="8347">
                  <c:v>1.007080078125E-3</c:v>
                </c:pt>
                <c:pt idx="8348">
                  <c:v>1.007080078125E-3</c:v>
                </c:pt>
                <c:pt idx="8349">
                  <c:v>1.0068416595458984E-3</c:v>
                </c:pt>
                <c:pt idx="8350">
                  <c:v>1.007080078125E-3</c:v>
                </c:pt>
                <c:pt idx="8351">
                  <c:v>1.0080337524414063E-3</c:v>
                </c:pt>
                <c:pt idx="8352">
                  <c:v>1.007080078125E-3</c:v>
                </c:pt>
                <c:pt idx="8353">
                  <c:v>1.0068416595458984E-3</c:v>
                </c:pt>
                <c:pt idx="8354">
                  <c:v>1.007080078125E-3</c:v>
                </c:pt>
                <c:pt idx="8355">
                  <c:v>1.007080078125E-3</c:v>
                </c:pt>
                <c:pt idx="8356">
                  <c:v>1.0068416595458984E-3</c:v>
                </c:pt>
                <c:pt idx="8357">
                  <c:v>1.007080078125E-3</c:v>
                </c:pt>
                <c:pt idx="8358">
                  <c:v>1.007080078125E-3</c:v>
                </c:pt>
                <c:pt idx="8359">
                  <c:v>1.0068416595458984E-3</c:v>
                </c:pt>
                <c:pt idx="8360">
                  <c:v>1.007080078125E-3</c:v>
                </c:pt>
                <c:pt idx="8361">
                  <c:v>1.007080078125E-3</c:v>
                </c:pt>
                <c:pt idx="8362">
                  <c:v>1.0068416595458984E-3</c:v>
                </c:pt>
                <c:pt idx="8363">
                  <c:v>1.007080078125E-3</c:v>
                </c:pt>
                <c:pt idx="8364">
                  <c:v>1.0080337524414063E-3</c:v>
                </c:pt>
                <c:pt idx="8365">
                  <c:v>1.0068416595458984E-3</c:v>
                </c:pt>
                <c:pt idx="8366">
                  <c:v>1.007080078125E-3</c:v>
                </c:pt>
                <c:pt idx="8367">
                  <c:v>1.007080078125E-3</c:v>
                </c:pt>
                <c:pt idx="8368">
                  <c:v>1.0068416595458984E-3</c:v>
                </c:pt>
                <c:pt idx="8369">
                  <c:v>1.007080078125E-3</c:v>
                </c:pt>
                <c:pt idx="8370">
                  <c:v>1.007080078125E-3</c:v>
                </c:pt>
                <c:pt idx="8371">
                  <c:v>1.0068416595458984E-3</c:v>
                </c:pt>
                <c:pt idx="8372">
                  <c:v>1.007080078125E-3</c:v>
                </c:pt>
                <c:pt idx="8373">
                  <c:v>1.007080078125E-3</c:v>
                </c:pt>
                <c:pt idx="8374">
                  <c:v>1.0068416595458984E-3</c:v>
                </c:pt>
                <c:pt idx="8375">
                  <c:v>1.007080078125E-3</c:v>
                </c:pt>
                <c:pt idx="8376">
                  <c:v>1.0080337524414063E-3</c:v>
                </c:pt>
                <c:pt idx="8377">
                  <c:v>1.007080078125E-3</c:v>
                </c:pt>
                <c:pt idx="8378">
                  <c:v>1.0068416595458984E-3</c:v>
                </c:pt>
                <c:pt idx="8379">
                  <c:v>1.007080078125E-3</c:v>
                </c:pt>
                <c:pt idx="8380">
                  <c:v>1.007080078125E-3</c:v>
                </c:pt>
                <c:pt idx="8381">
                  <c:v>1.0068416595458984E-3</c:v>
                </c:pt>
                <c:pt idx="8382">
                  <c:v>1.007080078125E-3</c:v>
                </c:pt>
                <c:pt idx="8383">
                  <c:v>1.007080078125E-3</c:v>
                </c:pt>
                <c:pt idx="8384">
                  <c:v>1.0068416595458984E-3</c:v>
                </c:pt>
                <c:pt idx="8385">
                  <c:v>1.007080078125E-3</c:v>
                </c:pt>
                <c:pt idx="8386">
                  <c:v>1.007080078125E-3</c:v>
                </c:pt>
                <c:pt idx="8387">
                  <c:v>1.0068416595458984E-3</c:v>
                </c:pt>
                <c:pt idx="8388">
                  <c:v>1.007080078125E-3</c:v>
                </c:pt>
                <c:pt idx="8389">
                  <c:v>1.0080337524414063E-3</c:v>
                </c:pt>
                <c:pt idx="8390">
                  <c:v>1.0068416595458984E-3</c:v>
                </c:pt>
                <c:pt idx="8391">
                  <c:v>1.7120122909545898E-2</c:v>
                </c:pt>
                <c:pt idx="8392">
                  <c:v>1.007080078125E-3</c:v>
                </c:pt>
                <c:pt idx="8393">
                  <c:v>1.0068416595458984E-3</c:v>
                </c:pt>
                <c:pt idx="8394">
                  <c:v>1.007080078125E-3</c:v>
                </c:pt>
                <c:pt idx="8395">
                  <c:v>1.007080078125E-3</c:v>
                </c:pt>
                <c:pt idx="8396">
                  <c:v>1.0068416595458984E-3</c:v>
                </c:pt>
                <c:pt idx="8397">
                  <c:v>1.007080078125E-3</c:v>
                </c:pt>
                <c:pt idx="8398">
                  <c:v>1.0080337524414063E-3</c:v>
                </c:pt>
                <c:pt idx="8399">
                  <c:v>1.0068416595458984E-3</c:v>
                </c:pt>
                <c:pt idx="8400">
                  <c:v>1.007080078125E-3</c:v>
                </c:pt>
                <c:pt idx="8401">
                  <c:v>1.007080078125E-3</c:v>
                </c:pt>
                <c:pt idx="8402">
                  <c:v>1.0068416595458984E-3</c:v>
                </c:pt>
                <c:pt idx="8403">
                  <c:v>1.007080078125E-3</c:v>
                </c:pt>
                <c:pt idx="8404">
                  <c:v>1.007080078125E-3</c:v>
                </c:pt>
                <c:pt idx="8405">
                  <c:v>1.0068416595458984E-3</c:v>
                </c:pt>
                <c:pt idx="8406">
                  <c:v>1.007080078125E-3</c:v>
                </c:pt>
                <c:pt idx="8407">
                  <c:v>1.007080078125E-3</c:v>
                </c:pt>
                <c:pt idx="8408">
                  <c:v>1.0068416595458984E-3</c:v>
                </c:pt>
                <c:pt idx="8409">
                  <c:v>1.007080078125E-3</c:v>
                </c:pt>
                <c:pt idx="8410">
                  <c:v>1.0080337524414063E-3</c:v>
                </c:pt>
                <c:pt idx="8411">
                  <c:v>1.007080078125E-3</c:v>
                </c:pt>
                <c:pt idx="8412">
                  <c:v>1.0068416595458984E-3</c:v>
                </c:pt>
                <c:pt idx="8413">
                  <c:v>1.007080078125E-3</c:v>
                </c:pt>
                <c:pt idx="8414">
                  <c:v>1.007080078125E-3</c:v>
                </c:pt>
                <c:pt idx="8415">
                  <c:v>1.0068416595458984E-3</c:v>
                </c:pt>
                <c:pt idx="8416">
                  <c:v>1.007080078125E-3</c:v>
                </c:pt>
                <c:pt idx="8417">
                  <c:v>1.007080078125E-3</c:v>
                </c:pt>
                <c:pt idx="8418">
                  <c:v>1.0068416595458984E-3</c:v>
                </c:pt>
                <c:pt idx="8419">
                  <c:v>1.007080078125E-3</c:v>
                </c:pt>
                <c:pt idx="8420">
                  <c:v>2.0139217376708984E-3</c:v>
                </c:pt>
                <c:pt idx="8421">
                  <c:v>1.007080078125E-3</c:v>
                </c:pt>
                <c:pt idx="8422">
                  <c:v>1.0080337524414063E-3</c:v>
                </c:pt>
                <c:pt idx="8423">
                  <c:v>1.0068416595458984E-3</c:v>
                </c:pt>
                <c:pt idx="8424">
                  <c:v>1.007080078125E-3</c:v>
                </c:pt>
                <c:pt idx="8425">
                  <c:v>1.007080078125E-3</c:v>
                </c:pt>
                <c:pt idx="8426">
                  <c:v>1.0068416595458984E-3</c:v>
                </c:pt>
                <c:pt idx="8427">
                  <c:v>1.007080078125E-3</c:v>
                </c:pt>
                <c:pt idx="8428">
                  <c:v>1.007080078125E-3</c:v>
                </c:pt>
                <c:pt idx="8429">
                  <c:v>1.0068416595458984E-3</c:v>
                </c:pt>
                <c:pt idx="8430">
                  <c:v>1.007080078125E-3</c:v>
                </c:pt>
                <c:pt idx="8431">
                  <c:v>1.007080078125E-3</c:v>
                </c:pt>
                <c:pt idx="8432">
                  <c:v>1.0068416595458984E-3</c:v>
                </c:pt>
                <c:pt idx="8433">
                  <c:v>1.007080078125E-3</c:v>
                </c:pt>
                <c:pt idx="8434">
                  <c:v>1.0080337524414063E-3</c:v>
                </c:pt>
                <c:pt idx="8435">
                  <c:v>1.007080078125E-3</c:v>
                </c:pt>
                <c:pt idx="8436">
                  <c:v>1.0068416595458984E-3</c:v>
                </c:pt>
                <c:pt idx="8437">
                  <c:v>1.007080078125E-3</c:v>
                </c:pt>
                <c:pt idx="8438">
                  <c:v>1.007080078125E-3</c:v>
                </c:pt>
                <c:pt idx="8439">
                  <c:v>1.0068416595458984E-3</c:v>
                </c:pt>
                <c:pt idx="8440">
                  <c:v>1.007080078125E-3</c:v>
                </c:pt>
                <c:pt idx="8441">
                  <c:v>1.007080078125E-3</c:v>
                </c:pt>
                <c:pt idx="8442">
                  <c:v>1.0068416595458984E-3</c:v>
                </c:pt>
                <c:pt idx="8443">
                  <c:v>1.007080078125E-3</c:v>
                </c:pt>
                <c:pt idx="8444">
                  <c:v>1.007080078125E-3</c:v>
                </c:pt>
                <c:pt idx="8445">
                  <c:v>1.0068416595458984E-3</c:v>
                </c:pt>
                <c:pt idx="8446">
                  <c:v>1.007080078125E-3</c:v>
                </c:pt>
                <c:pt idx="8447">
                  <c:v>1.0080337524414063E-3</c:v>
                </c:pt>
                <c:pt idx="8448">
                  <c:v>1.0068416595458984E-3</c:v>
                </c:pt>
                <c:pt idx="8449">
                  <c:v>1.007080078125E-3</c:v>
                </c:pt>
                <c:pt idx="8450">
                  <c:v>1.007080078125E-3</c:v>
                </c:pt>
                <c:pt idx="8451">
                  <c:v>1.0068416595458984E-3</c:v>
                </c:pt>
                <c:pt idx="8452">
                  <c:v>1.007080078125E-3</c:v>
                </c:pt>
                <c:pt idx="8453">
                  <c:v>1.007080078125E-3</c:v>
                </c:pt>
                <c:pt idx="8454">
                  <c:v>1.0068416595458984E-3</c:v>
                </c:pt>
                <c:pt idx="8455">
                  <c:v>1.007080078125E-3</c:v>
                </c:pt>
                <c:pt idx="8456">
                  <c:v>1.007080078125E-3</c:v>
                </c:pt>
                <c:pt idx="8457">
                  <c:v>1.0068416595458984E-3</c:v>
                </c:pt>
                <c:pt idx="8458">
                  <c:v>1.007080078125E-3</c:v>
                </c:pt>
                <c:pt idx="8459">
                  <c:v>1.0080337524414063E-3</c:v>
                </c:pt>
                <c:pt idx="8460">
                  <c:v>1.007080078125E-3</c:v>
                </c:pt>
                <c:pt idx="8461">
                  <c:v>1.0068416595458984E-3</c:v>
                </c:pt>
                <c:pt idx="8462">
                  <c:v>1.007080078125E-3</c:v>
                </c:pt>
                <c:pt idx="8463">
                  <c:v>1.007080078125E-3</c:v>
                </c:pt>
                <c:pt idx="8464">
                  <c:v>1.0068416595458984E-3</c:v>
                </c:pt>
                <c:pt idx="8465">
                  <c:v>1.007080078125E-3</c:v>
                </c:pt>
                <c:pt idx="8466">
                  <c:v>1.007080078125E-3</c:v>
                </c:pt>
                <c:pt idx="8467">
                  <c:v>1.0068416595458984E-3</c:v>
                </c:pt>
                <c:pt idx="8468">
                  <c:v>1.007080078125E-3</c:v>
                </c:pt>
                <c:pt idx="8469">
                  <c:v>1.007080078125E-3</c:v>
                </c:pt>
                <c:pt idx="8470">
                  <c:v>1.0068416595458984E-3</c:v>
                </c:pt>
                <c:pt idx="8471">
                  <c:v>1.007080078125E-3</c:v>
                </c:pt>
                <c:pt idx="8472">
                  <c:v>1.0080337524414063E-3</c:v>
                </c:pt>
                <c:pt idx="8473">
                  <c:v>1.0068416595458984E-3</c:v>
                </c:pt>
                <c:pt idx="8474">
                  <c:v>1.007080078125E-3</c:v>
                </c:pt>
                <c:pt idx="8475">
                  <c:v>1.007080078125E-3</c:v>
                </c:pt>
                <c:pt idx="8476">
                  <c:v>1.0068416595458984E-3</c:v>
                </c:pt>
                <c:pt idx="8477">
                  <c:v>1.007080078125E-3</c:v>
                </c:pt>
                <c:pt idx="8478">
                  <c:v>1.007080078125E-3</c:v>
                </c:pt>
                <c:pt idx="8479">
                  <c:v>1.0068416595458984E-3</c:v>
                </c:pt>
                <c:pt idx="8480">
                  <c:v>1.007080078125E-3</c:v>
                </c:pt>
                <c:pt idx="8481">
                  <c:v>1.007080078125E-3</c:v>
                </c:pt>
                <c:pt idx="8482">
                  <c:v>3.0219554901123047E-3</c:v>
                </c:pt>
                <c:pt idx="8483">
                  <c:v>1.007080078125E-3</c:v>
                </c:pt>
                <c:pt idx="8484">
                  <c:v>1.0068416595458984E-3</c:v>
                </c:pt>
                <c:pt idx="8485">
                  <c:v>1.007080078125E-3</c:v>
                </c:pt>
                <c:pt idx="8486">
                  <c:v>1.007080078125E-3</c:v>
                </c:pt>
                <c:pt idx="8487">
                  <c:v>1.0068416595458984E-3</c:v>
                </c:pt>
                <c:pt idx="8488">
                  <c:v>1.007080078125E-3</c:v>
                </c:pt>
                <c:pt idx="8489">
                  <c:v>1.007080078125E-3</c:v>
                </c:pt>
                <c:pt idx="8490">
                  <c:v>1.0068416595458984E-3</c:v>
                </c:pt>
                <c:pt idx="8491">
                  <c:v>1.007080078125E-3</c:v>
                </c:pt>
                <c:pt idx="8492">
                  <c:v>4.0290355682373047E-3</c:v>
                </c:pt>
                <c:pt idx="8493">
                  <c:v>1.0068416595458984E-3</c:v>
                </c:pt>
                <c:pt idx="8494">
                  <c:v>1.007080078125E-3</c:v>
                </c:pt>
                <c:pt idx="8495">
                  <c:v>1.007080078125E-3</c:v>
                </c:pt>
                <c:pt idx="8496">
                  <c:v>1.0068416595458984E-3</c:v>
                </c:pt>
                <c:pt idx="8497">
                  <c:v>1.007080078125E-3</c:v>
                </c:pt>
                <c:pt idx="8498">
                  <c:v>1.007080078125E-3</c:v>
                </c:pt>
                <c:pt idx="8499">
                  <c:v>1.0068416595458984E-3</c:v>
                </c:pt>
                <c:pt idx="8500">
                  <c:v>1.007080078125E-3</c:v>
                </c:pt>
                <c:pt idx="8501">
                  <c:v>1.007080078125E-3</c:v>
                </c:pt>
                <c:pt idx="8502">
                  <c:v>1.0068416595458984E-3</c:v>
                </c:pt>
                <c:pt idx="8503">
                  <c:v>1.007080078125E-3</c:v>
                </c:pt>
                <c:pt idx="8504">
                  <c:v>1.0080337524414063E-3</c:v>
                </c:pt>
                <c:pt idx="8505">
                  <c:v>1.007080078125E-3</c:v>
                </c:pt>
                <c:pt idx="8506">
                  <c:v>1.0068416595458984E-3</c:v>
                </c:pt>
                <c:pt idx="8507">
                  <c:v>1.007080078125E-3</c:v>
                </c:pt>
                <c:pt idx="8508">
                  <c:v>1.007080078125E-3</c:v>
                </c:pt>
                <c:pt idx="8509">
                  <c:v>1.0068416595458984E-3</c:v>
                </c:pt>
                <c:pt idx="8510">
                  <c:v>1.007080078125E-3</c:v>
                </c:pt>
                <c:pt idx="8511">
                  <c:v>1.007080078125E-3</c:v>
                </c:pt>
                <c:pt idx="8512">
                  <c:v>1.0068416595458984E-3</c:v>
                </c:pt>
                <c:pt idx="8513">
                  <c:v>1.007080078125E-3</c:v>
                </c:pt>
                <c:pt idx="8514">
                  <c:v>1.007080078125E-3</c:v>
                </c:pt>
                <c:pt idx="8515">
                  <c:v>1.0068416595458984E-3</c:v>
                </c:pt>
                <c:pt idx="8516">
                  <c:v>1.0080337524414063E-3</c:v>
                </c:pt>
                <c:pt idx="8517">
                  <c:v>1.007080078125E-3</c:v>
                </c:pt>
                <c:pt idx="8518">
                  <c:v>1.0068416595458984E-3</c:v>
                </c:pt>
                <c:pt idx="8519">
                  <c:v>1.007080078125E-3</c:v>
                </c:pt>
                <c:pt idx="8520">
                  <c:v>1.007080078125E-3</c:v>
                </c:pt>
                <c:pt idx="8521">
                  <c:v>1.0068416595458984E-3</c:v>
                </c:pt>
                <c:pt idx="8522">
                  <c:v>1.007080078125E-3</c:v>
                </c:pt>
                <c:pt idx="8523">
                  <c:v>1.007080078125E-3</c:v>
                </c:pt>
                <c:pt idx="8524">
                  <c:v>1.0068416595458984E-3</c:v>
                </c:pt>
                <c:pt idx="8525">
                  <c:v>1.007080078125E-3</c:v>
                </c:pt>
                <c:pt idx="8526">
                  <c:v>1.007080078125E-3</c:v>
                </c:pt>
                <c:pt idx="8527">
                  <c:v>1.0068416595458984E-3</c:v>
                </c:pt>
                <c:pt idx="8528">
                  <c:v>1.007080078125E-3</c:v>
                </c:pt>
                <c:pt idx="8529">
                  <c:v>1.0080337524414063E-3</c:v>
                </c:pt>
                <c:pt idx="8530">
                  <c:v>1.007080078125E-3</c:v>
                </c:pt>
                <c:pt idx="8531">
                  <c:v>1.0068416595458984E-3</c:v>
                </c:pt>
                <c:pt idx="8532">
                  <c:v>1.007080078125E-3</c:v>
                </c:pt>
                <c:pt idx="8533">
                  <c:v>1.007080078125E-3</c:v>
                </c:pt>
                <c:pt idx="8534">
                  <c:v>1.0068416595458984E-3</c:v>
                </c:pt>
                <c:pt idx="8535">
                  <c:v>1.007080078125E-3</c:v>
                </c:pt>
                <c:pt idx="8536">
                  <c:v>1.007080078125E-3</c:v>
                </c:pt>
                <c:pt idx="8537">
                  <c:v>1.0068416595458984E-3</c:v>
                </c:pt>
                <c:pt idx="8538">
                  <c:v>1.007080078125E-3</c:v>
                </c:pt>
                <c:pt idx="8539">
                  <c:v>1.007080078125E-3</c:v>
                </c:pt>
                <c:pt idx="8540">
                  <c:v>1.0068416595458984E-3</c:v>
                </c:pt>
                <c:pt idx="8541">
                  <c:v>6.0429573059082031E-3</c:v>
                </c:pt>
                <c:pt idx="8542">
                  <c:v>1.007080078125E-3</c:v>
                </c:pt>
                <c:pt idx="8543">
                  <c:v>1.007080078125E-3</c:v>
                </c:pt>
                <c:pt idx="8544">
                  <c:v>1.0068416595458984E-3</c:v>
                </c:pt>
                <c:pt idx="8545">
                  <c:v>1.007080078125E-3</c:v>
                </c:pt>
                <c:pt idx="8546">
                  <c:v>1.007080078125E-3</c:v>
                </c:pt>
                <c:pt idx="8547">
                  <c:v>1.0068416595458984E-3</c:v>
                </c:pt>
                <c:pt idx="8548">
                  <c:v>1.007080078125E-3</c:v>
                </c:pt>
                <c:pt idx="8549">
                  <c:v>1.0080337524414063E-3</c:v>
                </c:pt>
                <c:pt idx="8550">
                  <c:v>1.007080078125E-3</c:v>
                </c:pt>
                <c:pt idx="8551">
                  <c:v>1.0068416595458984E-3</c:v>
                </c:pt>
                <c:pt idx="8552">
                  <c:v>1.007080078125E-3</c:v>
                </c:pt>
                <c:pt idx="8553">
                  <c:v>1.007080078125E-3</c:v>
                </c:pt>
                <c:pt idx="8554">
                  <c:v>1.0068416595458984E-3</c:v>
                </c:pt>
                <c:pt idx="8555">
                  <c:v>1.007080078125E-3</c:v>
                </c:pt>
                <c:pt idx="8556">
                  <c:v>1.007080078125E-3</c:v>
                </c:pt>
                <c:pt idx="8557">
                  <c:v>1.0068416595458984E-3</c:v>
                </c:pt>
                <c:pt idx="8558">
                  <c:v>1.007080078125E-3</c:v>
                </c:pt>
                <c:pt idx="8559">
                  <c:v>1.007080078125E-3</c:v>
                </c:pt>
                <c:pt idx="8560">
                  <c:v>1.0068416595458984E-3</c:v>
                </c:pt>
                <c:pt idx="8561">
                  <c:v>1.0080337524414063E-3</c:v>
                </c:pt>
                <c:pt idx="8562">
                  <c:v>1.007080078125E-3</c:v>
                </c:pt>
                <c:pt idx="8563">
                  <c:v>1.0068416595458984E-3</c:v>
                </c:pt>
                <c:pt idx="8564">
                  <c:v>1.007080078125E-3</c:v>
                </c:pt>
                <c:pt idx="8565">
                  <c:v>1.007080078125E-3</c:v>
                </c:pt>
                <c:pt idx="8566">
                  <c:v>1.0068416595458984E-3</c:v>
                </c:pt>
                <c:pt idx="8567">
                  <c:v>1.007080078125E-3</c:v>
                </c:pt>
                <c:pt idx="8568">
                  <c:v>1.007080078125E-3</c:v>
                </c:pt>
                <c:pt idx="8569">
                  <c:v>1.0068416595458984E-3</c:v>
                </c:pt>
                <c:pt idx="8570">
                  <c:v>1.007080078125E-3</c:v>
                </c:pt>
                <c:pt idx="8571">
                  <c:v>1.007080078125E-3</c:v>
                </c:pt>
                <c:pt idx="8572">
                  <c:v>1.0068416595458984E-3</c:v>
                </c:pt>
                <c:pt idx="8573">
                  <c:v>1.007080078125E-3</c:v>
                </c:pt>
                <c:pt idx="8574">
                  <c:v>1.0080337524414063E-3</c:v>
                </c:pt>
                <c:pt idx="8575">
                  <c:v>1.007080078125E-3</c:v>
                </c:pt>
                <c:pt idx="8576">
                  <c:v>1.0068416595458984E-3</c:v>
                </c:pt>
                <c:pt idx="8577">
                  <c:v>1.007080078125E-3</c:v>
                </c:pt>
                <c:pt idx="8578">
                  <c:v>1.007080078125E-3</c:v>
                </c:pt>
                <c:pt idx="8579">
                  <c:v>1.0068416595458984E-3</c:v>
                </c:pt>
                <c:pt idx="8580">
                  <c:v>1.007080078125E-3</c:v>
                </c:pt>
                <c:pt idx="8581">
                  <c:v>1.007080078125E-3</c:v>
                </c:pt>
                <c:pt idx="8582">
                  <c:v>1.0068416595458984E-3</c:v>
                </c:pt>
                <c:pt idx="8583">
                  <c:v>1.007080078125E-3</c:v>
                </c:pt>
                <c:pt idx="8584">
                  <c:v>1.007080078125E-3</c:v>
                </c:pt>
                <c:pt idx="8585">
                  <c:v>1.0068416595458984E-3</c:v>
                </c:pt>
                <c:pt idx="8586">
                  <c:v>1.0080337524414063E-3</c:v>
                </c:pt>
                <c:pt idx="8587">
                  <c:v>1.007080078125E-3</c:v>
                </c:pt>
                <c:pt idx="8588">
                  <c:v>1.0068416595458984E-3</c:v>
                </c:pt>
                <c:pt idx="8589">
                  <c:v>1.007080078125E-3</c:v>
                </c:pt>
                <c:pt idx="8590">
                  <c:v>1.007080078125E-3</c:v>
                </c:pt>
                <c:pt idx="8591">
                  <c:v>1.0068416595458984E-3</c:v>
                </c:pt>
                <c:pt idx="8592">
                  <c:v>1.007080078125E-3</c:v>
                </c:pt>
                <c:pt idx="8593">
                  <c:v>1.007080078125E-3</c:v>
                </c:pt>
                <c:pt idx="8594">
                  <c:v>1.0068416595458984E-3</c:v>
                </c:pt>
                <c:pt idx="8595">
                  <c:v>1.007080078125E-3</c:v>
                </c:pt>
                <c:pt idx="8596">
                  <c:v>1.007080078125E-3</c:v>
                </c:pt>
                <c:pt idx="8597">
                  <c:v>1.0068416595458984E-3</c:v>
                </c:pt>
                <c:pt idx="8598">
                  <c:v>1.007080078125E-3</c:v>
                </c:pt>
                <c:pt idx="8599">
                  <c:v>1.0080337524414063E-3</c:v>
                </c:pt>
                <c:pt idx="8600">
                  <c:v>1.007080078125E-3</c:v>
                </c:pt>
                <c:pt idx="8601">
                  <c:v>1.0068416595458984E-3</c:v>
                </c:pt>
                <c:pt idx="8602">
                  <c:v>1.007080078125E-3</c:v>
                </c:pt>
                <c:pt idx="8603">
                  <c:v>1.007080078125E-3</c:v>
                </c:pt>
                <c:pt idx="8604">
                  <c:v>1.0068416595458984E-3</c:v>
                </c:pt>
                <c:pt idx="8605">
                  <c:v>1.007080078125E-3</c:v>
                </c:pt>
                <c:pt idx="8606">
                  <c:v>1.007080078125E-3</c:v>
                </c:pt>
                <c:pt idx="8607">
                  <c:v>1.0068416595458984E-3</c:v>
                </c:pt>
                <c:pt idx="8608">
                  <c:v>1.007080078125E-3</c:v>
                </c:pt>
                <c:pt idx="8609">
                  <c:v>1.007080078125E-3</c:v>
                </c:pt>
                <c:pt idx="8610">
                  <c:v>1.0068416595458984E-3</c:v>
                </c:pt>
                <c:pt idx="8611">
                  <c:v>1.0080337524414063E-3</c:v>
                </c:pt>
                <c:pt idx="8612">
                  <c:v>8.0559253692626953E-3</c:v>
                </c:pt>
                <c:pt idx="8613">
                  <c:v>1.007080078125E-3</c:v>
                </c:pt>
                <c:pt idx="8614">
                  <c:v>1.007080078125E-3</c:v>
                </c:pt>
                <c:pt idx="8615">
                  <c:v>1.0068416595458984E-3</c:v>
                </c:pt>
                <c:pt idx="8616">
                  <c:v>1.007080078125E-3</c:v>
                </c:pt>
                <c:pt idx="8617">
                  <c:v>1.0080337524414063E-3</c:v>
                </c:pt>
                <c:pt idx="8618">
                  <c:v>1.007080078125E-3</c:v>
                </c:pt>
                <c:pt idx="8619">
                  <c:v>1.0068416595458984E-3</c:v>
                </c:pt>
                <c:pt idx="8620">
                  <c:v>1.007080078125E-3</c:v>
                </c:pt>
                <c:pt idx="8621">
                  <c:v>1.007080078125E-3</c:v>
                </c:pt>
                <c:pt idx="8622">
                  <c:v>1.0068416595458984E-3</c:v>
                </c:pt>
                <c:pt idx="8623">
                  <c:v>1.007080078125E-3</c:v>
                </c:pt>
                <c:pt idx="8624">
                  <c:v>1.007080078125E-3</c:v>
                </c:pt>
                <c:pt idx="8625">
                  <c:v>1.0068416595458984E-3</c:v>
                </c:pt>
                <c:pt idx="8626">
                  <c:v>1.007080078125E-3</c:v>
                </c:pt>
                <c:pt idx="8627">
                  <c:v>1.007080078125E-3</c:v>
                </c:pt>
                <c:pt idx="8628">
                  <c:v>1.0068416595458984E-3</c:v>
                </c:pt>
                <c:pt idx="8629">
                  <c:v>1.0080337524414063E-3</c:v>
                </c:pt>
                <c:pt idx="8630">
                  <c:v>1.007080078125E-3</c:v>
                </c:pt>
                <c:pt idx="8631">
                  <c:v>1.0068416595458984E-3</c:v>
                </c:pt>
                <c:pt idx="8632">
                  <c:v>1.007080078125E-3</c:v>
                </c:pt>
                <c:pt idx="8633">
                  <c:v>1.007080078125E-3</c:v>
                </c:pt>
                <c:pt idx="8634">
                  <c:v>1.0068416595458984E-3</c:v>
                </c:pt>
                <c:pt idx="8635">
                  <c:v>1.007080078125E-3</c:v>
                </c:pt>
                <c:pt idx="8636">
                  <c:v>1.007080078125E-3</c:v>
                </c:pt>
                <c:pt idx="8637">
                  <c:v>1.0068416595458984E-3</c:v>
                </c:pt>
                <c:pt idx="8638">
                  <c:v>1.007080078125E-3</c:v>
                </c:pt>
                <c:pt idx="8639">
                  <c:v>1.007080078125E-3</c:v>
                </c:pt>
                <c:pt idx="8640">
                  <c:v>1.0068416595458984E-3</c:v>
                </c:pt>
                <c:pt idx="8641">
                  <c:v>1.007080078125E-3</c:v>
                </c:pt>
                <c:pt idx="8642">
                  <c:v>1.0080337524414063E-3</c:v>
                </c:pt>
                <c:pt idx="8643">
                  <c:v>1.007080078125E-3</c:v>
                </c:pt>
                <c:pt idx="8644">
                  <c:v>1.0068416595458984E-3</c:v>
                </c:pt>
                <c:pt idx="8645">
                  <c:v>1.007080078125E-3</c:v>
                </c:pt>
                <c:pt idx="8646">
                  <c:v>1.007080078125E-3</c:v>
                </c:pt>
                <c:pt idx="8647">
                  <c:v>1.0068416595458984E-3</c:v>
                </c:pt>
                <c:pt idx="8648">
                  <c:v>1.007080078125E-3</c:v>
                </c:pt>
                <c:pt idx="8649">
                  <c:v>1.007080078125E-3</c:v>
                </c:pt>
                <c:pt idx="8650">
                  <c:v>1.0068416595458984E-3</c:v>
                </c:pt>
                <c:pt idx="8651">
                  <c:v>1.007080078125E-3</c:v>
                </c:pt>
                <c:pt idx="8652">
                  <c:v>1.007080078125E-3</c:v>
                </c:pt>
                <c:pt idx="8653">
                  <c:v>1.0068416595458984E-3</c:v>
                </c:pt>
                <c:pt idx="8654">
                  <c:v>1.0080337524414063E-3</c:v>
                </c:pt>
                <c:pt idx="8655">
                  <c:v>1.007080078125E-3</c:v>
                </c:pt>
                <c:pt idx="8656">
                  <c:v>1.0068416595458984E-3</c:v>
                </c:pt>
                <c:pt idx="8657">
                  <c:v>1.007080078125E-3</c:v>
                </c:pt>
                <c:pt idx="8658">
                  <c:v>1.007080078125E-3</c:v>
                </c:pt>
                <c:pt idx="8659">
                  <c:v>1.0068416595458984E-3</c:v>
                </c:pt>
                <c:pt idx="8660">
                  <c:v>1.007080078125E-3</c:v>
                </c:pt>
                <c:pt idx="8661">
                  <c:v>2.0139217376708984E-3</c:v>
                </c:pt>
                <c:pt idx="8662">
                  <c:v>1.007080078125E-3</c:v>
                </c:pt>
                <c:pt idx="8663">
                  <c:v>1.007080078125E-3</c:v>
                </c:pt>
                <c:pt idx="8664">
                  <c:v>1.0068416595458984E-3</c:v>
                </c:pt>
                <c:pt idx="8665">
                  <c:v>1.007080078125E-3</c:v>
                </c:pt>
                <c:pt idx="8666">
                  <c:v>1.0080337524414063E-3</c:v>
                </c:pt>
                <c:pt idx="8667">
                  <c:v>1.007080078125E-3</c:v>
                </c:pt>
                <c:pt idx="8668">
                  <c:v>1.0068416595458984E-3</c:v>
                </c:pt>
                <c:pt idx="8669">
                  <c:v>1.007080078125E-3</c:v>
                </c:pt>
                <c:pt idx="8670">
                  <c:v>1.007080078125E-3</c:v>
                </c:pt>
                <c:pt idx="8671">
                  <c:v>1.0068416595458984E-3</c:v>
                </c:pt>
                <c:pt idx="8672">
                  <c:v>1.007080078125E-3</c:v>
                </c:pt>
                <c:pt idx="8673">
                  <c:v>1.007080078125E-3</c:v>
                </c:pt>
                <c:pt idx="8674">
                  <c:v>1.0068416595458984E-3</c:v>
                </c:pt>
                <c:pt idx="8675">
                  <c:v>1.007080078125E-3</c:v>
                </c:pt>
                <c:pt idx="8676">
                  <c:v>1.007080078125E-3</c:v>
                </c:pt>
                <c:pt idx="8677">
                  <c:v>1.0068416595458984E-3</c:v>
                </c:pt>
                <c:pt idx="8678">
                  <c:v>1.0080337524414063E-3</c:v>
                </c:pt>
                <c:pt idx="8679">
                  <c:v>1.007080078125E-3</c:v>
                </c:pt>
                <c:pt idx="8680">
                  <c:v>1.0068416595458984E-3</c:v>
                </c:pt>
                <c:pt idx="8681">
                  <c:v>1.007080078125E-3</c:v>
                </c:pt>
                <c:pt idx="8682">
                  <c:v>1.007080078125E-3</c:v>
                </c:pt>
                <c:pt idx="8683">
                  <c:v>1.0068416595458984E-3</c:v>
                </c:pt>
                <c:pt idx="8684">
                  <c:v>1.007080078125E-3</c:v>
                </c:pt>
                <c:pt idx="8685">
                  <c:v>1.007080078125E-3</c:v>
                </c:pt>
                <c:pt idx="8686">
                  <c:v>1.0068416595458984E-3</c:v>
                </c:pt>
                <c:pt idx="8687">
                  <c:v>1.007080078125E-3</c:v>
                </c:pt>
                <c:pt idx="8688">
                  <c:v>1.007080078125E-3</c:v>
                </c:pt>
                <c:pt idx="8689">
                  <c:v>1.0068416595458984E-3</c:v>
                </c:pt>
                <c:pt idx="8690">
                  <c:v>1.007080078125E-3</c:v>
                </c:pt>
                <c:pt idx="8691">
                  <c:v>1.0080337524414063E-3</c:v>
                </c:pt>
                <c:pt idx="8692">
                  <c:v>1.007080078125E-3</c:v>
                </c:pt>
                <c:pt idx="8693">
                  <c:v>1.0068416595458984E-3</c:v>
                </c:pt>
                <c:pt idx="8694">
                  <c:v>1.007080078125E-3</c:v>
                </c:pt>
                <c:pt idx="8695">
                  <c:v>1.007080078125E-3</c:v>
                </c:pt>
                <c:pt idx="8696">
                  <c:v>1.0068416595458984E-3</c:v>
                </c:pt>
                <c:pt idx="8697">
                  <c:v>1.007080078125E-3</c:v>
                </c:pt>
                <c:pt idx="8698">
                  <c:v>1.007080078125E-3</c:v>
                </c:pt>
                <c:pt idx="8699">
                  <c:v>1.0068416595458984E-3</c:v>
                </c:pt>
                <c:pt idx="8700">
                  <c:v>1.007080078125E-3</c:v>
                </c:pt>
                <c:pt idx="8701">
                  <c:v>1.0068416595458984E-3</c:v>
                </c:pt>
                <c:pt idx="8702">
                  <c:v>1.007080078125E-3</c:v>
                </c:pt>
                <c:pt idx="8703">
                  <c:v>1.0080337524414063E-3</c:v>
                </c:pt>
                <c:pt idx="8704">
                  <c:v>1.007080078125E-3</c:v>
                </c:pt>
                <c:pt idx="8705">
                  <c:v>1.0068416595458984E-3</c:v>
                </c:pt>
                <c:pt idx="8706">
                  <c:v>1.007080078125E-3</c:v>
                </c:pt>
                <c:pt idx="8707">
                  <c:v>1.007080078125E-3</c:v>
                </c:pt>
                <c:pt idx="8708">
                  <c:v>1.0068416595458984E-3</c:v>
                </c:pt>
                <c:pt idx="8709">
                  <c:v>1.007080078125E-3</c:v>
                </c:pt>
                <c:pt idx="8710">
                  <c:v>1.007080078125E-3</c:v>
                </c:pt>
                <c:pt idx="8711">
                  <c:v>1.0068416595458984E-3</c:v>
                </c:pt>
                <c:pt idx="8712">
                  <c:v>1.007080078125E-3</c:v>
                </c:pt>
                <c:pt idx="8713">
                  <c:v>1.007080078125E-3</c:v>
                </c:pt>
                <c:pt idx="8714">
                  <c:v>1.0068416595458984E-3</c:v>
                </c:pt>
                <c:pt idx="8715">
                  <c:v>1.007080078125E-3</c:v>
                </c:pt>
                <c:pt idx="8716">
                  <c:v>1.0080337524414063E-3</c:v>
                </c:pt>
                <c:pt idx="8717">
                  <c:v>1.007080078125E-3</c:v>
                </c:pt>
                <c:pt idx="8718">
                  <c:v>1.0068416595458984E-3</c:v>
                </c:pt>
                <c:pt idx="8719">
                  <c:v>1.007080078125E-3</c:v>
                </c:pt>
                <c:pt idx="8720">
                  <c:v>1.007080078125E-3</c:v>
                </c:pt>
                <c:pt idx="8721">
                  <c:v>1.0068416595458984E-3</c:v>
                </c:pt>
                <c:pt idx="8722">
                  <c:v>1.007080078125E-3</c:v>
                </c:pt>
                <c:pt idx="8723">
                  <c:v>1.0068416595458984E-3</c:v>
                </c:pt>
                <c:pt idx="8724">
                  <c:v>1.007080078125E-3</c:v>
                </c:pt>
                <c:pt idx="8725">
                  <c:v>1.007080078125E-3</c:v>
                </c:pt>
                <c:pt idx="8726">
                  <c:v>1.0068416595458984E-3</c:v>
                </c:pt>
                <c:pt idx="8727">
                  <c:v>1.007080078125E-3</c:v>
                </c:pt>
                <c:pt idx="8728">
                  <c:v>1.0080337524414063E-3</c:v>
                </c:pt>
                <c:pt idx="8729">
                  <c:v>1.007080078125E-3</c:v>
                </c:pt>
                <c:pt idx="8730">
                  <c:v>1.0068416595458984E-3</c:v>
                </c:pt>
                <c:pt idx="8731">
                  <c:v>1.007080078125E-3</c:v>
                </c:pt>
                <c:pt idx="8732">
                  <c:v>1.007080078125E-3</c:v>
                </c:pt>
                <c:pt idx="8733">
                  <c:v>1.0068416595458984E-3</c:v>
                </c:pt>
                <c:pt idx="8734">
                  <c:v>1.007080078125E-3</c:v>
                </c:pt>
                <c:pt idx="8735">
                  <c:v>1.007080078125E-3</c:v>
                </c:pt>
                <c:pt idx="8736">
                  <c:v>1.0068416595458984E-3</c:v>
                </c:pt>
                <c:pt idx="8737">
                  <c:v>1.007080078125E-3</c:v>
                </c:pt>
                <c:pt idx="8738">
                  <c:v>1.007080078125E-3</c:v>
                </c:pt>
                <c:pt idx="8739">
                  <c:v>1.0068416595458984E-3</c:v>
                </c:pt>
                <c:pt idx="8740">
                  <c:v>1.007080078125E-3</c:v>
                </c:pt>
                <c:pt idx="8741">
                  <c:v>1.0080337524414063E-3</c:v>
                </c:pt>
                <c:pt idx="8742">
                  <c:v>1.007080078125E-3</c:v>
                </c:pt>
                <c:pt idx="8743">
                  <c:v>1.0068416595458984E-3</c:v>
                </c:pt>
                <c:pt idx="8744">
                  <c:v>1.007080078125E-3</c:v>
                </c:pt>
                <c:pt idx="8745">
                  <c:v>1.0068416595458984E-3</c:v>
                </c:pt>
                <c:pt idx="8746">
                  <c:v>1.007080078125E-3</c:v>
                </c:pt>
                <c:pt idx="8747">
                  <c:v>1.007080078125E-3</c:v>
                </c:pt>
                <c:pt idx="8748">
                  <c:v>1.0068416595458984E-3</c:v>
                </c:pt>
                <c:pt idx="8749">
                  <c:v>1.007080078125E-3</c:v>
                </c:pt>
                <c:pt idx="8750">
                  <c:v>1.007080078125E-3</c:v>
                </c:pt>
                <c:pt idx="8751">
                  <c:v>1.0068416595458984E-3</c:v>
                </c:pt>
                <c:pt idx="8752">
                  <c:v>1.007080078125E-3</c:v>
                </c:pt>
                <c:pt idx="8753">
                  <c:v>1.0080337524414063E-3</c:v>
                </c:pt>
                <c:pt idx="8754">
                  <c:v>1.007080078125E-3</c:v>
                </c:pt>
                <c:pt idx="8755">
                  <c:v>1.0068416595458984E-3</c:v>
                </c:pt>
                <c:pt idx="8756">
                  <c:v>1.007080078125E-3</c:v>
                </c:pt>
                <c:pt idx="8757">
                  <c:v>1.007080078125E-3</c:v>
                </c:pt>
                <c:pt idx="8758">
                  <c:v>1.0068416595458984E-3</c:v>
                </c:pt>
                <c:pt idx="8759">
                  <c:v>1.007080078125E-3</c:v>
                </c:pt>
                <c:pt idx="8760">
                  <c:v>1.007080078125E-3</c:v>
                </c:pt>
                <c:pt idx="8761">
                  <c:v>1.0068416595458984E-3</c:v>
                </c:pt>
                <c:pt idx="8762">
                  <c:v>1.007080078125E-3</c:v>
                </c:pt>
                <c:pt idx="8763">
                  <c:v>1.007080078125E-3</c:v>
                </c:pt>
                <c:pt idx="8764">
                  <c:v>1.0068416595458984E-3</c:v>
                </c:pt>
                <c:pt idx="8765">
                  <c:v>1.007080078125E-3</c:v>
                </c:pt>
                <c:pt idx="8766">
                  <c:v>1.0080337524414063E-3</c:v>
                </c:pt>
                <c:pt idx="8767">
                  <c:v>1.0068416595458984E-3</c:v>
                </c:pt>
                <c:pt idx="8768">
                  <c:v>1.007080078125E-3</c:v>
                </c:pt>
                <c:pt idx="8769">
                  <c:v>1.007080078125E-3</c:v>
                </c:pt>
                <c:pt idx="8770">
                  <c:v>1.0068416595458984E-3</c:v>
                </c:pt>
                <c:pt idx="8771">
                  <c:v>1.007080078125E-3</c:v>
                </c:pt>
                <c:pt idx="8772">
                  <c:v>1.007080078125E-3</c:v>
                </c:pt>
                <c:pt idx="8773">
                  <c:v>1.0068416595458984E-3</c:v>
                </c:pt>
                <c:pt idx="8774">
                  <c:v>1.007080078125E-3</c:v>
                </c:pt>
                <c:pt idx="8775">
                  <c:v>1.007080078125E-3</c:v>
                </c:pt>
                <c:pt idx="8776">
                  <c:v>1.0068416595458984E-3</c:v>
                </c:pt>
                <c:pt idx="8777">
                  <c:v>1.007080078125E-3</c:v>
                </c:pt>
                <c:pt idx="8778">
                  <c:v>1.0080337524414063E-3</c:v>
                </c:pt>
                <c:pt idx="8779">
                  <c:v>1.007080078125E-3</c:v>
                </c:pt>
                <c:pt idx="8780">
                  <c:v>1.0068416595458984E-3</c:v>
                </c:pt>
                <c:pt idx="8781">
                  <c:v>1.007080078125E-3</c:v>
                </c:pt>
                <c:pt idx="8782">
                  <c:v>1.007080078125E-3</c:v>
                </c:pt>
                <c:pt idx="8783">
                  <c:v>3.3232927322387695E-2</c:v>
                </c:pt>
                <c:pt idx="8784">
                  <c:v>1.0080337524414063E-3</c:v>
                </c:pt>
                <c:pt idx="8785">
                  <c:v>1.0068416595458984E-3</c:v>
                </c:pt>
                <c:pt idx="8786">
                  <c:v>1.007080078125E-3</c:v>
                </c:pt>
                <c:pt idx="8787">
                  <c:v>1.007080078125E-3</c:v>
                </c:pt>
                <c:pt idx="8788">
                  <c:v>1.0068416595458984E-3</c:v>
                </c:pt>
                <c:pt idx="8789">
                  <c:v>1.007080078125E-3</c:v>
                </c:pt>
                <c:pt idx="8790">
                  <c:v>1.007080078125E-3</c:v>
                </c:pt>
                <c:pt idx="8791">
                  <c:v>1.0068416595458984E-3</c:v>
                </c:pt>
                <c:pt idx="8792">
                  <c:v>1.007080078125E-3</c:v>
                </c:pt>
                <c:pt idx="8793">
                  <c:v>1.007080078125E-3</c:v>
                </c:pt>
                <c:pt idx="8794">
                  <c:v>1.0068416595458984E-3</c:v>
                </c:pt>
                <c:pt idx="8795">
                  <c:v>1.007080078125E-3</c:v>
                </c:pt>
                <c:pt idx="8796">
                  <c:v>1.0080337524414063E-3</c:v>
                </c:pt>
                <c:pt idx="8797">
                  <c:v>1.007080078125E-3</c:v>
                </c:pt>
                <c:pt idx="8798">
                  <c:v>1.0068416595458984E-3</c:v>
                </c:pt>
                <c:pt idx="8799">
                  <c:v>1.007080078125E-3</c:v>
                </c:pt>
                <c:pt idx="8800">
                  <c:v>1.007080078125E-3</c:v>
                </c:pt>
                <c:pt idx="8801">
                  <c:v>1.0068416595458984E-3</c:v>
                </c:pt>
                <c:pt idx="8802">
                  <c:v>1.007080078125E-3</c:v>
                </c:pt>
                <c:pt idx="8803">
                  <c:v>1.007080078125E-3</c:v>
                </c:pt>
                <c:pt idx="8804">
                  <c:v>1.0068416595458984E-3</c:v>
                </c:pt>
                <c:pt idx="8805">
                  <c:v>1.007080078125E-3</c:v>
                </c:pt>
                <c:pt idx="8806">
                  <c:v>1.007080078125E-3</c:v>
                </c:pt>
                <c:pt idx="8807">
                  <c:v>1.0068416595458984E-3</c:v>
                </c:pt>
                <c:pt idx="8808">
                  <c:v>1.007080078125E-3</c:v>
                </c:pt>
                <c:pt idx="8809">
                  <c:v>1.0080337524414063E-3</c:v>
                </c:pt>
                <c:pt idx="8810">
                  <c:v>1.0068416595458984E-3</c:v>
                </c:pt>
                <c:pt idx="8811">
                  <c:v>1.007080078125E-3</c:v>
                </c:pt>
                <c:pt idx="8812">
                  <c:v>1.007080078125E-3</c:v>
                </c:pt>
                <c:pt idx="8813">
                  <c:v>1.0068416595458984E-3</c:v>
                </c:pt>
                <c:pt idx="8814">
                  <c:v>1.007080078125E-3</c:v>
                </c:pt>
                <c:pt idx="8815">
                  <c:v>1.007080078125E-3</c:v>
                </c:pt>
                <c:pt idx="8816">
                  <c:v>1.0068416595458984E-3</c:v>
                </c:pt>
                <c:pt idx="8817">
                  <c:v>1.007080078125E-3</c:v>
                </c:pt>
                <c:pt idx="8818">
                  <c:v>1.007080078125E-3</c:v>
                </c:pt>
                <c:pt idx="8819">
                  <c:v>1.0068416595458984E-3</c:v>
                </c:pt>
                <c:pt idx="8820">
                  <c:v>1.007080078125E-3</c:v>
                </c:pt>
                <c:pt idx="8821">
                  <c:v>1.0080337524414063E-3</c:v>
                </c:pt>
                <c:pt idx="8822">
                  <c:v>1.007080078125E-3</c:v>
                </c:pt>
                <c:pt idx="8823">
                  <c:v>1.0068416595458984E-3</c:v>
                </c:pt>
                <c:pt idx="8824">
                  <c:v>1.007080078125E-3</c:v>
                </c:pt>
                <c:pt idx="8825">
                  <c:v>1.007080078125E-3</c:v>
                </c:pt>
                <c:pt idx="8826">
                  <c:v>1.0068416595458984E-3</c:v>
                </c:pt>
                <c:pt idx="8827">
                  <c:v>1.007080078125E-3</c:v>
                </c:pt>
                <c:pt idx="8828">
                  <c:v>1.007080078125E-3</c:v>
                </c:pt>
                <c:pt idx="8829">
                  <c:v>1.0068416595458984E-3</c:v>
                </c:pt>
                <c:pt idx="8830">
                  <c:v>1.007080078125E-3</c:v>
                </c:pt>
                <c:pt idx="8831">
                  <c:v>1.007080078125E-3</c:v>
                </c:pt>
                <c:pt idx="8832">
                  <c:v>1.0068416595458984E-3</c:v>
                </c:pt>
                <c:pt idx="8833">
                  <c:v>1.007080078125E-3</c:v>
                </c:pt>
                <c:pt idx="8834">
                  <c:v>1.0080337524414063E-3</c:v>
                </c:pt>
                <c:pt idx="8835">
                  <c:v>1.0068416595458984E-3</c:v>
                </c:pt>
                <c:pt idx="8836">
                  <c:v>1.007080078125E-3</c:v>
                </c:pt>
                <c:pt idx="8837">
                  <c:v>1.007080078125E-3</c:v>
                </c:pt>
                <c:pt idx="8838">
                  <c:v>1.0068416595458984E-3</c:v>
                </c:pt>
                <c:pt idx="8839">
                  <c:v>1.007080078125E-3</c:v>
                </c:pt>
                <c:pt idx="8840">
                  <c:v>1.007080078125E-3</c:v>
                </c:pt>
                <c:pt idx="8841">
                  <c:v>1.0068416595458984E-3</c:v>
                </c:pt>
                <c:pt idx="8842">
                  <c:v>1.007080078125E-3</c:v>
                </c:pt>
                <c:pt idx="8843">
                  <c:v>1.007080078125E-3</c:v>
                </c:pt>
                <c:pt idx="8844">
                  <c:v>1.0068416595458984E-3</c:v>
                </c:pt>
                <c:pt idx="8845">
                  <c:v>1.007080078125E-3</c:v>
                </c:pt>
                <c:pt idx="8846">
                  <c:v>1.0080337524414063E-3</c:v>
                </c:pt>
                <c:pt idx="8847">
                  <c:v>1.007080078125E-3</c:v>
                </c:pt>
                <c:pt idx="8848">
                  <c:v>1.0068416595458984E-3</c:v>
                </c:pt>
                <c:pt idx="8849">
                  <c:v>1.007080078125E-3</c:v>
                </c:pt>
                <c:pt idx="8850">
                  <c:v>1.007080078125E-3</c:v>
                </c:pt>
                <c:pt idx="8851">
                  <c:v>1.0068416595458984E-3</c:v>
                </c:pt>
                <c:pt idx="8852">
                  <c:v>1.007080078125E-3</c:v>
                </c:pt>
                <c:pt idx="8853">
                  <c:v>1.007080078125E-3</c:v>
                </c:pt>
                <c:pt idx="8854">
                  <c:v>1.0068416595458984E-3</c:v>
                </c:pt>
                <c:pt idx="8855">
                  <c:v>1.007080078125E-3</c:v>
                </c:pt>
                <c:pt idx="8856">
                  <c:v>1.007080078125E-3</c:v>
                </c:pt>
                <c:pt idx="8857">
                  <c:v>1.0068416595458984E-3</c:v>
                </c:pt>
                <c:pt idx="8858">
                  <c:v>1.007080078125E-3</c:v>
                </c:pt>
                <c:pt idx="8859">
                  <c:v>1.0080337524414063E-3</c:v>
                </c:pt>
                <c:pt idx="8860">
                  <c:v>1.0068416595458984E-3</c:v>
                </c:pt>
                <c:pt idx="8861">
                  <c:v>1.007080078125E-3</c:v>
                </c:pt>
                <c:pt idx="8862">
                  <c:v>1.007080078125E-3</c:v>
                </c:pt>
                <c:pt idx="8863">
                  <c:v>1.0068416595458984E-3</c:v>
                </c:pt>
                <c:pt idx="8864">
                  <c:v>1.007080078125E-3</c:v>
                </c:pt>
                <c:pt idx="8865">
                  <c:v>1.007080078125E-3</c:v>
                </c:pt>
                <c:pt idx="8866">
                  <c:v>1.0068416595458984E-3</c:v>
                </c:pt>
                <c:pt idx="8867">
                  <c:v>1.007080078125E-3</c:v>
                </c:pt>
                <c:pt idx="8868">
                  <c:v>1.007080078125E-3</c:v>
                </c:pt>
                <c:pt idx="8869">
                  <c:v>1.0068416595458984E-3</c:v>
                </c:pt>
                <c:pt idx="8870">
                  <c:v>1.007080078125E-3</c:v>
                </c:pt>
                <c:pt idx="8871">
                  <c:v>1.0080337524414063E-3</c:v>
                </c:pt>
                <c:pt idx="8872">
                  <c:v>1.007080078125E-3</c:v>
                </c:pt>
                <c:pt idx="8873">
                  <c:v>1.0068416595458984E-3</c:v>
                </c:pt>
                <c:pt idx="8874">
                  <c:v>1.007080078125E-3</c:v>
                </c:pt>
                <c:pt idx="8875">
                  <c:v>1.007080078125E-3</c:v>
                </c:pt>
                <c:pt idx="8876">
                  <c:v>1.0068416595458984E-3</c:v>
                </c:pt>
                <c:pt idx="8877">
                  <c:v>1.007080078125E-3</c:v>
                </c:pt>
                <c:pt idx="8878">
                  <c:v>1.007080078125E-3</c:v>
                </c:pt>
                <c:pt idx="8879">
                  <c:v>1.0068416595458984E-3</c:v>
                </c:pt>
                <c:pt idx="8880">
                  <c:v>1.007080078125E-3</c:v>
                </c:pt>
                <c:pt idx="8881">
                  <c:v>1.007080078125E-3</c:v>
                </c:pt>
                <c:pt idx="8882">
                  <c:v>1.0068416595458984E-3</c:v>
                </c:pt>
                <c:pt idx="8883">
                  <c:v>1.007080078125E-3</c:v>
                </c:pt>
                <c:pt idx="8884">
                  <c:v>1.0080337524414063E-3</c:v>
                </c:pt>
                <c:pt idx="8885">
                  <c:v>1.0069847106933594E-2</c:v>
                </c:pt>
                <c:pt idx="8886">
                  <c:v>1.007080078125E-3</c:v>
                </c:pt>
                <c:pt idx="8887">
                  <c:v>1.0080337524414063E-3</c:v>
                </c:pt>
                <c:pt idx="8888">
                  <c:v>1.007080078125E-3</c:v>
                </c:pt>
                <c:pt idx="8889">
                  <c:v>1.0068416595458984E-3</c:v>
                </c:pt>
                <c:pt idx="8890">
                  <c:v>1.007080078125E-3</c:v>
                </c:pt>
                <c:pt idx="8891">
                  <c:v>1.007080078125E-3</c:v>
                </c:pt>
                <c:pt idx="8892">
                  <c:v>1.0068416595458984E-3</c:v>
                </c:pt>
                <c:pt idx="8893">
                  <c:v>1.007080078125E-3</c:v>
                </c:pt>
                <c:pt idx="8894">
                  <c:v>1.007080078125E-3</c:v>
                </c:pt>
                <c:pt idx="8895">
                  <c:v>1.0068416595458984E-3</c:v>
                </c:pt>
                <c:pt idx="8896">
                  <c:v>1.007080078125E-3</c:v>
                </c:pt>
                <c:pt idx="8897">
                  <c:v>1.007080078125E-3</c:v>
                </c:pt>
                <c:pt idx="8898">
                  <c:v>1.0068416595458984E-3</c:v>
                </c:pt>
                <c:pt idx="8899">
                  <c:v>1.007080078125E-3</c:v>
                </c:pt>
                <c:pt idx="8900">
                  <c:v>1.0080337524414063E-3</c:v>
                </c:pt>
                <c:pt idx="8901">
                  <c:v>1.0068416595458984E-3</c:v>
                </c:pt>
                <c:pt idx="8902">
                  <c:v>1.007080078125E-3</c:v>
                </c:pt>
                <c:pt idx="8903">
                  <c:v>1.007080078125E-3</c:v>
                </c:pt>
                <c:pt idx="8904">
                  <c:v>1.0068416595458984E-3</c:v>
                </c:pt>
                <c:pt idx="8905">
                  <c:v>1.007080078125E-3</c:v>
                </c:pt>
                <c:pt idx="8906">
                  <c:v>1.007080078125E-3</c:v>
                </c:pt>
                <c:pt idx="8907">
                  <c:v>1.0068416595458984E-3</c:v>
                </c:pt>
                <c:pt idx="8908">
                  <c:v>1.007080078125E-3</c:v>
                </c:pt>
                <c:pt idx="8909">
                  <c:v>1.007080078125E-3</c:v>
                </c:pt>
                <c:pt idx="8910">
                  <c:v>1.0068416595458984E-3</c:v>
                </c:pt>
                <c:pt idx="8911">
                  <c:v>1.007080078125E-3</c:v>
                </c:pt>
                <c:pt idx="8912">
                  <c:v>1.0080337524414063E-3</c:v>
                </c:pt>
                <c:pt idx="8913">
                  <c:v>1.007080078125E-3</c:v>
                </c:pt>
                <c:pt idx="8914">
                  <c:v>1.0068416595458984E-3</c:v>
                </c:pt>
                <c:pt idx="8915">
                  <c:v>1.007080078125E-3</c:v>
                </c:pt>
                <c:pt idx="8916">
                  <c:v>1.007080078125E-3</c:v>
                </c:pt>
                <c:pt idx="8917">
                  <c:v>1.0068416595458984E-3</c:v>
                </c:pt>
                <c:pt idx="8918">
                  <c:v>1.007080078125E-3</c:v>
                </c:pt>
                <c:pt idx="8919">
                  <c:v>1.007080078125E-3</c:v>
                </c:pt>
                <c:pt idx="8920">
                  <c:v>1.0068416595458984E-3</c:v>
                </c:pt>
                <c:pt idx="8921">
                  <c:v>1.007080078125E-3</c:v>
                </c:pt>
                <c:pt idx="8922">
                  <c:v>1.007080078125E-3</c:v>
                </c:pt>
                <c:pt idx="8923">
                  <c:v>1.0068416595458984E-3</c:v>
                </c:pt>
                <c:pt idx="8924">
                  <c:v>1.007080078125E-3</c:v>
                </c:pt>
                <c:pt idx="8925">
                  <c:v>1.0080337524414063E-3</c:v>
                </c:pt>
                <c:pt idx="8926">
                  <c:v>1.0068416595458984E-3</c:v>
                </c:pt>
                <c:pt idx="8927">
                  <c:v>1.007080078125E-3</c:v>
                </c:pt>
                <c:pt idx="8928">
                  <c:v>1.007080078125E-3</c:v>
                </c:pt>
                <c:pt idx="8929">
                  <c:v>1.0068416595458984E-3</c:v>
                </c:pt>
                <c:pt idx="8930">
                  <c:v>1.007080078125E-3</c:v>
                </c:pt>
                <c:pt idx="8931">
                  <c:v>1.007080078125E-3</c:v>
                </c:pt>
                <c:pt idx="8932">
                  <c:v>1.0068416595458984E-3</c:v>
                </c:pt>
                <c:pt idx="8933">
                  <c:v>1.007080078125E-3</c:v>
                </c:pt>
                <c:pt idx="8934">
                  <c:v>1.007080078125E-3</c:v>
                </c:pt>
                <c:pt idx="8935">
                  <c:v>1.0068416595458984E-3</c:v>
                </c:pt>
                <c:pt idx="8936">
                  <c:v>1.007080078125E-3</c:v>
                </c:pt>
                <c:pt idx="8937">
                  <c:v>1.0080337524414063E-3</c:v>
                </c:pt>
                <c:pt idx="8938">
                  <c:v>1.007080078125E-3</c:v>
                </c:pt>
                <c:pt idx="8939">
                  <c:v>1.0068416595458984E-3</c:v>
                </c:pt>
                <c:pt idx="8940">
                  <c:v>1.007080078125E-3</c:v>
                </c:pt>
                <c:pt idx="8941">
                  <c:v>1.007080078125E-3</c:v>
                </c:pt>
                <c:pt idx="8942">
                  <c:v>1.0068416595458984E-3</c:v>
                </c:pt>
                <c:pt idx="8943">
                  <c:v>1.007080078125E-3</c:v>
                </c:pt>
                <c:pt idx="8944">
                  <c:v>1.007080078125E-3</c:v>
                </c:pt>
                <c:pt idx="8945">
                  <c:v>1.0068416595458984E-3</c:v>
                </c:pt>
                <c:pt idx="8946">
                  <c:v>1.007080078125E-3</c:v>
                </c:pt>
                <c:pt idx="8947">
                  <c:v>1.007080078125E-3</c:v>
                </c:pt>
                <c:pt idx="8948">
                  <c:v>1.0068416595458984E-3</c:v>
                </c:pt>
                <c:pt idx="8949">
                  <c:v>1.0080337524414063E-3</c:v>
                </c:pt>
                <c:pt idx="8950">
                  <c:v>1.007080078125E-3</c:v>
                </c:pt>
                <c:pt idx="8951">
                  <c:v>1.0068416595458984E-3</c:v>
                </c:pt>
                <c:pt idx="8952">
                  <c:v>1.007080078125E-3</c:v>
                </c:pt>
                <c:pt idx="8953">
                  <c:v>1.007080078125E-3</c:v>
                </c:pt>
                <c:pt idx="8954">
                  <c:v>1.0068416595458984E-3</c:v>
                </c:pt>
                <c:pt idx="8955">
                  <c:v>1.007080078125E-3</c:v>
                </c:pt>
                <c:pt idx="8956">
                  <c:v>1.007080078125E-3</c:v>
                </c:pt>
                <c:pt idx="8957">
                  <c:v>1.0068416595458984E-3</c:v>
                </c:pt>
                <c:pt idx="8958">
                  <c:v>1.007080078125E-3</c:v>
                </c:pt>
                <c:pt idx="8959">
                  <c:v>1.007080078125E-3</c:v>
                </c:pt>
                <c:pt idx="8960">
                  <c:v>1.0068416595458984E-3</c:v>
                </c:pt>
                <c:pt idx="8961">
                  <c:v>1.007080078125E-3</c:v>
                </c:pt>
                <c:pt idx="8962">
                  <c:v>1.0080337524414063E-3</c:v>
                </c:pt>
                <c:pt idx="8963">
                  <c:v>1.007080078125E-3</c:v>
                </c:pt>
                <c:pt idx="8964">
                  <c:v>1.0068416595458984E-3</c:v>
                </c:pt>
                <c:pt idx="8965">
                  <c:v>1.007080078125E-3</c:v>
                </c:pt>
                <c:pt idx="8966">
                  <c:v>1.007080078125E-3</c:v>
                </c:pt>
                <c:pt idx="8967">
                  <c:v>1.0068416595458984E-3</c:v>
                </c:pt>
                <c:pt idx="8968">
                  <c:v>1.007080078125E-3</c:v>
                </c:pt>
                <c:pt idx="8969">
                  <c:v>1.007080078125E-3</c:v>
                </c:pt>
                <c:pt idx="8970">
                  <c:v>1.0068416595458984E-3</c:v>
                </c:pt>
                <c:pt idx="8971">
                  <c:v>1.007080078125E-3</c:v>
                </c:pt>
                <c:pt idx="8972">
                  <c:v>1.007080078125E-3</c:v>
                </c:pt>
                <c:pt idx="8973">
                  <c:v>1.0068416595458984E-3</c:v>
                </c:pt>
                <c:pt idx="8974">
                  <c:v>1.0080337524414063E-3</c:v>
                </c:pt>
                <c:pt idx="8975">
                  <c:v>1.007080078125E-3</c:v>
                </c:pt>
                <c:pt idx="8976">
                  <c:v>1.0068416595458984E-3</c:v>
                </c:pt>
                <c:pt idx="8977">
                  <c:v>1.007080078125E-3</c:v>
                </c:pt>
                <c:pt idx="8978">
                  <c:v>1.007080078125E-3</c:v>
                </c:pt>
                <c:pt idx="8979">
                  <c:v>1.0068416595458984E-3</c:v>
                </c:pt>
                <c:pt idx="8980">
                  <c:v>1.6113042831420898E-2</c:v>
                </c:pt>
                <c:pt idx="8981">
                  <c:v>1.007080078125E-3</c:v>
                </c:pt>
                <c:pt idx="8982">
                  <c:v>1.007080078125E-3</c:v>
                </c:pt>
                <c:pt idx="8983">
                  <c:v>1.0068416595458984E-3</c:v>
                </c:pt>
                <c:pt idx="8984">
                  <c:v>1.0080337524414063E-3</c:v>
                </c:pt>
                <c:pt idx="8985">
                  <c:v>1.007080078125E-3</c:v>
                </c:pt>
                <c:pt idx="8986">
                  <c:v>1.0068416595458984E-3</c:v>
                </c:pt>
                <c:pt idx="8987">
                  <c:v>1.007080078125E-3</c:v>
                </c:pt>
                <c:pt idx="8988">
                  <c:v>1.007080078125E-3</c:v>
                </c:pt>
                <c:pt idx="8989">
                  <c:v>1.0068416595458984E-3</c:v>
                </c:pt>
                <c:pt idx="8990">
                  <c:v>1.007080078125E-3</c:v>
                </c:pt>
                <c:pt idx="8991">
                  <c:v>1.007080078125E-3</c:v>
                </c:pt>
                <c:pt idx="8992">
                  <c:v>1.0068416595458984E-3</c:v>
                </c:pt>
                <c:pt idx="8993">
                  <c:v>1.007080078125E-3</c:v>
                </c:pt>
                <c:pt idx="8994">
                  <c:v>1.007080078125E-3</c:v>
                </c:pt>
                <c:pt idx="8995">
                  <c:v>1.0068416595458984E-3</c:v>
                </c:pt>
                <c:pt idx="8996">
                  <c:v>1.007080078125E-3</c:v>
                </c:pt>
                <c:pt idx="8997">
                  <c:v>1.0080337524414063E-3</c:v>
                </c:pt>
                <c:pt idx="8998">
                  <c:v>1.007080078125E-3</c:v>
                </c:pt>
                <c:pt idx="8999">
                  <c:v>1.0068416595458984E-3</c:v>
                </c:pt>
                <c:pt idx="9000">
                  <c:v>1.007080078125E-3</c:v>
                </c:pt>
                <c:pt idx="9001">
                  <c:v>1.007080078125E-3</c:v>
                </c:pt>
                <c:pt idx="9002">
                  <c:v>1.0068416595458984E-3</c:v>
                </c:pt>
                <c:pt idx="9003">
                  <c:v>1.007080078125E-3</c:v>
                </c:pt>
                <c:pt idx="9004">
                  <c:v>1.007080078125E-3</c:v>
                </c:pt>
                <c:pt idx="9005">
                  <c:v>1.0068416595458984E-3</c:v>
                </c:pt>
                <c:pt idx="9006">
                  <c:v>1.007080078125E-3</c:v>
                </c:pt>
                <c:pt idx="9007">
                  <c:v>1.007080078125E-3</c:v>
                </c:pt>
                <c:pt idx="9008">
                  <c:v>1.0068416595458984E-3</c:v>
                </c:pt>
                <c:pt idx="9009">
                  <c:v>1.0080337524414063E-3</c:v>
                </c:pt>
                <c:pt idx="9010">
                  <c:v>1.007080078125E-3</c:v>
                </c:pt>
                <c:pt idx="9011">
                  <c:v>1.0068416595458984E-3</c:v>
                </c:pt>
                <c:pt idx="9012">
                  <c:v>1.007080078125E-3</c:v>
                </c:pt>
                <c:pt idx="9013">
                  <c:v>1.007080078125E-3</c:v>
                </c:pt>
                <c:pt idx="9014">
                  <c:v>1.0068416595458984E-3</c:v>
                </c:pt>
                <c:pt idx="9015">
                  <c:v>1.007080078125E-3</c:v>
                </c:pt>
                <c:pt idx="9016">
                  <c:v>1.007080078125E-3</c:v>
                </c:pt>
                <c:pt idx="9017">
                  <c:v>1.0068416595458984E-3</c:v>
                </c:pt>
                <c:pt idx="9018">
                  <c:v>1.007080078125E-3</c:v>
                </c:pt>
                <c:pt idx="9019">
                  <c:v>1.007080078125E-3</c:v>
                </c:pt>
                <c:pt idx="9020">
                  <c:v>1.0068416595458984E-3</c:v>
                </c:pt>
                <c:pt idx="9021">
                  <c:v>1.007080078125E-3</c:v>
                </c:pt>
                <c:pt idx="9022">
                  <c:v>1.0080337524414063E-3</c:v>
                </c:pt>
                <c:pt idx="9023">
                  <c:v>1.007080078125E-3</c:v>
                </c:pt>
                <c:pt idx="9024">
                  <c:v>1.0068416595458984E-3</c:v>
                </c:pt>
                <c:pt idx="9025">
                  <c:v>1.007080078125E-3</c:v>
                </c:pt>
                <c:pt idx="9026">
                  <c:v>1.007080078125E-3</c:v>
                </c:pt>
                <c:pt idx="9027">
                  <c:v>1.0068416595458984E-3</c:v>
                </c:pt>
                <c:pt idx="9028">
                  <c:v>1.007080078125E-3</c:v>
                </c:pt>
                <c:pt idx="9029">
                  <c:v>1.007080078125E-3</c:v>
                </c:pt>
                <c:pt idx="9030">
                  <c:v>1.0068416595458984E-3</c:v>
                </c:pt>
                <c:pt idx="9031">
                  <c:v>1.007080078125E-3</c:v>
                </c:pt>
                <c:pt idx="9032">
                  <c:v>1.20849609375E-2</c:v>
                </c:pt>
                <c:pt idx="9033">
                  <c:v>1.007080078125E-3</c:v>
                </c:pt>
                <c:pt idx="9034">
                  <c:v>1.0068416595458984E-3</c:v>
                </c:pt>
                <c:pt idx="9035">
                  <c:v>1.007080078125E-3</c:v>
                </c:pt>
                <c:pt idx="9036">
                  <c:v>1.0080337524414063E-3</c:v>
                </c:pt>
                <c:pt idx="9037">
                  <c:v>1.007080078125E-3</c:v>
                </c:pt>
                <c:pt idx="9038">
                  <c:v>1.0068416595458984E-3</c:v>
                </c:pt>
                <c:pt idx="9039">
                  <c:v>1.007080078125E-3</c:v>
                </c:pt>
                <c:pt idx="9040">
                  <c:v>1.007080078125E-3</c:v>
                </c:pt>
                <c:pt idx="9041">
                  <c:v>1.0068416595458984E-3</c:v>
                </c:pt>
                <c:pt idx="9042">
                  <c:v>1.007080078125E-3</c:v>
                </c:pt>
                <c:pt idx="9043">
                  <c:v>1.007080078125E-3</c:v>
                </c:pt>
                <c:pt idx="9044">
                  <c:v>1.0068416595458984E-3</c:v>
                </c:pt>
                <c:pt idx="9045">
                  <c:v>1.007080078125E-3</c:v>
                </c:pt>
                <c:pt idx="9046">
                  <c:v>1.007080078125E-3</c:v>
                </c:pt>
                <c:pt idx="9047">
                  <c:v>1.0068416595458984E-3</c:v>
                </c:pt>
                <c:pt idx="9048">
                  <c:v>5.0361156463623047E-3</c:v>
                </c:pt>
                <c:pt idx="9049">
                  <c:v>1.0068416595458984E-3</c:v>
                </c:pt>
                <c:pt idx="9050">
                  <c:v>1.007080078125E-3</c:v>
                </c:pt>
                <c:pt idx="9051">
                  <c:v>1.007080078125E-3</c:v>
                </c:pt>
                <c:pt idx="9052">
                  <c:v>1.0068416595458984E-3</c:v>
                </c:pt>
                <c:pt idx="9053">
                  <c:v>1.007080078125E-3</c:v>
                </c:pt>
                <c:pt idx="9054">
                  <c:v>1.007080078125E-3</c:v>
                </c:pt>
                <c:pt idx="9055">
                  <c:v>1.0068416595458984E-3</c:v>
                </c:pt>
                <c:pt idx="9056">
                  <c:v>1.007080078125E-3</c:v>
                </c:pt>
                <c:pt idx="9057">
                  <c:v>1.0080337524414063E-3</c:v>
                </c:pt>
                <c:pt idx="9058">
                  <c:v>1.007080078125E-3</c:v>
                </c:pt>
                <c:pt idx="9059">
                  <c:v>1.0068416595458984E-3</c:v>
                </c:pt>
                <c:pt idx="9060">
                  <c:v>1.007080078125E-3</c:v>
                </c:pt>
                <c:pt idx="9061">
                  <c:v>1.007080078125E-3</c:v>
                </c:pt>
                <c:pt idx="9062">
                  <c:v>1.0068416595458984E-3</c:v>
                </c:pt>
                <c:pt idx="9063">
                  <c:v>1.007080078125E-3</c:v>
                </c:pt>
                <c:pt idx="9064">
                  <c:v>1.007080078125E-3</c:v>
                </c:pt>
                <c:pt idx="9065">
                  <c:v>1.0068416595458984E-3</c:v>
                </c:pt>
                <c:pt idx="9066">
                  <c:v>1.007080078125E-3</c:v>
                </c:pt>
                <c:pt idx="9067">
                  <c:v>1.007080078125E-3</c:v>
                </c:pt>
                <c:pt idx="9068">
                  <c:v>1.0068416595458984E-3</c:v>
                </c:pt>
                <c:pt idx="9069">
                  <c:v>1.0080337524414063E-3</c:v>
                </c:pt>
                <c:pt idx="9070">
                  <c:v>1.007080078125E-3</c:v>
                </c:pt>
                <c:pt idx="9071">
                  <c:v>1.0068416595458984E-3</c:v>
                </c:pt>
                <c:pt idx="9072">
                  <c:v>1.007080078125E-3</c:v>
                </c:pt>
                <c:pt idx="9073">
                  <c:v>1.007080078125E-3</c:v>
                </c:pt>
                <c:pt idx="9074">
                  <c:v>1.0068416595458984E-3</c:v>
                </c:pt>
                <c:pt idx="9075">
                  <c:v>1.007080078125E-3</c:v>
                </c:pt>
                <c:pt idx="9076">
                  <c:v>1.007080078125E-3</c:v>
                </c:pt>
                <c:pt idx="9077">
                  <c:v>1.0068416595458984E-3</c:v>
                </c:pt>
                <c:pt idx="9078">
                  <c:v>1.007080078125E-3</c:v>
                </c:pt>
                <c:pt idx="9079">
                  <c:v>1.007080078125E-3</c:v>
                </c:pt>
                <c:pt idx="9080">
                  <c:v>1.0068416595458984E-3</c:v>
                </c:pt>
                <c:pt idx="9081">
                  <c:v>1.007080078125E-3</c:v>
                </c:pt>
                <c:pt idx="9082">
                  <c:v>1.0080337524414063E-3</c:v>
                </c:pt>
                <c:pt idx="9083">
                  <c:v>1.007080078125E-3</c:v>
                </c:pt>
                <c:pt idx="9084">
                  <c:v>1.0068416595458984E-3</c:v>
                </c:pt>
                <c:pt idx="9085">
                  <c:v>9.0630054473876953E-3</c:v>
                </c:pt>
                <c:pt idx="9086">
                  <c:v>1.0080337524414063E-3</c:v>
                </c:pt>
                <c:pt idx="9087">
                  <c:v>1.007080078125E-3</c:v>
                </c:pt>
                <c:pt idx="9088">
                  <c:v>1.0068416595458984E-3</c:v>
                </c:pt>
                <c:pt idx="9089">
                  <c:v>1.007080078125E-3</c:v>
                </c:pt>
                <c:pt idx="9090">
                  <c:v>1.007080078125E-3</c:v>
                </c:pt>
                <c:pt idx="9091">
                  <c:v>1.0068416595458984E-3</c:v>
                </c:pt>
                <c:pt idx="9092">
                  <c:v>1.007080078125E-3</c:v>
                </c:pt>
                <c:pt idx="9093">
                  <c:v>1.007080078125E-3</c:v>
                </c:pt>
                <c:pt idx="9094">
                  <c:v>1.0068416595458984E-3</c:v>
                </c:pt>
                <c:pt idx="9095">
                  <c:v>1.007080078125E-3</c:v>
                </c:pt>
                <c:pt idx="9096">
                  <c:v>1.007080078125E-3</c:v>
                </c:pt>
                <c:pt idx="9097">
                  <c:v>1.0068416595458984E-3</c:v>
                </c:pt>
                <c:pt idx="9098">
                  <c:v>1.007080078125E-3</c:v>
                </c:pt>
                <c:pt idx="9099">
                  <c:v>1.0080337524414063E-3</c:v>
                </c:pt>
                <c:pt idx="9100">
                  <c:v>1.007080078125E-3</c:v>
                </c:pt>
                <c:pt idx="9101">
                  <c:v>1.0068416595458984E-3</c:v>
                </c:pt>
                <c:pt idx="9102">
                  <c:v>1.007080078125E-3</c:v>
                </c:pt>
                <c:pt idx="9103">
                  <c:v>1.007080078125E-3</c:v>
                </c:pt>
                <c:pt idx="9104">
                  <c:v>1.0068416595458984E-3</c:v>
                </c:pt>
                <c:pt idx="9105">
                  <c:v>1.007080078125E-3</c:v>
                </c:pt>
                <c:pt idx="9106">
                  <c:v>1.007080078125E-3</c:v>
                </c:pt>
                <c:pt idx="9107">
                  <c:v>1.0068416595458984E-3</c:v>
                </c:pt>
                <c:pt idx="9108">
                  <c:v>1.007080078125E-3</c:v>
                </c:pt>
                <c:pt idx="9109">
                  <c:v>1.007080078125E-3</c:v>
                </c:pt>
                <c:pt idx="9110">
                  <c:v>1.0068416595458984E-3</c:v>
                </c:pt>
                <c:pt idx="9111">
                  <c:v>1.0080337524414063E-3</c:v>
                </c:pt>
                <c:pt idx="9112">
                  <c:v>1.007080078125E-3</c:v>
                </c:pt>
                <c:pt idx="9113">
                  <c:v>1.0068416595458984E-3</c:v>
                </c:pt>
                <c:pt idx="9114">
                  <c:v>1.007080078125E-3</c:v>
                </c:pt>
                <c:pt idx="9115">
                  <c:v>1.007080078125E-3</c:v>
                </c:pt>
                <c:pt idx="9116">
                  <c:v>1.0068416595458984E-3</c:v>
                </c:pt>
                <c:pt idx="9117">
                  <c:v>1.007080078125E-3</c:v>
                </c:pt>
                <c:pt idx="9118">
                  <c:v>1.007080078125E-3</c:v>
                </c:pt>
                <c:pt idx="9119">
                  <c:v>1.0068416595458984E-3</c:v>
                </c:pt>
                <c:pt idx="9120">
                  <c:v>1.007080078125E-3</c:v>
                </c:pt>
                <c:pt idx="9121">
                  <c:v>1.007080078125E-3</c:v>
                </c:pt>
                <c:pt idx="9122">
                  <c:v>1.0068416595458984E-3</c:v>
                </c:pt>
                <c:pt idx="9123">
                  <c:v>1.007080078125E-3</c:v>
                </c:pt>
                <c:pt idx="9124">
                  <c:v>1.0080337524414063E-3</c:v>
                </c:pt>
                <c:pt idx="9125">
                  <c:v>1.007080078125E-3</c:v>
                </c:pt>
                <c:pt idx="9126">
                  <c:v>1.0068416595458984E-3</c:v>
                </c:pt>
                <c:pt idx="9127">
                  <c:v>1.007080078125E-3</c:v>
                </c:pt>
                <c:pt idx="9128">
                  <c:v>1.007080078125E-3</c:v>
                </c:pt>
                <c:pt idx="9129">
                  <c:v>1.0068416595458984E-3</c:v>
                </c:pt>
                <c:pt idx="9130">
                  <c:v>1.007080078125E-3</c:v>
                </c:pt>
                <c:pt idx="9131">
                  <c:v>1.007080078125E-3</c:v>
                </c:pt>
                <c:pt idx="9132">
                  <c:v>2.6183843612670898E-2</c:v>
                </c:pt>
                <c:pt idx="9133">
                  <c:v>1.007080078125E-3</c:v>
                </c:pt>
                <c:pt idx="9134">
                  <c:v>1.0068416595458984E-3</c:v>
                </c:pt>
                <c:pt idx="9135">
                  <c:v>1.007080078125E-3</c:v>
                </c:pt>
                <c:pt idx="9136">
                  <c:v>1.0080337524414063E-3</c:v>
                </c:pt>
                <c:pt idx="9137">
                  <c:v>1.007080078125E-3</c:v>
                </c:pt>
                <c:pt idx="9138">
                  <c:v>1.0068416595458984E-3</c:v>
                </c:pt>
                <c:pt idx="9139">
                  <c:v>1.007080078125E-3</c:v>
                </c:pt>
                <c:pt idx="9140">
                  <c:v>1.007080078125E-3</c:v>
                </c:pt>
                <c:pt idx="9141">
                  <c:v>1.0068416595458984E-3</c:v>
                </c:pt>
                <c:pt idx="9142">
                  <c:v>1.007080078125E-3</c:v>
                </c:pt>
                <c:pt idx="9143">
                  <c:v>1.007080078125E-3</c:v>
                </c:pt>
                <c:pt idx="9144">
                  <c:v>1.0068416595458984E-3</c:v>
                </c:pt>
                <c:pt idx="9145">
                  <c:v>1.007080078125E-3</c:v>
                </c:pt>
                <c:pt idx="9146">
                  <c:v>1.6113996505737305E-2</c:v>
                </c:pt>
                <c:pt idx="9147">
                  <c:v>1.007080078125E-3</c:v>
                </c:pt>
                <c:pt idx="9148">
                  <c:v>1.0068416595458984E-3</c:v>
                </c:pt>
                <c:pt idx="9149">
                  <c:v>1.007080078125E-3</c:v>
                </c:pt>
                <c:pt idx="9150">
                  <c:v>1.007080078125E-3</c:v>
                </c:pt>
                <c:pt idx="9151">
                  <c:v>1.0068416595458984E-3</c:v>
                </c:pt>
                <c:pt idx="9152">
                  <c:v>1.007080078125E-3</c:v>
                </c:pt>
                <c:pt idx="9153">
                  <c:v>1.007080078125E-3</c:v>
                </c:pt>
                <c:pt idx="9154">
                  <c:v>1.0068416595458984E-3</c:v>
                </c:pt>
                <c:pt idx="9155">
                  <c:v>1.007080078125E-3</c:v>
                </c:pt>
                <c:pt idx="9156">
                  <c:v>1.007080078125E-3</c:v>
                </c:pt>
                <c:pt idx="9157">
                  <c:v>1.0068416595458984E-3</c:v>
                </c:pt>
                <c:pt idx="9158">
                  <c:v>1.007080078125E-3</c:v>
                </c:pt>
                <c:pt idx="9159">
                  <c:v>1.0080337524414063E-3</c:v>
                </c:pt>
                <c:pt idx="9160">
                  <c:v>1.0068416595458984E-3</c:v>
                </c:pt>
                <c:pt idx="9161">
                  <c:v>1.007080078125E-3</c:v>
                </c:pt>
                <c:pt idx="9162">
                  <c:v>1.007080078125E-3</c:v>
                </c:pt>
                <c:pt idx="9163">
                  <c:v>1.0068416595458984E-3</c:v>
                </c:pt>
                <c:pt idx="9164">
                  <c:v>1.007080078125E-3</c:v>
                </c:pt>
                <c:pt idx="9165">
                  <c:v>1.007080078125E-3</c:v>
                </c:pt>
                <c:pt idx="9166">
                  <c:v>1.0068416595458984E-3</c:v>
                </c:pt>
                <c:pt idx="9167">
                  <c:v>1.007080078125E-3</c:v>
                </c:pt>
                <c:pt idx="9168">
                  <c:v>1.007080078125E-3</c:v>
                </c:pt>
                <c:pt idx="9169">
                  <c:v>1.0068416595458984E-3</c:v>
                </c:pt>
                <c:pt idx="9170">
                  <c:v>1.007080078125E-3</c:v>
                </c:pt>
                <c:pt idx="9171">
                  <c:v>1.0080337524414063E-3</c:v>
                </c:pt>
                <c:pt idx="9172">
                  <c:v>1.007080078125E-3</c:v>
                </c:pt>
                <c:pt idx="9173">
                  <c:v>1.0068416595458984E-3</c:v>
                </c:pt>
                <c:pt idx="9174">
                  <c:v>1.007080078125E-3</c:v>
                </c:pt>
                <c:pt idx="9175">
                  <c:v>1.007080078125E-3</c:v>
                </c:pt>
                <c:pt idx="9176">
                  <c:v>1.0068416595458984E-3</c:v>
                </c:pt>
                <c:pt idx="9177">
                  <c:v>1.007080078125E-3</c:v>
                </c:pt>
                <c:pt idx="9178">
                  <c:v>1.007080078125E-3</c:v>
                </c:pt>
                <c:pt idx="9179">
                  <c:v>1.0068416595458984E-3</c:v>
                </c:pt>
                <c:pt idx="9180">
                  <c:v>1.007080078125E-3</c:v>
                </c:pt>
                <c:pt idx="9181">
                  <c:v>1.007080078125E-3</c:v>
                </c:pt>
                <c:pt idx="9182">
                  <c:v>1.0068416595458984E-3</c:v>
                </c:pt>
                <c:pt idx="9183">
                  <c:v>1.007080078125E-3</c:v>
                </c:pt>
                <c:pt idx="9184">
                  <c:v>1.0080337524414063E-3</c:v>
                </c:pt>
                <c:pt idx="9185">
                  <c:v>1.0068416595458984E-3</c:v>
                </c:pt>
                <c:pt idx="9186">
                  <c:v>1.007080078125E-3</c:v>
                </c:pt>
                <c:pt idx="9187">
                  <c:v>1.007080078125E-3</c:v>
                </c:pt>
                <c:pt idx="9188">
                  <c:v>1.0068416595458984E-3</c:v>
                </c:pt>
                <c:pt idx="9189">
                  <c:v>1.007080078125E-3</c:v>
                </c:pt>
                <c:pt idx="9190">
                  <c:v>1.007080078125E-3</c:v>
                </c:pt>
                <c:pt idx="9191">
                  <c:v>1.0068416595458984E-3</c:v>
                </c:pt>
                <c:pt idx="9192">
                  <c:v>1.007080078125E-3</c:v>
                </c:pt>
                <c:pt idx="9193">
                  <c:v>1.007080078125E-3</c:v>
                </c:pt>
                <c:pt idx="9194">
                  <c:v>1.0068416595458984E-3</c:v>
                </c:pt>
                <c:pt idx="9195">
                  <c:v>1.007080078125E-3</c:v>
                </c:pt>
                <c:pt idx="9196">
                  <c:v>1.0080337524414063E-3</c:v>
                </c:pt>
                <c:pt idx="9197">
                  <c:v>1.007080078125E-3</c:v>
                </c:pt>
                <c:pt idx="9198">
                  <c:v>1.0068416595458984E-3</c:v>
                </c:pt>
                <c:pt idx="9199">
                  <c:v>1.007080078125E-3</c:v>
                </c:pt>
                <c:pt idx="9200">
                  <c:v>1.007080078125E-3</c:v>
                </c:pt>
                <c:pt idx="9201">
                  <c:v>1.0068416595458984E-3</c:v>
                </c:pt>
                <c:pt idx="9202">
                  <c:v>1.007080078125E-3</c:v>
                </c:pt>
                <c:pt idx="9203">
                  <c:v>1.007080078125E-3</c:v>
                </c:pt>
                <c:pt idx="9204">
                  <c:v>1.0068416595458984E-3</c:v>
                </c:pt>
                <c:pt idx="9205">
                  <c:v>1.007080078125E-3</c:v>
                </c:pt>
                <c:pt idx="9206">
                  <c:v>1.007080078125E-3</c:v>
                </c:pt>
                <c:pt idx="9207">
                  <c:v>1.0068416595458984E-3</c:v>
                </c:pt>
                <c:pt idx="9208">
                  <c:v>1.007080078125E-3</c:v>
                </c:pt>
                <c:pt idx="9209">
                  <c:v>1.0080337524414063E-3</c:v>
                </c:pt>
                <c:pt idx="9210">
                  <c:v>1.0068416595458984E-3</c:v>
                </c:pt>
                <c:pt idx="9211">
                  <c:v>1.007080078125E-3</c:v>
                </c:pt>
                <c:pt idx="9212">
                  <c:v>1.007080078125E-3</c:v>
                </c:pt>
                <c:pt idx="9213">
                  <c:v>1.0068416595458984E-3</c:v>
                </c:pt>
                <c:pt idx="9214">
                  <c:v>1.007080078125E-3</c:v>
                </c:pt>
                <c:pt idx="9215">
                  <c:v>1.007080078125E-3</c:v>
                </c:pt>
                <c:pt idx="9216">
                  <c:v>1.0068416595458984E-3</c:v>
                </c:pt>
                <c:pt idx="9217">
                  <c:v>1.007080078125E-3</c:v>
                </c:pt>
                <c:pt idx="9218">
                  <c:v>1.007080078125E-3</c:v>
                </c:pt>
                <c:pt idx="9219">
                  <c:v>1.0068416595458984E-3</c:v>
                </c:pt>
                <c:pt idx="9220">
                  <c:v>1.007080078125E-3</c:v>
                </c:pt>
                <c:pt idx="9221">
                  <c:v>1.0080337524414063E-3</c:v>
                </c:pt>
                <c:pt idx="9222">
                  <c:v>1.007080078125E-3</c:v>
                </c:pt>
                <c:pt idx="9223">
                  <c:v>1.0068416595458984E-3</c:v>
                </c:pt>
                <c:pt idx="9224">
                  <c:v>1.007080078125E-3</c:v>
                </c:pt>
                <c:pt idx="9225">
                  <c:v>1.007080078125E-3</c:v>
                </c:pt>
                <c:pt idx="9226">
                  <c:v>1.0068416595458984E-3</c:v>
                </c:pt>
                <c:pt idx="9227">
                  <c:v>1.007080078125E-3</c:v>
                </c:pt>
                <c:pt idx="9228">
                  <c:v>1.007080078125E-3</c:v>
                </c:pt>
                <c:pt idx="9229">
                  <c:v>1.0068416595458984E-3</c:v>
                </c:pt>
                <c:pt idx="9230">
                  <c:v>1.007080078125E-3</c:v>
                </c:pt>
                <c:pt idx="9231">
                  <c:v>1.007080078125E-3</c:v>
                </c:pt>
                <c:pt idx="9232">
                  <c:v>1.0068416595458984E-3</c:v>
                </c:pt>
                <c:pt idx="9233">
                  <c:v>1.007080078125E-3</c:v>
                </c:pt>
                <c:pt idx="9234">
                  <c:v>1.0080337524414063E-3</c:v>
                </c:pt>
                <c:pt idx="9235">
                  <c:v>1.0068416595458984E-3</c:v>
                </c:pt>
                <c:pt idx="9236">
                  <c:v>1.007080078125E-3</c:v>
                </c:pt>
                <c:pt idx="9237">
                  <c:v>1.007080078125E-3</c:v>
                </c:pt>
                <c:pt idx="9238">
                  <c:v>1.0068416595458984E-3</c:v>
                </c:pt>
                <c:pt idx="9239">
                  <c:v>1.007080078125E-3</c:v>
                </c:pt>
                <c:pt idx="9240">
                  <c:v>1.007080078125E-3</c:v>
                </c:pt>
                <c:pt idx="9241">
                  <c:v>1.0068416595458984E-3</c:v>
                </c:pt>
                <c:pt idx="9242">
                  <c:v>1.007080078125E-3</c:v>
                </c:pt>
                <c:pt idx="9243">
                  <c:v>1.007080078125E-3</c:v>
                </c:pt>
                <c:pt idx="9244">
                  <c:v>1.0068416595458984E-3</c:v>
                </c:pt>
                <c:pt idx="9245">
                  <c:v>1.007080078125E-3</c:v>
                </c:pt>
                <c:pt idx="9246">
                  <c:v>1.0080337524414063E-3</c:v>
                </c:pt>
                <c:pt idx="9247">
                  <c:v>1.007080078125E-3</c:v>
                </c:pt>
                <c:pt idx="9248">
                  <c:v>1.0068416595458984E-3</c:v>
                </c:pt>
                <c:pt idx="9249">
                  <c:v>1.007080078125E-3</c:v>
                </c:pt>
                <c:pt idx="9250">
                  <c:v>1.007080078125E-3</c:v>
                </c:pt>
                <c:pt idx="9251">
                  <c:v>1.0068416595458984E-3</c:v>
                </c:pt>
                <c:pt idx="9252">
                  <c:v>1.007080078125E-3</c:v>
                </c:pt>
                <c:pt idx="9253">
                  <c:v>1.007080078125E-3</c:v>
                </c:pt>
                <c:pt idx="9254">
                  <c:v>1.0068416595458984E-3</c:v>
                </c:pt>
                <c:pt idx="9255">
                  <c:v>1.007080078125E-3</c:v>
                </c:pt>
                <c:pt idx="9256">
                  <c:v>1.007080078125E-3</c:v>
                </c:pt>
                <c:pt idx="9257">
                  <c:v>1.0068416595458984E-3</c:v>
                </c:pt>
                <c:pt idx="9258">
                  <c:v>1.007080078125E-3</c:v>
                </c:pt>
                <c:pt idx="9259">
                  <c:v>1.0080337524414063E-3</c:v>
                </c:pt>
                <c:pt idx="9260">
                  <c:v>1.0068416595458984E-3</c:v>
                </c:pt>
                <c:pt idx="9261">
                  <c:v>5.0351619720458984E-3</c:v>
                </c:pt>
                <c:pt idx="9262">
                  <c:v>1.0068416595458984E-3</c:v>
                </c:pt>
                <c:pt idx="9263">
                  <c:v>1.007080078125E-3</c:v>
                </c:pt>
                <c:pt idx="9264">
                  <c:v>1.007080078125E-3</c:v>
                </c:pt>
                <c:pt idx="9265">
                  <c:v>1.0068416595458984E-3</c:v>
                </c:pt>
                <c:pt idx="9266">
                  <c:v>1.007080078125E-3</c:v>
                </c:pt>
                <c:pt idx="9267">
                  <c:v>1.0080337524414063E-3</c:v>
                </c:pt>
                <c:pt idx="9268">
                  <c:v>1.007080078125E-3</c:v>
                </c:pt>
                <c:pt idx="9269">
                  <c:v>1.0068416595458984E-3</c:v>
                </c:pt>
                <c:pt idx="9270">
                  <c:v>1.007080078125E-3</c:v>
                </c:pt>
                <c:pt idx="9271">
                  <c:v>1.007080078125E-3</c:v>
                </c:pt>
                <c:pt idx="9272">
                  <c:v>1.0068416595458984E-3</c:v>
                </c:pt>
                <c:pt idx="9273">
                  <c:v>1.007080078125E-3</c:v>
                </c:pt>
                <c:pt idx="9274">
                  <c:v>1.007080078125E-3</c:v>
                </c:pt>
                <c:pt idx="9275">
                  <c:v>1.0068416595458984E-3</c:v>
                </c:pt>
                <c:pt idx="9276">
                  <c:v>1.007080078125E-3</c:v>
                </c:pt>
                <c:pt idx="9277">
                  <c:v>1.007080078125E-3</c:v>
                </c:pt>
                <c:pt idx="9278">
                  <c:v>1.0068416595458984E-3</c:v>
                </c:pt>
                <c:pt idx="9279">
                  <c:v>1.007080078125E-3</c:v>
                </c:pt>
                <c:pt idx="9280">
                  <c:v>1.0080337524414063E-3</c:v>
                </c:pt>
                <c:pt idx="9281">
                  <c:v>1.0068416595458984E-3</c:v>
                </c:pt>
                <c:pt idx="9282">
                  <c:v>1.007080078125E-3</c:v>
                </c:pt>
                <c:pt idx="9283">
                  <c:v>1.007080078125E-3</c:v>
                </c:pt>
                <c:pt idx="9284">
                  <c:v>1.0068416595458984E-3</c:v>
                </c:pt>
                <c:pt idx="9285">
                  <c:v>1.007080078125E-3</c:v>
                </c:pt>
                <c:pt idx="9286">
                  <c:v>1.007080078125E-3</c:v>
                </c:pt>
                <c:pt idx="9287">
                  <c:v>1.0068416595458984E-3</c:v>
                </c:pt>
                <c:pt idx="9288">
                  <c:v>1.007080078125E-3</c:v>
                </c:pt>
                <c:pt idx="9289">
                  <c:v>1.007080078125E-3</c:v>
                </c:pt>
                <c:pt idx="9290">
                  <c:v>1.0068416595458984E-3</c:v>
                </c:pt>
                <c:pt idx="9291">
                  <c:v>1.007080078125E-3</c:v>
                </c:pt>
                <c:pt idx="9292">
                  <c:v>1.0080337524414063E-3</c:v>
                </c:pt>
                <c:pt idx="9293">
                  <c:v>1.007080078125E-3</c:v>
                </c:pt>
                <c:pt idx="9294">
                  <c:v>1.0068416595458984E-3</c:v>
                </c:pt>
                <c:pt idx="9295">
                  <c:v>1.007080078125E-3</c:v>
                </c:pt>
                <c:pt idx="9296">
                  <c:v>1.007080078125E-3</c:v>
                </c:pt>
                <c:pt idx="9297">
                  <c:v>1.0068416595458984E-3</c:v>
                </c:pt>
                <c:pt idx="9298">
                  <c:v>1.007080078125E-3</c:v>
                </c:pt>
                <c:pt idx="9299">
                  <c:v>1.007080078125E-3</c:v>
                </c:pt>
                <c:pt idx="9300">
                  <c:v>1.0068416595458984E-3</c:v>
                </c:pt>
                <c:pt idx="9301">
                  <c:v>1.007080078125E-3</c:v>
                </c:pt>
                <c:pt idx="9302">
                  <c:v>1.007080078125E-3</c:v>
                </c:pt>
                <c:pt idx="9303">
                  <c:v>1.0068416595458984E-3</c:v>
                </c:pt>
                <c:pt idx="9304">
                  <c:v>1.007080078125E-3</c:v>
                </c:pt>
                <c:pt idx="9305">
                  <c:v>1.0080337524414063E-3</c:v>
                </c:pt>
                <c:pt idx="9306">
                  <c:v>1.0068416595458984E-3</c:v>
                </c:pt>
                <c:pt idx="9307">
                  <c:v>1.007080078125E-3</c:v>
                </c:pt>
                <c:pt idx="9308">
                  <c:v>1.007080078125E-3</c:v>
                </c:pt>
                <c:pt idx="9309">
                  <c:v>1.0068416595458984E-3</c:v>
                </c:pt>
                <c:pt idx="9310">
                  <c:v>3.0210018157958984E-3</c:v>
                </c:pt>
                <c:pt idx="9311">
                  <c:v>1.007080078125E-3</c:v>
                </c:pt>
                <c:pt idx="9312">
                  <c:v>1.007080078125E-3</c:v>
                </c:pt>
                <c:pt idx="9313">
                  <c:v>1.0068416595458984E-3</c:v>
                </c:pt>
                <c:pt idx="9314">
                  <c:v>1.007080078125E-3</c:v>
                </c:pt>
                <c:pt idx="9315">
                  <c:v>1.0080337524414063E-3</c:v>
                </c:pt>
                <c:pt idx="9316">
                  <c:v>1.007080078125E-3</c:v>
                </c:pt>
                <c:pt idx="9317">
                  <c:v>1.0068416595458984E-3</c:v>
                </c:pt>
                <c:pt idx="9318">
                  <c:v>1.007080078125E-3</c:v>
                </c:pt>
                <c:pt idx="9319">
                  <c:v>1.007080078125E-3</c:v>
                </c:pt>
                <c:pt idx="9320">
                  <c:v>1.0068416595458984E-3</c:v>
                </c:pt>
                <c:pt idx="9321">
                  <c:v>1.007080078125E-3</c:v>
                </c:pt>
                <c:pt idx="9322">
                  <c:v>1.007080078125E-3</c:v>
                </c:pt>
                <c:pt idx="9323">
                  <c:v>1.0068416595458984E-3</c:v>
                </c:pt>
                <c:pt idx="9324">
                  <c:v>1.007080078125E-3</c:v>
                </c:pt>
                <c:pt idx="9325">
                  <c:v>1.007080078125E-3</c:v>
                </c:pt>
                <c:pt idx="9326">
                  <c:v>1.0068416595458984E-3</c:v>
                </c:pt>
                <c:pt idx="9327">
                  <c:v>1.007080078125E-3</c:v>
                </c:pt>
                <c:pt idx="9328">
                  <c:v>1.0080337524414063E-3</c:v>
                </c:pt>
                <c:pt idx="9329">
                  <c:v>1.0068416595458984E-3</c:v>
                </c:pt>
                <c:pt idx="9330">
                  <c:v>1.007080078125E-3</c:v>
                </c:pt>
                <c:pt idx="9331">
                  <c:v>1.007080078125E-3</c:v>
                </c:pt>
                <c:pt idx="9332">
                  <c:v>1.0068416595458984E-3</c:v>
                </c:pt>
                <c:pt idx="9333">
                  <c:v>1.007080078125E-3</c:v>
                </c:pt>
                <c:pt idx="9334">
                  <c:v>1.007080078125E-3</c:v>
                </c:pt>
                <c:pt idx="9335">
                  <c:v>1.0068416595458984E-3</c:v>
                </c:pt>
                <c:pt idx="9336">
                  <c:v>1.007080078125E-3</c:v>
                </c:pt>
                <c:pt idx="9337">
                  <c:v>1.007080078125E-3</c:v>
                </c:pt>
                <c:pt idx="9338">
                  <c:v>1.0068416595458984E-3</c:v>
                </c:pt>
                <c:pt idx="9339">
                  <c:v>1.007080078125E-3</c:v>
                </c:pt>
                <c:pt idx="9340">
                  <c:v>1.0080337524414063E-3</c:v>
                </c:pt>
                <c:pt idx="9341">
                  <c:v>1.007080078125E-3</c:v>
                </c:pt>
                <c:pt idx="9342">
                  <c:v>1.0068416595458984E-3</c:v>
                </c:pt>
                <c:pt idx="9343">
                  <c:v>1.007080078125E-3</c:v>
                </c:pt>
                <c:pt idx="9344">
                  <c:v>1.007080078125E-3</c:v>
                </c:pt>
                <c:pt idx="9345">
                  <c:v>1.0068416595458984E-3</c:v>
                </c:pt>
                <c:pt idx="9346">
                  <c:v>1.007080078125E-3</c:v>
                </c:pt>
                <c:pt idx="9347">
                  <c:v>1.007080078125E-3</c:v>
                </c:pt>
                <c:pt idx="9348">
                  <c:v>1.0068416595458984E-3</c:v>
                </c:pt>
                <c:pt idx="9349">
                  <c:v>1.007080078125E-3</c:v>
                </c:pt>
                <c:pt idx="9350">
                  <c:v>1.007080078125E-3</c:v>
                </c:pt>
                <c:pt idx="9351">
                  <c:v>1.0068416595458984E-3</c:v>
                </c:pt>
                <c:pt idx="9352">
                  <c:v>1.007080078125E-3</c:v>
                </c:pt>
                <c:pt idx="9353">
                  <c:v>1.0080337524414063E-3</c:v>
                </c:pt>
                <c:pt idx="9354">
                  <c:v>1.0068416595458984E-3</c:v>
                </c:pt>
                <c:pt idx="9355">
                  <c:v>1.007080078125E-3</c:v>
                </c:pt>
                <c:pt idx="9356">
                  <c:v>1.007080078125E-3</c:v>
                </c:pt>
                <c:pt idx="9357">
                  <c:v>1.0068416595458984E-3</c:v>
                </c:pt>
                <c:pt idx="9358">
                  <c:v>1.007080078125E-3</c:v>
                </c:pt>
                <c:pt idx="9359">
                  <c:v>1.7120122909545898E-2</c:v>
                </c:pt>
                <c:pt idx="9360">
                  <c:v>1.0068416595458984E-3</c:v>
                </c:pt>
                <c:pt idx="9361">
                  <c:v>1.0080337524414063E-3</c:v>
                </c:pt>
                <c:pt idx="9362">
                  <c:v>1.007080078125E-3</c:v>
                </c:pt>
                <c:pt idx="9363">
                  <c:v>1.0068416595458984E-3</c:v>
                </c:pt>
                <c:pt idx="9364">
                  <c:v>1.007080078125E-3</c:v>
                </c:pt>
                <c:pt idx="9365">
                  <c:v>1.007080078125E-3</c:v>
                </c:pt>
                <c:pt idx="9366">
                  <c:v>1.0068416595458984E-3</c:v>
                </c:pt>
                <c:pt idx="9367">
                  <c:v>1.007080078125E-3</c:v>
                </c:pt>
                <c:pt idx="9368">
                  <c:v>1.007080078125E-3</c:v>
                </c:pt>
                <c:pt idx="9369">
                  <c:v>4.1290044784545898E-2</c:v>
                </c:pt>
                <c:pt idx="9370">
                  <c:v>1.0068416595458984E-3</c:v>
                </c:pt>
                <c:pt idx="9371">
                  <c:v>1.0080337524414063E-3</c:v>
                </c:pt>
                <c:pt idx="9372">
                  <c:v>1.007080078125E-3</c:v>
                </c:pt>
                <c:pt idx="9373">
                  <c:v>1.0068416595458984E-3</c:v>
                </c:pt>
                <c:pt idx="9374">
                  <c:v>1.007080078125E-3</c:v>
                </c:pt>
                <c:pt idx="9375">
                  <c:v>1.007080078125E-3</c:v>
                </c:pt>
                <c:pt idx="9376">
                  <c:v>1.0068416595458984E-3</c:v>
                </c:pt>
                <c:pt idx="9377">
                  <c:v>1.007080078125E-3</c:v>
                </c:pt>
                <c:pt idx="9378">
                  <c:v>1.007080078125E-3</c:v>
                </c:pt>
                <c:pt idx="9379">
                  <c:v>1.0068416595458984E-3</c:v>
                </c:pt>
                <c:pt idx="9380">
                  <c:v>1.007080078125E-3</c:v>
                </c:pt>
                <c:pt idx="9381">
                  <c:v>1.007080078125E-3</c:v>
                </c:pt>
                <c:pt idx="9382">
                  <c:v>1.0068416595458984E-3</c:v>
                </c:pt>
                <c:pt idx="9383">
                  <c:v>1.007080078125E-3</c:v>
                </c:pt>
                <c:pt idx="9384">
                  <c:v>1.0080337524414063E-3</c:v>
                </c:pt>
                <c:pt idx="9385">
                  <c:v>1.007080078125E-3</c:v>
                </c:pt>
                <c:pt idx="9386">
                  <c:v>1.0068416595458984E-3</c:v>
                </c:pt>
                <c:pt idx="9387">
                  <c:v>1.007080078125E-3</c:v>
                </c:pt>
                <c:pt idx="9388">
                  <c:v>1.007080078125E-3</c:v>
                </c:pt>
                <c:pt idx="9389">
                  <c:v>1.0068416595458984E-3</c:v>
                </c:pt>
                <c:pt idx="9390">
                  <c:v>1.007080078125E-3</c:v>
                </c:pt>
                <c:pt idx="9391">
                  <c:v>1.007080078125E-3</c:v>
                </c:pt>
                <c:pt idx="9392">
                  <c:v>1.0068416595458984E-3</c:v>
                </c:pt>
                <c:pt idx="9393">
                  <c:v>1.007080078125E-3</c:v>
                </c:pt>
                <c:pt idx="9394">
                  <c:v>1.007080078125E-3</c:v>
                </c:pt>
                <c:pt idx="9395">
                  <c:v>1.0068416595458984E-3</c:v>
                </c:pt>
                <c:pt idx="9396">
                  <c:v>1.0080337524414063E-3</c:v>
                </c:pt>
                <c:pt idx="9397">
                  <c:v>1.007080078125E-3</c:v>
                </c:pt>
                <c:pt idx="9398">
                  <c:v>1.0068416595458984E-3</c:v>
                </c:pt>
                <c:pt idx="9399">
                  <c:v>1.007080078125E-3</c:v>
                </c:pt>
                <c:pt idx="9400">
                  <c:v>1.007080078125E-3</c:v>
                </c:pt>
                <c:pt idx="9401">
                  <c:v>1.0068416595458984E-3</c:v>
                </c:pt>
                <c:pt idx="9402">
                  <c:v>1.007080078125E-3</c:v>
                </c:pt>
                <c:pt idx="9403">
                  <c:v>1.007080078125E-3</c:v>
                </c:pt>
                <c:pt idx="9404">
                  <c:v>1.0068416595458984E-3</c:v>
                </c:pt>
                <c:pt idx="9405">
                  <c:v>1.007080078125E-3</c:v>
                </c:pt>
                <c:pt idx="9406">
                  <c:v>1.007080078125E-3</c:v>
                </c:pt>
                <c:pt idx="9407">
                  <c:v>1.0068416595458984E-3</c:v>
                </c:pt>
                <c:pt idx="9408">
                  <c:v>1.007080078125E-3</c:v>
                </c:pt>
                <c:pt idx="9409">
                  <c:v>1.0080337524414063E-3</c:v>
                </c:pt>
                <c:pt idx="9410">
                  <c:v>1.007080078125E-3</c:v>
                </c:pt>
                <c:pt idx="9411">
                  <c:v>1.0068416595458984E-3</c:v>
                </c:pt>
                <c:pt idx="9412">
                  <c:v>1.007080078125E-3</c:v>
                </c:pt>
                <c:pt idx="9413">
                  <c:v>1.007080078125E-3</c:v>
                </c:pt>
                <c:pt idx="9414">
                  <c:v>1.0068416595458984E-3</c:v>
                </c:pt>
                <c:pt idx="9415">
                  <c:v>1.007080078125E-3</c:v>
                </c:pt>
                <c:pt idx="9416">
                  <c:v>1.007080078125E-3</c:v>
                </c:pt>
                <c:pt idx="9417">
                  <c:v>1.0068416595458984E-3</c:v>
                </c:pt>
                <c:pt idx="9418">
                  <c:v>1.007080078125E-3</c:v>
                </c:pt>
                <c:pt idx="9419">
                  <c:v>1.007080078125E-3</c:v>
                </c:pt>
                <c:pt idx="9420">
                  <c:v>1.0068416595458984E-3</c:v>
                </c:pt>
                <c:pt idx="9421">
                  <c:v>1.0080337524414063E-3</c:v>
                </c:pt>
                <c:pt idx="9422">
                  <c:v>1.007080078125E-3</c:v>
                </c:pt>
                <c:pt idx="9423">
                  <c:v>1.0068416595458984E-3</c:v>
                </c:pt>
                <c:pt idx="9424">
                  <c:v>1.007080078125E-3</c:v>
                </c:pt>
                <c:pt idx="9425">
                  <c:v>1.007080078125E-3</c:v>
                </c:pt>
                <c:pt idx="9426">
                  <c:v>1.0068416595458984E-3</c:v>
                </c:pt>
                <c:pt idx="9427">
                  <c:v>1.007080078125E-3</c:v>
                </c:pt>
                <c:pt idx="9428">
                  <c:v>1.007080078125E-3</c:v>
                </c:pt>
                <c:pt idx="9429">
                  <c:v>1.0068416595458984E-3</c:v>
                </c:pt>
                <c:pt idx="9430">
                  <c:v>1.007080078125E-3</c:v>
                </c:pt>
                <c:pt idx="9431">
                  <c:v>1.007080078125E-3</c:v>
                </c:pt>
                <c:pt idx="9432">
                  <c:v>1.0068416595458984E-3</c:v>
                </c:pt>
                <c:pt idx="9433">
                  <c:v>1.007080078125E-3</c:v>
                </c:pt>
                <c:pt idx="9434">
                  <c:v>1.0080337524414063E-3</c:v>
                </c:pt>
                <c:pt idx="9435">
                  <c:v>1.007080078125E-3</c:v>
                </c:pt>
                <c:pt idx="9436">
                  <c:v>1.0068416595458984E-3</c:v>
                </c:pt>
                <c:pt idx="9437">
                  <c:v>1.007080078125E-3</c:v>
                </c:pt>
                <c:pt idx="9438">
                  <c:v>1.007080078125E-3</c:v>
                </c:pt>
                <c:pt idx="9439">
                  <c:v>1.0068416595458984E-3</c:v>
                </c:pt>
                <c:pt idx="9440">
                  <c:v>1.007080078125E-3</c:v>
                </c:pt>
                <c:pt idx="9441">
                  <c:v>1.007080078125E-3</c:v>
                </c:pt>
                <c:pt idx="9442">
                  <c:v>1.0068416595458984E-3</c:v>
                </c:pt>
                <c:pt idx="9443">
                  <c:v>1.007080078125E-3</c:v>
                </c:pt>
                <c:pt idx="9444">
                  <c:v>1.007080078125E-3</c:v>
                </c:pt>
                <c:pt idx="9445">
                  <c:v>1.0068416595458984E-3</c:v>
                </c:pt>
                <c:pt idx="9446">
                  <c:v>1.0080337524414063E-3</c:v>
                </c:pt>
                <c:pt idx="9447">
                  <c:v>1.007080078125E-3</c:v>
                </c:pt>
                <c:pt idx="9448">
                  <c:v>1.0068416595458984E-3</c:v>
                </c:pt>
                <c:pt idx="9449">
                  <c:v>1.007080078125E-3</c:v>
                </c:pt>
                <c:pt idx="9450">
                  <c:v>1.007080078125E-3</c:v>
                </c:pt>
                <c:pt idx="9451">
                  <c:v>1.0068416595458984E-3</c:v>
                </c:pt>
                <c:pt idx="9452">
                  <c:v>1.007080078125E-3</c:v>
                </c:pt>
                <c:pt idx="9453">
                  <c:v>1.007080078125E-3</c:v>
                </c:pt>
                <c:pt idx="9454">
                  <c:v>1.0068416595458984E-3</c:v>
                </c:pt>
                <c:pt idx="9455">
                  <c:v>1.007080078125E-3</c:v>
                </c:pt>
                <c:pt idx="9456">
                  <c:v>1.007080078125E-3</c:v>
                </c:pt>
                <c:pt idx="9457">
                  <c:v>1.0068416595458984E-3</c:v>
                </c:pt>
                <c:pt idx="9458">
                  <c:v>1.007080078125E-3</c:v>
                </c:pt>
                <c:pt idx="9459">
                  <c:v>1.0080337524414063E-3</c:v>
                </c:pt>
                <c:pt idx="9460">
                  <c:v>1.007080078125E-3</c:v>
                </c:pt>
                <c:pt idx="9461">
                  <c:v>1.0068416595458984E-3</c:v>
                </c:pt>
                <c:pt idx="9462">
                  <c:v>1.007080078125E-3</c:v>
                </c:pt>
                <c:pt idx="9463">
                  <c:v>1.007080078125E-3</c:v>
                </c:pt>
                <c:pt idx="9464">
                  <c:v>1.0068416595458984E-3</c:v>
                </c:pt>
                <c:pt idx="9465">
                  <c:v>1.007080078125E-3</c:v>
                </c:pt>
                <c:pt idx="9466">
                  <c:v>1.007080078125E-3</c:v>
                </c:pt>
                <c:pt idx="9467">
                  <c:v>1.0068416595458984E-3</c:v>
                </c:pt>
                <c:pt idx="9468">
                  <c:v>1.007080078125E-3</c:v>
                </c:pt>
                <c:pt idx="9469">
                  <c:v>1.007080078125E-3</c:v>
                </c:pt>
                <c:pt idx="9470">
                  <c:v>1.0068416595458984E-3</c:v>
                </c:pt>
                <c:pt idx="9471">
                  <c:v>1.0080337524414063E-3</c:v>
                </c:pt>
                <c:pt idx="9472">
                  <c:v>1.007080078125E-3</c:v>
                </c:pt>
                <c:pt idx="9473">
                  <c:v>1.0068416595458984E-3</c:v>
                </c:pt>
                <c:pt idx="9474">
                  <c:v>1.007080078125E-3</c:v>
                </c:pt>
                <c:pt idx="9475">
                  <c:v>1.007080078125E-3</c:v>
                </c:pt>
                <c:pt idx="9476">
                  <c:v>1.0068416595458984E-3</c:v>
                </c:pt>
                <c:pt idx="9477">
                  <c:v>1.007080078125E-3</c:v>
                </c:pt>
                <c:pt idx="9478">
                  <c:v>1.007080078125E-3</c:v>
                </c:pt>
                <c:pt idx="9479">
                  <c:v>1.0068416595458984E-3</c:v>
                </c:pt>
                <c:pt idx="9480">
                  <c:v>1.007080078125E-3</c:v>
                </c:pt>
                <c:pt idx="9481">
                  <c:v>1.007080078125E-3</c:v>
                </c:pt>
                <c:pt idx="9482">
                  <c:v>1.0068416595458984E-3</c:v>
                </c:pt>
                <c:pt idx="9483">
                  <c:v>1.007080078125E-3</c:v>
                </c:pt>
                <c:pt idx="9484">
                  <c:v>1.0080337524414063E-3</c:v>
                </c:pt>
                <c:pt idx="9485">
                  <c:v>1.007080078125E-3</c:v>
                </c:pt>
                <c:pt idx="9486">
                  <c:v>1.0068416595458984E-3</c:v>
                </c:pt>
                <c:pt idx="9487">
                  <c:v>1.007080078125E-3</c:v>
                </c:pt>
                <c:pt idx="9488">
                  <c:v>1.007080078125E-3</c:v>
                </c:pt>
                <c:pt idx="9489">
                  <c:v>1.0068416595458984E-3</c:v>
                </c:pt>
                <c:pt idx="9490">
                  <c:v>1.007080078125E-3</c:v>
                </c:pt>
                <c:pt idx="9491">
                  <c:v>1.007080078125E-3</c:v>
                </c:pt>
                <c:pt idx="9492">
                  <c:v>1.0068416595458984E-3</c:v>
                </c:pt>
                <c:pt idx="9493">
                  <c:v>1.007080078125E-3</c:v>
                </c:pt>
                <c:pt idx="9494">
                  <c:v>1.007080078125E-3</c:v>
                </c:pt>
                <c:pt idx="9495">
                  <c:v>1.0068416595458984E-3</c:v>
                </c:pt>
                <c:pt idx="9496">
                  <c:v>1.0080337524414063E-3</c:v>
                </c:pt>
                <c:pt idx="9497">
                  <c:v>1.007080078125E-3</c:v>
                </c:pt>
                <c:pt idx="9498">
                  <c:v>1.0068416595458984E-3</c:v>
                </c:pt>
                <c:pt idx="9499">
                  <c:v>1.007080078125E-3</c:v>
                </c:pt>
                <c:pt idx="9500">
                  <c:v>1.007080078125E-3</c:v>
                </c:pt>
                <c:pt idx="9501">
                  <c:v>1.0068416595458984E-3</c:v>
                </c:pt>
                <c:pt idx="9502">
                  <c:v>1.007080078125E-3</c:v>
                </c:pt>
                <c:pt idx="9503">
                  <c:v>1.007080078125E-3</c:v>
                </c:pt>
                <c:pt idx="9504">
                  <c:v>1.0068416595458984E-3</c:v>
                </c:pt>
                <c:pt idx="9505">
                  <c:v>1.007080078125E-3</c:v>
                </c:pt>
                <c:pt idx="9506">
                  <c:v>1.007080078125E-3</c:v>
                </c:pt>
                <c:pt idx="9507">
                  <c:v>1.0068416595458984E-3</c:v>
                </c:pt>
                <c:pt idx="9508">
                  <c:v>1.007080078125E-3</c:v>
                </c:pt>
                <c:pt idx="9509">
                  <c:v>1.0080337524414063E-3</c:v>
                </c:pt>
                <c:pt idx="9510">
                  <c:v>1.007080078125E-3</c:v>
                </c:pt>
                <c:pt idx="9511">
                  <c:v>1.0068416595458984E-3</c:v>
                </c:pt>
                <c:pt idx="9512">
                  <c:v>1.007080078125E-3</c:v>
                </c:pt>
                <c:pt idx="9513">
                  <c:v>1.007080078125E-3</c:v>
                </c:pt>
                <c:pt idx="9514">
                  <c:v>1.0068416595458984E-3</c:v>
                </c:pt>
                <c:pt idx="9515">
                  <c:v>1.007080078125E-3</c:v>
                </c:pt>
                <c:pt idx="9516">
                  <c:v>1.007080078125E-3</c:v>
                </c:pt>
                <c:pt idx="9517">
                  <c:v>1.0068416595458984E-3</c:v>
                </c:pt>
                <c:pt idx="9518">
                  <c:v>1.007080078125E-3</c:v>
                </c:pt>
                <c:pt idx="9519">
                  <c:v>1.007080078125E-3</c:v>
                </c:pt>
                <c:pt idx="9520">
                  <c:v>1.0068416595458984E-3</c:v>
                </c:pt>
                <c:pt idx="9521">
                  <c:v>1.0080337524414063E-3</c:v>
                </c:pt>
                <c:pt idx="9522">
                  <c:v>1.007080078125E-3</c:v>
                </c:pt>
                <c:pt idx="9523">
                  <c:v>1.0068416595458984E-3</c:v>
                </c:pt>
                <c:pt idx="9524">
                  <c:v>1.007080078125E-3</c:v>
                </c:pt>
                <c:pt idx="9525">
                  <c:v>1.007080078125E-3</c:v>
                </c:pt>
                <c:pt idx="9526">
                  <c:v>1.0068416595458984E-3</c:v>
                </c:pt>
                <c:pt idx="9527">
                  <c:v>1.007080078125E-3</c:v>
                </c:pt>
                <c:pt idx="9528">
                  <c:v>1.007080078125E-3</c:v>
                </c:pt>
                <c:pt idx="9529">
                  <c:v>1.0068416595458984E-3</c:v>
                </c:pt>
                <c:pt idx="9530">
                  <c:v>1.007080078125E-3</c:v>
                </c:pt>
                <c:pt idx="9531">
                  <c:v>1.007080078125E-3</c:v>
                </c:pt>
                <c:pt idx="9532">
                  <c:v>1.0068416595458984E-3</c:v>
                </c:pt>
                <c:pt idx="9533">
                  <c:v>1.007080078125E-3</c:v>
                </c:pt>
                <c:pt idx="9534">
                  <c:v>1.0080337524414063E-3</c:v>
                </c:pt>
                <c:pt idx="9535">
                  <c:v>1.007080078125E-3</c:v>
                </c:pt>
                <c:pt idx="9536">
                  <c:v>1.0068416595458984E-3</c:v>
                </c:pt>
                <c:pt idx="9537">
                  <c:v>1.007080078125E-3</c:v>
                </c:pt>
                <c:pt idx="9538">
                  <c:v>1.007080078125E-3</c:v>
                </c:pt>
                <c:pt idx="9539">
                  <c:v>1.0068416595458984E-3</c:v>
                </c:pt>
                <c:pt idx="9540">
                  <c:v>1.007080078125E-3</c:v>
                </c:pt>
                <c:pt idx="9541">
                  <c:v>1.007080078125E-3</c:v>
                </c:pt>
                <c:pt idx="9542">
                  <c:v>1.0068416595458984E-3</c:v>
                </c:pt>
                <c:pt idx="9543">
                  <c:v>1.007080078125E-3</c:v>
                </c:pt>
                <c:pt idx="9544">
                  <c:v>1.0068416595458984E-3</c:v>
                </c:pt>
                <c:pt idx="9545">
                  <c:v>1.007080078125E-3</c:v>
                </c:pt>
                <c:pt idx="9546">
                  <c:v>1.0080337524414063E-3</c:v>
                </c:pt>
                <c:pt idx="9547">
                  <c:v>1.007080078125E-3</c:v>
                </c:pt>
                <c:pt idx="9548">
                  <c:v>1.0068416595458984E-3</c:v>
                </c:pt>
                <c:pt idx="9549">
                  <c:v>1.007080078125E-3</c:v>
                </c:pt>
                <c:pt idx="9550">
                  <c:v>1.007080078125E-3</c:v>
                </c:pt>
                <c:pt idx="9551">
                  <c:v>1.0068416595458984E-3</c:v>
                </c:pt>
                <c:pt idx="9552">
                  <c:v>1.007080078125E-3</c:v>
                </c:pt>
                <c:pt idx="9553">
                  <c:v>1.007080078125E-3</c:v>
                </c:pt>
                <c:pt idx="9554">
                  <c:v>1.0068416595458984E-3</c:v>
                </c:pt>
                <c:pt idx="9555">
                  <c:v>1.007080078125E-3</c:v>
                </c:pt>
                <c:pt idx="9556">
                  <c:v>1.007080078125E-3</c:v>
                </c:pt>
                <c:pt idx="9557">
                  <c:v>1.0068416595458984E-3</c:v>
                </c:pt>
                <c:pt idx="9558">
                  <c:v>1.007080078125E-3</c:v>
                </c:pt>
                <c:pt idx="9559">
                  <c:v>1.0080337524414063E-3</c:v>
                </c:pt>
                <c:pt idx="9560">
                  <c:v>1.007080078125E-3</c:v>
                </c:pt>
                <c:pt idx="9561">
                  <c:v>1.0068416595458984E-3</c:v>
                </c:pt>
                <c:pt idx="9562">
                  <c:v>1.007080078125E-3</c:v>
                </c:pt>
                <c:pt idx="9563">
                  <c:v>1.007080078125E-3</c:v>
                </c:pt>
                <c:pt idx="9564">
                  <c:v>1.0068416595458984E-3</c:v>
                </c:pt>
                <c:pt idx="9565">
                  <c:v>1.007080078125E-3</c:v>
                </c:pt>
                <c:pt idx="9566">
                  <c:v>1.0068416595458984E-3</c:v>
                </c:pt>
                <c:pt idx="9567">
                  <c:v>1.007080078125E-3</c:v>
                </c:pt>
                <c:pt idx="9568">
                  <c:v>1.007080078125E-3</c:v>
                </c:pt>
                <c:pt idx="9569">
                  <c:v>1.0068416595458984E-3</c:v>
                </c:pt>
                <c:pt idx="9570">
                  <c:v>1.007080078125E-3</c:v>
                </c:pt>
                <c:pt idx="9571">
                  <c:v>1.0080337524414063E-3</c:v>
                </c:pt>
                <c:pt idx="9572">
                  <c:v>1.007080078125E-3</c:v>
                </c:pt>
                <c:pt idx="9573">
                  <c:v>1.0068416595458984E-3</c:v>
                </c:pt>
                <c:pt idx="9574">
                  <c:v>1.007080078125E-3</c:v>
                </c:pt>
                <c:pt idx="9575">
                  <c:v>1.007080078125E-3</c:v>
                </c:pt>
                <c:pt idx="9576">
                  <c:v>1.0068416595458984E-3</c:v>
                </c:pt>
                <c:pt idx="9577">
                  <c:v>1.007080078125E-3</c:v>
                </c:pt>
                <c:pt idx="9578">
                  <c:v>1.007080078125E-3</c:v>
                </c:pt>
                <c:pt idx="9579">
                  <c:v>1.0068416595458984E-3</c:v>
                </c:pt>
                <c:pt idx="9580">
                  <c:v>1.007080078125E-3</c:v>
                </c:pt>
                <c:pt idx="9581">
                  <c:v>1.007080078125E-3</c:v>
                </c:pt>
                <c:pt idx="9582">
                  <c:v>1.0068416595458984E-3</c:v>
                </c:pt>
                <c:pt idx="9583">
                  <c:v>1.007080078125E-3</c:v>
                </c:pt>
                <c:pt idx="9584">
                  <c:v>1.0080337524414063E-3</c:v>
                </c:pt>
                <c:pt idx="9585">
                  <c:v>1.007080078125E-3</c:v>
                </c:pt>
                <c:pt idx="9586">
                  <c:v>1.0068416595458984E-3</c:v>
                </c:pt>
                <c:pt idx="9587">
                  <c:v>1.007080078125E-3</c:v>
                </c:pt>
                <c:pt idx="9588">
                  <c:v>1.0068416595458984E-3</c:v>
                </c:pt>
                <c:pt idx="9589">
                  <c:v>1.007080078125E-3</c:v>
                </c:pt>
                <c:pt idx="9590">
                  <c:v>1.007080078125E-3</c:v>
                </c:pt>
                <c:pt idx="9591">
                  <c:v>1.0068416595458984E-3</c:v>
                </c:pt>
                <c:pt idx="9592">
                  <c:v>1.007080078125E-3</c:v>
                </c:pt>
                <c:pt idx="9593">
                  <c:v>1.007080078125E-3</c:v>
                </c:pt>
                <c:pt idx="9594">
                  <c:v>1.0068416595458984E-3</c:v>
                </c:pt>
                <c:pt idx="9595">
                  <c:v>1.007080078125E-3</c:v>
                </c:pt>
                <c:pt idx="9596">
                  <c:v>1.0080337524414063E-3</c:v>
                </c:pt>
                <c:pt idx="9597">
                  <c:v>1.007080078125E-3</c:v>
                </c:pt>
                <c:pt idx="9598">
                  <c:v>1.0068416595458984E-3</c:v>
                </c:pt>
                <c:pt idx="9599">
                  <c:v>1.007080078125E-3</c:v>
                </c:pt>
                <c:pt idx="9600">
                  <c:v>1.007080078125E-3</c:v>
                </c:pt>
                <c:pt idx="9601">
                  <c:v>1.0068416595458984E-3</c:v>
                </c:pt>
                <c:pt idx="9602">
                  <c:v>1.007080078125E-3</c:v>
                </c:pt>
                <c:pt idx="9603">
                  <c:v>1.007080078125E-3</c:v>
                </c:pt>
                <c:pt idx="9604">
                  <c:v>1.0068416595458984E-3</c:v>
                </c:pt>
                <c:pt idx="9605">
                  <c:v>1.007080078125E-3</c:v>
                </c:pt>
                <c:pt idx="9606">
                  <c:v>1.007080078125E-3</c:v>
                </c:pt>
                <c:pt idx="9607">
                  <c:v>1.0068416595458984E-3</c:v>
                </c:pt>
                <c:pt idx="9608">
                  <c:v>1.007080078125E-3</c:v>
                </c:pt>
                <c:pt idx="9609">
                  <c:v>1.0080337524414063E-3</c:v>
                </c:pt>
                <c:pt idx="9610">
                  <c:v>1.0068416595458984E-3</c:v>
                </c:pt>
                <c:pt idx="9611">
                  <c:v>1.007080078125E-3</c:v>
                </c:pt>
                <c:pt idx="9612">
                  <c:v>1.007080078125E-3</c:v>
                </c:pt>
                <c:pt idx="9613">
                  <c:v>1.0068416595458984E-3</c:v>
                </c:pt>
                <c:pt idx="9614">
                  <c:v>1.007080078125E-3</c:v>
                </c:pt>
                <c:pt idx="9615">
                  <c:v>1.007080078125E-3</c:v>
                </c:pt>
                <c:pt idx="9616">
                  <c:v>1.0068416595458984E-3</c:v>
                </c:pt>
                <c:pt idx="9617">
                  <c:v>1.007080078125E-3</c:v>
                </c:pt>
                <c:pt idx="9618">
                  <c:v>1.007080078125E-3</c:v>
                </c:pt>
                <c:pt idx="9619">
                  <c:v>1.0068416595458984E-3</c:v>
                </c:pt>
                <c:pt idx="9620">
                  <c:v>1.007080078125E-3</c:v>
                </c:pt>
                <c:pt idx="9621">
                  <c:v>1.0080337524414063E-3</c:v>
                </c:pt>
                <c:pt idx="9622">
                  <c:v>1.007080078125E-3</c:v>
                </c:pt>
                <c:pt idx="9623">
                  <c:v>1.0068416595458984E-3</c:v>
                </c:pt>
                <c:pt idx="9624">
                  <c:v>1.007080078125E-3</c:v>
                </c:pt>
                <c:pt idx="9625">
                  <c:v>1.007080078125E-3</c:v>
                </c:pt>
                <c:pt idx="9626">
                  <c:v>1.0068416595458984E-3</c:v>
                </c:pt>
                <c:pt idx="9627">
                  <c:v>1.007080078125E-3</c:v>
                </c:pt>
                <c:pt idx="9628">
                  <c:v>1.007080078125E-3</c:v>
                </c:pt>
                <c:pt idx="9629">
                  <c:v>1.0068416595458984E-3</c:v>
                </c:pt>
                <c:pt idx="9630">
                  <c:v>1.007080078125E-3</c:v>
                </c:pt>
                <c:pt idx="9631">
                  <c:v>1.007080078125E-3</c:v>
                </c:pt>
                <c:pt idx="9632">
                  <c:v>1.0068416595458984E-3</c:v>
                </c:pt>
                <c:pt idx="9633">
                  <c:v>1.007080078125E-3</c:v>
                </c:pt>
                <c:pt idx="9634">
                  <c:v>1.0080337524414063E-3</c:v>
                </c:pt>
                <c:pt idx="9635">
                  <c:v>1.0068416595458984E-3</c:v>
                </c:pt>
                <c:pt idx="9636">
                  <c:v>1.007080078125E-3</c:v>
                </c:pt>
                <c:pt idx="9637">
                  <c:v>1.007080078125E-3</c:v>
                </c:pt>
                <c:pt idx="9638">
                  <c:v>1.0068416595458984E-3</c:v>
                </c:pt>
                <c:pt idx="9639">
                  <c:v>1.007080078125E-3</c:v>
                </c:pt>
                <c:pt idx="9640">
                  <c:v>1.007080078125E-3</c:v>
                </c:pt>
                <c:pt idx="9641">
                  <c:v>1.0068416595458984E-3</c:v>
                </c:pt>
                <c:pt idx="9642">
                  <c:v>1.007080078125E-3</c:v>
                </c:pt>
                <c:pt idx="9643">
                  <c:v>1.007080078125E-3</c:v>
                </c:pt>
                <c:pt idx="9644">
                  <c:v>1.0068416595458984E-3</c:v>
                </c:pt>
                <c:pt idx="9645">
                  <c:v>1.007080078125E-3</c:v>
                </c:pt>
                <c:pt idx="9646">
                  <c:v>1.0080337524414063E-3</c:v>
                </c:pt>
                <c:pt idx="9647">
                  <c:v>1.007080078125E-3</c:v>
                </c:pt>
                <c:pt idx="9648">
                  <c:v>1.0068416595458984E-3</c:v>
                </c:pt>
                <c:pt idx="9649">
                  <c:v>1.007080078125E-3</c:v>
                </c:pt>
                <c:pt idx="9650">
                  <c:v>1.007080078125E-3</c:v>
                </c:pt>
                <c:pt idx="9651">
                  <c:v>1.0068416595458984E-3</c:v>
                </c:pt>
                <c:pt idx="9652">
                  <c:v>1.007080078125E-3</c:v>
                </c:pt>
                <c:pt idx="9653">
                  <c:v>1.007080078125E-3</c:v>
                </c:pt>
                <c:pt idx="9654">
                  <c:v>1.0068416595458984E-3</c:v>
                </c:pt>
                <c:pt idx="9655">
                  <c:v>1.007080078125E-3</c:v>
                </c:pt>
                <c:pt idx="9656">
                  <c:v>1.007080078125E-3</c:v>
                </c:pt>
                <c:pt idx="9657">
                  <c:v>1.0068416595458984E-3</c:v>
                </c:pt>
                <c:pt idx="9658">
                  <c:v>1.007080078125E-3</c:v>
                </c:pt>
                <c:pt idx="9659">
                  <c:v>1.0080337524414063E-3</c:v>
                </c:pt>
                <c:pt idx="9660">
                  <c:v>1.0068416595458984E-3</c:v>
                </c:pt>
                <c:pt idx="9661">
                  <c:v>1.007080078125E-3</c:v>
                </c:pt>
                <c:pt idx="9662">
                  <c:v>1.007080078125E-3</c:v>
                </c:pt>
                <c:pt idx="9663">
                  <c:v>1.0068416595458984E-3</c:v>
                </c:pt>
                <c:pt idx="9664">
                  <c:v>1.007080078125E-3</c:v>
                </c:pt>
                <c:pt idx="9665">
                  <c:v>1.007080078125E-3</c:v>
                </c:pt>
                <c:pt idx="9666">
                  <c:v>1.0068416595458984E-3</c:v>
                </c:pt>
                <c:pt idx="9667">
                  <c:v>1.007080078125E-3</c:v>
                </c:pt>
                <c:pt idx="9668">
                  <c:v>1.007080078125E-3</c:v>
                </c:pt>
                <c:pt idx="9669">
                  <c:v>1.0068416595458984E-3</c:v>
                </c:pt>
                <c:pt idx="9670">
                  <c:v>1.007080078125E-3</c:v>
                </c:pt>
                <c:pt idx="9671">
                  <c:v>1.0080337524414063E-3</c:v>
                </c:pt>
                <c:pt idx="9672">
                  <c:v>1.007080078125E-3</c:v>
                </c:pt>
                <c:pt idx="9673">
                  <c:v>1.0068416595458984E-3</c:v>
                </c:pt>
                <c:pt idx="9674">
                  <c:v>1.007080078125E-3</c:v>
                </c:pt>
                <c:pt idx="9675">
                  <c:v>1.007080078125E-3</c:v>
                </c:pt>
                <c:pt idx="9676">
                  <c:v>1.0068416595458984E-3</c:v>
                </c:pt>
                <c:pt idx="9677">
                  <c:v>1.007080078125E-3</c:v>
                </c:pt>
                <c:pt idx="9678">
                  <c:v>1.007080078125E-3</c:v>
                </c:pt>
                <c:pt idx="9679">
                  <c:v>1.0068416595458984E-3</c:v>
                </c:pt>
                <c:pt idx="9680">
                  <c:v>1.007080078125E-3</c:v>
                </c:pt>
                <c:pt idx="9681">
                  <c:v>1.007080078125E-3</c:v>
                </c:pt>
                <c:pt idx="9682">
                  <c:v>1.0068416595458984E-3</c:v>
                </c:pt>
                <c:pt idx="9683">
                  <c:v>1.007080078125E-3</c:v>
                </c:pt>
                <c:pt idx="9684">
                  <c:v>1.0080337524414063E-3</c:v>
                </c:pt>
                <c:pt idx="9685">
                  <c:v>1.0068416595458984E-3</c:v>
                </c:pt>
                <c:pt idx="9686">
                  <c:v>1.007080078125E-3</c:v>
                </c:pt>
                <c:pt idx="9687">
                  <c:v>1.007080078125E-3</c:v>
                </c:pt>
                <c:pt idx="9688">
                  <c:v>1.0068416595458984E-3</c:v>
                </c:pt>
                <c:pt idx="9689">
                  <c:v>1.007080078125E-3</c:v>
                </c:pt>
                <c:pt idx="9690">
                  <c:v>1.007080078125E-3</c:v>
                </c:pt>
                <c:pt idx="9691">
                  <c:v>1.0068416595458984E-3</c:v>
                </c:pt>
                <c:pt idx="9692">
                  <c:v>1.007080078125E-3</c:v>
                </c:pt>
                <c:pt idx="9693">
                  <c:v>1.007080078125E-3</c:v>
                </c:pt>
                <c:pt idx="9694">
                  <c:v>1.0068416595458984E-3</c:v>
                </c:pt>
                <c:pt idx="9695">
                  <c:v>1.007080078125E-3</c:v>
                </c:pt>
                <c:pt idx="9696">
                  <c:v>1.0080337524414063E-3</c:v>
                </c:pt>
                <c:pt idx="9697">
                  <c:v>1.007080078125E-3</c:v>
                </c:pt>
                <c:pt idx="9698">
                  <c:v>1.0068416595458984E-3</c:v>
                </c:pt>
                <c:pt idx="9699">
                  <c:v>1.007080078125E-3</c:v>
                </c:pt>
                <c:pt idx="9700">
                  <c:v>1.007080078125E-3</c:v>
                </c:pt>
                <c:pt idx="9701">
                  <c:v>1.0068416595458984E-3</c:v>
                </c:pt>
                <c:pt idx="9702">
                  <c:v>1.007080078125E-3</c:v>
                </c:pt>
                <c:pt idx="9703">
                  <c:v>1.007080078125E-3</c:v>
                </c:pt>
                <c:pt idx="9704">
                  <c:v>1.0068416595458984E-3</c:v>
                </c:pt>
                <c:pt idx="9705">
                  <c:v>1.007080078125E-3</c:v>
                </c:pt>
                <c:pt idx="9706">
                  <c:v>1.007080078125E-3</c:v>
                </c:pt>
                <c:pt idx="9707">
                  <c:v>1.0068416595458984E-3</c:v>
                </c:pt>
                <c:pt idx="9708">
                  <c:v>1.007080078125E-3</c:v>
                </c:pt>
                <c:pt idx="9709">
                  <c:v>1.0080337524414063E-3</c:v>
                </c:pt>
                <c:pt idx="9710">
                  <c:v>1.0068416595458984E-3</c:v>
                </c:pt>
                <c:pt idx="9711">
                  <c:v>1.007080078125E-3</c:v>
                </c:pt>
                <c:pt idx="9712">
                  <c:v>1.007080078125E-3</c:v>
                </c:pt>
                <c:pt idx="9713">
                  <c:v>1.0068416595458984E-3</c:v>
                </c:pt>
                <c:pt idx="9714">
                  <c:v>1.007080078125E-3</c:v>
                </c:pt>
                <c:pt idx="9715">
                  <c:v>1.007080078125E-3</c:v>
                </c:pt>
                <c:pt idx="9716">
                  <c:v>1.0068416595458984E-3</c:v>
                </c:pt>
                <c:pt idx="9717">
                  <c:v>1.007080078125E-3</c:v>
                </c:pt>
                <c:pt idx="9718">
                  <c:v>1.007080078125E-3</c:v>
                </c:pt>
                <c:pt idx="9719">
                  <c:v>1.0068416595458984E-3</c:v>
                </c:pt>
                <c:pt idx="9720">
                  <c:v>1.007080078125E-3</c:v>
                </c:pt>
                <c:pt idx="9721">
                  <c:v>1.0080337524414063E-3</c:v>
                </c:pt>
                <c:pt idx="9722">
                  <c:v>1.007080078125E-3</c:v>
                </c:pt>
                <c:pt idx="9723">
                  <c:v>1.0068416595458984E-3</c:v>
                </c:pt>
                <c:pt idx="9724">
                  <c:v>1.007080078125E-3</c:v>
                </c:pt>
                <c:pt idx="9725">
                  <c:v>1.007080078125E-3</c:v>
                </c:pt>
                <c:pt idx="9726">
                  <c:v>1.0068416595458984E-3</c:v>
                </c:pt>
                <c:pt idx="9727">
                  <c:v>1.007080078125E-3</c:v>
                </c:pt>
                <c:pt idx="9728">
                  <c:v>1.007080078125E-3</c:v>
                </c:pt>
                <c:pt idx="9729">
                  <c:v>1.0068416595458984E-3</c:v>
                </c:pt>
                <c:pt idx="9730">
                  <c:v>1.007080078125E-3</c:v>
                </c:pt>
                <c:pt idx="9731">
                  <c:v>1.007080078125E-3</c:v>
                </c:pt>
                <c:pt idx="9732">
                  <c:v>1.0068416595458984E-3</c:v>
                </c:pt>
                <c:pt idx="9733">
                  <c:v>1.007080078125E-3</c:v>
                </c:pt>
                <c:pt idx="9734">
                  <c:v>1.0080337524414063E-3</c:v>
                </c:pt>
                <c:pt idx="9735">
                  <c:v>8.0559253692626953E-3</c:v>
                </c:pt>
                <c:pt idx="9736">
                  <c:v>1.007080078125E-3</c:v>
                </c:pt>
                <c:pt idx="9737">
                  <c:v>1.0068416595458984E-3</c:v>
                </c:pt>
                <c:pt idx="9738">
                  <c:v>1.007080078125E-3</c:v>
                </c:pt>
                <c:pt idx="9739">
                  <c:v>1.0080337524414063E-3</c:v>
                </c:pt>
                <c:pt idx="9740">
                  <c:v>1.007080078125E-3</c:v>
                </c:pt>
                <c:pt idx="9741">
                  <c:v>1.0068416595458984E-3</c:v>
                </c:pt>
                <c:pt idx="9742">
                  <c:v>1.007080078125E-3</c:v>
                </c:pt>
                <c:pt idx="9743">
                  <c:v>1.007080078125E-3</c:v>
                </c:pt>
                <c:pt idx="9744">
                  <c:v>1.0068416595458984E-3</c:v>
                </c:pt>
                <c:pt idx="9745">
                  <c:v>1.007080078125E-3</c:v>
                </c:pt>
                <c:pt idx="9746">
                  <c:v>1.007080078125E-3</c:v>
                </c:pt>
                <c:pt idx="9747">
                  <c:v>1.0068416595458984E-3</c:v>
                </c:pt>
                <c:pt idx="9748">
                  <c:v>1.007080078125E-3</c:v>
                </c:pt>
                <c:pt idx="9749">
                  <c:v>1.007080078125E-3</c:v>
                </c:pt>
                <c:pt idx="9750">
                  <c:v>1.0068416595458984E-3</c:v>
                </c:pt>
                <c:pt idx="9751">
                  <c:v>1.007080078125E-3</c:v>
                </c:pt>
                <c:pt idx="9752">
                  <c:v>1.0080337524414063E-3</c:v>
                </c:pt>
                <c:pt idx="9753">
                  <c:v>1.0068416595458984E-3</c:v>
                </c:pt>
                <c:pt idx="9754">
                  <c:v>1.007080078125E-3</c:v>
                </c:pt>
                <c:pt idx="9755">
                  <c:v>1.007080078125E-3</c:v>
                </c:pt>
                <c:pt idx="9756">
                  <c:v>1.0068416595458984E-3</c:v>
                </c:pt>
                <c:pt idx="9757">
                  <c:v>1.007080078125E-3</c:v>
                </c:pt>
                <c:pt idx="9758">
                  <c:v>1.007080078125E-3</c:v>
                </c:pt>
                <c:pt idx="9759">
                  <c:v>1.0068416595458984E-3</c:v>
                </c:pt>
                <c:pt idx="9760">
                  <c:v>1.007080078125E-3</c:v>
                </c:pt>
                <c:pt idx="9761">
                  <c:v>5.0361156463623047E-3</c:v>
                </c:pt>
                <c:pt idx="9762">
                  <c:v>1.0068416595458984E-3</c:v>
                </c:pt>
                <c:pt idx="9763">
                  <c:v>1.007080078125E-3</c:v>
                </c:pt>
                <c:pt idx="9764">
                  <c:v>1.007080078125E-3</c:v>
                </c:pt>
                <c:pt idx="9765">
                  <c:v>1.0068416595458984E-3</c:v>
                </c:pt>
                <c:pt idx="9766">
                  <c:v>1.007080078125E-3</c:v>
                </c:pt>
                <c:pt idx="9767">
                  <c:v>1.007080078125E-3</c:v>
                </c:pt>
                <c:pt idx="9768">
                  <c:v>1.0068416595458984E-3</c:v>
                </c:pt>
                <c:pt idx="9769">
                  <c:v>1.007080078125E-3</c:v>
                </c:pt>
                <c:pt idx="9770">
                  <c:v>1.007080078125E-3</c:v>
                </c:pt>
                <c:pt idx="9771">
                  <c:v>1.0068416595458984E-3</c:v>
                </c:pt>
                <c:pt idx="9772">
                  <c:v>1.007080078125E-3</c:v>
                </c:pt>
                <c:pt idx="9773">
                  <c:v>1.0080337524414063E-3</c:v>
                </c:pt>
                <c:pt idx="9774">
                  <c:v>1.0068416595458984E-3</c:v>
                </c:pt>
                <c:pt idx="9775">
                  <c:v>1.007080078125E-3</c:v>
                </c:pt>
                <c:pt idx="9776">
                  <c:v>1.007080078125E-3</c:v>
                </c:pt>
                <c:pt idx="9777">
                  <c:v>1.0068416595458984E-3</c:v>
                </c:pt>
                <c:pt idx="9778">
                  <c:v>1.007080078125E-3</c:v>
                </c:pt>
                <c:pt idx="9779">
                  <c:v>1.007080078125E-3</c:v>
                </c:pt>
                <c:pt idx="9780">
                  <c:v>1.0068416595458984E-3</c:v>
                </c:pt>
                <c:pt idx="9781">
                  <c:v>1.007080078125E-3</c:v>
                </c:pt>
                <c:pt idx="9782">
                  <c:v>1.007080078125E-3</c:v>
                </c:pt>
                <c:pt idx="9783">
                  <c:v>1.0068416595458984E-3</c:v>
                </c:pt>
                <c:pt idx="9784">
                  <c:v>1.007080078125E-3</c:v>
                </c:pt>
                <c:pt idx="9785">
                  <c:v>1.0080337524414063E-3</c:v>
                </c:pt>
                <c:pt idx="9786">
                  <c:v>1.007080078125E-3</c:v>
                </c:pt>
                <c:pt idx="9787">
                  <c:v>1.0068416595458984E-3</c:v>
                </c:pt>
                <c:pt idx="9788">
                  <c:v>1.007080078125E-3</c:v>
                </c:pt>
                <c:pt idx="9789">
                  <c:v>1.007080078125E-3</c:v>
                </c:pt>
                <c:pt idx="9790">
                  <c:v>1.0068416595458984E-3</c:v>
                </c:pt>
                <c:pt idx="9791">
                  <c:v>1.007080078125E-3</c:v>
                </c:pt>
                <c:pt idx="9792">
                  <c:v>1.007080078125E-3</c:v>
                </c:pt>
                <c:pt idx="9793">
                  <c:v>1.0068416595458984E-3</c:v>
                </c:pt>
                <c:pt idx="9794">
                  <c:v>1.007080078125E-3</c:v>
                </c:pt>
                <c:pt idx="9795">
                  <c:v>1.007080078125E-3</c:v>
                </c:pt>
                <c:pt idx="9796">
                  <c:v>1.0068416595458984E-3</c:v>
                </c:pt>
                <c:pt idx="9797">
                  <c:v>1.007080078125E-3</c:v>
                </c:pt>
                <c:pt idx="9798">
                  <c:v>1.0080337524414063E-3</c:v>
                </c:pt>
                <c:pt idx="9799">
                  <c:v>1.0068416595458984E-3</c:v>
                </c:pt>
                <c:pt idx="9800">
                  <c:v>1.007080078125E-3</c:v>
                </c:pt>
                <c:pt idx="9801">
                  <c:v>1.007080078125E-3</c:v>
                </c:pt>
                <c:pt idx="9802">
                  <c:v>1.0068416595458984E-3</c:v>
                </c:pt>
                <c:pt idx="9803">
                  <c:v>1.007080078125E-3</c:v>
                </c:pt>
                <c:pt idx="9804">
                  <c:v>1.007080078125E-3</c:v>
                </c:pt>
                <c:pt idx="9805">
                  <c:v>1.0068416595458984E-3</c:v>
                </c:pt>
                <c:pt idx="9806">
                  <c:v>1.007080078125E-3</c:v>
                </c:pt>
                <c:pt idx="9807">
                  <c:v>1.007080078125E-3</c:v>
                </c:pt>
                <c:pt idx="9808">
                  <c:v>1.0068416595458984E-3</c:v>
                </c:pt>
                <c:pt idx="9809">
                  <c:v>1.007080078125E-3</c:v>
                </c:pt>
                <c:pt idx="9810">
                  <c:v>1.0080337524414063E-3</c:v>
                </c:pt>
                <c:pt idx="9811">
                  <c:v>1.007080078125E-3</c:v>
                </c:pt>
                <c:pt idx="9812">
                  <c:v>1.0068416595458984E-3</c:v>
                </c:pt>
                <c:pt idx="9813">
                  <c:v>1.007080078125E-3</c:v>
                </c:pt>
                <c:pt idx="9814">
                  <c:v>1.007080078125E-3</c:v>
                </c:pt>
                <c:pt idx="9815">
                  <c:v>1.0068416595458984E-3</c:v>
                </c:pt>
                <c:pt idx="9816">
                  <c:v>1.007080078125E-3</c:v>
                </c:pt>
                <c:pt idx="9817">
                  <c:v>1.007080078125E-3</c:v>
                </c:pt>
                <c:pt idx="9818">
                  <c:v>1.0068416595458984E-3</c:v>
                </c:pt>
                <c:pt idx="9819">
                  <c:v>1.007080078125E-3</c:v>
                </c:pt>
                <c:pt idx="9820">
                  <c:v>1.007080078125E-3</c:v>
                </c:pt>
                <c:pt idx="9821">
                  <c:v>1.0068416595458984E-3</c:v>
                </c:pt>
                <c:pt idx="9822">
                  <c:v>1.0080337524414063E-3</c:v>
                </c:pt>
                <c:pt idx="9823">
                  <c:v>1.007080078125E-3</c:v>
                </c:pt>
                <c:pt idx="9824">
                  <c:v>1.0068416595458984E-3</c:v>
                </c:pt>
                <c:pt idx="9825">
                  <c:v>1.007080078125E-3</c:v>
                </c:pt>
                <c:pt idx="9826">
                  <c:v>1.007080078125E-3</c:v>
                </c:pt>
                <c:pt idx="9827">
                  <c:v>1.0068416595458984E-3</c:v>
                </c:pt>
                <c:pt idx="9828">
                  <c:v>1.007080078125E-3</c:v>
                </c:pt>
                <c:pt idx="9829">
                  <c:v>1.007080078125E-3</c:v>
                </c:pt>
                <c:pt idx="9830">
                  <c:v>1.0068416595458984E-3</c:v>
                </c:pt>
                <c:pt idx="9831">
                  <c:v>1.007080078125E-3</c:v>
                </c:pt>
                <c:pt idx="9832">
                  <c:v>1.007080078125E-3</c:v>
                </c:pt>
                <c:pt idx="9833">
                  <c:v>1.0068416595458984E-3</c:v>
                </c:pt>
                <c:pt idx="9834">
                  <c:v>1.007080078125E-3</c:v>
                </c:pt>
                <c:pt idx="9835">
                  <c:v>1.0080337524414063E-3</c:v>
                </c:pt>
                <c:pt idx="9836">
                  <c:v>1.007080078125E-3</c:v>
                </c:pt>
                <c:pt idx="9837">
                  <c:v>1.0068416595458984E-3</c:v>
                </c:pt>
                <c:pt idx="9838">
                  <c:v>1.007080078125E-3</c:v>
                </c:pt>
                <c:pt idx="9839">
                  <c:v>1.007080078125E-3</c:v>
                </c:pt>
                <c:pt idx="9840">
                  <c:v>1.0068416595458984E-3</c:v>
                </c:pt>
                <c:pt idx="9841">
                  <c:v>1.007080078125E-3</c:v>
                </c:pt>
                <c:pt idx="9842">
                  <c:v>1.007080078125E-3</c:v>
                </c:pt>
                <c:pt idx="9843">
                  <c:v>1.0068416595458984E-3</c:v>
                </c:pt>
                <c:pt idx="9844">
                  <c:v>1.007080078125E-3</c:v>
                </c:pt>
                <c:pt idx="9845">
                  <c:v>1.007080078125E-3</c:v>
                </c:pt>
                <c:pt idx="9846">
                  <c:v>1.0068416595458984E-3</c:v>
                </c:pt>
                <c:pt idx="9847">
                  <c:v>1.0080337524414063E-3</c:v>
                </c:pt>
                <c:pt idx="9848">
                  <c:v>1.007080078125E-3</c:v>
                </c:pt>
                <c:pt idx="9849">
                  <c:v>1.0068416595458984E-3</c:v>
                </c:pt>
                <c:pt idx="9850">
                  <c:v>1.007080078125E-3</c:v>
                </c:pt>
                <c:pt idx="9851">
                  <c:v>1.007080078125E-3</c:v>
                </c:pt>
                <c:pt idx="9852">
                  <c:v>1.0068416595458984E-3</c:v>
                </c:pt>
                <c:pt idx="9853">
                  <c:v>1.007080078125E-3</c:v>
                </c:pt>
                <c:pt idx="9854">
                  <c:v>1.007080078125E-3</c:v>
                </c:pt>
                <c:pt idx="9855">
                  <c:v>1.0068416595458984E-3</c:v>
                </c:pt>
                <c:pt idx="9856">
                  <c:v>1.007080078125E-3</c:v>
                </c:pt>
                <c:pt idx="9857">
                  <c:v>1.007080078125E-3</c:v>
                </c:pt>
                <c:pt idx="9858">
                  <c:v>1.0068416595458984E-3</c:v>
                </c:pt>
                <c:pt idx="9859">
                  <c:v>1.007080078125E-3</c:v>
                </c:pt>
                <c:pt idx="9860">
                  <c:v>1.0080337524414063E-3</c:v>
                </c:pt>
                <c:pt idx="9861">
                  <c:v>1.007080078125E-3</c:v>
                </c:pt>
                <c:pt idx="9862">
                  <c:v>1.0068416595458984E-3</c:v>
                </c:pt>
                <c:pt idx="9863">
                  <c:v>1.007080078125E-3</c:v>
                </c:pt>
                <c:pt idx="9864">
                  <c:v>1.007080078125E-3</c:v>
                </c:pt>
                <c:pt idx="9865">
                  <c:v>1.0068416595458984E-3</c:v>
                </c:pt>
                <c:pt idx="9866">
                  <c:v>1.007080078125E-3</c:v>
                </c:pt>
                <c:pt idx="9867">
                  <c:v>1.007080078125E-3</c:v>
                </c:pt>
                <c:pt idx="9868">
                  <c:v>1.0068416595458984E-3</c:v>
                </c:pt>
                <c:pt idx="9869">
                  <c:v>1.007080078125E-3</c:v>
                </c:pt>
                <c:pt idx="9870">
                  <c:v>1.007080078125E-3</c:v>
                </c:pt>
                <c:pt idx="9871">
                  <c:v>1.0068416595458984E-3</c:v>
                </c:pt>
                <c:pt idx="9872">
                  <c:v>1.0080337524414063E-3</c:v>
                </c:pt>
                <c:pt idx="9873">
                  <c:v>1.007080078125E-3</c:v>
                </c:pt>
                <c:pt idx="9874">
                  <c:v>1.0068416595458984E-3</c:v>
                </c:pt>
                <c:pt idx="9875">
                  <c:v>1.007080078125E-3</c:v>
                </c:pt>
                <c:pt idx="9876">
                  <c:v>1.007080078125E-3</c:v>
                </c:pt>
                <c:pt idx="9877">
                  <c:v>1.0068416595458984E-3</c:v>
                </c:pt>
                <c:pt idx="9878">
                  <c:v>1.007080078125E-3</c:v>
                </c:pt>
                <c:pt idx="9879">
                  <c:v>1.007080078125E-3</c:v>
                </c:pt>
                <c:pt idx="9880">
                  <c:v>1.0068416595458984E-3</c:v>
                </c:pt>
                <c:pt idx="9881">
                  <c:v>1.007080078125E-3</c:v>
                </c:pt>
                <c:pt idx="9882">
                  <c:v>1.007080078125E-3</c:v>
                </c:pt>
                <c:pt idx="9883">
                  <c:v>1.0068416595458984E-3</c:v>
                </c:pt>
                <c:pt idx="9884">
                  <c:v>1.007080078125E-3</c:v>
                </c:pt>
                <c:pt idx="9885">
                  <c:v>1.0080337524414063E-3</c:v>
                </c:pt>
                <c:pt idx="9886">
                  <c:v>1.007080078125E-3</c:v>
                </c:pt>
                <c:pt idx="9887">
                  <c:v>1.0068416595458984E-3</c:v>
                </c:pt>
                <c:pt idx="9888">
                  <c:v>1.007080078125E-3</c:v>
                </c:pt>
                <c:pt idx="9889">
                  <c:v>1.007080078125E-3</c:v>
                </c:pt>
                <c:pt idx="9890">
                  <c:v>1.0068416595458984E-3</c:v>
                </c:pt>
                <c:pt idx="9891">
                  <c:v>1.007080078125E-3</c:v>
                </c:pt>
                <c:pt idx="9892">
                  <c:v>1.007080078125E-3</c:v>
                </c:pt>
                <c:pt idx="9893">
                  <c:v>1.0068416595458984E-3</c:v>
                </c:pt>
                <c:pt idx="9894">
                  <c:v>1.007080078125E-3</c:v>
                </c:pt>
                <c:pt idx="9895">
                  <c:v>1.007080078125E-3</c:v>
                </c:pt>
                <c:pt idx="9896">
                  <c:v>1.0068416595458984E-3</c:v>
                </c:pt>
                <c:pt idx="9897">
                  <c:v>1.0080337524414063E-3</c:v>
                </c:pt>
                <c:pt idx="9898">
                  <c:v>1.007080078125E-3</c:v>
                </c:pt>
                <c:pt idx="9899">
                  <c:v>1.0068416595458984E-3</c:v>
                </c:pt>
                <c:pt idx="9900">
                  <c:v>1.007080078125E-3</c:v>
                </c:pt>
                <c:pt idx="9901">
                  <c:v>1.007080078125E-3</c:v>
                </c:pt>
                <c:pt idx="9902">
                  <c:v>1.0068416595458984E-3</c:v>
                </c:pt>
                <c:pt idx="9903">
                  <c:v>1.007080078125E-3</c:v>
                </c:pt>
                <c:pt idx="9904">
                  <c:v>1.007080078125E-3</c:v>
                </c:pt>
                <c:pt idx="9905">
                  <c:v>1.0068416595458984E-3</c:v>
                </c:pt>
                <c:pt idx="9906">
                  <c:v>1.007080078125E-3</c:v>
                </c:pt>
                <c:pt idx="9907">
                  <c:v>1.007080078125E-3</c:v>
                </c:pt>
                <c:pt idx="9908">
                  <c:v>1.0068416595458984E-3</c:v>
                </c:pt>
                <c:pt idx="9909">
                  <c:v>1.007080078125E-3</c:v>
                </c:pt>
                <c:pt idx="9910">
                  <c:v>1.0080337524414063E-3</c:v>
                </c:pt>
                <c:pt idx="9911">
                  <c:v>1.007080078125E-3</c:v>
                </c:pt>
                <c:pt idx="9912">
                  <c:v>1.0068416595458984E-3</c:v>
                </c:pt>
                <c:pt idx="9913">
                  <c:v>1.007080078125E-3</c:v>
                </c:pt>
                <c:pt idx="9914">
                  <c:v>1.007080078125E-3</c:v>
                </c:pt>
                <c:pt idx="9915">
                  <c:v>1.0068416595458984E-3</c:v>
                </c:pt>
                <c:pt idx="9916">
                  <c:v>1.007080078125E-3</c:v>
                </c:pt>
                <c:pt idx="9917">
                  <c:v>1.007080078125E-3</c:v>
                </c:pt>
                <c:pt idx="9918">
                  <c:v>1.0068416595458984E-3</c:v>
                </c:pt>
                <c:pt idx="9919">
                  <c:v>1.007080078125E-3</c:v>
                </c:pt>
                <c:pt idx="9920">
                  <c:v>1.007080078125E-3</c:v>
                </c:pt>
                <c:pt idx="9921">
                  <c:v>1.0068416595458984E-3</c:v>
                </c:pt>
                <c:pt idx="9922">
                  <c:v>1.0080337524414063E-3</c:v>
                </c:pt>
                <c:pt idx="9923">
                  <c:v>1.007080078125E-3</c:v>
                </c:pt>
                <c:pt idx="9924">
                  <c:v>1.0068416595458984E-3</c:v>
                </c:pt>
                <c:pt idx="9925">
                  <c:v>1.007080078125E-3</c:v>
                </c:pt>
                <c:pt idx="9926">
                  <c:v>1.007080078125E-3</c:v>
                </c:pt>
                <c:pt idx="9927">
                  <c:v>1.0068416595458984E-3</c:v>
                </c:pt>
                <c:pt idx="9928">
                  <c:v>1.007080078125E-3</c:v>
                </c:pt>
                <c:pt idx="9929">
                  <c:v>1.007080078125E-3</c:v>
                </c:pt>
                <c:pt idx="9930">
                  <c:v>1.0068416595458984E-3</c:v>
                </c:pt>
                <c:pt idx="9931">
                  <c:v>1.007080078125E-3</c:v>
                </c:pt>
                <c:pt idx="9932">
                  <c:v>1.007080078125E-3</c:v>
                </c:pt>
                <c:pt idx="9933">
                  <c:v>1.0068416595458984E-3</c:v>
                </c:pt>
                <c:pt idx="9934">
                  <c:v>1.0071039199829102E-2</c:v>
                </c:pt>
                <c:pt idx="9935">
                  <c:v>1.007080078125E-3</c:v>
                </c:pt>
                <c:pt idx="9936">
                  <c:v>1.007080078125E-3</c:v>
                </c:pt>
                <c:pt idx="9937">
                  <c:v>1.0068416595458984E-3</c:v>
                </c:pt>
                <c:pt idx="9938">
                  <c:v>1.0080337524414063E-3</c:v>
                </c:pt>
                <c:pt idx="9939">
                  <c:v>1.007080078125E-3</c:v>
                </c:pt>
                <c:pt idx="9940">
                  <c:v>1.0068416595458984E-3</c:v>
                </c:pt>
                <c:pt idx="9941">
                  <c:v>1.007080078125E-3</c:v>
                </c:pt>
                <c:pt idx="9942">
                  <c:v>1.007080078125E-3</c:v>
                </c:pt>
                <c:pt idx="9943">
                  <c:v>1.0068416595458984E-3</c:v>
                </c:pt>
                <c:pt idx="9944">
                  <c:v>1.007080078125E-3</c:v>
                </c:pt>
                <c:pt idx="9945">
                  <c:v>1.007080078125E-3</c:v>
                </c:pt>
                <c:pt idx="9946">
                  <c:v>1.0068416595458984E-3</c:v>
                </c:pt>
                <c:pt idx="9947">
                  <c:v>1.007080078125E-3</c:v>
                </c:pt>
                <c:pt idx="9948">
                  <c:v>1.007080078125E-3</c:v>
                </c:pt>
                <c:pt idx="9949">
                  <c:v>1.0068416595458984E-3</c:v>
                </c:pt>
                <c:pt idx="9950">
                  <c:v>1.007080078125E-3</c:v>
                </c:pt>
                <c:pt idx="9951">
                  <c:v>1.0080337524414063E-3</c:v>
                </c:pt>
                <c:pt idx="9952">
                  <c:v>1.007080078125E-3</c:v>
                </c:pt>
                <c:pt idx="9953">
                  <c:v>1.0068416595458984E-3</c:v>
                </c:pt>
                <c:pt idx="9954">
                  <c:v>1.007080078125E-3</c:v>
                </c:pt>
                <c:pt idx="9955">
                  <c:v>1.007080078125E-3</c:v>
                </c:pt>
                <c:pt idx="9956">
                  <c:v>1.0068416595458984E-3</c:v>
                </c:pt>
                <c:pt idx="9957">
                  <c:v>1.007080078125E-3</c:v>
                </c:pt>
                <c:pt idx="9958">
                  <c:v>1.007080078125E-3</c:v>
                </c:pt>
                <c:pt idx="9959">
                  <c:v>1.0068416595458984E-3</c:v>
                </c:pt>
                <c:pt idx="9960">
                  <c:v>1.007080078125E-3</c:v>
                </c:pt>
                <c:pt idx="9961">
                  <c:v>1.007080078125E-3</c:v>
                </c:pt>
                <c:pt idx="9962">
                  <c:v>1.0068416595458984E-3</c:v>
                </c:pt>
                <c:pt idx="9963">
                  <c:v>1.0080337524414063E-3</c:v>
                </c:pt>
                <c:pt idx="9964">
                  <c:v>1.007080078125E-3</c:v>
                </c:pt>
                <c:pt idx="9965">
                  <c:v>1.0068416595458984E-3</c:v>
                </c:pt>
                <c:pt idx="9966">
                  <c:v>1.007080078125E-3</c:v>
                </c:pt>
                <c:pt idx="9967">
                  <c:v>1.007080078125E-3</c:v>
                </c:pt>
                <c:pt idx="9968">
                  <c:v>1.0068416595458984E-3</c:v>
                </c:pt>
                <c:pt idx="9969">
                  <c:v>1.007080078125E-3</c:v>
                </c:pt>
                <c:pt idx="9970">
                  <c:v>1.007080078125E-3</c:v>
                </c:pt>
                <c:pt idx="9971">
                  <c:v>1.0068416595458984E-3</c:v>
                </c:pt>
                <c:pt idx="9972">
                  <c:v>1.007080078125E-3</c:v>
                </c:pt>
                <c:pt idx="9973">
                  <c:v>1.007080078125E-3</c:v>
                </c:pt>
                <c:pt idx="9974">
                  <c:v>1.0068416595458984E-3</c:v>
                </c:pt>
                <c:pt idx="9975">
                  <c:v>1.007080078125E-3</c:v>
                </c:pt>
                <c:pt idx="9976">
                  <c:v>1.0080337524414063E-3</c:v>
                </c:pt>
                <c:pt idx="9977">
                  <c:v>1.007080078125E-3</c:v>
                </c:pt>
                <c:pt idx="9978">
                  <c:v>1.0068416595458984E-3</c:v>
                </c:pt>
                <c:pt idx="9979">
                  <c:v>1.007080078125E-3</c:v>
                </c:pt>
                <c:pt idx="9980">
                  <c:v>1.007080078125E-3</c:v>
                </c:pt>
                <c:pt idx="9981">
                  <c:v>1.0068416595458984E-3</c:v>
                </c:pt>
                <c:pt idx="9982">
                  <c:v>1.007080078125E-3</c:v>
                </c:pt>
                <c:pt idx="9983">
                  <c:v>1.007080078125E-3</c:v>
                </c:pt>
                <c:pt idx="9984">
                  <c:v>1.0068416595458984E-3</c:v>
                </c:pt>
                <c:pt idx="9985">
                  <c:v>1.007080078125E-3</c:v>
                </c:pt>
                <c:pt idx="9986">
                  <c:v>1.007080078125E-3</c:v>
                </c:pt>
                <c:pt idx="9987">
                  <c:v>1.0068416595458984E-3</c:v>
                </c:pt>
                <c:pt idx="9988">
                  <c:v>1.0080337524414063E-3</c:v>
                </c:pt>
                <c:pt idx="9989">
                  <c:v>1.007080078125E-3</c:v>
                </c:pt>
                <c:pt idx="9990">
                  <c:v>1.0068416595458984E-3</c:v>
                </c:pt>
                <c:pt idx="9991">
                  <c:v>1.007080078125E-3</c:v>
                </c:pt>
                <c:pt idx="9992">
                  <c:v>1.007080078125E-3</c:v>
                </c:pt>
                <c:pt idx="9993">
                  <c:v>1.0068416595458984E-3</c:v>
                </c:pt>
                <c:pt idx="9994">
                  <c:v>1.007080078125E-3</c:v>
                </c:pt>
                <c:pt idx="9995">
                  <c:v>1.007080078125E-3</c:v>
                </c:pt>
                <c:pt idx="9996">
                  <c:v>1.0068416595458984E-3</c:v>
                </c:pt>
                <c:pt idx="9997">
                  <c:v>1.007080078125E-3</c:v>
                </c:pt>
                <c:pt idx="9998">
                  <c:v>1.007080078125E-3</c:v>
                </c:pt>
                <c:pt idx="9999">
                  <c:v>1.0068416595458984E-3</c:v>
                </c:pt>
                <c:pt idx="10000">
                  <c:v>1.007080078125E-3</c:v>
                </c:pt>
                <c:pt idx="10001">
                  <c:v>1.0080337524414063E-3</c:v>
                </c:pt>
                <c:pt idx="10002">
                  <c:v>1.007080078125E-3</c:v>
                </c:pt>
                <c:pt idx="10003">
                  <c:v>1.0068416595458984E-3</c:v>
                </c:pt>
                <c:pt idx="10004">
                  <c:v>1.007080078125E-3</c:v>
                </c:pt>
                <c:pt idx="10005">
                  <c:v>1.007080078125E-3</c:v>
                </c:pt>
                <c:pt idx="10006">
                  <c:v>1.0068416595458984E-3</c:v>
                </c:pt>
                <c:pt idx="10007">
                  <c:v>1.007080078125E-3</c:v>
                </c:pt>
                <c:pt idx="10008">
                  <c:v>1.007080078125E-3</c:v>
                </c:pt>
                <c:pt idx="10009">
                  <c:v>1.0068416595458984E-3</c:v>
                </c:pt>
                <c:pt idx="10010">
                  <c:v>1.007080078125E-3</c:v>
                </c:pt>
                <c:pt idx="10011">
                  <c:v>1.007080078125E-3</c:v>
                </c:pt>
                <c:pt idx="10012">
                  <c:v>1.0068416595458984E-3</c:v>
                </c:pt>
                <c:pt idx="10013">
                  <c:v>1.0080337524414063E-3</c:v>
                </c:pt>
                <c:pt idx="10014">
                  <c:v>1.007080078125E-3</c:v>
                </c:pt>
                <c:pt idx="10015">
                  <c:v>1.0068416595458984E-3</c:v>
                </c:pt>
                <c:pt idx="10016">
                  <c:v>1.007080078125E-3</c:v>
                </c:pt>
                <c:pt idx="10017">
                  <c:v>1.007080078125E-3</c:v>
                </c:pt>
                <c:pt idx="10018">
                  <c:v>1.0068416595458984E-3</c:v>
                </c:pt>
                <c:pt idx="10019">
                  <c:v>1.007080078125E-3</c:v>
                </c:pt>
                <c:pt idx="10020">
                  <c:v>1.007080078125E-3</c:v>
                </c:pt>
                <c:pt idx="10021">
                  <c:v>1.0068416595458984E-3</c:v>
                </c:pt>
                <c:pt idx="10022">
                  <c:v>1.007080078125E-3</c:v>
                </c:pt>
                <c:pt idx="10023">
                  <c:v>1.007080078125E-3</c:v>
                </c:pt>
                <c:pt idx="10024">
                  <c:v>1.0068416595458984E-3</c:v>
                </c:pt>
                <c:pt idx="10025">
                  <c:v>1.007080078125E-3</c:v>
                </c:pt>
                <c:pt idx="10026">
                  <c:v>1.0080337524414063E-3</c:v>
                </c:pt>
                <c:pt idx="10027">
                  <c:v>1.007080078125E-3</c:v>
                </c:pt>
                <c:pt idx="10028">
                  <c:v>1.0068416595458984E-3</c:v>
                </c:pt>
                <c:pt idx="10029">
                  <c:v>1.007080078125E-3</c:v>
                </c:pt>
                <c:pt idx="10030">
                  <c:v>1.007080078125E-3</c:v>
                </c:pt>
                <c:pt idx="10031">
                  <c:v>1.0068416595458984E-3</c:v>
                </c:pt>
                <c:pt idx="10032">
                  <c:v>1.007080078125E-3</c:v>
                </c:pt>
                <c:pt idx="10033">
                  <c:v>1.007080078125E-3</c:v>
                </c:pt>
                <c:pt idx="10034">
                  <c:v>1.0068416595458984E-3</c:v>
                </c:pt>
                <c:pt idx="10035">
                  <c:v>1.007080078125E-3</c:v>
                </c:pt>
                <c:pt idx="10036">
                  <c:v>1.0068416595458984E-3</c:v>
                </c:pt>
                <c:pt idx="10037">
                  <c:v>1.007080078125E-3</c:v>
                </c:pt>
                <c:pt idx="10038">
                  <c:v>1.0080337524414063E-3</c:v>
                </c:pt>
                <c:pt idx="10039">
                  <c:v>1.007080078125E-3</c:v>
                </c:pt>
                <c:pt idx="10040">
                  <c:v>1.0068416595458984E-3</c:v>
                </c:pt>
                <c:pt idx="10041">
                  <c:v>1.007080078125E-3</c:v>
                </c:pt>
                <c:pt idx="10042">
                  <c:v>1.007080078125E-3</c:v>
                </c:pt>
                <c:pt idx="10043">
                  <c:v>1.0068416595458984E-3</c:v>
                </c:pt>
                <c:pt idx="10044">
                  <c:v>1.007080078125E-3</c:v>
                </c:pt>
                <c:pt idx="10045">
                  <c:v>1.007080078125E-3</c:v>
                </c:pt>
                <c:pt idx="10046">
                  <c:v>1.0068416595458984E-3</c:v>
                </c:pt>
                <c:pt idx="10047">
                  <c:v>1.007080078125E-3</c:v>
                </c:pt>
                <c:pt idx="10048">
                  <c:v>1.007080078125E-3</c:v>
                </c:pt>
                <c:pt idx="10049">
                  <c:v>1.0068416595458984E-3</c:v>
                </c:pt>
                <c:pt idx="10050">
                  <c:v>1.007080078125E-3</c:v>
                </c:pt>
                <c:pt idx="10051">
                  <c:v>1.0080337524414063E-3</c:v>
                </c:pt>
                <c:pt idx="10052">
                  <c:v>1.007080078125E-3</c:v>
                </c:pt>
                <c:pt idx="10053">
                  <c:v>1.0068416595458984E-3</c:v>
                </c:pt>
                <c:pt idx="10054">
                  <c:v>1.007080078125E-3</c:v>
                </c:pt>
                <c:pt idx="10055">
                  <c:v>1.007080078125E-3</c:v>
                </c:pt>
                <c:pt idx="10056">
                  <c:v>1.0068416595458984E-3</c:v>
                </c:pt>
                <c:pt idx="10057">
                  <c:v>1.1078119277954102E-2</c:v>
                </c:pt>
                <c:pt idx="10058">
                  <c:v>1.0068416595458984E-3</c:v>
                </c:pt>
                <c:pt idx="10059">
                  <c:v>1.007080078125E-3</c:v>
                </c:pt>
                <c:pt idx="10060">
                  <c:v>1.007080078125E-3</c:v>
                </c:pt>
                <c:pt idx="10061">
                  <c:v>1.0068416595458984E-3</c:v>
                </c:pt>
                <c:pt idx="10062">
                  <c:v>1.007080078125E-3</c:v>
                </c:pt>
                <c:pt idx="10063">
                  <c:v>1.007080078125E-3</c:v>
                </c:pt>
                <c:pt idx="10064">
                  <c:v>1.0068416595458984E-3</c:v>
                </c:pt>
                <c:pt idx="10065">
                  <c:v>1.007080078125E-3</c:v>
                </c:pt>
                <c:pt idx="10066">
                  <c:v>1.0080337524414063E-3</c:v>
                </c:pt>
                <c:pt idx="10067">
                  <c:v>1.007080078125E-3</c:v>
                </c:pt>
                <c:pt idx="10068">
                  <c:v>1.0068416595458984E-3</c:v>
                </c:pt>
                <c:pt idx="10069">
                  <c:v>1.007080078125E-3</c:v>
                </c:pt>
                <c:pt idx="10070">
                  <c:v>1.0068416595458984E-3</c:v>
                </c:pt>
                <c:pt idx="10071">
                  <c:v>1.007080078125E-3</c:v>
                </c:pt>
                <c:pt idx="10072">
                  <c:v>1.007080078125E-3</c:v>
                </c:pt>
                <c:pt idx="10073">
                  <c:v>1.0068416595458984E-3</c:v>
                </c:pt>
                <c:pt idx="10074">
                  <c:v>1.007080078125E-3</c:v>
                </c:pt>
                <c:pt idx="10075">
                  <c:v>1.007080078125E-3</c:v>
                </c:pt>
                <c:pt idx="10076">
                  <c:v>1.0068416595458984E-3</c:v>
                </c:pt>
                <c:pt idx="10077">
                  <c:v>1.007080078125E-3</c:v>
                </c:pt>
                <c:pt idx="10078">
                  <c:v>1.0080337524414063E-3</c:v>
                </c:pt>
                <c:pt idx="10079">
                  <c:v>1.007080078125E-3</c:v>
                </c:pt>
                <c:pt idx="10080">
                  <c:v>1.0068416595458984E-3</c:v>
                </c:pt>
                <c:pt idx="10081">
                  <c:v>1.007080078125E-3</c:v>
                </c:pt>
                <c:pt idx="10082">
                  <c:v>1.007080078125E-3</c:v>
                </c:pt>
                <c:pt idx="10083">
                  <c:v>1.0068416595458984E-3</c:v>
                </c:pt>
                <c:pt idx="10084">
                  <c:v>1.007080078125E-3</c:v>
                </c:pt>
                <c:pt idx="10085">
                  <c:v>1.007080078125E-3</c:v>
                </c:pt>
                <c:pt idx="10086">
                  <c:v>1.0068416595458984E-3</c:v>
                </c:pt>
                <c:pt idx="10087">
                  <c:v>1.007080078125E-3</c:v>
                </c:pt>
                <c:pt idx="10088">
                  <c:v>1.007080078125E-3</c:v>
                </c:pt>
                <c:pt idx="10089">
                  <c:v>1.0068416595458984E-3</c:v>
                </c:pt>
                <c:pt idx="10090">
                  <c:v>1.007080078125E-3</c:v>
                </c:pt>
                <c:pt idx="10091">
                  <c:v>1.0080337524414063E-3</c:v>
                </c:pt>
                <c:pt idx="10092">
                  <c:v>1.0068416595458984E-3</c:v>
                </c:pt>
                <c:pt idx="10093">
                  <c:v>1.007080078125E-3</c:v>
                </c:pt>
                <c:pt idx="10094">
                  <c:v>1.007080078125E-3</c:v>
                </c:pt>
                <c:pt idx="10095">
                  <c:v>1.0068416595458984E-3</c:v>
                </c:pt>
                <c:pt idx="10096">
                  <c:v>1.007080078125E-3</c:v>
                </c:pt>
                <c:pt idx="10097">
                  <c:v>1.007080078125E-3</c:v>
                </c:pt>
                <c:pt idx="10098">
                  <c:v>1.0068416595458984E-3</c:v>
                </c:pt>
                <c:pt idx="10099">
                  <c:v>1.007080078125E-3</c:v>
                </c:pt>
                <c:pt idx="10100">
                  <c:v>1.007080078125E-3</c:v>
                </c:pt>
                <c:pt idx="10101">
                  <c:v>1.0068416595458984E-3</c:v>
                </c:pt>
                <c:pt idx="10102">
                  <c:v>1.007080078125E-3</c:v>
                </c:pt>
                <c:pt idx="10103">
                  <c:v>1.0080337524414063E-3</c:v>
                </c:pt>
                <c:pt idx="10104">
                  <c:v>1.007080078125E-3</c:v>
                </c:pt>
                <c:pt idx="10105">
                  <c:v>1.0068416595458984E-3</c:v>
                </c:pt>
                <c:pt idx="10106">
                  <c:v>1.007080078125E-3</c:v>
                </c:pt>
                <c:pt idx="10107">
                  <c:v>1.007080078125E-3</c:v>
                </c:pt>
                <c:pt idx="10108">
                  <c:v>1.0068416595458984E-3</c:v>
                </c:pt>
                <c:pt idx="10109">
                  <c:v>1.007080078125E-3</c:v>
                </c:pt>
                <c:pt idx="10110">
                  <c:v>1.007080078125E-3</c:v>
                </c:pt>
                <c:pt idx="10111">
                  <c:v>1.0068416595458984E-3</c:v>
                </c:pt>
                <c:pt idx="10112">
                  <c:v>1.007080078125E-3</c:v>
                </c:pt>
                <c:pt idx="10113">
                  <c:v>1.007080078125E-3</c:v>
                </c:pt>
                <c:pt idx="10114">
                  <c:v>1.0068416595458984E-3</c:v>
                </c:pt>
                <c:pt idx="10115">
                  <c:v>1.007080078125E-3</c:v>
                </c:pt>
                <c:pt idx="10116">
                  <c:v>1.0080337524414063E-3</c:v>
                </c:pt>
                <c:pt idx="10117">
                  <c:v>1.0068416595458984E-3</c:v>
                </c:pt>
                <c:pt idx="10118">
                  <c:v>1.007080078125E-3</c:v>
                </c:pt>
                <c:pt idx="10119">
                  <c:v>1.007080078125E-3</c:v>
                </c:pt>
                <c:pt idx="10120">
                  <c:v>1.0068416595458984E-3</c:v>
                </c:pt>
                <c:pt idx="10121">
                  <c:v>1.007080078125E-3</c:v>
                </c:pt>
                <c:pt idx="10122">
                  <c:v>1.007080078125E-3</c:v>
                </c:pt>
                <c:pt idx="10123">
                  <c:v>1.0068416595458984E-3</c:v>
                </c:pt>
                <c:pt idx="10124">
                  <c:v>1.007080078125E-3</c:v>
                </c:pt>
                <c:pt idx="10125">
                  <c:v>1.007080078125E-3</c:v>
                </c:pt>
                <c:pt idx="10126">
                  <c:v>1.0068416595458984E-3</c:v>
                </c:pt>
                <c:pt idx="10127">
                  <c:v>1.007080078125E-3</c:v>
                </c:pt>
                <c:pt idx="10128">
                  <c:v>1.0080337524414063E-3</c:v>
                </c:pt>
                <c:pt idx="10129">
                  <c:v>1.007080078125E-3</c:v>
                </c:pt>
                <c:pt idx="10130">
                  <c:v>1.0068416595458984E-3</c:v>
                </c:pt>
                <c:pt idx="10131">
                  <c:v>1.007080078125E-3</c:v>
                </c:pt>
                <c:pt idx="10132">
                  <c:v>1.007080078125E-3</c:v>
                </c:pt>
                <c:pt idx="10133">
                  <c:v>1.0068416595458984E-3</c:v>
                </c:pt>
                <c:pt idx="10134">
                  <c:v>1.007080078125E-3</c:v>
                </c:pt>
                <c:pt idx="10135">
                  <c:v>2.1148920059204102E-2</c:v>
                </c:pt>
                <c:pt idx="10136">
                  <c:v>1.007080078125E-3</c:v>
                </c:pt>
                <c:pt idx="10137">
                  <c:v>1.007080078125E-3</c:v>
                </c:pt>
                <c:pt idx="10138">
                  <c:v>1.0068416595458984E-3</c:v>
                </c:pt>
                <c:pt idx="10139">
                  <c:v>1.007080078125E-3</c:v>
                </c:pt>
                <c:pt idx="10140">
                  <c:v>1.007080078125E-3</c:v>
                </c:pt>
                <c:pt idx="10141">
                  <c:v>1.0068416595458984E-3</c:v>
                </c:pt>
                <c:pt idx="10142">
                  <c:v>1.007080078125E-3</c:v>
                </c:pt>
                <c:pt idx="10143">
                  <c:v>1.007080078125E-3</c:v>
                </c:pt>
                <c:pt idx="10144">
                  <c:v>1.0068416595458984E-3</c:v>
                </c:pt>
                <c:pt idx="10145">
                  <c:v>1.007080078125E-3</c:v>
                </c:pt>
                <c:pt idx="10146">
                  <c:v>1.0080337524414063E-3</c:v>
                </c:pt>
                <c:pt idx="10147">
                  <c:v>1.0068416595458984E-3</c:v>
                </c:pt>
                <c:pt idx="10148">
                  <c:v>1.007080078125E-3</c:v>
                </c:pt>
                <c:pt idx="10149">
                  <c:v>1.007080078125E-3</c:v>
                </c:pt>
                <c:pt idx="10150">
                  <c:v>1.0068416595458984E-3</c:v>
                </c:pt>
                <c:pt idx="10151">
                  <c:v>1.007080078125E-3</c:v>
                </c:pt>
                <c:pt idx="10152">
                  <c:v>1.007080078125E-3</c:v>
                </c:pt>
                <c:pt idx="10153">
                  <c:v>1.0068416595458984E-3</c:v>
                </c:pt>
                <c:pt idx="10154">
                  <c:v>1.007080078125E-3</c:v>
                </c:pt>
                <c:pt idx="10155">
                  <c:v>1.007080078125E-3</c:v>
                </c:pt>
                <c:pt idx="10156">
                  <c:v>1.0068416595458984E-3</c:v>
                </c:pt>
                <c:pt idx="10157">
                  <c:v>1.007080078125E-3</c:v>
                </c:pt>
                <c:pt idx="10158">
                  <c:v>1.0080337524414063E-3</c:v>
                </c:pt>
                <c:pt idx="10159">
                  <c:v>1.007080078125E-3</c:v>
                </c:pt>
                <c:pt idx="10160">
                  <c:v>1.0068416595458984E-3</c:v>
                </c:pt>
                <c:pt idx="10161">
                  <c:v>1.007080078125E-3</c:v>
                </c:pt>
                <c:pt idx="10162">
                  <c:v>1.007080078125E-3</c:v>
                </c:pt>
                <c:pt idx="10163">
                  <c:v>1.0068416595458984E-3</c:v>
                </c:pt>
                <c:pt idx="10164">
                  <c:v>1.007080078125E-3</c:v>
                </c:pt>
                <c:pt idx="10165">
                  <c:v>1.007080078125E-3</c:v>
                </c:pt>
                <c:pt idx="10166">
                  <c:v>1.0068416595458984E-3</c:v>
                </c:pt>
                <c:pt idx="10167">
                  <c:v>1.007080078125E-3</c:v>
                </c:pt>
                <c:pt idx="10168">
                  <c:v>1.007080078125E-3</c:v>
                </c:pt>
                <c:pt idx="10169">
                  <c:v>1.0068416595458984E-3</c:v>
                </c:pt>
                <c:pt idx="10170">
                  <c:v>1.007080078125E-3</c:v>
                </c:pt>
                <c:pt idx="10171">
                  <c:v>1.0080337524414063E-3</c:v>
                </c:pt>
                <c:pt idx="10172">
                  <c:v>1.0068416595458984E-3</c:v>
                </c:pt>
                <c:pt idx="10173">
                  <c:v>1.007080078125E-3</c:v>
                </c:pt>
                <c:pt idx="10174">
                  <c:v>1.007080078125E-3</c:v>
                </c:pt>
                <c:pt idx="10175">
                  <c:v>1.0068416595458984E-3</c:v>
                </c:pt>
                <c:pt idx="10176">
                  <c:v>1.007080078125E-3</c:v>
                </c:pt>
                <c:pt idx="10177">
                  <c:v>1.007080078125E-3</c:v>
                </c:pt>
                <c:pt idx="10178">
                  <c:v>1.0068416595458984E-3</c:v>
                </c:pt>
                <c:pt idx="10179">
                  <c:v>1.007080078125E-3</c:v>
                </c:pt>
                <c:pt idx="10180">
                  <c:v>1.007080078125E-3</c:v>
                </c:pt>
                <c:pt idx="10181">
                  <c:v>1.0068416595458984E-3</c:v>
                </c:pt>
                <c:pt idx="10182">
                  <c:v>1.007080078125E-3</c:v>
                </c:pt>
                <c:pt idx="10183">
                  <c:v>1.0080337524414063E-3</c:v>
                </c:pt>
                <c:pt idx="10184">
                  <c:v>1.007080078125E-3</c:v>
                </c:pt>
                <c:pt idx="10185">
                  <c:v>1.0068416595458984E-3</c:v>
                </c:pt>
                <c:pt idx="10186">
                  <c:v>1.007080078125E-3</c:v>
                </c:pt>
                <c:pt idx="10187">
                  <c:v>1.007080078125E-3</c:v>
                </c:pt>
                <c:pt idx="10188">
                  <c:v>1.0068416595458984E-3</c:v>
                </c:pt>
                <c:pt idx="10189">
                  <c:v>1.007080078125E-3</c:v>
                </c:pt>
                <c:pt idx="10190">
                  <c:v>1.007080078125E-3</c:v>
                </c:pt>
                <c:pt idx="10191">
                  <c:v>1.0068416595458984E-3</c:v>
                </c:pt>
                <c:pt idx="10192">
                  <c:v>1.007080078125E-3</c:v>
                </c:pt>
                <c:pt idx="10193">
                  <c:v>1.007080078125E-3</c:v>
                </c:pt>
                <c:pt idx="10194">
                  <c:v>1.0068416595458984E-3</c:v>
                </c:pt>
                <c:pt idx="10195">
                  <c:v>1.007080078125E-3</c:v>
                </c:pt>
                <c:pt idx="10196">
                  <c:v>1.0080337524414063E-3</c:v>
                </c:pt>
                <c:pt idx="10197">
                  <c:v>1.0068416595458984E-3</c:v>
                </c:pt>
                <c:pt idx="10198">
                  <c:v>1.007080078125E-3</c:v>
                </c:pt>
                <c:pt idx="10199">
                  <c:v>1.007080078125E-3</c:v>
                </c:pt>
                <c:pt idx="10200">
                  <c:v>1.0068416595458984E-3</c:v>
                </c:pt>
                <c:pt idx="10201">
                  <c:v>1.007080078125E-3</c:v>
                </c:pt>
                <c:pt idx="10202">
                  <c:v>1.007080078125E-3</c:v>
                </c:pt>
                <c:pt idx="10203">
                  <c:v>1.0068416595458984E-3</c:v>
                </c:pt>
                <c:pt idx="10204">
                  <c:v>1.007080078125E-3</c:v>
                </c:pt>
                <c:pt idx="10205">
                  <c:v>1.007080078125E-3</c:v>
                </c:pt>
                <c:pt idx="10206">
                  <c:v>1.0068416595458984E-3</c:v>
                </c:pt>
                <c:pt idx="10207">
                  <c:v>1.007080078125E-3</c:v>
                </c:pt>
                <c:pt idx="10208">
                  <c:v>1.0080337524414063E-3</c:v>
                </c:pt>
                <c:pt idx="10209">
                  <c:v>1.007080078125E-3</c:v>
                </c:pt>
                <c:pt idx="10210">
                  <c:v>1.0068416595458984E-3</c:v>
                </c:pt>
                <c:pt idx="10211">
                  <c:v>1.007080078125E-3</c:v>
                </c:pt>
                <c:pt idx="10212">
                  <c:v>1.007080078125E-3</c:v>
                </c:pt>
                <c:pt idx="10213">
                  <c:v>1.0068416595458984E-3</c:v>
                </c:pt>
                <c:pt idx="10214">
                  <c:v>1.007080078125E-3</c:v>
                </c:pt>
                <c:pt idx="10215">
                  <c:v>1.007080078125E-3</c:v>
                </c:pt>
                <c:pt idx="10216">
                  <c:v>1.0068416595458984E-3</c:v>
                </c:pt>
                <c:pt idx="10217">
                  <c:v>1.007080078125E-3</c:v>
                </c:pt>
                <c:pt idx="10218">
                  <c:v>1.007080078125E-3</c:v>
                </c:pt>
                <c:pt idx="10219">
                  <c:v>1.0068416595458984E-3</c:v>
                </c:pt>
                <c:pt idx="10220">
                  <c:v>1.007080078125E-3</c:v>
                </c:pt>
                <c:pt idx="10221">
                  <c:v>1.0080337524414063E-3</c:v>
                </c:pt>
                <c:pt idx="10222">
                  <c:v>1.0068416595458984E-3</c:v>
                </c:pt>
                <c:pt idx="10223">
                  <c:v>1.007080078125E-3</c:v>
                </c:pt>
                <c:pt idx="10224">
                  <c:v>1.007080078125E-3</c:v>
                </c:pt>
                <c:pt idx="10225">
                  <c:v>1.0068416595458984E-3</c:v>
                </c:pt>
                <c:pt idx="10226">
                  <c:v>1.007080078125E-3</c:v>
                </c:pt>
                <c:pt idx="10227">
                  <c:v>1.007080078125E-3</c:v>
                </c:pt>
                <c:pt idx="10228">
                  <c:v>1.0068416595458984E-3</c:v>
                </c:pt>
                <c:pt idx="10229">
                  <c:v>1.007080078125E-3</c:v>
                </c:pt>
                <c:pt idx="10230">
                  <c:v>1.007080078125E-3</c:v>
                </c:pt>
                <c:pt idx="10231">
                  <c:v>1.0068416595458984E-3</c:v>
                </c:pt>
                <c:pt idx="10232">
                  <c:v>1.007080078125E-3</c:v>
                </c:pt>
                <c:pt idx="10233">
                  <c:v>1.0080337524414063E-3</c:v>
                </c:pt>
                <c:pt idx="10234">
                  <c:v>1.007080078125E-3</c:v>
                </c:pt>
                <c:pt idx="10235">
                  <c:v>1.0068416595458984E-3</c:v>
                </c:pt>
                <c:pt idx="10236">
                  <c:v>1.007080078125E-3</c:v>
                </c:pt>
                <c:pt idx="10237">
                  <c:v>1.007080078125E-3</c:v>
                </c:pt>
                <c:pt idx="10238">
                  <c:v>1.0068416595458984E-3</c:v>
                </c:pt>
                <c:pt idx="10239">
                  <c:v>1.007080078125E-3</c:v>
                </c:pt>
                <c:pt idx="10240">
                  <c:v>1.007080078125E-3</c:v>
                </c:pt>
                <c:pt idx="10241">
                  <c:v>1.0068416595458984E-3</c:v>
                </c:pt>
                <c:pt idx="10242">
                  <c:v>1.007080078125E-3</c:v>
                </c:pt>
                <c:pt idx="10243">
                  <c:v>1.007080078125E-3</c:v>
                </c:pt>
                <c:pt idx="10244">
                  <c:v>1.0068416595458984E-3</c:v>
                </c:pt>
                <c:pt idx="10245">
                  <c:v>1.007080078125E-3</c:v>
                </c:pt>
                <c:pt idx="10246">
                  <c:v>1.0080337524414063E-3</c:v>
                </c:pt>
                <c:pt idx="10247">
                  <c:v>1.0068416595458984E-3</c:v>
                </c:pt>
                <c:pt idx="10248">
                  <c:v>1.007080078125E-3</c:v>
                </c:pt>
                <c:pt idx="10249">
                  <c:v>1.007080078125E-3</c:v>
                </c:pt>
                <c:pt idx="10250">
                  <c:v>1.0068416595458984E-3</c:v>
                </c:pt>
                <c:pt idx="10251">
                  <c:v>1.007080078125E-3</c:v>
                </c:pt>
                <c:pt idx="10252">
                  <c:v>1.007080078125E-3</c:v>
                </c:pt>
                <c:pt idx="10253">
                  <c:v>1.0068416595458984E-3</c:v>
                </c:pt>
                <c:pt idx="10254">
                  <c:v>1.007080078125E-3</c:v>
                </c:pt>
                <c:pt idx="10255">
                  <c:v>1.007080078125E-3</c:v>
                </c:pt>
                <c:pt idx="10256">
                  <c:v>1.0068416595458984E-3</c:v>
                </c:pt>
                <c:pt idx="10257">
                  <c:v>1.007080078125E-3</c:v>
                </c:pt>
                <c:pt idx="10258">
                  <c:v>1.0080337524414063E-3</c:v>
                </c:pt>
                <c:pt idx="10259">
                  <c:v>1.007080078125E-3</c:v>
                </c:pt>
                <c:pt idx="10260">
                  <c:v>1.0068416595458984E-3</c:v>
                </c:pt>
                <c:pt idx="10261">
                  <c:v>1.007080078125E-3</c:v>
                </c:pt>
                <c:pt idx="10262">
                  <c:v>1.007080078125E-3</c:v>
                </c:pt>
                <c:pt idx="10263">
                  <c:v>1.0068416595458984E-3</c:v>
                </c:pt>
                <c:pt idx="10264">
                  <c:v>1.007080078125E-3</c:v>
                </c:pt>
                <c:pt idx="10265">
                  <c:v>1.007080078125E-3</c:v>
                </c:pt>
                <c:pt idx="10266">
                  <c:v>1.0068416595458984E-3</c:v>
                </c:pt>
                <c:pt idx="10267">
                  <c:v>1.007080078125E-3</c:v>
                </c:pt>
                <c:pt idx="10268">
                  <c:v>1.007080078125E-3</c:v>
                </c:pt>
                <c:pt idx="10269">
                  <c:v>1.0068416595458984E-3</c:v>
                </c:pt>
                <c:pt idx="10270">
                  <c:v>1.007080078125E-3</c:v>
                </c:pt>
                <c:pt idx="10271">
                  <c:v>1.0080337524414063E-3</c:v>
                </c:pt>
                <c:pt idx="10272">
                  <c:v>1.0068416595458984E-3</c:v>
                </c:pt>
                <c:pt idx="10273">
                  <c:v>1.007080078125E-3</c:v>
                </c:pt>
                <c:pt idx="10274">
                  <c:v>1.007080078125E-3</c:v>
                </c:pt>
                <c:pt idx="10275">
                  <c:v>1.0068416595458984E-3</c:v>
                </c:pt>
                <c:pt idx="10276">
                  <c:v>1.007080078125E-3</c:v>
                </c:pt>
                <c:pt idx="10277">
                  <c:v>1.007080078125E-3</c:v>
                </c:pt>
                <c:pt idx="10278">
                  <c:v>1.0068416595458984E-3</c:v>
                </c:pt>
                <c:pt idx="10279">
                  <c:v>1.007080078125E-3</c:v>
                </c:pt>
                <c:pt idx="10280">
                  <c:v>1.007080078125E-3</c:v>
                </c:pt>
                <c:pt idx="10281">
                  <c:v>1.0068416595458984E-3</c:v>
                </c:pt>
                <c:pt idx="10282">
                  <c:v>1.007080078125E-3</c:v>
                </c:pt>
                <c:pt idx="10283">
                  <c:v>1.0080337524414063E-3</c:v>
                </c:pt>
                <c:pt idx="10284">
                  <c:v>3.0210018157958984E-3</c:v>
                </c:pt>
                <c:pt idx="10285">
                  <c:v>1.007080078125E-3</c:v>
                </c:pt>
                <c:pt idx="10286">
                  <c:v>1.0068416595458984E-3</c:v>
                </c:pt>
                <c:pt idx="10287">
                  <c:v>1.007080078125E-3</c:v>
                </c:pt>
                <c:pt idx="10288">
                  <c:v>1.007080078125E-3</c:v>
                </c:pt>
                <c:pt idx="10289">
                  <c:v>1.0068416595458984E-3</c:v>
                </c:pt>
                <c:pt idx="10290">
                  <c:v>1.007080078125E-3</c:v>
                </c:pt>
                <c:pt idx="10291">
                  <c:v>1.007080078125E-3</c:v>
                </c:pt>
                <c:pt idx="10292">
                  <c:v>1.0068416595458984E-3</c:v>
                </c:pt>
                <c:pt idx="10293">
                  <c:v>1.0080337524414063E-3</c:v>
                </c:pt>
                <c:pt idx="10294">
                  <c:v>1.2084007263183594E-2</c:v>
                </c:pt>
                <c:pt idx="10295">
                  <c:v>1.0080337524414063E-3</c:v>
                </c:pt>
                <c:pt idx="10296">
                  <c:v>1.007080078125E-3</c:v>
                </c:pt>
                <c:pt idx="10297">
                  <c:v>1.0068416595458984E-3</c:v>
                </c:pt>
                <c:pt idx="10298">
                  <c:v>1.007080078125E-3</c:v>
                </c:pt>
                <c:pt idx="10299">
                  <c:v>1.007080078125E-3</c:v>
                </c:pt>
                <c:pt idx="10300">
                  <c:v>1.0068416595458984E-3</c:v>
                </c:pt>
                <c:pt idx="10301">
                  <c:v>1.007080078125E-3</c:v>
                </c:pt>
                <c:pt idx="10302">
                  <c:v>1.007080078125E-3</c:v>
                </c:pt>
                <c:pt idx="10303">
                  <c:v>1.0068416595458984E-3</c:v>
                </c:pt>
                <c:pt idx="10304">
                  <c:v>1.007080078125E-3</c:v>
                </c:pt>
                <c:pt idx="10305">
                  <c:v>1.007080078125E-3</c:v>
                </c:pt>
                <c:pt idx="10306">
                  <c:v>1.0068416595458984E-3</c:v>
                </c:pt>
                <c:pt idx="10307">
                  <c:v>1.0080337524414063E-3</c:v>
                </c:pt>
                <c:pt idx="10308">
                  <c:v>1.007080078125E-3</c:v>
                </c:pt>
                <c:pt idx="10309">
                  <c:v>1.0068416595458984E-3</c:v>
                </c:pt>
                <c:pt idx="10310">
                  <c:v>1.007080078125E-3</c:v>
                </c:pt>
                <c:pt idx="10311">
                  <c:v>1.007080078125E-3</c:v>
                </c:pt>
                <c:pt idx="10312">
                  <c:v>1.0068416595458984E-3</c:v>
                </c:pt>
                <c:pt idx="10313">
                  <c:v>1.007080078125E-3</c:v>
                </c:pt>
                <c:pt idx="10314">
                  <c:v>1.007080078125E-3</c:v>
                </c:pt>
                <c:pt idx="10315">
                  <c:v>1.0068416595458984E-3</c:v>
                </c:pt>
                <c:pt idx="10316">
                  <c:v>1.007080078125E-3</c:v>
                </c:pt>
                <c:pt idx="10317">
                  <c:v>1.007080078125E-3</c:v>
                </c:pt>
                <c:pt idx="10318">
                  <c:v>1.0068416595458984E-3</c:v>
                </c:pt>
                <c:pt idx="10319">
                  <c:v>1.007080078125E-3</c:v>
                </c:pt>
                <c:pt idx="10320">
                  <c:v>1.0080337524414063E-3</c:v>
                </c:pt>
                <c:pt idx="10321">
                  <c:v>1.007080078125E-3</c:v>
                </c:pt>
                <c:pt idx="10322">
                  <c:v>1.0068416595458984E-3</c:v>
                </c:pt>
                <c:pt idx="10323">
                  <c:v>1.007080078125E-3</c:v>
                </c:pt>
                <c:pt idx="10324">
                  <c:v>1.007080078125E-3</c:v>
                </c:pt>
                <c:pt idx="10325">
                  <c:v>1.0068416595458984E-3</c:v>
                </c:pt>
                <c:pt idx="10326">
                  <c:v>1.007080078125E-3</c:v>
                </c:pt>
                <c:pt idx="10327">
                  <c:v>1.007080078125E-3</c:v>
                </c:pt>
                <c:pt idx="10328">
                  <c:v>1.0068416595458984E-3</c:v>
                </c:pt>
                <c:pt idx="10329">
                  <c:v>1.007080078125E-3</c:v>
                </c:pt>
                <c:pt idx="10330">
                  <c:v>1.007080078125E-3</c:v>
                </c:pt>
                <c:pt idx="10331">
                  <c:v>1.0068416595458984E-3</c:v>
                </c:pt>
                <c:pt idx="10332">
                  <c:v>1.0080337524414063E-3</c:v>
                </c:pt>
                <c:pt idx="10333">
                  <c:v>1.007080078125E-3</c:v>
                </c:pt>
                <c:pt idx="10334">
                  <c:v>1.0068416595458984E-3</c:v>
                </c:pt>
                <c:pt idx="10335">
                  <c:v>1.007080078125E-3</c:v>
                </c:pt>
                <c:pt idx="10336">
                  <c:v>1.007080078125E-3</c:v>
                </c:pt>
                <c:pt idx="10337">
                  <c:v>1.0068416595458984E-3</c:v>
                </c:pt>
                <c:pt idx="10338">
                  <c:v>1.007080078125E-3</c:v>
                </c:pt>
                <c:pt idx="10339">
                  <c:v>1.007080078125E-3</c:v>
                </c:pt>
                <c:pt idx="10340">
                  <c:v>1.0068416595458984E-3</c:v>
                </c:pt>
                <c:pt idx="10341">
                  <c:v>1.007080078125E-3</c:v>
                </c:pt>
                <c:pt idx="10342">
                  <c:v>1.007080078125E-3</c:v>
                </c:pt>
                <c:pt idx="10343">
                  <c:v>1.0068416595458984E-3</c:v>
                </c:pt>
                <c:pt idx="10344">
                  <c:v>1.007080078125E-3</c:v>
                </c:pt>
                <c:pt idx="10345">
                  <c:v>1.0080337524414063E-3</c:v>
                </c:pt>
                <c:pt idx="10346">
                  <c:v>1.007080078125E-3</c:v>
                </c:pt>
                <c:pt idx="10347">
                  <c:v>1.0068416595458984E-3</c:v>
                </c:pt>
                <c:pt idx="10348">
                  <c:v>1.007080078125E-3</c:v>
                </c:pt>
                <c:pt idx="10349">
                  <c:v>1.007080078125E-3</c:v>
                </c:pt>
                <c:pt idx="10350">
                  <c:v>1.0068416595458984E-3</c:v>
                </c:pt>
                <c:pt idx="10351">
                  <c:v>4.0280818939208984E-3</c:v>
                </c:pt>
                <c:pt idx="10352">
                  <c:v>1.007080078125E-3</c:v>
                </c:pt>
                <c:pt idx="10353">
                  <c:v>1.0068416595458984E-3</c:v>
                </c:pt>
                <c:pt idx="10354">
                  <c:v>1.0080337524414063E-3</c:v>
                </c:pt>
                <c:pt idx="10355">
                  <c:v>1.007080078125E-3</c:v>
                </c:pt>
                <c:pt idx="10356">
                  <c:v>1.0068416595458984E-3</c:v>
                </c:pt>
                <c:pt idx="10357">
                  <c:v>1.007080078125E-3</c:v>
                </c:pt>
                <c:pt idx="10358">
                  <c:v>1.007080078125E-3</c:v>
                </c:pt>
                <c:pt idx="10359">
                  <c:v>1.0068416595458984E-3</c:v>
                </c:pt>
                <c:pt idx="10360">
                  <c:v>1.007080078125E-3</c:v>
                </c:pt>
                <c:pt idx="10361">
                  <c:v>1.007080078125E-3</c:v>
                </c:pt>
                <c:pt idx="10362">
                  <c:v>1.0068416595458984E-3</c:v>
                </c:pt>
                <c:pt idx="10363">
                  <c:v>1.007080078125E-3</c:v>
                </c:pt>
                <c:pt idx="10364">
                  <c:v>1.007080078125E-3</c:v>
                </c:pt>
                <c:pt idx="10365">
                  <c:v>1.0068416595458984E-3</c:v>
                </c:pt>
                <c:pt idx="10366">
                  <c:v>1.007080078125E-3</c:v>
                </c:pt>
                <c:pt idx="10367">
                  <c:v>1.0080337524414063E-3</c:v>
                </c:pt>
                <c:pt idx="10368">
                  <c:v>1.007080078125E-3</c:v>
                </c:pt>
                <c:pt idx="10369">
                  <c:v>1.0068416595458984E-3</c:v>
                </c:pt>
                <c:pt idx="10370">
                  <c:v>1.007080078125E-3</c:v>
                </c:pt>
                <c:pt idx="10371">
                  <c:v>1.007080078125E-3</c:v>
                </c:pt>
                <c:pt idx="10372">
                  <c:v>1.0068416595458984E-3</c:v>
                </c:pt>
                <c:pt idx="10373">
                  <c:v>1.007080078125E-3</c:v>
                </c:pt>
                <c:pt idx="10374">
                  <c:v>1.007080078125E-3</c:v>
                </c:pt>
                <c:pt idx="10375">
                  <c:v>1.0068416595458984E-3</c:v>
                </c:pt>
                <c:pt idx="10376">
                  <c:v>1.007080078125E-3</c:v>
                </c:pt>
                <c:pt idx="10377">
                  <c:v>1.007080078125E-3</c:v>
                </c:pt>
                <c:pt idx="10378">
                  <c:v>1.0068416595458984E-3</c:v>
                </c:pt>
                <c:pt idx="10379">
                  <c:v>1.0080337524414063E-3</c:v>
                </c:pt>
                <c:pt idx="10380">
                  <c:v>1.007080078125E-3</c:v>
                </c:pt>
                <c:pt idx="10381">
                  <c:v>1.0068416595458984E-3</c:v>
                </c:pt>
                <c:pt idx="10382">
                  <c:v>1.007080078125E-3</c:v>
                </c:pt>
                <c:pt idx="10383">
                  <c:v>1.007080078125E-3</c:v>
                </c:pt>
                <c:pt idx="10384">
                  <c:v>1.0068416595458984E-3</c:v>
                </c:pt>
                <c:pt idx="10385">
                  <c:v>1.007080078125E-3</c:v>
                </c:pt>
                <c:pt idx="10386">
                  <c:v>1.007080078125E-3</c:v>
                </c:pt>
                <c:pt idx="10387">
                  <c:v>1.0068416595458984E-3</c:v>
                </c:pt>
                <c:pt idx="10388">
                  <c:v>1.007080078125E-3</c:v>
                </c:pt>
                <c:pt idx="10389">
                  <c:v>1.007080078125E-3</c:v>
                </c:pt>
                <c:pt idx="10390">
                  <c:v>1.0068416595458984E-3</c:v>
                </c:pt>
                <c:pt idx="10391">
                  <c:v>1.007080078125E-3</c:v>
                </c:pt>
                <c:pt idx="10392">
                  <c:v>1.0080337524414063E-3</c:v>
                </c:pt>
                <c:pt idx="10393">
                  <c:v>1.007080078125E-3</c:v>
                </c:pt>
                <c:pt idx="10394">
                  <c:v>1.0068416595458984E-3</c:v>
                </c:pt>
                <c:pt idx="10395">
                  <c:v>1.007080078125E-3</c:v>
                </c:pt>
                <c:pt idx="10396">
                  <c:v>1.007080078125E-3</c:v>
                </c:pt>
                <c:pt idx="10397">
                  <c:v>1.0068416595458984E-3</c:v>
                </c:pt>
                <c:pt idx="10398">
                  <c:v>1.007080078125E-3</c:v>
                </c:pt>
                <c:pt idx="10399">
                  <c:v>1.007080078125E-3</c:v>
                </c:pt>
                <c:pt idx="10400">
                  <c:v>1.0068416595458984E-3</c:v>
                </c:pt>
                <c:pt idx="10401">
                  <c:v>1.007080078125E-3</c:v>
                </c:pt>
                <c:pt idx="10402">
                  <c:v>1.007080078125E-3</c:v>
                </c:pt>
                <c:pt idx="10403">
                  <c:v>1.0068416595458984E-3</c:v>
                </c:pt>
                <c:pt idx="10404">
                  <c:v>1.0080337524414063E-3</c:v>
                </c:pt>
                <c:pt idx="10405">
                  <c:v>1.007080078125E-3</c:v>
                </c:pt>
                <c:pt idx="10406">
                  <c:v>1.0068416595458984E-3</c:v>
                </c:pt>
                <c:pt idx="10407">
                  <c:v>1.007080078125E-3</c:v>
                </c:pt>
                <c:pt idx="10408">
                  <c:v>1.007080078125E-3</c:v>
                </c:pt>
                <c:pt idx="10409">
                  <c:v>1.0068416595458984E-3</c:v>
                </c:pt>
                <c:pt idx="10410">
                  <c:v>1.007080078125E-3</c:v>
                </c:pt>
                <c:pt idx="10411">
                  <c:v>1.007080078125E-3</c:v>
                </c:pt>
                <c:pt idx="10412">
                  <c:v>1.0068416595458984E-3</c:v>
                </c:pt>
                <c:pt idx="10413">
                  <c:v>1.007080078125E-3</c:v>
                </c:pt>
                <c:pt idx="10414">
                  <c:v>1.007080078125E-3</c:v>
                </c:pt>
                <c:pt idx="10415">
                  <c:v>1.0068416595458984E-3</c:v>
                </c:pt>
                <c:pt idx="10416">
                  <c:v>1.007080078125E-3</c:v>
                </c:pt>
                <c:pt idx="10417">
                  <c:v>1.0080337524414063E-3</c:v>
                </c:pt>
                <c:pt idx="10418">
                  <c:v>1.007080078125E-3</c:v>
                </c:pt>
                <c:pt idx="10419">
                  <c:v>1.0068416595458984E-3</c:v>
                </c:pt>
                <c:pt idx="10420">
                  <c:v>1.007080078125E-3</c:v>
                </c:pt>
                <c:pt idx="10421">
                  <c:v>1.007080078125E-3</c:v>
                </c:pt>
                <c:pt idx="10422">
                  <c:v>1.0068416595458984E-3</c:v>
                </c:pt>
                <c:pt idx="10423">
                  <c:v>1.007080078125E-3</c:v>
                </c:pt>
                <c:pt idx="10424">
                  <c:v>1.007080078125E-3</c:v>
                </c:pt>
                <c:pt idx="10425">
                  <c:v>1.0068416595458984E-3</c:v>
                </c:pt>
                <c:pt idx="10426">
                  <c:v>1.007080078125E-3</c:v>
                </c:pt>
                <c:pt idx="10427">
                  <c:v>1.007080078125E-3</c:v>
                </c:pt>
                <c:pt idx="10428">
                  <c:v>1.0068416595458984E-3</c:v>
                </c:pt>
                <c:pt idx="10429">
                  <c:v>1.0080337524414063E-3</c:v>
                </c:pt>
                <c:pt idx="10430">
                  <c:v>1.007080078125E-3</c:v>
                </c:pt>
                <c:pt idx="10431">
                  <c:v>1.0068416595458984E-3</c:v>
                </c:pt>
                <c:pt idx="10432">
                  <c:v>1.007080078125E-3</c:v>
                </c:pt>
                <c:pt idx="10433">
                  <c:v>1.007080078125E-3</c:v>
                </c:pt>
                <c:pt idx="10434">
                  <c:v>1.0068416595458984E-3</c:v>
                </c:pt>
                <c:pt idx="10435">
                  <c:v>1.007080078125E-3</c:v>
                </c:pt>
                <c:pt idx="10436">
                  <c:v>1.007080078125E-3</c:v>
                </c:pt>
                <c:pt idx="10437">
                  <c:v>1.0068416595458984E-3</c:v>
                </c:pt>
                <c:pt idx="10438">
                  <c:v>1.007080078125E-3</c:v>
                </c:pt>
                <c:pt idx="10439">
                  <c:v>1.007080078125E-3</c:v>
                </c:pt>
                <c:pt idx="10440">
                  <c:v>1.0068416595458984E-3</c:v>
                </c:pt>
                <c:pt idx="10441">
                  <c:v>1.007080078125E-3</c:v>
                </c:pt>
                <c:pt idx="10442">
                  <c:v>1.0080337524414063E-3</c:v>
                </c:pt>
                <c:pt idx="10443">
                  <c:v>1.007080078125E-3</c:v>
                </c:pt>
                <c:pt idx="10444">
                  <c:v>1.0068416595458984E-3</c:v>
                </c:pt>
                <c:pt idx="10445">
                  <c:v>1.007080078125E-3</c:v>
                </c:pt>
                <c:pt idx="10446">
                  <c:v>1.007080078125E-3</c:v>
                </c:pt>
                <c:pt idx="10447">
                  <c:v>1.0068416595458984E-3</c:v>
                </c:pt>
                <c:pt idx="10448">
                  <c:v>1.007080078125E-3</c:v>
                </c:pt>
                <c:pt idx="10449">
                  <c:v>1.007080078125E-3</c:v>
                </c:pt>
                <c:pt idx="10450">
                  <c:v>3.0210018157958984E-3</c:v>
                </c:pt>
                <c:pt idx="10451">
                  <c:v>1.0068416595458984E-3</c:v>
                </c:pt>
                <c:pt idx="10452">
                  <c:v>1.0080337524414063E-3</c:v>
                </c:pt>
                <c:pt idx="10453">
                  <c:v>1.007080078125E-3</c:v>
                </c:pt>
                <c:pt idx="10454">
                  <c:v>1.0068416595458984E-3</c:v>
                </c:pt>
                <c:pt idx="10455">
                  <c:v>1.007080078125E-3</c:v>
                </c:pt>
                <c:pt idx="10456">
                  <c:v>1.007080078125E-3</c:v>
                </c:pt>
                <c:pt idx="10457">
                  <c:v>1.0068416595458984E-3</c:v>
                </c:pt>
                <c:pt idx="10458">
                  <c:v>1.007080078125E-3</c:v>
                </c:pt>
                <c:pt idx="10459">
                  <c:v>1.007080078125E-3</c:v>
                </c:pt>
                <c:pt idx="10460">
                  <c:v>1.0068416595458984E-3</c:v>
                </c:pt>
                <c:pt idx="10461">
                  <c:v>1.007080078125E-3</c:v>
                </c:pt>
                <c:pt idx="10462">
                  <c:v>1.007080078125E-3</c:v>
                </c:pt>
                <c:pt idx="10463">
                  <c:v>1.0068416595458984E-3</c:v>
                </c:pt>
                <c:pt idx="10464">
                  <c:v>1.007080078125E-3</c:v>
                </c:pt>
                <c:pt idx="10465">
                  <c:v>1.0080337524414063E-3</c:v>
                </c:pt>
                <c:pt idx="10466">
                  <c:v>1.007080078125E-3</c:v>
                </c:pt>
                <c:pt idx="10467">
                  <c:v>1.0068416595458984E-3</c:v>
                </c:pt>
                <c:pt idx="10468">
                  <c:v>1.007080078125E-3</c:v>
                </c:pt>
                <c:pt idx="10469">
                  <c:v>1.007080078125E-3</c:v>
                </c:pt>
                <c:pt idx="10470">
                  <c:v>1.0068416595458984E-3</c:v>
                </c:pt>
                <c:pt idx="10471">
                  <c:v>1.007080078125E-3</c:v>
                </c:pt>
                <c:pt idx="10472">
                  <c:v>1.007080078125E-3</c:v>
                </c:pt>
                <c:pt idx="10473">
                  <c:v>1.0068416595458984E-3</c:v>
                </c:pt>
                <c:pt idx="10474">
                  <c:v>1.007080078125E-3</c:v>
                </c:pt>
                <c:pt idx="10475">
                  <c:v>1.007080078125E-3</c:v>
                </c:pt>
                <c:pt idx="10476">
                  <c:v>1.0068416595458984E-3</c:v>
                </c:pt>
                <c:pt idx="10477">
                  <c:v>1.0080337524414063E-3</c:v>
                </c:pt>
                <c:pt idx="10478">
                  <c:v>1.007080078125E-3</c:v>
                </c:pt>
                <c:pt idx="10479">
                  <c:v>1.0068416595458984E-3</c:v>
                </c:pt>
                <c:pt idx="10480">
                  <c:v>1.007080078125E-3</c:v>
                </c:pt>
                <c:pt idx="10481">
                  <c:v>1.007080078125E-3</c:v>
                </c:pt>
                <c:pt idx="10482">
                  <c:v>1.0068416595458984E-3</c:v>
                </c:pt>
                <c:pt idx="10483">
                  <c:v>1.007080078125E-3</c:v>
                </c:pt>
                <c:pt idx="10484">
                  <c:v>1.007080078125E-3</c:v>
                </c:pt>
                <c:pt idx="10485">
                  <c:v>1.0068416595458984E-3</c:v>
                </c:pt>
                <c:pt idx="10486">
                  <c:v>1.007080078125E-3</c:v>
                </c:pt>
                <c:pt idx="10487">
                  <c:v>1.007080078125E-3</c:v>
                </c:pt>
                <c:pt idx="10488">
                  <c:v>1.0068416595458984E-3</c:v>
                </c:pt>
                <c:pt idx="10489">
                  <c:v>1.007080078125E-3</c:v>
                </c:pt>
                <c:pt idx="10490">
                  <c:v>1.0080337524414063E-3</c:v>
                </c:pt>
                <c:pt idx="10491">
                  <c:v>1.007080078125E-3</c:v>
                </c:pt>
                <c:pt idx="10492">
                  <c:v>1.0068416595458984E-3</c:v>
                </c:pt>
                <c:pt idx="10493">
                  <c:v>1.007080078125E-3</c:v>
                </c:pt>
                <c:pt idx="10494">
                  <c:v>1.007080078125E-3</c:v>
                </c:pt>
                <c:pt idx="10495">
                  <c:v>1.0068416595458984E-3</c:v>
                </c:pt>
                <c:pt idx="10496">
                  <c:v>1.007080078125E-3</c:v>
                </c:pt>
                <c:pt idx="10497">
                  <c:v>1.007080078125E-3</c:v>
                </c:pt>
                <c:pt idx="10498">
                  <c:v>1.0068416595458984E-3</c:v>
                </c:pt>
                <c:pt idx="10499">
                  <c:v>1.007080078125E-3</c:v>
                </c:pt>
                <c:pt idx="10500">
                  <c:v>1.0068416595458984E-3</c:v>
                </c:pt>
                <c:pt idx="10501">
                  <c:v>1.007080078125E-3</c:v>
                </c:pt>
                <c:pt idx="10502">
                  <c:v>1.0080337524414063E-3</c:v>
                </c:pt>
                <c:pt idx="10503">
                  <c:v>1.007080078125E-3</c:v>
                </c:pt>
                <c:pt idx="10504">
                  <c:v>1.0068416595458984E-3</c:v>
                </c:pt>
                <c:pt idx="10505">
                  <c:v>1.007080078125E-3</c:v>
                </c:pt>
                <c:pt idx="10506">
                  <c:v>1.007080078125E-3</c:v>
                </c:pt>
                <c:pt idx="10507">
                  <c:v>1.0068416595458984E-3</c:v>
                </c:pt>
                <c:pt idx="10508">
                  <c:v>1.007080078125E-3</c:v>
                </c:pt>
                <c:pt idx="10509">
                  <c:v>1.007080078125E-3</c:v>
                </c:pt>
                <c:pt idx="10510">
                  <c:v>1.0068416595458984E-3</c:v>
                </c:pt>
                <c:pt idx="10511">
                  <c:v>1.007080078125E-3</c:v>
                </c:pt>
                <c:pt idx="10512">
                  <c:v>1.007080078125E-3</c:v>
                </c:pt>
                <c:pt idx="10513">
                  <c:v>1.0068416595458984E-3</c:v>
                </c:pt>
                <c:pt idx="10514">
                  <c:v>1.007080078125E-3</c:v>
                </c:pt>
                <c:pt idx="10515">
                  <c:v>1.0080337524414063E-3</c:v>
                </c:pt>
                <c:pt idx="10516">
                  <c:v>1.007080078125E-3</c:v>
                </c:pt>
                <c:pt idx="10517">
                  <c:v>1.0068416595458984E-3</c:v>
                </c:pt>
                <c:pt idx="10518">
                  <c:v>1.007080078125E-3</c:v>
                </c:pt>
                <c:pt idx="10519">
                  <c:v>1.007080078125E-3</c:v>
                </c:pt>
                <c:pt idx="10520">
                  <c:v>1.0068416595458984E-3</c:v>
                </c:pt>
                <c:pt idx="10521">
                  <c:v>1.007080078125E-3</c:v>
                </c:pt>
                <c:pt idx="10522">
                  <c:v>1.0068416595458984E-3</c:v>
                </c:pt>
                <c:pt idx="10523">
                  <c:v>1.007080078125E-3</c:v>
                </c:pt>
                <c:pt idx="10524">
                  <c:v>1.007080078125E-3</c:v>
                </c:pt>
                <c:pt idx="10525">
                  <c:v>1.0068416595458984E-3</c:v>
                </c:pt>
                <c:pt idx="10526">
                  <c:v>1.007080078125E-3</c:v>
                </c:pt>
                <c:pt idx="10527">
                  <c:v>1.0080337524414063E-3</c:v>
                </c:pt>
                <c:pt idx="10528">
                  <c:v>1.007080078125E-3</c:v>
                </c:pt>
                <c:pt idx="10529">
                  <c:v>1.0068416595458984E-3</c:v>
                </c:pt>
                <c:pt idx="10530">
                  <c:v>1.007080078125E-3</c:v>
                </c:pt>
                <c:pt idx="10531">
                  <c:v>1.007080078125E-3</c:v>
                </c:pt>
                <c:pt idx="10532">
                  <c:v>1.0068416595458984E-3</c:v>
                </c:pt>
                <c:pt idx="10533">
                  <c:v>1.007080078125E-3</c:v>
                </c:pt>
                <c:pt idx="10534">
                  <c:v>1.007080078125E-3</c:v>
                </c:pt>
                <c:pt idx="10535">
                  <c:v>1.0068416595458984E-3</c:v>
                </c:pt>
                <c:pt idx="10536">
                  <c:v>1.007080078125E-3</c:v>
                </c:pt>
                <c:pt idx="10537">
                  <c:v>1.007080078125E-3</c:v>
                </c:pt>
                <c:pt idx="10538">
                  <c:v>1.0068416595458984E-3</c:v>
                </c:pt>
                <c:pt idx="10539">
                  <c:v>1.007080078125E-3</c:v>
                </c:pt>
                <c:pt idx="10540">
                  <c:v>1.0080337524414063E-3</c:v>
                </c:pt>
                <c:pt idx="10541">
                  <c:v>1.007080078125E-3</c:v>
                </c:pt>
                <c:pt idx="10542">
                  <c:v>1.0068416595458984E-3</c:v>
                </c:pt>
                <c:pt idx="10543">
                  <c:v>1.007080078125E-3</c:v>
                </c:pt>
                <c:pt idx="10544">
                  <c:v>1.0068416595458984E-3</c:v>
                </c:pt>
                <c:pt idx="10545">
                  <c:v>1.007080078125E-3</c:v>
                </c:pt>
                <c:pt idx="10546">
                  <c:v>1.007080078125E-3</c:v>
                </c:pt>
                <c:pt idx="10547">
                  <c:v>1.0068416595458984E-3</c:v>
                </c:pt>
                <c:pt idx="10548">
                  <c:v>1.007080078125E-3</c:v>
                </c:pt>
                <c:pt idx="10549">
                  <c:v>1.007080078125E-3</c:v>
                </c:pt>
                <c:pt idx="10550">
                  <c:v>1.0068416595458984E-3</c:v>
                </c:pt>
                <c:pt idx="10551">
                  <c:v>1.007080078125E-3</c:v>
                </c:pt>
                <c:pt idx="10552">
                  <c:v>1.0080337524414063E-3</c:v>
                </c:pt>
                <c:pt idx="10553">
                  <c:v>1.007080078125E-3</c:v>
                </c:pt>
                <c:pt idx="10554">
                  <c:v>1.0068416595458984E-3</c:v>
                </c:pt>
                <c:pt idx="10555">
                  <c:v>1.007080078125E-3</c:v>
                </c:pt>
                <c:pt idx="10556">
                  <c:v>1.007080078125E-3</c:v>
                </c:pt>
                <c:pt idx="10557">
                  <c:v>1.0068416595458984E-3</c:v>
                </c:pt>
                <c:pt idx="10558">
                  <c:v>1.007080078125E-3</c:v>
                </c:pt>
                <c:pt idx="10559">
                  <c:v>1.007080078125E-3</c:v>
                </c:pt>
                <c:pt idx="10560">
                  <c:v>1.0068416595458984E-3</c:v>
                </c:pt>
                <c:pt idx="10561">
                  <c:v>1.007080078125E-3</c:v>
                </c:pt>
                <c:pt idx="10562">
                  <c:v>1.007080078125E-3</c:v>
                </c:pt>
                <c:pt idx="10563">
                  <c:v>1.0068416595458984E-3</c:v>
                </c:pt>
                <c:pt idx="10564">
                  <c:v>1.007080078125E-3</c:v>
                </c:pt>
                <c:pt idx="10565">
                  <c:v>1.0080337524414063E-3</c:v>
                </c:pt>
                <c:pt idx="10566">
                  <c:v>1.0068416595458984E-3</c:v>
                </c:pt>
                <c:pt idx="10567">
                  <c:v>1.007080078125E-3</c:v>
                </c:pt>
                <c:pt idx="10568">
                  <c:v>1.007080078125E-3</c:v>
                </c:pt>
                <c:pt idx="10569">
                  <c:v>1.0068416595458984E-3</c:v>
                </c:pt>
                <c:pt idx="10570">
                  <c:v>1.007080078125E-3</c:v>
                </c:pt>
                <c:pt idx="10571">
                  <c:v>1.007080078125E-3</c:v>
                </c:pt>
                <c:pt idx="10572">
                  <c:v>1.0068416595458984E-3</c:v>
                </c:pt>
                <c:pt idx="10573">
                  <c:v>1.007080078125E-3</c:v>
                </c:pt>
                <c:pt idx="10574">
                  <c:v>1.007080078125E-3</c:v>
                </c:pt>
                <c:pt idx="10575">
                  <c:v>1.0068416595458984E-3</c:v>
                </c:pt>
                <c:pt idx="10576">
                  <c:v>1.007080078125E-3</c:v>
                </c:pt>
                <c:pt idx="10577">
                  <c:v>1.0080337524414063E-3</c:v>
                </c:pt>
                <c:pt idx="10578">
                  <c:v>1.007080078125E-3</c:v>
                </c:pt>
                <c:pt idx="10579">
                  <c:v>1.0068416595458984E-3</c:v>
                </c:pt>
                <c:pt idx="10580">
                  <c:v>1.007080078125E-3</c:v>
                </c:pt>
                <c:pt idx="10581">
                  <c:v>1.007080078125E-3</c:v>
                </c:pt>
                <c:pt idx="10582">
                  <c:v>1.0068416595458984E-3</c:v>
                </c:pt>
                <c:pt idx="10583">
                  <c:v>1.007080078125E-3</c:v>
                </c:pt>
                <c:pt idx="10584">
                  <c:v>1.007080078125E-3</c:v>
                </c:pt>
                <c:pt idx="10585">
                  <c:v>1.0068416595458984E-3</c:v>
                </c:pt>
                <c:pt idx="10586">
                  <c:v>1.007080078125E-3</c:v>
                </c:pt>
                <c:pt idx="10587">
                  <c:v>1.007080078125E-3</c:v>
                </c:pt>
                <c:pt idx="10588">
                  <c:v>1.0068416595458984E-3</c:v>
                </c:pt>
                <c:pt idx="10589">
                  <c:v>1.007080078125E-3</c:v>
                </c:pt>
                <c:pt idx="10590">
                  <c:v>1.0080337524414063E-3</c:v>
                </c:pt>
                <c:pt idx="10591">
                  <c:v>1.0068416595458984E-3</c:v>
                </c:pt>
                <c:pt idx="10592">
                  <c:v>1.007080078125E-3</c:v>
                </c:pt>
                <c:pt idx="10593">
                  <c:v>1.007080078125E-3</c:v>
                </c:pt>
                <c:pt idx="10594">
                  <c:v>1.0068416595458984E-3</c:v>
                </c:pt>
                <c:pt idx="10595">
                  <c:v>1.007080078125E-3</c:v>
                </c:pt>
                <c:pt idx="10596">
                  <c:v>1.007080078125E-3</c:v>
                </c:pt>
                <c:pt idx="10597">
                  <c:v>1.0068416595458984E-3</c:v>
                </c:pt>
                <c:pt idx="10598">
                  <c:v>1.007080078125E-3</c:v>
                </c:pt>
                <c:pt idx="10599">
                  <c:v>1.007080078125E-3</c:v>
                </c:pt>
                <c:pt idx="10600">
                  <c:v>1.0068416595458984E-3</c:v>
                </c:pt>
                <c:pt idx="10601">
                  <c:v>1.007080078125E-3</c:v>
                </c:pt>
                <c:pt idx="10602">
                  <c:v>1.8127918243408203E-2</c:v>
                </c:pt>
                <c:pt idx="10603">
                  <c:v>1.007080078125E-3</c:v>
                </c:pt>
                <c:pt idx="10604">
                  <c:v>1.007080078125E-3</c:v>
                </c:pt>
                <c:pt idx="10605">
                  <c:v>1.0068416595458984E-3</c:v>
                </c:pt>
                <c:pt idx="10606">
                  <c:v>1.007080078125E-3</c:v>
                </c:pt>
                <c:pt idx="10607">
                  <c:v>1.007080078125E-3</c:v>
                </c:pt>
                <c:pt idx="10608">
                  <c:v>1.0068416595458984E-3</c:v>
                </c:pt>
                <c:pt idx="10609">
                  <c:v>1.007080078125E-3</c:v>
                </c:pt>
                <c:pt idx="10610">
                  <c:v>1.0080337524414063E-3</c:v>
                </c:pt>
                <c:pt idx="10611">
                  <c:v>1.007080078125E-3</c:v>
                </c:pt>
                <c:pt idx="10612">
                  <c:v>1.0068416595458984E-3</c:v>
                </c:pt>
                <c:pt idx="10613">
                  <c:v>1.007080078125E-3</c:v>
                </c:pt>
                <c:pt idx="10614">
                  <c:v>1.007080078125E-3</c:v>
                </c:pt>
                <c:pt idx="10615">
                  <c:v>1.0068416595458984E-3</c:v>
                </c:pt>
                <c:pt idx="10616">
                  <c:v>1.007080078125E-3</c:v>
                </c:pt>
                <c:pt idx="10617">
                  <c:v>1.007080078125E-3</c:v>
                </c:pt>
                <c:pt idx="10618">
                  <c:v>1.0068416595458984E-3</c:v>
                </c:pt>
                <c:pt idx="10619">
                  <c:v>1.007080078125E-3</c:v>
                </c:pt>
                <c:pt idx="10620">
                  <c:v>1.007080078125E-3</c:v>
                </c:pt>
                <c:pt idx="10621">
                  <c:v>1.0068416595458984E-3</c:v>
                </c:pt>
                <c:pt idx="10622">
                  <c:v>1.007080078125E-3</c:v>
                </c:pt>
                <c:pt idx="10623">
                  <c:v>1.0080337524414063E-3</c:v>
                </c:pt>
                <c:pt idx="10624">
                  <c:v>1.0068416595458984E-3</c:v>
                </c:pt>
                <c:pt idx="10625">
                  <c:v>1.007080078125E-3</c:v>
                </c:pt>
                <c:pt idx="10626">
                  <c:v>1.007080078125E-3</c:v>
                </c:pt>
                <c:pt idx="10627">
                  <c:v>1.0068416595458984E-3</c:v>
                </c:pt>
                <c:pt idx="10628">
                  <c:v>1.007080078125E-3</c:v>
                </c:pt>
                <c:pt idx="10629">
                  <c:v>1.007080078125E-3</c:v>
                </c:pt>
                <c:pt idx="10630">
                  <c:v>1.0068416595458984E-3</c:v>
                </c:pt>
                <c:pt idx="10631">
                  <c:v>1.007080078125E-3</c:v>
                </c:pt>
                <c:pt idx="10632">
                  <c:v>1.007080078125E-3</c:v>
                </c:pt>
                <c:pt idx="10633">
                  <c:v>1.0068416595458984E-3</c:v>
                </c:pt>
                <c:pt idx="10634">
                  <c:v>1.007080078125E-3</c:v>
                </c:pt>
                <c:pt idx="10635">
                  <c:v>1.0080337524414063E-3</c:v>
                </c:pt>
                <c:pt idx="10636">
                  <c:v>1.007080078125E-3</c:v>
                </c:pt>
                <c:pt idx="10637">
                  <c:v>1.0068416595458984E-3</c:v>
                </c:pt>
                <c:pt idx="10638">
                  <c:v>1.007080078125E-3</c:v>
                </c:pt>
                <c:pt idx="10639">
                  <c:v>1.007080078125E-3</c:v>
                </c:pt>
                <c:pt idx="10640">
                  <c:v>1.0068416595458984E-3</c:v>
                </c:pt>
                <c:pt idx="10641">
                  <c:v>1.007080078125E-3</c:v>
                </c:pt>
                <c:pt idx="10642">
                  <c:v>1.007080078125E-3</c:v>
                </c:pt>
                <c:pt idx="10643">
                  <c:v>1.0068416595458984E-3</c:v>
                </c:pt>
                <c:pt idx="10644">
                  <c:v>1.007080078125E-3</c:v>
                </c:pt>
                <c:pt idx="10645">
                  <c:v>1.007080078125E-3</c:v>
                </c:pt>
                <c:pt idx="10646">
                  <c:v>1.0068416595458984E-3</c:v>
                </c:pt>
                <c:pt idx="10647">
                  <c:v>1.007080078125E-3</c:v>
                </c:pt>
                <c:pt idx="10648">
                  <c:v>1.0080337524414063E-3</c:v>
                </c:pt>
                <c:pt idx="10649">
                  <c:v>1.0068416595458984E-3</c:v>
                </c:pt>
                <c:pt idx="10650">
                  <c:v>1.007080078125E-3</c:v>
                </c:pt>
                <c:pt idx="10651">
                  <c:v>1.007080078125E-3</c:v>
                </c:pt>
                <c:pt idx="10652">
                  <c:v>1.0068416595458984E-3</c:v>
                </c:pt>
                <c:pt idx="10653">
                  <c:v>1.007080078125E-3</c:v>
                </c:pt>
                <c:pt idx="10654">
                  <c:v>1.007080078125E-3</c:v>
                </c:pt>
                <c:pt idx="10655">
                  <c:v>1.0068416595458984E-3</c:v>
                </c:pt>
                <c:pt idx="10656">
                  <c:v>1.007080078125E-3</c:v>
                </c:pt>
                <c:pt idx="10657">
                  <c:v>1.007080078125E-3</c:v>
                </c:pt>
                <c:pt idx="10658">
                  <c:v>1.0068416595458984E-3</c:v>
                </c:pt>
                <c:pt idx="10659">
                  <c:v>1.007080078125E-3</c:v>
                </c:pt>
                <c:pt idx="10660">
                  <c:v>1.0080337524414063E-3</c:v>
                </c:pt>
                <c:pt idx="10661">
                  <c:v>1.007080078125E-3</c:v>
                </c:pt>
                <c:pt idx="10662">
                  <c:v>1.0068416595458984E-3</c:v>
                </c:pt>
                <c:pt idx="10663">
                  <c:v>1.007080078125E-3</c:v>
                </c:pt>
                <c:pt idx="10664">
                  <c:v>1.007080078125E-3</c:v>
                </c:pt>
                <c:pt idx="10665">
                  <c:v>1.0068416595458984E-3</c:v>
                </c:pt>
                <c:pt idx="10666">
                  <c:v>1.007080078125E-3</c:v>
                </c:pt>
                <c:pt idx="10667">
                  <c:v>1.007080078125E-3</c:v>
                </c:pt>
                <c:pt idx="10668">
                  <c:v>1.0068416595458984E-3</c:v>
                </c:pt>
                <c:pt idx="10669">
                  <c:v>1.007080078125E-3</c:v>
                </c:pt>
                <c:pt idx="10670">
                  <c:v>1.007080078125E-3</c:v>
                </c:pt>
                <c:pt idx="10671">
                  <c:v>1.0068416595458984E-3</c:v>
                </c:pt>
                <c:pt idx="10672">
                  <c:v>1.007080078125E-3</c:v>
                </c:pt>
                <c:pt idx="10673">
                  <c:v>1.0080337524414063E-3</c:v>
                </c:pt>
                <c:pt idx="10674">
                  <c:v>1.0068416595458984E-3</c:v>
                </c:pt>
                <c:pt idx="10675">
                  <c:v>1.007080078125E-3</c:v>
                </c:pt>
                <c:pt idx="10676">
                  <c:v>1.007080078125E-3</c:v>
                </c:pt>
                <c:pt idx="10677">
                  <c:v>1.0068416595458984E-3</c:v>
                </c:pt>
                <c:pt idx="10678">
                  <c:v>1.007080078125E-3</c:v>
                </c:pt>
                <c:pt idx="10679">
                  <c:v>1.007080078125E-3</c:v>
                </c:pt>
                <c:pt idx="10680">
                  <c:v>1.0068416595458984E-3</c:v>
                </c:pt>
                <c:pt idx="10681">
                  <c:v>1.007080078125E-3</c:v>
                </c:pt>
                <c:pt idx="10682">
                  <c:v>1.007080078125E-3</c:v>
                </c:pt>
                <c:pt idx="10683">
                  <c:v>1.0068416595458984E-3</c:v>
                </c:pt>
                <c:pt idx="10684">
                  <c:v>1.007080078125E-3</c:v>
                </c:pt>
                <c:pt idx="10685">
                  <c:v>1.0080337524414063E-3</c:v>
                </c:pt>
                <c:pt idx="10686">
                  <c:v>1.007080078125E-3</c:v>
                </c:pt>
                <c:pt idx="10687">
                  <c:v>8.0559253692626953E-3</c:v>
                </c:pt>
                <c:pt idx="10688">
                  <c:v>1.007080078125E-3</c:v>
                </c:pt>
                <c:pt idx="10689">
                  <c:v>1.0068416595458984E-3</c:v>
                </c:pt>
                <c:pt idx="10690">
                  <c:v>1.007080078125E-3</c:v>
                </c:pt>
                <c:pt idx="10691">
                  <c:v>1.0080337524414063E-3</c:v>
                </c:pt>
                <c:pt idx="10692">
                  <c:v>1.0068416595458984E-3</c:v>
                </c:pt>
                <c:pt idx="10693">
                  <c:v>1.007080078125E-3</c:v>
                </c:pt>
                <c:pt idx="10694">
                  <c:v>1.007080078125E-3</c:v>
                </c:pt>
                <c:pt idx="10695">
                  <c:v>1.0068416595458984E-3</c:v>
                </c:pt>
                <c:pt idx="10696">
                  <c:v>1.007080078125E-3</c:v>
                </c:pt>
                <c:pt idx="10697">
                  <c:v>1.007080078125E-3</c:v>
                </c:pt>
                <c:pt idx="10698">
                  <c:v>1.0068416595458984E-3</c:v>
                </c:pt>
                <c:pt idx="10699">
                  <c:v>1.007080078125E-3</c:v>
                </c:pt>
                <c:pt idx="10700">
                  <c:v>1.007080078125E-3</c:v>
                </c:pt>
                <c:pt idx="10701">
                  <c:v>1.0068416595458984E-3</c:v>
                </c:pt>
                <c:pt idx="10702">
                  <c:v>1.007080078125E-3</c:v>
                </c:pt>
                <c:pt idx="10703">
                  <c:v>1.0080337524414063E-3</c:v>
                </c:pt>
                <c:pt idx="10704">
                  <c:v>1.007080078125E-3</c:v>
                </c:pt>
                <c:pt idx="10705">
                  <c:v>1.0068416595458984E-3</c:v>
                </c:pt>
                <c:pt idx="10706">
                  <c:v>1.007080078125E-3</c:v>
                </c:pt>
                <c:pt idx="10707">
                  <c:v>1.007080078125E-3</c:v>
                </c:pt>
                <c:pt idx="10708">
                  <c:v>1.0068416595458984E-3</c:v>
                </c:pt>
                <c:pt idx="10709">
                  <c:v>1.007080078125E-3</c:v>
                </c:pt>
                <c:pt idx="10710">
                  <c:v>1.007080078125E-3</c:v>
                </c:pt>
                <c:pt idx="10711">
                  <c:v>1.0068416595458984E-3</c:v>
                </c:pt>
                <c:pt idx="10712">
                  <c:v>1.007080078125E-3</c:v>
                </c:pt>
                <c:pt idx="10713">
                  <c:v>1.007080078125E-3</c:v>
                </c:pt>
                <c:pt idx="10714">
                  <c:v>1.0068416595458984E-3</c:v>
                </c:pt>
                <c:pt idx="10715">
                  <c:v>1.007080078125E-3</c:v>
                </c:pt>
                <c:pt idx="10716">
                  <c:v>1.0080337524414063E-3</c:v>
                </c:pt>
                <c:pt idx="10717">
                  <c:v>1.0068416595458984E-3</c:v>
                </c:pt>
                <c:pt idx="10718">
                  <c:v>1.007080078125E-3</c:v>
                </c:pt>
                <c:pt idx="10719">
                  <c:v>1.007080078125E-3</c:v>
                </c:pt>
                <c:pt idx="10720">
                  <c:v>1.0068416595458984E-3</c:v>
                </c:pt>
                <c:pt idx="10721">
                  <c:v>1.007080078125E-3</c:v>
                </c:pt>
                <c:pt idx="10722">
                  <c:v>1.007080078125E-3</c:v>
                </c:pt>
                <c:pt idx="10723">
                  <c:v>1.0068416595458984E-3</c:v>
                </c:pt>
                <c:pt idx="10724">
                  <c:v>1.007080078125E-3</c:v>
                </c:pt>
                <c:pt idx="10725">
                  <c:v>1.007080078125E-3</c:v>
                </c:pt>
                <c:pt idx="10726">
                  <c:v>1.0068416595458984E-3</c:v>
                </c:pt>
                <c:pt idx="10727">
                  <c:v>1.007080078125E-3</c:v>
                </c:pt>
                <c:pt idx="10728">
                  <c:v>1.0080337524414063E-3</c:v>
                </c:pt>
                <c:pt idx="10729">
                  <c:v>1.007080078125E-3</c:v>
                </c:pt>
                <c:pt idx="10730">
                  <c:v>1.0068416595458984E-3</c:v>
                </c:pt>
                <c:pt idx="10731">
                  <c:v>1.007080078125E-3</c:v>
                </c:pt>
                <c:pt idx="10732">
                  <c:v>1.007080078125E-3</c:v>
                </c:pt>
                <c:pt idx="10733">
                  <c:v>1.0068416595458984E-3</c:v>
                </c:pt>
                <c:pt idx="10734">
                  <c:v>1.007080078125E-3</c:v>
                </c:pt>
                <c:pt idx="10735">
                  <c:v>1.007080078125E-3</c:v>
                </c:pt>
                <c:pt idx="10736">
                  <c:v>1.0068416595458984E-3</c:v>
                </c:pt>
                <c:pt idx="10737">
                  <c:v>1.007080078125E-3</c:v>
                </c:pt>
                <c:pt idx="10738">
                  <c:v>1.007080078125E-3</c:v>
                </c:pt>
                <c:pt idx="10739">
                  <c:v>1.0068416595458984E-3</c:v>
                </c:pt>
                <c:pt idx="10740">
                  <c:v>1.007080078125E-3</c:v>
                </c:pt>
                <c:pt idx="10741">
                  <c:v>1.0080337524414063E-3</c:v>
                </c:pt>
                <c:pt idx="10742">
                  <c:v>1.0068416595458984E-3</c:v>
                </c:pt>
                <c:pt idx="10743">
                  <c:v>1.007080078125E-3</c:v>
                </c:pt>
                <c:pt idx="10744">
                  <c:v>1.007080078125E-3</c:v>
                </c:pt>
                <c:pt idx="10745">
                  <c:v>1.0068416595458984E-3</c:v>
                </c:pt>
                <c:pt idx="10746">
                  <c:v>1.007080078125E-3</c:v>
                </c:pt>
                <c:pt idx="10747">
                  <c:v>1.007080078125E-3</c:v>
                </c:pt>
                <c:pt idx="10748">
                  <c:v>1.0068416595458984E-3</c:v>
                </c:pt>
                <c:pt idx="10749">
                  <c:v>1.007080078125E-3</c:v>
                </c:pt>
                <c:pt idx="10750">
                  <c:v>1.007080078125E-3</c:v>
                </c:pt>
                <c:pt idx="10751">
                  <c:v>1.0068416595458984E-3</c:v>
                </c:pt>
                <c:pt idx="10752">
                  <c:v>1.007080078125E-3</c:v>
                </c:pt>
                <c:pt idx="10753">
                  <c:v>1.0080337524414063E-3</c:v>
                </c:pt>
                <c:pt idx="10754">
                  <c:v>1.007080078125E-3</c:v>
                </c:pt>
                <c:pt idx="10755">
                  <c:v>1.0068416595458984E-3</c:v>
                </c:pt>
                <c:pt idx="10756">
                  <c:v>1.007080078125E-3</c:v>
                </c:pt>
                <c:pt idx="10757">
                  <c:v>1.007080078125E-3</c:v>
                </c:pt>
                <c:pt idx="10758">
                  <c:v>1.0068416595458984E-3</c:v>
                </c:pt>
                <c:pt idx="10759">
                  <c:v>1.007080078125E-3</c:v>
                </c:pt>
                <c:pt idx="10760">
                  <c:v>1.007080078125E-3</c:v>
                </c:pt>
                <c:pt idx="10761">
                  <c:v>1.0068416595458984E-3</c:v>
                </c:pt>
                <c:pt idx="10762">
                  <c:v>1.007080078125E-3</c:v>
                </c:pt>
                <c:pt idx="10763">
                  <c:v>1.007080078125E-3</c:v>
                </c:pt>
                <c:pt idx="10764">
                  <c:v>1.0068416595458984E-3</c:v>
                </c:pt>
                <c:pt idx="10765">
                  <c:v>1.0080337524414063E-3</c:v>
                </c:pt>
                <c:pt idx="10766">
                  <c:v>1.007080078125E-3</c:v>
                </c:pt>
                <c:pt idx="10767">
                  <c:v>1.0068416595458984E-3</c:v>
                </c:pt>
                <c:pt idx="10768">
                  <c:v>1.007080078125E-3</c:v>
                </c:pt>
                <c:pt idx="10769">
                  <c:v>1.007080078125E-3</c:v>
                </c:pt>
                <c:pt idx="10770">
                  <c:v>1.0068416595458984E-3</c:v>
                </c:pt>
                <c:pt idx="10771">
                  <c:v>1.007080078125E-3</c:v>
                </c:pt>
                <c:pt idx="10772">
                  <c:v>1.007080078125E-3</c:v>
                </c:pt>
                <c:pt idx="10773">
                  <c:v>1.0068416595458984E-3</c:v>
                </c:pt>
                <c:pt idx="10774">
                  <c:v>1.007080078125E-3</c:v>
                </c:pt>
                <c:pt idx="10775">
                  <c:v>1.007080078125E-3</c:v>
                </c:pt>
                <c:pt idx="10776">
                  <c:v>1.0068416595458984E-3</c:v>
                </c:pt>
                <c:pt idx="10777">
                  <c:v>1.007080078125E-3</c:v>
                </c:pt>
                <c:pt idx="10778">
                  <c:v>1.0080337524414063E-3</c:v>
                </c:pt>
                <c:pt idx="10779">
                  <c:v>1.007080078125E-3</c:v>
                </c:pt>
                <c:pt idx="10780">
                  <c:v>7.0488452911376953E-3</c:v>
                </c:pt>
                <c:pt idx="10781">
                  <c:v>1.007080078125E-3</c:v>
                </c:pt>
                <c:pt idx="10782">
                  <c:v>1.007080078125E-3</c:v>
                </c:pt>
                <c:pt idx="10783">
                  <c:v>1.0068416595458984E-3</c:v>
                </c:pt>
                <c:pt idx="10784">
                  <c:v>1.0080337524414063E-3</c:v>
                </c:pt>
                <c:pt idx="10785">
                  <c:v>1.007080078125E-3</c:v>
                </c:pt>
                <c:pt idx="10786">
                  <c:v>1.0068416595458984E-3</c:v>
                </c:pt>
                <c:pt idx="10787">
                  <c:v>1.007080078125E-3</c:v>
                </c:pt>
                <c:pt idx="10788">
                  <c:v>1.007080078125E-3</c:v>
                </c:pt>
                <c:pt idx="10789">
                  <c:v>1.0068416595458984E-3</c:v>
                </c:pt>
                <c:pt idx="10790">
                  <c:v>1.007080078125E-3</c:v>
                </c:pt>
                <c:pt idx="10791">
                  <c:v>1.007080078125E-3</c:v>
                </c:pt>
                <c:pt idx="10792">
                  <c:v>1.0068416595458984E-3</c:v>
                </c:pt>
                <c:pt idx="10793">
                  <c:v>1.007080078125E-3</c:v>
                </c:pt>
                <c:pt idx="10794">
                  <c:v>1.007080078125E-3</c:v>
                </c:pt>
                <c:pt idx="10795">
                  <c:v>1.0068416595458984E-3</c:v>
                </c:pt>
                <c:pt idx="10796">
                  <c:v>1.007080078125E-3</c:v>
                </c:pt>
                <c:pt idx="10797">
                  <c:v>1.0080337524414063E-3</c:v>
                </c:pt>
                <c:pt idx="10798">
                  <c:v>1.007080078125E-3</c:v>
                </c:pt>
                <c:pt idx="10799">
                  <c:v>1.0068416595458984E-3</c:v>
                </c:pt>
                <c:pt idx="10800">
                  <c:v>1.007080078125E-3</c:v>
                </c:pt>
                <c:pt idx="10801">
                  <c:v>1.007080078125E-3</c:v>
                </c:pt>
                <c:pt idx="10802">
                  <c:v>1.0068416595458984E-3</c:v>
                </c:pt>
                <c:pt idx="10803">
                  <c:v>1.007080078125E-3</c:v>
                </c:pt>
                <c:pt idx="10804">
                  <c:v>1.007080078125E-3</c:v>
                </c:pt>
                <c:pt idx="10805">
                  <c:v>1.0068416595458984E-3</c:v>
                </c:pt>
                <c:pt idx="10806">
                  <c:v>1.007080078125E-3</c:v>
                </c:pt>
                <c:pt idx="10807">
                  <c:v>1.007080078125E-3</c:v>
                </c:pt>
                <c:pt idx="10808">
                  <c:v>1.0068416595458984E-3</c:v>
                </c:pt>
                <c:pt idx="10809">
                  <c:v>1.0080337524414063E-3</c:v>
                </c:pt>
                <c:pt idx="10810">
                  <c:v>1.007080078125E-3</c:v>
                </c:pt>
                <c:pt idx="10811">
                  <c:v>1.0068416595458984E-3</c:v>
                </c:pt>
                <c:pt idx="10812">
                  <c:v>4.0280818939208984E-3</c:v>
                </c:pt>
                <c:pt idx="10813">
                  <c:v>1.007080078125E-3</c:v>
                </c:pt>
                <c:pt idx="10814">
                  <c:v>1.0068416595458984E-3</c:v>
                </c:pt>
                <c:pt idx="10815">
                  <c:v>1.007080078125E-3</c:v>
                </c:pt>
                <c:pt idx="10816">
                  <c:v>1.007080078125E-3</c:v>
                </c:pt>
                <c:pt idx="10817">
                  <c:v>1.0068416595458984E-3</c:v>
                </c:pt>
                <c:pt idx="10818">
                  <c:v>1.007080078125E-3</c:v>
                </c:pt>
                <c:pt idx="10819">
                  <c:v>1.0080337524414063E-3</c:v>
                </c:pt>
                <c:pt idx="10820">
                  <c:v>1.007080078125E-3</c:v>
                </c:pt>
                <c:pt idx="10821">
                  <c:v>1.0068416595458984E-3</c:v>
                </c:pt>
                <c:pt idx="10822">
                  <c:v>1.007080078125E-3</c:v>
                </c:pt>
                <c:pt idx="10823">
                  <c:v>1.007080078125E-3</c:v>
                </c:pt>
                <c:pt idx="10824">
                  <c:v>1.0068416595458984E-3</c:v>
                </c:pt>
                <c:pt idx="10825">
                  <c:v>1.007080078125E-3</c:v>
                </c:pt>
                <c:pt idx="10826">
                  <c:v>1.007080078125E-3</c:v>
                </c:pt>
                <c:pt idx="10827">
                  <c:v>1.0068416595458984E-3</c:v>
                </c:pt>
                <c:pt idx="10828">
                  <c:v>1.007080078125E-3</c:v>
                </c:pt>
                <c:pt idx="10829">
                  <c:v>1.007080078125E-3</c:v>
                </c:pt>
                <c:pt idx="10830">
                  <c:v>1.0068416595458984E-3</c:v>
                </c:pt>
                <c:pt idx="10831">
                  <c:v>1.0080337524414063E-3</c:v>
                </c:pt>
                <c:pt idx="10832">
                  <c:v>1.007080078125E-3</c:v>
                </c:pt>
                <c:pt idx="10833">
                  <c:v>1.0068416595458984E-3</c:v>
                </c:pt>
                <c:pt idx="10834">
                  <c:v>1.007080078125E-3</c:v>
                </c:pt>
                <c:pt idx="10835">
                  <c:v>1.007080078125E-3</c:v>
                </c:pt>
                <c:pt idx="10836">
                  <c:v>1.0068416595458984E-3</c:v>
                </c:pt>
                <c:pt idx="10837">
                  <c:v>1.007080078125E-3</c:v>
                </c:pt>
                <c:pt idx="10838">
                  <c:v>1.007080078125E-3</c:v>
                </c:pt>
                <c:pt idx="10839">
                  <c:v>1.0068416595458984E-3</c:v>
                </c:pt>
                <c:pt idx="10840">
                  <c:v>1.007080078125E-3</c:v>
                </c:pt>
                <c:pt idx="10841">
                  <c:v>1.007080078125E-3</c:v>
                </c:pt>
                <c:pt idx="10842">
                  <c:v>1.0068416595458984E-3</c:v>
                </c:pt>
                <c:pt idx="10843">
                  <c:v>1.007080078125E-3</c:v>
                </c:pt>
                <c:pt idx="10844">
                  <c:v>1.0080337524414063E-3</c:v>
                </c:pt>
                <c:pt idx="10845">
                  <c:v>1.007080078125E-3</c:v>
                </c:pt>
                <c:pt idx="10846">
                  <c:v>1.0068416595458984E-3</c:v>
                </c:pt>
                <c:pt idx="10847">
                  <c:v>1.007080078125E-3</c:v>
                </c:pt>
                <c:pt idx="10848">
                  <c:v>1.007080078125E-3</c:v>
                </c:pt>
                <c:pt idx="10849">
                  <c:v>1.0068416595458984E-3</c:v>
                </c:pt>
                <c:pt idx="10850">
                  <c:v>1.007080078125E-3</c:v>
                </c:pt>
                <c:pt idx="10851">
                  <c:v>1.007080078125E-3</c:v>
                </c:pt>
                <c:pt idx="10852">
                  <c:v>1.0068416595458984E-3</c:v>
                </c:pt>
                <c:pt idx="10853">
                  <c:v>1.007080078125E-3</c:v>
                </c:pt>
                <c:pt idx="10854">
                  <c:v>1.007080078125E-3</c:v>
                </c:pt>
                <c:pt idx="10855">
                  <c:v>1.0068416595458984E-3</c:v>
                </c:pt>
                <c:pt idx="10856">
                  <c:v>1.0080337524414063E-3</c:v>
                </c:pt>
                <c:pt idx="10857">
                  <c:v>1.007080078125E-3</c:v>
                </c:pt>
                <c:pt idx="10858">
                  <c:v>1.0068416595458984E-3</c:v>
                </c:pt>
                <c:pt idx="10859">
                  <c:v>1.007080078125E-3</c:v>
                </c:pt>
                <c:pt idx="10860">
                  <c:v>1.007080078125E-3</c:v>
                </c:pt>
                <c:pt idx="10861">
                  <c:v>1.0068416595458984E-3</c:v>
                </c:pt>
                <c:pt idx="10862">
                  <c:v>1.007080078125E-3</c:v>
                </c:pt>
                <c:pt idx="10863">
                  <c:v>1.007080078125E-3</c:v>
                </c:pt>
                <c:pt idx="10864">
                  <c:v>1.0068416595458984E-3</c:v>
                </c:pt>
                <c:pt idx="10865">
                  <c:v>1.007080078125E-3</c:v>
                </c:pt>
                <c:pt idx="10866">
                  <c:v>1.007080078125E-3</c:v>
                </c:pt>
                <c:pt idx="10867">
                  <c:v>1.0068416595458984E-3</c:v>
                </c:pt>
                <c:pt idx="10868">
                  <c:v>1.007080078125E-3</c:v>
                </c:pt>
                <c:pt idx="10869">
                  <c:v>1.0080337524414063E-3</c:v>
                </c:pt>
                <c:pt idx="10870">
                  <c:v>1.007080078125E-3</c:v>
                </c:pt>
                <c:pt idx="10871">
                  <c:v>1.0068416595458984E-3</c:v>
                </c:pt>
                <c:pt idx="10872">
                  <c:v>1.007080078125E-3</c:v>
                </c:pt>
                <c:pt idx="10873">
                  <c:v>1.007080078125E-3</c:v>
                </c:pt>
                <c:pt idx="10874">
                  <c:v>1.0068416595458984E-3</c:v>
                </c:pt>
                <c:pt idx="10875">
                  <c:v>1.007080078125E-3</c:v>
                </c:pt>
                <c:pt idx="10876">
                  <c:v>1.007080078125E-3</c:v>
                </c:pt>
                <c:pt idx="10877">
                  <c:v>1.0068416595458984E-3</c:v>
                </c:pt>
                <c:pt idx="10878">
                  <c:v>1.007080078125E-3</c:v>
                </c:pt>
                <c:pt idx="10879">
                  <c:v>1.007080078125E-3</c:v>
                </c:pt>
                <c:pt idx="10880">
                  <c:v>1.0068416595458984E-3</c:v>
                </c:pt>
                <c:pt idx="10881">
                  <c:v>1.0080337524414063E-3</c:v>
                </c:pt>
                <c:pt idx="10882">
                  <c:v>1.007080078125E-3</c:v>
                </c:pt>
                <c:pt idx="10883">
                  <c:v>1.0068416595458984E-3</c:v>
                </c:pt>
                <c:pt idx="10884">
                  <c:v>1.007080078125E-3</c:v>
                </c:pt>
                <c:pt idx="10885">
                  <c:v>1.007080078125E-3</c:v>
                </c:pt>
                <c:pt idx="10886">
                  <c:v>1.0068416595458984E-3</c:v>
                </c:pt>
                <c:pt idx="10887">
                  <c:v>1.007080078125E-3</c:v>
                </c:pt>
                <c:pt idx="10888">
                  <c:v>1.007080078125E-3</c:v>
                </c:pt>
                <c:pt idx="10889">
                  <c:v>1.0068416595458984E-3</c:v>
                </c:pt>
                <c:pt idx="10890">
                  <c:v>1.007080078125E-3</c:v>
                </c:pt>
                <c:pt idx="10891">
                  <c:v>1.007080078125E-3</c:v>
                </c:pt>
                <c:pt idx="10892">
                  <c:v>1.0068416595458984E-3</c:v>
                </c:pt>
                <c:pt idx="10893">
                  <c:v>1.007080078125E-3</c:v>
                </c:pt>
                <c:pt idx="10894">
                  <c:v>1.0080337524414063E-3</c:v>
                </c:pt>
                <c:pt idx="10895">
                  <c:v>1.007080078125E-3</c:v>
                </c:pt>
                <c:pt idx="10896">
                  <c:v>1.0068416595458984E-3</c:v>
                </c:pt>
                <c:pt idx="10897">
                  <c:v>1.007080078125E-3</c:v>
                </c:pt>
                <c:pt idx="10898">
                  <c:v>1.007080078125E-3</c:v>
                </c:pt>
                <c:pt idx="10899">
                  <c:v>1.0068416595458984E-3</c:v>
                </c:pt>
                <c:pt idx="10900">
                  <c:v>1.007080078125E-3</c:v>
                </c:pt>
                <c:pt idx="10901">
                  <c:v>1.007080078125E-3</c:v>
                </c:pt>
                <c:pt idx="10902">
                  <c:v>1.0068416595458984E-3</c:v>
                </c:pt>
                <c:pt idx="10903">
                  <c:v>1.007080078125E-3</c:v>
                </c:pt>
                <c:pt idx="10904">
                  <c:v>1.007080078125E-3</c:v>
                </c:pt>
                <c:pt idx="10905">
                  <c:v>1.0068416595458984E-3</c:v>
                </c:pt>
                <c:pt idx="10906">
                  <c:v>1.0080337524414063E-3</c:v>
                </c:pt>
                <c:pt idx="10907">
                  <c:v>1.007080078125E-3</c:v>
                </c:pt>
                <c:pt idx="10908">
                  <c:v>1.0068416595458984E-3</c:v>
                </c:pt>
                <c:pt idx="10909">
                  <c:v>1.007080078125E-3</c:v>
                </c:pt>
                <c:pt idx="10910">
                  <c:v>1.007080078125E-3</c:v>
                </c:pt>
                <c:pt idx="10911">
                  <c:v>1.0071039199829102E-2</c:v>
                </c:pt>
                <c:pt idx="10912">
                  <c:v>1.0068416595458984E-3</c:v>
                </c:pt>
                <c:pt idx="10913">
                  <c:v>1.007080078125E-3</c:v>
                </c:pt>
                <c:pt idx="10914">
                  <c:v>1.007080078125E-3</c:v>
                </c:pt>
                <c:pt idx="10915">
                  <c:v>1.0068416595458984E-3</c:v>
                </c:pt>
                <c:pt idx="10916">
                  <c:v>1.007080078125E-3</c:v>
                </c:pt>
                <c:pt idx="10917">
                  <c:v>1.007080078125E-3</c:v>
                </c:pt>
                <c:pt idx="10918">
                  <c:v>1.0068416595458984E-3</c:v>
                </c:pt>
                <c:pt idx="10919">
                  <c:v>1.007080078125E-3</c:v>
                </c:pt>
                <c:pt idx="10920">
                  <c:v>1.007080078125E-3</c:v>
                </c:pt>
                <c:pt idx="10921">
                  <c:v>1.0068416595458984E-3</c:v>
                </c:pt>
                <c:pt idx="10922">
                  <c:v>1.0080337524414063E-3</c:v>
                </c:pt>
                <c:pt idx="10923">
                  <c:v>1.007080078125E-3</c:v>
                </c:pt>
                <c:pt idx="10924">
                  <c:v>1.0068416595458984E-3</c:v>
                </c:pt>
                <c:pt idx="10925">
                  <c:v>1.007080078125E-3</c:v>
                </c:pt>
                <c:pt idx="10926">
                  <c:v>1.007080078125E-3</c:v>
                </c:pt>
                <c:pt idx="10927">
                  <c:v>1.0068416595458984E-3</c:v>
                </c:pt>
                <c:pt idx="10928">
                  <c:v>1.007080078125E-3</c:v>
                </c:pt>
                <c:pt idx="10929">
                  <c:v>1.007080078125E-3</c:v>
                </c:pt>
                <c:pt idx="10930">
                  <c:v>1.0068416595458984E-3</c:v>
                </c:pt>
                <c:pt idx="10931">
                  <c:v>1.007080078125E-3</c:v>
                </c:pt>
                <c:pt idx="10932">
                  <c:v>1.007080078125E-3</c:v>
                </c:pt>
                <c:pt idx="10933">
                  <c:v>1.0068416595458984E-3</c:v>
                </c:pt>
                <c:pt idx="10934">
                  <c:v>1.007080078125E-3</c:v>
                </c:pt>
                <c:pt idx="10935">
                  <c:v>1.0080337524414063E-3</c:v>
                </c:pt>
                <c:pt idx="10936">
                  <c:v>1.007080078125E-3</c:v>
                </c:pt>
                <c:pt idx="10937">
                  <c:v>1.0068416595458984E-3</c:v>
                </c:pt>
                <c:pt idx="10938">
                  <c:v>1.007080078125E-3</c:v>
                </c:pt>
                <c:pt idx="10939">
                  <c:v>1.007080078125E-3</c:v>
                </c:pt>
                <c:pt idx="10940">
                  <c:v>1.0068416595458984E-3</c:v>
                </c:pt>
                <c:pt idx="10941">
                  <c:v>1.007080078125E-3</c:v>
                </c:pt>
                <c:pt idx="10942">
                  <c:v>1.007080078125E-3</c:v>
                </c:pt>
                <c:pt idx="10943">
                  <c:v>1.0068416595458984E-3</c:v>
                </c:pt>
                <c:pt idx="10944">
                  <c:v>1.007080078125E-3</c:v>
                </c:pt>
                <c:pt idx="10945">
                  <c:v>1.007080078125E-3</c:v>
                </c:pt>
                <c:pt idx="10946">
                  <c:v>1.0068416595458984E-3</c:v>
                </c:pt>
                <c:pt idx="10947">
                  <c:v>1.0080337524414063E-3</c:v>
                </c:pt>
                <c:pt idx="10948">
                  <c:v>1.007080078125E-3</c:v>
                </c:pt>
                <c:pt idx="10949">
                  <c:v>1.0068416595458984E-3</c:v>
                </c:pt>
                <c:pt idx="10950">
                  <c:v>1.007080078125E-3</c:v>
                </c:pt>
                <c:pt idx="10951">
                  <c:v>1.007080078125E-3</c:v>
                </c:pt>
                <c:pt idx="10952">
                  <c:v>1.0068416595458984E-3</c:v>
                </c:pt>
                <c:pt idx="10953">
                  <c:v>1.007080078125E-3</c:v>
                </c:pt>
                <c:pt idx="10954">
                  <c:v>1.007080078125E-3</c:v>
                </c:pt>
                <c:pt idx="10955">
                  <c:v>1.0068416595458984E-3</c:v>
                </c:pt>
                <c:pt idx="10956">
                  <c:v>1.007080078125E-3</c:v>
                </c:pt>
                <c:pt idx="10957">
                  <c:v>1.007080078125E-3</c:v>
                </c:pt>
                <c:pt idx="10958">
                  <c:v>1.0068416595458984E-3</c:v>
                </c:pt>
                <c:pt idx="10959">
                  <c:v>1.007080078125E-3</c:v>
                </c:pt>
                <c:pt idx="10960">
                  <c:v>1.0080337524414063E-3</c:v>
                </c:pt>
                <c:pt idx="10961">
                  <c:v>1.007080078125E-3</c:v>
                </c:pt>
                <c:pt idx="10962">
                  <c:v>1.0068416595458984E-3</c:v>
                </c:pt>
                <c:pt idx="10963">
                  <c:v>1.007080078125E-3</c:v>
                </c:pt>
                <c:pt idx="10964">
                  <c:v>1.007080078125E-3</c:v>
                </c:pt>
                <c:pt idx="10965">
                  <c:v>1.0068416595458984E-3</c:v>
                </c:pt>
                <c:pt idx="10966">
                  <c:v>1.007080078125E-3</c:v>
                </c:pt>
                <c:pt idx="10967">
                  <c:v>1.007080078125E-3</c:v>
                </c:pt>
                <c:pt idx="10968">
                  <c:v>1.0068416595458984E-3</c:v>
                </c:pt>
                <c:pt idx="10969">
                  <c:v>1.007080078125E-3</c:v>
                </c:pt>
                <c:pt idx="10970">
                  <c:v>1.0068416595458984E-3</c:v>
                </c:pt>
                <c:pt idx="10971">
                  <c:v>1.007080078125E-3</c:v>
                </c:pt>
                <c:pt idx="10972">
                  <c:v>1.0080337524414063E-3</c:v>
                </c:pt>
                <c:pt idx="10973">
                  <c:v>1.007080078125E-3</c:v>
                </c:pt>
                <c:pt idx="10974">
                  <c:v>1.0068416595458984E-3</c:v>
                </c:pt>
                <c:pt idx="10975">
                  <c:v>1.007080078125E-3</c:v>
                </c:pt>
                <c:pt idx="10976">
                  <c:v>1.007080078125E-3</c:v>
                </c:pt>
                <c:pt idx="10977">
                  <c:v>1.0068416595458984E-3</c:v>
                </c:pt>
                <c:pt idx="10978">
                  <c:v>1.007080078125E-3</c:v>
                </c:pt>
                <c:pt idx="10979">
                  <c:v>1.007080078125E-3</c:v>
                </c:pt>
                <c:pt idx="10980">
                  <c:v>1.0068416595458984E-3</c:v>
                </c:pt>
                <c:pt idx="10981">
                  <c:v>1.007080078125E-3</c:v>
                </c:pt>
                <c:pt idx="10982">
                  <c:v>1.007080078125E-3</c:v>
                </c:pt>
                <c:pt idx="10983">
                  <c:v>1.0068416595458984E-3</c:v>
                </c:pt>
                <c:pt idx="10984">
                  <c:v>1.007080078125E-3</c:v>
                </c:pt>
                <c:pt idx="10985">
                  <c:v>1.0080337524414063E-3</c:v>
                </c:pt>
                <c:pt idx="10986">
                  <c:v>1.007080078125E-3</c:v>
                </c:pt>
                <c:pt idx="10987">
                  <c:v>1.0068416595458984E-3</c:v>
                </c:pt>
                <c:pt idx="10988">
                  <c:v>1.007080078125E-3</c:v>
                </c:pt>
                <c:pt idx="10989">
                  <c:v>1.007080078125E-3</c:v>
                </c:pt>
                <c:pt idx="10990">
                  <c:v>1.0068416595458984E-3</c:v>
                </c:pt>
                <c:pt idx="10991">
                  <c:v>1.007080078125E-3</c:v>
                </c:pt>
                <c:pt idx="10992">
                  <c:v>1.0068416595458984E-3</c:v>
                </c:pt>
                <c:pt idx="10993">
                  <c:v>1.007080078125E-3</c:v>
                </c:pt>
                <c:pt idx="10994">
                  <c:v>1.007080078125E-3</c:v>
                </c:pt>
                <c:pt idx="10995">
                  <c:v>1.0068416595458984E-3</c:v>
                </c:pt>
                <c:pt idx="10996">
                  <c:v>1.007080078125E-3</c:v>
                </c:pt>
                <c:pt idx="10997">
                  <c:v>1.0080337524414063E-3</c:v>
                </c:pt>
                <c:pt idx="10998">
                  <c:v>1.007080078125E-3</c:v>
                </c:pt>
                <c:pt idx="10999">
                  <c:v>1.0068416595458984E-3</c:v>
                </c:pt>
                <c:pt idx="11000">
                  <c:v>1.007080078125E-3</c:v>
                </c:pt>
                <c:pt idx="11001">
                  <c:v>1.007080078125E-3</c:v>
                </c:pt>
                <c:pt idx="11002">
                  <c:v>1.0068416595458984E-3</c:v>
                </c:pt>
                <c:pt idx="11003">
                  <c:v>1.007080078125E-3</c:v>
                </c:pt>
                <c:pt idx="11004">
                  <c:v>1.007080078125E-3</c:v>
                </c:pt>
                <c:pt idx="11005">
                  <c:v>1.0068416595458984E-3</c:v>
                </c:pt>
                <c:pt idx="11006">
                  <c:v>1.007080078125E-3</c:v>
                </c:pt>
                <c:pt idx="11007">
                  <c:v>1.007080078125E-3</c:v>
                </c:pt>
                <c:pt idx="11008">
                  <c:v>1.0068416595458984E-3</c:v>
                </c:pt>
                <c:pt idx="11009">
                  <c:v>1.007080078125E-3</c:v>
                </c:pt>
                <c:pt idx="11010">
                  <c:v>1.0080337524414063E-3</c:v>
                </c:pt>
                <c:pt idx="11011">
                  <c:v>1.007080078125E-3</c:v>
                </c:pt>
                <c:pt idx="11012">
                  <c:v>1.0068416595458984E-3</c:v>
                </c:pt>
                <c:pt idx="11013">
                  <c:v>1.007080078125E-3</c:v>
                </c:pt>
                <c:pt idx="11014">
                  <c:v>1.0068416595458984E-3</c:v>
                </c:pt>
                <c:pt idx="11015">
                  <c:v>1.007080078125E-3</c:v>
                </c:pt>
                <c:pt idx="11016">
                  <c:v>1.007080078125E-3</c:v>
                </c:pt>
                <c:pt idx="11017">
                  <c:v>1.0068416595458984E-3</c:v>
                </c:pt>
                <c:pt idx="11018">
                  <c:v>1.007080078125E-3</c:v>
                </c:pt>
                <c:pt idx="11019">
                  <c:v>1.007080078125E-3</c:v>
                </c:pt>
                <c:pt idx="11020">
                  <c:v>1.0068416595458984E-3</c:v>
                </c:pt>
                <c:pt idx="11021">
                  <c:v>1.007080078125E-3</c:v>
                </c:pt>
                <c:pt idx="11022">
                  <c:v>1.0080337524414063E-3</c:v>
                </c:pt>
                <c:pt idx="11023">
                  <c:v>1.007080078125E-3</c:v>
                </c:pt>
                <c:pt idx="11024">
                  <c:v>1.0068416595458984E-3</c:v>
                </c:pt>
                <c:pt idx="11025">
                  <c:v>1.007080078125E-3</c:v>
                </c:pt>
                <c:pt idx="11026">
                  <c:v>1.007080078125E-3</c:v>
                </c:pt>
                <c:pt idx="11027">
                  <c:v>1.0068416595458984E-3</c:v>
                </c:pt>
                <c:pt idx="11028">
                  <c:v>1.007080078125E-3</c:v>
                </c:pt>
                <c:pt idx="11029">
                  <c:v>1.007080078125E-3</c:v>
                </c:pt>
                <c:pt idx="11030">
                  <c:v>1.0068416595458984E-3</c:v>
                </c:pt>
                <c:pt idx="11031">
                  <c:v>1.007080078125E-3</c:v>
                </c:pt>
                <c:pt idx="11032">
                  <c:v>1.007080078125E-3</c:v>
                </c:pt>
                <c:pt idx="11033">
                  <c:v>1.0068416595458984E-3</c:v>
                </c:pt>
                <c:pt idx="11034">
                  <c:v>1.007080078125E-3</c:v>
                </c:pt>
                <c:pt idx="11035">
                  <c:v>1.0080337524414063E-3</c:v>
                </c:pt>
                <c:pt idx="11036">
                  <c:v>1.0068416595458984E-3</c:v>
                </c:pt>
                <c:pt idx="11037">
                  <c:v>1.007080078125E-3</c:v>
                </c:pt>
                <c:pt idx="11038">
                  <c:v>1.007080078125E-3</c:v>
                </c:pt>
                <c:pt idx="11039">
                  <c:v>1.0068416595458984E-3</c:v>
                </c:pt>
                <c:pt idx="11040">
                  <c:v>1.007080078125E-3</c:v>
                </c:pt>
                <c:pt idx="11041">
                  <c:v>1.007080078125E-3</c:v>
                </c:pt>
                <c:pt idx="11042">
                  <c:v>1.0068416595458984E-3</c:v>
                </c:pt>
                <c:pt idx="11043">
                  <c:v>1.007080078125E-3</c:v>
                </c:pt>
                <c:pt idx="11044">
                  <c:v>1.007080078125E-3</c:v>
                </c:pt>
                <c:pt idx="11045">
                  <c:v>1.0068416595458984E-3</c:v>
                </c:pt>
                <c:pt idx="11046">
                  <c:v>1.007080078125E-3</c:v>
                </c:pt>
                <c:pt idx="11047">
                  <c:v>1.0080337524414063E-3</c:v>
                </c:pt>
                <c:pt idx="11048">
                  <c:v>1.007080078125E-3</c:v>
                </c:pt>
                <c:pt idx="11049">
                  <c:v>1.0068416595458984E-3</c:v>
                </c:pt>
                <c:pt idx="11050">
                  <c:v>1.007080078125E-3</c:v>
                </c:pt>
                <c:pt idx="11051">
                  <c:v>1.007080078125E-3</c:v>
                </c:pt>
                <c:pt idx="11052">
                  <c:v>1.0068416595458984E-3</c:v>
                </c:pt>
                <c:pt idx="11053">
                  <c:v>1.007080078125E-3</c:v>
                </c:pt>
                <c:pt idx="11054">
                  <c:v>1.007080078125E-3</c:v>
                </c:pt>
                <c:pt idx="11055">
                  <c:v>1.0068416595458984E-3</c:v>
                </c:pt>
                <c:pt idx="11056">
                  <c:v>1.007080078125E-3</c:v>
                </c:pt>
                <c:pt idx="11057">
                  <c:v>1.007080078125E-3</c:v>
                </c:pt>
                <c:pt idx="11058">
                  <c:v>1.0068416595458984E-3</c:v>
                </c:pt>
                <c:pt idx="11059">
                  <c:v>1.007080078125E-3</c:v>
                </c:pt>
                <c:pt idx="11060">
                  <c:v>1.0080337524414063E-3</c:v>
                </c:pt>
                <c:pt idx="11061">
                  <c:v>1.0068416595458984E-3</c:v>
                </c:pt>
                <c:pt idx="11062">
                  <c:v>1.007080078125E-3</c:v>
                </c:pt>
                <c:pt idx="11063">
                  <c:v>1.007080078125E-3</c:v>
                </c:pt>
                <c:pt idx="11064">
                  <c:v>1.0068416595458984E-3</c:v>
                </c:pt>
                <c:pt idx="11065">
                  <c:v>1.007080078125E-3</c:v>
                </c:pt>
                <c:pt idx="11066">
                  <c:v>1.007080078125E-3</c:v>
                </c:pt>
                <c:pt idx="11067">
                  <c:v>1.0068416595458984E-3</c:v>
                </c:pt>
                <c:pt idx="11068">
                  <c:v>1.007080078125E-3</c:v>
                </c:pt>
                <c:pt idx="11069">
                  <c:v>1.007080078125E-3</c:v>
                </c:pt>
                <c:pt idx="11070">
                  <c:v>1.0068416595458984E-3</c:v>
                </c:pt>
                <c:pt idx="11071">
                  <c:v>1.007080078125E-3</c:v>
                </c:pt>
                <c:pt idx="11072">
                  <c:v>1.0080337524414063E-3</c:v>
                </c:pt>
                <c:pt idx="11073">
                  <c:v>1.007080078125E-3</c:v>
                </c:pt>
                <c:pt idx="11074">
                  <c:v>1.0068416595458984E-3</c:v>
                </c:pt>
                <c:pt idx="11075">
                  <c:v>1.007080078125E-3</c:v>
                </c:pt>
                <c:pt idx="11076">
                  <c:v>1.007080078125E-3</c:v>
                </c:pt>
                <c:pt idx="11077">
                  <c:v>1.0068416595458984E-3</c:v>
                </c:pt>
                <c:pt idx="11078">
                  <c:v>1.007080078125E-3</c:v>
                </c:pt>
                <c:pt idx="11079">
                  <c:v>1.007080078125E-3</c:v>
                </c:pt>
                <c:pt idx="11080">
                  <c:v>1.0068416595458984E-3</c:v>
                </c:pt>
                <c:pt idx="11081">
                  <c:v>1.007080078125E-3</c:v>
                </c:pt>
                <c:pt idx="11082">
                  <c:v>1.007080078125E-3</c:v>
                </c:pt>
                <c:pt idx="11083">
                  <c:v>1.0068416595458984E-3</c:v>
                </c:pt>
                <c:pt idx="11084">
                  <c:v>1.007080078125E-3</c:v>
                </c:pt>
                <c:pt idx="11085">
                  <c:v>1.0080337524414063E-3</c:v>
                </c:pt>
                <c:pt idx="11086">
                  <c:v>1.0068416595458984E-3</c:v>
                </c:pt>
                <c:pt idx="11087">
                  <c:v>1.007080078125E-3</c:v>
                </c:pt>
                <c:pt idx="11088">
                  <c:v>1.007080078125E-3</c:v>
                </c:pt>
                <c:pt idx="11089">
                  <c:v>1.0068416595458984E-3</c:v>
                </c:pt>
                <c:pt idx="11090">
                  <c:v>1.007080078125E-3</c:v>
                </c:pt>
                <c:pt idx="11091">
                  <c:v>1.007080078125E-3</c:v>
                </c:pt>
                <c:pt idx="11092">
                  <c:v>1.0068416595458984E-3</c:v>
                </c:pt>
                <c:pt idx="11093">
                  <c:v>1.007080078125E-3</c:v>
                </c:pt>
                <c:pt idx="11094">
                  <c:v>1.007080078125E-3</c:v>
                </c:pt>
                <c:pt idx="11095">
                  <c:v>1.0068416595458984E-3</c:v>
                </c:pt>
                <c:pt idx="11096">
                  <c:v>1.007080078125E-3</c:v>
                </c:pt>
                <c:pt idx="11097">
                  <c:v>1.0080337524414063E-3</c:v>
                </c:pt>
                <c:pt idx="11098">
                  <c:v>1.007080078125E-3</c:v>
                </c:pt>
                <c:pt idx="11099">
                  <c:v>1.0068416595458984E-3</c:v>
                </c:pt>
                <c:pt idx="11100">
                  <c:v>1.007080078125E-3</c:v>
                </c:pt>
                <c:pt idx="11101">
                  <c:v>1.007080078125E-3</c:v>
                </c:pt>
                <c:pt idx="11102">
                  <c:v>1.0068416595458984E-3</c:v>
                </c:pt>
                <c:pt idx="11103">
                  <c:v>1.007080078125E-3</c:v>
                </c:pt>
                <c:pt idx="11104">
                  <c:v>1.007080078125E-3</c:v>
                </c:pt>
                <c:pt idx="11105">
                  <c:v>1.0068416595458984E-3</c:v>
                </c:pt>
                <c:pt idx="11106">
                  <c:v>1.007080078125E-3</c:v>
                </c:pt>
                <c:pt idx="11107">
                  <c:v>1.007080078125E-3</c:v>
                </c:pt>
                <c:pt idx="11108">
                  <c:v>1.0068416595458984E-3</c:v>
                </c:pt>
                <c:pt idx="11109">
                  <c:v>1.007080078125E-3</c:v>
                </c:pt>
                <c:pt idx="11110">
                  <c:v>1.0080337524414063E-3</c:v>
                </c:pt>
                <c:pt idx="11111">
                  <c:v>1.0068416595458984E-3</c:v>
                </c:pt>
                <c:pt idx="11112">
                  <c:v>1.007080078125E-3</c:v>
                </c:pt>
                <c:pt idx="11113">
                  <c:v>1.007080078125E-3</c:v>
                </c:pt>
                <c:pt idx="11114">
                  <c:v>1.0068416595458984E-3</c:v>
                </c:pt>
                <c:pt idx="11115">
                  <c:v>1.007080078125E-3</c:v>
                </c:pt>
                <c:pt idx="11116">
                  <c:v>1.007080078125E-3</c:v>
                </c:pt>
                <c:pt idx="11117">
                  <c:v>1.0068416595458984E-3</c:v>
                </c:pt>
                <c:pt idx="11118">
                  <c:v>1.007080078125E-3</c:v>
                </c:pt>
                <c:pt idx="11119">
                  <c:v>1.007080078125E-3</c:v>
                </c:pt>
                <c:pt idx="11120">
                  <c:v>1.0068416595458984E-3</c:v>
                </c:pt>
                <c:pt idx="11121">
                  <c:v>1.007080078125E-3</c:v>
                </c:pt>
                <c:pt idx="11122">
                  <c:v>1.0080337524414063E-3</c:v>
                </c:pt>
                <c:pt idx="11123">
                  <c:v>1.007080078125E-3</c:v>
                </c:pt>
                <c:pt idx="11124">
                  <c:v>1.0068416595458984E-3</c:v>
                </c:pt>
                <c:pt idx="11125">
                  <c:v>1.007080078125E-3</c:v>
                </c:pt>
                <c:pt idx="11126">
                  <c:v>1.007080078125E-3</c:v>
                </c:pt>
                <c:pt idx="11127">
                  <c:v>1.0068416595458984E-3</c:v>
                </c:pt>
                <c:pt idx="11128">
                  <c:v>1.007080078125E-3</c:v>
                </c:pt>
                <c:pt idx="11129">
                  <c:v>1.007080078125E-3</c:v>
                </c:pt>
                <c:pt idx="11130">
                  <c:v>1.0068416595458984E-3</c:v>
                </c:pt>
                <c:pt idx="11131">
                  <c:v>1.007080078125E-3</c:v>
                </c:pt>
                <c:pt idx="11132">
                  <c:v>1.007080078125E-3</c:v>
                </c:pt>
                <c:pt idx="11133">
                  <c:v>1.0068416595458984E-3</c:v>
                </c:pt>
                <c:pt idx="11134">
                  <c:v>1.007080078125E-3</c:v>
                </c:pt>
                <c:pt idx="11135">
                  <c:v>1.0080337524414063E-3</c:v>
                </c:pt>
                <c:pt idx="11136">
                  <c:v>1.0068416595458984E-3</c:v>
                </c:pt>
                <c:pt idx="11137">
                  <c:v>1.007080078125E-3</c:v>
                </c:pt>
                <c:pt idx="11138">
                  <c:v>1.007080078125E-3</c:v>
                </c:pt>
                <c:pt idx="11139">
                  <c:v>1.0068416595458984E-3</c:v>
                </c:pt>
                <c:pt idx="11140">
                  <c:v>1.007080078125E-3</c:v>
                </c:pt>
                <c:pt idx="11141">
                  <c:v>1.007080078125E-3</c:v>
                </c:pt>
                <c:pt idx="11142">
                  <c:v>1.0068416595458984E-3</c:v>
                </c:pt>
                <c:pt idx="11143">
                  <c:v>3.0210018157958984E-3</c:v>
                </c:pt>
                <c:pt idx="11144">
                  <c:v>1.007080078125E-3</c:v>
                </c:pt>
                <c:pt idx="11145">
                  <c:v>1.0080337524414063E-3</c:v>
                </c:pt>
                <c:pt idx="11146">
                  <c:v>1.007080078125E-3</c:v>
                </c:pt>
                <c:pt idx="11147">
                  <c:v>1.0068416595458984E-3</c:v>
                </c:pt>
                <c:pt idx="11148">
                  <c:v>1.007080078125E-3</c:v>
                </c:pt>
                <c:pt idx="11149">
                  <c:v>1.007080078125E-3</c:v>
                </c:pt>
                <c:pt idx="11150">
                  <c:v>1.0068416595458984E-3</c:v>
                </c:pt>
                <c:pt idx="11151">
                  <c:v>1.007080078125E-3</c:v>
                </c:pt>
                <c:pt idx="11152">
                  <c:v>1.007080078125E-3</c:v>
                </c:pt>
                <c:pt idx="11153">
                  <c:v>1.0068416595458984E-3</c:v>
                </c:pt>
                <c:pt idx="11154">
                  <c:v>1.007080078125E-3</c:v>
                </c:pt>
                <c:pt idx="11155">
                  <c:v>1.007080078125E-3</c:v>
                </c:pt>
                <c:pt idx="11156">
                  <c:v>1.0068416595458984E-3</c:v>
                </c:pt>
                <c:pt idx="11157">
                  <c:v>1.007080078125E-3</c:v>
                </c:pt>
                <c:pt idx="11158">
                  <c:v>1.0080337524414063E-3</c:v>
                </c:pt>
                <c:pt idx="11159">
                  <c:v>1.0068416595458984E-3</c:v>
                </c:pt>
                <c:pt idx="11160">
                  <c:v>1.007080078125E-3</c:v>
                </c:pt>
                <c:pt idx="11161">
                  <c:v>1.007080078125E-3</c:v>
                </c:pt>
                <c:pt idx="11162">
                  <c:v>1.0068416595458984E-3</c:v>
                </c:pt>
                <c:pt idx="11163">
                  <c:v>1.007080078125E-3</c:v>
                </c:pt>
                <c:pt idx="11164">
                  <c:v>1.007080078125E-3</c:v>
                </c:pt>
                <c:pt idx="11165">
                  <c:v>1.0068416595458984E-3</c:v>
                </c:pt>
                <c:pt idx="11166">
                  <c:v>1.007080078125E-3</c:v>
                </c:pt>
                <c:pt idx="11167">
                  <c:v>1.007080078125E-3</c:v>
                </c:pt>
                <c:pt idx="11168">
                  <c:v>1.0068416595458984E-3</c:v>
                </c:pt>
                <c:pt idx="11169">
                  <c:v>1.007080078125E-3</c:v>
                </c:pt>
                <c:pt idx="11170">
                  <c:v>1.0080337524414063E-3</c:v>
                </c:pt>
                <c:pt idx="11171">
                  <c:v>1.007080078125E-3</c:v>
                </c:pt>
                <c:pt idx="11172">
                  <c:v>1.0068416595458984E-3</c:v>
                </c:pt>
                <c:pt idx="11173">
                  <c:v>1.007080078125E-3</c:v>
                </c:pt>
                <c:pt idx="11174">
                  <c:v>1.007080078125E-3</c:v>
                </c:pt>
                <c:pt idx="11175">
                  <c:v>1.0068416595458984E-3</c:v>
                </c:pt>
                <c:pt idx="11176">
                  <c:v>1.007080078125E-3</c:v>
                </c:pt>
                <c:pt idx="11177">
                  <c:v>1.007080078125E-3</c:v>
                </c:pt>
                <c:pt idx="11178">
                  <c:v>1.0068416595458984E-3</c:v>
                </c:pt>
                <c:pt idx="11179">
                  <c:v>1.007080078125E-3</c:v>
                </c:pt>
                <c:pt idx="11180">
                  <c:v>1.007080078125E-3</c:v>
                </c:pt>
                <c:pt idx="11181">
                  <c:v>1.0068416595458984E-3</c:v>
                </c:pt>
                <c:pt idx="11182">
                  <c:v>1.007080078125E-3</c:v>
                </c:pt>
                <c:pt idx="11183">
                  <c:v>1.0080337524414063E-3</c:v>
                </c:pt>
                <c:pt idx="11184">
                  <c:v>1.0068416595458984E-3</c:v>
                </c:pt>
                <c:pt idx="11185">
                  <c:v>1.007080078125E-3</c:v>
                </c:pt>
                <c:pt idx="11186">
                  <c:v>1.007080078125E-3</c:v>
                </c:pt>
                <c:pt idx="11187">
                  <c:v>1.0068416595458984E-3</c:v>
                </c:pt>
                <c:pt idx="11188">
                  <c:v>1.007080078125E-3</c:v>
                </c:pt>
                <c:pt idx="11189">
                  <c:v>1.007080078125E-3</c:v>
                </c:pt>
                <c:pt idx="11190">
                  <c:v>1.0068416595458984E-3</c:v>
                </c:pt>
                <c:pt idx="11191">
                  <c:v>1.007080078125E-3</c:v>
                </c:pt>
                <c:pt idx="11192">
                  <c:v>1.007080078125E-3</c:v>
                </c:pt>
                <c:pt idx="11193">
                  <c:v>1.0068416595458984E-3</c:v>
                </c:pt>
                <c:pt idx="11194">
                  <c:v>1.007080078125E-3</c:v>
                </c:pt>
                <c:pt idx="11195">
                  <c:v>1.0080337524414063E-3</c:v>
                </c:pt>
                <c:pt idx="11196">
                  <c:v>1.007080078125E-3</c:v>
                </c:pt>
                <c:pt idx="11197">
                  <c:v>1.0068416595458984E-3</c:v>
                </c:pt>
                <c:pt idx="11198">
                  <c:v>1.007080078125E-3</c:v>
                </c:pt>
                <c:pt idx="11199">
                  <c:v>1.007080078125E-3</c:v>
                </c:pt>
                <c:pt idx="11200">
                  <c:v>1.0068416595458984E-3</c:v>
                </c:pt>
                <c:pt idx="11201">
                  <c:v>1.007080078125E-3</c:v>
                </c:pt>
                <c:pt idx="11202">
                  <c:v>1.007080078125E-3</c:v>
                </c:pt>
                <c:pt idx="11203">
                  <c:v>1.0068416595458984E-3</c:v>
                </c:pt>
                <c:pt idx="11204">
                  <c:v>1.007080078125E-3</c:v>
                </c:pt>
                <c:pt idx="11205">
                  <c:v>1.007080078125E-3</c:v>
                </c:pt>
                <c:pt idx="11206">
                  <c:v>1.0068416595458984E-3</c:v>
                </c:pt>
                <c:pt idx="11207">
                  <c:v>1.007080078125E-3</c:v>
                </c:pt>
                <c:pt idx="11208">
                  <c:v>3.0219554901123047E-3</c:v>
                </c:pt>
                <c:pt idx="11209">
                  <c:v>1.007080078125E-3</c:v>
                </c:pt>
                <c:pt idx="11210">
                  <c:v>1.0068416595458984E-3</c:v>
                </c:pt>
                <c:pt idx="11211">
                  <c:v>1.007080078125E-3</c:v>
                </c:pt>
                <c:pt idx="11212">
                  <c:v>1.007080078125E-3</c:v>
                </c:pt>
                <c:pt idx="11213">
                  <c:v>1.0068416595458984E-3</c:v>
                </c:pt>
                <c:pt idx="11214">
                  <c:v>1.007080078125E-3</c:v>
                </c:pt>
                <c:pt idx="11215">
                  <c:v>1.007080078125E-3</c:v>
                </c:pt>
                <c:pt idx="11216">
                  <c:v>1.0068416595458984E-3</c:v>
                </c:pt>
                <c:pt idx="11217">
                  <c:v>1.007080078125E-3</c:v>
                </c:pt>
                <c:pt idx="11218">
                  <c:v>1.0080337524414063E-3</c:v>
                </c:pt>
                <c:pt idx="11219">
                  <c:v>1.007080078125E-3</c:v>
                </c:pt>
                <c:pt idx="11220">
                  <c:v>1.0068416595458984E-3</c:v>
                </c:pt>
                <c:pt idx="11221">
                  <c:v>1.007080078125E-3</c:v>
                </c:pt>
                <c:pt idx="11222">
                  <c:v>1.007080078125E-3</c:v>
                </c:pt>
                <c:pt idx="11223">
                  <c:v>1.0068416595458984E-3</c:v>
                </c:pt>
                <c:pt idx="11224">
                  <c:v>1.007080078125E-3</c:v>
                </c:pt>
                <c:pt idx="11225">
                  <c:v>1.007080078125E-3</c:v>
                </c:pt>
                <c:pt idx="11226">
                  <c:v>1.0068416595458984E-3</c:v>
                </c:pt>
                <c:pt idx="11227">
                  <c:v>1.007080078125E-3</c:v>
                </c:pt>
                <c:pt idx="11228">
                  <c:v>1.007080078125E-3</c:v>
                </c:pt>
                <c:pt idx="11229">
                  <c:v>1.0068416595458984E-3</c:v>
                </c:pt>
                <c:pt idx="11230">
                  <c:v>1.007080078125E-3</c:v>
                </c:pt>
                <c:pt idx="11231">
                  <c:v>1.0080337524414063E-3</c:v>
                </c:pt>
                <c:pt idx="11232">
                  <c:v>1.0068416595458984E-3</c:v>
                </c:pt>
                <c:pt idx="11233">
                  <c:v>1.007080078125E-3</c:v>
                </c:pt>
                <c:pt idx="11234">
                  <c:v>1.007080078125E-3</c:v>
                </c:pt>
                <c:pt idx="11235">
                  <c:v>1.0068416595458984E-3</c:v>
                </c:pt>
                <c:pt idx="11236">
                  <c:v>1.007080078125E-3</c:v>
                </c:pt>
                <c:pt idx="11237">
                  <c:v>1.007080078125E-3</c:v>
                </c:pt>
                <c:pt idx="11238">
                  <c:v>1.0068416595458984E-3</c:v>
                </c:pt>
                <c:pt idx="11239">
                  <c:v>1.007080078125E-3</c:v>
                </c:pt>
                <c:pt idx="11240">
                  <c:v>1.007080078125E-3</c:v>
                </c:pt>
                <c:pt idx="11241">
                  <c:v>1.0068416595458984E-3</c:v>
                </c:pt>
                <c:pt idx="11242">
                  <c:v>1.007080078125E-3</c:v>
                </c:pt>
                <c:pt idx="11243">
                  <c:v>1.0080337524414063E-3</c:v>
                </c:pt>
                <c:pt idx="11244">
                  <c:v>1.007080078125E-3</c:v>
                </c:pt>
                <c:pt idx="11245">
                  <c:v>1.0068416595458984E-3</c:v>
                </c:pt>
                <c:pt idx="11246">
                  <c:v>1.007080078125E-3</c:v>
                </c:pt>
                <c:pt idx="11247">
                  <c:v>1.007080078125E-3</c:v>
                </c:pt>
                <c:pt idx="11248">
                  <c:v>1.0068416595458984E-3</c:v>
                </c:pt>
                <c:pt idx="11249">
                  <c:v>1.007080078125E-3</c:v>
                </c:pt>
                <c:pt idx="11250">
                  <c:v>1.007080078125E-3</c:v>
                </c:pt>
                <c:pt idx="11251">
                  <c:v>1.0068416595458984E-3</c:v>
                </c:pt>
                <c:pt idx="11252">
                  <c:v>1.007080078125E-3</c:v>
                </c:pt>
                <c:pt idx="11253">
                  <c:v>1.007080078125E-3</c:v>
                </c:pt>
                <c:pt idx="11254">
                  <c:v>1.0068416595458984E-3</c:v>
                </c:pt>
                <c:pt idx="11255">
                  <c:v>1.0080337524414063E-3</c:v>
                </c:pt>
                <c:pt idx="11256">
                  <c:v>1.007080078125E-3</c:v>
                </c:pt>
                <c:pt idx="11257">
                  <c:v>1.0068416595458984E-3</c:v>
                </c:pt>
                <c:pt idx="11258">
                  <c:v>1.007080078125E-3</c:v>
                </c:pt>
                <c:pt idx="11259">
                  <c:v>1.007080078125E-3</c:v>
                </c:pt>
                <c:pt idx="11260">
                  <c:v>1.0068416595458984E-3</c:v>
                </c:pt>
                <c:pt idx="11261">
                  <c:v>1.007080078125E-3</c:v>
                </c:pt>
                <c:pt idx="11262">
                  <c:v>1.007080078125E-3</c:v>
                </c:pt>
                <c:pt idx="11263">
                  <c:v>1.0068416595458984E-3</c:v>
                </c:pt>
                <c:pt idx="11264">
                  <c:v>1.007080078125E-3</c:v>
                </c:pt>
                <c:pt idx="11265">
                  <c:v>1.007080078125E-3</c:v>
                </c:pt>
                <c:pt idx="11266">
                  <c:v>1.0068416595458984E-3</c:v>
                </c:pt>
                <c:pt idx="11267">
                  <c:v>1.007080078125E-3</c:v>
                </c:pt>
                <c:pt idx="11268">
                  <c:v>1.0080337524414063E-3</c:v>
                </c:pt>
                <c:pt idx="11269">
                  <c:v>1.007080078125E-3</c:v>
                </c:pt>
                <c:pt idx="11270">
                  <c:v>1.0068416595458984E-3</c:v>
                </c:pt>
                <c:pt idx="11271">
                  <c:v>1.007080078125E-3</c:v>
                </c:pt>
                <c:pt idx="11272">
                  <c:v>1.007080078125E-3</c:v>
                </c:pt>
                <c:pt idx="11273">
                  <c:v>1.0068416595458984E-3</c:v>
                </c:pt>
                <c:pt idx="11274">
                  <c:v>1.007080078125E-3</c:v>
                </c:pt>
                <c:pt idx="11275">
                  <c:v>1.007080078125E-3</c:v>
                </c:pt>
                <c:pt idx="11276">
                  <c:v>1.0068416595458984E-3</c:v>
                </c:pt>
                <c:pt idx="11277">
                  <c:v>1.007080078125E-3</c:v>
                </c:pt>
                <c:pt idx="11278">
                  <c:v>1.007080078125E-3</c:v>
                </c:pt>
                <c:pt idx="11279">
                  <c:v>1.0068416595458984E-3</c:v>
                </c:pt>
                <c:pt idx="11280">
                  <c:v>1.0080337524414063E-3</c:v>
                </c:pt>
                <c:pt idx="11281">
                  <c:v>1.007080078125E-3</c:v>
                </c:pt>
                <c:pt idx="11282">
                  <c:v>1.0068416595458984E-3</c:v>
                </c:pt>
                <c:pt idx="11283">
                  <c:v>1.007080078125E-3</c:v>
                </c:pt>
                <c:pt idx="11284">
                  <c:v>1.007080078125E-3</c:v>
                </c:pt>
                <c:pt idx="11285">
                  <c:v>1.0068416595458984E-3</c:v>
                </c:pt>
                <c:pt idx="11286">
                  <c:v>1.007080078125E-3</c:v>
                </c:pt>
                <c:pt idx="11287">
                  <c:v>1.007080078125E-3</c:v>
                </c:pt>
                <c:pt idx="11288">
                  <c:v>1.0068416595458984E-3</c:v>
                </c:pt>
                <c:pt idx="11289">
                  <c:v>1.007080078125E-3</c:v>
                </c:pt>
                <c:pt idx="11290">
                  <c:v>1.007080078125E-3</c:v>
                </c:pt>
                <c:pt idx="11291">
                  <c:v>1.0068416595458984E-3</c:v>
                </c:pt>
                <c:pt idx="11292">
                  <c:v>1.007080078125E-3</c:v>
                </c:pt>
                <c:pt idx="11293">
                  <c:v>1.0080337524414063E-3</c:v>
                </c:pt>
                <c:pt idx="11294">
                  <c:v>1.007080078125E-3</c:v>
                </c:pt>
                <c:pt idx="11295">
                  <c:v>1.0068416595458984E-3</c:v>
                </c:pt>
                <c:pt idx="11296">
                  <c:v>1.007080078125E-3</c:v>
                </c:pt>
                <c:pt idx="11297">
                  <c:v>1.007080078125E-3</c:v>
                </c:pt>
                <c:pt idx="11298">
                  <c:v>1.0068416595458984E-3</c:v>
                </c:pt>
                <c:pt idx="11299">
                  <c:v>1.007080078125E-3</c:v>
                </c:pt>
                <c:pt idx="11300">
                  <c:v>1.007080078125E-3</c:v>
                </c:pt>
                <c:pt idx="11301">
                  <c:v>1.0068416595458984E-3</c:v>
                </c:pt>
                <c:pt idx="11302">
                  <c:v>1.007080078125E-3</c:v>
                </c:pt>
                <c:pt idx="11303">
                  <c:v>1.007080078125E-3</c:v>
                </c:pt>
                <c:pt idx="11304">
                  <c:v>1.0068416595458984E-3</c:v>
                </c:pt>
                <c:pt idx="11305">
                  <c:v>1.0080337524414063E-3</c:v>
                </c:pt>
                <c:pt idx="11306">
                  <c:v>1.007080078125E-3</c:v>
                </c:pt>
                <c:pt idx="11307">
                  <c:v>1.0068416595458984E-3</c:v>
                </c:pt>
                <c:pt idx="11308">
                  <c:v>1.007080078125E-3</c:v>
                </c:pt>
                <c:pt idx="11309">
                  <c:v>1.007080078125E-3</c:v>
                </c:pt>
                <c:pt idx="11310">
                  <c:v>1.0068416595458984E-3</c:v>
                </c:pt>
                <c:pt idx="11311">
                  <c:v>1.007080078125E-3</c:v>
                </c:pt>
                <c:pt idx="11312">
                  <c:v>1.007080078125E-3</c:v>
                </c:pt>
                <c:pt idx="11313">
                  <c:v>1.0068416595458984E-3</c:v>
                </c:pt>
                <c:pt idx="11314">
                  <c:v>1.007080078125E-3</c:v>
                </c:pt>
                <c:pt idx="11315">
                  <c:v>1.007080078125E-3</c:v>
                </c:pt>
                <c:pt idx="11316">
                  <c:v>1.0068416595458984E-3</c:v>
                </c:pt>
                <c:pt idx="11317">
                  <c:v>1.007080078125E-3</c:v>
                </c:pt>
                <c:pt idx="11318">
                  <c:v>1.0080337524414063E-3</c:v>
                </c:pt>
                <c:pt idx="11319">
                  <c:v>1.007080078125E-3</c:v>
                </c:pt>
                <c:pt idx="11320">
                  <c:v>1.0068416595458984E-3</c:v>
                </c:pt>
                <c:pt idx="11321">
                  <c:v>1.007080078125E-3</c:v>
                </c:pt>
                <c:pt idx="11322">
                  <c:v>1.007080078125E-3</c:v>
                </c:pt>
                <c:pt idx="11323">
                  <c:v>1.0068416595458984E-3</c:v>
                </c:pt>
                <c:pt idx="11324">
                  <c:v>1.007080078125E-3</c:v>
                </c:pt>
                <c:pt idx="11325">
                  <c:v>1.007080078125E-3</c:v>
                </c:pt>
                <c:pt idx="11326">
                  <c:v>1.0068416595458984E-3</c:v>
                </c:pt>
                <c:pt idx="11327">
                  <c:v>1.007080078125E-3</c:v>
                </c:pt>
                <c:pt idx="11328">
                  <c:v>1.007080078125E-3</c:v>
                </c:pt>
                <c:pt idx="11329">
                  <c:v>1.0068416595458984E-3</c:v>
                </c:pt>
                <c:pt idx="11330">
                  <c:v>1.0080337524414063E-3</c:v>
                </c:pt>
                <c:pt idx="11331">
                  <c:v>1.007080078125E-3</c:v>
                </c:pt>
                <c:pt idx="11332">
                  <c:v>1.0068416595458984E-3</c:v>
                </c:pt>
                <c:pt idx="11333">
                  <c:v>1.007080078125E-3</c:v>
                </c:pt>
                <c:pt idx="11334">
                  <c:v>1.007080078125E-3</c:v>
                </c:pt>
                <c:pt idx="11335">
                  <c:v>1.0068416595458984E-3</c:v>
                </c:pt>
                <c:pt idx="11336">
                  <c:v>1.007080078125E-3</c:v>
                </c:pt>
                <c:pt idx="11337">
                  <c:v>1.007080078125E-3</c:v>
                </c:pt>
                <c:pt idx="11338">
                  <c:v>1.0068416595458984E-3</c:v>
                </c:pt>
                <c:pt idx="11339">
                  <c:v>1.007080078125E-3</c:v>
                </c:pt>
                <c:pt idx="11340">
                  <c:v>1.007080078125E-3</c:v>
                </c:pt>
                <c:pt idx="11341">
                  <c:v>1.0068416595458984E-3</c:v>
                </c:pt>
                <c:pt idx="11342">
                  <c:v>1.007080078125E-3</c:v>
                </c:pt>
                <c:pt idx="11343">
                  <c:v>1.0080337524414063E-3</c:v>
                </c:pt>
                <c:pt idx="11344">
                  <c:v>1.007080078125E-3</c:v>
                </c:pt>
                <c:pt idx="11345">
                  <c:v>1.0068416595458984E-3</c:v>
                </c:pt>
                <c:pt idx="11346">
                  <c:v>1.007080078125E-3</c:v>
                </c:pt>
                <c:pt idx="11347">
                  <c:v>1.007080078125E-3</c:v>
                </c:pt>
                <c:pt idx="11348">
                  <c:v>1.0068416595458984E-3</c:v>
                </c:pt>
                <c:pt idx="11349">
                  <c:v>1.007080078125E-3</c:v>
                </c:pt>
                <c:pt idx="11350">
                  <c:v>1.007080078125E-3</c:v>
                </c:pt>
                <c:pt idx="11351">
                  <c:v>1.0068416595458984E-3</c:v>
                </c:pt>
                <c:pt idx="11352">
                  <c:v>1.007080078125E-3</c:v>
                </c:pt>
                <c:pt idx="11353">
                  <c:v>1.007080078125E-3</c:v>
                </c:pt>
                <c:pt idx="11354">
                  <c:v>1.0068416595458984E-3</c:v>
                </c:pt>
                <c:pt idx="11355">
                  <c:v>1.0080337524414063E-3</c:v>
                </c:pt>
                <c:pt idx="11356">
                  <c:v>1.007080078125E-3</c:v>
                </c:pt>
                <c:pt idx="11357">
                  <c:v>1.0068416595458984E-3</c:v>
                </c:pt>
                <c:pt idx="11358">
                  <c:v>1.007080078125E-3</c:v>
                </c:pt>
                <c:pt idx="11359">
                  <c:v>1.007080078125E-3</c:v>
                </c:pt>
                <c:pt idx="11360">
                  <c:v>1.0068416595458984E-3</c:v>
                </c:pt>
                <c:pt idx="11361">
                  <c:v>1.007080078125E-3</c:v>
                </c:pt>
                <c:pt idx="11362">
                  <c:v>1.007080078125E-3</c:v>
                </c:pt>
                <c:pt idx="11363">
                  <c:v>1.0068416595458984E-3</c:v>
                </c:pt>
                <c:pt idx="11364">
                  <c:v>1.007080078125E-3</c:v>
                </c:pt>
                <c:pt idx="11365">
                  <c:v>1.007080078125E-3</c:v>
                </c:pt>
                <c:pt idx="11366">
                  <c:v>1.0068416595458984E-3</c:v>
                </c:pt>
                <c:pt idx="11367">
                  <c:v>1.007080078125E-3</c:v>
                </c:pt>
                <c:pt idx="11368">
                  <c:v>1.0080337524414063E-3</c:v>
                </c:pt>
                <c:pt idx="11369">
                  <c:v>1.007080078125E-3</c:v>
                </c:pt>
                <c:pt idx="11370">
                  <c:v>1.0068416595458984E-3</c:v>
                </c:pt>
                <c:pt idx="11371">
                  <c:v>1.007080078125E-3</c:v>
                </c:pt>
                <c:pt idx="11372">
                  <c:v>1.007080078125E-3</c:v>
                </c:pt>
                <c:pt idx="11373">
                  <c:v>1.0068416595458984E-3</c:v>
                </c:pt>
                <c:pt idx="11374">
                  <c:v>1.007080078125E-3</c:v>
                </c:pt>
                <c:pt idx="11375">
                  <c:v>1.007080078125E-3</c:v>
                </c:pt>
                <c:pt idx="11376">
                  <c:v>1.0068416595458984E-3</c:v>
                </c:pt>
                <c:pt idx="11377">
                  <c:v>1.007080078125E-3</c:v>
                </c:pt>
                <c:pt idx="11378">
                  <c:v>1.007080078125E-3</c:v>
                </c:pt>
                <c:pt idx="11379">
                  <c:v>1.0068416595458984E-3</c:v>
                </c:pt>
                <c:pt idx="11380">
                  <c:v>1.0080337524414063E-3</c:v>
                </c:pt>
                <c:pt idx="11381">
                  <c:v>1.007080078125E-3</c:v>
                </c:pt>
                <c:pt idx="11382">
                  <c:v>1.0068416595458984E-3</c:v>
                </c:pt>
                <c:pt idx="11383">
                  <c:v>1.007080078125E-3</c:v>
                </c:pt>
                <c:pt idx="11384">
                  <c:v>1.007080078125E-3</c:v>
                </c:pt>
                <c:pt idx="11385">
                  <c:v>1.0068416595458984E-3</c:v>
                </c:pt>
                <c:pt idx="11386">
                  <c:v>1.007080078125E-3</c:v>
                </c:pt>
                <c:pt idx="11387">
                  <c:v>1.007080078125E-3</c:v>
                </c:pt>
                <c:pt idx="11388">
                  <c:v>1.0068416595458984E-3</c:v>
                </c:pt>
                <c:pt idx="11389">
                  <c:v>1.007080078125E-3</c:v>
                </c:pt>
                <c:pt idx="11390">
                  <c:v>1.007080078125E-3</c:v>
                </c:pt>
                <c:pt idx="11391">
                  <c:v>1.0068416595458984E-3</c:v>
                </c:pt>
                <c:pt idx="11392">
                  <c:v>1.007080078125E-3</c:v>
                </c:pt>
                <c:pt idx="11393">
                  <c:v>1.0080337524414063E-3</c:v>
                </c:pt>
                <c:pt idx="11394">
                  <c:v>1.007080078125E-3</c:v>
                </c:pt>
                <c:pt idx="11395">
                  <c:v>1.0068416595458984E-3</c:v>
                </c:pt>
                <c:pt idx="11396">
                  <c:v>1.007080078125E-3</c:v>
                </c:pt>
                <c:pt idx="11397">
                  <c:v>1.007080078125E-3</c:v>
                </c:pt>
                <c:pt idx="11398">
                  <c:v>1.0068416595458984E-3</c:v>
                </c:pt>
                <c:pt idx="11399">
                  <c:v>1.007080078125E-3</c:v>
                </c:pt>
                <c:pt idx="11400">
                  <c:v>1.007080078125E-3</c:v>
                </c:pt>
                <c:pt idx="11401">
                  <c:v>1.0068416595458984E-3</c:v>
                </c:pt>
                <c:pt idx="11402">
                  <c:v>1.007080078125E-3</c:v>
                </c:pt>
                <c:pt idx="11403">
                  <c:v>1.007080078125E-3</c:v>
                </c:pt>
                <c:pt idx="11404">
                  <c:v>1.0068416595458984E-3</c:v>
                </c:pt>
                <c:pt idx="11405">
                  <c:v>1.0080337524414063E-3</c:v>
                </c:pt>
                <c:pt idx="11406">
                  <c:v>1.007080078125E-3</c:v>
                </c:pt>
                <c:pt idx="11407">
                  <c:v>1.0068416595458984E-3</c:v>
                </c:pt>
                <c:pt idx="11408">
                  <c:v>1.007080078125E-3</c:v>
                </c:pt>
                <c:pt idx="11409">
                  <c:v>1.007080078125E-3</c:v>
                </c:pt>
                <c:pt idx="11410">
                  <c:v>1.0068416595458984E-3</c:v>
                </c:pt>
                <c:pt idx="11411">
                  <c:v>1.007080078125E-3</c:v>
                </c:pt>
                <c:pt idx="11412">
                  <c:v>1.007080078125E-3</c:v>
                </c:pt>
                <c:pt idx="11413">
                  <c:v>1.0068416595458984E-3</c:v>
                </c:pt>
                <c:pt idx="11414">
                  <c:v>1.007080078125E-3</c:v>
                </c:pt>
                <c:pt idx="11415">
                  <c:v>1.007080078125E-3</c:v>
                </c:pt>
                <c:pt idx="11416">
                  <c:v>1.0068416595458984E-3</c:v>
                </c:pt>
                <c:pt idx="11417">
                  <c:v>1.007080078125E-3</c:v>
                </c:pt>
                <c:pt idx="11418">
                  <c:v>1.0080337524414063E-3</c:v>
                </c:pt>
                <c:pt idx="11419">
                  <c:v>1.007080078125E-3</c:v>
                </c:pt>
                <c:pt idx="11420">
                  <c:v>3.0210018157958984E-3</c:v>
                </c:pt>
                <c:pt idx="11421">
                  <c:v>1.0068416595458984E-3</c:v>
                </c:pt>
                <c:pt idx="11422">
                  <c:v>1.007080078125E-3</c:v>
                </c:pt>
                <c:pt idx="11423">
                  <c:v>1.007080078125E-3</c:v>
                </c:pt>
                <c:pt idx="11424">
                  <c:v>1.0068416595458984E-3</c:v>
                </c:pt>
                <c:pt idx="11425">
                  <c:v>1.007080078125E-3</c:v>
                </c:pt>
                <c:pt idx="11426">
                  <c:v>1.007080078125E-3</c:v>
                </c:pt>
                <c:pt idx="11427">
                  <c:v>1.0068416595458984E-3</c:v>
                </c:pt>
                <c:pt idx="11428">
                  <c:v>1.0080337524414063E-3</c:v>
                </c:pt>
                <c:pt idx="11429">
                  <c:v>1.007080078125E-3</c:v>
                </c:pt>
                <c:pt idx="11430">
                  <c:v>1.0068416595458984E-3</c:v>
                </c:pt>
                <c:pt idx="11431">
                  <c:v>1.007080078125E-3</c:v>
                </c:pt>
                <c:pt idx="11432">
                  <c:v>1.007080078125E-3</c:v>
                </c:pt>
                <c:pt idx="11433">
                  <c:v>1.0068416595458984E-3</c:v>
                </c:pt>
                <c:pt idx="11434">
                  <c:v>1.007080078125E-3</c:v>
                </c:pt>
                <c:pt idx="11435">
                  <c:v>1.007080078125E-3</c:v>
                </c:pt>
                <c:pt idx="11436">
                  <c:v>1.0068416595458984E-3</c:v>
                </c:pt>
                <c:pt idx="11437">
                  <c:v>1.007080078125E-3</c:v>
                </c:pt>
                <c:pt idx="11438">
                  <c:v>1.007080078125E-3</c:v>
                </c:pt>
                <c:pt idx="11439">
                  <c:v>1.0068416595458984E-3</c:v>
                </c:pt>
                <c:pt idx="11440">
                  <c:v>1.007080078125E-3</c:v>
                </c:pt>
                <c:pt idx="11441">
                  <c:v>1.0080337524414063E-3</c:v>
                </c:pt>
                <c:pt idx="11442">
                  <c:v>1.007080078125E-3</c:v>
                </c:pt>
                <c:pt idx="11443">
                  <c:v>1.0068416595458984E-3</c:v>
                </c:pt>
                <c:pt idx="11444">
                  <c:v>1.007080078125E-3</c:v>
                </c:pt>
                <c:pt idx="11445">
                  <c:v>1.007080078125E-3</c:v>
                </c:pt>
                <c:pt idx="11446">
                  <c:v>1.0068416595458984E-3</c:v>
                </c:pt>
                <c:pt idx="11447">
                  <c:v>1.007080078125E-3</c:v>
                </c:pt>
                <c:pt idx="11448">
                  <c:v>1.007080078125E-3</c:v>
                </c:pt>
                <c:pt idx="11449">
                  <c:v>1.0068416595458984E-3</c:v>
                </c:pt>
                <c:pt idx="11450">
                  <c:v>1.007080078125E-3</c:v>
                </c:pt>
                <c:pt idx="11451">
                  <c:v>1.007080078125E-3</c:v>
                </c:pt>
                <c:pt idx="11452">
                  <c:v>1.0068416595458984E-3</c:v>
                </c:pt>
                <c:pt idx="11453">
                  <c:v>1.0080337524414063E-3</c:v>
                </c:pt>
                <c:pt idx="11454">
                  <c:v>1.007080078125E-3</c:v>
                </c:pt>
                <c:pt idx="11455">
                  <c:v>1.0068416595458984E-3</c:v>
                </c:pt>
                <c:pt idx="11456">
                  <c:v>1.007080078125E-3</c:v>
                </c:pt>
                <c:pt idx="11457">
                  <c:v>1.007080078125E-3</c:v>
                </c:pt>
                <c:pt idx="11458">
                  <c:v>1.0068416595458984E-3</c:v>
                </c:pt>
                <c:pt idx="11459">
                  <c:v>1.007080078125E-3</c:v>
                </c:pt>
                <c:pt idx="11460">
                  <c:v>1.007080078125E-3</c:v>
                </c:pt>
                <c:pt idx="11461">
                  <c:v>1.0068416595458984E-3</c:v>
                </c:pt>
                <c:pt idx="11462">
                  <c:v>1.007080078125E-3</c:v>
                </c:pt>
                <c:pt idx="11463">
                  <c:v>1.007080078125E-3</c:v>
                </c:pt>
                <c:pt idx="11464">
                  <c:v>1.0068416595458984E-3</c:v>
                </c:pt>
                <c:pt idx="11465">
                  <c:v>1.007080078125E-3</c:v>
                </c:pt>
                <c:pt idx="11466">
                  <c:v>1.0080337524414063E-3</c:v>
                </c:pt>
                <c:pt idx="11467">
                  <c:v>1.007080078125E-3</c:v>
                </c:pt>
                <c:pt idx="11468">
                  <c:v>1.0068416595458984E-3</c:v>
                </c:pt>
                <c:pt idx="11469">
                  <c:v>1.007080078125E-3</c:v>
                </c:pt>
                <c:pt idx="11470">
                  <c:v>1.007080078125E-3</c:v>
                </c:pt>
                <c:pt idx="11471">
                  <c:v>1.0068416595458984E-3</c:v>
                </c:pt>
                <c:pt idx="11472">
                  <c:v>1.007080078125E-3</c:v>
                </c:pt>
                <c:pt idx="11473">
                  <c:v>1.007080078125E-3</c:v>
                </c:pt>
                <c:pt idx="11474">
                  <c:v>1.0068416595458984E-3</c:v>
                </c:pt>
                <c:pt idx="11475">
                  <c:v>1.007080078125E-3</c:v>
                </c:pt>
                <c:pt idx="11476">
                  <c:v>1.0068416595458984E-3</c:v>
                </c:pt>
                <c:pt idx="11477">
                  <c:v>1.007080078125E-3</c:v>
                </c:pt>
                <c:pt idx="11478">
                  <c:v>1.0080337524414063E-3</c:v>
                </c:pt>
                <c:pt idx="11479">
                  <c:v>1.007080078125E-3</c:v>
                </c:pt>
                <c:pt idx="11480">
                  <c:v>1.0068416595458984E-3</c:v>
                </c:pt>
                <c:pt idx="11481">
                  <c:v>1.007080078125E-3</c:v>
                </c:pt>
                <c:pt idx="11482">
                  <c:v>1.007080078125E-3</c:v>
                </c:pt>
                <c:pt idx="11483">
                  <c:v>1.0068416595458984E-3</c:v>
                </c:pt>
                <c:pt idx="11484">
                  <c:v>1.007080078125E-3</c:v>
                </c:pt>
                <c:pt idx="11485">
                  <c:v>1.007080078125E-3</c:v>
                </c:pt>
                <c:pt idx="11486">
                  <c:v>1.0068416595458984E-3</c:v>
                </c:pt>
                <c:pt idx="11487">
                  <c:v>1.007080078125E-3</c:v>
                </c:pt>
                <c:pt idx="11488">
                  <c:v>1.007080078125E-3</c:v>
                </c:pt>
                <c:pt idx="11489">
                  <c:v>1.0068416595458984E-3</c:v>
                </c:pt>
                <c:pt idx="11490">
                  <c:v>1.007080078125E-3</c:v>
                </c:pt>
                <c:pt idx="11491">
                  <c:v>1.0080337524414063E-3</c:v>
                </c:pt>
                <c:pt idx="11492">
                  <c:v>1.007080078125E-3</c:v>
                </c:pt>
                <c:pt idx="11493">
                  <c:v>1.0068416595458984E-3</c:v>
                </c:pt>
                <c:pt idx="11494">
                  <c:v>1.007080078125E-3</c:v>
                </c:pt>
                <c:pt idx="11495">
                  <c:v>1.007080078125E-3</c:v>
                </c:pt>
                <c:pt idx="11496">
                  <c:v>1.0068416595458984E-3</c:v>
                </c:pt>
                <c:pt idx="11497">
                  <c:v>1.007080078125E-3</c:v>
                </c:pt>
                <c:pt idx="11498">
                  <c:v>1.0068416595458984E-3</c:v>
                </c:pt>
                <c:pt idx="11499">
                  <c:v>1.007080078125E-3</c:v>
                </c:pt>
                <c:pt idx="11500">
                  <c:v>1.007080078125E-3</c:v>
                </c:pt>
                <c:pt idx="11501">
                  <c:v>1.0068416595458984E-3</c:v>
                </c:pt>
                <c:pt idx="11502">
                  <c:v>1.007080078125E-3</c:v>
                </c:pt>
                <c:pt idx="11503">
                  <c:v>1.0080337524414063E-3</c:v>
                </c:pt>
                <c:pt idx="11504">
                  <c:v>1.007080078125E-3</c:v>
                </c:pt>
                <c:pt idx="11505">
                  <c:v>1.0068416595458984E-3</c:v>
                </c:pt>
                <c:pt idx="11506">
                  <c:v>1.007080078125E-3</c:v>
                </c:pt>
                <c:pt idx="11507">
                  <c:v>1.007080078125E-3</c:v>
                </c:pt>
                <c:pt idx="11508">
                  <c:v>1.0068416595458984E-3</c:v>
                </c:pt>
                <c:pt idx="11509">
                  <c:v>1.007080078125E-3</c:v>
                </c:pt>
                <c:pt idx="11510">
                  <c:v>1.007080078125E-3</c:v>
                </c:pt>
                <c:pt idx="11511">
                  <c:v>1.0068416595458984E-3</c:v>
                </c:pt>
                <c:pt idx="11512">
                  <c:v>1.007080078125E-3</c:v>
                </c:pt>
                <c:pt idx="11513">
                  <c:v>1.007080078125E-3</c:v>
                </c:pt>
                <c:pt idx="11514">
                  <c:v>1.0068416595458984E-3</c:v>
                </c:pt>
                <c:pt idx="11515">
                  <c:v>1.007080078125E-3</c:v>
                </c:pt>
                <c:pt idx="11516">
                  <c:v>1.0080337524414063E-3</c:v>
                </c:pt>
                <c:pt idx="11517">
                  <c:v>1.007080078125E-3</c:v>
                </c:pt>
                <c:pt idx="11518">
                  <c:v>1.0068416595458984E-3</c:v>
                </c:pt>
                <c:pt idx="11519">
                  <c:v>1.007080078125E-3</c:v>
                </c:pt>
                <c:pt idx="11520">
                  <c:v>1.0068416595458984E-3</c:v>
                </c:pt>
                <c:pt idx="11521">
                  <c:v>1.007080078125E-3</c:v>
                </c:pt>
                <c:pt idx="11522">
                  <c:v>1.007080078125E-3</c:v>
                </c:pt>
                <c:pt idx="11523">
                  <c:v>1.0068416595458984E-3</c:v>
                </c:pt>
                <c:pt idx="11524">
                  <c:v>1.007080078125E-3</c:v>
                </c:pt>
                <c:pt idx="11525">
                  <c:v>1.007080078125E-3</c:v>
                </c:pt>
                <c:pt idx="11526">
                  <c:v>1.0068416595458984E-3</c:v>
                </c:pt>
                <c:pt idx="11527">
                  <c:v>1.007080078125E-3</c:v>
                </c:pt>
                <c:pt idx="11528">
                  <c:v>1.0080337524414063E-3</c:v>
                </c:pt>
                <c:pt idx="11529">
                  <c:v>1.007080078125E-3</c:v>
                </c:pt>
                <c:pt idx="11530">
                  <c:v>1.0068416595458984E-3</c:v>
                </c:pt>
                <c:pt idx="11531">
                  <c:v>1.007080078125E-3</c:v>
                </c:pt>
                <c:pt idx="11532">
                  <c:v>1.007080078125E-3</c:v>
                </c:pt>
                <c:pt idx="11533">
                  <c:v>1.0068416595458984E-3</c:v>
                </c:pt>
                <c:pt idx="11534">
                  <c:v>1.007080078125E-3</c:v>
                </c:pt>
                <c:pt idx="11535">
                  <c:v>1.007080078125E-3</c:v>
                </c:pt>
                <c:pt idx="11536">
                  <c:v>1.0068416595458984E-3</c:v>
                </c:pt>
                <c:pt idx="11537">
                  <c:v>1.007080078125E-3</c:v>
                </c:pt>
                <c:pt idx="11538">
                  <c:v>1.007080078125E-3</c:v>
                </c:pt>
                <c:pt idx="11539">
                  <c:v>1.0068416595458984E-3</c:v>
                </c:pt>
                <c:pt idx="11540">
                  <c:v>1.007080078125E-3</c:v>
                </c:pt>
                <c:pt idx="11541">
                  <c:v>1.0080337524414063E-3</c:v>
                </c:pt>
                <c:pt idx="11542">
                  <c:v>1.0068416595458984E-3</c:v>
                </c:pt>
                <c:pt idx="11543">
                  <c:v>1.007080078125E-3</c:v>
                </c:pt>
                <c:pt idx="11544">
                  <c:v>1.007080078125E-3</c:v>
                </c:pt>
                <c:pt idx="11545">
                  <c:v>1.0068416595458984E-3</c:v>
                </c:pt>
                <c:pt idx="11546">
                  <c:v>1.007080078125E-3</c:v>
                </c:pt>
                <c:pt idx="11547">
                  <c:v>1.007080078125E-3</c:v>
                </c:pt>
                <c:pt idx="11548">
                  <c:v>1.0068416595458984E-3</c:v>
                </c:pt>
                <c:pt idx="11549">
                  <c:v>1.007080078125E-3</c:v>
                </c:pt>
                <c:pt idx="11550">
                  <c:v>4.9346923828125E-2</c:v>
                </c:pt>
                <c:pt idx="11551">
                  <c:v>1.007080078125E-3</c:v>
                </c:pt>
                <c:pt idx="11552">
                  <c:v>1.007080078125E-3</c:v>
                </c:pt>
                <c:pt idx="11553">
                  <c:v>1.0068416595458984E-3</c:v>
                </c:pt>
                <c:pt idx="11554">
                  <c:v>1.007080078125E-3</c:v>
                </c:pt>
                <c:pt idx="11555">
                  <c:v>1.0080337524414063E-3</c:v>
                </c:pt>
                <c:pt idx="11556">
                  <c:v>1.007080078125E-3</c:v>
                </c:pt>
                <c:pt idx="11557">
                  <c:v>1.0068416595458984E-3</c:v>
                </c:pt>
                <c:pt idx="11558">
                  <c:v>1.007080078125E-3</c:v>
                </c:pt>
                <c:pt idx="11559">
                  <c:v>1.007080078125E-3</c:v>
                </c:pt>
                <c:pt idx="11560">
                  <c:v>1.0068416595458984E-3</c:v>
                </c:pt>
                <c:pt idx="11561">
                  <c:v>1.007080078125E-3</c:v>
                </c:pt>
                <c:pt idx="11562">
                  <c:v>1.007080078125E-3</c:v>
                </c:pt>
                <c:pt idx="11563">
                  <c:v>1.0068416595458984E-3</c:v>
                </c:pt>
                <c:pt idx="11564">
                  <c:v>1.007080078125E-3</c:v>
                </c:pt>
                <c:pt idx="11565">
                  <c:v>1.007080078125E-3</c:v>
                </c:pt>
                <c:pt idx="11566">
                  <c:v>1.0068416595458984E-3</c:v>
                </c:pt>
                <c:pt idx="11567">
                  <c:v>1.007080078125E-3</c:v>
                </c:pt>
                <c:pt idx="11568">
                  <c:v>1.0080337524414063E-3</c:v>
                </c:pt>
                <c:pt idx="11569">
                  <c:v>1.0068416595458984E-3</c:v>
                </c:pt>
                <c:pt idx="11570">
                  <c:v>1.007080078125E-3</c:v>
                </c:pt>
                <c:pt idx="11571">
                  <c:v>1.007080078125E-3</c:v>
                </c:pt>
                <c:pt idx="11572">
                  <c:v>1.0068416595458984E-3</c:v>
                </c:pt>
                <c:pt idx="11573">
                  <c:v>1.007080078125E-3</c:v>
                </c:pt>
                <c:pt idx="11574">
                  <c:v>1.007080078125E-3</c:v>
                </c:pt>
                <c:pt idx="11575">
                  <c:v>1.0068416595458984E-3</c:v>
                </c:pt>
                <c:pt idx="11576">
                  <c:v>1.007080078125E-3</c:v>
                </c:pt>
                <c:pt idx="11577">
                  <c:v>1.007080078125E-3</c:v>
                </c:pt>
                <c:pt idx="11578">
                  <c:v>1.0068416595458984E-3</c:v>
                </c:pt>
                <c:pt idx="11579">
                  <c:v>1.007080078125E-3</c:v>
                </c:pt>
                <c:pt idx="11580">
                  <c:v>1.0080337524414063E-3</c:v>
                </c:pt>
                <c:pt idx="11581">
                  <c:v>1.007080078125E-3</c:v>
                </c:pt>
                <c:pt idx="11582">
                  <c:v>1.0068416595458984E-3</c:v>
                </c:pt>
                <c:pt idx="11583">
                  <c:v>1.007080078125E-3</c:v>
                </c:pt>
                <c:pt idx="11584">
                  <c:v>1.007080078125E-3</c:v>
                </c:pt>
                <c:pt idx="11585">
                  <c:v>1.0068416595458984E-3</c:v>
                </c:pt>
                <c:pt idx="11586">
                  <c:v>1.007080078125E-3</c:v>
                </c:pt>
                <c:pt idx="11587">
                  <c:v>1.007080078125E-3</c:v>
                </c:pt>
                <c:pt idx="11588">
                  <c:v>1.0068416595458984E-3</c:v>
                </c:pt>
                <c:pt idx="11589">
                  <c:v>1.007080078125E-3</c:v>
                </c:pt>
                <c:pt idx="11590">
                  <c:v>1.007080078125E-3</c:v>
                </c:pt>
                <c:pt idx="11591">
                  <c:v>1.0068416595458984E-3</c:v>
                </c:pt>
                <c:pt idx="11592">
                  <c:v>1.007080078125E-3</c:v>
                </c:pt>
                <c:pt idx="11593">
                  <c:v>1.0080337524414063E-3</c:v>
                </c:pt>
                <c:pt idx="11594">
                  <c:v>1.0068416595458984E-3</c:v>
                </c:pt>
                <c:pt idx="11595">
                  <c:v>1.007080078125E-3</c:v>
                </c:pt>
                <c:pt idx="11596">
                  <c:v>1.007080078125E-3</c:v>
                </c:pt>
                <c:pt idx="11597">
                  <c:v>1.0068416595458984E-3</c:v>
                </c:pt>
                <c:pt idx="11598">
                  <c:v>1.007080078125E-3</c:v>
                </c:pt>
                <c:pt idx="11599">
                  <c:v>1.007080078125E-3</c:v>
                </c:pt>
                <c:pt idx="11600">
                  <c:v>1.0068416595458984E-3</c:v>
                </c:pt>
                <c:pt idx="11601">
                  <c:v>1.007080078125E-3</c:v>
                </c:pt>
                <c:pt idx="11602">
                  <c:v>1.007080078125E-3</c:v>
                </c:pt>
                <c:pt idx="11603">
                  <c:v>1.0068416595458984E-3</c:v>
                </c:pt>
                <c:pt idx="11604">
                  <c:v>1.007080078125E-3</c:v>
                </c:pt>
                <c:pt idx="11605">
                  <c:v>1.0080337524414063E-3</c:v>
                </c:pt>
                <c:pt idx="11606">
                  <c:v>1.007080078125E-3</c:v>
                </c:pt>
                <c:pt idx="11607">
                  <c:v>1.0068416595458984E-3</c:v>
                </c:pt>
                <c:pt idx="11608">
                  <c:v>1.007080078125E-3</c:v>
                </c:pt>
                <c:pt idx="11609">
                  <c:v>1.007080078125E-3</c:v>
                </c:pt>
                <c:pt idx="11610">
                  <c:v>1.0068416595458984E-3</c:v>
                </c:pt>
                <c:pt idx="11611">
                  <c:v>1.007080078125E-3</c:v>
                </c:pt>
                <c:pt idx="11612">
                  <c:v>1.007080078125E-3</c:v>
                </c:pt>
                <c:pt idx="11613">
                  <c:v>1.0068416595458984E-3</c:v>
                </c:pt>
                <c:pt idx="11614">
                  <c:v>1.007080078125E-3</c:v>
                </c:pt>
                <c:pt idx="11615">
                  <c:v>1.007080078125E-3</c:v>
                </c:pt>
                <c:pt idx="11616">
                  <c:v>1.0068416595458984E-3</c:v>
                </c:pt>
                <c:pt idx="11617">
                  <c:v>1.007080078125E-3</c:v>
                </c:pt>
                <c:pt idx="11618">
                  <c:v>1.0080337524414063E-3</c:v>
                </c:pt>
                <c:pt idx="11619">
                  <c:v>1.0068416595458984E-3</c:v>
                </c:pt>
                <c:pt idx="11620">
                  <c:v>1.007080078125E-3</c:v>
                </c:pt>
                <c:pt idx="11621">
                  <c:v>1.007080078125E-3</c:v>
                </c:pt>
                <c:pt idx="11622">
                  <c:v>1.0068416595458984E-3</c:v>
                </c:pt>
                <c:pt idx="11623">
                  <c:v>1.007080078125E-3</c:v>
                </c:pt>
                <c:pt idx="11624">
                  <c:v>1.007080078125E-3</c:v>
                </c:pt>
                <c:pt idx="11625">
                  <c:v>1.0068416595458984E-3</c:v>
                </c:pt>
                <c:pt idx="11626">
                  <c:v>1.007080078125E-3</c:v>
                </c:pt>
                <c:pt idx="11627">
                  <c:v>1.007080078125E-3</c:v>
                </c:pt>
                <c:pt idx="11628">
                  <c:v>1.0068416595458984E-3</c:v>
                </c:pt>
                <c:pt idx="11629">
                  <c:v>1.007080078125E-3</c:v>
                </c:pt>
                <c:pt idx="11630">
                  <c:v>1.0080337524414063E-3</c:v>
                </c:pt>
                <c:pt idx="11631">
                  <c:v>1.007080078125E-3</c:v>
                </c:pt>
                <c:pt idx="11632">
                  <c:v>1.0068416595458984E-3</c:v>
                </c:pt>
                <c:pt idx="11633">
                  <c:v>1.007080078125E-3</c:v>
                </c:pt>
                <c:pt idx="11634">
                  <c:v>1.007080078125E-3</c:v>
                </c:pt>
                <c:pt idx="11635">
                  <c:v>1.0068416595458984E-3</c:v>
                </c:pt>
                <c:pt idx="11636">
                  <c:v>1.007080078125E-3</c:v>
                </c:pt>
                <c:pt idx="11637">
                  <c:v>1.007080078125E-3</c:v>
                </c:pt>
                <c:pt idx="11638">
                  <c:v>1.0068416595458984E-3</c:v>
                </c:pt>
                <c:pt idx="11639">
                  <c:v>1.007080078125E-3</c:v>
                </c:pt>
                <c:pt idx="11640">
                  <c:v>1.007080078125E-3</c:v>
                </c:pt>
                <c:pt idx="11641">
                  <c:v>1.0068416595458984E-3</c:v>
                </c:pt>
                <c:pt idx="11642">
                  <c:v>1.007080078125E-3</c:v>
                </c:pt>
                <c:pt idx="11643">
                  <c:v>1.0080337524414063E-3</c:v>
                </c:pt>
                <c:pt idx="11644">
                  <c:v>1.0068416595458984E-3</c:v>
                </c:pt>
                <c:pt idx="11645">
                  <c:v>1.007080078125E-3</c:v>
                </c:pt>
                <c:pt idx="11646">
                  <c:v>1.007080078125E-3</c:v>
                </c:pt>
                <c:pt idx="11647">
                  <c:v>1.0068416595458984E-3</c:v>
                </c:pt>
                <c:pt idx="11648">
                  <c:v>1.007080078125E-3</c:v>
                </c:pt>
                <c:pt idx="11649">
                  <c:v>1.007080078125E-3</c:v>
                </c:pt>
                <c:pt idx="11650">
                  <c:v>1.0068416595458984E-3</c:v>
                </c:pt>
                <c:pt idx="11651">
                  <c:v>1.007080078125E-3</c:v>
                </c:pt>
                <c:pt idx="11652">
                  <c:v>1.007080078125E-3</c:v>
                </c:pt>
                <c:pt idx="11653">
                  <c:v>1.0068416595458984E-3</c:v>
                </c:pt>
                <c:pt idx="11654">
                  <c:v>1.007080078125E-3</c:v>
                </c:pt>
                <c:pt idx="11655">
                  <c:v>1.0080337524414063E-3</c:v>
                </c:pt>
                <c:pt idx="11656">
                  <c:v>1.007080078125E-3</c:v>
                </c:pt>
                <c:pt idx="11657">
                  <c:v>1.0068416595458984E-3</c:v>
                </c:pt>
                <c:pt idx="11658">
                  <c:v>1.007080078125E-3</c:v>
                </c:pt>
                <c:pt idx="11659">
                  <c:v>1.007080078125E-3</c:v>
                </c:pt>
                <c:pt idx="11660">
                  <c:v>1.0068416595458984E-3</c:v>
                </c:pt>
                <c:pt idx="11661">
                  <c:v>1.007080078125E-3</c:v>
                </c:pt>
                <c:pt idx="11662">
                  <c:v>1.007080078125E-3</c:v>
                </c:pt>
                <c:pt idx="11663">
                  <c:v>1.0068416595458984E-3</c:v>
                </c:pt>
                <c:pt idx="11664">
                  <c:v>1.007080078125E-3</c:v>
                </c:pt>
                <c:pt idx="11665">
                  <c:v>1.007080078125E-3</c:v>
                </c:pt>
                <c:pt idx="11666">
                  <c:v>1.0068416595458984E-3</c:v>
                </c:pt>
                <c:pt idx="11667">
                  <c:v>1.007080078125E-3</c:v>
                </c:pt>
                <c:pt idx="11668">
                  <c:v>1.0080337524414063E-3</c:v>
                </c:pt>
                <c:pt idx="11669">
                  <c:v>1.0068416595458984E-3</c:v>
                </c:pt>
                <c:pt idx="11670">
                  <c:v>1.007080078125E-3</c:v>
                </c:pt>
                <c:pt idx="11671">
                  <c:v>1.007080078125E-3</c:v>
                </c:pt>
                <c:pt idx="11672">
                  <c:v>1.0068416595458984E-3</c:v>
                </c:pt>
                <c:pt idx="11673">
                  <c:v>1.007080078125E-3</c:v>
                </c:pt>
                <c:pt idx="11674">
                  <c:v>1.007080078125E-3</c:v>
                </c:pt>
                <c:pt idx="11675">
                  <c:v>1.0068416595458984E-3</c:v>
                </c:pt>
                <c:pt idx="11676">
                  <c:v>1.007080078125E-3</c:v>
                </c:pt>
                <c:pt idx="11677">
                  <c:v>1.007080078125E-3</c:v>
                </c:pt>
                <c:pt idx="11678">
                  <c:v>1.0068416595458984E-3</c:v>
                </c:pt>
                <c:pt idx="11679">
                  <c:v>1.007080078125E-3</c:v>
                </c:pt>
                <c:pt idx="11680">
                  <c:v>1.0080337524414063E-3</c:v>
                </c:pt>
                <c:pt idx="11681">
                  <c:v>1.007080078125E-3</c:v>
                </c:pt>
                <c:pt idx="11682">
                  <c:v>1.0068416595458984E-3</c:v>
                </c:pt>
                <c:pt idx="11683">
                  <c:v>1.007080078125E-3</c:v>
                </c:pt>
                <c:pt idx="11684">
                  <c:v>1.007080078125E-3</c:v>
                </c:pt>
                <c:pt idx="11685">
                  <c:v>1.0068416595458984E-3</c:v>
                </c:pt>
                <c:pt idx="11686">
                  <c:v>1.007080078125E-3</c:v>
                </c:pt>
                <c:pt idx="11687">
                  <c:v>1.007080078125E-3</c:v>
                </c:pt>
                <c:pt idx="11688">
                  <c:v>1.0068416595458984E-3</c:v>
                </c:pt>
                <c:pt idx="11689">
                  <c:v>1.007080078125E-3</c:v>
                </c:pt>
                <c:pt idx="11690">
                  <c:v>1.007080078125E-3</c:v>
                </c:pt>
                <c:pt idx="11691">
                  <c:v>1.0068416595458984E-3</c:v>
                </c:pt>
                <c:pt idx="11692">
                  <c:v>1.007080078125E-3</c:v>
                </c:pt>
                <c:pt idx="11693">
                  <c:v>1.0080337524414063E-3</c:v>
                </c:pt>
                <c:pt idx="11694">
                  <c:v>1.0068416595458984E-3</c:v>
                </c:pt>
                <c:pt idx="11695">
                  <c:v>1.007080078125E-3</c:v>
                </c:pt>
                <c:pt idx="11696">
                  <c:v>1.007080078125E-3</c:v>
                </c:pt>
                <c:pt idx="11697">
                  <c:v>1.0068416595458984E-3</c:v>
                </c:pt>
                <c:pt idx="11698">
                  <c:v>1.007080078125E-3</c:v>
                </c:pt>
                <c:pt idx="11699">
                  <c:v>1.007080078125E-3</c:v>
                </c:pt>
                <c:pt idx="11700">
                  <c:v>1.0068416595458984E-3</c:v>
                </c:pt>
                <c:pt idx="11701">
                  <c:v>1.007080078125E-3</c:v>
                </c:pt>
                <c:pt idx="11702">
                  <c:v>1.007080078125E-3</c:v>
                </c:pt>
                <c:pt idx="11703">
                  <c:v>1.0068416595458984E-3</c:v>
                </c:pt>
                <c:pt idx="11704">
                  <c:v>4.3305158615112305E-2</c:v>
                </c:pt>
                <c:pt idx="11705">
                  <c:v>1.0068416595458984E-3</c:v>
                </c:pt>
                <c:pt idx="11706">
                  <c:v>1.007080078125E-3</c:v>
                </c:pt>
                <c:pt idx="11707">
                  <c:v>1.007080078125E-3</c:v>
                </c:pt>
                <c:pt idx="11708">
                  <c:v>1.0068416595458984E-3</c:v>
                </c:pt>
                <c:pt idx="11709">
                  <c:v>1.007080078125E-3</c:v>
                </c:pt>
                <c:pt idx="11710">
                  <c:v>1.007080078125E-3</c:v>
                </c:pt>
                <c:pt idx="11711">
                  <c:v>1.0068416595458984E-3</c:v>
                </c:pt>
                <c:pt idx="11712">
                  <c:v>1.007080078125E-3</c:v>
                </c:pt>
                <c:pt idx="11713">
                  <c:v>1.0080337524414063E-3</c:v>
                </c:pt>
                <c:pt idx="11714">
                  <c:v>1.007080078125E-3</c:v>
                </c:pt>
                <c:pt idx="11715">
                  <c:v>1.0068416595458984E-3</c:v>
                </c:pt>
                <c:pt idx="11716">
                  <c:v>1.007080078125E-3</c:v>
                </c:pt>
                <c:pt idx="11717">
                  <c:v>1.007080078125E-3</c:v>
                </c:pt>
                <c:pt idx="11718">
                  <c:v>1.0068416595458984E-3</c:v>
                </c:pt>
                <c:pt idx="11719">
                  <c:v>1.007080078125E-3</c:v>
                </c:pt>
                <c:pt idx="11720">
                  <c:v>1.007080078125E-3</c:v>
                </c:pt>
                <c:pt idx="11721">
                  <c:v>1.0068416595458984E-3</c:v>
                </c:pt>
                <c:pt idx="11722">
                  <c:v>1.007080078125E-3</c:v>
                </c:pt>
                <c:pt idx="11723">
                  <c:v>1.007080078125E-3</c:v>
                </c:pt>
                <c:pt idx="11724">
                  <c:v>1.0068416595458984E-3</c:v>
                </c:pt>
                <c:pt idx="11725">
                  <c:v>1.0080337524414063E-3</c:v>
                </c:pt>
                <c:pt idx="11726">
                  <c:v>1.007080078125E-3</c:v>
                </c:pt>
                <c:pt idx="11727">
                  <c:v>1.0068416595458984E-3</c:v>
                </c:pt>
                <c:pt idx="11728">
                  <c:v>1.007080078125E-3</c:v>
                </c:pt>
                <c:pt idx="11729">
                  <c:v>1.007080078125E-3</c:v>
                </c:pt>
                <c:pt idx="11730">
                  <c:v>1.0068416595458984E-3</c:v>
                </c:pt>
                <c:pt idx="11731">
                  <c:v>1.007080078125E-3</c:v>
                </c:pt>
                <c:pt idx="11732">
                  <c:v>1.007080078125E-3</c:v>
                </c:pt>
                <c:pt idx="11733">
                  <c:v>1.0068416595458984E-3</c:v>
                </c:pt>
                <c:pt idx="11734">
                  <c:v>1.007080078125E-3</c:v>
                </c:pt>
                <c:pt idx="11735">
                  <c:v>1.007080078125E-3</c:v>
                </c:pt>
                <c:pt idx="11736">
                  <c:v>1.0068416595458984E-3</c:v>
                </c:pt>
                <c:pt idx="11737">
                  <c:v>1.007080078125E-3</c:v>
                </c:pt>
                <c:pt idx="11738">
                  <c:v>1.0080337524414063E-3</c:v>
                </c:pt>
                <c:pt idx="11739">
                  <c:v>1.007080078125E-3</c:v>
                </c:pt>
                <c:pt idx="11740">
                  <c:v>1.0068416595458984E-3</c:v>
                </c:pt>
                <c:pt idx="11741">
                  <c:v>1.007080078125E-3</c:v>
                </c:pt>
                <c:pt idx="11742">
                  <c:v>1.007080078125E-3</c:v>
                </c:pt>
                <c:pt idx="11743">
                  <c:v>1.0068416595458984E-3</c:v>
                </c:pt>
                <c:pt idx="11744">
                  <c:v>1.007080078125E-3</c:v>
                </c:pt>
                <c:pt idx="11745">
                  <c:v>1.007080078125E-3</c:v>
                </c:pt>
                <c:pt idx="11746">
                  <c:v>1.0068416595458984E-3</c:v>
                </c:pt>
                <c:pt idx="11747">
                  <c:v>1.007080078125E-3</c:v>
                </c:pt>
                <c:pt idx="11748">
                  <c:v>1.007080078125E-3</c:v>
                </c:pt>
                <c:pt idx="11749">
                  <c:v>1.0068416595458984E-3</c:v>
                </c:pt>
                <c:pt idx="11750">
                  <c:v>1.0080337524414063E-3</c:v>
                </c:pt>
                <c:pt idx="11751">
                  <c:v>1.007080078125E-3</c:v>
                </c:pt>
                <c:pt idx="11752">
                  <c:v>1.0068416595458984E-3</c:v>
                </c:pt>
                <c:pt idx="11753">
                  <c:v>1.007080078125E-3</c:v>
                </c:pt>
                <c:pt idx="11754">
                  <c:v>1.007080078125E-3</c:v>
                </c:pt>
                <c:pt idx="11755">
                  <c:v>1.0068416595458984E-3</c:v>
                </c:pt>
                <c:pt idx="11756">
                  <c:v>1.007080078125E-3</c:v>
                </c:pt>
                <c:pt idx="11757">
                  <c:v>1.007080078125E-3</c:v>
                </c:pt>
                <c:pt idx="11758">
                  <c:v>1.0068416595458984E-3</c:v>
                </c:pt>
                <c:pt idx="11759">
                  <c:v>1.007080078125E-3</c:v>
                </c:pt>
                <c:pt idx="11760">
                  <c:v>1.007080078125E-3</c:v>
                </c:pt>
                <c:pt idx="11761">
                  <c:v>1.0068416595458984E-3</c:v>
                </c:pt>
                <c:pt idx="11762">
                  <c:v>1.007080078125E-3</c:v>
                </c:pt>
                <c:pt idx="11763">
                  <c:v>1.0080337524414063E-3</c:v>
                </c:pt>
                <c:pt idx="11764">
                  <c:v>1.007080078125E-3</c:v>
                </c:pt>
                <c:pt idx="11765">
                  <c:v>1.0068416595458984E-3</c:v>
                </c:pt>
                <c:pt idx="11766">
                  <c:v>1.007080078125E-3</c:v>
                </c:pt>
                <c:pt idx="11767">
                  <c:v>1.007080078125E-3</c:v>
                </c:pt>
                <c:pt idx="11768">
                  <c:v>1.0068416595458984E-3</c:v>
                </c:pt>
                <c:pt idx="11769">
                  <c:v>1.007080078125E-3</c:v>
                </c:pt>
                <c:pt idx="11770">
                  <c:v>1.007080078125E-3</c:v>
                </c:pt>
                <c:pt idx="11771">
                  <c:v>1.0068416595458984E-3</c:v>
                </c:pt>
                <c:pt idx="11772">
                  <c:v>1.007080078125E-3</c:v>
                </c:pt>
                <c:pt idx="11773">
                  <c:v>1.007080078125E-3</c:v>
                </c:pt>
                <c:pt idx="11774">
                  <c:v>1.0068416595458984E-3</c:v>
                </c:pt>
                <c:pt idx="11775">
                  <c:v>1.0080337524414063E-3</c:v>
                </c:pt>
                <c:pt idx="11776">
                  <c:v>1.007080078125E-3</c:v>
                </c:pt>
                <c:pt idx="11777">
                  <c:v>1.0068416595458984E-3</c:v>
                </c:pt>
                <c:pt idx="11778">
                  <c:v>1.007080078125E-3</c:v>
                </c:pt>
                <c:pt idx="11779">
                  <c:v>1.007080078125E-3</c:v>
                </c:pt>
                <c:pt idx="11780">
                  <c:v>1.0068416595458984E-3</c:v>
                </c:pt>
                <c:pt idx="11781">
                  <c:v>1.007080078125E-3</c:v>
                </c:pt>
                <c:pt idx="11782">
                  <c:v>1.007080078125E-3</c:v>
                </c:pt>
                <c:pt idx="11783">
                  <c:v>1.0068416595458984E-3</c:v>
                </c:pt>
                <c:pt idx="11784">
                  <c:v>1.007080078125E-3</c:v>
                </c:pt>
                <c:pt idx="11785">
                  <c:v>1.007080078125E-3</c:v>
                </c:pt>
                <c:pt idx="11786">
                  <c:v>1.0068416595458984E-3</c:v>
                </c:pt>
                <c:pt idx="11787">
                  <c:v>1.007080078125E-3</c:v>
                </c:pt>
                <c:pt idx="11788">
                  <c:v>1.0080337524414063E-3</c:v>
                </c:pt>
                <c:pt idx="11789">
                  <c:v>1.007080078125E-3</c:v>
                </c:pt>
                <c:pt idx="11790">
                  <c:v>1.0068416595458984E-3</c:v>
                </c:pt>
                <c:pt idx="11791">
                  <c:v>1.007080078125E-3</c:v>
                </c:pt>
                <c:pt idx="11792">
                  <c:v>1.007080078125E-3</c:v>
                </c:pt>
                <c:pt idx="11793">
                  <c:v>1.0068416595458984E-3</c:v>
                </c:pt>
                <c:pt idx="11794">
                  <c:v>1.007080078125E-3</c:v>
                </c:pt>
                <c:pt idx="11795">
                  <c:v>1.007080078125E-3</c:v>
                </c:pt>
                <c:pt idx="11796">
                  <c:v>1.0068416595458984E-3</c:v>
                </c:pt>
                <c:pt idx="11797">
                  <c:v>1.007080078125E-3</c:v>
                </c:pt>
                <c:pt idx="11798">
                  <c:v>1.007080078125E-3</c:v>
                </c:pt>
                <c:pt idx="11799">
                  <c:v>1.0068416595458984E-3</c:v>
                </c:pt>
                <c:pt idx="11800">
                  <c:v>1.0080337524414063E-3</c:v>
                </c:pt>
                <c:pt idx="11801">
                  <c:v>1.007080078125E-3</c:v>
                </c:pt>
                <c:pt idx="11802">
                  <c:v>1.0068416595458984E-3</c:v>
                </c:pt>
                <c:pt idx="11803">
                  <c:v>1.007080078125E-3</c:v>
                </c:pt>
                <c:pt idx="11804">
                  <c:v>1.007080078125E-3</c:v>
                </c:pt>
                <c:pt idx="11805">
                  <c:v>1.0068416595458984E-3</c:v>
                </c:pt>
                <c:pt idx="11806">
                  <c:v>1.007080078125E-3</c:v>
                </c:pt>
                <c:pt idx="11807">
                  <c:v>1.007080078125E-3</c:v>
                </c:pt>
                <c:pt idx="11808">
                  <c:v>1.0068416595458984E-3</c:v>
                </c:pt>
                <c:pt idx="11809">
                  <c:v>1.007080078125E-3</c:v>
                </c:pt>
                <c:pt idx="11810">
                  <c:v>1.007080078125E-3</c:v>
                </c:pt>
                <c:pt idx="11811">
                  <c:v>1.0068416595458984E-3</c:v>
                </c:pt>
                <c:pt idx="11812">
                  <c:v>1.007080078125E-3</c:v>
                </c:pt>
                <c:pt idx="11813">
                  <c:v>1.0080337524414063E-3</c:v>
                </c:pt>
                <c:pt idx="11814">
                  <c:v>1.007080078125E-3</c:v>
                </c:pt>
                <c:pt idx="11815">
                  <c:v>1.0068416595458984E-3</c:v>
                </c:pt>
                <c:pt idx="11816">
                  <c:v>1.007080078125E-3</c:v>
                </c:pt>
                <c:pt idx="11817">
                  <c:v>1.007080078125E-3</c:v>
                </c:pt>
                <c:pt idx="11818">
                  <c:v>1.0068416595458984E-3</c:v>
                </c:pt>
                <c:pt idx="11819">
                  <c:v>1.007080078125E-3</c:v>
                </c:pt>
                <c:pt idx="11820">
                  <c:v>1.007080078125E-3</c:v>
                </c:pt>
                <c:pt idx="11821">
                  <c:v>1.0068416595458984E-3</c:v>
                </c:pt>
                <c:pt idx="11822">
                  <c:v>1.007080078125E-3</c:v>
                </c:pt>
                <c:pt idx="11823">
                  <c:v>1.007080078125E-3</c:v>
                </c:pt>
                <c:pt idx="11824">
                  <c:v>1.0068416595458984E-3</c:v>
                </c:pt>
                <c:pt idx="11825">
                  <c:v>1.0080337524414063E-3</c:v>
                </c:pt>
                <c:pt idx="11826">
                  <c:v>1.007080078125E-3</c:v>
                </c:pt>
                <c:pt idx="11827">
                  <c:v>1.0068416595458984E-3</c:v>
                </c:pt>
                <c:pt idx="11828">
                  <c:v>1.007080078125E-3</c:v>
                </c:pt>
                <c:pt idx="11829">
                  <c:v>1.007080078125E-3</c:v>
                </c:pt>
                <c:pt idx="11830">
                  <c:v>1.0068416595458984E-3</c:v>
                </c:pt>
                <c:pt idx="11831">
                  <c:v>1.007080078125E-3</c:v>
                </c:pt>
                <c:pt idx="11832">
                  <c:v>1.007080078125E-3</c:v>
                </c:pt>
                <c:pt idx="11833">
                  <c:v>1.0068416595458984E-3</c:v>
                </c:pt>
                <c:pt idx="11834">
                  <c:v>1.007080078125E-3</c:v>
                </c:pt>
                <c:pt idx="11835">
                  <c:v>1.007080078125E-3</c:v>
                </c:pt>
                <c:pt idx="11836">
                  <c:v>1.0068416595458984E-3</c:v>
                </c:pt>
                <c:pt idx="11837">
                  <c:v>1.007080078125E-3</c:v>
                </c:pt>
                <c:pt idx="11838">
                  <c:v>1.0080337524414063E-3</c:v>
                </c:pt>
                <c:pt idx="11839">
                  <c:v>1.007080078125E-3</c:v>
                </c:pt>
                <c:pt idx="11840">
                  <c:v>1.0068416595458984E-3</c:v>
                </c:pt>
                <c:pt idx="11841">
                  <c:v>1.007080078125E-3</c:v>
                </c:pt>
                <c:pt idx="11842">
                  <c:v>1.007080078125E-3</c:v>
                </c:pt>
                <c:pt idx="11843">
                  <c:v>1.0068416595458984E-3</c:v>
                </c:pt>
                <c:pt idx="11844">
                  <c:v>1.007080078125E-3</c:v>
                </c:pt>
                <c:pt idx="11845">
                  <c:v>1.007080078125E-3</c:v>
                </c:pt>
                <c:pt idx="11846">
                  <c:v>1.0068416595458984E-3</c:v>
                </c:pt>
                <c:pt idx="11847">
                  <c:v>1.007080078125E-3</c:v>
                </c:pt>
                <c:pt idx="11848">
                  <c:v>1.007080078125E-3</c:v>
                </c:pt>
                <c:pt idx="11849">
                  <c:v>1.0068416595458984E-3</c:v>
                </c:pt>
                <c:pt idx="11850">
                  <c:v>1.0080337524414063E-3</c:v>
                </c:pt>
                <c:pt idx="11851">
                  <c:v>1.007080078125E-3</c:v>
                </c:pt>
                <c:pt idx="11852">
                  <c:v>1.0068416595458984E-3</c:v>
                </c:pt>
                <c:pt idx="11853">
                  <c:v>1.007080078125E-3</c:v>
                </c:pt>
                <c:pt idx="11854">
                  <c:v>1.007080078125E-3</c:v>
                </c:pt>
                <c:pt idx="11855">
                  <c:v>1.0068416595458984E-3</c:v>
                </c:pt>
                <c:pt idx="11856">
                  <c:v>1.007080078125E-3</c:v>
                </c:pt>
                <c:pt idx="11857">
                  <c:v>1.007080078125E-3</c:v>
                </c:pt>
                <c:pt idx="11858">
                  <c:v>1.0068416595458984E-3</c:v>
                </c:pt>
                <c:pt idx="11859">
                  <c:v>1.007080078125E-3</c:v>
                </c:pt>
                <c:pt idx="11860">
                  <c:v>1.007080078125E-3</c:v>
                </c:pt>
                <c:pt idx="11861">
                  <c:v>1.0068416595458984E-3</c:v>
                </c:pt>
                <c:pt idx="11862">
                  <c:v>1.007080078125E-3</c:v>
                </c:pt>
                <c:pt idx="11863">
                  <c:v>1.0080337524414063E-3</c:v>
                </c:pt>
                <c:pt idx="11864">
                  <c:v>1.007080078125E-3</c:v>
                </c:pt>
                <c:pt idx="11865">
                  <c:v>1.0068416595458984E-3</c:v>
                </c:pt>
                <c:pt idx="11866">
                  <c:v>1.007080078125E-3</c:v>
                </c:pt>
                <c:pt idx="11867">
                  <c:v>1.007080078125E-3</c:v>
                </c:pt>
                <c:pt idx="11868">
                  <c:v>1.0068416595458984E-3</c:v>
                </c:pt>
                <c:pt idx="11869">
                  <c:v>1.007080078125E-3</c:v>
                </c:pt>
                <c:pt idx="11870">
                  <c:v>1.007080078125E-3</c:v>
                </c:pt>
                <c:pt idx="11871">
                  <c:v>1.0068416595458984E-3</c:v>
                </c:pt>
                <c:pt idx="11872">
                  <c:v>1.007080078125E-3</c:v>
                </c:pt>
                <c:pt idx="11873">
                  <c:v>1.007080078125E-3</c:v>
                </c:pt>
                <c:pt idx="11874">
                  <c:v>1.0068416595458984E-3</c:v>
                </c:pt>
                <c:pt idx="11875">
                  <c:v>1.0080337524414063E-3</c:v>
                </c:pt>
                <c:pt idx="11876">
                  <c:v>1.007080078125E-3</c:v>
                </c:pt>
                <c:pt idx="11877">
                  <c:v>1.0068416595458984E-3</c:v>
                </c:pt>
                <c:pt idx="11878">
                  <c:v>1.007080078125E-3</c:v>
                </c:pt>
                <c:pt idx="11879">
                  <c:v>1.007080078125E-3</c:v>
                </c:pt>
                <c:pt idx="11880">
                  <c:v>1.0068416595458984E-3</c:v>
                </c:pt>
                <c:pt idx="11881">
                  <c:v>1.007080078125E-3</c:v>
                </c:pt>
                <c:pt idx="11882">
                  <c:v>1.007080078125E-3</c:v>
                </c:pt>
                <c:pt idx="11883">
                  <c:v>1.0068416595458984E-3</c:v>
                </c:pt>
                <c:pt idx="11884">
                  <c:v>1.007080078125E-3</c:v>
                </c:pt>
                <c:pt idx="11885">
                  <c:v>1.007080078125E-3</c:v>
                </c:pt>
                <c:pt idx="11886">
                  <c:v>1.0068416595458984E-3</c:v>
                </c:pt>
                <c:pt idx="11887">
                  <c:v>1.007080078125E-3</c:v>
                </c:pt>
                <c:pt idx="11888">
                  <c:v>1.0080337524414063E-3</c:v>
                </c:pt>
                <c:pt idx="11889">
                  <c:v>1.007080078125E-3</c:v>
                </c:pt>
                <c:pt idx="11890">
                  <c:v>1.0068416595458984E-3</c:v>
                </c:pt>
                <c:pt idx="11891">
                  <c:v>1.007080078125E-3</c:v>
                </c:pt>
                <c:pt idx="11892">
                  <c:v>1.007080078125E-3</c:v>
                </c:pt>
                <c:pt idx="11893">
                  <c:v>1.0068416595458984E-3</c:v>
                </c:pt>
                <c:pt idx="11894">
                  <c:v>1.007080078125E-3</c:v>
                </c:pt>
                <c:pt idx="11895">
                  <c:v>1.007080078125E-3</c:v>
                </c:pt>
                <c:pt idx="11896">
                  <c:v>1.0068416595458984E-3</c:v>
                </c:pt>
                <c:pt idx="11897">
                  <c:v>1.007080078125E-3</c:v>
                </c:pt>
                <c:pt idx="11898">
                  <c:v>1.0068416595458984E-3</c:v>
                </c:pt>
                <c:pt idx="11899">
                  <c:v>1.007080078125E-3</c:v>
                </c:pt>
                <c:pt idx="11900">
                  <c:v>1.0080337524414063E-3</c:v>
                </c:pt>
                <c:pt idx="11901">
                  <c:v>1.007080078125E-3</c:v>
                </c:pt>
                <c:pt idx="11902">
                  <c:v>1.0068416595458984E-3</c:v>
                </c:pt>
                <c:pt idx="11903">
                  <c:v>1.007080078125E-3</c:v>
                </c:pt>
                <c:pt idx="11904">
                  <c:v>1.007080078125E-3</c:v>
                </c:pt>
                <c:pt idx="11905">
                  <c:v>1.0068416595458984E-3</c:v>
                </c:pt>
                <c:pt idx="11906">
                  <c:v>1.007080078125E-3</c:v>
                </c:pt>
                <c:pt idx="11907">
                  <c:v>1.007080078125E-3</c:v>
                </c:pt>
                <c:pt idx="11908">
                  <c:v>1.0068416595458984E-3</c:v>
                </c:pt>
                <c:pt idx="11909">
                  <c:v>1.007080078125E-3</c:v>
                </c:pt>
                <c:pt idx="11910">
                  <c:v>1.007080078125E-3</c:v>
                </c:pt>
                <c:pt idx="11911">
                  <c:v>1.0068416595458984E-3</c:v>
                </c:pt>
                <c:pt idx="11912">
                  <c:v>1.007080078125E-3</c:v>
                </c:pt>
                <c:pt idx="11913">
                  <c:v>1.0080337524414063E-3</c:v>
                </c:pt>
                <c:pt idx="11914">
                  <c:v>1.007080078125E-3</c:v>
                </c:pt>
                <c:pt idx="11915">
                  <c:v>1.0068416595458984E-3</c:v>
                </c:pt>
                <c:pt idx="11916">
                  <c:v>1.007080078125E-3</c:v>
                </c:pt>
                <c:pt idx="11917">
                  <c:v>1.007080078125E-3</c:v>
                </c:pt>
                <c:pt idx="11918">
                  <c:v>1.0068416595458984E-3</c:v>
                </c:pt>
                <c:pt idx="11919">
                  <c:v>1.007080078125E-3</c:v>
                </c:pt>
                <c:pt idx="11920">
                  <c:v>1.0068416595458984E-3</c:v>
                </c:pt>
                <c:pt idx="11921">
                  <c:v>1.007080078125E-3</c:v>
                </c:pt>
                <c:pt idx="11922">
                  <c:v>1.007080078125E-3</c:v>
                </c:pt>
                <c:pt idx="11923">
                  <c:v>1.0068416595458984E-3</c:v>
                </c:pt>
                <c:pt idx="11924">
                  <c:v>1.007080078125E-3</c:v>
                </c:pt>
                <c:pt idx="11925">
                  <c:v>1.0080337524414063E-3</c:v>
                </c:pt>
                <c:pt idx="11926">
                  <c:v>1.007080078125E-3</c:v>
                </c:pt>
                <c:pt idx="11927">
                  <c:v>1.0068416595458984E-3</c:v>
                </c:pt>
                <c:pt idx="11928">
                  <c:v>1.007080078125E-3</c:v>
                </c:pt>
                <c:pt idx="11929">
                  <c:v>1.007080078125E-3</c:v>
                </c:pt>
                <c:pt idx="11930">
                  <c:v>1.0068416595458984E-3</c:v>
                </c:pt>
                <c:pt idx="11931">
                  <c:v>1.007080078125E-3</c:v>
                </c:pt>
                <c:pt idx="11932">
                  <c:v>1.007080078125E-3</c:v>
                </c:pt>
                <c:pt idx="11933">
                  <c:v>1.0068416595458984E-3</c:v>
                </c:pt>
                <c:pt idx="11934">
                  <c:v>1.007080078125E-3</c:v>
                </c:pt>
                <c:pt idx="11935">
                  <c:v>1.007080078125E-3</c:v>
                </c:pt>
                <c:pt idx="11936">
                  <c:v>1.0068416595458984E-3</c:v>
                </c:pt>
                <c:pt idx="11937">
                  <c:v>1.007080078125E-3</c:v>
                </c:pt>
                <c:pt idx="11938">
                  <c:v>1.0080337524414063E-3</c:v>
                </c:pt>
                <c:pt idx="11939">
                  <c:v>1.007080078125E-3</c:v>
                </c:pt>
                <c:pt idx="11940">
                  <c:v>1.0068416595458984E-3</c:v>
                </c:pt>
                <c:pt idx="11941">
                  <c:v>1.007080078125E-3</c:v>
                </c:pt>
                <c:pt idx="11942">
                  <c:v>1.0068416595458984E-3</c:v>
                </c:pt>
                <c:pt idx="11943">
                  <c:v>1.007080078125E-3</c:v>
                </c:pt>
                <c:pt idx="11944">
                  <c:v>1.007080078125E-3</c:v>
                </c:pt>
                <c:pt idx="11945">
                  <c:v>1.0068416595458984E-3</c:v>
                </c:pt>
                <c:pt idx="11946">
                  <c:v>1.007080078125E-3</c:v>
                </c:pt>
                <c:pt idx="11947">
                  <c:v>1.007080078125E-3</c:v>
                </c:pt>
                <c:pt idx="11948">
                  <c:v>1.0068416595458984E-3</c:v>
                </c:pt>
                <c:pt idx="11949">
                  <c:v>1.007080078125E-3</c:v>
                </c:pt>
                <c:pt idx="11950">
                  <c:v>1.0080337524414063E-3</c:v>
                </c:pt>
                <c:pt idx="11951">
                  <c:v>1.007080078125E-3</c:v>
                </c:pt>
                <c:pt idx="11952">
                  <c:v>1.0068416595458984E-3</c:v>
                </c:pt>
                <c:pt idx="11953">
                  <c:v>1.007080078125E-3</c:v>
                </c:pt>
                <c:pt idx="11954">
                  <c:v>1.007080078125E-3</c:v>
                </c:pt>
                <c:pt idx="11955">
                  <c:v>1.0068416595458984E-3</c:v>
                </c:pt>
                <c:pt idx="11956">
                  <c:v>1.007080078125E-3</c:v>
                </c:pt>
                <c:pt idx="11957">
                  <c:v>1.007080078125E-3</c:v>
                </c:pt>
                <c:pt idx="11958">
                  <c:v>1.0068416595458984E-3</c:v>
                </c:pt>
                <c:pt idx="11959">
                  <c:v>1.007080078125E-3</c:v>
                </c:pt>
                <c:pt idx="11960">
                  <c:v>1.007080078125E-3</c:v>
                </c:pt>
                <c:pt idx="11961">
                  <c:v>1.0068416595458984E-3</c:v>
                </c:pt>
                <c:pt idx="11962">
                  <c:v>1.007080078125E-3</c:v>
                </c:pt>
                <c:pt idx="11963">
                  <c:v>1.0080337524414063E-3</c:v>
                </c:pt>
                <c:pt idx="11964">
                  <c:v>1.0068416595458984E-3</c:v>
                </c:pt>
                <c:pt idx="11965">
                  <c:v>1.007080078125E-3</c:v>
                </c:pt>
                <c:pt idx="11966">
                  <c:v>1.007080078125E-3</c:v>
                </c:pt>
                <c:pt idx="11967">
                  <c:v>1.0068416595458984E-3</c:v>
                </c:pt>
                <c:pt idx="11968">
                  <c:v>1.007080078125E-3</c:v>
                </c:pt>
                <c:pt idx="11969">
                  <c:v>1.007080078125E-3</c:v>
                </c:pt>
                <c:pt idx="11970">
                  <c:v>1.0068416595458984E-3</c:v>
                </c:pt>
                <c:pt idx="11971">
                  <c:v>1.007080078125E-3</c:v>
                </c:pt>
                <c:pt idx="11972">
                  <c:v>1.007080078125E-3</c:v>
                </c:pt>
                <c:pt idx="11973">
                  <c:v>1.0068416595458984E-3</c:v>
                </c:pt>
                <c:pt idx="11974">
                  <c:v>1.007080078125E-3</c:v>
                </c:pt>
                <c:pt idx="11975">
                  <c:v>1.0080337524414063E-3</c:v>
                </c:pt>
                <c:pt idx="11976">
                  <c:v>1.007080078125E-3</c:v>
                </c:pt>
                <c:pt idx="11977">
                  <c:v>1.0068416595458984E-3</c:v>
                </c:pt>
                <c:pt idx="11978">
                  <c:v>1.007080078125E-3</c:v>
                </c:pt>
                <c:pt idx="11979">
                  <c:v>1.007080078125E-3</c:v>
                </c:pt>
                <c:pt idx="11980">
                  <c:v>1.0068416595458984E-3</c:v>
                </c:pt>
                <c:pt idx="11981">
                  <c:v>1.007080078125E-3</c:v>
                </c:pt>
                <c:pt idx="11982">
                  <c:v>1.007080078125E-3</c:v>
                </c:pt>
                <c:pt idx="11983">
                  <c:v>1.0068416595458984E-3</c:v>
                </c:pt>
                <c:pt idx="11984">
                  <c:v>1.007080078125E-3</c:v>
                </c:pt>
                <c:pt idx="11985">
                  <c:v>1.007080078125E-3</c:v>
                </c:pt>
                <c:pt idx="11986">
                  <c:v>1.0068416595458984E-3</c:v>
                </c:pt>
                <c:pt idx="11987">
                  <c:v>1.007080078125E-3</c:v>
                </c:pt>
                <c:pt idx="11988">
                  <c:v>1.0080337524414063E-3</c:v>
                </c:pt>
                <c:pt idx="11989">
                  <c:v>1.0068416595458984E-3</c:v>
                </c:pt>
                <c:pt idx="11990">
                  <c:v>1.007080078125E-3</c:v>
                </c:pt>
                <c:pt idx="11991">
                  <c:v>1.007080078125E-3</c:v>
                </c:pt>
                <c:pt idx="11992">
                  <c:v>1.0068416595458984E-3</c:v>
                </c:pt>
                <c:pt idx="11993">
                  <c:v>1.007080078125E-3</c:v>
                </c:pt>
                <c:pt idx="11994">
                  <c:v>1.007080078125E-3</c:v>
                </c:pt>
                <c:pt idx="11995">
                  <c:v>1.0068416595458984E-3</c:v>
                </c:pt>
                <c:pt idx="11996">
                  <c:v>1.007080078125E-3</c:v>
                </c:pt>
                <c:pt idx="11997">
                  <c:v>1.007080078125E-3</c:v>
                </c:pt>
                <c:pt idx="11998">
                  <c:v>1.0068416595458984E-3</c:v>
                </c:pt>
                <c:pt idx="11999">
                  <c:v>1.007080078125E-3</c:v>
                </c:pt>
                <c:pt idx="12000">
                  <c:v>1.0080337524414063E-3</c:v>
                </c:pt>
                <c:pt idx="12001">
                  <c:v>1.007080078125E-3</c:v>
                </c:pt>
                <c:pt idx="12002">
                  <c:v>1.0068416595458984E-3</c:v>
                </c:pt>
                <c:pt idx="12003">
                  <c:v>1.007080078125E-3</c:v>
                </c:pt>
                <c:pt idx="12004">
                  <c:v>1.007080078125E-3</c:v>
                </c:pt>
                <c:pt idx="12005">
                  <c:v>1.0068416595458984E-3</c:v>
                </c:pt>
                <c:pt idx="12006">
                  <c:v>1.007080078125E-3</c:v>
                </c:pt>
                <c:pt idx="12007">
                  <c:v>1.007080078125E-3</c:v>
                </c:pt>
                <c:pt idx="12008">
                  <c:v>1.0068416595458984E-3</c:v>
                </c:pt>
                <c:pt idx="12009">
                  <c:v>1.007080078125E-3</c:v>
                </c:pt>
                <c:pt idx="12010">
                  <c:v>1.007080078125E-3</c:v>
                </c:pt>
                <c:pt idx="12011">
                  <c:v>1.0068416595458984E-3</c:v>
                </c:pt>
                <c:pt idx="12012">
                  <c:v>1.007080078125E-3</c:v>
                </c:pt>
                <c:pt idx="12013">
                  <c:v>1.0080337524414063E-3</c:v>
                </c:pt>
                <c:pt idx="12014">
                  <c:v>8.0559253692626953E-3</c:v>
                </c:pt>
                <c:pt idx="12015">
                  <c:v>1.007080078125E-3</c:v>
                </c:pt>
                <c:pt idx="12016">
                  <c:v>1.0068416595458984E-3</c:v>
                </c:pt>
                <c:pt idx="12017">
                  <c:v>1.007080078125E-3</c:v>
                </c:pt>
                <c:pt idx="12018">
                  <c:v>1.0080337524414063E-3</c:v>
                </c:pt>
                <c:pt idx="12019">
                  <c:v>1.007080078125E-3</c:v>
                </c:pt>
                <c:pt idx="12020">
                  <c:v>1.0068416595458984E-3</c:v>
                </c:pt>
                <c:pt idx="12021">
                  <c:v>1.007080078125E-3</c:v>
                </c:pt>
                <c:pt idx="12022">
                  <c:v>1.007080078125E-3</c:v>
                </c:pt>
                <c:pt idx="12023">
                  <c:v>1.0068416595458984E-3</c:v>
                </c:pt>
                <c:pt idx="12024">
                  <c:v>1.007080078125E-3</c:v>
                </c:pt>
                <c:pt idx="12025">
                  <c:v>1.007080078125E-3</c:v>
                </c:pt>
                <c:pt idx="12026">
                  <c:v>1.0068416595458984E-3</c:v>
                </c:pt>
                <c:pt idx="12027">
                  <c:v>1.007080078125E-3</c:v>
                </c:pt>
                <c:pt idx="12028">
                  <c:v>1.007080078125E-3</c:v>
                </c:pt>
                <c:pt idx="12029">
                  <c:v>1.0068416595458984E-3</c:v>
                </c:pt>
                <c:pt idx="12030">
                  <c:v>1.007080078125E-3</c:v>
                </c:pt>
                <c:pt idx="12031">
                  <c:v>1.0080337524414063E-3</c:v>
                </c:pt>
                <c:pt idx="12032">
                  <c:v>1.0068416595458984E-3</c:v>
                </c:pt>
                <c:pt idx="12033">
                  <c:v>1.007080078125E-3</c:v>
                </c:pt>
                <c:pt idx="12034">
                  <c:v>1.007080078125E-3</c:v>
                </c:pt>
                <c:pt idx="12035">
                  <c:v>1.0068416595458984E-3</c:v>
                </c:pt>
                <c:pt idx="12036">
                  <c:v>1.007080078125E-3</c:v>
                </c:pt>
                <c:pt idx="12037">
                  <c:v>1.007080078125E-3</c:v>
                </c:pt>
                <c:pt idx="12038">
                  <c:v>1.0068416595458984E-3</c:v>
                </c:pt>
                <c:pt idx="12039">
                  <c:v>1.007080078125E-3</c:v>
                </c:pt>
                <c:pt idx="12040">
                  <c:v>1.007080078125E-3</c:v>
                </c:pt>
                <c:pt idx="12041">
                  <c:v>5.0358772277832031E-3</c:v>
                </c:pt>
                <c:pt idx="12042">
                  <c:v>1.007080078125E-3</c:v>
                </c:pt>
                <c:pt idx="12043">
                  <c:v>1.007080078125E-3</c:v>
                </c:pt>
                <c:pt idx="12044">
                  <c:v>1.0068416595458984E-3</c:v>
                </c:pt>
                <c:pt idx="12045">
                  <c:v>1.007080078125E-3</c:v>
                </c:pt>
                <c:pt idx="12046">
                  <c:v>1.007080078125E-3</c:v>
                </c:pt>
                <c:pt idx="12047">
                  <c:v>1.0068416595458984E-3</c:v>
                </c:pt>
                <c:pt idx="12048">
                  <c:v>1.007080078125E-3</c:v>
                </c:pt>
                <c:pt idx="12049">
                  <c:v>1.007080078125E-3</c:v>
                </c:pt>
                <c:pt idx="12050">
                  <c:v>1.0068416595458984E-3</c:v>
                </c:pt>
                <c:pt idx="12051">
                  <c:v>1.007080078125E-3</c:v>
                </c:pt>
                <c:pt idx="12052">
                  <c:v>1.0080337524414063E-3</c:v>
                </c:pt>
                <c:pt idx="12053">
                  <c:v>1.0068416595458984E-3</c:v>
                </c:pt>
                <c:pt idx="12054">
                  <c:v>1.007080078125E-3</c:v>
                </c:pt>
                <c:pt idx="12055">
                  <c:v>1.007080078125E-3</c:v>
                </c:pt>
                <c:pt idx="12056">
                  <c:v>1.0068416595458984E-3</c:v>
                </c:pt>
                <c:pt idx="12057">
                  <c:v>1.007080078125E-3</c:v>
                </c:pt>
                <c:pt idx="12058">
                  <c:v>1.007080078125E-3</c:v>
                </c:pt>
                <c:pt idx="12059">
                  <c:v>1.0068416595458984E-3</c:v>
                </c:pt>
                <c:pt idx="12060">
                  <c:v>1.007080078125E-3</c:v>
                </c:pt>
                <c:pt idx="12061">
                  <c:v>1.007080078125E-3</c:v>
                </c:pt>
                <c:pt idx="12062">
                  <c:v>1.0068416595458984E-3</c:v>
                </c:pt>
                <c:pt idx="12063">
                  <c:v>1.007080078125E-3</c:v>
                </c:pt>
                <c:pt idx="12064">
                  <c:v>1.0080337524414063E-3</c:v>
                </c:pt>
                <c:pt idx="12065">
                  <c:v>1.007080078125E-3</c:v>
                </c:pt>
                <c:pt idx="12066">
                  <c:v>1.0068416595458984E-3</c:v>
                </c:pt>
                <c:pt idx="12067">
                  <c:v>1.007080078125E-3</c:v>
                </c:pt>
                <c:pt idx="12068">
                  <c:v>1.007080078125E-3</c:v>
                </c:pt>
                <c:pt idx="12069">
                  <c:v>1.0068416595458984E-3</c:v>
                </c:pt>
                <c:pt idx="12070">
                  <c:v>1.007080078125E-3</c:v>
                </c:pt>
                <c:pt idx="12071">
                  <c:v>1.007080078125E-3</c:v>
                </c:pt>
                <c:pt idx="12072">
                  <c:v>1.0068416595458984E-3</c:v>
                </c:pt>
                <c:pt idx="12073">
                  <c:v>1.007080078125E-3</c:v>
                </c:pt>
                <c:pt idx="12074">
                  <c:v>1.007080078125E-3</c:v>
                </c:pt>
                <c:pt idx="12075">
                  <c:v>1.0068416595458984E-3</c:v>
                </c:pt>
                <c:pt idx="12076">
                  <c:v>1.007080078125E-3</c:v>
                </c:pt>
                <c:pt idx="12077">
                  <c:v>1.0080337524414063E-3</c:v>
                </c:pt>
                <c:pt idx="12078">
                  <c:v>1.0068416595458984E-3</c:v>
                </c:pt>
                <c:pt idx="12079">
                  <c:v>1.007080078125E-3</c:v>
                </c:pt>
                <c:pt idx="12080">
                  <c:v>1.007080078125E-3</c:v>
                </c:pt>
                <c:pt idx="12081">
                  <c:v>1.0068416595458984E-3</c:v>
                </c:pt>
                <c:pt idx="12082">
                  <c:v>1.007080078125E-3</c:v>
                </c:pt>
                <c:pt idx="12083">
                  <c:v>1.007080078125E-3</c:v>
                </c:pt>
                <c:pt idx="12084">
                  <c:v>1.0068416595458984E-3</c:v>
                </c:pt>
                <c:pt idx="12085">
                  <c:v>1.007080078125E-3</c:v>
                </c:pt>
                <c:pt idx="12086">
                  <c:v>1.007080078125E-3</c:v>
                </c:pt>
                <c:pt idx="12087">
                  <c:v>1.0068416595458984E-3</c:v>
                </c:pt>
                <c:pt idx="12088">
                  <c:v>1.007080078125E-3</c:v>
                </c:pt>
                <c:pt idx="12089">
                  <c:v>1.0080337524414063E-3</c:v>
                </c:pt>
                <c:pt idx="12090">
                  <c:v>1.007080078125E-3</c:v>
                </c:pt>
                <c:pt idx="12091">
                  <c:v>1.0068416595458984E-3</c:v>
                </c:pt>
                <c:pt idx="12092">
                  <c:v>1.007080078125E-3</c:v>
                </c:pt>
                <c:pt idx="12093">
                  <c:v>1.007080078125E-3</c:v>
                </c:pt>
                <c:pt idx="12094">
                  <c:v>1.0068416595458984E-3</c:v>
                </c:pt>
                <c:pt idx="12095">
                  <c:v>1.007080078125E-3</c:v>
                </c:pt>
                <c:pt idx="12096">
                  <c:v>1.007080078125E-3</c:v>
                </c:pt>
                <c:pt idx="12097">
                  <c:v>1.0068416595458984E-3</c:v>
                </c:pt>
                <c:pt idx="12098">
                  <c:v>1.007080078125E-3</c:v>
                </c:pt>
                <c:pt idx="12099">
                  <c:v>1.007080078125E-3</c:v>
                </c:pt>
                <c:pt idx="12100">
                  <c:v>7.0497989654541016E-3</c:v>
                </c:pt>
                <c:pt idx="12101">
                  <c:v>1.007080078125E-3</c:v>
                </c:pt>
                <c:pt idx="12102">
                  <c:v>1.007080078125E-3</c:v>
                </c:pt>
                <c:pt idx="12103">
                  <c:v>1.0068416595458984E-3</c:v>
                </c:pt>
                <c:pt idx="12104">
                  <c:v>1.007080078125E-3</c:v>
                </c:pt>
                <c:pt idx="12105">
                  <c:v>1.007080078125E-3</c:v>
                </c:pt>
                <c:pt idx="12106">
                  <c:v>1.0068416595458984E-3</c:v>
                </c:pt>
                <c:pt idx="12107">
                  <c:v>1.007080078125E-3</c:v>
                </c:pt>
                <c:pt idx="12108">
                  <c:v>1.0080337524414063E-3</c:v>
                </c:pt>
                <c:pt idx="12109">
                  <c:v>1.007080078125E-3</c:v>
                </c:pt>
                <c:pt idx="12110">
                  <c:v>1.0068416595458984E-3</c:v>
                </c:pt>
                <c:pt idx="12111">
                  <c:v>1.007080078125E-3</c:v>
                </c:pt>
                <c:pt idx="12112">
                  <c:v>1.007080078125E-3</c:v>
                </c:pt>
                <c:pt idx="12113">
                  <c:v>1.0068416595458984E-3</c:v>
                </c:pt>
                <c:pt idx="12114">
                  <c:v>1.007080078125E-3</c:v>
                </c:pt>
                <c:pt idx="12115">
                  <c:v>1.007080078125E-3</c:v>
                </c:pt>
                <c:pt idx="12116">
                  <c:v>1.0068416595458984E-3</c:v>
                </c:pt>
                <c:pt idx="12117">
                  <c:v>1.007080078125E-3</c:v>
                </c:pt>
                <c:pt idx="12118">
                  <c:v>1.007080078125E-3</c:v>
                </c:pt>
                <c:pt idx="12119">
                  <c:v>1.0068416595458984E-3</c:v>
                </c:pt>
                <c:pt idx="12120">
                  <c:v>1.007080078125E-3</c:v>
                </c:pt>
                <c:pt idx="12121">
                  <c:v>1.0080337524414063E-3</c:v>
                </c:pt>
                <c:pt idx="12122">
                  <c:v>1.0068416595458984E-3</c:v>
                </c:pt>
                <c:pt idx="12123">
                  <c:v>1.007080078125E-3</c:v>
                </c:pt>
                <c:pt idx="12124">
                  <c:v>1.007080078125E-3</c:v>
                </c:pt>
                <c:pt idx="12125">
                  <c:v>1.0068416595458984E-3</c:v>
                </c:pt>
                <c:pt idx="12126">
                  <c:v>1.007080078125E-3</c:v>
                </c:pt>
                <c:pt idx="12127">
                  <c:v>1.007080078125E-3</c:v>
                </c:pt>
                <c:pt idx="12128">
                  <c:v>1.0068416595458984E-3</c:v>
                </c:pt>
                <c:pt idx="12129">
                  <c:v>1.007080078125E-3</c:v>
                </c:pt>
                <c:pt idx="12130">
                  <c:v>1.007080078125E-3</c:v>
                </c:pt>
                <c:pt idx="12131">
                  <c:v>1.0068416595458984E-3</c:v>
                </c:pt>
                <c:pt idx="12132">
                  <c:v>1.007080078125E-3</c:v>
                </c:pt>
                <c:pt idx="12133">
                  <c:v>1.0080337524414063E-3</c:v>
                </c:pt>
                <c:pt idx="12134">
                  <c:v>1.007080078125E-3</c:v>
                </c:pt>
                <c:pt idx="12135">
                  <c:v>1.0068416595458984E-3</c:v>
                </c:pt>
                <c:pt idx="12136">
                  <c:v>1.007080078125E-3</c:v>
                </c:pt>
                <c:pt idx="12137">
                  <c:v>1.007080078125E-3</c:v>
                </c:pt>
                <c:pt idx="12138">
                  <c:v>1.0068416595458984E-3</c:v>
                </c:pt>
                <c:pt idx="12139">
                  <c:v>1.007080078125E-3</c:v>
                </c:pt>
                <c:pt idx="12140">
                  <c:v>1.007080078125E-3</c:v>
                </c:pt>
                <c:pt idx="12141">
                  <c:v>1.0068416595458984E-3</c:v>
                </c:pt>
                <c:pt idx="12142">
                  <c:v>1.007080078125E-3</c:v>
                </c:pt>
                <c:pt idx="12143">
                  <c:v>1.007080078125E-3</c:v>
                </c:pt>
                <c:pt idx="12144">
                  <c:v>1.0068416595458984E-3</c:v>
                </c:pt>
                <c:pt idx="12145">
                  <c:v>1.007080078125E-3</c:v>
                </c:pt>
                <c:pt idx="12146">
                  <c:v>1.0080337524414063E-3</c:v>
                </c:pt>
                <c:pt idx="12147">
                  <c:v>1.0068416595458984E-3</c:v>
                </c:pt>
                <c:pt idx="12148">
                  <c:v>1.007080078125E-3</c:v>
                </c:pt>
                <c:pt idx="12149">
                  <c:v>1.007080078125E-3</c:v>
                </c:pt>
                <c:pt idx="12150">
                  <c:v>1.0068416595458984E-3</c:v>
                </c:pt>
                <c:pt idx="12151">
                  <c:v>1.007080078125E-3</c:v>
                </c:pt>
                <c:pt idx="12152">
                  <c:v>1.007080078125E-3</c:v>
                </c:pt>
                <c:pt idx="12153">
                  <c:v>1.0068416595458984E-3</c:v>
                </c:pt>
                <c:pt idx="12154">
                  <c:v>1.007080078125E-3</c:v>
                </c:pt>
                <c:pt idx="12155">
                  <c:v>1.007080078125E-3</c:v>
                </c:pt>
                <c:pt idx="12156">
                  <c:v>1.0068416595458984E-3</c:v>
                </c:pt>
                <c:pt idx="12157">
                  <c:v>1.007080078125E-3</c:v>
                </c:pt>
                <c:pt idx="12158">
                  <c:v>1.0080337524414063E-3</c:v>
                </c:pt>
                <c:pt idx="12159">
                  <c:v>1.007080078125E-3</c:v>
                </c:pt>
                <c:pt idx="12160">
                  <c:v>1.0068416595458984E-3</c:v>
                </c:pt>
                <c:pt idx="12161">
                  <c:v>1.007080078125E-3</c:v>
                </c:pt>
                <c:pt idx="12162">
                  <c:v>1.007080078125E-3</c:v>
                </c:pt>
                <c:pt idx="12163">
                  <c:v>1.0068416595458984E-3</c:v>
                </c:pt>
                <c:pt idx="12164">
                  <c:v>1.007080078125E-3</c:v>
                </c:pt>
                <c:pt idx="12165">
                  <c:v>1.007080078125E-3</c:v>
                </c:pt>
                <c:pt idx="12166">
                  <c:v>1.0068416595458984E-3</c:v>
                </c:pt>
                <c:pt idx="12167">
                  <c:v>1.007080078125E-3</c:v>
                </c:pt>
                <c:pt idx="12168">
                  <c:v>1.007080078125E-3</c:v>
                </c:pt>
                <c:pt idx="12169">
                  <c:v>1.0068416595458984E-3</c:v>
                </c:pt>
                <c:pt idx="12170">
                  <c:v>1.0080337524414063E-3</c:v>
                </c:pt>
                <c:pt idx="12171">
                  <c:v>1.007080078125E-3</c:v>
                </c:pt>
                <c:pt idx="12172">
                  <c:v>1.0068416595458984E-3</c:v>
                </c:pt>
                <c:pt idx="12173">
                  <c:v>1.007080078125E-3</c:v>
                </c:pt>
                <c:pt idx="12174">
                  <c:v>1.007080078125E-3</c:v>
                </c:pt>
                <c:pt idx="12175">
                  <c:v>1.0068416595458984E-3</c:v>
                </c:pt>
                <c:pt idx="12176">
                  <c:v>1.007080078125E-3</c:v>
                </c:pt>
                <c:pt idx="12177">
                  <c:v>1.007080078125E-3</c:v>
                </c:pt>
                <c:pt idx="12178">
                  <c:v>1.0068416595458984E-3</c:v>
                </c:pt>
                <c:pt idx="12179">
                  <c:v>1.007080078125E-3</c:v>
                </c:pt>
                <c:pt idx="12180">
                  <c:v>1.007080078125E-3</c:v>
                </c:pt>
                <c:pt idx="12181">
                  <c:v>1.0068416595458984E-3</c:v>
                </c:pt>
                <c:pt idx="12182">
                  <c:v>1.007080078125E-3</c:v>
                </c:pt>
                <c:pt idx="12183">
                  <c:v>1.0080337524414063E-3</c:v>
                </c:pt>
                <c:pt idx="12184">
                  <c:v>1.007080078125E-3</c:v>
                </c:pt>
                <c:pt idx="12185">
                  <c:v>1.0068416595458984E-3</c:v>
                </c:pt>
                <c:pt idx="12186">
                  <c:v>1.007080078125E-3</c:v>
                </c:pt>
                <c:pt idx="12187">
                  <c:v>1.007080078125E-3</c:v>
                </c:pt>
                <c:pt idx="12188">
                  <c:v>1.0068416595458984E-3</c:v>
                </c:pt>
                <c:pt idx="12189">
                  <c:v>1.007080078125E-3</c:v>
                </c:pt>
                <c:pt idx="12190">
                  <c:v>1.007080078125E-3</c:v>
                </c:pt>
                <c:pt idx="12191">
                  <c:v>1.0068416595458984E-3</c:v>
                </c:pt>
                <c:pt idx="12192">
                  <c:v>1.007080078125E-3</c:v>
                </c:pt>
                <c:pt idx="12193">
                  <c:v>1.007080078125E-3</c:v>
                </c:pt>
                <c:pt idx="12194">
                  <c:v>1.0068416595458984E-3</c:v>
                </c:pt>
                <c:pt idx="12195">
                  <c:v>1.0080337524414063E-3</c:v>
                </c:pt>
                <c:pt idx="12196">
                  <c:v>1.007080078125E-3</c:v>
                </c:pt>
                <c:pt idx="12197">
                  <c:v>1.0068416595458984E-3</c:v>
                </c:pt>
                <c:pt idx="12198">
                  <c:v>1.007080078125E-3</c:v>
                </c:pt>
                <c:pt idx="12199">
                  <c:v>3.826904296875E-2</c:v>
                </c:pt>
                <c:pt idx="12200">
                  <c:v>1.007080078125E-3</c:v>
                </c:pt>
                <c:pt idx="12201">
                  <c:v>1.0068416595458984E-3</c:v>
                </c:pt>
                <c:pt idx="12202">
                  <c:v>1.007080078125E-3</c:v>
                </c:pt>
                <c:pt idx="12203">
                  <c:v>1.007080078125E-3</c:v>
                </c:pt>
                <c:pt idx="12204">
                  <c:v>1.0068416595458984E-3</c:v>
                </c:pt>
                <c:pt idx="12205">
                  <c:v>1.007080078125E-3</c:v>
                </c:pt>
                <c:pt idx="12206">
                  <c:v>1.007080078125E-3</c:v>
                </c:pt>
                <c:pt idx="12207">
                  <c:v>1.0068416595458984E-3</c:v>
                </c:pt>
                <c:pt idx="12208">
                  <c:v>1.0080337524414063E-3</c:v>
                </c:pt>
                <c:pt idx="12209">
                  <c:v>1.007080078125E-3</c:v>
                </c:pt>
                <c:pt idx="12210">
                  <c:v>1.0068416595458984E-3</c:v>
                </c:pt>
                <c:pt idx="12211">
                  <c:v>1.007080078125E-3</c:v>
                </c:pt>
                <c:pt idx="12212">
                  <c:v>1.007080078125E-3</c:v>
                </c:pt>
                <c:pt idx="12213">
                  <c:v>1.0068416595458984E-3</c:v>
                </c:pt>
                <c:pt idx="12214">
                  <c:v>1.007080078125E-3</c:v>
                </c:pt>
                <c:pt idx="12215">
                  <c:v>1.007080078125E-3</c:v>
                </c:pt>
                <c:pt idx="12216">
                  <c:v>1.0068416595458984E-3</c:v>
                </c:pt>
                <c:pt idx="12217">
                  <c:v>1.007080078125E-3</c:v>
                </c:pt>
                <c:pt idx="12218">
                  <c:v>1.007080078125E-3</c:v>
                </c:pt>
                <c:pt idx="12219">
                  <c:v>1.0068416595458984E-3</c:v>
                </c:pt>
                <c:pt idx="12220">
                  <c:v>1.007080078125E-3</c:v>
                </c:pt>
                <c:pt idx="12221">
                  <c:v>1.0080337524414063E-3</c:v>
                </c:pt>
                <c:pt idx="12222">
                  <c:v>1.007080078125E-3</c:v>
                </c:pt>
                <c:pt idx="12223">
                  <c:v>1.0068416595458984E-3</c:v>
                </c:pt>
                <c:pt idx="12224">
                  <c:v>1.007080078125E-3</c:v>
                </c:pt>
                <c:pt idx="12225">
                  <c:v>1.007080078125E-3</c:v>
                </c:pt>
                <c:pt idx="12226">
                  <c:v>1.0068416595458984E-3</c:v>
                </c:pt>
                <c:pt idx="12227">
                  <c:v>1.007080078125E-3</c:v>
                </c:pt>
                <c:pt idx="12228">
                  <c:v>1.007080078125E-3</c:v>
                </c:pt>
                <c:pt idx="12229">
                  <c:v>1.0068416595458984E-3</c:v>
                </c:pt>
                <c:pt idx="12230">
                  <c:v>1.007080078125E-3</c:v>
                </c:pt>
                <c:pt idx="12231">
                  <c:v>1.007080078125E-3</c:v>
                </c:pt>
                <c:pt idx="12232">
                  <c:v>1.0068416595458984E-3</c:v>
                </c:pt>
                <c:pt idx="12233">
                  <c:v>1.0080337524414063E-3</c:v>
                </c:pt>
                <c:pt idx="12234">
                  <c:v>1.007080078125E-3</c:v>
                </c:pt>
                <c:pt idx="12235">
                  <c:v>1.0068416595458984E-3</c:v>
                </c:pt>
                <c:pt idx="12236">
                  <c:v>1.007080078125E-3</c:v>
                </c:pt>
                <c:pt idx="12237">
                  <c:v>1.007080078125E-3</c:v>
                </c:pt>
                <c:pt idx="12238">
                  <c:v>1.0068416595458984E-3</c:v>
                </c:pt>
                <c:pt idx="12239">
                  <c:v>1.007080078125E-3</c:v>
                </c:pt>
                <c:pt idx="12240">
                  <c:v>1.007080078125E-3</c:v>
                </c:pt>
                <c:pt idx="12241">
                  <c:v>1.0068416595458984E-3</c:v>
                </c:pt>
                <c:pt idx="12242">
                  <c:v>1.007080078125E-3</c:v>
                </c:pt>
                <c:pt idx="12243">
                  <c:v>1.007080078125E-3</c:v>
                </c:pt>
                <c:pt idx="12244">
                  <c:v>1.0068416595458984E-3</c:v>
                </c:pt>
                <c:pt idx="12245">
                  <c:v>1.007080078125E-3</c:v>
                </c:pt>
                <c:pt idx="12246">
                  <c:v>1.0080337524414063E-3</c:v>
                </c:pt>
                <c:pt idx="12247">
                  <c:v>1.007080078125E-3</c:v>
                </c:pt>
                <c:pt idx="12248">
                  <c:v>1.0068416595458984E-3</c:v>
                </c:pt>
                <c:pt idx="12249">
                  <c:v>1.007080078125E-3</c:v>
                </c:pt>
                <c:pt idx="12250">
                  <c:v>1.007080078125E-3</c:v>
                </c:pt>
                <c:pt idx="12251">
                  <c:v>1.0068416595458984E-3</c:v>
                </c:pt>
                <c:pt idx="12252">
                  <c:v>1.007080078125E-3</c:v>
                </c:pt>
                <c:pt idx="12253">
                  <c:v>1.007080078125E-3</c:v>
                </c:pt>
                <c:pt idx="12254">
                  <c:v>1.0068416595458984E-3</c:v>
                </c:pt>
                <c:pt idx="12255">
                  <c:v>1.007080078125E-3</c:v>
                </c:pt>
                <c:pt idx="12256">
                  <c:v>1.007080078125E-3</c:v>
                </c:pt>
                <c:pt idx="12257">
                  <c:v>1.0068416595458984E-3</c:v>
                </c:pt>
                <c:pt idx="12258">
                  <c:v>1.0080337524414063E-3</c:v>
                </c:pt>
                <c:pt idx="12259">
                  <c:v>1.007080078125E-3</c:v>
                </c:pt>
                <c:pt idx="12260">
                  <c:v>1.0068416595458984E-3</c:v>
                </c:pt>
                <c:pt idx="12261">
                  <c:v>1.007080078125E-3</c:v>
                </c:pt>
                <c:pt idx="12262">
                  <c:v>1.007080078125E-3</c:v>
                </c:pt>
                <c:pt idx="12263">
                  <c:v>1.0068416595458984E-3</c:v>
                </c:pt>
                <c:pt idx="12264">
                  <c:v>1.007080078125E-3</c:v>
                </c:pt>
                <c:pt idx="12265">
                  <c:v>1.007080078125E-3</c:v>
                </c:pt>
                <c:pt idx="12266">
                  <c:v>1.0068416595458984E-3</c:v>
                </c:pt>
                <c:pt idx="12267">
                  <c:v>1.007080078125E-3</c:v>
                </c:pt>
                <c:pt idx="12268">
                  <c:v>1.007080078125E-3</c:v>
                </c:pt>
                <c:pt idx="12269">
                  <c:v>1.0068416595458984E-3</c:v>
                </c:pt>
                <c:pt idx="12270">
                  <c:v>1.007080078125E-3</c:v>
                </c:pt>
                <c:pt idx="12271">
                  <c:v>1.0080337524414063E-3</c:v>
                </c:pt>
                <c:pt idx="12272">
                  <c:v>1.007080078125E-3</c:v>
                </c:pt>
                <c:pt idx="12273">
                  <c:v>1.0068416595458984E-3</c:v>
                </c:pt>
                <c:pt idx="12274">
                  <c:v>1.007080078125E-3</c:v>
                </c:pt>
                <c:pt idx="12275">
                  <c:v>1.007080078125E-3</c:v>
                </c:pt>
                <c:pt idx="12276">
                  <c:v>1.0068416595458984E-3</c:v>
                </c:pt>
                <c:pt idx="12277">
                  <c:v>1.007080078125E-3</c:v>
                </c:pt>
                <c:pt idx="12278">
                  <c:v>1.007080078125E-3</c:v>
                </c:pt>
                <c:pt idx="12279">
                  <c:v>1.0068416595458984E-3</c:v>
                </c:pt>
                <c:pt idx="12280">
                  <c:v>1.007080078125E-3</c:v>
                </c:pt>
                <c:pt idx="12281">
                  <c:v>1.007080078125E-3</c:v>
                </c:pt>
                <c:pt idx="12282">
                  <c:v>1.0068416595458984E-3</c:v>
                </c:pt>
                <c:pt idx="12283">
                  <c:v>1.0080337524414063E-3</c:v>
                </c:pt>
                <c:pt idx="12284">
                  <c:v>1.007080078125E-3</c:v>
                </c:pt>
                <c:pt idx="12285">
                  <c:v>1.0068416595458984E-3</c:v>
                </c:pt>
                <c:pt idx="12286">
                  <c:v>1.007080078125E-3</c:v>
                </c:pt>
                <c:pt idx="12287">
                  <c:v>1.007080078125E-3</c:v>
                </c:pt>
                <c:pt idx="12288">
                  <c:v>1.0068416595458984E-3</c:v>
                </c:pt>
                <c:pt idx="12289">
                  <c:v>1.007080078125E-3</c:v>
                </c:pt>
                <c:pt idx="12290">
                  <c:v>1.007080078125E-3</c:v>
                </c:pt>
                <c:pt idx="12291">
                  <c:v>1.0068416595458984E-3</c:v>
                </c:pt>
                <c:pt idx="12292">
                  <c:v>1.007080078125E-3</c:v>
                </c:pt>
                <c:pt idx="12293">
                  <c:v>1.007080078125E-3</c:v>
                </c:pt>
                <c:pt idx="12294">
                  <c:v>1.0068416595458984E-3</c:v>
                </c:pt>
                <c:pt idx="12295">
                  <c:v>1.007080078125E-3</c:v>
                </c:pt>
                <c:pt idx="12296">
                  <c:v>1.0080337524414063E-3</c:v>
                </c:pt>
                <c:pt idx="12297">
                  <c:v>1.007080078125E-3</c:v>
                </c:pt>
                <c:pt idx="12298">
                  <c:v>1.0068416595458984E-3</c:v>
                </c:pt>
                <c:pt idx="12299">
                  <c:v>1.007080078125E-3</c:v>
                </c:pt>
                <c:pt idx="12300">
                  <c:v>1.007080078125E-3</c:v>
                </c:pt>
                <c:pt idx="12301">
                  <c:v>1.0068416595458984E-3</c:v>
                </c:pt>
                <c:pt idx="12302">
                  <c:v>1.007080078125E-3</c:v>
                </c:pt>
                <c:pt idx="12303">
                  <c:v>1.007080078125E-3</c:v>
                </c:pt>
                <c:pt idx="12304">
                  <c:v>1.0068416595458984E-3</c:v>
                </c:pt>
                <c:pt idx="12305">
                  <c:v>1.007080078125E-3</c:v>
                </c:pt>
                <c:pt idx="12306">
                  <c:v>1.007080078125E-3</c:v>
                </c:pt>
                <c:pt idx="12307">
                  <c:v>1.0068416595458984E-3</c:v>
                </c:pt>
                <c:pt idx="12308">
                  <c:v>1.0080337524414063E-3</c:v>
                </c:pt>
                <c:pt idx="12309">
                  <c:v>2.3162126541137695E-2</c:v>
                </c:pt>
                <c:pt idx="12310">
                  <c:v>1.0068416595458984E-3</c:v>
                </c:pt>
                <c:pt idx="12311">
                  <c:v>1.0080337524414063E-3</c:v>
                </c:pt>
                <c:pt idx="12312">
                  <c:v>1.007080078125E-3</c:v>
                </c:pt>
                <c:pt idx="12313">
                  <c:v>1.0068416595458984E-3</c:v>
                </c:pt>
                <c:pt idx="12314">
                  <c:v>1.007080078125E-3</c:v>
                </c:pt>
                <c:pt idx="12315">
                  <c:v>1.007080078125E-3</c:v>
                </c:pt>
                <c:pt idx="12316">
                  <c:v>1.0068416595458984E-3</c:v>
                </c:pt>
                <c:pt idx="12317">
                  <c:v>1.007080078125E-3</c:v>
                </c:pt>
                <c:pt idx="12318">
                  <c:v>1.007080078125E-3</c:v>
                </c:pt>
                <c:pt idx="12319">
                  <c:v>1.0068416595458984E-3</c:v>
                </c:pt>
                <c:pt idx="12320">
                  <c:v>1.007080078125E-3</c:v>
                </c:pt>
                <c:pt idx="12321">
                  <c:v>1.007080078125E-3</c:v>
                </c:pt>
                <c:pt idx="12322">
                  <c:v>1.0068416595458984E-3</c:v>
                </c:pt>
                <c:pt idx="12323">
                  <c:v>1.007080078125E-3</c:v>
                </c:pt>
                <c:pt idx="12324">
                  <c:v>1.0080337524414063E-3</c:v>
                </c:pt>
                <c:pt idx="12325">
                  <c:v>1.007080078125E-3</c:v>
                </c:pt>
                <c:pt idx="12326">
                  <c:v>1.0068416595458984E-3</c:v>
                </c:pt>
                <c:pt idx="12327">
                  <c:v>1.007080078125E-3</c:v>
                </c:pt>
                <c:pt idx="12328">
                  <c:v>1.007080078125E-3</c:v>
                </c:pt>
                <c:pt idx="12329">
                  <c:v>1.0068416595458984E-3</c:v>
                </c:pt>
                <c:pt idx="12330">
                  <c:v>1.007080078125E-3</c:v>
                </c:pt>
                <c:pt idx="12331">
                  <c:v>1.007080078125E-3</c:v>
                </c:pt>
                <c:pt idx="12332">
                  <c:v>1.0068416595458984E-3</c:v>
                </c:pt>
                <c:pt idx="12333">
                  <c:v>1.007080078125E-3</c:v>
                </c:pt>
                <c:pt idx="12334">
                  <c:v>1.0068416595458984E-3</c:v>
                </c:pt>
                <c:pt idx="12335">
                  <c:v>1.007080078125E-3</c:v>
                </c:pt>
                <c:pt idx="12336">
                  <c:v>1.0080337524414063E-3</c:v>
                </c:pt>
                <c:pt idx="12337">
                  <c:v>1.007080078125E-3</c:v>
                </c:pt>
                <c:pt idx="12338">
                  <c:v>1.0068416595458984E-3</c:v>
                </c:pt>
                <c:pt idx="12339">
                  <c:v>1.007080078125E-3</c:v>
                </c:pt>
                <c:pt idx="12340">
                  <c:v>1.007080078125E-3</c:v>
                </c:pt>
                <c:pt idx="12341">
                  <c:v>1.0068416595458984E-3</c:v>
                </c:pt>
                <c:pt idx="12342">
                  <c:v>1.007080078125E-3</c:v>
                </c:pt>
                <c:pt idx="12343">
                  <c:v>1.007080078125E-3</c:v>
                </c:pt>
                <c:pt idx="12344">
                  <c:v>1.0068416595458984E-3</c:v>
                </c:pt>
                <c:pt idx="12345">
                  <c:v>1.007080078125E-3</c:v>
                </c:pt>
                <c:pt idx="12346">
                  <c:v>1.007080078125E-3</c:v>
                </c:pt>
                <c:pt idx="12347">
                  <c:v>1.0068416595458984E-3</c:v>
                </c:pt>
                <c:pt idx="12348">
                  <c:v>1.007080078125E-3</c:v>
                </c:pt>
                <c:pt idx="12349">
                  <c:v>1.0080337524414063E-3</c:v>
                </c:pt>
                <c:pt idx="12350">
                  <c:v>1.007080078125E-3</c:v>
                </c:pt>
                <c:pt idx="12351">
                  <c:v>1.0068416595458984E-3</c:v>
                </c:pt>
                <c:pt idx="12352">
                  <c:v>1.007080078125E-3</c:v>
                </c:pt>
                <c:pt idx="12353">
                  <c:v>1.007080078125E-3</c:v>
                </c:pt>
                <c:pt idx="12354">
                  <c:v>1.0068416595458984E-3</c:v>
                </c:pt>
                <c:pt idx="12355">
                  <c:v>1.007080078125E-3</c:v>
                </c:pt>
                <c:pt idx="12356">
                  <c:v>1.0068416595458984E-3</c:v>
                </c:pt>
                <c:pt idx="12357">
                  <c:v>1.007080078125E-3</c:v>
                </c:pt>
                <c:pt idx="12358">
                  <c:v>1.007080078125E-3</c:v>
                </c:pt>
                <c:pt idx="12359">
                  <c:v>1.0068416595458984E-3</c:v>
                </c:pt>
                <c:pt idx="12360">
                  <c:v>1.007080078125E-3</c:v>
                </c:pt>
                <c:pt idx="12361">
                  <c:v>1.0080337524414063E-3</c:v>
                </c:pt>
                <c:pt idx="12362">
                  <c:v>1.007080078125E-3</c:v>
                </c:pt>
                <c:pt idx="12363">
                  <c:v>1.0068416595458984E-3</c:v>
                </c:pt>
                <c:pt idx="12364">
                  <c:v>1.007080078125E-3</c:v>
                </c:pt>
                <c:pt idx="12365">
                  <c:v>1.007080078125E-3</c:v>
                </c:pt>
                <c:pt idx="12366">
                  <c:v>1.0068416595458984E-3</c:v>
                </c:pt>
                <c:pt idx="12367">
                  <c:v>1.007080078125E-3</c:v>
                </c:pt>
                <c:pt idx="12368">
                  <c:v>1.007080078125E-3</c:v>
                </c:pt>
                <c:pt idx="12369">
                  <c:v>1.0068416595458984E-3</c:v>
                </c:pt>
                <c:pt idx="12370">
                  <c:v>1.007080078125E-3</c:v>
                </c:pt>
                <c:pt idx="12371">
                  <c:v>1.007080078125E-3</c:v>
                </c:pt>
                <c:pt idx="12372">
                  <c:v>1.0068416595458984E-3</c:v>
                </c:pt>
                <c:pt idx="12373">
                  <c:v>1.007080078125E-3</c:v>
                </c:pt>
                <c:pt idx="12374">
                  <c:v>1.0080337524414063E-3</c:v>
                </c:pt>
                <c:pt idx="12375">
                  <c:v>1.007080078125E-3</c:v>
                </c:pt>
                <c:pt idx="12376">
                  <c:v>1.0068416595458984E-3</c:v>
                </c:pt>
                <c:pt idx="12377">
                  <c:v>1.007080078125E-3</c:v>
                </c:pt>
                <c:pt idx="12378">
                  <c:v>1.0068416595458984E-3</c:v>
                </c:pt>
                <c:pt idx="12379">
                  <c:v>1.007080078125E-3</c:v>
                </c:pt>
                <c:pt idx="12380">
                  <c:v>1.007080078125E-3</c:v>
                </c:pt>
                <c:pt idx="12381">
                  <c:v>1.0068416595458984E-3</c:v>
                </c:pt>
                <c:pt idx="12382">
                  <c:v>1.007080078125E-3</c:v>
                </c:pt>
                <c:pt idx="12383">
                  <c:v>1.007080078125E-3</c:v>
                </c:pt>
                <c:pt idx="12384">
                  <c:v>1.0068416595458984E-3</c:v>
                </c:pt>
                <c:pt idx="12385">
                  <c:v>1.007080078125E-3</c:v>
                </c:pt>
                <c:pt idx="12386">
                  <c:v>1.0080337524414063E-3</c:v>
                </c:pt>
                <c:pt idx="12387">
                  <c:v>1.007080078125E-3</c:v>
                </c:pt>
                <c:pt idx="12388">
                  <c:v>1.0068416595458984E-3</c:v>
                </c:pt>
                <c:pt idx="12389">
                  <c:v>1.007080078125E-3</c:v>
                </c:pt>
                <c:pt idx="12390">
                  <c:v>1.007080078125E-3</c:v>
                </c:pt>
                <c:pt idx="12391">
                  <c:v>1.0068416595458984E-3</c:v>
                </c:pt>
                <c:pt idx="12392">
                  <c:v>1.007080078125E-3</c:v>
                </c:pt>
                <c:pt idx="12393">
                  <c:v>1.007080078125E-3</c:v>
                </c:pt>
                <c:pt idx="12394">
                  <c:v>1.0068416595458984E-3</c:v>
                </c:pt>
                <c:pt idx="12395">
                  <c:v>1.007080078125E-3</c:v>
                </c:pt>
                <c:pt idx="12396">
                  <c:v>1.007080078125E-3</c:v>
                </c:pt>
                <c:pt idx="12397">
                  <c:v>1.0068416595458984E-3</c:v>
                </c:pt>
                <c:pt idx="12398">
                  <c:v>1.007080078125E-3</c:v>
                </c:pt>
                <c:pt idx="12399">
                  <c:v>1.7121076583862305E-2</c:v>
                </c:pt>
                <c:pt idx="12400">
                  <c:v>1.0068416595458984E-3</c:v>
                </c:pt>
                <c:pt idx="12401">
                  <c:v>1.007080078125E-3</c:v>
                </c:pt>
                <c:pt idx="12402">
                  <c:v>1.007080078125E-3</c:v>
                </c:pt>
                <c:pt idx="12403">
                  <c:v>1.0068416595458984E-3</c:v>
                </c:pt>
                <c:pt idx="12404">
                  <c:v>1.007080078125E-3</c:v>
                </c:pt>
                <c:pt idx="12405">
                  <c:v>1.007080078125E-3</c:v>
                </c:pt>
                <c:pt idx="12406">
                  <c:v>1.0068416595458984E-3</c:v>
                </c:pt>
                <c:pt idx="12407">
                  <c:v>1.007080078125E-3</c:v>
                </c:pt>
                <c:pt idx="12408">
                  <c:v>1.0080337524414063E-3</c:v>
                </c:pt>
                <c:pt idx="12409">
                  <c:v>1.0068416595458984E-3</c:v>
                </c:pt>
                <c:pt idx="12410">
                  <c:v>1.007080078125E-3</c:v>
                </c:pt>
                <c:pt idx="12411">
                  <c:v>1.007080078125E-3</c:v>
                </c:pt>
                <c:pt idx="12412">
                  <c:v>1.0068416595458984E-3</c:v>
                </c:pt>
                <c:pt idx="12413">
                  <c:v>1.007080078125E-3</c:v>
                </c:pt>
                <c:pt idx="12414">
                  <c:v>1.007080078125E-3</c:v>
                </c:pt>
                <c:pt idx="12415">
                  <c:v>1.0068416595458984E-3</c:v>
                </c:pt>
                <c:pt idx="12416">
                  <c:v>1.007080078125E-3</c:v>
                </c:pt>
                <c:pt idx="12417">
                  <c:v>1.007080078125E-3</c:v>
                </c:pt>
                <c:pt idx="12418">
                  <c:v>1.0068416595458984E-3</c:v>
                </c:pt>
                <c:pt idx="12419">
                  <c:v>1.007080078125E-3</c:v>
                </c:pt>
                <c:pt idx="12420">
                  <c:v>1.0080337524414063E-3</c:v>
                </c:pt>
                <c:pt idx="12421">
                  <c:v>1.007080078125E-3</c:v>
                </c:pt>
                <c:pt idx="12422">
                  <c:v>1.0068416595458984E-3</c:v>
                </c:pt>
                <c:pt idx="12423">
                  <c:v>1.007080078125E-3</c:v>
                </c:pt>
                <c:pt idx="12424">
                  <c:v>1.007080078125E-3</c:v>
                </c:pt>
                <c:pt idx="12425">
                  <c:v>1.0068416595458984E-3</c:v>
                </c:pt>
                <c:pt idx="12426">
                  <c:v>1.007080078125E-3</c:v>
                </c:pt>
                <c:pt idx="12427">
                  <c:v>1.007080078125E-3</c:v>
                </c:pt>
                <c:pt idx="12428">
                  <c:v>1.0068416595458984E-3</c:v>
                </c:pt>
                <c:pt idx="12429">
                  <c:v>1.007080078125E-3</c:v>
                </c:pt>
                <c:pt idx="12430">
                  <c:v>1.007080078125E-3</c:v>
                </c:pt>
                <c:pt idx="12431">
                  <c:v>1.0068416595458984E-3</c:v>
                </c:pt>
                <c:pt idx="12432">
                  <c:v>1.007080078125E-3</c:v>
                </c:pt>
                <c:pt idx="12433">
                  <c:v>1.0080337524414063E-3</c:v>
                </c:pt>
                <c:pt idx="12434">
                  <c:v>1.0068416595458984E-3</c:v>
                </c:pt>
                <c:pt idx="12435">
                  <c:v>1.007080078125E-3</c:v>
                </c:pt>
                <c:pt idx="12436">
                  <c:v>1.007080078125E-3</c:v>
                </c:pt>
                <c:pt idx="12437">
                  <c:v>1.0068416595458984E-3</c:v>
                </c:pt>
                <c:pt idx="12438">
                  <c:v>1.007080078125E-3</c:v>
                </c:pt>
                <c:pt idx="12439">
                  <c:v>1.007080078125E-3</c:v>
                </c:pt>
                <c:pt idx="12440">
                  <c:v>1.0068416595458984E-3</c:v>
                </c:pt>
                <c:pt idx="12441">
                  <c:v>1.007080078125E-3</c:v>
                </c:pt>
                <c:pt idx="12442">
                  <c:v>1.007080078125E-3</c:v>
                </c:pt>
                <c:pt idx="12443">
                  <c:v>1.0068416595458984E-3</c:v>
                </c:pt>
                <c:pt idx="12444">
                  <c:v>1.007080078125E-3</c:v>
                </c:pt>
                <c:pt idx="12445">
                  <c:v>1.0080337524414063E-3</c:v>
                </c:pt>
                <c:pt idx="12446">
                  <c:v>1.007080078125E-3</c:v>
                </c:pt>
                <c:pt idx="12447">
                  <c:v>1.0068416595458984E-3</c:v>
                </c:pt>
                <c:pt idx="12448">
                  <c:v>1.007080078125E-3</c:v>
                </c:pt>
                <c:pt idx="12449">
                  <c:v>1.007080078125E-3</c:v>
                </c:pt>
                <c:pt idx="12450">
                  <c:v>1.0068416595458984E-3</c:v>
                </c:pt>
                <c:pt idx="12451">
                  <c:v>1.007080078125E-3</c:v>
                </c:pt>
                <c:pt idx="12452">
                  <c:v>1.007080078125E-3</c:v>
                </c:pt>
                <c:pt idx="12453">
                  <c:v>1.0068416595458984E-3</c:v>
                </c:pt>
                <c:pt idx="12454">
                  <c:v>1.007080078125E-3</c:v>
                </c:pt>
                <c:pt idx="12455">
                  <c:v>1.007080078125E-3</c:v>
                </c:pt>
                <c:pt idx="12456">
                  <c:v>1.0068416595458984E-3</c:v>
                </c:pt>
                <c:pt idx="12457">
                  <c:v>1.007080078125E-3</c:v>
                </c:pt>
                <c:pt idx="12458">
                  <c:v>1.0080337524414063E-3</c:v>
                </c:pt>
                <c:pt idx="12459">
                  <c:v>1.0068416595458984E-3</c:v>
                </c:pt>
                <c:pt idx="12460">
                  <c:v>1.007080078125E-3</c:v>
                </c:pt>
                <c:pt idx="12461">
                  <c:v>1.007080078125E-3</c:v>
                </c:pt>
                <c:pt idx="12462">
                  <c:v>1.0068416595458984E-3</c:v>
                </c:pt>
                <c:pt idx="12463">
                  <c:v>1.007080078125E-3</c:v>
                </c:pt>
                <c:pt idx="12464">
                  <c:v>1.007080078125E-3</c:v>
                </c:pt>
                <c:pt idx="12465">
                  <c:v>1.0068416595458984E-3</c:v>
                </c:pt>
                <c:pt idx="12466">
                  <c:v>1.007080078125E-3</c:v>
                </c:pt>
                <c:pt idx="12467">
                  <c:v>1.007080078125E-3</c:v>
                </c:pt>
                <c:pt idx="12468">
                  <c:v>1.0068416595458984E-3</c:v>
                </c:pt>
                <c:pt idx="12469">
                  <c:v>1.007080078125E-3</c:v>
                </c:pt>
                <c:pt idx="12470">
                  <c:v>1.0080337524414063E-3</c:v>
                </c:pt>
                <c:pt idx="12471">
                  <c:v>1.007080078125E-3</c:v>
                </c:pt>
                <c:pt idx="12472">
                  <c:v>1.0068416595458984E-3</c:v>
                </c:pt>
                <c:pt idx="12473">
                  <c:v>1.007080078125E-3</c:v>
                </c:pt>
                <c:pt idx="12474">
                  <c:v>1.007080078125E-3</c:v>
                </c:pt>
                <c:pt idx="12475">
                  <c:v>1.0068416595458984E-3</c:v>
                </c:pt>
                <c:pt idx="12476">
                  <c:v>1.007080078125E-3</c:v>
                </c:pt>
                <c:pt idx="12477">
                  <c:v>1.007080078125E-3</c:v>
                </c:pt>
                <c:pt idx="12478">
                  <c:v>1.0068416595458984E-3</c:v>
                </c:pt>
                <c:pt idx="12479">
                  <c:v>1.007080078125E-3</c:v>
                </c:pt>
                <c:pt idx="12480">
                  <c:v>1.007080078125E-3</c:v>
                </c:pt>
                <c:pt idx="12481">
                  <c:v>1.0068416595458984E-3</c:v>
                </c:pt>
                <c:pt idx="12482">
                  <c:v>1.007080078125E-3</c:v>
                </c:pt>
                <c:pt idx="12483">
                  <c:v>1.0080337524414063E-3</c:v>
                </c:pt>
                <c:pt idx="12484">
                  <c:v>1.0068416595458984E-3</c:v>
                </c:pt>
                <c:pt idx="12485">
                  <c:v>1.007080078125E-3</c:v>
                </c:pt>
                <c:pt idx="12486">
                  <c:v>1.007080078125E-3</c:v>
                </c:pt>
                <c:pt idx="12487">
                  <c:v>1.0068416595458984E-3</c:v>
                </c:pt>
                <c:pt idx="12488">
                  <c:v>1.007080078125E-3</c:v>
                </c:pt>
                <c:pt idx="12489">
                  <c:v>1.007080078125E-3</c:v>
                </c:pt>
                <c:pt idx="12490">
                  <c:v>1.0068416595458984E-3</c:v>
                </c:pt>
                <c:pt idx="12491">
                  <c:v>1.007080078125E-3</c:v>
                </c:pt>
                <c:pt idx="12492">
                  <c:v>1.007080078125E-3</c:v>
                </c:pt>
                <c:pt idx="12493">
                  <c:v>1.0068416595458984E-3</c:v>
                </c:pt>
                <c:pt idx="12494">
                  <c:v>1.007080078125E-3</c:v>
                </c:pt>
                <c:pt idx="12495">
                  <c:v>1.0080337524414063E-3</c:v>
                </c:pt>
                <c:pt idx="12496">
                  <c:v>1.007080078125E-3</c:v>
                </c:pt>
                <c:pt idx="12497">
                  <c:v>1.0068416595458984E-3</c:v>
                </c:pt>
                <c:pt idx="12498">
                  <c:v>1.007080078125E-3</c:v>
                </c:pt>
                <c:pt idx="12499">
                  <c:v>1.007080078125E-3</c:v>
                </c:pt>
                <c:pt idx="12500">
                  <c:v>1.0068416595458984E-3</c:v>
                </c:pt>
                <c:pt idx="12501">
                  <c:v>1.007080078125E-3</c:v>
                </c:pt>
                <c:pt idx="12502">
                  <c:v>1.007080078125E-3</c:v>
                </c:pt>
                <c:pt idx="12503">
                  <c:v>1.0068416595458984E-3</c:v>
                </c:pt>
                <c:pt idx="12504">
                  <c:v>1.007080078125E-3</c:v>
                </c:pt>
                <c:pt idx="12505">
                  <c:v>1.007080078125E-3</c:v>
                </c:pt>
                <c:pt idx="12506">
                  <c:v>1.0068416595458984E-3</c:v>
                </c:pt>
                <c:pt idx="12507">
                  <c:v>1.007080078125E-3</c:v>
                </c:pt>
                <c:pt idx="12508">
                  <c:v>1.0080337524414063E-3</c:v>
                </c:pt>
                <c:pt idx="12509">
                  <c:v>1.0068416595458984E-3</c:v>
                </c:pt>
                <c:pt idx="12510">
                  <c:v>1.007080078125E-3</c:v>
                </c:pt>
                <c:pt idx="12511">
                  <c:v>1.007080078125E-3</c:v>
                </c:pt>
                <c:pt idx="12512">
                  <c:v>1.0068416595458984E-3</c:v>
                </c:pt>
                <c:pt idx="12513">
                  <c:v>1.007080078125E-3</c:v>
                </c:pt>
                <c:pt idx="12514">
                  <c:v>1.007080078125E-3</c:v>
                </c:pt>
                <c:pt idx="12515">
                  <c:v>1.0068416595458984E-3</c:v>
                </c:pt>
                <c:pt idx="12516">
                  <c:v>1.007080078125E-3</c:v>
                </c:pt>
                <c:pt idx="12517">
                  <c:v>1.007080078125E-3</c:v>
                </c:pt>
                <c:pt idx="12518">
                  <c:v>1.0068416595458984E-3</c:v>
                </c:pt>
                <c:pt idx="12519">
                  <c:v>1.007080078125E-3</c:v>
                </c:pt>
                <c:pt idx="12520">
                  <c:v>1.0080337524414063E-3</c:v>
                </c:pt>
                <c:pt idx="12521">
                  <c:v>1.007080078125E-3</c:v>
                </c:pt>
                <c:pt idx="12522">
                  <c:v>1.0068416595458984E-3</c:v>
                </c:pt>
                <c:pt idx="12523">
                  <c:v>1.007080078125E-3</c:v>
                </c:pt>
                <c:pt idx="12524">
                  <c:v>1.007080078125E-3</c:v>
                </c:pt>
                <c:pt idx="12525">
                  <c:v>1.0068416595458984E-3</c:v>
                </c:pt>
                <c:pt idx="12526">
                  <c:v>1.007080078125E-3</c:v>
                </c:pt>
                <c:pt idx="12527">
                  <c:v>1.007080078125E-3</c:v>
                </c:pt>
                <c:pt idx="12528">
                  <c:v>1.0068416595458984E-3</c:v>
                </c:pt>
                <c:pt idx="12529">
                  <c:v>1.007080078125E-3</c:v>
                </c:pt>
                <c:pt idx="12530">
                  <c:v>1.007080078125E-3</c:v>
                </c:pt>
                <c:pt idx="12531">
                  <c:v>1.0068416595458984E-3</c:v>
                </c:pt>
                <c:pt idx="12532">
                  <c:v>1.007080078125E-3</c:v>
                </c:pt>
                <c:pt idx="12533">
                  <c:v>1.0080337524414063E-3</c:v>
                </c:pt>
                <c:pt idx="12534">
                  <c:v>1.0068416595458984E-3</c:v>
                </c:pt>
                <c:pt idx="12535">
                  <c:v>1.007080078125E-3</c:v>
                </c:pt>
                <c:pt idx="12536">
                  <c:v>1.007080078125E-3</c:v>
                </c:pt>
                <c:pt idx="12537">
                  <c:v>1.0068416595458984E-3</c:v>
                </c:pt>
                <c:pt idx="12538">
                  <c:v>1.007080078125E-3</c:v>
                </c:pt>
                <c:pt idx="12539">
                  <c:v>1.007080078125E-3</c:v>
                </c:pt>
                <c:pt idx="12540">
                  <c:v>1.0068416595458984E-3</c:v>
                </c:pt>
                <c:pt idx="12541">
                  <c:v>1.007080078125E-3</c:v>
                </c:pt>
                <c:pt idx="12542">
                  <c:v>1.007080078125E-3</c:v>
                </c:pt>
                <c:pt idx="12543">
                  <c:v>1.0068416595458984E-3</c:v>
                </c:pt>
                <c:pt idx="12544">
                  <c:v>1.007080078125E-3</c:v>
                </c:pt>
                <c:pt idx="12545">
                  <c:v>1.0080337524414063E-3</c:v>
                </c:pt>
                <c:pt idx="12546">
                  <c:v>1.007080078125E-3</c:v>
                </c:pt>
                <c:pt idx="12547">
                  <c:v>1.0068416595458984E-3</c:v>
                </c:pt>
                <c:pt idx="12548">
                  <c:v>1.007080078125E-3</c:v>
                </c:pt>
                <c:pt idx="12549">
                  <c:v>1.007080078125E-3</c:v>
                </c:pt>
                <c:pt idx="12550">
                  <c:v>1.0068416595458984E-3</c:v>
                </c:pt>
                <c:pt idx="12551">
                  <c:v>1.007080078125E-3</c:v>
                </c:pt>
                <c:pt idx="12552">
                  <c:v>1.007080078125E-3</c:v>
                </c:pt>
                <c:pt idx="12553">
                  <c:v>1.0068416595458984E-3</c:v>
                </c:pt>
                <c:pt idx="12554">
                  <c:v>1.007080078125E-3</c:v>
                </c:pt>
                <c:pt idx="12555">
                  <c:v>1.007080078125E-3</c:v>
                </c:pt>
                <c:pt idx="12556">
                  <c:v>1.0068416595458984E-3</c:v>
                </c:pt>
                <c:pt idx="12557">
                  <c:v>1.007080078125E-3</c:v>
                </c:pt>
                <c:pt idx="12558">
                  <c:v>1.0080337524414063E-3</c:v>
                </c:pt>
                <c:pt idx="12559">
                  <c:v>1.0068416595458984E-3</c:v>
                </c:pt>
                <c:pt idx="12560">
                  <c:v>1.007080078125E-3</c:v>
                </c:pt>
                <c:pt idx="12561">
                  <c:v>1.007080078125E-3</c:v>
                </c:pt>
                <c:pt idx="12562">
                  <c:v>1.0068416595458984E-3</c:v>
                </c:pt>
                <c:pt idx="12563">
                  <c:v>1.007080078125E-3</c:v>
                </c:pt>
                <c:pt idx="12564">
                  <c:v>1.007080078125E-3</c:v>
                </c:pt>
                <c:pt idx="12565">
                  <c:v>1.0068416595458984E-3</c:v>
                </c:pt>
                <c:pt idx="12566">
                  <c:v>1.007080078125E-3</c:v>
                </c:pt>
                <c:pt idx="12567">
                  <c:v>1.007080078125E-3</c:v>
                </c:pt>
                <c:pt idx="12568">
                  <c:v>1.0068416595458984E-3</c:v>
                </c:pt>
                <c:pt idx="12569">
                  <c:v>1.007080078125E-3</c:v>
                </c:pt>
                <c:pt idx="12570">
                  <c:v>1.0080337524414063E-3</c:v>
                </c:pt>
                <c:pt idx="12571">
                  <c:v>1.007080078125E-3</c:v>
                </c:pt>
                <c:pt idx="12572">
                  <c:v>1.0068416595458984E-3</c:v>
                </c:pt>
                <c:pt idx="12573">
                  <c:v>1.007080078125E-3</c:v>
                </c:pt>
                <c:pt idx="12574">
                  <c:v>1.007080078125E-3</c:v>
                </c:pt>
                <c:pt idx="12575">
                  <c:v>1.0068416595458984E-3</c:v>
                </c:pt>
                <c:pt idx="12576">
                  <c:v>1.007080078125E-3</c:v>
                </c:pt>
                <c:pt idx="12577">
                  <c:v>1.007080078125E-3</c:v>
                </c:pt>
                <c:pt idx="12578">
                  <c:v>1.0068416595458984E-3</c:v>
                </c:pt>
                <c:pt idx="12579">
                  <c:v>1.007080078125E-3</c:v>
                </c:pt>
                <c:pt idx="12580">
                  <c:v>1.007080078125E-3</c:v>
                </c:pt>
                <c:pt idx="12581">
                  <c:v>1.0068416595458984E-3</c:v>
                </c:pt>
                <c:pt idx="12582">
                  <c:v>1.007080078125E-3</c:v>
                </c:pt>
                <c:pt idx="12583">
                  <c:v>1.0080337524414063E-3</c:v>
                </c:pt>
                <c:pt idx="12584">
                  <c:v>1.0068416595458984E-3</c:v>
                </c:pt>
                <c:pt idx="12585">
                  <c:v>1.007080078125E-3</c:v>
                </c:pt>
                <c:pt idx="12586">
                  <c:v>1.007080078125E-3</c:v>
                </c:pt>
                <c:pt idx="12587">
                  <c:v>1.0068416595458984E-3</c:v>
                </c:pt>
                <c:pt idx="12588">
                  <c:v>1.007080078125E-3</c:v>
                </c:pt>
                <c:pt idx="12589">
                  <c:v>1.007080078125E-3</c:v>
                </c:pt>
                <c:pt idx="12590">
                  <c:v>1.0068416595458984E-3</c:v>
                </c:pt>
                <c:pt idx="12591">
                  <c:v>1.007080078125E-3</c:v>
                </c:pt>
                <c:pt idx="12592">
                  <c:v>1.007080078125E-3</c:v>
                </c:pt>
                <c:pt idx="12593">
                  <c:v>1.0068416595458984E-3</c:v>
                </c:pt>
                <c:pt idx="12594">
                  <c:v>1.007080078125E-3</c:v>
                </c:pt>
                <c:pt idx="12595">
                  <c:v>1.0080337524414063E-3</c:v>
                </c:pt>
                <c:pt idx="12596">
                  <c:v>1.007080078125E-3</c:v>
                </c:pt>
                <c:pt idx="12597">
                  <c:v>1.0068416595458984E-3</c:v>
                </c:pt>
                <c:pt idx="12598">
                  <c:v>1.007080078125E-3</c:v>
                </c:pt>
                <c:pt idx="12599">
                  <c:v>1.007080078125E-3</c:v>
                </c:pt>
                <c:pt idx="12600">
                  <c:v>1.0068416595458984E-3</c:v>
                </c:pt>
                <c:pt idx="12601">
                  <c:v>1.007080078125E-3</c:v>
                </c:pt>
                <c:pt idx="12602">
                  <c:v>1.007080078125E-3</c:v>
                </c:pt>
                <c:pt idx="12603">
                  <c:v>1.0068416595458984E-3</c:v>
                </c:pt>
                <c:pt idx="12604">
                  <c:v>1.007080078125E-3</c:v>
                </c:pt>
                <c:pt idx="12605">
                  <c:v>2.0142078399658203E-2</c:v>
                </c:pt>
                <c:pt idx="12606">
                  <c:v>1.0068416595458984E-3</c:v>
                </c:pt>
                <c:pt idx="12607">
                  <c:v>1.007080078125E-3</c:v>
                </c:pt>
                <c:pt idx="12608">
                  <c:v>1.007080078125E-3</c:v>
                </c:pt>
                <c:pt idx="12609">
                  <c:v>1.0068416595458984E-3</c:v>
                </c:pt>
                <c:pt idx="12610">
                  <c:v>1.007080078125E-3</c:v>
                </c:pt>
                <c:pt idx="12611">
                  <c:v>1.007080078125E-3</c:v>
                </c:pt>
                <c:pt idx="12612">
                  <c:v>1.0068416595458984E-3</c:v>
                </c:pt>
                <c:pt idx="12613">
                  <c:v>1.0080337524414063E-3</c:v>
                </c:pt>
                <c:pt idx="12614">
                  <c:v>1.007080078125E-3</c:v>
                </c:pt>
                <c:pt idx="12615">
                  <c:v>1.0068416595458984E-3</c:v>
                </c:pt>
                <c:pt idx="12616">
                  <c:v>1.007080078125E-3</c:v>
                </c:pt>
                <c:pt idx="12617">
                  <c:v>1.007080078125E-3</c:v>
                </c:pt>
                <c:pt idx="12618">
                  <c:v>1.0068416595458984E-3</c:v>
                </c:pt>
                <c:pt idx="12619">
                  <c:v>1.007080078125E-3</c:v>
                </c:pt>
                <c:pt idx="12620">
                  <c:v>1.007080078125E-3</c:v>
                </c:pt>
                <c:pt idx="12621">
                  <c:v>1.0068416595458984E-3</c:v>
                </c:pt>
                <c:pt idx="12622">
                  <c:v>1.007080078125E-3</c:v>
                </c:pt>
                <c:pt idx="12623">
                  <c:v>1.007080078125E-3</c:v>
                </c:pt>
                <c:pt idx="12624">
                  <c:v>1.0068416595458984E-3</c:v>
                </c:pt>
                <c:pt idx="12625">
                  <c:v>1.007080078125E-3</c:v>
                </c:pt>
                <c:pt idx="12626">
                  <c:v>1.0080337524414063E-3</c:v>
                </c:pt>
                <c:pt idx="12627">
                  <c:v>1.007080078125E-3</c:v>
                </c:pt>
                <c:pt idx="12628">
                  <c:v>1.0068416595458984E-3</c:v>
                </c:pt>
                <c:pt idx="12629">
                  <c:v>1.007080078125E-3</c:v>
                </c:pt>
                <c:pt idx="12630">
                  <c:v>1.007080078125E-3</c:v>
                </c:pt>
                <c:pt idx="12631">
                  <c:v>1.0068416595458984E-3</c:v>
                </c:pt>
                <c:pt idx="12632">
                  <c:v>1.007080078125E-3</c:v>
                </c:pt>
                <c:pt idx="12633">
                  <c:v>1.007080078125E-3</c:v>
                </c:pt>
                <c:pt idx="12634">
                  <c:v>1.0068416595458984E-3</c:v>
                </c:pt>
                <c:pt idx="12635">
                  <c:v>1.007080078125E-3</c:v>
                </c:pt>
                <c:pt idx="12636">
                  <c:v>1.007080078125E-3</c:v>
                </c:pt>
                <c:pt idx="12637">
                  <c:v>1.0068416595458984E-3</c:v>
                </c:pt>
                <c:pt idx="12638">
                  <c:v>1.0080337524414063E-3</c:v>
                </c:pt>
                <c:pt idx="12639">
                  <c:v>1.007080078125E-3</c:v>
                </c:pt>
                <c:pt idx="12640">
                  <c:v>1.0068416595458984E-3</c:v>
                </c:pt>
                <c:pt idx="12641">
                  <c:v>1.007080078125E-3</c:v>
                </c:pt>
                <c:pt idx="12642">
                  <c:v>1.007080078125E-3</c:v>
                </c:pt>
                <c:pt idx="12643">
                  <c:v>1.0068416595458984E-3</c:v>
                </c:pt>
                <c:pt idx="12644">
                  <c:v>1.007080078125E-3</c:v>
                </c:pt>
                <c:pt idx="12645">
                  <c:v>1.007080078125E-3</c:v>
                </c:pt>
                <c:pt idx="12646">
                  <c:v>1.0068416595458984E-3</c:v>
                </c:pt>
                <c:pt idx="12647">
                  <c:v>1.007080078125E-3</c:v>
                </c:pt>
                <c:pt idx="12648">
                  <c:v>1.007080078125E-3</c:v>
                </c:pt>
                <c:pt idx="12649">
                  <c:v>1.0068416595458984E-3</c:v>
                </c:pt>
                <c:pt idx="12650">
                  <c:v>1.007080078125E-3</c:v>
                </c:pt>
                <c:pt idx="12651">
                  <c:v>1.0080337524414063E-3</c:v>
                </c:pt>
                <c:pt idx="12652">
                  <c:v>1.007080078125E-3</c:v>
                </c:pt>
                <c:pt idx="12653">
                  <c:v>1.0068416595458984E-3</c:v>
                </c:pt>
                <c:pt idx="12654">
                  <c:v>1.007080078125E-3</c:v>
                </c:pt>
                <c:pt idx="12655">
                  <c:v>1.007080078125E-3</c:v>
                </c:pt>
                <c:pt idx="12656">
                  <c:v>1.3091802597045898E-2</c:v>
                </c:pt>
                <c:pt idx="12657">
                  <c:v>1.007080078125E-3</c:v>
                </c:pt>
                <c:pt idx="12658">
                  <c:v>1.007080078125E-3</c:v>
                </c:pt>
                <c:pt idx="12659">
                  <c:v>1.0068416595458984E-3</c:v>
                </c:pt>
                <c:pt idx="12660">
                  <c:v>1.007080078125E-3</c:v>
                </c:pt>
                <c:pt idx="12661">
                  <c:v>1.007080078125E-3</c:v>
                </c:pt>
                <c:pt idx="12662">
                  <c:v>1.0068416595458984E-3</c:v>
                </c:pt>
                <c:pt idx="12663">
                  <c:v>1.007080078125E-3</c:v>
                </c:pt>
                <c:pt idx="12664">
                  <c:v>1.0080337524414063E-3</c:v>
                </c:pt>
                <c:pt idx="12665">
                  <c:v>1.007080078125E-3</c:v>
                </c:pt>
                <c:pt idx="12666">
                  <c:v>1.0068416595458984E-3</c:v>
                </c:pt>
                <c:pt idx="12667">
                  <c:v>1.007080078125E-3</c:v>
                </c:pt>
                <c:pt idx="12668">
                  <c:v>1.007080078125E-3</c:v>
                </c:pt>
                <c:pt idx="12669">
                  <c:v>1.0068416595458984E-3</c:v>
                </c:pt>
                <c:pt idx="12670">
                  <c:v>1.007080078125E-3</c:v>
                </c:pt>
                <c:pt idx="12671">
                  <c:v>1.007080078125E-3</c:v>
                </c:pt>
                <c:pt idx="12672">
                  <c:v>1.0068416595458984E-3</c:v>
                </c:pt>
                <c:pt idx="12673">
                  <c:v>1.007080078125E-3</c:v>
                </c:pt>
                <c:pt idx="12674">
                  <c:v>1.007080078125E-3</c:v>
                </c:pt>
                <c:pt idx="12675">
                  <c:v>1.0068416595458984E-3</c:v>
                </c:pt>
                <c:pt idx="12676">
                  <c:v>1.0080337524414063E-3</c:v>
                </c:pt>
                <c:pt idx="12677">
                  <c:v>1.007080078125E-3</c:v>
                </c:pt>
                <c:pt idx="12678">
                  <c:v>1.0068416595458984E-3</c:v>
                </c:pt>
                <c:pt idx="12679">
                  <c:v>1.007080078125E-3</c:v>
                </c:pt>
                <c:pt idx="12680">
                  <c:v>1.007080078125E-3</c:v>
                </c:pt>
                <c:pt idx="12681">
                  <c:v>1.0068416595458984E-3</c:v>
                </c:pt>
                <c:pt idx="12682">
                  <c:v>1.007080078125E-3</c:v>
                </c:pt>
                <c:pt idx="12683">
                  <c:v>1.007080078125E-3</c:v>
                </c:pt>
                <c:pt idx="12684">
                  <c:v>1.0068416595458984E-3</c:v>
                </c:pt>
                <c:pt idx="12685">
                  <c:v>1.007080078125E-3</c:v>
                </c:pt>
                <c:pt idx="12686">
                  <c:v>1.007080078125E-3</c:v>
                </c:pt>
                <c:pt idx="12687">
                  <c:v>1.0068416595458984E-3</c:v>
                </c:pt>
                <c:pt idx="12688">
                  <c:v>1.007080078125E-3</c:v>
                </c:pt>
                <c:pt idx="12689">
                  <c:v>1.0080337524414063E-3</c:v>
                </c:pt>
                <c:pt idx="12690">
                  <c:v>1.007080078125E-3</c:v>
                </c:pt>
                <c:pt idx="12691">
                  <c:v>1.0068416595458984E-3</c:v>
                </c:pt>
                <c:pt idx="12692">
                  <c:v>1.007080078125E-3</c:v>
                </c:pt>
                <c:pt idx="12693">
                  <c:v>1.007080078125E-3</c:v>
                </c:pt>
                <c:pt idx="12694">
                  <c:v>1.0068416595458984E-3</c:v>
                </c:pt>
                <c:pt idx="12695">
                  <c:v>1.007080078125E-3</c:v>
                </c:pt>
                <c:pt idx="12696">
                  <c:v>1.007080078125E-3</c:v>
                </c:pt>
                <c:pt idx="12697">
                  <c:v>1.0068416595458984E-3</c:v>
                </c:pt>
                <c:pt idx="12698">
                  <c:v>1.007080078125E-3</c:v>
                </c:pt>
                <c:pt idx="12699">
                  <c:v>1.007080078125E-3</c:v>
                </c:pt>
                <c:pt idx="12700">
                  <c:v>1.0068416595458984E-3</c:v>
                </c:pt>
                <c:pt idx="12701">
                  <c:v>1.0080337524414063E-3</c:v>
                </c:pt>
                <c:pt idx="12702">
                  <c:v>1.007080078125E-3</c:v>
                </c:pt>
                <c:pt idx="12703">
                  <c:v>1.0068416595458984E-3</c:v>
                </c:pt>
                <c:pt idx="12704">
                  <c:v>1.007080078125E-3</c:v>
                </c:pt>
                <c:pt idx="12705">
                  <c:v>1.007080078125E-3</c:v>
                </c:pt>
                <c:pt idx="12706">
                  <c:v>1.0068416595458984E-3</c:v>
                </c:pt>
                <c:pt idx="12707">
                  <c:v>1.007080078125E-3</c:v>
                </c:pt>
                <c:pt idx="12708">
                  <c:v>1.007080078125E-3</c:v>
                </c:pt>
                <c:pt idx="12709">
                  <c:v>1.0068416595458984E-3</c:v>
                </c:pt>
                <c:pt idx="12710">
                  <c:v>1.1078119277954102E-2</c:v>
                </c:pt>
                <c:pt idx="12711">
                  <c:v>1.007080078125E-3</c:v>
                </c:pt>
                <c:pt idx="12712">
                  <c:v>1.0068416595458984E-3</c:v>
                </c:pt>
                <c:pt idx="12713">
                  <c:v>1.007080078125E-3</c:v>
                </c:pt>
                <c:pt idx="12714">
                  <c:v>1.007080078125E-3</c:v>
                </c:pt>
                <c:pt idx="12715">
                  <c:v>1.0068416595458984E-3</c:v>
                </c:pt>
                <c:pt idx="12716">
                  <c:v>1.0080337524414063E-3</c:v>
                </c:pt>
                <c:pt idx="12717">
                  <c:v>1.007080078125E-3</c:v>
                </c:pt>
                <c:pt idx="12718">
                  <c:v>1.0068416595458984E-3</c:v>
                </c:pt>
                <c:pt idx="12719">
                  <c:v>1.007080078125E-3</c:v>
                </c:pt>
                <c:pt idx="12720">
                  <c:v>1.007080078125E-3</c:v>
                </c:pt>
                <c:pt idx="12721">
                  <c:v>1.0068416595458984E-3</c:v>
                </c:pt>
                <c:pt idx="12722">
                  <c:v>1.007080078125E-3</c:v>
                </c:pt>
                <c:pt idx="12723">
                  <c:v>1.007080078125E-3</c:v>
                </c:pt>
                <c:pt idx="12724">
                  <c:v>1.0068416595458984E-3</c:v>
                </c:pt>
                <c:pt idx="12725">
                  <c:v>1.007080078125E-3</c:v>
                </c:pt>
                <c:pt idx="12726">
                  <c:v>1.007080078125E-3</c:v>
                </c:pt>
                <c:pt idx="12727">
                  <c:v>1.0068416595458984E-3</c:v>
                </c:pt>
                <c:pt idx="12728">
                  <c:v>1.007080078125E-3</c:v>
                </c:pt>
                <c:pt idx="12729">
                  <c:v>1.0080337524414063E-3</c:v>
                </c:pt>
                <c:pt idx="12730">
                  <c:v>1.007080078125E-3</c:v>
                </c:pt>
                <c:pt idx="12731">
                  <c:v>1.0068416595458984E-3</c:v>
                </c:pt>
                <c:pt idx="12732">
                  <c:v>1.007080078125E-3</c:v>
                </c:pt>
                <c:pt idx="12733">
                  <c:v>1.007080078125E-3</c:v>
                </c:pt>
                <c:pt idx="12734">
                  <c:v>1.0068416595458984E-3</c:v>
                </c:pt>
                <c:pt idx="12735">
                  <c:v>1.007080078125E-3</c:v>
                </c:pt>
                <c:pt idx="12736">
                  <c:v>1.007080078125E-3</c:v>
                </c:pt>
                <c:pt idx="12737">
                  <c:v>1.0068416595458984E-3</c:v>
                </c:pt>
                <c:pt idx="12738">
                  <c:v>1.007080078125E-3</c:v>
                </c:pt>
                <c:pt idx="12739">
                  <c:v>1.007080078125E-3</c:v>
                </c:pt>
                <c:pt idx="12740">
                  <c:v>1.0068416595458984E-3</c:v>
                </c:pt>
                <c:pt idx="12741">
                  <c:v>1.0080337524414063E-3</c:v>
                </c:pt>
                <c:pt idx="12742">
                  <c:v>1.007080078125E-3</c:v>
                </c:pt>
                <c:pt idx="12743">
                  <c:v>1.0068416595458984E-3</c:v>
                </c:pt>
                <c:pt idx="12744">
                  <c:v>1.007080078125E-3</c:v>
                </c:pt>
                <c:pt idx="12745">
                  <c:v>1.007080078125E-3</c:v>
                </c:pt>
                <c:pt idx="12746">
                  <c:v>1.0068416595458984E-3</c:v>
                </c:pt>
                <c:pt idx="12747">
                  <c:v>1.007080078125E-3</c:v>
                </c:pt>
                <c:pt idx="12748">
                  <c:v>1.007080078125E-3</c:v>
                </c:pt>
                <c:pt idx="12749">
                  <c:v>1.0068416595458984E-3</c:v>
                </c:pt>
                <c:pt idx="12750">
                  <c:v>1.007080078125E-3</c:v>
                </c:pt>
                <c:pt idx="12751">
                  <c:v>1.007080078125E-3</c:v>
                </c:pt>
                <c:pt idx="12752">
                  <c:v>1.0068416595458984E-3</c:v>
                </c:pt>
                <c:pt idx="12753">
                  <c:v>1.007080078125E-3</c:v>
                </c:pt>
                <c:pt idx="12754">
                  <c:v>1.0080337524414063E-3</c:v>
                </c:pt>
                <c:pt idx="12755">
                  <c:v>1.007080078125E-3</c:v>
                </c:pt>
                <c:pt idx="12756">
                  <c:v>1.0068416595458984E-3</c:v>
                </c:pt>
                <c:pt idx="12757">
                  <c:v>1.007080078125E-3</c:v>
                </c:pt>
                <c:pt idx="12758">
                  <c:v>1.007080078125E-3</c:v>
                </c:pt>
                <c:pt idx="12759">
                  <c:v>1.0068416595458984E-3</c:v>
                </c:pt>
                <c:pt idx="12760">
                  <c:v>1.007080078125E-3</c:v>
                </c:pt>
                <c:pt idx="12761">
                  <c:v>1.007080078125E-3</c:v>
                </c:pt>
                <c:pt idx="12762">
                  <c:v>1.0068416595458984E-3</c:v>
                </c:pt>
                <c:pt idx="12763">
                  <c:v>1.007080078125E-3</c:v>
                </c:pt>
                <c:pt idx="12764">
                  <c:v>1.007080078125E-3</c:v>
                </c:pt>
                <c:pt idx="12765">
                  <c:v>1.0068416595458984E-3</c:v>
                </c:pt>
                <c:pt idx="12766">
                  <c:v>1.0080337524414063E-3</c:v>
                </c:pt>
                <c:pt idx="12767">
                  <c:v>1.007080078125E-3</c:v>
                </c:pt>
                <c:pt idx="12768">
                  <c:v>1.0068416595458984E-3</c:v>
                </c:pt>
                <c:pt idx="12769">
                  <c:v>1.007080078125E-3</c:v>
                </c:pt>
                <c:pt idx="12770">
                  <c:v>1.007080078125E-3</c:v>
                </c:pt>
                <c:pt idx="12771">
                  <c:v>1.0068416595458984E-3</c:v>
                </c:pt>
                <c:pt idx="12772">
                  <c:v>1.007080078125E-3</c:v>
                </c:pt>
                <c:pt idx="12773">
                  <c:v>1.007080078125E-3</c:v>
                </c:pt>
                <c:pt idx="12774">
                  <c:v>1.0068416595458984E-3</c:v>
                </c:pt>
                <c:pt idx="12775">
                  <c:v>1.007080078125E-3</c:v>
                </c:pt>
                <c:pt idx="12776">
                  <c:v>1.007080078125E-3</c:v>
                </c:pt>
                <c:pt idx="12777">
                  <c:v>1.0068416595458984E-3</c:v>
                </c:pt>
                <c:pt idx="12778">
                  <c:v>1.007080078125E-3</c:v>
                </c:pt>
                <c:pt idx="12779">
                  <c:v>1.0080337524414063E-3</c:v>
                </c:pt>
                <c:pt idx="12780">
                  <c:v>1.007080078125E-3</c:v>
                </c:pt>
                <c:pt idx="12781">
                  <c:v>1.0068416595458984E-3</c:v>
                </c:pt>
                <c:pt idx="12782">
                  <c:v>1.007080078125E-3</c:v>
                </c:pt>
                <c:pt idx="12783">
                  <c:v>1.007080078125E-3</c:v>
                </c:pt>
                <c:pt idx="12784">
                  <c:v>1.0068416595458984E-3</c:v>
                </c:pt>
                <c:pt idx="12785">
                  <c:v>1.007080078125E-3</c:v>
                </c:pt>
                <c:pt idx="12786">
                  <c:v>1.007080078125E-3</c:v>
                </c:pt>
                <c:pt idx="12787">
                  <c:v>1.0068416595458984E-3</c:v>
                </c:pt>
                <c:pt idx="12788">
                  <c:v>1.007080078125E-3</c:v>
                </c:pt>
                <c:pt idx="12789">
                  <c:v>1.0068416595458984E-3</c:v>
                </c:pt>
                <c:pt idx="12790">
                  <c:v>1.007080078125E-3</c:v>
                </c:pt>
                <c:pt idx="12791">
                  <c:v>1.0080337524414063E-3</c:v>
                </c:pt>
                <c:pt idx="12792">
                  <c:v>1.007080078125E-3</c:v>
                </c:pt>
                <c:pt idx="12793">
                  <c:v>1.0068416595458984E-3</c:v>
                </c:pt>
                <c:pt idx="12794">
                  <c:v>1.007080078125E-3</c:v>
                </c:pt>
                <c:pt idx="12795">
                  <c:v>1.007080078125E-3</c:v>
                </c:pt>
                <c:pt idx="12796">
                  <c:v>1.0068416595458984E-3</c:v>
                </c:pt>
                <c:pt idx="12797">
                  <c:v>1.007080078125E-3</c:v>
                </c:pt>
                <c:pt idx="12798">
                  <c:v>1.007080078125E-3</c:v>
                </c:pt>
                <c:pt idx="12799">
                  <c:v>1.0068416595458984E-3</c:v>
                </c:pt>
                <c:pt idx="12800">
                  <c:v>1.007080078125E-3</c:v>
                </c:pt>
                <c:pt idx="12801">
                  <c:v>1.007080078125E-3</c:v>
                </c:pt>
                <c:pt idx="12802">
                  <c:v>1.0068416595458984E-3</c:v>
                </c:pt>
                <c:pt idx="12803">
                  <c:v>1.007080078125E-3</c:v>
                </c:pt>
                <c:pt idx="12804">
                  <c:v>1.0080337524414063E-3</c:v>
                </c:pt>
                <c:pt idx="12805">
                  <c:v>1.007080078125E-3</c:v>
                </c:pt>
                <c:pt idx="12806">
                  <c:v>1.0068416595458984E-3</c:v>
                </c:pt>
                <c:pt idx="12807">
                  <c:v>1.007080078125E-3</c:v>
                </c:pt>
                <c:pt idx="12808">
                  <c:v>1.007080078125E-3</c:v>
                </c:pt>
                <c:pt idx="12809">
                  <c:v>1.0068416595458984E-3</c:v>
                </c:pt>
                <c:pt idx="12810">
                  <c:v>1.007080078125E-3</c:v>
                </c:pt>
                <c:pt idx="12811">
                  <c:v>1.0068416595458984E-3</c:v>
                </c:pt>
                <c:pt idx="12812">
                  <c:v>1.007080078125E-3</c:v>
                </c:pt>
                <c:pt idx="12813">
                  <c:v>1.007080078125E-3</c:v>
                </c:pt>
                <c:pt idx="12814">
                  <c:v>1.0068416595458984E-3</c:v>
                </c:pt>
                <c:pt idx="12815">
                  <c:v>1.007080078125E-3</c:v>
                </c:pt>
                <c:pt idx="12816">
                  <c:v>1.0080337524414063E-3</c:v>
                </c:pt>
                <c:pt idx="12817">
                  <c:v>1.007080078125E-3</c:v>
                </c:pt>
                <c:pt idx="12818">
                  <c:v>1.0068416595458984E-3</c:v>
                </c:pt>
                <c:pt idx="12819">
                  <c:v>1.007080078125E-3</c:v>
                </c:pt>
                <c:pt idx="12820">
                  <c:v>1.007080078125E-3</c:v>
                </c:pt>
                <c:pt idx="12821">
                  <c:v>1.0068416595458984E-3</c:v>
                </c:pt>
                <c:pt idx="12822">
                  <c:v>1.007080078125E-3</c:v>
                </c:pt>
                <c:pt idx="12823">
                  <c:v>1.007080078125E-3</c:v>
                </c:pt>
                <c:pt idx="12824">
                  <c:v>1.0068416595458984E-3</c:v>
                </c:pt>
                <c:pt idx="12825">
                  <c:v>1.007080078125E-3</c:v>
                </c:pt>
                <c:pt idx="12826">
                  <c:v>1.007080078125E-3</c:v>
                </c:pt>
                <c:pt idx="12827">
                  <c:v>1.0068416595458984E-3</c:v>
                </c:pt>
                <c:pt idx="12828">
                  <c:v>1.007080078125E-3</c:v>
                </c:pt>
                <c:pt idx="12829">
                  <c:v>1.0080337524414063E-3</c:v>
                </c:pt>
                <c:pt idx="12830">
                  <c:v>1.007080078125E-3</c:v>
                </c:pt>
                <c:pt idx="12831">
                  <c:v>1.0068416595458984E-3</c:v>
                </c:pt>
                <c:pt idx="12832">
                  <c:v>1.007080078125E-3</c:v>
                </c:pt>
                <c:pt idx="12833">
                  <c:v>1.0068416595458984E-3</c:v>
                </c:pt>
                <c:pt idx="12834">
                  <c:v>1.007080078125E-3</c:v>
                </c:pt>
                <c:pt idx="12835">
                  <c:v>1.007080078125E-3</c:v>
                </c:pt>
                <c:pt idx="12836">
                  <c:v>1.0068416595458984E-3</c:v>
                </c:pt>
                <c:pt idx="12837">
                  <c:v>1.007080078125E-3</c:v>
                </c:pt>
                <c:pt idx="12838">
                  <c:v>1.007080078125E-3</c:v>
                </c:pt>
                <c:pt idx="12839">
                  <c:v>1.0068416595458984E-3</c:v>
                </c:pt>
                <c:pt idx="12840">
                  <c:v>1.007080078125E-3</c:v>
                </c:pt>
                <c:pt idx="12841">
                  <c:v>1.0080337524414063E-3</c:v>
                </c:pt>
                <c:pt idx="12842">
                  <c:v>1.007080078125E-3</c:v>
                </c:pt>
                <c:pt idx="12843">
                  <c:v>1.0068416595458984E-3</c:v>
                </c:pt>
                <c:pt idx="12844">
                  <c:v>1.007080078125E-3</c:v>
                </c:pt>
                <c:pt idx="12845">
                  <c:v>1.007080078125E-3</c:v>
                </c:pt>
                <c:pt idx="12846">
                  <c:v>1.0068416595458984E-3</c:v>
                </c:pt>
                <c:pt idx="12847">
                  <c:v>1.007080078125E-3</c:v>
                </c:pt>
                <c:pt idx="12848">
                  <c:v>1.007080078125E-3</c:v>
                </c:pt>
                <c:pt idx="12849">
                  <c:v>1.0068416595458984E-3</c:v>
                </c:pt>
                <c:pt idx="12850">
                  <c:v>1.007080078125E-3</c:v>
                </c:pt>
                <c:pt idx="12851">
                  <c:v>1.007080078125E-3</c:v>
                </c:pt>
                <c:pt idx="12852">
                  <c:v>1.0068416595458984E-3</c:v>
                </c:pt>
                <c:pt idx="12853">
                  <c:v>1.007080078125E-3</c:v>
                </c:pt>
                <c:pt idx="12854">
                  <c:v>1.0080337524414063E-3</c:v>
                </c:pt>
                <c:pt idx="12855">
                  <c:v>1.0068416595458984E-3</c:v>
                </c:pt>
                <c:pt idx="12856">
                  <c:v>1.007080078125E-3</c:v>
                </c:pt>
                <c:pt idx="12857">
                  <c:v>1.007080078125E-3</c:v>
                </c:pt>
                <c:pt idx="12858">
                  <c:v>1.0068416595458984E-3</c:v>
                </c:pt>
                <c:pt idx="12859">
                  <c:v>1.007080078125E-3</c:v>
                </c:pt>
                <c:pt idx="12860">
                  <c:v>1.007080078125E-3</c:v>
                </c:pt>
                <c:pt idx="12861">
                  <c:v>1.0068416595458984E-3</c:v>
                </c:pt>
                <c:pt idx="12862">
                  <c:v>1.007080078125E-3</c:v>
                </c:pt>
                <c:pt idx="12863">
                  <c:v>1.007080078125E-3</c:v>
                </c:pt>
                <c:pt idx="12864">
                  <c:v>1.0068416595458984E-3</c:v>
                </c:pt>
                <c:pt idx="12865">
                  <c:v>1.007080078125E-3</c:v>
                </c:pt>
                <c:pt idx="12866">
                  <c:v>1.0080337524414063E-3</c:v>
                </c:pt>
                <c:pt idx="12867">
                  <c:v>1.007080078125E-3</c:v>
                </c:pt>
                <c:pt idx="12868">
                  <c:v>1.0068416595458984E-3</c:v>
                </c:pt>
                <c:pt idx="12869">
                  <c:v>1.007080078125E-3</c:v>
                </c:pt>
                <c:pt idx="12870">
                  <c:v>1.007080078125E-3</c:v>
                </c:pt>
                <c:pt idx="12871">
                  <c:v>1.0068416595458984E-3</c:v>
                </c:pt>
                <c:pt idx="12872">
                  <c:v>1.007080078125E-3</c:v>
                </c:pt>
                <c:pt idx="12873">
                  <c:v>1.007080078125E-3</c:v>
                </c:pt>
                <c:pt idx="12874">
                  <c:v>1.0068416595458984E-3</c:v>
                </c:pt>
                <c:pt idx="12875">
                  <c:v>1.007080078125E-3</c:v>
                </c:pt>
                <c:pt idx="12876">
                  <c:v>1.007080078125E-3</c:v>
                </c:pt>
                <c:pt idx="12877">
                  <c:v>1.0068416595458984E-3</c:v>
                </c:pt>
                <c:pt idx="12878">
                  <c:v>1.007080078125E-3</c:v>
                </c:pt>
                <c:pt idx="12879">
                  <c:v>1.0080337524414063E-3</c:v>
                </c:pt>
                <c:pt idx="12880">
                  <c:v>1.0068416595458984E-3</c:v>
                </c:pt>
                <c:pt idx="12881">
                  <c:v>1.007080078125E-3</c:v>
                </c:pt>
                <c:pt idx="12882">
                  <c:v>1.007080078125E-3</c:v>
                </c:pt>
                <c:pt idx="12883">
                  <c:v>1.0068416595458984E-3</c:v>
                </c:pt>
                <c:pt idx="12884">
                  <c:v>1.007080078125E-3</c:v>
                </c:pt>
                <c:pt idx="12885">
                  <c:v>1.007080078125E-3</c:v>
                </c:pt>
                <c:pt idx="12886">
                  <c:v>1.0068416595458984E-3</c:v>
                </c:pt>
                <c:pt idx="12887">
                  <c:v>1.007080078125E-3</c:v>
                </c:pt>
                <c:pt idx="12888">
                  <c:v>1.007080078125E-3</c:v>
                </c:pt>
                <c:pt idx="12889">
                  <c:v>1.0068416595458984E-3</c:v>
                </c:pt>
                <c:pt idx="12890">
                  <c:v>1.007080078125E-3</c:v>
                </c:pt>
                <c:pt idx="12891">
                  <c:v>1.0080337524414063E-3</c:v>
                </c:pt>
                <c:pt idx="12892">
                  <c:v>1.007080078125E-3</c:v>
                </c:pt>
                <c:pt idx="12893">
                  <c:v>1.0068416595458984E-3</c:v>
                </c:pt>
                <c:pt idx="12894">
                  <c:v>1.007080078125E-3</c:v>
                </c:pt>
                <c:pt idx="12895">
                  <c:v>1.007080078125E-3</c:v>
                </c:pt>
                <c:pt idx="12896">
                  <c:v>1.0068416595458984E-3</c:v>
                </c:pt>
                <c:pt idx="12897">
                  <c:v>1.007080078125E-3</c:v>
                </c:pt>
                <c:pt idx="12898">
                  <c:v>1.007080078125E-3</c:v>
                </c:pt>
                <c:pt idx="12899">
                  <c:v>1.0068416595458984E-3</c:v>
                </c:pt>
                <c:pt idx="12900">
                  <c:v>1.007080078125E-3</c:v>
                </c:pt>
                <c:pt idx="12901">
                  <c:v>1.007080078125E-3</c:v>
                </c:pt>
                <c:pt idx="12902">
                  <c:v>1.0068416595458984E-3</c:v>
                </c:pt>
                <c:pt idx="12903">
                  <c:v>1.007080078125E-3</c:v>
                </c:pt>
                <c:pt idx="12904">
                  <c:v>1.0080337524414063E-3</c:v>
                </c:pt>
                <c:pt idx="12905">
                  <c:v>1.0068416595458984E-3</c:v>
                </c:pt>
                <c:pt idx="12906">
                  <c:v>1.007080078125E-3</c:v>
                </c:pt>
                <c:pt idx="12907">
                  <c:v>1.007080078125E-3</c:v>
                </c:pt>
                <c:pt idx="12908">
                  <c:v>1.0068416595458984E-3</c:v>
                </c:pt>
                <c:pt idx="12909">
                  <c:v>1.007080078125E-3</c:v>
                </c:pt>
                <c:pt idx="12910">
                  <c:v>1.007080078125E-3</c:v>
                </c:pt>
                <c:pt idx="12911">
                  <c:v>1.0068416595458984E-3</c:v>
                </c:pt>
                <c:pt idx="12912">
                  <c:v>1.007080078125E-3</c:v>
                </c:pt>
                <c:pt idx="12913">
                  <c:v>1.007080078125E-3</c:v>
                </c:pt>
                <c:pt idx="12914">
                  <c:v>1.0068416595458984E-3</c:v>
                </c:pt>
                <c:pt idx="12915">
                  <c:v>1.007080078125E-3</c:v>
                </c:pt>
                <c:pt idx="12916">
                  <c:v>1.0080337524414063E-3</c:v>
                </c:pt>
                <c:pt idx="12917">
                  <c:v>1.007080078125E-3</c:v>
                </c:pt>
                <c:pt idx="12918">
                  <c:v>1.0068416595458984E-3</c:v>
                </c:pt>
                <c:pt idx="12919">
                  <c:v>1.007080078125E-3</c:v>
                </c:pt>
                <c:pt idx="12920">
                  <c:v>1.007080078125E-3</c:v>
                </c:pt>
                <c:pt idx="12921">
                  <c:v>1.0068416595458984E-3</c:v>
                </c:pt>
                <c:pt idx="12922">
                  <c:v>1.007080078125E-3</c:v>
                </c:pt>
                <c:pt idx="12923">
                  <c:v>1.007080078125E-3</c:v>
                </c:pt>
                <c:pt idx="12924">
                  <c:v>1.0068416595458984E-3</c:v>
                </c:pt>
                <c:pt idx="12925">
                  <c:v>1.007080078125E-3</c:v>
                </c:pt>
                <c:pt idx="12926">
                  <c:v>1.007080078125E-3</c:v>
                </c:pt>
                <c:pt idx="12927">
                  <c:v>1.0068416595458984E-3</c:v>
                </c:pt>
                <c:pt idx="12928">
                  <c:v>1.007080078125E-3</c:v>
                </c:pt>
                <c:pt idx="12929">
                  <c:v>1.0080337524414063E-3</c:v>
                </c:pt>
                <c:pt idx="12930">
                  <c:v>1.0068416595458984E-3</c:v>
                </c:pt>
                <c:pt idx="12931">
                  <c:v>1.007080078125E-3</c:v>
                </c:pt>
                <c:pt idx="12932">
                  <c:v>1.007080078125E-3</c:v>
                </c:pt>
                <c:pt idx="12933">
                  <c:v>1.0068416595458984E-3</c:v>
                </c:pt>
                <c:pt idx="12934">
                  <c:v>1.007080078125E-3</c:v>
                </c:pt>
                <c:pt idx="12935">
                  <c:v>1.007080078125E-3</c:v>
                </c:pt>
                <c:pt idx="12936">
                  <c:v>1.0068416595458984E-3</c:v>
                </c:pt>
                <c:pt idx="12937">
                  <c:v>1.007080078125E-3</c:v>
                </c:pt>
                <c:pt idx="12938">
                  <c:v>1.007080078125E-3</c:v>
                </c:pt>
                <c:pt idx="12939">
                  <c:v>1.0068416595458984E-3</c:v>
                </c:pt>
                <c:pt idx="12940">
                  <c:v>1.007080078125E-3</c:v>
                </c:pt>
                <c:pt idx="12941">
                  <c:v>1.0080337524414063E-3</c:v>
                </c:pt>
                <c:pt idx="12942">
                  <c:v>1.007080078125E-3</c:v>
                </c:pt>
                <c:pt idx="12943">
                  <c:v>1.0068416595458984E-3</c:v>
                </c:pt>
                <c:pt idx="12944">
                  <c:v>1.007080078125E-3</c:v>
                </c:pt>
                <c:pt idx="12945">
                  <c:v>1.007080078125E-3</c:v>
                </c:pt>
                <c:pt idx="12946">
                  <c:v>1.0068416595458984E-3</c:v>
                </c:pt>
                <c:pt idx="12947">
                  <c:v>1.007080078125E-3</c:v>
                </c:pt>
                <c:pt idx="12948">
                  <c:v>1.007080078125E-3</c:v>
                </c:pt>
                <c:pt idx="12949">
                  <c:v>1.0068416595458984E-3</c:v>
                </c:pt>
                <c:pt idx="12950">
                  <c:v>1.007080078125E-3</c:v>
                </c:pt>
                <c:pt idx="12951">
                  <c:v>1.007080078125E-3</c:v>
                </c:pt>
                <c:pt idx="12952">
                  <c:v>1.0068416595458984E-3</c:v>
                </c:pt>
                <c:pt idx="12953">
                  <c:v>1.007080078125E-3</c:v>
                </c:pt>
                <c:pt idx="12954">
                  <c:v>1.0080337524414063E-3</c:v>
                </c:pt>
                <c:pt idx="12955">
                  <c:v>1.0068416595458984E-3</c:v>
                </c:pt>
                <c:pt idx="12956">
                  <c:v>1.007080078125E-3</c:v>
                </c:pt>
                <c:pt idx="12957">
                  <c:v>1.007080078125E-3</c:v>
                </c:pt>
                <c:pt idx="12958">
                  <c:v>1.0068416595458984E-3</c:v>
                </c:pt>
                <c:pt idx="12959">
                  <c:v>1.007080078125E-3</c:v>
                </c:pt>
                <c:pt idx="12960">
                  <c:v>1.007080078125E-3</c:v>
                </c:pt>
                <c:pt idx="12961">
                  <c:v>1.0068416595458984E-3</c:v>
                </c:pt>
                <c:pt idx="12962">
                  <c:v>1.007080078125E-3</c:v>
                </c:pt>
                <c:pt idx="12963">
                  <c:v>1.007080078125E-3</c:v>
                </c:pt>
                <c:pt idx="12964">
                  <c:v>1.0068416595458984E-3</c:v>
                </c:pt>
                <c:pt idx="12965">
                  <c:v>1.007080078125E-3</c:v>
                </c:pt>
                <c:pt idx="12966">
                  <c:v>1.0080337524414063E-3</c:v>
                </c:pt>
                <c:pt idx="12967">
                  <c:v>1.007080078125E-3</c:v>
                </c:pt>
                <c:pt idx="12968">
                  <c:v>1.0068416595458984E-3</c:v>
                </c:pt>
                <c:pt idx="12969">
                  <c:v>1.007080078125E-3</c:v>
                </c:pt>
                <c:pt idx="12970">
                  <c:v>1.007080078125E-3</c:v>
                </c:pt>
                <c:pt idx="12971">
                  <c:v>1.0068416595458984E-3</c:v>
                </c:pt>
                <c:pt idx="12972">
                  <c:v>1.007080078125E-3</c:v>
                </c:pt>
                <c:pt idx="12973">
                  <c:v>1.007080078125E-3</c:v>
                </c:pt>
                <c:pt idx="12974">
                  <c:v>1.0068416595458984E-3</c:v>
                </c:pt>
                <c:pt idx="12975">
                  <c:v>1.007080078125E-3</c:v>
                </c:pt>
                <c:pt idx="12976">
                  <c:v>1.007080078125E-3</c:v>
                </c:pt>
                <c:pt idx="12977">
                  <c:v>1.0068416595458984E-3</c:v>
                </c:pt>
                <c:pt idx="12978">
                  <c:v>1.007080078125E-3</c:v>
                </c:pt>
                <c:pt idx="12979">
                  <c:v>1.0080337524414063E-3</c:v>
                </c:pt>
                <c:pt idx="12980">
                  <c:v>1.0068416595458984E-3</c:v>
                </c:pt>
                <c:pt idx="12981">
                  <c:v>1.007080078125E-3</c:v>
                </c:pt>
                <c:pt idx="12982">
                  <c:v>1.007080078125E-3</c:v>
                </c:pt>
                <c:pt idx="12983">
                  <c:v>1.0068416595458984E-3</c:v>
                </c:pt>
                <c:pt idx="12984">
                  <c:v>1.007080078125E-3</c:v>
                </c:pt>
                <c:pt idx="12985">
                  <c:v>1.007080078125E-3</c:v>
                </c:pt>
                <c:pt idx="12986">
                  <c:v>1.0068416595458984E-3</c:v>
                </c:pt>
                <c:pt idx="12987">
                  <c:v>1.007080078125E-3</c:v>
                </c:pt>
                <c:pt idx="12988">
                  <c:v>1.007080078125E-3</c:v>
                </c:pt>
                <c:pt idx="12989">
                  <c:v>1.0068416595458984E-3</c:v>
                </c:pt>
                <c:pt idx="12990">
                  <c:v>1.007080078125E-3</c:v>
                </c:pt>
                <c:pt idx="12991">
                  <c:v>4.0290355682373047E-3</c:v>
                </c:pt>
                <c:pt idx="12992">
                  <c:v>1.007080078125E-3</c:v>
                </c:pt>
                <c:pt idx="12993">
                  <c:v>1.0068416595458984E-3</c:v>
                </c:pt>
                <c:pt idx="12994">
                  <c:v>1.007080078125E-3</c:v>
                </c:pt>
                <c:pt idx="12995">
                  <c:v>1.007080078125E-3</c:v>
                </c:pt>
                <c:pt idx="12996">
                  <c:v>1.0068416595458984E-3</c:v>
                </c:pt>
                <c:pt idx="12997">
                  <c:v>1.007080078125E-3</c:v>
                </c:pt>
                <c:pt idx="12998">
                  <c:v>1.007080078125E-3</c:v>
                </c:pt>
                <c:pt idx="12999">
                  <c:v>1.0068416595458984E-3</c:v>
                </c:pt>
                <c:pt idx="13000">
                  <c:v>1.007080078125E-3</c:v>
                </c:pt>
                <c:pt idx="13001">
                  <c:v>1.0080337524414063E-3</c:v>
                </c:pt>
                <c:pt idx="13002">
                  <c:v>1.0068416595458984E-3</c:v>
                </c:pt>
                <c:pt idx="13003">
                  <c:v>1.007080078125E-3</c:v>
                </c:pt>
                <c:pt idx="13004">
                  <c:v>1.007080078125E-3</c:v>
                </c:pt>
                <c:pt idx="13005">
                  <c:v>1.0068416595458984E-3</c:v>
                </c:pt>
                <c:pt idx="13006">
                  <c:v>1.007080078125E-3</c:v>
                </c:pt>
                <c:pt idx="13007">
                  <c:v>1.007080078125E-3</c:v>
                </c:pt>
                <c:pt idx="13008">
                  <c:v>1.0068416595458984E-3</c:v>
                </c:pt>
                <c:pt idx="13009">
                  <c:v>1.007080078125E-3</c:v>
                </c:pt>
                <c:pt idx="13010">
                  <c:v>1.007080078125E-3</c:v>
                </c:pt>
                <c:pt idx="13011">
                  <c:v>1.0068416595458984E-3</c:v>
                </c:pt>
                <c:pt idx="13012">
                  <c:v>1.007080078125E-3</c:v>
                </c:pt>
                <c:pt idx="13013">
                  <c:v>1.0080337524414063E-3</c:v>
                </c:pt>
                <c:pt idx="13014">
                  <c:v>1.007080078125E-3</c:v>
                </c:pt>
                <c:pt idx="13015">
                  <c:v>1.0068416595458984E-3</c:v>
                </c:pt>
                <c:pt idx="13016">
                  <c:v>1.007080078125E-3</c:v>
                </c:pt>
                <c:pt idx="13017">
                  <c:v>1.007080078125E-3</c:v>
                </c:pt>
                <c:pt idx="13018">
                  <c:v>1.0068416595458984E-3</c:v>
                </c:pt>
                <c:pt idx="13019">
                  <c:v>1.007080078125E-3</c:v>
                </c:pt>
                <c:pt idx="13020">
                  <c:v>1.007080078125E-3</c:v>
                </c:pt>
                <c:pt idx="13021">
                  <c:v>1.0068416595458984E-3</c:v>
                </c:pt>
                <c:pt idx="13022">
                  <c:v>1.007080078125E-3</c:v>
                </c:pt>
                <c:pt idx="13023">
                  <c:v>1.007080078125E-3</c:v>
                </c:pt>
                <c:pt idx="13024">
                  <c:v>1.0068416595458984E-3</c:v>
                </c:pt>
                <c:pt idx="13025">
                  <c:v>1.007080078125E-3</c:v>
                </c:pt>
                <c:pt idx="13026">
                  <c:v>1.0080337524414063E-3</c:v>
                </c:pt>
                <c:pt idx="13027">
                  <c:v>1.0068416595458984E-3</c:v>
                </c:pt>
                <c:pt idx="13028">
                  <c:v>1.007080078125E-3</c:v>
                </c:pt>
                <c:pt idx="13029">
                  <c:v>1.007080078125E-3</c:v>
                </c:pt>
                <c:pt idx="13030">
                  <c:v>1.0068416595458984E-3</c:v>
                </c:pt>
                <c:pt idx="13031">
                  <c:v>1.007080078125E-3</c:v>
                </c:pt>
                <c:pt idx="13032">
                  <c:v>1.007080078125E-3</c:v>
                </c:pt>
                <c:pt idx="13033">
                  <c:v>1.0068416595458984E-3</c:v>
                </c:pt>
                <c:pt idx="13034">
                  <c:v>1.007080078125E-3</c:v>
                </c:pt>
                <c:pt idx="13035">
                  <c:v>1.007080078125E-3</c:v>
                </c:pt>
                <c:pt idx="13036">
                  <c:v>1.0068416595458984E-3</c:v>
                </c:pt>
                <c:pt idx="13037">
                  <c:v>1.007080078125E-3</c:v>
                </c:pt>
                <c:pt idx="13038">
                  <c:v>1.0080337524414063E-3</c:v>
                </c:pt>
                <c:pt idx="13039">
                  <c:v>1.007080078125E-3</c:v>
                </c:pt>
                <c:pt idx="13040">
                  <c:v>1.0068416595458984E-3</c:v>
                </c:pt>
                <c:pt idx="13041">
                  <c:v>1.007080078125E-3</c:v>
                </c:pt>
                <c:pt idx="13042">
                  <c:v>1.007080078125E-3</c:v>
                </c:pt>
                <c:pt idx="13043">
                  <c:v>1.0068416595458984E-3</c:v>
                </c:pt>
                <c:pt idx="13044">
                  <c:v>1.007080078125E-3</c:v>
                </c:pt>
                <c:pt idx="13045">
                  <c:v>1.007080078125E-3</c:v>
                </c:pt>
                <c:pt idx="13046">
                  <c:v>1.0068416595458984E-3</c:v>
                </c:pt>
                <c:pt idx="13047">
                  <c:v>1.007080078125E-3</c:v>
                </c:pt>
                <c:pt idx="13048">
                  <c:v>1.007080078125E-3</c:v>
                </c:pt>
                <c:pt idx="13049">
                  <c:v>1.0068416595458984E-3</c:v>
                </c:pt>
                <c:pt idx="13050">
                  <c:v>1.007080078125E-3</c:v>
                </c:pt>
                <c:pt idx="13051">
                  <c:v>1.0080337524414063E-3</c:v>
                </c:pt>
                <c:pt idx="13052">
                  <c:v>1.0068416595458984E-3</c:v>
                </c:pt>
                <c:pt idx="13053">
                  <c:v>1.007080078125E-3</c:v>
                </c:pt>
                <c:pt idx="13054">
                  <c:v>1.007080078125E-3</c:v>
                </c:pt>
                <c:pt idx="13055">
                  <c:v>1.0068416595458984E-3</c:v>
                </c:pt>
                <c:pt idx="13056">
                  <c:v>1.007080078125E-3</c:v>
                </c:pt>
                <c:pt idx="13057">
                  <c:v>1.007080078125E-3</c:v>
                </c:pt>
                <c:pt idx="13058">
                  <c:v>1.0068416595458984E-3</c:v>
                </c:pt>
                <c:pt idx="13059">
                  <c:v>1.007080078125E-3</c:v>
                </c:pt>
                <c:pt idx="13060">
                  <c:v>1.007080078125E-3</c:v>
                </c:pt>
                <c:pt idx="13061">
                  <c:v>1.0068416595458984E-3</c:v>
                </c:pt>
                <c:pt idx="13062">
                  <c:v>1.007080078125E-3</c:v>
                </c:pt>
                <c:pt idx="13063">
                  <c:v>1.0080337524414063E-3</c:v>
                </c:pt>
                <c:pt idx="13064">
                  <c:v>1.007080078125E-3</c:v>
                </c:pt>
                <c:pt idx="13065">
                  <c:v>1.0068416595458984E-3</c:v>
                </c:pt>
                <c:pt idx="13066">
                  <c:v>1.007080078125E-3</c:v>
                </c:pt>
                <c:pt idx="13067">
                  <c:v>1.007080078125E-3</c:v>
                </c:pt>
                <c:pt idx="13068">
                  <c:v>1.0068416595458984E-3</c:v>
                </c:pt>
                <c:pt idx="13069">
                  <c:v>1.007080078125E-3</c:v>
                </c:pt>
                <c:pt idx="13070">
                  <c:v>1.007080078125E-3</c:v>
                </c:pt>
                <c:pt idx="13071">
                  <c:v>1.0068416595458984E-3</c:v>
                </c:pt>
                <c:pt idx="13072">
                  <c:v>1.007080078125E-3</c:v>
                </c:pt>
                <c:pt idx="13073">
                  <c:v>1.007080078125E-3</c:v>
                </c:pt>
                <c:pt idx="13074">
                  <c:v>1.0068416595458984E-3</c:v>
                </c:pt>
                <c:pt idx="13075">
                  <c:v>1.0080337524414063E-3</c:v>
                </c:pt>
                <c:pt idx="13076">
                  <c:v>1.007080078125E-3</c:v>
                </c:pt>
                <c:pt idx="13077">
                  <c:v>1.0068416595458984E-3</c:v>
                </c:pt>
                <c:pt idx="13078">
                  <c:v>1.007080078125E-3</c:v>
                </c:pt>
                <c:pt idx="13079">
                  <c:v>1.007080078125E-3</c:v>
                </c:pt>
                <c:pt idx="13080">
                  <c:v>1.0068416595458984E-3</c:v>
                </c:pt>
                <c:pt idx="13081">
                  <c:v>1.007080078125E-3</c:v>
                </c:pt>
                <c:pt idx="13082">
                  <c:v>1.007080078125E-3</c:v>
                </c:pt>
                <c:pt idx="13083">
                  <c:v>1.0068416595458984E-3</c:v>
                </c:pt>
                <c:pt idx="13084">
                  <c:v>1.007080078125E-3</c:v>
                </c:pt>
                <c:pt idx="13085">
                  <c:v>1.007080078125E-3</c:v>
                </c:pt>
                <c:pt idx="13086">
                  <c:v>1.0068416595458984E-3</c:v>
                </c:pt>
                <c:pt idx="13087">
                  <c:v>1.007080078125E-3</c:v>
                </c:pt>
                <c:pt idx="13088">
                  <c:v>1.0080337524414063E-3</c:v>
                </c:pt>
                <c:pt idx="13089">
                  <c:v>1.007080078125E-3</c:v>
                </c:pt>
                <c:pt idx="13090">
                  <c:v>1.0068416595458984E-3</c:v>
                </c:pt>
                <c:pt idx="13091">
                  <c:v>1.007080078125E-3</c:v>
                </c:pt>
                <c:pt idx="13092">
                  <c:v>1.007080078125E-3</c:v>
                </c:pt>
                <c:pt idx="13093">
                  <c:v>1.0068416595458984E-3</c:v>
                </c:pt>
                <c:pt idx="13094">
                  <c:v>1.007080078125E-3</c:v>
                </c:pt>
                <c:pt idx="13095">
                  <c:v>1.007080078125E-3</c:v>
                </c:pt>
                <c:pt idx="13096">
                  <c:v>1.0068416595458984E-3</c:v>
                </c:pt>
                <c:pt idx="13097">
                  <c:v>1.007080078125E-3</c:v>
                </c:pt>
                <c:pt idx="13098">
                  <c:v>1.007080078125E-3</c:v>
                </c:pt>
                <c:pt idx="13099">
                  <c:v>1.0068416595458984E-3</c:v>
                </c:pt>
                <c:pt idx="13100">
                  <c:v>1.0080337524414063E-3</c:v>
                </c:pt>
                <c:pt idx="13101">
                  <c:v>1.007080078125E-3</c:v>
                </c:pt>
                <c:pt idx="13102">
                  <c:v>1.0068416595458984E-3</c:v>
                </c:pt>
                <c:pt idx="13103">
                  <c:v>1.007080078125E-3</c:v>
                </c:pt>
                <c:pt idx="13104">
                  <c:v>1.007080078125E-3</c:v>
                </c:pt>
                <c:pt idx="13105">
                  <c:v>1.0068416595458984E-3</c:v>
                </c:pt>
                <c:pt idx="13106">
                  <c:v>1.007080078125E-3</c:v>
                </c:pt>
                <c:pt idx="13107">
                  <c:v>1.007080078125E-3</c:v>
                </c:pt>
                <c:pt idx="13108">
                  <c:v>1.0068416595458984E-3</c:v>
                </c:pt>
                <c:pt idx="13109">
                  <c:v>1.007080078125E-3</c:v>
                </c:pt>
                <c:pt idx="13110">
                  <c:v>1.007080078125E-3</c:v>
                </c:pt>
                <c:pt idx="13111">
                  <c:v>1.20849609375E-2</c:v>
                </c:pt>
                <c:pt idx="13112">
                  <c:v>1.007080078125E-3</c:v>
                </c:pt>
                <c:pt idx="13113">
                  <c:v>1.0068416595458984E-3</c:v>
                </c:pt>
                <c:pt idx="13114">
                  <c:v>1.0080337524414063E-3</c:v>
                </c:pt>
                <c:pt idx="13115">
                  <c:v>1.007080078125E-3</c:v>
                </c:pt>
                <c:pt idx="13116">
                  <c:v>1.0068416595458984E-3</c:v>
                </c:pt>
                <c:pt idx="13117">
                  <c:v>1.007080078125E-3</c:v>
                </c:pt>
                <c:pt idx="13118">
                  <c:v>1.007080078125E-3</c:v>
                </c:pt>
                <c:pt idx="13119">
                  <c:v>1.0068416595458984E-3</c:v>
                </c:pt>
                <c:pt idx="13120">
                  <c:v>1.007080078125E-3</c:v>
                </c:pt>
                <c:pt idx="13121">
                  <c:v>1.007080078125E-3</c:v>
                </c:pt>
                <c:pt idx="13122">
                  <c:v>1.0068416595458984E-3</c:v>
                </c:pt>
                <c:pt idx="13123">
                  <c:v>1.007080078125E-3</c:v>
                </c:pt>
                <c:pt idx="13124">
                  <c:v>1.007080078125E-3</c:v>
                </c:pt>
                <c:pt idx="13125">
                  <c:v>1.0068416595458984E-3</c:v>
                </c:pt>
                <c:pt idx="13126">
                  <c:v>1.007080078125E-3</c:v>
                </c:pt>
                <c:pt idx="13127">
                  <c:v>1.0080337524414063E-3</c:v>
                </c:pt>
                <c:pt idx="13128">
                  <c:v>1.007080078125E-3</c:v>
                </c:pt>
                <c:pt idx="13129">
                  <c:v>1.0068416595458984E-3</c:v>
                </c:pt>
                <c:pt idx="13130">
                  <c:v>1.007080078125E-3</c:v>
                </c:pt>
                <c:pt idx="13131">
                  <c:v>1.007080078125E-3</c:v>
                </c:pt>
                <c:pt idx="13132">
                  <c:v>1.0068416595458984E-3</c:v>
                </c:pt>
                <c:pt idx="13133">
                  <c:v>1.007080078125E-3</c:v>
                </c:pt>
                <c:pt idx="13134">
                  <c:v>1.007080078125E-3</c:v>
                </c:pt>
                <c:pt idx="13135">
                  <c:v>1.0068416595458984E-3</c:v>
                </c:pt>
                <c:pt idx="13136">
                  <c:v>1.007080078125E-3</c:v>
                </c:pt>
                <c:pt idx="13137">
                  <c:v>1.007080078125E-3</c:v>
                </c:pt>
                <c:pt idx="13138">
                  <c:v>1.0068416595458984E-3</c:v>
                </c:pt>
                <c:pt idx="13139">
                  <c:v>1.0080337524414063E-3</c:v>
                </c:pt>
                <c:pt idx="13140">
                  <c:v>1.007080078125E-3</c:v>
                </c:pt>
                <c:pt idx="13141">
                  <c:v>1.0068416595458984E-3</c:v>
                </c:pt>
                <c:pt idx="13142">
                  <c:v>1.007080078125E-3</c:v>
                </c:pt>
                <c:pt idx="13143">
                  <c:v>1.007080078125E-3</c:v>
                </c:pt>
                <c:pt idx="13144">
                  <c:v>1.0068416595458984E-3</c:v>
                </c:pt>
                <c:pt idx="13145">
                  <c:v>1.007080078125E-3</c:v>
                </c:pt>
                <c:pt idx="13146">
                  <c:v>1.007080078125E-3</c:v>
                </c:pt>
                <c:pt idx="13147">
                  <c:v>1.0068416595458984E-3</c:v>
                </c:pt>
                <c:pt idx="13148">
                  <c:v>2.01416015625E-3</c:v>
                </c:pt>
                <c:pt idx="13149">
                  <c:v>1.0068416595458984E-3</c:v>
                </c:pt>
                <c:pt idx="13150">
                  <c:v>1.007080078125E-3</c:v>
                </c:pt>
                <c:pt idx="13151">
                  <c:v>1.0080337524414063E-3</c:v>
                </c:pt>
                <c:pt idx="13152">
                  <c:v>1.007080078125E-3</c:v>
                </c:pt>
                <c:pt idx="13153">
                  <c:v>1.0068416595458984E-3</c:v>
                </c:pt>
                <c:pt idx="13154">
                  <c:v>1.007080078125E-3</c:v>
                </c:pt>
                <c:pt idx="13155">
                  <c:v>1.007080078125E-3</c:v>
                </c:pt>
                <c:pt idx="13156">
                  <c:v>1.0068416595458984E-3</c:v>
                </c:pt>
                <c:pt idx="13157">
                  <c:v>1.007080078125E-3</c:v>
                </c:pt>
                <c:pt idx="13158">
                  <c:v>1.007080078125E-3</c:v>
                </c:pt>
                <c:pt idx="13159">
                  <c:v>1.0068416595458984E-3</c:v>
                </c:pt>
                <c:pt idx="13160">
                  <c:v>1.007080078125E-3</c:v>
                </c:pt>
                <c:pt idx="13161">
                  <c:v>1.007080078125E-3</c:v>
                </c:pt>
                <c:pt idx="13162">
                  <c:v>1.0068416595458984E-3</c:v>
                </c:pt>
                <c:pt idx="13163">
                  <c:v>1.0080337524414063E-3</c:v>
                </c:pt>
                <c:pt idx="13164">
                  <c:v>1.007080078125E-3</c:v>
                </c:pt>
                <c:pt idx="13165">
                  <c:v>1.0068416595458984E-3</c:v>
                </c:pt>
                <c:pt idx="13166">
                  <c:v>1.007080078125E-3</c:v>
                </c:pt>
                <c:pt idx="13167">
                  <c:v>1.007080078125E-3</c:v>
                </c:pt>
                <c:pt idx="13168">
                  <c:v>1.0068416595458984E-3</c:v>
                </c:pt>
                <c:pt idx="13169">
                  <c:v>1.007080078125E-3</c:v>
                </c:pt>
                <c:pt idx="13170">
                  <c:v>1.007080078125E-3</c:v>
                </c:pt>
                <c:pt idx="13171">
                  <c:v>1.0068416595458984E-3</c:v>
                </c:pt>
                <c:pt idx="13172">
                  <c:v>1.007080078125E-3</c:v>
                </c:pt>
                <c:pt idx="13173">
                  <c:v>1.007080078125E-3</c:v>
                </c:pt>
                <c:pt idx="13174">
                  <c:v>1.0068416595458984E-3</c:v>
                </c:pt>
                <c:pt idx="13175">
                  <c:v>1.007080078125E-3</c:v>
                </c:pt>
                <c:pt idx="13176">
                  <c:v>1.0080337524414063E-3</c:v>
                </c:pt>
                <c:pt idx="13177">
                  <c:v>1.007080078125E-3</c:v>
                </c:pt>
                <c:pt idx="13178">
                  <c:v>1.0068416595458984E-3</c:v>
                </c:pt>
                <c:pt idx="13179">
                  <c:v>1.007080078125E-3</c:v>
                </c:pt>
                <c:pt idx="13180">
                  <c:v>1.007080078125E-3</c:v>
                </c:pt>
                <c:pt idx="13181">
                  <c:v>1.0068416595458984E-3</c:v>
                </c:pt>
                <c:pt idx="13182">
                  <c:v>1.007080078125E-3</c:v>
                </c:pt>
                <c:pt idx="13183">
                  <c:v>1.007080078125E-3</c:v>
                </c:pt>
                <c:pt idx="13184">
                  <c:v>1.0068416595458984E-3</c:v>
                </c:pt>
                <c:pt idx="13185">
                  <c:v>1.007080078125E-3</c:v>
                </c:pt>
                <c:pt idx="13186">
                  <c:v>1.007080078125E-3</c:v>
                </c:pt>
                <c:pt idx="13187">
                  <c:v>1.0068416595458984E-3</c:v>
                </c:pt>
                <c:pt idx="13188">
                  <c:v>1.0080337524414063E-3</c:v>
                </c:pt>
                <c:pt idx="13189">
                  <c:v>1.007080078125E-3</c:v>
                </c:pt>
                <c:pt idx="13190">
                  <c:v>1.0068416595458984E-3</c:v>
                </c:pt>
                <c:pt idx="13191">
                  <c:v>1.007080078125E-3</c:v>
                </c:pt>
                <c:pt idx="13192">
                  <c:v>1.007080078125E-3</c:v>
                </c:pt>
                <c:pt idx="13193">
                  <c:v>1.0068416595458984E-3</c:v>
                </c:pt>
                <c:pt idx="13194">
                  <c:v>1.007080078125E-3</c:v>
                </c:pt>
                <c:pt idx="13195">
                  <c:v>1.007080078125E-3</c:v>
                </c:pt>
                <c:pt idx="13196">
                  <c:v>1.0068416595458984E-3</c:v>
                </c:pt>
                <c:pt idx="13197">
                  <c:v>1.007080078125E-3</c:v>
                </c:pt>
                <c:pt idx="13198">
                  <c:v>1.007080078125E-3</c:v>
                </c:pt>
                <c:pt idx="13199">
                  <c:v>1.0068416595458984E-3</c:v>
                </c:pt>
                <c:pt idx="13200">
                  <c:v>1.007080078125E-3</c:v>
                </c:pt>
                <c:pt idx="13201">
                  <c:v>1.0080337524414063E-3</c:v>
                </c:pt>
                <c:pt idx="13202">
                  <c:v>1.007080078125E-3</c:v>
                </c:pt>
                <c:pt idx="13203">
                  <c:v>1.0068416595458984E-3</c:v>
                </c:pt>
                <c:pt idx="13204">
                  <c:v>1.007080078125E-3</c:v>
                </c:pt>
                <c:pt idx="13205">
                  <c:v>1.007080078125E-3</c:v>
                </c:pt>
                <c:pt idx="13206">
                  <c:v>1.0068416595458984E-3</c:v>
                </c:pt>
                <c:pt idx="13207">
                  <c:v>1.007080078125E-3</c:v>
                </c:pt>
                <c:pt idx="13208">
                  <c:v>1.007080078125E-3</c:v>
                </c:pt>
                <c:pt idx="13209">
                  <c:v>1.0068416595458984E-3</c:v>
                </c:pt>
                <c:pt idx="13210">
                  <c:v>1.007080078125E-3</c:v>
                </c:pt>
                <c:pt idx="13211">
                  <c:v>1.007080078125E-3</c:v>
                </c:pt>
                <c:pt idx="13212">
                  <c:v>1.0068416595458984E-3</c:v>
                </c:pt>
                <c:pt idx="13213">
                  <c:v>2.0151138305664063E-3</c:v>
                </c:pt>
                <c:pt idx="13214">
                  <c:v>1.0068416595458984E-3</c:v>
                </c:pt>
                <c:pt idx="13215">
                  <c:v>1.007080078125E-3</c:v>
                </c:pt>
                <c:pt idx="13216">
                  <c:v>1.007080078125E-3</c:v>
                </c:pt>
                <c:pt idx="13217">
                  <c:v>1.0068416595458984E-3</c:v>
                </c:pt>
                <c:pt idx="13218">
                  <c:v>1.007080078125E-3</c:v>
                </c:pt>
                <c:pt idx="13219">
                  <c:v>1.007080078125E-3</c:v>
                </c:pt>
                <c:pt idx="13220">
                  <c:v>1.0068416595458984E-3</c:v>
                </c:pt>
                <c:pt idx="13221">
                  <c:v>1.007080078125E-3</c:v>
                </c:pt>
                <c:pt idx="13222">
                  <c:v>1.007080078125E-3</c:v>
                </c:pt>
                <c:pt idx="13223">
                  <c:v>1.0068416595458984E-3</c:v>
                </c:pt>
                <c:pt idx="13224">
                  <c:v>1.007080078125E-3</c:v>
                </c:pt>
                <c:pt idx="13225">
                  <c:v>1.0080337524414063E-3</c:v>
                </c:pt>
                <c:pt idx="13226">
                  <c:v>1.007080078125E-3</c:v>
                </c:pt>
                <c:pt idx="13227">
                  <c:v>1.0068416595458984E-3</c:v>
                </c:pt>
                <c:pt idx="13228">
                  <c:v>1.007080078125E-3</c:v>
                </c:pt>
                <c:pt idx="13229">
                  <c:v>1.007080078125E-3</c:v>
                </c:pt>
                <c:pt idx="13230">
                  <c:v>1.0068416595458984E-3</c:v>
                </c:pt>
                <c:pt idx="13231">
                  <c:v>1.007080078125E-3</c:v>
                </c:pt>
                <c:pt idx="13232">
                  <c:v>1.007080078125E-3</c:v>
                </c:pt>
                <c:pt idx="13233">
                  <c:v>1.0068416595458984E-3</c:v>
                </c:pt>
                <c:pt idx="13234">
                  <c:v>1.007080078125E-3</c:v>
                </c:pt>
                <c:pt idx="13235">
                  <c:v>1.007080078125E-3</c:v>
                </c:pt>
                <c:pt idx="13236">
                  <c:v>1.0068416595458984E-3</c:v>
                </c:pt>
                <c:pt idx="13237">
                  <c:v>1.0080337524414063E-3</c:v>
                </c:pt>
                <c:pt idx="13238">
                  <c:v>1.007080078125E-3</c:v>
                </c:pt>
                <c:pt idx="13239">
                  <c:v>1.0068416595458984E-3</c:v>
                </c:pt>
                <c:pt idx="13240">
                  <c:v>1.007080078125E-3</c:v>
                </c:pt>
                <c:pt idx="13241">
                  <c:v>1.007080078125E-3</c:v>
                </c:pt>
                <c:pt idx="13242">
                  <c:v>1.0068416595458984E-3</c:v>
                </c:pt>
                <c:pt idx="13243">
                  <c:v>1.007080078125E-3</c:v>
                </c:pt>
                <c:pt idx="13244">
                  <c:v>1.007080078125E-3</c:v>
                </c:pt>
                <c:pt idx="13245">
                  <c:v>1.0068416595458984E-3</c:v>
                </c:pt>
                <c:pt idx="13246">
                  <c:v>1.007080078125E-3</c:v>
                </c:pt>
                <c:pt idx="13247">
                  <c:v>1.007080078125E-3</c:v>
                </c:pt>
                <c:pt idx="13248">
                  <c:v>1.0068416595458984E-3</c:v>
                </c:pt>
                <c:pt idx="13249">
                  <c:v>1.007080078125E-3</c:v>
                </c:pt>
                <c:pt idx="13250">
                  <c:v>1.0080337524414063E-3</c:v>
                </c:pt>
                <c:pt idx="13251">
                  <c:v>1.007080078125E-3</c:v>
                </c:pt>
                <c:pt idx="13252">
                  <c:v>1.0068416595458984E-3</c:v>
                </c:pt>
                <c:pt idx="13253">
                  <c:v>1.007080078125E-3</c:v>
                </c:pt>
                <c:pt idx="13254">
                  <c:v>1.007080078125E-3</c:v>
                </c:pt>
                <c:pt idx="13255">
                  <c:v>1.0068416595458984E-3</c:v>
                </c:pt>
                <c:pt idx="13256">
                  <c:v>1.007080078125E-3</c:v>
                </c:pt>
                <c:pt idx="13257">
                  <c:v>1.007080078125E-3</c:v>
                </c:pt>
                <c:pt idx="13258">
                  <c:v>1.0068416595458984E-3</c:v>
                </c:pt>
                <c:pt idx="13259">
                  <c:v>1.007080078125E-3</c:v>
                </c:pt>
                <c:pt idx="13260">
                  <c:v>1.007080078125E-3</c:v>
                </c:pt>
                <c:pt idx="13261">
                  <c:v>1.0068416595458984E-3</c:v>
                </c:pt>
                <c:pt idx="13262">
                  <c:v>1.0080337524414063E-3</c:v>
                </c:pt>
                <c:pt idx="13263">
                  <c:v>1.007080078125E-3</c:v>
                </c:pt>
                <c:pt idx="13264">
                  <c:v>1.0068416595458984E-3</c:v>
                </c:pt>
                <c:pt idx="13265">
                  <c:v>1.007080078125E-3</c:v>
                </c:pt>
                <c:pt idx="13266">
                  <c:v>1.007080078125E-3</c:v>
                </c:pt>
                <c:pt idx="13267">
                  <c:v>1.0068416595458984E-3</c:v>
                </c:pt>
                <c:pt idx="13268">
                  <c:v>1.007080078125E-3</c:v>
                </c:pt>
                <c:pt idx="13269">
                  <c:v>1.007080078125E-3</c:v>
                </c:pt>
                <c:pt idx="13270">
                  <c:v>1.0068416595458984E-3</c:v>
                </c:pt>
                <c:pt idx="13271">
                  <c:v>1.007080078125E-3</c:v>
                </c:pt>
                <c:pt idx="13272">
                  <c:v>1.007080078125E-3</c:v>
                </c:pt>
                <c:pt idx="13273">
                  <c:v>1.0068416595458984E-3</c:v>
                </c:pt>
                <c:pt idx="13274">
                  <c:v>1.007080078125E-3</c:v>
                </c:pt>
                <c:pt idx="13275">
                  <c:v>1.0080337524414063E-3</c:v>
                </c:pt>
                <c:pt idx="13276">
                  <c:v>1.007080078125E-3</c:v>
                </c:pt>
                <c:pt idx="13277">
                  <c:v>1.0068416595458984E-3</c:v>
                </c:pt>
                <c:pt idx="13278">
                  <c:v>1.007080078125E-3</c:v>
                </c:pt>
                <c:pt idx="13279">
                  <c:v>1.007080078125E-3</c:v>
                </c:pt>
                <c:pt idx="13280">
                  <c:v>1.0068416595458984E-3</c:v>
                </c:pt>
                <c:pt idx="13281">
                  <c:v>1.007080078125E-3</c:v>
                </c:pt>
                <c:pt idx="13282">
                  <c:v>1.007080078125E-3</c:v>
                </c:pt>
                <c:pt idx="13283">
                  <c:v>1.0068416595458984E-3</c:v>
                </c:pt>
                <c:pt idx="13284">
                  <c:v>1.007080078125E-3</c:v>
                </c:pt>
                <c:pt idx="13285">
                  <c:v>1.0068416595458984E-3</c:v>
                </c:pt>
                <c:pt idx="13286">
                  <c:v>1.007080078125E-3</c:v>
                </c:pt>
                <c:pt idx="13287">
                  <c:v>1.0080337524414063E-3</c:v>
                </c:pt>
                <c:pt idx="13288">
                  <c:v>1.007080078125E-3</c:v>
                </c:pt>
                <c:pt idx="13289">
                  <c:v>1.0068416595458984E-3</c:v>
                </c:pt>
                <c:pt idx="13290">
                  <c:v>1.007080078125E-3</c:v>
                </c:pt>
                <c:pt idx="13291">
                  <c:v>1.007080078125E-3</c:v>
                </c:pt>
                <c:pt idx="13292">
                  <c:v>1.0068416595458984E-3</c:v>
                </c:pt>
                <c:pt idx="13293">
                  <c:v>1.007080078125E-3</c:v>
                </c:pt>
                <c:pt idx="13294">
                  <c:v>1.007080078125E-3</c:v>
                </c:pt>
                <c:pt idx="13295">
                  <c:v>1.0068416595458984E-3</c:v>
                </c:pt>
                <c:pt idx="13296">
                  <c:v>1.007080078125E-3</c:v>
                </c:pt>
                <c:pt idx="13297">
                  <c:v>1.007080078125E-3</c:v>
                </c:pt>
                <c:pt idx="13298">
                  <c:v>1.0068416595458984E-3</c:v>
                </c:pt>
                <c:pt idx="13299">
                  <c:v>1.007080078125E-3</c:v>
                </c:pt>
                <c:pt idx="13300">
                  <c:v>1.0080337524414063E-3</c:v>
                </c:pt>
                <c:pt idx="13301">
                  <c:v>1.007080078125E-3</c:v>
                </c:pt>
                <c:pt idx="13302">
                  <c:v>1.0068416595458984E-3</c:v>
                </c:pt>
                <c:pt idx="13303">
                  <c:v>1.007080078125E-3</c:v>
                </c:pt>
                <c:pt idx="13304">
                  <c:v>1.007080078125E-3</c:v>
                </c:pt>
                <c:pt idx="13305">
                  <c:v>1.0068416595458984E-3</c:v>
                </c:pt>
                <c:pt idx="13306">
                  <c:v>1.007080078125E-3</c:v>
                </c:pt>
                <c:pt idx="13307">
                  <c:v>1.0068416595458984E-3</c:v>
                </c:pt>
                <c:pt idx="13308">
                  <c:v>1.007080078125E-3</c:v>
                </c:pt>
                <c:pt idx="13309">
                  <c:v>1.007080078125E-3</c:v>
                </c:pt>
                <c:pt idx="13310">
                  <c:v>1.0068416595458984E-3</c:v>
                </c:pt>
                <c:pt idx="13311">
                  <c:v>1.007080078125E-3</c:v>
                </c:pt>
                <c:pt idx="13312">
                  <c:v>1.0080337524414063E-3</c:v>
                </c:pt>
                <c:pt idx="13313">
                  <c:v>1.007080078125E-3</c:v>
                </c:pt>
                <c:pt idx="13314">
                  <c:v>1.0068416595458984E-3</c:v>
                </c:pt>
                <c:pt idx="13315">
                  <c:v>1.007080078125E-3</c:v>
                </c:pt>
                <c:pt idx="13316">
                  <c:v>1.007080078125E-3</c:v>
                </c:pt>
                <c:pt idx="13317">
                  <c:v>1.0068416595458984E-3</c:v>
                </c:pt>
                <c:pt idx="13318">
                  <c:v>1.007080078125E-3</c:v>
                </c:pt>
                <c:pt idx="13319">
                  <c:v>1.007080078125E-3</c:v>
                </c:pt>
                <c:pt idx="13320">
                  <c:v>1.0068416595458984E-3</c:v>
                </c:pt>
                <c:pt idx="13321">
                  <c:v>1.007080078125E-3</c:v>
                </c:pt>
                <c:pt idx="13322">
                  <c:v>1.007080078125E-3</c:v>
                </c:pt>
                <c:pt idx="13323">
                  <c:v>1.0068416595458984E-3</c:v>
                </c:pt>
                <c:pt idx="13324">
                  <c:v>1.007080078125E-3</c:v>
                </c:pt>
                <c:pt idx="13325">
                  <c:v>1.0080337524414063E-3</c:v>
                </c:pt>
                <c:pt idx="13326">
                  <c:v>1.007080078125E-3</c:v>
                </c:pt>
                <c:pt idx="13327">
                  <c:v>1.0068416595458984E-3</c:v>
                </c:pt>
                <c:pt idx="13328">
                  <c:v>1.007080078125E-3</c:v>
                </c:pt>
                <c:pt idx="13329">
                  <c:v>1.0068416595458984E-3</c:v>
                </c:pt>
                <c:pt idx="13330">
                  <c:v>1.007080078125E-3</c:v>
                </c:pt>
                <c:pt idx="13331">
                  <c:v>1.007080078125E-3</c:v>
                </c:pt>
                <c:pt idx="13332">
                  <c:v>1.0068416595458984E-3</c:v>
                </c:pt>
                <c:pt idx="13333">
                  <c:v>1.007080078125E-3</c:v>
                </c:pt>
                <c:pt idx="13334">
                  <c:v>1.007080078125E-3</c:v>
                </c:pt>
                <c:pt idx="13335">
                  <c:v>1.0068416595458984E-3</c:v>
                </c:pt>
                <c:pt idx="13336">
                  <c:v>1.007080078125E-3</c:v>
                </c:pt>
                <c:pt idx="13337">
                  <c:v>1.0080337524414063E-3</c:v>
                </c:pt>
                <c:pt idx="13338">
                  <c:v>1.007080078125E-3</c:v>
                </c:pt>
                <c:pt idx="13339">
                  <c:v>1.0068416595458984E-3</c:v>
                </c:pt>
                <c:pt idx="13340">
                  <c:v>1.007080078125E-3</c:v>
                </c:pt>
                <c:pt idx="13341">
                  <c:v>1.007080078125E-3</c:v>
                </c:pt>
                <c:pt idx="13342">
                  <c:v>1.0068416595458984E-3</c:v>
                </c:pt>
                <c:pt idx="13343">
                  <c:v>1.007080078125E-3</c:v>
                </c:pt>
                <c:pt idx="13344">
                  <c:v>1.007080078125E-3</c:v>
                </c:pt>
                <c:pt idx="13345">
                  <c:v>1.0068416595458984E-3</c:v>
                </c:pt>
                <c:pt idx="13346">
                  <c:v>1.007080078125E-3</c:v>
                </c:pt>
                <c:pt idx="13347">
                  <c:v>1.007080078125E-3</c:v>
                </c:pt>
                <c:pt idx="13348">
                  <c:v>1.0068416595458984E-3</c:v>
                </c:pt>
                <c:pt idx="13349">
                  <c:v>1.007080078125E-3</c:v>
                </c:pt>
                <c:pt idx="13350">
                  <c:v>1.0080337524414063E-3</c:v>
                </c:pt>
                <c:pt idx="13351">
                  <c:v>1.0068416595458984E-3</c:v>
                </c:pt>
                <c:pt idx="13352">
                  <c:v>1.007080078125E-3</c:v>
                </c:pt>
                <c:pt idx="13353">
                  <c:v>1.007080078125E-3</c:v>
                </c:pt>
                <c:pt idx="13354">
                  <c:v>1.0068416595458984E-3</c:v>
                </c:pt>
                <c:pt idx="13355">
                  <c:v>1.007080078125E-3</c:v>
                </c:pt>
                <c:pt idx="13356">
                  <c:v>1.007080078125E-3</c:v>
                </c:pt>
                <c:pt idx="13357">
                  <c:v>1.0068416595458984E-3</c:v>
                </c:pt>
                <c:pt idx="13358">
                  <c:v>1.007080078125E-3</c:v>
                </c:pt>
                <c:pt idx="13359">
                  <c:v>1.007080078125E-3</c:v>
                </c:pt>
                <c:pt idx="13360">
                  <c:v>1.0068416595458984E-3</c:v>
                </c:pt>
                <c:pt idx="13361">
                  <c:v>1.007080078125E-3</c:v>
                </c:pt>
                <c:pt idx="13362">
                  <c:v>1.0080337524414063E-3</c:v>
                </c:pt>
                <c:pt idx="13363">
                  <c:v>1.007080078125E-3</c:v>
                </c:pt>
                <c:pt idx="13364">
                  <c:v>1.0068416595458984E-3</c:v>
                </c:pt>
                <c:pt idx="13365">
                  <c:v>1.007080078125E-3</c:v>
                </c:pt>
                <c:pt idx="13366">
                  <c:v>1.007080078125E-3</c:v>
                </c:pt>
                <c:pt idx="13367">
                  <c:v>1.0068416595458984E-3</c:v>
                </c:pt>
                <c:pt idx="13368">
                  <c:v>1.007080078125E-3</c:v>
                </c:pt>
                <c:pt idx="13369">
                  <c:v>1.007080078125E-3</c:v>
                </c:pt>
                <c:pt idx="13370">
                  <c:v>1.0068416595458984E-3</c:v>
                </c:pt>
                <c:pt idx="13371">
                  <c:v>1.007080078125E-3</c:v>
                </c:pt>
                <c:pt idx="13372">
                  <c:v>1.007080078125E-3</c:v>
                </c:pt>
                <c:pt idx="13373">
                  <c:v>1.0068416595458984E-3</c:v>
                </c:pt>
                <c:pt idx="13374">
                  <c:v>1.007080078125E-3</c:v>
                </c:pt>
                <c:pt idx="13375">
                  <c:v>1.0080337524414063E-3</c:v>
                </c:pt>
                <c:pt idx="13376">
                  <c:v>1.0068416595458984E-3</c:v>
                </c:pt>
                <c:pt idx="13377">
                  <c:v>1.007080078125E-3</c:v>
                </c:pt>
                <c:pt idx="13378">
                  <c:v>1.007080078125E-3</c:v>
                </c:pt>
                <c:pt idx="13379">
                  <c:v>1.0068416595458984E-3</c:v>
                </c:pt>
                <c:pt idx="13380">
                  <c:v>1.007080078125E-3</c:v>
                </c:pt>
                <c:pt idx="13381">
                  <c:v>1.007080078125E-3</c:v>
                </c:pt>
                <c:pt idx="13382">
                  <c:v>1.0068416595458984E-3</c:v>
                </c:pt>
                <c:pt idx="13383">
                  <c:v>1.007080078125E-3</c:v>
                </c:pt>
                <c:pt idx="13384">
                  <c:v>1.007080078125E-3</c:v>
                </c:pt>
                <c:pt idx="13385">
                  <c:v>1.0068416595458984E-3</c:v>
                </c:pt>
                <c:pt idx="13386">
                  <c:v>1.007080078125E-3</c:v>
                </c:pt>
                <c:pt idx="13387">
                  <c:v>1.0080337524414063E-3</c:v>
                </c:pt>
                <c:pt idx="13388">
                  <c:v>1.007080078125E-3</c:v>
                </c:pt>
                <c:pt idx="13389">
                  <c:v>1.0068416595458984E-3</c:v>
                </c:pt>
                <c:pt idx="13390">
                  <c:v>1.007080078125E-3</c:v>
                </c:pt>
                <c:pt idx="13391">
                  <c:v>1.007080078125E-3</c:v>
                </c:pt>
                <c:pt idx="13392">
                  <c:v>1.0068416595458984E-3</c:v>
                </c:pt>
                <c:pt idx="13393">
                  <c:v>1.007080078125E-3</c:v>
                </c:pt>
                <c:pt idx="13394">
                  <c:v>1.007080078125E-3</c:v>
                </c:pt>
                <c:pt idx="13395">
                  <c:v>1.0068416595458984E-3</c:v>
                </c:pt>
                <c:pt idx="13396">
                  <c:v>1.007080078125E-3</c:v>
                </c:pt>
                <c:pt idx="13397">
                  <c:v>1.007080078125E-3</c:v>
                </c:pt>
                <c:pt idx="13398">
                  <c:v>1.0068416595458984E-3</c:v>
                </c:pt>
                <c:pt idx="13399">
                  <c:v>1.007080078125E-3</c:v>
                </c:pt>
                <c:pt idx="13400">
                  <c:v>1.0080337524414063E-3</c:v>
                </c:pt>
                <c:pt idx="13401">
                  <c:v>1.0068416595458984E-3</c:v>
                </c:pt>
                <c:pt idx="13402">
                  <c:v>1.007080078125E-3</c:v>
                </c:pt>
                <c:pt idx="13403">
                  <c:v>1.007080078125E-3</c:v>
                </c:pt>
                <c:pt idx="13404">
                  <c:v>1.0068416595458984E-3</c:v>
                </c:pt>
                <c:pt idx="13405">
                  <c:v>1.007080078125E-3</c:v>
                </c:pt>
                <c:pt idx="13406">
                  <c:v>1.007080078125E-3</c:v>
                </c:pt>
                <c:pt idx="13407">
                  <c:v>1.0068416595458984E-3</c:v>
                </c:pt>
                <c:pt idx="13408">
                  <c:v>1.007080078125E-3</c:v>
                </c:pt>
                <c:pt idx="13409">
                  <c:v>1.007080078125E-3</c:v>
                </c:pt>
                <c:pt idx="13410">
                  <c:v>1.0068416595458984E-3</c:v>
                </c:pt>
                <c:pt idx="13411">
                  <c:v>1.007080078125E-3</c:v>
                </c:pt>
                <c:pt idx="13412">
                  <c:v>1.0080337524414063E-3</c:v>
                </c:pt>
                <c:pt idx="13413">
                  <c:v>1.007080078125E-3</c:v>
                </c:pt>
                <c:pt idx="13414">
                  <c:v>1.0068416595458984E-3</c:v>
                </c:pt>
                <c:pt idx="13415">
                  <c:v>1.007080078125E-3</c:v>
                </c:pt>
                <c:pt idx="13416">
                  <c:v>1.007080078125E-3</c:v>
                </c:pt>
                <c:pt idx="13417">
                  <c:v>1.0068416595458984E-3</c:v>
                </c:pt>
                <c:pt idx="13418">
                  <c:v>1.007080078125E-3</c:v>
                </c:pt>
                <c:pt idx="13419">
                  <c:v>1.007080078125E-3</c:v>
                </c:pt>
                <c:pt idx="13420">
                  <c:v>1.0068416595458984E-3</c:v>
                </c:pt>
                <c:pt idx="13421">
                  <c:v>1.007080078125E-3</c:v>
                </c:pt>
                <c:pt idx="13422">
                  <c:v>1.007080078125E-3</c:v>
                </c:pt>
                <c:pt idx="13423">
                  <c:v>1.0068416595458984E-3</c:v>
                </c:pt>
                <c:pt idx="13424">
                  <c:v>1.007080078125E-3</c:v>
                </c:pt>
                <c:pt idx="13425">
                  <c:v>1.0080337524414063E-3</c:v>
                </c:pt>
                <c:pt idx="13426">
                  <c:v>1.0068416595458984E-3</c:v>
                </c:pt>
                <c:pt idx="13427">
                  <c:v>1.007080078125E-3</c:v>
                </c:pt>
                <c:pt idx="13428">
                  <c:v>1.007080078125E-3</c:v>
                </c:pt>
                <c:pt idx="13429">
                  <c:v>1.0068416595458984E-3</c:v>
                </c:pt>
                <c:pt idx="13430">
                  <c:v>1.007080078125E-3</c:v>
                </c:pt>
                <c:pt idx="13431">
                  <c:v>1.007080078125E-3</c:v>
                </c:pt>
                <c:pt idx="13432">
                  <c:v>1.0068416595458984E-3</c:v>
                </c:pt>
                <c:pt idx="13433">
                  <c:v>1.007080078125E-3</c:v>
                </c:pt>
                <c:pt idx="13434">
                  <c:v>1.007080078125E-3</c:v>
                </c:pt>
                <c:pt idx="13435">
                  <c:v>1.0068416595458984E-3</c:v>
                </c:pt>
                <c:pt idx="13436">
                  <c:v>1.007080078125E-3</c:v>
                </c:pt>
                <c:pt idx="13437">
                  <c:v>1.0080337524414063E-3</c:v>
                </c:pt>
                <c:pt idx="13438">
                  <c:v>1.007080078125E-3</c:v>
                </c:pt>
                <c:pt idx="13439">
                  <c:v>1.0068416595458984E-3</c:v>
                </c:pt>
                <c:pt idx="13440">
                  <c:v>1.007080078125E-3</c:v>
                </c:pt>
                <c:pt idx="13441">
                  <c:v>1.007080078125E-3</c:v>
                </c:pt>
                <c:pt idx="13442">
                  <c:v>1.0068416595458984E-3</c:v>
                </c:pt>
                <c:pt idx="13443">
                  <c:v>5.0351619720458984E-3</c:v>
                </c:pt>
                <c:pt idx="13444">
                  <c:v>1.0068416595458984E-3</c:v>
                </c:pt>
                <c:pt idx="13445">
                  <c:v>1.007080078125E-3</c:v>
                </c:pt>
                <c:pt idx="13446">
                  <c:v>1.0080337524414063E-3</c:v>
                </c:pt>
                <c:pt idx="13447">
                  <c:v>1.0068416595458984E-3</c:v>
                </c:pt>
                <c:pt idx="13448">
                  <c:v>1.007080078125E-3</c:v>
                </c:pt>
                <c:pt idx="13449">
                  <c:v>1.007080078125E-3</c:v>
                </c:pt>
                <c:pt idx="13450">
                  <c:v>1.0068416595458984E-3</c:v>
                </c:pt>
                <c:pt idx="13451">
                  <c:v>1.007080078125E-3</c:v>
                </c:pt>
                <c:pt idx="13452">
                  <c:v>1.007080078125E-3</c:v>
                </c:pt>
                <c:pt idx="13453">
                  <c:v>1.0068416595458984E-3</c:v>
                </c:pt>
                <c:pt idx="13454">
                  <c:v>1.007080078125E-3</c:v>
                </c:pt>
                <c:pt idx="13455">
                  <c:v>1.007080078125E-3</c:v>
                </c:pt>
                <c:pt idx="13456">
                  <c:v>1.0068416595458984E-3</c:v>
                </c:pt>
                <c:pt idx="13457">
                  <c:v>1.007080078125E-3</c:v>
                </c:pt>
                <c:pt idx="13458">
                  <c:v>1.0080337524414063E-3</c:v>
                </c:pt>
                <c:pt idx="13459">
                  <c:v>1.007080078125E-3</c:v>
                </c:pt>
                <c:pt idx="13460">
                  <c:v>1.0068416595458984E-3</c:v>
                </c:pt>
                <c:pt idx="13461">
                  <c:v>1.007080078125E-3</c:v>
                </c:pt>
                <c:pt idx="13462">
                  <c:v>1.007080078125E-3</c:v>
                </c:pt>
                <c:pt idx="13463">
                  <c:v>1.0068416595458984E-3</c:v>
                </c:pt>
                <c:pt idx="13464">
                  <c:v>1.007080078125E-3</c:v>
                </c:pt>
                <c:pt idx="13465">
                  <c:v>1.007080078125E-3</c:v>
                </c:pt>
                <c:pt idx="13466">
                  <c:v>1.0068416595458984E-3</c:v>
                </c:pt>
                <c:pt idx="13467">
                  <c:v>1.007080078125E-3</c:v>
                </c:pt>
                <c:pt idx="13468">
                  <c:v>1.007080078125E-3</c:v>
                </c:pt>
                <c:pt idx="13469">
                  <c:v>1.0068416595458984E-3</c:v>
                </c:pt>
                <c:pt idx="13470">
                  <c:v>1.007080078125E-3</c:v>
                </c:pt>
                <c:pt idx="13471">
                  <c:v>1.0080337524414063E-3</c:v>
                </c:pt>
                <c:pt idx="13472">
                  <c:v>1.0068416595458984E-3</c:v>
                </c:pt>
                <c:pt idx="13473">
                  <c:v>1.007080078125E-3</c:v>
                </c:pt>
                <c:pt idx="13474">
                  <c:v>1.007080078125E-3</c:v>
                </c:pt>
                <c:pt idx="13475">
                  <c:v>1.0068416595458984E-3</c:v>
                </c:pt>
                <c:pt idx="13476">
                  <c:v>1.007080078125E-3</c:v>
                </c:pt>
                <c:pt idx="13477">
                  <c:v>1.007080078125E-3</c:v>
                </c:pt>
                <c:pt idx="13478">
                  <c:v>1.0068416595458984E-3</c:v>
                </c:pt>
                <c:pt idx="13479">
                  <c:v>1.007080078125E-3</c:v>
                </c:pt>
                <c:pt idx="13480">
                  <c:v>1.007080078125E-3</c:v>
                </c:pt>
                <c:pt idx="13481">
                  <c:v>1.0068416595458984E-3</c:v>
                </c:pt>
                <c:pt idx="13482">
                  <c:v>1.007080078125E-3</c:v>
                </c:pt>
                <c:pt idx="13483">
                  <c:v>1.0080337524414063E-3</c:v>
                </c:pt>
                <c:pt idx="13484">
                  <c:v>1.007080078125E-3</c:v>
                </c:pt>
                <c:pt idx="13485">
                  <c:v>1.0068416595458984E-3</c:v>
                </c:pt>
                <c:pt idx="13486">
                  <c:v>1.007080078125E-3</c:v>
                </c:pt>
                <c:pt idx="13487">
                  <c:v>1.007080078125E-3</c:v>
                </c:pt>
                <c:pt idx="13488">
                  <c:v>1.0068416595458984E-3</c:v>
                </c:pt>
                <c:pt idx="13489">
                  <c:v>1.007080078125E-3</c:v>
                </c:pt>
                <c:pt idx="13490">
                  <c:v>1.007080078125E-3</c:v>
                </c:pt>
                <c:pt idx="13491">
                  <c:v>1.0068416595458984E-3</c:v>
                </c:pt>
                <c:pt idx="13492">
                  <c:v>1.007080078125E-3</c:v>
                </c:pt>
                <c:pt idx="13493">
                  <c:v>1.007080078125E-3</c:v>
                </c:pt>
                <c:pt idx="13494">
                  <c:v>1.0068416595458984E-3</c:v>
                </c:pt>
                <c:pt idx="13495">
                  <c:v>1.007080078125E-3</c:v>
                </c:pt>
                <c:pt idx="13496">
                  <c:v>1.0080337524414063E-3</c:v>
                </c:pt>
                <c:pt idx="13497">
                  <c:v>1.0068416595458984E-3</c:v>
                </c:pt>
                <c:pt idx="13498">
                  <c:v>1.007080078125E-3</c:v>
                </c:pt>
                <c:pt idx="13499">
                  <c:v>1.007080078125E-3</c:v>
                </c:pt>
                <c:pt idx="13500">
                  <c:v>1.0068416595458984E-3</c:v>
                </c:pt>
                <c:pt idx="13501">
                  <c:v>1.007080078125E-3</c:v>
                </c:pt>
                <c:pt idx="13502">
                  <c:v>1.007080078125E-3</c:v>
                </c:pt>
                <c:pt idx="13503">
                  <c:v>1.0068416595458984E-3</c:v>
                </c:pt>
                <c:pt idx="13504">
                  <c:v>1.007080078125E-3</c:v>
                </c:pt>
                <c:pt idx="13505">
                  <c:v>1.007080078125E-3</c:v>
                </c:pt>
                <c:pt idx="13506">
                  <c:v>1.0068416595458984E-3</c:v>
                </c:pt>
                <c:pt idx="13507">
                  <c:v>1.007080078125E-3</c:v>
                </c:pt>
                <c:pt idx="13508">
                  <c:v>1.0080337524414063E-3</c:v>
                </c:pt>
                <c:pt idx="13509">
                  <c:v>1.007080078125E-3</c:v>
                </c:pt>
                <c:pt idx="13510">
                  <c:v>1.0068416595458984E-3</c:v>
                </c:pt>
                <c:pt idx="13511">
                  <c:v>1.007080078125E-3</c:v>
                </c:pt>
                <c:pt idx="13512">
                  <c:v>1.007080078125E-3</c:v>
                </c:pt>
                <c:pt idx="13513">
                  <c:v>1.0068416595458984E-3</c:v>
                </c:pt>
                <c:pt idx="13514">
                  <c:v>1.007080078125E-3</c:v>
                </c:pt>
                <c:pt idx="13515">
                  <c:v>1.007080078125E-3</c:v>
                </c:pt>
                <c:pt idx="13516">
                  <c:v>1.0068416595458984E-3</c:v>
                </c:pt>
                <c:pt idx="13517">
                  <c:v>1.007080078125E-3</c:v>
                </c:pt>
                <c:pt idx="13518">
                  <c:v>1.007080078125E-3</c:v>
                </c:pt>
                <c:pt idx="13519">
                  <c:v>1.0068416595458984E-3</c:v>
                </c:pt>
                <c:pt idx="13520">
                  <c:v>1.007080078125E-3</c:v>
                </c:pt>
                <c:pt idx="13521">
                  <c:v>3.0219554901123047E-3</c:v>
                </c:pt>
                <c:pt idx="13522">
                  <c:v>1.007080078125E-3</c:v>
                </c:pt>
                <c:pt idx="13523">
                  <c:v>1.0068416595458984E-3</c:v>
                </c:pt>
                <c:pt idx="13524">
                  <c:v>1.007080078125E-3</c:v>
                </c:pt>
                <c:pt idx="13525">
                  <c:v>1.007080078125E-3</c:v>
                </c:pt>
                <c:pt idx="13526">
                  <c:v>1.0068416595458984E-3</c:v>
                </c:pt>
                <c:pt idx="13527">
                  <c:v>1.007080078125E-3</c:v>
                </c:pt>
                <c:pt idx="13528">
                  <c:v>1.007080078125E-3</c:v>
                </c:pt>
                <c:pt idx="13529">
                  <c:v>1.0068416595458984E-3</c:v>
                </c:pt>
                <c:pt idx="13530">
                  <c:v>1.007080078125E-3</c:v>
                </c:pt>
                <c:pt idx="13531">
                  <c:v>1.0080337524414063E-3</c:v>
                </c:pt>
                <c:pt idx="13532">
                  <c:v>1.007080078125E-3</c:v>
                </c:pt>
                <c:pt idx="13533">
                  <c:v>1.0068416595458984E-3</c:v>
                </c:pt>
                <c:pt idx="13534">
                  <c:v>1.007080078125E-3</c:v>
                </c:pt>
                <c:pt idx="13535">
                  <c:v>1.007080078125E-3</c:v>
                </c:pt>
                <c:pt idx="13536">
                  <c:v>3.0210018157958984E-3</c:v>
                </c:pt>
                <c:pt idx="13537">
                  <c:v>1.0068416595458984E-3</c:v>
                </c:pt>
                <c:pt idx="13538">
                  <c:v>1.007080078125E-3</c:v>
                </c:pt>
                <c:pt idx="13539">
                  <c:v>1.007080078125E-3</c:v>
                </c:pt>
                <c:pt idx="13540">
                  <c:v>1.0068416595458984E-3</c:v>
                </c:pt>
                <c:pt idx="13541">
                  <c:v>1.007080078125E-3</c:v>
                </c:pt>
                <c:pt idx="13542">
                  <c:v>1.0080337524414063E-3</c:v>
                </c:pt>
                <c:pt idx="13543">
                  <c:v>1.0068416595458984E-3</c:v>
                </c:pt>
                <c:pt idx="13544">
                  <c:v>1.007080078125E-3</c:v>
                </c:pt>
                <c:pt idx="13545">
                  <c:v>1.007080078125E-3</c:v>
                </c:pt>
                <c:pt idx="13546">
                  <c:v>1.0068416595458984E-3</c:v>
                </c:pt>
                <c:pt idx="13547">
                  <c:v>1.007080078125E-3</c:v>
                </c:pt>
                <c:pt idx="13548">
                  <c:v>1.007080078125E-3</c:v>
                </c:pt>
                <c:pt idx="13549">
                  <c:v>1.0068416595458984E-3</c:v>
                </c:pt>
                <c:pt idx="13550">
                  <c:v>1.007080078125E-3</c:v>
                </c:pt>
                <c:pt idx="13551">
                  <c:v>1.007080078125E-3</c:v>
                </c:pt>
                <c:pt idx="13552">
                  <c:v>2.0139217376708984E-3</c:v>
                </c:pt>
                <c:pt idx="13553">
                  <c:v>1.0080337524414063E-3</c:v>
                </c:pt>
                <c:pt idx="13554">
                  <c:v>1.007080078125E-3</c:v>
                </c:pt>
                <c:pt idx="13555">
                  <c:v>1.0068416595458984E-3</c:v>
                </c:pt>
                <c:pt idx="13556">
                  <c:v>1.007080078125E-3</c:v>
                </c:pt>
                <c:pt idx="13557">
                  <c:v>1.007080078125E-3</c:v>
                </c:pt>
                <c:pt idx="13558">
                  <c:v>1.0068416595458984E-3</c:v>
                </c:pt>
                <c:pt idx="13559">
                  <c:v>1.007080078125E-3</c:v>
                </c:pt>
                <c:pt idx="13560">
                  <c:v>1.007080078125E-3</c:v>
                </c:pt>
                <c:pt idx="13561">
                  <c:v>1.0068416595458984E-3</c:v>
                </c:pt>
                <c:pt idx="13562">
                  <c:v>1.007080078125E-3</c:v>
                </c:pt>
                <c:pt idx="13563">
                  <c:v>1.007080078125E-3</c:v>
                </c:pt>
                <c:pt idx="13564">
                  <c:v>1.0068416595458984E-3</c:v>
                </c:pt>
                <c:pt idx="13565">
                  <c:v>1.0080337524414063E-3</c:v>
                </c:pt>
                <c:pt idx="13566">
                  <c:v>1.007080078125E-3</c:v>
                </c:pt>
                <c:pt idx="13567">
                  <c:v>1.0068416595458984E-3</c:v>
                </c:pt>
                <c:pt idx="13568">
                  <c:v>1.007080078125E-3</c:v>
                </c:pt>
                <c:pt idx="13569">
                  <c:v>1.007080078125E-3</c:v>
                </c:pt>
                <c:pt idx="13570">
                  <c:v>1.0068416595458984E-3</c:v>
                </c:pt>
                <c:pt idx="13571">
                  <c:v>1.007080078125E-3</c:v>
                </c:pt>
                <c:pt idx="13572">
                  <c:v>1.007080078125E-3</c:v>
                </c:pt>
                <c:pt idx="13573">
                  <c:v>1.0068416595458984E-3</c:v>
                </c:pt>
                <c:pt idx="13574">
                  <c:v>1.007080078125E-3</c:v>
                </c:pt>
                <c:pt idx="13575">
                  <c:v>1.007080078125E-3</c:v>
                </c:pt>
                <c:pt idx="13576">
                  <c:v>1.0068416595458984E-3</c:v>
                </c:pt>
                <c:pt idx="13577">
                  <c:v>1.007080078125E-3</c:v>
                </c:pt>
                <c:pt idx="13578">
                  <c:v>1.0080337524414063E-3</c:v>
                </c:pt>
                <c:pt idx="13579">
                  <c:v>1.007080078125E-3</c:v>
                </c:pt>
                <c:pt idx="13580">
                  <c:v>1.0068416595458984E-3</c:v>
                </c:pt>
                <c:pt idx="13581">
                  <c:v>1.007080078125E-3</c:v>
                </c:pt>
                <c:pt idx="13582">
                  <c:v>1.007080078125E-3</c:v>
                </c:pt>
                <c:pt idx="13583">
                  <c:v>1.0068416595458984E-3</c:v>
                </c:pt>
                <c:pt idx="13584">
                  <c:v>1.007080078125E-3</c:v>
                </c:pt>
                <c:pt idx="13585">
                  <c:v>1.007080078125E-3</c:v>
                </c:pt>
                <c:pt idx="13586">
                  <c:v>1.0068416595458984E-3</c:v>
                </c:pt>
                <c:pt idx="13587">
                  <c:v>1.007080078125E-3</c:v>
                </c:pt>
                <c:pt idx="13588">
                  <c:v>1.007080078125E-3</c:v>
                </c:pt>
                <c:pt idx="13589">
                  <c:v>1.0068416595458984E-3</c:v>
                </c:pt>
                <c:pt idx="13590">
                  <c:v>1.0080337524414063E-3</c:v>
                </c:pt>
                <c:pt idx="13591">
                  <c:v>1.007080078125E-3</c:v>
                </c:pt>
                <c:pt idx="13592">
                  <c:v>1.0068416595458984E-3</c:v>
                </c:pt>
                <c:pt idx="13593">
                  <c:v>1.007080078125E-3</c:v>
                </c:pt>
                <c:pt idx="13594">
                  <c:v>1.007080078125E-3</c:v>
                </c:pt>
                <c:pt idx="13595">
                  <c:v>1.0068416595458984E-3</c:v>
                </c:pt>
                <c:pt idx="13596">
                  <c:v>1.007080078125E-3</c:v>
                </c:pt>
                <c:pt idx="13597">
                  <c:v>1.007080078125E-3</c:v>
                </c:pt>
                <c:pt idx="13598">
                  <c:v>1.0068416595458984E-3</c:v>
                </c:pt>
                <c:pt idx="13599">
                  <c:v>1.007080078125E-3</c:v>
                </c:pt>
                <c:pt idx="13600">
                  <c:v>1.007080078125E-3</c:v>
                </c:pt>
                <c:pt idx="13601">
                  <c:v>1.0068416595458984E-3</c:v>
                </c:pt>
                <c:pt idx="13602">
                  <c:v>1.007080078125E-3</c:v>
                </c:pt>
                <c:pt idx="13603">
                  <c:v>1.0080337524414063E-3</c:v>
                </c:pt>
                <c:pt idx="13604">
                  <c:v>1.007080078125E-3</c:v>
                </c:pt>
                <c:pt idx="13605">
                  <c:v>1.0068416595458984E-3</c:v>
                </c:pt>
                <c:pt idx="13606">
                  <c:v>1.007080078125E-3</c:v>
                </c:pt>
                <c:pt idx="13607">
                  <c:v>1.007080078125E-3</c:v>
                </c:pt>
                <c:pt idx="13608">
                  <c:v>1.0068416595458984E-3</c:v>
                </c:pt>
                <c:pt idx="13609">
                  <c:v>1.007080078125E-3</c:v>
                </c:pt>
                <c:pt idx="13610">
                  <c:v>1.007080078125E-3</c:v>
                </c:pt>
                <c:pt idx="13611">
                  <c:v>1.0068416595458984E-3</c:v>
                </c:pt>
                <c:pt idx="13612">
                  <c:v>1.007080078125E-3</c:v>
                </c:pt>
                <c:pt idx="13613">
                  <c:v>1.007080078125E-3</c:v>
                </c:pt>
                <c:pt idx="13614">
                  <c:v>1.0068416595458984E-3</c:v>
                </c:pt>
                <c:pt idx="13615">
                  <c:v>1.0080337524414063E-3</c:v>
                </c:pt>
                <c:pt idx="13616">
                  <c:v>1.007080078125E-3</c:v>
                </c:pt>
                <c:pt idx="13617">
                  <c:v>1.0068416595458984E-3</c:v>
                </c:pt>
                <c:pt idx="13618">
                  <c:v>1.007080078125E-3</c:v>
                </c:pt>
                <c:pt idx="13619">
                  <c:v>1.007080078125E-3</c:v>
                </c:pt>
                <c:pt idx="13620">
                  <c:v>1.0068416595458984E-3</c:v>
                </c:pt>
                <c:pt idx="13621">
                  <c:v>1.007080078125E-3</c:v>
                </c:pt>
                <c:pt idx="13622">
                  <c:v>1.007080078125E-3</c:v>
                </c:pt>
                <c:pt idx="13623">
                  <c:v>1.0068416595458984E-3</c:v>
                </c:pt>
                <c:pt idx="13624">
                  <c:v>1.007080078125E-3</c:v>
                </c:pt>
                <c:pt idx="13625">
                  <c:v>1.007080078125E-3</c:v>
                </c:pt>
                <c:pt idx="13626">
                  <c:v>1.0068416595458984E-3</c:v>
                </c:pt>
                <c:pt idx="13627">
                  <c:v>1.007080078125E-3</c:v>
                </c:pt>
                <c:pt idx="13628">
                  <c:v>1.0080337524414063E-3</c:v>
                </c:pt>
                <c:pt idx="13629">
                  <c:v>1.007080078125E-3</c:v>
                </c:pt>
                <c:pt idx="13630">
                  <c:v>1.0068416595458984E-3</c:v>
                </c:pt>
                <c:pt idx="13631">
                  <c:v>1.007080078125E-3</c:v>
                </c:pt>
                <c:pt idx="13632">
                  <c:v>1.007080078125E-3</c:v>
                </c:pt>
                <c:pt idx="13633">
                  <c:v>1.0068416595458984E-3</c:v>
                </c:pt>
                <c:pt idx="13634">
                  <c:v>1.007080078125E-3</c:v>
                </c:pt>
                <c:pt idx="13635">
                  <c:v>1.007080078125E-3</c:v>
                </c:pt>
                <c:pt idx="13636">
                  <c:v>1.0068416595458984E-3</c:v>
                </c:pt>
                <c:pt idx="13637">
                  <c:v>1.007080078125E-3</c:v>
                </c:pt>
                <c:pt idx="13638">
                  <c:v>1.007080078125E-3</c:v>
                </c:pt>
                <c:pt idx="13639">
                  <c:v>1.0068416595458984E-3</c:v>
                </c:pt>
                <c:pt idx="13640">
                  <c:v>1.0080337524414063E-3</c:v>
                </c:pt>
                <c:pt idx="13641">
                  <c:v>1.007080078125E-3</c:v>
                </c:pt>
                <c:pt idx="13642">
                  <c:v>1.0068416595458984E-3</c:v>
                </c:pt>
                <c:pt idx="13643">
                  <c:v>1.007080078125E-3</c:v>
                </c:pt>
                <c:pt idx="13644">
                  <c:v>1.007080078125E-3</c:v>
                </c:pt>
                <c:pt idx="13645">
                  <c:v>1.0068416595458984E-3</c:v>
                </c:pt>
                <c:pt idx="13646">
                  <c:v>1.007080078125E-3</c:v>
                </c:pt>
                <c:pt idx="13647">
                  <c:v>1.007080078125E-3</c:v>
                </c:pt>
                <c:pt idx="13648">
                  <c:v>1.0068416595458984E-3</c:v>
                </c:pt>
                <c:pt idx="13649">
                  <c:v>1.007080078125E-3</c:v>
                </c:pt>
                <c:pt idx="13650">
                  <c:v>1.007080078125E-3</c:v>
                </c:pt>
                <c:pt idx="13651">
                  <c:v>1.0068416595458984E-3</c:v>
                </c:pt>
                <c:pt idx="13652">
                  <c:v>1.007080078125E-3</c:v>
                </c:pt>
                <c:pt idx="13653">
                  <c:v>1.0080337524414063E-3</c:v>
                </c:pt>
                <c:pt idx="13654">
                  <c:v>1.007080078125E-3</c:v>
                </c:pt>
                <c:pt idx="13655">
                  <c:v>1.0068416595458984E-3</c:v>
                </c:pt>
                <c:pt idx="13656">
                  <c:v>1.007080078125E-3</c:v>
                </c:pt>
                <c:pt idx="13657">
                  <c:v>1.007080078125E-3</c:v>
                </c:pt>
                <c:pt idx="13658">
                  <c:v>1.0068416595458984E-3</c:v>
                </c:pt>
                <c:pt idx="13659">
                  <c:v>1.007080078125E-3</c:v>
                </c:pt>
                <c:pt idx="13660">
                  <c:v>1.007080078125E-3</c:v>
                </c:pt>
                <c:pt idx="13661">
                  <c:v>1.0068416595458984E-3</c:v>
                </c:pt>
                <c:pt idx="13662">
                  <c:v>1.007080078125E-3</c:v>
                </c:pt>
                <c:pt idx="13663">
                  <c:v>1.007080078125E-3</c:v>
                </c:pt>
                <c:pt idx="13664">
                  <c:v>1.0068416595458984E-3</c:v>
                </c:pt>
                <c:pt idx="13665">
                  <c:v>1.0080337524414063E-3</c:v>
                </c:pt>
                <c:pt idx="13666">
                  <c:v>1.007080078125E-3</c:v>
                </c:pt>
                <c:pt idx="13667">
                  <c:v>1.0068416595458984E-3</c:v>
                </c:pt>
                <c:pt idx="13668">
                  <c:v>1.007080078125E-3</c:v>
                </c:pt>
                <c:pt idx="13669">
                  <c:v>1.007080078125E-3</c:v>
                </c:pt>
                <c:pt idx="13670">
                  <c:v>1.0068416595458984E-3</c:v>
                </c:pt>
                <c:pt idx="13671">
                  <c:v>1.007080078125E-3</c:v>
                </c:pt>
                <c:pt idx="13672">
                  <c:v>1.007080078125E-3</c:v>
                </c:pt>
                <c:pt idx="13673">
                  <c:v>1.0068416595458984E-3</c:v>
                </c:pt>
                <c:pt idx="13674">
                  <c:v>1.007080078125E-3</c:v>
                </c:pt>
                <c:pt idx="13675">
                  <c:v>1.007080078125E-3</c:v>
                </c:pt>
                <c:pt idx="13676">
                  <c:v>1.0068416595458984E-3</c:v>
                </c:pt>
                <c:pt idx="13677">
                  <c:v>1.007080078125E-3</c:v>
                </c:pt>
                <c:pt idx="13678">
                  <c:v>1.0080337524414063E-3</c:v>
                </c:pt>
                <c:pt idx="13679">
                  <c:v>1.007080078125E-3</c:v>
                </c:pt>
                <c:pt idx="13680">
                  <c:v>1.0068416595458984E-3</c:v>
                </c:pt>
                <c:pt idx="13681">
                  <c:v>1.007080078125E-3</c:v>
                </c:pt>
                <c:pt idx="13682">
                  <c:v>1.007080078125E-3</c:v>
                </c:pt>
                <c:pt idx="13683">
                  <c:v>1.0068416595458984E-3</c:v>
                </c:pt>
                <c:pt idx="13684">
                  <c:v>1.007080078125E-3</c:v>
                </c:pt>
                <c:pt idx="13685">
                  <c:v>1.007080078125E-3</c:v>
                </c:pt>
                <c:pt idx="13686">
                  <c:v>1.0068416595458984E-3</c:v>
                </c:pt>
                <c:pt idx="13687">
                  <c:v>1.007080078125E-3</c:v>
                </c:pt>
                <c:pt idx="13688">
                  <c:v>1.007080078125E-3</c:v>
                </c:pt>
                <c:pt idx="13689">
                  <c:v>1.0068416595458984E-3</c:v>
                </c:pt>
                <c:pt idx="13690">
                  <c:v>1.0080337524414063E-3</c:v>
                </c:pt>
                <c:pt idx="13691">
                  <c:v>1.007080078125E-3</c:v>
                </c:pt>
                <c:pt idx="13692">
                  <c:v>1.0068416595458984E-3</c:v>
                </c:pt>
                <c:pt idx="13693">
                  <c:v>1.007080078125E-3</c:v>
                </c:pt>
                <c:pt idx="13694">
                  <c:v>1.007080078125E-3</c:v>
                </c:pt>
                <c:pt idx="13695">
                  <c:v>1.0068416595458984E-3</c:v>
                </c:pt>
                <c:pt idx="13696">
                  <c:v>1.007080078125E-3</c:v>
                </c:pt>
                <c:pt idx="13697">
                  <c:v>1.007080078125E-3</c:v>
                </c:pt>
                <c:pt idx="13698">
                  <c:v>1.0068416595458984E-3</c:v>
                </c:pt>
                <c:pt idx="13699">
                  <c:v>1.007080078125E-3</c:v>
                </c:pt>
                <c:pt idx="13700">
                  <c:v>1.007080078125E-3</c:v>
                </c:pt>
                <c:pt idx="13701">
                  <c:v>1.0068416595458984E-3</c:v>
                </c:pt>
                <c:pt idx="13702">
                  <c:v>1.007080078125E-3</c:v>
                </c:pt>
                <c:pt idx="13703">
                  <c:v>1.0080337524414063E-3</c:v>
                </c:pt>
                <c:pt idx="13704">
                  <c:v>1.007080078125E-3</c:v>
                </c:pt>
                <c:pt idx="13705">
                  <c:v>1.0068416595458984E-3</c:v>
                </c:pt>
                <c:pt idx="13706">
                  <c:v>1.007080078125E-3</c:v>
                </c:pt>
                <c:pt idx="13707">
                  <c:v>1.007080078125E-3</c:v>
                </c:pt>
                <c:pt idx="13708">
                  <c:v>1.0068416595458984E-3</c:v>
                </c:pt>
                <c:pt idx="13709">
                  <c:v>1.007080078125E-3</c:v>
                </c:pt>
                <c:pt idx="13710">
                  <c:v>1.007080078125E-3</c:v>
                </c:pt>
                <c:pt idx="13711">
                  <c:v>1.0068416595458984E-3</c:v>
                </c:pt>
                <c:pt idx="13712">
                  <c:v>1.007080078125E-3</c:v>
                </c:pt>
                <c:pt idx="13713">
                  <c:v>1.007080078125E-3</c:v>
                </c:pt>
                <c:pt idx="13714">
                  <c:v>1.0068416595458984E-3</c:v>
                </c:pt>
                <c:pt idx="13715">
                  <c:v>1.0080337524414063E-3</c:v>
                </c:pt>
                <c:pt idx="13716">
                  <c:v>1.007080078125E-3</c:v>
                </c:pt>
                <c:pt idx="13717">
                  <c:v>1.0068416595458984E-3</c:v>
                </c:pt>
                <c:pt idx="13718">
                  <c:v>1.007080078125E-3</c:v>
                </c:pt>
                <c:pt idx="13719">
                  <c:v>1.007080078125E-3</c:v>
                </c:pt>
                <c:pt idx="13720">
                  <c:v>1.0068416595458984E-3</c:v>
                </c:pt>
                <c:pt idx="13721">
                  <c:v>1.007080078125E-3</c:v>
                </c:pt>
                <c:pt idx="13722">
                  <c:v>1.007080078125E-3</c:v>
                </c:pt>
                <c:pt idx="13723">
                  <c:v>1.0068416595458984E-3</c:v>
                </c:pt>
                <c:pt idx="13724">
                  <c:v>1.007080078125E-3</c:v>
                </c:pt>
                <c:pt idx="13725">
                  <c:v>1.007080078125E-3</c:v>
                </c:pt>
                <c:pt idx="13726">
                  <c:v>1.0068416595458984E-3</c:v>
                </c:pt>
                <c:pt idx="13727">
                  <c:v>1.007080078125E-3</c:v>
                </c:pt>
                <c:pt idx="13728">
                  <c:v>1.0080337524414063E-3</c:v>
                </c:pt>
                <c:pt idx="13729">
                  <c:v>1.007080078125E-3</c:v>
                </c:pt>
                <c:pt idx="13730">
                  <c:v>1.0068416595458984E-3</c:v>
                </c:pt>
                <c:pt idx="13731">
                  <c:v>1.007080078125E-3</c:v>
                </c:pt>
                <c:pt idx="13732">
                  <c:v>1.007080078125E-3</c:v>
                </c:pt>
                <c:pt idx="13733">
                  <c:v>1.0068416595458984E-3</c:v>
                </c:pt>
                <c:pt idx="13734">
                  <c:v>1.007080078125E-3</c:v>
                </c:pt>
                <c:pt idx="13735">
                  <c:v>1.007080078125E-3</c:v>
                </c:pt>
                <c:pt idx="13736">
                  <c:v>1.0068416595458984E-3</c:v>
                </c:pt>
                <c:pt idx="13737">
                  <c:v>1.007080078125E-3</c:v>
                </c:pt>
                <c:pt idx="13738">
                  <c:v>1.007080078125E-3</c:v>
                </c:pt>
                <c:pt idx="13739">
                  <c:v>1.0068416595458984E-3</c:v>
                </c:pt>
                <c:pt idx="13740">
                  <c:v>1.0080337524414063E-3</c:v>
                </c:pt>
                <c:pt idx="13741">
                  <c:v>1.007080078125E-3</c:v>
                </c:pt>
                <c:pt idx="13742">
                  <c:v>1.0068416595458984E-3</c:v>
                </c:pt>
                <c:pt idx="13743">
                  <c:v>1.007080078125E-3</c:v>
                </c:pt>
                <c:pt idx="13744">
                  <c:v>1.007080078125E-3</c:v>
                </c:pt>
                <c:pt idx="13745">
                  <c:v>1.0068416595458984E-3</c:v>
                </c:pt>
                <c:pt idx="13746">
                  <c:v>1.007080078125E-3</c:v>
                </c:pt>
                <c:pt idx="13747">
                  <c:v>1.007080078125E-3</c:v>
                </c:pt>
                <c:pt idx="13748">
                  <c:v>1.0068416595458984E-3</c:v>
                </c:pt>
                <c:pt idx="13749">
                  <c:v>1.007080078125E-3</c:v>
                </c:pt>
                <c:pt idx="13750">
                  <c:v>1.007080078125E-3</c:v>
                </c:pt>
                <c:pt idx="13751">
                  <c:v>1.0068416595458984E-3</c:v>
                </c:pt>
                <c:pt idx="13752">
                  <c:v>1.007080078125E-3</c:v>
                </c:pt>
                <c:pt idx="13753">
                  <c:v>1.0080337524414063E-3</c:v>
                </c:pt>
                <c:pt idx="13754">
                  <c:v>1.007080078125E-3</c:v>
                </c:pt>
                <c:pt idx="13755">
                  <c:v>1.0068416595458984E-3</c:v>
                </c:pt>
                <c:pt idx="13756">
                  <c:v>1.007080078125E-3</c:v>
                </c:pt>
                <c:pt idx="13757">
                  <c:v>1.007080078125E-3</c:v>
                </c:pt>
                <c:pt idx="13758">
                  <c:v>1.0068416595458984E-3</c:v>
                </c:pt>
                <c:pt idx="13759">
                  <c:v>1.007080078125E-3</c:v>
                </c:pt>
                <c:pt idx="13760">
                  <c:v>1.007080078125E-3</c:v>
                </c:pt>
                <c:pt idx="13761">
                  <c:v>1.0068416595458984E-3</c:v>
                </c:pt>
                <c:pt idx="13762">
                  <c:v>1.007080078125E-3</c:v>
                </c:pt>
                <c:pt idx="13763">
                  <c:v>1.007080078125E-3</c:v>
                </c:pt>
                <c:pt idx="13764">
                  <c:v>1.0068416595458984E-3</c:v>
                </c:pt>
                <c:pt idx="13765">
                  <c:v>1.0080337524414063E-3</c:v>
                </c:pt>
                <c:pt idx="13766">
                  <c:v>1.007080078125E-3</c:v>
                </c:pt>
                <c:pt idx="13767">
                  <c:v>1.0068416595458984E-3</c:v>
                </c:pt>
                <c:pt idx="13768">
                  <c:v>1.007080078125E-3</c:v>
                </c:pt>
                <c:pt idx="13769">
                  <c:v>1.007080078125E-3</c:v>
                </c:pt>
                <c:pt idx="13770">
                  <c:v>1.0068416595458984E-3</c:v>
                </c:pt>
                <c:pt idx="13771">
                  <c:v>1.007080078125E-3</c:v>
                </c:pt>
                <c:pt idx="13772">
                  <c:v>1.007080078125E-3</c:v>
                </c:pt>
                <c:pt idx="13773">
                  <c:v>1.0068416595458984E-3</c:v>
                </c:pt>
                <c:pt idx="13774">
                  <c:v>1.007080078125E-3</c:v>
                </c:pt>
                <c:pt idx="13775">
                  <c:v>1.007080078125E-3</c:v>
                </c:pt>
                <c:pt idx="13776">
                  <c:v>1.0068416595458984E-3</c:v>
                </c:pt>
                <c:pt idx="13777">
                  <c:v>1.007080078125E-3</c:v>
                </c:pt>
                <c:pt idx="13778">
                  <c:v>1.0080337524414063E-3</c:v>
                </c:pt>
                <c:pt idx="13779">
                  <c:v>1.007080078125E-3</c:v>
                </c:pt>
                <c:pt idx="13780">
                  <c:v>1.0068416595458984E-3</c:v>
                </c:pt>
                <c:pt idx="13781">
                  <c:v>1.007080078125E-3</c:v>
                </c:pt>
                <c:pt idx="13782">
                  <c:v>1.007080078125E-3</c:v>
                </c:pt>
                <c:pt idx="13783">
                  <c:v>1.0068416595458984E-3</c:v>
                </c:pt>
                <c:pt idx="13784">
                  <c:v>1.007080078125E-3</c:v>
                </c:pt>
                <c:pt idx="13785">
                  <c:v>1.007080078125E-3</c:v>
                </c:pt>
                <c:pt idx="13786">
                  <c:v>1.0068416595458984E-3</c:v>
                </c:pt>
                <c:pt idx="13787">
                  <c:v>1.007080078125E-3</c:v>
                </c:pt>
                <c:pt idx="13788">
                  <c:v>1.0068416595458984E-3</c:v>
                </c:pt>
                <c:pt idx="13789">
                  <c:v>1.007080078125E-3</c:v>
                </c:pt>
                <c:pt idx="13790">
                  <c:v>1.0080337524414063E-3</c:v>
                </c:pt>
                <c:pt idx="13791">
                  <c:v>1.007080078125E-3</c:v>
                </c:pt>
                <c:pt idx="13792">
                  <c:v>1.0068416595458984E-3</c:v>
                </c:pt>
                <c:pt idx="13793">
                  <c:v>1.007080078125E-3</c:v>
                </c:pt>
                <c:pt idx="13794">
                  <c:v>1.007080078125E-3</c:v>
                </c:pt>
                <c:pt idx="13795">
                  <c:v>1.0068416595458984E-3</c:v>
                </c:pt>
                <c:pt idx="13796">
                  <c:v>1.007080078125E-3</c:v>
                </c:pt>
                <c:pt idx="13797">
                  <c:v>1.007080078125E-3</c:v>
                </c:pt>
                <c:pt idx="13798">
                  <c:v>8.0568790435791016E-3</c:v>
                </c:pt>
                <c:pt idx="13799">
                  <c:v>1.007080078125E-3</c:v>
                </c:pt>
                <c:pt idx="13800">
                  <c:v>1.007080078125E-3</c:v>
                </c:pt>
                <c:pt idx="13801">
                  <c:v>1.0068416595458984E-3</c:v>
                </c:pt>
                <c:pt idx="13802">
                  <c:v>1.007080078125E-3</c:v>
                </c:pt>
                <c:pt idx="13803">
                  <c:v>1.0068416595458984E-3</c:v>
                </c:pt>
                <c:pt idx="13804">
                  <c:v>1.007080078125E-3</c:v>
                </c:pt>
                <c:pt idx="13805">
                  <c:v>1.007080078125E-3</c:v>
                </c:pt>
                <c:pt idx="13806">
                  <c:v>1.0068416595458984E-3</c:v>
                </c:pt>
                <c:pt idx="13807">
                  <c:v>1.007080078125E-3</c:v>
                </c:pt>
                <c:pt idx="13808">
                  <c:v>1.0080337524414063E-3</c:v>
                </c:pt>
                <c:pt idx="13809">
                  <c:v>1.007080078125E-3</c:v>
                </c:pt>
                <c:pt idx="13810">
                  <c:v>1.0068416595458984E-3</c:v>
                </c:pt>
                <c:pt idx="13811">
                  <c:v>1.007080078125E-3</c:v>
                </c:pt>
                <c:pt idx="13812">
                  <c:v>1.007080078125E-3</c:v>
                </c:pt>
                <c:pt idx="13813">
                  <c:v>1.0068416595458984E-3</c:v>
                </c:pt>
                <c:pt idx="13814">
                  <c:v>1.007080078125E-3</c:v>
                </c:pt>
                <c:pt idx="13815">
                  <c:v>1.007080078125E-3</c:v>
                </c:pt>
                <c:pt idx="13816">
                  <c:v>1.0068416595458984E-3</c:v>
                </c:pt>
                <c:pt idx="13817">
                  <c:v>1.007080078125E-3</c:v>
                </c:pt>
                <c:pt idx="13818">
                  <c:v>1.007080078125E-3</c:v>
                </c:pt>
                <c:pt idx="13819">
                  <c:v>1.0068416595458984E-3</c:v>
                </c:pt>
                <c:pt idx="13820">
                  <c:v>1.007080078125E-3</c:v>
                </c:pt>
                <c:pt idx="13821">
                  <c:v>1.0080337524414063E-3</c:v>
                </c:pt>
                <c:pt idx="13822">
                  <c:v>1.007080078125E-3</c:v>
                </c:pt>
                <c:pt idx="13823">
                  <c:v>1.0068416595458984E-3</c:v>
                </c:pt>
                <c:pt idx="13824">
                  <c:v>1.007080078125E-3</c:v>
                </c:pt>
                <c:pt idx="13825">
                  <c:v>1.0068416595458984E-3</c:v>
                </c:pt>
                <c:pt idx="13826">
                  <c:v>1.007080078125E-3</c:v>
                </c:pt>
                <c:pt idx="13827">
                  <c:v>1.007080078125E-3</c:v>
                </c:pt>
                <c:pt idx="13828">
                  <c:v>1.0068416595458984E-3</c:v>
                </c:pt>
                <c:pt idx="13829">
                  <c:v>1.007080078125E-3</c:v>
                </c:pt>
                <c:pt idx="13830">
                  <c:v>1.007080078125E-3</c:v>
                </c:pt>
                <c:pt idx="13831">
                  <c:v>1.0068416595458984E-3</c:v>
                </c:pt>
                <c:pt idx="13832">
                  <c:v>1.007080078125E-3</c:v>
                </c:pt>
                <c:pt idx="13833">
                  <c:v>1.0080337524414063E-3</c:v>
                </c:pt>
                <c:pt idx="13834">
                  <c:v>1.007080078125E-3</c:v>
                </c:pt>
                <c:pt idx="13835">
                  <c:v>1.0068416595458984E-3</c:v>
                </c:pt>
                <c:pt idx="13836">
                  <c:v>1.007080078125E-3</c:v>
                </c:pt>
                <c:pt idx="13837">
                  <c:v>1.007080078125E-3</c:v>
                </c:pt>
                <c:pt idx="13838">
                  <c:v>1.0068416595458984E-3</c:v>
                </c:pt>
                <c:pt idx="13839">
                  <c:v>1.007080078125E-3</c:v>
                </c:pt>
                <c:pt idx="13840">
                  <c:v>1.007080078125E-3</c:v>
                </c:pt>
                <c:pt idx="13841">
                  <c:v>1.0068416595458984E-3</c:v>
                </c:pt>
                <c:pt idx="13842">
                  <c:v>1.007080078125E-3</c:v>
                </c:pt>
                <c:pt idx="13843">
                  <c:v>1.007080078125E-3</c:v>
                </c:pt>
                <c:pt idx="13844">
                  <c:v>1.0068416595458984E-3</c:v>
                </c:pt>
                <c:pt idx="13845">
                  <c:v>1.007080078125E-3</c:v>
                </c:pt>
                <c:pt idx="13846">
                  <c:v>1.0080337524414063E-3</c:v>
                </c:pt>
                <c:pt idx="13847">
                  <c:v>1.0068416595458984E-3</c:v>
                </c:pt>
                <c:pt idx="13848">
                  <c:v>1.007080078125E-3</c:v>
                </c:pt>
                <c:pt idx="13849">
                  <c:v>1.007080078125E-3</c:v>
                </c:pt>
                <c:pt idx="13850">
                  <c:v>1.0068416595458984E-3</c:v>
                </c:pt>
                <c:pt idx="13851">
                  <c:v>1.007080078125E-3</c:v>
                </c:pt>
                <c:pt idx="13852">
                  <c:v>1.007080078125E-3</c:v>
                </c:pt>
                <c:pt idx="13853">
                  <c:v>1.0068416595458984E-3</c:v>
                </c:pt>
                <c:pt idx="13854">
                  <c:v>1.007080078125E-3</c:v>
                </c:pt>
                <c:pt idx="13855">
                  <c:v>1.007080078125E-3</c:v>
                </c:pt>
                <c:pt idx="13856">
                  <c:v>1.0068416595458984E-3</c:v>
                </c:pt>
                <c:pt idx="13857">
                  <c:v>1.007080078125E-3</c:v>
                </c:pt>
                <c:pt idx="13858">
                  <c:v>1.0080337524414063E-3</c:v>
                </c:pt>
                <c:pt idx="13859">
                  <c:v>1.007080078125E-3</c:v>
                </c:pt>
                <c:pt idx="13860">
                  <c:v>1.0068416595458984E-3</c:v>
                </c:pt>
                <c:pt idx="13861">
                  <c:v>1.007080078125E-3</c:v>
                </c:pt>
                <c:pt idx="13862">
                  <c:v>1.007080078125E-3</c:v>
                </c:pt>
                <c:pt idx="13863">
                  <c:v>1.0068416595458984E-3</c:v>
                </c:pt>
                <c:pt idx="13864">
                  <c:v>1.007080078125E-3</c:v>
                </c:pt>
                <c:pt idx="13865">
                  <c:v>1.007080078125E-3</c:v>
                </c:pt>
                <c:pt idx="13866">
                  <c:v>1.0068416595458984E-3</c:v>
                </c:pt>
                <c:pt idx="13867">
                  <c:v>1.007080078125E-3</c:v>
                </c:pt>
                <c:pt idx="13868">
                  <c:v>1.007080078125E-3</c:v>
                </c:pt>
                <c:pt idx="13869">
                  <c:v>1.0068416595458984E-3</c:v>
                </c:pt>
                <c:pt idx="13870">
                  <c:v>1.007080078125E-3</c:v>
                </c:pt>
                <c:pt idx="13871">
                  <c:v>1.0080337524414063E-3</c:v>
                </c:pt>
                <c:pt idx="13872">
                  <c:v>1.0068416595458984E-3</c:v>
                </c:pt>
                <c:pt idx="13873">
                  <c:v>1.007080078125E-3</c:v>
                </c:pt>
                <c:pt idx="13874">
                  <c:v>1.007080078125E-3</c:v>
                </c:pt>
                <c:pt idx="13875">
                  <c:v>1.0068416595458984E-3</c:v>
                </c:pt>
                <c:pt idx="13876">
                  <c:v>1.007080078125E-3</c:v>
                </c:pt>
                <c:pt idx="13877">
                  <c:v>1.007080078125E-3</c:v>
                </c:pt>
                <c:pt idx="13878">
                  <c:v>1.0068416595458984E-3</c:v>
                </c:pt>
                <c:pt idx="13879">
                  <c:v>1.007080078125E-3</c:v>
                </c:pt>
                <c:pt idx="13880">
                  <c:v>1.007080078125E-3</c:v>
                </c:pt>
                <c:pt idx="13881">
                  <c:v>1.0068416595458984E-3</c:v>
                </c:pt>
                <c:pt idx="13882">
                  <c:v>1.007080078125E-3</c:v>
                </c:pt>
                <c:pt idx="13883">
                  <c:v>1.0080337524414063E-3</c:v>
                </c:pt>
                <c:pt idx="13884">
                  <c:v>1.007080078125E-3</c:v>
                </c:pt>
                <c:pt idx="13885">
                  <c:v>1.0068416595458984E-3</c:v>
                </c:pt>
                <c:pt idx="13886">
                  <c:v>1.007080078125E-3</c:v>
                </c:pt>
                <c:pt idx="13887">
                  <c:v>1.007080078125E-3</c:v>
                </c:pt>
                <c:pt idx="13888">
                  <c:v>1.0068416595458984E-3</c:v>
                </c:pt>
                <c:pt idx="13889">
                  <c:v>1.007080078125E-3</c:v>
                </c:pt>
                <c:pt idx="13890">
                  <c:v>1.007080078125E-3</c:v>
                </c:pt>
                <c:pt idx="13891">
                  <c:v>1.0068416595458984E-3</c:v>
                </c:pt>
                <c:pt idx="13892">
                  <c:v>1.007080078125E-3</c:v>
                </c:pt>
                <c:pt idx="13893">
                  <c:v>1.007080078125E-3</c:v>
                </c:pt>
                <c:pt idx="13894">
                  <c:v>1.0068416595458984E-3</c:v>
                </c:pt>
                <c:pt idx="13895">
                  <c:v>1.007080078125E-3</c:v>
                </c:pt>
                <c:pt idx="13896">
                  <c:v>1.0080337524414063E-3</c:v>
                </c:pt>
                <c:pt idx="13897">
                  <c:v>1.0068416595458984E-3</c:v>
                </c:pt>
                <c:pt idx="13898">
                  <c:v>1.007080078125E-3</c:v>
                </c:pt>
                <c:pt idx="13899">
                  <c:v>1.007080078125E-3</c:v>
                </c:pt>
                <c:pt idx="13900">
                  <c:v>1.0068416595458984E-3</c:v>
                </c:pt>
                <c:pt idx="13901">
                  <c:v>1.007080078125E-3</c:v>
                </c:pt>
                <c:pt idx="13902">
                  <c:v>1.007080078125E-3</c:v>
                </c:pt>
                <c:pt idx="13903">
                  <c:v>1.0068416595458984E-3</c:v>
                </c:pt>
                <c:pt idx="13904">
                  <c:v>1.007080078125E-3</c:v>
                </c:pt>
                <c:pt idx="13905">
                  <c:v>1.007080078125E-3</c:v>
                </c:pt>
                <c:pt idx="13906">
                  <c:v>1.0068416595458984E-3</c:v>
                </c:pt>
                <c:pt idx="13907">
                  <c:v>1.007080078125E-3</c:v>
                </c:pt>
                <c:pt idx="13908">
                  <c:v>1.0080337524414063E-3</c:v>
                </c:pt>
                <c:pt idx="13909">
                  <c:v>1.007080078125E-3</c:v>
                </c:pt>
                <c:pt idx="13910">
                  <c:v>1.0068416595458984E-3</c:v>
                </c:pt>
                <c:pt idx="13911">
                  <c:v>1.007080078125E-3</c:v>
                </c:pt>
                <c:pt idx="13912">
                  <c:v>1.007080078125E-3</c:v>
                </c:pt>
                <c:pt idx="13913">
                  <c:v>1.0068416595458984E-3</c:v>
                </c:pt>
                <c:pt idx="13914">
                  <c:v>1.007080078125E-3</c:v>
                </c:pt>
                <c:pt idx="13915">
                  <c:v>1.007080078125E-3</c:v>
                </c:pt>
                <c:pt idx="13916">
                  <c:v>1.0068416595458984E-3</c:v>
                </c:pt>
                <c:pt idx="13917">
                  <c:v>1.007080078125E-3</c:v>
                </c:pt>
                <c:pt idx="13918">
                  <c:v>1.007080078125E-3</c:v>
                </c:pt>
                <c:pt idx="13919">
                  <c:v>1.0068416595458984E-3</c:v>
                </c:pt>
                <c:pt idx="13920">
                  <c:v>1.007080078125E-3</c:v>
                </c:pt>
                <c:pt idx="13921">
                  <c:v>1.0080337524414063E-3</c:v>
                </c:pt>
                <c:pt idx="13922">
                  <c:v>1.0068416595458984E-3</c:v>
                </c:pt>
                <c:pt idx="13923">
                  <c:v>1.007080078125E-3</c:v>
                </c:pt>
                <c:pt idx="13924">
                  <c:v>1.007080078125E-3</c:v>
                </c:pt>
                <c:pt idx="13925">
                  <c:v>1.0068416595458984E-3</c:v>
                </c:pt>
                <c:pt idx="13926">
                  <c:v>1.007080078125E-3</c:v>
                </c:pt>
                <c:pt idx="13927">
                  <c:v>1.007080078125E-3</c:v>
                </c:pt>
                <c:pt idx="13928">
                  <c:v>1.0068416595458984E-3</c:v>
                </c:pt>
                <c:pt idx="13929">
                  <c:v>1.007080078125E-3</c:v>
                </c:pt>
                <c:pt idx="13930">
                  <c:v>1.007080078125E-3</c:v>
                </c:pt>
                <c:pt idx="13931">
                  <c:v>1.0068416595458984E-3</c:v>
                </c:pt>
                <c:pt idx="13932">
                  <c:v>1.007080078125E-3</c:v>
                </c:pt>
                <c:pt idx="13933">
                  <c:v>1.0080337524414063E-3</c:v>
                </c:pt>
                <c:pt idx="13934">
                  <c:v>1.007080078125E-3</c:v>
                </c:pt>
                <c:pt idx="13935">
                  <c:v>1.0068416595458984E-3</c:v>
                </c:pt>
                <c:pt idx="13936">
                  <c:v>1.007080078125E-3</c:v>
                </c:pt>
                <c:pt idx="13937">
                  <c:v>1.007080078125E-3</c:v>
                </c:pt>
                <c:pt idx="13938">
                  <c:v>1.0068416595458984E-3</c:v>
                </c:pt>
                <c:pt idx="13939">
                  <c:v>1.007080078125E-3</c:v>
                </c:pt>
                <c:pt idx="13940">
                  <c:v>1.007080078125E-3</c:v>
                </c:pt>
                <c:pt idx="13941">
                  <c:v>1.0068416595458984E-3</c:v>
                </c:pt>
                <c:pt idx="13942">
                  <c:v>1.007080078125E-3</c:v>
                </c:pt>
                <c:pt idx="13943">
                  <c:v>1.007080078125E-3</c:v>
                </c:pt>
                <c:pt idx="13944">
                  <c:v>1.0068416595458984E-3</c:v>
                </c:pt>
                <c:pt idx="13945">
                  <c:v>1.007080078125E-3</c:v>
                </c:pt>
                <c:pt idx="13946">
                  <c:v>1.0080337524414063E-3</c:v>
                </c:pt>
                <c:pt idx="13947">
                  <c:v>1.0068416595458984E-3</c:v>
                </c:pt>
                <c:pt idx="13948">
                  <c:v>1.007080078125E-3</c:v>
                </c:pt>
                <c:pt idx="13949">
                  <c:v>1.007080078125E-3</c:v>
                </c:pt>
                <c:pt idx="13950">
                  <c:v>1.0068416595458984E-3</c:v>
                </c:pt>
                <c:pt idx="13951">
                  <c:v>1.007080078125E-3</c:v>
                </c:pt>
                <c:pt idx="13952">
                  <c:v>1.007080078125E-3</c:v>
                </c:pt>
                <c:pt idx="13953">
                  <c:v>1.0068416595458984E-3</c:v>
                </c:pt>
                <c:pt idx="13954">
                  <c:v>1.007080078125E-3</c:v>
                </c:pt>
                <c:pt idx="13955">
                  <c:v>1.007080078125E-3</c:v>
                </c:pt>
                <c:pt idx="13956">
                  <c:v>1.0068416595458984E-3</c:v>
                </c:pt>
                <c:pt idx="13957">
                  <c:v>1.007080078125E-3</c:v>
                </c:pt>
                <c:pt idx="13958">
                  <c:v>1.0080337524414063E-3</c:v>
                </c:pt>
                <c:pt idx="13959">
                  <c:v>1.007080078125E-3</c:v>
                </c:pt>
                <c:pt idx="13960">
                  <c:v>1.0068416595458984E-3</c:v>
                </c:pt>
                <c:pt idx="13961">
                  <c:v>1.007080078125E-3</c:v>
                </c:pt>
                <c:pt idx="13962">
                  <c:v>1.007080078125E-3</c:v>
                </c:pt>
                <c:pt idx="13963">
                  <c:v>1.0068416595458984E-3</c:v>
                </c:pt>
                <c:pt idx="13964">
                  <c:v>1.007080078125E-3</c:v>
                </c:pt>
                <c:pt idx="13965">
                  <c:v>1.007080078125E-3</c:v>
                </c:pt>
                <c:pt idx="13966">
                  <c:v>1.0068416595458984E-3</c:v>
                </c:pt>
                <c:pt idx="13967">
                  <c:v>1.007080078125E-3</c:v>
                </c:pt>
                <c:pt idx="13968">
                  <c:v>1.007080078125E-3</c:v>
                </c:pt>
                <c:pt idx="13969">
                  <c:v>1.0068416595458984E-3</c:v>
                </c:pt>
                <c:pt idx="13970">
                  <c:v>1.007080078125E-3</c:v>
                </c:pt>
                <c:pt idx="13971">
                  <c:v>1.0080337524414063E-3</c:v>
                </c:pt>
                <c:pt idx="13972">
                  <c:v>1.0068416595458984E-3</c:v>
                </c:pt>
                <c:pt idx="13973">
                  <c:v>1.409912109375E-2</c:v>
                </c:pt>
                <c:pt idx="13974">
                  <c:v>1.007080078125E-3</c:v>
                </c:pt>
                <c:pt idx="13975">
                  <c:v>1.0068416595458984E-3</c:v>
                </c:pt>
                <c:pt idx="13976">
                  <c:v>1.007080078125E-3</c:v>
                </c:pt>
                <c:pt idx="13977">
                  <c:v>1.007080078125E-3</c:v>
                </c:pt>
                <c:pt idx="13978">
                  <c:v>1.0068416595458984E-3</c:v>
                </c:pt>
                <c:pt idx="13979">
                  <c:v>1.007080078125E-3</c:v>
                </c:pt>
                <c:pt idx="13980">
                  <c:v>1.007080078125E-3</c:v>
                </c:pt>
                <c:pt idx="13981">
                  <c:v>1.0068416595458984E-3</c:v>
                </c:pt>
                <c:pt idx="13982">
                  <c:v>1.007080078125E-3</c:v>
                </c:pt>
                <c:pt idx="13983">
                  <c:v>2.0148754119873047E-3</c:v>
                </c:pt>
                <c:pt idx="13984">
                  <c:v>1.007080078125E-3</c:v>
                </c:pt>
                <c:pt idx="13985">
                  <c:v>1.007080078125E-3</c:v>
                </c:pt>
                <c:pt idx="13986">
                  <c:v>1.0068416595458984E-3</c:v>
                </c:pt>
                <c:pt idx="13987">
                  <c:v>1.007080078125E-3</c:v>
                </c:pt>
                <c:pt idx="13988">
                  <c:v>1.007080078125E-3</c:v>
                </c:pt>
                <c:pt idx="13989">
                  <c:v>1.0068416595458984E-3</c:v>
                </c:pt>
                <c:pt idx="13990">
                  <c:v>1.007080078125E-3</c:v>
                </c:pt>
                <c:pt idx="13991">
                  <c:v>1.007080078125E-3</c:v>
                </c:pt>
                <c:pt idx="13992">
                  <c:v>1.0068416595458984E-3</c:v>
                </c:pt>
                <c:pt idx="13993">
                  <c:v>1.007080078125E-3</c:v>
                </c:pt>
                <c:pt idx="13994">
                  <c:v>1.0080337524414063E-3</c:v>
                </c:pt>
                <c:pt idx="13995">
                  <c:v>1.007080078125E-3</c:v>
                </c:pt>
                <c:pt idx="13996">
                  <c:v>1.0068416595458984E-3</c:v>
                </c:pt>
                <c:pt idx="13997">
                  <c:v>1.007080078125E-3</c:v>
                </c:pt>
                <c:pt idx="13998">
                  <c:v>1.007080078125E-3</c:v>
                </c:pt>
                <c:pt idx="13999">
                  <c:v>1.0068416595458984E-3</c:v>
                </c:pt>
                <c:pt idx="14000">
                  <c:v>1.007080078125E-3</c:v>
                </c:pt>
                <c:pt idx="14001">
                  <c:v>1.007080078125E-3</c:v>
                </c:pt>
                <c:pt idx="14002">
                  <c:v>1.0068416595458984E-3</c:v>
                </c:pt>
                <c:pt idx="14003">
                  <c:v>1.007080078125E-3</c:v>
                </c:pt>
                <c:pt idx="14004">
                  <c:v>1.007080078125E-3</c:v>
                </c:pt>
                <c:pt idx="14005">
                  <c:v>1.0068416595458984E-3</c:v>
                </c:pt>
                <c:pt idx="14006">
                  <c:v>1.007080078125E-3</c:v>
                </c:pt>
                <c:pt idx="14007">
                  <c:v>1.0080337524414063E-3</c:v>
                </c:pt>
                <c:pt idx="14008">
                  <c:v>1.0068416595458984E-3</c:v>
                </c:pt>
                <c:pt idx="14009">
                  <c:v>1.007080078125E-3</c:v>
                </c:pt>
                <c:pt idx="14010">
                  <c:v>1.007080078125E-3</c:v>
                </c:pt>
                <c:pt idx="14011">
                  <c:v>1.0068416595458984E-3</c:v>
                </c:pt>
                <c:pt idx="14012">
                  <c:v>1.007080078125E-3</c:v>
                </c:pt>
                <c:pt idx="14013">
                  <c:v>1.007080078125E-3</c:v>
                </c:pt>
                <c:pt idx="14014">
                  <c:v>3.0210018157958984E-3</c:v>
                </c:pt>
                <c:pt idx="14015">
                  <c:v>1.0068416595458984E-3</c:v>
                </c:pt>
                <c:pt idx="14016">
                  <c:v>1.007080078125E-3</c:v>
                </c:pt>
                <c:pt idx="14017">
                  <c:v>1.0080337524414063E-3</c:v>
                </c:pt>
                <c:pt idx="14018">
                  <c:v>1.007080078125E-3</c:v>
                </c:pt>
                <c:pt idx="14019">
                  <c:v>1.0068416595458984E-3</c:v>
                </c:pt>
                <c:pt idx="14020">
                  <c:v>1.007080078125E-3</c:v>
                </c:pt>
                <c:pt idx="14021">
                  <c:v>1.007080078125E-3</c:v>
                </c:pt>
                <c:pt idx="14022">
                  <c:v>1.0068416595458984E-3</c:v>
                </c:pt>
                <c:pt idx="14023">
                  <c:v>1.007080078125E-3</c:v>
                </c:pt>
                <c:pt idx="14024">
                  <c:v>1.007080078125E-3</c:v>
                </c:pt>
                <c:pt idx="14025">
                  <c:v>1.0068416595458984E-3</c:v>
                </c:pt>
                <c:pt idx="14026">
                  <c:v>1.007080078125E-3</c:v>
                </c:pt>
                <c:pt idx="14027">
                  <c:v>1.007080078125E-3</c:v>
                </c:pt>
                <c:pt idx="14028">
                  <c:v>1.0068416595458984E-3</c:v>
                </c:pt>
                <c:pt idx="14029">
                  <c:v>1.007080078125E-3</c:v>
                </c:pt>
                <c:pt idx="14030">
                  <c:v>1.0080337524414063E-3</c:v>
                </c:pt>
                <c:pt idx="14031">
                  <c:v>1.0068416595458984E-3</c:v>
                </c:pt>
                <c:pt idx="14032">
                  <c:v>1.007080078125E-3</c:v>
                </c:pt>
                <c:pt idx="14033">
                  <c:v>1.007080078125E-3</c:v>
                </c:pt>
                <c:pt idx="14034">
                  <c:v>1.0068416595458984E-3</c:v>
                </c:pt>
                <c:pt idx="14035">
                  <c:v>1.007080078125E-3</c:v>
                </c:pt>
                <c:pt idx="14036">
                  <c:v>1.007080078125E-3</c:v>
                </c:pt>
                <c:pt idx="14037">
                  <c:v>1.0068416595458984E-3</c:v>
                </c:pt>
                <c:pt idx="14038">
                  <c:v>1.007080078125E-3</c:v>
                </c:pt>
                <c:pt idx="14039">
                  <c:v>1.007080078125E-3</c:v>
                </c:pt>
                <c:pt idx="14040">
                  <c:v>1.0068416595458984E-3</c:v>
                </c:pt>
                <c:pt idx="14041">
                  <c:v>1.007080078125E-3</c:v>
                </c:pt>
                <c:pt idx="14042">
                  <c:v>1.0080337524414063E-3</c:v>
                </c:pt>
                <c:pt idx="14043">
                  <c:v>1.007080078125E-3</c:v>
                </c:pt>
                <c:pt idx="14044">
                  <c:v>1.0068416595458984E-3</c:v>
                </c:pt>
                <c:pt idx="14045">
                  <c:v>1.007080078125E-3</c:v>
                </c:pt>
                <c:pt idx="14046">
                  <c:v>1.007080078125E-3</c:v>
                </c:pt>
                <c:pt idx="14047">
                  <c:v>1.0068416595458984E-3</c:v>
                </c:pt>
                <c:pt idx="14048">
                  <c:v>1.007080078125E-3</c:v>
                </c:pt>
                <c:pt idx="14049">
                  <c:v>1.007080078125E-3</c:v>
                </c:pt>
                <c:pt idx="14050">
                  <c:v>1.0068416595458984E-3</c:v>
                </c:pt>
                <c:pt idx="14051">
                  <c:v>1.007080078125E-3</c:v>
                </c:pt>
                <c:pt idx="14052">
                  <c:v>1.007080078125E-3</c:v>
                </c:pt>
                <c:pt idx="14053">
                  <c:v>1.0068416595458984E-3</c:v>
                </c:pt>
                <c:pt idx="14054">
                  <c:v>1.0080337524414063E-3</c:v>
                </c:pt>
                <c:pt idx="14055">
                  <c:v>1.007080078125E-3</c:v>
                </c:pt>
                <c:pt idx="14056">
                  <c:v>1.0068416595458984E-3</c:v>
                </c:pt>
                <c:pt idx="14057">
                  <c:v>1.007080078125E-3</c:v>
                </c:pt>
                <c:pt idx="14058">
                  <c:v>1.007080078125E-3</c:v>
                </c:pt>
                <c:pt idx="14059">
                  <c:v>1.0068416595458984E-3</c:v>
                </c:pt>
                <c:pt idx="14060">
                  <c:v>1.007080078125E-3</c:v>
                </c:pt>
                <c:pt idx="14061">
                  <c:v>1.007080078125E-3</c:v>
                </c:pt>
                <c:pt idx="14062">
                  <c:v>1.0068416595458984E-3</c:v>
                </c:pt>
                <c:pt idx="14063">
                  <c:v>1.007080078125E-3</c:v>
                </c:pt>
                <c:pt idx="14064">
                  <c:v>1.007080078125E-3</c:v>
                </c:pt>
                <c:pt idx="14065">
                  <c:v>1.0068416595458984E-3</c:v>
                </c:pt>
                <c:pt idx="14066">
                  <c:v>1.007080078125E-3</c:v>
                </c:pt>
                <c:pt idx="14067">
                  <c:v>1.0080337524414063E-3</c:v>
                </c:pt>
                <c:pt idx="14068">
                  <c:v>1.007080078125E-3</c:v>
                </c:pt>
                <c:pt idx="14069">
                  <c:v>1.0068416595458984E-3</c:v>
                </c:pt>
                <c:pt idx="14070">
                  <c:v>1.007080078125E-3</c:v>
                </c:pt>
                <c:pt idx="14071">
                  <c:v>1.007080078125E-3</c:v>
                </c:pt>
                <c:pt idx="14072">
                  <c:v>1.0068416595458984E-3</c:v>
                </c:pt>
                <c:pt idx="14073">
                  <c:v>1.007080078125E-3</c:v>
                </c:pt>
                <c:pt idx="14074">
                  <c:v>1.007080078125E-3</c:v>
                </c:pt>
                <c:pt idx="14075">
                  <c:v>1.0068416595458984E-3</c:v>
                </c:pt>
                <c:pt idx="14076">
                  <c:v>1.007080078125E-3</c:v>
                </c:pt>
                <c:pt idx="14077">
                  <c:v>1.007080078125E-3</c:v>
                </c:pt>
                <c:pt idx="14078">
                  <c:v>1.0068416595458984E-3</c:v>
                </c:pt>
                <c:pt idx="14079">
                  <c:v>1.0080337524414063E-3</c:v>
                </c:pt>
                <c:pt idx="14080">
                  <c:v>1.007080078125E-3</c:v>
                </c:pt>
                <c:pt idx="14081">
                  <c:v>1.0068416595458984E-3</c:v>
                </c:pt>
                <c:pt idx="14082">
                  <c:v>1.007080078125E-3</c:v>
                </c:pt>
                <c:pt idx="14083">
                  <c:v>1.007080078125E-3</c:v>
                </c:pt>
                <c:pt idx="14084">
                  <c:v>1.0068416595458984E-3</c:v>
                </c:pt>
                <c:pt idx="14085">
                  <c:v>1.007080078125E-3</c:v>
                </c:pt>
                <c:pt idx="14086">
                  <c:v>1.007080078125E-3</c:v>
                </c:pt>
                <c:pt idx="14087">
                  <c:v>1.0068416595458984E-3</c:v>
                </c:pt>
                <c:pt idx="14088">
                  <c:v>1.007080078125E-3</c:v>
                </c:pt>
                <c:pt idx="14089">
                  <c:v>1.007080078125E-3</c:v>
                </c:pt>
                <c:pt idx="14090">
                  <c:v>1.0068416595458984E-3</c:v>
                </c:pt>
                <c:pt idx="14091">
                  <c:v>1.007080078125E-3</c:v>
                </c:pt>
                <c:pt idx="14092">
                  <c:v>1.0080337524414063E-3</c:v>
                </c:pt>
                <c:pt idx="14093">
                  <c:v>1.007080078125E-3</c:v>
                </c:pt>
                <c:pt idx="14094">
                  <c:v>1.0068416595458984E-3</c:v>
                </c:pt>
                <c:pt idx="14095">
                  <c:v>1.007080078125E-3</c:v>
                </c:pt>
                <c:pt idx="14096">
                  <c:v>1.007080078125E-3</c:v>
                </c:pt>
                <c:pt idx="14097">
                  <c:v>1.0068416595458984E-3</c:v>
                </c:pt>
                <c:pt idx="14098">
                  <c:v>1.007080078125E-3</c:v>
                </c:pt>
                <c:pt idx="14099">
                  <c:v>1.007080078125E-3</c:v>
                </c:pt>
                <c:pt idx="14100">
                  <c:v>1.0068416595458984E-3</c:v>
                </c:pt>
                <c:pt idx="14101">
                  <c:v>1.007080078125E-3</c:v>
                </c:pt>
                <c:pt idx="14102">
                  <c:v>1.007080078125E-3</c:v>
                </c:pt>
                <c:pt idx="14103">
                  <c:v>1.0068416595458984E-3</c:v>
                </c:pt>
                <c:pt idx="14104">
                  <c:v>1.0080337524414063E-3</c:v>
                </c:pt>
                <c:pt idx="14105">
                  <c:v>1.007080078125E-3</c:v>
                </c:pt>
                <c:pt idx="14106">
                  <c:v>1.0068416595458984E-3</c:v>
                </c:pt>
                <c:pt idx="14107">
                  <c:v>1.007080078125E-3</c:v>
                </c:pt>
                <c:pt idx="14108">
                  <c:v>1.007080078125E-3</c:v>
                </c:pt>
                <c:pt idx="14109">
                  <c:v>1.0068416595458984E-3</c:v>
                </c:pt>
                <c:pt idx="14110">
                  <c:v>1.007080078125E-3</c:v>
                </c:pt>
                <c:pt idx="14111">
                  <c:v>1.007080078125E-3</c:v>
                </c:pt>
                <c:pt idx="14112">
                  <c:v>1.0068416595458984E-3</c:v>
                </c:pt>
                <c:pt idx="14113">
                  <c:v>1.007080078125E-3</c:v>
                </c:pt>
                <c:pt idx="14114">
                  <c:v>1.007080078125E-3</c:v>
                </c:pt>
                <c:pt idx="14115">
                  <c:v>1.0068416595458984E-3</c:v>
                </c:pt>
                <c:pt idx="14116">
                  <c:v>1.007080078125E-3</c:v>
                </c:pt>
                <c:pt idx="14117">
                  <c:v>1.0080337524414063E-3</c:v>
                </c:pt>
                <c:pt idx="14118">
                  <c:v>1.007080078125E-3</c:v>
                </c:pt>
                <c:pt idx="14119">
                  <c:v>1.0068416595458984E-3</c:v>
                </c:pt>
                <c:pt idx="14120">
                  <c:v>1.007080078125E-3</c:v>
                </c:pt>
                <c:pt idx="14121">
                  <c:v>1.007080078125E-3</c:v>
                </c:pt>
                <c:pt idx="14122">
                  <c:v>1.0068416595458984E-3</c:v>
                </c:pt>
                <c:pt idx="14123">
                  <c:v>1.007080078125E-3</c:v>
                </c:pt>
                <c:pt idx="14124">
                  <c:v>1.007080078125E-3</c:v>
                </c:pt>
                <c:pt idx="14125">
                  <c:v>1.0068416595458984E-3</c:v>
                </c:pt>
                <c:pt idx="14126">
                  <c:v>1.007080078125E-3</c:v>
                </c:pt>
                <c:pt idx="14127">
                  <c:v>1.007080078125E-3</c:v>
                </c:pt>
                <c:pt idx="14128">
                  <c:v>1.0068416595458984E-3</c:v>
                </c:pt>
                <c:pt idx="14129">
                  <c:v>1.0080337524414063E-3</c:v>
                </c:pt>
                <c:pt idx="14130">
                  <c:v>1.007080078125E-3</c:v>
                </c:pt>
                <c:pt idx="14131">
                  <c:v>1.0068416595458984E-3</c:v>
                </c:pt>
                <c:pt idx="14132">
                  <c:v>1.007080078125E-3</c:v>
                </c:pt>
                <c:pt idx="14133">
                  <c:v>1.007080078125E-3</c:v>
                </c:pt>
                <c:pt idx="14134">
                  <c:v>1.0068416595458984E-3</c:v>
                </c:pt>
                <c:pt idx="14135">
                  <c:v>1.007080078125E-3</c:v>
                </c:pt>
                <c:pt idx="14136">
                  <c:v>1.007080078125E-3</c:v>
                </c:pt>
                <c:pt idx="14137">
                  <c:v>1.0068416595458984E-3</c:v>
                </c:pt>
                <c:pt idx="14138">
                  <c:v>1.007080078125E-3</c:v>
                </c:pt>
                <c:pt idx="14139">
                  <c:v>1.007080078125E-3</c:v>
                </c:pt>
                <c:pt idx="14140">
                  <c:v>1.0068416595458984E-3</c:v>
                </c:pt>
                <c:pt idx="14141">
                  <c:v>1.007080078125E-3</c:v>
                </c:pt>
                <c:pt idx="14142">
                  <c:v>1.0080337524414063E-3</c:v>
                </c:pt>
                <c:pt idx="14143">
                  <c:v>1.007080078125E-3</c:v>
                </c:pt>
                <c:pt idx="14144">
                  <c:v>1.0068416595458984E-3</c:v>
                </c:pt>
                <c:pt idx="14145">
                  <c:v>1.007080078125E-3</c:v>
                </c:pt>
                <c:pt idx="14146">
                  <c:v>1.007080078125E-3</c:v>
                </c:pt>
                <c:pt idx="14147">
                  <c:v>1.0068416595458984E-3</c:v>
                </c:pt>
                <c:pt idx="14148">
                  <c:v>1.007080078125E-3</c:v>
                </c:pt>
                <c:pt idx="14149">
                  <c:v>1.007080078125E-3</c:v>
                </c:pt>
                <c:pt idx="14150">
                  <c:v>1.0068416595458984E-3</c:v>
                </c:pt>
                <c:pt idx="14151">
                  <c:v>1.007080078125E-3</c:v>
                </c:pt>
                <c:pt idx="14152">
                  <c:v>1.007080078125E-3</c:v>
                </c:pt>
                <c:pt idx="14153">
                  <c:v>1.0068416595458984E-3</c:v>
                </c:pt>
                <c:pt idx="14154">
                  <c:v>1.0080337524414063E-3</c:v>
                </c:pt>
                <c:pt idx="14155">
                  <c:v>1.007080078125E-3</c:v>
                </c:pt>
                <c:pt idx="14156">
                  <c:v>1.0068416595458984E-3</c:v>
                </c:pt>
                <c:pt idx="14157">
                  <c:v>1.007080078125E-3</c:v>
                </c:pt>
                <c:pt idx="14158">
                  <c:v>1.007080078125E-3</c:v>
                </c:pt>
                <c:pt idx="14159">
                  <c:v>1.0068416595458984E-3</c:v>
                </c:pt>
                <c:pt idx="14160">
                  <c:v>1.007080078125E-3</c:v>
                </c:pt>
                <c:pt idx="14161">
                  <c:v>1.007080078125E-3</c:v>
                </c:pt>
                <c:pt idx="14162">
                  <c:v>1.0068416595458984E-3</c:v>
                </c:pt>
                <c:pt idx="14163">
                  <c:v>1.007080078125E-3</c:v>
                </c:pt>
                <c:pt idx="14164">
                  <c:v>1.007080078125E-3</c:v>
                </c:pt>
                <c:pt idx="14165">
                  <c:v>1.0068416595458984E-3</c:v>
                </c:pt>
                <c:pt idx="14166">
                  <c:v>1.007080078125E-3</c:v>
                </c:pt>
                <c:pt idx="14167">
                  <c:v>1.0080337524414063E-3</c:v>
                </c:pt>
                <c:pt idx="14168">
                  <c:v>1.007080078125E-3</c:v>
                </c:pt>
                <c:pt idx="14169">
                  <c:v>1.0068416595458984E-3</c:v>
                </c:pt>
                <c:pt idx="14170">
                  <c:v>1.007080078125E-3</c:v>
                </c:pt>
                <c:pt idx="14171">
                  <c:v>1.007080078125E-3</c:v>
                </c:pt>
                <c:pt idx="14172">
                  <c:v>1.0068416595458984E-3</c:v>
                </c:pt>
                <c:pt idx="14173">
                  <c:v>1.007080078125E-3</c:v>
                </c:pt>
                <c:pt idx="14174">
                  <c:v>1.007080078125E-3</c:v>
                </c:pt>
                <c:pt idx="14175">
                  <c:v>1.0068416595458984E-3</c:v>
                </c:pt>
                <c:pt idx="14176">
                  <c:v>1.007080078125E-3</c:v>
                </c:pt>
                <c:pt idx="14177">
                  <c:v>1.007080078125E-3</c:v>
                </c:pt>
                <c:pt idx="14178">
                  <c:v>1.0068416595458984E-3</c:v>
                </c:pt>
                <c:pt idx="14179">
                  <c:v>1.0080337524414063E-3</c:v>
                </c:pt>
                <c:pt idx="14180">
                  <c:v>1.007080078125E-3</c:v>
                </c:pt>
                <c:pt idx="14181">
                  <c:v>1.0068416595458984E-3</c:v>
                </c:pt>
                <c:pt idx="14182">
                  <c:v>1.007080078125E-3</c:v>
                </c:pt>
                <c:pt idx="14183">
                  <c:v>1.007080078125E-3</c:v>
                </c:pt>
                <c:pt idx="14184">
                  <c:v>1.0068416595458984E-3</c:v>
                </c:pt>
                <c:pt idx="14185">
                  <c:v>1.007080078125E-3</c:v>
                </c:pt>
                <c:pt idx="14186">
                  <c:v>1.007080078125E-3</c:v>
                </c:pt>
                <c:pt idx="14187">
                  <c:v>1.0068416595458984E-3</c:v>
                </c:pt>
                <c:pt idx="14188">
                  <c:v>1.007080078125E-3</c:v>
                </c:pt>
                <c:pt idx="14189">
                  <c:v>1.007080078125E-3</c:v>
                </c:pt>
                <c:pt idx="14190">
                  <c:v>1.0068416595458984E-3</c:v>
                </c:pt>
                <c:pt idx="14191">
                  <c:v>1.007080078125E-3</c:v>
                </c:pt>
                <c:pt idx="14192">
                  <c:v>1.0080337524414063E-3</c:v>
                </c:pt>
                <c:pt idx="14193">
                  <c:v>1.007080078125E-3</c:v>
                </c:pt>
                <c:pt idx="14194">
                  <c:v>1.0068416595458984E-3</c:v>
                </c:pt>
                <c:pt idx="14195">
                  <c:v>1.007080078125E-3</c:v>
                </c:pt>
                <c:pt idx="14196">
                  <c:v>1.007080078125E-3</c:v>
                </c:pt>
                <c:pt idx="14197">
                  <c:v>1.0068416595458984E-3</c:v>
                </c:pt>
                <c:pt idx="14198">
                  <c:v>1.007080078125E-3</c:v>
                </c:pt>
                <c:pt idx="14199">
                  <c:v>1.007080078125E-3</c:v>
                </c:pt>
                <c:pt idx="14200">
                  <c:v>1.0068416595458984E-3</c:v>
                </c:pt>
                <c:pt idx="14201">
                  <c:v>1.007080078125E-3</c:v>
                </c:pt>
                <c:pt idx="14202">
                  <c:v>1.007080078125E-3</c:v>
                </c:pt>
                <c:pt idx="14203">
                  <c:v>1.0068416595458984E-3</c:v>
                </c:pt>
                <c:pt idx="14204">
                  <c:v>1.0080337524414063E-3</c:v>
                </c:pt>
                <c:pt idx="14205">
                  <c:v>1.007080078125E-3</c:v>
                </c:pt>
                <c:pt idx="14206">
                  <c:v>1.0068416595458984E-3</c:v>
                </c:pt>
                <c:pt idx="14207">
                  <c:v>1.007080078125E-3</c:v>
                </c:pt>
                <c:pt idx="14208">
                  <c:v>1.007080078125E-3</c:v>
                </c:pt>
                <c:pt idx="14209">
                  <c:v>1.0068416595458984E-3</c:v>
                </c:pt>
                <c:pt idx="14210">
                  <c:v>1.007080078125E-3</c:v>
                </c:pt>
                <c:pt idx="14211">
                  <c:v>1.007080078125E-3</c:v>
                </c:pt>
                <c:pt idx="14212">
                  <c:v>1.0068416595458984E-3</c:v>
                </c:pt>
                <c:pt idx="14213">
                  <c:v>1.007080078125E-3</c:v>
                </c:pt>
                <c:pt idx="14214">
                  <c:v>1.007080078125E-3</c:v>
                </c:pt>
                <c:pt idx="14215">
                  <c:v>1.0068416595458984E-3</c:v>
                </c:pt>
                <c:pt idx="14216">
                  <c:v>1.007080078125E-3</c:v>
                </c:pt>
                <c:pt idx="14217">
                  <c:v>1.0080337524414063E-3</c:v>
                </c:pt>
                <c:pt idx="14218">
                  <c:v>1.007080078125E-3</c:v>
                </c:pt>
                <c:pt idx="14219">
                  <c:v>1.0068416595458984E-3</c:v>
                </c:pt>
                <c:pt idx="14220">
                  <c:v>1.007080078125E-3</c:v>
                </c:pt>
                <c:pt idx="14221">
                  <c:v>1.007080078125E-3</c:v>
                </c:pt>
                <c:pt idx="14222">
                  <c:v>1.0068416595458984E-3</c:v>
                </c:pt>
                <c:pt idx="14223">
                  <c:v>1.007080078125E-3</c:v>
                </c:pt>
                <c:pt idx="14224">
                  <c:v>1.007080078125E-3</c:v>
                </c:pt>
                <c:pt idx="14225">
                  <c:v>2.0139217376708984E-3</c:v>
                </c:pt>
                <c:pt idx="14226">
                  <c:v>1.007080078125E-3</c:v>
                </c:pt>
                <c:pt idx="14227">
                  <c:v>1.0068416595458984E-3</c:v>
                </c:pt>
                <c:pt idx="14228">
                  <c:v>1.0080337524414063E-3</c:v>
                </c:pt>
                <c:pt idx="14229">
                  <c:v>1.007080078125E-3</c:v>
                </c:pt>
                <c:pt idx="14230">
                  <c:v>1.0068416595458984E-3</c:v>
                </c:pt>
                <c:pt idx="14231">
                  <c:v>1.007080078125E-3</c:v>
                </c:pt>
                <c:pt idx="14232">
                  <c:v>1.007080078125E-3</c:v>
                </c:pt>
                <c:pt idx="14233">
                  <c:v>1.0068416595458984E-3</c:v>
                </c:pt>
                <c:pt idx="14234">
                  <c:v>1.007080078125E-3</c:v>
                </c:pt>
                <c:pt idx="14235">
                  <c:v>1.007080078125E-3</c:v>
                </c:pt>
                <c:pt idx="14236">
                  <c:v>1.0068416595458984E-3</c:v>
                </c:pt>
                <c:pt idx="14237">
                  <c:v>1.007080078125E-3</c:v>
                </c:pt>
                <c:pt idx="14238">
                  <c:v>1.007080078125E-3</c:v>
                </c:pt>
                <c:pt idx="14239">
                  <c:v>1.0068416595458984E-3</c:v>
                </c:pt>
                <c:pt idx="14240">
                  <c:v>1.007080078125E-3</c:v>
                </c:pt>
                <c:pt idx="14241">
                  <c:v>1.0080337524414063E-3</c:v>
                </c:pt>
                <c:pt idx="14242">
                  <c:v>1.007080078125E-3</c:v>
                </c:pt>
                <c:pt idx="14243">
                  <c:v>1.0068416595458984E-3</c:v>
                </c:pt>
                <c:pt idx="14244">
                  <c:v>1.007080078125E-3</c:v>
                </c:pt>
                <c:pt idx="14245">
                  <c:v>1.007080078125E-3</c:v>
                </c:pt>
                <c:pt idx="14246">
                  <c:v>1.0068416595458984E-3</c:v>
                </c:pt>
                <c:pt idx="14247">
                  <c:v>1.007080078125E-3</c:v>
                </c:pt>
                <c:pt idx="14248">
                  <c:v>1.007080078125E-3</c:v>
                </c:pt>
                <c:pt idx="14249">
                  <c:v>1.0068416595458984E-3</c:v>
                </c:pt>
                <c:pt idx="14250">
                  <c:v>1.007080078125E-3</c:v>
                </c:pt>
                <c:pt idx="14251">
                  <c:v>1.007080078125E-3</c:v>
                </c:pt>
                <c:pt idx="14252">
                  <c:v>1.0068416595458984E-3</c:v>
                </c:pt>
                <c:pt idx="14253">
                  <c:v>1.0080337524414063E-3</c:v>
                </c:pt>
                <c:pt idx="14254">
                  <c:v>1.007080078125E-3</c:v>
                </c:pt>
                <c:pt idx="14255">
                  <c:v>1.0068416595458984E-3</c:v>
                </c:pt>
                <c:pt idx="14256">
                  <c:v>1.007080078125E-3</c:v>
                </c:pt>
                <c:pt idx="14257">
                  <c:v>1.007080078125E-3</c:v>
                </c:pt>
                <c:pt idx="14258">
                  <c:v>1.0068416595458984E-3</c:v>
                </c:pt>
                <c:pt idx="14259">
                  <c:v>1.007080078125E-3</c:v>
                </c:pt>
                <c:pt idx="14260">
                  <c:v>1.007080078125E-3</c:v>
                </c:pt>
                <c:pt idx="14261">
                  <c:v>1.0068416595458984E-3</c:v>
                </c:pt>
                <c:pt idx="14262">
                  <c:v>1.007080078125E-3</c:v>
                </c:pt>
                <c:pt idx="14263">
                  <c:v>1.007080078125E-3</c:v>
                </c:pt>
                <c:pt idx="14264">
                  <c:v>1.0068416595458984E-3</c:v>
                </c:pt>
                <c:pt idx="14265">
                  <c:v>1.007080078125E-3</c:v>
                </c:pt>
                <c:pt idx="14266">
                  <c:v>1.0080337524414063E-3</c:v>
                </c:pt>
                <c:pt idx="14267">
                  <c:v>1.007080078125E-3</c:v>
                </c:pt>
                <c:pt idx="14268">
                  <c:v>1.0068416595458984E-3</c:v>
                </c:pt>
                <c:pt idx="14269">
                  <c:v>1.007080078125E-3</c:v>
                </c:pt>
                <c:pt idx="14270">
                  <c:v>1.007080078125E-3</c:v>
                </c:pt>
                <c:pt idx="14271">
                  <c:v>1.0068416595458984E-3</c:v>
                </c:pt>
                <c:pt idx="14272">
                  <c:v>1.007080078125E-3</c:v>
                </c:pt>
                <c:pt idx="14273">
                  <c:v>1.007080078125E-3</c:v>
                </c:pt>
                <c:pt idx="14274">
                  <c:v>1.0068416595458984E-3</c:v>
                </c:pt>
                <c:pt idx="14275">
                  <c:v>1.007080078125E-3</c:v>
                </c:pt>
                <c:pt idx="14276">
                  <c:v>1.0068416595458984E-3</c:v>
                </c:pt>
                <c:pt idx="14277">
                  <c:v>1.007080078125E-3</c:v>
                </c:pt>
                <c:pt idx="14278">
                  <c:v>1.0080337524414063E-3</c:v>
                </c:pt>
                <c:pt idx="14279">
                  <c:v>1.007080078125E-3</c:v>
                </c:pt>
                <c:pt idx="14280">
                  <c:v>1.0068416595458984E-3</c:v>
                </c:pt>
                <c:pt idx="14281">
                  <c:v>1.007080078125E-3</c:v>
                </c:pt>
                <c:pt idx="14282">
                  <c:v>1.007080078125E-3</c:v>
                </c:pt>
                <c:pt idx="14283">
                  <c:v>1.0068416595458984E-3</c:v>
                </c:pt>
                <c:pt idx="14284">
                  <c:v>1.007080078125E-3</c:v>
                </c:pt>
                <c:pt idx="14285">
                  <c:v>1.007080078125E-3</c:v>
                </c:pt>
                <c:pt idx="14286">
                  <c:v>1.0068416595458984E-3</c:v>
                </c:pt>
                <c:pt idx="14287">
                  <c:v>1.007080078125E-3</c:v>
                </c:pt>
                <c:pt idx="14288">
                  <c:v>1.007080078125E-3</c:v>
                </c:pt>
                <c:pt idx="14289">
                  <c:v>1.0068416595458984E-3</c:v>
                </c:pt>
                <c:pt idx="14290">
                  <c:v>1.007080078125E-3</c:v>
                </c:pt>
                <c:pt idx="14291">
                  <c:v>1.0080337524414063E-3</c:v>
                </c:pt>
                <c:pt idx="14292">
                  <c:v>1.007080078125E-3</c:v>
                </c:pt>
                <c:pt idx="14293">
                  <c:v>1.0068416595458984E-3</c:v>
                </c:pt>
                <c:pt idx="14294">
                  <c:v>1.007080078125E-3</c:v>
                </c:pt>
                <c:pt idx="14295">
                  <c:v>1.007080078125E-3</c:v>
                </c:pt>
                <c:pt idx="14296">
                  <c:v>1.0068416595458984E-3</c:v>
                </c:pt>
                <c:pt idx="14297">
                  <c:v>1.007080078125E-3</c:v>
                </c:pt>
                <c:pt idx="14298">
                  <c:v>1.0068416595458984E-3</c:v>
                </c:pt>
                <c:pt idx="14299">
                  <c:v>1.007080078125E-3</c:v>
                </c:pt>
                <c:pt idx="14300">
                  <c:v>1.007080078125E-3</c:v>
                </c:pt>
                <c:pt idx="14301">
                  <c:v>1.0068416595458984E-3</c:v>
                </c:pt>
                <c:pt idx="14302">
                  <c:v>1.007080078125E-3</c:v>
                </c:pt>
                <c:pt idx="14303">
                  <c:v>1.0080337524414063E-3</c:v>
                </c:pt>
                <c:pt idx="14304">
                  <c:v>1.007080078125E-3</c:v>
                </c:pt>
                <c:pt idx="14305">
                  <c:v>1.0068416595458984E-3</c:v>
                </c:pt>
                <c:pt idx="14306">
                  <c:v>1.007080078125E-3</c:v>
                </c:pt>
                <c:pt idx="14307">
                  <c:v>1.007080078125E-3</c:v>
                </c:pt>
                <c:pt idx="14308">
                  <c:v>1.0068416595458984E-3</c:v>
                </c:pt>
                <c:pt idx="14309">
                  <c:v>1.007080078125E-3</c:v>
                </c:pt>
                <c:pt idx="14310">
                  <c:v>1.007080078125E-3</c:v>
                </c:pt>
                <c:pt idx="14311">
                  <c:v>1.0068416595458984E-3</c:v>
                </c:pt>
                <c:pt idx="14312">
                  <c:v>1.007080078125E-3</c:v>
                </c:pt>
                <c:pt idx="14313">
                  <c:v>1.007080078125E-3</c:v>
                </c:pt>
                <c:pt idx="14314">
                  <c:v>1.0068416595458984E-3</c:v>
                </c:pt>
                <c:pt idx="14315">
                  <c:v>1.007080078125E-3</c:v>
                </c:pt>
                <c:pt idx="14316">
                  <c:v>1.0080337524414063E-3</c:v>
                </c:pt>
                <c:pt idx="14317">
                  <c:v>1.007080078125E-3</c:v>
                </c:pt>
                <c:pt idx="14318">
                  <c:v>1.0068416595458984E-3</c:v>
                </c:pt>
                <c:pt idx="14319">
                  <c:v>4.0280818939208984E-3</c:v>
                </c:pt>
                <c:pt idx="14320">
                  <c:v>1.0068416595458984E-3</c:v>
                </c:pt>
                <c:pt idx="14321">
                  <c:v>1.007080078125E-3</c:v>
                </c:pt>
                <c:pt idx="14322">
                  <c:v>1.007080078125E-3</c:v>
                </c:pt>
                <c:pt idx="14323">
                  <c:v>1.0068416595458984E-3</c:v>
                </c:pt>
                <c:pt idx="14324">
                  <c:v>1.007080078125E-3</c:v>
                </c:pt>
                <c:pt idx="14325">
                  <c:v>1.0080337524414063E-3</c:v>
                </c:pt>
                <c:pt idx="14326">
                  <c:v>1.007080078125E-3</c:v>
                </c:pt>
                <c:pt idx="14327">
                  <c:v>1.0068416595458984E-3</c:v>
                </c:pt>
                <c:pt idx="14328">
                  <c:v>1.007080078125E-3</c:v>
                </c:pt>
                <c:pt idx="14329">
                  <c:v>1.007080078125E-3</c:v>
                </c:pt>
                <c:pt idx="14330">
                  <c:v>1.0068416595458984E-3</c:v>
                </c:pt>
                <c:pt idx="14331">
                  <c:v>1.007080078125E-3</c:v>
                </c:pt>
                <c:pt idx="14332">
                  <c:v>1.007080078125E-3</c:v>
                </c:pt>
                <c:pt idx="14333">
                  <c:v>1.0068416595458984E-3</c:v>
                </c:pt>
                <c:pt idx="14334">
                  <c:v>1.007080078125E-3</c:v>
                </c:pt>
                <c:pt idx="14335">
                  <c:v>1.007080078125E-3</c:v>
                </c:pt>
                <c:pt idx="14336">
                  <c:v>1.0068416595458984E-3</c:v>
                </c:pt>
                <c:pt idx="14337">
                  <c:v>1.007080078125E-3</c:v>
                </c:pt>
                <c:pt idx="14338">
                  <c:v>1.0080337524414063E-3</c:v>
                </c:pt>
                <c:pt idx="14339">
                  <c:v>1.0068416595458984E-3</c:v>
                </c:pt>
                <c:pt idx="14340">
                  <c:v>1.007080078125E-3</c:v>
                </c:pt>
                <c:pt idx="14341">
                  <c:v>1.007080078125E-3</c:v>
                </c:pt>
                <c:pt idx="14342">
                  <c:v>1.0068416595458984E-3</c:v>
                </c:pt>
                <c:pt idx="14343">
                  <c:v>1.007080078125E-3</c:v>
                </c:pt>
                <c:pt idx="14344">
                  <c:v>1.007080078125E-3</c:v>
                </c:pt>
                <c:pt idx="14345">
                  <c:v>1.0068416595458984E-3</c:v>
                </c:pt>
                <c:pt idx="14346">
                  <c:v>1.007080078125E-3</c:v>
                </c:pt>
                <c:pt idx="14347">
                  <c:v>1.007080078125E-3</c:v>
                </c:pt>
                <c:pt idx="14348">
                  <c:v>1.0068416595458984E-3</c:v>
                </c:pt>
                <c:pt idx="14349">
                  <c:v>1.007080078125E-3</c:v>
                </c:pt>
                <c:pt idx="14350">
                  <c:v>1.0080337524414063E-3</c:v>
                </c:pt>
                <c:pt idx="14351">
                  <c:v>1.007080078125E-3</c:v>
                </c:pt>
                <c:pt idx="14352">
                  <c:v>1.0068416595458984E-3</c:v>
                </c:pt>
                <c:pt idx="14353">
                  <c:v>1.007080078125E-3</c:v>
                </c:pt>
                <c:pt idx="14354">
                  <c:v>1.007080078125E-3</c:v>
                </c:pt>
                <c:pt idx="14355">
                  <c:v>1.0068416595458984E-3</c:v>
                </c:pt>
                <c:pt idx="14356">
                  <c:v>1.007080078125E-3</c:v>
                </c:pt>
                <c:pt idx="14357">
                  <c:v>1.007080078125E-3</c:v>
                </c:pt>
                <c:pt idx="14358">
                  <c:v>1.0068416595458984E-3</c:v>
                </c:pt>
                <c:pt idx="14359">
                  <c:v>1.007080078125E-3</c:v>
                </c:pt>
                <c:pt idx="14360">
                  <c:v>1.007080078125E-3</c:v>
                </c:pt>
                <c:pt idx="14361">
                  <c:v>1.0068416595458984E-3</c:v>
                </c:pt>
                <c:pt idx="14362">
                  <c:v>1.007080078125E-3</c:v>
                </c:pt>
                <c:pt idx="14363">
                  <c:v>1.0080337524414063E-3</c:v>
                </c:pt>
                <c:pt idx="14364">
                  <c:v>1.0068416595458984E-3</c:v>
                </c:pt>
                <c:pt idx="14365">
                  <c:v>1.007080078125E-3</c:v>
                </c:pt>
                <c:pt idx="14366">
                  <c:v>1.007080078125E-3</c:v>
                </c:pt>
                <c:pt idx="14367">
                  <c:v>1.0068416595458984E-3</c:v>
                </c:pt>
                <c:pt idx="14368">
                  <c:v>1.007080078125E-3</c:v>
                </c:pt>
                <c:pt idx="14369">
                  <c:v>1.007080078125E-3</c:v>
                </c:pt>
                <c:pt idx="14370">
                  <c:v>1.0068416595458984E-3</c:v>
                </c:pt>
                <c:pt idx="14371">
                  <c:v>1.007080078125E-3</c:v>
                </c:pt>
                <c:pt idx="14372">
                  <c:v>1.007080078125E-3</c:v>
                </c:pt>
                <c:pt idx="14373">
                  <c:v>1.0068416595458984E-3</c:v>
                </c:pt>
                <c:pt idx="14374">
                  <c:v>1.007080078125E-3</c:v>
                </c:pt>
                <c:pt idx="14375">
                  <c:v>1.0080337524414063E-3</c:v>
                </c:pt>
                <c:pt idx="14376">
                  <c:v>1.007080078125E-3</c:v>
                </c:pt>
                <c:pt idx="14377">
                  <c:v>1.0068416595458984E-3</c:v>
                </c:pt>
                <c:pt idx="14378">
                  <c:v>1.007080078125E-3</c:v>
                </c:pt>
                <c:pt idx="14379">
                  <c:v>1.007080078125E-3</c:v>
                </c:pt>
                <c:pt idx="14380">
                  <c:v>1.0068416595458984E-3</c:v>
                </c:pt>
                <c:pt idx="14381">
                  <c:v>1.007080078125E-3</c:v>
                </c:pt>
                <c:pt idx="14382">
                  <c:v>1.007080078125E-3</c:v>
                </c:pt>
                <c:pt idx="14383">
                  <c:v>1.0068416595458984E-3</c:v>
                </c:pt>
                <c:pt idx="14384">
                  <c:v>1.007080078125E-3</c:v>
                </c:pt>
                <c:pt idx="14385">
                  <c:v>1.007080078125E-3</c:v>
                </c:pt>
                <c:pt idx="14386">
                  <c:v>1.0068416595458984E-3</c:v>
                </c:pt>
                <c:pt idx="14387">
                  <c:v>1.007080078125E-3</c:v>
                </c:pt>
                <c:pt idx="14388">
                  <c:v>1.0080337524414063E-3</c:v>
                </c:pt>
                <c:pt idx="14389">
                  <c:v>1.0068416595458984E-3</c:v>
                </c:pt>
                <c:pt idx="14390">
                  <c:v>1.007080078125E-3</c:v>
                </c:pt>
                <c:pt idx="14391">
                  <c:v>1.007080078125E-3</c:v>
                </c:pt>
                <c:pt idx="14392">
                  <c:v>1.0068416595458984E-3</c:v>
                </c:pt>
                <c:pt idx="14393">
                  <c:v>1.007080078125E-3</c:v>
                </c:pt>
                <c:pt idx="14394">
                  <c:v>1.007080078125E-3</c:v>
                </c:pt>
                <c:pt idx="14395">
                  <c:v>1.0068416595458984E-3</c:v>
                </c:pt>
                <c:pt idx="14396">
                  <c:v>1.007080078125E-3</c:v>
                </c:pt>
                <c:pt idx="14397">
                  <c:v>1.007080078125E-3</c:v>
                </c:pt>
                <c:pt idx="14398">
                  <c:v>1.0068416595458984E-3</c:v>
                </c:pt>
                <c:pt idx="14399">
                  <c:v>1.007080078125E-3</c:v>
                </c:pt>
                <c:pt idx="14400">
                  <c:v>1.0080337524414063E-3</c:v>
                </c:pt>
                <c:pt idx="14401">
                  <c:v>1.007080078125E-3</c:v>
                </c:pt>
                <c:pt idx="14402">
                  <c:v>1.0068416595458984E-3</c:v>
                </c:pt>
                <c:pt idx="14403">
                  <c:v>1.007080078125E-3</c:v>
                </c:pt>
                <c:pt idx="14404">
                  <c:v>1.007080078125E-3</c:v>
                </c:pt>
                <c:pt idx="14405">
                  <c:v>1.0068416595458984E-3</c:v>
                </c:pt>
                <c:pt idx="14406">
                  <c:v>1.007080078125E-3</c:v>
                </c:pt>
                <c:pt idx="14407">
                  <c:v>1.007080078125E-3</c:v>
                </c:pt>
                <c:pt idx="14408">
                  <c:v>1.0068416595458984E-3</c:v>
                </c:pt>
                <c:pt idx="14409">
                  <c:v>1.007080078125E-3</c:v>
                </c:pt>
                <c:pt idx="14410">
                  <c:v>1.007080078125E-3</c:v>
                </c:pt>
                <c:pt idx="14411">
                  <c:v>1.0068416595458984E-3</c:v>
                </c:pt>
                <c:pt idx="14412">
                  <c:v>1.007080078125E-3</c:v>
                </c:pt>
                <c:pt idx="14413">
                  <c:v>1.0080337524414063E-3</c:v>
                </c:pt>
                <c:pt idx="14414">
                  <c:v>1.0068416595458984E-3</c:v>
                </c:pt>
                <c:pt idx="14415">
                  <c:v>1.007080078125E-3</c:v>
                </c:pt>
                <c:pt idx="14416">
                  <c:v>1.007080078125E-3</c:v>
                </c:pt>
                <c:pt idx="14417">
                  <c:v>1.0068416595458984E-3</c:v>
                </c:pt>
                <c:pt idx="14418">
                  <c:v>1.007080078125E-3</c:v>
                </c:pt>
                <c:pt idx="14419">
                  <c:v>1.007080078125E-3</c:v>
                </c:pt>
                <c:pt idx="14420">
                  <c:v>1.0068416595458984E-3</c:v>
                </c:pt>
                <c:pt idx="14421">
                  <c:v>1.007080078125E-3</c:v>
                </c:pt>
                <c:pt idx="14422">
                  <c:v>1.007080078125E-3</c:v>
                </c:pt>
                <c:pt idx="14423">
                  <c:v>1.0068416595458984E-3</c:v>
                </c:pt>
                <c:pt idx="14424">
                  <c:v>1.007080078125E-3</c:v>
                </c:pt>
                <c:pt idx="14425">
                  <c:v>1.0080337524414063E-3</c:v>
                </c:pt>
                <c:pt idx="14426">
                  <c:v>2.0139217376708984E-3</c:v>
                </c:pt>
                <c:pt idx="14427">
                  <c:v>1.007080078125E-3</c:v>
                </c:pt>
                <c:pt idx="14428">
                  <c:v>1.007080078125E-3</c:v>
                </c:pt>
                <c:pt idx="14429">
                  <c:v>1.0068416595458984E-3</c:v>
                </c:pt>
                <c:pt idx="14430">
                  <c:v>1.007080078125E-3</c:v>
                </c:pt>
                <c:pt idx="14431">
                  <c:v>1.007080078125E-3</c:v>
                </c:pt>
                <c:pt idx="14432">
                  <c:v>1.0068416595458984E-3</c:v>
                </c:pt>
                <c:pt idx="14433">
                  <c:v>1.007080078125E-3</c:v>
                </c:pt>
                <c:pt idx="14434">
                  <c:v>1.007080078125E-3</c:v>
                </c:pt>
                <c:pt idx="14435">
                  <c:v>1.0068416595458984E-3</c:v>
                </c:pt>
                <c:pt idx="14436">
                  <c:v>1.007080078125E-3</c:v>
                </c:pt>
                <c:pt idx="14437">
                  <c:v>1.0080337524414063E-3</c:v>
                </c:pt>
                <c:pt idx="14438">
                  <c:v>1.0068416595458984E-3</c:v>
                </c:pt>
                <c:pt idx="14439">
                  <c:v>1.007080078125E-3</c:v>
                </c:pt>
                <c:pt idx="14440">
                  <c:v>1.007080078125E-3</c:v>
                </c:pt>
                <c:pt idx="14441">
                  <c:v>1.0068416595458984E-3</c:v>
                </c:pt>
                <c:pt idx="14442">
                  <c:v>1.007080078125E-3</c:v>
                </c:pt>
                <c:pt idx="14443">
                  <c:v>1.007080078125E-3</c:v>
                </c:pt>
                <c:pt idx="14444">
                  <c:v>1.0068416595458984E-3</c:v>
                </c:pt>
                <c:pt idx="14445">
                  <c:v>1.007080078125E-3</c:v>
                </c:pt>
                <c:pt idx="14446">
                  <c:v>1.1078119277954102E-2</c:v>
                </c:pt>
                <c:pt idx="14447">
                  <c:v>1.0068416595458984E-3</c:v>
                </c:pt>
                <c:pt idx="14448">
                  <c:v>1.007080078125E-3</c:v>
                </c:pt>
                <c:pt idx="14449">
                  <c:v>1.007080078125E-3</c:v>
                </c:pt>
                <c:pt idx="14450">
                  <c:v>1.0068416595458984E-3</c:v>
                </c:pt>
                <c:pt idx="14451">
                  <c:v>1.007080078125E-3</c:v>
                </c:pt>
                <c:pt idx="14452">
                  <c:v>1.0080337524414063E-3</c:v>
                </c:pt>
                <c:pt idx="14453">
                  <c:v>1.0068416595458984E-3</c:v>
                </c:pt>
                <c:pt idx="14454">
                  <c:v>1.007080078125E-3</c:v>
                </c:pt>
                <c:pt idx="14455">
                  <c:v>1.007080078125E-3</c:v>
                </c:pt>
                <c:pt idx="14456">
                  <c:v>1.0068416595458984E-3</c:v>
                </c:pt>
                <c:pt idx="14457">
                  <c:v>1.007080078125E-3</c:v>
                </c:pt>
                <c:pt idx="14458">
                  <c:v>1.007080078125E-3</c:v>
                </c:pt>
                <c:pt idx="14459">
                  <c:v>1.0068416595458984E-3</c:v>
                </c:pt>
                <c:pt idx="14460">
                  <c:v>1.007080078125E-3</c:v>
                </c:pt>
                <c:pt idx="14461">
                  <c:v>1.007080078125E-3</c:v>
                </c:pt>
                <c:pt idx="14462">
                  <c:v>1.0068416595458984E-3</c:v>
                </c:pt>
                <c:pt idx="14463">
                  <c:v>1.007080078125E-3</c:v>
                </c:pt>
                <c:pt idx="14464">
                  <c:v>1.0080337524414063E-3</c:v>
                </c:pt>
                <c:pt idx="14465">
                  <c:v>1.007080078125E-3</c:v>
                </c:pt>
                <c:pt idx="14466">
                  <c:v>1.0068416595458984E-3</c:v>
                </c:pt>
                <c:pt idx="14467">
                  <c:v>1.007080078125E-3</c:v>
                </c:pt>
                <c:pt idx="14468">
                  <c:v>1.007080078125E-3</c:v>
                </c:pt>
                <c:pt idx="14469">
                  <c:v>1.0068416595458984E-3</c:v>
                </c:pt>
                <c:pt idx="14470">
                  <c:v>1.007080078125E-3</c:v>
                </c:pt>
                <c:pt idx="14471">
                  <c:v>1.007080078125E-3</c:v>
                </c:pt>
                <c:pt idx="14472">
                  <c:v>1.0068416595458984E-3</c:v>
                </c:pt>
                <c:pt idx="14473">
                  <c:v>1.007080078125E-3</c:v>
                </c:pt>
                <c:pt idx="14474">
                  <c:v>1.007080078125E-3</c:v>
                </c:pt>
                <c:pt idx="14475">
                  <c:v>1.0068416595458984E-3</c:v>
                </c:pt>
                <c:pt idx="14476">
                  <c:v>1.007080078125E-3</c:v>
                </c:pt>
                <c:pt idx="14477">
                  <c:v>1.0080337524414063E-3</c:v>
                </c:pt>
                <c:pt idx="14478">
                  <c:v>1.0068416595458984E-3</c:v>
                </c:pt>
                <c:pt idx="14479">
                  <c:v>1.007080078125E-3</c:v>
                </c:pt>
                <c:pt idx="14480">
                  <c:v>1.007080078125E-3</c:v>
                </c:pt>
                <c:pt idx="14481">
                  <c:v>1.0068416595458984E-3</c:v>
                </c:pt>
                <c:pt idx="14482">
                  <c:v>1.007080078125E-3</c:v>
                </c:pt>
                <c:pt idx="14483">
                  <c:v>1.007080078125E-3</c:v>
                </c:pt>
                <c:pt idx="14484">
                  <c:v>1.0068416595458984E-3</c:v>
                </c:pt>
                <c:pt idx="14485">
                  <c:v>1.007080078125E-3</c:v>
                </c:pt>
                <c:pt idx="14486">
                  <c:v>1.007080078125E-3</c:v>
                </c:pt>
                <c:pt idx="14487">
                  <c:v>1.0068416595458984E-3</c:v>
                </c:pt>
                <c:pt idx="14488">
                  <c:v>1.007080078125E-3</c:v>
                </c:pt>
                <c:pt idx="14489">
                  <c:v>1.0080337524414063E-3</c:v>
                </c:pt>
                <c:pt idx="14490">
                  <c:v>1.007080078125E-3</c:v>
                </c:pt>
                <c:pt idx="14491">
                  <c:v>1.0068416595458984E-3</c:v>
                </c:pt>
                <c:pt idx="14492">
                  <c:v>1.007080078125E-3</c:v>
                </c:pt>
                <c:pt idx="14493">
                  <c:v>1.007080078125E-3</c:v>
                </c:pt>
                <c:pt idx="14494">
                  <c:v>1.0068416595458984E-3</c:v>
                </c:pt>
                <c:pt idx="14495">
                  <c:v>1.007080078125E-3</c:v>
                </c:pt>
                <c:pt idx="14496">
                  <c:v>1.007080078125E-3</c:v>
                </c:pt>
                <c:pt idx="14497">
                  <c:v>1.0068416595458984E-3</c:v>
                </c:pt>
                <c:pt idx="14498">
                  <c:v>1.007080078125E-3</c:v>
                </c:pt>
                <c:pt idx="14499">
                  <c:v>1.007080078125E-3</c:v>
                </c:pt>
                <c:pt idx="14500">
                  <c:v>1.0068416595458984E-3</c:v>
                </c:pt>
                <c:pt idx="14501">
                  <c:v>1.007080078125E-3</c:v>
                </c:pt>
                <c:pt idx="14502">
                  <c:v>1.0080337524414063E-3</c:v>
                </c:pt>
                <c:pt idx="14503">
                  <c:v>1.0068416595458984E-3</c:v>
                </c:pt>
                <c:pt idx="14504">
                  <c:v>1.007080078125E-3</c:v>
                </c:pt>
                <c:pt idx="14505">
                  <c:v>1.007080078125E-3</c:v>
                </c:pt>
                <c:pt idx="14506">
                  <c:v>1.0068416595458984E-3</c:v>
                </c:pt>
                <c:pt idx="14507">
                  <c:v>1.007080078125E-3</c:v>
                </c:pt>
                <c:pt idx="14508">
                  <c:v>1.007080078125E-3</c:v>
                </c:pt>
                <c:pt idx="14509">
                  <c:v>1.0068416595458984E-3</c:v>
                </c:pt>
                <c:pt idx="14510">
                  <c:v>1.007080078125E-3</c:v>
                </c:pt>
                <c:pt idx="14511">
                  <c:v>1.007080078125E-3</c:v>
                </c:pt>
                <c:pt idx="14512">
                  <c:v>1.0068416595458984E-3</c:v>
                </c:pt>
                <c:pt idx="14513">
                  <c:v>1.007080078125E-3</c:v>
                </c:pt>
                <c:pt idx="14514">
                  <c:v>1.0080337524414063E-3</c:v>
                </c:pt>
                <c:pt idx="14515">
                  <c:v>1.007080078125E-3</c:v>
                </c:pt>
                <c:pt idx="14516">
                  <c:v>1.0068416595458984E-3</c:v>
                </c:pt>
                <c:pt idx="14517">
                  <c:v>1.007080078125E-3</c:v>
                </c:pt>
                <c:pt idx="14518">
                  <c:v>1.007080078125E-3</c:v>
                </c:pt>
                <c:pt idx="14519">
                  <c:v>1.0068416595458984E-3</c:v>
                </c:pt>
                <c:pt idx="14520">
                  <c:v>1.007080078125E-3</c:v>
                </c:pt>
                <c:pt idx="14521">
                  <c:v>1.007080078125E-3</c:v>
                </c:pt>
                <c:pt idx="14522">
                  <c:v>1.0068416595458984E-3</c:v>
                </c:pt>
                <c:pt idx="14523">
                  <c:v>1.007080078125E-3</c:v>
                </c:pt>
                <c:pt idx="14524">
                  <c:v>1.007080078125E-3</c:v>
                </c:pt>
                <c:pt idx="14525">
                  <c:v>1.0068416595458984E-3</c:v>
                </c:pt>
                <c:pt idx="14526">
                  <c:v>1.007080078125E-3</c:v>
                </c:pt>
                <c:pt idx="14527">
                  <c:v>1.0080337524414063E-3</c:v>
                </c:pt>
                <c:pt idx="14528">
                  <c:v>1.0068416595458984E-3</c:v>
                </c:pt>
                <c:pt idx="14529">
                  <c:v>1.007080078125E-3</c:v>
                </c:pt>
                <c:pt idx="14530">
                  <c:v>1.007080078125E-3</c:v>
                </c:pt>
                <c:pt idx="14531">
                  <c:v>1.0068416595458984E-3</c:v>
                </c:pt>
                <c:pt idx="14532">
                  <c:v>1.007080078125E-3</c:v>
                </c:pt>
                <c:pt idx="14533">
                  <c:v>1.007080078125E-3</c:v>
                </c:pt>
                <c:pt idx="14534">
                  <c:v>1.0068416595458984E-3</c:v>
                </c:pt>
                <c:pt idx="14535">
                  <c:v>1.007080078125E-3</c:v>
                </c:pt>
                <c:pt idx="14536">
                  <c:v>1.007080078125E-3</c:v>
                </c:pt>
                <c:pt idx="14537">
                  <c:v>1.0068416595458984E-3</c:v>
                </c:pt>
                <c:pt idx="14538">
                  <c:v>1.007080078125E-3</c:v>
                </c:pt>
                <c:pt idx="14539">
                  <c:v>1.0080337524414063E-3</c:v>
                </c:pt>
                <c:pt idx="14540">
                  <c:v>1.007080078125E-3</c:v>
                </c:pt>
                <c:pt idx="14541">
                  <c:v>1.0068416595458984E-3</c:v>
                </c:pt>
                <c:pt idx="14542">
                  <c:v>1.007080078125E-3</c:v>
                </c:pt>
                <c:pt idx="14543">
                  <c:v>1.007080078125E-3</c:v>
                </c:pt>
                <c:pt idx="14544">
                  <c:v>1.0068416595458984E-3</c:v>
                </c:pt>
                <c:pt idx="14545">
                  <c:v>1.007080078125E-3</c:v>
                </c:pt>
                <c:pt idx="14546">
                  <c:v>1.007080078125E-3</c:v>
                </c:pt>
                <c:pt idx="14547">
                  <c:v>1.0068416595458984E-3</c:v>
                </c:pt>
                <c:pt idx="14548">
                  <c:v>1.007080078125E-3</c:v>
                </c:pt>
                <c:pt idx="14549">
                  <c:v>1.007080078125E-3</c:v>
                </c:pt>
                <c:pt idx="14550">
                  <c:v>1.0068416595458984E-3</c:v>
                </c:pt>
                <c:pt idx="14551">
                  <c:v>1.0080337524414063E-3</c:v>
                </c:pt>
                <c:pt idx="14552">
                  <c:v>1.007080078125E-3</c:v>
                </c:pt>
                <c:pt idx="14553">
                  <c:v>1.0068416595458984E-3</c:v>
                </c:pt>
                <c:pt idx="14554">
                  <c:v>1.007080078125E-3</c:v>
                </c:pt>
                <c:pt idx="14555">
                  <c:v>1.007080078125E-3</c:v>
                </c:pt>
                <c:pt idx="14556">
                  <c:v>1.0068416595458984E-3</c:v>
                </c:pt>
                <c:pt idx="14557">
                  <c:v>1.007080078125E-3</c:v>
                </c:pt>
                <c:pt idx="14558">
                  <c:v>1.007080078125E-3</c:v>
                </c:pt>
                <c:pt idx="14559">
                  <c:v>1.0068416595458984E-3</c:v>
                </c:pt>
                <c:pt idx="14560">
                  <c:v>1.007080078125E-3</c:v>
                </c:pt>
                <c:pt idx="14561">
                  <c:v>1.007080078125E-3</c:v>
                </c:pt>
                <c:pt idx="14562">
                  <c:v>1.0068416595458984E-3</c:v>
                </c:pt>
                <c:pt idx="14563">
                  <c:v>1.007080078125E-3</c:v>
                </c:pt>
                <c:pt idx="14564">
                  <c:v>1.0080337524414063E-3</c:v>
                </c:pt>
                <c:pt idx="14565">
                  <c:v>1.007080078125E-3</c:v>
                </c:pt>
                <c:pt idx="14566">
                  <c:v>1.0068416595458984E-3</c:v>
                </c:pt>
                <c:pt idx="14567">
                  <c:v>1.007080078125E-3</c:v>
                </c:pt>
                <c:pt idx="14568">
                  <c:v>1.007080078125E-3</c:v>
                </c:pt>
                <c:pt idx="14569">
                  <c:v>1.0068416595458984E-3</c:v>
                </c:pt>
                <c:pt idx="14570">
                  <c:v>1.007080078125E-3</c:v>
                </c:pt>
                <c:pt idx="14571">
                  <c:v>1.007080078125E-3</c:v>
                </c:pt>
                <c:pt idx="14572">
                  <c:v>1.0068416595458984E-3</c:v>
                </c:pt>
                <c:pt idx="14573">
                  <c:v>1.007080078125E-3</c:v>
                </c:pt>
                <c:pt idx="14574">
                  <c:v>1.007080078125E-3</c:v>
                </c:pt>
                <c:pt idx="14575">
                  <c:v>1.0068416595458984E-3</c:v>
                </c:pt>
                <c:pt idx="14576">
                  <c:v>1.0080337524414063E-3</c:v>
                </c:pt>
                <c:pt idx="14577">
                  <c:v>1.007080078125E-3</c:v>
                </c:pt>
                <c:pt idx="14578">
                  <c:v>1.0068416595458984E-3</c:v>
                </c:pt>
                <c:pt idx="14579">
                  <c:v>1.007080078125E-3</c:v>
                </c:pt>
                <c:pt idx="14580">
                  <c:v>1.007080078125E-3</c:v>
                </c:pt>
                <c:pt idx="14581">
                  <c:v>1.0068416595458984E-3</c:v>
                </c:pt>
                <c:pt idx="14582">
                  <c:v>1.007080078125E-3</c:v>
                </c:pt>
                <c:pt idx="14583">
                  <c:v>1.007080078125E-3</c:v>
                </c:pt>
                <c:pt idx="14584">
                  <c:v>1.0068416595458984E-3</c:v>
                </c:pt>
                <c:pt idx="14585">
                  <c:v>1.007080078125E-3</c:v>
                </c:pt>
                <c:pt idx="14586">
                  <c:v>1.007080078125E-3</c:v>
                </c:pt>
                <c:pt idx="14587">
                  <c:v>1.0068416595458984E-3</c:v>
                </c:pt>
                <c:pt idx="14588">
                  <c:v>1.007080078125E-3</c:v>
                </c:pt>
                <c:pt idx="14589">
                  <c:v>1.0080337524414063E-3</c:v>
                </c:pt>
                <c:pt idx="14590">
                  <c:v>1.007080078125E-3</c:v>
                </c:pt>
                <c:pt idx="14591">
                  <c:v>1.0068416595458984E-3</c:v>
                </c:pt>
                <c:pt idx="14592">
                  <c:v>1.007080078125E-3</c:v>
                </c:pt>
                <c:pt idx="14593">
                  <c:v>1.007080078125E-3</c:v>
                </c:pt>
                <c:pt idx="14594">
                  <c:v>1.0068416595458984E-3</c:v>
                </c:pt>
                <c:pt idx="14595">
                  <c:v>1.007080078125E-3</c:v>
                </c:pt>
                <c:pt idx="14596">
                  <c:v>1.007080078125E-3</c:v>
                </c:pt>
                <c:pt idx="14597">
                  <c:v>1.0068416595458984E-3</c:v>
                </c:pt>
                <c:pt idx="14598">
                  <c:v>1.007080078125E-3</c:v>
                </c:pt>
                <c:pt idx="14599">
                  <c:v>1.007080078125E-3</c:v>
                </c:pt>
                <c:pt idx="14600">
                  <c:v>1.0068416595458984E-3</c:v>
                </c:pt>
                <c:pt idx="14601">
                  <c:v>1.0080337524414063E-3</c:v>
                </c:pt>
                <c:pt idx="14602">
                  <c:v>1.007080078125E-3</c:v>
                </c:pt>
                <c:pt idx="14603">
                  <c:v>1.0068416595458984E-3</c:v>
                </c:pt>
                <c:pt idx="14604">
                  <c:v>1.007080078125E-3</c:v>
                </c:pt>
                <c:pt idx="14605">
                  <c:v>1.007080078125E-3</c:v>
                </c:pt>
                <c:pt idx="14606">
                  <c:v>1.0068416595458984E-3</c:v>
                </c:pt>
                <c:pt idx="14607">
                  <c:v>1.007080078125E-3</c:v>
                </c:pt>
                <c:pt idx="14608">
                  <c:v>1.1078119277954102E-2</c:v>
                </c:pt>
                <c:pt idx="14609">
                  <c:v>1.0068416595458984E-3</c:v>
                </c:pt>
                <c:pt idx="14610">
                  <c:v>1.007080078125E-3</c:v>
                </c:pt>
                <c:pt idx="14611">
                  <c:v>1.007080078125E-3</c:v>
                </c:pt>
                <c:pt idx="14612">
                  <c:v>1.0068416595458984E-3</c:v>
                </c:pt>
                <c:pt idx="14613">
                  <c:v>1.007080078125E-3</c:v>
                </c:pt>
                <c:pt idx="14614">
                  <c:v>1.007080078125E-3</c:v>
                </c:pt>
                <c:pt idx="14615">
                  <c:v>1.0068416595458984E-3</c:v>
                </c:pt>
                <c:pt idx="14616">
                  <c:v>1.0080337524414063E-3</c:v>
                </c:pt>
                <c:pt idx="14617">
                  <c:v>1.007080078125E-3</c:v>
                </c:pt>
                <c:pt idx="14618">
                  <c:v>1.0068416595458984E-3</c:v>
                </c:pt>
                <c:pt idx="14619">
                  <c:v>1.007080078125E-3</c:v>
                </c:pt>
                <c:pt idx="14620">
                  <c:v>1.007080078125E-3</c:v>
                </c:pt>
                <c:pt idx="14621">
                  <c:v>1.0068416595458984E-3</c:v>
                </c:pt>
                <c:pt idx="14622">
                  <c:v>1.007080078125E-3</c:v>
                </c:pt>
                <c:pt idx="14623">
                  <c:v>1.007080078125E-3</c:v>
                </c:pt>
                <c:pt idx="14624">
                  <c:v>1.0068416595458984E-3</c:v>
                </c:pt>
                <c:pt idx="14625">
                  <c:v>1.007080078125E-3</c:v>
                </c:pt>
                <c:pt idx="14626">
                  <c:v>1.007080078125E-3</c:v>
                </c:pt>
                <c:pt idx="14627">
                  <c:v>1.0068416595458984E-3</c:v>
                </c:pt>
                <c:pt idx="14628">
                  <c:v>1.007080078125E-3</c:v>
                </c:pt>
                <c:pt idx="14629">
                  <c:v>1.0080337524414063E-3</c:v>
                </c:pt>
                <c:pt idx="14630">
                  <c:v>1.007080078125E-3</c:v>
                </c:pt>
                <c:pt idx="14631">
                  <c:v>1.0068416595458984E-3</c:v>
                </c:pt>
                <c:pt idx="14632">
                  <c:v>1.007080078125E-3</c:v>
                </c:pt>
                <c:pt idx="14633">
                  <c:v>1.007080078125E-3</c:v>
                </c:pt>
                <c:pt idx="14634">
                  <c:v>1.0068416595458984E-3</c:v>
                </c:pt>
                <c:pt idx="14635">
                  <c:v>1.007080078125E-3</c:v>
                </c:pt>
                <c:pt idx="14636">
                  <c:v>1.007080078125E-3</c:v>
                </c:pt>
                <c:pt idx="14637">
                  <c:v>1.0068416595458984E-3</c:v>
                </c:pt>
                <c:pt idx="14638">
                  <c:v>1.007080078125E-3</c:v>
                </c:pt>
                <c:pt idx="14639">
                  <c:v>1.007080078125E-3</c:v>
                </c:pt>
                <c:pt idx="14640">
                  <c:v>1.0068416595458984E-3</c:v>
                </c:pt>
                <c:pt idx="14641">
                  <c:v>1.0080337524414063E-3</c:v>
                </c:pt>
                <c:pt idx="14642">
                  <c:v>1.007080078125E-3</c:v>
                </c:pt>
                <c:pt idx="14643">
                  <c:v>1.0068416595458984E-3</c:v>
                </c:pt>
                <c:pt idx="14644">
                  <c:v>1.007080078125E-3</c:v>
                </c:pt>
                <c:pt idx="14645">
                  <c:v>1.007080078125E-3</c:v>
                </c:pt>
                <c:pt idx="14646">
                  <c:v>1.0068416595458984E-3</c:v>
                </c:pt>
                <c:pt idx="14647">
                  <c:v>1.007080078125E-3</c:v>
                </c:pt>
                <c:pt idx="14648">
                  <c:v>1.007080078125E-3</c:v>
                </c:pt>
                <c:pt idx="14649">
                  <c:v>1.0068416595458984E-3</c:v>
                </c:pt>
                <c:pt idx="14650">
                  <c:v>1.007080078125E-3</c:v>
                </c:pt>
                <c:pt idx="14651">
                  <c:v>1.007080078125E-3</c:v>
                </c:pt>
                <c:pt idx="14652">
                  <c:v>1.0068416595458984E-3</c:v>
                </c:pt>
                <c:pt idx="14653">
                  <c:v>9.0641975402832031E-3</c:v>
                </c:pt>
                <c:pt idx="14654">
                  <c:v>1.0068416595458984E-3</c:v>
                </c:pt>
                <c:pt idx="14655">
                  <c:v>1.007080078125E-3</c:v>
                </c:pt>
                <c:pt idx="14656">
                  <c:v>1.007080078125E-3</c:v>
                </c:pt>
                <c:pt idx="14657">
                  <c:v>1.0068416595458984E-3</c:v>
                </c:pt>
                <c:pt idx="14658">
                  <c:v>1.0080337524414063E-3</c:v>
                </c:pt>
                <c:pt idx="14659">
                  <c:v>1.007080078125E-3</c:v>
                </c:pt>
                <c:pt idx="14660">
                  <c:v>1.0068416595458984E-3</c:v>
                </c:pt>
                <c:pt idx="14661">
                  <c:v>1.007080078125E-3</c:v>
                </c:pt>
                <c:pt idx="14662">
                  <c:v>1.007080078125E-3</c:v>
                </c:pt>
                <c:pt idx="14663">
                  <c:v>1.0068416595458984E-3</c:v>
                </c:pt>
                <c:pt idx="14664">
                  <c:v>1.007080078125E-3</c:v>
                </c:pt>
                <c:pt idx="14665">
                  <c:v>1.007080078125E-3</c:v>
                </c:pt>
                <c:pt idx="14666">
                  <c:v>1.0068416595458984E-3</c:v>
                </c:pt>
                <c:pt idx="14667">
                  <c:v>1.007080078125E-3</c:v>
                </c:pt>
                <c:pt idx="14668">
                  <c:v>1.007080078125E-3</c:v>
                </c:pt>
                <c:pt idx="14669">
                  <c:v>1.0068416595458984E-3</c:v>
                </c:pt>
                <c:pt idx="14670">
                  <c:v>1.007080078125E-3</c:v>
                </c:pt>
                <c:pt idx="14671">
                  <c:v>1.0080337524414063E-3</c:v>
                </c:pt>
                <c:pt idx="14672">
                  <c:v>1.007080078125E-3</c:v>
                </c:pt>
                <c:pt idx="14673">
                  <c:v>1.0068416595458984E-3</c:v>
                </c:pt>
                <c:pt idx="14674">
                  <c:v>1.007080078125E-3</c:v>
                </c:pt>
                <c:pt idx="14675">
                  <c:v>1.007080078125E-3</c:v>
                </c:pt>
                <c:pt idx="14676">
                  <c:v>1.0068416595458984E-3</c:v>
                </c:pt>
                <c:pt idx="14677">
                  <c:v>1.007080078125E-3</c:v>
                </c:pt>
                <c:pt idx="14678">
                  <c:v>1.007080078125E-3</c:v>
                </c:pt>
                <c:pt idx="14679">
                  <c:v>1.0068416595458984E-3</c:v>
                </c:pt>
                <c:pt idx="14680">
                  <c:v>1.007080078125E-3</c:v>
                </c:pt>
                <c:pt idx="14681">
                  <c:v>1.007080078125E-3</c:v>
                </c:pt>
                <c:pt idx="14682">
                  <c:v>1.0068416595458984E-3</c:v>
                </c:pt>
                <c:pt idx="14683">
                  <c:v>1.0080337524414063E-3</c:v>
                </c:pt>
                <c:pt idx="14684">
                  <c:v>1.007080078125E-3</c:v>
                </c:pt>
                <c:pt idx="14685">
                  <c:v>1.0068416595458984E-3</c:v>
                </c:pt>
                <c:pt idx="14686">
                  <c:v>1.007080078125E-3</c:v>
                </c:pt>
                <c:pt idx="14687">
                  <c:v>1.007080078125E-3</c:v>
                </c:pt>
                <c:pt idx="14688">
                  <c:v>1.0068416595458984E-3</c:v>
                </c:pt>
                <c:pt idx="14689">
                  <c:v>1.007080078125E-3</c:v>
                </c:pt>
                <c:pt idx="14690">
                  <c:v>1.007080078125E-3</c:v>
                </c:pt>
                <c:pt idx="14691">
                  <c:v>1.0068416595458984E-3</c:v>
                </c:pt>
                <c:pt idx="14692">
                  <c:v>1.007080078125E-3</c:v>
                </c:pt>
                <c:pt idx="14693">
                  <c:v>1.007080078125E-3</c:v>
                </c:pt>
                <c:pt idx="14694">
                  <c:v>1.0068416595458984E-3</c:v>
                </c:pt>
                <c:pt idx="14695">
                  <c:v>1.007080078125E-3</c:v>
                </c:pt>
                <c:pt idx="14696">
                  <c:v>1.0080337524414063E-3</c:v>
                </c:pt>
                <c:pt idx="14697">
                  <c:v>1.007080078125E-3</c:v>
                </c:pt>
                <c:pt idx="14698">
                  <c:v>1.0068416595458984E-3</c:v>
                </c:pt>
                <c:pt idx="14699">
                  <c:v>1.007080078125E-3</c:v>
                </c:pt>
                <c:pt idx="14700">
                  <c:v>1.007080078125E-3</c:v>
                </c:pt>
                <c:pt idx="14701">
                  <c:v>1.0068416595458984E-3</c:v>
                </c:pt>
                <c:pt idx="14702">
                  <c:v>1.007080078125E-3</c:v>
                </c:pt>
                <c:pt idx="14703">
                  <c:v>1.007080078125E-3</c:v>
                </c:pt>
                <c:pt idx="14704">
                  <c:v>1.0068416595458984E-3</c:v>
                </c:pt>
                <c:pt idx="14705">
                  <c:v>1.007080078125E-3</c:v>
                </c:pt>
                <c:pt idx="14706">
                  <c:v>1.007080078125E-3</c:v>
                </c:pt>
                <c:pt idx="14707">
                  <c:v>1.0068416595458984E-3</c:v>
                </c:pt>
                <c:pt idx="14708">
                  <c:v>1.0080337524414063E-3</c:v>
                </c:pt>
                <c:pt idx="14709">
                  <c:v>1.007080078125E-3</c:v>
                </c:pt>
                <c:pt idx="14710">
                  <c:v>1.0068416595458984E-3</c:v>
                </c:pt>
                <c:pt idx="14711">
                  <c:v>1.007080078125E-3</c:v>
                </c:pt>
                <c:pt idx="14712">
                  <c:v>1.007080078125E-3</c:v>
                </c:pt>
                <c:pt idx="14713">
                  <c:v>1.0068416595458984E-3</c:v>
                </c:pt>
                <c:pt idx="14714">
                  <c:v>1.007080078125E-3</c:v>
                </c:pt>
                <c:pt idx="14715">
                  <c:v>1.007080078125E-3</c:v>
                </c:pt>
                <c:pt idx="14716">
                  <c:v>1.0068416595458984E-3</c:v>
                </c:pt>
                <c:pt idx="14717">
                  <c:v>1.007080078125E-3</c:v>
                </c:pt>
                <c:pt idx="14718">
                  <c:v>1.007080078125E-3</c:v>
                </c:pt>
                <c:pt idx="14719">
                  <c:v>1.0068416595458984E-3</c:v>
                </c:pt>
                <c:pt idx="14720">
                  <c:v>1.007080078125E-3</c:v>
                </c:pt>
                <c:pt idx="14721">
                  <c:v>1.0080337524414063E-3</c:v>
                </c:pt>
                <c:pt idx="14722">
                  <c:v>1.007080078125E-3</c:v>
                </c:pt>
                <c:pt idx="14723">
                  <c:v>1.0068416595458984E-3</c:v>
                </c:pt>
                <c:pt idx="14724">
                  <c:v>1.007080078125E-3</c:v>
                </c:pt>
                <c:pt idx="14725">
                  <c:v>1.007080078125E-3</c:v>
                </c:pt>
                <c:pt idx="14726">
                  <c:v>1.0068416595458984E-3</c:v>
                </c:pt>
                <c:pt idx="14727">
                  <c:v>1.007080078125E-3</c:v>
                </c:pt>
                <c:pt idx="14728">
                  <c:v>1.007080078125E-3</c:v>
                </c:pt>
                <c:pt idx="14729">
                  <c:v>1.0068416595458984E-3</c:v>
                </c:pt>
                <c:pt idx="14730">
                  <c:v>1.007080078125E-3</c:v>
                </c:pt>
                <c:pt idx="14731">
                  <c:v>1.007080078125E-3</c:v>
                </c:pt>
                <c:pt idx="14732">
                  <c:v>1.0068416595458984E-3</c:v>
                </c:pt>
                <c:pt idx="14733">
                  <c:v>1.0080337524414063E-3</c:v>
                </c:pt>
                <c:pt idx="14734">
                  <c:v>1.007080078125E-3</c:v>
                </c:pt>
                <c:pt idx="14735">
                  <c:v>1.0068416595458984E-3</c:v>
                </c:pt>
                <c:pt idx="14736">
                  <c:v>1.007080078125E-3</c:v>
                </c:pt>
                <c:pt idx="14737">
                  <c:v>1.007080078125E-3</c:v>
                </c:pt>
                <c:pt idx="14738">
                  <c:v>1.0068416595458984E-3</c:v>
                </c:pt>
                <c:pt idx="14739">
                  <c:v>1.007080078125E-3</c:v>
                </c:pt>
                <c:pt idx="14740">
                  <c:v>1.007080078125E-3</c:v>
                </c:pt>
                <c:pt idx="14741">
                  <c:v>1.0068416595458984E-3</c:v>
                </c:pt>
                <c:pt idx="14742">
                  <c:v>1.007080078125E-3</c:v>
                </c:pt>
                <c:pt idx="14743">
                  <c:v>1.007080078125E-3</c:v>
                </c:pt>
                <c:pt idx="14744">
                  <c:v>1.0068416595458984E-3</c:v>
                </c:pt>
                <c:pt idx="14745">
                  <c:v>1.007080078125E-3</c:v>
                </c:pt>
                <c:pt idx="14746">
                  <c:v>1.0080337524414063E-3</c:v>
                </c:pt>
                <c:pt idx="14747">
                  <c:v>1.007080078125E-3</c:v>
                </c:pt>
                <c:pt idx="14748">
                  <c:v>1.0068416595458984E-3</c:v>
                </c:pt>
                <c:pt idx="14749">
                  <c:v>1.007080078125E-3</c:v>
                </c:pt>
                <c:pt idx="14750">
                  <c:v>1.007080078125E-3</c:v>
                </c:pt>
                <c:pt idx="14751">
                  <c:v>1.0068416595458984E-3</c:v>
                </c:pt>
                <c:pt idx="14752">
                  <c:v>1.007080078125E-3</c:v>
                </c:pt>
                <c:pt idx="14753">
                  <c:v>1.007080078125E-3</c:v>
                </c:pt>
                <c:pt idx="14754">
                  <c:v>1.0068416595458984E-3</c:v>
                </c:pt>
                <c:pt idx="14755">
                  <c:v>1.007080078125E-3</c:v>
                </c:pt>
                <c:pt idx="14756">
                  <c:v>1.0068416595458984E-3</c:v>
                </c:pt>
                <c:pt idx="14757">
                  <c:v>1.007080078125E-3</c:v>
                </c:pt>
                <c:pt idx="14758">
                  <c:v>1.0080337524414063E-3</c:v>
                </c:pt>
                <c:pt idx="14759">
                  <c:v>1.007080078125E-3</c:v>
                </c:pt>
                <c:pt idx="14760">
                  <c:v>1.0068416595458984E-3</c:v>
                </c:pt>
                <c:pt idx="14761">
                  <c:v>1.007080078125E-3</c:v>
                </c:pt>
                <c:pt idx="14762">
                  <c:v>1.007080078125E-3</c:v>
                </c:pt>
                <c:pt idx="14763">
                  <c:v>1.0068416595458984E-3</c:v>
                </c:pt>
                <c:pt idx="14764">
                  <c:v>1.007080078125E-3</c:v>
                </c:pt>
                <c:pt idx="14765">
                  <c:v>1.007080078125E-3</c:v>
                </c:pt>
                <c:pt idx="14766">
                  <c:v>1.0068416595458984E-3</c:v>
                </c:pt>
                <c:pt idx="14767">
                  <c:v>1.007080078125E-3</c:v>
                </c:pt>
                <c:pt idx="14768">
                  <c:v>1.007080078125E-3</c:v>
                </c:pt>
                <c:pt idx="14769">
                  <c:v>1.0068416595458984E-3</c:v>
                </c:pt>
                <c:pt idx="14770">
                  <c:v>1.007080078125E-3</c:v>
                </c:pt>
                <c:pt idx="14771">
                  <c:v>1.0080337524414063E-3</c:v>
                </c:pt>
                <c:pt idx="14772">
                  <c:v>1.007080078125E-3</c:v>
                </c:pt>
                <c:pt idx="14773">
                  <c:v>1.0068416595458984E-3</c:v>
                </c:pt>
                <c:pt idx="14774">
                  <c:v>1.007080078125E-3</c:v>
                </c:pt>
                <c:pt idx="14775">
                  <c:v>1.007080078125E-3</c:v>
                </c:pt>
                <c:pt idx="14776">
                  <c:v>1.0068416595458984E-3</c:v>
                </c:pt>
                <c:pt idx="14777">
                  <c:v>1.007080078125E-3</c:v>
                </c:pt>
                <c:pt idx="14778">
                  <c:v>1.0068416595458984E-3</c:v>
                </c:pt>
                <c:pt idx="14779">
                  <c:v>1.007080078125E-3</c:v>
                </c:pt>
                <c:pt idx="14780">
                  <c:v>1.007080078125E-3</c:v>
                </c:pt>
                <c:pt idx="14781">
                  <c:v>1.0068416595458984E-3</c:v>
                </c:pt>
                <c:pt idx="14782">
                  <c:v>1.007080078125E-3</c:v>
                </c:pt>
                <c:pt idx="14783">
                  <c:v>1.0080337524414063E-3</c:v>
                </c:pt>
                <c:pt idx="14784">
                  <c:v>1.007080078125E-3</c:v>
                </c:pt>
                <c:pt idx="14785">
                  <c:v>1.0068416595458984E-3</c:v>
                </c:pt>
                <c:pt idx="14786">
                  <c:v>1.007080078125E-3</c:v>
                </c:pt>
                <c:pt idx="14787">
                  <c:v>1.007080078125E-3</c:v>
                </c:pt>
                <c:pt idx="14788">
                  <c:v>1.0068416595458984E-3</c:v>
                </c:pt>
                <c:pt idx="14789">
                  <c:v>1.007080078125E-3</c:v>
                </c:pt>
                <c:pt idx="14790">
                  <c:v>1.007080078125E-3</c:v>
                </c:pt>
                <c:pt idx="14791">
                  <c:v>1.0068416595458984E-3</c:v>
                </c:pt>
                <c:pt idx="14792">
                  <c:v>1.007080078125E-3</c:v>
                </c:pt>
                <c:pt idx="14793">
                  <c:v>1.007080078125E-3</c:v>
                </c:pt>
                <c:pt idx="14794">
                  <c:v>1.0068416595458984E-3</c:v>
                </c:pt>
                <c:pt idx="14795">
                  <c:v>1.007080078125E-3</c:v>
                </c:pt>
                <c:pt idx="14796">
                  <c:v>1.0080337524414063E-3</c:v>
                </c:pt>
                <c:pt idx="14797">
                  <c:v>1.007080078125E-3</c:v>
                </c:pt>
                <c:pt idx="14798">
                  <c:v>1.0068416595458984E-3</c:v>
                </c:pt>
                <c:pt idx="14799">
                  <c:v>1.007080078125E-3</c:v>
                </c:pt>
                <c:pt idx="14800">
                  <c:v>1.0068416595458984E-3</c:v>
                </c:pt>
                <c:pt idx="14801">
                  <c:v>1.007080078125E-3</c:v>
                </c:pt>
                <c:pt idx="14802">
                  <c:v>1.007080078125E-3</c:v>
                </c:pt>
                <c:pt idx="14803">
                  <c:v>1.0068416595458984E-3</c:v>
                </c:pt>
                <c:pt idx="14804">
                  <c:v>1.007080078125E-3</c:v>
                </c:pt>
                <c:pt idx="14805">
                  <c:v>1.007080078125E-3</c:v>
                </c:pt>
                <c:pt idx="14806">
                  <c:v>1.0068416595458984E-3</c:v>
                </c:pt>
                <c:pt idx="14807">
                  <c:v>1.007080078125E-3</c:v>
                </c:pt>
                <c:pt idx="14808">
                  <c:v>1.0080337524414063E-3</c:v>
                </c:pt>
                <c:pt idx="14809">
                  <c:v>1.007080078125E-3</c:v>
                </c:pt>
                <c:pt idx="14810">
                  <c:v>1.0068416595458984E-3</c:v>
                </c:pt>
                <c:pt idx="14811">
                  <c:v>1.007080078125E-3</c:v>
                </c:pt>
                <c:pt idx="14812">
                  <c:v>1.007080078125E-3</c:v>
                </c:pt>
                <c:pt idx="14813">
                  <c:v>1.0068416595458984E-3</c:v>
                </c:pt>
                <c:pt idx="14814">
                  <c:v>1.007080078125E-3</c:v>
                </c:pt>
                <c:pt idx="14815">
                  <c:v>1.007080078125E-3</c:v>
                </c:pt>
                <c:pt idx="14816">
                  <c:v>1.0068416595458984E-3</c:v>
                </c:pt>
                <c:pt idx="14817">
                  <c:v>1.007080078125E-3</c:v>
                </c:pt>
                <c:pt idx="14818">
                  <c:v>1.007080078125E-3</c:v>
                </c:pt>
                <c:pt idx="14819">
                  <c:v>1.0068416595458984E-3</c:v>
                </c:pt>
                <c:pt idx="14820">
                  <c:v>1.007080078125E-3</c:v>
                </c:pt>
                <c:pt idx="14821">
                  <c:v>1.0080337524414063E-3</c:v>
                </c:pt>
                <c:pt idx="14822">
                  <c:v>1.0068416595458984E-3</c:v>
                </c:pt>
                <c:pt idx="14823">
                  <c:v>1.007080078125E-3</c:v>
                </c:pt>
                <c:pt idx="14824">
                  <c:v>1.007080078125E-3</c:v>
                </c:pt>
                <c:pt idx="14825">
                  <c:v>1.0068416595458984E-3</c:v>
                </c:pt>
                <c:pt idx="14826">
                  <c:v>1.007080078125E-3</c:v>
                </c:pt>
                <c:pt idx="14827">
                  <c:v>1.007080078125E-3</c:v>
                </c:pt>
                <c:pt idx="14828">
                  <c:v>1.0068416595458984E-3</c:v>
                </c:pt>
                <c:pt idx="14829">
                  <c:v>1.007080078125E-3</c:v>
                </c:pt>
                <c:pt idx="14830">
                  <c:v>1.007080078125E-3</c:v>
                </c:pt>
                <c:pt idx="14831">
                  <c:v>1.0068416595458984E-3</c:v>
                </c:pt>
                <c:pt idx="14832">
                  <c:v>1.007080078125E-3</c:v>
                </c:pt>
                <c:pt idx="14833">
                  <c:v>1.0080337524414063E-3</c:v>
                </c:pt>
                <c:pt idx="14834">
                  <c:v>1.007080078125E-3</c:v>
                </c:pt>
                <c:pt idx="14835">
                  <c:v>1.0068416595458984E-3</c:v>
                </c:pt>
                <c:pt idx="14836">
                  <c:v>1.007080078125E-3</c:v>
                </c:pt>
                <c:pt idx="14837">
                  <c:v>1.007080078125E-3</c:v>
                </c:pt>
                <c:pt idx="14838">
                  <c:v>1.0068416595458984E-3</c:v>
                </c:pt>
                <c:pt idx="14839">
                  <c:v>1.007080078125E-3</c:v>
                </c:pt>
                <c:pt idx="14840">
                  <c:v>1.007080078125E-3</c:v>
                </c:pt>
                <c:pt idx="14841">
                  <c:v>1.0068416595458984E-3</c:v>
                </c:pt>
                <c:pt idx="14842">
                  <c:v>1.007080078125E-3</c:v>
                </c:pt>
                <c:pt idx="14843">
                  <c:v>1.007080078125E-3</c:v>
                </c:pt>
                <c:pt idx="14844">
                  <c:v>1.0068416595458984E-3</c:v>
                </c:pt>
                <c:pt idx="14845">
                  <c:v>1.007080078125E-3</c:v>
                </c:pt>
                <c:pt idx="14846">
                  <c:v>1.0080337524414063E-3</c:v>
                </c:pt>
                <c:pt idx="14847">
                  <c:v>1.0068416595458984E-3</c:v>
                </c:pt>
                <c:pt idx="14848">
                  <c:v>1.007080078125E-3</c:v>
                </c:pt>
                <c:pt idx="14849">
                  <c:v>1.007080078125E-3</c:v>
                </c:pt>
                <c:pt idx="14850">
                  <c:v>1.0068416595458984E-3</c:v>
                </c:pt>
                <c:pt idx="14851">
                  <c:v>1.007080078125E-3</c:v>
                </c:pt>
                <c:pt idx="14852">
                  <c:v>1.007080078125E-3</c:v>
                </c:pt>
                <c:pt idx="14853">
                  <c:v>1.0068416595458984E-3</c:v>
                </c:pt>
                <c:pt idx="14854">
                  <c:v>1.007080078125E-3</c:v>
                </c:pt>
                <c:pt idx="14855">
                  <c:v>1.007080078125E-3</c:v>
                </c:pt>
                <c:pt idx="14856">
                  <c:v>1.0068416595458984E-3</c:v>
                </c:pt>
                <c:pt idx="14857">
                  <c:v>1.007080078125E-3</c:v>
                </c:pt>
                <c:pt idx="14858">
                  <c:v>1.0080337524414063E-3</c:v>
                </c:pt>
                <c:pt idx="14859">
                  <c:v>1.007080078125E-3</c:v>
                </c:pt>
                <c:pt idx="14860">
                  <c:v>1.0068416595458984E-3</c:v>
                </c:pt>
                <c:pt idx="14861">
                  <c:v>1.007080078125E-3</c:v>
                </c:pt>
                <c:pt idx="14862">
                  <c:v>1.007080078125E-3</c:v>
                </c:pt>
                <c:pt idx="14863">
                  <c:v>1.0068416595458984E-3</c:v>
                </c:pt>
                <c:pt idx="14864">
                  <c:v>1.007080078125E-3</c:v>
                </c:pt>
                <c:pt idx="14865">
                  <c:v>1.007080078125E-3</c:v>
                </c:pt>
                <c:pt idx="14866">
                  <c:v>1.0068416595458984E-3</c:v>
                </c:pt>
                <c:pt idx="14867">
                  <c:v>1.007080078125E-3</c:v>
                </c:pt>
                <c:pt idx="14868">
                  <c:v>1.007080078125E-3</c:v>
                </c:pt>
                <c:pt idx="14869">
                  <c:v>1.0068416595458984E-3</c:v>
                </c:pt>
                <c:pt idx="14870">
                  <c:v>1.007080078125E-3</c:v>
                </c:pt>
                <c:pt idx="14871">
                  <c:v>1.0080337524414063E-3</c:v>
                </c:pt>
                <c:pt idx="14872">
                  <c:v>1.0068416595458984E-3</c:v>
                </c:pt>
                <c:pt idx="14873">
                  <c:v>1.007080078125E-3</c:v>
                </c:pt>
                <c:pt idx="14874">
                  <c:v>1.007080078125E-3</c:v>
                </c:pt>
                <c:pt idx="14875">
                  <c:v>1.0068416595458984E-3</c:v>
                </c:pt>
                <c:pt idx="14876">
                  <c:v>1.007080078125E-3</c:v>
                </c:pt>
                <c:pt idx="14877">
                  <c:v>1.007080078125E-3</c:v>
                </c:pt>
                <c:pt idx="14878">
                  <c:v>1.0068416595458984E-3</c:v>
                </c:pt>
                <c:pt idx="14879">
                  <c:v>1.007080078125E-3</c:v>
                </c:pt>
                <c:pt idx="14880">
                  <c:v>1.007080078125E-3</c:v>
                </c:pt>
                <c:pt idx="14881">
                  <c:v>1.0068416595458984E-3</c:v>
                </c:pt>
                <c:pt idx="14882">
                  <c:v>1.007080078125E-3</c:v>
                </c:pt>
                <c:pt idx="14883">
                  <c:v>1.0080337524414063E-3</c:v>
                </c:pt>
                <c:pt idx="14884">
                  <c:v>1.007080078125E-3</c:v>
                </c:pt>
                <c:pt idx="14885">
                  <c:v>1.0068416595458984E-3</c:v>
                </c:pt>
                <c:pt idx="14886">
                  <c:v>1.007080078125E-3</c:v>
                </c:pt>
                <c:pt idx="14887">
                  <c:v>1.007080078125E-3</c:v>
                </c:pt>
                <c:pt idx="14888">
                  <c:v>1.0068416595458984E-3</c:v>
                </c:pt>
                <c:pt idx="14889">
                  <c:v>1.007080078125E-3</c:v>
                </c:pt>
                <c:pt idx="14890">
                  <c:v>1.007080078125E-3</c:v>
                </c:pt>
                <c:pt idx="14891">
                  <c:v>1.0068416595458984E-3</c:v>
                </c:pt>
                <c:pt idx="14892">
                  <c:v>1.007080078125E-3</c:v>
                </c:pt>
                <c:pt idx="14893">
                  <c:v>1.007080078125E-3</c:v>
                </c:pt>
                <c:pt idx="14894">
                  <c:v>1.0068416595458984E-3</c:v>
                </c:pt>
                <c:pt idx="14895">
                  <c:v>1.007080078125E-3</c:v>
                </c:pt>
                <c:pt idx="14896">
                  <c:v>1.0080337524414063E-3</c:v>
                </c:pt>
                <c:pt idx="14897">
                  <c:v>1.0068416595458984E-3</c:v>
                </c:pt>
                <c:pt idx="14898">
                  <c:v>1.007080078125E-3</c:v>
                </c:pt>
                <c:pt idx="14899">
                  <c:v>1.007080078125E-3</c:v>
                </c:pt>
                <c:pt idx="14900">
                  <c:v>1.0068416595458984E-3</c:v>
                </c:pt>
                <c:pt idx="14901">
                  <c:v>1.007080078125E-3</c:v>
                </c:pt>
                <c:pt idx="14902">
                  <c:v>6.0420036315917969E-3</c:v>
                </c:pt>
                <c:pt idx="14903">
                  <c:v>1.0080337524414063E-3</c:v>
                </c:pt>
                <c:pt idx="14904">
                  <c:v>1.007080078125E-3</c:v>
                </c:pt>
                <c:pt idx="14905">
                  <c:v>1.0068416595458984E-3</c:v>
                </c:pt>
                <c:pt idx="14906">
                  <c:v>1.007080078125E-3</c:v>
                </c:pt>
                <c:pt idx="14907">
                  <c:v>1.007080078125E-3</c:v>
                </c:pt>
                <c:pt idx="14908">
                  <c:v>1.0068416595458984E-3</c:v>
                </c:pt>
                <c:pt idx="14909">
                  <c:v>1.007080078125E-3</c:v>
                </c:pt>
                <c:pt idx="14910">
                  <c:v>1.007080078125E-3</c:v>
                </c:pt>
                <c:pt idx="14911">
                  <c:v>1.0068416595458984E-3</c:v>
                </c:pt>
                <c:pt idx="14912">
                  <c:v>1.007080078125E-3</c:v>
                </c:pt>
                <c:pt idx="14913">
                  <c:v>1.007080078125E-3</c:v>
                </c:pt>
                <c:pt idx="14914">
                  <c:v>1.0068416595458984E-3</c:v>
                </c:pt>
                <c:pt idx="14915">
                  <c:v>1.007080078125E-3</c:v>
                </c:pt>
                <c:pt idx="14916">
                  <c:v>1.0080337524414063E-3</c:v>
                </c:pt>
                <c:pt idx="14917">
                  <c:v>1.0068416595458984E-3</c:v>
                </c:pt>
                <c:pt idx="14918">
                  <c:v>1.007080078125E-3</c:v>
                </c:pt>
                <c:pt idx="14919">
                  <c:v>1.007080078125E-3</c:v>
                </c:pt>
                <c:pt idx="14920">
                  <c:v>1.0068416595458984E-3</c:v>
                </c:pt>
                <c:pt idx="14921">
                  <c:v>1.007080078125E-3</c:v>
                </c:pt>
                <c:pt idx="14922">
                  <c:v>1.007080078125E-3</c:v>
                </c:pt>
                <c:pt idx="14923">
                  <c:v>1.0068416595458984E-3</c:v>
                </c:pt>
                <c:pt idx="14924">
                  <c:v>1.007080078125E-3</c:v>
                </c:pt>
                <c:pt idx="14925">
                  <c:v>1.007080078125E-3</c:v>
                </c:pt>
                <c:pt idx="14926">
                  <c:v>1.0068416595458984E-3</c:v>
                </c:pt>
                <c:pt idx="14927">
                  <c:v>1.007080078125E-3</c:v>
                </c:pt>
                <c:pt idx="14928">
                  <c:v>1.0080337524414063E-3</c:v>
                </c:pt>
                <c:pt idx="14929">
                  <c:v>1.007080078125E-3</c:v>
                </c:pt>
                <c:pt idx="14930">
                  <c:v>1.0068416595458984E-3</c:v>
                </c:pt>
                <c:pt idx="14931">
                  <c:v>1.007080078125E-3</c:v>
                </c:pt>
                <c:pt idx="14932">
                  <c:v>1.007080078125E-3</c:v>
                </c:pt>
                <c:pt idx="14933">
                  <c:v>1.0068416595458984E-3</c:v>
                </c:pt>
                <c:pt idx="14934">
                  <c:v>1.007080078125E-3</c:v>
                </c:pt>
                <c:pt idx="14935">
                  <c:v>1.007080078125E-3</c:v>
                </c:pt>
                <c:pt idx="14936">
                  <c:v>1.0068416595458984E-3</c:v>
                </c:pt>
                <c:pt idx="14937">
                  <c:v>1.007080078125E-3</c:v>
                </c:pt>
                <c:pt idx="14938">
                  <c:v>1.007080078125E-3</c:v>
                </c:pt>
                <c:pt idx="14939">
                  <c:v>1.0068416595458984E-3</c:v>
                </c:pt>
                <c:pt idx="14940">
                  <c:v>1.007080078125E-3</c:v>
                </c:pt>
                <c:pt idx="14941">
                  <c:v>1.0080337524414063E-3</c:v>
                </c:pt>
                <c:pt idx="14942">
                  <c:v>1.0068416595458984E-3</c:v>
                </c:pt>
                <c:pt idx="14943">
                  <c:v>1.007080078125E-3</c:v>
                </c:pt>
                <c:pt idx="14944">
                  <c:v>1.007080078125E-3</c:v>
                </c:pt>
                <c:pt idx="14945">
                  <c:v>1.0068416595458984E-3</c:v>
                </c:pt>
                <c:pt idx="14946">
                  <c:v>1.007080078125E-3</c:v>
                </c:pt>
                <c:pt idx="14947">
                  <c:v>1.007080078125E-3</c:v>
                </c:pt>
                <c:pt idx="14948">
                  <c:v>1.0068416595458984E-3</c:v>
                </c:pt>
                <c:pt idx="14949">
                  <c:v>1.007080078125E-3</c:v>
                </c:pt>
                <c:pt idx="14950">
                  <c:v>1.007080078125E-3</c:v>
                </c:pt>
                <c:pt idx="14951">
                  <c:v>1.0068416595458984E-3</c:v>
                </c:pt>
                <c:pt idx="14952">
                  <c:v>1.007080078125E-3</c:v>
                </c:pt>
                <c:pt idx="14953">
                  <c:v>1.0080337524414063E-3</c:v>
                </c:pt>
                <c:pt idx="14954">
                  <c:v>1.007080078125E-3</c:v>
                </c:pt>
                <c:pt idx="14955">
                  <c:v>1.0068416595458984E-3</c:v>
                </c:pt>
                <c:pt idx="14956">
                  <c:v>1.007080078125E-3</c:v>
                </c:pt>
                <c:pt idx="14957">
                  <c:v>1.007080078125E-3</c:v>
                </c:pt>
                <c:pt idx="14958">
                  <c:v>1.0068416595458984E-3</c:v>
                </c:pt>
                <c:pt idx="14959">
                  <c:v>1.007080078125E-3</c:v>
                </c:pt>
                <c:pt idx="14960">
                  <c:v>1.007080078125E-3</c:v>
                </c:pt>
                <c:pt idx="14961">
                  <c:v>1.0068416595458984E-3</c:v>
                </c:pt>
                <c:pt idx="14962">
                  <c:v>1.007080078125E-3</c:v>
                </c:pt>
                <c:pt idx="14963">
                  <c:v>1.007080078125E-3</c:v>
                </c:pt>
                <c:pt idx="14964">
                  <c:v>1.0068416595458984E-3</c:v>
                </c:pt>
                <c:pt idx="14965">
                  <c:v>1.007080078125E-3</c:v>
                </c:pt>
                <c:pt idx="14966">
                  <c:v>1.0080337524414063E-3</c:v>
                </c:pt>
                <c:pt idx="14967">
                  <c:v>1.0068416595458984E-3</c:v>
                </c:pt>
                <c:pt idx="14968">
                  <c:v>1.007080078125E-3</c:v>
                </c:pt>
                <c:pt idx="14969">
                  <c:v>1.007080078125E-3</c:v>
                </c:pt>
                <c:pt idx="14970">
                  <c:v>1.0068416595458984E-3</c:v>
                </c:pt>
                <c:pt idx="14971">
                  <c:v>1.007080078125E-3</c:v>
                </c:pt>
                <c:pt idx="14972">
                  <c:v>1.007080078125E-3</c:v>
                </c:pt>
                <c:pt idx="14973">
                  <c:v>1.0068416595458984E-3</c:v>
                </c:pt>
                <c:pt idx="14974">
                  <c:v>1.007080078125E-3</c:v>
                </c:pt>
                <c:pt idx="14975">
                  <c:v>1.007080078125E-3</c:v>
                </c:pt>
                <c:pt idx="14976">
                  <c:v>1.0068416595458984E-3</c:v>
                </c:pt>
                <c:pt idx="14977">
                  <c:v>1.007080078125E-3</c:v>
                </c:pt>
                <c:pt idx="14978">
                  <c:v>1.0080337524414063E-3</c:v>
                </c:pt>
                <c:pt idx="14979">
                  <c:v>1.007080078125E-3</c:v>
                </c:pt>
                <c:pt idx="14980">
                  <c:v>1.0068416595458984E-3</c:v>
                </c:pt>
                <c:pt idx="14981">
                  <c:v>1.007080078125E-3</c:v>
                </c:pt>
                <c:pt idx="14982">
                  <c:v>1.007080078125E-3</c:v>
                </c:pt>
                <c:pt idx="14983">
                  <c:v>1.0068416595458984E-3</c:v>
                </c:pt>
                <c:pt idx="14984">
                  <c:v>1.007080078125E-3</c:v>
                </c:pt>
                <c:pt idx="14985">
                  <c:v>1.007080078125E-3</c:v>
                </c:pt>
                <c:pt idx="14986">
                  <c:v>1.0068416595458984E-3</c:v>
                </c:pt>
                <c:pt idx="14987">
                  <c:v>1.007080078125E-3</c:v>
                </c:pt>
                <c:pt idx="14988">
                  <c:v>1.007080078125E-3</c:v>
                </c:pt>
                <c:pt idx="14989">
                  <c:v>1.0068416595458984E-3</c:v>
                </c:pt>
                <c:pt idx="14990">
                  <c:v>1.007080078125E-3</c:v>
                </c:pt>
                <c:pt idx="14991">
                  <c:v>1.0080337524414063E-3</c:v>
                </c:pt>
                <c:pt idx="14992">
                  <c:v>1.0068416595458984E-3</c:v>
                </c:pt>
                <c:pt idx="14993">
                  <c:v>1.007080078125E-3</c:v>
                </c:pt>
                <c:pt idx="14994">
                  <c:v>1.007080078125E-3</c:v>
                </c:pt>
                <c:pt idx="14995">
                  <c:v>1.0068416595458984E-3</c:v>
                </c:pt>
                <c:pt idx="14996">
                  <c:v>1.007080078125E-3</c:v>
                </c:pt>
                <c:pt idx="14997">
                  <c:v>1.007080078125E-3</c:v>
                </c:pt>
                <c:pt idx="14998">
                  <c:v>1.0068416595458984E-3</c:v>
                </c:pt>
                <c:pt idx="14999">
                  <c:v>1.007080078125E-3</c:v>
                </c:pt>
                <c:pt idx="15000">
                  <c:v>1.007080078125E-3</c:v>
                </c:pt>
                <c:pt idx="15001">
                  <c:v>1.0068416595458984E-3</c:v>
                </c:pt>
                <c:pt idx="15002">
                  <c:v>1.007080078125E-3</c:v>
                </c:pt>
                <c:pt idx="15003">
                  <c:v>1.0080337524414063E-3</c:v>
                </c:pt>
                <c:pt idx="15004">
                  <c:v>1.007080078125E-3</c:v>
                </c:pt>
                <c:pt idx="15005">
                  <c:v>1.0068416595458984E-3</c:v>
                </c:pt>
                <c:pt idx="15006">
                  <c:v>1.007080078125E-3</c:v>
                </c:pt>
                <c:pt idx="15007">
                  <c:v>1.007080078125E-3</c:v>
                </c:pt>
                <c:pt idx="15008">
                  <c:v>1.0068416595458984E-3</c:v>
                </c:pt>
                <c:pt idx="15009">
                  <c:v>1.007080078125E-3</c:v>
                </c:pt>
                <c:pt idx="15010">
                  <c:v>1.007080078125E-3</c:v>
                </c:pt>
                <c:pt idx="15011">
                  <c:v>1.0068416595458984E-3</c:v>
                </c:pt>
                <c:pt idx="15012">
                  <c:v>1.007080078125E-3</c:v>
                </c:pt>
                <c:pt idx="15013">
                  <c:v>1.007080078125E-3</c:v>
                </c:pt>
                <c:pt idx="15014">
                  <c:v>1.0068416595458984E-3</c:v>
                </c:pt>
                <c:pt idx="15015">
                  <c:v>1.007080078125E-3</c:v>
                </c:pt>
                <c:pt idx="15016">
                  <c:v>1.0080337524414063E-3</c:v>
                </c:pt>
                <c:pt idx="15017">
                  <c:v>1.0068416595458984E-3</c:v>
                </c:pt>
                <c:pt idx="15018">
                  <c:v>1.007080078125E-3</c:v>
                </c:pt>
                <c:pt idx="15019">
                  <c:v>1.007080078125E-3</c:v>
                </c:pt>
                <c:pt idx="15020">
                  <c:v>1.0068416595458984E-3</c:v>
                </c:pt>
                <c:pt idx="15021">
                  <c:v>1.007080078125E-3</c:v>
                </c:pt>
                <c:pt idx="15022">
                  <c:v>1.007080078125E-3</c:v>
                </c:pt>
                <c:pt idx="15023">
                  <c:v>1.0068416595458984E-3</c:v>
                </c:pt>
                <c:pt idx="15024">
                  <c:v>1.007080078125E-3</c:v>
                </c:pt>
                <c:pt idx="15025">
                  <c:v>1.007080078125E-3</c:v>
                </c:pt>
                <c:pt idx="15026">
                  <c:v>1.0068416595458984E-3</c:v>
                </c:pt>
                <c:pt idx="15027">
                  <c:v>1.007080078125E-3</c:v>
                </c:pt>
                <c:pt idx="15028">
                  <c:v>1.0080337524414063E-3</c:v>
                </c:pt>
                <c:pt idx="15029">
                  <c:v>1.007080078125E-3</c:v>
                </c:pt>
                <c:pt idx="15030">
                  <c:v>1.0068416595458984E-3</c:v>
                </c:pt>
                <c:pt idx="15031">
                  <c:v>1.007080078125E-3</c:v>
                </c:pt>
                <c:pt idx="15032">
                  <c:v>1.007080078125E-3</c:v>
                </c:pt>
                <c:pt idx="15033">
                  <c:v>1.0068416595458984E-3</c:v>
                </c:pt>
                <c:pt idx="15034">
                  <c:v>1.007080078125E-3</c:v>
                </c:pt>
                <c:pt idx="15035">
                  <c:v>1.007080078125E-3</c:v>
                </c:pt>
                <c:pt idx="15036">
                  <c:v>1.0068416595458984E-3</c:v>
                </c:pt>
                <c:pt idx="15037">
                  <c:v>1.007080078125E-3</c:v>
                </c:pt>
                <c:pt idx="15038">
                  <c:v>1.007080078125E-3</c:v>
                </c:pt>
                <c:pt idx="15039">
                  <c:v>1.0068416595458984E-3</c:v>
                </c:pt>
                <c:pt idx="15040">
                  <c:v>1.0080337524414063E-3</c:v>
                </c:pt>
                <c:pt idx="15041">
                  <c:v>1.007080078125E-3</c:v>
                </c:pt>
                <c:pt idx="15042">
                  <c:v>1.0068416595458984E-3</c:v>
                </c:pt>
                <c:pt idx="15043">
                  <c:v>1.007080078125E-3</c:v>
                </c:pt>
                <c:pt idx="15044">
                  <c:v>1.007080078125E-3</c:v>
                </c:pt>
                <c:pt idx="15045">
                  <c:v>1.0068416595458984E-3</c:v>
                </c:pt>
                <c:pt idx="15046">
                  <c:v>1.007080078125E-3</c:v>
                </c:pt>
                <c:pt idx="15047">
                  <c:v>1.007080078125E-3</c:v>
                </c:pt>
                <c:pt idx="15048">
                  <c:v>1.0068416595458984E-3</c:v>
                </c:pt>
                <c:pt idx="15049">
                  <c:v>1.007080078125E-3</c:v>
                </c:pt>
                <c:pt idx="15050">
                  <c:v>1.007080078125E-3</c:v>
                </c:pt>
                <c:pt idx="15051">
                  <c:v>1.0068416595458984E-3</c:v>
                </c:pt>
                <c:pt idx="15052">
                  <c:v>1.007080078125E-3</c:v>
                </c:pt>
                <c:pt idx="15053">
                  <c:v>1.0080337524414063E-3</c:v>
                </c:pt>
                <c:pt idx="15054">
                  <c:v>1.007080078125E-3</c:v>
                </c:pt>
                <c:pt idx="15055">
                  <c:v>1.0068416595458984E-3</c:v>
                </c:pt>
                <c:pt idx="15056">
                  <c:v>1.007080078125E-3</c:v>
                </c:pt>
                <c:pt idx="15057">
                  <c:v>1.007080078125E-3</c:v>
                </c:pt>
                <c:pt idx="15058">
                  <c:v>1.0068416595458984E-3</c:v>
                </c:pt>
                <c:pt idx="15059">
                  <c:v>1.007080078125E-3</c:v>
                </c:pt>
                <c:pt idx="15060">
                  <c:v>1.007080078125E-3</c:v>
                </c:pt>
                <c:pt idx="15061">
                  <c:v>1.0068416595458984E-3</c:v>
                </c:pt>
                <c:pt idx="15062">
                  <c:v>1.007080078125E-3</c:v>
                </c:pt>
                <c:pt idx="15063">
                  <c:v>1.007080078125E-3</c:v>
                </c:pt>
                <c:pt idx="15064">
                  <c:v>1.0068416595458984E-3</c:v>
                </c:pt>
                <c:pt idx="15065">
                  <c:v>1.0080337524414063E-3</c:v>
                </c:pt>
                <c:pt idx="15066">
                  <c:v>1.007080078125E-3</c:v>
                </c:pt>
                <c:pt idx="15067">
                  <c:v>1.0068416595458984E-3</c:v>
                </c:pt>
                <c:pt idx="15068">
                  <c:v>1.007080078125E-3</c:v>
                </c:pt>
                <c:pt idx="15069">
                  <c:v>1.007080078125E-3</c:v>
                </c:pt>
                <c:pt idx="15070">
                  <c:v>1.0068416595458984E-3</c:v>
                </c:pt>
                <c:pt idx="15071">
                  <c:v>1.007080078125E-3</c:v>
                </c:pt>
                <c:pt idx="15072">
                  <c:v>1.007080078125E-3</c:v>
                </c:pt>
                <c:pt idx="15073">
                  <c:v>1.0068416595458984E-3</c:v>
                </c:pt>
                <c:pt idx="15074">
                  <c:v>1.007080078125E-3</c:v>
                </c:pt>
                <c:pt idx="15075">
                  <c:v>1.007080078125E-3</c:v>
                </c:pt>
                <c:pt idx="15076">
                  <c:v>1.0068416595458984E-3</c:v>
                </c:pt>
                <c:pt idx="15077">
                  <c:v>1.007080078125E-3</c:v>
                </c:pt>
                <c:pt idx="15078">
                  <c:v>1.0080337524414063E-3</c:v>
                </c:pt>
                <c:pt idx="15079">
                  <c:v>1.007080078125E-3</c:v>
                </c:pt>
                <c:pt idx="15080">
                  <c:v>1.0068416595458984E-3</c:v>
                </c:pt>
                <c:pt idx="15081">
                  <c:v>1.007080078125E-3</c:v>
                </c:pt>
                <c:pt idx="15082">
                  <c:v>1.007080078125E-3</c:v>
                </c:pt>
                <c:pt idx="15083">
                  <c:v>1.0068416595458984E-3</c:v>
                </c:pt>
                <c:pt idx="15084">
                  <c:v>1.007080078125E-3</c:v>
                </c:pt>
                <c:pt idx="15085">
                  <c:v>1.007080078125E-3</c:v>
                </c:pt>
                <c:pt idx="15086">
                  <c:v>1.0068416595458984E-3</c:v>
                </c:pt>
                <c:pt idx="15087">
                  <c:v>1.007080078125E-3</c:v>
                </c:pt>
                <c:pt idx="15088">
                  <c:v>1.007080078125E-3</c:v>
                </c:pt>
                <c:pt idx="15089">
                  <c:v>1.0068416595458984E-3</c:v>
                </c:pt>
                <c:pt idx="15090">
                  <c:v>1.0080337524414063E-3</c:v>
                </c:pt>
                <c:pt idx="15091">
                  <c:v>1.007080078125E-3</c:v>
                </c:pt>
                <c:pt idx="15092">
                  <c:v>1.0068416595458984E-3</c:v>
                </c:pt>
                <c:pt idx="15093">
                  <c:v>1.007080078125E-3</c:v>
                </c:pt>
                <c:pt idx="15094">
                  <c:v>1.007080078125E-3</c:v>
                </c:pt>
                <c:pt idx="15095">
                  <c:v>1.0068416595458984E-3</c:v>
                </c:pt>
                <c:pt idx="15096">
                  <c:v>1.007080078125E-3</c:v>
                </c:pt>
                <c:pt idx="15097">
                  <c:v>1.007080078125E-3</c:v>
                </c:pt>
                <c:pt idx="15098">
                  <c:v>1.0068416595458984E-3</c:v>
                </c:pt>
                <c:pt idx="15099">
                  <c:v>1.007080078125E-3</c:v>
                </c:pt>
                <c:pt idx="15100">
                  <c:v>1.007080078125E-3</c:v>
                </c:pt>
                <c:pt idx="15101">
                  <c:v>1.0068416595458984E-3</c:v>
                </c:pt>
                <c:pt idx="15102">
                  <c:v>1.007080078125E-3</c:v>
                </c:pt>
                <c:pt idx="15103">
                  <c:v>1.0080337524414063E-3</c:v>
                </c:pt>
                <c:pt idx="15104">
                  <c:v>1.007080078125E-3</c:v>
                </c:pt>
                <c:pt idx="15105">
                  <c:v>1.0068416595458984E-3</c:v>
                </c:pt>
                <c:pt idx="15106">
                  <c:v>1.007080078125E-3</c:v>
                </c:pt>
                <c:pt idx="15107">
                  <c:v>1.007080078125E-3</c:v>
                </c:pt>
                <c:pt idx="15108">
                  <c:v>1.0068416595458984E-3</c:v>
                </c:pt>
                <c:pt idx="15109">
                  <c:v>1.007080078125E-3</c:v>
                </c:pt>
                <c:pt idx="15110">
                  <c:v>1.007080078125E-3</c:v>
                </c:pt>
                <c:pt idx="15111">
                  <c:v>1.0068416595458984E-3</c:v>
                </c:pt>
                <c:pt idx="15112">
                  <c:v>1.007080078125E-3</c:v>
                </c:pt>
                <c:pt idx="15113">
                  <c:v>1.007080078125E-3</c:v>
                </c:pt>
                <c:pt idx="15114">
                  <c:v>1.0068416595458984E-3</c:v>
                </c:pt>
                <c:pt idx="15115">
                  <c:v>6.0429573059082031E-3</c:v>
                </c:pt>
                <c:pt idx="15116">
                  <c:v>1.007080078125E-3</c:v>
                </c:pt>
                <c:pt idx="15117">
                  <c:v>1.007080078125E-3</c:v>
                </c:pt>
                <c:pt idx="15118">
                  <c:v>1.0068416595458984E-3</c:v>
                </c:pt>
                <c:pt idx="15119">
                  <c:v>1.007080078125E-3</c:v>
                </c:pt>
                <c:pt idx="15120">
                  <c:v>1.007080078125E-3</c:v>
                </c:pt>
                <c:pt idx="15121">
                  <c:v>1.0068416595458984E-3</c:v>
                </c:pt>
                <c:pt idx="15122">
                  <c:v>1.007080078125E-3</c:v>
                </c:pt>
                <c:pt idx="15123">
                  <c:v>1.0080337524414063E-3</c:v>
                </c:pt>
                <c:pt idx="15124">
                  <c:v>1.007080078125E-3</c:v>
                </c:pt>
                <c:pt idx="15125">
                  <c:v>6.0420036315917969E-3</c:v>
                </c:pt>
                <c:pt idx="15126">
                  <c:v>1.0068416595458984E-3</c:v>
                </c:pt>
                <c:pt idx="15127">
                  <c:v>1.007080078125E-3</c:v>
                </c:pt>
                <c:pt idx="15128">
                  <c:v>1.007080078125E-3</c:v>
                </c:pt>
                <c:pt idx="15129">
                  <c:v>1.0068416595458984E-3</c:v>
                </c:pt>
                <c:pt idx="15130">
                  <c:v>1.0080337524414063E-3</c:v>
                </c:pt>
                <c:pt idx="15131">
                  <c:v>1.007080078125E-3</c:v>
                </c:pt>
                <c:pt idx="15132">
                  <c:v>1.0068416595458984E-3</c:v>
                </c:pt>
                <c:pt idx="15133">
                  <c:v>1.007080078125E-3</c:v>
                </c:pt>
                <c:pt idx="15134">
                  <c:v>1.007080078125E-3</c:v>
                </c:pt>
                <c:pt idx="15135">
                  <c:v>1.0068416595458984E-3</c:v>
                </c:pt>
                <c:pt idx="15136">
                  <c:v>1.007080078125E-3</c:v>
                </c:pt>
                <c:pt idx="15137">
                  <c:v>1.007080078125E-3</c:v>
                </c:pt>
                <c:pt idx="15138">
                  <c:v>1.0068416595458984E-3</c:v>
                </c:pt>
                <c:pt idx="15139">
                  <c:v>1.007080078125E-3</c:v>
                </c:pt>
                <c:pt idx="15140">
                  <c:v>1.007080078125E-3</c:v>
                </c:pt>
                <c:pt idx="15141">
                  <c:v>1.0068416595458984E-3</c:v>
                </c:pt>
                <c:pt idx="15142">
                  <c:v>1.007080078125E-3</c:v>
                </c:pt>
                <c:pt idx="15143">
                  <c:v>1.0080337524414063E-3</c:v>
                </c:pt>
                <c:pt idx="15144">
                  <c:v>1.007080078125E-3</c:v>
                </c:pt>
                <c:pt idx="15145">
                  <c:v>1.0068416595458984E-3</c:v>
                </c:pt>
                <c:pt idx="15146">
                  <c:v>1.007080078125E-3</c:v>
                </c:pt>
                <c:pt idx="15147">
                  <c:v>1.007080078125E-3</c:v>
                </c:pt>
                <c:pt idx="15148">
                  <c:v>1.0068416595458984E-3</c:v>
                </c:pt>
                <c:pt idx="15149">
                  <c:v>1.007080078125E-3</c:v>
                </c:pt>
                <c:pt idx="15150">
                  <c:v>1.007080078125E-3</c:v>
                </c:pt>
                <c:pt idx="15151">
                  <c:v>1.0068416595458984E-3</c:v>
                </c:pt>
                <c:pt idx="15152">
                  <c:v>1.007080078125E-3</c:v>
                </c:pt>
                <c:pt idx="15153">
                  <c:v>1.007080078125E-3</c:v>
                </c:pt>
                <c:pt idx="15154">
                  <c:v>1.0068416595458984E-3</c:v>
                </c:pt>
                <c:pt idx="15155">
                  <c:v>1.0080337524414063E-3</c:v>
                </c:pt>
                <c:pt idx="15156">
                  <c:v>1.007080078125E-3</c:v>
                </c:pt>
                <c:pt idx="15157">
                  <c:v>1.0068416595458984E-3</c:v>
                </c:pt>
                <c:pt idx="15158">
                  <c:v>1.007080078125E-3</c:v>
                </c:pt>
                <c:pt idx="15159">
                  <c:v>1.007080078125E-3</c:v>
                </c:pt>
                <c:pt idx="15160">
                  <c:v>1.0068416595458984E-3</c:v>
                </c:pt>
                <c:pt idx="15161">
                  <c:v>1.007080078125E-3</c:v>
                </c:pt>
                <c:pt idx="15162">
                  <c:v>1.007080078125E-3</c:v>
                </c:pt>
                <c:pt idx="15163">
                  <c:v>1.0068416595458984E-3</c:v>
                </c:pt>
                <c:pt idx="15164">
                  <c:v>1.007080078125E-3</c:v>
                </c:pt>
                <c:pt idx="15165">
                  <c:v>1.007080078125E-3</c:v>
                </c:pt>
                <c:pt idx="15166">
                  <c:v>1.0068416595458984E-3</c:v>
                </c:pt>
                <c:pt idx="15167">
                  <c:v>1.007080078125E-3</c:v>
                </c:pt>
                <c:pt idx="15168">
                  <c:v>1.0080337524414063E-3</c:v>
                </c:pt>
                <c:pt idx="15169">
                  <c:v>1.007080078125E-3</c:v>
                </c:pt>
                <c:pt idx="15170">
                  <c:v>1.0068416595458984E-3</c:v>
                </c:pt>
                <c:pt idx="15171">
                  <c:v>1.007080078125E-3</c:v>
                </c:pt>
                <c:pt idx="15172">
                  <c:v>1.007080078125E-3</c:v>
                </c:pt>
                <c:pt idx="15173">
                  <c:v>1.0068416595458984E-3</c:v>
                </c:pt>
                <c:pt idx="15174">
                  <c:v>1.007080078125E-3</c:v>
                </c:pt>
                <c:pt idx="15175">
                  <c:v>1.007080078125E-3</c:v>
                </c:pt>
                <c:pt idx="15176">
                  <c:v>1.0068416595458984E-3</c:v>
                </c:pt>
                <c:pt idx="15177">
                  <c:v>1.007080078125E-3</c:v>
                </c:pt>
                <c:pt idx="15178">
                  <c:v>1.007080078125E-3</c:v>
                </c:pt>
                <c:pt idx="15179">
                  <c:v>1.0068416595458984E-3</c:v>
                </c:pt>
                <c:pt idx="15180">
                  <c:v>1.0080337524414063E-3</c:v>
                </c:pt>
                <c:pt idx="15181">
                  <c:v>1.007080078125E-3</c:v>
                </c:pt>
                <c:pt idx="15182">
                  <c:v>1.0068416595458984E-3</c:v>
                </c:pt>
                <c:pt idx="15183">
                  <c:v>1.007080078125E-3</c:v>
                </c:pt>
                <c:pt idx="15184">
                  <c:v>1.007080078125E-3</c:v>
                </c:pt>
                <c:pt idx="15185">
                  <c:v>1.0068416595458984E-3</c:v>
                </c:pt>
                <c:pt idx="15186">
                  <c:v>1.007080078125E-3</c:v>
                </c:pt>
                <c:pt idx="15187">
                  <c:v>1.007080078125E-3</c:v>
                </c:pt>
                <c:pt idx="15188">
                  <c:v>1.0068416595458984E-3</c:v>
                </c:pt>
                <c:pt idx="15189">
                  <c:v>1.007080078125E-3</c:v>
                </c:pt>
                <c:pt idx="15190">
                  <c:v>1.007080078125E-3</c:v>
                </c:pt>
                <c:pt idx="15191">
                  <c:v>1.0068416595458984E-3</c:v>
                </c:pt>
                <c:pt idx="15192">
                  <c:v>1.007080078125E-3</c:v>
                </c:pt>
                <c:pt idx="15193">
                  <c:v>1.0080337524414063E-3</c:v>
                </c:pt>
                <c:pt idx="15194">
                  <c:v>1.007080078125E-3</c:v>
                </c:pt>
                <c:pt idx="15195">
                  <c:v>1.0068416595458984E-3</c:v>
                </c:pt>
                <c:pt idx="15196">
                  <c:v>1.007080078125E-3</c:v>
                </c:pt>
                <c:pt idx="15197">
                  <c:v>1.007080078125E-3</c:v>
                </c:pt>
                <c:pt idx="15198">
                  <c:v>1.0068416595458984E-3</c:v>
                </c:pt>
                <c:pt idx="15199">
                  <c:v>1.007080078125E-3</c:v>
                </c:pt>
                <c:pt idx="15200">
                  <c:v>1.007080078125E-3</c:v>
                </c:pt>
                <c:pt idx="15201">
                  <c:v>1.0068416595458984E-3</c:v>
                </c:pt>
                <c:pt idx="15202">
                  <c:v>1.007080078125E-3</c:v>
                </c:pt>
                <c:pt idx="15203">
                  <c:v>1.007080078125E-3</c:v>
                </c:pt>
                <c:pt idx="15204">
                  <c:v>1.0068416595458984E-3</c:v>
                </c:pt>
                <c:pt idx="15205">
                  <c:v>1.0080337524414063E-3</c:v>
                </c:pt>
                <c:pt idx="15206">
                  <c:v>1.007080078125E-3</c:v>
                </c:pt>
                <c:pt idx="15207">
                  <c:v>1.1076927185058594E-2</c:v>
                </c:pt>
                <c:pt idx="15208">
                  <c:v>1.0080337524414063E-3</c:v>
                </c:pt>
                <c:pt idx="15209">
                  <c:v>1.007080078125E-3</c:v>
                </c:pt>
                <c:pt idx="15210">
                  <c:v>1.0068416595458984E-3</c:v>
                </c:pt>
                <c:pt idx="15211">
                  <c:v>1.007080078125E-3</c:v>
                </c:pt>
                <c:pt idx="15212">
                  <c:v>1.007080078125E-3</c:v>
                </c:pt>
                <c:pt idx="15213">
                  <c:v>1.0068416595458984E-3</c:v>
                </c:pt>
                <c:pt idx="15214">
                  <c:v>1.007080078125E-3</c:v>
                </c:pt>
                <c:pt idx="15215">
                  <c:v>1.007080078125E-3</c:v>
                </c:pt>
                <c:pt idx="15216">
                  <c:v>1.0068416595458984E-3</c:v>
                </c:pt>
                <c:pt idx="15217">
                  <c:v>1.007080078125E-3</c:v>
                </c:pt>
                <c:pt idx="15218">
                  <c:v>1.007080078125E-3</c:v>
                </c:pt>
                <c:pt idx="15219">
                  <c:v>1.0068416595458984E-3</c:v>
                </c:pt>
                <c:pt idx="15220">
                  <c:v>1.0080337524414063E-3</c:v>
                </c:pt>
                <c:pt idx="15221">
                  <c:v>1.007080078125E-3</c:v>
                </c:pt>
                <c:pt idx="15222">
                  <c:v>1.0068416595458984E-3</c:v>
                </c:pt>
                <c:pt idx="15223">
                  <c:v>1.007080078125E-3</c:v>
                </c:pt>
                <c:pt idx="15224">
                  <c:v>1.007080078125E-3</c:v>
                </c:pt>
                <c:pt idx="15225">
                  <c:v>1.0068416595458984E-3</c:v>
                </c:pt>
                <c:pt idx="15226">
                  <c:v>1.007080078125E-3</c:v>
                </c:pt>
                <c:pt idx="15227">
                  <c:v>1.007080078125E-3</c:v>
                </c:pt>
                <c:pt idx="15228">
                  <c:v>1.0068416595458984E-3</c:v>
                </c:pt>
                <c:pt idx="15229">
                  <c:v>1.007080078125E-3</c:v>
                </c:pt>
                <c:pt idx="15230">
                  <c:v>1.007080078125E-3</c:v>
                </c:pt>
                <c:pt idx="15231">
                  <c:v>1.0068416595458984E-3</c:v>
                </c:pt>
                <c:pt idx="15232">
                  <c:v>1.007080078125E-3</c:v>
                </c:pt>
                <c:pt idx="15233">
                  <c:v>1.0080337524414063E-3</c:v>
                </c:pt>
                <c:pt idx="15234">
                  <c:v>1.007080078125E-3</c:v>
                </c:pt>
                <c:pt idx="15235">
                  <c:v>1.0068416595458984E-3</c:v>
                </c:pt>
                <c:pt idx="15236">
                  <c:v>1.007080078125E-3</c:v>
                </c:pt>
                <c:pt idx="15237">
                  <c:v>1.007080078125E-3</c:v>
                </c:pt>
                <c:pt idx="15238">
                  <c:v>1.0068416595458984E-3</c:v>
                </c:pt>
                <c:pt idx="15239">
                  <c:v>1.007080078125E-3</c:v>
                </c:pt>
                <c:pt idx="15240">
                  <c:v>1.007080078125E-3</c:v>
                </c:pt>
                <c:pt idx="15241">
                  <c:v>1.0068416595458984E-3</c:v>
                </c:pt>
                <c:pt idx="15242">
                  <c:v>1.007080078125E-3</c:v>
                </c:pt>
                <c:pt idx="15243">
                  <c:v>1.0068416595458984E-3</c:v>
                </c:pt>
                <c:pt idx="15244">
                  <c:v>1.007080078125E-3</c:v>
                </c:pt>
                <c:pt idx="15245">
                  <c:v>1.0080337524414063E-3</c:v>
                </c:pt>
                <c:pt idx="15246">
                  <c:v>1.007080078125E-3</c:v>
                </c:pt>
                <c:pt idx="15247">
                  <c:v>1.0068416595458984E-3</c:v>
                </c:pt>
                <c:pt idx="15248">
                  <c:v>1.007080078125E-3</c:v>
                </c:pt>
                <c:pt idx="15249">
                  <c:v>1.007080078125E-3</c:v>
                </c:pt>
                <c:pt idx="15250">
                  <c:v>1.0068416595458984E-3</c:v>
                </c:pt>
                <c:pt idx="15251">
                  <c:v>1.007080078125E-3</c:v>
                </c:pt>
                <c:pt idx="15252">
                  <c:v>1.007080078125E-3</c:v>
                </c:pt>
                <c:pt idx="15253">
                  <c:v>1.0068416595458984E-3</c:v>
                </c:pt>
                <c:pt idx="15254">
                  <c:v>1.007080078125E-3</c:v>
                </c:pt>
                <c:pt idx="15255">
                  <c:v>1.007080078125E-3</c:v>
                </c:pt>
                <c:pt idx="15256">
                  <c:v>1.0068416595458984E-3</c:v>
                </c:pt>
                <c:pt idx="15257">
                  <c:v>1.007080078125E-3</c:v>
                </c:pt>
                <c:pt idx="15258">
                  <c:v>1.0080337524414063E-3</c:v>
                </c:pt>
                <c:pt idx="15259">
                  <c:v>1.007080078125E-3</c:v>
                </c:pt>
                <c:pt idx="15260">
                  <c:v>1.0068416595458984E-3</c:v>
                </c:pt>
                <c:pt idx="15261">
                  <c:v>1.007080078125E-3</c:v>
                </c:pt>
                <c:pt idx="15262">
                  <c:v>1.007080078125E-3</c:v>
                </c:pt>
                <c:pt idx="15263">
                  <c:v>1.0068416595458984E-3</c:v>
                </c:pt>
                <c:pt idx="15264">
                  <c:v>1.007080078125E-3</c:v>
                </c:pt>
                <c:pt idx="15265">
                  <c:v>1.0068416595458984E-3</c:v>
                </c:pt>
                <c:pt idx="15266">
                  <c:v>1.007080078125E-3</c:v>
                </c:pt>
                <c:pt idx="15267">
                  <c:v>1.007080078125E-3</c:v>
                </c:pt>
                <c:pt idx="15268">
                  <c:v>1.0068416595458984E-3</c:v>
                </c:pt>
                <c:pt idx="15269">
                  <c:v>1.007080078125E-3</c:v>
                </c:pt>
                <c:pt idx="15270">
                  <c:v>1.0080337524414063E-3</c:v>
                </c:pt>
                <c:pt idx="15271">
                  <c:v>1.007080078125E-3</c:v>
                </c:pt>
                <c:pt idx="15272">
                  <c:v>1.0068416595458984E-3</c:v>
                </c:pt>
                <c:pt idx="15273">
                  <c:v>1.007080078125E-3</c:v>
                </c:pt>
                <c:pt idx="15274">
                  <c:v>1.007080078125E-3</c:v>
                </c:pt>
                <c:pt idx="15275">
                  <c:v>1.0068416595458984E-3</c:v>
                </c:pt>
                <c:pt idx="15276">
                  <c:v>1.007080078125E-3</c:v>
                </c:pt>
                <c:pt idx="15277">
                  <c:v>1.007080078125E-3</c:v>
                </c:pt>
                <c:pt idx="15278">
                  <c:v>1.0068416595458984E-3</c:v>
                </c:pt>
                <c:pt idx="15279">
                  <c:v>1.007080078125E-3</c:v>
                </c:pt>
                <c:pt idx="15280">
                  <c:v>1.007080078125E-3</c:v>
                </c:pt>
                <c:pt idx="15281">
                  <c:v>1.0068416595458984E-3</c:v>
                </c:pt>
                <c:pt idx="15282">
                  <c:v>1.007080078125E-3</c:v>
                </c:pt>
                <c:pt idx="15283">
                  <c:v>1.0080337524414063E-3</c:v>
                </c:pt>
                <c:pt idx="15284">
                  <c:v>1.007080078125E-3</c:v>
                </c:pt>
                <c:pt idx="15285">
                  <c:v>1.0068416595458984E-3</c:v>
                </c:pt>
                <c:pt idx="15286">
                  <c:v>1.007080078125E-3</c:v>
                </c:pt>
                <c:pt idx="15287">
                  <c:v>1.0068416595458984E-3</c:v>
                </c:pt>
                <c:pt idx="15288">
                  <c:v>1.007080078125E-3</c:v>
                </c:pt>
                <c:pt idx="15289">
                  <c:v>1.007080078125E-3</c:v>
                </c:pt>
                <c:pt idx="15290">
                  <c:v>1.0068416595458984E-3</c:v>
                </c:pt>
                <c:pt idx="15291">
                  <c:v>1.007080078125E-3</c:v>
                </c:pt>
                <c:pt idx="15292">
                  <c:v>1.007080078125E-3</c:v>
                </c:pt>
                <c:pt idx="15293">
                  <c:v>1.0068416595458984E-3</c:v>
                </c:pt>
                <c:pt idx="15294">
                  <c:v>1.007080078125E-3</c:v>
                </c:pt>
                <c:pt idx="15295">
                  <c:v>1.0080337524414063E-3</c:v>
                </c:pt>
                <c:pt idx="15296">
                  <c:v>1.007080078125E-3</c:v>
                </c:pt>
                <c:pt idx="15297">
                  <c:v>1.0068416595458984E-3</c:v>
                </c:pt>
                <c:pt idx="15298">
                  <c:v>1.007080078125E-3</c:v>
                </c:pt>
                <c:pt idx="15299">
                  <c:v>1.007080078125E-3</c:v>
                </c:pt>
                <c:pt idx="15300">
                  <c:v>1.0068416595458984E-3</c:v>
                </c:pt>
                <c:pt idx="15301">
                  <c:v>1.007080078125E-3</c:v>
                </c:pt>
                <c:pt idx="15302">
                  <c:v>1.007080078125E-3</c:v>
                </c:pt>
                <c:pt idx="15303">
                  <c:v>1.0068416595458984E-3</c:v>
                </c:pt>
                <c:pt idx="15304">
                  <c:v>1.007080078125E-3</c:v>
                </c:pt>
                <c:pt idx="15305">
                  <c:v>1.007080078125E-3</c:v>
                </c:pt>
                <c:pt idx="15306">
                  <c:v>1.0068416595458984E-3</c:v>
                </c:pt>
                <c:pt idx="15307">
                  <c:v>1.007080078125E-3</c:v>
                </c:pt>
                <c:pt idx="15308">
                  <c:v>1.0080337524414063E-3</c:v>
                </c:pt>
                <c:pt idx="15309">
                  <c:v>1.0068416595458984E-3</c:v>
                </c:pt>
                <c:pt idx="15310">
                  <c:v>1.007080078125E-3</c:v>
                </c:pt>
                <c:pt idx="15311">
                  <c:v>1.007080078125E-3</c:v>
                </c:pt>
                <c:pt idx="15312">
                  <c:v>1.0068416595458984E-3</c:v>
                </c:pt>
                <c:pt idx="15313">
                  <c:v>1.007080078125E-3</c:v>
                </c:pt>
                <c:pt idx="15314">
                  <c:v>1.007080078125E-3</c:v>
                </c:pt>
                <c:pt idx="15315">
                  <c:v>1.0068416595458984E-3</c:v>
                </c:pt>
                <c:pt idx="15316">
                  <c:v>1.007080078125E-3</c:v>
                </c:pt>
                <c:pt idx="15317">
                  <c:v>1.007080078125E-3</c:v>
                </c:pt>
                <c:pt idx="15318">
                  <c:v>1.0068416595458984E-3</c:v>
                </c:pt>
                <c:pt idx="15319">
                  <c:v>1.007080078125E-3</c:v>
                </c:pt>
                <c:pt idx="15320">
                  <c:v>1.0080337524414063E-3</c:v>
                </c:pt>
                <c:pt idx="15321">
                  <c:v>1.007080078125E-3</c:v>
                </c:pt>
                <c:pt idx="15322">
                  <c:v>1.7119884490966797E-2</c:v>
                </c:pt>
                <c:pt idx="15323">
                  <c:v>1.007080078125E-3</c:v>
                </c:pt>
                <c:pt idx="15324">
                  <c:v>1.0068416595458984E-3</c:v>
                </c:pt>
                <c:pt idx="15325">
                  <c:v>1.007080078125E-3</c:v>
                </c:pt>
                <c:pt idx="15326">
                  <c:v>1.007080078125E-3</c:v>
                </c:pt>
                <c:pt idx="15327">
                  <c:v>1.0068416595458984E-3</c:v>
                </c:pt>
                <c:pt idx="15328">
                  <c:v>1.007080078125E-3</c:v>
                </c:pt>
                <c:pt idx="15329">
                  <c:v>1.0080337524414063E-3</c:v>
                </c:pt>
                <c:pt idx="15330">
                  <c:v>1.007080078125E-3</c:v>
                </c:pt>
                <c:pt idx="15331">
                  <c:v>1.0068416595458984E-3</c:v>
                </c:pt>
                <c:pt idx="15332">
                  <c:v>1.007080078125E-3</c:v>
                </c:pt>
                <c:pt idx="15333">
                  <c:v>1.007080078125E-3</c:v>
                </c:pt>
                <c:pt idx="15334">
                  <c:v>1.0068416595458984E-3</c:v>
                </c:pt>
                <c:pt idx="15335">
                  <c:v>1.007080078125E-3</c:v>
                </c:pt>
                <c:pt idx="15336">
                  <c:v>1.007080078125E-3</c:v>
                </c:pt>
                <c:pt idx="15337">
                  <c:v>1.0068416595458984E-3</c:v>
                </c:pt>
                <c:pt idx="15338">
                  <c:v>8.0571174621582031E-3</c:v>
                </c:pt>
                <c:pt idx="15339">
                  <c:v>1.0068416595458984E-3</c:v>
                </c:pt>
                <c:pt idx="15340">
                  <c:v>1.007080078125E-3</c:v>
                </c:pt>
                <c:pt idx="15341">
                  <c:v>1.007080078125E-3</c:v>
                </c:pt>
                <c:pt idx="15342">
                  <c:v>1.0068416595458984E-3</c:v>
                </c:pt>
                <c:pt idx="15343">
                  <c:v>1.007080078125E-3</c:v>
                </c:pt>
                <c:pt idx="15344">
                  <c:v>1.007080078125E-3</c:v>
                </c:pt>
                <c:pt idx="15345">
                  <c:v>1.0068416595458984E-3</c:v>
                </c:pt>
                <c:pt idx="15346">
                  <c:v>1.007080078125E-3</c:v>
                </c:pt>
                <c:pt idx="15347">
                  <c:v>1.0080337524414063E-3</c:v>
                </c:pt>
                <c:pt idx="15348">
                  <c:v>1.007080078125E-3</c:v>
                </c:pt>
                <c:pt idx="15349">
                  <c:v>1.0068416595458984E-3</c:v>
                </c:pt>
                <c:pt idx="15350">
                  <c:v>1.007080078125E-3</c:v>
                </c:pt>
                <c:pt idx="15351">
                  <c:v>1.007080078125E-3</c:v>
                </c:pt>
                <c:pt idx="15352">
                  <c:v>1.0068416595458984E-3</c:v>
                </c:pt>
                <c:pt idx="15353">
                  <c:v>1.007080078125E-3</c:v>
                </c:pt>
                <c:pt idx="15354">
                  <c:v>1.007080078125E-3</c:v>
                </c:pt>
                <c:pt idx="15355">
                  <c:v>1.0068416595458984E-3</c:v>
                </c:pt>
                <c:pt idx="15356">
                  <c:v>1.007080078125E-3</c:v>
                </c:pt>
                <c:pt idx="15357">
                  <c:v>1.007080078125E-3</c:v>
                </c:pt>
                <c:pt idx="15358">
                  <c:v>1.0068416595458984E-3</c:v>
                </c:pt>
                <c:pt idx="15359">
                  <c:v>1.007080078125E-3</c:v>
                </c:pt>
                <c:pt idx="15360">
                  <c:v>1.0080337524414063E-3</c:v>
                </c:pt>
                <c:pt idx="15361">
                  <c:v>1.0068416595458984E-3</c:v>
                </c:pt>
                <c:pt idx="15362">
                  <c:v>1.007080078125E-3</c:v>
                </c:pt>
                <c:pt idx="15363">
                  <c:v>1.007080078125E-3</c:v>
                </c:pt>
                <c:pt idx="15364">
                  <c:v>1.0068416595458984E-3</c:v>
                </c:pt>
                <c:pt idx="15365">
                  <c:v>1.007080078125E-3</c:v>
                </c:pt>
                <c:pt idx="15366">
                  <c:v>1.007080078125E-3</c:v>
                </c:pt>
                <c:pt idx="15367">
                  <c:v>1.0068416595458984E-3</c:v>
                </c:pt>
                <c:pt idx="15368">
                  <c:v>1.007080078125E-3</c:v>
                </c:pt>
                <c:pt idx="15369">
                  <c:v>1.007080078125E-3</c:v>
                </c:pt>
                <c:pt idx="15370">
                  <c:v>1.0068416595458984E-3</c:v>
                </c:pt>
                <c:pt idx="15371">
                  <c:v>1.007080078125E-3</c:v>
                </c:pt>
                <c:pt idx="15372">
                  <c:v>1.0080337524414063E-3</c:v>
                </c:pt>
                <c:pt idx="15373">
                  <c:v>1.007080078125E-3</c:v>
                </c:pt>
                <c:pt idx="15374">
                  <c:v>1.0068416595458984E-3</c:v>
                </c:pt>
                <c:pt idx="15375">
                  <c:v>1.007080078125E-3</c:v>
                </c:pt>
                <c:pt idx="15376">
                  <c:v>1.007080078125E-3</c:v>
                </c:pt>
                <c:pt idx="15377">
                  <c:v>1.0068416595458984E-3</c:v>
                </c:pt>
                <c:pt idx="15378">
                  <c:v>1.007080078125E-3</c:v>
                </c:pt>
                <c:pt idx="15379">
                  <c:v>1.007080078125E-3</c:v>
                </c:pt>
                <c:pt idx="15380">
                  <c:v>1.0068416595458984E-3</c:v>
                </c:pt>
                <c:pt idx="15381">
                  <c:v>1.007080078125E-3</c:v>
                </c:pt>
                <c:pt idx="15382">
                  <c:v>1.007080078125E-3</c:v>
                </c:pt>
                <c:pt idx="15383">
                  <c:v>1.0068416595458984E-3</c:v>
                </c:pt>
                <c:pt idx="15384">
                  <c:v>1.007080078125E-3</c:v>
                </c:pt>
                <c:pt idx="15385">
                  <c:v>1.0080337524414063E-3</c:v>
                </c:pt>
                <c:pt idx="15386">
                  <c:v>1.0068416595458984E-3</c:v>
                </c:pt>
                <c:pt idx="15387">
                  <c:v>1.007080078125E-3</c:v>
                </c:pt>
                <c:pt idx="15388">
                  <c:v>1.007080078125E-3</c:v>
                </c:pt>
                <c:pt idx="15389">
                  <c:v>1.0068416595458984E-3</c:v>
                </c:pt>
                <c:pt idx="15390">
                  <c:v>1.007080078125E-3</c:v>
                </c:pt>
                <c:pt idx="15391">
                  <c:v>1.007080078125E-3</c:v>
                </c:pt>
                <c:pt idx="15392">
                  <c:v>1.0068416595458984E-3</c:v>
                </c:pt>
                <c:pt idx="15393">
                  <c:v>1.007080078125E-3</c:v>
                </c:pt>
                <c:pt idx="15394">
                  <c:v>1.007080078125E-3</c:v>
                </c:pt>
                <c:pt idx="15395">
                  <c:v>1.0068416595458984E-3</c:v>
                </c:pt>
                <c:pt idx="15396">
                  <c:v>1.007080078125E-3</c:v>
                </c:pt>
                <c:pt idx="15397">
                  <c:v>1.0080337524414063E-3</c:v>
                </c:pt>
                <c:pt idx="15398">
                  <c:v>1.007080078125E-3</c:v>
                </c:pt>
                <c:pt idx="15399">
                  <c:v>1.0068416595458984E-3</c:v>
                </c:pt>
                <c:pt idx="15400">
                  <c:v>1.007080078125E-3</c:v>
                </c:pt>
                <c:pt idx="15401">
                  <c:v>1.007080078125E-3</c:v>
                </c:pt>
                <c:pt idx="15402">
                  <c:v>1.0068416595458984E-3</c:v>
                </c:pt>
                <c:pt idx="15403">
                  <c:v>1.7120122909545898E-2</c:v>
                </c:pt>
                <c:pt idx="15404">
                  <c:v>1.0068416595458984E-3</c:v>
                </c:pt>
                <c:pt idx="15405">
                  <c:v>1.007080078125E-3</c:v>
                </c:pt>
                <c:pt idx="15406">
                  <c:v>1.0080337524414063E-3</c:v>
                </c:pt>
                <c:pt idx="15407">
                  <c:v>1.007080078125E-3</c:v>
                </c:pt>
                <c:pt idx="15408">
                  <c:v>1.0068416595458984E-3</c:v>
                </c:pt>
                <c:pt idx="15409">
                  <c:v>1.007080078125E-3</c:v>
                </c:pt>
                <c:pt idx="15410">
                  <c:v>1.007080078125E-3</c:v>
                </c:pt>
                <c:pt idx="15411">
                  <c:v>1.0068416595458984E-3</c:v>
                </c:pt>
                <c:pt idx="15412">
                  <c:v>1.007080078125E-3</c:v>
                </c:pt>
                <c:pt idx="15413">
                  <c:v>1.007080078125E-3</c:v>
                </c:pt>
                <c:pt idx="15414">
                  <c:v>1.0068416595458984E-3</c:v>
                </c:pt>
                <c:pt idx="15415">
                  <c:v>1.007080078125E-3</c:v>
                </c:pt>
                <c:pt idx="15416">
                  <c:v>1.007080078125E-3</c:v>
                </c:pt>
                <c:pt idx="15417">
                  <c:v>1.0068416595458984E-3</c:v>
                </c:pt>
                <c:pt idx="15418">
                  <c:v>1.007080078125E-3</c:v>
                </c:pt>
                <c:pt idx="15419">
                  <c:v>1.0080337524414063E-3</c:v>
                </c:pt>
                <c:pt idx="15420">
                  <c:v>1.0068416595458984E-3</c:v>
                </c:pt>
                <c:pt idx="15421">
                  <c:v>1.007080078125E-3</c:v>
                </c:pt>
                <c:pt idx="15422">
                  <c:v>1.007080078125E-3</c:v>
                </c:pt>
                <c:pt idx="15423">
                  <c:v>1.0068416595458984E-3</c:v>
                </c:pt>
                <c:pt idx="15424">
                  <c:v>1.007080078125E-3</c:v>
                </c:pt>
                <c:pt idx="15425">
                  <c:v>1.007080078125E-3</c:v>
                </c:pt>
                <c:pt idx="15426">
                  <c:v>1.0068416595458984E-3</c:v>
                </c:pt>
                <c:pt idx="15427">
                  <c:v>1.007080078125E-3</c:v>
                </c:pt>
                <c:pt idx="15428">
                  <c:v>1.007080078125E-3</c:v>
                </c:pt>
                <c:pt idx="15429">
                  <c:v>1.0068416595458984E-3</c:v>
                </c:pt>
                <c:pt idx="15430">
                  <c:v>1.007080078125E-3</c:v>
                </c:pt>
                <c:pt idx="15431">
                  <c:v>1.0080337524414063E-3</c:v>
                </c:pt>
                <c:pt idx="15432">
                  <c:v>1.007080078125E-3</c:v>
                </c:pt>
                <c:pt idx="15433">
                  <c:v>1.0068416595458984E-3</c:v>
                </c:pt>
                <c:pt idx="15434">
                  <c:v>1.007080078125E-3</c:v>
                </c:pt>
                <c:pt idx="15435">
                  <c:v>1.007080078125E-3</c:v>
                </c:pt>
                <c:pt idx="15436">
                  <c:v>1.0068416595458984E-3</c:v>
                </c:pt>
                <c:pt idx="15437">
                  <c:v>1.007080078125E-3</c:v>
                </c:pt>
                <c:pt idx="15438">
                  <c:v>1.007080078125E-3</c:v>
                </c:pt>
                <c:pt idx="15439">
                  <c:v>1.0068416595458984E-3</c:v>
                </c:pt>
                <c:pt idx="15440">
                  <c:v>1.007080078125E-3</c:v>
                </c:pt>
                <c:pt idx="15441">
                  <c:v>1.007080078125E-3</c:v>
                </c:pt>
                <c:pt idx="15442">
                  <c:v>1.0068416595458984E-3</c:v>
                </c:pt>
                <c:pt idx="15443">
                  <c:v>1.007080078125E-3</c:v>
                </c:pt>
                <c:pt idx="15444">
                  <c:v>1.0080337524414063E-3</c:v>
                </c:pt>
                <c:pt idx="15445">
                  <c:v>1.0068416595458984E-3</c:v>
                </c:pt>
                <c:pt idx="15446">
                  <c:v>1.007080078125E-3</c:v>
                </c:pt>
                <c:pt idx="15447">
                  <c:v>1.007080078125E-3</c:v>
                </c:pt>
                <c:pt idx="15448">
                  <c:v>1.0068416595458984E-3</c:v>
                </c:pt>
                <c:pt idx="15449">
                  <c:v>1.007080078125E-3</c:v>
                </c:pt>
                <c:pt idx="15450">
                  <c:v>1.007080078125E-3</c:v>
                </c:pt>
                <c:pt idx="15451">
                  <c:v>1.0068416595458984E-3</c:v>
                </c:pt>
                <c:pt idx="15452">
                  <c:v>1.007080078125E-3</c:v>
                </c:pt>
                <c:pt idx="15453">
                  <c:v>1.007080078125E-3</c:v>
                </c:pt>
                <c:pt idx="15454">
                  <c:v>1.0068416595458984E-3</c:v>
                </c:pt>
                <c:pt idx="15455">
                  <c:v>1.007080078125E-3</c:v>
                </c:pt>
                <c:pt idx="15456">
                  <c:v>1.0080337524414063E-3</c:v>
                </c:pt>
                <c:pt idx="15457">
                  <c:v>1.007080078125E-3</c:v>
                </c:pt>
                <c:pt idx="15458">
                  <c:v>1.0068416595458984E-3</c:v>
                </c:pt>
                <c:pt idx="15459">
                  <c:v>1.007080078125E-3</c:v>
                </c:pt>
                <c:pt idx="15460">
                  <c:v>1.007080078125E-3</c:v>
                </c:pt>
                <c:pt idx="15461">
                  <c:v>1.0068416595458984E-3</c:v>
                </c:pt>
                <c:pt idx="15462">
                  <c:v>1.007080078125E-3</c:v>
                </c:pt>
                <c:pt idx="15463">
                  <c:v>1.007080078125E-3</c:v>
                </c:pt>
                <c:pt idx="15464">
                  <c:v>1.0068416595458984E-3</c:v>
                </c:pt>
                <c:pt idx="15465">
                  <c:v>1.007080078125E-3</c:v>
                </c:pt>
                <c:pt idx="15466">
                  <c:v>1.007080078125E-3</c:v>
                </c:pt>
                <c:pt idx="15467">
                  <c:v>1.0068416595458984E-3</c:v>
                </c:pt>
                <c:pt idx="15468">
                  <c:v>1.007080078125E-3</c:v>
                </c:pt>
                <c:pt idx="15469">
                  <c:v>1.0080337524414063E-3</c:v>
                </c:pt>
                <c:pt idx="15470">
                  <c:v>1.0068416595458984E-3</c:v>
                </c:pt>
                <c:pt idx="15471">
                  <c:v>1.007080078125E-3</c:v>
                </c:pt>
                <c:pt idx="15472">
                  <c:v>1.007080078125E-3</c:v>
                </c:pt>
                <c:pt idx="15473">
                  <c:v>1.0068416595458984E-3</c:v>
                </c:pt>
                <c:pt idx="15474">
                  <c:v>1.007080078125E-3</c:v>
                </c:pt>
                <c:pt idx="15475">
                  <c:v>1.007080078125E-3</c:v>
                </c:pt>
                <c:pt idx="15476">
                  <c:v>1.0068416595458984E-3</c:v>
                </c:pt>
                <c:pt idx="15477">
                  <c:v>1.007080078125E-3</c:v>
                </c:pt>
                <c:pt idx="15478">
                  <c:v>1.007080078125E-3</c:v>
                </c:pt>
                <c:pt idx="15479">
                  <c:v>1.0068416595458984E-3</c:v>
                </c:pt>
                <c:pt idx="15480">
                  <c:v>1.007080078125E-3</c:v>
                </c:pt>
                <c:pt idx="15481">
                  <c:v>1.0080337524414063E-3</c:v>
                </c:pt>
                <c:pt idx="15482">
                  <c:v>1.007080078125E-3</c:v>
                </c:pt>
                <c:pt idx="15483">
                  <c:v>1.0068416595458984E-3</c:v>
                </c:pt>
                <c:pt idx="15484">
                  <c:v>1.007080078125E-3</c:v>
                </c:pt>
                <c:pt idx="15485">
                  <c:v>1.007080078125E-3</c:v>
                </c:pt>
                <c:pt idx="15486">
                  <c:v>1.0068416595458984E-3</c:v>
                </c:pt>
                <c:pt idx="15487">
                  <c:v>1.007080078125E-3</c:v>
                </c:pt>
                <c:pt idx="15488">
                  <c:v>1.007080078125E-3</c:v>
                </c:pt>
                <c:pt idx="15489">
                  <c:v>1.0068416595458984E-3</c:v>
                </c:pt>
                <c:pt idx="15490">
                  <c:v>1.007080078125E-3</c:v>
                </c:pt>
                <c:pt idx="15491">
                  <c:v>1.007080078125E-3</c:v>
                </c:pt>
                <c:pt idx="15492">
                  <c:v>1.0068416595458984E-3</c:v>
                </c:pt>
                <c:pt idx="15493">
                  <c:v>1.0080337524414063E-3</c:v>
                </c:pt>
                <c:pt idx="15494">
                  <c:v>1.007080078125E-3</c:v>
                </c:pt>
                <c:pt idx="15495">
                  <c:v>1.0068416595458984E-3</c:v>
                </c:pt>
                <c:pt idx="15496">
                  <c:v>1.007080078125E-3</c:v>
                </c:pt>
                <c:pt idx="15497">
                  <c:v>1.007080078125E-3</c:v>
                </c:pt>
                <c:pt idx="15498">
                  <c:v>1.0068416595458984E-3</c:v>
                </c:pt>
                <c:pt idx="15499">
                  <c:v>1.007080078125E-3</c:v>
                </c:pt>
                <c:pt idx="15500">
                  <c:v>1.007080078125E-3</c:v>
                </c:pt>
                <c:pt idx="15501">
                  <c:v>1.0068416595458984E-3</c:v>
                </c:pt>
                <c:pt idx="15502">
                  <c:v>1.007080078125E-3</c:v>
                </c:pt>
                <c:pt idx="15503">
                  <c:v>1.007080078125E-3</c:v>
                </c:pt>
                <c:pt idx="15504">
                  <c:v>1.0068416595458984E-3</c:v>
                </c:pt>
                <c:pt idx="15505">
                  <c:v>1.007080078125E-3</c:v>
                </c:pt>
                <c:pt idx="15506">
                  <c:v>1.0080337524414063E-3</c:v>
                </c:pt>
                <c:pt idx="15507">
                  <c:v>1.007080078125E-3</c:v>
                </c:pt>
                <c:pt idx="15508">
                  <c:v>1.0068416595458984E-3</c:v>
                </c:pt>
                <c:pt idx="15509">
                  <c:v>1.007080078125E-3</c:v>
                </c:pt>
                <c:pt idx="15510">
                  <c:v>1.007080078125E-3</c:v>
                </c:pt>
                <c:pt idx="15511">
                  <c:v>1.0068416595458984E-3</c:v>
                </c:pt>
                <c:pt idx="15512">
                  <c:v>1.007080078125E-3</c:v>
                </c:pt>
                <c:pt idx="15513">
                  <c:v>1.007080078125E-3</c:v>
                </c:pt>
                <c:pt idx="15514">
                  <c:v>1.0068416595458984E-3</c:v>
                </c:pt>
                <c:pt idx="15515">
                  <c:v>1.007080078125E-3</c:v>
                </c:pt>
                <c:pt idx="15516">
                  <c:v>1.007080078125E-3</c:v>
                </c:pt>
                <c:pt idx="15517">
                  <c:v>1.0068416595458984E-3</c:v>
                </c:pt>
                <c:pt idx="15518">
                  <c:v>1.0080337524414063E-3</c:v>
                </c:pt>
                <c:pt idx="15519">
                  <c:v>1.007080078125E-3</c:v>
                </c:pt>
                <c:pt idx="15520">
                  <c:v>1.0068416595458984E-3</c:v>
                </c:pt>
                <c:pt idx="15521">
                  <c:v>1.007080078125E-3</c:v>
                </c:pt>
                <c:pt idx="15522">
                  <c:v>1.007080078125E-3</c:v>
                </c:pt>
                <c:pt idx="15523">
                  <c:v>1.0068416595458984E-3</c:v>
                </c:pt>
                <c:pt idx="15524">
                  <c:v>1.007080078125E-3</c:v>
                </c:pt>
                <c:pt idx="15525">
                  <c:v>1.007080078125E-3</c:v>
                </c:pt>
                <c:pt idx="15526">
                  <c:v>1.0068416595458984E-3</c:v>
                </c:pt>
                <c:pt idx="15527">
                  <c:v>1.007080078125E-3</c:v>
                </c:pt>
                <c:pt idx="15528">
                  <c:v>1.007080078125E-3</c:v>
                </c:pt>
                <c:pt idx="15529">
                  <c:v>1.0068416595458984E-3</c:v>
                </c:pt>
                <c:pt idx="15530">
                  <c:v>1.007080078125E-3</c:v>
                </c:pt>
                <c:pt idx="15531">
                  <c:v>1.0080337524414063E-3</c:v>
                </c:pt>
                <c:pt idx="15532">
                  <c:v>1.007080078125E-3</c:v>
                </c:pt>
                <c:pt idx="15533">
                  <c:v>1.0068416595458984E-3</c:v>
                </c:pt>
                <c:pt idx="15534">
                  <c:v>1.007080078125E-3</c:v>
                </c:pt>
                <c:pt idx="15535">
                  <c:v>1.007080078125E-3</c:v>
                </c:pt>
                <c:pt idx="15536">
                  <c:v>1.0068416595458984E-3</c:v>
                </c:pt>
                <c:pt idx="15537">
                  <c:v>1.007080078125E-3</c:v>
                </c:pt>
                <c:pt idx="15538">
                  <c:v>1.007080078125E-3</c:v>
                </c:pt>
                <c:pt idx="15539">
                  <c:v>1.0068416595458984E-3</c:v>
                </c:pt>
                <c:pt idx="15540">
                  <c:v>1.007080078125E-3</c:v>
                </c:pt>
                <c:pt idx="15541">
                  <c:v>1.007080078125E-3</c:v>
                </c:pt>
                <c:pt idx="15542">
                  <c:v>1.0068416595458984E-3</c:v>
                </c:pt>
                <c:pt idx="15543">
                  <c:v>1.0080337524414063E-3</c:v>
                </c:pt>
                <c:pt idx="15544">
                  <c:v>1.007080078125E-3</c:v>
                </c:pt>
                <c:pt idx="15545">
                  <c:v>1.0068416595458984E-3</c:v>
                </c:pt>
                <c:pt idx="15546">
                  <c:v>1.007080078125E-3</c:v>
                </c:pt>
                <c:pt idx="15547">
                  <c:v>1.007080078125E-3</c:v>
                </c:pt>
                <c:pt idx="15548">
                  <c:v>1.0068416595458984E-3</c:v>
                </c:pt>
                <c:pt idx="15549">
                  <c:v>1.007080078125E-3</c:v>
                </c:pt>
                <c:pt idx="15550">
                  <c:v>1.007080078125E-3</c:v>
                </c:pt>
                <c:pt idx="15551">
                  <c:v>1.0068416595458984E-3</c:v>
                </c:pt>
                <c:pt idx="15552">
                  <c:v>1.007080078125E-3</c:v>
                </c:pt>
                <c:pt idx="15553">
                  <c:v>1.007080078125E-3</c:v>
                </c:pt>
                <c:pt idx="15554">
                  <c:v>1.0068416595458984E-3</c:v>
                </c:pt>
                <c:pt idx="15555">
                  <c:v>1.007080078125E-3</c:v>
                </c:pt>
                <c:pt idx="15556">
                  <c:v>1.0080337524414063E-3</c:v>
                </c:pt>
                <c:pt idx="15557">
                  <c:v>1.007080078125E-3</c:v>
                </c:pt>
                <c:pt idx="15558">
                  <c:v>1.0068416595458984E-3</c:v>
                </c:pt>
                <c:pt idx="15559">
                  <c:v>1.007080078125E-3</c:v>
                </c:pt>
                <c:pt idx="15560">
                  <c:v>1.007080078125E-3</c:v>
                </c:pt>
                <c:pt idx="15561">
                  <c:v>1.0068416595458984E-3</c:v>
                </c:pt>
                <c:pt idx="15562">
                  <c:v>1.007080078125E-3</c:v>
                </c:pt>
                <c:pt idx="15563">
                  <c:v>1.007080078125E-3</c:v>
                </c:pt>
                <c:pt idx="15564">
                  <c:v>1.0068416595458984E-3</c:v>
                </c:pt>
                <c:pt idx="15565">
                  <c:v>1.007080078125E-3</c:v>
                </c:pt>
                <c:pt idx="15566">
                  <c:v>1.007080078125E-3</c:v>
                </c:pt>
                <c:pt idx="15567">
                  <c:v>1.0068416595458984E-3</c:v>
                </c:pt>
                <c:pt idx="15568">
                  <c:v>1.0080337524414063E-3</c:v>
                </c:pt>
                <c:pt idx="15569">
                  <c:v>1.007080078125E-3</c:v>
                </c:pt>
                <c:pt idx="15570">
                  <c:v>1.0068416595458984E-3</c:v>
                </c:pt>
                <c:pt idx="15571">
                  <c:v>1.007080078125E-3</c:v>
                </c:pt>
                <c:pt idx="15572">
                  <c:v>1.007080078125E-3</c:v>
                </c:pt>
                <c:pt idx="15573">
                  <c:v>1.0068416595458984E-3</c:v>
                </c:pt>
                <c:pt idx="15574">
                  <c:v>1.007080078125E-3</c:v>
                </c:pt>
                <c:pt idx="15575">
                  <c:v>1.007080078125E-3</c:v>
                </c:pt>
                <c:pt idx="15576">
                  <c:v>1.0068416595458984E-3</c:v>
                </c:pt>
                <c:pt idx="15577">
                  <c:v>1.007080078125E-3</c:v>
                </c:pt>
                <c:pt idx="15578">
                  <c:v>1.007080078125E-3</c:v>
                </c:pt>
                <c:pt idx="15579">
                  <c:v>1.0068416595458984E-3</c:v>
                </c:pt>
                <c:pt idx="15580">
                  <c:v>1.007080078125E-3</c:v>
                </c:pt>
                <c:pt idx="15581">
                  <c:v>1.0080337524414063E-3</c:v>
                </c:pt>
                <c:pt idx="15582">
                  <c:v>1.007080078125E-3</c:v>
                </c:pt>
                <c:pt idx="15583">
                  <c:v>1.0068416595458984E-3</c:v>
                </c:pt>
                <c:pt idx="15584">
                  <c:v>1.007080078125E-3</c:v>
                </c:pt>
                <c:pt idx="15585">
                  <c:v>1.007080078125E-3</c:v>
                </c:pt>
                <c:pt idx="15586">
                  <c:v>1.0068416595458984E-3</c:v>
                </c:pt>
                <c:pt idx="15587">
                  <c:v>1.007080078125E-3</c:v>
                </c:pt>
                <c:pt idx="15588">
                  <c:v>1.007080078125E-3</c:v>
                </c:pt>
                <c:pt idx="15589">
                  <c:v>1.0068416595458984E-3</c:v>
                </c:pt>
                <c:pt idx="15590">
                  <c:v>1.007080078125E-3</c:v>
                </c:pt>
                <c:pt idx="15591">
                  <c:v>1.007080078125E-3</c:v>
                </c:pt>
                <c:pt idx="15592">
                  <c:v>1.0068416595458984E-3</c:v>
                </c:pt>
                <c:pt idx="15593">
                  <c:v>1.0080337524414063E-3</c:v>
                </c:pt>
                <c:pt idx="15594">
                  <c:v>1.007080078125E-3</c:v>
                </c:pt>
                <c:pt idx="15595">
                  <c:v>1.0068416595458984E-3</c:v>
                </c:pt>
                <c:pt idx="15596">
                  <c:v>1.007080078125E-3</c:v>
                </c:pt>
                <c:pt idx="15597">
                  <c:v>1.007080078125E-3</c:v>
                </c:pt>
                <c:pt idx="15598">
                  <c:v>1.0068416595458984E-3</c:v>
                </c:pt>
                <c:pt idx="15599">
                  <c:v>1.007080078125E-3</c:v>
                </c:pt>
                <c:pt idx="15600">
                  <c:v>1.007080078125E-3</c:v>
                </c:pt>
                <c:pt idx="15601">
                  <c:v>1.0068416595458984E-3</c:v>
                </c:pt>
                <c:pt idx="15602">
                  <c:v>1.007080078125E-3</c:v>
                </c:pt>
                <c:pt idx="15603">
                  <c:v>1.007080078125E-3</c:v>
                </c:pt>
                <c:pt idx="15604">
                  <c:v>1.0068416595458984E-3</c:v>
                </c:pt>
                <c:pt idx="15605">
                  <c:v>1.007080078125E-3</c:v>
                </c:pt>
                <c:pt idx="15606">
                  <c:v>1.0080337524414063E-3</c:v>
                </c:pt>
                <c:pt idx="15607">
                  <c:v>1.007080078125E-3</c:v>
                </c:pt>
                <c:pt idx="15608">
                  <c:v>1.0068416595458984E-3</c:v>
                </c:pt>
                <c:pt idx="15609">
                  <c:v>1.007080078125E-3</c:v>
                </c:pt>
                <c:pt idx="15610">
                  <c:v>1.007080078125E-3</c:v>
                </c:pt>
                <c:pt idx="15611">
                  <c:v>1.0068416595458984E-3</c:v>
                </c:pt>
                <c:pt idx="15612">
                  <c:v>1.007080078125E-3</c:v>
                </c:pt>
                <c:pt idx="15613">
                  <c:v>1.007080078125E-3</c:v>
                </c:pt>
                <c:pt idx="15614">
                  <c:v>1.0068416595458984E-3</c:v>
                </c:pt>
                <c:pt idx="15615">
                  <c:v>1.007080078125E-3</c:v>
                </c:pt>
                <c:pt idx="15616">
                  <c:v>1.007080078125E-3</c:v>
                </c:pt>
                <c:pt idx="15617">
                  <c:v>1.0068416595458984E-3</c:v>
                </c:pt>
                <c:pt idx="15618">
                  <c:v>1.0080337524414063E-3</c:v>
                </c:pt>
                <c:pt idx="15619">
                  <c:v>1.007080078125E-3</c:v>
                </c:pt>
                <c:pt idx="15620">
                  <c:v>1.0068416595458984E-3</c:v>
                </c:pt>
                <c:pt idx="15621">
                  <c:v>1.007080078125E-3</c:v>
                </c:pt>
                <c:pt idx="15622">
                  <c:v>1.007080078125E-3</c:v>
                </c:pt>
                <c:pt idx="15623">
                  <c:v>1.0068416595458984E-3</c:v>
                </c:pt>
                <c:pt idx="15624">
                  <c:v>1.007080078125E-3</c:v>
                </c:pt>
                <c:pt idx="15625">
                  <c:v>1.007080078125E-3</c:v>
                </c:pt>
                <c:pt idx="15626">
                  <c:v>1.0068416595458984E-3</c:v>
                </c:pt>
                <c:pt idx="15627">
                  <c:v>1.007080078125E-3</c:v>
                </c:pt>
                <c:pt idx="15628">
                  <c:v>1.007080078125E-3</c:v>
                </c:pt>
                <c:pt idx="15629">
                  <c:v>1.0068416595458984E-3</c:v>
                </c:pt>
                <c:pt idx="15630">
                  <c:v>1.007080078125E-3</c:v>
                </c:pt>
                <c:pt idx="15631">
                  <c:v>1.0080337524414063E-3</c:v>
                </c:pt>
                <c:pt idx="15632">
                  <c:v>1.007080078125E-3</c:v>
                </c:pt>
                <c:pt idx="15633">
                  <c:v>1.0068416595458984E-3</c:v>
                </c:pt>
                <c:pt idx="15634">
                  <c:v>1.007080078125E-3</c:v>
                </c:pt>
                <c:pt idx="15635">
                  <c:v>1.007080078125E-3</c:v>
                </c:pt>
                <c:pt idx="15636">
                  <c:v>1.0068416595458984E-3</c:v>
                </c:pt>
                <c:pt idx="15637">
                  <c:v>1.007080078125E-3</c:v>
                </c:pt>
                <c:pt idx="15638">
                  <c:v>1.007080078125E-3</c:v>
                </c:pt>
                <c:pt idx="15639">
                  <c:v>1.0068416595458984E-3</c:v>
                </c:pt>
                <c:pt idx="15640">
                  <c:v>1.007080078125E-3</c:v>
                </c:pt>
                <c:pt idx="15641">
                  <c:v>1.007080078125E-3</c:v>
                </c:pt>
                <c:pt idx="15642">
                  <c:v>1.0068416595458984E-3</c:v>
                </c:pt>
                <c:pt idx="15643">
                  <c:v>1.0080337524414063E-3</c:v>
                </c:pt>
                <c:pt idx="15644">
                  <c:v>1.007080078125E-3</c:v>
                </c:pt>
                <c:pt idx="15645">
                  <c:v>1.0068416595458984E-3</c:v>
                </c:pt>
                <c:pt idx="15646">
                  <c:v>1.007080078125E-3</c:v>
                </c:pt>
                <c:pt idx="15647">
                  <c:v>1.007080078125E-3</c:v>
                </c:pt>
                <c:pt idx="15648">
                  <c:v>1.1077880859375E-2</c:v>
                </c:pt>
                <c:pt idx="15649">
                  <c:v>1.007080078125E-3</c:v>
                </c:pt>
                <c:pt idx="15650">
                  <c:v>1.007080078125E-3</c:v>
                </c:pt>
                <c:pt idx="15651">
                  <c:v>1.0068416595458984E-3</c:v>
                </c:pt>
                <c:pt idx="15652">
                  <c:v>1.007080078125E-3</c:v>
                </c:pt>
                <c:pt idx="15653">
                  <c:v>1.007080078125E-3</c:v>
                </c:pt>
                <c:pt idx="15654">
                  <c:v>1.0068416595458984E-3</c:v>
                </c:pt>
                <c:pt idx="15655">
                  <c:v>1.007080078125E-3</c:v>
                </c:pt>
                <c:pt idx="15656">
                  <c:v>1.007080078125E-3</c:v>
                </c:pt>
                <c:pt idx="15657">
                  <c:v>1.0068416595458984E-3</c:v>
                </c:pt>
                <c:pt idx="15658">
                  <c:v>1.0080337524414063E-3</c:v>
                </c:pt>
                <c:pt idx="15659">
                  <c:v>1.007080078125E-3</c:v>
                </c:pt>
                <c:pt idx="15660">
                  <c:v>1.0068416595458984E-3</c:v>
                </c:pt>
                <c:pt idx="15661">
                  <c:v>1.007080078125E-3</c:v>
                </c:pt>
                <c:pt idx="15662">
                  <c:v>1.007080078125E-3</c:v>
                </c:pt>
                <c:pt idx="15663">
                  <c:v>1.0068416595458984E-3</c:v>
                </c:pt>
                <c:pt idx="15664">
                  <c:v>1.007080078125E-3</c:v>
                </c:pt>
                <c:pt idx="15665">
                  <c:v>1.007080078125E-3</c:v>
                </c:pt>
                <c:pt idx="15666">
                  <c:v>1.0068416595458984E-3</c:v>
                </c:pt>
                <c:pt idx="15667">
                  <c:v>1.007080078125E-3</c:v>
                </c:pt>
                <c:pt idx="15668">
                  <c:v>1.007080078125E-3</c:v>
                </c:pt>
                <c:pt idx="15669">
                  <c:v>1.0068416595458984E-3</c:v>
                </c:pt>
                <c:pt idx="15670">
                  <c:v>2.0151138305664063E-3</c:v>
                </c:pt>
                <c:pt idx="15671">
                  <c:v>1.007080078125E-3</c:v>
                </c:pt>
                <c:pt idx="15672">
                  <c:v>1.0068416595458984E-3</c:v>
                </c:pt>
                <c:pt idx="15673">
                  <c:v>1.007080078125E-3</c:v>
                </c:pt>
                <c:pt idx="15674">
                  <c:v>1.007080078125E-3</c:v>
                </c:pt>
                <c:pt idx="15675">
                  <c:v>1.0068416595458984E-3</c:v>
                </c:pt>
                <c:pt idx="15676">
                  <c:v>1.007080078125E-3</c:v>
                </c:pt>
                <c:pt idx="15677">
                  <c:v>1.007080078125E-3</c:v>
                </c:pt>
                <c:pt idx="15678">
                  <c:v>1.0068416595458984E-3</c:v>
                </c:pt>
                <c:pt idx="15679">
                  <c:v>1.007080078125E-3</c:v>
                </c:pt>
                <c:pt idx="15680">
                  <c:v>1.007080078125E-3</c:v>
                </c:pt>
                <c:pt idx="15681">
                  <c:v>1.0068416595458984E-3</c:v>
                </c:pt>
                <c:pt idx="15682">
                  <c:v>1.0080337524414063E-3</c:v>
                </c:pt>
                <c:pt idx="15683">
                  <c:v>1.007080078125E-3</c:v>
                </c:pt>
                <c:pt idx="15684">
                  <c:v>1.0068416595458984E-3</c:v>
                </c:pt>
                <c:pt idx="15685">
                  <c:v>1.007080078125E-3</c:v>
                </c:pt>
                <c:pt idx="15686">
                  <c:v>1.007080078125E-3</c:v>
                </c:pt>
                <c:pt idx="15687">
                  <c:v>1.0068416595458984E-3</c:v>
                </c:pt>
                <c:pt idx="15688">
                  <c:v>1.007080078125E-3</c:v>
                </c:pt>
                <c:pt idx="15689">
                  <c:v>1.007080078125E-3</c:v>
                </c:pt>
                <c:pt idx="15690">
                  <c:v>1.0068416595458984E-3</c:v>
                </c:pt>
                <c:pt idx="15691">
                  <c:v>1.007080078125E-3</c:v>
                </c:pt>
                <c:pt idx="15692">
                  <c:v>1.007080078125E-3</c:v>
                </c:pt>
                <c:pt idx="15693">
                  <c:v>1.0068416595458984E-3</c:v>
                </c:pt>
                <c:pt idx="15694">
                  <c:v>1.007080078125E-3</c:v>
                </c:pt>
                <c:pt idx="15695">
                  <c:v>1.0080337524414063E-3</c:v>
                </c:pt>
                <c:pt idx="15696">
                  <c:v>1.007080078125E-3</c:v>
                </c:pt>
                <c:pt idx="15697">
                  <c:v>1.0068416595458984E-3</c:v>
                </c:pt>
                <c:pt idx="15698">
                  <c:v>1.007080078125E-3</c:v>
                </c:pt>
                <c:pt idx="15699">
                  <c:v>1.007080078125E-3</c:v>
                </c:pt>
                <c:pt idx="15700">
                  <c:v>1.0068416595458984E-3</c:v>
                </c:pt>
                <c:pt idx="15701">
                  <c:v>1.007080078125E-3</c:v>
                </c:pt>
                <c:pt idx="15702">
                  <c:v>1.007080078125E-3</c:v>
                </c:pt>
                <c:pt idx="15703">
                  <c:v>1.0068416595458984E-3</c:v>
                </c:pt>
                <c:pt idx="15704">
                  <c:v>1.007080078125E-3</c:v>
                </c:pt>
                <c:pt idx="15705">
                  <c:v>1.0068416595458984E-3</c:v>
                </c:pt>
                <c:pt idx="15706">
                  <c:v>1.007080078125E-3</c:v>
                </c:pt>
                <c:pt idx="15707">
                  <c:v>1.0080337524414063E-3</c:v>
                </c:pt>
                <c:pt idx="15708">
                  <c:v>1.007080078125E-3</c:v>
                </c:pt>
                <c:pt idx="15709">
                  <c:v>1.0068416595458984E-3</c:v>
                </c:pt>
                <c:pt idx="15710">
                  <c:v>1.007080078125E-3</c:v>
                </c:pt>
                <c:pt idx="15711">
                  <c:v>1.007080078125E-3</c:v>
                </c:pt>
                <c:pt idx="15712">
                  <c:v>1.0068416595458984E-3</c:v>
                </c:pt>
                <c:pt idx="15713">
                  <c:v>1.007080078125E-3</c:v>
                </c:pt>
                <c:pt idx="15714">
                  <c:v>1.007080078125E-3</c:v>
                </c:pt>
                <c:pt idx="15715">
                  <c:v>1.0068416595458984E-3</c:v>
                </c:pt>
                <c:pt idx="15716">
                  <c:v>1.007080078125E-3</c:v>
                </c:pt>
                <c:pt idx="15717">
                  <c:v>1.007080078125E-3</c:v>
                </c:pt>
                <c:pt idx="15718">
                  <c:v>1.0068416595458984E-3</c:v>
                </c:pt>
                <c:pt idx="15719">
                  <c:v>1.007080078125E-3</c:v>
                </c:pt>
                <c:pt idx="15720">
                  <c:v>1.0080337524414063E-3</c:v>
                </c:pt>
                <c:pt idx="15721">
                  <c:v>1.007080078125E-3</c:v>
                </c:pt>
                <c:pt idx="15722">
                  <c:v>1.0068416595458984E-3</c:v>
                </c:pt>
                <c:pt idx="15723">
                  <c:v>1.007080078125E-3</c:v>
                </c:pt>
                <c:pt idx="15724">
                  <c:v>1.007080078125E-3</c:v>
                </c:pt>
                <c:pt idx="15725">
                  <c:v>1.0068416595458984E-3</c:v>
                </c:pt>
                <c:pt idx="15726">
                  <c:v>1.007080078125E-3</c:v>
                </c:pt>
                <c:pt idx="15727">
                  <c:v>1.0068416595458984E-3</c:v>
                </c:pt>
                <c:pt idx="15728">
                  <c:v>1.007080078125E-3</c:v>
                </c:pt>
                <c:pt idx="15729">
                  <c:v>1.007080078125E-3</c:v>
                </c:pt>
                <c:pt idx="15730">
                  <c:v>1.0068416595458984E-3</c:v>
                </c:pt>
                <c:pt idx="15731">
                  <c:v>1.007080078125E-3</c:v>
                </c:pt>
                <c:pt idx="15732">
                  <c:v>1.0080337524414063E-3</c:v>
                </c:pt>
                <c:pt idx="15733">
                  <c:v>1.007080078125E-3</c:v>
                </c:pt>
                <c:pt idx="15734">
                  <c:v>1.0068416595458984E-3</c:v>
                </c:pt>
                <c:pt idx="15735">
                  <c:v>1.007080078125E-3</c:v>
                </c:pt>
                <c:pt idx="15736">
                  <c:v>1.007080078125E-3</c:v>
                </c:pt>
                <c:pt idx="15737">
                  <c:v>1.0068416595458984E-3</c:v>
                </c:pt>
                <c:pt idx="15738">
                  <c:v>1.007080078125E-3</c:v>
                </c:pt>
                <c:pt idx="15739">
                  <c:v>1.007080078125E-3</c:v>
                </c:pt>
                <c:pt idx="15740">
                  <c:v>1.0068416595458984E-3</c:v>
                </c:pt>
                <c:pt idx="15741">
                  <c:v>1.007080078125E-3</c:v>
                </c:pt>
                <c:pt idx="15742">
                  <c:v>1.007080078125E-3</c:v>
                </c:pt>
                <c:pt idx="15743">
                  <c:v>1.0068416595458984E-3</c:v>
                </c:pt>
                <c:pt idx="15744">
                  <c:v>1.007080078125E-3</c:v>
                </c:pt>
                <c:pt idx="15745">
                  <c:v>1.0080337524414063E-3</c:v>
                </c:pt>
                <c:pt idx="15746">
                  <c:v>1.007080078125E-3</c:v>
                </c:pt>
                <c:pt idx="15747">
                  <c:v>1.0068416595458984E-3</c:v>
                </c:pt>
                <c:pt idx="15748">
                  <c:v>1.007080078125E-3</c:v>
                </c:pt>
                <c:pt idx="15749">
                  <c:v>1.0068416595458984E-3</c:v>
                </c:pt>
                <c:pt idx="15750">
                  <c:v>1.007080078125E-3</c:v>
                </c:pt>
                <c:pt idx="15751">
                  <c:v>1.007080078125E-3</c:v>
                </c:pt>
                <c:pt idx="15752">
                  <c:v>1.0068416595458984E-3</c:v>
                </c:pt>
                <c:pt idx="15753">
                  <c:v>1.007080078125E-3</c:v>
                </c:pt>
                <c:pt idx="15754">
                  <c:v>1.007080078125E-3</c:v>
                </c:pt>
                <c:pt idx="15755">
                  <c:v>1.0068416595458984E-3</c:v>
                </c:pt>
                <c:pt idx="15756">
                  <c:v>1.007080078125E-3</c:v>
                </c:pt>
                <c:pt idx="15757">
                  <c:v>1.0080337524414063E-3</c:v>
                </c:pt>
                <c:pt idx="15758">
                  <c:v>1.007080078125E-3</c:v>
                </c:pt>
                <c:pt idx="15759">
                  <c:v>1.0068416595458984E-3</c:v>
                </c:pt>
                <c:pt idx="15760">
                  <c:v>1.007080078125E-3</c:v>
                </c:pt>
                <c:pt idx="15761">
                  <c:v>1.007080078125E-3</c:v>
                </c:pt>
                <c:pt idx="15762">
                  <c:v>1.0068416595458984E-3</c:v>
                </c:pt>
                <c:pt idx="15763">
                  <c:v>1.007080078125E-3</c:v>
                </c:pt>
                <c:pt idx="15764">
                  <c:v>1.007080078125E-3</c:v>
                </c:pt>
                <c:pt idx="15765">
                  <c:v>1.0068416595458984E-3</c:v>
                </c:pt>
                <c:pt idx="15766">
                  <c:v>1.007080078125E-3</c:v>
                </c:pt>
                <c:pt idx="15767">
                  <c:v>1.007080078125E-3</c:v>
                </c:pt>
                <c:pt idx="15768">
                  <c:v>1.0068416595458984E-3</c:v>
                </c:pt>
                <c:pt idx="15769">
                  <c:v>1.007080078125E-3</c:v>
                </c:pt>
                <c:pt idx="15770">
                  <c:v>1.0080337524414063E-3</c:v>
                </c:pt>
                <c:pt idx="15771">
                  <c:v>1.0068416595458984E-3</c:v>
                </c:pt>
                <c:pt idx="15772">
                  <c:v>1.007080078125E-3</c:v>
                </c:pt>
                <c:pt idx="15773">
                  <c:v>1.007080078125E-3</c:v>
                </c:pt>
                <c:pt idx="15774">
                  <c:v>1.0068416595458984E-3</c:v>
                </c:pt>
                <c:pt idx="15775">
                  <c:v>1.007080078125E-3</c:v>
                </c:pt>
                <c:pt idx="15776">
                  <c:v>1.007080078125E-3</c:v>
                </c:pt>
                <c:pt idx="15777">
                  <c:v>1.0068416595458984E-3</c:v>
                </c:pt>
                <c:pt idx="15778">
                  <c:v>1.007080078125E-3</c:v>
                </c:pt>
                <c:pt idx="15779">
                  <c:v>1.007080078125E-3</c:v>
                </c:pt>
                <c:pt idx="15780">
                  <c:v>1.0068416595458984E-3</c:v>
                </c:pt>
                <c:pt idx="15781">
                  <c:v>1.007080078125E-3</c:v>
                </c:pt>
                <c:pt idx="15782">
                  <c:v>1.0080337524414063E-3</c:v>
                </c:pt>
                <c:pt idx="15783">
                  <c:v>1.007080078125E-3</c:v>
                </c:pt>
                <c:pt idx="15784">
                  <c:v>1.0068416595458984E-3</c:v>
                </c:pt>
                <c:pt idx="15785">
                  <c:v>1.007080078125E-3</c:v>
                </c:pt>
                <c:pt idx="15786">
                  <c:v>1.007080078125E-3</c:v>
                </c:pt>
                <c:pt idx="15787">
                  <c:v>1.0068416595458984E-3</c:v>
                </c:pt>
                <c:pt idx="15788">
                  <c:v>1.007080078125E-3</c:v>
                </c:pt>
                <c:pt idx="15789">
                  <c:v>1.007080078125E-3</c:v>
                </c:pt>
                <c:pt idx="15790">
                  <c:v>1.0068416595458984E-3</c:v>
                </c:pt>
                <c:pt idx="15791">
                  <c:v>1.007080078125E-3</c:v>
                </c:pt>
                <c:pt idx="15792">
                  <c:v>1.007080078125E-3</c:v>
                </c:pt>
                <c:pt idx="15793">
                  <c:v>1.0068416595458984E-3</c:v>
                </c:pt>
                <c:pt idx="15794">
                  <c:v>1.007080078125E-3</c:v>
                </c:pt>
                <c:pt idx="15795">
                  <c:v>1.0080337524414063E-3</c:v>
                </c:pt>
                <c:pt idx="15796">
                  <c:v>1.0068416595458984E-3</c:v>
                </c:pt>
                <c:pt idx="15797">
                  <c:v>1.007080078125E-3</c:v>
                </c:pt>
                <c:pt idx="15798">
                  <c:v>1.007080078125E-3</c:v>
                </c:pt>
                <c:pt idx="15799">
                  <c:v>1.0068416595458984E-3</c:v>
                </c:pt>
                <c:pt idx="15800">
                  <c:v>1.007080078125E-3</c:v>
                </c:pt>
                <c:pt idx="15801">
                  <c:v>1.007080078125E-3</c:v>
                </c:pt>
                <c:pt idx="15802">
                  <c:v>1.0068416595458984E-3</c:v>
                </c:pt>
                <c:pt idx="15803">
                  <c:v>1.007080078125E-3</c:v>
                </c:pt>
                <c:pt idx="15804">
                  <c:v>1.007080078125E-3</c:v>
                </c:pt>
                <c:pt idx="15805">
                  <c:v>1.0068416595458984E-3</c:v>
                </c:pt>
                <c:pt idx="15806">
                  <c:v>1.007080078125E-3</c:v>
                </c:pt>
                <c:pt idx="15807">
                  <c:v>1.0080337524414063E-3</c:v>
                </c:pt>
                <c:pt idx="15808">
                  <c:v>1.007080078125E-3</c:v>
                </c:pt>
                <c:pt idx="15809">
                  <c:v>1.0068416595458984E-3</c:v>
                </c:pt>
                <c:pt idx="15810">
                  <c:v>1.007080078125E-3</c:v>
                </c:pt>
                <c:pt idx="15811">
                  <c:v>1.007080078125E-3</c:v>
                </c:pt>
                <c:pt idx="15812">
                  <c:v>1.0068416595458984E-3</c:v>
                </c:pt>
                <c:pt idx="15813">
                  <c:v>1.007080078125E-3</c:v>
                </c:pt>
                <c:pt idx="15814">
                  <c:v>1.007080078125E-3</c:v>
                </c:pt>
                <c:pt idx="15815">
                  <c:v>1.0068416595458984E-3</c:v>
                </c:pt>
                <c:pt idx="15816">
                  <c:v>1.007080078125E-3</c:v>
                </c:pt>
                <c:pt idx="15817">
                  <c:v>1.007080078125E-3</c:v>
                </c:pt>
                <c:pt idx="15818">
                  <c:v>1.0068416595458984E-3</c:v>
                </c:pt>
                <c:pt idx="15819">
                  <c:v>1.007080078125E-3</c:v>
                </c:pt>
                <c:pt idx="15820">
                  <c:v>1.0080337524414063E-3</c:v>
                </c:pt>
                <c:pt idx="15821">
                  <c:v>1.0068416595458984E-3</c:v>
                </c:pt>
                <c:pt idx="15822">
                  <c:v>1.007080078125E-3</c:v>
                </c:pt>
                <c:pt idx="15823">
                  <c:v>1.007080078125E-3</c:v>
                </c:pt>
                <c:pt idx="15824">
                  <c:v>1.0068416595458984E-3</c:v>
                </c:pt>
                <c:pt idx="15825">
                  <c:v>1.007080078125E-3</c:v>
                </c:pt>
                <c:pt idx="15826">
                  <c:v>1.007080078125E-3</c:v>
                </c:pt>
                <c:pt idx="15827">
                  <c:v>1.0068416595458984E-3</c:v>
                </c:pt>
                <c:pt idx="15828">
                  <c:v>1.007080078125E-3</c:v>
                </c:pt>
                <c:pt idx="15829">
                  <c:v>1.007080078125E-3</c:v>
                </c:pt>
                <c:pt idx="15830">
                  <c:v>1.0068416595458984E-3</c:v>
                </c:pt>
                <c:pt idx="15831">
                  <c:v>1.007080078125E-3</c:v>
                </c:pt>
                <c:pt idx="15832">
                  <c:v>1.0080337524414063E-3</c:v>
                </c:pt>
                <c:pt idx="15833">
                  <c:v>1.007080078125E-3</c:v>
                </c:pt>
                <c:pt idx="15834">
                  <c:v>1.0068416595458984E-3</c:v>
                </c:pt>
                <c:pt idx="15835">
                  <c:v>1.007080078125E-3</c:v>
                </c:pt>
                <c:pt idx="15836">
                  <c:v>1.007080078125E-3</c:v>
                </c:pt>
                <c:pt idx="15837">
                  <c:v>1.0068416595458984E-3</c:v>
                </c:pt>
                <c:pt idx="15838">
                  <c:v>1.007080078125E-3</c:v>
                </c:pt>
                <c:pt idx="15839">
                  <c:v>1.007080078125E-3</c:v>
                </c:pt>
                <c:pt idx="15840">
                  <c:v>1.0068416595458984E-3</c:v>
                </c:pt>
                <c:pt idx="15841">
                  <c:v>1.007080078125E-3</c:v>
                </c:pt>
                <c:pt idx="15842">
                  <c:v>1.007080078125E-3</c:v>
                </c:pt>
                <c:pt idx="15843">
                  <c:v>1.0068416595458984E-3</c:v>
                </c:pt>
                <c:pt idx="15844">
                  <c:v>1.007080078125E-3</c:v>
                </c:pt>
                <c:pt idx="15845">
                  <c:v>1.0080337524414063E-3</c:v>
                </c:pt>
                <c:pt idx="15846">
                  <c:v>1.0068416595458984E-3</c:v>
                </c:pt>
                <c:pt idx="15847">
                  <c:v>1.007080078125E-3</c:v>
                </c:pt>
                <c:pt idx="15848">
                  <c:v>1.007080078125E-3</c:v>
                </c:pt>
                <c:pt idx="15849">
                  <c:v>1.0068416595458984E-3</c:v>
                </c:pt>
                <c:pt idx="15850">
                  <c:v>1.007080078125E-3</c:v>
                </c:pt>
                <c:pt idx="15851">
                  <c:v>1.007080078125E-3</c:v>
                </c:pt>
                <c:pt idx="15852">
                  <c:v>1.0068416595458984E-3</c:v>
                </c:pt>
                <c:pt idx="15853">
                  <c:v>1.007080078125E-3</c:v>
                </c:pt>
                <c:pt idx="15854">
                  <c:v>1.007080078125E-3</c:v>
                </c:pt>
                <c:pt idx="15855">
                  <c:v>1.0068416595458984E-3</c:v>
                </c:pt>
                <c:pt idx="15856">
                  <c:v>1.007080078125E-3</c:v>
                </c:pt>
                <c:pt idx="15857">
                  <c:v>1.0080337524414063E-3</c:v>
                </c:pt>
                <c:pt idx="15858">
                  <c:v>1.007080078125E-3</c:v>
                </c:pt>
                <c:pt idx="15859">
                  <c:v>1.0068416595458984E-3</c:v>
                </c:pt>
                <c:pt idx="15860">
                  <c:v>1.007080078125E-3</c:v>
                </c:pt>
                <c:pt idx="15861">
                  <c:v>1.007080078125E-3</c:v>
                </c:pt>
                <c:pt idx="15862">
                  <c:v>1.0068416595458984E-3</c:v>
                </c:pt>
                <c:pt idx="15863">
                  <c:v>1.007080078125E-3</c:v>
                </c:pt>
                <c:pt idx="15864">
                  <c:v>1.007080078125E-3</c:v>
                </c:pt>
                <c:pt idx="15865">
                  <c:v>1.0068416595458984E-3</c:v>
                </c:pt>
                <c:pt idx="15866">
                  <c:v>1.007080078125E-3</c:v>
                </c:pt>
                <c:pt idx="15867">
                  <c:v>1.007080078125E-3</c:v>
                </c:pt>
                <c:pt idx="15868">
                  <c:v>1.0068416595458984E-3</c:v>
                </c:pt>
                <c:pt idx="15869">
                  <c:v>1.007080078125E-3</c:v>
                </c:pt>
                <c:pt idx="15870">
                  <c:v>1.0080337524414063E-3</c:v>
                </c:pt>
                <c:pt idx="15871">
                  <c:v>1.0068416595458984E-3</c:v>
                </c:pt>
                <c:pt idx="15872">
                  <c:v>1.007080078125E-3</c:v>
                </c:pt>
                <c:pt idx="15873">
                  <c:v>1.007080078125E-3</c:v>
                </c:pt>
                <c:pt idx="15874">
                  <c:v>1.0068416595458984E-3</c:v>
                </c:pt>
                <c:pt idx="15875">
                  <c:v>1.007080078125E-3</c:v>
                </c:pt>
                <c:pt idx="15876">
                  <c:v>1.007080078125E-3</c:v>
                </c:pt>
                <c:pt idx="15877">
                  <c:v>1.0068416595458984E-3</c:v>
                </c:pt>
                <c:pt idx="15878">
                  <c:v>1.007080078125E-3</c:v>
                </c:pt>
                <c:pt idx="15879">
                  <c:v>1.007080078125E-3</c:v>
                </c:pt>
                <c:pt idx="15880">
                  <c:v>1.0068416595458984E-3</c:v>
                </c:pt>
                <c:pt idx="15881">
                  <c:v>1.007080078125E-3</c:v>
                </c:pt>
                <c:pt idx="15882">
                  <c:v>1.0080337524414063E-3</c:v>
                </c:pt>
                <c:pt idx="15883">
                  <c:v>1.007080078125E-3</c:v>
                </c:pt>
                <c:pt idx="15884">
                  <c:v>1.0068416595458984E-3</c:v>
                </c:pt>
                <c:pt idx="15885">
                  <c:v>1.007080078125E-3</c:v>
                </c:pt>
                <c:pt idx="15886">
                  <c:v>1.007080078125E-3</c:v>
                </c:pt>
                <c:pt idx="15887">
                  <c:v>1.0068416595458984E-3</c:v>
                </c:pt>
                <c:pt idx="15888">
                  <c:v>1.007080078125E-3</c:v>
                </c:pt>
                <c:pt idx="15889">
                  <c:v>1.007080078125E-3</c:v>
                </c:pt>
                <c:pt idx="15890">
                  <c:v>1.0068416595458984E-3</c:v>
                </c:pt>
                <c:pt idx="15891">
                  <c:v>1.007080078125E-3</c:v>
                </c:pt>
                <c:pt idx="15892">
                  <c:v>1.007080078125E-3</c:v>
                </c:pt>
                <c:pt idx="15893">
                  <c:v>1.0068416595458984E-3</c:v>
                </c:pt>
                <c:pt idx="15894">
                  <c:v>1.007080078125E-3</c:v>
                </c:pt>
                <c:pt idx="15895">
                  <c:v>1.0080337524414063E-3</c:v>
                </c:pt>
                <c:pt idx="15896">
                  <c:v>1.0068416595458984E-3</c:v>
                </c:pt>
                <c:pt idx="15897">
                  <c:v>1.007080078125E-3</c:v>
                </c:pt>
                <c:pt idx="15898">
                  <c:v>1.007080078125E-3</c:v>
                </c:pt>
                <c:pt idx="15899">
                  <c:v>1.0068416595458984E-3</c:v>
                </c:pt>
                <c:pt idx="15900">
                  <c:v>1.007080078125E-3</c:v>
                </c:pt>
                <c:pt idx="15901">
                  <c:v>1.007080078125E-3</c:v>
                </c:pt>
                <c:pt idx="15902">
                  <c:v>1.0068416595458984E-3</c:v>
                </c:pt>
                <c:pt idx="15903">
                  <c:v>1.007080078125E-3</c:v>
                </c:pt>
                <c:pt idx="15904">
                  <c:v>1.007080078125E-3</c:v>
                </c:pt>
                <c:pt idx="15905">
                  <c:v>1.0068416595458984E-3</c:v>
                </c:pt>
                <c:pt idx="15906">
                  <c:v>1.007080078125E-3</c:v>
                </c:pt>
                <c:pt idx="15907">
                  <c:v>1.0080337524414063E-3</c:v>
                </c:pt>
                <c:pt idx="15908">
                  <c:v>1.007080078125E-3</c:v>
                </c:pt>
                <c:pt idx="15909">
                  <c:v>1.0068416595458984E-3</c:v>
                </c:pt>
                <c:pt idx="15910">
                  <c:v>1.007080078125E-3</c:v>
                </c:pt>
                <c:pt idx="15911">
                  <c:v>1.007080078125E-3</c:v>
                </c:pt>
                <c:pt idx="15912">
                  <c:v>1.0068416595458984E-3</c:v>
                </c:pt>
                <c:pt idx="15913">
                  <c:v>1.007080078125E-3</c:v>
                </c:pt>
                <c:pt idx="15914">
                  <c:v>1.007080078125E-3</c:v>
                </c:pt>
                <c:pt idx="15915">
                  <c:v>1.0068416595458984E-3</c:v>
                </c:pt>
                <c:pt idx="15916">
                  <c:v>1.007080078125E-3</c:v>
                </c:pt>
                <c:pt idx="15917">
                  <c:v>1.007080078125E-3</c:v>
                </c:pt>
                <c:pt idx="15918">
                  <c:v>1.0068416595458984E-3</c:v>
                </c:pt>
                <c:pt idx="15919">
                  <c:v>1.007080078125E-3</c:v>
                </c:pt>
                <c:pt idx="15920">
                  <c:v>1.0080337524414063E-3</c:v>
                </c:pt>
                <c:pt idx="15921">
                  <c:v>1.0068416595458984E-3</c:v>
                </c:pt>
                <c:pt idx="15922">
                  <c:v>1.007080078125E-3</c:v>
                </c:pt>
                <c:pt idx="15923">
                  <c:v>1.007080078125E-3</c:v>
                </c:pt>
                <c:pt idx="15924">
                  <c:v>1.0068416595458984E-3</c:v>
                </c:pt>
                <c:pt idx="15925">
                  <c:v>1.007080078125E-3</c:v>
                </c:pt>
                <c:pt idx="15926">
                  <c:v>1.007080078125E-3</c:v>
                </c:pt>
                <c:pt idx="15927">
                  <c:v>1.0068416595458984E-3</c:v>
                </c:pt>
                <c:pt idx="15928">
                  <c:v>1.007080078125E-3</c:v>
                </c:pt>
                <c:pt idx="15929">
                  <c:v>1.007080078125E-3</c:v>
                </c:pt>
                <c:pt idx="15930">
                  <c:v>1.0068416595458984E-3</c:v>
                </c:pt>
                <c:pt idx="15931">
                  <c:v>1.007080078125E-3</c:v>
                </c:pt>
                <c:pt idx="15932">
                  <c:v>1.0080337524414063E-3</c:v>
                </c:pt>
                <c:pt idx="15933">
                  <c:v>1.007080078125E-3</c:v>
                </c:pt>
                <c:pt idx="15934">
                  <c:v>1.0068416595458984E-3</c:v>
                </c:pt>
                <c:pt idx="15935">
                  <c:v>1.007080078125E-3</c:v>
                </c:pt>
                <c:pt idx="15936">
                  <c:v>1.007080078125E-3</c:v>
                </c:pt>
                <c:pt idx="15937">
                  <c:v>1.0068416595458984E-3</c:v>
                </c:pt>
                <c:pt idx="15938">
                  <c:v>1.007080078125E-3</c:v>
                </c:pt>
                <c:pt idx="15939">
                  <c:v>1.007080078125E-3</c:v>
                </c:pt>
                <c:pt idx="15940">
                  <c:v>1.0068416595458984E-3</c:v>
                </c:pt>
                <c:pt idx="15941">
                  <c:v>1.007080078125E-3</c:v>
                </c:pt>
                <c:pt idx="15942">
                  <c:v>1.007080078125E-3</c:v>
                </c:pt>
                <c:pt idx="15943">
                  <c:v>1.0068416595458984E-3</c:v>
                </c:pt>
                <c:pt idx="15944">
                  <c:v>1.007080078125E-3</c:v>
                </c:pt>
                <c:pt idx="15945">
                  <c:v>1.0080337524414063E-3</c:v>
                </c:pt>
                <c:pt idx="15946">
                  <c:v>1.0068416595458984E-3</c:v>
                </c:pt>
                <c:pt idx="15947">
                  <c:v>1.007080078125E-3</c:v>
                </c:pt>
                <c:pt idx="15948">
                  <c:v>1.007080078125E-3</c:v>
                </c:pt>
                <c:pt idx="15949">
                  <c:v>1.0068416595458984E-3</c:v>
                </c:pt>
                <c:pt idx="15950">
                  <c:v>1.007080078125E-3</c:v>
                </c:pt>
                <c:pt idx="15951">
                  <c:v>1.007080078125E-3</c:v>
                </c:pt>
                <c:pt idx="15952">
                  <c:v>1.0068416595458984E-3</c:v>
                </c:pt>
                <c:pt idx="15953">
                  <c:v>1.007080078125E-3</c:v>
                </c:pt>
                <c:pt idx="15954">
                  <c:v>1.007080078125E-3</c:v>
                </c:pt>
                <c:pt idx="15955">
                  <c:v>1.0068416595458984E-3</c:v>
                </c:pt>
                <c:pt idx="15956">
                  <c:v>1.007080078125E-3</c:v>
                </c:pt>
                <c:pt idx="15957">
                  <c:v>1.0080337524414063E-3</c:v>
                </c:pt>
                <c:pt idx="15958">
                  <c:v>1.007080078125E-3</c:v>
                </c:pt>
                <c:pt idx="15959">
                  <c:v>1.0068416595458984E-3</c:v>
                </c:pt>
                <c:pt idx="15960">
                  <c:v>1.007080078125E-3</c:v>
                </c:pt>
                <c:pt idx="15961">
                  <c:v>1.007080078125E-3</c:v>
                </c:pt>
                <c:pt idx="15962">
                  <c:v>1.0068416595458984E-3</c:v>
                </c:pt>
                <c:pt idx="15963">
                  <c:v>1.007080078125E-3</c:v>
                </c:pt>
                <c:pt idx="15964">
                  <c:v>1.007080078125E-3</c:v>
                </c:pt>
                <c:pt idx="15965">
                  <c:v>1.0068416595458984E-3</c:v>
                </c:pt>
                <c:pt idx="15966">
                  <c:v>1.007080078125E-3</c:v>
                </c:pt>
                <c:pt idx="15967">
                  <c:v>1.007080078125E-3</c:v>
                </c:pt>
                <c:pt idx="15968">
                  <c:v>1.0068416595458984E-3</c:v>
                </c:pt>
                <c:pt idx="15969">
                  <c:v>1.007080078125E-3</c:v>
                </c:pt>
                <c:pt idx="15970">
                  <c:v>1.0080337524414063E-3</c:v>
                </c:pt>
                <c:pt idx="15971">
                  <c:v>1.0068416595458984E-3</c:v>
                </c:pt>
                <c:pt idx="15972">
                  <c:v>1.007080078125E-3</c:v>
                </c:pt>
                <c:pt idx="15973">
                  <c:v>1.007080078125E-3</c:v>
                </c:pt>
                <c:pt idx="15974">
                  <c:v>1.0068416595458984E-3</c:v>
                </c:pt>
                <c:pt idx="15975">
                  <c:v>1.007080078125E-3</c:v>
                </c:pt>
                <c:pt idx="15976">
                  <c:v>1.007080078125E-3</c:v>
                </c:pt>
                <c:pt idx="15977">
                  <c:v>1.0068416595458984E-3</c:v>
                </c:pt>
                <c:pt idx="15978">
                  <c:v>1.007080078125E-3</c:v>
                </c:pt>
                <c:pt idx="15979">
                  <c:v>1.007080078125E-3</c:v>
                </c:pt>
                <c:pt idx="15980">
                  <c:v>1.0068416595458984E-3</c:v>
                </c:pt>
                <c:pt idx="15981">
                  <c:v>1.007080078125E-3</c:v>
                </c:pt>
                <c:pt idx="15982">
                  <c:v>1.0080337524414063E-3</c:v>
                </c:pt>
                <c:pt idx="15983">
                  <c:v>1.007080078125E-3</c:v>
                </c:pt>
                <c:pt idx="15984">
                  <c:v>1.0068416595458984E-3</c:v>
                </c:pt>
                <c:pt idx="15985">
                  <c:v>1.007080078125E-3</c:v>
                </c:pt>
                <c:pt idx="15986">
                  <c:v>1.007080078125E-3</c:v>
                </c:pt>
                <c:pt idx="15987">
                  <c:v>1.0068416595458984E-3</c:v>
                </c:pt>
                <c:pt idx="15988">
                  <c:v>1.007080078125E-3</c:v>
                </c:pt>
                <c:pt idx="15989">
                  <c:v>1.007080078125E-3</c:v>
                </c:pt>
                <c:pt idx="15990">
                  <c:v>1.0068416595458984E-3</c:v>
                </c:pt>
                <c:pt idx="15991">
                  <c:v>1.007080078125E-3</c:v>
                </c:pt>
                <c:pt idx="15992">
                  <c:v>1.007080078125E-3</c:v>
                </c:pt>
                <c:pt idx="15993">
                  <c:v>1.0068416595458984E-3</c:v>
                </c:pt>
                <c:pt idx="15994">
                  <c:v>1.0080337524414063E-3</c:v>
                </c:pt>
                <c:pt idx="15995">
                  <c:v>1.007080078125E-3</c:v>
                </c:pt>
                <c:pt idx="15996">
                  <c:v>1.0068416595458984E-3</c:v>
                </c:pt>
                <c:pt idx="15997">
                  <c:v>1.007080078125E-3</c:v>
                </c:pt>
                <c:pt idx="15998">
                  <c:v>1.007080078125E-3</c:v>
                </c:pt>
                <c:pt idx="15999">
                  <c:v>1.0068416595458984E-3</c:v>
                </c:pt>
                <c:pt idx="16000">
                  <c:v>1.007080078125E-3</c:v>
                </c:pt>
                <c:pt idx="16001">
                  <c:v>1.007080078125E-3</c:v>
                </c:pt>
                <c:pt idx="16002">
                  <c:v>1.0068416595458984E-3</c:v>
                </c:pt>
                <c:pt idx="16003">
                  <c:v>1.007080078125E-3</c:v>
                </c:pt>
                <c:pt idx="16004">
                  <c:v>1.007080078125E-3</c:v>
                </c:pt>
                <c:pt idx="16005">
                  <c:v>1.0068416595458984E-3</c:v>
                </c:pt>
                <c:pt idx="16006">
                  <c:v>1.007080078125E-3</c:v>
                </c:pt>
                <c:pt idx="16007">
                  <c:v>1.0080337524414063E-3</c:v>
                </c:pt>
                <c:pt idx="16008">
                  <c:v>1.007080078125E-3</c:v>
                </c:pt>
                <c:pt idx="16009">
                  <c:v>1.0068416595458984E-3</c:v>
                </c:pt>
                <c:pt idx="16010">
                  <c:v>1.007080078125E-3</c:v>
                </c:pt>
                <c:pt idx="16011">
                  <c:v>1.007080078125E-3</c:v>
                </c:pt>
                <c:pt idx="16012">
                  <c:v>1.0068416595458984E-3</c:v>
                </c:pt>
                <c:pt idx="16013">
                  <c:v>1.007080078125E-3</c:v>
                </c:pt>
                <c:pt idx="16014">
                  <c:v>1.007080078125E-3</c:v>
                </c:pt>
                <c:pt idx="16015">
                  <c:v>1.0068416595458984E-3</c:v>
                </c:pt>
                <c:pt idx="16016">
                  <c:v>1.007080078125E-3</c:v>
                </c:pt>
                <c:pt idx="16017">
                  <c:v>1.007080078125E-3</c:v>
                </c:pt>
                <c:pt idx="16018">
                  <c:v>1.0068416595458984E-3</c:v>
                </c:pt>
                <c:pt idx="16019">
                  <c:v>1.0080337524414063E-3</c:v>
                </c:pt>
                <c:pt idx="16020">
                  <c:v>1.007080078125E-3</c:v>
                </c:pt>
                <c:pt idx="16021">
                  <c:v>1.0068416595458984E-3</c:v>
                </c:pt>
                <c:pt idx="16022">
                  <c:v>1.007080078125E-3</c:v>
                </c:pt>
                <c:pt idx="16023">
                  <c:v>1.007080078125E-3</c:v>
                </c:pt>
                <c:pt idx="16024">
                  <c:v>1.0068416595458984E-3</c:v>
                </c:pt>
                <c:pt idx="16025">
                  <c:v>1.007080078125E-3</c:v>
                </c:pt>
                <c:pt idx="16026">
                  <c:v>1.007080078125E-3</c:v>
                </c:pt>
                <c:pt idx="16027">
                  <c:v>1.0068416595458984E-3</c:v>
                </c:pt>
                <c:pt idx="16028">
                  <c:v>1.007080078125E-3</c:v>
                </c:pt>
                <c:pt idx="16029">
                  <c:v>1.007080078125E-3</c:v>
                </c:pt>
                <c:pt idx="16030">
                  <c:v>1.0068416595458984E-3</c:v>
                </c:pt>
                <c:pt idx="16031">
                  <c:v>1.007080078125E-3</c:v>
                </c:pt>
                <c:pt idx="16032">
                  <c:v>1.0080337524414063E-3</c:v>
                </c:pt>
                <c:pt idx="16033">
                  <c:v>1.007080078125E-3</c:v>
                </c:pt>
                <c:pt idx="16034">
                  <c:v>1.0068416595458984E-3</c:v>
                </c:pt>
                <c:pt idx="16035">
                  <c:v>1.007080078125E-3</c:v>
                </c:pt>
                <c:pt idx="16036">
                  <c:v>1.007080078125E-3</c:v>
                </c:pt>
                <c:pt idx="16037">
                  <c:v>1.0068416595458984E-3</c:v>
                </c:pt>
                <c:pt idx="16038">
                  <c:v>1.007080078125E-3</c:v>
                </c:pt>
                <c:pt idx="16039">
                  <c:v>1.007080078125E-3</c:v>
                </c:pt>
                <c:pt idx="16040">
                  <c:v>1.0068416595458984E-3</c:v>
                </c:pt>
                <c:pt idx="16041">
                  <c:v>1.007080078125E-3</c:v>
                </c:pt>
                <c:pt idx="16042">
                  <c:v>1.007080078125E-3</c:v>
                </c:pt>
                <c:pt idx="16043">
                  <c:v>1.0068416595458984E-3</c:v>
                </c:pt>
                <c:pt idx="16044">
                  <c:v>1.0080337524414063E-3</c:v>
                </c:pt>
                <c:pt idx="16045">
                  <c:v>1.007080078125E-3</c:v>
                </c:pt>
                <c:pt idx="16046">
                  <c:v>1.0068416595458984E-3</c:v>
                </c:pt>
                <c:pt idx="16047">
                  <c:v>1.007080078125E-3</c:v>
                </c:pt>
                <c:pt idx="16048">
                  <c:v>1.007080078125E-3</c:v>
                </c:pt>
                <c:pt idx="16049">
                  <c:v>1.0068416595458984E-3</c:v>
                </c:pt>
                <c:pt idx="16050">
                  <c:v>1.007080078125E-3</c:v>
                </c:pt>
                <c:pt idx="16051">
                  <c:v>1.007080078125E-3</c:v>
                </c:pt>
                <c:pt idx="16052">
                  <c:v>1.0068416595458984E-3</c:v>
                </c:pt>
                <c:pt idx="16053">
                  <c:v>7.0500373840332031E-3</c:v>
                </c:pt>
                <c:pt idx="16054">
                  <c:v>1.007080078125E-3</c:v>
                </c:pt>
                <c:pt idx="16055">
                  <c:v>1.007080078125E-3</c:v>
                </c:pt>
                <c:pt idx="16056">
                  <c:v>1.0068416595458984E-3</c:v>
                </c:pt>
                <c:pt idx="16057">
                  <c:v>1.007080078125E-3</c:v>
                </c:pt>
                <c:pt idx="16058">
                  <c:v>1.007080078125E-3</c:v>
                </c:pt>
                <c:pt idx="16059">
                  <c:v>1.0068416595458984E-3</c:v>
                </c:pt>
                <c:pt idx="16060">
                  <c:v>1.007080078125E-3</c:v>
                </c:pt>
                <c:pt idx="16061">
                  <c:v>1.007080078125E-3</c:v>
                </c:pt>
                <c:pt idx="16062">
                  <c:v>1.0068416595458984E-3</c:v>
                </c:pt>
                <c:pt idx="16063">
                  <c:v>1.0080337524414063E-3</c:v>
                </c:pt>
                <c:pt idx="16064">
                  <c:v>1.007080078125E-3</c:v>
                </c:pt>
                <c:pt idx="16065">
                  <c:v>1.0068416595458984E-3</c:v>
                </c:pt>
                <c:pt idx="16066">
                  <c:v>1.007080078125E-3</c:v>
                </c:pt>
                <c:pt idx="16067">
                  <c:v>1.007080078125E-3</c:v>
                </c:pt>
                <c:pt idx="16068">
                  <c:v>1.0068416595458984E-3</c:v>
                </c:pt>
                <c:pt idx="16069">
                  <c:v>1.007080078125E-3</c:v>
                </c:pt>
                <c:pt idx="16070">
                  <c:v>1.007080078125E-3</c:v>
                </c:pt>
                <c:pt idx="16071">
                  <c:v>1.0068416595458984E-3</c:v>
                </c:pt>
                <c:pt idx="16072">
                  <c:v>1.007080078125E-3</c:v>
                </c:pt>
                <c:pt idx="16073">
                  <c:v>1.007080078125E-3</c:v>
                </c:pt>
                <c:pt idx="16074">
                  <c:v>1.0068416595458984E-3</c:v>
                </c:pt>
                <c:pt idx="16075">
                  <c:v>1.007080078125E-3</c:v>
                </c:pt>
                <c:pt idx="16076">
                  <c:v>1.0080337524414063E-3</c:v>
                </c:pt>
                <c:pt idx="16077">
                  <c:v>1.007080078125E-3</c:v>
                </c:pt>
                <c:pt idx="16078">
                  <c:v>1.0068416595458984E-3</c:v>
                </c:pt>
                <c:pt idx="16079">
                  <c:v>1.007080078125E-3</c:v>
                </c:pt>
                <c:pt idx="16080">
                  <c:v>1.007080078125E-3</c:v>
                </c:pt>
                <c:pt idx="16081">
                  <c:v>1.0068416595458984E-3</c:v>
                </c:pt>
                <c:pt idx="16082">
                  <c:v>1.007080078125E-3</c:v>
                </c:pt>
                <c:pt idx="16083">
                  <c:v>1.007080078125E-3</c:v>
                </c:pt>
                <c:pt idx="16084">
                  <c:v>1.0068416595458984E-3</c:v>
                </c:pt>
                <c:pt idx="16085">
                  <c:v>1.007080078125E-3</c:v>
                </c:pt>
                <c:pt idx="16086">
                  <c:v>1.007080078125E-3</c:v>
                </c:pt>
                <c:pt idx="16087">
                  <c:v>1.0068416595458984E-3</c:v>
                </c:pt>
                <c:pt idx="16088">
                  <c:v>1.0080337524414063E-3</c:v>
                </c:pt>
                <c:pt idx="16089">
                  <c:v>1.007080078125E-3</c:v>
                </c:pt>
                <c:pt idx="16090">
                  <c:v>1.0068416595458984E-3</c:v>
                </c:pt>
                <c:pt idx="16091">
                  <c:v>1.007080078125E-3</c:v>
                </c:pt>
                <c:pt idx="16092">
                  <c:v>1.007080078125E-3</c:v>
                </c:pt>
                <c:pt idx="16093">
                  <c:v>1.0068416595458984E-3</c:v>
                </c:pt>
                <c:pt idx="16094">
                  <c:v>1.007080078125E-3</c:v>
                </c:pt>
                <c:pt idx="16095">
                  <c:v>3.0210018157958984E-3</c:v>
                </c:pt>
                <c:pt idx="16096">
                  <c:v>1.007080078125E-3</c:v>
                </c:pt>
                <c:pt idx="16097">
                  <c:v>1.0068416595458984E-3</c:v>
                </c:pt>
                <c:pt idx="16098">
                  <c:v>1.007080078125E-3</c:v>
                </c:pt>
                <c:pt idx="16099">
                  <c:v>1.0080337524414063E-3</c:v>
                </c:pt>
                <c:pt idx="16100">
                  <c:v>1.007080078125E-3</c:v>
                </c:pt>
                <c:pt idx="16101">
                  <c:v>1.0068416595458984E-3</c:v>
                </c:pt>
                <c:pt idx="16102">
                  <c:v>1.007080078125E-3</c:v>
                </c:pt>
                <c:pt idx="16103">
                  <c:v>1.007080078125E-3</c:v>
                </c:pt>
                <c:pt idx="16104">
                  <c:v>1.0068416595458984E-3</c:v>
                </c:pt>
                <c:pt idx="16105">
                  <c:v>1.007080078125E-3</c:v>
                </c:pt>
                <c:pt idx="16106">
                  <c:v>1.007080078125E-3</c:v>
                </c:pt>
                <c:pt idx="16107">
                  <c:v>1.0068416595458984E-3</c:v>
                </c:pt>
                <c:pt idx="16108">
                  <c:v>1.007080078125E-3</c:v>
                </c:pt>
                <c:pt idx="16109">
                  <c:v>1.007080078125E-3</c:v>
                </c:pt>
                <c:pt idx="16110">
                  <c:v>1.0068416595458984E-3</c:v>
                </c:pt>
                <c:pt idx="16111">
                  <c:v>1.0080337524414063E-3</c:v>
                </c:pt>
                <c:pt idx="16112">
                  <c:v>1.007080078125E-3</c:v>
                </c:pt>
                <c:pt idx="16113">
                  <c:v>1.0068416595458984E-3</c:v>
                </c:pt>
                <c:pt idx="16114">
                  <c:v>1.007080078125E-3</c:v>
                </c:pt>
                <c:pt idx="16115">
                  <c:v>1.007080078125E-3</c:v>
                </c:pt>
                <c:pt idx="16116">
                  <c:v>1.0068416595458984E-3</c:v>
                </c:pt>
                <c:pt idx="16117">
                  <c:v>1.007080078125E-3</c:v>
                </c:pt>
                <c:pt idx="16118">
                  <c:v>1.007080078125E-3</c:v>
                </c:pt>
                <c:pt idx="16119">
                  <c:v>1.0068416595458984E-3</c:v>
                </c:pt>
                <c:pt idx="16120">
                  <c:v>1.007080078125E-3</c:v>
                </c:pt>
                <c:pt idx="16121">
                  <c:v>1.007080078125E-3</c:v>
                </c:pt>
                <c:pt idx="16122">
                  <c:v>1.0068416595458984E-3</c:v>
                </c:pt>
                <c:pt idx="16123">
                  <c:v>1.007080078125E-3</c:v>
                </c:pt>
                <c:pt idx="16124">
                  <c:v>1.0080337524414063E-3</c:v>
                </c:pt>
                <c:pt idx="16125">
                  <c:v>1.007080078125E-3</c:v>
                </c:pt>
                <c:pt idx="16126">
                  <c:v>1.0068416595458984E-3</c:v>
                </c:pt>
                <c:pt idx="16127">
                  <c:v>1.007080078125E-3</c:v>
                </c:pt>
                <c:pt idx="16128">
                  <c:v>1.007080078125E-3</c:v>
                </c:pt>
                <c:pt idx="16129">
                  <c:v>1.0068416595458984E-3</c:v>
                </c:pt>
                <c:pt idx="16130">
                  <c:v>1.007080078125E-3</c:v>
                </c:pt>
                <c:pt idx="16131">
                  <c:v>1.007080078125E-3</c:v>
                </c:pt>
                <c:pt idx="16132">
                  <c:v>1.0068416595458984E-3</c:v>
                </c:pt>
                <c:pt idx="16133">
                  <c:v>1.007080078125E-3</c:v>
                </c:pt>
                <c:pt idx="16134">
                  <c:v>1.007080078125E-3</c:v>
                </c:pt>
                <c:pt idx="16135">
                  <c:v>1.0068416595458984E-3</c:v>
                </c:pt>
                <c:pt idx="16136">
                  <c:v>1.0080337524414063E-3</c:v>
                </c:pt>
                <c:pt idx="16137">
                  <c:v>1.007080078125E-3</c:v>
                </c:pt>
                <c:pt idx="16138">
                  <c:v>1.0068416595458984E-3</c:v>
                </c:pt>
                <c:pt idx="16139">
                  <c:v>1.007080078125E-3</c:v>
                </c:pt>
                <c:pt idx="16140">
                  <c:v>1.007080078125E-3</c:v>
                </c:pt>
                <c:pt idx="16141">
                  <c:v>1.0068416595458984E-3</c:v>
                </c:pt>
                <c:pt idx="16142">
                  <c:v>1.007080078125E-3</c:v>
                </c:pt>
                <c:pt idx="16143">
                  <c:v>1.007080078125E-3</c:v>
                </c:pt>
                <c:pt idx="16144">
                  <c:v>1.0068416595458984E-3</c:v>
                </c:pt>
                <c:pt idx="16145">
                  <c:v>1.007080078125E-3</c:v>
                </c:pt>
                <c:pt idx="16146">
                  <c:v>1.007080078125E-3</c:v>
                </c:pt>
                <c:pt idx="16147">
                  <c:v>1.0068416595458984E-3</c:v>
                </c:pt>
                <c:pt idx="16148">
                  <c:v>1.007080078125E-3</c:v>
                </c:pt>
                <c:pt idx="16149">
                  <c:v>1.0080337524414063E-3</c:v>
                </c:pt>
                <c:pt idx="16150">
                  <c:v>1.007080078125E-3</c:v>
                </c:pt>
                <c:pt idx="16151">
                  <c:v>1.0068416595458984E-3</c:v>
                </c:pt>
                <c:pt idx="16152">
                  <c:v>1.007080078125E-3</c:v>
                </c:pt>
                <c:pt idx="16153">
                  <c:v>1.007080078125E-3</c:v>
                </c:pt>
                <c:pt idx="16154">
                  <c:v>1.0068416595458984E-3</c:v>
                </c:pt>
                <c:pt idx="16155">
                  <c:v>1.007080078125E-3</c:v>
                </c:pt>
                <c:pt idx="16156">
                  <c:v>1.007080078125E-3</c:v>
                </c:pt>
                <c:pt idx="16157">
                  <c:v>1.0068416595458984E-3</c:v>
                </c:pt>
                <c:pt idx="16158">
                  <c:v>1.007080078125E-3</c:v>
                </c:pt>
                <c:pt idx="16159">
                  <c:v>1.007080078125E-3</c:v>
                </c:pt>
                <c:pt idx="16160">
                  <c:v>1.0068416595458984E-3</c:v>
                </c:pt>
                <c:pt idx="16161">
                  <c:v>1.0080337524414063E-3</c:v>
                </c:pt>
                <c:pt idx="16162">
                  <c:v>1.007080078125E-3</c:v>
                </c:pt>
                <c:pt idx="16163">
                  <c:v>1.0068416595458984E-3</c:v>
                </c:pt>
                <c:pt idx="16164">
                  <c:v>1.007080078125E-3</c:v>
                </c:pt>
                <c:pt idx="16165">
                  <c:v>1.007080078125E-3</c:v>
                </c:pt>
                <c:pt idx="16166">
                  <c:v>1.0068416595458984E-3</c:v>
                </c:pt>
                <c:pt idx="16167">
                  <c:v>1.007080078125E-3</c:v>
                </c:pt>
                <c:pt idx="16168">
                  <c:v>1.007080078125E-3</c:v>
                </c:pt>
                <c:pt idx="16169">
                  <c:v>1.0068416595458984E-3</c:v>
                </c:pt>
                <c:pt idx="16170">
                  <c:v>1.007080078125E-3</c:v>
                </c:pt>
                <c:pt idx="16171">
                  <c:v>1.007080078125E-3</c:v>
                </c:pt>
                <c:pt idx="16172">
                  <c:v>1.0068416595458984E-3</c:v>
                </c:pt>
                <c:pt idx="16173">
                  <c:v>1.007080078125E-3</c:v>
                </c:pt>
                <c:pt idx="16174">
                  <c:v>1.0080337524414063E-3</c:v>
                </c:pt>
                <c:pt idx="16175">
                  <c:v>1.007080078125E-3</c:v>
                </c:pt>
                <c:pt idx="16176">
                  <c:v>1.0068416595458984E-3</c:v>
                </c:pt>
                <c:pt idx="16177">
                  <c:v>1.007080078125E-3</c:v>
                </c:pt>
                <c:pt idx="16178">
                  <c:v>1.007080078125E-3</c:v>
                </c:pt>
                <c:pt idx="16179">
                  <c:v>1.0068416595458984E-3</c:v>
                </c:pt>
                <c:pt idx="16180">
                  <c:v>1.007080078125E-3</c:v>
                </c:pt>
                <c:pt idx="16181">
                  <c:v>1.007080078125E-3</c:v>
                </c:pt>
                <c:pt idx="16182">
                  <c:v>1.0068416595458984E-3</c:v>
                </c:pt>
                <c:pt idx="16183">
                  <c:v>1.007080078125E-3</c:v>
                </c:pt>
                <c:pt idx="16184">
                  <c:v>1.007080078125E-3</c:v>
                </c:pt>
                <c:pt idx="16185">
                  <c:v>1.0068416595458984E-3</c:v>
                </c:pt>
                <c:pt idx="16186">
                  <c:v>1.0080337524414063E-3</c:v>
                </c:pt>
                <c:pt idx="16187">
                  <c:v>1.007080078125E-3</c:v>
                </c:pt>
                <c:pt idx="16188">
                  <c:v>1.0068416595458984E-3</c:v>
                </c:pt>
                <c:pt idx="16189">
                  <c:v>1.007080078125E-3</c:v>
                </c:pt>
                <c:pt idx="16190">
                  <c:v>1.007080078125E-3</c:v>
                </c:pt>
                <c:pt idx="16191">
                  <c:v>1.0068416595458984E-3</c:v>
                </c:pt>
                <c:pt idx="16192">
                  <c:v>1.007080078125E-3</c:v>
                </c:pt>
                <c:pt idx="16193">
                  <c:v>1.007080078125E-3</c:v>
                </c:pt>
                <c:pt idx="16194">
                  <c:v>1.0068416595458984E-3</c:v>
                </c:pt>
                <c:pt idx="16195">
                  <c:v>1.007080078125E-3</c:v>
                </c:pt>
                <c:pt idx="16196">
                  <c:v>1.007080078125E-3</c:v>
                </c:pt>
                <c:pt idx="16197">
                  <c:v>1.0068416595458984E-3</c:v>
                </c:pt>
                <c:pt idx="16198">
                  <c:v>1.007080078125E-3</c:v>
                </c:pt>
                <c:pt idx="16199">
                  <c:v>1.0080337524414063E-3</c:v>
                </c:pt>
                <c:pt idx="16200">
                  <c:v>1.007080078125E-3</c:v>
                </c:pt>
                <c:pt idx="16201">
                  <c:v>1.0068416595458984E-3</c:v>
                </c:pt>
                <c:pt idx="16202">
                  <c:v>1.007080078125E-3</c:v>
                </c:pt>
                <c:pt idx="16203">
                  <c:v>1.007080078125E-3</c:v>
                </c:pt>
                <c:pt idx="16204">
                  <c:v>1.0068416595458984E-3</c:v>
                </c:pt>
                <c:pt idx="16205">
                  <c:v>1.007080078125E-3</c:v>
                </c:pt>
                <c:pt idx="16206">
                  <c:v>1.007080078125E-3</c:v>
                </c:pt>
                <c:pt idx="16207">
                  <c:v>1.0068416595458984E-3</c:v>
                </c:pt>
                <c:pt idx="16208">
                  <c:v>1.007080078125E-3</c:v>
                </c:pt>
                <c:pt idx="16209">
                  <c:v>1.0068416595458984E-3</c:v>
                </c:pt>
                <c:pt idx="16210">
                  <c:v>1.007080078125E-3</c:v>
                </c:pt>
                <c:pt idx="16211">
                  <c:v>1.0080337524414063E-3</c:v>
                </c:pt>
                <c:pt idx="16212">
                  <c:v>1.007080078125E-3</c:v>
                </c:pt>
                <c:pt idx="16213">
                  <c:v>1.0068416595458984E-3</c:v>
                </c:pt>
                <c:pt idx="16214">
                  <c:v>1.007080078125E-3</c:v>
                </c:pt>
                <c:pt idx="16215">
                  <c:v>1.007080078125E-3</c:v>
                </c:pt>
                <c:pt idx="16216">
                  <c:v>1.0068416595458984E-3</c:v>
                </c:pt>
                <c:pt idx="16217">
                  <c:v>1.007080078125E-3</c:v>
                </c:pt>
                <c:pt idx="16218">
                  <c:v>1.007080078125E-3</c:v>
                </c:pt>
                <c:pt idx="16219">
                  <c:v>1.0068416595458984E-3</c:v>
                </c:pt>
                <c:pt idx="16220">
                  <c:v>1.3092041015625E-2</c:v>
                </c:pt>
                <c:pt idx="16221">
                  <c:v>1.007080078125E-3</c:v>
                </c:pt>
                <c:pt idx="16222">
                  <c:v>1.0068416595458984E-3</c:v>
                </c:pt>
                <c:pt idx="16223">
                  <c:v>1.007080078125E-3</c:v>
                </c:pt>
                <c:pt idx="16224">
                  <c:v>1.0080337524414063E-3</c:v>
                </c:pt>
                <c:pt idx="16225">
                  <c:v>1.007080078125E-3</c:v>
                </c:pt>
                <c:pt idx="16226">
                  <c:v>1.0068416595458984E-3</c:v>
                </c:pt>
                <c:pt idx="16227">
                  <c:v>1.007080078125E-3</c:v>
                </c:pt>
                <c:pt idx="16228">
                  <c:v>1.007080078125E-3</c:v>
                </c:pt>
                <c:pt idx="16229">
                  <c:v>1.0068416595458984E-3</c:v>
                </c:pt>
                <c:pt idx="16230">
                  <c:v>1.007080078125E-3</c:v>
                </c:pt>
                <c:pt idx="16231">
                  <c:v>1.007080078125E-3</c:v>
                </c:pt>
                <c:pt idx="16232">
                  <c:v>1.0068416595458984E-3</c:v>
                </c:pt>
                <c:pt idx="16233">
                  <c:v>1.007080078125E-3</c:v>
                </c:pt>
                <c:pt idx="16234">
                  <c:v>1.007080078125E-3</c:v>
                </c:pt>
                <c:pt idx="16235">
                  <c:v>1.0068416595458984E-3</c:v>
                </c:pt>
                <c:pt idx="16236">
                  <c:v>1.007080078125E-3</c:v>
                </c:pt>
                <c:pt idx="16237">
                  <c:v>1.0080337524414063E-3</c:v>
                </c:pt>
                <c:pt idx="16238">
                  <c:v>1.007080078125E-3</c:v>
                </c:pt>
                <c:pt idx="16239">
                  <c:v>1.0068416595458984E-3</c:v>
                </c:pt>
                <c:pt idx="16240">
                  <c:v>1.007080078125E-3</c:v>
                </c:pt>
                <c:pt idx="16241">
                  <c:v>1.0068416595458984E-3</c:v>
                </c:pt>
                <c:pt idx="16242">
                  <c:v>1.007080078125E-3</c:v>
                </c:pt>
                <c:pt idx="16243">
                  <c:v>1.007080078125E-3</c:v>
                </c:pt>
                <c:pt idx="16244">
                  <c:v>1.0068416595458984E-3</c:v>
                </c:pt>
                <c:pt idx="16245">
                  <c:v>1.007080078125E-3</c:v>
                </c:pt>
                <c:pt idx="16246">
                  <c:v>1.007080078125E-3</c:v>
                </c:pt>
                <c:pt idx="16247">
                  <c:v>1.0068416595458984E-3</c:v>
                </c:pt>
                <c:pt idx="16248">
                  <c:v>1.007080078125E-3</c:v>
                </c:pt>
                <c:pt idx="16249">
                  <c:v>1.0080337524414063E-3</c:v>
                </c:pt>
                <c:pt idx="16250">
                  <c:v>1.007080078125E-3</c:v>
                </c:pt>
                <c:pt idx="16251">
                  <c:v>1.0068416595458984E-3</c:v>
                </c:pt>
                <c:pt idx="16252">
                  <c:v>1.007080078125E-3</c:v>
                </c:pt>
                <c:pt idx="16253">
                  <c:v>1.007080078125E-3</c:v>
                </c:pt>
                <c:pt idx="16254">
                  <c:v>1.0068416595458984E-3</c:v>
                </c:pt>
                <c:pt idx="16255">
                  <c:v>1.007080078125E-3</c:v>
                </c:pt>
                <c:pt idx="16256">
                  <c:v>1.007080078125E-3</c:v>
                </c:pt>
                <c:pt idx="16257">
                  <c:v>1.0068416595458984E-3</c:v>
                </c:pt>
                <c:pt idx="16258">
                  <c:v>1.007080078125E-3</c:v>
                </c:pt>
                <c:pt idx="16259">
                  <c:v>1.007080078125E-3</c:v>
                </c:pt>
                <c:pt idx="16260">
                  <c:v>1.0068416595458984E-3</c:v>
                </c:pt>
                <c:pt idx="16261">
                  <c:v>1.007080078125E-3</c:v>
                </c:pt>
                <c:pt idx="16262">
                  <c:v>1.0080337524414063E-3</c:v>
                </c:pt>
                <c:pt idx="16263">
                  <c:v>1.0068416595458984E-3</c:v>
                </c:pt>
                <c:pt idx="16264">
                  <c:v>1.007080078125E-3</c:v>
                </c:pt>
                <c:pt idx="16265">
                  <c:v>1.007080078125E-3</c:v>
                </c:pt>
                <c:pt idx="16266">
                  <c:v>1.0068416595458984E-3</c:v>
                </c:pt>
                <c:pt idx="16267">
                  <c:v>1.007080078125E-3</c:v>
                </c:pt>
                <c:pt idx="16268">
                  <c:v>1.007080078125E-3</c:v>
                </c:pt>
                <c:pt idx="16269">
                  <c:v>1.0068416595458984E-3</c:v>
                </c:pt>
                <c:pt idx="16270">
                  <c:v>1.007080078125E-3</c:v>
                </c:pt>
                <c:pt idx="16271">
                  <c:v>1.007080078125E-3</c:v>
                </c:pt>
                <c:pt idx="16272">
                  <c:v>1.0068416595458984E-3</c:v>
                </c:pt>
                <c:pt idx="16273">
                  <c:v>1.007080078125E-3</c:v>
                </c:pt>
                <c:pt idx="16274">
                  <c:v>1.0080337524414063E-3</c:v>
                </c:pt>
                <c:pt idx="16275">
                  <c:v>1.007080078125E-3</c:v>
                </c:pt>
                <c:pt idx="16276">
                  <c:v>1.0068416595458984E-3</c:v>
                </c:pt>
                <c:pt idx="16277">
                  <c:v>1.007080078125E-3</c:v>
                </c:pt>
                <c:pt idx="16278">
                  <c:v>1.007080078125E-3</c:v>
                </c:pt>
                <c:pt idx="16279">
                  <c:v>1.0068416595458984E-3</c:v>
                </c:pt>
                <c:pt idx="16280">
                  <c:v>1.007080078125E-3</c:v>
                </c:pt>
                <c:pt idx="16281">
                  <c:v>1.007080078125E-3</c:v>
                </c:pt>
                <c:pt idx="16282">
                  <c:v>1.0068416595458984E-3</c:v>
                </c:pt>
                <c:pt idx="16283">
                  <c:v>1.007080078125E-3</c:v>
                </c:pt>
                <c:pt idx="16284">
                  <c:v>1.007080078125E-3</c:v>
                </c:pt>
                <c:pt idx="16285">
                  <c:v>1.0068416595458984E-3</c:v>
                </c:pt>
                <c:pt idx="16286">
                  <c:v>1.007080078125E-3</c:v>
                </c:pt>
                <c:pt idx="16287">
                  <c:v>1.0080337524414063E-3</c:v>
                </c:pt>
                <c:pt idx="16288">
                  <c:v>1.0068416595458984E-3</c:v>
                </c:pt>
                <c:pt idx="16289">
                  <c:v>1.007080078125E-3</c:v>
                </c:pt>
                <c:pt idx="16290">
                  <c:v>1.007080078125E-3</c:v>
                </c:pt>
                <c:pt idx="16291">
                  <c:v>1.0068416595458984E-3</c:v>
                </c:pt>
                <c:pt idx="16292">
                  <c:v>1.007080078125E-3</c:v>
                </c:pt>
                <c:pt idx="16293">
                  <c:v>1.007080078125E-3</c:v>
                </c:pt>
                <c:pt idx="16294">
                  <c:v>1.0068416595458984E-3</c:v>
                </c:pt>
                <c:pt idx="16295">
                  <c:v>1.007080078125E-3</c:v>
                </c:pt>
                <c:pt idx="16296">
                  <c:v>1.007080078125E-3</c:v>
                </c:pt>
                <c:pt idx="16297">
                  <c:v>1.0068416595458984E-3</c:v>
                </c:pt>
                <c:pt idx="16298">
                  <c:v>1.007080078125E-3</c:v>
                </c:pt>
                <c:pt idx="16299">
                  <c:v>1.0080337524414063E-3</c:v>
                </c:pt>
                <c:pt idx="16300">
                  <c:v>1.007080078125E-3</c:v>
                </c:pt>
                <c:pt idx="16301">
                  <c:v>1.0068416595458984E-3</c:v>
                </c:pt>
                <c:pt idx="16302">
                  <c:v>1.007080078125E-3</c:v>
                </c:pt>
                <c:pt idx="16303">
                  <c:v>1.007080078125E-3</c:v>
                </c:pt>
                <c:pt idx="16304">
                  <c:v>1.0068416595458984E-3</c:v>
                </c:pt>
                <c:pt idx="16305">
                  <c:v>1.007080078125E-3</c:v>
                </c:pt>
                <c:pt idx="16306">
                  <c:v>1.007080078125E-3</c:v>
                </c:pt>
                <c:pt idx="16307">
                  <c:v>1.0068416595458984E-3</c:v>
                </c:pt>
                <c:pt idx="16308">
                  <c:v>1.007080078125E-3</c:v>
                </c:pt>
                <c:pt idx="16309">
                  <c:v>1.007080078125E-3</c:v>
                </c:pt>
                <c:pt idx="16310">
                  <c:v>1.0068416595458984E-3</c:v>
                </c:pt>
                <c:pt idx="16311">
                  <c:v>1.007080078125E-3</c:v>
                </c:pt>
                <c:pt idx="16312">
                  <c:v>1.0080337524414063E-3</c:v>
                </c:pt>
                <c:pt idx="16313">
                  <c:v>1.0068416595458984E-3</c:v>
                </c:pt>
                <c:pt idx="16314">
                  <c:v>8.0561637878417969E-3</c:v>
                </c:pt>
                <c:pt idx="16315">
                  <c:v>1.0068416595458984E-3</c:v>
                </c:pt>
                <c:pt idx="16316">
                  <c:v>1.007080078125E-3</c:v>
                </c:pt>
                <c:pt idx="16317">
                  <c:v>1.0080337524414063E-3</c:v>
                </c:pt>
                <c:pt idx="16318">
                  <c:v>1.007080078125E-3</c:v>
                </c:pt>
                <c:pt idx="16319">
                  <c:v>1.0068416595458984E-3</c:v>
                </c:pt>
                <c:pt idx="16320">
                  <c:v>1.007080078125E-3</c:v>
                </c:pt>
                <c:pt idx="16321">
                  <c:v>1.007080078125E-3</c:v>
                </c:pt>
                <c:pt idx="16322">
                  <c:v>1.0068416595458984E-3</c:v>
                </c:pt>
                <c:pt idx="16323">
                  <c:v>1.007080078125E-3</c:v>
                </c:pt>
                <c:pt idx="16324">
                  <c:v>1.007080078125E-3</c:v>
                </c:pt>
                <c:pt idx="16325">
                  <c:v>1.0068416595458984E-3</c:v>
                </c:pt>
                <c:pt idx="16326">
                  <c:v>1.007080078125E-3</c:v>
                </c:pt>
                <c:pt idx="16327">
                  <c:v>1.007080078125E-3</c:v>
                </c:pt>
                <c:pt idx="16328">
                  <c:v>1.0068416595458984E-3</c:v>
                </c:pt>
                <c:pt idx="16329">
                  <c:v>1.007080078125E-3</c:v>
                </c:pt>
                <c:pt idx="16330">
                  <c:v>1.0080337524414063E-3</c:v>
                </c:pt>
                <c:pt idx="16331">
                  <c:v>1.0068416595458984E-3</c:v>
                </c:pt>
                <c:pt idx="16332">
                  <c:v>1.007080078125E-3</c:v>
                </c:pt>
                <c:pt idx="16333">
                  <c:v>1.007080078125E-3</c:v>
                </c:pt>
                <c:pt idx="16334">
                  <c:v>1.0068416595458984E-3</c:v>
                </c:pt>
                <c:pt idx="16335">
                  <c:v>1.007080078125E-3</c:v>
                </c:pt>
                <c:pt idx="16336">
                  <c:v>1.007080078125E-3</c:v>
                </c:pt>
                <c:pt idx="16337">
                  <c:v>1.0068416595458984E-3</c:v>
                </c:pt>
                <c:pt idx="16338">
                  <c:v>1.007080078125E-3</c:v>
                </c:pt>
                <c:pt idx="16339">
                  <c:v>1.007080078125E-3</c:v>
                </c:pt>
                <c:pt idx="16340">
                  <c:v>1.0068416595458984E-3</c:v>
                </c:pt>
                <c:pt idx="16341">
                  <c:v>1.007080078125E-3</c:v>
                </c:pt>
                <c:pt idx="16342">
                  <c:v>1.0080337524414063E-3</c:v>
                </c:pt>
                <c:pt idx="16343">
                  <c:v>1.007080078125E-3</c:v>
                </c:pt>
                <c:pt idx="16344">
                  <c:v>1.0068416595458984E-3</c:v>
                </c:pt>
                <c:pt idx="16345">
                  <c:v>1.007080078125E-3</c:v>
                </c:pt>
                <c:pt idx="16346">
                  <c:v>1.007080078125E-3</c:v>
                </c:pt>
                <c:pt idx="16347">
                  <c:v>1.0068416595458984E-3</c:v>
                </c:pt>
                <c:pt idx="16348">
                  <c:v>1.007080078125E-3</c:v>
                </c:pt>
                <c:pt idx="16349">
                  <c:v>1.007080078125E-3</c:v>
                </c:pt>
                <c:pt idx="16350">
                  <c:v>1.0068416595458984E-3</c:v>
                </c:pt>
                <c:pt idx="16351">
                  <c:v>1.007080078125E-3</c:v>
                </c:pt>
                <c:pt idx="16352">
                  <c:v>1.007080078125E-3</c:v>
                </c:pt>
                <c:pt idx="16353">
                  <c:v>1.0068416595458984E-3</c:v>
                </c:pt>
                <c:pt idx="16354">
                  <c:v>1.007080078125E-3</c:v>
                </c:pt>
                <c:pt idx="16355">
                  <c:v>1.0080337524414063E-3</c:v>
                </c:pt>
                <c:pt idx="16356">
                  <c:v>1.0068416595458984E-3</c:v>
                </c:pt>
                <c:pt idx="16357">
                  <c:v>1.007080078125E-3</c:v>
                </c:pt>
                <c:pt idx="16358">
                  <c:v>1.007080078125E-3</c:v>
                </c:pt>
                <c:pt idx="16359">
                  <c:v>1.0068416595458984E-3</c:v>
                </c:pt>
                <c:pt idx="16360">
                  <c:v>1.007080078125E-3</c:v>
                </c:pt>
                <c:pt idx="16361">
                  <c:v>1.007080078125E-3</c:v>
                </c:pt>
                <c:pt idx="16362">
                  <c:v>1.0068416595458984E-3</c:v>
                </c:pt>
                <c:pt idx="16363">
                  <c:v>1.007080078125E-3</c:v>
                </c:pt>
                <c:pt idx="16364">
                  <c:v>1.007080078125E-3</c:v>
                </c:pt>
                <c:pt idx="16365">
                  <c:v>1.0068416595458984E-3</c:v>
                </c:pt>
                <c:pt idx="16366">
                  <c:v>1.007080078125E-3</c:v>
                </c:pt>
                <c:pt idx="16367">
                  <c:v>1.0080337524414063E-3</c:v>
                </c:pt>
                <c:pt idx="16368">
                  <c:v>1.007080078125E-3</c:v>
                </c:pt>
                <c:pt idx="16369">
                  <c:v>1.0068416595458984E-3</c:v>
                </c:pt>
                <c:pt idx="16370">
                  <c:v>5.0351619720458984E-3</c:v>
                </c:pt>
                <c:pt idx="16371">
                  <c:v>1.0068416595458984E-3</c:v>
                </c:pt>
                <c:pt idx="16372">
                  <c:v>1.007080078125E-3</c:v>
                </c:pt>
                <c:pt idx="16373">
                  <c:v>1.007080078125E-3</c:v>
                </c:pt>
                <c:pt idx="16374">
                  <c:v>1.0068416595458984E-3</c:v>
                </c:pt>
                <c:pt idx="16375">
                  <c:v>1.007080078125E-3</c:v>
                </c:pt>
                <c:pt idx="16376">
                  <c:v>1.0080337524414063E-3</c:v>
                </c:pt>
                <c:pt idx="16377">
                  <c:v>1.0068416595458984E-3</c:v>
                </c:pt>
                <c:pt idx="16378">
                  <c:v>1.007080078125E-3</c:v>
                </c:pt>
                <c:pt idx="16379">
                  <c:v>1.007080078125E-3</c:v>
                </c:pt>
                <c:pt idx="16380">
                  <c:v>1.0068416595458984E-3</c:v>
                </c:pt>
                <c:pt idx="16381">
                  <c:v>1.007080078125E-3</c:v>
                </c:pt>
                <c:pt idx="16382">
                  <c:v>1.007080078125E-3</c:v>
                </c:pt>
                <c:pt idx="16383">
                  <c:v>1.0068416595458984E-3</c:v>
                </c:pt>
                <c:pt idx="16384">
                  <c:v>1.007080078125E-3</c:v>
                </c:pt>
                <c:pt idx="16385">
                  <c:v>1.007080078125E-3</c:v>
                </c:pt>
                <c:pt idx="16386">
                  <c:v>1.0068416595458984E-3</c:v>
                </c:pt>
                <c:pt idx="16387">
                  <c:v>1.007080078125E-3</c:v>
                </c:pt>
                <c:pt idx="16388">
                  <c:v>1.0080337524414063E-3</c:v>
                </c:pt>
                <c:pt idx="16389">
                  <c:v>1.007080078125E-3</c:v>
                </c:pt>
                <c:pt idx="16390">
                  <c:v>1.0068416595458984E-3</c:v>
                </c:pt>
                <c:pt idx="16391">
                  <c:v>1.007080078125E-3</c:v>
                </c:pt>
                <c:pt idx="16392">
                  <c:v>1.007080078125E-3</c:v>
                </c:pt>
                <c:pt idx="16393">
                  <c:v>1.0068416595458984E-3</c:v>
                </c:pt>
                <c:pt idx="16394">
                  <c:v>1.007080078125E-3</c:v>
                </c:pt>
                <c:pt idx="16395">
                  <c:v>1.007080078125E-3</c:v>
                </c:pt>
                <c:pt idx="16396">
                  <c:v>1.0068416595458984E-3</c:v>
                </c:pt>
                <c:pt idx="16397">
                  <c:v>1.007080078125E-3</c:v>
                </c:pt>
                <c:pt idx="16398">
                  <c:v>1.007080078125E-3</c:v>
                </c:pt>
                <c:pt idx="16399">
                  <c:v>1.0068416595458984E-3</c:v>
                </c:pt>
                <c:pt idx="16400">
                  <c:v>1.007080078125E-3</c:v>
                </c:pt>
                <c:pt idx="16401">
                  <c:v>1.0080337524414063E-3</c:v>
                </c:pt>
                <c:pt idx="16402">
                  <c:v>1.0068416595458984E-3</c:v>
                </c:pt>
                <c:pt idx="16403">
                  <c:v>1.007080078125E-3</c:v>
                </c:pt>
                <c:pt idx="16404">
                  <c:v>1.007080078125E-3</c:v>
                </c:pt>
                <c:pt idx="16405">
                  <c:v>1.0068416595458984E-3</c:v>
                </c:pt>
                <c:pt idx="16406">
                  <c:v>1.007080078125E-3</c:v>
                </c:pt>
                <c:pt idx="16407">
                  <c:v>1.007080078125E-3</c:v>
                </c:pt>
                <c:pt idx="16408">
                  <c:v>1.0068416595458984E-3</c:v>
                </c:pt>
                <c:pt idx="16409">
                  <c:v>1.007080078125E-3</c:v>
                </c:pt>
                <c:pt idx="16410">
                  <c:v>1.007080078125E-3</c:v>
                </c:pt>
                <c:pt idx="16411">
                  <c:v>1.0068416595458984E-3</c:v>
                </c:pt>
                <c:pt idx="16412">
                  <c:v>1.007080078125E-3</c:v>
                </c:pt>
                <c:pt idx="16413">
                  <c:v>1.0080337524414063E-3</c:v>
                </c:pt>
                <c:pt idx="16414">
                  <c:v>1.007080078125E-3</c:v>
                </c:pt>
                <c:pt idx="16415">
                  <c:v>1.0068416595458984E-3</c:v>
                </c:pt>
                <c:pt idx="16416">
                  <c:v>1.007080078125E-3</c:v>
                </c:pt>
                <c:pt idx="16417">
                  <c:v>1.007080078125E-3</c:v>
                </c:pt>
                <c:pt idx="16418">
                  <c:v>1.0068416595458984E-3</c:v>
                </c:pt>
                <c:pt idx="16419">
                  <c:v>1.007080078125E-3</c:v>
                </c:pt>
                <c:pt idx="16420">
                  <c:v>1.007080078125E-3</c:v>
                </c:pt>
                <c:pt idx="16421">
                  <c:v>1.0068416595458984E-3</c:v>
                </c:pt>
                <c:pt idx="16422">
                  <c:v>1.007080078125E-3</c:v>
                </c:pt>
                <c:pt idx="16423">
                  <c:v>1.007080078125E-3</c:v>
                </c:pt>
                <c:pt idx="16424">
                  <c:v>1.0068416595458984E-3</c:v>
                </c:pt>
                <c:pt idx="16425">
                  <c:v>1.007080078125E-3</c:v>
                </c:pt>
                <c:pt idx="16426">
                  <c:v>1.0080337524414063E-3</c:v>
                </c:pt>
                <c:pt idx="16427">
                  <c:v>1.0068416595458984E-3</c:v>
                </c:pt>
                <c:pt idx="16428">
                  <c:v>1.007080078125E-3</c:v>
                </c:pt>
                <c:pt idx="16429">
                  <c:v>1.007080078125E-3</c:v>
                </c:pt>
                <c:pt idx="16430">
                  <c:v>1.0068416595458984E-3</c:v>
                </c:pt>
                <c:pt idx="16431">
                  <c:v>1.007080078125E-3</c:v>
                </c:pt>
                <c:pt idx="16432">
                  <c:v>1.007080078125E-3</c:v>
                </c:pt>
                <c:pt idx="16433">
                  <c:v>1.0068416595458984E-3</c:v>
                </c:pt>
                <c:pt idx="16434">
                  <c:v>1.007080078125E-3</c:v>
                </c:pt>
                <c:pt idx="16435">
                  <c:v>1.007080078125E-3</c:v>
                </c:pt>
                <c:pt idx="16436">
                  <c:v>1.0068416595458984E-3</c:v>
                </c:pt>
                <c:pt idx="16437">
                  <c:v>1.007080078125E-3</c:v>
                </c:pt>
                <c:pt idx="16438">
                  <c:v>1.0080337524414063E-3</c:v>
                </c:pt>
                <c:pt idx="16439">
                  <c:v>1.007080078125E-3</c:v>
                </c:pt>
                <c:pt idx="16440">
                  <c:v>1.0068416595458984E-3</c:v>
                </c:pt>
                <c:pt idx="16441">
                  <c:v>1.007080078125E-3</c:v>
                </c:pt>
                <c:pt idx="16442">
                  <c:v>1.007080078125E-3</c:v>
                </c:pt>
                <c:pt idx="16443">
                  <c:v>1.0068416595458984E-3</c:v>
                </c:pt>
                <c:pt idx="16444">
                  <c:v>1.007080078125E-3</c:v>
                </c:pt>
                <c:pt idx="16445">
                  <c:v>1.007080078125E-3</c:v>
                </c:pt>
                <c:pt idx="16446">
                  <c:v>1.0068416595458984E-3</c:v>
                </c:pt>
                <c:pt idx="16447">
                  <c:v>1.007080078125E-3</c:v>
                </c:pt>
                <c:pt idx="16448">
                  <c:v>1.007080078125E-3</c:v>
                </c:pt>
                <c:pt idx="16449">
                  <c:v>1.0068416595458984E-3</c:v>
                </c:pt>
                <c:pt idx="16450">
                  <c:v>1.007080078125E-3</c:v>
                </c:pt>
                <c:pt idx="16451">
                  <c:v>1.0080337524414063E-3</c:v>
                </c:pt>
                <c:pt idx="16452">
                  <c:v>1.0068416595458984E-3</c:v>
                </c:pt>
                <c:pt idx="16453">
                  <c:v>1.007080078125E-3</c:v>
                </c:pt>
                <c:pt idx="16454">
                  <c:v>1.007080078125E-3</c:v>
                </c:pt>
                <c:pt idx="16455">
                  <c:v>1.0068416595458984E-3</c:v>
                </c:pt>
                <c:pt idx="16456">
                  <c:v>1.007080078125E-3</c:v>
                </c:pt>
                <c:pt idx="16457">
                  <c:v>1.007080078125E-3</c:v>
                </c:pt>
                <c:pt idx="16458">
                  <c:v>1.0068416595458984E-3</c:v>
                </c:pt>
                <c:pt idx="16459">
                  <c:v>1.007080078125E-3</c:v>
                </c:pt>
                <c:pt idx="16460">
                  <c:v>1.007080078125E-3</c:v>
                </c:pt>
                <c:pt idx="16461">
                  <c:v>1.0068416595458984E-3</c:v>
                </c:pt>
                <c:pt idx="16462">
                  <c:v>1.007080078125E-3</c:v>
                </c:pt>
                <c:pt idx="16463">
                  <c:v>1.0080337524414063E-3</c:v>
                </c:pt>
                <c:pt idx="16464">
                  <c:v>1.007080078125E-3</c:v>
                </c:pt>
                <c:pt idx="16465">
                  <c:v>1.0068416595458984E-3</c:v>
                </c:pt>
                <c:pt idx="16466">
                  <c:v>1.007080078125E-3</c:v>
                </c:pt>
                <c:pt idx="16467">
                  <c:v>1.007080078125E-3</c:v>
                </c:pt>
                <c:pt idx="16468">
                  <c:v>1.0068416595458984E-3</c:v>
                </c:pt>
                <c:pt idx="16469">
                  <c:v>1.007080078125E-3</c:v>
                </c:pt>
                <c:pt idx="16470">
                  <c:v>1.007080078125E-3</c:v>
                </c:pt>
                <c:pt idx="16471">
                  <c:v>1.0068416595458984E-3</c:v>
                </c:pt>
                <c:pt idx="16472">
                  <c:v>1.007080078125E-3</c:v>
                </c:pt>
                <c:pt idx="16473">
                  <c:v>1.007080078125E-3</c:v>
                </c:pt>
                <c:pt idx="16474">
                  <c:v>1.0068416595458984E-3</c:v>
                </c:pt>
                <c:pt idx="16475">
                  <c:v>1.0080337524414063E-3</c:v>
                </c:pt>
                <c:pt idx="16476">
                  <c:v>1.007080078125E-3</c:v>
                </c:pt>
                <c:pt idx="16477">
                  <c:v>3.0210018157958984E-3</c:v>
                </c:pt>
                <c:pt idx="16478">
                  <c:v>1.0068416595458984E-3</c:v>
                </c:pt>
                <c:pt idx="16479">
                  <c:v>1.007080078125E-3</c:v>
                </c:pt>
                <c:pt idx="16480">
                  <c:v>1.007080078125E-3</c:v>
                </c:pt>
                <c:pt idx="16481">
                  <c:v>1.0068416595458984E-3</c:v>
                </c:pt>
                <c:pt idx="16482">
                  <c:v>1.007080078125E-3</c:v>
                </c:pt>
                <c:pt idx="16483">
                  <c:v>1.007080078125E-3</c:v>
                </c:pt>
                <c:pt idx="16484">
                  <c:v>1.0068416595458984E-3</c:v>
                </c:pt>
                <c:pt idx="16485">
                  <c:v>1.007080078125E-3</c:v>
                </c:pt>
                <c:pt idx="16486">
                  <c:v>1.0080337524414063E-3</c:v>
                </c:pt>
                <c:pt idx="16487">
                  <c:v>1.007080078125E-3</c:v>
                </c:pt>
                <c:pt idx="16488">
                  <c:v>1.0068416595458984E-3</c:v>
                </c:pt>
                <c:pt idx="16489">
                  <c:v>1.007080078125E-3</c:v>
                </c:pt>
                <c:pt idx="16490">
                  <c:v>1.007080078125E-3</c:v>
                </c:pt>
                <c:pt idx="16491">
                  <c:v>1.0068416595458984E-3</c:v>
                </c:pt>
                <c:pt idx="16492">
                  <c:v>1.007080078125E-3</c:v>
                </c:pt>
                <c:pt idx="16493">
                  <c:v>1.007080078125E-3</c:v>
                </c:pt>
                <c:pt idx="16494">
                  <c:v>1.0068416595458984E-3</c:v>
                </c:pt>
                <c:pt idx="16495">
                  <c:v>1.007080078125E-3</c:v>
                </c:pt>
                <c:pt idx="16496">
                  <c:v>1.007080078125E-3</c:v>
                </c:pt>
                <c:pt idx="16497">
                  <c:v>1.0068416595458984E-3</c:v>
                </c:pt>
                <c:pt idx="16498">
                  <c:v>1.0080337524414063E-3</c:v>
                </c:pt>
                <c:pt idx="16499">
                  <c:v>1.007080078125E-3</c:v>
                </c:pt>
                <c:pt idx="16500">
                  <c:v>1.0068416595458984E-3</c:v>
                </c:pt>
                <c:pt idx="16501">
                  <c:v>1.007080078125E-3</c:v>
                </c:pt>
                <c:pt idx="16502">
                  <c:v>1.007080078125E-3</c:v>
                </c:pt>
                <c:pt idx="16503">
                  <c:v>1.0068416595458984E-3</c:v>
                </c:pt>
                <c:pt idx="16504">
                  <c:v>1.007080078125E-3</c:v>
                </c:pt>
                <c:pt idx="16505">
                  <c:v>1.007080078125E-3</c:v>
                </c:pt>
                <c:pt idx="16506">
                  <c:v>1.0068416595458984E-3</c:v>
                </c:pt>
                <c:pt idx="16507">
                  <c:v>1.007080078125E-3</c:v>
                </c:pt>
                <c:pt idx="16508">
                  <c:v>1.007080078125E-3</c:v>
                </c:pt>
                <c:pt idx="16509">
                  <c:v>1.0068416595458984E-3</c:v>
                </c:pt>
                <c:pt idx="16510">
                  <c:v>1.007080078125E-3</c:v>
                </c:pt>
                <c:pt idx="16511">
                  <c:v>1.0080337524414063E-3</c:v>
                </c:pt>
                <c:pt idx="16512">
                  <c:v>1.007080078125E-3</c:v>
                </c:pt>
                <c:pt idx="16513">
                  <c:v>1.0068416595458984E-3</c:v>
                </c:pt>
                <c:pt idx="16514">
                  <c:v>1.007080078125E-3</c:v>
                </c:pt>
                <c:pt idx="16515">
                  <c:v>1.007080078125E-3</c:v>
                </c:pt>
                <c:pt idx="16516">
                  <c:v>1.0068416595458984E-3</c:v>
                </c:pt>
                <c:pt idx="16517">
                  <c:v>1.007080078125E-3</c:v>
                </c:pt>
                <c:pt idx="16518">
                  <c:v>1.007080078125E-3</c:v>
                </c:pt>
                <c:pt idx="16519">
                  <c:v>1.0068416595458984E-3</c:v>
                </c:pt>
                <c:pt idx="16520">
                  <c:v>1.007080078125E-3</c:v>
                </c:pt>
                <c:pt idx="16521">
                  <c:v>1.007080078125E-3</c:v>
                </c:pt>
                <c:pt idx="16522">
                  <c:v>1.0068416595458984E-3</c:v>
                </c:pt>
                <c:pt idx="16523">
                  <c:v>1.0080337524414063E-3</c:v>
                </c:pt>
                <c:pt idx="16524">
                  <c:v>1.007080078125E-3</c:v>
                </c:pt>
                <c:pt idx="16525">
                  <c:v>1.0068416595458984E-3</c:v>
                </c:pt>
                <c:pt idx="16526">
                  <c:v>1.007080078125E-3</c:v>
                </c:pt>
                <c:pt idx="16527">
                  <c:v>1.007080078125E-3</c:v>
                </c:pt>
                <c:pt idx="16528">
                  <c:v>1.0068416595458984E-3</c:v>
                </c:pt>
                <c:pt idx="16529">
                  <c:v>1.007080078125E-3</c:v>
                </c:pt>
                <c:pt idx="16530">
                  <c:v>1.007080078125E-3</c:v>
                </c:pt>
                <c:pt idx="16531">
                  <c:v>1.0068416595458984E-3</c:v>
                </c:pt>
                <c:pt idx="16532">
                  <c:v>1.007080078125E-3</c:v>
                </c:pt>
                <c:pt idx="16533">
                  <c:v>1.007080078125E-3</c:v>
                </c:pt>
                <c:pt idx="16534">
                  <c:v>1.0068416595458984E-3</c:v>
                </c:pt>
                <c:pt idx="16535">
                  <c:v>1.007080078125E-3</c:v>
                </c:pt>
                <c:pt idx="16536">
                  <c:v>1.0080337524414063E-3</c:v>
                </c:pt>
                <c:pt idx="16537">
                  <c:v>1.007080078125E-3</c:v>
                </c:pt>
                <c:pt idx="16538">
                  <c:v>1.0068416595458984E-3</c:v>
                </c:pt>
                <c:pt idx="16539">
                  <c:v>1.007080078125E-3</c:v>
                </c:pt>
                <c:pt idx="16540">
                  <c:v>1.007080078125E-3</c:v>
                </c:pt>
                <c:pt idx="16541">
                  <c:v>1.0068416595458984E-3</c:v>
                </c:pt>
                <c:pt idx="16542">
                  <c:v>1.007080078125E-3</c:v>
                </c:pt>
                <c:pt idx="16543">
                  <c:v>1.007080078125E-3</c:v>
                </c:pt>
                <c:pt idx="16544">
                  <c:v>1.0068416595458984E-3</c:v>
                </c:pt>
                <c:pt idx="16545">
                  <c:v>1.007080078125E-3</c:v>
                </c:pt>
                <c:pt idx="16546">
                  <c:v>1.007080078125E-3</c:v>
                </c:pt>
                <c:pt idx="16547">
                  <c:v>1.0068416595458984E-3</c:v>
                </c:pt>
                <c:pt idx="16548">
                  <c:v>1.0080337524414063E-3</c:v>
                </c:pt>
                <c:pt idx="16549">
                  <c:v>1.007080078125E-3</c:v>
                </c:pt>
                <c:pt idx="16550">
                  <c:v>1.0068416595458984E-3</c:v>
                </c:pt>
                <c:pt idx="16551">
                  <c:v>1.007080078125E-3</c:v>
                </c:pt>
                <c:pt idx="16552">
                  <c:v>1.007080078125E-3</c:v>
                </c:pt>
                <c:pt idx="16553">
                  <c:v>1.0068416595458984E-3</c:v>
                </c:pt>
                <c:pt idx="16554">
                  <c:v>1.5106201171875E-2</c:v>
                </c:pt>
                <c:pt idx="16555">
                  <c:v>1.0068416595458984E-3</c:v>
                </c:pt>
                <c:pt idx="16556">
                  <c:v>1.007080078125E-3</c:v>
                </c:pt>
                <c:pt idx="16557">
                  <c:v>1.007080078125E-3</c:v>
                </c:pt>
                <c:pt idx="16558">
                  <c:v>1.0068416595458984E-3</c:v>
                </c:pt>
                <c:pt idx="16559">
                  <c:v>1.0080337524414063E-3</c:v>
                </c:pt>
                <c:pt idx="16560">
                  <c:v>1.007080078125E-3</c:v>
                </c:pt>
                <c:pt idx="16561">
                  <c:v>1.0068416595458984E-3</c:v>
                </c:pt>
                <c:pt idx="16562">
                  <c:v>1.007080078125E-3</c:v>
                </c:pt>
                <c:pt idx="16563">
                  <c:v>1.007080078125E-3</c:v>
                </c:pt>
                <c:pt idx="16564">
                  <c:v>1.0068416595458984E-3</c:v>
                </c:pt>
                <c:pt idx="16565">
                  <c:v>1.007080078125E-3</c:v>
                </c:pt>
                <c:pt idx="16566">
                  <c:v>1.007080078125E-3</c:v>
                </c:pt>
                <c:pt idx="16567">
                  <c:v>1.0068416595458984E-3</c:v>
                </c:pt>
                <c:pt idx="16568">
                  <c:v>1.007080078125E-3</c:v>
                </c:pt>
                <c:pt idx="16569">
                  <c:v>1.007080078125E-3</c:v>
                </c:pt>
                <c:pt idx="16570">
                  <c:v>1.0068416595458984E-3</c:v>
                </c:pt>
                <c:pt idx="16571">
                  <c:v>1.007080078125E-3</c:v>
                </c:pt>
                <c:pt idx="16572">
                  <c:v>1.0080337524414063E-3</c:v>
                </c:pt>
                <c:pt idx="16573">
                  <c:v>1.007080078125E-3</c:v>
                </c:pt>
                <c:pt idx="16574">
                  <c:v>1.0068416595458984E-3</c:v>
                </c:pt>
                <c:pt idx="16575">
                  <c:v>1.007080078125E-3</c:v>
                </c:pt>
                <c:pt idx="16576">
                  <c:v>1.007080078125E-3</c:v>
                </c:pt>
                <c:pt idx="16577">
                  <c:v>1.0068416595458984E-3</c:v>
                </c:pt>
                <c:pt idx="16578">
                  <c:v>1.007080078125E-3</c:v>
                </c:pt>
                <c:pt idx="16579">
                  <c:v>1.007080078125E-3</c:v>
                </c:pt>
                <c:pt idx="16580">
                  <c:v>1.0068416595458984E-3</c:v>
                </c:pt>
                <c:pt idx="16581">
                  <c:v>1.007080078125E-3</c:v>
                </c:pt>
                <c:pt idx="16582">
                  <c:v>1.007080078125E-3</c:v>
                </c:pt>
                <c:pt idx="16583">
                  <c:v>1.0068416595458984E-3</c:v>
                </c:pt>
                <c:pt idx="16584">
                  <c:v>1.0080337524414063E-3</c:v>
                </c:pt>
                <c:pt idx="16585">
                  <c:v>1.007080078125E-3</c:v>
                </c:pt>
                <c:pt idx="16586">
                  <c:v>1.0068416595458984E-3</c:v>
                </c:pt>
                <c:pt idx="16587">
                  <c:v>1.007080078125E-3</c:v>
                </c:pt>
                <c:pt idx="16588">
                  <c:v>1.007080078125E-3</c:v>
                </c:pt>
                <c:pt idx="16589">
                  <c:v>1.0068416595458984E-3</c:v>
                </c:pt>
                <c:pt idx="16590">
                  <c:v>1.007080078125E-3</c:v>
                </c:pt>
                <c:pt idx="16591">
                  <c:v>1.007080078125E-3</c:v>
                </c:pt>
                <c:pt idx="16592">
                  <c:v>1.0068416595458984E-3</c:v>
                </c:pt>
                <c:pt idx="16593">
                  <c:v>1.007080078125E-3</c:v>
                </c:pt>
                <c:pt idx="16594">
                  <c:v>1.007080078125E-3</c:v>
                </c:pt>
                <c:pt idx="16595">
                  <c:v>1.0068416595458984E-3</c:v>
                </c:pt>
                <c:pt idx="16596">
                  <c:v>1.007080078125E-3</c:v>
                </c:pt>
                <c:pt idx="16597">
                  <c:v>1.0080337524414063E-3</c:v>
                </c:pt>
                <c:pt idx="16598">
                  <c:v>1.007080078125E-3</c:v>
                </c:pt>
                <c:pt idx="16599">
                  <c:v>1.0068416595458984E-3</c:v>
                </c:pt>
                <c:pt idx="16600">
                  <c:v>1.007080078125E-3</c:v>
                </c:pt>
                <c:pt idx="16601">
                  <c:v>1.007080078125E-3</c:v>
                </c:pt>
                <c:pt idx="16602">
                  <c:v>1.0068416595458984E-3</c:v>
                </c:pt>
                <c:pt idx="16603">
                  <c:v>1.007080078125E-3</c:v>
                </c:pt>
                <c:pt idx="16604">
                  <c:v>1.007080078125E-3</c:v>
                </c:pt>
                <c:pt idx="16605">
                  <c:v>1.0068416595458984E-3</c:v>
                </c:pt>
                <c:pt idx="16606">
                  <c:v>1.007080078125E-3</c:v>
                </c:pt>
                <c:pt idx="16607">
                  <c:v>1.007080078125E-3</c:v>
                </c:pt>
                <c:pt idx="16608">
                  <c:v>1.0068416595458984E-3</c:v>
                </c:pt>
                <c:pt idx="16609">
                  <c:v>1.0080337524414063E-3</c:v>
                </c:pt>
                <c:pt idx="16610">
                  <c:v>1.007080078125E-3</c:v>
                </c:pt>
                <c:pt idx="16611">
                  <c:v>1.0068416595458984E-3</c:v>
                </c:pt>
                <c:pt idx="16612">
                  <c:v>1.007080078125E-3</c:v>
                </c:pt>
                <c:pt idx="16613">
                  <c:v>1.007080078125E-3</c:v>
                </c:pt>
                <c:pt idx="16614">
                  <c:v>1.0068416595458984E-3</c:v>
                </c:pt>
                <c:pt idx="16615">
                  <c:v>1.007080078125E-3</c:v>
                </c:pt>
                <c:pt idx="16616">
                  <c:v>1.007080078125E-3</c:v>
                </c:pt>
                <c:pt idx="16617">
                  <c:v>1.0068416595458984E-3</c:v>
                </c:pt>
                <c:pt idx="16618">
                  <c:v>1.007080078125E-3</c:v>
                </c:pt>
                <c:pt idx="16619">
                  <c:v>1.007080078125E-3</c:v>
                </c:pt>
                <c:pt idx="16620">
                  <c:v>1.0068416595458984E-3</c:v>
                </c:pt>
                <c:pt idx="16621">
                  <c:v>1.007080078125E-3</c:v>
                </c:pt>
                <c:pt idx="16622">
                  <c:v>1.0080337524414063E-3</c:v>
                </c:pt>
                <c:pt idx="16623">
                  <c:v>1.007080078125E-3</c:v>
                </c:pt>
                <c:pt idx="16624">
                  <c:v>1.0068416595458984E-3</c:v>
                </c:pt>
                <c:pt idx="16625">
                  <c:v>1.007080078125E-3</c:v>
                </c:pt>
                <c:pt idx="16626">
                  <c:v>1.007080078125E-3</c:v>
                </c:pt>
                <c:pt idx="16627">
                  <c:v>1.0068416595458984E-3</c:v>
                </c:pt>
                <c:pt idx="16628">
                  <c:v>1.007080078125E-3</c:v>
                </c:pt>
                <c:pt idx="16629">
                  <c:v>1.007080078125E-3</c:v>
                </c:pt>
                <c:pt idx="16630">
                  <c:v>1.0068416595458984E-3</c:v>
                </c:pt>
                <c:pt idx="16631">
                  <c:v>1.007080078125E-3</c:v>
                </c:pt>
                <c:pt idx="16632">
                  <c:v>1.007080078125E-3</c:v>
                </c:pt>
                <c:pt idx="16633">
                  <c:v>1.0068416595458984E-3</c:v>
                </c:pt>
                <c:pt idx="16634">
                  <c:v>1.0080337524414063E-3</c:v>
                </c:pt>
                <c:pt idx="16635">
                  <c:v>1.007080078125E-3</c:v>
                </c:pt>
                <c:pt idx="16636">
                  <c:v>1.0068416595458984E-3</c:v>
                </c:pt>
                <c:pt idx="16637">
                  <c:v>1.007080078125E-3</c:v>
                </c:pt>
                <c:pt idx="16638">
                  <c:v>1.007080078125E-3</c:v>
                </c:pt>
                <c:pt idx="16639">
                  <c:v>1.0068416595458984E-3</c:v>
                </c:pt>
                <c:pt idx="16640">
                  <c:v>1.007080078125E-3</c:v>
                </c:pt>
                <c:pt idx="16641">
                  <c:v>1.007080078125E-3</c:v>
                </c:pt>
                <c:pt idx="16642">
                  <c:v>1.0068416595458984E-3</c:v>
                </c:pt>
                <c:pt idx="16643">
                  <c:v>1.007080078125E-3</c:v>
                </c:pt>
                <c:pt idx="16644">
                  <c:v>1.007080078125E-3</c:v>
                </c:pt>
                <c:pt idx="16645">
                  <c:v>1.0068416595458984E-3</c:v>
                </c:pt>
                <c:pt idx="16646">
                  <c:v>1.007080078125E-3</c:v>
                </c:pt>
                <c:pt idx="16647">
                  <c:v>1.0080337524414063E-3</c:v>
                </c:pt>
                <c:pt idx="16648">
                  <c:v>1.007080078125E-3</c:v>
                </c:pt>
                <c:pt idx="16649">
                  <c:v>1.0068416595458984E-3</c:v>
                </c:pt>
                <c:pt idx="16650">
                  <c:v>1.007080078125E-3</c:v>
                </c:pt>
                <c:pt idx="16651">
                  <c:v>1.007080078125E-3</c:v>
                </c:pt>
                <c:pt idx="16652">
                  <c:v>1.0068416595458984E-3</c:v>
                </c:pt>
                <c:pt idx="16653">
                  <c:v>1.007080078125E-3</c:v>
                </c:pt>
                <c:pt idx="16654">
                  <c:v>1.007080078125E-3</c:v>
                </c:pt>
                <c:pt idx="16655">
                  <c:v>1.0068416595458984E-3</c:v>
                </c:pt>
                <c:pt idx="16656">
                  <c:v>1.007080078125E-3</c:v>
                </c:pt>
                <c:pt idx="16657">
                  <c:v>1.007080078125E-3</c:v>
                </c:pt>
                <c:pt idx="16658">
                  <c:v>1.0068416595458984E-3</c:v>
                </c:pt>
                <c:pt idx="16659">
                  <c:v>1.0080337524414063E-3</c:v>
                </c:pt>
                <c:pt idx="16660">
                  <c:v>1.007080078125E-3</c:v>
                </c:pt>
                <c:pt idx="16661">
                  <c:v>1.0068416595458984E-3</c:v>
                </c:pt>
                <c:pt idx="16662">
                  <c:v>1.007080078125E-3</c:v>
                </c:pt>
                <c:pt idx="16663">
                  <c:v>1.007080078125E-3</c:v>
                </c:pt>
                <c:pt idx="16664">
                  <c:v>1.0068416595458984E-3</c:v>
                </c:pt>
                <c:pt idx="16665">
                  <c:v>1.007080078125E-3</c:v>
                </c:pt>
                <c:pt idx="16666">
                  <c:v>1.007080078125E-3</c:v>
                </c:pt>
                <c:pt idx="16667">
                  <c:v>1.0068416595458984E-3</c:v>
                </c:pt>
                <c:pt idx="16668">
                  <c:v>1.007080078125E-3</c:v>
                </c:pt>
                <c:pt idx="16669">
                  <c:v>1.007080078125E-3</c:v>
                </c:pt>
                <c:pt idx="16670">
                  <c:v>1.0068416595458984E-3</c:v>
                </c:pt>
                <c:pt idx="16671">
                  <c:v>1.007080078125E-3</c:v>
                </c:pt>
                <c:pt idx="16672">
                  <c:v>1.0080337524414063E-3</c:v>
                </c:pt>
                <c:pt idx="16673">
                  <c:v>1.007080078125E-3</c:v>
                </c:pt>
                <c:pt idx="16674">
                  <c:v>1.0068416595458984E-3</c:v>
                </c:pt>
                <c:pt idx="16675">
                  <c:v>1.007080078125E-3</c:v>
                </c:pt>
                <c:pt idx="16676">
                  <c:v>1.007080078125E-3</c:v>
                </c:pt>
                <c:pt idx="16677">
                  <c:v>1.0068416595458984E-3</c:v>
                </c:pt>
                <c:pt idx="16678">
                  <c:v>1.007080078125E-3</c:v>
                </c:pt>
                <c:pt idx="16679">
                  <c:v>1.007080078125E-3</c:v>
                </c:pt>
                <c:pt idx="16680">
                  <c:v>1.0068416595458984E-3</c:v>
                </c:pt>
                <c:pt idx="16681">
                  <c:v>1.007080078125E-3</c:v>
                </c:pt>
                <c:pt idx="16682">
                  <c:v>1.0068416595458984E-3</c:v>
                </c:pt>
                <c:pt idx="16683">
                  <c:v>1.007080078125E-3</c:v>
                </c:pt>
                <c:pt idx="16684">
                  <c:v>1.0080337524414063E-3</c:v>
                </c:pt>
                <c:pt idx="16685">
                  <c:v>1.007080078125E-3</c:v>
                </c:pt>
                <c:pt idx="16686">
                  <c:v>1.0068416595458984E-3</c:v>
                </c:pt>
                <c:pt idx="16687">
                  <c:v>1.007080078125E-3</c:v>
                </c:pt>
                <c:pt idx="16688">
                  <c:v>1.007080078125E-3</c:v>
                </c:pt>
                <c:pt idx="16689">
                  <c:v>1.0068416595458984E-3</c:v>
                </c:pt>
                <c:pt idx="16690">
                  <c:v>1.007080078125E-3</c:v>
                </c:pt>
                <c:pt idx="16691">
                  <c:v>1.007080078125E-3</c:v>
                </c:pt>
                <c:pt idx="16692">
                  <c:v>1.0068416595458984E-3</c:v>
                </c:pt>
                <c:pt idx="16693">
                  <c:v>1.007080078125E-3</c:v>
                </c:pt>
                <c:pt idx="16694">
                  <c:v>1.007080078125E-3</c:v>
                </c:pt>
                <c:pt idx="16695">
                  <c:v>1.0068416595458984E-3</c:v>
                </c:pt>
                <c:pt idx="16696">
                  <c:v>1.007080078125E-3</c:v>
                </c:pt>
                <c:pt idx="16697">
                  <c:v>1.0080337524414063E-3</c:v>
                </c:pt>
                <c:pt idx="16698">
                  <c:v>1.007080078125E-3</c:v>
                </c:pt>
                <c:pt idx="16699">
                  <c:v>1.0068416595458984E-3</c:v>
                </c:pt>
                <c:pt idx="16700">
                  <c:v>1.007080078125E-3</c:v>
                </c:pt>
                <c:pt idx="16701">
                  <c:v>1.007080078125E-3</c:v>
                </c:pt>
                <c:pt idx="16702">
                  <c:v>1.0068416595458984E-3</c:v>
                </c:pt>
                <c:pt idx="16703">
                  <c:v>1.007080078125E-3</c:v>
                </c:pt>
                <c:pt idx="16704">
                  <c:v>1.0068416595458984E-3</c:v>
                </c:pt>
                <c:pt idx="16705">
                  <c:v>1.007080078125E-3</c:v>
                </c:pt>
                <c:pt idx="16706">
                  <c:v>1.007080078125E-3</c:v>
                </c:pt>
                <c:pt idx="16707">
                  <c:v>1.0068416595458984E-3</c:v>
                </c:pt>
                <c:pt idx="16708">
                  <c:v>1.007080078125E-3</c:v>
                </c:pt>
                <c:pt idx="16709">
                  <c:v>1.0080337524414063E-3</c:v>
                </c:pt>
                <c:pt idx="16710">
                  <c:v>1.007080078125E-3</c:v>
                </c:pt>
                <c:pt idx="16711">
                  <c:v>1.0068416595458984E-3</c:v>
                </c:pt>
                <c:pt idx="16712">
                  <c:v>1.007080078125E-3</c:v>
                </c:pt>
                <c:pt idx="16713">
                  <c:v>1.007080078125E-3</c:v>
                </c:pt>
                <c:pt idx="16714">
                  <c:v>1.0068416595458984E-3</c:v>
                </c:pt>
                <c:pt idx="16715">
                  <c:v>1.007080078125E-3</c:v>
                </c:pt>
                <c:pt idx="16716">
                  <c:v>1.007080078125E-3</c:v>
                </c:pt>
                <c:pt idx="16717">
                  <c:v>1.0068416595458984E-3</c:v>
                </c:pt>
                <c:pt idx="16718">
                  <c:v>1.007080078125E-3</c:v>
                </c:pt>
                <c:pt idx="16719">
                  <c:v>1.007080078125E-3</c:v>
                </c:pt>
                <c:pt idx="16720">
                  <c:v>1.0068416595458984E-3</c:v>
                </c:pt>
                <c:pt idx="16721">
                  <c:v>1.007080078125E-3</c:v>
                </c:pt>
                <c:pt idx="16722">
                  <c:v>1.0080337524414063E-3</c:v>
                </c:pt>
                <c:pt idx="16723">
                  <c:v>1.007080078125E-3</c:v>
                </c:pt>
                <c:pt idx="16724">
                  <c:v>1.0068416595458984E-3</c:v>
                </c:pt>
                <c:pt idx="16725">
                  <c:v>1.007080078125E-3</c:v>
                </c:pt>
                <c:pt idx="16726">
                  <c:v>1.0068416595458984E-3</c:v>
                </c:pt>
                <c:pt idx="16727">
                  <c:v>1.007080078125E-3</c:v>
                </c:pt>
                <c:pt idx="16728">
                  <c:v>1.007080078125E-3</c:v>
                </c:pt>
                <c:pt idx="16729">
                  <c:v>1.0068416595458984E-3</c:v>
                </c:pt>
                <c:pt idx="16730">
                  <c:v>1.007080078125E-3</c:v>
                </c:pt>
                <c:pt idx="16731">
                  <c:v>1.007080078125E-3</c:v>
                </c:pt>
                <c:pt idx="16732">
                  <c:v>1.0068416595458984E-3</c:v>
                </c:pt>
                <c:pt idx="16733">
                  <c:v>1.007080078125E-3</c:v>
                </c:pt>
                <c:pt idx="16734">
                  <c:v>1.0080337524414063E-3</c:v>
                </c:pt>
                <c:pt idx="16735">
                  <c:v>1.007080078125E-3</c:v>
                </c:pt>
                <c:pt idx="16736">
                  <c:v>1.0068416595458984E-3</c:v>
                </c:pt>
                <c:pt idx="16737">
                  <c:v>1.007080078125E-3</c:v>
                </c:pt>
                <c:pt idx="16738">
                  <c:v>1.007080078125E-3</c:v>
                </c:pt>
                <c:pt idx="16739">
                  <c:v>1.0068416595458984E-3</c:v>
                </c:pt>
                <c:pt idx="16740">
                  <c:v>1.007080078125E-3</c:v>
                </c:pt>
                <c:pt idx="16741">
                  <c:v>1.007080078125E-3</c:v>
                </c:pt>
                <c:pt idx="16742">
                  <c:v>1.0068416595458984E-3</c:v>
                </c:pt>
                <c:pt idx="16743">
                  <c:v>1.007080078125E-3</c:v>
                </c:pt>
                <c:pt idx="16744">
                  <c:v>1.007080078125E-3</c:v>
                </c:pt>
                <c:pt idx="16745">
                  <c:v>1.0068416595458984E-3</c:v>
                </c:pt>
                <c:pt idx="16746">
                  <c:v>1.007080078125E-3</c:v>
                </c:pt>
                <c:pt idx="16747">
                  <c:v>1.0080337524414063E-3</c:v>
                </c:pt>
                <c:pt idx="16748">
                  <c:v>1.0068416595458984E-3</c:v>
                </c:pt>
                <c:pt idx="16749">
                  <c:v>1.007080078125E-3</c:v>
                </c:pt>
                <c:pt idx="16750">
                  <c:v>1.007080078125E-3</c:v>
                </c:pt>
                <c:pt idx="16751">
                  <c:v>1.0068416595458984E-3</c:v>
                </c:pt>
                <c:pt idx="16752">
                  <c:v>1.007080078125E-3</c:v>
                </c:pt>
                <c:pt idx="16753">
                  <c:v>1.007080078125E-3</c:v>
                </c:pt>
                <c:pt idx="16754">
                  <c:v>1.0068416595458984E-3</c:v>
                </c:pt>
                <c:pt idx="16755">
                  <c:v>1.007080078125E-3</c:v>
                </c:pt>
                <c:pt idx="16756">
                  <c:v>1.007080078125E-3</c:v>
                </c:pt>
                <c:pt idx="16757">
                  <c:v>1.0068416595458984E-3</c:v>
                </c:pt>
                <c:pt idx="16758">
                  <c:v>1.007080078125E-3</c:v>
                </c:pt>
                <c:pt idx="16759">
                  <c:v>1.0080337524414063E-3</c:v>
                </c:pt>
                <c:pt idx="16760">
                  <c:v>1.007080078125E-3</c:v>
                </c:pt>
                <c:pt idx="16761">
                  <c:v>1.0068416595458984E-3</c:v>
                </c:pt>
                <c:pt idx="16762">
                  <c:v>1.007080078125E-3</c:v>
                </c:pt>
                <c:pt idx="16763">
                  <c:v>1.007080078125E-3</c:v>
                </c:pt>
                <c:pt idx="16764">
                  <c:v>1.0068416595458984E-3</c:v>
                </c:pt>
                <c:pt idx="16765">
                  <c:v>1.007080078125E-3</c:v>
                </c:pt>
                <c:pt idx="16766">
                  <c:v>1.007080078125E-3</c:v>
                </c:pt>
                <c:pt idx="16767">
                  <c:v>1.0068416595458984E-3</c:v>
                </c:pt>
                <c:pt idx="16768">
                  <c:v>1.007080078125E-3</c:v>
                </c:pt>
                <c:pt idx="16769">
                  <c:v>1.007080078125E-3</c:v>
                </c:pt>
                <c:pt idx="16770">
                  <c:v>1.0068416595458984E-3</c:v>
                </c:pt>
                <c:pt idx="16771">
                  <c:v>1.007080078125E-3</c:v>
                </c:pt>
                <c:pt idx="16772">
                  <c:v>1.0080337524414063E-3</c:v>
                </c:pt>
                <c:pt idx="16773">
                  <c:v>1.0068416595458984E-3</c:v>
                </c:pt>
                <c:pt idx="16774">
                  <c:v>1.007080078125E-3</c:v>
                </c:pt>
                <c:pt idx="16775">
                  <c:v>1.007080078125E-3</c:v>
                </c:pt>
                <c:pt idx="16776">
                  <c:v>1.0068416595458984E-3</c:v>
                </c:pt>
                <c:pt idx="16777">
                  <c:v>1.007080078125E-3</c:v>
                </c:pt>
                <c:pt idx="16778">
                  <c:v>1.007080078125E-3</c:v>
                </c:pt>
                <c:pt idx="16779">
                  <c:v>1.0068416595458984E-3</c:v>
                </c:pt>
                <c:pt idx="16780">
                  <c:v>1.007080078125E-3</c:v>
                </c:pt>
                <c:pt idx="16781">
                  <c:v>1.007080078125E-3</c:v>
                </c:pt>
                <c:pt idx="16782">
                  <c:v>1.0068416595458984E-3</c:v>
                </c:pt>
                <c:pt idx="16783">
                  <c:v>1.007080078125E-3</c:v>
                </c:pt>
                <c:pt idx="16784">
                  <c:v>1.0080337524414063E-3</c:v>
                </c:pt>
                <c:pt idx="16785">
                  <c:v>1.007080078125E-3</c:v>
                </c:pt>
                <c:pt idx="16786">
                  <c:v>1.0068416595458984E-3</c:v>
                </c:pt>
                <c:pt idx="16787">
                  <c:v>1.007080078125E-3</c:v>
                </c:pt>
                <c:pt idx="16788">
                  <c:v>1.007080078125E-3</c:v>
                </c:pt>
                <c:pt idx="16789">
                  <c:v>1.0068416595458984E-3</c:v>
                </c:pt>
                <c:pt idx="16790">
                  <c:v>1.007080078125E-3</c:v>
                </c:pt>
                <c:pt idx="16791">
                  <c:v>1.007080078125E-3</c:v>
                </c:pt>
                <c:pt idx="16792">
                  <c:v>1.0068416595458984E-3</c:v>
                </c:pt>
                <c:pt idx="16793">
                  <c:v>1.007080078125E-3</c:v>
                </c:pt>
                <c:pt idx="16794">
                  <c:v>1.007080078125E-3</c:v>
                </c:pt>
                <c:pt idx="16795">
                  <c:v>1.0068416595458984E-3</c:v>
                </c:pt>
                <c:pt idx="16796">
                  <c:v>1.007080078125E-3</c:v>
                </c:pt>
                <c:pt idx="16797">
                  <c:v>1.0080337524414063E-3</c:v>
                </c:pt>
                <c:pt idx="16798">
                  <c:v>1.0068416595458984E-3</c:v>
                </c:pt>
                <c:pt idx="16799">
                  <c:v>1.007080078125E-3</c:v>
                </c:pt>
                <c:pt idx="16800">
                  <c:v>1.007080078125E-3</c:v>
                </c:pt>
                <c:pt idx="16801">
                  <c:v>1.0068416595458984E-3</c:v>
                </c:pt>
                <c:pt idx="16802">
                  <c:v>1.007080078125E-3</c:v>
                </c:pt>
                <c:pt idx="16803">
                  <c:v>1.007080078125E-3</c:v>
                </c:pt>
                <c:pt idx="16804">
                  <c:v>1.0068416595458984E-3</c:v>
                </c:pt>
                <c:pt idx="16805">
                  <c:v>1.007080078125E-3</c:v>
                </c:pt>
                <c:pt idx="16806">
                  <c:v>1.007080078125E-3</c:v>
                </c:pt>
                <c:pt idx="16807">
                  <c:v>1.0068416595458984E-3</c:v>
                </c:pt>
                <c:pt idx="16808">
                  <c:v>1.007080078125E-3</c:v>
                </c:pt>
                <c:pt idx="16809">
                  <c:v>1.0080337524414063E-3</c:v>
                </c:pt>
                <c:pt idx="16810">
                  <c:v>1.007080078125E-3</c:v>
                </c:pt>
                <c:pt idx="16811">
                  <c:v>1.0068416595458984E-3</c:v>
                </c:pt>
                <c:pt idx="16812">
                  <c:v>1.007080078125E-3</c:v>
                </c:pt>
                <c:pt idx="16813">
                  <c:v>1.007080078125E-3</c:v>
                </c:pt>
                <c:pt idx="16814">
                  <c:v>1.0068416595458984E-3</c:v>
                </c:pt>
                <c:pt idx="16815">
                  <c:v>1.007080078125E-3</c:v>
                </c:pt>
                <c:pt idx="16816">
                  <c:v>1.007080078125E-3</c:v>
                </c:pt>
                <c:pt idx="16817">
                  <c:v>1.0068416595458984E-3</c:v>
                </c:pt>
                <c:pt idx="16818">
                  <c:v>1.007080078125E-3</c:v>
                </c:pt>
                <c:pt idx="16819">
                  <c:v>1.007080078125E-3</c:v>
                </c:pt>
                <c:pt idx="16820">
                  <c:v>1.0068416595458984E-3</c:v>
                </c:pt>
                <c:pt idx="16821">
                  <c:v>1.007080078125E-3</c:v>
                </c:pt>
                <c:pt idx="16822">
                  <c:v>1.0080337524414063E-3</c:v>
                </c:pt>
                <c:pt idx="16823">
                  <c:v>1.0068416595458984E-3</c:v>
                </c:pt>
                <c:pt idx="16824">
                  <c:v>1.007080078125E-3</c:v>
                </c:pt>
                <c:pt idx="16825">
                  <c:v>1.007080078125E-3</c:v>
                </c:pt>
                <c:pt idx="16826">
                  <c:v>1.0068416595458984E-3</c:v>
                </c:pt>
                <c:pt idx="16827">
                  <c:v>1.007080078125E-3</c:v>
                </c:pt>
                <c:pt idx="16828">
                  <c:v>1.007080078125E-3</c:v>
                </c:pt>
                <c:pt idx="16829">
                  <c:v>1.0068416595458984E-3</c:v>
                </c:pt>
                <c:pt idx="16830">
                  <c:v>1.007080078125E-3</c:v>
                </c:pt>
                <c:pt idx="16831">
                  <c:v>1.007080078125E-3</c:v>
                </c:pt>
                <c:pt idx="16832">
                  <c:v>1.0068416595458984E-3</c:v>
                </c:pt>
                <c:pt idx="16833">
                  <c:v>1.007080078125E-3</c:v>
                </c:pt>
                <c:pt idx="16834">
                  <c:v>1.0080337524414063E-3</c:v>
                </c:pt>
                <c:pt idx="16835">
                  <c:v>1.007080078125E-3</c:v>
                </c:pt>
                <c:pt idx="16836">
                  <c:v>1.0068416595458984E-3</c:v>
                </c:pt>
                <c:pt idx="16837">
                  <c:v>1.007080078125E-3</c:v>
                </c:pt>
                <c:pt idx="16838">
                  <c:v>1.007080078125E-3</c:v>
                </c:pt>
                <c:pt idx="16839">
                  <c:v>1.0068416595458984E-3</c:v>
                </c:pt>
                <c:pt idx="16840">
                  <c:v>2.01416015625E-3</c:v>
                </c:pt>
                <c:pt idx="16841">
                  <c:v>1.0068416595458984E-3</c:v>
                </c:pt>
                <c:pt idx="16842">
                  <c:v>1.007080078125E-3</c:v>
                </c:pt>
                <c:pt idx="16843">
                  <c:v>1.007080078125E-3</c:v>
                </c:pt>
                <c:pt idx="16844">
                  <c:v>1.0068416595458984E-3</c:v>
                </c:pt>
                <c:pt idx="16845">
                  <c:v>1.007080078125E-3</c:v>
                </c:pt>
                <c:pt idx="16846">
                  <c:v>1.0080337524414063E-3</c:v>
                </c:pt>
                <c:pt idx="16847">
                  <c:v>1.0068416595458984E-3</c:v>
                </c:pt>
                <c:pt idx="16848">
                  <c:v>1.007080078125E-3</c:v>
                </c:pt>
                <c:pt idx="16849">
                  <c:v>1.007080078125E-3</c:v>
                </c:pt>
                <c:pt idx="16850">
                  <c:v>1.6113042831420898E-2</c:v>
                </c:pt>
                <c:pt idx="16851">
                  <c:v>1.0068416595458984E-3</c:v>
                </c:pt>
                <c:pt idx="16852">
                  <c:v>1.007080078125E-3</c:v>
                </c:pt>
                <c:pt idx="16853">
                  <c:v>1.007080078125E-3</c:v>
                </c:pt>
                <c:pt idx="16854">
                  <c:v>1.0068416595458984E-3</c:v>
                </c:pt>
                <c:pt idx="16855">
                  <c:v>1.007080078125E-3</c:v>
                </c:pt>
                <c:pt idx="16856">
                  <c:v>1.0080337524414063E-3</c:v>
                </c:pt>
                <c:pt idx="16857">
                  <c:v>1.0068416595458984E-3</c:v>
                </c:pt>
                <c:pt idx="16858">
                  <c:v>1.007080078125E-3</c:v>
                </c:pt>
                <c:pt idx="16859">
                  <c:v>1.007080078125E-3</c:v>
                </c:pt>
                <c:pt idx="16860">
                  <c:v>1.0068416595458984E-3</c:v>
                </c:pt>
                <c:pt idx="16861">
                  <c:v>1.007080078125E-3</c:v>
                </c:pt>
                <c:pt idx="16862">
                  <c:v>1.007080078125E-3</c:v>
                </c:pt>
                <c:pt idx="16863">
                  <c:v>1.0068416595458984E-3</c:v>
                </c:pt>
                <c:pt idx="16864">
                  <c:v>1.007080078125E-3</c:v>
                </c:pt>
                <c:pt idx="16865">
                  <c:v>1.007080078125E-3</c:v>
                </c:pt>
                <c:pt idx="16866">
                  <c:v>1.0068416595458984E-3</c:v>
                </c:pt>
                <c:pt idx="16867">
                  <c:v>1.007080078125E-3</c:v>
                </c:pt>
                <c:pt idx="16868">
                  <c:v>1.0080337524414063E-3</c:v>
                </c:pt>
                <c:pt idx="16869">
                  <c:v>1.007080078125E-3</c:v>
                </c:pt>
                <c:pt idx="16870">
                  <c:v>1.0068416595458984E-3</c:v>
                </c:pt>
                <c:pt idx="16871">
                  <c:v>1.007080078125E-3</c:v>
                </c:pt>
                <c:pt idx="16872">
                  <c:v>1.007080078125E-3</c:v>
                </c:pt>
                <c:pt idx="16873">
                  <c:v>1.0068416595458984E-3</c:v>
                </c:pt>
                <c:pt idx="16874">
                  <c:v>1.007080078125E-3</c:v>
                </c:pt>
                <c:pt idx="16875">
                  <c:v>1.007080078125E-3</c:v>
                </c:pt>
                <c:pt idx="16876">
                  <c:v>1.0068416595458984E-3</c:v>
                </c:pt>
                <c:pt idx="16877">
                  <c:v>1.007080078125E-3</c:v>
                </c:pt>
                <c:pt idx="16878">
                  <c:v>1.007080078125E-3</c:v>
                </c:pt>
                <c:pt idx="16879">
                  <c:v>1.0068416595458984E-3</c:v>
                </c:pt>
                <c:pt idx="16880">
                  <c:v>1.007080078125E-3</c:v>
                </c:pt>
                <c:pt idx="16881">
                  <c:v>1.0080337524414063E-3</c:v>
                </c:pt>
                <c:pt idx="16882">
                  <c:v>1.0068416595458984E-3</c:v>
                </c:pt>
                <c:pt idx="16883">
                  <c:v>1.007080078125E-3</c:v>
                </c:pt>
                <c:pt idx="16884">
                  <c:v>1.007080078125E-3</c:v>
                </c:pt>
                <c:pt idx="16885">
                  <c:v>1.0068416595458984E-3</c:v>
                </c:pt>
                <c:pt idx="16886">
                  <c:v>1.007080078125E-3</c:v>
                </c:pt>
                <c:pt idx="16887">
                  <c:v>1.007080078125E-3</c:v>
                </c:pt>
                <c:pt idx="16888">
                  <c:v>1.0068416595458984E-3</c:v>
                </c:pt>
                <c:pt idx="16889">
                  <c:v>1.007080078125E-3</c:v>
                </c:pt>
                <c:pt idx="16890">
                  <c:v>1.007080078125E-3</c:v>
                </c:pt>
                <c:pt idx="16891">
                  <c:v>1.0068416595458984E-3</c:v>
                </c:pt>
                <c:pt idx="16892">
                  <c:v>1.007080078125E-3</c:v>
                </c:pt>
                <c:pt idx="16893">
                  <c:v>1.0080337524414063E-3</c:v>
                </c:pt>
                <c:pt idx="16894">
                  <c:v>1.007080078125E-3</c:v>
                </c:pt>
                <c:pt idx="16895">
                  <c:v>1.0068416595458984E-3</c:v>
                </c:pt>
                <c:pt idx="16896">
                  <c:v>1.007080078125E-3</c:v>
                </c:pt>
                <c:pt idx="16897">
                  <c:v>1.007080078125E-3</c:v>
                </c:pt>
                <c:pt idx="16898">
                  <c:v>1.0068416595458984E-3</c:v>
                </c:pt>
                <c:pt idx="16899">
                  <c:v>1.007080078125E-3</c:v>
                </c:pt>
                <c:pt idx="16900">
                  <c:v>1.007080078125E-3</c:v>
                </c:pt>
                <c:pt idx="16901">
                  <c:v>1.0068416595458984E-3</c:v>
                </c:pt>
                <c:pt idx="16902">
                  <c:v>1.007080078125E-3</c:v>
                </c:pt>
                <c:pt idx="16903">
                  <c:v>1.007080078125E-3</c:v>
                </c:pt>
                <c:pt idx="16904">
                  <c:v>1.0068416595458984E-3</c:v>
                </c:pt>
                <c:pt idx="16905">
                  <c:v>1.007080078125E-3</c:v>
                </c:pt>
                <c:pt idx="16906">
                  <c:v>1.0080337524414063E-3</c:v>
                </c:pt>
                <c:pt idx="16907">
                  <c:v>1.0068416595458984E-3</c:v>
                </c:pt>
                <c:pt idx="16908">
                  <c:v>1.007080078125E-3</c:v>
                </c:pt>
                <c:pt idx="16909">
                  <c:v>1.007080078125E-3</c:v>
                </c:pt>
                <c:pt idx="16910">
                  <c:v>1.0068416595458984E-3</c:v>
                </c:pt>
                <c:pt idx="16911">
                  <c:v>1.007080078125E-3</c:v>
                </c:pt>
                <c:pt idx="16912">
                  <c:v>1.007080078125E-3</c:v>
                </c:pt>
                <c:pt idx="16913">
                  <c:v>1.0068416595458984E-3</c:v>
                </c:pt>
                <c:pt idx="16914">
                  <c:v>1.007080078125E-3</c:v>
                </c:pt>
                <c:pt idx="16915">
                  <c:v>1.007080078125E-3</c:v>
                </c:pt>
                <c:pt idx="16916">
                  <c:v>1.0068416595458984E-3</c:v>
                </c:pt>
                <c:pt idx="16917">
                  <c:v>1.007080078125E-3</c:v>
                </c:pt>
                <c:pt idx="16918">
                  <c:v>1.0080337524414063E-3</c:v>
                </c:pt>
                <c:pt idx="16919">
                  <c:v>1.007080078125E-3</c:v>
                </c:pt>
                <c:pt idx="16920">
                  <c:v>1.0068416595458984E-3</c:v>
                </c:pt>
                <c:pt idx="16921">
                  <c:v>1.007080078125E-3</c:v>
                </c:pt>
                <c:pt idx="16922">
                  <c:v>1.007080078125E-3</c:v>
                </c:pt>
                <c:pt idx="16923">
                  <c:v>1.0068416595458984E-3</c:v>
                </c:pt>
                <c:pt idx="16924">
                  <c:v>1.007080078125E-3</c:v>
                </c:pt>
                <c:pt idx="16925">
                  <c:v>1.007080078125E-3</c:v>
                </c:pt>
                <c:pt idx="16926">
                  <c:v>1.0068416595458984E-3</c:v>
                </c:pt>
                <c:pt idx="16927">
                  <c:v>1.007080078125E-3</c:v>
                </c:pt>
                <c:pt idx="16928">
                  <c:v>1.007080078125E-3</c:v>
                </c:pt>
                <c:pt idx="16929">
                  <c:v>1.0068416595458984E-3</c:v>
                </c:pt>
                <c:pt idx="16930">
                  <c:v>1.0071039199829102E-2</c:v>
                </c:pt>
                <c:pt idx="16931">
                  <c:v>1.007080078125E-3</c:v>
                </c:pt>
                <c:pt idx="16932">
                  <c:v>1.0068416595458984E-3</c:v>
                </c:pt>
                <c:pt idx="16933">
                  <c:v>1.007080078125E-3</c:v>
                </c:pt>
                <c:pt idx="16934">
                  <c:v>1.0080337524414063E-3</c:v>
                </c:pt>
                <c:pt idx="16935">
                  <c:v>1.007080078125E-3</c:v>
                </c:pt>
                <c:pt idx="16936">
                  <c:v>1.0068416595458984E-3</c:v>
                </c:pt>
                <c:pt idx="16937">
                  <c:v>1.007080078125E-3</c:v>
                </c:pt>
                <c:pt idx="16938">
                  <c:v>1.007080078125E-3</c:v>
                </c:pt>
                <c:pt idx="16939">
                  <c:v>1.0068416595458984E-3</c:v>
                </c:pt>
                <c:pt idx="16940">
                  <c:v>8.0571174621582031E-3</c:v>
                </c:pt>
                <c:pt idx="16941">
                  <c:v>1.0068416595458984E-3</c:v>
                </c:pt>
                <c:pt idx="16942">
                  <c:v>1.007080078125E-3</c:v>
                </c:pt>
                <c:pt idx="16943">
                  <c:v>1.007080078125E-3</c:v>
                </c:pt>
                <c:pt idx="16944">
                  <c:v>1.0068416595458984E-3</c:v>
                </c:pt>
                <c:pt idx="16945">
                  <c:v>1.007080078125E-3</c:v>
                </c:pt>
                <c:pt idx="16946">
                  <c:v>1.007080078125E-3</c:v>
                </c:pt>
                <c:pt idx="16947">
                  <c:v>1.0068416595458984E-3</c:v>
                </c:pt>
                <c:pt idx="16948">
                  <c:v>1.007080078125E-3</c:v>
                </c:pt>
                <c:pt idx="16949">
                  <c:v>1.007080078125E-3</c:v>
                </c:pt>
                <c:pt idx="16950">
                  <c:v>1.0068416595458984E-3</c:v>
                </c:pt>
                <c:pt idx="16951">
                  <c:v>1.007080078125E-3</c:v>
                </c:pt>
                <c:pt idx="16952">
                  <c:v>1.0080337524414063E-3</c:v>
                </c:pt>
                <c:pt idx="16953">
                  <c:v>1.007080078125E-3</c:v>
                </c:pt>
                <c:pt idx="16954">
                  <c:v>1.0068416595458984E-3</c:v>
                </c:pt>
                <c:pt idx="16955">
                  <c:v>1.007080078125E-3</c:v>
                </c:pt>
                <c:pt idx="16956">
                  <c:v>1.007080078125E-3</c:v>
                </c:pt>
                <c:pt idx="16957">
                  <c:v>1.0068416595458984E-3</c:v>
                </c:pt>
                <c:pt idx="16958">
                  <c:v>1.007080078125E-3</c:v>
                </c:pt>
                <c:pt idx="16959">
                  <c:v>1.007080078125E-3</c:v>
                </c:pt>
                <c:pt idx="16960">
                  <c:v>1.0068416595458984E-3</c:v>
                </c:pt>
                <c:pt idx="16961">
                  <c:v>1.007080078125E-3</c:v>
                </c:pt>
                <c:pt idx="16962">
                  <c:v>1.007080078125E-3</c:v>
                </c:pt>
                <c:pt idx="16963">
                  <c:v>1.0068416595458984E-3</c:v>
                </c:pt>
                <c:pt idx="16964">
                  <c:v>1.0080337524414063E-3</c:v>
                </c:pt>
                <c:pt idx="16965">
                  <c:v>1.007080078125E-3</c:v>
                </c:pt>
                <c:pt idx="16966">
                  <c:v>1.0068416595458984E-3</c:v>
                </c:pt>
                <c:pt idx="16967">
                  <c:v>1.007080078125E-3</c:v>
                </c:pt>
                <c:pt idx="16968">
                  <c:v>1.007080078125E-3</c:v>
                </c:pt>
                <c:pt idx="16969">
                  <c:v>1.0068416595458984E-3</c:v>
                </c:pt>
                <c:pt idx="16970">
                  <c:v>1.007080078125E-3</c:v>
                </c:pt>
                <c:pt idx="16971">
                  <c:v>1.007080078125E-3</c:v>
                </c:pt>
                <c:pt idx="16972">
                  <c:v>1.0068416595458984E-3</c:v>
                </c:pt>
                <c:pt idx="16973">
                  <c:v>1.007080078125E-3</c:v>
                </c:pt>
                <c:pt idx="16974">
                  <c:v>1.007080078125E-3</c:v>
                </c:pt>
                <c:pt idx="16975">
                  <c:v>1.0068416595458984E-3</c:v>
                </c:pt>
                <c:pt idx="16976">
                  <c:v>1.007080078125E-3</c:v>
                </c:pt>
                <c:pt idx="16977">
                  <c:v>1.0080337524414063E-3</c:v>
                </c:pt>
                <c:pt idx="16978">
                  <c:v>1.007080078125E-3</c:v>
                </c:pt>
                <c:pt idx="16979">
                  <c:v>1.0068416595458984E-3</c:v>
                </c:pt>
                <c:pt idx="16980">
                  <c:v>1.007080078125E-3</c:v>
                </c:pt>
                <c:pt idx="16981">
                  <c:v>1.007080078125E-3</c:v>
                </c:pt>
                <c:pt idx="16982">
                  <c:v>1.0068416595458984E-3</c:v>
                </c:pt>
                <c:pt idx="16983">
                  <c:v>1.007080078125E-3</c:v>
                </c:pt>
                <c:pt idx="16984">
                  <c:v>1.007080078125E-3</c:v>
                </c:pt>
                <c:pt idx="16985">
                  <c:v>1.0068416595458984E-3</c:v>
                </c:pt>
                <c:pt idx="16986">
                  <c:v>1.007080078125E-3</c:v>
                </c:pt>
                <c:pt idx="16987">
                  <c:v>1.007080078125E-3</c:v>
                </c:pt>
                <c:pt idx="16988">
                  <c:v>1.0068416595458984E-3</c:v>
                </c:pt>
                <c:pt idx="16989">
                  <c:v>1.0080337524414063E-3</c:v>
                </c:pt>
                <c:pt idx="16990">
                  <c:v>1.007080078125E-3</c:v>
                </c:pt>
                <c:pt idx="16991">
                  <c:v>1.0068416595458984E-3</c:v>
                </c:pt>
                <c:pt idx="16992">
                  <c:v>1.007080078125E-3</c:v>
                </c:pt>
                <c:pt idx="16993">
                  <c:v>1.007080078125E-3</c:v>
                </c:pt>
                <c:pt idx="16994">
                  <c:v>1.0068416595458984E-3</c:v>
                </c:pt>
                <c:pt idx="16995">
                  <c:v>1.007080078125E-3</c:v>
                </c:pt>
                <c:pt idx="16996">
                  <c:v>1.007080078125E-3</c:v>
                </c:pt>
                <c:pt idx="16997">
                  <c:v>1.0068416595458984E-3</c:v>
                </c:pt>
                <c:pt idx="16998">
                  <c:v>1.007080078125E-3</c:v>
                </c:pt>
                <c:pt idx="16999">
                  <c:v>1.007080078125E-3</c:v>
                </c:pt>
                <c:pt idx="17000">
                  <c:v>1.0068416595458984E-3</c:v>
                </c:pt>
                <c:pt idx="17001">
                  <c:v>1.007080078125E-3</c:v>
                </c:pt>
                <c:pt idx="17002">
                  <c:v>1.0080337524414063E-3</c:v>
                </c:pt>
                <c:pt idx="17003">
                  <c:v>1.007080078125E-3</c:v>
                </c:pt>
                <c:pt idx="17004">
                  <c:v>1.0068416595458984E-3</c:v>
                </c:pt>
                <c:pt idx="17005">
                  <c:v>1.007080078125E-3</c:v>
                </c:pt>
                <c:pt idx="17006">
                  <c:v>1.007080078125E-3</c:v>
                </c:pt>
                <c:pt idx="17007">
                  <c:v>1.0068416595458984E-3</c:v>
                </c:pt>
                <c:pt idx="17008">
                  <c:v>1.007080078125E-3</c:v>
                </c:pt>
                <c:pt idx="17009">
                  <c:v>1.007080078125E-3</c:v>
                </c:pt>
                <c:pt idx="17010">
                  <c:v>8.0568790435791016E-3</c:v>
                </c:pt>
                <c:pt idx="17011">
                  <c:v>1.007080078125E-3</c:v>
                </c:pt>
                <c:pt idx="17012">
                  <c:v>1.0068416595458984E-3</c:v>
                </c:pt>
                <c:pt idx="17013">
                  <c:v>1.007080078125E-3</c:v>
                </c:pt>
                <c:pt idx="17014">
                  <c:v>1.007080078125E-3</c:v>
                </c:pt>
                <c:pt idx="17015">
                  <c:v>1.0068416595458984E-3</c:v>
                </c:pt>
                <c:pt idx="17016">
                  <c:v>1.007080078125E-3</c:v>
                </c:pt>
                <c:pt idx="17017">
                  <c:v>1.007080078125E-3</c:v>
                </c:pt>
                <c:pt idx="17018">
                  <c:v>1.0068416595458984E-3</c:v>
                </c:pt>
                <c:pt idx="17019">
                  <c:v>1.007080078125E-3</c:v>
                </c:pt>
                <c:pt idx="17020">
                  <c:v>1.0080337524414063E-3</c:v>
                </c:pt>
                <c:pt idx="17021">
                  <c:v>1.007080078125E-3</c:v>
                </c:pt>
                <c:pt idx="17022">
                  <c:v>1.0068416595458984E-3</c:v>
                </c:pt>
                <c:pt idx="17023">
                  <c:v>1.007080078125E-3</c:v>
                </c:pt>
                <c:pt idx="17024">
                  <c:v>1.007080078125E-3</c:v>
                </c:pt>
                <c:pt idx="17025">
                  <c:v>1.0068416595458984E-3</c:v>
                </c:pt>
                <c:pt idx="17026">
                  <c:v>1.007080078125E-3</c:v>
                </c:pt>
                <c:pt idx="17027">
                  <c:v>1.007080078125E-3</c:v>
                </c:pt>
                <c:pt idx="17028">
                  <c:v>1.0068416595458984E-3</c:v>
                </c:pt>
                <c:pt idx="17029">
                  <c:v>1.007080078125E-3</c:v>
                </c:pt>
                <c:pt idx="17030">
                  <c:v>1.007080078125E-3</c:v>
                </c:pt>
                <c:pt idx="17031">
                  <c:v>1.0068416595458984E-3</c:v>
                </c:pt>
                <c:pt idx="17032">
                  <c:v>1.0080337524414063E-3</c:v>
                </c:pt>
                <c:pt idx="17033">
                  <c:v>1.007080078125E-3</c:v>
                </c:pt>
                <c:pt idx="17034">
                  <c:v>1.0068416595458984E-3</c:v>
                </c:pt>
                <c:pt idx="17035">
                  <c:v>1.007080078125E-3</c:v>
                </c:pt>
                <c:pt idx="17036">
                  <c:v>1.007080078125E-3</c:v>
                </c:pt>
                <c:pt idx="17037">
                  <c:v>1.0068416595458984E-3</c:v>
                </c:pt>
                <c:pt idx="17038">
                  <c:v>1.007080078125E-3</c:v>
                </c:pt>
                <c:pt idx="17039">
                  <c:v>1.007080078125E-3</c:v>
                </c:pt>
                <c:pt idx="17040">
                  <c:v>1.0068416595458984E-3</c:v>
                </c:pt>
                <c:pt idx="17041">
                  <c:v>1.007080078125E-3</c:v>
                </c:pt>
                <c:pt idx="17042">
                  <c:v>1.007080078125E-3</c:v>
                </c:pt>
                <c:pt idx="17043">
                  <c:v>1.0068416595458984E-3</c:v>
                </c:pt>
                <c:pt idx="17044">
                  <c:v>1.007080078125E-3</c:v>
                </c:pt>
                <c:pt idx="17045">
                  <c:v>1.0080337524414063E-3</c:v>
                </c:pt>
                <c:pt idx="17046">
                  <c:v>1.007080078125E-3</c:v>
                </c:pt>
                <c:pt idx="17047">
                  <c:v>1.0068416595458984E-3</c:v>
                </c:pt>
                <c:pt idx="17048">
                  <c:v>1.007080078125E-3</c:v>
                </c:pt>
                <c:pt idx="17049">
                  <c:v>1.007080078125E-3</c:v>
                </c:pt>
                <c:pt idx="17050">
                  <c:v>1.0068416595458984E-3</c:v>
                </c:pt>
                <c:pt idx="17051">
                  <c:v>1.007080078125E-3</c:v>
                </c:pt>
                <c:pt idx="17052">
                  <c:v>1.007080078125E-3</c:v>
                </c:pt>
                <c:pt idx="17053">
                  <c:v>1.0068416595458984E-3</c:v>
                </c:pt>
                <c:pt idx="17054">
                  <c:v>1.007080078125E-3</c:v>
                </c:pt>
                <c:pt idx="17055">
                  <c:v>1.007080078125E-3</c:v>
                </c:pt>
                <c:pt idx="17056">
                  <c:v>1.0068416595458984E-3</c:v>
                </c:pt>
                <c:pt idx="17057">
                  <c:v>1.0080337524414063E-3</c:v>
                </c:pt>
                <c:pt idx="17058">
                  <c:v>1.007080078125E-3</c:v>
                </c:pt>
                <c:pt idx="17059">
                  <c:v>1.0068416595458984E-3</c:v>
                </c:pt>
                <c:pt idx="17060">
                  <c:v>1.007080078125E-3</c:v>
                </c:pt>
                <c:pt idx="17061">
                  <c:v>1.007080078125E-3</c:v>
                </c:pt>
                <c:pt idx="17062">
                  <c:v>1.0068416595458984E-3</c:v>
                </c:pt>
                <c:pt idx="17063">
                  <c:v>1.007080078125E-3</c:v>
                </c:pt>
                <c:pt idx="17064">
                  <c:v>1.007080078125E-3</c:v>
                </c:pt>
                <c:pt idx="17065">
                  <c:v>1.0068416595458984E-3</c:v>
                </c:pt>
                <c:pt idx="17066">
                  <c:v>1.007080078125E-3</c:v>
                </c:pt>
                <c:pt idx="17067">
                  <c:v>1.007080078125E-3</c:v>
                </c:pt>
                <c:pt idx="17068">
                  <c:v>1.0068416595458984E-3</c:v>
                </c:pt>
                <c:pt idx="17069">
                  <c:v>1.007080078125E-3</c:v>
                </c:pt>
                <c:pt idx="17070">
                  <c:v>1.0080337524414063E-3</c:v>
                </c:pt>
                <c:pt idx="17071">
                  <c:v>1.007080078125E-3</c:v>
                </c:pt>
                <c:pt idx="17072">
                  <c:v>1.0068416595458984E-3</c:v>
                </c:pt>
                <c:pt idx="17073">
                  <c:v>1.007080078125E-3</c:v>
                </c:pt>
                <c:pt idx="17074">
                  <c:v>1.007080078125E-3</c:v>
                </c:pt>
                <c:pt idx="17075">
                  <c:v>1.0068416595458984E-3</c:v>
                </c:pt>
                <c:pt idx="17076">
                  <c:v>1.007080078125E-3</c:v>
                </c:pt>
                <c:pt idx="17077">
                  <c:v>1.007080078125E-3</c:v>
                </c:pt>
                <c:pt idx="17078">
                  <c:v>1.0068416595458984E-3</c:v>
                </c:pt>
                <c:pt idx="17079">
                  <c:v>1.007080078125E-3</c:v>
                </c:pt>
                <c:pt idx="17080">
                  <c:v>1.007080078125E-3</c:v>
                </c:pt>
                <c:pt idx="17081">
                  <c:v>1.0068416595458984E-3</c:v>
                </c:pt>
                <c:pt idx="17082">
                  <c:v>1.0080337524414063E-3</c:v>
                </c:pt>
                <c:pt idx="17083">
                  <c:v>1.007080078125E-3</c:v>
                </c:pt>
                <c:pt idx="17084">
                  <c:v>1.0068416595458984E-3</c:v>
                </c:pt>
                <c:pt idx="17085">
                  <c:v>1.007080078125E-3</c:v>
                </c:pt>
                <c:pt idx="17086">
                  <c:v>1.007080078125E-3</c:v>
                </c:pt>
                <c:pt idx="17087">
                  <c:v>1.0068416595458984E-3</c:v>
                </c:pt>
                <c:pt idx="17088">
                  <c:v>1.007080078125E-3</c:v>
                </c:pt>
                <c:pt idx="17089">
                  <c:v>1.007080078125E-3</c:v>
                </c:pt>
                <c:pt idx="17090">
                  <c:v>1.0068416595458984E-3</c:v>
                </c:pt>
                <c:pt idx="17091">
                  <c:v>1.007080078125E-3</c:v>
                </c:pt>
                <c:pt idx="17092">
                  <c:v>1.007080078125E-3</c:v>
                </c:pt>
                <c:pt idx="17093">
                  <c:v>1.0068416595458984E-3</c:v>
                </c:pt>
                <c:pt idx="17094">
                  <c:v>1.007080078125E-3</c:v>
                </c:pt>
                <c:pt idx="17095">
                  <c:v>1.0080337524414063E-3</c:v>
                </c:pt>
                <c:pt idx="17096">
                  <c:v>1.007080078125E-3</c:v>
                </c:pt>
                <c:pt idx="17097">
                  <c:v>1.0068416595458984E-3</c:v>
                </c:pt>
                <c:pt idx="17098">
                  <c:v>1.007080078125E-3</c:v>
                </c:pt>
                <c:pt idx="17099">
                  <c:v>1.007080078125E-3</c:v>
                </c:pt>
                <c:pt idx="17100">
                  <c:v>1.0068416595458984E-3</c:v>
                </c:pt>
                <c:pt idx="17101">
                  <c:v>1.007080078125E-3</c:v>
                </c:pt>
                <c:pt idx="17102">
                  <c:v>1.007080078125E-3</c:v>
                </c:pt>
                <c:pt idx="17103">
                  <c:v>1.0068416595458984E-3</c:v>
                </c:pt>
                <c:pt idx="17104">
                  <c:v>1.007080078125E-3</c:v>
                </c:pt>
                <c:pt idx="17105">
                  <c:v>1.007080078125E-3</c:v>
                </c:pt>
                <c:pt idx="17106">
                  <c:v>1.0068416595458984E-3</c:v>
                </c:pt>
                <c:pt idx="17107">
                  <c:v>1.0080337524414063E-3</c:v>
                </c:pt>
                <c:pt idx="17108">
                  <c:v>1.007080078125E-3</c:v>
                </c:pt>
                <c:pt idx="17109">
                  <c:v>1.0068416595458984E-3</c:v>
                </c:pt>
                <c:pt idx="17110">
                  <c:v>1.007080078125E-3</c:v>
                </c:pt>
                <c:pt idx="17111">
                  <c:v>1.007080078125E-3</c:v>
                </c:pt>
                <c:pt idx="17112">
                  <c:v>1.0068416595458984E-3</c:v>
                </c:pt>
                <c:pt idx="17113">
                  <c:v>1.007080078125E-3</c:v>
                </c:pt>
                <c:pt idx="17114">
                  <c:v>1.007080078125E-3</c:v>
                </c:pt>
                <c:pt idx="17115">
                  <c:v>1.0068416595458984E-3</c:v>
                </c:pt>
                <c:pt idx="17116">
                  <c:v>1.007080078125E-3</c:v>
                </c:pt>
                <c:pt idx="17117">
                  <c:v>1.007080078125E-3</c:v>
                </c:pt>
                <c:pt idx="17118">
                  <c:v>1.0068416595458984E-3</c:v>
                </c:pt>
                <c:pt idx="17119">
                  <c:v>1.007080078125E-3</c:v>
                </c:pt>
                <c:pt idx="17120">
                  <c:v>1.0080337524414063E-3</c:v>
                </c:pt>
                <c:pt idx="17121">
                  <c:v>1.007080078125E-3</c:v>
                </c:pt>
                <c:pt idx="17122">
                  <c:v>1.0068416595458984E-3</c:v>
                </c:pt>
                <c:pt idx="17123">
                  <c:v>1.007080078125E-3</c:v>
                </c:pt>
                <c:pt idx="17124">
                  <c:v>1.007080078125E-3</c:v>
                </c:pt>
                <c:pt idx="17125">
                  <c:v>1.0068416595458984E-3</c:v>
                </c:pt>
                <c:pt idx="17126">
                  <c:v>1.007080078125E-3</c:v>
                </c:pt>
                <c:pt idx="17127">
                  <c:v>1.007080078125E-3</c:v>
                </c:pt>
                <c:pt idx="17128">
                  <c:v>1.0068416595458984E-3</c:v>
                </c:pt>
                <c:pt idx="17129">
                  <c:v>1.007080078125E-3</c:v>
                </c:pt>
                <c:pt idx="17130">
                  <c:v>1.007080078125E-3</c:v>
                </c:pt>
                <c:pt idx="17131">
                  <c:v>1.0068416595458984E-3</c:v>
                </c:pt>
                <c:pt idx="17132">
                  <c:v>1.0080337524414063E-3</c:v>
                </c:pt>
                <c:pt idx="17133">
                  <c:v>1.007080078125E-3</c:v>
                </c:pt>
                <c:pt idx="17134">
                  <c:v>1.0068416595458984E-3</c:v>
                </c:pt>
                <c:pt idx="17135">
                  <c:v>1.007080078125E-3</c:v>
                </c:pt>
                <c:pt idx="17136">
                  <c:v>1.007080078125E-3</c:v>
                </c:pt>
                <c:pt idx="17137">
                  <c:v>1.0068416595458984E-3</c:v>
                </c:pt>
                <c:pt idx="17138">
                  <c:v>1.007080078125E-3</c:v>
                </c:pt>
                <c:pt idx="17139">
                  <c:v>1.007080078125E-3</c:v>
                </c:pt>
                <c:pt idx="17140">
                  <c:v>1.0068416595458984E-3</c:v>
                </c:pt>
                <c:pt idx="17141">
                  <c:v>1.007080078125E-3</c:v>
                </c:pt>
                <c:pt idx="17142">
                  <c:v>1.007080078125E-3</c:v>
                </c:pt>
                <c:pt idx="17143">
                  <c:v>1.0068416595458984E-3</c:v>
                </c:pt>
                <c:pt idx="17144">
                  <c:v>1.007080078125E-3</c:v>
                </c:pt>
                <c:pt idx="17145">
                  <c:v>1.0080337524414063E-3</c:v>
                </c:pt>
                <c:pt idx="17146">
                  <c:v>1.007080078125E-3</c:v>
                </c:pt>
                <c:pt idx="17147">
                  <c:v>1.0068416595458984E-3</c:v>
                </c:pt>
                <c:pt idx="17148">
                  <c:v>1.007080078125E-3</c:v>
                </c:pt>
                <c:pt idx="17149">
                  <c:v>1.007080078125E-3</c:v>
                </c:pt>
                <c:pt idx="17150">
                  <c:v>1.0068416595458984E-3</c:v>
                </c:pt>
                <c:pt idx="17151">
                  <c:v>1.007080078125E-3</c:v>
                </c:pt>
                <c:pt idx="17152">
                  <c:v>1.007080078125E-3</c:v>
                </c:pt>
                <c:pt idx="17153">
                  <c:v>1.0068416595458984E-3</c:v>
                </c:pt>
                <c:pt idx="17154">
                  <c:v>1.007080078125E-3</c:v>
                </c:pt>
                <c:pt idx="17155">
                  <c:v>1.0068416595458984E-3</c:v>
                </c:pt>
                <c:pt idx="17156">
                  <c:v>1.007080078125E-3</c:v>
                </c:pt>
                <c:pt idx="17157">
                  <c:v>1.0080337524414063E-3</c:v>
                </c:pt>
                <c:pt idx="17158">
                  <c:v>1.007080078125E-3</c:v>
                </c:pt>
                <c:pt idx="17159">
                  <c:v>1.0068416595458984E-3</c:v>
                </c:pt>
                <c:pt idx="17160">
                  <c:v>1.007080078125E-3</c:v>
                </c:pt>
                <c:pt idx="17161">
                  <c:v>1.007080078125E-3</c:v>
                </c:pt>
                <c:pt idx="17162">
                  <c:v>1.0068416595458984E-3</c:v>
                </c:pt>
                <c:pt idx="17163">
                  <c:v>1.007080078125E-3</c:v>
                </c:pt>
                <c:pt idx="17164">
                  <c:v>1.007080078125E-3</c:v>
                </c:pt>
                <c:pt idx="17165">
                  <c:v>1.0068416595458984E-3</c:v>
                </c:pt>
                <c:pt idx="17166">
                  <c:v>1.007080078125E-3</c:v>
                </c:pt>
                <c:pt idx="17167">
                  <c:v>1.007080078125E-3</c:v>
                </c:pt>
                <c:pt idx="17168">
                  <c:v>1.0068416595458984E-3</c:v>
                </c:pt>
                <c:pt idx="17169">
                  <c:v>1.007080078125E-3</c:v>
                </c:pt>
                <c:pt idx="17170">
                  <c:v>1.0080337524414063E-3</c:v>
                </c:pt>
                <c:pt idx="17171">
                  <c:v>1.007080078125E-3</c:v>
                </c:pt>
                <c:pt idx="17172">
                  <c:v>1.0068416595458984E-3</c:v>
                </c:pt>
                <c:pt idx="17173">
                  <c:v>1.007080078125E-3</c:v>
                </c:pt>
                <c:pt idx="17174">
                  <c:v>1.007080078125E-3</c:v>
                </c:pt>
                <c:pt idx="17175">
                  <c:v>1.0068416595458984E-3</c:v>
                </c:pt>
                <c:pt idx="17176">
                  <c:v>1.007080078125E-3</c:v>
                </c:pt>
                <c:pt idx="17177">
                  <c:v>1.0068416595458984E-3</c:v>
                </c:pt>
                <c:pt idx="17178">
                  <c:v>1.007080078125E-3</c:v>
                </c:pt>
                <c:pt idx="17179">
                  <c:v>1.007080078125E-3</c:v>
                </c:pt>
                <c:pt idx="17180">
                  <c:v>1.0068416595458984E-3</c:v>
                </c:pt>
                <c:pt idx="17181">
                  <c:v>1.007080078125E-3</c:v>
                </c:pt>
                <c:pt idx="17182">
                  <c:v>1.0080337524414063E-3</c:v>
                </c:pt>
                <c:pt idx="17183">
                  <c:v>1.007080078125E-3</c:v>
                </c:pt>
                <c:pt idx="17184">
                  <c:v>1.0068416595458984E-3</c:v>
                </c:pt>
                <c:pt idx="17185">
                  <c:v>1.007080078125E-3</c:v>
                </c:pt>
                <c:pt idx="17186">
                  <c:v>1.007080078125E-3</c:v>
                </c:pt>
                <c:pt idx="17187">
                  <c:v>1.0068416595458984E-3</c:v>
                </c:pt>
                <c:pt idx="17188">
                  <c:v>1.007080078125E-3</c:v>
                </c:pt>
                <c:pt idx="17189">
                  <c:v>1.007080078125E-3</c:v>
                </c:pt>
                <c:pt idx="17190">
                  <c:v>1.0068416595458984E-3</c:v>
                </c:pt>
                <c:pt idx="17191">
                  <c:v>1.007080078125E-3</c:v>
                </c:pt>
                <c:pt idx="17192">
                  <c:v>1.007080078125E-3</c:v>
                </c:pt>
                <c:pt idx="17193">
                  <c:v>1.0068416595458984E-3</c:v>
                </c:pt>
                <c:pt idx="17194">
                  <c:v>1.007080078125E-3</c:v>
                </c:pt>
                <c:pt idx="17195">
                  <c:v>1.0080337524414063E-3</c:v>
                </c:pt>
                <c:pt idx="17196">
                  <c:v>1.007080078125E-3</c:v>
                </c:pt>
                <c:pt idx="17197">
                  <c:v>1.0068416595458984E-3</c:v>
                </c:pt>
                <c:pt idx="17198">
                  <c:v>1.007080078125E-3</c:v>
                </c:pt>
                <c:pt idx="17199">
                  <c:v>1.0068416595458984E-3</c:v>
                </c:pt>
                <c:pt idx="17200">
                  <c:v>1.007080078125E-3</c:v>
                </c:pt>
                <c:pt idx="17201">
                  <c:v>1.007080078125E-3</c:v>
                </c:pt>
                <c:pt idx="17202">
                  <c:v>1.0068416595458984E-3</c:v>
                </c:pt>
                <c:pt idx="17203">
                  <c:v>1.007080078125E-3</c:v>
                </c:pt>
                <c:pt idx="17204">
                  <c:v>1.007080078125E-3</c:v>
                </c:pt>
                <c:pt idx="17205">
                  <c:v>1.0068416595458984E-3</c:v>
                </c:pt>
                <c:pt idx="17206">
                  <c:v>1.007080078125E-3</c:v>
                </c:pt>
                <c:pt idx="17207">
                  <c:v>1.0080337524414063E-3</c:v>
                </c:pt>
                <c:pt idx="17208">
                  <c:v>1.007080078125E-3</c:v>
                </c:pt>
                <c:pt idx="17209">
                  <c:v>1.0068416595458984E-3</c:v>
                </c:pt>
                <c:pt idx="17210">
                  <c:v>1.007080078125E-3</c:v>
                </c:pt>
                <c:pt idx="17211">
                  <c:v>1.007080078125E-3</c:v>
                </c:pt>
                <c:pt idx="17212">
                  <c:v>1.0068416595458984E-3</c:v>
                </c:pt>
                <c:pt idx="17213">
                  <c:v>1.007080078125E-3</c:v>
                </c:pt>
                <c:pt idx="17214">
                  <c:v>1.007080078125E-3</c:v>
                </c:pt>
                <c:pt idx="17215">
                  <c:v>1.0068416595458984E-3</c:v>
                </c:pt>
                <c:pt idx="17216">
                  <c:v>1.007080078125E-3</c:v>
                </c:pt>
                <c:pt idx="17217">
                  <c:v>1.007080078125E-3</c:v>
                </c:pt>
                <c:pt idx="17218">
                  <c:v>1.0068416595458984E-3</c:v>
                </c:pt>
                <c:pt idx="17219">
                  <c:v>1.007080078125E-3</c:v>
                </c:pt>
                <c:pt idx="17220">
                  <c:v>1.0080337524414063E-3</c:v>
                </c:pt>
                <c:pt idx="17221">
                  <c:v>1.0068416595458984E-3</c:v>
                </c:pt>
                <c:pt idx="17222">
                  <c:v>1.007080078125E-3</c:v>
                </c:pt>
                <c:pt idx="17223">
                  <c:v>1.007080078125E-3</c:v>
                </c:pt>
                <c:pt idx="17224">
                  <c:v>1.0068416595458984E-3</c:v>
                </c:pt>
                <c:pt idx="17225">
                  <c:v>1.007080078125E-3</c:v>
                </c:pt>
                <c:pt idx="17226">
                  <c:v>1.007080078125E-3</c:v>
                </c:pt>
                <c:pt idx="17227">
                  <c:v>1.0068416595458984E-3</c:v>
                </c:pt>
                <c:pt idx="17228">
                  <c:v>1.007080078125E-3</c:v>
                </c:pt>
                <c:pt idx="17229">
                  <c:v>1.007080078125E-3</c:v>
                </c:pt>
                <c:pt idx="17230">
                  <c:v>1.0068416595458984E-3</c:v>
                </c:pt>
                <c:pt idx="17231">
                  <c:v>1.007080078125E-3</c:v>
                </c:pt>
                <c:pt idx="17232">
                  <c:v>1.0080337524414063E-3</c:v>
                </c:pt>
                <c:pt idx="17233">
                  <c:v>1.007080078125E-3</c:v>
                </c:pt>
                <c:pt idx="17234">
                  <c:v>1.0068416595458984E-3</c:v>
                </c:pt>
                <c:pt idx="17235">
                  <c:v>1.007080078125E-3</c:v>
                </c:pt>
                <c:pt idx="17236">
                  <c:v>1.007080078125E-3</c:v>
                </c:pt>
                <c:pt idx="17237">
                  <c:v>1.0068416595458984E-3</c:v>
                </c:pt>
                <c:pt idx="17238">
                  <c:v>1.007080078125E-3</c:v>
                </c:pt>
                <c:pt idx="17239">
                  <c:v>1.007080078125E-3</c:v>
                </c:pt>
                <c:pt idx="17240">
                  <c:v>1.0068416595458984E-3</c:v>
                </c:pt>
                <c:pt idx="17241">
                  <c:v>1.007080078125E-3</c:v>
                </c:pt>
                <c:pt idx="17242">
                  <c:v>1.007080078125E-3</c:v>
                </c:pt>
                <c:pt idx="17243">
                  <c:v>1.0068416595458984E-3</c:v>
                </c:pt>
                <c:pt idx="17244">
                  <c:v>1.007080078125E-3</c:v>
                </c:pt>
                <c:pt idx="17245">
                  <c:v>1.0080337524414063E-3</c:v>
                </c:pt>
                <c:pt idx="17246">
                  <c:v>1.0068416595458984E-3</c:v>
                </c:pt>
                <c:pt idx="17247">
                  <c:v>1.007080078125E-3</c:v>
                </c:pt>
                <c:pt idx="17248">
                  <c:v>1.007080078125E-3</c:v>
                </c:pt>
                <c:pt idx="17249">
                  <c:v>1.0068416595458984E-3</c:v>
                </c:pt>
                <c:pt idx="17250">
                  <c:v>1.007080078125E-3</c:v>
                </c:pt>
                <c:pt idx="17251">
                  <c:v>1.007080078125E-3</c:v>
                </c:pt>
                <c:pt idx="17252">
                  <c:v>1.0068416595458984E-3</c:v>
                </c:pt>
                <c:pt idx="17253">
                  <c:v>1.007080078125E-3</c:v>
                </c:pt>
                <c:pt idx="17254">
                  <c:v>1.007080078125E-3</c:v>
                </c:pt>
                <c:pt idx="17255">
                  <c:v>1.0068416595458984E-3</c:v>
                </c:pt>
                <c:pt idx="17256">
                  <c:v>1.007080078125E-3</c:v>
                </c:pt>
                <c:pt idx="17257">
                  <c:v>1.0080337524414063E-3</c:v>
                </c:pt>
                <c:pt idx="17258">
                  <c:v>1.007080078125E-3</c:v>
                </c:pt>
                <c:pt idx="17259">
                  <c:v>1.0068416595458984E-3</c:v>
                </c:pt>
                <c:pt idx="17260">
                  <c:v>1.007080078125E-3</c:v>
                </c:pt>
                <c:pt idx="17261">
                  <c:v>1.007080078125E-3</c:v>
                </c:pt>
                <c:pt idx="17262">
                  <c:v>1.0068416595458984E-3</c:v>
                </c:pt>
                <c:pt idx="17263">
                  <c:v>1.007080078125E-3</c:v>
                </c:pt>
                <c:pt idx="17264">
                  <c:v>1.007080078125E-3</c:v>
                </c:pt>
                <c:pt idx="17265">
                  <c:v>1.0068416595458984E-3</c:v>
                </c:pt>
                <c:pt idx="17266">
                  <c:v>1.007080078125E-3</c:v>
                </c:pt>
                <c:pt idx="17267">
                  <c:v>1.007080078125E-3</c:v>
                </c:pt>
                <c:pt idx="17268">
                  <c:v>1.0068416595458984E-3</c:v>
                </c:pt>
                <c:pt idx="17269">
                  <c:v>1.007080078125E-3</c:v>
                </c:pt>
                <c:pt idx="17270">
                  <c:v>1.0080337524414063E-3</c:v>
                </c:pt>
                <c:pt idx="17271">
                  <c:v>1.0068416595458984E-3</c:v>
                </c:pt>
                <c:pt idx="17272">
                  <c:v>1.007080078125E-3</c:v>
                </c:pt>
                <c:pt idx="17273">
                  <c:v>1.007080078125E-3</c:v>
                </c:pt>
                <c:pt idx="17274">
                  <c:v>1.0068416595458984E-3</c:v>
                </c:pt>
                <c:pt idx="17275">
                  <c:v>1.007080078125E-3</c:v>
                </c:pt>
                <c:pt idx="17276">
                  <c:v>1.007080078125E-3</c:v>
                </c:pt>
                <c:pt idx="17277">
                  <c:v>1.0068416595458984E-3</c:v>
                </c:pt>
                <c:pt idx="17278">
                  <c:v>1.007080078125E-3</c:v>
                </c:pt>
                <c:pt idx="17279">
                  <c:v>1.007080078125E-3</c:v>
                </c:pt>
                <c:pt idx="17280">
                  <c:v>1.0068416595458984E-3</c:v>
                </c:pt>
                <c:pt idx="17281">
                  <c:v>1.007080078125E-3</c:v>
                </c:pt>
                <c:pt idx="17282">
                  <c:v>1.0080337524414063E-3</c:v>
                </c:pt>
                <c:pt idx="17283">
                  <c:v>1.007080078125E-3</c:v>
                </c:pt>
                <c:pt idx="17284">
                  <c:v>1.0068416595458984E-3</c:v>
                </c:pt>
                <c:pt idx="17285">
                  <c:v>1.007080078125E-3</c:v>
                </c:pt>
                <c:pt idx="17286">
                  <c:v>1.007080078125E-3</c:v>
                </c:pt>
                <c:pt idx="17287">
                  <c:v>1.0068416595458984E-3</c:v>
                </c:pt>
                <c:pt idx="17288">
                  <c:v>1.007080078125E-3</c:v>
                </c:pt>
                <c:pt idx="17289">
                  <c:v>1.007080078125E-3</c:v>
                </c:pt>
                <c:pt idx="17290">
                  <c:v>1.0068416595458984E-3</c:v>
                </c:pt>
                <c:pt idx="17291">
                  <c:v>1.007080078125E-3</c:v>
                </c:pt>
                <c:pt idx="17292">
                  <c:v>1.007080078125E-3</c:v>
                </c:pt>
                <c:pt idx="17293">
                  <c:v>1.0068416595458984E-3</c:v>
                </c:pt>
                <c:pt idx="17294">
                  <c:v>1.007080078125E-3</c:v>
                </c:pt>
                <c:pt idx="17295">
                  <c:v>1.0080337524414063E-3</c:v>
                </c:pt>
                <c:pt idx="17296">
                  <c:v>1.0068416595458984E-3</c:v>
                </c:pt>
                <c:pt idx="17297">
                  <c:v>1.007080078125E-3</c:v>
                </c:pt>
                <c:pt idx="17298">
                  <c:v>1.007080078125E-3</c:v>
                </c:pt>
                <c:pt idx="17299">
                  <c:v>1.0068416595458984E-3</c:v>
                </c:pt>
                <c:pt idx="17300">
                  <c:v>1.007080078125E-3</c:v>
                </c:pt>
                <c:pt idx="17301">
                  <c:v>1.007080078125E-3</c:v>
                </c:pt>
                <c:pt idx="17302">
                  <c:v>1.0068416595458984E-3</c:v>
                </c:pt>
                <c:pt idx="17303">
                  <c:v>1.007080078125E-3</c:v>
                </c:pt>
                <c:pt idx="17304">
                  <c:v>1.007080078125E-3</c:v>
                </c:pt>
                <c:pt idx="17305">
                  <c:v>1.0068416595458984E-3</c:v>
                </c:pt>
                <c:pt idx="17306">
                  <c:v>1.007080078125E-3</c:v>
                </c:pt>
                <c:pt idx="17307">
                  <c:v>1.0080337524414063E-3</c:v>
                </c:pt>
                <c:pt idx="17308">
                  <c:v>1.007080078125E-3</c:v>
                </c:pt>
                <c:pt idx="17309">
                  <c:v>1.0068416595458984E-3</c:v>
                </c:pt>
                <c:pt idx="17310">
                  <c:v>1.007080078125E-3</c:v>
                </c:pt>
                <c:pt idx="17311">
                  <c:v>1.007080078125E-3</c:v>
                </c:pt>
                <c:pt idx="17312">
                  <c:v>1.0068416595458984E-3</c:v>
                </c:pt>
                <c:pt idx="17313">
                  <c:v>1.007080078125E-3</c:v>
                </c:pt>
                <c:pt idx="17314">
                  <c:v>1.007080078125E-3</c:v>
                </c:pt>
                <c:pt idx="17315">
                  <c:v>1.0068416595458984E-3</c:v>
                </c:pt>
                <c:pt idx="17316">
                  <c:v>1.007080078125E-3</c:v>
                </c:pt>
                <c:pt idx="17317">
                  <c:v>1.007080078125E-3</c:v>
                </c:pt>
                <c:pt idx="17318">
                  <c:v>1.0068416595458984E-3</c:v>
                </c:pt>
                <c:pt idx="17319">
                  <c:v>1.007080078125E-3</c:v>
                </c:pt>
                <c:pt idx="17320">
                  <c:v>1.0080337524414063E-3</c:v>
                </c:pt>
                <c:pt idx="17321">
                  <c:v>1.0068416595458984E-3</c:v>
                </c:pt>
                <c:pt idx="17322">
                  <c:v>1.007080078125E-3</c:v>
                </c:pt>
                <c:pt idx="17323">
                  <c:v>1.007080078125E-3</c:v>
                </c:pt>
                <c:pt idx="17324">
                  <c:v>1.0068416595458984E-3</c:v>
                </c:pt>
                <c:pt idx="17325">
                  <c:v>1.007080078125E-3</c:v>
                </c:pt>
                <c:pt idx="17326">
                  <c:v>1.007080078125E-3</c:v>
                </c:pt>
                <c:pt idx="17327">
                  <c:v>1.0068416595458984E-3</c:v>
                </c:pt>
                <c:pt idx="17328">
                  <c:v>1.007080078125E-3</c:v>
                </c:pt>
                <c:pt idx="17329">
                  <c:v>1.007080078125E-3</c:v>
                </c:pt>
                <c:pt idx="17330">
                  <c:v>1.0068416595458984E-3</c:v>
                </c:pt>
                <c:pt idx="17331">
                  <c:v>1.007080078125E-3</c:v>
                </c:pt>
                <c:pt idx="17332">
                  <c:v>1.0080337524414063E-3</c:v>
                </c:pt>
                <c:pt idx="17333">
                  <c:v>1.007080078125E-3</c:v>
                </c:pt>
                <c:pt idx="17334">
                  <c:v>1.0068416595458984E-3</c:v>
                </c:pt>
                <c:pt idx="17335">
                  <c:v>1.007080078125E-3</c:v>
                </c:pt>
                <c:pt idx="17336">
                  <c:v>1.007080078125E-3</c:v>
                </c:pt>
                <c:pt idx="17337">
                  <c:v>1.0068416595458984E-3</c:v>
                </c:pt>
                <c:pt idx="17338">
                  <c:v>1.007080078125E-3</c:v>
                </c:pt>
                <c:pt idx="17339">
                  <c:v>1.007080078125E-3</c:v>
                </c:pt>
                <c:pt idx="17340">
                  <c:v>1.0068416595458984E-3</c:v>
                </c:pt>
                <c:pt idx="17341">
                  <c:v>1.007080078125E-3</c:v>
                </c:pt>
                <c:pt idx="17342">
                  <c:v>1.007080078125E-3</c:v>
                </c:pt>
                <c:pt idx="17343">
                  <c:v>1.0068416595458984E-3</c:v>
                </c:pt>
                <c:pt idx="17344">
                  <c:v>1.007080078125E-3</c:v>
                </c:pt>
                <c:pt idx="17345">
                  <c:v>1.0080337524414063E-3</c:v>
                </c:pt>
                <c:pt idx="17346">
                  <c:v>1.0068416595458984E-3</c:v>
                </c:pt>
                <c:pt idx="17347">
                  <c:v>1.007080078125E-3</c:v>
                </c:pt>
                <c:pt idx="17348">
                  <c:v>1.007080078125E-3</c:v>
                </c:pt>
                <c:pt idx="17349">
                  <c:v>1.0068416595458984E-3</c:v>
                </c:pt>
                <c:pt idx="17350">
                  <c:v>1.007080078125E-3</c:v>
                </c:pt>
                <c:pt idx="17351">
                  <c:v>1.007080078125E-3</c:v>
                </c:pt>
                <c:pt idx="17352">
                  <c:v>1.0068416595458984E-3</c:v>
                </c:pt>
                <c:pt idx="17353">
                  <c:v>1.007080078125E-3</c:v>
                </c:pt>
                <c:pt idx="17354">
                  <c:v>1.007080078125E-3</c:v>
                </c:pt>
                <c:pt idx="17355">
                  <c:v>1.0068416595458984E-3</c:v>
                </c:pt>
                <c:pt idx="17356">
                  <c:v>1.007080078125E-3</c:v>
                </c:pt>
                <c:pt idx="17357">
                  <c:v>1.0080337524414063E-3</c:v>
                </c:pt>
                <c:pt idx="17358">
                  <c:v>1.007080078125E-3</c:v>
                </c:pt>
                <c:pt idx="17359">
                  <c:v>1.0068416595458984E-3</c:v>
                </c:pt>
                <c:pt idx="17360">
                  <c:v>1.007080078125E-3</c:v>
                </c:pt>
                <c:pt idx="17361">
                  <c:v>1.007080078125E-3</c:v>
                </c:pt>
                <c:pt idx="17362">
                  <c:v>1.0068416595458984E-3</c:v>
                </c:pt>
                <c:pt idx="17363">
                  <c:v>1.007080078125E-3</c:v>
                </c:pt>
                <c:pt idx="17364">
                  <c:v>1.007080078125E-3</c:v>
                </c:pt>
                <c:pt idx="17365">
                  <c:v>1.0068416595458984E-3</c:v>
                </c:pt>
                <c:pt idx="17366">
                  <c:v>1.007080078125E-3</c:v>
                </c:pt>
                <c:pt idx="17367">
                  <c:v>1.007080078125E-3</c:v>
                </c:pt>
                <c:pt idx="17368">
                  <c:v>1.0068416595458984E-3</c:v>
                </c:pt>
                <c:pt idx="17369">
                  <c:v>1.007080078125E-3</c:v>
                </c:pt>
                <c:pt idx="17370">
                  <c:v>1.0080337524414063E-3</c:v>
                </c:pt>
                <c:pt idx="17371">
                  <c:v>1.0068416595458984E-3</c:v>
                </c:pt>
                <c:pt idx="17372">
                  <c:v>1.007080078125E-3</c:v>
                </c:pt>
                <c:pt idx="17373">
                  <c:v>1.007080078125E-3</c:v>
                </c:pt>
                <c:pt idx="17374">
                  <c:v>1.0068416595458984E-3</c:v>
                </c:pt>
                <c:pt idx="17375">
                  <c:v>1.007080078125E-3</c:v>
                </c:pt>
                <c:pt idx="17376">
                  <c:v>1.007080078125E-3</c:v>
                </c:pt>
                <c:pt idx="17377">
                  <c:v>1.0068416595458984E-3</c:v>
                </c:pt>
                <c:pt idx="17378">
                  <c:v>1.007080078125E-3</c:v>
                </c:pt>
                <c:pt idx="17379">
                  <c:v>1.007080078125E-3</c:v>
                </c:pt>
                <c:pt idx="17380">
                  <c:v>1.0068416595458984E-3</c:v>
                </c:pt>
                <c:pt idx="17381">
                  <c:v>1.007080078125E-3</c:v>
                </c:pt>
                <c:pt idx="17382">
                  <c:v>1.0080337524414063E-3</c:v>
                </c:pt>
                <c:pt idx="17383">
                  <c:v>1.007080078125E-3</c:v>
                </c:pt>
                <c:pt idx="17384">
                  <c:v>1.0068416595458984E-3</c:v>
                </c:pt>
                <c:pt idx="17385">
                  <c:v>1.007080078125E-3</c:v>
                </c:pt>
                <c:pt idx="17386">
                  <c:v>1.007080078125E-3</c:v>
                </c:pt>
                <c:pt idx="17387">
                  <c:v>1.0068416595458984E-3</c:v>
                </c:pt>
                <c:pt idx="17388">
                  <c:v>2.3163080215454102E-2</c:v>
                </c:pt>
                <c:pt idx="17389">
                  <c:v>1.007080078125E-3</c:v>
                </c:pt>
                <c:pt idx="17390">
                  <c:v>1.0068416595458984E-3</c:v>
                </c:pt>
                <c:pt idx="17391">
                  <c:v>1.007080078125E-3</c:v>
                </c:pt>
                <c:pt idx="17392">
                  <c:v>1.007080078125E-3</c:v>
                </c:pt>
                <c:pt idx="17393">
                  <c:v>1.0068416595458984E-3</c:v>
                </c:pt>
                <c:pt idx="17394">
                  <c:v>1.007080078125E-3</c:v>
                </c:pt>
                <c:pt idx="17395">
                  <c:v>1.007080078125E-3</c:v>
                </c:pt>
                <c:pt idx="17396">
                  <c:v>1.0068416595458984E-3</c:v>
                </c:pt>
                <c:pt idx="17397">
                  <c:v>1.007080078125E-3</c:v>
                </c:pt>
                <c:pt idx="17398">
                  <c:v>1.0080337524414063E-3</c:v>
                </c:pt>
                <c:pt idx="17399">
                  <c:v>1.0068416595458984E-3</c:v>
                </c:pt>
                <c:pt idx="17400">
                  <c:v>1.007080078125E-3</c:v>
                </c:pt>
                <c:pt idx="17401">
                  <c:v>1.007080078125E-3</c:v>
                </c:pt>
                <c:pt idx="17402">
                  <c:v>1.0068416595458984E-3</c:v>
                </c:pt>
                <c:pt idx="17403">
                  <c:v>1.007080078125E-3</c:v>
                </c:pt>
                <c:pt idx="17404">
                  <c:v>1.007080078125E-3</c:v>
                </c:pt>
                <c:pt idx="17405">
                  <c:v>1.0068416595458984E-3</c:v>
                </c:pt>
                <c:pt idx="17406">
                  <c:v>1.007080078125E-3</c:v>
                </c:pt>
                <c:pt idx="17407">
                  <c:v>1.007080078125E-3</c:v>
                </c:pt>
                <c:pt idx="17408">
                  <c:v>6.0429573059082031E-3</c:v>
                </c:pt>
                <c:pt idx="17409">
                  <c:v>1.007080078125E-3</c:v>
                </c:pt>
                <c:pt idx="17410">
                  <c:v>1.0068416595458984E-3</c:v>
                </c:pt>
                <c:pt idx="17411">
                  <c:v>1.007080078125E-3</c:v>
                </c:pt>
                <c:pt idx="17412">
                  <c:v>1.007080078125E-3</c:v>
                </c:pt>
                <c:pt idx="17413">
                  <c:v>1.0068416595458984E-3</c:v>
                </c:pt>
                <c:pt idx="17414">
                  <c:v>1.007080078125E-3</c:v>
                </c:pt>
                <c:pt idx="17415">
                  <c:v>1.007080078125E-3</c:v>
                </c:pt>
                <c:pt idx="17416">
                  <c:v>1.0068416595458984E-3</c:v>
                </c:pt>
                <c:pt idx="17417">
                  <c:v>1.0080337524414063E-3</c:v>
                </c:pt>
                <c:pt idx="17418">
                  <c:v>3.6253929138183594E-2</c:v>
                </c:pt>
                <c:pt idx="17419">
                  <c:v>1.007080078125E-3</c:v>
                </c:pt>
                <c:pt idx="17420">
                  <c:v>1.0080337524414063E-3</c:v>
                </c:pt>
                <c:pt idx="17421">
                  <c:v>1.007080078125E-3</c:v>
                </c:pt>
                <c:pt idx="17422">
                  <c:v>1.0068416595458984E-3</c:v>
                </c:pt>
                <c:pt idx="17423">
                  <c:v>1.007080078125E-3</c:v>
                </c:pt>
                <c:pt idx="17424">
                  <c:v>1.007080078125E-3</c:v>
                </c:pt>
                <c:pt idx="17425">
                  <c:v>1.0068416595458984E-3</c:v>
                </c:pt>
                <c:pt idx="17426">
                  <c:v>1.007080078125E-3</c:v>
                </c:pt>
                <c:pt idx="17427">
                  <c:v>1.007080078125E-3</c:v>
                </c:pt>
                <c:pt idx="17428">
                  <c:v>1.0068416595458984E-3</c:v>
                </c:pt>
                <c:pt idx="17429">
                  <c:v>1.007080078125E-3</c:v>
                </c:pt>
                <c:pt idx="17430">
                  <c:v>1.007080078125E-3</c:v>
                </c:pt>
                <c:pt idx="17431">
                  <c:v>1.0068416595458984E-3</c:v>
                </c:pt>
                <c:pt idx="17432">
                  <c:v>1.0080337524414063E-3</c:v>
                </c:pt>
                <c:pt idx="17433">
                  <c:v>1.007080078125E-3</c:v>
                </c:pt>
                <c:pt idx="17434">
                  <c:v>1.0068416595458984E-3</c:v>
                </c:pt>
                <c:pt idx="17435">
                  <c:v>1.007080078125E-3</c:v>
                </c:pt>
                <c:pt idx="17436">
                  <c:v>1.007080078125E-3</c:v>
                </c:pt>
                <c:pt idx="17437">
                  <c:v>1.0068416595458984E-3</c:v>
                </c:pt>
                <c:pt idx="17438">
                  <c:v>1.007080078125E-3</c:v>
                </c:pt>
                <c:pt idx="17439">
                  <c:v>1.007080078125E-3</c:v>
                </c:pt>
                <c:pt idx="17440">
                  <c:v>1.0068416595458984E-3</c:v>
                </c:pt>
                <c:pt idx="17441">
                  <c:v>1.007080078125E-3</c:v>
                </c:pt>
                <c:pt idx="17442">
                  <c:v>1.007080078125E-3</c:v>
                </c:pt>
                <c:pt idx="17443">
                  <c:v>1.0068416595458984E-3</c:v>
                </c:pt>
                <c:pt idx="17444">
                  <c:v>1.007080078125E-3</c:v>
                </c:pt>
                <c:pt idx="17445">
                  <c:v>1.0080337524414063E-3</c:v>
                </c:pt>
                <c:pt idx="17446">
                  <c:v>1.007080078125E-3</c:v>
                </c:pt>
                <c:pt idx="17447">
                  <c:v>1.0068416595458984E-3</c:v>
                </c:pt>
                <c:pt idx="17448">
                  <c:v>1.007080078125E-3</c:v>
                </c:pt>
                <c:pt idx="17449">
                  <c:v>1.007080078125E-3</c:v>
                </c:pt>
                <c:pt idx="17450">
                  <c:v>1.0068416595458984E-3</c:v>
                </c:pt>
                <c:pt idx="17451">
                  <c:v>1.007080078125E-3</c:v>
                </c:pt>
                <c:pt idx="17452">
                  <c:v>1.007080078125E-3</c:v>
                </c:pt>
                <c:pt idx="17453">
                  <c:v>1.0068416595458984E-3</c:v>
                </c:pt>
                <c:pt idx="17454">
                  <c:v>1.007080078125E-3</c:v>
                </c:pt>
                <c:pt idx="17455">
                  <c:v>1.007080078125E-3</c:v>
                </c:pt>
                <c:pt idx="17456">
                  <c:v>1.0068416595458984E-3</c:v>
                </c:pt>
                <c:pt idx="17457">
                  <c:v>1.0080337524414063E-3</c:v>
                </c:pt>
                <c:pt idx="17458">
                  <c:v>1.007080078125E-3</c:v>
                </c:pt>
                <c:pt idx="17459">
                  <c:v>1.0068416595458984E-3</c:v>
                </c:pt>
                <c:pt idx="17460">
                  <c:v>1.007080078125E-3</c:v>
                </c:pt>
                <c:pt idx="17461">
                  <c:v>1.007080078125E-3</c:v>
                </c:pt>
                <c:pt idx="17462">
                  <c:v>1.0068416595458984E-3</c:v>
                </c:pt>
                <c:pt idx="17463">
                  <c:v>1.007080078125E-3</c:v>
                </c:pt>
                <c:pt idx="17464">
                  <c:v>1.007080078125E-3</c:v>
                </c:pt>
                <c:pt idx="17465">
                  <c:v>1.0068416595458984E-3</c:v>
                </c:pt>
                <c:pt idx="17466">
                  <c:v>1.007080078125E-3</c:v>
                </c:pt>
                <c:pt idx="17467">
                  <c:v>1.007080078125E-3</c:v>
                </c:pt>
                <c:pt idx="17468">
                  <c:v>1.0068416595458984E-3</c:v>
                </c:pt>
                <c:pt idx="17469">
                  <c:v>1.007080078125E-3</c:v>
                </c:pt>
                <c:pt idx="17470">
                  <c:v>1.0080337524414063E-3</c:v>
                </c:pt>
                <c:pt idx="17471">
                  <c:v>1.007080078125E-3</c:v>
                </c:pt>
                <c:pt idx="17472">
                  <c:v>1.0068416595458984E-3</c:v>
                </c:pt>
                <c:pt idx="17473">
                  <c:v>1.007080078125E-3</c:v>
                </c:pt>
                <c:pt idx="17474">
                  <c:v>1.007080078125E-3</c:v>
                </c:pt>
                <c:pt idx="17475">
                  <c:v>1.0068416595458984E-3</c:v>
                </c:pt>
                <c:pt idx="17476">
                  <c:v>1.007080078125E-3</c:v>
                </c:pt>
                <c:pt idx="17477">
                  <c:v>1.007080078125E-3</c:v>
                </c:pt>
                <c:pt idx="17478">
                  <c:v>1.0068416595458984E-3</c:v>
                </c:pt>
                <c:pt idx="17479">
                  <c:v>1.007080078125E-3</c:v>
                </c:pt>
                <c:pt idx="17480">
                  <c:v>1.007080078125E-3</c:v>
                </c:pt>
                <c:pt idx="17481">
                  <c:v>1.0068416595458984E-3</c:v>
                </c:pt>
                <c:pt idx="17482">
                  <c:v>1.0080337524414063E-3</c:v>
                </c:pt>
                <c:pt idx="17483">
                  <c:v>1.007080078125E-3</c:v>
                </c:pt>
                <c:pt idx="17484">
                  <c:v>1.0068416595458984E-3</c:v>
                </c:pt>
                <c:pt idx="17485">
                  <c:v>1.007080078125E-3</c:v>
                </c:pt>
                <c:pt idx="17486">
                  <c:v>1.007080078125E-3</c:v>
                </c:pt>
                <c:pt idx="17487">
                  <c:v>1.0068416595458984E-3</c:v>
                </c:pt>
                <c:pt idx="17488">
                  <c:v>1.007080078125E-3</c:v>
                </c:pt>
                <c:pt idx="17489">
                  <c:v>1.007080078125E-3</c:v>
                </c:pt>
                <c:pt idx="17490">
                  <c:v>1.0068416595458984E-3</c:v>
                </c:pt>
                <c:pt idx="17491">
                  <c:v>1.007080078125E-3</c:v>
                </c:pt>
                <c:pt idx="17492">
                  <c:v>1.007080078125E-3</c:v>
                </c:pt>
                <c:pt idx="17493">
                  <c:v>1.0068416595458984E-3</c:v>
                </c:pt>
                <c:pt idx="17494">
                  <c:v>1.007080078125E-3</c:v>
                </c:pt>
                <c:pt idx="17495">
                  <c:v>1.0080337524414063E-3</c:v>
                </c:pt>
                <c:pt idx="17496">
                  <c:v>1.007080078125E-3</c:v>
                </c:pt>
                <c:pt idx="17497">
                  <c:v>1.0068416595458984E-3</c:v>
                </c:pt>
                <c:pt idx="17498">
                  <c:v>1.007080078125E-3</c:v>
                </c:pt>
                <c:pt idx="17499">
                  <c:v>1.007080078125E-3</c:v>
                </c:pt>
                <c:pt idx="17500">
                  <c:v>1.0068416595458984E-3</c:v>
                </c:pt>
                <c:pt idx="17501">
                  <c:v>1.007080078125E-3</c:v>
                </c:pt>
                <c:pt idx="17502">
                  <c:v>1.007080078125E-3</c:v>
                </c:pt>
                <c:pt idx="17503">
                  <c:v>1.0068416595458984E-3</c:v>
                </c:pt>
                <c:pt idx="17504">
                  <c:v>1.007080078125E-3</c:v>
                </c:pt>
                <c:pt idx="17505">
                  <c:v>1.007080078125E-3</c:v>
                </c:pt>
                <c:pt idx="17506">
                  <c:v>1.0068416595458984E-3</c:v>
                </c:pt>
                <c:pt idx="17507">
                  <c:v>1.0080337524414063E-3</c:v>
                </c:pt>
                <c:pt idx="17508">
                  <c:v>1.007080078125E-3</c:v>
                </c:pt>
                <c:pt idx="17509">
                  <c:v>1.0068416595458984E-3</c:v>
                </c:pt>
                <c:pt idx="17510">
                  <c:v>1.007080078125E-3</c:v>
                </c:pt>
                <c:pt idx="17511">
                  <c:v>1.007080078125E-3</c:v>
                </c:pt>
                <c:pt idx="17512">
                  <c:v>1.0068416595458984E-3</c:v>
                </c:pt>
                <c:pt idx="17513">
                  <c:v>1.007080078125E-3</c:v>
                </c:pt>
                <c:pt idx="17514">
                  <c:v>1.007080078125E-3</c:v>
                </c:pt>
                <c:pt idx="17515">
                  <c:v>1.0068416595458984E-3</c:v>
                </c:pt>
                <c:pt idx="17516">
                  <c:v>1.007080078125E-3</c:v>
                </c:pt>
                <c:pt idx="17517">
                  <c:v>1.007080078125E-3</c:v>
                </c:pt>
                <c:pt idx="17518">
                  <c:v>1.0068416595458984E-3</c:v>
                </c:pt>
                <c:pt idx="17519">
                  <c:v>1.007080078125E-3</c:v>
                </c:pt>
                <c:pt idx="17520">
                  <c:v>1.0080337524414063E-3</c:v>
                </c:pt>
                <c:pt idx="17521">
                  <c:v>1.007080078125E-3</c:v>
                </c:pt>
                <c:pt idx="17522">
                  <c:v>1.0068416595458984E-3</c:v>
                </c:pt>
                <c:pt idx="17523">
                  <c:v>1.007080078125E-3</c:v>
                </c:pt>
                <c:pt idx="17524">
                  <c:v>1.007080078125E-3</c:v>
                </c:pt>
                <c:pt idx="17525">
                  <c:v>1.0068416595458984E-3</c:v>
                </c:pt>
                <c:pt idx="17526">
                  <c:v>1.007080078125E-3</c:v>
                </c:pt>
                <c:pt idx="17527">
                  <c:v>1.007080078125E-3</c:v>
                </c:pt>
                <c:pt idx="17528">
                  <c:v>1.0068416595458984E-3</c:v>
                </c:pt>
                <c:pt idx="17529">
                  <c:v>1.007080078125E-3</c:v>
                </c:pt>
                <c:pt idx="17530">
                  <c:v>1.007080078125E-3</c:v>
                </c:pt>
                <c:pt idx="17531">
                  <c:v>1.0068416595458984E-3</c:v>
                </c:pt>
                <c:pt idx="17532">
                  <c:v>1.0080337524414063E-3</c:v>
                </c:pt>
                <c:pt idx="17533">
                  <c:v>1.007080078125E-3</c:v>
                </c:pt>
                <c:pt idx="17534">
                  <c:v>1.0068416595458984E-3</c:v>
                </c:pt>
                <c:pt idx="17535">
                  <c:v>1.007080078125E-3</c:v>
                </c:pt>
                <c:pt idx="17536">
                  <c:v>1.007080078125E-3</c:v>
                </c:pt>
                <c:pt idx="17537">
                  <c:v>1.0068416595458984E-3</c:v>
                </c:pt>
                <c:pt idx="17538">
                  <c:v>1.007080078125E-3</c:v>
                </c:pt>
                <c:pt idx="17539">
                  <c:v>1.007080078125E-3</c:v>
                </c:pt>
                <c:pt idx="17540">
                  <c:v>1.0068416595458984E-3</c:v>
                </c:pt>
                <c:pt idx="17541">
                  <c:v>1.007080078125E-3</c:v>
                </c:pt>
                <c:pt idx="17542">
                  <c:v>1.007080078125E-3</c:v>
                </c:pt>
                <c:pt idx="17543">
                  <c:v>1.0068416595458984E-3</c:v>
                </c:pt>
                <c:pt idx="17544">
                  <c:v>1.007080078125E-3</c:v>
                </c:pt>
                <c:pt idx="17545">
                  <c:v>1.0080337524414063E-3</c:v>
                </c:pt>
                <c:pt idx="17546">
                  <c:v>1.007080078125E-3</c:v>
                </c:pt>
                <c:pt idx="17547">
                  <c:v>1.0068416595458984E-3</c:v>
                </c:pt>
                <c:pt idx="17548">
                  <c:v>1.007080078125E-3</c:v>
                </c:pt>
                <c:pt idx="17549">
                  <c:v>1.007080078125E-3</c:v>
                </c:pt>
                <c:pt idx="17550">
                  <c:v>1.0068416595458984E-3</c:v>
                </c:pt>
                <c:pt idx="17551">
                  <c:v>1.007080078125E-3</c:v>
                </c:pt>
                <c:pt idx="17552">
                  <c:v>1.007080078125E-3</c:v>
                </c:pt>
                <c:pt idx="17553">
                  <c:v>1.0068416595458984E-3</c:v>
                </c:pt>
                <c:pt idx="17554">
                  <c:v>1.007080078125E-3</c:v>
                </c:pt>
                <c:pt idx="17555">
                  <c:v>1.007080078125E-3</c:v>
                </c:pt>
                <c:pt idx="17556">
                  <c:v>1.0068416595458984E-3</c:v>
                </c:pt>
                <c:pt idx="17557">
                  <c:v>1.0080337524414063E-3</c:v>
                </c:pt>
                <c:pt idx="17558">
                  <c:v>1.007080078125E-3</c:v>
                </c:pt>
                <c:pt idx="17559">
                  <c:v>1.0068416595458984E-3</c:v>
                </c:pt>
                <c:pt idx="17560">
                  <c:v>1.007080078125E-3</c:v>
                </c:pt>
                <c:pt idx="17561">
                  <c:v>1.007080078125E-3</c:v>
                </c:pt>
                <c:pt idx="17562">
                  <c:v>1.0068416595458984E-3</c:v>
                </c:pt>
                <c:pt idx="17563">
                  <c:v>1.007080078125E-3</c:v>
                </c:pt>
                <c:pt idx="17564">
                  <c:v>1.007080078125E-3</c:v>
                </c:pt>
                <c:pt idx="17565">
                  <c:v>1.0068416595458984E-3</c:v>
                </c:pt>
                <c:pt idx="17566">
                  <c:v>1.007080078125E-3</c:v>
                </c:pt>
                <c:pt idx="17567">
                  <c:v>1.007080078125E-3</c:v>
                </c:pt>
                <c:pt idx="17568">
                  <c:v>1.0068416595458984E-3</c:v>
                </c:pt>
                <c:pt idx="17569">
                  <c:v>2.2156000137329102E-2</c:v>
                </c:pt>
                <c:pt idx="17570">
                  <c:v>1.007080078125E-3</c:v>
                </c:pt>
                <c:pt idx="17571">
                  <c:v>1.007080078125E-3</c:v>
                </c:pt>
                <c:pt idx="17572">
                  <c:v>1.0068416595458984E-3</c:v>
                </c:pt>
                <c:pt idx="17573">
                  <c:v>1.007080078125E-3</c:v>
                </c:pt>
                <c:pt idx="17574">
                  <c:v>1.0080337524414063E-3</c:v>
                </c:pt>
                <c:pt idx="17575">
                  <c:v>1.007080078125E-3</c:v>
                </c:pt>
                <c:pt idx="17576">
                  <c:v>1.0068416595458984E-3</c:v>
                </c:pt>
                <c:pt idx="17577">
                  <c:v>1.007080078125E-3</c:v>
                </c:pt>
                <c:pt idx="17578">
                  <c:v>1.007080078125E-3</c:v>
                </c:pt>
                <c:pt idx="17579">
                  <c:v>1.0068416595458984E-3</c:v>
                </c:pt>
                <c:pt idx="17580">
                  <c:v>1.007080078125E-3</c:v>
                </c:pt>
                <c:pt idx="17581">
                  <c:v>1.007080078125E-3</c:v>
                </c:pt>
                <c:pt idx="17582">
                  <c:v>1.0068416595458984E-3</c:v>
                </c:pt>
                <c:pt idx="17583">
                  <c:v>1.007080078125E-3</c:v>
                </c:pt>
                <c:pt idx="17584">
                  <c:v>1.0068416595458984E-3</c:v>
                </c:pt>
                <c:pt idx="17585">
                  <c:v>1.007080078125E-3</c:v>
                </c:pt>
                <c:pt idx="17586">
                  <c:v>1.0080337524414063E-3</c:v>
                </c:pt>
                <c:pt idx="17587">
                  <c:v>1.007080078125E-3</c:v>
                </c:pt>
                <c:pt idx="17588">
                  <c:v>1.0068416595458984E-3</c:v>
                </c:pt>
                <c:pt idx="17589">
                  <c:v>1.007080078125E-3</c:v>
                </c:pt>
                <c:pt idx="17590">
                  <c:v>1.007080078125E-3</c:v>
                </c:pt>
                <c:pt idx="17591">
                  <c:v>1.0068416595458984E-3</c:v>
                </c:pt>
                <c:pt idx="17592">
                  <c:v>1.007080078125E-3</c:v>
                </c:pt>
                <c:pt idx="17593">
                  <c:v>1.007080078125E-3</c:v>
                </c:pt>
                <c:pt idx="17594">
                  <c:v>1.0068416595458984E-3</c:v>
                </c:pt>
                <c:pt idx="17595">
                  <c:v>1.007080078125E-3</c:v>
                </c:pt>
                <c:pt idx="17596">
                  <c:v>1.007080078125E-3</c:v>
                </c:pt>
                <c:pt idx="17597">
                  <c:v>1.0068416595458984E-3</c:v>
                </c:pt>
                <c:pt idx="17598">
                  <c:v>1.007080078125E-3</c:v>
                </c:pt>
                <c:pt idx="17599">
                  <c:v>1.0080337524414063E-3</c:v>
                </c:pt>
                <c:pt idx="17600">
                  <c:v>1.007080078125E-3</c:v>
                </c:pt>
                <c:pt idx="17601">
                  <c:v>1.0068416595458984E-3</c:v>
                </c:pt>
                <c:pt idx="17602">
                  <c:v>1.007080078125E-3</c:v>
                </c:pt>
                <c:pt idx="17603">
                  <c:v>1.007080078125E-3</c:v>
                </c:pt>
                <c:pt idx="17604">
                  <c:v>1.0068416595458984E-3</c:v>
                </c:pt>
                <c:pt idx="17605">
                  <c:v>1.007080078125E-3</c:v>
                </c:pt>
                <c:pt idx="17606">
                  <c:v>1.0068416595458984E-3</c:v>
                </c:pt>
                <c:pt idx="17607">
                  <c:v>1.007080078125E-3</c:v>
                </c:pt>
                <c:pt idx="17608">
                  <c:v>1.007080078125E-3</c:v>
                </c:pt>
                <c:pt idx="17609">
                  <c:v>1.0068416595458984E-3</c:v>
                </c:pt>
                <c:pt idx="17610">
                  <c:v>1.007080078125E-3</c:v>
                </c:pt>
                <c:pt idx="17611">
                  <c:v>1.0080337524414063E-3</c:v>
                </c:pt>
                <c:pt idx="17612">
                  <c:v>1.007080078125E-3</c:v>
                </c:pt>
                <c:pt idx="17613">
                  <c:v>1.0068416595458984E-3</c:v>
                </c:pt>
                <c:pt idx="17614">
                  <c:v>1.007080078125E-3</c:v>
                </c:pt>
                <c:pt idx="17615">
                  <c:v>1.007080078125E-3</c:v>
                </c:pt>
                <c:pt idx="17616">
                  <c:v>1.0068416595458984E-3</c:v>
                </c:pt>
                <c:pt idx="17617">
                  <c:v>1.007080078125E-3</c:v>
                </c:pt>
                <c:pt idx="17618">
                  <c:v>1.007080078125E-3</c:v>
                </c:pt>
                <c:pt idx="17619">
                  <c:v>1.0068416595458984E-3</c:v>
                </c:pt>
                <c:pt idx="17620">
                  <c:v>1.007080078125E-3</c:v>
                </c:pt>
                <c:pt idx="17621">
                  <c:v>1.007080078125E-3</c:v>
                </c:pt>
                <c:pt idx="17622">
                  <c:v>1.0068416595458984E-3</c:v>
                </c:pt>
                <c:pt idx="17623">
                  <c:v>1.007080078125E-3</c:v>
                </c:pt>
                <c:pt idx="17624">
                  <c:v>1.0080337524414063E-3</c:v>
                </c:pt>
                <c:pt idx="17625">
                  <c:v>1.007080078125E-3</c:v>
                </c:pt>
                <c:pt idx="17626">
                  <c:v>1.0068416595458984E-3</c:v>
                </c:pt>
                <c:pt idx="17627">
                  <c:v>1.007080078125E-3</c:v>
                </c:pt>
                <c:pt idx="17628">
                  <c:v>1.0068416595458984E-3</c:v>
                </c:pt>
                <c:pt idx="17629">
                  <c:v>1.007080078125E-3</c:v>
                </c:pt>
                <c:pt idx="17630">
                  <c:v>1.007080078125E-3</c:v>
                </c:pt>
                <c:pt idx="17631">
                  <c:v>1.0068416595458984E-3</c:v>
                </c:pt>
                <c:pt idx="17632">
                  <c:v>1.007080078125E-3</c:v>
                </c:pt>
                <c:pt idx="17633">
                  <c:v>1.007080078125E-3</c:v>
                </c:pt>
                <c:pt idx="17634">
                  <c:v>1.0068416595458984E-3</c:v>
                </c:pt>
                <c:pt idx="17635">
                  <c:v>1.007080078125E-3</c:v>
                </c:pt>
                <c:pt idx="17636">
                  <c:v>1.0080337524414063E-3</c:v>
                </c:pt>
                <c:pt idx="17637">
                  <c:v>1.007080078125E-3</c:v>
                </c:pt>
                <c:pt idx="17638">
                  <c:v>1.0068416595458984E-3</c:v>
                </c:pt>
                <c:pt idx="17639">
                  <c:v>1.007080078125E-3</c:v>
                </c:pt>
                <c:pt idx="17640">
                  <c:v>1.007080078125E-3</c:v>
                </c:pt>
                <c:pt idx="17641">
                  <c:v>1.0068416595458984E-3</c:v>
                </c:pt>
                <c:pt idx="17642">
                  <c:v>1.007080078125E-3</c:v>
                </c:pt>
                <c:pt idx="17643">
                  <c:v>1.007080078125E-3</c:v>
                </c:pt>
                <c:pt idx="17644">
                  <c:v>1.0068416595458984E-3</c:v>
                </c:pt>
                <c:pt idx="17645">
                  <c:v>1.007080078125E-3</c:v>
                </c:pt>
                <c:pt idx="17646">
                  <c:v>1.007080078125E-3</c:v>
                </c:pt>
                <c:pt idx="17647">
                  <c:v>1.0068416595458984E-3</c:v>
                </c:pt>
                <c:pt idx="17648">
                  <c:v>1.007080078125E-3</c:v>
                </c:pt>
                <c:pt idx="17649">
                  <c:v>1.0080337524414063E-3</c:v>
                </c:pt>
                <c:pt idx="17650">
                  <c:v>1.0068416595458984E-3</c:v>
                </c:pt>
                <c:pt idx="17651">
                  <c:v>1.007080078125E-3</c:v>
                </c:pt>
                <c:pt idx="17652">
                  <c:v>1.007080078125E-3</c:v>
                </c:pt>
                <c:pt idx="17653">
                  <c:v>1.0068416595458984E-3</c:v>
                </c:pt>
                <c:pt idx="17654">
                  <c:v>1.007080078125E-3</c:v>
                </c:pt>
                <c:pt idx="17655">
                  <c:v>1.007080078125E-3</c:v>
                </c:pt>
                <c:pt idx="17656">
                  <c:v>1.0068416595458984E-3</c:v>
                </c:pt>
                <c:pt idx="17657">
                  <c:v>1.007080078125E-3</c:v>
                </c:pt>
                <c:pt idx="17658">
                  <c:v>1.007080078125E-3</c:v>
                </c:pt>
                <c:pt idx="17659">
                  <c:v>1.0068416595458984E-3</c:v>
                </c:pt>
                <c:pt idx="17660">
                  <c:v>1.007080078125E-3</c:v>
                </c:pt>
                <c:pt idx="17661">
                  <c:v>1.0080337524414063E-3</c:v>
                </c:pt>
                <c:pt idx="17662">
                  <c:v>1.007080078125E-3</c:v>
                </c:pt>
                <c:pt idx="17663">
                  <c:v>1.0068416595458984E-3</c:v>
                </c:pt>
                <c:pt idx="17664">
                  <c:v>1.007080078125E-3</c:v>
                </c:pt>
                <c:pt idx="17665">
                  <c:v>1.007080078125E-3</c:v>
                </c:pt>
                <c:pt idx="17666">
                  <c:v>1.0068416595458984E-3</c:v>
                </c:pt>
                <c:pt idx="17667">
                  <c:v>1.007080078125E-3</c:v>
                </c:pt>
                <c:pt idx="17668">
                  <c:v>1.007080078125E-3</c:v>
                </c:pt>
                <c:pt idx="17669">
                  <c:v>1.0068416595458984E-3</c:v>
                </c:pt>
                <c:pt idx="17670">
                  <c:v>1.007080078125E-3</c:v>
                </c:pt>
                <c:pt idx="17671">
                  <c:v>1.007080078125E-3</c:v>
                </c:pt>
                <c:pt idx="17672">
                  <c:v>1.0068416595458984E-3</c:v>
                </c:pt>
                <c:pt idx="17673">
                  <c:v>1.007080078125E-3</c:v>
                </c:pt>
                <c:pt idx="17674">
                  <c:v>1.0080337524414063E-3</c:v>
                </c:pt>
                <c:pt idx="17675">
                  <c:v>1.0068416595458984E-3</c:v>
                </c:pt>
                <c:pt idx="17676">
                  <c:v>1.007080078125E-3</c:v>
                </c:pt>
                <c:pt idx="17677">
                  <c:v>1.007080078125E-3</c:v>
                </c:pt>
                <c:pt idx="17678">
                  <c:v>1.0068416595458984E-3</c:v>
                </c:pt>
                <c:pt idx="17679">
                  <c:v>1.007080078125E-3</c:v>
                </c:pt>
                <c:pt idx="17680">
                  <c:v>1.007080078125E-3</c:v>
                </c:pt>
                <c:pt idx="17681">
                  <c:v>1.0068416595458984E-3</c:v>
                </c:pt>
                <c:pt idx="17682">
                  <c:v>1.007080078125E-3</c:v>
                </c:pt>
                <c:pt idx="17683">
                  <c:v>1.007080078125E-3</c:v>
                </c:pt>
                <c:pt idx="17684">
                  <c:v>1.0068416595458984E-3</c:v>
                </c:pt>
                <c:pt idx="17685">
                  <c:v>1.007080078125E-3</c:v>
                </c:pt>
                <c:pt idx="17686">
                  <c:v>1.0080337524414063E-3</c:v>
                </c:pt>
                <c:pt idx="17687">
                  <c:v>1.007080078125E-3</c:v>
                </c:pt>
                <c:pt idx="17688">
                  <c:v>1.0068416595458984E-3</c:v>
                </c:pt>
                <c:pt idx="17689">
                  <c:v>1.007080078125E-3</c:v>
                </c:pt>
                <c:pt idx="17690">
                  <c:v>1.007080078125E-3</c:v>
                </c:pt>
                <c:pt idx="17691">
                  <c:v>1.0068416595458984E-3</c:v>
                </c:pt>
                <c:pt idx="17692">
                  <c:v>1.007080078125E-3</c:v>
                </c:pt>
                <c:pt idx="17693">
                  <c:v>1.007080078125E-3</c:v>
                </c:pt>
                <c:pt idx="17694">
                  <c:v>1.0068416595458984E-3</c:v>
                </c:pt>
                <c:pt idx="17695">
                  <c:v>1.007080078125E-3</c:v>
                </c:pt>
                <c:pt idx="17696">
                  <c:v>1.007080078125E-3</c:v>
                </c:pt>
                <c:pt idx="17697">
                  <c:v>1.0068416595458984E-3</c:v>
                </c:pt>
                <c:pt idx="17698">
                  <c:v>1.007080078125E-3</c:v>
                </c:pt>
                <c:pt idx="17699">
                  <c:v>1.0080337524414063E-3</c:v>
                </c:pt>
                <c:pt idx="17700">
                  <c:v>1.0068416595458984E-3</c:v>
                </c:pt>
                <c:pt idx="17701">
                  <c:v>1.007080078125E-3</c:v>
                </c:pt>
                <c:pt idx="17702">
                  <c:v>1.007080078125E-3</c:v>
                </c:pt>
                <c:pt idx="17703">
                  <c:v>1.0068416595458984E-3</c:v>
                </c:pt>
                <c:pt idx="17704">
                  <c:v>1.007080078125E-3</c:v>
                </c:pt>
                <c:pt idx="17705">
                  <c:v>1.007080078125E-3</c:v>
                </c:pt>
                <c:pt idx="17706">
                  <c:v>1.0068416595458984E-3</c:v>
                </c:pt>
                <c:pt idx="17707">
                  <c:v>1.007080078125E-3</c:v>
                </c:pt>
                <c:pt idx="17708">
                  <c:v>1.007080078125E-3</c:v>
                </c:pt>
                <c:pt idx="17709">
                  <c:v>1.0068416595458984E-3</c:v>
                </c:pt>
                <c:pt idx="17710">
                  <c:v>1.007080078125E-3</c:v>
                </c:pt>
                <c:pt idx="17711">
                  <c:v>1.0080337524414063E-3</c:v>
                </c:pt>
                <c:pt idx="17712">
                  <c:v>1.007080078125E-3</c:v>
                </c:pt>
                <c:pt idx="17713">
                  <c:v>1.0068416595458984E-3</c:v>
                </c:pt>
                <c:pt idx="17714">
                  <c:v>1.007080078125E-3</c:v>
                </c:pt>
                <c:pt idx="17715">
                  <c:v>1.007080078125E-3</c:v>
                </c:pt>
                <c:pt idx="17716">
                  <c:v>1.0068416595458984E-3</c:v>
                </c:pt>
                <c:pt idx="17717">
                  <c:v>1.007080078125E-3</c:v>
                </c:pt>
                <c:pt idx="17718">
                  <c:v>1.007080078125E-3</c:v>
                </c:pt>
                <c:pt idx="17719">
                  <c:v>1.0068416595458984E-3</c:v>
                </c:pt>
                <c:pt idx="17720">
                  <c:v>1.007080078125E-3</c:v>
                </c:pt>
                <c:pt idx="17721">
                  <c:v>1.007080078125E-3</c:v>
                </c:pt>
                <c:pt idx="17722">
                  <c:v>1.0068416595458984E-3</c:v>
                </c:pt>
                <c:pt idx="17723">
                  <c:v>1.007080078125E-3</c:v>
                </c:pt>
                <c:pt idx="17724">
                  <c:v>1.0080337524414063E-3</c:v>
                </c:pt>
                <c:pt idx="17725">
                  <c:v>1.0068416595458984E-3</c:v>
                </c:pt>
                <c:pt idx="17726">
                  <c:v>1.007080078125E-3</c:v>
                </c:pt>
                <c:pt idx="17727">
                  <c:v>1.007080078125E-3</c:v>
                </c:pt>
                <c:pt idx="17728">
                  <c:v>1.0068416595458984E-3</c:v>
                </c:pt>
                <c:pt idx="17729">
                  <c:v>1.007080078125E-3</c:v>
                </c:pt>
                <c:pt idx="17730">
                  <c:v>1.007080078125E-3</c:v>
                </c:pt>
                <c:pt idx="17731">
                  <c:v>1.0068416595458984E-3</c:v>
                </c:pt>
                <c:pt idx="17732">
                  <c:v>1.007080078125E-3</c:v>
                </c:pt>
                <c:pt idx="17733">
                  <c:v>1.007080078125E-3</c:v>
                </c:pt>
                <c:pt idx="17734">
                  <c:v>1.0068416595458984E-3</c:v>
                </c:pt>
                <c:pt idx="17735">
                  <c:v>1.007080078125E-3</c:v>
                </c:pt>
                <c:pt idx="17736">
                  <c:v>1.0080337524414063E-3</c:v>
                </c:pt>
                <c:pt idx="17737">
                  <c:v>1.007080078125E-3</c:v>
                </c:pt>
                <c:pt idx="17738">
                  <c:v>1.0068416595458984E-3</c:v>
                </c:pt>
                <c:pt idx="17739">
                  <c:v>1.007080078125E-3</c:v>
                </c:pt>
                <c:pt idx="17740">
                  <c:v>1.007080078125E-3</c:v>
                </c:pt>
                <c:pt idx="17741">
                  <c:v>1.0068416595458984E-3</c:v>
                </c:pt>
                <c:pt idx="17742">
                  <c:v>1.007080078125E-3</c:v>
                </c:pt>
                <c:pt idx="17743">
                  <c:v>1.007080078125E-3</c:v>
                </c:pt>
                <c:pt idx="17744">
                  <c:v>1.0068416595458984E-3</c:v>
                </c:pt>
                <c:pt idx="17745">
                  <c:v>1.007080078125E-3</c:v>
                </c:pt>
                <c:pt idx="17746">
                  <c:v>1.007080078125E-3</c:v>
                </c:pt>
                <c:pt idx="17747">
                  <c:v>6.0429573059082031E-3</c:v>
                </c:pt>
                <c:pt idx="17748">
                  <c:v>1.0068416595458984E-3</c:v>
                </c:pt>
                <c:pt idx="17749">
                  <c:v>1.007080078125E-3</c:v>
                </c:pt>
                <c:pt idx="17750">
                  <c:v>1.007080078125E-3</c:v>
                </c:pt>
                <c:pt idx="17751">
                  <c:v>1.0068416595458984E-3</c:v>
                </c:pt>
                <c:pt idx="17752">
                  <c:v>1.007080078125E-3</c:v>
                </c:pt>
                <c:pt idx="17753">
                  <c:v>1.007080078125E-3</c:v>
                </c:pt>
                <c:pt idx="17754">
                  <c:v>1.0068416595458984E-3</c:v>
                </c:pt>
                <c:pt idx="17755">
                  <c:v>1.007080078125E-3</c:v>
                </c:pt>
                <c:pt idx="17756">
                  <c:v>1.0080337524414063E-3</c:v>
                </c:pt>
                <c:pt idx="17757">
                  <c:v>1.007080078125E-3</c:v>
                </c:pt>
                <c:pt idx="17758">
                  <c:v>1.0068416595458984E-3</c:v>
                </c:pt>
                <c:pt idx="17759">
                  <c:v>1.007080078125E-3</c:v>
                </c:pt>
                <c:pt idx="17760">
                  <c:v>1.007080078125E-3</c:v>
                </c:pt>
                <c:pt idx="17761">
                  <c:v>1.0068416595458984E-3</c:v>
                </c:pt>
                <c:pt idx="17762">
                  <c:v>1.007080078125E-3</c:v>
                </c:pt>
                <c:pt idx="17763">
                  <c:v>1.007080078125E-3</c:v>
                </c:pt>
                <c:pt idx="17764">
                  <c:v>1.0068416595458984E-3</c:v>
                </c:pt>
                <c:pt idx="17765">
                  <c:v>1.007080078125E-3</c:v>
                </c:pt>
                <c:pt idx="17766">
                  <c:v>1.007080078125E-3</c:v>
                </c:pt>
                <c:pt idx="17767">
                  <c:v>1.0068416595458984E-3</c:v>
                </c:pt>
                <c:pt idx="17768">
                  <c:v>1.007080078125E-3</c:v>
                </c:pt>
                <c:pt idx="17769">
                  <c:v>1.0080337524414063E-3</c:v>
                </c:pt>
                <c:pt idx="17770">
                  <c:v>1.0068416595458984E-3</c:v>
                </c:pt>
                <c:pt idx="17771">
                  <c:v>1.007080078125E-3</c:v>
                </c:pt>
                <c:pt idx="17772">
                  <c:v>1.007080078125E-3</c:v>
                </c:pt>
                <c:pt idx="17773">
                  <c:v>1.0068416595458984E-3</c:v>
                </c:pt>
                <c:pt idx="17774">
                  <c:v>1.007080078125E-3</c:v>
                </c:pt>
                <c:pt idx="17775">
                  <c:v>1.007080078125E-3</c:v>
                </c:pt>
                <c:pt idx="17776">
                  <c:v>1.0068416595458984E-3</c:v>
                </c:pt>
                <c:pt idx="17777">
                  <c:v>1.007080078125E-3</c:v>
                </c:pt>
                <c:pt idx="17778">
                  <c:v>1.007080078125E-3</c:v>
                </c:pt>
                <c:pt idx="17779">
                  <c:v>1.0068416595458984E-3</c:v>
                </c:pt>
                <c:pt idx="17780">
                  <c:v>1.007080078125E-3</c:v>
                </c:pt>
                <c:pt idx="17781">
                  <c:v>1.0080337524414063E-3</c:v>
                </c:pt>
                <c:pt idx="17782">
                  <c:v>1.007080078125E-3</c:v>
                </c:pt>
                <c:pt idx="17783">
                  <c:v>1.0068416595458984E-3</c:v>
                </c:pt>
                <c:pt idx="17784">
                  <c:v>1.007080078125E-3</c:v>
                </c:pt>
                <c:pt idx="17785">
                  <c:v>1.007080078125E-3</c:v>
                </c:pt>
                <c:pt idx="17786">
                  <c:v>1.0068416595458984E-3</c:v>
                </c:pt>
                <c:pt idx="17787">
                  <c:v>1.007080078125E-3</c:v>
                </c:pt>
                <c:pt idx="17788">
                  <c:v>1.007080078125E-3</c:v>
                </c:pt>
                <c:pt idx="17789">
                  <c:v>1.0068416595458984E-3</c:v>
                </c:pt>
                <c:pt idx="17790">
                  <c:v>1.007080078125E-3</c:v>
                </c:pt>
                <c:pt idx="17791">
                  <c:v>1.007080078125E-3</c:v>
                </c:pt>
                <c:pt idx="17792">
                  <c:v>1.0068416595458984E-3</c:v>
                </c:pt>
                <c:pt idx="17793">
                  <c:v>1.007080078125E-3</c:v>
                </c:pt>
                <c:pt idx="17794">
                  <c:v>1.0080337524414063E-3</c:v>
                </c:pt>
                <c:pt idx="17795">
                  <c:v>1.0068416595458984E-3</c:v>
                </c:pt>
                <c:pt idx="17796">
                  <c:v>1.007080078125E-3</c:v>
                </c:pt>
                <c:pt idx="17797">
                  <c:v>1.007080078125E-3</c:v>
                </c:pt>
                <c:pt idx="17798">
                  <c:v>1.0068416595458984E-3</c:v>
                </c:pt>
                <c:pt idx="17799">
                  <c:v>1.007080078125E-3</c:v>
                </c:pt>
                <c:pt idx="17800">
                  <c:v>1.007080078125E-3</c:v>
                </c:pt>
                <c:pt idx="17801">
                  <c:v>1.0068416595458984E-3</c:v>
                </c:pt>
                <c:pt idx="17802">
                  <c:v>1.007080078125E-3</c:v>
                </c:pt>
                <c:pt idx="17803">
                  <c:v>1.007080078125E-3</c:v>
                </c:pt>
                <c:pt idx="17804">
                  <c:v>1.0068416595458984E-3</c:v>
                </c:pt>
                <c:pt idx="17805">
                  <c:v>1.007080078125E-3</c:v>
                </c:pt>
                <c:pt idx="17806">
                  <c:v>1.0080337524414063E-3</c:v>
                </c:pt>
                <c:pt idx="17807">
                  <c:v>1.007080078125E-3</c:v>
                </c:pt>
                <c:pt idx="17808">
                  <c:v>1.0068416595458984E-3</c:v>
                </c:pt>
                <c:pt idx="17809">
                  <c:v>1.007080078125E-3</c:v>
                </c:pt>
                <c:pt idx="17810">
                  <c:v>1.007080078125E-3</c:v>
                </c:pt>
                <c:pt idx="17811">
                  <c:v>1.0068416595458984E-3</c:v>
                </c:pt>
                <c:pt idx="17812">
                  <c:v>1.007080078125E-3</c:v>
                </c:pt>
                <c:pt idx="17813">
                  <c:v>1.007080078125E-3</c:v>
                </c:pt>
                <c:pt idx="17814">
                  <c:v>1.0068416595458984E-3</c:v>
                </c:pt>
                <c:pt idx="17815">
                  <c:v>1.007080078125E-3</c:v>
                </c:pt>
                <c:pt idx="17816">
                  <c:v>1.007080078125E-3</c:v>
                </c:pt>
                <c:pt idx="17817">
                  <c:v>1.0068416595458984E-3</c:v>
                </c:pt>
                <c:pt idx="17818">
                  <c:v>1.007080078125E-3</c:v>
                </c:pt>
                <c:pt idx="17819">
                  <c:v>1.0080337524414063E-3</c:v>
                </c:pt>
                <c:pt idx="17820">
                  <c:v>1.0068416595458984E-3</c:v>
                </c:pt>
                <c:pt idx="17821">
                  <c:v>1.007080078125E-3</c:v>
                </c:pt>
                <c:pt idx="17822">
                  <c:v>1.007080078125E-3</c:v>
                </c:pt>
                <c:pt idx="17823">
                  <c:v>1.0068416595458984E-3</c:v>
                </c:pt>
                <c:pt idx="17824">
                  <c:v>1.007080078125E-3</c:v>
                </c:pt>
                <c:pt idx="17825">
                  <c:v>1.007080078125E-3</c:v>
                </c:pt>
                <c:pt idx="17826">
                  <c:v>1.0068416595458984E-3</c:v>
                </c:pt>
                <c:pt idx="17827">
                  <c:v>1.007080078125E-3</c:v>
                </c:pt>
                <c:pt idx="17828">
                  <c:v>1.007080078125E-3</c:v>
                </c:pt>
                <c:pt idx="17829">
                  <c:v>1.0068416595458984E-3</c:v>
                </c:pt>
                <c:pt idx="17830">
                  <c:v>1.007080078125E-3</c:v>
                </c:pt>
                <c:pt idx="17831">
                  <c:v>1.0080337524414063E-3</c:v>
                </c:pt>
                <c:pt idx="17832">
                  <c:v>1.007080078125E-3</c:v>
                </c:pt>
                <c:pt idx="17833">
                  <c:v>1.0068416595458984E-3</c:v>
                </c:pt>
                <c:pt idx="17834">
                  <c:v>1.007080078125E-3</c:v>
                </c:pt>
                <c:pt idx="17835">
                  <c:v>1.007080078125E-3</c:v>
                </c:pt>
                <c:pt idx="17836">
                  <c:v>1.0068416595458984E-3</c:v>
                </c:pt>
                <c:pt idx="17837">
                  <c:v>1.007080078125E-3</c:v>
                </c:pt>
                <c:pt idx="17838">
                  <c:v>1.007080078125E-3</c:v>
                </c:pt>
                <c:pt idx="17839">
                  <c:v>1.0068416595458984E-3</c:v>
                </c:pt>
                <c:pt idx="17840">
                  <c:v>1.007080078125E-3</c:v>
                </c:pt>
                <c:pt idx="17841">
                  <c:v>1.007080078125E-3</c:v>
                </c:pt>
                <c:pt idx="17842">
                  <c:v>1.0068416595458984E-3</c:v>
                </c:pt>
                <c:pt idx="17843">
                  <c:v>1.007080078125E-3</c:v>
                </c:pt>
                <c:pt idx="17844">
                  <c:v>1.0080337524414063E-3</c:v>
                </c:pt>
                <c:pt idx="17845">
                  <c:v>1.0068416595458984E-3</c:v>
                </c:pt>
                <c:pt idx="17846">
                  <c:v>1.007080078125E-3</c:v>
                </c:pt>
                <c:pt idx="17847">
                  <c:v>1.007080078125E-3</c:v>
                </c:pt>
                <c:pt idx="17848">
                  <c:v>1.0068416595458984E-3</c:v>
                </c:pt>
                <c:pt idx="17849">
                  <c:v>1.007080078125E-3</c:v>
                </c:pt>
                <c:pt idx="17850">
                  <c:v>1.007080078125E-3</c:v>
                </c:pt>
                <c:pt idx="17851">
                  <c:v>1.0068416595458984E-3</c:v>
                </c:pt>
                <c:pt idx="17852">
                  <c:v>1.007080078125E-3</c:v>
                </c:pt>
                <c:pt idx="17853">
                  <c:v>1.007080078125E-3</c:v>
                </c:pt>
                <c:pt idx="17854">
                  <c:v>1.0068416595458984E-3</c:v>
                </c:pt>
                <c:pt idx="17855">
                  <c:v>1.007080078125E-3</c:v>
                </c:pt>
                <c:pt idx="17856">
                  <c:v>1.0080337524414063E-3</c:v>
                </c:pt>
                <c:pt idx="17857">
                  <c:v>1.007080078125E-3</c:v>
                </c:pt>
                <c:pt idx="17858">
                  <c:v>1.0068416595458984E-3</c:v>
                </c:pt>
                <c:pt idx="17859">
                  <c:v>1.007080078125E-3</c:v>
                </c:pt>
                <c:pt idx="17860">
                  <c:v>1.007080078125E-3</c:v>
                </c:pt>
                <c:pt idx="17861">
                  <c:v>1.0068416595458984E-3</c:v>
                </c:pt>
                <c:pt idx="17862">
                  <c:v>1.007080078125E-3</c:v>
                </c:pt>
                <c:pt idx="17863">
                  <c:v>1.007080078125E-3</c:v>
                </c:pt>
                <c:pt idx="17864">
                  <c:v>1.0068416595458984E-3</c:v>
                </c:pt>
                <c:pt idx="17865">
                  <c:v>1.007080078125E-3</c:v>
                </c:pt>
                <c:pt idx="17866">
                  <c:v>1.007080078125E-3</c:v>
                </c:pt>
                <c:pt idx="17867">
                  <c:v>1.0068416595458984E-3</c:v>
                </c:pt>
                <c:pt idx="17868">
                  <c:v>1.0080337524414063E-3</c:v>
                </c:pt>
                <c:pt idx="17869">
                  <c:v>1.007080078125E-3</c:v>
                </c:pt>
                <c:pt idx="17870">
                  <c:v>1.0068416595458984E-3</c:v>
                </c:pt>
                <c:pt idx="17871">
                  <c:v>1.007080078125E-3</c:v>
                </c:pt>
                <c:pt idx="17872">
                  <c:v>1.007080078125E-3</c:v>
                </c:pt>
                <c:pt idx="17873">
                  <c:v>1.0068416595458984E-3</c:v>
                </c:pt>
                <c:pt idx="17874">
                  <c:v>1.007080078125E-3</c:v>
                </c:pt>
                <c:pt idx="17875">
                  <c:v>1.007080078125E-3</c:v>
                </c:pt>
                <c:pt idx="17876">
                  <c:v>1.0068416595458984E-3</c:v>
                </c:pt>
                <c:pt idx="17877">
                  <c:v>1.007080078125E-3</c:v>
                </c:pt>
                <c:pt idx="17878">
                  <c:v>1.007080078125E-3</c:v>
                </c:pt>
                <c:pt idx="17879">
                  <c:v>1.0068416595458984E-3</c:v>
                </c:pt>
                <c:pt idx="17880">
                  <c:v>1.007080078125E-3</c:v>
                </c:pt>
                <c:pt idx="17881">
                  <c:v>1.0080337524414063E-3</c:v>
                </c:pt>
                <c:pt idx="17882">
                  <c:v>1.007080078125E-3</c:v>
                </c:pt>
                <c:pt idx="17883">
                  <c:v>1.0068416595458984E-3</c:v>
                </c:pt>
                <c:pt idx="17884">
                  <c:v>1.007080078125E-3</c:v>
                </c:pt>
                <c:pt idx="17885">
                  <c:v>1.007080078125E-3</c:v>
                </c:pt>
                <c:pt idx="17886">
                  <c:v>1.0068416595458984E-3</c:v>
                </c:pt>
                <c:pt idx="17887">
                  <c:v>1.007080078125E-3</c:v>
                </c:pt>
                <c:pt idx="17888">
                  <c:v>1.007080078125E-3</c:v>
                </c:pt>
                <c:pt idx="17889">
                  <c:v>1.0068416595458984E-3</c:v>
                </c:pt>
                <c:pt idx="17890">
                  <c:v>1.007080078125E-3</c:v>
                </c:pt>
                <c:pt idx="17891">
                  <c:v>1.007080078125E-3</c:v>
                </c:pt>
                <c:pt idx="17892">
                  <c:v>1.0068416595458984E-3</c:v>
                </c:pt>
                <c:pt idx="17893">
                  <c:v>1.0080337524414063E-3</c:v>
                </c:pt>
                <c:pt idx="17894">
                  <c:v>1.007080078125E-3</c:v>
                </c:pt>
                <c:pt idx="17895">
                  <c:v>1.0068416595458984E-3</c:v>
                </c:pt>
                <c:pt idx="17896">
                  <c:v>1.007080078125E-3</c:v>
                </c:pt>
                <c:pt idx="17897">
                  <c:v>1.007080078125E-3</c:v>
                </c:pt>
                <c:pt idx="17898">
                  <c:v>1.0068416595458984E-3</c:v>
                </c:pt>
                <c:pt idx="17899">
                  <c:v>1.007080078125E-3</c:v>
                </c:pt>
                <c:pt idx="17900">
                  <c:v>1.007080078125E-3</c:v>
                </c:pt>
                <c:pt idx="17901">
                  <c:v>1.0068416595458984E-3</c:v>
                </c:pt>
                <c:pt idx="17902">
                  <c:v>1.007080078125E-3</c:v>
                </c:pt>
                <c:pt idx="17903">
                  <c:v>1.007080078125E-3</c:v>
                </c:pt>
                <c:pt idx="17904">
                  <c:v>1.0068416595458984E-3</c:v>
                </c:pt>
                <c:pt idx="17905">
                  <c:v>1.007080078125E-3</c:v>
                </c:pt>
                <c:pt idx="17906">
                  <c:v>1.0080337524414063E-3</c:v>
                </c:pt>
                <c:pt idx="17907">
                  <c:v>1.007080078125E-3</c:v>
                </c:pt>
                <c:pt idx="17908">
                  <c:v>1.0068416595458984E-3</c:v>
                </c:pt>
                <c:pt idx="17909">
                  <c:v>1.007080078125E-3</c:v>
                </c:pt>
                <c:pt idx="17910">
                  <c:v>1.007080078125E-3</c:v>
                </c:pt>
                <c:pt idx="17911">
                  <c:v>1.0068416595458984E-3</c:v>
                </c:pt>
                <c:pt idx="17912">
                  <c:v>1.007080078125E-3</c:v>
                </c:pt>
                <c:pt idx="17913">
                  <c:v>1.007080078125E-3</c:v>
                </c:pt>
                <c:pt idx="17914">
                  <c:v>1.0068416595458984E-3</c:v>
                </c:pt>
                <c:pt idx="17915">
                  <c:v>1.007080078125E-3</c:v>
                </c:pt>
                <c:pt idx="17916">
                  <c:v>1.007080078125E-3</c:v>
                </c:pt>
                <c:pt idx="17917">
                  <c:v>1.0068416595458984E-3</c:v>
                </c:pt>
                <c:pt idx="17918">
                  <c:v>1.0080337524414063E-3</c:v>
                </c:pt>
                <c:pt idx="17919">
                  <c:v>1.007080078125E-3</c:v>
                </c:pt>
                <c:pt idx="17920">
                  <c:v>1.0068416595458984E-3</c:v>
                </c:pt>
                <c:pt idx="17921">
                  <c:v>1.007080078125E-3</c:v>
                </c:pt>
                <c:pt idx="17922">
                  <c:v>1.007080078125E-3</c:v>
                </c:pt>
                <c:pt idx="17923">
                  <c:v>1.0068416595458984E-3</c:v>
                </c:pt>
                <c:pt idx="17924">
                  <c:v>1.007080078125E-3</c:v>
                </c:pt>
                <c:pt idx="17925">
                  <c:v>1.007080078125E-3</c:v>
                </c:pt>
                <c:pt idx="17926">
                  <c:v>1.0068416595458984E-3</c:v>
                </c:pt>
                <c:pt idx="17927">
                  <c:v>1.007080078125E-3</c:v>
                </c:pt>
                <c:pt idx="17928">
                  <c:v>1.007080078125E-3</c:v>
                </c:pt>
                <c:pt idx="17929">
                  <c:v>1.0068416595458984E-3</c:v>
                </c:pt>
                <c:pt idx="17930">
                  <c:v>1.007080078125E-3</c:v>
                </c:pt>
                <c:pt idx="17931">
                  <c:v>1.0080337524414063E-3</c:v>
                </c:pt>
                <c:pt idx="17932">
                  <c:v>1.007080078125E-3</c:v>
                </c:pt>
                <c:pt idx="17933">
                  <c:v>1.0068416595458984E-3</c:v>
                </c:pt>
                <c:pt idx="17934">
                  <c:v>1.007080078125E-3</c:v>
                </c:pt>
                <c:pt idx="17935">
                  <c:v>1.007080078125E-3</c:v>
                </c:pt>
                <c:pt idx="17936">
                  <c:v>1.0068416595458984E-3</c:v>
                </c:pt>
                <c:pt idx="17937">
                  <c:v>1.007080078125E-3</c:v>
                </c:pt>
                <c:pt idx="17938">
                  <c:v>1.007080078125E-3</c:v>
                </c:pt>
                <c:pt idx="17939">
                  <c:v>1.0068416595458984E-3</c:v>
                </c:pt>
                <c:pt idx="17940">
                  <c:v>1.007080078125E-3</c:v>
                </c:pt>
                <c:pt idx="17941">
                  <c:v>1.007080078125E-3</c:v>
                </c:pt>
                <c:pt idx="17942">
                  <c:v>1.0068416595458984E-3</c:v>
                </c:pt>
                <c:pt idx="17943">
                  <c:v>1.0080337524414063E-3</c:v>
                </c:pt>
                <c:pt idx="17944">
                  <c:v>1.007080078125E-3</c:v>
                </c:pt>
                <c:pt idx="17945">
                  <c:v>1.0068416595458984E-3</c:v>
                </c:pt>
                <c:pt idx="17946">
                  <c:v>1.007080078125E-3</c:v>
                </c:pt>
                <c:pt idx="17947">
                  <c:v>1.007080078125E-3</c:v>
                </c:pt>
                <c:pt idx="17948">
                  <c:v>1.0068416595458984E-3</c:v>
                </c:pt>
                <c:pt idx="17949">
                  <c:v>1.007080078125E-3</c:v>
                </c:pt>
                <c:pt idx="17950">
                  <c:v>1.007080078125E-3</c:v>
                </c:pt>
                <c:pt idx="17951">
                  <c:v>1.0068416595458984E-3</c:v>
                </c:pt>
                <c:pt idx="17952">
                  <c:v>1.007080078125E-3</c:v>
                </c:pt>
                <c:pt idx="17953">
                  <c:v>1.007080078125E-3</c:v>
                </c:pt>
                <c:pt idx="17954">
                  <c:v>1.0068416595458984E-3</c:v>
                </c:pt>
                <c:pt idx="17955">
                  <c:v>1.007080078125E-3</c:v>
                </c:pt>
                <c:pt idx="17956">
                  <c:v>1.0080337524414063E-3</c:v>
                </c:pt>
                <c:pt idx="17957">
                  <c:v>1.007080078125E-3</c:v>
                </c:pt>
                <c:pt idx="17958">
                  <c:v>1.0068416595458984E-3</c:v>
                </c:pt>
                <c:pt idx="17959">
                  <c:v>1.007080078125E-3</c:v>
                </c:pt>
                <c:pt idx="17960">
                  <c:v>1.007080078125E-3</c:v>
                </c:pt>
                <c:pt idx="17961">
                  <c:v>1.0068416595458984E-3</c:v>
                </c:pt>
                <c:pt idx="17962">
                  <c:v>1.007080078125E-3</c:v>
                </c:pt>
                <c:pt idx="17963">
                  <c:v>1.007080078125E-3</c:v>
                </c:pt>
                <c:pt idx="17964">
                  <c:v>1.0068416595458984E-3</c:v>
                </c:pt>
                <c:pt idx="17965">
                  <c:v>1.007080078125E-3</c:v>
                </c:pt>
                <c:pt idx="17966">
                  <c:v>1.007080078125E-3</c:v>
                </c:pt>
                <c:pt idx="17967">
                  <c:v>1.0068416595458984E-3</c:v>
                </c:pt>
                <c:pt idx="17968">
                  <c:v>1.0080337524414063E-3</c:v>
                </c:pt>
                <c:pt idx="17969">
                  <c:v>1.007080078125E-3</c:v>
                </c:pt>
                <c:pt idx="17970">
                  <c:v>1.0068416595458984E-3</c:v>
                </c:pt>
                <c:pt idx="17971">
                  <c:v>1.007080078125E-3</c:v>
                </c:pt>
                <c:pt idx="17972">
                  <c:v>1.007080078125E-3</c:v>
                </c:pt>
                <c:pt idx="17973">
                  <c:v>1.0068416595458984E-3</c:v>
                </c:pt>
                <c:pt idx="17974">
                  <c:v>1.007080078125E-3</c:v>
                </c:pt>
                <c:pt idx="17975">
                  <c:v>1.007080078125E-3</c:v>
                </c:pt>
                <c:pt idx="17976">
                  <c:v>1.0068416595458984E-3</c:v>
                </c:pt>
                <c:pt idx="17977">
                  <c:v>1.007080078125E-3</c:v>
                </c:pt>
                <c:pt idx="17978">
                  <c:v>1.007080078125E-3</c:v>
                </c:pt>
                <c:pt idx="17979">
                  <c:v>1.0068416595458984E-3</c:v>
                </c:pt>
                <c:pt idx="17980">
                  <c:v>1.007080078125E-3</c:v>
                </c:pt>
                <c:pt idx="17981">
                  <c:v>1.0080337524414063E-3</c:v>
                </c:pt>
                <c:pt idx="17982">
                  <c:v>1.007080078125E-3</c:v>
                </c:pt>
                <c:pt idx="17983">
                  <c:v>1.0068416595458984E-3</c:v>
                </c:pt>
                <c:pt idx="17984">
                  <c:v>1.007080078125E-3</c:v>
                </c:pt>
                <c:pt idx="17985">
                  <c:v>1.007080078125E-3</c:v>
                </c:pt>
                <c:pt idx="17986">
                  <c:v>1.0068416595458984E-3</c:v>
                </c:pt>
                <c:pt idx="17987">
                  <c:v>1.007080078125E-3</c:v>
                </c:pt>
                <c:pt idx="17988">
                  <c:v>1.007080078125E-3</c:v>
                </c:pt>
                <c:pt idx="17989">
                  <c:v>1.0068416595458984E-3</c:v>
                </c:pt>
                <c:pt idx="17990">
                  <c:v>1.007080078125E-3</c:v>
                </c:pt>
                <c:pt idx="17991">
                  <c:v>1.007080078125E-3</c:v>
                </c:pt>
                <c:pt idx="17992">
                  <c:v>1.0068416595458984E-3</c:v>
                </c:pt>
                <c:pt idx="17993">
                  <c:v>1.0080337524414063E-3</c:v>
                </c:pt>
                <c:pt idx="17994">
                  <c:v>1.007080078125E-3</c:v>
                </c:pt>
                <c:pt idx="17995">
                  <c:v>1.0068416595458984E-3</c:v>
                </c:pt>
                <c:pt idx="17996">
                  <c:v>1.007080078125E-3</c:v>
                </c:pt>
                <c:pt idx="17997">
                  <c:v>1.007080078125E-3</c:v>
                </c:pt>
                <c:pt idx="17998">
                  <c:v>1.0068416595458984E-3</c:v>
                </c:pt>
                <c:pt idx="17999">
                  <c:v>1.007080078125E-3</c:v>
                </c:pt>
                <c:pt idx="18000">
                  <c:v>1.007080078125E-3</c:v>
                </c:pt>
                <c:pt idx="18001">
                  <c:v>1.0068416595458984E-3</c:v>
                </c:pt>
                <c:pt idx="18002">
                  <c:v>1.007080078125E-3</c:v>
                </c:pt>
                <c:pt idx="18003">
                  <c:v>1.007080078125E-3</c:v>
                </c:pt>
                <c:pt idx="18004">
                  <c:v>1.0068416595458984E-3</c:v>
                </c:pt>
                <c:pt idx="18005">
                  <c:v>1.007080078125E-3</c:v>
                </c:pt>
                <c:pt idx="18006">
                  <c:v>1.0080337524414063E-3</c:v>
                </c:pt>
                <c:pt idx="18007">
                  <c:v>1.007080078125E-3</c:v>
                </c:pt>
                <c:pt idx="18008">
                  <c:v>1.0068416595458984E-3</c:v>
                </c:pt>
                <c:pt idx="18009">
                  <c:v>1.007080078125E-3</c:v>
                </c:pt>
                <c:pt idx="18010">
                  <c:v>1.007080078125E-3</c:v>
                </c:pt>
                <c:pt idx="18011">
                  <c:v>1.0068416595458984E-3</c:v>
                </c:pt>
                <c:pt idx="18012">
                  <c:v>1.007080078125E-3</c:v>
                </c:pt>
                <c:pt idx="18013">
                  <c:v>1.007080078125E-3</c:v>
                </c:pt>
                <c:pt idx="18014">
                  <c:v>1.0068416595458984E-3</c:v>
                </c:pt>
                <c:pt idx="18015">
                  <c:v>1.007080078125E-3</c:v>
                </c:pt>
                <c:pt idx="18016">
                  <c:v>1.007080078125E-3</c:v>
                </c:pt>
                <c:pt idx="18017">
                  <c:v>1.0068416595458984E-3</c:v>
                </c:pt>
                <c:pt idx="18018">
                  <c:v>1.0080337524414063E-3</c:v>
                </c:pt>
                <c:pt idx="18019">
                  <c:v>1.007080078125E-3</c:v>
                </c:pt>
                <c:pt idx="18020">
                  <c:v>1.0068416595458984E-3</c:v>
                </c:pt>
                <c:pt idx="18021">
                  <c:v>1.007080078125E-3</c:v>
                </c:pt>
                <c:pt idx="18022">
                  <c:v>1.007080078125E-3</c:v>
                </c:pt>
                <c:pt idx="18023">
                  <c:v>1.0068416595458984E-3</c:v>
                </c:pt>
                <c:pt idx="18024">
                  <c:v>1.007080078125E-3</c:v>
                </c:pt>
                <c:pt idx="18025">
                  <c:v>9.0639591217041016E-3</c:v>
                </c:pt>
                <c:pt idx="18026">
                  <c:v>1.007080078125E-3</c:v>
                </c:pt>
                <c:pt idx="18027">
                  <c:v>1.007080078125E-3</c:v>
                </c:pt>
                <c:pt idx="18028">
                  <c:v>1.0068416595458984E-3</c:v>
                </c:pt>
                <c:pt idx="18029">
                  <c:v>1.007080078125E-3</c:v>
                </c:pt>
                <c:pt idx="18030">
                  <c:v>1.007080078125E-3</c:v>
                </c:pt>
                <c:pt idx="18031">
                  <c:v>1.0068416595458984E-3</c:v>
                </c:pt>
                <c:pt idx="18032">
                  <c:v>1.007080078125E-3</c:v>
                </c:pt>
                <c:pt idx="18033">
                  <c:v>1.007080078125E-3</c:v>
                </c:pt>
                <c:pt idx="18034">
                  <c:v>1.0068416595458984E-3</c:v>
                </c:pt>
                <c:pt idx="18035">
                  <c:v>1.0080337524414063E-3</c:v>
                </c:pt>
                <c:pt idx="18036">
                  <c:v>1.007080078125E-3</c:v>
                </c:pt>
                <c:pt idx="18037">
                  <c:v>1.0068416595458984E-3</c:v>
                </c:pt>
                <c:pt idx="18038">
                  <c:v>1.007080078125E-3</c:v>
                </c:pt>
                <c:pt idx="18039">
                  <c:v>1.007080078125E-3</c:v>
                </c:pt>
                <c:pt idx="18040">
                  <c:v>1.0068416595458984E-3</c:v>
                </c:pt>
                <c:pt idx="18041">
                  <c:v>1.007080078125E-3</c:v>
                </c:pt>
                <c:pt idx="18042">
                  <c:v>1.007080078125E-3</c:v>
                </c:pt>
                <c:pt idx="18043">
                  <c:v>1.0068416595458984E-3</c:v>
                </c:pt>
                <c:pt idx="18044">
                  <c:v>1.007080078125E-3</c:v>
                </c:pt>
                <c:pt idx="18045">
                  <c:v>1.007080078125E-3</c:v>
                </c:pt>
                <c:pt idx="18046">
                  <c:v>1.0068416595458984E-3</c:v>
                </c:pt>
                <c:pt idx="18047">
                  <c:v>1.007080078125E-3</c:v>
                </c:pt>
                <c:pt idx="18048">
                  <c:v>1.0080337524414063E-3</c:v>
                </c:pt>
                <c:pt idx="18049">
                  <c:v>1.007080078125E-3</c:v>
                </c:pt>
                <c:pt idx="18050">
                  <c:v>1.0068416595458984E-3</c:v>
                </c:pt>
                <c:pt idx="18051">
                  <c:v>1.007080078125E-3</c:v>
                </c:pt>
                <c:pt idx="18052">
                  <c:v>1.007080078125E-3</c:v>
                </c:pt>
                <c:pt idx="18053">
                  <c:v>1.0068416595458984E-3</c:v>
                </c:pt>
                <c:pt idx="18054">
                  <c:v>1.007080078125E-3</c:v>
                </c:pt>
                <c:pt idx="18055">
                  <c:v>1.007080078125E-3</c:v>
                </c:pt>
                <c:pt idx="18056">
                  <c:v>1.0068416595458984E-3</c:v>
                </c:pt>
                <c:pt idx="18057">
                  <c:v>1.007080078125E-3</c:v>
                </c:pt>
                <c:pt idx="18058">
                  <c:v>1.007080078125E-3</c:v>
                </c:pt>
                <c:pt idx="18059">
                  <c:v>1.0068416595458984E-3</c:v>
                </c:pt>
                <c:pt idx="18060">
                  <c:v>1.0080337524414063E-3</c:v>
                </c:pt>
                <c:pt idx="18061">
                  <c:v>1.007080078125E-3</c:v>
                </c:pt>
                <c:pt idx="18062">
                  <c:v>1.0068416595458984E-3</c:v>
                </c:pt>
                <c:pt idx="18063">
                  <c:v>1.007080078125E-3</c:v>
                </c:pt>
                <c:pt idx="18064">
                  <c:v>1.007080078125E-3</c:v>
                </c:pt>
                <c:pt idx="18065">
                  <c:v>1.0068416595458984E-3</c:v>
                </c:pt>
                <c:pt idx="18066">
                  <c:v>1.007080078125E-3</c:v>
                </c:pt>
                <c:pt idx="18067">
                  <c:v>1.007080078125E-3</c:v>
                </c:pt>
                <c:pt idx="18068">
                  <c:v>1.0068416595458984E-3</c:v>
                </c:pt>
                <c:pt idx="18069">
                  <c:v>1.007080078125E-3</c:v>
                </c:pt>
                <c:pt idx="18070">
                  <c:v>1.007080078125E-3</c:v>
                </c:pt>
                <c:pt idx="18071">
                  <c:v>1.0068416595458984E-3</c:v>
                </c:pt>
                <c:pt idx="18072">
                  <c:v>1.007080078125E-3</c:v>
                </c:pt>
                <c:pt idx="18073">
                  <c:v>1.0080337524414063E-3</c:v>
                </c:pt>
                <c:pt idx="18074">
                  <c:v>1.007080078125E-3</c:v>
                </c:pt>
                <c:pt idx="18075">
                  <c:v>1.0068416595458984E-3</c:v>
                </c:pt>
                <c:pt idx="18076">
                  <c:v>1.007080078125E-3</c:v>
                </c:pt>
                <c:pt idx="18077">
                  <c:v>1.007080078125E-3</c:v>
                </c:pt>
                <c:pt idx="18078">
                  <c:v>1.0068416595458984E-3</c:v>
                </c:pt>
                <c:pt idx="18079">
                  <c:v>1.007080078125E-3</c:v>
                </c:pt>
                <c:pt idx="18080">
                  <c:v>1.007080078125E-3</c:v>
                </c:pt>
                <c:pt idx="18081">
                  <c:v>1.0068416595458984E-3</c:v>
                </c:pt>
                <c:pt idx="18082">
                  <c:v>1.007080078125E-3</c:v>
                </c:pt>
                <c:pt idx="18083">
                  <c:v>1.0068416595458984E-3</c:v>
                </c:pt>
                <c:pt idx="18084">
                  <c:v>1.007080078125E-3</c:v>
                </c:pt>
                <c:pt idx="18085">
                  <c:v>1.0080337524414063E-3</c:v>
                </c:pt>
                <c:pt idx="18086">
                  <c:v>1.007080078125E-3</c:v>
                </c:pt>
                <c:pt idx="18087">
                  <c:v>1.0068416595458984E-3</c:v>
                </c:pt>
                <c:pt idx="18088">
                  <c:v>1.007080078125E-3</c:v>
                </c:pt>
                <c:pt idx="18089">
                  <c:v>1.007080078125E-3</c:v>
                </c:pt>
                <c:pt idx="18090">
                  <c:v>1.0068416595458984E-3</c:v>
                </c:pt>
                <c:pt idx="18091">
                  <c:v>1.007080078125E-3</c:v>
                </c:pt>
                <c:pt idx="18092">
                  <c:v>1.007080078125E-3</c:v>
                </c:pt>
                <c:pt idx="18093">
                  <c:v>1.0068416595458984E-3</c:v>
                </c:pt>
                <c:pt idx="18094">
                  <c:v>1.007080078125E-3</c:v>
                </c:pt>
                <c:pt idx="18095">
                  <c:v>1.007080078125E-3</c:v>
                </c:pt>
                <c:pt idx="18096">
                  <c:v>1.0068416595458984E-3</c:v>
                </c:pt>
                <c:pt idx="18097">
                  <c:v>1.007080078125E-3</c:v>
                </c:pt>
                <c:pt idx="18098">
                  <c:v>1.0080337524414063E-3</c:v>
                </c:pt>
                <c:pt idx="18099">
                  <c:v>1.007080078125E-3</c:v>
                </c:pt>
                <c:pt idx="18100">
                  <c:v>1.0068416595458984E-3</c:v>
                </c:pt>
                <c:pt idx="18101">
                  <c:v>1.007080078125E-3</c:v>
                </c:pt>
                <c:pt idx="18102">
                  <c:v>1.007080078125E-3</c:v>
                </c:pt>
                <c:pt idx="18103">
                  <c:v>1.0068416595458984E-3</c:v>
                </c:pt>
                <c:pt idx="18104">
                  <c:v>1.007080078125E-3</c:v>
                </c:pt>
                <c:pt idx="18105">
                  <c:v>1.0068416595458984E-3</c:v>
                </c:pt>
                <c:pt idx="18106">
                  <c:v>1.007080078125E-3</c:v>
                </c:pt>
                <c:pt idx="18107">
                  <c:v>1.007080078125E-3</c:v>
                </c:pt>
                <c:pt idx="18108">
                  <c:v>1.0068416595458984E-3</c:v>
                </c:pt>
                <c:pt idx="18109">
                  <c:v>1.007080078125E-3</c:v>
                </c:pt>
                <c:pt idx="18110">
                  <c:v>1.0080337524414063E-3</c:v>
                </c:pt>
                <c:pt idx="18111">
                  <c:v>1.007080078125E-3</c:v>
                </c:pt>
                <c:pt idx="18112">
                  <c:v>1.0068416595458984E-3</c:v>
                </c:pt>
                <c:pt idx="18113">
                  <c:v>1.007080078125E-3</c:v>
                </c:pt>
                <c:pt idx="18114">
                  <c:v>1.007080078125E-3</c:v>
                </c:pt>
                <c:pt idx="18115">
                  <c:v>1.0068416595458984E-3</c:v>
                </c:pt>
                <c:pt idx="18116">
                  <c:v>1.007080078125E-3</c:v>
                </c:pt>
                <c:pt idx="18117">
                  <c:v>1.007080078125E-3</c:v>
                </c:pt>
                <c:pt idx="18118">
                  <c:v>1.0068416595458984E-3</c:v>
                </c:pt>
                <c:pt idx="18119">
                  <c:v>1.007080078125E-3</c:v>
                </c:pt>
                <c:pt idx="18120">
                  <c:v>1.007080078125E-3</c:v>
                </c:pt>
                <c:pt idx="18121">
                  <c:v>1.0068416595458984E-3</c:v>
                </c:pt>
                <c:pt idx="18122">
                  <c:v>1.007080078125E-3</c:v>
                </c:pt>
                <c:pt idx="18123">
                  <c:v>1.0080337524414063E-3</c:v>
                </c:pt>
                <c:pt idx="18124">
                  <c:v>1.007080078125E-3</c:v>
                </c:pt>
                <c:pt idx="18125">
                  <c:v>1.0068416595458984E-3</c:v>
                </c:pt>
                <c:pt idx="18126">
                  <c:v>1.007080078125E-3</c:v>
                </c:pt>
                <c:pt idx="18127">
                  <c:v>1.0068416595458984E-3</c:v>
                </c:pt>
                <c:pt idx="18128">
                  <c:v>1.007080078125E-3</c:v>
                </c:pt>
                <c:pt idx="18129">
                  <c:v>1.007080078125E-3</c:v>
                </c:pt>
                <c:pt idx="18130">
                  <c:v>1.0068416595458984E-3</c:v>
                </c:pt>
                <c:pt idx="18131">
                  <c:v>1.007080078125E-3</c:v>
                </c:pt>
                <c:pt idx="18132">
                  <c:v>1.007080078125E-3</c:v>
                </c:pt>
                <c:pt idx="18133">
                  <c:v>1.0068416595458984E-3</c:v>
                </c:pt>
                <c:pt idx="18134">
                  <c:v>1.007080078125E-3</c:v>
                </c:pt>
                <c:pt idx="18135">
                  <c:v>1.0080337524414063E-3</c:v>
                </c:pt>
                <c:pt idx="18136">
                  <c:v>1.007080078125E-3</c:v>
                </c:pt>
                <c:pt idx="18137">
                  <c:v>1.0068416595458984E-3</c:v>
                </c:pt>
                <c:pt idx="18138">
                  <c:v>1.007080078125E-3</c:v>
                </c:pt>
                <c:pt idx="18139">
                  <c:v>1.007080078125E-3</c:v>
                </c:pt>
                <c:pt idx="18140">
                  <c:v>1.0068416595458984E-3</c:v>
                </c:pt>
                <c:pt idx="18141">
                  <c:v>1.007080078125E-3</c:v>
                </c:pt>
                <c:pt idx="18142">
                  <c:v>1.007080078125E-3</c:v>
                </c:pt>
                <c:pt idx="18143">
                  <c:v>1.0068416595458984E-3</c:v>
                </c:pt>
                <c:pt idx="18144">
                  <c:v>1.007080078125E-3</c:v>
                </c:pt>
                <c:pt idx="18145">
                  <c:v>1.007080078125E-3</c:v>
                </c:pt>
                <c:pt idx="18146">
                  <c:v>1.0068416595458984E-3</c:v>
                </c:pt>
                <c:pt idx="18147">
                  <c:v>1.007080078125E-3</c:v>
                </c:pt>
                <c:pt idx="18148">
                  <c:v>1.0080337524414063E-3</c:v>
                </c:pt>
                <c:pt idx="18149">
                  <c:v>1.0068416595458984E-3</c:v>
                </c:pt>
                <c:pt idx="18150">
                  <c:v>1.007080078125E-3</c:v>
                </c:pt>
                <c:pt idx="18151">
                  <c:v>1.007080078125E-3</c:v>
                </c:pt>
                <c:pt idx="18152">
                  <c:v>1.0068416595458984E-3</c:v>
                </c:pt>
                <c:pt idx="18153">
                  <c:v>1.007080078125E-3</c:v>
                </c:pt>
                <c:pt idx="18154">
                  <c:v>1.007080078125E-3</c:v>
                </c:pt>
                <c:pt idx="18155">
                  <c:v>1.0068416595458984E-3</c:v>
                </c:pt>
                <c:pt idx="18156">
                  <c:v>1.007080078125E-3</c:v>
                </c:pt>
                <c:pt idx="18157">
                  <c:v>1.007080078125E-3</c:v>
                </c:pt>
                <c:pt idx="18158">
                  <c:v>1.0068416595458984E-3</c:v>
                </c:pt>
                <c:pt idx="18159">
                  <c:v>1.007080078125E-3</c:v>
                </c:pt>
                <c:pt idx="18160">
                  <c:v>1.0080337524414063E-3</c:v>
                </c:pt>
                <c:pt idx="18161">
                  <c:v>1.007080078125E-3</c:v>
                </c:pt>
                <c:pt idx="18162">
                  <c:v>1.0068416595458984E-3</c:v>
                </c:pt>
                <c:pt idx="18163">
                  <c:v>1.007080078125E-3</c:v>
                </c:pt>
                <c:pt idx="18164">
                  <c:v>1.007080078125E-3</c:v>
                </c:pt>
                <c:pt idx="18165">
                  <c:v>1.0068416595458984E-3</c:v>
                </c:pt>
                <c:pt idx="18166">
                  <c:v>1.007080078125E-3</c:v>
                </c:pt>
                <c:pt idx="18167">
                  <c:v>1.007080078125E-3</c:v>
                </c:pt>
                <c:pt idx="18168">
                  <c:v>1.0068416595458984E-3</c:v>
                </c:pt>
                <c:pt idx="18169">
                  <c:v>1.007080078125E-3</c:v>
                </c:pt>
                <c:pt idx="18170">
                  <c:v>1.007080078125E-3</c:v>
                </c:pt>
                <c:pt idx="18171">
                  <c:v>1.0068416595458984E-3</c:v>
                </c:pt>
                <c:pt idx="18172">
                  <c:v>1.007080078125E-3</c:v>
                </c:pt>
                <c:pt idx="18173">
                  <c:v>1.0080337524414063E-3</c:v>
                </c:pt>
                <c:pt idx="18174">
                  <c:v>1.0068416595458984E-3</c:v>
                </c:pt>
                <c:pt idx="18175">
                  <c:v>1.007080078125E-3</c:v>
                </c:pt>
                <c:pt idx="18176">
                  <c:v>1.007080078125E-3</c:v>
                </c:pt>
                <c:pt idx="18177">
                  <c:v>1.0068416595458984E-3</c:v>
                </c:pt>
                <c:pt idx="18178">
                  <c:v>1.007080078125E-3</c:v>
                </c:pt>
                <c:pt idx="18179">
                  <c:v>1.007080078125E-3</c:v>
                </c:pt>
                <c:pt idx="18180">
                  <c:v>1.0068416595458984E-3</c:v>
                </c:pt>
                <c:pt idx="18181">
                  <c:v>1.007080078125E-3</c:v>
                </c:pt>
                <c:pt idx="18182">
                  <c:v>1.007080078125E-3</c:v>
                </c:pt>
                <c:pt idx="18183">
                  <c:v>1.0068416595458984E-3</c:v>
                </c:pt>
                <c:pt idx="18184">
                  <c:v>1.007080078125E-3</c:v>
                </c:pt>
                <c:pt idx="18185">
                  <c:v>1.0080337524414063E-3</c:v>
                </c:pt>
                <c:pt idx="18186">
                  <c:v>1.007080078125E-3</c:v>
                </c:pt>
                <c:pt idx="18187">
                  <c:v>1.0068416595458984E-3</c:v>
                </c:pt>
                <c:pt idx="18188">
                  <c:v>1.007080078125E-3</c:v>
                </c:pt>
                <c:pt idx="18189">
                  <c:v>1.007080078125E-3</c:v>
                </c:pt>
                <c:pt idx="18190">
                  <c:v>1.0068416595458984E-3</c:v>
                </c:pt>
                <c:pt idx="18191">
                  <c:v>1.007080078125E-3</c:v>
                </c:pt>
                <c:pt idx="18192">
                  <c:v>1.007080078125E-3</c:v>
                </c:pt>
                <c:pt idx="18193">
                  <c:v>1.0068416595458984E-3</c:v>
                </c:pt>
                <c:pt idx="18194">
                  <c:v>1.007080078125E-3</c:v>
                </c:pt>
                <c:pt idx="18195">
                  <c:v>1.007080078125E-3</c:v>
                </c:pt>
                <c:pt idx="18196">
                  <c:v>1.0068416595458984E-3</c:v>
                </c:pt>
                <c:pt idx="18197">
                  <c:v>1.007080078125E-3</c:v>
                </c:pt>
                <c:pt idx="18198">
                  <c:v>1.0080337524414063E-3</c:v>
                </c:pt>
                <c:pt idx="18199">
                  <c:v>1.0068416595458984E-3</c:v>
                </c:pt>
                <c:pt idx="18200">
                  <c:v>1.007080078125E-3</c:v>
                </c:pt>
                <c:pt idx="18201">
                  <c:v>1.007080078125E-3</c:v>
                </c:pt>
                <c:pt idx="18202">
                  <c:v>1.0068416595458984E-3</c:v>
                </c:pt>
                <c:pt idx="18203">
                  <c:v>1.007080078125E-3</c:v>
                </c:pt>
                <c:pt idx="18204">
                  <c:v>1.007080078125E-3</c:v>
                </c:pt>
                <c:pt idx="18205">
                  <c:v>1.0068416595458984E-3</c:v>
                </c:pt>
                <c:pt idx="18206">
                  <c:v>1.007080078125E-3</c:v>
                </c:pt>
                <c:pt idx="18207">
                  <c:v>1.007080078125E-3</c:v>
                </c:pt>
                <c:pt idx="18208">
                  <c:v>1.0068416595458984E-3</c:v>
                </c:pt>
                <c:pt idx="18209">
                  <c:v>1.007080078125E-3</c:v>
                </c:pt>
                <c:pt idx="18210">
                  <c:v>1.0080337524414063E-3</c:v>
                </c:pt>
                <c:pt idx="18211">
                  <c:v>1.007080078125E-3</c:v>
                </c:pt>
                <c:pt idx="18212">
                  <c:v>1.0068416595458984E-3</c:v>
                </c:pt>
                <c:pt idx="18213">
                  <c:v>1.007080078125E-3</c:v>
                </c:pt>
                <c:pt idx="18214">
                  <c:v>1.007080078125E-3</c:v>
                </c:pt>
                <c:pt idx="18215">
                  <c:v>1.0068416595458984E-3</c:v>
                </c:pt>
                <c:pt idx="18216">
                  <c:v>1.007080078125E-3</c:v>
                </c:pt>
                <c:pt idx="18217">
                  <c:v>1.007080078125E-3</c:v>
                </c:pt>
                <c:pt idx="18218">
                  <c:v>1.0068416595458984E-3</c:v>
                </c:pt>
                <c:pt idx="18219">
                  <c:v>1.007080078125E-3</c:v>
                </c:pt>
                <c:pt idx="18220">
                  <c:v>1.007080078125E-3</c:v>
                </c:pt>
                <c:pt idx="18221">
                  <c:v>1.0068416595458984E-3</c:v>
                </c:pt>
                <c:pt idx="18222">
                  <c:v>1.007080078125E-3</c:v>
                </c:pt>
                <c:pt idx="18223">
                  <c:v>1.0080337524414063E-3</c:v>
                </c:pt>
                <c:pt idx="18224">
                  <c:v>1.0068416595458984E-3</c:v>
                </c:pt>
                <c:pt idx="18225">
                  <c:v>1.007080078125E-3</c:v>
                </c:pt>
                <c:pt idx="18226">
                  <c:v>1.007080078125E-3</c:v>
                </c:pt>
                <c:pt idx="18227">
                  <c:v>1.0068416595458984E-3</c:v>
                </c:pt>
                <c:pt idx="18228">
                  <c:v>1.007080078125E-3</c:v>
                </c:pt>
                <c:pt idx="18229">
                  <c:v>1.007080078125E-3</c:v>
                </c:pt>
                <c:pt idx="18230">
                  <c:v>1.0068416595458984E-3</c:v>
                </c:pt>
                <c:pt idx="18231">
                  <c:v>1.007080078125E-3</c:v>
                </c:pt>
                <c:pt idx="18232">
                  <c:v>1.007080078125E-3</c:v>
                </c:pt>
                <c:pt idx="18233">
                  <c:v>1.0068416595458984E-3</c:v>
                </c:pt>
                <c:pt idx="18234">
                  <c:v>1.007080078125E-3</c:v>
                </c:pt>
                <c:pt idx="18235">
                  <c:v>1.0080337524414063E-3</c:v>
                </c:pt>
                <c:pt idx="18236">
                  <c:v>1.007080078125E-3</c:v>
                </c:pt>
                <c:pt idx="18237">
                  <c:v>1.0068416595458984E-3</c:v>
                </c:pt>
                <c:pt idx="18238">
                  <c:v>1.007080078125E-3</c:v>
                </c:pt>
                <c:pt idx="18239">
                  <c:v>1.007080078125E-3</c:v>
                </c:pt>
                <c:pt idx="18240">
                  <c:v>1.0068416595458984E-3</c:v>
                </c:pt>
                <c:pt idx="18241">
                  <c:v>1.007080078125E-3</c:v>
                </c:pt>
                <c:pt idx="18242">
                  <c:v>1.007080078125E-3</c:v>
                </c:pt>
                <c:pt idx="18243">
                  <c:v>1.0068416595458984E-3</c:v>
                </c:pt>
                <c:pt idx="18244">
                  <c:v>1.007080078125E-3</c:v>
                </c:pt>
                <c:pt idx="18245">
                  <c:v>1.007080078125E-3</c:v>
                </c:pt>
                <c:pt idx="18246">
                  <c:v>1.0068416595458984E-3</c:v>
                </c:pt>
                <c:pt idx="18247">
                  <c:v>1.007080078125E-3</c:v>
                </c:pt>
                <c:pt idx="18248">
                  <c:v>1.0080337524414063E-3</c:v>
                </c:pt>
                <c:pt idx="18249">
                  <c:v>1.0068416595458984E-3</c:v>
                </c:pt>
                <c:pt idx="18250">
                  <c:v>1.007080078125E-3</c:v>
                </c:pt>
                <c:pt idx="18251">
                  <c:v>1.007080078125E-3</c:v>
                </c:pt>
                <c:pt idx="18252">
                  <c:v>1.0068416595458984E-3</c:v>
                </c:pt>
                <c:pt idx="18253">
                  <c:v>1.007080078125E-3</c:v>
                </c:pt>
                <c:pt idx="18254">
                  <c:v>1.007080078125E-3</c:v>
                </c:pt>
                <c:pt idx="18255">
                  <c:v>1.0068416595458984E-3</c:v>
                </c:pt>
                <c:pt idx="18256">
                  <c:v>1.007080078125E-3</c:v>
                </c:pt>
                <c:pt idx="18257">
                  <c:v>1.007080078125E-3</c:v>
                </c:pt>
                <c:pt idx="18258">
                  <c:v>1.0068416595458984E-3</c:v>
                </c:pt>
                <c:pt idx="18259">
                  <c:v>1.007080078125E-3</c:v>
                </c:pt>
                <c:pt idx="18260">
                  <c:v>1.0080337524414063E-3</c:v>
                </c:pt>
                <c:pt idx="18261">
                  <c:v>1.007080078125E-3</c:v>
                </c:pt>
                <c:pt idx="18262">
                  <c:v>1.0068416595458984E-3</c:v>
                </c:pt>
                <c:pt idx="18263">
                  <c:v>1.007080078125E-3</c:v>
                </c:pt>
                <c:pt idx="18264">
                  <c:v>1.007080078125E-3</c:v>
                </c:pt>
                <c:pt idx="18265">
                  <c:v>1.0068416595458984E-3</c:v>
                </c:pt>
                <c:pt idx="18266">
                  <c:v>1.007080078125E-3</c:v>
                </c:pt>
                <c:pt idx="18267">
                  <c:v>1.007080078125E-3</c:v>
                </c:pt>
                <c:pt idx="18268">
                  <c:v>1.0068416595458984E-3</c:v>
                </c:pt>
                <c:pt idx="18269">
                  <c:v>1.007080078125E-3</c:v>
                </c:pt>
                <c:pt idx="18270">
                  <c:v>1.007080078125E-3</c:v>
                </c:pt>
                <c:pt idx="18271">
                  <c:v>1.0068416595458984E-3</c:v>
                </c:pt>
                <c:pt idx="18272">
                  <c:v>1.007080078125E-3</c:v>
                </c:pt>
                <c:pt idx="18273">
                  <c:v>1.0080337524414063E-3</c:v>
                </c:pt>
                <c:pt idx="18274">
                  <c:v>1.0068416595458984E-3</c:v>
                </c:pt>
                <c:pt idx="18275">
                  <c:v>1.007080078125E-3</c:v>
                </c:pt>
                <c:pt idx="18276">
                  <c:v>1.007080078125E-3</c:v>
                </c:pt>
                <c:pt idx="18277">
                  <c:v>1.0068416595458984E-3</c:v>
                </c:pt>
                <c:pt idx="18278">
                  <c:v>1.007080078125E-3</c:v>
                </c:pt>
                <c:pt idx="18279">
                  <c:v>1.007080078125E-3</c:v>
                </c:pt>
                <c:pt idx="18280">
                  <c:v>1.0068416595458984E-3</c:v>
                </c:pt>
                <c:pt idx="18281">
                  <c:v>1.007080078125E-3</c:v>
                </c:pt>
                <c:pt idx="18282">
                  <c:v>1.007080078125E-3</c:v>
                </c:pt>
                <c:pt idx="18283">
                  <c:v>1.0068416595458984E-3</c:v>
                </c:pt>
                <c:pt idx="18284">
                  <c:v>1.007080078125E-3</c:v>
                </c:pt>
                <c:pt idx="18285">
                  <c:v>1.0080337524414063E-3</c:v>
                </c:pt>
                <c:pt idx="18286">
                  <c:v>1.007080078125E-3</c:v>
                </c:pt>
                <c:pt idx="18287">
                  <c:v>1.0068416595458984E-3</c:v>
                </c:pt>
                <c:pt idx="18288">
                  <c:v>1.007080078125E-3</c:v>
                </c:pt>
                <c:pt idx="18289">
                  <c:v>1.007080078125E-3</c:v>
                </c:pt>
                <c:pt idx="18290">
                  <c:v>1.0068416595458984E-3</c:v>
                </c:pt>
                <c:pt idx="18291">
                  <c:v>1.007080078125E-3</c:v>
                </c:pt>
                <c:pt idx="18292">
                  <c:v>1.007080078125E-3</c:v>
                </c:pt>
                <c:pt idx="18293">
                  <c:v>1.0068416595458984E-3</c:v>
                </c:pt>
                <c:pt idx="18294">
                  <c:v>1.007080078125E-3</c:v>
                </c:pt>
                <c:pt idx="18295">
                  <c:v>1.007080078125E-3</c:v>
                </c:pt>
                <c:pt idx="18296">
                  <c:v>1.0068416595458984E-3</c:v>
                </c:pt>
                <c:pt idx="18297">
                  <c:v>1.007080078125E-3</c:v>
                </c:pt>
                <c:pt idx="18298">
                  <c:v>1.0080337524414063E-3</c:v>
                </c:pt>
                <c:pt idx="18299">
                  <c:v>1.0068416595458984E-3</c:v>
                </c:pt>
                <c:pt idx="18300">
                  <c:v>1.007080078125E-3</c:v>
                </c:pt>
                <c:pt idx="18301">
                  <c:v>1.007080078125E-3</c:v>
                </c:pt>
                <c:pt idx="18302">
                  <c:v>1.0068416595458984E-3</c:v>
                </c:pt>
                <c:pt idx="18303">
                  <c:v>1.007080078125E-3</c:v>
                </c:pt>
                <c:pt idx="18304">
                  <c:v>1.007080078125E-3</c:v>
                </c:pt>
                <c:pt idx="18305">
                  <c:v>1.0068416595458984E-3</c:v>
                </c:pt>
                <c:pt idx="18306">
                  <c:v>1.007080078125E-3</c:v>
                </c:pt>
                <c:pt idx="18307">
                  <c:v>1.007080078125E-3</c:v>
                </c:pt>
                <c:pt idx="18308">
                  <c:v>1.0068416595458984E-3</c:v>
                </c:pt>
                <c:pt idx="18309">
                  <c:v>1.007080078125E-3</c:v>
                </c:pt>
                <c:pt idx="18310">
                  <c:v>1.0080337524414063E-3</c:v>
                </c:pt>
                <c:pt idx="18311">
                  <c:v>1.007080078125E-3</c:v>
                </c:pt>
                <c:pt idx="18312">
                  <c:v>1.0068416595458984E-3</c:v>
                </c:pt>
                <c:pt idx="18313">
                  <c:v>1.007080078125E-3</c:v>
                </c:pt>
                <c:pt idx="18314">
                  <c:v>1.007080078125E-3</c:v>
                </c:pt>
                <c:pt idx="18315">
                  <c:v>1.0068416595458984E-3</c:v>
                </c:pt>
                <c:pt idx="18316">
                  <c:v>1.007080078125E-3</c:v>
                </c:pt>
                <c:pt idx="18317">
                  <c:v>1.007080078125E-3</c:v>
                </c:pt>
                <c:pt idx="18318">
                  <c:v>1.0068416595458984E-3</c:v>
                </c:pt>
                <c:pt idx="18319">
                  <c:v>1.007080078125E-3</c:v>
                </c:pt>
                <c:pt idx="18320">
                  <c:v>1.007080078125E-3</c:v>
                </c:pt>
                <c:pt idx="18321">
                  <c:v>1.0068416595458984E-3</c:v>
                </c:pt>
                <c:pt idx="18322">
                  <c:v>1.007080078125E-3</c:v>
                </c:pt>
                <c:pt idx="18323">
                  <c:v>1.0080337524414063E-3</c:v>
                </c:pt>
                <c:pt idx="18324">
                  <c:v>1.0068416595458984E-3</c:v>
                </c:pt>
                <c:pt idx="18325">
                  <c:v>1.007080078125E-3</c:v>
                </c:pt>
                <c:pt idx="18326">
                  <c:v>1.007080078125E-3</c:v>
                </c:pt>
                <c:pt idx="18327">
                  <c:v>1.0068416595458984E-3</c:v>
                </c:pt>
                <c:pt idx="18328">
                  <c:v>1.007080078125E-3</c:v>
                </c:pt>
                <c:pt idx="18329">
                  <c:v>1.007080078125E-3</c:v>
                </c:pt>
                <c:pt idx="18330">
                  <c:v>1.0068416595458984E-3</c:v>
                </c:pt>
                <c:pt idx="18331">
                  <c:v>1.007080078125E-3</c:v>
                </c:pt>
                <c:pt idx="18332">
                  <c:v>1.007080078125E-3</c:v>
                </c:pt>
                <c:pt idx="18333">
                  <c:v>1.0068416595458984E-3</c:v>
                </c:pt>
                <c:pt idx="18334">
                  <c:v>1.007080078125E-3</c:v>
                </c:pt>
                <c:pt idx="18335">
                  <c:v>1.0080337524414063E-3</c:v>
                </c:pt>
                <c:pt idx="18336">
                  <c:v>1.007080078125E-3</c:v>
                </c:pt>
                <c:pt idx="18337">
                  <c:v>1.0068416595458984E-3</c:v>
                </c:pt>
                <c:pt idx="18338">
                  <c:v>1.007080078125E-3</c:v>
                </c:pt>
                <c:pt idx="18339">
                  <c:v>1.007080078125E-3</c:v>
                </c:pt>
                <c:pt idx="18340">
                  <c:v>1.0068416595458984E-3</c:v>
                </c:pt>
                <c:pt idx="18341">
                  <c:v>1.007080078125E-3</c:v>
                </c:pt>
                <c:pt idx="18342">
                  <c:v>1.007080078125E-3</c:v>
                </c:pt>
                <c:pt idx="18343">
                  <c:v>1.0068416595458984E-3</c:v>
                </c:pt>
                <c:pt idx="18344">
                  <c:v>1.007080078125E-3</c:v>
                </c:pt>
                <c:pt idx="18345">
                  <c:v>1.007080078125E-3</c:v>
                </c:pt>
                <c:pt idx="18346">
                  <c:v>1.0068416595458984E-3</c:v>
                </c:pt>
                <c:pt idx="18347">
                  <c:v>1.007080078125E-3</c:v>
                </c:pt>
                <c:pt idx="18348">
                  <c:v>1.0080337524414063E-3</c:v>
                </c:pt>
                <c:pt idx="18349">
                  <c:v>1.0068416595458984E-3</c:v>
                </c:pt>
                <c:pt idx="18350">
                  <c:v>1.007080078125E-3</c:v>
                </c:pt>
                <c:pt idx="18351">
                  <c:v>1.007080078125E-3</c:v>
                </c:pt>
                <c:pt idx="18352">
                  <c:v>1.0068416595458984E-3</c:v>
                </c:pt>
                <c:pt idx="18353">
                  <c:v>1.007080078125E-3</c:v>
                </c:pt>
                <c:pt idx="18354">
                  <c:v>1.007080078125E-3</c:v>
                </c:pt>
                <c:pt idx="18355">
                  <c:v>1.0068416595458984E-3</c:v>
                </c:pt>
                <c:pt idx="18356">
                  <c:v>1.007080078125E-3</c:v>
                </c:pt>
                <c:pt idx="18357">
                  <c:v>1.007080078125E-3</c:v>
                </c:pt>
                <c:pt idx="18358">
                  <c:v>1.0068416595458984E-3</c:v>
                </c:pt>
                <c:pt idx="18359">
                  <c:v>1.007080078125E-3</c:v>
                </c:pt>
                <c:pt idx="18360">
                  <c:v>1.0080337524414063E-3</c:v>
                </c:pt>
                <c:pt idx="18361">
                  <c:v>1.007080078125E-3</c:v>
                </c:pt>
                <c:pt idx="18362">
                  <c:v>1.0068416595458984E-3</c:v>
                </c:pt>
                <c:pt idx="18363">
                  <c:v>1.007080078125E-3</c:v>
                </c:pt>
                <c:pt idx="18364">
                  <c:v>1.007080078125E-3</c:v>
                </c:pt>
                <c:pt idx="18365">
                  <c:v>1.0068416595458984E-3</c:v>
                </c:pt>
                <c:pt idx="18366">
                  <c:v>1.007080078125E-3</c:v>
                </c:pt>
                <c:pt idx="18367">
                  <c:v>1.007080078125E-3</c:v>
                </c:pt>
                <c:pt idx="18368">
                  <c:v>1.0068416595458984E-3</c:v>
                </c:pt>
                <c:pt idx="18369">
                  <c:v>1.007080078125E-3</c:v>
                </c:pt>
                <c:pt idx="18370">
                  <c:v>1.007080078125E-3</c:v>
                </c:pt>
                <c:pt idx="18371">
                  <c:v>1.0068416595458984E-3</c:v>
                </c:pt>
                <c:pt idx="18372">
                  <c:v>1.0080337524414063E-3</c:v>
                </c:pt>
                <c:pt idx="18373">
                  <c:v>1.007080078125E-3</c:v>
                </c:pt>
                <c:pt idx="18374">
                  <c:v>1.0068416595458984E-3</c:v>
                </c:pt>
                <c:pt idx="18375">
                  <c:v>1.007080078125E-3</c:v>
                </c:pt>
                <c:pt idx="18376">
                  <c:v>1.007080078125E-3</c:v>
                </c:pt>
                <c:pt idx="18377">
                  <c:v>1.0068416595458984E-3</c:v>
                </c:pt>
                <c:pt idx="18378">
                  <c:v>1.007080078125E-3</c:v>
                </c:pt>
                <c:pt idx="18379">
                  <c:v>1.007080078125E-3</c:v>
                </c:pt>
                <c:pt idx="18380">
                  <c:v>1.0068416595458984E-3</c:v>
                </c:pt>
                <c:pt idx="18381">
                  <c:v>1.007080078125E-3</c:v>
                </c:pt>
                <c:pt idx="18382">
                  <c:v>1.007080078125E-3</c:v>
                </c:pt>
                <c:pt idx="18383">
                  <c:v>1.0068416595458984E-3</c:v>
                </c:pt>
                <c:pt idx="18384">
                  <c:v>1.007080078125E-3</c:v>
                </c:pt>
                <c:pt idx="18385">
                  <c:v>1.0080337524414063E-3</c:v>
                </c:pt>
                <c:pt idx="18386">
                  <c:v>1.007080078125E-3</c:v>
                </c:pt>
                <c:pt idx="18387">
                  <c:v>1.0068416595458984E-3</c:v>
                </c:pt>
                <c:pt idx="18388">
                  <c:v>1.007080078125E-3</c:v>
                </c:pt>
                <c:pt idx="18389">
                  <c:v>1.007080078125E-3</c:v>
                </c:pt>
                <c:pt idx="18390">
                  <c:v>1.0068416595458984E-3</c:v>
                </c:pt>
                <c:pt idx="18391">
                  <c:v>1.007080078125E-3</c:v>
                </c:pt>
                <c:pt idx="18392">
                  <c:v>1.007080078125E-3</c:v>
                </c:pt>
                <c:pt idx="18393">
                  <c:v>1.0068416595458984E-3</c:v>
                </c:pt>
                <c:pt idx="18394">
                  <c:v>1.007080078125E-3</c:v>
                </c:pt>
                <c:pt idx="18395">
                  <c:v>1.007080078125E-3</c:v>
                </c:pt>
                <c:pt idx="18396">
                  <c:v>1.0068416595458984E-3</c:v>
                </c:pt>
                <c:pt idx="18397">
                  <c:v>1.0080337524414063E-3</c:v>
                </c:pt>
                <c:pt idx="18398">
                  <c:v>1.007080078125E-3</c:v>
                </c:pt>
                <c:pt idx="18399">
                  <c:v>1.0068416595458984E-3</c:v>
                </c:pt>
                <c:pt idx="18400">
                  <c:v>1.007080078125E-3</c:v>
                </c:pt>
                <c:pt idx="18401">
                  <c:v>1.007080078125E-3</c:v>
                </c:pt>
                <c:pt idx="18402">
                  <c:v>1.0068416595458984E-3</c:v>
                </c:pt>
                <c:pt idx="18403">
                  <c:v>1.007080078125E-3</c:v>
                </c:pt>
                <c:pt idx="18404">
                  <c:v>1.007080078125E-3</c:v>
                </c:pt>
                <c:pt idx="18405">
                  <c:v>1.0068416595458984E-3</c:v>
                </c:pt>
                <c:pt idx="18406">
                  <c:v>1.007080078125E-3</c:v>
                </c:pt>
                <c:pt idx="18407">
                  <c:v>1.007080078125E-3</c:v>
                </c:pt>
                <c:pt idx="18408">
                  <c:v>1.0068416595458984E-3</c:v>
                </c:pt>
                <c:pt idx="18409">
                  <c:v>1.007080078125E-3</c:v>
                </c:pt>
                <c:pt idx="18410">
                  <c:v>1.0080337524414063E-3</c:v>
                </c:pt>
                <c:pt idx="18411">
                  <c:v>1.007080078125E-3</c:v>
                </c:pt>
                <c:pt idx="18412">
                  <c:v>1.0068416595458984E-3</c:v>
                </c:pt>
                <c:pt idx="18413">
                  <c:v>1.007080078125E-3</c:v>
                </c:pt>
                <c:pt idx="18414">
                  <c:v>1.007080078125E-3</c:v>
                </c:pt>
                <c:pt idx="18415">
                  <c:v>1.0068416595458984E-3</c:v>
                </c:pt>
                <c:pt idx="18416">
                  <c:v>1.007080078125E-3</c:v>
                </c:pt>
                <c:pt idx="18417">
                  <c:v>1.007080078125E-3</c:v>
                </c:pt>
                <c:pt idx="18418">
                  <c:v>1.0068416595458984E-3</c:v>
                </c:pt>
                <c:pt idx="18419">
                  <c:v>1.007080078125E-3</c:v>
                </c:pt>
                <c:pt idx="18420">
                  <c:v>1.007080078125E-3</c:v>
                </c:pt>
                <c:pt idx="18421">
                  <c:v>1.0068416595458984E-3</c:v>
                </c:pt>
                <c:pt idx="18422">
                  <c:v>1.0080337524414063E-3</c:v>
                </c:pt>
                <c:pt idx="18423">
                  <c:v>1.007080078125E-3</c:v>
                </c:pt>
                <c:pt idx="18424">
                  <c:v>1.0068416595458984E-3</c:v>
                </c:pt>
                <c:pt idx="18425">
                  <c:v>1.007080078125E-3</c:v>
                </c:pt>
                <c:pt idx="18426">
                  <c:v>1.007080078125E-3</c:v>
                </c:pt>
                <c:pt idx="18427">
                  <c:v>1.0068416595458984E-3</c:v>
                </c:pt>
                <c:pt idx="18428">
                  <c:v>1.007080078125E-3</c:v>
                </c:pt>
                <c:pt idx="18429">
                  <c:v>1.007080078125E-3</c:v>
                </c:pt>
                <c:pt idx="18430">
                  <c:v>1.0068416595458984E-3</c:v>
                </c:pt>
                <c:pt idx="18431">
                  <c:v>1.007080078125E-3</c:v>
                </c:pt>
                <c:pt idx="18432">
                  <c:v>1.007080078125E-3</c:v>
                </c:pt>
                <c:pt idx="18433">
                  <c:v>1.0068416595458984E-3</c:v>
                </c:pt>
                <c:pt idx="18434">
                  <c:v>1.007080078125E-3</c:v>
                </c:pt>
                <c:pt idx="18435">
                  <c:v>1.0080337524414063E-3</c:v>
                </c:pt>
                <c:pt idx="18436">
                  <c:v>1.007080078125E-3</c:v>
                </c:pt>
                <c:pt idx="18437">
                  <c:v>1.0068416595458984E-3</c:v>
                </c:pt>
                <c:pt idx="18438">
                  <c:v>1.007080078125E-3</c:v>
                </c:pt>
                <c:pt idx="18439">
                  <c:v>1.007080078125E-3</c:v>
                </c:pt>
                <c:pt idx="18440">
                  <c:v>1.0068416595458984E-3</c:v>
                </c:pt>
                <c:pt idx="18441">
                  <c:v>1.007080078125E-3</c:v>
                </c:pt>
                <c:pt idx="18442">
                  <c:v>1.007080078125E-3</c:v>
                </c:pt>
                <c:pt idx="18443">
                  <c:v>1.0068416595458984E-3</c:v>
                </c:pt>
                <c:pt idx="18444">
                  <c:v>1.007080078125E-3</c:v>
                </c:pt>
                <c:pt idx="18445">
                  <c:v>1.007080078125E-3</c:v>
                </c:pt>
                <c:pt idx="18446">
                  <c:v>1.0068416595458984E-3</c:v>
                </c:pt>
                <c:pt idx="18447">
                  <c:v>1.0080337524414063E-3</c:v>
                </c:pt>
                <c:pt idx="18448">
                  <c:v>1.007080078125E-3</c:v>
                </c:pt>
                <c:pt idx="18449">
                  <c:v>1.0068416595458984E-3</c:v>
                </c:pt>
                <c:pt idx="18450">
                  <c:v>1.007080078125E-3</c:v>
                </c:pt>
                <c:pt idx="18451">
                  <c:v>1.007080078125E-3</c:v>
                </c:pt>
                <c:pt idx="18452">
                  <c:v>1.0068416595458984E-3</c:v>
                </c:pt>
                <c:pt idx="18453">
                  <c:v>1.007080078125E-3</c:v>
                </c:pt>
                <c:pt idx="18454">
                  <c:v>1.007080078125E-3</c:v>
                </c:pt>
                <c:pt idx="18455">
                  <c:v>1.0068416595458984E-3</c:v>
                </c:pt>
                <c:pt idx="18456">
                  <c:v>1.007080078125E-3</c:v>
                </c:pt>
                <c:pt idx="18457">
                  <c:v>1.007080078125E-3</c:v>
                </c:pt>
                <c:pt idx="18458">
                  <c:v>1.0068416595458984E-3</c:v>
                </c:pt>
                <c:pt idx="18459">
                  <c:v>1.007080078125E-3</c:v>
                </c:pt>
                <c:pt idx="18460">
                  <c:v>1.0080337524414063E-3</c:v>
                </c:pt>
                <c:pt idx="18461">
                  <c:v>1.007080078125E-3</c:v>
                </c:pt>
                <c:pt idx="18462">
                  <c:v>1.0068416595458984E-3</c:v>
                </c:pt>
                <c:pt idx="18463">
                  <c:v>1.007080078125E-3</c:v>
                </c:pt>
                <c:pt idx="18464">
                  <c:v>1.007080078125E-3</c:v>
                </c:pt>
                <c:pt idx="18465">
                  <c:v>1.0068416595458984E-3</c:v>
                </c:pt>
                <c:pt idx="18466">
                  <c:v>1.007080078125E-3</c:v>
                </c:pt>
                <c:pt idx="18467">
                  <c:v>1.007080078125E-3</c:v>
                </c:pt>
                <c:pt idx="18468">
                  <c:v>1.0068416595458984E-3</c:v>
                </c:pt>
                <c:pt idx="18469">
                  <c:v>1.007080078125E-3</c:v>
                </c:pt>
                <c:pt idx="18470">
                  <c:v>1.007080078125E-3</c:v>
                </c:pt>
                <c:pt idx="18471">
                  <c:v>1.0068416595458984E-3</c:v>
                </c:pt>
                <c:pt idx="18472">
                  <c:v>1.3092041015625E-2</c:v>
                </c:pt>
                <c:pt idx="18473">
                  <c:v>1.0080337524414063E-3</c:v>
                </c:pt>
                <c:pt idx="18474">
                  <c:v>1.007080078125E-3</c:v>
                </c:pt>
                <c:pt idx="18475">
                  <c:v>1.0068416595458984E-3</c:v>
                </c:pt>
                <c:pt idx="18476">
                  <c:v>1.007080078125E-3</c:v>
                </c:pt>
                <c:pt idx="18477">
                  <c:v>1.007080078125E-3</c:v>
                </c:pt>
                <c:pt idx="18478">
                  <c:v>1.0068416595458984E-3</c:v>
                </c:pt>
                <c:pt idx="18479">
                  <c:v>1.007080078125E-3</c:v>
                </c:pt>
                <c:pt idx="18480">
                  <c:v>1.007080078125E-3</c:v>
                </c:pt>
                <c:pt idx="18481">
                  <c:v>1.0068416595458984E-3</c:v>
                </c:pt>
                <c:pt idx="18482">
                  <c:v>5.0361156463623047E-3</c:v>
                </c:pt>
                <c:pt idx="18483">
                  <c:v>1.0068416595458984E-3</c:v>
                </c:pt>
                <c:pt idx="18484">
                  <c:v>1.007080078125E-3</c:v>
                </c:pt>
                <c:pt idx="18485">
                  <c:v>1.007080078125E-3</c:v>
                </c:pt>
                <c:pt idx="18486">
                  <c:v>1.0068416595458984E-3</c:v>
                </c:pt>
                <c:pt idx="18487">
                  <c:v>1.007080078125E-3</c:v>
                </c:pt>
                <c:pt idx="18488">
                  <c:v>1.007080078125E-3</c:v>
                </c:pt>
                <c:pt idx="18489">
                  <c:v>1.0068416595458984E-3</c:v>
                </c:pt>
                <c:pt idx="18490">
                  <c:v>1.007080078125E-3</c:v>
                </c:pt>
                <c:pt idx="18491">
                  <c:v>1.007080078125E-3</c:v>
                </c:pt>
                <c:pt idx="18492">
                  <c:v>1.0068416595458984E-3</c:v>
                </c:pt>
                <c:pt idx="18493">
                  <c:v>1.007080078125E-3</c:v>
                </c:pt>
                <c:pt idx="18494">
                  <c:v>1.0080337524414063E-3</c:v>
                </c:pt>
                <c:pt idx="18495">
                  <c:v>1.007080078125E-3</c:v>
                </c:pt>
                <c:pt idx="18496">
                  <c:v>1.0068416595458984E-3</c:v>
                </c:pt>
                <c:pt idx="18497">
                  <c:v>1.007080078125E-3</c:v>
                </c:pt>
                <c:pt idx="18498">
                  <c:v>1.007080078125E-3</c:v>
                </c:pt>
                <c:pt idx="18499">
                  <c:v>1.0068416595458984E-3</c:v>
                </c:pt>
                <c:pt idx="18500">
                  <c:v>1.007080078125E-3</c:v>
                </c:pt>
                <c:pt idx="18501">
                  <c:v>1.007080078125E-3</c:v>
                </c:pt>
                <c:pt idx="18502">
                  <c:v>1.0068416595458984E-3</c:v>
                </c:pt>
                <c:pt idx="18503">
                  <c:v>1.007080078125E-3</c:v>
                </c:pt>
                <c:pt idx="18504">
                  <c:v>1.007080078125E-3</c:v>
                </c:pt>
                <c:pt idx="18505">
                  <c:v>1.0068416595458984E-3</c:v>
                </c:pt>
                <c:pt idx="18506">
                  <c:v>1.0080337524414063E-3</c:v>
                </c:pt>
                <c:pt idx="18507">
                  <c:v>1.007080078125E-3</c:v>
                </c:pt>
                <c:pt idx="18508">
                  <c:v>1.0068416595458984E-3</c:v>
                </c:pt>
                <c:pt idx="18509">
                  <c:v>1.007080078125E-3</c:v>
                </c:pt>
                <c:pt idx="18510">
                  <c:v>1.007080078125E-3</c:v>
                </c:pt>
                <c:pt idx="18511">
                  <c:v>1.0068416595458984E-3</c:v>
                </c:pt>
                <c:pt idx="18512">
                  <c:v>1.007080078125E-3</c:v>
                </c:pt>
                <c:pt idx="18513">
                  <c:v>1.007080078125E-3</c:v>
                </c:pt>
                <c:pt idx="18514">
                  <c:v>1.0068416595458984E-3</c:v>
                </c:pt>
                <c:pt idx="18515">
                  <c:v>1.007080078125E-3</c:v>
                </c:pt>
                <c:pt idx="18516">
                  <c:v>1.007080078125E-3</c:v>
                </c:pt>
                <c:pt idx="18517">
                  <c:v>1.0068416595458984E-3</c:v>
                </c:pt>
                <c:pt idx="18518">
                  <c:v>1.007080078125E-3</c:v>
                </c:pt>
                <c:pt idx="18519">
                  <c:v>1.0080337524414063E-3</c:v>
                </c:pt>
                <c:pt idx="18520">
                  <c:v>1.007080078125E-3</c:v>
                </c:pt>
                <c:pt idx="18521">
                  <c:v>1.0068416595458984E-3</c:v>
                </c:pt>
                <c:pt idx="18522">
                  <c:v>1.007080078125E-3</c:v>
                </c:pt>
                <c:pt idx="18523">
                  <c:v>1.007080078125E-3</c:v>
                </c:pt>
                <c:pt idx="18524">
                  <c:v>1.0068416595458984E-3</c:v>
                </c:pt>
                <c:pt idx="18525">
                  <c:v>1.007080078125E-3</c:v>
                </c:pt>
                <c:pt idx="18526">
                  <c:v>1.007080078125E-3</c:v>
                </c:pt>
                <c:pt idx="18527">
                  <c:v>1.0068416595458984E-3</c:v>
                </c:pt>
                <c:pt idx="18528">
                  <c:v>1.007080078125E-3</c:v>
                </c:pt>
                <c:pt idx="18529">
                  <c:v>1.007080078125E-3</c:v>
                </c:pt>
                <c:pt idx="18530">
                  <c:v>1.0068416595458984E-3</c:v>
                </c:pt>
                <c:pt idx="18531">
                  <c:v>1.0080337524414063E-3</c:v>
                </c:pt>
                <c:pt idx="18532">
                  <c:v>1.007080078125E-3</c:v>
                </c:pt>
                <c:pt idx="18533">
                  <c:v>1.0068416595458984E-3</c:v>
                </c:pt>
                <c:pt idx="18534">
                  <c:v>1.007080078125E-3</c:v>
                </c:pt>
                <c:pt idx="18535">
                  <c:v>1.007080078125E-3</c:v>
                </c:pt>
                <c:pt idx="18536">
                  <c:v>1.0068416595458984E-3</c:v>
                </c:pt>
                <c:pt idx="18537">
                  <c:v>1.007080078125E-3</c:v>
                </c:pt>
                <c:pt idx="18538">
                  <c:v>1.007080078125E-3</c:v>
                </c:pt>
                <c:pt idx="18539">
                  <c:v>1.0068416595458984E-3</c:v>
                </c:pt>
                <c:pt idx="18540">
                  <c:v>1.007080078125E-3</c:v>
                </c:pt>
                <c:pt idx="18541">
                  <c:v>1.007080078125E-3</c:v>
                </c:pt>
                <c:pt idx="18542">
                  <c:v>1.0068416595458984E-3</c:v>
                </c:pt>
                <c:pt idx="18543">
                  <c:v>1.007080078125E-3</c:v>
                </c:pt>
                <c:pt idx="18544">
                  <c:v>1.0080337524414063E-3</c:v>
                </c:pt>
                <c:pt idx="18545">
                  <c:v>1.007080078125E-3</c:v>
                </c:pt>
                <c:pt idx="18546">
                  <c:v>1.0068416595458984E-3</c:v>
                </c:pt>
                <c:pt idx="18547">
                  <c:v>1.007080078125E-3</c:v>
                </c:pt>
                <c:pt idx="18548">
                  <c:v>1.007080078125E-3</c:v>
                </c:pt>
                <c:pt idx="18549">
                  <c:v>1.0068416595458984E-3</c:v>
                </c:pt>
                <c:pt idx="18550">
                  <c:v>1.007080078125E-3</c:v>
                </c:pt>
                <c:pt idx="18551">
                  <c:v>1.007080078125E-3</c:v>
                </c:pt>
                <c:pt idx="18552">
                  <c:v>1.0068416595458984E-3</c:v>
                </c:pt>
                <c:pt idx="18553">
                  <c:v>1.007080078125E-3</c:v>
                </c:pt>
                <c:pt idx="18554">
                  <c:v>1.007080078125E-3</c:v>
                </c:pt>
                <c:pt idx="18555">
                  <c:v>1.0068416595458984E-3</c:v>
                </c:pt>
                <c:pt idx="18556">
                  <c:v>1.0080337524414063E-3</c:v>
                </c:pt>
                <c:pt idx="18557">
                  <c:v>1.007080078125E-3</c:v>
                </c:pt>
                <c:pt idx="18558">
                  <c:v>1.0068416595458984E-3</c:v>
                </c:pt>
                <c:pt idx="18559">
                  <c:v>1.007080078125E-3</c:v>
                </c:pt>
                <c:pt idx="18560">
                  <c:v>1.007080078125E-3</c:v>
                </c:pt>
                <c:pt idx="18561">
                  <c:v>1.0068416595458984E-3</c:v>
                </c:pt>
                <c:pt idx="18562">
                  <c:v>1.007080078125E-3</c:v>
                </c:pt>
                <c:pt idx="18563">
                  <c:v>1.007080078125E-3</c:v>
                </c:pt>
                <c:pt idx="18564">
                  <c:v>1.0068416595458984E-3</c:v>
                </c:pt>
                <c:pt idx="18565">
                  <c:v>1.007080078125E-3</c:v>
                </c:pt>
                <c:pt idx="18566">
                  <c:v>1.007080078125E-3</c:v>
                </c:pt>
                <c:pt idx="18567">
                  <c:v>1.0068416595458984E-3</c:v>
                </c:pt>
                <c:pt idx="18568">
                  <c:v>1.007080078125E-3</c:v>
                </c:pt>
                <c:pt idx="18569">
                  <c:v>1.0080337524414063E-3</c:v>
                </c:pt>
                <c:pt idx="18570">
                  <c:v>1.007080078125E-3</c:v>
                </c:pt>
                <c:pt idx="18571">
                  <c:v>1.0068416595458984E-3</c:v>
                </c:pt>
                <c:pt idx="18572">
                  <c:v>1.007080078125E-3</c:v>
                </c:pt>
                <c:pt idx="18573">
                  <c:v>1.007080078125E-3</c:v>
                </c:pt>
                <c:pt idx="18574">
                  <c:v>1.0068416595458984E-3</c:v>
                </c:pt>
                <c:pt idx="18575">
                  <c:v>1.007080078125E-3</c:v>
                </c:pt>
                <c:pt idx="18576">
                  <c:v>1.007080078125E-3</c:v>
                </c:pt>
                <c:pt idx="18577">
                  <c:v>1.0068416595458984E-3</c:v>
                </c:pt>
                <c:pt idx="18578">
                  <c:v>1.007080078125E-3</c:v>
                </c:pt>
                <c:pt idx="18579">
                  <c:v>1.0068416595458984E-3</c:v>
                </c:pt>
                <c:pt idx="18580">
                  <c:v>1.007080078125E-3</c:v>
                </c:pt>
                <c:pt idx="18581">
                  <c:v>1.0080337524414063E-3</c:v>
                </c:pt>
                <c:pt idx="18582">
                  <c:v>1.007080078125E-3</c:v>
                </c:pt>
                <c:pt idx="18583">
                  <c:v>1.0068416595458984E-3</c:v>
                </c:pt>
                <c:pt idx="18584">
                  <c:v>1.007080078125E-3</c:v>
                </c:pt>
                <c:pt idx="18585">
                  <c:v>1.007080078125E-3</c:v>
                </c:pt>
                <c:pt idx="18586">
                  <c:v>1.0068416595458984E-3</c:v>
                </c:pt>
                <c:pt idx="18587">
                  <c:v>1.007080078125E-3</c:v>
                </c:pt>
                <c:pt idx="18588">
                  <c:v>1.007080078125E-3</c:v>
                </c:pt>
                <c:pt idx="18589">
                  <c:v>1.0068416595458984E-3</c:v>
                </c:pt>
                <c:pt idx="18590">
                  <c:v>1.007080078125E-3</c:v>
                </c:pt>
                <c:pt idx="18591">
                  <c:v>1.007080078125E-3</c:v>
                </c:pt>
                <c:pt idx="18592">
                  <c:v>1.0068416595458984E-3</c:v>
                </c:pt>
                <c:pt idx="18593">
                  <c:v>1.007080078125E-3</c:v>
                </c:pt>
                <c:pt idx="18594">
                  <c:v>1.0080337524414063E-3</c:v>
                </c:pt>
                <c:pt idx="18595">
                  <c:v>1.007080078125E-3</c:v>
                </c:pt>
                <c:pt idx="18596">
                  <c:v>1.0068416595458984E-3</c:v>
                </c:pt>
                <c:pt idx="18597">
                  <c:v>1.007080078125E-3</c:v>
                </c:pt>
                <c:pt idx="18598">
                  <c:v>1.007080078125E-3</c:v>
                </c:pt>
                <c:pt idx="18599">
                  <c:v>1.0068416595458984E-3</c:v>
                </c:pt>
                <c:pt idx="18600">
                  <c:v>1.007080078125E-3</c:v>
                </c:pt>
                <c:pt idx="18601">
                  <c:v>1.0068416595458984E-3</c:v>
                </c:pt>
                <c:pt idx="18602">
                  <c:v>1.007080078125E-3</c:v>
                </c:pt>
                <c:pt idx="18603">
                  <c:v>1.007080078125E-3</c:v>
                </c:pt>
                <c:pt idx="18604">
                  <c:v>1.0068416595458984E-3</c:v>
                </c:pt>
                <c:pt idx="18605">
                  <c:v>1.007080078125E-3</c:v>
                </c:pt>
                <c:pt idx="18606">
                  <c:v>1.0080337524414063E-3</c:v>
                </c:pt>
                <c:pt idx="18607">
                  <c:v>1.007080078125E-3</c:v>
                </c:pt>
                <c:pt idx="18608">
                  <c:v>1.0068416595458984E-3</c:v>
                </c:pt>
                <c:pt idx="18609">
                  <c:v>1.007080078125E-3</c:v>
                </c:pt>
                <c:pt idx="18610">
                  <c:v>1.007080078125E-3</c:v>
                </c:pt>
                <c:pt idx="18611">
                  <c:v>1.0068416595458984E-3</c:v>
                </c:pt>
                <c:pt idx="18612">
                  <c:v>1.007080078125E-3</c:v>
                </c:pt>
                <c:pt idx="18613">
                  <c:v>1.007080078125E-3</c:v>
                </c:pt>
                <c:pt idx="18614">
                  <c:v>1.0068416595458984E-3</c:v>
                </c:pt>
                <c:pt idx="18615">
                  <c:v>1.007080078125E-3</c:v>
                </c:pt>
                <c:pt idx="18616">
                  <c:v>1.007080078125E-3</c:v>
                </c:pt>
                <c:pt idx="18617">
                  <c:v>1.0068416595458984E-3</c:v>
                </c:pt>
                <c:pt idx="18618">
                  <c:v>1.007080078125E-3</c:v>
                </c:pt>
                <c:pt idx="18619">
                  <c:v>4.0290355682373047E-3</c:v>
                </c:pt>
                <c:pt idx="18620">
                  <c:v>1.0068416595458984E-3</c:v>
                </c:pt>
                <c:pt idx="18621">
                  <c:v>1.007080078125E-3</c:v>
                </c:pt>
                <c:pt idx="18622">
                  <c:v>1.007080078125E-3</c:v>
                </c:pt>
                <c:pt idx="18623">
                  <c:v>1.0068416595458984E-3</c:v>
                </c:pt>
                <c:pt idx="18624">
                  <c:v>1.007080078125E-3</c:v>
                </c:pt>
                <c:pt idx="18625">
                  <c:v>1.007080078125E-3</c:v>
                </c:pt>
                <c:pt idx="18626">
                  <c:v>1.0068416595458984E-3</c:v>
                </c:pt>
                <c:pt idx="18627">
                  <c:v>1.007080078125E-3</c:v>
                </c:pt>
                <c:pt idx="18628">
                  <c:v>1.0080337524414063E-3</c:v>
                </c:pt>
                <c:pt idx="18629">
                  <c:v>1.007080078125E-3</c:v>
                </c:pt>
                <c:pt idx="18630">
                  <c:v>1.0068416595458984E-3</c:v>
                </c:pt>
                <c:pt idx="18631">
                  <c:v>1.007080078125E-3</c:v>
                </c:pt>
                <c:pt idx="18632">
                  <c:v>1.007080078125E-3</c:v>
                </c:pt>
                <c:pt idx="18633">
                  <c:v>1.0068416595458984E-3</c:v>
                </c:pt>
                <c:pt idx="18634">
                  <c:v>1.007080078125E-3</c:v>
                </c:pt>
                <c:pt idx="18635">
                  <c:v>1.007080078125E-3</c:v>
                </c:pt>
                <c:pt idx="18636">
                  <c:v>1.0068416595458984E-3</c:v>
                </c:pt>
                <c:pt idx="18637">
                  <c:v>1.007080078125E-3</c:v>
                </c:pt>
                <c:pt idx="18638">
                  <c:v>1.007080078125E-3</c:v>
                </c:pt>
                <c:pt idx="18639">
                  <c:v>1.0068416595458984E-3</c:v>
                </c:pt>
                <c:pt idx="18640">
                  <c:v>1.007080078125E-3</c:v>
                </c:pt>
                <c:pt idx="18641">
                  <c:v>1.0080337524414063E-3</c:v>
                </c:pt>
                <c:pt idx="18642">
                  <c:v>1.0068416595458984E-3</c:v>
                </c:pt>
                <c:pt idx="18643">
                  <c:v>1.007080078125E-3</c:v>
                </c:pt>
                <c:pt idx="18644">
                  <c:v>1.007080078125E-3</c:v>
                </c:pt>
                <c:pt idx="18645">
                  <c:v>1.0068416595458984E-3</c:v>
                </c:pt>
                <c:pt idx="18646">
                  <c:v>1.007080078125E-3</c:v>
                </c:pt>
                <c:pt idx="18647">
                  <c:v>1.007080078125E-3</c:v>
                </c:pt>
                <c:pt idx="18648">
                  <c:v>1.0068416595458984E-3</c:v>
                </c:pt>
                <c:pt idx="18649">
                  <c:v>1.007080078125E-3</c:v>
                </c:pt>
                <c:pt idx="18650">
                  <c:v>1.007080078125E-3</c:v>
                </c:pt>
                <c:pt idx="18651">
                  <c:v>1.0068416595458984E-3</c:v>
                </c:pt>
                <c:pt idx="18652">
                  <c:v>1.007080078125E-3</c:v>
                </c:pt>
                <c:pt idx="18653">
                  <c:v>1.0080337524414063E-3</c:v>
                </c:pt>
                <c:pt idx="18654">
                  <c:v>1.007080078125E-3</c:v>
                </c:pt>
                <c:pt idx="18655">
                  <c:v>1.0068416595458984E-3</c:v>
                </c:pt>
                <c:pt idx="18656">
                  <c:v>1.007080078125E-3</c:v>
                </c:pt>
                <c:pt idx="18657">
                  <c:v>1.007080078125E-3</c:v>
                </c:pt>
                <c:pt idx="18658">
                  <c:v>1.0068416595458984E-3</c:v>
                </c:pt>
                <c:pt idx="18659">
                  <c:v>1.007080078125E-3</c:v>
                </c:pt>
                <c:pt idx="18660">
                  <c:v>1.007080078125E-3</c:v>
                </c:pt>
                <c:pt idx="18661">
                  <c:v>1.0068416595458984E-3</c:v>
                </c:pt>
                <c:pt idx="18662">
                  <c:v>1.007080078125E-3</c:v>
                </c:pt>
                <c:pt idx="18663">
                  <c:v>1.007080078125E-3</c:v>
                </c:pt>
                <c:pt idx="18664">
                  <c:v>1.0068416595458984E-3</c:v>
                </c:pt>
                <c:pt idx="18665">
                  <c:v>1.007080078125E-3</c:v>
                </c:pt>
                <c:pt idx="18666">
                  <c:v>1.0080337524414063E-3</c:v>
                </c:pt>
                <c:pt idx="18667">
                  <c:v>1.0068416595458984E-3</c:v>
                </c:pt>
                <c:pt idx="18668">
                  <c:v>1.007080078125E-3</c:v>
                </c:pt>
                <c:pt idx="18669">
                  <c:v>1.007080078125E-3</c:v>
                </c:pt>
                <c:pt idx="18670">
                  <c:v>1.0068416595458984E-3</c:v>
                </c:pt>
                <c:pt idx="18671">
                  <c:v>1.007080078125E-3</c:v>
                </c:pt>
                <c:pt idx="18672">
                  <c:v>1.007080078125E-3</c:v>
                </c:pt>
                <c:pt idx="18673">
                  <c:v>1.0068416595458984E-3</c:v>
                </c:pt>
                <c:pt idx="18674">
                  <c:v>1.007080078125E-3</c:v>
                </c:pt>
                <c:pt idx="18675">
                  <c:v>1.007080078125E-3</c:v>
                </c:pt>
                <c:pt idx="18676">
                  <c:v>1.0068416595458984E-3</c:v>
                </c:pt>
                <c:pt idx="18677">
                  <c:v>1.007080078125E-3</c:v>
                </c:pt>
                <c:pt idx="18678">
                  <c:v>1.0080337524414063E-3</c:v>
                </c:pt>
                <c:pt idx="18679">
                  <c:v>1.007080078125E-3</c:v>
                </c:pt>
                <c:pt idx="18680">
                  <c:v>1.0068416595458984E-3</c:v>
                </c:pt>
                <c:pt idx="18681">
                  <c:v>1.007080078125E-3</c:v>
                </c:pt>
                <c:pt idx="18682">
                  <c:v>1.007080078125E-3</c:v>
                </c:pt>
                <c:pt idx="18683">
                  <c:v>1.0068416595458984E-3</c:v>
                </c:pt>
                <c:pt idx="18684">
                  <c:v>1.007080078125E-3</c:v>
                </c:pt>
                <c:pt idx="18685">
                  <c:v>1.007080078125E-3</c:v>
                </c:pt>
                <c:pt idx="18686">
                  <c:v>1.0068416595458984E-3</c:v>
                </c:pt>
                <c:pt idx="18687">
                  <c:v>1.007080078125E-3</c:v>
                </c:pt>
                <c:pt idx="18688">
                  <c:v>1.007080078125E-3</c:v>
                </c:pt>
                <c:pt idx="18689">
                  <c:v>1.0068416595458984E-3</c:v>
                </c:pt>
                <c:pt idx="18690">
                  <c:v>1.007080078125E-3</c:v>
                </c:pt>
                <c:pt idx="18691">
                  <c:v>1.0080337524414063E-3</c:v>
                </c:pt>
                <c:pt idx="18692">
                  <c:v>1.0068416595458984E-3</c:v>
                </c:pt>
                <c:pt idx="18693">
                  <c:v>1.007080078125E-3</c:v>
                </c:pt>
                <c:pt idx="18694">
                  <c:v>1.007080078125E-3</c:v>
                </c:pt>
                <c:pt idx="18695">
                  <c:v>1.0068416595458984E-3</c:v>
                </c:pt>
                <c:pt idx="18696">
                  <c:v>1.007080078125E-3</c:v>
                </c:pt>
                <c:pt idx="18697">
                  <c:v>1.007080078125E-3</c:v>
                </c:pt>
                <c:pt idx="18698">
                  <c:v>1.0068416595458984E-3</c:v>
                </c:pt>
                <c:pt idx="18699">
                  <c:v>1.007080078125E-3</c:v>
                </c:pt>
                <c:pt idx="18700">
                  <c:v>1.007080078125E-3</c:v>
                </c:pt>
                <c:pt idx="18701">
                  <c:v>1.0068416595458984E-3</c:v>
                </c:pt>
                <c:pt idx="18702">
                  <c:v>1.007080078125E-3</c:v>
                </c:pt>
                <c:pt idx="18703">
                  <c:v>1.0080337524414063E-3</c:v>
                </c:pt>
                <c:pt idx="18704">
                  <c:v>1.007080078125E-3</c:v>
                </c:pt>
                <c:pt idx="18705">
                  <c:v>1.0068416595458984E-3</c:v>
                </c:pt>
                <c:pt idx="18706">
                  <c:v>1.007080078125E-3</c:v>
                </c:pt>
                <c:pt idx="18707">
                  <c:v>1.007080078125E-3</c:v>
                </c:pt>
                <c:pt idx="18708">
                  <c:v>1.0068416595458984E-3</c:v>
                </c:pt>
                <c:pt idx="18709">
                  <c:v>1.007080078125E-3</c:v>
                </c:pt>
                <c:pt idx="18710">
                  <c:v>1.007080078125E-3</c:v>
                </c:pt>
                <c:pt idx="18711">
                  <c:v>1.0068416595458984E-3</c:v>
                </c:pt>
                <c:pt idx="18712">
                  <c:v>1.007080078125E-3</c:v>
                </c:pt>
                <c:pt idx="18713">
                  <c:v>1.007080078125E-3</c:v>
                </c:pt>
                <c:pt idx="18714">
                  <c:v>1.0068416595458984E-3</c:v>
                </c:pt>
                <c:pt idx="18715">
                  <c:v>1.007080078125E-3</c:v>
                </c:pt>
                <c:pt idx="18716">
                  <c:v>1.0080337524414063E-3</c:v>
                </c:pt>
                <c:pt idx="18717">
                  <c:v>1.0068416595458984E-3</c:v>
                </c:pt>
                <c:pt idx="18718">
                  <c:v>1.007080078125E-3</c:v>
                </c:pt>
                <c:pt idx="18719">
                  <c:v>1.007080078125E-3</c:v>
                </c:pt>
                <c:pt idx="18720">
                  <c:v>1.0068416595458984E-3</c:v>
                </c:pt>
                <c:pt idx="18721">
                  <c:v>1.007080078125E-3</c:v>
                </c:pt>
                <c:pt idx="18722">
                  <c:v>1.007080078125E-3</c:v>
                </c:pt>
                <c:pt idx="18723">
                  <c:v>1.0068416595458984E-3</c:v>
                </c:pt>
                <c:pt idx="18724">
                  <c:v>1.007080078125E-3</c:v>
                </c:pt>
                <c:pt idx="18725">
                  <c:v>1.007080078125E-3</c:v>
                </c:pt>
                <c:pt idx="18726">
                  <c:v>1.0068416595458984E-3</c:v>
                </c:pt>
                <c:pt idx="18727">
                  <c:v>1.007080078125E-3</c:v>
                </c:pt>
                <c:pt idx="18728">
                  <c:v>1.0080337524414063E-3</c:v>
                </c:pt>
                <c:pt idx="18729">
                  <c:v>1.007080078125E-3</c:v>
                </c:pt>
                <c:pt idx="18730">
                  <c:v>1.0068416595458984E-3</c:v>
                </c:pt>
                <c:pt idx="18731">
                  <c:v>1.007080078125E-3</c:v>
                </c:pt>
                <c:pt idx="18732">
                  <c:v>1.007080078125E-3</c:v>
                </c:pt>
                <c:pt idx="18733">
                  <c:v>1.0068416595458984E-3</c:v>
                </c:pt>
                <c:pt idx="18734">
                  <c:v>1.007080078125E-3</c:v>
                </c:pt>
                <c:pt idx="18735">
                  <c:v>1.007080078125E-3</c:v>
                </c:pt>
                <c:pt idx="18736">
                  <c:v>1.0068416595458984E-3</c:v>
                </c:pt>
                <c:pt idx="18737">
                  <c:v>1.007080078125E-3</c:v>
                </c:pt>
                <c:pt idx="18738">
                  <c:v>1.007080078125E-3</c:v>
                </c:pt>
                <c:pt idx="18739">
                  <c:v>1.0068416595458984E-3</c:v>
                </c:pt>
                <c:pt idx="18740">
                  <c:v>1.007080078125E-3</c:v>
                </c:pt>
                <c:pt idx="18741">
                  <c:v>1.0080337524414063E-3</c:v>
                </c:pt>
                <c:pt idx="18742">
                  <c:v>1.0068416595458984E-3</c:v>
                </c:pt>
                <c:pt idx="18743">
                  <c:v>1.007080078125E-3</c:v>
                </c:pt>
                <c:pt idx="18744">
                  <c:v>1.007080078125E-3</c:v>
                </c:pt>
                <c:pt idx="18745">
                  <c:v>1.0068416595458984E-3</c:v>
                </c:pt>
                <c:pt idx="18746">
                  <c:v>1.007080078125E-3</c:v>
                </c:pt>
                <c:pt idx="18747">
                  <c:v>1.007080078125E-3</c:v>
                </c:pt>
                <c:pt idx="18748">
                  <c:v>1.0068416595458984E-3</c:v>
                </c:pt>
                <c:pt idx="18749">
                  <c:v>1.007080078125E-3</c:v>
                </c:pt>
                <c:pt idx="18750">
                  <c:v>1.007080078125E-3</c:v>
                </c:pt>
                <c:pt idx="18751">
                  <c:v>1.0068416595458984E-3</c:v>
                </c:pt>
                <c:pt idx="18752">
                  <c:v>1.007080078125E-3</c:v>
                </c:pt>
                <c:pt idx="18753">
                  <c:v>1.0080337524414063E-3</c:v>
                </c:pt>
                <c:pt idx="18754">
                  <c:v>1.007080078125E-3</c:v>
                </c:pt>
                <c:pt idx="18755">
                  <c:v>1.0068416595458984E-3</c:v>
                </c:pt>
                <c:pt idx="18756">
                  <c:v>1.007080078125E-3</c:v>
                </c:pt>
                <c:pt idx="18757">
                  <c:v>1.007080078125E-3</c:v>
                </c:pt>
                <c:pt idx="18758">
                  <c:v>1.0068416595458984E-3</c:v>
                </c:pt>
                <c:pt idx="18759">
                  <c:v>1.007080078125E-3</c:v>
                </c:pt>
                <c:pt idx="18760">
                  <c:v>1.007080078125E-3</c:v>
                </c:pt>
                <c:pt idx="18761">
                  <c:v>1.0068416595458984E-3</c:v>
                </c:pt>
                <c:pt idx="18762">
                  <c:v>1.007080078125E-3</c:v>
                </c:pt>
                <c:pt idx="18763">
                  <c:v>1.007080078125E-3</c:v>
                </c:pt>
                <c:pt idx="18764">
                  <c:v>1.0068416595458984E-3</c:v>
                </c:pt>
                <c:pt idx="18765">
                  <c:v>1.007080078125E-3</c:v>
                </c:pt>
                <c:pt idx="18766">
                  <c:v>1.0080337524414063E-3</c:v>
                </c:pt>
                <c:pt idx="18767">
                  <c:v>1.0068416595458984E-3</c:v>
                </c:pt>
                <c:pt idx="18768">
                  <c:v>1.007080078125E-3</c:v>
                </c:pt>
                <c:pt idx="18769">
                  <c:v>1.007080078125E-3</c:v>
                </c:pt>
                <c:pt idx="18770">
                  <c:v>1.0068416595458984E-3</c:v>
                </c:pt>
                <c:pt idx="18771">
                  <c:v>1.007080078125E-3</c:v>
                </c:pt>
                <c:pt idx="18772">
                  <c:v>1.007080078125E-3</c:v>
                </c:pt>
                <c:pt idx="18773">
                  <c:v>1.0068416595458984E-3</c:v>
                </c:pt>
                <c:pt idx="18774">
                  <c:v>1.007080078125E-3</c:v>
                </c:pt>
                <c:pt idx="18775">
                  <c:v>1.007080078125E-3</c:v>
                </c:pt>
                <c:pt idx="18776">
                  <c:v>1.0068416595458984E-3</c:v>
                </c:pt>
                <c:pt idx="18777">
                  <c:v>1.007080078125E-3</c:v>
                </c:pt>
                <c:pt idx="18778">
                  <c:v>1.0080337524414063E-3</c:v>
                </c:pt>
                <c:pt idx="18779">
                  <c:v>1.007080078125E-3</c:v>
                </c:pt>
                <c:pt idx="18780">
                  <c:v>1.0068416595458984E-3</c:v>
                </c:pt>
                <c:pt idx="18781">
                  <c:v>1.007080078125E-3</c:v>
                </c:pt>
                <c:pt idx="18782">
                  <c:v>1.007080078125E-3</c:v>
                </c:pt>
                <c:pt idx="18783">
                  <c:v>1.0068416595458984E-3</c:v>
                </c:pt>
                <c:pt idx="18784">
                  <c:v>4.0282964706420898E-2</c:v>
                </c:pt>
                <c:pt idx="18785">
                  <c:v>1.007080078125E-3</c:v>
                </c:pt>
                <c:pt idx="18786">
                  <c:v>1.007080078125E-3</c:v>
                </c:pt>
                <c:pt idx="18787">
                  <c:v>1.0068416595458984E-3</c:v>
                </c:pt>
                <c:pt idx="18788">
                  <c:v>1.007080078125E-3</c:v>
                </c:pt>
                <c:pt idx="18789">
                  <c:v>1.0080337524414063E-3</c:v>
                </c:pt>
                <c:pt idx="18790">
                  <c:v>1.007080078125E-3</c:v>
                </c:pt>
                <c:pt idx="18791">
                  <c:v>1.0068416595458984E-3</c:v>
                </c:pt>
                <c:pt idx="18792">
                  <c:v>1.007080078125E-3</c:v>
                </c:pt>
                <c:pt idx="18793">
                  <c:v>1.007080078125E-3</c:v>
                </c:pt>
                <c:pt idx="18794">
                  <c:v>1.0068416595458984E-3</c:v>
                </c:pt>
                <c:pt idx="18795">
                  <c:v>1.007080078125E-3</c:v>
                </c:pt>
                <c:pt idx="18796">
                  <c:v>1.007080078125E-3</c:v>
                </c:pt>
                <c:pt idx="18797">
                  <c:v>1.0068416595458984E-3</c:v>
                </c:pt>
                <c:pt idx="18798">
                  <c:v>1.007080078125E-3</c:v>
                </c:pt>
                <c:pt idx="18799">
                  <c:v>1.007080078125E-3</c:v>
                </c:pt>
                <c:pt idx="18800">
                  <c:v>1.0068416595458984E-3</c:v>
                </c:pt>
                <c:pt idx="18801">
                  <c:v>1.007080078125E-3</c:v>
                </c:pt>
                <c:pt idx="18802">
                  <c:v>1.0080337524414063E-3</c:v>
                </c:pt>
                <c:pt idx="18803">
                  <c:v>1.0068416595458984E-3</c:v>
                </c:pt>
                <c:pt idx="18804">
                  <c:v>1.007080078125E-3</c:v>
                </c:pt>
                <c:pt idx="18805">
                  <c:v>1.007080078125E-3</c:v>
                </c:pt>
                <c:pt idx="18806">
                  <c:v>1.0068416595458984E-3</c:v>
                </c:pt>
                <c:pt idx="18807">
                  <c:v>1.007080078125E-3</c:v>
                </c:pt>
                <c:pt idx="18808">
                  <c:v>1.007080078125E-3</c:v>
                </c:pt>
                <c:pt idx="18809">
                  <c:v>1.0068416595458984E-3</c:v>
                </c:pt>
                <c:pt idx="18810">
                  <c:v>1.007080078125E-3</c:v>
                </c:pt>
                <c:pt idx="18811">
                  <c:v>1.007080078125E-3</c:v>
                </c:pt>
                <c:pt idx="18812">
                  <c:v>1.0068416595458984E-3</c:v>
                </c:pt>
                <c:pt idx="18813">
                  <c:v>1.007080078125E-3</c:v>
                </c:pt>
                <c:pt idx="18814">
                  <c:v>1.0080337524414063E-3</c:v>
                </c:pt>
                <c:pt idx="18815">
                  <c:v>1.007080078125E-3</c:v>
                </c:pt>
                <c:pt idx="18816">
                  <c:v>1.0068416595458984E-3</c:v>
                </c:pt>
                <c:pt idx="18817">
                  <c:v>1.007080078125E-3</c:v>
                </c:pt>
                <c:pt idx="18818">
                  <c:v>1.007080078125E-3</c:v>
                </c:pt>
                <c:pt idx="18819">
                  <c:v>1.0068416595458984E-3</c:v>
                </c:pt>
                <c:pt idx="18820">
                  <c:v>1.007080078125E-3</c:v>
                </c:pt>
                <c:pt idx="18821">
                  <c:v>1.007080078125E-3</c:v>
                </c:pt>
                <c:pt idx="18822">
                  <c:v>1.0068416595458984E-3</c:v>
                </c:pt>
                <c:pt idx="18823">
                  <c:v>1.007080078125E-3</c:v>
                </c:pt>
                <c:pt idx="18824">
                  <c:v>1.007080078125E-3</c:v>
                </c:pt>
                <c:pt idx="18825">
                  <c:v>1.0068416595458984E-3</c:v>
                </c:pt>
                <c:pt idx="18826">
                  <c:v>1.0080337524414063E-3</c:v>
                </c:pt>
                <c:pt idx="18827">
                  <c:v>1.007080078125E-3</c:v>
                </c:pt>
                <c:pt idx="18828">
                  <c:v>1.0068416595458984E-3</c:v>
                </c:pt>
                <c:pt idx="18829">
                  <c:v>1.007080078125E-3</c:v>
                </c:pt>
                <c:pt idx="18830">
                  <c:v>1.007080078125E-3</c:v>
                </c:pt>
                <c:pt idx="18831">
                  <c:v>1.0068416595458984E-3</c:v>
                </c:pt>
                <c:pt idx="18832">
                  <c:v>3.0210018157958984E-3</c:v>
                </c:pt>
                <c:pt idx="18833">
                  <c:v>1.007080078125E-3</c:v>
                </c:pt>
                <c:pt idx="18834">
                  <c:v>1.007080078125E-3</c:v>
                </c:pt>
                <c:pt idx="18835">
                  <c:v>1.0068416595458984E-3</c:v>
                </c:pt>
                <c:pt idx="18836">
                  <c:v>1.007080078125E-3</c:v>
                </c:pt>
                <c:pt idx="18837">
                  <c:v>1.0080337524414063E-3</c:v>
                </c:pt>
                <c:pt idx="18838">
                  <c:v>1.007080078125E-3</c:v>
                </c:pt>
                <c:pt idx="18839">
                  <c:v>1.0068416595458984E-3</c:v>
                </c:pt>
                <c:pt idx="18840">
                  <c:v>1.007080078125E-3</c:v>
                </c:pt>
                <c:pt idx="18841">
                  <c:v>1.007080078125E-3</c:v>
                </c:pt>
                <c:pt idx="18842">
                  <c:v>1.0068416595458984E-3</c:v>
                </c:pt>
                <c:pt idx="18843">
                  <c:v>1.007080078125E-3</c:v>
                </c:pt>
                <c:pt idx="18844">
                  <c:v>1.007080078125E-3</c:v>
                </c:pt>
                <c:pt idx="18845">
                  <c:v>1.0068416595458984E-3</c:v>
                </c:pt>
                <c:pt idx="18846">
                  <c:v>1.007080078125E-3</c:v>
                </c:pt>
                <c:pt idx="18847">
                  <c:v>1.007080078125E-3</c:v>
                </c:pt>
                <c:pt idx="18848">
                  <c:v>1.0068416595458984E-3</c:v>
                </c:pt>
                <c:pt idx="18849">
                  <c:v>1.0080337524414063E-3</c:v>
                </c:pt>
                <c:pt idx="18850">
                  <c:v>1.007080078125E-3</c:v>
                </c:pt>
                <c:pt idx="18851">
                  <c:v>1.0068416595458984E-3</c:v>
                </c:pt>
                <c:pt idx="18852">
                  <c:v>1.007080078125E-3</c:v>
                </c:pt>
                <c:pt idx="18853">
                  <c:v>1.007080078125E-3</c:v>
                </c:pt>
                <c:pt idx="18854">
                  <c:v>1.0068416595458984E-3</c:v>
                </c:pt>
                <c:pt idx="18855">
                  <c:v>1.007080078125E-3</c:v>
                </c:pt>
                <c:pt idx="18856">
                  <c:v>1.007080078125E-3</c:v>
                </c:pt>
                <c:pt idx="18857">
                  <c:v>1.0068416595458984E-3</c:v>
                </c:pt>
                <c:pt idx="18858">
                  <c:v>1.007080078125E-3</c:v>
                </c:pt>
                <c:pt idx="18859">
                  <c:v>1.007080078125E-3</c:v>
                </c:pt>
                <c:pt idx="18860">
                  <c:v>1.0068416595458984E-3</c:v>
                </c:pt>
                <c:pt idx="18861">
                  <c:v>1.007080078125E-3</c:v>
                </c:pt>
                <c:pt idx="18862">
                  <c:v>1.0080337524414063E-3</c:v>
                </c:pt>
                <c:pt idx="18863">
                  <c:v>1.007080078125E-3</c:v>
                </c:pt>
                <c:pt idx="18864">
                  <c:v>1.0068416595458984E-3</c:v>
                </c:pt>
                <c:pt idx="18865">
                  <c:v>1.007080078125E-3</c:v>
                </c:pt>
                <c:pt idx="18866">
                  <c:v>1.007080078125E-3</c:v>
                </c:pt>
                <c:pt idx="18867">
                  <c:v>1.0068416595458984E-3</c:v>
                </c:pt>
                <c:pt idx="18868">
                  <c:v>1.007080078125E-3</c:v>
                </c:pt>
                <c:pt idx="18869">
                  <c:v>1.007080078125E-3</c:v>
                </c:pt>
                <c:pt idx="18870">
                  <c:v>1.0068416595458984E-3</c:v>
                </c:pt>
                <c:pt idx="18871">
                  <c:v>1.007080078125E-3</c:v>
                </c:pt>
                <c:pt idx="18872">
                  <c:v>1.007080078125E-3</c:v>
                </c:pt>
                <c:pt idx="18873">
                  <c:v>1.0068416595458984E-3</c:v>
                </c:pt>
                <c:pt idx="18874">
                  <c:v>1.0080337524414063E-3</c:v>
                </c:pt>
                <c:pt idx="18875">
                  <c:v>1.007080078125E-3</c:v>
                </c:pt>
                <c:pt idx="18876">
                  <c:v>1.0068416595458984E-3</c:v>
                </c:pt>
                <c:pt idx="18877">
                  <c:v>1.007080078125E-3</c:v>
                </c:pt>
                <c:pt idx="18878">
                  <c:v>1.007080078125E-3</c:v>
                </c:pt>
                <c:pt idx="18879">
                  <c:v>1.0068416595458984E-3</c:v>
                </c:pt>
                <c:pt idx="18880">
                  <c:v>1.007080078125E-3</c:v>
                </c:pt>
                <c:pt idx="18881">
                  <c:v>1.007080078125E-3</c:v>
                </c:pt>
                <c:pt idx="18882">
                  <c:v>1.0068416595458984E-3</c:v>
                </c:pt>
                <c:pt idx="18883">
                  <c:v>1.007080078125E-3</c:v>
                </c:pt>
                <c:pt idx="18884">
                  <c:v>1.007080078125E-3</c:v>
                </c:pt>
                <c:pt idx="18885">
                  <c:v>1.0068416595458984E-3</c:v>
                </c:pt>
                <c:pt idx="18886">
                  <c:v>1.007080078125E-3</c:v>
                </c:pt>
                <c:pt idx="18887">
                  <c:v>1.0080337524414063E-3</c:v>
                </c:pt>
                <c:pt idx="18888">
                  <c:v>1.007080078125E-3</c:v>
                </c:pt>
                <c:pt idx="18889">
                  <c:v>1.0068416595458984E-3</c:v>
                </c:pt>
                <c:pt idx="18890">
                  <c:v>1.007080078125E-3</c:v>
                </c:pt>
                <c:pt idx="18891">
                  <c:v>1.007080078125E-3</c:v>
                </c:pt>
                <c:pt idx="18892">
                  <c:v>1.0068416595458984E-3</c:v>
                </c:pt>
                <c:pt idx="18893">
                  <c:v>1.007080078125E-3</c:v>
                </c:pt>
                <c:pt idx="18894">
                  <c:v>1.007080078125E-3</c:v>
                </c:pt>
                <c:pt idx="18895">
                  <c:v>1.0068416595458984E-3</c:v>
                </c:pt>
                <c:pt idx="18896">
                  <c:v>1.007080078125E-3</c:v>
                </c:pt>
                <c:pt idx="18897">
                  <c:v>1.007080078125E-3</c:v>
                </c:pt>
                <c:pt idx="18898">
                  <c:v>1.0068416595458984E-3</c:v>
                </c:pt>
                <c:pt idx="18899">
                  <c:v>1.0080337524414063E-3</c:v>
                </c:pt>
                <c:pt idx="18900">
                  <c:v>1.007080078125E-3</c:v>
                </c:pt>
                <c:pt idx="18901">
                  <c:v>1.0068416595458984E-3</c:v>
                </c:pt>
                <c:pt idx="18902">
                  <c:v>1.007080078125E-3</c:v>
                </c:pt>
                <c:pt idx="18903">
                  <c:v>1.007080078125E-3</c:v>
                </c:pt>
                <c:pt idx="18904">
                  <c:v>1.0068416595458984E-3</c:v>
                </c:pt>
                <c:pt idx="18905">
                  <c:v>1.007080078125E-3</c:v>
                </c:pt>
                <c:pt idx="18906">
                  <c:v>1.007080078125E-3</c:v>
                </c:pt>
                <c:pt idx="18907">
                  <c:v>1.0068416595458984E-3</c:v>
                </c:pt>
                <c:pt idx="18908">
                  <c:v>1.007080078125E-3</c:v>
                </c:pt>
                <c:pt idx="18909">
                  <c:v>1.007080078125E-3</c:v>
                </c:pt>
                <c:pt idx="18910">
                  <c:v>1.0068416595458984E-3</c:v>
                </c:pt>
                <c:pt idx="18911">
                  <c:v>1.007080078125E-3</c:v>
                </c:pt>
                <c:pt idx="18912">
                  <c:v>1.0080337524414063E-3</c:v>
                </c:pt>
                <c:pt idx="18913">
                  <c:v>1.007080078125E-3</c:v>
                </c:pt>
                <c:pt idx="18914">
                  <c:v>1.0068416595458984E-3</c:v>
                </c:pt>
                <c:pt idx="18915">
                  <c:v>1.007080078125E-3</c:v>
                </c:pt>
                <c:pt idx="18916">
                  <c:v>1.007080078125E-3</c:v>
                </c:pt>
                <c:pt idx="18917">
                  <c:v>1.0068416595458984E-3</c:v>
                </c:pt>
                <c:pt idx="18918">
                  <c:v>1.007080078125E-3</c:v>
                </c:pt>
                <c:pt idx="18919">
                  <c:v>1.007080078125E-3</c:v>
                </c:pt>
                <c:pt idx="18920">
                  <c:v>1.0068416595458984E-3</c:v>
                </c:pt>
                <c:pt idx="18921">
                  <c:v>1.007080078125E-3</c:v>
                </c:pt>
                <c:pt idx="18922">
                  <c:v>1.007080078125E-3</c:v>
                </c:pt>
                <c:pt idx="18923">
                  <c:v>1.0068416595458984E-3</c:v>
                </c:pt>
                <c:pt idx="18924">
                  <c:v>1.0080337524414063E-3</c:v>
                </c:pt>
                <c:pt idx="18925">
                  <c:v>1.007080078125E-3</c:v>
                </c:pt>
                <c:pt idx="18926">
                  <c:v>1.0068416595458984E-3</c:v>
                </c:pt>
                <c:pt idx="18927">
                  <c:v>1.007080078125E-3</c:v>
                </c:pt>
                <c:pt idx="18928">
                  <c:v>1.007080078125E-3</c:v>
                </c:pt>
                <c:pt idx="18929">
                  <c:v>1.0068416595458984E-3</c:v>
                </c:pt>
                <c:pt idx="18930">
                  <c:v>1.007080078125E-3</c:v>
                </c:pt>
                <c:pt idx="18931">
                  <c:v>1.007080078125E-3</c:v>
                </c:pt>
                <c:pt idx="18932">
                  <c:v>1.0068416595458984E-3</c:v>
                </c:pt>
                <c:pt idx="18933">
                  <c:v>1.007080078125E-3</c:v>
                </c:pt>
                <c:pt idx="18934">
                  <c:v>1.007080078125E-3</c:v>
                </c:pt>
                <c:pt idx="18935">
                  <c:v>1.0068416595458984E-3</c:v>
                </c:pt>
                <c:pt idx="18936">
                  <c:v>1.007080078125E-3</c:v>
                </c:pt>
                <c:pt idx="18937">
                  <c:v>1.0080337524414063E-3</c:v>
                </c:pt>
                <c:pt idx="18938">
                  <c:v>1.007080078125E-3</c:v>
                </c:pt>
                <c:pt idx="18939">
                  <c:v>1.0068416595458984E-3</c:v>
                </c:pt>
                <c:pt idx="18940">
                  <c:v>1.007080078125E-3</c:v>
                </c:pt>
                <c:pt idx="18941">
                  <c:v>1.007080078125E-3</c:v>
                </c:pt>
                <c:pt idx="18942">
                  <c:v>1.0068416595458984E-3</c:v>
                </c:pt>
                <c:pt idx="18943">
                  <c:v>1.007080078125E-3</c:v>
                </c:pt>
                <c:pt idx="18944">
                  <c:v>1.007080078125E-3</c:v>
                </c:pt>
                <c:pt idx="18945">
                  <c:v>1.0068416595458984E-3</c:v>
                </c:pt>
                <c:pt idx="18946">
                  <c:v>1.007080078125E-3</c:v>
                </c:pt>
                <c:pt idx="18947">
                  <c:v>1.007080078125E-3</c:v>
                </c:pt>
                <c:pt idx="18948">
                  <c:v>1.0068416595458984E-3</c:v>
                </c:pt>
                <c:pt idx="18949">
                  <c:v>1.0080337524414063E-3</c:v>
                </c:pt>
                <c:pt idx="18950">
                  <c:v>1.007080078125E-3</c:v>
                </c:pt>
                <c:pt idx="18951">
                  <c:v>1.0068416595458984E-3</c:v>
                </c:pt>
                <c:pt idx="18952">
                  <c:v>1.007080078125E-3</c:v>
                </c:pt>
                <c:pt idx="18953">
                  <c:v>1.007080078125E-3</c:v>
                </c:pt>
                <c:pt idx="18954">
                  <c:v>1.0068416595458984E-3</c:v>
                </c:pt>
                <c:pt idx="18955">
                  <c:v>1.007080078125E-3</c:v>
                </c:pt>
                <c:pt idx="18956">
                  <c:v>1.007080078125E-3</c:v>
                </c:pt>
                <c:pt idx="18957">
                  <c:v>1.0068416595458984E-3</c:v>
                </c:pt>
                <c:pt idx="18958">
                  <c:v>1.007080078125E-3</c:v>
                </c:pt>
                <c:pt idx="18959">
                  <c:v>1.007080078125E-3</c:v>
                </c:pt>
                <c:pt idx="18960">
                  <c:v>1.0068416595458984E-3</c:v>
                </c:pt>
                <c:pt idx="18961">
                  <c:v>1.007080078125E-3</c:v>
                </c:pt>
                <c:pt idx="18962">
                  <c:v>1.0080337524414063E-3</c:v>
                </c:pt>
                <c:pt idx="18963">
                  <c:v>1.007080078125E-3</c:v>
                </c:pt>
                <c:pt idx="18964">
                  <c:v>1.0068416595458984E-3</c:v>
                </c:pt>
                <c:pt idx="18965">
                  <c:v>1.007080078125E-3</c:v>
                </c:pt>
                <c:pt idx="18966">
                  <c:v>1.007080078125E-3</c:v>
                </c:pt>
                <c:pt idx="18967">
                  <c:v>1.0068416595458984E-3</c:v>
                </c:pt>
                <c:pt idx="18968">
                  <c:v>1.007080078125E-3</c:v>
                </c:pt>
                <c:pt idx="18969">
                  <c:v>1.007080078125E-3</c:v>
                </c:pt>
                <c:pt idx="18970">
                  <c:v>1.0068416595458984E-3</c:v>
                </c:pt>
                <c:pt idx="18971">
                  <c:v>1.007080078125E-3</c:v>
                </c:pt>
                <c:pt idx="18972">
                  <c:v>1.007080078125E-3</c:v>
                </c:pt>
                <c:pt idx="18973">
                  <c:v>1.0068416595458984E-3</c:v>
                </c:pt>
                <c:pt idx="18974">
                  <c:v>1.0080337524414063E-3</c:v>
                </c:pt>
                <c:pt idx="18975">
                  <c:v>1.007080078125E-3</c:v>
                </c:pt>
                <c:pt idx="18976">
                  <c:v>1.0068416595458984E-3</c:v>
                </c:pt>
                <c:pt idx="18977">
                  <c:v>1.007080078125E-3</c:v>
                </c:pt>
                <c:pt idx="18978">
                  <c:v>1.007080078125E-3</c:v>
                </c:pt>
                <c:pt idx="18979">
                  <c:v>1.0068416595458984E-3</c:v>
                </c:pt>
                <c:pt idx="18980">
                  <c:v>1.007080078125E-3</c:v>
                </c:pt>
                <c:pt idx="18981">
                  <c:v>1.007080078125E-3</c:v>
                </c:pt>
                <c:pt idx="18982">
                  <c:v>1.0068416595458984E-3</c:v>
                </c:pt>
                <c:pt idx="18983">
                  <c:v>1.007080078125E-3</c:v>
                </c:pt>
                <c:pt idx="18984">
                  <c:v>1.007080078125E-3</c:v>
                </c:pt>
                <c:pt idx="18985">
                  <c:v>1.0068416595458984E-3</c:v>
                </c:pt>
                <c:pt idx="18986">
                  <c:v>1.007080078125E-3</c:v>
                </c:pt>
                <c:pt idx="18987">
                  <c:v>1.0080337524414063E-3</c:v>
                </c:pt>
                <c:pt idx="18988">
                  <c:v>1.007080078125E-3</c:v>
                </c:pt>
                <c:pt idx="18989">
                  <c:v>1.0068416595458984E-3</c:v>
                </c:pt>
                <c:pt idx="18990">
                  <c:v>1.007080078125E-3</c:v>
                </c:pt>
                <c:pt idx="18991">
                  <c:v>1.007080078125E-3</c:v>
                </c:pt>
                <c:pt idx="18992">
                  <c:v>1.0068416595458984E-3</c:v>
                </c:pt>
                <c:pt idx="18993">
                  <c:v>1.007080078125E-3</c:v>
                </c:pt>
                <c:pt idx="18994">
                  <c:v>1.007080078125E-3</c:v>
                </c:pt>
                <c:pt idx="18995">
                  <c:v>1.0068416595458984E-3</c:v>
                </c:pt>
                <c:pt idx="18996">
                  <c:v>1.007080078125E-3</c:v>
                </c:pt>
                <c:pt idx="18997">
                  <c:v>1.007080078125E-3</c:v>
                </c:pt>
                <c:pt idx="18998">
                  <c:v>1.0068416595458984E-3</c:v>
                </c:pt>
                <c:pt idx="18999">
                  <c:v>1.0080337524414063E-3</c:v>
                </c:pt>
                <c:pt idx="19000">
                  <c:v>1.007080078125E-3</c:v>
                </c:pt>
                <c:pt idx="19001">
                  <c:v>1.0068416595458984E-3</c:v>
                </c:pt>
                <c:pt idx="19002">
                  <c:v>5.0351619720458984E-3</c:v>
                </c:pt>
                <c:pt idx="19003">
                  <c:v>1.0068416595458984E-3</c:v>
                </c:pt>
                <c:pt idx="19004">
                  <c:v>1.007080078125E-3</c:v>
                </c:pt>
                <c:pt idx="19005">
                  <c:v>1.007080078125E-3</c:v>
                </c:pt>
                <c:pt idx="19006">
                  <c:v>1.0068416595458984E-3</c:v>
                </c:pt>
                <c:pt idx="19007">
                  <c:v>1.007080078125E-3</c:v>
                </c:pt>
                <c:pt idx="19008">
                  <c:v>1.0080337524414063E-3</c:v>
                </c:pt>
                <c:pt idx="19009">
                  <c:v>1.007080078125E-3</c:v>
                </c:pt>
                <c:pt idx="19010">
                  <c:v>1.0068416595458984E-3</c:v>
                </c:pt>
                <c:pt idx="19011">
                  <c:v>1.007080078125E-3</c:v>
                </c:pt>
                <c:pt idx="19012">
                  <c:v>1.007080078125E-3</c:v>
                </c:pt>
                <c:pt idx="19013">
                  <c:v>1.0068416595458984E-3</c:v>
                </c:pt>
                <c:pt idx="19014">
                  <c:v>1.007080078125E-3</c:v>
                </c:pt>
                <c:pt idx="19015">
                  <c:v>1.007080078125E-3</c:v>
                </c:pt>
                <c:pt idx="19016">
                  <c:v>1.0068416595458984E-3</c:v>
                </c:pt>
                <c:pt idx="19017">
                  <c:v>1.007080078125E-3</c:v>
                </c:pt>
                <c:pt idx="19018">
                  <c:v>1.007080078125E-3</c:v>
                </c:pt>
                <c:pt idx="19019">
                  <c:v>1.0068416595458984E-3</c:v>
                </c:pt>
                <c:pt idx="19020">
                  <c:v>1.0080337524414063E-3</c:v>
                </c:pt>
                <c:pt idx="19021">
                  <c:v>1.007080078125E-3</c:v>
                </c:pt>
                <c:pt idx="19022">
                  <c:v>1.0068416595458984E-3</c:v>
                </c:pt>
                <c:pt idx="19023">
                  <c:v>1.007080078125E-3</c:v>
                </c:pt>
                <c:pt idx="19024">
                  <c:v>1.007080078125E-3</c:v>
                </c:pt>
                <c:pt idx="19025">
                  <c:v>1.0068416595458984E-3</c:v>
                </c:pt>
                <c:pt idx="19026">
                  <c:v>1.007080078125E-3</c:v>
                </c:pt>
                <c:pt idx="19027">
                  <c:v>1.007080078125E-3</c:v>
                </c:pt>
                <c:pt idx="19028">
                  <c:v>1.0068416595458984E-3</c:v>
                </c:pt>
                <c:pt idx="19029">
                  <c:v>1.007080078125E-3</c:v>
                </c:pt>
                <c:pt idx="19030">
                  <c:v>1.007080078125E-3</c:v>
                </c:pt>
                <c:pt idx="19031">
                  <c:v>1.0068416595458984E-3</c:v>
                </c:pt>
                <c:pt idx="19032">
                  <c:v>1.007080078125E-3</c:v>
                </c:pt>
                <c:pt idx="19033">
                  <c:v>1.0080337524414063E-3</c:v>
                </c:pt>
                <c:pt idx="19034">
                  <c:v>1.007080078125E-3</c:v>
                </c:pt>
                <c:pt idx="19035">
                  <c:v>1.0068416595458984E-3</c:v>
                </c:pt>
                <c:pt idx="19036">
                  <c:v>1.007080078125E-3</c:v>
                </c:pt>
                <c:pt idx="19037">
                  <c:v>1.007080078125E-3</c:v>
                </c:pt>
                <c:pt idx="19038">
                  <c:v>1.0068416595458984E-3</c:v>
                </c:pt>
                <c:pt idx="19039">
                  <c:v>1.007080078125E-3</c:v>
                </c:pt>
                <c:pt idx="19040">
                  <c:v>1.007080078125E-3</c:v>
                </c:pt>
                <c:pt idx="19041">
                  <c:v>9.0639591217041016E-3</c:v>
                </c:pt>
                <c:pt idx="19042">
                  <c:v>1.0068416595458984E-3</c:v>
                </c:pt>
                <c:pt idx="19043">
                  <c:v>1.007080078125E-3</c:v>
                </c:pt>
                <c:pt idx="19044">
                  <c:v>1.007080078125E-3</c:v>
                </c:pt>
                <c:pt idx="19045">
                  <c:v>1.0068416595458984E-3</c:v>
                </c:pt>
                <c:pt idx="19046">
                  <c:v>1.007080078125E-3</c:v>
                </c:pt>
                <c:pt idx="19047">
                  <c:v>1.007080078125E-3</c:v>
                </c:pt>
                <c:pt idx="19048">
                  <c:v>1.0068416595458984E-3</c:v>
                </c:pt>
                <c:pt idx="19049">
                  <c:v>1.007080078125E-3</c:v>
                </c:pt>
                <c:pt idx="19050">
                  <c:v>1.0080337524414063E-3</c:v>
                </c:pt>
                <c:pt idx="19051">
                  <c:v>1.007080078125E-3</c:v>
                </c:pt>
                <c:pt idx="19052">
                  <c:v>1.0068416595458984E-3</c:v>
                </c:pt>
                <c:pt idx="19053">
                  <c:v>1.007080078125E-3</c:v>
                </c:pt>
                <c:pt idx="19054">
                  <c:v>1.007080078125E-3</c:v>
                </c:pt>
                <c:pt idx="19055">
                  <c:v>1.0068416595458984E-3</c:v>
                </c:pt>
                <c:pt idx="19056">
                  <c:v>1.007080078125E-3</c:v>
                </c:pt>
                <c:pt idx="19057">
                  <c:v>1.0068416595458984E-3</c:v>
                </c:pt>
                <c:pt idx="19058">
                  <c:v>1.6113042831420898E-2</c:v>
                </c:pt>
                <c:pt idx="19059">
                  <c:v>1.007080078125E-3</c:v>
                </c:pt>
                <c:pt idx="19060">
                  <c:v>1.0080337524414063E-3</c:v>
                </c:pt>
                <c:pt idx="19061">
                  <c:v>1.007080078125E-3</c:v>
                </c:pt>
                <c:pt idx="19062">
                  <c:v>1.0068416595458984E-3</c:v>
                </c:pt>
                <c:pt idx="19063">
                  <c:v>1.007080078125E-3</c:v>
                </c:pt>
                <c:pt idx="19064">
                  <c:v>1.0068416595458984E-3</c:v>
                </c:pt>
                <c:pt idx="19065">
                  <c:v>1.007080078125E-3</c:v>
                </c:pt>
                <c:pt idx="19066">
                  <c:v>1.007080078125E-3</c:v>
                </c:pt>
                <c:pt idx="19067">
                  <c:v>1.0068416595458984E-3</c:v>
                </c:pt>
                <c:pt idx="19068">
                  <c:v>1.007080078125E-3</c:v>
                </c:pt>
                <c:pt idx="19069">
                  <c:v>1.007080078125E-3</c:v>
                </c:pt>
                <c:pt idx="19070">
                  <c:v>1.0068416595458984E-3</c:v>
                </c:pt>
                <c:pt idx="19071">
                  <c:v>1.007080078125E-3</c:v>
                </c:pt>
                <c:pt idx="19072">
                  <c:v>1.0080337524414063E-3</c:v>
                </c:pt>
                <c:pt idx="19073">
                  <c:v>1.007080078125E-3</c:v>
                </c:pt>
                <c:pt idx="19074">
                  <c:v>1.0068416595458984E-3</c:v>
                </c:pt>
                <c:pt idx="19075">
                  <c:v>1.007080078125E-3</c:v>
                </c:pt>
                <c:pt idx="19076">
                  <c:v>1.007080078125E-3</c:v>
                </c:pt>
                <c:pt idx="19077">
                  <c:v>1.0068416595458984E-3</c:v>
                </c:pt>
                <c:pt idx="19078">
                  <c:v>1.007080078125E-3</c:v>
                </c:pt>
                <c:pt idx="19079">
                  <c:v>1.007080078125E-3</c:v>
                </c:pt>
                <c:pt idx="19080">
                  <c:v>1.0068416595458984E-3</c:v>
                </c:pt>
                <c:pt idx="19081">
                  <c:v>1.007080078125E-3</c:v>
                </c:pt>
                <c:pt idx="19082">
                  <c:v>1.007080078125E-3</c:v>
                </c:pt>
                <c:pt idx="19083">
                  <c:v>1.0068416595458984E-3</c:v>
                </c:pt>
                <c:pt idx="19084">
                  <c:v>1.007080078125E-3</c:v>
                </c:pt>
                <c:pt idx="19085">
                  <c:v>1.0080337524414063E-3</c:v>
                </c:pt>
                <c:pt idx="19086">
                  <c:v>1.0068416595458984E-3</c:v>
                </c:pt>
                <c:pt idx="19087">
                  <c:v>1.007080078125E-3</c:v>
                </c:pt>
                <c:pt idx="19088">
                  <c:v>1.007080078125E-3</c:v>
                </c:pt>
                <c:pt idx="19089">
                  <c:v>1.0068416595458984E-3</c:v>
                </c:pt>
                <c:pt idx="19090">
                  <c:v>1.007080078125E-3</c:v>
                </c:pt>
                <c:pt idx="19091">
                  <c:v>1.007080078125E-3</c:v>
                </c:pt>
                <c:pt idx="19092">
                  <c:v>1.0068416595458984E-3</c:v>
                </c:pt>
                <c:pt idx="19093">
                  <c:v>1.007080078125E-3</c:v>
                </c:pt>
                <c:pt idx="19094">
                  <c:v>1.007080078125E-3</c:v>
                </c:pt>
                <c:pt idx="19095">
                  <c:v>1.0068416595458984E-3</c:v>
                </c:pt>
                <c:pt idx="19096">
                  <c:v>1.007080078125E-3</c:v>
                </c:pt>
                <c:pt idx="19097">
                  <c:v>1.0080337524414063E-3</c:v>
                </c:pt>
                <c:pt idx="19098">
                  <c:v>1.007080078125E-3</c:v>
                </c:pt>
                <c:pt idx="19099">
                  <c:v>1.0068416595458984E-3</c:v>
                </c:pt>
                <c:pt idx="19100">
                  <c:v>1.007080078125E-3</c:v>
                </c:pt>
                <c:pt idx="19101">
                  <c:v>1.007080078125E-3</c:v>
                </c:pt>
                <c:pt idx="19102">
                  <c:v>1.0068416595458984E-3</c:v>
                </c:pt>
                <c:pt idx="19103">
                  <c:v>1.007080078125E-3</c:v>
                </c:pt>
                <c:pt idx="19104">
                  <c:v>1.007080078125E-3</c:v>
                </c:pt>
                <c:pt idx="19105">
                  <c:v>1.0068416595458984E-3</c:v>
                </c:pt>
                <c:pt idx="19106">
                  <c:v>1.007080078125E-3</c:v>
                </c:pt>
                <c:pt idx="19107">
                  <c:v>1.007080078125E-3</c:v>
                </c:pt>
                <c:pt idx="19108">
                  <c:v>1.0068416595458984E-3</c:v>
                </c:pt>
                <c:pt idx="19109">
                  <c:v>1.007080078125E-3</c:v>
                </c:pt>
                <c:pt idx="19110">
                  <c:v>1.0080337524414063E-3</c:v>
                </c:pt>
                <c:pt idx="19111">
                  <c:v>1.0068416595458984E-3</c:v>
                </c:pt>
                <c:pt idx="19112">
                  <c:v>1.007080078125E-3</c:v>
                </c:pt>
                <c:pt idx="19113">
                  <c:v>1.007080078125E-3</c:v>
                </c:pt>
                <c:pt idx="19114">
                  <c:v>1.0068416595458984E-3</c:v>
                </c:pt>
                <c:pt idx="19115">
                  <c:v>1.007080078125E-3</c:v>
                </c:pt>
                <c:pt idx="19116">
                  <c:v>1.007080078125E-3</c:v>
                </c:pt>
                <c:pt idx="19117">
                  <c:v>1.0068416595458984E-3</c:v>
                </c:pt>
                <c:pt idx="19118">
                  <c:v>1.007080078125E-3</c:v>
                </c:pt>
                <c:pt idx="19119">
                  <c:v>1.007080078125E-3</c:v>
                </c:pt>
                <c:pt idx="19120">
                  <c:v>1.0068416595458984E-3</c:v>
                </c:pt>
                <c:pt idx="19121">
                  <c:v>1.007080078125E-3</c:v>
                </c:pt>
                <c:pt idx="19122">
                  <c:v>1.0080337524414063E-3</c:v>
                </c:pt>
                <c:pt idx="19123">
                  <c:v>1.007080078125E-3</c:v>
                </c:pt>
                <c:pt idx="19124">
                  <c:v>1.0068416595458984E-3</c:v>
                </c:pt>
                <c:pt idx="19125">
                  <c:v>1.007080078125E-3</c:v>
                </c:pt>
                <c:pt idx="19126">
                  <c:v>1.007080078125E-3</c:v>
                </c:pt>
                <c:pt idx="19127">
                  <c:v>1.0068416595458984E-3</c:v>
                </c:pt>
                <c:pt idx="19128">
                  <c:v>1.007080078125E-3</c:v>
                </c:pt>
                <c:pt idx="19129">
                  <c:v>1.007080078125E-3</c:v>
                </c:pt>
                <c:pt idx="19130">
                  <c:v>1.0068416595458984E-3</c:v>
                </c:pt>
                <c:pt idx="19131">
                  <c:v>1.007080078125E-3</c:v>
                </c:pt>
                <c:pt idx="19132">
                  <c:v>1.007080078125E-3</c:v>
                </c:pt>
                <c:pt idx="19133">
                  <c:v>1.0068416595458984E-3</c:v>
                </c:pt>
                <c:pt idx="19134">
                  <c:v>1.007080078125E-3</c:v>
                </c:pt>
                <c:pt idx="19135">
                  <c:v>1.0080337524414063E-3</c:v>
                </c:pt>
                <c:pt idx="19136">
                  <c:v>1.0068416595458984E-3</c:v>
                </c:pt>
                <c:pt idx="19137">
                  <c:v>1.007080078125E-3</c:v>
                </c:pt>
                <c:pt idx="19138">
                  <c:v>1.007080078125E-3</c:v>
                </c:pt>
                <c:pt idx="19139">
                  <c:v>1.0068416595458984E-3</c:v>
                </c:pt>
                <c:pt idx="19140">
                  <c:v>1.007080078125E-3</c:v>
                </c:pt>
                <c:pt idx="19141">
                  <c:v>1.007080078125E-3</c:v>
                </c:pt>
                <c:pt idx="19142">
                  <c:v>1.0068416595458984E-3</c:v>
                </c:pt>
                <c:pt idx="19143">
                  <c:v>1.007080078125E-3</c:v>
                </c:pt>
                <c:pt idx="19144">
                  <c:v>1.007080078125E-3</c:v>
                </c:pt>
                <c:pt idx="19145">
                  <c:v>1.0068416595458984E-3</c:v>
                </c:pt>
                <c:pt idx="19146">
                  <c:v>1.007080078125E-3</c:v>
                </c:pt>
                <c:pt idx="19147">
                  <c:v>1.0080337524414063E-3</c:v>
                </c:pt>
                <c:pt idx="19148">
                  <c:v>1.007080078125E-3</c:v>
                </c:pt>
                <c:pt idx="19149">
                  <c:v>1.0068416595458984E-3</c:v>
                </c:pt>
                <c:pt idx="19150">
                  <c:v>1.007080078125E-3</c:v>
                </c:pt>
                <c:pt idx="19151">
                  <c:v>1.007080078125E-3</c:v>
                </c:pt>
                <c:pt idx="19152">
                  <c:v>1.0068416595458984E-3</c:v>
                </c:pt>
                <c:pt idx="19153">
                  <c:v>1.007080078125E-3</c:v>
                </c:pt>
                <c:pt idx="19154">
                  <c:v>1.007080078125E-3</c:v>
                </c:pt>
                <c:pt idx="19155">
                  <c:v>1.0068416595458984E-3</c:v>
                </c:pt>
                <c:pt idx="19156">
                  <c:v>1.007080078125E-3</c:v>
                </c:pt>
                <c:pt idx="19157">
                  <c:v>1.007080078125E-3</c:v>
                </c:pt>
                <c:pt idx="19158">
                  <c:v>1.0068416595458984E-3</c:v>
                </c:pt>
                <c:pt idx="19159">
                  <c:v>1.007080078125E-3</c:v>
                </c:pt>
                <c:pt idx="19160">
                  <c:v>1.0080337524414063E-3</c:v>
                </c:pt>
                <c:pt idx="19161">
                  <c:v>1.0068416595458984E-3</c:v>
                </c:pt>
                <c:pt idx="19162">
                  <c:v>1.007080078125E-3</c:v>
                </c:pt>
                <c:pt idx="19163">
                  <c:v>1.007080078125E-3</c:v>
                </c:pt>
                <c:pt idx="19164">
                  <c:v>1.0068416595458984E-3</c:v>
                </c:pt>
                <c:pt idx="19165">
                  <c:v>1.007080078125E-3</c:v>
                </c:pt>
                <c:pt idx="19166">
                  <c:v>1.007080078125E-3</c:v>
                </c:pt>
                <c:pt idx="19167">
                  <c:v>1.0068416595458984E-3</c:v>
                </c:pt>
                <c:pt idx="19168">
                  <c:v>1.007080078125E-3</c:v>
                </c:pt>
                <c:pt idx="19169">
                  <c:v>1.007080078125E-3</c:v>
                </c:pt>
                <c:pt idx="19170">
                  <c:v>1.0068416595458984E-3</c:v>
                </c:pt>
                <c:pt idx="19171">
                  <c:v>1.007080078125E-3</c:v>
                </c:pt>
                <c:pt idx="19172">
                  <c:v>1.0080337524414063E-3</c:v>
                </c:pt>
                <c:pt idx="19173">
                  <c:v>1.007080078125E-3</c:v>
                </c:pt>
                <c:pt idx="19174">
                  <c:v>1.0068416595458984E-3</c:v>
                </c:pt>
                <c:pt idx="19175">
                  <c:v>1.007080078125E-3</c:v>
                </c:pt>
                <c:pt idx="19176">
                  <c:v>1.007080078125E-3</c:v>
                </c:pt>
                <c:pt idx="19177">
                  <c:v>1.0068416595458984E-3</c:v>
                </c:pt>
                <c:pt idx="19178">
                  <c:v>1.007080078125E-3</c:v>
                </c:pt>
                <c:pt idx="19179">
                  <c:v>1.007080078125E-3</c:v>
                </c:pt>
                <c:pt idx="19180">
                  <c:v>1.0068416595458984E-3</c:v>
                </c:pt>
                <c:pt idx="19181">
                  <c:v>1.007080078125E-3</c:v>
                </c:pt>
                <c:pt idx="19182">
                  <c:v>1.007080078125E-3</c:v>
                </c:pt>
                <c:pt idx="19183">
                  <c:v>1.0068416595458984E-3</c:v>
                </c:pt>
                <c:pt idx="19184">
                  <c:v>1.007080078125E-3</c:v>
                </c:pt>
                <c:pt idx="19185">
                  <c:v>1.0080337524414063E-3</c:v>
                </c:pt>
                <c:pt idx="19186">
                  <c:v>1.0068416595458984E-3</c:v>
                </c:pt>
                <c:pt idx="19187">
                  <c:v>1.007080078125E-3</c:v>
                </c:pt>
                <c:pt idx="19188">
                  <c:v>1.007080078125E-3</c:v>
                </c:pt>
                <c:pt idx="19189">
                  <c:v>1.0068416595458984E-3</c:v>
                </c:pt>
                <c:pt idx="19190">
                  <c:v>1.007080078125E-3</c:v>
                </c:pt>
                <c:pt idx="19191">
                  <c:v>2.0139217376708984E-3</c:v>
                </c:pt>
                <c:pt idx="19192">
                  <c:v>1.007080078125E-3</c:v>
                </c:pt>
                <c:pt idx="19193">
                  <c:v>1.007080078125E-3</c:v>
                </c:pt>
                <c:pt idx="19194">
                  <c:v>1.0068416595458984E-3</c:v>
                </c:pt>
                <c:pt idx="19195">
                  <c:v>1.007080078125E-3</c:v>
                </c:pt>
                <c:pt idx="19196">
                  <c:v>1.0080337524414063E-3</c:v>
                </c:pt>
                <c:pt idx="19197">
                  <c:v>1.007080078125E-3</c:v>
                </c:pt>
                <c:pt idx="19198">
                  <c:v>1.0068416595458984E-3</c:v>
                </c:pt>
                <c:pt idx="19199">
                  <c:v>1.007080078125E-3</c:v>
                </c:pt>
                <c:pt idx="19200">
                  <c:v>1.007080078125E-3</c:v>
                </c:pt>
                <c:pt idx="19201">
                  <c:v>1.0068416595458984E-3</c:v>
                </c:pt>
                <c:pt idx="19202">
                  <c:v>1.007080078125E-3</c:v>
                </c:pt>
                <c:pt idx="19203">
                  <c:v>1.007080078125E-3</c:v>
                </c:pt>
                <c:pt idx="19204">
                  <c:v>1.0068416595458984E-3</c:v>
                </c:pt>
                <c:pt idx="19205">
                  <c:v>1.007080078125E-3</c:v>
                </c:pt>
                <c:pt idx="19206">
                  <c:v>1.007080078125E-3</c:v>
                </c:pt>
                <c:pt idx="19207">
                  <c:v>1.0068416595458984E-3</c:v>
                </c:pt>
                <c:pt idx="19208">
                  <c:v>1.007080078125E-3</c:v>
                </c:pt>
                <c:pt idx="19209">
                  <c:v>1.0080337524414063E-3</c:v>
                </c:pt>
                <c:pt idx="19210">
                  <c:v>1.0068416595458984E-3</c:v>
                </c:pt>
                <c:pt idx="19211">
                  <c:v>1.007080078125E-3</c:v>
                </c:pt>
                <c:pt idx="19212">
                  <c:v>1.007080078125E-3</c:v>
                </c:pt>
                <c:pt idx="19213">
                  <c:v>1.0068416595458984E-3</c:v>
                </c:pt>
                <c:pt idx="19214">
                  <c:v>1.007080078125E-3</c:v>
                </c:pt>
                <c:pt idx="19215">
                  <c:v>1.007080078125E-3</c:v>
                </c:pt>
                <c:pt idx="19216">
                  <c:v>1.0068416595458984E-3</c:v>
                </c:pt>
                <c:pt idx="19217">
                  <c:v>1.007080078125E-3</c:v>
                </c:pt>
                <c:pt idx="19218">
                  <c:v>1.007080078125E-3</c:v>
                </c:pt>
                <c:pt idx="19219">
                  <c:v>1.0068416595458984E-3</c:v>
                </c:pt>
                <c:pt idx="19220">
                  <c:v>1.007080078125E-3</c:v>
                </c:pt>
                <c:pt idx="19221">
                  <c:v>1.0080337524414063E-3</c:v>
                </c:pt>
                <c:pt idx="19222">
                  <c:v>1.007080078125E-3</c:v>
                </c:pt>
                <c:pt idx="19223">
                  <c:v>1.0068416595458984E-3</c:v>
                </c:pt>
                <c:pt idx="19224">
                  <c:v>1.007080078125E-3</c:v>
                </c:pt>
                <c:pt idx="19225">
                  <c:v>1.007080078125E-3</c:v>
                </c:pt>
                <c:pt idx="19226">
                  <c:v>1.0068416595458984E-3</c:v>
                </c:pt>
                <c:pt idx="19227">
                  <c:v>1.007080078125E-3</c:v>
                </c:pt>
                <c:pt idx="19228">
                  <c:v>1.007080078125E-3</c:v>
                </c:pt>
                <c:pt idx="19229">
                  <c:v>1.0068416595458984E-3</c:v>
                </c:pt>
                <c:pt idx="19230">
                  <c:v>1.007080078125E-3</c:v>
                </c:pt>
                <c:pt idx="19231">
                  <c:v>1.007080078125E-3</c:v>
                </c:pt>
                <c:pt idx="19232">
                  <c:v>1.0068416595458984E-3</c:v>
                </c:pt>
                <c:pt idx="19233">
                  <c:v>1.007080078125E-3</c:v>
                </c:pt>
                <c:pt idx="19234">
                  <c:v>1.0080337524414063E-3</c:v>
                </c:pt>
                <c:pt idx="19235">
                  <c:v>1.0068416595458984E-3</c:v>
                </c:pt>
                <c:pt idx="19236">
                  <c:v>1.007080078125E-3</c:v>
                </c:pt>
                <c:pt idx="19237">
                  <c:v>1.007080078125E-3</c:v>
                </c:pt>
                <c:pt idx="19238">
                  <c:v>1.0068416595458984E-3</c:v>
                </c:pt>
                <c:pt idx="19239">
                  <c:v>1.007080078125E-3</c:v>
                </c:pt>
                <c:pt idx="19240">
                  <c:v>1.007080078125E-3</c:v>
                </c:pt>
                <c:pt idx="19241">
                  <c:v>1.0068416595458984E-3</c:v>
                </c:pt>
                <c:pt idx="19242">
                  <c:v>1.007080078125E-3</c:v>
                </c:pt>
                <c:pt idx="19243">
                  <c:v>1.007080078125E-3</c:v>
                </c:pt>
                <c:pt idx="19244">
                  <c:v>1.0068416595458984E-3</c:v>
                </c:pt>
                <c:pt idx="19245">
                  <c:v>1.007080078125E-3</c:v>
                </c:pt>
                <c:pt idx="19246">
                  <c:v>1.0080337524414063E-3</c:v>
                </c:pt>
                <c:pt idx="19247">
                  <c:v>1.007080078125E-3</c:v>
                </c:pt>
                <c:pt idx="19248">
                  <c:v>1.0068416595458984E-3</c:v>
                </c:pt>
                <c:pt idx="19249">
                  <c:v>1.007080078125E-3</c:v>
                </c:pt>
                <c:pt idx="19250">
                  <c:v>1.007080078125E-3</c:v>
                </c:pt>
                <c:pt idx="19251">
                  <c:v>1.0068416595458984E-3</c:v>
                </c:pt>
                <c:pt idx="19252">
                  <c:v>1.007080078125E-3</c:v>
                </c:pt>
                <c:pt idx="19253">
                  <c:v>1.007080078125E-3</c:v>
                </c:pt>
                <c:pt idx="19254">
                  <c:v>1.0068416595458984E-3</c:v>
                </c:pt>
                <c:pt idx="19255">
                  <c:v>1.007080078125E-3</c:v>
                </c:pt>
                <c:pt idx="19256">
                  <c:v>1.007080078125E-3</c:v>
                </c:pt>
                <c:pt idx="19257">
                  <c:v>1.0068416595458984E-3</c:v>
                </c:pt>
                <c:pt idx="19258">
                  <c:v>1.007080078125E-3</c:v>
                </c:pt>
                <c:pt idx="19259">
                  <c:v>1.0080337524414063E-3</c:v>
                </c:pt>
                <c:pt idx="19260">
                  <c:v>1.0068416595458984E-3</c:v>
                </c:pt>
                <c:pt idx="19261">
                  <c:v>1.007080078125E-3</c:v>
                </c:pt>
                <c:pt idx="19262">
                  <c:v>1.007080078125E-3</c:v>
                </c:pt>
                <c:pt idx="19263">
                  <c:v>1.0068416595458984E-3</c:v>
                </c:pt>
                <c:pt idx="19264">
                  <c:v>1.007080078125E-3</c:v>
                </c:pt>
                <c:pt idx="19265">
                  <c:v>1.007080078125E-3</c:v>
                </c:pt>
                <c:pt idx="19266">
                  <c:v>1.0068416595458984E-3</c:v>
                </c:pt>
                <c:pt idx="19267">
                  <c:v>1.007080078125E-3</c:v>
                </c:pt>
                <c:pt idx="19268">
                  <c:v>1.007080078125E-3</c:v>
                </c:pt>
                <c:pt idx="19269">
                  <c:v>1.0068416595458984E-3</c:v>
                </c:pt>
                <c:pt idx="19270">
                  <c:v>1.007080078125E-3</c:v>
                </c:pt>
                <c:pt idx="19271">
                  <c:v>1.0080337524414063E-3</c:v>
                </c:pt>
                <c:pt idx="19272">
                  <c:v>1.007080078125E-3</c:v>
                </c:pt>
                <c:pt idx="19273">
                  <c:v>1.0068416595458984E-3</c:v>
                </c:pt>
                <c:pt idx="19274">
                  <c:v>1.007080078125E-3</c:v>
                </c:pt>
                <c:pt idx="19275">
                  <c:v>1.007080078125E-3</c:v>
                </c:pt>
                <c:pt idx="19276">
                  <c:v>1.0068416595458984E-3</c:v>
                </c:pt>
                <c:pt idx="19277">
                  <c:v>1.007080078125E-3</c:v>
                </c:pt>
                <c:pt idx="19278">
                  <c:v>1.007080078125E-3</c:v>
                </c:pt>
                <c:pt idx="19279">
                  <c:v>1.0068416595458984E-3</c:v>
                </c:pt>
                <c:pt idx="19280">
                  <c:v>1.007080078125E-3</c:v>
                </c:pt>
                <c:pt idx="19281">
                  <c:v>1.007080078125E-3</c:v>
                </c:pt>
                <c:pt idx="19282">
                  <c:v>1.0068416595458984E-3</c:v>
                </c:pt>
                <c:pt idx="19283">
                  <c:v>1.007080078125E-3</c:v>
                </c:pt>
                <c:pt idx="19284">
                  <c:v>1.0080337524414063E-3</c:v>
                </c:pt>
                <c:pt idx="19285">
                  <c:v>1.0068416595458984E-3</c:v>
                </c:pt>
                <c:pt idx="19286">
                  <c:v>1.007080078125E-3</c:v>
                </c:pt>
                <c:pt idx="19287">
                  <c:v>1.007080078125E-3</c:v>
                </c:pt>
                <c:pt idx="19288">
                  <c:v>1.0068416595458984E-3</c:v>
                </c:pt>
                <c:pt idx="19289">
                  <c:v>1.007080078125E-3</c:v>
                </c:pt>
                <c:pt idx="19290">
                  <c:v>1.007080078125E-3</c:v>
                </c:pt>
                <c:pt idx="19291">
                  <c:v>1.0068416595458984E-3</c:v>
                </c:pt>
                <c:pt idx="19292">
                  <c:v>1.007080078125E-3</c:v>
                </c:pt>
                <c:pt idx="19293">
                  <c:v>1.007080078125E-3</c:v>
                </c:pt>
                <c:pt idx="19294">
                  <c:v>1.0068416595458984E-3</c:v>
                </c:pt>
                <c:pt idx="19295">
                  <c:v>1.007080078125E-3</c:v>
                </c:pt>
                <c:pt idx="19296">
                  <c:v>1.0080337524414063E-3</c:v>
                </c:pt>
                <c:pt idx="19297">
                  <c:v>1.007080078125E-3</c:v>
                </c:pt>
                <c:pt idx="19298">
                  <c:v>1.0068416595458984E-3</c:v>
                </c:pt>
                <c:pt idx="19299">
                  <c:v>1.007080078125E-3</c:v>
                </c:pt>
                <c:pt idx="19300">
                  <c:v>1.007080078125E-3</c:v>
                </c:pt>
                <c:pt idx="19301">
                  <c:v>1.0068416595458984E-3</c:v>
                </c:pt>
                <c:pt idx="19302">
                  <c:v>1.007080078125E-3</c:v>
                </c:pt>
                <c:pt idx="19303">
                  <c:v>1.007080078125E-3</c:v>
                </c:pt>
                <c:pt idx="19304">
                  <c:v>1.0068416595458984E-3</c:v>
                </c:pt>
                <c:pt idx="19305">
                  <c:v>1.007080078125E-3</c:v>
                </c:pt>
                <c:pt idx="19306">
                  <c:v>1.007080078125E-3</c:v>
                </c:pt>
                <c:pt idx="19307">
                  <c:v>1.0068416595458984E-3</c:v>
                </c:pt>
                <c:pt idx="19308">
                  <c:v>1.0080337524414063E-3</c:v>
                </c:pt>
                <c:pt idx="19309">
                  <c:v>1.007080078125E-3</c:v>
                </c:pt>
                <c:pt idx="19310">
                  <c:v>1.0068416595458984E-3</c:v>
                </c:pt>
                <c:pt idx="19311">
                  <c:v>1.007080078125E-3</c:v>
                </c:pt>
                <c:pt idx="19312">
                  <c:v>1.007080078125E-3</c:v>
                </c:pt>
                <c:pt idx="19313">
                  <c:v>1.0068416595458984E-3</c:v>
                </c:pt>
                <c:pt idx="19314">
                  <c:v>1.007080078125E-3</c:v>
                </c:pt>
                <c:pt idx="19315">
                  <c:v>1.007080078125E-3</c:v>
                </c:pt>
                <c:pt idx="19316">
                  <c:v>1.0068416595458984E-3</c:v>
                </c:pt>
                <c:pt idx="19317">
                  <c:v>1.007080078125E-3</c:v>
                </c:pt>
                <c:pt idx="19318">
                  <c:v>1.007080078125E-3</c:v>
                </c:pt>
                <c:pt idx="19319">
                  <c:v>1.0068416595458984E-3</c:v>
                </c:pt>
                <c:pt idx="19320">
                  <c:v>1.007080078125E-3</c:v>
                </c:pt>
                <c:pt idx="19321">
                  <c:v>1.0080337524414063E-3</c:v>
                </c:pt>
                <c:pt idx="19322">
                  <c:v>1.007080078125E-3</c:v>
                </c:pt>
                <c:pt idx="19323">
                  <c:v>1.0068416595458984E-3</c:v>
                </c:pt>
                <c:pt idx="19324">
                  <c:v>1.007080078125E-3</c:v>
                </c:pt>
                <c:pt idx="19325">
                  <c:v>1.007080078125E-3</c:v>
                </c:pt>
                <c:pt idx="19326">
                  <c:v>1.0068416595458984E-3</c:v>
                </c:pt>
                <c:pt idx="19327">
                  <c:v>1.007080078125E-3</c:v>
                </c:pt>
                <c:pt idx="19328">
                  <c:v>1.007080078125E-3</c:v>
                </c:pt>
                <c:pt idx="19329">
                  <c:v>1.0068416595458984E-3</c:v>
                </c:pt>
                <c:pt idx="19330">
                  <c:v>1.007080078125E-3</c:v>
                </c:pt>
                <c:pt idx="19331">
                  <c:v>1.007080078125E-3</c:v>
                </c:pt>
                <c:pt idx="19332">
                  <c:v>1.0068416595458984E-3</c:v>
                </c:pt>
                <c:pt idx="19333">
                  <c:v>1.0080337524414063E-3</c:v>
                </c:pt>
                <c:pt idx="19334">
                  <c:v>1.007080078125E-3</c:v>
                </c:pt>
                <c:pt idx="19335">
                  <c:v>1.0068416595458984E-3</c:v>
                </c:pt>
                <c:pt idx="19336">
                  <c:v>1.007080078125E-3</c:v>
                </c:pt>
                <c:pt idx="19337">
                  <c:v>1.007080078125E-3</c:v>
                </c:pt>
                <c:pt idx="19338">
                  <c:v>1.0068416595458984E-3</c:v>
                </c:pt>
                <c:pt idx="19339">
                  <c:v>1.007080078125E-3</c:v>
                </c:pt>
                <c:pt idx="19340">
                  <c:v>1.007080078125E-3</c:v>
                </c:pt>
                <c:pt idx="19341">
                  <c:v>1.0068416595458984E-3</c:v>
                </c:pt>
                <c:pt idx="19342">
                  <c:v>1.007080078125E-3</c:v>
                </c:pt>
                <c:pt idx="19343">
                  <c:v>1.007080078125E-3</c:v>
                </c:pt>
                <c:pt idx="19344">
                  <c:v>1.0068416595458984E-3</c:v>
                </c:pt>
                <c:pt idx="19345">
                  <c:v>1.007080078125E-3</c:v>
                </c:pt>
                <c:pt idx="19346">
                  <c:v>1.0080337524414063E-3</c:v>
                </c:pt>
                <c:pt idx="19347">
                  <c:v>1.007080078125E-3</c:v>
                </c:pt>
                <c:pt idx="19348">
                  <c:v>1.0068416595458984E-3</c:v>
                </c:pt>
                <c:pt idx="19349">
                  <c:v>1.007080078125E-3</c:v>
                </c:pt>
                <c:pt idx="19350">
                  <c:v>1.007080078125E-3</c:v>
                </c:pt>
                <c:pt idx="19351">
                  <c:v>1.0068416595458984E-3</c:v>
                </c:pt>
                <c:pt idx="19352">
                  <c:v>1.007080078125E-3</c:v>
                </c:pt>
                <c:pt idx="19353">
                  <c:v>1.007080078125E-3</c:v>
                </c:pt>
                <c:pt idx="19354">
                  <c:v>1.0068416595458984E-3</c:v>
                </c:pt>
                <c:pt idx="19355">
                  <c:v>1.007080078125E-3</c:v>
                </c:pt>
                <c:pt idx="19356">
                  <c:v>1.007080078125E-3</c:v>
                </c:pt>
                <c:pt idx="19357">
                  <c:v>1.0068416595458984E-3</c:v>
                </c:pt>
                <c:pt idx="19358">
                  <c:v>1.0080337524414063E-3</c:v>
                </c:pt>
                <c:pt idx="19359">
                  <c:v>1.007080078125E-3</c:v>
                </c:pt>
                <c:pt idx="19360">
                  <c:v>1.0068416595458984E-3</c:v>
                </c:pt>
                <c:pt idx="19361">
                  <c:v>1.007080078125E-3</c:v>
                </c:pt>
                <c:pt idx="19362">
                  <c:v>1.007080078125E-3</c:v>
                </c:pt>
                <c:pt idx="19363">
                  <c:v>1.0068416595458984E-3</c:v>
                </c:pt>
                <c:pt idx="19364">
                  <c:v>1.007080078125E-3</c:v>
                </c:pt>
                <c:pt idx="19365">
                  <c:v>1.007080078125E-3</c:v>
                </c:pt>
                <c:pt idx="19366">
                  <c:v>1.0068416595458984E-3</c:v>
                </c:pt>
                <c:pt idx="19367">
                  <c:v>1.007080078125E-3</c:v>
                </c:pt>
                <c:pt idx="19368">
                  <c:v>1.007080078125E-3</c:v>
                </c:pt>
                <c:pt idx="19369">
                  <c:v>1.0068416595458984E-3</c:v>
                </c:pt>
                <c:pt idx="19370">
                  <c:v>1.007080078125E-3</c:v>
                </c:pt>
                <c:pt idx="19371">
                  <c:v>1.0080337524414063E-3</c:v>
                </c:pt>
                <c:pt idx="19372">
                  <c:v>1.007080078125E-3</c:v>
                </c:pt>
                <c:pt idx="19373">
                  <c:v>1.0068416595458984E-3</c:v>
                </c:pt>
                <c:pt idx="19374">
                  <c:v>1.007080078125E-3</c:v>
                </c:pt>
                <c:pt idx="19375">
                  <c:v>1.007080078125E-3</c:v>
                </c:pt>
                <c:pt idx="19376">
                  <c:v>1.0068416595458984E-3</c:v>
                </c:pt>
                <c:pt idx="19377">
                  <c:v>1.007080078125E-3</c:v>
                </c:pt>
                <c:pt idx="19378">
                  <c:v>1.007080078125E-3</c:v>
                </c:pt>
                <c:pt idx="19379">
                  <c:v>1.0068416595458984E-3</c:v>
                </c:pt>
                <c:pt idx="19380">
                  <c:v>1.007080078125E-3</c:v>
                </c:pt>
                <c:pt idx="19381">
                  <c:v>1.007080078125E-3</c:v>
                </c:pt>
                <c:pt idx="19382">
                  <c:v>1.0068416595458984E-3</c:v>
                </c:pt>
                <c:pt idx="19383">
                  <c:v>1.0080337524414063E-3</c:v>
                </c:pt>
                <c:pt idx="19384">
                  <c:v>1.007080078125E-3</c:v>
                </c:pt>
                <c:pt idx="19385">
                  <c:v>1.0068416595458984E-3</c:v>
                </c:pt>
                <c:pt idx="19386">
                  <c:v>1.007080078125E-3</c:v>
                </c:pt>
                <c:pt idx="19387">
                  <c:v>1.007080078125E-3</c:v>
                </c:pt>
                <c:pt idx="19388">
                  <c:v>1.0068416595458984E-3</c:v>
                </c:pt>
                <c:pt idx="19389">
                  <c:v>1.007080078125E-3</c:v>
                </c:pt>
                <c:pt idx="19390">
                  <c:v>1.007080078125E-3</c:v>
                </c:pt>
                <c:pt idx="19391">
                  <c:v>1.0068416595458984E-3</c:v>
                </c:pt>
                <c:pt idx="19392">
                  <c:v>1.007080078125E-3</c:v>
                </c:pt>
                <c:pt idx="19393">
                  <c:v>1.007080078125E-3</c:v>
                </c:pt>
                <c:pt idx="19394">
                  <c:v>1.0068416595458984E-3</c:v>
                </c:pt>
                <c:pt idx="19395">
                  <c:v>1.007080078125E-3</c:v>
                </c:pt>
                <c:pt idx="19396">
                  <c:v>1.0080337524414063E-3</c:v>
                </c:pt>
                <c:pt idx="19397">
                  <c:v>1.007080078125E-3</c:v>
                </c:pt>
                <c:pt idx="19398">
                  <c:v>1.0068416595458984E-3</c:v>
                </c:pt>
                <c:pt idx="19399">
                  <c:v>1.007080078125E-3</c:v>
                </c:pt>
                <c:pt idx="19400">
                  <c:v>1.007080078125E-3</c:v>
                </c:pt>
                <c:pt idx="19401">
                  <c:v>1.0068416595458984E-3</c:v>
                </c:pt>
                <c:pt idx="19402">
                  <c:v>1.007080078125E-3</c:v>
                </c:pt>
                <c:pt idx="19403">
                  <c:v>1.007080078125E-3</c:v>
                </c:pt>
                <c:pt idx="19404">
                  <c:v>1.0068416595458984E-3</c:v>
                </c:pt>
                <c:pt idx="19405">
                  <c:v>1.007080078125E-3</c:v>
                </c:pt>
                <c:pt idx="19406">
                  <c:v>1.007080078125E-3</c:v>
                </c:pt>
                <c:pt idx="19407">
                  <c:v>1.0068416595458984E-3</c:v>
                </c:pt>
                <c:pt idx="19408">
                  <c:v>1.0080337524414063E-3</c:v>
                </c:pt>
                <c:pt idx="19409">
                  <c:v>1.007080078125E-3</c:v>
                </c:pt>
                <c:pt idx="19410">
                  <c:v>1.0068416595458984E-3</c:v>
                </c:pt>
                <c:pt idx="19411">
                  <c:v>1.007080078125E-3</c:v>
                </c:pt>
                <c:pt idx="19412">
                  <c:v>1.007080078125E-3</c:v>
                </c:pt>
                <c:pt idx="19413">
                  <c:v>1.0068416595458984E-3</c:v>
                </c:pt>
                <c:pt idx="19414">
                  <c:v>1.007080078125E-3</c:v>
                </c:pt>
                <c:pt idx="19415">
                  <c:v>1.007080078125E-3</c:v>
                </c:pt>
                <c:pt idx="19416">
                  <c:v>1.0068416595458984E-3</c:v>
                </c:pt>
                <c:pt idx="19417">
                  <c:v>1.007080078125E-3</c:v>
                </c:pt>
                <c:pt idx="19418">
                  <c:v>1.007080078125E-3</c:v>
                </c:pt>
                <c:pt idx="19419">
                  <c:v>1.0068416595458984E-3</c:v>
                </c:pt>
                <c:pt idx="19420">
                  <c:v>1.007080078125E-3</c:v>
                </c:pt>
                <c:pt idx="19421">
                  <c:v>1.0080337524414063E-3</c:v>
                </c:pt>
                <c:pt idx="19422">
                  <c:v>1.007080078125E-3</c:v>
                </c:pt>
                <c:pt idx="19423">
                  <c:v>1.0068416595458984E-3</c:v>
                </c:pt>
                <c:pt idx="19424">
                  <c:v>1.007080078125E-3</c:v>
                </c:pt>
                <c:pt idx="19425">
                  <c:v>1.007080078125E-3</c:v>
                </c:pt>
                <c:pt idx="19426">
                  <c:v>1.0068416595458984E-3</c:v>
                </c:pt>
                <c:pt idx="19427">
                  <c:v>1.007080078125E-3</c:v>
                </c:pt>
                <c:pt idx="19428">
                  <c:v>1.007080078125E-3</c:v>
                </c:pt>
                <c:pt idx="19429">
                  <c:v>1.0068416595458984E-3</c:v>
                </c:pt>
                <c:pt idx="19430">
                  <c:v>1.007080078125E-3</c:v>
                </c:pt>
                <c:pt idx="19431">
                  <c:v>1.007080078125E-3</c:v>
                </c:pt>
                <c:pt idx="19432">
                  <c:v>1.0068416595458984E-3</c:v>
                </c:pt>
                <c:pt idx="19433">
                  <c:v>1.0080337524414063E-3</c:v>
                </c:pt>
                <c:pt idx="19434">
                  <c:v>1.007080078125E-3</c:v>
                </c:pt>
                <c:pt idx="19435">
                  <c:v>1.0068416595458984E-3</c:v>
                </c:pt>
                <c:pt idx="19436">
                  <c:v>1.007080078125E-3</c:v>
                </c:pt>
                <c:pt idx="19437">
                  <c:v>1.007080078125E-3</c:v>
                </c:pt>
                <c:pt idx="19438">
                  <c:v>1.0068416595458984E-3</c:v>
                </c:pt>
                <c:pt idx="19439">
                  <c:v>1.007080078125E-3</c:v>
                </c:pt>
                <c:pt idx="19440">
                  <c:v>1.007080078125E-3</c:v>
                </c:pt>
                <c:pt idx="19441">
                  <c:v>1.0068416595458984E-3</c:v>
                </c:pt>
                <c:pt idx="19442">
                  <c:v>1.007080078125E-3</c:v>
                </c:pt>
                <c:pt idx="19443">
                  <c:v>1.007080078125E-3</c:v>
                </c:pt>
                <c:pt idx="19444">
                  <c:v>1.0068416595458984E-3</c:v>
                </c:pt>
                <c:pt idx="19445">
                  <c:v>1.007080078125E-3</c:v>
                </c:pt>
                <c:pt idx="19446">
                  <c:v>1.0080337524414063E-3</c:v>
                </c:pt>
                <c:pt idx="19447">
                  <c:v>1.007080078125E-3</c:v>
                </c:pt>
                <c:pt idx="19448">
                  <c:v>1.0068416595458984E-3</c:v>
                </c:pt>
                <c:pt idx="19449">
                  <c:v>1.007080078125E-3</c:v>
                </c:pt>
                <c:pt idx="19450">
                  <c:v>1.007080078125E-3</c:v>
                </c:pt>
                <c:pt idx="19451">
                  <c:v>1.0068416595458984E-3</c:v>
                </c:pt>
                <c:pt idx="19452">
                  <c:v>1.007080078125E-3</c:v>
                </c:pt>
                <c:pt idx="19453">
                  <c:v>1.007080078125E-3</c:v>
                </c:pt>
                <c:pt idx="19454">
                  <c:v>1.0068416595458984E-3</c:v>
                </c:pt>
                <c:pt idx="19455">
                  <c:v>1.007080078125E-3</c:v>
                </c:pt>
                <c:pt idx="19456">
                  <c:v>1.007080078125E-3</c:v>
                </c:pt>
                <c:pt idx="19457">
                  <c:v>1.0068416595458984E-3</c:v>
                </c:pt>
                <c:pt idx="19458">
                  <c:v>1.0080337524414063E-3</c:v>
                </c:pt>
                <c:pt idx="19459">
                  <c:v>1.007080078125E-3</c:v>
                </c:pt>
                <c:pt idx="19460">
                  <c:v>1.0068416595458984E-3</c:v>
                </c:pt>
                <c:pt idx="19461">
                  <c:v>1.007080078125E-3</c:v>
                </c:pt>
                <c:pt idx="19462">
                  <c:v>1.007080078125E-3</c:v>
                </c:pt>
                <c:pt idx="19463">
                  <c:v>1.0068416595458984E-3</c:v>
                </c:pt>
                <c:pt idx="19464">
                  <c:v>1.007080078125E-3</c:v>
                </c:pt>
                <c:pt idx="19465">
                  <c:v>1.007080078125E-3</c:v>
                </c:pt>
                <c:pt idx="19466">
                  <c:v>1.0068416595458984E-3</c:v>
                </c:pt>
                <c:pt idx="19467">
                  <c:v>1.007080078125E-3</c:v>
                </c:pt>
                <c:pt idx="19468">
                  <c:v>1.007080078125E-3</c:v>
                </c:pt>
                <c:pt idx="19469">
                  <c:v>1.0068416595458984E-3</c:v>
                </c:pt>
                <c:pt idx="19470">
                  <c:v>1.007080078125E-3</c:v>
                </c:pt>
                <c:pt idx="19471">
                  <c:v>1.0080337524414063E-3</c:v>
                </c:pt>
                <c:pt idx="19472">
                  <c:v>1.007080078125E-3</c:v>
                </c:pt>
                <c:pt idx="19473">
                  <c:v>1.0068416595458984E-3</c:v>
                </c:pt>
                <c:pt idx="19474">
                  <c:v>1.007080078125E-3</c:v>
                </c:pt>
                <c:pt idx="19475">
                  <c:v>1.007080078125E-3</c:v>
                </c:pt>
                <c:pt idx="19476">
                  <c:v>1.0068416595458984E-3</c:v>
                </c:pt>
                <c:pt idx="19477">
                  <c:v>1.007080078125E-3</c:v>
                </c:pt>
                <c:pt idx="19478">
                  <c:v>1.007080078125E-3</c:v>
                </c:pt>
                <c:pt idx="19479">
                  <c:v>1.0068416595458984E-3</c:v>
                </c:pt>
                <c:pt idx="19480">
                  <c:v>1.007080078125E-3</c:v>
                </c:pt>
                <c:pt idx="19481">
                  <c:v>1.007080078125E-3</c:v>
                </c:pt>
                <c:pt idx="19482">
                  <c:v>1.0068416595458984E-3</c:v>
                </c:pt>
                <c:pt idx="19483">
                  <c:v>1.0080337524414063E-3</c:v>
                </c:pt>
                <c:pt idx="19484">
                  <c:v>1.007080078125E-3</c:v>
                </c:pt>
                <c:pt idx="19485">
                  <c:v>1.0068416595458984E-3</c:v>
                </c:pt>
                <c:pt idx="19486">
                  <c:v>1.007080078125E-3</c:v>
                </c:pt>
                <c:pt idx="19487">
                  <c:v>1.007080078125E-3</c:v>
                </c:pt>
                <c:pt idx="19488">
                  <c:v>1.0068416595458984E-3</c:v>
                </c:pt>
                <c:pt idx="19489">
                  <c:v>1.007080078125E-3</c:v>
                </c:pt>
                <c:pt idx="19490">
                  <c:v>1.007080078125E-3</c:v>
                </c:pt>
                <c:pt idx="19491">
                  <c:v>1.0068416595458984E-3</c:v>
                </c:pt>
                <c:pt idx="19492">
                  <c:v>1.007080078125E-3</c:v>
                </c:pt>
                <c:pt idx="19493">
                  <c:v>1.007080078125E-3</c:v>
                </c:pt>
                <c:pt idx="19494">
                  <c:v>1.0068416595458984E-3</c:v>
                </c:pt>
                <c:pt idx="19495">
                  <c:v>1.007080078125E-3</c:v>
                </c:pt>
                <c:pt idx="19496">
                  <c:v>1.0080337524414063E-3</c:v>
                </c:pt>
                <c:pt idx="19497">
                  <c:v>1.007080078125E-3</c:v>
                </c:pt>
                <c:pt idx="19498">
                  <c:v>1.0068416595458984E-3</c:v>
                </c:pt>
                <c:pt idx="19499">
                  <c:v>1.007080078125E-3</c:v>
                </c:pt>
                <c:pt idx="19500">
                  <c:v>1.007080078125E-3</c:v>
                </c:pt>
                <c:pt idx="19501">
                  <c:v>1.0068416595458984E-3</c:v>
                </c:pt>
                <c:pt idx="19502">
                  <c:v>1.007080078125E-3</c:v>
                </c:pt>
                <c:pt idx="19503">
                  <c:v>1.007080078125E-3</c:v>
                </c:pt>
                <c:pt idx="19504">
                  <c:v>1.0068416595458984E-3</c:v>
                </c:pt>
                <c:pt idx="19505">
                  <c:v>1.007080078125E-3</c:v>
                </c:pt>
                <c:pt idx="19506">
                  <c:v>1.007080078125E-3</c:v>
                </c:pt>
                <c:pt idx="19507">
                  <c:v>1.0068416595458984E-3</c:v>
                </c:pt>
                <c:pt idx="19508">
                  <c:v>1.0080337524414063E-3</c:v>
                </c:pt>
                <c:pt idx="19509">
                  <c:v>1.007080078125E-3</c:v>
                </c:pt>
                <c:pt idx="19510">
                  <c:v>1.0068416595458984E-3</c:v>
                </c:pt>
                <c:pt idx="19511">
                  <c:v>1.007080078125E-3</c:v>
                </c:pt>
                <c:pt idx="19512">
                  <c:v>1.007080078125E-3</c:v>
                </c:pt>
                <c:pt idx="19513">
                  <c:v>1.0068416595458984E-3</c:v>
                </c:pt>
                <c:pt idx="19514">
                  <c:v>1.007080078125E-3</c:v>
                </c:pt>
                <c:pt idx="19515">
                  <c:v>1.007080078125E-3</c:v>
                </c:pt>
                <c:pt idx="19516">
                  <c:v>1.0068416595458984E-3</c:v>
                </c:pt>
                <c:pt idx="19517">
                  <c:v>1.007080078125E-3</c:v>
                </c:pt>
                <c:pt idx="19518">
                  <c:v>1.007080078125E-3</c:v>
                </c:pt>
                <c:pt idx="19519">
                  <c:v>1.0068416595458984E-3</c:v>
                </c:pt>
                <c:pt idx="19520">
                  <c:v>1.007080078125E-3</c:v>
                </c:pt>
                <c:pt idx="19521">
                  <c:v>1.0080337524414063E-3</c:v>
                </c:pt>
                <c:pt idx="19522">
                  <c:v>1.007080078125E-3</c:v>
                </c:pt>
                <c:pt idx="19523">
                  <c:v>1.0068416595458984E-3</c:v>
                </c:pt>
                <c:pt idx="19524">
                  <c:v>1.007080078125E-3</c:v>
                </c:pt>
                <c:pt idx="19525">
                  <c:v>1.007080078125E-3</c:v>
                </c:pt>
                <c:pt idx="19526">
                  <c:v>1.0068416595458984E-3</c:v>
                </c:pt>
                <c:pt idx="19527">
                  <c:v>1.007080078125E-3</c:v>
                </c:pt>
                <c:pt idx="19528">
                  <c:v>1.007080078125E-3</c:v>
                </c:pt>
                <c:pt idx="19529">
                  <c:v>1.0068416595458984E-3</c:v>
                </c:pt>
                <c:pt idx="19530">
                  <c:v>1.007080078125E-3</c:v>
                </c:pt>
                <c:pt idx="19531">
                  <c:v>1.0068416595458984E-3</c:v>
                </c:pt>
                <c:pt idx="19532">
                  <c:v>1.007080078125E-3</c:v>
                </c:pt>
                <c:pt idx="19533">
                  <c:v>1.0080337524414063E-3</c:v>
                </c:pt>
                <c:pt idx="19534">
                  <c:v>1.007080078125E-3</c:v>
                </c:pt>
                <c:pt idx="19535">
                  <c:v>1.0068416595458984E-3</c:v>
                </c:pt>
                <c:pt idx="19536">
                  <c:v>1.007080078125E-3</c:v>
                </c:pt>
                <c:pt idx="19537">
                  <c:v>1.007080078125E-3</c:v>
                </c:pt>
                <c:pt idx="19538">
                  <c:v>1.0068416595458984E-3</c:v>
                </c:pt>
                <c:pt idx="19539">
                  <c:v>1.007080078125E-3</c:v>
                </c:pt>
                <c:pt idx="19540">
                  <c:v>1.007080078125E-3</c:v>
                </c:pt>
                <c:pt idx="19541">
                  <c:v>1.0068416595458984E-3</c:v>
                </c:pt>
                <c:pt idx="19542">
                  <c:v>1.007080078125E-3</c:v>
                </c:pt>
                <c:pt idx="19543">
                  <c:v>1.007080078125E-3</c:v>
                </c:pt>
                <c:pt idx="19544">
                  <c:v>1.0068416595458984E-3</c:v>
                </c:pt>
                <c:pt idx="19545">
                  <c:v>1.007080078125E-3</c:v>
                </c:pt>
                <c:pt idx="19546">
                  <c:v>1.0080337524414063E-3</c:v>
                </c:pt>
                <c:pt idx="19547">
                  <c:v>1.007080078125E-3</c:v>
                </c:pt>
                <c:pt idx="19548">
                  <c:v>1.0068416595458984E-3</c:v>
                </c:pt>
                <c:pt idx="19549">
                  <c:v>1.007080078125E-3</c:v>
                </c:pt>
                <c:pt idx="19550">
                  <c:v>1.007080078125E-3</c:v>
                </c:pt>
                <c:pt idx="19551">
                  <c:v>1.0068416595458984E-3</c:v>
                </c:pt>
                <c:pt idx="19552">
                  <c:v>1.007080078125E-3</c:v>
                </c:pt>
                <c:pt idx="19553">
                  <c:v>1.0068416595458984E-3</c:v>
                </c:pt>
                <c:pt idx="19554">
                  <c:v>1.007080078125E-3</c:v>
                </c:pt>
                <c:pt idx="19555">
                  <c:v>1.007080078125E-3</c:v>
                </c:pt>
                <c:pt idx="19556">
                  <c:v>1.0068416595458984E-3</c:v>
                </c:pt>
                <c:pt idx="19557">
                  <c:v>1.007080078125E-3</c:v>
                </c:pt>
                <c:pt idx="19558">
                  <c:v>1.0080337524414063E-3</c:v>
                </c:pt>
                <c:pt idx="19559">
                  <c:v>1.007080078125E-3</c:v>
                </c:pt>
                <c:pt idx="19560">
                  <c:v>1.0068416595458984E-3</c:v>
                </c:pt>
                <c:pt idx="19561">
                  <c:v>1.007080078125E-3</c:v>
                </c:pt>
                <c:pt idx="19562">
                  <c:v>1.007080078125E-3</c:v>
                </c:pt>
                <c:pt idx="19563">
                  <c:v>1.0068416595458984E-3</c:v>
                </c:pt>
                <c:pt idx="19564">
                  <c:v>1.007080078125E-3</c:v>
                </c:pt>
                <c:pt idx="19565">
                  <c:v>1.007080078125E-3</c:v>
                </c:pt>
                <c:pt idx="19566">
                  <c:v>1.0068416595458984E-3</c:v>
                </c:pt>
                <c:pt idx="19567">
                  <c:v>1.007080078125E-3</c:v>
                </c:pt>
                <c:pt idx="19568">
                  <c:v>1.007080078125E-3</c:v>
                </c:pt>
                <c:pt idx="19569">
                  <c:v>1.0068416595458984E-3</c:v>
                </c:pt>
                <c:pt idx="19570">
                  <c:v>1.007080078125E-3</c:v>
                </c:pt>
                <c:pt idx="19571">
                  <c:v>1.0080337524414063E-3</c:v>
                </c:pt>
                <c:pt idx="19572">
                  <c:v>1.007080078125E-3</c:v>
                </c:pt>
                <c:pt idx="19573">
                  <c:v>1.0068416595458984E-3</c:v>
                </c:pt>
                <c:pt idx="19574">
                  <c:v>1.007080078125E-3</c:v>
                </c:pt>
                <c:pt idx="19575">
                  <c:v>1.0068416595458984E-3</c:v>
                </c:pt>
                <c:pt idx="19576">
                  <c:v>1.007080078125E-3</c:v>
                </c:pt>
                <c:pt idx="19577">
                  <c:v>1.007080078125E-3</c:v>
                </c:pt>
                <c:pt idx="19578">
                  <c:v>1.0068416595458984E-3</c:v>
                </c:pt>
                <c:pt idx="19579">
                  <c:v>1.007080078125E-3</c:v>
                </c:pt>
                <c:pt idx="19580">
                  <c:v>1.007080078125E-3</c:v>
                </c:pt>
                <c:pt idx="19581">
                  <c:v>1.0068416595458984E-3</c:v>
                </c:pt>
                <c:pt idx="19582">
                  <c:v>1.007080078125E-3</c:v>
                </c:pt>
                <c:pt idx="19583">
                  <c:v>1.0080337524414063E-3</c:v>
                </c:pt>
                <c:pt idx="19584">
                  <c:v>1.007080078125E-3</c:v>
                </c:pt>
                <c:pt idx="19585">
                  <c:v>1.0068416595458984E-3</c:v>
                </c:pt>
                <c:pt idx="19586">
                  <c:v>1.007080078125E-3</c:v>
                </c:pt>
                <c:pt idx="19587">
                  <c:v>1.007080078125E-3</c:v>
                </c:pt>
                <c:pt idx="19588">
                  <c:v>1.0068416595458984E-3</c:v>
                </c:pt>
                <c:pt idx="19589">
                  <c:v>1.007080078125E-3</c:v>
                </c:pt>
                <c:pt idx="19590">
                  <c:v>1.007080078125E-3</c:v>
                </c:pt>
                <c:pt idx="19591">
                  <c:v>1.0068416595458984E-3</c:v>
                </c:pt>
                <c:pt idx="19592">
                  <c:v>1.007080078125E-3</c:v>
                </c:pt>
                <c:pt idx="19593">
                  <c:v>1.007080078125E-3</c:v>
                </c:pt>
                <c:pt idx="19594">
                  <c:v>1.0068416595458984E-3</c:v>
                </c:pt>
                <c:pt idx="19595">
                  <c:v>1.007080078125E-3</c:v>
                </c:pt>
                <c:pt idx="19596">
                  <c:v>1.0080337524414063E-3</c:v>
                </c:pt>
                <c:pt idx="19597">
                  <c:v>1.0068416595458984E-3</c:v>
                </c:pt>
                <c:pt idx="19598">
                  <c:v>1.007080078125E-3</c:v>
                </c:pt>
                <c:pt idx="19599">
                  <c:v>1.007080078125E-3</c:v>
                </c:pt>
                <c:pt idx="19600">
                  <c:v>1.0068416595458984E-3</c:v>
                </c:pt>
                <c:pt idx="19601">
                  <c:v>1.007080078125E-3</c:v>
                </c:pt>
                <c:pt idx="19602">
                  <c:v>1.007080078125E-3</c:v>
                </c:pt>
                <c:pt idx="19603">
                  <c:v>1.0068416595458984E-3</c:v>
                </c:pt>
                <c:pt idx="19604">
                  <c:v>1.007080078125E-3</c:v>
                </c:pt>
                <c:pt idx="19605">
                  <c:v>1.007080078125E-3</c:v>
                </c:pt>
                <c:pt idx="19606">
                  <c:v>1.0068416595458984E-3</c:v>
                </c:pt>
                <c:pt idx="19607">
                  <c:v>1.007080078125E-3</c:v>
                </c:pt>
                <c:pt idx="19608">
                  <c:v>1.0080337524414063E-3</c:v>
                </c:pt>
                <c:pt idx="19609">
                  <c:v>1.007080078125E-3</c:v>
                </c:pt>
                <c:pt idx="19610">
                  <c:v>1.0068416595458984E-3</c:v>
                </c:pt>
                <c:pt idx="19611">
                  <c:v>1.007080078125E-3</c:v>
                </c:pt>
                <c:pt idx="19612">
                  <c:v>1.007080078125E-3</c:v>
                </c:pt>
                <c:pt idx="19613">
                  <c:v>1.0068416595458984E-3</c:v>
                </c:pt>
                <c:pt idx="19614">
                  <c:v>1.007080078125E-3</c:v>
                </c:pt>
                <c:pt idx="19615">
                  <c:v>1.007080078125E-3</c:v>
                </c:pt>
                <c:pt idx="19616">
                  <c:v>1.0068416595458984E-3</c:v>
                </c:pt>
                <c:pt idx="19617">
                  <c:v>1.007080078125E-3</c:v>
                </c:pt>
                <c:pt idx="19618">
                  <c:v>1.007080078125E-3</c:v>
                </c:pt>
                <c:pt idx="19619">
                  <c:v>1.0068416595458984E-3</c:v>
                </c:pt>
                <c:pt idx="19620">
                  <c:v>1.007080078125E-3</c:v>
                </c:pt>
                <c:pt idx="19621">
                  <c:v>1.0080337524414063E-3</c:v>
                </c:pt>
                <c:pt idx="19622">
                  <c:v>1.0068416595458984E-3</c:v>
                </c:pt>
                <c:pt idx="19623">
                  <c:v>1.007080078125E-3</c:v>
                </c:pt>
                <c:pt idx="19624">
                  <c:v>1.007080078125E-3</c:v>
                </c:pt>
                <c:pt idx="19625">
                  <c:v>1.0068416595458984E-3</c:v>
                </c:pt>
                <c:pt idx="19626">
                  <c:v>1.007080078125E-3</c:v>
                </c:pt>
                <c:pt idx="19627">
                  <c:v>1.007080078125E-3</c:v>
                </c:pt>
                <c:pt idx="19628">
                  <c:v>1.0068416595458984E-3</c:v>
                </c:pt>
                <c:pt idx="19629">
                  <c:v>1.007080078125E-3</c:v>
                </c:pt>
                <c:pt idx="19630">
                  <c:v>1.007080078125E-3</c:v>
                </c:pt>
                <c:pt idx="19631">
                  <c:v>1.0068416595458984E-3</c:v>
                </c:pt>
                <c:pt idx="19632">
                  <c:v>1.007080078125E-3</c:v>
                </c:pt>
                <c:pt idx="19633">
                  <c:v>1.0080337524414063E-3</c:v>
                </c:pt>
                <c:pt idx="19634">
                  <c:v>1.007080078125E-3</c:v>
                </c:pt>
                <c:pt idx="19635">
                  <c:v>1.0068416595458984E-3</c:v>
                </c:pt>
                <c:pt idx="19636">
                  <c:v>1.007080078125E-3</c:v>
                </c:pt>
                <c:pt idx="19637">
                  <c:v>1.007080078125E-3</c:v>
                </c:pt>
                <c:pt idx="19638">
                  <c:v>1.0068416595458984E-3</c:v>
                </c:pt>
                <c:pt idx="19639">
                  <c:v>1.007080078125E-3</c:v>
                </c:pt>
                <c:pt idx="19640">
                  <c:v>1.007080078125E-3</c:v>
                </c:pt>
                <c:pt idx="19641">
                  <c:v>1.0068416595458984E-3</c:v>
                </c:pt>
                <c:pt idx="19642">
                  <c:v>1.007080078125E-3</c:v>
                </c:pt>
                <c:pt idx="19643">
                  <c:v>1.007080078125E-3</c:v>
                </c:pt>
                <c:pt idx="19644">
                  <c:v>1.0068416595458984E-3</c:v>
                </c:pt>
                <c:pt idx="19645">
                  <c:v>1.007080078125E-3</c:v>
                </c:pt>
                <c:pt idx="19646">
                  <c:v>1.0080337524414063E-3</c:v>
                </c:pt>
                <c:pt idx="19647">
                  <c:v>1.0068416595458984E-3</c:v>
                </c:pt>
                <c:pt idx="19648">
                  <c:v>1.007080078125E-3</c:v>
                </c:pt>
                <c:pt idx="19649">
                  <c:v>1.007080078125E-3</c:v>
                </c:pt>
                <c:pt idx="19650">
                  <c:v>1.0068416595458984E-3</c:v>
                </c:pt>
                <c:pt idx="19651">
                  <c:v>1.007080078125E-3</c:v>
                </c:pt>
                <c:pt idx="19652">
                  <c:v>1.007080078125E-3</c:v>
                </c:pt>
                <c:pt idx="19653">
                  <c:v>1.0068416595458984E-3</c:v>
                </c:pt>
                <c:pt idx="19654">
                  <c:v>1.007080078125E-3</c:v>
                </c:pt>
                <c:pt idx="19655">
                  <c:v>1.007080078125E-3</c:v>
                </c:pt>
                <c:pt idx="19656">
                  <c:v>1.0068416595458984E-3</c:v>
                </c:pt>
                <c:pt idx="19657">
                  <c:v>1.007080078125E-3</c:v>
                </c:pt>
                <c:pt idx="19658">
                  <c:v>1.0080337524414063E-3</c:v>
                </c:pt>
                <c:pt idx="19659">
                  <c:v>1.007080078125E-3</c:v>
                </c:pt>
                <c:pt idx="19660">
                  <c:v>1.0068416595458984E-3</c:v>
                </c:pt>
                <c:pt idx="19661">
                  <c:v>1.007080078125E-3</c:v>
                </c:pt>
                <c:pt idx="19662">
                  <c:v>1.007080078125E-3</c:v>
                </c:pt>
                <c:pt idx="19663">
                  <c:v>1.0068416595458984E-3</c:v>
                </c:pt>
                <c:pt idx="19664">
                  <c:v>3.0210018157958984E-3</c:v>
                </c:pt>
                <c:pt idx="19665">
                  <c:v>1.007080078125E-3</c:v>
                </c:pt>
                <c:pt idx="19666">
                  <c:v>1.007080078125E-3</c:v>
                </c:pt>
                <c:pt idx="19667">
                  <c:v>1.0068416595458984E-3</c:v>
                </c:pt>
                <c:pt idx="19668">
                  <c:v>1.007080078125E-3</c:v>
                </c:pt>
                <c:pt idx="19669">
                  <c:v>1.0080337524414063E-3</c:v>
                </c:pt>
                <c:pt idx="19670">
                  <c:v>1.0068416595458984E-3</c:v>
                </c:pt>
                <c:pt idx="19671">
                  <c:v>1.007080078125E-3</c:v>
                </c:pt>
                <c:pt idx="19672">
                  <c:v>1.007080078125E-3</c:v>
                </c:pt>
                <c:pt idx="19673">
                  <c:v>1.0068416595458984E-3</c:v>
                </c:pt>
                <c:pt idx="19674">
                  <c:v>1.007080078125E-3</c:v>
                </c:pt>
                <c:pt idx="19675">
                  <c:v>1.007080078125E-3</c:v>
                </c:pt>
                <c:pt idx="19676">
                  <c:v>1.0068416595458984E-3</c:v>
                </c:pt>
                <c:pt idx="19677">
                  <c:v>1.007080078125E-3</c:v>
                </c:pt>
                <c:pt idx="19678">
                  <c:v>1.007080078125E-3</c:v>
                </c:pt>
                <c:pt idx="19679">
                  <c:v>1.0068416595458984E-3</c:v>
                </c:pt>
                <c:pt idx="19680">
                  <c:v>1.007080078125E-3</c:v>
                </c:pt>
                <c:pt idx="19681">
                  <c:v>1.0080337524414063E-3</c:v>
                </c:pt>
                <c:pt idx="19682">
                  <c:v>1.007080078125E-3</c:v>
                </c:pt>
                <c:pt idx="19683">
                  <c:v>1.0068416595458984E-3</c:v>
                </c:pt>
                <c:pt idx="19684">
                  <c:v>1.007080078125E-3</c:v>
                </c:pt>
                <c:pt idx="19685">
                  <c:v>1.007080078125E-3</c:v>
                </c:pt>
                <c:pt idx="19686">
                  <c:v>1.0068416595458984E-3</c:v>
                </c:pt>
                <c:pt idx="19687">
                  <c:v>1.007080078125E-3</c:v>
                </c:pt>
                <c:pt idx="19688">
                  <c:v>1.007080078125E-3</c:v>
                </c:pt>
                <c:pt idx="19689">
                  <c:v>1.0068416595458984E-3</c:v>
                </c:pt>
                <c:pt idx="19690">
                  <c:v>1.007080078125E-3</c:v>
                </c:pt>
                <c:pt idx="19691">
                  <c:v>1.007080078125E-3</c:v>
                </c:pt>
                <c:pt idx="19692">
                  <c:v>1.0068416595458984E-3</c:v>
                </c:pt>
                <c:pt idx="19693">
                  <c:v>1.007080078125E-3</c:v>
                </c:pt>
                <c:pt idx="19694">
                  <c:v>1.0080337524414063E-3</c:v>
                </c:pt>
                <c:pt idx="19695">
                  <c:v>1.0068416595458984E-3</c:v>
                </c:pt>
                <c:pt idx="19696">
                  <c:v>1.007080078125E-3</c:v>
                </c:pt>
                <c:pt idx="19697">
                  <c:v>1.007080078125E-3</c:v>
                </c:pt>
                <c:pt idx="19698">
                  <c:v>1.0068416595458984E-3</c:v>
                </c:pt>
                <c:pt idx="19699">
                  <c:v>1.007080078125E-3</c:v>
                </c:pt>
                <c:pt idx="19700">
                  <c:v>1.007080078125E-3</c:v>
                </c:pt>
                <c:pt idx="19701">
                  <c:v>1.0068416595458984E-3</c:v>
                </c:pt>
                <c:pt idx="19702">
                  <c:v>1.007080078125E-3</c:v>
                </c:pt>
                <c:pt idx="19703">
                  <c:v>1.007080078125E-3</c:v>
                </c:pt>
                <c:pt idx="19704">
                  <c:v>1.0068416595458984E-3</c:v>
                </c:pt>
                <c:pt idx="19705">
                  <c:v>1.007080078125E-3</c:v>
                </c:pt>
                <c:pt idx="19706">
                  <c:v>1.0080337524414063E-3</c:v>
                </c:pt>
                <c:pt idx="19707">
                  <c:v>1.007080078125E-3</c:v>
                </c:pt>
                <c:pt idx="19708">
                  <c:v>1.0068416595458984E-3</c:v>
                </c:pt>
                <c:pt idx="19709">
                  <c:v>1.007080078125E-3</c:v>
                </c:pt>
                <c:pt idx="19710">
                  <c:v>1.007080078125E-3</c:v>
                </c:pt>
                <c:pt idx="19711">
                  <c:v>1.0068416595458984E-3</c:v>
                </c:pt>
                <c:pt idx="19712">
                  <c:v>1.007080078125E-3</c:v>
                </c:pt>
                <c:pt idx="19713">
                  <c:v>1.007080078125E-3</c:v>
                </c:pt>
                <c:pt idx="19714">
                  <c:v>5.0349235534667969E-3</c:v>
                </c:pt>
                <c:pt idx="19715">
                  <c:v>1.0080337524414063E-3</c:v>
                </c:pt>
                <c:pt idx="19716">
                  <c:v>1.0068416595458984E-3</c:v>
                </c:pt>
                <c:pt idx="19717">
                  <c:v>1.007080078125E-3</c:v>
                </c:pt>
                <c:pt idx="19718">
                  <c:v>1.007080078125E-3</c:v>
                </c:pt>
                <c:pt idx="19719">
                  <c:v>1.0068416595458984E-3</c:v>
                </c:pt>
                <c:pt idx="19720">
                  <c:v>1.007080078125E-3</c:v>
                </c:pt>
                <c:pt idx="19721">
                  <c:v>1.007080078125E-3</c:v>
                </c:pt>
                <c:pt idx="19722">
                  <c:v>1.0068416595458984E-3</c:v>
                </c:pt>
                <c:pt idx="19723">
                  <c:v>1.007080078125E-3</c:v>
                </c:pt>
                <c:pt idx="19724">
                  <c:v>1.007080078125E-3</c:v>
                </c:pt>
                <c:pt idx="19725">
                  <c:v>1.0068416595458984E-3</c:v>
                </c:pt>
                <c:pt idx="19726">
                  <c:v>1.007080078125E-3</c:v>
                </c:pt>
                <c:pt idx="19727">
                  <c:v>1.0080337524414063E-3</c:v>
                </c:pt>
                <c:pt idx="19728">
                  <c:v>1.007080078125E-3</c:v>
                </c:pt>
                <c:pt idx="19729">
                  <c:v>1.0068416595458984E-3</c:v>
                </c:pt>
                <c:pt idx="19730">
                  <c:v>1.007080078125E-3</c:v>
                </c:pt>
                <c:pt idx="19731">
                  <c:v>1.007080078125E-3</c:v>
                </c:pt>
                <c:pt idx="19732">
                  <c:v>1.0068416595458984E-3</c:v>
                </c:pt>
                <c:pt idx="19733">
                  <c:v>1.007080078125E-3</c:v>
                </c:pt>
                <c:pt idx="19734">
                  <c:v>1.007080078125E-3</c:v>
                </c:pt>
                <c:pt idx="19735">
                  <c:v>1.0068416595458984E-3</c:v>
                </c:pt>
                <c:pt idx="19736">
                  <c:v>1.007080078125E-3</c:v>
                </c:pt>
                <c:pt idx="19737">
                  <c:v>1.007080078125E-3</c:v>
                </c:pt>
                <c:pt idx="19738">
                  <c:v>1.0068416595458984E-3</c:v>
                </c:pt>
                <c:pt idx="19739">
                  <c:v>1.007080078125E-3</c:v>
                </c:pt>
                <c:pt idx="19740">
                  <c:v>1.0080337524414063E-3</c:v>
                </c:pt>
                <c:pt idx="19741">
                  <c:v>1.0068416595458984E-3</c:v>
                </c:pt>
                <c:pt idx="19742">
                  <c:v>1.007080078125E-3</c:v>
                </c:pt>
                <c:pt idx="19743">
                  <c:v>1.007080078125E-3</c:v>
                </c:pt>
                <c:pt idx="19744">
                  <c:v>1.0068416595458984E-3</c:v>
                </c:pt>
                <c:pt idx="19745">
                  <c:v>1.007080078125E-3</c:v>
                </c:pt>
                <c:pt idx="19746">
                  <c:v>1.007080078125E-3</c:v>
                </c:pt>
                <c:pt idx="19747">
                  <c:v>1.0068416595458984E-3</c:v>
                </c:pt>
                <c:pt idx="19748">
                  <c:v>1.007080078125E-3</c:v>
                </c:pt>
                <c:pt idx="19749">
                  <c:v>1.007080078125E-3</c:v>
                </c:pt>
                <c:pt idx="19750">
                  <c:v>1.0068416595458984E-3</c:v>
                </c:pt>
                <c:pt idx="19751">
                  <c:v>1.007080078125E-3</c:v>
                </c:pt>
                <c:pt idx="19752">
                  <c:v>1.0080337524414063E-3</c:v>
                </c:pt>
                <c:pt idx="19753">
                  <c:v>1.007080078125E-3</c:v>
                </c:pt>
                <c:pt idx="19754">
                  <c:v>1.0068416595458984E-3</c:v>
                </c:pt>
                <c:pt idx="19755">
                  <c:v>1.007080078125E-3</c:v>
                </c:pt>
                <c:pt idx="19756">
                  <c:v>1.007080078125E-3</c:v>
                </c:pt>
                <c:pt idx="19757">
                  <c:v>1.0068416595458984E-3</c:v>
                </c:pt>
                <c:pt idx="19758">
                  <c:v>1.007080078125E-3</c:v>
                </c:pt>
                <c:pt idx="19759">
                  <c:v>1.007080078125E-3</c:v>
                </c:pt>
                <c:pt idx="19760">
                  <c:v>1.0068416595458984E-3</c:v>
                </c:pt>
                <c:pt idx="19761">
                  <c:v>1.007080078125E-3</c:v>
                </c:pt>
                <c:pt idx="19762">
                  <c:v>1.007080078125E-3</c:v>
                </c:pt>
                <c:pt idx="19763">
                  <c:v>1.0068416595458984E-3</c:v>
                </c:pt>
                <c:pt idx="19764">
                  <c:v>1.007080078125E-3</c:v>
                </c:pt>
                <c:pt idx="19765">
                  <c:v>1.0080337524414063E-3</c:v>
                </c:pt>
                <c:pt idx="19766">
                  <c:v>1.0068416595458984E-3</c:v>
                </c:pt>
                <c:pt idx="19767">
                  <c:v>1.007080078125E-3</c:v>
                </c:pt>
                <c:pt idx="19768">
                  <c:v>1.007080078125E-3</c:v>
                </c:pt>
                <c:pt idx="19769">
                  <c:v>1.0068416595458984E-3</c:v>
                </c:pt>
                <c:pt idx="19770">
                  <c:v>1.007080078125E-3</c:v>
                </c:pt>
                <c:pt idx="19771">
                  <c:v>1.007080078125E-3</c:v>
                </c:pt>
                <c:pt idx="19772">
                  <c:v>1.0068416595458984E-3</c:v>
                </c:pt>
                <c:pt idx="19773">
                  <c:v>1.007080078125E-3</c:v>
                </c:pt>
                <c:pt idx="19774">
                  <c:v>1.007080078125E-3</c:v>
                </c:pt>
                <c:pt idx="19775">
                  <c:v>1.0068416595458984E-3</c:v>
                </c:pt>
                <c:pt idx="19776">
                  <c:v>1.007080078125E-3</c:v>
                </c:pt>
                <c:pt idx="19777">
                  <c:v>1.0080337524414063E-3</c:v>
                </c:pt>
                <c:pt idx="19778">
                  <c:v>1.007080078125E-3</c:v>
                </c:pt>
                <c:pt idx="19779">
                  <c:v>1.0068416595458984E-3</c:v>
                </c:pt>
                <c:pt idx="19780">
                  <c:v>1.007080078125E-3</c:v>
                </c:pt>
                <c:pt idx="19781">
                  <c:v>1.007080078125E-3</c:v>
                </c:pt>
                <c:pt idx="19782">
                  <c:v>1.0068416595458984E-3</c:v>
                </c:pt>
                <c:pt idx="19783">
                  <c:v>1.007080078125E-3</c:v>
                </c:pt>
                <c:pt idx="19784">
                  <c:v>1.007080078125E-3</c:v>
                </c:pt>
                <c:pt idx="19785">
                  <c:v>1.0068416595458984E-3</c:v>
                </c:pt>
                <c:pt idx="19786">
                  <c:v>1.007080078125E-3</c:v>
                </c:pt>
                <c:pt idx="19787">
                  <c:v>1.007080078125E-3</c:v>
                </c:pt>
                <c:pt idx="19788">
                  <c:v>1.0068416595458984E-3</c:v>
                </c:pt>
                <c:pt idx="19789">
                  <c:v>1.007080078125E-3</c:v>
                </c:pt>
                <c:pt idx="19790">
                  <c:v>1.0080337524414063E-3</c:v>
                </c:pt>
                <c:pt idx="19791">
                  <c:v>1.0068416595458984E-3</c:v>
                </c:pt>
                <c:pt idx="19792">
                  <c:v>1.007080078125E-3</c:v>
                </c:pt>
                <c:pt idx="19793">
                  <c:v>1.007080078125E-3</c:v>
                </c:pt>
                <c:pt idx="19794">
                  <c:v>1.0068416595458984E-3</c:v>
                </c:pt>
                <c:pt idx="19795">
                  <c:v>1.007080078125E-3</c:v>
                </c:pt>
                <c:pt idx="19796">
                  <c:v>1.007080078125E-3</c:v>
                </c:pt>
                <c:pt idx="19797">
                  <c:v>1.0068416595458984E-3</c:v>
                </c:pt>
                <c:pt idx="19798">
                  <c:v>1.007080078125E-3</c:v>
                </c:pt>
                <c:pt idx="19799">
                  <c:v>1.007080078125E-3</c:v>
                </c:pt>
                <c:pt idx="19800">
                  <c:v>1.0068416595458984E-3</c:v>
                </c:pt>
                <c:pt idx="19801">
                  <c:v>1.007080078125E-3</c:v>
                </c:pt>
                <c:pt idx="19802">
                  <c:v>1.0080337524414063E-3</c:v>
                </c:pt>
                <c:pt idx="19803">
                  <c:v>1.007080078125E-3</c:v>
                </c:pt>
                <c:pt idx="19804">
                  <c:v>1.0068416595458984E-3</c:v>
                </c:pt>
                <c:pt idx="19805">
                  <c:v>1.007080078125E-3</c:v>
                </c:pt>
                <c:pt idx="19806">
                  <c:v>1.007080078125E-3</c:v>
                </c:pt>
                <c:pt idx="19807">
                  <c:v>1.0068416595458984E-3</c:v>
                </c:pt>
                <c:pt idx="19808">
                  <c:v>1.007080078125E-3</c:v>
                </c:pt>
                <c:pt idx="19809">
                  <c:v>1.007080078125E-3</c:v>
                </c:pt>
                <c:pt idx="19810">
                  <c:v>1.0068416595458984E-3</c:v>
                </c:pt>
                <c:pt idx="19811">
                  <c:v>1.007080078125E-3</c:v>
                </c:pt>
                <c:pt idx="19812">
                  <c:v>1.007080078125E-3</c:v>
                </c:pt>
                <c:pt idx="19813">
                  <c:v>1.0068416595458984E-3</c:v>
                </c:pt>
                <c:pt idx="19814">
                  <c:v>1.0080337524414063E-3</c:v>
                </c:pt>
                <c:pt idx="19815">
                  <c:v>1.007080078125E-3</c:v>
                </c:pt>
                <c:pt idx="19816">
                  <c:v>1.0068416595458984E-3</c:v>
                </c:pt>
                <c:pt idx="19817">
                  <c:v>1.007080078125E-3</c:v>
                </c:pt>
                <c:pt idx="19818">
                  <c:v>1.007080078125E-3</c:v>
                </c:pt>
                <c:pt idx="19819">
                  <c:v>1.0068416595458984E-3</c:v>
                </c:pt>
                <c:pt idx="19820">
                  <c:v>1.007080078125E-3</c:v>
                </c:pt>
                <c:pt idx="19821">
                  <c:v>1.007080078125E-3</c:v>
                </c:pt>
                <c:pt idx="19822">
                  <c:v>1.0068416595458984E-3</c:v>
                </c:pt>
                <c:pt idx="19823">
                  <c:v>1.007080078125E-3</c:v>
                </c:pt>
                <c:pt idx="19824">
                  <c:v>1.007080078125E-3</c:v>
                </c:pt>
                <c:pt idx="19825">
                  <c:v>1.0068416595458984E-3</c:v>
                </c:pt>
                <c:pt idx="19826">
                  <c:v>1.007080078125E-3</c:v>
                </c:pt>
                <c:pt idx="19827">
                  <c:v>1.0080337524414063E-3</c:v>
                </c:pt>
                <c:pt idx="19828">
                  <c:v>1.007080078125E-3</c:v>
                </c:pt>
                <c:pt idx="19829">
                  <c:v>1.0068416595458984E-3</c:v>
                </c:pt>
                <c:pt idx="19830">
                  <c:v>1.007080078125E-3</c:v>
                </c:pt>
                <c:pt idx="19831">
                  <c:v>1.007080078125E-3</c:v>
                </c:pt>
                <c:pt idx="19832">
                  <c:v>1.0068416595458984E-3</c:v>
                </c:pt>
                <c:pt idx="19833">
                  <c:v>1.007080078125E-3</c:v>
                </c:pt>
                <c:pt idx="19834">
                  <c:v>1.007080078125E-3</c:v>
                </c:pt>
                <c:pt idx="19835">
                  <c:v>1.0068416595458984E-3</c:v>
                </c:pt>
                <c:pt idx="19836">
                  <c:v>1.007080078125E-3</c:v>
                </c:pt>
                <c:pt idx="19837">
                  <c:v>1.007080078125E-3</c:v>
                </c:pt>
                <c:pt idx="19838">
                  <c:v>1.0068416595458984E-3</c:v>
                </c:pt>
                <c:pt idx="19839">
                  <c:v>1.0080337524414063E-3</c:v>
                </c:pt>
                <c:pt idx="19840">
                  <c:v>1.007080078125E-3</c:v>
                </c:pt>
                <c:pt idx="19841">
                  <c:v>1.0068416595458984E-3</c:v>
                </c:pt>
                <c:pt idx="19842">
                  <c:v>1.007080078125E-3</c:v>
                </c:pt>
                <c:pt idx="19843">
                  <c:v>1.007080078125E-3</c:v>
                </c:pt>
                <c:pt idx="19844">
                  <c:v>1.0068416595458984E-3</c:v>
                </c:pt>
                <c:pt idx="19845">
                  <c:v>1.007080078125E-3</c:v>
                </c:pt>
                <c:pt idx="19846">
                  <c:v>1.007080078125E-3</c:v>
                </c:pt>
                <c:pt idx="19847">
                  <c:v>1.0068416595458984E-3</c:v>
                </c:pt>
                <c:pt idx="19848">
                  <c:v>1.007080078125E-3</c:v>
                </c:pt>
                <c:pt idx="19849">
                  <c:v>1.007080078125E-3</c:v>
                </c:pt>
                <c:pt idx="19850">
                  <c:v>1.0068416595458984E-3</c:v>
                </c:pt>
                <c:pt idx="19851">
                  <c:v>1.007080078125E-3</c:v>
                </c:pt>
                <c:pt idx="19852">
                  <c:v>1.0080337524414063E-3</c:v>
                </c:pt>
                <c:pt idx="19853">
                  <c:v>1.007080078125E-3</c:v>
                </c:pt>
                <c:pt idx="19854">
                  <c:v>1.0068416595458984E-3</c:v>
                </c:pt>
                <c:pt idx="19855">
                  <c:v>1.007080078125E-3</c:v>
                </c:pt>
                <c:pt idx="19856">
                  <c:v>1.007080078125E-3</c:v>
                </c:pt>
                <c:pt idx="19857">
                  <c:v>1.0068416595458984E-3</c:v>
                </c:pt>
                <c:pt idx="19858">
                  <c:v>1.007080078125E-3</c:v>
                </c:pt>
                <c:pt idx="19859">
                  <c:v>1.007080078125E-3</c:v>
                </c:pt>
                <c:pt idx="19860">
                  <c:v>1.0068416595458984E-3</c:v>
                </c:pt>
                <c:pt idx="19861">
                  <c:v>1.007080078125E-3</c:v>
                </c:pt>
                <c:pt idx="19862">
                  <c:v>1.007080078125E-3</c:v>
                </c:pt>
                <c:pt idx="19863">
                  <c:v>1.0068416595458984E-3</c:v>
                </c:pt>
                <c:pt idx="19864">
                  <c:v>1.0080337524414063E-3</c:v>
                </c:pt>
                <c:pt idx="19865">
                  <c:v>1.007080078125E-3</c:v>
                </c:pt>
                <c:pt idx="19866">
                  <c:v>1.0068416595458984E-3</c:v>
                </c:pt>
                <c:pt idx="19867">
                  <c:v>1.007080078125E-3</c:v>
                </c:pt>
                <c:pt idx="19868">
                  <c:v>1.007080078125E-3</c:v>
                </c:pt>
                <c:pt idx="19869">
                  <c:v>1.0068416595458984E-3</c:v>
                </c:pt>
                <c:pt idx="19870">
                  <c:v>1.007080078125E-3</c:v>
                </c:pt>
                <c:pt idx="19871">
                  <c:v>1.007080078125E-3</c:v>
                </c:pt>
                <c:pt idx="19872">
                  <c:v>1.0068416595458984E-3</c:v>
                </c:pt>
                <c:pt idx="19873">
                  <c:v>1.007080078125E-3</c:v>
                </c:pt>
                <c:pt idx="19874">
                  <c:v>1.007080078125E-3</c:v>
                </c:pt>
                <c:pt idx="19875">
                  <c:v>1.0068416595458984E-3</c:v>
                </c:pt>
                <c:pt idx="19876">
                  <c:v>4.0290355682373047E-3</c:v>
                </c:pt>
                <c:pt idx="19877">
                  <c:v>1.007080078125E-3</c:v>
                </c:pt>
                <c:pt idx="19878">
                  <c:v>1.007080078125E-3</c:v>
                </c:pt>
                <c:pt idx="19879">
                  <c:v>1.0068416595458984E-3</c:v>
                </c:pt>
                <c:pt idx="19880">
                  <c:v>1.007080078125E-3</c:v>
                </c:pt>
                <c:pt idx="19881">
                  <c:v>1.007080078125E-3</c:v>
                </c:pt>
                <c:pt idx="19882">
                  <c:v>1.0068416595458984E-3</c:v>
                </c:pt>
                <c:pt idx="19883">
                  <c:v>1.007080078125E-3</c:v>
                </c:pt>
                <c:pt idx="19884">
                  <c:v>1.007080078125E-3</c:v>
                </c:pt>
                <c:pt idx="19885">
                  <c:v>1.0068416595458984E-3</c:v>
                </c:pt>
                <c:pt idx="19886">
                  <c:v>1.0080337524414063E-3</c:v>
                </c:pt>
                <c:pt idx="19887">
                  <c:v>1.007080078125E-3</c:v>
                </c:pt>
                <c:pt idx="19888">
                  <c:v>1.0068416595458984E-3</c:v>
                </c:pt>
                <c:pt idx="19889">
                  <c:v>1.007080078125E-3</c:v>
                </c:pt>
                <c:pt idx="19890">
                  <c:v>1.007080078125E-3</c:v>
                </c:pt>
                <c:pt idx="19891">
                  <c:v>1.0068416595458984E-3</c:v>
                </c:pt>
                <c:pt idx="19892">
                  <c:v>1.007080078125E-3</c:v>
                </c:pt>
                <c:pt idx="19893">
                  <c:v>1.007080078125E-3</c:v>
                </c:pt>
                <c:pt idx="19894">
                  <c:v>1.0068416595458984E-3</c:v>
                </c:pt>
                <c:pt idx="19895">
                  <c:v>1.007080078125E-3</c:v>
                </c:pt>
                <c:pt idx="19896">
                  <c:v>1.007080078125E-3</c:v>
                </c:pt>
                <c:pt idx="19897">
                  <c:v>1.0068416595458984E-3</c:v>
                </c:pt>
                <c:pt idx="19898">
                  <c:v>1.007080078125E-3</c:v>
                </c:pt>
                <c:pt idx="19899">
                  <c:v>1.0080337524414063E-3</c:v>
                </c:pt>
                <c:pt idx="19900">
                  <c:v>1.007080078125E-3</c:v>
                </c:pt>
                <c:pt idx="19901">
                  <c:v>1.0068416595458984E-3</c:v>
                </c:pt>
                <c:pt idx="19902">
                  <c:v>1.007080078125E-3</c:v>
                </c:pt>
                <c:pt idx="19903">
                  <c:v>1.007080078125E-3</c:v>
                </c:pt>
                <c:pt idx="19904">
                  <c:v>1.0068416595458984E-3</c:v>
                </c:pt>
                <c:pt idx="19905">
                  <c:v>1.007080078125E-3</c:v>
                </c:pt>
                <c:pt idx="19906">
                  <c:v>1.007080078125E-3</c:v>
                </c:pt>
                <c:pt idx="19907">
                  <c:v>1.0068416595458984E-3</c:v>
                </c:pt>
                <c:pt idx="19908">
                  <c:v>1.007080078125E-3</c:v>
                </c:pt>
                <c:pt idx="19909">
                  <c:v>1.007080078125E-3</c:v>
                </c:pt>
                <c:pt idx="19910">
                  <c:v>1.0068416595458984E-3</c:v>
                </c:pt>
                <c:pt idx="19911">
                  <c:v>5.0361156463623047E-3</c:v>
                </c:pt>
                <c:pt idx="19912">
                  <c:v>1.0068416595458984E-3</c:v>
                </c:pt>
                <c:pt idx="19913">
                  <c:v>1.007080078125E-3</c:v>
                </c:pt>
                <c:pt idx="19914">
                  <c:v>1.007080078125E-3</c:v>
                </c:pt>
                <c:pt idx="19915">
                  <c:v>1.0068416595458984E-3</c:v>
                </c:pt>
                <c:pt idx="19916">
                  <c:v>1.007080078125E-3</c:v>
                </c:pt>
                <c:pt idx="19917">
                  <c:v>1.007080078125E-3</c:v>
                </c:pt>
                <c:pt idx="19918">
                  <c:v>1.0068416595458984E-3</c:v>
                </c:pt>
                <c:pt idx="19919">
                  <c:v>1.007080078125E-3</c:v>
                </c:pt>
                <c:pt idx="19920">
                  <c:v>1.0080337524414063E-3</c:v>
                </c:pt>
                <c:pt idx="19921">
                  <c:v>1.007080078125E-3</c:v>
                </c:pt>
                <c:pt idx="19922">
                  <c:v>1.0068416595458984E-3</c:v>
                </c:pt>
                <c:pt idx="19923">
                  <c:v>1.007080078125E-3</c:v>
                </c:pt>
                <c:pt idx="19924">
                  <c:v>1.007080078125E-3</c:v>
                </c:pt>
                <c:pt idx="19925">
                  <c:v>6.0420036315917969E-3</c:v>
                </c:pt>
                <c:pt idx="19926">
                  <c:v>1.0068416595458984E-3</c:v>
                </c:pt>
                <c:pt idx="19927">
                  <c:v>1.0080337524414063E-3</c:v>
                </c:pt>
                <c:pt idx="19928">
                  <c:v>1.007080078125E-3</c:v>
                </c:pt>
                <c:pt idx="19929">
                  <c:v>1.0068416595458984E-3</c:v>
                </c:pt>
                <c:pt idx="19930">
                  <c:v>1.007080078125E-3</c:v>
                </c:pt>
                <c:pt idx="19931">
                  <c:v>1.007080078125E-3</c:v>
                </c:pt>
                <c:pt idx="19932">
                  <c:v>1.0068416595458984E-3</c:v>
                </c:pt>
                <c:pt idx="19933">
                  <c:v>1.007080078125E-3</c:v>
                </c:pt>
                <c:pt idx="19934">
                  <c:v>1.007080078125E-3</c:v>
                </c:pt>
                <c:pt idx="19935">
                  <c:v>1.0068416595458984E-3</c:v>
                </c:pt>
                <c:pt idx="19936">
                  <c:v>1.007080078125E-3</c:v>
                </c:pt>
                <c:pt idx="19937">
                  <c:v>1.007080078125E-3</c:v>
                </c:pt>
                <c:pt idx="19938">
                  <c:v>1.0068416595458984E-3</c:v>
                </c:pt>
                <c:pt idx="19939">
                  <c:v>1.007080078125E-3</c:v>
                </c:pt>
                <c:pt idx="19940">
                  <c:v>1.0080337524414063E-3</c:v>
                </c:pt>
                <c:pt idx="19941">
                  <c:v>1.007080078125E-3</c:v>
                </c:pt>
                <c:pt idx="19942">
                  <c:v>1.0068416595458984E-3</c:v>
                </c:pt>
                <c:pt idx="19943">
                  <c:v>1.007080078125E-3</c:v>
                </c:pt>
                <c:pt idx="19944">
                  <c:v>1.007080078125E-3</c:v>
                </c:pt>
                <c:pt idx="19945">
                  <c:v>1.0068416595458984E-3</c:v>
                </c:pt>
                <c:pt idx="19946">
                  <c:v>1.007080078125E-3</c:v>
                </c:pt>
                <c:pt idx="19947">
                  <c:v>6.0429573059082031E-3</c:v>
                </c:pt>
                <c:pt idx="19948">
                  <c:v>1.007080078125E-3</c:v>
                </c:pt>
                <c:pt idx="19949">
                  <c:v>1.0068416595458984E-3</c:v>
                </c:pt>
                <c:pt idx="19950">
                  <c:v>1.007080078125E-3</c:v>
                </c:pt>
                <c:pt idx="19951">
                  <c:v>1.007080078125E-3</c:v>
                </c:pt>
                <c:pt idx="19952">
                  <c:v>1.0068416595458984E-3</c:v>
                </c:pt>
                <c:pt idx="19953">
                  <c:v>1.007080078125E-3</c:v>
                </c:pt>
                <c:pt idx="19954">
                  <c:v>1.007080078125E-3</c:v>
                </c:pt>
                <c:pt idx="19955">
                  <c:v>1.0068416595458984E-3</c:v>
                </c:pt>
                <c:pt idx="19956">
                  <c:v>1.007080078125E-3</c:v>
                </c:pt>
                <c:pt idx="19957">
                  <c:v>1.007080078125E-3</c:v>
                </c:pt>
                <c:pt idx="19958">
                  <c:v>1.0068416595458984E-3</c:v>
                </c:pt>
                <c:pt idx="19959">
                  <c:v>1.007080078125E-3</c:v>
                </c:pt>
                <c:pt idx="19960">
                  <c:v>1.0080337524414063E-3</c:v>
                </c:pt>
                <c:pt idx="19961">
                  <c:v>1.007080078125E-3</c:v>
                </c:pt>
                <c:pt idx="19962">
                  <c:v>1.0068416595458984E-3</c:v>
                </c:pt>
                <c:pt idx="19963">
                  <c:v>1.007080078125E-3</c:v>
                </c:pt>
                <c:pt idx="19964">
                  <c:v>1.007080078125E-3</c:v>
                </c:pt>
                <c:pt idx="19965">
                  <c:v>1.0068416595458984E-3</c:v>
                </c:pt>
                <c:pt idx="19966">
                  <c:v>1.007080078125E-3</c:v>
                </c:pt>
                <c:pt idx="19967">
                  <c:v>1.007080078125E-3</c:v>
                </c:pt>
                <c:pt idx="19968">
                  <c:v>1.0068416595458984E-3</c:v>
                </c:pt>
                <c:pt idx="19969">
                  <c:v>1.007080078125E-3</c:v>
                </c:pt>
                <c:pt idx="19970">
                  <c:v>1.007080078125E-3</c:v>
                </c:pt>
                <c:pt idx="19971">
                  <c:v>1.0068416595458984E-3</c:v>
                </c:pt>
                <c:pt idx="19972">
                  <c:v>1.0080337524414063E-3</c:v>
                </c:pt>
                <c:pt idx="19973">
                  <c:v>1.007080078125E-3</c:v>
                </c:pt>
                <c:pt idx="19974">
                  <c:v>1.0068416595458984E-3</c:v>
                </c:pt>
                <c:pt idx="19975">
                  <c:v>1.007080078125E-3</c:v>
                </c:pt>
                <c:pt idx="19976">
                  <c:v>1.007080078125E-3</c:v>
                </c:pt>
                <c:pt idx="19977">
                  <c:v>1.0068416595458984E-3</c:v>
                </c:pt>
                <c:pt idx="19978">
                  <c:v>1.007080078125E-3</c:v>
                </c:pt>
                <c:pt idx="19979">
                  <c:v>1.007080078125E-3</c:v>
                </c:pt>
                <c:pt idx="19980">
                  <c:v>1.0068416595458984E-3</c:v>
                </c:pt>
                <c:pt idx="19981">
                  <c:v>1.007080078125E-3</c:v>
                </c:pt>
                <c:pt idx="19982">
                  <c:v>1.007080078125E-3</c:v>
                </c:pt>
                <c:pt idx="19983">
                  <c:v>1.0068416595458984E-3</c:v>
                </c:pt>
                <c:pt idx="19984">
                  <c:v>1.007080078125E-3</c:v>
                </c:pt>
                <c:pt idx="19985">
                  <c:v>1.0080337524414063E-3</c:v>
                </c:pt>
                <c:pt idx="19986">
                  <c:v>1.007080078125E-3</c:v>
                </c:pt>
                <c:pt idx="19987">
                  <c:v>1.0068416595458984E-3</c:v>
                </c:pt>
                <c:pt idx="19988">
                  <c:v>1.007080078125E-3</c:v>
                </c:pt>
                <c:pt idx="19989">
                  <c:v>1.007080078125E-3</c:v>
                </c:pt>
                <c:pt idx="19990">
                  <c:v>1.0068416595458984E-3</c:v>
                </c:pt>
                <c:pt idx="19991">
                  <c:v>1.007080078125E-3</c:v>
                </c:pt>
                <c:pt idx="19992">
                  <c:v>1.007080078125E-3</c:v>
                </c:pt>
                <c:pt idx="19993">
                  <c:v>1.0068416595458984E-3</c:v>
                </c:pt>
                <c:pt idx="19994">
                  <c:v>1.007080078125E-3</c:v>
                </c:pt>
                <c:pt idx="19995">
                  <c:v>1.007080078125E-3</c:v>
                </c:pt>
                <c:pt idx="19996">
                  <c:v>1.0068416595458984E-3</c:v>
                </c:pt>
                <c:pt idx="19997">
                  <c:v>1.0080337524414063E-3</c:v>
                </c:pt>
                <c:pt idx="19998">
                  <c:v>1.007080078125E-3</c:v>
                </c:pt>
                <c:pt idx="19999">
                  <c:v>1.0068416595458984E-3</c:v>
                </c:pt>
                <c:pt idx="20000">
                  <c:v>1.007080078125E-3</c:v>
                </c:pt>
                <c:pt idx="20001">
                  <c:v>1.007080078125E-3</c:v>
                </c:pt>
                <c:pt idx="20002">
                  <c:v>1.0068416595458984E-3</c:v>
                </c:pt>
                <c:pt idx="20003">
                  <c:v>1.007080078125E-3</c:v>
                </c:pt>
                <c:pt idx="20004">
                  <c:v>1.007080078125E-3</c:v>
                </c:pt>
                <c:pt idx="20005">
                  <c:v>1.0068416595458984E-3</c:v>
                </c:pt>
                <c:pt idx="20006">
                  <c:v>1.007080078125E-3</c:v>
                </c:pt>
                <c:pt idx="20007">
                  <c:v>1.007080078125E-3</c:v>
                </c:pt>
                <c:pt idx="20008">
                  <c:v>1.0068416595458984E-3</c:v>
                </c:pt>
                <c:pt idx="20009">
                  <c:v>1.007080078125E-3</c:v>
                </c:pt>
                <c:pt idx="20010">
                  <c:v>1.0080337524414063E-3</c:v>
                </c:pt>
                <c:pt idx="20011">
                  <c:v>1.007080078125E-3</c:v>
                </c:pt>
                <c:pt idx="20012">
                  <c:v>1.0068416595458984E-3</c:v>
                </c:pt>
                <c:pt idx="20013">
                  <c:v>1.007080078125E-3</c:v>
                </c:pt>
                <c:pt idx="20014">
                  <c:v>1.007080078125E-3</c:v>
                </c:pt>
                <c:pt idx="20015">
                  <c:v>1.0068416595458984E-3</c:v>
                </c:pt>
                <c:pt idx="20016">
                  <c:v>1.007080078125E-3</c:v>
                </c:pt>
                <c:pt idx="20017">
                  <c:v>1.007080078125E-3</c:v>
                </c:pt>
                <c:pt idx="20018">
                  <c:v>1.0068416595458984E-3</c:v>
                </c:pt>
                <c:pt idx="20019">
                  <c:v>1.007080078125E-3</c:v>
                </c:pt>
                <c:pt idx="20020">
                  <c:v>1.0068416595458984E-3</c:v>
                </c:pt>
                <c:pt idx="20021">
                  <c:v>1.007080078125E-3</c:v>
                </c:pt>
                <c:pt idx="20022">
                  <c:v>1.0080337524414063E-3</c:v>
                </c:pt>
                <c:pt idx="20023">
                  <c:v>1.007080078125E-3</c:v>
                </c:pt>
                <c:pt idx="20024">
                  <c:v>1.0068416595458984E-3</c:v>
                </c:pt>
                <c:pt idx="20025">
                  <c:v>1.007080078125E-3</c:v>
                </c:pt>
                <c:pt idx="20026">
                  <c:v>1.007080078125E-3</c:v>
                </c:pt>
                <c:pt idx="20027">
                  <c:v>1.0068416595458984E-3</c:v>
                </c:pt>
                <c:pt idx="20028">
                  <c:v>1.007080078125E-3</c:v>
                </c:pt>
                <c:pt idx="20029">
                  <c:v>1.007080078125E-3</c:v>
                </c:pt>
                <c:pt idx="20030">
                  <c:v>1.0068416595458984E-3</c:v>
                </c:pt>
                <c:pt idx="20031">
                  <c:v>1.007080078125E-3</c:v>
                </c:pt>
                <c:pt idx="20032">
                  <c:v>1.007080078125E-3</c:v>
                </c:pt>
                <c:pt idx="20033">
                  <c:v>1.0068416595458984E-3</c:v>
                </c:pt>
                <c:pt idx="20034">
                  <c:v>1.007080078125E-3</c:v>
                </c:pt>
                <c:pt idx="20035">
                  <c:v>1.0080337524414063E-3</c:v>
                </c:pt>
                <c:pt idx="20036">
                  <c:v>1.007080078125E-3</c:v>
                </c:pt>
                <c:pt idx="20037">
                  <c:v>1.0068416595458984E-3</c:v>
                </c:pt>
                <c:pt idx="20038">
                  <c:v>1.007080078125E-3</c:v>
                </c:pt>
                <c:pt idx="20039">
                  <c:v>1.007080078125E-3</c:v>
                </c:pt>
                <c:pt idx="20040">
                  <c:v>1.0068416595458984E-3</c:v>
                </c:pt>
                <c:pt idx="20041">
                  <c:v>1.007080078125E-3</c:v>
                </c:pt>
                <c:pt idx="20042">
                  <c:v>1.0068416595458984E-3</c:v>
                </c:pt>
                <c:pt idx="20043">
                  <c:v>1.007080078125E-3</c:v>
                </c:pt>
                <c:pt idx="20044">
                  <c:v>1.007080078125E-3</c:v>
                </c:pt>
                <c:pt idx="20045">
                  <c:v>1.0068416595458984E-3</c:v>
                </c:pt>
                <c:pt idx="20046">
                  <c:v>1.007080078125E-3</c:v>
                </c:pt>
                <c:pt idx="20047">
                  <c:v>1.0080337524414063E-3</c:v>
                </c:pt>
                <c:pt idx="20048">
                  <c:v>1.007080078125E-3</c:v>
                </c:pt>
                <c:pt idx="20049">
                  <c:v>1.0068416595458984E-3</c:v>
                </c:pt>
                <c:pt idx="20050">
                  <c:v>1.007080078125E-3</c:v>
                </c:pt>
                <c:pt idx="20051">
                  <c:v>1.007080078125E-3</c:v>
                </c:pt>
                <c:pt idx="20052">
                  <c:v>1.0068416595458984E-3</c:v>
                </c:pt>
                <c:pt idx="20053">
                  <c:v>1.007080078125E-3</c:v>
                </c:pt>
                <c:pt idx="20054">
                  <c:v>1.007080078125E-3</c:v>
                </c:pt>
                <c:pt idx="20055">
                  <c:v>1.0068416595458984E-3</c:v>
                </c:pt>
                <c:pt idx="20056">
                  <c:v>1.007080078125E-3</c:v>
                </c:pt>
                <c:pt idx="20057">
                  <c:v>1.007080078125E-3</c:v>
                </c:pt>
                <c:pt idx="20058">
                  <c:v>1.0068416595458984E-3</c:v>
                </c:pt>
                <c:pt idx="20059">
                  <c:v>1.007080078125E-3</c:v>
                </c:pt>
                <c:pt idx="20060">
                  <c:v>1.0080337524414063E-3</c:v>
                </c:pt>
                <c:pt idx="20061">
                  <c:v>1.007080078125E-3</c:v>
                </c:pt>
                <c:pt idx="20062">
                  <c:v>1.0068416595458984E-3</c:v>
                </c:pt>
                <c:pt idx="20063">
                  <c:v>1.007080078125E-3</c:v>
                </c:pt>
                <c:pt idx="20064">
                  <c:v>1.0068416595458984E-3</c:v>
                </c:pt>
                <c:pt idx="20065">
                  <c:v>1.007080078125E-3</c:v>
                </c:pt>
                <c:pt idx="20066">
                  <c:v>1.007080078125E-3</c:v>
                </c:pt>
                <c:pt idx="20067">
                  <c:v>1.0068416595458984E-3</c:v>
                </c:pt>
                <c:pt idx="20068">
                  <c:v>1.007080078125E-3</c:v>
                </c:pt>
                <c:pt idx="20069">
                  <c:v>1.007080078125E-3</c:v>
                </c:pt>
                <c:pt idx="20070">
                  <c:v>1.0068416595458984E-3</c:v>
                </c:pt>
                <c:pt idx="20071">
                  <c:v>1.007080078125E-3</c:v>
                </c:pt>
                <c:pt idx="20072">
                  <c:v>1.0080337524414063E-3</c:v>
                </c:pt>
                <c:pt idx="20073">
                  <c:v>1.007080078125E-3</c:v>
                </c:pt>
                <c:pt idx="20074">
                  <c:v>1.0068416595458984E-3</c:v>
                </c:pt>
                <c:pt idx="20075">
                  <c:v>1.007080078125E-3</c:v>
                </c:pt>
                <c:pt idx="20076">
                  <c:v>1.007080078125E-3</c:v>
                </c:pt>
                <c:pt idx="20077">
                  <c:v>1.0068416595458984E-3</c:v>
                </c:pt>
                <c:pt idx="20078">
                  <c:v>1.007080078125E-3</c:v>
                </c:pt>
                <c:pt idx="20079">
                  <c:v>1.007080078125E-3</c:v>
                </c:pt>
                <c:pt idx="20080">
                  <c:v>1.0068416595458984E-3</c:v>
                </c:pt>
                <c:pt idx="20081">
                  <c:v>1.007080078125E-3</c:v>
                </c:pt>
                <c:pt idx="20082">
                  <c:v>1.007080078125E-3</c:v>
                </c:pt>
                <c:pt idx="20083">
                  <c:v>1.0068416595458984E-3</c:v>
                </c:pt>
                <c:pt idx="20084">
                  <c:v>1.007080078125E-3</c:v>
                </c:pt>
                <c:pt idx="20085">
                  <c:v>1.0080337524414063E-3</c:v>
                </c:pt>
                <c:pt idx="20086">
                  <c:v>1.0068416595458984E-3</c:v>
                </c:pt>
                <c:pt idx="20087">
                  <c:v>1.007080078125E-3</c:v>
                </c:pt>
                <c:pt idx="20088">
                  <c:v>1.007080078125E-3</c:v>
                </c:pt>
                <c:pt idx="20089">
                  <c:v>1.0068416595458984E-3</c:v>
                </c:pt>
                <c:pt idx="20090">
                  <c:v>1.007080078125E-3</c:v>
                </c:pt>
                <c:pt idx="20091">
                  <c:v>1.007080078125E-3</c:v>
                </c:pt>
                <c:pt idx="20092">
                  <c:v>1.0068416595458984E-3</c:v>
                </c:pt>
                <c:pt idx="20093">
                  <c:v>1.007080078125E-3</c:v>
                </c:pt>
                <c:pt idx="20094">
                  <c:v>1.007080078125E-3</c:v>
                </c:pt>
                <c:pt idx="20095">
                  <c:v>1.0068416595458984E-3</c:v>
                </c:pt>
                <c:pt idx="20096">
                  <c:v>1.007080078125E-3</c:v>
                </c:pt>
                <c:pt idx="20097">
                  <c:v>1.0080337524414063E-3</c:v>
                </c:pt>
                <c:pt idx="20098">
                  <c:v>1.007080078125E-3</c:v>
                </c:pt>
                <c:pt idx="20099">
                  <c:v>1.0068416595458984E-3</c:v>
                </c:pt>
                <c:pt idx="20100">
                  <c:v>1.007080078125E-3</c:v>
                </c:pt>
                <c:pt idx="20101">
                  <c:v>1.007080078125E-3</c:v>
                </c:pt>
                <c:pt idx="20102">
                  <c:v>1.0068416595458984E-3</c:v>
                </c:pt>
                <c:pt idx="20103">
                  <c:v>1.007080078125E-3</c:v>
                </c:pt>
                <c:pt idx="20104">
                  <c:v>1.007080078125E-3</c:v>
                </c:pt>
                <c:pt idx="20105">
                  <c:v>1.0068416595458984E-3</c:v>
                </c:pt>
                <c:pt idx="20106">
                  <c:v>1.007080078125E-3</c:v>
                </c:pt>
                <c:pt idx="20107">
                  <c:v>1.007080078125E-3</c:v>
                </c:pt>
                <c:pt idx="20108">
                  <c:v>1.0068416595458984E-3</c:v>
                </c:pt>
                <c:pt idx="20109">
                  <c:v>1.007080078125E-3</c:v>
                </c:pt>
                <c:pt idx="20110">
                  <c:v>1.0080337524414063E-3</c:v>
                </c:pt>
                <c:pt idx="20111">
                  <c:v>1.0068416595458984E-3</c:v>
                </c:pt>
                <c:pt idx="20112">
                  <c:v>1.007080078125E-3</c:v>
                </c:pt>
                <c:pt idx="20113">
                  <c:v>1.007080078125E-3</c:v>
                </c:pt>
                <c:pt idx="20114">
                  <c:v>1.0068416595458984E-3</c:v>
                </c:pt>
                <c:pt idx="20115">
                  <c:v>1.007080078125E-3</c:v>
                </c:pt>
                <c:pt idx="20116">
                  <c:v>1.007080078125E-3</c:v>
                </c:pt>
                <c:pt idx="20117">
                  <c:v>1.0068416595458984E-3</c:v>
                </c:pt>
                <c:pt idx="20118">
                  <c:v>1.007080078125E-3</c:v>
                </c:pt>
                <c:pt idx="20119">
                  <c:v>1.007080078125E-3</c:v>
                </c:pt>
                <c:pt idx="20120">
                  <c:v>1.0068416595458984E-3</c:v>
                </c:pt>
                <c:pt idx="20121">
                  <c:v>1.007080078125E-3</c:v>
                </c:pt>
                <c:pt idx="20122">
                  <c:v>1.0080337524414063E-3</c:v>
                </c:pt>
                <c:pt idx="20123">
                  <c:v>1.007080078125E-3</c:v>
                </c:pt>
                <c:pt idx="20124">
                  <c:v>1.0068416595458984E-3</c:v>
                </c:pt>
                <c:pt idx="20125">
                  <c:v>1.007080078125E-3</c:v>
                </c:pt>
                <c:pt idx="20126">
                  <c:v>1.007080078125E-3</c:v>
                </c:pt>
                <c:pt idx="20127">
                  <c:v>1.0068416595458984E-3</c:v>
                </c:pt>
                <c:pt idx="20128">
                  <c:v>1.007080078125E-3</c:v>
                </c:pt>
                <c:pt idx="20129">
                  <c:v>1.007080078125E-3</c:v>
                </c:pt>
                <c:pt idx="20130">
                  <c:v>1.0068416595458984E-3</c:v>
                </c:pt>
                <c:pt idx="20131">
                  <c:v>1.007080078125E-3</c:v>
                </c:pt>
                <c:pt idx="20132">
                  <c:v>1.007080078125E-3</c:v>
                </c:pt>
                <c:pt idx="20133">
                  <c:v>1.0068416595458984E-3</c:v>
                </c:pt>
                <c:pt idx="20134">
                  <c:v>1.007080078125E-3</c:v>
                </c:pt>
                <c:pt idx="20135">
                  <c:v>1.0080337524414063E-3</c:v>
                </c:pt>
                <c:pt idx="20136">
                  <c:v>1.0068416595458984E-3</c:v>
                </c:pt>
                <c:pt idx="20137">
                  <c:v>1.007080078125E-3</c:v>
                </c:pt>
                <c:pt idx="20138">
                  <c:v>1.007080078125E-3</c:v>
                </c:pt>
                <c:pt idx="20139">
                  <c:v>1.0068416595458984E-3</c:v>
                </c:pt>
                <c:pt idx="20140">
                  <c:v>1.007080078125E-3</c:v>
                </c:pt>
                <c:pt idx="20141">
                  <c:v>1.007080078125E-3</c:v>
                </c:pt>
                <c:pt idx="20142">
                  <c:v>1.0068416595458984E-3</c:v>
                </c:pt>
                <c:pt idx="20143">
                  <c:v>1.007080078125E-3</c:v>
                </c:pt>
                <c:pt idx="20144">
                  <c:v>1.007080078125E-3</c:v>
                </c:pt>
                <c:pt idx="20145">
                  <c:v>1.0068416595458984E-3</c:v>
                </c:pt>
                <c:pt idx="20146">
                  <c:v>1.007080078125E-3</c:v>
                </c:pt>
                <c:pt idx="20147">
                  <c:v>1.0080337524414063E-3</c:v>
                </c:pt>
                <c:pt idx="20148">
                  <c:v>1.007080078125E-3</c:v>
                </c:pt>
                <c:pt idx="20149">
                  <c:v>1.0068416595458984E-3</c:v>
                </c:pt>
                <c:pt idx="20150">
                  <c:v>1.007080078125E-3</c:v>
                </c:pt>
                <c:pt idx="20151">
                  <c:v>1.007080078125E-3</c:v>
                </c:pt>
                <c:pt idx="20152">
                  <c:v>1.0068416595458984E-3</c:v>
                </c:pt>
                <c:pt idx="20153">
                  <c:v>1.007080078125E-3</c:v>
                </c:pt>
                <c:pt idx="20154">
                  <c:v>1.007080078125E-3</c:v>
                </c:pt>
                <c:pt idx="20155">
                  <c:v>1.0068416595458984E-3</c:v>
                </c:pt>
                <c:pt idx="20156">
                  <c:v>1.007080078125E-3</c:v>
                </c:pt>
                <c:pt idx="20157">
                  <c:v>1.007080078125E-3</c:v>
                </c:pt>
                <c:pt idx="20158">
                  <c:v>1.0068416595458984E-3</c:v>
                </c:pt>
                <c:pt idx="20159">
                  <c:v>1.007080078125E-3</c:v>
                </c:pt>
                <c:pt idx="20160">
                  <c:v>1.0080337524414063E-3</c:v>
                </c:pt>
                <c:pt idx="20161">
                  <c:v>1.0068416595458984E-3</c:v>
                </c:pt>
                <c:pt idx="20162">
                  <c:v>1.007080078125E-3</c:v>
                </c:pt>
                <c:pt idx="20163">
                  <c:v>1.007080078125E-3</c:v>
                </c:pt>
                <c:pt idx="20164">
                  <c:v>1.0068416595458984E-3</c:v>
                </c:pt>
                <c:pt idx="20165">
                  <c:v>1.007080078125E-3</c:v>
                </c:pt>
                <c:pt idx="20166">
                  <c:v>1.007080078125E-3</c:v>
                </c:pt>
                <c:pt idx="20167">
                  <c:v>1.0068416595458984E-3</c:v>
                </c:pt>
                <c:pt idx="20168">
                  <c:v>1.007080078125E-3</c:v>
                </c:pt>
                <c:pt idx="20169">
                  <c:v>1.007080078125E-3</c:v>
                </c:pt>
                <c:pt idx="20170">
                  <c:v>1.0068416595458984E-3</c:v>
                </c:pt>
                <c:pt idx="20171">
                  <c:v>3.0221939086914063E-3</c:v>
                </c:pt>
                <c:pt idx="20172">
                  <c:v>1.0068416595458984E-3</c:v>
                </c:pt>
                <c:pt idx="20173">
                  <c:v>1.007080078125E-3</c:v>
                </c:pt>
                <c:pt idx="20174">
                  <c:v>1.007080078125E-3</c:v>
                </c:pt>
                <c:pt idx="20175">
                  <c:v>1.0068416595458984E-3</c:v>
                </c:pt>
                <c:pt idx="20176">
                  <c:v>1.007080078125E-3</c:v>
                </c:pt>
                <c:pt idx="20177">
                  <c:v>1.007080078125E-3</c:v>
                </c:pt>
                <c:pt idx="20178">
                  <c:v>1.0068416595458984E-3</c:v>
                </c:pt>
                <c:pt idx="20179">
                  <c:v>1.007080078125E-3</c:v>
                </c:pt>
                <c:pt idx="20180">
                  <c:v>1.007080078125E-3</c:v>
                </c:pt>
                <c:pt idx="20181">
                  <c:v>1.0068416595458984E-3</c:v>
                </c:pt>
                <c:pt idx="20182">
                  <c:v>1.007080078125E-3</c:v>
                </c:pt>
                <c:pt idx="20183">
                  <c:v>1.0080337524414063E-3</c:v>
                </c:pt>
                <c:pt idx="20184">
                  <c:v>1.0068416595458984E-3</c:v>
                </c:pt>
                <c:pt idx="20185">
                  <c:v>1.007080078125E-3</c:v>
                </c:pt>
                <c:pt idx="20186">
                  <c:v>1.007080078125E-3</c:v>
                </c:pt>
                <c:pt idx="20187">
                  <c:v>1.0068416595458984E-3</c:v>
                </c:pt>
                <c:pt idx="20188">
                  <c:v>1.007080078125E-3</c:v>
                </c:pt>
                <c:pt idx="20189">
                  <c:v>1.007080078125E-3</c:v>
                </c:pt>
                <c:pt idx="20190">
                  <c:v>1.0068416595458984E-3</c:v>
                </c:pt>
                <c:pt idx="20191">
                  <c:v>1.007080078125E-3</c:v>
                </c:pt>
                <c:pt idx="20192">
                  <c:v>1.007080078125E-3</c:v>
                </c:pt>
                <c:pt idx="20193">
                  <c:v>1.0068416595458984E-3</c:v>
                </c:pt>
                <c:pt idx="20194">
                  <c:v>1.007080078125E-3</c:v>
                </c:pt>
                <c:pt idx="20195">
                  <c:v>1.0080337524414063E-3</c:v>
                </c:pt>
                <c:pt idx="20196">
                  <c:v>1.007080078125E-3</c:v>
                </c:pt>
                <c:pt idx="20197">
                  <c:v>1.0068416595458984E-3</c:v>
                </c:pt>
                <c:pt idx="20198">
                  <c:v>1.007080078125E-3</c:v>
                </c:pt>
                <c:pt idx="20199">
                  <c:v>1.007080078125E-3</c:v>
                </c:pt>
                <c:pt idx="20200">
                  <c:v>1.0068416595458984E-3</c:v>
                </c:pt>
                <c:pt idx="20201">
                  <c:v>1.007080078125E-3</c:v>
                </c:pt>
                <c:pt idx="20202">
                  <c:v>1.007080078125E-3</c:v>
                </c:pt>
                <c:pt idx="20203">
                  <c:v>1.0068416595458984E-3</c:v>
                </c:pt>
                <c:pt idx="20204">
                  <c:v>1.007080078125E-3</c:v>
                </c:pt>
                <c:pt idx="20205">
                  <c:v>1.007080078125E-3</c:v>
                </c:pt>
                <c:pt idx="20206">
                  <c:v>1.0068416595458984E-3</c:v>
                </c:pt>
                <c:pt idx="20207">
                  <c:v>1.007080078125E-3</c:v>
                </c:pt>
                <c:pt idx="20208">
                  <c:v>1.0080337524414063E-3</c:v>
                </c:pt>
                <c:pt idx="20209">
                  <c:v>1.0068416595458984E-3</c:v>
                </c:pt>
                <c:pt idx="20210">
                  <c:v>1.007080078125E-3</c:v>
                </c:pt>
                <c:pt idx="20211">
                  <c:v>1.007080078125E-3</c:v>
                </c:pt>
                <c:pt idx="20212">
                  <c:v>1.0068416595458984E-3</c:v>
                </c:pt>
                <c:pt idx="20213">
                  <c:v>1.007080078125E-3</c:v>
                </c:pt>
                <c:pt idx="20214">
                  <c:v>1.007080078125E-3</c:v>
                </c:pt>
                <c:pt idx="20215">
                  <c:v>1.0068416595458984E-3</c:v>
                </c:pt>
                <c:pt idx="20216">
                  <c:v>1.007080078125E-3</c:v>
                </c:pt>
                <c:pt idx="20217">
                  <c:v>1.007080078125E-3</c:v>
                </c:pt>
                <c:pt idx="20218">
                  <c:v>1.0068416595458984E-3</c:v>
                </c:pt>
                <c:pt idx="20219">
                  <c:v>1.007080078125E-3</c:v>
                </c:pt>
                <c:pt idx="20220">
                  <c:v>1.0080337524414063E-3</c:v>
                </c:pt>
                <c:pt idx="20221">
                  <c:v>1.007080078125E-3</c:v>
                </c:pt>
                <c:pt idx="20222">
                  <c:v>1.0068416595458984E-3</c:v>
                </c:pt>
                <c:pt idx="20223">
                  <c:v>1.007080078125E-3</c:v>
                </c:pt>
                <c:pt idx="20224">
                  <c:v>1.007080078125E-3</c:v>
                </c:pt>
                <c:pt idx="20225">
                  <c:v>1.0068416595458984E-3</c:v>
                </c:pt>
                <c:pt idx="20226">
                  <c:v>1.007080078125E-3</c:v>
                </c:pt>
                <c:pt idx="20227">
                  <c:v>1.007080078125E-3</c:v>
                </c:pt>
                <c:pt idx="20228">
                  <c:v>1.0068416595458984E-3</c:v>
                </c:pt>
                <c:pt idx="20229">
                  <c:v>1.007080078125E-3</c:v>
                </c:pt>
                <c:pt idx="20230">
                  <c:v>1.007080078125E-3</c:v>
                </c:pt>
                <c:pt idx="20231">
                  <c:v>1.0068416595458984E-3</c:v>
                </c:pt>
                <c:pt idx="20232">
                  <c:v>1.007080078125E-3</c:v>
                </c:pt>
                <c:pt idx="20233">
                  <c:v>1.0080337524414063E-3</c:v>
                </c:pt>
                <c:pt idx="20234">
                  <c:v>1.0068416595458984E-3</c:v>
                </c:pt>
                <c:pt idx="20235">
                  <c:v>1.007080078125E-3</c:v>
                </c:pt>
                <c:pt idx="20236">
                  <c:v>1.007080078125E-3</c:v>
                </c:pt>
                <c:pt idx="20237">
                  <c:v>1.0068416595458984E-3</c:v>
                </c:pt>
                <c:pt idx="20238">
                  <c:v>1.007080078125E-3</c:v>
                </c:pt>
                <c:pt idx="20239">
                  <c:v>1.007080078125E-3</c:v>
                </c:pt>
                <c:pt idx="20240">
                  <c:v>1.0068416595458984E-3</c:v>
                </c:pt>
                <c:pt idx="20241">
                  <c:v>1.007080078125E-3</c:v>
                </c:pt>
                <c:pt idx="20242">
                  <c:v>1.007080078125E-3</c:v>
                </c:pt>
                <c:pt idx="20243">
                  <c:v>1.0068416595458984E-3</c:v>
                </c:pt>
                <c:pt idx="20244">
                  <c:v>1.007080078125E-3</c:v>
                </c:pt>
                <c:pt idx="20245">
                  <c:v>1.0080337524414063E-3</c:v>
                </c:pt>
                <c:pt idx="20246">
                  <c:v>1.007080078125E-3</c:v>
                </c:pt>
                <c:pt idx="20247">
                  <c:v>1.0068416595458984E-3</c:v>
                </c:pt>
                <c:pt idx="20248">
                  <c:v>1.007080078125E-3</c:v>
                </c:pt>
                <c:pt idx="20249">
                  <c:v>1.007080078125E-3</c:v>
                </c:pt>
                <c:pt idx="20250">
                  <c:v>1.0068416595458984E-3</c:v>
                </c:pt>
                <c:pt idx="20251">
                  <c:v>1.007080078125E-3</c:v>
                </c:pt>
                <c:pt idx="20252">
                  <c:v>1.007080078125E-3</c:v>
                </c:pt>
                <c:pt idx="20253">
                  <c:v>1.0068416595458984E-3</c:v>
                </c:pt>
                <c:pt idx="20254">
                  <c:v>1.007080078125E-3</c:v>
                </c:pt>
                <c:pt idx="20255">
                  <c:v>1.007080078125E-3</c:v>
                </c:pt>
                <c:pt idx="20256">
                  <c:v>1.0068416595458984E-3</c:v>
                </c:pt>
                <c:pt idx="20257">
                  <c:v>1.007080078125E-3</c:v>
                </c:pt>
                <c:pt idx="20258">
                  <c:v>1.0080337524414063E-3</c:v>
                </c:pt>
                <c:pt idx="20259">
                  <c:v>1.0068416595458984E-3</c:v>
                </c:pt>
                <c:pt idx="20260">
                  <c:v>1.007080078125E-3</c:v>
                </c:pt>
                <c:pt idx="20261">
                  <c:v>1.007080078125E-3</c:v>
                </c:pt>
                <c:pt idx="20262">
                  <c:v>1.0068416595458984E-3</c:v>
                </c:pt>
                <c:pt idx="20263">
                  <c:v>1.007080078125E-3</c:v>
                </c:pt>
                <c:pt idx="20264">
                  <c:v>1.007080078125E-3</c:v>
                </c:pt>
                <c:pt idx="20265">
                  <c:v>1.0068416595458984E-3</c:v>
                </c:pt>
                <c:pt idx="20266">
                  <c:v>1.007080078125E-3</c:v>
                </c:pt>
                <c:pt idx="20267">
                  <c:v>1.007080078125E-3</c:v>
                </c:pt>
                <c:pt idx="20268">
                  <c:v>1.0068416595458984E-3</c:v>
                </c:pt>
                <c:pt idx="20269">
                  <c:v>1.007080078125E-3</c:v>
                </c:pt>
                <c:pt idx="20270">
                  <c:v>1.0080337524414063E-3</c:v>
                </c:pt>
                <c:pt idx="20271">
                  <c:v>1.007080078125E-3</c:v>
                </c:pt>
                <c:pt idx="20272">
                  <c:v>1.0068416595458984E-3</c:v>
                </c:pt>
                <c:pt idx="20273">
                  <c:v>1.007080078125E-3</c:v>
                </c:pt>
                <c:pt idx="20274">
                  <c:v>1.007080078125E-3</c:v>
                </c:pt>
                <c:pt idx="20275">
                  <c:v>1.0068416595458984E-3</c:v>
                </c:pt>
                <c:pt idx="20276">
                  <c:v>1.007080078125E-3</c:v>
                </c:pt>
                <c:pt idx="20277">
                  <c:v>1.007080078125E-3</c:v>
                </c:pt>
                <c:pt idx="20278">
                  <c:v>1.0068416595458984E-3</c:v>
                </c:pt>
                <c:pt idx="20279">
                  <c:v>1.007080078125E-3</c:v>
                </c:pt>
                <c:pt idx="20280">
                  <c:v>1.007080078125E-3</c:v>
                </c:pt>
                <c:pt idx="20281">
                  <c:v>1.0068416595458984E-3</c:v>
                </c:pt>
                <c:pt idx="20282">
                  <c:v>1.007080078125E-3</c:v>
                </c:pt>
                <c:pt idx="20283">
                  <c:v>1.0080337524414063E-3</c:v>
                </c:pt>
                <c:pt idx="20284">
                  <c:v>1.0068416595458984E-3</c:v>
                </c:pt>
                <c:pt idx="20285">
                  <c:v>1.007080078125E-3</c:v>
                </c:pt>
                <c:pt idx="20286">
                  <c:v>1.007080078125E-3</c:v>
                </c:pt>
                <c:pt idx="20287">
                  <c:v>1.0068416595458984E-3</c:v>
                </c:pt>
                <c:pt idx="20288">
                  <c:v>1.007080078125E-3</c:v>
                </c:pt>
                <c:pt idx="20289">
                  <c:v>1.007080078125E-3</c:v>
                </c:pt>
                <c:pt idx="20290">
                  <c:v>1.0068416595458984E-3</c:v>
                </c:pt>
                <c:pt idx="20291">
                  <c:v>1.007080078125E-3</c:v>
                </c:pt>
                <c:pt idx="20292">
                  <c:v>1.007080078125E-3</c:v>
                </c:pt>
                <c:pt idx="20293">
                  <c:v>1.0068416595458984E-3</c:v>
                </c:pt>
                <c:pt idx="20294">
                  <c:v>1.007080078125E-3</c:v>
                </c:pt>
                <c:pt idx="20295">
                  <c:v>1.0080337524414063E-3</c:v>
                </c:pt>
                <c:pt idx="20296">
                  <c:v>1.007080078125E-3</c:v>
                </c:pt>
                <c:pt idx="20297">
                  <c:v>1.0068416595458984E-3</c:v>
                </c:pt>
                <c:pt idx="20298">
                  <c:v>1.007080078125E-3</c:v>
                </c:pt>
                <c:pt idx="20299">
                  <c:v>1.007080078125E-3</c:v>
                </c:pt>
                <c:pt idx="20300">
                  <c:v>1.0068416595458984E-3</c:v>
                </c:pt>
                <c:pt idx="20301">
                  <c:v>1.007080078125E-3</c:v>
                </c:pt>
                <c:pt idx="20302">
                  <c:v>1.007080078125E-3</c:v>
                </c:pt>
                <c:pt idx="20303">
                  <c:v>1.0068416595458984E-3</c:v>
                </c:pt>
                <c:pt idx="20304">
                  <c:v>1.007080078125E-3</c:v>
                </c:pt>
                <c:pt idx="20305">
                  <c:v>1.007080078125E-3</c:v>
                </c:pt>
                <c:pt idx="20306">
                  <c:v>1.0068416595458984E-3</c:v>
                </c:pt>
                <c:pt idx="20307">
                  <c:v>1.0080337524414063E-3</c:v>
                </c:pt>
                <c:pt idx="20308">
                  <c:v>1.007080078125E-3</c:v>
                </c:pt>
                <c:pt idx="20309">
                  <c:v>1.0068416595458984E-3</c:v>
                </c:pt>
                <c:pt idx="20310">
                  <c:v>1.007080078125E-3</c:v>
                </c:pt>
                <c:pt idx="20311">
                  <c:v>1.007080078125E-3</c:v>
                </c:pt>
                <c:pt idx="20312">
                  <c:v>1.0068416595458984E-3</c:v>
                </c:pt>
                <c:pt idx="20313">
                  <c:v>1.007080078125E-3</c:v>
                </c:pt>
                <c:pt idx="20314">
                  <c:v>1.007080078125E-3</c:v>
                </c:pt>
                <c:pt idx="20315">
                  <c:v>1.0068416595458984E-3</c:v>
                </c:pt>
                <c:pt idx="20316">
                  <c:v>1.007080078125E-3</c:v>
                </c:pt>
                <c:pt idx="20317">
                  <c:v>1.007080078125E-3</c:v>
                </c:pt>
                <c:pt idx="20318">
                  <c:v>1.0068416595458984E-3</c:v>
                </c:pt>
                <c:pt idx="20319">
                  <c:v>1.007080078125E-3</c:v>
                </c:pt>
                <c:pt idx="20320">
                  <c:v>1.0080337524414063E-3</c:v>
                </c:pt>
                <c:pt idx="20321">
                  <c:v>1.007080078125E-3</c:v>
                </c:pt>
                <c:pt idx="20322">
                  <c:v>1.0068416595458984E-3</c:v>
                </c:pt>
                <c:pt idx="20323">
                  <c:v>1.007080078125E-3</c:v>
                </c:pt>
                <c:pt idx="20324">
                  <c:v>1.007080078125E-3</c:v>
                </c:pt>
                <c:pt idx="20325">
                  <c:v>1.0068416595458984E-3</c:v>
                </c:pt>
                <c:pt idx="20326">
                  <c:v>1.007080078125E-3</c:v>
                </c:pt>
                <c:pt idx="20327">
                  <c:v>1.007080078125E-3</c:v>
                </c:pt>
                <c:pt idx="20328">
                  <c:v>1.0068416595458984E-3</c:v>
                </c:pt>
                <c:pt idx="20329">
                  <c:v>1.007080078125E-3</c:v>
                </c:pt>
                <c:pt idx="20330">
                  <c:v>1.007080078125E-3</c:v>
                </c:pt>
                <c:pt idx="20331">
                  <c:v>1.0068416595458984E-3</c:v>
                </c:pt>
                <c:pt idx="20332">
                  <c:v>1.0080337524414063E-3</c:v>
                </c:pt>
                <c:pt idx="20333">
                  <c:v>1.007080078125E-3</c:v>
                </c:pt>
                <c:pt idx="20334">
                  <c:v>1.0068416595458984E-3</c:v>
                </c:pt>
                <c:pt idx="20335">
                  <c:v>1.007080078125E-3</c:v>
                </c:pt>
                <c:pt idx="20336">
                  <c:v>1.007080078125E-3</c:v>
                </c:pt>
                <c:pt idx="20337">
                  <c:v>1.0068416595458984E-3</c:v>
                </c:pt>
                <c:pt idx="20338">
                  <c:v>1.007080078125E-3</c:v>
                </c:pt>
                <c:pt idx="20339">
                  <c:v>1.007080078125E-3</c:v>
                </c:pt>
                <c:pt idx="20340">
                  <c:v>1.0068416595458984E-3</c:v>
                </c:pt>
                <c:pt idx="20341">
                  <c:v>1.007080078125E-3</c:v>
                </c:pt>
                <c:pt idx="20342">
                  <c:v>1.007080078125E-3</c:v>
                </c:pt>
                <c:pt idx="20343">
                  <c:v>1.0068416595458984E-3</c:v>
                </c:pt>
                <c:pt idx="20344">
                  <c:v>1.007080078125E-3</c:v>
                </c:pt>
                <c:pt idx="20345">
                  <c:v>1.0080337524414063E-3</c:v>
                </c:pt>
                <c:pt idx="20346">
                  <c:v>1.007080078125E-3</c:v>
                </c:pt>
                <c:pt idx="20347">
                  <c:v>1.0068416595458984E-3</c:v>
                </c:pt>
                <c:pt idx="20348">
                  <c:v>1.007080078125E-3</c:v>
                </c:pt>
                <c:pt idx="20349">
                  <c:v>1.007080078125E-3</c:v>
                </c:pt>
                <c:pt idx="20350">
                  <c:v>1.0068416595458984E-3</c:v>
                </c:pt>
                <c:pt idx="20351">
                  <c:v>1.007080078125E-3</c:v>
                </c:pt>
                <c:pt idx="20352">
                  <c:v>1.007080078125E-3</c:v>
                </c:pt>
                <c:pt idx="20353">
                  <c:v>1.0068416595458984E-3</c:v>
                </c:pt>
                <c:pt idx="20354">
                  <c:v>3.0210018157958984E-3</c:v>
                </c:pt>
                <c:pt idx="20355">
                  <c:v>1.0080337524414063E-3</c:v>
                </c:pt>
                <c:pt idx="20356">
                  <c:v>1.007080078125E-3</c:v>
                </c:pt>
                <c:pt idx="20357">
                  <c:v>1.0068416595458984E-3</c:v>
                </c:pt>
                <c:pt idx="20358">
                  <c:v>1.007080078125E-3</c:v>
                </c:pt>
                <c:pt idx="20359">
                  <c:v>1.007080078125E-3</c:v>
                </c:pt>
                <c:pt idx="20360">
                  <c:v>1.0068416595458984E-3</c:v>
                </c:pt>
                <c:pt idx="20361">
                  <c:v>1.007080078125E-3</c:v>
                </c:pt>
                <c:pt idx="20362">
                  <c:v>1.007080078125E-3</c:v>
                </c:pt>
                <c:pt idx="20363">
                  <c:v>1.0068416595458984E-3</c:v>
                </c:pt>
                <c:pt idx="20364">
                  <c:v>1.007080078125E-3</c:v>
                </c:pt>
                <c:pt idx="20365">
                  <c:v>1.007080078125E-3</c:v>
                </c:pt>
                <c:pt idx="20366">
                  <c:v>1.0068416595458984E-3</c:v>
                </c:pt>
                <c:pt idx="20367">
                  <c:v>1.007080078125E-3</c:v>
                </c:pt>
                <c:pt idx="20368">
                  <c:v>1.0080337524414063E-3</c:v>
                </c:pt>
                <c:pt idx="20369">
                  <c:v>1.007080078125E-3</c:v>
                </c:pt>
                <c:pt idx="20370">
                  <c:v>1.0068416595458984E-3</c:v>
                </c:pt>
                <c:pt idx="20371">
                  <c:v>1.007080078125E-3</c:v>
                </c:pt>
                <c:pt idx="20372">
                  <c:v>1.007080078125E-3</c:v>
                </c:pt>
                <c:pt idx="20373">
                  <c:v>1.0068416595458984E-3</c:v>
                </c:pt>
                <c:pt idx="20374">
                  <c:v>1.007080078125E-3</c:v>
                </c:pt>
                <c:pt idx="20375">
                  <c:v>1.007080078125E-3</c:v>
                </c:pt>
                <c:pt idx="20376">
                  <c:v>1.0068416595458984E-3</c:v>
                </c:pt>
                <c:pt idx="20377">
                  <c:v>1.007080078125E-3</c:v>
                </c:pt>
                <c:pt idx="20378">
                  <c:v>1.007080078125E-3</c:v>
                </c:pt>
                <c:pt idx="20379">
                  <c:v>1.0068416595458984E-3</c:v>
                </c:pt>
                <c:pt idx="20380">
                  <c:v>1.0080337524414063E-3</c:v>
                </c:pt>
                <c:pt idx="20381">
                  <c:v>1.007080078125E-3</c:v>
                </c:pt>
                <c:pt idx="20382">
                  <c:v>1.0068416595458984E-3</c:v>
                </c:pt>
                <c:pt idx="20383">
                  <c:v>1.007080078125E-3</c:v>
                </c:pt>
                <c:pt idx="20384">
                  <c:v>1.007080078125E-3</c:v>
                </c:pt>
                <c:pt idx="20385">
                  <c:v>1.0068416595458984E-3</c:v>
                </c:pt>
                <c:pt idx="20386">
                  <c:v>1.007080078125E-3</c:v>
                </c:pt>
                <c:pt idx="20387">
                  <c:v>1.007080078125E-3</c:v>
                </c:pt>
                <c:pt idx="20388">
                  <c:v>1.0068416595458984E-3</c:v>
                </c:pt>
                <c:pt idx="20389">
                  <c:v>1.007080078125E-3</c:v>
                </c:pt>
                <c:pt idx="20390">
                  <c:v>1.007080078125E-3</c:v>
                </c:pt>
                <c:pt idx="20391">
                  <c:v>1.0068416595458984E-3</c:v>
                </c:pt>
                <c:pt idx="20392">
                  <c:v>1.007080078125E-3</c:v>
                </c:pt>
                <c:pt idx="20393">
                  <c:v>1.0080337524414063E-3</c:v>
                </c:pt>
                <c:pt idx="20394">
                  <c:v>1.007080078125E-3</c:v>
                </c:pt>
                <c:pt idx="20395">
                  <c:v>1.0068416595458984E-3</c:v>
                </c:pt>
                <c:pt idx="20396">
                  <c:v>1.007080078125E-3</c:v>
                </c:pt>
                <c:pt idx="20397">
                  <c:v>1.007080078125E-3</c:v>
                </c:pt>
                <c:pt idx="20398">
                  <c:v>1.0068416595458984E-3</c:v>
                </c:pt>
                <c:pt idx="20399">
                  <c:v>1.007080078125E-3</c:v>
                </c:pt>
                <c:pt idx="20400">
                  <c:v>1.007080078125E-3</c:v>
                </c:pt>
                <c:pt idx="20401">
                  <c:v>1.0068416595458984E-3</c:v>
                </c:pt>
                <c:pt idx="20402">
                  <c:v>1.007080078125E-3</c:v>
                </c:pt>
                <c:pt idx="20403">
                  <c:v>1.007080078125E-3</c:v>
                </c:pt>
                <c:pt idx="20404">
                  <c:v>1.0068416595458984E-3</c:v>
                </c:pt>
                <c:pt idx="20405">
                  <c:v>1.0080337524414063E-3</c:v>
                </c:pt>
                <c:pt idx="20406">
                  <c:v>1.007080078125E-3</c:v>
                </c:pt>
                <c:pt idx="20407">
                  <c:v>1.0068416595458984E-3</c:v>
                </c:pt>
                <c:pt idx="20408">
                  <c:v>1.007080078125E-3</c:v>
                </c:pt>
                <c:pt idx="20409">
                  <c:v>1.007080078125E-3</c:v>
                </c:pt>
                <c:pt idx="20410">
                  <c:v>1.0068416595458984E-3</c:v>
                </c:pt>
                <c:pt idx="20411">
                  <c:v>1.007080078125E-3</c:v>
                </c:pt>
                <c:pt idx="20412">
                  <c:v>1.007080078125E-3</c:v>
                </c:pt>
                <c:pt idx="20413">
                  <c:v>1.0068416595458984E-3</c:v>
                </c:pt>
                <c:pt idx="20414">
                  <c:v>1.007080078125E-3</c:v>
                </c:pt>
                <c:pt idx="20415">
                  <c:v>1.007080078125E-3</c:v>
                </c:pt>
                <c:pt idx="20416">
                  <c:v>5.0358772277832031E-3</c:v>
                </c:pt>
                <c:pt idx="20417">
                  <c:v>1.007080078125E-3</c:v>
                </c:pt>
                <c:pt idx="20418">
                  <c:v>1.007080078125E-3</c:v>
                </c:pt>
                <c:pt idx="20419">
                  <c:v>1.0068416595458984E-3</c:v>
                </c:pt>
                <c:pt idx="20420">
                  <c:v>1.007080078125E-3</c:v>
                </c:pt>
                <c:pt idx="20421">
                  <c:v>1.007080078125E-3</c:v>
                </c:pt>
                <c:pt idx="20422">
                  <c:v>1.0068416595458984E-3</c:v>
                </c:pt>
                <c:pt idx="20423">
                  <c:v>1.007080078125E-3</c:v>
                </c:pt>
                <c:pt idx="20424">
                  <c:v>1.007080078125E-3</c:v>
                </c:pt>
                <c:pt idx="20425">
                  <c:v>1.0068416595458984E-3</c:v>
                </c:pt>
                <c:pt idx="20426">
                  <c:v>1.0080337524414063E-3</c:v>
                </c:pt>
                <c:pt idx="20427">
                  <c:v>1.007080078125E-3</c:v>
                </c:pt>
                <c:pt idx="20428">
                  <c:v>1.0068416595458984E-3</c:v>
                </c:pt>
                <c:pt idx="20429">
                  <c:v>1.007080078125E-3</c:v>
                </c:pt>
                <c:pt idx="20430">
                  <c:v>1.007080078125E-3</c:v>
                </c:pt>
                <c:pt idx="20431">
                  <c:v>1.0068416595458984E-3</c:v>
                </c:pt>
                <c:pt idx="20432">
                  <c:v>1.007080078125E-3</c:v>
                </c:pt>
                <c:pt idx="20433">
                  <c:v>1.007080078125E-3</c:v>
                </c:pt>
                <c:pt idx="20434">
                  <c:v>1.0068416595458984E-3</c:v>
                </c:pt>
                <c:pt idx="20435">
                  <c:v>1.007080078125E-3</c:v>
                </c:pt>
                <c:pt idx="20436">
                  <c:v>1.007080078125E-3</c:v>
                </c:pt>
                <c:pt idx="20437">
                  <c:v>1.0068416595458984E-3</c:v>
                </c:pt>
                <c:pt idx="20438">
                  <c:v>1.007080078125E-3</c:v>
                </c:pt>
                <c:pt idx="20439">
                  <c:v>1.0080337524414063E-3</c:v>
                </c:pt>
                <c:pt idx="20440">
                  <c:v>1.007080078125E-3</c:v>
                </c:pt>
                <c:pt idx="20441">
                  <c:v>1.0068416595458984E-3</c:v>
                </c:pt>
                <c:pt idx="20442">
                  <c:v>1.007080078125E-3</c:v>
                </c:pt>
                <c:pt idx="20443">
                  <c:v>1.007080078125E-3</c:v>
                </c:pt>
                <c:pt idx="20444">
                  <c:v>1.0068416595458984E-3</c:v>
                </c:pt>
                <c:pt idx="20445">
                  <c:v>1.007080078125E-3</c:v>
                </c:pt>
                <c:pt idx="20446">
                  <c:v>1.007080078125E-3</c:v>
                </c:pt>
                <c:pt idx="20447">
                  <c:v>1.0068416595458984E-3</c:v>
                </c:pt>
                <c:pt idx="20448">
                  <c:v>1.007080078125E-3</c:v>
                </c:pt>
                <c:pt idx="20449">
                  <c:v>1.007080078125E-3</c:v>
                </c:pt>
                <c:pt idx="20450">
                  <c:v>1.0068416595458984E-3</c:v>
                </c:pt>
                <c:pt idx="20451">
                  <c:v>1.0080337524414063E-3</c:v>
                </c:pt>
                <c:pt idx="20452">
                  <c:v>1.007080078125E-3</c:v>
                </c:pt>
                <c:pt idx="20453">
                  <c:v>1.0068416595458984E-3</c:v>
                </c:pt>
                <c:pt idx="20454">
                  <c:v>1.007080078125E-3</c:v>
                </c:pt>
                <c:pt idx="20455">
                  <c:v>1.007080078125E-3</c:v>
                </c:pt>
                <c:pt idx="20456">
                  <c:v>1.0068416595458984E-3</c:v>
                </c:pt>
                <c:pt idx="20457">
                  <c:v>1.007080078125E-3</c:v>
                </c:pt>
                <c:pt idx="20458">
                  <c:v>1.007080078125E-3</c:v>
                </c:pt>
                <c:pt idx="20459">
                  <c:v>1.0068416595458984E-3</c:v>
                </c:pt>
                <c:pt idx="20460">
                  <c:v>1.007080078125E-3</c:v>
                </c:pt>
                <c:pt idx="20461">
                  <c:v>1.007080078125E-3</c:v>
                </c:pt>
                <c:pt idx="20462">
                  <c:v>1.0068416595458984E-3</c:v>
                </c:pt>
                <c:pt idx="20463">
                  <c:v>1.007080078125E-3</c:v>
                </c:pt>
                <c:pt idx="20464">
                  <c:v>1.0080337524414063E-3</c:v>
                </c:pt>
                <c:pt idx="20465">
                  <c:v>1.007080078125E-3</c:v>
                </c:pt>
                <c:pt idx="20466">
                  <c:v>1.0068416595458984E-3</c:v>
                </c:pt>
                <c:pt idx="20467">
                  <c:v>1.007080078125E-3</c:v>
                </c:pt>
                <c:pt idx="20468">
                  <c:v>1.007080078125E-3</c:v>
                </c:pt>
                <c:pt idx="20469">
                  <c:v>1.0068416595458984E-3</c:v>
                </c:pt>
                <c:pt idx="20470">
                  <c:v>1.007080078125E-3</c:v>
                </c:pt>
                <c:pt idx="20471">
                  <c:v>1.007080078125E-3</c:v>
                </c:pt>
                <c:pt idx="20472">
                  <c:v>1.0068416595458984E-3</c:v>
                </c:pt>
                <c:pt idx="20473">
                  <c:v>1.007080078125E-3</c:v>
                </c:pt>
                <c:pt idx="20474">
                  <c:v>1.007080078125E-3</c:v>
                </c:pt>
                <c:pt idx="20475">
                  <c:v>1.0068416595458984E-3</c:v>
                </c:pt>
                <c:pt idx="20476">
                  <c:v>1.0080337524414063E-3</c:v>
                </c:pt>
                <c:pt idx="20477">
                  <c:v>1.007080078125E-3</c:v>
                </c:pt>
                <c:pt idx="20478">
                  <c:v>1.0068416595458984E-3</c:v>
                </c:pt>
                <c:pt idx="20479">
                  <c:v>1.007080078125E-3</c:v>
                </c:pt>
                <c:pt idx="20480">
                  <c:v>1.007080078125E-3</c:v>
                </c:pt>
                <c:pt idx="20481">
                  <c:v>1.0068416595458984E-3</c:v>
                </c:pt>
                <c:pt idx="20482">
                  <c:v>1.007080078125E-3</c:v>
                </c:pt>
                <c:pt idx="20483">
                  <c:v>1.007080078125E-3</c:v>
                </c:pt>
                <c:pt idx="20484">
                  <c:v>1.0068416595458984E-3</c:v>
                </c:pt>
                <c:pt idx="20485">
                  <c:v>1.007080078125E-3</c:v>
                </c:pt>
                <c:pt idx="20486">
                  <c:v>1.007080078125E-3</c:v>
                </c:pt>
                <c:pt idx="20487">
                  <c:v>1.0068416595458984E-3</c:v>
                </c:pt>
                <c:pt idx="20488">
                  <c:v>1.007080078125E-3</c:v>
                </c:pt>
                <c:pt idx="20489">
                  <c:v>1.0080337524414063E-3</c:v>
                </c:pt>
                <c:pt idx="20490">
                  <c:v>1.007080078125E-3</c:v>
                </c:pt>
                <c:pt idx="20491">
                  <c:v>1.0068416595458984E-3</c:v>
                </c:pt>
                <c:pt idx="20492">
                  <c:v>1.007080078125E-3</c:v>
                </c:pt>
                <c:pt idx="20493">
                  <c:v>1.007080078125E-3</c:v>
                </c:pt>
                <c:pt idx="20494">
                  <c:v>1.0068416595458984E-3</c:v>
                </c:pt>
                <c:pt idx="20495">
                  <c:v>1.007080078125E-3</c:v>
                </c:pt>
                <c:pt idx="20496">
                  <c:v>1.007080078125E-3</c:v>
                </c:pt>
                <c:pt idx="20497">
                  <c:v>1.0068416595458984E-3</c:v>
                </c:pt>
                <c:pt idx="20498">
                  <c:v>1.007080078125E-3</c:v>
                </c:pt>
                <c:pt idx="20499">
                  <c:v>1.007080078125E-3</c:v>
                </c:pt>
                <c:pt idx="20500">
                  <c:v>1.0068416595458984E-3</c:v>
                </c:pt>
                <c:pt idx="20501">
                  <c:v>1.0080337524414063E-3</c:v>
                </c:pt>
                <c:pt idx="20502">
                  <c:v>1.007080078125E-3</c:v>
                </c:pt>
                <c:pt idx="20503">
                  <c:v>1.0068416595458984E-3</c:v>
                </c:pt>
                <c:pt idx="20504">
                  <c:v>1.007080078125E-3</c:v>
                </c:pt>
                <c:pt idx="20505">
                  <c:v>1.007080078125E-3</c:v>
                </c:pt>
                <c:pt idx="20506">
                  <c:v>1.0068416595458984E-3</c:v>
                </c:pt>
                <c:pt idx="20507">
                  <c:v>1.007080078125E-3</c:v>
                </c:pt>
                <c:pt idx="20508">
                  <c:v>1.007080078125E-3</c:v>
                </c:pt>
                <c:pt idx="20509">
                  <c:v>1.0068416595458984E-3</c:v>
                </c:pt>
                <c:pt idx="20510">
                  <c:v>7.0500373840332031E-3</c:v>
                </c:pt>
                <c:pt idx="20511">
                  <c:v>1.007080078125E-3</c:v>
                </c:pt>
                <c:pt idx="20512">
                  <c:v>1.007080078125E-3</c:v>
                </c:pt>
                <c:pt idx="20513">
                  <c:v>1.0068416595458984E-3</c:v>
                </c:pt>
                <c:pt idx="20514">
                  <c:v>1.007080078125E-3</c:v>
                </c:pt>
                <c:pt idx="20515">
                  <c:v>1.007080078125E-3</c:v>
                </c:pt>
                <c:pt idx="20516">
                  <c:v>1.0068416595458984E-3</c:v>
                </c:pt>
                <c:pt idx="20517">
                  <c:v>1.007080078125E-3</c:v>
                </c:pt>
                <c:pt idx="20518">
                  <c:v>1.0068416595458984E-3</c:v>
                </c:pt>
                <c:pt idx="20519">
                  <c:v>1.007080078125E-3</c:v>
                </c:pt>
                <c:pt idx="20520">
                  <c:v>1.0080337524414063E-3</c:v>
                </c:pt>
                <c:pt idx="20521">
                  <c:v>1.007080078125E-3</c:v>
                </c:pt>
                <c:pt idx="20522">
                  <c:v>1.0068416595458984E-3</c:v>
                </c:pt>
                <c:pt idx="20523">
                  <c:v>1.007080078125E-3</c:v>
                </c:pt>
                <c:pt idx="20524">
                  <c:v>1.007080078125E-3</c:v>
                </c:pt>
                <c:pt idx="20525">
                  <c:v>1.0068416595458984E-3</c:v>
                </c:pt>
                <c:pt idx="20526">
                  <c:v>1.007080078125E-3</c:v>
                </c:pt>
                <c:pt idx="20527">
                  <c:v>1.007080078125E-3</c:v>
                </c:pt>
                <c:pt idx="20528">
                  <c:v>1.0068416595458984E-3</c:v>
                </c:pt>
                <c:pt idx="20529">
                  <c:v>1.007080078125E-3</c:v>
                </c:pt>
                <c:pt idx="20530">
                  <c:v>1.007080078125E-3</c:v>
                </c:pt>
                <c:pt idx="20531">
                  <c:v>1.0068416595458984E-3</c:v>
                </c:pt>
                <c:pt idx="20532">
                  <c:v>1.007080078125E-3</c:v>
                </c:pt>
                <c:pt idx="20533">
                  <c:v>1.0080337524414063E-3</c:v>
                </c:pt>
                <c:pt idx="20534">
                  <c:v>1.007080078125E-3</c:v>
                </c:pt>
                <c:pt idx="20535">
                  <c:v>1.0068416595458984E-3</c:v>
                </c:pt>
                <c:pt idx="20536">
                  <c:v>1.007080078125E-3</c:v>
                </c:pt>
                <c:pt idx="20537">
                  <c:v>1.007080078125E-3</c:v>
                </c:pt>
                <c:pt idx="20538">
                  <c:v>1.0068416595458984E-3</c:v>
                </c:pt>
                <c:pt idx="20539">
                  <c:v>1.007080078125E-3</c:v>
                </c:pt>
                <c:pt idx="20540">
                  <c:v>1.0068416595458984E-3</c:v>
                </c:pt>
                <c:pt idx="20541">
                  <c:v>1.007080078125E-3</c:v>
                </c:pt>
                <c:pt idx="20542">
                  <c:v>1.007080078125E-3</c:v>
                </c:pt>
                <c:pt idx="20543">
                  <c:v>1.0068416595458984E-3</c:v>
                </c:pt>
                <c:pt idx="20544">
                  <c:v>1.007080078125E-3</c:v>
                </c:pt>
                <c:pt idx="20545">
                  <c:v>1.0080337524414063E-3</c:v>
                </c:pt>
                <c:pt idx="20546">
                  <c:v>1.007080078125E-3</c:v>
                </c:pt>
                <c:pt idx="20547">
                  <c:v>1.0068416595458984E-3</c:v>
                </c:pt>
                <c:pt idx="20548">
                  <c:v>1.007080078125E-3</c:v>
                </c:pt>
                <c:pt idx="20549">
                  <c:v>1.007080078125E-3</c:v>
                </c:pt>
                <c:pt idx="20550">
                  <c:v>1.0068416595458984E-3</c:v>
                </c:pt>
                <c:pt idx="20551">
                  <c:v>1.007080078125E-3</c:v>
                </c:pt>
                <c:pt idx="20552">
                  <c:v>1.007080078125E-3</c:v>
                </c:pt>
                <c:pt idx="20553">
                  <c:v>1.0068416595458984E-3</c:v>
                </c:pt>
                <c:pt idx="20554">
                  <c:v>1.007080078125E-3</c:v>
                </c:pt>
                <c:pt idx="20555">
                  <c:v>1.007080078125E-3</c:v>
                </c:pt>
                <c:pt idx="20556">
                  <c:v>1.0068416595458984E-3</c:v>
                </c:pt>
                <c:pt idx="20557">
                  <c:v>1.007080078125E-3</c:v>
                </c:pt>
                <c:pt idx="20558">
                  <c:v>1.0080337524414063E-3</c:v>
                </c:pt>
                <c:pt idx="20559">
                  <c:v>1.007080078125E-3</c:v>
                </c:pt>
                <c:pt idx="20560">
                  <c:v>1.0068416595458984E-3</c:v>
                </c:pt>
                <c:pt idx="20561">
                  <c:v>1.007080078125E-3</c:v>
                </c:pt>
                <c:pt idx="20562">
                  <c:v>1.0068416595458984E-3</c:v>
                </c:pt>
                <c:pt idx="20563">
                  <c:v>1.007080078125E-3</c:v>
                </c:pt>
                <c:pt idx="20564">
                  <c:v>1.007080078125E-3</c:v>
                </c:pt>
                <c:pt idx="20565">
                  <c:v>1.0068416595458984E-3</c:v>
                </c:pt>
                <c:pt idx="20566">
                  <c:v>1.007080078125E-3</c:v>
                </c:pt>
                <c:pt idx="20567">
                  <c:v>1.007080078125E-3</c:v>
                </c:pt>
                <c:pt idx="20568">
                  <c:v>1.0068416595458984E-3</c:v>
                </c:pt>
                <c:pt idx="20569">
                  <c:v>1.007080078125E-3</c:v>
                </c:pt>
                <c:pt idx="20570">
                  <c:v>1.0080337524414063E-3</c:v>
                </c:pt>
                <c:pt idx="20571">
                  <c:v>1.007080078125E-3</c:v>
                </c:pt>
                <c:pt idx="20572">
                  <c:v>1.0068416595458984E-3</c:v>
                </c:pt>
                <c:pt idx="20573">
                  <c:v>1.007080078125E-3</c:v>
                </c:pt>
                <c:pt idx="20574">
                  <c:v>1.007080078125E-3</c:v>
                </c:pt>
                <c:pt idx="20575">
                  <c:v>1.0068416595458984E-3</c:v>
                </c:pt>
                <c:pt idx="20576">
                  <c:v>1.007080078125E-3</c:v>
                </c:pt>
                <c:pt idx="20577">
                  <c:v>1.007080078125E-3</c:v>
                </c:pt>
                <c:pt idx="20578">
                  <c:v>1.0068416595458984E-3</c:v>
                </c:pt>
                <c:pt idx="20579">
                  <c:v>1.007080078125E-3</c:v>
                </c:pt>
                <c:pt idx="20580">
                  <c:v>1.007080078125E-3</c:v>
                </c:pt>
                <c:pt idx="20581">
                  <c:v>1.0068416595458984E-3</c:v>
                </c:pt>
                <c:pt idx="20582">
                  <c:v>1.007080078125E-3</c:v>
                </c:pt>
                <c:pt idx="20583">
                  <c:v>1.0080337524414063E-3</c:v>
                </c:pt>
                <c:pt idx="20584">
                  <c:v>1.0068416595458984E-3</c:v>
                </c:pt>
                <c:pt idx="20585">
                  <c:v>1.007080078125E-3</c:v>
                </c:pt>
                <c:pt idx="20586">
                  <c:v>1.007080078125E-3</c:v>
                </c:pt>
                <c:pt idx="20587">
                  <c:v>1.0068416595458984E-3</c:v>
                </c:pt>
                <c:pt idx="20588">
                  <c:v>1.007080078125E-3</c:v>
                </c:pt>
                <c:pt idx="20589">
                  <c:v>1.007080078125E-3</c:v>
                </c:pt>
                <c:pt idx="20590">
                  <c:v>1.0068416595458984E-3</c:v>
                </c:pt>
                <c:pt idx="20591">
                  <c:v>1.007080078125E-3</c:v>
                </c:pt>
                <c:pt idx="20592">
                  <c:v>1.007080078125E-3</c:v>
                </c:pt>
                <c:pt idx="20593">
                  <c:v>1.0068416595458984E-3</c:v>
                </c:pt>
                <c:pt idx="20594">
                  <c:v>1.007080078125E-3</c:v>
                </c:pt>
                <c:pt idx="20595">
                  <c:v>1.0080337524414063E-3</c:v>
                </c:pt>
                <c:pt idx="20596">
                  <c:v>1.007080078125E-3</c:v>
                </c:pt>
                <c:pt idx="20597">
                  <c:v>1.0068416595458984E-3</c:v>
                </c:pt>
                <c:pt idx="20598">
                  <c:v>1.007080078125E-3</c:v>
                </c:pt>
                <c:pt idx="20599">
                  <c:v>1.007080078125E-3</c:v>
                </c:pt>
                <c:pt idx="20600">
                  <c:v>1.0068416595458984E-3</c:v>
                </c:pt>
                <c:pt idx="20601">
                  <c:v>1.007080078125E-3</c:v>
                </c:pt>
                <c:pt idx="20602">
                  <c:v>1.007080078125E-3</c:v>
                </c:pt>
                <c:pt idx="20603">
                  <c:v>1.0068416595458984E-3</c:v>
                </c:pt>
                <c:pt idx="20604">
                  <c:v>1.007080078125E-3</c:v>
                </c:pt>
                <c:pt idx="20605">
                  <c:v>1.007080078125E-3</c:v>
                </c:pt>
                <c:pt idx="20606">
                  <c:v>1.0068416595458984E-3</c:v>
                </c:pt>
                <c:pt idx="20607">
                  <c:v>1.007080078125E-3</c:v>
                </c:pt>
                <c:pt idx="20608">
                  <c:v>1.0080337524414063E-3</c:v>
                </c:pt>
                <c:pt idx="20609">
                  <c:v>1.0068416595458984E-3</c:v>
                </c:pt>
                <c:pt idx="20610">
                  <c:v>1.007080078125E-3</c:v>
                </c:pt>
                <c:pt idx="20611">
                  <c:v>1.007080078125E-3</c:v>
                </c:pt>
                <c:pt idx="20612">
                  <c:v>1.0068416595458984E-3</c:v>
                </c:pt>
                <c:pt idx="20613">
                  <c:v>1.007080078125E-3</c:v>
                </c:pt>
                <c:pt idx="20614">
                  <c:v>1.007080078125E-3</c:v>
                </c:pt>
                <c:pt idx="20615">
                  <c:v>1.0068416595458984E-3</c:v>
                </c:pt>
                <c:pt idx="20616">
                  <c:v>1.007080078125E-3</c:v>
                </c:pt>
                <c:pt idx="20617">
                  <c:v>1.007080078125E-3</c:v>
                </c:pt>
                <c:pt idx="20618">
                  <c:v>1.0068416595458984E-3</c:v>
                </c:pt>
                <c:pt idx="20619">
                  <c:v>1.007080078125E-3</c:v>
                </c:pt>
                <c:pt idx="20620">
                  <c:v>1.0080337524414063E-3</c:v>
                </c:pt>
                <c:pt idx="20621">
                  <c:v>1.007080078125E-3</c:v>
                </c:pt>
                <c:pt idx="20622">
                  <c:v>1.0068416595458984E-3</c:v>
                </c:pt>
                <c:pt idx="20623">
                  <c:v>1.007080078125E-3</c:v>
                </c:pt>
                <c:pt idx="20624">
                  <c:v>1.007080078125E-3</c:v>
                </c:pt>
                <c:pt idx="20625">
                  <c:v>1.0068416595458984E-3</c:v>
                </c:pt>
                <c:pt idx="20626">
                  <c:v>1.007080078125E-3</c:v>
                </c:pt>
                <c:pt idx="20627">
                  <c:v>1.007080078125E-3</c:v>
                </c:pt>
                <c:pt idx="20628">
                  <c:v>1.0068416595458984E-3</c:v>
                </c:pt>
                <c:pt idx="20629">
                  <c:v>1.007080078125E-3</c:v>
                </c:pt>
                <c:pt idx="20630">
                  <c:v>1.007080078125E-3</c:v>
                </c:pt>
                <c:pt idx="20631">
                  <c:v>1.0068416595458984E-3</c:v>
                </c:pt>
                <c:pt idx="20632">
                  <c:v>1.007080078125E-3</c:v>
                </c:pt>
                <c:pt idx="20633">
                  <c:v>1.0080337524414063E-3</c:v>
                </c:pt>
                <c:pt idx="20634">
                  <c:v>1.0068416595458984E-3</c:v>
                </c:pt>
                <c:pt idx="20635">
                  <c:v>1.007080078125E-3</c:v>
                </c:pt>
                <c:pt idx="20636">
                  <c:v>1.007080078125E-3</c:v>
                </c:pt>
                <c:pt idx="20637">
                  <c:v>1.0068416595458984E-3</c:v>
                </c:pt>
                <c:pt idx="20638">
                  <c:v>1.007080078125E-3</c:v>
                </c:pt>
                <c:pt idx="20639">
                  <c:v>1.007080078125E-3</c:v>
                </c:pt>
                <c:pt idx="20640">
                  <c:v>1.0068416595458984E-3</c:v>
                </c:pt>
                <c:pt idx="20641">
                  <c:v>1.007080078125E-3</c:v>
                </c:pt>
                <c:pt idx="20642">
                  <c:v>1.007080078125E-3</c:v>
                </c:pt>
                <c:pt idx="20643">
                  <c:v>1.0068416595458984E-3</c:v>
                </c:pt>
                <c:pt idx="20644">
                  <c:v>1.007080078125E-3</c:v>
                </c:pt>
                <c:pt idx="20645">
                  <c:v>1.0080337524414063E-3</c:v>
                </c:pt>
                <c:pt idx="20646">
                  <c:v>1.007080078125E-3</c:v>
                </c:pt>
                <c:pt idx="20647">
                  <c:v>1.0068416595458984E-3</c:v>
                </c:pt>
                <c:pt idx="20648">
                  <c:v>1.007080078125E-3</c:v>
                </c:pt>
                <c:pt idx="20649">
                  <c:v>1.007080078125E-3</c:v>
                </c:pt>
                <c:pt idx="20650">
                  <c:v>1.0068416595458984E-3</c:v>
                </c:pt>
                <c:pt idx="20651">
                  <c:v>1.007080078125E-3</c:v>
                </c:pt>
                <c:pt idx="20652">
                  <c:v>1.007080078125E-3</c:v>
                </c:pt>
                <c:pt idx="20653">
                  <c:v>1.0068416595458984E-3</c:v>
                </c:pt>
                <c:pt idx="20654">
                  <c:v>1.007080078125E-3</c:v>
                </c:pt>
                <c:pt idx="20655">
                  <c:v>1.007080078125E-3</c:v>
                </c:pt>
                <c:pt idx="20656">
                  <c:v>1.0068416595458984E-3</c:v>
                </c:pt>
                <c:pt idx="20657">
                  <c:v>1.007080078125E-3</c:v>
                </c:pt>
                <c:pt idx="20658">
                  <c:v>1.0080337524414063E-3</c:v>
                </c:pt>
                <c:pt idx="20659">
                  <c:v>1.0068416595458984E-3</c:v>
                </c:pt>
                <c:pt idx="20660">
                  <c:v>1.007080078125E-3</c:v>
                </c:pt>
                <c:pt idx="20661">
                  <c:v>1.007080078125E-3</c:v>
                </c:pt>
                <c:pt idx="20662">
                  <c:v>1.0068416595458984E-3</c:v>
                </c:pt>
                <c:pt idx="20663">
                  <c:v>1.007080078125E-3</c:v>
                </c:pt>
                <c:pt idx="20664">
                  <c:v>1.007080078125E-3</c:v>
                </c:pt>
                <c:pt idx="20665">
                  <c:v>1.0068416595458984E-3</c:v>
                </c:pt>
                <c:pt idx="20666">
                  <c:v>1.007080078125E-3</c:v>
                </c:pt>
                <c:pt idx="20667">
                  <c:v>1.007080078125E-3</c:v>
                </c:pt>
                <c:pt idx="20668">
                  <c:v>1.0068416595458984E-3</c:v>
                </c:pt>
                <c:pt idx="20669">
                  <c:v>1.007080078125E-3</c:v>
                </c:pt>
                <c:pt idx="20670">
                  <c:v>1.0080337524414063E-3</c:v>
                </c:pt>
                <c:pt idx="20671">
                  <c:v>1.007080078125E-3</c:v>
                </c:pt>
                <c:pt idx="20672">
                  <c:v>1.0068416595458984E-3</c:v>
                </c:pt>
                <c:pt idx="20673">
                  <c:v>1.007080078125E-3</c:v>
                </c:pt>
                <c:pt idx="20674">
                  <c:v>1.007080078125E-3</c:v>
                </c:pt>
                <c:pt idx="20675">
                  <c:v>1.0068416595458984E-3</c:v>
                </c:pt>
                <c:pt idx="20676">
                  <c:v>1.007080078125E-3</c:v>
                </c:pt>
                <c:pt idx="20677">
                  <c:v>1.007080078125E-3</c:v>
                </c:pt>
                <c:pt idx="20678">
                  <c:v>1.0068416595458984E-3</c:v>
                </c:pt>
                <c:pt idx="20679">
                  <c:v>1.007080078125E-3</c:v>
                </c:pt>
                <c:pt idx="20680">
                  <c:v>1.007080078125E-3</c:v>
                </c:pt>
                <c:pt idx="20681">
                  <c:v>1.0068416595458984E-3</c:v>
                </c:pt>
                <c:pt idx="20682">
                  <c:v>1.007080078125E-3</c:v>
                </c:pt>
                <c:pt idx="20683">
                  <c:v>1.0080337524414063E-3</c:v>
                </c:pt>
                <c:pt idx="20684">
                  <c:v>1.0068416595458984E-3</c:v>
                </c:pt>
                <c:pt idx="20685">
                  <c:v>1.007080078125E-3</c:v>
                </c:pt>
                <c:pt idx="20686">
                  <c:v>1.007080078125E-3</c:v>
                </c:pt>
                <c:pt idx="20687">
                  <c:v>1.0068416595458984E-3</c:v>
                </c:pt>
                <c:pt idx="20688">
                  <c:v>1.007080078125E-3</c:v>
                </c:pt>
                <c:pt idx="20689">
                  <c:v>1.007080078125E-3</c:v>
                </c:pt>
                <c:pt idx="20690">
                  <c:v>1.0068416595458984E-3</c:v>
                </c:pt>
                <c:pt idx="20691">
                  <c:v>1.007080078125E-3</c:v>
                </c:pt>
                <c:pt idx="20692">
                  <c:v>1.007080078125E-3</c:v>
                </c:pt>
                <c:pt idx="20693">
                  <c:v>1.0068416595458984E-3</c:v>
                </c:pt>
                <c:pt idx="20694">
                  <c:v>1.007080078125E-3</c:v>
                </c:pt>
                <c:pt idx="20695">
                  <c:v>1.0080337524414063E-3</c:v>
                </c:pt>
                <c:pt idx="20696">
                  <c:v>1.007080078125E-3</c:v>
                </c:pt>
                <c:pt idx="20697">
                  <c:v>1.0068416595458984E-3</c:v>
                </c:pt>
                <c:pt idx="20698">
                  <c:v>1.007080078125E-3</c:v>
                </c:pt>
                <c:pt idx="20699">
                  <c:v>1.007080078125E-3</c:v>
                </c:pt>
                <c:pt idx="20700">
                  <c:v>1.0068416595458984E-3</c:v>
                </c:pt>
                <c:pt idx="20701">
                  <c:v>1.007080078125E-3</c:v>
                </c:pt>
                <c:pt idx="20702">
                  <c:v>1.007080078125E-3</c:v>
                </c:pt>
                <c:pt idx="20703">
                  <c:v>1.0068416595458984E-3</c:v>
                </c:pt>
                <c:pt idx="20704">
                  <c:v>1.007080078125E-3</c:v>
                </c:pt>
                <c:pt idx="20705">
                  <c:v>1.007080078125E-3</c:v>
                </c:pt>
                <c:pt idx="20706">
                  <c:v>1.0068416595458984E-3</c:v>
                </c:pt>
                <c:pt idx="20707">
                  <c:v>1.007080078125E-3</c:v>
                </c:pt>
                <c:pt idx="20708">
                  <c:v>1.0080337524414063E-3</c:v>
                </c:pt>
                <c:pt idx="20709">
                  <c:v>1.0068416595458984E-3</c:v>
                </c:pt>
                <c:pt idx="20710">
                  <c:v>1.007080078125E-3</c:v>
                </c:pt>
                <c:pt idx="20711">
                  <c:v>1.007080078125E-3</c:v>
                </c:pt>
                <c:pt idx="20712">
                  <c:v>1.0068416595458984E-3</c:v>
                </c:pt>
                <c:pt idx="20713">
                  <c:v>1.007080078125E-3</c:v>
                </c:pt>
                <c:pt idx="20714">
                  <c:v>1.007080078125E-3</c:v>
                </c:pt>
                <c:pt idx="20715">
                  <c:v>1.0068416595458984E-3</c:v>
                </c:pt>
                <c:pt idx="20716">
                  <c:v>1.007080078125E-3</c:v>
                </c:pt>
                <c:pt idx="20717">
                  <c:v>1.007080078125E-3</c:v>
                </c:pt>
                <c:pt idx="20718">
                  <c:v>1.0068416595458984E-3</c:v>
                </c:pt>
                <c:pt idx="20719">
                  <c:v>1.007080078125E-3</c:v>
                </c:pt>
                <c:pt idx="20720">
                  <c:v>1.0080337524414063E-3</c:v>
                </c:pt>
                <c:pt idx="20721">
                  <c:v>1.007080078125E-3</c:v>
                </c:pt>
                <c:pt idx="20722">
                  <c:v>1.0068416595458984E-3</c:v>
                </c:pt>
                <c:pt idx="20723">
                  <c:v>1.007080078125E-3</c:v>
                </c:pt>
                <c:pt idx="20724">
                  <c:v>1.007080078125E-3</c:v>
                </c:pt>
                <c:pt idx="20725">
                  <c:v>1.0068416595458984E-3</c:v>
                </c:pt>
                <c:pt idx="20726">
                  <c:v>1.007080078125E-3</c:v>
                </c:pt>
                <c:pt idx="20727">
                  <c:v>1.007080078125E-3</c:v>
                </c:pt>
                <c:pt idx="20728">
                  <c:v>1.0068416595458984E-3</c:v>
                </c:pt>
                <c:pt idx="20729">
                  <c:v>1.007080078125E-3</c:v>
                </c:pt>
                <c:pt idx="20730">
                  <c:v>1.007080078125E-3</c:v>
                </c:pt>
                <c:pt idx="20731">
                  <c:v>1.0068416595458984E-3</c:v>
                </c:pt>
                <c:pt idx="20732">
                  <c:v>1.007080078125E-3</c:v>
                </c:pt>
                <c:pt idx="20733">
                  <c:v>1.0080337524414063E-3</c:v>
                </c:pt>
                <c:pt idx="20734">
                  <c:v>1.0068416595458984E-3</c:v>
                </c:pt>
                <c:pt idx="20735">
                  <c:v>1.007080078125E-3</c:v>
                </c:pt>
                <c:pt idx="20736">
                  <c:v>2.0139217376708984E-3</c:v>
                </c:pt>
                <c:pt idx="20737">
                  <c:v>1.007080078125E-3</c:v>
                </c:pt>
                <c:pt idx="20738">
                  <c:v>1.007080078125E-3</c:v>
                </c:pt>
                <c:pt idx="20739">
                  <c:v>1.0068416595458984E-3</c:v>
                </c:pt>
                <c:pt idx="20740">
                  <c:v>1.007080078125E-3</c:v>
                </c:pt>
                <c:pt idx="20741">
                  <c:v>1.007080078125E-3</c:v>
                </c:pt>
                <c:pt idx="20742">
                  <c:v>1.0068416595458984E-3</c:v>
                </c:pt>
                <c:pt idx="20743">
                  <c:v>1.007080078125E-3</c:v>
                </c:pt>
                <c:pt idx="20744">
                  <c:v>1.0080337524414063E-3</c:v>
                </c:pt>
                <c:pt idx="20745">
                  <c:v>1.007080078125E-3</c:v>
                </c:pt>
                <c:pt idx="20746">
                  <c:v>1.0068416595458984E-3</c:v>
                </c:pt>
                <c:pt idx="20747">
                  <c:v>1.007080078125E-3</c:v>
                </c:pt>
                <c:pt idx="20748">
                  <c:v>1.007080078125E-3</c:v>
                </c:pt>
                <c:pt idx="20749">
                  <c:v>1.0068416595458984E-3</c:v>
                </c:pt>
                <c:pt idx="20750">
                  <c:v>1.007080078125E-3</c:v>
                </c:pt>
                <c:pt idx="20751">
                  <c:v>1.007080078125E-3</c:v>
                </c:pt>
                <c:pt idx="20752">
                  <c:v>1.0068416595458984E-3</c:v>
                </c:pt>
                <c:pt idx="20753">
                  <c:v>1.007080078125E-3</c:v>
                </c:pt>
                <c:pt idx="20754">
                  <c:v>1.007080078125E-3</c:v>
                </c:pt>
                <c:pt idx="20755">
                  <c:v>1.0068416595458984E-3</c:v>
                </c:pt>
                <c:pt idx="20756">
                  <c:v>1.007080078125E-3</c:v>
                </c:pt>
                <c:pt idx="20757">
                  <c:v>1.0080337524414063E-3</c:v>
                </c:pt>
                <c:pt idx="20758">
                  <c:v>1.0068416595458984E-3</c:v>
                </c:pt>
                <c:pt idx="20759">
                  <c:v>1.007080078125E-3</c:v>
                </c:pt>
                <c:pt idx="20760">
                  <c:v>2.0139217376708984E-3</c:v>
                </c:pt>
                <c:pt idx="20761">
                  <c:v>1.007080078125E-3</c:v>
                </c:pt>
                <c:pt idx="20762">
                  <c:v>1.007080078125E-3</c:v>
                </c:pt>
                <c:pt idx="20763">
                  <c:v>1.0068416595458984E-3</c:v>
                </c:pt>
                <c:pt idx="20764">
                  <c:v>1.007080078125E-3</c:v>
                </c:pt>
                <c:pt idx="20765">
                  <c:v>1.007080078125E-3</c:v>
                </c:pt>
                <c:pt idx="20766">
                  <c:v>1.0068416595458984E-3</c:v>
                </c:pt>
                <c:pt idx="20767">
                  <c:v>1.007080078125E-3</c:v>
                </c:pt>
                <c:pt idx="20768">
                  <c:v>1.0080337524414063E-3</c:v>
                </c:pt>
                <c:pt idx="20769">
                  <c:v>1.007080078125E-3</c:v>
                </c:pt>
                <c:pt idx="20770">
                  <c:v>1.0068416595458984E-3</c:v>
                </c:pt>
                <c:pt idx="20771">
                  <c:v>1.007080078125E-3</c:v>
                </c:pt>
                <c:pt idx="20772">
                  <c:v>1.007080078125E-3</c:v>
                </c:pt>
                <c:pt idx="20773">
                  <c:v>1.0068416595458984E-3</c:v>
                </c:pt>
                <c:pt idx="20774">
                  <c:v>1.007080078125E-3</c:v>
                </c:pt>
                <c:pt idx="20775">
                  <c:v>1.007080078125E-3</c:v>
                </c:pt>
                <c:pt idx="20776">
                  <c:v>1.0068416595458984E-3</c:v>
                </c:pt>
                <c:pt idx="20777">
                  <c:v>1.007080078125E-3</c:v>
                </c:pt>
                <c:pt idx="20778">
                  <c:v>1.007080078125E-3</c:v>
                </c:pt>
                <c:pt idx="20779">
                  <c:v>1.0068416595458984E-3</c:v>
                </c:pt>
                <c:pt idx="20780">
                  <c:v>1.007080078125E-3</c:v>
                </c:pt>
                <c:pt idx="20781">
                  <c:v>1.0080337524414063E-3</c:v>
                </c:pt>
                <c:pt idx="20782">
                  <c:v>1.0068416595458984E-3</c:v>
                </c:pt>
                <c:pt idx="20783">
                  <c:v>1.007080078125E-3</c:v>
                </c:pt>
                <c:pt idx="20784">
                  <c:v>1.007080078125E-3</c:v>
                </c:pt>
                <c:pt idx="20785">
                  <c:v>1.0068416595458984E-3</c:v>
                </c:pt>
                <c:pt idx="20786">
                  <c:v>1.007080078125E-3</c:v>
                </c:pt>
                <c:pt idx="20787">
                  <c:v>1.007080078125E-3</c:v>
                </c:pt>
                <c:pt idx="20788">
                  <c:v>1.0068416595458984E-3</c:v>
                </c:pt>
                <c:pt idx="20789">
                  <c:v>1.007080078125E-3</c:v>
                </c:pt>
                <c:pt idx="20790">
                  <c:v>1.007080078125E-3</c:v>
                </c:pt>
                <c:pt idx="20791">
                  <c:v>1.0068416595458984E-3</c:v>
                </c:pt>
                <c:pt idx="20792">
                  <c:v>1.007080078125E-3</c:v>
                </c:pt>
                <c:pt idx="20793">
                  <c:v>1.0080337524414063E-3</c:v>
                </c:pt>
                <c:pt idx="20794">
                  <c:v>1.007080078125E-3</c:v>
                </c:pt>
                <c:pt idx="20795">
                  <c:v>1.0068416595458984E-3</c:v>
                </c:pt>
                <c:pt idx="20796">
                  <c:v>1.007080078125E-3</c:v>
                </c:pt>
                <c:pt idx="20797">
                  <c:v>1.007080078125E-3</c:v>
                </c:pt>
                <c:pt idx="20798">
                  <c:v>1.0068416595458984E-3</c:v>
                </c:pt>
                <c:pt idx="20799">
                  <c:v>1.007080078125E-3</c:v>
                </c:pt>
                <c:pt idx="20800">
                  <c:v>1.007080078125E-3</c:v>
                </c:pt>
                <c:pt idx="20801">
                  <c:v>1.0068416595458984E-3</c:v>
                </c:pt>
                <c:pt idx="20802">
                  <c:v>1.007080078125E-3</c:v>
                </c:pt>
                <c:pt idx="20803">
                  <c:v>1.007080078125E-3</c:v>
                </c:pt>
                <c:pt idx="20804">
                  <c:v>1.0068416595458984E-3</c:v>
                </c:pt>
                <c:pt idx="20805">
                  <c:v>1.0080337524414063E-3</c:v>
                </c:pt>
                <c:pt idx="20806">
                  <c:v>1.007080078125E-3</c:v>
                </c:pt>
                <c:pt idx="20807">
                  <c:v>1.0068416595458984E-3</c:v>
                </c:pt>
                <c:pt idx="20808">
                  <c:v>1.007080078125E-3</c:v>
                </c:pt>
                <c:pt idx="20809">
                  <c:v>1.007080078125E-3</c:v>
                </c:pt>
                <c:pt idx="20810">
                  <c:v>1.0068416595458984E-3</c:v>
                </c:pt>
                <c:pt idx="20811">
                  <c:v>1.007080078125E-3</c:v>
                </c:pt>
                <c:pt idx="20812">
                  <c:v>1.007080078125E-3</c:v>
                </c:pt>
                <c:pt idx="20813">
                  <c:v>1.0068416595458984E-3</c:v>
                </c:pt>
                <c:pt idx="20814">
                  <c:v>1.007080078125E-3</c:v>
                </c:pt>
                <c:pt idx="20815">
                  <c:v>1.007080078125E-3</c:v>
                </c:pt>
                <c:pt idx="20816">
                  <c:v>1.0068416595458984E-3</c:v>
                </c:pt>
                <c:pt idx="20817">
                  <c:v>1.007080078125E-3</c:v>
                </c:pt>
                <c:pt idx="20818">
                  <c:v>1.0080337524414063E-3</c:v>
                </c:pt>
                <c:pt idx="20819">
                  <c:v>1.007080078125E-3</c:v>
                </c:pt>
                <c:pt idx="20820">
                  <c:v>1.0068416595458984E-3</c:v>
                </c:pt>
                <c:pt idx="20821">
                  <c:v>1.007080078125E-3</c:v>
                </c:pt>
                <c:pt idx="20822">
                  <c:v>1.007080078125E-3</c:v>
                </c:pt>
                <c:pt idx="20823">
                  <c:v>1.0068416595458984E-3</c:v>
                </c:pt>
                <c:pt idx="20824">
                  <c:v>1.007080078125E-3</c:v>
                </c:pt>
                <c:pt idx="20825">
                  <c:v>1.007080078125E-3</c:v>
                </c:pt>
                <c:pt idx="20826">
                  <c:v>1.0068416595458984E-3</c:v>
                </c:pt>
                <c:pt idx="20827">
                  <c:v>1.007080078125E-3</c:v>
                </c:pt>
                <c:pt idx="20828">
                  <c:v>1.007080078125E-3</c:v>
                </c:pt>
                <c:pt idx="20829">
                  <c:v>1.0068416595458984E-3</c:v>
                </c:pt>
                <c:pt idx="20830">
                  <c:v>1.0080337524414063E-3</c:v>
                </c:pt>
                <c:pt idx="20831">
                  <c:v>1.007080078125E-3</c:v>
                </c:pt>
                <c:pt idx="20832">
                  <c:v>1.0068416595458984E-3</c:v>
                </c:pt>
                <c:pt idx="20833">
                  <c:v>1.007080078125E-3</c:v>
                </c:pt>
                <c:pt idx="20834">
                  <c:v>1.007080078125E-3</c:v>
                </c:pt>
                <c:pt idx="20835">
                  <c:v>1.0068416595458984E-3</c:v>
                </c:pt>
                <c:pt idx="20836">
                  <c:v>1.007080078125E-3</c:v>
                </c:pt>
                <c:pt idx="20837">
                  <c:v>1.007080078125E-3</c:v>
                </c:pt>
                <c:pt idx="20838">
                  <c:v>1.0068416595458984E-3</c:v>
                </c:pt>
                <c:pt idx="20839">
                  <c:v>1.007080078125E-3</c:v>
                </c:pt>
                <c:pt idx="20840">
                  <c:v>1.007080078125E-3</c:v>
                </c:pt>
                <c:pt idx="20841">
                  <c:v>1.0068416595458984E-3</c:v>
                </c:pt>
                <c:pt idx="20842">
                  <c:v>1.007080078125E-3</c:v>
                </c:pt>
                <c:pt idx="20843">
                  <c:v>1.0080337524414063E-3</c:v>
                </c:pt>
                <c:pt idx="20844">
                  <c:v>1.007080078125E-3</c:v>
                </c:pt>
                <c:pt idx="20845">
                  <c:v>1.0068416595458984E-3</c:v>
                </c:pt>
                <c:pt idx="20846">
                  <c:v>1.007080078125E-3</c:v>
                </c:pt>
                <c:pt idx="20847">
                  <c:v>1.007080078125E-3</c:v>
                </c:pt>
                <c:pt idx="20848">
                  <c:v>1.0068416595458984E-3</c:v>
                </c:pt>
                <c:pt idx="20849">
                  <c:v>1.007080078125E-3</c:v>
                </c:pt>
                <c:pt idx="20850">
                  <c:v>1.007080078125E-3</c:v>
                </c:pt>
                <c:pt idx="20851">
                  <c:v>1.0068416595458984E-3</c:v>
                </c:pt>
                <c:pt idx="20852">
                  <c:v>1.007080078125E-3</c:v>
                </c:pt>
                <c:pt idx="20853">
                  <c:v>1.007080078125E-3</c:v>
                </c:pt>
                <c:pt idx="20854">
                  <c:v>1.0068416595458984E-3</c:v>
                </c:pt>
                <c:pt idx="20855">
                  <c:v>1.0080337524414063E-3</c:v>
                </c:pt>
                <c:pt idx="20856">
                  <c:v>1.007080078125E-3</c:v>
                </c:pt>
                <c:pt idx="20857">
                  <c:v>1.0068416595458984E-3</c:v>
                </c:pt>
                <c:pt idx="20858">
                  <c:v>1.007080078125E-3</c:v>
                </c:pt>
                <c:pt idx="20859">
                  <c:v>1.007080078125E-3</c:v>
                </c:pt>
                <c:pt idx="20860">
                  <c:v>1.0068416595458984E-3</c:v>
                </c:pt>
                <c:pt idx="20861">
                  <c:v>1.007080078125E-3</c:v>
                </c:pt>
                <c:pt idx="20862">
                  <c:v>1.007080078125E-3</c:v>
                </c:pt>
                <c:pt idx="20863">
                  <c:v>1.0068416595458984E-3</c:v>
                </c:pt>
                <c:pt idx="20864">
                  <c:v>1.007080078125E-3</c:v>
                </c:pt>
                <c:pt idx="20865">
                  <c:v>1.007080078125E-3</c:v>
                </c:pt>
                <c:pt idx="20866">
                  <c:v>1.0068416595458984E-3</c:v>
                </c:pt>
                <c:pt idx="20867">
                  <c:v>1.007080078125E-3</c:v>
                </c:pt>
                <c:pt idx="20868">
                  <c:v>1.0080337524414063E-3</c:v>
                </c:pt>
                <c:pt idx="20869">
                  <c:v>1.007080078125E-3</c:v>
                </c:pt>
                <c:pt idx="20870">
                  <c:v>1.0068416595458984E-3</c:v>
                </c:pt>
                <c:pt idx="20871">
                  <c:v>1.007080078125E-3</c:v>
                </c:pt>
                <c:pt idx="20872">
                  <c:v>1.007080078125E-3</c:v>
                </c:pt>
                <c:pt idx="20873">
                  <c:v>1.0068416595458984E-3</c:v>
                </c:pt>
                <c:pt idx="20874">
                  <c:v>1.007080078125E-3</c:v>
                </c:pt>
                <c:pt idx="20875">
                  <c:v>1.007080078125E-3</c:v>
                </c:pt>
                <c:pt idx="20876">
                  <c:v>1.0068416595458984E-3</c:v>
                </c:pt>
                <c:pt idx="20877">
                  <c:v>1.007080078125E-3</c:v>
                </c:pt>
                <c:pt idx="20878">
                  <c:v>1.007080078125E-3</c:v>
                </c:pt>
                <c:pt idx="20879">
                  <c:v>1.0068416595458984E-3</c:v>
                </c:pt>
                <c:pt idx="20880">
                  <c:v>1.0080337524414063E-3</c:v>
                </c:pt>
                <c:pt idx="20881">
                  <c:v>1.007080078125E-3</c:v>
                </c:pt>
                <c:pt idx="20882">
                  <c:v>1.0068416595458984E-3</c:v>
                </c:pt>
                <c:pt idx="20883">
                  <c:v>1.007080078125E-3</c:v>
                </c:pt>
                <c:pt idx="20884">
                  <c:v>1.007080078125E-3</c:v>
                </c:pt>
                <c:pt idx="20885">
                  <c:v>1.0068416595458984E-3</c:v>
                </c:pt>
                <c:pt idx="20886">
                  <c:v>1.007080078125E-3</c:v>
                </c:pt>
                <c:pt idx="20887">
                  <c:v>1.007080078125E-3</c:v>
                </c:pt>
                <c:pt idx="20888">
                  <c:v>1.0068416595458984E-3</c:v>
                </c:pt>
                <c:pt idx="20889">
                  <c:v>1.007080078125E-3</c:v>
                </c:pt>
                <c:pt idx="20890">
                  <c:v>1.007080078125E-3</c:v>
                </c:pt>
                <c:pt idx="20891">
                  <c:v>1.0068416595458984E-3</c:v>
                </c:pt>
                <c:pt idx="20892">
                  <c:v>1.007080078125E-3</c:v>
                </c:pt>
                <c:pt idx="20893">
                  <c:v>1.0080337524414063E-3</c:v>
                </c:pt>
                <c:pt idx="20894">
                  <c:v>1.007080078125E-3</c:v>
                </c:pt>
                <c:pt idx="20895">
                  <c:v>1.0068416595458984E-3</c:v>
                </c:pt>
                <c:pt idx="20896">
                  <c:v>1.007080078125E-3</c:v>
                </c:pt>
                <c:pt idx="20897">
                  <c:v>1.007080078125E-3</c:v>
                </c:pt>
                <c:pt idx="20898">
                  <c:v>1.0068416595458984E-3</c:v>
                </c:pt>
                <c:pt idx="20899">
                  <c:v>1.007080078125E-3</c:v>
                </c:pt>
                <c:pt idx="20900">
                  <c:v>1.007080078125E-3</c:v>
                </c:pt>
                <c:pt idx="20901">
                  <c:v>1.0068416595458984E-3</c:v>
                </c:pt>
                <c:pt idx="20902">
                  <c:v>1.007080078125E-3</c:v>
                </c:pt>
                <c:pt idx="20903">
                  <c:v>1.007080078125E-3</c:v>
                </c:pt>
                <c:pt idx="20904">
                  <c:v>1.0068416595458984E-3</c:v>
                </c:pt>
                <c:pt idx="20905">
                  <c:v>1.0080337524414063E-3</c:v>
                </c:pt>
                <c:pt idx="20906">
                  <c:v>1.007080078125E-3</c:v>
                </c:pt>
                <c:pt idx="20907">
                  <c:v>1.0068416595458984E-3</c:v>
                </c:pt>
                <c:pt idx="20908">
                  <c:v>1.007080078125E-3</c:v>
                </c:pt>
                <c:pt idx="20909">
                  <c:v>1.007080078125E-3</c:v>
                </c:pt>
                <c:pt idx="20910">
                  <c:v>1.0068416595458984E-3</c:v>
                </c:pt>
                <c:pt idx="20911">
                  <c:v>1.007080078125E-3</c:v>
                </c:pt>
                <c:pt idx="20912">
                  <c:v>1.007080078125E-3</c:v>
                </c:pt>
                <c:pt idx="20913">
                  <c:v>1.0068416595458984E-3</c:v>
                </c:pt>
                <c:pt idx="20914">
                  <c:v>1.007080078125E-3</c:v>
                </c:pt>
                <c:pt idx="20915">
                  <c:v>1.007080078125E-3</c:v>
                </c:pt>
                <c:pt idx="20916">
                  <c:v>1.0068416595458984E-3</c:v>
                </c:pt>
                <c:pt idx="20917">
                  <c:v>1.007080078125E-3</c:v>
                </c:pt>
                <c:pt idx="20918">
                  <c:v>1.0080337524414063E-3</c:v>
                </c:pt>
                <c:pt idx="20919">
                  <c:v>1.007080078125E-3</c:v>
                </c:pt>
                <c:pt idx="20920">
                  <c:v>1.0068416595458984E-3</c:v>
                </c:pt>
                <c:pt idx="20921">
                  <c:v>1.007080078125E-3</c:v>
                </c:pt>
                <c:pt idx="20922">
                  <c:v>1.007080078125E-3</c:v>
                </c:pt>
                <c:pt idx="20923">
                  <c:v>1.0068416595458984E-3</c:v>
                </c:pt>
                <c:pt idx="20924">
                  <c:v>1.007080078125E-3</c:v>
                </c:pt>
                <c:pt idx="20925">
                  <c:v>1.007080078125E-3</c:v>
                </c:pt>
                <c:pt idx="20926">
                  <c:v>1.0068416595458984E-3</c:v>
                </c:pt>
                <c:pt idx="20927">
                  <c:v>1.007080078125E-3</c:v>
                </c:pt>
                <c:pt idx="20928">
                  <c:v>1.007080078125E-3</c:v>
                </c:pt>
                <c:pt idx="20929">
                  <c:v>1.0068416595458984E-3</c:v>
                </c:pt>
                <c:pt idx="20930">
                  <c:v>1.0080337524414063E-3</c:v>
                </c:pt>
                <c:pt idx="20931">
                  <c:v>1.007080078125E-3</c:v>
                </c:pt>
                <c:pt idx="20932">
                  <c:v>1.0068416595458984E-3</c:v>
                </c:pt>
                <c:pt idx="20933">
                  <c:v>1.007080078125E-3</c:v>
                </c:pt>
                <c:pt idx="20934">
                  <c:v>1.007080078125E-3</c:v>
                </c:pt>
                <c:pt idx="20935">
                  <c:v>1.0068416595458984E-3</c:v>
                </c:pt>
                <c:pt idx="20936">
                  <c:v>1.007080078125E-3</c:v>
                </c:pt>
                <c:pt idx="20937">
                  <c:v>1.007080078125E-3</c:v>
                </c:pt>
                <c:pt idx="20938">
                  <c:v>1.0068416595458984E-3</c:v>
                </c:pt>
                <c:pt idx="20939">
                  <c:v>1.007080078125E-3</c:v>
                </c:pt>
                <c:pt idx="20940">
                  <c:v>1.007080078125E-3</c:v>
                </c:pt>
                <c:pt idx="20941">
                  <c:v>1.0068416595458984E-3</c:v>
                </c:pt>
                <c:pt idx="20942">
                  <c:v>1.007080078125E-3</c:v>
                </c:pt>
                <c:pt idx="20943">
                  <c:v>1.0080337524414063E-3</c:v>
                </c:pt>
                <c:pt idx="20944">
                  <c:v>1.007080078125E-3</c:v>
                </c:pt>
                <c:pt idx="20945">
                  <c:v>1.0068416595458984E-3</c:v>
                </c:pt>
                <c:pt idx="20946">
                  <c:v>1.007080078125E-3</c:v>
                </c:pt>
                <c:pt idx="20947">
                  <c:v>1.007080078125E-3</c:v>
                </c:pt>
                <c:pt idx="20948">
                  <c:v>1.0068416595458984E-3</c:v>
                </c:pt>
                <c:pt idx="20949">
                  <c:v>1.007080078125E-3</c:v>
                </c:pt>
                <c:pt idx="20950">
                  <c:v>1.007080078125E-3</c:v>
                </c:pt>
                <c:pt idx="20951">
                  <c:v>1.0068416595458984E-3</c:v>
                </c:pt>
                <c:pt idx="20952">
                  <c:v>1.007080078125E-3</c:v>
                </c:pt>
                <c:pt idx="20953">
                  <c:v>1.007080078125E-3</c:v>
                </c:pt>
                <c:pt idx="20954">
                  <c:v>1.0068416595458984E-3</c:v>
                </c:pt>
                <c:pt idx="20955">
                  <c:v>1.0080337524414063E-3</c:v>
                </c:pt>
                <c:pt idx="20956">
                  <c:v>1.007080078125E-3</c:v>
                </c:pt>
                <c:pt idx="20957">
                  <c:v>1.0068416595458984E-3</c:v>
                </c:pt>
                <c:pt idx="20958">
                  <c:v>1.007080078125E-3</c:v>
                </c:pt>
                <c:pt idx="20959">
                  <c:v>1.007080078125E-3</c:v>
                </c:pt>
                <c:pt idx="20960">
                  <c:v>1.0068416595458984E-3</c:v>
                </c:pt>
                <c:pt idx="20961">
                  <c:v>1.007080078125E-3</c:v>
                </c:pt>
                <c:pt idx="20962">
                  <c:v>1.007080078125E-3</c:v>
                </c:pt>
                <c:pt idx="20963">
                  <c:v>1.0068416595458984E-3</c:v>
                </c:pt>
                <c:pt idx="20964">
                  <c:v>1.007080078125E-3</c:v>
                </c:pt>
                <c:pt idx="20965">
                  <c:v>1.007080078125E-3</c:v>
                </c:pt>
                <c:pt idx="20966">
                  <c:v>1.0068416595458984E-3</c:v>
                </c:pt>
                <c:pt idx="20967">
                  <c:v>1.007080078125E-3</c:v>
                </c:pt>
                <c:pt idx="20968">
                  <c:v>1.0080337524414063E-3</c:v>
                </c:pt>
                <c:pt idx="20969">
                  <c:v>1.007080078125E-3</c:v>
                </c:pt>
                <c:pt idx="20970">
                  <c:v>1.0068416595458984E-3</c:v>
                </c:pt>
                <c:pt idx="20971">
                  <c:v>1.007080078125E-3</c:v>
                </c:pt>
                <c:pt idx="20972">
                  <c:v>1.007080078125E-3</c:v>
                </c:pt>
                <c:pt idx="20973">
                  <c:v>1.0068416595458984E-3</c:v>
                </c:pt>
                <c:pt idx="20974">
                  <c:v>1.007080078125E-3</c:v>
                </c:pt>
                <c:pt idx="20975">
                  <c:v>1.007080078125E-3</c:v>
                </c:pt>
                <c:pt idx="20976">
                  <c:v>1.0068416595458984E-3</c:v>
                </c:pt>
                <c:pt idx="20977">
                  <c:v>1.007080078125E-3</c:v>
                </c:pt>
                <c:pt idx="20978">
                  <c:v>1.007080078125E-3</c:v>
                </c:pt>
                <c:pt idx="20979">
                  <c:v>1.0068416595458984E-3</c:v>
                </c:pt>
                <c:pt idx="20980">
                  <c:v>1.0080337524414063E-3</c:v>
                </c:pt>
                <c:pt idx="20981">
                  <c:v>1.007080078125E-3</c:v>
                </c:pt>
                <c:pt idx="20982">
                  <c:v>1.0068416595458984E-3</c:v>
                </c:pt>
                <c:pt idx="20983">
                  <c:v>1.007080078125E-3</c:v>
                </c:pt>
                <c:pt idx="20984">
                  <c:v>1.007080078125E-3</c:v>
                </c:pt>
                <c:pt idx="20985">
                  <c:v>1.0068416595458984E-3</c:v>
                </c:pt>
                <c:pt idx="20986">
                  <c:v>1.007080078125E-3</c:v>
                </c:pt>
                <c:pt idx="20987">
                  <c:v>1.007080078125E-3</c:v>
                </c:pt>
                <c:pt idx="20988">
                  <c:v>1.0068416595458984E-3</c:v>
                </c:pt>
                <c:pt idx="20989">
                  <c:v>1.007080078125E-3</c:v>
                </c:pt>
                <c:pt idx="20990">
                  <c:v>1.007080078125E-3</c:v>
                </c:pt>
                <c:pt idx="20991">
                  <c:v>1.0068416595458984E-3</c:v>
                </c:pt>
                <c:pt idx="20992">
                  <c:v>1.007080078125E-3</c:v>
                </c:pt>
                <c:pt idx="20993">
                  <c:v>1.0080337524414063E-3</c:v>
                </c:pt>
                <c:pt idx="20994">
                  <c:v>1.007080078125E-3</c:v>
                </c:pt>
                <c:pt idx="20995">
                  <c:v>1.0068416595458984E-3</c:v>
                </c:pt>
                <c:pt idx="20996">
                  <c:v>1.007080078125E-3</c:v>
                </c:pt>
                <c:pt idx="20997">
                  <c:v>1.007080078125E-3</c:v>
                </c:pt>
                <c:pt idx="20998">
                  <c:v>1.0068416595458984E-3</c:v>
                </c:pt>
                <c:pt idx="20999">
                  <c:v>1.007080078125E-3</c:v>
                </c:pt>
                <c:pt idx="21000">
                  <c:v>1.007080078125E-3</c:v>
                </c:pt>
                <c:pt idx="21001">
                  <c:v>1.0068416595458984E-3</c:v>
                </c:pt>
                <c:pt idx="21002">
                  <c:v>1.007080078125E-3</c:v>
                </c:pt>
                <c:pt idx="21003">
                  <c:v>1.007080078125E-3</c:v>
                </c:pt>
                <c:pt idx="21004">
                  <c:v>1.0068416595458984E-3</c:v>
                </c:pt>
                <c:pt idx="21005">
                  <c:v>1.0080337524414063E-3</c:v>
                </c:pt>
                <c:pt idx="21006">
                  <c:v>1.007080078125E-3</c:v>
                </c:pt>
                <c:pt idx="21007">
                  <c:v>1.0068416595458984E-3</c:v>
                </c:pt>
                <c:pt idx="21008">
                  <c:v>1.007080078125E-3</c:v>
                </c:pt>
                <c:pt idx="21009">
                  <c:v>1.007080078125E-3</c:v>
                </c:pt>
                <c:pt idx="21010">
                  <c:v>1.0068416595458984E-3</c:v>
                </c:pt>
                <c:pt idx="21011">
                  <c:v>1.007080078125E-3</c:v>
                </c:pt>
                <c:pt idx="21012">
                  <c:v>1.007080078125E-3</c:v>
                </c:pt>
                <c:pt idx="21013">
                  <c:v>1.0068416595458984E-3</c:v>
                </c:pt>
                <c:pt idx="21014">
                  <c:v>1.007080078125E-3</c:v>
                </c:pt>
                <c:pt idx="21015">
                  <c:v>1.007080078125E-3</c:v>
                </c:pt>
                <c:pt idx="21016">
                  <c:v>1.0068416595458984E-3</c:v>
                </c:pt>
                <c:pt idx="21017">
                  <c:v>1.007080078125E-3</c:v>
                </c:pt>
                <c:pt idx="21018">
                  <c:v>1.0080337524414063E-3</c:v>
                </c:pt>
                <c:pt idx="21019">
                  <c:v>1.007080078125E-3</c:v>
                </c:pt>
                <c:pt idx="21020">
                  <c:v>1.0068416595458984E-3</c:v>
                </c:pt>
                <c:pt idx="21021">
                  <c:v>1.007080078125E-3</c:v>
                </c:pt>
                <c:pt idx="21022">
                  <c:v>1.007080078125E-3</c:v>
                </c:pt>
                <c:pt idx="21023">
                  <c:v>1.0068416595458984E-3</c:v>
                </c:pt>
                <c:pt idx="21024">
                  <c:v>1.007080078125E-3</c:v>
                </c:pt>
                <c:pt idx="21025">
                  <c:v>1.007080078125E-3</c:v>
                </c:pt>
                <c:pt idx="21026">
                  <c:v>1.0068416595458984E-3</c:v>
                </c:pt>
                <c:pt idx="21027">
                  <c:v>1.007080078125E-3</c:v>
                </c:pt>
                <c:pt idx="21028">
                  <c:v>1.0068416595458984E-3</c:v>
                </c:pt>
                <c:pt idx="21029">
                  <c:v>1.007080078125E-3</c:v>
                </c:pt>
                <c:pt idx="21030">
                  <c:v>1.0080337524414063E-3</c:v>
                </c:pt>
                <c:pt idx="21031">
                  <c:v>1.007080078125E-3</c:v>
                </c:pt>
                <c:pt idx="21032">
                  <c:v>1.0068416595458984E-3</c:v>
                </c:pt>
                <c:pt idx="21033">
                  <c:v>1.007080078125E-3</c:v>
                </c:pt>
                <c:pt idx="21034">
                  <c:v>1.007080078125E-3</c:v>
                </c:pt>
                <c:pt idx="21035">
                  <c:v>1.0068416595458984E-3</c:v>
                </c:pt>
                <c:pt idx="21036">
                  <c:v>1.007080078125E-3</c:v>
                </c:pt>
                <c:pt idx="21037">
                  <c:v>1.007080078125E-3</c:v>
                </c:pt>
                <c:pt idx="21038">
                  <c:v>1.0068416595458984E-3</c:v>
                </c:pt>
                <c:pt idx="21039">
                  <c:v>1.007080078125E-3</c:v>
                </c:pt>
                <c:pt idx="21040">
                  <c:v>1.007080078125E-3</c:v>
                </c:pt>
                <c:pt idx="21041">
                  <c:v>1.0068416595458984E-3</c:v>
                </c:pt>
                <c:pt idx="21042">
                  <c:v>1.007080078125E-3</c:v>
                </c:pt>
                <c:pt idx="21043">
                  <c:v>1.0080337524414063E-3</c:v>
                </c:pt>
                <c:pt idx="21044">
                  <c:v>1.007080078125E-3</c:v>
                </c:pt>
                <c:pt idx="21045">
                  <c:v>1.0068416595458984E-3</c:v>
                </c:pt>
                <c:pt idx="21046">
                  <c:v>1.007080078125E-3</c:v>
                </c:pt>
                <c:pt idx="21047">
                  <c:v>1.007080078125E-3</c:v>
                </c:pt>
                <c:pt idx="21048">
                  <c:v>1.0068416595458984E-3</c:v>
                </c:pt>
                <c:pt idx="21049">
                  <c:v>1.007080078125E-3</c:v>
                </c:pt>
                <c:pt idx="21050">
                  <c:v>1.0068416595458984E-3</c:v>
                </c:pt>
                <c:pt idx="21051">
                  <c:v>1.007080078125E-3</c:v>
                </c:pt>
                <c:pt idx="21052">
                  <c:v>1.007080078125E-3</c:v>
                </c:pt>
                <c:pt idx="21053">
                  <c:v>1.0068416595458984E-3</c:v>
                </c:pt>
                <c:pt idx="21054">
                  <c:v>1.007080078125E-3</c:v>
                </c:pt>
                <c:pt idx="21055">
                  <c:v>1.0080337524414063E-3</c:v>
                </c:pt>
                <c:pt idx="21056">
                  <c:v>1.007080078125E-3</c:v>
                </c:pt>
                <c:pt idx="21057">
                  <c:v>1.0068416595458984E-3</c:v>
                </c:pt>
                <c:pt idx="21058">
                  <c:v>1.007080078125E-3</c:v>
                </c:pt>
                <c:pt idx="21059">
                  <c:v>1.007080078125E-3</c:v>
                </c:pt>
                <c:pt idx="21060">
                  <c:v>1.0068416595458984E-3</c:v>
                </c:pt>
                <c:pt idx="21061">
                  <c:v>1.007080078125E-3</c:v>
                </c:pt>
                <c:pt idx="21062">
                  <c:v>1.007080078125E-3</c:v>
                </c:pt>
                <c:pt idx="21063">
                  <c:v>1.0068416595458984E-3</c:v>
                </c:pt>
                <c:pt idx="21064">
                  <c:v>1.007080078125E-3</c:v>
                </c:pt>
                <c:pt idx="21065">
                  <c:v>1.007080078125E-3</c:v>
                </c:pt>
                <c:pt idx="21066">
                  <c:v>1.0068416595458984E-3</c:v>
                </c:pt>
                <c:pt idx="21067">
                  <c:v>1.007080078125E-3</c:v>
                </c:pt>
                <c:pt idx="21068">
                  <c:v>1.0080337524414063E-3</c:v>
                </c:pt>
                <c:pt idx="21069">
                  <c:v>1.007080078125E-3</c:v>
                </c:pt>
                <c:pt idx="21070">
                  <c:v>1.0068416595458984E-3</c:v>
                </c:pt>
                <c:pt idx="21071">
                  <c:v>1.007080078125E-3</c:v>
                </c:pt>
                <c:pt idx="21072">
                  <c:v>1.0068416595458984E-3</c:v>
                </c:pt>
                <c:pt idx="21073">
                  <c:v>1.007080078125E-3</c:v>
                </c:pt>
                <c:pt idx="21074">
                  <c:v>1.007080078125E-3</c:v>
                </c:pt>
                <c:pt idx="21075">
                  <c:v>1.0068416595458984E-3</c:v>
                </c:pt>
                <c:pt idx="21076">
                  <c:v>1.007080078125E-3</c:v>
                </c:pt>
                <c:pt idx="21077">
                  <c:v>1.007080078125E-3</c:v>
                </c:pt>
                <c:pt idx="21078">
                  <c:v>1.0068416595458984E-3</c:v>
                </c:pt>
                <c:pt idx="21079">
                  <c:v>1.007080078125E-3</c:v>
                </c:pt>
                <c:pt idx="21080">
                  <c:v>1.0080337524414063E-3</c:v>
                </c:pt>
                <c:pt idx="21081">
                  <c:v>1.007080078125E-3</c:v>
                </c:pt>
                <c:pt idx="21082">
                  <c:v>1.0068416595458984E-3</c:v>
                </c:pt>
                <c:pt idx="21083">
                  <c:v>1.007080078125E-3</c:v>
                </c:pt>
                <c:pt idx="21084">
                  <c:v>1.007080078125E-3</c:v>
                </c:pt>
                <c:pt idx="21085">
                  <c:v>1.0068416595458984E-3</c:v>
                </c:pt>
                <c:pt idx="21086">
                  <c:v>1.007080078125E-3</c:v>
                </c:pt>
                <c:pt idx="21087">
                  <c:v>1.007080078125E-3</c:v>
                </c:pt>
                <c:pt idx="21088">
                  <c:v>1.0068416595458984E-3</c:v>
                </c:pt>
                <c:pt idx="21089">
                  <c:v>1.007080078125E-3</c:v>
                </c:pt>
                <c:pt idx="21090">
                  <c:v>1.007080078125E-3</c:v>
                </c:pt>
                <c:pt idx="21091">
                  <c:v>1.0068416595458984E-3</c:v>
                </c:pt>
                <c:pt idx="21092">
                  <c:v>1.007080078125E-3</c:v>
                </c:pt>
                <c:pt idx="21093">
                  <c:v>1.0080337524414063E-3</c:v>
                </c:pt>
                <c:pt idx="21094">
                  <c:v>1.0068416595458984E-3</c:v>
                </c:pt>
                <c:pt idx="21095">
                  <c:v>1.007080078125E-3</c:v>
                </c:pt>
                <c:pt idx="21096">
                  <c:v>1.007080078125E-3</c:v>
                </c:pt>
                <c:pt idx="21097">
                  <c:v>1.0068416595458984E-3</c:v>
                </c:pt>
                <c:pt idx="21098">
                  <c:v>1.007080078125E-3</c:v>
                </c:pt>
                <c:pt idx="21099">
                  <c:v>1.007080078125E-3</c:v>
                </c:pt>
                <c:pt idx="21100">
                  <c:v>1.0068416595458984E-3</c:v>
                </c:pt>
                <c:pt idx="21101">
                  <c:v>1.007080078125E-3</c:v>
                </c:pt>
                <c:pt idx="21102">
                  <c:v>1.007080078125E-3</c:v>
                </c:pt>
                <c:pt idx="21103">
                  <c:v>1.0068416595458984E-3</c:v>
                </c:pt>
                <c:pt idx="21104">
                  <c:v>1.007080078125E-3</c:v>
                </c:pt>
                <c:pt idx="21105">
                  <c:v>1.0080337524414063E-3</c:v>
                </c:pt>
                <c:pt idx="21106">
                  <c:v>1.007080078125E-3</c:v>
                </c:pt>
                <c:pt idx="21107">
                  <c:v>1.0068416595458984E-3</c:v>
                </c:pt>
                <c:pt idx="21108">
                  <c:v>1.007080078125E-3</c:v>
                </c:pt>
                <c:pt idx="21109">
                  <c:v>1.007080078125E-3</c:v>
                </c:pt>
                <c:pt idx="21110">
                  <c:v>1.0068416595458984E-3</c:v>
                </c:pt>
                <c:pt idx="21111">
                  <c:v>1.007080078125E-3</c:v>
                </c:pt>
                <c:pt idx="21112">
                  <c:v>1.007080078125E-3</c:v>
                </c:pt>
                <c:pt idx="21113">
                  <c:v>1.0068416595458984E-3</c:v>
                </c:pt>
                <c:pt idx="21114">
                  <c:v>1.007080078125E-3</c:v>
                </c:pt>
                <c:pt idx="21115">
                  <c:v>1.007080078125E-3</c:v>
                </c:pt>
                <c:pt idx="21116">
                  <c:v>1.0068416595458984E-3</c:v>
                </c:pt>
                <c:pt idx="21117">
                  <c:v>1.007080078125E-3</c:v>
                </c:pt>
                <c:pt idx="21118">
                  <c:v>1.0080337524414063E-3</c:v>
                </c:pt>
                <c:pt idx="21119">
                  <c:v>1.0068416595458984E-3</c:v>
                </c:pt>
                <c:pt idx="21120">
                  <c:v>1.007080078125E-3</c:v>
                </c:pt>
                <c:pt idx="21121">
                  <c:v>1.007080078125E-3</c:v>
                </c:pt>
                <c:pt idx="21122">
                  <c:v>1.0068416595458984E-3</c:v>
                </c:pt>
                <c:pt idx="21123">
                  <c:v>1.007080078125E-3</c:v>
                </c:pt>
                <c:pt idx="21124">
                  <c:v>1.007080078125E-3</c:v>
                </c:pt>
                <c:pt idx="21125">
                  <c:v>1.0068416595458984E-3</c:v>
                </c:pt>
                <c:pt idx="21126">
                  <c:v>1.007080078125E-3</c:v>
                </c:pt>
                <c:pt idx="21127">
                  <c:v>1.007080078125E-3</c:v>
                </c:pt>
                <c:pt idx="21128">
                  <c:v>1.0068416595458984E-3</c:v>
                </c:pt>
                <c:pt idx="21129">
                  <c:v>1.007080078125E-3</c:v>
                </c:pt>
                <c:pt idx="21130">
                  <c:v>1.0080337524414063E-3</c:v>
                </c:pt>
                <c:pt idx="21131">
                  <c:v>1.007080078125E-3</c:v>
                </c:pt>
                <c:pt idx="21132">
                  <c:v>1.0068416595458984E-3</c:v>
                </c:pt>
                <c:pt idx="21133">
                  <c:v>1.007080078125E-3</c:v>
                </c:pt>
                <c:pt idx="21134">
                  <c:v>1.007080078125E-3</c:v>
                </c:pt>
                <c:pt idx="21135">
                  <c:v>1.0068416595458984E-3</c:v>
                </c:pt>
                <c:pt idx="21136">
                  <c:v>1.007080078125E-3</c:v>
                </c:pt>
                <c:pt idx="21137">
                  <c:v>1.007080078125E-3</c:v>
                </c:pt>
                <c:pt idx="21138">
                  <c:v>1.0068416595458984E-3</c:v>
                </c:pt>
                <c:pt idx="21139">
                  <c:v>1.007080078125E-3</c:v>
                </c:pt>
                <c:pt idx="21140">
                  <c:v>1.007080078125E-3</c:v>
                </c:pt>
                <c:pt idx="21141">
                  <c:v>1.0068416595458984E-3</c:v>
                </c:pt>
                <c:pt idx="21142">
                  <c:v>1.007080078125E-3</c:v>
                </c:pt>
                <c:pt idx="21143">
                  <c:v>1.0080337524414063E-3</c:v>
                </c:pt>
                <c:pt idx="21144">
                  <c:v>1.0068416595458984E-3</c:v>
                </c:pt>
                <c:pt idx="21145">
                  <c:v>1.007080078125E-3</c:v>
                </c:pt>
                <c:pt idx="21146">
                  <c:v>1.007080078125E-3</c:v>
                </c:pt>
                <c:pt idx="21147">
                  <c:v>1.0068416595458984E-3</c:v>
                </c:pt>
                <c:pt idx="21148">
                  <c:v>1.007080078125E-3</c:v>
                </c:pt>
                <c:pt idx="21149">
                  <c:v>1.007080078125E-3</c:v>
                </c:pt>
                <c:pt idx="21150">
                  <c:v>1.0068416595458984E-3</c:v>
                </c:pt>
                <c:pt idx="21151">
                  <c:v>1.007080078125E-3</c:v>
                </c:pt>
                <c:pt idx="21152">
                  <c:v>1.007080078125E-3</c:v>
                </c:pt>
                <c:pt idx="21153">
                  <c:v>1.0068416595458984E-3</c:v>
                </c:pt>
                <c:pt idx="21154">
                  <c:v>1.007080078125E-3</c:v>
                </c:pt>
                <c:pt idx="21155">
                  <c:v>1.0080337524414063E-3</c:v>
                </c:pt>
                <c:pt idx="21156">
                  <c:v>1.007080078125E-3</c:v>
                </c:pt>
                <c:pt idx="21157">
                  <c:v>1.0068416595458984E-3</c:v>
                </c:pt>
                <c:pt idx="21158">
                  <c:v>1.007080078125E-3</c:v>
                </c:pt>
                <c:pt idx="21159">
                  <c:v>1.007080078125E-3</c:v>
                </c:pt>
                <c:pt idx="21160">
                  <c:v>1.0068416595458984E-3</c:v>
                </c:pt>
                <c:pt idx="21161">
                  <c:v>1.007080078125E-3</c:v>
                </c:pt>
                <c:pt idx="21162">
                  <c:v>1.007080078125E-3</c:v>
                </c:pt>
                <c:pt idx="21163">
                  <c:v>1.0068416595458984E-3</c:v>
                </c:pt>
                <c:pt idx="21164">
                  <c:v>1.007080078125E-3</c:v>
                </c:pt>
                <c:pt idx="21165">
                  <c:v>1.007080078125E-3</c:v>
                </c:pt>
                <c:pt idx="21166">
                  <c:v>1.0068416595458984E-3</c:v>
                </c:pt>
                <c:pt idx="21167">
                  <c:v>1.007080078125E-3</c:v>
                </c:pt>
                <c:pt idx="21168">
                  <c:v>1.0080337524414063E-3</c:v>
                </c:pt>
                <c:pt idx="21169">
                  <c:v>4.0278434753417969E-3</c:v>
                </c:pt>
                <c:pt idx="21170">
                  <c:v>1.007080078125E-3</c:v>
                </c:pt>
                <c:pt idx="21171">
                  <c:v>1.007080078125E-3</c:v>
                </c:pt>
                <c:pt idx="21172">
                  <c:v>1.0068416595458984E-3</c:v>
                </c:pt>
                <c:pt idx="21173">
                  <c:v>1.007080078125E-3</c:v>
                </c:pt>
                <c:pt idx="21174">
                  <c:v>1.007080078125E-3</c:v>
                </c:pt>
                <c:pt idx="21175">
                  <c:v>1.0068416595458984E-3</c:v>
                </c:pt>
                <c:pt idx="21176">
                  <c:v>1.007080078125E-3</c:v>
                </c:pt>
                <c:pt idx="21177">
                  <c:v>1.0080337524414063E-3</c:v>
                </c:pt>
                <c:pt idx="21178">
                  <c:v>1.007080078125E-3</c:v>
                </c:pt>
                <c:pt idx="21179">
                  <c:v>1.0068416595458984E-3</c:v>
                </c:pt>
                <c:pt idx="21180">
                  <c:v>1.007080078125E-3</c:v>
                </c:pt>
                <c:pt idx="21181">
                  <c:v>1.007080078125E-3</c:v>
                </c:pt>
                <c:pt idx="21182">
                  <c:v>1.0068416595458984E-3</c:v>
                </c:pt>
                <c:pt idx="21183">
                  <c:v>1.007080078125E-3</c:v>
                </c:pt>
                <c:pt idx="21184">
                  <c:v>1.007080078125E-3</c:v>
                </c:pt>
                <c:pt idx="21185">
                  <c:v>6.0429573059082031E-3</c:v>
                </c:pt>
                <c:pt idx="21186">
                  <c:v>1.0068416595458984E-3</c:v>
                </c:pt>
                <c:pt idx="21187">
                  <c:v>1.007080078125E-3</c:v>
                </c:pt>
                <c:pt idx="21188">
                  <c:v>1.007080078125E-3</c:v>
                </c:pt>
                <c:pt idx="21189">
                  <c:v>1.0068416595458984E-3</c:v>
                </c:pt>
                <c:pt idx="21190">
                  <c:v>1.007080078125E-3</c:v>
                </c:pt>
                <c:pt idx="21191">
                  <c:v>1.007080078125E-3</c:v>
                </c:pt>
                <c:pt idx="21192">
                  <c:v>1.0068416595458984E-3</c:v>
                </c:pt>
                <c:pt idx="21193">
                  <c:v>1.007080078125E-3</c:v>
                </c:pt>
                <c:pt idx="21194">
                  <c:v>1.007080078125E-3</c:v>
                </c:pt>
                <c:pt idx="21195">
                  <c:v>1.0068416595458984E-3</c:v>
                </c:pt>
                <c:pt idx="21196">
                  <c:v>1.007080078125E-3</c:v>
                </c:pt>
                <c:pt idx="21197">
                  <c:v>1.0080337524414063E-3</c:v>
                </c:pt>
                <c:pt idx="21198">
                  <c:v>1.007080078125E-3</c:v>
                </c:pt>
                <c:pt idx="21199">
                  <c:v>1.0068416595458984E-3</c:v>
                </c:pt>
                <c:pt idx="21200">
                  <c:v>1.007080078125E-3</c:v>
                </c:pt>
                <c:pt idx="21201">
                  <c:v>1.007080078125E-3</c:v>
                </c:pt>
                <c:pt idx="21202">
                  <c:v>1.0068416595458984E-3</c:v>
                </c:pt>
                <c:pt idx="21203">
                  <c:v>1.007080078125E-3</c:v>
                </c:pt>
                <c:pt idx="21204">
                  <c:v>1.007080078125E-3</c:v>
                </c:pt>
                <c:pt idx="21205">
                  <c:v>1.0068416595458984E-3</c:v>
                </c:pt>
                <c:pt idx="21206">
                  <c:v>1.007080078125E-3</c:v>
                </c:pt>
                <c:pt idx="21207">
                  <c:v>1.007080078125E-3</c:v>
                </c:pt>
                <c:pt idx="21208">
                  <c:v>1.0068416595458984E-3</c:v>
                </c:pt>
                <c:pt idx="21209">
                  <c:v>1.007080078125E-3</c:v>
                </c:pt>
                <c:pt idx="21210">
                  <c:v>1.0080337524414063E-3</c:v>
                </c:pt>
                <c:pt idx="21211">
                  <c:v>1.0068416595458984E-3</c:v>
                </c:pt>
                <c:pt idx="21212">
                  <c:v>1.007080078125E-3</c:v>
                </c:pt>
                <c:pt idx="21213">
                  <c:v>1.007080078125E-3</c:v>
                </c:pt>
                <c:pt idx="21214">
                  <c:v>1.0068416595458984E-3</c:v>
                </c:pt>
                <c:pt idx="21215">
                  <c:v>1.007080078125E-3</c:v>
                </c:pt>
                <c:pt idx="21216">
                  <c:v>1.007080078125E-3</c:v>
                </c:pt>
                <c:pt idx="21217">
                  <c:v>1.0068416595458984E-3</c:v>
                </c:pt>
                <c:pt idx="21218">
                  <c:v>1.007080078125E-3</c:v>
                </c:pt>
                <c:pt idx="21219">
                  <c:v>1.007080078125E-3</c:v>
                </c:pt>
                <c:pt idx="21220">
                  <c:v>1.0068416595458984E-3</c:v>
                </c:pt>
                <c:pt idx="21221">
                  <c:v>1.007080078125E-3</c:v>
                </c:pt>
                <c:pt idx="21222">
                  <c:v>1.0080337524414063E-3</c:v>
                </c:pt>
                <c:pt idx="21223">
                  <c:v>1.007080078125E-3</c:v>
                </c:pt>
                <c:pt idx="21224">
                  <c:v>1.0068416595458984E-3</c:v>
                </c:pt>
                <c:pt idx="21225">
                  <c:v>1.007080078125E-3</c:v>
                </c:pt>
                <c:pt idx="21226">
                  <c:v>1.007080078125E-3</c:v>
                </c:pt>
                <c:pt idx="21227">
                  <c:v>1.0068416595458984E-3</c:v>
                </c:pt>
                <c:pt idx="21228">
                  <c:v>1.007080078125E-3</c:v>
                </c:pt>
                <c:pt idx="21229">
                  <c:v>1.007080078125E-3</c:v>
                </c:pt>
                <c:pt idx="21230">
                  <c:v>1.0068416595458984E-3</c:v>
                </c:pt>
                <c:pt idx="21231">
                  <c:v>1.007080078125E-3</c:v>
                </c:pt>
                <c:pt idx="21232">
                  <c:v>1.007080078125E-3</c:v>
                </c:pt>
                <c:pt idx="21233">
                  <c:v>1.0068416595458984E-3</c:v>
                </c:pt>
                <c:pt idx="21234">
                  <c:v>1.007080078125E-3</c:v>
                </c:pt>
                <c:pt idx="21235">
                  <c:v>1.0080337524414063E-3</c:v>
                </c:pt>
                <c:pt idx="21236">
                  <c:v>1.0068416595458984E-3</c:v>
                </c:pt>
                <c:pt idx="21237">
                  <c:v>1.007080078125E-3</c:v>
                </c:pt>
                <c:pt idx="21238">
                  <c:v>1.007080078125E-3</c:v>
                </c:pt>
                <c:pt idx="21239">
                  <c:v>1.0068416595458984E-3</c:v>
                </c:pt>
                <c:pt idx="21240">
                  <c:v>1.007080078125E-3</c:v>
                </c:pt>
                <c:pt idx="21241">
                  <c:v>1.007080078125E-3</c:v>
                </c:pt>
                <c:pt idx="21242">
                  <c:v>1.0068416595458984E-3</c:v>
                </c:pt>
                <c:pt idx="21243">
                  <c:v>1.007080078125E-3</c:v>
                </c:pt>
                <c:pt idx="21244">
                  <c:v>1.007080078125E-3</c:v>
                </c:pt>
                <c:pt idx="21245">
                  <c:v>1.0068416595458984E-3</c:v>
                </c:pt>
                <c:pt idx="21246">
                  <c:v>1.007080078125E-3</c:v>
                </c:pt>
                <c:pt idx="21247">
                  <c:v>1.0080337524414063E-3</c:v>
                </c:pt>
                <c:pt idx="21248">
                  <c:v>1.007080078125E-3</c:v>
                </c:pt>
                <c:pt idx="21249">
                  <c:v>1.0068416595458984E-3</c:v>
                </c:pt>
                <c:pt idx="21250">
                  <c:v>1.007080078125E-3</c:v>
                </c:pt>
                <c:pt idx="21251">
                  <c:v>1.007080078125E-3</c:v>
                </c:pt>
                <c:pt idx="21252">
                  <c:v>1.0068416595458984E-3</c:v>
                </c:pt>
                <c:pt idx="21253">
                  <c:v>1.007080078125E-3</c:v>
                </c:pt>
                <c:pt idx="21254">
                  <c:v>1.007080078125E-3</c:v>
                </c:pt>
                <c:pt idx="21255">
                  <c:v>1.0068416595458984E-3</c:v>
                </c:pt>
                <c:pt idx="21256">
                  <c:v>1.007080078125E-3</c:v>
                </c:pt>
                <c:pt idx="21257">
                  <c:v>1.007080078125E-3</c:v>
                </c:pt>
                <c:pt idx="21258">
                  <c:v>1.0068416595458984E-3</c:v>
                </c:pt>
                <c:pt idx="21259">
                  <c:v>1.007080078125E-3</c:v>
                </c:pt>
                <c:pt idx="21260">
                  <c:v>1.0080337524414063E-3</c:v>
                </c:pt>
                <c:pt idx="21261">
                  <c:v>1.0068416595458984E-3</c:v>
                </c:pt>
                <c:pt idx="21262">
                  <c:v>1.007080078125E-3</c:v>
                </c:pt>
                <c:pt idx="21263">
                  <c:v>1.007080078125E-3</c:v>
                </c:pt>
                <c:pt idx="21264">
                  <c:v>1.0068416595458984E-3</c:v>
                </c:pt>
                <c:pt idx="21265">
                  <c:v>1.007080078125E-3</c:v>
                </c:pt>
                <c:pt idx="21266">
                  <c:v>1.007080078125E-3</c:v>
                </c:pt>
                <c:pt idx="21267">
                  <c:v>1.0068416595458984E-3</c:v>
                </c:pt>
                <c:pt idx="21268">
                  <c:v>1.007080078125E-3</c:v>
                </c:pt>
                <c:pt idx="21269">
                  <c:v>1.007080078125E-3</c:v>
                </c:pt>
                <c:pt idx="21270">
                  <c:v>1.0068416595458984E-3</c:v>
                </c:pt>
                <c:pt idx="21271">
                  <c:v>1.007080078125E-3</c:v>
                </c:pt>
                <c:pt idx="21272">
                  <c:v>1.0080337524414063E-3</c:v>
                </c:pt>
                <c:pt idx="21273">
                  <c:v>1.007080078125E-3</c:v>
                </c:pt>
                <c:pt idx="21274">
                  <c:v>1.0068416595458984E-3</c:v>
                </c:pt>
                <c:pt idx="21275">
                  <c:v>1.007080078125E-3</c:v>
                </c:pt>
                <c:pt idx="21276">
                  <c:v>1.007080078125E-3</c:v>
                </c:pt>
                <c:pt idx="21277">
                  <c:v>1.0068416595458984E-3</c:v>
                </c:pt>
                <c:pt idx="21278">
                  <c:v>1.007080078125E-3</c:v>
                </c:pt>
                <c:pt idx="21279">
                  <c:v>1.007080078125E-3</c:v>
                </c:pt>
                <c:pt idx="21280">
                  <c:v>1.0068416595458984E-3</c:v>
                </c:pt>
                <c:pt idx="21281">
                  <c:v>1.007080078125E-3</c:v>
                </c:pt>
                <c:pt idx="21282">
                  <c:v>1.007080078125E-3</c:v>
                </c:pt>
                <c:pt idx="21283">
                  <c:v>1.0068416595458984E-3</c:v>
                </c:pt>
                <c:pt idx="21284">
                  <c:v>1.007080078125E-3</c:v>
                </c:pt>
                <c:pt idx="21285">
                  <c:v>1.0080337524414063E-3</c:v>
                </c:pt>
                <c:pt idx="21286">
                  <c:v>1.0068416595458984E-3</c:v>
                </c:pt>
                <c:pt idx="21287">
                  <c:v>1.007080078125E-3</c:v>
                </c:pt>
                <c:pt idx="21288">
                  <c:v>1.007080078125E-3</c:v>
                </c:pt>
                <c:pt idx="21289">
                  <c:v>1.0068416595458984E-3</c:v>
                </c:pt>
                <c:pt idx="21290">
                  <c:v>1.007080078125E-3</c:v>
                </c:pt>
                <c:pt idx="21291">
                  <c:v>1.007080078125E-3</c:v>
                </c:pt>
                <c:pt idx="21292">
                  <c:v>1.0068416595458984E-3</c:v>
                </c:pt>
                <c:pt idx="21293">
                  <c:v>1.007080078125E-3</c:v>
                </c:pt>
                <c:pt idx="21294">
                  <c:v>1.007080078125E-3</c:v>
                </c:pt>
                <c:pt idx="21295">
                  <c:v>1.0068416595458984E-3</c:v>
                </c:pt>
                <c:pt idx="21296">
                  <c:v>1.007080078125E-3</c:v>
                </c:pt>
                <c:pt idx="21297">
                  <c:v>1.0080337524414063E-3</c:v>
                </c:pt>
                <c:pt idx="21298">
                  <c:v>1.007080078125E-3</c:v>
                </c:pt>
                <c:pt idx="21299">
                  <c:v>1.0068416595458984E-3</c:v>
                </c:pt>
                <c:pt idx="21300">
                  <c:v>1.007080078125E-3</c:v>
                </c:pt>
                <c:pt idx="21301">
                  <c:v>1.007080078125E-3</c:v>
                </c:pt>
                <c:pt idx="21302">
                  <c:v>1.0068416595458984E-3</c:v>
                </c:pt>
                <c:pt idx="21303">
                  <c:v>1.007080078125E-3</c:v>
                </c:pt>
                <c:pt idx="21304">
                  <c:v>1.007080078125E-3</c:v>
                </c:pt>
                <c:pt idx="21305">
                  <c:v>1.0068416595458984E-3</c:v>
                </c:pt>
                <c:pt idx="21306">
                  <c:v>1.007080078125E-3</c:v>
                </c:pt>
                <c:pt idx="21307">
                  <c:v>1.007080078125E-3</c:v>
                </c:pt>
                <c:pt idx="21308">
                  <c:v>1.0068416595458984E-3</c:v>
                </c:pt>
                <c:pt idx="21309">
                  <c:v>1.0080337524414063E-3</c:v>
                </c:pt>
                <c:pt idx="21310">
                  <c:v>1.007080078125E-3</c:v>
                </c:pt>
                <c:pt idx="21311">
                  <c:v>1.0068416595458984E-3</c:v>
                </c:pt>
                <c:pt idx="21312">
                  <c:v>1.007080078125E-3</c:v>
                </c:pt>
                <c:pt idx="21313">
                  <c:v>1.007080078125E-3</c:v>
                </c:pt>
                <c:pt idx="21314">
                  <c:v>1.0068416595458984E-3</c:v>
                </c:pt>
                <c:pt idx="21315">
                  <c:v>1.007080078125E-3</c:v>
                </c:pt>
                <c:pt idx="21316">
                  <c:v>1.007080078125E-3</c:v>
                </c:pt>
                <c:pt idx="21317">
                  <c:v>1.0068416595458984E-3</c:v>
                </c:pt>
                <c:pt idx="21318">
                  <c:v>1.007080078125E-3</c:v>
                </c:pt>
                <c:pt idx="21319">
                  <c:v>1.007080078125E-3</c:v>
                </c:pt>
                <c:pt idx="21320">
                  <c:v>1.0068416595458984E-3</c:v>
                </c:pt>
                <c:pt idx="21321">
                  <c:v>1.007080078125E-3</c:v>
                </c:pt>
                <c:pt idx="21322">
                  <c:v>1.0080337524414063E-3</c:v>
                </c:pt>
                <c:pt idx="21323">
                  <c:v>1.007080078125E-3</c:v>
                </c:pt>
                <c:pt idx="21324">
                  <c:v>1.0068416595458984E-3</c:v>
                </c:pt>
                <c:pt idx="21325">
                  <c:v>1.007080078125E-3</c:v>
                </c:pt>
                <c:pt idx="21326">
                  <c:v>1.007080078125E-3</c:v>
                </c:pt>
                <c:pt idx="21327">
                  <c:v>1.0068416595458984E-3</c:v>
                </c:pt>
                <c:pt idx="21328">
                  <c:v>1.007080078125E-3</c:v>
                </c:pt>
                <c:pt idx="21329">
                  <c:v>1.007080078125E-3</c:v>
                </c:pt>
                <c:pt idx="21330">
                  <c:v>1.0068416595458984E-3</c:v>
                </c:pt>
                <c:pt idx="21331">
                  <c:v>1.007080078125E-3</c:v>
                </c:pt>
                <c:pt idx="21332">
                  <c:v>1.007080078125E-3</c:v>
                </c:pt>
                <c:pt idx="21333">
                  <c:v>1.0068416595458984E-3</c:v>
                </c:pt>
                <c:pt idx="21334">
                  <c:v>1.0080337524414063E-3</c:v>
                </c:pt>
                <c:pt idx="21335">
                  <c:v>1.007080078125E-3</c:v>
                </c:pt>
                <c:pt idx="21336">
                  <c:v>1.0068416595458984E-3</c:v>
                </c:pt>
                <c:pt idx="21337">
                  <c:v>1.007080078125E-3</c:v>
                </c:pt>
                <c:pt idx="21338">
                  <c:v>1.007080078125E-3</c:v>
                </c:pt>
                <c:pt idx="21339">
                  <c:v>1.0068416595458984E-3</c:v>
                </c:pt>
                <c:pt idx="21340">
                  <c:v>1.007080078125E-3</c:v>
                </c:pt>
                <c:pt idx="21341">
                  <c:v>1.007080078125E-3</c:v>
                </c:pt>
                <c:pt idx="21342">
                  <c:v>1.0068416595458984E-3</c:v>
                </c:pt>
                <c:pt idx="21343">
                  <c:v>1.007080078125E-3</c:v>
                </c:pt>
                <c:pt idx="21344">
                  <c:v>1.007080078125E-3</c:v>
                </c:pt>
                <c:pt idx="21345">
                  <c:v>1.0068416595458984E-3</c:v>
                </c:pt>
                <c:pt idx="21346">
                  <c:v>1.1078119277954102E-2</c:v>
                </c:pt>
                <c:pt idx="21347">
                  <c:v>1.007080078125E-3</c:v>
                </c:pt>
                <c:pt idx="21348">
                  <c:v>1.0068416595458984E-3</c:v>
                </c:pt>
                <c:pt idx="21349">
                  <c:v>1.0080337524414063E-3</c:v>
                </c:pt>
                <c:pt idx="21350">
                  <c:v>1.007080078125E-3</c:v>
                </c:pt>
                <c:pt idx="21351">
                  <c:v>1.0068416595458984E-3</c:v>
                </c:pt>
                <c:pt idx="21352">
                  <c:v>1.007080078125E-3</c:v>
                </c:pt>
                <c:pt idx="21353">
                  <c:v>1.007080078125E-3</c:v>
                </c:pt>
                <c:pt idx="21354">
                  <c:v>1.0068416595458984E-3</c:v>
                </c:pt>
                <c:pt idx="21355">
                  <c:v>1.007080078125E-3</c:v>
                </c:pt>
                <c:pt idx="21356">
                  <c:v>1.007080078125E-3</c:v>
                </c:pt>
                <c:pt idx="21357">
                  <c:v>1.0068416595458984E-3</c:v>
                </c:pt>
                <c:pt idx="21358">
                  <c:v>1.007080078125E-3</c:v>
                </c:pt>
                <c:pt idx="21359">
                  <c:v>1.007080078125E-3</c:v>
                </c:pt>
                <c:pt idx="21360">
                  <c:v>1.0068416595458984E-3</c:v>
                </c:pt>
                <c:pt idx="21361">
                  <c:v>1.007080078125E-3</c:v>
                </c:pt>
                <c:pt idx="21362">
                  <c:v>1.0080337524414063E-3</c:v>
                </c:pt>
                <c:pt idx="21363">
                  <c:v>1.007080078125E-3</c:v>
                </c:pt>
                <c:pt idx="21364">
                  <c:v>1.0068416595458984E-3</c:v>
                </c:pt>
                <c:pt idx="21365">
                  <c:v>1.007080078125E-3</c:v>
                </c:pt>
                <c:pt idx="21366">
                  <c:v>1.007080078125E-3</c:v>
                </c:pt>
                <c:pt idx="21367">
                  <c:v>1.0068416595458984E-3</c:v>
                </c:pt>
                <c:pt idx="21368">
                  <c:v>1.007080078125E-3</c:v>
                </c:pt>
                <c:pt idx="21369">
                  <c:v>1.007080078125E-3</c:v>
                </c:pt>
                <c:pt idx="21370">
                  <c:v>1.0068416595458984E-3</c:v>
                </c:pt>
                <c:pt idx="21371">
                  <c:v>1.007080078125E-3</c:v>
                </c:pt>
                <c:pt idx="21372">
                  <c:v>1.007080078125E-3</c:v>
                </c:pt>
                <c:pt idx="21373">
                  <c:v>1.0068416595458984E-3</c:v>
                </c:pt>
                <c:pt idx="21374">
                  <c:v>1.0080337524414063E-3</c:v>
                </c:pt>
                <c:pt idx="21375">
                  <c:v>1.007080078125E-3</c:v>
                </c:pt>
                <c:pt idx="21376">
                  <c:v>1.0068416595458984E-3</c:v>
                </c:pt>
                <c:pt idx="21377">
                  <c:v>1.007080078125E-3</c:v>
                </c:pt>
                <c:pt idx="21378">
                  <c:v>1.007080078125E-3</c:v>
                </c:pt>
                <c:pt idx="21379">
                  <c:v>1.0068416595458984E-3</c:v>
                </c:pt>
                <c:pt idx="21380">
                  <c:v>1.007080078125E-3</c:v>
                </c:pt>
                <c:pt idx="21381">
                  <c:v>1.007080078125E-3</c:v>
                </c:pt>
                <c:pt idx="21382">
                  <c:v>1.0068416595458984E-3</c:v>
                </c:pt>
                <c:pt idx="21383">
                  <c:v>1.007080078125E-3</c:v>
                </c:pt>
                <c:pt idx="21384">
                  <c:v>1.007080078125E-3</c:v>
                </c:pt>
                <c:pt idx="21385">
                  <c:v>1.0068416595458984E-3</c:v>
                </c:pt>
                <c:pt idx="21386">
                  <c:v>1.007080078125E-3</c:v>
                </c:pt>
                <c:pt idx="21387">
                  <c:v>1.0080337524414063E-3</c:v>
                </c:pt>
                <c:pt idx="21388">
                  <c:v>1.007080078125E-3</c:v>
                </c:pt>
                <c:pt idx="21389">
                  <c:v>1.0068416595458984E-3</c:v>
                </c:pt>
                <c:pt idx="21390">
                  <c:v>1.007080078125E-3</c:v>
                </c:pt>
                <c:pt idx="21391">
                  <c:v>1.007080078125E-3</c:v>
                </c:pt>
                <c:pt idx="21392">
                  <c:v>1.0068416595458984E-3</c:v>
                </c:pt>
                <c:pt idx="21393">
                  <c:v>1.007080078125E-3</c:v>
                </c:pt>
                <c:pt idx="21394">
                  <c:v>1.007080078125E-3</c:v>
                </c:pt>
                <c:pt idx="21395">
                  <c:v>1.0068416595458984E-3</c:v>
                </c:pt>
                <c:pt idx="21396">
                  <c:v>1.007080078125E-3</c:v>
                </c:pt>
                <c:pt idx="21397">
                  <c:v>1.007080078125E-3</c:v>
                </c:pt>
                <c:pt idx="21398">
                  <c:v>1.0068416595458984E-3</c:v>
                </c:pt>
                <c:pt idx="21399">
                  <c:v>1.0080337524414063E-3</c:v>
                </c:pt>
                <c:pt idx="21400">
                  <c:v>1.007080078125E-3</c:v>
                </c:pt>
                <c:pt idx="21401">
                  <c:v>1.0068416595458984E-3</c:v>
                </c:pt>
                <c:pt idx="21402">
                  <c:v>1.007080078125E-3</c:v>
                </c:pt>
                <c:pt idx="21403">
                  <c:v>1.007080078125E-3</c:v>
                </c:pt>
                <c:pt idx="21404">
                  <c:v>1.0068416595458984E-3</c:v>
                </c:pt>
                <c:pt idx="21405">
                  <c:v>1.007080078125E-3</c:v>
                </c:pt>
                <c:pt idx="21406">
                  <c:v>1.007080078125E-3</c:v>
                </c:pt>
                <c:pt idx="21407">
                  <c:v>1.0068416595458984E-3</c:v>
                </c:pt>
                <c:pt idx="21408">
                  <c:v>1.007080078125E-3</c:v>
                </c:pt>
                <c:pt idx="21409">
                  <c:v>1.007080078125E-3</c:v>
                </c:pt>
                <c:pt idx="21410">
                  <c:v>1.0068416595458984E-3</c:v>
                </c:pt>
                <c:pt idx="21411">
                  <c:v>1.007080078125E-3</c:v>
                </c:pt>
                <c:pt idx="21412">
                  <c:v>1.0080337524414063E-3</c:v>
                </c:pt>
                <c:pt idx="21413">
                  <c:v>1.007080078125E-3</c:v>
                </c:pt>
                <c:pt idx="21414">
                  <c:v>1.0068416595458984E-3</c:v>
                </c:pt>
                <c:pt idx="21415">
                  <c:v>1.007080078125E-3</c:v>
                </c:pt>
                <c:pt idx="21416">
                  <c:v>1.007080078125E-3</c:v>
                </c:pt>
                <c:pt idx="21417">
                  <c:v>1.0068416595458984E-3</c:v>
                </c:pt>
                <c:pt idx="21418">
                  <c:v>1.007080078125E-3</c:v>
                </c:pt>
                <c:pt idx="21419">
                  <c:v>1.007080078125E-3</c:v>
                </c:pt>
                <c:pt idx="21420">
                  <c:v>1.0068416595458984E-3</c:v>
                </c:pt>
                <c:pt idx="21421">
                  <c:v>1.007080078125E-3</c:v>
                </c:pt>
                <c:pt idx="21422">
                  <c:v>1.007080078125E-3</c:v>
                </c:pt>
                <c:pt idx="21423">
                  <c:v>1.0068416595458984E-3</c:v>
                </c:pt>
                <c:pt idx="21424">
                  <c:v>1.0080337524414063E-3</c:v>
                </c:pt>
                <c:pt idx="21425">
                  <c:v>1.007080078125E-3</c:v>
                </c:pt>
                <c:pt idx="21426">
                  <c:v>1.0068416595458984E-3</c:v>
                </c:pt>
                <c:pt idx="21427">
                  <c:v>1.007080078125E-3</c:v>
                </c:pt>
                <c:pt idx="21428">
                  <c:v>1.007080078125E-3</c:v>
                </c:pt>
                <c:pt idx="21429">
                  <c:v>1.0068416595458984E-3</c:v>
                </c:pt>
                <c:pt idx="21430">
                  <c:v>1.007080078125E-3</c:v>
                </c:pt>
                <c:pt idx="21431">
                  <c:v>1.007080078125E-3</c:v>
                </c:pt>
                <c:pt idx="21432">
                  <c:v>1.0068416595458984E-3</c:v>
                </c:pt>
                <c:pt idx="21433">
                  <c:v>1.007080078125E-3</c:v>
                </c:pt>
                <c:pt idx="21434">
                  <c:v>1.007080078125E-3</c:v>
                </c:pt>
                <c:pt idx="21435">
                  <c:v>1.0068416595458984E-3</c:v>
                </c:pt>
                <c:pt idx="21436">
                  <c:v>1.007080078125E-3</c:v>
                </c:pt>
                <c:pt idx="21437">
                  <c:v>1.0080337524414063E-3</c:v>
                </c:pt>
                <c:pt idx="21438">
                  <c:v>1.007080078125E-3</c:v>
                </c:pt>
                <c:pt idx="21439">
                  <c:v>1.0068416595458984E-3</c:v>
                </c:pt>
                <c:pt idx="21440">
                  <c:v>1.007080078125E-3</c:v>
                </c:pt>
                <c:pt idx="21441">
                  <c:v>1.007080078125E-3</c:v>
                </c:pt>
                <c:pt idx="21442">
                  <c:v>1.0068416595458984E-3</c:v>
                </c:pt>
                <c:pt idx="21443">
                  <c:v>1.007080078125E-3</c:v>
                </c:pt>
                <c:pt idx="21444">
                  <c:v>1.007080078125E-3</c:v>
                </c:pt>
                <c:pt idx="21445">
                  <c:v>1.0068416595458984E-3</c:v>
                </c:pt>
                <c:pt idx="21446">
                  <c:v>1.007080078125E-3</c:v>
                </c:pt>
                <c:pt idx="21447">
                  <c:v>1.007080078125E-3</c:v>
                </c:pt>
                <c:pt idx="21448">
                  <c:v>1.0068416595458984E-3</c:v>
                </c:pt>
                <c:pt idx="21449">
                  <c:v>1.0080337524414063E-3</c:v>
                </c:pt>
                <c:pt idx="21450">
                  <c:v>1.007080078125E-3</c:v>
                </c:pt>
                <c:pt idx="21451">
                  <c:v>1.0068416595458984E-3</c:v>
                </c:pt>
                <c:pt idx="21452">
                  <c:v>1.007080078125E-3</c:v>
                </c:pt>
                <c:pt idx="21453">
                  <c:v>1.007080078125E-3</c:v>
                </c:pt>
                <c:pt idx="21454">
                  <c:v>1.0068416595458984E-3</c:v>
                </c:pt>
                <c:pt idx="21455">
                  <c:v>1.007080078125E-3</c:v>
                </c:pt>
                <c:pt idx="21456">
                  <c:v>1.007080078125E-3</c:v>
                </c:pt>
                <c:pt idx="21457">
                  <c:v>1.0068416595458984E-3</c:v>
                </c:pt>
                <c:pt idx="21458">
                  <c:v>1.007080078125E-3</c:v>
                </c:pt>
                <c:pt idx="21459">
                  <c:v>1.007080078125E-3</c:v>
                </c:pt>
                <c:pt idx="21460">
                  <c:v>1.0068416595458984E-3</c:v>
                </c:pt>
                <c:pt idx="21461">
                  <c:v>1.007080078125E-3</c:v>
                </c:pt>
                <c:pt idx="21462">
                  <c:v>1.0080337524414063E-3</c:v>
                </c:pt>
                <c:pt idx="21463">
                  <c:v>1.007080078125E-3</c:v>
                </c:pt>
                <c:pt idx="21464">
                  <c:v>1.0068416595458984E-3</c:v>
                </c:pt>
                <c:pt idx="21465">
                  <c:v>1.007080078125E-3</c:v>
                </c:pt>
                <c:pt idx="21466">
                  <c:v>1.007080078125E-3</c:v>
                </c:pt>
                <c:pt idx="21467">
                  <c:v>1.0068416595458984E-3</c:v>
                </c:pt>
                <c:pt idx="21468">
                  <c:v>7.0500373840332031E-3</c:v>
                </c:pt>
                <c:pt idx="21469">
                  <c:v>1.007080078125E-3</c:v>
                </c:pt>
                <c:pt idx="21470">
                  <c:v>1.0068416595458984E-3</c:v>
                </c:pt>
                <c:pt idx="21471">
                  <c:v>1.007080078125E-3</c:v>
                </c:pt>
                <c:pt idx="21472">
                  <c:v>1.007080078125E-3</c:v>
                </c:pt>
                <c:pt idx="21473">
                  <c:v>1.0068416595458984E-3</c:v>
                </c:pt>
                <c:pt idx="21474">
                  <c:v>1.007080078125E-3</c:v>
                </c:pt>
                <c:pt idx="21475">
                  <c:v>1.007080078125E-3</c:v>
                </c:pt>
                <c:pt idx="21476">
                  <c:v>1.0068416595458984E-3</c:v>
                </c:pt>
                <c:pt idx="21477">
                  <c:v>1.007080078125E-3</c:v>
                </c:pt>
                <c:pt idx="21478">
                  <c:v>1.007080078125E-3</c:v>
                </c:pt>
                <c:pt idx="21479">
                  <c:v>1.0068416595458984E-3</c:v>
                </c:pt>
                <c:pt idx="21480">
                  <c:v>1.007080078125E-3</c:v>
                </c:pt>
                <c:pt idx="21481">
                  <c:v>1.0080337524414063E-3</c:v>
                </c:pt>
                <c:pt idx="21482">
                  <c:v>1.007080078125E-3</c:v>
                </c:pt>
                <c:pt idx="21483">
                  <c:v>1.0068416595458984E-3</c:v>
                </c:pt>
                <c:pt idx="21484">
                  <c:v>1.007080078125E-3</c:v>
                </c:pt>
                <c:pt idx="21485">
                  <c:v>1.007080078125E-3</c:v>
                </c:pt>
                <c:pt idx="21486">
                  <c:v>1.0068416595458984E-3</c:v>
                </c:pt>
                <c:pt idx="21487">
                  <c:v>1.007080078125E-3</c:v>
                </c:pt>
                <c:pt idx="21488">
                  <c:v>1.007080078125E-3</c:v>
                </c:pt>
                <c:pt idx="21489">
                  <c:v>1.0068416595458984E-3</c:v>
                </c:pt>
                <c:pt idx="21490">
                  <c:v>1.007080078125E-3</c:v>
                </c:pt>
                <c:pt idx="21491">
                  <c:v>1.007080078125E-3</c:v>
                </c:pt>
                <c:pt idx="21492">
                  <c:v>1.0068416595458984E-3</c:v>
                </c:pt>
                <c:pt idx="21493">
                  <c:v>1.0080337524414063E-3</c:v>
                </c:pt>
                <c:pt idx="21494">
                  <c:v>1.007080078125E-3</c:v>
                </c:pt>
                <c:pt idx="21495">
                  <c:v>1.0068416595458984E-3</c:v>
                </c:pt>
                <c:pt idx="21496">
                  <c:v>1.007080078125E-3</c:v>
                </c:pt>
                <c:pt idx="21497">
                  <c:v>1.007080078125E-3</c:v>
                </c:pt>
                <c:pt idx="21498">
                  <c:v>1.0068416595458984E-3</c:v>
                </c:pt>
                <c:pt idx="21499">
                  <c:v>1.007080078125E-3</c:v>
                </c:pt>
                <c:pt idx="21500">
                  <c:v>1.007080078125E-3</c:v>
                </c:pt>
                <c:pt idx="21501">
                  <c:v>1.0068416595458984E-3</c:v>
                </c:pt>
                <c:pt idx="21502">
                  <c:v>1.007080078125E-3</c:v>
                </c:pt>
                <c:pt idx="21503">
                  <c:v>1.007080078125E-3</c:v>
                </c:pt>
                <c:pt idx="21504">
                  <c:v>1.0068416595458984E-3</c:v>
                </c:pt>
                <c:pt idx="21505">
                  <c:v>1.007080078125E-3</c:v>
                </c:pt>
                <c:pt idx="21506">
                  <c:v>1.0080337524414063E-3</c:v>
                </c:pt>
                <c:pt idx="21507">
                  <c:v>1.007080078125E-3</c:v>
                </c:pt>
                <c:pt idx="21508">
                  <c:v>1.0068416595458984E-3</c:v>
                </c:pt>
                <c:pt idx="21509">
                  <c:v>1.007080078125E-3</c:v>
                </c:pt>
                <c:pt idx="21510">
                  <c:v>1.007080078125E-3</c:v>
                </c:pt>
                <c:pt idx="21511">
                  <c:v>1.0068416595458984E-3</c:v>
                </c:pt>
                <c:pt idx="21512">
                  <c:v>1.007080078125E-3</c:v>
                </c:pt>
                <c:pt idx="21513">
                  <c:v>1.007080078125E-3</c:v>
                </c:pt>
                <c:pt idx="21514">
                  <c:v>1.0068416595458984E-3</c:v>
                </c:pt>
                <c:pt idx="21515">
                  <c:v>1.007080078125E-3</c:v>
                </c:pt>
                <c:pt idx="21516">
                  <c:v>1.0068416595458984E-3</c:v>
                </c:pt>
                <c:pt idx="21517">
                  <c:v>1.007080078125E-3</c:v>
                </c:pt>
                <c:pt idx="21518">
                  <c:v>1.0080337524414063E-3</c:v>
                </c:pt>
                <c:pt idx="21519">
                  <c:v>1.007080078125E-3</c:v>
                </c:pt>
                <c:pt idx="21520">
                  <c:v>1.0068416595458984E-3</c:v>
                </c:pt>
                <c:pt idx="21521">
                  <c:v>1.007080078125E-3</c:v>
                </c:pt>
                <c:pt idx="21522">
                  <c:v>1.007080078125E-3</c:v>
                </c:pt>
                <c:pt idx="21523">
                  <c:v>1.0068416595458984E-3</c:v>
                </c:pt>
                <c:pt idx="21524">
                  <c:v>1.007080078125E-3</c:v>
                </c:pt>
                <c:pt idx="21525">
                  <c:v>1.007080078125E-3</c:v>
                </c:pt>
                <c:pt idx="21526">
                  <c:v>1.0068416595458984E-3</c:v>
                </c:pt>
                <c:pt idx="21527">
                  <c:v>1.007080078125E-3</c:v>
                </c:pt>
                <c:pt idx="21528">
                  <c:v>1.007080078125E-3</c:v>
                </c:pt>
                <c:pt idx="21529">
                  <c:v>4.0290355682373047E-3</c:v>
                </c:pt>
                <c:pt idx="21530">
                  <c:v>1.0068416595458984E-3</c:v>
                </c:pt>
                <c:pt idx="21531">
                  <c:v>1.007080078125E-3</c:v>
                </c:pt>
                <c:pt idx="21532">
                  <c:v>1.007080078125E-3</c:v>
                </c:pt>
                <c:pt idx="21533">
                  <c:v>1.0068416595458984E-3</c:v>
                </c:pt>
                <c:pt idx="21534">
                  <c:v>1.007080078125E-3</c:v>
                </c:pt>
                <c:pt idx="21535">
                  <c:v>1.0068416595458984E-3</c:v>
                </c:pt>
                <c:pt idx="21536">
                  <c:v>1.007080078125E-3</c:v>
                </c:pt>
                <c:pt idx="21537">
                  <c:v>1.007080078125E-3</c:v>
                </c:pt>
                <c:pt idx="21538">
                  <c:v>1.0068416595458984E-3</c:v>
                </c:pt>
                <c:pt idx="21539">
                  <c:v>1.007080078125E-3</c:v>
                </c:pt>
                <c:pt idx="21540">
                  <c:v>1.0080337524414063E-3</c:v>
                </c:pt>
                <c:pt idx="21541">
                  <c:v>1.007080078125E-3</c:v>
                </c:pt>
                <c:pt idx="21542">
                  <c:v>1.0068416595458984E-3</c:v>
                </c:pt>
                <c:pt idx="21543">
                  <c:v>1.007080078125E-3</c:v>
                </c:pt>
                <c:pt idx="21544">
                  <c:v>1.007080078125E-3</c:v>
                </c:pt>
                <c:pt idx="21545">
                  <c:v>1.0068416595458984E-3</c:v>
                </c:pt>
                <c:pt idx="21546">
                  <c:v>1.007080078125E-3</c:v>
                </c:pt>
                <c:pt idx="21547">
                  <c:v>1.007080078125E-3</c:v>
                </c:pt>
                <c:pt idx="21548">
                  <c:v>1.0068416595458984E-3</c:v>
                </c:pt>
                <c:pt idx="21549">
                  <c:v>1.007080078125E-3</c:v>
                </c:pt>
                <c:pt idx="21550">
                  <c:v>1.007080078125E-3</c:v>
                </c:pt>
                <c:pt idx="21551">
                  <c:v>1.0068416595458984E-3</c:v>
                </c:pt>
                <c:pt idx="21552">
                  <c:v>1.007080078125E-3</c:v>
                </c:pt>
                <c:pt idx="21553">
                  <c:v>1.0080337524414063E-3</c:v>
                </c:pt>
                <c:pt idx="21554">
                  <c:v>1.007080078125E-3</c:v>
                </c:pt>
                <c:pt idx="21555">
                  <c:v>1.0068416595458984E-3</c:v>
                </c:pt>
                <c:pt idx="21556">
                  <c:v>1.7120122909545898E-2</c:v>
                </c:pt>
                <c:pt idx="21557">
                  <c:v>1.0068416595458984E-3</c:v>
                </c:pt>
                <c:pt idx="21558">
                  <c:v>1.007080078125E-3</c:v>
                </c:pt>
                <c:pt idx="21559">
                  <c:v>1.007080078125E-3</c:v>
                </c:pt>
                <c:pt idx="21560">
                  <c:v>1.0068416595458984E-3</c:v>
                </c:pt>
                <c:pt idx="21561">
                  <c:v>1.007080078125E-3</c:v>
                </c:pt>
                <c:pt idx="21562">
                  <c:v>1.0080337524414063E-3</c:v>
                </c:pt>
                <c:pt idx="21563">
                  <c:v>1.0068416595458984E-3</c:v>
                </c:pt>
                <c:pt idx="21564">
                  <c:v>1.007080078125E-3</c:v>
                </c:pt>
                <c:pt idx="21565">
                  <c:v>1.007080078125E-3</c:v>
                </c:pt>
                <c:pt idx="21566">
                  <c:v>1.0068416595458984E-3</c:v>
                </c:pt>
                <c:pt idx="21567">
                  <c:v>1.007080078125E-3</c:v>
                </c:pt>
                <c:pt idx="21568">
                  <c:v>1.007080078125E-3</c:v>
                </c:pt>
                <c:pt idx="21569">
                  <c:v>1.0068416595458984E-3</c:v>
                </c:pt>
                <c:pt idx="21570">
                  <c:v>1.007080078125E-3</c:v>
                </c:pt>
                <c:pt idx="21571">
                  <c:v>1.007080078125E-3</c:v>
                </c:pt>
                <c:pt idx="21572">
                  <c:v>1.0068416595458984E-3</c:v>
                </c:pt>
                <c:pt idx="21573">
                  <c:v>1.007080078125E-3</c:v>
                </c:pt>
                <c:pt idx="21574">
                  <c:v>1.0080337524414063E-3</c:v>
                </c:pt>
                <c:pt idx="21575">
                  <c:v>1.007080078125E-3</c:v>
                </c:pt>
                <c:pt idx="21576">
                  <c:v>1.0068416595458984E-3</c:v>
                </c:pt>
                <c:pt idx="21577">
                  <c:v>1.007080078125E-3</c:v>
                </c:pt>
                <c:pt idx="21578">
                  <c:v>1.007080078125E-3</c:v>
                </c:pt>
                <c:pt idx="21579">
                  <c:v>1.0068416595458984E-3</c:v>
                </c:pt>
                <c:pt idx="21580">
                  <c:v>1.007080078125E-3</c:v>
                </c:pt>
                <c:pt idx="21581">
                  <c:v>1.007080078125E-3</c:v>
                </c:pt>
                <c:pt idx="21582">
                  <c:v>1.0068416595458984E-3</c:v>
                </c:pt>
                <c:pt idx="21583">
                  <c:v>1.007080078125E-3</c:v>
                </c:pt>
                <c:pt idx="21584">
                  <c:v>1.007080078125E-3</c:v>
                </c:pt>
                <c:pt idx="21585">
                  <c:v>1.0068416595458984E-3</c:v>
                </c:pt>
                <c:pt idx="21586">
                  <c:v>1.007080078125E-3</c:v>
                </c:pt>
                <c:pt idx="21587">
                  <c:v>1.0080337524414063E-3</c:v>
                </c:pt>
                <c:pt idx="21588">
                  <c:v>1.0068416595458984E-3</c:v>
                </c:pt>
                <c:pt idx="21589">
                  <c:v>1.007080078125E-3</c:v>
                </c:pt>
                <c:pt idx="21590">
                  <c:v>1.007080078125E-3</c:v>
                </c:pt>
                <c:pt idx="21591">
                  <c:v>1.0068416595458984E-3</c:v>
                </c:pt>
                <c:pt idx="21592">
                  <c:v>1.007080078125E-3</c:v>
                </c:pt>
                <c:pt idx="21593">
                  <c:v>1.007080078125E-3</c:v>
                </c:pt>
                <c:pt idx="21594">
                  <c:v>1.0068416595458984E-3</c:v>
                </c:pt>
                <c:pt idx="21595">
                  <c:v>1.007080078125E-3</c:v>
                </c:pt>
                <c:pt idx="21596">
                  <c:v>1.007080078125E-3</c:v>
                </c:pt>
                <c:pt idx="21597">
                  <c:v>1.0068416595458984E-3</c:v>
                </c:pt>
                <c:pt idx="21598">
                  <c:v>1.007080078125E-3</c:v>
                </c:pt>
                <c:pt idx="21599">
                  <c:v>1.0080337524414063E-3</c:v>
                </c:pt>
                <c:pt idx="21600">
                  <c:v>1.007080078125E-3</c:v>
                </c:pt>
                <c:pt idx="21601">
                  <c:v>1.0068416595458984E-3</c:v>
                </c:pt>
                <c:pt idx="21602">
                  <c:v>1.007080078125E-3</c:v>
                </c:pt>
                <c:pt idx="21603">
                  <c:v>1.007080078125E-3</c:v>
                </c:pt>
                <c:pt idx="21604">
                  <c:v>1.0068416595458984E-3</c:v>
                </c:pt>
                <c:pt idx="21605">
                  <c:v>1.007080078125E-3</c:v>
                </c:pt>
                <c:pt idx="21606">
                  <c:v>1.007080078125E-3</c:v>
                </c:pt>
                <c:pt idx="21607">
                  <c:v>1.0068416595458984E-3</c:v>
                </c:pt>
                <c:pt idx="21608">
                  <c:v>1.007080078125E-3</c:v>
                </c:pt>
                <c:pt idx="21609">
                  <c:v>1.007080078125E-3</c:v>
                </c:pt>
                <c:pt idx="21610">
                  <c:v>1.0068416595458984E-3</c:v>
                </c:pt>
                <c:pt idx="21611">
                  <c:v>1.007080078125E-3</c:v>
                </c:pt>
                <c:pt idx="21612">
                  <c:v>1.0080337524414063E-3</c:v>
                </c:pt>
                <c:pt idx="21613">
                  <c:v>1.0068416595458984E-3</c:v>
                </c:pt>
                <c:pt idx="21614">
                  <c:v>1.007080078125E-3</c:v>
                </c:pt>
                <c:pt idx="21615">
                  <c:v>1.007080078125E-3</c:v>
                </c:pt>
                <c:pt idx="21616">
                  <c:v>1.0068416595458984E-3</c:v>
                </c:pt>
                <c:pt idx="21617">
                  <c:v>1.007080078125E-3</c:v>
                </c:pt>
                <c:pt idx="21618">
                  <c:v>1.007080078125E-3</c:v>
                </c:pt>
                <c:pt idx="21619">
                  <c:v>1.0068416595458984E-3</c:v>
                </c:pt>
                <c:pt idx="21620">
                  <c:v>1.007080078125E-3</c:v>
                </c:pt>
                <c:pt idx="21621">
                  <c:v>1.007080078125E-3</c:v>
                </c:pt>
                <c:pt idx="21622">
                  <c:v>1.0068416595458984E-3</c:v>
                </c:pt>
                <c:pt idx="21623">
                  <c:v>1.007080078125E-3</c:v>
                </c:pt>
                <c:pt idx="21624">
                  <c:v>1.0080337524414063E-3</c:v>
                </c:pt>
                <c:pt idx="21625">
                  <c:v>1.007080078125E-3</c:v>
                </c:pt>
                <c:pt idx="21626">
                  <c:v>1.0068416595458984E-3</c:v>
                </c:pt>
                <c:pt idx="21627">
                  <c:v>1.007080078125E-3</c:v>
                </c:pt>
                <c:pt idx="21628">
                  <c:v>1.007080078125E-3</c:v>
                </c:pt>
                <c:pt idx="21629">
                  <c:v>1.0068416595458984E-3</c:v>
                </c:pt>
                <c:pt idx="21630">
                  <c:v>1.007080078125E-3</c:v>
                </c:pt>
                <c:pt idx="21631">
                  <c:v>1.007080078125E-3</c:v>
                </c:pt>
                <c:pt idx="21632">
                  <c:v>1.0068416595458984E-3</c:v>
                </c:pt>
                <c:pt idx="21633">
                  <c:v>1.007080078125E-3</c:v>
                </c:pt>
                <c:pt idx="21634">
                  <c:v>1.007080078125E-3</c:v>
                </c:pt>
                <c:pt idx="21635">
                  <c:v>1.0068416595458984E-3</c:v>
                </c:pt>
                <c:pt idx="21636">
                  <c:v>1.007080078125E-3</c:v>
                </c:pt>
                <c:pt idx="21637">
                  <c:v>1.0080337524414063E-3</c:v>
                </c:pt>
                <c:pt idx="21638">
                  <c:v>1.0068416595458984E-3</c:v>
                </c:pt>
                <c:pt idx="21639">
                  <c:v>1.007080078125E-3</c:v>
                </c:pt>
                <c:pt idx="21640">
                  <c:v>1.007080078125E-3</c:v>
                </c:pt>
                <c:pt idx="21641">
                  <c:v>1.0068416595458984E-3</c:v>
                </c:pt>
                <c:pt idx="21642">
                  <c:v>1.007080078125E-3</c:v>
                </c:pt>
                <c:pt idx="21643">
                  <c:v>1.007080078125E-3</c:v>
                </c:pt>
                <c:pt idx="21644">
                  <c:v>1.0068416595458984E-3</c:v>
                </c:pt>
                <c:pt idx="21645">
                  <c:v>1.007080078125E-3</c:v>
                </c:pt>
                <c:pt idx="21646">
                  <c:v>1.007080078125E-3</c:v>
                </c:pt>
                <c:pt idx="21647">
                  <c:v>1.0068416595458984E-3</c:v>
                </c:pt>
                <c:pt idx="21648">
                  <c:v>1.007080078125E-3</c:v>
                </c:pt>
                <c:pt idx="21649">
                  <c:v>1.0080337524414063E-3</c:v>
                </c:pt>
                <c:pt idx="21650">
                  <c:v>1.007080078125E-3</c:v>
                </c:pt>
                <c:pt idx="21651">
                  <c:v>1.0068416595458984E-3</c:v>
                </c:pt>
                <c:pt idx="21652">
                  <c:v>1.007080078125E-3</c:v>
                </c:pt>
                <c:pt idx="21653">
                  <c:v>1.007080078125E-3</c:v>
                </c:pt>
                <c:pt idx="21654">
                  <c:v>1.0068416595458984E-3</c:v>
                </c:pt>
                <c:pt idx="21655">
                  <c:v>1.007080078125E-3</c:v>
                </c:pt>
                <c:pt idx="21656">
                  <c:v>1.007080078125E-3</c:v>
                </c:pt>
                <c:pt idx="21657">
                  <c:v>1.0068416595458984E-3</c:v>
                </c:pt>
                <c:pt idx="21658">
                  <c:v>1.007080078125E-3</c:v>
                </c:pt>
                <c:pt idx="21659">
                  <c:v>1.007080078125E-3</c:v>
                </c:pt>
                <c:pt idx="21660">
                  <c:v>1.0068416595458984E-3</c:v>
                </c:pt>
                <c:pt idx="21661">
                  <c:v>1.007080078125E-3</c:v>
                </c:pt>
                <c:pt idx="21662">
                  <c:v>1.0080337524414063E-3</c:v>
                </c:pt>
                <c:pt idx="21663">
                  <c:v>1.0068416595458984E-3</c:v>
                </c:pt>
                <c:pt idx="21664">
                  <c:v>1.007080078125E-3</c:v>
                </c:pt>
                <c:pt idx="21665">
                  <c:v>1.007080078125E-3</c:v>
                </c:pt>
                <c:pt idx="21666">
                  <c:v>1.0068416595458984E-3</c:v>
                </c:pt>
                <c:pt idx="21667">
                  <c:v>1.007080078125E-3</c:v>
                </c:pt>
                <c:pt idx="21668">
                  <c:v>1.007080078125E-3</c:v>
                </c:pt>
                <c:pt idx="21669">
                  <c:v>1.0068416595458984E-3</c:v>
                </c:pt>
                <c:pt idx="21670">
                  <c:v>1.007080078125E-3</c:v>
                </c:pt>
                <c:pt idx="21671">
                  <c:v>1.007080078125E-3</c:v>
                </c:pt>
                <c:pt idx="21672">
                  <c:v>1.0068416595458984E-3</c:v>
                </c:pt>
                <c:pt idx="21673">
                  <c:v>1.007080078125E-3</c:v>
                </c:pt>
                <c:pt idx="21674">
                  <c:v>1.0080337524414063E-3</c:v>
                </c:pt>
                <c:pt idx="21675">
                  <c:v>1.007080078125E-3</c:v>
                </c:pt>
                <c:pt idx="21676">
                  <c:v>1.0068416595458984E-3</c:v>
                </c:pt>
                <c:pt idx="21677">
                  <c:v>1.007080078125E-3</c:v>
                </c:pt>
                <c:pt idx="21678">
                  <c:v>1.007080078125E-3</c:v>
                </c:pt>
                <c:pt idx="21679">
                  <c:v>1.0068416595458984E-3</c:v>
                </c:pt>
                <c:pt idx="21680">
                  <c:v>1.007080078125E-3</c:v>
                </c:pt>
                <c:pt idx="21681">
                  <c:v>1.007080078125E-3</c:v>
                </c:pt>
                <c:pt idx="21682">
                  <c:v>1.0068416595458984E-3</c:v>
                </c:pt>
                <c:pt idx="21683">
                  <c:v>1.007080078125E-3</c:v>
                </c:pt>
                <c:pt idx="21684">
                  <c:v>1.007080078125E-3</c:v>
                </c:pt>
                <c:pt idx="21685">
                  <c:v>1.0068416595458984E-3</c:v>
                </c:pt>
                <c:pt idx="21686">
                  <c:v>1.007080078125E-3</c:v>
                </c:pt>
                <c:pt idx="21687">
                  <c:v>1.0080337524414063E-3</c:v>
                </c:pt>
                <c:pt idx="21688">
                  <c:v>1.0068416595458984E-3</c:v>
                </c:pt>
                <c:pt idx="21689">
                  <c:v>1.007080078125E-3</c:v>
                </c:pt>
                <c:pt idx="21690">
                  <c:v>1.007080078125E-3</c:v>
                </c:pt>
                <c:pt idx="21691">
                  <c:v>1.0068416595458984E-3</c:v>
                </c:pt>
                <c:pt idx="21692">
                  <c:v>1.007080078125E-3</c:v>
                </c:pt>
                <c:pt idx="21693">
                  <c:v>1.007080078125E-3</c:v>
                </c:pt>
                <c:pt idx="21694">
                  <c:v>1.0068416595458984E-3</c:v>
                </c:pt>
                <c:pt idx="21695">
                  <c:v>1.007080078125E-3</c:v>
                </c:pt>
                <c:pt idx="21696">
                  <c:v>1.007080078125E-3</c:v>
                </c:pt>
                <c:pt idx="21697">
                  <c:v>1.0068416595458984E-3</c:v>
                </c:pt>
                <c:pt idx="21698">
                  <c:v>1.007080078125E-3</c:v>
                </c:pt>
                <c:pt idx="21699">
                  <c:v>1.0080337524414063E-3</c:v>
                </c:pt>
                <c:pt idx="21700">
                  <c:v>1.007080078125E-3</c:v>
                </c:pt>
                <c:pt idx="21701">
                  <c:v>1.0068416595458984E-3</c:v>
                </c:pt>
                <c:pt idx="21702">
                  <c:v>1.007080078125E-3</c:v>
                </c:pt>
                <c:pt idx="21703">
                  <c:v>1.007080078125E-3</c:v>
                </c:pt>
                <c:pt idx="21704">
                  <c:v>1.0068416595458984E-3</c:v>
                </c:pt>
                <c:pt idx="21705">
                  <c:v>1.007080078125E-3</c:v>
                </c:pt>
                <c:pt idx="21706">
                  <c:v>1.007080078125E-3</c:v>
                </c:pt>
                <c:pt idx="21707">
                  <c:v>1.0068416595458984E-3</c:v>
                </c:pt>
                <c:pt idx="21708">
                  <c:v>1.007080078125E-3</c:v>
                </c:pt>
                <c:pt idx="21709">
                  <c:v>1.007080078125E-3</c:v>
                </c:pt>
                <c:pt idx="21710">
                  <c:v>1.0068416595458984E-3</c:v>
                </c:pt>
                <c:pt idx="21711">
                  <c:v>1.007080078125E-3</c:v>
                </c:pt>
                <c:pt idx="21712">
                  <c:v>1.0080337524414063E-3</c:v>
                </c:pt>
                <c:pt idx="21713">
                  <c:v>1.0068416595458984E-3</c:v>
                </c:pt>
                <c:pt idx="21714">
                  <c:v>1.007080078125E-3</c:v>
                </c:pt>
                <c:pt idx="21715">
                  <c:v>1.007080078125E-3</c:v>
                </c:pt>
                <c:pt idx="21716">
                  <c:v>1.0068416595458984E-3</c:v>
                </c:pt>
                <c:pt idx="21717">
                  <c:v>1.007080078125E-3</c:v>
                </c:pt>
                <c:pt idx="21718">
                  <c:v>1.007080078125E-3</c:v>
                </c:pt>
                <c:pt idx="21719">
                  <c:v>1.0068416595458984E-3</c:v>
                </c:pt>
                <c:pt idx="21720">
                  <c:v>1.007080078125E-3</c:v>
                </c:pt>
                <c:pt idx="21721">
                  <c:v>1.007080078125E-3</c:v>
                </c:pt>
                <c:pt idx="21722">
                  <c:v>1.0068416595458984E-3</c:v>
                </c:pt>
                <c:pt idx="21723">
                  <c:v>1.007080078125E-3</c:v>
                </c:pt>
                <c:pt idx="21724">
                  <c:v>1.0080337524414063E-3</c:v>
                </c:pt>
                <c:pt idx="21725">
                  <c:v>1.007080078125E-3</c:v>
                </c:pt>
                <c:pt idx="21726">
                  <c:v>1.0068416595458984E-3</c:v>
                </c:pt>
                <c:pt idx="21727">
                  <c:v>1.007080078125E-3</c:v>
                </c:pt>
                <c:pt idx="21728">
                  <c:v>1.007080078125E-3</c:v>
                </c:pt>
                <c:pt idx="21729">
                  <c:v>1.0068416595458984E-3</c:v>
                </c:pt>
                <c:pt idx="21730">
                  <c:v>1.007080078125E-3</c:v>
                </c:pt>
                <c:pt idx="21731">
                  <c:v>1.007080078125E-3</c:v>
                </c:pt>
                <c:pt idx="21732">
                  <c:v>1.0068416595458984E-3</c:v>
                </c:pt>
                <c:pt idx="21733">
                  <c:v>1.007080078125E-3</c:v>
                </c:pt>
                <c:pt idx="21734">
                  <c:v>1.007080078125E-3</c:v>
                </c:pt>
                <c:pt idx="21735">
                  <c:v>1.0068416595458984E-3</c:v>
                </c:pt>
                <c:pt idx="21736">
                  <c:v>1.007080078125E-3</c:v>
                </c:pt>
                <c:pt idx="21737">
                  <c:v>1.0080337524414063E-3</c:v>
                </c:pt>
                <c:pt idx="21738">
                  <c:v>1.0068416595458984E-3</c:v>
                </c:pt>
                <c:pt idx="21739">
                  <c:v>1.007080078125E-3</c:v>
                </c:pt>
                <c:pt idx="21740">
                  <c:v>1.007080078125E-3</c:v>
                </c:pt>
                <c:pt idx="21741">
                  <c:v>1.0068416595458984E-3</c:v>
                </c:pt>
                <c:pt idx="21742">
                  <c:v>1.007080078125E-3</c:v>
                </c:pt>
                <c:pt idx="21743">
                  <c:v>1.007080078125E-3</c:v>
                </c:pt>
                <c:pt idx="21744">
                  <c:v>1.0068416595458984E-3</c:v>
                </c:pt>
                <c:pt idx="21745">
                  <c:v>1.007080078125E-3</c:v>
                </c:pt>
                <c:pt idx="21746">
                  <c:v>1.007080078125E-3</c:v>
                </c:pt>
                <c:pt idx="21747">
                  <c:v>1.0068416595458984E-3</c:v>
                </c:pt>
                <c:pt idx="21748">
                  <c:v>1.007080078125E-3</c:v>
                </c:pt>
                <c:pt idx="21749">
                  <c:v>1.0080337524414063E-3</c:v>
                </c:pt>
                <c:pt idx="21750">
                  <c:v>1.007080078125E-3</c:v>
                </c:pt>
                <c:pt idx="21751">
                  <c:v>1.0068416595458984E-3</c:v>
                </c:pt>
                <c:pt idx="21752">
                  <c:v>1.007080078125E-3</c:v>
                </c:pt>
                <c:pt idx="21753">
                  <c:v>1.007080078125E-3</c:v>
                </c:pt>
                <c:pt idx="21754">
                  <c:v>1.0068416595458984E-3</c:v>
                </c:pt>
                <c:pt idx="21755">
                  <c:v>1.007080078125E-3</c:v>
                </c:pt>
                <c:pt idx="21756">
                  <c:v>1.007080078125E-3</c:v>
                </c:pt>
                <c:pt idx="21757">
                  <c:v>1.0068416595458984E-3</c:v>
                </c:pt>
                <c:pt idx="21758">
                  <c:v>1.007080078125E-3</c:v>
                </c:pt>
                <c:pt idx="21759">
                  <c:v>1.007080078125E-3</c:v>
                </c:pt>
                <c:pt idx="21760">
                  <c:v>1.0068416595458984E-3</c:v>
                </c:pt>
                <c:pt idx="21761">
                  <c:v>1.007080078125E-3</c:v>
                </c:pt>
                <c:pt idx="21762">
                  <c:v>1.0080337524414063E-3</c:v>
                </c:pt>
                <c:pt idx="21763">
                  <c:v>4.0278434753417969E-3</c:v>
                </c:pt>
                <c:pt idx="21764">
                  <c:v>1.007080078125E-3</c:v>
                </c:pt>
                <c:pt idx="21765">
                  <c:v>1.007080078125E-3</c:v>
                </c:pt>
                <c:pt idx="21766">
                  <c:v>1.0068416595458984E-3</c:v>
                </c:pt>
                <c:pt idx="21767">
                  <c:v>1.007080078125E-3</c:v>
                </c:pt>
                <c:pt idx="21768">
                  <c:v>1.007080078125E-3</c:v>
                </c:pt>
                <c:pt idx="21769">
                  <c:v>1.0068416595458984E-3</c:v>
                </c:pt>
                <c:pt idx="21770">
                  <c:v>1.007080078125E-3</c:v>
                </c:pt>
                <c:pt idx="21771">
                  <c:v>1.0080337524414063E-3</c:v>
                </c:pt>
                <c:pt idx="21772">
                  <c:v>1.007080078125E-3</c:v>
                </c:pt>
                <c:pt idx="21773">
                  <c:v>1.0068416595458984E-3</c:v>
                </c:pt>
                <c:pt idx="21774">
                  <c:v>1.007080078125E-3</c:v>
                </c:pt>
                <c:pt idx="21775">
                  <c:v>1.007080078125E-3</c:v>
                </c:pt>
                <c:pt idx="21776">
                  <c:v>1.0068416595458984E-3</c:v>
                </c:pt>
                <c:pt idx="21777">
                  <c:v>1.007080078125E-3</c:v>
                </c:pt>
                <c:pt idx="21778">
                  <c:v>1.007080078125E-3</c:v>
                </c:pt>
                <c:pt idx="21779">
                  <c:v>1.0068416595458984E-3</c:v>
                </c:pt>
                <c:pt idx="21780">
                  <c:v>1.007080078125E-3</c:v>
                </c:pt>
                <c:pt idx="21781">
                  <c:v>1.007080078125E-3</c:v>
                </c:pt>
                <c:pt idx="21782">
                  <c:v>1.0068416595458984E-3</c:v>
                </c:pt>
                <c:pt idx="21783">
                  <c:v>1.0080337524414063E-3</c:v>
                </c:pt>
                <c:pt idx="21784">
                  <c:v>1.007080078125E-3</c:v>
                </c:pt>
                <c:pt idx="21785">
                  <c:v>1.0068416595458984E-3</c:v>
                </c:pt>
                <c:pt idx="21786">
                  <c:v>1.007080078125E-3</c:v>
                </c:pt>
                <c:pt idx="21787">
                  <c:v>1.007080078125E-3</c:v>
                </c:pt>
                <c:pt idx="21788">
                  <c:v>1.0068416595458984E-3</c:v>
                </c:pt>
                <c:pt idx="21789">
                  <c:v>1.007080078125E-3</c:v>
                </c:pt>
                <c:pt idx="21790">
                  <c:v>1.007080078125E-3</c:v>
                </c:pt>
                <c:pt idx="21791">
                  <c:v>1.0068416595458984E-3</c:v>
                </c:pt>
                <c:pt idx="21792">
                  <c:v>1.007080078125E-3</c:v>
                </c:pt>
                <c:pt idx="21793">
                  <c:v>1.007080078125E-3</c:v>
                </c:pt>
                <c:pt idx="21794">
                  <c:v>1.0068416595458984E-3</c:v>
                </c:pt>
                <c:pt idx="21795">
                  <c:v>8.0571174621582031E-3</c:v>
                </c:pt>
                <c:pt idx="21796">
                  <c:v>1.007080078125E-3</c:v>
                </c:pt>
                <c:pt idx="21797">
                  <c:v>1.0068416595458984E-3</c:v>
                </c:pt>
                <c:pt idx="21798">
                  <c:v>1.007080078125E-3</c:v>
                </c:pt>
                <c:pt idx="21799">
                  <c:v>1.007080078125E-3</c:v>
                </c:pt>
                <c:pt idx="21800">
                  <c:v>1.0068416595458984E-3</c:v>
                </c:pt>
                <c:pt idx="21801">
                  <c:v>1.0080337524414063E-3</c:v>
                </c:pt>
                <c:pt idx="21802">
                  <c:v>1.007080078125E-3</c:v>
                </c:pt>
                <c:pt idx="21803">
                  <c:v>1.0068416595458984E-3</c:v>
                </c:pt>
                <c:pt idx="21804">
                  <c:v>1.007080078125E-3</c:v>
                </c:pt>
                <c:pt idx="21805">
                  <c:v>1.007080078125E-3</c:v>
                </c:pt>
                <c:pt idx="21806">
                  <c:v>1.0068416595458984E-3</c:v>
                </c:pt>
                <c:pt idx="21807">
                  <c:v>1.007080078125E-3</c:v>
                </c:pt>
                <c:pt idx="21808">
                  <c:v>1.007080078125E-3</c:v>
                </c:pt>
                <c:pt idx="21809">
                  <c:v>1.0068416595458984E-3</c:v>
                </c:pt>
                <c:pt idx="21810">
                  <c:v>1.007080078125E-3</c:v>
                </c:pt>
                <c:pt idx="21811">
                  <c:v>1.007080078125E-3</c:v>
                </c:pt>
                <c:pt idx="21812">
                  <c:v>1.0068416595458984E-3</c:v>
                </c:pt>
                <c:pt idx="21813">
                  <c:v>1.007080078125E-3</c:v>
                </c:pt>
                <c:pt idx="21814">
                  <c:v>1.0080337524414063E-3</c:v>
                </c:pt>
                <c:pt idx="21815">
                  <c:v>1.007080078125E-3</c:v>
                </c:pt>
                <c:pt idx="21816">
                  <c:v>1.0068416595458984E-3</c:v>
                </c:pt>
                <c:pt idx="21817">
                  <c:v>1.007080078125E-3</c:v>
                </c:pt>
                <c:pt idx="21818">
                  <c:v>1.007080078125E-3</c:v>
                </c:pt>
                <c:pt idx="21819">
                  <c:v>1.0068416595458984E-3</c:v>
                </c:pt>
                <c:pt idx="21820">
                  <c:v>1.007080078125E-3</c:v>
                </c:pt>
                <c:pt idx="21821">
                  <c:v>1.007080078125E-3</c:v>
                </c:pt>
                <c:pt idx="21822">
                  <c:v>1.0068416595458984E-3</c:v>
                </c:pt>
                <c:pt idx="21823">
                  <c:v>1.007080078125E-3</c:v>
                </c:pt>
                <c:pt idx="21824">
                  <c:v>1.007080078125E-3</c:v>
                </c:pt>
                <c:pt idx="21825">
                  <c:v>1.0068416595458984E-3</c:v>
                </c:pt>
                <c:pt idx="21826">
                  <c:v>1.0080337524414063E-3</c:v>
                </c:pt>
                <c:pt idx="21827">
                  <c:v>1.007080078125E-3</c:v>
                </c:pt>
                <c:pt idx="21828">
                  <c:v>1.0068416595458984E-3</c:v>
                </c:pt>
                <c:pt idx="21829">
                  <c:v>1.007080078125E-3</c:v>
                </c:pt>
                <c:pt idx="21830">
                  <c:v>1.007080078125E-3</c:v>
                </c:pt>
                <c:pt idx="21831">
                  <c:v>1.0068416595458984E-3</c:v>
                </c:pt>
                <c:pt idx="21832">
                  <c:v>1.007080078125E-3</c:v>
                </c:pt>
                <c:pt idx="21833">
                  <c:v>1.007080078125E-3</c:v>
                </c:pt>
                <c:pt idx="21834">
                  <c:v>1.0068416595458984E-3</c:v>
                </c:pt>
                <c:pt idx="21835">
                  <c:v>1.007080078125E-3</c:v>
                </c:pt>
                <c:pt idx="21836">
                  <c:v>1.007080078125E-3</c:v>
                </c:pt>
                <c:pt idx="21837">
                  <c:v>1.0068416595458984E-3</c:v>
                </c:pt>
                <c:pt idx="21838">
                  <c:v>1.007080078125E-3</c:v>
                </c:pt>
                <c:pt idx="21839">
                  <c:v>1.0080337524414063E-3</c:v>
                </c:pt>
                <c:pt idx="21840">
                  <c:v>1.007080078125E-3</c:v>
                </c:pt>
                <c:pt idx="21841">
                  <c:v>1.0068416595458984E-3</c:v>
                </c:pt>
                <c:pt idx="21842">
                  <c:v>1.007080078125E-3</c:v>
                </c:pt>
                <c:pt idx="21843">
                  <c:v>1.007080078125E-3</c:v>
                </c:pt>
                <c:pt idx="21844">
                  <c:v>1.0068416595458984E-3</c:v>
                </c:pt>
                <c:pt idx="21845">
                  <c:v>1.007080078125E-3</c:v>
                </c:pt>
                <c:pt idx="21846">
                  <c:v>1.007080078125E-3</c:v>
                </c:pt>
                <c:pt idx="21847">
                  <c:v>1.0068416595458984E-3</c:v>
                </c:pt>
                <c:pt idx="21848">
                  <c:v>1.007080078125E-3</c:v>
                </c:pt>
                <c:pt idx="21849">
                  <c:v>1.007080078125E-3</c:v>
                </c:pt>
                <c:pt idx="21850">
                  <c:v>1.0068416595458984E-3</c:v>
                </c:pt>
                <c:pt idx="21851">
                  <c:v>1.0080337524414063E-3</c:v>
                </c:pt>
                <c:pt idx="21852">
                  <c:v>1.007080078125E-3</c:v>
                </c:pt>
                <c:pt idx="21853">
                  <c:v>1.0068416595458984E-3</c:v>
                </c:pt>
                <c:pt idx="21854">
                  <c:v>1.007080078125E-3</c:v>
                </c:pt>
                <c:pt idx="21855">
                  <c:v>1.007080078125E-3</c:v>
                </c:pt>
                <c:pt idx="21856">
                  <c:v>1.0068416595458984E-3</c:v>
                </c:pt>
                <c:pt idx="21857">
                  <c:v>1.007080078125E-3</c:v>
                </c:pt>
                <c:pt idx="21858">
                  <c:v>1.007080078125E-3</c:v>
                </c:pt>
                <c:pt idx="21859">
                  <c:v>1.0068416595458984E-3</c:v>
                </c:pt>
                <c:pt idx="21860">
                  <c:v>1.007080078125E-3</c:v>
                </c:pt>
                <c:pt idx="21861">
                  <c:v>1.007080078125E-3</c:v>
                </c:pt>
                <c:pt idx="21862">
                  <c:v>1.0068416595458984E-3</c:v>
                </c:pt>
                <c:pt idx="21863">
                  <c:v>1.007080078125E-3</c:v>
                </c:pt>
                <c:pt idx="21864">
                  <c:v>1.0080337524414063E-3</c:v>
                </c:pt>
                <c:pt idx="21865">
                  <c:v>1.007080078125E-3</c:v>
                </c:pt>
                <c:pt idx="21866">
                  <c:v>1.0068416595458984E-3</c:v>
                </c:pt>
                <c:pt idx="21867">
                  <c:v>1.007080078125E-3</c:v>
                </c:pt>
                <c:pt idx="21868">
                  <c:v>1.007080078125E-3</c:v>
                </c:pt>
                <c:pt idx="21869">
                  <c:v>1.0068416595458984E-3</c:v>
                </c:pt>
                <c:pt idx="21870">
                  <c:v>1.007080078125E-3</c:v>
                </c:pt>
                <c:pt idx="21871">
                  <c:v>1.007080078125E-3</c:v>
                </c:pt>
                <c:pt idx="21872">
                  <c:v>1.0068416595458984E-3</c:v>
                </c:pt>
                <c:pt idx="21873">
                  <c:v>1.007080078125E-3</c:v>
                </c:pt>
                <c:pt idx="21874">
                  <c:v>1.007080078125E-3</c:v>
                </c:pt>
                <c:pt idx="21875">
                  <c:v>1.0068416595458984E-3</c:v>
                </c:pt>
                <c:pt idx="21876">
                  <c:v>1.0080337524414063E-3</c:v>
                </c:pt>
                <c:pt idx="21877">
                  <c:v>1.007080078125E-3</c:v>
                </c:pt>
                <c:pt idx="21878">
                  <c:v>1.0068416595458984E-3</c:v>
                </c:pt>
                <c:pt idx="21879">
                  <c:v>1.007080078125E-3</c:v>
                </c:pt>
                <c:pt idx="21880">
                  <c:v>1.007080078125E-3</c:v>
                </c:pt>
                <c:pt idx="21881">
                  <c:v>1.0068416595458984E-3</c:v>
                </c:pt>
                <c:pt idx="21882">
                  <c:v>1.007080078125E-3</c:v>
                </c:pt>
                <c:pt idx="21883">
                  <c:v>1.007080078125E-3</c:v>
                </c:pt>
                <c:pt idx="21884">
                  <c:v>1.0068416595458984E-3</c:v>
                </c:pt>
                <c:pt idx="21885">
                  <c:v>1.007080078125E-3</c:v>
                </c:pt>
                <c:pt idx="21886">
                  <c:v>1.007080078125E-3</c:v>
                </c:pt>
                <c:pt idx="21887">
                  <c:v>1.0068416595458984E-3</c:v>
                </c:pt>
                <c:pt idx="21888">
                  <c:v>1.007080078125E-3</c:v>
                </c:pt>
                <c:pt idx="21889">
                  <c:v>1.0080337524414063E-3</c:v>
                </c:pt>
                <c:pt idx="21890">
                  <c:v>1.007080078125E-3</c:v>
                </c:pt>
                <c:pt idx="21891">
                  <c:v>1.0068416595458984E-3</c:v>
                </c:pt>
                <c:pt idx="21892">
                  <c:v>1.007080078125E-3</c:v>
                </c:pt>
                <c:pt idx="21893">
                  <c:v>1.007080078125E-3</c:v>
                </c:pt>
                <c:pt idx="21894">
                  <c:v>1.0068416595458984E-3</c:v>
                </c:pt>
                <c:pt idx="21895">
                  <c:v>1.007080078125E-3</c:v>
                </c:pt>
                <c:pt idx="21896">
                  <c:v>1.007080078125E-3</c:v>
                </c:pt>
                <c:pt idx="21897">
                  <c:v>1.0068416595458984E-3</c:v>
                </c:pt>
                <c:pt idx="21898">
                  <c:v>1.007080078125E-3</c:v>
                </c:pt>
                <c:pt idx="21899">
                  <c:v>1.007080078125E-3</c:v>
                </c:pt>
                <c:pt idx="21900">
                  <c:v>1.0068416595458984E-3</c:v>
                </c:pt>
                <c:pt idx="21901">
                  <c:v>1.0080337524414063E-3</c:v>
                </c:pt>
                <c:pt idx="21902">
                  <c:v>1.007080078125E-3</c:v>
                </c:pt>
                <c:pt idx="21903">
                  <c:v>1.0068416595458984E-3</c:v>
                </c:pt>
                <c:pt idx="21904">
                  <c:v>1.007080078125E-3</c:v>
                </c:pt>
                <c:pt idx="21905">
                  <c:v>1.007080078125E-3</c:v>
                </c:pt>
                <c:pt idx="21906">
                  <c:v>1.0068416595458984E-3</c:v>
                </c:pt>
                <c:pt idx="21907">
                  <c:v>1.007080078125E-3</c:v>
                </c:pt>
                <c:pt idx="21908">
                  <c:v>1.007080078125E-3</c:v>
                </c:pt>
                <c:pt idx="21909">
                  <c:v>1.0068416595458984E-3</c:v>
                </c:pt>
                <c:pt idx="21910">
                  <c:v>1.007080078125E-3</c:v>
                </c:pt>
                <c:pt idx="21911">
                  <c:v>1.007080078125E-3</c:v>
                </c:pt>
                <c:pt idx="21912">
                  <c:v>1.0068416595458984E-3</c:v>
                </c:pt>
                <c:pt idx="21913">
                  <c:v>1.007080078125E-3</c:v>
                </c:pt>
                <c:pt idx="21914">
                  <c:v>1.0080337524414063E-3</c:v>
                </c:pt>
                <c:pt idx="21915">
                  <c:v>1.007080078125E-3</c:v>
                </c:pt>
                <c:pt idx="21916">
                  <c:v>1.0068416595458984E-3</c:v>
                </c:pt>
                <c:pt idx="21917">
                  <c:v>1.007080078125E-3</c:v>
                </c:pt>
                <c:pt idx="21918">
                  <c:v>1.007080078125E-3</c:v>
                </c:pt>
                <c:pt idx="21919">
                  <c:v>1.0068416595458984E-3</c:v>
                </c:pt>
                <c:pt idx="21920">
                  <c:v>1.007080078125E-3</c:v>
                </c:pt>
                <c:pt idx="21921">
                  <c:v>1.007080078125E-3</c:v>
                </c:pt>
                <c:pt idx="21922">
                  <c:v>1.0068416595458984E-3</c:v>
                </c:pt>
                <c:pt idx="21923">
                  <c:v>1.007080078125E-3</c:v>
                </c:pt>
                <c:pt idx="21924">
                  <c:v>1.007080078125E-3</c:v>
                </c:pt>
                <c:pt idx="21925">
                  <c:v>1.0068416595458984E-3</c:v>
                </c:pt>
                <c:pt idx="21926">
                  <c:v>1.0080337524414063E-3</c:v>
                </c:pt>
                <c:pt idx="21927">
                  <c:v>1.007080078125E-3</c:v>
                </c:pt>
                <c:pt idx="21928">
                  <c:v>1.0068416595458984E-3</c:v>
                </c:pt>
                <c:pt idx="21929">
                  <c:v>1.007080078125E-3</c:v>
                </c:pt>
                <c:pt idx="21930">
                  <c:v>1.007080078125E-3</c:v>
                </c:pt>
                <c:pt idx="21931">
                  <c:v>1.0068416595458984E-3</c:v>
                </c:pt>
                <c:pt idx="21932">
                  <c:v>1.007080078125E-3</c:v>
                </c:pt>
                <c:pt idx="21933">
                  <c:v>1.007080078125E-3</c:v>
                </c:pt>
                <c:pt idx="21934">
                  <c:v>1.0068416595458984E-3</c:v>
                </c:pt>
                <c:pt idx="21935">
                  <c:v>1.007080078125E-3</c:v>
                </c:pt>
                <c:pt idx="21936">
                  <c:v>1.007080078125E-3</c:v>
                </c:pt>
                <c:pt idx="21937">
                  <c:v>1.0068416595458984E-3</c:v>
                </c:pt>
                <c:pt idx="21938">
                  <c:v>1.007080078125E-3</c:v>
                </c:pt>
                <c:pt idx="21939">
                  <c:v>1.0080337524414063E-3</c:v>
                </c:pt>
                <c:pt idx="21940">
                  <c:v>1.007080078125E-3</c:v>
                </c:pt>
                <c:pt idx="21941">
                  <c:v>1.0068416595458984E-3</c:v>
                </c:pt>
                <c:pt idx="21942">
                  <c:v>1.007080078125E-3</c:v>
                </c:pt>
                <c:pt idx="21943">
                  <c:v>1.007080078125E-3</c:v>
                </c:pt>
                <c:pt idx="21944">
                  <c:v>1.0068416595458984E-3</c:v>
                </c:pt>
                <c:pt idx="21945">
                  <c:v>1.007080078125E-3</c:v>
                </c:pt>
                <c:pt idx="21946">
                  <c:v>1.007080078125E-3</c:v>
                </c:pt>
                <c:pt idx="21947">
                  <c:v>1.0068416595458984E-3</c:v>
                </c:pt>
                <c:pt idx="21948">
                  <c:v>1.007080078125E-3</c:v>
                </c:pt>
                <c:pt idx="21949">
                  <c:v>1.007080078125E-3</c:v>
                </c:pt>
                <c:pt idx="21950">
                  <c:v>1.0068416595458984E-3</c:v>
                </c:pt>
                <c:pt idx="21951">
                  <c:v>1.0080337524414063E-3</c:v>
                </c:pt>
                <c:pt idx="21952">
                  <c:v>1.007080078125E-3</c:v>
                </c:pt>
                <c:pt idx="21953">
                  <c:v>1.0068416595458984E-3</c:v>
                </c:pt>
                <c:pt idx="21954">
                  <c:v>1.007080078125E-3</c:v>
                </c:pt>
                <c:pt idx="21955">
                  <c:v>1.007080078125E-3</c:v>
                </c:pt>
                <c:pt idx="21956">
                  <c:v>1.0068416595458984E-3</c:v>
                </c:pt>
                <c:pt idx="21957">
                  <c:v>1.007080078125E-3</c:v>
                </c:pt>
                <c:pt idx="21958">
                  <c:v>1.007080078125E-3</c:v>
                </c:pt>
                <c:pt idx="21959">
                  <c:v>1.0068416595458984E-3</c:v>
                </c:pt>
                <c:pt idx="21960">
                  <c:v>1.007080078125E-3</c:v>
                </c:pt>
                <c:pt idx="21961">
                  <c:v>1.007080078125E-3</c:v>
                </c:pt>
                <c:pt idx="21962">
                  <c:v>1.0068416595458984E-3</c:v>
                </c:pt>
                <c:pt idx="21963">
                  <c:v>1.007080078125E-3</c:v>
                </c:pt>
                <c:pt idx="21964">
                  <c:v>1.0080337524414063E-3</c:v>
                </c:pt>
                <c:pt idx="21965">
                  <c:v>1.007080078125E-3</c:v>
                </c:pt>
                <c:pt idx="21966">
                  <c:v>1.0068416595458984E-3</c:v>
                </c:pt>
                <c:pt idx="21967">
                  <c:v>1.007080078125E-3</c:v>
                </c:pt>
                <c:pt idx="21968">
                  <c:v>1.007080078125E-3</c:v>
                </c:pt>
                <c:pt idx="21969">
                  <c:v>1.0068416595458984E-3</c:v>
                </c:pt>
                <c:pt idx="21970">
                  <c:v>1.007080078125E-3</c:v>
                </c:pt>
                <c:pt idx="21971">
                  <c:v>1.007080078125E-3</c:v>
                </c:pt>
                <c:pt idx="21972">
                  <c:v>1.0068416595458984E-3</c:v>
                </c:pt>
                <c:pt idx="21973">
                  <c:v>1.007080078125E-3</c:v>
                </c:pt>
                <c:pt idx="21974">
                  <c:v>1.007080078125E-3</c:v>
                </c:pt>
                <c:pt idx="21975">
                  <c:v>1.0068416595458984E-3</c:v>
                </c:pt>
                <c:pt idx="21976">
                  <c:v>1.0080337524414063E-3</c:v>
                </c:pt>
                <c:pt idx="21977">
                  <c:v>1.007080078125E-3</c:v>
                </c:pt>
                <c:pt idx="21978">
                  <c:v>1.0068416595458984E-3</c:v>
                </c:pt>
                <c:pt idx="21979">
                  <c:v>1.007080078125E-3</c:v>
                </c:pt>
                <c:pt idx="21980">
                  <c:v>1.007080078125E-3</c:v>
                </c:pt>
                <c:pt idx="21981">
                  <c:v>1.0068416595458984E-3</c:v>
                </c:pt>
                <c:pt idx="21982">
                  <c:v>1.007080078125E-3</c:v>
                </c:pt>
                <c:pt idx="21983">
                  <c:v>1.007080078125E-3</c:v>
                </c:pt>
                <c:pt idx="21984">
                  <c:v>1.0068416595458984E-3</c:v>
                </c:pt>
                <c:pt idx="21985">
                  <c:v>1.007080078125E-3</c:v>
                </c:pt>
                <c:pt idx="21986">
                  <c:v>1.007080078125E-3</c:v>
                </c:pt>
                <c:pt idx="21987">
                  <c:v>1.0068416595458984E-3</c:v>
                </c:pt>
                <c:pt idx="21988">
                  <c:v>1.007080078125E-3</c:v>
                </c:pt>
                <c:pt idx="21989">
                  <c:v>1.0080337524414063E-3</c:v>
                </c:pt>
                <c:pt idx="21990">
                  <c:v>1.007080078125E-3</c:v>
                </c:pt>
                <c:pt idx="21991">
                  <c:v>1.0068416595458984E-3</c:v>
                </c:pt>
                <c:pt idx="21992">
                  <c:v>1.007080078125E-3</c:v>
                </c:pt>
                <c:pt idx="21993">
                  <c:v>1.007080078125E-3</c:v>
                </c:pt>
                <c:pt idx="21994">
                  <c:v>1.0068416595458984E-3</c:v>
                </c:pt>
                <c:pt idx="21995">
                  <c:v>1.007080078125E-3</c:v>
                </c:pt>
                <c:pt idx="21996">
                  <c:v>1.007080078125E-3</c:v>
                </c:pt>
                <c:pt idx="21997">
                  <c:v>1.0068416595458984E-3</c:v>
                </c:pt>
                <c:pt idx="21998">
                  <c:v>1.007080078125E-3</c:v>
                </c:pt>
                <c:pt idx="21999">
                  <c:v>1.0068416595458984E-3</c:v>
                </c:pt>
                <c:pt idx="22000">
                  <c:v>1.007080078125E-3</c:v>
                </c:pt>
                <c:pt idx="22001">
                  <c:v>1.0080337524414063E-3</c:v>
                </c:pt>
                <c:pt idx="22002">
                  <c:v>1.007080078125E-3</c:v>
                </c:pt>
                <c:pt idx="22003">
                  <c:v>1.0068416595458984E-3</c:v>
                </c:pt>
                <c:pt idx="22004">
                  <c:v>1.007080078125E-3</c:v>
                </c:pt>
                <c:pt idx="22005">
                  <c:v>1.007080078125E-3</c:v>
                </c:pt>
                <c:pt idx="22006">
                  <c:v>1.0068416595458984E-3</c:v>
                </c:pt>
                <c:pt idx="22007">
                  <c:v>1.007080078125E-3</c:v>
                </c:pt>
                <c:pt idx="22008">
                  <c:v>1.007080078125E-3</c:v>
                </c:pt>
                <c:pt idx="22009">
                  <c:v>1.0068416595458984E-3</c:v>
                </c:pt>
                <c:pt idx="22010">
                  <c:v>1.007080078125E-3</c:v>
                </c:pt>
                <c:pt idx="22011">
                  <c:v>1.007080078125E-3</c:v>
                </c:pt>
                <c:pt idx="22012">
                  <c:v>1.0068416595458984E-3</c:v>
                </c:pt>
                <c:pt idx="22013">
                  <c:v>1.007080078125E-3</c:v>
                </c:pt>
                <c:pt idx="22014">
                  <c:v>1.0080337524414063E-3</c:v>
                </c:pt>
                <c:pt idx="22015">
                  <c:v>1.007080078125E-3</c:v>
                </c:pt>
                <c:pt idx="22016">
                  <c:v>1.0068416595458984E-3</c:v>
                </c:pt>
                <c:pt idx="22017">
                  <c:v>1.007080078125E-3</c:v>
                </c:pt>
                <c:pt idx="22018">
                  <c:v>1.007080078125E-3</c:v>
                </c:pt>
                <c:pt idx="22019">
                  <c:v>1.0068416595458984E-3</c:v>
                </c:pt>
                <c:pt idx="22020">
                  <c:v>1.007080078125E-3</c:v>
                </c:pt>
                <c:pt idx="22021">
                  <c:v>1.0068416595458984E-3</c:v>
                </c:pt>
                <c:pt idx="22022">
                  <c:v>1.007080078125E-3</c:v>
                </c:pt>
                <c:pt idx="22023">
                  <c:v>1.007080078125E-3</c:v>
                </c:pt>
                <c:pt idx="22024">
                  <c:v>1.0068416595458984E-3</c:v>
                </c:pt>
                <c:pt idx="22025">
                  <c:v>1.007080078125E-3</c:v>
                </c:pt>
                <c:pt idx="22026">
                  <c:v>1.0080337524414063E-3</c:v>
                </c:pt>
                <c:pt idx="22027">
                  <c:v>1.007080078125E-3</c:v>
                </c:pt>
                <c:pt idx="22028">
                  <c:v>1.0068416595458984E-3</c:v>
                </c:pt>
                <c:pt idx="22029">
                  <c:v>1.007080078125E-3</c:v>
                </c:pt>
                <c:pt idx="22030">
                  <c:v>1.007080078125E-3</c:v>
                </c:pt>
                <c:pt idx="22031">
                  <c:v>1.0068416595458984E-3</c:v>
                </c:pt>
                <c:pt idx="22032">
                  <c:v>1.007080078125E-3</c:v>
                </c:pt>
                <c:pt idx="22033">
                  <c:v>1.007080078125E-3</c:v>
                </c:pt>
                <c:pt idx="22034">
                  <c:v>1.0068416595458984E-3</c:v>
                </c:pt>
                <c:pt idx="22035">
                  <c:v>1.007080078125E-3</c:v>
                </c:pt>
                <c:pt idx="22036">
                  <c:v>1.007080078125E-3</c:v>
                </c:pt>
                <c:pt idx="22037">
                  <c:v>1.0068416595458984E-3</c:v>
                </c:pt>
                <c:pt idx="22038">
                  <c:v>1.007080078125E-3</c:v>
                </c:pt>
                <c:pt idx="22039">
                  <c:v>1.0080337524414063E-3</c:v>
                </c:pt>
                <c:pt idx="22040">
                  <c:v>1.007080078125E-3</c:v>
                </c:pt>
                <c:pt idx="22041">
                  <c:v>1.0068416595458984E-3</c:v>
                </c:pt>
                <c:pt idx="22042">
                  <c:v>1.007080078125E-3</c:v>
                </c:pt>
                <c:pt idx="22043">
                  <c:v>1.0068416595458984E-3</c:v>
                </c:pt>
                <c:pt idx="22044">
                  <c:v>1.007080078125E-3</c:v>
                </c:pt>
                <c:pt idx="22045">
                  <c:v>1.007080078125E-3</c:v>
                </c:pt>
                <c:pt idx="22046">
                  <c:v>1.0068416595458984E-3</c:v>
                </c:pt>
                <c:pt idx="22047">
                  <c:v>1.007080078125E-3</c:v>
                </c:pt>
                <c:pt idx="22048">
                  <c:v>1.007080078125E-3</c:v>
                </c:pt>
                <c:pt idx="22049">
                  <c:v>1.0068416595458984E-3</c:v>
                </c:pt>
                <c:pt idx="22050">
                  <c:v>1.007080078125E-3</c:v>
                </c:pt>
                <c:pt idx="22051">
                  <c:v>1.0080337524414063E-3</c:v>
                </c:pt>
                <c:pt idx="22052">
                  <c:v>1.007080078125E-3</c:v>
                </c:pt>
                <c:pt idx="22053">
                  <c:v>1.0068416595458984E-3</c:v>
                </c:pt>
                <c:pt idx="22054">
                  <c:v>7.0490837097167969E-3</c:v>
                </c:pt>
                <c:pt idx="22055">
                  <c:v>1.007080078125E-3</c:v>
                </c:pt>
                <c:pt idx="22056">
                  <c:v>1.0068416595458984E-3</c:v>
                </c:pt>
                <c:pt idx="22057">
                  <c:v>1.007080078125E-3</c:v>
                </c:pt>
                <c:pt idx="22058">
                  <c:v>1.0080337524414063E-3</c:v>
                </c:pt>
                <c:pt idx="22059">
                  <c:v>1.0068416595458984E-3</c:v>
                </c:pt>
                <c:pt idx="22060">
                  <c:v>1.007080078125E-3</c:v>
                </c:pt>
                <c:pt idx="22061">
                  <c:v>1.007080078125E-3</c:v>
                </c:pt>
                <c:pt idx="22062">
                  <c:v>1.0068416595458984E-3</c:v>
                </c:pt>
                <c:pt idx="22063">
                  <c:v>1.007080078125E-3</c:v>
                </c:pt>
                <c:pt idx="22064">
                  <c:v>1.007080078125E-3</c:v>
                </c:pt>
                <c:pt idx="22065">
                  <c:v>1.0068416595458984E-3</c:v>
                </c:pt>
                <c:pt idx="22066">
                  <c:v>1.007080078125E-3</c:v>
                </c:pt>
                <c:pt idx="22067">
                  <c:v>1.007080078125E-3</c:v>
                </c:pt>
                <c:pt idx="22068">
                  <c:v>1.0068416595458984E-3</c:v>
                </c:pt>
                <c:pt idx="22069">
                  <c:v>1.007080078125E-3</c:v>
                </c:pt>
                <c:pt idx="22070">
                  <c:v>1.0080337524414063E-3</c:v>
                </c:pt>
                <c:pt idx="22071">
                  <c:v>1.007080078125E-3</c:v>
                </c:pt>
                <c:pt idx="22072">
                  <c:v>1.0068416595458984E-3</c:v>
                </c:pt>
                <c:pt idx="22073">
                  <c:v>1.007080078125E-3</c:v>
                </c:pt>
                <c:pt idx="22074">
                  <c:v>1.007080078125E-3</c:v>
                </c:pt>
                <c:pt idx="22075">
                  <c:v>1.0068416595458984E-3</c:v>
                </c:pt>
                <c:pt idx="22076">
                  <c:v>1.007080078125E-3</c:v>
                </c:pt>
                <c:pt idx="22077">
                  <c:v>1.007080078125E-3</c:v>
                </c:pt>
                <c:pt idx="22078">
                  <c:v>1.0068416595458984E-3</c:v>
                </c:pt>
                <c:pt idx="22079">
                  <c:v>1.007080078125E-3</c:v>
                </c:pt>
                <c:pt idx="22080">
                  <c:v>1.007080078125E-3</c:v>
                </c:pt>
                <c:pt idx="22081">
                  <c:v>1.0068416595458984E-3</c:v>
                </c:pt>
                <c:pt idx="22082">
                  <c:v>1.007080078125E-3</c:v>
                </c:pt>
                <c:pt idx="22083">
                  <c:v>1.0080337524414063E-3</c:v>
                </c:pt>
                <c:pt idx="22084">
                  <c:v>1.0068416595458984E-3</c:v>
                </c:pt>
                <c:pt idx="22085">
                  <c:v>1.007080078125E-3</c:v>
                </c:pt>
                <c:pt idx="22086">
                  <c:v>1.007080078125E-3</c:v>
                </c:pt>
                <c:pt idx="22087">
                  <c:v>1.0068416595458984E-3</c:v>
                </c:pt>
                <c:pt idx="22088">
                  <c:v>1.007080078125E-3</c:v>
                </c:pt>
                <c:pt idx="22089">
                  <c:v>1.007080078125E-3</c:v>
                </c:pt>
                <c:pt idx="22090">
                  <c:v>1.0068416595458984E-3</c:v>
                </c:pt>
                <c:pt idx="22091">
                  <c:v>1.007080078125E-3</c:v>
                </c:pt>
                <c:pt idx="22092">
                  <c:v>1.007080078125E-3</c:v>
                </c:pt>
                <c:pt idx="22093">
                  <c:v>1.0068416595458984E-3</c:v>
                </c:pt>
                <c:pt idx="22094">
                  <c:v>1.007080078125E-3</c:v>
                </c:pt>
                <c:pt idx="22095">
                  <c:v>1.0080337524414063E-3</c:v>
                </c:pt>
                <c:pt idx="22096">
                  <c:v>1.007080078125E-3</c:v>
                </c:pt>
                <c:pt idx="22097">
                  <c:v>1.0068416595458984E-3</c:v>
                </c:pt>
                <c:pt idx="22098">
                  <c:v>1.007080078125E-3</c:v>
                </c:pt>
                <c:pt idx="22099">
                  <c:v>1.007080078125E-3</c:v>
                </c:pt>
                <c:pt idx="22100">
                  <c:v>1.0068416595458984E-3</c:v>
                </c:pt>
                <c:pt idx="22101">
                  <c:v>1.007080078125E-3</c:v>
                </c:pt>
                <c:pt idx="22102">
                  <c:v>1.007080078125E-3</c:v>
                </c:pt>
                <c:pt idx="22103">
                  <c:v>1.0068416595458984E-3</c:v>
                </c:pt>
                <c:pt idx="22104">
                  <c:v>1.007080078125E-3</c:v>
                </c:pt>
                <c:pt idx="22105">
                  <c:v>1.007080078125E-3</c:v>
                </c:pt>
                <c:pt idx="22106">
                  <c:v>1.0068416595458984E-3</c:v>
                </c:pt>
                <c:pt idx="22107">
                  <c:v>1.007080078125E-3</c:v>
                </c:pt>
                <c:pt idx="22108">
                  <c:v>1.0080337524414063E-3</c:v>
                </c:pt>
                <c:pt idx="22109">
                  <c:v>1.0068416595458984E-3</c:v>
                </c:pt>
                <c:pt idx="22110">
                  <c:v>1.007080078125E-3</c:v>
                </c:pt>
                <c:pt idx="22111">
                  <c:v>1.007080078125E-3</c:v>
                </c:pt>
                <c:pt idx="22112">
                  <c:v>1.0068416595458984E-3</c:v>
                </c:pt>
                <c:pt idx="22113">
                  <c:v>1.007080078125E-3</c:v>
                </c:pt>
                <c:pt idx="22114">
                  <c:v>1.007080078125E-3</c:v>
                </c:pt>
                <c:pt idx="22115">
                  <c:v>1.0068416595458984E-3</c:v>
                </c:pt>
                <c:pt idx="22116">
                  <c:v>1.007080078125E-3</c:v>
                </c:pt>
                <c:pt idx="22117">
                  <c:v>1.007080078125E-3</c:v>
                </c:pt>
                <c:pt idx="22118">
                  <c:v>1.0068416595458984E-3</c:v>
                </c:pt>
                <c:pt idx="22119">
                  <c:v>1.007080078125E-3</c:v>
                </c:pt>
                <c:pt idx="22120">
                  <c:v>1.0080337524414063E-3</c:v>
                </c:pt>
                <c:pt idx="22121">
                  <c:v>1.007080078125E-3</c:v>
                </c:pt>
                <c:pt idx="22122">
                  <c:v>1.0068416595458984E-3</c:v>
                </c:pt>
                <c:pt idx="22123">
                  <c:v>1.007080078125E-3</c:v>
                </c:pt>
                <c:pt idx="22124">
                  <c:v>1.007080078125E-3</c:v>
                </c:pt>
                <c:pt idx="22125">
                  <c:v>1.0068416595458984E-3</c:v>
                </c:pt>
                <c:pt idx="22126">
                  <c:v>1.007080078125E-3</c:v>
                </c:pt>
                <c:pt idx="22127">
                  <c:v>1.007080078125E-3</c:v>
                </c:pt>
                <c:pt idx="22128">
                  <c:v>1.0068416595458984E-3</c:v>
                </c:pt>
                <c:pt idx="22129">
                  <c:v>1.007080078125E-3</c:v>
                </c:pt>
                <c:pt idx="22130">
                  <c:v>1.007080078125E-3</c:v>
                </c:pt>
                <c:pt idx="22131">
                  <c:v>1.0068416595458984E-3</c:v>
                </c:pt>
                <c:pt idx="22132">
                  <c:v>1.007080078125E-3</c:v>
                </c:pt>
                <c:pt idx="22133">
                  <c:v>1.0080337524414063E-3</c:v>
                </c:pt>
                <c:pt idx="22134">
                  <c:v>1.0068416595458984E-3</c:v>
                </c:pt>
                <c:pt idx="22135">
                  <c:v>1.007080078125E-3</c:v>
                </c:pt>
                <c:pt idx="22136">
                  <c:v>1.007080078125E-3</c:v>
                </c:pt>
                <c:pt idx="22137">
                  <c:v>1.0068416595458984E-3</c:v>
                </c:pt>
                <c:pt idx="22138">
                  <c:v>1.007080078125E-3</c:v>
                </c:pt>
                <c:pt idx="22139">
                  <c:v>1.007080078125E-3</c:v>
                </c:pt>
                <c:pt idx="22140">
                  <c:v>1.0068416595458984E-3</c:v>
                </c:pt>
                <c:pt idx="22141">
                  <c:v>1.007080078125E-3</c:v>
                </c:pt>
                <c:pt idx="22142">
                  <c:v>1.007080078125E-3</c:v>
                </c:pt>
                <c:pt idx="22143">
                  <c:v>1.0068416595458984E-3</c:v>
                </c:pt>
                <c:pt idx="22144">
                  <c:v>1.007080078125E-3</c:v>
                </c:pt>
                <c:pt idx="22145">
                  <c:v>1.0080337524414063E-3</c:v>
                </c:pt>
                <c:pt idx="22146">
                  <c:v>1.007080078125E-3</c:v>
                </c:pt>
                <c:pt idx="22147">
                  <c:v>1.0068416595458984E-3</c:v>
                </c:pt>
                <c:pt idx="22148">
                  <c:v>1.007080078125E-3</c:v>
                </c:pt>
                <c:pt idx="22149">
                  <c:v>1.007080078125E-3</c:v>
                </c:pt>
                <c:pt idx="22150">
                  <c:v>1.0068416595458984E-3</c:v>
                </c:pt>
                <c:pt idx="22151">
                  <c:v>1.007080078125E-3</c:v>
                </c:pt>
                <c:pt idx="22152">
                  <c:v>1.007080078125E-3</c:v>
                </c:pt>
                <c:pt idx="22153">
                  <c:v>1.0068416595458984E-3</c:v>
                </c:pt>
                <c:pt idx="22154">
                  <c:v>1.007080078125E-3</c:v>
                </c:pt>
                <c:pt idx="22155">
                  <c:v>1.007080078125E-3</c:v>
                </c:pt>
                <c:pt idx="22156">
                  <c:v>1.0068416595458984E-3</c:v>
                </c:pt>
                <c:pt idx="22157">
                  <c:v>1.007080078125E-3</c:v>
                </c:pt>
                <c:pt idx="22158">
                  <c:v>1.0080337524414063E-3</c:v>
                </c:pt>
                <c:pt idx="22159">
                  <c:v>1.0068416595458984E-3</c:v>
                </c:pt>
                <c:pt idx="22160">
                  <c:v>1.007080078125E-3</c:v>
                </c:pt>
                <c:pt idx="22161">
                  <c:v>1.007080078125E-3</c:v>
                </c:pt>
                <c:pt idx="22162">
                  <c:v>1.0068416595458984E-3</c:v>
                </c:pt>
                <c:pt idx="22163">
                  <c:v>1.007080078125E-3</c:v>
                </c:pt>
                <c:pt idx="22164">
                  <c:v>1.007080078125E-3</c:v>
                </c:pt>
                <c:pt idx="22165">
                  <c:v>1.0068416595458984E-3</c:v>
                </c:pt>
                <c:pt idx="22166">
                  <c:v>1.007080078125E-3</c:v>
                </c:pt>
                <c:pt idx="22167">
                  <c:v>1.007080078125E-3</c:v>
                </c:pt>
                <c:pt idx="22168">
                  <c:v>1.0068416595458984E-3</c:v>
                </c:pt>
                <c:pt idx="22169">
                  <c:v>1.007080078125E-3</c:v>
                </c:pt>
                <c:pt idx="22170">
                  <c:v>1.0080337524414063E-3</c:v>
                </c:pt>
                <c:pt idx="22171">
                  <c:v>1.007080078125E-3</c:v>
                </c:pt>
                <c:pt idx="22172">
                  <c:v>1.0068416595458984E-3</c:v>
                </c:pt>
                <c:pt idx="22173">
                  <c:v>1.007080078125E-3</c:v>
                </c:pt>
                <c:pt idx="22174">
                  <c:v>1.007080078125E-3</c:v>
                </c:pt>
                <c:pt idx="22175">
                  <c:v>1.0068416595458984E-3</c:v>
                </c:pt>
                <c:pt idx="22176">
                  <c:v>1.007080078125E-3</c:v>
                </c:pt>
                <c:pt idx="22177">
                  <c:v>1.007080078125E-3</c:v>
                </c:pt>
                <c:pt idx="22178">
                  <c:v>1.0068416595458984E-3</c:v>
                </c:pt>
                <c:pt idx="22179">
                  <c:v>1.007080078125E-3</c:v>
                </c:pt>
                <c:pt idx="22180">
                  <c:v>1.007080078125E-3</c:v>
                </c:pt>
                <c:pt idx="22181">
                  <c:v>1.0068416595458984E-3</c:v>
                </c:pt>
                <c:pt idx="22182">
                  <c:v>1.007080078125E-3</c:v>
                </c:pt>
                <c:pt idx="22183">
                  <c:v>1.0080337524414063E-3</c:v>
                </c:pt>
                <c:pt idx="22184">
                  <c:v>1.0068416595458984E-3</c:v>
                </c:pt>
                <c:pt idx="22185">
                  <c:v>1.007080078125E-3</c:v>
                </c:pt>
                <c:pt idx="22186">
                  <c:v>1.007080078125E-3</c:v>
                </c:pt>
                <c:pt idx="22187">
                  <c:v>1.0068416595458984E-3</c:v>
                </c:pt>
                <c:pt idx="22188">
                  <c:v>1.007080078125E-3</c:v>
                </c:pt>
                <c:pt idx="22189">
                  <c:v>1.007080078125E-3</c:v>
                </c:pt>
                <c:pt idx="22190">
                  <c:v>1.0068416595458984E-3</c:v>
                </c:pt>
                <c:pt idx="22191">
                  <c:v>1.007080078125E-3</c:v>
                </c:pt>
                <c:pt idx="22192">
                  <c:v>1.007080078125E-3</c:v>
                </c:pt>
                <c:pt idx="22193">
                  <c:v>1.0068416595458984E-3</c:v>
                </c:pt>
                <c:pt idx="22194">
                  <c:v>1.007080078125E-3</c:v>
                </c:pt>
                <c:pt idx="22195">
                  <c:v>1.0080337524414063E-3</c:v>
                </c:pt>
                <c:pt idx="22196">
                  <c:v>1.007080078125E-3</c:v>
                </c:pt>
                <c:pt idx="22197">
                  <c:v>1.0068416595458984E-3</c:v>
                </c:pt>
                <c:pt idx="22198">
                  <c:v>5.0351619720458984E-3</c:v>
                </c:pt>
                <c:pt idx="22199">
                  <c:v>1.0068416595458984E-3</c:v>
                </c:pt>
                <c:pt idx="22200">
                  <c:v>1.007080078125E-3</c:v>
                </c:pt>
                <c:pt idx="22201">
                  <c:v>1.007080078125E-3</c:v>
                </c:pt>
                <c:pt idx="22202">
                  <c:v>1.0068416595458984E-3</c:v>
                </c:pt>
                <c:pt idx="22203">
                  <c:v>1.007080078125E-3</c:v>
                </c:pt>
                <c:pt idx="22204">
                  <c:v>1.0080337524414063E-3</c:v>
                </c:pt>
                <c:pt idx="22205">
                  <c:v>1.0068416595458984E-3</c:v>
                </c:pt>
                <c:pt idx="22206">
                  <c:v>1.007080078125E-3</c:v>
                </c:pt>
                <c:pt idx="22207">
                  <c:v>1.007080078125E-3</c:v>
                </c:pt>
                <c:pt idx="22208">
                  <c:v>1.0068416595458984E-3</c:v>
                </c:pt>
                <c:pt idx="22209">
                  <c:v>1.007080078125E-3</c:v>
                </c:pt>
                <c:pt idx="22210">
                  <c:v>1.007080078125E-3</c:v>
                </c:pt>
                <c:pt idx="22211">
                  <c:v>1.0068416595458984E-3</c:v>
                </c:pt>
                <c:pt idx="22212">
                  <c:v>1.007080078125E-3</c:v>
                </c:pt>
                <c:pt idx="22213">
                  <c:v>1.007080078125E-3</c:v>
                </c:pt>
                <c:pt idx="22214">
                  <c:v>1.0068416595458984E-3</c:v>
                </c:pt>
                <c:pt idx="22215">
                  <c:v>1.007080078125E-3</c:v>
                </c:pt>
                <c:pt idx="22216">
                  <c:v>1.0080337524414063E-3</c:v>
                </c:pt>
                <c:pt idx="22217">
                  <c:v>1.007080078125E-3</c:v>
                </c:pt>
                <c:pt idx="22218">
                  <c:v>1.0068416595458984E-3</c:v>
                </c:pt>
                <c:pt idx="22219">
                  <c:v>1.007080078125E-3</c:v>
                </c:pt>
                <c:pt idx="22220">
                  <c:v>1.007080078125E-3</c:v>
                </c:pt>
                <c:pt idx="22221">
                  <c:v>1.0068416595458984E-3</c:v>
                </c:pt>
                <c:pt idx="22222">
                  <c:v>1.007080078125E-3</c:v>
                </c:pt>
                <c:pt idx="22223">
                  <c:v>1.007080078125E-3</c:v>
                </c:pt>
                <c:pt idx="22224">
                  <c:v>1.0068416595458984E-3</c:v>
                </c:pt>
                <c:pt idx="22225">
                  <c:v>1.007080078125E-3</c:v>
                </c:pt>
                <c:pt idx="22226">
                  <c:v>1.007080078125E-3</c:v>
                </c:pt>
                <c:pt idx="22227">
                  <c:v>1.0068416595458984E-3</c:v>
                </c:pt>
                <c:pt idx="22228">
                  <c:v>1.007080078125E-3</c:v>
                </c:pt>
                <c:pt idx="22229">
                  <c:v>1.0080337524414063E-3</c:v>
                </c:pt>
                <c:pt idx="22230">
                  <c:v>1.0068416595458984E-3</c:v>
                </c:pt>
                <c:pt idx="22231">
                  <c:v>1.007080078125E-3</c:v>
                </c:pt>
                <c:pt idx="22232">
                  <c:v>1.007080078125E-3</c:v>
                </c:pt>
                <c:pt idx="22233">
                  <c:v>1.0068416595458984E-3</c:v>
                </c:pt>
                <c:pt idx="22234">
                  <c:v>1.007080078125E-3</c:v>
                </c:pt>
                <c:pt idx="22235">
                  <c:v>1.007080078125E-3</c:v>
                </c:pt>
                <c:pt idx="22236">
                  <c:v>1.0068416595458984E-3</c:v>
                </c:pt>
                <c:pt idx="22237">
                  <c:v>1.007080078125E-3</c:v>
                </c:pt>
                <c:pt idx="22238">
                  <c:v>1.007080078125E-3</c:v>
                </c:pt>
                <c:pt idx="22239">
                  <c:v>1.0068416595458984E-3</c:v>
                </c:pt>
                <c:pt idx="22240">
                  <c:v>1.007080078125E-3</c:v>
                </c:pt>
                <c:pt idx="22241">
                  <c:v>1.0080337524414063E-3</c:v>
                </c:pt>
                <c:pt idx="22242">
                  <c:v>1.007080078125E-3</c:v>
                </c:pt>
                <c:pt idx="22243">
                  <c:v>1.0068416595458984E-3</c:v>
                </c:pt>
                <c:pt idx="22244">
                  <c:v>1.007080078125E-3</c:v>
                </c:pt>
                <c:pt idx="22245">
                  <c:v>1.007080078125E-3</c:v>
                </c:pt>
                <c:pt idx="22246">
                  <c:v>1.0068416595458984E-3</c:v>
                </c:pt>
                <c:pt idx="22247">
                  <c:v>1.007080078125E-3</c:v>
                </c:pt>
                <c:pt idx="22248">
                  <c:v>1.007080078125E-3</c:v>
                </c:pt>
                <c:pt idx="22249">
                  <c:v>1.0068416595458984E-3</c:v>
                </c:pt>
                <c:pt idx="22250">
                  <c:v>1.007080078125E-3</c:v>
                </c:pt>
                <c:pt idx="22251">
                  <c:v>1.007080078125E-3</c:v>
                </c:pt>
                <c:pt idx="22252">
                  <c:v>1.0068416595458984E-3</c:v>
                </c:pt>
                <c:pt idx="22253">
                  <c:v>1.007080078125E-3</c:v>
                </c:pt>
                <c:pt idx="22254">
                  <c:v>1.0080337524414063E-3</c:v>
                </c:pt>
                <c:pt idx="22255">
                  <c:v>1.0068416595458984E-3</c:v>
                </c:pt>
                <c:pt idx="22256">
                  <c:v>1.007080078125E-3</c:v>
                </c:pt>
                <c:pt idx="22257">
                  <c:v>1.007080078125E-3</c:v>
                </c:pt>
                <c:pt idx="22258">
                  <c:v>1.0068416595458984E-3</c:v>
                </c:pt>
                <c:pt idx="22259">
                  <c:v>1.007080078125E-3</c:v>
                </c:pt>
                <c:pt idx="22260">
                  <c:v>1.007080078125E-3</c:v>
                </c:pt>
                <c:pt idx="22261">
                  <c:v>1.0068416595458984E-3</c:v>
                </c:pt>
                <c:pt idx="22262">
                  <c:v>1.007080078125E-3</c:v>
                </c:pt>
                <c:pt idx="22263">
                  <c:v>1.007080078125E-3</c:v>
                </c:pt>
                <c:pt idx="22264">
                  <c:v>1.0068416595458984E-3</c:v>
                </c:pt>
                <c:pt idx="22265">
                  <c:v>1.007080078125E-3</c:v>
                </c:pt>
                <c:pt idx="22266">
                  <c:v>1.0080337524414063E-3</c:v>
                </c:pt>
                <c:pt idx="22267">
                  <c:v>1.007080078125E-3</c:v>
                </c:pt>
                <c:pt idx="22268">
                  <c:v>1.0068416595458984E-3</c:v>
                </c:pt>
                <c:pt idx="22269">
                  <c:v>1.007080078125E-3</c:v>
                </c:pt>
                <c:pt idx="22270">
                  <c:v>1.007080078125E-3</c:v>
                </c:pt>
                <c:pt idx="22271">
                  <c:v>1.0068416595458984E-3</c:v>
                </c:pt>
                <c:pt idx="22272">
                  <c:v>1.007080078125E-3</c:v>
                </c:pt>
                <c:pt idx="22273">
                  <c:v>1.007080078125E-3</c:v>
                </c:pt>
                <c:pt idx="22274">
                  <c:v>1.0068416595458984E-3</c:v>
                </c:pt>
                <c:pt idx="22275">
                  <c:v>1.007080078125E-3</c:v>
                </c:pt>
                <c:pt idx="22276">
                  <c:v>1.007080078125E-3</c:v>
                </c:pt>
                <c:pt idx="22277">
                  <c:v>1.0068416595458984E-3</c:v>
                </c:pt>
                <c:pt idx="22278">
                  <c:v>1.0080337524414063E-3</c:v>
                </c:pt>
                <c:pt idx="22279">
                  <c:v>1.007080078125E-3</c:v>
                </c:pt>
                <c:pt idx="22280">
                  <c:v>1.0068416595458984E-3</c:v>
                </c:pt>
                <c:pt idx="22281">
                  <c:v>1.007080078125E-3</c:v>
                </c:pt>
                <c:pt idx="22282">
                  <c:v>1.007080078125E-3</c:v>
                </c:pt>
                <c:pt idx="22283">
                  <c:v>1.0068416595458984E-3</c:v>
                </c:pt>
                <c:pt idx="22284">
                  <c:v>1.007080078125E-3</c:v>
                </c:pt>
                <c:pt idx="22285">
                  <c:v>1.007080078125E-3</c:v>
                </c:pt>
                <c:pt idx="22286">
                  <c:v>1.0068416595458984E-3</c:v>
                </c:pt>
                <c:pt idx="22287">
                  <c:v>1.007080078125E-3</c:v>
                </c:pt>
                <c:pt idx="22288">
                  <c:v>1.007080078125E-3</c:v>
                </c:pt>
                <c:pt idx="22289">
                  <c:v>1.0068416595458984E-3</c:v>
                </c:pt>
                <c:pt idx="22290">
                  <c:v>1.007080078125E-3</c:v>
                </c:pt>
                <c:pt idx="22291">
                  <c:v>1.0080337524414063E-3</c:v>
                </c:pt>
                <c:pt idx="22292">
                  <c:v>1.007080078125E-3</c:v>
                </c:pt>
                <c:pt idx="22293">
                  <c:v>1.0068416595458984E-3</c:v>
                </c:pt>
                <c:pt idx="22294">
                  <c:v>1.007080078125E-3</c:v>
                </c:pt>
                <c:pt idx="22295">
                  <c:v>1.007080078125E-3</c:v>
                </c:pt>
                <c:pt idx="22296">
                  <c:v>1.0068416595458984E-3</c:v>
                </c:pt>
                <c:pt idx="22297">
                  <c:v>1.007080078125E-3</c:v>
                </c:pt>
                <c:pt idx="22298">
                  <c:v>1.007080078125E-3</c:v>
                </c:pt>
                <c:pt idx="22299">
                  <c:v>1.0068416595458984E-3</c:v>
                </c:pt>
                <c:pt idx="22300">
                  <c:v>1.007080078125E-3</c:v>
                </c:pt>
                <c:pt idx="22301">
                  <c:v>1.007080078125E-3</c:v>
                </c:pt>
                <c:pt idx="22302">
                  <c:v>1.0068416595458984E-3</c:v>
                </c:pt>
                <c:pt idx="22303">
                  <c:v>1.0080337524414063E-3</c:v>
                </c:pt>
                <c:pt idx="22304">
                  <c:v>1.007080078125E-3</c:v>
                </c:pt>
                <c:pt idx="22305">
                  <c:v>1.0068416595458984E-3</c:v>
                </c:pt>
                <c:pt idx="22306">
                  <c:v>1.007080078125E-3</c:v>
                </c:pt>
                <c:pt idx="22307">
                  <c:v>1.007080078125E-3</c:v>
                </c:pt>
                <c:pt idx="22308">
                  <c:v>1.0068416595458984E-3</c:v>
                </c:pt>
                <c:pt idx="22309">
                  <c:v>1.007080078125E-3</c:v>
                </c:pt>
                <c:pt idx="22310">
                  <c:v>1.007080078125E-3</c:v>
                </c:pt>
                <c:pt idx="22311">
                  <c:v>1.0068416595458984E-3</c:v>
                </c:pt>
                <c:pt idx="22312">
                  <c:v>1.007080078125E-3</c:v>
                </c:pt>
                <c:pt idx="22313">
                  <c:v>1.007080078125E-3</c:v>
                </c:pt>
                <c:pt idx="22314">
                  <c:v>1.0068416595458984E-3</c:v>
                </c:pt>
                <c:pt idx="22315">
                  <c:v>1.007080078125E-3</c:v>
                </c:pt>
                <c:pt idx="22316">
                  <c:v>1.0080337524414063E-3</c:v>
                </c:pt>
                <c:pt idx="22317">
                  <c:v>1.007080078125E-3</c:v>
                </c:pt>
                <c:pt idx="22318">
                  <c:v>1.0068416595458984E-3</c:v>
                </c:pt>
                <c:pt idx="22319">
                  <c:v>1.007080078125E-3</c:v>
                </c:pt>
                <c:pt idx="22320">
                  <c:v>1.007080078125E-3</c:v>
                </c:pt>
                <c:pt idx="22321">
                  <c:v>1.0068416595458984E-3</c:v>
                </c:pt>
                <c:pt idx="22322">
                  <c:v>1.007080078125E-3</c:v>
                </c:pt>
                <c:pt idx="22323">
                  <c:v>1.007080078125E-3</c:v>
                </c:pt>
                <c:pt idx="22324">
                  <c:v>1.0068416595458984E-3</c:v>
                </c:pt>
                <c:pt idx="22325">
                  <c:v>1.007080078125E-3</c:v>
                </c:pt>
                <c:pt idx="22326">
                  <c:v>1.007080078125E-3</c:v>
                </c:pt>
                <c:pt idx="22327">
                  <c:v>1.0068416595458984E-3</c:v>
                </c:pt>
                <c:pt idx="22328">
                  <c:v>1.0080337524414063E-3</c:v>
                </c:pt>
                <c:pt idx="22329">
                  <c:v>1.007080078125E-3</c:v>
                </c:pt>
                <c:pt idx="22330">
                  <c:v>1.0068416595458984E-3</c:v>
                </c:pt>
                <c:pt idx="22331">
                  <c:v>1.007080078125E-3</c:v>
                </c:pt>
                <c:pt idx="22332">
                  <c:v>1.007080078125E-3</c:v>
                </c:pt>
                <c:pt idx="22333">
                  <c:v>1.0068416595458984E-3</c:v>
                </c:pt>
                <c:pt idx="22334">
                  <c:v>1.007080078125E-3</c:v>
                </c:pt>
                <c:pt idx="22335">
                  <c:v>1.007080078125E-3</c:v>
                </c:pt>
                <c:pt idx="22336">
                  <c:v>1.0068416595458984E-3</c:v>
                </c:pt>
                <c:pt idx="22337">
                  <c:v>1.007080078125E-3</c:v>
                </c:pt>
                <c:pt idx="22338">
                  <c:v>1.007080078125E-3</c:v>
                </c:pt>
                <c:pt idx="22339">
                  <c:v>1.0068416595458984E-3</c:v>
                </c:pt>
                <c:pt idx="22340">
                  <c:v>1.007080078125E-3</c:v>
                </c:pt>
                <c:pt idx="22341">
                  <c:v>1.0080337524414063E-3</c:v>
                </c:pt>
                <c:pt idx="22342">
                  <c:v>1.007080078125E-3</c:v>
                </c:pt>
                <c:pt idx="22343">
                  <c:v>1.0068416595458984E-3</c:v>
                </c:pt>
                <c:pt idx="22344">
                  <c:v>1.007080078125E-3</c:v>
                </c:pt>
                <c:pt idx="22345">
                  <c:v>1.007080078125E-3</c:v>
                </c:pt>
                <c:pt idx="22346">
                  <c:v>1.0068416595458984E-3</c:v>
                </c:pt>
                <c:pt idx="22347">
                  <c:v>1.007080078125E-3</c:v>
                </c:pt>
                <c:pt idx="22348">
                  <c:v>1.007080078125E-3</c:v>
                </c:pt>
                <c:pt idx="22349">
                  <c:v>1.0068416595458984E-3</c:v>
                </c:pt>
                <c:pt idx="22350">
                  <c:v>1.007080078125E-3</c:v>
                </c:pt>
                <c:pt idx="22351">
                  <c:v>1.007080078125E-3</c:v>
                </c:pt>
                <c:pt idx="22352">
                  <c:v>1.0068416595458984E-3</c:v>
                </c:pt>
                <c:pt idx="22353">
                  <c:v>1.0080337524414063E-3</c:v>
                </c:pt>
                <c:pt idx="22354">
                  <c:v>1.007080078125E-3</c:v>
                </c:pt>
                <c:pt idx="22355">
                  <c:v>1.0068416595458984E-3</c:v>
                </c:pt>
                <c:pt idx="22356">
                  <c:v>1.007080078125E-3</c:v>
                </c:pt>
                <c:pt idx="22357">
                  <c:v>1.007080078125E-3</c:v>
                </c:pt>
                <c:pt idx="22358">
                  <c:v>1.0068416595458984E-3</c:v>
                </c:pt>
                <c:pt idx="22359">
                  <c:v>1.007080078125E-3</c:v>
                </c:pt>
                <c:pt idx="22360">
                  <c:v>1.007080078125E-3</c:v>
                </c:pt>
                <c:pt idx="22361">
                  <c:v>1.0068416595458984E-3</c:v>
                </c:pt>
                <c:pt idx="22362">
                  <c:v>1.007080078125E-3</c:v>
                </c:pt>
                <c:pt idx="22363">
                  <c:v>1.007080078125E-3</c:v>
                </c:pt>
                <c:pt idx="22364">
                  <c:v>1.0068416595458984E-3</c:v>
                </c:pt>
                <c:pt idx="22365">
                  <c:v>1.007080078125E-3</c:v>
                </c:pt>
                <c:pt idx="22366">
                  <c:v>1.0080337524414063E-3</c:v>
                </c:pt>
                <c:pt idx="22367">
                  <c:v>1.007080078125E-3</c:v>
                </c:pt>
                <c:pt idx="22368">
                  <c:v>1.0068416595458984E-3</c:v>
                </c:pt>
                <c:pt idx="22369">
                  <c:v>1.007080078125E-3</c:v>
                </c:pt>
                <c:pt idx="22370">
                  <c:v>1.007080078125E-3</c:v>
                </c:pt>
                <c:pt idx="22371">
                  <c:v>1.0068416595458984E-3</c:v>
                </c:pt>
                <c:pt idx="22372">
                  <c:v>1.007080078125E-3</c:v>
                </c:pt>
                <c:pt idx="22373">
                  <c:v>1.007080078125E-3</c:v>
                </c:pt>
                <c:pt idx="22374">
                  <c:v>1.0068416595458984E-3</c:v>
                </c:pt>
                <c:pt idx="22375">
                  <c:v>1.007080078125E-3</c:v>
                </c:pt>
                <c:pt idx="22376">
                  <c:v>1.007080078125E-3</c:v>
                </c:pt>
                <c:pt idx="22377">
                  <c:v>1.0068416595458984E-3</c:v>
                </c:pt>
                <c:pt idx="22378">
                  <c:v>1.0080337524414063E-3</c:v>
                </c:pt>
                <c:pt idx="22379">
                  <c:v>1.007080078125E-3</c:v>
                </c:pt>
                <c:pt idx="22380">
                  <c:v>1.0068416595458984E-3</c:v>
                </c:pt>
                <c:pt idx="22381">
                  <c:v>1.007080078125E-3</c:v>
                </c:pt>
                <c:pt idx="22382">
                  <c:v>1.007080078125E-3</c:v>
                </c:pt>
                <c:pt idx="22383">
                  <c:v>1.0068416595458984E-3</c:v>
                </c:pt>
                <c:pt idx="22384">
                  <c:v>1.007080078125E-3</c:v>
                </c:pt>
                <c:pt idx="22385">
                  <c:v>1.007080078125E-3</c:v>
                </c:pt>
                <c:pt idx="22386">
                  <c:v>1.0068416595458984E-3</c:v>
                </c:pt>
                <c:pt idx="22387">
                  <c:v>1.007080078125E-3</c:v>
                </c:pt>
                <c:pt idx="22388">
                  <c:v>1.007080078125E-3</c:v>
                </c:pt>
                <c:pt idx="22389">
                  <c:v>1.0068416595458984E-3</c:v>
                </c:pt>
                <c:pt idx="22390">
                  <c:v>1.007080078125E-3</c:v>
                </c:pt>
                <c:pt idx="22391">
                  <c:v>1.0080337524414063E-3</c:v>
                </c:pt>
                <c:pt idx="22392">
                  <c:v>1.007080078125E-3</c:v>
                </c:pt>
                <c:pt idx="22393">
                  <c:v>1.0068416595458984E-3</c:v>
                </c:pt>
                <c:pt idx="22394">
                  <c:v>1.007080078125E-3</c:v>
                </c:pt>
                <c:pt idx="22395">
                  <c:v>1.007080078125E-3</c:v>
                </c:pt>
                <c:pt idx="22396">
                  <c:v>1.0068416595458984E-3</c:v>
                </c:pt>
                <c:pt idx="22397">
                  <c:v>1.007080078125E-3</c:v>
                </c:pt>
                <c:pt idx="22398">
                  <c:v>1.007080078125E-3</c:v>
                </c:pt>
                <c:pt idx="22399">
                  <c:v>1.0068416595458984E-3</c:v>
                </c:pt>
                <c:pt idx="22400">
                  <c:v>1.007080078125E-3</c:v>
                </c:pt>
                <c:pt idx="22401">
                  <c:v>1.007080078125E-3</c:v>
                </c:pt>
                <c:pt idx="22402">
                  <c:v>1.0068416595458984E-3</c:v>
                </c:pt>
                <c:pt idx="22403">
                  <c:v>1.0080337524414063E-3</c:v>
                </c:pt>
                <c:pt idx="22404">
                  <c:v>1.007080078125E-3</c:v>
                </c:pt>
                <c:pt idx="22405">
                  <c:v>1.0068416595458984E-3</c:v>
                </c:pt>
                <c:pt idx="22406">
                  <c:v>1.007080078125E-3</c:v>
                </c:pt>
                <c:pt idx="22407">
                  <c:v>1.007080078125E-3</c:v>
                </c:pt>
                <c:pt idx="22408">
                  <c:v>1.0068416595458984E-3</c:v>
                </c:pt>
                <c:pt idx="22409">
                  <c:v>1.007080078125E-3</c:v>
                </c:pt>
                <c:pt idx="22410">
                  <c:v>1.007080078125E-3</c:v>
                </c:pt>
                <c:pt idx="22411">
                  <c:v>1.0068416595458984E-3</c:v>
                </c:pt>
                <c:pt idx="22412">
                  <c:v>1.007080078125E-3</c:v>
                </c:pt>
                <c:pt idx="22413">
                  <c:v>1.007080078125E-3</c:v>
                </c:pt>
                <c:pt idx="22414">
                  <c:v>1.0068416595458984E-3</c:v>
                </c:pt>
                <c:pt idx="22415">
                  <c:v>1.007080078125E-3</c:v>
                </c:pt>
                <c:pt idx="22416">
                  <c:v>1.0080337524414063E-3</c:v>
                </c:pt>
                <c:pt idx="22417">
                  <c:v>1.007080078125E-3</c:v>
                </c:pt>
                <c:pt idx="22418">
                  <c:v>1.0068416595458984E-3</c:v>
                </c:pt>
                <c:pt idx="22419">
                  <c:v>1.007080078125E-3</c:v>
                </c:pt>
                <c:pt idx="22420">
                  <c:v>1.007080078125E-3</c:v>
                </c:pt>
                <c:pt idx="22421">
                  <c:v>1.0068416595458984E-3</c:v>
                </c:pt>
                <c:pt idx="22422">
                  <c:v>1.007080078125E-3</c:v>
                </c:pt>
                <c:pt idx="22423">
                  <c:v>1.007080078125E-3</c:v>
                </c:pt>
                <c:pt idx="22424">
                  <c:v>1.0068416595458984E-3</c:v>
                </c:pt>
                <c:pt idx="22425">
                  <c:v>1.007080078125E-3</c:v>
                </c:pt>
                <c:pt idx="22426">
                  <c:v>1.007080078125E-3</c:v>
                </c:pt>
                <c:pt idx="22427">
                  <c:v>1.0068416595458984E-3</c:v>
                </c:pt>
                <c:pt idx="22428">
                  <c:v>1.0080337524414063E-3</c:v>
                </c:pt>
                <c:pt idx="22429">
                  <c:v>1.007080078125E-3</c:v>
                </c:pt>
                <c:pt idx="22430">
                  <c:v>1.0068416595458984E-3</c:v>
                </c:pt>
                <c:pt idx="22431">
                  <c:v>1.007080078125E-3</c:v>
                </c:pt>
                <c:pt idx="22432">
                  <c:v>1.007080078125E-3</c:v>
                </c:pt>
                <c:pt idx="22433">
                  <c:v>1.0068416595458984E-3</c:v>
                </c:pt>
                <c:pt idx="22434">
                  <c:v>1.007080078125E-3</c:v>
                </c:pt>
                <c:pt idx="22435">
                  <c:v>1.007080078125E-3</c:v>
                </c:pt>
                <c:pt idx="22436">
                  <c:v>1.0068416595458984E-3</c:v>
                </c:pt>
                <c:pt idx="22437">
                  <c:v>1.007080078125E-3</c:v>
                </c:pt>
                <c:pt idx="22438">
                  <c:v>1.007080078125E-3</c:v>
                </c:pt>
                <c:pt idx="22439">
                  <c:v>1.0068416595458984E-3</c:v>
                </c:pt>
                <c:pt idx="22440">
                  <c:v>1.007080078125E-3</c:v>
                </c:pt>
                <c:pt idx="22441">
                  <c:v>5.0361156463623047E-3</c:v>
                </c:pt>
                <c:pt idx="22442">
                  <c:v>1.0068416595458984E-3</c:v>
                </c:pt>
                <c:pt idx="22443">
                  <c:v>1.007080078125E-3</c:v>
                </c:pt>
                <c:pt idx="22444">
                  <c:v>1.007080078125E-3</c:v>
                </c:pt>
                <c:pt idx="22445">
                  <c:v>1.0068416595458984E-3</c:v>
                </c:pt>
                <c:pt idx="22446">
                  <c:v>1.007080078125E-3</c:v>
                </c:pt>
                <c:pt idx="22447">
                  <c:v>1.007080078125E-3</c:v>
                </c:pt>
                <c:pt idx="22448">
                  <c:v>1.0068416595458984E-3</c:v>
                </c:pt>
                <c:pt idx="22449">
                  <c:v>1.0080337524414063E-3</c:v>
                </c:pt>
                <c:pt idx="22450">
                  <c:v>1.007080078125E-3</c:v>
                </c:pt>
                <c:pt idx="22451">
                  <c:v>1.0068416595458984E-3</c:v>
                </c:pt>
                <c:pt idx="22452">
                  <c:v>1.007080078125E-3</c:v>
                </c:pt>
                <c:pt idx="22453">
                  <c:v>1.007080078125E-3</c:v>
                </c:pt>
                <c:pt idx="22454">
                  <c:v>1.0068416595458984E-3</c:v>
                </c:pt>
                <c:pt idx="22455">
                  <c:v>1.007080078125E-3</c:v>
                </c:pt>
                <c:pt idx="22456">
                  <c:v>1.007080078125E-3</c:v>
                </c:pt>
                <c:pt idx="22457">
                  <c:v>1.0068416595458984E-3</c:v>
                </c:pt>
                <c:pt idx="22458">
                  <c:v>1.007080078125E-3</c:v>
                </c:pt>
                <c:pt idx="22459">
                  <c:v>1.007080078125E-3</c:v>
                </c:pt>
                <c:pt idx="22460">
                  <c:v>1.0068416595458984E-3</c:v>
                </c:pt>
                <c:pt idx="22461">
                  <c:v>1.007080078125E-3</c:v>
                </c:pt>
                <c:pt idx="22462">
                  <c:v>1.0080337524414063E-3</c:v>
                </c:pt>
                <c:pt idx="22463">
                  <c:v>1.007080078125E-3</c:v>
                </c:pt>
                <c:pt idx="22464">
                  <c:v>1.0068416595458984E-3</c:v>
                </c:pt>
                <c:pt idx="22465">
                  <c:v>1.007080078125E-3</c:v>
                </c:pt>
                <c:pt idx="22466">
                  <c:v>1.007080078125E-3</c:v>
                </c:pt>
                <c:pt idx="22467">
                  <c:v>1.0068416595458984E-3</c:v>
                </c:pt>
                <c:pt idx="22468">
                  <c:v>1.007080078125E-3</c:v>
                </c:pt>
                <c:pt idx="22469">
                  <c:v>1.007080078125E-3</c:v>
                </c:pt>
                <c:pt idx="22470">
                  <c:v>1.0068416595458984E-3</c:v>
                </c:pt>
                <c:pt idx="22471">
                  <c:v>1.007080078125E-3</c:v>
                </c:pt>
                <c:pt idx="22472">
                  <c:v>1.007080078125E-3</c:v>
                </c:pt>
                <c:pt idx="22473">
                  <c:v>1.0068416595458984E-3</c:v>
                </c:pt>
                <c:pt idx="22474">
                  <c:v>1.0080337524414063E-3</c:v>
                </c:pt>
                <c:pt idx="22475">
                  <c:v>1.007080078125E-3</c:v>
                </c:pt>
                <c:pt idx="22476">
                  <c:v>1.0068416595458984E-3</c:v>
                </c:pt>
                <c:pt idx="22477">
                  <c:v>1.007080078125E-3</c:v>
                </c:pt>
                <c:pt idx="22478">
                  <c:v>1.007080078125E-3</c:v>
                </c:pt>
                <c:pt idx="22479">
                  <c:v>1.0068416595458984E-3</c:v>
                </c:pt>
                <c:pt idx="22480">
                  <c:v>1.007080078125E-3</c:v>
                </c:pt>
                <c:pt idx="22481">
                  <c:v>1.007080078125E-3</c:v>
                </c:pt>
                <c:pt idx="22482">
                  <c:v>1.0068416595458984E-3</c:v>
                </c:pt>
                <c:pt idx="22483">
                  <c:v>1.007080078125E-3</c:v>
                </c:pt>
                <c:pt idx="22484">
                  <c:v>1.007080078125E-3</c:v>
                </c:pt>
                <c:pt idx="22485">
                  <c:v>1.0068416595458984E-3</c:v>
                </c:pt>
                <c:pt idx="22486">
                  <c:v>1.007080078125E-3</c:v>
                </c:pt>
                <c:pt idx="22487">
                  <c:v>1.0080337524414063E-3</c:v>
                </c:pt>
                <c:pt idx="22488">
                  <c:v>1.007080078125E-3</c:v>
                </c:pt>
                <c:pt idx="22489">
                  <c:v>1.0068416595458984E-3</c:v>
                </c:pt>
                <c:pt idx="22490">
                  <c:v>1.007080078125E-3</c:v>
                </c:pt>
                <c:pt idx="22491">
                  <c:v>1.007080078125E-3</c:v>
                </c:pt>
                <c:pt idx="22492">
                  <c:v>1.0068416595458984E-3</c:v>
                </c:pt>
                <c:pt idx="22493">
                  <c:v>1.007080078125E-3</c:v>
                </c:pt>
                <c:pt idx="22494">
                  <c:v>1.007080078125E-3</c:v>
                </c:pt>
                <c:pt idx="22495">
                  <c:v>1.0068416595458984E-3</c:v>
                </c:pt>
                <c:pt idx="22496">
                  <c:v>1.007080078125E-3</c:v>
                </c:pt>
                <c:pt idx="22497">
                  <c:v>1.0068416595458984E-3</c:v>
                </c:pt>
                <c:pt idx="22498">
                  <c:v>1.007080078125E-3</c:v>
                </c:pt>
                <c:pt idx="22499">
                  <c:v>1.0080337524414063E-3</c:v>
                </c:pt>
                <c:pt idx="22500">
                  <c:v>1.007080078125E-3</c:v>
                </c:pt>
                <c:pt idx="22501">
                  <c:v>1.0068416595458984E-3</c:v>
                </c:pt>
                <c:pt idx="22502">
                  <c:v>1.007080078125E-3</c:v>
                </c:pt>
                <c:pt idx="22503">
                  <c:v>1.007080078125E-3</c:v>
                </c:pt>
                <c:pt idx="22504">
                  <c:v>1.0068416595458984E-3</c:v>
                </c:pt>
                <c:pt idx="22505">
                  <c:v>1.007080078125E-3</c:v>
                </c:pt>
                <c:pt idx="22506">
                  <c:v>1.007080078125E-3</c:v>
                </c:pt>
                <c:pt idx="22507">
                  <c:v>1.0068416595458984E-3</c:v>
                </c:pt>
                <c:pt idx="22508">
                  <c:v>1.007080078125E-3</c:v>
                </c:pt>
                <c:pt idx="22509">
                  <c:v>1.007080078125E-3</c:v>
                </c:pt>
                <c:pt idx="22510">
                  <c:v>1.0068416595458984E-3</c:v>
                </c:pt>
                <c:pt idx="22511">
                  <c:v>1.007080078125E-3</c:v>
                </c:pt>
                <c:pt idx="22512">
                  <c:v>1.0080337524414063E-3</c:v>
                </c:pt>
                <c:pt idx="22513">
                  <c:v>1.007080078125E-3</c:v>
                </c:pt>
                <c:pt idx="22514">
                  <c:v>1.0068416595458984E-3</c:v>
                </c:pt>
                <c:pt idx="22515">
                  <c:v>1.007080078125E-3</c:v>
                </c:pt>
                <c:pt idx="22516">
                  <c:v>1.007080078125E-3</c:v>
                </c:pt>
                <c:pt idx="22517">
                  <c:v>1.0068416595458984E-3</c:v>
                </c:pt>
                <c:pt idx="22518">
                  <c:v>1.007080078125E-3</c:v>
                </c:pt>
                <c:pt idx="22519">
                  <c:v>1.0068416595458984E-3</c:v>
                </c:pt>
                <c:pt idx="22520">
                  <c:v>1.007080078125E-3</c:v>
                </c:pt>
                <c:pt idx="22521">
                  <c:v>1.007080078125E-3</c:v>
                </c:pt>
                <c:pt idx="22522">
                  <c:v>1.0068416595458984E-3</c:v>
                </c:pt>
                <c:pt idx="22523">
                  <c:v>1.007080078125E-3</c:v>
                </c:pt>
                <c:pt idx="22524">
                  <c:v>1.0080337524414063E-3</c:v>
                </c:pt>
                <c:pt idx="22525">
                  <c:v>1.007080078125E-3</c:v>
                </c:pt>
                <c:pt idx="22526">
                  <c:v>1.0068416595458984E-3</c:v>
                </c:pt>
                <c:pt idx="22527">
                  <c:v>1.007080078125E-3</c:v>
                </c:pt>
                <c:pt idx="22528">
                  <c:v>1.007080078125E-3</c:v>
                </c:pt>
                <c:pt idx="22529">
                  <c:v>1.0068416595458984E-3</c:v>
                </c:pt>
                <c:pt idx="22530">
                  <c:v>1.007080078125E-3</c:v>
                </c:pt>
                <c:pt idx="22531">
                  <c:v>1.007080078125E-3</c:v>
                </c:pt>
                <c:pt idx="22532">
                  <c:v>1.0068416595458984E-3</c:v>
                </c:pt>
                <c:pt idx="22533">
                  <c:v>1.007080078125E-3</c:v>
                </c:pt>
                <c:pt idx="22534">
                  <c:v>1.007080078125E-3</c:v>
                </c:pt>
                <c:pt idx="22535">
                  <c:v>1.0068416595458984E-3</c:v>
                </c:pt>
                <c:pt idx="22536">
                  <c:v>1.007080078125E-3</c:v>
                </c:pt>
                <c:pt idx="22537">
                  <c:v>1.0080337524414063E-3</c:v>
                </c:pt>
                <c:pt idx="22538">
                  <c:v>1.007080078125E-3</c:v>
                </c:pt>
                <c:pt idx="22539">
                  <c:v>1.0068416595458984E-3</c:v>
                </c:pt>
                <c:pt idx="22540">
                  <c:v>1.007080078125E-3</c:v>
                </c:pt>
                <c:pt idx="22541">
                  <c:v>1.0068416595458984E-3</c:v>
                </c:pt>
                <c:pt idx="22542">
                  <c:v>1.007080078125E-3</c:v>
                </c:pt>
                <c:pt idx="22543">
                  <c:v>1.007080078125E-3</c:v>
                </c:pt>
                <c:pt idx="22544">
                  <c:v>1.0068416595458984E-3</c:v>
                </c:pt>
                <c:pt idx="22545">
                  <c:v>1.007080078125E-3</c:v>
                </c:pt>
                <c:pt idx="22546">
                  <c:v>1.007080078125E-3</c:v>
                </c:pt>
                <c:pt idx="22547">
                  <c:v>1.0068416595458984E-3</c:v>
                </c:pt>
                <c:pt idx="22548">
                  <c:v>1.007080078125E-3</c:v>
                </c:pt>
                <c:pt idx="22549">
                  <c:v>1.0080337524414063E-3</c:v>
                </c:pt>
                <c:pt idx="22550">
                  <c:v>1.007080078125E-3</c:v>
                </c:pt>
                <c:pt idx="22551">
                  <c:v>1.0068416595458984E-3</c:v>
                </c:pt>
                <c:pt idx="22552">
                  <c:v>1.007080078125E-3</c:v>
                </c:pt>
                <c:pt idx="22553">
                  <c:v>1.007080078125E-3</c:v>
                </c:pt>
                <c:pt idx="22554">
                  <c:v>1.0068416595458984E-3</c:v>
                </c:pt>
                <c:pt idx="22555">
                  <c:v>1.007080078125E-3</c:v>
                </c:pt>
                <c:pt idx="22556">
                  <c:v>1.007080078125E-3</c:v>
                </c:pt>
                <c:pt idx="22557">
                  <c:v>1.0068416595458984E-3</c:v>
                </c:pt>
                <c:pt idx="22558">
                  <c:v>1.007080078125E-3</c:v>
                </c:pt>
                <c:pt idx="22559">
                  <c:v>1.007080078125E-3</c:v>
                </c:pt>
                <c:pt idx="22560">
                  <c:v>1.0068416595458984E-3</c:v>
                </c:pt>
                <c:pt idx="22561">
                  <c:v>1.007080078125E-3</c:v>
                </c:pt>
                <c:pt idx="22562">
                  <c:v>1.0080337524414063E-3</c:v>
                </c:pt>
                <c:pt idx="22563">
                  <c:v>1.0068416595458984E-3</c:v>
                </c:pt>
                <c:pt idx="22564">
                  <c:v>1.007080078125E-3</c:v>
                </c:pt>
                <c:pt idx="22565">
                  <c:v>1.007080078125E-3</c:v>
                </c:pt>
                <c:pt idx="22566">
                  <c:v>1.0068416595458984E-3</c:v>
                </c:pt>
                <c:pt idx="22567">
                  <c:v>1.007080078125E-3</c:v>
                </c:pt>
                <c:pt idx="22568">
                  <c:v>1.007080078125E-3</c:v>
                </c:pt>
                <c:pt idx="22569">
                  <c:v>1.0068416595458984E-3</c:v>
                </c:pt>
                <c:pt idx="22570">
                  <c:v>1.007080078125E-3</c:v>
                </c:pt>
                <c:pt idx="22571">
                  <c:v>1.007080078125E-3</c:v>
                </c:pt>
                <c:pt idx="22572">
                  <c:v>1.0068416595458984E-3</c:v>
                </c:pt>
                <c:pt idx="22573">
                  <c:v>1.007080078125E-3</c:v>
                </c:pt>
                <c:pt idx="22574">
                  <c:v>1.0080337524414063E-3</c:v>
                </c:pt>
                <c:pt idx="22575">
                  <c:v>1.007080078125E-3</c:v>
                </c:pt>
                <c:pt idx="22576">
                  <c:v>1.0068416595458984E-3</c:v>
                </c:pt>
                <c:pt idx="22577">
                  <c:v>1.007080078125E-3</c:v>
                </c:pt>
                <c:pt idx="22578">
                  <c:v>1.007080078125E-3</c:v>
                </c:pt>
                <c:pt idx="22579">
                  <c:v>1.0068416595458984E-3</c:v>
                </c:pt>
                <c:pt idx="22580">
                  <c:v>1.007080078125E-3</c:v>
                </c:pt>
                <c:pt idx="22581">
                  <c:v>1.007080078125E-3</c:v>
                </c:pt>
                <c:pt idx="22582">
                  <c:v>1.0068416595458984E-3</c:v>
                </c:pt>
                <c:pt idx="22583">
                  <c:v>1.007080078125E-3</c:v>
                </c:pt>
                <c:pt idx="22584">
                  <c:v>1.007080078125E-3</c:v>
                </c:pt>
                <c:pt idx="22585">
                  <c:v>1.0068416595458984E-3</c:v>
                </c:pt>
                <c:pt idx="22586">
                  <c:v>1.007080078125E-3</c:v>
                </c:pt>
                <c:pt idx="22587">
                  <c:v>1.0080337524414063E-3</c:v>
                </c:pt>
                <c:pt idx="22588">
                  <c:v>1.0068416595458984E-3</c:v>
                </c:pt>
                <c:pt idx="22589">
                  <c:v>1.007080078125E-3</c:v>
                </c:pt>
                <c:pt idx="22590">
                  <c:v>1.007080078125E-3</c:v>
                </c:pt>
                <c:pt idx="22591">
                  <c:v>1.0068416595458984E-3</c:v>
                </c:pt>
                <c:pt idx="22592">
                  <c:v>1.007080078125E-3</c:v>
                </c:pt>
                <c:pt idx="22593">
                  <c:v>1.007080078125E-3</c:v>
                </c:pt>
                <c:pt idx="22594">
                  <c:v>1.0068416595458984E-3</c:v>
                </c:pt>
                <c:pt idx="22595">
                  <c:v>1.007080078125E-3</c:v>
                </c:pt>
                <c:pt idx="22596">
                  <c:v>1.007080078125E-3</c:v>
                </c:pt>
                <c:pt idx="22597">
                  <c:v>1.0068416595458984E-3</c:v>
                </c:pt>
                <c:pt idx="22598">
                  <c:v>1.007080078125E-3</c:v>
                </c:pt>
                <c:pt idx="22599">
                  <c:v>1.0080337524414063E-3</c:v>
                </c:pt>
                <c:pt idx="22600">
                  <c:v>1.007080078125E-3</c:v>
                </c:pt>
                <c:pt idx="22601">
                  <c:v>1.0068416595458984E-3</c:v>
                </c:pt>
                <c:pt idx="22602">
                  <c:v>1.007080078125E-3</c:v>
                </c:pt>
                <c:pt idx="22603">
                  <c:v>1.007080078125E-3</c:v>
                </c:pt>
                <c:pt idx="22604">
                  <c:v>1.0068416595458984E-3</c:v>
                </c:pt>
                <c:pt idx="22605">
                  <c:v>1.007080078125E-3</c:v>
                </c:pt>
                <c:pt idx="22606">
                  <c:v>1.007080078125E-3</c:v>
                </c:pt>
                <c:pt idx="22607">
                  <c:v>1.0068416595458984E-3</c:v>
                </c:pt>
                <c:pt idx="22608">
                  <c:v>1.007080078125E-3</c:v>
                </c:pt>
                <c:pt idx="22609">
                  <c:v>1.007080078125E-3</c:v>
                </c:pt>
                <c:pt idx="22610">
                  <c:v>1.0068416595458984E-3</c:v>
                </c:pt>
                <c:pt idx="22611">
                  <c:v>1.007080078125E-3</c:v>
                </c:pt>
                <c:pt idx="22612">
                  <c:v>1.0080337524414063E-3</c:v>
                </c:pt>
                <c:pt idx="22613">
                  <c:v>1.0068416595458984E-3</c:v>
                </c:pt>
                <c:pt idx="22614">
                  <c:v>1.007080078125E-3</c:v>
                </c:pt>
                <c:pt idx="22615">
                  <c:v>1.007080078125E-3</c:v>
                </c:pt>
                <c:pt idx="22616">
                  <c:v>1.0068416595458984E-3</c:v>
                </c:pt>
                <c:pt idx="22617">
                  <c:v>1.007080078125E-3</c:v>
                </c:pt>
                <c:pt idx="22618">
                  <c:v>1.007080078125E-3</c:v>
                </c:pt>
                <c:pt idx="22619">
                  <c:v>1.0068416595458984E-3</c:v>
                </c:pt>
                <c:pt idx="22620">
                  <c:v>1.007080078125E-3</c:v>
                </c:pt>
                <c:pt idx="22621">
                  <c:v>1.007080078125E-3</c:v>
                </c:pt>
                <c:pt idx="22622">
                  <c:v>1.0068416595458984E-3</c:v>
                </c:pt>
                <c:pt idx="22623">
                  <c:v>1.007080078125E-3</c:v>
                </c:pt>
                <c:pt idx="22624">
                  <c:v>1.0080337524414063E-3</c:v>
                </c:pt>
                <c:pt idx="22625">
                  <c:v>1.007080078125E-3</c:v>
                </c:pt>
                <c:pt idx="22626">
                  <c:v>1.0068416595458984E-3</c:v>
                </c:pt>
                <c:pt idx="22627">
                  <c:v>1.007080078125E-3</c:v>
                </c:pt>
                <c:pt idx="22628">
                  <c:v>1.007080078125E-3</c:v>
                </c:pt>
                <c:pt idx="22629">
                  <c:v>1.0068416595458984E-3</c:v>
                </c:pt>
                <c:pt idx="22630">
                  <c:v>1.007080078125E-3</c:v>
                </c:pt>
                <c:pt idx="22631">
                  <c:v>1.007080078125E-3</c:v>
                </c:pt>
                <c:pt idx="22632">
                  <c:v>1.0068416595458984E-3</c:v>
                </c:pt>
                <c:pt idx="22633">
                  <c:v>1.007080078125E-3</c:v>
                </c:pt>
                <c:pt idx="22634">
                  <c:v>1.007080078125E-3</c:v>
                </c:pt>
                <c:pt idx="22635">
                  <c:v>1.0068416595458984E-3</c:v>
                </c:pt>
                <c:pt idx="22636">
                  <c:v>1.007080078125E-3</c:v>
                </c:pt>
                <c:pt idx="22637">
                  <c:v>1.0080337524414063E-3</c:v>
                </c:pt>
                <c:pt idx="22638">
                  <c:v>1.0068416595458984E-3</c:v>
                </c:pt>
                <c:pt idx="22639">
                  <c:v>1.007080078125E-3</c:v>
                </c:pt>
                <c:pt idx="22640">
                  <c:v>1.007080078125E-3</c:v>
                </c:pt>
                <c:pt idx="22641">
                  <c:v>1.0068416595458984E-3</c:v>
                </c:pt>
                <c:pt idx="22642">
                  <c:v>1.007080078125E-3</c:v>
                </c:pt>
                <c:pt idx="22643">
                  <c:v>1.007080078125E-3</c:v>
                </c:pt>
                <c:pt idx="22644">
                  <c:v>1.0068416595458984E-3</c:v>
                </c:pt>
                <c:pt idx="22645">
                  <c:v>1.007080078125E-3</c:v>
                </c:pt>
                <c:pt idx="22646">
                  <c:v>1.007080078125E-3</c:v>
                </c:pt>
                <c:pt idx="22647">
                  <c:v>1.0068416595458984E-3</c:v>
                </c:pt>
                <c:pt idx="22648">
                  <c:v>1.007080078125E-3</c:v>
                </c:pt>
                <c:pt idx="22649">
                  <c:v>1.0080337524414063E-3</c:v>
                </c:pt>
                <c:pt idx="22650">
                  <c:v>1.007080078125E-3</c:v>
                </c:pt>
                <c:pt idx="22651">
                  <c:v>1.0068416595458984E-3</c:v>
                </c:pt>
                <c:pt idx="22652">
                  <c:v>1.007080078125E-3</c:v>
                </c:pt>
                <c:pt idx="22653">
                  <c:v>1.007080078125E-3</c:v>
                </c:pt>
                <c:pt idx="22654">
                  <c:v>1.0068416595458984E-3</c:v>
                </c:pt>
                <c:pt idx="22655">
                  <c:v>1.007080078125E-3</c:v>
                </c:pt>
                <c:pt idx="22656">
                  <c:v>1.007080078125E-3</c:v>
                </c:pt>
                <c:pt idx="22657">
                  <c:v>1.0068416595458984E-3</c:v>
                </c:pt>
                <c:pt idx="22658">
                  <c:v>1.007080078125E-3</c:v>
                </c:pt>
                <c:pt idx="22659">
                  <c:v>1.007080078125E-3</c:v>
                </c:pt>
                <c:pt idx="22660">
                  <c:v>1.0068416595458984E-3</c:v>
                </c:pt>
                <c:pt idx="22661">
                  <c:v>1.007080078125E-3</c:v>
                </c:pt>
                <c:pt idx="22662">
                  <c:v>1.0080337524414063E-3</c:v>
                </c:pt>
                <c:pt idx="22663">
                  <c:v>1.0068416595458984E-3</c:v>
                </c:pt>
                <c:pt idx="22664">
                  <c:v>1.007080078125E-3</c:v>
                </c:pt>
                <c:pt idx="22665">
                  <c:v>1.007080078125E-3</c:v>
                </c:pt>
                <c:pt idx="22666">
                  <c:v>1.0068416595458984E-3</c:v>
                </c:pt>
                <c:pt idx="22667">
                  <c:v>1.007080078125E-3</c:v>
                </c:pt>
                <c:pt idx="22668">
                  <c:v>1.007080078125E-3</c:v>
                </c:pt>
                <c:pt idx="22669">
                  <c:v>1.0068416595458984E-3</c:v>
                </c:pt>
                <c:pt idx="22670">
                  <c:v>1.007080078125E-3</c:v>
                </c:pt>
                <c:pt idx="22671">
                  <c:v>1.007080078125E-3</c:v>
                </c:pt>
                <c:pt idx="22672">
                  <c:v>1.0068416595458984E-3</c:v>
                </c:pt>
                <c:pt idx="22673">
                  <c:v>1.007080078125E-3</c:v>
                </c:pt>
                <c:pt idx="22674">
                  <c:v>1.0080337524414063E-3</c:v>
                </c:pt>
                <c:pt idx="22675">
                  <c:v>1.007080078125E-3</c:v>
                </c:pt>
                <c:pt idx="22676">
                  <c:v>1.0068416595458984E-3</c:v>
                </c:pt>
                <c:pt idx="22677">
                  <c:v>1.007080078125E-3</c:v>
                </c:pt>
                <c:pt idx="22678">
                  <c:v>1.007080078125E-3</c:v>
                </c:pt>
                <c:pt idx="22679">
                  <c:v>1.0068416595458984E-3</c:v>
                </c:pt>
                <c:pt idx="22680">
                  <c:v>1.007080078125E-3</c:v>
                </c:pt>
                <c:pt idx="22681">
                  <c:v>1.007080078125E-3</c:v>
                </c:pt>
                <c:pt idx="22682">
                  <c:v>1.0068416595458984E-3</c:v>
                </c:pt>
                <c:pt idx="22683">
                  <c:v>1.007080078125E-3</c:v>
                </c:pt>
                <c:pt idx="22684">
                  <c:v>1.007080078125E-3</c:v>
                </c:pt>
                <c:pt idx="22685">
                  <c:v>1.0068416595458984E-3</c:v>
                </c:pt>
                <c:pt idx="22686">
                  <c:v>1.007080078125E-3</c:v>
                </c:pt>
                <c:pt idx="22687">
                  <c:v>1.0080337524414063E-3</c:v>
                </c:pt>
                <c:pt idx="22688">
                  <c:v>1.0068416595458984E-3</c:v>
                </c:pt>
                <c:pt idx="22689">
                  <c:v>1.007080078125E-3</c:v>
                </c:pt>
                <c:pt idx="22690">
                  <c:v>1.007080078125E-3</c:v>
                </c:pt>
                <c:pt idx="22691">
                  <c:v>1.0068416595458984E-3</c:v>
                </c:pt>
                <c:pt idx="22692">
                  <c:v>1.007080078125E-3</c:v>
                </c:pt>
                <c:pt idx="22693">
                  <c:v>1.007080078125E-3</c:v>
                </c:pt>
                <c:pt idx="22694">
                  <c:v>1.0068416595458984E-3</c:v>
                </c:pt>
                <c:pt idx="22695">
                  <c:v>1.007080078125E-3</c:v>
                </c:pt>
                <c:pt idx="22696">
                  <c:v>1.007080078125E-3</c:v>
                </c:pt>
                <c:pt idx="22697">
                  <c:v>1.0068416595458984E-3</c:v>
                </c:pt>
                <c:pt idx="22698">
                  <c:v>1.007080078125E-3</c:v>
                </c:pt>
                <c:pt idx="22699">
                  <c:v>1.0080337524414063E-3</c:v>
                </c:pt>
                <c:pt idx="22700">
                  <c:v>1.007080078125E-3</c:v>
                </c:pt>
                <c:pt idx="22701">
                  <c:v>1.0068416595458984E-3</c:v>
                </c:pt>
                <c:pt idx="22702">
                  <c:v>1.007080078125E-3</c:v>
                </c:pt>
                <c:pt idx="22703">
                  <c:v>1.007080078125E-3</c:v>
                </c:pt>
                <c:pt idx="22704">
                  <c:v>1.0068416595458984E-3</c:v>
                </c:pt>
                <c:pt idx="22705">
                  <c:v>1.007080078125E-3</c:v>
                </c:pt>
                <c:pt idx="22706">
                  <c:v>1.007080078125E-3</c:v>
                </c:pt>
                <c:pt idx="22707">
                  <c:v>1.0068416595458984E-3</c:v>
                </c:pt>
                <c:pt idx="22708">
                  <c:v>1.007080078125E-3</c:v>
                </c:pt>
                <c:pt idx="22709">
                  <c:v>1.007080078125E-3</c:v>
                </c:pt>
                <c:pt idx="22710">
                  <c:v>1.0068416595458984E-3</c:v>
                </c:pt>
                <c:pt idx="22711">
                  <c:v>1.007080078125E-3</c:v>
                </c:pt>
                <c:pt idx="22712">
                  <c:v>1.0080337524414063E-3</c:v>
                </c:pt>
                <c:pt idx="22713">
                  <c:v>1.0068416595458984E-3</c:v>
                </c:pt>
                <c:pt idx="22714">
                  <c:v>1.007080078125E-3</c:v>
                </c:pt>
                <c:pt idx="22715">
                  <c:v>1.007080078125E-3</c:v>
                </c:pt>
                <c:pt idx="22716">
                  <c:v>1.0068416595458984E-3</c:v>
                </c:pt>
                <c:pt idx="22717">
                  <c:v>1.007080078125E-3</c:v>
                </c:pt>
                <c:pt idx="22718">
                  <c:v>1.007080078125E-3</c:v>
                </c:pt>
                <c:pt idx="22719">
                  <c:v>1.0068416595458984E-3</c:v>
                </c:pt>
                <c:pt idx="22720">
                  <c:v>1.007080078125E-3</c:v>
                </c:pt>
                <c:pt idx="22721">
                  <c:v>1.007080078125E-3</c:v>
                </c:pt>
                <c:pt idx="22722">
                  <c:v>1.0068416595458984E-3</c:v>
                </c:pt>
                <c:pt idx="22723">
                  <c:v>1.007080078125E-3</c:v>
                </c:pt>
                <c:pt idx="22724">
                  <c:v>1.0080337524414063E-3</c:v>
                </c:pt>
                <c:pt idx="22725">
                  <c:v>1.007080078125E-3</c:v>
                </c:pt>
                <c:pt idx="22726">
                  <c:v>1.0068416595458984E-3</c:v>
                </c:pt>
                <c:pt idx="22727">
                  <c:v>1.007080078125E-3</c:v>
                </c:pt>
                <c:pt idx="22728">
                  <c:v>1.007080078125E-3</c:v>
                </c:pt>
                <c:pt idx="22729">
                  <c:v>1.0068416595458984E-3</c:v>
                </c:pt>
                <c:pt idx="22730">
                  <c:v>1.007080078125E-3</c:v>
                </c:pt>
                <c:pt idx="22731">
                  <c:v>1.007080078125E-3</c:v>
                </c:pt>
                <c:pt idx="22732">
                  <c:v>1.0068416595458984E-3</c:v>
                </c:pt>
                <c:pt idx="22733">
                  <c:v>1.007080078125E-3</c:v>
                </c:pt>
                <c:pt idx="22734">
                  <c:v>1.007080078125E-3</c:v>
                </c:pt>
                <c:pt idx="22735">
                  <c:v>1.0068416595458984E-3</c:v>
                </c:pt>
                <c:pt idx="22736">
                  <c:v>1.007080078125E-3</c:v>
                </c:pt>
                <c:pt idx="22737">
                  <c:v>2.0148754119873047E-3</c:v>
                </c:pt>
                <c:pt idx="22738">
                  <c:v>1.007080078125E-3</c:v>
                </c:pt>
                <c:pt idx="22739">
                  <c:v>1.007080078125E-3</c:v>
                </c:pt>
                <c:pt idx="22740">
                  <c:v>1.0068416595458984E-3</c:v>
                </c:pt>
                <c:pt idx="22741">
                  <c:v>1.007080078125E-3</c:v>
                </c:pt>
                <c:pt idx="22742">
                  <c:v>1.007080078125E-3</c:v>
                </c:pt>
                <c:pt idx="22743">
                  <c:v>1.0068416595458984E-3</c:v>
                </c:pt>
                <c:pt idx="22744">
                  <c:v>1.007080078125E-3</c:v>
                </c:pt>
                <c:pt idx="22745">
                  <c:v>1.007080078125E-3</c:v>
                </c:pt>
                <c:pt idx="22746">
                  <c:v>1.0068416595458984E-3</c:v>
                </c:pt>
                <c:pt idx="22747">
                  <c:v>1.007080078125E-3</c:v>
                </c:pt>
                <c:pt idx="22748">
                  <c:v>1.0080337524414063E-3</c:v>
                </c:pt>
                <c:pt idx="22749">
                  <c:v>1.007080078125E-3</c:v>
                </c:pt>
                <c:pt idx="22750">
                  <c:v>1.0068416595458984E-3</c:v>
                </c:pt>
                <c:pt idx="22751">
                  <c:v>1.007080078125E-3</c:v>
                </c:pt>
                <c:pt idx="22752">
                  <c:v>1.007080078125E-3</c:v>
                </c:pt>
                <c:pt idx="22753">
                  <c:v>1.0068416595458984E-3</c:v>
                </c:pt>
                <c:pt idx="22754">
                  <c:v>1.007080078125E-3</c:v>
                </c:pt>
                <c:pt idx="22755">
                  <c:v>1.007080078125E-3</c:v>
                </c:pt>
                <c:pt idx="22756">
                  <c:v>1.0068416595458984E-3</c:v>
                </c:pt>
                <c:pt idx="22757">
                  <c:v>1.007080078125E-3</c:v>
                </c:pt>
                <c:pt idx="22758">
                  <c:v>1.007080078125E-3</c:v>
                </c:pt>
                <c:pt idx="22759">
                  <c:v>1.0068416595458984E-3</c:v>
                </c:pt>
                <c:pt idx="22760">
                  <c:v>1.007080078125E-3</c:v>
                </c:pt>
                <c:pt idx="22761">
                  <c:v>1.0080337524414063E-3</c:v>
                </c:pt>
                <c:pt idx="22762">
                  <c:v>1.0068416595458984E-3</c:v>
                </c:pt>
                <c:pt idx="22763">
                  <c:v>1.007080078125E-3</c:v>
                </c:pt>
                <c:pt idx="22764">
                  <c:v>1.007080078125E-3</c:v>
                </c:pt>
                <c:pt idx="22765">
                  <c:v>1.0068416595458984E-3</c:v>
                </c:pt>
                <c:pt idx="22766">
                  <c:v>1.007080078125E-3</c:v>
                </c:pt>
                <c:pt idx="22767">
                  <c:v>1.007080078125E-3</c:v>
                </c:pt>
                <c:pt idx="22768">
                  <c:v>1.0068416595458984E-3</c:v>
                </c:pt>
                <c:pt idx="22769">
                  <c:v>1.007080078125E-3</c:v>
                </c:pt>
                <c:pt idx="22770">
                  <c:v>1.007080078125E-3</c:v>
                </c:pt>
                <c:pt idx="22771">
                  <c:v>1.0068416595458984E-3</c:v>
                </c:pt>
                <c:pt idx="22772">
                  <c:v>1.007080078125E-3</c:v>
                </c:pt>
                <c:pt idx="22773">
                  <c:v>1.0080337524414063E-3</c:v>
                </c:pt>
                <c:pt idx="22774">
                  <c:v>1.007080078125E-3</c:v>
                </c:pt>
                <c:pt idx="22775">
                  <c:v>1.0068416595458984E-3</c:v>
                </c:pt>
                <c:pt idx="22776">
                  <c:v>1.007080078125E-3</c:v>
                </c:pt>
                <c:pt idx="22777">
                  <c:v>1.007080078125E-3</c:v>
                </c:pt>
                <c:pt idx="22778">
                  <c:v>1.0068416595458984E-3</c:v>
                </c:pt>
                <c:pt idx="22779">
                  <c:v>1.007080078125E-3</c:v>
                </c:pt>
                <c:pt idx="22780">
                  <c:v>1.007080078125E-3</c:v>
                </c:pt>
                <c:pt idx="22781">
                  <c:v>1.0068416595458984E-3</c:v>
                </c:pt>
                <c:pt idx="22782">
                  <c:v>1.007080078125E-3</c:v>
                </c:pt>
                <c:pt idx="22783">
                  <c:v>1.007080078125E-3</c:v>
                </c:pt>
                <c:pt idx="22784">
                  <c:v>1.0068416595458984E-3</c:v>
                </c:pt>
                <c:pt idx="22785">
                  <c:v>1.0080337524414063E-3</c:v>
                </c:pt>
                <c:pt idx="22786">
                  <c:v>1.007080078125E-3</c:v>
                </c:pt>
                <c:pt idx="22787">
                  <c:v>1.0068416595458984E-3</c:v>
                </c:pt>
                <c:pt idx="22788">
                  <c:v>1.007080078125E-3</c:v>
                </c:pt>
                <c:pt idx="22789">
                  <c:v>1.007080078125E-3</c:v>
                </c:pt>
                <c:pt idx="22790">
                  <c:v>1.0068416595458984E-3</c:v>
                </c:pt>
                <c:pt idx="22791">
                  <c:v>1.007080078125E-3</c:v>
                </c:pt>
                <c:pt idx="22792">
                  <c:v>1.007080078125E-3</c:v>
                </c:pt>
                <c:pt idx="22793">
                  <c:v>1.0068416595458984E-3</c:v>
                </c:pt>
                <c:pt idx="22794">
                  <c:v>1.007080078125E-3</c:v>
                </c:pt>
                <c:pt idx="22795">
                  <c:v>1.007080078125E-3</c:v>
                </c:pt>
                <c:pt idx="22796">
                  <c:v>1.0068416595458984E-3</c:v>
                </c:pt>
                <c:pt idx="22797">
                  <c:v>1.007080078125E-3</c:v>
                </c:pt>
                <c:pt idx="22798">
                  <c:v>1.0080337524414063E-3</c:v>
                </c:pt>
                <c:pt idx="22799">
                  <c:v>1.007080078125E-3</c:v>
                </c:pt>
                <c:pt idx="22800">
                  <c:v>1.0068416595458984E-3</c:v>
                </c:pt>
                <c:pt idx="22801">
                  <c:v>1.007080078125E-3</c:v>
                </c:pt>
                <c:pt idx="22802">
                  <c:v>1.007080078125E-3</c:v>
                </c:pt>
                <c:pt idx="22803">
                  <c:v>1.0068416595458984E-3</c:v>
                </c:pt>
                <c:pt idx="22804">
                  <c:v>1.007080078125E-3</c:v>
                </c:pt>
                <c:pt idx="22805">
                  <c:v>1.007080078125E-3</c:v>
                </c:pt>
                <c:pt idx="22806">
                  <c:v>1.0068416595458984E-3</c:v>
                </c:pt>
                <c:pt idx="22807">
                  <c:v>1.007080078125E-3</c:v>
                </c:pt>
                <c:pt idx="22808">
                  <c:v>1.007080078125E-3</c:v>
                </c:pt>
                <c:pt idx="22809">
                  <c:v>1.0068416595458984E-3</c:v>
                </c:pt>
                <c:pt idx="22810">
                  <c:v>1.0080337524414063E-3</c:v>
                </c:pt>
                <c:pt idx="22811">
                  <c:v>8.0559253692626953E-3</c:v>
                </c:pt>
                <c:pt idx="22812">
                  <c:v>1.007080078125E-3</c:v>
                </c:pt>
                <c:pt idx="22813">
                  <c:v>1.007080078125E-3</c:v>
                </c:pt>
                <c:pt idx="22814">
                  <c:v>1.0068416595458984E-3</c:v>
                </c:pt>
                <c:pt idx="22815">
                  <c:v>1.007080078125E-3</c:v>
                </c:pt>
                <c:pt idx="22816">
                  <c:v>1.0080337524414063E-3</c:v>
                </c:pt>
                <c:pt idx="22817">
                  <c:v>1.007080078125E-3</c:v>
                </c:pt>
                <c:pt idx="22818">
                  <c:v>1.0068416595458984E-3</c:v>
                </c:pt>
                <c:pt idx="22819">
                  <c:v>1.007080078125E-3</c:v>
                </c:pt>
                <c:pt idx="22820">
                  <c:v>1.007080078125E-3</c:v>
                </c:pt>
                <c:pt idx="22821">
                  <c:v>1.0068416595458984E-3</c:v>
                </c:pt>
                <c:pt idx="22822">
                  <c:v>1.007080078125E-3</c:v>
                </c:pt>
                <c:pt idx="22823">
                  <c:v>1.007080078125E-3</c:v>
                </c:pt>
                <c:pt idx="22824">
                  <c:v>1.0068416595458984E-3</c:v>
                </c:pt>
                <c:pt idx="22825">
                  <c:v>1.007080078125E-3</c:v>
                </c:pt>
                <c:pt idx="22826">
                  <c:v>1.007080078125E-3</c:v>
                </c:pt>
                <c:pt idx="22827">
                  <c:v>1.0068416595458984E-3</c:v>
                </c:pt>
                <c:pt idx="22828">
                  <c:v>1.0080337524414063E-3</c:v>
                </c:pt>
                <c:pt idx="22829">
                  <c:v>8.0559253692626953E-3</c:v>
                </c:pt>
                <c:pt idx="22830">
                  <c:v>1.007080078125E-3</c:v>
                </c:pt>
                <c:pt idx="22831">
                  <c:v>1.007080078125E-3</c:v>
                </c:pt>
                <c:pt idx="22832">
                  <c:v>1.0068416595458984E-3</c:v>
                </c:pt>
                <c:pt idx="22833">
                  <c:v>1.007080078125E-3</c:v>
                </c:pt>
                <c:pt idx="22834">
                  <c:v>1.0080337524414063E-3</c:v>
                </c:pt>
                <c:pt idx="22835">
                  <c:v>1.007080078125E-3</c:v>
                </c:pt>
                <c:pt idx="22836">
                  <c:v>3.9275884628295898E-2</c:v>
                </c:pt>
                <c:pt idx="22837">
                  <c:v>1.007080078125E-3</c:v>
                </c:pt>
                <c:pt idx="22838">
                  <c:v>1.0068416595458984E-3</c:v>
                </c:pt>
                <c:pt idx="22839">
                  <c:v>1.007080078125E-3</c:v>
                </c:pt>
                <c:pt idx="22840">
                  <c:v>1.007080078125E-3</c:v>
                </c:pt>
                <c:pt idx="22841">
                  <c:v>1.0068416595458984E-3</c:v>
                </c:pt>
                <c:pt idx="22842">
                  <c:v>1.007080078125E-3</c:v>
                </c:pt>
                <c:pt idx="22843">
                  <c:v>1.007080078125E-3</c:v>
                </c:pt>
                <c:pt idx="22844">
                  <c:v>1.0068416595458984E-3</c:v>
                </c:pt>
                <c:pt idx="22845">
                  <c:v>1.007080078125E-3</c:v>
                </c:pt>
                <c:pt idx="22846">
                  <c:v>1.0080337524414063E-3</c:v>
                </c:pt>
                <c:pt idx="22847">
                  <c:v>1.007080078125E-3</c:v>
                </c:pt>
                <c:pt idx="22848">
                  <c:v>1.0068416595458984E-3</c:v>
                </c:pt>
                <c:pt idx="22849">
                  <c:v>1.007080078125E-3</c:v>
                </c:pt>
                <c:pt idx="22850">
                  <c:v>1.007080078125E-3</c:v>
                </c:pt>
                <c:pt idx="22851">
                  <c:v>1.0068416595458984E-3</c:v>
                </c:pt>
                <c:pt idx="22852">
                  <c:v>1.007080078125E-3</c:v>
                </c:pt>
                <c:pt idx="22853">
                  <c:v>1.007080078125E-3</c:v>
                </c:pt>
                <c:pt idx="22854">
                  <c:v>1.0068416595458984E-3</c:v>
                </c:pt>
                <c:pt idx="22855">
                  <c:v>1.007080078125E-3</c:v>
                </c:pt>
                <c:pt idx="22856">
                  <c:v>1.007080078125E-3</c:v>
                </c:pt>
                <c:pt idx="22857">
                  <c:v>1.0068416595458984E-3</c:v>
                </c:pt>
                <c:pt idx="22858">
                  <c:v>1.0080337524414063E-3</c:v>
                </c:pt>
                <c:pt idx="22859">
                  <c:v>1.007080078125E-3</c:v>
                </c:pt>
                <c:pt idx="22860">
                  <c:v>1.0068416595458984E-3</c:v>
                </c:pt>
                <c:pt idx="22861">
                  <c:v>1.007080078125E-3</c:v>
                </c:pt>
                <c:pt idx="22862">
                  <c:v>1.007080078125E-3</c:v>
                </c:pt>
                <c:pt idx="22863">
                  <c:v>1.0068416595458984E-3</c:v>
                </c:pt>
                <c:pt idx="22864">
                  <c:v>1.007080078125E-3</c:v>
                </c:pt>
                <c:pt idx="22865">
                  <c:v>1.007080078125E-3</c:v>
                </c:pt>
                <c:pt idx="22866">
                  <c:v>1.0068416595458984E-3</c:v>
                </c:pt>
                <c:pt idx="22867">
                  <c:v>1.007080078125E-3</c:v>
                </c:pt>
                <c:pt idx="22868">
                  <c:v>1.007080078125E-3</c:v>
                </c:pt>
                <c:pt idx="22869">
                  <c:v>1.0068416595458984E-3</c:v>
                </c:pt>
                <c:pt idx="22870">
                  <c:v>1.007080078125E-3</c:v>
                </c:pt>
                <c:pt idx="22871">
                  <c:v>1.0080337524414063E-3</c:v>
                </c:pt>
                <c:pt idx="22872">
                  <c:v>1.007080078125E-3</c:v>
                </c:pt>
                <c:pt idx="22873">
                  <c:v>1.0068416595458984E-3</c:v>
                </c:pt>
                <c:pt idx="22874">
                  <c:v>1.007080078125E-3</c:v>
                </c:pt>
                <c:pt idx="22875">
                  <c:v>1.007080078125E-3</c:v>
                </c:pt>
                <c:pt idx="22876">
                  <c:v>7.0488452911376953E-3</c:v>
                </c:pt>
                <c:pt idx="22877">
                  <c:v>1.0080337524414063E-3</c:v>
                </c:pt>
                <c:pt idx="22878">
                  <c:v>1.007080078125E-3</c:v>
                </c:pt>
                <c:pt idx="22879">
                  <c:v>1.0068416595458984E-3</c:v>
                </c:pt>
                <c:pt idx="22880">
                  <c:v>1.007080078125E-3</c:v>
                </c:pt>
                <c:pt idx="22881">
                  <c:v>1.007080078125E-3</c:v>
                </c:pt>
                <c:pt idx="22882">
                  <c:v>1.0068416595458984E-3</c:v>
                </c:pt>
                <c:pt idx="22883">
                  <c:v>1.007080078125E-3</c:v>
                </c:pt>
                <c:pt idx="22884">
                  <c:v>1.007080078125E-3</c:v>
                </c:pt>
                <c:pt idx="22885">
                  <c:v>1.0068416595458984E-3</c:v>
                </c:pt>
                <c:pt idx="22886">
                  <c:v>1.007080078125E-3</c:v>
                </c:pt>
                <c:pt idx="22887">
                  <c:v>1.007080078125E-3</c:v>
                </c:pt>
                <c:pt idx="22888">
                  <c:v>1.0068416595458984E-3</c:v>
                </c:pt>
                <c:pt idx="22889">
                  <c:v>1.007080078125E-3</c:v>
                </c:pt>
                <c:pt idx="22890">
                  <c:v>1.0080337524414063E-3</c:v>
                </c:pt>
                <c:pt idx="22891">
                  <c:v>1.007080078125E-3</c:v>
                </c:pt>
                <c:pt idx="22892">
                  <c:v>1.0068416595458984E-3</c:v>
                </c:pt>
                <c:pt idx="22893">
                  <c:v>1.007080078125E-3</c:v>
                </c:pt>
                <c:pt idx="22894">
                  <c:v>1.007080078125E-3</c:v>
                </c:pt>
                <c:pt idx="22895">
                  <c:v>1.0068416595458984E-3</c:v>
                </c:pt>
                <c:pt idx="22896">
                  <c:v>1.007080078125E-3</c:v>
                </c:pt>
                <c:pt idx="22897">
                  <c:v>1.007080078125E-3</c:v>
                </c:pt>
                <c:pt idx="22898">
                  <c:v>1.0068416595458984E-3</c:v>
                </c:pt>
                <c:pt idx="22899">
                  <c:v>1.007080078125E-3</c:v>
                </c:pt>
                <c:pt idx="22900">
                  <c:v>1.007080078125E-3</c:v>
                </c:pt>
                <c:pt idx="22901">
                  <c:v>1.0068416595458984E-3</c:v>
                </c:pt>
                <c:pt idx="22902">
                  <c:v>1.0080337524414063E-3</c:v>
                </c:pt>
                <c:pt idx="22903">
                  <c:v>1.007080078125E-3</c:v>
                </c:pt>
                <c:pt idx="22904">
                  <c:v>1.0068416595458984E-3</c:v>
                </c:pt>
                <c:pt idx="22905">
                  <c:v>1.007080078125E-3</c:v>
                </c:pt>
                <c:pt idx="22906">
                  <c:v>1.007080078125E-3</c:v>
                </c:pt>
                <c:pt idx="22907">
                  <c:v>1.0068416595458984E-3</c:v>
                </c:pt>
                <c:pt idx="22908">
                  <c:v>1.007080078125E-3</c:v>
                </c:pt>
                <c:pt idx="22909">
                  <c:v>1.007080078125E-3</c:v>
                </c:pt>
                <c:pt idx="22910">
                  <c:v>1.0068416595458984E-3</c:v>
                </c:pt>
                <c:pt idx="22911">
                  <c:v>1.007080078125E-3</c:v>
                </c:pt>
                <c:pt idx="22912">
                  <c:v>1.007080078125E-3</c:v>
                </c:pt>
                <c:pt idx="22913">
                  <c:v>1.0068416595458984E-3</c:v>
                </c:pt>
                <c:pt idx="22914">
                  <c:v>1.007080078125E-3</c:v>
                </c:pt>
                <c:pt idx="22915">
                  <c:v>1.0080337524414063E-3</c:v>
                </c:pt>
                <c:pt idx="22916">
                  <c:v>1.007080078125E-3</c:v>
                </c:pt>
                <c:pt idx="22917">
                  <c:v>1.0068416595458984E-3</c:v>
                </c:pt>
                <c:pt idx="22918">
                  <c:v>1.007080078125E-3</c:v>
                </c:pt>
                <c:pt idx="22919">
                  <c:v>1.007080078125E-3</c:v>
                </c:pt>
                <c:pt idx="22920">
                  <c:v>1.0068416595458984E-3</c:v>
                </c:pt>
                <c:pt idx="22921">
                  <c:v>1.007080078125E-3</c:v>
                </c:pt>
                <c:pt idx="22922">
                  <c:v>1.007080078125E-3</c:v>
                </c:pt>
                <c:pt idx="22923">
                  <c:v>1.0068416595458984E-3</c:v>
                </c:pt>
                <c:pt idx="22924">
                  <c:v>1.007080078125E-3</c:v>
                </c:pt>
                <c:pt idx="22925">
                  <c:v>1.007080078125E-3</c:v>
                </c:pt>
                <c:pt idx="22926">
                  <c:v>1.0068416595458984E-3</c:v>
                </c:pt>
                <c:pt idx="22927">
                  <c:v>1.0080337524414063E-3</c:v>
                </c:pt>
                <c:pt idx="22928">
                  <c:v>1.007080078125E-3</c:v>
                </c:pt>
                <c:pt idx="22929">
                  <c:v>1.0068416595458984E-3</c:v>
                </c:pt>
                <c:pt idx="22930">
                  <c:v>1.007080078125E-3</c:v>
                </c:pt>
                <c:pt idx="22931">
                  <c:v>1.007080078125E-3</c:v>
                </c:pt>
                <c:pt idx="22932">
                  <c:v>1.0068416595458984E-3</c:v>
                </c:pt>
                <c:pt idx="22933">
                  <c:v>1.007080078125E-3</c:v>
                </c:pt>
                <c:pt idx="22934">
                  <c:v>1.007080078125E-3</c:v>
                </c:pt>
                <c:pt idx="22935">
                  <c:v>1.0068416595458984E-3</c:v>
                </c:pt>
                <c:pt idx="22936">
                  <c:v>1.007080078125E-3</c:v>
                </c:pt>
                <c:pt idx="22937">
                  <c:v>1.007080078125E-3</c:v>
                </c:pt>
                <c:pt idx="22938">
                  <c:v>1.0068416595458984E-3</c:v>
                </c:pt>
                <c:pt idx="22939">
                  <c:v>1.007080078125E-3</c:v>
                </c:pt>
                <c:pt idx="22940">
                  <c:v>1.0080337524414063E-3</c:v>
                </c:pt>
                <c:pt idx="22941">
                  <c:v>1.007080078125E-3</c:v>
                </c:pt>
                <c:pt idx="22942">
                  <c:v>1.0068416595458984E-3</c:v>
                </c:pt>
                <c:pt idx="22943">
                  <c:v>1.007080078125E-3</c:v>
                </c:pt>
                <c:pt idx="22944">
                  <c:v>1.007080078125E-3</c:v>
                </c:pt>
                <c:pt idx="22945">
                  <c:v>1.0068416595458984E-3</c:v>
                </c:pt>
                <c:pt idx="22946">
                  <c:v>1.007080078125E-3</c:v>
                </c:pt>
                <c:pt idx="22947">
                  <c:v>1.007080078125E-3</c:v>
                </c:pt>
                <c:pt idx="22948">
                  <c:v>1.0068416595458984E-3</c:v>
                </c:pt>
                <c:pt idx="22949">
                  <c:v>1.007080078125E-3</c:v>
                </c:pt>
                <c:pt idx="22950">
                  <c:v>1.0068416595458984E-3</c:v>
                </c:pt>
                <c:pt idx="22951">
                  <c:v>1.007080078125E-3</c:v>
                </c:pt>
                <c:pt idx="22952">
                  <c:v>1.0080337524414063E-3</c:v>
                </c:pt>
                <c:pt idx="22953">
                  <c:v>1.007080078125E-3</c:v>
                </c:pt>
                <c:pt idx="22954">
                  <c:v>1.0068416595458984E-3</c:v>
                </c:pt>
                <c:pt idx="22955">
                  <c:v>1.007080078125E-3</c:v>
                </c:pt>
                <c:pt idx="22956">
                  <c:v>1.007080078125E-3</c:v>
                </c:pt>
                <c:pt idx="22957">
                  <c:v>1.0068416595458984E-3</c:v>
                </c:pt>
                <c:pt idx="22958">
                  <c:v>1.007080078125E-3</c:v>
                </c:pt>
                <c:pt idx="22959">
                  <c:v>1.007080078125E-3</c:v>
                </c:pt>
                <c:pt idx="22960">
                  <c:v>1.0068416595458984E-3</c:v>
                </c:pt>
                <c:pt idx="22961">
                  <c:v>1.007080078125E-3</c:v>
                </c:pt>
                <c:pt idx="22962">
                  <c:v>1.007080078125E-3</c:v>
                </c:pt>
                <c:pt idx="22963">
                  <c:v>1.0068416595458984E-3</c:v>
                </c:pt>
                <c:pt idx="22964">
                  <c:v>1.007080078125E-3</c:v>
                </c:pt>
                <c:pt idx="22965">
                  <c:v>1.0080337524414063E-3</c:v>
                </c:pt>
                <c:pt idx="22966">
                  <c:v>1.007080078125E-3</c:v>
                </c:pt>
                <c:pt idx="22967">
                  <c:v>1.0068416595458984E-3</c:v>
                </c:pt>
                <c:pt idx="22968">
                  <c:v>1.007080078125E-3</c:v>
                </c:pt>
                <c:pt idx="22969">
                  <c:v>1.007080078125E-3</c:v>
                </c:pt>
                <c:pt idx="22970">
                  <c:v>1.0068416595458984E-3</c:v>
                </c:pt>
                <c:pt idx="22971">
                  <c:v>1.007080078125E-3</c:v>
                </c:pt>
                <c:pt idx="22972">
                  <c:v>1.0068416595458984E-3</c:v>
                </c:pt>
                <c:pt idx="22973">
                  <c:v>1.007080078125E-3</c:v>
                </c:pt>
                <c:pt idx="22974">
                  <c:v>1.007080078125E-3</c:v>
                </c:pt>
                <c:pt idx="22975">
                  <c:v>1.0068416595458984E-3</c:v>
                </c:pt>
                <c:pt idx="22976">
                  <c:v>1.007080078125E-3</c:v>
                </c:pt>
                <c:pt idx="22977">
                  <c:v>1.0080337524414063E-3</c:v>
                </c:pt>
                <c:pt idx="22978">
                  <c:v>1.007080078125E-3</c:v>
                </c:pt>
                <c:pt idx="22979">
                  <c:v>1.0068416595458984E-3</c:v>
                </c:pt>
                <c:pt idx="22980">
                  <c:v>1.007080078125E-3</c:v>
                </c:pt>
                <c:pt idx="22981">
                  <c:v>1.007080078125E-3</c:v>
                </c:pt>
                <c:pt idx="22982">
                  <c:v>1.0068416595458984E-3</c:v>
                </c:pt>
                <c:pt idx="22983">
                  <c:v>1.007080078125E-3</c:v>
                </c:pt>
                <c:pt idx="22984">
                  <c:v>1.007080078125E-3</c:v>
                </c:pt>
                <c:pt idx="22985">
                  <c:v>1.0068416595458984E-3</c:v>
                </c:pt>
                <c:pt idx="22986">
                  <c:v>1.007080078125E-3</c:v>
                </c:pt>
                <c:pt idx="22987">
                  <c:v>1.007080078125E-3</c:v>
                </c:pt>
                <c:pt idx="22988">
                  <c:v>1.0068416595458984E-3</c:v>
                </c:pt>
                <c:pt idx="22989">
                  <c:v>1.007080078125E-3</c:v>
                </c:pt>
                <c:pt idx="22990">
                  <c:v>1.0080337524414063E-3</c:v>
                </c:pt>
                <c:pt idx="22991">
                  <c:v>1.007080078125E-3</c:v>
                </c:pt>
                <c:pt idx="22992">
                  <c:v>1.0068416595458984E-3</c:v>
                </c:pt>
                <c:pt idx="22993">
                  <c:v>1.007080078125E-3</c:v>
                </c:pt>
                <c:pt idx="22994">
                  <c:v>1.0068416595458984E-3</c:v>
                </c:pt>
                <c:pt idx="22995">
                  <c:v>1.007080078125E-3</c:v>
                </c:pt>
                <c:pt idx="22996">
                  <c:v>1.007080078125E-3</c:v>
                </c:pt>
                <c:pt idx="22997">
                  <c:v>1.0068416595458984E-3</c:v>
                </c:pt>
                <c:pt idx="22998">
                  <c:v>1.007080078125E-3</c:v>
                </c:pt>
                <c:pt idx="22999">
                  <c:v>1.007080078125E-3</c:v>
                </c:pt>
                <c:pt idx="23000">
                  <c:v>1.0068416595458984E-3</c:v>
                </c:pt>
                <c:pt idx="23001">
                  <c:v>1.007080078125E-3</c:v>
                </c:pt>
                <c:pt idx="23002">
                  <c:v>1.0080337524414063E-3</c:v>
                </c:pt>
                <c:pt idx="23003">
                  <c:v>1.007080078125E-3</c:v>
                </c:pt>
                <c:pt idx="23004">
                  <c:v>1.0068416595458984E-3</c:v>
                </c:pt>
                <c:pt idx="23005">
                  <c:v>1.007080078125E-3</c:v>
                </c:pt>
                <c:pt idx="23006">
                  <c:v>1.007080078125E-3</c:v>
                </c:pt>
                <c:pt idx="23007">
                  <c:v>1.0068416595458984E-3</c:v>
                </c:pt>
                <c:pt idx="23008">
                  <c:v>1.007080078125E-3</c:v>
                </c:pt>
                <c:pt idx="23009">
                  <c:v>1.007080078125E-3</c:v>
                </c:pt>
                <c:pt idx="23010">
                  <c:v>1.0068416595458984E-3</c:v>
                </c:pt>
                <c:pt idx="23011">
                  <c:v>1.007080078125E-3</c:v>
                </c:pt>
                <c:pt idx="23012">
                  <c:v>1.007080078125E-3</c:v>
                </c:pt>
                <c:pt idx="23013">
                  <c:v>1.0068416595458984E-3</c:v>
                </c:pt>
                <c:pt idx="23014">
                  <c:v>1.007080078125E-3</c:v>
                </c:pt>
                <c:pt idx="23015">
                  <c:v>1.0080337524414063E-3</c:v>
                </c:pt>
                <c:pt idx="23016">
                  <c:v>1.0068416595458984E-3</c:v>
                </c:pt>
                <c:pt idx="23017">
                  <c:v>1.007080078125E-3</c:v>
                </c:pt>
                <c:pt idx="23018">
                  <c:v>1.007080078125E-3</c:v>
                </c:pt>
                <c:pt idx="23019">
                  <c:v>1.0068416595458984E-3</c:v>
                </c:pt>
                <c:pt idx="23020">
                  <c:v>1.007080078125E-3</c:v>
                </c:pt>
                <c:pt idx="23021">
                  <c:v>1.007080078125E-3</c:v>
                </c:pt>
                <c:pt idx="23022">
                  <c:v>1.0068416595458984E-3</c:v>
                </c:pt>
                <c:pt idx="23023">
                  <c:v>1.007080078125E-3</c:v>
                </c:pt>
                <c:pt idx="23024">
                  <c:v>1.007080078125E-3</c:v>
                </c:pt>
                <c:pt idx="23025">
                  <c:v>1.0068416595458984E-3</c:v>
                </c:pt>
                <c:pt idx="23026">
                  <c:v>1.007080078125E-3</c:v>
                </c:pt>
                <c:pt idx="23027">
                  <c:v>1.0080337524414063E-3</c:v>
                </c:pt>
                <c:pt idx="23028">
                  <c:v>1.007080078125E-3</c:v>
                </c:pt>
                <c:pt idx="23029">
                  <c:v>1.0068416595458984E-3</c:v>
                </c:pt>
                <c:pt idx="23030">
                  <c:v>1.007080078125E-3</c:v>
                </c:pt>
                <c:pt idx="23031">
                  <c:v>1.007080078125E-3</c:v>
                </c:pt>
                <c:pt idx="23032">
                  <c:v>1.0068416595458984E-3</c:v>
                </c:pt>
                <c:pt idx="23033">
                  <c:v>1.007080078125E-3</c:v>
                </c:pt>
                <c:pt idx="23034">
                  <c:v>1.007080078125E-3</c:v>
                </c:pt>
                <c:pt idx="23035">
                  <c:v>1.0068416595458984E-3</c:v>
                </c:pt>
                <c:pt idx="23036">
                  <c:v>1.007080078125E-3</c:v>
                </c:pt>
                <c:pt idx="23037">
                  <c:v>1.007080078125E-3</c:v>
                </c:pt>
                <c:pt idx="23038">
                  <c:v>1.0068416595458984E-3</c:v>
                </c:pt>
                <c:pt idx="23039">
                  <c:v>1.007080078125E-3</c:v>
                </c:pt>
                <c:pt idx="23040">
                  <c:v>1.0080337524414063E-3</c:v>
                </c:pt>
                <c:pt idx="23041">
                  <c:v>1.0068416595458984E-3</c:v>
                </c:pt>
                <c:pt idx="23042">
                  <c:v>1.007080078125E-3</c:v>
                </c:pt>
                <c:pt idx="23043">
                  <c:v>1.007080078125E-3</c:v>
                </c:pt>
                <c:pt idx="23044">
                  <c:v>1.0068416595458984E-3</c:v>
                </c:pt>
                <c:pt idx="23045">
                  <c:v>1.007080078125E-3</c:v>
                </c:pt>
                <c:pt idx="23046">
                  <c:v>1.007080078125E-3</c:v>
                </c:pt>
                <c:pt idx="23047">
                  <c:v>1.0068416595458984E-3</c:v>
                </c:pt>
                <c:pt idx="23048">
                  <c:v>1.007080078125E-3</c:v>
                </c:pt>
                <c:pt idx="23049">
                  <c:v>1.007080078125E-3</c:v>
                </c:pt>
                <c:pt idx="23050">
                  <c:v>1.0068416595458984E-3</c:v>
                </c:pt>
                <c:pt idx="23051">
                  <c:v>1.007080078125E-3</c:v>
                </c:pt>
                <c:pt idx="23052">
                  <c:v>1.0080337524414063E-3</c:v>
                </c:pt>
                <c:pt idx="23053">
                  <c:v>1.007080078125E-3</c:v>
                </c:pt>
                <c:pt idx="23054">
                  <c:v>1.0068416595458984E-3</c:v>
                </c:pt>
                <c:pt idx="23055">
                  <c:v>1.007080078125E-3</c:v>
                </c:pt>
                <c:pt idx="23056">
                  <c:v>1.007080078125E-3</c:v>
                </c:pt>
                <c:pt idx="23057">
                  <c:v>1.0068416595458984E-3</c:v>
                </c:pt>
                <c:pt idx="23058">
                  <c:v>1.007080078125E-3</c:v>
                </c:pt>
                <c:pt idx="23059">
                  <c:v>1.007080078125E-3</c:v>
                </c:pt>
                <c:pt idx="23060">
                  <c:v>1.0068416595458984E-3</c:v>
                </c:pt>
                <c:pt idx="23061">
                  <c:v>1.007080078125E-3</c:v>
                </c:pt>
                <c:pt idx="23062">
                  <c:v>1.007080078125E-3</c:v>
                </c:pt>
                <c:pt idx="23063">
                  <c:v>1.0068416595458984E-3</c:v>
                </c:pt>
                <c:pt idx="23064">
                  <c:v>1.007080078125E-3</c:v>
                </c:pt>
                <c:pt idx="23065">
                  <c:v>1.0080337524414063E-3</c:v>
                </c:pt>
                <c:pt idx="23066">
                  <c:v>1.0068416595458984E-3</c:v>
                </c:pt>
                <c:pt idx="23067">
                  <c:v>1.007080078125E-3</c:v>
                </c:pt>
                <c:pt idx="23068">
                  <c:v>1.007080078125E-3</c:v>
                </c:pt>
                <c:pt idx="23069">
                  <c:v>1.0068416595458984E-3</c:v>
                </c:pt>
                <c:pt idx="23070">
                  <c:v>1.007080078125E-3</c:v>
                </c:pt>
                <c:pt idx="23071">
                  <c:v>1.007080078125E-3</c:v>
                </c:pt>
                <c:pt idx="23072">
                  <c:v>1.0068416595458984E-3</c:v>
                </c:pt>
                <c:pt idx="23073">
                  <c:v>1.007080078125E-3</c:v>
                </c:pt>
                <c:pt idx="23074">
                  <c:v>1.007080078125E-3</c:v>
                </c:pt>
                <c:pt idx="23075">
                  <c:v>1.0068416595458984E-3</c:v>
                </c:pt>
                <c:pt idx="23076">
                  <c:v>1.007080078125E-3</c:v>
                </c:pt>
                <c:pt idx="23077">
                  <c:v>1.0080337524414063E-3</c:v>
                </c:pt>
                <c:pt idx="23078">
                  <c:v>1.007080078125E-3</c:v>
                </c:pt>
                <c:pt idx="23079">
                  <c:v>1.0068416595458984E-3</c:v>
                </c:pt>
                <c:pt idx="23080">
                  <c:v>1.007080078125E-3</c:v>
                </c:pt>
                <c:pt idx="23081">
                  <c:v>1.007080078125E-3</c:v>
                </c:pt>
                <c:pt idx="23082">
                  <c:v>1.0068416595458984E-3</c:v>
                </c:pt>
                <c:pt idx="23083">
                  <c:v>1.007080078125E-3</c:v>
                </c:pt>
                <c:pt idx="23084">
                  <c:v>9.0639591217041016E-3</c:v>
                </c:pt>
                <c:pt idx="23085">
                  <c:v>1.007080078125E-3</c:v>
                </c:pt>
                <c:pt idx="23086">
                  <c:v>1.0068416595458984E-3</c:v>
                </c:pt>
                <c:pt idx="23087">
                  <c:v>1.007080078125E-3</c:v>
                </c:pt>
                <c:pt idx="23088">
                  <c:v>1.007080078125E-3</c:v>
                </c:pt>
                <c:pt idx="23089">
                  <c:v>1.0068416595458984E-3</c:v>
                </c:pt>
                <c:pt idx="23090">
                  <c:v>1.007080078125E-3</c:v>
                </c:pt>
                <c:pt idx="23091">
                  <c:v>1.007080078125E-3</c:v>
                </c:pt>
                <c:pt idx="23092">
                  <c:v>1.0068416595458984E-3</c:v>
                </c:pt>
                <c:pt idx="23093">
                  <c:v>1.007080078125E-3</c:v>
                </c:pt>
                <c:pt idx="23094">
                  <c:v>1.0080337524414063E-3</c:v>
                </c:pt>
                <c:pt idx="23095">
                  <c:v>1.007080078125E-3</c:v>
                </c:pt>
                <c:pt idx="23096">
                  <c:v>1.0068416595458984E-3</c:v>
                </c:pt>
                <c:pt idx="23097">
                  <c:v>1.007080078125E-3</c:v>
                </c:pt>
                <c:pt idx="23098">
                  <c:v>1.007080078125E-3</c:v>
                </c:pt>
                <c:pt idx="23099">
                  <c:v>1.0068416595458984E-3</c:v>
                </c:pt>
                <c:pt idx="23100">
                  <c:v>1.007080078125E-3</c:v>
                </c:pt>
                <c:pt idx="23101">
                  <c:v>1.007080078125E-3</c:v>
                </c:pt>
                <c:pt idx="23102">
                  <c:v>1.0068416595458984E-3</c:v>
                </c:pt>
                <c:pt idx="23103">
                  <c:v>1.007080078125E-3</c:v>
                </c:pt>
                <c:pt idx="23104">
                  <c:v>1.007080078125E-3</c:v>
                </c:pt>
                <c:pt idx="23105">
                  <c:v>1.0068416595458984E-3</c:v>
                </c:pt>
                <c:pt idx="23106">
                  <c:v>1.007080078125E-3</c:v>
                </c:pt>
                <c:pt idx="23107">
                  <c:v>1.0080337524414063E-3</c:v>
                </c:pt>
                <c:pt idx="23108">
                  <c:v>1.0068416595458984E-3</c:v>
                </c:pt>
                <c:pt idx="23109">
                  <c:v>1.007080078125E-3</c:v>
                </c:pt>
                <c:pt idx="23110">
                  <c:v>1.007080078125E-3</c:v>
                </c:pt>
                <c:pt idx="23111">
                  <c:v>1.0068416595458984E-3</c:v>
                </c:pt>
                <c:pt idx="23112">
                  <c:v>1.007080078125E-3</c:v>
                </c:pt>
                <c:pt idx="23113">
                  <c:v>1.007080078125E-3</c:v>
                </c:pt>
                <c:pt idx="23114">
                  <c:v>1.0068416595458984E-3</c:v>
                </c:pt>
                <c:pt idx="23115">
                  <c:v>1.007080078125E-3</c:v>
                </c:pt>
                <c:pt idx="23116">
                  <c:v>1.007080078125E-3</c:v>
                </c:pt>
                <c:pt idx="23117">
                  <c:v>1.0068416595458984E-3</c:v>
                </c:pt>
                <c:pt idx="23118">
                  <c:v>1.007080078125E-3</c:v>
                </c:pt>
                <c:pt idx="23119">
                  <c:v>1.0080337524414063E-3</c:v>
                </c:pt>
                <c:pt idx="23120">
                  <c:v>1.007080078125E-3</c:v>
                </c:pt>
                <c:pt idx="23121">
                  <c:v>1.0068416595458984E-3</c:v>
                </c:pt>
                <c:pt idx="23122">
                  <c:v>1.007080078125E-3</c:v>
                </c:pt>
                <c:pt idx="23123">
                  <c:v>1.007080078125E-3</c:v>
                </c:pt>
                <c:pt idx="23124">
                  <c:v>1.0068416595458984E-3</c:v>
                </c:pt>
                <c:pt idx="23125">
                  <c:v>1.007080078125E-3</c:v>
                </c:pt>
                <c:pt idx="23126">
                  <c:v>1.007080078125E-3</c:v>
                </c:pt>
                <c:pt idx="23127">
                  <c:v>1.0068416595458984E-3</c:v>
                </c:pt>
                <c:pt idx="23128">
                  <c:v>1.007080078125E-3</c:v>
                </c:pt>
                <c:pt idx="23129">
                  <c:v>1.007080078125E-3</c:v>
                </c:pt>
                <c:pt idx="23130">
                  <c:v>1.0068416595458984E-3</c:v>
                </c:pt>
                <c:pt idx="23131">
                  <c:v>1.007080078125E-3</c:v>
                </c:pt>
                <c:pt idx="23132">
                  <c:v>1.0080337524414063E-3</c:v>
                </c:pt>
                <c:pt idx="23133">
                  <c:v>1.0068416595458984E-3</c:v>
                </c:pt>
                <c:pt idx="23134">
                  <c:v>1.007080078125E-3</c:v>
                </c:pt>
                <c:pt idx="23135">
                  <c:v>1.007080078125E-3</c:v>
                </c:pt>
                <c:pt idx="23136">
                  <c:v>1.0068416595458984E-3</c:v>
                </c:pt>
                <c:pt idx="23137">
                  <c:v>1.007080078125E-3</c:v>
                </c:pt>
                <c:pt idx="23138">
                  <c:v>1.007080078125E-3</c:v>
                </c:pt>
                <c:pt idx="23139">
                  <c:v>1.0068416595458984E-3</c:v>
                </c:pt>
                <c:pt idx="23140">
                  <c:v>1.007080078125E-3</c:v>
                </c:pt>
                <c:pt idx="23141">
                  <c:v>1.007080078125E-3</c:v>
                </c:pt>
                <c:pt idx="23142">
                  <c:v>1.0068416595458984E-3</c:v>
                </c:pt>
                <c:pt idx="23143">
                  <c:v>1.007080078125E-3</c:v>
                </c:pt>
                <c:pt idx="23144">
                  <c:v>1.0080337524414063E-3</c:v>
                </c:pt>
                <c:pt idx="23145">
                  <c:v>1.007080078125E-3</c:v>
                </c:pt>
                <c:pt idx="23146">
                  <c:v>1.0068416595458984E-3</c:v>
                </c:pt>
                <c:pt idx="23147">
                  <c:v>1.007080078125E-3</c:v>
                </c:pt>
                <c:pt idx="23148">
                  <c:v>1.007080078125E-3</c:v>
                </c:pt>
                <c:pt idx="23149">
                  <c:v>1.0068416595458984E-3</c:v>
                </c:pt>
                <c:pt idx="23150">
                  <c:v>1.007080078125E-3</c:v>
                </c:pt>
                <c:pt idx="23151">
                  <c:v>1.007080078125E-3</c:v>
                </c:pt>
                <c:pt idx="23152">
                  <c:v>1.0068416595458984E-3</c:v>
                </c:pt>
                <c:pt idx="23153">
                  <c:v>1.007080078125E-3</c:v>
                </c:pt>
                <c:pt idx="23154">
                  <c:v>1.007080078125E-3</c:v>
                </c:pt>
                <c:pt idx="23155">
                  <c:v>1.0068416595458984E-3</c:v>
                </c:pt>
                <c:pt idx="23156">
                  <c:v>1.007080078125E-3</c:v>
                </c:pt>
                <c:pt idx="23157">
                  <c:v>1.0080337524414063E-3</c:v>
                </c:pt>
                <c:pt idx="23158">
                  <c:v>1.0068416595458984E-3</c:v>
                </c:pt>
                <c:pt idx="23159">
                  <c:v>1.007080078125E-3</c:v>
                </c:pt>
                <c:pt idx="23160">
                  <c:v>1.007080078125E-3</c:v>
                </c:pt>
                <c:pt idx="23161">
                  <c:v>1.0068416595458984E-3</c:v>
                </c:pt>
                <c:pt idx="23162">
                  <c:v>1.007080078125E-3</c:v>
                </c:pt>
                <c:pt idx="23163">
                  <c:v>1.007080078125E-3</c:v>
                </c:pt>
                <c:pt idx="23164">
                  <c:v>1.0068416595458984E-3</c:v>
                </c:pt>
                <c:pt idx="23165">
                  <c:v>1.007080078125E-3</c:v>
                </c:pt>
                <c:pt idx="23166">
                  <c:v>1.007080078125E-3</c:v>
                </c:pt>
                <c:pt idx="23167">
                  <c:v>1.0068416595458984E-3</c:v>
                </c:pt>
                <c:pt idx="23168">
                  <c:v>1.007080078125E-3</c:v>
                </c:pt>
                <c:pt idx="23169">
                  <c:v>1.0080337524414063E-3</c:v>
                </c:pt>
                <c:pt idx="23170">
                  <c:v>1.007080078125E-3</c:v>
                </c:pt>
                <c:pt idx="23171">
                  <c:v>1.0068416595458984E-3</c:v>
                </c:pt>
                <c:pt idx="23172">
                  <c:v>1.007080078125E-3</c:v>
                </c:pt>
                <c:pt idx="23173">
                  <c:v>1.007080078125E-3</c:v>
                </c:pt>
                <c:pt idx="23174">
                  <c:v>1.0068416595458984E-3</c:v>
                </c:pt>
                <c:pt idx="23175">
                  <c:v>1.007080078125E-3</c:v>
                </c:pt>
                <c:pt idx="23176">
                  <c:v>1.007080078125E-3</c:v>
                </c:pt>
                <c:pt idx="23177">
                  <c:v>1.0068416595458984E-3</c:v>
                </c:pt>
                <c:pt idx="23178">
                  <c:v>1.007080078125E-3</c:v>
                </c:pt>
                <c:pt idx="23179">
                  <c:v>1.007080078125E-3</c:v>
                </c:pt>
                <c:pt idx="23180">
                  <c:v>1.0068416595458984E-3</c:v>
                </c:pt>
                <c:pt idx="23181">
                  <c:v>1.007080078125E-3</c:v>
                </c:pt>
                <c:pt idx="23182">
                  <c:v>1.0080337524414063E-3</c:v>
                </c:pt>
                <c:pt idx="23183">
                  <c:v>1.0068416595458984E-3</c:v>
                </c:pt>
                <c:pt idx="23184">
                  <c:v>1.007080078125E-3</c:v>
                </c:pt>
                <c:pt idx="23185">
                  <c:v>1.007080078125E-3</c:v>
                </c:pt>
                <c:pt idx="23186">
                  <c:v>1.0068416595458984E-3</c:v>
                </c:pt>
                <c:pt idx="23187">
                  <c:v>1.007080078125E-3</c:v>
                </c:pt>
                <c:pt idx="23188">
                  <c:v>1.007080078125E-3</c:v>
                </c:pt>
                <c:pt idx="23189">
                  <c:v>1.0068416595458984E-3</c:v>
                </c:pt>
                <c:pt idx="23190">
                  <c:v>1.007080078125E-3</c:v>
                </c:pt>
                <c:pt idx="23191">
                  <c:v>1.007080078125E-3</c:v>
                </c:pt>
                <c:pt idx="23192">
                  <c:v>1.0068416595458984E-3</c:v>
                </c:pt>
                <c:pt idx="23193">
                  <c:v>1.007080078125E-3</c:v>
                </c:pt>
                <c:pt idx="23194">
                  <c:v>1.0080337524414063E-3</c:v>
                </c:pt>
                <c:pt idx="23195">
                  <c:v>1.007080078125E-3</c:v>
                </c:pt>
                <c:pt idx="23196">
                  <c:v>1.0068416595458984E-3</c:v>
                </c:pt>
                <c:pt idx="23197">
                  <c:v>1.007080078125E-3</c:v>
                </c:pt>
                <c:pt idx="23198">
                  <c:v>1.007080078125E-3</c:v>
                </c:pt>
                <c:pt idx="23199">
                  <c:v>1.0068416595458984E-3</c:v>
                </c:pt>
                <c:pt idx="23200">
                  <c:v>1.007080078125E-3</c:v>
                </c:pt>
                <c:pt idx="23201">
                  <c:v>1.007080078125E-3</c:v>
                </c:pt>
                <c:pt idx="23202">
                  <c:v>1.0068416595458984E-3</c:v>
                </c:pt>
                <c:pt idx="23203">
                  <c:v>1.007080078125E-3</c:v>
                </c:pt>
                <c:pt idx="23204">
                  <c:v>1.007080078125E-3</c:v>
                </c:pt>
                <c:pt idx="23205">
                  <c:v>1.0068416595458984E-3</c:v>
                </c:pt>
                <c:pt idx="23206">
                  <c:v>1.007080078125E-3</c:v>
                </c:pt>
                <c:pt idx="23207">
                  <c:v>1.0080337524414063E-3</c:v>
                </c:pt>
                <c:pt idx="23208">
                  <c:v>1.0068416595458984E-3</c:v>
                </c:pt>
                <c:pt idx="23209">
                  <c:v>1.007080078125E-3</c:v>
                </c:pt>
                <c:pt idx="23210">
                  <c:v>1.007080078125E-3</c:v>
                </c:pt>
                <c:pt idx="23211">
                  <c:v>1.0068416595458984E-3</c:v>
                </c:pt>
                <c:pt idx="23212">
                  <c:v>1.007080078125E-3</c:v>
                </c:pt>
                <c:pt idx="23213">
                  <c:v>1.007080078125E-3</c:v>
                </c:pt>
                <c:pt idx="23214">
                  <c:v>1.0068416595458984E-3</c:v>
                </c:pt>
                <c:pt idx="23215">
                  <c:v>1.007080078125E-3</c:v>
                </c:pt>
                <c:pt idx="23216">
                  <c:v>1.007080078125E-3</c:v>
                </c:pt>
                <c:pt idx="23217">
                  <c:v>1.0068416595458984E-3</c:v>
                </c:pt>
                <c:pt idx="23218">
                  <c:v>1.007080078125E-3</c:v>
                </c:pt>
                <c:pt idx="23219">
                  <c:v>1.0080337524414063E-3</c:v>
                </c:pt>
                <c:pt idx="23220">
                  <c:v>1.007080078125E-3</c:v>
                </c:pt>
                <c:pt idx="23221">
                  <c:v>1.0068416595458984E-3</c:v>
                </c:pt>
                <c:pt idx="23222">
                  <c:v>1.007080078125E-3</c:v>
                </c:pt>
                <c:pt idx="23223">
                  <c:v>1.007080078125E-3</c:v>
                </c:pt>
                <c:pt idx="23224">
                  <c:v>1.0068416595458984E-3</c:v>
                </c:pt>
                <c:pt idx="23225">
                  <c:v>1.007080078125E-3</c:v>
                </c:pt>
                <c:pt idx="23226">
                  <c:v>1.007080078125E-3</c:v>
                </c:pt>
                <c:pt idx="23227">
                  <c:v>1.0068416595458984E-3</c:v>
                </c:pt>
                <c:pt idx="23228">
                  <c:v>1.007080078125E-3</c:v>
                </c:pt>
                <c:pt idx="23229">
                  <c:v>1.007080078125E-3</c:v>
                </c:pt>
                <c:pt idx="23230">
                  <c:v>1.0068416595458984E-3</c:v>
                </c:pt>
                <c:pt idx="23231">
                  <c:v>1.0080337524414063E-3</c:v>
                </c:pt>
                <c:pt idx="23232">
                  <c:v>1.007080078125E-3</c:v>
                </c:pt>
                <c:pt idx="23233">
                  <c:v>1.0068416595458984E-3</c:v>
                </c:pt>
                <c:pt idx="23234">
                  <c:v>1.007080078125E-3</c:v>
                </c:pt>
                <c:pt idx="23235">
                  <c:v>1.007080078125E-3</c:v>
                </c:pt>
                <c:pt idx="23236">
                  <c:v>1.0068416595458984E-3</c:v>
                </c:pt>
                <c:pt idx="23237">
                  <c:v>1.007080078125E-3</c:v>
                </c:pt>
                <c:pt idx="23238">
                  <c:v>1.007080078125E-3</c:v>
                </c:pt>
                <c:pt idx="23239">
                  <c:v>1.0068416595458984E-3</c:v>
                </c:pt>
                <c:pt idx="23240">
                  <c:v>1.007080078125E-3</c:v>
                </c:pt>
                <c:pt idx="23241">
                  <c:v>1.007080078125E-3</c:v>
                </c:pt>
                <c:pt idx="23242">
                  <c:v>1.0068416595458984E-3</c:v>
                </c:pt>
                <c:pt idx="23243">
                  <c:v>1.007080078125E-3</c:v>
                </c:pt>
                <c:pt idx="23244">
                  <c:v>1.0080337524414063E-3</c:v>
                </c:pt>
                <c:pt idx="23245">
                  <c:v>1.007080078125E-3</c:v>
                </c:pt>
                <c:pt idx="23246">
                  <c:v>1.0068416595458984E-3</c:v>
                </c:pt>
                <c:pt idx="23247">
                  <c:v>1.007080078125E-3</c:v>
                </c:pt>
                <c:pt idx="23248">
                  <c:v>1.007080078125E-3</c:v>
                </c:pt>
                <c:pt idx="23249">
                  <c:v>1.0068416595458984E-3</c:v>
                </c:pt>
                <c:pt idx="23250">
                  <c:v>1.007080078125E-3</c:v>
                </c:pt>
                <c:pt idx="23251">
                  <c:v>1.007080078125E-3</c:v>
                </c:pt>
                <c:pt idx="23252">
                  <c:v>1.0068416595458984E-3</c:v>
                </c:pt>
                <c:pt idx="23253">
                  <c:v>1.007080078125E-3</c:v>
                </c:pt>
                <c:pt idx="23254">
                  <c:v>1.007080078125E-3</c:v>
                </c:pt>
                <c:pt idx="23255">
                  <c:v>1.0068416595458984E-3</c:v>
                </c:pt>
                <c:pt idx="23256">
                  <c:v>1.0080337524414063E-3</c:v>
                </c:pt>
                <c:pt idx="23257">
                  <c:v>1.007080078125E-3</c:v>
                </c:pt>
                <c:pt idx="23258">
                  <c:v>1.0068416595458984E-3</c:v>
                </c:pt>
                <c:pt idx="23259">
                  <c:v>1.007080078125E-3</c:v>
                </c:pt>
                <c:pt idx="23260">
                  <c:v>1.007080078125E-3</c:v>
                </c:pt>
                <c:pt idx="23261">
                  <c:v>1.0068416595458984E-3</c:v>
                </c:pt>
                <c:pt idx="23262">
                  <c:v>1.007080078125E-3</c:v>
                </c:pt>
                <c:pt idx="23263">
                  <c:v>1.007080078125E-3</c:v>
                </c:pt>
                <c:pt idx="23264">
                  <c:v>1.0068416595458984E-3</c:v>
                </c:pt>
                <c:pt idx="23265">
                  <c:v>1.007080078125E-3</c:v>
                </c:pt>
                <c:pt idx="23266">
                  <c:v>1.007080078125E-3</c:v>
                </c:pt>
                <c:pt idx="23267">
                  <c:v>1.0068416595458984E-3</c:v>
                </c:pt>
                <c:pt idx="23268">
                  <c:v>1.007080078125E-3</c:v>
                </c:pt>
                <c:pt idx="23269">
                  <c:v>1.0080337524414063E-3</c:v>
                </c:pt>
                <c:pt idx="23270">
                  <c:v>1.007080078125E-3</c:v>
                </c:pt>
                <c:pt idx="23271">
                  <c:v>1.0068416595458984E-3</c:v>
                </c:pt>
                <c:pt idx="23272">
                  <c:v>1.007080078125E-3</c:v>
                </c:pt>
                <c:pt idx="23273">
                  <c:v>1.007080078125E-3</c:v>
                </c:pt>
                <c:pt idx="23274">
                  <c:v>1.0068416595458984E-3</c:v>
                </c:pt>
                <c:pt idx="23275">
                  <c:v>1.007080078125E-3</c:v>
                </c:pt>
                <c:pt idx="23276">
                  <c:v>1.007080078125E-3</c:v>
                </c:pt>
                <c:pt idx="23277">
                  <c:v>1.0068416595458984E-3</c:v>
                </c:pt>
                <c:pt idx="23278">
                  <c:v>1.007080078125E-3</c:v>
                </c:pt>
                <c:pt idx="23279">
                  <c:v>1.007080078125E-3</c:v>
                </c:pt>
                <c:pt idx="23280">
                  <c:v>1.0068416595458984E-3</c:v>
                </c:pt>
                <c:pt idx="23281">
                  <c:v>1.0080337524414063E-3</c:v>
                </c:pt>
                <c:pt idx="23282">
                  <c:v>1.007080078125E-3</c:v>
                </c:pt>
                <c:pt idx="23283">
                  <c:v>1.0068416595458984E-3</c:v>
                </c:pt>
                <c:pt idx="23284">
                  <c:v>1.007080078125E-3</c:v>
                </c:pt>
                <c:pt idx="23285">
                  <c:v>1.007080078125E-3</c:v>
                </c:pt>
                <c:pt idx="23286">
                  <c:v>1.0068416595458984E-3</c:v>
                </c:pt>
                <c:pt idx="23287">
                  <c:v>1.007080078125E-3</c:v>
                </c:pt>
                <c:pt idx="23288">
                  <c:v>1.007080078125E-3</c:v>
                </c:pt>
                <c:pt idx="23289">
                  <c:v>1.0068416595458984E-3</c:v>
                </c:pt>
                <c:pt idx="23290">
                  <c:v>1.007080078125E-3</c:v>
                </c:pt>
                <c:pt idx="23291">
                  <c:v>1.007080078125E-3</c:v>
                </c:pt>
                <c:pt idx="23292">
                  <c:v>1.0068416595458984E-3</c:v>
                </c:pt>
                <c:pt idx="23293">
                  <c:v>1.007080078125E-3</c:v>
                </c:pt>
                <c:pt idx="23294">
                  <c:v>1.0080337524414063E-3</c:v>
                </c:pt>
                <c:pt idx="23295">
                  <c:v>1.007080078125E-3</c:v>
                </c:pt>
                <c:pt idx="23296">
                  <c:v>1.0068416595458984E-3</c:v>
                </c:pt>
                <c:pt idx="23297">
                  <c:v>1.007080078125E-3</c:v>
                </c:pt>
                <c:pt idx="23298">
                  <c:v>1.007080078125E-3</c:v>
                </c:pt>
                <c:pt idx="23299">
                  <c:v>1.0068416595458984E-3</c:v>
                </c:pt>
                <c:pt idx="23300">
                  <c:v>1.007080078125E-3</c:v>
                </c:pt>
                <c:pt idx="23301">
                  <c:v>1.007080078125E-3</c:v>
                </c:pt>
                <c:pt idx="23302">
                  <c:v>1.0068416595458984E-3</c:v>
                </c:pt>
                <c:pt idx="23303">
                  <c:v>1.007080078125E-3</c:v>
                </c:pt>
                <c:pt idx="23304">
                  <c:v>1.007080078125E-3</c:v>
                </c:pt>
                <c:pt idx="23305">
                  <c:v>1.0068416595458984E-3</c:v>
                </c:pt>
                <c:pt idx="23306">
                  <c:v>1.0080337524414063E-3</c:v>
                </c:pt>
                <c:pt idx="23307">
                  <c:v>1.007080078125E-3</c:v>
                </c:pt>
                <c:pt idx="23308">
                  <c:v>1.0068416595458984E-3</c:v>
                </c:pt>
                <c:pt idx="23309">
                  <c:v>1.007080078125E-3</c:v>
                </c:pt>
                <c:pt idx="23310">
                  <c:v>1.007080078125E-3</c:v>
                </c:pt>
                <c:pt idx="23311">
                  <c:v>1.0068416595458984E-3</c:v>
                </c:pt>
                <c:pt idx="23312">
                  <c:v>1.007080078125E-3</c:v>
                </c:pt>
                <c:pt idx="23313">
                  <c:v>1.007080078125E-3</c:v>
                </c:pt>
                <c:pt idx="23314">
                  <c:v>1.0068416595458984E-3</c:v>
                </c:pt>
                <c:pt idx="23315">
                  <c:v>1.007080078125E-3</c:v>
                </c:pt>
                <c:pt idx="23316">
                  <c:v>1.007080078125E-3</c:v>
                </c:pt>
                <c:pt idx="23317">
                  <c:v>1.0068416595458984E-3</c:v>
                </c:pt>
                <c:pt idx="23318">
                  <c:v>1.007080078125E-3</c:v>
                </c:pt>
                <c:pt idx="23319">
                  <c:v>1.0080337524414063E-3</c:v>
                </c:pt>
                <c:pt idx="23320">
                  <c:v>1.007080078125E-3</c:v>
                </c:pt>
                <c:pt idx="23321">
                  <c:v>1.0068416595458984E-3</c:v>
                </c:pt>
                <c:pt idx="23322">
                  <c:v>1.007080078125E-3</c:v>
                </c:pt>
                <c:pt idx="23323">
                  <c:v>6.0420036315917969E-3</c:v>
                </c:pt>
                <c:pt idx="23324">
                  <c:v>1.007080078125E-3</c:v>
                </c:pt>
                <c:pt idx="23325">
                  <c:v>1.0068416595458984E-3</c:v>
                </c:pt>
                <c:pt idx="23326">
                  <c:v>1.0080337524414063E-3</c:v>
                </c:pt>
                <c:pt idx="23327">
                  <c:v>1.007080078125E-3</c:v>
                </c:pt>
                <c:pt idx="23328">
                  <c:v>1.0068416595458984E-3</c:v>
                </c:pt>
                <c:pt idx="23329">
                  <c:v>1.007080078125E-3</c:v>
                </c:pt>
                <c:pt idx="23330">
                  <c:v>1.007080078125E-3</c:v>
                </c:pt>
                <c:pt idx="23331">
                  <c:v>1.0068416595458984E-3</c:v>
                </c:pt>
                <c:pt idx="23332">
                  <c:v>1.007080078125E-3</c:v>
                </c:pt>
                <c:pt idx="23333">
                  <c:v>1.007080078125E-3</c:v>
                </c:pt>
                <c:pt idx="23334">
                  <c:v>1.0068416595458984E-3</c:v>
                </c:pt>
                <c:pt idx="23335">
                  <c:v>1.007080078125E-3</c:v>
                </c:pt>
                <c:pt idx="23336">
                  <c:v>1.007080078125E-3</c:v>
                </c:pt>
                <c:pt idx="23337">
                  <c:v>1.0068416595458984E-3</c:v>
                </c:pt>
                <c:pt idx="23338">
                  <c:v>1.007080078125E-3</c:v>
                </c:pt>
                <c:pt idx="23339">
                  <c:v>1.0080337524414063E-3</c:v>
                </c:pt>
                <c:pt idx="23340">
                  <c:v>1.007080078125E-3</c:v>
                </c:pt>
                <c:pt idx="23341">
                  <c:v>1.0068416595458984E-3</c:v>
                </c:pt>
                <c:pt idx="23342">
                  <c:v>1.007080078125E-3</c:v>
                </c:pt>
                <c:pt idx="23343">
                  <c:v>1.007080078125E-3</c:v>
                </c:pt>
                <c:pt idx="23344">
                  <c:v>1.0068416595458984E-3</c:v>
                </c:pt>
                <c:pt idx="23345">
                  <c:v>1.007080078125E-3</c:v>
                </c:pt>
                <c:pt idx="23346">
                  <c:v>1.007080078125E-3</c:v>
                </c:pt>
                <c:pt idx="23347">
                  <c:v>1.0068416595458984E-3</c:v>
                </c:pt>
                <c:pt idx="23348">
                  <c:v>1.007080078125E-3</c:v>
                </c:pt>
                <c:pt idx="23349">
                  <c:v>1.007080078125E-3</c:v>
                </c:pt>
                <c:pt idx="23350">
                  <c:v>1.0068416595458984E-3</c:v>
                </c:pt>
                <c:pt idx="23351">
                  <c:v>1.0080337524414063E-3</c:v>
                </c:pt>
                <c:pt idx="23352">
                  <c:v>1.007080078125E-3</c:v>
                </c:pt>
                <c:pt idx="23353">
                  <c:v>1.0068416595458984E-3</c:v>
                </c:pt>
                <c:pt idx="23354">
                  <c:v>1.007080078125E-3</c:v>
                </c:pt>
                <c:pt idx="23355">
                  <c:v>1.007080078125E-3</c:v>
                </c:pt>
                <c:pt idx="23356">
                  <c:v>1.0068416595458984E-3</c:v>
                </c:pt>
                <c:pt idx="23357">
                  <c:v>1.007080078125E-3</c:v>
                </c:pt>
                <c:pt idx="23358">
                  <c:v>1.007080078125E-3</c:v>
                </c:pt>
                <c:pt idx="23359">
                  <c:v>1.0068416595458984E-3</c:v>
                </c:pt>
                <c:pt idx="23360">
                  <c:v>1.007080078125E-3</c:v>
                </c:pt>
                <c:pt idx="23361">
                  <c:v>1.007080078125E-3</c:v>
                </c:pt>
                <c:pt idx="23362">
                  <c:v>1.0068416595458984E-3</c:v>
                </c:pt>
                <c:pt idx="23363">
                  <c:v>1.007080078125E-3</c:v>
                </c:pt>
                <c:pt idx="23364">
                  <c:v>1.0080337524414063E-3</c:v>
                </c:pt>
                <c:pt idx="23365">
                  <c:v>1.007080078125E-3</c:v>
                </c:pt>
                <c:pt idx="23366">
                  <c:v>1.0068416595458984E-3</c:v>
                </c:pt>
                <c:pt idx="23367">
                  <c:v>1.007080078125E-3</c:v>
                </c:pt>
                <c:pt idx="23368">
                  <c:v>1.007080078125E-3</c:v>
                </c:pt>
                <c:pt idx="23369">
                  <c:v>1.0068416595458984E-3</c:v>
                </c:pt>
                <c:pt idx="23370">
                  <c:v>1.007080078125E-3</c:v>
                </c:pt>
                <c:pt idx="23371">
                  <c:v>1.007080078125E-3</c:v>
                </c:pt>
                <c:pt idx="23372">
                  <c:v>1.0068416595458984E-3</c:v>
                </c:pt>
                <c:pt idx="23373">
                  <c:v>1.007080078125E-3</c:v>
                </c:pt>
                <c:pt idx="23374">
                  <c:v>1.007080078125E-3</c:v>
                </c:pt>
                <c:pt idx="23375">
                  <c:v>1.0068416595458984E-3</c:v>
                </c:pt>
                <c:pt idx="23376">
                  <c:v>1.0080337524414063E-3</c:v>
                </c:pt>
                <c:pt idx="23377">
                  <c:v>1.007080078125E-3</c:v>
                </c:pt>
                <c:pt idx="23378">
                  <c:v>1.0068416595458984E-3</c:v>
                </c:pt>
                <c:pt idx="23379">
                  <c:v>1.007080078125E-3</c:v>
                </c:pt>
                <c:pt idx="23380">
                  <c:v>1.007080078125E-3</c:v>
                </c:pt>
                <c:pt idx="23381">
                  <c:v>1.0068416595458984E-3</c:v>
                </c:pt>
                <c:pt idx="23382">
                  <c:v>1.007080078125E-3</c:v>
                </c:pt>
                <c:pt idx="23383">
                  <c:v>1.007080078125E-3</c:v>
                </c:pt>
                <c:pt idx="23384">
                  <c:v>1.0068416595458984E-3</c:v>
                </c:pt>
                <c:pt idx="23385">
                  <c:v>1.007080078125E-3</c:v>
                </c:pt>
                <c:pt idx="23386">
                  <c:v>1.007080078125E-3</c:v>
                </c:pt>
                <c:pt idx="23387">
                  <c:v>1.0068416595458984E-3</c:v>
                </c:pt>
                <c:pt idx="23388">
                  <c:v>1.007080078125E-3</c:v>
                </c:pt>
                <c:pt idx="23389">
                  <c:v>1.0080337524414063E-3</c:v>
                </c:pt>
                <c:pt idx="23390">
                  <c:v>1.007080078125E-3</c:v>
                </c:pt>
                <c:pt idx="23391">
                  <c:v>1.0068416595458984E-3</c:v>
                </c:pt>
                <c:pt idx="23392">
                  <c:v>1.007080078125E-3</c:v>
                </c:pt>
                <c:pt idx="23393">
                  <c:v>1.007080078125E-3</c:v>
                </c:pt>
                <c:pt idx="23394">
                  <c:v>1.0068416595458984E-3</c:v>
                </c:pt>
                <c:pt idx="23395">
                  <c:v>1.007080078125E-3</c:v>
                </c:pt>
                <c:pt idx="23396">
                  <c:v>1.007080078125E-3</c:v>
                </c:pt>
                <c:pt idx="23397">
                  <c:v>1.0068416595458984E-3</c:v>
                </c:pt>
                <c:pt idx="23398">
                  <c:v>1.007080078125E-3</c:v>
                </c:pt>
                <c:pt idx="23399">
                  <c:v>1.007080078125E-3</c:v>
                </c:pt>
                <c:pt idx="23400">
                  <c:v>1.0068416595458984E-3</c:v>
                </c:pt>
                <c:pt idx="23401">
                  <c:v>1.0080337524414063E-3</c:v>
                </c:pt>
                <c:pt idx="23402">
                  <c:v>1.007080078125E-3</c:v>
                </c:pt>
                <c:pt idx="23403">
                  <c:v>1.0068416595458984E-3</c:v>
                </c:pt>
                <c:pt idx="23404">
                  <c:v>1.007080078125E-3</c:v>
                </c:pt>
                <c:pt idx="23405">
                  <c:v>1.007080078125E-3</c:v>
                </c:pt>
                <c:pt idx="23406">
                  <c:v>1.0068416595458984E-3</c:v>
                </c:pt>
                <c:pt idx="23407">
                  <c:v>1.007080078125E-3</c:v>
                </c:pt>
                <c:pt idx="23408">
                  <c:v>1.007080078125E-3</c:v>
                </c:pt>
                <c:pt idx="23409">
                  <c:v>1.0068416595458984E-3</c:v>
                </c:pt>
                <c:pt idx="23410">
                  <c:v>1.007080078125E-3</c:v>
                </c:pt>
                <c:pt idx="23411">
                  <c:v>1.007080078125E-3</c:v>
                </c:pt>
                <c:pt idx="23412">
                  <c:v>1.0068416595458984E-3</c:v>
                </c:pt>
                <c:pt idx="23413">
                  <c:v>1.007080078125E-3</c:v>
                </c:pt>
                <c:pt idx="23414">
                  <c:v>1.0080337524414063E-3</c:v>
                </c:pt>
                <c:pt idx="23415">
                  <c:v>1.007080078125E-3</c:v>
                </c:pt>
                <c:pt idx="23416">
                  <c:v>1.0068416595458984E-3</c:v>
                </c:pt>
                <c:pt idx="23417">
                  <c:v>1.007080078125E-3</c:v>
                </c:pt>
                <c:pt idx="23418">
                  <c:v>1.007080078125E-3</c:v>
                </c:pt>
                <c:pt idx="23419">
                  <c:v>1.0068416595458984E-3</c:v>
                </c:pt>
                <c:pt idx="23420">
                  <c:v>1.007080078125E-3</c:v>
                </c:pt>
                <c:pt idx="23421">
                  <c:v>1.007080078125E-3</c:v>
                </c:pt>
                <c:pt idx="23422">
                  <c:v>1.0068416595458984E-3</c:v>
                </c:pt>
                <c:pt idx="23423">
                  <c:v>1.007080078125E-3</c:v>
                </c:pt>
                <c:pt idx="23424">
                  <c:v>1.007080078125E-3</c:v>
                </c:pt>
                <c:pt idx="23425">
                  <c:v>1.0068416595458984E-3</c:v>
                </c:pt>
                <c:pt idx="23426">
                  <c:v>1.0080337524414063E-3</c:v>
                </c:pt>
                <c:pt idx="23427">
                  <c:v>1.007080078125E-3</c:v>
                </c:pt>
                <c:pt idx="23428">
                  <c:v>1.0068416595458984E-3</c:v>
                </c:pt>
                <c:pt idx="23429">
                  <c:v>1.007080078125E-3</c:v>
                </c:pt>
                <c:pt idx="23430">
                  <c:v>1.007080078125E-3</c:v>
                </c:pt>
                <c:pt idx="23431">
                  <c:v>1.0068416595458984E-3</c:v>
                </c:pt>
                <c:pt idx="23432">
                  <c:v>1.007080078125E-3</c:v>
                </c:pt>
                <c:pt idx="23433">
                  <c:v>1.007080078125E-3</c:v>
                </c:pt>
                <c:pt idx="23434">
                  <c:v>1.0068416595458984E-3</c:v>
                </c:pt>
                <c:pt idx="23435">
                  <c:v>1.007080078125E-3</c:v>
                </c:pt>
                <c:pt idx="23436">
                  <c:v>1.007080078125E-3</c:v>
                </c:pt>
                <c:pt idx="23437">
                  <c:v>1.0068416595458984E-3</c:v>
                </c:pt>
                <c:pt idx="23438">
                  <c:v>1.007080078125E-3</c:v>
                </c:pt>
                <c:pt idx="23439">
                  <c:v>1.0080337524414063E-3</c:v>
                </c:pt>
                <c:pt idx="23440">
                  <c:v>1.007080078125E-3</c:v>
                </c:pt>
                <c:pt idx="23441">
                  <c:v>1.0068416595458984E-3</c:v>
                </c:pt>
                <c:pt idx="23442">
                  <c:v>1.007080078125E-3</c:v>
                </c:pt>
                <c:pt idx="23443">
                  <c:v>1.007080078125E-3</c:v>
                </c:pt>
                <c:pt idx="23444">
                  <c:v>1.0068416595458984E-3</c:v>
                </c:pt>
                <c:pt idx="23445">
                  <c:v>1.007080078125E-3</c:v>
                </c:pt>
                <c:pt idx="23446">
                  <c:v>1.007080078125E-3</c:v>
                </c:pt>
                <c:pt idx="23447">
                  <c:v>1.0068416595458984E-3</c:v>
                </c:pt>
                <c:pt idx="23448">
                  <c:v>1.007080078125E-3</c:v>
                </c:pt>
                <c:pt idx="23449">
                  <c:v>1.0068416595458984E-3</c:v>
                </c:pt>
                <c:pt idx="23450">
                  <c:v>1.007080078125E-3</c:v>
                </c:pt>
                <c:pt idx="23451">
                  <c:v>1.0080337524414063E-3</c:v>
                </c:pt>
                <c:pt idx="23452">
                  <c:v>1.007080078125E-3</c:v>
                </c:pt>
                <c:pt idx="23453">
                  <c:v>1.0068416595458984E-3</c:v>
                </c:pt>
                <c:pt idx="23454">
                  <c:v>1.007080078125E-3</c:v>
                </c:pt>
                <c:pt idx="23455">
                  <c:v>1.007080078125E-3</c:v>
                </c:pt>
                <c:pt idx="23456">
                  <c:v>1.0068416595458984E-3</c:v>
                </c:pt>
                <c:pt idx="23457">
                  <c:v>1.007080078125E-3</c:v>
                </c:pt>
                <c:pt idx="23458">
                  <c:v>1.007080078125E-3</c:v>
                </c:pt>
                <c:pt idx="23459">
                  <c:v>1.0068416595458984E-3</c:v>
                </c:pt>
                <c:pt idx="23460">
                  <c:v>1.007080078125E-3</c:v>
                </c:pt>
                <c:pt idx="23461">
                  <c:v>1.007080078125E-3</c:v>
                </c:pt>
                <c:pt idx="23462">
                  <c:v>1.0068416595458984E-3</c:v>
                </c:pt>
                <c:pt idx="23463">
                  <c:v>1.007080078125E-3</c:v>
                </c:pt>
                <c:pt idx="23464">
                  <c:v>1.0080337524414063E-3</c:v>
                </c:pt>
                <c:pt idx="23465">
                  <c:v>1.007080078125E-3</c:v>
                </c:pt>
                <c:pt idx="23466">
                  <c:v>1.0068416595458984E-3</c:v>
                </c:pt>
                <c:pt idx="23467">
                  <c:v>1.007080078125E-3</c:v>
                </c:pt>
                <c:pt idx="23468">
                  <c:v>1.007080078125E-3</c:v>
                </c:pt>
                <c:pt idx="23469">
                  <c:v>1.0068416595458984E-3</c:v>
                </c:pt>
                <c:pt idx="23470">
                  <c:v>1.007080078125E-3</c:v>
                </c:pt>
                <c:pt idx="23471">
                  <c:v>1.0068416595458984E-3</c:v>
                </c:pt>
                <c:pt idx="23472">
                  <c:v>1.007080078125E-3</c:v>
                </c:pt>
                <c:pt idx="23473">
                  <c:v>1.007080078125E-3</c:v>
                </c:pt>
                <c:pt idx="23474">
                  <c:v>1.0068416595458984E-3</c:v>
                </c:pt>
                <c:pt idx="23475">
                  <c:v>1.007080078125E-3</c:v>
                </c:pt>
                <c:pt idx="23476">
                  <c:v>1.0080337524414063E-3</c:v>
                </c:pt>
                <c:pt idx="23477">
                  <c:v>1.007080078125E-3</c:v>
                </c:pt>
                <c:pt idx="23478">
                  <c:v>1.0068416595458984E-3</c:v>
                </c:pt>
                <c:pt idx="23479">
                  <c:v>1.007080078125E-3</c:v>
                </c:pt>
                <c:pt idx="23480">
                  <c:v>1.007080078125E-3</c:v>
                </c:pt>
                <c:pt idx="23481">
                  <c:v>1.0068416595458984E-3</c:v>
                </c:pt>
                <c:pt idx="23482">
                  <c:v>1.007080078125E-3</c:v>
                </c:pt>
                <c:pt idx="23483">
                  <c:v>1.007080078125E-3</c:v>
                </c:pt>
                <c:pt idx="23484">
                  <c:v>1.0068416595458984E-3</c:v>
                </c:pt>
                <c:pt idx="23485">
                  <c:v>1.007080078125E-3</c:v>
                </c:pt>
                <c:pt idx="23486">
                  <c:v>1.007080078125E-3</c:v>
                </c:pt>
                <c:pt idx="23487">
                  <c:v>1.0068416595458984E-3</c:v>
                </c:pt>
                <c:pt idx="23488">
                  <c:v>1.007080078125E-3</c:v>
                </c:pt>
                <c:pt idx="23489">
                  <c:v>1.0080337524414063E-3</c:v>
                </c:pt>
                <c:pt idx="23490">
                  <c:v>1.007080078125E-3</c:v>
                </c:pt>
                <c:pt idx="23491">
                  <c:v>1.0068416595458984E-3</c:v>
                </c:pt>
                <c:pt idx="23492">
                  <c:v>1.007080078125E-3</c:v>
                </c:pt>
                <c:pt idx="23493">
                  <c:v>1.0068416595458984E-3</c:v>
                </c:pt>
                <c:pt idx="23494">
                  <c:v>1.007080078125E-3</c:v>
                </c:pt>
                <c:pt idx="23495">
                  <c:v>1.007080078125E-3</c:v>
                </c:pt>
                <c:pt idx="23496">
                  <c:v>1.0068416595458984E-3</c:v>
                </c:pt>
                <c:pt idx="23497">
                  <c:v>1.007080078125E-3</c:v>
                </c:pt>
                <c:pt idx="23498">
                  <c:v>1.007080078125E-3</c:v>
                </c:pt>
                <c:pt idx="23499">
                  <c:v>1.0068416595458984E-3</c:v>
                </c:pt>
                <c:pt idx="23500">
                  <c:v>1.007080078125E-3</c:v>
                </c:pt>
                <c:pt idx="23501">
                  <c:v>1.0080337524414063E-3</c:v>
                </c:pt>
                <c:pt idx="23502">
                  <c:v>1.007080078125E-3</c:v>
                </c:pt>
                <c:pt idx="23503">
                  <c:v>1.0068416595458984E-3</c:v>
                </c:pt>
                <c:pt idx="23504">
                  <c:v>1.007080078125E-3</c:v>
                </c:pt>
                <c:pt idx="23505">
                  <c:v>1.007080078125E-3</c:v>
                </c:pt>
                <c:pt idx="23506">
                  <c:v>1.0068416595458984E-3</c:v>
                </c:pt>
                <c:pt idx="23507">
                  <c:v>1.007080078125E-3</c:v>
                </c:pt>
                <c:pt idx="23508">
                  <c:v>1.007080078125E-3</c:v>
                </c:pt>
                <c:pt idx="23509">
                  <c:v>1.0068416595458984E-3</c:v>
                </c:pt>
                <c:pt idx="23510">
                  <c:v>1.007080078125E-3</c:v>
                </c:pt>
                <c:pt idx="23511">
                  <c:v>1.007080078125E-3</c:v>
                </c:pt>
                <c:pt idx="23512">
                  <c:v>1.0068416595458984E-3</c:v>
                </c:pt>
                <c:pt idx="23513">
                  <c:v>1.007080078125E-3</c:v>
                </c:pt>
                <c:pt idx="23514">
                  <c:v>1.0080337524414063E-3</c:v>
                </c:pt>
                <c:pt idx="23515">
                  <c:v>1.0068416595458984E-3</c:v>
                </c:pt>
                <c:pt idx="23516">
                  <c:v>1.007080078125E-3</c:v>
                </c:pt>
                <c:pt idx="23517">
                  <c:v>1.007080078125E-3</c:v>
                </c:pt>
                <c:pt idx="23518">
                  <c:v>1.0068416595458984E-3</c:v>
                </c:pt>
                <c:pt idx="23519">
                  <c:v>1.007080078125E-3</c:v>
                </c:pt>
                <c:pt idx="23520">
                  <c:v>1.007080078125E-3</c:v>
                </c:pt>
                <c:pt idx="23521">
                  <c:v>1.0068416595458984E-3</c:v>
                </c:pt>
                <c:pt idx="23522">
                  <c:v>1.007080078125E-3</c:v>
                </c:pt>
                <c:pt idx="23523">
                  <c:v>1.007080078125E-3</c:v>
                </c:pt>
                <c:pt idx="23524">
                  <c:v>1.0068416595458984E-3</c:v>
                </c:pt>
                <c:pt idx="23525">
                  <c:v>1.007080078125E-3</c:v>
                </c:pt>
                <c:pt idx="23526">
                  <c:v>1.0080337524414063E-3</c:v>
                </c:pt>
                <c:pt idx="23527">
                  <c:v>1.007080078125E-3</c:v>
                </c:pt>
                <c:pt idx="23528">
                  <c:v>1.0068416595458984E-3</c:v>
                </c:pt>
                <c:pt idx="23529">
                  <c:v>1.007080078125E-3</c:v>
                </c:pt>
                <c:pt idx="23530">
                  <c:v>1.007080078125E-3</c:v>
                </c:pt>
                <c:pt idx="23531">
                  <c:v>1.0068416595458984E-3</c:v>
                </c:pt>
                <c:pt idx="23532">
                  <c:v>1.007080078125E-3</c:v>
                </c:pt>
                <c:pt idx="23533">
                  <c:v>1.007080078125E-3</c:v>
                </c:pt>
                <c:pt idx="23534">
                  <c:v>1.0068416595458984E-3</c:v>
                </c:pt>
                <c:pt idx="23535">
                  <c:v>1.007080078125E-3</c:v>
                </c:pt>
                <c:pt idx="23536">
                  <c:v>1.20849609375E-2</c:v>
                </c:pt>
                <c:pt idx="23537">
                  <c:v>1.007080078125E-3</c:v>
                </c:pt>
                <c:pt idx="23538">
                  <c:v>1.0068416595458984E-3</c:v>
                </c:pt>
                <c:pt idx="23539">
                  <c:v>1.007080078125E-3</c:v>
                </c:pt>
                <c:pt idx="23540">
                  <c:v>1.0080337524414063E-3</c:v>
                </c:pt>
                <c:pt idx="23541">
                  <c:v>1.007080078125E-3</c:v>
                </c:pt>
                <c:pt idx="23542">
                  <c:v>1.0068416595458984E-3</c:v>
                </c:pt>
                <c:pt idx="23543">
                  <c:v>1.007080078125E-3</c:v>
                </c:pt>
                <c:pt idx="23544">
                  <c:v>1.007080078125E-3</c:v>
                </c:pt>
                <c:pt idx="23545">
                  <c:v>1.0068416595458984E-3</c:v>
                </c:pt>
                <c:pt idx="23546">
                  <c:v>1.007080078125E-3</c:v>
                </c:pt>
                <c:pt idx="23547">
                  <c:v>1.007080078125E-3</c:v>
                </c:pt>
                <c:pt idx="23548">
                  <c:v>1.0068416595458984E-3</c:v>
                </c:pt>
                <c:pt idx="23549">
                  <c:v>1.007080078125E-3</c:v>
                </c:pt>
                <c:pt idx="23550">
                  <c:v>1.007080078125E-3</c:v>
                </c:pt>
                <c:pt idx="23551">
                  <c:v>1.0068416595458984E-3</c:v>
                </c:pt>
                <c:pt idx="23552">
                  <c:v>1.007080078125E-3</c:v>
                </c:pt>
                <c:pt idx="23553">
                  <c:v>1.0080337524414063E-3</c:v>
                </c:pt>
                <c:pt idx="23554">
                  <c:v>1.0068416595458984E-3</c:v>
                </c:pt>
                <c:pt idx="23555">
                  <c:v>1.007080078125E-3</c:v>
                </c:pt>
                <c:pt idx="23556">
                  <c:v>1.007080078125E-3</c:v>
                </c:pt>
                <c:pt idx="23557">
                  <c:v>1.0068416595458984E-3</c:v>
                </c:pt>
                <c:pt idx="23558">
                  <c:v>1.007080078125E-3</c:v>
                </c:pt>
                <c:pt idx="23559">
                  <c:v>2.0139217376708984E-3</c:v>
                </c:pt>
                <c:pt idx="23560">
                  <c:v>1.007080078125E-3</c:v>
                </c:pt>
                <c:pt idx="23561">
                  <c:v>1.007080078125E-3</c:v>
                </c:pt>
                <c:pt idx="23562">
                  <c:v>1.0068416595458984E-3</c:v>
                </c:pt>
                <c:pt idx="23563">
                  <c:v>1.007080078125E-3</c:v>
                </c:pt>
                <c:pt idx="23564">
                  <c:v>1.0080337524414063E-3</c:v>
                </c:pt>
                <c:pt idx="23565">
                  <c:v>1.007080078125E-3</c:v>
                </c:pt>
                <c:pt idx="23566">
                  <c:v>1.0068416595458984E-3</c:v>
                </c:pt>
                <c:pt idx="23567">
                  <c:v>1.007080078125E-3</c:v>
                </c:pt>
                <c:pt idx="23568">
                  <c:v>1.007080078125E-3</c:v>
                </c:pt>
                <c:pt idx="23569">
                  <c:v>1.0068416595458984E-3</c:v>
                </c:pt>
                <c:pt idx="23570">
                  <c:v>1.007080078125E-3</c:v>
                </c:pt>
                <c:pt idx="23571">
                  <c:v>1.007080078125E-3</c:v>
                </c:pt>
                <c:pt idx="23572">
                  <c:v>1.0068416595458984E-3</c:v>
                </c:pt>
                <c:pt idx="23573">
                  <c:v>1.007080078125E-3</c:v>
                </c:pt>
                <c:pt idx="23574">
                  <c:v>1.007080078125E-3</c:v>
                </c:pt>
                <c:pt idx="23575">
                  <c:v>1.0068416595458984E-3</c:v>
                </c:pt>
                <c:pt idx="23576">
                  <c:v>1.007080078125E-3</c:v>
                </c:pt>
                <c:pt idx="23577">
                  <c:v>1.0080337524414063E-3</c:v>
                </c:pt>
                <c:pt idx="23578">
                  <c:v>1.0068416595458984E-3</c:v>
                </c:pt>
                <c:pt idx="23579">
                  <c:v>1.007080078125E-3</c:v>
                </c:pt>
                <c:pt idx="23580">
                  <c:v>1.007080078125E-3</c:v>
                </c:pt>
                <c:pt idx="23581">
                  <c:v>1.0068416595458984E-3</c:v>
                </c:pt>
                <c:pt idx="23582">
                  <c:v>1.007080078125E-3</c:v>
                </c:pt>
                <c:pt idx="23583">
                  <c:v>1.007080078125E-3</c:v>
                </c:pt>
                <c:pt idx="23584">
                  <c:v>1.0068416595458984E-3</c:v>
                </c:pt>
                <c:pt idx="23585">
                  <c:v>1.007080078125E-3</c:v>
                </c:pt>
                <c:pt idx="23586">
                  <c:v>1.007080078125E-3</c:v>
                </c:pt>
                <c:pt idx="23587">
                  <c:v>1.0068416595458984E-3</c:v>
                </c:pt>
                <c:pt idx="23588">
                  <c:v>1.007080078125E-3</c:v>
                </c:pt>
                <c:pt idx="23589">
                  <c:v>1.0080337524414063E-3</c:v>
                </c:pt>
                <c:pt idx="23590">
                  <c:v>1.007080078125E-3</c:v>
                </c:pt>
                <c:pt idx="23591">
                  <c:v>1.0068416595458984E-3</c:v>
                </c:pt>
                <c:pt idx="23592">
                  <c:v>1.007080078125E-3</c:v>
                </c:pt>
                <c:pt idx="23593">
                  <c:v>1.007080078125E-3</c:v>
                </c:pt>
                <c:pt idx="23594">
                  <c:v>1.0068416595458984E-3</c:v>
                </c:pt>
                <c:pt idx="23595">
                  <c:v>1.007080078125E-3</c:v>
                </c:pt>
                <c:pt idx="23596">
                  <c:v>1.007080078125E-3</c:v>
                </c:pt>
                <c:pt idx="23597">
                  <c:v>1.0068416595458984E-3</c:v>
                </c:pt>
                <c:pt idx="23598">
                  <c:v>1.007080078125E-3</c:v>
                </c:pt>
                <c:pt idx="23599">
                  <c:v>1.007080078125E-3</c:v>
                </c:pt>
                <c:pt idx="23600">
                  <c:v>1.0068416595458984E-3</c:v>
                </c:pt>
                <c:pt idx="23601">
                  <c:v>1.007080078125E-3</c:v>
                </c:pt>
                <c:pt idx="23602">
                  <c:v>1.0080337524414063E-3</c:v>
                </c:pt>
                <c:pt idx="23603">
                  <c:v>1.0068416595458984E-3</c:v>
                </c:pt>
                <c:pt idx="23604">
                  <c:v>1.007080078125E-3</c:v>
                </c:pt>
                <c:pt idx="23605">
                  <c:v>1.007080078125E-3</c:v>
                </c:pt>
                <c:pt idx="23606">
                  <c:v>1.0068416595458984E-3</c:v>
                </c:pt>
                <c:pt idx="23607">
                  <c:v>1.007080078125E-3</c:v>
                </c:pt>
                <c:pt idx="23608">
                  <c:v>1.007080078125E-3</c:v>
                </c:pt>
                <c:pt idx="23609">
                  <c:v>1.0068416595458984E-3</c:v>
                </c:pt>
                <c:pt idx="23610">
                  <c:v>1.007080078125E-3</c:v>
                </c:pt>
                <c:pt idx="23611">
                  <c:v>1.007080078125E-3</c:v>
                </c:pt>
                <c:pt idx="23612">
                  <c:v>1.0068416595458984E-3</c:v>
                </c:pt>
                <c:pt idx="23613">
                  <c:v>1.007080078125E-3</c:v>
                </c:pt>
                <c:pt idx="23614">
                  <c:v>1.0080337524414063E-3</c:v>
                </c:pt>
                <c:pt idx="23615">
                  <c:v>1.007080078125E-3</c:v>
                </c:pt>
                <c:pt idx="23616">
                  <c:v>1.0068416595458984E-3</c:v>
                </c:pt>
                <c:pt idx="23617">
                  <c:v>1.007080078125E-3</c:v>
                </c:pt>
                <c:pt idx="23618">
                  <c:v>1.007080078125E-3</c:v>
                </c:pt>
                <c:pt idx="23619">
                  <c:v>1.0068416595458984E-3</c:v>
                </c:pt>
                <c:pt idx="23620">
                  <c:v>1.007080078125E-3</c:v>
                </c:pt>
                <c:pt idx="23621">
                  <c:v>1.007080078125E-3</c:v>
                </c:pt>
                <c:pt idx="23622">
                  <c:v>1.0068416595458984E-3</c:v>
                </c:pt>
                <c:pt idx="23623">
                  <c:v>1.007080078125E-3</c:v>
                </c:pt>
                <c:pt idx="23624">
                  <c:v>1.007080078125E-3</c:v>
                </c:pt>
                <c:pt idx="23625">
                  <c:v>1.0068416595458984E-3</c:v>
                </c:pt>
                <c:pt idx="23626">
                  <c:v>1.007080078125E-3</c:v>
                </c:pt>
                <c:pt idx="23627">
                  <c:v>1.0080337524414063E-3</c:v>
                </c:pt>
                <c:pt idx="23628">
                  <c:v>1.0068416595458984E-3</c:v>
                </c:pt>
                <c:pt idx="23629">
                  <c:v>1.007080078125E-3</c:v>
                </c:pt>
                <c:pt idx="23630">
                  <c:v>1.007080078125E-3</c:v>
                </c:pt>
                <c:pt idx="23631">
                  <c:v>1.0068416595458984E-3</c:v>
                </c:pt>
                <c:pt idx="23632">
                  <c:v>1.007080078125E-3</c:v>
                </c:pt>
                <c:pt idx="23633">
                  <c:v>1.007080078125E-3</c:v>
                </c:pt>
                <c:pt idx="23634">
                  <c:v>1.0068416595458984E-3</c:v>
                </c:pt>
                <c:pt idx="23635">
                  <c:v>1.007080078125E-3</c:v>
                </c:pt>
                <c:pt idx="23636">
                  <c:v>1.007080078125E-3</c:v>
                </c:pt>
                <c:pt idx="23637">
                  <c:v>1.0068416595458984E-3</c:v>
                </c:pt>
                <c:pt idx="23638">
                  <c:v>1.007080078125E-3</c:v>
                </c:pt>
                <c:pt idx="23639">
                  <c:v>1.0080337524414063E-3</c:v>
                </c:pt>
                <c:pt idx="23640">
                  <c:v>1.007080078125E-3</c:v>
                </c:pt>
                <c:pt idx="23641">
                  <c:v>1.0068416595458984E-3</c:v>
                </c:pt>
                <c:pt idx="23642">
                  <c:v>1.007080078125E-3</c:v>
                </c:pt>
                <c:pt idx="23643">
                  <c:v>1.007080078125E-3</c:v>
                </c:pt>
                <c:pt idx="23644">
                  <c:v>1.0068416595458984E-3</c:v>
                </c:pt>
                <c:pt idx="23645">
                  <c:v>4.0280818939208984E-3</c:v>
                </c:pt>
                <c:pt idx="23646">
                  <c:v>1.007080078125E-3</c:v>
                </c:pt>
                <c:pt idx="23647">
                  <c:v>1.0068416595458984E-3</c:v>
                </c:pt>
                <c:pt idx="23648">
                  <c:v>1.007080078125E-3</c:v>
                </c:pt>
                <c:pt idx="23649">
                  <c:v>1.0080337524414063E-3</c:v>
                </c:pt>
                <c:pt idx="23650">
                  <c:v>1.0068416595458984E-3</c:v>
                </c:pt>
                <c:pt idx="23651">
                  <c:v>1.007080078125E-3</c:v>
                </c:pt>
                <c:pt idx="23652">
                  <c:v>1.007080078125E-3</c:v>
                </c:pt>
                <c:pt idx="23653">
                  <c:v>1.0068416595458984E-3</c:v>
                </c:pt>
                <c:pt idx="23654">
                  <c:v>1.007080078125E-3</c:v>
                </c:pt>
                <c:pt idx="23655">
                  <c:v>1.007080078125E-3</c:v>
                </c:pt>
                <c:pt idx="23656">
                  <c:v>1.0068416595458984E-3</c:v>
                </c:pt>
                <c:pt idx="23657">
                  <c:v>1.007080078125E-3</c:v>
                </c:pt>
                <c:pt idx="23658">
                  <c:v>1.007080078125E-3</c:v>
                </c:pt>
                <c:pt idx="23659">
                  <c:v>1.0068416595458984E-3</c:v>
                </c:pt>
                <c:pt idx="23660">
                  <c:v>1.007080078125E-3</c:v>
                </c:pt>
                <c:pt idx="23661">
                  <c:v>1.0080337524414063E-3</c:v>
                </c:pt>
                <c:pt idx="23662">
                  <c:v>1.007080078125E-3</c:v>
                </c:pt>
                <c:pt idx="23663">
                  <c:v>1.0068416595458984E-3</c:v>
                </c:pt>
                <c:pt idx="23664">
                  <c:v>1.007080078125E-3</c:v>
                </c:pt>
                <c:pt idx="23665">
                  <c:v>1.007080078125E-3</c:v>
                </c:pt>
                <c:pt idx="23666">
                  <c:v>1.0068416595458984E-3</c:v>
                </c:pt>
                <c:pt idx="23667">
                  <c:v>1.007080078125E-3</c:v>
                </c:pt>
                <c:pt idx="23668">
                  <c:v>1.007080078125E-3</c:v>
                </c:pt>
                <c:pt idx="23669">
                  <c:v>1.0068416595458984E-3</c:v>
                </c:pt>
                <c:pt idx="23670">
                  <c:v>1.007080078125E-3</c:v>
                </c:pt>
                <c:pt idx="23671">
                  <c:v>1.007080078125E-3</c:v>
                </c:pt>
                <c:pt idx="23672">
                  <c:v>1.0068416595458984E-3</c:v>
                </c:pt>
                <c:pt idx="23673">
                  <c:v>1.007080078125E-3</c:v>
                </c:pt>
                <c:pt idx="23674">
                  <c:v>1.0080337524414063E-3</c:v>
                </c:pt>
                <c:pt idx="23675">
                  <c:v>1.0068416595458984E-3</c:v>
                </c:pt>
                <c:pt idx="23676">
                  <c:v>1.007080078125E-3</c:v>
                </c:pt>
                <c:pt idx="23677">
                  <c:v>1.007080078125E-3</c:v>
                </c:pt>
                <c:pt idx="23678">
                  <c:v>1.0068416595458984E-3</c:v>
                </c:pt>
                <c:pt idx="23679">
                  <c:v>1.007080078125E-3</c:v>
                </c:pt>
                <c:pt idx="23680">
                  <c:v>1.007080078125E-3</c:v>
                </c:pt>
                <c:pt idx="23681">
                  <c:v>1.0068416595458984E-3</c:v>
                </c:pt>
                <c:pt idx="23682">
                  <c:v>1.007080078125E-3</c:v>
                </c:pt>
                <c:pt idx="23683">
                  <c:v>1.007080078125E-3</c:v>
                </c:pt>
                <c:pt idx="23684">
                  <c:v>1.0068416595458984E-3</c:v>
                </c:pt>
                <c:pt idx="23685">
                  <c:v>1.007080078125E-3</c:v>
                </c:pt>
                <c:pt idx="23686">
                  <c:v>1.0080337524414063E-3</c:v>
                </c:pt>
                <c:pt idx="23687">
                  <c:v>1.007080078125E-3</c:v>
                </c:pt>
                <c:pt idx="23688">
                  <c:v>1.0068416595458984E-3</c:v>
                </c:pt>
                <c:pt idx="23689">
                  <c:v>1.007080078125E-3</c:v>
                </c:pt>
                <c:pt idx="23690">
                  <c:v>1.007080078125E-3</c:v>
                </c:pt>
                <c:pt idx="23691">
                  <c:v>1.0068416595458984E-3</c:v>
                </c:pt>
                <c:pt idx="23692">
                  <c:v>1.007080078125E-3</c:v>
                </c:pt>
                <c:pt idx="23693">
                  <c:v>1.007080078125E-3</c:v>
                </c:pt>
                <c:pt idx="23694">
                  <c:v>1.0068416595458984E-3</c:v>
                </c:pt>
                <c:pt idx="23695">
                  <c:v>1.007080078125E-3</c:v>
                </c:pt>
                <c:pt idx="23696">
                  <c:v>1.007080078125E-3</c:v>
                </c:pt>
                <c:pt idx="23697">
                  <c:v>1.0068416595458984E-3</c:v>
                </c:pt>
                <c:pt idx="23698">
                  <c:v>1.007080078125E-3</c:v>
                </c:pt>
                <c:pt idx="23699">
                  <c:v>1.0080337524414063E-3</c:v>
                </c:pt>
                <c:pt idx="23700">
                  <c:v>1.0068416595458984E-3</c:v>
                </c:pt>
                <c:pt idx="23701">
                  <c:v>1.007080078125E-3</c:v>
                </c:pt>
                <c:pt idx="23702">
                  <c:v>1.007080078125E-3</c:v>
                </c:pt>
                <c:pt idx="23703">
                  <c:v>1.0068416595458984E-3</c:v>
                </c:pt>
                <c:pt idx="23704">
                  <c:v>1.007080078125E-3</c:v>
                </c:pt>
                <c:pt idx="23705">
                  <c:v>1.007080078125E-3</c:v>
                </c:pt>
                <c:pt idx="23706">
                  <c:v>1.0068416595458984E-3</c:v>
                </c:pt>
                <c:pt idx="23707">
                  <c:v>1.007080078125E-3</c:v>
                </c:pt>
                <c:pt idx="23708">
                  <c:v>1.007080078125E-3</c:v>
                </c:pt>
                <c:pt idx="23709">
                  <c:v>1.0068416595458984E-3</c:v>
                </c:pt>
                <c:pt idx="23710">
                  <c:v>1.007080078125E-3</c:v>
                </c:pt>
                <c:pt idx="23711">
                  <c:v>1.0080337524414063E-3</c:v>
                </c:pt>
                <c:pt idx="23712">
                  <c:v>1.007080078125E-3</c:v>
                </c:pt>
                <c:pt idx="23713">
                  <c:v>1.0068416595458984E-3</c:v>
                </c:pt>
                <c:pt idx="23714">
                  <c:v>1.007080078125E-3</c:v>
                </c:pt>
                <c:pt idx="23715">
                  <c:v>1.007080078125E-3</c:v>
                </c:pt>
                <c:pt idx="23716">
                  <c:v>1.0068416595458984E-3</c:v>
                </c:pt>
                <c:pt idx="23717">
                  <c:v>1.007080078125E-3</c:v>
                </c:pt>
                <c:pt idx="23718">
                  <c:v>1.007080078125E-3</c:v>
                </c:pt>
                <c:pt idx="23719">
                  <c:v>1.0068416595458984E-3</c:v>
                </c:pt>
                <c:pt idx="23720">
                  <c:v>1.007080078125E-3</c:v>
                </c:pt>
                <c:pt idx="23721">
                  <c:v>1.007080078125E-3</c:v>
                </c:pt>
                <c:pt idx="23722">
                  <c:v>1.0068416595458984E-3</c:v>
                </c:pt>
                <c:pt idx="23723">
                  <c:v>1.0080337524414063E-3</c:v>
                </c:pt>
                <c:pt idx="23724">
                  <c:v>1.007080078125E-3</c:v>
                </c:pt>
                <c:pt idx="23725">
                  <c:v>1.0068416595458984E-3</c:v>
                </c:pt>
                <c:pt idx="23726">
                  <c:v>1.007080078125E-3</c:v>
                </c:pt>
                <c:pt idx="23727">
                  <c:v>1.007080078125E-3</c:v>
                </c:pt>
                <c:pt idx="23728">
                  <c:v>1.0068416595458984E-3</c:v>
                </c:pt>
                <c:pt idx="23729">
                  <c:v>1.007080078125E-3</c:v>
                </c:pt>
                <c:pt idx="23730">
                  <c:v>1.007080078125E-3</c:v>
                </c:pt>
                <c:pt idx="23731">
                  <c:v>1.0068416595458984E-3</c:v>
                </c:pt>
                <c:pt idx="23732">
                  <c:v>1.007080078125E-3</c:v>
                </c:pt>
                <c:pt idx="23733">
                  <c:v>1.007080078125E-3</c:v>
                </c:pt>
                <c:pt idx="23734">
                  <c:v>1.0068416595458984E-3</c:v>
                </c:pt>
                <c:pt idx="23735">
                  <c:v>1.007080078125E-3</c:v>
                </c:pt>
                <c:pt idx="23736">
                  <c:v>1.0080337524414063E-3</c:v>
                </c:pt>
                <c:pt idx="23737">
                  <c:v>1.007080078125E-3</c:v>
                </c:pt>
                <c:pt idx="23738">
                  <c:v>1.0068416595458984E-3</c:v>
                </c:pt>
                <c:pt idx="23739">
                  <c:v>1.007080078125E-3</c:v>
                </c:pt>
                <c:pt idx="23740">
                  <c:v>1.007080078125E-3</c:v>
                </c:pt>
                <c:pt idx="23741">
                  <c:v>1.0068416595458984E-3</c:v>
                </c:pt>
                <c:pt idx="23742">
                  <c:v>1.007080078125E-3</c:v>
                </c:pt>
                <c:pt idx="23743">
                  <c:v>1.20849609375E-2</c:v>
                </c:pt>
                <c:pt idx="23744">
                  <c:v>1.007080078125E-3</c:v>
                </c:pt>
                <c:pt idx="23745">
                  <c:v>1.0068416595458984E-3</c:v>
                </c:pt>
                <c:pt idx="23746">
                  <c:v>1.007080078125E-3</c:v>
                </c:pt>
                <c:pt idx="23747">
                  <c:v>1.007080078125E-3</c:v>
                </c:pt>
                <c:pt idx="23748">
                  <c:v>1.0068416595458984E-3</c:v>
                </c:pt>
                <c:pt idx="23749">
                  <c:v>1.007080078125E-3</c:v>
                </c:pt>
                <c:pt idx="23750">
                  <c:v>1.0080337524414063E-3</c:v>
                </c:pt>
                <c:pt idx="23751">
                  <c:v>1.007080078125E-3</c:v>
                </c:pt>
                <c:pt idx="23752">
                  <c:v>1.0068416595458984E-3</c:v>
                </c:pt>
                <c:pt idx="23753">
                  <c:v>1.007080078125E-3</c:v>
                </c:pt>
                <c:pt idx="23754">
                  <c:v>1.007080078125E-3</c:v>
                </c:pt>
                <c:pt idx="23755">
                  <c:v>1.0068416595458984E-3</c:v>
                </c:pt>
                <c:pt idx="23756">
                  <c:v>1.007080078125E-3</c:v>
                </c:pt>
                <c:pt idx="23757">
                  <c:v>1.007080078125E-3</c:v>
                </c:pt>
                <c:pt idx="23758">
                  <c:v>1.0068416595458984E-3</c:v>
                </c:pt>
                <c:pt idx="23759">
                  <c:v>1.007080078125E-3</c:v>
                </c:pt>
                <c:pt idx="23760">
                  <c:v>1.007080078125E-3</c:v>
                </c:pt>
                <c:pt idx="23761">
                  <c:v>1.0068416595458984E-3</c:v>
                </c:pt>
                <c:pt idx="23762">
                  <c:v>1.0080337524414063E-3</c:v>
                </c:pt>
                <c:pt idx="23763">
                  <c:v>1.007080078125E-3</c:v>
                </c:pt>
                <c:pt idx="23764">
                  <c:v>1.0068416595458984E-3</c:v>
                </c:pt>
                <c:pt idx="23765">
                  <c:v>1.007080078125E-3</c:v>
                </c:pt>
                <c:pt idx="23766">
                  <c:v>1.007080078125E-3</c:v>
                </c:pt>
                <c:pt idx="23767">
                  <c:v>1.0068416595458984E-3</c:v>
                </c:pt>
                <c:pt idx="23768">
                  <c:v>1.007080078125E-3</c:v>
                </c:pt>
                <c:pt idx="23769">
                  <c:v>1.007080078125E-3</c:v>
                </c:pt>
                <c:pt idx="23770">
                  <c:v>1.0068416595458984E-3</c:v>
                </c:pt>
                <c:pt idx="23771">
                  <c:v>1.007080078125E-3</c:v>
                </c:pt>
                <c:pt idx="23772">
                  <c:v>1.007080078125E-3</c:v>
                </c:pt>
                <c:pt idx="23773">
                  <c:v>1.0068416595458984E-3</c:v>
                </c:pt>
                <c:pt idx="23774">
                  <c:v>1.007080078125E-3</c:v>
                </c:pt>
                <c:pt idx="23775">
                  <c:v>1.0080337524414063E-3</c:v>
                </c:pt>
                <c:pt idx="23776">
                  <c:v>1.007080078125E-3</c:v>
                </c:pt>
                <c:pt idx="23777">
                  <c:v>1.0068416595458984E-3</c:v>
                </c:pt>
                <c:pt idx="23778">
                  <c:v>1.007080078125E-3</c:v>
                </c:pt>
                <c:pt idx="23779">
                  <c:v>1.007080078125E-3</c:v>
                </c:pt>
                <c:pt idx="23780">
                  <c:v>1.0068416595458984E-3</c:v>
                </c:pt>
                <c:pt idx="23781">
                  <c:v>1.007080078125E-3</c:v>
                </c:pt>
                <c:pt idx="23782">
                  <c:v>1.007080078125E-3</c:v>
                </c:pt>
                <c:pt idx="23783">
                  <c:v>1.0068416595458984E-3</c:v>
                </c:pt>
                <c:pt idx="23784">
                  <c:v>1.007080078125E-3</c:v>
                </c:pt>
                <c:pt idx="23785">
                  <c:v>1.007080078125E-3</c:v>
                </c:pt>
                <c:pt idx="23786">
                  <c:v>1.0068416595458984E-3</c:v>
                </c:pt>
                <c:pt idx="23787">
                  <c:v>1.0080337524414063E-3</c:v>
                </c:pt>
                <c:pt idx="23788">
                  <c:v>1.007080078125E-3</c:v>
                </c:pt>
                <c:pt idx="23789">
                  <c:v>1.0068416595458984E-3</c:v>
                </c:pt>
                <c:pt idx="23790">
                  <c:v>1.007080078125E-3</c:v>
                </c:pt>
                <c:pt idx="23791">
                  <c:v>1.007080078125E-3</c:v>
                </c:pt>
                <c:pt idx="23792">
                  <c:v>1.0068416595458984E-3</c:v>
                </c:pt>
                <c:pt idx="23793">
                  <c:v>1.007080078125E-3</c:v>
                </c:pt>
                <c:pt idx="23794">
                  <c:v>1.007080078125E-3</c:v>
                </c:pt>
                <c:pt idx="23795">
                  <c:v>1.0068416595458984E-3</c:v>
                </c:pt>
                <c:pt idx="23796">
                  <c:v>1.007080078125E-3</c:v>
                </c:pt>
                <c:pt idx="23797">
                  <c:v>1.007080078125E-3</c:v>
                </c:pt>
                <c:pt idx="23798">
                  <c:v>1.0068416595458984E-3</c:v>
                </c:pt>
                <c:pt idx="23799">
                  <c:v>1.007080078125E-3</c:v>
                </c:pt>
                <c:pt idx="23800">
                  <c:v>1.0080337524414063E-3</c:v>
                </c:pt>
                <c:pt idx="23801">
                  <c:v>1.007080078125E-3</c:v>
                </c:pt>
                <c:pt idx="23802">
                  <c:v>1.0068416595458984E-3</c:v>
                </c:pt>
                <c:pt idx="23803">
                  <c:v>1.007080078125E-3</c:v>
                </c:pt>
                <c:pt idx="23804">
                  <c:v>1.007080078125E-3</c:v>
                </c:pt>
                <c:pt idx="23805">
                  <c:v>1.0068416595458984E-3</c:v>
                </c:pt>
                <c:pt idx="23806">
                  <c:v>1.007080078125E-3</c:v>
                </c:pt>
                <c:pt idx="23807">
                  <c:v>1.007080078125E-3</c:v>
                </c:pt>
                <c:pt idx="23808">
                  <c:v>1.0068416595458984E-3</c:v>
                </c:pt>
                <c:pt idx="23809">
                  <c:v>1.007080078125E-3</c:v>
                </c:pt>
                <c:pt idx="23810">
                  <c:v>1.007080078125E-3</c:v>
                </c:pt>
                <c:pt idx="23811">
                  <c:v>1.0068416595458984E-3</c:v>
                </c:pt>
                <c:pt idx="23812">
                  <c:v>1.0080337524414063E-3</c:v>
                </c:pt>
                <c:pt idx="23813">
                  <c:v>1.007080078125E-3</c:v>
                </c:pt>
                <c:pt idx="23814">
                  <c:v>1.0068416595458984E-3</c:v>
                </c:pt>
                <c:pt idx="23815">
                  <c:v>1.007080078125E-3</c:v>
                </c:pt>
                <c:pt idx="23816">
                  <c:v>1.007080078125E-3</c:v>
                </c:pt>
                <c:pt idx="23817">
                  <c:v>1.0068416595458984E-3</c:v>
                </c:pt>
                <c:pt idx="23818">
                  <c:v>1.007080078125E-3</c:v>
                </c:pt>
                <c:pt idx="23819">
                  <c:v>1.007080078125E-3</c:v>
                </c:pt>
                <c:pt idx="23820">
                  <c:v>1.0068416595458984E-3</c:v>
                </c:pt>
                <c:pt idx="23821">
                  <c:v>1.007080078125E-3</c:v>
                </c:pt>
                <c:pt idx="23822">
                  <c:v>1.007080078125E-3</c:v>
                </c:pt>
                <c:pt idx="23823">
                  <c:v>1.0068416595458984E-3</c:v>
                </c:pt>
                <c:pt idx="23824">
                  <c:v>1.007080078125E-3</c:v>
                </c:pt>
                <c:pt idx="23825">
                  <c:v>1.0080337524414063E-3</c:v>
                </c:pt>
                <c:pt idx="23826">
                  <c:v>1.007080078125E-3</c:v>
                </c:pt>
                <c:pt idx="23827">
                  <c:v>1.0068416595458984E-3</c:v>
                </c:pt>
                <c:pt idx="23828">
                  <c:v>1.007080078125E-3</c:v>
                </c:pt>
                <c:pt idx="23829">
                  <c:v>1.007080078125E-3</c:v>
                </c:pt>
                <c:pt idx="23830">
                  <c:v>1.7119884490966797E-2</c:v>
                </c:pt>
                <c:pt idx="23831">
                  <c:v>1.007080078125E-3</c:v>
                </c:pt>
                <c:pt idx="23832">
                  <c:v>1.0068416595458984E-3</c:v>
                </c:pt>
                <c:pt idx="23833">
                  <c:v>1.007080078125E-3</c:v>
                </c:pt>
                <c:pt idx="23834">
                  <c:v>1.0080337524414063E-3</c:v>
                </c:pt>
                <c:pt idx="23835">
                  <c:v>1.007080078125E-3</c:v>
                </c:pt>
                <c:pt idx="23836">
                  <c:v>1.0068416595458984E-3</c:v>
                </c:pt>
                <c:pt idx="23837">
                  <c:v>1.007080078125E-3</c:v>
                </c:pt>
                <c:pt idx="23838">
                  <c:v>1.007080078125E-3</c:v>
                </c:pt>
                <c:pt idx="23839">
                  <c:v>1.0068416595458984E-3</c:v>
                </c:pt>
                <c:pt idx="23840">
                  <c:v>1.007080078125E-3</c:v>
                </c:pt>
                <c:pt idx="23841">
                  <c:v>1.007080078125E-3</c:v>
                </c:pt>
                <c:pt idx="23842">
                  <c:v>1.0068416595458984E-3</c:v>
                </c:pt>
                <c:pt idx="23843">
                  <c:v>1.007080078125E-3</c:v>
                </c:pt>
                <c:pt idx="23844">
                  <c:v>1.007080078125E-3</c:v>
                </c:pt>
                <c:pt idx="23845">
                  <c:v>1.0068416595458984E-3</c:v>
                </c:pt>
                <c:pt idx="23846">
                  <c:v>1.0080337524414063E-3</c:v>
                </c:pt>
                <c:pt idx="23847">
                  <c:v>1.007080078125E-3</c:v>
                </c:pt>
                <c:pt idx="23848">
                  <c:v>1.0068416595458984E-3</c:v>
                </c:pt>
                <c:pt idx="23849">
                  <c:v>1.007080078125E-3</c:v>
                </c:pt>
                <c:pt idx="23850">
                  <c:v>1.007080078125E-3</c:v>
                </c:pt>
                <c:pt idx="23851">
                  <c:v>1.0068416595458984E-3</c:v>
                </c:pt>
                <c:pt idx="23852">
                  <c:v>1.007080078125E-3</c:v>
                </c:pt>
                <c:pt idx="23853">
                  <c:v>1.007080078125E-3</c:v>
                </c:pt>
                <c:pt idx="23854">
                  <c:v>1.0068416595458984E-3</c:v>
                </c:pt>
                <c:pt idx="23855">
                  <c:v>1.007080078125E-3</c:v>
                </c:pt>
                <c:pt idx="23856">
                  <c:v>1.007080078125E-3</c:v>
                </c:pt>
                <c:pt idx="23857">
                  <c:v>1.0068416595458984E-3</c:v>
                </c:pt>
                <c:pt idx="23858">
                  <c:v>1.007080078125E-3</c:v>
                </c:pt>
                <c:pt idx="23859">
                  <c:v>1.0080337524414063E-3</c:v>
                </c:pt>
                <c:pt idx="23860">
                  <c:v>1.007080078125E-3</c:v>
                </c:pt>
                <c:pt idx="23861">
                  <c:v>1.0068416595458984E-3</c:v>
                </c:pt>
                <c:pt idx="23862">
                  <c:v>1.007080078125E-3</c:v>
                </c:pt>
                <c:pt idx="23863">
                  <c:v>1.007080078125E-3</c:v>
                </c:pt>
                <c:pt idx="23864">
                  <c:v>1.0068416595458984E-3</c:v>
                </c:pt>
                <c:pt idx="23865">
                  <c:v>1.007080078125E-3</c:v>
                </c:pt>
                <c:pt idx="23866">
                  <c:v>1.007080078125E-3</c:v>
                </c:pt>
                <c:pt idx="23867">
                  <c:v>1.0068416595458984E-3</c:v>
                </c:pt>
                <c:pt idx="23868">
                  <c:v>1.007080078125E-3</c:v>
                </c:pt>
                <c:pt idx="23869">
                  <c:v>1.007080078125E-3</c:v>
                </c:pt>
                <c:pt idx="23870">
                  <c:v>1.0068416595458984E-3</c:v>
                </c:pt>
                <c:pt idx="23871">
                  <c:v>1.0080337524414063E-3</c:v>
                </c:pt>
                <c:pt idx="23872">
                  <c:v>1.007080078125E-3</c:v>
                </c:pt>
                <c:pt idx="23873">
                  <c:v>1.0068416595458984E-3</c:v>
                </c:pt>
                <c:pt idx="23874">
                  <c:v>1.007080078125E-3</c:v>
                </c:pt>
                <c:pt idx="23875">
                  <c:v>1.007080078125E-3</c:v>
                </c:pt>
                <c:pt idx="23876">
                  <c:v>1.0068416595458984E-3</c:v>
                </c:pt>
                <c:pt idx="23877">
                  <c:v>1.007080078125E-3</c:v>
                </c:pt>
                <c:pt idx="23878">
                  <c:v>1.007080078125E-3</c:v>
                </c:pt>
                <c:pt idx="23879">
                  <c:v>1.0068416595458984E-3</c:v>
                </c:pt>
                <c:pt idx="23880">
                  <c:v>1.007080078125E-3</c:v>
                </c:pt>
                <c:pt idx="23881">
                  <c:v>1.007080078125E-3</c:v>
                </c:pt>
                <c:pt idx="23882">
                  <c:v>1.0068416595458984E-3</c:v>
                </c:pt>
                <c:pt idx="23883">
                  <c:v>1.007080078125E-3</c:v>
                </c:pt>
                <c:pt idx="23884">
                  <c:v>1.0080337524414063E-3</c:v>
                </c:pt>
                <c:pt idx="23885">
                  <c:v>1.007080078125E-3</c:v>
                </c:pt>
                <c:pt idx="23886">
                  <c:v>1.0068416595458984E-3</c:v>
                </c:pt>
                <c:pt idx="23887">
                  <c:v>1.007080078125E-3</c:v>
                </c:pt>
                <c:pt idx="23888">
                  <c:v>1.007080078125E-3</c:v>
                </c:pt>
                <c:pt idx="23889">
                  <c:v>1.0068416595458984E-3</c:v>
                </c:pt>
                <c:pt idx="23890">
                  <c:v>1.007080078125E-3</c:v>
                </c:pt>
                <c:pt idx="23891">
                  <c:v>1.007080078125E-3</c:v>
                </c:pt>
                <c:pt idx="23892">
                  <c:v>1.0068416595458984E-3</c:v>
                </c:pt>
                <c:pt idx="23893">
                  <c:v>1.007080078125E-3</c:v>
                </c:pt>
                <c:pt idx="23894">
                  <c:v>1.007080078125E-3</c:v>
                </c:pt>
                <c:pt idx="23895">
                  <c:v>1.0068416595458984E-3</c:v>
                </c:pt>
                <c:pt idx="23896">
                  <c:v>1.0080337524414063E-3</c:v>
                </c:pt>
                <c:pt idx="23897">
                  <c:v>1.007080078125E-3</c:v>
                </c:pt>
                <c:pt idx="23898">
                  <c:v>1.0068416595458984E-3</c:v>
                </c:pt>
                <c:pt idx="23899">
                  <c:v>1.007080078125E-3</c:v>
                </c:pt>
                <c:pt idx="23900">
                  <c:v>1.007080078125E-3</c:v>
                </c:pt>
                <c:pt idx="23901">
                  <c:v>1.0068416595458984E-3</c:v>
                </c:pt>
                <c:pt idx="23902">
                  <c:v>1.007080078125E-3</c:v>
                </c:pt>
                <c:pt idx="23903">
                  <c:v>1.007080078125E-3</c:v>
                </c:pt>
                <c:pt idx="23904">
                  <c:v>1.0068416595458984E-3</c:v>
                </c:pt>
                <c:pt idx="23905">
                  <c:v>1.007080078125E-3</c:v>
                </c:pt>
                <c:pt idx="23906">
                  <c:v>1.007080078125E-3</c:v>
                </c:pt>
                <c:pt idx="23907">
                  <c:v>1.0068416595458984E-3</c:v>
                </c:pt>
                <c:pt idx="23908">
                  <c:v>1.007080078125E-3</c:v>
                </c:pt>
                <c:pt idx="23909">
                  <c:v>1.0080337524414063E-3</c:v>
                </c:pt>
                <c:pt idx="23910">
                  <c:v>1.007080078125E-3</c:v>
                </c:pt>
                <c:pt idx="23911">
                  <c:v>1.0068416595458984E-3</c:v>
                </c:pt>
                <c:pt idx="23912">
                  <c:v>1.007080078125E-3</c:v>
                </c:pt>
                <c:pt idx="23913">
                  <c:v>1.007080078125E-3</c:v>
                </c:pt>
                <c:pt idx="23914">
                  <c:v>1.0068416595458984E-3</c:v>
                </c:pt>
                <c:pt idx="23915">
                  <c:v>1.007080078125E-3</c:v>
                </c:pt>
                <c:pt idx="23916">
                  <c:v>1.007080078125E-3</c:v>
                </c:pt>
                <c:pt idx="23917">
                  <c:v>1.0068416595458984E-3</c:v>
                </c:pt>
                <c:pt idx="23918">
                  <c:v>1.007080078125E-3</c:v>
                </c:pt>
                <c:pt idx="23919">
                  <c:v>1.0068416595458984E-3</c:v>
                </c:pt>
                <c:pt idx="23920">
                  <c:v>1.007080078125E-3</c:v>
                </c:pt>
                <c:pt idx="23921">
                  <c:v>1.0080337524414063E-3</c:v>
                </c:pt>
                <c:pt idx="23922">
                  <c:v>1.007080078125E-3</c:v>
                </c:pt>
                <c:pt idx="23923">
                  <c:v>1.0068416595458984E-3</c:v>
                </c:pt>
                <c:pt idx="23924">
                  <c:v>1.007080078125E-3</c:v>
                </c:pt>
                <c:pt idx="23925">
                  <c:v>1.007080078125E-3</c:v>
                </c:pt>
                <c:pt idx="23926">
                  <c:v>1.0068416595458984E-3</c:v>
                </c:pt>
                <c:pt idx="23927">
                  <c:v>1.007080078125E-3</c:v>
                </c:pt>
                <c:pt idx="23928">
                  <c:v>1.007080078125E-3</c:v>
                </c:pt>
                <c:pt idx="23929">
                  <c:v>1.0068416595458984E-3</c:v>
                </c:pt>
                <c:pt idx="23930">
                  <c:v>1.007080078125E-3</c:v>
                </c:pt>
                <c:pt idx="23931">
                  <c:v>1.007080078125E-3</c:v>
                </c:pt>
                <c:pt idx="23932">
                  <c:v>1.0068416595458984E-3</c:v>
                </c:pt>
                <c:pt idx="23933">
                  <c:v>1.007080078125E-3</c:v>
                </c:pt>
                <c:pt idx="23934">
                  <c:v>1.0080337524414063E-3</c:v>
                </c:pt>
                <c:pt idx="23935">
                  <c:v>1.007080078125E-3</c:v>
                </c:pt>
                <c:pt idx="23936">
                  <c:v>1.0068416595458984E-3</c:v>
                </c:pt>
                <c:pt idx="23937">
                  <c:v>1.007080078125E-3</c:v>
                </c:pt>
                <c:pt idx="23938">
                  <c:v>1.007080078125E-3</c:v>
                </c:pt>
                <c:pt idx="23939">
                  <c:v>1.0068416595458984E-3</c:v>
                </c:pt>
                <c:pt idx="23940">
                  <c:v>1.007080078125E-3</c:v>
                </c:pt>
                <c:pt idx="23941">
                  <c:v>1.0068416595458984E-3</c:v>
                </c:pt>
                <c:pt idx="23942">
                  <c:v>1.007080078125E-3</c:v>
                </c:pt>
                <c:pt idx="23943">
                  <c:v>1.007080078125E-3</c:v>
                </c:pt>
                <c:pt idx="23944">
                  <c:v>1.0068416595458984E-3</c:v>
                </c:pt>
                <c:pt idx="23945">
                  <c:v>1.007080078125E-3</c:v>
                </c:pt>
                <c:pt idx="23946">
                  <c:v>1.0080337524414063E-3</c:v>
                </c:pt>
                <c:pt idx="23947">
                  <c:v>1.007080078125E-3</c:v>
                </c:pt>
                <c:pt idx="23948">
                  <c:v>1.0068416595458984E-3</c:v>
                </c:pt>
                <c:pt idx="23949">
                  <c:v>1.007080078125E-3</c:v>
                </c:pt>
                <c:pt idx="23950">
                  <c:v>1.007080078125E-3</c:v>
                </c:pt>
                <c:pt idx="23951">
                  <c:v>1.0068416595458984E-3</c:v>
                </c:pt>
                <c:pt idx="23952">
                  <c:v>1.007080078125E-3</c:v>
                </c:pt>
                <c:pt idx="23953">
                  <c:v>1.007080078125E-3</c:v>
                </c:pt>
                <c:pt idx="23954">
                  <c:v>1.0068416595458984E-3</c:v>
                </c:pt>
                <c:pt idx="23955">
                  <c:v>1.007080078125E-3</c:v>
                </c:pt>
                <c:pt idx="23956">
                  <c:v>1.007080078125E-3</c:v>
                </c:pt>
                <c:pt idx="23957">
                  <c:v>1.0068416595458984E-3</c:v>
                </c:pt>
                <c:pt idx="23958">
                  <c:v>1.007080078125E-3</c:v>
                </c:pt>
                <c:pt idx="23959">
                  <c:v>1.0080337524414063E-3</c:v>
                </c:pt>
                <c:pt idx="23960">
                  <c:v>1.007080078125E-3</c:v>
                </c:pt>
                <c:pt idx="23961">
                  <c:v>1.0068416595458984E-3</c:v>
                </c:pt>
                <c:pt idx="23962">
                  <c:v>1.007080078125E-3</c:v>
                </c:pt>
                <c:pt idx="23963">
                  <c:v>1.0068416595458984E-3</c:v>
                </c:pt>
                <c:pt idx="23964">
                  <c:v>1.007080078125E-3</c:v>
                </c:pt>
                <c:pt idx="23965">
                  <c:v>1.007080078125E-3</c:v>
                </c:pt>
                <c:pt idx="23966">
                  <c:v>1.0068416595458984E-3</c:v>
                </c:pt>
                <c:pt idx="23967">
                  <c:v>1.007080078125E-3</c:v>
                </c:pt>
                <c:pt idx="23968">
                  <c:v>1.007080078125E-3</c:v>
                </c:pt>
                <c:pt idx="23969">
                  <c:v>1.0068416595458984E-3</c:v>
                </c:pt>
                <c:pt idx="23970">
                  <c:v>1.007080078125E-3</c:v>
                </c:pt>
                <c:pt idx="23971">
                  <c:v>1.0080337524414063E-3</c:v>
                </c:pt>
                <c:pt idx="23972">
                  <c:v>1.007080078125E-3</c:v>
                </c:pt>
                <c:pt idx="23973">
                  <c:v>1.0068416595458984E-3</c:v>
                </c:pt>
                <c:pt idx="23974">
                  <c:v>1.007080078125E-3</c:v>
                </c:pt>
                <c:pt idx="23975">
                  <c:v>1.007080078125E-3</c:v>
                </c:pt>
                <c:pt idx="23976">
                  <c:v>1.0068416595458984E-3</c:v>
                </c:pt>
                <c:pt idx="23977">
                  <c:v>1.007080078125E-3</c:v>
                </c:pt>
                <c:pt idx="23978">
                  <c:v>1.007080078125E-3</c:v>
                </c:pt>
                <c:pt idx="23979">
                  <c:v>1.0068416595458984E-3</c:v>
                </c:pt>
                <c:pt idx="23980">
                  <c:v>1.007080078125E-3</c:v>
                </c:pt>
                <c:pt idx="23981">
                  <c:v>1.007080078125E-3</c:v>
                </c:pt>
                <c:pt idx="23982">
                  <c:v>1.0068416595458984E-3</c:v>
                </c:pt>
                <c:pt idx="23983">
                  <c:v>1.007080078125E-3</c:v>
                </c:pt>
                <c:pt idx="23984">
                  <c:v>1.0080337524414063E-3</c:v>
                </c:pt>
                <c:pt idx="23985">
                  <c:v>1.0068416595458984E-3</c:v>
                </c:pt>
                <c:pt idx="23986">
                  <c:v>1.007080078125E-3</c:v>
                </c:pt>
                <c:pt idx="23987">
                  <c:v>1.007080078125E-3</c:v>
                </c:pt>
                <c:pt idx="23988">
                  <c:v>1.0068416595458984E-3</c:v>
                </c:pt>
                <c:pt idx="23989">
                  <c:v>1.007080078125E-3</c:v>
                </c:pt>
                <c:pt idx="23990">
                  <c:v>1.007080078125E-3</c:v>
                </c:pt>
                <c:pt idx="23991">
                  <c:v>1.0068416595458984E-3</c:v>
                </c:pt>
                <c:pt idx="23992">
                  <c:v>1.007080078125E-3</c:v>
                </c:pt>
                <c:pt idx="23993">
                  <c:v>1.007080078125E-3</c:v>
                </c:pt>
                <c:pt idx="23994">
                  <c:v>1.0068416595458984E-3</c:v>
                </c:pt>
                <c:pt idx="23995">
                  <c:v>1.007080078125E-3</c:v>
                </c:pt>
                <c:pt idx="23996">
                  <c:v>1.0080337524414063E-3</c:v>
                </c:pt>
                <c:pt idx="23997">
                  <c:v>1.007080078125E-3</c:v>
                </c:pt>
                <c:pt idx="23998">
                  <c:v>1.0068416595458984E-3</c:v>
                </c:pt>
                <c:pt idx="23999">
                  <c:v>1.007080078125E-3</c:v>
                </c:pt>
                <c:pt idx="24000">
                  <c:v>1.007080078125E-3</c:v>
                </c:pt>
                <c:pt idx="24001">
                  <c:v>1.0068416595458984E-3</c:v>
                </c:pt>
                <c:pt idx="24002">
                  <c:v>1.007080078125E-3</c:v>
                </c:pt>
                <c:pt idx="24003">
                  <c:v>1.007080078125E-3</c:v>
                </c:pt>
                <c:pt idx="24004">
                  <c:v>1.0068416595458984E-3</c:v>
                </c:pt>
                <c:pt idx="24005">
                  <c:v>1.007080078125E-3</c:v>
                </c:pt>
                <c:pt idx="24006">
                  <c:v>1.007080078125E-3</c:v>
                </c:pt>
                <c:pt idx="24007">
                  <c:v>2.0139217376708984E-3</c:v>
                </c:pt>
                <c:pt idx="24008">
                  <c:v>1.0080337524414063E-3</c:v>
                </c:pt>
                <c:pt idx="24009">
                  <c:v>1.0068416595458984E-3</c:v>
                </c:pt>
                <c:pt idx="24010">
                  <c:v>1.007080078125E-3</c:v>
                </c:pt>
                <c:pt idx="24011">
                  <c:v>1.007080078125E-3</c:v>
                </c:pt>
                <c:pt idx="24012">
                  <c:v>1.0068416595458984E-3</c:v>
                </c:pt>
                <c:pt idx="24013">
                  <c:v>1.007080078125E-3</c:v>
                </c:pt>
                <c:pt idx="24014">
                  <c:v>1.007080078125E-3</c:v>
                </c:pt>
                <c:pt idx="24015">
                  <c:v>1.0068416595458984E-3</c:v>
                </c:pt>
                <c:pt idx="24016">
                  <c:v>1.007080078125E-3</c:v>
                </c:pt>
                <c:pt idx="24017">
                  <c:v>1.007080078125E-3</c:v>
                </c:pt>
                <c:pt idx="24018">
                  <c:v>1.0068416595458984E-3</c:v>
                </c:pt>
                <c:pt idx="24019">
                  <c:v>1.007080078125E-3</c:v>
                </c:pt>
                <c:pt idx="24020">
                  <c:v>1.0080337524414063E-3</c:v>
                </c:pt>
                <c:pt idx="24021">
                  <c:v>1.007080078125E-3</c:v>
                </c:pt>
                <c:pt idx="24022">
                  <c:v>1.0068416595458984E-3</c:v>
                </c:pt>
                <c:pt idx="24023">
                  <c:v>1.007080078125E-3</c:v>
                </c:pt>
                <c:pt idx="24024">
                  <c:v>1.007080078125E-3</c:v>
                </c:pt>
                <c:pt idx="24025">
                  <c:v>1.0068416595458984E-3</c:v>
                </c:pt>
                <c:pt idx="24026">
                  <c:v>1.007080078125E-3</c:v>
                </c:pt>
                <c:pt idx="24027">
                  <c:v>1.007080078125E-3</c:v>
                </c:pt>
                <c:pt idx="24028">
                  <c:v>1.0068416595458984E-3</c:v>
                </c:pt>
                <c:pt idx="24029">
                  <c:v>1.007080078125E-3</c:v>
                </c:pt>
                <c:pt idx="24030">
                  <c:v>1.007080078125E-3</c:v>
                </c:pt>
                <c:pt idx="24031">
                  <c:v>1.0068416595458984E-3</c:v>
                </c:pt>
                <c:pt idx="24032">
                  <c:v>1.007080078125E-3</c:v>
                </c:pt>
                <c:pt idx="24033">
                  <c:v>1.0080337524414063E-3</c:v>
                </c:pt>
                <c:pt idx="24034">
                  <c:v>1.0068416595458984E-3</c:v>
                </c:pt>
                <c:pt idx="24035">
                  <c:v>1.007080078125E-3</c:v>
                </c:pt>
                <c:pt idx="24036">
                  <c:v>1.007080078125E-3</c:v>
                </c:pt>
                <c:pt idx="24037">
                  <c:v>1.0068416595458984E-3</c:v>
                </c:pt>
                <c:pt idx="24038">
                  <c:v>1.007080078125E-3</c:v>
                </c:pt>
                <c:pt idx="24039">
                  <c:v>1.007080078125E-3</c:v>
                </c:pt>
                <c:pt idx="24040">
                  <c:v>1.0068416595458984E-3</c:v>
                </c:pt>
                <c:pt idx="24041">
                  <c:v>1.007080078125E-3</c:v>
                </c:pt>
                <c:pt idx="24042">
                  <c:v>1.007080078125E-3</c:v>
                </c:pt>
                <c:pt idx="24043">
                  <c:v>1.0068416595458984E-3</c:v>
                </c:pt>
                <c:pt idx="24044">
                  <c:v>1.007080078125E-3</c:v>
                </c:pt>
                <c:pt idx="24045">
                  <c:v>1.0080337524414063E-3</c:v>
                </c:pt>
                <c:pt idx="24046">
                  <c:v>1.007080078125E-3</c:v>
                </c:pt>
                <c:pt idx="24047">
                  <c:v>1.0068416595458984E-3</c:v>
                </c:pt>
                <c:pt idx="24048">
                  <c:v>1.007080078125E-3</c:v>
                </c:pt>
                <c:pt idx="24049">
                  <c:v>1.007080078125E-3</c:v>
                </c:pt>
                <c:pt idx="24050">
                  <c:v>1.0068416595458984E-3</c:v>
                </c:pt>
                <c:pt idx="24051">
                  <c:v>1.007080078125E-3</c:v>
                </c:pt>
                <c:pt idx="24052">
                  <c:v>1.007080078125E-3</c:v>
                </c:pt>
                <c:pt idx="24053">
                  <c:v>1.0068416595458984E-3</c:v>
                </c:pt>
                <c:pt idx="24054">
                  <c:v>1.007080078125E-3</c:v>
                </c:pt>
                <c:pt idx="24055">
                  <c:v>1.007080078125E-3</c:v>
                </c:pt>
                <c:pt idx="24056">
                  <c:v>1.0068416595458984E-3</c:v>
                </c:pt>
                <c:pt idx="24057">
                  <c:v>1.007080078125E-3</c:v>
                </c:pt>
                <c:pt idx="24058">
                  <c:v>1.0080337524414063E-3</c:v>
                </c:pt>
                <c:pt idx="24059">
                  <c:v>1.0068416595458984E-3</c:v>
                </c:pt>
                <c:pt idx="24060">
                  <c:v>1.007080078125E-3</c:v>
                </c:pt>
                <c:pt idx="24061">
                  <c:v>1.007080078125E-3</c:v>
                </c:pt>
                <c:pt idx="24062">
                  <c:v>1.0068416595458984E-3</c:v>
                </c:pt>
                <c:pt idx="24063">
                  <c:v>1.007080078125E-3</c:v>
                </c:pt>
                <c:pt idx="24064">
                  <c:v>1.007080078125E-3</c:v>
                </c:pt>
                <c:pt idx="24065">
                  <c:v>1.0068416595458984E-3</c:v>
                </c:pt>
                <c:pt idx="24066">
                  <c:v>1.007080078125E-3</c:v>
                </c:pt>
                <c:pt idx="24067">
                  <c:v>1.007080078125E-3</c:v>
                </c:pt>
                <c:pt idx="24068">
                  <c:v>1.0068416595458984E-3</c:v>
                </c:pt>
                <c:pt idx="24069">
                  <c:v>1.007080078125E-3</c:v>
                </c:pt>
                <c:pt idx="24070">
                  <c:v>1.0080337524414063E-3</c:v>
                </c:pt>
                <c:pt idx="24071">
                  <c:v>1.007080078125E-3</c:v>
                </c:pt>
                <c:pt idx="24072">
                  <c:v>1.0068416595458984E-3</c:v>
                </c:pt>
                <c:pt idx="24073">
                  <c:v>1.007080078125E-3</c:v>
                </c:pt>
                <c:pt idx="24074">
                  <c:v>1.007080078125E-3</c:v>
                </c:pt>
                <c:pt idx="24075">
                  <c:v>1.0068416595458984E-3</c:v>
                </c:pt>
                <c:pt idx="24076">
                  <c:v>1.007080078125E-3</c:v>
                </c:pt>
                <c:pt idx="24077">
                  <c:v>1.007080078125E-3</c:v>
                </c:pt>
                <c:pt idx="24078">
                  <c:v>1.0068416595458984E-3</c:v>
                </c:pt>
                <c:pt idx="24079">
                  <c:v>1.007080078125E-3</c:v>
                </c:pt>
                <c:pt idx="24080">
                  <c:v>1.007080078125E-3</c:v>
                </c:pt>
                <c:pt idx="24081">
                  <c:v>1.0068416595458984E-3</c:v>
                </c:pt>
                <c:pt idx="24082">
                  <c:v>1.007080078125E-3</c:v>
                </c:pt>
                <c:pt idx="24083">
                  <c:v>1.0080337524414063E-3</c:v>
                </c:pt>
                <c:pt idx="24084">
                  <c:v>1.0068416595458984E-3</c:v>
                </c:pt>
                <c:pt idx="24085">
                  <c:v>8.0561637878417969E-3</c:v>
                </c:pt>
                <c:pt idx="24086">
                  <c:v>1.0068416595458984E-3</c:v>
                </c:pt>
                <c:pt idx="24087">
                  <c:v>1.007080078125E-3</c:v>
                </c:pt>
                <c:pt idx="24088">
                  <c:v>1.0080337524414063E-3</c:v>
                </c:pt>
                <c:pt idx="24089">
                  <c:v>1.007080078125E-3</c:v>
                </c:pt>
                <c:pt idx="24090">
                  <c:v>1.0068416595458984E-3</c:v>
                </c:pt>
                <c:pt idx="24091">
                  <c:v>1.007080078125E-3</c:v>
                </c:pt>
                <c:pt idx="24092">
                  <c:v>1.007080078125E-3</c:v>
                </c:pt>
                <c:pt idx="24093">
                  <c:v>7.0488452911376953E-3</c:v>
                </c:pt>
                <c:pt idx="24094">
                  <c:v>1.007080078125E-3</c:v>
                </c:pt>
                <c:pt idx="24095">
                  <c:v>1.0080337524414063E-3</c:v>
                </c:pt>
                <c:pt idx="24096">
                  <c:v>1.0068416595458984E-3</c:v>
                </c:pt>
                <c:pt idx="24097">
                  <c:v>1.007080078125E-3</c:v>
                </c:pt>
                <c:pt idx="24098">
                  <c:v>1.007080078125E-3</c:v>
                </c:pt>
                <c:pt idx="24099">
                  <c:v>1.0068416595458984E-3</c:v>
                </c:pt>
                <c:pt idx="24100">
                  <c:v>1.007080078125E-3</c:v>
                </c:pt>
                <c:pt idx="24101">
                  <c:v>1.007080078125E-3</c:v>
                </c:pt>
                <c:pt idx="24102">
                  <c:v>1.0068416595458984E-3</c:v>
                </c:pt>
                <c:pt idx="24103">
                  <c:v>1.007080078125E-3</c:v>
                </c:pt>
                <c:pt idx="24104">
                  <c:v>1.007080078125E-3</c:v>
                </c:pt>
                <c:pt idx="24105">
                  <c:v>1.0068416595458984E-3</c:v>
                </c:pt>
                <c:pt idx="24106">
                  <c:v>1.007080078125E-3</c:v>
                </c:pt>
                <c:pt idx="24107">
                  <c:v>1.0080337524414063E-3</c:v>
                </c:pt>
                <c:pt idx="24108">
                  <c:v>1.007080078125E-3</c:v>
                </c:pt>
                <c:pt idx="24109">
                  <c:v>1.0068416595458984E-3</c:v>
                </c:pt>
                <c:pt idx="24110">
                  <c:v>1.007080078125E-3</c:v>
                </c:pt>
                <c:pt idx="24111">
                  <c:v>1.007080078125E-3</c:v>
                </c:pt>
                <c:pt idx="24112">
                  <c:v>1.0068416595458984E-3</c:v>
                </c:pt>
                <c:pt idx="24113">
                  <c:v>1.007080078125E-3</c:v>
                </c:pt>
                <c:pt idx="24114">
                  <c:v>1.007080078125E-3</c:v>
                </c:pt>
                <c:pt idx="24115">
                  <c:v>1.0068416595458984E-3</c:v>
                </c:pt>
                <c:pt idx="24116">
                  <c:v>1.007080078125E-3</c:v>
                </c:pt>
                <c:pt idx="24117">
                  <c:v>1.007080078125E-3</c:v>
                </c:pt>
                <c:pt idx="24118">
                  <c:v>1.0068416595458984E-3</c:v>
                </c:pt>
                <c:pt idx="24119">
                  <c:v>1.007080078125E-3</c:v>
                </c:pt>
                <c:pt idx="24120">
                  <c:v>1.0080337524414063E-3</c:v>
                </c:pt>
                <c:pt idx="24121">
                  <c:v>1.0068416595458984E-3</c:v>
                </c:pt>
                <c:pt idx="24122">
                  <c:v>1.007080078125E-3</c:v>
                </c:pt>
                <c:pt idx="24123">
                  <c:v>1.007080078125E-3</c:v>
                </c:pt>
                <c:pt idx="24124">
                  <c:v>1.0068416595458984E-3</c:v>
                </c:pt>
                <c:pt idx="24125">
                  <c:v>1.007080078125E-3</c:v>
                </c:pt>
                <c:pt idx="24126">
                  <c:v>1.007080078125E-3</c:v>
                </c:pt>
                <c:pt idx="24127">
                  <c:v>1.0068416595458984E-3</c:v>
                </c:pt>
                <c:pt idx="24128">
                  <c:v>1.007080078125E-3</c:v>
                </c:pt>
                <c:pt idx="24129">
                  <c:v>1.007080078125E-3</c:v>
                </c:pt>
                <c:pt idx="24130">
                  <c:v>1.0068416595458984E-3</c:v>
                </c:pt>
                <c:pt idx="24131">
                  <c:v>1.007080078125E-3</c:v>
                </c:pt>
                <c:pt idx="24132">
                  <c:v>1.0080337524414063E-3</c:v>
                </c:pt>
                <c:pt idx="24133">
                  <c:v>1.007080078125E-3</c:v>
                </c:pt>
                <c:pt idx="24134">
                  <c:v>1.0068416595458984E-3</c:v>
                </c:pt>
                <c:pt idx="24135">
                  <c:v>1.007080078125E-3</c:v>
                </c:pt>
                <c:pt idx="24136">
                  <c:v>1.007080078125E-3</c:v>
                </c:pt>
                <c:pt idx="24137">
                  <c:v>1.0068416595458984E-3</c:v>
                </c:pt>
                <c:pt idx="24138">
                  <c:v>1.007080078125E-3</c:v>
                </c:pt>
                <c:pt idx="24139">
                  <c:v>1.007080078125E-3</c:v>
                </c:pt>
                <c:pt idx="24140">
                  <c:v>1.0068416595458984E-3</c:v>
                </c:pt>
                <c:pt idx="24141">
                  <c:v>1.007080078125E-3</c:v>
                </c:pt>
                <c:pt idx="24142">
                  <c:v>1.007080078125E-3</c:v>
                </c:pt>
                <c:pt idx="24143">
                  <c:v>1.0068416595458984E-3</c:v>
                </c:pt>
                <c:pt idx="24144">
                  <c:v>1.007080078125E-3</c:v>
                </c:pt>
                <c:pt idx="24145">
                  <c:v>1.0080337524414063E-3</c:v>
                </c:pt>
                <c:pt idx="24146">
                  <c:v>1.0068416595458984E-3</c:v>
                </c:pt>
                <c:pt idx="24147">
                  <c:v>7.0490837097167969E-3</c:v>
                </c:pt>
                <c:pt idx="24148">
                  <c:v>1.007080078125E-3</c:v>
                </c:pt>
                <c:pt idx="24149">
                  <c:v>1.0068416595458984E-3</c:v>
                </c:pt>
                <c:pt idx="24150">
                  <c:v>1.007080078125E-3</c:v>
                </c:pt>
                <c:pt idx="24151">
                  <c:v>1.0080337524414063E-3</c:v>
                </c:pt>
                <c:pt idx="24152">
                  <c:v>1.007080078125E-3</c:v>
                </c:pt>
                <c:pt idx="24153">
                  <c:v>1.0068416595458984E-3</c:v>
                </c:pt>
                <c:pt idx="24154">
                  <c:v>1.007080078125E-3</c:v>
                </c:pt>
                <c:pt idx="24155">
                  <c:v>1.007080078125E-3</c:v>
                </c:pt>
                <c:pt idx="24156">
                  <c:v>1.0068416595458984E-3</c:v>
                </c:pt>
                <c:pt idx="24157">
                  <c:v>1.007080078125E-3</c:v>
                </c:pt>
                <c:pt idx="24158">
                  <c:v>1.007080078125E-3</c:v>
                </c:pt>
                <c:pt idx="24159">
                  <c:v>1.0068416595458984E-3</c:v>
                </c:pt>
                <c:pt idx="24160">
                  <c:v>1.007080078125E-3</c:v>
                </c:pt>
                <c:pt idx="24161">
                  <c:v>1.007080078125E-3</c:v>
                </c:pt>
                <c:pt idx="24162">
                  <c:v>1.0068416595458984E-3</c:v>
                </c:pt>
                <c:pt idx="24163">
                  <c:v>1.007080078125E-3</c:v>
                </c:pt>
                <c:pt idx="24164">
                  <c:v>1.0080337524414063E-3</c:v>
                </c:pt>
                <c:pt idx="24165">
                  <c:v>1.0068416595458984E-3</c:v>
                </c:pt>
                <c:pt idx="24166">
                  <c:v>1.007080078125E-3</c:v>
                </c:pt>
                <c:pt idx="24167">
                  <c:v>1.007080078125E-3</c:v>
                </c:pt>
                <c:pt idx="24168">
                  <c:v>1.0068416595458984E-3</c:v>
                </c:pt>
                <c:pt idx="24169">
                  <c:v>1.007080078125E-3</c:v>
                </c:pt>
                <c:pt idx="24170">
                  <c:v>1.007080078125E-3</c:v>
                </c:pt>
                <c:pt idx="24171">
                  <c:v>1.0068416595458984E-3</c:v>
                </c:pt>
                <c:pt idx="24172">
                  <c:v>1.007080078125E-3</c:v>
                </c:pt>
                <c:pt idx="24173">
                  <c:v>1.007080078125E-3</c:v>
                </c:pt>
                <c:pt idx="24174">
                  <c:v>1.0068416595458984E-3</c:v>
                </c:pt>
                <c:pt idx="24175">
                  <c:v>1.007080078125E-3</c:v>
                </c:pt>
                <c:pt idx="24176">
                  <c:v>1.0080337524414063E-3</c:v>
                </c:pt>
                <c:pt idx="24177">
                  <c:v>1.007080078125E-3</c:v>
                </c:pt>
                <c:pt idx="24178">
                  <c:v>1.0068416595458984E-3</c:v>
                </c:pt>
                <c:pt idx="24179">
                  <c:v>1.007080078125E-3</c:v>
                </c:pt>
                <c:pt idx="24180">
                  <c:v>1.007080078125E-3</c:v>
                </c:pt>
                <c:pt idx="24181">
                  <c:v>1.0068416595458984E-3</c:v>
                </c:pt>
                <c:pt idx="24182">
                  <c:v>1.007080078125E-3</c:v>
                </c:pt>
                <c:pt idx="24183">
                  <c:v>1.007080078125E-3</c:v>
                </c:pt>
                <c:pt idx="24184">
                  <c:v>1.0068416595458984E-3</c:v>
                </c:pt>
                <c:pt idx="24185">
                  <c:v>1.007080078125E-3</c:v>
                </c:pt>
                <c:pt idx="24186">
                  <c:v>1.007080078125E-3</c:v>
                </c:pt>
                <c:pt idx="24187">
                  <c:v>1.0068416595458984E-3</c:v>
                </c:pt>
                <c:pt idx="24188">
                  <c:v>1.0080337524414063E-3</c:v>
                </c:pt>
                <c:pt idx="24189">
                  <c:v>1.007080078125E-3</c:v>
                </c:pt>
                <c:pt idx="24190">
                  <c:v>1.0068416595458984E-3</c:v>
                </c:pt>
                <c:pt idx="24191">
                  <c:v>1.007080078125E-3</c:v>
                </c:pt>
                <c:pt idx="24192">
                  <c:v>1.007080078125E-3</c:v>
                </c:pt>
                <c:pt idx="24193">
                  <c:v>1.0068416595458984E-3</c:v>
                </c:pt>
                <c:pt idx="24194">
                  <c:v>1.007080078125E-3</c:v>
                </c:pt>
                <c:pt idx="24195">
                  <c:v>1.007080078125E-3</c:v>
                </c:pt>
                <c:pt idx="24196">
                  <c:v>1.0068416595458984E-3</c:v>
                </c:pt>
                <c:pt idx="24197">
                  <c:v>1.007080078125E-3</c:v>
                </c:pt>
                <c:pt idx="24198">
                  <c:v>1.007080078125E-3</c:v>
                </c:pt>
                <c:pt idx="24199">
                  <c:v>1.0068416595458984E-3</c:v>
                </c:pt>
                <c:pt idx="24200">
                  <c:v>1.007080078125E-3</c:v>
                </c:pt>
                <c:pt idx="24201">
                  <c:v>1.0080337524414063E-3</c:v>
                </c:pt>
                <c:pt idx="24202">
                  <c:v>1.007080078125E-3</c:v>
                </c:pt>
                <c:pt idx="24203">
                  <c:v>1.0068416595458984E-3</c:v>
                </c:pt>
                <c:pt idx="24204">
                  <c:v>1.007080078125E-3</c:v>
                </c:pt>
                <c:pt idx="24205">
                  <c:v>1.007080078125E-3</c:v>
                </c:pt>
                <c:pt idx="24206">
                  <c:v>1.0068416595458984E-3</c:v>
                </c:pt>
                <c:pt idx="24207">
                  <c:v>1.007080078125E-3</c:v>
                </c:pt>
                <c:pt idx="24208">
                  <c:v>1.007080078125E-3</c:v>
                </c:pt>
                <c:pt idx="24209">
                  <c:v>1.0068416595458984E-3</c:v>
                </c:pt>
                <c:pt idx="24210">
                  <c:v>1.007080078125E-3</c:v>
                </c:pt>
                <c:pt idx="24211">
                  <c:v>1.007080078125E-3</c:v>
                </c:pt>
                <c:pt idx="24212">
                  <c:v>1.0068416595458984E-3</c:v>
                </c:pt>
                <c:pt idx="24213">
                  <c:v>1.0080337524414063E-3</c:v>
                </c:pt>
                <c:pt idx="24214">
                  <c:v>6.0420036315917969E-3</c:v>
                </c:pt>
                <c:pt idx="24215">
                  <c:v>1.007080078125E-3</c:v>
                </c:pt>
                <c:pt idx="24216">
                  <c:v>1.0068416595458984E-3</c:v>
                </c:pt>
                <c:pt idx="24217">
                  <c:v>1.007080078125E-3</c:v>
                </c:pt>
                <c:pt idx="24218">
                  <c:v>1.007080078125E-3</c:v>
                </c:pt>
                <c:pt idx="24219">
                  <c:v>1.0068416595458984E-3</c:v>
                </c:pt>
                <c:pt idx="24220">
                  <c:v>1.007080078125E-3</c:v>
                </c:pt>
                <c:pt idx="24221">
                  <c:v>1.0080337524414063E-3</c:v>
                </c:pt>
                <c:pt idx="24222">
                  <c:v>1.007080078125E-3</c:v>
                </c:pt>
                <c:pt idx="24223">
                  <c:v>1.0068416595458984E-3</c:v>
                </c:pt>
                <c:pt idx="24224">
                  <c:v>1.007080078125E-3</c:v>
                </c:pt>
                <c:pt idx="24225">
                  <c:v>1.007080078125E-3</c:v>
                </c:pt>
                <c:pt idx="24226">
                  <c:v>1.0068416595458984E-3</c:v>
                </c:pt>
                <c:pt idx="24227">
                  <c:v>1.007080078125E-3</c:v>
                </c:pt>
                <c:pt idx="24228">
                  <c:v>1.007080078125E-3</c:v>
                </c:pt>
                <c:pt idx="24229">
                  <c:v>1.0068416595458984E-3</c:v>
                </c:pt>
                <c:pt idx="24230">
                  <c:v>1.007080078125E-3</c:v>
                </c:pt>
                <c:pt idx="24231">
                  <c:v>1.007080078125E-3</c:v>
                </c:pt>
                <c:pt idx="24232">
                  <c:v>1.0068416595458984E-3</c:v>
                </c:pt>
                <c:pt idx="24233">
                  <c:v>1.0080337524414063E-3</c:v>
                </c:pt>
                <c:pt idx="24234">
                  <c:v>1.007080078125E-3</c:v>
                </c:pt>
                <c:pt idx="24235">
                  <c:v>1.0068416595458984E-3</c:v>
                </c:pt>
                <c:pt idx="24236">
                  <c:v>1.007080078125E-3</c:v>
                </c:pt>
                <c:pt idx="24237">
                  <c:v>1.007080078125E-3</c:v>
                </c:pt>
                <c:pt idx="24238">
                  <c:v>1.0068416595458984E-3</c:v>
                </c:pt>
                <c:pt idx="24239">
                  <c:v>1.007080078125E-3</c:v>
                </c:pt>
                <c:pt idx="24240">
                  <c:v>1.007080078125E-3</c:v>
                </c:pt>
                <c:pt idx="24241">
                  <c:v>1.0068416595458984E-3</c:v>
                </c:pt>
                <c:pt idx="24242">
                  <c:v>1.007080078125E-3</c:v>
                </c:pt>
                <c:pt idx="24243">
                  <c:v>1.007080078125E-3</c:v>
                </c:pt>
                <c:pt idx="24244">
                  <c:v>1.0068416595458984E-3</c:v>
                </c:pt>
                <c:pt idx="24245">
                  <c:v>1.007080078125E-3</c:v>
                </c:pt>
                <c:pt idx="24246">
                  <c:v>1.0080337524414063E-3</c:v>
                </c:pt>
                <c:pt idx="24247">
                  <c:v>1.007080078125E-3</c:v>
                </c:pt>
                <c:pt idx="24248">
                  <c:v>1.0068416595458984E-3</c:v>
                </c:pt>
                <c:pt idx="24249">
                  <c:v>1.007080078125E-3</c:v>
                </c:pt>
                <c:pt idx="24250">
                  <c:v>1.007080078125E-3</c:v>
                </c:pt>
                <c:pt idx="24251">
                  <c:v>1.0068416595458984E-3</c:v>
                </c:pt>
                <c:pt idx="24252">
                  <c:v>1.007080078125E-3</c:v>
                </c:pt>
                <c:pt idx="24253">
                  <c:v>1.007080078125E-3</c:v>
                </c:pt>
                <c:pt idx="24254">
                  <c:v>1.0068416595458984E-3</c:v>
                </c:pt>
                <c:pt idx="24255">
                  <c:v>1.007080078125E-3</c:v>
                </c:pt>
                <c:pt idx="24256">
                  <c:v>1.007080078125E-3</c:v>
                </c:pt>
                <c:pt idx="24257">
                  <c:v>1.0068416595458984E-3</c:v>
                </c:pt>
                <c:pt idx="24258">
                  <c:v>1.0080337524414063E-3</c:v>
                </c:pt>
                <c:pt idx="24259">
                  <c:v>1.007080078125E-3</c:v>
                </c:pt>
                <c:pt idx="24260">
                  <c:v>1.0068416595458984E-3</c:v>
                </c:pt>
                <c:pt idx="24261">
                  <c:v>1.007080078125E-3</c:v>
                </c:pt>
                <c:pt idx="24262">
                  <c:v>1.007080078125E-3</c:v>
                </c:pt>
                <c:pt idx="24263">
                  <c:v>1.0068416595458984E-3</c:v>
                </c:pt>
                <c:pt idx="24264">
                  <c:v>1.007080078125E-3</c:v>
                </c:pt>
                <c:pt idx="24265">
                  <c:v>1.007080078125E-3</c:v>
                </c:pt>
                <c:pt idx="24266">
                  <c:v>1.0068416595458984E-3</c:v>
                </c:pt>
                <c:pt idx="24267">
                  <c:v>1.007080078125E-3</c:v>
                </c:pt>
                <c:pt idx="24268">
                  <c:v>1.007080078125E-3</c:v>
                </c:pt>
                <c:pt idx="24269">
                  <c:v>1.0068416595458984E-3</c:v>
                </c:pt>
                <c:pt idx="24270">
                  <c:v>1.007080078125E-3</c:v>
                </c:pt>
                <c:pt idx="24271">
                  <c:v>1.0080337524414063E-3</c:v>
                </c:pt>
                <c:pt idx="24272">
                  <c:v>1.007080078125E-3</c:v>
                </c:pt>
                <c:pt idx="24273">
                  <c:v>1.0068416595458984E-3</c:v>
                </c:pt>
                <c:pt idx="24274">
                  <c:v>1.007080078125E-3</c:v>
                </c:pt>
                <c:pt idx="24275">
                  <c:v>1.007080078125E-3</c:v>
                </c:pt>
                <c:pt idx="24276">
                  <c:v>1.0068416595458984E-3</c:v>
                </c:pt>
                <c:pt idx="24277">
                  <c:v>1.007080078125E-3</c:v>
                </c:pt>
                <c:pt idx="24278">
                  <c:v>1.007080078125E-3</c:v>
                </c:pt>
                <c:pt idx="24279">
                  <c:v>1.0068416595458984E-3</c:v>
                </c:pt>
                <c:pt idx="24280">
                  <c:v>1.007080078125E-3</c:v>
                </c:pt>
                <c:pt idx="24281">
                  <c:v>1.007080078125E-3</c:v>
                </c:pt>
                <c:pt idx="24282">
                  <c:v>1.0068416595458984E-3</c:v>
                </c:pt>
                <c:pt idx="24283">
                  <c:v>1.0080337524414063E-3</c:v>
                </c:pt>
                <c:pt idx="24284">
                  <c:v>1.007080078125E-3</c:v>
                </c:pt>
                <c:pt idx="24285">
                  <c:v>1.0068416595458984E-3</c:v>
                </c:pt>
                <c:pt idx="24286">
                  <c:v>1.007080078125E-3</c:v>
                </c:pt>
                <c:pt idx="24287">
                  <c:v>1.007080078125E-3</c:v>
                </c:pt>
                <c:pt idx="24288">
                  <c:v>1.0068416595458984E-3</c:v>
                </c:pt>
                <c:pt idx="24289">
                  <c:v>1.007080078125E-3</c:v>
                </c:pt>
                <c:pt idx="24290">
                  <c:v>1.007080078125E-3</c:v>
                </c:pt>
                <c:pt idx="24291">
                  <c:v>1.0068416595458984E-3</c:v>
                </c:pt>
                <c:pt idx="24292">
                  <c:v>1.007080078125E-3</c:v>
                </c:pt>
                <c:pt idx="24293">
                  <c:v>1.007080078125E-3</c:v>
                </c:pt>
                <c:pt idx="24294">
                  <c:v>1.0068416595458984E-3</c:v>
                </c:pt>
                <c:pt idx="24295">
                  <c:v>1.007080078125E-3</c:v>
                </c:pt>
                <c:pt idx="24296">
                  <c:v>1.0080337524414063E-3</c:v>
                </c:pt>
                <c:pt idx="24297">
                  <c:v>1.007080078125E-3</c:v>
                </c:pt>
                <c:pt idx="24298">
                  <c:v>1.0068416595458984E-3</c:v>
                </c:pt>
                <c:pt idx="24299">
                  <c:v>3.9276123046875E-2</c:v>
                </c:pt>
                <c:pt idx="24300">
                  <c:v>1.0068416595458984E-3</c:v>
                </c:pt>
                <c:pt idx="24301">
                  <c:v>1.007080078125E-3</c:v>
                </c:pt>
                <c:pt idx="24302">
                  <c:v>1.007080078125E-3</c:v>
                </c:pt>
                <c:pt idx="24303">
                  <c:v>1.0068416595458984E-3</c:v>
                </c:pt>
                <c:pt idx="24304">
                  <c:v>1.007080078125E-3</c:v>
                </c:pt>
                <c:pt idx="24305">
                  <c:v>1.007080078125E-3</c:v>
                </c:pt>
                <c:pt idx="24306">
                  <c:v>1.0068416595458984E-3</c:v>
                </c:pt>
                <c:pt idx="24307">
                  <c:v>3.0221939086914063E-3</c:v>
                </c:pt>
                <c:pt idx="24308">
                  <c:v>1.0068416595458984E-3</c:v>
                </c:pt>
                <c:pt idx="24309">
                  <c:v>1.007080078125E-3</c:v>
                </c:pt>
                <c:pt idx="24310">
                  <c:v>1.007080078125E-3</c:v>
                </c:pt>
                <c:pt idx="24311">
                  <c:v>1.0068416595458984E-3</c:v>
                </c:pt>
                <c:pt idx="24312">
                  <c:v>1.007080078125E-3</c:v>
                </c:pt>
                <c:pt idx="24313">
                  <c:v>1.007080078125E-3</c:v>
                </c:pt>
                <c:pt idx="24314">
                  <c:v>1.0068416595458984E-3</c:v>
                </c:pt>
                <c:pt idx="24315">
                  <c:v>1.007080078125E-3</c:v>
                </c:pt>
                <c:pt idx="24316">
                  <c:v>1.007080078125E-3</c:v>
                </c:pt>
                <c:pt idx="24317">
                  <c:v>1.0068416595458984E-3</c:v>
                </c:pt>
                <c:pt idx="24318">
                  <c:v>1.0080337524414063E-3</c:v>
                </c:pt>
                <c:pt idx="24319">
                  <c:v>1.007080078125E-3</c:v>
                </c:pt>
                <c:pt idx="24320">
                  <c:v>1.0068416595458984E-3</c:v>
                </c:pt>
                <c:pt idx="24321">
                  <c:v>1.007080078125E-3</c:v>
                </c:pt>
                <c:pt idx="24322">
                  <c:v>1.007080078125E-3</c:v>
                </c:pt>
                <c:pt idx="24323">
                  <c:v>1.0068416595458984E-3</c:v>
                </c:pt>
                <c:pt idx="24324">
                  <c:v>1.007080078125E-3</c:v>
                </c:pt>
                <c:pt idx="24325">
                  <c:v>1.007080078125E-3</c:v>
                </c:pt>
                <c:pt idx="24326">
                  <c:v>1.0068416595458984E-3</c:v>
                </c:pt>
                <c:pt idx="24327">
                  <c:v>1.007080078125E-3</c:v>
                </c:pt>
                <c:pt idx="24328">
                  <c:v>1.007080078125E-3</c:v>
                </c:pt>
                <c:pt idx="24329">
                  <c:v>1.0068416595458984E-3</c:v>
                </c:pt>
                <c:pt idx="24330">
                  <c:v>1.007080078125E-3</c:v>
                </c:pt>
                <c:pt idx="24331">
                  <c:v>1.0080337524414063E-3</c:v>
                </c:pt>
                <c:pt idx="24332">
                  <c:v>1.007080078125E-3</c:v>
                </c:pt>
                <c:pt idx="24333">
                  <c:v>1.0068416595458984E-3</c:v>
                </c:pt>
                <c:pt idx="24334">
                  <c:v>1.007080078125E-3</c:v>
                </c:pt>
                <c:pt idx="24335">
                  <c:v>1.007080078125E-3</c:v>
                </c:pt>
                <c:pt idx="24336">
                  <c:v>1.0068416595458984E-3</c:v>
                </c:pt>
                <c:pt idx="24337">
                  <c:v>1.007080078125E-3</c:v>
                </c:pt>
                <c:pt idx="24338">
                  <c:v>1.007080078125E-3</c:v>
                </c:pt>
                <c:pt idx="24339">
                  <c:v>1.0068416595458984E-3</c:v>
                </c:pt>
                <c:pt idx="24340">
                  <c:v>1.007080078125E-3</c:v>
                </c:pt>
                <c:pt idx="24341">
                  <c:v>1.007080078125E-3</c:v>
                </c:pt>
                <c:pt idx="24342">
                  <c:v>1.0068416595458984E-3</c:v>
                </c:pt>
                <c:pt idx="24343">
                  <c:v>1.0080337524414063E-3</c:v>
                </c:pt>
                <c:pt idx="24344">
                  <c:v>1.007080078125E-3</c:v>
                </c:pt>
                <c:pt idx="24345">
                  <c:v>1.0068416595458984E-3</c:v>
                </c:pt>
                <c:pt idx="24346">
                  <c:v>1.007080078125E-3</c:v>
                </c:pt>
                <c:pt idx="24347">
                  <c:v>1.007080078125E-3</c:v>
                </c:pt>
                <c:pt idx="24348">
                  <c:v>1.0068416595458984E-3</c:v>
                </c:pt>
                <c:pt idx="24349">
                  <c:v>1.007080078125E-3</c:v>
                </c:pt>
                <c:pt idx="24350">
                  <c:v>1.007080078125E-3</c:v>
                </c:pt>
                <c:pt idx="24351">
                  <c:v>1.0068416595458984E-3</c:v>
                </c:pt>
                <c:pt idx="24352">
                  <c:v>1.007080078125E-3</c:v>
                </c:pt>
                <c:pt idx="24353">
                  <c:v>1.007080078125E-3</c:v>
                </c:pt>
                <c:pt idx="24354">
                  <c:v>1.0068416595458984E-3</c:v>
                </c:pt>
                <c:pt idx="24355">
                  <c:v>1.007080078125E-3</c:v>
                </c:pt>
                <c:pt idx="24356">
                  <c:v>1.0080337524414063E-3</c:v>
                </c:pt>
                <c:pt idx="24357">
                  <c:v>1.007080078125E-3</c:v>
                </c:pt>
                <c:pt idx="24358">
                  <c:v>1.0068416595458984E-3</c:v>
                </c:pt>
                <c:pt idx="24359">
                  <c:v>1.007080078125E-3</c:v>
                </c:pt>
                <c:pt idx="24360">
                  <c:v>1.007080078125E-3</c:v>
                </c:pt>
                <c:pt idx="24361">
                  <c:v>1.0068416595458984E-3</c:v>
                </c:pt>
                <c:pt idx="24362">
                  <c:v>1.007080078125E-3</c:v>
                </c:pt>
                <c:pt idx="24363">
                  <c:v>1.007080078125E-3</c:v>
                </c:pt>
                <c:pt idx="24364">
                  <c:v>1.0068416595458984E-3</c:v>
                </c:pt>
                <c:pt idx="24365">
                  <c:v>1.007080078125E-3</c:v>
                </c:pt>
                <c:pt idx="24366">
                  <c:v>1.0068416595458984E-3</c:v>
                </c:pt>
                <c:pt idx="24367">
                  <c:v>1.007080078125E-3</c:v>
                </c:pt>
                <c:pt idx="24368">
                  <c:v>1.0080337524414063E-3</c:v>
                </c:pt>
                <c:pt idx="24369">
                  <c:v>1.007080078125E-3</c:v>
                </c:pt>
                <c:pt idx="24370">
                  <c:v>1.0068416595458984E-3</c:v>
                </c:pt>
                <c:pt idx="24371">
                  <c:v>1.007080078125E-3</c:v>
                </c:pt>
                <c:pt idx="24372">
                  <c:v>1.007080078125E-3</c:v>
                </c:pt>
                <c:pt idx="24373">
                  <c:v>1.0068416595458984E-3</c:v>
                </c:pt>
                <c:pt idx="24374">
                  <c:v>1.007080078125E-3</c:v>
                </c:pt>
                <c:pt idx="24375">
                  <c:v>1.007080078125E-3</c:v>
                </c:pt>
                <c:pt idx="24376">
                  <c:v>1.0068416595458984E-3</c:v>
                </c:pt>
                <c:pt idx="24377">
                  <c:v>1.007080078125E-3</c:v>
                </c:pt>
                <c:pt idx="24378">
                  <c:v>1.007080078125E-3</c:v>
                </c:pt>
                <c:pt idx="24379">
                  <c:v>1.0068416595458984E-3</c:v>
                </c:pt>
                <c:pt idx="24380">
                  <c:v>1.007080078125E-3</c:v>
                </c:pt>
                <c:pt idx="24381">
                  <c:v>1.0080337524414063E-3</c:v>
                </c:pt>
                <c:pt idx="24382">
                  <c:v>1.007080078125E-3</c:v>
                </c:pt>
                <c:pt idx="24383">
                  <c:v>1.0068416595458984E-3</c:v>
                </c:pt>
                <c:pt idx="24384">
                  <c:v>1.007080078125E-3</c:v>
                </c:pt>
                <c:pt idx="24385">
                  <c:v>1.007080078125E-3</c:v>
                </c:pt>
                <c:pt idx="24386">
                  <c:v>1.0068416595458984E-3</c:v>
                </c:pt>
                <c:pt idx="24387">
                  <c:v>1.007080078125E-3</c:v>
                </c:pt>
                <c:pt idx="24388">
                  <c:v>1.0068416595458984E-3</c:v>
                </c:pt>
                <c:pt idx="24389">
                  <c:v>1.007080078125E-3</c:v>
                </c:pt>
                <c:pt idx="24390">
                  <c:v>1.007080078125E-3</c:v>
                </c:pt>
                <c:pt idx="24391">
                  <c:v>1.0068416595458984E-3</c:v>
                </c:pt>
                <c:pt idx="24392">
                  <c:v>1.007080078125E-3</c:v>
                </c:pt>
                <c:pt idx="24393">
                  <c:v>1.0080337524414063E-3</c:v>
                </c:pt>
                <c:pt idx="24394">
                  <c:v>1.007080078125E-3</c:v>
                </c:pt>
                <c:pt idx="24395">
                  <c:v>1.0068416595458984E-3</c:v>
                </c:pt>
                <c:pt idx="24396">
                  <c:v>1.007080078125E-3</c:v>
                </c:pt>
                <c:pt idx="24397">
                  <c:v>1.007080078125E-3</c:v>
                </c:pt>
                <c:pt idx="24398">
                  <c:v>1.0068416595458984E-3</c:v>
                </c:pt>
                <c:pt idx="24399">
                  <c:v>2.01416015625E-3</c:v>
                </c:pt>
                <c:pt idx="24400">
                  <c:v>1.0068416595458984E-3</c:v>
                </c:pt>
                <c:pt idx="24401">
                  <c:v>1.007080078125E-3</c:v>
                </c:pt>
                <c:pt idx="24402">
                  <c:v>1.007080078125E-3</c:v>
                </c:pt>
                <c:pt idx="24403">
                  <c:v>1.0068416595458984E-3</c:v>
                </c:pt>
                <c:pt idx="24404">
                  <c:v>1.007080078125E-3</c:v>
                </c:pt>
                <c:pt idx="24405">
                  <c:v>1.0080337524414063E-3</c:v>
                </c:pt>
                <c:pt idx="24406">
                  <c:v>1.007080078125E-3</c:v>
                </c:pt>
                <c:pt idx="24407">
                  <c:v>1.0068416595458984E-3</c:v>
                </c:pt>
                <c:pt idx="24408">
                  <c:v>1.007080078125E-3</c:v>
                </c:pt>
                <c:pt idx="24409">
                  <c:v>1.0068416595458984E-3</c:v>
                </c:pt>
                <c:pt idx="24410">
                  <c:v>1.007080078125E-3</c:v>
                </c:pt>
                <c:pt idx="24411">
                  <c:v>1.007080078125E-3</c:v>
                </c:pt>
                <c:pt idx="24412">
                  <c:v>1.0068416595458984E-3</c:v>
                </c:pt>
                <c:pt idx="24413">
                  <c:v>1.007080078125E-3</c:v>
                </c:pt>
                <c:pt idx="24414">
                  <c:v>1.007080078125E-3</c:v>
                </c:pt>
                <c:pt idx="24415">
                  <c:v>1.0068416595458984E-3</c:v>
                </c:pt>
                <c:pt idx="24416">
                  <c:v>1.007080078125E-3</c:v>
                </c:pt>
                <c:pt idx="24417">
                  <c:v>1.0080337524414063E-3</c:v>
                </c:pt>
                <c:pt idx="24418">
                  <c:v>1.007080078125E-3</c:v>
                </c:pt>
                <c:pt idx="24419">
                  <c:v>1.0068416595458984E-3</c:v>
                </c:pt>
                <c:pt idx="24420">
                  <c:v>1.007080078125E-3</c:v>
                </c:pt>
                <c:pt idx="24421">
                  <c:v>1.007080078125E-3</c:v>
                </c:pt>
                <c:pt idx="24422">
                  <c:v>1.0068416595458984E-3</c:v>
                </c:pt>
                <c:pt idx="24423">
                  <c:v>1.007080078125E-3</c:v>
                </c:pt>
                <c:pt idx="24424">
                  <c:v>1.007080078125E-3</c:v>
                </c:pt>
                <c:pt idx="24425">
                  <c:v>1.0068416595458984E-3</c:v>
                </c:pt>
                <c:pt idx="24426">
                  <c:v>1.007080078125E-3</c:v>
                </c:pt>
                <c:pt idx="24427">
                  <c:v>1.007080078125E-3</c:v>
                </c:pt>
                <c:pt idx="24428">
                  <c:v>1.0068416595458984E-3</c:v>
                </c:pt>
                <c:pt idx="24429">
                  <c:v>1.007080078125E-3</c:v>
                </c:pt>
                <c:pt idx="24430">
                  <c:v>1.0080337524414063E-3</c:v>
                </c:pt>
                <c:pt idx="24431">
                  <c:v>1.0068416595458984E-3</c:v>
                </c:pt>
                <c:pt idx="24432">
                  <c:v>1.007080078125E-3</c:v>
                </c:pt>
                <c:pt idx="24433">
                  <c:v>1.007080078125E-3</c:v>
                </c:pt>
                <c:pt idx="24434">
                  <c:v>1.0068416595458984E-3</c:v>
                </c:pt>
                <c:pt idx="24435">
                  <c:v>1.007080078125E-3</c:v>
                </c:pt>
                <c:pt idx="24436">
                  <c:v>1.007080078125E-3</c:v>
                </c:pt>
                <c:pt idx="24437">
                  <c:v>1.0068416595458984E-3</c:v>
                </c:pt>
                <c:pt idx="24438">
                  <c:v>1.007080078125E-3</c:v>
                </c:pt>
                <c:pt idx="24439">
                  <c:v>1.007080078125E-3</c:v>
                </c:pt>
                <c:pt idx="24440">
                  <c:v>1.0068416595458984E-3</c:v>
                </c:pt>
                <c:pt idx="24441">
                  <c:v>1.007080078125E-3</c:v>
                </c:pt>
                <c:pt idx="24442">
                  <c:v>1.0080337524414063E-3</c:v>
                </c:pt>
                <c:pt idx="24443">
                  <c:v>1.007080078125E-3</c:v>
                </c:pt>
                <c:pt idx="24444">
                  <c:v>1.0068416595458984E-3</c:v>
                </c:pt>
                <c:pt idx="24445">
                  <c:v>1.007080078125E-3</c:v>
                </c:pt>
                <c:pt idx="24446">
                  <c:v>1.007080078125E-3</c:v>
                </c:pt>
                <c:pt idx="24447">
                  <c:v>1.0068416595458984E-3</c:v>
                </c:pt>
                <c:pt idx="24448">
                  <c:v>1.007080078125E-3</c:v>
                </c:pt>
                <c:pt idx="24449">
                  <c:v>1.007080078125E-3</c:v>
                </c:pt>
                <c:pt idx="24450">
                  <c:v>1.0068416595458984E-3</c:v>
                </c:pt>
                <c:pt idx="24451">
                  <c:v>1.007080078125E-3</c:v>
                </c:pt>
                <c:pt idx="24452">
                  <c:v>1.007080078125E-3</c:v>
                </c:pt>
                <c:pt idx="24453">
                  <c:v>1.0068416595458984E-3</c:v>
                </c:pt>
                <c:pt idx="24454">
                  <c:v>1.007080078125E-3</c:v>
                </c:pt>
                <c:pt idx="24455">
                  <c:v>1.0080337524414063E-3</c:v>
                </c:pt>
                <c:pt idx="24456">
                  <c:v>1.0068416595458984E-3</c:v>
                </c:pt>
                <c:pt idx="24457">
                  <c:v>1.007080078125E-3</c:v>
                </c:pt>
                <c:pt idx="24458">
                  <c:v>1.007080078125E-3</c:v>
                </c:pt>
                <c:pt idx="24459">
                  <c:v>1.0068416595458984E-3</c:v>
                </c:pt>
                <c:pt idx="24460">
                  <c:v>1.007080078125E-3</c:v>
                </c:pt>
                <c:pt idx="24461">
                  <c:v>1.007080078125E-3</c:v>
                </c:pt>
                <c:pt idx="24462">
                  <c:v>1.0068416595458984E-3</c:v>
                </c:pt>
                <c:pt idx="24463">
                  <c:v>1.007080078125E-3</c:v>
                </c:pt>
                <c:pt idx="24464">
                  <c:v>1.007080078125E-3</c:v>
                </c:pt>
                <c:pt idx="24465">
                  <c:v>1.0068416595458984E-3</c:v>
                </c:pt>
                <c:pt idx="24466">
                  <c:v>1.007080078125E-3</c:v>
                </c:pt>
                <c:pt idx="24467">
                  <c:v>1.0080337524414063E-3</c:v>
                </c:pt>
                <c:pt idx="24468">
                  <c:v>1.007080078125E-3</c:v>
                </c:pt>
                <c:pt idx="24469">
                  <c:v>1.0068416595458984E-3</c:v>
                </c:pt>
                <c:pt idx="24470">
                  <c:v>1.007080078125E-3</c:v>
                </c:pt>
                <c:pt idx="24471">
                  <c:v>1.007080078125E-3</c:v>
                </c:pt>
                <c:pt idx="24472">
                  <c:v>1.0068416595458984E-3</c:v>
                </c:pt>
                <c:pt idx="24473">
                  <c:v>1.007080078125E-3</c:v>
                </c:pt>
                <c:pt idx="24474">
                  <c:v>1.007080078125E-3</c:v>
                </c:pt>
                <c:pt idx="24475">
                  <c:v>1.0068416595458984E-3</c:v>
                </c:pt>
                <c:pt idx="24476">
                  <c:v>1.007080078125E-3</c:v>
                </c:pt>
                <c:pt idx="24477">
                  <c:v>1.007080078125E-3</c:v>
                </c:pt>
                <c:pt idx="24478">
                  <c:v>1.0068416595458984E-3</c:v>
                </c:pt>
                <c:pt idx="24479">
                  <c:v>1.007080078125E-3</c:v>
                </c:pt>
                <c:pt idx="24480">
                  <c:v>1.0080337524414063E-3</c:v>
                </c:pt>
                <c:pt idx="24481">
                  <c:v>1.0068416595458984E-3</c:v>
                </c:pt>
                <c:pt idx="24482">
                  <c:v>1.007080078125E-3</c:v>
                </c:pt>
                <c:pt idx="24483">
                  <c:v>1.0071039199829102E-2</c:v>
                </c:pt>
                <c:pt idx="24484">
                  <c:v>1.007080078125E-3</c:v>
                </c:pt>
                <c:pt idx="24485">
                  <c:v>1.0068416595458984E-3</c:v>
                </c:pt>
                <c:pt idx="24486">
                  <c:v>1.007080078125E-3</c:v>
                </c:pt>
                <c:pt idx="24487">
                  <c:v>1.007080078125E-3</c:v>
                </c:pt>
                <c:pt idx="24488">
                  <c:v>1.0068416595458984E-3</c:v>
                </c:pt>
                <c:pt idx="24489">
                  <c:v>1.007080078125E-3</c:v>
                </c:pt>
                <c:pt idx="24490">
                  <c:v>1.007080078125E-3</c:v>
                </c:pt>
                <c:pt idx="24491">
                  <c:v>1.0068416595458984E-3</c:v>
                </c:pt>
                <c:pt idx="24492">
                  <c:v>1.007080078125E-3</c:v>
                </c:pt>
                <c:pt idx="24493">
                  <c:v>1.007080078125E-3</c:v>
                </c:pt>
                <c:pt idx="24494">
                  <c:v>1.0068416595458984E-3</c:v>
                </c:pt>
                <c:pt idx="24495">
                  <c:v>1.007080078125E-3</c:v>
                </c:pt>
                <c:pt idx="24496">
                  <c:v>1.0080337524414063E-3</c:v>
                </c:pt>
                <c:pt idx="24497">
                  <c:v>1.0068416595458984E-3</c:v>
                </c:pt>
                <c:pt idx="24498">
                  <c:v>1.007080078125E-3</c:v>
                </c:pt>
                <c:pt idx="24499">
                  <c:v>1.007080078125E-3</c:v>
                </c:pt>
                <c:pt idx="24500">
                  <c:v>1.0068416595458984E-3</c:v>
                </c:pt>
                <c:pt idx="24501">
                  <c:v>1.007080078125E-3</c:v>
                </c:pt>
                <c:pt idx="24502">
                  <c:v>1.007080078125E-3</c:v>
                </c:pt>
                <c:pt idx="24503">
                  <c:v>1.0068416595458984E-3</c:v>
                </c:pt>
                <c:pt idx="24504">
                  <c:v>1.007080078125E-3</c:v>
                </c:pt>
                <c:pt idx="24505">
                  <c:v>1.007080078125E-3</c:v>
                </c:pt>
                <c:pt idx="24506">
                  <c:v>1.0068416595458984E-3</c:v>
                </c:pt>
                <c:pt idx="24507">
                  <c:v>1.007080078125E-3</c:v>
                </c:pt>
                <c:pt idx="24508">
                  <c:v>1.0080337524414063E-3</c:v>
                </c:pt>
                <c:pt idx="24509">
                  <c:v>1.007080078125E-3</c:v>
                </c:pt>
                <c:pt idx="24510">
                  <c:v>1.0068416595458984E-3</c:v>
                </c:pt>
                <c:pt idx="24511">
                  <c:v>1.007080078125E-3</c:v>
                </c:pt>
                <c:pt idx="24512">
                  <c:v>1.007080078125E-3</c:v>
                </c:pt>
                <c:pt idx="24513">
                  <c:v>1.0068416595458984E-3</c:v>
                </c:pt>
                <c:pt idx="24514">
                  <c:v>1.007080078125E-3</c:v>
                </c:pt>
                <c:pt idx="24515">
                  <c:v>1.007080078125E-3</c:v>
                </c:pt>
                <c:pt idx="24516">
                  <c:v>1.0068416595458984E-3</c:v>
                </c:pt>
                <c:pt idx="24517">
                  <c:v>1.007080078125E-3</c:v>
                </c:pt>
                <c:pt idx="24518">
                  <c:v>1.007080078125E-3</c:v>
                </c:pt>
                <c:pt idx="24519">
                  <c:v>1.0068416595458984E-3</c:v>
                </c:pt>
                <c:pt idx="24520">
                  <c:v>1.007080078125E-3</c:v>
                </c:pt>
                <c:pt idx="24521">
                  <c:v>1.0080337524414063E-3</c:v>
                </c:pt>
                <c:pt idx="24522">
                  <c:v>1.0068416595458984E-3</c:v>
                </c:pt>
                <c:pt idx="24523">
                  <c:v>1.007080078125E-3</c:v>
                </c:pt>
                <c:pt idx="24524">
                  <c:v>1.007080078125E-3</c:v>
                </c:pt>
                <c:pt idx="24525">
                  <c:v>1.0068416595458984E-3</c:v>
                </c:pt>
                <c:pt idx="24526">
                  <c:v>1.007080078125E-3</c:v>
                </c:pt>
                <c:pt idx="24527">
                  <c:v>1.007080078125E-3</c:v>
                </c:pt>
                <c:pt idx="24528">
                  <c:v>1.0068416595458984E-3</c:v>
                </c:pt>
                <c:pt idx="24529">
                  <c:v>1.007080078125E-3</c:v>
                </c:pt>
                <c:pt idx="24530">
                  <c:v>1.007080078125E-3</c:v>
                </c:pt>
                <c:pt idx="24531">
                  <c:v>1.0068416595458984E-3</c:v>
                </c:pt>
                <c:pt idx="24532">
                  <c:v>1.007080078125E-3</c:v>
                </c:pt>
                <c:pt idx="24533">
                  <c:v>1.0080337524414063E-3</c:v>
                </c:pt>
                <c:pt idx="24534">
                  <c:v>1.007080078125E-3</c:v>
                </c:pt>
                <c:pt idx="24535">
                  <c:v>1.0068416595458984E-3</c:v>
                </c:pt>
                <c:pt idx="24536">
                  <c:v>1.007080078125E-3</c:v>
                </c:pt>
                <c:pt idx="24537">
                  <c:v>1.007080078125E-3</c:v>
                </c:pt>
                <c:pt idx="24538">
                  <c:v>1.0068416595458984E-3</c:v>
                </c:pt>
                <c:pt idx="24539">
                  <c:v>1.007080078125E-3</c:v>
                </c:pt>
                <c:pt idx="24540">
                  <c:v>1.007080078125E-3</c:v>
                </c:pt>
                <c:pt idx="24541">
                  <c:v>1.0068416595458984E-3</c:v>
                </c:pt>
                <c:pt idx="24542">
                  <c:v>1.007080078125E-3</c:v>
                </c:pt>
                <c:pt idx="24543">
                  <c:v>1.007080078125E-3</c:v>
                </c:pt>
                <c:pt idx="24544">
                  <c:v>1.0068416595458984E-3</c:v>
                </c:pt>
                <c:pt idx="24545">
                  <c:v>1.007080078125E-3</c:v>
                </c:pt>
                <c:pt idx="24546">
                  <c:v>1.0080337524414063E-3</c:v>
                </c:pt>
                <c:pt idx="24547">
                  <c:v>1.0068416595458984E-3</c:v>
                </c:pt>
                <c:pt idx="24548">
                  <c:v>1.007080078125E-3</c:v>
                </c:pt>
                <c:pt idx="24549">
                  <c:v>1.007080078125E-3</c:v>
                </c:pt>
                <c:pt idx="24550">
                  <c:v>1.0068416595458984E-3</c:v>
                </c:pt>
                <c:pt idx="24551">
                  <c:v>1.007080078125E-3</c:v>
                </c:pt>
                <c:pt idx="24552">
                  <c:v>1.007080078125E-3</c:v>
                </c:pt>
                <c:pt idx="24553">
                  <c:v>1.0068416595458984E-3</c:v>
                </c:pt>
                <c:pt idx="24554">
                  <c:v>1.007080078125E-3</c:v>
                </c:pt>
                <c:pt idx="24555">
                  <c:v>1.007080078125E-3</c:v>
                </c:pt>
                <c:pt idx="24556">
                  <c:v>1.0068416595458984E-3</c:v>
                </c:pt>
                <c:pt idx="24557">
                  <c:v>1.007080078125E-3</c:v>
                </c:pt>
                <c:pt idx="24558">
                  <c:v>1.0080337524414063E-3</c:v>
                </c:pt>
                <c:pt idx="24559">
                  <c:v>1.007080078125E-3</c:v>
                </c:pt>
                <c:pt idx="24560">
                  <c:v>1.0068416595458984E-3</c:v>
                </c:pt>
                <c:pt idx="24561">
                  <c:v>1.007080078125E-3</c:v>
                </c:pt>
                <c:pt idx="24562">
                  <c:v>1.007080078125E-3</c:v>
                </c:pt>
                <c:pt idx="24563">
                  <c:v>1.0068416595458984E-3</c:v>
                </c:pt>
                <c:pt idx="24564">
                  <c:v>1.007080078125E-3</c:v>
                </c:pt>
                <c:pt idx="24565">
                  <c:v>1.007080078125E-3</c:v>
                </c:pt>
                <c:pt idx="24566">
                  <c:v>1.0068416595458984E-3</c:v>
                </c:pt>
                <c:pt idx="24567">
                  <c:v>1.007080078125E-3</c:v>
                </c:pt>
                <c:pt idx="24568">
                  <c:v>1.007080078125E-3</c:v>
                </c:pt>
                <c:pt idx="24569">
                  <c:v>1.0068416595458984E-3</c:v>
                </c:pt>
                <c:pt idx="24570">
                  <c:v>1.007080078125E-3</c:v>
                </c:pt>
                <c:pt idx="24571">
                  <c:v>1.0080337524414063E-3</c:v>
                </c:pt>
                <c:pt idx="24572">
                  <c:v>1.0068416595458984E-3</c:v>
                </c:pt>
                <c:pt idx="24573">
                  <c:v>1.007080078125E-3</c:v>
                </c:pt>
                <c:pt idx="24574">
                  <c:v>1.007080078125E-3</c:v>
                </c:pt>
                <c:pt idx="24575">
                  <c:v>1.0068416595458984E-3</c:v>
                </c:pt>
                <c:pt idx="24576">
                  <c:v>1.007080078125E-3</c:v>
                </c:pt>
                <c:pt idx="24577">
                  <c:v>1.007080078125E-3</c:v>
                </c:pt>
                <c:pt idx="24578">
                  <c:v>1.0068416595458984E-3</c:v>
                </c:pt>
                <c:pt idx="24579">
                  <c:v>1.007080078125E-3</c:v>
                </c:pt>
                <c:pt idx="24580">
                  <c:v>1.007080078125E-3</c:v>
                </c:pt>
                <c:pt idx="24581">
                  <c:v>1.0068416595458984E-3</c:v>
                </c:pt>
                <c:pt idx="24582">
                  <c:v>1.007080078125E-3</c:v>
                </c:pt>
                <c:pt idx="24583">
                  <c:v>1.0080337524414063E-3</c:v>
                </c:pt>
                <c:pt idx="24584">
                  <c:v>1.007080078125E-3</c:v>
                </c:pt>
                <c:pt idx="24585">
                  <c:v>1.0068416595458984E-3</c:v>
                </c:pt>
                <c:pt idx="24586">
                  <c:v>1.007080078125E-3</c:v>
                </c:pt>
                <c:pt idx="24587">
                  <c:v>1.007080078125E-3</c:v>
                </c:pt>
                <c:pt idx="24588">
                  <c:v>1.0068416595458984E-3</c:v>
                </c:pt>
                <c:pt idx="24589">
                  <c:v>1.007080078125E-3</c:v>
                </c:pt>
                <c:pt idx="24590">
                  <c:v>1.007080078125E-3</c:v>
                </c:pt>
                <c:pt idx="24591">
                  <c:v>1.0068416595458984E-3</c:v>
                </c:pt>
                <c:pt idx="24592">
                  <c:v>1.007080078125E-3</c:v>
                </c:pt>
                <c:pt idx="24593">
                  <c:v>1.007080078125E-3</c:v>
                </c:pt>
                <c:pt idx="24594">
                  <c:v>1.0068416595458984E-3</c:v>
                </c:pt>
                <c:pt idx="24595">
                  <c:v>1.007080078125E-3</c:v>
                </c:pt>
                <c:pt idx="24596">
                  <c:v>1.0080337524414063E-3</c:v>
                </c:pt>
                <c:pt idx="24597">
                  <c:v>1.0068416595458984E-3</c:v>
                </c:pt>
                <c:pt idx="24598">
                  <c:v>1.007080078125E-3</c:v>
                </c:pt>
                <c:pt idx="24599">
                  <c:v>1.007080078125E-3</c:v>
                </c:pt>
                <c:pt idx="24600">
                  <c:v>1.0068416595458984E-3</c:v>
                </c:pt>
                <c:pt idx="24601">
                  <c:v>1.007080078125E-3</c:v>
                </c:pt>
                <c:pt idx="24602">
                  <c:v>1.007080078125E-3</c:v>
                </c:pt>
                <c:pt idx="24603">
                  <c:v>1.0068416595458984E-3</c:v>
                </c:pt>
                <c:pt idx="24604">
                  <c:v>1.007080078125E-3</c:v>
                </c:pt>
                <c:pt idx="24605">
                  <c:v>1.007080078125E-3</c:v>
                </c:pt>
                <c:pt idx="24606">
                  <c:v>1.0068416595458984E-3</c:v>
                </c:pt>
                <c:pt idx="24607">
                  <c:v>1.007080078125E-3</c:v>
                </c:pt>
                <c:pt idx="24608">
                  <c:v>1.0080337524414063E-3</c:v>
                </c:pt>
                <c:pt idx="24609">
                  <c:v>1.007080078125E-3</c:v>
                </c:pt>
                <c:pt idx="24610">
                  <c:v>1.0068416595458984E-3</c:v>
                </c:pt>
                <c:pt idx="24611">
                  <c:v>1.007080078125E-3</c:v>
                </c:pt>
                <c:pt idx="24612">
                  <c:v>1.007080078125E-3</c:v>
                </c:pt>
                <c:pt idx="24613">
                  <c:v>1.0068416595458984E-3</c:v>
                </c:pt>
                <c:pt idx="24614">
                  <c:v>1.007080078125E-3</c:v>
                </c:pt>
                <c:pt idx="24615">
                  <c:v>1.007080078125E-3</c:v>
                </c:pt>
                <c:pt idx="24616">
                  <c:v>1.0068416595458984E-3</c:v>
                </c:pt>
                <c:pt idx="24617">
                  <c:v>1.007080078125E-3</c:v>
                </c:pt>
                <c:pt idx="24618">
                  <c:v>1.007080078125E-3</c:v>
                </c:pt>
                <c:pt idx="24619">
                  <c:v>1.0068416595458984E-3</c:v>
                </c:pt>
                <c:pt idx="24620">
                  <c:v>1.007080078125E-3</c:v>
                </c:pt>
                <c:pt idx="24621">
                  <c:v>1.0080337524414063E-3</c:v>
                </c:pt>
                <c:pt idx="24622">
                  <c:v>1.0068416595458984E-3</c:v>
                </c:pt>
                <c:pt idx="24623">
                  <c:v>1.007080078125E-3</c:v>
                </c:pt>
                <c:pt idx="24624">
                  <c:v>1.007080078125E-3</c:v>
                </c:pt>
                <c:pt idx="24625">
                  <c:v>1.0068416595458984E-3</c:v>
                </c:pt>
                <c:pt idx="24626">
                  <c:v>1.007080078125E-3</c:v>
                </c:pt>
                <c:pt idx="24627">
                  <c:v>1.007080078125E-3</c:v>
                </c:pt>
                <c:pt idx="24628">
                  <c:v>1.0068416595458984E-3</c:v>
                </c:pt>
                <c:pt idx="24629">
                  <c:v>1.007080078125E-3</c:v>
                </c:pt>
                <c:pt idx="24630">
                  <c:v>1.007080078125E-3</c:v>
                </c:pt>
                <c:pt idx="24631">
                  <c:v>1.0068416595458984E-3</c:v>
                </c:pt>
                <c:pt idx="24632">
                  <c:v>1.007080078125E-3</c:v>
                </c:pt>
                <c:pt idx="24633">
                  <c:v>1.0080337524414063E-3</c:v>
                </c:pt>
                <c:pt idx="24634">
                  <c:v>1.007080078125E-3</c:v>
                </c:pt>
                <c:pt idx="24635">
                  <c:v>1.0068416595458984E-3</c:v>
                </c:pt>
                <c:pt idx="24636">
                  <c:v>1.007080078125E-3</c:v>
                </c:pt>
                <c:pt idx="24637">
                  <c:v>1.007080078125E-3</c:v>
                </c:pt>
                <c:pt idx="24638">
                  <c:v>1.0068416595458984E-3</c:v>
                </c:pt>
                <c:pt idx="24639">
                  <c:v>1.007080078125E-3</c:v>
                </c:pt>
                <c:pt idx="24640">
                  <c:v>1.007080078125E-3</c:v>
                </c:pt>
                <c:pt idx="24641">
                  <c:v>1.0068416595458984E-3</c:v>
                </c:pt>
                <c:pt idx="24642">
                  <c:v>1.007080078125E-3</c:v>
                </c:pt>
                <c:pt idx="24643">
                  <c:v>1.007080078125E-3</c:v>
                </c:pt>
                <c:pt idx="24644">
                  <c:v>1.0068416595458984E-3</c:v>
                </c:pt>
                <c:pt idx="24645">
                  <c:v>1.0080337524414063E-3</c:v>
                </c:pt>
                <c:pt idx="24646">
                  <c:v>1.007080078125E-3</c:v>
                </c:pt>
                <c:pt idx="24647">
                  <c:v>1.0068416595458984E-3</c:v>
                </c:pt>
                <c:pt idx="24648">
                  <c:v>1.007080078125E-3</c:v>
                </c:pt>
                <c:pt idx="24649">
                  <c:v>1.007080078125E-3</c:v>
                </c:pt>
                <c:pt idx="24650">
                  <c:v>1.0068416595458984E-3</c:v>
                </c:pt>
                <c:pt idx="24651">
                  <c:v>1.007080078125E-3</c:v>
                </c:pt>
                <c:pt idx="24652">
                  <c:v>1.007080078125E-3</c:v>
                </c:pt>
                <c:pt idx="24653">
                  <c:v>1.0068416595458984E-3</c:v>
                </c:pt>
                <c:pt idx="24654">
                  <c:v>1.007080078125E-3</c:v>
                </c:pt>
                <c:pt idx="24655">
                  <c:v>1.007080078125E-3</c:v>
                </c:pt>
                <c:pt idx="24656">
                  <c:v>1.0068416595458984E-3</c:v>
                </c:pt>
                <c:pt idx="24657">
                  <c:v>1.007080078125E-3</c:v>
                </c:pt>
                <c:pt idx="24658">
                  <c:v>1.0080337524414063E-3</c:v>
                </c:pt>
                <c:pt idx="24659">
                  <c:v>1.007080078125E-3</c:v>
                </c:pt>
                <c:pt idx="24660">
                  <c:v>1.0068416595458984E-3</c:v>
                </c:pt>
                <c:pt idx="24661">
                  <c:v>1.007080078125E-3</c:v>
                </c:pt>
                <c:pt idx="24662">
                  <c:v>1.007080078125E-3</c:v>
                </c:pt>
                <c:pt idx="24663">
                  <c:v>1.0068416595458984E-3</c:v>
                </c:pt>
                <c:pt idx="24664">
                  <c:v>1.007080078125E-3</c:v>
                </c:pt>
                <c:pt idx="24665">
                  <c:v>1.007080078125E-3</c:v>
                </c:pt>
                <c:pt idx="24666">
                  <c:v>1.0068416595458984E-3</c:v>
                </c:pt>
                <c:pt idx="24667">
                  <c:v>1.007080078125E-3</c:v>
                </c:pt>
                <c:pt idx="24668">
                  <c:v>1.007080078125E-3</c:v>
                </c:pt>
                <c:pt idx="24669">
                  <c:v>1.0068416595458984E-3</c:v>
                </c:pt>
                <c:pt idx="24670">
                  <c:v>1.0080337524414063E-3</c:v>
                </c:pt>
                <c:pt idx="24671">
                  <c:v>1.007080078125E-3</c:v>
                </c:pt>
                <c:pt idx="24672">
                  <c:v>1.1076927185058594E-2</c:v>
                </c:pt>
                <c:pt idx="24673">
                  <c:v>1.0080337524414063E-3</c:v>
                </c:pt>
                <c:pt idx="24674">
                  <c:v>1.007080078125E-3</c:v>
                </c:pt>
                <c:pt idx="24675">
                  <c:v>1.0068416595458984E-3</c:v>
                </c:pt>
                <c:pt idx="24676">
                  <c:v>1.007080078125E-3</c:v>
                </c:pt>
                <c:pt idx="24677">
                  <c:v>1.007080078125E-3</c:v>
                </c:pt>
                <c:pt idx="24678">
                  <c:v>1.0068416595458984E-3</c:v>
                </c:pt>
                <c:pt idx="24679">
                  <c:v>1.007080078125E-3</c:v>
                </c:pt>
                <c:pt idx="24680">
                  <c:v>1.007080078125E-3</c:v>
                </c:pt>
                <c:pt idx="24681">
                  <c:v>1.0068416595458984E-3</c:v>
                </c:pt>
                <c:pt idx="24682">
                  <c:v>1.007080078125E-3</c:v>
                </c:pt>
                <c:pt idx="24683">
                  <c:v>1.007080078125E-3</c:v>
                </c:pt>
                <c:pt idx="24684">
                  <c:v>1.0068416595458984E-3</c:v>
                </c:pt>
                <c:pt idx="24685">
                  <c:v>1.0080337524414063E-3</c:v>
                </c:pt>
                <c:pt idx="24686">
                  <c:v>1.007080078125E-3</c:v>
                </c:pt>
                <c:pt idx="24687">
                  <c:v>1.0068416595458984E-3</c:v>
                </c:pt>
                <c:pt idx="24688">
                  <c:v>1.007080078125E-3</c:v>
                </c:pt>
                <c:pt idx="24689">
                  <c:v>1.007080078125E-3</c:v>
                </c:pt>
                <c:pt idx="24690">
                  <c:v>1.0068416595458984E-3</c:v>
                </c:pt>
                <c:pt idx="24691">
                  <c:v>1.007080078125E-3</c:v>
                </c:pt>
                <c:pt idx="24692">
                  <c:v>1.007080078125E-3</c:v>
                </c:pt>
                <c:pt idx="24693">
                  <c:v>1.0068416595458984E-3</c:v>
                </c:pt>
                <c:pt idx="24694">
                  <c:v>1.007080078125E-3</c:v>
                </c:pt>
                <c:pt idx="24695">
                  <c:v>1.007080078125E-3</c:v>
                </c:pt>
                <c:pt idx="24696">
                  <c:v>1.0068416595458984E-3</c:v>
                </c:pt>
                <c:pt idx="24697">
                  <c:v>1.007080078125E-3</c:v>
                </c:pt>
                <c:pt idx="24698">
                  <c:v>1.0080337524414063E-3</c:v>
                </c:pt>
                <c:pt idx="24699">
                  <c:v>1.007080078125E-3</c:v>
                </c:pt>
                <c:pt idx="24700">
                  <c:v>1.0068416595458984E-3</c:v>
                </c:pt>
                <c:pt idx="24701">
                  <c:v>1.007080078125E-3</c:v>
                </c:pt>
                <c:pt idx="24702">
                  <c:v>1.007080078125E-3</c:v>
                </c:pt>
                <c:pt idx="24703">
                  <c:v>1.0068416595458984E-3</c:v>
                </c:pt>
                <c:pt idx="24704">
                  <c:v>1.007080078125E-3</c:v>
                </c:pt>
                <c:pt idx="24705">
                  <c:v>1.007080078125E-3</c:v>
                </c:pt>
                <c:pt idx="24706">
                  <c:v>1.0068416595458984E-3</c:v>
                </c:pt>
                <c:pt idx="24707">
                  <c:v>1.007080078125E-3</c:v>
                </c:pt>
                <c:pt idx="24708">
                  <c:v>1.007080078125E-3</c:v>
                </c:pt>
                <c:pt idx="24709">
                  <c:v>1.0068416595458984E-3</c:v>
                </c:pt>
                <c:pt idx="24710">
                  <c:v>1.0080337524414063E-3</c:v>
                </c:pt>
                <c:pt idx="24711">
                  <c:v>1.007080078125E-3</c:v>
                </c:pt>
                <c:pt idx="24712">
                  <c:v>1.0068416595458984E-3</c:v>
                </c:pt>
                <c:pt idx="24713">
                  <c:v>1.007080078125E-3</c:v>
                </c:pt>
                <c:pt idx="24714">
                  <c:v>1.007080078125E-3</c:v>
                </c:pt>
                <c:pt idx="24715">
                  <c:v>1.0068416595458984E-3</c:v>
                </c:pt>
                <c:pt idx="24716">
                  <c:v>1.007080078125E-3</c:v>
                </c:pt>
                <c:pt idx="24717">
                  <c:v>1.007080078125E-3</c:v>
                </c:pt>
                <c:pt idx="24718">
                  <c:v>1.0068416595458984E-3</c:v>
                </c:pt>
                <c:pt idx="24719">
                  <c:v>1.007080078125E-3</c:v>
                </c:pt>
                <c:pt idx="24720">
                  <c:v>1.007080078125E-3</c:v>
                </c:pt>
                <c:pt idx="24721">
                  <c:v>1.0068416595458984E-3</c:v>
                </c:pt>
                <c:pt idx="24722">
                  <c:v>1.007080078125E-3</c:v>
                </c:pt>
                <c:pt idx="24723">
                  <c:v>1.0080337524414063E-3</c:v>
                </c:pt>
                <c:pt idx="24724">
                  <c:v>1.007080078125E-3</c:v>
                </c:pt>
                <c:pt idx="24725">
                  <c:v>1.0068416595458984E-3</c:v>
                </c:pt>
                <c:pt idx="24726">
                  <c:v>1.007080078125E-3</c:v>
                </c:pt>
                <c:pt idx="24727">
                  <c:v>1.007080078125E-3</c:v>
                </c:pt>
                <c:pt idx="24728">
                  <c:v>1.0068416595458984E-3</c:v>
                </c:pt>
                <c:pt idx="24729">
                  <c:v>1.007080078125E-3</c:v>
                </c:pt>
                <c:pt idx="24730">
                  <c:v>1.007080078125E-3</c:v>
                </c:pt>
                <c:pt idx="24731">
                  <c:v>1.0068416595458984E-3</c:v>
                </c:pt>
                <c:pt idx="24732">
                  <c:v>1.007080078125E-3</c:v>
                </c:pt>
                <c:pt idx="24733">
                  <c:v>1.007080078125E-3</c:v>
                </c:pt>
                <c:pt idx="24734">
                  <c:v>1.0068416595458984E-3</c:v>
                </c:pt>
                <c:pt idx="24735">
                  <c:v>1.0080337524414063E-3</c:v>
                </c:pt>
                <c:pt idx="24736">
                  <c:v>1.007080078125E-3</c:v>
                </c:pt>
                <c:pt idx="24737">
                  <c:v>1.0068416595458984E-3</c:v>
                </c:pt>
                <c:pt idx="24738">
                  <c:v>1.007080078125E-3</c:v>
                </c:pt>
                <c:pt idx="24739">
                  <c:v>1.007080078125E-3</c:v>
                </c:pt>
                <c:pt idx="24740">
                  <c:v>1.0068416595458984E-3</c:v>
                </c:pt>
                <c:pt idx="24741">
                  <c:v>1.007080078125E-3</c:v>
                </c:pt>
                <c:pt idx="24742">
                  <c:v>1.007080078125E-3</c:v>
                </c:pt>
                <c:pt idx="24743">
                  <c:v>1.0068416595458984E-3</c:v>
                </c:pt>
                <c:pt idx="24744">
                  <c:v>1.007080078125E-3</c:v>
                </c:pt>
                <c:pt idx="24745">
                  <c:v>1.007080078125E-3</c:v>
                </c:pt>
                <c:pt idx="24746">
                  <c:v>1.0068416595458984E-3</c:v>
                </c:pt>
                <c:pt idx="24747">
                  <c:v>1.007080078125E-3</c:v>
                </c:pt>
                <c:pt idx="24748">
                  <c:v>1.0080337524414063E-3</c:v>
                </c:pt>
                <c:pt idx="24749">
                  <c:v>1.007080078125E-3</c:v>
                </c:pt>
                <c:pt idx="24750">
                  <c:v>1.0068416595458984E-3</c:v>
                </c:pt>
                <c:pt idx="24751">
                  <c:v>1.007080078125E-3</c:v>
                </c:pt>
                <c:pt idx="24752">
                  <c:v>1.007080078125E-3</c:v>
                </c:pt>
                <c:pt idx="24753">
                  <c:v>1.0068416595458984E-3</c:v>
                </c:pt>
                <c:pt idx="24754">
                  <c:v>1.007080078125E-3</c:v>
                </c:pt>
                <c:pt idx="24755">
                  <c:v>1.007080078125E-3</c:v>
                </c:pt>
                <c:pt idx="24756">
                  <c:v>1.0068416595458984E-3</c:v>
                </c:pt>
                <c:pt idx="24757">
                  <c:v>1.007080078125E-3</c:v>
                </c:pt>
                <c:pt idx="24758">
                  <c:v>1.007080078125E-3</c:v>
                </c:pt>
                <c:pt idx="24759">
                  <c:v>1.0068416595458984E-3</c:v>
                </c:pt>
                <c:pt idx="24760">
                  <c:v>1.0080337524414063E-3</c:v>
                </c:pt>
                <c:pt idx="24761">
                  <c:v>1.007080078125E-3</c:v>
                </c:pt>
                <c:pt idx="24762">
                  <c:v>1.0068416595458984E-3</c:v>
                </c:pt>
                <c:pt idx="24763">
                  <c:v>1.007080078125E-3</c:v>
                </c:pt>
                <c:pt idx="24764">
                  <c:v>1.007080078125E-3</c:v>
                </c:pt>
                <c:pt idx="24765">
                  <c:v>1.0068416595458984E-3</c:v>
                </c:pt>
                <c:pt idx="24766">
                  <c:v>1.007080078125E-3</c:v>
                </c:pt>
                <c:pt idx="24767">
                  <c:v>1.007080078125E-3</c:v>
                </c:pt>
                <c:pt idx="24768">
                  <c:v>1.0068416595458984E-3</c:v>
                </c:pt>
                <c:pt idx="24769">
                  <c:v>1.007080078125E-3</c:v>
                </c:pt>
                <c:pt idx="24770">
                  <c:v>1.007080078125E-3</c:v>
                </c:pt>
                <c:pt idx="24771">
                  <c:v>1.0068416595458984E-3</c:v>
                </c:pt>
                <c:pt idx="24772">
                  <c:v>1.007080078125E-3</c:v>
                </c:pt>
                <c:pt idx="24773">
                  <c:v>1.0080337524414063E-3</c:v>
                </c:pt>
                <c:pt idx="24774">
                  <c:v>1.007080078125E-3</c:v>
                </c:pt>
                <c:pt idx="24775">
                  <c:v>1.0068416595458984E-3</c:v>
                </c:pt>
                <c:pt idx="24776">
                  <c:v>1.007080078125E-3</c:v>
                </c:pt>
                <c:pt idx="24777">
                  <c:v>1.007080078125E-3</c:v>
                </c:pt>
                <c:pt idx="24778">
                  <c:v>1.0068416595458984E-3</c:v>
                </c:pt>
                <c:pt idx="24779">
                  <c:v>1.007080078125E-3</c:v>
                </c:pt>
                <c:pt idx="24780">
                  <c:v>1.007080078125E-3</c:v>
                </c:pt>
                <c:pt idx="24781">
                  <c:v>1.0068416595458984E-3</c:v>
                </c:pt>
                <c:pt idx="24782">
                  <c:v>1.007080078125E-3</c:v>
                </c:pt>
                <c:pt idx="24783">
                  <c:v>1.007080078125E-3</c:v>
                </c:pt>
                <c:pt idx="24784">
                  <c:v>1.0068416595458984E-3</c:v>
                </c:pt>
                <c:pt idx="24785">
                  <c:v>1.0080337524414063E-3</c:v>
                </c:pt>
                <c:pt idx="24786">
                  <c:v>1.007080078125E-3</c:v>
                </c:pt>
                <c:pt idx="24787">
                  <c:v>1.0068416595458984E-3</c:v>
                </c:pt>
                <c:pt idx="24788">
                  <c:v>1.007080078125E-3</c:v>
                </c:pt>
                <c:pt idx="24789">
                  <c:v>1.007080078125E-3</c:v>
                </c:pt>
                <c:pt idx="24790">
                  <c:v>1.0068416595458984E-3</c:v>
                </c:pt>
                <c:pt idx="24791">
                  <c:v>3.0210018157958984E-3</c:v>
                </c:pt>
                <c:pt idx="24792">
                  <c:v>1.007080078125E-3</c:v>
                </c:pt>
                <c:pt idx="24793">
                  <c:v>1.007080078125E-3</c:v>
                </c:pt>
                <c:pt idx="24794">
                  <c:v>1.0068416595458984E-3</c:v>
                </c:pt>
                <c:pt idx="24795">
                  <c:v>1.007080078125E-3</c:v>
                </c:pt>
                <c:pt idx="24796">
                  <c:v>1.0080337524414063E-3</c:v>
                </c:pt>
                <c:pt idx="24797">
                  <c:v>1.007080078125E-3</c:v>
                </c:pt>
                <c:pt idx="24798">
                  <c:v>1.0068416595458984E-3</c:v>
                </c:pt>
                <c:pt idx="24799">
                  <c:v>1.007080078125E-3</c:v>
                </c:pt>
                <c:pt idx="24800">
                  <c:v>1.007080078125E-3</c:v>
                </c:pt>
                <c:pt idx="24801">
                  <c:v>1.0068416595458984E-3</c:v>
                </c:pt>
                <c:pt idx="24802">
                  <c:v>1.007080078125E-3</c:v>
                </c:pt>
                <c:pt idx="24803">
                  <c:v>1.007080078125E-3</c:v>
                </c:pt>
                <c:pt idx="24804">
                  <c:v>1.0068416595458984E-3</c:v>
                </c:pt>
                <c:pt idx="24805">
                  <c:v>1.007080078125E-3</c:v>
                </c:pt>
                <c:pt idx="24806">
                  <c:v>1.007080078125E-3</c:v>
                </c:pt>
                <c:pt idx="24807">
                  <c:v>1.0068416595458984E-3</c:v>
                </c:pt>
                <c:pt idx="24808">
                  <c:v>1.0080337524414063E-3</c:v>
                </c:pt>
                <c:pt idx="24809">
                  <c:v>1.007080078125E-3</c:v>
                </c:pt>
                <c:pt idx="24810">
                  <c:v>1.0068416595458984E-3</c:v>
                </c:pt>
                <c:pt idx="24811">
                  <c:v>1.007080078125E-3</c:v>
                </c:pt>
                <c:pt idx="24812">
                  <c:v>1.007080078125E-3</c:v>
                </c:pt>
                <c:pt idx="24813">
                  <c:v>1.0068416595458984E-3</c:v>
                </c:pt>
                <c:pt idx="24814">
                  <c:v>1.007080078125E-3</c:v>
                </c:pt>
                <c:pt idx="24815">
                  <c:v>1.007080078125E-3</c:v>
                </c:pt>
                <c:pt idx="24816">
                  <c:v>1.0068416595458984E-3</c:v>
                </c:pt>
                <c:pt idx="24817">
                  <c:v>1.007080078125E-3</c:v>
                </c:pt>
                <c:pt idx="24818">
                  <c:v>1.007080078125E-3</c:v>
                </c:pt>
                <c:pt idx="24819">
                  <c:v>1.0068416595458984E-3</c:v>
                </c:pt>
                <c:pt idx="24820">
                  <c:v>1.007080078125E-3</c:v>
                </c:pt>
                <c:pt idx="24821">
                  <c:v>1.0080337524414063E-3</c:v>
                </c:pt>
                <c:pt idx="24822">
                  <c:v>1.007080078125E-3</c:v>
                </c:pt>
                <c:pt idx="24823">
                  <c:v>1.0068416595458984E-3</c:v>
                </c:pt>
                <c:pt idx="24824">
                  <c:v>1.007080078125E-3</c:v>
                </c:pt>
                <c:pt idx="24825">
                  <c:v>1.007080078125E-3</c:v>
                </c:pt>
                <c:pt idx="24826">
                  <c:v>1.0068416595458984E-3</c:v>
                </c:pt>
                <c:pt idx="24827">
                  <c:v>1.007080078125E-3</c:v>
                </c:pt>
                <c:pt idx="24828">
                  <c:v>1.007080078125E-3</c:v>
                </c:pt>
                <c:pt idx="24829">
                  <c:v>1.0068416595458984E-3</c:v>
                </c:pt>
                <c:pt idx="24830">
                  <c:v>1.007080078125E-3</c:v>
                </c:pt>
                <c:pt idx="24831">
                  <c:v>1.007080078125E-3</c:v>
                </c:pt>
                <c:pt idx="24832">
                  <c:v>1.0068416595458984E-3</c:v>
                </c:pt>
                <c:pt idx="24833">
                  <c:v>1.0080337524414063E-3</c:v>
                </c:pt>
                <c:pt idx="24834">
                  <c:v>1.007080078125E-3</c:v>
                </c:pt>
                <c:pt idx="24835">
                  <c:v>1.0068416595458984E-3</c:v>
                </c:pt>
                <c:pt idx="24836">
                  <c:v>1.007080078125E-3</c:v>
                </c:pt>
                <c:pt idx="24837">
                  <c:v>1.007080078125E-3</c:v>
                </c:pt>
                <c:pt idx="24838">
                  <c:v>1.0068416595458984E-3</c:v>
                </c:pt>
                <c:pt idx="24839">
                  <c:v>1.007080078125E-3</c:v>
                </c:pt>
                <c:pt idx="24840">
                  <c:v>1.007080078125E-3</c:v>
                </c:pt>
                <c:pt idx="24841">
                  <c:v>1.0068416595458984E-3</c:v>
                </c:pt>
                <c:pt idx="24842">
                  <c:v>1.007080078125E-3</c:v>
                </c:pt>
                <c:pt idx="24843">
                  <c:v>1.007080078125E-3</c:v>
                </c:pt>
                <c:pt idx="24844">
                  <c:v>1.0068416595458984E-3</c:v>
                </c:pt>
                <c:pt idx="24845">
                  <c:v>1.007080078125E-3</c:v>
                </c:pt>
                <c:pt idx="24846">
                  <c:v>1.0080337524414063E-3</c:v>
                </c:pt>
                <c:pt idx="24847">
                  <c:v>1.007080078125E-3</c:v>
                </c:pt>
                <c:pt idx="24848">
                  <c:v>1.0068416595458984E-3</c:v>
                </c:pt>
                <c:pt idx="24849">
                  <c:v>1.007080078125E-3</c:v>
                </c:pt>
                <c:pt idx="24850">
                  <c:v>1.007080078125E-3</c:v>
                </c:pt>
                <c:pt idx="24851">
                  <c:v>1.0068416595458984E-3</c:v>
                </c:pt>
                <c:pt idx="24852">
                  <c:v>1.007080078125E-3</c:v>
                </c:pt>
                <c:pt idx="24853">
                  <c:v>1.007080078125E-3</c:v>
                </c:pt>
                <c:pt idx="24854">
                  <c:v>1.0068416595458984E-3</c:v>
                </c:pt>
                <c:pt idx="24855">
                  <c:v>1.007080078125E-3</c:v>
                </c:pt>
                <c:pt idx="24856">
                  <c:v>1.0068416595458984E-3</c:v>
                </c:pt>
                <c:pt idx="24857">
                  <c:v>1.007080078125E-3</c:v>
                </c:pt>
                <c:pt idx="24858">
                  <c:v>1.0080337524414063E-3</c:v>
                </c:pt>
                <c:pt idx="24859">
                  <c:v>1.007080078125E-3</c:v>
                </c:pt>
                <c:pt idx="24860">
                  <c:v>1.0068416595458984E-3</c:v>
                </c:pt>
                <c:pt idx="24861">
                  <c:v>1.007080078125E-3</c:v>
                </c:pt>
                <c:pt idx="24862">
                  <c:v>1.007080078125E-3</c:v>
                </c:pt>
                <c:pt idx="24863">
                  <c:v>1.0068416595458984E-3</c:v>
                </c:pt>
                <c:pt idx="24864">
                  <c:v>1.007080078125E-3</c:v>
                </c:pt>
                <c:pt idx="24865">
                  <c:v>1.007080078125E-3</c:v>
                </c:pt>
                <c:pt idx="24866">
                  <c:v>1.0068416595458984E-3</c:v>
                </c:pt>
                <c:pt idx="24867">
                  <c:v>1.007080078125E-3</c:v>
                </c:pt>
                <c:pt idx="24868">
                  <c:v>1.007080078125E-3</c:v>
                </c:pt>
                <c:pt idx="24869">
                  <c:v>1.0068416595458984E-3</c:v>
                </c:pt>
                <c:pt idx="24870">
                  <c:v>1.007080078125E-3</c:v>
                </c:pt>
                <c:pt idx="24871">
                  <c:v>1.0080337524414063E-3</c:v>
                </c:pt>
                <c:pt idx="24872">
                  <c:v>1.007080078125E-3</c:v>
                </c:pt>
                <c:pt idx="24873">
                  <c:v>1.0068416595458984E-3</c:v>
                </c:pt>
                <c:pt idx="24874">
                  <c:v>1.007080078125E-3</c:v>
                </c:pt>
                <c:pt idx="24875">
                  <c:v>1.007080078125E-3</c:v>
                </c:pt>
                <c:pt idx="24876">
                  <c:v>1.0068416595458984E-3</c:v>
                </c:pt>
                <c:pt idx="24877">
                  <c:v>1.007080078125E-3</c:v>
                </c:pt>
                <c:pt idx="24878">
                  <c:v>1.0068416595458984E-3</c:v>
                </c:pt>
                <c:pt idx="24879">
                  <c:v>1.007080078125E-3</c:v>
                </c:pt>
                <c:pt idx="24880">
                  <c:v>1.007080078125E-3</c:v>
                </c:pt>
                <c:pt idx="24881">
                  <c:v>1.0068416595458984E-3</c:v>
                </c:pt>
                <c:pt idx="24882">
                  <c:v>1.007080078125E-3</c:v>
                </c:pt>
                <c:pt idx="24883">
                  <c:v>1.0080337524414063E-3</c:v>
                </c:pt>
                <c:pt idx="24884">
                  <c:v>1.007080078125E-3</c:v>
                </c:pt>
                <c:pt idx="24885">
                  <c:v>1.0068416595458984E-3</c:v>
                </c:pt>
                <c:pt idx="24886">
                  <c:v>1.007080078125E-3</c:v>
                </c:pt>
                <c:pt idx="24887">
                  <c:v>1.007080078125E-3</c:v>
                </c:pt>
                <c:pt idx="24888">
                  <c:v>1.0068416595458984E-3</c:v>
                </c:pt>
                <c:pt idx="24889">
                  <c:v>1.007080078125E-3</c:v>
                </c:pt>
                <c:pt idx="24890">
                  <c:v>1.007080078125E-3</c:v>
                </c:pt>
                <c:pt idx="24891">
                  <c:v>1.0068416595458984E-3</c:v>
                </c:pt>
                <c:pt idx="24892">
                  <c:v>1.007080078125E-3</c:v>
                </c:pt>
                <c:pt idx="24893">
                  <c:v>1.007080078125E-3</c:v>
                </c:pt>
                <c:pt idx="24894">
                  <c:v>1.0068416595458984E-3</c:v>
                </c:pt>
                <c:pt idx="24895">
                  <c:v>1.007080078125E-3</c:v>
                </c:pt>
                <c:pt idx="24896">
                  <c:v>1.0080337524414063E-3</c:v>
                </c:pt>
                <c:pt idx="24897">
                  <c:v>1.007080078125E-3</c:v>
                </c:pt>
                <c:pt idx="24898">
                  <c:v>1.0068416595458984E-3</c:v>
                </c:pt>
                <c:pt idx="24899">
                  <c:v>1.007080078125E-3</c:v>
                </c:pt>
                <c:pt idx="24900">
                  <c:v>1.0068416595458984E-3</c:v>
                </c:pt>
                <c:pt idx="24901">
                  <c:v>1.007080078125E-3</c:v>
                </c:pt>
                <c:pt idx="24902">
                  <c:v>1.007080078125E-3</c:v>
                </c:pt>
                <c:pt idx="24903">
                  <c:v>1.0068416595458984E-3</c:v>
                </c:pt>
                <c:pt idx="24904">
                  <c:v>1.007080078125E-3</c:v>
                </c:pt>
                <c:pt idx="24905">
                  <c:v>1.007080078125E-3</c:v>
                </c:pt>
                <c:pt idx="24906">
                  <c:v>1.0068416595458984E-3</c:v>
                </c:pt>
                <c:pt idx="24907">
                  <c:v>1.007080078125E-3</c:v>
                </c:pt>
                <c:pt idx="24908">
                  <c:v>1.0080337524414063E-3</c:v>
                </c:pt>
                <c:pt idx="24909">
                  <c:v>1.007080078125E-3</c:v>
                </c:pt>
                <c:pt idx="24910">
                  <c:v>1.0068416595458984E-3</c:v>
                </c:pt>
                <c:pt idx="24911">
                  <c:v>1.007080078125E-3</c:v>
                </c:pt>
                <c:pt idx="24912">
                  <c:v>1.007080078125E-3</c:v>
                </c:pt>
                <c:pt idx="24913">
                  <c:v>1.0068416595458984E-3</c:v>
                </c:pt>
                <c:pt idx="24914">
                  <c:v>1.007080078125E-3</c:v>
                </c:pt>
                <c:pt idx="24915">
                  <c:v>1.007080078125E-3</c:v>
                </c:pt>
                <c:pt idx="24916">
                  <c:v>1.0068416595458984E-3</c:v>
                </c:pt>
                <c:pt idx="24917">
                  <c:v>1.007080078125E-3</c:v>
                </c:pt>
                <c:pt idx="24918">
                  <c:v>1.007080078125E-3</c:v>
                </c:pt>
                <c:pt idx="24919">
                  <c:v>1.0068416595458984E-3</c:v>
                </c:pt>
                <c:pt idx="24920">
                  <c:v>1.007080078125E-3</c:v>
                </c:pt>
                <c:pt idx="24921">
                  <c:v>1.0080337524414063E-3</c:v>
                </c:pt>
                <c:pt idx="24922">
                  <c:v>1.0068416595458984E-3</c:v>
                </c:pt>
                <c:pt idx="24923">
                  <c:v>1.007080078125E-3</c:v>
                </c:pt>
                <c:pt idx="24924">
                  <c:v>1.007080078125E-3</c:v>
                </c:pt>
                <c:pt idx="24925">
                  <c:v>1.0068416595458984E-3</c:v>
                </c:pt>
                <c:pt idx="24926">
                  <c:v>1.007080078125E-3</c:v>
                </c:pt>
                <c:pt idx="24927">
                  <c:v>1.007080078125E-3</c:v>
                </c:pt>
                <c:pt idx="24928">
                  <c:v>1.0068416595458984E-3</c:v>
                </c:pt>
                <c:pt idx="24929">
                  <c:v>1.007080078125E-3</c:v>
                </c:pt>
                <c:pt idx="24930">
                  <c:v>1.007080078125E-3</c:v>
                </c:pt>
                <c:pt idx="24931">
                  <c:v>1.0068416595458984E-3</c:v>
                </c:pt>
                <c:pt idx="24932">
                  <c:v>1.007080078125E-3</c:v>
                </c:pt>
                <c:pt idx="24933">
                  <c:v>1.0080337524414063E-3</c:v>
                </c:pt>
                <c:pt idx="24934">
                  <c:v>1.007080078125E-3</c:v>
                </c:pt>
                <c:pt idx="24935">
                  <c:v>1.0068416595458984E-3</c:v>
                </c:pt>
                <c:pt idx="24936">
                  <c:v>1.007080078125E-3</c:v>
                </c:pt>
                <c:pt idx="24937">
                  <c:v>1.007080078125E-3</c:v>
                </c:pt>
                <c:pt idx="24938">
                  <c:v>1.0068416595458984E-3</c:v>
                </c:pt>
                <c:pt idx="24939">
                  <c:v>1.007080078125E-3</c:v>
                </c:pt>
                <c:pt idx="24940">
                  <c:v>1.007080078125E-3</c:v>
                </c:pt>
                <c:pt idx="24941">
                  <c:v>1.0068416595458984E-3</c:v>
                </c:pt>
                <c:pt idx="24942">
                  <c:v>1.007080078125E-3</c:v>
                </c:pt>
                <c:pt idx="24943">
                  <c:v>1.007080078125E-3</c:v>
                </c:pt>
                <c:pt idx="24944">
                  <c:v>1.0068416595458984E-3</c:v>
                </c:pt>
                <c:pt idx="24945">
                  <c:v>1.007080078125E-3</c:v>
                </c:pt>
                <c:pt idx="24946">
                  <c:v>1.0080337524414063E-3</c:v>
                </c:pt>
                <c:pt idx="24947">
                  <c:v>1.0068416595458984E-3</c:v>
                </c:pt>
                <c:pt idx="24948">
                  <c:v>1.007080078125E-3</c:v>
                </c:pt>
                <c:pt idx="24949">
                  <c:v>1.007080078125E-3</c:v>
                </c:pt>
                <c:pt idx="24950">
                  <c:v>1.0068416595458984E-3</c:v>
                </c:pt>
                <c:pt idx="24951">
                  <c:v>1.007080078125E-3</c:v>
                </c:pt>
                <c:pt idx="24952">
                  <c:v>1.007080078125E-3</c:v>
                </c:pt>
                <c:pt idx="24953">
                  <c:v>1.0068416595458984E-3</c:v>
                </c:pt>
                <c:pt idx="24954">
                  <c:v>1.007080078125E-3</c:v>
                </c:pt>
                <c:pt idx="24955">
                  <c:v>1.007080078125E-3</c:v>
                </c:pt>
                <c:pt idx="24956">
                  <c:v>1.0068416595458984E-3</c:v>
                </c:pt>
                <c:pt idx="24957">
                  <c:v>1.007080078125E-3</c:v>
                </c:pt>
                <c:pt idx="24958">
                  <c:v>1.0080337524414063E-3</c:v>
                </c:pt>
                <c:pt idx="24959">
                  <c:v>1.007080078125E-3</c:v>
                </c:pt>
                <c:pt idx="24960">
                  <c:v>1.0068416595458984E-3</c:v>
                </c:pt>
                <c:pt idx="24961">
                  <c:v>1.007080078125E-3</c:v>
                </c:pt>
                <c:pt idx="24962">
                  <c:v>1.007080078125E-3</c:v>
                </c:pt>
                <c:pt idx="24963">
                  <c:v>1.0068416595458984E-3</c:v>
                </c:pt>
                <c:pt idx="24964">
                  <c:v>1.007080078125E-3</c:v>
                </c:pt>
                <c:pt idx="24965">
                  <c:v>1.007080078125E-3</c:v>
                </c:pt>
                <c:pt idx="24966">
                  <c:v>1.0068416595458984E-3</c:v>
                </c:pt>
                <c:pt idx="24967">
                  <c:v>1.007080078125E-3</c:v>
                </c:pt>
                <c:pt idx="24968">
                  <c:v>1.007080078125E-3</c:v>
                </c:pt>
                <c:pt idx="24969">
                  <c:v>1.0068416595458984E-3</c:v>
                </c:pt>
                <c:pt idx="24970">
                  <c:v>1.007080078125E-3</c:v>
                </c:pt>
                <c:pt idx="24971">
                  <c:v>1.0080337524414063E-3</c:v>
                </c:pt>
                <c:pt idx="24972">
                  <c:v>1.0068416595458984E-3</c:v>
                </c:pt>
                <c:pt idx="24973">
                  <c:v>1.007080078125E-3</c:v>
                </c:pt>
                <c:pt idx="24974">
                  <c:v>1.007080078125E-3</c:v>
                </c:pt>
                <c:pt idx="24975">
                  <c:v>1.0068416595458984E-3</c:v>
                </c:pt>
                <c:pt idx="24976">
                  <c:v>1.007080078125E-3</c:v>
                </c:pt>
                <c:pt idx="24977">
                  <c:v>1.007080078125E-3</c:v>
                </c:pt>
                <c:pt idx="24978">
                  <c:v>1.0068416595458984E-3</c:v>
                </c:pt>
                <c:pt idx="24979">
                  <c:v>1.007080078125E-3</c:v>
                </c:pt>
                <c:pt idx="24980">
                  <c:v>1.007080078125E-3</c:v>
                </c:pt>
                <c:pt idx="24981">
                  <c:v>1.0068416595458984E-3</c:v>
                </c:pt>
                <c:pt idx="24982">
                  <c:v>1.007080078125E-3</c:v>
                </c:pt>
                <c:pt idx="24983">
                  <c:v>1.0080337524414063E-3</c:v>
                </c:pt>
                <c:pt idx="24984">
                  <c:v>1.007080078125E-3</c:v>
                </c:pt>
                <c:pt idx="24985">
                  <c:v>1.0068416595458984E-3</c:v>
                </c:pt>
                <c:pt idx="24986">
                  <c:v>1.007080078125E-3</c:v>
                </c:pt>
                <c:pt idx="24987">
                  <c:v>1.007080078125E-3</c:v>
                </c:pt>
                <c:pt idx="24988">
                  <c:v>1.0068416595458984E-3</c:v>
                </c:pt>
                <c:pt idx="24989">
                  <c:v>1.007080078125E-3</c:v>
                </c:pt>
                <c:pt idx="24990">
                  <c:v>1.007080078125E-3</c:v>
                </c:pt>
                <c:pt idx="24991">
                  <c:v>1.0068416595458984E-3</c:v>
                </c:pt>
                <c:pt idx="24992">
                  <c:v>1.007080078125E-3</c:v>
                </c:pt>
                <c:pt idx="24993">
                  <c:v>1.007080078125E-3</c:v>
                </c:pt>
                <c:pt idx="24994">
                  <c:v>1.0068416595458984E-3</c:v>
                </c:pt>
                <c:pt idx="24995">
                  <c:v>1.007080078125E-3</c:v>
                </c:pt>
                <c:pt idx="24996">
                  <c:v>9.0639591217041016E-3</c:v>
                </c:pt>
                <c:pt idx="24997">
                  <c:v>1.007080078125E-3</c:v>
                </c:pt>
                <c:pt idx="24998">
                  <c:v>1.0068416595458984E-3</c:v>
                </c:pt>
                <c:pt idx="24999">
                  <c:v>1.007080078125E-3</c:v>
                </c:pt>
                <c:pt idx="25000">
                  <c:v>1.0080337524414063E-3</c:v>
                </c:pt>
                <c:pt idx="25001">
                  <c:v>1.007080078125E-3</c:v>
                </c:pt>
                <c:pt idx="25002">
                  <c:v>1.0068416595458984E-3</c:v>
                </c:pt>
                <c:pt idx="25003">
                  <c:v>1.007080078125E-3</c:v>
                </c:pt>
                <c:pt idx="25004">
                  <c:v>1.007080078125E-3</c:v>
                </c:pt>
                <c:pt idx="25005">
                  <c:v>1.0068416595458984E-3</c:v>
                </c:pt>
                <c:pt idx="25006">
                  <c:v>5.0351619720458984E-3</c:v>
                </c:pt>
                <c:pt idx="25007">
                  <c:v>1.0068416595458984E-3</c:v>
                </c:pt>
                <c:pt idx="25008">
                  <c:v>1.007080078125E-3</c:v>
                </c:pt>
                <c:pt idx="25009">
                  <c:v>1.0080337524414063E-3</c:v>
                </c:pt>
                <c:pt idx="25010">
                  <c:v>1.0068416595458984E-3</c:v>
                </c:pt>
                <c:pt idx="25011">
                  <c:v>1.007080078125E-3</c:v>
                </c:pt>
                <c:pt idx="25012">
                  <c:v>1.007080078125E-3</c:v>
                </c:pt>
                <c:pt idx="25013">
                  <c:v>1.0068416595458984E-3</c:v>
                </c:pt>
                <c:pt idx="25014">
                  <c:v>1.007080078125E-3</c:v>
                </c:pt>
                <c:pt idx="25015">
                  <c:v>1.007080078125E-3</c:v>
                </c:pt>
                <c:pt idx="25016">
                  <c:v>1.0068416595458984E-3</c:v>
                </c:pt>
                <c:pt idx="25017">
                  <c:v>1.007080078125E-3</c:v>
                </c:pt>
                <c:pt idx="25018">
                  <c:v>1.007080078125E-3</c:v>
                </c:pt>
                <c:pt idx="25019">
                  <c:v>1.0068416595458984E-3</c:v>
                </c:pt>
                <c:pt idx="25020">
                  <c:v>1.007080078125E-3</c:v>
                </c:pt>
                <c:pt idx="25021">
                  <c:v>1.0080337524414063E-3</c:v>
                </c:pt>
                <c:pt idx="25022">
                  <c:v>1.007080078125E-3</c:v>
                </c:pt>
                <c:pt idx="25023">
                  <c:v>1.0068416595458984E-3</c:v>
                </c:pt>
                <c:pt idx="25024">
                  <c:v>1.007080078125E-3</c:v>
                </c:pt>
                <c:pt idx="25025">
                  <c:v>1.007080078125E-3</c:v>
                </c:pt>
                <c:pt idx="25026">
                  <c:v>1.0068416595458984E-3</c:v>
                </c:pt>
                <c:pt idx="25027">
                  <c:v>1.007080078125E-3</c:v>
                </c:pt>
                <c:pt idx="25028">
                  <c:v>1.007080078125E-3</c:v>
                </c:pt>
                <c:pt idx="25029">
                  <c:v>1.0068416595458984E-3</c:v>
                </c:pt>
                <c:pt idx="25030">
                  <c:v>1.007080078125E-3</c:v>
                </c:pt>
                <c:pt idx="25031">
                  <c:v>1.007080078125E-3</c:v>
                </c:pt>
                <c:pt idx="25032">
                  <c:v>1.0068416595458984E-3</c:v>
                </c:pt>
                <c:pt idx="25033">
                  <c:v>1.007080078125E-3</c:v>
                </c:pt>
                <c:pt idx="25034">
                  <c:v>1.0080337524414063E-3</c:v>
                </c:pt>
                <c:pt idx="25035">
                  <c:v>1.0068416595458984E-3</c:v>
                </c:pt>
                <c:pt idx="25036">
                  <c:v>1.007080078125E-3</c:v>
                </c:pt>
                <c:pt idx="25037">
                  <c:v>1.007080078125E-3</c:v>
                </c:pt>
                <c:pt idx="25038">
                  <c:v>1.0068416595458984E-3</c:v>
                </c:pt>
                <c:pt idx="25039">
                  <c:v>1.007080078125E-3</c:v>
                </c:pt>
                <c:pt idx="25040">
                  <c:v>1.007080078125E-3</c:v>
                </c:pt>
                <c:pt idx="25041">
                  <c:v>1.0068416595458984E-3</c:v>
                </c:pt>
                <c:pt idx="25042">
                  <c:v>1.007080078125E-3</c:v>
                </c:pt>
                <c:pt idx="25043">
                  <c:v>1.007080078125E-3</c:v>
                </c:pt>
                <c:pt idx="25044">
                  <c:v>1.0068416595458984E-3</c:v>
                </c:pt>
                <c:pt idx="25045">
                  <c:v>1.007080078125E-3</c:v>
                </c:pt>
                <c:pt idx="25046">
                  <c:v>1.0080337524414063E-3</c:v>
                </c:pt>
                <c:pt idx="25047">
                  <c:v>1.007080078125E-3</c:v>
                </c:pt>
                <c:pt idx="25048">
                  <c:v>1.0068416595458984E-3</c:v>
                </c:pt>
                <c:pt idx="25049">
                  <c:v>1.007080078125E-3</c:v>
                </c:pt>
                <c:pt idx="25050">
                  <c:v>1.007080078125E-3</c:v>
                </c:pt>
                <c:pt idx="25051">
                  <c:v>1.0068416595458984E-3</c:v>
                </c:pt>
                <c:pt idx="25052">
                  <c:v>1.007080078125E-3</c:v>
                </c:pt>
                <c:pt idx="25053">
                  <c:v>1.007080078125E-3</c:v>
                </c:pt>
                <c:pt idx="25054">
                  <c:v>1.0068416595458984E-3</c:v>
                </c:pt>
                <c:pt idx="25055">
                  <c:v>1.007080078125E-3</c:v>
                </c:pt>
                <c:pt idx="25056">
                  <c:v>1.007080078125E-3</c:v>
                </c:pt>
                <c:pt idx="25057">
                  <c:v>1.0068416595458984E-3</c:v>
                </c:pt>
                <c:pt idx="25058">
                  <c:v>1.007080078125E-3</c:v>
                </c:pt>
                <c:pt idx="25059">
                  <c:v>1.0080337524414063E-3</c:v>
                </c:pt>
                <c:pt idx="25060">
                  <c:v>1.0068416595458984E-3</c:v>
                </c:pt>
                <c:pt idx="25061">
                  <c:v>1.007080078125E-3</c:v>
                </c:pt>
                <c:pt idx="25062">
                  <c:v>1.007080078125E-3</c:v>
                </c:pt>
                <c:pt idx="25063">
                  <c:v>1.0068416595458984E-3</c:v>
                </c:pt>
                <c:pt idx="25064">
                  <c:v>1.007080078125E-3</c:v>
                </c:pt>
                <c:pt idx="25065">
                  <c:v>1.007080078125E-3</c:v>
                </c:pt>
                <c:pt idx="25066">
                  <c:v>1.0068416595458984E-3</c:v>
                </c:pt>
                <c:pt idx="25067">
                  <c:v>1.007080078125E-3</c:v>
                </c:pt>
                <c:pt idx="25068">
                  <c:v>1.007080078125E-3</c:v>
                </c:pt>
                <c:pt idx="25069">
                  <c:v>1.0068416595458984E-3</c:v>
                </c:pt>
                <c:pt idx="25070">
                  <c:v>1.007080078125E-3</c:v>
                </c:pt>
                <c:pt idx="25071">
                  <c:v>1.0080337524414063E-3</c:v>
                </c:pt>
                <c:pt idx="25072">
                  <c:v>1.007080078125E-3</c:v>
                </c:pt>
                <c:pt idx="25073">
                  <c:v>1.0068416595458984E-3</c:v>
                </c:pt>
                <c:pt idx="25074">
                  <c:v>1.007080078125E-3</c:v>
                </c:pt>
                <c:pt idx="25075">
                  <c:v>1.007080078125E-3</c:v>
                </c:pt>
                <c:pt idx="25076">
                  <c:v>1.0068416595458984E-3</c:v>
                </c:pt>
                <c:pt idx="25077">
                  <c:v>1.007080078125E-3</c:v>
                </c:pt>
                <c:pt idx="25078">
                  <c:v>1.007080078125E-3</c:v>
                </c:pt>
                <c:pt idx="25079">
                  <c:v>1.0068416595458984E-3</c:v>
                </c:pt>
                <c:pt idx="25080">
                  <c:v>1.007080078125E-3</c:v>
                </c:pt>
                <c:pt idx="25081">
                  <c:v>1.007080078125E-3</c:v>
                </c:pt>
                <c:pt idx="25082">
                  <c:v>1.0068416595458984E-3</c:v>
                </c:pt>
                <c:pt idx="25083">
                  <c:v>1.007080078125E-3</c:v>
                </c:pt>
                <c:pt idx="25084">
                  <c:v>1.0080337524414063E-3</c:v>
                </c:pt>
                <c:pt idx="25085">
                  <c:v>1.0068416595458984E-3</c:v>
                </c:pt>
                <c:pt idx="25086">
                  <c:v>1.007080078125E-3</c:v>
                </c:pt>
                <c:pt idx="25087">
                  <c:v>1.007080078125E-3</c:v>
                </c:pt>
                <c:pt idx="25088">
                  <c:v>1.0068416595458984E-3</c:v>
                </c:pt>
                <c:pt idx="25089">
                  <c:v>1.007080078125E-3</c:v>
                </c:pt>
                <c:pt idx="25090">
                  <c:v>1.007080078125E-3</c:v>
                </c:pt>
                <c:pt idx="25091">
                  <c:v>1.0068416595458984E-3</c:v>
                </c:pt>
                <c:pt idx="25092">
                  <c:v>1.007080078125E-3</c:v>
                </c:pt>
                <c:pt idx="25093">
                  <c:v>1.007080078125E-3</c:v>
                </c:pt>
                <c:pt idx="25094">
                  <c:v>1.0068416595458984E-3</c:v>
                </c:pt>
                <c:pt idx="25095">
                  <c:v>1.007080078125E-3</c:v>
                </c:pt>
                <c:pt idx="25096">
                  <c:v>1.0080337524414063E-3</c:v>
                </c:pt>
                <c:pt idx="25097">
                  <c:v>1.007080078125E-3</c:v>
                </c:pt>
                <c:pt idx="25098">
                  <c:v>1.0068416595458984E-3</c:v>
                </c:pt>
                <c:pt idx="25099">
                  <c:v>1.007080078125E-3</c:v>
                </c:pt>
                <c:pt idx="25100">
                  <c:v>1.007080078125E-3</c:v>
                </c:pt>
                <c:pt idx="25101">
                  <c:v>1.0068416595458984E-3</c:v>
                </c:pt>
                <c:pt idx="25102">
                  <c:v>1.007080078125E-3</c:v>
                </c:pt>
                <c:pt idx="25103">
                  <c:v>1.007080078125E-3</c:v>
                </c:pt>
                <c:pt idx="25104">
                  <c:v>1.0068416595458984E-3</c:v>
                </c:pt>
                <c:pt idx="25105">
                  <c:v>1.007080078125E-3</c:v>
                </c:pt>
                <c:pt idx="25106">
                  <c:v>1.007080078125E-3</c:v>
                </c:pt>
                <c:pt idx="25107">
                  <c:v>1.0068416595458984E-3</c:v>
                </c:pt>
                <c:pt idx="25108">
                  <c:v>1.007080078125E-3</c:v>
                </c:pt>
                <c:pt idx="25109">
                  <c:v>1.0080337524414063E-3</c:v>
                </c:pt>
                <c:pt idx="25110">
                  <c:v>1.0068416595458984E-3</c:v>
                </c:pt>
                <c:pt idx="25111">
                  <c:v>1.007080078125E-3</c:v>
                </c:pt>
                <c:pt idx="25112">
                  <c:v>1.007080078125E-3</c:v>
                </c:pt>
                <c:pt idx="25113">
                  <c:v>1.0068416595458984E-3</c:v>
                </c:pt>
                <c:pt idx="25114">
                  <c:v>1.007080078125E-3</c:v>
                </c:pt>
                <c:pt idx="25115">
                  <c:v>1.007080078125E-3</c:v>
                </c:pt>
                <c:pt idx="25116">
                  <c:v>1.0068416595458984E-3</c:v>
                </c:pt>
                <c:pt idx="25117">
                  <c:v>1.007080078125E-3</c:v>
                </c:pt>
                <c:pt idx="25118">
                  <c:v>1.007080078125E-3</c:v>
                </c:pt>
                <c:pt idx="25119">
                  <c:v>1.0068416595458984E-3</c:v>
                </c:pt>
                <c:pt idx="25120">
                  <c:v>1.007080078125E-3</c:v>
                </c:pt>
                <c:pt idx="25121">
                  <c:v>1.0080337524414063E-3</c:v>
                </c:pt>
                <c:pt idx="25122">
                  <c:v>1.007080078125E-3</c:v>
                </c:pt>
                <c:pt idx="25123">
                  <c:v>1.0068416595458984E-3</c:v>
                </c:pt>
                <c:pt idx="25124">
                  <c:v>1.007080078125E-3</c:v>
                </c:pt>
                <c:pt idx="25125">
                  <c:v>1.007080078125E-3</c:v>
                </c:pt>
                <c:pt idx="25126">
                  <c:v>1.0068416595458984E-3</c:v>
                </c:pt>
                <c:pt idx="25127">
                  <c:v>1.007080078125E-3</c:v>
                </c:pt>
                <c:pt idx="25128">
                  <c:v>1.007080078125E-3</c:v>
                </c:pt>
                <c:pt idx="25129">
                  <c:v>1.0068416595458984E-3</c:v>
                </c:pt>
                <c:pt idx="25130">
                  <c:v>1.007080078125E-3</c:v>
                </c:pt>
                <c:pt idx="25131">
                  <c:v>1.007080078125E-3</c:v>
                </c:pt>
                <c:pt idx="25132">
                  <c:v>1.0068416595458984E-3</c:v>
                </c:pt>
                <c:pt idx="25133">
                  <c:v>1.0080337524414063E-3</c:v>
                </c:pt>
                <c:pt idx="25134">
                  <c:v>1.007080078125E-3</c:v>
                </c:pt>
                <c:pt idx="25135">
                  <c:v>1.0068416595458984E-3</c:v>
                </c:pt>
                <c:pt idx="25136">
                  <c:v>1.007080078125E-3</c:v>
                </c:pt>
                <c:pt idx="25137">
                  <c:v>1.007080078125E-3</c:v>
                </c:pt>
                <c:pt idx="25138">
                  <c:v>1.0068416595458984E-3</c:v>
                </c:pt>
                <c:pt idx="25139">
                  <c:v>1.007080078125E-3</c:v>
                </c:pt>
                <c:pt idx="25140">
                  <c:v>1.007080078125E-3</c:v>
                </c:pt>
                <c:pt idx="25141">
                  <c:v>1.0068416595458984E-3</c:v>
                </c:pt>
                <c:pt idx="25142">
                  <c:v>1.007080078125E-3</c:v>
                </c:pt>
                <c:pt idx="25143">
                  <c:v>1.007080078125E-3</c:v>
                </c:pt>
                <c:pt idx="25144">
                  <c:v>1.0068416595458984E-3</c:v>
                </c:pt>
                <c:pt idx="25145">
                  <c:v>1.007080078125E-3</c:v>
                </c:pt>
                <c:pt idx="25146">
                  <c:v>1.0080337524414063E-3</c:v>
                </c:pt>
                <c:pt idx="25147">
                  <c:v>1.007080078125E-3</c:v>
                </c:pt>
                <c:pt idx="25148">
                  <c:v>1.0068416595458984E-3</c:v>
                </c:pt>
                <c:pt idx="25149">
                  <c:v>1.007080078125E-3</c:v>
                </c:pt>
                <c:pt idx="25150">
                  <c:v>1.007080078125E-3</c:v>
                </c:pt>
                <c:pt idx="25151">
                  <c:v>1.0068416595458984E-3</c:v>
                </c:pt>
                <c:pt idx="25152">
                  <c:v>1.007080078125E-3</c:v>
                </c:pt>
                <c:pt idx="25153">
                  <c:v>1.007080078125E-3</c:v>
                </c:pt>
                <c:pt idx="25154">
                  <c:v>1.0068416595458984E-3</c:v>
                </c:pt>
                <c:pt idx="25155">
                  <c:v>1.007080078125E-3</c:v>
                </c:pt>
                <c:pt idx="25156">
                  <c:v>1.007080078125E-3</c:v>
                </c:pt>
                <c:pt idx="25157">
                  <c:v>1.0068416595458984E-3</c:v>
                </c:pt>
                <c:pt idx="25158">
                  <c:v>1.0080337524414063E-3</c:v>
                </c:pt>
                <c:pt idx="25159">
                  <c:v>1.007080078125E-3</c:v>
                </c:pt>
                <c:pt idx="25160">
                  <c:v>1.0068416595458984E-3</c:v>
                </c:pt>
                <c:pt idx="25161">
                  <c:v>1.007080078125E-3</c:v>
                </c:pt>
                <c:pt idx="25162">
                  <c:v>1.007080078125E-3</c:v>
                </c:pt>
                <c:pt idx="25163">
                  <c:v>1.0068416595458984E-3</c:v>
                </c:pt>
                <c:pt idx="25164">
                  <c:v>1.007080078125E-3</c:v>
                </c:pt>
                <c:pt idx="25165">
                  <c:v>1.007080078125E-3</c:v>
                </c:pt>
                <c:pt idx="25166">
                  <c:v>1.0068416595458984E-3</c:v>
                </c:pt>
                <c:pt idx="25167">
                  <c:v>1.007080078125E-3</c:v>
                </c:pt>
                <c:pt idx="25168">
                  <c:v>1.007080078125E-3</c:v>
                </c:pt>
                <c:pt idx="25169">
                  <c:v>1.0068416595458984E-3</c:v>
                </c:pt>
                <c:pt idx="25170">
                  <c:v>1.007080078125E-3</c:v>
                </c:pt>
                <c:pt idx="25171">
                  <c:v>1.0080337524414063E-3</c:v>
                </c:pt>
                <c:pt idx="25172">
                  <c:v>1.007080078125E-3</c:v>
                </c:pt>
                <c:pt idx="25173">
                  <c:v>1.0068416595458984E-3</c:v>
                </c:pt>
                <c:pt idx="25174">
                  <c:v>1.007080078125E-3</c:v>
                </c:pt>
                <c:pt idx="25175">
                  <c:v>1.007080078125E-3</c:v>
                </c:pt>
                <c:pt idx="25176">
                  <c:v>1.0068416595458984E-3</c:v>
                </c:pt>
                <c:pt idx="25177">
                  <c:v>1.007080078125E-3</c:v>
                </c:pt>
                <c:pt idx="25178">
                  <c:v>1.007080078125E-3</c:v>
                </c:pt>
                <c:pt idx="25179">
                  <c:v>1.0068416595458984E-3</c:v>
                </c:pt>
                <c:pt idx="25180">
                  <c:v>1.007080078125E-3</c:v>
                </c:pt>
                <c:pt idx="25181">
                  <c:v>1.007080078125E-3</c:v>
                </c:pt>
                <c:pt idx="25182">
                  <c:v>1.0068416595458984E-3</c:v>
                </c:pt>
                <c:pt idx="25183">
                  <c:v>1.0080337524414063E-3</c:v>
                </c:pt>
                <c:pt idx="25184">
                  <c:v>1.007080078125E-3</c:v>
                </c:pt>
                <c:pt idx="25185">
                  <c:v>1.0068416595458984E-3</c:v>
                </c:pt>
                <c:pt idx="25186">
                  <c:v>1.007080078125E-3</c:v>
                </c:pt>
                <c:pt idx="25187">
                  <c:v>1.007080078125E-3</c:v>
                </c:pt>
                <c:pt idx="25188">
                  <c:v>1.0068416595458984E-3</c:v>
                </c:pt>
                <c:pt idx="25189">
                  <c:v>1.007080078125E-3</c:v>
                </c:pt>
                <c:pt idx="25190">
                  <c:v>1.007080078125E-3</c:v>
                </c:pt>
                <c:pt idx="25191">
                  <c:v>1.0068416595458984E-3</c:v>
                </c:pt>
                <c:pt idx="25192">
                  <c:v>1.007080078125E-3</c:v>
                </c:pt>
                <c:pt idx="25193">
                  <c:v>1.007080078125E-3</c:v>
                </c:pt>
                <c:pt idx="25194">
                  <c:v>1.0068416595458984E-3</c:v>
                </c:pt>
                <c:pt idx="25195">
                  <c:v>1.007080078125E-3</c:v>
                </c:pt>
                <c:pt idx="25196">
                  <c:v>1.0080337524414063E-3</c:v>
                </c:pt>
                <c:pt idx="25197">
                  <c:v>1.007080078125E-3</c:v>
                </c:pt>
                <c:pt idx="25198">
                  <c:v>1.0068416595458984E-3</c:v>
                </c:pt>
                <c:pt idx="25199">
                  <c:v>1.007080078125E-3</c:v>
                </c:pt>
                <c:pt idx="25200">
                  <c:v>1.007080078125E-3</c:v>
                </c:pt>
                <c:pt idx="25201">
                  <c:v>1.0068416595458984E-3</c:v>
                </c:pt>
                <c:pt idx="25202">
                  <c:v>1.007080078125E-3</c:v>
                </c:pt>
                <c:pt idx="25203">
                  <c:v>1.007080078125E-3</c:v>
                </c:pt>
                <c:pt idx="25204">
                  <c:v>1.0068416595458984E-3</c:v>
                </c:pt>
                <c:pt idx="25205">
                  <c:v>1.007080078125E-3</c:v>
                </c:pt>
                <c:pt idx="25206">
                  <c:v>1.007080078125E-3</c:v>
                </c:pt>
                <c:pt idx="25207">
                  <c:v>1.0068416595458984E-3</c:v>
                </c:pt>
                <c:pt idx="25208">
                  <c:v>1.0080337524414063E-3</c:v>
                </c:pt>
                <c:pt idx="25209">
                  <c:v>1.007080078125E-3</c:v>
                </c:pt>
                <c:pt idx="25210">
                  <c:v>1.0068416595458984E-3</c:v>
                </c:pt>
                <c:pt idx="25211">
                  <c:v>1.007080078125E-3</c:v>
                </c:pt>
                <c:pt idx="25212">
                  <c:v>1.007080078125E-3</c:v>
                </c:pt>
                <c:pt idx="25213">
                  <c:v>1.0068416595458984E-3</c:v>
                </c:pt>
                <c:pt idx="25214">
                  <c:v>1.007080078125E-3</c:v>
                </c:pt>
                <c:pt idx="25215">
                  <c:v>1.007080078125E-3</c:v>
                </c:pt>
                <c:pt idx="25216">
                  <c:v>1.0068416595458984E-3</c:v>
                </c:pt>
                <c:pt idx="25217">
                  <c:v>1.007080078125E-3</c:v>
                </c:pt>
                <c:pt idx="25218">
                  <c:v>1.007080078125E-3</c:v>
                </c:pt>
                <c:pt idx="25219">
                  <c:v>1.0068416595458984E-3</c:v>
                </c:pt>
                <c:pt idx="25220">
                  <c:v>1.007080078125E-3</c:v>
                </c:pt>
                <c:pt idx="25221">
                  <c:v>1.0080337524414063E-3</c:v>
                </c:pt>
                <c:pt idx="25222">
                  <c:v>1.007080078125E-3</c:v>
                </c:pt>
                <c:pt idx="25223">
                  <c:v>1.0068416595458984E-3</c:v>
                </c:pt>
                <c:pt idx="25224">
                  <c:v>1.007080078125E-3</c:v>
                </c:pt>
                <c:pt idx="25225">
                  <c:v>1.007080078125E-3</c:v>
                </c:pt>
                <c:pt idx="25226">
                  <c:v>1.0068416595458984E-3</c:v>
                </c:pt>
                <c:pt idx="25227">
                  <c:v>1.007080078125E-3</c:v>
                </c:pt>
                <c:pt idx="25228">
                  <c:v>1.007080078125E-3</c:v>
                </c:pt>
                <c:pt idx="25229">
                  <c:v>1.0068416595458984E-3</c:v>
                </c:pt>
                <c:pt idx="25230">
                  <c:v>1.007080078125E-3</c:v>
                </c:pt>
                <c:pt idx="25231">
                  <c:v>1.007080078125E-3</c:v>
                </c:pt>
                <c:pt idx="25232">
                  <c:v>1.0068416595458984E-3</c:v>
                </c:pt>
                <c:pt idx="25233">
                  <c:v>1.0080337524414063E-3</c:v>
                </c:pt>
                <c:pt idx="25234">
                  <c:v>1.007080078125E-3</c:v>
                </c:pt>
                <c:pt idx="25235">
                  <c:v>1.0068416595458984E-3</c:v>
                </c:pt>
                <c:pt idx="25236">
                  <c:v>1.007080078125E-3</c:v>
                </c:pt>
                <c:pt idx="25237">
                  <c:v>1.007080078125E-3</c:v>
                </c:pt>
                <c:pt idx="25238">
                  <c:v>1.0068416595458984E-3</c:v>
                </c:pt>
                <c:pt idx="25239">
                  <c:v>1.007080078125E-3</c:v>
                </c:pt>
                <c:pt idx="25240">
                  <c:v>1.007080078125E-3</c:v>
                </c:pt>
                <c:pt idx="25241">
                  <c:v>1.0068416595458984E-3</c:v>
                </c:pt>
                <c:pt idx="25242">
                  <c:v>1.007080078125E-3</c:v>
                </c:pt>
                <c:pt idx="25243">
                  <c:v>1.007080078125E-3</c:v>
                </c:pt>
                <c:pt idx="25244">
                  <c:v>1.0068416595458984E-3</c:v>
                </c:pt>
                <c:pt idx="25245">
                  <c:v>1.007080078125E-3</c:v>
                </c:pt>
                <c:pt idx="25246">
                  <c:v>1.0080337524414063E-3</c:v>
                </c:pt>
                <c:pt idx="25247">
                  <c:v>1.007080078125E-3</c:v>
                </c:pt>
                <c:pt idx="25248">
                  <c:v>1.0068416595458984E-3</c:v>
                </c:pt>
                <c:pt idx="25249">
                  <c:v>1.007080078125E-3</c:v>
                </c:pt>
                <c:pt idx="25250">
                  <c:v>1.007080078125E-3</c:v>
                </c:pt>
                <c:pt idx="25251">
                  <c:v>5.0349235534667969E-3</c:v>
                </c:pt>
                <c:pt idx="25252">
                  <c:v>1.007080078125E-3</c:v>
                </c:pt>
                <c:pt idx="25253">
                  <c:v>1.0068416595458984E-3</c:v>
                </c:pt>
                <c:pt idx="25254">
                  <c:v>1.0080337524414063E-3</c:v>
                </c:pt>
                <c:pt idx="25255">
                  <c:v>1.007080078125E-3</c:v>
                </c:pt>
                <c:pt idx="25256">
                  <c:v>1.0068416595458984E-3</c:v>
                </c:pt>
                <c:pt idx="25257">
                  <c:v>1.007080078125E-3</c:v>
                </c:pt>
                <c:pt idx="25258">
                  <c:v>1.007080078125E-3</c:v>
                </c:pt>
                <c:pt idx="25259">
                  <c:v>1.0068416595458984E-3</c:v>
                </c:pt>
                <c:pt idx="25260">
                  <c:v>1.007080078125E-3</c:v>
                </c:pt>
                <c:pt idx="25261">
                  <c:v>1.007080078125E-3</c:v>
                </c:pt>
                <c:pt idx="25262">
                  <c:v>1.0068416595458984E-3</c:v>
                </c:pt>
                <c:pt idx="25263">
                  <c:v>1.007080078125E-3</c:v>
                </c:pt>
                <c:pt idx="25264">
                  <c:v>1.007080078125E-3</c:v>
                </c:pt>
                <c:pt idx="25265">
                  <c:v>1.0068416595458984E-3</c:v>
                </c:pt>
                <c:pt idx="25266">
                  <c:v>1.007080078125E-3</c:v>
                </c:pt>
                <c:pt idx="25267">
                  <c:v>1.0080337524414063E-3</c:v>
                </c:pt>
                <c:pt idx="25268">
                  <c:v>1.007080078125E-3</c:v>
                </c:pt>
                <c:pt idx="25269">
                  <c:v>1.0068416595458984E-3</c:v>
                </c:pt>
                <c:pt idx="25270">
                  <c:v>6.0420036315917969E-3</c:v>
                </c:pt>
                <c:pt idx="25271">
                  <c:v>1.007080078125E-3</c:v>
                </c:pt>
                <c:pt idx="25272">
                  <c:v>1.007080078125E-3</c:v>
                </c:pt>
                <c:pt idx="25273">
                  <c:v>1.0068416595458984E-3</c:v>
                </c:pt>
                <c:pt idx="25274">
                  <c:v>1.0080337524414063E-3</c:v>
                </c:pt>
                <c:pt idx="25275">
                  <c:v>1.007080078125E-3</c:v>
                </c:pt>
                <c:pt idx="25276">
                  <c:v>1.0068416595458984E-3</c:v>
                </c:pt>
                <c:pt idx="25277">
                  <c:v>1.007080078125E-3</c:v>
                </c:pt>
                <c:pt idx="25278">
                  <c:v>1.007080078125E-3</c:v>
                </c:pt>
                <c:pt idx="25279">
                  <c:v>1.0068416595458984E-3</c:v>
                </c:pt>
                <c:pt idx="25280">
                  <c:v>3.0210018157958984E-3</c:v>
                </c:pt>
                <c:pt idx="25281">
                  <c:v>1.007080078125E-3</c:v>
                </c:pt>
                <c:pt idx="25282">
                  <c:v>1.007080078125E-3</c:v>
                </c:pt>
                <c:pt idx="25283">
                  <c:v>1.0068416595458984E-3</c:v>
                </c:pt>
                <c:pt idx="25284">
                  <c:v>1.007080078125E-3</c:v>
                </c:pt>
                <c:pt idx="25285">
                  <c:v>1.0080337524414063E-3</c:v>
                </c:pt>
                <c:pt idx="25286">
                  <c:v>1.007080078125E-3</c:v>
                </c:pt>
                <c:pt idx="25287">
                  <c:v>1.0068416595458984E-3</c:v>
                </c:pt>
                <c:pt idx="25288">
                  <c:v>1.007080078125E-3</c:v>
                </c:pt>
                <c:pt idx="25289">
                  <c:v>1.007080078125E-3</c:v>
                </c:pt>
                <c:pt idx="25290">
                  <c:v>1.0068416595458984E-3</c:v>
                </c:pt>
                <c:pt idx="25291">
                  <c:v>1.007080078125E-3</c:v>
                </c:pt>
                <c:pt idx="25292">
                  <c:v>1.007080078125E-3</c:v>
                </c:pt>
                <c:pt idx="25293">
                  <c:v>1.0068416595458984E-3</c:v>
                </c:pt>
                <c:pt idx="25294">
                  <c:v>1.007080078125E-3</c:v>
                </c:pt>
                <c:pt idx="25295">
                  <c:v>1.007080078125E-3</c:v>
                </c:pt>
                <c:pt idx="25296">
                  <c:v>1.0068416595458984E-3</c:v>
                </c:pt>
                <c:pt idx="25297">
                  <c:v>1.0080337524414063E-3</c:v>
                </c:pt>
                <c:pt idx="25298">
                  <c:v>1.007080078125E-3</c:v>
                </c:pt>
                <c:pt idx="25299">
                  <c:v>1.0068416595458984E-3</c:v>
                </c:pt>
                <c:pt idx="25300">
                  <c:v>1.007080078125E-3</c:v>
                </c:pt>
                <c:pt idx="25301">
                  <c:v>1.007080078125E-3</c:v>
                </c:pt>
                <c:pt idx="25302">
                  <c:v>1.0068416595458984E-3</c:v>
                </c:pt>
                <c:pt idx="25303">
                  <c:v>1.007080078125E-3</c:v>
                </c:pt>
                <c:pt idx="25304">
                  <c:v>1.007080078125E-3</c:v>
                </c:pt>
                <c:pt idx="25305">
                  <c:v>1.0068416595458984E-3</c:v>
                </c:pt>
                <c:pt idx="25306">
                  <c:v>1.007080078125E-3</c:v>
                </c:pt>
                <c:pt idx="25307">
                  <c:v>1.007080078125E-3</c:v>
                </c:pt>
                <c:pt idx="25308">
                  <c:v>1.0068416595458984E-3</c:v>
                </c:pt>
                <c:pt idx="25309">
                  <c:v>1.007080078125E-3</c:v>
                </c:pt>
                <c:pt idx="25310">
                  <c:v>1.0080337524414063E-3</c:v>
                </c:pt>
                <c:pt idx="25311">
                  <c:v>1.007080078125E-3</c:v>
                </c:pt>
                <c:pt idx="25312">
                  <c:v>4.1289806365966797E-2</c:v>
                </c:pt>
                <c:pt idx="25313">
                  <c:v>1.007080078125E-3</c:v>
                </c:pt>
                <c:pt idx="25314">
                  <c:v>1.007080078125E-3</c:v>
                </c:pt>
                <c:pt idx="25315">
                  <c:v>1.0068416595458984E-3</c:v>
                </c:pt>
                <c:pt idx="25316">
                  <c:v>1.007080078125E-3</c:v>
                </c:pt>
                <c:pt idx="25317">
                  <c:v>1.007080078125E-3</c:v>
                </c:pt>
                <c:pt idx="25318">
                  <c:v>1.0068416595458984E-3</c:v>
                </c:pt>
                <c:pt idx="25319">
                  <c:v>1.007080078125E-3</c:v>
                </c:pt>
                <c:pt idx="25320">
                  <c:v>1.0080337524414063E-3</c:v>
                </c:pt>
                <c:pt idx="25321">
                  <c:v>1.007080078125E-3</c:v>
                </c:pt>
                <c:pt idx="25322">
                  <c:v>1.0068416595458984E-3</c:v>
                </c:pt>
                <c:pt idx="25323">
                  <c:v>1.007080078125E-3</c:v>
                </c:pt>
                <c:pt idx="25324">
                  <c:v>1.007080078125E-3</c:v>
                </c:pt>
                <c:pt idx="25325">
                  <c:v>1.0068416595458984E-3</c:v>
                </c:pt>
                <c:pt idx="25326">
                  <c:v>1.007080078125E-3</c:v>
                </c:pt>
                <c:pt idx="25327">
                  <c:v>1.0068416595458984E-3</c:v>
                </c:pt>
                <c:pt idx="25328">
                  <c:v>1.007080078125E-3</c:v>
                </c:pt>
                <c:pt idx="25329">
                  <c:v>1.007080078125E-3</c:v>
                </c:pt>
                <c:pt idx="25330">
                  <c:v>1.0068416595458984E-3</c:v>
                </c:pt>
                <c:pt idx="25331">
                  <c:v>1.007080078125E-3</c:v>
                </c:pt>
                <c:pt idx="25332">
                  <c:v>1.0080337524414063E-3</c:v>
                </c:pt>
                <c:pt idx="25333">
                  <c:v>1.007080078125E-3</c:v>
                </c:pt>
                <c:pt idx="25334">
                  <c:v>1.0068416595458984E-3</c:v>
                </c:pt>
                <c:pt idx="25335">
                  <c:v>1.007080078125E-3</c:v>
                </c:pt>
                <c:pt idx="25336">
                  <c:v>1.007080078125E-3</c:v>
                </c:pt>
                <c:pt idx="25337">
                  <c:v>1.0068416595458984E-3</c:v>
                </c:pt>
                <c:pt idx="25338">
                  <c:v>1.007080078125E-3</c:v>
                </c:pt>
                <c:pt idx="25339">
                  <c:v>1.007080078125E-3</c:v>
                </c:pt>
                <c:pt idx="25340">
                  <c:v>1.0068416595458984E-3</c:v>
                </c:pt>
                <c:pt idx="25341">
                  <c:v>1.007080078125E-3</c:v>
                </c:pt>
                <c:pt idx="25342">
                  <c:v>1.007080078125E-3</c:v>
                </c:pt>
                <c:pt idx="25343">
                  <c:v>1.0068416595458984E-3</c:v>
                </c:pt>
                <c:pt idx="25344">
                  <c:v>1.007080078125E-3</c:v>
                </c:pt>
                <c:pt idx="25345">
                  <c:v>1.0080337524414063E-3</c:v>
                </c:pt>
                <c:pt idx="25346">
                  <c:v>1.007080078125E-3</c:v>
                </c:pt>
                <c:pt idx="25347">
                  <c:v>1.0068416595458984E-3</c:v>
                </c:pt>
                <c:pt idx="25348">
                  <c:v>1.007080078125E-3</c:v>
                </c:pt>
                <c:pt idx="25349">
                  <c:v>1.0068416595458984E-3</c:v>
                </c:pt>
                <c:pt idx="25350">
                  <c:v>1.007080078125E-3</c:v>
                </c:pt>
                <c:pt idx="25351">
                  <c:v>1.007080078125E-3</c:v>
                </c:pt>
                <c:pt idx="25352">
                  <c:v>1.0068416595458984E-3</c:v>
                </c:pt>
                <c:pt idx="25353">
                  <c:v>1.007080078125E-3</c:v>
                </c:pt>
                <c:pt idx="25354">
                  <c:v>1.007080078125E-3</c:v>
                </c:pt>
                <c:pt idx="25355">
                  <c:v>1.0068416595458984E-3</c:v>
                </c:pt>
                <c:pt idx="25356">
                  <c:v>1.007080078125E-3</c:v>
                </c:pt>
                <c:pt idx="25357">
                  <c:v>1.0080337524414063E-3</c:v>
                </c:pt>
                <c:pt idx="25358">
                  <c:v>9.0630054473876953E-3</c:v>
                </c:pt>
                <c:pt idx="25359">
                  <c:v>1.007080078125E-3</c:v>
                </c:pt>
                <c:pt idx="25360">
                  <c:v>1.0068416595458984E-3</c:v>
                </c:pt>
                <c:pt idx="25361">
                  <c:v>1.007080078125E-3</c:v>
                </c:pt>
                <c:pt idx="25362">
                  <c:v>1.0080337524414063E-3</c:v>
                </c:pt>
                <c:pt idx="25363">
                  <c:v>1.0068416595458984E-3</c:v>
                </c:pt>
                <c:pt idx="25364">
                  <c:v>1.007080078125E-3</c:v>
                </c:pt>
                <c:pt idx="25365">
                  <c:v>1.007080078125E-3</c:v>
                </c:pt>
                <c:pt idx="25366">
                  <c:v>1.0068416595458984E-3</c:v>
                </c:pt>
                <c:pt idx="25367">
                  <c:v>1.007080078125E-3</c:v>
                </c:pt>
                <c:pt idx="25368">
                  <c:v>1.007080078125E-3</c:v>
                </c:pt>
                <c:pt idx="25369">
                  <c:v>1.0068416595458984E-3</c:v>
                </c:pt>
                <c:pt idx="25370">
                  <c:v>1.007080078125E-3</c:v>
                </c:pt>
                <c:pt idx="25371">
                  <c:v>1.007080078125E-3</c:v>
                </c:pt>
                <c:pt idx="25372">
                  <c:v>1.0068416595458984E-3</c:v>
                </c:pt>
                <c:pt idx="25373">
                  <c:v>1.007080078125E-3</c:v>
                </c:pt>
                <c:pt idx="25374">
                  <c:v>1.0080337524414063E-3</c:v>
                </c:pt>
                <c:pt idx="25375">
                  <c:v>1.007080078125E-3</c:v>
                </c:pt>
                <c:pt idx="25376">
                  <c:v>1.0068416595458984E-3</c:v>
                </c:pt>
                <c:pt idx="25377">
                  <c:v>1.007080078125E-3</c:v>
                </c:pt>
                <c:pt idx="25378">
                  <c:v>1.007080078125E-3</c:v>
                </c:pt>
                <c:pt idx="25379">
                  <c:v>1.0068416595458984E-3</c:v>
                </c:pt>
                <c:pt idx="25380">
                  <c:v>1.007080078125E-3</c:v>
                </c:pt>
                <c:pt idx="25381">
                  <c:v>1.007080078125E-3</c:v>
                </c:pt>
                <c:pt idx="25382">
                  <c:v>1.0068416595458984E-3</c:v>
                </c:pt>
                <c:pt idx="25383">
                  <c:v>1.007080078125E-3</c:v>
                </c:pt>
                <c:pt idx="25384">
                  <c:v>1.007080078125E-3</c:v>
                </c:pt>
                <c:pt idx="25385">
                  <c:v>1.0068416595458984E-3</c:v>
                </c:pt>
                <c:pt idx="25386">
                  <c:v>1.007080078125E-3</c:v>
                </c:pt>
                <c:pt idx="25387">
                  <c:v>1.0080337524414063E-3</c:v>
                </c:pt>
                <c:pt idx="25388">
                  <c:v>1.0068416595458984E-3</c:v>
                </c:pt>
                <c:pt idx="25389">
                  <c:v>1.007080078125E-3</c:v>
                </c:pt>
                <c:pt idx="25390">
                  <c:v>1.007080078125E-3</c:v>
                </c:pt>
                <c:pt idx="25391">
                  <c:v>1.0068416595458984E-3</c:v>
                </c:pt>
                <c:pt idx="25392">
                  <c:v>1.007080078125E-3</c:v>
                </c:pt>
                <c:pt idx="25393">
                  <c:v>1.007080078125E-3</c:v>
                </c:pt>
                <c:pt idx="25394">
                  <c:v>1.0068416595458984E-3</c:v>
                </c:pt>
                <c:pt idx="25395">
                  <c:v>1.007080078125E-3</c:v>
                </c:pt>
                <c:pt idx="25396">
                  <c:v>1.007080078125E-3</c:v>
                </c:pt>
                <c:pt idx="25397">
                  <c:v>1.0068416595458984E-3</c:v>
                </c:pt>
                <c:pt idx="25398">
                  <c:v>1.007080078125E-3</c:v>
                </c:pt>
                <c:pt idx="25399">
                  <c:v>1.0080337524414063E-3</c:v>
                </c:pt>
                <c:pt idx="25400">
                  <c:v>1.007080078125E-3</c:v>
                </c:pt>
                <c:pt idx="25401">
                  <c:v>1.0068416595458984E-3</c:v>
                </c:pt>
                <c:pt idx="25402">
                  <c:v>1.007080078125E-3</c:v>
                </c:pt>
                <c:pt idx="25403">
                  <c:v>1.007080078125E-3</c:v>
                </c:pt>
                <c:pt idx="25404">
                  <c:v>1.0068416595458984E-3</c:v>
                </c:pt>
                <c:pt idx="25405">
                  <c:v>1.007080078125E-3</c:v>
                </c:pt>
                <c:pt idx="25406">
                  <c:v>1.007080078125E-3</c:v>
                </c:pt>
                <c:pt idx="25407">
                  <c:v>1.0068416595458984E-3</c:v>
                </c:pt>
                <c:pt idx="25408">
                  <c:v>1.007080078125E-3</c:v>
                </c:pt>
                <c:pt idx="25409">
                  <c:v>1.007080078125E-3</c:v>
                </c:pt>
                <c:pt idx="25410">
                  <c:v>1.0068416595458984E-3</c:v>
                </c:pt>
                <c:pt idx="25411">
                  <c:v>1.007080078125E-3</c:v>
                </c:pt>
                <c:pt idx="25412">
                  <c:v>1.0080337524414063E-3</c:v>
                </c:pt>
                <c:pt idx="25413">
                  <c:v>1.0068416595458984E-3</c:v>
                </c:pt>
                <c:pt idx="25414">
                  <c:v>1.007080078125E-3</c:v>
                </c:pt>
                <c:pt idx="25415">
                  <c:v>1.007080078125E-3</c:v>
                </c:pt>
                <c:pt idx="25416">
                  <c:v>1.0068416595458984E-3</c:v>
                </c:pt>
                <c:pt idx="25417">
                  <c:v>1.007080078125E-3</c:v>
                </c:pt>
                <c:pt idx="25418">
                  <c:v>1.007080078125E-3</c:v>
                </c:pt>
                <c:pt idx="25419">
                  <c:v>1.0068416595458984E-3</c:v>
                </c:pt>
                <c:pt idx="25420">
                  <c:v>1.007080078125E-3</c:v>
                </c:pt>
                <c:pt idx="25421">
                  <c:v>1.007080078125E-3</c:v>
                </c:pt>
                <c:pt idx="25422">
                  <c:v>1.0068416595458984E-3</c:v>
                </c:pt>
                <c:pt idx="25423">
                  <c:v>1.007080078125E-3</c:v>
                </c:pt>
                <c:pt idx="25424">
                  <c:v>1.0080337524414063E-3</c:v>
                </c:pt>
                <c:pt idx="25425">
                  <c:v>1.007080078125E-3</c:v>
                </c:pt>
                <c:pt idx="25426">
                  <c:v>1.0068416595458984E-3</c:v>
                </c:pt>
                <c:pt idx="25427">
                  <c:v>1.007080078125E-3</c:v>
                </c:pt>
                <c:pt idx="25428">
                  <c:v>1.007080078125E-3</c:v>
                </c:pt>
                <c:pt idx="25429">
                  <c:v>1.0068416595458984E-3</c:v>
                </c:pt>
                <c:pt idx="25430">
                  <c:v>1.007080078125E-3</c:v>
                </c:pt>
                <c:pt idx="25431">
                  <c:v>1.007080078125E-3</c:v>
                </c:pt>
                <c:pt idx="25432">
                  <c:v>1.0068416595458984E-3</c:v>
                </c:pt>
                <c:pt idx="25433">
                  <c:v>1.007080078125E-3</c:v>
                </c:pt>
                <c:pt idx="25434">
                  <c:v>1.007080078125E-3</c:v>
                </c:pt>
                <c:pt idx="25435">
                  <c:v>1.0068416595458984E-3</c:v>
                </c:pt>
                <c:pt idx="25436">
                  <c:v>1.007080078125E-3</c:v>
                </c:pt>
                <c:pt idx="25437">
                  <c:v>1.0080337524414063E-3</c:v>
                </c:pt>
                <c:pt idx="25438">
                  <c:v>1.0068416595458984E-3</c:v>
                </c:pt>
                <c:pt idx="25439">
                  <c:v>1.007080078125E-3</c:v>
                </c:pt>
                <c:pt idx="25440">
                  <c:v>1.007080078125E-3</c:v>
                </c:pt>
                <c:pt idx="25441">
                  <c:v>1.0068416595458984E-3</c:v>
                </c:pt>
                <c:pt idx="25442">
                  <c:v>1.007080078125E-3</c:v>
                </c:pt>
                <c:pt idx="25443">
                  <c:v>1.007080078125E-3</c:v>
                </c:pt>
                <c:pt idx="25444">
                  <c:v>1.0068416595458984E-3</c:v>
                </c:pt>
                <c:pt idx="25445">
                  <c:v>1.007080078125E-3</c:v>
                </c:pt>
                <c:pt idx="25446">
                  <c:v>1.007080078125E-3</c:v>
                </c:pt>
                <c:pt idx="25447">
                  <c:v>1.0068416595458984E-3</c:v>
                </c:pt>
                <c:pt idx="25448">
                  <c:v>1.007080078125E-3</c:v>
                </c:pt>
                <c:pt idx="25449">
                  <c:v>1.0080337524414063E-3</c:v>
                </c:pt>
                <c:pt idx="25450">
                  <c:v>1.007080078125E-3</c:v>
                </c:pt>
                <c:pt idx="25451">
                  <c:v>1.0068416595458984E-3</c:v>
                </c:pt>
                <c:pt idx="25452">
                  <c:v>1.007080078125E-3</c:v>
                </c:pt>
                <c:pt idx="25453">
                  <c:v>1.007080078125E-3</c:v>
                </c:pt>
                <c:pt idx="25454">
                  <c:v>1.0068416595458984E-3</c:v>
                </c:pt>
                <c:pt idx="25455">
                  <c:v>1.007080078125E-3</c:v>
                </c:pt>
                <c:pt idx="25456">
                  <c:v>1.007080078125E-3</c:v>
                </c:pt>
                <c:pt idx="25457">
                  <c:v>1.0068416595458984E-3</c:v>
                </c:pt>
                <c:pt idx="25458">
                  <c:v>1.007080078125E-3</c:v>
                </c:pt>
                <c:pt idx="25459">
                  <c:v>1.007080078125E-3</c:v>
                </c:pt>
                <c:pt idx="25460">
                  <c:v>1.0068416595458984E-3</c:v>
                </c:pt>
                <c:pt idx="25461">
                  <c:v>1.007080078125E-3</c:v>
                </c:pt>
                <c:pt idx="25462">
                  <c:v>1.0080337524414063E-3</c:v>
                </c:pt>
                <c:pt idx="25463">
                  <c:v>1.0068416595458984E-3</c:v>
                </c:pt>
                <c:pt idx="25464">
                  <c:v>1.007080078125E-3</c:v>
                </c:pt>
                <c:pt idx="25465">
                  <c:v>1.007080078125E-3</c:v>
                </c:pt>
                <c:pt idx="25466">
                  <c:v>1.0068416595458984E-3</c:v>
                </c:pt>
                <c:pt idx="25467">
                  <c:v>1.007080078125E-3</c:v>
                </c:pt>
                <c:pt idx="25468">
                  <c:v>1.007080078125E-3</c:v>
                </c:pt>
                <c:pt idx="25469">
                  <c:v>1.0068416595458984E-3</c:v>
                </c:pt>
                <c:pt idx="25470">
                  <c:v>1.007080078125E-3</c:v>
                </c:pt>
                <c:pt idx="25471">
                  <c:v>1.007080078125E-3</c:v>
                </c:pt>
                <c:pt idx="25472">
                  <c:v>1.0068416595458984E-3</c:v>
                </c:pt>
                <c:pt idx="25473">
                  <c:v>1.007080078125E-3</c:v>
                </c:pt>
                <c:pt idx="25474">
                  <c:v>1.0080337524414063E-3</c:v>
                </c:pt>
                <c:pt idx="25475">
                  <c:v>1.007080078125E-3</c:v>
                </c:pt>
                <c:pt idx="25476">
                  <c:v>1.0068416595458984E-3</c:v>
                </c:pt>
                <c:pt idx="25477">
                  <c:v>1.007080078125E-3</c:v>
                </c:pt>
                <c:pt idx="25478">
                  <c:v>1.007080078125E-3</c:v>
                </c:pt>
                <c:pt idx="25479">
                  <c:v>1.0068416595458984E-3</c:v>
                </c:pt>
                <c:pt idx="25480">
                  <c:v>1.007080078125E-3</c:v>
                </c:pt>
                <c:pt idx="25481">
                  <c:v>1.007080078125E-3</c:v>
                </c:pt>
                <c:pt idx="25482">
                  <c:v>1.0068416595458984E-3</c:v>
                </c:pt>
                <c:pt idx="25483">
                  <c:v>1.007080078125E-3</c:v>
                </c:pt>
                <c:pt idx="25484">
                  <c:v>1.007080078125E-3</c:v>
                </c:pt>
                <c:pt idx="25485">
                  <c:v>1.0068416595458984E-3</c:v>
                </c:pt>
                <c:pt idx="25486">
                  <c:v>1.007080078125E-3</c:v>
                </c:pt>
                <c:pt idx="25487">
                  <c:v>1.0080337524414063E-3</c:v>
                </c:pt>
                <c:pt idx="25488">
                  <c:v>1.0068416595458984E-3</c:v>
                </c:pt>
                <c:pt idx="25489">
                  <c:v>1.007080078125E-3</c:v>
                </c:pt>
                <c:pt idx="25490">
                  <c:v>1.007080078125E-3</c:v>
                </c:pt>
                <c:pt idx="25491">
                  <c:v>1.0068416595458984E-3</c:v>
                </c:pt>
                <c:pt idx="25492">
                  <c:v>1.007080078125E-3</c:v>
                </c:pt>
                <c:pt idx="25493">
                  <c:v>1.007080078125E-3</c:v>
                </c:pt>
                <c:pt idx="25494">
                  <c:v>1.0068416595458984E-3</c:v>
                </c:pt>
                <c:pt idx="25495">
                  <c:v>1.007080078125E-3</c:v>
                </c:pt>
                <c:pt idx="25496">
                  <c:v>1.007080078125E-3</c:v>
                </c:pt>
                <c:pt idx="25497">
                  <c:v>1.0068416595458984E-3</c:v>
                </c:pt>
                <c:pt idx="25498">
                  <c:v>1.007080078125E-3</c:v>
                </c:pt>
                <c:pt idx="25499">
                  <c:v>1.0080337524414063E-3</c:v>
                </c:pt>
                <c:pt idx="25500">
                  <c:v>1.007080078125E-3</c:v>
                </c:pt>
                <c:pt idx="25501">
                  <c:v>1.0068416595458984E-3</c:v>
                </c:pt>
                <c:pt idx="25502">
                  <c:v>1.007080078125E-3</c:v>
                </c:pt>
                <c:pt idx="25503">
                  <c:v>6.0420036315917969E-3</c:v>
                </c:pt>
                <c:pt idx="25504">
                  <c:v>1.007080078125E-3</c:v>
                </c:pt>
                <c:pt idx="25505">
                  <c:v>1.0068416595458984E-3</c:v>
                </c:pt>
                <c:pt idx="25506">
                  <c:v>1.007080078125E-3</c:v>
                </c:pt>
                <c:pt idx="25507">
                  <c:v>1.0080337524414063E-3</c:v>
                </c:pt>
                <c:pt idx="25508">
                  <c:v>1.0068416595458984E-3</c:v>
                </c:pt>
                <c:pt idx="25509">
                  <c:v>1.007080078125E-3</c:v>
                </c:pt>
                <c:pt idx="25510">
                  <c:v>1.007080078125E-3</c:v>
                </c:pt>
                <c:pt idx="25511">
                  <c:v>1.0068416595458984E-3</c:v>
                </c:pt>
                <c:pt idx="25512">
                  <c:v>1.007080078125E-3</c:v>
                </c:pt>
                <c:pt idx="25513">
                  <c:v>1.007080078125E-3</c:v>
                </c:pt>
                <c:pt idx="25514">
                  <c:v>1.0068416595458984E-3</c:v>
                </c:pt>
                <c:pt idx="25515">
                  <c:v>1.007080078125E-3</c:v>
                </c:pt>
                <c:pt idx="25516">
                  <c:v>1.007080078125E-3</c:v>
                </c:pt>
                <c:pt idx="25517">
                  <c:v>1.0068416595458984E-3</c:v>
                </c:pt>
                <c:pt idx="25518">
                  <c:v>1.007080078125E-3</c:v>
                </c:pt>
                <c:pt idx="25519">
                  <c:v>1.0080337524414063E-3</c:v>
                </c:pt>
                <c:pt idx="25520">
                  <c:v>1.007080078125E-3</c:v>
                </c:pt>
                <c:pt idx="25521">
                  <c:v>1.0068416595458984E-3</c:v>
                </c:pt>
                <c:pt idx="25522">
                  <c:v>1.007080078125E-3</c:v>
                </c:pt>
                <c:pt idx="25523">
                  <c:v>1.007080078125E-3</c:v>
                </c:pt>
                <c:pt idx="25524">
                  <c:v>1.0068416595458984E-3</c:v>
                </c:pt>
                <c:pt idx="25525">
                  <c:v>1.007080078125E-3</c:v>
                </c:pt>
                <c:pt idx="25526">
                  <c:v>1.007080078125E-3</c:v>
                </c:pt>
                <c:pt idx="25527">
                  <c:v>1.0068416595458984E-3</c:v>
                </c:pt>
                <c:pt idx="25528">
                  <c:v>1.007080078125E-3</c:v>
                </c:pt>
                <c:pt idx="25529">
                  <c:v>1.007080078125E-3</c:v>
                </c:pt>
                <c:pt idx="25530">
                  <c:v>1.0068416595458984E-3</c:v>
                </c:pt>
                <c:pt idx="25531">
                  <c:v>1.007080078125E-3</c:v>
                </c:pt>
                <c:pt idx="25532">
                  <c:v>1.0080337524414063E-3</c:v>
                </c:pt>
                <c:pt idx="25533">
                  <c:v>1.0068416595458984E-3</c:v>
                </c:pt>
                <c:pt idx="25534">
                  <c:v>1.007080078125E-3</c:v>
                </c:pt>
                <c:pt idx="25535">
                  <c:v>1.007080078125E-3</c:v>
                </c:pt>
                <c:pt idx="25536">
                  <c:v>1.0068416595458984E-3</c:v>
                </c:pt>
                <c:pt idx="25537">
                  <c:v>1.007080078125E-3</c:v>
                </c:pt>
                <c:pt idx="25538">
                  <c:v>1.007080078125E-3</c:v>
                </c:pt>
                <c:pt idx="25539">
                  <c:v>1.0068416595458984E-3</c:v>
                </c:pt>
                <c:pt idx="25540">
                  <c:v>1.007080078125E-3</c:v>
                </c:pt>
                <c:pt idx="25541">
                  <c:v>1.007080078125E-3</c:v>
                </c:pt>
                <c:pt idx="25542">
                  <c:v>1.0068416595458984E-3</c:v>
                </c:pt>
                <c:pt idx="25543">
                  <c:v>1.007080078125E-3</c:v>
                </c:pt>
                <c:pt idx="25544">
                  <c:v>1.0080337524414063E-3</c:v>
                </c:pt>
                <c:pt idx="25545">
                  <c:v>1.007080078125E-3</c:v>
                </c:pt>
                <c:pt idx="25546">
                  <c:v>1.0068416595458984E-3</c:v>
                </c:pt>
                <c:pt idx="25547">
                  <c:v>1.007080078125E-3</c:v>
                </c:pt>
                <c:pt idx="25548">
                  <c:v>1.007080078125E-3</c:v>
                </c:pt>
                <c:pt idx="25549">
                  <c:v>1.0068416595458984E-3</c:v>
                </c:pt>
                <c:pt idx="25550">
                  <c:v>1.007080078125E-3</c:v>
                </c:pt>
                <c:pt idx="25551">
                  <c:v>1.007080078125E-3</c:v>
                </c:pt>
                <c:pt idx="25552">
                  <c:v>1.0068416595458984E-3</c:v>
                </c:pt>
                <c:pt idx="25553">
                  <c:v>1.007080078125E-3</c:v>
                </c:pt>
                <c:pt idx="25554">
                  <c:v>1.007080078125E-3</c:v>
                </c:pt>
                <c:pt idx="25555">
                  <c:v>1.0068416595458984E-3</c:v>
                </c:pt>
                <c:pt idx="25556">
                  <c:v>1.007080078125E-3</c:v>
                </c:pt>
                <c:pt idx="25557">
                  <c:v>1.0080337524414063E-3</c:v>
                </c:pt>
                <c:pt idx="25558">
                  <c:v>1.0068416595458984E-3</c:v>
                </c:pt>
                <c:pt idx="25559">
                  <c:v>1.007080078125E-3</c:v>
                </c:pt>
                <c:pt idx="25560">
                  <c:v>1.007080078125E-3</c:v>
                </c:pt>
                <c:pt idx="25561">
                  <c:v>1.0068416595458984E-3</c:v>
                </c:pt>
                <c:pt idx="25562">
                  <c:v>1.007080078125E-3</c:v>
                </c:pt>
                <c:pt idx="25563">
                  <c:v>1.007080078125E-3</c:v>
                </c:pt>
                <c:pt idx="25564">
                  <c:v>1.0068416595458984E-3</c:v>
                </c:pt>
                <c:pt idx="25565">
                  <c:v>1.007080078125E-3</c:v>
                </c:pt>
                <c:pt idx="25566">
                  <c:v>1.007080078125E-3</c:v>
                </c:pt>
                <c:pt idx="25567">
                  <c:v>1.0068416595458984E-3</c:v>
                </c:pt>
                <c:pt idx="25568">
                  <c:v>1.007080078125E-3</c:v>
                </c:pt>
                <c:pt idx="25569">
                  <c:v>1.0080337524414063E-3</c:v>
                </c:pt>
                <c:pt idx="25570">
                  <c:v>1.007080078125E-3</c:v>
                </c:pt>
                <c:pt idx="25571">
                  <c:v>1.0068416595458984E-3</c:v>
                </c:pt>
                <c:pt idx="25572">
                  <c:v>1.007080078125E-3</c:v>
                </c:pt>
                <c:pt idx="25573">
                  <c:v>1.007080078125E-3</c:v>
                </c:pt>
                <c:pt idx="25574">
                  <c:v>1.0068416595458984E-3</c:v>
                </c:pt>
                <c:pt idx="25575">
                  <c:v>1.007080078125E-3</c:v>
                </c:pt>
                <c:pt idx="25576">
                  <c:v>1.007080078125E-3</c:v>
                </c:pt>
                <c:pt idx="25577">
                  <c:v>1.0068416595458984E-3</c:v>
                </c:pt>
                <c:pt idx="25578">
                  <c:v>1.007080078125E-3</c:v>
                </c:pt>
                <c:pt idx="25579">
                  <c:v>1.007080078125E-3</c:v>
                </c:pt>
                <c:pt idx="25580">
                  <c:v>1.0068416595458984E-3</c:v>
                </c:pt>
                <c:pt idx="25581">
                  <c:v>1.0080337524414063E-3</c:v>
                </c:pt>
                <c:pt idx="25582">
                  <c:v>1.007080078125E-3</c:v>
                </c:pt>
                <c:pt idx="25583">
                  <c:v>1.0068416595458984E-3</c:v>
                </c:pt>
                <c:pt idx="25584">
                  <c:v>1.007080078125E-3</c:v>
                </c:pt>
                <c:pt idx="25585">
                  <c:v>1.007080078125E-3</c:v>
                </c:pt>
                <c:pt idx="25586">
                  <c:v>1.0068416595458984E-3</c:v>
                </c:pt>
                <c:pt idx="25587">
                  <c:v>1.007080078125E-3</c:v>
                </c:pt>
                <c:pt idx="25588">
                  <c:v>1.007080078125E-3</c:v>
                </c:pt>
                <c:pt idx="25589">
                  <c:v>1.0068416595458984E-3</c:v>
                </c:pt>
                <c:pt idx="25590">
                  <c:v>1.007080078125E-3</c:v>
                </c:pt>
                <c:pt idx="25591">
                  <c:v>1.007080078125E-3</c:v>
                </c:pt>
                <c:pt idx="25592">
                  <c:v>1.0068416595458984E-3</c:v>
                </c:pt>
                <c:pt idx="25593">
                  <c:v>1.007080078125E-3</c:v>
                </c:pt>
                <c:pt idx="25594">
                  <c:v>1.0080337524414063E-3</c:v>
                </c:pt>
                <c:pt idx="25595">
                  <c:v>1.007080078125E-3</c:v>
                </c:pt>
                <c:pt idx="25596">
                  <c:v>1.0068416595458984E-3</c:v>
                </c:pt>
                <c:pt idx="25597">
                  <c:v>1.007080078125E-3</c:v>
                </c:pt>
                <c:pt idx="25598">
                  <c:v>1.007080078125E-3</c:v>
                </c:pt>
                <c:pt idx="25599">
                  <c:v>1.0068416595458984E-3</c:v>
                </c:pt>
                <c:pt idx="25600">
                  <c:v>1.007080078125E-3</c:v>
                </c:pt>
                <c:pt idx="25601">
                  <c:v>1.007080078125E-3</c:v>
                </c:pt>
                <c:pt idx="25602">
                  <c:v>1.0068416595458984E-3</c:v>
                </c:pt>
                <c:pt idx="25603">
                  <c:v>1.007080078125E-3</c:v>
                </c:pt>
                <c:pt idx="25604">
                  <c:v>1.007080078125E-3</c:v>
                </c:pt>
                <c:pt idx="25605">
                  <c:v>8.0568790435791016E-3</c:v>
                </c:pt>
                <c:pt idx="25606">
                  <c:v>1.007080078125E-3</c:v>
                </c:pt>
                <c:pt idx="25607">
                  <c:v>1.0068416595458984E-3</c:v>
                </c:pt>
                <c:pt idx="25608">
                  <c:v>1.007080078125E-3</c:v>
                </c:pt>
                <c:pt idx="25609">
                  <c:v>1.007080078125E-3</c:v>
                </c:pt>
                <c:pt idx="25610">
                  <c:v>1.0068416595458984E-3</c:v>
                </c:pt>
                <c:pt idx="25611">
                  <c:v>1.007080078125E-3</c:v>
                </c:pt>
                <c:pt idx="25612">
                  <c:v>1.0080337524414063E-3</c:v>
                </c:pt>
                <c:pt idx="25613">
                  <c:v>1.007080078125E-3</c:v>
                </c:pt>
                <c:pt idx="25614">
                  <c:v>1.0068416595458984E-3</c:v>
                </c:pt>
                <c:pt idx="25615">
                  <c:v>1.007080078125E-3</c:v>
                </c:pt>
                <c:pt idx="25616">
                  <c:v>1.007080078125E-3</c:v>
                </c:pt>
                <c:pt idx="25617">
                  <c:v>1.0068416595458984E-3</c:v>
                </c:pt>
                <c:pt idx="25618">
                  <c:v>1.007080078125E-3</c:v>
                </c:pt>
                <c:pt idx="25619">
                  <c:v>1.007080078125E-3</c:v>
                </c:pt>
                <c:pt idx="25620">
                  <c:v>1.0068416595458984E-3</c:v>
                </c:pt>
                <c:pt idx="25621">
                  <c:v>1.007080078125E-3</c:v>
                </c:pt>
                <c:pt idx="25622">
                  <c:v>1.007080078125E-3</c:v>
                </c:pt>
                <c:pt idx="25623">
                  <c:v>1.0068416595458984E-3</c:v>
                </c:pt>
                <c:pt idx="25624">
                  <c:v>1.0080337524414063E-3</c:v>
                </c:pt>
                <c:pt idx="25625">
                  <c:v>1.007080078125E-3</c:v>
                </c:pt>
                <c:pt idx="25626">
                  <c:v>1.0068416595458984E-3</c:v>
                </c:pt>
                <c:pt idx="25627">
                  <c:v>1.007080078125E-3</c:v>
                </c:pt>
                <c:pt idx="25628">
                  <c:v>1.007080078125E-3</c:v>
                </c:pt>
                <c:pt idx="25629">
                  <c:v>1.0068416595458984E-3</c:v>
                </c:pt>
                <c:pt idx="25630">
                  <c:v>1.007080078125E-3</c:v>
                </c:pt>
                <c:pt idx="25631">
                  <c:v>1.007080078125E-3</c:v>
                </c:pt>
                <c:pt idx="25632">
                  <c:v>1.0068416595458984E-3</c:v>
                </c:pt>
                <c:pt idx="25633">
                  <c:v>1.007080078125E-3</c:v>
                </c:pt>
                <c:pt idx="25634">
                  <c:v>1.007080078125E-3</c:v>
                </c:pt>
                <c:pt idx="25635">
                  <c:v>1.0068416595458984E-3</c:v>
                </c:pt>
                <c:pt idx="25636">
                  <c:v>1.007080078125E-3</c:v>
                </c:pt>
                <c:pt idx="25637">
                  <c:v>1.0080337524414063E-3</c:v>
                </c:pt>
                <c:pt idx="25638">
                  <c:v>1.007080078125E-3</c:v>
                </c:pt>
                <c:pt idx="25639">
                  <c:v>1.0068416595458984E-3</c:v>
                </c:pt>
                <c:pt idx="25640">
                  <c:v>1.007080078125E-3</c:v>
                </c:pt>
                <c:pt idx="25641">
                  <c:v>1.007080078125E-3</c:v>
                </c:pt>
                <c:pt idx="25642">
                  <c:v>1.0068416595458984E-3</c:v>
                </c:pt>
                <c:pt idx="25643">
                  <c:v>1.007080078125E-3</c:v>
                </c:pt>
                <c:pt idx="25644">
                  <c:v>1.007080078125E-3</c:v>
                </c:pt>
                <c:pt idx="25645">
                  <c:v>1.0068416595458984E-3</c:v>
                </c:pt>
                <c:pt idx="25646">
                  <c:v>1.007080078125E-3</c:v>
                </c:pt>
                <c:pt idx="25647">
                  <c:v>1.007080078125E-3</c:v>
                </c:pt>
                <c:pt idx="25648">
                  <c:v>1.0068416595458984E-3</c:v>
                </c:pt>
                <c:pt idx="25649">
                  <c:v>1.0080337524414063E-3</c:v>
                </c:pt>
                <c:pt idx="25650">
                  <c:v>1.007080078125E-3</c:v>
                </c:pt>
                <c:pt idx="25651">
                  <c:v>1.0068416595458984E-3</c:v>
                </c:pt>
                <c:pt idx="25652">
                  <c:v>1.007080078125E-3</c:v>
                </c:pt>
                <c:pt idx="25653">
                  <c:v>1.007080078125E-3</c:v>
                </c:pt>
                <c:pt idx="25654">
                  <c:v>1.0068416595458984E-3</c:v>
                </c:pt>
                <c:pt idx="25655">
                  <c:v>1.007080078125E-3</c:v>
                </c:pt>
                <c:pt idx="25656">
                  <c:v>1.007080078125E-3</c:v>
                </c:pt>
                <c:pt idx="25657">
                  <c:v>1.0068416595458984E-3</c:v>
                </c:pt>
                <c:pt idx="25658">
                  <c:v>1.007080078125E-3</c:v>
                </c:pt>
                <c:pt idx="25659">
                  <c:v>1.007080078125E-3</c:v>
                </c:pt>
                <c:pt idx="25660">
                  <c:v>1.0068416595458984E-3</c:v>
                </c:pt>
                <c:pt idx="25661">
                  <c:v>1.007080078125E-3</c:v>
                </c:pt>
                <c:pt idx="25662">
                  <c:v>1.0080337524414063E-3</c:v>
                </c:pt>
                <c:pt idx="25663">
                  <c:v>1.007080078125E-3</c:v>
                </c:pt>
                <c:pt idx="25664">
                  <c:v>1.0068416595458984E-3</c:v>
                </c:pt>
                <c:pt idx="25665">
                  <c:v>1.007080078125E-3</c:v>
                </c:pt>
                <c:pt idx="25666">
                  <c:v>1.007080078125E-3</c:v>
                </c:pt>
                <c:pt idx="25667">
                  <c:v>1.0068416595458984E-3</c:v>
                </c:pt>
                <c:pt idx="25668">
                  <c:v>1.007080078125E-3</c:v>
                </c:pt>
                <c:pt idx="25669">
                  <c:v>1.007080078125E-3</c:v>
                </c:pt>
                <c:pt idx="25670">
                  <c:v>1.0068416595458984E-3</c:v>
                </c:pt>
                <c:pt idx="25671">
                  <c:v>1.007080078125E-3</c:v>
                </c:pt>
                <c:pt idx="25672">
                  <c:v>1.007080078125E-3</c:v>
                </c:pt>
                <c:pt idx="25673">
                  <c:v>1.0068416595458984E-3</c:v>
                </c:pt>
                <c:pt idx="25674">
                  <c:v>1.0080337524414063E-3</c:v>
                </c:pt>
                <c:pt idx="25675">
                  <c:v>1.007080078125E-3</c:v>
                </c:pt>
                <c:pt idx="25676">
                  <c:v>1.0068416595458984E-3</c:v>
                </c:pt>
                <c:pt idx="25677">
                  <c:v>1.007080078125E-3</c:v>
                </c:pt>
                <c:pt idx="25678">
                  <c:v>1.007080078125E-3</c:v>
                </c:pt>
                <c:pt idx="25679">
                  <c:v>1.0068416595458984E-3</c:v>
                </c:pt>
                <c:pt idx="25680">
                  <c:v>1.007080078125E-3</c:v>
                </c:pt>
                <c:pt idx="25681">
                  <c:v>1.007080078125E-3</c:v>
                </c:pt>
                <c:pt idx="25682">
                  <c:v>1.0068416595458984E-3</c:v>
                </c:pt>
                <c:pt idx="25683">
                  <c:v>1.007080078125E-3</c:v>
                </c:pt>
                <c:pt idx="25684">
                  <c:v>1.007080078125E-3</c:v>
                </c:pt>
                <c:pt idx="25685">
                  <c:v>1.0068416595458984E-3</c:v>
                </c:pt>
                <c:pt idx="25686">
                  <c:v>1.007080078125E-3</c:v>
                </c:pt>
                <c:pt idx="25687">
                  <c:v>1.0080337524414063E-3</c:v>
                </c:pt>
                <c:pt idx="25688">
                  <c:v>1.007080078125E-3</c:v>
                </c:pt>
                <c:pt idx="25689">
                  <c:v>1.0068416595458984E-3</c:v>
                </c:pt>
                <c:pt idx="25690">
                  <c:v>1.007080078125E-3</c:v>
                </c:pt>
                <c:pt idx="25691">
                  <c:v>7.0490837097167969E-3</c:v>
                </c:pt>
                <c:pt idx="25692">
                  <c:v>1.0068416595458984E-3</c:v>
                </c:pt>
                <c:pt idx="25693">
                  <c:v>1.0080337524414063E-3</c:v>
                </c:pt>
                <c:pt idx="25694">
                  <c:v>1.007080078125E-3</c:v>
                </c:pt>
                <c:pt idx="25695">
                  <c:v>1.0068416595458984E-3</c:v>
                </c:pt>
                <c:pt idx="25696">
                  <c:v>1.007080078125E-3</c:v>
                </c:pt>
                <c:pt idx="25697">
                  <c:v>1.007080078125E-3</c:v>
                </c:pt>
                <c:pt idx="25698">
                  <c:v>1.0068416595458984E-3</c:v>
                </c:pt>
                <c:pt idx="25699">
                  <c:v>1.007080078125E-3</c:v>
                </c:pt>
                <c:pt idx="25700">
                  <c:v>1.007080078125E-3</c:v>
                </c:pt>
                <c:pt idx="25701">
                  <c:v>1.0068416595458984E-3</c:v>
                </c:pt>
                <c:pt idx="25702">
                  <c:v>1.007080078125E-3</c:v>
                </c:pt>
                <c:pt idx="25703">
                  <c:v>1.007080078125E-3</c:v>
                </c:pt>
                <c:pt idx="25704">
                  <c:v>1.0068416595458984E-3</c:v>
                </c:pt>
                <c:pt idx="25705">
                  <c:v>1.007080078125E-3</c:v>
                </c:pt>
                <c:pt idx="25706">
                  <c:v>1.0080337524414063E-3</c:v>
                </c:pt>
                <c:pt idx="25707">
                  <c:v>1.007080078125E-3</c:v>
                </c:pt>
                <c:pt idx="25708">
                  <c:v>1.0068416595458984E-3</c:v>
                </c:pt>
                <c:pt idx="25709">
                  <c:v>1.007080078125E-3</c:v>
                </c:pt>
                <c:pt idx="25710">
                  <c:v>1.007080078125E-3</c:v>
                </c:pt>
                <c:pt idx="25711">
                  <c:v>1.0068416595458984E-3</c:v>
                </c:pt>
                <c:pt idx="25712">
                  <c:v>1.007080078125E-3</c:v>
                </c:pt>
                <c:pt idx="25713">
                  <c:v>1.007080078125E-3</c:v>
                </c:pt>
                <c:pt idx="25714">
                  <c:v>1.0068416595458984E-3</c:v>
                </c:pt>
                <c:pt idx="25715">
                  <c:v>1.007080078125E-3</c:v>
                </c:pt>
                <c:pt idx="25716">
                  <c:v>1.007080078125E-3</c:v>
                </c:pt>
                <c:pt idx="25717">
                  <c:v>1.0068416595458984E-3</c:v>
                </c:pt>
                <c:pt idx="25718">
                  <c:v>1.0080337524414063E-3</c:v>
                </c:pt>
                <c:pt idx="25719">
                  <c:v>1.007080078125E-3</c:v>
                </c:pt>
                <c:pt idx="25720">
                  <c:v>1.0068416595458984E-3</c:v>
                </c:pt>
                <c:pt idx="25721">
                  <c:v>1.007080078125E-3</c:v>
                </c:pt>
                <c:pt idx="25722">
                  <c:v>1.007080078125E-3</c:v>
                </c:pt>
                <c:pt idx="25723">
                  <c:v>1.0068416595458984E-3</c:v>
                </c:pt>
                <c:pt idx="25724">
                  <c:v>1.007080078125E-3</c:v>
                </c:pt>
                <c:pt idx="25725">
                  <c:v>1.007080078125E-3</c:v>
                </c:pt>
                <c:pt idx="25726">
                  <c:v>1.0068416595458984E-3</c:v>
                </c:pt>
                <c:pt idx="25727">
                  <c:v>1.007080078125E-3</c:v>
                </c:pt>
                <c:pt idx="25728">
                  <c:v>1.007080078125E-3</c:v>
                </c:pt>
                <c:pt idx="25729">
                  <c:v>1.0068416595458984E-3</c:v>
                </c:pt>
                <c:pt idx="25730">
                  <c:v>1.007080078125E-3</c:v>
                </c:pt>
                <c:pt idx="25731">
                  <c:v>1.0080337524414063E-3</c:v>
                </c:pt>
                <c:pt idx="25732">
                  <c:v>1.007080078125E-3</c:v>
                </c:pt>
                <c:pt idx="25733">
                  <c:v>1.0068416595458984E-3</c:v>
                </c:pt>
                <c:pt idx="25734">
                  <c:v>1.007080078125E-3</c:v>
                </c:pt>
                <c:pt idx="25735">
                  <c:v>1.007080078125E-3</c:v>
                </c:pt>
                <c:pt idx="25736">
                  <c:v>1.0068416595458984E-3</c:v>
                </c:pt>
                <c:pt idx="25737">
                  <c:v>1.007080078125E-3</c:v>
                </c:pt>
                <c:pt idx="25738">
                  <c:v>1.007080078125E-3</c:v>
                </c:pt>
                <c:pt idx="25739">
                  <c:v>1.0068416595458984E-3</c:v>
                </c:pt>
                <c:pt idx="25740">
                  <c:v>1.007080078125E-3</c:v>
                </c:pt>
                <c:pt idx="25741">
                  <c:v>1.007080078125E-3</c:v>
                </c:pt>
                <c:pt idx="25742">
                  <c:v>1.0068416595458984E-3</c:v>
                </c:pt>
                <c:pt idx="25743">
                  <c:v>1.0080337524414063E-3</c:v>
                </c:pt>
                <c:pt idx="25744">
                  <c:v>1.007080078125E-3</c:v>
                </c:pt>
                <c:pt idx="25745">
                  <c:v>1.0068416595458984E-3</c:v>
                </c:pt>
                <c:pt idx="25746">
                  <c:v>1.007080078125E-3</c:v>
                </c:pt>
                <c:pt idx="25747">
                  <c:v>1.007080078125E-3</c:v>
                </c:pt>
                <c:pt idx="25748">
                  <c:v>1.0068416595458984E-3</c:v>
                </c:pt>
                <c:pt idx="25749">
                  <c:v>1.007080078125E-3</c:v>
                </c:pt>
                <c:pt idx="25750">
                  <c:v>1.007080078125E-3</c:v>
                </c:pt>
                <c:pt idx="25751">
                  <c:v>1.0068416595458984E-3</c:v>
                </c:pt>
                <c:pt idx="25752">
                  <c:v>1.007080078125E-3</c:v>
                </c:pt>
                <c:pt idx="25753">
                  <c:v>1.007080078125E-3</c:v>
                </c:pt>
                <c:pt idx="25754">
                  <c:v>1.0068416595458984E-3</c:v>
                </c:pt>
                <c:pt idx="25755">
                  <c:v>1.007080078125E-3</c:v>
                </c:pt>
                <c:pt idx="25756">
                  <c:v>1.0080337524414063E-3</c:v>
                </c:pt>
                <c:pt idx="25757">
                  <c:v>1.007080078125E-3</c:v>
                </c:pt>
                <c:pt idx="25758">
                  <c:v>1.0068416595458984E-3</c:v>
                </c:pt>
                <c:pt idx="25759">
                  <c:v>1.007080078125E-3</c:v>
                </c:pt>
                <c:pt idx="25760">
                  <c:v>1.007080078125E-3</c:v>
                </c:pt>
                <c:pt idx="25761">
                  <c:v>1.0068416595458984E-3</c:v>
                </c:pt>
                <c:pt idx="25762">
                  <c:v>1.007080078125E-3</c:v>
                </c:pt>
                <c:pt idx="25763">
                  <c:v>1.007080078125E-3</c:v>
                </c:pt>
                <c:pt idx="25764">
                  <c:v>1.0068416595458984E-3</c:v>
                </c:pt>
                <c:pt idx="25765">
                  <c:v>1.007080078125E-3</c:v>
                </c:pt>
                <c:pt idx="25766">
                  <c:v>1.007080078125E-3</c:v>
                </c:pt>
                <c:pt idx="25767">
                  <c:v>1.0068416595458984E-3</c:v>
                </c:pt>
                <c:pt idx="25768">
                  <c:v>1.0080337524414063E-3</c:v>
                </c:pt>
                <c:pt idx="25769">
                  <c:v>1.007080078125E-3</c:v>
                </c:pt>
                <c:pt idx="25770">
                  <c:v>1.0068416595458984E-3</c:v>
                </c:pt>
                <c:pt idx="25771">
                  <c:v>1.007080078125E-3</c:v>
                </c:pt>
                <c:pt idx="25772">
                  <c:v>1.007080078125E-3</c:v>
                </c:pt>
                <c:pt idx="25773">
                  <c:v>1.0068416595458984E-3</c:v>
                </c:pt>
                <c:pt idx="25774">
                  <c:v>1.007080078125E-3</c:v>
                </c:pt>
                <c:pt idx="25775">
                  <c:v>1.007080078125E-3</c:v>
                </c:pt>
                <c:pt idx="25776">
                  <c:v>1.0068416595458984E-3</c:v>
                </c:pt>
                <c:pt idx="25777">
                  <c:v>1.007080078125E-3</c:v>
                </c:pt>
                <c:pt idx="25778">
                  <c:v>1.007080078125E-3</c:v>
                </c:pt>
                <c:pt idx="25779">
                  <c:v>1.0068416595458984E-3</c:v>
                </c:pt>
                <c:pt idx="25780">
                  <c:v>1.007080078125E-3</c:v>
                </c:pt>
                <c:pt idx="25781">
                  <c:v>1.0080337524414063E-3</c:v>
                </c:pt>
                <c:pt idx="25782">
                  <c:v>1.007080078125E-3</c:v>
                </c:pt>
                <c:pt idx="25783">
                  <c:v>1.0068416595458984E-3</c:v>
                </c:pt>
                <c:pt idx="25784">
                  <c:v>1.007080078125E-3</c:v>
                </c:pt>
                <c:pt idx="25785">
                  <c:v>1.007080078125E-3</c:v>
                </c:pt>
                <c:pt idx="25786">
                  <c:v>1.0068416595458984E-3</c:v>
                </c:pt>
                <c:pt idx="25787">
                  <c:v>1.007080078125E-3</c:v>
                </c:pt>
                <c:pt idx="25788">
                  <c:v>1.007080078125E-3</c:v>
                </c:pt>
                <c:pt idx="25789">
                  <c:v>3.0207633972167969E-3</c:v>
                </c:pt>
                <c:pt idx="25790">
                  <c:v>1.007080078125E-3</c:v>
                </c:pt>
                <c:pt idx="25791">
                  <c:v>1.0080337524414063E-3</c:v>
                </c:pt>
                <c:pt idx="25792">
                  <c:v>1.007080078125E-3</c:v>
                </c:pt>
                <c:pt idx="25793">
                  <c:v>1.0068416595458984E-3</c:v>
                </c:pt>
                <c:pt idx="25794">
                  <c:v>1.007080078125E-3</c:v>
                </c:pt>
                <c:pt idx="25795">
                  <c:v>1.007080078125E-3</c:v>
                </c:pt>
                <c:pt idx="25796">
                  <c:v>1.0068416595458984E-3</c:v>
                </c:pt>
                <c:pt idx="25797">
                  <c:v>1.007080078125E-3</c:v>
                </c:pt>
                <c:pt idx="25798">
                  <c:v>1.007080078125E-3</c:v>
                </c:pt>
                <c:pt idx="25799">
                  <c:v>1.0068416595458984E-3</c:v>
                </c:pt>
                <c:pt idx="25800">
                  <c:v>1.007080078125E-3</c:v>
                </c:pt>
                <c:pt idx="25801">
                  <c:v>1.007080078125E-3</c:v>
                </c:pt>
                <c:pt idx="25802">
                  <c:v>1.0068416595458984E-3</c:v>
                </c:pt>
                <c:pt idx="25803">
                  <c:v>1.007080078125E-3</c:v>
                </c:pt>
                <c:pt idx="25804">
                  <c:v>1.0080337524414063E-3</c:v>
                </c:pt>
                <c:pt idx="25805">
                  <c:v>1.007080078125E-3</c:v>
                </c:pt>
                <c:pt idx="25806">
                  <c:v>1.0068416595458984E-3</c:v>
                </c:pt>
                <c:pt idx="25807">
                  <c:v>1.007080078125E-3</c:v>
                </c:pt>
                <c:pt idx="25808">
                  <c:v>1.007080078125E-3</c:v>
                </c:pt>
                <c:pt idx="25809">
                  <c:v>1.0068416595458984E-3</c:v>
                </c:pt>
                <c:pt idx="25810">
                  <c:v>1.007080078125E-3</c:v>
                </c:pt>
                <c:pt idx="25811">
                  <c:v>1.0068416595458984E-3</c:v>
                </c:pt>
                <c:pt idx="25812">
                  <c:v>1.007080078125E-3</c:v>
                </c:pt>
                <c:pt idx="25813">
                  <c:v>1.007080078125E-3</c:v>
                </c:pt>
                <c:pt idx="25814">
                  <c:v>1.0068416595458984E-3</c:v>
                </c:pt>
                <c:pt idx="25815">
                  <c:v>1.007080078125E-3</c:v>
                </c:pt>
                <c:pt idx="25816">
                  <c:v>1.0080337524414063E-3</c:v>
                </c:pt>
                <c:pt idx="25817">
                  <c:v>1.007080078125E-3</c:v>
                </c:pt>
                <c:pt idx="25818">
                  <c:v>1.0068416595458984E-3</c:v>
                </c:pt>
                <c:pt idx="25819">
                  <c:v>1.007080078125E-3</c:v>
                </c:pt>
                <c:pt idx="25820">
                  <c:v>1.007080078125E-3</c:v>
                </c:pt>
                <c:pt idx="25821">
                  <c:v>1.0068416595458984E-3</c:v>
                </c:pt>
                <c:pt idx="25822">
                  <c:v>1.007080078125E-3</c:v>
                </c:pt>
                <c:pt idx="25823">
                  <c:v>1.007080078125E-3</c:v>
                </c:pt>
                <c:pt idx="25824">
                  <c:v>1.0068416595458984E-3</c:v>
                </c:pt>
                <c:pt idx="25825">
                  <c:v>1.007080078125E-3</c:v>
                </c:pt>
                <c:pt idx="25826">
                  <c:v>1.007080078125E-3</c:v>
                </c:pt>
                <c:pt idx="25827">
                  <c:v>1.0068416595458984E-3</c:v>
                </c:pt>
                <c:pt idx="25828">
                  <c:v>1.007080078125E-3</c:v>
                </c:pt>
                <c:pt idx="25829">
                  <c:v>1.0080337524414063E-3</c:v>
                </c:pt>
                <c:pt idx="25830">
                  <c:v>1.007080078125E-3</c:v>
                </c:pt>
                <c:pt idx="25831">
                  <c:v>1.0068416595458984E-3</c:v>
                </c:pt>
                <c:pt idx="25832">
                  <c:v>1.007080078125E-3</c:v>
                </c:pt>
                <c:pt idx="25833">
                  <c:v>1.0068416595458984E-3</c:v>
                </c:pt>
                <c:pt idx="25834">
                  <c:v>1.007080078125E-3</c:v>
                </c:pt>
                <c:pt idx="25835">
                  <c:v>1.007080078125E-3</c:v>
                </c:pt>
                <c:pt idx="25836">
                  <c:v>1.0068416595458984E-3</c:v>
                </c:pt>
                <c:pt idx="25837">
                  <c:v>1.007080078125E-3</c:v>
                </c:pt>
                <c:pt idx="25838">
                  <c:v>1.007080078125E-3</c:v>
                </c:pt>
                <c:pt idx="25839">
                  <c:v>1.0068416595458984E-3</c:v>
                </c:pt>
                <c:pt idx="25840">
                  <c:v>1.007080078125E-3</c:v>
                </c:pt>
                <c:pt idx="25841">
                  <c:v>1.0080337524414063E-3</c:v>
                </c:pt>
                <c:pt idx="25842">
                  <c:v>1.007080078125E-3</c:v>
                </c:pt>
                <c:pt idx="25843">
                  <c:v>1.0068416595458984E-3</c:v>
                </c:pt>
                <c:pt idx="25844">
                  <c:v>1.007080078125E-3</c:v>
                </c:pt>
                <c:pt idx="25845">
                  <c:v>1.007080078125E-3</c:v>
                </c:pt>
                <c:pt idx="25846">
                  <c:v>1.0068416595458984E-3</c:v>
                </c:pt>
                <c:pt idx="25847">
                  <c:v>1.007080078125E-3</c:v>
                </c:pt>
                <c:pt idx="25848">
                  <c:v>1.007080078125E-3</c:v>
                </c:pt>
                <c:pt idx="25849">
                  <c:v>1.0068416595458984E-3</c:v>
                </c:pt>
                <c:pt idx="25850">
                  <c:v>1.007080078125E-3</c:v>
                </c:pt>
                <c:pt idx="25851">
                  <c:v>1.007080078125E-3</c:v>
                </c:pt>
                <c:pt idx="25852">
                  <c:v>1.0068416595458984E-3</c:v>
                </c:pt>
                <c:pt idx="25853">
                  <c:v>1.007080078125E-3</c:v>
                </c:pt>
                <c:pt idx="25854">
                  <c:v>1.0080337524414063E-3</c:v>
                </c:pt>
                <c:pt idx="25855">
                  <c:v>1.0068416595458984E-3</c:v>
                </c:pt>
                <c:pt idx="25856">
                  <c:v>1.007080078125E-3</c:v>
                </c:pt>
                <c:pt idx="25857">
                  <c:v>1.007080078125E-3</c:v>
                </c:pt>
                <c:pt idx="25858">
                  <c:v>1.0068416595458984E-3</c:v>
                </c:pt>
                <c:pt idx="25859">
                  <c:v>1.007080078125E-3</c:v>
                </c:pt>
                <c:pt idx="25860">
                  <c:v>1.007080078125E-3</c:v>
                </c:pt>
                <c:pt idx="25861">
                  <c:v>1.0068416595458984E-3</c:v>
                </c:pt>
                <c:pt idx="25862">
                  <c:v>1.007080078125E-3</c:v>
                </c:pt>
                <c:pt idx="25863">
                  <c:v>1.007080078125E-3</c:v>
                </c:pt>
                <c:pt idx="25864">
                  <c:v>1.0068416595458984E-3</c:v>
                </c:pt>
                <c:pt idx="25865">
                  <c:v>1.007080078125E-3</c:v>
                </c:pt>
                <c:pt idx="25866">
                  <c:v>1.0080337524414063E-3</c:v>
                </c:pt>
                <c:pt idx="25867">
                  <c:v>1.007080078125E-3</c:v>
                </c:pt>
                <c:pt idx="25868">
                  <c:v>1.0068416595458984E-3</c:v>
                </c:pt>
                <c:pt idx="25869">
                  <c:v>1.007080078125E-3</c:v>
                </c:pt>
                <c:pt idx="25870">
                  <c:v>1.007080078125E-3</c:v>
                </c:pt>
                <c:pt idx="25871">
                  <c:v>1.0068416595458984E-3</c:v>
                </c:pt>
                <c:pt idx="25872">
                  <c:v>1.007080078125E-3</c:v>
                </c:pt>
                <c:pt idx="25873">
                  <c:v>1.007080078125E-3</c:v>
                </c:pt>
                <c:pt idx="25874">
                  <c:v>1.0068416595458984E-3</c:v>
                </c:pt>
                <c:pt idx="25875">
                  <c:v>1.007080078125E-3</c:v>
                </c:pt>
                <c:pt idx="25876">
                  <c:v>1.007080078125E-3</c:v>
                </c:pt>
                <c:pt idx="25877">
                  <c:v>1.0068416595458984E-3</c:v>
                </c:pt>
                <c:pt idx="25878">
                  <c:v>1.007080078125E-3</c:v>
                </c:pt>
                <c:pt idx="25879">
                  <c:v>1.0080337524414063E-3</c:v>
                </c:pt>
                <c:pt idx="25880">
                  <c:v>1.0068416595458984E-3</c:v>
                </c:pt>
                <c:pt idx="25881">
                  <c:v>1.007080078125E-3</c:v>
                </c:pt>
                <c:pt idx="25882">
                  <c:v>1.007080078125E-3</c:v>
                </c:pt>
                <c:pt idx="25883">
                  <c:v>1.0068416595458984E-3</c:v>
                </c:pt>
                <c:pt idx="25884">
                  <c:v>1.007080078125E-3</c:v>
                </c:pt>
                <c:pt idx="25885">
                  <c:v>1.007080078125E-3</c:v>
                </c:pt>
                <c:pt idx="25886">
                  <c:v>1.0068416595458984E-3</c:v>
                </c:pt>
                <c:pt idx="25887">
                  <c:v>1.007080078125E-3</c:v>
                </c:pt>
                <c:pt idx="25888">
                  <c:v>1.007080078125E-3</c:v>
                </c:pt>
                <c:pt idx="25889">
                  <c:v>1.0068416595458984E-3</c:v>
                </c:pt>
                <c:pt idx="25890">
                  <c:v>1.007080078125E-3</c:v>
                </c:pt>
                <c:pt idx="25891">
                  <c:v>1.0080337524414063E-3</c:v>
                </c:pt>
                <c:pt idx="25892">
                  <c:v>1.007080078125E-3</c:v>
                </c:pt>
                <c:pt idx="25893">
                  <c:v>1.0068416595458984E-3</c:v>
                </c:pt>
                <c:pt idx="25894">
                  <c:v>1.007080078125E-3</c:v>
                </c:pt>
                <c:pt idx="25895">
                  <c:v>1.007080078125E-3</c:v>
                </c:pt>
                <c:pt idx="25896">
                  <c:v>1.0068416595458984E-3</c:v>
                </c:pt>
                <c:pt idx="25897">
                  <c:v>1.007080078125E-3</c:v>
                </c:pt>
                <c:pt idx="25898">
                  <c:v>1.007080078125E-3</c:v>
                </c:pt>
                <c:pt idx="25899">
                  <c:v>1.0068416595458984E-3</c:v>
                </c:pt>
                <c:pt idx="25900">
                  <c:v>1.007080078125E-3</c:v>
                </c:pt>
                <c:pt idx="25901">
                  <c:v>1.007080078125E-3</c:v>
                </c:pt>
                <c:pt idx="25902">
                  <c:v>1.0068416595458984E-3</c:v>
                </c:pt>
                <c:pt idx="25903">
                  <c:v>1.007080078125E-3</c:v>
                </c:pt>
                <c:pt idx="25904">
                  <c:v>1.0080337524414063E-3</c:v>
                </c:pt>
                <c:pt idx="25905">
                  <c:v>1.0068416595458984E-3</c:v>
                </c:pt>
                <c:pt idx="25906">
                  <c:v>1.007080078125E-3</c:v>
                </c:pt>
                <c:pt idx="25907">
                  <c:v>1.007080078125E-3</c:v>
                </c:pt>
                <c:pt idx="25908">
                  <c:v>1.0068416595458984E-3</c:v>
                </c:pt>
                <c:pt idx="25909">
                  <c:v>1.007080078125E-3</c:v>
                </c:pt>
                <c:pt idx="25910">
                  <c:v>1.007080078125E-3</c:v>
                </c:pt>
                <c:pt idx="25911">
                  <c:v>1.0068416595458984E-3</c:v>
                </c:pt>
                <c:pt idx="25912">
                  <c:v>1.007080078125E-3</c:v>
                </c:pt>
                <c:pt idx="25913">
                  <c:v>1.007080078125E-3</c:v>
                </c:pt>
                <c:pt idx="25914">
                  <c:v>1.0068416595458984E-3</c:v>
                </c:pt>
                <c:pt idx="25915">
                  <c:v>1.007080078125E-3</c:v>
                </c:pt>
                <c:pt idx="25916">
                  <c:v>1.0080337524414063E-3</c:v>
                </c:pt>
                <c:pt idx="25917">
                  <c:v>1.007080078125E-3</c:v>
                </c:pt>
                <c:pt idx="25918">
                  <c:v>1.0068416595458984E-3</c:v>
                </c:pt>
                <c:pt idx="25919">
                  <c:v>1.007080078125E-3</c:v>
                </c:pt>
                <c:pt idx="25920">
                  <c:v>1.007080078125E-3</c:v>
                </c:pt>
                <c:pt idx="25921">
                  <c:v>1.0068416595458984E-3</c:v>
                </c:pt>
                <c:pt idx="25922">
                  <c:v>1.007080078125E-3</c:v>
                </c:pt>
                <c:pt idx="25923">
                  <c:v>1.007080078125E-3</c:v>
                </c:pt>
                <c:pt idx="25924">
                  <c:v>1.0068416595458984E-3</c:v>
                </c:pt>
                <c:pt idx="25925">
                  <c:v>1.007080078125E-3</c:v>
                </c:pt>
                <c:pt idx="25926">
                  <c:v>1.007080078125E-3</c:v>
                </c:pt>
                <c:pt idx="25927">
                  <c:v>1.0068416595458984E-3</c:v>
                </c:pt>
                <c:pt idx="25928">
                  <c:v>1.007080078125E-3</c:v>
                </c:pt>
                <c:pt idx="25929">
                  <c:v>1.0080337524414063E-3</c:v>
                </c:pt>
                <c:pt idx="25930">
                  <c:v>1.0068416595458984E-3</c:v>
                </c:pt>
                <c:pt idx="25931">
                  <c:v>1.007080078125E-3</c:v>
                </c:pt>
                <c:pt idx="25932">
                  <c:v>1.007080078125E-3</c:v>
                </c:pt>
                <c:pt idx="25933">
                  <c:v>1.0068416595458984E-3</c:v>
                </c:pt>
                <c:pt idx="25934">
                  <c:v>1.007080078125E-3</c:v>
                </c:pt>
                <c:pt idx="25935">
                  <c:v>1.007080078125E-3</c:v>
                </c:pt>
                <c:pt idx="25936">
                  <c:v>1.0068416595458984E-3</c:v>
                </c:pt>
                <c:pt idx="25937">
                  <c:v>1.007080078125E-3</c:v>
                </c:pt>
                <c:pt idx="25938">
                  <c:v>1.007080078125E-3</c:v>
                </c:pt>
                <c:pt idx="25939">
                  <c:v>1.0068416595458984E-3</c:v>
                </c:pt>
                <c:pt idx="25940">
                  <c:v>1.007080078125E-3</c:v>
                </c:pt>
                <c:pt idx="25941">
                  <c:v>1.0080337524414063E-3</c:v>
                </c:pt>
                <c:pt idx="25942">
                  <c:v>1.007080078125E-3</c:v>
                </c:pt>
                <c:pt idx="25943">
                  <c:v>1.0068416595458984E-3</c:v>
                </c:pt>
                <c:pt idx="25944">
                  <c:v>1.007080078125E-3</c:v>
                </c:pt>
                <c:pt idx="25945">
                  <c:v>1.007080078125E-3</c:v>
                </c:pt>
                <c:pt idx="25946">
                  <c:v>1.0068416595458984E-3</c:v>
                </c:pt>
                <c:pt idx="25947">
                  <c:v>1.007080078125E-3</c:v>
                </c:pt>
                <c:pt idx="25948">
                  <c:v>1.007080078125E-3</c:v>
                </c:pt>
                <c:pt idx="25949">
                  <c:v>1.0068416595458984E-3</c:v>
                </c:pt>
                <c:pt idx="25950">
                  <c:v>1.007080078125E-3</c:v>
                </c:pt>
                <c:pt idx="25951">
                  <c:v>1.007080078125E-3</c:v>
                </c:pt>
                <c:pt idx="25952">
                  <c:v>1.0068416595458984E-3</c:v>
                </c:pt>
                <c:pt idx="25953">
                  <c:v>1.007080078125E-3</c:v>
                </c:pt>
                <c:pt idx="25954">
                  <c:v>1.0080337524414063E-3</c:v>
                </c:pt>
                <c:pt idx="25955">
                  <c:v>1.0068416595458984E-3</c:v>
                </c:pt>
                <c:pt idx="25956">
                  <c:v>1.007080078125E-3</c:v>
                </c:pt>
                <c:pt idx="25957">
                  <c:v>1.007080078125E-3</c:v>
                </c:pt>
                <c:pt idx="25958">
                  <c:v>1.0068416595458984E-3</c:v>
                </c:pt>
                <c:pt idx="25959">
                  <c:v>1.007080078125E-3</c:v>
                </c:pt>
                <c:pt idx="25960">
                  <c:v>1.007080078125E-3</c:v>
                </c:pt>
                <c:pt idx="25961">
                  <c:v>1.0068416595458984E-3</c:v>
                </c:pt>
                <c:pt idx="25962">
                  <c:v>1.007080078125E-3</c:v>
                </c:pt>
                <c:pt idx="25963">
                  <c:v>1.007080078125E-3</c:v>
                </c:pt>
                <c:pt idx="25964">
                  <c:v>1.0068416595458984E-3</c:v>
                </c:pt>
                <c:pt idx="25965">
                  <c:v>1.007080078125E-3</c:v>
                </c:pt>
                <c:pt idx="25966">
                  <c:v>1.0080337524414063E-3</c:v>
                </c:pt>
                <c:pt idx="25967">
                  <c:v>1.007080078125E-3</c:v>
                </c:pt>
                <c:pt idx="25968">
                  <c:v>1.0068416595458984E-3</c:v>
                </c:pt>
                <c:pt idx="25969">
                  <c:v>1.007080078125E-3</c:v>
                </c:pt>
                <c:pt idx="25970">
                  <c:v>1.007080078125E-3</c:v>
                </c:pt>
                <c:pt idx="25971">
                  <c:v>1.0068416595458984E-3</c:v>
                </c:pt>
                <c:pt idx="25972">
                  <c:v>1.007080078125E-3</c:v>
                </c:pt>
                <c:pt idx="25973">
                  <c:v>1.007080078125E-3</c:v>
                </c:pt>
                <c:pt idx="25974">
                  <c:v>1.0068416595458984E-3</c:v>
                </c:pt>
                <c:pt idx="25975">
                  <c:v>1.007080078125E-3</c:v>
                </c:pt>
                <c:pt idx="25976">
                  <c:v>1.007080078125E-3</c:v>
                </c:pt>
                <c:pt idx="25977">
                  <c:v>1.0068416595458984E-3</c:v>
                </c:pt>
                <c:pt idx="25978">
                  <c:v>1.007080078125E-3</c:v>
                </c:pt>
                <c:pt idx="25979">
                  <c:v>1.0080337524414063E-3</c:v>
                </c:pt>
                <c:pt idx="25980">
                  <c:v>1.0068416595458984E-3</c:v>
                </c:pt>
                <c:pt idx="25981">
                  <c:v>1.007080078125E-3</c:v>
                </c:pt>
                <c:pt idx="25982">
                  <c:v>1.007080078125E-3</c:v>
                </c:pt>
                <c:pt idx="25983">
                  <c:v>1.0068416595458984E-3</c:v>
                </c:pt>
                <c:pt idx="25984">
                  <c:v>1.007080078125E-3</c:v>
                </c:pt>
                <c:pt idx="25985">
                  <c:v>1.007080078125E-3</c:v>
                </c:pt>
                <c:pt idx="25986">
                  <c:v>1.0068416595458984E-3</c:v>
                </c:pt>
                <c:pt idx="25987">
                  <c:v>1.007080078125E-3</c:v>
                </c:pt>
                <c:pt idx="25988">
                  <c:v>1.007080078125E-3</c:v>
                </c:pt>
                <c:pt idx="25989">
                  <c:v>1.0068416595458984E-3</c:v>
                </c:pt>
                <c:pt idx="25990">
                  <c:v>1.007080078125E-3</c:v>
                </c:pt>
                <c:pt idx="25991">
                  <c:v>1.0080337524414063E-3</c:v>
                </c:pt>
                <c:pt idx="25992">
                  <c:v>1.007080078125E-3</c:v>
                </c:pt>
                <c:pt idx="25993">
                  <c:v>1.0068416595458984E-3</c:v>
                </c:pt>
                <c:pt idx="25994">
                  <c:v>1.007080078125E-3</c:v>
                </c:pt>
                <c:pt idx="25995">
                  <c:v>1.007080078125E-3</c:v>
                </c:pt>
                <c:pt idx="25996">
                  <c:v>1.0068416595458984E-3</c:v>
                </c:pt>
                <c:pt idx="25997">
                  <c:v>1.007080078125E-3</c:v>
                </c:pt>
                <c:pt idx="25998">
                  <c:v>1.007080078125E-3</c:v>
                </c:pt>
                <c:pt idx="25999">
                  <c:v>1.0068416595458984E-3</c:v>
                </c:pt>
                <c:pt idx="26000">
                  <c:v>1.007080078125E-3</c:v>
                </c:pt>
                <c:pt idx="26001">
                  <c:v>1.007080078125E-3</c:v>
                </c:pt>
                <c:pt idx="26002">
                  <c:v>1.0068416595458984E-3</c:v>
                </c:pt>
                <c:pt idx="26003">
                  <c:v>1.007080078125E-3</c:v>
                </c:pt>
                <c:pt idx="26004">
                  <c:v>1.0080337524414063E-3</c:v>
                </c:pt>
                <c:pt idx="26005">
                  <c:v>1.0068416595458984E-3</c:v>
                </c:pt>
                <c:pt idx="26006">
                  <c:v>1.007080078125E-3</c:v>
                </c:pt>
                <c:pt idx="26007">
                  <c:v>1.007080078125E-3</c:v>
                </c:pt>
                <c:pt idx="26008">
                  <c:v>1.0068416595458984E-3</c:v>
                </c:pt>
                <c:pt idx="26009">
                  <c:v>1.007080078125E-3</c:v>
                </c:pt>
                <c:pt idx="26010">
                  <c:v>1.007080078125E-3</c:v>
                </c:pt>
                <c:pt idx="26011">
                  <c:v>1.0068416595458984E-3</c:v>
                </c:pt>
                <c:pt idx="26012">
                  <c:v>1.007080078125E-3</c:v>
                </c:pt>
                <c:pt idx="26013">
                  <c:v>1.007080078125E-3</c:v>
                </c:pt>
                <c:pt idx="26014">
                  <c:v>1.0068416595458984E-3</c:v>
                </c:pt>
                <c:pt idx="26015">
                  <c:v>1.007080078125E-3</c:v>
                </c:pt>
                <c:pt idx="26016">
                  <c:v>1.0080337524414063E-3</c:v>
                </c:pt>
                <c:pt idx="26017">
                  <c:v>1.007080078125E-3</c:v>
                </c:pt>
                <c:pt idx="26018">
                  <c:v>1.0068416595458984E-3</c:v>
                </c:pt>
                <c:pt idx="26019">
                  <c:v>1.007080078125E-3</c:v>
                </c:pt>
                <c:pt idx="26020">
                  <c:v>1.007080078125E-3</c:v>
                </c:pt>
                <c:pt idx="26021">
                  <c:v>1.0068416595458984E-3</c:v>
                </c:pt>
                <c:pt idx="26022">
                  <c:v>1.007080078125E-3</c:v>
                </c:pt>
                <c:pt idx="26023">
                  <c:v>1.007080078125E-3</c:v>
                </c:pt>
                <c:pt idx="26024">
                  <c:v>1.0068416595458984E-3</c:v>
                </c:pt>
                <c:pt idx="26025">
                  <c:v>1.007080078125E-3</c:v>
                </c:pt>
                <c:pt idx="26026">
                  <c:v>1.007080078125E-3</c:v>
                </c:pt>
                <c:pt idx="26027">
                  <c:v>1.0068416595458984E-3</c:v>
                </c:pt>
                <c:pt idx="26028">
                  <c:v>1.007080078125E-3</c:v>
                </c:pt>
                <c:pt idx="26029">
                  <c:v>1.0080337524414063E-3</c:v>
                </c:pt>
                <c:pt idx="26030">
                  <c:v>1.0068416595458984E-3</c:v>
                </c:pt>
                <c:pt idx="26031">
                  <c:v>1.007080078125E-3</c:v>
                </c:pt>
                <c:pt idx="26032">
                  <c:v>1.007080078125E-3</c:v>
                </c:pt>
                <c:pt idx="26033">
                  <c:v>1.0068416595458984E-3</c:v>
                </c:pt>
                <c:pt idx="26034">
                  <c:v>1.007080078125E-3</c:v>
                </c:pt>
                <c:pt idx="26035">
                  <c:v>1.007080078125E-3</c:v>
                </c:pt>
                <c:pt idx="26036">
                  <c:v>1.0068416595458984E-3</c:v>
                </c:pt>
                <c:pt idx="26037">
                  <c:v>1.007080078125E-3</c:v>
                </c:pt>
                <c:pt idx="26038">
                  <c:v>1.007080078125E-3</c:v>
                </c:pt>
                <c:pt idx="26039">
                  <c:v>1.0068416595458984E-3</c:v>
                </c:pt>
                <c:pt idx="26040">
                  <c:v>1.007080078125E-3</c:v>
                </c:pt>
                <c:pt idx="26041">
                  <c:v>1.0080337524414063E-3</c:v>
                </c:pt>
                <c:pt idx="26042">
                  <c:v>1.0070085525512695E-2</c:v>
                </c:pt>
                <c:pt idx="26043">
                  <c:v>1.0068416595458984E-3</c:v>
                </c:pt>
                <c:pt idx="26044">
                  <c:v>1.007080078125E-3</c:v>
                </c:pt>
                <c:pt idx="26045">
                  <c:v>1.0080337524414063E-3</c:v>
                </c:pt>
                <c:pt idx="26046">
                  <c:v>1.0068416595458984E-3</c:v>
                </c:pt>
                <c:pt idx="26047">
                  <c:v>1.007080078125E-3</c:v>
                </c:pt>
                <c:pt idx="26048">
                  <c:v>1.007080078125E-3</c:v>
                </c:pt>
                <c:pt idx="26049">
                  <c:v>1.0068416595458984E-3</c:v>
                </c:pt>
                <c:pt idx="26050">
                  <c:v>1.007080078125E-3</c:v>
                </c:pt>
                <c:pt idx="26051">
                  <c:v>1.007080078125E-3</c:v>
                </c:pt>
                <c:pt idx="26052">
                  <c:v>1.0068416595458984E-3</c:v>
                </c:pt>
                <c:pt idx="26053">
                  <c:v>1.007080078125E-3</c:v>
                </c:pt>
                <c:pt idx="26054">
                  <c:v>1.007080078125E-3</c:v>
                </c:pt>
                <c:pt idx="26055">
                  <c:v>1.0068416595458984E-3</c:v>
                </c:pt>
                <c:pt idx="26056">
                  <c:v>1.007080078125E-3</c:v>
                </c:pt>
                <c:pt idx="26057">
                  <c:v>1.0080337524414063E-3</c:v>
                </c:pt>
                <c:pt idx="26058">
                  <c:v>1.007080078125E-3</c:v>
                </c:pt>
                <c:pt idx="26059">
                  <c:v>1.0068416595458984E-3</c:v>
                </c:pt>
                <c:pt idx="26060">
                  <c:v>1.007080078125E-3</c:v>
                </c:pt>
                <c:pt idx="26061">
                  <c:v>1.007080078125E-3</c:v>
                </c:pt>
                <c:pt idx="26062">
                  <c:v>1.0068416595458984E-3</c:v>
                </c:pt>
                <c:pt idx="26063">
                  <c:v>1.007080078125E-3</c:v>
                </c:pt>
                <c:pt idx="26064">
                  <c:v>1.007080078125E-3</c:v>
                </c:pt>
                <c:pt idx="26065">
                  <c:v>1.0068416595458984E-3</c:v>
                </c:pt>
                <c:pt idx="26066">
                  <c:v>1.007080078125E-3</c:v>
                </c:pt>
                <c:pt idx="26067">
                  <c:v>1.007080078125E-3</c:v>
                </c:pt>
                <c:pt idx="26068">
                  <c:v>1.0068416595458984E-3</c:v>
                </c:pt>
                <c:pt idx="26069">
                  <c:v>1.0080337524414063E-3</c:v>
                </c:pt>
                <c:pt idx="26070">
                  <c:v>1.007080078125E-3</c:v>
                </c:pt>
                <c:pt idx="26071">
                  <c:v>1.0068416595458984E-3</c:v>
                </c:pt>
                <c:pt idx="26072">
                  <c:v>1.007080078125E-3</c:v>
                </c:pt>
                <c:pt idx="26073">
                  <c:v>1.007080078125E-3</c:v>
                </c:pt>
                <c:pt idx="26074">
                  <c:v>1.0068416595458984E-3</c:v>
                </c:pt>
                <c:pt idx="26075">
                  <c:v>1.007080078125E-3</c:v>
                </c:pt>
                <c:pt idx="26076">
                  <c:v>1.007080078125E-3</c:v>
                </c:pt>
                <c:pt idx="26077">
                  <c:v>1.0068416595458984E-3</c:v>
                </c:pt>
                <c:pt idx="26078">
                  <c:v>1.007080078125E-3</c:v>
                </c:pt>
                <c:pt idx="26079">
                  <c:v>1.007080078125E-3</c:v>
                </c:pt>
                <c:pt idx="26080">
                  <c:v>1.0068416595458984E-3</c:v>
                </c:pt>
                <c:pt idx="26081">
                  <c:v>1.007080078125E-3</c:v>
                </c:pt>
                <c:pt idx="26082">
                  <c:v>1.0080337524414063E-3</c:v>
                </c:pt>
                <c:pt idx="26083">
                  <c:v>1.007080078125E-3</c:v>
                </c:pt>
                <c:pt idx="26084">
                  <c:v>1.0068416595458984E-3</c:v>
                </c:pt>
                <c:pt idx="26085">
                  <c:v>1.007080078125E-3</c:v>
                </c:pt>
                <c:pt idx="26086">
                  <c:v>1.007080078125E-3</c:v>
                </c:pt>
                <c:pt idx="26087">
                  <c:v>1.0068416595458984E-3</c:v>
                </c:pt>
                <c:pt idx="26088">
                  <c:v>1.007080078125E-3</c:v>
                </c:pt>
                <c:pt idx="26089">
                  <c:v>1.007080078125E-3</c:v>
                </c:pt>
                <c:pt idx="26090">
                  <c:v>1.0068416595458984E-3</c:v>
                </c:pt>
                <c:pt idx="26091">
                  <c:v>1.007080078125E-3</c:v>
                </c:pt>
                <c:pt idx="26092">
                  <c:v>1.007080078125E-3</c:v>
                </c:pt>
                <c:pt idx="26093">
                  <c:v>1.0068416595458984E-3</c:v>
                </c:pt>
                <c:pt idx="26094">
                  <c:v>1.0080337524414063E-3</c:v>
                </c:pt>
                <c:pt idx="26095">
                  <c:v>1.007080078125E-3</c:v>
                </c:pt>
                <c:pt idx="26096">
                  <c:v>1.0068416595458984E-3</c:v>
                </c:pt>
                <c:pt idx="26097">
                  <c:v>1.007080078125E-3</c:v>
                </c:pt>
                <c:pt idx="26098">
                  <c:v>1.007080078125E-3</c:v>
                </c:pt>
                <c:pt idx="26099">
                  <c:v>1.0068416595458984E-3</c:v>
                </c:pt>
                <c:pt idx="26100">
                  <c:v>1.007080078125E-3</c:v>
                </c:pt>
                <c:pt idx="26101">
                  <c:v>1.007080078125E-3</c:v>
                </c:pt>
                <c:pt idx="26102">
                  <c:v>1.0068416595458984E-3</c:v>
                </c:pt>
                <c:pt idx="26103">
                  <c:v>1.007080078125E-3</c:v>
                </c:pt>
                <c:pt idx="26104">
                  <c:v>1.007080078125E-3</c:v>
                </c:pt>
                <c:pt idx="26105">
                  <c:v>1.0068416595458984E-3</c:v>
                </c:pt>
                <c:pt idx="26106">
                  <c:v>1.007080078125E-3</c:v>
                </c:pt>
                <c:pt idx="26107">
                  <c:v>1.0080337524414063E-3</c:v>
                </c:pt>
                <c:pt idx="26108">
                  <c:v>1.007080078125E-3</c:v>
                </c:pt>
                <c:pt idx="26109">
                  <c:v>1.0068416595458984E-3</c:v>
                </c:pt>
                <c:pt idx="26110">
                  <c:v>1.007080078125E-3</c:v>
                </c:pt>
                <c:pt idx="26111">
                  <c:v>1.007080078125E-3</c:v>
                </c:pt>
                <c:pt idx="26112">
                  <c:v>1.0068416595458984E-3</c:v>
                </c:pt>
                <c:pt idx="26113">
                  <c:v>1.007080078125E-3</c:v>
                </c:pt>
                <c:pt idx="26114">
                  <c:v>1.007080078125E-3</c:v>
                </c:pt>
                <c:pt idx="26115">
                  <c:v>1.0068416595458984E-3</c:v>
                </c:pt>
                <c:pt idx="26116">
                  <c:v>1.007080078125E-3</c:v>
                </c:pt>
                <c:pt idx="26117">
                  <c:v>1.007080078125E-3</c:v>
                </c:pt>
                <c:pt idx="26118">
                  <c:v>1.0068416595458984E-3</c:v>
                </c:pt>
                <c:pt idx="26119">
                  <c:v>1.0080337524414063E-3</c:v>
                </c:pt>
                <c:pt idx="26120">
                  <c:v>1.007080078125E-3</c:v>
                </c:pt>
                <c:pt idx="26121">
                  <c:v>1.0068416595458984E-3</c:v>
                </c:pt>
                <c:pt idx="26122">
                  <c:v>1.007080078125E-3</c:v>
                </c:pt>
                <c:pt idx="26123">
                  <c:v>1.007080078125E-3</c:v>
                </c:pt>
                <c:pt idx="26124">
                  <c:v>1.0068416595458984E-3</c:v>
                </c:pt>
                <c:pt idx="26125">
                  <c:v>1.007080078125E-3</c:v>
                </c:pt>
                <c:pt idx="26126">
                  <c:v>1.007080078125E-3</c:v>
                </c:pt>
                <c:pt idx="26127">
                  <c:v>1.0068416595458984E-3</c:v>
                </c:pt>
                <c:pt idx="26128">
                  <c:v>1.007080078125E-3</c:v>
                </c:pt>
                <c:pt idx="26129">
                  <c:v>1.007080078125E-3</c:v>
                </c:pt>
                <c:pt idx="26130">
                  <c:v>1.0068416595458984E-3</c:v>
                </c:pt>
                <c:pt idx="26131">
                  <c:v>1.007080078125E-3</c:v>
                </c:pt>
                <c:pt idx="26132">
                  <c:v>1.0080337524414063E-3</c:v>
                </c:pt>
                <c:pt idx="26133">
                  <c:v>1.007080078125E-3</c:v>
                </c:pt>
                <c:pt idx="26134">
                  <c:v>1.0068416595458984E-3</c:v>
                </c:pt>
                <c:pt idx="26135">
                  <c:v>1.007080078125E-3</c:v>
                </c:pt>
                <c:pt idx="26136">
                  <c:v>1.007080078125E-3</c:v>
                </c:pt>
                <c:pt idx="26137">
                  <c:v>1.0068416595458984E-3</c:v>
                </c:pt>
                <c:pt idx="26138">
                  <c:v>1.007080078125E-3</c:v>
                </c:pt>
                <c:pt idx="26139">
                  <c:v>1.007080078125E-3</c:v>
                </c:pt>
                <c:pt idx="26140">
                  <c:v>1.0068416595458984E-3</c:v>
                </c:pt>
                <c:pt idx="26141">
                  <c:v>1.007080078125E-3</c:v>
                </c:pt>
                <c:pt idx="26142">
                  <c:v>6.0429573059082031E-3</c:v>
                </c:pt>
                <c:pt idx="26143">
                  <c:v>1.007080078125E-3</c:v>
                </c:pt>
                <c:pt idx="26144">
                  <c:v>1.0068416595458984E-3</c:v>
                </c:pt>
                <c:pt idx="26145">
                  <c:v>1.007080078125E-3</c:v>
                </c:pt>
                <c:pt idx="26146">
                  <c:v>1.007080078125E-3</c:v>
                </c:pt>
                <c:pt idx="26147">
                  <c:v>1.0068416595458984E-3</c:v>
                </c:pt>
                <c:pt idx="26148">
                  <c:v>1.007080078125E-3</c:v>
                </c:pt>
                <c:pt idx="26149">
                  <c:v>1.007080078125E-3</c:v>
                </c:pt>
                <c:pt idx="26150">
                  <c:v>1.0068416595458984E-3</c:v>
                </c:pt>
                <c:pt idx="26151">
                  <c:v>1.007080078125E-3</c:v>
                </c:pt>
                <c:pt idx="26152">
                  <c:v>1.0080337524414063E-3</c:v>
                </c:pt>
                <c:pt idx="26153">
                  <c:v>1.007080078125E-3</c:v>
                </c:pt>
                <c:pt idx="26154">
                  <c:v>1.0068416595458984E-3</c:v>
                </c:pt>
                <c:pt idx="26155">
                  <c:v>1.007080078125E-3</c:v>
                </c:pt>
                <c:pt idx="26156">
                  <c:v>1.007080078125E-3</c:v>
                </c:pt>
                <c:pt idx="26157">
                  <c:v>1.0068416595458984E-3</c:v>
                </c:pt>
                <c:pt idx="26158">
                  <c:v>1.007080078125E-3</c:v>
                </c:pt>
                <c:pt idx="26159">
                  <c:v>1.007080078125E-3</c:v>
                </c:pt>
                <c:pt idx="26160">
                  <c:v>1.0068416595458984E-3</c:v>
                </c:pt>
                <c:pt idx="26161">
                  <c:v>1.007080078125E-3</c:v>
                </c:pt>
                <c:pt idx="26162">
                  <c:v>1.007080078125E-3</c:v>
                </c:pt>
                <c:pt idx="26163">
                  <c:v>1.0068416595458984E-3</c:v>
                </c:pt>
                <c:pt idx="26164">
                  <c:v>1.0080337524414063E-3</c:v>
                </c:pt>
                <c:pt idx="26165">
                  <c:v>1.007080078125E-3</c:v>
                </c:pt>
                <c:pt idx="26166">
                  <c:v>1.0068416595458984E-3</c:v>
                </c:pt>
                <c:pt idx="26167">
                  <c:v>1.007080078125E-3</c:v>
                </c:pt>
                <c:pt idx="26168">
                  <c:v>1.007080078125E-3</c:v>
                </c:pt>
                <c:pt idx="26169">
                  <c:v>1.0068416595458984E-3</c:v>
                </c:pt>
                <c:pt idx="26170">
                  <c:v>1.007080078125E-3</c:v>
                </c:pt>
                <c:pt idx="26171">
                  <c:v>1.007080078125E-3</c:v>
                </c:pt>
                <c:pt idx="26172">
                  <c:v>1.0068416595458984E-3</c:v>
                </c:pt>
                <c:pt idx="26173">
                  <c:v>1.007080078125E-3</c:v>
                </c:pt>
                <c:pt idx="26174">
                  <c:v>1.007080078125E-3</c:v>
                </c:pt>
                <c:pt idx="26175">
                  <c:v>1.0068416595458984E-3</c:v>
                </c:pt>
                <c:pt idx="26176">
                  <c:v>1.007080078125E-3</c:v>
                </c:pt>
                <c:pt idx="26177">
                  <c:v>1.0080337524414063E-3</c:v>
                </c:pt>
                <c:pt idx="26178">
                  <c:v>1.007080078125E-3</c:v>
                </c:pt>
                <c:pt idx="26179">
                  <c:v>1.0068416595458984E-3</c:v>
                </c:pt>
                <c:pt idx="26180">
                  <c:v>1.007080078125E-3</c:v>
                </c:pt>
                <c:pt idx="26181">
                  <c:v>1.007080078125E-3</c:v>
                </c:pt>
                <c:pt idx="26182">
                  <c:v>1.0068416595458984E-3</c:v>
                </c:pt>
                <c:pt idx="26183">
                  <c:v>9.0639591217041016E-3</c:v>
                </c:pt>
                <c:pt idx="26184">
                  <c:v>1.007080078125E-3</c:v>
                </c:pt>
                <c:pt idx="26185">
                  <c:v>1.007080078125E-3</c:v>
                </c:pt>
                <c:pt idx="26186">
                  <c:v>1.0068416595458984E-3</c:v>
                </c:pt>
                <c:pt idx="26187">
                  <c:v>1.007080078125E-3</c:v>
                </c:pt>
                <c:pt idx="26188">
                  <c:v>1.007080078125E-3</c:v>
                </c:pt>
                <c:pt idx="26189">
                  <c:v>1.0068416595458984E-3</c:v>
                </c:pt>
                <c:pt idx="26190">
                  <c:v>1.007080078125E-3</c:v>
                </c:pt>
                <c:pt idx="26191">
                  <c:v>1.007080078125E-3</c:v>
                </c:pt>
                <c:pt idx="26192">
                  <c:v>1.0068416595458984E-3</c:v>
                </c:pt>
                <c:pt idx="26193">
                  <c:v>1.007080078125E-3</c:v>
                </c:pt>
                <c:pt idx="26194">
                  <c:v>1.0080337524414063E-3</c:v>
                </c:pt>
                <c:pt idx="26195">
                  <c:v>1.007080078125E-3</c:v>
                </c:pt>
                <c:pt idx="26196">
                  <c:v>1.0068416595458984E-3</c:v>
                </c:pt>
                <c:pt idx="26197">
                  <c:v>4.0280818939208984E-3</c:v>
                </c:pt>
                <c:pt idx="26198">
                  <c:v>1.007080078125E-3</c:v>
                </c:pt>
                <c:pt idx="26199">
                  <c:v>1.0068416595458984E-3</c:v>
                </c:pt>
                <c:pt idx="26200">
                  <c:v>1.007080078125E-3</c:v>
                </c:pt>
                <c:pt idx="26201">
                  <c:v>1.007080078125E-3</c:v>
                </c:pt>
                <c:pt idx="26202">
                  <c:v>1.0068416595458984E-3</c:v>
                </c:pt>
                <c:pt idx="26203">
                  <c:v>1.0080337524414063E-3</c:v>
                </c:pt>
                <c:pt idx="26204">
                  <c:v>1.007080078125E-3</c:v>
                </c:pt>
                <c:pt idx="26205">
                  <c:v>1.0068416595458984E-3</c:v>
                </c:pt>
                <c:pt idx="26206">
                  <c:v>1.007080078125E-3</c:v>
                </c:pt>
                <c:pt idx="26207">
                  <c:v>1.007080078125E-3</c:v>
                </c:pt>
                <c:pt idx="26208">
                  <c:v>1.0068416595458984E-3</c:v>
                </c:pt>
                <c:pt idx="26209">
                  <c:v>1.007080078125E-3</c:v>
                </c:pt>
                <c:pt idx="26210">
                  <c:v>1.007080078125E-3</c:v>
                </c:pt>
                <c:pt idx="26211">
                  <c:v>1.0068416595458984E-3</c:v>
                </c:pt>
                <c:pt idx="26212">
                  <c:v>1.007080078125E-3</c:v>
                </c:pt>
                <c:pt idx="26213">
                  <c:v>1.007080078125E-3</c:v>
                </c:pt>
                <c:pt idx="26214">
                  <c:v>1.0068416595458984E-3</c:v>
                </c:pt>
                <c:pt idx="26215">
                  <c:v>1.007080078125E-3</c:v>
                </c:pt>
                <c:pt idx="26216">
                  <c:v>1.0080337524414063E-3</c:v>
                </c:pt>
                <c:pt idx="26217">
                  <c:v>1.007080078125E-3</c:v>
                </c:pt>
                <c:pt idx="26218">
                  <c:v>1.0068416595458984E-3</c:v>
                </c:pt>
                <c:pt idx="26219">
                  <c:v>1.007080078125E-3</c:v>
                </c:pt>
                <c:pt idx="26220">
                  <c:v>1.007080078125E-3</c:v>
                </c:pt>
                <c:pt idx="26221">
                  <c:v>1.0068416595458984E-3</c:v>
                </c:pt>
                <c:pt idx="26222">
                  <c:v>1.007080078125E-3</c:v>
                </c:pt>
                <c:pt idx="26223">
                  <c:v>1.007080078125E-3</c:v>
                </c:pt>
                <c:pt idx="26224">
                  <c:v>1.0068416595458984E-3</c:v>
                </c:pt>
                <c:pt idx="26225">
                  <c:v>1.007080078125E-3</c:v>
                </c:pt>
                <c:pt idx="26226">
                  <c:v>1.007080078125E-3</c:v>
                </c:pt>
                <c:pt idx="26227">
                  <c:v>1.0068416595458984E-3</c:v>
                </c:pt>
                <c:pt idx="26228">
                  <c:v>1.0080337524414063E-3</c:v>
                </c:pt>
                <c:pt idx="26229">
                  <c:v>1.007080078125E-3</c:v>
                </c:pt>
                <c:pt idx="26230">
                  <c:v>1.0068416595458984E-3</c:v>
                </c:pt>
                <c:pt idx="26231">
                  <c:v>1.007080078125E-3</c:v>
                </c:pt>
                <c:pt idx="26232">
                  <c:v>1.007080078125E-3</c:v>
                </c:pt>
                <c:pt idx="26233">
                  <c:v>1.0068416595458984E-3</c:v>
                </c:pt>
                <c:pt idx="26234">
                  <c:v>1.007080078125E-3</c:v>
                </c:pt>
                <c:pt idx="26235">
                  <c:v>1.007080078125E-3</c:v>
                </c:pt>
                <c:pt idx="26236">
                  <c:v>1.0068416595458984E-3</c:v>
                </c:pt>
                <c:pt idx="26237">
                  <c:v>1.007080078125E-3</c:v>
                </c:pt>
                <c:pt idx="26238">
                  <c:v>1.007080078125E-3</c:v>
                </c:pt>
                <c:pt idx="26239">
                  <c:v>1.0068416595458984E-3</c:v>
                </c:pt>
                <c:pt idx="26240">
                  <c:v>1.007080078125E-3</c:v>
                </c:pt>
                <c:pt idx="26241">
                  <c:v>1.0080337524414063E-3</c:v>
                </c:pt>
                <c:pt idx="26242">
                  <c:v>1.007080078125E-3</c:v>
                </c:pt>
                <c:pt idx="26243">
                  <c:v>1.0068416595458984E-3</c:v>
                </c:pt>
                <c:pt idx="26244">
                  <c:v>1.007080078125E-3</c:v>
                </c:pt>
                <c:pt idx="26245">
                  <c:v>1.007080078125E-3</c:v>
                </c:pt>
                <c:pt idx="26246">
                  <c:v>1.0068416595458984E-3</c:v>
                </c:pt>
                <c:pt idx="26247">
                  <c:v>1.007080078125E-3</c:v>
                </c:pt>
                <c:pt idx="26248">
                  <c:v>1.007080078125E-3</c:v>
                </c:pt>
                <c:pt idx="26249">
                  <c:v>1.0068416595458984E-3</c:v>
                </c:pt>
                <c:pt idx="26250">
                  <c:v>1.007080078125E-3</c:v>
                </c:pt>
                <c:pt idx="26251">
                  <c:v>1.007080078125E-3</c:v>
                </c:pt>
                <c:pt idx="26252">
                  <c:v>1.0068416595458984E-3</c:v>
                </c:pt>
                <c:pt idx="26253">
                  <c:v>1.0080337524414063E-3</c:v>
                </c:pt>
                <c:pt idx="26254">
                  <c:v>1.007080078125E-3</c:v>
                </c:pt>
                <c:pt idx="26255">
                  <c:v>1.0068416595458984E-3</c:v>
                </c:pt>
                <c:pt idx="26256">
                  <c:v>1.007080078125E-3</c:v>
                </c:pt>
                <c:pt idx="26257">
                  <c:v>1.007080078125E-3</c:v>
                </c:pt>
                <c:pt idx="26258">
                  <c:v>1.0068416595458984E-3</c:v>
                </c:pt>
                <c:pt idx="26259">
                  <c:v>1.007080078125E-3</c:v>
                </c:pt>
                <c:pt idx="26260">
                  <c:v>1.007080078125E-3</c:v>
                </c:pt>
                <c:pt idx="26261">
                  <c:v>1.0068416595458984E-3</c:v>
                </c:pt>
                <c:pt idx="26262">
                  <c:v>1.007080078125E-3</c:v>
                </c:pt>
                <c:pt idx="26263">
                  <c:v>1.007080078125E-3</c:v>
                </c:pt>
                <c:pt idx="26264">
                  <c:v>1.0068416595458984E-3</c:v>
                </c:pt>
                <c:pt idx="26265">
                  <c:v>1.007080078125E-3</c:v>
                </c:pt>
                <c:pt idx="26266">
                  <c:v>1.0080337524414063E-3</c:v>
                </c:pt>
                <c:pt idx="26267">
                  <c:v>1.007080078125E-3</c:v>
                </c:pt>
                <c:pt idx="26268">
                  <c:v>1.0068416595458984E-3</c:v>
                </c:pt>
                <c:pt idx="26269">
                  <c:v>1.007080078125E-3</c:v>
                </c:pt>
                <c:pt idx="26270">
                  <c:v>1.007080078125E-3</c:v>
                </c:pt>
                <c:pt idx="26271">
                  <c:v>1.0068416595458984E-3</c:v>
                </c:pt>
                <c:pt idx="26272">
                  <c:v>1.007080078125E-3</c:v>
                </c:pt>
                <c:pt idx="26273">
                  <c:v>1.007080078125E-3</c:v>
                </c:pt>
                <c:pt idx="26274">
                  <c:v>1.0068416595458984E-3</c:v>
                </c:pt>
                <c:pt idx="26275">
                  <c:v>1.007080078125E-3</c:v>
                </c:pt>
                <c:pt idx="26276">
                  <c:v>1.0068416595458984E-3</c:v>
                </c:pt>
                <c:pt idx="26277">
                  <c:v>1.007080078125E-3</c:v>
                </c:pt>
                <c:pt idx="26278">
                  <c:v>1.0080337524414063E-3</c:v>
                </c:pt>
                <c:pt idx="26279">
                  <c:v>1.007080078125E-3</c:v>
                </c:pt>
                <c:pt idx="26280">
                  <c:v>1.0068416595458984E-3</c:v>
                </c:pt>
                <c:pt idx="26281">
                  <c:v>1.007080078125E-3</c:v>
                </c:pt>
                <c:pt idx="26282">
                  <c:v>1.007080078125E-3</c:v>
                </c:pt>
                <c:pt idx="26283">
                  <c:v>1.0068416595458984E-3</c:v>
                </c:pt>
                <c:pt idx="26284">
                  <c:v>1.007080078125E-3</c:v>
                </c:pt>
                <c:pt idx="26285">
                  <c:v>1.007080078125E-3</c:v>
                </c:pt>
                <c:pt idx="26286">
                  <c:v>1.0068416595458984E-3</c:v>
                </c:pt>
                <c:pt idx="26287">
                  <c:v>1.007080078125E-3</c:v>
                </c:pt>
                <c:pt idx="26288">
                  <c:v>1.007080078125E-3</c:v>
                </c:pt>
                <c:pt idx="26289">
                  <c:v>1.0068416595458984E-3</c:v>
                </c:pt>
                <c:pt idx="26290">
                  <c:v>1.007080078125E-3</c:v>
                </c:pt>
                <c:pt idx="26291">
                  <c:v>1.0080337524414063E-3</c:v>
                </c:pt>
                <c:pt idx="26292">
                  <c:v>1.007080078125E-3</c:v>
                </c:pt>
                <c:pt idx="26293">
                  <c:v>1.0068416595458984E-3</c:v>
                </c:pt>
                <c:pt idx="26294">
                  <c:v>1.007080078125E-3</c:v>
                </c:pt>
                <c:pt idx="26295">
                  <c:v>1.007080078125E-3</c:v>
                </c:pt>
                <c:pt idx="26296">
                  <c:v>1.0068416595458984E-3</c:v>
                </c:pt>
                <c:pt idx="26297">
                  <c:v>1.007080078125E-3</c:v>
                </c:pt>
                <c:pt idx="26298">
                  <c:v>1.0068416595458984E-3</c:v>
                </c:pt>
                <c:pt idx="26299">
                  <c:v>1.007080078125E-3</c:v>
                </c:pt>
                <c:pt idx="26300">
                  <c:v>1.007080078125E-3</c:v>
                </c:pt>
                <c:pt idx="26301">
                  <c:v>1.0068416595458984E-3</c:v>
                </c:pt>
                <c:pt idx="26302">
                  <c:v>1.007080078125E-3</c:v>
                </c:pt>
                <c:pt idx="26303">
                  <c:v>1.0080337524414063E-3</c:v>
                </c:pt>
                <c:pt idx="26304">
                  <c:v>1.007080078125E-3</c:v>
                </c:pt>
                <c:pt idx="26305">
                  <c:v>1.0068416595458984E-3</c:v>
                </c:pt>
                <c:pt idx="26306">
                  <c:v>1.007080078125E-3</c:v>
                </c:pt>
                <c:pt idx="26307">
                  <c:v>1.007080078125E-3</c:v>
                </c:pt>
                <c:pt idx="26308">
                  <c:v>1.0068416595458984E-3</c:v>
                </c:pt>
                <c:pt idx="26309">
                  <c:v>1.007080078125E-3</c:v>
                </c:pt>
                <c:pt idx="26310">
                  <c:v>1.007080078125E-3</c:v>
                </c:pt>
                <c:pt idx="26311">
                  <c:v>1.0068416595458984E-3</c:v>
                </c:pt>
                <c:pt idx="26312">
                  <c:v>1.007080078125E-3</c:v>
                </c:pt>
                <c:pt idx="26313">
                  <c:v>1.007080078125E-3</c:v>
                </c:pt>
                <c:pt idx="26314">
                  <c:v>1.0068416595458984E-3</c:v>
                </c:pt>
                <c:pt idx="26315">
                  <c:v>1.007080078125E-3</c:v>
                </c:pt>
                <c:pt idx="26316">
                  <c:v>1.0080337524414063E-3</c:v>
                </c:pt>
                <c:pt idx="26317">
                  <c:v>1.007080078125E-3</c:v>
                </c:pt>
                <c:pt idx="26318">
                  <c:v>1.0068416595458984E-3</c:v>
                </c:pt>
                <c:pt idx="26319">
                  <c:v>1.007080078125E-3</c:v>
                </c:pt>
                <c:pt idx="26320">
                  <c:v>1.0068416595458984E-3</c:v>
                </c:pt>
                <c:pt idx="26321">
                  <c:v>1.007080078125E-3</c:v>
                </c:pt>
                <c:pt idx="26322">
                  <c:v>1.007080078125E-3</c:v>
                </c:pt>
                <c:pt idx="26323">
                  <c:v>1.0068416595458984E-3</c:v>
                </c:pt>
                <c:pt idx="26324">
                  <c:v>1.007080078125E-3</c:v>
                </c:pt>
                <c:pt idx="26325">
                  <c:v>1.007080078125E-3</c:v>
                </c:pt>
                <c:pt idx="26326">
                  <c:v>1.0068416595458984E-3</c:v>
                </c:pt>
                <c:pt idx="26327">
                  <c:v>1.007080078125E-3</c:v>
                </c:pt>
                <c:pt idx="26328">
                  <c:v>1.0080337524414063E-3</c:v>
                </c:pt>
                <c:pt idx="26329">
                  <c:v>1.007080078125E-3</c:v>
                </c:pt>
                <c:pt idx="26330">
                  <c:v>1.0068416595458984E-3</c:v>
                </c:pt>
                <c:pt idx="26331">
                  <c:v>1.007080078125E-3</c:v>
                </c:pt>
                <c:pt idx="26332">
                  <c:v>1.007080078125E-3</c:v>
                </c:pt>
                <c:pt idx="26333">
                  <c:v>1.0068416595458984E-3</c:v>
                </c:pt>
                <c:pt idx="26334">
                  <c:v>1.007080078125E-3</c:v>
                </c:pt>
                <c:pt idx="26335">
                  <c:v>1.007080078125E-3</c:v>
                </c:pt>
                <c:pt idx="26336">
                  <c:v>1.0068416595458984E-3</c:v>
                </c:pt>
                <c:pt idx="26337">
                  <c:v>1.007080078125E-3</c:v>
                </c:pt>
                <c:pt idx="26338">
                  <c:v>1.007080078125E-3</c:v>
                </c:pt>
                <c:pt idx="26339">
                  <c:v>1.0068416595458984E-3</c:v>
                </c:pt>
                <c:pt idx="26340">
                  <c:v>1.007080078125E-3</c:v>
                </c:pt>
                <c:pt idx="26341">
                  <c:v>1.0080337524414063E-3</c:v>
                </c:pt>
                <c:pt idx="26342">
                  <c:v>1.0068416595458984E-3</c:v>
                </c:pt>
                <c:pt idx="26343">
                  <c:v>1.007080078125E-3</c:v>
                </c:pt>
                <c:pt idx="26344">
                  <c:v>1.007080078125E-3</c:v>
                </c:pt>
                <c:pt idx="26345">
                  <c:v>1.0068416595458984E-3</c:v>
                </c:pt>
                <c:pt idx="26346">
                  <c:v>1.007080078125E-3</c:v>
                </c:pt>
                <c:pt idx="26347">
                  <c:v>1.007080078125E-3</c:v>
                </c:pt>
                <c:pt idx="26348">
                  <c:v>1.0068416595458984E-3</c:v>
                </c:pt>
                <c:pt idx="26349">
                  <c:v>1.007080078125E-3</c:v>
                </c:pt>
                <c:pt idx="26350">
                  <c:v>1.007080078125E-3</c:v>
                </c:pt>
                <c:pt idx="26351">
                  <c:v>1.0068416595458984E-3</c:v>
                </c:pt>
                <c:pt idx="26352">
                  <c:v>1.007080078125E-3</c:v>
                </c:pt>
                <c:pt idx="26353">
                  <c:v>1.0080337524414063E-3</c:v>
                </c:pt>
                <c:pt idx="26354">
                  <c:v>1.007080078125E-3</c:v>
                </c:pt>
                <c:pt idx="26355">
                  <c:v>1.0068416595458984E-3</c:v>
                </c:pt>
                <c:pt idx="26356">
                  <c:v>1.007080078125E-3</c:v>
                </c:pt>
                <c:pt idx="26357">
                  <c:v>1.007080078125E-3</c:v>
                </c:pt>
                <c:pt idx="26358">
                  <c:v>1.0068416595458984E-3</c:v>
                </c:pt>
                <c:pt idx="26359">
                  <c:v>1.007080078125E-3</c:v>
                </c:pt>
                <c:pt idx="26360">
                  <c:v>1.007080078125E-3</c:v>
                </c:pt>
                <c:pt idx="26361">
                  <c:v>1.0068416595458984E-3</c:v>
                </c:pt>
                <c:pt idx="26362">
                  <c:v>1.007080078125E-3</c:v>
                </c:pt>
                <c:pt idx="26363">
                  <c:v>1.007080078125E-3</c:v>
                </c:pt>
                <c:pt idx="26364">
                  <c:v>1.0068416595458984E-3</c:v>
                </c:pt>
                <c:pt idx="26365">
                  <c:v>1.007080078125E-3</c:v>
                </c:pt>
                <c:pt idx="26366">
                  <c:v>1.0080337524414063E-3</c:v>
                </c:pt>
                <c:pt idx="26367">
                  <c:v>1.0068416595458984E-3</c:v>
                </c:pt>
                <c:pt idx="26368">
                  <c:v>1.007080078125E-3</c:v>
                </c:pt>
                <c:pt idx="26369">
                  <c:v>1.007080078125E-3</c:v>
                </c:pt>
                <c:pt idx="26370">
                  <c:v>1.0068416595458984E-3</c:v>
                </c:pt>
                <c:pt idx="26371">
                  <c:v>1.007080078125E-3</c:v>
                </c:pt>
                <c:pt idx="26372">
                  <c:v>1.007080078125E-3</c:v>
                </c:pt>
                <c:pt idx="26373">
                  <c:v>1.0068416595458984E-3</c:v>
                </c:pt>
                <c:pt idx="26374">
                  <c:v>1.007080078125E-3</c:v>
                </c:pt>
                <c:pt idx="26375">
                  <c:v>1.007080078125E-3</c:v>
                </c:pt>
                <c:pt idx="26376">
                  <c:v>1.0068416595458984E-3</c:v>
                </c:pt>
                <c:pt idx="26377">
                  <c:v>1.007080078125E-3</c:v>
                </c:pt>
                <c:pt idx="26378">
                  <c:v>1.0080337524414063E-3</c:v>
                </c:pt>
                <c:pt idx="26379">
                  <c:v>1.007080078125E-3</c:v>
                </c:pt>
                <c:pt idx="26380">
                  <c:v>1.0068416595458984E-3</c:v>
                </c:pt>
                <c:pt idx="26381">
                  <c:v>1.007080078125E-3</c:v>
                </c:pt>
                <c:pt idx="26382">
                  <c:v>1.007080078125E-3</c:v>
                </c:pt>
                <c:pt idx="26383">
                  <c:v>1.0068416595458984E-3</c:v>
                </c:pt>
                <c:pt idx="26384">
                  <c:v>1.007080078125E-3</c:v>
                </c:pt>
                <c:pt idx="26385">
                  <c:v>1.007080078125E-3</c:v>
                </c:pt>
                <c:pt idx="26386">
                  <c:v>1.0068416595458984E-3</c:v>
                </c:pt>
                <c:pt idx="26387">
                  <c:v>9.0639591217041016E-3</c:v>
                </c:pt>
                <c:pt idx="26388">
                  <c:v>1.007080078125E-3</c:v>
                </c:pt>
                <c:pt idx="26389">
                  <c:v>1.007080078125E-3</c:v>
                </c:pt>
                <c:pt idx="26390">
                  <c:v>1.0068416595458984E-3</c:v>
                </c:pt>
                <c:pt idx="26391">
                  <c:v>1.007080078125E-3</c:v>
                </c:pt>
                <c:pt idx="26392">
                  <c:v>1.007080078125E-3</c:v>
                </c:pt>
                <c:pt idx="26393">
                  <c:v>1.0068416595458984E-3</c:v>
                </c:pt>
                <c:pt idx="26394">
                  <c:v>1.007080078125E-3</c:v>
                </c:pt>
                <c:pt idx="26395">
                  <c:v>1.0080337524414063E-3</c:v>
                </c:pt>
                <c:pt idx="26396">
                  <c:v>1.007080078125E-3</c:v>
                </c:pt>
                <c:pt idx="26397">
                  <c:v>1.0068416595458984E-3</c:v>
                </c:pt>
                <c:pt idx="26398">
                  <c:v>1.007080078125E-3</c:v>
                </c:pt>
                <c:pt idx="26399">
                  <c:v>1.007080078125E-3</c:v>
                </c:pt>
                <c:pt idx="26400">
                  <c:v>1.0068416595458984E-3</c:v>
                </c:pt>
                <c:pt idx="26401">
                  <c:v>1.007080078125E-3</c:v>
                </c:pt>
                <c:pt idx="26402">
                  <c:v>1.007080078125E-3</c:v>
                </c:pt>
                <c:pt idx="26403">
                  <c:v>1.0068416595458984E-3</c:v>
                </c:pt>
                <c:pt idx="26404">
                  <c:v>1.007080078125E-3</c:v>
                </c:pt>
                <c:pt idx="26405">
                  <c:v>1.007080078125E-3</c:v>
                </c:pt>
                <c:pt idx="26406">
                  <c:v>1.0068416595458984E-3</c:v>
                </c:pt>
                <c:pt idx="26407">
                  <c:v>1.007080078125E-3</c:v>
                </c:pt>
                <c:pt idx="26408">
                  <c:v>1.0080337524414063E-3</c:v>
                </c:pt>
                <c:pt idx="26409">
                  <c:v>1.0068416595458984E-3</c:v>
                </c:pt>
                <c:pt idx="26410">
                  <c:v>1.007080078125E-3</c:v>
                </c:pt>
                <c:pt idx="26411">
                  <c:v>1.007080078125E-3</c:v>
                </c:pt>
                <c:pt idx="26412">
                  <c:v>1.0068416595458984E-3</c:v>
                </c:pt>
                <c:pt idx="26413">
                  <c:v>1.007080078125E-3</c:v>
                </c:pt>
                <c:pt idx="26414">
                  <c:v>1.007080078125E-3</c:v>
                </c:pt>
                <c:pt idx="26415">
                  <c:v>1.0068416595458984E-3</c:v>
                </c:pt>
                <c:pt idx="26416">
                  <c:v>1.007080078125E-3</c:v>
                </c:pt>
                <c:pt idx="26417">
                  <c:v>1.007080078125E-3</c:v>
                </c:pt>
                <c:pt idx="26418">
                  <c:v>1.0068416595458984E-3</c:v>
                </c:pt>
                <c:pt idx="26419">
                  <c:v>1.007080078125E-3</c:v>
                </c:pt>
                <c:pt idx="26420">
                  <c:v>1.0080337524414063E-3</c:v>
                </c:pt>
                <c:pt idx="26421">
                  <c:v>1.007080078125E-3</c:v>
                </c:pt>
                <c:pt idx="26422">
                  <c:v>1.0068416595458984E-3</c:v>
                </c:pt>
                <c:pt idx="26423">
                  <c:v>1.007080078125E-3</c:v>
                </c:pt>
                <c:pt idx="26424">
                  <c:v>1.007080078125E-3</c:v>
                </c:pt>
                <c:pt idx="26425">
                  <c:v>1.0068416595458984E-3</c:v>
                </c:pt>
                <c:pt idx="26426">
                  <c:v>1.007080078125E-3</c:v>
                </c:pt>
                <c:pt idx="26427">
                  <c:v>1.007080078125E-3</c:v>
                </c:pt>
                <c:pt idx="26428">
                  <c:v>1.0068416595458984E-3</c:v>
                </c:pt>
                <c:pt idx="26429">
                  <c:v>1.007080078125E-3</c:v>
                </c:pt>
                <c:pt idx="26430">
                  <c:v>1.007080078125E-3</c:v>
                </c:pt>
                <c:pt idx="26431">
                  <c:v>1.0068416595458984E-3</c:v>
                </c:pt>
                <c:pt idx="26432">
                  <c:v>1.007080078125E-3</c:v>
                </c:pt>
                <c:pt idx="26433">
                  <c:v>1.0080337524414063E-3</c:v>
                </c:pt>
                <c:pt idx="26434">
                  <c:v>1.0068416595458984E-3</c:v>
                </c:pt>
                <c:pt idx="26435">
                  <c:v>1.007080078125E-3</c:v>
                </c:pt>
                <c:pt idx="26436">
                  <c:v>1.007080078125E-3</c:v>
                </c:pt>
                <c:pt idx="26437">
                  <c:v>1.0068416595458984E-3</c:v>
                </c:pt>
                <c:pt idx="26438">
                  <c:v>1.007080078125E-3</c:v>
                </c:pt>
                <c:pt idx="26439">
                  <c:v>1.007080078125E-3</c:v>
                </c:pt>
                <c:pt idx="26440">
                  <c:v>1.0068416595458984E-3</c:v>
                </c:pt>
                <c:pt idx="26441">
                  <c:v>1.007080078125E-3</c:v>
                </c:pt>
                <c:pt idx="26442">
                  <c:v>1.007080078125E-3</c:v>
                </c:pt>
                <c:pt idx="26443">
                  <c:v>1.0068416595458984E-3</c:v>
                </c:pt>
                <c:pt idx="26444">
                  <c:v>1.007080078125E-3</c:v>
                </c:pt>
                <c:pt idx="26445">
                  <c:v>1.0080337524414063E-3</c:v>
                </c:pt>
                <c:pt idx="26446">
                  <c:v>1.007080078125E-3</c:v>
                </c:pt>
                <c:pt idx="26447">
                  <c:v>1.0068416595458984E-3</c:v>
                </c:pt>
                <c:pt idx="26448">
                  <c:v>1.007080078125E-3</c:v>
                </c:pt>
                <c:pt idx="26449">
                  <c:v>1.007080078125E-3</c:v>
                </c:pt>
                <c:pt idx="26450">
                  <c:v>1.0068416595458984E-3</c:v>
                </c:pt>
                <c:pt idx="26451">
                  <c:v>1.007080078125E-3</c:v>
                </c:pt>
                <c:pt idx="26452">
                  <c:v>1.007080078125E-3</c:v>
                </c:pt>
                <c:pt idx="26453">
                  <c:v>1.0068416595458984E-3</c:v>
                </c:pt>
                <c:pt idx="26454">
                  <c:v>1.007080078125E-3</c:v>
                </c:pt>
                <c:pt idx="26455">
                  <c:v>1.007080078125E-3</c:v>
                </c:pt>
                <c:pt idx="26456">
                  <c:v>1.0068416595458984E-3</c:v>
                </c:pt>
                <c:pt idx="26457">
                  <c:v>1.007080078125E-3</c:v>
                </c:pt>
                <c:pt idx="26458">
                  <c:v>1.0080337524414063E-3</c:v>
                </c:pt>
                <c:pt idx="26459">
                  <c:v>1.0068416595458984E-3</c:v>
                </c:pt>
                <c:pt idx="26460">
                  <c:v>1.007080078125E-3</c:v>
                </c:pt>
                <c:pt idx="26461">
                  <c:v>1.007080078125E-3</c:v>
                </c:pt>
                <c:pt idx="26462">
                  <c:v>1.0068416595458984E-3</c:v>
                </c:pt>
                <c:pt idx="26463">
                  <c:v>1.007080078125E-3</c:v>
                </c:pt>
                <c:pt idx="26464">
                  <c:v>1.007080078125E-3</c:v>
                </c:pt>
                <c:pt idx="26465">
                  <c:v>1.0068416595458984E-3</c:v>
                </c:pt>
                <c:pt idx="26466">
                  <c:v>1.007080078125E-3</c:v>
                </c:pt>
                <c:pt idx="26467">
                  <c:v>1.007080078125E-3</c:v>
                </c:pt>
                <c:pt idx="26468">
                  <c:v>1.0068416595458984E-3</c:v>
                </c:pt>
                <c:pt idx="26469">
                  <c:v>1.007080078125E-3</c:v>
                </c:pt>
                <c:pt idx="26470">
                  <c:v>1.0080337524414063E-3</c:v>
                </c:pt>
                <c:pt idx="26471">
                  <c:v>1.007080078125E-3</c:v>
                </c:pt>
                <c:pt idx="26472">
                  <c:v>1.0068416595458984E-3</c:v>
                </c:pt>
                <c:pt idx="26473">
                  <c:v>1.007080078125E-3</c:v>
                </c:pt>
                <c:pt idx="26474">
                  <c:v>1.007080078125E-3</c:v>
                </c:pt>
                <c:pt idx="26475">
                  <c:v>1.0068416595458984E-3</c:v>
                </c:pt>
                <c:pt idx="26476">
                  <c:v>1.007080078125E-3</c:v>
                </c:pt>
                <c:pt idx="26477">
                  <c:v>1.007080078125E-3</c:v>
                </c:pt>
                <c:pt idx="26478">
                  <c:v>1.0068416595458984E-3</c:v>
                </c:pt>
                <c:pt idx="26479">
                  <c:v>1.007080078125E-3</c:v>
                </c:pt>
                <c:pt idx="26480">
                  <c:v>1.007080078125E-3</c:v>
                </c:pt>
                <c:pt idx="26481">
                  <c:v>1.0068416595458984E-3</c:v>
                </c:pt>
                <c:pt idx="26482">
                  <c:v>1.007080078125E-3</c:v>
                </c:pt>
                <c:pt idx="26483">
                  <c:v>1.0080337524414063E-3</c:v>
                </c:pt>
                <c:pt idx="26484">
                  <c:v>1.0068416595458984E-3</c:v>
                </c:pt>
                <c:pt idx="26485">
                  <c:v>1.007080078125E-3</c:v>
                </c:pt>
                <c:pt idx="26486">
                  <c:v>1.007080078125E-3</c:v>
                </c:pt>
                <c:pt idx="26487">
                  <c:v>1.0068416595458984E-3</c:v>
                </c:pt>
                <c:pt idx="26488">
                  <c:v>1.007080078125E-3</c:v>
                </c:pt>
                <c:pt idx="26489">
                  <c:v>1.007080078125E-3</c:v>
                </c:pt>
                <c:pt idx="26490">
                  <c:v>1.0068416595458984E-3</c:v>
                </c:pt>
                <c:pt idx="26491">
                  <c:v>1.007080078125E-3</c:v>
                </c:pt>
                <c:pt idx="26492">
                  <c:v>1.007080078125E-3</c:v>
                </c:pt>
                <c:pt idx="26493">
                  <c:v>1.0068416595458984E-3</c:v>
                </c:pt>
                <c:pt idx="26494">
                  <c:v>1.007080078125E-3</c:v>
                </c:pt>
                <c:pt idx="26495">
                  <c:v>1.0080337524414063E-3</c:v>
                </c:pt>
                <c:pt idx="26496">
                  <c:v>1.007080078125E-3</c:v>
                </c:pt>
                <c:pt idx="26497">
                  <c:v>1.0068416595458984E-3</c:v>
                </c:pt>
                <c:pt idx="26498">
                  <c:v>1.007080078125E-3</c:v>
                </c:pt>
                <c:pt idx="26499">
                  <c:v>1.007080078125E-3</c:v>
                </c:pt>
                <c:pt idx="26500">
                  <c:v>1.0068416595458984E-3</c:v>
                </c:pt>
                <c:pt idx="26501">
                  <c:v>1.007080078125E-3</c:v>
                </c:pt>
                <c:pt idx="26502">
                  <c:v>1.007080078125E-3</c:v>
                </c:pt>
                <c:pt idx="26503">
                  <c:v>1.0068416595458984E-3</c:v>
                </c:pt>
                <c:pt idx="26504">
                  <c:v>1.007080078125E-3</c:v>
                </c:pt>
                <c:pt idx="26505">
                  <c:v>1.007080078125E-3</c:v>
                </c:pt>
                <c:pt idx="26506">
                  <c:v>1.0068416595458984E-3</c:v>
                </c:pt>
                <c:pt idx="26507">
                  <c:v>1.007080078125E-3</c:v>
                </c:pt>
                <c:pt idx="26508">
                  <c:v>1.0080337524414063E-3</c:v>
                </c:pt>
                <c:pt idx="26509">
                  <c:v>1.0068416595458984E-3</c:v>
                </c:pt>
                <c:pt idx="26510">
                  <c:v>1.007080078125E-3</c:v>
                </c:pt>
                <c:pt idx="26511">
                  <c:v>1.007080078125E-3</c:v>
                </c:pt>
                <c:pt idx="26512">
                  <c:v>1.0068416595458984E-3</c:v>
                </c:pt>
                <c:pt idx="26513">
                  <c:v>1.007080078125E-3</c:v>
                </c:pt>
                <c:pt idx="26514">
                  <c:v>1.007080078125E-3</c:v>
                </c:pt>
                <c:pt idx="26515">
                  <c:v>1.0068416595458984E-3</c:v>
                </c:pt>
                <c:pt idx="26516">
                  <c:v>1.007080078125E-3</c:v>
                </c:pt>
                <c:pt idx="26517">
                  <c:v>1.007080078125E-3</c:v>
                </c:pt>
                <c:pt idx="26518">
                  <c:v>1.0068416595458984E-3</c:v>
                </c:pt>
                <c:pt idx="26519">
                  <c:v>1.007080078125E-3</c:v>
                </c:pt>
                <c:pt idx="26520">
                  <c:v>1.0080337524414063E-3</c:v>
                </c:pt>
                <c:pt idx="26521">
                  <c:v>1.007080078125E-3</c:v>
                </c:pt>
                <c:pt idx="26522">
                  <c:v>1.0068416595458984E-3</c:v>
                </c:pt>
                <c:pt idx="26523">
                  <c:v>1.007080078125E-3</c:v>
                </c:pt>
                <c:pt idx="26524">
                  <c:v>1.007080078125E-3</c:v>
                </c:pt>
                <c:pt idx="26525">
                  <c:v>1.0068416595458984E-3</c:v>
                </c:pt>
                <c:pt idx="26526">
                  <c:v>1.007080078125E-3</c:v>
                </c:pt>
                <c:pt idx="26527">
                  <c:v>1.007080078125E-3</c:v>
                </c:pt>
                <c:pt idx="26528">
                  <c:v>1.0068416595458984E-3</c:v>
                </c:pt>
                <c:pt idx="26529">
                  <c:v>1.007080078125E-3</c:v>
                </c:pt>
                <c:pt idx="26530">
                  <c:v>1.007080078125E-3</c:v>
                </c:pt>
                <c:pt idx="26531">
                  <c:v>1.0068416595458984E-3</c:v>
                </c:pt>
                <c:pt idx="26532">
                  <c:v>1.007080078125E-3</c:v>
                </c:pt>
                <c:pt idx="26533">
                  <c:v>1.0080337524414063E-3</c:v>
                </c:pt>
                <c:pt idx="26534">
                  <c:v>1.0068416595458984E-3</c:v>
                </c:pt>
                <c:pt idx="26535">
                  <c:v>1.007080078125E-3</c:v>
                </c:pt>
                <c:pt idx="26536">
                  <c:v>1.007080078125E-3</c:v>
                </c:pt>
                <c:pt idx="26537">
                  <c:v>1.0068416595458984E-3</c:v>
                </c:pt>
                <c:pt idx="26538">
                  <c:v>1.007080078125E-3</c:v>
                </c:pt>
                <c:pt idx="26539">
                  <c:v>1.007080078125E-3</c:v>
                </c:pt>
                <c:pt idx="26540">
                  <c:v>1.0068416595458984E-3</c:v>
                </c:pt>
                <c:pt idx="26541">
                  <c:v>1.007080078125E-3</c:v>
                </c:pt>
                <c:pt idx="26542">
                  <c:v>1.007080078125E-3</c:v>
                </c:pt>
                <c:pt idx="26543">
                  <c:v>1.0068416595458984E-3</c:v>
                </c:pt>
                <c:pt idx="26544">
                  <c:v>1.007080078125E-3</c:v>
                </c:pt>
                <c:pt idx="26545">
                  <c:v>1.0080337524414063E-3</c:v>
                </c:pt>
                <c:pt idx="26546">
                  <c:v>1.007080078125E-3</c:v>
                </c:pt>
                <c:pt idx="26547">
                  <c:v>1.0068416595458984E-3</c:v>
                </c:pt>
                <c:pt idx="26548">
                  <c:v>1.007080078125E-3</c:v>
                </c:pt>
                <c:pt idx="26549">
                  <c:v>1.007080078125E-3</c:v>
                </c:pt>
                <c:pt idx="26550">
                  <c:v>1.0068416595458984E-3</c:v>
                </c:pt>
                <c:pt idx="26551">
                  <c:v>1.007080078125E-3</c:v>
                </c:pt>
                <c:pt idx="26552">
                  <c:v>1.007080078125E-3</c:v>
                </c:pt>
                <c:pt idx="26553">
                  <c:v>1.0068416595458984E-3</c:v>
                </c:pt>
                <c:pt idx="26554">
                  <c:v>1.007080078125E-3</c:v>
                </c:pt>
                <c:pt idx="26555">
                  <c:v>1.007080078125E-3</c:v>
                </c:pt>
                <c:pt idx="26556">
                  <c:v>1.0068416595458984E-3</c:v>
                </c:pt>
                <c:pt idx="26557">
                  <c:v>1.0080337524414063E-3</c:v>
                </c:pt>
                <c:pt idx="26558">
                  <c:v>1.007080078125E-3</c:v>
                </c:pt>
                <c:pt idx="26559">
                  <c:v>1.0068416595458984E-3</c:v>
                </c:pt>
                <c:pt idx="26560">
                  <c:v>1.007080078125E-3</c:v>
                </c:pt>
                <c:pt idx="26561">
                  <c:v>1.007080078125E-3</c:v>
                </c:pt>
                <c:pt idx="26562">
                  <c:v>1.0068416595458984E-3</c:v>
                </c:pt>
                <c:pt idx="26563">
                  <c:v>1.007080078125E-3</c:v>
                </c:pt>
                <c:pt idx="26564">
                  <c:v>1.007080078125E-3</c:v>
                </c:pt>
                <c:pt idx="26565">
                  <c:v>1.0068416595458984E-3</c:v>
                </c:pt>
                <c:pt idx="26566">
                  <c:v>1.007080078125E-3</c:v>
                </c:pt>
                <c:pt idx="26567">
                  <c:v>1.007080078125E-3</c:v>
                </c:pt>
                <c:pt idx="26568">
                  <c:v>1.0068416595458984E-3</c:v>
                </c:pt>
                <c:pt idx="26569">
                  <c:v>1.007080078125E-3</c:v>
                </c:pt>
                <c:pt idx="26570">
                  <c:v>1.0080337524414063E-3</c:v>
                </c:pt>
                <c:pt idx="26571">
                  <c:v>1.007080078125E-3</c:v>
                </c:pt>
                <c:pt idx="26572">
                  <c:v>1.0068416595458984E-3</c:v>
                </c:pt>
                <c:pt idx="26573">
                  <c:v>1.007080078125E-3</c:v>
                </c:pt>
                <c:pt idx="26574">
                  <c:v>1.007080078125E-3</c:v>
                </c:pt>
                <c:pt idx="26575">
                  <c:v>1.0068416595458984E-3</c:v>
                </c:pt>
                <c:pt idx="26576">
                  <c:v>1.007080078125E-3</c:v>
                </c:pt>
                <c:pt idx="26577">
                  <c:v>1.007080078125E-3</c:v>
                </c:pt>
                <c:pt idx="26578">
                  <c:v>1.0068416595458984E-3</c:v>
                </c:pt>
                <c:pt idx="26579">
                  <c:v>1.007080078125E-3</c:v>
                </c:pt>
                <c:pt idx="26580">
                  <c:v>1.007080078125E-3</c:v>
                </c:pt>
                <c:pt idx="26581">
                  <c:v>1.0068416595458984E-3</c:v>
                </c:pt>
                <c:pt idx="26582">
                  <c:v>1.0080337524414063E-3</c:v>
                </c:pt>
                <c:pt idx="26583">
                  <c:v>1.007080078125E-3</c:v>
                </c:pt>
                <c:pt idx="26584">
                  <c:v>1.0068416595458984E-3</c:v>
                </c:pt>
                <c:pt idx="26585">
                  <c:v>1.007080078125E-3</c:v>
                </c:pt>
                <c:pt idx="26586">
                  <c:v>1.007080078125E-3</c:v>
                </c:pt>
                <c:pt idx="26587">
                  <c:v>1.0068416595458984E-3</c:v>
                </c:pt>
                <c:pt idx="26588">
                  <c:v>1.007080078125E-3</c:v>
                </c:pt>
                <c:pt idx="26589">
                  <c:v>1.007080078125E-3</c:v>
                </c:pt>
                <c:pt idx="26590">
                  <c:v>1.0068416595458984E-3</c:v>
                </c:pt>
                <c:pt idx="26591">
                  <c:v>1.007080078125E-3</c:v>
                </c:pt>
                <c:pt idx="26592">
                  <c:v>1.007080078125E-3</c:v>
                </c:pt>
                <c:pt idx="26593">
                  <c:v>1.0068416595458984E-3</c:v>
                </c:pt>
                <c:pt idx="26594">
                  <c:v>1.007080078125E-3</c:v>
                </c:pt>
                <c:pt idx="26595">
                  <c:v>1.0080337524414063E-3</c:v>
                </c:pt>
                <c:pt idx="26596">
                  <c:v>1.007080078125E-3</c:v>
                </c:pt>
                <c:pt idx="26597">
                  <c:v>1.0068416595458984E-3</c:v>
                </c:pt>
                <c:pt idx="26598">
                  <c:v>1.007080078125E-3</c:v>
                </c:pt>
                <c:pt idx="26599">
                  <c:v>1.007080078125E-3</c:v>
                </c:pt>
                <c:pt idx="26600">
                  <c:v>1.0068416595458984E-3</c:v>
                </c:pt>
                <c:pt idx="26601">
                  <c:v>1.007080078125E-3</c:v>
                </c:pt>
                <c:pt idx="26602">
                  <c:v>1.007080078125E-3</c:v>
                </c:pt>
                <c:pt idx="26603">
                  <c:v>1.0068416595458984E-3</c:v>
                </c:pt>
                <c:pt idx="26604">
                  <c:v>1.007080078125E-3</c:v>
                </c:pt>
                <c:pt idx="26605">
                  <c:v>1.007080078125E-3</c:v>
                </c:pt>
                <c:pt idx="26606">
                  <c:v>1.0068416595458984E-3</c:v>
                </c:pt>
                <c:pt idx="26607">
                  <c:v>1.0080337524414063E-3</c:v>
                </c:pt>
                <c:pt idx="26608">
                  <c:v>1.007080078125E-3</c:v>
                </c:pt>
                <c:pt idx="26609">
                  <c:v>1.0068416595458984E-3</c:v>
                </c:pt>
                <c:pt idx="26610">
                  <c:v>1.007080078125E-3</c:v>
                </c:pt>
                <c:pt idx="26611">
                  <c:v>1.007080078125E-3</c:v>
                </c:pt>
                <c:pt idx="26612">
                  <c:v>1.0068416595458984E-3</c:v>
                </c:pt>
                <c:pt idx="26613">
                  <c:v>1.007080078125E-3</c:v>
                </c:pt>
                <c:pt idx="26614">
                  <c:v>1.007080078125E-3</c:v>
                </c:pt>
                <c:pt idx="26615">
                  <c:v>1.0068416595458984E-3</c:v>
                </c:pt>
                <c:pt idx="26616">
                  <c:v>4.0280818939208984E-3</c:v>
                </c:pt>
                <c:pt idx="26617">
                  <c:v>1.0080337524414063E-3</c:v>
                </c:pt>
                <c:pt idx="26618">
                  <c:v>1.007080078125E-3</c:v>
                </c:pt>
                <c:pt idx="26619">
                  <c:v>1.0068416595458984E-3</c:v>
                </c:pt>
                <c:pt idx="26620">
                  <c:v>1.007080078125E-3</c:v>
                </c:pt>
                <c:pt idx="26621">
                  <c:v>1.007080078125E-3</c:v>
                </c:pt>
                <c:pt idx="26622">
                  <c:v>1.0068416595458984E-3</c:v>
                </c:pt>
                <c:pt idx="26623">
                  <c:v>1.007080078125E-3</c:v>
                </c:pt>
                <c:pt idx="26624">
                  <c:v>1.007080078125E-3</c:v>
                </c:pt>
                <c:pt idx="26625">
                  <c:v>1.0068416595458984E-3</c:v>
                </c:pt>
                <c:pt idx="26626">
                  <c:v>1.007080078125E-3</c:v>
                </c:pt>
                <c:pt idx="26627">
                  <c:v>1.007080078125E-3</c:v>
                </c:pt>
                <c:pt idx="26628">
                  <c:v>1.0068416595458984E-3</c:v>
                </c:pt>
                <c:pt idx="26629">
                  <c:v>1.0080337524414063E-3</c:v>
                </c:pt>
                <c:pt idx="26630">
                  <c:v>1.007080078125E-3</c:v>
                </c:pt>
                <c:pt idx="26631">
                  <c:v>1.0068416595458984E-3</c:v>
                </c:pt>
                <c:pt idx="26632">
                  <c:v>1.007080078125E-3</c:v>
                </c:pt>
                <c:pt idx="26633">
                  <c:v>1.007080078125E-3</c:v>
                </c:pt>
                <c:pt idx="26634">
                  <c:v>1.0068416595458984E-3</c:v>
                </c:pt>
                <c:pt idx="26635">
                  <c:v>1.007080078125E-3</c:v>
                </c:pt>
                <c:pt idx="26636">
                  <c:v>1.007080078125E-3</c:v>
                </c:pt>
                <c:pt idx="26637">
                  <c:v>1.0068416595458984E-3</c:v>
                </c:pt>
                <c:pt idx="26638">
                  <c:v>1.007080078125E-3</c:v>
                </c:pt>
                <c:pt idx="26639">
                  <c:v>1.007080078125E-3</c:v>
                </c:pt>
                <c:pt idx="26640">
                  <c:v>1.0068416595458984E-3</c:v>
                </c:pt>
                <c:pt idx="26641">
                  <c:v>1.007080078125E-3</c:v>
                </c:pt>
                <c:pt idx="26642">
                  <c:v>1.0080337524414063E-3</c:v>
                </c:pt>
                <c:pt idx="26643">
                  <c:v>1.007080078125E-3</c:v>
                </c:pt>
                <c:pt idx="26644">
                  <c:v>1.0068416595458984E-3</c:v>
                </c:pt>
                <c:pt idx="26645">
                  <c:v>1.007080078125E-3</c:v>
                </c:pt>
                <c:pt idx="26646">
                  <c:v>1.007080078125E-3</c:v>
                </c:pt>
                <c:pt idx="26647">
                  <c:v>1.0068416595458984E-3</c:v>
                </c:pt>
                <c:pt idx="26648">
                  <c:v>1.007080078125E-3</c:v>
                </c:pt>
                <c:pt idx="26649">
                  <c:v>1.007080078125E-3</c:v>
                </c:pt>
                <c:pt idx="26650">
                  <c:v>1.0068416595458984E-3</c:v>
                </c:pt>
                <c:pt idx="26651">
                  <c:v>1.007080078125E-3</c:v>
                </c:pt>
                <c:pt idx="26652">
                  <c:v>1.007080078125E-3</c:v>
                </c:pt>
                <c:pt idx="26653">
                  <c:v>1.0068416595458984E-3</c:v>
                </c:pt>
                <c:pt idx="26654">
                  <c:v>1.0080337524414063E-3</c:v>
                </c:pt>
                <c:pt idx="26655">
                  <c:v>1.007080078125E-3</c:v>
                </c:pt>
                <c:pt idx="26656">
                  <c:v>1.0068416595458984E-3</c:v>
                </c:pt>
                <c:pt idx="26657">
                  <c:v>3.0210018157958984E-3</c:v>
                </c:pt>
                <c:pt idx="26658">
                  <c:v>1.007080078125E-3</c:v>
                </c:pt>
                <c:pt idx="26659">
                  <c:v>1.007080078125E-3</c:v>
                </c:pt>
                <c:pt idx="26660">
                  <c:v>1.0068416595458984E-3</c:v>
                </c:pt>
                <c:pt idx="26661">
                  <c:v>1.007080078125E-3</c:v>
                </c:pt>
                <c:pt idx="26662">
                  <c:v>1.007080078125E-3</c:v>
                </c:pt>
                <c:pt idx="26663">
                  <c:v>1.0068416595458984E-3</c:v>
                </c:pt>
                <c:pt idx="26664">
                  <c:v>1.007080078125E-3</c:v>
                </c:pt>
                <c:pt idx="26665">
                  <c:v>1.0080337524414063E-3</c:v>
                </c:pt>
                <c:pt idx="26666">
                  <c:v>1.007080078125E-3</c:v>
                </c:pt>
                <c:pt idx="26667">
                  <c:v>1.0068416595458984E-3</c:v>
                </c:pt>
                <c:pt idx="26668">
                  <c:v>1.007080078125E-3</c:v>
                </c:pt>
                <c:pt idx="26669">
                  <c:v>1.007080078125E-3</c:v>
                </c:pt>
                <c:pt idx="26670">
                  <c:v>1.0068416595458984E-3</c:v>
                </c:pt>
                <c:pt idx="26671">
                  <c:v>1.007080078125E-3</c:v>
                </c:pt>
                <c:pt idx="26672">
                  <c:v>1.007080078125E-3</c:v>
                </c:pt>
                <c:pt idx="26673">
                  <c:v>1.0068416595458984E-3</c:v>
                </c:pt>
                <c:pt idx="26674">
                  <c:v>1.007080078125E-3</c:v>
                </c:pt>
                <c:pt idx="26675">
                  <c:v>1.007080078125E-3</c:v>
                </c:pt>
                <c:pt idx="26676">
                  <c:v>1.0068416595458984E-3</c:v>
                </c:pt>
                <c:pt idx="26677">
                  <c:v>1.0080337524414063E-3</c:v>
                </c:pt>
                <c:pt idx="26678">
                  <c:v>1.007080078125E-3</c:v>
                </c:pt>
                <c:pt idx="26679">
                  <c:v>1.0068416595458984E-3</c:v>
                </c:pt>
                <c:pt idx="26680">
                  <c:v>1.007080078125E-3</c:v>
                </c:pt>
                <c:pt idx="26681">
                  <c:v>1.007080078125E-3</c:v>
                </c:pt>
                <c:pt idx="26682">
                  <c:v>1.0068416595458984E-3</c:v>
                </c:pt>
                <c:pt idx="26683">
                  <c:v>1.1078119277954102E-2</c:v>
                </c:pt>
                <c:pt idx="26684">
                  <c:v>1.007080078125E-3</c:v>
                </c:pt>
                <c:pt idx="26685">
                  <c:v>1.0068416595458984E-3</c:v>
                </c:pt>
                <c:pt idx="26686">
                  <c:v>1.007080078125E-3</c:v>
                </c:pt>
                <c:pt idx="26687">
                  <c:v>1.007080078125E-3</c:v>
                </c:pt>
                <c:pt idx="26688">
                  <c:v>1.0068416595458984E-3</c:v>
                </c:pt>
                <c:pt idx="26689">
                  <c:v>1.007080078125E-3</c:v>
                </c:pt>
                <c:pt idx="26690">
                  <c:v>1.007080078125E-3</c:v>
                </c:pt>
                <c:pt idx="26691">
                  <c:v>1.0068416595458984E-3</c:v>
                </c:pt>
                <c:pt idx="26692">
                  <c:v>1.0080337524414063E-3</c:v>
                </c:pt>
                <c:pt idx="26693">
                  <c:v>1.007080078125E-3</c:v>
                </c:pt>
                <c:pt idx="26694">
                  <c:v>1.0068416595458984E-3</c:v>
                </c:pt>
                <c:pt idx="26695">
                  <c:v>1.007080078125E-3</c:v>
                </c:pt>
                <c:pt idx="26696">
                  <c:v>1.007080078125E-3</c:v>
                </c:pt>
                <c:pt idx="26697">
                  <c:v>1.0068416595458984E-3</c:v>
                </c:pt>
                <c:pt idx="26698">
                  <c:v>1.007080078125E-3</c:v>
                </c:pt>
                <c:pt idx="26699">
                  <c:v>1.007080078125E-3</c:v>
                </c:pt>
                <c:pt idx="26700">
                  <c:v>1.0068416595458984E-3</c:v>
                </c:pt>
                <c:pt idx="26701">
                  <c:v>1.007080078125E-3</c:v>
                </c:pt>
                <c:pt idx="26702">
                  <c:v>1.007080078125E-3</c:v>
                </c:pt>
                <c:pt idx="26703">
                  <c:v>1.0068416595458984E-3</c:v>
                </c:pt>
                <c:pt idx="26704">
                  <c:v>1.007080078125E-3</c:v>
                </c:pt>
                <c:pt idx="26705">
                  <c:v>1.0080337524414063E-3</c:v>
                </c:pt>
                <c:pt idx="26706">
                  <c:v>1.007080078125E-3</c:v>
                </c:pt>
                <c:pt idx="26707">
                  <c:v>1.0068416595458984E-3</c:v>
                </c:pt>
                <c:pt idx="26708">
                  <c:v>1.007080078125E-3</c:v>
                </c:pt>
                <c:pt idx="26709">
                  <c:v>1.007080078125E-3</c:v>
                </c:pt>
                <c:pt idx="26710">
                  <c:v>1.0068416595458984E-3</c:v>
                </c:pt>
                <c:pt idx="26711">
                  <c:v>1.007080078125E-3</c:v>
                </c:pt>
                <c:pt idx="26712">
                  <c:v>1.007080078125E-3</c:v>
                </c:pt>
                <c:pt idx="26713">
                  <c:v>1.0068416595458984E-3</c:v>
                </c:pt>
                <c:pt idx="26714">
                  <c:v>1.007080078125E-3</c:v>
                </c:pt>
                <c:pt idx="26715">
                  <c:v>1.007080078125E-3</c:v>
                </c:pt>
                <c:pt idx="26716">
                  <c:v>1.0068416595458984E-3</c:v>
                </c:pt>
                <c:pt idx="26717">
                  <c:v>1.0080337524414063E-3</c:v>
                </c:pt>
                <c:pt idx="26718">
                  <c:v>1.007080078125E-3</c:v>
                </c:pt>
                <c:pt idx="26719">
                  <c:v>1.0068416595458984E-3</c:v>
                </c:pt>
                <c:pt idx="26720">
                  <c:v>1.007080078125E-3</c:v>
                </c:pt>
                <c:pt idx="26721">
                  <c:v>1.007080078125E-3</c:v>
                </c:pt>
                <c:pt idx="26722">
                  <c:v>1.0068416595458984E-3</c:v>
                </c:pt>
                <c:pt idx="26723">
                  <c:v>1.007080078125E-3</c:v>
                </c:pt>
                <c:pt idx="26724">
                  <c:v>1.007080078125E-3</c:v>
                </c:pt>
                <c:pt idx="26725">
                  <c:v>1.0068416595458984E-3</c:v>
                </c:pt>
                <c:pt idx="26726">
                  <c:v>1.007080078125E-3</c:v>
                </c:pt>
                <c:pt idx="26727">
                  <c:v>1.007080078125E-3</c:v>
                </c:pt>
                <c:pt idx="26728">
                  <c:v>1.0068416595458984E-3</c:v>
                </c:pt>
                <c:pt idx="26729">
                  <c:v>1.007080078125E-3</c:v>
                </c:pt>
                <c:pt idx="26730">
                  <c:v>1.0080337524414063E-3</c:v>
                </c:pt>
                <c:pt idx="26731">
                  <c:v>1.007080078125E-3</c:v>
                </c:pt>
                <c:pt idx="26732">
                  <c:v>1.0068416595458984E-3</c:v>
                </c:pt>
                <c:pt idx="26733">
                  <c:v>1.007080078125E-3</c:v>
                </c:pt>
                <c:pt idx="26734">
                  <c:v>1.007080078125E-3</c:v>
                </c:pt>
                <c:pt idx="26735">
                  <c:v>1.0068416595458984E-3</c:v>
                </c:pt>
                <c:pt idx="26736">
                  <c:v>1.007080078125E-3</c:v>
                </c:pt>
                <c:pt idx="26737">
                  <c:v>1.007080078125E-3</c:v>
                </c:pt>
                <c:pt idx="26738">
                  <c:v>1.0068416595458984E-3</c:v>
                </c:pt>
                <c:pt idx="26739">
                  <c:v>1.007080078125E-3</c:v>
                </c:pt>
                <c:pt idx="26740">
                  <c:v>1.007080078125E-3</c:v>
                </c:pt>
                <c:pt idx="26741">
                  <c:v>1.0068416595458984E-3</c:v>
                </c:pt>
                <c:pt idx="26742">
                  <c:v>1.0080337524414063E-3</c:v>
                </c:pt>
                <c:pt idx="26743">
                  <c:v>1.007080078125E-3</c:v>
                </c:pt>
                <c:pt idx="26744">
                  <c:v>1.20849609375E-2</c:v>
                </c:pt>
                <c:pt idx="26745">
                  <c:v>1.007080078125E-3</c:v>
                </c:pt>
                <c:pt idx="26746">
                  <c:v>1.0068416595458984E-3</c:v>
                </c:pt>
                <c:pt idx="26747">
                  <c:v>1.007080078125E-3</c:v>
                </c:pt>
                <c:pt idx="26748">
                  <c:v>1.007080078125E-3</c:v>
                </c:pt>
                <c:pt idx="26749">
                  <c:v>1.0068416595458984E-3</c:v>
                </c:pt>
                <c:pt idx="26750">
                  <c:v>1.007080078125E-3</c:v>
                </c:pt>
                <c:pt idx="26751">
                  <c:v>1.007080078125E-3</c:v>
                </c:pt>
                <c:pt idx="26752">
                  <c:v>1.0068416595458984E-3</c:v>
                </c:pt>
                <c:pt idx="26753">
                  <c:v>1.007080078125E-3</c:v>
                </c:pt>
                <c:pt idx="26754">
                  <c:v>1.0068416595458984E-3</c:v>
                </c:pt>
                <c:pt idx="26755">
                  <c:v>1.007080078125E-3</c:v>
                </c:pt>
                <c:pt idx="26756">
                  <c:v>1.0080337524414063E-3</c:v>
                </c:pt>
                <c:pt idx="26757">
                  <c:v>1.007080078125E-3</c:v>
                </c:pt>
                <c:pt idx="26758">
                  <c:v>1.0068416595458984E-3</c:v>
                </c:pt>
                <c:pt idx="26759">
                  <c:v>1.007080078125E-3</c:v>
                </c:pt>
                <c:pt idx="26760">
                  <c:v>1.007080078125E-3</c:v>
                </c:pt>
                <c:pt idx="26761">
                  <c:v>1.0068416595458984E-3</c:v>
                </c:pt>
                <c:pt idx="26762">
                  <c:v>1.007080078125E-3</c:v>
                </c:pt>
                <c:pt idx="26763">
                  <c:v>1.007080078125E-3</c:v>
                </c:pt>
                <c:pt idx="26764">
                  <c:v>1.0068416595458984E-3</c:v>
                </c:pt>
                <c:pt idx="26765">
                  <c:v>1.007080078125E-3</c:v>
                </c:pt>
                <c:pt idx="26766">
                  <c:v>1.007080078125E-3</c:v>
                </c:pt>
                <c:pt idx="26767">
                  <c:v>1.0068416595458984E-3</c:v>
                </c:pt>
                <c:pt idx="26768">
                  <c:v>1.007080078125E-3</c:v>
                </c:pt>
                <c:pt idx="26769">
                  <c:v>1.0080337524414063E-3</c:v>
                </c:pt>
                <c:pt idx="26770">
                  <c:v>1.007080078125E-3</c:v>
                </c:pt>
                <c:pt idx="26771">
                  <c:v>1.0068416595458984E-3</c:v>
                </c:pt>
                <c:pt idx="26772">
                  <c:v>3.0210018157958984E-3</c:v>
                </c:pt>
                <c:pt idx="26773">
                  <c:v>1.007080078125E-3</c:v>
                </c:pt>
                <c:pt idx="26774">
                  <c:v>1.0068416595458984E-3</c:v>
                </c:pt>
                <c:pt idx="26775">
                  <c:v>1.007080078125E-3</c:v>
                </c:pt>
                <c:pt idx="26776">
                  <c:v>1.007080078125E-3</c:v>
                </c:pt>
                <c:pt idx="26777">
                  <c:v>1.0068416595458984E-3</c:v>
                </c:pt>
                <c:pt idx="26778">
                  <c:v>1.007080078125E-3</c:v>
                </c:pt>
                <c:pt idx="26779">
                  <c:v>1.0080337524414063E-3</c:v>
                </c:pt>
                <c:pt idx="26780">
                  <c:v>1.007080078125E-3</c:v>
                </c:pt>
                <c:pt idx="26781">
                  <c:v>1.0068416595458984E-3</c:v>
                </c:pt>
                <c:pt idx="26782">
                  <c:v>1.007080078125E-3</c:v>
                </c:pt>
                <c:pt idx="26783">
                  <c:v>1.007080078125E-3</c:v>
                </c:pt>
                <c:pt idx="26784">
                  <c:v>1.0068416595458984E-3</c:v>
                </c:pt>
                <c:pt idx="26785">
                  <c:v>1.007080078125E-3</c:v>
                </c:pt>
                <c:pt idx="26786">
                  <c:v>1.007080078125E-3</c:v>
                </c:pt>
                <c:pt idx="26787">
                  <c:v>1.0068416595458984E-3</c:v>
                </c:pt>
                <c:pt idx="26788">
                  <c:v>1.007080078125E-3</c:v>
                </c:pt>
                <c:pt idx="26789">
                  <c:v>1.007080078125E-3</c:v>
                </c:pt>
                <c:pt idx="26790">
                  <c:v>1.0068416595458984E-3</c:v>
                </c:pt>
                <c:pt idx="26791">
                  <c:v>1.007080078125E-3</c:v>
                </c:pt>
                <c:pt idx="26792">
                  <c:v>1.0080337524414063E-3</c:v>
                </c:pt>
                <c:pt idx="26793">
                  <c:v>1.007080078125E-3</c:v>
                </c:pt>
                <c:pt idx="26794">
                  <c:v>1.0068416595458984E-3</c:v>
                </c:pt>
                <c:pt idx="26795">
                  <c:v>1.007080078125E-3</c:v>
                </c:pt>
                <c:pt idx="26796">
                  <c:v>1.0068416595458984E-3</c:v>
                </c:pt>
                <c:pt idx="26797">
                  <c:v>1.007080078125E-3</c:v>
                </c:pt>
                <c:pt idx="26798">
                  <c:v>1.007080078125E-3</c:v>
                </c:pt>
                <c:pt idx="26799">
                  <c:v>1.0068416595458984E-3</c:v>
                </c:pt>
                <c:pt idx="26800">
                  <c:v>1.007080078125E-3</c:v>
                </c:pt>
                <c:pt idx="26801">
                  <c:v>1.007080078125E-3</c:v>
                </c:pt>
                <c:pt idx="26802">
                  <c:v>1.0068416595458984E-3</c:v>
                </c:pt>
                <c:pt idx="26803">
                  <c:v>1.007080078125E-3</c:v>
                </c:pt>
                <c:pt idx="26804">
                  <c:v>1.0080337524414063E-3</c:v>
                </c:pt>
                <c:pt idx="26805">
                  <c:v>1.007080078125E-3</c:v>
                </c:pt>
                <c:pt idx="26806">
                  <c:v>1.0068416595458984E-3</c:v>
                </c:pt>
                <c:pt idx="26807">
                  <c:v>1.007080078125E-3</c:v>
                </c:pt>
                <c:pt idx="26808">
                  <c:v>1.007080078125E-3</c:v>
                </c:pt>
                <c:pt idx="26809">
                  <c:v>1.0068416595458984E-3</c:v>
                </c:pt>
                <c:pt idx="26810">
                  <c:v>1.007080078125E-3</c:v>
                </c:pt>
                <c:pt idx="26811">
                  <c:v>1.007080078125E-3</c:v>
                </c:pt>
                <c:pt idx="26812">
                  <c:v>1.0068416595458984E-3</c:v>
                </c:pt>
                <c:pt idx="26813">
                  <c:v>1.007080078125E-3</c:v>
                </c:pt>
                <c:pt idx="26814">
                  <c:v>1.007080078125E-3</c:v>
                </c:pt>
                <c:pt idx="26815">
                  <c:v>1.0068416595458984E-3</c:v>
                </c:pt>
                <c:pt idx="26816">
                  <c:v>1.007080078125E-3</c:v>
                </c:pt>
                <c:pt idx="26817">
                  <c:v>1.0080337524414063E-3</c:v>
                </c:pt>
                <c:pt idx="26818">
                  <c:v>1.0068416595458984E-3</c:v>
                </c:pt>
                <c:pt idx="26819">
                  <c:v>1.007080078125E-3</c:v>
                </c:pt>
                <c:pt idx="26820">
                  <c:v>1.007080078125E-3</c:v>
                </c:pt>
                <c:pt idx="26821">
                  <c:v>1.0068416595458984E-3</c:v>
                </c:pt>
                <c:pt idx="26822">
                  <c:v>1.007080078125E-3</c:v>
                </c:pt>
                <c:pt idx="26823">
                  <c:v>1.007080078125E-3</c:v>
                </c:pt>
                <c:pt idx="26824">
                  <c:v>1.0068416595458984E-3</c:v>
                </c:pt>
                <c:pt idx="26825">
                  <c:v>1.007080078125E-3</c:v>
                </c:pt>
                <c:pt idx="26826">
                  <c:v>1.007080078125E-3</c:v>
                </c:pt>
                <c:pt idx="26827">
                  <c:v>1.5105962753295898E-2</c:v>
                </c:pt>
                <c:pt idx="26828">
                  <c:v>1.0080337524414063E-3</c:v>
                </c:pt>
                <c:pt idx="26829">
                  <c:v>1.0068416595458984E-3</c:v>
                </c:pt>
                <c:pt idx="26830">
                  <c:v>1.007080078125E-3</c:v>
                </c:pt>
                <c:pt idx="26831">
                  <c:v>1.007080078125E-3</c:v>
                </c:pt>
                <c:pt idx="26832">
                  <c:v>1.0068416595458984E-3</c:v>
                </c:pt>
                <c:pt idx="26833">
                  <c:v>1.007080078125E-3</c:v>
                </c:pt>
                <c:pt idx="26834">
                  <c:v>1.007080078125E-3</c:v>
                </c:pt>
                <c:pt idx="26835">
                  <c:v>1.0068416595458984E-3</c:v>
                </c:pt>
                <c:pt idx="26836">
                  <c:v>1.007080078125E-3</c:v>
                </c:pt>
                <c:pt idx="26837">
                  <c:v>1.007080078125E-3</c:v>
                </c:pt>
                <c:pt idx="26838">
                  <c:v>1.0068416595458984E-3</c:v>
                </c:pt>
                <c:pt idx="26839">
                  <c:v>1.007080078125E-3</c:v>
                </c:pt>
                <c:pt idx="26840">
                  <c:v>1.0080337524414063E-3</c:v>
                </c:pt>
                <c:pt idx="26841">
                  <c:v>1.007080078125E-3</c:v>
                </c:pt>
                <c:pt idx="26842">
                  <c:v>1.0068416595458984E-3</c:v>
                </c:pt>
                <c:pt idx="26843">
                  <c:v>1.007080078125E-3</c:v>
                </c:pt>
                <c:pt idx="26844">
                  <c:v>1.007080078125E-3</c:v>
                </c:pt>
                <c:pt idx="26845">
                  <c:v>1.0068416595458984E-3</c:v>
                </c:pt>
                <c:pt idx="26846">
                  <c:v>1.007080078125E-3</c:v>
                </c:pt>
                <c:pt idx="26847">
                  <c:v>1.007080078125E-3</c:v>
                </c:pt>
                <c:pt idx="26848">
                  <c:v>1.0068416595458984E-3</c:v>
                </c:pt>
                <c:pt idx="26849">
                  <c:v>1.007080078125E-3</c:v>
                </c:pt>
                <c:pt idx="26850">
                  <c:v>1.007080078125E-3</c:v>
                </c:pt>
                <c:pt idx="26851">
                  <c:v>1.0068416595458984E-3</c:v>
                </c:pt>
                <c:pt idx="26852">
                  <c:v>1.007080078125E-3</c:v>
                </c:pt>
                <c:pt idx="26853">
                  <c:v>1.0080337524414063E-3</c:v>
                </c:pt>
                <c:pt idx="26854">
                  <c:v>1.0068416595458984E-3</c:v>
                </c:pt>
                <c:pt idx="26855">
                  <c:v>1.007080078125E-3</c:v>
                </c:pt>
                <c:pt idx="26856">
                  <c:v>1.007080078125E-3</c:v>
                </c:pt>
                <c:pt idx="26857">
                  <c:v>1.0068416595458984E-3</c:v>
                </c:pt>
                <c:pt idx="26858">
                  <c:v>1.007080078125E-3</c:v>
                </c:pt>
                <c:pt idx="26859">
                  <c:v>4.0280818939208984E-3</c:v>
                </c:pt>
                <c:pt idx="26860">
                  <c:v>1.0068416595458984E-3</c:v>
                </c:pt>
                <c:pt idx="26861">
                  <c:v>1.007080078125E-3</c:v>
                </c:pt>
                <c:pt idx="26862">
                  <c:v>1.0080337524414063E-3</c:v>
                </c:pt>
                <c:pt idx="26863">
                  <c:v>1.007080078125E-3</c:v>
                </c:pt>
                <c:pt idx="26864">
                  <c:v>1.0068416595458984E-3</c:v>
                </c:pt>
                <c:pt idx="26865">
                  <c:v>1.007080078125E-3</c:v>
                </c:pt>
                <c:pt idx="26866">
                  <c:v>1.007080078125E-3</c:v>
                </c:pt>
                <c:pt idx="26867">
                  <c:v>1.0068416595458984E-3</c:v>
                </c:pt>
                <c:pt idx="26868">
                  <c:v>1.007080078125E-3</c:v>
                </c:pt>
                <c:pt idx="26869">
                  <c:v>1.007080078125E-3</c:v>
                </c:pt>
                <c:pt idx="26870">
                  <c:v>1.0068416595458984E-3</c:v>
                </c:pt>
                <c:pt idx="26871">
                  <c:v>1.007080078125E-3</c:v>
                </c:pt>
                <c:pt idx="26872">
                  <c:v>1.007080078125E-3</c:v>
                </c:pt>
                <c:pt idx="26873">
                  <c:v>1.0068416595458984E-3</c:v>
                </c:pt>
                <c:pt idx="26874">
                  <c:v>1.007080078125E-3</c:v>
                </c:pt>
                <c:pt idx="26875">
                  <c:v>1.0080337524414063E-3</c:v>
                </c:pt>
                <c:pt idx="26876">
                  <c:v>1.0068416595458984E-3</c:v>
                </c:pt>
                <c:pt idx="26877">
                  <c:v>1.007080078125E-3</c:v>
                </c:pt>
                <c:pt idx="26878">
                  <c:v>1.007080078125E-3</c:v>
                </c:pt>
                <c:pt idx="26879">
                  <c:v>1.0068416595458984E-3</c:v>
                </c:pt>
                <c:pt idx="26880">
                  <c:v>1.007080078125E-3</c:v>
                </c:pt>
                <c:pt idx="26881">
                  <c:v>1.007080078125E-3</c:v>
                </c:pt>
                <c:pt idx="26882">
                  <c:v>1.0068416595458984E-3</c:v>
                </c:pt>
                <c:pt idx="26883">
                  <c:v>5.0361156463623047E-3</c:v>
                </c:pt>
                <c:pt idx="26884">
                  <c:v>1.007080078125E-3</c:v>
                </c:pt>
                <c:pt idx="26885">
                  <c:v>1.0068416595458984E-3</c:v>
                </c:pt>
                <c:pt idx="26886">
                  <c:v>1.007080078125E-3</c:v>
                </c:pt>
                <c:pt idx="26887">
                  <c:v>1.007080078125E-3</c:v>
                </c:pt>
                <c:pt idx="26888">
                  <c:v>1.0068416595458984E-3</c:v>
                </c:pt>
                <c:pt idx="26889">
                  <c:v>1.007080078125E-3</c:v>
                </c:pt>
                <c:pt idx="26890">
                  <c:v>1.007080078125E-3</c:v>
                </c:pt>
                <c:pt idx="26891">
                  <c:v>1.0068416595458984E-3</c:v>
                </c:pt>
                <c:pt idx="26892">
                  <c:v>1.007080078125E-3</c:v>
                </c:pt>
                <c:pt idx="26893">
                  <c:v>1.007080078125E-3</c:v>
                </c:pt>
                <c:pt idx="26894">
                  <c:v>1.0068416595458984E-3</c:v>
                </c:pt>
                <c:pt idx="26895">
                  <c:v>1.007080078125E-3</c:v>
                </c:pt>
                <c:pt idx="26896">
                  <c:v>1.0080337524414063E-3</c:v>
                </c:pt>
                <c:pt idx="26897">
                  <c:v>1.0068416595458984E-3</c:v>
                </c:pt>
                <c:pt idx="26898">
                  <c:v>1.007080078125E-3</c:v>
                </c:pt>
                <c:pt idx="26899">
                  <c:v>1.007080078125E-3</c:v>
                </c:pt>
                <c:pt idx="26900">
                  <c:v>1.0068416595458984E-3</c:v>
                </c:pt>
                <c:pt idx="26901">
                  <c:v>1.007080078125E-3</c:v>
                </c:pt>
                <c:pt idx="26902">
                  <c:v>1.007080078125E-3</c:v>
                </c:pt>
                <c:pt idx="26903">
                  <c:v>1.0068416595458984E-3</c:v>
                </c:pt>
                <c:pt idx="26904">
                  <c:v>1.007080078125E-3</c:v>
                </c:pt>
                <c:pt idx="26905">
                  <c:v>1.007080078125E-3</c:v>
                </c:pt>
                <c:pt idx="26906">
                  <c:v>1.0068416595458984E-3</c:v>
                </c:pt>
                <c:pt idx="26907">
                  <c:v>1.007080078125E-3</c:v>
                </c:pt>
                <c:pt idx="26908">
                  <c:v>1.0080337524414063E-3</c:v>
                </c:pt>
                <c:pt idx="26909">
                  <c:v>1.007080078125E-3</c:v>
                </c:pt>
                <c:pt idx="26910">
                  <c:v>1.0068416595458984E-3</c:v>
                </c:pt>
                <c:pt idx="26911">
                  <c:v>1.007080078125E-3</c:v>
                </c:pt>
                <c:pt idx="26912">
                  <c:v>1.007080078125E-3</c:v>
                </c:pt>
                <c:pt idx="26913">
                  <c:v>1.0068416595458984E-3</c:v>
                </c:pt>
                <c:pt idx="26914">
                  <c:v>1.007080078125E-3</c:v>
                </c:pt>
                <c:pt idx="26915">
                  <c:v>1.007080078125E-3</c:v>
                </c:pt>
                <c:pt idx="26916">
                  <c:v>1.0068416595458984E-3</c:v>
                </c:pt>
                <c:pt idx="26917">
                  <c:v>1.007080078125E-3</c:v>
                </c:pt>
                <c:pt idx="26918">
                  <c:v>1.007080078125E-3</c:v>
                </c:pt>
                <c:pt idx="26919">
                  <c:v>1.0068416595458984E-3</c:v>
                </c:pt>
                <c:pt idx="26920">
                  <c:v>1.007080078125E-3</c:v>
                </c:pt>
                <c:pt idx="26921">
                  <c:v>1.0080337524414063E-3</c:v>
                </c:pt>
                <c:pt idx="26922">
                  <c:v>1.0068416595458984E-3</c:v>
                </c:pt>
                <c:pt idx="26923">
                  <c:v>1.007080078125E-3</c:v>
                </c:pt>
                <c:pt idx="26924">
                  <c:v>1.007080078125E-3</c:v>
                </c:pt>
                <c:pt idx="26925">
                  <c:v>1.0068416595458984E-3</c:v>
                </c:pt>
                <c:pt idx="26926">
                  <c:v>1.007080078125E-3</c:v>
                </c:pt>
                <c:pt idx="26927">
                  <c:v>1.007080078125E-3</c:v>
                </c:pt>
                <c:pt idx="26928">
                  <c:v>1.0068416595458984E-3</c:v>
                </c:pt>
                <c:pt idx="26929">
                  <c:v>1.007080078125E-3</c:v>
                </c:pt>
                <c:pt idx="26930">
                  <c:v>1.007080078125E-3</c:v>
                </c:pt>
                <c:pt idx="26931">
                  <c:v>1.0068416595458984E-3</c:v>
                </c:pt>
                <c:pt idx="26932">
                  <c:v>1.007080078125E-3</c:v>
                </c:pt>
                <c:pt idx="26933">
                  <c:v>1.0080337524414063E-3</c:v>
                </c:pt>
                <c:pt idx="26934">
                  <c:v>1.007080078125E-3</c:v>
                </c:pt>
                <c:pt idx="26935">
                  <c:v>1.0068416595458984E-3</c:v>
                </c:pt>
                <c:pt idx="26936">
                  <c:v>1.007080078125E-3</c:v>
                </c:pt>
                <c:pt idx="26937">
                  <c:v>1.007080078125E-3</c:v>
                </c:pt>
                <c:pt idx="26938">
                  <c:v>1.0068416595458984E-3</c:v>
                </c:pt>
                <c:pt idx="26939">
                  <c:v>1.007080078125E-3</c:v>
                </c:pt>
                <c:pt idx="26940">
                  <c:v>1.007080078125E-3</c:v>
                </c:pt>
                <c:pt idx="26941">
                  <c:v>1.0068416595458984E-3</c:v>
                </c:pt>
                <c:pt idx="26942">
                  <c:v>1.007080078125E-3</c:v>
                </c:pt>
                <c:pt idx="26943">
                  <c:v>1.007080078125E-3</c:v>
                </c:pt>
                <c:pt idx="26944">
                  <c:v>1.0068416595458984E-3</c:v>
                </c:pt>
                <c:pt idx="26945">
                  <c:v>1.007080078125E-3</c:v>
                </c:pt>
                <c:pt idx="26946">
                  <c:v>1.0080337524414063E-3</c:v>
                </c:pt>
                <c:pt idx="26947">
                  <c:v>1.0068416595458984E-3</c:v>
                </c:pt>
                <c:pt idx="26948">
                  <c:v>1.007080078125E-3</c:v>
                </c:pt>
                <c:pt idx="26949">
                  <c:v>1.007080078125E-3</c:v>
                </c:pt>
                <c:pt idx="26950">
                  <c:v>1.0068416595458984E-3</c:v>
                </c:pt>
                <c:pt idx="26951">
                  <c:v>1.007080078125E-3</c:v>
                </c:pt>
                <c:pt idx="26952">
                  <c:v>1.007080078125E-3</c:v>
                </c:pt>
                <c:pt idx="26953">
                  <c:v>1.0068416595458984E-3</c:v>
                </c:pt>
                <c:pt idx="26954">
                  <c:v>1.007080078125E-3</c:v>
                </c:pt>
                <c:pt idx="26955">
                  <c:v>1.007080078125E-3</c:v>
                </c:pt>
                <c:pt idx="26956">
                  <c:v>1.0068416595458984E-3</c:v>
                </c:pt>
                <c:pt idx="26957">
                  <c:v>1.007080078125E-3</c:v>
                </c:pt>
                <c:pt idx="26958">
                  <c:v>1.0080337524414063E-3</c:v>
                </c:pt>
                <c:pt idx="26959">
                  <c:v>1.007080078125E-3</c:v>
                </c:pt>
                <c:pt idx="26960">
                  <c:v>1.0068416595458984E-3</c:v>
                </c:pt>
                <c:pt idx="26961">
                  <c:v>1.007080078125E-3</c:v>
                </c:pt>
                <c:pt idx="26962">
                  <c:v>1.007080078125E-3</c:v>
                </c:pt>
                <c:pt idx="26963">
                  <c:v>1.0068416595458984E-3</c:v>
                </c:pt>
                <c:pt idx="26964">
                  <c:v>1.007080078125E-3</c:v>
                </c:pt>
                <c:pt idx="26965">
                  <c:v>1.007080078125E-3</c:v>
                </c:pt>
                <c:pt idx="26966">
                  <c:v>1.0068416595458984E-3</c:v>
                </c:pt>
                <c:pt idx="26967">
                  <c:v>1.007080078125E-3</c:v>
                </c:pt>
                <c:pt idx="26968">
                  <c:v>1.007080078125E-3</c:v>
                </c:pt>
                <c:pt idx="26969">
                  <c:v>1.0068416595458984E-3</c:v>
                </c:pt>
                <c:pt idx="26970">
                  <c:v>1.007080078125E-3</c:v>
                </c:pt>
                <c:pt idx="26971">
                  <c:v>1.0080337524414063E-3</c:v>
                </c:pt>
                <c:pt idx="26972">
                  <c:v>1.0068416595458984E-3</c:v>
                </c:pt>
                <c:pt idx="26973">
                  <c:v>1.007080078125E-3</c:v>
                </c:pt>
                <c:pt idx="26974">
                  <c:v>1.007080078125E-3</c:v>
                </c:pt>
                <c:pt idx="26975">
                  <c:v>1.0068416595458984E-3</c:v>
                </c:pt>
                <c:pt idx="26976">
                  <c:v>1.007080078125E-3</c:v>
                </c:pt>
                <c:pt idx="26977">
                  <c:v>1.007080078125E-3</c:v>
                </c:pt>
                <c:pt idx="26978">
                  <c:v>1.0068416595458984E-3</c:v>
                </c:pt>
                <c:pt idx="26979">
                  <c:v>1.007080078125E-3</c:v>
                </c:pt>
                <c:pt idx="26980">
                  <c:v>1.007080078125E-3</c:v>
                </c:pt>
                <c:pt idx="26981">
                  <c:v>1.0068416595458984E-3</c:v>
                </c:pt>
                <c:pt idx="26982">
                  <c:v>1.007080078125E-3</c:v>
                </c:pt>
                <c:pt idx="26983">
                  <c:v>1.0080337524414063E-3</c:v>
                </c:pt>
                <c:pt idx="26984">
                  <c:v>1.007080078125E-3</c:v>
                </c:pt>
                <c:pt idx="26985">
                  <c:v>1.0068416595458984E-3</c:v>
                </c:pt>
                <c:pt idx="26986">
                  <c:v>1.007080078125E-3</c:v>
                </c:pt>
                <c:pt idx="26987">
                  <c:v>1.007080078125E-3</c:v>
                </c:pt>
                <c:pt idx="26988">
                  <c:v>1.0068416595458984E-3</c:v>
                </c:pt>
                <c:pt idx="26989">
                  <c:v>1.007080078125E-3</c:v>
                </c:pt>
                <c:pt idx="26990">
                  <c:v>1.007080078125E-3</c:v>
                </c:pt>
                <c:pt idx="26991">
                  <c:v>1.0068416595458984E-3</c:v>
                </c:pt>
                <c:pt idx="26992">
                  <c:v>1.007080078125E-3</c:v>
                </c:pt>
                <c:pt idx="26993">
                  <c:v>1.007080078125E-3</c:v>
                </c:pt>
                <c:pt idx="26994">
                  <c:v>1.0068416595458984E-3</c:v>
                </c:pt>
                <c:pt idx="26995">
                  <c:v>1.007080078125E-3</c:v>
                </c:pt>
                <c:pt idx="26996">
                  <c:v>1.0080337524414063E-3</c:v>
                </c:pt>
                <c:pt idx="26997">
                  <c:v>1.0068416595458984E-3</c:v>
                </c:pt>
                <c:pt idx="26998">
                  <c:v>1.007080078125E-3</c:v>
                </c:pt>
                <c:pt idx="26999">
                  <c:v>1.007080078125E-3</c:v>
                </c:pt>
                <c:pt idx="27000">
                  <c:v>1.0068416595458984E-3</c:v>
                </c:pt>
                <c:pt idx="27001">
                  <c:v>1.007080078125E-3</c:v>
                </c:pt>
                <c:pt idx="27002">
                  <c:v>1.007080078125E-3</c:v>
                </c:pt>
                <c:pt idx="27003">
                  <c:v>1.0068416595458984E-3</c:v>
                </c:pt>
                <c:pt idx="27004">
                  <c:v>1.007080078125E-3</c:v>
                </c:pt>
                <c:pt idx="27005">
                  <c:v>1.007080078125E-3</c:v>
                </c:pt>
                <c:pt idx="27006">
                  <c:v>1.0068416595458984E-3</c:v>
                </c:pt>
                <c:pt idx="27007">
                  <c:v>1.007080078125E-3</c:v>
                </c:pt>
                <c:pt idx="27008">
                  <c:v>1.0080337524414063E-3</c:v>
                </c:pt>
                <c:pt idx="27009">
                  <c:v>1.007080078125E-3</c:v>
                </c:pt>
                <c:pt idx="27010">
                  <c:v>1.0068416595458984E-3</c:v>
                </c:pt>
                <c:pt idx="27011">
                  <c:v>1.007080078125E-3</c:v>
                </c:pt>
                <c:pt idx="27012">
                  <c:v>1.007080078125E-3</c:v>
                </c:pt>
                <c:pt idx="27013">
                  <c:v>1.0068416595458984E-3</c:v>
                </c:pt>
                <c:pt idx="27014">
                  <c:v>1.007080078125E-3</c:v>
                </c:pt>
                <c:pt idx="27015">
                  <c:v>1.007080078125E-3</c:v>
                </c:pt>
                <c:pt idx="27016">
                  <c:v>1.0068416595458984E-3</c:v>
                </c:pt>
                <c:pt idx="27017">
                  <c:v>1.007080078125E-3</c:v>
                </c:pt>
                <c:pt idx="27018">
                  <c:v>1.007080078125E-3</c:v>
                </c:pt>
                <c:pt idx="27019">
                  <c:v>1.0068416595458984E-3</c:v>
                </c:pt>
                <c:pt idx="27020">
                  <c:v>1.0080337524414063E-3</c:v>
                </c:pt>
                <c:pt idx="27021">
                  <c:v>1.007080078125E-3</c:v>
                </c:pt>
                <c:pt idx="27022">
                  <c:v>1.0068416595458984E-3</c:v>
                </c:pt>
                <c:pt idx="27023">
                  <c:v>1.007080078125E-3</c:v>
                </c:pt>
                <c:pt idx="27024">
                  <c:v>1.007080078125E-3</c:v>
                </c:pt>
                <c:pt idx="27025">
                  <c:v>1.0068416595458984E-3</c:v>
                </c:pt>
                <c:pt idx="27026">
                  <c:v>1.007080078125E-3</c:v>
                </c:pt>
                <c:pt idx="27027">
                  <c:v>1.007080078125E-3</c:v>
                </c:pt>
                <c:pt idx="27028">
                  <c:v>1.0068416595458984E-3</c:v>
                </c:pt>
                <c:pt idx="27029">
                  <c:v>1.007080078125E-3</c:v>
                </c:pt>
                <c:pt idx="27030">
                  <c:v>1.007080078125E-3</c:v>
                </c:pt>
                <c:pt idx="27031">
                  <c:v>1.0068416595458984E-3</c:v>
                </c:pt>
                <c:pt idx="27032">
                  <c:v>1.007080078125E-3</c:v>
                </c:pt>
                <c:pt idx="27033">
                  <c:v>1.0080337524414063E-3</c:v>
                </c:pt>
                <c:pt idx="27034">
                  <c:v>1.007080078125E-3</c:v>
                </c:pt>
                <c:pt idx="27035">
                  <c:v>1.0068416595458984E-3</c:v>
                </c:pt>
                <c:pt idx="27036">
                  <c:v>1.007080078125E-3</c:v>
                </c:pt>
                <c:pt idx="27037">
                  <c:v>1.007080078125E-3</c:v>
                </c:pt>
                <c:pt idx="27038">
                  <c:v>2.0139217376708984E-3</c:v>
                </c:pt>
                <c:pt idx="27039">
                  <c:v>1.007080078125E-3</c:v>
                </c:pt>
                <c:pt idx="27040">
                  <c:v>1.0068416595458984E-3</c:v>
                </c:pt>
                <c:pt idx="27041">
                  <c:v>1.007080078125E-3</c:v>
                </c:pt>
                <c:pt idx="27042">
                  <c:v>1.007080078125E-3</c:v>
                </c:pt>
                <c:pt idx="27043">
                  <c:v>1.0068416595458984E-3</c:v>
                </c:pt>
                <c:pt idx="27044">
                  <c:v>1.0080337524414063E-3</c:v>
                </c:pt>
                <c:pt idx="27045">
                  <c:v>1.007080078125E-3</c:v>
                </c:pt>
                <c:pt idx="27046">
                  <c:v>1.0068416595458984E-3</c:v>
                </c:pt>
                <c:pt idx="27047">
                  <c:v>1.007080078125E-3</c:v>
                </c:pt>
                <c:pt idx="27048">
                  <c:v>1.007080078125E-3</c:v>
                </c:pt>
                <c:pt idx="27049">
                  <c:v>1.0068416595458984E-3</c:v>
                </c:pt>
                <c:pt idx="27050">
                  <c:v>1.007080078125E-3</c:v>
                </c:pt>
                <c:pt idx="27051">
                  <c:v>1.007080078125E-3</c:v>
                </c:pt>
                <c:pt idx="27052">
                  <c:v>1.0068416595458984E-3</c:v>
                </c:pt>
                <c:pt idx="27053">
                  <c:v>1.007080078125E-3</c:v>
                </c:pt>
                <c:pt idx="27054">
                  <c:v>1.007080078125E-3</c:v>
                </c:pt>
                <c:pt idx="27055">
                  <c:v>1.0068416595458984E-3</c:v>
                </c:pt>
                <c:pt idx="27056">
                  <c:v>1.007080078125E-3</c:v>
                </c:pt>
                <c:pt idx="27057">
                  <c:v>1.0080337524414063E-3</c:v>
                </c:pt>
                <c:pt idx="27058">
                  <c:v>1.007080078125E-3</c:v>
                </c:pt>
                <c:pt idx="27059">
                  <c:v>1.0068416595458984E-3</c:v>
                </c:pt>
                <c:pt idx="27060">
                  <c:v>1.007080078125E-3</c:v>
                </c:pt>
                <c:pt idx="27061">
                  <c:v>1.007080078125E-3</c:v>
                </c:pt>
                <c:pt idx="27062">
                  <c:v>1.0068416595458984E-3</c:v>
                </c:pt>
                <c:pt idx="27063">
                  <c:v>1.007080078125E-3</c:v>
                </c:pt>
                <c:pt idx="27064">
                  <c:v>1.007080078125E-3</c:v>
                </c:pt>
                <c:pt idx="27065">
                  <c:v>1.0068416595458984E-3</c:v>
                </c:pt>
                <c:pt idx="27066">
                  <c:v>1.007080078125E-3</c:v>
                </c:pt>
                <c:pt idx="27067">
                  <c:v>1.007080078125E-3</c:v>
                </c:pt>
                <c:pt idx="27068">
                  <c:v>1.0068416595458984E-3</c:v>
                </c:pt>
                <c:pt idx="27069">
                  <c:v>1.0080337524414063E-3</c:v>
                </c:pt>
                <c:pt idx="27070">
                  <c:v>1.007080078125E-3</c:v>
                </c:pt>
                <c:pt idx="27071">
                  <c:v>1.0068416595458984E-3</c:v>
                </c:pt>
                <c:pt idx="27072">
                  <c:v>1.007080078125E-3</c:v>
                </c:pt>
                <c:pt idx="27073">
                  <c:v>1.007080078125E-3</c:v>
                </c:pt>
                <c:pt idx="27074">
                  <c:v>1.0068416595458984E-3</c:v>
                </c:pt>
                <c:pt idx="27075">
                  <c:v>1.007080078125E-3</c:v>
                </c:pt>
                <c:pt idx="27076">
                  <c:v>1.007080078125E-3</c:v>
                </c:pt>
                <c:pt idx="27077">
                  <c:v>1.0068416595458984E-3</c:v>
                </c:pt>
                <c:pt idx="27078">
                  <c:v>1.007080078125E-3</c:v>
                </c:pt>
                <c:pt idx="27079">
                  <c:v>1.007080078125E-3</c:v>
                </c:pt>
                <c:pt idx="27080">
                  <c:v>1.0068416595458984E-3</c:v>
                </c:pt>
                <c:pt idx="27081">
                  <c:v>1.007080078125E-3</c:v>
                </c:pt>
                <c:pt idx="27082">
                  <c:v>1.0080337524414063E-3</c:v>
                </c:pt>
                <c:pt idx="27083">
                  <c:v>1.007080078125E-3</c:v>
                </c:pt>
                <c:pt idx="27084">
                  <c:v>1.0068416595458984E-3</c:v>
                </c:pt>
                <c:pt idx="27085">
                  <c:v>1.007080078125E-3</c:v>
                </c:pt>
                <c:pt idx="27086">
                  <c:v>1.007080078125E-3</c:v>
                </c:pt>
                <c:pt idx="27087">
                  <c:v>1.0068416595458984E-3</c:v>
                </c:pt>
                <c:pt idx="27088">
                  <c:v>1.007080078125E-3</c:v>
                </c:pt>
                <c:pt idx="27089">
                  <c:v>1.007080078125E-3</c:v>
                </c:pt>
                <c:pt idx="27090">
                  <c:v>1.0068416595458984E-3</c:v>
                </c:pt>
                <c:pt idx="27091">
                  <c:v>1.007080078125E-3</c:v>
                </c:pt>
                <c:pt idx="27092">
                  <c:v>1.007080078125E-3</c:v>
                </c:pt>
                <c:pt idx="27093">
                  <c:v>1.0068416595458984E-3</c:v>
                </c:pt>
                <c:pt idx="27094">
                  <c:v>1.0080337524414063E-3</c:v>
                </c:pt>
                <c:pt idx="27095">
                  <c:v>1.007080078125E-3</c:v>
                </c:pt>
                <c:pt idx="27096">
                  <c:v>1.0068416595458984E-3</c:v>
                </c:pt>
                <c:pt idx="27097">
                  <c:v>1.007080078125E-3</c:v>
                </c:pt>
                <c:pt idx="27098">
                  <c:v>1.007080078125E-3</c:v>
                </c:pt>
                <c:pt idx="27099">
                  <c:v>1.0068416595458984E-3</c:v>
                </c:pt>
                <c:pt idx="27100">
                  <c:v>1.007080078125E-3</c:v>
                </c:pt>
                <c:pt idx="27101">
                  <c:v>1.007080078125E-3</c:v>
                </c:pt>
                <c:pt idx="27102">
                  <c:v>1.0068416595458984E-3</c:v>
                </c:pt>
                <c:pt idx="27103">
                  <c:v>1.007080078125E-3</c:v>
                </c:pt>
                <c:pt idx="27104">
                  <c:v>1.007080078125E-3</c:v>
                </c:pt>
                <c:pt idx="27105">
                  <c:v>1.0068416595458984E-3</c:v>
                </c:pt>
                <c:pt idx="27106">
                  <c:v>1.007080078125E-3</c:v>
                </c:pt>
                <c:pt idx="27107">
                  <c:v>1.0080337524414063E-3</c:v>
                </c:pt>
                <c:pt idx="27108">
                  <c:v>1.007080078125E-3</c:v>
                </c:pt>
                <c:pt idx="27109">
                  <c:v>1.0068416595458984E-3</c:v>
                </c:pt>
                <c:pt idx="27110">
                  <c:v>1.007080078125E-3</c:v>
                </c:pt>
                <c:pt idx="27111">
                  <c:v>1.007080078125E-3</c:v>
                </c:pt>
                <c:pt idx="27112">
                  <c:v>1.0068416595458984E-3</c:v>
                </c:pt>
                <c:pt idx="27113">
                  <c:v>1.007080078125E-3</c:v>
                </c:pt>
                <c:pt idx="27114">
                  <c:v>1.007080078125E-3</c:v>
                </c:pt>
                <c:pt idx="27115">
                  <c:v>1.0068416595458984E-3</c:v>
                </c:pt>
                <c:pt idx="27116">
                  <c:v>1.007080078125E-3</c:v>
                </c:pt>
                <c:pt idx="27117">
                  <c:v>1.007080078125E-3</c:v>
                </c:pt>
                <c:pt idx="27118">
                  <c:v>1.0068416595458984E-3</c:v>
                </c:pt>
                <c:pt idx="27119">
                  <c:v>1.0080337524414063E-3</c:v>
                </c:pt>
                <c:pt idx="27120">
                  <c:v>1.007080078125E-3</c:v>
                </c:pt>
                <c:pt idx="27121">
                  <c:v>1.0068416595458984E-3</c:v>
                </c:pt>
                <c:pt idx="27122">
                  <c:v>1.007080078125E-3</c:v>
                </c:pt>
                <c:pt idx="27123">
                  <c:v>1.007080078125E-3</c:v>
                </c:pt>
                <c:pt idx="27124">
                  <c:v>1.0068416595458984E-3</c:v>
                </c:pt>
                <c:pt idx="27125">
                  <c:v>1.007080078125E-3</c:v>
                </c:pt>
                <c:pt idx="27126">
                  <c:v>1.007080078125E-3</c:v>
                </c:pt>
                <c:pt idx="27127">
                  <c:v>1.0068416595458984E-3</c:v>
                </c:pt>
                <c:pt idx="27128">
                  <c:v>1.007080078125E-3</c:v>
                </c:pt>
                <c:pt idx="27129">
                  <c:v>1.007080078125E-3</c:v>
                </c:pt>
                <c:pt idx="27130">
                  <c:v>1.0068416595458984E-3</c:v>
                </c:pt>
                <c:pt idx="27131">
                  <c:v>1.007080078125E-3</c:v>
                </c:pt>
                <c:pt idx="27132">
                  <c:v>1.0080337524414063E-3</c:v>
                </c:pt>
                <c:pt idx="27133">
                  <c:v>1.007080078125E-3</c:v>
                </c:pt>
                <c:pt idx="27134">
                  <c:v>1.0068416595458984E-3</c:v>
                </c:pt>
                <c:pt idx="27135">
                  <c:v>1.007080078125E-3</c:v>
                </c:pt>
                <c:pt idx="27136">
                  <c:v>1.007080078125E-3</c:v>
                </c:pt>
                <c:pt idx="27137">
                  <c:v>1.0068416595458984E-3</c:v>
                </c:pt>
                <c:pt idx="27138">
                  <c:v>1.007080078125E-3</c:v>
                </c:pt>
                <c:pt idx="27139">
                  <c:v>1.007080078125E-3</c:v>
                </c:pt>
                <c:pt idx="27140">
                  <c:v>1.0068416595458984E-3</c:v>
                </c:pt>
                <c:pt idx="27141">
                  <c:v>1.007080078125E-3</c:v>
                </c:pt>
                <c:pt idx="27142">
                  <c:v>1.007080078125E-3</c:v>
                </c:pt>
                <c:pt idx="27143">
                  <c:v>1.0068416595458984E-3</c:v>
                </c:pt>
                <c:pt idx="27144">
                  <c:v>1.0080337524414063E-3</c:v>
                </c:pt>
                <c:pt idx="27145">
                  <c:v>1.007080078125E-3</c:v>
                </c:pt>
                <c:pt idx="27146">
                  <c:v>1.0068416595458984E-3</c:v>
                </c:pt>
                <c:pt idx="27147">
                  <c:v>4.0280818939208984E-3</c:v>
                </c:pt>
                <c:pt idx="27148">
                  <c:v>1.007080078125E-3</c:v>
                </c:pt>
                <c:pt idx="27149">
                  <c:v>1.0068416595458984E-3</c:v>
                </c:pt>
                <c:pt idx="27150">
                  <c:v>1.007080078125E-3</c:v>
                </c:pt>
                <c:pt idx="27151">
                  <c:v>1.007080078125E-3</c:v>
                </c:pt>
                <c:pt idx="27152">
                  <c:v>1.0068416595458984E-3</c:v>
                </c:pt>
                <c:pt idx="27153">
                  <c:v>1.007080078125E-3</c:v>
                </c:pt>
                <c:pt idx="27154">
                  <c:v>1.0080337524414063E-3</c:v>
                </c:pt>
                <c:pt idx="27155">
                  <c:v>1.007080078125E-3</c:v>
                </c:pt>
                <c:pt idx="27156">
                  <c:v>1.0068416595458984E-3</c:v>
                </c:pt>
                <c:pt idx="27157">
                  <c:v>1.007080078125E-3</c:v>
                </c:pt>
                <c:pt idx="27158">
                  <c:v>1.007080078125E-3</c:v>
                </c:pt>
                <c:pt idx="27159">
                  <c:v>1.0068416595458984E-3</c:v>
                </c:pt>
                <c:pt idx="27160">
                  <c:v>1.007080078125E-3</c:v>
                </c:pt>
                <c:pt idx="27161">
                  <c:v>1.007080078125E-3</c:v>
                </c:pt>
                <c:pt idx="27162">
                  <c:v>1.0068416595458984E-3</c:v>
                </c:pt>
                <c:pt idx="27163">
                  <c:v>1.007080078125E-3</c:v>
                </c:pt>
                <c:pt idx="27164">
                  <c:v>1.007080078125E-3</c:v>
                </c:pt>
                <c:pt idx="27165">
                  <c:v>1.0068416595458984E-3</c:v>
                </c:pt>
                <c:pt idx="27166">
                  <c:v>1.0080337524414063E-3</c:v>
                </c:pt>
                <c:pt idx="27167">
                  <c:v>1.007080078125E-3</c:v>
                </c:pt>
                <c:pt idx="27168">
                  <c:v>1.0068416595458984E-3</c:v>
                </c:pt>
                <c:pt idx="27169">
                  <c:v>1.007080078125E-3</c:v>
                </c:pt>
                <c:pt idx="27170">
                  <c:v>1.9134044647216797E-2</c:v>
                </c:pt>
                <c:pt idx="27171">
                  <c:v>1.007080078125E-3</c:v>
                </c:pt>
                <c:pt idx="27172">
                  <c:v>1.0068416595458984E-3</c:v>
                </c:pt>
                <c:pt idx="27173">
                  <c:v>1.0080337524414063E-3</c:v>
                </c:pt>
                <c:pt idx="27174">
                  <c:v>1.007080078125E-3</c:v>
                </c:pt>
                <c:pt idx="27175">
                  <c:v>1.0068416595458984E-3</c:v>
                </c:pt>
                <c:pt idx="27176">
                  <c:v>1.007080078125E-3</c:v>
                </c:pt>
                <c:pt idx="27177">
                  <c:v>1.007080078125E-3</c:v>
                </c:pt>
                <c:pt idx="27178">
                  <c:v>1.0068416595458984E-3</c:v>
                </c:pt>
                <c:pt idx="27179">
                  <c:v>1.007080078125E-3</c:v>
                </c:pt>
                <c:pt idx="27180">
                  <c:v>1.007080078125E-3</c:v>
                </c:pt>
                <c:pt idx="27181">
                  <c:v>1.0068416595458984E-3</c:v>
                </c:pt>
                <c:pt idx="27182">
                  <c:v>1.007080078125E-3</c:v>
                </c:pt>
                <c:pt idx="27183">
                  <c:v>1.007080078125E-3</c:v>
                </c:pt>
                <c:pt idx="27184">
                  <c:v>1.0068416595458984E-3</c:v>
                </c:pt>
                <c:pt idx="27185">
                  <c:v>1.007080078125E-3</c:v>
                </c:pt>
                <c:pt idx="27186">
                  <c:v>1.0080337524414063E-3</c:v>
                </c:pt>
                <c:pt idx="27187">
                  <c:v>1.007080078125E-3</c:v>
                </c:pt>
                <c:pt idx="27188">
                  <c:v>1.0068416595458984E-3</c:v>
                </c:pt>
                <c:pt idx="27189">
                  <c:v>1.007080078125E-3</c:v>
                </c:pt>
                <c:pt idx="27190">
                  <c:v>1.007080078125E-3</c:v>
                </c:pt>
                <c:pt idx="27191">
                  <c:v>1.0068416595458984E-3</c:v>
                </c:pt>
                <c:pt idx="27192">
                  <c:v>1.007080078125E-3</c:v>
                </c:pt>
                <c:pt idx="27193">
                  <c:v>1.007080078125E-3</c:v>
                </c:pt>
                <c:pt idx="27194">
                  <c:v>1.0068416595458984E-3</c:v>
                </c:pt>
                <c:pt idx="27195">
                  <c:v>1.007080078125E-3</c:v>
                </c:pt>
                <c:pt idx="27196">
                  <c:v>1.007080078125E-3</c:v>
                </c:pt>
                <c:pt idx="27197">
                  <c:v>1.0068416595458984E-3</c:v>
                </c:pt>
                <c:pt idx="27198">
                  <c:v>1.0080337524414063E-3</c:v>
                </c:pt>
                <c:pt idx="27199">
                  <c:v>1.007080078125E-3</c:v>
                </c:pt>
                <c:pt idx="27200">
                  <c:v>1.0068416595458984E-3</c:v>
                </c:pt>
                <c:pt idx="27201">
                  <c:v>1.007080078125E-3</c:v>
                </c:pt>
                <c:pt idx="27202">
                  <c:v>1.007080078125E-3</c:v>
                </c:pt>
                <c:pt idx="27203">
                  <c:v>1.0068416595458984E-3</c:v>
                </c:pt>
                <c:pt idx="27204">
                  <c:v>1.007080078125E-3</c:v>
                </c:pt>
                <c:pt idx="27205">
                  <c:v>1.007080078125E-3</c:v>
                </c:pt>
                <c:pt idx="27206">
                  <c:v>1.0068416595458984E-3</c:v>
                </c:pt>
                <c:pt idx="27207">
                  <c:v>1.007080078125E-3</c:v>
                </c:pt>
                <c:pt idx="27208">
                  <c:v>1.007080078125E-3</c:v>
                </c:pt>
                <c:pt idx="27209">
                  <c:v>1.0068416595458984E-3</c:v>
                </c:pt>
                <c:pt idx="27210">
                  <c:v>1.007080078125E-3</c:v>
                </c:pt>
                <c:pt idx="27211">
                  <c:v>1.0080337524414063E-3</c:v>
                </c:pt>
                <c:pt idx="27212">
                  <c:v>1.007080078125E-3</c:v>
                </c:pt>
                <c:pt idx="27213">
                  <c:v>1.0068416595458984E-3</c:v>
                </c:pt>
                <c:pt idx="27214">
                  <c:v>1.007080078125E-3</c:v>
                </c:pt>
                <c:pt idx="27215">
                  <c:v>1.007080078125E-3</c:v>
                </c:pt>
                <c:pt idx="27216">
                  <c:v>1.0068416595458984E-3</c:v>
                </c:pt>
                <c:pt idx="27217">
                  <c:v>1.007080078125E-3</c:v>
                </c:pt>
                <c:pt idx="27218">
                  <c:v>1.007080078125E-3</c:v>
                </c:pt>
                <c:pt idx="27219">
                  <c:v>1.0068416595458984E-3</c:v>
                </c:pt>
                <c:pt idx="27220">
                  <c:v>1.007080078125E-3</c:v>
                </c:pt>
                <c:pt idx="27221">
                  <c:v>1.0068416595458984E-3</c:v>
                </c:pt>
                <c:pt idx="27222">
                  <c:v>1.007080078125E-3</c:v>
                </c:pt>
                <c:pt idx="27223">
                  <c:v>1.0080337524414063E-3</c:v>
                </c:pt>
                <c:pt idx="27224">
                  <c:v>1.007080078125E-3</c:v>
                </c:pt>
                <c:pt idx="27225">
                  <c:v>1.0068416595458984E-3</c:v>
                </c:pt>
                <c:pt idx="27226">
                  <c:v>1.007080078125E-3</c:v>
                </c:pt>
                <c:pt idx="27227">
                  <c:v>1.007080078125E-3</c:v>
                </c:pt>
                <c:pt idx="27228">
                  <c:v>1.0068416595458984E-3</c:v>
                </c:pt>
                <c:pt idx="27229">
                  <c:v>1.007080078125E-3</c:v>
                </c:pt>
                <c:pt idx="27230">
                  <c:v>1.007080078125E-3</c:v>
                </c:pt>
                <c:pt idx="27231">
                  <c:v>1.0068416595458984E-3</c:v>
                </c:pt>
                <c:pt idx="27232">
                  <c:v>1.007080078125E-3</c:v>
                </c:pt>
                <c:pt idx="27233">
                  <c:v>1.007080078125E-3</c:v>
                </c:pt>
                <c:pt idx="27234">
                  <c:v>1.0068416595458984E-3</c:v>
                </c:pt>
                <c:pt idx="27235">
                  <c:v>1.007080078125E-3</c:v>
                </c:pt>
                <c:pt idx="27236">
                  <c:v>1.0080337524414063E-3</c:v>
                </c:pt>
                <c:pt idx="27237">
                  <c:v>1.007080078125E-3</c:v>
                </c:pt>
                <c:pt idx="27238">
                  <c:v>1.0068416595458984E-3</c:v>
                </c:pt>
                <c:pt idx="27239">
                  <c:v>1.007080078125E-3</c:v>
                </c:pt>
                <c:pt idx="27240">
                  <c:v>1.007080078125E-3</c:v>
                </c:pt>
                <c:pt idx="27241">
                  <c:v>1.0068416595458984E-3</c:v>
                </c:pt>
                <c:pt idx="27242">
                  <c:v>1.007080078125E-3</c:v>
                </c:pt>
                <c:pt idx="27243">
                  <c:v>1.0068416595458984E-3</c:v>
                </c:pt>
                <c:pt idx="27244">
                  <c:v>1.007080078125E-3</c:v>
                </c:pt>
                <c:pt idx="27245">
                  <c:v>1.007080078125E-3</c:v>
                </c:pt>
                <c:pt idx="27246">
                  <c:v>1.0068416595458984E-3</c:v>
                </c:pt>
                <c:pt idx="27247">
                  <c:v>1.007080078125E-3</c:v>
                </c:pt>
                <c:pt idx="27248">
                  <c:v>1.0080337524414063E-3</c:v>
                </c:pt>
                <c:pt idx="27249">
                  <c:v>1.007080078125E-3</c:v>
                </c:pt>
                <c:pt idx="27250">
                  <c:v>1.0068416595458984E-3</c:v>
                </c:pt>
                <c:pt idx="27251">
                  <c:v>1.007080078125E-3</c:v>
                </c:pt>
                <c:pt idx="27252">
                  <c:v>1.007080078125E-3</c:v>
                </c:pt>
                <c:pt idx="27253">
                  <c:v>1.0068416595458984E-3</c:v>
                </c:pt>
                <c:pt idx="27254">
                  <c:v>1.007080078125E-3</c:v>
                </c:pt>
                <c:pt idx="27255">
                  <c:v>1.007080078125E-3</c:v>
                </c:pt>
                <c:pt idx="27256">
                  <c:v>1.0068416595458984E-3</c:v>
                </c:pt>
                <c:pt idx="27257">
                  <c:v>1.007080078125E-3</c:v>
                </c:pt>
                <c:pt idx="27258">
                  <c:v>1.007080078125E-3</c:v>
                </c:pt>
                <c:pt idx="27259">
                  <c:v>1.0068416595458984E-3</c:v>
                </c:pt>
                <c:pt idx="27260">
                  <c:v>1.007080078125E-3</c:v>
                </c:pt>
                <c:pt idx="27261">
                  <c:v>1.0080337524414063E-3</c:v>
                </c:pt>
                <c:pt idx="27262">
                  <c:v>1.007080078125E-3</c:v>
                </c:pt>
                <c:pt idx="27263">
                  <c:v>1.0068416595458984E-3</c:v>
                </c:pt>
                <c:pt idx="27264">
                  <c:v>1.007080078125E-3</c:v>
                </c:pt>
                <c:pt idx="27265">
                  <c:v>1.0068416595458984E-3</c:v>
                </c:pt>
                <c:pt idx="27266">
                  <c:v>1.007080078125E-3</c:v>
                </c:pt>
                <c:pt idx="27267">
                  <c:v>1.007080078125E-3</c:v>
                </c:pt>
                <c:pt idx="27268">
                  <c:v>1.0068416595458984E-3</c:v>
                </c:pt>
                <c:pt idx="27269">
                  <c:v>1.007080078125E-3</c:v>
                </c:pt>
                <c:pt idx="27270">
                  <c:v>1.007080078125E-3</c:v>
                </c:pt>
                <c:pt idx="27271">
                  <c:v>1.0068416595458984E-3</c:v>
                </c:pt>
                <c:pt idx="27272">
                  <c:v>1.007080078125E-3</c:v>
                </c:pt>
                <c:pt idx="27273">
                  <c:v>1.0080337524414063E-3</c:v>
                </c:pt>
                <c:pt idx="27274">
                  <c:v>1.007080078125E-3</c:v>
                </c:pt>
                <c:pt idx="27275">
                  <c:v>1.0068416595458984E-3</c:v>
                </c:pt>
                <c:pt idx="27276">
                  <c:v>1.007080078125E-3</c:v>
                </c:pt>
                <c:pt idx="27277">
                  <c:v>1.007080078125E-3</c:v>
                </c:pt>
                <c:pt idx="27278">
                  <c:v>1.0068416595458984E-3</c:v>
                </c:pt>
                <c:pt idx="27279">
                  <c:v>1.007080078125E-3</c:v>
                </c:pt>
                <c:pt idx="27280">
                  <c:v>1.007080078125E-3</c:v>
                </c:pt>
                <c:pt idx="27281">
                  <c:v>1.0068416595458984E-3</c:v>
                </c:pt>
                <c:pt idx="27282">
                  <c:v>1.007080078125E-3</c:v>
                </c:pt>
                <c:pt idx="27283">
                  <c:v>1.007080078125E-3</c:v>
                </c:pt>
                <c:pt idx="27284">
                  <c:v>1.0068416595458984E-3</c:v>
                </c:pt>
                <c:pt idx="27285">
                  <c:v>1.007080078125E-3</c:v>
                </c:pt>
                <c:pt idx="27286">
                  <c:v>1.0080337524414063E-3</c:v>
                </c:pt>
                <c:pt idx="27287">
                  <c:v>1.0068416595458984E-3</c:v>
                </c:pt>
                <c:pt idx="27288">
                  <c:v>1.007080078125E-3</c:v>
                </c:pt>
                <c:pt idx="27289">
                  <c:v>1.007080078125E-3</c:v>
                </c:pt>
                <c:pt idx="27290">
                  <c:v>1.0068416595458984E-3</c:v>
                </c:pt>
                <c:pt idx="27291">
                  <c:v>1.007080078125E-3</c:v>
                </c:pt>
                <c:pt idx="27292">
                  <c:v>1.007080078125E-3</c:v>
                </c:pt>
                <c:pt idx="27293">
                  <c:v>1.0068416595458984E-3</c:v>
                </c:pt>
                <c:pt idx="27294">
                  <c:v>1.007080078125E-3</c:v>
                </c:pt>
                <c:pt idx="27295">
                  <c:v>1.007080078125E-3</c:v>
                </c:pt>
                <c:pt idx="27296">
                  <c:v>1.0068416595458984E-3</c:v>
                </c:pt>
                <c:pt idx="27297">
                  <c:v>1.007080078125E-3</c:v>
                </c:pt>
                <c:pt idx="27298">
                  <c:v>1.0080337524414063E-3</c:v>
                </c:pt>
                <c:pt idx="27299">
                  <c:v>1.007080078125E-3</c:v>
                </c:pt>
                <c:pt idx="27300">
                  <c:v>1.0068416595458984E-3</c:v>
                </c:pt>
                <c:pt idx="27301">
                  <c:v>1.007080078125E-3</c:v>
                </c:pt>
                <c:pt idx="27302">
                  <c:v>1.007080078125E-3</c:v>
                </c:pt>
                <c:pt idx="27303">
                  <c:v>1.0068416595458984E-3</c:v>
                </c:pt>
                <c:pt idx="27304">
                  <c:v>1.007080078125E-3</c:v>
                </c:pt>
                <c:pt idx="27305">
                  <c:v>1.007080078125E-3</c:v>
                </c:pt>
                <c:pt idx="27306">
                  <c:v>1.0068416595458984E-3</c:v>
                </c:pt>
                <c:pt idx="27307">
                  <c:v>1.007080078125E-3</c:v>
                </c:pt>
                <c:pt idx="27308">
                  <c:v>1.007080078125E-3</c:v>
                </c:pt>
                <c:pt idx="27309">
                  <c:v>1.0068416595458984E-3</c:v>
                </c:pt>
                <c:pt idx="27310">
                  <c:v>1.007080078125E-3</c:v>
                </c:pt>
                <c:pt idx="27311">
                  <c:v>1.0080337524414063E-3</c:v>
                </c:pt>
                <c:pt idx="27312">
                  <c:v>1.0068416595458984E-3</c:v>
                </c:pt>
                <c:pt idx="27313">
                  <c:v>1.007080078125E-3</c:v>
                </c:pt>
                <c:pt idx="27314">
                  <c:v>1.007080078125E-3</c:v>
                </c:pt>
                <c:pt idx="27315">
                  <c:v>1.0068416595458984E-3</c:v>
                </c:pt>
                <c:pt idx="27316">
                  <c:v>1.007080078125E-3</c:v>
                </c:pt>
                <c:pt idx="27317">
                  <c:v>1.007080078125E-3</c:v>
                </c:pt>
                <c:pt idx="27318">
                  <c:v>1.0068416595458984E-3</c:v>
                </c:pt>
                <c:pt idx="27319">
                  <c:v>1.007080078125E-3</c:v>
                </c:pt>
                <c:pt idx="27320">
                  <c:v>1.007080078125E-3</c:v>
                </c:pt>
                <c:pt idx="27321">
                  <c:v>1.0068416595458984E-3</c:v>
                </c:pt>
                <c:pt idx="27322">
                  <c:v>1.007080078125E-3</c:v>
                </c:pt>
                <c:pt idx="27323">
                  <c:v>1.0080337524414063E-3</c:v>
                </c:pt>
                <c:pt idx="27324">
                  <c:v>1.007080078125E-3</c:v>
                </c:pt>
                <c:pt idx="27325">
                  <c:v>1.0068416595458984E-3</c:v>
                </c:pt>
                <c:pt idx="27326">
                  <c:v>1.007080078125E-3</c:v>
                </c:pt>
                <c:pt idx="27327">
                  <c:v>1.007080078125E-3</c:v>
                </c:pt>
                <c:pt idx="27328">
                  <c:v>1.0068416595458984E-3</c:v>
                </c:pt>
                <c:pt idx="27329">
                  <c:v>1.007080078125E-3</c:v>
                </c:pt>
                <c:pt idx="27330">
                  <c:v>1.007080078125E-3</c:v>
                </c:pt>
                <c:pt idx="27331">
                  <c:v>1.0068416595458984E-3</c:v>
                </c:pt>
                <c:pt idx="27332">
                  <c:v>1.007080078125E-3</c:v>
                </c:pt>
                <c:pt idx="27333">
                  <c:v>1.007080078125E-3</c:v>
                </c:pt>
                <c:pt idx="27334">
                  <c:v>1.0068416595458984E-3</c:v>
                </c:pt>
                <c:pt idx="27335">
                  <c:v>1.007080078125E-3</c:v>
                </c:pt>
                <c:pt idx="27336">
                  <c:v>1.0080337524414063E-3</c:v>
                </c:pt>
                <c:pt idx="27337">
                  <c:v>1.0068416595458984E-3</c:v>
                </c:pt>
                <c:pt idx="27338">
                  <c:v>1.007080078125E-3</c:v>
                </c:pt>
                <c:pt idx="27339">
                  <c:v>1.007080078125E-3</c:v>
                </c:pt>
                <c:pt idx="27340">
                  <c:v>1.0068416595458984E-3</c:v>
                </c:pt>
                <c:pt idx="27341">
                  <c:v>1.007080078125E-3</c:v>
                </c:pt>
                <c:pt idx="27342">
                  <c:v>1.8126964569091797E-2</c:v>
                </c:pt>
                <c:pt idx="27343">
                  <c:v>1.007080078125E-3</c:v>
                </c:pt>
                <c:pt idx="27344">
                  <c:v>1.0080337524414063E-3</c:v>
                </c:pt>
                <c:pt idx="27345">
                  <c:v>1.0068416595458984E-3</c:v>
                </c:pt>
                <c:pt idx="27346">
                  <c:v>1.007080078125E-3</c:v>
                </c:pt>
                <c:pt idx="27347">
                  <c:v>1.007080078125E-3</c:v>
                </c:pt>
                <c:pt idx="27348">
                  <c:v>1.0068416595458984E-3</c:v>
                </c:pt>
                <c:pt idx="27349">
                  <c:v>1.007080078125E-3</c:v>
                </c:pt>
                <c:pt idx="27350">
                  <c:v>1.007080078125E-3</c:v>
                </c:pt>
                <c:pt idx="27351">
                  <c:v>1.0068416595458984E-3</c:v>
                </c:pt>
                <c:pt idx="27352">
                  <c:v>1.007080078125E-3</c:v>
                </c:pt>
                <c:pt idx="27353">
                  <c:v>1.007080078125E-3</c:v>
                </c:pt>
                <c:pt idx="27354">
                  <c:v>1.0068416595458984E-3</c:v>
                </c:pt>
                <c:pt idx="27355">
                  <c:v>1.007080078125E-3</c:v>
                </c:pt>
                <c:pt idx="27356">
                  <c:v>1.0080337524414063E-3</c:v>
                </c:pt>
                <c:pt idx="27357">
                  <c:v>1.007080078125E-3</c:v>
                </c:pt>
                <c:pt idx="27358">
                  <c:v>1.0068416595458984E-3</c:v>
                </c:pt>
                <c:pt idx="27359">
                  <c:v>1.007080078125E-3</c:v>
                </c:pt>
                <c:pt idx="27360">
                  <c:v>1.007080078125E-3</c:v>
                </c:pt>
                <c:pt idx="27361">
                  <c:v>1.0068416595458984E-3</c:v>
                </c:pt>
                <c:pt idx="27362">
                  <c:v>1.007080078125E-3</c:v>
                </c:pt>
                <c:pt idx="27363">
                  <c:v>8.0568790435791016E-3</c:v>
                </c:pt>
                <c:pt idx="27364">
                  <c:v>1.007080078125E-3</c:v>
                </c:pt>
                <c:pt idx="27365">
                  <c:v>1.007080078125E-3</c:v>
                </c:pt>
                <c:pt idx="27366">
                  <c:v>1.0068416595458984E-3</c:v>
                </c:pt>
                <c:pt idx="27367">
                  <c:v>1.007080078125E-3</c:v>
                </c:pt>
                <c:pt idx="27368">
                  <c:v>1.007080078125E-3</c:v>
                </c:pt>
                <c:pt idx="27369">
                  <c:v>1.0068416595458984E-3</c:v>
                </c:pt>
                <c:pt idx="27370">
                  <c:v>1.007080078125E-3</c:v>
                </c:pt>
                <c:pt idx="27371">
                  <c:v>1.007080078125E-3</c:v>
                </c:pt>
                <c:pt idx="27372">
                  <c:v>1.0068416595458984E-3</c:v>
                </c:pt>
                <c:pt idx="27373">
                  <c:v>1.007080078125E-3</c:v>
                </c:pt>
                <c:pt idx="27374">
                  <c:v>1.0080337524414063E-3</c:v>
                </c:pt>
                <c:pt idx="27375">
                  <c:v>1.007080078125E-3</c:v>
                </c:pt>
                <c:pt idx="27376">
                  <c:v>1.0068416595458984E-3</c:v>
                </c:pt>
                <c:pt idx="27377">
                  <c:v>1.007080078125E-3</c:v>
                </c:pt>
                <c:pt idx="27378">
                  <c:v>1.007080078125E-3</c:v>
                </c:pt>
                <c:pt idx="27379">
                  <c:v>1.0068416595458984E-3</c:v>
                </c:pt>
                <c:pt idx="27380">
                  <c:v>1.007080078125E-3</c:v>
                </c:pt>
                <c:pt idx="27381">
                  <c:v>1.007080078125E-3</c:v>
                </c:pt>
                <c:pt idx="27382">
                  <c:v>1.0068416595458984E-3</c:v>
                </c:pt>
                <c:pt idx="27383">
                  <c:v>1.007080078125E-3</c:v>
                </c:pt>
                <c:pt idx="27384">
                  <c:v>1.007080078125E-3</c:v>
                </c:pt>
                <c:pt idx="27385">
                  <c:v>1.0068416595458984E-3</c:v>
                </c:pt>
                <c:pt idx="27386">
                  <c:v>7.0500373840332031E-3</c:v>
                </c:pt>
                <c:pt idx="27387">
                  <c:v>1.007080078125E-3</c:v>
                </c:pt>
                <c:pt idx="27388">
                  <c:v>1.0068416595458984E-3</c:v>
                </c:pt>
                <c:pt idx="27389">
                  <c:v>1.007080078125E-3</c:v>
                </c:pt>
                <c:pt idx="27390">
                  <c:v>1.007080078125E-3</c:v>
                </c:pt>
                <c:pt idx="27391">
                  <c:v>1.0068416595458984E-3</c:v>
                </c:pt>
                <c:pt idx="27392">
                  <c:v>1.007080078125E-3</c:v>
                </c:pt>
                <c:pt idx="27393">
                  <c:v>1.0080337524414063E-3</c:v>
                </c:pt>
                <c:pt idx="27394">
                  <c:v>1.007080078125E-3</c:v>
                </c:pt>
                <c:pt idx="27395">
                  <c:v>1.0068416595458984E-3</c:v>
                </c:pt>
                <c:pt idx="27396">
                  <c:v>5.0351619720458984E-3</c:v>
                </c:pt>
                <c:pt idx="27397">
                  <c:v>1.0068416595458984E-3</c:v>
                </c:pt>
                <c:pt idx="27398">
                  <c:v>1.007080078125E-3</c:v>
                </c:pt>
                <c:pt idx="27399">
                  <c:v>1.007080078125E-3</c:v>
                </c:pt>
                <c:pt idx="27400">
                  <c:v>1.0068416595458984E-3</c:v>
                </c:pt>
                <c:pt idx="27401">
                  <c:v>1.007080078125E-3</c:v>
                </c:pt>
                <c:pt idx="27402">
                  <c:v>1.0080337524414063E-3</c:v>
                </c:pt>
                <c:pt idx="27403">
                  <c:v>1.0068416595458984E-3</c:v>
                </c:pt>
                <c:pt idx="27404">
                  <c:v>1.007080078125E-3</c:v>
                </c:pt>
                <c:pt idx="27405">
                  <c:v>1.007080078125E-3</c:v>
                </c:pt>
                <c:pt idx="27406">
                  <c:v>1.0068416595458984E-3</c:v>
                </c:pt>
                <c:pt idx="27407">
                  <c:v>1.007080078125E-3</c:v>
                </c:pt>
                <c:pt idx="27408">
                  <c:v>1.007080078125E-3</c:v>
                </c:pt>
                <c:pt idx="27409">
                  <c:v>1.0068416595458984E-3</c:v>
                </c:pt>
                <c:pt idx="27410">
                  <c:v>1.007080078125E-3</c:v>
                </c:pt>
                <c:pt idx="27411">
                  <c:v>1.007080078125E-3</c:v>
                </c:pt>
                <c:pt idx="27412">
                  <c:v>1.0068416595458984E-3</c:v>
                </c:pt>
                <c:pt idx="27413">
                  <c:v>1.007080078125E-3</c:v>
                </c:pt>
                <c:pt idx="27414">
                  <c:v>1.0080337524414063E-3</c:v>
                </c:pt>
                <c:pt idx="27415">
                  <c:v>1.007080078125E-3</c:v>
                </c:pt>
                <c:pt idx="27416">
                  <c:v>1.0068416595458984E-3</c:v>
                </c:pt>
                <c:pt idx="27417">
                  <c:v>1.007080078125E-3</c:v>
                </c:pt>
                <c:pt idx="27418">
                  <c:v>1.007080078125E-3</c:v>
                </c:pt>
                <c:pt idx="27419">
                  <c:v>1.0068416595458984E-3</c:v>
                </c:pt>
                <c:pt idx="27420">
                  <c:v>1.007080078125E-3</c:v>
                </c:pt>
                <c:pt idx="27421">
                  <c:v>1.007080078125E-3</c:v>
                </c:pt>
                <c:pt idx="27422">
                  <c:v>1.0068416595458984E-3</c:v>
                </c:pt>
                <c:pt idx="27423">
                  <c:v>1.007080078125E-3</c:v>
                </c:pt>
                <c:pt idx="27424">
                  <c:v>1.007080078125E-3</c:v>
                </c:pt>
                <c:pt idx="27425">
                  <c:v>1.0068416595458984E-3</c:v>
                </c:pt>
                <c:pt idx="27426">
                  <c:v>1.007080078125E-3</c:v>
                </c:pt>
                <c:pt idx="27427">
                  <c:v>1.0080337524414063E-3</c:v>
                </c:pt>
                <c:pt idx="27428">
                  <c:v>1.0068416595458984E-3</c:v>
                </c:pt>
                <c:pt idx="27429">
                  <c:v>1.007080078125E-3</c:v>
                </c:pt>
                <c:pt idx="27430">
                  <c:v>1.007080078125E-3</c:v>
                </c:pt>
                <c:pt idx="27431">
                  <c:v>1.0068416595458984E-3</c:v>
                </c:pt>
                <c:pt idx="27432">
                  <c:v>1.007080078125E-3</c:v>
                </c:pt>
                <c:pt idx="27433">
                  <c:v>1.007080078125E-3</c:v>
                </c:pt>
                <c:pt idx="27434">
                  <c:v>1.0068416595458984E-3</c:v>
                </c:pt>
                <c:pt idx="27435">
                  <c:v>1.007080078125E-3</c:v>
                </c:pt>
                <c:pt idx="27436">
                  <c:v>1.007080078125E-3</c:v>
                </c:pt>
                <c:pt idx="27437">
                  <c:v>1.0068416595458984E-3</c:v>
                </c:pt>
                <c:pt idx="27438">
                  <c:v>1.007080078125E-3</c:v>
                </c:pt>
                <c:pt idx="27439">
                  <c:v>1.0080337524414063E-3</c:v>
                </c:pt>
                <c:pt idx="27440">
                  <c:v>1.007080078125E-3</c:v>
                </c:pt>
                <c:pt idx="27441">
                  <c:v>1.0068416595458984E-3</c:v>
                </c:pt>
                <c:pt idx="27442">
                  <c:v>1.007080078125E-3</c:v>
                </c:pt>
                <c:pt idx="27443">
                  <c:v>1.007080078125E-3</c:v>
                </c:pt>
                <c:pt idx="27444">
                  <c:v>1.0068416595458984E-3</c:v>
                </c:pt>
                <c:pt idx="27445">
                  <c:v>1.007080078125E-3</c:v>
                </c:pt>
                <c:pt idx="27446">
                  <c:v>1.007080078125E-3</c:v>
                </c:pt>
                <c:pt idx="27447">
                  <c:v>1.0068416595458984E-3</c:v>
                </c:pt>
                <c:pt idx="27448">
                  <c:v>1.007080078125E-3</c:v>
                </c:pt>
                <c:pt idx="27449">
                  <c:v>1.007080078125E-3</c:v>
                </c:pt>
                <c:pt idx="27450">
                  <c:v>1.0068416595458984E-3</c:v>
                </c:pt>
                <c:pt idx="27451">
                  <c:v>1.007080078125E-3</c:v>
                </c:pt>
                <c:pt idx="27452">
                  <c:v>1.0080337524414063E-3</c:v>
                </c:pt>
                <c:pt idx="27453">
                  <c:v>1.0068416595458984E-3</c:v>
                </c:pt>
                <c:pt idx="27454">
                  <c:v>1.007080078125E-3</c:v>
                </c:pt>
                <c:pt idx="27455">
                  <c:v>1.007080078125E-3</c:v>
                </c:pt>
                <c:pt idx="27456">
                  <c:v>1.0068416595458984E-3</c:v>
                </c:pt>
                <c:pt idx="27457">
                  <c:v>1.007080078125E-3</c:v>
                </c:pt>
                <c:pt idx="27458">
                  <c:v>1.007080078125E-3</c:v>
                </c:pt>
                <c:pt idx="27459">
                  <c:v>1.0068416595458984E-3</c:v>
                </c:pt>
                <c:pt idx="27460">
                  <c:v>1.007080078125E-3</c:v>
                </c:pt>
                <c:pt idx="27461">
                  <c:v>1.007080078125E-3</c:v>
                </c:pt>
                <c:pt idx="27462">
                  <c:v>1.0068416595458984E-3</c:v>
                </c:pt>
                <c:pt idx="27463">
                  <c:v>1.007080078125E-3</c:v>
                </c:pt>
                <c:pt idx="27464">
                  <c:v>1.0080337524414063E-3</c:v>
                </c:pt>
                <c:pt idx="27465">
                  <c:v>1.007080078125E-3</c:v>
                </c:pt>
                <c:pt idx="27466">
                  <c:v>1.0068416595458984E-3</c:v>
                </c:pt>
                <c:pt idx="27467">
                  <c:v>1.007080078125E-3</c:v>
                </c:pt>
                <c:pt idx="27468">
                  <c:v>1.007080078125E-3</c:v>
                </c:pt>
                <c:pt idx="27469">
                  <c:v>1.0068416595458984E-3</c:v>
                </c:pt>
                <c:pt idx="27470">
                  <c:v>1.007080078125E-3</c:v>
                </c:pt>
                <c:pt idx="27471">
                  <c:v>1.007080078125E-3</c:v>
                </c:pt>
                <c:pt idx="27472">
                  <c:v>1.0068416595458984E-3</c:v>
                </c:pt>
                <c:pt idx="27473">
                  <c:v>9.0639591217041016E-3</c:v>
                </c:pt>
                <c:pt idx="27474">
                  <c:v>1.007080078125E-3</c:v>
                </c:pt>
                <c:pt idx="27475">
                  <c:v>1.007080078125E-3</c:v>
                </c:pt>
                <c:pt idx="27476">
                  <c:v>1.0068416595458984E-3</c:v>
                </c:pt>
                <c:pt idx="27477">
                  <c:v>1.007080078125E-3</c:v>
                </c:pt>
                <c:pt idx="27478">
                  <c:v>1.007080078125E-3</c:v>
                </c:pt>
                <c:pt idx="27479">
                  <c:v>1.0068416595458984E-3</c:v>
                </c:pt>
                <c:pt idx="27480">
                  <c:v>1.007080078125E-3</c:v>
                </c:pt>
                <c:pt idx="27481">
                  <c:v>1.0080337524414063E-3</c:v>
                </c:pt>
                <c:pt idx="27482">
                  <c:v>1.007080078125E-3</c:v>
                </c:pt>
                <c:pt idx="27483">
                  <c:v>1.0068416595458984E-3</c:v>
                </c:pt>
                <c:pt idx="27484">
                  <c:v>1.007080078125E-3</c:v>
                </c:pt>
                <c:pt idx="27485">
                  <c:v>1.007080078125E-3</c:v>
                </c:pt>
                <c:pt idx="27486">
                  <c:v>1.0068416595458984E-3</c:v>
                </c:pt>
                <c:pt idx="27487">
                  <c:v>1.007080078125E-3</c:v>
                </c:pt>
                <c:pt idx="27488">
                  <c:v>1.007080078125E-3</c:v>
                </c:pt>
                <c:pt idx="27489">
                  <c:v>1.0068416595458984E-3</c:v>
                </c:pt>
                <c:pt idx="27490">
                  <c:v>1.007080078125E-3</c:v>
                </c:pt>
                <c:pt idx="27491">
                  <c:v>1.007080078125E-3</c:v>
                </c:pt>
                <c:pt idx="27492">
                  <c:v>1.0068416595458984E-3</c:v>
                </c:pt>
                <c:pt idx="27493">
                  <c:v>1.0080337524414063E-3</c:v>
                </c:pt>
                <c:pt idx="27494">
                  <c:v>1.007080078125E-3</c:v>
                </c:pt>
                <c:pt idx="27495">
                  <c:v>1.0068416595458984E-3</c:v>
                </c:pt>
                <c:pt idx="27496">
                  <c:v>1.007080078125E-3</c:v>
                </c:pt>
                <c:pt idx="27497">
                  <c:v>1.007080078125E-3</c:v>
                </c:pt>
                <c:pt idx="27498">
                  <c:v>1.0068416595458984E-3</c:v>
                </c:pt>
                <c:pt idx="27499">
                  <c:v>1.007080078125E-3</c:v>
                </c:pt>
                <c:pt idx="27500">
                  <c:v>1.007080078125E-3</c:v>
                </c:pt>
                <c:pt idx="27501">
                  <c:v>1.0068416595458984E-3</c:v>
                </c:pt>
                <c:pt idx="27502">
                  <c:v>1.007080078125E-3</c:v>
                </c:pt>
                <c:pt idx="27503">
                  <c:v>1.007080078125E-3</c:v>
                </c:pt>
                <c:pt idx="27504">
                  <c:v>1.0068416595458984E-3</c:v>
                </c:pt>
                <c:pt idx="27505">
                  <c:v>1.007080078125E-3</c:v>
                </c:pt>
                <c:pt idx="27506">
                  <c:v>1.0080337524414063E-3</c:v>
                </c:pt>
                <c:pt idx="27507">
                  <c:v>1.007080078125E-3</c:v>
                </c:pt>
                <c:pt idx="27508">
                  <c:v>1.0068416595458984E-3</c:v>
                </c:pt>
                <c:pt idx="27509">
                  <c:v>1.007080078125E-3</c:v>
                </c:pt>
                <c:pt idx="27510">
                  <c:v>1.007080078125E-3</c:v>
                </c:pt>
                <c:pt idx="27511">
                  <c:v>1.0068416595458984E-3</c:v>
                </c:pt>
                <c:pt idx="27512">
                  <c:v>1.007080078125E-3</c:v>
                </c:pt>
                <c:pt idx="27513">
                  <c:v>1.007080078125E-3</c:v>
                </c:pt>
                <c:pt idx="27514">
                  <c:v>1.0068416595458984E-3</c:v>
                </c:pt>
                <c:pt idx="27515">
                  <c:v>1.007080078125E-3</c:v>
                </c:pt>
                <c:pt idx="27516">
                  <c:v>1.007080078125E-3</c:v>
                </c:pt>
                <c:pt idx="27517">
                  <c:v>1.0068416595458984E-3</c:v>
                </c:pt>
                <c:pt idx="27518">
                  <c:v>1.0080337524414063E-3</c:v>
                </c:pt>
                <c:pt idx="27519">
                  <c:v>1.007080078125E-3</c:v>
                </c:pt>
                <c:pt idx="27520">
                  <c:v>1.0068416595458984E-3</c:v>
                </c:pt>
                <c:pt idx="27521">
                  <c:v>1.007080078125E-3</c:v>
                </c:pt>
                <c:pt idx="27522">
                  <c:v>1.007080078125E-3</c:v>
                </c:pt>
                <c:pt idx="27523">
                  <c:v>1.0068416595458984E-3</c:v>
                </c:pt>
                <c:pt idx="27524">
                  <c:v>1.007080078125E-3</c:v>
                </c:pt>
                <c:pt idx="27525">
                  <c:v>1.007080078125E-3</c:v>
                </c:pt>
                <c:pt idx="27526">
                  <c:v>1.0068416595458984E-3</c:v>
                </c:pt>
                <c:pt idx="27527">
                  <c:v>1.007080078125E-3</c:v>
                </c:pt>
                <c:pt idx="27528">
                  <c:v>1.007080078125E-3</c:v>
                </c:pt>
                <c:pt idx="27529">
                  <c:v>1.0068416595458984E-3</c:v>
                </c:pt>
                <c:pt idx="27530">
                  <c:v>1.007080078125E-3</c:v>
                </c:pt>
                <c:pt idx="27531">
                  <c:v>1.0080337524414063E-3</c:v>
                </c:pt>
                <c:pt idx="27532">
                  <c:v>1.007080078125E-3</c:v>
                </c:pt>
                <c:pt idx="27533">
                  <c:v>1.0068416595458984E-3</c:v>
                </c:pt>
                <c:pt idx="27534">
                  <c:v>1.007080078125E-3</c:v>
                </c:pt>
                <c:pt idx="27535">
                  <c:v>1.007080078125E-3</c:v>
                </c:pt>
                <c:pt idx="27536">
                  <c:v>1.0068416595458984E-3</c:v>
                </c:pt>
                <c:pt idx="27537">
                  <c:v>1.007080078125E-3</c:v>
                </c:pt>
                <c:pt idx="27538">
                  <c:v>1.007080078125E-3</c:v>
                </c:pt>
                <c:pt idx="27539">
                  <c:v>1.0068416595458984E-3</c:v>
                </c:pt>
                <c:pt idx="27540">
                  <c:v>1.007080078125E-3</c:v>
                </c:pt>
                <c:pt idx="27541">
                  <c:v>1.007080078125E-3</c:v>
                </c:pt>
                <c:pt idx="27542">
                  <c:v>1.0068416595458984E-3</c:v>
                </c:pt>
                <c:pt idx="27543">
                  <c:v>1.0080337524414063E-3</c:v>
                </c:pt>
                <c:pt idx="27544">
                  <c:v>1.007080078125E-3</c:v>
                </c:pt>
                <c:pt idx="27545">
                  <c:v>1.0068416595458984E-3</c:v>
                </c:pt>
                <c:pt idx="27546">
                  <c:v>1.007080078125E-3</c:v>
                </c:pt>
                <c:pt idx="27547">
                  <c:v>1.007080078125E-3</c:v>
                </c:pt>
                <c:pt idx="27548">
                  <c:v>1.0068416595458984E-3</c:v>
                </c:pt>
                <c:pt idx="27549">
                  <c:v>1.007080078125E-3</c:v>
                </c:pt>
                <c:pt idx="27550">
                  <c:v>1.007080078125E-3</c:v>
                </c:pt>
                <c:pt idx="27551">
                  <c:v>1.0068416595458984E-3</c:v>
                </c:pt>
                <c:pt idx="27552">
                  <c:v>1.007080078125E-3</c:v>
                </c:pt>
                <c:pt idx="27553">
                  <c:v>1.007080078125E-3</c:v>
                </c:pt>
                <c:pt idx="27554">
                  <c:v>1.0068416595458984E-3</c:v>
                </c:pt>
                <c:pt idx="27555">
                  <c:v>1.007080078125E-3</c:v>
                </c:pt>
                <c:pt idx="27556">
                  <c:v>1.0080337524414063E-3</c:v>
                </c:pt>
                <c:pt idx="27557">
                  <c:v>1.007080078125E-3</c:v>
                </c:pt>
                <c:pt idx="27558">
                  <c:v>1.0068416595458984E-3</c:v>
                </c:pt>
                <c:pt idx="27559">
                  <c:v>1.007080078125E-3</c:v>
                </c:pt>
                <c:pt idx="27560">
                  <c:v>1.007080078125E-3</c:v>
                </c:pt>
                <c:pt idx="27561">
                  <c:v>1.0068416595458984E-3</c:v>
                </c:pt>
                <c:pt idx="27562">
                  <c:v>1.007080078125E-3</c:v>
                </c:pt>
                <c:pt idx="27563">
                  <c:v>1.007080078125E-3</c:v>
                </c:pt>
                <c:pt idx="27564">
                  <c:v>1.0068416595458984E-3</c:v>
                </c:pt>
                <c:pt idx="27565">
                  <c:v>1.007080078125E-3</c:v>
                </c:pt>
                <c:pt idx="27566">
                  <c:v>1.007080078125E-3</c:v>
                </c:pt>
                <c:pt idx="27567">
                  <c:v>1.0068416595458984E-3</c:v>
                </c:pt>
                <c:pt idx="27568">
                  <c:v>1.0080337524414063E-3</c:v>
                </c:pt>
                <c:pt idx="27569">
                  <c:v>1.007080078125E-3</c:v>
                </c:pt>
                <c:pt idx="27570">
                  <c:v>1.0068416595458984E-3</c:v>
                </c:pt>
                <c:pt idx="27571">
                  <c:v>1.007080078125E-3</c:v>
                </c:pt>
                <c:pt idx="27572">
                  <c:v>1.007080078125E-3</c:v>
                </c:pt>
                <c:pt idx="27573">
                  <c:v>1.0068416595458984E-3</c:v>
                </c:pt>
                <c:pt idx="27574">
                  <c:v>1.007080078125E-3</c:v>
                </c:pt>
                <c:pt idx="27575">
                  <c:v>1.007080078125E-3</c:v>
                </c:pt>
                <c:pt idx="27576">
                  <c:v>1.0068416595458984E-3</c:v>
                </c:pt>
                <c:pt idx="27577">
                  <c:v>1.007080078125E-3</c:v>
                </c:pt>
                <c:pt idx="27578">
                  <c:v>1.007080078125E-3</c:v>
                </c:pt>
                <c:pt idx="27579">
                  <c:v>1.0068416595458984E-3</c:v>
                </c:pt>
                <c:pt idx="27580">
                  <c:v>1.007080078125E-3</c:v>
                </c:pt>
                <c:pt idx="27581">
                  <c:v>1.0080337524414063E-3</c:v>
                </c:pt>
                <c:pt idx="27582">
                  <c:v>1.007080078125E-3</c:v>
                </c:pt>
                <c:pt idx="27583">
                  <c:v>1.0068416595458984E-3</c:v>
                </c:pt>
                <c:pt idx="27584">
                  <c:v>1.007080078125E-3</c:v>
                </c:pt>
                <c:pt idx="27585">
                  <c:v>1.007080078125E-3</c:v>
                </c:pt>
                <c:pt idx="27586">
                  <c:v>1.0068416595458984E-3</c:v>
                </c:pt>
                <c:pt idx="27587">
                  <c:v>1.007080078125E-3</c:v>
                </c:pt>
                <c:pt idx="27588">
                  <c:v>1.007080078125E-3</c:v>
                </c:pt>
                <c:pt idx="27589">
                  <c:v>1.0068416595458984E-3</c:v>
                </c:pt>
                <c:pt idx="27590">
                  <c:v>1.007080078125E-3</c:v>
                </c:pt>
                <c:pt idx="27591">
                  <c:v>1.007080078125E-3</c:v>
                </c:pt>
                <c:pt idx="27592">
                  <c:v>1.0068416595458984E-3</c:v>
                </c:pt>
                <c:pt idx="27593">
                  <c:v>1.0080337524414063E-3</c:v>
                </c:pt>
                <c:pt idx="27594">
                  <c:v>1.007080078125E-3</c:v>
                </c:pt>
                <c:pt idx="27595">
                  <c:v>1.0068416595458984E-3</c:v>
                </c:pt>
                <c:pt idx="27596">
                  <c:v>1.007080078125E-3</c:v>
                </c:pt>
                <c:pt idx="27597">
                  <c:v>1.007080078125E-3</c:v>
                </c:pt>
                <c:pt idx="27598">
                  <c:v>1.0068416595458984E-3</c:v>
                </c:pt>
                <c:pt idx="27599">
                  <c:v>1.007080078125E-3</c:v>
                </c:pt>
                <c:pt idx="27600">
                  <c:v>1.007080078125E-3</c:v>
                </c:pt>
                <c:pt idx="27601">
                  <c:v>1.0068416595458984E-3</c:v>
                </c:pt>
                <c:pt idx="27602">
                  <c:v>1.007080078125E-3</c:v>
                </c:pt>
                <c:pt idx="27603">
                  <c:v>1.007080078125E-3</c:v>
                </c:pt>
                <c:pt idx="27604">
                  <c:v>1.0068416595458984E-3</c:v>
                </c:pt>
                <c:pt idx="27605">
                  <c:v>1.007080078125E-3</c:v>
                </c:pt>
                <c:pt idx="27606">
                  <c:v>1.0080337524414063E-3</c:v>
                </c:pt>
                <c:pt idx="27607">
                  <c:v>1.007080078125E-3</c:v>
                </c:pt>
                <c:pt idx="27608">
                  <c:v>1.0068416595458984E-3</c:v>
                </c:pt>
                <c:pt idx="27609">
                  <c:v>1.007080078125E-3</c:v>
                </c:pt>
                <c:pt idx="27610">
                  <c:v>1.007080078125E-3</c:v>
                </c:pt>
                <c:pt idx="27611">
                  <c:v>1.0068416595458984E-3</c:v>
                </c:pt>
                <c:pt idx="27612">
                  <c:v>1.007080078125E-3</c:v>
                </c:pt>
                <c:pt idx="27613">
                  <c:v>1.007080078125E-3</c:v>
                </c:pt>
                <c:pt idx="27614">
                  <c:v>1.0068416595458984E-3</c:v>
                </c:pt>
                <c:pt idx="27615">
                  <c:v>1.007080078125E-3</c:v>
                </c:pt>
                <c:pt idx="27616">
                  <c:v>1.007080078125E-3</c:v>
                </c:pt>
                <c:pt idx="27617">
                  <c:v>1.0068416595458984E-3</c:v>
                </c:pt>
                <c:pt idx="27618">
                  <c:v>1.0080337524414063E-3</c:v>
                </c:pt>
                <c:pt idx="27619">
                  <c:v>1.007080078125E-3</c:v>
                </c:pt>
                <c:pt idx="27620">
                  <c:v>1.0068416595458984E-3</c:v>
                </c:pt>
                <c:pt idx="27621">
                  <c:v>1.007080078125E-3</c:v>
                </c:pt>
                <c:pt idx="27622">
                  <c:v>1.007080078125E-3</c:v>
                </c:pt>
                <c:pt idx="27623">
                  <c:v>1.0068416595458984E-3</c:v>
                </c:pt>
                <c:pt idx="27624">
                  <c:v>1.007080078125E-3</c:v>
                </c:pt>
                <c:pt idx="27625">
                  <c:v>1.007080078125E-3</c:v>
                </c:pt>
                <c:pt idx="27626">
                  <c:v>1.0068416595458984E-3</c:v>
                </c:pt>
                <c:pt idx="27627">
                  <c:v>1.007080078125E-3</c:v>
                </c:pt>
                <c:pt idx="27628">
                  <c:v>1.007080078125E-3</c:v>
                </c:pt>
                <c:pt idx="27629">
                  <c:v>1.0068416595458984E-3</c:v>
                </c:pt>
                <c:pt idx="27630">
                  <c:v>1.007080078125E-3</c:v>
                </c:pt>
                <c:pt idx="27631">
                  <c:v>1.0080337524414063E-3</c:v>
                </c:pt>
                <c:pt idx="27632">
                  <c:v>1.007080078125E-3</c:v>
                </c:pt>
                <c:pt idx="27633">
                  <c:v>1.0068416595458984E-3</c:v>
                </c:pt>
                <c:pt idx="27634">
                  <c:v>1.007080078125E-3</c:v>
                </c:pt>
                <c:pt idx="27635">
                  <c:v>1.007080078125E-3</c:v>
                </c:pt>
                <c:pt idx="27636">
                  <c:v>1.0068416595458984E-3</c:v>
                </c:pt>
                <c:pt idx="27637">
                  <c:v>1.007080078125E-3</c:v>
                </c:pt>
                <c:pt idx="27638">
                  <c:v>1.007080078125E-3</c:v>
                </c:pt>
                <c:pt idx="27639">
                  <c:v>1.0068416595458984E-3</c:v>
                </c:pt>
                <c:pt idx="27640">
                  <c:v>1.007080078125E-3</c:v>
                </c:pt>
                <c:pt idx="27641">
                  <c:v>1.007080078125E-3</c:v>
                </c:pt>
                <c:pt idx="27642">
                  <c:v>1.0068416595458984E-3</c:v>
                </c:pt>
                <c:pt idx="27643">
                  <c:v>1.0080337524414063E-3</c:v>
                </c:pt>
                <c:pt idx="27644">
                  <c:v>1.007080078125E-3</c:v>
                </c:pt>
                <c:pt idx="27645">
                  <c:v>1.0068416595458984E-3</c:v>
                </c:pt>
                <c:pt idx="27646">
                  <c:v>1.007080078125E-3</c:v>
                </c:pt>
                <c:pt idx="27647">
                  <c:v>1.007080078125E-3</c:v>
                </c:pt>
                <c:pt idx="27648">
                  <c:v>1.0068416595458984E-3</c:v>
                </c:pt>
                <c:pt idx="27649">
                  <c:v>1.007080078125E-3</c:v>
                </c:pt>
                <c:pt idx="27650">
                  <c:v>1.007080078125E-3</c:v>
                </c:pt>
                <c:pt idx="27651">
                  <c:v>1.0068416595458984E-3</c:v>
                </c:pt>
                <c:pt idx="27652">
                  <c:v>1.007080078125E-3</c:v>
                </c:pt>
                <c:pt idx="27653">
                  <c:v>1.007080078125E-3</c:v>
                </c:pt>
                <c:pt idx="27654">
                  <c:v>1.0068416595458984E-3</c:v>
                </c:pt>
                <c:pt idx="27655">
                  <c:v>1.007080078125E-3</c:v>
                </c:pt>
                <c:pt idx="27656">
                  <c:v>1.0080337524414063E-3</c:v>
                </c:pt>
                <c:pt idx="27657">
                  <c:v>1.007080078125E-3</c:v>
                </c:pt>
                <c:pt idx="27658">
                  <c:v>1.0068416595458984E-3</c:v>
                </c:pt>
                <c:pt idx="27659">
                  <c:v>1.007080078125E-3</c:v>
                </c:pt>
                <c:pt idx="27660">
                  <c:v>1.007080078125E-3</c:v>
                </c:pt>
                <c:pt idx="27661">
                  <c:v>1.0068416595458984E-3</c:v>
                </c:pt>
                <c:pt idx="27662">
                  <c:v>1.007080078125E-3</c:v>
                </c:pt>
                <c:pt idx="27663">
                  <c:v>1.007080078125E-3</c:v>
                </c:pt>
                <c:pt idx="27664">
                  <c:v>1.0068416595458984E-3</c:v>
                </c:pt>
                <c:pt idx="27665">
                  <c:v>1.007080078125E-3</c:v>
                </c:pt>
                <c:pt idx="27666">
                  <c:v>1.007080078125E-3</c:v>
                </c:pt>
                <c:pt idx="27667">
                  <c:v>1.0068416595458984E-3</c:v>
                </c:pt>
                <c:pt idx="27668">
                  <c:v>1.0080337524414063E-3</c:v>
                </c:pt>
                <c:pt idx="27669">
                  <c:v>1.007080078125E-3</c:v>
                </c:pt>
                <c:pt idx="27670">
                  <c:v>1.0068416595458984E-3</c:v>
                </c:pt>
                <c:pt idx="27671">
                  <c:v>1.007080078125E-3</c:v>
                </c:pt>
                <c:pt idx="27672">
                  <c:v>1.007080078125E-3</c:v>
                </c:pt>
                <c:pt idx="27673">
                  <c:v>1.0068416595458984E-3</c:v>
                </c:pt>
                <c:pt idx="27674">
                  <c:v>1.007080078125E-3</c:v>
                </c:pt>
                <c:pt idx="27675">
                  <c:v>1.007080078125E-3</c:v>
                </c:pt>
                <c:pt idx="27676">
                  <c:v>1.0068416595458984E-3</c:v>
                </c:pt>
                <c:pt idx="27677">
                  <c:v>1.007080078125E-3</c:v>
                </c:pt>
                <c:pt idx="27678">
                  <c:v>1.007080078125E-3</c:v>
                </c:pt>
                <c:pt idx="27679">
                  <c:v>1.0068416595458984E-3</c:v>
                </c:pt>
                <c:pt idx="27680">
                  <c:v>1.007080078125E-3</c:v>
                </c:pt>
                <c:pt idx="27681">
                  <c:v>1.0080337524414063E-3</c:v>
                </c:pt>
                <c:pt idx="27682">
                  <c:v>1.007080078125E-3</c:v>
                </c:pt>
                <c:pt idx="27683">
                  <c:v>1.0068416595458984E-3</c:v>
                </c:pt>
                <c:pt idx="27684">
                  <c:v>1.007080078125E-3</c:v>
                </c:pt>
                <c:pt idx="27685">
                  <c:v>1.007080078125E-3</c:v>
                </c:pt>
                <c:pt idx="27686">
                  <c:v>1.0068416595458984E-3</c:v>
                </c:pt>
                <c:pt idx="27687">
                  <c:v>1.007080078125E-3</c:v>
                </c:pt>
                <c:pt idx="27688">
                  <c:v>1.007080078125E-3</c:v>
                </c:pt>
                <c:pt idx="27689">
                  <c:v>1.0068416595458984E-3</c:v>
                </c:pt>
                <c:pt idx="27690">
                  <c:v>1.007080078125E-3</c:v>
                </c:pt>
                <c:pt idx="27691">
                  <c:v>1.0068416595458984E-3</c:v>
                </c:pt>
                <c:pt idx="27692">
                  <c:v>1.007080078125E-3</c:v>
                </c:pt>
                <c:pt idx="27693">
                  <c:v>1.0080337524414063E-3</c:v>
                </c:pt>
                <c:pt idx="27694">
                  <c:v>1.007080078125E-3</c:v>
                </c:pt>
                <c:pt idx="27695">
                  <c:v>1.0068416595458984E-3</c:v>
                </c:pt>
                <c:pt idx="27696">
                  <c:v>1.007080078125E-3</c:v>
                </c:pt>
                <c:pt idx="27697">
                  <c:v>1.007080078125E-3</c:v>
                </c:pt>
                <c:pt idx="27698">
                  <c:v>1.0068416595458984E-3</c:v>
                </c:pt>
                <c:pt idx="27699">
                  <c:v>1.007080078125E-3</c:v>
                </c:pt>
                <c:pt idx="27700">
                  <c:v>1.007080078125E-3</c:v>
                </c:pt>
                <c:pt idx="27701">
                  <c:v>1.0068416595458984E-3</c:v>
                </c:pt>
                <c:pt idx="27702">
                  <c:v>1.007080078125E-3</c:v>
                </c:pt>
                <c:pt idx="27703">
                  <c:v>1.007080078125E-3</c:v>
                </c:pt>
                <c:pt idx="27704">
                  <c:v>1.0068416595458984E-3</c:v>
                </c:pt>
                <c:pt idx="27705">
                  <c:v>1.007080078125E-3</c:v>
                </c:pt>
                <c:pt idx="27706">
                  <c:v>1.0080337524414063E-3</c:v>
                </c:pt>
                <c:pt idx="27707">
                  <c:v>1.007080078125E-3</c:v>
                </c:pt>
                <c:pt idx="27708">
                  <c:v>1.0068416595458984E-3</c:v>
                </c:pt>
                <c:pt idx="27709">
                  <c:v>1.007080078125E-3</c:v>
                </c:pt>
                <c:pt idx="27710">
                  <c:v>1.007080078125E-3</c:v>
                </c:pt>
                <c:pt idx="27711">
                  <c:v>1.0068416595458984E-3</c:v>
                </c:pt>
                <c:pt idx="27712">
                  <c:v>1.007080078125E-3</c:v>
                </c:pt>
                <c:pt idx="27713">
                  <c:v>1.0068416595458984E-3</c:v>
                </c:pt>
                <c:pt idx="27714">
                  <c:v>1.007080078125E-3</c:v>
                </c:pt>
                <c:pt idx="27715">
                  <c:v>1.007080078125E-3</c:v>
                </c:pt>
                <c:pt idx="27716">
                  <c:v>1.0068416595458984E-3</c:v>
                </c:pt>
                <c:pt idx="27717">
                  <c:v>1.007080078125E-3</c:v>
                </c:pt>
                <c:pt idx="27718">
                  <c:v>1.0080337524414063E-3</c:v>
                </c:pt>
                <c:pt idx="27719">
                  <c:v>1.007080078125E-3</c:v>
                </c:pt>
                <c:pt idx="27720">
                  <c:v>1.0068416595458984E-3</c:v>
                </c:pt>
                <c:pt idx="27721">
                  <c:v>1.007080078125E-3</c:v>
                </c:pt>
                <c:pt idx="27722">
                  <c:v>1.007080078125E-3</c:v>
                </c:pt>
                <c:pt idx="27723">
                  <c:v>1.0068416595458984E-3</c:v>
                </c:pt>
                <c:pt idx="27724">
                  <c:v>1.007080078125E-3</c:v>
                </c:pt>
                <c:pt idx="27725">
                  <c:v>1.007080078125E-3</c:v>
                </c:pt>
                <c:pt idx="27726">
                  <c:v>1.0068416595458984E-3</c:v>
                </c:pt>
                <c:pt idx="27727">
                  <c:v>1.007080078125E-3</c:v>
                </c:pt>
                <c:pt idx="27728">
                  <c:v>1.007080078125E-3</c:v>
                </c:pt>
                <c:pt idx="27729">
                  <c:v>1.0068416595458984E-3</c:v>
                </c:pt>
                <c:pt idx="27730">
                  <c:v>1.007080078125E-3</c:v>
                </c:pt>
                <c:pt idx="27731">
                  <c:v>1.0080337524414063E-3</c:v>
                </c:pt>
                <c:pt idx="27732">
                  <c:v>1.007080078125E-3</c:v>
                </c:pt>
                <c:pt idx="27733">
                  <c:v>1.0068416595458984E-3</c:v>
                </c:pt>
                <c:pt idx="27734">
                  <c:v>1.007080078125E-3</c:v>
                </c:pt>
                <c:pt idx="27735">
                  <c:v>1.0068416595458984E-3</c:v>
                </c:pt>
                <c:pt idx="27736">
                  <c:v>1.007080078125E-3</c:v>
                </c:pt>
                <c:pt idx="27737">
                  <c:v>1.007080078125E-3</c:v>
                </c:pt>
                <c:pt idx="27738">
                  <c:v>1.0068416595458984E-3</c:v>
                </c:pt>
                <c:pt idx="27739">
                  <c:v>1.007080078125E-3</c:v>
                </c:pt>
                <c:pt idx="27740">
                  <c:v>1.007080078125E-3</c:v>
                </c:pt>
                <c:pt idx="27741">
                  <c:v>1.0068416595458984E-3</c:v>
                </c:pt>
                <c:pt idx="27742">
                  <c:v>1.007080078125E-3</c:v>
                </c:pt>
                <c:pt idx="27743">
                  <c:v>1.0080337524414063E-3</c:v>
                </c:pt>
                <c:pt idx="27744">
                  <c:v>1.007080078125E-3</c:v>
                </c:pt>
                <c:pt idx="27745">
                  <c:v>1.0068416595458984E-3</c:v>
                </c:pt>
                <c:pt idx="27746">
                  <c:v>1.20849609375E-2</c:v>
                </c:pt>
                <c:pt idx="27747">
                  <c:v>1.007080078125E-3</c:v>
                </c:pt>
                <c:pt idx="27748">
                  <c:v>1.007080078125E-3</c:v>
                </c:pt>
                <c:pt idx="27749">
                  <c:v>1.0068416595458984E-3</c:v>
                </c:pt>
                <c:pt idx="27750">
                  <c:v>1.007080078125E-3</c:v>
                </c:pt>
                <c:pt idx="27751">
                  <c:v>1.007080078125E-3</c:v>
                </c:pt>
                <c:pt idx="27752">
                  <c:v>1.0068416595458984E-3</c:v>
                </c:pt>
                <c:pt idx="27753">
                  <c:v>1.007080078125E-3</c:v>
                </c:pt>
                <c:pt idx="27754">
                  <c:v>1.007080078125E-3</c:v>
                </c:pt>
                <c:pt idx="27755">
                  <c:v>1.0068416595458984E-3</c:v>
                </c:pt>
                <c:pt idx="27756">
                  <c:v>1.007080078125E-3</c:v>
                </c:pt>
                <c:pt idx="27757">
                  <c:v>1.0080337524414063E-3</c:v>
                </c:pt>
                <c:pt idx="27758">
                  <c:v>1.007080078125E-3</c:v>
                </c:pt>
                <c:pt idx="27759">
                  <c:v>1.0068416595458984E-3</c:v>
                </c:pt>
                <c:pt idx="27760">
                  <c:v>1.007080078125E-3</c:v>
                </c:pt>
                <c:pt idx="27761">
                  <c:v>1.007080078125E-3</c:v>
                </c:pt>
                <c:pt idx="27762">
                  <c:v>1.0068416595458984E-3</c:v>
                </c:pt>
                <c:pt idx="27763">
                  <c:v>2.01416015625E-3</c:v>
                </c:pt>
                <c:pt idx="27764">
                  <c:v>1.0068416595458984E-3</c:v>
                </c:pt>
                <c:pt idx="27765">
                  <c:v>1.007080078125E-3</c:v>
                </c:pt>
                <c:pt idx="27766">
                  <c:v>1.007080078125E-3</c:v>
                </c:pt>
                <c:pt idx="27767">
                  <c:v>1.0068416595458984E-3</c:v>
                </c:pt>
                <c:pt idx="27768">
                  <c:v>1.007080078125E-3</c:v>
                </c:pt>
                <c:pt idx="27769">
                  <c:v>1.0080337524414063E-3</c:v>
                </c:pt>
                <c:pt idx="27770">
                  <c:v>1.0068416595458984E-3</c:v>
                </c:pt>
                <c:pt idx="27771">
                  <c:v>1.007080078125E-3</c:v>
                </c:pt>
                <c:pt idx="27772">
                  <c:v>1.007080078125E-3</c:v>
                </c:pt>
                <c:pt idx="27773">
                  <c:v>1.0068416595458984E-3</c:v>
                </c:pt>
                <c:pt idx="27774">
                  <c:v>1.007080078125E-3</c:v>
                </c:pt>
                <c:pt idx="27775">
                  <c:v>1.007080078125E-3</c:v>
                </c:pt>
                <c:pt idx="27776">
                  <c:v>1.0068416595458984E-3</c:v>
                </c:pt>
                <c:pt idx="27777">
                  <c:v>1.007080078125E-3</c:v>
                </c:pt>
                <c:pt idx="27778">
                  <c:v>1.007080078125E-3</c:v>
                </c:pt>
                <c:pt idx="27779">
                  <c:v>1.0068416595458984E-3</c:v>
                </c:pt>
                <c:pt idx="27780">
                  <c:v>1.007080078125E-3</c:v>
                </c:pt>
                <c:pt idx="27781">
                  <c:v>1.0080337524414063E-3</c:v>
                </c:pt>
                <c:pt idx="27782">
                  <c:v>1.007080078125E-3</c:v>
                </c:pt>
                <c:pt idx="27783">
                  <c:v>1.0068416595458984E-3</c:v>
                </c:pt>
                <c:pt idx="27784">
                  <c:v>1.007080078125E-3</c:v>
                </c:pt>
                <c:pt idx="27785">
                  <c:v>1.007080078125E-3</c:v>
                </c:pt>
                <c:pt idx="27786">
                  <c:v>1.0068416595458984E-3</c:v>
                </c:pt>
                <c:pt idx="27787">
                  <c:v>1.007080078125E-3</c:v>
                </c:pt>
                <c:pt idx="27788">
                  <c:v>1.007080078125E-3</c:v>
                </c:pt>
                <c:pt idx="27789">
                  <c:v>1.0068416595458984E-3</c:v>
                </c:pt>
                <c:pt idx="27790">
                  <c:v>1.007080078125E-3</c:v>
                </c:pt>
                <c:pt idx="27791">
                  <c:v>1.007080078125E-3</c:v>
                </c:pt>
                <c:pt idx="27792">
                  <c:v>1.0068416595458984E-3</c:v>
                </c:pt>
                <c:pt idx="27793">
                  <c:v>1.007080078125E-3</c:v>
                </c:pt>
                <c:pt idx="27794">
                  <c:v>1.0080337524414063E-3</c:v>
                </c:pt>
                <c:pt idx="27795">
                  <c:v>1.0068416595458984E-3</c:v>
                </c:pt>
                <c:pt idx="27796">
                  <c:v>1.007080078125E-3</c:v>
                </c:pt>
                <c:pt idx="27797">
                  <c:v>1.007080078125E-3</c:v>
                </c:pt>
                <c:pt idx="27798">
                  <c:v>1.0068416595458984E-3</c:v>
                </c:pt>
                <c:pt idx="27799">
                  <c:v>1.007080078125E-3</c:v>
                </c:pt>
                <c:pt idx="27800">
                  <c:v>1.007080078125E-3</c:v>
                </c:pt>
                <c:pt idx="27801">
                  <c:v>1.0068416595458984E-3</c:v>
                </c:pt>
                <c:pt idx="27802">
                  <c:v>1.007080078125E-3</c:v>
                </c:pt>
                <c:pt idx="27803">
                  <c:v>1.007080078125E-3</c:v>
                </c:pt>
                <c:pt idx="27804">
                  <c:v>1.0068416595458984E-3</c:v>
                </c:pt>
                <c:pt idx="27805">
                  <c:v>1.007080078125E-3</c:v>
                </c:pt>
                <c:pt idx="27806">
                  <c:v>1.0080337524414063E-3</c:v>
                </c:pt>
                <c:pt idx="27807">
                  <c:v>1.007080078125E-3</c:v>
                </c:pt>
                <c:pt idx="27808">
                  <c:v>1.0068416595458984E-3</c:v>
                </c:pt>
                <c:pt idx="27809">
                  <c:v>1.007080078125E-3</c:v>
                </c:pt>
                <c:pt idx="27810">
                  <c:v>1.007080078125E-3</c:v>
                </c:pt>
                <c:pt idx="27811">
                  <c:v>1.0068416595458984E-3</c:v>
                </c:pt>
                <c:pt idx="27812">
                  <c:v>1.007080078125E-3</c:v>
                </c:pt>
                <c:pt idx="27813">
                  <c:v>1.007080078125E-3</c:v>
                </c:pt>
                <c:pt idx="27814">
                  <c:v>1.0068416595458984E-3</c:v>
                </c:pt>
                <c:pt idx="27815">
                  <c:v>1.007080078125E-3</c:v>
                </c:pt>
                <c:pt idx="27816">
                  <c:v>1.007080078125E-3</c:v>
                </c:pt>
                <c:pt idx="27817">
                  <c:v>1.0068416595458984E-3</c:v>
                </c:pt>
                <c:pt idx="27818">
                  <c:v>1.007080078125E-3</c:v>
                </c:pt>
                <c:pt idx="27819">
                  <c:v>1.0080337524414063E-3</c:v>
                </c:pt>
                <c:pt idx="27820">
                  <c:v>1.0068416595458984E-3</c:v>
                </c:pt>
                <c:pt idx="27821">
                  <c:v>1.007080078125E-3</c:v>
                </c:pt>
                <c:pt idx="27822">
                  <c:v>1.007080078125E-3</c:v>
                </c:pt>
                <c:pt idx="27823">
                  <c:v>1.0068416595458984E-3</c:v>
                </c:pt>
                <c:pt idx="27824">
                  <c:v>1.007080078125E-3</c:v>
                </c:pt>
                <c:pt idx="27825">
                  <c:v>1.007080078125E-3</c:v>
                </c:pt>
                <c:pt idx="27826">
                  <c:v>1.0068416595458984E-3</c:v>
                </c:pt>
                <c:pt idx="27827">
                  <c:v>1.007080078125E-3</c:v>
                </c:pt>
                <c:pt idx="27828">
                  <c:v>1.007080078125E-3</c:v>
                </c:pt>
                <c:pt idx="27829">
                  <c:v>1.0068416595458984E-3</c:v>
                </c:pt>
                <c:pt idx="27830">
                  <c:v>1.007080078125E-3</c:v>
                </c:pt>
                <c:pt idx="27831">
                  <c:v>1.0080337524414063E-3</c:v>
                </c:pt>
                <c:pt idx="27832">
                  <c:v>1.007080078125E-3</c:v>
                </c:pt>
                <c:pt idx="27833">
                  <c:v>1.0068416595458984E-3</c:v>
                </c:pt>
                <c:pt idx="27834">
                  <c:v>1.007080078125E-3</c:v>
                </c:pt>
                <c:pt idx="27835">
                  <c:v>1.007080078125E-3</c:v>
                </c:pt>
                <c:pt idx="27836">
                  <c:v>1.0068416595458984E-3</c:v>
                </c:pt>
                <c:pt idx="27837">
                  <c:v>1.007080078125E-3</c:v>
                </c:pt>
                <c:pt idx="27838">
                  <c:v>1.007080078125E-3</c:v>
                </c:pt>
                <c:pt idx="27839">
                  <c:v>1.0068416595458984E-3</c:v>
                </c:pt>
                <c:pt idx="27840">
                  <c:v>1.007080078125E-3</c:v>
                </c:pt>
                <c:pt idx="27841">
                  <c:v>1.007080078125E-3</c:v>
                </c:pt>
                <c:pt idx="27842">
                  <c:v>1.0068416595458984E-3</c:v>
                </c:pt>
                <c:pt idx="27843">
                  <c:v>1.007080078125E-3</c:v>
                </c:pt>
                <c:pt idx="27844">
                  <c:v>1.0080337524414063E-3</c:v>
                </c:pt>
                <c:pt idx="27845">
                  <c:v>1.0068416595458984E-3</c:v>
                </c:pt>
                <c:pt idx="27846">
                  <c:v>1.007080078125E-3</c:v>
                </c:pt>
                <c:pt idx="27847">
                  <c:v>1.007080078125E-3</c:v>
                </c:pt>
                <c:pt idx="27848">
                  <c:v>1.0068416595458984E-3</c:v>
                </c:pt>
                <c:pt idx="27849">
                  <c:v>1.007080078125E-3</c:v>
                </c:pt>
                <c:pt idx="27850">
                  <c:v>1.007080078125E-3</c:v>
                </c:pt>
                <c:pt idx="27851">
                  <c:v>1.0068416595458984E-3</c:v>
                </c:pt>
                <c:pt idx="27852">
                  <c:v>1.007080078125E-3</c:v>
                </c:pt>
                <c:pt idx="27853">
                  <c:v>1.007080078125E-3</c:v>
                </c:pt>
                <c:pt idx="27854">
                  <c:v>1.0068416595458984E-3</c:v>
                </c:pt>
                <c:pt idx="27855">
                  <c:v>1.007080078125E-3</c:v>
                </c:pt>
                <c:pt idx="27856">
                  <c:v>1.0080337524414063E-3</c:v>
                </c:pt>
                <c:pt idx="27857">
                  <c:v>1.007080078125E-3</c:v>
                </c:pt>
                <c:pt idx="27858">
                  <c:v>1.0068416595458984E-3</c:v>
                </c:pt>
                <c:pt idx="27859">
                  <c:v>1.007080078125E-3</c:v>
                </c:pt>
                <c:pt idx="27860">
                  <c:v>1.007080078125E-3</c:v>
                </c:pt>
                <c:pt idx="27861">
                  <c:v>1.0068416595458984E-3</c:v>
                </c:pt>
                <c:pt idx="27862">
                  <c:v>1.007080078125E-3</c:v>
                </c:pt>
                <c:pt idx="27863">
                  <c:v>1.007080078125E-3</c:v>
                </c:pt>
                <c:pt idx="27864">
                  <c:v>1.0068416595458984E-3</c:v>
                </c:pt>
                <c:pt idx="27865">
                  <c:v>1.007080078125E-3</c:v>
                </c:pt>
                <c:pt idx="27866">
                  <c:v>1.007080078125E-3</c:v>
                </c:pt>
                <c:pt idx="27867">
                  <c:v>1.0068416595458984E-3</c:v>
                </c:pt>
                <c:pt idx="27868">
                  <c:v>1.007080078125E-3</c:v>
                </c:pt>
                <c:pt idx="27869">
                  <c:v>1.0080337524414063E-3</c:v>
                </c:pt>
                <c:pt idx="27870">
                  <c:v>1.0068416595458984E-3</c:v>
                </c:pt>
                <c:pt idx="27871">
                  <c:v>1.007080078125E-3</c:v>
                </c:pt>
                <c:pt idx="27872">
                  <c:v>1.007080078125E-3</c:v>
                </c:pt>
                <c:pt idx="27873">
                  <c:v>1.0068416595458984E-3</c:v>
                </c:pt>
                <c:pt idx="27874">
                  <c:v>1.007080078125E-3</c:v>
                </c:pt>
                <c:pt idx="27875">
                  <c:v>1.007080078125E-3</c:v>
                </c:pt>
                <c:pt idx="27876">
                  <c:v>1.0068416595458984E-3</c:v>
                </c:pt>
                <c:pt idx="27877">
                  <c:v>1.007080078125E-3</c:v>
                </c:pt>
                <c:pt idx="27878">
                  <c:v>1.007080078125E-3</c:v>
                </c:pt>
                <c:pt idx="27879">
                  <c:v>1.0068416595458984E-3</c:v>
                </c:pt>
                <c:pt idx="27880">
                  <c:v>1.007080078125E-3</c:v>
                </c:pt>
                <c:pt idx="27881">
                  <c:v>1.0080337524414063E-3</c:v>
                </c:pt>
                <c:pt idx="27882">
                  <c:v>1.007080078125E-3</c:v>
                </c:pt>
                <c:pt idx="27883">
                  <c:v>1.0068416595458984E-3</c:v>
                </c:pt>
                <c:pt idx="27884">
                  <c:v>1.007080078125E-3</c:v>
                </c:pt>
                <c:pt idx="27885">
                  <c:v>1.007080078125E-3</c:v>
                </c:pt>
                <c:pt idx="27886">
                  <c:v>1.0068416595458984E-3</c:v>
                </c:pt>
                <c:pt idx="27887">
                  <c:v>1.6113042831420898E-2</c:v>
                </c:pt>
                <c:pt idx="27888">
                  <c:v>1.007080078125E-3</c:v>
                </c:pt>
                <c:pt idx="27889">
                  <c:v>1.0068416595458984E-3</c:v>
                </c:pt>
                <c:pt idx="27890">
                  <c:v>1.409912109375E-2</c:v>
                </c:pt>
                <c:pt idx="27891">
                  <c:v>1.0080337524414063E-3</c:v>
                </c:pt>
                <c:pt idx="27892">
                  <c:v>1.0068416595458984E-3</c:v>
                </c:pt>
                <c:pt idx="27893">
                  <c:v>1.007080078125E-3</c:v>
                </c:pt>
                <c:pt idx="27894">
                  <c:v>1.007080078125E-3</c:v>
                </c:pt>
                <c:pt idx="27895">
                  <c:v>1.0068416595458984E-3</c:v>
                </c:pt>
                <c:pt idx="27896">
                  <c:v>1.007080078125E-3</c:v>
                </c:pt>
                <c:pt idx="27897">
                  <c:v>1.007080078125E-3</c:v>
                </c:pt>
                <c:pt idx="27898">
                  <c:v>1.0068416595458984E-3</c:v>
                </c:pt>
                <c:pt idx="27899">
                  <c:v>1.007080078125E-3</c:v>
                </c:pt>
                <c:pt idx="27900">
                  <c:v>1.007080078125E-3</c:v>
                </c:pt>
                <c:pt idx="27901">
                  <c:v>1.0068416595458984E-3</c:v>
                </c:pt>
                <c:pt idx="27902">
                  <c:v>1.007080078125E-3</c:v>
                </c:pt>
                <c:pt idx="27903">
                  <c:v>1.0080337524414063E-3</c:v>
                </c:pt>
                <c:pt idx="27904">
                  <c:v>1.007080078125E-3</c:v>
                </c:pt>
                <c:pt idx="27905">
                  <c:v>1.0068416595458984E-3</c:v>
                </c:pt>
                <c:pt idx="27906">
                  <c:v>1.007080078125E-3</c:v>
                </c:pt>
                <c:pt idx="27907">
                  <c:v>1.007080078125E-3</c:v>
                </c:pt>
                <c:pt idx="27908">
                  <c:v>1.0068416595458984E-3</c:v>
                </c:pt>
                <c:pt idx="27909">
                  <c:v>1.007080078125E-3</c:v>
                </c:pt>
                <c:pt idx="27910">
                  <c:v>1.007080078125E-3</c:v>
                </c:pt>
                <c:pt idx="27911">
                  <c:v>1.0068416595458984E-3</c:v>
                </c:pt>
                <c:pt idx="27912">
                  <c:v>1.007080078125E-3</c:v>
                </c:pt>
                <c:pt idx="27913">
                  <c:v>1.007080078125E-3</c:v>
                </c:pt>
                <c:pt idx="27914">
                  <c:v>1.0068416595458984E-3</c:v>
                </c:pt>
                <c:pt idx="27915">
                  <c:v>1.007080078125E-3</c:v>
                </c:pt>
                <c:pt idx="27916">
                  <c:v>1.0080337524414063E-3</c:v>
                </c:pt>
                <c:pt idx="27917">
                  <c:v>1.0068416595458984E-3</c:v>
                </c:pt>
                <c:pt idx="27918">
                  <c:v>1.007080078125E-3</c:v>
                </c:pt>
                <c:pt idx="27919">
                  <c:v>1.007080078125E-3</c:v>
                </c:pt>
                <c:pt idx="27920">
                  <c:v>1.0068416595458984E-3</c:v>
                </c:pt>
                <c:pt idx="27921">
                  <c:v>1.007080078125E-3</c:v>
                </c:pt>
                <c:pt idx="27922">
                  <c:v>1.007080078125E-3</c:v>
                </c:pt>
                <c:pt idx="27923">
                  <c:v>1.0068416595458984E-3</c:v>
                </c:pt>
                <c:pt idx="27924">
                  <c:v>2.3163080215454102E-2</c:v>
                </c:pt>
                <c:pt idx="27925">
                  <c:v>1.007080078125E-3</c:v>
                </c:pt>
                <c:pt idx="27926">
                  <c:v>1.0068416595458984E-3</c:v>
                </c:pt>
                <c:pt idx="27927">
                  <c:v>1.007080078125E-3</c:v>
                </c:pt>
                <c:pt idx="27928">
                  <c:v>1.007080078125E-3</c:v>
                </c:pt>
                <c:pt idx="27929">
                  <c:v>1.0068416595458984E-3</c:v>
                </c:pt>
                <c:pt idx="27930">
                  <c:v>1.007080078125E-3</c:v>
                </c:pt>
                <c:pt idx="27931">
                  <c:v>1.0080337524414063E-3</c:v>
                </c:pt>
                <c:pt idx="27932">
                  <c:v>1.007080078125E-3</c:v>
                </c:pt>
                <c:pt idx="27933">
                  <c:v>1.0068416595458984E-3</c:v>
                </c:pt>
                <c:pt idx="27934">
                  <c:v>1.007080078125E-3</c:v>
                </c:pt>
                <c:pt idx="27935">
                  <c:v>1.007080078125E-3</c:v>
                </c:pt>
                <c:pt idx="27936">
                  <c:v>1.0068416595458984E-3</c:v>
                </c:pt>
                <c:pt idx="27937">
                  <c:v>1.007080078125E-3</c:v>
                </c:pt>
                <c:pt idx="27938">
                  <c:v>1.007080078125E-3</c:v>
                </c:pt>
                <c:pt idx="27939">
                  <c:v>1.0068416595458984E-3</c:v>
                </c:pt>
                <c:pt idx="27940">
                  <c:v>1.007080078125E-3</c:v>
                </c:pt>
                <c:pt idx="27941">
                  <c:v>1.007080078125E-3</c:v>
                </c:pt>
                <c:pt idx="27942">
                  <c:v>1.0068416595458984E-3</c:v>
                </c:pt>
                <c:pt idx="27943">
                  <c:v>1.0080337524414063E-3</c:v>
                </c:pt>
                <c:pt idx="27944">
                  <c:v>1.007080078125E-3</c:v>
                </c:pt>
                <c:pt idx="27945">
                  <c:v>1.0068416595458984E-3</c:v>
                </c:pt>
                <c:pt idx="27946">
                  <c:v>1.007080078125E-3</c:v>
                </c:pt>
                <c:pt idx="27947">
                  <c:v>1.007080078125E-3</c:v>
                </c:pt>
                <c:pt idx="27948">
                  <c:v>1.0068416595458984E-3</c:v>
                </c:pt>
                <c:pt idx="27949">
                  <c:v>1.007080078125E-3</c:v>
                </c:pt>
                <c:pt idx="27950">
                  <c:v>1.007080078125E-3</c:v>
                </c:pt>
                <c:pt idx="27951">
                  <c:v>1.0068416595458984E-3</c:v>
                </c:pt>
                <c:pt idx="27952">
                  <c:v>1.007080078125E-3</c:v>
                </c:pt>
                <c:pt idx="27953">
                  <c:v>1.007080078125E-3</c:v>
                </c:pt>
                <c:pt idx="27954">
                  <c:v>1.0068416595458984E-3</c:v>
                </c:pt>
                <c:pt idx="27955">
                  <c:v>1.007080078125E-3</c:v>
                </c:pt>
                <c:pt idx="27956">
                  <c:v>1.0080337524414063E-3</c:v>
                </c:pt>
                <c:pt idx="27957">
                  <c:v>1.007080078125E-3</c:v>
                </c:pt>
                <c:pt idx="27958">
                  <c:v>1.0068416595458984E-3</c:v>
                </c:pt>
                <c:pt idx="27959">
                  <c:v>1.007080078125E-3</c:v>
                </c:pt>
                <c:pt idx="27960">
                  <c:v>1.007080078125E-3</c:v>
                </c:pt>
                <c:pt idx="27961">
                  <c:v>1.0068416595458984E-3</c:v>
                </c:pt>
                <c:pt idx="27962">
                  <c:v>1.007080078125E-3</c:v>
                </c:pt>
                <c:pt idx="27963">
                  <c:v>1.007080078125E-3</c:v>
                </c:pt>
                <c:pt idx="27964">
                  <c:v>1.0068416595458984E-3</c:v>
                </c:pt>
                <c:pt idx="27965">
                  <c:v>1.007080078125E-3</c:v>
                </c:pt>
                <c:pt idx="27966">
                  <c:v>1.007080078125E-3</c:v>
                </c:pt>
                <c:pt idx="27967">
                  <c:v>1.0068416595458984E-3</c:v>
                </c:pt>
                <c:pt idx="27968">
                  <c:v>1.0080337524414063E-3</c:v>
                </c:pt>
                <c:pt idx="27969">
                  <c:v>1.007080078125E-3</c:v>
                </c:pt>
                <c:pt idx="27970">
                  <c:v>1.0068416595458984E-3</c:v>
                </c:pt>
                <c:pt idx="27971">
                  <c:v>1.007080078125E-3</c:v>
                </c:pt>
                <c:pt idx="27972">
                  <c:v>1.007080078125E-3</c:v>
                </c:pt>
                <c:pt idx="27973">
                  <c:v>1.0068416595458984E-3</c:v>
                </c:pt>
                <c:pt idx="27974">
                  <c:v>1.007080078125E-3</c:v>
                </c:pt>
                <c:pt idx="27975">
                  <c:v>1.007080078125E-3</c:v>
                </c:pt>
                <c:pt idx="27976">
                  <c:v>1.0068416595458984E-3</c:v>
                </c:pt>
                <c:pt idx="27977">
                  <c:v>1.007080078125E-3</c:v>
                </c:pt>
                <c:pt idx="27978">
                  <c:v>1.007080078125E-3</c:v>
                </c:pt>
                <c:pt idx="27979">
                  <c:v>1.0068416595458984E-3</c:v>
                </c:pt>
                <c:pt idx="27980">
                  <c:v>1.007080078125E-3</c:v>
                </c:pt>
                <c:pt idx="27981">
                  <c:v>1.0080337524414063E-3</c:v>
                </c:pt>
                <c:pt idx="27982">
                  <c:v>1.007080078125E-3</c:v>
                </c:pt>
                <c:pt idx="27983">
                  <c:v>1.0068416595458984E-3</c:v>
                </c:pt>
                <c:pt idx="27984">
                  <c:v>1.007080078125E-3</c:v>
                </c:pt>
                <c:pt idx="27985">
                  <c:v>1.007080078125E-3</c:v>
                </c:pt>
                <c:pt idx="27986">
                  <c:v>1.0068416595458984E-3</c:v>
                </c:pt>
                <c:pt idx="27987">
                  <c:v>1.007080078125E-3</c:v>
                </c:pt>
                <c:pt idx="27988">
                  <c:v>1.007080078125E-3</c:v>
                </c:pt>
                <c:pt idx="27989">
                  <c:v>1.0068416595458984E-3</c:v>
                </c:pt>
                <c:pt idx="27990">
                  <c:v>1.007080078125E-3</c:v>
                </c:pt>
                <c:pt idx="27991">
                  <c:v>1.007080078125E-3</c:v>
                </c:pt>
                <c:pt idx="27992">
                  <c:v>1.0068416595458984E-3</c:v>
                </c:pt>
                <c:pt idx="27993">
                  <c:v>1.0080337524414063E-3</c:v>
                </c:pt>
                <c:pt idx="27994">
                  <c:v>1.007080078125E-3</c:v>
                </c:pt>
                <c:pt idx="27995">
                  <c:v>1.0068416595458984E-3</c:v>
                </c:pt>
                <c:pt idx="27996">
                  <c:v>1.007080078125E-3</c:v>
                </c:pt>
                <c:pt idx="27997">
                  <c:v>1.007080078125E-3</c:v>
                </c:pt>
                <c:pt idx="27998">
                  <c:v>1.0068416595458984E-3</c:v>
                </c:pt>
                <c:pt idx="27999">
                  <c:v>1.007080078125E-3</c:v>
                </c:pt>
                <c:pt idx="28000">
                  <c:v>1.007080078125E-3</c:v>
                </c:pt>
                <c:pt idx="28001">
                  <c:v>1.0068416595458984E-3</c:v>
                </c:pt>
                <c:pt idx="28002">
                  <c:v>1.007080078125E-3</c:v>
                </c:pt>
                <c:pt idx="28003">
                  <c:v>1.007080078125E-3</c:v>
                </c:pt>
                <c:pt idx="28004">
                  <c:v>1.0068416595458984E-3</c:v>
                </c:pt>
                <c:pt idx="28005">
                  <c:v>1.007080078125E-3</c:v>
                </c:pt>
                <c:pt idx="28006">
                  <c:v>1.0080337524414063E-3</c:v>
                </c:pt>
                <c:pt idx="28007">
                  <c:v>1.007080078125E-3</c:v>
                </c:pt>
                <c:pt idx="28008">
                  <c:v>1.0068416595458984E-3</c:v>
                </c:pt>
                <c:pt idx="28009">
                  <c:v>1.007080078125E-3</c:v>
                </c:pt>
                <c:pt idx="28010">
                  <c:v>1.007080078125E-3</c:v>
                </c:pt>
                <c:pt idx="28011">
                  <c:v>1.0068416595458984E-3</c:v>
                </c:pt>
                <c:pt idx="28012">
                  <c:v>1.007080078125E-3</c:v>
                </c:pt>
                <c:pt idx="28013">
                  <c:v>1.007080078125E-3</c:v>
                </c:pt>
                <c:pt idx="28014">
                  <c:v>1.0068416595458984E-3</c:v>
                </c:pt>
                <c:pt idx="28015">
                  <c:v>1.007080078125E-3</c:v>
                </c:pt>
                <c:pt idx="28016">
                  <c:v>1.007080078125E-3</c:v>
                </c:pt>
                <c:pt idx="28017">
                  <c:v>1.0068416595458984E-3</c:v>
                </c:pt>
                <c:pt idx="28018">
                  <c:v>1.0080337524414063E-3</c:v>
                </c:pt>
                <c:pt idx="28019">
                  <c:v>1.007080078125E-3</c:v>
                </c:pt>
                <c:pt idx="28020">
                  <c:v>1.0068416595458984E-3</c:v>
                </c:pt>
                <c:pt idx="28021">
                  <c:v>1.007080078125E-3</c:v>
                </c:pt>
                <c:pt idx="28022">
                  <c:v>1.007080078125E-3</c:v>
                </c:pt>
                <c:pt idx="28023">
                  <c:v>1.0068416595458984E-3</c:v>
                </c:pt>
                <c:pt idx="28024">
                  <c:v>1.007080078125E-3</c:v>
                </c:pt>
                <c:pt idx="28025">
                  <c:v>1.007080078125E-3</c:v>
                </c:pt>
                <c:pt idx="28026">
                  <c:v>1.0068416595458984E-3</c:v>
                </c:pt>
                <c:pt idx="28027">
                  <c:v>1.007080078125E-3</c:v>
                </c:pt>
                <c:pt idx="28028">
                  <c:v>1.007080078125E-3</c:v>
                </c:pt>
                <c:pt idx="28029">
                  <c:v>1.0068416595458984E-3</c:v>
                </c:pt>
                <c:pt idx="28030">
                  <c:v>1.007080078125E-3</c:v>
                </c:pt>
                <c:pt idx="28031">
                  <c:v>1.0080337524414063E-3</c:v>
                </c:pt>
                <c:pt idx="28032">
                  <c:v>1.007080078125E-3</c:v>
                </c:pt>
                <c:pt idx="28033">
                  <c:v>1.0068416595458984E-3</c:v>
                </c:pt>
                <c:pt idx="28034">
                  <c:v>1.007080078125E-3</c:v>
                </c:pt>
                <c:pt idx="28035">
                  <c:v>1.007080078125E-3</c:v>
                </c:pt>
                <c:pt idx="28036">
                  <c:v>1.0068416595458984E-3</c:v>
                </c:pt>
                <c:pt idx="28037">
                  <c:v>1.007080078125E-3</c:v>
                </c:pt>
                <c:pt idx="28038">
                  <c:v>1.007080078125E-3</c:v>
                </c:pt>
                <c:pt idx="28039">
                  <c:v>1.0068416595458984E-3</c:v>
                </c:pt>
                <c:pt idx="28040">
                  <c:v>1.007080078125E-3</c:v>
                </c:pt>
                <c:pt idx="28041">
                  <c:v>1.007080078125E-3</c:v>
                </c:pt>
                <c:pt idx="28042">
                  <c:v>1.0068416595458984E-3</c:v>
                </c:pt>
                <c:pt idx="28043">
                  <c:v>1.0080337524414063E-3</c:v>
                </c:pt>
                <c:pt idx="28044">
                  <c:v>1.007080078125E-3</c:v>
                </c:pt>
                <c:pt idx="28045">
                  <c:v>1.0068416595458984E-3</c:v>
                </c:pt>
                <c:pt idx="28046">
                  <c:v>1.007080078125E-3</c:v>
                </c:pt>
                <c:pt idx="28047">
                  <c:v>1.007080078125E-3</c:v>
                </c:pt>
                <c:pt idx="28048">
                  <c:v>1.0068416595458984E-3</c:v>
                </c:pt>
                <c:pt idx="28049">
                  <c:v>1.007080078125E-3</c:v>
                </c:pt>
                <c:pt idx="28050">
                  <c:v>1.007080078125E-3</c:v>
                </c:pt>
                <c:pt idx="28051">
                  <c:v>1.0068416595458984E-3</c:v>
                </c:pt>
                <c:pt idx="28052">
                  <c:v>1.007080078125E-3</c:v>
                </c:pt>
                <c:pt idx="28053">
                  <c:v>1.007080078125E-3</c:v>
                </c:pt>
                <c:pt idx="28054">
                  <c:v>1.0068416595458984E-3</c:v>
                </c:pt>
                <c:pt idx="28055">
                  <c:v>1.007080078125E-3</c:v>
                </c:pt>
                <c:pt idx="28056">
                  <c:v>1.0080337524414063E-3</c:v>
                </c:pt>
                <c:pt idx="28057">
                  <c:v>1.007080078125E-3</c:v>
                </c:pt>
                <c:pt idx="28058">
                  <c:v>1.0068416595458984E-3</c:v>
                </c:pt>
                <c:pt idx="28059">
                  <c:v>1.007080078125E-3</c:v>
                </c:pt>
                <c:pt idx="28060">
                  <c:v>1.007080078125E-3</c:v>
                </c:pt>
                <c:pt idx="28061">
                  <c:v>1.0068416595458984E-3</c:v>
                </c:pt>
                <c:pt idx="28062">
                  <c:v>1.007080078125E-3</c:v>
                </c:pt>
                <c:pt idx="28063">
                  <c:v>1.007080078125E-3</c:v>
                </c:pt>
                <c:pt idx="28064">
                  <c:v>1.0068416595458984E-3</c:v>
                </c:pt>
                <c:pt idx="28065">
                  <c:v>1.007080078125E-3</c:v>
                </c:pt>
                <c:pt idx="28066">
                  <c:v>1.007080078125E-3</c:v>
                </c:pt>
                <c:pt idx="28067">
                  <c:v>1.0068416595458984E-3</c:v>
                </c:pt>
                <c:pt idx="28068">
                  <c:v>1.0080337524414063E-3</c:v>
                </c:pt>
                <c:pt idx="28069">
                  <c:v>1.007080078125E-3</c:v>
                </c:pt>
                <c:pt idx="28070">
                  <c:v>1.0068416595458984E-3</c:v>
                </c:pt>
                <c:pt idx="28071">
                  <c:v>1.007080078125E-3</c:v>
                </c:pt>
                <c:pt idx="28072">
                  <c:v>1.007080078125E-3</c:v>
                </c:pt>
                <c:pt idx="28073">
                  <c:v>1.0068416595458984E-3</c:v>
                </c:pt>
                <c:pt idx="28074">
                  <c:v>1.007080078125E-3</c:v>
                </c:pt>
                <c:pt idx="28075">
                  <c:v>1.007080078125E-3</c:v>
                </c:pt>
                <c:pt idx="28076">
                  <c:v>1.0068416595458984E-3</c:v>
                </c:pt>
                <c:pt idx="28077">
                  <c:v>1.007080078125E-3</c:v>
                </c:pt>
                <c:pt idx="28078">
                  <c:v>1.007080078125E-3</c:v>
                </c:pt>
                <c:pt idx="28079">
                  <c:v>1.0068416595458984E-3</c:v>
                </c:pt>
                <c:pt idx="28080">
                  <c:v>1.007080078125E-3</c:v>
                </c:pt>
                <c:pt idx="28081">
                  <c:v>1.0080337524414063E-3</c:v>
                </c:pt>
                <c:pt idx="28082">
                  <c:v>1.007080078125E-3</c:v>
                </c:pt>
                <c:pt idx="28083">
                  <c:v>1.0068416595458984E-3</c:v>
                </c:pt>
                <c:pt idx="28084">
                  <c:v>1.007080078125E-3</c:v>
                </c:pt>
                <c:pt idx="28085">
                  <c:v>1.007080078125E-3</c:v>
                </c:pt>
                <c:pt idx="28086">
                  <c:v>1.0068416595458984E-3</c:v>
                </c:pt>
                <c:pt idx="28087">
                  <c:v>1.007080078125E-3</c:v>
                </c:pt>
                <c:pt idx="28088">
                  <c:v>1.007080078125E-3</c:v>
                </c:pt>
                <c:pt idx="28089">
                  <c:v>1.0068416595458984E-3</c:v>
                </c:pt>
                <c:pt idx="28090">
                  <c:v>1.007080078125E-3</c:v>
                </c:pt>
                <c:pt idx="28091">
                  <c:v>1.007080078125E-3</c:v>
                </c:pt>
                <c:pt idx="28092">
                  <c:v>1.0068416595458984E-3</c:v>
                </c:pt>
                <c:pt idx="28093">
                  <c:v>1.0080337524414063E-3</c:v>
                </c:pt>
                <c:pt idx="28094">
                  <c:v>1.007080078125E-3</c:v>
                </c:pt>
                <c:pt idx="28095">
                  <c:v>1.0068416595458984E-3</c:v>
                </c:pt>
                <c:pt idx="28096">
                  <c:v>1.007080078125E-3</c:v>
                </c:pt>
                <c:pt idx="28097">
                  <c:v>1.007080078125E-3</c:v>
                </c:pt>
                <c:pt idx="28098">
                  <c:v>1.0068416595458984E-3</c:v>
                </c:pt>
                <c:pt idx="28099">
                  <c:v>1.007080078125E-3</c:v>
                </c:pt>
                <c:pt idx="28100">
                  <c:v>1.007080078125E-3</c:v>
                </c:pt>
                <c:pt idx="28101">
                  <c:v>1.0068416595458984E-3</c:v>
                </c:pt>
                <c:pt idx="28102">
                  <c:v>6.0431957244873047E-3</c:v>
                </c:pt>
                <c:pt idx="28103">
                  <c:v>1.0068416595458984E-3</c:v>
                </c:pt>
                <c:pt idx="28104">
                  <c:v>1.007080078125E-3</c:v>
                </c:pt>
                <c:pt idx="28105">
                  <c:v>1.007080078125E-3</c:v>
                </c:pt>
                <c:pt idx="28106">
                  <c:v>1.0068416595458984E-3</c:v>
                </c:pt>
                <c:pt idx="28107">
                  <c:v>1.007080078125E-3</c:v>
                </c:pt>
                <c:pt idx="28108">
                  <c:v>1.007080078125E-3</c:v>
                </c:pt>
                <c:pt idx="28109">
                  <c:v>1.0068416595458984E-3</c:v>
                </c:pt>
                <c:pt idx="28110">
                  <c:v>1.007080078125E-3</c:v>
                </c:pt>
                <c:pt idx="28111">
                  <c:v>1.007080078125E-3</c:v>
                </c:pt>
                <c:pt idx="28112">
                  <c:v>1.0068416595458984E-3</c:v>
                </c:pt>
                <c:pt idx="28113">
                  <c:v>1.0080337524414063E-3</c:v>
                </c:pt>
                <c:pt idx="28114">
                  <c:v>1.007080078125E-3</c:v>
                </c:pt>
                <c:pt idx="28115">
                  <c:v>1.0068416595458984E-3</c:v>
                </c:pt>
                <c:pt idx="28116">
                  <c:v>1.007080078125E-3</c:v>
                </c:pt>
                <c:pt idx="28117">
                  <c:v>1.007080078125E-3</c:v>
                </c:pt>
                <c:pt idx="28118">
                  <c:v>1.0068416595458984E-3</c:v>
                </c:pt>
                <c:pt idx="28119">
                  <c:v>1.007080078125E-3</c:v>
                </c:pt>
                <c:pt idx="28120">
                  <c:v>1.007080078125E-3</c:v>
                </c:pt>
                <c:pt idx="28121">
                  <c:v>1.0068416595458984E-3</c:v>
                </c:pt>
                <c:pt idx="28122">
                  <c:v>1.007080078125E-3</c:v>
                </c:pt>
                <c:pt idx="28123">
                  <c:v>1.007080078125E-3</c:v>
                </c:pt>
                <c:pt idx="28124">
                  <c:v>1.0068416595458984E-3</c:v>
                </c:pt>
                <c:pt idx="28125">
                  <c:v>1.007080078125E-3</c:v>
                </c:pt>
                <c:pt idx="28126">
                  <c:v>1.0080337524414063E-3</c:v>
                </c:pt>
                <c:pt idx="28127">
                  <c:v>1.007080078125E-3</c:v>
                </c:pt>
                <c:pt idx="28128">
                  <c:v>1.0068416595458984E-3</c:v>
                </c:pt>
                <c:pt idx="28129">
                  <c:v>1.007080078125E-3</c:v>
                </c:pt>
                <c:pt idx="28130">
                  <c:v>1.007080078125E-3</c:v>
                </c:pt>
                <c:pt idx="28131">
                  <c:v>1.0068416595458984E-3</c:v>
                </c:pt>
                <c:pt idx="28132">
                  <c:v>1.007080078125E-3</c:v>
                </c:pt>
                <c:pt idx="28133">
                  <c:v>1.007080078125E-3</c:v>
                </c:pt>
                <c:pt idx="28134">
                  <c:v>1.0068416595458984E-3</c:v>
                </c:pt>
                <c:pt idx="28135">
                  <c:v>1.007080078125E-3</c:v>
                </c:pt>
                <c:pt idx="28136">
                  <c:v>1.0068416595458984E-3</c:v>
                </c:pt>
                <c:pt idx="28137">
                  <c:v>1.007080078125E-3</c:v>
                </c:pt>
                <c:pt idx="28138">
                  <c:v>1.0080337524414063E-3</c:v>
                </c:pt>
                <c:pt idx="28139">
                  <c:v>1.007080078125E-3</c:v>
                </c:pt>
                <c:pt idx="28140">
                  <c:v>1.0068416595458984E-3</c:v>
                </c:pt>
                <c:pt idx="28141">
                  <c:v>1.007080078125E-3</c:v>
                </c:pt>
                <c:pt idx="28142">
                  <c:v>1.007080078125E-3</c:v>
                </c:pt>
                <c:pt idx="28143">
                  <c:v>1.0068416595458984E-3</c:v>
                </c:pt>
                <c:pt idx="28144">
                  <c:v>1.007080078125E-3</c:v>
                </c:pt>
                <c:pt idx="28145">
                  <c:v>1.007080078125E-3</c:v>
                </c:pt>
                <c:pt idx="28146">
                  <c:v>1.0068416595458984E-3</c:v>
                </c:pt>
                <c:pt idx="28147">
                  <c:v>1.007080078125E-3</c:v>
                </c:pt>
                <c:pt idx="28148">
                  <c:v>1.007080078125E-3</c:v>
                </c:pt>
                <c:pt idx="28149">
                  <c:v>1.0068416595458984E-3</c:v>
                </c:pt>
                <c:pt idx="28150">
                  <c:v>1.007080078125E-3</c:v>
                </c:pt>
                <c:pt idx="28151">
                  <c:v>1.0080337524414063E-3</c:v>
                </c:pt>
                <c:pt idx="28152">
                  <c:v>1.007080078125E-3</c:v>
                </c:pt>
                <c:pt idx="28153">
                  <c:v>1.0068416595458984E-3</c:v>
                </c:pt>
                <c:pt idx="28154">
                  <c:v>1.007080078125E-3</c:v>
                </c:pt>
                <c:pt idx="28155">
                  <c:v>1.007080078125E-3</c:v>
                </c:pt>
                <c:pt idx="28156">
                  <c:v>1.0068416595458984E-3</c:v>
                </c:pt>
                <c:pt idx="28157">
                  <c:v>1.007080078125E-3</c:v>
                </c:pt>
                <c:pt idx="28158">
                  <c:v>1.0068416595458984E-3</c:v>
                </c:pt>
                <c:pt idx="28159">
                  <c:v>1.007080078125E-3</c:v>
                </c:pt>
                <c:pt idx="28160">
                  <c:v>1.007080078125E-3</c:v>
                </c:pt>
                <c:pt idx="28161">
                  <c:v>1.0068416595458984E-3</c:v>
                </c:pt>
                <c:pt idx="28162">
                  <c:v>1.007080078125E-3</c:v>
                </c:pt>
                <c:pt idx="28163">
                  <c:v>1.0080337524414063E-3</c:v>
                </c:pt>
                <c:pt idx="28164">
                  <c:v>1.007080078125E-3</c:v>
                </c:pt>
                <c:pt idx="28165">
                  <c:v>1.0068416595458984E-3</c:v>
                </c:pt>
                <c:pt idx="28166">
                  <c:v>1.007080078125E-3</c:v>
                </c:pt>
                <c:pt idx="28167">
                  <c:v>1.007080078125E-3</c:v>
                </c:pt>
                <c:pt idx="28168">
                  <c:v>1.0068416595458984E-3</c:v>
                </c:pt>
                <c:pt idx="28169">
                  <c:v>1.007080078125E-3</c:v>
                </c:pt>
                <c:pt idx="28170">
                  <c:v>1.007080078125E-3</c:v>
                </c:pt>
                <c:pt idx="28171">
                  <c:v>1.0068416595458984E-3</c:v>
                </c:pt>
                <c:pt idx="28172">
                  <c:v>1.007080078125E-3</c:v>
                </c:pt>
                <c:pt idx="28173">
                  <c:v>1.007080078125E-3</c:v>
                </c:pt>
                <c:pt idx="28174">
                  <c:v>1.0068416595458984E-3</c:v>
                </c:pt>
                <c:pt idx="28175">
                  <c:v>1.007080078125E-3</c:v>
                </c:pt>
                <c:pt idx="28176">
                  <c:v>1.0080337524414063E-3</c:v>
                </c:pt>
                <c:pt idx="28177">
                  <c:v>1.007080078125E-3</c:v>
                </c:pt>
                <c:pt idx="28178">
                  <c:v>1.0068416595458984E-3</c:v>
                </c:pt>
                <c:pt idx="28179">
                  <c:v>1.007080078125E-3</c:v>
                </c:pt>
                <c:pt idx="28180">
                  <c:v>1.0068416595458984E-3</c:v>
                </c:pt>
                <c:pt idx="28181">
                  <c:v>1.007080078125E-3</c:v>
                </c:pt>
                <c:pt idx="28182">
                  <c:v>1.007080078125E-3</c:v>
                </c:pt>
                <c:pt idx="28183">
                  <c:v>1.0068416595458984E-3</c:v>
                </c:pt>
                <c:pt idx="28184">
                  <c:v>1.007080078125E-3</c:v>
                </c:pt>
                <c:pt idx="28185">
                  <c:v>1.007080078125E-3</c:v>
                </c:pt>
                <c:pt idx="28186">
                  <c:v>1.0068416595458984E-3</c:v>
                </c:pt>
                <c:pt idx="28187">
                  <c:v>1.007080078125E-3</c:v>
                </c:pt>
                <c:pt idx="28188">
                  <c:v>1.0080337524414063E-3</c:v>
                </c:pt>
                <c:pt idx="28189">
                  <c:v>1.007080078125E-3</c:v>
                </c:pt>
                <c:pt idx="28190">
                  <c:v>1.0068416595458984E-3</c:v>
                </c:pt>
                <c:pt idx="28191">
                  <c:v>2.4170160293579102E-2</c:v>
                </c:pt>
                <c:pt idx="28192">
                  <c:v>1.0068416595458984E-3</c:v>
                </c:pt>
                <c:pt idx="28193">
                  <c:v>1.3092041015625E-2</c:v>
                </c:pt>
                <c:pt idx="28194">
                  <c:v>1.007080078125E-3</c:v>
                </c:pt>
                <c:pt idx="28195">
                  <c:v>1.0068416595458984E-3</c:v>
                </c:pt>
                <c:pt idx="28196">
                  <c:v>1.007080078125E-3</c:v>
                </c:pt>
                <c:pt idx="28197">
                  <c:v>1.007080078125E-3</c:v>
                </c:pt>
                <c:pt idx="28198">
                  <c:v>1.0068416595458984E-3</c:v>
                </c:pt>
                <c:pt idx="28199">
                  <c:v>1.007080078125E-3</c:v>
                </c:pt>
                <c:pt idx="28200">
                  <c:v>1.007080078125E-3</c:v>
                </c:pt>
                <c:pt idx="28201">
                  <c:v>1.0068416595458984E-3</c:v>
                </c:pt>
                <c:pt idx="28202">
                  <c:v>1.007080078125E-3</c:v>
                </c:pt>
                <c:pt idx="28203">
                  <c:v>1.0080337524414063E-3</c:v>
                </c:pt>
                <c:pt idx="28204">
                  <c:v>1.007080078125E-3</c:v>
                </c:pt>
                <c:pt idx="28205">
                  <c:v>1.0068416595458984E-3</c:v>
                </c:pt>
                <c:pt idx="28206">
                  <c:v>1.007080078125E-3</c:v>
                </c:pt>
                <c:pt idx="28207">
                  <c:v>1.007080078125E-3</c:v>
                </c:pt>
                <c:pt idx="28208">
                  <c:v>1.0068416595458984E-3</c:v>
                </c:pt>
                <c:pt idx="28209">
                  <c:v>1.007080078125E-3</c:v>
                </c:pt>
                <c:pt idx="28210">
                  <c:v>1.007080078125E-3</c:v>
                </c:pt>
                <c:pt idx="28211">
                  <c:v>1.0068416595458984E-3</c:v>
                </c:pt>
                <c:pt idx="28212">
                  <c:v>1.007080078125E-3</c:v>
                </c:pt>
                <c:pt idx="28213">
                  <c:v>1.007080078125E-3</c:v>
                </c:pt>
                <c:pt idx="28214">
                  <c:v>1.0068416595458984E-3</c:v>
                </c:pt>
                <c:pt idx="28215">
                  <c:v>1.007080078125E-3</c:v>
                </c:pt>
                <c:pt idx="28216">
                  <c:v>1.0080337524414063E-3</c:v>
                </c:pt>
                <c:pt idx="28217">
                  <c:v>1.0068416595458984E-3</c:v>
                </c:pt>
                <c:pt idx="28218">
                  <c:v>3.3233165740966797E-2</c:v>
                </c:pt>
                <c:pt idx="28219">
                  <c:v>1.0068416595458984E-3</c:v>
                </c:pt>
                <c:pt idx="28220">
                  <c:v>1.007080078125E-3</c:v>
                </c:pt>
                <c:pt idx="28221">
                  <c:v>1.0080337524414063E-3</c:v>
                </c:pt>
                <c:pt idx="28222">
                  <c:v>1.007080078125E-3</c:v>
                </c:pt>
                <c:pt idx="28223">
                  <c:v>1.0068416595458984E-3</c:v>
                </c:pt>
                <c:pt idx="28224">
                  <c:v>1.007080078125E-3</c:v>
                </c:pt>
                <c:pt idx="28225">
                  <c:v>1.007080078125E-3</c:v>
                </c:pt>
                <c:pt idx="28226">
                  <c:v>1.0068416595458984E-3</c:v>
                </c:pt>
                <c:pt idx="28227">
                  <c:v>1.007080078125E-3</c:v>
                </c:pt>
                <c:pt idx="28228">
                  <c:v>1.007080078125E-3</c:v>
                </c:pt>
                <c:pt idx="28229">
                  <c:v>1.0068416595458984E-3</c:v>
                </c:pt>
                <c:pt idx="28230">
                  <c:v>1.007080078125E-3</c:v>
                </c:pt>
                <c:pt idx="28231">
                  <c:v>1.007080078125E-3</c:v>
                </c:pt>
                <c:pt idx="28232">
                  <c:v>1.0068416595458984E-3</c:v>
                </c:pt>
                <c:pt idx="28233">
                  <c:v>1.007080078125E-3</c:v>
                </c:pt>
                <c:pt idx="28234">
                  <c:v>1.0080337524414063E-3</c:v>
                </c:pt>
                <c:pt idx="28235">
                  <c:v>1.0068416595458984E-3</c:v>
                </c:pt>
                <c:pt idx="28236">
                  <c:v>1.007080078125E-3</c:v>
                </c:pt>
                <c:pt idx="28237">
                  <c:v>1.007080078125E-3</c:v>
                </c:pt>
                <c:pt idx="28238">
                  <c:v>1.0068416595458984E-3</c:v>
                </c:pt>
                <c:pt idx="28239">
                  <c:v>1.007080078125E-3</c:v>
                </c:pt>
                <c:pt idx="28240">
                  <c:v>1.007080078125E-3</c:v>
                </c:pt>
                <c:pt idx="28241">
                  <c:v>1.0068416595458984E-3</c:v>
                </c:pt>
                <c:pt idx="28242">
                  <c:v>1.007080078125E-3</c:v>
                </c:pt>
                <c:pt idx="28243">
                  <c:v>1.007080078125E-3</c:v>
                </c:pt>
                <c:pt idx="28244">
                  <c:v>1.0068416595458984E-3</c:v>
                </c:pt>
                <c:pt idx="28245">
                  <c:v>1.007080078125E-3</c:v>
                </c:pt>
                <c:pt idx="28246">
                  <c:v>1.0080337524414063E-3</c:v>
                </c:pt>
                <c:pt idx="28247">
                  <c:v>1.007080078125E-3</c:v>
                </c:pt>
                <c:pt idx="28248">
                  <c:v>1.0068416595458984E-3</c:v>
                </c:pt>
                <c:pt idx="28249">
                  <c:v>1.007080078125E-3</c:v>
                </c:pt>
                <c:pt idx="28250">
                  <c:v>1.007080078125E-3</c:v>
                </c:pt>
                <c:pt idx="28251">
                  <c:v>1.0068416595458984E-3</c:v>
                </c:pt>
                <c:pt idx="28252">
                  <c:v>1.007080078125E-3</c:v>
                </c:pt>
                <c:pt idx="28253">
                  <c:v>1.007080078125E-3</c:v>
                </c:pt>
                <c:pt idx="28254">
                  <c:v>1.0068416595458984E-3</c:v>
                </c:pt>
                <c:pt idx="28255">
                  <c:v>1.007080078125E-3</c:v>
                </c:pt>
                <c:pt idx="28256">
                  <c:v>1.007080078125E-3</c:v>
                </c:pt>
                <c:pt idx="28257">
                  <c:v>1.0068416595458984E-3</c:v>
                </c:pt>
                <c:pt idx="28258">
                  <c:v>1.007080078125E-3</c:v>
                </c:pt>
                <c:pt idx="28259">
                  <c:v>1.0080337524414063E-3</c:v>
                </c:pt>
                <c:pt idx="28260">
                  <c:v>1.0068416595458984E-3</c:v>
                </c:pt>
                <c:pt idx="28261">
                  <c:v>1.007080078125E-3</c:v>
                </c:pt>
                <c:pt idx="28262">
                  <c:v>1.007080078125E-3</c:v>
                </c:pt>
                <c:pt idx="28263">
                  <c:v>1.0068416595458984E-3</c:v>
                </c:pt>
                <c:pt idx="28264">
                  <c:v>1.007080078125E-3</c:v>
                </c:pt>
                <c:pt idx="28265">
                  <c:v>1.007080078125E-3</c:v>
                </c:pt>
                <c:pt idx="28266">
                  <c:v>1.0068416595458984E-3</c:v>
                </c:pt>
                <c:pt idx="28267">
                  <c:v>1.007080078125E-3</c:v>
                </c:pt>
                <c:pt idx="28268">
                  <c:v>1.007080078125E-3</c:v>
                </c:pt>
                <c:pt idx="28269">
                  <c:v>1.0068416595458984E-3</c:v>
                </c:pt>
                <c:pt idx="28270">
                  <c:v>1.007080078125E-3</c:v>
                </c:pt>
                <c:pt idx="28271">
                  <c:v>1.0080337524414063E-3</c:v>
                </c:pt>
                <c:pt idx="28272">
                  <c:v>1.007080078125E-3</c:v>
                </c:pt>
                <c:pt idx="28273">
                  <c:v>1.0068416595458984E-3</c:v>
                </c:pt>
                <c:pt idx="28274">
                  <c:v>1.007080078125E-3</c:v>
                </c:pt>
                <c:pt idx="28275">
                  <c:v>1.007080078125E-3</c:v>
                </c:pt>
                <c:pt idx="28276">
                  <c:v>1.0068416595458984E-3</c:v>
                </c:pt>
                <c:pt idx="28277">
                  <c:v>1.007080078125E-3</c:v>
                </c:pt>
                <c:pt idx="28278">
                  <c:v>1.007080078125E-3</c:v>
                </c:pt>
                <c:pt idx="28279">
                  <c:v>1.0068416595458984E-3</c:v>
                </c:pt>
                <c:pt idx="28280">
                  <c:v>1.007080078125E-3</c:v>
                </c:pt>
                <c:pt idx="28281">
                  <c:v>1.007080078125E-3</c:v>
                </c:pt>
                <c:pt idx="28282">
                  <c:v>1.0068416595458984E-3</c:v>
                </c:pt>
                <c:pt idx="28283">
                  <c:v>1.007080078125E-3</c:v>
                </c:pt>
                <c:pt idx="28284">
                  <c:v>1.0080337524414063E-3</c:v>
                </c:pt>
                <c:pt idx="28285">
                  <c:v>1.0068416595458984E-3</c:v>
                </c:pt>
                <c:pt idx="28286">
                  <c:v>1.007080078125E-3</c:v>
                </c:pt>
                <c:pt idx="28287">
                  <c:v>1.007080078125E-3</c:v>
                </c:pt>
                <c:pt idx="28288">
                  <c:v>2.0139217376708984E-3</c:v>
                </c:pt>
                <c:pt idx="28289">
                  <c:v>1.007080078125E-3</c:v>
                </c:pt>
                <c:pt idx="28290">
                  <c:v>1.0068416595458984E-3</c:v>
                </c:pt>
                <c:pt idx="28291">
                  <c:v>1.007080078125E-3</c:v>
                </c:pt>
                <c:pt idx="28292">
                  <c:v>1.007080078125E-3</c:v>
                </c:pt>
                <c:pt idx="28293">
                  <c:v>1.0068416595458984E-3</c:v>
                </c:pt>
                <c:pt idx="28294">
                  <c:v>1.007080078125E-3</c:v>
                </c:pt>
                <c:pt idx="28295">
                  <c:v>1.0080337524414063E-3</c:v>
                </c:pt>
                <c:pt idx="28296">
                  <c:v>1.007080078125E-3</c:v>
                </c:pt>
                <c:pt idx="28297">
                  <c:v>1.0068416595458984E-3</c:v>
                </c:pt>
                <c:pt idx="28298">
                  <c:v>1.007080078125E-3</c:v>
                </c:pt>
                <c:pt idx="28299">
                  <c:v>1.007080078125E-3</c:v>
                </c:pt>
                <c:pt idx="28300">
                  <c:v>1.0068416595458984E-3</c:v>
                </c:pt>
                <c:pt idx="28301">
                  <c:v>1.007080078125E-3</c:v>
                </c:pt>
                <c:pt idx="28302">
                  <c:v>1.007080078125E-3</c:v>
                </c:pt>
                <c:pt idx="28303">
                  <c:v>1.0068416595458984E-3</c:v>
                </c:pt>
                <c:pt idx="28304">
                  <c:v>1.007080078125E-3</c:v>
                </c:pt>
                <c:pt idx="28305">
                  <c:v>1.007080078125E-3</c:v>
                </c:pt>
                <c:pt idx="28306">
                  <c:v>1.0068416595458984E-3</c:v>
                </c:pt>
                <c:pt idx="28307">
                  <c:v>1.007080078125E-3</c:v>
                </c:pt>
                <c:pt idx="28308">
                  <c:v>1.0080337524414063E-3</c:v>
                </c:pt>
                <c:pt idx="28309">
                  <c:v>1.0068416595458984E-3</c:v>
                </c:pt>
                <c:pt idx="28310">
                  <c:v>1.007080078125E-3</c:v>
                </c:pt>
                <c:pt idx="28311">
                  <c:v>1.007080078125E-3</c:v>
                </c:pt>
                <c:pt idx="28312">
                  <c:v>1.0068416595458984E-3</c:v>
                </c:pt>
                <c:pt idx="28313">
                  <c:v>1.007080078125E-3</c:v>
                </c:pt>
                <c:pt idx="28314">
                  <c:v>1.007080078125E-3</c:v>
                </c:pt>
                <c:pt idx="28315">
                  <c:v>1.0068416595458984E-3</c:v>
                </c:pt>
                <c:pt idx="28316">
                  <c:v>1.007080078125E-3</c:v>
                </c:pt>
                <c:pt idx="28317">
                  <c:v>1.007080078125E-3</c:v>
                </c:pt>
                <c:pt idx="28318">
                  <c:v>1.0068416595458984E-3</c:v>
                </c:pt>
                <c:pt idx="28319">
                  <c:v>1.007080078125E-3</c:v>
                </c:pt>
                <c:pt idx="28320">
                  <c:v>1.0080337524414063E-3</c:v>
                </c:pt>
                <c:pt idx="28321">
                  <c:v>1.007080078125E-3</c:v>
                </c:pt>
                <c:pt idx="28322">
                  <c:v>1.0068416595458984E-3</c:v>
                </c:pt>
                <c:pt idx="28323">
                  <c:v>3.0210018157958984E-3</c:v>
                </c:pt>
                <c:pt idx="28324">
                  <c:v>1.007080078125E-3</c:v>
                </c:pt>
                <c:pt idx="28325">
                  <c:v>1.007080078125E-3</c:v>
                </c:pt>
                <c:pt idx="28326">
                  <c:v>1.0068416595458984E-3</c:v>
                </c:pt>
                <c:pt idx="28327">
                  <c:v>1.007080078125E-3</c:v>
                </c:pt>
                <c:pt idx="28328">
                  <c:v>1.007080078125E-3</c:v>
                </c:pt>
                <c:pt idx="28329">
                  <c:v>1.0068416595458984E-3</c:v>
                </c:pt>
                <c:pt idx="28330">
                  <c:v>1.007080078125E-3</c:v>
                </c:pt>
                <c:pt idx="28331">
                  <c:v>1.0080337524414063E-3</c:v>
                </c:pt>
                <c:pt idx="28332">
                  <c:v>1.0068416595458984E-3</c:v>
                </c:pt>
                <c:pt idx="28333">
                  <c:v>1.007080078125E-3</c:v>
                </c:pt>
                <c:pt idx="28334">
                  <c:v>1.007080078125E-3</c:v>
                </c:pt>
                <c:pt idx="28335">
                  <c:v>1.0068416595458984E-3</c:v>
                </c:pt>
                <c:pt idx="28336">
                  <c:v>1.007080078125E-3</c:v>
                </c:pt>
                <c:pt idx="28337">
                  <c:v>1.007080078125E-3</c:v>
                </c:pt>
                <c:pt idx="28338">
                  <c:v>1.0068416595458984E-3</c:v>
                </c:pt>
                <c:pt idx="28339">
                  <c:v>1.007080078125E-3</c:v>
                </c:pt>
                <c:pt idx="28340">
                  <c:v>1.007080078125E-3</c:v>
                </c:pt>
                <c:pt idx="28341">
                  <c:v>1.0068416595458984E-3</c:v>
                </c:pt>
                <c:pt idx="28342">
                  <c:v>1.007080078125E-3</c:v>
                </c:pt>
                <c:pt idx="28343">
                  <c:v>1.0080337524414063E-3</c:v>
                </c:pt>
                <c:pt idx="28344">
                  <c:v>1.007080078125E-3</c:v>
                </c:pt>
                <c:pt idx="28345">
                  <c:v>1.0068416595458984E-3</c:v>
                </c:pt>
                <c:pt idx="28346">
                  <c:v>1.007080078125E-3</c:v>
                </c:pt>
                <c:pt idx="28347">
                  <c:v>1.007080078125E-3</c:v>
                </c:pt>
                <c:pt idx="28348">
                  <c:v>1.0068416595458984E-3</c:v>
                </c:pt>
                <c:pt idx="28349">
                  <c:v>1.007080078125E-3</c:v>
                </c:pt>
                <c:pt idx="28350">
                  <c:v>1.007080078125E-3</c:v>
                </c:pt>
                <c:pt idx="28351">
                  <c:v>1.0068416595458984E-3</c:v>
                </c:pt>
                <c:pt idx="28352">
                  <c:v>1.007080078125E-3</c:v>
                </c:pt>
                <c:pt idx="28353">
                  <c:v>1.007080078125E-3</c:v>
                </c:pt>
                <c:pt idx="28354">
                  <c:v>1.0068416595458984E-3</c:v>
                </c:pt>
                <c:pt idx="28355">
                  <c:v>1.0080337524414063E-3</c:v>
                </c:pt>
                <c:pt idx="28356">
                  <c:v>1.007080078125E-3</c:v>
                </c:pt>
                <c:pt idx="28357">
                  <c:v>1.0068416595458984E-3</c:v>
                </c:pt>
                <c:pt idx="28358">
                  <c:v>1.007080078125E-3</c:v>
                </c:pt>
                <c:pt idx="28359">
                  <c:v>1.007080078125E-3</c:v>
                </c:pt>
                <c:pt idx="28360">
                  <c:v>1.0068416595458984E-3</c:v>
                </c:pt>
                <c:pt idx="28361">
                  <c:v>4.0280818939208984E-3</c:v>
                </c:pt>
                <c:pt idx="28362">
                  <c:v>1.007080078125E-3</c:v>
                </c:pt>
                <c:pt idx="28363">
                  <c:v>1.0068416595458984E-3</c:v>
                </c:pt>
                <c:pt idx="28364">
                  <c:v>1.007080078125E-3</c:v>
                </c:pt>
                <c:pt idx="28365">
                  <c:v>1.0080337524414063E-3</c:v>
                </c:pt>
                <c:pt idx="28366">
                  <c:v>1.007080078125E-3</c:v>
                </c:pt>
                <c:pt idx="28367">
                  <c:v>1.0068416595458984E-3</c:v>
                </c:pt>
                <c:pt idx="28368">
                  <c:v>1.007080078125E-3</c:v>
                </c:pt>
                <c:pt idx="28369">
                  <c:v>1.007080078125E-3</c:v>
                </c:pt>
                <c:pt idx="28370">
                  <c:v>1.0068416595458984E-3</c:v>
                </c:pt>
                <c:pt idx="28371">
                  <c:v>1.007080078125E-3</c:v>
                </c:pt>
                <c:pt idx="28372">
                  <c:v>1.007080078125E-3</c:v>
                </c:pt>
                <c:pt idx="28373">
                  <c:v>1.0068416595458984E-3</c:v>
                </c:pt>
                <c:pt idx="28374">
                  <c:v>1.007080078125E-3</c:v>
                </c:pt>
                <c:pt idx="28375">
                  <c:v>1.007080078125E-3</c:v>
                </c:pt>
                <c:pt idx="28376">
                  <c:v>1.0068416595458984E-3</c:v>
                </c:pt>
                <c:pt idx="28377">
                  <c:v>1.0080337524414063E-3</c:v>
                </c:pt>
                <c:pt idx="28378">
                  <c:v>1.007080078125E-3</c:v>
                </c:pt>
                <c:pt idx="28379">
                  <c:v>1.0068416595458984E-3</c:v>
                </c:pt>
                <c:pt idx="28380">
                  <c:v>1.007080078125E-3</c:v>
                </c:pt>
                <c:pt idx="28381">
                  <c:v>1.007080078125E-3</c:v>
                </c:pt>
                <c:pt idx="28382">
                  <c:v>1.0068416595458984E-3</c:v>
                </c:pt>
                <c:pt idx="28383">
                  <c:v>1.007080078125E-3</c:v>
                </c:pt>
                <c:pt idx="28384">
                  <c:v>1.007080078125E-3</c:v>
                </c:pt>
                <c:pt idx="28385">
                  <c:v>1.0068416595458984E-3</c:v>
                </c:pt>
                <c:pt idx="28386">
                  <c:v>1.007080078125E-3</c:v>
                </c:pt>
                <c:pt idx="28387">
                  <c:v>1.007080078125E-3</c:v>
                </c:pt>
                <c:pt idx="28388">
                  <c:v>1.0068416595458984E-3</c:v>
                </c:pt>
                <c:pt idx="28389">
                  <c:v>1.007080078125E-3</c:v>
                </c:pt>
                <c:pt idx="28390">
                  <c:v>1.0080337524414063E-3</c:v>
                </c:pt>
                <c:pt idx="28391">
                  <c:v>1.007080078125E-3</c:v>
                </c:pt>
                <c:pt idx="28392">
                  <c:v>1.0068416595458984E-3</c:v>
                </c:pt>
                <c:pt idx="28393">
                  <c:v>1.007080078125E-3</c:v>
                </c:pt>
                <c:pt idx="28394">
                  <c:v>1.007080078125E-3</c:v>
                </c:pt>
                <c:pt idx="28395">
                  <c:v>1.0068416595458984E-3</c:v>
                </c:pt>
                <c:pt idx="28396">
                  <c:v>1.007080078125E-3</c:v>
                </c:pt>
                <c:pt idx="28397">
                  <c:v>1.007080078125E-3</c:v>
                </c:pt>
                <c:pt idx="28398">
                  <c:v>1.0068416595458984E-3</c:v>
                </c:pt>
                <c:pt idx="28399">
                  <c:v>1.007080078125E-3</c:v>
                </c:pt>
                <c:pt idx="28400">
                  <c:v>1.007080078125E-3</c:v>
                </c:pt>
                <c:pt idx="28401">
                  <c:v>1.0068416595458984E-3</c:v>
                </c:pt>
                <c:pt idx="28402">
                  <c:v>1.0080337524414063E-3</c:v>
                </c:pt>
                <c:pt idx="28403">
                  <c:v>1.007080078125E-3</c:v>
                </c:pt>
                <c:pt idx="28404">
                  <c:v>1.0068416595458984E-3</c:v>
                </c:pt>
                <c:pt idx="28405">
                  <c:v>2.01416015625E-3</c:v>
                </c:pt>
                <c:pt idx="28406">
                  <c:v>1.0068416595458984E-3</c:v>
                </c:pt>
                <c:pt idx="28407">
                  <c:v>1.007080078125E-3</c:v>
                </c:pt>
                <c:pt idx="28408">
                  <c:v>1.007080078125E-3</c:v>
                </c:pt>
                <c:pt idx="28409">
                  <c:v>1.0068416595458984E-3</c:v>
                </c:pt>
                <c:pt idx="28410">
                  <c:v>9.0641975402832031E-3</c:v>
                </c:pt>
                <c:pt idx="28411">
                  <c:v>1.0068416595458984E-3</c:v>
                </c:pt>
                <c:pt idx="28412">
                  <c:v>1.007080078125E-3</c:v>
                </c:pt>
                <c:pt idx="28413">
                  <c:v>1.007080078125E-3</c:v>
                </c:pt>
                <c:pt idx="28414">
                  <c:v>1.0068416595458984E-3</c:v>
                </c:pt>
                <c:pt idx="28415">
                  <c:v>1.007080078125E-3</c:v>
                </c:pt>
                <c:pt idx="28416">
                  <c:v>1.007080078125E-3</c:v>
                </c:pt>
                <c:pt idx="28417">
                  <c:v>1.0068416595458984E-3</c:v>
                </c:pt>
                <c:pt idx="28418">
                  <c:v>1.0080337524414063E-3</c:v>
                </c:pt>
                <c:pt idx="28419">
                  <c:v>1.007080078125E-3</c:v>
                </c:pt>
                <c:pt idx="28420">
                  <c:v>1.0068416595458984E-3</c:v>
                </c:pt>
                <c:pt idx="28421">
                  <c:v>1.007080078125E-3</c:v>
                </c:pt>
                <c:pt idx="28422">
                  <c:v>1.007080078125E-3</c:v>
                </c:pt>
                <c:pt idx="28423">
                  <c:v>1.0068416595458984E-3</c:v>
                </c:pt>
                <c:pt idx="28424">
                  <c:v>1.007080078125E-3</c:v>
                </c:pt>
                <c:pt idx="28425">
                  <c:v>1.007080078125E-3</c:v>
                </c:pt>
                <c:pt idx="28426">
                  <c:v>1.0068416595458984E-3</c:v>
                </c:pt>
                <c:pt idx="28427">
                  <c:v>1.007080078125E-3</c:v>
                </c:pt>
                <c:pt idx="28428">
                  <c:v>1.007080078125E-3</c:v>
                </c:pt>
                <c:pt idx="28429">
                  <c:v>1.0068416595458984E-3</c:v>
                </c:pt>
                <c:pt idx="28430">
                  <c:v>1.007080078125E-3</c:v>
                </c:pt>
                <c:pt idx="28431">
                  <c:v>1.0080337524414063E-3</c:v>
                </c:pt>
                <c:pt idx="28432">
                  <c:v>1.007080078125E-3</c:v>
                </c:pt>
                <c:pt idx="28433">
                  <c:v>1.0068416595458984E-3</c:v>
                </c:pt>
                <c:pt idx="28434">
                  <c:v>1.007080078125E-3</c:v>
                </c:pt>
                <c:pt idx="28435">
                  <c:v>1.007080078125E-3</c:v>
                </c:pt>
                <c:pt idx="28436">
                  <c:v>1.0068416595458984E-3</c:v>
                </c:pt>
                <c:pt idx="28437">
                  <c:v>1.007080078125E-3</c:v>
                </c:pt>
                <c:pt idx="28438">
                  <c:v>1.007080078125E-3</c:v>
                </c:pt>
                <c:pt idx="28439">
                  <c:v>1.0068416595458984E-3</c:v>
                </c:pt>
                <c:pt idx="28440">
                  <c:v>1.007080078125E-3</c:v>
                </c:pt>
                <c:pt idx="28441">
                  <c:v>1.007080078125E-3</c:v>
                </c:pt>
                <c:pt idx="28442">
                  <c:v>1.0068416595458984E-3</c:v>
                </c:pt>
                <c:pt idx="28443">
                  <c:v>1.0080337524414063E-3</c:v>
                </c:pt>
                <c:pt idx="28444">
                  <c:v>1.007080078125E-3</c:v>
                </c:pt>
                <c:pt idx="28445">
                  <c:v>1.0068416595458984E-3</c:v>
                </c:pt>
                <c:pt idx="28446">
                  <c:v>1.007080078125E-3</c:v>
                </c:pt>
                <c:pt idx="28447">
                  <c:v>1.007080078125E-3</c:v>
                </c:pt>
                <c:pt idx="28448">
                  <c:v>1.0068416595458984E-3</c:v>
                </c:pt>
                <c:pt idx="28449">
                  <c:v>1.007080078125E-3</c:v>
                </c:pt>
                <c:pt idx="28450">
                  <c:v>1.007080078125E-3</c:v>
                </c:pt>
                <c:pt idx="28451">
                  <c:v>1.0068416595458984E-3</c:v>
                </c:pt>
                <c:pt idx="28452">
                  <c:v>1.007080078125E-3</c:v>
                </c:pt>
                <c:pt idx="28453">
                  <c:v>1.007080078125E-3</c:v>
                </c:pt>
                <c:pt idx="28454">
                  <c:v>1.0068416595458984E-3</c:v>
                </c:pt>
                <c:pt idx="28455">
                  <c:v>1.007080078125E-3</c:v>
                </c:pt>
                <c:pt idx="28456">
                  <c:v>1.0080337524414063E-3</c:v>
                </c:pt>
                <c:pt idx="28457">
                  <c:v>1.007080078125E-3</c:v>
                </c:pt>
                <c:pt idx="28458">
                  <c:v>1.0068416595458984E-3</c:v>
                </c:pt>
                <c:pt idx="28459">
                  <c:v>1.007080078125E-3</c:v>
                </c:pt>
                <c:pt idx="28460">
                  <c:v>1.007080078125E-3</c:v>
                </c:pt>
                <c:pt idx="28461">
                  <c:v>1.0068416595458984E-3</c:v>
                </c:pt>
                <c:pt idx="28462">
                  <c:v>1.007080078125E-3</c:v>
                </c:pt>
                <c:pt idx="28463">
                  <c:v>1.007080078125E-3</c:v>
                </c:pt>
                <c:pt idx="28464">
                  <c:v>1.0068416595458984E-3</c:v>
                </c:pt>
                <c:pt idx="28465">
                  <c:v>1.007080078125E-3</c:v>
                </c:pt>
                <c:pt idx="28466">
                  <c:v>1.007080078125E-3</c:v>
                </c:pt>
                <c:pt idx="28467">
                  <c:v>1.0068416595458984E-3</c:v>
                </c:pt>
                <c:pt idx="28468">
                  <c:v>1.0080337524414063E-3</c:v>
                </c:pt>
                <c:pt idx="28469">
                  <c:v>1.007080078125E-3</c:v>
                </c:pt>
                <c:pt idx="28470">
                  <c:v>1.0068416595458984E-3</c:v>
                </c:pt>
                <c:pt idx="28471">
                  <c:v>1.007080078125E-3</c:v>
                </c:pt>
                <c:pt idx="28472">
                  <c:v>1.007080078125E-3</c:v>
                </c:pt>
                <c:pt idx="28473">
                  <c:v>1.0068416595458984E-3</c:v>
                </c:pt>
                <c:pt idx="28474">
                  <c:v>1.007080078125E-3</c:v>
                </c:pt>
                <c:pt idx="28475">
                  <c:v>1.007080078125E-3</c:v>
                </c:pt>
                <c:pt idx="28476">
                  <c:v>1.0068416595458984E-3</c:v>
                </c:pt>
                <c:pt idx="28477">
                  <c:v>1.007080078125E-3</c:v>
                </c:pt>
                <c:pt idx="28478">
                  <c:v>1.007080078125E-3</c:v>
                </c:pt>
                <c:pt idx="28479">
                  <c:v>1.0068416595458984E-3</c:v>
                </c:pt>
                <c:pt idx="28480">
                  <c:v>1.007080078125E-3</c:v>
                </c:pt>
                <c:pt idx="28481">
                  <c:v>1.0080337524414063E-3</c:v>
                </c:pt>
                <c:pt idx="28482">
                  <c:v>1.007080078125E-3</c:v>
                </c:pt>
                <c:pt idx="28483">
                  <c:v>1.0068416595458984E-3</c:v>
                </c:pt>
                <c:pt idx="28484">
                  <c:v>1.007080078125E-3</c:v>
                </c:pt>
                <c:pt idx="28485">
                  <c:v>1.007080078125E-3</c:v>
                </c:pt>
                <c:pt idx="28486">
                  <c:v>1.0068416595458984E-3</c:v>
                </c:pt>
                <c:pt idx="28487">
                  <c:v>1.007080078125E-3</c:v>
                </c:pt>
                <c:pt idx="28488">
                  <c:v>1.007080078125E-3</c:v>
                </c:pt>
                <c:pt idx="28489">
                  <c:v>1.0068416595458984E-3</c:v>
                </c:pt>
                <c:pt idx="28490">
                  <c:v>1.007080078125E-3</c:v>
                </c:pt>
                <c:pt idx="28491">
                  <c:v>1.007080078125E-3</c:v>
                </c:pt>
                <c:pt idx="28492">
                  <c:v>1.0068416595458984E-3</c:v>
                </c:pt>
                <c:pt idx="28493">
                  <c:v>1.0080337524414063E-3</c:v>
                </c:pt>
                <c:pt idx="28494">
                  <c:v>1.007080078125E-3</c:v>
                </c:pt>
                <c:pt idx="28495">
                  <c:v>1.0068416595458984E-3</c:v>
                </c:pt>
                <c:pt idx="28496">
                  <c:v>1.007080078125E-3</c:v>
                </c:pt>
                <c:pt idx="28497">
                  <c:v>1.007080078125E-3</c:v>
                </c:pt>
                <c:pt idx="28498">
                  <c:v>1.0068416595458984E-3</c:v>
                </c:pt>
                <c:pt idx="28499">
                  <c:v>1.007080078125E-3</c:v>
                </c:pt>
                <c:pt idx="28500">
                  <c:v>1.007080078125E-3</c:v>
                </c:pt>
                <c:pt idx="28501">
                  <c:v>1.0068416595458984E-3</c:v>
                </c:pt>
                <c:pt idx="28502">
                  <c:v>1.007080078125E-3</c:v>
                </c:pt>
                <c:pt idx="28503">
                  <c:v>1.007080078125E-3</c:v>
                </c:pt>
                <c:pt idx="28504">
                  <c:v>1.0068416595458984E-3</c:v>
                </c:pt>
                <c:pt idx="28505">
                  <c:v>1.007080078125E-3</c:v>
                </c:pt>
                <c:pt idx="28506">
                  <c:v>1.0080337524414063E-3</c:v>
                </c:pt>
                <c:pt idx="28507">
                  <c:v>1.007080078125E-3</c:v>
                </c:pt>
                <c:pt idx="28508">
                  <c:v>1.0068416595458984E-3</c:v>
                </c:pt>
                <c:pt idx="28509">
                  <c:v>1.007080078125E-3</c:v>
                </c:pt>
                <c:pt idx="28510">
                  <c:v>1.007080078125E-3</c:v>
                </c:pt>
                <c:pt idx="28511">
                  <c:v>1.0068416595458984E-3</c:v>
                </c:pt>
                <c:pt idx="28512">
                  <c:v>1.007080078125E-3</c:v>
                </c:pt>
                <c:pt idx="28513">
                  <c:v>1.007080078125E-3</c:v>
                </c:pt>
                <c:pt idx="28514">
                  <c:v>1.0068416595458984E-3</c:v>
                </c:pt>
                <c:pt idx="28515">
                  <c:v>1.007080078125E-3</c:v>
                </c:pt>
                <c:pt idx="28516">
                  <c:v>1.007080078125E-3</c:v>
                </c:pt>
                <c:pt idx="28517">
                  <c:v>1.0068416595458984E-3</c:v>
                </c:pt>
                <c:pt idx="28518">
                  <c:v>1.0080337524414063E-3</c:v>
                </c:pt>
                <c:pt idx="28519">
                  <c:v>1.007080078125E-3</c:v>
                </c:pt>
                <c:pt idx="28520">
                  <c:v>1.0068416595458984E-3</c:v>
                </c:pt>
                <c:pt idx="28521">
                  <c:v>1.007080078125E-3</c:v>
                </c:pt>
                <c:pt idx="28522">
                  <c:v>1.007080078125E-3</c:v>
                </c:pt>
                <c:pt idx="28523">
                  <c:v>1.0068416595458984E-3</c:v>
                </c:pt>
                <c:pt idx="28524">
                  <c:v>1.007080078125E-3</c:v>
                </c:pt>
                <c:pt idx="28525">
                  <c:v>1.007080078125E-3</c:v>
                </c:pt>
                <c:pt idx="28526">
                  <c:v>1.0068416595458984E-3</c:v>
                </c:pt>
                <c:pt idx="28527">
                  <c:v>1.007080078125E-3</c:v>
                </c:pt>
                <c:pt idx="28528">
                  <c:v>1.007080078125E-3</c:v>
                </c:pt>
                <c:pt idx="28529">
                  <c:v>1.0068416595458984E-3</c:v>
                </c:pt>
                <c:pt idx="28530">
                  <c:v>1.007080078125E-3</c:v>
                </c:pt>
                <c:pt idx="28531">
                  <c:v>1.0080337524414063E-3</c:v>
                </c:pt>
                <c:pt idx="28532">
                  <c:v>1.007080078125E-3</c:v>
                </c:pt>
                <c:pt idx="28533">
                  <c:v>1.0068416595458984E-3</c:v>
                </c:pt>
                <c:pt idx="28534">
                  <c:v>1.007080078125E-3</c:v>
                </c:pt>
                <c:pt idx="28535">
                  <c:v>1.007080078125E-3</c:v>
                </c:pt>
                <c:pt idx="28536">
                  <c:v>1.0068416595458984E-3</c:v>
                </c:pt>
                <c:pt idx="28537">
                  <c:v>1.007080078125E-3</c:v>
                </c:pt>
                <c:pt idx="28538">
                  <c:v>1.007080078125E-3</c:v>
                </c:pt>
                <c:pt idx="28539">
                  <c:v>1.0068416595458984E-3</c:v>
                </c:pt>
                <c:pt idx="28540">
                  <c:v>1.007080078125E-3</c:v>
                </c:pt>
                <c:pt idx="28541">
                  <c:v>1.007080078125E-3</c:v>
                </c:pt>
                <c:pt idx="28542">
                  <c:v>1.0068416595458984E-3</c:v>
                </c:pt>
                <c:pt idx="28543">
                  <c:v>1.0080337524414063E-3</c:v>
                </c:pt>
                <c:pt idx="28544">
                  <c:v>1.007080078125E-3</c:v>
                </c:pt>
                <c:pt idx="28545">
                  <c:v>1.0068416595458984E-3</c:v>
                </c:pt>
                <c:pt idx="28546">
                  <c:v>1.007080078125E-3</c:v>
                </c:pt>
                <c:pt idx="28547">
                  <c:v>1.007080078125E-3</c:v>
                </c:pt>
                <c:pt idx="28548">
                  <c:v>1.0068416595458984E-3</c:v>
                </c:pt>
                <c:pt idx="28549">
                  <c:v>1.007080078125E-3</c:v>
                </c:pt>
                <c:pt idx="28550">
                  <c:v>1.007080078125E-3</c:v>
                </c:pt>
                <c:pt idx="28551">
                  <c:v>1.0068416595458984E-3</c:v>
                </c:pt>
                <c:pt idx="28552">
                  <c:v>1.007080078125E-3</c:v>
                </c:pt>
                <c:pt idx="28553">
                  <c:v>1.007080078125E-3</c:v>
                </c:pt>
                <c:pt idx="28554">
                  <c:v>1.0068416595458984E-3</c:v>
                </c:pt>
                <c:pt idx="28555">
                  <c:v>1.007080078125E-3</c:v>
                </c:pt>
                <c:pt idx="28556">
                  <c:v>1.0080337524414063E-3</c:v>
                </c:pt>
                <c:pt idx="28557">
                  <c:v>1.007080078125E-3</c:v>
                </c:pt>
                <c:pt idx="28558">
                  <c:v>1.0068416595458984E-3</c:v>
                </c:pt>
                <c:pt idx="28559">
                  <c:v>1.007080078125E-3</c:v>
                </c:pt>
                <c:pt idx="28560">
                  <c:v>1.007080078125E-3</c:v>
                </c:pt>
                <c:pt idx="28561">
                  <c:v>1.0068416595458984E-3</c:v>
                </c:pt>
                <c:pt idx="28562">
                  <c:v>1.007080078125E-3</c:v>
                </c:pt>
                <c:pt idx="28563">
                  <c:v>1.007080078125E-3</c:v>
                </c:pt>
                <c:pt idx="28564">
                  <c:v>1.0068416595458984E-3</c:v>
                </c:pt>
                <c:pt idx="28565">
                  <c:v>1.007080078125E-3</c:v>
                </c:pt>
                <c:pt idx="28566">
                  <c:v>1.0068416595458984E-3</c:v>
                </c:pt>
                <c:pt idx="28567">
                  <c:v>1.007080078125E-3</c:v>
                </c:pt>
                <c:pt idx="28568">
                  <c:v>1.0080337524414063E-3</c:v>
                </c:pt>
                <c:pt idx="28569">
                  <c:v>1.007080078125E-3</c:v>
                </c:pt>
                <c:pt idx="28570">
                  <c:v>1.0068416595458984E-3</c:v>
                </c:pt>
                <c:pt idx="28571">
                  <c:v>1.007080078125E-3</c:v>
                </c:pt>
                <c:pt idx="28572">
                  <c:v>1.007080078125E-3</c:v>
                </c:pt>
                <c:pt idx="28573">
                  <c:v>1.0068416595458984E-3</c:v>
                </c:pt>
                <c:pt idx="28574">
                  <c:v>1.007080078125E-3</c:v>
                </c:pt>
                <c:pt idx="28575">
                  <c:v>1.007080078125E-3</c:v>
                </c:pt>
                <c:pt idx="28576">
                  <c:v>1.0068416595458984E-3</c:v>
                </c:pt>
                <c:pt idx="28577">
                  <c:v>1.007080078125E-3</c:v>
                </c:pt>
                <c:pt idx="28578">
                  <c:v>1.007080078125E-3</c:v>
                </c:pt>
                <c:pt idx="28579">
                  <c:v>1.0068416595458984E-3</c:v>
                </c:pt>
                <c:pt idx="28580">
                  <c:v>1.007080078125E-3</c:v>
                </c:pt>
                <c:pt idx="28581">
                  <c:v>1.0080337524414063E-3</c:v>
                </c:pt>
                <c:pt idx="28582">
                  <c:v>1.007080078125E-3</c:v>
                </c:pt>
                <c:pt idx="28583">
                  <c:v>1.0068416595458984E-3</c:v>
                </c:pt>
                <c:pt idx="28584">
                  <c:v>1.007080078125E-3</c:v>
                </c:pt>
                <c:pt idx="28585">
                  <c:v>1.007080078125E-3</c:v>
                </c:pt>
                <c:pt idx="28586">
                  <c:v>1.0068416595458984E-3</c:v>
                </c:pt>
                <c:pt idx="28587">
                  <c:v>1.007080078125E-3</c:v>
                </c:pt>
                <c:pt idx="28588">
                  <c:v>1.0068416595458984E-3</c:v>
                </c:pt>
                <c:pt idx="28589">
                  <c:v>1.007080078125E-3</c:v>
                </c:pt>
                <c:pt idx="28590">
                  <c:v>1.007080078125E-3</c:v>
                </c:pt>
                <c:pt idx="28591">
                  <c:v>1.0068416595458984E-3</c:v>
                </c:pt>
                <c:pt idx="28592">
                  <c:v>1.007080078125E-3</c:v>
                </c:pt>
                <c:pt idx="28593">
                  <c:v>1.0080337524414063E-3</c:v>
                </c:pt>
                <c:pt idx="28594">
                  <c:v>1.007080078125E-3</c:v>
                </c:pt>
                <c:pt idx="28595">
                  <c:v>1.0068416595458984E-3</c:v>
                </c:pt>
                <c:pt idx="28596">
                  <c:v>1.007080078125E-3</c:v>
                </c:pt>
                <c:pt idx="28597">
                  <c:v>1.007080078125E-3</c:v>
                </c:pt>
                <c:pt idx="28598">
                  <c:v>1.0068416595458984E-3</c:v>
                </c:pt>
                <c:pt idx="28599">
                  <c:v>1.007080078125E-3</c:v>
                </c:pt>
                <c:pt idx="28600">
                  <c:v>1.007080078125E-3</c:v>
                </c:pt>
                <c:pt idx="28601">
                  <c:v>1.0068416595458984E-3</c:v>
                </c:pt>
                <c:pt idx="28602">
                  <c:v>1.007080078125E-3</c:v>
                </c:pt>
                <c:pt idx="28603">
                  <c:v>1.007080078125E-3</c:v>
                </c:pt>
                <c:pt idx="28604">
                  <c:v>1.0068416595458984E-3</c:v>
                </c:pt>
                <c:pt idx="28605">
                  <c:v>1.007080078125E-3</c:v>
                </c:pt>
                <c:pt idx="28606">
                  <c:v>1.0080337524414063E-3</c:v>
                </c:pt>
                <c:pt idx="28607">
                  <c:v>1.007080078125E-3</c:v>
                </c:pt>
                <c:pt idx="28608">
                  <c:v>1.0068416595458984E-3</c:v>
                </c:pt>
                <c:pt idx="28609">
                  <c:v>1.007080078125E-3</c:v>
                </c:pt>
                <c:pt idx="28610">
                  <c:v>1.0068416595458984E-3</c:v>
                </c:pt>
                <c:pt idx="28611">
                  <c:v>1.007080078125E-3</c:v>
                </c:pt>
                <c:pt idx="28612">
                  <c:v>1.007080078125E-3</c:v>
                </c:pt>
                <c:pt idx="28613">
                  <c:v>1.0068416595458984E-3</c:v>
                </c:pt>
                <c:pt idx="28614">
                  <c:v>1.007080078125E-3</c:v>
                </c:pt>
                <c:pt idx="28615">
                  <c:v>1.007080078125E-3</c:v>
                </c:pt>
                <c:pt idx="28616">
                  <c:v>1.0068416595458984E-3</c:v>
                </c:pt>
                <c:pt idx="28617">
                  <c:v>1.007080078125E-3</c:v>
                </c:pt>
                <c:pt idx="28618">
                  <c:v>1.0080337524414063E-3</c:v>
                </c:pt>
                <c:pt idx="28619">
                  <c:v>1.007080078125E-3</c:v>
                </c:pt>
                <c:pt idx="28620">
                  <c:v>1.0068416595458984E-3</c:v>
                </c:pt>
                <c:pt idx="28621">
                  <c:v>1.007080078125E-3</c:v>
                </c:pt>
                <c:pt idx="28622">
                  <c:v>1.007080078125E-3</c:v>
                </c:pt>
                <c:pt idx="28623">
                  <c:v>1.0068416595458984E-3</c:v>
                </c:pt>
                <c:pt idx="28624">
                  <c:v>1.007080078125E-3</c:v>
                </c:pt>
                <c:pt idx="28625">
                  <c:v>1.007080078125E-3</c:v>
                </c:pt>
                <c:pt idx="28626">
                  <c:v>1.0068416595458984E-3</c:v>
                </c:pt>
                <c:pt idx="28627">
                  <c:v>1.007080078125E-3</c:v>
                </c:pt>
                <c:pt idx="28628">
                  <c:v>1.007080078125E-3</c:v>
                </c:pt>
                <c:pt idx="28629">
                  <c:v>1.0068416595458984E-3</c:v>
                </c:pt>
                <c:pt idx="28630">
                  <c:v>1.007080078125E-3</c:v>
                </c:pt>
                <c:pt idx="28631">
                  <c:v>1.0080337524414063E-3</c:v>
                </c:pt>
                <c:pt idx="28632">
                  <c:v>1.0068416595458984E-3</c:v>
                </c:pt>
                <c:pt idx="28633">
                  <c:v>3.0210018157958984E-3</c:v>
                </c:pt>
                <c:pt idx="28634">
                  <c:v>1.007080078125E-3</c:v>
                </c:pt>
                <c:pt idx="28635">
                  <c:v>1.007080078125E-3</c:v>
                </c:pt>
                <c:pt idx="28636">
                  <c:v>1.0068416595458984E-3</c:v>
                </c:pt>
                <c:pt idx="28637">
                  <c:v>1.007080078125E-3</c:v>
                </c:pt>
                <c:pt idx="28638">
                  <c:v>1.007080078125E-3</c:v>
                </c:pt>
                <c:pt idx="28639">
                  <c:v>1.0068416595458984E-3</c:v>
                </c:pt>
                <c:pt idx="28640">
                  <c:v>1.007080078125E-3</c:v>
                </c:pt>
                <c:pt idx="28641">
                  <c:v>1.0080337524414063E-3</c:v>
                </c:pt>
                <c:pt idx="28642">
                  <c:v>1.007080078125E-3</c:v>
                </c:pt>
                <c:pt idx="28643">
                  <c:v>1.0068416595458984E-3</c:v>
                </c:pt>
                <c:pt idx="28644">
                  <c:v>1.007080078125E-3</c:v>
                </c:pt>
                <c:pt idx="28645">
                  <c:v>1.007080078125E-3</c:v>
                </c:pt>
                <c:pt idx="28646">
                  <c:v>1.0068416595458984E-3</c:v>
                </c:pt>
                <c:pt idx="28647">
                  <c:v>1.007080078125E-3</c:v>
                </c:pt>
                <c:pt idx="28648">
                  <c:v>1.007080078125E-3</c:v>
                </c:pt>
                <c:pt idx="28649">
                  <c:v>1.0068416595458984E-3</c:v>
                </c:pt>
                <c:pt idx="28650">
                  <c:v>1.007080078125E-3</c:v>
                </c:pt>
                <c:pt idx="28651">
                  <c:v>1.007080078125E-3</c:v>
                </c:pt>
                <c:pt idx="28652">
                  <c:v>1.0068416595458984E-3</c:v>
                </c:pt>
                <c:pt idx="28653">
                  <c:v>1.007080078125E-3</c:v>
                </c:pt>
                <c:pt idx="28654">
                  <c:v>1.0080337524414063E-3</c:v>
                </c:pt>
                <c:pt idx="28655">
                  <c:v>1.0068416595458984E-3</c:v>
                </c:pt>
                <c:pt idx="28656">
                  <c:v>1.007080078125E-3</c:v>
                </c:pt>
                <c:pt idx="28657">
                  <c:v>1.007080078125E-3</c:v>
                </c:pt>
                <c:pt idx="28658">
                  <c:v>1.0068416595458984E-3</c:v>
                </c:pt>
                <c:pt idx="28659">
                  <c:v>1.007080078125E-3</c:v>
                </c:pt>
                <c:pt idx="28660">
                  <c:v>1.007080078125E-3</c:v>
                </c:pt>
                <c:pt idx="28661">
                  <c:v>1.0068416595458984E-3</c:v>
                </c:pt>
                <c:pt idx="28662">
                  <c:v>1.007080078125E-3</c:v>
                </c:pt>
                <c:pt idx="28663">
                  <c:v>1.007080078125E-3</c:v>
                </c:pt>
                <c:pt idx="28664">
                  <c:v>1.0068416595458984E-3</c:v>
                </c:pt>
                <c:pt idx="28665">
                  <c:v>1.007080078125E-3</c:v>
                </c:pt>
                <c:pt idx="28666">
                  <c:v>1.0080337524414063E-3</c:v>
                </c:pt>
                <c:pt idx="28667">
                  <c:v>1.007080078125E-3</c:v>
                </c:pt>
                <c:pt idx="28668">
                  <c:v>1.0068416595458984E-3</c:v>
                </c:pt>
                <c:pt idx="28669">
                  <c:v>1.007080078125E-3</c:v>
                </c:pt>
                <c:pt idx="28670">
                  <c:v>1.007080078125E-3</c:v>
                </c:pt>
                <c:pt idx="28671">
                  <c:v>1.0068416595458984E-3</c:v>
                </c:pt>
                <c:pt idx="28672">
                  <c:v>1.007080078125E-3</c:v>
                </c:pt>
                <c:pt idx="28673">
                  <c:v>1.007080078125E-3</c:v>
                </c:pt>
                <c:pt idx="28674">
                  <c:v>1.0068416595458984E-3</c:v>
                </c:pt>
                <c:pt idx="28675">
                  <c:v>1.007080078125E-3</c:v>
                </c:pt>
                <c:pt idx="28676">
                  <c:v>1.007080078125E-3</c:v>
                </c:pt>
                <c:pt idx="28677">
                  <c:v>1.0068416595458984E-3</c:v>
                </c:pt>
                <c:pt idx="28678">
                  <c:v>1.007080078125E-3</c:v>
                </c:pt>
                <c:pt idx="28679">
                  <c:v>1.0080337524414063E-3</c:v>
                </c:pt>
                <c:pt idx="28680">
                  <c:v>1.0068416595458984E-3</c:v>
                </c:pt>
                <c:pt idx="28681">
                  <c:v>1.007080078125E-3</c:v>
                </c:pt>
                <c:pt idx="28682">
                  <c:v>1.007080078125E-3</c:v>
                </c:pt>
                <c:pt idx="28683">
                  <c:v>1.0068416595458984E-3</c:v>
                </c:pt>
                <c:pt idx="28684">
                  <c:v>1.007080078125E-3</c:v>
                </c:pt>
                <c:pt idx="28685">
                  <c:v>1.007080078125E-3</c:v>
                </c:pt>
                <c:pt idx="28686">
                  <c:v>1.0068416595458984E-3</c:v>
                </c:pt>
                <c:pt idx="28687">
                  <c:v>1.007080078125E-3</c:v>
                </c:pt>
                <c:pt idx="28688">
                  <c:v>1.007080078125E-3</c:v>
                </c:pt>
                <c:pt idx="28689">
                  <c:v>1.0068416595458984E-3</c:v>
                </c:pt>
                <c:pt idx="28690">
                  <c:v>1.007080078125E-3</c:v>
                </c:pt>
                <c:pt idx="28691">
                  <c:v>1.0080337524414063E-3</c:v>
                </c:pt>
                <c:pt idx="28692">
                  <c:v>1.007080078125E-3</c:v>
                </c:pt>
                <c:pt idx="28693">
                  <c:v>1.0068416595458984E-3</c:v>
                </c:pt>
                <c:pt idx="28694">
                  <c:v>1.007080078125E-3</c:v>
                </c:pt>
                <c:pt idx="28695">
                  <c:v>1.007080078125E-3</c:v>
                </c:pt>
                <c:pt idx="28696">
                  <c:v>1.0068416595458984E-3</c:v>
                </c:pt>
                <c:pt idx="28697">
                  <c:v>1.007080078125E-3</c:v>
                </c:pt>
                <c:pt idx="28698">
                  <c:v>1.007080078125E-3</c:v>
                </c:pt>
                <c:pt idx="28699">
                  <c:v>1.0068416595458984E-3</c:v>
                </c:pt>
                <c:pt idx="28700">
                  <c:v>1.007080078125E-3</c:v>
                </c:pt>
                <c:pt idx="28701">
                  <c:v>1.007080078125E-3</c:v>
                </c:pt>
                <c:pt idx="28702">
                  <c:v>1.0068416595458984E-3</c:v>
                </c:pt>
                <c:pt idx="28703">
                  <c:v>1.007080078125E-3</c:v>
                </c:pt>
                <c:pt idx="28704">
                  <c:v>1.0080337524414063E-3</c:v>
                </c:pt>
                <c:pt idx="28705">
                  <c:v>1.0068416595458984E-3</c:v>
                </c:pt>
                <c:pt idx="28706">
                  <c:v>1.007080078125E-3</c:v>
                </c:pt>
                <c:pt idx="28707">
                  <c:v>1.007080078125E-3</c:v>
                </c:pt>
                <c:pt idx="28708">
                  <c:v>1.0068416595458984E-3</c:v>
                </c:pt>
                <c:pt idx="28709">
                  <c:v>1.007080078125E-3</c:v>
                </c:pt>
                <c:pt idx="28710">
                  <c:v>1.007080078125E-3</c:v>
                </c:pt>
                <c:pt idx="28711">
                  <c:v>1.0068416595458984E-3</c:v>
                </c:pt>
                <c:pt idx="28712">
                  <c:v>1.007080078125E-3</c:v>
                </c:pt>
                <c:pt idx="28713">
                  <c:v>1.007080078125E-3</c:v>
                </c:pt>
                <c:pt idx="28714">
                  <c:v>1.0068416595458984E-3</c:v>
                </c:pt>
                <c:pt idx="28715">
                  <c:v>1.007080078125E-3</c:v>
                </c:pt>
                <c:pt idx="28716">
                  <c:v>1.0080337524414063E-3</c:v>
                </c:pt>
                <c:pt idx="28717">
                  <c:v>1.007080078125E-3</c:v>
                </c:pt>
                <c:pt idx="28718">
                  <c:v>1.0068416595458984E-3</c:v>
                </c:pt>
                <c:pt idx="28719">
                  <c:v>1.007080078125E-3</c:v>
                </c:pt>
                <c:pt idx="28720">
                  <c:v>1.007080078125E-3</c:v>
                </c:pt>
                <c:pt idx="28721">
                  <c:v>1.0068416595458984E-3</c:v>
                </c:pt>
                <c:pt idx="28722">
                  <c:v>1.007080078125E-3</c:v>
                </c:pt>
                <c:pt idx="28723">
                  <c:v>1.007080078125E-3</c:v>
                </c:pt>
                <c:pt idx="28724">
                  <c:v>1.0068416595458984E-3</c:v>
                </c:pt>
                <c:pt idx="28725">
                  <c:v>1.007080078125E-3</c:v>
                </c:pt>
                <c:pt idx="28726">
                  <c:v>1.007080078125E-3</c:v>
                </c:pt>
                <c:pt idx="28727">
                  <c:v>1.0068416595458984E-3</c:v>
                </c:pt>
                <c:pt idx="28728">
                  <c:v>1.007080078125E-3</c:v>
                </c:pt>
                <c:pt idx="28729">
                  <c:v>1.0080337524414063E-3</c:v>
                </c:pt>
                <c:pt idx="28730">
                  <c:v>1.0068416595458984E-3</c:v>
                </c:pt>
                <c:pt idx="28731">
                  <c:v>1.007080078125E-3</c:v>
                </c:pt>
                <c:pt idx="28732">
                  <c:v>1.007080078125E-3</c:v>
                </c:pt>
                <c:pt idx="28733">
                  <c:v>1.0068416595458984E-3</c:v>
                </c:pt>
                <c:pt idx="28734">
                  <c:v>1.007080078125E-3</c:v>
                </c:pt>
                <c:pt idx="28735">
                  <c:v>1.007080078125E-3</c:v>
                </c:pt>
                <c:pt idx="28736">
                  <c:v>1.0068416595458984E-3</c:v>
                </c:pt>
                <c:pt idx="28737">
                  <c:v>1.007080078125E-3</c:v>
                </c:pt>
                <c:pt idx="28738">
                  <c:v>1.007080078125E-3</c:v>
                </c:pt>
                <c:pt idx="28739">
                  <c:v>1.0068416595458984E-3</c:v>
                </c:pt>
                <c:pt idx="28740">
                  <c:v>1.007080078125E-3</c:v>
                </c:pt>
                <c:pt idx="28741">
                  <c:v>1.0080337524414063E-3</c:v>
                </c:pt>
                <c:pt idx="28742">
                  <c:v>1.007080078125E-3</c:v>
                </c:pt>
                <c:pt idx="28743">
                  <c:v>1.0068416595458984E-3</c:v>
                </c:pt>
                <c:pt idx="28744">
                  <c:v>1.007080078125E-3</c:v>
                </c:pt>
                <c:pt idx="28745">
                  <c:v>1.007080078125E-3</c:v>
                </c:pt>
                <c:pt idx="28746">
                  <c:v>1.0068416595458984E-3</c:v>
                </c:pt>
                <c:pt idx="28747">
                  <c:v>1.007080078125E-3</c:v>
                </c:pt>
                <c:pt idx="28748">
                  <c:v>1.007080078125E-3</c:v>
                </c:pt>
                <c:pt idx="28749">
                  <c:v>1.0068416595458984E-3</c:v>
                </c:pt>
                <c:pt idx="28750">
                  <c:v>1.007080078125E-3</c:v>
                </c:pt>
                <c:pt idx="28751">
                  <c:v>1.007080078125E-3</c:v>
                </c:pt>
                <c:pt idx="28752">
                  <c:v>1.0068416595458984E-3</c:v>
                </c:pt>
                <c:pt idx="28753">
                  <c:v>1.007080078125E-3</c:v>
                </c:pt>
                <c:pt idx="28754">
                  <c:v>1.0080337524414063E-3</c:v>
                </c:pt>
                <c:pt idx="28755">
                  <c:v>1.0068416595458984E-3</c:v>
                </c:pt>
                <c:pt idx="28756">
                  <c:v>1.007080078125E-3</c:v>
                </c:pt>
                <c:pt idx="28757">
                  <c:v>1.007080078125E-3</c:v>
                </c:pt>
                <c:pt idx="28758">
                  <c:v>1.0068416595458984E-3</c:v>
                </c:pt>
                <c:pt idx="28759">
                  <c:v>1.007080078125E-3</c:v>
                </c:pt>
                <c:pt idx="28760">
                  <c:v>1.007080078125E-3</c:v>
                </c:pt>
                <c:pt idx="28761">
                  <c:v>1.0068416595458984E-3</c:v>
                </c:pt>
                <c:pt idx="28762">
                  <c:v>1.007080078125E-3</c:v>
                </c:pt>
                <c:pt idx="28763">
                  <c:v>1.007080078125E-3</c:v>
                </c:pt>
                <c:pt idx="28764">
                  <c:v>1.0068416595458984E-3</c:v>
                </c:pt>
                <c:pt idx="28765">
                  <c:v>1.007080078125E-3</c:v>
                </c:pt>
                <c:pt idx="28766">
                  <c:v>1.0080337524414063E-3</c:v>
                </c:pt>
                <c:pt idx="28767">
                  <c:v>1.007080078125E-3</c:v>
                </c:pt>
                <c:pt idx="28768">
                  <c:v>1.0068416595458984E-3</c:v>
                </c:pt>
                <c:pt idx="28769">
                  <c:v>1.007080078125E-3</c:v>
                </c:pt>
                <c:pt idx="28770">
                  <c:v>1.007080078125E-3</c:v>
                </c:pt>
                <c:pt idx="28771">
                  <c:v>1.0068416595458984E-3</c:v>
                </c:pt>
                <c:pt idx="28772">
                  <c:v>1.007080078125E-3</c:v>
                </c:pt>
                <c:pt idx="28773">
                  <c:v>1.007080078125E-3</c:v>
                </c:pt>
                <c:pt idx="28774">
                  <c:v>1.0068416595458984E-3</c:v>
                </c:pt>
                <c:pt idx="28775">
                  <c:v>1.007080078125E-3</c:v>
                </c:pt>
                <c:pt idx="28776">
                  <c:v>1.007080078125E-3</c:v>
                </c:pt>
                <c:pt idx="28777">
                  <c:v>1.0068416595458984E-3</c:v>
                </c:pt>
                <c:pt idx="28778">
                  <c:v>1.007080078125E-3</c:v>
                </c:pt>
                <c:pt idx="28779">
                  <c:v>1.0080337524414063E-3</c:v>
                </c:pt>
                <c:pt idx="28780">
                  <c:v>1.0068416595458984E-3</c:v>
                </c:pt>
                <c:pt idx="28781">
                  <c:v>1.007080078125E-3</c:v>
                </c:pt>
                <c:pt idx="28782">
                  <c:v>1.007080078125E-3</c:v>
                </c:pt>
                <c:pt idx="28783">
                  <c:v>1.0068416595458984E-3</c:v>
                </c:pt>
                <c:pt idx="28784">
                  <c:v>1.007080078125E-3</c:v>
                </c:pt>
                <c:pt idx="28785">
                  <c:v>1.007080078125E-3</c:v>
                </c:pt>
                <c:pt idx="28786">
                  <c:v>1.0068416595458984E-3</c:v>
                </c:pt>
                <c:pt idx="28787">
                  <c:v>1.007080078125E-3</c:v>
                </c:pt>
                <c:pt idx="28788">
                  <c:v>1.007080078125E-3</c:v>
                </c:pt>
                <c:pt idx="28789">
                  <c:v>1.0068416595458984E-3</c:v>
                </c:pt>
                <c:pt idx="28790">
                  <c:v>1.007080078125E-3</c:v>
                </c:pt>
                <c:pt idx="28791">
                  <c:v>1.0080337524414063E-3</c:v>
                </c:pt>
                <c:pt idx="28792">
                  <c:v>1.007080078125E-3</c:v>
                </c:pt>
                <c:pt idx="28793">
                  <c:v>1.0068416595458984E-3</c:v>
                </c:pt>
                <c:pt idx="28794">
                  <c:v>1.007080078125E-3</c:v>
                </c:pt>
                <c:pt idx="28795">
                  <c:v>1.007080078125E-3</c:v>
                </c:pt>
                <c:pt idx="28796">
                  <c:v>1.0068416595458984E-3</c:v>
                </c:pt>
                <c:pt idx="28797">
                  <c:v>1.007080078125E-3</c:v>
                </c:pt>
                <c:pt idx="28798">
                  <c:v>1.007080078125E-3</c:v>
                </c:pt>
                <c:pt idx="28799">
                  <c:v>1.0068416595458984E-3</c:v>
                </c:pt>
                <c:pt idx="28800">
                  <c:v>1.007080078125E-3</c:v>
                </c:pt>
                <c:pt idx="28801">
                  <c:v>1.007080078125E-3</c:v>
                </c:pt>
                <c:pt idx="28802">
                  <c:v>1.0068416595458984E-3</c:v>
                </c:pt>
                <c:pt idx="28803">
                  <c:v>1.007080078125E-3</c:v>
                </c:pt>
                <c:pt idx="28804">
                  <c:v>1.0080337524414063E-3</c:v>
                </c:pt>
                <c:pt idx="28805">
                  <c:v>1.0068416595458984E-3</c:v>
                </c:pt>
                <c:pt idx="28806">
                  <c:v>1.007080078125E-3</c:v>
                </c:pt>
                <c:pt idx="28807">
                  <c:v>1.007080078125E-3</c:v>
                </c:pt>
                <c:pt idx="28808">
                  <c:v>1.0068416595458984E-3</c:v>
                </c:pt>
                <c:pt idx="28809">
                  <c:v>1.007080078125E-3</c:v>
                </c:pt>
                <c:pt idx="28810">
                  <c:v>1.007080078125E-3</c:v>
                </c:pt>
                <c:pt idx="28811">
                  <c:v>1.0068416595458984E-3</c:v>
                </c:pt>
                <c:pt idx="28812">
                  <c:v>1.007080078125E-3</c:v>
                </c:pt>
                <c:pt idx="28813">
                  <c:v>1.007080078125E-3</c:v>
                </c:pt>
                <c:pt idx="28814">
                  <c:v>1.0068416595458984E-3</c:v>
                </c:pt>
                <c:pt idx="28815">
                  <c:v>1.007080078125E-3</c:v>
                </c:pt>
                <c:pt idx="28816">
                  <c:v>1.0080337524414063E-3</c:v>
                </c:pt>
                <c:pt idx="28817">
                  <c:v>1.007080078125E-3</c:v>
                </c:pt>
                <c:pt idx="28818">
                  <c:v>1.0068416595458984E-3</c:v>
                </c:pt>
                <c:pt idx="28819">
                  <c:v>1.007080078125E-3</c:v>
                </c:pt>
                <c:pt idx="28820">
                  <c:v>1.007080078125E-3</c:v>
                </c:pt>
                <c:pt idx="28821">
                  <c:v>1.0068416595458984E-3</c:v>
                </c:pt>
                <c:pt idx="28822">
                  <c:v>1.007080078125E-3</c:v>
                </c:pt>
                <c:pt idx="28823">
                  <c:v>1.007080078125E-3</c:v>
                </c:pt>
                <c:pt idx="28824">
                  <c:v>1.0068416595458984E-3</c:v>
                </c:pt>
                <c:pt idx="28825">
                  <c:v>1.007080078125E-3</c:v>
                </c:pt>
                <c:pt idx="28826">
                  <c:v>1.007080078125E-3</c:v>
                </c:pt>
                <c:pt idx="28827">
                  <c:v>1.0068416595458984E-3</c:v>
                </c:pt>
                <c:pt idx="28828">
                  <c:v>1.007080078125E-3</c:v>
                </c:pt>
                <c:pt idx="28829">
                  <c:v>1.0080337524414063E-3</c:v>
                </c:pt>
                <c:pt idx="28830">
                  <c:v>1.0068416595458984E-3</c:v>
                </c:pt>
                <c:pt idx="28831">
                  <c:v>1.007080078125E-3</c:v>
                </c:pt>
                <c:pt idx="28832">
                  <c:v>1.007080078125E-3</c:v>
                </c:pt>
                <c:pt idx="28833">
                  <c:v>1.0068416595458984E-3</c:v>
                </c:pt>
                <c:pt idx="28834">
                  <c:v>1.007080078125E-3</c:v>
                </c:pt>
                <c:pt idx="28835">
                  <c:v>1.007080078125E-3</c:v>
                </c:pt>
                <c:pt idx="28836">
                  <c:v>1.0068416595458984E-3</c:v>
                </c:pt>
                <c:pt idx="28837">
                  <c:v>1.007080078125E-3</c:v>
                </c:pt>
                <c:pt idx="28838">
                  <c:v>1.007080078125E-3</c:v>
                </c:pt>
                <c:pt idx="28839">
                  <c:v>1.0068416595458984E-3</c:v>
                </c:pt>
                <c:pt idx="28840">
                  <c:v>1.007080078125E-3</c:v>
                </c:pt>
                <c:pt idx="28841">
                  <c:v>1.0080337524414063E-3</c:v>
                </c:pt>
                <c:pt idx="28842">
                  <c:v>1.007080078125E-3</c:v>
                </c:pt>
                <c:pt idx="28843">
                  <c:v>1.0068416595458984E-3</c:v>
                </c:pt>
                <c:pt idx="28844">
                  <c:v>1.007080078125E-3</c:v>
                </c:pt>
                <c:pt idx="28845">
                  <c:v>1.007080078125E-3</c:v>
                </c:pt>
                <c:pt idx="28846">
                  <c:v>1.0068416595458984E-3</c:v>
                </c:pt>
                <c:pt idx="28847">
                  <c:v>1.007080078125E-3</c:v>
                </c:pt>
                <c:pt idx="28848">
                  <c:v>1.007080078125E-3</c:v>
                </c:pt>
                <c:pt idx="28849">
                  <c:v>1.0068416595458984E-3</c:v>
                </c:pt>
                <c:pt idx="28850">
                  <c:v>1.007080078125E-3</c:v>
                </c:pt>
                <c:pt idx="28851">
                  <c:v>1.007080078125E-3</c:v>
                </c:pt>
                <c:pt idx="28852">
                  <c:v>1.0068416595458984E-3</c:v>
                </c:pt>
                <c:pt idx="28853">
                  <c:v>1.0080337524414063E-3</c:v>
                </c:pt>
                <c:pt idx="28854">
                  <c:v>1.007080078125E-3</c:v>
                </c:pt>
                <c:pt idx="28855">
                  <c:v>1.0068416595458984E-3</c:v>
                </c:pt>
                <c:pt idx="28856">
                  <c:v>1.007080078125E-3</c:v>
                </c:pt>
                <c:pt idx="28857">
                  <c:v>1.007080078125E-3</c:v>
                </c:pt>
                <c:pt idx="28858">
                  <c:v>1.0068416595458984E-3</c:v>
                </c:pt>
                <c:pt idx="28859">
                  <c:v>1.007080078125E-3</c:v>
                </c:pt>
                <c:pt idx="28860">
                  <c:v>1.007080078125E-3</c:v>
                </c:pt>
                <c:pt idx="28861">
                  <c:v>1.0068416595458984E-3</c:v>
                </c:pt>
                <c:pt idx="28862">
                  <c:v>1.007080078125E-3</c:v>
                </c:pt>
                <c:pt idx="28863">
                  <c:v>1.007080078125E-3</c:v>
                </c:pt>
                <c:pt idx="28864">
                  <c:v>1.0068416595458984E-3</c:v>
                </c:pt>
                <c:pt idx="28865">
                  <c:v>1.007080078125E-3</c:v>
                </c:pt>
                <c:pt idx="28866">
                  <c:v>1.0080337524414063E-3</c:v>
                </c:pt>
                <c:pt idx="28867">
                  <c:v>1.007080078125E-3</c:v>
                </c:pt>
                <c:pt idx="28868">
                  <c:v>1.0068416595458984E-3</c:v>
                </c:pt>
                <c:pt idx="28869">
                  <c:v>1.007080078125E-3</c:v>
                </c:pt>
                <c:pt idx="28870">
                  <c:v>1.007080078125E-3</c:v>
                </c:pt>
                <c:pt idx="28871">
                  <c:v>1.0068416595458984E-3</c:v>
                </c:pt>
                <c:pt idx="28872">
                  <c:v>1.007080078125E-3</c:v>
                </c:pt>
                <c:pt idx="28873">
                  <c:v>1.007080078125E-3</c:v>
                </c:pt>
                <c:pt idx="28874">
                  <c:v>1.0068416595458984E-3</c:v>
                </c:pt>
                <c:pt idx="28875">
                  <c:v>1.007080078125E-3</c:v>
                </c:pt>
                <c:pt idx="28876">
                  <c:v>1.007080078125E-3</c:v>
                </c:pt>
                <c:pt idx="28877">
                  <c:v>1.0068416595458984E-3</c:v>
                </c:pt>
                <c:pt idx="28878">
                  <c:v>1.0080337524414063E-3</c:v>
                </c:pt>
                <c:pt idx="28879">
                  <c:v>1.007080078125E-3</c:v>
                </c:pt>
                <c:pt idx="28880">
                  <c:v>1.0068416595458984E-3</c:v>
                </c:pt>
                <c:pt idx="28881">
                  <c:v>1.007080078125E-3</c:v>
                </c:pt>
                <c:pt idx="28882">
                  <c:v>1.007080078125E-3</c:v>
                </c:pt>
                <c:pt idx="28883">
                  <c:v>1.0068416595458984E-3</c:v>
                </c:pt>
                <c:pt idx="28884">
                  <c:v>1.007080078125E-3</c:v>
                </c:pt>
                <c:pt idx="28885">
                  <c:v>1.007080078125E-3</c:v>
                </c:pt>
                <c:pt idx="28886">
                  <c:v>1.0068416595458984E-3</c:v>
                </c:pt>
                <c:pt idx="28887">
                  <c:v>1.007080078125E-3</c:v>
                </c:pt>
                <c:pt idx="28888">
                  <c:v>1.007080078125E-3</c:v>
                </c:pt>
                <c:pt idx="28889">
                  <c:v>1.0068416595458984E-3</c:v>
                </c:pt>
                <c:pt idx="28890">
                  <c:v>1.007080078125E-3</c:v>
                </c:pt>
                <c:pt idx="28891">
                  <c:v>1.0080337524414063E-3</c:v>
                </c:pt>
                <c:pt idx="28892">
                  <c:v>1.007080078125E-3</c:v>
                </c:pt>
                <c:pt idx="28893">
                  <c:v>1.0068416595458984E-3</c:v>
                </c:pt>
                <c:pt idx="28894">
                  <c:v>1.007080078125E-3</c:v>
                </c:pt>
                <c:pt idx="28895">
                  <c:v>1.007080078125E-3</c:v>
                </c:pt>
                <c:pt idx="28896">
                  <c:v>1.0068416595458984E-3</c:v>
                </c:pt>
                <c:pt idx="28897">
                  <c:v>1.007080078125E-3</c:v>
                </c:pt>
                <c:pt idx="28898">
                  <c:v>1.007080078125E-3</c:v>
                </c:pt>
                <c:pt idx="28899">
                  <c:v>1.0068416595458984E-3</c:v>
                </c:pt>
                <c:pt idx="28900">
                  <c:v>1.007080078125E-3</c:v>
                </c:pt>
                <c:pt idx="28901">
                  <c:v>1.007080078125E-3</c:v>
                </c:pt>
                <c:pt idx="28902">
                  <c:v>1.0068416595458984E-3</c:v>
                </c:pt>
                <c:pt idx="28903">
                  <c:v>1.0080337524414063E-3</c:v>
                </c:pt>
                <c:pt idx="28904">
                  <c:v>1.007080078125E-3</c:v>
                </c:pt>
                <c:pt idx="28905">
                  <c:v>1.0068416595458984E-3</c:v>
                </c:pt>
                <c:pt idx="28906">
                  <c:v>1.007080078125E-3</c:v>
                </c:pt>
                <c:pt idx="28907">
                  <c:v>1.007080078125E-3</c:v>
                </c:pt>
                <c:pt idx="28908">
                  <c:v>1.0068416595458984E-3</c:v>
                </c:pt>
                <c:pt idx="28909">
                  <c:v>1.007080078125E-3</c:v>
                </c:pt>
                <c:pt idx="28910">
                  <c:v>1.007080078125E-3</c:v>
                </c:pt>
                <c:pt idx="28911">
                  <c:v>1.0068416595458984E-3</c:v>
                </c:pt>
                <c:pt idx="28912">
                  <c:v>1.007080078125E-3</c:v>
                </c:pt>
                <c:pt idx="28913">
                  <c:v>1.007080078125E-3</c:v>
                </c:pt>
                <c:pt idx="28914">
                  <c:v>1.0068416595458984E-3</c:v>
                </c:pt>
                <c:pt idx="28915">
                  <c:v>1.007080078125E-3</c:v>
                </c:pt>
                <c:pt idx="28916">
                  <c:v>1.0080337524414063E-3</c:v>
                </c:pt>
                <c:pt idx="28917">
                  <c:v>1.007080078125E-3</c:v>
                </c:pt>
                <c:pt idx="28918">
                  <c:v>1.0068416595458984E-3</c:v>
                </c:pt>
                <c:pt idx="28919">
                  <c:v>1.007080078125E-3</c:v>
                </c:pt>
                <c:pt idx="28920">
                  <c:v>1.007080078125E-3</c:v>
                </c:pt>
                <c:pt idx="28921">
                  <c:v>1.0068416595458984E-3</c:v>
                </c:pt>
                <c:pt idx="28922">
                  <c:v>1.007080078125E-3</c:v>
                </c:pt>
                <c:pt idx="28923">
                  <c:v>1.007080078125E-3</c:v>
                </c:pt>
                <c:pt idx="28924">
                  <c:v>1.0068416595458984E-3</c:v>
                </c:pt>
                <c:pt idx="28925">
                  <c:v>1.007080078125E-3</c:v>
                </c:pt>
                <c:pt idx="28926">
                  <c:v>1.007080078125E-3</c:v>
                </c:pt>
                <c:pt idx="28927">
                  <c:v>1.0068416595458984E-3</c:v>
                </c:pt>
                <c:pt idx="28928">
                  <c:v>1.0080337524414063E-3</c:v>
                </c:pt>
                <c:pt idx="28929">
                  <c:v>1.007080078125E-3</c:v>
                </c:pt>
                <c:pt idx="28930">
                  <c:v>1.0068416595458984E-3</c:v>
                </c:pt>
                <c:pt idx="28931">
                  <c:v>1.007080078125E-3</c:v>
                </c:pt>
                <c:pt idx="28932">
                  <c:v>1.007080078125E-3</c:v>
                </c:pt>
                <c:pt idx="28933">
                  <c:v>1.0068416595458984E-3</c:v>
                </c:pt>
                <c:pt idx="28934">
                  <c:v>1.007080078125E-3</c:v>
                </c:pt>
                <c:pt idx="28935">
                  <c:v>2.0139217376708984E-3</c:v>
                </c:pt>
                <c:pt idx="28936">
                  <c:v>1.007080078125E-3</c:v>
                </c:pt>
                <c:pt idx="28937">
                  <c:v>1.007080078125E-3</c:v>
                </c:pt>
                <c:pt idx="28938">
                  <c:v>1.0068416595458984E-3</c:v>
                </c:pt>
                <c:pt idx="28939">
                  <c:v>1.007080078125E-3</c:v>
                </c:pt>
                <c:pt idx="28940">
                  <c:v>1.0080337524414063E-3</c:v>
                </c:pt>
                <c:pt idx="28941">
                  <c:v>1.007080078125E-3</c:v>
                </c:pt>
                <c:pt idx="28942">
                  <c:v>1.0068416595458984E-3</c:v>
                </c:pt>
                <c:pt idx="28943">
                  <c:v>1.007080078125E-3</c:v>
                </c:pt>
                <c:pt idx="28944">
                  <c:v>1.007080078125E-3</c:v>
                </c:pt>
                <c:pt idx="28945">
                  <c:v>1.0068416595458984E-3</c:v>
                </c:pt>
                <c:pt idx="28946">
                  <c:v>1.007080078125E-3</c:v>
                </c:pt>
                <c:pt idx="28947">
                  <c:v>5.0349235534667969E-3</c:v>
                </c:pt>
                <c:pt idx="28948">
                  <c:v>1.0080337524414063E-3</c:v>
                </c:pt>
                <c:pt idx="28949">
                  <c:v>1.007080078125E-3</c:v>
                </c:pt>
                <c:pt idx="28950">
                  <c:v>1.0068416595458984E-3</c:v>
                </c:pt>
                <c:pt idx="28951">
                  <c:v>1.007080078125E-3</c:v>
                </c:pt>
                <c:pt idx="28952">
                  <c:v>1.007080078125E-3</c:v>
                </c:pt>
                <c:pt idx="28953">
                  <c:v>1.0068416595458984E-3</c:v>
                </c:pt>
                <c:pt idx="28954">
                  <c:v>1.007080078125E-3</c:v>
                </c:pt>
                <c:pt idx="28955">
                  <c:v>1.007080078125E-3</c:v>
                </c:pt>
                <c:pt idx="28956">
                  <c:v>1.0068416595458984E-3</c:v>
                </c:pt>
                <c:pt idx="28957">
                  <c:v>1.007080078125E-3</c:v>
                </c:pt>
                <c:pt idx="28958">
                  <c:v>1.007080078125E-3</c:v>
                </c:pt>
                <c:pt idx="28959">
                  <c:v>1.0068416595458984E-3</c:v>
                </c:pt>
                <c:pt idx="28960">
                  <c:v>1.007080078125E-3</c:v>
                </c:pt>
                <c:pt idx="28961">
                  <c:v>1.0080337524414063E-3</c:v>
                </c:pt>
                <c:pt idx="28962">
                  <c:v>1.007080078125E-3</c:v>
                </c:pt>
                <c:pt idx="28963">
                  <c:v>1.0068416595458984E-3</c:v>
                </c:pt>
                <c:pt idx="28964">
                  <c:v>1.007080078125E-3</c:v>
                </c:pt>
                <c:pt idx="28965">
                  <c:v>1.007080078125E-3</c:v>
                </c:pt>
                <c:pt idx="28966">
                  <c:v>1.0068416595458984E-3</c:v>
                </c:pt>
                <c:pt idx="28967">
                  <c:v>1.007080078125E-3</c:v>
                </c:pt>
                <c:pt idx="28968">
                  <c:v>1.007080078125E-3</c:v>
                </c:pt>
                <c:pt idx="28969">
                  <c:v>1.0068416595458984E-3</c:v>
                </c:pt>
                <c:pt idx="28970">
                  <c:v>1.007080078125E-3</c:v>
                </c:pt>
                <c:pt idx="28971">
                  <c:v>1.007080078125E-3</c:v>
                </c:pt>
                <c:pt idx="28972">
                  <c:v>1.0068416595458984E-3</c:v>
                </c:pt>
                <c:pt idx="28973">
                  <c:v>1.0080337524414063E-3</c:v>
                </c:pt>
                <c:pt idx="28974">
                  <c:v>1.007080078125E-3</c:v>
                </c:pt>
                <c:pt idx="28975">
                  <c:v>1.0068416595458984E-3</c:v>
                </c:pt>
                <c:pt idx="28976">
                  <c:v>1.007080078125E-3</c:v>
                </c:pt>
                <c:pt idx="28977">
                  <c:v>1.007080078125E-3</c:v>
                </c:pt>
                <c:pt idx="28978">
                  <c:v>1.0068416595458984E-3</c:v>
                </c:pt>
                <c:pt idx="28979">
                  <c:v>1.007080078125E-3</c:v>
                </c:pt>
                <c:pt idx="28980">
                  <c:v>1.007080078125E-3</c:v>
                </c:pt>
                <c:pt idx="28981">
                  <c:v>1.0068416595458984E-3</c:v>
                </c:pt>
                <c:pt idx="28982">
                  <c:v>1.007080078125E-3</c:v>
                </c:pt>
                <c:pt idx="28983">
                  <c:v>1.007080078125E-3</c:v>
                </c:pt>
                <c:pt idx="28984">
                  <c:v>1.0068416595458984E-3</c:v>
                </c:pt>
                <c:pt idx="28985">
                  <c:v>1.007080078125E-3</c:v>
                </c:pt>
                <c:pt idx="28986">
                  <c:v>1.0080337524414063E-3</c:v>
                </c:pt>
                <c:pt idx="28987">
                  <c:v>1.007080078125E-3</c:v>
                </c:pt>
                <c:pt idx="28988">
                  <c:v>1.0068416595458984E-3</c:v>
                </c:pt>
                <c:pt idx="28989">
                  <c:v>1.007080078125E-3</c:v>
                </c:pt>
                <c:pt idx="28990">
                  <c:v>1.007080078125E-3</c:v>
                </c:pt>
                <c:pt idx="28991">
                  <c:v>1.0068416595458984E-3</c:v>
                </c:pt>
                <c:pt idx="28992">
                  <c:v>1.007080078125E-3</c:v>
                </c:pt>
                <c:pt idx="28993">
                  <c:v>1.007080078125E-3</c:v>
                </c:pt>
                <c:pt idx="28994">
                  <c:v>1.0068416595458984E-3</c:v>
                </c:pt>
                <c:pt idx="28995">
                  <c:v>1.007080078125E-3</c:v>
                </c:pt>
                <c:pt idx="28996">
                  <c:v>1.007080078125E-3</c:v>
                </c:pt>
                <c:pt idx="28997">
                  <c:v>1.0068416595458984E-3</c:v>
                </c:pt>
                <c:pt idx="28998">
                  <c:v>1.0080337524414063E-3</c:v>
                </c:pt>
                <c:pt idx="28999">
                  <c:v>1.007080078125E-3</c:v>
                </c:pt>
                <c:pt idx="29000">
                  <c:v>1.0068416595458984E-3</c:v>
                </c:pt>
                <c:pt idx="29001">
                  <c:v>1.007080078125E-3</c:v>
                </c:pt>
                <c:pt idx="29002">
                  <c:v>1.007080078125E-3</c:v>
                </c:pt>
                <c:pt idx="29003">
                  <c:v>1.0068416595458984E-3</c:v>
                </c:pt>
                <c:pt idx="29004">
                  <c:v>1.007080078125E-3</c:v>
                </c:pt>
                <c:pt idx="29005">
                  <c:v>1.007080078125E-3</c:v>
                </c:pt>
                <c:pt idx="29006">
                  <c:v>1.0068416595458984E-3</c:v>
                </c:pt>
                <c:pt idx="29007">
                  <c:v>1.007080078125E-3</c:v>
                </c:pt>
                <c:pt idx="29008">
                  <c:v>1.007080078125E-3</c:v>
                </c:pt>
                <c:pt idx="29009">
                  <c:v>1.0068416595458984E-3</c:v>
                </c:pt>
                <c:pt idx="29010">
                  <c:v>1.007080078125E-3</c:v>
                </c:pt>
                <c:pt idx="29011">
                  <c:v>1.0080337524414063E-3</c:v>
                </c:pt>
                <c:pt idx="29012">
                  <c:v>1.007080078125E-3</c:v>
                </c:pt>
                <c:pt idx="29013">
                  <c:v>1.0068416595458984E-3</c:v>
                </c:pt>
                <c:pt idx="29014">
                  <c:v>1.007080078125E-3</c:v>
                </c:pt>
                <c:pt idx="29015">
                  <c:v>1.007080078125E-3</c:v>
                </c:pt>
                <c:pt idx="29016">
                  <c:v>1.0068416595458984E-3</c:v>
                </c:pt>
                <c:pt idx="29017">
                  <c:v>1.007080078125E-3</c:v>
                </c:pt>
                <c:pt idx="29018">
                  <c:v>1.007080078125E-3</c:v>
                </c:pt>
                <c:pt idx="29019">
                  <c:v>1.0068416595458984E-3</c:v>
                </c:pt>
                <c:pt idx="29020">
                  <c:v>1.007080078125E-3</c:v>
                </c:pt>
                <c:pt idx="29021">
                  <c:v>1.007080078125E-3</c:v>
                </c:pt>
                <c:pt idx="29022">
                  <c:v>1.0068416595458984E-3</c:v>
                </c:pt>
                <c:pt idx="29023">
                  <c:v>1.0080337524414063E-3</c:v>
                </c:pt>
                <c:pt idx="29024">
                  <c:v>1.007080078125E-3</c:v>
                </c:pt>
                <c:pt idx="29025">
                  <c:v>1.0068416595458984E-3</c:v>
                </c:pt>
                <c:pt idx="29026">
                  <c:v>1.007080078125E-3</c:v>
                </c:pt>
                <c:pt idx="29027">
                  <c:v>1.007080078125E-3</c:v>
                </c:pt>
                <c:pt idx="29028">
                  <c:v>1.0068416595458984E-3</c:v>
                </c:pt>
                <c:pt idx="29029">
                  <c:v>1.007080078125E-3</c:v>
                </c:pt>
                <c:pt idx="29030">
                  <c:v>1.007080078125E-3</c:v>
                </c:pt>
                <c:pt idx="29031">
                  <c:v>1.0068416595458984E-3</c:v>
                </c:pt>
                <c:pt idx="29032">
                  <c:v>1.007080078125E-3</c:v>
                </c:pt>
                <c:pt idx="29033">
                  <c:v>1.007080078125E-3</c:v>
                </c:pt>
                <c:pt idx="29034">
                  <c:v>1.0068416595458984E-3</c:v>
                </c:pt>
                <c:pt idx="29035">
                  <c:v>1.007080078125E-3</c:v>
                </c:pt>
                <c:pt idx="29036">
                  <c:v>1.0080337524414063E-3</c:v>
                </c:pt>
                <c:pt idx="29037">
                  <c:v>1.007080078125E-3</c:v>
                </c:pt>
                <c:pt idx="29038">
                  <c:v>1.0068416595458984E-3</c:v>
                </c:pt>
                <c:pt idx="29039">
                  <c:v>1.007080078125E-3</c:v>
                </c:pt>
                <c:pt idx="29040">
                  <c:v>1.007080078125E-3</c:v>
                </c:pt>
                <c:pt idx="29041">
                  <c:v>1.0068416595458984E-3</c:v>
                </c:pt>
                <c:pt idx="29042">
                  <c:v>1.007080078125E-3</c:v>
                </c:pt>
                <c:pt idx="29043">
                  <c:v>1.007080078125E-3</c:v>
                </c:pt>
                <c:pt idx="29044">
                  <c:v>1.0068416595458984E-3</c:v>
                </c:pt>
                <c:pt idx="29045">
                  <c:v>1.007080078125E-3</c:v>
                </c:pt>
                <c:pt idx="29046">
                  <c:v>1.007080078125E-3</c:v>
                </c:pt>
                <c:pt idx="29047">
                  <c:v>1.0068416595458984E-3</c:v>
                </c:pt>
                <c:pt idx="29048">
                  <c:v>1.0080337524414063E-3</c:v>
                </c:pt>
                <c:pt idx="29049">
                  <c:v>1.007080078125E-3</c:v>
                </c:pt>
                <c:pt idx="29050">
                  <c:v>1.0068416595458984E-3</c:v>
                </c:pt>
                <c:pt idx="29051">
                  <c:v>1.007080078125E-3</c:v>
                </c:pt>
                <c:pt idx="29052">
                  <c:v>1.007080078125E-3</c:v>
                </c:pt>
                <c:pt idx="29053">
                  <c:v>1.0068416595458984E-3</c:v>
                </c:pt>
                <c:pt idx="29054">
                  <c:v>1.007080078125E-3</c:v>
                </c:pt>
                <c:pt idx="29055">
                  <c:v>1.007080078125E-3</c:v>
                </c:pt>
                <c:pt idx="29056">
                  <c:v>1.0068416595458984E-3</c:v>
                </c:pt>
                <c:pt idx="29057">
                  <c:v>1.007080078125E-3</c:v>
                </c:pt>
                <c:pt idx="29058">
                  <c:v>1.007080078125E-3</c:v>
                </c:pt>
                <c:pt idx="29059">
                  <c:v>1.0068416595458984E-3</c:v>
                </c:pt>
                <c:pt idx="29060">
                  <c:v>1.007080078125E-3</c:v>
                </c:pt>
                <c:pt idx="29061">
                  <c:v>1.0080337524414063E-3</c:v>
                </c:pt>
                <c:pt idx="29062">
                  <c:v>1.007080078125E-3</c:v>
                </c:pt>
                <c:pt idx="29063">
                  <c:v>1.0068416595458984E-3</c:v>
                </c:pt>
                <c:pt idx="29064">
                  <c:v>1.007080078125E-3</c:v>
                </c:pt>
                <c:pt idx="29065">
                  <c:v>1.007080078125E-3</c:v>
                </c:pt>
                <c:pt idx="29066">
                  <c:v>1.0068416595458984E-3</c:v>
                </c:pt>
                <c:pt idx="29067">
                  <c:v>1.007080078125E-3</c:v>
                </c:pt>
                <c:pt idx="29068">
                  <c:v>1.007080078125E-3</c:v>
                </c:pt>
                <c:pt idx="29069">
                  <c:v>1.0068416595458984E-3</c:v>
                </c:pt>
                <c:pt idx="29070">
                  <c:v>1.007080078125E-3</c:v>
                </c:pt>
                <c:pt idx="29071">
                  <c:v>1.0068416595458984E-3</c:v>
                </c:pt>
                <c:pt idx="29072">
                  <c:v>1.007080078125E-3</c:v>
                </c:pt>
                <c:pt idx="29073">
                  <c:v>1.0080337524414063E-3</c:v>
                </c:pt>
                <c:pt idx="29074">
                  <c:v>1.007080078125E-3</c:v>
                </c:pt>
                <c:pt idx="29075">
                  <c:v>1.0068416595458984E-3</c:v>
                </c:pt>
                <c:pt idx="29076">
                  <c:v>1.007080078125E-3</c:v>
                </c:pt>
                <c:pt idx="29077">
                  <c:v>1.007080078125E-3</c:v>
                </c:pt>
                <c:pt idx="29078">
                  <c:v>1.0068416595458984E-3</c:v>
                </c:pt>
                <c:pt idx="29079">
                  <c:v>1.007080078125E-3</c:v>
                </c:pt>
                <c:pt idx="29080">
                  <c:v>1.007080078125E-3</c:v>
                </c:pt>
                <c:pt idx="29081">
                  <c:v>1.0068416595458984E-3</c:v>
                </c:pt>
                <c:pt idx="29082">
                  <c:v>1.007080078125E-3</c:v>
                </c:pt>
                <c:pt idx="29083">
                  <c:v>1.007080078125E-3</c:v>
                </c:pt>
                <c:pt idx="29084">
                  <c:v>1.0068416595458984E-3</c:v>
                </c:pt>
                <c:pt idx="29085">
                  <c:v>1.007080078125E-3</c:v>
                </c:pt>
                <c:pt idx="29086">
                  <c:v>1.0080337524414063E-3</c:v>
                </c:pt>
                <c:pt idx="29087">
                  <c:v>1.007080078125E-3</c:v>
                </c:pt>
                <c:pt idx="29088">
                  <c:v>1.0068416595458984E-3</c:v>
                </c:pt>
                <c:pt idx="29089">
                  <c:v>1.007080078125E-3</c:v>
                </c:pt>
                <c:pt idx="29090">
                  <c:v>1.007080078125E-3</c:v>
                </c:pt>
                <c:pt idx="29091">
                  <c:v>1.0068416595458984E-3</c:v>
                </c:pt>
                <c:pt idx="29092">
                  <c:v>1.007080078125E-3</c:v>
                </c:pt>
                <c:pt idx="29093">
                  <c:v>1.0068416595458984E-3</c:v>
                </c:pt>
                <c:pt idx="29094">
                  <c:v>1.007080078125E-3</c:v>
                </c:pt>
                <c:pt idx="29095">
                  <c:v>1.007080078125E-3</c:v>
                </c:pt>
                <c:pt idx="29096">
                  <c:v>1.0068416595458984E-3</c:v>
                </c:pt>
                <c:pt idx="29097">
                  <c:v>1.007080078125E-3</c:v>
                </c:pt>
                <c:pt idx="29098">
                  <c:v>1.0080337524414063E-3</c:v>
                </c:pt>
                <c:pt idx="29099">
                  <c:v>1.007080078125E-3</c:v>
                </c:pt>
                <c:pt idx="29100">
                  <c:v>1.0068416595458984E-3</c:v>
                </c:pt>
                <c:pt idx="29101">
                  <c:v>1.007080078125E-3</c:v>
                </c:pt>
                <c:pt idx="29102">
                  <c:v>1.007080078125E-3</c:v>
                </c:pt>
                <c:pt idx="29103">
                  <c:v>1.0068416595458984E-3</c:v>
                </c:pt>
                <c:pt idx="29104">
                  <c:v>1.007080078125E-3</c:v>
                </c:pt>
                <c:pt idx="29105">
                  <c:v>1.007080078125E-3</c:v>
                </c:pt>
                <c:pt idx="29106">
                  <c:v>1.0068416595458984E-3</c:v>
                </c:pt>
                <c:pt idx="29107">
                  <c:v>1.007080078125E-3</c:v>
                </c:pt>
                <c:pt idx="29108">
                  <c:v>1.007080078125E-3</c:v>
                </c:pt>
                <c:pt idx="29109">
                  <c:v>1.0068416595458984E-3</c:v>
                </c:pt>
                <c:pt idx="29110">
                  <c:v>1.007080078125E-3</c:v>
                </c:pt>
                <c:pt idx="29111">
                  <c:v>1.0080337524414063E-3</c:v>
                </c:pt>
                <c:pt idx="29112">
                  <c:v>1.007080078125E-3</c:v>
                </c:pt>
                <c:pt idx="29113">
                  <c:v>1.0068416595458984E-3</c:v>
                </c:pt>
                <c:pt idx="29114">
                  <c:v>1.007080078125E-3</c:v>
                </c:pt>
                <c:pt idx="29115">
                  <c:v>1.0068416595458984E-3</c:v>
                </c:pt>
                <c:pt idx="29116">
                  <c:v>1.007080078125E-3</c:v>
                </c:pt>
                <c:pt idx="29117">
                  <c:v>1.007080078125E-3</c:v>
                </c:pt>
                <c:pt idx="29118">
                  <c:v>1.0068416595458984E-3</c:v>
                </c:pt>
                <c:pt idx="29119">
                  <c:v>1.007080078125E-3</c:v>
                </c:pt>
                <c:pt idx="29120">
                  <c:v>1.007080078125E-3</c:v>
                </c:pt>
                <c:pt idx="29121">
                  <c:v>1.0068416595458984E-3</c:v>
                </c:pt>
                <c:pt idx="29122">
                  <c:v>1.007080078125E-3</c:v>
                </c:pt>
                <c:pt idx="29123">
                  <c:v>1.0080337524414063E-3</c:v>
                </c:pt>
                <c:pt idx="29124">
                  <c:v>1.007080078125E-3</c:v>
                </c:pt>
                <c:pt idx="29125">
                  <c:v>1.0068416595458984E-3</c:v>
                </c:pt>
                <c:pt idx="29126">
                  <c:v>6.0420036315917969E-3</c:v>
                </c:pt>
                <c:pt idx="29127">
                  <c:v>1.007080078125E-3</c:v>
                </c:pt>
                <c:pt idx="29128">
                  <c:v>1.007080078125E-3</c:v>
                </c:pt>
                <c:pt idx="29129">
                  <c:v>1.0068416595458984E-3</c:v>
                </c:pt>
                <c:pt idx="29130">
                  <c:v>1.007080078125E-3</c:v>
                </c:pt>
                <c:pt idx="29131">
                  <c:v>1.0080337524414063E-3</c:v>
                </c:pt>
                <c:pt idx="29132">
                  <c:v>1.0068416595458984E-3</c:v>
                </c:pt>
                <c:pt idx="29133">
                  <c:v>1.007080078125E-3</c:v>
                </c:pt>
                <c:pt idx="29134">
                  <c:v>1.007080078125E-3</c:v>
                </c:pt>
                <c:pt idx="29135">
                  <c:v>1.0068416595458984E-3</c:v>
                </c:pt>
                <c:pt idx="29136">
                  <c:v>1.007080078125E-3</c:v>
                </c:pt>
                <c:pt idx="29137">
                  <c:v>1.007080078125E-3</c:v>
                </c:pt>
                <c:pt idx="29138">
                  <c:v>1.0068416595458984E-3</c:v>
                </c:pt>
                <c:pt idx="29139">
                  <c:v>1.007080078125E-3</c:v>
                </c:pt>
                <c:pt idx="29140">
                  <c:v>1.007080078125E-3</c:v>
                </c:pt>
                <c:pt idx="29141">
                  <c:v>1.0068416595458984E-3</c:v>
                </c:pt>
                <c:pt idx="29142">
                  <c:v>1.007080078125E-3</c:v>
                </c:pt>
                <c:pt idx="29143">
                  <c:v>1.0080337524414063E-3</c:v>
                </c:pt>
                <c:pt idx="29144">
                  <c:v>1.007080078125E-3</c:v>
                </c:pt>
                <c:pt idx="29145">
                  <c:v>1.0068416595458984E-3</c:v>
                </c:pt>
                <c:pt idx="29146">
                  <c:v>1.007080078125E-3</c:v>
                </c:pt>
                <c:pt idx="29147">
                  <c:v>1.007080078125E-3</c:v>
                </c:pt>
                <c:pt idx="29148">
                  <c:v>1.0068416595458984E-3</c:v>
                </c:pt>
                <c:pt idx="29149">
                  <c:v>1.007080078125E-3</c:v>
                </c:pt>
                <c:pt idx="29150">
                  <c:v>1.007080078125E-3</c:v>
                </c:pt>
                <c:pt idx="29151">
                  <c:v>1.0068416595458984E-3</c:v>
                </c:pt>
                <c:pt idx="29152">
                  <c:v>1.007080078125E-3</c:v>
                </c:pt>
                <c:pt idx="29153">
                  <c:v>1.007080078125E-3</c:v>
                </c:pt>
                <c:pt idx="29154">
                  <c:v>1.0068416595458984E-3</c:v>
                </c:pt>
                <c:pt idx="29155">
                  <c:v>1.007080078125E-3</c:v>
                </c:pt>
                <c:pt idx="29156">
                  <c:v>1.0080337524414063E-3</c:v>
                </c:pt>
                <c:pt idx="29157">
                  <c:v>1.0068416595458984E-3</c:v>
                </c:pt>
                <c:pt idx="29158">
                  <c:v>1.007080078125E-3</c:v>
                </c:pt>
                <c:pt idx="29159">
                  <c:v>1.007080078125E-3</c:v>
                </c:pt>
                <c:pt idx="29160">
                  <c:v>1.0068416595458984E-3</c:v>
                </c:pt>
                <c:pt idx="29161">
                  <c:v>1.007080078125E-3</c:v>
                </c:pt>
                <c:pt idx="29162">
                  <c:v>1.007080078125E-3</c:v>
                </c:pt>
                <c:pt idx="29163">
                  <c:v>1.0068416595458984E-3</c:v>
                </c:pt>
                <c:pt idx="29164">
                  <c:v>1.007080078125E-3</c:v>
                </c:pt>
                <c:pt idx="29165">
                  <c:v>1.007080078125E-3</c:v>
                </c:pt>
                <c:pt idx="29166">
                  <c:v>1.0068416595458984E-3</c:v>
                </c:pt>
                <c:pt idx="29167">
                  <c:v>1.007080078125E-3</c:v>
                </c:pt>
                <c:pt idx="29168">
                  <c:v>1.0080337524414063E-3</c:v>
                </c:pt>
                <c:pt idx="29169">
                  <c:v>1.007080078125E-3</c:v>
                </c:pt>
                <c:pt idx="29170">
                  <c:v>1.0068416595458984E-3</c:v>
                </c:pt>
                <c:pt idx="29171">
                  <c:v>1.007080078125E-3</c:v>
                </c:pt>
                <c:pt idx="29172">
                  <c:v>1.007080078125E-3</c:v>
                </c:pt>
                <c:pt idx="29173">
                  <c:v>1.0068416595458984E-3</c:v>
                </c:pt>
                <c:pt idx="29174">
                  <c:v>1.007080078125E-3</c:v>
                </c:pt>
                <c:pt idx="29175">
                  <c:v>1.007080078125E-3</c:v>
                </c:pt>
                <c:pt idx="29176">
                  <c:v>1.0068416595458984E-3</c:v>
                </c:pt>
                <c:pt idx="29177">
                  <c:v>1.007080078125E-3</c:v>
                </c:pt>
                <c:pt idx="29178">
                  <c:v>1.007080078125E-3</c:v>
                </c:pt>
                <c:pt idx="29179">
                  <c:v>1.0068416595458984E-3</c:v>
                </c:pt>
                <c:pt idx="29180">
                  <c:v>1.007080078125E-3</c:v>
                </c:pt>
                <c:pt idx="29181">
                  <c:v>1.0080337524414063E-3</c:v>
                </c:pt>
                <c:pt idx="29182">
                  <c:v>1.0068416595458984E-3</c:v>
                </c:pt>
                <c:pt idx="29183">
                  <c:v>1.007080078125E-3</c:v>
                </c:pt>
                <c:pt idx="29184">
                  <c:v>1.007080078125E-3</c:v>
                </c:pt>
                <c:pt idx="29185">
                  <c:v>1.0068416595458984E-3</c:v>
                </c:pt>
                <c:pt idx="29186">
                  <c:v>1.007080078125E-3</c:v>
                </c:pt>
                <c:pt idx="29187">
                  <c:v>1.007080078125E-3</c:v>
                </c:pt>
                <c:pt idx="29188">
                  <c:v>1.0068416595458984E-3</c:v>
                </c:pt>
                <c:pt idx="29189">
                  <c:v>1.007080078125E-3</c:v>
                </c:pt>
                <c:pt idx="29190">
                  <c:v>1.007080078125E-3</c:v>
                </c:pt>
                <c:pt idx="29191">
                  <c:v>1.0068416595458984E-3</c:v>
                </c:pt>
                <c:pt idx="29192">
                  <c:v>1.007080078125E-3</c:v>
                </c:pt>
                <c:pt idx="29193">
                  <c:v>1.0080337524414063E-3</c:v>
                </c:pt>
                <c:pt idx="29194">
                  <c:v>1.007080078125E-3</c:v>
                </c:pt>
                <c:pt idx="29195">
                  <c:v>1.0068416595458984E-3</c:v>
                </c:pt>
                <c:pt idx="29196">
                  <c:v>1.007080078125E-3</c:v>
                </c:pt>
                <c:pt idx="29197">
                  <c:v>1.007080078125E-3</c:v>
                </c:pt>
                <c:pt idx="29198">
                  <c:v>1.0068416595458984E-3</c:v>
                </c:pt>
                <c:pt idx="29199">
                  <c:v>1.007080078125E-3</c:v>
                </c:pt>
                <c:pt idx="29200">
                  <c:v>1.007080078125E-3</c:v>
                </c:pt>
                <c:pt idx="29201">
                  <c:v>1.0068416595458984E-3</c:v>
                </c:pt>
                <c:pt idx="29202">
                  <c:v>1.007080078125E-3</c:v>
                </c:pt>
                <c:pt idx="29203">
                  <c:v>1.007080078125E-3</c:v>
                </c:pt>
                <c:pt idx="29204">
                  <c:v>1.0068416595458984E-3</c:v>
                </c:pt>
                <c:pt idx="29205">
                  <c:v>1.007080078125E-3</c:v>
                </c:pt>
                <c:pt idx="29206">
                  <c:v>1.0080337524414063E-3</c:v>
                </c:pt>
                <c:pt idx="29207">
                  <c:v>1.0068416595458984E-3</c:v>
                </c:pt>
                <c:pt idx="29208">
                  <c:v>1.007080078125E-3</c:v>
                </c:pt>
                <c:pt idx="29209">
                  <c:v>1.007080078125E-3</c:v>
                </c:pt>
                <c:pt idx="29210">
                  <c:v>1.0068416595458984E-3</c:v>
                </c:pt>
                <c:pt idx="29211">
                  <c:v>1.007080078125E-3</c:v>
                </c:pt>
                <c:pt idx="29212">
                  <c:v>1.007080078125E-3</c:v>
                </c:pt>
                <c:pt idx="29213">
                  <c:v>1.0068416595458984E-3</c:v>
                </c:pt>
                <c:pt idx="29214">
                  <c:v>1.007080078125E-3</c:v>
                </c:pt>
                <c:pt idx="29215">
                  <c:v>1.007080078125E-3</c:v>
                </c:pt>
                <c:pt idx="29216">
                  <c:v>1.0068416595458984E-3</c:v>
                </c:pt>
                <c:pt idx="29217">
                  <c:v>1.007080078125E-3</c:v>
                </c:pt>
                <c:pt idx="29218">
                  <c:v>1.0080337524414063E-3</c:v>
                </c:pt>
                <c:pt idx="29219">
                  <c:v>1.007080078125E-3</c:v>
                </c:pt>
                <c:pt idx="29220">
                  <c:v>1.0068416595458984E-3</c:v>
                </c:pt>
                <c:pt idx="29221">
                  <c:v>1.007080078125E-3</c:v>
                </c:pt>
                <c:pt idx="29222">
                  <c:v>1.007080078125E-3</c:v>
                </c:pt>
                <c:pt idx="29223">
                  <c:v>1.0068416595458984E-3</c:v>
                </c:pt>
                <c:pt idx="29224">
                  <c:v>1.007080078125E-3</c:v>
                </c:pt>
                <c:pt idx="29225">
                  <c:v>1.007080078125E-3</c:v>
                </c:pt>
                <c:pt idx="29226">
                  <c:v>1.0068416595458984E-3</c:v>
                </c:pt>
                <c:pt idx="29227">
                  <c:v>1.007080078125E-3</c:v>
                </c:pt>
                <c:pt idx="29228">
                  <c:v>1.007080078125E-3</c:v>
                </c:pt>
                <c:pt idx="29229">
                  <c:v>1.0068416595458984E-3</c:v>
                </c:pt>
                <c:pt idx="29230">
                  <c:v>1.007080078125E-3</c:v>
                </c:pt>
                <c:pt idx="29231">
                  <c:v>1.0080337524414063E-3</c:v>
                </c:pt>
                <c:pt idx="29232">
                  <c:v>1.0068416595458984E-3</c:v>
                </c:pt>
                <c:pt idx="29233">
                  <c:v>1.007080078125E-3</c:v>
                </c:pt>
                <c:pt idx="29234">
                  <c:v>1.007080078125E-3</c:v>
                </c:pt>
                <c:pt idx="29235">
                  <c:v>1.0068416595458984E-3</c:v>
                </c:pt>
                <c:pt idx="29236">
                  <c:v>1.007080078125E-3</c:v>
                </c:pt>
                <c:pt idx="29237">
                  <c:v>1.007080078125E-3</c:v>
                </c:pt>
                <c:pt idx="29238">
                  <c:v>1.0068416595458984E-3</c:v>
                </c:pt>
                <c:pt idx="29239">
                  <c:v>1.007080078125E-3</c:v>
                </c:pt>
                <c:pt idx="29240">
                  <c:v>1.007080078125E-3</c:v>
                </c:pt>
                <c:pt idx="29241">
                  <c:v>1.0068416595458984E-3</c:v>
                </c:pt>
                <c:pt idx="29242">
                  <c:v>1.007080078125E-3</c:v>
                </c:pt>
                <c:pt idx="29243">
                  <c:v>1.0080337524414063E-3</c:v>
                </c:pt>
                <c:pt idx="29244">
                  <c:v>1.007080078125E-3</c:v>
                </c:pt>
                <c:pt idx="29245">
                  <c:v>1.0068416595458984E-3</c:v>
                </c:pt>
                <c:pt idx="29246">
                  <c:v>1.007080078125E-3</c:v>
                </c:pt>
                <c:pt idx="29247">
                  <c:v>1.007080078125E-3</c:v>
                </c:pt>
                <c:pt idx="29248">
                  <c:v>1.0068416595458984E-3</c:v>
                </c:pt>
                <c:pt idx="29249">
                  <c:v>1.007080078125E-3</c:v>
                </c:pt>
                <c:pt idx="29250">
                  <c:v>1.007080078125E-3</c:v>
                </c:pt>
                <c:pt idx="29251">
                  <c:v>1.0068416595458984E-3</c:v>
                </c:pt>
                <c:pt idx="29252">
                  <c:v>1.007080078125E-3</c:v>
                </c:pt>
                <c:pt idx="29253">
                  <c:v>1.007080078125E-3</c:v>
                </c:pt>
                <c:pt idx="29254">
                  <c:v>1.0068416595458984E-3</c:v>
                </c:pt>
                <c:pt idx="29255">
                  <c:v>1.007080078125E-3</c:v>
                </c:pt>
                <c:pt idx="29256">
                  <c:v>1.0080337524414063E-3</c:v>
                </c:pt>
                <c:pt idx="29257">
                  <c:v>1.0068416595458984E-3</c:v>
                </c:pt>
                <c:pt idx="29258">
                  <c:v>1.007080078125E-3</c:v>
                </c:pt>
                <c:pt idx="29259">
                  <c:v>1.007080078125E-3</c:v>
                </c:pt>
                <c:pt idx="29260">
                  <c:v>1.0068416595458984E-3</c:v>
                </c:pt>
                <c:pt idx="29261">
                  <c:v>1.007080078125E-3</c:v>
                </c:pt>
                <c:pt idx="29262">
                  <c:v>1.007080078125E-3</c:v>
                </c:pt>
                <c:pt idx="29263">
                  <c:v>1.0068416595458984E-3</c:v>
                </c:pt>
                <c:pt idx="29264">
                  <c:v>1.007080078125E-3</c:v>
                </c:pt>
                <c:pt idx="29265">
                  <c:v>1.007080078125E-3</c:v>
                </c:pt>
                <c:pt idx="29266">
                  <c:v>1.0068416595458984E-3</c:v>
                </c:pt>
                <c:pt idx="29267">
                  <c:v>1.007080078125E-3</c:v>
                </c:pt>
                <c:pt idx="29268">
                  <c:v>1.0080337524414063E-3</c:v>
                </c:pt>
                <c:pt idx="29269">
                  <c:v>1.007080078125E-3</c:v>
                </c:pt>
                <c:pt idx="29270">
                  <c:v>1.0068416595458984E-3</c:v>
                </c:pt>
                <c:pt idx="29271">
                  <c:v>1.007080078125E-3</c:v>
                </c:pt>
                <c:pt idx="29272">
                  <c:v>1.007080078125E-3</c:v>
                </c:pt>
                <c:pt idx="29273">
                  <c:v>1.0068416595458984E-3</c:v>
                </c:pt>
                <c:pt idx="29274">
                  <c:v>1.007080078125E-3</c:v>
                </c:pt>
                <c:pt idx="29275">
                  <c:v>1.007080078125E-3</c:v>
                </c:pt>
                <c:pt idx="29276">
                  <c:v>1.0068416595458984E-3</c:v>
                </c:pt>
                <c:pt idx="29277">
                  <c:v>1.007080078125E-3</c:v>
                </c:pt>
                <c:pt idx="29278">
                  <c:v>1.007080078125E-3</c:v>
                </c:pt>
                <c:pt idx="29279">
                  <c:v>1.0068416595458984E-3</c:v>
                </c:pt>
                <c:pt idx="29280">
                  <c:v>1.007080078125E-3</c:v>
                </c:pt>
                <c:pt idx="29281">
                  <c:v>1.0080337524414063E-3</c:v>
                </c:pt>
                <c:pt idx="29282">
                  <c:v>1.0068416595458984E-3</c:v>
                </c:pt>
                <c:pt idx="29283">
                  <c:v>1.007080078125E-3</c:v>
                </c:pt>
                <c:pt idx="29284">
                  <c:v>1.007080078125E-3</c:v>
                </c:pt>
                <c:pt idx="29285">
                  <c:v>1.0068416595458984E-3</c:v>
                </c:pt>
                <c:pt idx="29286">
                  <c:v>1.007080078125E-3</c:v>
                </c:pt>
                <c:pt idx="29287">
                  <c:v>1.007080078125E-3</c:v>
                </c:pt>
                <c:pt idx="29288">
                  <c:v>1.0068416595458984E-3</c:v>
                </c:pt>
                <c:pt idx="29289">
                  <c:v>1.007080078125E-3</c:v>
                </c:pt>
                <c:pt idx="29290">
                  <c:v>1.007080078125E-3</c:v>
                </c:pt>
                <c:pt idx="29291">
                  <c:v>1.0068416595458984E-3</c:v>
                </c:pt>
                <c:pt idx="29292">
                  <c:v>1.007080078125E-3</c:v>
                </c:pt>
                <c:pt idx="29293">
                  <c:v>9.0639591217041016E-3</c:v>
                </c:pt>
                <c:pt idx="29294">
                  <c:v>1.007080078125E-3</c:v>
                </c:pt>
                <c:pt idx="29295">
                  <c:v>1.007080078125E-3</c:v>
                </c:pt>
                <c:pt idx="29296">
                  <c:v>1.0068416595458984E-3</c:v>
                </c:pt>
                <c:pt idx="29297">
                  <c:v>1.007080078125E-3</c:v>
                </c:pt>
                <c:pt idx="29298">
                  <c:v>1.0080337524414063E-3</c:v>
                </c:pt>
                <c:pt idx="29299">
                  <c:v>1.0068416595458984E-3</c:v>
                </c:pt>
                <c:pt idx="29300">
                  <c:v>1.007080078125E-3</c:v>
                </c:pt>
                <c:pt idx="29301">
                  <c:v>1.007080078125E-3</c:v>
                </c:pt>
                <c:pt idx="29302">
                  <c:v>1.0068416595458984E-3</c:v>
                </c:pt>
                <c:pt idx="29303">
                  <c:v>1.007080078125E-3</c:v>
                </c:pt>
                <c:pt idx="29304">
                  <c:v>1.007080078125E-3</c:v>
                </c:pt>
                <c:pt idx="29305">
                  <c:v>1.0068416595458984E-3</c:v>
                </c:pt>
                <c:pt idx="29306">
                  <c:v>1.007080078125E-3</c:v>
                </c:pt>
                <c:pt idx="29307">
                  <c:v>1.007080078125E-3</c:v>
                </c:pt>
                <c:pt idx="29308">
                  <c:v>1.0068416595458984E-3</c:v>
                </c:pt>
                <c:pt idx="29309">
                  <c:v>1.007080078125E-3</c:v>
                </c:pt>
                <c:pt idx="29310">
                  <c:v>1.0080337524414063E-3</c:v>
                </c:pt>
                <c:pt idx="29311">
                  <c:v>1.007080078125E-3</c:v>
                </c:pt>
                <c:pt idx="29312">
                  <c:v>1.0068416595458984E-3</c:v>
                </c:pt>
                <c:pt idx="29313">
                  <c:v>1.007080078125E-3</c:v>
                </c:pt>
                <c:pt idx="29314">
                  <c:v>1.007080078125E-3</c:v>
                </c:pt>
                <c:pt idx="29315">
                  <c:v>1.0068416595458984E-3</c:v>
                </c:pt>
                <c:pt idx="29316">
                  <c:v>1.007080078125E-3</c:v>
                </c:pt>
                <c:pt idx="29317">
                  <c:v>1.007080078125E-3</c:v>
                </c:pt>
                <c:pt idx="29318">
                  <c:v>1.0068416595458984E-3</c:v>
                </c:pt>
                <c:pt idx="29319">
                  <c:v>1.007080078125E-3</c:v>
                </c:pt>
                <c:pt idx="29320">
                  <c:v>1.007080078125E-3</c:v>
                </c:pt>
                <c:pt idx="29321">
                  <c:v>1.0068416595458984E-3</c:v>
                </c:pt>
                <c:pt idx="29322">
                  <c:v>1.007080078125E-3</c:v>
                </c:pt>
                <c:pt idx="29323">
                  <c:v>1.0080337524414063E-3</c:v>
                </c:pt>
                <c:pt idx="29324">
                  <c:v>1.0068416595458984E-3</c:v>
                </c:pt>
                <c:pt idx="29325">
                  <c:v>1.007080078125E-3</c:v>
                </c:pt>
                <c:pt idx="29326">
                  <c:v>1.007080078125E-3</c:v>
                </c:pt>
                <c:pt idx="29327">
                  <c:v>1.0068416595458984E-3</c:v>
                </c:pt>
                <c:pt idx="29328">
                  <c:v>1.007080078125E-3</c:v>
                </c:pt>
                <c:pt idx="29329">
                  <c:v>1.007080078125E-3</c:v>
                </c:pt>
                <c:pt idx="29330">
                  <c:v>1.0068416595458984E-3</c:v>
                </c:pt>
                <c:pt idx="29331">
                  <c:v>1.007080078125E-3</c:v>
                </c:pt>
                <c:pt idx="29332">
                  <c:v>1.007080078125E-3</c:v>
                </c:pt>
                <c:pt idx="29333">
                  <c:v>1.0068416595458984E-3</c:v>
                </c:pt>
                <c:pt idx="29334">
                  <c:v>1.007080078125E-3</c:v>
                </c:pt>
                <c:pt idx="29335">
                  <c:v>1.0080337524414063E-3</c:v>
                </c:pt>
                <c:pt idx="29336">
                  <c:v>1.007080078125E-3</c:v>
                </c:pt>
                <c:pt idx="29337">
                  <c:v>1.0068416595458984E-3</c:v>
                </c:pt>
                <c:pt idx="29338">
                  <c:v>1.007080078125E-3</c:v>
                </c:pt>
                <c:pt idx="29339">
                  <c:v>1.007080078125E-3</c:v>
                </c:pt>
                <c:pt idx="29340">
                  <c:v>1.0068416595458984E-3</c:v>
                </c:pt>
                <c:pt idx="29341">
                  <c:v>1.007080078125E-3</c:v>
                </c:pt>
                <c:pt idx="29342">
                  <c:v>1.007080078125E-3</c:v>
                </c:pt>
                <c:pt idx="29343">
                  <c:v>1.0068416595458984E-3</c:v>
                </c:pt>
                <c:pt idx="29344">
                  <c:v>1.007080078125E-3</c:v>
                </c:pt>
                <c:pt idx="29345">
                  <c:v>1.007080078125E-3</c:v>
                </c:pt>
                <c:pt idx="29346">
                  <c:v>1.0068416595458984E-3</c:v>
                </c:pt>
                <c:pt idx="29347">
                  <c:v>1.0080337524414063E-3</c:v>
                </c:pt>
                <c:pt idx="29348">
                  <c:v>1.007080078125E-3</c:v>
                </c:pt>
                <c:pt idx="29349">
                  <c:v>1.0068416595458984E-3</c:v>
                </c:pt>
                <c:pt idx="29350">
                  <c:v>1.007080078125E-3</c:v>
                </c:pt>
                <c:pt idx="29351">
                  <c:v>1.007080078125E-3</c:v>
                </c:pt>
                <c:pt idx="29352">
                  <c:v>1.0068416595458984E-3</c:v>
                </c:pt>
                <c:pt idx="29353">
                  <c:v>1.007080078125E-3</c:v>
                </c:pt>
                <c:pt idx="29354">
                  <c:v>1.007080078125E-3</c:v>
                </c:pt>
                <c:pt idx="29355">
                  <c:v>1.0068416595458984E-3</c:v>
                </c:pt>
                <c:pt idx="29356">
                  <c:v>1.007080078125E-3</c:v>
                </c:pt>
                <c:pt idx="29357">
                  <c:v>1.007080078125E-3</c:v>
                </c:pt>
                <c:pt idx="29358">
                  <c:v>1.0068416595458984E-3</c:v>
                </c:pt>
                <c:pt idx="29359">
                  <c:v>1.007080078125E-3</c:v>
                </c:pt>
                <c:pt idx="29360">
                  <c:v>1.0080337524414063E-3</c:v>
                </c:pt>
                <c:pt idx="29361">
                  <c:v>1.007080078125E-3</c:v>
                </c:pt>
                <c:pt idx="29362">
                  <c:v>1.0068416595458984E-3</c:v>
                </c:pt>
                <c:pt idx="29363">
                  <c:v>1.007080078125E-3</c:v>
                </c:pt>
                <c:pt idx="29364">
                  <c:v>1.007080078125E-3</c:v>
                </c:pt>
                <c:pt idx="29365">
                  <c:v>1.0068416595458984E-3</c:v>
                </c:pt>
                <c:pt idx="29366">
                  <c:v>1.007080078125E-3</c:v>
                </c:pt>
                <c:pt idx="29367">
                  <c:v>1.007080078125E-3</c:v>
                </c:pt>
                <c:pt idx="29368">
                  <c:v>1.0068416595458984E-3</c:v>
                </c:pt>
                <c:pt idx="29369">
                  <c:v>1.007080078125E-3</c:v>
                </c:pt>
                <c:pt idx="29370">
                  <c:v>1.007080078125E-3</c:v>
                </c:pt>
                <c:pt idx="29371">
                  <c:v>1.0068416595458984E-3</c:v>
                </c:pt>
                <c:pt idx="29372">
                  <c:v>1.0080337524414063E-3</c:v>
                </c:pt>
                <c:pt idx="29373">
                  <c:v>1.007080078125E-3</c:v>
                </c:pt>
                <c:pt idx="29374">
                  <c:v>1.0068416595458984E-3</c:v>
                </c:pt>
                <c:pt idx="29375">
                  <c:v>1.007080078125E-3</c:v>
                </c:pt>
                <c:pt idx="29376">
                  <c:v>1.007080078125E-3</c:v>
                </c:pt>
                <c:pt idx="29377">
                  <c:v>1.0068416595458984E-3</c:v>
                </c:pt>
                <c:pt idx="29378">
                  <c:v>1.007080078125E-3</c:v>
                </c:pt>
                <c:pt idx="29379">
                  <c:v>1.007080078125E-3</c:v>
                </c:pt>
                <c:pt idx="29380">
                  <c:v>1.0068416595458984E-3</c:v>
                </c:pt>
                <c:pt idx="29381">
                  <c:v>1.007080078125E-3</c:v>
                </c:pt>
                <c:pt idx="29382">
                  <c:v>1.007080078125E-3</c:v>
                </c:pt>
                <c:pt idx="29383">
                  <c:v>1.0068416595458984E-3</c:v>
                </c:pt>
                <c:pt idx="29384">
                  <c:v>1.007080078125E-3</c:v>
                </c:pt>
                <c:pt idx="29385">
                  <c:v>1.0080337524414063E-3</c:v>
                </c:pt>
                <c:pt idx="29386">
                  <c:v>1.007080078125E-3</c:v>
                </c:pt>
                <c:pt idx="29387">
                  <c:v>1.0068416595458984E-3</c:v>
                </c:pt>
                <c:pt idx="29388">
                  <c:v>1.007080078125E-3</c:v>
                </c:pt>
                <c:pt idx="29389">
                  <c:v>1.007080078125E-3</c:v>
                </c:pt>
                <c:pt idx="29390">
                  <c:v>1.0068416595458984E-3</c:v>
                </c:pt>
                <c:pt idx="29391">
                  <c:v>1.007080078125E-3</c:v>
                </c:pt>
                <c:pt idx="29392">
                  <c:v>1.007080078125E-3</c:v>
                </c:pt>
                <c:pt idx="29393">
                  <c:v>1.0068416595458984E-3</c:v>
                </c:pt>
                <c:pt idx="29394">
                  <c:v>1.007080078125E-3</c:v>
                </c:pt>
                <c:pt idx="29395">
                  <c:v>1.007080078125E-3</c:v>
                </c:pt>
                <c:pt idx="29396">
                  <c:v>1.0068416595458984E-3</c:v>
                </c:pt>
                <c:pt idx="29397">
                  <c:v>1.0080337524414063E-3</c:v>
                </c:pt>
                <c:pt idx="29398">
                  <c:v>1.007080078125E-3</c:v>
                </c:pt>
                <c:pt idx="29399">
                  <c:v>1.0068416595458984E-3</c:v>
                </c:pt>
                <c:pt idx="29400">
                  <c:v>1.007080078125E-3</c:v>
                </c:pt>
                <c:pt idx="29401">
                  <c:v>1.007080078125E-3</c:v>
                </c:pt>
                <c:pt idx="29402">
                  <c:v>1.0068416595458984E-3</c:v>
                </c:pt>
                <c:pt idx="29403">
                  <c:v>1.007080078125E-3</c:v>
                </c:pt>
                <c:pt idx="29404">
                  <c:v>1.007080078125E-3</c:v>
                </c:pt>
                <c:pt idx="29405">
                  <c:v>1.0068416595458984E-3</c:v>
                </c:pt>
                <c:pt idx="29406">
                  <c:v>1.007080078125E-3</c:v>
                </c:pt>
                <c:pt idx="29407">
                  <c:v>1.007080078125E-3</c:v>
                </c:pt>
                <c:pt idx="29408">
                  <c:v>1.0068416595458984E-3</c:v>
                </c:pt>
                <c:pt idx="29409">
                  <c:v>1.007080078125E-3</c:v>
                </c:pt>
                <c:pt idx="29410">
                  <c:v>1.0080337524414063E-3</c:v>
                </c:pt>
                <c:pt idx="29411">
                  <c:v>1.007080078125E-3</c:v>
                </c:pt>
                <c:pt idx="29412">
                  <c:v>1.0068416595458984E-3</c:v>
                </c:pt>
                <c:pt idx="29413">
                  <c:v>1.007080078125E-3</c:v>
                </c:pt>
                <c:pt idx="29414">
                  <c:v>1.007080078125E-3</c:v>
                </c:pt>
                <c:pt idx="29415">
                  <c:v>1.0068416595458984E-3</c:v>
                </c:pt>
                <c:pt idx="29416">
                  <c:v>1.007080078125E-3</c:v>
                </c:pt>
                <c:pt idx="29417">
                  <c:v>1.007080078125E-3</c:v>
                </c:pt>
                <c:pt idx="29418">
                  <c:v>1.0068416595458984E-3</c:v>
                </c:pt>
                <c:pt idx="29419">
                  <c:v>1.007080078125E-3</c:v>
                </c:pt>
                <c:pt idx="29420">
                  <c:v>1.007080078125E-3</c:v>
                </c:pt>
                <c:pt idx="29421">
                  <c:v>1.0068416595458984E-3</c:v>
                </c:pt>
                <c:pt idx="29422">
                  <c:v>1.0080337524414063E-3</c:v>
                </c:pt>
                <c:pt idx="29423">
                  <c:v>1.007080078125E-3</c:v>
                </c:pt>
                <c:pt idx="29424">
                  <c:v>1.0068416595458984E-3</c:v>
                </c:pt>
                <c:pt idx="29425">
                  <c:v>1.007080078125E-3</c:v>
                </c:pt>
                <c:pt idx="29426">
                  <c:v>1.007080078125E-3</c:v>
                </c:pt>
                <c:pt idx="29427">
                  <c:v>1.0068416595458984E-3</c:v>
                </c:pt>
                <c:pt idx="29428">
                  <c:v>1.007080078125E-3</c:v>
                </c:pt>
                <c:pt idx="29429">
                  <c:v>1.007080078125E-3</c:v>
                </c:pt>
                <c:pt idx="29430">
                  <c:v>1.0068416595458984E-3</c:v>
                </c:pt>
                <c:pt idx="29431">
                  <c:v>1.007080078125E-3</c:v>
                </c:pt>
                <c:pt idx="29432">
                  <c:v>1.007080078125E-3</c:v>
                </c:pt>
                <c:pt idx="29433">
                  <c:v>1.0068416595458984E-3</c:v>
                </c:pt>
                <c:pt idx="29434">
                  <c:v>1.007080078125E-3</c:v>
                </c:pt>
                <c:pt idx="29435">
                  <c:v>1.0080337524414063E-3</c:v>
                </c:pt>
                <c:pt idx="29436">
                  <c:v>1.007080078125E-3</c:v>
                </c:pt>
                <c:pt idx="29437">
                  <c:v>1.0068416595458984E-3</c:v>
                </c:pt>
                <c:pt idx="29438">
                  <c:v>1.007080078125E-3</c:v>
                </c:pt>
                <c:pt idx="29439">
                  <c:v>1.007080078125E-3</c:v>
                </c:pt>
                <c:pt idx="29440">
                  <c:v>1.0068416595458984E-3</c:v>
                </c:pt>
                <c:pt idx="29441">
                  <c:v>1.007080078125E-3</c:v>
                </c:pt>
                <c:pt idx="29442">
                  <c:v>1.007080078125E-3</c:v>
                </c:pt>
                <c:pt idx="29443">
                  <c:v>1.0068416595458984E-3</c:v>
                </c:pt>
                <c:pt idx="29444">
                  <c:v>1.007080078125E-3</c:v>
                </c:pt>
                <c:pt idx="29445">
                  <c:v>1.007080078125E-3</c:v>
                </c:pt>
                <c:pt idx="29446">
                  <c:v>1.0068416595458984E-3</c:v>
                </c:pt>
                <c:pt idx="29447">
                  <c:v>1.0080337524414063E-3</c:v>
                </c:pt>
                <c:pt idx="29448">
                  <c:v>1.007080078125E-3</c:v>
                </c:pt>
                <c:pt idx="29449">
                  <c:v>1.0068416595458984E-3</c:v>
                </c:pt>
                <c:pt idx="29450">
                  <c:v>1.007080078125E-3</c:v>
                </c:pt>
                <c:pt idx="29451">
                  <c:v>1.007080078125E-3</c:v>
                </c:pt>
                <c:pt idx="29452">
                  <c:v>1.0068416595458984E-3</c:v>
                </c:pt>
                <c:pt idx="29453">
                  <c:v>1.007080078125E-3</c:v>
                </c:pt>
                <c:pt idx="29454">
                  <c:v>1.007080078125E-3</c:v>
                </c:pt>
                <c:pt idx="29455">
                  <c:v>1.0068416595458984E-3</c:v>
                </c:pt>
                <c:pt idx="29456">
                  <c:v>1.007080078125E-3</c:v>
                </c:pt>
                <c:pt idx="29457">
                  <c:v>1.007080078125E-3</c:v>
                </c:pt>
                <c:pt idx="29458">
                  <c:v>1.0068416595458984E-3</c:v>
                </c:pt>
                <c:pt idx="29459">
                  <c:v>1.007080078125E-3</c:v>
                </c:pt>
                <c:pt idx="29460">
                  <c:v>1.0080337524414063E-3</c:v>
                </c:pt>
                <c:pt idx="29461">
                  <c:v>1.007080078125E-3</c:v>
                </c:pt>
                <c:pt idx="29462">
                  <c:v>1.0068416595458984E-3</c:v>
                </c:pt>
                <c:pt idx="29463">
                  <c:v>1.007080078125E-3</c:v>
                </c:pt>
                <c:pt idx="29464">
                  <c:v>1.007080078125E-3</c:v>
                </c:pt>
                <c:pt idx="29465">
                  <c:v>1.0068416595458984E-3</c:v>
                </c:pt>
                <c:pt idx="29466">
                  <c:v>1.007080078125E-3</c:v>
                </c:pt>
                <c:pt idx="29467">
                  <c:v>1.007080078125E-3</c:v>
                </c:pt>
                <c:pt idx="29468">
                  <c:v>1.0068416595458984E-3</c:v>
                </c:pt>
                <c:pt idx="29469">
                  <c:v>1.007080078125E-3</c:v>
                </c:pt>
                <c:pt idx="29470">
                  <c:v>1.007080078125E-3</c:v>
                </c:pt>
                <c:pt idx="29471">
                  <c:v>1.0068416595458984E-3</c:v>
                </c:pt>
                <c:pt idx="29472">
                  <c:v>1.0080337524414063E-3</c:v>
                </c:pt>
                <c:pt idx="29473">
                  <c:v>1.007080078125E-3</c:v>
                </c:pt>
                <c:pt idx="29474">
                  <c:v>1.0068416595458984E-3</c:v>
                </c:pt>
                <c:pt idx="29475">
                  <c:v>1.007080078125E-3</c:v>
                </c:pt>
                <c:pt idx="29476">
                  <c:v>1.007080078125E-3</c:v>
                </c:pt>
                <c:pt idx="29477">
                  <c:v>1.0068416595458984E-3</c:v>
                </c:pt>
                <c:pt idx="29478">
                  <c:v>1.007080078125E-3</c:v>
                </c:pt>
                <c:pt idx="29479">
                  <c:v>1.007080078125E-3</c:v>
                </c:pt>
                <c:pt idx="29480">
                  <c:v>1.0068416595458984E-3</c:v>
                </c:pt>
                <c:pt idx="29481">
                  <c:v>1.007080078125E-3</c:v>
                </c:pt>
                <c:pt idx="29482">
                  <c:v>1.007080078125E-3</c:v>
                </c:pt>
                <c:pt idx="29483">
                  <c:v>1.0068416595458984E-3</c:v>
                </c:pt>
                <c:pt idx="29484">
                  <c:v>1.007080078125E-3</c:v>
                </c:pt>
                <c:pt idx="29485">
                  <c:v>1.0080337524414063E-3</c:v>
                </c:pt>
                <c:pt idx="29486">
                  <c:v>1.007080078125E-3</c:v>
                </c:pt>
                <c:pt idx="29487">
                  <c:v>1.0068416595458984E-3</c:v>
                </c:pt>
                <c:pt idx="29488">
                  <c:v>1.007080078125E-3</c:v>
                </c:pt>
                <c:pt idx="29489">
                  <c:v>1.007080078125E-3</c:v>
                </c:pt>
                <c:pt idx="29490">
                  <c:v>1.0068416595458984E-3</c:v>
                </c:pt>
                <c:pt idx="29491">
                  <c:v>1.007080078125E-3</c:v>
                </c:pt>
                <c:pt idx="29492">
                  <c:v>1.007080078125E-3</c:v>
                </c:pt>
                <c:pt idx="29493">
                  <c:v>1.0068416595458984E-3</c:v>
                </c:pt>
                <c:pt idx="29494">
                  <c:v>1.007080078125E-3</c:v>
                </c:pt>
                <c:pt idx="29495">
                  <c:v>1.007080078125E-3</c:v>
                </c:pt>
                <c:pt idx="29496">
                  <c:v>1.0068416595458984E-3</c:v>
                </c:pt>
                <c:pt idx="29497">
                  <c:v>1.0080337524414063E-3</c:v>
                </c:pt>
                <c:pt idx="29498">
                  <c:v>1.007080078125E-3</c:v>
                </c:pt>
                <c:pt idx="29499">
                  <c:v>1.0068416595458984E-3</c:v>
                </c:pt>
                <c:pt idx="29500">
                  <c:v>1.007080078125E-3</c:v>
                </c:pt>
                <c:pt idx="29501">
                  <c:v>1.007080078125E-3</c:v>
                </c:pt>
                <c:pt idx="29502">
                  <c:v>1.0068416595458984E-3</c:v>
                </c:pt>
                <c:pt idx="29503">
                  <c:v>1.007080078125E-3</c:v>
                </c:pt>
                <c:pt idx="29504">
                  <c:v>1.007080078125E-3</c:v>
                </c:pt>
                <c:pt idx="29505">
                  <c:v>1.0068416595458984E-3</c:v>
                </c:pt>
                <c:pt idx="29506">
                  <c:v>1.007080078125E-3</c:v>
                </c:pt>
                <c:pt idx="29507">
                  <c:v>1.007080078125E-3</c:v>
                </c:pt>
                <c:pt idx="29508">
                  <c:v>1.0068416595458984E-3</c:v>
                </c:pt>
                <c:pt idx="29509">
                  <c:v>1.007080078125E-3</c:v>
                </c:pt>
                <c:pt idx="29510">
                  <c:v>1.0080337524414063E-3</c:v>
                </c:pt>
                <c:pt idx="29511">
                  <c:v>1.007080078125E-3</c:v>
                </c:pt>
                <c:pt idx="29512">
                  <c:v>1.0068416595458984E-3</c:v>
                </c:pt>
                <c:pt idx="29513">
                  <c:v>1.007080078125E-3</c:v>
                </c:pt>
                <c:pt idx="29514">
                  <c:v>1.007080078125E-3</c:v>
                </c:pt>
                <c:pt idx="29515">
                  <c:v>1.0068416595458984E-3</c:v>
                </c:pt>
                <c:pt idx="29516">
                  <c:v>1.007080078125E-3</c:v>
                </c:pt>
                <c:pt idx="29517">
                  <c:v>1.007080078125E-3</c:v>
                </c:pt>
                <c:pt idx="29518">
                  <c:v>1.0068416595458984E-3</c:v>
                </c:pt>
                <c:pt idx="29519">
                  <c:v>1.007080078125E-3</c:v>
                </c:pt>
                <c:pt idx="29520">
                  <c:v>1.007080078125E-3</c:v>
                </c:pt>
                <c:pt idx="29521">
                  <c:v>1.0068416595458984E-3</c:v>
                </c:pt>
                <c:pt idx="29522">
                  <c:v>1.0080337524414063E-3</c:v>
                </c:pt>
                <c:pt idx="29523">
                  <c:v>1.007080078125E-3</c:v>
                </c:pt>
                <c:pt idx="29524">
                  <c:v>1.0068416595458984E-3</c:v>
                </c:pt>
                <c:pt idx="29525">
                  <c:v>1.007080078125E-3</c:v>
                </c:pt>
                <c:pt idx="29526">
                  <c:v>1.007080078125E-3</c:v>
                </c:pt>
                <c:pt idx="29527">
                  <c:v>1.0068416595458984E-3</c:v>
                </c:pt>
                <c:pt idx="29528">
                  <c:v>1.007080078125E-3</c:v>
                </c:pt>
                <c:pt idx="29529">
                  <c:v>1.007080078125E-3</c:v>
                </c:pt>
                <c:pt idx="29530">
                  <c:v>1.0068416595458984E-3</c:v>
                </c:pt>
                <c:pt idx="29531">
                  <c:v>1.007080078125E-3</c:v>
                </c:pt>
                <c:pt idx="29532">
                  <c:v>1.007080078125E-3</c:v>
                </c:pt>
                <c:pt idx="29533">
                  <c:v>1.0068416595458984E-3</c:v>
                </c:pt>
                <c:pt idx="29534">
                  <c:v>1.007080078125E-3</c:v>
                </c:pt>
                <c:pt idx="29535">
                  <c:v>1.0080337524414063E-3</c:v>
                </c:pt>
                <c:pt idx="29536">
                  <c:v>1.007080078125E-3</c:v>
                </c:pt>
                <c:pt idx="29537">
                  <c:v>1.0068416595458984E-3</c:v>
                </c:pt>
                <c:pt idx="29538">
                  <c:v>1.007080078125E-3</c:v>
                </c:pt>
                <c:pt idx="29539">
                  <c:v>1.007080078125E-3</c:v>
                </c:pt>
                <c:pt idx="29540">
                  <c:v>1.0068416595458984E-3</c:v>
                </c:pt>
                <c:pt idx="29541">
                  <c:v>1.007080078125E-3</c:v>
                </c:pt>
                <c:pt idx="29542">
                  <c:v>1.007080078125E-3</c:v>
                </c:pt>
                <c:pt idx="29543">
                  <c:v>1.0068416595458984E-3</c:v>
                </c:pt>
                <c:pt idx="29544">
                  <c:v>1.007080078125E-3</c:v>
                </c:pt>
                <c:pt idx="29545">
                  <c:v>1.007080078125E-3</c:v>
                </c:pt>
                <c:pt idx="29546">
                  <c:v>1.0068416595458984E-3</c:v>
                </c:pt>
                <c:pt idx="29547">
                  <c:v>1.0080337524414063E-3</c:v>
                </c:pt>
                <c:pt idx="29548">
                  <c:v>1.007080078125E-3</c:v>
                </c:pt>
                <c:pt idx="29549">
                  <c:v>1.0068416595458984E-3</c:v>
                </c:pt>
                <c:pt idx="29550">
                  <c:v>1.007080078125E-3</c:v>
                </c:pt>
                <c:pt idx="29551">
                  <c:v>1.007080078125E-3</c:v>
                </c:pt>
                <c:pt idx="29552">
                  <c:v>1.0068416595458984E-3</c:v>
                </c:pt>
                <c:pt idx="29553">
                  <c:v>1.007080078125E-3</c:v>
                </c:pt>
                <c:pt idx="29554">
                  <c:v>1.007080078125E-3</c:v>
                </c:pt>
                <c:pt idx="29555">
                  <c:v>1.0068416595458984E-3</c:v>
                </c:pt>
                <c:pt idx="29556">
                  <c:v>1.007080078125E-3</c:v>
                </c:pt>
                <c:pt idx="29557">
                  <c:v>1.007080078125E-3</c:v>
                </c:pt>
                <c:pt idx="29558">
                  <c:v>1.0068416595458984E-3</c:v>
                </c:pt>
                <c:pt idx="29559">
                  <c:v>1.007080078125E-3</c:v>
                </c:pt>
                <c:pt idx="29560">
                  <c:v>1.0080337524414063E-3</c:v>
                </c:pt>
                <c:pt idx="29561">
                  <c:v>1.007080078125E-3</c:v>
                </c:pt>
                <c:pt idx="29562">
                  <c:v>1.0068416595458984E-3</c:v>
                </c:pt>
                <c:pt idx="29563">
                  <c:v>1.007080078125E-3</c:v>
                </c:pt>
                <c:pt idx="29564">
                  <c:v>1.007080078125E-3</c:v>
                </c:pt>
                <c:pt idx="29565">
                  <c:v>1.0068416595458984E-3</c:v>
                </c:pt>
                <c:pt idx="29566">
                  <c:v>1.007080078125E-3</c:v>
                </c:pt>
                <c:pt idx="29567">
                  <c:v>1.007080078125E-3</c:v>
                </c:pt>
                <c:pt idx="29568">
                  <c:v>1.0068416595458984E-3</c:v>
                </c:pt>
                <c:pt idx="29569">
                  <c:v>1.007080078125E-3</c:v>
                </c:pt>
                <c:pt idx="29570">
                  <c:v>1.0068416595458984E-3</c:v>
                </c:pt>
                <c:pt idx="29571">
                  <c:v>1.007080078125E-3</c:v>
                </c:pt>
                <c:pt idx="29572">
                  <c:v>1.0080337524414063E-3</c:v>
                </c:pt>
                <c:pt idx="29573">
                  <c:v>1.007080078125E-3</c:v>
                </c:pt>
                <c:pt idx="29574">
                  <c:v>1.0068416595458984E-3</c:v>
                </c:pt>
                <c:pt idx="29575">
                  <c:v>1.007080078125E-3</c:v>
                </c:pt>
                <c:pt idx="29576">
                  <c:v>1.007080078125E-3</c:v>
                </c:pt>
                <c:pt idx="29577">
                  <c:v>1.0068416595458984E-3</c:v>
                </c:pt>
                <c:pt idx="29578">
                  <c:v>1.007080078125E-3</c:v>
                </c:pt>
                <c:pt idx="29579">
                  <c:v>1.007080078125E-3</c:v>
                </c:pt>
                <c:pt idx="29580">
                  <c:v>1.0068416595458984E-3</c:v>
                </c:pt>
                <c:pt idx="29581">
                  <c:v>1.007080078125E-3</c:v>
                </c:pt>
                <c:pt idx="29582">
                  <c:v>1.007080078125E-3</c:v>
                </c:pt>
                <c:pt idx="29583">
                  <c:v>1.0068416595458984E-3</c:v>
                </c:pt>
                <c:pt idx="29584">
                  <c:v>1.007080078125E-3</c:v>
                </c:pt>
                <c:pt idx="29585">
                  <c:v>1.0080337524414063E-3</c:v>
                </c:pt>
                <c:pt idx="29586">
                  <c:v>1.007080078125E-3</c:v>
                </c:pt>
                <c:pt idx="29587">
                  <c:v>1.0068416595458984E-3</c:v>
                </c:pt>
                <c:pt idx="29588">
                  <c:v>1.007080078125E-3</c:v>
                </c:pt>
                <c:pt idx="29589">
                  <c:v>1.007080078125E-3</c:v>
                </c:pt>
                <c:pt idx="29590">
                  <c:v>1.0068416595458984E-3</c:v>
                </c:pt>
                <c:pt idx="29591">
                  <c:v>1.007080078125E-3</c:v>
                </c:pt>
                <c:pt idx="29592">
                  <c:v>1.0068416595458984E-3</c:v>
                </c:pt>
                <c:pt idx="29593">
                  <c:v>1.007080078125E-3</c:v>
                </c:pt>
                <c:pt idx="29594">
                  <c:v>1.007080078125E-3</c:v>
                </c:pt>
                <c:pt idx="29595">
                  <c:v>1.0068416595458984E-3</c:v>
                </c:pt>
                <c:pt idx="29596">
                  <c:v>1.007080078125E-3</c:v>
                </c:pt>
                <c:pt idx="29597">
                  <c:v>1.0080337524414063E-3</c:v>
                </c:pt>
                <c:pt idx="29598">
                  <c:v>1.007080078125E-3</c:v>
                </c:pt>
                <c:pt idx="29599">
                  <c:v>1.0068416595458984E-3</c:v>
                </c:pt>
                <c:pt idx="29600">
                  <c:v>1.007080078125E-3</c:v>
                </c:pt>
                <c:pt idx="29601">
                  <c:v>1.007080078125E-3</c:v>
                </c:pt>
                <c:pt idx="29602">
                  <c:v>1.0068416595458984E-3</c:v>
                </c:pt>
                <c:pt idx="29603">
                  <c:v>1.007080078125E-3</c:v>
                </c:pt>
                <c:pt idx="29604">
                  <c:v>1.007080078125E-3</c:v>
                </c:pt>
                <c:pt idx="29605">
                  <c:v>1.0068416595458984E-3</c:v>
                </c:pt>
                <c:pt idx="29606">
                  <c:v>1.007080078125E-3</c:v>
                </c:pt>
                <c:pt idx="29607">
                  <c:v>1.007080078125E-3</c:v>
                </c:pt>
                <c:pt idx="29608">
                  <c:v>1.0068416595458984E-3</c:v>
                </c:pt>
                <c:pt idx="29609">
                  <c:v>1.007080078125E-3</c:v>
                </c:pt>
                <c:pt idx="29610">
                  <c:v>1.0080337524414063E-3</c:v>
                </c:pt>
                <c:pt idx="29611">
                  <c:v>1.007080078125E-3</c:v>
                </c:pt>
                <c:pt idx="29612">
                  <c:v>1.0068416595458984E-3</c:v>
                </c:pt>
                <c:pt idx="29613">
                  <c:v>1.007080078125E-3</c:v>
                </c:pt>
                <c:pt idx="29614">
                  <c:v>1.0068416595458984E-3</c:v>
                </c:pt>
                <c:pt idx="29615">
                  <c:v>1.007080078125E-3</c:v>
                </c:pt>
                <c:pt idx="29616">
                  <c:v>1.007080078125E-3</c:v>
                </c:pt>
                <c:pt idx="29617">
                  <c:v>1.0068416595458984E-3</c:v>
                </c:pt>
                <c:pt idx="29618">
                  <c:v>1.007080078125E-3</c:v>
                </c:pt>
                <c:pt idx="29619">
                  <c:v>1.007080078125E-3</c:v>
                </c:pt>
                <c:pt idx="29620">
                  <c:v>1.0068416595458984E-3</c:v>
                </c:pt>
                <c:pt idx="29621">
                  <c:v>1.007080078125E-3</c:v>
                </c:pt>
                <c:pt idx="29622">
                  <c:v>1.0080337524414063E-3</c:v>
                </c:pt>
                <c:pt idx="29623">
                  <c:v>1.007080078125E-3</c:v>
                </c:pt>
                <c:pt idx="29624">
                  <c:v>1.0068416595458984E-3</c:v>
                </c:pt>
                <c:pt idx="29625">
                  <c:v>1.007080078125E-3</c:v>
                </c:pt>
                <c:pt idx="29626">
                  <c:v>1.007080078125E-3</c:v>
                </c:pt>
                <c:pt idx="29627">
                  <c:v>1.0068416595458984E-3</c:v>
                </c:pt>
                <c:pt idx="29628">
                  <c:v>1.007080078125E-3</c:v>
                </c:pt>
                <c:pt idx="29629">
                  <c:v>1.007080078125E-3</c:v>
                </c:pt>
                <c:pt idx="29630">
                  <c:v>1.0068416595458984E-3</c:v>
                </c:pt>
                <c:pt idx="29631">
                  <c:v>1.007080078125E-3</c:v>
                </c:pt>
                <c:pt idx="29632">
                  <c:v>1.007080078125E-3</c:v>
                </c:pt>
                <c:pt idx="29633">
                  <c:v>1.0068416595458984E-3</c:v>
                </c:pt>
                <c:pt idx="29634">
                  <c:v>1.007080078125E-3</c:v>
                </c:pt>
                <c:pt idx="29635">
                  <c:v>1.0080337524414063E-3</c:v>
                </c:pt>
                <c:pt idx="29636">
                  <c:v>1.0068416595458984E-3</c:v>
                </c:pt>
                <c:pt idx="29637">
                  <c:v>1.007080078125E-3</c:v>
                </c:pt>
                <c:pt idx="29638">
                  <c:v>1.007080078125E-3</c:v>
                </c:pt>
                <c:pt idx="29639">
                  <c:v>1.0068416595458984E-3</c:v>
                </c:pt>
                <c:pt idx="29640">
                  <c:v>1.007080078125E-3</c:v>
                </c:pt>
                <c:pt idx="29641">
                  <c:v>1.007080078125E-3</c:v>
                </c:pt>
                <c:pt idx="29642">
                  <c:v>1.0068416595458984E-3</c:v>
                </c:pt>
                <c:pt idx="29643">
                  <c:v>1.007080078125E-3</c:v>
                </c:pt>
                <c:pt idx="29644">
                  <c:v>6.0429573059082031E-3</c:v>
                </c:pt>
                <c:pt idx="29645">
                  <c:v>1.007080078125E-3</c:v>
                </c:pt>
                <c:pt idx="29646">
                  <c:v>1.007080078125E-3</c:v>
                </c:pt>
                <c:pt idx="29647">
                  <c:v>1.0068416595458984E-3</c:v>
                </c:pt>
                <c:pt idx="29648">
                  <c:v>1.007080078125E-3</c:v>
                </c:pt>
                <c:pt idx="29649">
                  <c:v>1.007080078125E-3</c:v>
                </c:pt>
                <c:pt idx="29650">
                  <c:v>1.0068416595458984E-3</c:v>
                </c:pt>
                <c:pt idx="29651">
                  <c:v>1.007080078125E-3</c:v>
                </c:pt>
                <c:pt idx="29652">
                  <c:v>1.007080078125E-3</c:v>
                </c:pt>
                <c:pt idx="29653">
                  <c:v>1.0068416595458984E-3</c:v>
                </c:pt>
                <c:pt idx="29654">
                  <c:v>1.007080078125E-3</c:v>
                </c:pt>
                <c:pt idx="29655">
                  <c:v>1.0080337524414063E-3</c:v>
                </c:pt>
                <c:pt idx="29656">
                  <c:v>1.0068416595458984E-3</c:v>
                </c:pt>
                <c:pt idx="29657">
                  <c:v>1.007080078125E-3</c:v>
                </c:pt>
                <c:pt idx="29658">
                  <c:v>1.007080078125E-3</c:v>
                </c:pt>
                <c:pt idx="29659">
                  <c:v>1.0068416595458984E-3</c:v>
                </c:pt>
                <c:pt idx="29660">
                  <c:v>1.007080078125E-3</c:v>
                </c:pt>
                <c:pt idx="29661">
                  <c:v>1.007080078125E-3</c:v>
                </c:pt>
                <c:pt idx="29662">
                  <c:v>1.0068416595458984E-3</c:v>
                </c:pt>
                <c:pt idx="29663">
                  <c:v>1.007080078125E-3</c:v>
                </c:pt>
                <c:pt idx="29664">
                  <c:v>1.007080078125E-3</c:v>
                </c:pt>
                <c:pt idx="29665">
                  <c:v>1.0068416595458984E-3</c:v>
                </c:pt>
                <c:pt idx="29666">
                  <c:v>1.007080078125E-3</c:v>
                </c:pt>
                <c:pt idx="29667">
                  <c:v>1.0080337524414063E-3</c:v>
                </c:pt>
                <c:pt idx="29668">
                  <c:v>1.007080078125E-3</c:v>
                </c:pt>
                <c:pt idx="29669">
                  <c:v>1.0068416595458984E-3</c:v>
                </c:pt>
                <c:pt idx="29670">
                  <c:v>1.007080078125E-3</c:v>
                </c:pt>
                <c:pt idx="29671">
                  <c:v>1.007080078125E-3</c:v>
                </c:pt>
                <c:pt idx="29672">
                  <c:v>1.0068416595458984E-3</c:v>
                </c:pt>
                <c:pt idx="29673">
                  <c:v>1.007080078125E-3</c:v>
                </c:pt>
                <c:pt idx="29674">
                  <c:v>1.007080078125E-3</c:v>
                </c:pt>
                <c:pt idx="29675">
                  <c:v>1.0068416595458984E-3</c:v>
                </c:pt>
                <c:pt idx="29676">
                  <c:v>1.007080078125E-3</c:v>
                </c:pt>
                <c:pt idx="29677">
                  <c:v>1.007080078125E-3</c:v>
                </c:pt>
                <c:pt idx="29678">
                  <c:v>1.0068416595458984E-3</c:v>
                </c:pt>
                <c:pt idx="29679">
                  <c:v>1.007080078125E-3</c:v>
                </c:pt>
                <c:pt idx="29680">
                  <c:v>1.0080337524414063E-3</c:v>
                </c:pt>
                <c:pt idx="29681">
                  <c:v>1.0068416595458984E-3</c:v>
                </c:pt>
                <c:pt idx="29682">
                  <c:v>1.007080078125E-3</c:v>
                </c:pt>
                <c:pt idx="29683">
                  <c:v>1.007080078125E-3</c:v>
                </c:pt>
                <c:pt idx="29684">
                  <c:v>1.0068416595458984E-3</c:v>
                </c:pt>
                <c:pt idx="29685">
                  <c:v>1.007080078125E-3</c:v>
                </c:pt>
                <c:pt idx="29686">
                  <c:v>1.007080078125E-3</c:v>
                </c:pt>
                <c:pt idx="29687">
                  <c:v>1.0068416595458984E-3</c:v>
                </c:pt>
                <c:pt idx="29688">
                  <c:v>1.007080078125E-3</c:v>
                </c:pt>
                <c:pt idx="29689">
                  <c:v>1.007080078125E-3</c:v>
                </c:pt>
                <c:pt idx="29690">
                  <c:v>1.0068416595458984E-3</c:v>
                </c:pt>
                <c:pt idx="29691">
                  <c:v>1.007080078125E-3</c:v>
                </c:pt>
                <c:pt idx="29692">
                  <c:v>1.0080337524414063E-3</c:v>
                </c:pt>
                <c:pt idx="29693">
                  <c:v>1.007080078125E-3</c:v>
                </c:pt>
                <c:pt idx="29694">
                  <c:v>1.0068416595458984E-3</c:v>
                </c:pt>
                <c:pt idx="29695">
                  <c:v>1.007080078125E-3</c:v>
                </c:pt>
                <c:pt idx="29696">
                  <c:v>1.007080078125E-3</c:v>
                </c:pt>
                <c:pt idx="29697">
                  <c:v>1.0068416595458984E-3</c:v>
                </c:pt>
                <c:pt idx="29698">
                  <c:v>1.007080078125E-3</c:v>
                </c:pt>
                <c:pt idx="29699">
                  <c:v>1.007080078125E-3</c:v>
                </c:pt>
                <c:pt idx="29700">
                  <c:v>1.0068416595458984E-3</c:v>
                </c:pt>
                <c:pt idx="29701">
                  <c:v>1.007080078125E-3</c:v>
                </c:pt>
                <c:pt idx="29702">
                  <c:v>1.007080078125E-3</c:v>
                </c:pt>
                <c:pt idx="29703">
                  <c:v>1.0068416595458984E-3</c:v>
                </c:pt>
                <c:pt idx="29704">
                  <c:v>1.007080078125E-3</c:v>
                </c:pt>
                <c:pt idx="29705">
                  <c:v>1.0080337524414063E-3</c:v>
                </c:pt>
                <c:pt idx="29706">
                  <c:v>1.0068416595458984E-3</c:v>
                </c:pt>
                <c:pt idx="29707">
                  <c:v>1.007080078125E-3</c:v>
                </c:pt>
                <c:pt idx="29708">
                  <c:v>1.007080078125E-3</c:v>
                </c:pt>
                <c:pt idx="29709">
                  <c:v>1.0068416595458984E-3</c:v>
                </c:pt>
                <c:pt idx="29710">
                  <c:v>1.007080078125E-3</c:v>
                </c:pt>
                <c:pt idx="29711">
                  <c:v>1.007080078125E-3</c:v>
                </c:pt>
                <c:pt idx="29712">
                  <c:v>1.0068416595458984E-3</c:v>
                </c:pt>
                <c:pt idx="29713">
                  <c:v>1.007080078125E-3</c:v>
                </c:pt>
                <c:pt idx="29714">
                  <c:v>1.007080078125E-3</c:v>
                </c:pt>
                <c:pt idx="29715">
                  <c:v>1.0068416595458984E-3</c:v>
                </c:pt>
                <c:pt idx="29716">
                  <c:v>1.007080078125E-3</c:v>
                </c:pt>
                <c:pt idx="29717">
                  <c:v>1.0080337524414063E-3</c:v>
                </c:pt>
                <c:pt idx="29718">
                  <c:v>1.007080078125E-3</c:v>
                </c:pt>
                <c:pt idx="29719">
                  <c:v>1.0068416595458984E-3</c:v>
                </c:pt>
                <c:pt idx="29720">
                  <c:v>1.007080078125E-3</c:v>
                </c:pt>
                <c:pt idx="29721">
                  <c:v>1.007080078125E-3</c:v>
                </c:pt>
                <c:pt idx="29722">
                  <c:v>1.0068416595458984E-3</c:v>
                </c:pt>
                <c:pt idx="29723">
                  <c:v>1.007080078125E-3</c:v>
                </c:pt>
                <c:pt idx="29724">
                  <c:v>1.007080078125E-3</c:v>
                </c:pt>
                <c:pt idx="29725">
                  <c:v>1.0068416595458984E-3</c:v>
                </c:pt>
                <c:pt idx="29726">
                  <c:v>1.007080078125E-3</c:v>
                </c:pt>
                <c:pt idx="29727">
                  <c:v>1.007080078125E-3</c:v>
                </c:pt>
                <c:pt idx="29728">
                  <c:v>1.0068416595458984E-3</c:v>
                </c:pt>
                <c:pt idx="29729">
                  <c:v>1.007080078125E-3</c:v>
                </c:pt>
                <c:pt idx="29730">
                  <c:v>1.0080337524414063E-3</c:v>
                </c:pt>
                <c:pt idx="29731">
                  <c:v>1.0068416595458984E-3</c:v>
                </c:pt>
                <c:pt idx="29732">
                  <c:v>1.007080078125E-3</c:v>
                </c:pt>
                <c:pt idx="29733">
                  <c:v>1.007080078125E-3</c:v>
                </c:pt>
                <c:pt idx="29734">
                  <c:v>1.0068416595458984E-3</c:v>
                </c:pt>
                <c:pt idx="29735">
                  <c:v>1.007080078125E-3</c:v>
                </c:pt>
                <c:pt idx="29736">
                  <c:v>1.007080078125E-3</c:v>
                </c:pt>
                <c:pt idx="29737">
                  <c:v>1.0068416595458984E-3</c:v>
                </c:pt>
                <c:pt idx="29738">
                  <c:v>1.007080078125E-3</c:v>
                </c:pt>
                <c:pt idx="29739">
                  <c:v>1.007080078125E-3</c:v>
                </c:pt>
                <c:pt idx="29740">
                  <c:v>2.0141839981079102E-2</c:v>
                </c:pt>
                <c:pt idx="29741">
                  <c:v>1.007080078125E-3</c:v>
                </c:pt>
                <c:pt idx="29742">
                  <c:v>1.007080078125E-3</c:v>
                </c:pt>
                <c:pt idx="29743">
                  <c:v>1.0068416595458984E-3</c:v>
                </c:pt>
                <c:pt idx="29744">
                  <c:v>1.007080078125E-3</c:v>
                </c:pt>
                <c:pt idx="29745">
                  <c:v>1.007080078125E-3</c:v>
                </c:pt>
                <c:pt idx="29746">
                  <c:v>1.0068416595458984E-3</c:v>
                </c:pt>
                <c:pt idx="29747">
                  <c:v>1.007080078125E-3</c:v>
                </c:pt>
                <c:pt idx="29748">
                  <c:v>1.0080337524414063E-3</c:v>
                </c:pt>
                <c:pt idx="29749">
                  <c:v>1.007080078125E-3</c:v>
                </c:pt>
                <c:pt idx="29750">
                  <c:v>1.0068416595458984E-3</c:v>
                </c:pt>
                <c:pt idx="29751">
                  <c:v>1.007080078125E-3</c:v>
                </c:pt>
                <c:pt idx="29752">
                  <c:v>1.007080078125E-3</c:v>
                </c:pt>
                <c:pt idx="29753">
                  <c:v>1.0068416595458984E-3</c:v>
                </c:pt>
                <c:pt idx="29754">
                  <c:v>1.007080078125E-3</c:v>
                </c:pt>
                <c:pt idx="29755">
                  <c:v>1.007080078125E-3</c:v>
                </c:pt>
                <c:pt idx="29756">
                  <c:v>1.0068416595458984E-3</c:v>
                </c:pt>
                <c:pt idx="29757">
                  <c:v>1.007080078125E-3</c:v>
                </c:pt>
                <c:pt idx="29758">
                  <c:v>1.007080078125E-3</c:v>
                </c:pt>
                <c:pt idx="29759">
                  <c:v>1.0068416595458984E-3</c:v>
                </c:pt>
                <c:pt idx="29760">
                  <c:v>1.007080078125E-3</c:v>
                </c:pt>
                <c:pt idx="29761">
                  <c:v>1.0080337524414063E-3</c:v>
                </c:pt>
                <c:pt idx="29762">
                  <c:v>1.0068416595458984E-3</c:v>
                </c:pt>
                <c:pt idx="29763">
                  <c:v>1.007080078125E-3</c:v>
                </c:pt>
                <c:pt idx="29764">
                  <c:v>1.007080078125E-3</c:v>
                </c:pt>
                <c:pt idx="29765">
                  <c:v>1.0068416595458984E-3</c:v>
                </c:pt>
                <c:pt idx="29766">
                  <c:v>1.007080078125E-3</c:v>
                </c:pt>
                <c:pt idx="29767">
                  <c:v>1.007080078125E-3</c:v>
                </c:pt>
                <c:pt idx="29768">
                  <c:v>1.0068416595458984E-3</c:v>
                </c:pt>
                <c:pt idx="29769">
                  <c:v>1.007080078125E-3</c:v>
                </c:pt>
                <c:pt idx="29770">
                  <c:v>1.007080078125E-3</c:v>
                </c:pt>
                <c:pt idx="29771">
                  <c:v>1.0068416595458984E-3</c:v>
                </c:pt>
                <c:pt idx="29772">
                  <c:v>1.007080078125E-3</c:v>
                </c:pt>
                <c:pt idx="29773">
                  <c:v>1.0080337524414063E-3</c:v>
                </c:pt>
                <c:pt idx="29774">
                  <c:v>1.007080078125E-3</c:v>
                </c:pt>
                <c:pt idx="29775">
                  <c:v>1.0068416595458984E-3</c:v>
                </c:pt>
                <c:pt idx="29776">
                  <c:v>1.007080078125E-3</c:v>
                </c:pt>
                <c:pt idx="29777">
                  <c:v>1.007080078125E-3</c:v>
                </c:pt>
                <c:pt idx="29778">
                  <c:v>1.0068416595458984E-3</c:v>
                </c:pt>
                <c:pt idx="29779">
                  <c:v>1.007080078125E-3</c:v>
                </c:pt>
                <c:pt idx="29780">
                  <c:v>1.007080078125E-3</c:v>
                </c:pt>
                <c:pt idx="29781">
                  <c:v>1.0068416595458984E-3</c:v>
                </c:pt>
                <c:pt idx="29782">
                  <c:v>1.007080078125E-3</c:v>
                </c:pt>
                <c:pt idx="29783">
                  <c:v>1.007080078125E-3</c:v>
                </c:pt>
                <c:pt idx="29784">
                  <c:v>1.0068416595458984E-3</c:v>
                </c:pt>
                <c:pt idx="29785">
                  <c:v>1.007080078125E-3</c:v>
                </c:pt>
                <c:pt idx="29786">
                  <c:v>1.0080337524414063E-3</c:v>
                </c:pt>
                <c:pt idx="29787">
                  <c:v>1.0068416595458984E-3</c:v>
                </c:pt>
                <c:pt idx="29788">
                  <c:v>1.007080078125E-3</c:v>
                </c:pt>
                <c:pt idx="29789">
                  <c:v>1.007080078125E-3</c:v>
                </c:pt>
                <c:pt idx="29790">
                  <c:v>1.0068416595458984E-3</c:v>
                </c:pt>
                <c:pt idx="29791">
                  <c:v>1.007080078125E-3</c:v>
                </c:pt>
                <c:pt idx="29792">
                  <c:v>1.007080078125E-3</c:v>
                </c:pt>
                <c:pt idx="29793">
                  <c:v>1.0068416595458984E-3</c:v>
                </c:pt>
                <c:pt idx="29794">
                  <c:v>1.007080078125E-3</c:v>
                </c:pt>
                <c:pt idx="29795">
                  <c:v>1.007080078125E-3</c:v>
                </c:pt>
                <c:pt idx="29796">
                  <c:v>1.0068416595458984E-3</c:v>
                </c:pt>
                <c:pt idx="29797">
                  <c:v>1.007080078125E-3</c:v>
                </c:pt>
                <c:pt idx="29798">
                  <c:v>1.0080337524414063E-3</c:v>
                </c:pt>
                <c:pt idx="29799">
                  <c:v>1.007080078125E-3</c:v>
                </c:pt>
                <c:pt idx="29800">
                  <c:v>1.0068416595458984E-3</c:v>
                </c:pt>
                <c:pt idx="29801">
                  <c:v>1.007080078125E-3</c:v>
                </c:pt>
                <c:pt idx="29802">
                  <c:v>1.007080078125E-3</c:v>
                </c:pt>
                <c:pt idx="29803">
                  <c:v>1.0068416595458984E-3</c:v>
                </c:pt>
                <c:pt idx="29804">
                  <c:v>1.007080078125E-3</c:v>
                </c:pt>
                <c:pt idx="29805">
                  <c:v>1.007080078125E-3</c:v>
                </c:pt>
                <c:pt idx="29806">
                  <c:v>1.0068416595458984E-3</c:v>
                </c:pt>
                <c:pt idx="29807">
                  <c:v>1.007080078125E-3</c:v>
                </c:pt>
                <c:pt idx="29808">
                  <c:v>1.007080078125E-3</c:v>
                </c:pt>
                <c:pt idx="29809">
                  <c:v>1.0068416595458984E-3</c:v>
                </c:pt>
                <c:pt idx="29810">
                  <c:v>1.007080078125E-3</c:v>
                </c:pt>
                <c:pt idx="29811">
                  <c:v>1.0080337524414063E-3</c:v>
                </c:pt>
                <c:pt idx="29812">
                  <c:v>1.0068416595458984E-3</c:v>
                </c:pt>
                <c:pt idx="29813">
                  <c:v>1.007080078125E-3</c:v>
                </c:pt>
                <c:pt idx="29814">
                  <c:v>1.007080078125E-3</c:v>
                </c:pt>
                <c:pt idx="29815">
                  <c:v>1.0068416595458984E-3</c:v>
                </c:pt>
                <c:pt idx="29816">
                  <c:v>1.007080078125E-3</c:v>
                </c:pt>
                <c:pt idx="29817">
                  <c:v>1.007080078125E-3</c:v>
                </c:pt>
                <c:pt idx="29818">
                  <c:v>1.0068416595458984E-3</c:v>
                </c:pt>
                <c:pt idx="29819">
                  <c:v>1.007080078125E-3</c:v>
                </c:pt>
                <c:pt idx="29820">
                  <c:v>1.007080078125E-3</c:v>
                </c:pt>
                <c:pt idx="29821">
                  <c:v>1.0068416595458984E-3</c:v>
                </c:pt>
                <c:pt idx="29822">
                  <c:v>1.007080078125E-3</c:v>
                </c:pt>
                <c:pt idx="29823">
                  <c:v>1.0080337524414063E-3</c:v>
                </c:pt>
                <c:pt idx="29824">
                  <c:v>1.007080078125E-3</c:v>
                </c:pt>
                <c:pt idx="29825">
                  <c:v>1.0068416595458984E-3</c:v>
                </c:pt>
                <c:pt idx="29826">
                  <c:v>1.007080078125E-3</c:v>
                </c:pt>
                <c:pt idx="29827">
                  <c:v>1.007080078125E-3</c:v>
                </c:pt>
                <c:pt idx="29828">
                  <c:v>1.0068416595458984E-3</c:v>
                </c:pt>
                <c:pt idx="29829">
                  <c:v>1.007080078125E-3</c:v>
                </c:pt>
                <c:pt idx="29830">
                  <c:v>1.007080078125E-3</c:v>
                </c:pt>
                <c:pt idx="29831">
                  <c:v>1.0068416595458984E-3</c:v>
                </c:pt>
                <c:pt idx="29832">
                  <c:v>1.007080078125E-3</c:v>
                </c:pt>
                <c:pt idx="29833">
                  <c:v>1.007080078125E-3</c:v>
                </c:pt>
                <c:pt idx="29834">
                  <c:v>1.0068416595458984E-3</c:v>
                </c:pt>
                <c:pt idx="29835">
                  <c:v>1.0080337524414063E-3</c:v>
                </c:pt>
                <c:pt idx="29836">
                  <c:v>1.007080078125E-3</c:v>
                </c:pt>
                <c:pt idx="29837">
                  <c:v>1.0068416595458984E-3</c:v>
                </c:pt>
                <c:pt idx="29838">
                  <c:v>1.007080078125E-3</c:v>
                </c:pt>
                <c:pt idx="29839">
                  <c:v>1.007080078125E-3</c:v>
                </c:pt>
                <c:pt idx="29840">
                  <c:v>1.0068416595458984E-3</c:v>
                </c:pt>
                <c:pt idx="29841">
                  <c:v>1.007080078125E-3</c:v>
                </c:pt>
                <c:pt idx="29842">
                  <c:v>1.007080078125E-3</c:v>
                </c:pt>
                <c:pt idx="29843">
                  <c:v>1.0068416595458984E-3</c:v>
                </c:pt>
                <c:pt idx="29844">
                  <c:v>1.007080078125E-3</c:v>
                </c:pt>
                <c:pt idx="29845">
                  <c:v>1.007080078125E-3</c:v>
                </c:pt>
                <c:pt idx="29846">
                  <c:v>1.0068416595458984E-3</c:v>
                </c:pt>
                <c:pt idx="29847">
                  <c:v>1.007080078125E-3</c:v>
                </c:pt>
                <c:pt idx="29848">
                  <c:v>1.0080337524414063E-3</c:v>
                </c:pt>
                <c:pt idx="29849">
                  <c:v>1.007080078125E-3</c:v>
                </c:pt>
                <c:pt idx="29850">
                  <c:v>1.0068416595458984E-3</c:v>
                </c:pt>
                <c:pt idx="29851">
                  <c:v>1.007080078125E-3</c:v>
                </c:pt>
                <c:pt idx="29852">
                  <c:v>1.007080078125E-3</c:v>
                </c:pt>
                <c:pt idx="29853">
                  <c:v>1.0068416595458984E-3</c:v>
                </c:pt>
                <c:pt idx="29854">
                  <c:v>1.007080078125E-3</c:v>
                </c:pt>
                <c:pt idx="29855">
                  <c:v>1.007080078125E-3</c:v>
                </c:pt>
                <c:pt idx="29856">
                  <c:v>1.0068416595458984E-3</c:v>
                </c:pt>
                <c:pt idx="29857">
                  <c:v>2.1149158477783203E-2</c:v>
                </c:pt>
                <c:pt idx="29858">
                  <c:v>1.0068416595458984E-3</c:v>
                </c:pt>
                <c:pt idx="29859">
                  <c:v>1.007080078125E-3</c:v>
                </c:pt>
                <c:pt idx="29860">
                  <c:v>1.007080078125E-3</c:v>
                </c:pt>
                <c:pt idx="29861">
                  <c:v>1.0068416595458984E-3</c:v>
                </c:pt>
                <c:pt idx="29862">
                  <c:v>1.007080078125E-3</c:v>
                </c:pt>
                <c:pt idx="29863">
                  <c:v>1.007080078125E-3</c:v>
                </c:pt>
                <c:pt idx="29864">
                  <c:v>1.0068416595458984E-3</c:v>
                </c:pt>
                <c:pt idx="29865">
                  <c:v>1.0080337524414063E-3</c:v>
                </c:pt>
                <c:pt idx="29866">
                  <c:v>1.007080078125E-3</c:v>
                </c:pt>
                <c:pt idx="29867">
                  <c:v>1.0068416595458984E-3</c:v>
                </c:pt>
                <c:pt idx="29868">
                  <c:v>1.007080078125E-3</c:v>
                </c:pt>
                <c:pt idx="29869">
                  <c:v>1.007080078125E-3</c:v>
                </c:pt>
                <c:pt idx="29870">
                  <c:v>1.0068416595458984E-3</c:v>
                </c:pt>
                <c:pt idx="29871">
                  <c:v>1.007080078125E-3</c:v>
                </c:pt>
                <c:pt idx="29872">
                  <c:v>1.007080078125E-3</c:v>
                </c:pt>
                <c:pt idx="29873">
                  <c:v>1.0068416595458984E-3</c:v>
                </c:pt>
                <c:pt idx="29874">
                  <c:v>1.007080078125E-3</c:v>
                </c:pt>
                <c:pt idx="29875">
                  <c:v>1.007080078125E-3</c:v>
                </c:pt>
                <c:pt idx="29876">
                  <c:v>1.0068416595458984E-3</c:v>
                </c:pt>
                <c:pt idx="29877">
                  <c:v>1.007080078125E-3</c:v>
                </c:pt>
                <c:pt idx="29878">
                  <c:v>1.0080337524414063E-3</c:v>
                </c:pt>
                <c:pt idx="29879">
                  <c:v>1.007080078125E-3</c:v>
                </c:pt>
                <c:pt idx="29880">
                  <c:v>1.0068416595458984E-3</c:v>
                </c:pt>
                <c:pt idx="29881">
                  <c:v>1.007080078125E-3</c:v>
                </c:pt>
                <c:pt idx="29882">
                  <c:v>1.007080078125E-3</c:v>
                </c:pt>
                <c:pt idx="29883">
                  <c:v>1.0068416595458984E-3</c:v>
                </c:pt>
                <c:pt idx="29884">
                  <c:v>1.007080078125E-3</c:v>
                </c:pt>
                <c:pt idx="29885">
                  <c:v>1.007080078125E-3</c:v>
                </c:pt>
                <c:pt idx="29886">
                  <c:v>1.0068416595458984E-3</c:v>
                </c:pt>
                <c:pt idx="29887">
                  <c:v>1.007080078125E-3</c:v>
                </c:pt>
                <c:pt idx="29888">
                  <c:v>1.007080078125E-3</c:v>
                </c:pt>
                <c:pt idx="29889">
                  <c:v>1.0068416595458984E-3</c:v>
                </c:pt>
                <c:pt idx="29890">
                  <c:v>1.0080337524414063E-3</c:v>
                </c:pt>
                <c:pt idx="29891">
                  <c:v>1.007080078125E-3</c:v>
                </c:pt>
                <c:pt idx="29892">
                  <c:v>1.0068416595458984E-3</c:v>
                </c:pt>
                <c:pt idx="29893">
                  <c:v>1.007080078125E-3</c:v>
                </c:pt>
                <c:pt idx="29894">
                  <c:v>1.007080078125E-3</c:v>
                </c:pt>
                <c:pt idx="29895">
                  <c:v>1.0068416595458984E-3</c:v>
                </c:pt>
                <c:pt idx="29896">
                  <c:v>1.007080078125E-3</c:v>
                </c:pt>
                <c:pt idx="29897">
                  <c:v>1.007080078125E-3</c:v>
                </c:pt>
                <c:pt idx="29898">
                  <c:v>1.0068416595458984E-3</c:v>
                </c:pt>
                <c:pt idx="29899">
                  <c:v>1.007080078125E-3</c:v>
                </c:pt>
                <c:pt idx="29900">
                  <c:v>1.007080078125E-3</c:v>
                </c:pt>
                <c:pt idx="29901">
                  <c:v>1.0068416595458984E-3</c:v>
                </c:pt>
                <c:pt idx="29902">
                  <c:v>1.007080078125E-3</c:v>
                </c:pt>
                <c:pt idx="29903">
                  <c:v>1.0080337524414063E-3</c:v>
                </c:pt>
                <c:pt idx="29904">
                  <c:v>1.007080078125E-3</c:v>
                </c:pt>
                <c:pt idx="29905">
                  <c:v>1.0068416595458984E-3</c:v>
                </c:pt>
                <c:pt idx="29906">
                  <c:v>1.007080078125E-3</c:v>
                </c:pt>
                <c:pt idx="29907">
                  <c:v>1.007080078125E-3</c:v>
                </c:pt>
                <c:pt idx="29908">
                  <c:v>1.0068416595458984E-3</c:v>
                </c:pt>
                <c:pt idx="29909">
                  <c:v>1.007080078125E-3</c:v>
                </c:pt>
                <c:pt idx="29910">
                  <c:v>1.007080078125E-3</c:v>
                </c:pt>
                <c:pt idx="29911">
                  <c:v>1.0068416595458984E-3</c:v>
                </c:pt>
                <c:pt idx="29912">
                  <c:v>1.007080078125E-3</c:v>
                </c:pt>
                <c:pt idx="29913">
                  <c:v>1.007080078125E-3</c:v>
                </c:pt>
                <c:pt idx="29914">
                  <c:v>1.0068416595458984E-3</c:v>
                </c:pt>
                <c:pt idx="29915">
                  <c:v>1.0080337524414063E-3</c:v>
                </c:pt>
                <c:pt idx="29916">
                  <c:v>1.007080078125E-3</c:v>
                </c:pt>
                <c:pt idx="29917">
                  <c:v>1.0068416595458984E-3</c:v>
                </c:pt>
                <c:pt idx="29918">
                  <c:v>1.007080078125E-3</c:v>
                </c:pt>
                <c:pt idx="29919">
                  <c:v>1.007080078125E-3</c:v>
                </c:pt>
                <c:pt idx="29920">
                  <c:v>1.0068416595458984E-3</c:v>
                </c:pt>
                <c:pt idx="29921">
                  <c:v>1.007080078125E-3</c:v>
                </c:pt>
                <c:pt idx="29922">
                  <c:v>1.007080078125E-3</c:v>
                </c:pt>
                <c:pt idx="29923">
                  <c:v>1.0068416595458984E-3</c:v>
                </c:pt>
                <c:pt idx="29924">
                  <c:v>1.007080078125E-3</c:v>
                </c:pt>
                <c:pt idx="29925">
                  <c:v>1.007080078125E-3</c:v>
                </c:pt>
                <c:pt idx="29926">
                  <c:v>1.0068416595458984E-3</c:v>
                </c:pt>
                <c:pt idx="29927">
                  <c:v>1.007080078125E-3</c:v>
                </c:pt>
                <c:pt idx="29928">
                  <c:v>1.0080337524414063E-3</c:v>
                </c:pt>
                <c:pt idx="29929">
                  <c:v>1.007080078125E-3</c:v>
                </c:pt>
                <c:pt idx="29930">
                  <c:v>1.0068416595458984E-3</c:v>
                </c:pt>
                <c:pt idx="29931">
                  <c:v>1.007080078125E-3</c:v>
                </c:pt>
                <c:pt idx="29932">
                  <c:v>1.007080078125E-3</c:v>
                </c:pt>
                <c:pt idx="29933">
                  <c:v>1.0068416595458984E-3</c:v>
                </c:pt>
                <c:pt idx="29934">
                  <c:v>1.007080078125E-3</c:v>
                </c:pt>
                <c:pt idx="29935">
                  <c:v>1.007080078125E-3</c:v>
                </c:pt>
                <c:pt idx="29936">
                  <c:v>1.0068416595458984E-3</c:v>
                </c:pt>
                <c:pt idx="29937">
                  <c:v>1.007080078125E-3</c:v>
                </c:pt>
                <c:pt idx="29938">
                  <c:v>1.007080078125E-3</c:v>
                </c:pt>
                <c:pt idx="29939">
                  <c:v>1.0068416595458984E-3</c:v>
                </c:pt>
                <c:pt idx="29940">
                  <c:v>1.0080337524414063E-3</c:v>
                </c:pt>
                <c:pt idx="29941">
                  <c:v>1.007080078125E-3</c:v>
                </c:pt>
                <c:pt idx="29942">
                  <c:v>1.0068416595458984E-3</c:v>
                </c:pt>
                <c:pt idx="29943">
                  <c:v>1.007080078125E-3</c:v>
                </c:pt>
                <c:pt idx="29944">
                  <c:v>1.007080078125E-3</c:v>
                </c:pt>
                <c:pt idx="29945">
                  <c:v>1.0068416595458984E-3</c:v>
                </c:pt>
                <c:pt idx="29946">
                  <c:v>1.007080078125E-3</c:v>
                </c:pt>
                <c:pt idx="29947">
                  <c:v>1.007080078125E-3</c:v>
                </c:pt>
                <c:pt idx="29948">
                  <c:v>1.0068416595458984E-3</c:v>
                </c:pt>
                <c:pt idx="29949">
                  <c:v>1.007080078125E-3</c:v>
                </c:pt>
                <c:pt idx="29950">
                  <c:v>1.007080078125E-3</c:v>
                </c:pt>
                <c:pt idx="29951">
                  <c:v>1.0068416595458984E-3</c:v>
                </c:pt>
                <c:pt idx="29952">
                  <c:v>1.007080078125E-3</c:v>
                </c:pt>
                <c:pt idx="29953">
                  <c:v>1.0080337524414063E-3</c:v>
                </c:pt>
                <c:pt idx="29954">
                  <c:v>1.007080078125E-3</c:v>
                </c:pt>
                <c:pt idx="29955">
                  <c:v>1.0068416595458984E-3</c:v>
                </c:pt>
                <c:pt idx="29956">
                  <c:v>1.007080078125E-3</c:v>
                </c:pt>
                <c:pt idx="29957">
                  <c:v>1.007080078125E-3</c:v>
                </c:pt>
                <c:pt idx="29958">
                  <c:v>1.0068416595458984E-3</c:v>
                </c:pt>
                <c:pt idx="29959">
                  <c:v>1.007080078125E-3</c:v>
                </c:pt>
                <c:pt idx="29960">
                  <c:v>1.007080078125E-3</c:v>
                </c:pt>
                <c:pt idx="29961">
                  <c:v>1.0068416595458984E-3</c:v>
                </c:pt>
                <c:pt idx="29962">
                  <c:v>1.007080078125E-3</c:v>
                </c:pt>
                <c:pt idx="29963">
                  <c:v>1.007080078125E-3</c:v>
                </c:pt>
                <c:pt idx="29964">
                  <c:v>1.0068416595458984E-3</c:v>
                </c:pt>
                <c:pt idx="29965">
                  <c:v>1.0080337524414063E-3</c:v>
                </c:pt>
                <c:pt idx="29966">
                  <c:v>1.007080078125E-3</c:v>
                </c:pt>
                <c:pt idx="29967">
                  <c:v>1.0068416595458984E-3</c:v>
                </c:pt>
                <c:pt idx="29968">
                  <c:v>1.007080078125E-3</c:v>
                </c:pt>
                <c:pt idx="29969">
                  <c:v>1.007080078125E-3</c:v>
                </c:pt>
                <c:pt idx="29970">
                  <c:v>1.0068416595458984E-3</c:v>
                </c:pt>
                <c:pt idx="29971">
                  <c:v>1.007080078125E-3</c:v>
                </c:pt>
                <c:pt idx="29972">
                  <c:v>1.007080078125E-3</c:v>
                </c:pt>
                <c:pt idx="29973">
                  <c:v>1.0068416595458984E-3</c:v>
                </c:pt>
                <c:pt idx="29974">
                  <c:v>1.007080078125E-3</c:v>
                </c:pt>
                <c:pt idx="29975">
                  <c:v>1.007080078125E-3</c:v>
                </c:pt>
                <c:pt idx="29976">
                  <c:v>1.0068416595458984E-3</c:v>
                </c:pt>
                <c:pt idx="29977">
                  <c:v>1.007080078125E-3</c:v>
                </c:pt>
                <c:pt idx="29978">
                  <c:v>1.0080337524414063E-3</c:v>
                </c:pt>
                <c:pt idx="29979">
                  <c:v>1.007080078125E-3</c:v>
                </c:pt>
                <c:pt idx="29980">
                  <c:v>1.0068416595458984E-3</c:v>
                </c:pt>
                <c:pt idx="29981">
                  <c:v>1.007080078125E-3</c:v>
                </c:pt>
                <c:pt idx="29982">
                  <c:v>1.007080078125E-3</c:v>
                </c:pt>
                <c:pt idx="29983">
                  <c:v>1.0068416595458984E-3</c:v>
                </c:pt>
                <c:pt idx="29984">
                  <c:v>1.007080078125E-3</c:v>
                </c:pt>
                <c:pt idx="29985">
                  <c:v>1.007080078125E-3</c:v>
                </c:pt>
                <c:pt idx="29986">
                  <c:v>1.0068416595458984E-3</c:v>
                </c:pt>
                <c:pt idx="29987">
                  <c:v>1.007080078125E-3</c:v>
                </c:pt>
                <c:pt idx="29988">
                  <c:v>1.007080078125E-3</c:v>
                </c:pt>
                <c:pt idx="29989">
                  <c:v>1.0068416595458984E-3</c:v>
                </c:pt>
                <c:pt idx="29990">
                  <c:v>1.0080337524414063E-3</c:v>
                </c:pt>
                <c:pt idx="29991">
                  <c:v>1.007080078125E-3</c:v>
                </c:pt>
                <c:pt idx="29992">
                  <c:v>1.0068416595458984E-3</c:v>
                </c:pt>
                <c:pt idx="29993">
                  <c:v>1.007080078125E-3</c:v>
                </c:pt>
                <c:pt idx="29994">
                  <c:v>1.007080078125E-3</c:v>
                </c:pt>
                <c:pt idx="29995">
                  <c:v>1.0068416595458984E-3</c:v>
                </c:pt>
                <c:pt idx="29996">
                  <c:v>1.007080078125E-3</c:v>
                </c:pt>
                <c:pt idx="29997">
                  <c:v>1.007080078125E-3</c:v>
                </c:pt>
                <c:pt idx="29998">
                  <c:v>1.0068416595458984E-3</c:v>
                </c:pt>
                <c:pt idx="29999">
                  <c:v>1.007080078125E-3</c:v>
                </c:pt>
                <c:pt idx="30000">
                  <c:v>1.007080078125E-3</c:v>
                </c:pt>
                <c:pt idx="30001">
                  <c:v>1.0068416595458984E-3</c:v>
                </c:pt>
                <c:pt idx="30002">
                  <c:v>1.007080078125E-3</c:v>
                </c:pt>
                <c:pt idx="30003">
                  <c:v>1.0080337524414063E-3</c:v>
                </c:pt>
                <c:pt idx="30004">
                  <c:v>1.007080078125E-3</c:v>
                </c:pt>
                <c:pt idx="30005">
                  <c:v>1.0068416595458984E-3</c:v>
                </c:pt>
                <c:pt idx="30006">
                  <c:v>1.007080078125E-3</c:v>
                </c:pt>
                <c:pt idx="30007">
                  <c:v>1.007080078125E-3</c:v>
                </c:pt>
                <c:pt idx="30008">
                  <c:v>1.0068416595458984E-3</c:v>
                </c:pt>
                <c:pt idx="30009">
                  <c:v>1.007080078125E-3</c:v>
                </c:pt>
                <c:pt idx="30010">
                  <c:v>1.007080078125E-3</c:v>
                </c:pt>
                <c:pt idx="30011">
                  <c:v>1.0068416595458984E-3</c:v>
                </c:pt>
                <c:pt idx="30012">
                  <c:v>1.007080078125E-3</c:v>
                </c:pt>
                <c:pt idx="30013">
                  <c:v>1.007080078125E-3</c:v>
                </c:pt>
                <c:pt idx="30014">
                  <c:v>1.0068416595458984E-3</c:v>
                </c:pt>
                <c:pt idx="30015">
                  <c:v>1.0080337524414063E-3</c:v>
                </c:pt>
                <c:pt idx="30016">
                  <c:v>1.007080078125E-3</c:v>
                </c:pt>
                <c:pt idx="30017">
                  <c:v>1.0068416595458984E-3</c:v>
                </c:pt>
                <c:pt idx="30018">
                  <c:v>1.007080078125E-3</c:v>
                </c:pt>
                <c:pt idx="30019">
                  <c:v>1.007080078125E-3</c:v>
                </c:pt>
                <c:pt idx="30020">
                  <c:v>1.0068416595458984E-3</c:v>
                </c:pt>
                <c:pt idx="30021">
                  <c:v>1.007080078125E-3</c:v>
                </c:pt>
                <c:pt idx="30022">
                  <c:v>1.007080078125E-3</c:v>
                </c:pt>
                <c:pt idx="30023">
                  <c:v>1.0068416595458984E-3</c:v>
                </c:pt>
                <c:pt idx="30024">
                  <c:v>1.007080078125E-3</c:v>
                </c:pt>
                <c:pt idx="30025">
                  <c:v>1.007080078125E-3</c:v>
                </c:pt>
                <c:pt idx="30026">
                  <c:v>1.0068416595458984E-3</c:v>
                </c:pt>
                <c:pt idx="30027">
                  <c:v>1.007080078125E-3</c:v>
                </c:pt>
                <c:pt idx="30028">
                  <c:v>1.0080337524414063E-3</c:v>
                </c:pt>
                <c:pt idx="30029">
                  <c:v>1.007080078125E-3</c:v>
                </c:pt>
                <c:pt idx="30030">
                  <c:v>1.0068416595458984E-3</c:v>
                </c:pt>
                <c:pt idx="30031">
                  <c:v>1.007080078125E-3</c:v>
                </c:pt>
                <c:pt idx="30032">
                  <c:v>1.007080078125E-3</c:v>
                </c:pt>
                <c:pt idx="30033">
                  <c:v>1.0068416595458984E-3</c:v>
                </c:pt>
                <c:pt idx="30034">
                  <c:v>1.007080078125E-3</c:v>
                </c:pt>
                <c:pt idx="30035">
                  <c:v>1.007080078125E-3</c:v>
                </c:pt>
                <c:pt idx="30036">
                  <c:v>1.0068416595458984E-3</c:v>
                </c:pt>
                <c:pt idx="30037">
                  <c:v>1.007080078125E-3</c:v>
                </c:pt>
                <c:pt idx="30038">
                  <c:v>1.0068416595458984E-3</c:v>
                </c:pt>
                <c:pt idx="30039">
                  <c:v>1.007080078125E-3</c:v>
                </c:pt>
                <c:pt idx="30040">
                  <c:v>1.0080337524414063E-3</c:v>
                </c:pt>
                <c:pt idx="30041">
                  <c:v>1.007080078125E-3</c:v>
                </c:pt>
                <c:pt idx="30042">
                  <c:v>1.0068416595458984E-3</c:v>
                </c:pt>
                <c:pt idx="30043">
                  <c:v>1.007080078125E-3</c:v>
                </c:pt>
                <c:pt idx="30044">
                  <c:v>1.007080078125E-3</c:v>
                </c:pt>
                <c:pt idx="30045">
                  <c:v>1.0068416595458984E-3</c:v>
                </c:pt>
                <c:pt idx="30046">
                  <c:v>1.007080078125E-3</c:v>
                </c:pt>
                <c:pt idx="30047">
                  <c:v>1.007080078125E-3</c:v>
                </c:pt>
                <c:pt idx="30048">
                  <c:v>1.0068416595458984E-3</c:v>
                </c:pt>
                <c:pt idx="30049">
                  <c:v>1.007080078125E-3</c:v>
                </c:pt>
                <c:pt idx="30050">
                  <c:v>1.007080078125E-3</c:v>
                </c:pt>
                <c:pt idx="30051">
                  <c:v>1.0068416595458984E-3</c:v>
                </c:pt>
                <c:pt idx="30052">
                  <c:v>6.0431957244873047E-3</c:v>
                </c:pt>
                <c:pt idx="30053">
                  <c:v>1.0068416595458984E-3</c:v>
                </c:pt>
                <c:pt idx="30054">
                  <c:v>1.007080078125E-3</c:v>
                </c:pt>
                <c:pt idx="30055">
                  <c:v>1.0068416595458984E-3</c:v>
                </c:pt>
                <c:pt idx="30056">
                  <c:v>1.007080078125E-3</c:v>
                </c:pt>
                <c:pt idx="30057">
                  <c:v>1.007080078125E-3</c:v>
                </c:pt>
                <c:pt idx="30058">
                  <c:v>1.0068416595458984E-3</c:v>
                </c:pt>
                <c:pt idx="30059">
                  <c:v>1.007080078125E-3</c:v>
                </c:pt>
                <c:pt idx="30060">
                  <c:v>1.0080337524414063E-3</c:v>
                </c:pt>
                <c:pt idx="30061">
                  <c:v>1.007080078125E-3</c:v>
                </c:pt>
                <c:pt idx="30062">
                  <c:v>1.0068416595458984E-3</c:v>
                </c:pt>
                <c:pt idx="30063">
                  <c:v>1.007080078125E-3</c:v>
                </c:pt>
                <c:pt idx="30064">
                  <c:v>1.007080078125E-3</c:v>
                </c:pt>
                <c:pt idx="30065">
                  <c:v>1.0068416595458984E-3</c:v>
                </c:pt>
                <c:pt idx="30066">
                  <c:v>1.007080078125E-3</c:v>
                </c:pt>
                <c:pt idx="30067">
                  <c:v>1.007080078125E-3</c:v>
                </c:pt>
                <c:pt idx="30068">
                  <c:v>1.0068416595458984E-3</c:v>
                </c:pt>
                <c:pt idx="30069">
                  <c:v>1.007080078125E-3</c:v>
                </c:pt>
                <c:pt idx="30070">
                  <c:v>1.007080078125E-3</c:v>
                </c:pt>
                <c:pt idx="30071">
                  <c:v>1.0068416595458984E-3</c:v>
                </c:pt>
                <c:pt idx="30072">
                  <c:v>1.007080078125E-3</c:v>
                </c:pt>
                <c:pt idx="30073">
                  <c:v>1.0080337524414063E-3</c:v>
                </c:pt>
                <c:pt idx="30074">
                  <c:v>1.007080078125E-3</c:v>
                </c:pt>
                <c:pt idx="30075">
                  <c:v>1.0068416595458984E-3</c:v>
                </c:pt>
                <c:pt idx="30076">
                  <c:v>1.007080078125E-3</c:v>
                </c:pt>
                <c:pt idx="30077">
                  <c:v>1.0068416595458984E-3</c:v>
                </c:pt>
                <c:pt idx="30078">
                  <c:v>1.007080078125E-3</c:v>
                </c:pt>
                <c:pt idx="30079">
                  <c:v>1.007080078125E-3</c:v>
                </c:pt>
                <c:pt idx="30080">
                  <c:v>1.0068416595458984E-3</c:v>
                </c:pt>
                <c:pt idx="30081">
                  <c:v>1.007080078125E-3</c:v>
                </c:pt>
                <c:pt idx="30082">
                  <c:v>1.007080078125E-3</c:v>
                </c:pt>
                <c:pt idx="30083">
                  <c:v>1.0068416595458984E-3</c:v>
                </c:pt>
                <c:pt idx="30084">
                  <c:v>1.007080078125E-3</c:v>
                </c:pt>
                <c:pt idx="30085">
                  <c:v>1.0080337524414063E-3</c:v>
                </c:pt>
                <c:pt idx="30086">
                  <c:v>1.007080078125E-3</c:v>
                </c:pt>
                <c:pt idx="30087">
                  <c:v>1.0068416595458984E-3</c:v>
                </c:pt>
                <c:pt idx="30088">
                  <c:v>1.007080078125E-3</c:v>
                </c:pt>
                <c:pt idx="30089">
                  <c:v>1.007080078125E-3</c:v>
                </c:pt>
                <c:pt idx="30090">
                  <c:v>1.0068416595458984E-3</c:v>
                </c:pt>
                <c:pt idx="30091">
                  <c:v>1.007080078125E-3</c:v>
                </c:pt>
                <c:pt idx="30092">
                  <c:v>1.007080078125E-3</c:v>
                </c:pt>
                <c:pt idx="30093">
                  <c:v>1.0068416595458984E-3</c:v>
                </c:pt>
                <c:pt idx="30094">
                  <c:v>1.007080078125E-3</c:v>
                </c:pt>
                <c:pt idx="30095">
                  <c:v>1.007080078125E-3</c:v>
                </c:pt>
                <c:pt idx="30096">
                  <c:v>1.0068416595458984E-3</c:v>
                </c:pt>
                <c:pt idx="30097">
                  <c:v>1.007080078125E-3</c:v>
                </c:pt>
                <c:pt idx="30098">
                  <c:v>1.0080337524414063E-3</c:v>
                </c:pt>
                <c:pt idx="30099">
                  <c:v>1.0068416595458984E-3</c:v>
                </c:pt>
                <c:pt idx="30100">
                  <c:v>1.007080078125E-3</c:v>
                </c:pt>
                <c:pt idx="30101">
                  <c:v>1.007080078125E-3</c:v>
                </c:pt>
                <c:pt idx="30102">
                  <c:v>1.0068416595458984E-3</c:v>
                </c:pt>
                <c:pt idx="30103">
                  <c:v>1.007080078125E-3</c:v>
                </c:pt>
                <c:pt idx="30104">
                  <c:v>1.007080078125E-3</c:v>
                </c:pt>
                <c:pt idx="30105">
                  <c:v>1.0068416595458984E-3</c:v>
                </c:pt>
                <c:pt idx="30106">
                  <c:v>1.007080078125E-3</c:v>
                </c:pt>
                <c:pt idx="30107">
                  <c:v>1.007080078125E-3</c:v>
                </c:pt>
                <c:pt idx="30108">
                  <c:v>1.0068416595458984E-3</c:v>
                </c:pt>
                <c:pt idx="30109">
                  <c:v>1.007080078125E-3</c:v>
                </c:pt>
                <c:pt idx="30110">
                  <c:v>1.0080337524414063E-3</c:v>
                </c:pt>
                <c:pt idx="30111">
                  <c:v>1.007080078125E-3</c:v>
                </c:pt>
                <c:pt idx="30112">
                  <c:v>1.0068416595458984E-3</c:v>
                </c:pt>
                <c:pt idx="30113">
                  <c:v>1.007080078125E-3</c:v>
                </c:pt>
                <c:pt idx="30114">
                  <c:v>1.007080078125E-3</c:v>
                </c:pt>
                <c:pt idx="30115">
                  <c:v>1.0068416595458984E-3</c:v>
                </c:pt>
                <c:pt idx="30116">
                  <c:v>1.007080078125E-3</c:v>
                </c:pt>
                <c:pt idx="30117">
                  <c:v>1.007080078125E-3</c:v>
                </c:pt>
                <c:pt idx="30118">
                  <c:v>1.0068416595458984E-3</c:v>
                </c:pt>
                <c:pt idx="30119">
                  <c:v>1.007080078125E-3</c:v>
                </c:pt>
                <c:pt idx="30120">
                  <c:v>1.007080078125E-3</c:v>
                </c:pt>
                <c:pt idx="30121">
                  <c:v>1.0068416595458984E-3</c:v>
                </c:pt>
                <c:pt idx="30122">
                  <c:v>1.007080078125E-3</c:v>
                </c:pt>
                <c:pt idx="30123">
                  <c:v>1.0080337524414063E-3</c:v>
                </c:pt>
                <c:pt idx="30124">
                  <c:v>1.0068416595458984E-3</c:v>
                </c:pt>
                <c:pt idx="30125">
                  <c:v>1.007080078125E-3</c:v>
                </c:pt>
                <c:pt idx="30126">
                  <c:v>1.007080078125E-3</c:v>
                </c:pt>
                <c:pt idx="30127">
                  <c:v>1.0068416595458984E-3</c:v>
                </c:pt>
                <c:pt idx="30128">
                  <c:v>1.007080078125E-3</c:v>
                </c:pt>
                <c:pt idx="30129">
                  <c:v>1.007080078125E-3</c:v>
                </c:pt>
                <c:pt idx="30130">
                  <c:v>1.0068416595458984E-3</c:v>
                </c:pt>
                <c:pt idx="30131">
                  <c:v>1.007080078125E-3</c:v>
                </c:pt>
                <c:pt idx="30132">
                  <c:v>1.007080078125E-3</c:v>
                </c:pt>
                <c:pt idx="30133">
                  <c:v>1.0068416595458984E-3</c:v>
                </c:pt>
                <c:pt idx="30134">
                  <c:v>1.007080078125E-3</c:v>
                </c:pt>
                <c:pt idx="30135">
                  <c:v>1.0080337524414063E-3</c:v>
                </c:pt>
                <c:pt idx="30136">
                  <c:v>1.007080078125E-3</c:v>
                </c:pt>
                <c:pt idx="30137">
                  <c:v>1.0068416595458984E-3</c:v>
                </c:pt>
                <c:pt idx="30138">
                  <c:v>1.007080078125E-3</c:v>
                </c:pt>
                <c:pt idx="30139">
                  <c:v>1.007080078125E-3</c:v>
                </c:pt>
                <c:pt idx="30140">
                  <c:v>1.0068416595458984E-3</c:v>
                </c:pt>
                <c:pt idx="30141">
                  <c:v>1.007080078125E-3</c:v>
                </c:pt>
                <c:pt idx="30142">
                  <c:v>1.007080078125E-3</c:v>
                </c:pt>
                <c:pt idx="30143">
                  <c:v>1.0068416595458984E-3</c:v>
                </c:pt>
                <c:pt idx="30144">
                  <c:v>1.007080078125E-3</c:v>
                </c:pt>
                <c:pt idx="30145">
                  <c:v>1.007080078125E-3</c:v>
                </c:pt>
                <c:pt idx="30146">
                  <c:v>1.0068416595458984E-3</c:v>
                </c:pt>
                <c:pt idx="30147">
                  <c:v>1.007080078125E-3</c:v>
                </c:pt>
                <c:pt idx="30148">
                  <c:v>1.0080337524414063E-3</c:v>
                </c:pt>
                <c:pt idx="30149">
                  <c:v>1.0068416595458984E-3</c:v>
                </c:pt>
                <c:pt idx="30150">
                  <c:v>1.007080078125E-3</c:v>
                </c:pt>
                <c:pt idx="30151">
                  <c:v>1.007080078125E-3</c:v>
                </c:pt>
                <c:pt idx="30152">
                  <c:v>1.0068416595458984E-3</c:v>
                </c:pt>
                <c:pt idx="30153">
                  <c:v>1.007080078125E-3</c:v>
                </c:pt>
                <c:pt idx="30154">
                  <c:v>1.007080078125E-3</c:v>
                </c:pt>
                <c:pt idx="30155">
                  <c:v>1.0068416595458984E-3</c:v>
                </c:pt>
                <c:pt idx="30156">
                  <c:v>1.007080078125E-3</c:v>
                </c:pt>
                <c:pt idx="30157">
                  <c:v>1.007080078125E-3</c:v>
                </c:pt>
                <c:pt idx="30158">
                  <c:v>1.0068416595458984E-3</c:v>
                </c:pt>
                <c:pt idx="30159">
                  <c:v>1.007080078125E-3</c:v>
                </c:pt>
                <c:pt idx="30160">
                  <c:v>1.0080337524414063E-3</c:v>
                </c:pt>
                <c:pt idx="30161">
                  <c:v>1.007080078125E-3</c:v>
                </c:pt>
                <c:pt idx="30162">
                  <c:v>1.0068416595458984E-3</c:v>
                </c:pt>
                <c:pt idx="30163">
                  <c:v>1.007080078125E-3</c:v>
                </c:pt>
                <c:pt idx="30164">
                  <c:v>1.007080078125E-3</c:v>
                </c:pt>
                <c:pt idx="30165">
                  <c:v>1.0068416595458984E-3</c:v>
                </c:pt>
                <c:pt idx="30166">
                  <c:v>1.007080078125E-3</c:v>
                </c:pt>
                <c:pt idx="30167">
                  <c:v>1.007080078125E-3</c:v>
                </c:pt>
                <c:pt idx="30168">
                  <c:v>1.0068416595458984E-3</c:v>
                </c:pt>
                <c:pt idx="30169">
                  <c:v>1.007080078125E-3</c:v>
                </c:pt>
                <c:pt idx="30170">
                  <c:v>1.007080078125E-3</c:v>
                </c:pt>
                <c:pt idx="30171">
                  <c:v>1.0068416595458984E-3</c:v>
                </c:pt>
                <c:pt idx="30172">
                  <c:v>1.007080078125E-3</c:v>
                </c:pt>
                <c:pt idx="30173">
                  <c:v>1.0080337524414063E-3</c:v>
                </c:pt>
                <c:pt idx="30174">
                  <c:v>1.0068416595458984E-3</c:v>
                </c:pt>
                <c:pt idx="30175">
                  <c:v>1.007080078125E-3</c:v>
                </c:pt>
                <c:pt idx="30176">
                  <c:v>1.007080078125E-3</c:v>
                </c:pt>
                <c:pt idx="30177">
                  <c:v>1.0068416595458984E-3</c:v>
                </c:pt>
                <c:pt idx="30178">
                  <c:v>1.007080078125E-3</c:v>
                </c:pt>
                <c:pt idx="30179">
                  <c:v>1.007080078125E-3</c:v>
                </c:pt>
                <c:pt idx="30180">
                  <c:v>1.0068416595458984E-3</c:v>
                </c:pt>
                <c:pt idx="30181">
                  <c:v>1.007080078125E-3</c:v>
                </c:pt>
                <c:pt idx="30182">
                  <c:v>1.007080078125E-3</c:v>
                </c:pt>
                <c:pt idx="30183">
                  <c:v>1.0068416595458984E-3</c:v>
                </c:pt>
                <c:pt idx="30184">
                  <c:v>1.007080078125E-3</c:v>
                </c:pt>
                <c:pt idx="30185">
                  <c:v>1.0080337524414063E-3</c:v>
                </c:pt>
                <c:pt idx="30186">
                  <c:v>1.007080078125E-3</c:v>
                </c:pt>
                <c:pt idx="30187">
                  <c:v>1.0068416595458984E-3</c:v>
                </c:pt>
                <c:pt idx="30188">
                  <c:v>1.007080078125E-3</c:v>
                </c:pt>
                <c:pt idx="30189">
                  <c:v>1.007080078125E-3</c:v>
                </c:pt>
                <c:pt idx="30190">
                  <c:v>1.0068416595458984E-3</c:v>
                </c:pt>
                <c:pt idx="30191">
                  <c:v>1.007080078125E-3</c:v>
                </c:pt>
                <c:pt idx="30192">
                  <c:v>1.007080078125E-3</c:v>
                </c:pt>
                <c:pt idx="30193">
                  <c:v>1.0068416595458984E-3</c:v>
                </c:pt>
                <c:pt idx="30194">
                  <c:v>1.007080078125E-3</c:v>
                </c:pt>
                <c:pt idx="30195">
                  <c:v>1.007080078125E-3</c:v>
                </c:pt>
                <c:pt idx="30196">
                  <c:v>1.0068416595458984E-3</c:v>
                </c:pt>
                <c:pt idx="30197">
                  <c:v>1.007080078125E-3</c:v>
                </c:pt>
                <c:pt idx="30198">
                  <c:v>1.0080337524414063E-3</c:v>
                </c:pt>
                <c:pt idx="30199">
                  <c:v>1.0068416595458984E-3</c:v>
                </c:pt>
                <c:pt idx="30200">
                  <c:v>1.007080078125E-3</c:v>
                </c:pt>
                <c:pt idx="30201">
                  <c:v>1.007080078125E-3</c:v>
                </c:pt>
                <c:pt idx="30202">
                  <c:v>1.0068416595458984E-3</c:v>
                </c:pt>
                <c:pt idx="30203">
                  <c:v>1.007080078125E-3</c:v>
                </c:pt>
                <c:pt idx="30204">
                  <c:v>1.007080078125E-3</c:v>
                </c:pt>
                <c:pt idx="30205">
                  <c:v>1.0068416595458984E-3</c:v>
                </c:pt>
                <c:pt idx="30206">
                  <c:v>1.007080078125E-3</c:v>
                </c:pt>
                <c:pt idx="30207">
                  <c:v>1.007080078125E-3</c:v>
                </c:pt>
                <c:pt idx="30208">
                  <c:v>1.0068416595458984E-3</c:v>
                </c:pt>
                <c:pt idx="30209">
                  <c:v>1.007080078125E-3</c:v>
                </c:pt>
                <c:pt idx="30210">
                  <c:v>1.0080337524414063E-3</c:v>
                </c:pt>
                <c:pt idx="30211">
                  <c:v>1.007080078125E-3</c:v>
                </c:pt>
                <c:pt idx="30212">
                  <c:v>1.0068416595458984E-3</c:v>
                </c:pt>
                <c:pt idx="30213">
                  <c:v>1.007080078125E-3</c:v>
                </c:pt>
                <c:pt idx="30214">
                  <c:v>1.007080078125E-3</c:v>
                </c:pt>
                <c:pt idx="30215">
                  <c:v>1.0068416595458984E-3</c:v>
                </c:pt>
                <c:pt idx="30216">
                  <c:v>1.007080078125E-3</c:v>
                </c:pt>
                <c:pt idx="30217">
                  <c:v>1.007080078125E-3</c:v>
                </c:pt>
                <c:pt idx="30218">
                  <c:v>1.0068416595458984E-3</c:v>
                </c:pt>
                <c:pt idx="30219">
                  <c:v>1.007080078125E-3</c:v>
                </c:pt>
                <c:pt idx="30220">
                  <c:v>1.007080078125E-3</c:v>
                </c:pt>
                <c:pt idx="30221">
                  <c:v>1.0068416595458984E-3</c:v>
                </c:pt>
                <c:pt idx="30222">
                  <c:v>1.007080078125E-3</c:v>
                </c:pt>
                <c:pt idx="30223">
                  <c:v>1.0080337524414063E-3</c:v>
                </c:pt>
                <c:pt idx="30224">
                  <c:v>1.0068416595458984E-3</c:v>
                </c:pt>
                <c:pt idx="30225">
                  <c:v>1.007080078125E-3</c:v>
                </c:pt>
                <c:pt idx="30226">
                  <c:v>1.007080078125E-3</c:v>
                </c:pt>
                <c:pt idx="30227">
                  <c:v>1.0068416595458984E-3</c:v>
                </c:pt>
                <c:pt idx="30228">
                  <c:v>1.007080078125E-3</c:v>
                </c:pt>
                <c:pt idx="30229">
                  <c:v>1.007080078125E-3</c:v>
                </c:pt>
                <c:pt idx="30230">
                  <c:v>1.0068416595458984E-3</c:v>
                </c:pt>
                <c:pt idx="30231">
                  <c:v>1.007080078125E-3</c:v>
                </c:pt>
                <c:pt idx="30232">
                  <c:v>1.007080078125E-3</c:v>
                </c:pt>
                <c:pt idx="30233">
                  <c:v>1.0068416595458984E-3</c:v>
                </c:pt>
                <c:pt idx="30234">
                  <c:v>1.007080078125E-3</c:v>
                </c:pt>
                <c:pt idx="30235">
                  <c:v>1.0080337524414063E-3</c:v>
                </c:pt>
                <c:pt idx="30236">
                  <c:v>1.007080078125E-3</c:v>
                </c:pt>
                <c:pt idx="30237">
                  <c:v>1.0068416595458984E-3</c:v>
                </c:pt>
                <c:pt idx="30238">
                  <c:v>1.007080078125E-3</c:v>
                </c:pt>
                <c:pt idx="30239">
                  <c:v>1.007080078125E-3</c:v>
                </c:pt>
                <c:pt idx="30240">
                  <c:v>1.0068416595458984E-3</c:v>
                </c:pt>
                <c:pt idx="30241">
                  <c:v>1.007080078125E-3</c:v>
                </c:pt>
                <c:pt idx="30242">
                  <c:v>1.007080078125E-3</c:v>
                </c:pt>
                <c:pt idx="30243">
                  <c:v>1.0068416595458984E-3</c:v>
                </c:pt>
                <c:pt idx="30244">
                  <c:v>1.007080078125E-3</c:v>
                </c:pt>
                <c:pt idx="30245">
                  <c:v>1.007080078125E-3</c:v>
                </c:pt>
                <c:pt idx="30246">
                  <c:v>1.0068416595458984E-3</c:v>
                </c:pt>
                <c:pt idx="30247">
                  <c:v>1.007080078125E-3</c:v>
                </c:pt>
                <c:pt idx="30248">
                  <c:v>1.0080337524414063E-3</c:v>
                </c:pt>
                <c:pt idx="30249">
                  <c:v>1.0068416595458984E-3</c:v>
                </c:pt>
                <c:pt idx="30250">
                  <c:v>1.007080078125E-3</c:v>
                </c:pt>
                <c:pt idx="30251">
                  <c:v>1.007080078125E-3</c:v>
                </c:pt>
                <c:pt idx="30252">
                  <c:v>1.0068416595458984E-3</c:v>
                </c:pt>
                <c:pt idx="30253">
                  <c:v>1.007080078125E-3</c:v>
                </c:pt>
                <c:pt idx="30254">
                  <c:v>1.007080078125E-3</c:v>
                </c:pt>
                <c:pt idx="30255">
                  <c:v>1.0068416595458984E-3</c:v>
                </c:pt>
                <c:pt idx="30256">
                  <c:v>1.007080078125E-3</c:v>
                </c:pt>
                <c:pt idx="30257">
                  <c:v>1.007080078125E-3</c:v>
                </c:pt>
                <c:pt idx="30258">
                  <c:v>1.0068416595458984E-3</c:v>
                </c:pt>
                <c:pt idx="30259">
                  <c:v>1.007080078125E-3</c:v>
                </c:pt>
                <c:pt idx="30260">
                  <c:v>1.0080337524414063E-3</c:v>
                </c:pt>
                <c:pt idx="30261">
                  <c:v>1.007080078125E-3</c:v>
                </c:pt>
                <c:pt idx="30262">
                  <c:v>1.0068416595458984E-3</c:v>
                </c:pt>
                <c:pt idx="30263">
                  <c:v>1.007080078125E-3</c:v>
                </c:pt>
                <c:pt idx="30264">
                  <c:v>1.007080078125E-3</c:v>
                </c:pt>
                <c:pt idx="30265">
                  <c:v>1.0068416595458984E-3</c:v>
                </c:pt>
                <c:pt idx="30266">
                  <c:v>1.007080078125E-3</c:v>
                </c:pt>
                <c:pt idx="30267">
                  <c:v>1.007080078125E-3</c:v>
                </c:pt>
                <c:pt idx="30268">
                  <c:v>1.0068416595458984E-3</c:v>
                </c:pt>
                <c:pt idx="30269">
                  <c:v>1.007080078125E-3</c:v>
                </c:pt>
                <c:pt idx="30270">
                  <c:v>1.007080078125E-3</c:v>
                </c:pt>
                <c:pt idx="30271">
                  <c:v>1.0068416595458984E-3</c:v>
                </c:pt>
                <c:pt idx="30272">
                  <c:v>1.007080078125E-3</c:v>
                </c:pt>
                <c:pt idx="30273">
                  <c:v>1.0080337524414063E-3</c:v>
                </c:pt>
                <c:pt idx="30274">
                  <c:v>1.0068416595458984E-3</c:v>
                </c:pt>
                <c:pt idx="30275">
                  <c:v>1.007080078125E-3</c:v>
                </c:pt>
                <c:pt idx="30276">
                  <c:v>1.007080078125E-3</c:v>
                </c:pt>
                <c:pt idx="30277">
                  <c:v>1.0068416595458984E-3</c:v>
                </c:pt>
                <c:pt idx="30278">
                  <c:v>1.007080078125E-3</c:v>
                </c:pt>
                <c:pt idx="30279">
                  <c:v>1.007080078125E-3</c:v>
                </c:pt>
                <c:pt idx="30280">
                  <c:v>1.0068416595458984E-3</c:v>
                </c:pt>
                <c:pt idx="30281">
                  <c:v>1.007080078125E-3</c:v>
                </c:pt>
                <c:pt idx="30282">
                  <c:v>1.007080078125E-3</c:v>
                </c:pt>
                <c:pt idx="30283">
                  <c:v>1.0068416595458984E-3</c:v>
                </c:pt>
                <c:pt idx="30284">
                  <c:v>1.007080078125E-3</c:v>
                </c:pt>
                <c:pt idx="30285">
                  <c:v>1.0080337524414063E-3</c:v>
                </c:pt>
                <c:pt idx="30286">
                  <c:v>1.007080078125E-3</c:v>
                </c:pt>
                <c:pt idx="30287">
                  <c:v>1.0068416595458984E-3</c:v>
                </c:pt>
                <c:pt idx="30288">
                  <c:v>1.007080078125E-3</c:v>
                </c:pt>
                <c:pt idx="30289">
                  <c:v>1.007080078125E-3</c:v>
                </c:pt>
                <c:pt idx="30290">
                  <c:v>1.0068416595458984E-3</c:v>
                </c:pt>
                <c:pt idx="30291">
                  <c:v>1.007080078125E-3</c:v>
                </c:pt>
                <c:pt idx="30292">
                  <c:v>1.007080078125E-3</c:v>
                </c:pt>
                <c:pt idx="30293">
                  <c:v>1.0068416595458984E-3</c:v>
                </c:pt>
                <c:pt idx="30294">
                  <c:v>1.007080078125E-3</c:v>
                </c:pt>
                <c:pt idx="30295">
                  <c:v>1.007080078125E-3</c:v>
                </c:pt>
                <c:pt idx="30296">
                  <c:v>1.0068416595458984E-3</c:v>
                </c:pt>
                <c:pt idx="30297">
                  <c:v>1.007080078125E-3</c:v>
                </c:pt>
                <c:pt idx="30298">
                  <c:v>1.0080337524414063E-3</c:v>
                </c:pt>
                <c:pt idx="30299">
                  <c:v>1.0068416595458984E-3</c:v>
                </c:pt>
                <c:pt idx="30300">
                  <c:v>1.007080078125E-3</c:v>
                </c:pt>
                <c:pt idx="30301">
                  <c:v>1.007080078125E-3</c:v>
                </c:pt>
                <c:pt idx="30302">
                  <c:v>1.0068416595458984E-3</c:v>
                </c:pt>
                <c:pt idx="30303">
                  <c:v>1.007080078125E-3</c:v>
                </c:pt>
                <c:pt idx="30304">
                  <c:v>1.007080078125E-3</c:v>
                </c:pt>
                <c:pt idx="30305">
                  <c:v>1.0068416595458984E-3</c:v>
                </c:pt>
                <c:pt idx="30306">
                  <c:v>1.007080078125E-3</c:v>
                </c:pt>
                <c:pt idx="30307">
                  <c:v>1.007080078125E-3</c:v>
                </c:pt>
                <c:pt idx="30308">
                  <c:v>1.0068416595458984E-3</c:v>
                </c:pt>
                <c:pt idx="30309">
                  <c:v>1.007080078125E-3</c:v>
                </c:pt>
                <c:pt idx="30310">
                  <c:v>1.0080337524414063E-3</c:v>
                </c:pt>
                <c:pt idx="30311">
                  <c:v>1.007080078125E-3</c:v>
                </c:pt>
                <c:pt idx="30312">
                  <c:v>1.0068416595458984E-3</c:v>
                </c:pt>
                <c:pt idx="30313">
                  <c:v>1.007080078125E-3</c:v>
                </c:pt>
                <c:pt idx="30314">
                  <c:v>1.007080078125E-3</c:v>
                </c:pt>
                <c:pt idx="30315">
                  <c:v>1.0068416595458984E-3</c:v>
                </c:pt>
                <c:pt idx="30316">
                  <c:v>1.007080078125E-3</c:v>
                </c:pt>
                <c:pt idx="30317">
                  <c:v>1.007080078125E-3</c:v>
                </c:pt>
                <c:pt idx="30318">
                  <c:v>1.0068416595458984E-3</c:v>
                </c:pt>
                <c:pt idx="30319">
                  <c:v>1.007080078125E-3</c:v>
                </c:pt>
                <c:pt idx="30320">
                  <c:v>1.007080078125E-3</c:v>
                </c:pt>
                <c:pt idx="30321">
                  <c:v>1.0068416595458984E-3</c:v>
                </c:pt>
                <c:pt idx="30322">
                  <c:v>1.0080337524414063E-3</c:v>
                </c:pt>
                <c:pt idx="30323">
                  <c:v>1.007080078125E-3</c:v>
                </c:pt>
                <c:pt idx="30324">
                  <c:v>1.0068416595458984E-3</c:v>
                </c:pt>
                <c:pt idx="30325">
                  <c:v>1.007080078125E-3</c:v>
                </c:pt>
                <c:pt idx="30326">
                  <c:v>1.007080078125E-3</c:v>
                </c:pt>
                <c:pt idx="30327">
                  <c:v>1.0068416595458984E-3</c:v>
                </c:pt>
                <c:pt idx="30328">
                  <c:v>1.007080078125E-3</c:v>
                </c:pt>
                <c:pt idx="30329">
                  <c:v>1.007080078125E-3</c:v>
                </c:pt>
                <c:pt idx="30330">
                  <c:v>1.0068416595458984E-3</c:v>
                </c:pt>
                <c:pt idx="30331">
                  <c:v>1.007080078125E-3</c:v>
                </c:pt>
                <c:pt idx="30332">
                  <c:v>1.007080078125E-3</c:v>
                </c:pt>
                <c:pt idx="30333">
                  <c:v>1.0068416595458984E-3</c:v>
                </c:pt>
                <c:pt idx="30334">
                  <c:v>1.007080078125E-3</c:v>
                </c:pt>
                <c:pt idx="30335">
                  <c:v>1.0080337524414063E-3</c:v>
                </c:pt>
                <c:pt idx="30336">
                  <c:v>1.007080078125E-3</c:v>
                </c:pt>
                <c:pt idx="30337">
                  <c:v>1.0068416595458984E-3</c:v>
                </c:pt>
                <c:pt idx="30338">
                  <c:v>1.007080078125E-3</c:v>
                </c:pt>
                <c:pt idx="30339">
                  <c:v>1.007080078125E-3</c:v>
                </c:pt>
                <c:pt idx="30340">
                  <c:v>1.0068416595458984E-3</c:v>
                </c:pt>
                <c:pt idx="30341">
                  <c:v>1.007080078125E-3</c:v>
                </c:pt>
                <c:pt idx="30342">
                  <c:v>1.007080078125E-3</c:v>
                </c:pt>
                <c:pt idx="30343">
                  <c:v>1.0068416595458984E-3</c:v>
                </c:pt>
                <c:pt idx="30344">
                  <c:v>1.007080078125E-3</c:v>
                </c:pt>
                <c:pt idx="30345">
                  <c:v>1.007080078125E-3</c:v>
                </c:pt>
                <c:pt idx="30346">
                  <c:v>1.0068416595458984E-3</c:v>
                </c:pt>
                <c:pt idx="30347">
                  <c:v>1.0080337524414063E-3</c:v>
                </c:pt>
                <c:pt idx="30348">
                  <c:v>1.007080078125E-3</c:v>
                </c:pt>
                <c:pt idx="30349">
                  <c:v>1.0068416595458984E-3</c:v>
                </c:pt>
                <c:pt idx="30350">
                  <c:v>1.007080078125E-3</c:v>
                </c:pt>
                <c:pt idx="30351">
                  <c:v>1.007080078125E-3</c:v>
                </c:pt>
                <c:pt idx="30352">
                  <c:v>1.0068416595458984E-3</c:v>
                </c:pt>
                <c:pt idx="30353">
                  <c:v>1.007080078125E-3</c:v>
                </c:pt>
                <c:pt idx="30354">
                  <c:v>1.007080078125E-3</c:v>
                </c:pt>
                <c:pt idx="30355">
                  <c:v>1.0068416595458984E-3</c:v>
                </c:pt>
                <c:pt idx="30356">
                  <c:v>1.007080078125E-3</c:v>
                </c:pt>
                <c:pt idx="30357">
                  <c:v>1.007080078125E-3</c:v>
                </c:pt>
                <c:pt idx="30358">
                  <c:v>1.0068416595458984E-3</c:v>
                </c:pt>
                <c:pt idx="30359">
                  <c:v>1.007080078125E-3</c:v>
                </c:pt>
                <c:pt idx="30360">
                  <c:v>1.0080337524414063E-3</c:v>
                </c:pt>
                <c:pt idx="30361">
                  <c:v>1.007080078125E-3</c:v>
                </c:pt>
                <c:pt idx="30362">
                  <c:v>1.0068416595458984E-3</c:v>
                </c:pt>
                <c:pt idx="30363">
                  <c:v>1.007080078125E-3</c:v>
                </c:pt>
                <c:pt idx="30364">
                  <c:v>1.007080078125E-3</c:v>
                </c:pt>
                <c:pt idx="30365">
                  <c:v>1.0068416595458984E-3</c:v>
                </c:pt>
                <c:pt idx="30366">
                  <c:v>1.007080078125E-3</c:v>
                </c:pt>
                <c:pt idx="30367">
                  <c:v>1.007080078125E-3</c:v>
                </c:pt>
                <c:pt idx="30368">
                  <c:v>1.0068416595458984E-3</c:v>
                </c:pt>
                <c:pt idx="30369">
                  <c:v>1.007080078125E-3</c:v>
                </c:pt>
                <c:pt idx="30370">
                  <c:v>1.007080078125E-3</c:v>
                </c:pt>
                <c:pt idx="30371">
                  <c:v>1.0068416595458984E-3</c:v>
                </c:pt>
                <c:pt idx="30372">
                  <c:v>1.0080337524414063E-3</c:v>
                </c:pt>
                <c:pt idx="30373">
                  <c:v>1.007080078125E-3</c:v>
                </c:pt>
                <c:pt idx="30374">
                  <c:v>1.0068416595458984E-3</c:v>
                </c:pt>
                <c:pt idx="30375">
                  <c:v>1.007080078125E-3</c:v>
                </c:pt>
                <c:pt idx="30376">
                  <c:v>1.007080078125E-3</c:v>
                </c:pt>
                <c:pt idx="30377">
                  <c:v>1.0068416595458984E-3</c:v>
                </c:pt>
                <c:pt idx="30378">
                  <c:v>1.007080078125E-3</c:v>
                </c:pt>
                <c:pt idx="30379">
                  <c:v>1.007080078125E-3</c:v>
                </c:pt>
                <c:pt idx="30380">
                  <c:v>1.0068416595458984E-3</c:v>
                </c:pt>
                <c:pt idx="30381">
                  <c:v>1.007080078125E-3</c:v>
                </c:pt>
                <c:pt idx="30382">
                  <c:v>1.007080078125E-3</c:v>
                </c:pt>
                <c:pt idx="30383">
                  <c:v>1.0068416595458984E-3</c:v>
                </c:pt>
                <c:pt idx="30384">
                  <c:v>1.007080078125E-3</c:v>
                </c:pt>
                <c:pt idx="30385">
                  <c:v>1.0080337524414063E-3</c:v>
                </c:pt>
                <c:pt idx="30386">
                  <c:v>1.007080078125E-3</c:v>
                </c:pt>
                <c:pt idx="30387">
                  <c:v>1.0068416595458984E-3</c:v>
                </c:pt>
                <c:pt idx="30388">
                  <c:v>1.007080078125E-3</c:v>
                </c:pt>
                <c:pt idx="30389">
                  <c:v>1.007080078125E-3</c:v>
                </c:pt>
                <c:pt idx="30390">
                  <c:v>1.0068416595458984E-3</c:v>
                </c:pt>
                <c:pt idx="30391">
                  <c:v>1.007080078125E-3</c:v>
                </c:pt>
                <c:pt idx="30392">
                  <c:v>1.007080078125E-3</c:v>
                </c:pt>
                <c:pt idx="30393">
                  <c:v>1.0068416595458984E-3</c:v>
                </c:pt>
                <c:pt idx="30394">
                  <c:v>1.007080078125E-3</c:v>
                </c:pt>
                <c:pt idx="30395">
                  <c:v>1.007080078125E-3</c:v>
                </c:pt>
                <c:pt idx="30396">
                  <c:v>1.0068416595458984E-3</c:v>
                </c:pt>
                <c:pt idx="30397">
                  <c:v>1.0080337524414063E-3</c:v>
                </c:pt>
                <c:pt idx="30398">
                  <c:v>1.007080078125E-3</c:v>
                </c:pt>
                <c:pt idx="30399">
                  <c:v>1.0068416595458984E-3</c:v>
                </c:pt>
                <c:pt idx="30400">
                  <c:v>1.007080078125E-3</c:v>
                </c:pt>
                <c:pt idx="30401">
                  <c:v>1.007080078125E-3</c:v>
                </c:pt>
                <c:pt idx="30402">
                  <c:v>1.0068416595458984E-3</c:v>
                </c:pt>
                <c:pt idx="30403">
                  <c:v>1.007080078125E-3</c:v>
                </c:pt>
                <c:pt idx="30404">
                  <c:v>1.007080078125E-3</c:v>
                </c:pt>
                <c:pt idx="30405">
                  <c:v>1.0068416595458984E-3</c:v>
                </c:pt>
                <c:pt idx="30406">
                  <c:v>1.007080078125E-3</c:v>
                </c:pt>
                <c:pt idx="30407">
                  <c:v>1.007080078125E-3</c:v>
                </c:pt>
                <c:pt idx="30408">
                  <c:v>1.0068416595458984E-3</c:v>
                </c:pt>
                <c:pt idx="30409">
                  <c:v>1.007080078125E-3</c:v>
                </c:pt>
                <c:pt idx="30410">
                  <c:v>1.0080337524414063E-3</c:v>
                </c:pt>
                <c:pt idx="30411">
                  <c:v>1.007080078125E-3</c:v>
                </c:pt>
                <c:pt idx="30412">
                  <c:v>1.0068416595458984E-3</c:v>
                </c:pt>
                <c:pt idx="30413">
                  <c:v>1.007080078125E-3</c:v>
                </c:pt>
                <c:pt idx="30414">
                  <c:v>1.007080078125E-3</c:v>
                </c:pt>
                <c:pt idx="30415">
                  <c:v>1.0068416595458984E-3</c:v>
                </c:pt>
                <c:pt idx="30416">
                  <c:v>1.007080078125E-3</c:v>
                </c:pt>
                <c:pt idx="30417">
                  <c:v>1.007080078125E-3</c:v>
                </c:pt>
                <c:pt idx="30418">
                  <c:v>1.0068416595458984E-3</c:v>
                </c:pt>
                <c:pt idx="30419">
                  <c:v>1.007080078125E-3</c:v>
                </c:pt>
                <c:pt idx="30420">
                  <c:v>1.007080078125E-3</c:v>
                </c:pt>
                <c:pt idx="30421">
                  <c:v>1.0068416595458984E-3</c:v>
                </c:pt>
                <c:pt idx="30422">
                  <c:v>1.0080337524414063E-3</c:v>
                </c:pt>
                <c:pt idx="30423">
                  <c:v>1.007080078125E-3</c:v>
                </c:pt>
                <c:pt idx="30424">
                  <c:v>1.0068416595458984E-3</c:v>
                </c:pt>
                <c:pt idx="30425">
                  <c:v>1.007080078125E-3</c:v>
                </c:pt>
                <c:pt idx="30426">
                  <c:v>1.007080078125E-3</c:v>
                </c:pt>
                <c:pt idx="30427">
                  <c:v>1.0068416595458984E-3</c:v>
                </c:pt>
                <c:pt idx="30428">
                  <c:v>1.007080078125E-3</c:v>
                </c:pt>
                <c:pt idx="30429">
                  <c:v>1.007080078125E-3</c:v>
                </c:pt>
                <c:pt idx="30430">
                  <c:v>1.0068416595458984E-3</c:v>
                </c:pt>
                <c:pt idx="30431">
                  <c:v>1.007080078125E-3</c:v>
                </c:pt>
                <c:pt idx="30432">
                  <c:v>1.007080078125E-3</c:v>
                </c:pt>
                <c:pt idx="30433">
                  <c:v>1.0068416595458984E-3</c:v>
                </c:pt>
                <c:pt idx="30434">
                  <c:v>1.007080078125E-3</c:v>
                </c:pt>
                <c:pt idx="30435">
                  <c:v>1.0080337524414063E-3</c:v>
                </c:pt>
                <c:pt idx="30436">
                  <c:v>1.007080078125E-3</c:v>
                </c:pt>
                <c:pt idx="30437">
                  <c:v>1.0068416595458984E-3</c:v>
                </c:pt>
                <c:pt idx="30438">
                  <c:v>1.007080078125E-3</c:v>
                </c:pt>
                <c:pt idx="30439">
                  <c:v>1.007080078125E-3</c:v>
                </c:pt>
                <c:pt idx="30440">
                  <c:v>1.0068416595458984E-3</c:v>
                </c:pt>
                <c:pt idx="30441">
                  <c:v>1.007080078125E-3</c:v>
                </c:pt>
                <c:pt idx="30442">
                  <c:v>1.007080078125E-3</c:v>
                </c:pt>
                <c:pt idx="30443">
                  <c:v>1.0068416595458984E-3</c:v>
                </c:pt>
                <c:pt idx="30444">
                  <c:v>1.007080078125E-3</c:v>
                </c:pt>
                <c:pt idx="30445">
                  <c:v>1.007080078125E-3</c:v>
                </c:pt>
                <c:pt idx="30446">
                  <c:v>1.0068416595458984E-3</c:v>
                </c:pt>
                <c:pt idx="30447">
                  <c:v>1.0080337524414063E-3</c:v>
                </c:pt>
                <c:pt idx="30448">
                  <c:v>1.007080078125E-3</c:v>
                </c:pt>
                <c:pt idx="30449">
                  <c:v>1.0068416595458984E-3</c:v>
                </c:pt>
                <c:pt idx="30450">
                  <c:v>1.007080078125E-3</c:v>
                </c:pt>
                <c:pt idx="30451">
                  <c:v>1.007080078125E-3</c:v>
                </c:pt>
                <c:pt idx="30452">
                  <c:v>1.0068416595458984E-3</c:v>
                </c:pt>
                <c:pt idx="30453">
                  <c:v>1.007080078125E-3</c:v>
                </c:pt>
                <c:pt idx="30454">
                  <c:v>1.007080078125E-3</c:v>
                </c:pt>
                <c:pt idx="30455">
                  <c:v>1.0068416595458984E-3</c:v>
                </c:pt>
                <c:pt idx="30456">
                  <c:v>1.007080078125E-3</c:v>
                </c:pt>
                <c:pt idx="30457">
                  <c:v>1.007080078125E-3</c:v>
                </c:pt>
                <c:pt idx="30458">
                  <c:v>1.0068416595458984E-3</c:v>
                </c:pt>
                <c:pt idx="30459">
                  <c:v>1.007080078125E-3</c:v>
                </c:pt>
                <c:pt idx="30460">
                  <c:v>1.0080337524414063E-3</c:v>
                </c:pt>
                <c:pt idx="30461">
                  <c:v>1.007080078125E-3</c:v>
                </c:pt>
                <c:pt idx="30462">
                  <c:v>1.0068416595458984E-3</c:v>
                </c:pt>
                <c:pt idx="30463">
                  <c:v>1.007080078125E-3</c:v>
                </c:pt>
                <c:pt idx="30464">
                  <c:v>1.007080078125E-3</c:v>
                </c:pt>
                <c:pt idx="30465">
                  <c:v>1.0068416595458984E-3</c:v>
                </c:pt>
                <c:pt idx="30466">
                  <c:v>1.007080078125E-3</c:v>
                </c:pt>
                <c:pt idx="30467">
                  <c:v>1.007080078125E-3</c:v>
                </c:pt>
                <c:pt idx="30468">
                  <c:v>1.0068416595458984E-3</c:v>
                </c:pt>
                <c:pt idx="30469">
                  <c:v>1.007080078125E-3</c:v>
                </c:pt>
                <c:pt idx="30470">
                  <c:v>1.007080078125E-3</c:v>
                </c:pt>
                <c:pt idx="30471">
                  <c:v>1.0068416595458984E-3</c:v>
                </c:pt>
                <c:pt idx="30472">
                  <c:v>1.0080337524414063E-3</c:v>
                </c:pt>
                <c:pt idx="30473">
                  <c:v>1.007080078125E-3</c:v>
                </c:pt>
                <c:pt idx="30474">
                  <c:v>1.0068416595458984E-3</c:v>
                </c:pt>
                <c:pt idx="30475">
                  <c:v>1.007080078125E-3</c:v>
                </c:pt>
                <c:pt idx="30476">
                  <c:v>1.007080078125E-3</c:v>
                </c:pt>
                <c:pt idx="30477">
                  <c:v>1.0068416595458984E-3</c:v>
                </c:pt>
                <c:pt idx="30478">
                  <c:v>1.007080078125E-3</c:v>
                </c:pt>
                <c:pt idx="30479">
                  <c:v>1.007080078125E-3</c:v>
                </c:pt>
                <c:pt idx="30480">
                  <c:v>1.0068416595458984E-3</c:v>
                </c:pt>
                <c:pt idx="30481">
                  <c:v>1.007080078125E-3</c:v>
                </c:pt>
                <c:pt idx="30482">
                  <c:v>1.007080078125E-3</c:v>
                </c:pt>
                <c:pt idx="30483">
                  <c:v>1.0068416595458984E-3</c:v>
                </c:pt>
                <c:pt idx="30484">
                  <c:v>1.007080078125E-3</c:v>
                </c:pt>
                <c:pt idx="30485">
                  <c:v>1.0080337524414063E-3</c:v>
                </c:pt>
                <c:pt idx="30486">
                  <c:v>1.007080078125E-3</c:v>
                </c:pt>
                <c:pt idx="30487">
                  <c:v>1.0068416595458984E-3</c:v>
                </c:pt>
                <c:pt idx="30488">
                  <c:v>1.007080078125E-3</c:v>
                </c:pt>
                <c:pt idx="30489">
                  <c:v>1.007080078125E-3</c:v>
                </c:pt>
                <c:pt idx="30490">
                  <c:v>1.0068416595458984E-3</c:v>
                </c:pt>
                <c:pt idx="30491">
                  <c:v>1.007080078125E-3</c:v>
                </c:pt>
                <c:pt idx="30492">
                  <c:v>1.007080078125E-3</c:v>
                </c:pt>
                <c:pt idx="30493">
                  <c:v>1.0068416595458984E-3</c:v>
                </c:pt>
                <c:pt idx="30494">
                  <c:v>1.007080078125E-3</c:v>
                </c:pt>
                <c:pt idx="30495">
                  <c:v>1.007080078125E-3</c:v>
                </c:pt>
                <c:pt idx="30496">
                  <c:v>1.0068416595458984E-3</c:v>
                </c:pt>
                <c:pt idx="30497">
                  <c:v>1.0080337524414063E-3</c:v>
                </c:pt>
                <c:pt idx="30498">
                  <c:v>1.007080078125E-3</c:v>
                </c:pt>
                <c:pt idx="30499">
                  <c:v>1.0068416595458984E-3</c:v>
                </c:pt>
                <c:pt idx="30500">
                  <c:v>1.007080078125E-3</c:v>
                </c:pt>
                <c:pt idx="30501">
                  <c:v>1.007080078125E-3</c:v>
                </c:pt>
                <c:pt idx="30502">
                  <c:v>1.0068416595458984E-3</c:v>
                </c:pt>
                <c:pt idx="30503">
                  <c:v>1.007080078125E-3</c:v>
                </c:pt>
                <c:pt idx="30504">
                  <c:v>1.007080078125E-3</c:v>
                </c:pt>
                <c:pt idx="30505">
                  <c:v>1.0068416595458984E-3</c:v>
                </c:pt>
                <c:pt idx="30506">
                  <c:v>1.007080078125E-3</c:v>
                </c:pt>
                <c:pt idx="30507">
                  <c:v>1.007080078125E-3</c:v>
                </c:pt>
                <c:pt idx="30508">
                  <c:v>1.0068416595458984E-3</c:v>
                </c:pt>
                <c:pt idx="30509">
                  <c:v>1.007080078125E-3</c:v>
                </c:pt>
                <c:pt idx="30510">
                  <c:v>1.0080337524414063E-3</c:v>
                </c:pt>
                <c:pt idx="30511">
                  <c:v>1.007080078125E-3</c:v>
                </c:pt>
                <c:pt idx="30512">
                  <c:v>1.0068416595458984E-3</c:v>
                </c:pt>
                <c:pt idx="30513">
                  <c:v>1.007080078125E-3</c:v>
                </c:pt>
                <c:pt idx="30514">
                  <c:v>1.007080078125E-3</c:v>
                </c:pt>
                <c:pt idx="30515">
                  <c:v>1.0068416595458984E-3</c:v>
                </c:pt>
                <c:pt idx="30516">
                  <c:v>1.007080078125E-3</c:v>
                </c:pt>
                <c:pt idx="30517">
                  <c:v>1.007080078125E-3</c:v>
                </c:pt>
                <c:pt idx="30518">
                  <c:v>1.0068416595458984E-3</c:v>
                </c:pt>
                <c:pt idx="30519">
                  <c:v>1.007080078125E-3</c:v>
                </c:pt>
                <c:pt idx="30520">
                  <c:v>1.007080078125E-3</c:v>
                </c:pt>
                <c:pt idx="30521">
                  <c:v>1.0068416595458984E-3</c:v>
                </c:pt>
                <c:pt idx="30522">
                  <c:v>1.0080337524414063E-3</c:v>
                </c:pt>
                <c:pt idx="30523">
                  <c:v>1.007080078125E-3</c:v>
                </c:pt>
                <c:pt idx="30524">
                  <c:v>1.0068416595458984E-3</c:v>
                </c:pt>
                <c:pt idx="30525">
                  <c:v>1.007080078125E-3</c:v>
                </c:pt>
                <c:pt idx="30526">
                  <c:v>1.007080078125E-3</c:v>
                </c:pt>
                <c:pt idx="30527">
                  <c:v>1.0068416595458984E-3</c:v>
                </c:pt>
                <c:pt idx="30528">
                  <c:v>1.007080078125E-3</c:v>
                </c:pt>
                <c:pt idx="30529">
                  <c:v>1.007080078125E-3</c:v>
                </c:pt>
                <c:pt idx="30530">
                  <c:v>1.0068416595458984E-3</c:v>
                </c:pt>
                <c:pt idx="30531">
                  <c:v>1.007080078125E-3</c:v>
                </c:pt>
                <c:pt idx="30532">
                  <c:v>1.007080078125E-3</c:v>
                </c:pt>
                <c:pt idx="30533">
                  <c:v>1.0068416595458984E-3</c:v>
                </c:pt>
                <c:pt idx="30534">
                  <c:v>1.007080078125E-3</c:v>
                </c:pt>
                <c:pt idx="30535">
                  <c:v>1.0080337524414063E-3</c:v>
                </c:pt>
                <c:pt idx="30536">
                  <c:v>1.007080078125E-3</c:v>
                </c:pt>
                <c:pt idx="30537">
                  <c:v>1.0068416595458984E-3</c:v>
                </c:pt>
                <c:pt idx="30538">
                  <c:v>1.007080078125E-3</c:v>
                </c:pt>
                <c:pt idx="30539">
                  <c:v>1.007080078125E-3</c:v>
                </c:pt>
                <c:pt idx="30540">
                  <c:v>1.0068416595458984E-3</c:v>
                </c:pt>
                <c:pt idx="30541">
                  <c:v>1.007080078125E-3</c:v>
                </c:pt>
                <c:pt idx="30542">
                  <c:v>1.007080078125E-3</c:v>
                </c:pt>
                <c:pt idx="30543">
                  <c:v>1.0068416595458984E-3</c:v>
                </c:pt>
                <c:pt idx="30544">
                  <c:v>1.007080078125E-3</c:v>
                </c:pt>
                <c:pt idx="30545">
                  <c:v>1.0068416595458984E-3</c:v>
                </c:pt>
                <c:pt idx="30546">
                  <c:v>1.007080078125E-3</c:v>
                </c:pt>
                <c:pt idx="30547">
                  <c:v>1.0080337524414063E-3</c:v>
                </c:pt>
                <c:pt idx="30548">
                  <c:v>1.007080078125E-3</c:v>
                </c:pt>
                <c:pt idx="30549">
                  <c:v>1.0068416595458984E-3</c:v>
                </c:pt>
                <c:pt idx="30550">
                  <c:v>1.007080078125E-3</c:v>
                </c:pt>
                <c:pt idx="30551">
                  <c:v>1.007080078125E-3</c:v>
                </c:pt>
                <c:pt idx="30552">
                  <c:v>1.0068416595458984E-3</c:v>
                </c:pt>
                <c:pt idx="30553">
                  <c:v>1.007080078125E-3</c:v>
                </c:pt>
                <c:pt idx="30554">
                  <c:v>1.007080078125E-3</c:v>
                </c:pt>
                <c:pt idx="30555">
                  <c:v>1.0068416595458984E-3</c:v>
                </c:pt>
                <c:pt idx="30556">
                  <c:v>1.007080078125E-3</c:v>
                </c:pt>
                <c:pt idx="30557">
                  <c:v>1.007080078125E-3</c:v>
                </c:pt>
                <c:pt idx="30558">
                  <c:v>1.0068416595458984E-3</c:v>
                </c:pt>
                <c:pt idx="30559">
                  <c:v>1.007080078125E-3</c:v>
                </c:pt>
                <c:pt idx="30560">
                  <c:v>1.0080337524414063E-3</c:v>
                </c:pt>
                <c:pt idx="30561">
                  <c:v>1.007080078125E-3</c:v>
                </c:pt>
                <c:pt idx="30562">
                  <c:v>1.0068416595458984E-3</c:v>
                </c:pt>
                <c:pt idx="30563">
                  <c:v>1.007080078125E-3</c:v>
                </c:pt>
                <c:pt idx="30564">
                  <c:v>1.007080078125E-3</c:v>
                </c:pt>
                <c:pt idx="30565">
                  <c:v>1.0068416595458984E-3</c:v>
                </c:pt>
                <c:pt idx="30566">
                  <c:v>1.007080078125E-3</c:v>
                </c:pt>
                <c:pt idx="30567">
                  <c:v>1.0068416595458984E-3</c:v>
                </c:pt>
                <c:pt idx="30568">
                  <c:v>1.007080078125E-3</c:v>
                </c:pt>
                <c:pt idx="30569">
                  <c:v>1.007080078125E-3</c:v>
                </c:pt>
                <c:pt idx="30570">
                  <c:v>1.0068416595458984E-3</c:v>
                </c:pt>
                <c:pt idx="30571">
                  <c:v>1.007080078125E-3</c:v>
                </c:pt>
                <c:pt idx="30572">
                  <c:v>1.0080337524414063E-3</c:v>
                </c:pt>
                <c:pt idx="30573">
                  <c:v>1.007080078125E-3</c:v>
                </c:pt>
                <c:pt idx="30574">
                  <c:v>1.0068416595458984E-3</c:v>
                </c:pt>
                <c:pt idx="30575">
                  <c:v>1.007080078125E-3</c:v>
                </c:pt>
                <c:pt idx="30576">
                  <c:v>1.007080078125E-3</c:v>
                </c:pt>
                <c:pt idx="30577">
                  <c:v>1.0068416595458984E-3</c:v>
                </c:pt>
                <c:pt idx="30578">
                  <c:v>1.007080078125E-3</c:v>
                </c:pt>
                <c:pt idx="30579">
                  <c:v>1.007080078125E-3</c:v>
                </c:pt>
                <c:pt idx="30580">
                  <c:v>1.0068416595458984E-3</c:v>
                </c:pt>
                <c:pt idx="30581">
                  <c:v>1.007080078125E-3</c:v>
                </c:pt>
                <c:pt idx="30582">
                  <c:v>1.007080078125E-3</c:v>
                </c:pt>
                <c:pt idx="30583">
                  <c:v>1.0068416595458984E-3</c:v>
                </c:pt>
                <c:pt idx="30584">
                  <c:v>1.007080078125E-3</c:v>
                </c:pt>
                <c:pt idx="30585">
                  <c:v>1.0080337524414063E-3</c:v>
                </c:pt>
                <c:pt idx="30586">
                  <c:v>1.007080078125E-3</c:v>
                </c:pt>
                <c:pt idx="30587">
                  <c:v>1.0068416595458984E-3</c:v>
                </c:pt>
                <c:pt idx="30588">
                  <c:v>1.007080078125E-3</c:v>
                </c:pt>
                <c:pt idx="30589">
                  <c:v>1.0068416595458984E-3</c:v>
                </c:pt>
                <c:pt idx="30590">
                  <c:v>1.007080078125E-3</c:v>
                </c:pt>
                <c:pt idx="30591">
                  <c:v>1.007080078125E-3</c:v>
                </c:pt>
                <c:pt idx="30592">
                  <c:v>1.0068416595458984E-3</c:v>
                </c:pt>
                <c:pt idx="30593">
                  <c:v>1.007080078125E-3</c:v>
                </c:pt>
                <c:pt idx="30594">
                  <c:v>1.007080078125E-3</c:v>
                </c:pt>
                <c:pt idx="30595">
                  <c:v>1.0068416595458984E-3</c:v>
                </c:pt>
                <c:pt idx="30596">
                  <c:v>1.007080078125E-3</c:v>
                </c:pt>
                <c:pt idx="30597">
                  <c:v>1.0080337524414063E-3</c:v>
                </c:pt>
                <c:pt idx="30598">
                  <c:v>1.007080078125E-3</c:v>
                </c:pt>
                <c:pt idx="30599">
                  <c:v>1.0068416595458984E-3</c:v>
                </c:pt>
                <c:pt idx="30600">
                  <c:v>1.007080078125E-3</c:v>
                </c:pt>
                <c:pt idx="30601">
                  <c:v>1.007080078125E-3</c:v>
                </c:pt>
                <c:pt idx="30602">
                  <c:v>1.0068416595458984E-3</c:v>
                </c:pt>
                <c:pt idx="30603">
                  <c:v>1.007080078125E-3</c:v>
                </c:pt>
                <c:pt idx="30604">
                  <c:v>1.007080078125E-3</c:v>
                </c:pt>
                <c:pt idx="30605">
                  <c:v>1.0068416595458984E-3</c:v>
                </c:pt>
                <c:pt idx="30606">
                  <c:v>1.007080078125E-3</c:v>
                </c:pt>
                <c:pt idx="30607">
                  <c:v>1.007080078125E-3</c:v>
                </c:pt>
                <c:pt idx="30608">
                  <c:v>1.0068416595458984E-3</c:v>
                </c:pt>
                <c:pt idx="30609">
                  <c:v>1.007080078125E-3</c:v>
                </c:pt>
                <c:pt idx="30610">
                  <c:v>1.0080337524414063E-3</c:v>
                </c:pt>
                <c:pt idx="30611">
                  <c:v>1.0068416595458984E-3</c:v>
                </c:pt>
                <c:pt idx="30612">
                  <c:v>1.007080078125E-3</c:v>
                </c:pt>
                <c:pt idx="30613">
                  <c:v>1.007080078125E-3</c:v>
                </c:pt>
                <c:pt idx="30614">
                  <c:v>1.0068416595458984E-3</c:v>
                </c:pt>
                <c:pt idx="30615">
                  <c:v>1.007080078125E-3</c:v>
                </c:pt>
                <c:pt idx="30616">
                  <c:v>1.007080078125E-3</c:v>
                </c:pt>
                <c:pt idx="30617">
                  <c:v>1.0068416595458984E-3</c:v>
                </c:pt>
                <c:pt idx="30618">
                  <c:v>1.007080078125E-3</c:v>
                </c:pt>
                <c:pt idx="30619">
                  <c:v>1.007080078125E-3</c:v>
                </c:pt>
                <c:pt idx="30620">
                  <c:v>1.0068416595458984E-3</c:v>
                </c:pt>
                <c:pt idx="30621">
                  <c:v>1.007080078125E-3</c:v>
                </c:pt>
                <c:pt idx="30622">
                  <c:v>1.0080337524414063E-3</c:v>
                </c:pt>
                <c:pt idx="30623">
                  <c:v>1.007080078125E-3</c:v>
                </c:pt>
                <c:pt idx="30624">
                  <c:v>1.0068416595458984E-3</c:v>
                </c:pt>
                <c:pt idx="30625">
                  <c:v>1.007080078125E-3</c:v>
                </c:pt>
                <c:pt idx="30626">
                  <c:v>1.007080078125E-3</c:v>
                </c:pt>
                <c:pt idx="30627">
                  <c:v>1.0068416595458984E-3</c:v>
                </c:pt>
                <c:pt idx="30628">
                  <c:v>1.007080078125E-3</c:v>
                </c:pt>
                <c:pt idx="30629">
                  <c:v>1.007080078125E-3</c:v>
                </c:pt>
                <c:pt idx="30630">
                  <c:v>1.0068416595458984E-3</c:v>
                </c:pt>
                <c:pt idx="30631">
                  <c:v>1.007080078125E-3</c:v>
                </c:pt>
                <c:pt idx="30632">
                  <c:v>1.007080078125E-3</c:v>
                </c:pt>
                <c:pt idx="30633">
                  <c:v>1.0068416595458984E-3</c:v>
                </c:pt>
                <c:pt idx="30634">
                  <c:v>1.007080078125E-3</c:v>
                </c:pt>
                <c:pt idx="30635">
                  <c:v>1.0080337524414063E-3</c:v>
                </c:pt>
                <c:pt idx="30636">
                  <c:v>1.0068416595458984E-3</c:v>
                </c:pt>
                <c:pt idx="30637">
                  <c:v>1.007080078125E-3</c:v>
                </c:pt>
                <c:pt idx="30638">
                  <c:v>1.007080078125E-3</c:v>
                </c:pt>
                <c:pt idx="30639">
                  <c:v>1.0068416595458984E-3</c:v>
                </c:pt>
                <c:pt idx="30640">
                  <c:v>1.007080078125E-3</c:v>
                </c:pt>
                <c:pt idx="30641">
                  <c:v>1.007080078125E-3</c:v>
                </c:pt>
                <c:pt idx="30642">
                  <c:v>1.0068416595458984E-3</c:v>
                </c:pt>
                <c:pt idx="30643">
                  <c:v>1.007080078125E-3</c:v>
                </c:pt>
                <c:pt idx="30644">
                  <c:v>1.007080078125E-3</c:v>
                </c:pt>
                <c:pt idx="30645">
                  <c:v>1.0068416595458984E-3</c:v>
                </c:pt>
                <c:pt idx="30646">
                  <c:v>1.007080078125E-3</c:v>
                </c:pt>
                <c:pt idx="30647">
                  <c:v>1.0080337524414063E-3</c:v>
                </c:pt>
                <c:pt idx="30648">
                  <c:v>1.007080078125E-3</c:v>
                </c:pt>
                <c:pt idx="30649">
                  <c:v>1.0068416595458984E-3</c:v>
                </c:pt>
                <c:pt idx="30650">
                  <c:v>1.007080078125E-3</c:v>
                </c:pt>
                <c:pt idx="30651">
                  <c:v>1.007080078125E-3</c:v>
                </c:pt>
                <c:pt idx="30652">
                  <c:v>1.0068416595458984E-3</c:v>
                </c:pt>
                <c:pt idx="30653">
                  <c:v>1.007080078125E-3</c:v>
                </c:pt>
                <c:pt idx="30654">
                  <c:v>1.007080078125E-3</c:v>
                </c:pt>
                <c:pt idx="30655">
                  <c:v>1.0068416595458984E-3</c:v>
                </c:pt>
                <c:pt idx="30656">
                  <c:v>1.007080078125E-3</c:v>
                </c:pt>
                <c:pt idx="30657">
                  <c:v>1.007080078125E-3</c:v>
                </c:pt>
                <c:pt idx="30658">
                  <c:v>1.0068416595458984E-3</c:v>
                </c:pt>
                <c:pt idx="30659">
                  <c:v>1.007080078125E-3</c:v>
                </c:pt>
                <c:pt idx="30660">
                  <c:v>1.0080337524414063E-3</c:v>
                </c:pt>
                <c:pt idx="30661">
                  <c:v>1.0068416595458984E-3</c:v>
                </c:pt>
                <c:pt idx="30662">
                  <c:v>1.007080078125E-3</c:v>
                </c:pt>
                <c:pt idx="30663">
                  <c:v>1.007080078125E-3</c:v>
                </c:pt>
                <c:pt idx="30664">
                  <c:v>1.0068416595458984E-3</c:v>
                </c:pt>
                <c:pt idx="30665">
                  <c:v>1.007080078125E-3</c:v>
                </c:pt>
                <c:pt idx="30666">
                  <c:v>1.007080078125E-3</c:v>
                </c:pt>
                <c:pt idx="30667">
                  <c:v>1.0068416595458984E-3</c:v>
                </c:pt>
                <c:pt idx="30668">
                  <c:v>1.007080078125E-3</c:v>
                </c:pt>
                <c:pt idx="30669">
                  <c:v>1.007080078125E-3</c:v>
                </c:pt>
                <c:pt idx="30670">
                  <c:v>1.0068416595458984E-3</c:v>
                </c:pt>
                <c:pt idx="30671">
                  <c:v>1.007080078125E-3</c:v>
                </c:pt>
                <c:pt idx="30672">
                  <c:v>1.0080337524414063E-3</c:v>
                </c:pt>
                <c:pt idx="30673">
                  <c:v>1.007080078125E-3</c:v>
                </c:pt>
                <c:pt idx="30674">
                  <c:v>1.0068416595458984E-3</c:v>
                </c:pt>
                <c:pt idx="30675">
                  <c:v>1.007080078125E-3</c:v>
                </c:pt>
                <c:pt idx="30676">
                  <c:v>1.007080078125E-3</c:v>
                </c:pt>
                <c:pt idx="30677">
                  <c:v>1.0068416595458984E-3</c:v>
                </c:pt>
                <c:pt idx="30678">
                  <c:v>1.007080078125E-3</c:v>
                </c:pt>
                <c:pt idx="30679">
                  <c:v>1.007080078125E-3</c:v>
                </c:pt>
                <c:pt idx="30680">
                  <c:v>1.0068416595458984E-3</c:v>
                </c:pt>
                <c:pt idx="30681">
                  <c:v>1.007080078125E-3</c:v>
                </c:pt>
                <c:pt idx="30682">
                  <c:v>1.007080078125E-3</c:v>
                </c:pt>
                <c:pt idx="30683">
                  <c:v>1.0068416595458984E-3</c:v>
                </c:pt>
                <c:pt idx="30684">
                  <c:v>1.007080078125E-3</c:v>
                </c:pt>
                <c:pt idx="30685">
                  <c:v>1.0080337524414063E-3</c:v>
                </c:pt>
                <c:pt idx="30686">
                  <c:v>1.0068416595458984E-3</c:v>
                </c:pt>
                <c:pt idx="30687">
                  <c:v>1.007080078125E-3</c:v>
                </c:pt>
                <c:pt idx="30688">
                  <c:v>1.007080078125E-3</c:v>
                </c:pt>
                <c:pt idx="30689">
                  <c:v>1.0068416595458984E-3</c:v>
                </c:pt>
                <c:pt idx="30690">
                  <c:v>1.007080078125E-3</c:v>
                </c:pt>
                <c:pt idx="30691">
                  <c:v>1.007080078125E-3</c:v>
                </c:pt>
                <c:pt idx="30692">
                  <c:v>1.0068416595458984E-3</c:v>
                </c:pt>
                <c:pt idx="30693">
                  <c:v>1.007080078125E-3</c:v>
                </c:pt>
                <c:pt idx="30694">
                  <c:v>1.007080078125E-3</c:v>
                </c:pt>
                <c:pt idx="30695">
                  <c:v>1.0068416595458984E-3</c:v>
                </c:pt>
                <c:pt idx="30696">
                  <c:v>1.007080078125E-3</c:v>
                </c:pt>
                <c:pt idx="30697">
                  <c:v>1.0080337524414063E-3</c:v>
                </c:pt>
                <c:pt idx="30698">
                  <c:v>1.007080078125E-3</c:v>
                </c:pt>
                <c:pt idx="30699">
                  <c:v>1.0068416595458984E-3</c:v>
                </c:pt>
                <c:pt idx="30700">
                  <c:v>1.007080078125E-3</c:v>
                </c:pt>
                <c:pt idx="30701">
                  <c:v>1.007080078125E-3</c:v>
                </c:pt>
                <c:pt idx="30702">
                  <c:v>1.0068416595458984E-3</c:v>
                </c:pt>
                <c:pt idx="30703">
                  <c:v>1.007080078125E-3</c:v>
                </c:pt>
                <c:pt idx="30704">
                  <c:v>1.007080078125E-3</c:v>
                </c:pt>
                <c:pt idx="30705">
                  <c:v>1.0068416595458984E-3</c:v>
                </c:pt>
                <c:pt idx="30706">
                  <c:v>1.007080078125E-3</c:v>
                </c:pt>
                <c:pt idx="30707">
                  <c:v>1.007080078125E-3</c:v>
                </c:pt>
                <c:pt idx="30708">
                  <c:v>1.0068416595458984E-3</c:v>
                </c:pt>
                <c:pt idx="30709">
                  <c:v>1.007080078125E-3</c:v>
                </c:pt>
                <c:pt idx="30710">
                  <c:v>1.0080337524414063E-3</c:v>
                </c:pt>
                <c:pt idx="30711">
                  <c:v>1.0068416595458984E-3</c:v>
                </c:pt>
                <c:pt idx="30712">
                  <c:v>1.007080078125E-3</c:v>
                </c:pt>
                <c:pt idx="30713">
                  <c:v>1.007080078125E-3</c:v>
                </c:pt>
                <c:pt idx="30714">
                  <c:v>1.0068416595458984E-3</c:v>
                </c:pt>
                <c:pt idx="30715">
                  <c:v>1.007080078125E-3</c:v>
                </c:pt>
                <c:pt idx="30716">
                  <c:v>1.007080078125E-3</c:v>
                </c:pt>
                <c:pt idx="30717">
                  <c:v>1.0068416595458984E-3</c:v>
                </c:pt>
                <c:pt idx="30718">
                  <c:v>1.007080078125E-3</c:v>
                </c:pt>
                <c:pt idx="30719">
                  <c:v>1.007080078125E-3</c:v>
                </c:pt>
                <c:pt idx="30720">
                  <c:v>1.0068416595458984E-3</c:v>
                </c:pt>
                <c:pt idx="30721">
                  <c:v>1.007080078125E-3</c:v>
                </c:pt>
                <c:pt idx="30722">
                  <c:v>1.0080337524414063E-3</c:v>
                </c:pt>
                <c:pt idx="30723">
                  <c:v>1.007080078125E-3</c:v>
                </c:pt>
                <c:pt idx="30724">
                  <c:v>1.0068416595458984E-3</c:v>
                </c:pt>
                <c:pt idx="30725">
                  <c:v>1.007080078125E-3</c:v>
                </c:pt>
                <c:pt idx="30726">
                  <c:v>1.007080078125E-3</c:v>
                </c:pt>
                <c:pt idx="30727">
                  <c:v>1.0068416595458984E-3</c:v>
                </c:pt>
                <c:pt idx="30728">
                  <c:v>1.007080078125E-3</c:v>
                </c:pt>
                <c:pt idx="30729">
                  <c:v>1.007080078125E-3</c:v>
                </c:pt>
                <c:pt idx="30730">
                  <c:v>1.0068416595458984E-3</c:v>
                </c:pt>
                <c:pt idx="30731">
                  <c:v>1.007080078125E-3</c:v>
                </c:pt>
                <c:pt idx="30732">
                  <c:v>1.007080078125E-3</c:v>
                </c:pt>
                <c:pt idx="30733">
                  <c:v>1.0068416595458984E-3</c:v>
                </c:pt>
                <c:pt idx="30734">
                  <c:v>1.007080078125E-3</c:v>
                </c:pt>
                <c:pt idx="30735">
                  <c:v>1.0080337524414063E-3</c:v>
                </c:pt>
                <c:pt idx="30736">
                  <c:v>1.0068416595458984E-3</c:v>
                </c:pt>
                <c:pt idx="30737">
                  <c:v>1.007080078125E-3</c:v>
                </c:pt>
                <c:pt idx="30738">
                  <c:v>1.007080078125E-3</c:v>
                </c:pt>
                <c:pt idx="30739">
                  <c:v>1.0068416595458984E-3</c:v>
                </c:pt>
                <c:pt idx="30740">
                  <c:v>1.007080078125E-3</c:v>
                </c:pt>
                <c:pt idx="30741">
                  <c:v>1.007080078125E-3</c:v>
                </c:pt>
                <c:pt idx="30742">
                  <c:v>1.0068416595458984E-3</c:v>
                </c:pt>
                <c:pt idx="30743">
                  <c:v>1.007080078125E-3</c:v>
                </c:pt>
                <c:pt idx="30744">
                  <c:v>1.007080078125E-3</c:v>
                </c:pt>
                <c:pt idx="30745">
                  <c:v>1.0068416595458984E-3</c:v>
                </c:pt>
                <c:pt idx="30746">
                  <c:v>1.007080078125E-3</c:v>
                </c:pt>
                <c:pt idx="30747">
                  <c:v>1.0080337524414063E-3</c:v>
                </c:pt>
                <c:pt idx="30748">
                  <c:v>1.007080078125E-3</c:v>
                </c:pt>
                <c:pt idx="30749">
                  <c:v>1.0068416595458984E-3</c:v>
                </c:pt>
                <c:pt idx="30750">
                  <c:v>1.007080078125E-3</c:v>
                </c:pt>
                <c:pt idx="30751">
                  <c:v>1.007080078125E-3</c:v>
                </c:pt>
                <c:pt idx="30752">
                  <c:v>1.0068416595458984E-3</c:v>
                </c:pt>
                <c:pt idx="30753">
                  <c:v>1.007080078125E-3</c:v>
                </c:pt>
                <c:pt idx="30754">
                  <c:v>1.007080078125E-3</c:v>
                </c:pt>
                <c:pt idx="30755">
                  <c:v>1.0068416595458984E-3</c:v>
                </c:pt>
                <c:pt idx="30756">
                  <c:v>1.007080078125E-3</c:v>
                </c:pt>
                <c:pt idx="30757">
                  <c:v>1.007080078125E-3</c:v>
                </c:pt>
                <c:pt idx="30758">
                  <c:v>1.0068416595458984E-3</c:v>
                </c:pt>
                <c:pt idx="30759">
                  <c:v>1.007080078125E-3</c:v>
                </c:pt>
                <c:pt idx="30760">
                  <c:v>1.0080337524414063E-3</c:v>
                </c:pt>
                <c:pt idx="30761">
                  <c:v>1.0068416595458984E-3</c:v>
                </c:pt>
                <c:pt idx="30762">
                  <c:v>1.007080078125E-3</c:v>
                </c:pt>
                <c:pt idx="30763">
                  <c:v>1.007080078125E-3</c:v>
                </c:pt>
                <c:pt idx="30764">
                  <c:v>1.0068416595458984E-3</c:v>
                </c:pt>
                <c:pt idx="30765">
                  <c:v>1.007080078125E-3</c:v>
                </c:pt>
                <c:pt idx="30766">
                  <c:v>1.007080078125E-3</c:v>
                </c:pt>
                <c:pt idx="30767">
                  <c:v>1.0068416595458984E-3</c:v>
                </c:pt>
                <c:pt idx="30768">
                  <c:v>1.007080078125E-3</c:v>
                </c:pt>
                <c:pt idx="30769">
                  <c:v>1.007080078125E-3</c:v>
                </c:pt>
                <c:pt idx="30770">
                  <c:v>1.0068416595458984E-3</c:v>
                </c:pt>
                <c:pt idx="30771">
                  <c:v>1.007080078125E-3</c:v>
                </c:pt>
                <c:pt idx="30772">
                  <c:v>1.0080337524414063E-3</c:v>
                </c:pt>
                <c:pt idx="30773">
                  <c:v>1.007080078125E-3</c:v>
                </c:pt>
                <c:pt idx="30774">
                  <c:v>1.0068416595458984E-3</c:v>
                </c:pt>
                <c:pt idx="30775">
                  <c:v>1.007080078125E-3</c:v>
                </c:pt>
                <c:pt idx="30776">
                  <c:v>1.007080078125E-3</c:v>
                </c:pt>
                <c:pt idx="30777">
                  <c:v>1.0068416595458984E-3</c:v>
                </c:pt>
                <c:pt idx="30778">
                  <c:v>1.007080078125E-3</c:v>
                </c:pt>
                <c:pt idx="30779">
                  <c:v>1.007080078125E-3</c:v>
                </c:pt>
                <c:pt idx="30780">
                  <c:v>1.0068416595458984E-3</c:v>
                </c:pt>
                <c:pt idx="30781">
                  <c:v>1.007080078125E-3</c:v>
                </c:pt>
                <c:pt idx="30782">
                  <c:v>1.007080078125E-3</c:v>
                </c:pt>
                <c:pt idx="30783">
                  <c:v>1.0068416595458984E-3</c:v>
                </c:pt>
                <c:pt idx="30784">
                  <c:v>1.007080078125E-3</c:v>
                </c:pt>
                <c:pt idx="30785">
                  <c:v>1.0080337524414063E-3</c:v>
                </c:pt>
                <c:pt idx="30786">
                  <c:v>1.0068416595458984E-3</c:v>
                </c:pt>
                <c:pt idx="30787">
                  <c:v>1.007080078125E-3</c:v>
                </c:pt>
                <c:pt idx="30788">
                  <c:v>1.007080078125E-3</c:v>
                </c:pt>
                <c:pt idx="30789">
                  <c:v>1.0068416595458984E-3</c:v>
                </c:pt>
                <c:pt idx="30790">
                  <c:v>1.007080078125E-3</c:v>
                </c:pt>
                <c:pt idx="30791">
                  <c:v>1.007080078125E-3</c:v>
                </c:pt>
                <c:pt idx="30792">
                  <c:v>1.0068416595458984E-3</c:v>
                </c:pt>
                <c:pt idx="30793">
                  <c:v>1.007080078125E-3</c:v>
                </c:pt>
                <c:pt idx="30794">
                  <c:v>1.007080078125E-3</c:v>
                </c:pt>
                <c:pt idx="30795">
                  <c:v>1.0068416595458984E-3</c:v>
                </c:pt>
                <c:pt idx="30796">
                  <c:v>1.007080078125E-3</c:v>
                </c:pt>
                <c:pt idx="30797">
                  <c:v>1.0080337524414063E-3</c:v>
                </c:pt>
                <c:pt idx="30798">
                  <c:v>1.007080078125E-3</c:v>
                </c:pt>
                <c:pt idx="30799">
                  <c:v>1.0068416595458984E-3</c:v>
                </c:pt>
                <c:pt idx="30800">
                  <c:v>1.007080078125E-3</c:v>
                </c:pt>
                <c:pt idx="30801">
                  <c:v>1.007080078125E-3</c:v>
                </c:pt>
                <c:pt idx="30802">
                  <c:v>1.0068416595458984E-3</c:v>
                </c:pt>
                <c:pt idx="30803">
                  <c:v>1.007080078125E-3</c:v>
                </c:pt>
                <c:pt idx="30804">
                  <c:v>1.007080078125E-3</c:v>
                </c:pt>
                <c:pt idx="30805">
                  <c:v>1.0068416595458984E-3</c:v>
                </c:pt>
                <c:pt idx="30806">
                  <c:v>1.007080078125E-3</c:v>
                </c:pt>
                <c:pt idx="30807">
                  <c:v>1.007080078125E-3</c:v>
                </c:pt>
                <c:pt idx="30808">
                  <c:v>1.0068416595458984E-3</c:v>
                </c:pt>
                <c:pt idx="30809">
                  <c:v>1.007080078125E-3</c:v>
                </c:pt>
                <c:pt idx="30810">
                  <c:v>1.0080337524414063E-3</c:v>
                </c:pt>
                <c:pt idx="30811">
                  <c:v>1.0068416595458984E-3</c:v>
                </c:pt>
                <c:pt idx="30812">
                  <c:v>1.007080078125E-3</c:v>
                </c:pt>
                <c:pt idx="30813">
                  <c:v>1.007080078125E-3</c:v>
                </c:pt>
                <c:pt idx="30814">
                  <c:v>1.0068416595458984E-3</c:v>
                </c:pt>
                <c:pt idx="30815">
                  <c:v>1.007080078125E-3</c:v>
                </c:pt>
                <c:pt idx="30816">
                  <c:v>1.007080078125E-3</c:v>
                </c:pt>
                <c:pt idx="30817">
                  <c:v>1.0068416595458984E-3</c:v>
                </c:pt>
                <c:pt idx="30818">
                  <c:v>1.007080078125E-3</c:v>
                </c:pt>
                <c:pt idx="30819">
                  <c:v>1.007080078125E-3</c:v>
                </c:pt>
                <c:pt idx="30820">
                  <c:v>1.0068416595458984E-3</c:v>
                </c:pt>
                <c:pt idx="30821">
                  <c:v>1.007080078125E-3</c:v>
                </c:pt>
                <c:pt idx="30822">
                  <c:v>1.0080337524414063E-3</c:v>
                </c:pt>
                <c:pt idx="30823">
                  <c:v>1.007080078125E-3</c:v>
                </c:pt>
                <c:pt idx="30824">
                  <c:v>1.0068416595458984E-3</c:v>
                </c:pt>
                <c:pt idx="30825">
                  <c:v>1.007080078125E-3</c:v>
                </c:pt>
                <c:pt idx="30826">
                  <c:v>1.007080078125E-3</c:v>
                </c:pt>
                <c:pt idx="30827">
                  <c:v>1.0068416595458984E-3</c:v>
                </c:pt>
                <c:pt idx="30828">
                  <c:v>1.007080078125E-3</c:v>
                </c:pt>
                <c:pt idx="30829">
                  <c:v>1.007080078125E-3</c:v>
                </c:pt>
                <c:pt idx="30830">
                  <c:v>1.0068416595458984E-3</c:v>
                </c:pt>
                <c:pt idx="30831">
                  <c:v>1.007080078125E-3</c:v>
                </c:pt>
                <c:pt idx="30832">
                  <c:v>1.007080078125E-3</c:v>
                </c:pt>
                <c:pt idx="30833">
                  <c:v>1.0068416595458984E-3</c:v>
                </c:pt>
                <c:pt idx="30834">
                  <c:v>1.0080337524414063E-3</c:v>
                </c:pt>
                <c:pt idx="30835">
                  <c:v>1.007080078125E-3</c:v>
                </c:pt>
                <c:pt idx="30836">
                  <c:v>1.0068416595458984E-3</c:v>
                </c:pt>
                <c:pt idx="30837">
                  <c:v>1.007080078125E-3</c:v>
                </c:pt>
                <c:pt idx="30838">
                  <c:v>1.007080078125E-3</c:v>
                </c:pt>
                <c:pt idx="30839">
                  <c:v>1.0068416595458984E-3</c:v>
                </c:pt>
                <c:pt idx="30840">
                  <c:v>1.007080078125E-3</c:v>
                </c:pt>
                <c:pt idx="30841">
                  <c:v>1.007080078125E-3</c:v>
                </c:pt>
                <c:pt idx="30842">
                  <c:v>1.0068416595458984E-3</c:v>
                </c:pt>
                <c:pt idx="30843">
                  <c:v>1.007080078125E-3</c:v>
                </c:pt>
                <c:pt idx="30844">
                  <c:v>1.007080078125E-3</c:v>
                </c:pt>
                <c:pt idx="30845">
                  <c:v>1.0068416595458984E-3</c:v>
                </c:pt>
                <c:pt idx="30846">
                  <c:v>1.007080078125E-3</c:v>
                </c:pt>
                <c:pt idx="30847">
                  <c:v>1.0080337524414063E-3</c:v>
                </c:pt>
                <c:pt idx="30848">
                  <c:v>1.007080078125E-3</c:v>
                </c:pt>
                <c:pt idx="30849">
                  <c:v>1.0068416595458984E-3</c:v>
                </c:pt>
                <c:pt idx="30850">
                  <c:v>1.007080078125E-3</c:v>
                </c:pt>
                <c:pt idx="30851">
                  <c:v>1.007080078125E-3</c:v>
                </c:pt>
                <c:pt idx="30852">
                  <c:v>1.0068416595458984E-3</c:v>
                </c:pt>
                <c:pt idx="30853">
                  <c:v>1.007080078125E-3</c:v>
                </c:pt>
                <c:pt idx="30854">
                  <c:v>1.007080078125E-3</c:v>
                </c:pt>
                <c:pt idx="30855">
                  <c:v>1.0068416595458984E-3</c:v>
                </c:pt>
                <c:pt idx="30856">
                  <c:v>1.007080078125E-3</c:v>
                </c:pt>
                <c:pt idx="30857">
                  <c:v>1.007080078125E-3</c:v>
                </c:pt>
                <c:pt idx="30858">
                  <c:v>1.0068416595458984E-3</c:v>
                </c:pt>
                <c:pt idx="30859">
                  <c:v>1.0080337524414063E-3</c:v>
                </c:pt>
                <c:pt idx="30860">
                  <c:v>1.007080078125E-3</c:v>
                </c:pt>
                <c:pt idx="30861">
                  <c:v>1.0068416595458984E-3</c:v>
                </c:pt>
                <c:pt idx="30862">
                  <c:v>1.007080078125E-3</c:v>
                </c:pt>
                <c:pt idx="30863">
                  <c:v>1.007080078125E-3</c:v>
                </c:pt>
                <c:pt idx="30864">
                  <c:v>1.0068416595458984E-3</c:v>
                </c:pt>
                <c:pt idx="30865">
                  <c:v>1.007080078125E-3</c:v>
                </c:pt>
                <c:pt idx="30866">
                  <c:v>1.007080078125E-3</c:v>
                </c:pt>
                <c:pt idx="30867">
                  <c:v>1.0068416595458984E-3</c:v>
                </c:pt>
                <c:pt idx="30868">
                  <c:v>1.007080078125E-3</c:v>
                </c:pt>
                <c:pt idx="30869">
                  <c:v>1.007080078125E-3</c:v>
                </c:pt>
                <c:pt idx="30870">
                  <c:v>1.0068416595458984E-3</c:v>
                </c:pt>
                <c:pt idx="30871">
                  <c:v>1.007080078125E-3</c:v>
                </c:pt>
                <c:pt idx="30872">
                  <c:v>1.0080337524414063E-3</c:v>
                </c:pt>
                <c:pt idx="30873">
                  <c:v>1.007080078125E-3</c:v>
                </c:pt>
                <c:pt idx="30874">
                  <c:v>1.0068416595458984E-3</c:v>
                </c:pt>
                <c:pt idx="30875">
                  <c:v>1.007080078125E-3</c:v>
                </c:pt>
                <c:pt idx="30876">
                  <c:v>1.007080078125E-3</c:v>
                </c:pt>
                <c:pt idx="30877">
                  <c:v>1.0068416595458984E-3</c:v>
                </c:pt>
                <c:pt idx="30878">
                  <c:v>1.007080078125E-3</c:v>
                </c:pt>
                <c:pt idx="30879">
                  <c:v>1.007080078125E-3</c:v>
                </c:pt>
                <c:pt idx="30880">
                  <c:v>1.0068416595458984E-3</c:v>
                </c:pt>
                <c:pt idx="30881">
                  <c:v>1.007080078125E-3</c:v>
                </c:pt>
                <c:pt idx="30882">
                  <c:v>1.007080078125E-3</c:v>
                </c:pt>
                <c:pt idx="30883">
                  <c:v>1.0068416595458984E-3</c:v>
                </c:pt>
                <c:pt idx="30884">
                  <c:v>1.0080337524414063E-3</c:v>
                </c:pt>
                <c:pt idx="30885">
                  <c:v>1.007080078125E-3</c:v>
                </c:pt>
                <c:pt idx="30886">
                  <c:v>1.0068416595458984E-3</c:v>
                </c:pt>
                <c:pt idx="30887">
                  <c:v>1.007080078125E-3</c:v>
                </c:pt>
                <c:pt idx="30888">
                  <c:v>1.007080078125E-3</c:v>
                </c:pt>
                <c:pt idx="30889">
                  <c:v>1.0068416595458984E-3</c:v>
                </c:pt>
                <c:pt idx="30890">
                  <c:v>1.007080078125E-3</c:v>
                </c:pt>
                <c:pt idx="30891">
                  <c:v>1.007080078125E-3</c:v>
                </c:pt>
                <c:pt idx="30892">
                  <c:v>1.0068416595458984E-3</c:v>
                </c:pt>
                <c:pt idx="30893">
                  <c:v>1.007080078125E-3</c:v>
                </c:pt>
                <c:pt idx="30894">
                  <c:v>1.007080078125E-3</c:v>
                </c:pt>
                <c:pt idx="30895">
                  <c:v>1.0068416595458984E-3</c:v>
                </c:pt>
                <c:pt idx="30896">
                  <c:v>1.007080078125E-3</c:v>
                </c:pt>
                <c:pt idx="30897">
                  <c:v>1.0080337524414063E-3</c:v>
                </c:pt>
                <c:pt idx="30898">
                  <c:v>1.007080078125E-3</c:v>
                </c:pt>
                <c:pt idx="30899">
                  <c:v>1.0068416595458984E-3</c:v>
                </c:pt>
                <c:pt idx="30900">
                  <c:v>1.007080078125E-3</c:v>
                </c:pt>
                <c:pt idx="30901">
                  <c:v>1.007080078125E-3</c:v>
                </c:pt>
                <c:pt idx="30902">
                  <c:v>1.0068416595458984E-3</c:v>
                </c:pt>
                <c:pt idx="30903">
                  <c:v>1.007080078125E-3</c:v>
                </c:pt>
                <c:pt idx="30904">
                  <c:v>1.007080078125E-3</c:v>
                </c:pt>
                <c:pt idx="30905">
                  <c:v>1.0068416595458984E-3</c:v>
                </c:pt>
                <c:pt idx="30906">
                  <c:v>1.007080078125E-3</c:v>
                </c:pt>
                <c:pt idx="30907">
                  <c:v>1.007080078125E-3</c:v>
                </c:pt>
                <c:pt idx="30908">
                  <c:v>1.0068416595458984E-3</c:v>
                </c:pt>
                <c:pt idx="30909">
                  <c:v>1.0080337524414063E-3</c:v>
                </c:pt>
                <c:pt idx="30910">
                  <c:v>1.007080078125E-3</c:v>
                </c:pt>
                <c:pt idx="30911">
                  <c:v>1.0068416595458984E-3</c:v>
                </c:pt>
                <c:pt idx="30912">
                  <c:v>1.007080078125E-3</c:v>
                </c:pt>
                <c:pt idx="30913">
                  <c:v>1.007080078125E-3</c:v>
                </c:pt>
                <c:pt idx="30914">
                  <c:v>1.0068416595458984E-3</c:v>
                </c:pt>
                <c:pt idx="30915">
                  <c:v>1.007080078125E-3</c:v>
                </c:pt>
                <c:pt idx="30916">
                  <c:v>1.007080078125E-3</c:v>
                </c:pt>
                <c:pt idx="30917">
                  <c:v>1.0068416595458984E-3</c:v>
                </c:pt>
                <c:pt idx="30918">
                  <c:v>1.007080078125E-3</c:v>
                </c:pt>
                <c:pt idx="30919">
                  <c:v>1.007080078125E-3</c:v>
                </c:pt>
                <c:pt idx="30920">
                  <c:v>1.0068416595458984E-3</c:v>
                </c:pt>
                <c:pt idx="30921">
                  <c:v>1.007080078125E-3</c:v>
                </c:pt>
                <c:pt idx="30922">
                  <c:v>1.0080337524414063E-3</c:v>
                </c:pt>
                <c:pt idx="30923">
                  <c:v>1.007080078125E-3</c:v>
                </c:pt>
                <c:pt idx="30924">
                  <c:v>1.0068416595458984E-3</c:v>
                </c:pt>
                <c:pt idx="30925">
                  <c:v>1.007080078125E-3</c:v>
                </c:pt>
                <c:pt idx="30926">
                  <c:v>1.007080078125E-3</c:v>
                </c:pt>
                <c:pt idx="30927">
                  <c:v>1.0068416595458984E-3</c:v>
                </c:pt>
                <c:pt idx="30928">
                  <c:v>1.007080078125E-3</c:v>
                </c:pt>
                <c:pt idx="30929">
                  <c:v>1.007080078125E-3</c:v>
                </c:pt>
                <c:pt idx="30930">
                  <c:v>1.0068416595458984E-3</c:v>
                </c:pt>
                <c:pt idx="30931">
                  <c:v>1.007080078125E-3</c:v>
                </c:pt>
                <c:pt idx="30932">
                  <c:v>1.007080078125E-3</c:v>
                </c:pt>
                <c:pt idx="30933">
                  <c:v>1.0068416595458984E-3</c:v>
                </c:pt>
                <c:pt idx="30934">
                  <c:v>1.0080337524414063E-3</c:v>
                </c:pt>
                <c:pt idx="30935">
                  <c:v>1.007080078125E-3</c:v>
                </c:pt>
                <c:pt idx="30936">
                  <c:v>1.0068416595458984E-3</c:v>
                </c:pt>
                <c:pt idx="30937">
                  <c:v>1.007080078125E-3</c:v>
                </c:pt>
                <c:pt idx="30938">
                  <c:v>1.007080078125E-3</c:v>
                </c:pt>
                <c:pt idx="30939">
                  <c:v>1.0068416595458984E-3</c:v>
                </c:pt>
                <c:pt idx="30940">
                  <c:v>1.007080078125E-3</c:v>
                </c:pt>
                <c:pt idx="30941">
                  <c:v>1.007080078125E-3</c:v>
                </c:pt>
                <c:pt idx="30942">
                  <c:v>1.0068416595458984E-3</c:v>
                </c:pt>
                <c:pt idx="30943">
                  <c:v>1.007080078125E-3</c:v>
                </c:pt>
                <c:pt idx="30944">
                  <c:v>1.007080078125E-3</c:v>
                </c:pt>
                <c:pt idx="30945">
                  <c:v>1.0068416595458984E-3</c:v>
                </c:pt>
                <c:pt idx="30946">
                  <c:v>1.007080078125E-3</c:v>
                </c:pt>
                <c:pt idx="30947">
                  <c:v>1.0080337524414063E-3</c:v>
                </c:pt>
                <c:pt idx="30948">
                  <c:v>1.007080078125E-3</c:v>
                </c:pt>
                <c:pt idx="30949">
                  <c:v>1.0068416595458984E-3</c:v>
                </c:pt>
                <c:pt idx="30950">
                  <c:v>1.007080078125E-3</c:v>
                </c:pt>
                <c:pt idx="30951">
                  <c:v>1.007080078125E-3</c:v>
                </c:pt>
                <c:pt idx="30952">
                  <c:v>1.0068416595458984E-3</c:v>
                </c:pt>
                <c:pt idx="30953">
                  <c:v>1.007080078125E-3</c:v>
                </c:pt>
                <c:pt idx="30954">
                  <c:v>1.007080078125E-3</c:v>
                </c:pt>
                <c:pt idx="30955">
                  <c:v>1.0068416595458984E-3</c:v>
                </c:pt>
                <c:pt idx="30956">
                  <c:v>1.007080078125E-3</c:v>
                </c:pt>
                <c:pt idx="30957">
                  <c:v>1.007080078125E-3</c:v>
                </c:pt>
                <c:pt idx="30958">
                  <c:v>1.0068416595458984E-3</c:v>
                </c:pt>
                <c:pt idx="30959">
                  <c:v>1.0080337524414063E-3</c:v>
                </c:pt>
                <c:pt idx="30960">
                  <c:v>1.007080078125E-3</c:v>
                </c:pt>
                <c:pt idx="30961">
                  <c:v>1.0068416595458984E-3</c:v>
                </c:pt>
                <c:pt idx="30962">
                  <c:v>1.007080078125E-3</c:v>
                </c:pt>
                <c:pt idx="30963">
                  <c:v>1.007080078125E-3</c:v>
                </c:pt>
                <c:pt idx="30964">
                  <c:v>1.0068416595458984E-3</c:v>
                </c:pt>
                <c:pt idx="30965">
                  <c:v>1.007080078125E-3</c:v>
                </c:pt>
                <c:pt idx="30966">
                  <c:v>1.007080078125E-3</c:v>
                </c:pt>
                <c:pt idx="30967">
                  <c:v>1.0068416595458984E-3</c:v>
                </c:pt>
                <c:pt idx="30968">
                  <c:v>1.007080078125E-3</c:v>
                </c:pt>
                <c:pt idx="30969">
                  <c:v>1.007080078125E-3</c:v>
                </c:pt>
                <c:pt idx="30970">
                  <c:v>1.0068416595458984E-3</c:v>
                </c:pt>
                <c:pt idx="30971">
                  <c:v>1.007080078125E-3</c:v>
                </c:pt>
                <c:pt idx="30972">
                  <c:v>1.0080337524414063E-3</c:v>
                </c:pt>
                <c:pt idx="30973">
                  <c:v>1.007080078125E-3</c:v>
                </c:pt>
                <c:pt idx="30974">
                  <c:v>1.0068416595458984E-3</c:v>
                </c:pt>
                <c:pt idx="30975">
                  <c:v>1.007080078125E-3</c:v>
                </c:pt>
                <c:pt idx="30976">
                  <c:v>1.007080078125E-3</c:v>
                </c:pt>
                <c:pt idx="30977">
                  <c:v>1.0068416595458984E-3</c:v>
                </c:pt>
                <c:pt idx="30978">
                  <c:v>1.007080078125E-3</c:v>
                </c:pt>
                <c:pt idx="30979">
                  <c:v>1.007080078125E-3</c:v>
                </c:pt>
                <c:pt idx="30980">
                  <c:v>1.0068416595458984E-3</c:v>
                </c:pt>
                <c:pt idx="30981">
                  <c:v>1.007080078125E-3</c:v>
                </c:pt>
                <c:pt idx="30982">
                  <c:v>1.007080078125E-3</c:v>
                </c:pt>
                <c:pt idx="30983">
                  <c:v>1.0068416595458984E-3</c:v>
                </c:pt>
                <c:pt idx="30984">
                  <c:v>1.0080337524414063E-3</c:v>
                </c:pt>
                <c:pt idx="30985">
                  <c:v>1.007080078125E-3</c:v>
                </c:pt>
                <c:pt idx="30986">
                  <c:v>1.0068416595458984E-3</c:v>
                </c:pt>
                <c:pt idx="30987">
                  <c:v>1.007080078125E-3</c:v>
                </c:pt>
                <c:pt idx="30988">
                  <c:v>1.007080078125E-3</c:v>
                </c:pt>
                <c:pt idx="30989">
                  <c:v>1.0068416595458984E-3</c:v>
                </c:pt>
                <c:pt idx="30990">
                  <c:v>1.007080078125E-3</c:v>
                </c:pt>
                <c:pt idx="30991">
                  <c:v>1.007080078125E-3</c:v>
                </c:pt>
                <c:pt idx="30992">
                  <c:v>1.0068416595458984E-3</c:v>
                </c:pt>
                <c:pt idx="30993">
                  <c:v>1.007080078125E-3</c:v>
                </c:pt>
                <c:pt idx="30994">
                  <c:v>1.007080078125E-3</c:v>
                </c:pt>
                <c:pt idx="30995">
                  <c:v>1.0068416595458984E-3</c:v>
                </c:pt>
                <c:pt idx="30996">
                  <c:v>1.007080078125E-3</c:v>
                </c:pt>
                <c:pt idx="30997">
                  <c:v>1.0080337524414063E-3</c:v>
                </c:pt>
                <c:pt idx="30998">
                  <c:v>1.007080078125E-3</c:v>
                </c:pt>
                <c:pt idx="30999">
                  <c:v>1.0068416595458984E-3</c:v>
                </c:pt>
                <c:pt idx="31000">
                  <c:v>1.007080078125E-3</c:v>
                </c:pt>
                <c:pt idx="31001">
                  <c:v>1.007080078125E-3</c:v>
                </c:pt>
                <c:pt idx="31002">
                  <c:v>1.0068416595458984E-3</c:v>
                </c:pt>
                <c:pt idx="31003">
                  <c:v>1.007080078125E-3</c:v>
                </c:pt>
                <c:pt idx="31004">
                  <c:v>1.007080078125E-3</c:v>
                </c:pt>
                <c:pt idx="31005">
                  <c:v>1.0068416595458984E-3</c:v>
                </c:pt>
                <c:pt idx="31006">
                  <c:v>1.007080078125E-3</c:v>
                </c:pt>
                <c:pt idx="31007">
                  <c:v>1.007080078125E-3</c:v>
                </c:pt>
                <c:pt idx="31008">
                  <c:v>1.0068416595458984E-3</c:v>
                </c:pt>
                <c:pt idx="31009">
                  <c:v>1.0080337524414063E-3</c:v>
                </c:pt>
                <c:pt idx="31010">
                  <c:v>1.007080078125E-3</c:v>
                </c:pt>
                <c:pt idx="31011">
                  <c:v>5.0349235534667969E-3</c:v>
                </c:pt>
                <c:pt idx="31012">
                  <c:v>1.007080078125E-3</c:v>
                </c:pt>
                <c:pt idx="31013">
                  <c:v>1.0068416595458984E-3</c:v>
                </c:pt>
                <c:pt idx="31014">
                  <c:v>1.007080078125E-3</c:v>
                </c:pt>
                <c:pt idx="31015">
                  <c:v>1.007080078125E-3</c:v>
                </c:pt>
                <c:pt idx="31016">
                  <c:v>1.0068416595458984E-3</c:v>
                </c:pt>
                <c:pt idx="31017">
                  <c:v>1.007080078125E-3</c:v>
                </c:pt>
                <c:pt idx="31018">
                  <c:v>1.0080337524414063E-3</c:v>
                </c:pt>
                <c:pt idx="31019">
                  <c:v>1.007080078125E-3</c:v>
                </c:pt>
                <c:pt idx="31020">
                  <c:v>1.0068416595458984E-3</c:v>
                </c:pt>
                <c:pt idx="31021">
                  <c:v>1.007080078125E-3</c:v>
                </c:pt>
                <c:pt idx="31022">
                  <c:v>1.007080078125E-3</c:v>
                </c:pt>
                <c:pt idx="31023">
                  <c:v>1.0068416595458984E-3</c:v>
                </c:pt>
                <c:pt idx="31024">
                  <c:v>1.007080078125E-3</c:v>
                </c:pt>
                <c:pt idx="31025">
                  <c:v>1.007080078125E-3</c:v>
                </c:pt>
                <c:pt idx="31026">
                  <c:v>1.0068416595458984E-3</c:v>
                </c:pt>
                <c:pt idx="31027">
                  <c:v>1.007080078125E-3</c:v>
                </c:pt>
                <c:pt idx="31028">
                  <c:v>1.007080078125E-3</c:v>
                </c:pt>
                <c:pt idx="31029">
                  <c:v>1.0068416595458984E-3</c:v>
                </c:pt>
                <c:pt idx="31030">
                  <c:v>1.0080337524414063E-3</c:v>
                </c:pt>
                <c:pt idx="31031">
                  <c:v>1.007080078125E-3</c:v>
                </c:pt>
                <c:pt idx="31032">
                  <c:v>1.0068416595458984E-3</c:v>
                </c:pt>
                <c:pt idx="31033">
                  <c:v>1.007080078125E-3</c:v>
                </c:pt>
                <c:pt idx="31034">
                  <c:v>1.007080078125E-3</c:v>
                </c:pt>
                <c:pt idx="31035">
                  <c:v>1.0068416595458984E-3</c:v>
                </c:pt>
                <c:pt idx="31036">
                  <c:v>1.007080078125E-3</c:v>
                </c:pt>
                <c:pt idx="31037">
                  <c:v>1.007080078125E-3</c:v>
                </c:pt>
                <c:pt idx="31038">
                  <c:v>1.0068416595458984E-3</c:v>
                </c:pt>
                <c:pt idx="31039">
                  <c:v>1.007080078125E-3</c:v>
                </c:pt>
                <c:pt idx="31040">
                  <c:v>1.007080078125E-3</c:v>
                </c:pt>
                <c:pt idx="31041">
                  <c:v>1.0068416595458984E-3</c:v>
                </c:pt>
                <c:pt idx="31042">
                  <c:v>1.007080078125E-3</c:v>
                </c:pt>
                <c:pt idx="31043">
                  <c:v>1.0080337524414063E-3</c:v>
                </c:pt>
                <c:pt idx="31044">
                  <c:v>1.007080078125E-3</c:v>
                </c:pt>
                <c:pt idx="31045">
                  <c:v>1.0068416595458984E-3</c:v>
                </c:pt>
                <c:pt idx="31046">
                  <c:v>1.007080078125E-3</c:v>
                </c:pt>
                <c:pt idx="31047">
                  <c:v>1.007080078125E-3</c:v>
                </c:pt>
                <c:pt idx="31048">
                  <c:v>1.0068416595458984E-3</c:v>
                </c:pt>
                <c:pt idx="31049">
                  <c:v>1.007080078125E-3</c:v>
                </c:pt>
                <c:pt idx="31050">
                  <c:v>1.007080078125E-3</c:v>
                </c:pt>
                <c:pt idx="31051">
                  <c:v>1.0068416595458984E-3</c:v>
                </c:pt>
                <c:pt idx="31052">
                  <c:v>1.007080078125E-3</c:v>
                </c:pt>
                <c:pt idx="31053">
                  <c:v>1.0068416595458984E-3</c:v>
                </c:pt>
                <c:pt idx="31054">
                  <c:v>1.007080078125E-3</c:v>
                </c:pt>
                <c:pt idx="31055">
                  <c:v>1.0080337524414063E-3</c:v>
                </c:pt>
                <c:pt idx="31056">
                  <c:v>1.007080078125E-3</c:v>
                </c:pt>
                <c:pt idx="31057">
                  <c:v>1.0068416595458984E-3</c:v>
                </c:pt>
                <c:pt idx="31058">
                  <c:v>1.007080078125E-3</c:v>
                </c:pt>
                <c:pt idx="31059">
                  <c:v>1.007080078125E-3</c:v>
                </c:pt>
                <c:pt idx="31060">
                  <c:v>1.0068416595458984E-3</c:v>
                </c:pt>
                <c:pt idx="31061">
                  <c:v>1.007080078125E-3</c:v>
                </c:pt>
                <c:pt idx="31062">
                  <c:v>1.007080078125E-3</c:v>
                </c:pt>
                <c:pt idx="31063">
                  <c:v>1.0068416595458984E-3</c:v>
                </c:pt>
                <c:pt idx="31064">
                  <c:v>1.007080078125E-3</c:v>
                </c:pt>
                <c:pt idx="31065">
                  <c:v>1.007080078125E-3</c:v>
                </c:pt>
                <c:pt idx="31066">
                  <c:v>1.0068416595458984E-3</c:v>
                </c:pt>
                <c:pt idx="31067">
                  <c:v>1.007080078125E-3</c:v>
                </c:pt>
                <c:pt idx="31068">
                  <c:v>1.0080337524414063E-3</c:v>
                </c:pt>
                <c:pt idx="31069">
                  <c:v>1.007080078125E-3</c:v>
                </c:pt>
                <c:pt idx="31070">
                  <c:v>1.0068416595458984E-3</c:v>
                </c:pt>
                <c:pt idx="31071">
                  <c:v>1.007080078125E-3</c:v>
                </c:pt>
                <c:pt idx="31072">
                  <c:v>1.007080078125E-3</c:v>
                </c:pt>
                <c:pt idx="31073">
                  <c:v>1.0068416595458984E-3</c:v>
                </c:pt>
                <c:pt idx="31074">
                  <c:v>1.007080078125E-3</c:v>
                </c:pt>
                <c:pt idx="31075">
                  <c:v>1.0068416595458984E-3</c:v>
                </c:pt>
                <c:pt idx="31076">
                  <c:v>1.007080078125E-3</c:v>
                </c:pt>
                <c:pt idx="31077">
                  <c:v>1.007080078125E-3</c:v>
                </c:pt>
                <c:pt idx="31078">
                  <c:v>1.0068416595458984E-3</c:v>
                </c:pt>
                <c:pt idx="31079">
                  <c:v>1.007080078125E-3</c:v>
                </c:pt>
                <c:pt idx="31080">
                  <c:v>1.0080337524414063E-3</c:v>
                </c:pt>
                <c:pt idx="31081">
                  <c:v>1.007080078125E-3</c:v>
                </c:pt>
                <c:pt idx="31082">
                  <c:v>1.0068416595458984E-3</c:v>
                </c:pt>
                <c:pt idx="31083">
                  <c:v>1.007080078125E-3</c:v>
                </c:pt>
                <c:pt idx="31084">
                  <c:v>1.007080078125E-3</c:v>
                </c:pt>
                <c:pt idx="31085">
                  <c:v>1.0068416595458984E-3</c:v>
                </c:pt>
                <c:pt idx="31086">
                  <c:v>1.007080078125E-3</c:v>
                </c:pt>
                <c:pt idx="31087">
                  <c:v>1.007080078125E-3</c:v>
                </c:pt>
                <c:pt idx="31088">
                  <c:v>1.0068416595458984E-3</c:v>
                </c:pt>
                <c:pt idx="31089">
                  <c:v>1.007080078125E-3</c:v>
                </c:pt>
                <c:pt idx="31090">
                  <c:v>1.007080078125E-3</c:v>
                </c:pt>
                <c:pt idx="31091">
                  <c:v>1.0068416595458984E-3</c:v>
                </c:pt>
                <c:pt idx="31092">
                  <c:v>1.007080078125E-3</c:v>
                </c:pt>
                <c:pt idx="31093">
                  <c:v>1.0080337524414063E-3</c:v>
                </c:pt>
                <c:pt idx="31094">
                  <c:v>1.007080078125E-3</c:v>
                </c:pt>
                <c:pt idx="31095">
                  <c:v>1.0068416595458984E-3</c:v>
                </c:pt>
                <c:pt idx="31096">
                  <c:v>1.007080078125E-3</c:v>
                </c:pt>
                <c:pt idx="31097">
                  <c:v>1.0068416595458984E-3</c:v>
                </c:pt>
                <c:pt idx="31098">
                  <c:v>1.007080078125E-3</c:v>
                </c:pt>
                <c:pt idx="31099">
                  <c:v>1.007080078125E-3</c:v>
                </c:pt>
                <c:pt idx="31100">
                  <c:v>1.0068416595458984E-3</c:v>
                </c:pt>
                <c:pt idx="31101">
                  <c:v>1.007080078125E-3</c:v>
                </c:pt>
                <c:pt idx="31102">
                  <c:v>1.007080078125E-3</c:v>
                </c:pt>
                <c:pt idx="31103">
                  <c:v>1.0068416595458984E-3</c:v>
                </c:pt>
                <c:pt idx="31104">
                  <c:v>1.007080078125E-3</c:v>
                </c:pt>
                <c:pt idx="31105">
                  <c:v>1.0080337524414063E-3</c:v>
                </c:pt>
                <c:pt idx="31106">
                  <c:v>1.007080078125E-3</c:v>
                </c:pt>
                <c:pt idx="31107">
                  <c:v>1.0068416595458984E-3</c:v>
                </c:pt>
                <c:pt idx="31108">
                  <c:v>1.007080078125E-3</c:v>
                </c:pt>
                <c:pt idx="31109">
                  <c:v>1.007080078125E-3</c:v>
                </c:pt>
                <c:pt idx="31110">
                  <c:v>1.0068416595458984E-3</c:v>
                </c:pt>
                <c:pt idx="31111">
                  <c:v>1.007080078125E-3</c:v>
                </c:pt>
                <c:pt idx="31112">
                  <c:v>1.007080078125E-3</c:v>
                </c:pt>
                <c:pt idx="31113">
                  <c:v>1.0068416595458984E-3</c:v>
                </c:pt>
                <c:pt idx="31114">
                  <c:v>1.007080078125E-3</c:v>
                </c:pt>
                <c:pt idx="31115">
                  <c:v>1.007080078125E-3</c:v>
                </c:pt>
                <c:pt idx="31116">
                  <c:v>1.0068416595458984E-3</c:v>
                </c:pt>
                <c:pt idx="31117">
                  <c:v>1.007080078125E-3</c:v>
                </c:pt>
                <c:pt idx="31118">
                  <c:v>1.0080337524414063E-3</c:v>
                </c:pt>
                <c:pt idx="31119">
                  <c:v>1.0068416595458984E-3</c:v>
                </c:pt>
                <c:pt idx="31120">
                  <c:v>1.007080078125E-3</c:v>
                </c:pt>
                <c:pt idx="31121">
                  <c:v>1.007080078125E-3</c:v>
                </c:pt>
                <c:pt idx="31122">
                  <c:v>1.0068416595458984E-3</c:v>
                </c:pt>
                <c:pt idx="31123">
                  <c:v>1.007080078125E-3</c:v>
                </c:pt>
                <c:pt idx="31124">
                  <c:v>1.007080078125E-3</c:v>
                </c:pt>
                <c:pt idx="31125">
                  <c:v>1.0068416595458984E-3</c:v>
                </c:pt>
                <c:pt idx="31126">
                  <c:v>1.007080078125E-3</c:v>
                </c:pt>
                <c:pt idx="31127">
                  <c:v>1.007080078125E-3</c:v>
                </c:pt>
                <c:pt idx="31128">
                  <c:v>1.0068416595458984E-3</c:v>
                </c:pt>
                <c:pt idx="31129">
                  <c:v>1.007080078125E-3</c:v>
                </c:pt>
                <c:pt idx="31130">
                  <c:v>1.0080337524414063E-3</c:v>
                </c:pt>
                <c:pt idx="31131">
                  <c:v>1.007080078125E-3</c:v>
                </c:pt>
                <c:pt idx="31132">
                  <c:v>1.0068416595458984E-3</c:v>
                </c:pt>
                <c:pt idx="31133">
                  <c:v>1.007080078125E-3</c:v>
                </c:pt>
                <c:pt idx="31134">
                  <c:v>1.007080078125E-3</c:v>
                </c:pt>
                <c:pt idx="31135">
                  <c:v>1.0068416595458984E-3</c:v>
                </c:pt>
                <c:pt idx="31136">
                  <c:v>1.007080078125E-3</c:v>
                </c:pt>
                <c:pt idx="31137">
                  <c:v>1.007080078125E-3</c:v>
                </c:pt>
                <c:pt idx="31138">
                  <c:v>1.0068416595458984E-3</c:v>
                </c:pt>
                <c:pt idx="31139">
                  <c:v>1.007080078125E-3</c:v>
                </c:pt>
                <c:pt idx="31140">
                  <c:v>1.007080078125E-3</c:v>
                </c:pt>
                <c:pt idx="31141">
                  <c:v>1.0068416595458984E-3</c:v>
                </c:pt>
                <c:pt idx="31142">
                  <c:v>1.007080078125E-3</c:v>
                </c:pt>
                <c:pt idx="31143">
                  <c:v>1.0080337524414063E-3</c:v>
                </c:pt>
                <c:pt idx="31144">
                  <c:v>1.0068416595458984E-3</c:v>
                </c:pt>
                <c:pt idx="31145">
                  <c:v>1.007080078125E-3</c:v>
                </c:pt>
                <c:pt idx="31146">
                  <c:v>1.007080078125E-3</c:v>
                </c:pt>
                <c:pt idx="31147">
                  <c:v>1.0068416595458984E-3</c:v>
                </c:pt>
                <c:pt idx="31148">
                  <c:v>1.007080078125E-3</c:v>
                </c:pt>
                <c:pt idx="31149">
                  <c:v>1.007080078125E-3</c:v>
                </c:pt>
                <c:pt idx="31150">
                  <c:v>1.0068416595458984E-3</c:v>
                </c:pt>
                <c:pt idx="31151">
                  <c:v>1.007080078125E-3</c:v>
                </c:pt>
                <c:pt idx="31152">
                  <c:v>1.007080078125E-3</c:v>
                </c:pt>
                <c:pt idx="31153">
                  <c:v>1.0068416595458984E-3</c:v>
                </c:pt>
                <c:pt idx="31154">
                  <c:v>1.007080078125E-3</c:v>
                </c:pt>
                <c:pt idx="31155">
                  <c:v>1.0080337524414063E-3</c:v>
                </c:pt>
                <c:pt idx="31156">
                  <c:v>1.007080078125E-3</c:v>
                </c:pt>
                <c:pt idx="31157">
                  <c:v>1.0068416595458984E-3</c:v>
                </c:pt>
                <c:pt idx="31158">
                  <c:v>1.007080078125E-3</c:v>
                </c:pt>
                <c:pt idx="31159">
                  <c:v>1.007080078125E-3</c:v>
                </c:pt>
                <c:pt idx="31160">
                  <c:v>1.0068416595458984E-3</c:v>
                </c:pt>
                <c:pt idx="31161">
                  <c:v>1.007080078125E-3</c:v>
                </c:pt>
                <c:pt idx="31162">
                  <c:v>1.007080078125E-3</c:v>
                </c:pt>
                <c:pt idx="31163">
                  <c:v>1.0068416595458984E-3</c:v>
                </c:pt>
                <c:pt idx="31164">
                  <c:v>1.007080078125E-3</c:v>
                </c:pt>
                <c:pt idx="31165">
                  <c:v>1.007080078125E-3</c:v>
                </c:pt>
                <c:pt idx="31166">
                  <c:v>1.0068416595458984E-3</c:v>
                </c:pt>
                <c:pt idx="31167">
                  <c:v>1.007080078125E-3</c:v>
                </c:pt>
                <c:pt idx="31168">
                  <c:v>1.0080337524414063E-3</c:v>
                </c:pt>
                <c:pt idx="31169">
                  <c:v>1.0068416595458984E-3</c:v>
                </c:pt>
                <c:pt idx="31170">
                  <c:v>1.007080078125E-3</c:v>
                </c:pt>
                <c:pt idx="31171">
                  <c:v>1.007080078125E-3</c:v>
                </c:pt>
                <c:pt idx="31172">
                  <c:v>1.0068416595458984E-3</c:v>
                </c:pt>
                <c:pt idx="31173">
                  <c:v>1.007080078125E-3</c:v>
                </c:pt>
                <c:pt idx="31174">
                  <c:v>1.007080078125E-3</c:v>
                </c:pt>
                <c:pt idx="31175">
                  <c:v>1.0068416595458984E-3</c:v>
                </c:pt>
                <c:pt idx="31176">
                  <c:v>1.007080078125E-3</c:v>
                </c:pt>
                <c:pt idx="31177">
                  <c:v>1.007080078125E-3</c:v>
                </c:pt>
                <c:pt idx="31178">
                  <c:v>1.0068416595458984E-3</c:v>
                </c:pt>
                <c:pt idx="31179">
                  <c:v>1.007080078125E-3</c:v>
                </c:pt>
                <c:pt idx="31180">
                  <c:v>1.0080337524414063E-3</c:v>
                </c:pt>
                <c:pt idx="31181">
                  <c:v>1.007080078125E-3</c:v>
                </c:pt>
                <c:pt idx="31182">
                  <c:v>1.0068416595458984E-3</c:v>
                </c:pt>
                <c:pt idx="31183">
                  <c:v>1.007080078125E-3</c:v>
                </c:pt>
                <c:pt idx="31184">
                  <c:v>1.007080078125E-3</c:v>
                </c:pt>
                <c:pt idx="31185">
                  <c:v>1.0068416595458984E-3</c:v>
                </c:pt>
                <c:pt idx="31186">
                  <c:v>1.007080078125E-3</c:v>
                </c:pt>
                <c:pt idx="31187">
                  <c:v>1.007080078125E-3</c:v>
                </c:pt>
                <c:pt idx="31188">
                  <c:v>1.0068416595458984E-3</c:v>
                </c:pt>
                <c:pt idx="31189">
                  <c:v>1.007080078125E-3</c:v>
                </c:pt>
                <c:pt idx="31190">
                  <c:v>1.007080078125E-3</c:v>
                </c:pt>
                <c:pt idx="31191">
                  <c:v>1.0068416595458984E-3</c:v>
                </c:pt>
                <c:pt idx="31192">
                  <c:v>1.007080078125E-3</c:v>
                </c:pt>
                <c:pt idx="31193">
                  <c:v>1.0080337524414063E-3</c:v>
                </c:pt>
                <c:pt idx="31194">
                  <c:v>1.0068416595458984E-3</c:v>
                </c:pt>
                <c:pt idx="31195">
                  <c:v>1.007080078125E-3</c:v>
                </c:pt>
                <c:pt idx="31196">
                  <c:v>1.007080078125E-3</c:v>
                </c:pt>
                <c:pt idx="31197">
                  <c:v>1.0068416595458984E-3</c:v>
                </c:pt>
                <c:pt idx="31198">
                  <c:v>1.007080078125E-3</c:v>
                </c:pt>
                <c:pt idx="31199">
                  <c:v>1.007080078125E-3</c:v>
                </c:pt>
                <c:pt idx="31200">
                  <c:v>1.0068416595458984E-3</c:v>
                </c:pt>
                <c:pt idx="31201">
                  <c:v>1.007080078125E-3</c:v>
                </c:pt>
                <c:pt idx="31202">
                  <c:v>1.007080078125E-3</c:v>
                </c:pt>
                <c:pt idx="31203">
                  <c:v>1.0068416595458984E-3</c:v>
                </c:pt>
                <c:pt idx="31204">
                  <c:v>1.007080078125E-3</c:v>
                </c:pt>
                <c:pt idx="31205">
                  <c:v>1.0080337524414063E-3</c:v>
                </c:pt>
                <c:pt idx="31206">
                  <c:v>1.007080078125E-3</c:v>
                </c:pt>
                <c:pt idx="31207">
                  <c:v>1.0068416595458984E-3</c:v>
                </c:pt>
                <c:pt idx="31208">
                  <c:v>1.007080078125E-3</c:v>
                </c:pt>
                <c:pt idx="31209">
                  <c:v>1.007080078125E-3</c:v>
                </c:pt>
                <c:pt idx="31210">
                  <c:v>1.0068416595458984E-3</c:v>
                </c:pt>
                <c:pt idx="31211">
                  <c:v>1.007080078125E-3</c:v>
                </c:pt>
                <c:pt idx="31212">
                  <c:v>1.007080078125E-3</c:v>
                </c:pt>
                <c:pt idx="31213">
                  <c:v>1.0068416595458984E-3</c:v>
                </c:pt>
                <c:pt idx="31214">
                  <c:v>1.007080078125E-3</c:v>
                </c:pt>
                <c:pt idx="31215">
                  <c:v>1.007080078125E-3</c:v>
                </c:pt>
                <c:pt idx="31216">
                  <c:v>1.0068416595458984E-3</c:v>
                </c:pt>
                <c:pt idx="31217">
                  <c:v>1.007080078125E-3</c:v>
                </c:pt>
                <c:pt idx="31218">
                  <c:v>1.0080337524414063E-3</c:v>
                </c:pt>
                <c:pt idx="31219">
                  <c:v>1.0068416595458984E-3</c:v>
                </c:pt>
                <c:pt idx="31220">
                  <c:v>1.007080078125E-3</c:v>
                </c:pt>
                <c:pt idx="31221">
                  <c:v>1.007080078125E-3</c:v>
                </c:pt>
                <c:pt idx="31222">
                  <c:v>1.0068416595458984E-3</c:v>
                </c:pt>
                <c:pt idx="31223">
                  <c:v>1.007080078125E-3</c:v>
                </c:pt>
                <c:pt idx="31224">
                  <c:v>1.007080078125E-3</c:v>
                </c:pt>
                <c:pt idx="31225">
                  <c:v>1.0068416595458984E-3</c:v>
                </c:pt>
                <c:pt idx="31226">
                  <c:v>1.007080078125E-3</c:v>
                </c:pt>
                <c:pt idx="31227">
                  <c:v>1.007080078125E-3</c:v>
                </c:pt>
                <c:pt idx="31228">
                  <c:v>1.0068416595458984E-3</c:v>
                </c:pt>
                <c:pt idx="31229">
                  <c:v>1.007080078125E-3</c:v>
                </c:pt>
                <c:pt idx="31230">
                  <c:v>1.0080337524414063E-3</c:v>
                </c:pt>
                <c:pt idx="31231">
                  <c:v>1.007080078125E-3</c:v>
                </c:pt>
                <c:pt idx="31232">
                  <c:v>1.0068416595458984E-3</c:v>
                </c:pt>
                <c:pt idx="31233">
                  <c:v>1.007080078125E-3</c:v>
                </c:pt>
                <c:pt idx="31234">
                  <c:v>1.007080078125E-3</c:v>
                </c:pt>
                <c:pt idx="31235">
                  <c:v>1.0068416595458984E-3</c:v>
                </c:pt>
                <c:pt idx="31236">
                  <c:v>1.007080078125E-3</c:v>
                </c:pt>
                <c:pt idx="31237">
                  <c:v>1.007080078125E-3</c:v>
                </c:pt>
                <c:pt idx="31238">
                  <c:v>1.0068416595458984E-3</c:v>
                </c:pt>
                <c:pt idx="31239">
                  <c:v>1.007080078125E-3</c:v>
                </c:pt>
                <c:pt idx="31240">
                  <c:v>1.007080078125E-3</c:v>
                </c:pt>
                <c:pt idx="31241">
                  <c:v>1.0068416595458984E-3</c:v>
                </c:pt>
                <c:pt idx="31242">
                  <c:v>1.007080078125E-3</c:v>
                </c:pt>
                <c:pt idx="31243">
                  <c:v>1.0080337524414063E-3</c:v>
                </c:pt>
                <c:pt idx="31244">
                  <c:v>1.0068416595458984E-3</c:v>
                </c:pt>
                <c:pt idx="31245">
                  <c:v>1.007080078125E-3</c:v>
                </c:pt>
                <c:pt idx="31246">
                  <c:v>1.007080078125E-3</c:v>
                </c:pt>
                <c:pt idx="31247">
                  <c:v>1.0068416595458984E-3</c:v>
                </c:pt>
                <c:pt idx="31248">
                  <c:v>1.007080078125E-3</c:v>
                </c:pt>
                <c:pt idx="31249">
                  <c:v>1.007080078125E-3</c:v>
                </c:pt>
                <c:pt idx="31250">
                  <c:v>1.0068416595458984E-3</c:v>
                </c:pt>
                <c:pt idx="31251">
                  <c:v>1.007080078125E-3</c:v>
                </c:pt>
                <c:pt idx="31252">
                  <c:v>1.007080078125E-3</c:v>
                </c:pt>
                <c:pt idx="31253">
                  <c:v>1.0068416595458984E-3</c:v>
                </c:pt>
                <c:pt idx="31254">
                  <c:v>1.007080078125E-3</c:v>
                </c:pt>
                <c:pt idx="31255">
                  <c:v>1.0080337524414063E-3</c:v>
                </c:pt>
                <c:pt idx="31256">
                  <c:v>1.007080078125E-3</c:v>
                </c:pt>
                <c:pt idx="31257">
                  <c:v>1.0068416595458984E-3</c:v>
                </c:pt>
                <c:pt idx="31258">
                  <c:v>1.007080078125E-3</c:v>
                </c:pt>
                <c:pt idx="31259">
                  <c:v>1.007080078125E-3</c:v>
                </c:pt>
                <c:pt idx="31260">
                  <c:v>1.0068416595458984E-3</c:v>
                </c:pt>
                <c:pt idx="31261">
                  <c:v>1.007080078125E-3</c:v>
                </c:pt>
                <c:pt idx="31262">
                  <c:v>1.007080078125E-3</c:v>
                </c:pt>
                <c:pt idx="31263">
                  <c:v>1.0068416595458984E-3</c:v>
                </c:pt>
                <c:pt idx="31264">
                  <c:v>1.007080078125E-3</c:v>
                </c:pt>
                <c:pt idx="31265">
                  <c:v>1.007080078125E-3</c:v>
                </c:pt>
                <c:pt idx="31266">
                  <c:v>1.0068416595458984E-3</c:v>
                </c:pt>
                <c:pt idx="31267">
                  <c:v>1.007080078125E-3</c:v>
                </c:pt>
                <c:pt idx="31268">
                  <c:v>1.0080337524414063E-3</c:v>
                </c:pt>
                <c:pt idx="31269">
                  <c:v>1.0068416595458984E-3</c:v>
                </c:pt>
                <c:pt idx="31270">
                  <c:v>1.007080078125E-3</c:v>
                </c:pt>
                <c:pt idx="31271">
                  <c:v>1.007080078125E-3</c:v>
                </c:pt>
                <c:pt idx="31272">
                  <c:v>1.0068416595458984E-3</c:v>
                </c:pt>
                <c:pt idx="31273">
                  <c:v>1.007080078125E-3</c:v>
                </c:pt>
                <c:pt idx="31274">
                  <c:v>1.007080078125E-3</c:v>
                </c:pt>
                <c:pt idx="31275">
                  <c:v>1.0068416595458984E-3</c:v>
                </c:pt>
                <c:pt idx="31276">
                  <c:v>1.007080078125E-3</c:v>
                </c:pt>
                <c:pt idx="31277">
                  <c:v>1.007080078125E-3</c:v>
                </c:pt>
                <c:pt idx="31278">
                  <c:v>1.0068416595458984E-3</c:v>
                </c:pt>
                <c:pt idx="31279">
                  <c:v>1.007080078125E-3</c:v>
                </c:pt>
                <c:pt idx="31280">
                  <c:v>1.0080337524414063E-3</c:v>
                </c:pt>
                <c:pt idx="31281">
                  <c:v>1.007080078125E-3</c:v>
                </c:pt>
                <c:pt idx="31282">
                  <c:v>1.0068416595458984E-3</c:v>
                </c:pt>
                <c:pt idx="31283">
                  <c:v>1.007080078125E-3</c:v>
                </c:pt>
                <c:pt idx="31284">
                  <c:v>1.007080078125E-3</c:v>
                </c:pt>
                <c:pt idx="31285">
                  <c:v>1.0068416595458984E-3</c:v>
                </c:pt>
                <c:pt idx="31286">
                  <c:v>1.007080078125E-3</c:v>
                </c:pt>
                <c:pt idx="31287">
                  <c:v>1.007080078125E-3</c:v>
                </c:pt>
                <c:pt idx="31288">
                  <c:v>1.0068416595458984E-3</c:v>
                </c:pt>
                <c:pt idx="31289">
                  <c:v>1.007080078125E-3</c:v>
                </c:pt>
                <c:pt idx="31290">
                  <c:v>1.007080078125E-3</c:v>
                </c:pt>
                <c:pt idx="31291">
                  <c:v>1.0068416595458984E-3</c:v>
                </c:pt>
                <c:pt idx="31292">
                  <c:v>1.007080078125E-3</c:v>
                </c:pt>
                <c:pt idx="31293">
                  <c:v>1.0080337524414063E-3</c:v>
                </c:pt>
                <c:pt idx="31294">
                  <c:v>1.0068416595458984E-3</c:v>
                </c:pt>
                <c:pt idx="31295">
                  <c:v>1.007080078125E-3</c:v>
                </c:pt>
                <c:pt idx="31296">
                  <c:v>1.007080078125E-3</c:v>
                </c:pt>
                <c:pt idx="31297">
                  <c:v>1.0068416595458984E-3</c:v>
                </c:pt>
                <c:pt idx="31298">
                  <c:v>1.007080078125E-3</c:v>
                </c:pt>
                <c:pt idx="31299">
                  <c:v>1.007080078125E-3</c:v>
                </c:pt>
                <c:pt idx="31300">
                  <c:v>1.0068416595458984E-3</c:v>
                </c:pt>
                <c:pt idx="31301">
                  <c:v>1.007080078125E-3</c:v>
                </c:pt>
                <c:pt idx="31302">
                  <c:v>1.007080078125E-3</c:v>
                </c:pt>
                <c:pt idx="31303">
                  <c:v>1.0068416595458984E-3</c:v>
                </c:pt>
                <c:pt idx="31304">
                  <c:v>1.007080078125E-3</c:v>
                </c:pt>
                <c:pt idx="31305">
                  <c:v>1.0080337524414063E-3</c:v>
                </c:pt>
                <c:pt idx="31306">
                  <c:v>1.007080078125E-3</c:v>
                </c:pt>
                <c:pt idx="31307">
                  <c:v>1.0068416595458984E-3</c:v>
                </c:pt>
                <c:pt idx="31308">
                  <c:v>1.007080078125E-3</c:v>
                </c:pt>
                <c:pt idx="31309">
                  <c:v>1.007080078125E-3</c:v>
                </c:pt>
                <c:pt idx="31310">
                  <c:v>1.0068416595458984E-3</c:v>
                </c:pt>
                <c:pt idx="31311">
                  <c:v>1.007080078125E-3</c:v>
                </c:pt>
                <c:pt idx="31312">
                  <c:v>1.007080078125E-3</c:v>
                </c:pt>
                <c:pt idx="31313">
                  <c:v>1.0068416595458984E-3</c:v>
                </c:pt>
                <c:pt idx="31314">
                  <c:v>1.007080078125E-3</c:v>
                </c:pt>
                <c:pt idx="31315">
                  <c:v>1.007080078125E-3</c:v>
                </c:pt>
                <c:pt idx="31316">
                  <c:v>1.0068416595458984E-3</c:v>
                </c:pt>
                <c:pt idx="31317">
                  <c:v>1.007080078125E-3</c:v>
                </c:pt>
                <c:pt idx="31318">
                  <c:v>1.0080337524414063E-3</c:v>
                </c:pt>
                <c:pt idx="31319">
                  <c:v>1.0068416595458984E-3</c:v>
                </c:pt>
                <c:pt idx="31320">
                  <c:v>1.007080078125E-3</c:v>
                </c:pt>
                <c:pt idx="31321">
                  <c:v>1.007080078125E-3</c:v>
                </c:pt>
                <c:pt idx="31322">
                  <c:v>1.0068416595458984E-3</c:v>
                </c:pt>
                <c:pt idx="31323">
                  <c:v>1.007080078125E-3</c:v>
                </c:pt>
                <c:pt idx="31324">
                  <c:v>1.007080078125E-3</c:v>
                </c:pt>
                <c:pt idx="31325">
                  <c:v>1.0068416595458984E-3</c:v>
                </c:pt>
                <c:pt idx="31326">
                  <c:v>1.007080078125E-3</c:v>
                </c:pt>
                <c:pt idx="31327">
                  <c:v>1.007080078125E-3</c:v>
                </c:pt>
                <c:pt idx="31328">
                  <c:v>1.0068416595458984E-3</c:v>
                </c:pt>
                <c:pt idx="31329">
                  <c:v>1.007080078125E-3</c:v>
                </c:pt>
                <c:pt idx="31330">
                  <c:v>1.0080337524414063E-3</c:v>
                </c:pt>
                <c:pt idx="31331">
                  <c:v>1.007080078125E-3</c:v>
                </c:pt>
                <c:pt idx="31332">
                  <c:v>1.0068416595458984E-3</c:v>
                </c:pt>
                <c:pt idx="31333">
                  <c:v>1.007080078125E-3</c:v>
                </c:pt>
                <c:pt idx="31334">
                  <c:v>1.007080078125E-3</c:v>
                </c:pt>
                <c:pt idx="31335">
                  <c:v>1.0068416595458984E-3</c:v>
                </c:pt>
                <c:pt idx="31336">
                  <c:v>1.007080078125E-3</c:v>
                </c:pt>
                <c:pt idx="31337">
                  <c:v>1.007080078125E-3</c:v>
                </c:pt>
                <c:pt idx="31338">
                  <c:v>1.0068416595458984E-3</c:v>
                </c:pt>
                <c:pt idx="31339">
                  <c:v>1.007080078125E-3</c:v>
                </c:pt>
                <c:pt idx="31340">
                  <c:v>1.007080078125E-3</c:v>
                </c:pt>
                <c:pt idx="31341">
                  <c:v>1.0068416595458984E-3</c:v>
                </c:pt>
                <c:pt idx="31342">
                  <c:v>1.0080337524414063E-3</c:v>
                </c:pt>
                <c:pt idx="31343">
                  <c:v>1.007080078125E-3</c:v>
                </c:pt>
                <c:pt idx="31344">
                  <c:v>1.0068416595458984E-3</c:v>
                </c:pt>
                <c:pt idx="31345">
                  <c:v>1.007080078125E-3</c:v>
                </c:pt>
                <c:pt idx="31346">
                  <c:v>1.007080078125E-3</c:v>
                </c:pt>
                <c:pt idx="31347">
                  <c:v>1.0068416595458984E-3</c:v>
                </c:pt>
                <c:pt idx="31348">
                  <c:v>1.007080078125E-3</c:v>
                </c:pt>
                <c:pt idx="31349">
                  <c:v>1.007080078125E-3</c:v>
                </c:pt>
                <c:pt idx="31350">
                  <c:v>1.0068416595458984E-3</c:v>
                </c:pt>
                <c:pt idx="31351">
                  <c:v>1.007080078125E-3</c:v>
                </c:pt>
                <c:pt idx="31352">
                  <c:v>1.007080078125E-3</c:v>
                </c:pt>
                <c:pt idx="31353">
                  <c:v>1.0068416595458984E-3</c:v>
                </c:pt>
                <c:pt idx="31354">
                  <c:v>1.007080078125E-3</c:v>
                </c:pt>
                <c:pt idx="31355">
                  <c:v>1.0080337524414063E-3</c:v>
                </c:pt>
                <c:pt idx="31356">
                  <c:v>1.007080078125E-3</c:v>
                </c:pt>
                <c:pt idx="31357">
                  <c:v>1.0068416595458984E-3</c:v>
                </c:pt>
                <c:pt idx="31358">
                  <c:v>1.007080078125E-3</c:v>
                </c:pt>
                <c:pt idx="31359">
                  <c:v>1.007080078125E-3</c:v>
                </c:pt>
                <c:pt idx="31360">
                  <c:v>1.0068416595458984E-3</c:v>
                </c:pt>
                <c:pt idx="31361">
                  <c:v>1.007080078125E-3</c:v>
                </c:pt>
                <c:pt idx="31362">
                  <c:v>1.007080078125E-3</c:v>
                </c:pt>
                <c:pt idx="31363">
                  <c:v>1.0068416595458984E-3</c:v>
                </c:pt>
                <c:pt idx="31364">
                  <c:v>1.007080078125E-3</c:v>
                </c:pt>
                <c:pt idx="31365">
                  <c:v>1.007080078125E-3</c:v>
                </c:pt>
                <c:pt idx="31366">
                  <c:v>1.0068416595458984E-3</c:v>
                </c:pt>
                <c:pt idx="31367">
                  <c:v>1.0080337524414063E-3</c:v>
                </c:pt>
                <c:pt idx="31368">
                  <c:v>1.007080078125E-3</c:v>
                </c:pt>
                <c:pt idx="31369">
                  <c:v>1.0068416595458984E-3</c:v>
                </c:pt>
                <c:pt idx="31370">
                  <c:v>1.007080078125E-3</c:v>
                </c:pt>
                <c:pt idx="31371">
                  <c:v>1.007080078125E-3</c:v>
                </c:pt>
                <c:pt idx="31372">
                  <c:v>1.0068416595458984E-3</c:v>
                </c:pt>
                <c:pt idx="31373">
                  <c:v>1.007080078125E-3</c:v>
                </c:pt>
                <c:pt idx="31374">
                  <c:v>1.007080078125E-3</c:v>
                </c:pt>
                <c:pt idx="31375">
                  <c:v>1.0068416595458984E-3</c:v>
                </c:pt>
                <c:pt idx="31376">
                  <c:v>1.007080078125E-3</c:v>
                </c:pt>
                <c:pt idx="31377">
                  <c:v>1.007080078125E-3</c:v>
                </c:pt>
                <c:pt idx="31378">
                  <c:v>1.0068416595458984E-3</c:v>
                </c:pt>
                <c:pt idx="31379">
                  <c:v>1.007080078125E-3</c:v>
                </c:pt>
                <c:pt idx="31380">
                  <c:v>1.0080337524414063E-3</c:v>
                </c:pt>
                <c:pt idx="31381">
                  <c:v>1.007080078125E-3</c:v>
                </c:pt>
                <c:pt idx="31382">
                  <c:v>1.0068416595458984E-3</c:v>
                </c:pt>
                <c:pt idx="31383">
                  <c:v>1.007080078125E-3</c:v>
                </c:pt>
                <c:pt idx="31384">
                  <c:v>1.007080078125E-3</c:v>
                </c:pt>
                <c:pt idx="31385">
                  <c:v>1.0068416595458984E-3</c:v>
                </c:pt>
                <c:pt idx="31386">
                  <c:v>1.007080078125E-3</c:v>
                </c:pt>
                <c:pt idx="31387">
                  <c:v>1.007080078125E-3</c:v>
                </c:pt>
                <c:pt idx="31388">
                  <c:v>1.0068416595458984E-3</c:v>
                </c:pt>
                <c:pt idx="31389">
                  <c:v>1.007080078125E-3</c:v>
                </c:pt>
                <c:pt idx="31390">
                  <c:v>1.007080078125E-3</c:v>
                </c:pt>
                <c:pt idx="31391">
                  <c:v>1.0068416595458984E-3</c:v>
                </c:pt>
                <c:pt idx="31392">
                  <c:v>1.0080337524414063E-3</c:v>
                </c:pt>
                <c:pt idx="31393">
                  <c:v>1.007080078125E-3</c:v>
                </c:pt>
                <c:pt idx="31394">
                  <c:v>1.0068416595458984E-3</c:v>
                </c:pt>
                <c:pt idx="31395">
                  <c:v>1.007080078125E-3</c:v>
                </c:pt>
                <c:pt idx="31396">
                  <c:v>1.007080078125E-3</c:v>
                </c:pt>
                <c:pt idx="31397">
                  <c:v>1.0068416595458984E-3</c:v>
                </c:pt>
                <c:pt idx="31398">
                  <c:v>1.007080078125E-3</c:v>
                </c:pt>
                <c:pt idx="31399">
                  <c:v>1.007080078125E-3</c:v>
                </c:pt>
                <c:pt idx="31400">
                  <c:v>1.0068416595458984E-3</c:v>
                </c:pt>
                <c:pt idx="31401">
                  <c:v>1.007080078125E-3</c:v>
                </c:pt>
                <c:pt idx="31402">
                  <c:v>1.007080078125E-3</c:v>
                </c:pt>
                <c:pt idx="31403">
                  <c:v>1.0068416595458984E-3</c:v>
                </c:pt>
                <c:pt idx="31404">
                  <c:v>1.007080078125E-3</c:v>
                </c:pt>
                <c:pt idx="31405">
                  <c:v>1.0080337524414063E-3</c:v>
                </c:pt>
                <c:pt idx="31406">
                  <c:v>1.007080078125E-3</c:v>
                </c:pt>
                <c:pt idx="31407">
                  <c:v>1.0068416595458984E-3</c:v>
                </c:pt>
                <c:pt idx="31408">
                  <c:v>1.007080078125E-3</c:v>
                </c:pt>
                <c:pt idx="31409">
                  <c:v>1.007080078125E-3</c:v>
                </c:pt>
                <c:pt idx="31410">
                  <c:v>1.0068416595458984E-3</c:v>
                </c:pt>
                <c:pt idx="31411">
                  <c:v>1.007080078125E-3</c:v>
                </c:pt>
                <c:pt idx="31412">
                  <c:v>1.007080078125E-3</c:v>
                </c:pt>
                <c:pt idx="31413">
                  <c:v>1.0068416595458984E-3</c:v>
                </c:pt>
                <c:pt idx="31414">
                  <c:v>1.007080078125E-3</c:v>
                </c:pt>
                <c:pt idx="31415">
                  <c:v>1.007080078125E-3</c:v>
                </c:pt>
                <c:pt idx="31416">
                  <c:v>1.0068416595458984E-3</c:v>
                </c:pt>
                <c:pt idx="31417">
                  <c:v>1.0080337524414063E-3</c:v>
                </c:pt>
                <c:pt idx="31418">
                  <c:v>1.007080078125E-3</c:v>
                </c:pt>
                <c:pt idx="31419">
                  <c:v>1.0068416595458984E-3</c:v>
                </c:pt>
                <c:pt idx="31420">
                  <c:v>1.007080078125E-3</c:v>
                </c:pt>
                <c:pt idx="31421">
                  <c:v>1.007080078125E-3</c:v>
                </c:pt>
                <c:pt idx="31422">
                  <c:v>1.0068416595458984E-3</c:v>
                </c:pt>
                <c:pt idx="31423">
                  <c:v>1.007080078125E-3</c:v>
                </c:pt>
                <c:pt idx="31424">
                  <c:v>1.007080078125E-3</c:v>
                </c:pt>
                <c:pt idx="31425">
                  <c:v>1.0068416595458984E-3</c:v>
                </c:pt>
                <c:pt idx="31426">
                  <c:v>1.007080078125E-3</c:v>
                </c:pt>
                <c:pt idx="31427">
                  <c:v>1.007080078125E-3</c:v>
                </c:pt>
                <c:pt idx="31428">
                  <c:v>1.0068416595458984E-3</c:v>
                </c:pt>
                <c:pt idx="31429">
                  <c:v>1.007080078125E-3</c:v>
                </c:pt>
                <c:pt idx="31430">
                  <c:v>1.0080337524414063E-3</c:v>
                </c:pt>
                <c:pt idx="31431">
                  <c:v>1.007080078125E-3</c:v>
                </c:pt>
                <c:pt idx="31432">
                  <c:v>1.0068416595458984E-3</c:v>
                </c:pt>
                <c:pt idx="31433">
                  <c:v>1.007080078125E-3</c:v>
                </c:pt>
                <c:pt idx="31434">
                  <c:v>1.007080078125E-3</c:v>
                </c:pt>
                <c:pt idx="31435">
                  <c:v>1.0068416595458984E-3</c:v>
                </c:pt>
                <c:pt idx="31436">
                  <c:v>1.007080078125E-3</c:v>
                </c:pt>
                <c:pt idx="31437">
                  <c:v>1.007080078125E-3</c:v>
                </c:pt>
                <c:pt idx="31438">
                  <c:v>1.0068416595458984E-3</c:v>
                </c:pt>
                <c:pt idx="31439">
                  <c:v>1.007080078125E-3</c:v>
                </c:pt>
                <c:pt idx="31440">
                  <c:v>1.007080078125E-3</c:v>
                </c:pt>
                <c:pt idx="31441">
                  <c:v>1.0068416595458984E-3</c:v>
                </c:pt>
                <c:pt idx="31442">
                  <c:v>1.0080337524414063E-3</c:v>
                </c:pt>
                <c:pt idx="31443">
                  <c:v>1.007080078125E-3</c:v>
                </c:pt>
                <c:pt idx="31444">
                  <c:v>1.0068416595458984E-3</c:v>
                </c:pt>
                <c:pt idx="31445">
                  <c:v>1.007080078125E-3</c:v>
                </c:pt>
                <c:pt idx="31446">
                  <c:v>1.007080078125E-3</c:v>
                </c:pt>
                <c:pt idx="31447">
                  <c:v>1.0068416595458984E-3</c:v>
                </c:pt>
                <c:pt idx="31448">
                  <c:v>1.007080078125E-3</c:v>
                </c:pt>
                <c:pt idx="31449">
                  <c:v>1.007080078125E-3</c:v>
                </c:pt>
                <c:pt idx="31450">
                  <c:v>1.0068416595458984E-3</c:v>
                </c:pt>
                <c:pt idx="31451">
                  <c:v>1.007080078125E-3</c:v>
                </c:pt>
                <c:pt idx="31452">
                  <c:v>1.007080078125E-3</c:v>
                </c:pt>
                <c:pt idx="31453">
                  <c:v>1.0068416595458984E-3</c:v>
                </c:pt>
                <c:pt idx="31454">
                  <c:v>1.007080078125E-3</c:v>
                </c:pt>
                <c:pt idx="31455">
                  <c:v>1.0080337524414063E-3</c:v>
                </c:pt>
                <c:pt idx="31456">
                  <c:v>1.007080078125E-3</c:v>
                </c:pt>
                <c:pt idx="31457">
                  <c:v>1.0068416595458984E-3</c:v>
                </c:pt>
                <c:pt idx="31458">
                  <c:v>1.007080078125E-3</c:v>
                </c:pt>
                <c:pt idx="31459">
                  <c:v>1.007080078125E-3</c:v>
                </c:pt>
                <c:pt idx="31460">
                  <c:v>1.0068416595458984E-3</c:v>
                </c:pt>
                <c:pt idx="31461">
                  <c:v>1.007080078125E-3</c:v>
                </c:pt>
                <c:pt idx="31462">
                  <c:v>1.007080078125E-3</c:v>
                </c:pt>
                <c:pt idx="31463">
                  <c:v>1.0068416595458984E-3</c:v>
                </c:pt>
                <c:pt idx="31464">
                  <c:v>1.007080078125E-3</c:v>
                </c:pt>
                <c:pt idx="31465">
                  <c:v>1.007080078125E-3</c:v>
                </c:pt>
                <c:pt idx="31466">
                  <c:v>1.0068416595458984E-3</c:v>
                </c:pt>
                <c:pt idx="31467">
                  <c:v>1.0080337524414063E-3</c:v>
                </c:pt>
                <c:pt idx="31468">
                  <c:v>1.007080078125E-3</c:v>
                </c:pt>
                <c:pt idx="31469">
                  <c:v>1.0068416595458984E-3</c:v>
                </c:pt>
                <c:pt idx="31470">
                  <c:v>1.007080078125E-3</c:v>
                </c:pt>
                <c:pt idx="31471">
                  <c:v>1.007080078125E-3</c:v>
                </c:pt>
                <c:pt idx="31472">
                  <c:v>1.0068416595458984E-3</c:v>
                </c:pt>
                <c:pt idx="31473">
                  <c:v>1.007080078125E-3</c:v>
                </c:pt>
                <c:pt idx="31474">
                  <c:v>1.007080078125E-3</c:v>
                </c:pt>
                <c:pt idx="31475">
                  <c:v>1.0068416595458984E-3</c:v>
                </c:pt>
                <c:pt idx="31476">
                  <c:v>1.007080078125E-3</c:v>
                </c:pt>
                <c:pt idx="31477">
                  <c:v>1.007080078125E-3</c:v>
                </c:pt>
                <c:pt idx="31478">
                  <c:v>1.0068416595458984E-3</c:v>
                </c:pt>
                <c:pt idx="31479">
                  <c:v>1.007080078125E-3</c:v>
                </c:pt>
                <c:pt idx="31480">
                  <c:v>1.0080337524414063E-3</c:v>
                </c:pt>
                <c:pt idx="31481">
                  <c:v>1.007080078125E-3</c:v>
                </c:pt>
                <c:pt idx="31482">
                  <c:v>1.0068416595458984E-3</c:v>
                </c:pt>
                <c:pt idx="31483">
                  <c:v>1.007080078125E-3</c:v>
                </c:pt>
                <c:pt idx="31484">
                  <c:v>1.007080078125E-3</c:v>
                </c:pt>
                <c:pt idx="31485">
                  <c:v>1.0068416595458984E-3</c:v>
                </c:pt>
                <c:pt idx="31486">
                  <c:v>1.007080078125E-3</c:v>
                </c:pt>
                <c:pt idx="31487">
                  <c:v>1.007080078125E-3</c:v>
                </c:pt>
                <c:pt idx="31488">
                  <c:v>1.0068416595458984E-3</c:v>
                </c:pt>
                <c:pt idx="31489">
                  <c:v>1.3092041015625E-2</c:v>
                </c:pt>
                <c:pt idx="31490">
                  <c:v>1.007080078125E-3</c:v>
                </c:pt>
                <c:pt idx="31491">
                  <c:v>1.0068416595458984E-3</c:v>
                </c:pt>
                <c:pt idx="31492">
                  <c:v>1.007080078125E-3</c:v>
                </c:pt>
                <c:pt idx="31493">
                  <c:v>1.0080337524414063E-3</c:v>
                </c:pt>
                <c:pt idx="31494">
                  <c:v>1.007080078125E-3</c:v>
                </c:pt>
                <c:pt idx="31495">
                  <c:v>1.0068416595458984E-3</c:v>
                </c:pt>
                <c:pt idx="31496">
                  <c:v>1.007080078125E-3</c:v>
                </c:pt>
                <c:pt idx="31497">
                  <c:v>1.007080078125E-3</c:v>
                </c:pt>
                <c:pt idx="31498">
                  <c:v>1.0068416595458984E-3</c:v>
                </c:pt>
                <c:pt idx="31499">
                  <c:v>1.007080078125E-3</c:v>
                </c:pt>
                <c:pt idx="31500">
                  <c:v>1.007080078125E-3</c:v>
                </c:pt>
                <c:pt idx="31501">
                  <c:v>1.0068416595458984E-3</c:v>
                </c:pt>
                <c:pt idx="31502">
                  <c:v>1.007080078125E-3</c:v>
                </c:pt>
                <c:pt idx="31503">
                  <c:v>1.007080078125E-3</c:v>
                </c:pt>
                <c:pt idx="31504">
                  <c:v>1.0068416595458984E-3</c:v>
                </c:pt>
                <c:pt idx="31505">
                  <c:v>1.0080337524414063E-3</c:v>
                </c:pt>
                <c:pt idx="31506">
                  <c:v>1.007080078125E-3</c:v>
                </c:pt>
                <c:pt idx="31507">
                  <c:v>1.0068416595458984E-3</c:v>
                </c:pt>
                <c:pt idx="31508">
                  <c:v>1.007080078125E-3</c:v>
                </c:pt>
                <c:pt idx="31509">
                  <c:v>1.007080078125E-3</c:v>
                </c:pt>
                <c:pt idx="31510">
                  <c:v>1.0068416595458984E-3</c:v>
                </c:pt>
                <c:pt idx="31511">
                  <c:v>1.007080078125E-3</c:v>
                </c:pt>
                <c:pt idx="31512">
                  <c:v>1.007080078125E-3</c:v>
                </c:pt>
                <c:pt idx="31513">
                  <c:v>1.0068416595458984E-3</c:v>
                </c:pt>
                <c:pt idx="31514">
                  <c:v>1.007080078125E-3</c:v>
                </c:pt>
                <c:pt idx="31515">
                  <c:v>1.007080078125E-3</c:v>
                </c:pt>
                <c:pt idx="31516">
                  <c:v>1.0068416595458984E-3</c:v>
                </c:pt>
                <c:pt idx="31517">
                  <c:v>1.007080078125E-3</c:v>
                </c:pt>
                <c:pt idx="31518">
                  <c:v>1.0080337524414063E-3</c:v>
                </c:pt>
                <c:pt idx="31519">
                  <c:v>1.007080078125E-3</c:v>
                </c:pt>
                <c:pt idx="31520">
                  <c:v>1.0068416595458984E-3</c:v>
                </c:pt>
                <c:pt idx="31521">
                  <c:v>1.007080078125E-3</c:v>
                </c:pt>
                <c:pt idx="31522">
                  <c:v>1.007080078125E-3</c:v>
                </c:pt>
                <c:pt idx="31523">
                  <c:v>1.0068416595458984E-3</c:v>
                </c:pt>
                <c:pt idx="31524">
                  <c:v>1.007080078125E-3</c:v>
                </c:pt>
                <c:pt idx="31525">
                  <c:v>1.007080078125E-3</c:v>
                </c:pt>
                <c:pt idx="31526">
                  <c:v>1.0068416595458984E-3</c:v>
                </c:pt>
                <c:pt idx="31527">
                  <c:v>1.007080078125E-3</c:v>
                </c:pt>
                <c:pt idx="31528">
                  <c:v>1.007080078125E-3</c:v>
                </c:pt>
                <c:pt idx="31529">
                  <c:v>1.0068416595458984E-3</c:v>
                </c:pt>
                <c:pt idx="31530">
                  <c:v>1.0080337524414063E-3</c:v>
                </c:pt>
                <c:pt idx="31531">
                  <c:v>1.007080078125E-3</c:v>
                </c:pt>
                <c:pt idx="31532">
                  <c:v>1.0068416595458984E-3</c:v>
                </c:pt>
                <c:pt idx="31533">
                  <c:v>1.007080078125E-3</c:v>
                </c:pt>
                <c:pt idx="31534">
                  <c:v>1.007080078125E-3</c:v>
                </c:pt>
                <c:pt idx="31535">
                  <c:v>1.0068416595458984E-3</c:v>
                </c:pt>
                <c:pt idx="31536">
                  <c:v>1.007080078125E-3</c:v>
                </c:pt>
                <c:pt idx="31537">
                  <c:v>1.007080078125E-3</c:v>
                </c:pt>
                <c:pt idx="31538">
                  <c:v>1.0068416595458984E-3</c:v>
                </c:pt>
                <c:pt idx="31539">
                  <c:v>1.007080078125E-3</c:v>
                </c:pt>
                <c:pt idx="31540">
                  <c:v>1.007080078125E-3</c:v>
                </c:pt>
                <c:pt idx="31541">
                  <c:v>1.0068416595458984E-3</c:v>
                </c:pt>
                <c:pt idx="31542">
                  <c:v>1.007080078125E-3</c:v>
                </c:pt>
                <c:pt idx="31543">
                  <c:v>1.0080337524414063E-3</c:v>
                </c:pt>
                <c:pt idx="31544">
                  <c:v>1.007080078125E-3</c:v>
                </c:pt>
                <c:pt idx="31545">
                  <c:v>1.0068416595458984E-3</c:v>
                </c:pt>
                <c:pt idx="31546">
                  <c:v>1.007080078125E-3</c:v>
                </c:pt>
                <c:pt idx="31547">
                  <c:v>1.007080078125E-3</c:v>
                </c:pt>
                <c:pt idx="31548">
                  <c:v>1.0068416595458984E-3</c:v>
                </c:pt>
                <c:pt idx="31549">
                  <c:v>1.007080078125E-3</c:v>
                </c:pt>
                <c:pt idx="31550">
                  <c:v>1.007080078125E-3</c:v>
                </c:pt>
                <c:pt idx="31551">
                  <c:v>1.0068416595458984E-3</c:v>
                </c:pt>
                <c:pt idx="31552">
                  <c:v>1.007080078125E-3</c:v>
                </c:pt>
                <c:pt idx="31553">
                  <c:v>1.0068416595458984E-3</c:v>
                </c:pt>
                <c:pt idx="31554">
                  <c:v>1.007080078125E-3</c:v>
                </c:pt>
                <c:pt idx="31555">
                  <c:v>1.0080337524414063E-3</c:v>
                </c:pt>
                <c:pt idx="31556">
                  <c:v>1.007080078125E-3</c:v>
                </c:pt>
                <c:pt idx="31557">
                  <c:v>1.0068416595458984E-3</c:v>
                </c:pt>
                <c:pt idx="31558">
                  <c:v>1.007080078125E-3</c:v>
                </c:pt>
                <c:pt idx="31559">
                  <c:v>1.007080078125E-3</c:v>
                </c:pt>
                <c:pt idx="31560">
                  <c:v>1.0068416595458984E-3</c:v>
                </c:pt>
                <c:pt idx="31561">
                  <c:v>1.007080078125E-3</c:v>
                </c:pt>
                <c:pt idx="31562">
                  <c:v>1.007080078125E-3</c:v>
                </c:pt>
                <c:pt idx="31563">
                  <c:v>1.0068416595458984E-3</c:v>
                </c:pt>
                <c:pt idx="31564">
                  <c:v>1.007080078125E-3</c:v>
                </c:pt>
                <c:pt idx="31565">
                  <c:v>1.007080078125E-3</c:v>
                </c:pt>
                <c:pt idx="31566">
                  <c:v>1.0068416595458984E-3</c:v>
                </c:pt>
                <c:pt idx="31567">
                  <c:v>1.007080078125E-3</c:v>
                </c:pt>
                <c:pt idx="31568">
                  <c:v>1.0080337524414063E-3</c:v>
                </c:pt>
                <c:pt idx="31569">
                  <c:v>1.007080078125E-3</c:v>
                </c:pt>
                <c:pt idx="31570">
                  <c:v>1.0068416595458984E-3</c:v>
                </c:pt>
                <c:pt idx="31571">
                  <c:v>1.007080078125E-3</c:v>
                </c:pt>
                <c:pt idx="31572">
                  <c:v>1.007080078125E-3</c:v>
                </c:pt>
                <c:pt idx="31573">
                  <c:v>6.0417652130126953E-3</c:v>
                </c:pt>
                <c:pt idx="31574">
                  <c:v>1.007080078125E-3</c:v>
                </c:pt>
                <c:pt idx="31575">
                  <c:v>1.0080337524414063E-3</c:v>
                </c:pt>
                <c:pt idx="31576">
                  <c:v>1.007080078125E-3</c:v>
                </c:pt>
                <c:pt idx="31577">
                  <c:v>1.0068416595458984E-3</c:v>
                </c:pt>
                <c:pt idx="31578">
                  <c:v>1.007080078125E-3</c:v>
                </c:pt>
                <c:pt idx="31579">
                  <c:v>1.007080078125E-3</c:v>
                </c:pt>
                <c:pt idx="31580">
                  <c:v>1.0068416595458984E-3</c:v>
                </c:pt>
                <c:pt idx="31581">
                  <c:v>1.007080078125E-3</c:v>
                </c:pt>
                <c:pt idx="31582">
                  <c:v>1.007080078125E-3</c:v>
                </c:pt>
                <c:pt idx="31583">
                  <c:v>1.0068416595458984E-3</c:v>
                </c:pt>
                <c:pt idx="31584">
                  <c:v>1.007080078125E-3</c:v>
                </c:pt>
                <c:pt idx="31585">
                  <c:v>1.007080078125E-3</c:v>
                </c:pt>
                <c:pt idx="31586">
                  <c:v>1.0068416595458984E-3</c:v>
                </c:pt>
                <c:pt idx="31587">
                  <c:v>1.007080078125E-3</c:v>
                </c:pt>
                <c:pt idx="31588">
                  <c:v>1.0080337524414063E-3</c:v>
                </c:pt>
                <c:pt idx="31589">
                  <c:v>1.007080078125E-3</c:v>
                </c:pt>
                <c:pt idx="31590">
                  <c:v>1.0068416595458984E-3</c:v>
                </c:pt>
                <c:pt idx="31591">
                  <c:v>1.007080078125E-3</c:v>
                </c:pt>
                <c:pt idx="31592">
                  <c:v>1.0068416595458984E-3</c:v>
                </c:pt>
                <c:pt idx="31593">
                  <c:v>1.007080078125E-3</c:v>
                </c:pt>
                <c:pt idx="31594">
                  <c:v>1.007080078125E-3</c:v>
                </c:pt>
                <c:pt idx="31595">
                  <c:v>1.0068416595458984E-3</c:v>
                </c:pt>
                <c:pt idx="31596">
                  <c:v>1.007080078125E-3</c:v>
                </c:pt>
                <c:pt idx="31597">
                  <c:v>1.007080078125E-3</c:v>
                </c:pt>
                <c:pt idx="31598">
                  <c:v>1.0068416595458984E-3</c:v>
                </c:pt>
                <c:pt idx="31599">
                  <c:v>1.007080078125E-3</c:v>
                </c:pt>
                <c:pt idx="31600">
                  <c:v>1.0080337524414063E-3</c:v>
                </c:pt>
                <c:pt idx="31601">
                  <c:v>1.007080078125E-3</c:v>
                </c:pt>
                <c:pt idx="31602">
                  <c:v>1.0068416595458984E-3</c:v>
                </c:pt>
                <c:pt idx="31603">
                  <c:v>1.007080078125E-3</c:v>
                </c:pt>
                <c:pt idx="31604">
                  <c:v>1.007080078125E-3</c:v>
                </c:pt>
                <c:pt idx="31605">
                  <c:v>1.0068416595458984E-3</c:v>
                </c:pt>
                <c:pt idx="31606">
                  <c:v>1.007080078125E-3</c:v>
                </c:pt>
                <c:pt idx="31607">
                  <c:v>1.007080078125E-3</c:v>
                </c:pt>
                <c:pt idx="31608">
                  <c:v>1.0068416595458984E-3</c:v>
                </c:pt>
                <c:pt idx="31609">
                  <c:v>1.007080078125E-3</c:v>
                </c:pt>
                <c:pt idx="31610">
                  <c:v>1.007080078125E-3</c:v>
                </c:pt>
                <c:pt idx="31611">
                  <c:v>1.0068416595458984E-3</c:v>
                </c:pt>
                <c:pt idx="31612">
                  <c:v>1.007080078125E-3</c:v>
                </c:pt>
                <c:pt idx="31613">
                  <c:v>1.0080337524414063E-3</c:v>
                </c:pt>
                <c:pt idx="31614">
                  <c:v>1.0068416595458984E-3</c:v>
                </c:pt>
                <c:pt idx="31615">
                  <c:v>1.007080078125E-3</c:v>
                </c:pt>
                <c:pt idx="31616">
                  <c:v>1.007080078125E-3</c:v>
                </c:pt>
                <c:pt idx="31617">
                  <c:v>1.0068416595458984E-3</c:v>
                </c:pt>
                <c:pt idx="31618">
                  <c:v>1.007080078125E-3</c:v>
                </c:pt>
                <c:pt idx="31619">
                  <c:v>1.007080078125E-3</c:v>
                </c:pt>
                <c:pt idx="31620">
                  <c:v>1.0068416595458984E-3</c:v>
                </c:pt>
                <c:pt idx="31621">
                  <c:v>1.007080078125E-3</c:v>
                </c:pt>
                <c:pt idx="31622">
                  <c:v>1.007080078125E-3</c:v>
                </c:pt>
                <c:pt idx="31623">
                  <c:v>1.0068416595458984E-3</c:v>
                </c:pt>
                <c:pt idx="31624">
                  <c:v>1.007080078125E-3</c:v>
                </c:pt>
                <c:pt idx="31625">
                  <c:v>1.0080337524414063E-3</c:v>
                </c:pt>
                <c:pt idx="31626">
                  <c:v>1.007080078125E-3</c:v>
                </c:pt>
                <c:pt idx="31627">
                  <c:v>1.0068416595458984E-3</c:v>
                </c:pt>
                <c:pt idx="31628">
                  <c:v>1.007080078125E-3</c:v>
                </c:pt>
                <c:pt idx="31629">
                  <c:v>1.007080078125E-3</c:v>
                </c:pt>
                <c:pt idx="31630">
                  <c:v>1.0068416595458984E-3</c:v>
                </c:pt>
                <c:pt idx="31631">
                  <c:v>1.007080078125E-3</c:v>
                </c:pt>
                <c:pt idx="31632">
                  <c:v>1.007080078125E-3</c:v>
                </c:pt>
                <c:pt idx="31633">
                  <c:v>1.0068416595458984E-3</c:v>
                </c:pt>
                <c:pt idx="31634">
                  <c:v>1.007080078125E-3</c:v>
                </c:pt>
                <c:pt idx="31635">
                  <c:v>1.007080078125E-3</c:v>
                </c:pt>
                <c:pt idx="31636">
                  <c:v>1.0068416595458984E-3</c:v>
                </c:pt>
                <c:pt idx="31637">
                  <c:v>1.007080078125E-3</c:v>
                </c:pt>
                <c:pt idx="31638">
                  <c:v>1.0080337524414063E-3</c:v>
                </c:pt>
                <c:pt idx="31639">
                  <c:v>1.0068416595458984E-3</c:v>
                </c:pt>
                <c:pt idx="31640">
                  <c:v>1.007080078125E-3</c:v>
                </c:pt>
                <c:pt idx="31641">
                  <c:v>1.007080078125E-3</c:v>
                </c:pt>
                <c:pt idx="31642">
                  <c:v>1.0068416595458984E-3</c:v>
                </c:pt>
                <c:pt idx="31643">
                  <c:v>1.007080078125E-3</c:v>
                </c:pt>
                <c:pt idx="31644">
                  <c:v>1.007080078125E-3</c:v>
                </c:pt>
                <c:pt idx="31645">
                  <c:v>1.0068416595458984E-3</c:v>
                </c:pt>
                <c:pt idx="31646">
                  <c:v>1.007080078125E-3</c:v>
                </c:pt>
                <c:pt idx="31647">
                  <c:v>1.007080078125E-3</c:v>
                </c:pt>
                <c:pt idx="31648">
                  <c:v>1.0068416595458984E-3</c:v>
                </c:pt>
                <c:pt idx="31649">
                  <c:v>1.007080078125E-3</c:v>
                </c:pt>
                <c:pt idx="31650">
                  <c:v>1.0080337524414063E-3</c:v>
                </c:pt>
                <c:pt idx="31651">
                  <c:v>1.007080078125E-3</c:v>
                </c:pt>
                <c:pt idx="31652">
                  <c:v>1.0068416595458984E-3</c:v>
                </c:pt>
                <c:pt idx="31653">
                  <c:v>1.007080078125E-3</c:v>
                </c:pt>
                <c:pt idx="31654">
                  <c:v>1.007080078125E-3</c:v>
                </c:pt>
                <c:pt idx="31655">
                  <c:v>1.0068416595458984E-3</c:v>
                </c:pt>
                <c:pt idx="31656">
                  <c:v>1.007080078125E-3</c:v>
                </c:pt>
                <c:pt idx="31657">
                  <c:v>1.007080078125E-3</c:v>
                </c:pt>
                <c:pt idx="31658">
                  <c:v>1.0068416595458984E-3</c:v>
                </c:pt>
                <c:pt idx="31659">
                  <c:v>1.007080078125E-3</c:v>
                </c:pt>
                <c:pt idx="31660">
                  <c:v>1.007080078125E-3</c:v>
                </c:pt>
                <c:pt idx="31661">
                  <c:v>1.0068416595458984E-3</c:v>
                </c:pt>
                <c:pt idx="31662">
                  <c:v>1.007080078125E-3</c:v>
                </c:pt>
                <c:pt idx="31663">
                  <c:v>1.0080337524414063E-3</c:v>
                </c:pt>
                <c:pt idx="31664">
                  <c:v>1.0068416595458984E-3</c:v>
                </c:pt>
                <c:pt idx="31665">
                  <c:v>1.007080078125E-3</c:v>
                </c:pt>
                <c:pt idx="31666">
                  <c:v>1.007080078125E-3</c:v>
                </c:pt>
                <c:pt idx="31667">
                  <c:v>1.0068416595458984E-3</c:v>
                </c:pt>
                <c:pt idx="31668">
                  <c:v>1.007080078125E-3</c:v>
                </c:pt>
                <c:pt idx="31669">
                  <c:v>1.007080078125E-3</c:v>
                </c:pt>
                <c:pt idx="31670">
                  <c:v>1.0068416595458984E-3</c:v>
                </c:pt>
                <c:pt idx="31671">
                  <c:v>1.007080078125E-3</c:v>
                </c:pt>
                <c:pt idx="31672">
                  <c:v>1.007080078125E-3</c:v>
                </c:pt>
                <c:pt idx="31673">
                  <c:v>1.0068416595458984E-3</c:v>
                </c:pt>
                <c:pt idx="31674">
                  <c:v>1.007080078125E-3</c:v>
                </c:pt>
                <c:pt idx="31675">
                  <c:v>1.0080337524414063E-3</c:v>
                </c:pt>
                <c:pt idx="31676">
                  <c:v>1.007080078125E-3</c:v>
                </c:pt>
                <c:pt idx="31677">
                  <c:v>1.0068416595458984E-3</c:v>
                </c:pt>
                <c:pt idx="31678">
                  <c:v>1.007080078125E-3</c:v>
                </c:pt>
                <c:pt idx="31679">
                  <c:v>1.007080078125E-3</c:v>
                </c:pt>
                <c:pt idx="31680">
                  <c:v>1.0068416595458984E-3</c:v>
                </c:pt>
                <c:pt idx="31681">
                  <c:v>1.007080078125E-3</c:v>
                </c:pt>
                <c:pt idx="31682">
                  <c:v>1.007080078125E-3</c:v>
                </c:pt>
                <c:pt idx="31683">
                  <c:v>1.0068416595458984E-3</c:v>
                </c:pt>
                <c:pt idx="31684">
                  <c:v>1.007080078125E-3</c:v>
                </c:pt>
                <c:pt idx="31685">
                  <c:v>1.007080078125E-3</c:v>
                </c:pt>
                <c:pt idx="31686">
                  <c:v>1.0068416595458984E-3</c:v>
                </c:pt>
                <c:pt idx="31687">
                  <c:v>1.007080078125E-3</c:v>
                </c:pt>
                <c:pt idx="31688">
                  <c:v>1.0080337524414063E-3</c:v>
                </c:pt>
                <c:pt idx="31689">
                  <c:v>1.0068416595458984E-3</c:v>
                </c:pt>
                <c:pt idx="31690">
                  <c:v>1.007080078125E-3</c:v>
                </c:pt>
                <c:pt idx="31691">
                  <c:v>1.007080078125E-3</c:v>
                </c:pt>
                <c:pt idx="31692">
                  <c:v>1.0068416595458984E-3</c:v>
                </c:pt>
                <c:pt idx="31693">
                  <c:v>1.007080078125E-3</c:v>
                </c:pt>
                <c:pt idx="31694">
                  <c:v>1.007080078125E-3</c:v>
                </c:pt>
                <c:pt idx="31695">
                  <c:v>1.0068416595458984E-3</c:v>
                </c:pt>
                <c:pt idx="31696">
                  <c:v>1.007080078125E-3</c:v>
                </c:pt>
                <c:pt idx="31697">
                  <c:v>1.007080078125E-3</c:v>
                </c:pt>
                <c:pt idx="31698">
                  <c:v>1.0068416595458984E-3</c:v>
                </c:pt>
                <c:pt idx="31699">
                  <c:v>1.007080078125E-3</c:v>
                </c:pt>
                <c:pt idx="31700">
                  <c:v>1.0080337524414063E-3</c:v>
                </c:pt>
                <c:pt idx="31701">
                  <c:v>1.007080078125E-3</c:v>
                </c:pt>
                <c:pt idx="31702">
                  <c:v>1.0068416595458984E-3</c:v>
                </c:pt>
                <c:pt idx="31703">
                  <c:v>1.007080078125E-3</c:v>
                </c:pt>
                <c:pt idx="31704">
                  <c:v>1.007080078125E-3</c:v>
                </c:pt>
                <c:pt idx="31705">
                  <c:v>1.0068416595458984E-3</c:v>
                </c:pt>
                <c:pt idx="31706">
                  <c:v>1.007080078125E-3</c:v>
                </c:pt>
                <c:pt idx="31707">
                  <c:v>1.007080078125E-3</c:v>
                </c:pt>
                <c:pt idx="31708">
                  <c:v>1.0068416595458984E-3</c:v>
                </c:pt>
                <c:pt idx="31709">
                  <c:v>1.007080078125E-3</c:v>
                </c:pt>
                <c:pt idx="31710">
                  <c:v>1.007080078125E-3</c:v>
                </c:pt>
                <c:pt idx="31711">
                  <c:v>1.0068416595458984E-3</c:v>
                </c:pt>
                <c:pt idx="31712">
                  <c:v>1.007080078125E-3</c:v>
                </c:pt>
                <c:pt idx="31713">
                  <c:v>1.0080337524414063E-3</c:v>
                </c:pt>
                <c:pt idx="31714">
                  <c:v>1.0068416595458984E-3</c:v>
                </c:pt>
                <c:pt idx="31715">
                  <c:v>1.007080078125E-3</c:v>
                </c:pt>
                <c:pt idx="31716">
                  <c:v>1.007080078125E-3</c:v>
                </c:pt>
                <c:pt idx="31717">
                  <c:v>1.0068416595458984E-3</c:v>
                </c:pt>
                <c:pt idx="31718">
                  <c:v>1.007080078125E-3</c:v>
                </c:pt>
                <c:pt idx="31719">
                  <c:v>1.007080078125E-3</c:v>
                </c:pt>
                <c:pt idx="31720">
                  <c:v>1.0068416595458984E-3</c:v>
                </c:pt>
                <c:pt idx="31721">
                  <c:v>1.007080078125E-3</c:v>
                </c:pt>
                <c:pt idx="31722">
                  <c:v>1.007080078125E-3</c:v>
                </c:pt>
                <c:pt idx="31723">
                  <c:v>1.0068416595458984E-3</c:v>
                </c:pt>
                <c:pt idx="31724">
                  <c:v>1.007080078125E-3</c:v>
                </c:pt>
                <c:pt idx="31725">
                  <c:v>1.0080337524414063E-3</c:v>
                </c:pt>
                <c:pt idx="31726">
                  <c:v>1.007080078125E-3</c:v>
                </c:pt>
                <c:pt idx="31727">
                  <c:v>1.0068416595458984E-3</c:v>
                </c:pt>
                <c:pt idx="31728">
                  <c:v>1.007080078125E-3</c:v>
                </c:pt>
                <c:pt idx="31729">
                  <c:v>1.007080078125E-3</c:v>
                </c:pt>
                <c:pt idx="31730">
                  <c:v>1.0068416595458984E-3</c:v>
                </c:pt>
                <c:pt idx="31731">
                  <c:v>1.007080078125E-3</c:v>
                </c:pt>
                <c:pt idx="31732">
                  <c:v>1.007080078125E-3</c:v>
                </c:pt>
                <c:pt idx="31733">
                  <c:v>1.0068416595458984E-3</c:v>
                </c:pt>
                <c:pt idx="31734">
                  <c:v>1.007080078125E-3</c:v>
                </c:pt>
                <c:pt idx="31735">
                  <c:v>1.007080078125E-3</c:v>
                </c:pt>
                <c:pt idx="31736">
                  <c:v>1.0068416595458984E-3</c:v>
                </c:pt>
                <c:pt idx="31737">
                  <c:v>1.007080078125E-3</c:v>
                </c:pt>
                <c:pt idx="31738">
                  <c:v>1.0080337524414063E-3</c:v>
                </c:pt>
                <c:pt idx="31739">
                  <c:v>1.0068416595458984E-3</c:v>
                </c:pt>
                <c:pt idx="31740">
                  <c:v>1.007080078125E-3</c:v>
                </c:pt>
                <c:pt idx="31741">
                  <c:v>1.007080078125E-3</c:v>
                </c:pt>
                <c:pt idx="31742">
                  <c:v>1.0068416595458984E-3</c:v>
                </c:pt>
                <c:pt idx="31743">
                  <c:v>1.007080078125E-3</c:v>
                </c:pt>
                <c:pt idx="31744">
                  <c:v>1.007080078125E-3</c:v>
                </c:pt>
                <c:pt idx="31745">
                  <c:v>1.0068416595458984E-3</c:v>
                </c:pt>
                <c:pt idx="31746">
                  <c:v>1.007080078125E-3</c:v>
                </c:pt>
                <c:pt idx="31747">
                  <c:v>1.007080078125E-3</c:v>
                </c:pt>
                <c:pt idx="31748">
                  <c:v>1.0068416595458984E-3</c:v>
                </c:pt>
                <c:pt idx="31749">
                  <c:v>1.007080078125E-3</c:v>
                </c:pt>
                <c:pt idx="31750">
                  <c:v>1.0080337524414063E-3</c:v>
                </c:pt>
                <c:pt idx="31751">
                  <c:v>1.007080078125E-3</c:v>
                </c:pt>
                <c:pt idx="31752">
                  <c:v>1.0068416595458984E-3</c:v>
                </c:pt>
                <c:pt idx="31753">
                  <c:v>1.007080078125E-3</c:v>
                </c:pt>
                <c:pt idx="31754">
                  <c:v>1.007080078125E-3</c:v>
                </c:pt>
                <c:pt idx="31755">
                  <c:v>1.0068416595458984E-3</c:v>
                </c:pt>
                <c:pt idx="31756">
                  <c:v>1.007080078125E-3</c:v>
                </c:pt>
                <c:pt idx="31757">
                  <c:v>1.007080078125E-3</c:v>
                </c:pt>
                <c:pt idx="31758">
                  <c:v>1.0068416595458984E-3</c:v>
                </c:pt>
                <c:pt idx="31759">
                  <c:v>1.007080078125E-3</c:v>
                </c:pt>
                <c:pt idx="31760">
                  <c:v>1.007080078125E-3</c:v>
                </c:pt>
                <c:pt idx="31761">
                  <c:v>1.0068416595458984E-3</c:v>
                </c:pt>
                <c:pt idx="31762">
                  <c:v>1.007080078125E-3</c:v>
                </c:pt>
                <c:pt idx="31763">
                  <c:v>1.0080337524414063E-3</c:v>
                </c:pt>
                <c:pt idx="31764">
                  <c:v>1.0068416595458984E-3</c:v>
                </c:pt>
                <c:pt idx="31765">
                  <c:v>1.007080078125E-3</c:v>
                </c:pt>
                <c:pt idx="31766">
                  <c:v>1.007080078125E-3</c:v>
                </c:pt>
                <c:pt idx="31767">
                  <c:v>1.0068416595458984E-3</c:v>
                </c:pt>
                <c:pt idx="31768">
                  <c:v>1.007080078125E-3</c:v>
                </c:pt>
                <c:pt idx="31769">
                  <c:v>1.007080078125E-3</c:v>
                </c:pt>
                <c:pt idx="31770">
                  <c:v>1.0068416595458984E-3</c:v>
                </c:pt>
                <c:pt idx="31771">
                  <c:v>1.007080078125E-3</c:v>
                </c:pt>
                <c:pt idx="31772">
                  <c:v>1.007080078125E-3</c:v>
                </c:pt>
                <c:pt idx="31773">
                  <c:v>1.0068416595458984E-3</c:v>
                </c:pt>
                <c:pt idx="31774">
                  <c:v>1.007080078125E-3</c:v>
                </c:pt>
                <c:pt idx="31775">
                  <c:v>1.0080337524414063E-3</c:v>
                </c:pt>
                <c:pt idx="31776">
                  <c:v>1.007080078125E-3</c:v>
                </c:pt>
                <c:pt idx="31777">
                  <c:v>1.0068416595458984E-3</c:v>
                </c:pt>
                <c:pt idx="31778">
                  <c:v>1.007080078125E-3</c:v>
                </c:pt>
                <c:pt idx="31779">
                  <c:v>1.007080078125E-3</c:v>
                </c:pt>
                <c:pt idx="31780">
                  <c:v>1.0068416595458984E-3</c:v>
                </c:pt>
                <c:pt idx="31781">
                  <c:v>1.007080078125E-3</c:v>
                </c:pt>
                <c:pt idx="31782">
                  <c:v>1.007080078125E-3</c:v>
                </c:pt>
                <c:pt idx="31783">
                  <c:v>1.0068416595458984E-3</c:v>
                </c:pt>
                <c:pt idx="31784">
                  <c:v>1.007080078125E-3</c:v>
                </c:pt>
                <c:pt idx="31785">
                  <c:v>1.007080078125E-3</c:v>
                </c:pt>
                <c:pt idx="31786">
                  <c:v>1.0068416595458984E-3</c:v>
                </c:pt>
                <c:pt idx="31787">
                  <c:v>1.007080078125E-3</c:v>
                </c:pt>
                <c:pt idx="31788">
                  <c:v>1.0080337524414063E-3</c:v>
                </c:pt>
                <c:pt idx="31789">
                  <c:v>1.0068416595458984E-3</c:v>
                </c:pt>
                <c:pt idx="31790">
                  <c:v>1.007080078125E-3</c:v>
                </c:pt>
                <c:pt idx="31791">
                  <c:v>1.007080078125E-3</c:v>
                </c:pt>
                <c:pt idx="31792">
                  <c:v>1.0068416595458984E-3</c:v>
                </c:pt>
                <c:pt idx="31793">
                  <c:v>1.007080078125E-3</c:v>
                </c:pt>
                <c:pt idx="31794">
                  <c:v>1.007080078125E-3</c:v>
                </c:pt>
                <c:pt idx="31795">
                  <c:v>1.0068416595458984E-3</c:v>
                </c:pt>
                <c:pt idx="31796">
                  <c:v>1.007080078125E-3</c:v>
                </c:pt>
                <c:pt idx="31797">
                  <c:v>1.007080078125E-3</c:v>
                </c:pt>
                <c:pt idx="31798">
                  <c:v>1.0068416595458984E-3</c:v>
                </c:pt>
                <c:pt idx="31799">
                  <c:v>4.0290355682373047E-3</c:v>
                </c:pt>
                <c:pt idx="31800">
                  <c:v>1.007080078125E-3</c:v>
                </c:pt>
                <c:pt idx="31801">
                  <c:v>1.007080078125E-3</c:v>
                </c:pt>
                <c:pt idx="31802">
                  <c:v>1.0068416595458984E-3</c:v>
                </c:pt>
                <c:pt idx="31803">
                  <c:v>1.007080078125E-3</c:v>
                </c:pt>
                <c:pt idx="31804">
                  <c:v>1.007080078125E-3</c:v>
                </c:pt>
                <c:pt idx="31805">
                  <c:v>1.0068416595458984E-3</c:v>
                </c:pt>
                <c:pt idx="31806">
                  <c:v>1.007080078125E-3</c:v>
                </c:pt>
                <c:pt idx="31807">
                  <c:v>1.007080078125E-3</c:v>
                </c:pt>
                <c:pt idx="31808">
                  <c:v>1.0068416595458984E-3</c:v>
                </c:pt>
                <c:pt idx="31809">
                  <c:v>1.007080078125E-3</c:v>
                </c:pt>
                <c:pt idx="31810">
                  <c:v>1.0080337524414063E-3</c:v>
                </c:pt>
                <c:pt idx="31811">
                  <c:v>1.0068416595458984E-3</c:v>
                </c:pt>
                <c:pt idx="31812">
                  <c:v>1.007080078125E-3</c:v>
                </c:pt>
                <c:pt idx="31813">
                  <c:v>1.007080078125E-3</c:v>
                </c:pt>
                <c:pt idx="31814">
                  <c:v>1.0068416595458984E-3</c:v>
                </c:pt>
                <c:pt idx="31815">
                  <c:v>1.007080078125E-3</c:v>
                </c:pt>
                <c:pt idx="31816">
                  <c:v>1.007080078125E-3</c:v>
                </c:pt>
                <c:pt idx="31817">
                  <c:v>1.0068416595458984E-3</c:v>
                </c:pt>
                <c:pt idx="31818">
                  <c:v>1.007080078125E-3</c:v>
                </c:pt>
                <c:pt idx="31819">
                  <c:v>1.007080078125E-3</c:v>
                </c:pt>
                <c:pt idx="31820">
                  <c:v>1.0068416595458984E-3</c:v>
                </c:pt>
                <c:pt idx="31821">
                  <c:v>1.007080078125E-3</c:v>
                </c:pt>
                <c:pt idx="31822">
                  <c:v>1.0080337524414063E-3</c:v>
                </c:pt>
                <c:pt idx="31823">
                  <c:v>1.007080078125E-3</c:v>
                </c:pt>
                <c:pt idx="31824">
                  <c:v>1.0068416595458984E-3</c:v>
                </c:pt>
                <c:pt idx="31825">
                  <c:v>1.007080078125E-3</c:v>
                </c:pt>
                <c:pt idx="31826">
                  <c:v>1.007080078125E-3</c:v>
                </c:pt>
                <c:pt idx="31827">
                  <c:v>1.0068416595458984E-3</c:v>
                </c:pt>
                <c:pt idx="31828">
                  <c:v>1.007080078125E-3</c:v>
                </c:pt>
                <c:pt idx="31829">
                  <c:v>1.007080078125E-3</c:v>
                </c:pt>
                <c:pt idx="31830">
                  <c:v>1.0068416595458984E-3</c:v>
                </c:pt>
                <c:pt idx="31831">
                  <c:v>1.007080078125E-3</c:v>
                </c:pt>
                <c:pt idx="31832">
                  <c:v>1.007080078125E-3</c:v>
                </c:pt>
                <c:pt idx="31833">
                  <c:v>1.0068416595458984E-3</c:v>
                </c:pt>
                <c:pt idx="31834">
                  <c:v>1.0080337524414063E-3</c:v>
                </c:pt>
                <c:pt idx="31835">
                  <c:v>1.007080078125E-3</c:v>
                </c:pt>
                <c:pt idx="31836">
                  <c:v>1.0068416595458984E-3</c:v>
                </c:pt>
                <c:pt idx="31837">
                  <c:v>1.007080078125E-3</c:v>
                </c:pt>
                <c:pt idx="31838">
                  <c:v>1.007080078125E-3</c:v>
                </c:pt>
                <c:pt idx="31839">
                  <c:v>1.0068416595458984E-3</c:v>
                </c:pt>
                <c:pt idx="31840">
                  <c:v>1.007080078125E-3</c:v>
                </c:pt>
                <c:pt idx="31841">
                  <c:v>1.007080078125E-3</c:v>
                </c:pt>
                <c:pt idx="31842">
                  <c:v>1.0068416595458984E-3</c:v>
                </c:pt>
                <c:pt idx="31843">
                  <c:v>1.007080078125E-3</c:v>
                </c:pt>
                <c:pt idx="31844">
                  <c:v>1.007080078125E-3</c:v>
                </c:pt>
                <c:pt idx="31845">
                  <c:v>1.0068416595458984E-3</c:v>
                </c:pt>
                <c:pt idx="31846">
                  <c:v>1.007080078125E-3</c:v>
                </c:pt>
                <c:pt idx="31847">
                  <c:v>1.0080337524414063E-3</c:v>
                </c:pt>
                <c:pt idx="31848">
                  <c:v>1.007080078125E-3</c:v>
                </c:pt>
                <c:pt idx="31849">
                  <c:v>1.0068416595458984E-3</c:v>
                </c:pt>
                <c:pt idx="31850">
                  <c:v>1.007080078125E-3</c:v>
                </c:pt>
                <c:pt idx="31851">
                  <c:v>1.007080078125E-3</c:v>
                </c:pt>
                <c:pt idx="31852">
                  <c:v>1.0068416595458984E-3</c:v>
                </c:pt>
                <c:pt idx="31853">
                  <c:v>1.007080078125E-3</c:v>
                </c:pt>
                <c:pt idx="31854">
                  <c:v>1.007080078125E-3</c:v>
                </c:pt>
                <c:pt idx="31855">
                  <c:v>1.0068416595458984E-3</c:v>
                </c:pt>
                <c:pt idx="31856">
                  <c:v>1.007080078125E-3</c:v>
                </c:pt>
                <c:pt idx="31857">
                  <c:v>1.007080078125E-3</c:v>
                </c:pt>
                <c:pt idx="31858">
                  <c:v>1.0068416595458984E-3</c:v>
                </c:pt>
                <c:pt idx="31859">
                  <c:v>1.0080337524414063E-3</c:v>
                </c:pt>
                <c:pt idx="31860">
                  <c:v>1.007080078125E-3</c:v>
                </c:pt>
                <c:pt idx="31861">
                  <c:v>1.0068416595458984E-3</c:v>
                </c:pt>
                <c:pt idx="31862">
                  <c:v>1.007080078125E-3</c:v>
                </c:pt>
                <c:pt idx="31863">
                  <c:v>1.007080078125E-3</c:v>
                </c:pt>
                <c:pt idx="31864">
                  <c:v>1.0068416595458984E-3</c:v>
                </c:pt>
                <c:pt idx="31865">
                  <c:v>1.007080078125E-3</c:v>
                </c:pt>
                <c:pt idx="31866">
                  <c:v>1.007080078125E-3</c:v>
                </c:pt>
                <c:pt idx="31867">
                  <c:v>1.0068416595458984E-3</c:v>
                </c:pt>
                <c:pt idx="31868">
                  <c:v>1.007080078125E-3</c:v>
                </c:pt>
                <c:pt idx="31869">
                  <c:v>1.007080078125E-3</c:v>
                </c:pt>
                <c:pt idx="31870">
                  <c:v>1.0068416595458984E-3</c:v>
                </c:pt>
                <c:pt idx="31871">
                  <c:v>1.007080078125E-3</c:v>
                </c:pt>
                <c:pt idx="31872">
                  <c:v>1.0080337524414063E-3</c:v>
                </c:pt>
                <c:pt idx="31873">
                  <c:v>1.007080078125E-3</c:v>
                </c:pt>
                <c:pt idx="31874">
                  <c:v>1.0068416595458984E-3</c:v>
                </c:pt>
                <c:pt idx="31875">
                  <c:v>1.007080078125E-3</c:v>
                </c:pt>
                <c:pt idx="31876">
                  <c:v>1.007080078125E-3</c:v>
                </c:pt>
                <c:pt idx="31877">
                  <c:v>1.0068416595458984E-3</c:v>
                </c:pt>
                <c:pt idx="31878">
                  <c:v>1.007080078125E-3</c:v>
                </c:pt>
                <c:pt idx="31879">
                  <c:v>1.007080078125E-3</c:v>
                </c:pt>
                <c:pt idx="31880">
                  <c:v>1.0068416595458984E-3</c:v>
                </c:pt>
                <c:pt idx="31881">
                  <c:v>1.007080078125E-3</c:v>
                </c:pt>
                <c:pt idx="31882">
                  <c:v>1.007080078125E-3</c:v>
                </c:pt>
                <c:pt idx="31883">
                  <c:v>1.0068416595458984E-3</c:v>
                </c:pt>
                <c:pt idx="31884">
                  <c:v>1.0080337524414063E-3</c:v>
                </c:pt>
                <c:pt idx="31885">
                  <c:v>1.007080078125E-3</c:v>
                </c:pt>
                <c:pt idx="31886">
                  <c:v>1.0068416595458984E-3</c:v>
                </c:pt>
                <c:pt idx="31887">
                  <c:v>1.007080078125E-3</c:v>
                </c:pt>
                <c:pt idx="31888">
                  <c:v>1.007080078125E-3</c:v>
                </c:pt>
                <c:pt idx="31889">
                  <c:v>1.0068416595458984E-3</c:v>
                </c:pt>
                <c:pt idx="31890">
                  <c:v>1.007080078125E-3</c:v>
                </c:pt>
                <c:pt idx="31891">
                  <c:v>1.007080078125E-3</c:v>
                </c:pt>
                <c:pt idx="31892">
                  <c:v>1.0068416595458984E-3</c:v>
                </c:pt>
                <c:pt idx="31893">
                  <c:v>1.007080078125E-3</c:v>
                </c:pt>
                <c:pt idx="31894">
                  <c:v>6.0429573059082031E-3</c:v>
                </c:pt>
                <c:pt idx="31895">
                  <c:v>1.007080078125E-3</c:v>
                </c:pt>
                <c:pt idx="31896">
                  <c:v>1.007080078125E-3</c:v>
                </c:pt>
                <c:pt idx="31897">
                  <c:v>1.0068416595458984E-3</c:v>
                </c:pt>
                <c:pt idx="31898">
                  <c:v>1.007080078125E-3</c:v>
                </c:pt>
                <c:pt idx="31899">
                  <c:v>1.007080078125E-3</c:v>
                </c:pt>
                <c:pt idx="31900">
                  <c:v>1.0068416595458984E-3</c:v>
                </c:pt>
                <c:pt idx="31901">
                  <c:v>1.007080078125E-3</c:v>
                </c:pt>
                <c:pt idx="31902">
                  <c:v>1.007080078125E-3</c:v>
                </c:pt>
                <c:pt idx="31903">
                  <c:v>1.0068416595458984E-3</c:v>
                </c:pt>
                <c:pt idx="31904">
                  <c:v>1.0080337524414063E-3</c:v>
                </c:pt>
                <c:pt idx="31905">
                  <c:v>1.007080078125E-3</c:v>
                </c:pt>
                <c:pt idx="31906">
                  <c:v>1.0068416595458984E-3</c:v>
                </c:pt>
                <c:pt idx="31907">
                  <c:v>1.007080078125E-3</c:v>
                </c:pt>
                <c:pt idx="31908">
                  <c:v>1.007080078125E-3</c:v>
                </c:pt>
                <c:pt idx="31909">
                  <c:v>1.0068416595458984E-3</c:v>
                </c:pt>
                <c:pt idx="31910">
                  <c:v>1.007080078125E-3</c:v>
                </c:pt>
                <c:pt idx="31911">
                  <c:v>1.007080078125E-3</c:v>
                </c:pt>
                <c:pt idx="31912">
                  <c:v>1.0068416595458984E-3</c:v>
                </c:pt>
                <c:pt idx="31913">
                  <c:v>1.007080078125E-3</c:v>
                </c:pt>
                <c:pt idx="31914">
                  <c:v>1.007080078125E-3</c:v>
                </c:pt>
                <c:pt idx="31915">
                  <c:v>1.0068416595458984E-3</c:v>
                </c:pt>
                <c:pt idx="31916">
                  <c:v>1.007080078125E-3</c:v>
                </c:pt>
                <c:pt idx="31917">
                  <c:v>1.0080337524414063E-3</c:v>
                </c:pt>
                <c:pt idx="31918">
                  <c:v>1.007080078125E-3</c:v>
                </c:pt>
                <c:pt idx="31919">
                  <c:v>1.0068416595458984E-3</c:v>
                </c:pt>
                <c:pt idx="31920">
                  <c:v>1.007080078125E-3</c:v>
                </c:pt>
                <c:pt idx="31921">
                  <c:v>1.007080078125E-3</c:v>
                </c:pt>
                <c:pt idx="31922">
                  <c:v>1.0068416595458984E-3</c:v>
                </c:pt>
                <c:pt idx="31923">
                  <c:v>1.007080078125E-3</c:v>
                </c:pt>
                <c:pt idx="31924">
                  <c:v>1.007080078125E-3</c:v>
                </c:pt>
                <c:pt idx="31925">
                  <c:v>1.0068416595458984E-3</c:v>
                </c:pt>
                <c:pt idx="31926">
                  <c:v>1.007080078125E-3</c:v>
                </c:pt>
                <c:pt idx="31927">
                  <c:v>1.007080078125E-3</c:v>
                </c:pt>
                <c:pt idx="31928">
                  <c:v>1.0068416595458984E-3</c:v>
                </c:pt>
                <c:pt idx="31929">
                  <c:v>1.0080337524414063E-3</c:v>
                </c:pt>
                <c:pt idx="31930">
                  <c:v>1.007080078125E-3</c:v>
                </c:pt>
                <c:pt idx="31931">
                  <c:v>1.0068416595458984E-3</c:v>
                </c:pt>
                <c:pt idx="31932">
                  <c:v>1.007080078125E-3</c:v>
                </c:pt>
                <c:pt idx="31933">
                  <c:v>1.007080078125E-3</c:v>
                </c:pt>
                <c:pt idx="31934">
                  <c:v>1.0068416595458984E-3</c:v>
                </c:pt>
                <c:pt idx="31935">
                  <c:v>1.007080078125E-3</c:v>
                </c:pt>
                <c:pt idx="31936">
                  <c:v>1.007080078125E-3</c:v>
                </c:pt>
                <c:pt idx="31937">
                  <c:v>1.0068416595458984E-3</c:v>
                </c:pt>
                <c:pt idx="31938">
                  <c:v>1.007080078125E-3</c:v>
                </c:pt>
                <c:pt idx="31939">
                  <c:v>1.007080078125E-3</c:v>
                </c:pt>
                <c:pt idx="31940">
                  <c:v>1.0068416595458984E-3</c:v>
                </c:pt>
                <c:pt idx="31941">
                  <c:v>1.007080078125E-3</c:v>
                </c:pt>
                <c:pt idx="31942">
                  <c:v>1.0080337524414063E-3</c:v>
                </c:pt>
                <c:pt idx="31943">
                  <c:v>1.007080078125E-3</c:v>
                </c:pt>
                <c:pt idx="31944">
                  <c:v>1.0068416595458984E-3</c:v>
                </c:pt>
                <c:pt idx="31945">
                  <c:v>1.007080078125E-3</c:v>
                </c:pt>
                <c:pt idx="31946">
                  <c:v>1.007080078125E-3</c:v>
                </c:pt>
                <c:pt idx="31947">
                  <c:v>1.0068416595458984E-3</c:v>
                </c:pt>
                <c:pt idx="31948">
                  <c:v>1.007080078125E-3</c:v>
                </c:pt>
                <c:pt idx="31949">
                  <c:v>1.007080078125E-3</c:v>
                </c:pt>
                <c:pt idx="31950">
                  <c:v>1.0068416595458984E-3</c:v>
                </c:pt>
                <c:pt idx="31951">
                  <c:v>1.007080078125E-3</c:v>
                </c:pt>
                <c:pt idx="31952">
                  <c:v>1.007080078125E-3</c:v>
                </c:pt>
                <c:pt idx="31953">
                  <c:v>1.0068416595458984E-3</c:v>
                </c:pt>
                <c:pt idx="31954">
                  <c:v>1.0080337524414063E-3</c:v>
                </c:pt>
                <c:pt idx="31955">
                  <c:v>1.007080078125E-3</c:v>
                </c:pt>
                <c:pt idx="31956">
                  <c:v>1.0068416595458984E-3</c:v>
                </c:pt>
                <c:pt idx="31957">
                  <c:v>1.007080078125E-3</c:v>
                </c:pt>
                <c:pt idx="31958">
                  <c:v>1.007080078125E-3</c:v>
                </c:pt>
                <c:pt idx="31959">
                  <c:v>1.0068416595458984E-3</c:v>
                </c:pt>
                <c:pt idx="31960">
                  <c:v>1.007080078125E-3</c:v>
                </c:pt>
                <c:pt idx="31961">
                  <c:v>3.0210018157958984E-3</c:v>
                </c:pt>
                <c:pt idx="31962">
                  <c:v>1.007080078125E-3</c:v>
                </c:pt>
                <c:pt idx="31963">
                  <c:v>1.0068416595458984E-3</c:v>
                </c:pt>
                <c:pt idx="31964">
                  <c:v>1.007080078125E-3</c:v>
                </c:pt>
                <c:pt idx="31965">
                  <c:v>1.0080337524414063E-3</c:v>
                </c:pt>
                <c:pt idx="31966">
                  <c:v>1.007080078125E-3</c:v>
                </c:pt>
                <c:pt idx="31967">
                  <c:v>1.0068416595458984E-3</c:v>
                </c:pt>
                <c:pt idx="31968">
                  <c:v>1.007080078125E-3</c:v>
                </c:pt>
                <c:pt idx="31969">
                  <c:v>1.007080078125E-3</c:v>
                </c:pt>
                <c:pt idx="31970">
                  <c:v>1.0068416595458984E-3</c:v>
                </c:pt>
                <c:pt idx="31971">
                  <c:v>1.007080078125E-3</c:v>
                </c:pt>
                <c:pt idx="31972">
                  <c:v>1.007080078125E-3</c:v>
                </c:pt>
                <c:pt idx="31973">
                  <c:v>1.0068416595458984E-3</c:v>
                </c:pt>
                <c:pt idx="31974">
                  <c:v>1.007080078125E-3</c:v>
                </c:pt>
                <c:pt idx="31975">
                  <c:v>1.007080078125E-3</c:v>
                </c:pt>
                <c:pt idx="31976">
                  <c:v>1.0068416595458984E-3</c:v>
                </c:pt>
                <c:pt idx="31977">
                  <c:v>1.0080337524414063E-3</c:v>
                </c:pt>
                <c:pt idx="31978">
                  <c:v>1.007080078125E-3</c:v>
                </c:pt>
                <c:pt idx="31979">
                  <c:v>1.0068416595458984E-3</c:v>
                </c:pt>
                <c:pt idx="31980">
                  <c:v>1.007080078125E-3</c:v>
                </c:pt>
                <c:pt idx="31981">
                  <c:v>1.007080078125E-3</c:v>
                </c:pt>
                <c:pt idx="31982">
                  <c:v>1.0068416595458984E-3</c:v>
                </c:pt>
                <c:pt idx="31983">
                  <c:v>1.007080078125E-3</c:v>
                </c:pt>
                <c:pt idx="31984">
                  <c:v>1.007080078125E-3</c:v>
                </c:pt>
                <c:pt idx="31985">
                  <c:v>1.0068416595458984E-3</c:v>
                </c:pt>
                <c:pt idx="31986">
                  <c:v>1.007080078125E-3</c:v>
                </c:pt>
                <c:pt idx="31987">
                  <c:v>1.007080078125E-3</c:v>
                </c:pt>
                <c:pt idx="31988">
                  <c:v>1.0068416595458984E-3</c:v>
                </c:pt>
                <c:pt idx="31989">
                  <c:v>1.007080078125E-3</c:v>
                </c:pt>
                <c:pt idx="31990">
                  <c:v>1.0080337524414063E-3</c:v>
                </c:pt>
                <c:pt idx="31991">
                  <c:v>1.007080078125E-3</c:v>
                </c:pt>
                <c:pt idx="31992">
                  <c:v>1.0068416595458984E-3</c:v>
                </c:pt>
                <c:pt idx="31993">
                  <c:v>1.007080078125E-3</c:v>
                </c:pt>
                <c:pt idx="31994">
                  <c:v>1.007080078125E-3</c:v>
                </c:pt>
                <c:pt idx="31995">
                  <c:v>1.0068416595458984E-3</c:v>
                </c:pt>
                <c:pt idx="31996">
                  <c:v>1.007080078125E-3</c:v>
                </c:pt>
                <c:pt idx="31997">
                  <c:v>1.007080078125E-3</c:v>
                </c:pt>
                <c:pt idx="31998">
                  <c:v>1.0068416595458984E-3</c:v>
                </c:pt>
                <c:pt idx="31999">
                  <c:v>1.007080078125E-3</c:v>
                </c:pt>
                <c:pt idx="32000">
                  <c:v>1.007080078125E-3</c:v>
                </c:pt>
                <c:pt idx="32001">
                  <c:v>1.0068416595458984E-3</c:v>
                </c:pt>
                <c:pt idx="32002">
                  <c:v>1.0080337524414063E-3</c:v>
                </c:pt>
                <c:pt idx="32003">
                  <c:v>1.007080078125E-3</c:v>
                </c:pt>
                <c:pt idx="32004">
                  <c:v>1.0068416595458984E-3</c:v>
                </c:pt>
                <c:pt idx="32005">
                  <c:v>1.007080078125E-3</c:v>
                </c:pt>
                <c:pt idx="32006">
                  <c:v>1.007080078125E-3</c:v>
                </c:pt>
                <c:pt idx="32007">
                  <c:v>1.0068416595458984E-3</c:v>
                </c:pt>
                <c:pt idx="32008">
                  <c:v>1.007080078125E-3</c:v>
                </c:pt>
                <c:pt idx="32009">
                  <c:v>1.007080078125E-3</c:v>
                </c:pt>
                <c:pt idx="32010">
                  <c:v>1.0068416595458984E-3</c:v>
                </c:pt>
                <c:pt idx="32011">
                  <c:v>1.007080078125E-3</c:v>
                </c:pt>
                <c:pt idx="32012">
                  <c:v>1.007080078125E-3</c:v>
                </c:pt>
                <c:pt idx="32013">
                  <c:v>1.0068416595458984E-3</c:v>
                </c:pt>
                <c:pt idx="32014">
                  <c:v>1.007080078125E-3</c:v>
                </c:pt>
                <c:pt idx="32015">
                  <c:v>1.0080337524414063E-3</c:v>
                </c:pt>
                <c:pt idx="32016">
                  <c:v>1.007080078125E-3</c:v>
                </c:pt>
                <c:pt idx="32017">
                  <c:v>1.0068416595458984E-3</c:v>
                </c:pt>
                <c:pt idx="32018">
                  <c:v>1.007080078125E-3</c:v>
                </c:pt>
                <c:pt idx="32019">
                  <c:v>1.007080078125E-3</c:v>
                </c:pt>
                <c:pt idx="32020">
                  <c:v>1.0068416595458984E-3</c:v>
                </c:pt>
                <c:pt idx="32021">
                  <c:v>1.007080078125E-3</c:v>
                </c:pt>
                <c:pt idx="32022">
                  <c:v>1.007080078125E-3</c:v>
                </c:pt>
                <c:pt idx="32023">
                  <c:v>1.0068416595458984E-3</c:v>
                </c:pt>
                <c:pt idx="32024">
                  <c:v>1.007080078125E-3</c:v>
                </c:pt>
                <c:pt idx="32025">
                  <c:v>1.007080078125E-3</c:v>
                </c:pt>
                <c:pt idx="32026">
                  <c:v>1.0068416595458984E-3</c:v>
                </c:pt>
                <c:pt idx="32027">
                  <c:v>1.0080337524414063E-3</c:v>
                </c:pt>
                <c:pt idx="32028">
                  <c:v>1.007080078125E-3</c:v>
                </c:pt>
                <c:pt idx="32029">
                  <c:v>1.0068416595458984E-3</c:v>
                </c:pt>
                <c:pt idx="32030">
                  <c:v>1.007080078125E-3</c:v>
                </c:pt>
                <c:pt idx="32031">
                  <c:v>1.007080078125E-3</c:v>
                </c:pt>
                <c:pt idx="32032">
                  <c:v>1.0068416595458984E-3</c:v>
                </c:pt>
                <c:pt idx="32033">
                  <c:v>1.007080078125E-3</c:v>
                </c:pt>
                <c:pt idx="32034">
                  <c:v>1.007080078125E-3</c:v>
                </c:pt>
                <c:pt idx="32035">
                  <c:v>1.0068416595458984E-3</c:v>
                </c:pt>
                <c:pt idx="32036">
                  <c:v>1.007080078125E-3</c:v>
                </c:pt>
                <c:pt idx="32037">
                  <c:v>1.007080078125E-3</c:v>
                </c:pt>
                <c:pt idx="32038">
                  <c:v>1.0068416595458984E-3</c:v>
                </c:pt>
                <c:pt idx="32039">
                  <c:v>1.007080078125E-3</c:v>
                </c:pt>
                <c:pt idx="32040">
                  <c:v>1.0080337524414063E-3</c:v>
                </c:pt>
                <c:pt idx="32041">
                  <c:v>1.007080078125E-3</c:v>
                </c:pt>
                <c:pt idx="32042">
                  <c:v>1.0068416595458984E-3</c:v>
                </c:pt>
                <c:pt idx="32043">
                  <c:v>1.007080078125E-3</c:v>
                </c:pt>
                <c:pt idx="32044">
                  <c:v>1.007080078125E-3</c:v>
                </c:pt>
                <c:pt idx="32045">
                  <c:v>1.0068416595458984E-3</c:v>
                </c:pt>
                <c:pt idx="32046">
                  <c:v>1.007080078125E-3</c:v>
                </c:pt>
                <c:pt idx="32047">
                  <c:v>1.007080078125E-3</c:v>
                </c:pt>
                <c:pt idx="32048">
                  <c:v>1.0068416595458984E-3</c:v>
                </c:pt>
                <c:pt idx="32049">
                  <c:v>1.007080078125E-3</c:v>
                </c:pt>
                <c:pt idx="32050">
                  <c:v>1.0068416595458984E-3</c:v>
                </c:pt>
                <c:pt idx="32051">
                  <c:v>1.007080078125E-3</c:v>
                </c:pt>
                <c:pt idx="32052">
                  <c:v>1.0080337524414063E-3</c:v>
                </c:pt>
                <c:pt idx="32053">
                  <c:v>1.007080078125E-3</c:v>
                </c:pt>
                <c:pt idx="32054">
                  <c:v>1.0068416595458984E-3</c:v>
                </c:pt>
                <c:pt idx="32055">
                  <c:v>1.007080078125E-3</c:v>
                </c:pt>
                <c:pt idx="32056">
                  <c:v>1.007080078125E-3</c:v>
                </c:pt>
                <c:pt idx="32057">
                  <c:v>1.0068416595458984E-3</c:v>
                </c:pt>
                <c:pt idx="32058">
                  <c:v>1.007080078125E-3</c:v>
                </c:pt>
                <c:pt idx="32059">
                  <c:v>1.007080078125E-3</c:v>
                </c:pt>
                <c:pt idx="32060">
                  <c:v>1.0068416595458984E-3</c:v>
                </c:pt>
                <c:pt idx="32061">
                  <c:v>1.007080078125E-3</c:v>
                </c:pt>
                <c:pt idx="32062">
                  <c:v>1.007080078125E-3</c:v>
                </c:pt>
                <c:pt idx="32063">
                  <c:v>1.0068416595458984E-3</c:v>
                </c:pt>
                <c:pt idx="32064">
                  <c:v>1.007080078125E-3</c:v>
                </c:pt>
                <c:pt idx="32065">
                  <c:v>1.0080337524414063E-3</c:v>
                </c:pt>
                <c:pt idx="32066">
                  <c:v>1.007080078125E-3</c:v>
                </c:pt>
                <c:pt idx="32067">
                  <c:v>1.0068416595458984E-3</c:v>
                </c:pt>
                <c:pt idx="32068">
                  <c:v>1.007080078125E-3</c:v>
                </c:pt>
                <c:pt idx="32069">
                  <c:v>1.007080078125E-3</c:v>
                </c:pt>
                <c:pt idx="32070">
                  <c:v>1.0068416595458984E-3</c:v>
                </c:pt>
                <c:pt idx="32071">
                  <c:v>1.007080078125E-3</c:v>
                </c:pt>
                <c:pt idx="32072">
                  <c:v>1.0068416595458984E-3</c:v>
                </c:pt>
                <c:pt idx="32073">
                  <c:v>1.007080078125E-3</c:v>
                </c:pt>
                <c:pt idx="32074">
                  <c:v>1.007080078125E-3</c:v>
                </c:pt>
                <c:pt idx="32075">
                  <c:v>1.0068416595458984E-3</c:v>
                </c:pt>
                <c:pt idx="32076">
                  <c:v>1.007080078125E-3</c:v>
                </c:pt>
                <c:pt idx="32077">
                  <c:v>1.0080337524414063E-3</c:v>
                </c:pt>
                <c:pt idx="32078">
                  <c:v>1.007080078125E-3</c:v>
                </c:pt>
                <c:pt idx="32079">
                  <c:v>1.0068416595458984E-3</c:v>
                </c:pt>
                <c:pt idx="32080">
                  <c:v>1.007080078125E-3</c:v>
                </c:pt>
                <c:pt idx="32081">
                  <c:v>1.007080078125E-3</c:v>
                </c:pt>
                <c:pt idx="32082">
                  <c:v>1.0068416595458984E-3</c:v>
                </c:pt>
                <c:pt idx="32083">
                  <c:v>1.007080078125E-3</c:v>
                </c:pt>
                <c:pt idx="32084">
                  <c:v>1.007080078125E-3</c:v>
                </c:pt>
                <c:pt idx="32085">
                  <c:v>1.0068416595458984E-3</c:v>
                </c:pt>
                <c:pt idx="32086">
                  <c:v>1.007080078125E-3</c:v>
                </c:pt>
                <c:pt idx="32087">
                  <c:v>1.007080078125E-3</c:v>
                </c:pt>
                <c:pt idx="32088">
                  <c:v>1.0068416595458984E-3</c:v>
                </c:pt>
                <c:pt idx="32089">
                  <c:v>1.007080078125E-3</c:v>
                </c:pt>
                <c:pt idx="32090">
                  <c:v>1.0080337524414063E-3</c:v>
                </c:pt>
                <c:pt idx="32091">
                  <c:v>1.007080078125E-3</c:v>
                </c:pt>
                <c:pt idx="32092">
                  <c:v>1.0068416595458984E-3</c:v>
                </c:pt>
                <c:pt idx="32093">
                  <c:v>1.007080078125E-3</c:v>
                </c:pt>
                <c:pt idx="32094">
                  <c:v>1.0068416595458984E-3</c:v>
                </c:pt>
                <c:pt idx="32095">
                  <c:v>1.007080078125E-3</c:v>
                </c:pt>
                <c:pt idx="32096">
                  <c:v>1.007080078125E-3</c:v>
                </c:pt>
                <c:pt idx="32097">
                  <c:v>1.0068416595458984E-3</c:v>
                </c:pt>
                <c:pt idx="32098">
                  <c:v>1.007080078125E-3</c:v>
                </c:pt>
                <c:pt idx="32099">
                  <c:v>1.007080078125E-3</c:v>
                </c:pt>
                <c:pt idx="32100">
                  <c:v>1.0068416595458984E-3</c:v>
                </c:pt>
                <c:pt idx="32101">
                  <c:v>1.007080078125E-3</c:v>
                </c:pt>
                <c:pt idx="32102">
                  <c:v>1.0080337524414063E-3</c:v>
                </c:pt>
                <c:pt idx="32103">
                  <c:v>1.007080078125E-3</c:v>
                </c:pt>
                <c:pt idx="32104">
                  <c:v>1.0068416595458984E-3</c:v>
                </c:pt>
                <c:pt idx="32105">
                  <c:v>1.007080078125E-3</c:v>
                </c:pt>
                <c:pt idx="32106">
                  <c:v>1.007080078125E-3</c:v>
                </c:pt>
                <c:pt idx="32107">
                  <c:v>1.0068416595458984E-3</c:v>
                </c:pt>
                <c:pt idx="32108">
                  <c:v>1.007080078125E-3</c:v>
                </c:pt>
                <c:pt idx="32109">
                  <c:v>1.007080078125E-3</c:v>
                </c:pt>
                <c:pt idx="32110">
                  <c:v>1.0068416595458984E-3</c:v>
                </c:pt>
                <c:pt idx="32111">
                  <c:v>1.007080078125E-3</c:v>
                </c:pt>
                <c:pt idx="32112">
                  <c:v>1.007080078125E-3</c:v>
                </c:pt>
                <c:pt idx="32113">
                  <c:v>1.0068416595458984E-3</c:v>
                </c:pt>
                <c:pt idx="32114">
                  <c:v>1.007080078125E-3</c:v>
                </c:pt>
                <c:pt idx="32115">
                  <c:v>1.0080337524414063E-3</c:v>
                </c:pt>
                <c:pt idx="32116">
                  <c:v>1.0068416595458984E-3</c:v>
                </c:pt>
                <c:pt idx="32117">
                  <c:v>1.007080078125E-3</c:v>
                </c:pt>
                <c:pt idx="32118">
                  <c:v>1.007080078125E-3</c:v>
                </c:pt>
                <c:pt idx="32119">
                  <c:v>1.0068416595458984E-3</c:v>
                </c:pt>
                <c:pt idx="32120">
                  <c:v>1.007080078125E-3</c:v>
                </c:pt>
                <c:pt idx="32121">
                  <c:v>1.007080078125E-3</c:v>
                </c:pt>
                <c:pt idx="32122">
                  <c:v>1.0068416595458984E-3</c:v>
                </c:pt>
                <c:pt idx="32123">
                  <c:v>1.007080078125E-3</c:v>
                </c:pt>
                <c:pt idx="32124">
                  <c:v>1.007080078125E-3</c:v>
                </c:pt>
                <c:pt idx="32125">
                  <c:v>1.0068416595458984E-3</c:v>
                </c:pt>
                <c:pt idx="32126">
                  <c:v>1.007080078125E-3</c:v>
                </c:pt>
                <c:pt idx="32127">
                  <c:v>1.0080337524414063E-3</c:v>
                </c:pt>
                <c:pt idx="32128">
                  <c:v>1.007080078125E-3</c:v>
                </c:pt>
                <c:pt idx="32129">
                  <c:v>1.0068416595458984E-3</c:v>
                </c:pt>
                <c:pt idx="32130">
                  <c:v>1.007080078125E-3</c:v>
                </c:pt>
                <c:pt idx="32131">
                  <c:v>1.007080078125E-3</c:v>
                </c:pt>
                <c:pt idx="32132">
                  <c:v>1.0068416595458984E-3</c:v>
                </c:pt>
                <c:pt idx="32133">
                  <c:v>1.007080078125E-3</c:v>
                </c:pt>
                <c:pt idx="32134">
                  <c:v>1.007080078125E-3</c:v>
                </c:pt>
                <c:pt idx="32135">
                  <c:v>1.0068416595458984E-3</c:v>
                </c:pt>
                <c:pt idx="32136">
                  <c:v>1.007080078125E-3</c:v>
                </c:pt>
                <c:pt idx="32137">
                  <c:v>1.007080078125E-3</c:v>
                </c:pt>
                <c:pt idx="32138">
                  <c:v>1.0068416595458984E-3</c:v>
                </c:pt>
                <c:pt idx="32139">
                  <c:v>1.007080078125E-3</c:v>
                </c:pt>
                <c:pt idx="32140">
                  <c:v>1.0080337524414063E-3</c:v>
                </c:pt>
                <c:pt idx="32141">
                  <c:v>1.0068416595458984E-3</c:v>
                </c:pt>
                <c:pt idx="32142">
                  <c:v>1.007080078125E-3</c:v>
                </c:pt>
                <c:pt idx="32143">
                  <c:v>1.007080078125E-3</c:v>
                </c:pt>
                <c:pt idx="32144">
                  <c:v>1.0068416595458984E-3</c:v>
                </c:pt>
                <c:pt idx="32145">
                  <c:v>1.007080078125E-3</c:v>
                </c:pt>
                <c:pt idx="32146">
                  <c:v>1.007080078125E-3</c:v>
                </c:pt>
                <c:pt idx="32147">
                  <c:v>1.0068416595458984E-3</c:v>
                </c:pt>
                <c:pt idx="32148">
                  <c:v>1.007080078125E-3</c:v>
                </c:pt>
                <c:pt idx="32149">
                  <c:v>5.0361156463623047E-3</c:v>
                </c:pt>
                <c:pt idx="32150">
                  <c:v>1.0068416595458984E-3</c:v>
                </c:pt>
                <c:pt idx="32151">
                  <c:v>1.007080078125E-3</c:v>
                </c:pt>
                <c:pt idx="32152">
                  <c:v>1.007080078125E-3</c:v>
                </c:pt>
                <c:pt idx="32153">
                  <c:v>1.0068416595458984E-3</c:v>
                </c:pt>
                <c:pt idx="32154">
                  <c:v>1.007080078125E-3</c:v>
                </c:pt>
                <c:pt idx="32155">
                  <c:v>1.007080078125E-3</c:v>
                </c:pt>
                <c:pt idx="32156">
                  <c:v>1.0068416595458984E-3</c:v>
                </c:pt>
                <c:pt idx="32157">
                  <c:v>1.007080078125E-3</c:v>
                </c:pt>
                <c:pt idx="32158">
                  <c:v>1.007080078125E-3</c:v>
                </c:pt>
                <c:pt idx="32159">
                  <c:v>1.0068416595458984E-3</c:v>
                </c:pt>
                <c:pt idx="32160">
                  <c:v>1.007080078125E-3</c:v>
                </c:pt>
                <c:pt idx="32161">
                  <c:v>1.0080337524414063E-3</c:v>
                </c:pt>
                <c:pt idx="32162">
                  <c:v>1.0068416595458984E-3</c:v>
                </c:pt>
                <c:pt idx="32163">
                  <c:v>1.007080078125E-3</c:v>
                </c:pt>
                <c:pt idx="32164">
                  <c:v>1.007080078125E-3</c:v>
                </c:pt>
                <c:pt idx="32165">
                  <c:v>1.0068416595458984E-3</c:v>
                </c:pt>
                <c:pt idx="32166">
                  <c:v>1.007080078125E-3</c:v>
                </c:pt>
                <c:pt idx="32167">
                  <c:v>1.007080078125E-3</c:v>
                </c:pt>
                <c:pt idx="32168">
                  <c:v>1.0068416595458984E-3</c:v>
                </c:pt>
                <c:pt idx="32169">
                  <c:v>1.007080078125E-3</c:v>
                </c:pt>
                <c:pt idx="32170">
                  <c:v>1.007080078125E-3</c:v>
                </c:pt>
                <c:pt idx="32171">
                  <c:v>1.0068416595458984E-3</c:v>
                </c:pt>
                <c:pt idx="32172">
                  <c:v>3.0221939086914063E-3</c:v>
                </c:pt>
                <c:pt idx="32173">
                  <c:v>1.0068416595458984E-3</c:v>
                </c:pt>
                <c:pt idx="32174">
                  <c:v>1.007080078125E-3</c:v>
                </c:pt>
                <c:pt idx="32175">
                  <c:v>1.007080078125E-3</c:v>
                </c:pt>
                <c:pt idx="32176">
                  <c:v>1.0068416595458984E-3</c:v>
                </c:pt>
                <c:pt idx="32177">
                  <c:v>1.007080078125E-3</c:v>
                </c:pt>
                <c:pt idx="32178">
                  <c:v>1.007080078125E-3</c:v>
                </c:pt>
                <c:pt idx="32179">
                  <c:v>1.0068416595458984E-3</c:v>
                </c:pt>
                <c:pt idx="32180">
                  <c:v>1.007080078125E-3</c:v>
                </c:pt>
                <c:pt idx="32181">
                  <c:v>1.007080078125E-3</c:v>
                </c:pt>
                <c:pt idx="32182">
                  <c:v>1.0068416595458984E-3</c:v>
                </c:pt>
                <c:pt idx="32183">
                  <c:v>1.007080078125E-3</c:v>
                </c:pt>
                <c:pt idx="32184">
                  <c:v>1.0080337524414063E-3</c:v>
                </c:pt>
                <c:pt idx="32185">
                  <c:v>1.0068416595458984E-3</c:v>
                </c:pt>
                <c:pt idx="32186">
                  <c:v>1.007080078125E-3</c:v>
                </c:pt>
                <c:pt idx="32187">
                  <c:v>1.007080078125E-3</c:v>
                </c:pt>
                <c:pt idx="32188">
                  <c:v>1.0068416595458984E-3</c:v>
                </c:pt>
                <c:pt idx="32189">
                  <c:v>1.007080078125E-3</c:v>
                </c:pt>
                <c:pt idx="32190">
                  <c:v>1.007080078125E-3</c:v>
                </c:pt>
                <c:pt idx="32191">
                  <c:v>1.0068416595458984E-3</c:v>
                </c:pt>
                <c:pt idx="32192">
                  <c:v>1.007080078125E-3</c:v>
                </c:pt>
                <c:pt idx="32193">
                  <c:v>1.007080078125E-3</c:v>
                </c:pt>
                <c:pt idx="32194">
                  <c:v>1.0068416595458984E-3</c:v>
                </c:pt>
                <c:pt idx="32195">
                  <c:v>1.007080078125E-3</c:v>
                </c:pt>
                <c:pt idx="32196">
                  <c:v>1.0080337524414063E-3</c:v>
                </c:pt>
                <c:pt idx="32197">
                  <c:v>1.007080078125E-3</c:v>
                </c:pt>
                <c:pt idx="32198">
                  <c:v>1.0068416595458984E-3</c:v>
                </c:pt>
                <c:pt idx="32199">
                  <c:v>1.007080078125E-3</c:v>
                </c:pt>
                <c:pt idx="32200">
                  <c:v>1.007080078125E-3</c:v>
                </c:pt>
                <c:pt idx="32201">
                  <c:v>1.0068416595458984E-3</c:v>
                </c:pt>
                <c:pt idx="32202">
                  <c:v>1.007080078125E-3</c:v>
                </c:pt>
                <c:pt idx="32203">
                  <c:v>1.007080078125E-3</c:v>
                </c:pt>
                <c:pt idx="32204">
                  <c:v>1.0068416595458984E-3</c:v>
                </c:pt>
                <c:pt idx="32205">
                  <c:v>1.007080078125E-3</c:v>
                </c:pt>
                <c:pt idx="32206">
                  <c:v>1.007080078125E-3</c:v>
                </c:pt>
                <c:pt idx="32207">
                  <c:v>1.0068416595458984E-3</c:v>
                </c:pt>
                <c:pt idx="32208">
                  <c:v>1.007080078125E-3</c:v>
                </c:pt>
                <c:pt idx="32209">
                  <c:v>1.0080337524414063E-3</c:v>
                </c:pt>
                <c:pt idx="32210">
                  <c:v>1.0068416595458984E-3</c:v>
                </c:pt>
                <c:pt idx="32211">
                  <c:v>1.007080078125E-3</c:v>
                </c:pt>
                <c:pt idx="32212">
                  <c:v>1.007080078125E-3</c:v>
                </c:pt>
                <c:pt idx="32213">
                  <c:v>1.0068416595458984E-3</c:v>
                </c:pt>
                <c:pt idx="32214">
                  <c:v>1.007080078125E-3</c:v>
                </c:pt>
                <c:pt idx="32215">
                  <c:v>1.007080078125E-3</c:v>
                </c:pt>
                <c:pt idx="32216">
                  <c:v>1.0068416595458984E-3</c:v>
                </c:pt>
                <c:pt idx="32217">
                  <c:v>1.007080078125E-3</c:v>
                </c:pt>
                <c:pt idx="32218">
                  <c:v>1.007080078125E-3</c:v>
                </c:pt>
                <c:pt idx="32219">
                  <c:v>1.0068416595458984E-3</c:v>
                </c:pt>
                <c:pt idx="32220">
                  <c:v>1.007080078125E-3</c:v>
                </c:pt>
                <c:pt idx="32221">
                  <c:v>1.0080337524414063E-3</c:v>
                </c:pt>
                <c:pt idx="32222">
                  <c:v>1.007080078125E-3</c:v>
                </c:pt>
                <c:pt idx="32223">
                  <c:v>1.0068416595458984E-3</c:v>
                </c:pt>
                <c:pt idx="32224">
                  <c:v>1.007080078125E-3</c:v>
                </c:pt>
                <c:pt idx="32225">
                  <c:v>1.007080078125E-3</c:v>
                </c:pt>
                <c:pt idx="32226">
                  <c:v>1.0068416595458984E-3</c:v>
                </c:pt>
                <c:pt idx="32227">
                  <c:v>1.007080078125E-3</c:v>
                </c:pt>
                <c:pt idx="32228">
                  <c:v>1.007080078125E-3</c:v>
                </c:pt>
                <c:pt idx="32229">
                  <c:v>1.0068416595458984E-3</c:v>
                </c:pt>
                <c:pt idx="32230">
                  <c:v>1.007080078125E-3</c:v>
                </c:pt>
                <c:pt idx="32231">
                  <c:v>1.007080078125E-3</c:v>
                </c:pt>
                <c:pt idx="32232">
                  <c:v>1.0068416595458984E-3</c:v>
                </c:pt>
                <c:pt idx="32233">
                  <c:v>1.007080078125E-3</c:v>
                </c:pt>
                <c:pt idx="32234">
                  <c:v>1.0080337524414063E-3</c:v>
                </c:pt>
                <c:pt idx="32235">
                  <c:v>1.0068416595458984E-3</c:v>
                </c:pt>
                <c:pt idx="32236">
                  <c:v>1.007080078125E-3</c:v>
                </c:pt>
                <c:pt idx="32237">
                  <c:v>1.007080078125E-3</c:v>
                </c:pt>
                <c:pt idx="32238">
                  <c:v>1.0068416595458984E-3</c:v>
                </c:pt>
                <c:pt idx="32239">
                  <c:v>1.007080078125E-3</c:v>
                </c:pt>
                <c:pt idx="32240">
                  <c:v>1.007080078125E-3</c:v>
                </c:pt>
                <c:pt idx="32241">
                  <c:v>1.0068416595458984E-3</c:v>
                </c:pt>
                <c:pt idx="32242">
                  <c:v>1.007080078125E-3</c:v>
                </c:pt>
                <c:pt idx="32243">
                  <c:v>1.007080078125E-3</c:v>
                </c:pt>
                <c:pt idx="32244">
                  <c:v>1.0068416595458984E-3</c:v>
                </c:pt>
                <c:pt idx="32245">
                  <c:v>1.007080078125E-3</c:v>
                </c:pt>
                <c:pt idx="32246">
                  <c:v>1.0080337524414063E-3</c:v>
                </c:pt>
                <c:pt idx="32247">
                  <c:v>1.007080078125E-3</c:v>
                </c:pt>
                <c:pt idx="32248">
                  <c:v>1.0068416595458984E-3</c:v>
                </c:pt>
                <c:pt idx="32249">
                  <c:v>1.007080078125E-3</c:v>
                </c:pt>
                <c:pt idx="32250">
                  <c:v>1.007080078125E-3</c:v>
                </c:pt>
                <c:pt idx="32251">
                  <c:v>1.0068416595458984E-3</c:v>
                </c:pt>
                <c:pt idx="32252">
                  <c:v>1.007080078125E-3</c:v>
                </c:pt>
                <c:pt idx="32253">
                  <c:v>1.007080078125E-3</c:v>
                </c:pt>
                <c:pt idx="32254">
                  <c:v>1.0068416595458984E-3</c:v>
                </c:pt>
                <c:pt idx="32255">
                  <c:v>1.007080078125E-3</c:v>
                </c:pt>
                <c:pt idx="32256">
                  <c:v>1.007080078125E-3</c:v>
                </c:pt>
                <c:pt idx="32257">
                  <c:v>1.0068416595458984E-3</c:v>
                </c:pt>
                <c:pt idx="32258">
                  <c:v>1.007080078125E-3</c:v>
                </c:pt>
                <c:pt idx="32259">
                  <c:v>1.0080337524414063E-3</c:v>
                </c:pt>
                <c:pt idx="32260">
                  <c:v>1.0068416595458984E-3</c:v>
                </c:pt>
                <c:pt idx="32261">
                  <c:v>1.007080078125E-3</c:v>
                </c:pt>
                <c:pt idx="32262">
                  <c:v>1.007080078125E-3</c:v>
                </c:pt>
                <c:pt idx="32263">
                  <c:v>1.0068416595458984E-3</c:v>
                </c:pt>
                <c:pt idx="32264">
                  <c:v>1.007080078125E-3</c:v>
                </c:pt>
                <c:pt idx="32265">
                  <c:v>1.007080078125E-3</c:v>
                </c:pt>
                <c:pt idx="32266">
                  <c:v>1.0068416595458984E-3</c:v>
                </c:pt>
                <c:pt idx="32267">
                  <c:v>1.007080078125E-3</c:v>
                </c:pt>
                <c:pt idx="32268">
                  <c:v>1.007080078125E-3</c:v>
                </c:pt>
                <c:pt idx="32269">
                  <c:v>1.0068416595458984E-3</c:v>
                </c:pt>
                <c:pt idx="32270">
                  <c:v>1.007080078125E-3</c:v>
                </c:pt>
                <c:pt idx="32271">
                  <c:v>1.0080337524414063E-3</c:v>
                </c:pt>
                <c:pt idx="32272">
                  <c:v>1.007080078125E-3</c:v>
                </c:pt>
                <c:pt idx="32273">
                  <c:v>1.0068416595458984E-3</c:v>
                </c:pt>
                <c:pt idx="32274">
                  <c:v>1.007080078125E-3</c:v>
                </c:pt>
                <c:pt idx="32275">
                  <c:v>1.007080078125E-3</c:v>
                </c:pt>
                <c:pt idx="32276">
                  <c:v>1.0068416595458984E-3</c:v>
                </c:pt>
                <c:pt idx="32277">
                  <c:v>1.007080078125E-3</c:v>
                </c:pt>
                <c:pt idx="32278">
                  <c:v>1.007080078125E-3</c:v>
                </c:pt>
                <c:pt idx="32279">
                  <c:v>1.0068416595458984E-3</c:v>
                </c:pt>
                <c:pt idx="32280">
                  <c:v>1.007080078125E-3</c:v>
                </c:pt>
                <c:pt idx="32281">
                  <c:v>1.007080078125E-3</c:v>
                </c:pt>
                <c:pt idx="32282">
                  <c:v>1.0068416595458984E-3</c:v>
                </c:pt>
                <c:pt idx="32283">
                  <c:v>1.007080078125E-3</c:v>
                </c:pt>
                <c:pt idx="32284">
                  <c:v>1.0080337524414063E-3</c:v>
                </c:pt>
                <c:pt idx="32285">
                  <c:v>1.0068416595458984E-3</c:v>
                </c:pt>
                <c:pt idx="32286">
                  <c:v>1.007080078125E-3</c:v>
                </c:pt>
                <c:pt idx="32287">
                  <c:v>1.007080078125E-3</c:v>
                </c:pt>
                <c:pt idx="32288">
                  <c:v>1.0068416595458984E-3</c:v>
                </c:pt>
                <c:pt idx="32289">
                  <c:v>1.007080078125E-3</c:v>
                </c:pt>
                <c:pt idx="32290">
                  <c:v>1.007080078125E-3</c:v>
                </c:pt>
                <c:pt idx="32291">
                  <c:v>1.0068416595458984E-3</c:v>
                </c:pt>
                <c:pt idx="32292">
                  <c:v>1.007080078125E-3</c:v>
                </c:pt>
                <c:pt idx="32293">
                  <c:v>1.007080078125E-3</c:v>
                </c:pt>
                <c:pt idx="32294">
                  <c:v>1.0068416595458984E-3</c:v>
                </c:pt>
                <c:pt idx="32295">
                  <c:v>1.007080078125E-3</c:v>
                </c:pt>
                <c:pt idx="32296">
                  <c:v>1.0080337524414063E-3</c:v>
                </c:pt>
                <c:pt idx="32297">
                  <c:v>1.007080078125E-3</c:v>
                </c:pt>
                <c:pt idx="32298">
                  <c:v>1.0068416595458984E-3</c:v>
                </c:pt>
                <c:pt idx="32299">
                  <c:v>1.007080078125E-3</c:v>
                </c:pt>
                <c:pt idx="32300">
                  <c:v>1.007080078125E-3</c:v>
                </c:pt>
                <c:pt idx="32301">
                  <c:v>1.0068416595458984E-3</c:v>
                </c:pt>
                <c:pt idx="32302">
                  <c:v>1.007080078125E-3</c:v>
                </c:pt>
                <c:pt idx="32303">
                  <c:v>1.007080078125E-3</c:v>
                </c:pt>
                <c:pt idx="32304">
                  <c:v>1.0068416595458984E-3</c:v>
                </c:pt>
                <c:pt idx="32305">
                  <c:v>1.007080078125E-3</c:v>
                </c:pt>
                <c:pt idx="32306">
                  <c:v>1.007080078125E-3</c:v>
                </c:pt>
                <c:pt idx="32307">
                  <c:v>1.0068416595458984E-3</c:v>
                </c:pt>
                <c:pt idx="32308">
                  <c:v>1.007080078125E-3</c:v>
                </c:pt>
                <c:pt idx="32309">
                  <c:v>1.0080337524414063E-3</c:v>
                </c:pt>
                <c:pt idx="32310">
                  <c:v>1.0068416595458984E-3</c:v>
                </c:pt>
                <c:pt idx="32311">
                  <c:v>1.007080078125E-3</c:v>
                </c:pt>
                <c:pt idx="32312">
                  <c:v>1.007080078125E-3</c:v>
                </c:pt>
                <c:pt idx="32313">
                  <c:v>1.0068416595458984E-3</c:v>
                </c:pt>
                <c:pt idx="32314">
                  <c:v>1.007080078125E-3</c:v>
                </c:pt>
                <c:pt idx="32315">
                  <c:v>1.007080078125E-3</c:v>
                </c:pt>
                <c:pt idx="32316">
                  <c:v>1.0068416595458984E-3</c:v>
                </c:pt>
                <c:pt idx="32317">
                  <c:v>1.007080078125E-3</c:v>
                </c:pt>
                <c:pt idx="32318">
                  <c:v>1.007080078125E-3</c:v>
                </c:pt>
                <c:pt idx="32319">
                  <c:v>1.0068416595458984E-3</c:v>
                </c:pt>
                <c:pt idx="32320">
                  <c:v>1.007080078125E-3</c:v>
                </c:pt>
                <c:pt idx="32321">
                  <c:v>1.0080337524414063E-3</c:v>
                </c:pt>
                <c:pt idx="32322">
                  <c:v>1.007080078125E-3</c:v>
                </c:pt>
                <c:pt idx="32323">
                  <c:v>1.0068416595458984E-3</c:v>
                </c:pt>
                <c:pt idx="32324">
                  <c:v>1.007080078125E-3</c:v>
                </c:pt>
                <c:pt idx="32325">
                  <c:v>1.007080078125E-3</c:v>
                </c:pt>
                <c:pt idx="32326">
                  <c:v>1.0068416595458984E-3</c:v>
                </c:pt>
                <c:pt idx="32327">
                  <c:v>1.007080078125E-3</c:v>
                </c:pt>
                <c:pt idx="32328">
                  <c:v>1.007080078125E-3</c:v>
                </c:pt>
                <c:pt idx="32329">
                  <c:v>1.0068416595458984E-3</c:v>
                </c:pt>
                <c:pt idx="32330">
                  <c:v>1.007080078125E-3</c:v>
                </c:pt>
                <c:pt idx="32331">
                  <c:v>1.007080078125E-3</c:v>
                </c:pt>
                <c:pt idx="32332">
                  <c:v>1.0068416595458984E-3</c:v>
                </c:pt>
                <c:pt idx="32333">
                  <c:v>1.0080337524414063E-3</c:v>
                </c:pt>
                <c:pt idx="32334">
                  <c:v>1.007080078125E-3</c:v>
                </c:pt>
                <c:pt idx="32335">
                  <c:v>1.0068416595458984E-3</c:v>
                </c:pt>
                <c:pt idx="32336">
                  <c:v>1.007080078125E-3</c:v>
                </c:pt>
                <c:pt idx="32337">
                  <c:v>1.007080078125E-3</c:v>
                </c:pt>
                <c:pt idx="32338">
                  <c:v>1.0068416595458984E-3</c:v>
                </c:pt>
                <c:pt idx="32339">
                  <c:v>1.007080078125E-3</c:v>
                </c:pt>
                <c:pt idx="32340">
                  <c:v>1.007080078125E-3</c:v>
                </c:pt>
                <c:pt idx="32341">
                  <c:v>1.0068416595458984E-3</c:v>
                </c:pt>
                <c:pt idx="32342">
                  <c:v>1.007080078125E-3</c:v>
                </c:pt>
                <c:pt idx="32343">
                  <c:v>1.007080078125E-3</c:v>
                </c:pt>
                <c:pt idx="32344">
                  <c:v>1.0068416595458984E-3</c:v>
                </c:pt>
                <c:pt idx="32345">
                  <c:v>1.007080078125E-3</c:v>
                </c:pt>
                <c:pt idx="32346">
                  <c:v>1.0080337524414063E-3</c:v>
                </c:pt>
                <c:pt idx="32347">
                  <c:v>1.007080078125E-3</c:v>
                </c:pt>
                <c:pt idx="32348">
                  <c:v>1.0068416595458984E-3</c:v>
                </c:pt>
                <c:pt idx="32349">
                  <c:v>1.007080078125E-3</c:v>
                </c:pt>
                <c:pt idx="32350">
                  <c:v>1.007080078125E-3</c:v>
                </c:pt>
                <c:pt idx="32351">
                  <c:v>1.0068416595458984E-3</c:v>
                </c:pt>
                <c:pt idx="32352">
                  <c:v>1.007080078125E-3</c:v>
                </c:pt>
                <c:pt idx="32353">
                  <c:v>1.007080078125E-3</c:v>
                </c:pt>
                <c:pt idx="32354">
                  <c:v>1.0068416595458984E-3</c:v>
                </c:pt>
                <c:pt idx="32355">
                  <c:v>1.007080078125E-3</c:v>
                </c:pt>
                <c:pt idx="32356">
                  <c:v>1.007080078125E-3</c:v>
                </c:pt>
                <c:pt idx="32357">
                  <c:v>1.0068416595458984E-3</c:v>
                </c:pt>
                <c:pt idx="32358">
                  <c:v>1.0080337524414063E-3</c:v>
                </c:pt>
                <c:pt idx="32359">
                  <c:v>1.007080078125E-3</c:v>
                </c:pt>
                <c:pt idx="32360">
                  <c:v>1.0068416595458984E-3</c:v>
                </c:pt>
                <c:pt idx="32361">
                  <c:v>1.007080078125E-3</c:v>
                </c:pt>
                <c:pt idx="32362">
                  <c:v>1.007080078125E-3</c:v>
                </c:pt>
                <c:pt idx="32363">
                  <c:v>1.0068416595458984E-3</c:v>
                </c:pt>
                <c:pt idx="32364">
                  <c:v>1.007080078125E-3</c:v>
                </c:pt>
                <c:pt idx="32365">
                  <c:v>1.007080078125E-3</c:v>
                </c:pt>
                <c:pt idx="32366">
                  <c:v>1.0068416595458984E-3</c:v>
                </c:pt>
                <c:pt idx="32367">
                  <c:v>1.007080078125E-3</c:v>
                </c:pt>
                <c:pt idx="32368">
                  <c:v>1.007080078125E-3</c:v>
                </c:pt>
                <c:pt idx="32369">
                  <c:v>1.0068416595458984E-3</c:v>
                </c:pt>
                <c:pt idx="32370">
                  <c:v>1.007080078125E-3</c:v>
                </c:pt>
                <c:pt idx="32371">
                  <c:v>1.0080337524414063E-3</c:v>
                </c:pt>
                <c:pt idx="32372">
                  <c:v>1.007080078125E-3</c:v>
                </c:pt>
                <c:pt idx="32373">
                  <c:v>1.0068416595458984E-3</c:v>
                </c:pt>
                <c:pt idx="32374">
                  <c:v>1.007080078125E-3</c:v>
                </c:pt>
                <c:pt idx="32375">
                  <c:v>1.007080078125E-3</c:v>
                </c:pt>
                <c:pt idx="32376">
                  <c:v>1.0068416595458984E-3</c:v>
                </c:pt>
                <c:pt idx="32377">
                  <c:v>1.007080078125E-3</c:v>
                </c:pt>
                <c:pt idx="32378">
                  <c:v>1.007080078125E-3</c:v>
                </c:pt>
                <c:pt idx="32379">
                  <c:v>1.0068416595458984E-3</c:v>
                </c:pt>
                <c:pt idx="32380">
                  <c:v>1.007080078125E-3</c:v>
                </c:pt>
                <c:pt idx="32381">
                  <c:v>1.007080078125E-3</c:v>
                </c:pt>
                <c:pt idx="32382">
                  <c:v>1.0068416595458984E-3</c:v>
                </c:pt>
                <c:pt idx="32383">
                  <c:v>1.0080337524414063E-3</c:v>
                </c:pt>
                <c:pt idx="32384">
                  <c:v>1.007080078125E-3</c:v>
                </c:pt>
                <c:pt idx="32385">
                  <c:v>1.0068416595458984E-3</c:v>
                </c:pt>
                <c:pt idx="32386">
                  <c:v>1.007080078125E-3</c:v>
                </c:pt>
                <c:pt idx="32387">
                  <c:v>1.007080078125E-3</c:v>
                </c:pt>
                <c:pt idx="32388">
                  <c:v>1.0068416595458984E-3</c:v>
                </c:pt>
                <c:pt idx="32389">
                  <c:v>1.007080078125E-3</c:v>
                </c:pt>
                <c:pt idx="32390">
                  <c:v>1.007080078125E-3</c:v>
                </c:pt>
                <c:pt idx="32391">
                  <c:v>1.0068416595458984E-3</c:v>
                </c:pt>
                <c:pt idx="32392">
                  <c:v>1.007080078125E-3</c:v>
                </c:pt>
                <c:pt idx="32393">
                  <c:v>1.007080078125E-3</c:v>
                </c:pt>
                <c:pt idx="32394">
                  <c:v>1.0068416595458984E-3</c:v>
                </c:pt>
                <c:pt idx="32395">
                  <c:v>1.007080078125E-3</c:v>
                </c:pt>
                <c:pt idx="32396">
                  <c:v>1.0080337524414063E-3</c:v>
                </c:pt>
                <c:pt idx="32397">
                  <c:v>1.007080078125E-3</c:v>
                </c:pt>
                <c:pt idx="32398">
                  <c:v>1.0068416595458984E-3</c:v>
                </c:pt>
                <c:pt idx="32399">
                  <c:v>1.007080078125E-3</c:v>
                </c:pt>
                <c:pt idx="32400">
                  <c:v>1.007080078125E-3</c:v>
                </c:pt>
                <c:pt idx="32401">
                  <c:v>1.0068416595458984E-3</c:v>
                </c:pt>
                <c:pt idx="32402">
                  <c:v>1.007080078125E-3</c:v>
                </c:pt>
                <c:pt idx="32403">
                  <c:v>1.007080078125E-3</c:v>
                </c:pt>
                <c:pt idx="32404">
                  <c:v>1.0068416595458984E-3</c:v>
                </c:pt>
                <c:pt idx="32405">
                  <c:v>1.007080078125E-3</c:v>
                </c:pt>
                <c:pt idx="32406">
                  <c:v>1.007080078125E-3</c:v>
                </c:pt>
                <c:pt idx="32407">
                  <c:v>1.0068416595458984E-3</c:v>
                </c:pt>
                <c:pt idx="32408">
                  <c:v>1.0080337524414063E-3</c:v>
                </c:pt>
                <c:pt idx="32409">
                  <c:v>1.007080078125E-3</c:v>
                </c:pt>
                <c:pt idx="32410">
                  <c:v>1.0068416595458984E-3</c:v>
                </c:pt>
                <c:pt idx="32411">
                  <c:v>1.007080078125E-3</c:v>
                </c:pt>
                <c:pt idx="32412">
                  <c:v>1.007080078125E-3</c:v>
                </c:pt>
                <c:pt idx="32413">
                  <c:v>1.0068416595458984E-3</c:v>
                </c:pt>
                <c:pt idx="32414">
                  <c:v>6.0420036315917969E-3</c:v>
                </c:pt>
                <c:pt idx="32415">
                  <c:v>1.007080078125E-3</c:v>
                </c:pt>
                <c:pt idx="32416">
                  <c:v>1.0080337524414063E-3</c:v>
                </c:pt>
                <c:pt idx="32417">
                  <c:v>1.007080078125E-3</c:v>
                </c:pt>
                <c:pt idx="32418">
                  <c:v>1.0068416595458984E-3</c:v>
                </c:pt>
                <c:pt idx="32419">
                  <c:v>1.007080078125E-3</c:v>
                </c:pt>
                <c:pt idx="32420">
                  <c:v>1.007080078125E-3</c:v>
                </c:pt>
                <c:pt idx="32421">
                  <c:v>1.0068416595458984E-3</c:v>
                </c:pt>
                <c:pt idx="32422">
                  <c:v>1.007080078125E-3</c:v>
                </c:pt>
                <c:pt idx="32423">
                  <c:v>1.007080078125E-3</c:v>
                </c:pt>
                <c:pt idx="32424">
                  <c:v>1.0068416595458984E-3</c:v>
                </c:pt>
                <c:pt idx="32425">
                  <c:v>1.007080078125E-3</c:v>
                </c:pt>
                <c:pt idx="32426">
                  <c:v>1.007080078125E-3</c:v>
                </c:pt>
                <c:pt idx="32427">
                  <c:v>1.0068416595458984E-3</c:v>
                </c:pt>
                <c:pt idx="32428">
                  <c:v>1.0080337524414063E-3</c:v>
                </c:pt>
                <c:pt idx="32429">
                  <c:v>1.007080078125E-3</c:v>
                </c:pt>
                <c:pt idx="32430">
                  <c:v>1.0068416595458984E-3</c:v>
                </c:pt>
                <c:pt idx="32431">
                  <c:v>1.007080078125E-3</c:v>
                </c:pt>
                <c:pt idx="32432">
                  <c:v>1.007080078125E-3</c:v>
                </c:pt>
                <c:pt idx="32433">
                  <c:v>1.0068416595458984E-3</c:v>
                </c:pt>
                <c:pt idx="32434">
                  <c:v>1.007080078125E-3</c:v>
                </c:pt>
                <c:pt idx="32435">
                  <c:v>1.007080078125E-3</c:v>
                </c:pt>
                <c:pt idx="32436">
                  <c:v>1.0068416595458984E-3</c:v>
                </c:pt>
                <c:pt idx="32437">
                  <c:v>1.007080078125E-3</c:v>
                </c:pt>
                <c:pt idx="32438">
                  <c:v>1.007080078125E-3</c:v>
                </c:pt>
                <c:pt idx="32439">
                  <c:v>1.0068416595458984E-3</c:v>
                </c:pt>
                <c:pt idx="32440">
                  <c:v>1.007080078125E-3</c:v>
                </c:pt>
                <c:pt idx="32441">
                  <c:v>1.0080337524414063E-3</c:v>
                </c:pt>
                <c:pt idx="32442">
                  <c:v>1.007080078125E-3</c:v>
                </c:pt>
                <c:pt idx="32443">
                  <c:v>1.0068416595458984E-3</c:v>
                </c:pt>
                <c:pt idx="32444">
                  <c:v>1.007080078125E-3</c:v>
                </c:pt>
                <c:pt idx="32445">
                  <c:v>1.007080078125E-3</c:v>
                </c:pt>
                <c:pt idx="32446">
                  <c:v>1.0068416595458984E-3</c:v>
                </c:pt>
                <c:pt idx="32447">
                  <c:v>1.007080078125E-3</c:v>
                </c:pt>
                <c:pt idx="32448">
                  <c:v>1.007080078125E-3</c:v>
                </c:pt>
                <c:pt idx="32449">
                  <c:v>1.0068416595458984E-3</c:v>
                </c:pt>
                <c:pt idx="32450">
                  <c:v>1.007080078125E-3</c:v>
                </c:pt>
                <c:pt idx="32451">
                  <c:v>1.007080078125E-3</c:v>
                </c:pt>
                <c:pt idx="32452">
                  <c:v>1.0068416595458984E-3</c:v>
                </c:pt>
                <c:pt idx="32453">
                  <c:v>1.0080337524414063E-3</c:v>
                </c:pt>
                <c:pt idx="32454">
                  <c:v>1.007080078125E-3</c:v>
                </c:pt>
                <c:pt idx="32455">
                  <c:v>1.0068416595458984E-3</c:v>
                </c:pt>
                <c:pt idx="32456">
                  <c:v>1.007080078125E-3</c:v>
                </c:pt>
                <c:pt idx="32457">
                  <c:v>1.007080078125E-3</c:v>
                </c:pt>
                <c:pt idx="32458">
                  <c:v>1.0068416595458984E-3</c:v>
                </c:pt>
                <c:pt idx="32459">
                  <c:v>1.007080078125E-3</c:v>
                </c:pt>
                <c:pt idx="32460">
                  <c:v>1.007080078125E-3</c:v>
                </c:pt>
                <c:pt idx="32461">
                  <c:v>1.0068416595458984E-3</c:v>
                </c:pt>
                <c:pt idx="32462">
                  <c:v>1.007080078125E-3</c:v>
                </c:pt>
                <c:pt idx="32463">
                  <c:v>1.007080078125E-3</c:v>
                </c:pt>
                <c:pt idx="32464">
                  <c:v>1.0068416595458984E-3</c:v>
                </c:pt>
                <c:pt idx="32465">
                  <c:v>1.007080078125E-3</c:v>
                </c:pt>
                <c:pt idx="32466">
                  <c:v>1.0080337524414063E-3</c:v>
                </c:pt>
                <c:pt idx="32467">
                  <c:v>1.007080078125E-3</c:v>
                </c:pt>
                <c:pt idx="32468">
                  <c:v>1.0068416595458984E-3</c:v>
                </c:pt>
                <c:pt idx="32469">
                  <c:v>1.007080078125E-3</c:v>
                </c:pt>
                <c:pt idx="32470">
                  <c:v>1.007080078125E-3</c:v>
                </c:pt>
                <c:pt idx="32471">
                  <c:v>1.0068416595458984E-3</c:v>
                </c:pt>
                <c:pt idx="32472">
                  <c:v>1.007080078125E-3</c:v>
                </c:pt>
                <c:pt idx="32473">
                  <c:v>1.007080078125E-3</c:v>
                </c:pt>
                <c:pt idx="32474">
                  <c:v>1.0068416595458984E-3</c:v>
                </c:pt>
                <c:pt idx="32475">
                  <c:v>1.007080078125E-3</c:v>
                </c:pt>
                <c:pt idx="32476">
                  <c:v>1.007080078125E-3</c:v>
                </c:pt>
                <c:pt idx="32477">
                  <c:v>1.0068416595458984E-3</c:v>
                </c:pt>
                <c:pt idx="32478">
                  <c:v>1.0080337524414063E-3</c:v>
                </c:pt>
                <c:pt idx="32479">
                  <c:v>1.007080078125E-3</c:v>
                </c:pt>
                <c:pt idx="32480">
                  <c:v>1.0068416595458984E-3</c:v>
                </c:pt>
                <c:pt idx="32481">
                  <c:v>1.007080078125E-3</c:v>
                </c:pt>
                <c:pt idx="32482">
                  <c:v>1.007080078125E-3</c:v>
                </c:pt>
                <c:pt idx="32483">
                  <c:v>1.0068416595458984E-3</c:v>
                </c:pt>
                <c:pt idx="32484">
                  <c:v>1.007080078125E-3</c:v>
                </c:pt>
                <c:pt idx="32485">
                  <c:v>1.007080078125E-3</c:v>
                </c:pt>
                <c:pt idx="32486">
                  <c:v>1.0068416595458984E-3</c:v>
                </c:pt>
                <c:pt idx="32487">
                  <c:v>1.007080078125E-3</c:v>
                </c:pt>
                <c:pt idx="32488">
                  <c:v>1.007080078125E-3</c:v>
                </c:pt>
                <c:pt idx="32489">
                  <c:v>1.0068416595458984E-3</c:v>
                </c:pt>
                <c:pt idx="32490">
                  <c:v>1.007080078125E-3</c:v>
                </c:pt>
                <c:pt idx="32491">
                  <c:v>1.0080337524414063E-3</c:v>
                </c:pt>
                <c:pt idx="32492">
                  <c:v>1.007080078125E-3</c:v>
                </c:pt>
                <c:pt idx="32493">
                  <c:v>1.0068416595458984E-3</c:v>
                </c:pt>
                <c:pt idx="32494">
                  <c:v>1.007080078125E-3</c:v>
                </c:pt>
                <c:pt idx="32495">
                  <c:v>1.007080078125E-3</c:v>
                </c:pt>
                <c:pt idx="32496">
                  <c:v>1.0068416595458984E-3</c:v>
                </c:pt>
                <c:pt idx="32497">
                  <c:v>1.007080078125E-3</c:v>
                </c:pt>
                <c:pt idx="32498">
                  <c:v>1.007080078125E-3</c:v>
                </c:pt>
                <c:pt idx="32499">
                  <c:v>1.0068416595458984E-3</c:v>
                </c:pt>
                <c:pt idx="32500">
                  <c:v>1.007080078125E-3</c:v>
                </c:pt>
                <c:pt idx="32501">
                  <c:v>1.007080078125E-3</c:v>
                </c:pt>
                <c:pt idx="32502">
                  <c:v>1.0068416595458984E-3</c:v>
                </c:pt>
                <c:pt idx="32503">
                  <c:v>1.0080337524414063E-3</c:v>
                </c:pt>
                <c:pt idx="32504">
                  <c:v>1.007080078125E-3</c:v>
                </c:pt>
                <c:pt idx="32505">
                  <c:v>1.0068416595458984E-3</c:v>
                </c:pt>
                <c:pt idx="32506">
                  <c:v>1.007080078125E-3</c:v>
                </c:pt>
                <c:pt idx="32507">
                  <c:v>1.007080078125E-3</c:v>
                </c:pt>
                <c:pt idx="32508">
                  <c:v>1.0068416595458984E-3</c:v>
                </c:pt>
                <c:pt idx="32509">
                  <c:v>1.007080078125E-3</c:v>
                </c:pt>
                <c:pt idx="32510">
                  <c:v>1.007080078125E-3</c:v>
                </c:pt>
                <c:pt idx="32511">
                  <c:v>1.0068416595458984E-3</c:v>
                </c:pt>
                <c:pt idx="32512">
                  <c:v>1.007080078125E-3</c:v>
                </c:pt>
                <c:pt idx="32513">
                  <c:v>1.007080078125E-3</c:v>
                </c:pt>
                <c:pt idx="32514">
                  <c:v>1.0068416595458984E-3</c:v>
                </c:pt>
                <c:pt idx="32515">
                  <c:v>1.007080078125E-3</c:v>
                </c:pt>
                <c:pt idx="32516">
                  <c:v>1.0080337524414063E-3</c:v>
                </c:pt>
                <c:pt idx="32517">
                  <c:v>1.007080078125E-3</c:v>
                </c:pt>
                <c:pt idx="32518">
                  <c:v>1.0068416595458984E-3</c:v>
                </c:pt>
                <c:pt idx="32519">
                  <c:v>1.007080078125E-3</c:v>
                </c:pt>
                <c:pt idx="32520">
                  <c:v>1.007080078125E-3</c:v>
                </c:pt>
                <c:pt idx="32521">
                  <c:v>1.0068416595458984E-3</c:v>
                </c:pt>
                <c:pt idx="32522">
                  <c:v>1.007080078125E-3</c:v>
                </c:pt>
                <c:pt idx="32523">
                  <c:v>1.007080078125E-3</c:v>
                </c:pt>
                <c:pt idx="32524">
                  <c:v>1.0068416595458984E-3</c:v>
                </c:pt>
                <c:pt idx="32525">
                  <c:v>1.007080078125E-3</c:v>
                </c:pt>
                <c:pt idx="32526">
                  <c:v>1.007080078125E-3</c:v>
                </c:pt>
                <c:pt idx="32527">
                  <c:v>1.0068416595458984E-3</c:v>
                </c:pt>
                <c:pt idx="32528">
                  <c:v>1.0080337524414063E-3</c:v>
                </c:pt>
                <c:pt idx="32529">
                  <c:v>1.007080078125E-3</c:v>
                </c:pt>
                <c:pt idx="32530">
                  <c:v>1.0068416595458984E-3</c:v>
                </c:pt>
                <c:pt idx="32531">
                  <c:v>1.007080078125E-3</c:v>
                </c:pt>
                <c:pt idx="32532">
                  <c:v>1.007080078125E-3</c:v>
                </c:pt>
                <c:pt idx="32533">
                  <c:v>1.0068416595458984E-3</c:v>
                </c:pt>
                <c:pt idx="32534">
                  <c:v>1.007080078125E-3</c:v>
                </c:pt>
                <c:pt idx="32535">
                  <c:v>1.007080078125E-3</c:v>
                </c:pt>
                <c:pt idx="32536">
                  <c:v>1.0068416595458984E-3</c:v>
                </c:pt>
                <c:pt idx="32537">
                  <c:v>1.007080078125E-3</c:v>
                </c:pt>
                <c:pt idx="32538">
                  <c:v>1.007080078125E-3</c:v>
                </c:pt>
                <c:pt idx="32539">
                  <c:v>1.0068416595458984E-3</c:v>
                </c:pt>
                <c:pt idx="32540">
                  <c:v>1.007080078125E-3</c:v>
                </c:pt>
                <c:pt idx="32541">
                  <c:v>1.0080337524414063E-3</c:v>
                </c:pt>
                <c:pt idx="32542">
                  <c:v>1.007080078125E-3</c:v>
                </c:pt>
                <c:pt idx="32543">
                  <c:v>1.0068416595458984E-3</c:v>
                </c:pt>
                <c:pt idx="32544">
                  <c:v>1.007080078125E-3</c:v>
                </c:pt>
                <c:pt idx="32545">
                  <c:v>1.007080078125E-3</c:v>
                </c:pt>
                <c:pt idx="32546">
                  <c:v>1.0068416595458984E-3</c:v>
                </c:pt>
                <c:pt idx="32547">
                  <c:v>1.007080078125E-3</c:v>
                </c:pt>
                <c:pt idx="32548">
                  <c:v>1.007080078125E-3</c:v>
                </c:pt>
                <c:pt idx="32549">
                  <c:v>1.0068416595458984E-3</c:v>
                </c:pt>
                <c:pt idx="32550">
                  <c:v>1.007080078125E-3</c:v>
                </c:pt>
                <c:pt idx="32551">
                  <c:v>1.0068416595458984E-3</c:v>
                </c:pt>
                <c:pt idx="32552">
                  <c:v>1.007080078125E-3</c:v>
                </c:pt>
                <c:pt idx="32553">
                  <c:v>1.0080337524414063E-3</c:v>
                </c:pt>
                <c:pt idx="32554">
                  <c:v>1.007080078125E-3</c:v>
                </c:pt>
                <c:pt idx="32555">
                  <c:v>1.0068416595458984E-3</c:v>
                </c:pt>
                <c:pt idx="32556">
                  <c:v>1.007080078125E-3</c:v>
                </c:pt>
                <c:pt idx="32557">
                  <c:v>1.007080078125E-3</c:v>
                </c:pt>
                <c:pt idx="32558">
                  <c:v>1.0068416595458984E-3</c:v>
                </c:pt>
                <c:pt idx="32559">
                  <c:v>1.007080078125E-3</c:v>
                </c:pt>
                <c:pt idx="32560">
                  <c:v>1.007080078125E-3</c:v>
                </c:pt>
                <c:pt idx="32561">
                  <c:v>1.0068416595458984E-3</c:v>
                </c:pt>
                <c:pt idx="32562">
                  <c:v>1.007080078125E-3</c:v>
                </c:pt>
                <c:pt idx="32563">
                  <c:v>1.007080078125E-3</c:v>
                </c:pt>
                <c:pt idx="32564">
                  <c:v>1.0068416595458984E-3</c:v>
                </c:pt>
                <c:pt idx="32565">
                  <c:v>1.007080078125E-3</c:v>
                </c:pt>
                <c:pt idx="32566">
                  <c:v>1.0080337524414063E-3</c:v>
                </c:pt>
                <c:pt idx="32567">
                  <c:v>1.007080078125E-3</c:v>
                </c:pt>
                <c:pt idx="32568">
                  <c:v>1.0068416595458984E-3</c:v>
                </c:pt>
                <c:pt idx="32569">
                  <c:v>1.007080078125E-3</c:v>
                </c:pt>
                <c:pt idx="32570">
                  <c:v>1.007080078125E-3</c:v>
                </c:pt>
                <c:pt idx="32571">
                  <c:v>1.0068416595458984E-3</c:v>
                </c:pt>
                <c:pt idx="32572">
                  <c:v>1.007080078125E-3</c:v>
                </c:pt>
                <c:pt idx="32573">
                  <c:v>1.0068416595458984E-3</c:v>
                </c:pt>
                <c:pt idx="32574">
                  <c:v>1.007080078125E-3</c:v>
                </c:pt>
                <c:pt idx="32575">
                  <c:v>1.007080078125E-3</c:v>
                </c:pt>
                <c:pt idx="32576">
                  <c:v>1.0068416595458984E-3</c:v>
                </c:pt>
                <c:pt idx="32577">
                  <c:v>1.007080078125E-3</c:v>
                </c:pt>
                <c:pt idx="32578">
                  <c:v>1.0080337524414063E-3</c:v>
                </c:pt>
                <c:pt idx="32579">
                  <c:v>1.007080078125E-3</c:v>
                </c:pt>
                <c:pt idx="32580">
                  <c:v>1.0068416595458984E-3</c:v>
                </c:pt>
                <c:pt idx="32581">
                  <c:v>1.007080078125E-3</c:v>
                </c:pt>
                <c:pt idx="32582">
                  <c:v>1.007080078125E-3</c:v>
                </c:pt>
                <c:pt idx="32583">
                  <c:v>1.0068416595458984E-3</c:v>
                </c:pt>
                <c:pt idx="32584">
                  <c:v>1.007080078125E-3</c:v>
                </c:pt>
                <c:pt idx="32585">
                  <c:v>1.007080078125E-3</c:v>
                </c:pt>
                <c:pt idx="32586">
                  <c:v>1.0068416595458984E-3</c:v>
                </c:pt>
                <c:pt idx="32587">
                  <c:v>1.007080078125E-3</c:v>
                </c:pt>
                <c:pt idx="32588">
                  <c:v>1.007080078125E-3</c:v>
                </c:pt>
                <c:pt idx="32589">
                  <c:v>1.0068416595458984E-3</c:v>
                </c:pt>
                <c:pt idx="32590">
                  <c:v>1.007080078125E-3</c:v>
                </c:pt>
                <c:pt idx="32591">
                  <c:v>1.0080337524414063E-3</c:v>
                </c:pt>
                <c:pt idx="32592">
                  <c:v>1.007080078125E-3</c:v>
                </c:pt>
                <c:pt idx="32593">
                  <c:v>1.0068416595458984E-3</c:v>
                </c:pt>
                <c:pt idx="32594">
                  <c:v>1.007080078125E-3</c:v>
                </c:pt>
                <c:pt idx="32595">
                  <c:v>1.0068416595458984E-3</c:v>
                </c:pt>
                <c:pt idx="32596">
                  <c:v>1.007080078125E-3</c:v>
                </c:pt>
                <c:pt idx="32597">
                  <c:v>1.007080078125E-3</c:v>
                </c:pt>
                <c:pt idx="32598">
                  <c:v>1.0068416595458984E-3</c:v>
                </c:pt>
                <c:pt idx="32599">
                  <c:v>1.007080078125E-3</c:v>
                </c:pt>
                <c:pt idx="32600">
                  <c:v>1.007080078125E-3</c:v>
                </c:pt>
                <c:pt idx="32601">
                  <c:v>1.0068416595458984E-3</c:v>
                </c:pt>
                <c:pt idx="32602">
                  <c:v>1.007080078125E-3</c:v>
                </c:pt>
                <c:pt idx="32603">
                  <c:v>1.0080337524414063E-3</c:v>
                </c:pt>
                <c:pt idx="32604">
                  <c:v>1.007080078125E-3</c:v>
                </c:pt>
                <c:pt idx="32605">
                  <c:v>1.0068416595458984E-3</c:v>
                </c:pt>
                <c:pt idx="32606">
                  <c:v>1.007080078125E-3</c:v>
                </c:pt>
                <c:pt idx="32607">
                  <c:v>1.007080078125E-3</c:v>
                </c:pt>
                <c:pt idx="32608">
                  <c:v>1.0068416595458984E-3</c:v>
                </c:pt>
                <c:pt idx="32609">
                  <c:v>1.007080078125E-3</c:v>
                </c:pt>
                <c:pt idx="32610">
                  <c:v>1.007080078125E-3</c:v>
                </c:pt>
                <c:pt idx="32611">
                  <c:v>1.0068416595458984E-3</c:v>
                </c:pt>
                <c:pt idx="32612">
                  <c:v>1.007080078125E-3</c:v>
                </c:pt>
                <c:pt idx="32613">
                  <c:v>1.007080078125E-3</c:v>
                </c:pt>
                <c:pt idx="32614">
                  <c:v>1.0068416595458984E-3</c:v>
                </c:pt>
                <c:pt idx="32615">
                  <c:v>1.007080078125E-3</c:v>
                </c:pt>
                <c:pt idx="32616">
                  <c:v>1.0080337524414063E-3</c:v>
                </c:pt>
                <c:pt idx="32617">
                  <c:v>1.0068416595458984E-3</c:v>
                </c:pt>
                <c:pt idx="32618">
                  <c:v>1.007080078125E-3</c:v>
                </c:pt>
                <c:pt idx="32619">
                  <c:v>1.007080078125E-3</c:v>
                </c:pt>
                <c:pt idx="32620">
                  <c:v>1.0068416595458984E-3</c:v>
                </c:pt>
                <c:pt idx="32621">
                  <c:v>1.007080078125E-3</c:v>
                </c:pt>
                <c:pt idx="32622">
                  <c:v>1.007080078125E-3</c:v>
                </c:pt>
                <c:pt idx="32623">
                  <c:v>1.0068416595458984E-3</c:v>
                </c:pt>
                <c:pt idx="32624">
                  <c:v>1.007080078125E-3</c:v>
                </c:pt>
                <c:pt idx="32625">
                  <c:v>1.007080078125E-3</c:v>
                </c:pt>
                <c:pt idx="32626">
                  <c:v>1.0068416595458984E-3</c:v>
                </c:pt>
                <c:pt idx="32627">
                  <c:v>1.007080078125E-3</c:v>
                </c:pt>
                <c:pt idx="32628">
                  <c:v>1.0080337524414063E-3</c:v>
                </c:pt>
                <c:pt idx="32629">
                  <c:v>1.007080078125E-3</c:v>
                </c:pt>
                <c:pt idx="32630">
                  <c:v>1.0068416595458984E-3</c:v>
                </c:pt>
                <c:pt idx="32631">
                  <c:v>1.007080078125E-3</c:v>
                </c:pt>
                <c:pt idx="32632">
                  <c:v>1.007080078125E-3</c:v>
                </c:pt>
                <c:pt idx="32633">
                  <c:v>1.0068416595458984E-3</c:v>
                </c:pt>
                <c:pt idx="32634">
                  <c:v>1.007080078125E-3</c:v>
                </c:pt>
                <c:pt idx="32635">
                  <c:v>1.007080078125E-3</c:v>
                </c:pt>
                <c:pt idx="32636">
                  <c:v>1.0068416595458984E-3</c:v>
                </c:pt>
                <c:pt idx="32637">
                  <c:v>1.007080078125E-3</c:v>
                </c:pt>
                <c:pt idx="32638">
                  <c:v>1.007080078125E-3</c:v>
                </c:pt>
                <c:pt idx="32639">
                  <c:v>1.0068416595458984E-3</c:v>
                </c:pt>
                <c:pt idx="32640">
                  <c:v>1.007080078125E-3</c:v>
                </c:pt>
                <c:pt idx="32641">
                  <c:v>1.0080337524414063E-3</c:v>
                </c:pt>
                <c:pt idx="32642">
                  <c:v>1.0068416595458984E-3</c:v>
                </c:pt>
                <c:pt idx="32643">
                  <c:v>1.007080078125E-3</c:v>
                </c:pt>
                <c:pt idx="32644">
                  <c:v>1.007080078125E-3</c:v>
                </c:pt>
                <c:pt idx="32645">
                  <c:v>1.0068416595458984E-3</c:v>
                </c:pt>
                <c:pt idx="32646">
                  <c:v>1.007080078125E-3</c:v>
                </c:pt>
                <c:pt idx="32647">
                  <c:v>1.007080078125E-3</c:v>
                </c:pt>
                <c:pt idx="32648">
                  <c:v>1.0068416595458984E-3</c:v>
                </c:pt>
                <c:pt idx="32649">
                  <c:v>1.007080078125E-3</c:v>
                </c:pt>
                <c:pt idx="32650">
                  <c:v>1.007080078125E-3</c:v>
                </c:pt>
                <c:pt idx="32651">
                  <c:v>1.0068416595458984E-3</c:v>
                </c:pt>
                <c:pt idx="32652">
                  <c:v>1.007080078125E-3</c:v>
                </c:pt>
                <c:pt idx="32653">
                  <c:v>1.0080337524414063E-3</c:v>
                </c:pt>
                <c:pt idx="32654">
                  <c:v>1.007080078125E-3</c:v>
                </c:pt>
                <c:pt idx="32655">
                  <c:v>1.0068416595458984E-3</c:v>
                </c:pt>
                <c:pt idx="32656">
                  <c:v>1.007080078125E-3</c:v>
                </c:pt>
                <c:pt idx="32657">
                  <c:v>1.007080078125E-3</c:v>
                </c:pt>
                <c:pt idx="32658">
                  <c:v>1.0068416595458984E-3</c:v>
                </c:pt>
                <c:pt idx="32659">
                  <c:v>1.007080078125E-3</c:v>
                </c:pt>
                <c:pt idx="32660">
                  <c:v>1.007080078125E-3</c:v>
                </c:pt>
                <c:pt idx="32661">
                  <c:v>1.0068416595458984E-3</c:v>
                </c:pt>
                <c:pt idx="32662">
                  <c:v>1.007080078125E-3</c:v>
                </c:pt>
                <c:pt idx="32663">
                  <c:v>1.007080078125E-3</c:v>
                </c:pt>
                <c:pt idx="32664">
                  <c:v>1.0068416595458984E-3</c:v>
                </c:pt>
                <c:pt idx="32665">
                  <c:v>1.007080078125E-3</c:v>
                </c:pt>
                <c:pt idx="32666">
                  <c:v>1.0080337524414063E-3</c:v>
                </c:pt>
                <c:pt idx="32667">
                  <c:v>1.0068416595458984E-3</c:v>
                </c:pt>
                <c:pt idx="32668">
                  <c:v>1.007080078125E-3</c:v>
                </c:pt>
                <c:pt idx="32669">
                  <c:v>1.007080078125E-3</c:v>
                </c:pt>
                <c:pt idx="32670">
                  <c:v>1.0068416595458984E-3</c:v>
                </c:pt>
                <c:pt idx="32671">
                  <c:v>1.007080078125E-3</c:v>
                </c:pt>
                <c:pt idx="32672">
                  <c:v>1.007080078125E-3</c:v>
                </c:pt>
                <c:pt idx="32673">
                  <c:v>1.0068416595458984E-3</c:v>
                </c:pt>
                <c:pt idx="32674">
                  <c:v>1.007080078125E-3</c:v>
                </c:pt>
                <c:pt idx="32675">
                  <c:v>1.007080078125E-3</c:v>
                </c:pt>
                <c:pt idx="32676">
                  <c:v>1.0068416595458984E-3</c:v>
                </c:pt>
                <c:pt idx="32677">
                  <c:v>1.007080078125E-3</c:v>
                </c:pt>
                <c:pt idx="32678">
                  <c:v>1.0080337524414063E-3</c:v>
                </c:pt>
                <c:pt idx="32679">
                  <c:v>1.007080078125E-3</c:v>
                </c:pt>
                <c:pt idx="32680">
                  <c:v>1.0068416595458984E-3</c:v>
                </c:pt>
                <c:pt idx="32681">
                  <c:v>1.007080078125E-3</c:v>
                </c:pt>
                <c:pt idx="32682">
                  <c:v>1.007080078125E-3</c:v>
                </c:pt>
                <c:pt idx="32683">
                  <c:v>1.0068416595458984E-3</c:v>
                </c:pt>
                <c:pt idx="32684">
                  <c:v>1.007080078125E-3</c:v>
                </c:pt>
                <c:pt idx="32685">
                  <c:v>1.007080078125E-3</c:v>
                </c:pt>
                <c:pt idx="32686">
                  <c:v>1.0068416595458984E-3</c:v>
                </c:pt>
                <c:pt idx="32687">
                  <c:v>1.007080078125E-3</c:v>
                </c:pt>
                <c:pt idx="32688">
                  <c:v>1.007080078125E-3</c:v>
                </c:pt>
                <c:pt idx="32689">
                  <c:v>1.0068416595458984E-3</c:v>
                </c:pt>
                <c:pt idx="32690">
                  <c:v>1.007080078125E-3</c:v>
                </c:pt>
                <c:pt idx="32691">
                  <c:v>1.0080337524414063E-3</c:v>
                </c:pt>
                <c:pt idx="32692">
                  <c:v>1.0068416595458984E-3</c:v>
                </c:pt>
                <c:pt idx="32693">
                  <c:v>1.007080078125E-3</c:v>
                </c:pt>
                <c:pt idx="32694">
                  <c:v>1.007080078125E-3</c:v>
                </c:pt>
                <c:pt idx="32695">
                  <c:v>1.0068416595458984E-3</c:v>
                </c:pt>
                <c:pt idx="32696">
                  <c:v>1.007080078125E-3</c:v>
                </c:pt>
                <c:pt idx="32697">
                  <c:v>1.007080078125E-3</c:v>
                </c:pt>
                <c:pt idx="32698">
                  <c:v>1.0068416595458984E-3</c:v>
                </c:pt>
                <c:pt idx="32699">
                  <c:v>1.007080078125E-3</c:v>
                </c:pt>
                <c:pt idx="32700">
                  <c:v>1.007080078125E-3</c:v>
                </c:pt>
                <c:pt idx="32701">
                  <c:v>1.0068416595458984E-3</c:v>
                </c:pt>
                <c:pt idx="32702">
                  <c:v>1.007080078125E-3</c:v>
                </c:pt>
                <c:pt idx="32703">
                  <c:v>1.0080337524414063E-3</c:v>
                </c:pt>
                <c:pt idx="32704">
                  <c:v>1.007080078125E-3</c:v>
                </c:pt>
                <c:pt idx="32705">
                  <c:v>1.0068416595458984E-3</c:v>
                </c:pt>
                <c:pt idx="32706">
                  <c:v>1.007080078125E-3</c:v>
                </c:pt>
                <c:pt idx="32707">
                  <c:v>1.007080078125E-3</c:v>
                </c:pt>
                <c:pt idx="32708">
                  <c:v>1.0068416595458984E-3</c:v>
                </c:pt>
                <c:pt idx="32709">
                  <c:v>1.007080078125E-3</c:v>
                </c:pt>
                <c:pt idx="32710">
                  <c:v>1.007080078125E-3</c:v>
                </c:pt>
                <c:pt idx="32711">
                  <c:v>1.0068416595458984E-3</c:v>
                </c:pt>
                <c:pt idx="32712">
                  <c:v>1.007080078125E-3</c:v>
                </c:pt>
                <c:pt idx="32713">
                  <c:v>1.007080078125E-3</c:v>
                </c:pt>
                <c:pt idx="32714">
                  <c:v>1.0068416595458984E-3</c:v>
                </c:pt>
                <c:pt idx="32715">
                  <c:v>1.007080078125E-3</c:v>
                </c:pt>
                <c:pt idx="32716">
                  <c:v>1.0080337524414063E-3</c:v>
                </c:pt>
                <c:pt idx="32717">
                  <c:v>1.0068416595458984E-3</c:v>
                </c:pt>
                <c:pt idx="32718">
                  <c:v>1.007080078125E-3</c:v>
                </c:pt>
                <c:pt idx="32719">
                  <c:v>1.007080078125E-3</c:v>
                </c:pt>
                <c:pt idx="32720">
                  <c:v>1.0068416595458984E-3</c:v>
                </c:pt>
                <c:pt idx="32721">
                  <c:v>1.007080078125E-3</c:v>
                </c:pt>
                <c:pt idx="32722">
                  <c:v>1.007080078125E-3</c:v>
                </c:pt>
                <c:pt idx="32723">
                  <c:v>1.0068416595458984E-3</c:v>
                </c:pt>
                <c:pt idx="32724">
                  <c:v>1.007080078125E-3</c:v>
                </c:pt>
                <c:pt idx="32725">
                  <c:v>1.007080078125E-3</c:v>
                </c:pt>
                <c:pt idx="32726">
                  <c:v>1.0068416595458984E-3</c:v>
                </c:pt>
                <c:pt idx="32727">
                  <c:v>1.007080078125E-3</c:v>
                </c:pt>
                <c:pt idx="32728">
                  <c:v>1.0080337524414063E-3</c:v>
                </c:pt>
                <c:pt idx="32729">
                  <c:v>1.007080078125E-3</c:v>
                </c:pt>
                <c:pt idx="32730">
                  <c:v>1.0068416595458984E-3</c:v>
                </c:pt>
                <c:pt idx="32731">
                  <c:v>1.007080078125E-3</c:v>
                </c:pt>
                <c:pt idx="32732">
                  <c:v>1.007080078125E-3</c:v>
                </c:pt>
                <c:pt idx="32733">
                  <c:v>1.0068416595458984E-3</c:v>
                </c:pt>
                <c:pt idx="32734">
                  <c:v>1.007080078125E-3</c:v>
                </c:pt>
                <c:pt idx="32735">
                  <c:v>1.007080078125E-3</c:v>
                </c:pt>
                <c:pt idx="32736">
                  <c:v>1.0068416595458984E-3</c:v>
                </c:pt>
                <c:pt idx="32737">
                  <c:v>1.007080078125E-3</c:v>
                </c:pt>
                <c:pt idx="32738">
                  <c:v>1.007080078125E-3</c:v>
                </c:pt>
                <c:pt idx="32739">
                  <c:v>1.0068416595458984E-3</c:v>
                </c:pt>
                <c:pt idx="32740">
                  <c:v>1.007080078125E-3</c:v>
                </c:pt>
                <c:pt idx="32741">
                  <c:v>1.0080337524414063E-3</c:v>
                </c:pt>
                <c:pt idx="32742">
                  <c:v>1.0068416595458984E-3</c:v>
                </c:pt>
                <c:pt idx="32743">
                  <c:v>1.007080078125E-3</c:v>
                </c:pt>
                <c:pt idx="32744">
                  <c:v>1.007080078125E-3</c:v>
                </c:pt>
                <c:pt idx="32745">
                  <c:v>1.0068416595458984E-3</c:v>
                </c:pt>
                <c:pt idx="32746">
                  <c:v>1.007080078125E-3</c:v>
                </c:pt>
                <c:pt idx="32747">
                  <c:v>1.007080078125E-3</c:v>
                </c:pt>
                <c:pt idx="32748">
                  <c:v>1.0068416595458984E-3</c:v>
                </c:pt>
                <c:pt idx="32749">
                  <c:v>1.007080078125E-3</c:v>
                </c:pt>
                <c:pt idx="32750">
                  <c:v>1.007080078125E-3</c:v>
                </c:pt>
                <c:pt idx="32751">
                  <c:v>1.0068416595458984E-3</c:v>
                </c:pt>
                <c:pt idx="32752">
                  <c:v>1.007080078125E-3</c:v>
                </c:pt>
                <c:pt idx="32753">
                  <c:v>1.0080337524414063E-3</c:v>
                </c:pt>
                <c:pt idx="32754">
                  <c:v>1.007080078125E-3</c:v>
                </c:pt>
                <c:pt idx="32755">
                  <c:v>1.0068416595458984E-3</c:v>
                </c:pt>
                <c:pt idx="32756">
                  <c:v>1.007080078125E-3</c:v>
                </c:pt>
                <c:pt idx="32757">
                  <c:v>1.007080078125E-3</c:v>
                </c:pt>
                <c:pt idx="32758">
                  <c:v>1.0068416595458984E-3</c:v>
                </c:pt>
                <c:pt idx="32759">
                  <c:v>1.007080078125E-3</c:v>
                </c:pt>
                <c:pt idx="32760">
                  <c:v>1.007080078125E-3</c:v>
                </c:pt>
                <c:pt idx="32761">
                  <c:v>1.0068416595458984E-3</c:v>
                </c:pt>
                <c:pt idx="32762">
                  <c:v>1.007080078125E-3</c:v>
                </c:pt>
                <c:pt idx="32763">
                  <c:v>1.007080078125E-3</c:v>
                </c:pt>
                <c:pt idx="32764">
                  <c:v>1.0068416595458984E-3</c:v>
                </c:pt>
                <c:pt idx="32765">
                  <c:v>1.007080078125E-3</c:v>
                </c:pt>
                <c:pt idx="32766">
                  <c:v>1.0080337524414063E-3</c:v>
                </c:pt>
                <c:pt idx="32767">
                  <c:v>1.0068416595458984E-3</c:v>
                </c:pt>
                <c:pt idx="32768">
                  <c:v>1.007080078125E-3</c:v>
                </c:pt>
                <c:pt idx="32769">
                  <c:v>1.007080078125E-3</c:v>
                </c:pt>
                <c:pt idx="32770">
                  <c:v>1.0068416595458984E-3</c:v>
                </c:pt>
                <c:pt idx="32771">
                  <c:v>1.007080078125E-3</c:v>
                </c:pt>
                <c:pt idx="32772">
                  <c:v>1.007080078125E-3</c:v>
                </c:pt>
                <c:pt idx="32773">
                  <c:v>1.0068416595458984E-3</c:v>
                </c:pt>
                <c:pt idx="32774">
                  <c:v>1.007080078125E-3</c:v>
                </c:pt>
                <c:pt idx="32775">
                  <c:v>1.007080078125E-3</c:v>
                </c:pt>
                <c:pt idx="32776">
                  <c:v>1.0068416595458984E-3</c:v>
                </c:pt>
                <c:pt idx="32777">
                  <c:v>1.007080078125E-3</c:v>
                </c:pt>
                <c:pt idx="32778">
                  <c:v>1.0080337524414063E-3</c:v>
                </c:pt>
                <c:pt idx="32779">
                  <c:v>1.007080078125E-3</c:v>
                </c:pt>
                <c:pt idx="32780">
                  <c:v>1.0068416595458984E-3</c:v>
                </c:pt>
                <c:pt idx="32781">
                  <c:v>1.007080078125E-3</c:v>
                </c:pt>
                <c:pt idx="32782">
                  <c:v>1.007080078125E-3</c:v>
                </c:pt>
                <c:pt idx="32783">
                  <c:v>1.0068416595458984E-3</c:v>
                </c:pt>
                <c:pt idx="32784">
                  <c:v>1.007080078125E-3</c:v>
                </c:pt>
                <c:pt idx="32785">
                  <c:v>1.007080078125E-3</c:v>
                </c:pt>
                <c:pt idx="32786">
                  <c:v>1.0068416595458984E-3</c:v>
                </c:pt>
                <c:pt idx="32787">
                  <c:v>1.007080078125E-3</c:v>
                </c:pt>
                <c:pt idx="32788">
                  <c:v>1.007080078125E-3</c:v>
                </c:pt>
                <c:pt idx="32789">
                  <c:v>1.0068416595458984E-3</c:v>
                </c:pt>
                <c:pt idx="32790">
                  <c:v>1.007080078125E-3</c:v>
                </c:pt>
                <c:pt idx="32791">
                  <c:v>1.0080337524414063E-3</c:v>
                </c:pt>
                <c:pt idx="32792">
                  <c:v>1.0068416595458984E-3</c:v>
                </c:pt>
                <c:pt idx="32793">
                  <c:v>1.007080078125E-3</c:v>
                </c:pt>
                <c:pt idx="32794">
                  <c:v>1.007080078125E-3</c:v>
                </c:pt>
                <c:pt idx="32795">
                  <c:v>1.0068416595458984E-3</c:v>
                </c:pt>
                <c:pt idx="32796">
                  <c:v>1.007080078125E-3</c:v>
                </c:pt>
                <c:pt idx="32797">
                  <c:v>1.007080078125E-3</c:v>
                </c:pt>
                <c:pt idx="32798">
                  <c:v>1.0068416595458984E-3</c:v>
                </c:pt>
                <c:pt idx="32799">
                  <c:v>1.007080078125E-3</c:v>
                </c:pt>
                <c:pt idx="32800">
                  <c:v>1.007080078125E-3</c:v>
                </c:pt>
                <c:pt idx="32801">
                  <c:v>1.0068416595458984E-3</c:v>
                </c:pt>
                <c:pt idx="32802">
                  <c:v>1.007080078125E-3</c:v>
                </c:pt>
                <c:pt idx="32803">
                  <c:v>1.0080337524414063E-3</c:v>
                </c:pt>
                <c:pt idx="32804">
                  <c:v>1.007080078125E-3</c:v>
                </c:pt>
                <c:pt idx="32805">
                  <c:v>1.0068416595458984E-3</c:v>
                </c:pt>
                <c:pt idx="32806">
                  <c:v>1.007080078125E-3</c:v>
                </c:pt>
                <c:pt idx="32807">
                  <c:v>1.007080078125E-3</c:v>
                </c:pt>
                <c:pt idx="32808">
                  <c:v>1.0068416595458984E-3</c:v>
                </c:pt>
                <c:pt idx="32809">
                  <c:v>1.007080078125E-3</c:v>
                </c:pt>
                <c:pt idx="32810">
                  <c:v>1.007080078125E-3</c:v>
                </c:pt>
                <c:pt idx="32811">
                  <c:v>1.0068416595458984E-3</c:v>
                </c:pt>
                <c:pt idx="32812">
                  <c:v>1.007080078125E-3</c:v>
                </c:pt>
                <c:pt idx="32813">
                  <c:v>1.007080078125E-3</c:v>
                </c:pt>
                <c:pt idx="32814">
                  <c:v>1.0068416595458984E-3</c:v>
                </c:pt>
                <c:pt idx="32815">
                  <c:v>1.007080078125E-3</c:v>
                </c:pt>
                <c:pt idx="32816">
                  <c:v>1.0080337524414063E-3</c:v>
                </c:pt>
                <c:pt idx="32817">
                  <c:v>1.0068416595458984E-3</c:v>
                </c:pt>
                <c:pt idx="32818">
                  <c:v>1.007080078125E-3</c:v>
                </c:pt>
                <c:pt idx="32819">
                  <c:v>1.007080078125E-3</c:v>
                </c:pt>
                <c:pt idx="32820">
                  <c:v>1.0068416595458984E-3</c:v>
                </c:pt>
                <c:pt idx="32821">
                  <c:v>1.007080078125E-3</c:v>
                </c:pt>
                <c:pt idx="32822">
                  <c:v>1.007080078125E-3</c:v>
                </c:pt>
                <c:pt idx="32823">
                  <c:v>1.0068416595458984E-3</c:v>
                </c:pt>
                <c:pt idx="32824">
                  <c:v>1.007080078125E-3</c:v>
                </c:pt>
                <c:pt idx="32825">
                  <c:v>1.007080078125E-3</c:v>
                </c:pt>
                <c:pt idx="32826">
                  <c:v>1.0068416595458984E-3</c:v>
                </c:pt>
                <c:pt idx="32827">
                  <c:v>1.007080078125E-3</c:v>
                </c:pt>
                <c:pt idx="32828">
                  <c:v>1.0080337524414063E-3</c:v>
                </c:pt>
                <c:pt idx="32829">
                  <c:v>1.007080078125E-3</c:v>
                </c:pt>
                <c:pt idx="32830">
                  <c:v>1.0068416595458984E-3</c:v>
                </c:pt>
                <c:pt idx="32831">
                  <c:v>1.007080078125E-3</c:v>
                </c:pt>
                <c:pt idx="32832">
                  <c:v>1.007080078125E-3</c:v>
                </c:pt>
                <c:pt idx="32833">
                  <c:v>1.0068416595458984E-3</c:v>
                </c:pt>
                <c:pt idx="32834">
                  <c:v>1.007080078125E-3</c:v>
                </c:pt>
                <c:pt idx="32835">
                  <c:v>1.007080078125E-3</c:v>
                </c:pt>
                <c:pt idx="32836">
                  <c:v>1.0068416595458984E-3</c:v>
                </c:pt>
                <c:pt idx="32837">
                  <c:v>1.007080078125E-3</c:v>
                </c:pt>
                <c:pt idx="32838">
                  <c:v>1.007080078125E-3</c:v>
                </c:pt>
                <c:pt idx="32839">
                  <c:v>1.0068416595458984E-3</c:v>
                </c:pt>
                <c:pt idx="32840">
                  <c:v>1.0080337524414063E-3</c:v>
                </c:pt>
                <c:pt idx="32841">
                  <c:v>1.007080078125E-3</c:v>
                </c:pt>
                <c:pt idx="32842">
                  <c:v>1.0068416595458984E-3</c:v>
                </c:pt>
                <c:pt idx="32843">
                  <c:v>1.007080078125E-3</c:v>
                </c:pt>
                <c:pt idx="32844">
                  <c:v>1.007080078125E-3</c:v>
                </c:pt>
                <c:pt idx="32845">
                  <c:v>1.0068416595458984E-3</c:v>
                </c:pt>
                <c:pt idx="32846">
                  <c:v>1.007080078125E-3</c:v>
                </c:pt>
                <c:pt idx="32847">
                  <c:v>1.007080078125E-3</c:v>
                </c:pt>
                <c:pt idx="32848">
                  <c:v>1.0068416595458984E-3</c:v>
                </c:pt>
                <c:pt idx="32849">
                  <c:v>1.007080078125E-3</c:v>
                </c:pt>
                <c:pt idx="32850">
                  <c:v>1.007080078125E-3</c:v>
                </c:pt>
                <c:pt idx="32851">
                  <c:v>1.0068416595458984E-3</c:v>
                </c:pt>
                <c:pt idx="32852">
                  <c:v>1.007080078125E-3</c:v>
                </c:pt>
                <c:pt idx="32853">
                  <c:v>1.0080337524414063E-3</c:v>
                </c:pt>
                <c:pt idx="32854">
                  <c:v>1.007080078125E-3</c:v>
                </c:pt>
                <c:pt idx="32855">
                  <c:v>1.0068416595458984E-3</c:v>
                </c:pt>
                <c:pt idx="32856">
                  <c:v>1.007080078125E-3</c:v>
                </c:pt>
                <c:pt idx="32857">
                  <c:v>1.007080078125E-3</c:v>
                </c:pt>
                <c:pt idx="32858">
                  <c:v>1.0068416595458984E-3</c:v>
                </c:pt>
                <c:pt idx="32859">
                  <c:v>1.007080078125E-3</c:v>
                </c:pt>
                <c:pt idx="32860">
                  <c:v>1.007080078125E-3</c:v>
                </c:pt>
                <c:pt idx="32861">
                  <c:v>1.0068416595458984E-3</c:v>
                </c:pt>
                <c:pt idx="32862">
                  <c:v>1.007080078125E-3</c:v>
                </c:pt>
                <c:pt idx="32863">
                  <c:v>1.007080078125E-3</c:v>
                </c:pt>
                <c:pt idx="32864">
                  <c:v>1.0068416595458984E-3</c:v>
                </c:pt>
                <c:pt idx="32865">
                  <c:v>1.0080337524414063E-3</c:v>
                </c:pt>
                <c:pt idx="32866">
                  <c:v>1.007080078125E-3</c:v>
                </c:pt>
                <c:pt idx="32867">
                  <c:v>1.0068416595458984E-3</c:v>
                </c:pt>
                <c:pt idx="32868">
                  <c:v>1.007080078125E-3</c:v>
                </c:pt>
                <c:pt idx="32869">
                  <c:v>1.007080078125E-3</c:v>
                </c:pt>
                <c:pt idx="32870">
                  <c:v>1.0068416595458984E-3</c:v>
                </c:pt>
                <c:pt idx="32871">
                  <c:v>1.007080078125E-3</c:v>
                </c:pt>
                <c:pt idx="32872">
                  <c:v>1.007080078125E-3</c:v>
                </c:pt>
                <c:pt idx="32873">
                  <c:v>1.0068416595458984E-3</c:v>
                </c:pt>
                <c:pt idx="32874">
                  <c:v>1.007080078125E-3</c:v>
                </c:pt>
                <c:pt idx="32875">
                  <c:v>1.007080078125E-3</c:v>
                </c:pt>
                <c:pt idx="32876">
                  <c:v>1.0068416595458984E-3</c:v>
                </c:pt>
                <c:pt idx="32877">
                  <c:v>1.007080078125E-3</c:v>
                </c:pt>
                <c:pt idx="32878">
                  <c:v>1.0080337524414063E-3</c:v>
                </c:pt>
                <c:pt idx="32879">
                  <c:v>1.007080078125E-3</c:v>
                </c:pt>
                <c:pt idx="32880">
                  <c:v>1.0068416595458984E-3</c:v>
                </c:pt>
                <c:pt idx="32881">
                  <c:v>1.007080078125E-3</c:v>
                </c:pt>
                <c:pt idx="32882">
                  <c:v>1.007080078125E-3</c:v>
                </c:pt>
                <c:pt idx="32883">
                  <c:v>1.0068416595458984E-3</c:v>
                </c:pt>
                <c:pt idx="32884">
                  <c:v>1.007080078125E-3</c:v>
                </c:pt>
                <c:pt idx="32885">
                  <c:v>1.007080078125E-3</c:v>
                </c:pt>
                <c:pt idx="32886">
                  <c:v>1.0068416595458984E-3</c:v>
                </c:pt>
                <c:pt idx="32887">
                  <c:v>1.007080078125E-3</c:v>
                </c:pt>
                <c:pt idx="32888">
                  <c:v>1.007080078125E-3</c:v>
                </c:pt>
                <c:pt idx="32889">
                  <c:v>1.0068416595458984E-3</c:v>
                </c:pt>
                <c:pt idx="32890">
                  <c:v>1.0080337524414063E-3</c:v>
                </c:pt>
                <c:pt idx="32891">
                  <c:v>1.007080078125E-3</c:v>
                </c:pt>
                <c:pt idx="32892">
                  <c:v>1.0068416595458984E-3</c:v>
                </c:pt>
                <c:pt idx="32893">
                  <c:v>1.007080078125E-3</c:v>
                </c:pt>
                <c:pt idx="32894">
                  <c:v>1.007080078125E-3</c:v>
                </c:pt>
                <c:pt idx="32895">
                  <c:v>1.0068416595458984E-3</c:v>
                </c:pt>
                <c:pt idx="32896">
                  <c:v>1.007080078125E-3</c:v>
                </c:pt>
                <c:pt idx="32897">
                  <c:v>1.007080078125E-3</c:v>
                </c:pt>
                <c:pt idx="32898">
                  <c:v>1.0068416595458984E-3</c:v>
                </c:pt>
                <c:pt idx="32899">
                  <c:v>1.007080078125E-3</c:v>
                </c:pt>
                <c:pt idx="32900">
                  <c:v>1.007080078125E-3</c:v>
                </c:pt>
                <c:pt idx="32901">
                  <c:v>1.0068416595458984E-3</c:v>
                </c:pt>
                <c:pt idx="32902">
                  <c:v>1.007080078125E-3</c:v>
                </c:pt>
                <c:pt idx="32903">
                  <c:v>1.0080337524414063E-3</c:v>
                </c:pt>
                <c:pt idx="32904">
                  <c:v>1.007080078125E-3</c:v>
                </c:pt>
                <c:pt idx="32905">
                  <c:v>1.0068416595458984E-3</c:v>
                </c:pt>
                <c:pt idx="32906">
                  <c:v>1.007080078125E-3</c:v>
                </c:pt>
                <c:pt idx="32907">
                  <c:v>1.007080078125E-3</c:v>
                </c:pt>
                <c:pt idx="32908">
                  <c:v>1.0068416595458984E-3</c:v>
                </c:pt>
                <c:pt idx="32909">
                  <c:v>1.007080078125E-3</c:v>
                </c:pt>
                <c:pt idx="32910">
                  <c:v>1.007080078125E-3</c:v>
                </c:pt>
                <c:pt idx="32911">
                  <c:v>1.0068416595458984E-3</c:v>
                </c:pt>
                <c:pt idx="32912">
                  <c:v>1.007080078125E-3</c:v>
                </c:pt>
                <c:pt idx="32913">
                  <c:v>1.007080078125E-3</c:v>
                </c:pt>
                <c:pt idx="32914">
                  <c:v>1.0068416595458984E-3</c:v>
                </c:pt>
                <c:pt idx="32915">
                  <c:v>1.0080337524414063E-3</c:v>
                </c:pt>
                <c:pt idx="32916">
                  <c:v>1.007080078125E-3</c:v>
                </c:pt>
                <c:pt idx="32917">
                  <c:v>1.0068416595458984E-3</c:v>
                </c:pt>
                <c:pt idx="32918">
                  <c:v>1.007080078125E-3</c:v>
                </c:pt>
                <c:pt idx="32919">
                  <c:v>1.007080078125E-3</c:v>
                </c:pt>
                <c:pt idx="32920">
                  <c:v>1.0068416595458984E-3</c:v>
                </c:pt>
                <c:pt idx="32921">
                  <c:v>1.007080078125E-3</c:v>
                </c:pt>
                <c:pt idx="32922">
                  <c:v>1.007080078125E-3</c:v>
                </c:pt>
                <c:pt idx="32923">
                  <c:v>1.0068416595458984E-3</c:v>
                </c:pt>
                <c:pt idx="32924">
                  <c:v>1.007080078125E-3</c:v>
                </c:pt>
                <c:pt idx="32925">
                  <c:v>1.007080078125E-3</c:v>
                </c:pt>
                <c:pt idx="32926">
                  <c:v>1.0068416595458984E-3</c:v>
                </c:pt>
                <c:pt idx="32927">
                  <c:v>1.007080078125E-3</c:v>
                </c:pt>
                <c:pt idx="32928">
                  <c:v>1.0080337524414063E-3</c:v>
                </c:pt>
                <c:pt idx="32929">
                  <c:v>1.007080078125E-3</c:v>
                </c:pt>
                <c:pt idx="32930">
                  <c:v>1.0068416595458984E-3</c:v>
                </c:pt>
                <c:pt idx="32931">
                  <c:v>1.007080078125E-3</c:v>
                </c:pt>
                <c:pt idx="32932">
                  <c:v>1.007080078125E-3</c:v>
                </c:pt>
                <c:pt idx="32933">
                  <c:v>1.0068416595458984E-3</c:v>
                </c:pt>
                <c:pt idx="32934">
                  <c:v>1.007080078125E-3</c:v>
                </c:pt>
                <c:pt idx="32935">
                  <c:v>1.007080078125E-3</c:v>
                </c:pt>
                <c:pt idx="32936">
                  <c:v>1.0068416595458984E-3</c:v>
                </c:pt>
                <c:pt idx="32937">
                  <c:v>1.007080078125E-3</c:v>
                </c:pt>
                <c:pt idx="32938">
                  <c:v>1.007080078125E-3</c:v>
                </c:pt>
                <c:pt idx="32939">
                  <c:v>1.0068416595458984E-3</c:v>
                </c:pt>
                <c:pt idx="32940">
                  <c:v>1.0080337524414063E-3</c:v>
                </c:pt>
                <c:pt idx="32941">
                  <c:v>1.007080078125E-3</c:v>
                </c:pt>
                <c:pt idx="32942">
                  <c:v>1.0068416595458984E-3</c:v>
                </c:pt>
                <c:pt idx="32943">
                  <c:v>1.007080078125E-3</c:v>
                </c:pt>
                <c:pt idx="32944">
                  <c:v>1.007080078125E-3</c:v>
                </c:pt>
                <c:pt idx="32945">
                  <c:v>1.0068416595458984E-3</c:v>
                </c:pt>
                <c:pt idx="32946">
                  <c:v>1.007080078125E-3</c:v>
                </c:pt>
                <c:pt idx="32947">
                  <c:v>1.007080078125E-3</c:v>
                </c:pt>
                <c:pt idx="32948">
                  <c:v>1.0068416595458984E-3</c:v>
                </c:pt>
                <c:pt idx="32949">
                  <c:v>1.007080078125E-3</c:v>
                </c:pt>
                <c:pt idx="32950">
                  <c:v>1.007080078125E-3</c:v>
                </c:pt>
                <c:pt idx="32951">
                  <c:v>1.0068416595458984E-3</c:v>
                </c:pt>
                <c:pt idx="32952">
                  <c:v>1.007080078125E-3</c:v>
                </c:pt>
                <c:pt idx="32953">
                  <c:v>1.0080337524414063E-3</c:v>
                </c:pt>
                <c:pt idx="32954">
                  <c:v>1.007080078125E-3</c:v>
                </c:pt>
                <c:pt idx="32955">
                  <c:v>1.0068416595458984E-3</c:v>
                </c:pt>
                <c:pt idx="32956">
                  <c:v>1.007080078125E-3</c:v>
                </c:pt>
                <c:pt idx="32957">
                  <c:v>1.007080078125E-3</c:v>
                </c:pt>
                <c:pt idx="32958">
                  <c:v>1.0068416595458984E-3</c:v>
                </c:pt>
                <c:pt idx="32959">
                  <c:v>1.007080078125E-3</c:v>
                </c:pt>
                <c:pt idx="32960">
                  <c:v>1.007080078125E-3</c:v>
                </c:pt>
                <c:pt idx="32961">
                  <c:v>1.0068416595458984E-3</c:v>
                </c:pt>
                <c:pt idx="32962">
                  <c:v>1.007080078125E-3</c:v>
                </c:pt>
                <c:pt idx="32963">
                  <c:v>1.007080078125E-3</c:v>
                </c:pt>
                <c:pt idx="32964">
                  <c:v>1.0068416595458984E-3</c:v>
                </c:pt>
                <c:pt idx="32965">
                  <c:v>1.0080337524414063E-3</c:v>
                </c:pt>
                <c:pt idx="32966">
                  <c:v>1.007080078125E-3</c:v>
                </c:pt>
                <c:pt idx="32967">
                  <c:v>1.0068416595458984E-3</c:v>
                </c:pt>
                <c:pt idx="32968">
                  <c:v>1.007080078125E-3</c:v>
                </c:pt>
                <c:pt idx="32969">
                  <c:v>1.007080078125E-3</c:v>
                </c:pt>
                <c:pt idx="32970">
                  <c:v>1.0068416595458984E-3</c:v>
                </c:pt>
                <c:pt idx="32971">
                  <c:v>1.007080078125E-3</c:v>
                </c:pt>
                <c:pt idx="32972">
                  <c:v>1.007080078125E-3</c:v>
                </c:pt>
                <c:pt idx="32973">
                  <c:v>1.0068416595458984E-3</c:v>
                </c:pt>
                <c:pt idx="32974">
                  <c:v>1.007080078125E-3</c:v>
                </c:pt>
                <c:pt idx="32975">
                  <c:v>1.007080078125E-3</c:v>
                </c:pt>
                <c:pt idx="32976">
                  <c:v>1.0068416595458984E-3</c:v>
                </c:pt>
                <c:pt idx="32977">
                  <c:v>1.007080078125E-3</c:v>
                </c:pt>
                <c:pt idx="32978">
                  <c:v>1.0080337524414063E-3</c:v>
                </c:pt>
                <c:pt idx="32979">
                  <c:v>1.007080078125E-3</c:v>
                </c:pt>
                <c:pt idx="32980">
                  <c:v>1.0068416595458984E-3</c:v>
                </c:pt>
                <c:pt idx="32981">
                  <c:v>1.007080078125E-3</c:v>
                </c:pt>
                <c:pt idx="32982">
                  <c:v>1.007080078125E-3</c:v>
                </c:pt>
                <c:pt idx="32983">
                  <c:v>1.0068416595458984E-3</c:v>
                </c:pt>
                <c:pt idx="32984">
                  <c:v>1.007080078125E-3</c:v>
                </c:pt>
                <c:pt idx="32985">
                  <c:v>1.007080078125E-3</c:v>
                </c:pt>
                <c:pt idx="32986">
                  <c:v>1.0068416595458984E-3</c:v>
                </c:pt>
                <c:pt idx="32987">
                  <c:v>1.007080078125E-3</c:v>
                </c:pt>
                <c:pt idx="32988">
                  <c:v>1.007080078125E-3</c:v>
                </c:pt>
                <c:pt idx="32989">
                  <c:v>1.0068416595458984E-3</c:v>
                </c:pt>
                <c:pt idx="32990">
                  <c:v>1.0080337524414063E-3</c:v>
                </c:pt>
                <c:pt idx="32991">
                  <c:v>1.007080078125E-3</c:v>
                </c:pt>
                <c:pt idx="32992">
                  <c:v>1.0068416595458984E-3</c:v>
                </c:pt>
                <c:pt idx="32993">
                  <c:v>1.007080078125E-3</c:v>
                </c:pt>
                <c:pt idx="32994">
                  <c:v>1.007080078125E-3</c:v>
                </c:pt>
                <c:pt idx="32995">
                  <c:v>1.0068416595458984E-3</c:v>
                </c:pt>
                <c:pt idx="32996">
                  <c:v>1.007080078125E-3</c:v>
                </c:pt>
                <c:pt idx="32997">
                  <c:v>1.007080078125E-3</c:v>
                </c:pt>
                <c:pt idx="32998">
                  <c:v>1.0068416595458984E-3</c:v>
                </c:pt>
                <c:pt idx="32999">
                  <c:v>1.007080078125E-3</c:v>
                </c:pt>
                <c:pt idx="33000">
                  <c:v>1.007080078125E-3</c:v>
                </c:pt>
                <c:pt idx="33001">
                  <c:v>1.0068416595458984E-3</c:v>
                </c:pt>
                <c:pt idx="33002">
                  <c:v>1.007080078125E-3</c:v>
                </c:pt>
                <c:pt idx="33003">
                  <c:v>1.0080337524414063E-3</c:v>
                </c:pt>
                <c:pt idx="33004">
                  <c:v>1.007080078125E-3</c:v>
                </c:pt>
                <c:pt idx="33005">
                  <c:v>1.0068416595458984E-3</c:v>
                </c:pt>
                <c:pt idx="33006">
                  <c:v>1.007080078125E-3</c:v>
                </c:pt>
                <c:pt idx="33007">
                  <c:v>1.007080078125E-3</c:v>
                </c:pt>
                <c:pt idx="33008">
                  <c:v>1.0068416595458984E-3</c:v>
                </c:pt>
                <c:pt idx="33009">
                  <c:v>1.007080078125E-3</c:v>
                </c:pt>
                <c:pt idx="33010">
                  <c:v>1.007080078125E-3</c:v>
                </c:pt>
                <c:pt idx="33011">
                  <c:v>1.0068416595458984E-3</c:v>
                </c:pt>
                <c:pt idx="33012">
                  <c:v>1.007080078125E-3</c:v>
                </c:pt>
                <c:pt idx="33013">
                  <c:v>1.007080078125E-3</c:v>
                </c:pt>
                <c:pt idx="33014">
                  <c:v>1.0068416595458984E-3</c:v>
                </c:pt>
                <c:pt idx="33015">
                  <c:v>1.0080337524414063E-3</c:v>
                </c:pt>
                <c:pt idx="33016">
                  <c:v>1.007080078125E-3</c:v>
                </c:pt>
                <c:pt idx="33017">
                  <c:v>1.0068416595458984E-3</c:v>
                </c:pt>
                <c:pt idx="33018">
                  <c:v>1.007080078125E-3</c:v>
                </c:pt>
                <c:pt idx="33019">
                  <c:v>1.007080078125E-3</c:v>
                </c:pt>
                <c:pt idx="33020">
                  <c:v>1.0068416595458984E-3</c:v>
                </c:pt>
                <c:pt idx="33021">
                  <c:v>1.007080078125E-3</c:v>
                </c:pt>
                <c:pt idx="33022">
                  <c:v>1.007080078125E-3</c:v>
                </c:pt>
                <c:pt idx="33023">
                  <c:v>1.0068416595458984E-3</c:v>
                </c:pt>
                <c:pt idx="33024">
                  <c:v>1.007080078125E-3</c:v>
                </c:pt>
                <c:pt idx="33025">
                  <c:v>1.007080078125E-3</c:v>
                </c:pt>
                <c:pt idx="33026">
                  <c:v>1.0068416595458984E-3</c:v>
                </c:pt>
                <c:pt idx="33027">
                  <c:v>1.007080078125E-3</c:v>
                </c:pt>
                <c:pt idx="33028">
                  <c:v>1.0080337524414063E-3</c:v>
                </c:pt>
                <c:pt idx="33029">
                  <c:v>1.007080078125E-3</c:v>
                </c:pt>
                <c:pt idx="33030">
                  <c:v>1.0068416595458984E-3</c:v>
                </c:pt>
                <c:pt idx="33031">
                  <c:v>1.007080078125E-3</c:v>
                </c:pt>
                <c:pt idx="33032">
                  <c:v>1.007080078125E-3</c:v>
                </c:pt>
                <c:pt idx="33033">
                  <c:v>1.0068416595458984E-3</c:v>
                </c:pt>
                <c:pt idx="33034">
                  <c:v>1.007080078125E-3</c:v>
                </c:pt>
                <c:pt idx="33035">
                  <c:v>1.007080078125E-3</c:v>
                </c:pt>
                <c:pt idx="33036">
                  <c:v>1.0068416595458984E-3</c:v>
                </c:pt>
                <c:pt idx="33037">
                  <c:v>1.007080078125E-3</c:v>
                </c:pt>
                <c:pt idx="33038">
                  <c:v>1.007080078125E-3</c:v>
                </c:pt>
                <c:pt idx="33039">
                  <c:v>1.0068416595458984E-3</c:v>
                </c:pt>
                <c:pt idx="33040">
                  <c:v>1.0080337524414063E-3</c:v>
                </c:pt>
                <c:pt idx="33041">
                  <c:v>1.007080078125E-3</c:v>
                </c:pt>
                <c:pt idx="33042">
                  <c:v>1.0068416595458984E-3</c:v>
                </c:pt>
                <c:pt idx="33043">
                  <c:v>1.007080078125E-3</c:v>
                </c:pt>
                <c:pt idx="33044">
                  <c:v>1.007080078125E-3</c:v>
                </c:pt>
                <c:pt idx="33045">
                  <c:v>1.0068416595458984E-3</c:v>
                </c:pt>
                <c:pt idx="33046">
                  <c:v>1.007080078125E-3</c:v>
                </c:pt>
                <c:pt idx="33047">
                  <c:v>1.007080078125E-3</c:v>
                </c:pt>
                <c:pt idx="33048">
                  <c:v>1.0068416595458984E-3</c:v>
                </c:pt>
                <c:pt idx="33049">
                  <c:v>1.007080078125E-3</c:v>
                </c:pt>
                <c:pt idx="33050">
                  <c:v>1.007080078125E-3</c:v>
                </c:pt>
                <c:pt idx="33051">
                  <c:v>1.0068416595458984E-3</c:v>
                </c:pt>
                <c:pt idx="33052">
                  <c:v>1.007080078125E-3</c:v>
                </c:pt>
                <c:pt idx="33053">
                  <c:v>1.0080337524414063E-3</c:v>
                </c:pt>
                <c:pt idx="33054">
                  <c:v>1.007080078125E-3</c:v>
                </c:pt>
                <c:pt idx="33055">
                  <c:v>1.0068416595458984E-3</c:v>
                </c:pt>
                <c:pt idx="33056">
                  <c:v>1.007080078125E-3</c:v>
                </c:pt>
                <c:pt idx="33057">
                  <c:v>1.007080078125E-3</c:v>
                </c:pt>
                <c:pt idx="33058">
                  <c:v>1.0068416595458984E-3</c:v>
                </c:pt>
                <c:pt idx="33059">
                  <c:v>1.007080078125E-3</c:v>
                </c:pt>
                <c:pt idx="33060">
                  <c:v>1.007080078125E-3</c:v>
                </c:pt>
                <c:pt idx="33061">
                  <c:v>1.0068416595458984E-3</c:v>
                </c:pt>
                <c:pt idx="33062">
                  <c:v>1.007080078125E-3</c:v>
                </c:pt>
                <c:pt idx="33063">
                  <c:v>1.0068416595458984E-3</c:v>
                </c:pt>
                <c:pt idx="33064">
                  <c:v>1.007080078125E-3</c:v>
                </c:pt>
                <c:pt idx="33065">
                  <c:v>1.0080337524414063E-3</c:v>
                </c:pt>
                <c:pt idx="33066">
                  <c:v>1.007080078125E-3</c:v>
                </c:pt>
                <c:pt idx="33067">
                  <c:v>1.0068416595458984E-3</c:v>
                </c:pt>
                <c:pt idx="33068">
                  <c:v>1.007080078125E-3</c:v>
                </c:pt>
                <c:pt idx="33069">
                  <c:v>1.007080078125E-3</c:v>
                </c:pt>
                <c:pt idx="33070">
                  <c:v>1.0068416595458984E-3</c:v>
                </c:pt>
                <c:pt idx="33071">
                  <c:v>1.007080078125E-3</c:v>
                </c:pt>
                <c:pt idx="33072">
                  <c:v>1.007080078125E-3</c:v>
                </c:pt>
                <c:pt idx="33073">
                  <c:v>1.0068416595458984E-3</c:v>
                </c:pt>
                <c:pt idx="33074">
                  <c:v>1.007080078125E-3</c:v>
                </c:pt>
                <c:pt idx="33075">
                  <c:v>1.007080078125E-3</c:v>
                </c:pt>
                <c:pt idx="33076">
                  <c:v>1.0068416595458984E-3</c:v>
                </c:pt>
                <c:pt idx="33077">
                  <c:v>1.007080078125E-3</c:v>
                </c:pt>
                <c:pt idx="33078">
                  <c:v>1.0080337524414063E-3</c:v>
                </c:pt>
                <c:pt idx="33079">
                  <c:v>1.007080078125E-3</c:v>
                </c:pt>
                <c:pt idx="33080">
                  <c:v>1.0068416595458984E-3</c:v>
                </c:pt>
                <c:pt idx="33081">
                  <c:v>1.007080078125E-3</c:v>
                </c:pt>
                <c:pt idx="33082">
                  <c:v>1.007080078125E-3</c:v>
                </c:pt>
                <c:pt idx="33083">
                  <c:v>1.0068416595458984E-3</c:v>
                </c:pt>
                <c:pt idx="33084">
                  <c:v>1.007080078125E-3</c:v>
                </c:pt>
                <c:pt idx="33085">
                  <c:v>1.0068416595458984E-3</c:v>
                </c:pt>
                <c:pt idx="33086">
                  <c:v>1.007080078125E-3</c:v>
                </c:pt>
                <c:pt idx="33087">
                  <c:v>1.007080078125E-3</c:v>
                </c:pt>
                <c:pt idx="33088">
                  <c:v>1.0068416595458984E-3</c:v>
                </c:pt>
                <c:pt idx="33089">
                  <c:v>1.007080078125E-3</c:v>
                </c:pt>
                <c:pt idx="33090">
                  <c:v>1.0080337524414063E-3</c:v>
                </c:pt>
                <c:pt idx="33091">
                  <c:v>1.007080078125E-3</c:v>
                </c:pt>
                <c:pt idx="33092">
                  <c:v>1.0068416595458984E-3</c:v>
                </c:pt>
                <c:pt idx="33093">
                  <c:v>1.007080078125E-3</c:v>
                </c:pt>
                <c:pt idx="33094">
                  <c:v>1.007080078125E-3</c:v>
                </c:pt>
                <c:pt idx="33095">
                  <c:v>1.0068416595458984E-3</c:v>
                </c:pt>
                <c:pt idx="33096">
                  <c:v>1.007080078125E-3</c:v>
                </c:pt>
                <c:pt idx="33097">
                  <c:v>1.007080078125E-3</c:v>
                </c:pt>
                <c:pt idx="33098">
                  <c:v>1.0068416595458984E-3</c:v>
                </c:pt>
                <c:pt idx="33099">
                  <c:v>1.007080078125E-3</c:v>
                </c:pt>
                <c:pt idx="33100">
                  <c:v>1.007080078125E-3</c:v>
                </c:pt>
                <c:pt idx="33101">
                  <c:v>1.0068416595458984E-3</c:v>
                </c:pt>
                <c:pt idx="33102">
                  <c:v>1.007080078125E-3</c:v>
                </c:pt>
                <c:pt idx="33103">
                  <c:v>1.0080337524414063E-3</c:v>
                </c:pt>
                <c:pt idx="33104">
                  <c:v>1.007080078125E-3</c:v>
                </c:pt>
                <c:pt idx="33105">
                  <c:v>1.0068416595458984E-3</c:v>
                </c:pt>
                <c:pt idx="33106">
                  <c:v>1.007080078125E-3</c:v>
                </c:pt>
                <c:pt idx="33107">
                  <c:v>1.0068416595458984E-3</c:v>
                </c:pt>
                <c:pt idx="33108">
                  <c:v>1.007080078125E-3</c:v>
                </c:pt>
                <c:pt idx="33109">
                  <c:v>1.007080078125E-3</c:v>
                </c:pt>
                <c:pt idx="33110">
                  <c:v>1.0068416595458984E-3</c:v>
                </c:pt>
                <c:pt idx="33111">
                  <c:v>1.007080078125E-3</c:v>
                </c:pt>
                <c:pt idx="33112">
                  <c:v>1.007080078125E-3</c:v>
                </c:pt>
                <c:pt idx="33113">
                  <c:v>1.0068416595458984E-3</c:v>
                </c:pt>
                <c:pt idx="33114">
                  <c:v>1.007080078125E-3</c:v>
                </c:pt>
                <c:pt idx="33115">
                  <c:v>1.0080337524414063E-3</c:v>
                </c:pt>
                <c:pt idx="33116">
                  <c:v>1.007080078125E-3</c:v>
                </c:pt>
                <c:pt idx="33117">
                  <c:v>1.0068416595458984E-3</c:v>
                </c:pt>
                <c:pt idx="33118">
                  <c:v>1.007080078125E-3</c:v>
                </c:pt>
                <c:pt idx="33119">
                  <c:v>1.007080078125E-3</c:v>
                </c:pt>
                <c:pt idx="33120">
                  <c:v>1.0068416595458984E-3</c:v>
                </c:pt>
                <c:pt idx="33121">
                  <c:v>1.007080078125E-3</c:v>
                </c:pt>
                <c:pt idx="33122">
                  <c:v>1.007080078125E-3</c:v>
                </c:pt>
                <c:pt idx="33123">
                  <c:v>1.0068416595458984E-3</c:v>
                </c:pt>
                <c:pt idx="33124">
                  <c:v>1.007080078125E-3</c:v>
                </c:pt>
                <c:pt idx="33125">
                  <c:v>1.007080078125E-3</c:v>
                </c:pt>
                <c:pt idx="33126">
                  <c:v>1.0068416595458984E-3</c:v>
                </c:pt>
                <c:pt idx="33127">
                  <c:v>2.0151138305664063E-3</c:v>
                </c:pt>
                <c:pt idx="33128">
                  <c:v>1.0068416595458984E-3</c:v>
                </c:pt>
                <c:pt idx="33129">
                  <c:v>1.007080078125E-3</c:v>
                </c:pt>
                <c:pt idx="33130">
                  <c:v>1.007080078125E-3</c:v>
                </c:pt>
                <c:pt idx="33131">
                  <c:v>1.0068416595458984E-3</c:v>
                </c:pt>
                <c:pt idx="33132">
                  <c:v>1.007080078125E-3</c:v>
                </c:pt>
                <c:pt idx="33133">
                  <c:v>1.007080078125E-3</c:v>
                </c:pt>
                <c:pt idx="33134">
                  <c:v>1.0068416595458984E-3</c:v>
                </c:pt>
                <c:pt idx="33135">
                  <c:v>1.007080078125E-3</c:v>
                </c:pt>
                <c:pt idx="33136">
                  <c:v>1.007080078125E-3</c:v>
                </c:pt>
                <c:pt idx="33137">
                  <c:v>1.0068416595458984E-3</c:v>
                </c:pt>
                <c:pt idx="33138">
                  <c:v>1.007080078125E-3</c:v>
                </c:pt>
                <c:pt idx="33139">
                  <c:v>1.0080337524414063E-3</c:v>
                </c:pt>
                <c:pt idx="33140">
                  <c:v>1.007080078125E-3</c:v>
                </c:pt>
                <c:pt idx="33141">
                  <c:v>1.0068416595458984E-3</c:v>
                </c:pt>
                <c:pt idx="33142">
                  <c:v>1.007080078125E-3</c:v>
                </c:pt>
                <c:pt idx="33143">
                  <c:v>1.007080078125E-3</c:v>
                </c:pt>
                <c:pt idx="33144">
                  <c:v>1.0068416595458984E-3</c:v>
                </c:pt>
                <c:pt idx="33145">
                  <c:v>1.007080078125E-3</c:v>
                </c:pt>
                <c:pt idx="33146">
                  <c:v>1.007080078125E-3</c:v>
                </c:pt>
                <c:pt idx="33147">
                  <c:v>1.0068416595458984E-3</c:v>
                </c:pt>
                <c:pt idx="33148">
                  <c:v>1.007080078125E-3</c:v>
                </c:pt>
                <c:pt idx="33149">
                  <c:v>1.007080078125E-3</c:v>
                </c:pt>
                <c:pt idx="33150">
                  <c:v>1.0068416595458984E-3</c:v>
                </c:pt>
                <c:pt idx="33151">
                  <c:v>1.007080078125E-3</c:v>
                </c:pt>
                <c:pt idx="33152">
                  <c:v>1.0080337524414063E-3</c:v>
                </c:pt>
                <c:pt idx="33153">
                  <c:v>1.0068416595458984E-3</c:v>
                </c:pt>
                <c:pt idx="33154">
                  <c:v>1.007080078125E-3</c:v>
                </c:pt>
                <c:pt idx="33155">
                  <c:v>1.007080078125E-3</c:v>
                </c:pt>
                <c:pt idx="33156">
                  <c:v>1.0068416595458984E-3</c:v>
                </c:pt>
                <c:pt idx="33157">
                  <c:v>1.007080078125E-3</c:v>
                </c:pt>
                <c:pt idx="33158">
                  <c:v>1.007080078125E-3</c:v>
                </c:pt>
                <c:pt idx="33159">
                  <c:v>1.0068416595458984E-3</c:v>
                </c:pt>
                <c:pt idx="33160">
                  <c:v>1.007080078125E-3</c:v>
                </c:pt>
                <c:pt idx="33161">
                  <c:v>1.007080078125E-3</c:v>
                </c:pt>
                <c:pt idx="33162">
                  <c:v>1.0068416595458984E-3</c:v>
                </c:pt>
                <c:pt idx="33163">
                  <c:v>1.007080078125E-3</c:v>
                </c:pt>
                <c:pt idx="33164">
                  <c:v>1.0080337524414063E-3</c:v>
                </c:pt>
                <c:pt idx="33165">
                  <c:v>1.007080078125E-3</c:v>
                </c:pt>
                <c:pt idx="33166">
                  <c:v>1.0068416595458984E-3</c:v>
                </c:pt>
                <c:pt idx="33167">
                  <c:v>1.007080078125E-3</c:v>
                </c:pt>
                <c:pt idx="33168">
                  <c:v>1.007080078125E-3</c:v>
                </c:pt>
                <c:pt idx="33169">
                  <c:v>1.0068416595458984E-3</c:v>
                </c:pt>
                <c:pt idx="33170">
                  <c:v>1.007080078125E-3</c:v>
                </c:pt>
                <c:pt idx="33171">
                  <c:v>1.007080078125E-3</c:v>
                </c:pt>
                <c:pt idx="33172">
                  <c:v>1.0068416595458984E-3</c:v>
                </c:pt>
                <c:pt idx="33173">
                  <c:v>1.007080078125E-3</c:v>
                </c:pt>
                <c:pt idx="33174">
                  <c:v>1.007080078125E-3</c:v>
                </c:pt>
                <c:pt idx="33175">
                  <c:v>1.0068416595458984E-3</c:v>
                </c:pt>
                <c:pt idx="33176">
                  <c:v>1.007080078125E-3</c:v>
                </c:pt>
                <c:pt idx="33177">
                  <c:v>1.0080337524414063E-3</c:v>
                </c:pt>
                <c:pt idx="33178">
                  <c:v>1.0068416595458984E-3</c:v>
                </c:pt>
                <c:pt idx="33179">
                  <c:v>1.007080078125E-3</c:v>
                </c:pt>
                <c:pt idx="33180">
                  <c:v>1.007080078125E-3</c:v>
                </c:pt>
                <c:pt idx="33181">
                  <c:v>1.0068416595458984E-3</c:v>
                </c:pt>
                <c:pt idx="33182">
                  <c:v>1.007080078125E-3</c:v>
                </c:pt>
                <c:pt idx="33183">
                  <c:v>1.007080078125E-3</c:v>
                </c:pt>
                <c:pt idx="33184">
                  <c:v>1.0068416595458984E-3</c:v>
                </c:pt>
                <c:pt idx="33185">
                  <c:v>1.007080078125E-3</c:v>
                </c:pt>
                <c:pt idx="33186">
                  <c:v>1.007080078125E-3</c:v>
                </c:pt>
                <c:pt idx="33187">
                  <c:v>1.0068416595458984E-3</c:v>
                </c:pt>
                <c:pt idx="33188">
                  <c:v>1.007080078125E-3</c:v>
                </c:pt>
                <c:pt idx="33189">
                  <c:v>1.0080337524414063E-3</c:v>
                </c:pt>
                <c:pt idx="33190">
                  <c:v>1.007080078125E-3</c:v>
                </c:pt>
                <c:pt idx="33191">
                  <c:v>1.0068416595458984E-3</c:v>
                </c:pt>
                <c:pt idx="33192">
                  <c:v>1.007080078125E-3</c:v>
                </c:pt>
                <c:pt idx="33193">
                  <c:v>1.007080078125E-3</c:v>
                </c:pt>
                <c:pt idx="33194">
                  <c:v>5.0349235534667969E-3</c:v>
                </c:pt>
                <c:pt idx="33195">
                  <c:v>1.007080078125E-3</c:v>
                </c:pt>
                <c:pt idx="33196">
                  <c:v>1.0068416595458984E-3</c:v>
                </c:pt>
                <c:pt idx="33197">
                  <c:v>1.007080078125E-3</c:v>
                </c:pt>
                <c:pt idx="33198">
                  <c:v>1.0080337524414063E-3</c:v>
                </c:pt>
                <c:pt idx="33199">
                  <c:v>1.0068416595458984E-3</c:v>
                </c:pt>
                <c:pt idx="33200">
                  <c:v>1.007080078125E-3</c:v>
                </c:pt>
                <c:pt idx="33201">
                  <c:v>1.007080078125E-3</c:v>
                </c:pt>
                <c:pt idx="33202">
                  <c:v>1.0068416595458984E-3</c:v>
                </c:pt>
                <c:pt idx="33203">
                  <c:v>1.007080078125E-3</c:v>
                </c:pt>
                <c:pt idx="33204">
                  <c:v>1.007080078125E-3</c:v>
                </c:pt>
                <c:pt idx="33205">
                  <c:v>1.0068416595458984E-3</c:v>
                </c:pt>
                <c:pt idx="33206">
                  <c:v>1.007080078125E-3</c:v>
                </c:pt>
                <c:pt idx="33207">
                  <c:v>1.007080078125E-3</c:v>
                </c:pt>
                <c:pt idx="33208">
                  <c:v>1.0068416595458984E-3</c:v>
                </c:pt>
                <c:pt idx="33209">
                  <c:v>1.007080078125E-3</c:v>
                </c:pt>
                <c:pt idx="33210">
                  <c:v>1.0080337524414063E-3</c:v>
                </c:pt>
                <c:pt idx="33211">
                  <c:v>1.007080078125E-3</c:v>
                </c:pt>
                <c:pt idx="33212">
                  <c:v>1.0068416595458984E-3</c:v>
                </c:pt>
                <c:pt idx="33213">
                  <c:v>1.007080078125E-3</c:v>
                </c:pt>
                <c:pt idx="33214">
                  <c:v>1.007080078125E-3</c:v>
                </c:pt>
                <c:pt idx="33215">
                  <c:v>1.0068416595458984E-3</c:v>
                </c:pt>
                <c:pt idx="33216">
                  <c:v>1.007080078125E-3</c:v>
                </c:pt>
                <c:pt idx="33217">
                  <c:v>1.007080078125E-3</c:v>
                </c:pt>
                <c:pt idx="33218">
                  <c:v>1.0068416595458984E-3</c:v>
                </c:pt>
                <c:pt idx="33219">
                  <c:v>1.007080078125E-3</c:v>
                </c:pt>
                <c:pt idx="33220">
                  <c:v>1.007080078125E-3</c:v>
                </c:pt>
                <c:pt idx="33221">
                  <c:v>1.0068416595458984E-3</c:v>
                </c:pt>
                <c:pt idx="33222">
                  <c:v>1.007080078125E-3</c:v>
                </c:pt>
                <c:pt idx="33223">
                  <c:v>1.0080337524414063E-3</c:v>
                </c:pt>
                <c:pt idx="33224">
                  <c:v>1.0068416595458984E-3</c:v>
                </c:pt>
                <c:pt idx="33225">
                  <c:v>1.007080078125E-3</c:v>
                </c:pt>
                <c:pt idx="33226">
                  <c:v>1.007080078125E-3</c:v>
                </c:pt>
                <c:pt idx="33227">
                  <c:v>1.0068416595458984E-3</c:v>
                </c:pt>
                <c:pt idx="33228">
                  <c:v>1.007080078125E-3</c:v>
                </c:pt>
                <c:pt idx="33229">
                  <c:v>1.007080078125E-3</c:v>
                </c:pt>
                <c:pt idx="33230">
                  <c:v>1.0068416595458984E-3</c:v>
                </c:pt>
                <c:pt idx="33231">
                  <c:v>1.007080078125E-3</c:v>
                </c:pt>
                <c:pt idx="33232">
                  <c:v>1.007080078125E-3</c:v>
                </c:pt>
                <c:pt idx="33233">
                  <c:v>1.0068416595458984E-3</c:v>
                </c:pt>
                <c:pt idx="33234">
                  <c:v>1.007080078125E-3</c:v>
                </c:pt>
                <c:pt idx="33235">
                  <c:v>1.0080337524414063E-3</c:v>
                </c:pt>
                <c:pt idx="33236">
                  <c:v>1.007080078125E-3</c:v>
                </c:pt>
                <c:pt idx="33237">
                  <c:v>1.0068416595458984E-3</c:v>
                </c:pt>
                <c:pt idx="33238">
                  <c:v>1.007080078125E-3</c:v>
                </c:pt>
                <c:pt idx="33239">
                  <c:v>1.007080078125E-3</c:v>
                </c:pt>
                <c:pt idx="33240">
                  <c:v>1.0068416595458984E-3</c:v>
                </c:pt>
                <c:pt idx="33241">
                  <c:v>1.007080078125E-3</c:v>
                </c:pt>
                <c:pt idx="33242">
                  <c:v>1.007080078125E-3</c:v>
                </c:pt>
                <c:pt idx="33243">
                  <c:v>1.0068416595458984E-3</c:v>
                </c:pt>
                <c:pt idx="33244">
                  <c:v>1.007080078125E-3</c:v>
                </c:pt>
                <c:pt idx="33245">
                  <c:v>1.007080078125E-3</c:v>
                </c:pt>
                <c:pt idx="33246">
                  <c:v>1.0068416595458984E-3</c:v>
                </c:pt>
                <c:pt idx="33247">
                  <c:v>1.007080078125E-3</c:v>
                </c:pt>
                <c:pt idx="33248">
                  <c:v>1.0080337524414063E-3</c:v>
                </c:pt>
                <c:pt idx="33249">
                  <c:v>1.0068416595458984E-3</c:v>
                </c:pt>
                <c:pt idx="33250">
                  <c:v>1.007080078125E-3</c:v>
                </c:pt>
                <c:pt idx="33251">
                  <c:v>1.007080078125E-3</c:v>
                </c:pt>
                <c:pt idx="33252">
                  <c:v>1.0068416595458984E-3</c:v>
                </c:pt>
                <c:pt idx="33253">
                  <c:v>1.007080078125E-3</c:v>
                </c:pt>
                <c:pt idx="33254">
                  <c:v>1.007080078125E-3</c:v>
                </c:pt>
                <c:pt idx="33255">
                  <c:v>1.0068416595458984E-3</c:v>
                </c:pt>
                <c:pt idx="33256">
                  <c:v>1.007080078125E-3</c:v>
                </c:pt>
                <c:pt idx="33257">
                  <c:v>1.007080078125E-3</c:v>
                </c:pt>
                <c:pt idx="33258">
                  <c:v>1.0068416595458984E-3</c:v>
                </c:pt>
                <c:pt idx="33259">
                  <c:v>1.007080078125E-3</c:v>
                </c:pt>
                <c:pt idx="33260">
                  <c:v>1.0080337524414063E-3</c:v>
                </c:pt>
                <c:pt idx="33261">
                  <c:v>1.007080078125E-3</c:v>
                </c:pt>
                <c:pt idx="33262">
                  <c:v>1.0068416595458984E-3</c:v>
                </c:pt>
                <c:pt idx="33263">
                  <c:v>1.007080078125E-3</c:v>
                </c:pt>
                <c:pt idx="33264">
                  <c:v>1.007080078125E-3</c:v>
                </c:pt>
                <c:pt idx="33265">
                  <c:v>1.0068416595458984E-3</c:v>
                </c:pt>
                <c:pt idx="33266">
                  <c:v>1.007080078125E-3</c:v>
                </c:pt>
                <c:pt idx="33267">
                  <c:v>1.007080078125E-3</c:v>
                </c:pt>
                <c:pt idx="33268">
                  <c:v>1.0068416595458984E-3</c:v>
                </c:pt>
                <c:pt idx="33269">
                  <c:v>1.007080078125E-3</c:v>
                </c:pt>
                <c:pt idx="33270">
                  <c:v>1.007080078125E-3</c:v>
                </c:pt>
                <c:pt idx="33271">
                  <c:v>1.0068416595458984E-3</c:v>
                </c:pt>
                <c:pt idx="33272">
                  <c:v>1.007080078125E-3</c:v>
                </c:pt>
                <c:pt idx="33273">
                  <c:v>1.0080337524414063E-3</c:v>
                </c:pt>
                <c:pt idx="33274">
                  <c:v>1.0068416595458984E-3</c:v>
                </c:pt>
                <c:pt idx="33275">
                  <c:v>1.007080078125E-3</c:v>
                </c:pt>
                <c:pt idx="33276">
                  <c:v>1.007080078125E-3</c:v>
                </c:pt>
                <c:pt idx="33277">
                  <c:v>1.0068416595458984E-3</c:v>
                </c:pt>
                <c:pt idx="33278">
                  <c:v>1.007080078125E-3</c:v>
                </c:pt>
                <c:pt idx="33279">
                  <c:v>1.007080078125E-3</c:v>
                </c:pt>
                <c:pt idx="33280">
                  <c:v>1.0068416595458984E-3</c:v>
                </c:pt>
                <c:pt idx="33281">
                  <c:v>1.007080078125E-3</c:v>
                </c:pt>
                <c:pt idx="33282">
                  <c:v>1.007080078125E-3</c:v>
                </c:pt>
                <c:pt idx="33283">
                  <c:v>1.0068416595458984E-3</c:v>
                </c:pt>
                <c:pt idx="33284">
                  <c:v>1.007080078125E-3</c:v>
                </c:pt>
                <c:pt idx="33285">
                  <c:v>1.0080337524414063E-3</c:v>
                </c:pt>
                <c:pt idx="33286">
                  <c:v>1.007080078125E-3</c:v>
                </c:pt>
                <c:pt idx="33287">
                  <c:v>1.0068416595458984E-3</c:v>
                </c:pt>
                <c:pt idx="33288">
                  <c:v>1.007080078125E-3</c:v>
                </c:pt>
                <c:pt idx="33289">
                  <c:v>1.007080078125E-3</c:v>
                </c:pt>
                <c:pt idx="33290">
                  <c:v>1.0068416595458984E-3</c:v>
                </c:pt>
                <c:pt idx="33291">
                  <c:v>1.007080078125E-3</c:v>
                </c:pt>
                <c:pt idx="33292">
                  <c:v>1.007080078125E-3</c:v>
                </c:pt>
                <c:pt idx="33293">
                  <c:v>1.0068416595458984E-3</c:v>
                </c:pt>
                <c:pt idx="33294">
                  <c:v>1.007080078125E-3</c:v>
                </c:pt>
                <c:pt idx="33295">
                  <c:v>1.007080078125E-3</c:v>
                </c:pt>
                <c:pt idx="33296">
                  <c:v>1.0068416595458984E-3</c:v>
                </c:pt>
                <c:pt idx="33297">
                  <c:v>1.007080078125E-3</c:v>
                </c:pt>
                <c:pt idx="33298">
                  <c:v>1.0080337524414063E-3</c:v>
                </c:pt>
                <c:pt idx="33299">
                  <c:v>1.0068416595458984E-3</c:v>
                </c:pt>
                <c:pt idx="33300">
                  <c:v>1.007080078125E-3</c:v>
                </c:pt>
                <c:pt idx="33301">
                  <c:v>1.007080078125E-3</c:v>
                </c:pt>
                <c:pt idx="33302">
                  <c:v>1.0068416595458984E-3</c:v>
                </c:pt>
                <c:pt idx="33303">
                  <c:v>1.007080078125E-3</c:v>
                </c:pt>
                <c:pt idx="33304">
                  <c:v>1.007080078125E-3</c:v>
                </c:pt>
                <c:pt idx="33305">
                  <c:v>1.0068416595458984E-3</c:v>
                </c:pt>
                <c:pt idx="33306">
                  <c:v>1.007080078125E-3</c:v>
                </c:pt>
                <c:pt idx="33307">
                  <c:v>1.007080078125E-3</c:v>
                </c:pt>
                <c:pt idx="33308">
                  <c:v>1.0068416595458984E-3</c:v>
                </c:pt>
                <c:pt idx="33309">
                  <c:v>1.007080078125E-3</c:v>
                </c:pt>
                <c:pt idx="33310">
                  <c:v>1.0080337524414063E-3</c:v>
                </c:pt>
                <c:pt idx="33311">
                  <c:v>1.007080078125E-3</c:v>
                </c:pt>
                <c:pt idx="33312">
                  <c:v>1.0068416595458984E-3</c:v>
                </c:pt>
                <c:pt idx="33313">
                  <c:v>1.007080078125E-3</c:v>
                </c:pt>
                <c:pt idx="33314">
                  <c:v>1.007080078125E-3</c:v>
                </c:pt>
                <c:pt idx="33315">
                  <c:v>1.0068416595458984E-3</c:v>
                </c:pt>
                <c:pt idx="33316">
                  <c:v>1.007080078125E-3</c:v>
                </c:pt>
                <c:pt idx="33317">
                  <c:v>1.007080078125E-3</c:v>
                </c:pt>
                <c:pt idx="33318">
                  <c:v>1.0068416595458984E-3</c:v>
                </c:pt>
                <c:pt idx="33319">
                  <c:v>1.007080078125E-3</c:v>
                </c:pt>
                <c:pt idx="33320">
                  <c:v>1.007080078125E-3</c:v>
                </c:pt>
                <c:pt idx="33321">
                  <c:v>1.0068416595458984E-3</c:v>
                </c:pt>
                <c:pt idx="33322">
                  <c:v>1.007080078125E-3</c:v>
                </c:pt>
                <c:pt idx="33323">
                  <c:v>1.0080337524414063E-3</c:v>
                </c:pt>
                <c:pt idx="33324">
                  <c:v>1.0068416595458984E-3</c:v>
                </c:pt>
                <c:pt idx="33325">
                  <c:v>1.007080078125E-3</c:v>
                </c:pt>
                <c:pt idx="33326">
                  <c:v>1.007080078125E-3</c:v>
                </c:pt>
                <c:pt idx="33327">
                  <c:v>1.0068416595458984E-3</c:v>
                </c:pt>
                <c:pt idx="33328">
                  <c:v>1.007080078125E-3</c:v>
                </c:pt>
                <c:pt idx="33329">
                  <c:v>1.007080078125E-3</c:v>
                </c:pt>
                <c:pt idx="33330">
                  <c:v>1.0068416595458984E-3</c:v>
                </c:pt>
                <c:pt idx="33331">
                  <c:v>1.007080078125E-3</c:v>
                </c:pt>
                <c:pt idx="33332">
                  <c:v>1.007080078125E-3</c:v>
                </c:pt>
                <c:pt idx="33333">
                  <c:v>1.0068416595458984E-3</c:v>
                </c:pt>
                <c:pt idx="33334">
                  <c:v>1.007080078125E-3</c:v>
                </c:pt>
                <c:pt idx="33335">
                  <c:v>1.0080337524414063E-3</c:v>
                </c:pt>
                <c:pt idx="33336">
                  <c:v>1.007080078125E-3</c:v>
                </c:pt>
                <c:pt idx="33337">
                  <c:v>1.0068416595458984E-3</c:v>
                </c:pt>
                <c:pt idx="33338">
                  <c:v>1.007080078125E-3</c:v>
                </c:pt>
                <c:pt idx="33339">
                  <c:v>2.0139217376708984E-3</c:v>
                </c:pt>
                <c:pt idx="33340">
                  <c:v>1.007080078125E-3</c:v>
                </c:pt>
                <c:pt idx="33341">
                  <c:v>1.007080078125E-3</c:v>
                </c:pt>
                <c:pt idx="33342">
                  <c:v>1.0068416595458984E-3</c:v>
                </c:pt>
                <c:pt idx="33343">
                  <c:v>1.007080078125E-3</c:v>
                </c:pt>
                <c:pt idx="33344">
                  <c:v>1.007080078125E-3</c:v>
                </c:pt>
                <c:pt idx="33345">
                  <c:v>1.0068416595458984E-3</c:v>
                </c:pt>
                <c:pt idx="33346">
                  <c:v>1.0080337524414063E-3</c:v>
                </c:pt>
                <c:pt idx="33347">
                  <c:v>1.007080078125E-3</c:v>
                </c:pt>
                <c:pt idx="33348">
                  <c:v>1.0068416595458984E-3</c:v>
                </c:pt>
                <c:pt idx="33349">
                  <c:v>1.007080078125E-3</c:v>
                </c:pt>
                <c:pt idx="33350">
                  <c:v>1.007080078125E-3</c:v>
                </c:pt>
                <c:pt idx="33351">
                  <c:v>1.0068416595458984E-3</c:v>
                </c:pt>
                <c:pt idx="33352">
                  <c:v>1.007080078125E-3</c:v>
                </c:pt>
                <c:pt idx="33353">
                  <c:v>1.007080078125E-3</c:v>
                </c:pt>
                <c:pt idx="33354">
                  <c:v>1.0068416595458984E-3</c:v>
                </c:pt>
                <c:pt idx="33355">
                  <c:v>1.007080078125E-3</c:v>
                </c:pt>
                <c:pt idx="33356">
                  <c:v>1.007080078125E-3</c:v>
                </c:pt>
                <c:pt idx="33357">
                  <c:v>1.0068416595458984E-3</c:v>
                </c:pt>
                <c:pt idx="33358">
                  <c:v>1.007080078125E-3</c:v>
                </c:pt>
                <c:pt idx="33359">
                  <c:v>1.0080337524414063E-3</c:v>
                </c:pt>
                <c:pt idx="33360">
                  <c:v>1.007080078125E-3</c:v>
                </c:pt>
                <c:pt idx="33361">
                  <c:v>1.0068416595458984E-3</c:v>
                </c:pt>
                <c:pt idx="33362">
                  <c:v>1.007080078125E-3</c:v>
                </c:pt>
                <c:pt idx="33363">
                  <c:v>1.007080078125E-3</c:v>
                </c:pt>
                <c:pt idx="33364">
                  <c:v>1.0068416595458984E-3</c:v>
                </c:pt>
                <c:pt idx="33365">
                  <c:v>1.007080078125E-3</c:v>
                </c:pt>
                <c:pt idx="33366">
                  <c:v>1.007080078125E-3</c:v>
                </c:pt>
                <c:pt idx="33367">
                  <c:v>1.0068416595458984E-3</c:v>
                </c:pt>
                <c:pt idx="33368">
                  <c:v>1.007080078125E-3</c:v>
                </c:pt>
                <c:pt idx="33369">
                  <c:v>1.007080078125E-3</c:v>
                </c:pt>
                <c:pt idx="33370">
                  <c:v>1.0068416595458984E-3</c:v>
                </c:pt>
                <c:pt idx="33371">
                  <c:v>1.0080337524414063E-3</c:v>
                </c:pt>
                <c:pt idx="33372">
                  <c:v>1.007080078125E-3</c:v>
                </c:pt>
                <c:pt idx="33373">
                  <c:v>1.0068416595458984E-3</c:v>
                </c:pt>
                <c:pt idx="33374">
                  <c:v>1.007080078125E-3</c:v>
                </c:pt>
                <c:pt idx="33375">
                  <c:v>1.007080078125E-3</c:v>
                </c:pt>
                <c:pt idx="33376">
                  <c:v>1.0068416595458984E-3</c:v>
                </c:pt>
                <c:pt idx="33377">
                  <c:v>1.007080078125E-3</c:v>
                </c:pt>
                <c:pt idx="33378">
                  <c:v>1.007080078125E-3</c:v>
                </c:pt>
                <c:pt idx="33379">
                  <c:v>1.0068416595458984E-3</c:v>
                </c:pt>
                <c:pt idx="33380">
                  <c:v>1.007080078125E-3</c:v>
                </c:pt>
                <c:pt idx="33381">
                  <c:v>1.007080078125E-3</c:v>
                </c:pt>
                <c:pt idx="33382">
                  <c:v>1.0068416595458984E-3</c:v>
                </c:pt>
                <c:pt idx="33383">
                  <c:v>1.0071039199829102E-2</c:v>
                </c:pt>
                <c:pt idx="33384">
                  <c:v>1.007080078125E-3</c:v>
                </c:pt>
                <c:pt idx="33385">
                  <c:v>1.007080078125E-3</c:v>
                </c:pt>
                <c:pt idx="33386">
                  <c:v>1.0068416595458984E-3</c:v>
                </c:pt>
                <c:pt idx="33387">
                  <c:v>1.0080337524414063E-3</c:v>
                </c:pt>
                <c:pt idx="33388">
                  <c:v>1.007080078125E-3</c:v>
                </c:pt>
                <c:pt idx="33389">
                  <c:v>1.0068416595458984E-3</c:v>
                </c:pt>
                <c:pt idx="33390">
                  <c:v>7.0490837097167969E-3</c:v>
                </c:pt>
                <c:pt idx="33391">
                  <c:v>1.007080078125E-3</c:v>
                </c:pt>
                <c:pt idx="33392">
                  <c:v>1.0068416595458984E-3</c:v>
                </c:pt>
                <c:pt idx="33393">
                  <c:v>1.007080078125E-3</c:v>
                </c:pt>
                <c:pt idx="33394">
                  <c:v>1.0080337524414063E-3</c:v>
                </c:pt>
                <c:pt idx="33395">
                  <c:v>1.007080078125E-3</c:v>
                </c:pt>
                <c:pt idx="33396">
                  <c:v>1.0068416595458984E-3</c:v>
                </c:pt>
                <c:pt idx="33397">
                  <c:v>1.007080078125E-3</c:v>
                </c:pt>
                <c:pt idx="33398">
                  <c:v>1.007080078125E-3</c:v>
                </c:pt>
                <c:pt idx="33399">
                  <c:v>1.0068416595458984E-3</c:v>
                </c:pt>
                <c:pt idx="33400">
                  <c:v>1.007080078125E-3</c:v>
                </c:pt>
                <c:pt idx="33401">
                  <c:v>1.007080078125E-3</c:v>
                </c:pt>
                <c:pt idx="33402">
                  <c:v>1.0068416595458984E-3</c:v>
                </c:pt>
                <c:pt idx="33403">
                  <c:v>1.007080078125E-3</c:v>
                </c:pt>
                <c:pt idx="33404">
                  <c:v>1.007080078125E-3</c:v>
                </c:pt>
                <c:pt idx="33405">
                  <c:v>1.0068416595458984E-3</c:v>
                </c:pt>
                <c:pt idx="33406">
                  <c:v>1.0080337524414063E-3</c:v>
                </c:pt>
                <c:pt idx="33407">
                  <c:v>1.007080078125E-3</c:v>
                </c:pt>
                <c:pt idx="33408">
                  <c:v>1.0068416595458984E-3</c:v>
                </c:pt>
                <c:pt idx="33409">
                  <c:v>1.007080078125E-3</c:v>
                </c:pt>
                <c:pt idx="33410">
                  <c:v>1.007080078125E-3</c:v>
                </c:pt>
                <c:pt idx="33411">
                  <c:v>1.0068416595458984E-3</c:v>
                </c:pt>
                <c:pt idx="33412">
                  <c:v>1.007080078125E-3</c:v>
                </c:pt>
                <c:pt idx="33413">
                  <c:v>1.007080078125E-3</c:v>
                </c:pt>
                <c:pt idx="33414">
                  <c:v>1.0068416595458984E-3</c:v>
                </c:pt>
                <c:pt idx="33415">
                  <c:v>1.007080078125E-3</c:v>
                </c:pt>
                <c:pt idx="33416">
                  <c:v>1.007080078125E-3</c:v>
                </c:pt>
                <c:pt idx="33417">
                  <c:v>1.0068416595458984E-3</c:v>
                </c:pt>
                <c:pt idx="33418">
                  <c:v>1.007080078125E-3</c:v>
                </c:pt>
                <c:pt idx="33419">
                  <c:v>1.0080337524414063E-3</c:v>
                </c:pt>
                <c:pt idx="33420">
                  <c:v>1.007080078125E-3</c:v>
                </c:pt>
                <c:pt idx="33421">
                  <c:v>1.0068416595458984E-3</c:v>
                </c:pt>
                <c:pt idx="33422">
                  <c:v>1.007080078125E-3</c:v>
                </c:pt>
                <c:pt idx="33423">
                  <c:v>1.007080078125E-3</c:v>
                </c:pt>
                <c:pt idx="33424">
                  <c:v>1.0068416595458984E-3</c:v>
                </c:pt>
                <c:pt idx="33425">
                  <c:v>1.007080078125E-3</c:v>
                </c:pt>
                <c:pt idx="33426">
                  <c:v>1.007080078125E-3</c:v>
                </c:pt>
                <c:pt idx="33427">
                  <c:v>1.0068416595458984E-3</c:v>
                </c:pt>
                <c:pt idx="33428">
                  <c:v>1.007080078125E-3</c:v>
                </c:pt>
                <c:pt idx="33429">
                  <c:v>1.007080078125E-3</c:v>
                </c:pt>
                <c:pt idx="33430">
                  <c:v>1.0068416595458984E-3</c:v>
                </c:pt>
                <c:pt idx="33431">
                  <c:v>1.0080337524414063E-3</c:v>
                </c:pt>
                <c:pt idx="33432">
                  <c:v>1.007080078125E-3</c:v>
                </c:pt>
                <c:pt idx="33433">
                  <c:v>1.0068416595458984E-3</c:v>
                </c:pt>
                <c:pt idx="33434">
                  <c:v>1.007080078125E-3</c:v>
                </c:pt>
                <c:pt idx="33435">
                  <c:v>1.007080078125E-3</c:v>
                </c:pt>
                <c:pt idx="33436">
                  <c:v>1.0068416595458984E-3</c:v>
                </c:pt>
                <c:pt idx="33437">
                  <c:v>1.007080078125E-3</c:v>
                </c:pt>
                <c:pt idx="33438">
                  <c:v>1.007080078125E-3</c:v>
                </c:pt>
                <c:pt idx="33439">
                  <c:v>1.0068416595458984E-3</c:v>
                </c:pt>
                <c:pt idx="33440">
                  <c:v>1.007080078125E-3</c:v>
                </c:pt>
                <c:pt idx="33441">
                  <c:v>1.007080078125E-3</c:v>
                </c:pt>
                <c:pt idx="33442">
                  <c:v>1.0068416595458984E-3</c:v>
                </c:pt>
                <c:pt idx="33443">
                  <c:v>1.007080078125E-3</c:v>
                </c:pt>
                <c:pt idx="33444">
                  <c:v>1.0080337524414063E-3</c:v>
                </c:pt>
                <c:pt idx="33445">
                  <c:v>1.007080078125E-3</c:v>
                </c:pt>
                <c:pt idx="33446">
                  <c:v>1.0068416595458984E-3</c:v>
                </c:pt>
                <c:pt idx="33447">
                  <c:v>1.007080078125E-3</c:v>
                </c:pt>
                <c:pt idx="33448">
                  <c:v>1.007080078125E-3</c:v>
                </c:pt>
                <c:pt idx="33449">
                  <c:v>1.0068416595458984E-3</c:v>
                </c:pt>
                <c:pt idx="33450">
                  <c:v>1.007080078125E-3</c:v>
                </c:pt>
                <c:pt idx="33451">
                  <c:v>1.007080078125E-3</c:v>
                </c:pt>
                <c:pt idx="33452">
                  <c:v>1.0068416595458984E-3</c:v>
                </c:pt>
                <c:pt idx="33453">
                  <c:v>1.007080078125E-3</c:v>
                </c:pt>
                <c:pt idx="33454">
                  <c:v>1.007080078125E-3</c:v>
                </c:pt>
                <c:pt idx="33455">
                  <c:v>1.0068416595458984E-3</c:v>
                </c:pt>
                <c:pt idx="33456">
                  <c:v>1.0080337524414063E-3</c:v>
                </c:pt>
                <c:pt idx="33457">
                  <c:v>1.007080078125E-3</c:v>
                </c:pt>
                <c:pt idx="33458">
                  <c:v>1.0068416595458984E-3</c:v>
                </c:pt>
                <c:pt idx="33459">
                  <c:v>1.007080078125E-3</c:v>
                </c:pt>
                <c:pt idx="33460">
                  <c:v>1.007080078125E-3</c:v>
                </c:pt>
                <c:pt idx="33461">
                  <c:v>1.0068416595458984E-3</c:v>
                </c:pt>
                <c:pt idx="33462">
                  <c:v>4.0280818939208984E-3</c:v>
                </c:pt>
                <c:pt idx="33463">
                  <c:v>1.007080078125E-3</c:v>
                </c:pt>
                <c:pt idx="33464">
                  <c:v>1.0068416595458984E-3</c:v>
                </c:pt>
                <c:pt idx="33465">
                  <c:v>1.007080078125E-3</c:v>
                </c:pt>
                <c:pt idx="33466">
                  <c:v>1.0080337524414063E-3</c:v>
                </c:pt>
                <c:pt idx="33467">
                  <c:v>1.007080078125E-3</c:v>
                </c:pt>
                <c:pt idx="33468">
                  <c:v>1.0068416595458984E-3</c:v>
                </c:pt>
                <c:pt idx="33469">
                  <c:v>1.007080078125E-3</c:v>
                </c:pt>
                <c:pt idx="33470">
                  <c:v>1.007080078125E-3</c:v>
                </c:pt>
                <c:pt idx="33471">
                  <c:v>1.0068416595458984E-3</c:v>
                </c:pt>
                <c:pt idx="33472">
                  <c:v>1.007080078125E-3</c:v>
                </c:pt>
                <c:pt idx="33473">
                  <c:v>1.007080078125E-3</c:v>
                </c:pt>
                <c:pt idx="33474">
                  <c:v>1.0068416595458984E-3</c:v>
                </c:pt>
                <c:pt idx="33475">
                  <c:v>1.007080078125E-3</c:v>
                </c:pt>
                <c:pt idx="33476">
                  <c:v>1.007080078125E-3</c:v>
                </c:pt>
                <c:pt idx="33477">
                  <c:v>1.0068416595458984E-3</c:v>
                </c:pt>
                <c:pt idx="33478">
                  <c:v>1.0080337524414063E-3</c:v>
                </c:pt>
                <c:pt idx="33479">
                  <c:v>1.007080078125E-3</c:v>
                </c:pt>
                <c:pt idx="33480">
                  <c:v>1.0068416595458984E-3</c:v>
                </c:pt>
                <c:pt idx="33481">
                  <c:v>1.007080078125E-3</c:v>
                </c:pt>
                <c:pt idx="33482">
                  <c:v>1.007080078125E-3</c:v>
                </c:pt>
                <c:pt idx="33483">
                  <c:v>1.0068416595458984E-3</c:v>
                </c:pt>
                <c:pt idx="33484">
                  <c:v>1.007080078125E-3</c:v>
                </c:pt>
                <c:pt idx="33485">
                  <c:v>1.007080078125E-3</c:v>
                </c:pt>
                <c:pt idx="33486">
                  <c:v>1.0068416595458984E-3</c:v>
                </c:pt>
                <c:pt idx="33487">
                  <c:v>1.007080078125E-3</c:v>
                </c:pt>
                <c:pt idx="33488">
                  <c:v>1.007080078125E-3</c:v>
                </c:pt>
                <c:pt idx="33489">
                  <c:v>1.0068416595458984E-3</c:v>
                </c:pt>
                <c:pt idx="33490">
                  <c:v>1.007080078125E-3</c:v>
                </c:pt>
                <c:pt idx="33491">
                  <c:v>1.0080337524414063E-3</c:v>
                </c:pt>
                <c:pt idx="33492">
                  <c:v>1.007080078125E-3</c:v>
                </c:pt>
                <c:pt idx="33493">
                  <c:v>1.0068416595458984E-3</c:v>
                </c:pt>
                <c:pt idx="33494">
                  <c:v>1.007080078125E-3</c:v>
                </c:pt>
                <c:pt idx="33495">
                  <c:v>1.007080078125E-3</c:v>
                </c:pt>
                <c:pt idx="33496">
                  <c:v>1.0068416595458984E-3</c:v>
                </c:pt>
                <c:pt idx="33497">
                  <c:v>1.007080078125E-3</c:v>
                </c:pt>
                <c:pt idx="33498">
                  <c:v>1.007080078125E-3</c:v>
                </c:pt>
                <c:pt idx="33499">
                  <c:v>1.0068416595458984E-3</c:v>
                </c:pt>
                <c:pt idx="33500">
                  <c:v>1.007080078125E-3</c:v>
                </c:pt>
                <c:pt idx="33501">
                  <c:v>1.007080078125E-3</c:v>
                </c:pt>
                <c:pt idx="33502">
                  <c:v>1.0068416595458984E-3</c:v>
                </c:pt>
                <c:pt idx="33503">
                  <c:v>1.0080337524414063E-3</c:v>
                </c:pt>
                <c:pt idx="33504">
                  <c:v>1.007080078125E-3</c:v>
                </c:pt>
                <c:pt idx="33505">
                  <c:v>1.0068416595458984E-3</c:v>
                </c:pt>
                <c:pt idx="33506">
                  <c:v>1.007080078125E-3</c:v>
                </c:pt>
                <c:pt idx="33507">
                  <c:v>1.007080078125E-3</c:v>
                </c:pt>
                <c:pt idx="33508">
                  <c:v>1.0068416595458984E-3</c:v>
                </c:pt>
                <c:pt idx="33509">
                  <c:v>1.007080078125E-3</c:v>
                </c:pt>
                <c:pt idx="33510">
                  <c:v>1.007080078125E-3</c:v>
                </c:pt>
                <c:pt idx="33511">
                  <c:v>1.0068416595458984E-3</c:v>
                </c:pt>
                <c:pt idx="33512">
                  <c:v>1.007080078125E-3</c:v>
                </c:pt>
                <c:pt idx="33513">
                  <c:v>1.007080078125E-3</c:v>
                </c:pt>
                <c:pt idx="33514">
                  <c:v>1.0068416595458984E-3</c:v>
                </c:pt>
                <c:pt idx="33515">
                  <c:v>1.007080078125E-3</c:v>
                </c:pt>
                <c:pt idx="33516">
                  <c:v>1.0080337524414063E-3</c:v>
                </c:pt>
                <c:pt idx="33517">
                  <c:v>1.007080078125E-3</c:v>
                </c:pt>
                <c:pt idx="33518">
                  <c:v>1.0068416595458984E-3</c:v>
                </c:pt>
                <c:pt idx="33519">
                  <c:v>1.007080078125E-3</c:v>
                </c:pt>
                <c:pt idx="33520">
                  <c:v>1.007080078125E-3</c:v>
                </c:pt>
                <c:pt idx="33521">
                  <c:v>1.0068416595458984E-3</c:v>
                </c:pt>
                <c:pt idx="33522">
                  <c:v>1.007080078125E-3</c:v>
                </c:pt>
                <c:pt idx="33523">
                  <c:v>1.007080078125E-3</c:v>
                </c:pt>
                <c:pt idx="33524">
                  <c:v>1.0068416595458984E-3</c:v>
                </c:pt>
                <c:pt idx="33525">
                  <c:v>1.007080078125E-3</c:v>
                </c:pt>
                <c:pt idx="33526">
                  <c:v>1.007080078125E-3</c:v>
                </c:pt>
                <c:pt idx="33527">
                  <c:v>1.0068416595458984E-3</c:v>
                </c:pt>
                <c:pt idx="33528">
                  <c:v>1.0080337524414063E-3</c:v>
                </c:pt>
                <c:pt idx="33529">
                  <c:v>1.007080078125E-3</c:v>
                </c:pt>
                <c:pt idx="33530">
                  <c:v>1.0068416595458984E-3</c:v>
                </c:pt>
                <c:pt idx="33531">
                  <c:v>1.007080078125E-3</c:v>
                </c:pt>
                <c:pt idx="33532">
                  <c:v>1.007080078125E-3</c:v>
                </c:pt>
                <c:pt idx="33533">
                  <c:v>1.0068416595458984E-3</c:v>
                </c:pt>
                <c:pt idx="33534">
                  <c:v>1.007080078125E-3</c:v>
                </c:pt>
                <c:pt idx="33535">
                  <c:v>1.007080078125E-3</c:v>
                </c:pt>
                <c:pt idx="33536">
                  <c:v>1.0068416595458984E-3</c:v>
                </c:pt>
                <c:pt idx="33537">
                  <c:v>1.007080078125E-3</c:v>
                </c:pt>
                <c:pt idx="33538">
                  <c:v>1.007080078125E-3</c:v>
                </c:pt>
                <c:pt idx="33539">
                  <c:v>1.0068416595458984E-3</c:v>
                </c:pt>
                <c:pt idx="33540">
                  <c:v>1.007080078125E-3</c:v>
                </c:pt>
                <c:pt idx="33541">
                  <c:v>1.0080337524414063E-3</c:v>
                </c:pt>
                <c:pt idx="33542">
                  <c:v>1.007080078125E-3</c:v>
                </c:pt>
                <c:pt idx="33543">
                  <c:v>1.0068416595458984E-3</c:v>
                </c:pt>
                <c:pt idx="33544">
                  <c:v>1.007080078125E-3</c:v>
                </c:pt>
                <c:pt idx="33545">
                  <c:v>1.007080078125E-3</c:v>
                </c:pt>
                <c:pt idx="33546">
                  <c:v>1.0068416595458984E-3</c:v>
                </c:pt>
                <c:pt idx="33547">
                  <c:v>1.007080078125E-3</c:v>
                </c:pt>
                <c:pt idx="33548">
                  <c:v>1.007080078125E-3</c:v>
                </c:pt>
                <c:pt idx="33549">
                  <c:v>1.0068416595458984E-3</c:v>
                </c:pt>
                <c:pt idx="33550">
                  <c:v>1.007080078125E-3</c:v>
                </c:pt>
                <c:pt idx="33551">
                  <c:v>1.0068416595458984E-3</c:v>
                </c:pt>
                <c:pt idx="33552">
                  <c:v>1.007080078125E-3</c:v>
                </c:pt>
                <c:pt idx="33553">
                  <c:v>1.0080337524414063E-3</c:v>
                </c:pt>
                <c:pt idx="33554">
                  <c:v>1.007080078125E-3</c:v>
                </c:pt>
                <c:pt idx="33555">
                  <c:v>1.0068416595458984E-3</c:v>
                </c:pt>
                <c:pt idx="33556">
                  <c:v>1.007080078125E-3</c:v>
                </c:pt>
                <c:pt idx="33557">
                  <c:v>1.007080078125E-3</c:v>
                </c:pt>
                <c:pt idx="33558">
                  <c:v>1.0068416595458984E-3</c:v>
                </c:pt>
                <c:pt idx="33559">
                  <c:v>1.007080078125E-3</c:v>
                </c:pt>
                <c:pt idx="33560">
                  <c:v>1.007080078125E-3</c:v>
                </c:pt>
                <c:pt idx="33561">
                  <c:v>1.0068416595458984E-3</c:v>
                </c:pt>
                <c:pt idx="33562">
                  <c:v>1.007080078125E-3</c:v>
                </c:pt>
                <c:pt idx="33563">
                  <c:v>1.007080078125E-3</c:v>
                </c:pt>
                <c:pt idx="33564">
                  <c:v>1.0068416595458984E-3</c:v>
                </c:pt>
                <c:pt idx="33565">
                  <c:v>1.007080078125E-3</c:v>
                </c:pt>
                <c:pt idx="33566">
                  <c:v>1.0080337524414063E-3</c:v>
                </c:pt>
                <c:pt idx="33567">
                  <c:v>1.007080078125E-3</c:v>
                </c:pt>
                <c:pt idx="33568">
                  <c:v>1.0068416595458984E-3</c:v>
                </c:pt>
                <c:pt idx="33569">
                  <c:v>1.007080078125E-3</c:v>
                </c:pt>
                <c:pt idx="33570">
                  <c:v>1.007080078125E-3</c:v>
                </c:pt>
                <c:pt idx="33571">
                  <c:v>1.0068416595458984E-3</c:v>
                </c:pt>
                <c:pt idx="33572">
                  <c:v>1.007080078125E-3</c:v>
                </c:pt>
                <c:pt idx="33573">
                  <c:v>1.0068416595458984E-3</c:v>
                </c:pt>
                <c:pt idx="33574">
                  <c:v>1.007080078125E-3</c:v>
                </c:pt>
                <c:pt idx="33575">
                  <c:v>1.007080078125E-3</c:v>
                </c:pt>
                <c:pt idx="33576">
                  <c:v>1.0068416595458984E-3</c:v>
                </c:pt>
                <c:pt idx="33577">
                  <c:v>1.007080078125E-3</c:v>
                </c:pt>
                <c:pt idx="33578">
                  <c:v>1.0080337524414063E-3</c:v>
                </c:pt>
                <c:pt idx="33579">
                  <c:v>1.007080078125E-3</c:v>
                </c:pt>
                <c:pt idx="33580">
                  <c:v>1.0068416595458984E-3</c:v>
                </c:pt>
                <c:pt idx="33581">
                  <c:v>1.007080078125E-3</c:v>
                </c:pt>
                <c:pt idx="33582">
                  <c:v>1.007080078125E-3</c:v>
                </c:pt>
                <c:pt idx="33583">
                  <c:v>1.0068416595458984E-3</c:v>
                </c:pt>
                <c:pt idx="33584">
                  <c:v>1.007080078125E-3</c:v>
                </c:pt>
                <c:pt idx="33585">
                  <c:v>1.007080078125E-3</c:v>
                </c:pt>
                <c:pt idx="33586">
                  <c:v>1.0068416595458984E-3</c:v>
                </c:pt>
                <c:pt idx="33587">
                  <c:v>1.007080078125E-3</c:v>
                </c:pt>
                <c:pt idx="33588">
                  <c:v>1.007080078125E-3</c:v>
                </c:pt>
                <c:pt idx="33589">
                  <c:v>1.0068416595458984E-3</c:v>
                </c:pt>
                <c:pt idx="33590">
                  <c:v>1.007080078125E-3</c:v>
                </c:pt>
                <c:pt idx="33591">
                  <c:v>1.0080337524414063E-3</c:v>
                </c:pt>
                <c:pt idx="33592">
                  <c:v>1.007080078125E-3</c:v>
                </c:pt>
                <c:pt idx="33593">
                  <c:v>1.0068416595458984E-3</c:v>
                </c:pt>
                <c:pt idx="33594">
                  <c:v>1.007080078125E-3</c:v>
                </c:pt>
                <c:pt idx="33595">
                  <c:v>1.0068416595458984E-3</c:v>
                </c:pt>
                <c:pt idx="33596">
                  <c:v>1.007080078125E-3</c:v>
                </c:pt>
                <c:pt idx="33597">
                  <c:v>1.007080078125E-3</c:v>
                </c:pt>
                <c:pt idx="33598">
                  <c:v>1.0068416595458984E-3</c:v>
                </c:pt>
                <c:pt idx="33599">
                  <c:v>1.007080078125E-3</c:v>
                </c:pt>
                <c:pt idx="33600">
                  <c:v>1.007080078125E-3</c:v>
                </c:pt>
                <c:pt idx="33601">
                  <c:v>1.0068416595458984E-3</c:v>
                </c:pt>
                <c:pt idx="33602">
                  <c:v>1.007080078125E-3</c:v>
                </c:pt>
                <c:pt idx="33603">
                  <c:v>1.0080337524414063E-3</c:v>
                </c:pt>
                <c:pt idx="33604">
                  <c:v>1.007080078125E-3</c:v>
                </c:pt>
                <c:pt idx="33605">
                  <c:v>1.0068416595458984E-3</c:v>
                </c:pt>
                <c:pt idx="33606">
                  <c:v>1.007080078125E-3</c:v>
                </c:pt>
                <c:pt idx="33607">
                  <c:v>1.007080078125E-3</c:v>
                </c:pt>
                <c:pt idx="33608">
                  <c:v>1.0068416595458984E-3</c:v>
                </c:pt>
                <c:pt idx="33609">
                  <c:v>6.0420036315917969E-3</c:v>
                </c:pt>
                <c:pt idx="33610">
                  <c:v>1.007080078125E-3</c:v>
                </c:pt>
                <c:pt idx="33611">
                  <c:v>1.0080337524414063E-3</c:v>
                </c:pt>
                <c:pt idx="33612">
                  <c:v>1.0068416595458984E-3</c:v>
                </c:pt>
                <c:pt idx="33613">
                  <c:v>1.007080078125E-3</c:v>
                </c:pt>
                <c:pt idx="33614">
                  <c:v>1.007080078125E-3</c:v>
                </c:pt>
                <c:pt idx="33615">
                  <c:v>1.0068416595458984E-3</c:v>
                </c:pt>
                <c:pt idx="33616">
                  <c:v>1.007080078125E-3</c:v>
                </c:pt>
                <c:pt idx="33617">
                  <c:v>1.007080078125E-3</c:v>
                </c:pt>
                <c:pt idx="33618">
                  <c:v>1.0068416595458984E-3</c:v>
                </c:pt>
                <c:pt idx="33619">
                  <c:v>1.007080078125E-3</c:v>
                </c:pt>
                <c:pt idx="33620">
                  <c:v>1.007080078125E-3</c:v>
                </c:pt>
                <c:pt idx="33621">
                  <c:v>1.0068416595458984E-3</c:v>
                </c:pt>
                <c:pt idx="33622">
                  <c:v>1.007080078125E-3</c:v>
                </c:pt>
                <c:pt idx="33623">
                  <c:v>1.0080337524414063E-3</c:v>
                </c:pt>
                <c:pt idx="33624">
                  <c:v>1.007080078125E-3</c:v>
                </c:pt>
                <c:pt idx="33625">
                  <c:v>1.0068416595458984E-3</c:v>
                </c:pt>
                <c:pt idx="33626">
                  <c:v>1.007080078125E-3</c:v>
                </c:pt>
                <c:pt idx="33627">
                  <c:v>1.007080078125E-3</c:v>
                </c:pt>
                <c:pt idx="33628">
                  <c:v>1.0068416595458984E-3</c:v>
                </c:pt>
                <c:pt idx="33629">
                  <c:v>1.007080078125E-3</c:v>
                </c:pt>
                <c:pt idx="33630">
                  <c:v>1.007080078125E-3</c:v>
                </c:pt>
                <c:pt idx="33631">
                  <c:v>1.0068416595458984E-3</c:v>
                </c:pt>
                <c:pt idx="33632">
                  <c:v>1.007080078125E-3</c:v>
                </c:pt>
                <c:pt idx="33633">
                  <c:v>1.007080078125E-3</c:v>
                </c:pt>
                <c:pt idx="33634">
                  <c:v>1.0068416595458984E-3</c:v>
                </c:pt>
                <c:pt idx="33635">
                  <c:v>1.007080078125E-3</c:v>
                </c:pt>
                <c:pt idx="33636">
                  <c:v>1.0080337524414063E-3</c:v>
                </c:pt>
                <c:pt idx="33637">
                  <c:v>1.0068416595458984E-3</c:v>
                </c:pt>
                <c:pt idx="33638">
                  <c:v>1.007080078125E-3</c:v>
                </c:pt>
                <c:pt idx="33639">
                  <c:v>1.007080078125E-3</c:v>
                </c:pt>
                <c:pt idx="33640">
                  <c:v>1.0068416595458984E-3</c:v>
                </c:pt>
                <c:pt idx="33641">
                  <c:v>1.007080078125E-3</c:v>
                </c:pt>
                <c:pt idx="33642">
                  <c:v>1.007080078125E-3</c:v>
                </c:pt>
                <c:pt idx="33643">
                  <c:v>1.0068416595458984E-3</c:v>
                </c:pt>
                <c:pt idx="33644">
                  <c:v>1.007080078125E-3</c:v>
                </c:pt>
                <c:pt idx="33645">
                  <c:v>1.007080078125E-3</c:v>
                </c:pt>
                <c:pt idx="33646">
                  <c:v>1.0068416595458984E-3</c:v>
                </c:pt>
                <c:pt idx="33647">
                  <c:v>1.007080078125E-3</c:v>
                </c:pt>
                <c:pt idx="33648">
                  <c:v>1.0080337524414063E-3</c:v>
                </c:pt>
                <c:pt idx="33649">
                  <c:v>1.007080078125E-3</c:v>
                </c:pt>
                <c:pt idx="33650">
                  <c:v>1.0068416595458984E-3</c:v>
                </c:pt>
                <c:pt idx="33651">
                  <c:v>1.007080078125E-3</c:v>
                </c:pt>
                <c:pt idx="33652">
                  <c:v>1.007080078125E-3</c:v>
                </c:pt>
                <c:pt idx="33653">
                  <c:v>1.0068416595458984E-3</c:v>
                </c:pt>
                <c:pt idx="33654">
                  <c:v>1.007080078125E-3</c:v>
                </c:pt>
                <c:pt idx="33655">
                  <c:v>1.007080078125E-3</c:v>
                </c:pt>
                <c:pt idx="33656">
                  <c:v>1.0068416595458984E-3</c:v>
                </c:pt>
                <c:pt idx="33657">
                  <c:v>1.007080078125E-3</c:v>
                </c:pt>
                <c:pt idx="33658">
                  <c:v>1.007080078125E-3</c:v>
                </c:pt>
                <c:pt idx="33659">
                  <c:v>1.0068416595458984E-3</c:v>
                </c:pt>
                <c:pt idx="33660">
                  <c:v>1.007080078125E-3</c:v>
                </c:pt>
                <c:pt idx="33661">
                  <c:v>1.0080337524414063E-3</c:v>
                </c:pt>
                <c:pt idx="33662">
                  <c:v>1.0068416595458984E-3</c:v>
                </c:pt>
                <c:pt idx="33663">
                  <c:v>1.007080078125E-3</c:v>
                </c:pt>
                <c:pt idx="33664">
                  <c:v>1.007080078125E-3</c:v>
                </c:pt>
                <c:pt idx="33665">
                  <c:v>1.0068416595458984E-3</c:v>
                </c:pt>
                <c:pt idx="33666">
                  <c:v>1.007080078125E-3</c:v>
                </c:pt>
                <c:pt idx="33667">
                  <c:v>1.007080078125E-3</c:v>
                </c:pt>
                <c:pt idx="33668">
                  <c:v>1.0068416595458984E-3</c:v>
                </c:pt>
                <c:pt idx="33669">
                  <c:v>1.007080078125E-3</c:v>
                </c:pt>
                <c:pt idx="33670">
                  <c:v>1.007080078125E-3</c:v>
                </c:pt>
                <c:pt idx="33671">
                  <c:v>1.0068416595458984E-3</c:v>
                </c:pt>
                <c:pt idx="33672">
                  <c:v>1.007080078125E-3</c:v>
                </c:pt>
                <c:pt idx="33673">
                  <c:v>1.0080337524414063E-3</c:v>
                </c:pt>
                <c:pt idx="33674">
                  <c:v>1.007080078125E-3</c:v>
                </c:pt>
                <c:pt idx="33675">
                  <c:v>1.0068416595458984E-3</c:v>
                </c:pt>
                <c:pt idx="33676">
                  <c:v>1.007080078125E-3</c:v>
                </c:pt>
                <c:pt idx="33677">
                  <c:v>1.007080078125E-3</c:v>
                </c:pt>
                <c:pt idx="33678">
                  <c:v>1.0068416595458984E-3</c:v>
                </c:pt>
                <c:pt idx="33679">
                  <c:v>1.007080078125E-3</c:v>
                </c:pt>
                <c:pt idx="33680">
                  <c:v>1.007080078125E-3</c:v>
                </c:pt>
                <c:pt idx="33681">
                  <c:v>1.0068416595458984E-3</c:v>
                </c:pt>
                <c:pt idx="33682">
                  <c:v>1.007080078125E-3</c:v>
                </c:pt>
                <c:pt idx="33683">
                  <c:v>1.007080078125E-3</c:v>
                </c:pt>
                <c:pt idx="33684">
                  <c:v>1.0068416595458984E-3</c:v>
                </c:pt>
                <c:pt idx="33685">
                  <c:v>1.007080078125E-3</c:v>
                </c:pt>
                <c:pt idx="33686">
                  <c:v>1.0080337524414063E-3</c:v>
                </c:pt>
                <c:pt idx="33687">
                  <c:v>1.0068416595458984E-3</c:v>
                </c:pt>
                <c:pt idx="33688">
                  <c:v>1.007080078125E-3</c:v>
                </c:pt>
                <c:pt idx="33689">
                  <c:v>1.007080078125E-3</c:v>
                </c:pt>
                <c:pt idx="33690">
                  <c:v>1.0068416595458984E-3</c:v>
                </c:pt>
                <c:pt idx="33691">
                  <c:v>1.007080078125E-3</c:v>
                </c:pt>
                <c:pt idx="33692">
                  <c:v>1.007080078125E-3</c:v>
                </c:pt>
                <c:pt idx="33693">
                  <c:v>1.0068416595458984E-3</c:v>
                </c:pt>
                <c:pt idx="33694">
                  <c:v>1.007080078125E-3</c:v>
                </c:pt>
                <c:pt idx="33695">
                  <c:v>1.007080078125E-3</c:v>
                </c:pt>
                <c:pt idx="33696">
                  <c:v>1.0068416595458984E-3</c:v>
                </c:pt>
                <c:pt idx="33697">
                  <c:v>1.007080078125E-3</c:v>
                </c:pt>
                <c:pt idx="33698">
                  <c:v>1.0080337524414063E-3</c:v>
                </c:pt>
                <c:pt idx="33699">
                  <c:v>1.007080078125E-3</c:v>
                </c:pt>
                <c:pt idx="33700">
                  <c:v>1.0068416595458984E-3</c:v>
                </c:pt>
                <c:pt idx="33701">
                  <c:v>1.007080078125E-3</c:v>
                </c:pt>
                <c:pt idx="33702">
                  <c:v>1.007080078125E-3</c:v>
                </c:pt>
                <c:pt idx="33703">
                  <c:v>1.0068416595458984E-3</c:v>
                </c:pt>
                <c:pt idx="33704">
                  <c:v>1.007080078125E-3</c:v>
                </c:pt>
                <c:pt idx="33705">
                  <c:v>1.007080078125E-3</c:v>
                </c:pt>
                <c:pt idx="33706">
                  <c:v>1.0068416595458984E-3</c:v>
                </c:pt>
                <c:pt idx="33707">
                  <c:v>1.007080078125E-3</c:v>
                </c:pt>
                <c:pt idx="33708">
                  <c:v>1.007080078125E-3</c:v>
                </c:pt>
                <c:pt idx="33709">
                  <c:v>1.0068416595458984E-3</c:v>
                </c:pt>
                <c:pt idx="33710">
                  <c:v>1.007080078125E-3</c:v>
                </c:pt>
                <c:pt idx="33711">
                  <c:v>1.0080337524414063E-3</c:v>
                </c:pt>
                <c:pt idx="33712">
                  <c:v>1.0068416595458984E-3</c:v>
                </c:pt>
                <c:pt idx="33713">
                  <c:v>1.007080078125E-3</c:v>
                </c:pt>
                <c:pt idx="33714">
                  <c:v>1.007080078125E-3</c:v>
                </c:pt>
                <c:pt idx="33715">
                  <c:v>1.0068416595458984E-3</c:v>
                </c:pt>
                <c:pt idx="33716">
                  <c:v>1.007080078125E-3</c:v>
                </c:pt>
                <c:pt idx="33717">
                  <c:v>1.007080078125E-3</c:v>
                </c:pt>
                <c:pt idx="33718">
                  <c:v>1.0068416595458984E-3</c:v>
                </c:pt>
                <c:pt idx="33719">
                  <c:v>1.007080078125E-3</c:v>
                </c:pt>
                <c:pt idx="33720">
                  <c:v>1.007080078125E-3</c:v>
                </c:pt>
                <c:pt idx="33721">
                  <c:v>1.0068416595458984E-3</c:v>
                </c:pt>
                <c:pt idx="33722">
                  <c:v>1.007080078125E-3</c:v>
                </c:pt>
                <c:pt idx="33723">
                  <c:v>1.0080337524414063E-3</c:v>
                </c:pt>
                <c:pt idx="33724">
                  <c:v>1.007080078125E-3</c:v>
                </c:pt>
                <c:pt idx="33725">
                  <c:v>1.0068416595458984E-3</c:v>
                </c:pt>
                <c:pt idx="33726">
                  <c:v>1.007080078125E-3</c:v>
                </c:pt>
                <c:pt idx="33727">
                  <c:v>1.007080078125E-3</c:v>
                </c:pt>
                <c:pt idx="33728">
                  <c:v>1.0068416595458984E-3</c:v>
                </c:pt>
                <c:pt idx="33729">
                  <c:v>1.007080078125E-3</c:v>
                </c:pt>
                <c:pt idx="33730">
                  <c:v>1.007080078125E-3</c:v>
                </c:pt>
                <c:pt idx="33731">
                  <c:v>1.0068416595458984E-3</c:v>
                </c:pt>
                <c:pt idx="33732">
                  <c:v>1.007080078125E-3</c:v>
                </c:pt>
                <c:pt idx="33733">
                  <c:v>1.007080078125E-3</c:v>
                </c:pt>
                <c:pt idx="33734">
                  <c:v>1.0068416595458984E-3</c:v>
                </c:pt>
                <c:pt idx="33735">
                  <c:v>1.007080078125E-3</c:v>
                </c:pt>
                <c:pt idx="33736">
                  <c:v>1.0080337524414063E-3</c:v>
                </c:pt>
                <c:pt idx="33737">
                  <c:v>1.0068416595458984E-3</c:v>
                </c:pt>
                <c:pt idx="33738">
                  <c:v>1.007080078125E-3</c:v>
                </c:pt>
                <c:pt idx="33739">
                  <c:v>1.007080078125E-3</c:v>
                </c:pt>
                <c:pt idx="33740">
                  <c:v>1.0068416595458984E-3</c:v>
                </c:pt>
                <c:pt idx="33741">
                  <c:v>1.007080078125E-3</c:v>
                </c:pt>
                <c:pt idx="33742">
                  <c:v>1.007080078125E-3</c:v>
                </c:pt>
                <c:pt idx="33743">
                  <c:v>1.0068416595458984E-3</c:v>
                </c:pt>
                <c:pt idx="33744">
                  <c:v>1.007080078125E-3</c:v>
                </c:pt>
                <c:pt idx="33745">
                  <c:v>1.007080078125E-3</c:v>
                </c:pt>
                <c:pt idx="33746">
                  <c:v>1.0068416595458984E-3</c:v>
                </c:pt>
                <c:pt idx="33747">
                  <c:v>1.007080078125E-3</c:v>
                </c:pt>
                <c:pt idx="33748">
                  <c:v>1.0080337524414063E-3</c:v>
                </c:pt>
                <c:pt idx="33749">
                  <c:v>1.007080078125E-3</c:v>
                </c:pt>
                <c:pt idx="33750">
                  <c:v>1.0068416595458984E-3</c:v>
                </c:pt>
                <c:pt idx="33751">
                  <c:v>1.007080078125E-3</c:v>
                </c:pt>
                <c:pt idx="33752">
                  <c:v>1.007080078125E-3</c:v>
                </c:pt>
                <c:pt idx="33753">
                  <c:v>1.0068416595458984E-3</c:v>
                </c:pt>
                <c:pt idx="33754">
                  <c:v>1.007080078125E-3</c:v>
                </c:pt>
                <c:pt idx="33755">
                  <c:v>1.007080078125E-3</c:v>
                </c:pt>
                <c:pt idx="33756">
                  <c:v>1.0068416595458984E-3</c:v>
                </c:pt>
                <c:pt idx="33757">
                  <c:v>1.007080078125E-3</c:v>
                </c:pt>
                <c:pt idx="33758">
                  <c:v>1.007080078125E-3</c:v>
                </c:pt>
                <c:pt idx="33759">
                  <c:v>1.0068416595458984E-3</c:v>
                </c:pt>
                <c:pt idx="33760">
                  <c:v>1.007080078125E-3</c:v>
                </c:pt>
                <c:pt idx="33761">
                  <c:v>1.0080337524414063E-3</c:v>
                </c:pt>
                <c:pt idx="33762">
                  <c:v>1.0068416595458984E-3</c:v>
                </c:pt>
                <c:pt idx="33763">
                  <c:v>1.007080078125E-3</c:v>
                </c:pt>
                <c:pt idx="33764">
                  <c:v>1.007080078125E-3</c:v>
                </c:pt>
                <c:pt idx="33765">
                  <c:v>1.0068416595458984E-3</c:v>
                </c:pt>
                <c:pt idx="33766">
                  <c:v>1.007080078125E-3</c:v>
                </c:pt>
                <c:pt idx="33767">
                  <c:v>1.007080078125E-3</c:v>
                </c:pt>
                <c:pt idx="33768">
                  <c:v>1.0068416595458984E-3</c:v>
                </c:pt>
                <c:pt idx="33769">
                  <c:v>1.007080078125E-3</c:v>
                </c:pt>
                <c:pt idx="33770">
                  <c:v>1.007080078125E-3</c:v>
                </c:pt>
                <c:pt idx="33771">
                  <c:v>1.0068416595458984E-3</c:v>
                </c:pt>
                <c:pt idx="33772">
                  <c:v>1.007080078125E-3</c:v>
                </c:pt>
                <c:pt idx="33773">
                  <c:v>1.0080337524414063E-3</c:v>
                </c:pt>
                <c:pt idx="33774">
                  <c:v>1.007080078125E-3</c:v>
                </c:pt>
                <c:pt idx="33775">
                  <c:v>1.0068416595458984E-3</c:v>
                </c:pt>
                <c:pt idx="33776">
                  <c:v>1.007080078125E-3</c:v>
                </c:pt>
                <c:pt idx="33777">
                  <c:v>1.007080078125E-3</c:v>
                </c:pt>
                <c:pt idx="33778">
                  <c:v>1.0068416595458984E-3</c:v>
                </c:pt>
                <c:pt idx="33779">
                  <c:v>1.007080078125E-3</c:v>
                </c:pt>
                <c:pt idx="33780">
                  <c:v>1.007080078125E-3</c:v>
                </c:pt>
                <c:pt idx="33781">
                  <c:v>1.0068416595458984E-3</c:v>
                </c:pt>
                <c:pt idx="33782">
                  <c:v>1.007080078125E-3</c:v>
                </c:pt>
                <c:pt idx="33783">
                  <c:v>1.007080078125E-3</c:v>
                </c:pt>
                <c:pt idx="33784">
                  <c:v>1.0068416595458984E-3</c:v>
                </c:pt>
                <c:pt idx="33785">
                  <c:v>1.007080078125E-3</c:v>
                </c:pt>
                <c:pt idx="33786">
                  <c:v>1.0080337524414063E-3</c:v>
                </c:pt>
                <c:pt idx="33787">
                  <c:v>1.0068416595458984E-3</c:v>
                </c:pt>
                <c:pt idx="33788">
                  <c:v>1.007080078125E-3</c:v>
                </c:pt>
                <c:pt idx="33789">
                  <c:v>1.007080078125E-3</c:v>
                </c:pt>
                <c:pt idx="33790">
                  <c:v>6.0420036315917969E-3</c:v>
                </c:pt>
                <c:pt idx="33791">
                  <c:v>1.0068416595458984E-3</c:v>
                </c:pt>
                <c:pt idx="33792">
                  <c:v>1.007080078125E-3</c:v>
                </c:pt>
                <c:pt idx="33793">
                  <c:v>1.0080337524414063E-3</c:v>
                </c:pt>
                <c:pt idx="33794">
                  <c:v>1.007080078125E-3</c:v>
                </c:pt>
                <c:pt idx="33795">
                  <c:v>1.0068416595458984E-3</c:v>
                </c:pt>
                <c:pt idx="33796">
                  <c:v>1.007080078125E-3</c:v>
                </c:pt>
                <c:pt idx="33797">
                  <c:v>1.007080078125E-3</c:v>
                </c:pt>
                <c:pt idx="33798">
                  <c:v>1.0068416595458984E-3</c:v>
                </c:pt>
                <c:pt idx="33799">
                  <c:v>1.007080078125E-3</c:v>
                </c:pt>
                <c:pt idx="33800">
                  <c:v>1.007080078125E-3</c:v>
                </c:pt>
                <c:pt idx="33801">
                  <c:v>1.0068416595458984E-3</c:v>
                </c:pt>
                <c:pt idx="33802">
                  <c:v>1.007080078125E-3</c:v>
                </c:pt>
                <c:pt idx="33803">
                  <c:v>1.007080078125E-3</c:v>
                </c:pt>
                <c:pt idx="33804">
                  <c:v>1.0068416595458984E-3</c:v>
                </c:pt>
                <c:pt idx="33805">
                  <c:v>1.007080078125E-3</c:v>
                </c:pt>
                <c:pt idx="33806">
                  <c:v>1.0080337524414063E-3</c:v>
                </c:pt>
                <c:pt idx="33807">
                  <c:v>1.0068416595458984E-3</c:v>
                </c:pt>
                <c:pt idx="33808">
                  <c:v>1.007080078125E-3</c:v>
                </c:pt>
                <c:pt idx="33809">
                  <c:v>1.007080078125E-3</c:v>
                </c:pt>
                <c:pt idx="33810">
                  <c:v>1.0068416595458984E-3</c:v>
                </c:pt>
                <c:pt idx="33811">
                  <c:v>1.007080078125E-3</c:v>
                </c:pt>
                <c:pt idx="33812">
                  <c:v>1.007080078125E-3</c:v>
                </c:pt>
                <c:pt idx="33813">
                  <c:v>1.0068416595458984E-3</c:v>
                </c:pt>
                <c:pt idx="33814">
                  <c:v>1.007080078125E-3</c:v>
                </c:pt>
                <c:pt idx="33815">
                  <c:v>1.007080078125E-3</c:v>
                </c:pt>
                <c:pt idx="33816">
                  <c:v>1.0068416595458984E-3</c:v>
                </c:pt>
                <c:pt idx="33817">
                  <c:v>1.007080078125E-3</c:v>
                </c:pt>
                <c:pt idx="33818">
                  <c:v>1.0080337524414063E-3</c:v>
                </c:pt>
                <c:pt idx="33819">
                  <c:v>1.007080078125E-3</c:v>
                </c:pt>
                <c:pt idx="33820">
                  <c:v>1.0068416595458984E-3</c:v>
                </c:pt>
                <c:pt idx="33821">
                  <c:v>1.007080078125E-3</c:v>
                </c:pt>
                <c:pt idx="33822">
                  <c:v>1.007080078125E-3</c:v>
                </c:pt>
                <c:pt idx="33823">
                  <c:v>1.0068416595458984E-3</c:v>
                </c:pt>
                <c:pt idx="33824">
                  <c:v>1.007080078125E-3</c:v>
                </c:pt>
                <c:pt idx="33825">
                  <c:v>1.007080078125E-3</c:v>
                </c:pt>
                <c:pt idx="33826">
                  <c:v>1.0068416595458984E-3</c:v>
                </c:pt>
                <c:pt idx="33827">
                  <c:v>1.007080078125E-3</c:v>
                </c:pt>
                <c:pt idx="33828">
                  <c:v>1.007080078125E-3</c:v>
                </c:pt>
                <c:pt idx="33829">
                  <c:v>1.0068416595458984E-3</c:v>
                </c:pt>
                <c:pt idx="33830">
                  <c:v>1.0080337524414063E-3</c:v>
                </c:pt>
                <c:pt idx="33831">
                  <c:v>1.007080078125E-3</c:v>
                </c:pt>
                <c:pt idx="33832">
                  <c:v>1.0068416595458984E-3</c:v>
                </c:pt>
                <c:pt idx="33833">
                  <c:v>1.007080078125E-3</c:v>
                </c:pt>
                <c:pt idx="33834">
                  <c:v>1.007080078125E-3</c:v>
                </c:pt>
                <c:pt idx="33835">
                  <c:v>1.0068416595458984E-3</c:v>
                </c:pt>
                <c:pt idx="33836">
                  <c:v>1.007080078125E-3</c:v>
                </c:pt>
                <c:pt idx="33837">
                  <c:v>1.007080078125E-3</c:v>
                </c:pt>
                <c:pt idx="33838">
                  <c:v>1.0068416595458984E-3</c:v>
                </c:pt>
                <c:pt idx="33839">
                  <c:v>1.007080078125E-3</c:v>
                </c:pt>
                <c:pt idx="33840">
                  <c:v>1.007080078125E-3</c:v>
                </c:pt>
                <c:pt idx="33841">
                  <c:v>1.0068416595458984E-3</c:v>
                </c:pt>
                <c:pt idx="33842">
                  <c:v>1.007080078125E-3</c:v>
                </c:pt>
                <c:pt idx="33843">
                  <c:v>1.0080337524414063E-3</c:v>
                </c:pt>
                <c:pt idx="33844">
                  <c:v>1.007080078125E-3</c:v>
                </c:pt>
                <c:pt idx="33845">
                  <c:v>1.0068416595458984E-3</c:v>
                </c:pt>
                <c:pt idx="33846">
                  <c:v>1.007080078125E-3</c:v>
                </c:pt>
                <c:pt idx="33847">
                  <c:v>1.007080078125E-3</c:v>
                </c:pt>
                <c:pt idx="33848">
                  <c:v>1.0068416595458984E-3</c:v>
                </c:pt>
                <c:pt idx="33849">
                  <c:v>1.007080078125E-3</c:v>
                </c:pt>
                <c:pt idx="33850">
                  <c:v>1.007080078125E-3</c:v>
                </c:pt>
                <c:pt idx="33851">
                  <c:v>1.0068416595458984E-3</c:v>
                </c:pt>
                <c:pt idx="33852">
                  <c:v>1.007080078125E-3</c:v>
                </c:pt>
                <c:pt idx="33853">
                  <c:v>1.007080078125E-3</c:v>
                </c:pt>
                <c:pt idx="33854">
                  <c:v>1.0068416595458984E-3</c:v>
                </c:pt>
                <c:pt idx="33855">
                  <c:v>1.0080337524414063E-3</c:v>
                </c:pt>
                <c:pt idx="33856">
                  <c:v>1.007080078125E-3</c:v>
                </c:pt>
                <c:pt idx="33857">
                  <c:v>1.0068416595458984E-3</c:v>
                </c:pt>
                <c:pt idx="33858">
                  <c:v>1.007080078125E-3</c:v>
                </c:pt>
                <c:pt idx="33859">
                  <c:v>1.007080078125E-3</c:v>
                </c:pt>
                <c:pt idx="33860">
                  <c:v>1.0068416595458984E-3</c:v>
                </c:pt>
                <c:pt idx="33861">
                  <c:v>1.007080078125E-3</c:v>
                </c:pt>
                <c:pt idx="33862">
                  <c:v>1.007080078125E-3</c:v>
                </c:pt>
                <c:pt idx="33863">
                  <c:v>1.0068416595458984E-3</c:v>
                </c:pt>
                <c:pt idx="33864">
                  <c:v>1.007080078125E-3</c:v>
                </c:pt>
                <c:pt idx="33865">
                  <c:v>1.007080078125E-3</c:v>
                </c:pt>
                <c:pt idx="33866">
                  <c:v>1.0068416595458984E-3</c:v>
                </c:pt>
                <c:pt idx="33867">
                  <c:v>1.007080078125E-3</c:v>
                </c:pt>
                <c:pt idx="33868">
                  <c:v>1.0080337524414063E-3</c:v>
                </c:pt>
                <c:pt idx="33869">
                  <c:v>1.007080078125E-3</c:v>
                </c:pt>
                <c:pt idx="33870">
                  <c:v>1.0068416595458984E-3</c:v>
                </c:pt>
                <c:pt idx="33871">
                  <c:v>1.007080078125E-3</c:v>
                </c:pt>
                <c:pt idx="33872">
                  <c:v>1.007080078125E-3</c:v>
                </c:pt>
                <c:pt idx="33873">
                  <c:v>1.0068416595458984E-3</c:v>
                </c:pt>
                <c:pt idx="33874">
                  <c:v>1.007080078125E-3</c:v>
                </c:pt>
                <c:pt idx="33875">
                  <c:v>1.007080078125E-3</c:v>
                </c:pt>
                <c:pt idx="33876">
                  <c:v>1.0068416595458984E-3</c:v>
                </c:pt>
                <c:pt idx="33877">
                  <c:v>1.007080078125E-3</c:v>
                </c:pt>
                <c:pt idx="33878">
                  <c:v>1.007080078125E-3</c:v>
                </c:pt>
                <c:pt idx="33879">
                  <c:v>1.0068416595458984E-3</c:v>
                </c:pt>
                <c:pt idx="33880">
                  <c:v>1.0080337524414063E-3</c:v>
                </c:pt>
                <c:pt idx="33881">
                  <c:v>1.007080078125E-3</c:v>
                </c:pt>
                <c:pt idx="33882">
                  <c:v>1.0068416595458984E-3</c:v>
                </c:pt>
                <c:pt idx="33883">
                  <c:v>1.007080078125E-3</c:v>
                </c:pt>
                <c:pt idx="33884">
                  <c:v>1.007080078125E-3</c:v>
                </c:pt>
                <c:pt idx="33885">
                  <c:v>1.0068416595458984E-3</c:v>
                </c:pt>
                <c:pt idx="33886">
                  <c:v>1.007080078125E-3</c:v>
                </c:pt>
                <c:pt idx="33887">
                  <c:v>1.007080078125E-3</c:v>
                </c:pt>
                <c:pt idx="33888">
                  <c:v>1.0068416595458984E-3</c:v>
                </c:pt>
                <c:pt idx="33889">
                  <c:v>1.007080078125E-3</c:v>
                </c:pt>
                <c:pt idx="33890">
                  <c:v>1.007080078125E-3</c:v>
                </c:pt>
                <c:pt idx="33891">
                  <c:v>1.0068416595458984E-3</c:v>
                </c:pt>
                <c:pt idx="33892">
                  <c:v>1.007080078125E-3</c:v>
                </c:pt>
                <c:pt idx="33893">
                  <c:v>1.0080337524414063E-3</c:v>
                </c:pt>
                <c:pt idx="33894">
                  <c:v>1.007080078125E-3</c:v>
                </c:pt>
                <c:pt idx="33895">
                  <c:v>1.0068416595458984E-3</c:v>
                </c:pt>
                <c:pt idx="33896">
                  <c:v>1.007080078125E-3</c:v>
                </c:pt>
                <c:pt idx="33897">
                  <c:v>1.007080078125E-3</c:v>
                </c:pt>
                <c:pt idx="33898">
                  <c:v>1.0068416595458984E-3</c:v>
                </c:pt>
                <c:pt idx="33899">
                  <c:v>1.007080078125E-3</c:v>
                </c:pt>
                <c:pt idx="33900">
                  <c:v>1.007080078125E-3</c:v>
                </c:pt>
                <c:pt idx="33901">
                  <c:v>1.0068416595458984E-3</c:v>
                </c:pt>
                <c:pt idx="33902">
                  <c:v>1.007080078125E-3</c:v>
                </c:pt>
                <c:pt idx="33903">
                  <c:v>1.007080078125E-3</c:v>
                </c:pt>
                <c:pt idx="33904">
                  <c:v>1.0068416595458984E-3</c:v>
                </c:pt>
                <c:pt idx="33905">
                  <c:v>1.0080337524414063E-3</c:v>
                </c:pt>
                <c:pt idx="33906">
                  <c:v>1.007080078125E-3</c:v>
                </c:pt>
                <c:pt idx="33907">
                  <c:v>1.0068416595458984E-3</c:v>
                </c:pt>
                <c:pt idx="33908">
                  <c:v>1.007080078125E-3</c:v>
                </c:pt>
                <c:pt idx="33909">
                  <c:v>1.007080078125E-3</c:v>
                </c:pt>
                <c:pt idx="33910">
                  <c:v>1.0068416595458984E-3</c:v>
                </c:pt>
                <c:pt idx="33911">
                  <c:v>1.007080078125E-3</c:v>
                </c:pt>
                <c:pt idx="33912">
                  <c:v>1.007080078125E-3</c:v>
                </c:pt>
                <c:pt idx="33913">
                  <c:v>1.0068416595458984E-3</c:v>
                </c:pt>
                <c:pt idx="33914">
                  <c:v>1.007080078125E-3</c:v>
                </c:pt>
                <c:pt idx="33915">
                  <c:v>1.007080078125E-3</c:v>
                </c:pt>
                <c:pt idx="33916">
                  <c:v>1.0068416595458984E-3</c:v>
                </c:pt>
                <c:pt idx="33917">
                  <c:v>2.0151138305664063E-3</c:v>
                </c:pt>
                <c:pt idx="33918">
                  <c:v>1.007080078125E-3</c:v>
                </c:pt>
                <c:pt idx="33919">
                  <c:v>1.0068416595458984E-3</c:v>
                </c:pt>
                <c:pt idx="33920">
                  <c:v>1.007080078125E-3</c:v>
                </c:pt>
                <c:pt idx="33921">
                  <c:v>1.007080078125E-3</c:v>
                </c:pt>
                <c:pt idx="33922">
                  <c:v>1.0068416595458984E-3</c:v>
                </c:pt>
                <c:pt idx="33923">
                  <c:v>1.007080078125E-3</c:v>
                </c:pt>
                <c:pt idx="33924">
                  <c:v>1.007080078125E-3</c:v>
                </c:pt>
                <c:pt idx="33925">
                  <c:v>1.0068416595458984E-3</c:v>
                </c:pt>
                <c:pt idx="33926">
                  <c:v>1.007080078125E-3</c:v>
                </c:pt>
                <c:pt idx="33927">
                  <c:v>1.007080078125E-3</c:v>
                </c:pt>
                <c:pt idx="33928">
                  <c:v>1.0068416595458984E-3</c:v>
                </c:pt>
                <c:pt idx="33929">
                  <c:v>1.0080337524414063E-3</c:v>
                </c:pt>
                <c:pt idx="33930">
                  <c:v>1.007080078125E-3</c:v>
                </c:pt>
                <c:pt idx="33931">
                  <c:v>1.0068416595458984E-3</c:v>
                </c:pt>
                <c:pt idx="33932">
                  <c:v>1.007080078125E-3</c:v>
                </c:pt>
                <c:pt idx="33933">
                  <c:v>1.007080078125E-3</c:v>
                </c:pt>
                <c:pt idx="33934">
                  <c:v>1.0068416595458984E-3</c:v>
                </c:pt>
                <c:pt idx="33935">
                  <c:v>1.007080078125E-3</c:v>
                </c:pt>
                <c:pt idx="33936">
                  <c:v>1.007080078125E-3</c:v>
                </c:pt>
                <c:pt idx="33937">
                  <c:v>1.0068416595458984E-3</c:v>
                </c:pt>
                <c:pt idx="33938">
                  <c:v>1.007080078125E-3</c:v>
                </c:pt>
                <c:pt idx="33939">
                  <c:v>1.007080078125E-3</c:v>
                </c:pt>
                <c:pt idx="33940">
                  <c:v>1.0068416595458984E-3</c:v>
                </c:pt>
                <c:pt idx="33941">
                  <c:v>1.007080078125E-3</c:v>
                </c:pt>
                <c:pt idx="33942">
                  <c:v>1.0080337524414063E-3</c:v>
                </c:pt>
                <c:pt idx="33943">
                  <c:v>1.007080078125E-3</c:v>
                </c:pt>
                <c:pt idx="33944">
                  <c:v>1.0068416595458984E-3</c:v>
                </c:pt>
                <c:pt idx="33945">
                  <c:v>1.007080078125E-3</c:v>
                </c:pt>
                <c:pt idx="33946">
                  <c:v>1.007080078125E-3</c:v>
                </c:pt>
                <c:pt idx="33947">
                  <c:v>1.0068416595458984E-3</c:v>
                </c:pt>
                <c:pt idx="33948">
                  <c:v>1.007080078125E-3</c:v>
                </c:pt>
                <c:pt idx="33949">
                  <c:v>1.007080078125E-3</c:v>
                </c:pt>
                <c:pt idx="33950">
                  <c:v>1.0068416595458984E-3</c:v>
                </c:pt>
                <c:pt idx="33951">
                  <c:v>1.007080078125E-3</c:v>
                </c:pt>
                <c:pt idx="33952">
                  <c:v>1.007080078125E-3</c:v>
                </c:pt>
                <c:pt idx="33953">
                  <c:v>1.0068416595458984E-3</c:v>
                </c:pt>
                <c:pt idx="33954">
                  <c:v>1.0080337524414063E-3</c:v>
                </c:pt>
                <c:pt idx="33955">
                  <c:v>1.007080078125E-3</c:v>
                </c:pt>
                <c:pt idx="33956">
                  <c:v>1.0068416595458984E-3</c:v>
                </c:pt>
                <c:pt idx="33957">
                  <c:v>1.007080078125E-3</c:v>
                </c:pt>
                <c:pt idx="33958">
                  <c:v>1.007080078125E-3</c:v>
                </c:pt>
                <c:pt idx="33959">
                  <c:v>1.0068416595458984E-3</c:v>
                </c:pt>
                <c:pt idx="33960">
                  <c:v>1.007080078125E-3</c:v>
                </c:pt>
                <c:pt idx="33961">
                  <c:v>1.007080078125E-3</c:v>
                </c:pt>
                <c:pt idx="33962">
                  <c:v>1.0068416595458984E-3</c:v>
                </c:pt>
                <c:pt idx="33963">
                  <c:v>1.007080078125E-3</c:v>
                </c:pt>
                <c:pt idx="33964">
                  <c:v>1.007080078125E-3</c:v>
                </c:pt>
                <c:pt idx="33965">
                  <c:v>1.0068416595458984E-3</c:v>
                </c:pt>
                <c:pt idx="33966">
                  <c:v>1.007080078125E-3</c:v>
                </c:pt>
                <c:pt idx="33967">
                  <c:v>1.0080337524414063E-3</c:v>
                </c:pt>
                <c:pt idx="33968">
                  <c:v>1.007080078125E-3</c:v>
                </c:pt>
                <c:pt idx="33969">
                  <c:v>1.0068416595458984E-3</c:v>
                </c:pt>
                <c:pt idx="33970">
                  <c:v>1.007080078125E-3</c:v>
                </c:pt>
                <c:pt idx="33971">
                  <c:v>1.007080078125E-3</c:v>
                </c:pt>
                <c:pt idx="33972">
                  <c:v>1.0068416595458984E-3</c:v>
                </c:pt>
                <c:pt idx="33973">
                  <c:v>1.007080078125E-3</c:v>
                </c:pt>
                <c:pt idx="33974">
                  <c:v>1.007080078125E-3</c:v>
                </c:pt>
                <c:pt idx="33975">
                  <c:v>1.0068416595458984E-3</c:v>
                </c:pt>
                <c:pt idx="33976">
                  <c:v>1.007080078125E-3</c:v>
                </c:pt>
                <c:pt idx="33977">
                  <c:v>1.007080078125E-3</c:v>
                </c:pt>
                <c:pt idx="33978">
                  <c:v>1.0068416595458984E-3</c:v>
                </c:pt>
                <c:pt idx="33979">
                  <c:v>1.0080337524414063E-3</c:v>
                </c:pt>
                <c:pt idx="33980">
                  <c:v>1.007080078125E-3</c:v>
                </c:pt>
                <c:pt idx="33981">
                  <c:v>1.0068416595458984E-3</c:v>
                </c:pt>
                <c:pt idx="33982">
                  <c:v>1.007080078125E-3</c:v>
                </c:pt>
                <c:pt idx="33983">
                  <c:v>1.007080078125E-3</c:v>
                </c:pt>
                <c:pt idx="33984">
                  <c:v>1.0068416595458984E-3</c:v>
                </c:pt>
                <c:pt idx="33985">
                  <c:v>1.007080078125E-3</c:v>
                </c:pt>
                <c:pt idx="33986">
                  <c:v>1.007080078125E-3</c:v>
                </c:pt>
                <c:pt idx="33987">
                  <c:v>1.0068416595458984E-3</c:v>
                </c:pt>
                <c:pt idx="33988">
                  <c:v>1.007080078125E-3</c:v>
                </c:pt>
                <c:pt idx="33989">
                  <c:v>1.007080078125E-3</c:v>
                </c:pt>
                <c:pt idx="33990">
                  <c:v>1.0068416595458984E-3</c:v>
                </c:pt>
                <c:pt idx="33991">
                  <c:v>1.007080078125E-3</c:v>
                </c:pt>
                <c:pt idx="33992">
                  <c:v>1.0080337524414063E-3</c:v>
                </c:pt>
                <c:pt idx="33993">
                  <c:v>1.007080078125E-3</c:v>
                </c:pt>
                <c:pt idx="33994">
                  <c:v>1.0068416595458984E-3</c:v>
                </c:pt>
                <c:pt idx="33995">
                  <c:v>1.007080078125E-3</c:v>
                </c:pt>
                <c:pt idx="33996">
                  <c:v>1.007080078125E-3</c:v>
                </c:pt>
                <c:pt idx="33997">
                  <c:v>1.0068416595458984E-3</c:v>
                </c:pt>
                <c:pt idx="33998">
                  <c:v>1.007080078125E-3</c:v>
                </c:pt>
                <c:pt idx="33999">
                  <c:v>1.007080078125E-3</c:v>
                </c:pt>
                <c:pt idx="34000">
                  <c:v>1.0068416595458984E-3</c:v>
                </c:pt>
                <c:pt idx="34001">
                  <c:v>1.007080078125E-3</c:v>
                </c:pt>
                <c:pt idx="34002">
                  <c:v>1.007080078125E-3</c:v>
                </c:pt>
                <c:pt idx="34003">
                  <c:v>1.0068416595458984E-3</c:v>
                </c:pt>
                <c:pt idx="34004">
                  <c:v>1.0080337524414063E-3</c:v>
                </c:pt>
                <c:pt idx="34005">
                  <c:v>1.007080078125E-3</c:v>
                </c:pt>
                <c:pt idx="34006">
                  <c:v>1.0068416595458984E-3</c:v>
                </c:pt>
                <c:pt idx="34007">
                  <c:v>1.007080078125E-3</c:v>
                </c:pt>
                <c:pt idx="34008">
                  <c:v>1.007080078125E-3</c:v>
                </c:pt>
                <c:pt idx="34009">
                  <c:v>1.0068416595458984E-3</c:v>
                </c:pt>
                <c:pt idx="34010">
                  <c:v>1.007080078125E-3</c:v>
                </c:pt>
                <c:pt idx="34011">
                  <c:v>1.007080078125E-3</c:v>
                </c:pt>
                <c:pt idx="34012">
                  <c:v>1.0068416595458984E-3</c:v>
                </c:pt>
                <c:pt idx="34013">
                  <c:v>1.007080078125E-3</c:v>
                </c:pt>
                <c:pt idx="34014">
                  <c:v>1.007080078125E-3</c:v>
                </c:pt>
                <c:pt idx="34015">
                  <c:v>1.0068416595458984E-3</c:v>
                </c:pt>
                <c:pt idx="34016">
                  <c:v>1.007080078125E-3</c:v>
                </c:pt>
                <c:pt idx="34017">
                  <c:v>1.0080337524414063E-3</c:v>
                </c:pt>
                <c:pt idx="34018">
                  <c:v>1.007080078125E-3</c:v>
                </c:pt>
                <c:pt idx="34019">
                  <c:v>1.0068416595458984E-3</c:v>
                </c:pt>
                <c:pt idx="34020">
                  <c:v>1.007080078125E-3</c:v>
                </c:pt>
                <c:pt idx="34021">
                  <c:v>1.007080078125E-3</c:v>
                </c:pt>
                <c:pt idx="34022">
                  <c:v>1.0068416595458984E-3</c:v>
                </c:pt>
                <c:pt idx="34023">
                  <c:v>1.007080078125E-3</c:v>
                </c:pt>
                <c:pt idx="34024">
                  <c:v>1.007080078125E-3</c:v>
                </c:pt>
                <c:pt idx="34025">
                  <c:v>1.0068416595458984E-3</c:v>
                </c:pt>
                <c:pt idx="34026">
                  <c:v>1.007080078125E-3</c:v>
                </c:pt>
                <c:pt idx="34027">
                  <c:v>1.007080078125E-3</c:v>
                </c:pt>
                <c:pt idx="34028">
                  <c:v>1.0068416595458984E-3</c:v>
                </c:pt>
                <c:pt idx="34029">
                  <c:v>1.0080337524414063E-3</c:v>
                </c:pt>
                <c:pt idx="34030">
                  <c:v>1.007080078125E-3</c:v>
                </c:pt>
                <c:pt idx="34031">
                  <c:v>1.0068416595458984E-3</c:v>
                </c:pt>
                <c:pt idx="34032">
                  <c:v>1.007080078125E-3</c:v>
                </c:pt>
                <c:pt idx="34033">
                  <c:v>1.007080078125E-3</c:v>
                </c:pt>
                <c:pt idx="34034">
                  <c:v>1.0068416595458984E-3</c:v>
                </c:pt>
                <c:pt idx="34035">
                  <c:v>1.007080078125E-3</c:v>
                </c:pt>
                <c:pt idx="34036">
                  <c:v>1.007080078125E-3</c:v>
                </c:pt>
                <c:pt idx="34037">
                  <c:v>1.0068416595458984E-3</c:v>
                </c:pt>
                <c:pt idx="34038">
                  <c:v>1.007080078125E-3</c:v>
                </c:pt>
                <c:pt idx="34039">
                  <c:v>1.007080078125E-3</c:v>
                </c:pt>
                <c:pt idx="34040">
                  <c:v>1.0068416595458984E-3</c:v>
                </c:pt>
                <c:pt idx="34041">
                  <c:v>1.007080078125E-3</c:v>
                </c:pt>
                <c:pt idx="34042">
                  <c:v>1.0080337524414063E-3</c:v>
                </c:pt>
                <c:pt idx="34043">
                  <c:v>1.007080078125E-3</c:v>
                </c:pt>
                <c:pt idx="34044">
                  <c:v>1.0068416595458984E-3</c:v>
                </c:pt>
                <c:pt idx="34045">
                  <c:v>1.007080078125E-3</c:v>
                </c:pt>
                <c:pt idx="34046">
                  <c:v>1.007080078125E-3</c:v>
                </c:pt>
                <c:pt idx="34047">
                  <c:v>1.0068416595458984E-3</c:v>
                </c:pt>
                <c:pt idx="34048">
                  <c:v>1.007080078125E-3</c:v>
                </c:pt>
                <c:pt idx="34049">
                  <c:v>1.007080078125E-3</c:v>
                </c:pt>
                <c:pt idx="34050">
                  <c:v>1.0068416595458984E-3</c:v>
                </c:pt>
                <c:pt idx="34051">
                  <c:v>1.007080078125E-3</c:v>
                </c:pt>
                <c:pt idx="34052">
                  <c:v>1.0068416595458984E-3</c:v>
                </c:pt>
                <c:pt idx="34053">
                  <c:v>1.007080078125E-3</c:v>
                </c:pt>
                <c:pt idx="34054">
                  <c:v>1.0080337524414063E-3</c:v>
                </c:pt>
                <c:pt idx="34055">
                  <c:v>1.007080078125E-3</c:v>
                </c:pt>
                <c:pt idx="34056">
                  <c:v>1.0068416595458984E-3</c:v>
                </c:pt>
                <c:pt idx="34057">
                  <c:v>1.007080078125E-3</c:v>
                </c:pt>
                <c:pt idx="34058">
                  <c:v>1.007080078125E-3</c:v>
                </c:pt>
                <c:pt idx="34059">
                  <c:v>1.0068416595458984E-3</c:v>
                </c:pt>
                <c:pt idx="34060">
                  <c:v>1.007080078125E-3</c:v>
                </c:pt>
                <c:pt idx="34061">
                  <c:v>1.007080078125E-3</c:v>
                </c:pt>
                <c:pt idx="34062">
                  <c:v>1.0068416595458984E-3</c:v>
                </c:pt>
                <c:pt idx="34063">
                  <c:v>1.007080078125E-3</c:v>
                </c:pt>
                <c:pt idx="34064">
                  <c:v>1.007080078125E-3</c:v>
                </c:pt>
                <c:pt idx="34065">
                  <c:v>1.0068416595458984E-3</c:v>
                </c:pt>
                <c:pt idx="34066">
                  <c:v>1.007080078125E-3</c:v>
                </c:pt>
                <c:pt idx="34067">
                  <c:v>1.0080337524414063E-3</c:v>
                </c:pt>
                <c:pt idx="34068">
                  <c:v>5.0349235534667969E-3</c:v>
                </c:pt>
                <c:pt idx="34069">
                  <c:v>1.007080078125E-3</c:v>
                </c:pt>
                <c:pt idx="34070">
                  <c:v>1.0068416595458984E-3</c:v>
                </c:pt>
                <c:pt idx="34071">
                  <c:v>1.007080078125E-3</c:v>
                </c:pt>
                <c:pt idx="34072">
                  <c:v>1.007080078125E-3</c:v>
                </c:pt>
                <c:pt idx="34073">
                  <c:v>1.0068416595458984E-3</c:v>
                </c:pt>
                <c:pt idx="34074">
                  <c:v>1.007080078125E-3</c:v>
                </c:pt>
                <c:pt idx="34075">
                  <c:v>1.0080337524414063E-3</c:v>
                </c:pt>
                <c:pt idx="34076">
                  <c:v>1.007080078125E-3</c:v>
                </c:pt>
                <c:pt idx="34077">
                  <c:v>1.0068416595458984E-3</c:v>
                </c:pt>
                <c:pt idx="34078">
                  <c:v>1.007080078125E-3</c:v>
                </c:pt>
                <c:pt idx="34079">
                  <c:v>1.007080078125E-3</c:v>
                </c:pt>
                <c:pt idx="34080">
                  <c:v>1.0068416595458984E-3</c:v>
                </c:pt>
                <c:pt idx="34081">
                  <c:v>1.007080078125E-3</c:v>
                </c:pt>
                <c:pt idx="34082">
                  <c:v>1.007080078125E-3</c:v>
                </c:pt>
                <c:pt idx="34083">
                  <c:v>1.0068416595458984E-3</c:v>
                </c:pt>
                <c:pt idx="34084">
                  <c:v>1.007080078125E-3</c:v>
                </c:pt>
                <c:pt idx="34085">
                  <c:v>1.007080078125E-3</c:v>
                </c:pt>
                <c:pt idx="34086">
                  <c:v>1.0068416595458984E-3</c:v>
                </c:pt>
                <c:pt idx="34087">
                  <c:v>1.007080078125E-3</c:v>
                </c:pt>
                <c:pt idx="34088">
                  <c:v>1.0080337524414063E-3</c:v>
                </c:pt>
                <c:pt idx="34089">
                  <c:v>1.007080078125E-3</c:v>
                </c:pt>
                <c:pt idx="34090">
                  <c:v>1.0068416595458984E-3</c:v>
                </c:pt>
                <c:pt idx="34091">
                  <c:v>1.007080078125E-3</c:v>
                </c:pt>
                <c:pt idx="34092">
                  <c:v>1.0068416595458984E-3</c:v>
                </c:pt>
                <c:pt idx="34093">
                  <c:v>1.007080078125E-3</c:v>
                </c:pt>
                <c:pt idx="34094">
                  <c:v>1.007080078125E-3</c:v>
                </c:pt>
                <c:pt idx="34095">
                  <c:v>1.0068416595458984E-3</c:v>
                </c:pt>
                <c:pt idx="34096">
                  <c:v>1.007080078125E-3</c:v>
                </c:pt>
                <c:pt idx="34097">
                  <c:v>1.007080078125E-3</c:v>
                </c:pt>
                <c:pt idx="34098">
                  <c:v>1.0068416595458984E-3</c:v>
                </c:pt>
                <c:pt idx="34099">
                  <c:v>1.007080078125E-3</c:v>
                </c:pt>
                <c:pt idx="34100">
                  <c:v>1.0080337524414063E-3</c:v>
                </c:pt>
                <c:pt idx="34101">
                  <c:v>1.007080078125E-3</c:v>
                </c:pt>
                <c:pt idx="34102">
                  <c:v>1.0068416595458984E-3</c:v>
                </c:pt>
                <c:pt idx="34103">
                  <c:v>1.007080078125E-3</c:v>
                </c:pt>
                <c:pt idx="34104">
                  <c:v>1.007080078125E-3</c:v>
                </c:pt>
                <c:pt idx="34105">
                  <c:v>1.0068416595458984E-3</c:v>
                </c:pt>
                <c:pt idx="34106">
                  <c:v>1.007080078125E-3</c:v>
                </c:pt>
                <c:pt idx="34107">
                  <c:v>1.007080078125E-3</c:v>
                </c:pt>
                <c:pt idx="34108">
                  <c:v>1.0068416595458984E-3</c:v>
                </c:pt>
                <c:pt idx="34109">
                  <c:v>1.007080078125E-3</c:v>
                </c:pt>
                <c:pt idx="34110">
                  <c:v>1.007080078125E-3</c:v>
                </c:pt>
                <c:pt idx="34111">
                  <c:v>1.0068416595458984E-3</c:v>
                </c:pt>
                <c:pt idx="34112">
                  <c:v>1.007080078125E-3</c:v>
                </c:pt>
                <c:pt idx="34113">
                  <c:v>1.0080337524414063E-3</c:v>
                </c:pt>
                <c:pt idx="34114">
                  <c:v>1.0068416595458984E-3</c:v>
                </c:pt>
                <c:pt idx="34115">
                  <c:v>1.007080078125E-3</c:v>
                </c:pt>
                <c:pt idx="34116">
                  <c:v>1.007080078125E-3</c:v>
                </c:pt>
                <c:pt idx="34117">
                  <c:v>1.0068416595458984E-3</c:v>
                </c:pt>
                <c:pt idx="34118">
                  <c:v>1.007080078125E-3</c:v>
                </c:pt>
                <c:pt idx="34119">
                  <c:v>1.007080078125E-3</c:v>
                </c:pt>
                <c:pt idx="34120">
                  <c:v>1.0068416595458984E-3</c:v>
                </c:pt>
                <c:pt idx="34121">
                  <c:v>1.007080078125E-3</c:v>
                </c:pt>
                <c:pt idx="34122">
                  <c:v>1.007080078125E-3</c:v>
                </c:pt>
                <c:pt idx="34123">
                  <c:v>1.0068416595458984E-3</c:v>
                </c:pt>
                <c:pt idx="34124">
                  <c:v>1.007080078125E-3</c:v>
                </c:pt>
                <c:pt idx="34125">
                  <c:v>1.0080337524414063E-3</c:v>
                </c:pt>
                <c:pt idx="34126">
                  <c:v>1.007080078125E-3</c:v>
                </c:pt>
                <c:pt idx="34127">
                  <c:v>1.0068416595458984E-3</c:v>
                </c:pt>
                <c:pt idx="34128">
                  <c:v>1.007080078125E-3</c:v>
                </c:pt>
                <c:pt idx="34129">
                  <c:v>1.007080078125E-3</c:v>
                </c:pt>
                <c:pt idx="34130">
                  <c:v>1.0068416595458984E-3</c:v>
                </c:pt>
                <c:pt idx="34131">
                  <c:v>1.007080078125E-3</c:v>
                </c:pt>
                <c:pt idx="34132">
                  <c:v>1.007080078125E-3</c:v>
                </c:pt>
                <c:pt idx="34133">
                  <c:v>1.0068416595458984E-3</c:v>
                </c:pt>
                <c:pt idx="34134">
                  <c:v>1.007080078125E-3</c:v>
                </c:pt>
                <c:pt idx="34135">
                  <c:v>1.007080078125E-3</c:v>
                </c:pt>
                <c:pt idx="34136">
                  <c:v>1.0068416595458984E-3</c:v>
                </c:pt>
                <c:pt idx="34137">
                  <c:v>1.007080078125E-3</c:v>
                </c:pt>
                <c:pt idx="34138">
                  <c:v>1.0080337524414063E-3</c:v>
                </c:pt>
                <c:pt idx="34139">
                  <c:v>1.0068416595458984E-3</c:v>
                </c:pt>
                <c:pt idx="34140">
                  <c:v>1.007080078125E-3</c:v>
                </c:pt>
                <c:pt idx="34141">
                  <c:v>1.007080078125E-3</c:v>
                </c:pt>
                <c:pt idx="34142">
                  <c:v>1.0068416595458984E-3</c:v>
                </c:pt>
                <c:pt idx="34143">
                  <c:v>1.007080078125E-3</c:v>
                </c:pt>
                <c:pt idx="34144">
                  <c:v>1.007080078125E-3</c:v>
                </c:pt>
                <c:pt idx="34145">
                  <c:v>1.0068416595458984E-3</c:v>
                </c:pt>
                <c:pt idx="34146">
                  <c:v>1.007080078125E-3</c:v>
                </c:pt>
                <c:pt idx="34147">
                  <c:v>1.007080078125E-3</c:v>
                </c:pt>
                <c:pt idx="34148">
                  <c:v>1.0068416595458984E-3</c:v>
                </c:pt>
                <c:pt idx="34149">
                  <c:v>1.007080078125E-3</c:v>
                </c:pt>
                <c:pt idx="34150">
                  <c:v>1.0080337524414063E-3</c:v>
                </c:pt>
                <c:pt idx="34151">
                  <c:v>1.007080078125E-3</c:v>
                </c:pt>
                <c:pt idx="34152">
                  <c:v>1.0068416595458984E-3</c:v>
                </c:pt>
                <c:pt idx="34153">
                  <c:v>1.007080078125E-3</c:v>
                </c:pt>
                <c:pt idx="34154">
                  <c:v>1.007080078125E-3</c:v>
                </c:pt>
                <c:pt idx="34155">
                  <c:v>1.0068416595458984E-3</c:v>
                </c:pt>
                <c:pt idx="34156">
                  <c:v>1.007080078125E-3</c:v>
                </c:pt>
                <c:pt idx="34157">
                  <c:v>1.007080078125E-3</c:v>
                </c:pt>
                <c:pt idx="34158">
                  <c:v>7.0497989654541016E-3</c:v>
                </c:pt>
                <c:pt idx="34159">
                  <c:v>1.007080078125E-3</c:v>
                </c:pt>
                <c:pt idx="34160">
                  <c:v>1.007080078125E-3</c:v>
                </c:pt>
                <c:pt idx="34161">
                  <c:v>1.0068416595458984E-3</c:v>
                </c:pt>
                <c:pt idx="34162">
                  <c:v>1.007080078125E-3</c:v>
                </c:pt>
                <c:pt idx="34163">
                  <c:v>1.007080078125E-3</c:v>
                </c:pt>
                <c:pt idx="34164">
                  <c:v>1.0068416595458984E-3</c:v>
                </c:pt>
                <c:pt idx="34165">
                  <c:v>1.007080078125E-3</c:v>
                </c:pt>
                <c:pt idx="34166">
                  <c:v>1.007080078125E-3</c:v>
                </c:pt>
                <c:pt idx="34167">
                  <c:v>1.0071039199829102E-2</c:v>
                </c:pt>
                <c:pt idx="34168">
                  <c:v>1.0068416595458984E-3</c:v>
                </c:pt>
                <c:pt idx="34169">
                  <c:v>1.007080078125E-3</c:v>
                </c:pt>
                <c:pt idx="34170">
                  <c:v>1.007080078125E-3</c:v>
                </c:pt>
                <c:pt idx="34171">
                  <c:v>1.0068416595458984E-3</c:v>
                </c:pt>
                <c:pt idx="34172">
                  <c:v>1.007080078125E-3</c:v>
                </c:pt>
                <c:pt idx="34173">
                  <c:v>1.0080337524414063E-3</c:v>
                </c:pt>
                <c:pt idx="34174">
                  <c:v>1.0068416595458984E-3</c:v>
                </c:pt>
                <c:pt idx="34175">
                  <c:v>1.007080078125E-3</c:v>
                </c:pt>
                <c:pt idx="34176">
                  <c:v>1.007080078125E-3</c:v>
                </c:pt>
                <c:pt idx="34177">
                  <c:v>1.0068416595458984E-3</c:v>
                </c:pt>
                <c:pt idx="34178">
                  <c:v>1.007080078125E-3</c:v>
                </c:pt>
                <c:pt idx="34179">
                  <c:v>1.007080078125E-3</c:v>
                </c:pt>
                <c:pt idx="34180">
                  <c:v>1.0068416595458984E-3</c:v>
                </c:pt>
                <c:pt idx="34181">
                  <c:v>1.007080078125E-3</c:v>
                </c:pt>
                <c:pt idx="34182">
                  <c:v>1.007080078125E-3</c:v>
                </c:pt>
                <c:pt idx="34183">
                  <c:v>1.0068416595458984E-3</c:v>
                </c:pt>
                <c:pt idx="34184">
                  <c:v>1.007080078125E-3</c:v>
                </c:pt>
                <c:pt idx="34185">
                  <c:v>1.0080337524414063E-3</c:v>
                </c:pt>
                <c:pt idx="34186">
                  <c:v>1.007080078125E-3</c:v>
                </c:pt>
                <c:pt idx="34187">
                  <c:v>1.0068416595458984E-3</c:v>
                </c:pt>
                <c:pt idx="34188">
                  <c:v>1.007080078125E-3</c:v>
                </c:pt>
                <c:pt idx="34189">
                  <c:v>1.007080078125E-3</c:v>
                </c:pt>
                <c:pt idx="34190">
                  <c:v>1.0068416595458984E-3</c:v>
                </c:pt>
                <c:pt idx="34191">
                  <c:v>1.007080078125E-3</c:v>
                </c:pt>
                <c:pt idx="34192">
                  <c:v>1.007080078125E-3</c:v>
                </c:pt>
                <c:pt idx="34193">
                  <c:v>1.0068416595458984E-3</c:v>
                </c:pt>
                <c:pt idx="34194">
                  <c:v>1.007080078125E-3</c:v>
                </c:pt>
                <c:pt idx="34195">
                  <c:v>1.007080078125E-3</c:v>
                </c:pt>
                <c:pt idx="34196">
                  <c:v>1.0068416595458984E-3</c:v>
                </c:pt>
                <c:pt idx="34197">
                  <c:v>1.007080078125E-3</c:v>
                </c:pt>
                <c:pt idx="34198">
                  <c:v>1.0080337524414063E-3</c:v>
                </c:pt>
                <c:pt idx="34199">
                  <c:v>1.0068416595458984E-3</c:v>
                </c:pt>
                <c:pt idx="34200">
                  <c:v>1.007080078125E-3</c:v>
                </c:pt>
                <c:pt idx="34201">
                  <c:v>1.007080078125E-3</c:v>
                </c:pt>
                <c:pt idx="34202">
                  <c:v>1.0068416595458984E-3</c:v>
                </c:pt>
                <c:pt idx="34203">
                  <c:v>1.007080078125E-3</c:v>
                </c:pt>
                <c:pt idx="34204">
                  <c:v>1.007080078125E-3</c:v>
                </c:pt>
                <c:pt idx="34205">
                  <c:v>1.0068416595458984E-3</c:v>
                </c:pt>
                <c:pt idx="34206">
                  <c:v>1.007080078125E-3</c:v>
                </c:pt>
                <c:pt idx="34207">
                  <c:v>1.007080078125E-3</c:v>
                </c:pt>
                <c:pt idx="34208">
                  <c:v>1.0068416595458984E-3</c:v>
                </c:pt>
                <c:pt idx="34209">
                  <c:v>1.007080078125E-3</c:v>
                </c:pt>
                <c:pt idx="34210">
                  <c:v>1.0080337524414063E-3</c:v>
                </c:pt>
                <c:pt idx="34211">
                  <c:v>1.007080078125E-3</c:v>
                </c:pt>
                <c:pt idx="34212">
                  <c:v>1.0068416595458984E-3</c:v>
                </c:pt>
                <c:pt idx="34213">
                  <c:v>1.007080078125E-3</c:v>
                </c:pt>
                <c:pt idx="34214">
                  <c:v>1.007080078125E-3</c:v>
                </c:pt>
                <c:pt idx="34215">
                  <c:v>1.0068416595458984E-3</c:v>
                </c:pt>
                <c:pt idx="34216">
                  <c:v>1.007080078125E-3</c:v>
                </c:pt>
                <c:pt idx="34217">
                  <c:v>1.007080078125E-3</c:v>
                </c:pt>
                <c:pt idx="34218">
                  <c:v>1.0068416595458984E-3</c:v>
                </c:pt>
                <c:pt idx="34219">
                  <c:v>1.007080078125E-3</c:v>
                </c:pt>
                <c:pt idx="34220">
                  <c:v>1.007080078125E-3</c:v>
                </c:pt>
                <c:pt idx="34221">
                  <c:v>1.0068416595458984E-3</c:v>
                </c:pt>
                <c:pt idx="34222">
                  <c:v>1.007080078125E-3</c:v>
                </c:pt>
                <c:pt idx="34223">
                  <c:v>1.1077880859375E-2</c:v>
                </c:pt>
                <c:pt idx="34224">
                  <c:v>1.007080078125E-3</c:v>
                </c:pt>
                <c:pt idx="34225">
                  <c:v>1.0080337524414063E-3</c:v>
                </c:pt>
                <c:pt idx="34226">
                  <c:v>1.007080078125E-3</c:v>
                </c:pt>
                <c:pt idx="34227">
                  <c:v>1.0068416595458984E-3</c:v>
                </c:pt>
                <c:pt idx="34228">
                  <c:v>1.007080078125E-3</c:v>
                </c:pt>
                <c:pt idx="34229">
                  <c:v>1.007080078125E-3</c:v>
                </c:pt>
                <c:pt idx="34230">
                  <c:v>1.0068416595458984E-3</c:v>
                </c:pt>
                <c:pt idx="34231">
                  <c:v>1.007080078125E-3</c:v>
                </c:pt>
                <c:pt idx="34232">
                  <c:v>1.007080078125E-3</c:v>
                </c:pt>
                <c:pt idx="34233">
                  <c:v>1.0068416595458984E-3</c:v>
                </c:pt>
                <c:pt idx="34234">
                  <c:v>1.007080078125E-3</c:v>
                </c:pt>
                <c:pt idx="34235">
                  <c:v>1.007080078125E-3</c:v>
                </c:pt>
                <c:pt idx="34236">
                  <c:v>1.0068416595458984E-3</c:v>
                </c:pt>
                <c:pt idx="34237">
                  <c:v>1.007080078125E-3</c:v>
                </c:pt>
                <c:pt idx="34238">
                  <c:v>1.0080337524414063E-3</c:v>
                </c:pt>
                <c:pt idx="34239">
                  <c:v>1.0068416595458984E-3</c:v>
                </c:pt>
                <c:pt idx="34240">
                  <c:v>1.007080078125E-3</c:v>
                </c:pt>
                <c:pt idx="34241">
                  <c:v>1.007080078125E-3</c:v>
                </c:pt>
                <c:pt idx="34242">
                  <c:v>1.0068416595458984E-3</c:v>
                </c:pt>
                <c:pt idx="34243">
                  <c:v>1.007080078125E-3</c:v>
                </c:pt>
                <c:pt idx="34244">
                  <c:v>1.007080078125E-3</c:v>
                </c:pt>
                <c:pt idx="34245">
                  <c:v>1.0068416595458984E-3</c:v>
                </c:pt>
                <c:pt idx="34246">
                  <c:v>1.007080078125E-3</c:v>
                </c:pt>
                <c:pt idx="34247">
                  <c:v>1.007080078125E-3</c:v>
                </c:pt>
                <c:pt idx="34248">
                  <c:v>1.0068416595458984E-3</c:v>
                </c:pt>
                <c:pt idx="34249">
                  <c:v>1.007080078125E-3</c:v>
                </c:pt>
                <c:pt idx="34250">
                  <c:v>1.0080337524414063E-3</c:v>
                </c:pt>
                <c:pt idx="34251">
                  <c:v>1.007080078125E-3</c:v>
                </c:pt>
                <c:pt idx="34252">
                  <c:v>1.0068416595458984E-3</c:v>
                </c:pt>
                <c:pt idx="34253">
                  <c:v>1.007080078125E-3</c:v>
                </c:pt>
                <c:pt idx="34254">
                  <c:v>1.007080078125E-3</c:v>
                </c:pt>
                <c:pt idx="34255">
                  <c:v>1.0068416595458984E-3</c:v>
                </c:pt>
                <c:pt idx="34256">
                  <c:v>1.007080078125E-3</c:v>
                </c:pt>
                <c:pt idx="34257">
                  <c:v>1.007080078125E-3</c:v>
                </c:pt>
                <c:pt idx="34258">
                  <c:v>1.0068416595458984E-3</c:v>
                </c:pt>
                <c:pt idx="34259">
                  <c:v>1.007080078125E-3</c:v>
                </c:pt>
                <c:pt idx="34260">
                  <c:v>1.007080078125E-3</c:v>
                </c:pt>
                <c:pt idx="34261">
                  <c:v>1.0068416595458984E-3</c:v>
                </c:pt>
                <c:pt idx="34262">
                  <c:v>1.007080078125E-3</c:v>
                </c:pt>
                <c:pt idx="34263">
                  <c:v>1.0080337524414063E-3</c:v>
                </c:pt>
                <c:pt idx="34264">
                  <c:v>1.0068416595458984E-3</c:v>
                </c:pt>
                <c:pt idx="34265">
                  <c:v>1.007080078125E-3</c:v>
                </c:pt>
                <c:pt idx="34266">
                  <c:v>1.007080078125E-3</c:v>
                </c:pt>
                <c:pt idx="34267">
                  <c:v>1.0068416595458984E-3</c:v>
                </c:pt>
                <c:pt idx="34268">
                  <c:v>1.007080078125E-3</c:v>
                </c:pt>
                <c:pt idx="34269">
                  <c:v>1.007080078125E-3</c:v>
                </c:pt>
                <c:pt idx="34270">
                  <c:v>1.0068416595458984E-3</c:v>
                </c:pt>
                <c:pt idx="34271">
                  <c:v>1.007080078125E-3</c:v>
                </c:pt>
                <c:pt idx="34272">
                  <c:v>1.007080078125E-3</c:v>
                </c:pt>
                <c:pt idx="34273">
                  <c:v>1.0068416595458984E-3</c:v>
                </c:pt>
                <c:pt idx="34274">
                  <c:v>1.007080078125E-3</c:v>
                </c:pt>
                <c:pt idx="34275">
                  <c:v>1.0080337524414063E-3</c:v>
                </c:pt>
                <c:pt idx="34276">
                  <c:v>1.007080078125E-3</c:v>
                </c:pt>
                <c:pt idx="34277">
                  <c:v>1.0068416595458984E-3</c:v>
                </c:pt>
                <c:pt idx="34278">
                  <c:v>1.007080078125E-3</c:v>
                </c:pt>
                <c:pt idx="34279">
                  <c:v>1.007080078125E-3</c:v>
                </c:pt>
                <c:pt idx="34280">
                  <c:v>1.0068416595458984E-3</c:v>
                </c:pt>
                <c:pt idx="34281">
                  <c:v>1.007080078125E-3</c:v>
                </c:pt>
                <c:pt idx="34282">
                  <c:v>1.007080078125E-3</c:v>
                </c:pt>
                <c:pt idx="34283">
                  <c:v>1.0068416595458984E-3</c:v>
                </c:pt>
                <c:pt idx="34284">
                  <c:v>1.007080078125E-3</c:v>
                </c:pt>
                <c:pt idx="34285">
                  <c:v>1.007080078125E-3</c:v>
                </c:pt>
                <c:pt idx="34286">
                  <c:v>1.0068416595458984E-3</c:v>
                </c:pt>
                <c:pt idx="34287">
                  <c:v>1.007080078125E-3</c:v>
                </c:pt>
                <c:pt idx="34288">
                  <c:v>1.0080337524414063E-3</c:v>
                </c:pt>
                <c:pt idx="34289">
                  <c:v>1.0068416595458984E-3</c:v>
                </c:pt>
                <c:pt idx="34290">
                  <c:v>1.007080078125E-3</c:v>
                </c:pt>
                <c:pt idx="34291">
                  <c:v>1.007080078125E-3</c:v>
                </c:pt>
                <c:pt idx="34292">
                  <c:v>1.0068416595458984E-3</c:v>
                </c:pt>
                <c:pt idx="34293">
                  <c:v>1.007080078125E-3</c:v>
                </c:pt>
                <c:pt idx="34294">
                  <c:v>1.007080078125E-3</c:v>
                </c:pt>
                <c:pt idx="34295">
                  <c:v>1.0068416595458984E-3</c:v>
                </c:pt>
                <c:pt idx="34296">
                  <c:v>1.007080078125E-3</c:v>
                </c:pt>
                <c:pt idx="34297">
                  <c:v>1.007080078125E-3</c:v>
                </c:pt>
                <c:pt idx="34298">
                  <c:v>1.0068416595458984E-3</c:v>
                </c:pt>
                <c:pt idx="34299">
                  <c:v>1.007080078125E-3</c:v>
                </c:pt>
                <c:pt idx="34300">
                  <c:v>1.0080337524414063E-3</c:v>
                </c:pt>
                <c:pt idx="34301">
                  <c:v>1.007080078125E-3</c:v>
                </c:pt>
                <c:pt idx="34302">
                  <c:v>1.0068416595458984E-3</c:v>
                </c:pt>
                <c:pt idx="34303">
                  <c:v>1.007080078125E-3</c:v>
                </c:pt>
                <c:pt idx="34304">
                  <c:v>1.007080078125E-3</c:v>
                </c:pt>
                <c:pt idx="34305">
                  <c:v>1.0068416595458984E-3</c:v>
                </c:pt>
                <c:pt idx="34306">
                  <c:v>1.007080078125E-3</c:v>
                </c:pt>
                <c:pt idx="34307">
                  <c:v>2.0139217376708984E-3</c:v>
                </c:pt>
                <c:pt idx="34308">
                  <c:v>1.007080078125E-3</c:v>
                </c:pt>
                <c:pt idx="34309">
                  <c:v>1.007080078125E-3</c:v>
                </c:pt>
                <c:pt idx="34310">
                  <c:v>1.0068416595458984E-3</c:v>
                </c:pt>
                <c:pt idx="34311">
                  <c:v>1.0080337524414063E-3</c:v>
                </c:pt>
                <c:pt idx="34312">
                  <c:v>1.007080078125E-3</c:v>
                </c:pt>
                <c:pt idx="34313">
                  <c:v>1.0068416595458984E-3</c:v>
                </c:pt>
                <c:pt idx="34314">
                  <c:v>1.007080078125E-3</c:v>
                </c:pt>
                <c:pt idx="34315">
                  <c:v>1.007080078125E-3</c:v>
                </c:pt>
                <c:pt idx="34316">
                  <c:v>1.0068416595458984E-3</c:v>
                </c:pt>
                <c:pt idx="34317">
                  <c:v>1.007080078125E-3</c:v>
                </c:pt>
                <c:pt idx="34318">
                  <c:v>1.007080078125E-3</c:v>
                </c:pt>
                <c:pt idx="34319">
                  <c:v>1.0068416595458984E-3</c:v>
                </c:pt>
                <c:pt idx="34320">
                  <c:v>1.007080078125E-3</c:v>
                </c:pt>
                <c:pt idx="34321">
                  <c:v>1.007080078125E-3</c:v>
                </c:pt>
                <c:pt idx="34322">
                  <c:v>1.0068416595458984E-3</c:v>
                </c:pt>
                <c:pt idx="34323">
                  <c:v>1.007080078125E-3</c:v>
                </c:pt>
                <c:pt idx="34324">
                  <c:v>1.0080337524414063E-3</c:v>
                </c:pt>
                <c:pt idx="34325">
                  <c:v>1.007080078125E-3</c:v>
                </c:pt>
                <c:pt idx="34326">
                  <c:v>1.0068416595458984E-3</c:v>
                </c:pt>
                <c:pt idx="34327">
                  <c:v>1.007080078125E-3</c:v>
                </c:pt>
                <c:pt idx="34328">
                  <c:v>1.007080078125E-3</c:v>
                </c:pt>
                <c:pt idx="34329">
                  <c:v>1.0068416595458984E-3</c:v>
                </c:pt>
                <c:pt idx="34330">
                  <c:v>1.007080078125E-3</c:v>
                </c:pt>
                <c:pt idx="34331">
                  <c:v>1.007080078125E-3</c:v>
                </c:pt>
                <c:pt idx="34332">
                  <c:v>1.0068416595458984E-3</c:v>
                </c:pt>
                <c:pt idx="34333">
                  <c:v>1.007080078125E-3</c:v>
                </c:pt>
                <c:pt idx="34334">
                  <c:v>1.007080078125E-3</c:v>
                </c:pt>
                <c:pt idx="34335">
                  <c:v>1.0068416595458984E-3</c:v>
                </c:pt>
                <c:pt idx="34336">
                  <c:v>1.0080337524414063E-3</c:v>
                </c:pt>
                <c:pt idx="34337">
                  <c:v>1.007080078125E-3</c:v>
                </c:pt>
                <c:pt idx="34338">
                  <c:v>1.0068416595458984E-3</c:v>
                </c:pt>
                <c:pt idx="34339">
                  <c:v>1.007080078125E-3</c:v>
                </c:pt>
                <c:pt idx="34340">
                  <c:v>1.007080078125E-3</c:v>
                </c:pt>
                <c:pt idx="34341">
                  <c:v>1.0068416595458984E-3</c:v>
                </c:pt>
                <c:pt idx="34342">
                  <c:v>1.007080078125E-3</c:v>
                </c:pt>
                <c:pt idx="34343">
                  <c:v>1.007080078125E-3</c:v>
                </c:pt>
                <c:pt idx="34344">
                  <c:v>1.0068416595458984E-3</c:v>
                </c:pt>
                <c:pt idx="34345">
                  <c:v>1.007080078125E-3</c:v>
                </c:pt>
                <c:pt idx="34346">
                  <c:v>1.007080078125E-3</c:v>
                </c:pt>
                <c:pt idx="34347">
                  <c:v>1.0068416595458984E-3</c:v>
                </c:pt>
                <c:pt idx="34348">
                  <c:v>1.007080078125E-3</c:v>
                </c:pt>
                <c:pt idx="34349">
                  <c:v>1.0080337524414063E-3</c:v>
                </c:pt>
                <c:pt idx="34350">
                  <c:v>1.007080078125E-3</c:v>
                </c:pt>
                <c:pt idx="34351">
                  <c:v>1.0068416595458984E-3</c:v>
                </c:pt>
                <c:pt idx="34352">
                  <c:v>1.007080078125E-3</c:v>
                </c:pt>
                <c:pt idx="34353">
                  <c:v>1.007080078125E-3</c:v>
                </c:pt>
                <c:pt idx="34354">
                  <c:v>1.0068416595458984E-3</c:v>
                </c:pt>
                <c:pt idx="34355">
                  <c:v>1.007080078125E-3</c:v>
                </c:pt>
                <c:pt idx="34356">
                  <c:v>1.007080078125E-3</c:v>
                </c:pt>
                <c:pt idx="34357">
                  <c:v>1.0068416595458984E-3</c:v>
                </c:pt>
                <c:pt idx="34358">
                  <c:v>1.007080078125E-3</c:v>
                </c:pt>
                <c:pt idx="34359">
                  <c:v>1.007080078125E-3</c:v>
                </c:pt>
                <c:pt idx="34360">
                  <c:v>1.0068416595458984E-3</c:v>
                </c:pt>
                <c:pt idx="34361">
                  <c:v>1.0080337524414063E-3</c:v>
                </c:pt>
                <c:pt idx="34362">
                  <c:v>1.007080078125E-3</c:v>
                </c:pt>
                <c:pt idx="34363">
                  <c:v>1.0068416595458984E-3</c:v>
                </c:pt>
                <c:pt idx="34364">
                  <c:v>1.007080078125E-3</c:v>
                </c:pt>
                <c:pt idx="34365">
                  <c:v>1.007080078125E-3</c:v>
                </c:pt>
                <c:pt idx="34366">
                  <c:v>1.0068416595458984E-3</c:v>
                </c:pt>
                <c:pt idx="34367">
                  <c:v>1.007080078125E-3</c:v>
                </c:pt>
                <c:pt idx="34368">
                  <c:v>1.007080078125E-3</c:v>
                </c:pt>
                <c:pt idx="34369">
                  <c:v>1.0068416595458984E-3</c:v>
                </c:pt>
                <c:pt idx="34370">
                  <c:v>1.007080078125E-3</c:v>
                </c:pt>
                <c:pt idx="34371">
                  <c:v>1.007080078125E-3</c:v>
                </c:pt>
                <c:pt idx="34372">
                  <c:v>1.0068416595458984E-3</c:v>
                </c:pt>
                <c:pt idx="34373">
                  <c:v>1.007080078125E-3</c:v>
                </c:pt>
                <c:pt idx="34374">
                  <c:v>1.0080337524414063E-3</c:v>
                </c:pt>
                <c:pt idx="34375">
                  <c:v>1.007080078125E-3</c:v>
                </c:pt>
                <c:pt idx="34376">
                  <c:v>1.0068416595458984E-3</c:v>
                </c:pt>
                <c:pt idx="34377">
                  <c:v>1.007080078125E-3</c:v>
                </c:pt>
                <c:pt idx="34378">
                  <c:v>1.007080078125E-3</c:v>
                </c:pt>
                <c:pt idx="34379">
                  <c:v>1.0068416595458984E-3</c:v>
                </c:pt>
                <c:pt idx="34380">
                  <c:v>1.007080078125E-3</c:v>
                </c:pt>
                <c:pt idx="34381">
                  <c:v>1.007080078125E-3</c:v>
                </c:pt>
                <c:pt idx="34382">
                  <c:v>1.0068416595458984E-3</c:v>
                </c:pt>
                <c:pt idx="34383">
                  <c:v>1.007080078125E-3</c:v>
                </c:pt>
                <c:pt idx="34384">
                  <c:v>1.007080078125E-3</c:v>
                </c:pt>
                <c:pt idx="34385">
                  <c:v>1.0068416595458984E-3</c:v>
                </c:pt>
                <c:pt idx="34386">
                  <c:v>1.0080337524414063E-3</c:v>
                </c:pt>
                <c:pt idx="34387">
                  <c:v>1.007080078125E-3</c:v>
                </c:pt>
                <c:pt idx="34388">
                  <c:v>2.0139217376708984E-3</c:v>
                </c:pt>
                <c:pt idx="34389">
                  <c:v>1.007080078125E-3</c:v>
                </c:pt>
                <c:pt idx="34390">
                  <c:v>1.0068416595458984E-3</c:v>
                </c:pt>
                <c:pt idx="34391">
                  <c:v>1.007080078125E-3</c:v>
                </c:pt>
                <c:pt idx="34392">
                  <c:v>1.007080078125E-3</c:v>
                </c:pt>
                <c:pt idx="34393">
                  <c:v>1.0068416595458984E-3</c:v>
                </c:pt>
                <c:pt idx="34394">
                  <c:v>1.007080078125E-3</c:v>
                </c:pt>
                <c:pt idx="34395">
                  <c:v>1.007080078125E-3</c:v>
                </c:pt>
                <c:pt idx="34396">
                  <c:v>1.0068416595458984E-3</c:v>
                </c:pt>
                <c:pt idx="34397">
                  <c:v>1.007080078125E-3</c:v>
                </c:pt>
                <c:pt idx="34398">
                  <c:v>1.0080337524414063E-3</c:v>
                </c:pt>
                <c:pt idx="34399">
                  <c:v>1.007080078125E-3</c:v>
                </c:pt>
                <c:pt idx="34400">
                  <c:v>1.0068416595458984E-3</c:v>
                </c:pt>
                <c:pt idx="34401">
                  <c:v>1.007080078125E-3</c:v>
                </c:pt>
                <c:pt idx="34402">
                  <c:v>1.007080078125E-3</c:v>
                </c:pt>
                <c:pt idx="34403">
                  <c:v>1.0068416595458984E-3</c:v>
                </c:pt>
                <c:pt idx="34404">
                  <c:v>1.007080078125E-3</c:v>
                </c:pt>
                <c:pt idx="34405">
                  <c:v>1.007080078125E-3</c:v>
                </c:pt>
                <c:pt idx="34406">
                  <c:v>1.0068416595458984E-3</c:v>
                </c:pt>
                <c:pt idx="34407">
                  <c:v>1.007080078125E-3</c:v>
                </c:pt>
                <c:pt idx="34408">
                  <c:v>1.007080078125E-3</c:v>
                </c:pt>
                <c:pt idx="34409">
                  <c:v>1.0068416595458984E-3</c:v>
                </c:pt>
                <c:pt idx="34410">
                  <c:v>1.0080337524414063E-3</c:v>
                </c:pt>
                <c:pt idx="34411">
                  <c:v>1.007080078125E-3</c:v>
                </c:pt>
                <c:pt idx="34412">
                  <c:v>1.0068416595458984E-3</c:v>
                </c:pt>
                <c:pt idx="34413">
                  <c:v>1.007080078125E-3</c:v>
                </c:pt>
                <c:pt idx="34414">
                  <c:v>1.007080078125E-3</c:v>
                </c:pt>
                <c:pt idx="34415">
                  <c:v>1.0068416595458984E-3</c:v>
                </c:pt>
                <c:pt idx="34416">
                  <c:v>1.007080078125E-3</c:v>
                </c:pt>
                <c:pt idx="34417">
                  <c:v>1.007080078125E-3</c:v>
                </c:pt>
                <c:pt idx="34418">
                  <c:v>1.0068416595458984E-3</c:v>
                </c:pt>
                <c:pt idx="34419">
                  <c:v>1.007080078125E-3</c:v>
                </c:pt>
                <c:pt idx="34420">
                  <c:v>1.007080078125E-3</c:v>
                </c:pt>
                <c:pt idx="34421">
                  <c:v>1.0068416595458984E-3</c:v>
                </c:pt>
                <c:pt idx="34422">
                  <c:v>1.007080078125E-3</c:v>
                </c:pt>
                <c:pt idx="34423">
                  <c:v>1.0080337524414063E-3</c:v>
                </c:pt>
                <c:pt idx="34424">
                  <c:v>1.007080078125E-3</c:v>
                </c:pt>
                <c:pt idx="34425">
                  <c:v>1.0068416595458984E-3</c:v>
                </c:pt>
                <c:pt idx="34426">
                  <c:v>1.007080078125E-3</c:v>
                </c:pt>
                <c:pt idx="34427">
                  <c:v>1.007080078125E-3</c:v>
                </c:pt>
                <c:pt idx="34428">
                  <c:v>1.0068416595458984E-3</c:v>
                </c:pt>
                <c:pt idx="34429">
                  <c:v>1.007080078125E-3</c:v>
                </c:pt>
                <c:pt idx="34430">
                  <c:v>1.007080078125E-3</c:v>
                </c:pt>
                <c:pt idx="34431">
                  <c:v>1.0068416595458984E-3</c:v>
                </c:pt>
                <c:pt idx="34432">
                  <c:v>1.007080078125E-3</c:v>
                </c:pt>
                <c:pt idx="34433">
                  <c:v>1.007080078125E-3</c:v>
                </c:pt>
                <c:pt idx="34434">
                  <c:v>1.0068416595458984E-3</c:v>
                </c:pt>
                <c:pt idx="34435">
                  <c:v>1.0080337524414063E-3</c:v>
                </c:pt>
                <c:pt idx="34436">
                  <c:v>1.007080078125E-3</c:v>
                </c:pt>
                <c:pt idx="34437">
                  <c:v>1.0068416595458984E-3</c:v>
                </c:pt>
                <c:pt idx="34438">
                  <c:v>1.007080078125E-3</c:v>
                </c:pt>
                <c:pt idx="34439">
                  <c:v>1.007080078125E-3</c:v>
                </c:pt>
                <c:pt idx="34440">
                  <c:v>1.0068416595458984E-3</c:v>
                </c:pt>
                <c:pt idx="34441">
                  <c:v>1.007080078125E-3</c:v>
                </c:pt>
                <c:pt idx="34442">
                  <c:v>1.007080078125E-3</c:v>
                </c:pt>
                <c:pt idx="34443">
                  <c:v>1.0068416595458984E-3</c:v>
                </c:pt>
                <c:pt idx="34444">
                  <c:v>1.007080078125E-3</c:v>
                </c:pt>
                <c:pt idx="34445">
                  <c:v>1.007080078125E-3</c:v>
                </c:pt>
                <c:pt idx="34446">
                  <c:v>1.0068416595458984E-3</c:v>
                </c:pt>
                <c:pt idx="34447">
                  <c:v>1.007080078125E-3</c:v>
                </c:pt>
                <c:pt idx="34448">
                  <c:v>1.0080337524414063E-3</c:v>
                </c:pt>
                <c:pt idx="34449">
                  <c:v>1.007080078125E-3</c:v>
                </c:pt>
                <c:pt idx="34450">
                  <c:v>1.0068416595458984E-3</c:v>
                </c:pt>
                <c:pt idx="34451">
                  <c:v>1.007080078125E-3</c:v>
                </c:pt>
                <c:pt idx="34452">
                  <c:v>1.007080078125E-3</c:v>
                </c:pt>
                <c:pt idx="34453">
                  <c:v>1.0068416595458984E-3</c:v>
                </c:pt>
                <c:pt idx="34454">
                  <c:v>1.007080078125E-3</c:v>
                </c:pt>
                <c:pt idx="34455">
                  <c:v>1.007080078125E-3</c:v>
                </c:pt>
                <c:pt idx="34456">
                  <c:v>1.0068416595458984E-3</c:v>
                </c:pt>
                <c:pt idx="34457">
                  <c:v>1.007080078125E-3</c:v>
                </c:pt>
                <c:pt idx="34458">
                  <c:v>1.007080078125E-3</c:v>
                </c:pt>
                <c:pt idx="34459">
                  <c:v>1.0068416595458984E-3</c:v>
                </c:pt>
                <c:pt idx="34460">
                  <c:v>1.0080337524414063E-3</c:v>
                </c:pt>
                <c:pt idx="34461">
                  <c:v>1.007080078125E-3</c:v>
                </c:pt>
                <c:pt idx="34462">
                  <c:v>1.0068416595458984E-3</c:v>
                </c:pt>
                <c:pt idx="34463">
                  <c:v>1.007080078125E-3</c:v>
                </c:pt>
                <c:pt idx="34464">
                  <c:v>1.007080078125E-3</c:v>
                </c:pt>
                <c:pt idx="34465">
                  <c:v>1.0068416595458984E-3</c:v>
                </c:pt>
                <c:pt idx="34466">
                  <c:v>1.007080078125E-3</c:v>
                </c:pt>
                <c:pt idx="34467">
                  <c:v>1.007080078125E-3</c:v>
                </c:pt>
                <c:pt idx="34468">
                  <c:v>1.0068416595458984E-3</c:v>
                </c:pt>
                <c:pt idx="34469">
                  <c:v>1.007080078125E-3</c:v>
                </c:pt>
                <c:pt idx="34470">
                  <c:v>1.007080078125E-3</c:v>
                </c:pt>
                <c:pt idx="34471">
                  <c:v>1.0068416595458984E-3</c:v>
                </c:pt>
                <c:pt idx="34472">
                  <c:v>1.007080078125E-3</c:v>
                </c:pt>
                <c:pt idx="34473">
                  <c:v>1.0080337524414063E-3</c:v>
                </c:pt>
                <c:pt idx="34474">
                  <c:v>1.007080078125E-3</c:v>
                </c:pt>
                <c:pt idx="34475">
                  <c:v>1.0068416595458984E-3</c:v>
                </c:pt>
                <c:pt idx="34476">
                  <c:v>1.007080078125E-3</c:v>
                </c:pt>
                <c:pt idx="34477">
                  <c:v>1.007080078125E-3</c:v>
                </c:pt>
                <c:pt idx="34478">
                  <c:v>1.0068416595458984E-3</c:v>
                </c:pt>
                <c:pt idx="34479">
                  <c:v>1.007080078125E-3</c:v>
                </c:pt>
                <c:pt idx="34480">
                  <c:v>1.007080078125E-3</c:v>
                </c:pt>
                <c:pt idx="34481">
                  <c:v>1.0068416595458984E-3</c:v>
                </c:pt>
                <c:pt idx="34482">
                  <c:v>1.007080078125E-3</c:v>
                </c:pt>
                <c:pt idx="34483">
                  <c:v>1.007080078125E-3</c:v>
                </c:pt>
                <c:pt idx="34484">
                  <c:v>1.0068416595458984E-3</c:v>
                </c:pt>
                <c:pt idx="34485">
                  <c:v>1.0080337524414063E-3</c:v>
                </c:pt>
                <c:pt idx="34486">
                  <c:v>1.007080078125E-3</c:v>
                </c:pt>
                <c:pt idx="34487">
                  <c:v>1.0068416595458984E-3</c:v>
                </c:pt>
                <c:pt idx="34488">
                  <c:v>1.007080078125E-3</c:v>
                </c:pt>
                <c:pt idx="34489">
                  <c:v>1.007080078125E-3</c:v>
                </c:pt>
                <c:pt idx="34490">
                  <c:v>1.0068416595458984E-3</c:v>
                </c:pt>
                <c:pt idx="34491">
                  <c:v>1.007080078125E-3</c:v>
                </c:pt>
                <c:pt idx="34492">
                  <c:v>1.007080078125E-3</c:v>
                </c:pt>
                <c:pt idx="34493">
                  <c:v>1.0068416595458984E-3</c:v>
                </c:pt>
                <c:pt idx="34494">
                  <c:v>1.007080078125E-3</c:v>
                </c:pt>
                <c:pt idx="34495">
                  <c:v>1.007080078125E-3</c:v>
                </c:pt>
                <c:pt idx="34496">
                  <c:v>1.0068416595458984E-3</c:v>
                </c:pt>
                <c:pt idx="34497">
                  <c:v>1.007080078125E-3</c:v>
                </c:pt>
                <c:pt idx="34498">
                  <c:v>1.0080337524414063E-3</c:v>
                </c:pt>
                <c:pt idx="34499">
                  <c:v>1.007080078125E-3</c:v>
                </c:pt>
                <c:pt idx="34500">
                  <c:v>1.0068416595458984E-3</c:v>
                </c:pt>
                <c:pt idx="34501">
                  <c:v>1.007080078125E-3</c:v>
                </c:pt>
                <c:pt idx="34502">
                  <c:v>1.007080078125E-3</c:v>
                </c:pt>
                <c:pt idx="34503">
                  <c:v>1.0068416595458984E-3</c:v>
                </c:pt>
                <c:pt idx="34504">
                  <c:v>1.007080078125E-3</c:v>
                </c:pt>
                <c:pt idx="34505">
                  <c:v>1.007080078125E-3</c:v>
                </c:pt>
                <c:pt idx="34506">
                  <c:v>1.0068416595458984E-3</c:v>
                </c:pt>
                <c:pt idx="34507">
                  <c:v>1.007080078125E-3</c:v>
                </c:pt>
                <c:pt idx="34508">
                  <c:v>1.007080078125E-3</c:v>
                </c:pt>
                <c:pt idx="34509">
                  <c:v>1.0068416595458984E-3</c:v>
                </c:pt>
                <c:pt idx="34510">
                  <c:v>1.0080337524414063E-3</c:v>
                </c:pt>
                <c:pt idx="34511">
                  <c:v>1.007080078125E-3</c:v>
                </c:pt>
                <c:pt idx="34512">
                  <c:v>1.0068416595458984E-3</c:v>
                </c:pt>
                <c:pt idx="34513">
                  <c:v>1.007080078125E-3</c:v>
                </c:pt>
                <c:pt idx="34514">
                  <c:v>1.007080078125E-3</c:v>
                </c:pt>
                <c:pt idx="34515">
                  <c:v>1.0068416595458984E-3</c:v>
                </c:pt>
                <c:pt idx="34516">
                  <c:v>1.007080078125E-3</c:v>
                </c:pt>
                <c:pt idx="34517">
                  <c:v>1.007080078125E-3</c:v>
                </c:pt>
                <c:pt idx="34518">
                  <c:v>1.0068416595458984E-3</c:v>
                </c:pt>
                <c:pt idx="34519">
                  <c:v>1.007080078125E-3</c:v>
                </c:pt>
                <c:pt idx="34520">
                  <c:v>1.007080078125E-3</c:v>
                </c:pt>
                <c:pt idx="34521">
                  <c:v>1.5106916427612305E-2</c:v>
                </c:pt>
                <c:pt idx="34522">
                  <c:v>1.007080078125E-3</c:v>
                </c:pt>
                <c:pt idx="34523">
                  <c:v>1.0068416595458984E-3</c:v>
                </c:pt>
                <c:pt idx="34524">
                  <c:v>1.007080078125E-3</c:v>
                </c:pt>
                <c:pt idx="34525">
                  <c:v>1.007080078125E-3</c:v>
                </c:pt>
                <c:pt idx="34526">
                  <c:v>1.0068416595458984E-3</c:v>
                </c:pt>
                <c:pt idx="34527">
                  <c:v>1.007080078125E-3</c:v>
                </c:pt>
                <c:pt idx="34528">
                  <c:v>1.007080078125E-3</c:v>
                </c:pt>
                <c:pt idx="34529">
                  <c:v>1.0068416595458984E-3</c:v>
                </c:pt>
                <c:pt idx="34530">
                  <c:v>1.007080078125E-3</c:v>
                </c:pt>
                <c:pt idx="34531">
                  <c:v>1.007080078125E-3</c:v>
                </c:pt>
                <c:pt idx="34532">
                  <c:v>1.0068416595458984E-3</c:v>
                </c:pt>
                <c:pt idx="34533">
                  <c:v>1.007080078125E-3</c:v>
                </c:pt>
                <c:pt idx="34534">
                  <c:v>1.0080337524414063E-3</c:v>
                </c:pt>
                <c:pt idx="34535">
                  <c:v>1.007080078125E-3</c:v>
                </c:pt>
                <c:pt idx="34536">
                  <c:v>1.0068416595458984E-3</c:v>
                </c:pt>
                <c:pt idx="34537">
                  <c:v>1.007080078125E-3</c:v>
                </c:pt>
                <c:pt idx="34538">
                  <c:v>1.007080078125E-3</c:v>
                </c:pt>
                <c:pt idx="34539">
                  <c:v>1.0068416595458984E-3</c:v>
                </c:pt>
                <c:pt idx="34540">
                  <c:v>1.007080078125E-3</c:v>
                </c:pt>
                <c:pt idx="34541">
                  <c:v>1.0068416595458984E-3</c:v>
                </c:pt>
                <c:pt idx="34542">
                  <c:v>1.007080078125E-3</c:v>
                </c:pt>
                <c:pt idx="34543">
                  <c:v>1.007080078125E-3</c:v>
                </c:pt>
                <c:pt idx="34544">
                  <c:v>1.0068416595458984E-3</c:v>
                </c:pt>
                <c:pt idx="34545">
                  <c:v>1.007080078125E-3</c:v>
                </c:pt>
                <c:pt idx="34546">
                  <c:v>1.0080337524414063E-3</c:v>
                </c:pt>
                <c:pt idx="34547">
                  <c:v>1.007080078125E-3</c:v>
                </c:pt>
                <c:pt idx="34548">
                  <c:v>1.0068416595458984E-3</c:v>
                </c:pt>
                <c:pt idx="34549">
                  <c:v>1.007080078125E-3</c:v>
                </c:pt>
                <c:pt idx="34550">
                  <c:v>2.0139217376708984E-3</c:v>
                </c:pt>
                <c:pt idx="34551">
                  <c:v>1.007080078125E-3</c:v>
                </c:pt>
                <c:pt idx="34552">
                  <c:v>1.007080078125E-3</c:v>
                </c:pt>
                <c:pt idx="34553">
                  <c:v>1.0068416595458984E-3</c:v>
                </c:pt>
                <c:pt idx="34554">
                  <c:v>1.007080078125E-3</c:v>
                </c:pt>
                <c:pt idx="34555">
                  <c:v>1.007080078125E-3</c:v>
                </c:pt>
                <c:pt idx="34556">
                  <c:v>1.0068416595458984E-3</c:v>
                </c:pt>
                <c:pt idx="34557">
                  <c:v>1.007080078125E-3</c:v>
                </c:pt>
                <c:pt idx="34558">
                  <c:v>1.0080337524414063E-3</c:v>
                </c:pt>
                <c:pt idx="34559">
                  <c:v>1.007080078125E-3</c:v>
                </c:pt>
                <c:pt idx="34560">
                  <c:v>1.0068416595458984E-3</c:v>
                </c:pt>
                <c:pt idx="34561">
                  <c:v>1.007080078125E-3</c:v>
                </c:pt>
                <c:pt idx="34562">
                  <c:v>1.0068416595458984E-3</c:v>
                </c:pt>
                <c:pt idx="34563">
                  <c:v>1.007080078125E-3</c:v>
                </c:pt>
                <c:pt idx="34564">
                  <c:v>1.007080078125E-3</c:v>
                </c:pt>
                <c:pt idx="34565">
                  <c:v>1.0068416595458984E-3</c:v>
                </c:pt>
                <c:pt idx="34566">
                  <c:v>1.1078119277954102E-2</c:v>
                </c:pt>
                <c:pt idx="34567">
                  <c:v>1.007080078125E-3</c:v>
                </c:pt>
                <c:pt idx="34568">
                  <c:v>1.0068416595458984E-3</c:v>
                </c:pt>
                <c:pt idx="34569">
                  <c:v>1.007080078125E-3</c:v>
                </c:pt>
                <c:pt idx="34570">
                  <c:v>1.007080078125E-3</c:v>
                </c:pt>
                <c:pt idx="34571">
                  <c:v>1.0068416595458984E-3</c:v>
                </c:pt>
                <c:pt idx="34572">
                  <c:v>1.007080078125E-3</c:v>
                </c:pt>
                <c:pt idx="34573">
                  <c:v>1.0080337524414063E-3</c:v>
                </c:pt>
                <c:pt idx="34574">
                  <c:v>1.0068416595458984E-3</c:v>
                </c:pt>
                <c:pt idx="34575">
                  <c:v>1.007080078125E-3</c:v>
                </c:pt>
                <c:pt idx="34576">
                  <c:v>1.007080078125E-3</c:v>
                </c:pt>
                <c:pt idx="34577">
                  <c:v>1.0068416595458984E-3</c:v>
                </c:pt>
                <c:pt idx="34578">
                  <c:v>1.007080078125E-3</c:v>
                </c:pt>
                <c:pt idx="34579">
                  <c:v>1.007080078125E-3</c:v>
                </c:pt>
                <c:pt idx="34580">
                  <c:v>1.0068416595458984E-3</c:v>
                </c:pt>
                <c:pt idx="34581">
                  <c:v>1.007080078125E-3</c:v>
                </c:pt>
                <c:pt idx="34582">
                  <c:v>1.007080078125E-3</c:v>
                </c:pt>
                <c:pt idx="34583">
                  <c:v>1.0068416595458984E-3</c:v>
                </c:pt>
                <c:pt idx="34584">
                  <c:v>1.007080078125E-3</c:v>
                </c:pt>
                <c:pt idx="34585">
                  <c:v>1.0080337524414063E-3</c:v>
                </c:pt>
                <c:pt idx="34586">
                  <c:v>1.007080078125E-3</c:v>
                </c:pt>
                <c:pt idx="34587">
                  <c:v>1.0068416595458984E-3</c:v>
                </c:pt>
                <c:pt idx="34588">
                  <c:v>1.007080078125E-3</c:v>
                </c:pt>
                <c:pt idx="34589">
                  <c:v>1.007080078125E-3</c:v>
                </c:pt>
                <c:pt idx="34590">
                  <c:v>1.0068416595458984E-3</c:v>
                </c:pt>
                <c:pt idx="34591">
                  <c:v>2.01416015625E-3</c:v>
                </c:pt>
                <c:pt idx="34592">
                  <c:v>1.0068416595458984E-3</c:v>
                </c:pt>
                <c:pt idx="34593">
                  <c:v>1.007080078125E-3</c:v>
                </c:pt>
                <c:pt idx="34594">
                  <c:v>1.007080078125E-3</c:v>
                </c:pt>
                <c:pt idx="34595">
                  <c:v>1.0068416595458984E-3</c:v>
                </c:pt>
                <c:pt idx="34596">
                  <c:v>1.007080078125E-3</c:v>
                </c:pt>
                <c:pt idx="34597">
                  <c:v>1.0080337524414063E-3</c:v>
                </c:pt>
                <c:pt idx="34598">
                  <c:v>1.0068416595458984E-3</c:v>
                </c:pt>
                <c:pt idx="34599">
                  <c:v>1.007080078125E-3</c:v>
                </c:pt>
                <c:pt idx="34600">
                  <c:v>1.007080078125E-3</c:v>
                </c:pt>
                <c:pt idx="34601">
                  <c:v>1.0068416595458984E-3</c:v>
                </c:pt>
                <c:pt idx="34602">
                  <c:v>1.007080078125E-3</c:v>
                </c:pt>
                <c:pt idx="34603">
                  <c:v>1.007080078125E-3</c:v>
                </c:pt>
                <c:pt idx="34604">
                  <c:v>1.0068416595458984E-3</c:v>
                </c:pt>
                <c:pt idx="34605">
                  <c:v>1.007080078125E-3</c:v>
                </c:pt>
                <c:pt idx="34606">
                  <c:v>1.007080078125E-3</c:v>
                </c:pt>
                <c:pt idx="34607">
                  <c:v>1.0068416595458984E-3</c:v>
                </c:pt>
                <c:pt idx="34608">
                  <c:v>1.007080078125E-3</c:v>
                </c:pt>
                <c:pt idx="34609">
                  <c:v>1.0080337524414063E-3</c:v>
                </c:pt>
                <c:pt idx="34610">
                  <c:v>1.007080078125E-3</c:v>
                </c:pt>
                <c:pt idx="34611">
                  <c:v>1.0068416595458984E-3</c:v>
                </c:pt>
                <c:pt idx="34612">
                  <c:v>1.007080078125E-3</c:v>
                </c:pt>
                <c:pt idx="34613">
                  <c:v>1.007080078125E-3</c:v>
                </c:pt>
                <c:pt idx="34614">
                  <c:v>1.0068416595458984E-3</c:v>
                </c:pt>
                <c:pt idx="34615">
                  <c:v>1.007080078125E-3</c:v>
                </c:pt>
                <c:pt idx="34616">
                  <c:v>1.007080078125E-3</c:v>
                </c:pt>
                <c:pt idx="34617">
                  <c:v>1.0068416595458984E-3</c:v>
                </c:pt>
                <c:pt idx="34618">
                  <c:v>1.007080078125E-3</c:v>
                </c:pt>
                <c:pt idx="34619">
                  <c:v>1.007080078125E-3</c:v>
                </c:pt>
                <c:pt idx="34620">
                  <c:v>1.0068416595458984E-3</c:v>
                </c:pt>
                <c:pt idx="34621">
                  <c:v>1.007080078125E-3</c:v>
                </c:pt>
                <c:pt idx="34622">
                  <c:v>1.0080337524414063E-3</c:v>
                </c:pt>
                <c:pt idx="34623">
                  <c:v>1.0068416595458984E-3</c:v>
                </c:pt>
                <c:pt idx="34624">
                  <c:v>1.007080078125E-3</c:v>
                </c:pt>
                <c:pt idx="34625">
                  <c:v>1.007080078125E-3</c:v>
                </c:pt>
                <c:pt idx="34626">
                  <c:v>1.0068416595458984E-3</c:v>
                </c:pt>
                <c:pt idx="34627">
                  <c:v>1.007080078125E-3</c:v>
                </c:pt>
                <c:pt idx="34628">
                  <c:v>6.0420036315917969E-3</c:v>
                </c:pt>
                <c:pt idx="34629">
                  <c:v>1.0080337524414063E-3</c:v>
                </c:pt>
                <c:pt idx="34630">
                  <c:v>1.007080078125E-3</c:v>
                </c:pt>
                <c:pt idx="34631">
                  <c:v>1.0068416595458984E-3</c:v>
                </c:pt>
                <c:pt idx="34632">
                  <c:v>1.007080078125E-3</c:v>
                </c:pt>
                <c:pt idx="34633">
                  <c:v>1.007080078125E-3</c:v>
                </c:pt>
                <c:pt idx="34634">
                  <c:v>1.0068416595458984E-3</c:v>
                </c:pt>
                <c:pt idx="34635">
                  <c:v>1.007080078125E-3</c:v>
                </c:pt>
                <c:pt idx="34636">
                  <c:v>1.007080078125E-3</c:v>
                </c:pt>
                <c:pt idx="34637">
                  <c:v>1.0068416595458984E-3</c:v>
                </c:pt>
                <c:pt idx="34638">
                  <c:v>1.007080078125E-3</c:v>
                </c:pt>
                <c:pt idx="34639">
                  <c:v>1.007080078125E-3</c:v>
                </c:pt>
                <c:pt idx="34640">
                  <c:v>1.0068416595458984E-3</c:v>
                </c:pt>
                <c:pt idx="34641">
                  <c:v>1.007080078125E-3</c:v>
                </c:pt>
                <c:pt idx="34642">
                  <c:v>1.0080337524414063E-3</c:v>
                </c:pt>
                <c:pt idx="34643">
                  <c:v>1.0068416595458984E-3</c:v>
                </c:pt>
                <c:pt idx="34644">
                  <c:v>1.007080078125E-3</c:v>
                </c:pt>
                <c:pt idx="34645">
                  <c:v>1.007080078125E-3</c:v>
                </c:pt>
                <c:pt idx="34646">
                  <c:v>1.0068416595458984E-3</c:v>
                </c:pt>
                <c:pt idx="34647">
                  <c:v>1.007080078125E-3</c:v>
                </c:pt>
                <c:pt idx="34648">
                  <c:v>1.007080078125E-3</c:v>
                </c:pt>
                <c:pt idx="34649">
                  <c:v>1.0068416595458984E-3</c:v>
                </c:pt>
                <c:pt idx="34650">
                  <c:v>1.007080078125E-3</c:v>
                </c:pt>
                <c:pt idx="34651">
                  <c:v>1.007080078125E-3</c:v>
                </c:pt>
                <c:pt idx="34652">
                  <c:v>1.0068416595458984E-3</c:v>
                </c:pt>
                <c:pt idx="34653">
                  <c:v>1.007080078125E-3</c:v>
                </c:pt>
                <c:pt idx="34654">
                  <c:v>1.0080337524414063E-3</c:v>
                </c:pt>
                <c:pt idx="34655">
                  <c:v>1.007080078125E-3</c:v>
                </c:pt>
                <c:pt idx="34656">
                  <c:v>1.0068416595458984E-3</c:v>
                </c:pt>
                <c:pt idx="34657">
                  <c:v>1.007080078125E-3</c:v>
                </c:pt>
                <c:pt idx="34658">
                  <c:v>1.007080078125E-3</c:v>
                </c:pt>
                <c:pt idx="34659">
                  <c:v>1.0068416595458984E-3</c:v>
                </c:pt>
                <c:pt idx="34660">
                  <c:v>1.007080078125E-3</c:v>
                </c:pt>
                <c:pt idx="34661">
                  <c:v>1.007080078125E-3</c:v>
                </c:pt>
                <c:pt idx="34662">
                  <c:v>1.0068416595458984E-3</c:v>
                </c:pt>
                <c:pt idx="34663">
                  <c:v>1.007080078125E-3</c:v>
                </c:pt>
                <c:pt idx="34664">
                  <c:v>1.007080078125E-3</c:v>
                </c:pt>
                <c:pt idx="34665">
                  <c:v>1.0068416595458984E-3</c:v>
                </c:pt>
                <c:pt idx="34666">
                  <c:v>1.007080078125E-3</c:v>
                </c:pt>
                <c:pt idx="34667">
                  <c:v>1.0080337524414063E-3</c:v>
                </c:pt>
                <c:pt idx="34668">
                  <c:v>1.0068416595458984E-3</c:v>
                </c:pt>
                <c:pt idx="34669">
                  <c:v>1.007080078125E-3</c:v>
                </c:pt>
                <c:pt idx="34670">
                  <c:v>1.007080078125E-3</c:v>
                </c:pt>
                <c:pt idx="34671">
                  <c:v>1.0068416595458984E-3</c:v>
                </c:pt>
                <c:pt idx="34672">
                  <c:v>1.007080078125E-3</c:v>
                </c:pt>
                <c:pt idx="34673">
                  <c:v>1.007080078125E-3</c:v>
                </c:pt>
                <c:pt idx="34674">
                  <c:v>1.0068416595458984E-3</c:v>
                </c:pt>
                <c:pt idx="34675">
                  <c:v>7.0500373840332031E-3</c:v>
                </c:pt>
                <c:pt idx="34676">
                  <c:v>1.007080078125E-3</c:v>
                </c:pt>
                <c:pt idx="34677">
                  <c:v>1.007080078125E-3</c:v>
                </c:pt>
                <c:pt idx="34678">
                  <c:v>1.0068416595458984E-3</c:v>
                </c:pt>
                <c:pt idx="34679">
                  <c:v>1.007080078125E-3</c:v>
                </c:pt>
                <c:pt idx="34680">
                  <c:v>1.007080078125E-3</c:v>
                </c:pt>
                <c:pt idx="34681">
                  <c:v>1.0068416595458984E-3</c:v>
                </c:pt>
                <c:pt idx="34682">
                  <c:v>1.007080078125E-3</c:v>
                </c:pt>
                <c:pt idx="34683">
                  <c:v>1.007080078125E-3</c:v>
                </c:pt>
                <c:pt idx="34684">
                  <c:v>1.0068416595458984E-3</c:v>
                </c:pt>
                <c:pt idx="34685">
                  <c:v>1.007080078125E-3</c:v>
                </c:pt>
                <c:pt idx="34686">
                  <c:v>1.0080337524414063E-3</c:v>
                </c:pt>
                <c:pt idx="34687">
                  <c:v>1.0068416595458984E-3</c:v>
                </c:pt>
                <c:pt idx="34688">
                  <c:v>1.007080078125E-3</c:v>
                </c:pt>
                <c:pt idx="34689">
                  <c:v>1.007080078125E-3</c:v>
                </c:pt>
                <c:pt idx="34690">
                  <c:v>1.0068416595458984E-3</c:v>
                </c:pt>
                <c:pt idx="34691">
                  <c:v>1.007080078125E-3</c:v>
                </c:pt>
                <c:pt idx="34692">
                  <c:v>1.007080078125E-3</c:v>
                </c:pt>
                <c:pt idx="34693">
                  <c:v>1.0068416595458984E-3</c:v>
                </c:pt>
                <c:pt idx="34694">
                  <c:v>1.007080078125E-3</c:v>
                </c:pt>
                <c:pt idx="34695">
                  <c:v>1.007080078125E-3</c:v>
                </c:pt>
                <c:pt idx="34696">
                  <c:v>1.0068416595458984E-3</c:v>
                </c:pt>
                <c:pt idx="34697">
                  <c:v>1.007080078125E-3</c:v>
                </c:pt>
                <c:pt idx="34698">
                  <c:v>1.0080337524414063E-3</c:v>
                </c:pt>
                <c:pt idx="34699">
                  <c:v>1.007080078125E-3</c:v>
                </c:pt>
                <c:pt idx="34700">
                  <c:v>1.0068416595458984E-3</c:v>
                </c:pt>
                <c:pt idx="34701">
                  <c:v>1.007080078125E-3</c:v>
                </c:pt>
                <c:pt idx="34702">
                  <c:v>1.007080078125E-3</c:v>
                </c:pt>
                <c:pt idx="34703">
                  <c:v>1.0068416595458984E-3</c:v>
                </c:pt>
                <c:pt idx="34704">
                  <c:v>1.007080078125E-3</c:v>
                </c:pt>
                <c:pt idx="34705">
                  <c:v>1.007080078125E-3</c:v>
                </c:pt>
                <c:pt idx="34706">
                  <c:v>1.0068416595458984E-3</c:v>
                </c:pt>
                <c:pt idx="34707">
                  <c:v>1.007080078125E-3</c:v>
                </c:pt>
                <c:pt idx="34708">
                  <c:v>1.007080078125E-3</c:v>
                </c:pt>
                <c:pt idx="34709">
                  <c:v>1.0068416595458984E-3</c:v>
                </c:pt>
                <c:pt idx="34710">
                  <c:v>1.007080078125E-3</c:v>
                </c:pt>
                <c:pt idx="34711">
                  <c:v>1.0080337524414063E-3</c:v>
                </c:pt>
                <c:pt idx="34712">
                  <c:v>1.0068416595458984E-3</c:v>
                </c:pt>
                <c:pt idx="34713">
                  <c:v>1.007080078125E-3</c:v>
                </c:pt>
                <c:pt idx="34714">
                  <c:v>1.007080078125E-3</c:v>
                </c:pt>
                <c:pt idx="34715">
                  <c:v>1.0068416595458984E-3</c:v>
                </c:pt>
                <c:pt idx="34716">
                  <c:v>1.007080078125E-3</c:v>
                </c:pt>
                <c:pt idx="34717">
                  <c:v>1.007080078125E-3</c:v>
                </c:pt>
                <c:pt idx="34718">
                  <c:v>1.0068416595458984E-3</c:v>
                </c:pt>
                <c:pt idx="34719">
                  <c:v>1.007080078125E-3</c:v>
                </c:pt>
                <c:pt idx="34720">
                  <c:v>1.007080078125E-3</c:v>
                </c:pt>
                <c:pt idx="34721">
                  <c:v>1.0068416595458984E-3</c:v>
                </c:pt>
                <c:pt idx="34722">
                  <c:v>1.007080078125E-3</c:v>
                </c:pt>
                <c:pt idx="34723">
                  <c:v>1.0080337524414063E-3</c:v>
                </c:pt>
                <c:pt idx="34724">
                  <c:v>1.007080078125E-3</c:v>
                </c:pt>
                <c:pt idx="34725">
                  <c:v>1.0068416595458984E-3</c:v>
                </c:pt>
                <c:pt idx="34726">
                  <c:v>1.007080078125E-3</c:v>
                </c:pt>
                <c:pt idx="34727">
                  <c:v>1.007080078125E-3</c:v>
                </c:pt>
                <c:pt idx="34728">
                  <c:v>1.0068416595458984E-3</c:v>
                </c:pt>
                <c:pt idx="34729">
                  <c:v>1.007080078125E-3</c:v>
                </c:pt>
                <c:pt idx="34730">
                  <c:v>1.007080078125E-3</c:v>
                </c:pt>
                <c:pt idx="34731">
                  <c:v>1.0068416595458984E-3</c:v>
                </c:pt>
                <c:pt idx="34732">
                  <c:v>1.007080078125E-3</c:v>
                </c:pt>
                <c:pt idx="34733">
                  <c:v>1.007080078125E-3</c:v>
                </c:pt>
                <c:pt idx="34734">
                  <c:v>1.0068416595458984E-3</c:v>
                </c:pt>
                <c:pt idx="34735">
                  <c:v>1.007080078125E-3</c:v>
                </c:pt>
                <c:pt idx="34736">
                  <c:v>1.0080337524414063E-3</c:v>
                </c:pt>
                <c:pt idx="34737">
                  <c:v>1.0068416595458984E-3</c:v>
                </c:pt>
                <c:pt idx="34738">
                  <c:v>1.007080078125E-3</c:v>
                </c:pt>
                <c:pt idx="34739">
                  <c:v>1.007080078125E-3</c:v>
                </c:pt>
                <c:pt idx="34740">
                  <c:v>1.0068416595458984E-3</c:v>
                </c:pt>
                <c:pt idx="34741">
                  <c:v>1.007080078125E-3</c:v>
                </c:pt>
                <c:pt idx="34742">
                  <c:v>1.007080078125E-3</c:v>
                </c:pt>
                <c:pt idx="34743">
                  <c:v>1.0068416595458984E-3</c:v>
                </c:pt>
                <c:pt idx="34744">
                  <c:v>1.007080078125E-3</c:v>
                </c:pt>
                <c:pt idx="34745">
                  <c:v>1.007080078125E-3</c:v>
                </c:pt>
                <c:pt idx="34746">
                  <c:v>1.0068416595458984E-3</c:v>
                </c:pt>
                <c:pt idx="34747">
                  <c:v>1.007080078125E-3</c:v>
                </c:pt>
                <c:pt idx="34748">
                  <c:v>1.0080337524414063E-3</c:v>
                </c:pt>
                <c:pt idx="34749">
                  <c:v>1.007080078125E-3</c:v>
                </c:pt>
                <c:pt idx="34750">
                  <c:v>1.0068416595458984E-3</c:v>
                </c:pt>
                <c:pt idx="34751">
                  <c:v>1.007080078125E-3</c:v>
                </c:pt>
                <c:pt idx="34752">
                  <c:v>1.007080078125E-3</c:v>
                </c:pt>
                <c:pt idx="34753">
                  <c:v>1.0068416595458984E-3</c:v>
                </c:pt>
                <c:pt idx="34754">
                  <c:v>1.007080078125E-3</c:v>
                </c:pt>
                <c:pt idx="34755">
                  <c:v>1.007080078125E-3</c:v>
                </c:pt>
                <c:pt idx="34756">
                  <c:v>1.0068416595458984E-3</c:v>
                </c:pt>
                <c:pt idx="34757">
                  <c:v>1.007080078125E-3</c:v>
                </c:pt>
                <c:pt idx="34758">
                  <c:v>1.007080078125E-3</c:v>
                </c:pt>
                <c:pt idx="34759">
                  <c:v>1.0068416595458984E-3</c:v>
                </c:pt>
                <c:pt idx="34760">
                  <c:v>1.007080078125E-3</c:v>
                </c:pt>
                <c:pt idx="34761">
                  <c:v>1.0080337524414063E-3</c:v>
                </c:pt>
                <c:pt idx="34762">
                  <c:v>1.0068416595458984E-3</c:v>
                </c:pt>
                <c:pt idx="34763">
                  <c:v>1.007080078125E-3</c:v>
                </c:pt>
                <c:pt idx="34764">
                  <c:v>1.007080078125E-3</c:v>
                </c:pt>
                <c:pt idx="34765">
                  <c:v>1.0068416595458984E-3</c:v>
                </c:pt>
                <c:pt idx="34766">
                  <c:v>1.007080078125E-3</c:v>
                </c:pt>
                <c:pt idx="34767">
                  <c:v>1.007080078125E-3</c:v>
                </c:pt>
                <c:pt idx="34768">
                  <c:v>1.0068416595458984E-3</c:v>
                </c:pt>
                <c:pt idx="34769">
                  <c:v>1.007080078125E-3</c:v>
                </c:pt>
                <c:pt idx="34770">
                  <c:v>1.007080078125E-3</c:v>
                </c:pt>
                <c:pt idx="34771">
                  <c:v>1.0068416595458984E-3</c:v>
                </c:pt>
                <c:pt idx="34772">
                  <c:v>1.007080078125E-3</c:v>
                </c:pt>
                <c:pt idx="34773">
                  <c:v>1.0080337524414063E-3</c:v>
                </c:pt>
                <c:pt idx="34774">
                  <c:v>1.007080078125E-3</c:v>
                </c:pt>
                <c:pt idx="34775">
                  <c:v>1.0068416595458984E-3</c:v>
                </c:pt>
                <c:pt idx="34776">
                  <c:v>1.007080078125E-3</c:v>
                </c:pt>
                <c:pt idx="34777">
                  <c:v>1.007080078125E-3</c:v>
                </c:pt>
                <c:pt idx="34778">
                  <c:v>1.0068416595458984E-3</c:v>
                </c:pt>
                <c:pt idx="34779">
                  <c:v>1.007080078125E-3</c:v>
                </c:pt>
                <c:pt idx="34780">
                  <c:v>1.007080078125E-3</c:v>
                </c:pt>
                <c:pt idx="34781">
                  <c:v>1.0068416595458984E-3</c:v>
                </c:pt>
                <c:pt idx="34782">
                  <c:v>1.007080078125E-3</c:v>
                </c:pt>
                <c:pt idx="34783">
                  <c:v>1.007080078125E-3</c:v>
                </c:pt>
                <c:pt idx="34784">
                  <c:v>1.0068416595458984E-3</c:v>
                </c:pt>
                <c:pt idx="34785">
                  <c:v>1.0080337524414063E-3</c:v>
                </c:pt>
                <c:pt idx="34786">
                  <c:v>1.007080078125E-3</c:v>
                </c:pt>
                <c:pt idx="34787">
                  <c:v>1.0068416595458984E-3</c:v>
                </c:pt>
                <c:pt idx="34788">
                  <c:v>1.007080078125E-3</c:v>
                </c:pt>
                <c:pt idx="34789">
                  <c:v>1.007080078125E-3</c:v>
                </c:pt>
                <c:pt idx="34790">
                  <c:v>1.0068416595458984E-3</c:v>
                </c:pt>
                <c:pt idx="34791">
                  <c:v>1.007080078125E-3</c:v>
                </c:pt>
                <c:pt idx="34792">
                  <c:v>1.007080078125E-3</c:v>
                </c:pt>
                <c:pt idx="34793">
                  <c:v>1.0068416595458984E-3</c:v>
                </c:pt>
                <c:pt idx="34794">
                  <c:v>1.007080078125E-3</c:v>
                </c:pt>
                <c:pt idx="34795">
                  <c:v>1.007080078125E-3</c:v>
                </c:pt>
                <c:pt idx="34796">
                  <c:v>1.0068416595458984E-3</c:v>
                </c:pt>
                <c:pt idx="34797">
                  <c:v>1.007080078125E-3</c:v>
                </c:pt>
                <c:pt idx="34798">
                  <c:v>1.0080337524414063E-3</c:v>
                </c:pt>
                <c:pt idx="34799">
                  <c:v>1.007080078125E-3</c:v>
                </c:pt>
                <c:pt idx="34800">
                  <c:v>1.0068416595458984E-3</c:v>
                </c:pt>
                <c:pt idx="34801">
                  <c:v>1.007080078125E-3</c:v>
                </c:pt>
                <c:pt idx="34802">
                  <c:v>1.007080078125E-3</c:v>
                </c:pt>
                <c:pt idx="34803">
                  <c:v>1.0068416595458984E-3</c:v>
                </c:pt>
                <c:pt idx="34804">
                  <c:v>1.007080078125E-3</c:v>
                </c:pt>
                <c:pt idx="34805">
                  <c:v>1.007080078125E-3</c:v>
                </c:pt>
                <c:pt idx="34806">
                  <c:v>1.0068416595458984E-3</c:v>
                </c:pt>
                <c:pt idx="34807">
                  <c:v>1.007080078125E-3</c:v>
                </c:pt>
                <c:pt idx="34808">
                  <c:v>1.007080078125E-3</c:v>
                </c:pt>
                <c:pt idx="34809">
                  <c:v>1.0068416595458984E-3</c:v>
                </c:pt>
                <c:pt idx="34810">
                  <c:v>1.0080337524414063E-3</c:v>
                </c:pt>
                <c:pt idx="34811">
                  <c:v>1.007080078125E-3</c:v>
                </c:pt>
                <c:pt idx="34812">
                  <c:v>1.0068416595458984E-3</c:v>
                </c:pt>
                <c:pt idx="34813">
                  <c:v>1.007080078125E-3</c:v>
                </c:pt>
                <c:pt idx="34814">
                  <c:v>1.007080078125E-3</c:v>
                </c:pt>
                <c:pt idx="34815">
                  <c:v>1.0068416595458984E-3</c:v>
                </c:pt>
                <c:pt idx="34816">
                  <c:v>1.007080078125E-3</c:v>
                </c:pt>
                <c:pt idx="34817">
                  <c:v>1.007080078125E-3</c:v>
                </c:pt>
                <c:pt idx="34818">
                  <c:v>1.0068416595458984E-3</c:v>
                </c:pt>
                <c:pt idx="34819">
                  <c:v>1.007080078125E-3</c:v>
                </c:pt>
                <c:pt idx="34820">
                  <c:v>1.007080078125E-3</c:v>
                </c:pt>
                <c:pt idx="34821">
                  <c:v>1.0068416595458984E-3</c:v>
                </c:pt>
                <c:pt idx="34822">
                  <c:v>1.007080078125E-3</c:v>
                </c:pt>
                <c:pt idx="34823">
                  <c:v>1.0080337524414063E-3</c:v>
                </c:pt>
                <c:pt idx="34824">
                  <c:v>1.007080078125E-3</c:v>
                </c:pt>
                <c:pt idx="34825">
                  <c:v>1.0068416595458984E-3</c:v>
                </c:pt>
                <c:pt idx="34826">
                  <c:v>1.007080078125E-3</c:v>
                </c:pt>
                <c:pt idx="34827">
                  <c:v>1.007080078125E-3</c:v>
                </c:pt>
                <c:pt idx="34828">
                  <c:v>1.0068416595458984E-3</c:v>
                </c:pt>
                <c:pt idx="34829">
                  <c:v>1.007080078125E-3</c:v>
                </c:pt>
                <c:pt idx="34830">
                  <c:v>1.007080078125E-3</c:v>
                </c:pt>
                <c:pt idx="34831">
                  <c:v>1.0068416595458984E-3</c:v>
                </c:pt>
                <c:pt idx="34832">
                  <c:v>1.007080078125E-3</c:v>
                </c:pt>
                <c:pt idx="34833">
                  <c:v>1.007080078125E-3</c:v>
                </c:pt>
                <c:pt idx="34834">
                  <c:v>1.0068416595458984E-3</c:v>
                </c:pt>
                <c:pt idx="34835">
                  <c:v>1.0080337524414063E-3</c:v>
                </c:pt>
                <c:pt idx="34836">
                  <c:v>1.007080078125E-3</c:v>
                </c:pt>
                <c:pt idx="34837">
                  <c:v>1.0068416595458984E-3</c:v>
                </c:pt>
                <c:pt idx="34838">
                  <c:v>1.007080078125E-3</c:v>
                </c:pt>
                <c:pt idx="34839">
                  <c:v>1.007080078125E-3</c:v>
                </c:pt>
                <c:pt idx="34840">
                  <c:v>1.0068416595458984E-3</c:v>
                </c:pt>
                <c:pt idx="34841">
                  <c:v>1.007080078125E-3</c:v>
                </c:pt>
                <c:pt idx="34842">
                  <c:v>1.007080078125E-3</c:v>
                </c:pt>
                <c:pt idx="34843">
                  <c:v>1.0068416595458984E-3</c:v>
                </c:pt>
                <c:pt idx="34844">
                  <c:v>1.007080078125E-3</c:v>
                </c:pt>
                <c:pt idx="34845">
                  <c:v>1.007080078125E-3</c:v>
                </c:pt>
                <c:pt idx="34846">
                  <c:v>1.0068416595458984E-3</c:v>
                </c:pt>
                <c:pt idx="34847">
                  <c:v>1.007080078125E-3</c:v>
                </c:pt>
                <c:pt idx="34848">
                  <c:v>1.0080337524414063E-3</c:v>
                </c:pt>
                <c:pt idx="34849">
                  <c:v>1.007080078125E-3</c:v>
                </c:pt>
                <c:pt idx="34850">
                  <c:v>1.0068416595458984E-3</c:v>
                </c:pt>
                <c:pt idx="34851">
                  <c:v>1.007080078125E-3</c:v>
                </c:pt>
                <c:pt idx="34852">
                  <c:v>1.007080078125E-3</c:v>
                </c:pt>
                <c:pt idx="34853">
                  <c:v>1.0068416595458984E-3</c:v>
                </c:pt>
                <c:pt idx="34854">
                  <c:v>1.007080078125E-3</c:v>
                </c:pt>
                <c:pt idx="34855">
                  <c:v>1.007080078125E-3</c:v>
                </c:pt>
                <c:pt idx="34856">
                  <c:v>1.0068416595458984E-3</c:v>
                </c:pt>
                <c:pt idx="34857">
                  <c:v>1.007080078125E-3</c:v>
                </c:pt>
                <c:pt idx="34858">
                  <c:v>1.007080078125E-3</c:v>
                </c:pt>
                <c:pt idx="34859">
                  <c:v>1.0068416595458984E-3</c:v>
                </c:pt>
                <c:pt idx="34860">
                  <c:v>1.0080337524414063E-3</c:v>
                </c:pt>
                <c:pt idx="34861">
                  <c:v>1.007080078125E-3</c:v>
                </c:pt>
                <c:pt idx="34862">
                  <c:v>1.0068416595458984E-3</c:v>
                </c:pt>
                <c:pt idx="34863">
                  <c:v>1.007080078125E-3</c:v>
                </c:pt>
                <c:pt idx="34864">
                  <c:v>1.007080078125E-3</c:v>
                </c:pt>
                <c:pt idx="34865">
                  <c:v>1.0068416595458984E-3</c:v>
                </c:pt>
                <c:pt idx="34866">
                  <c:v>1.007080078125E-3</c:v>
                </c:pt>
                <c:pt idx="34867">
                  <c:v>1.007080078125E-3</c:v>
                </c:pt>
                <c:pt idx="34868">
                  <c:v>1.0068416595458984E-3</c:v>
                </c:pt>
                <c:pt idx="34869">
                  <c:v>1.007080078125E-3</c:v>
                </c:pt>
                <c:pt idx="34870">
                  <c:v>1.007080078125E-3</c:v>
                </c:pt>
                <c:pt idx="34871">
                  <c:v>1.0068416595458984E-3</c:v>
                </c:pt>
                <c:pt idx="34872">
                  <c:v>1.007080078125E-3</c:v>
                </c:pt>
                <c:pt idx="34873">
                  <c:v>1.0080337524414063E-3</c:v>
                </c:pt>
                <c:pt idx="34874">
                  <c:v>1.007080078125E-3</c:v>
                </c:pt>
                <c:pt idx="34875">
                  <c:v>1.0068416595458984E-3</c:v>
                </c:pt>
                <c:pt idx="34876">
                  <c:v>1.007080078125E-3</c:v>
                </c:pt>
                <c:pt idx="34877">
                  <c:v>1.007080078125E-3</c:v>
                </c:pt>
                <c:pt idx="34878">
                  <c:v>1.0068416595458984E-3</c:v>
                </c:pt>
                <c:pt idx="34879">
                  <c:v>1.007080078125E-3</c:v>
                </c:pt>
                <c:pt idx="34880">
                  <c:v>1.007080078125E-3</c:v>
                </c:pt>
                <c:pt idx="34881">
                  <c:v>1.0068416595458984E-3</c:v>
                </c:pt>
                <c:pt idx="34882">
                  <c:v>1.007080078125E-3</c:v>
                </c:pt>
                <c:pt idx="34883">
                  <c:v>1.007080078125E-3</c:v>
                </c:pt>
                <c:pt idx="34884">
                  <c:v>1.0068416595458984E-3</c:v>
                </c:pt>
                <c:pt idx="34885">
                  <c:v>1.0080337524414063E-3</c:v>
                </c:pt>
                <c:pt idx="34886">
                  <c:v>1.007080078125E-3</c:v>
                </c:pt>
                <c:pt idx="34887">
                  <c:v>1.0068416595458984E-3</c:v>
                </c:pt>
                <c:pt idx="34888">
                  <c:v>1.007080078125E-3</c:v>
                </c:pt>
                <c:pt idx="34889">
                  <c:v>1.007080078125E-3</c:v>
                </c:pt>
                <c:pt idx="34890">
                  <c:v>1.0068416595458984E-3</c:v>
                </c:pt>
                <c:pt idx="34891">
                  <c:v>1.007080078125E-3</c:v>
                </c:pt>
                <c:pt idx="34892">
                  <c:v>1.007080078125E-3</c:v>
                </c:pt>
                <c:pt idx="34893">
                  <c:v>1.0068416595458984E-3</c:v>
                </c:pt>
                <c:pt idx="34894">
                  <c:v>1.007080078125E-3</c:v>
                </c:pt>
                <c:pt idx="34895">
                  <c:v>1.007080078125E-3</c:v>
                </c:pt>
                <c:pt idx="34896">
                  <c:v>1.0068416595458984E-3</c:v>
                </c:pt>
                <c:pt idx="34897">
                  <c:v>1.007080078125E-3</c:v>
                </c:pt>
                <c:pt idx="34898">
                  <c:v>1.0080337524414063E-3</c:v>
                </c:pt>
                <c:pt idx="34899">
                  <c:v>1.007080078125E-3</c:v>
                </c:pt>
                <c:pt idx="34900">
                  <c:v>1.0068416595458984E-3</c:v>
                </c:pt>
                <c:pt idx="34901">
                  <c:v>1.007080078125E-3</c:v>
                </c:pt>
                <c:pt idx="34902">
                  <c:v>1.007080078125E-3</c:v>
                </c:pt>
                <c:pt idx="34903">
                  <c:v>1.0068416595458984E-3</c:v>
                </c:pt>
                <c:pt idx="34904">
                  <c:v>1.007080078125E-3</c:v>
                </c:pt>
                <c:pt idx="34905">
                  <c:v>1.007080078125E-3</c:v>
                </c:pt>
                <c:pt idx="34906">
                  <c:v>1.0068416595458984E-3</c:v>
                </c:pt>
                <c:pt idx="34907">
                  <c:v>1.007080078125E-3</c:v>
                </c:pt>
                <c:pt idx="34908">
                  <c:v>1.007080078125E-3</c:v>
                </c:pt>
                <c:pt idx="34909">
                  <c:v>1.0068416595458984E-3</c:v>
                </c:pt>
                <c:pt idx="34910">
                  <c:v>1.0080337524414063E-3</c:v>
                </c:pt>
                <c:pt idx="34911">
                  <c:v>1.007080078125E-3</c:v>
                </c:pt>
                <c:pt idx="34912">
                  <c:v>1.0068416595458984E-3</c:v>
                </c:pt>
                <c:pt idx="34913">
                  <c:v>1.007080078125E-3</c:v>
                </c:pt>
                <c:pt idx="34914">
                  <c:v>1.007080078125E-3</c:v>
                </c:pt>
                <c:pt idx="34915">
                  <c:v>1.0068416595458984E-3</c:v>
                </c:pt>
                <c:pt idx="34916">
                  <c:v>1.007080078125E-3</c:v>
                </c:pt>
                <c:pt idx="34917">
                  <c:v>1.007080078125E-3</c:v>
                </c:pt>
                <c:pt idx="34918">
                  <c:v>1.0068416595458984E-3</c:v>
                </c:pt>
                <c:pt idx="34919">
                  <c:v>1.007080078125E-3</c:v>
                </c:pt>
                <c:pt idx="34920">
                  <c:v>1.007080078125E-3</c:v>
                </c:pt>
                <c:pt idx="34921">
                  <c:v>1.0068416595458984E-3</c:v>
                </c:pt>
                <c:pt idx="34922">
                  <c:v>1.007080078125E-3</c:v>
                </c:pt>
                <c:pt idx="34923">
                  <c:v>1.0080337524414063E-3</c:v>
                </c:pt>
                <c:pt idx="34924">
                  <c:v>1.007080078125E-3</c:v>
                </c:pt>
                <c:pt idx="34925">
                  <c:v>1.0068416595458984E-3</c:v>
                </c:pt>
                <c:pt idx="34926">
                  <c:v>1.007080078125E-3</c:v>
                </c:pt>
                <c:pt idx="34927">
                  <c:v>1.007080078125E-3</c:v>
                </c:pt>
                <c:pt idx="34928">
                  <c:v>1.0068416595458984E-3</c:v>
                </c:pt>
                <c:pt idx="34929">
                  <c:v>1.007080078125E-3</c:v>
                </c:pt>
                <c:pt idx="34930">
                  <c:v>1.007080078125E-3</c:v>
                </c:pt>
                <c:pt idx="34931">
                  <c:v>1.0068416595458984E-3</c:v>
                </c:pt>
                <c:pt idx="34932">
                  <c:v>1.007080078125E-3</c:v>
                </c:pt>
                <c:pt idx="34933">
                  <c:v>1.007080078125E-3</c:v>
                </c:pt>
                <c:pt idx="34934">
                  <c:v>1.0068416595458984E-3</c:v>
                </c:pt>
                <c:pt idx="34935">
                  <c:v>1.0080337524414063E-3</c:v>
                </c:pt>
                <c:pt idx="34936">
                  <c:v>1.007080078125E-3</c:v>
                </c:pt>
                <c:pt idx="34937">
                  <c:v>1.0068416595458984E-3</c:v>
                </c:pt>
                <c:pt idx="34938">
                  <c:v>1.007080078125E-3</c:v>
                </c:pt>
                <c:pt idx="34939">
                  <c:v>1.007080078125E-3</c:v>
                </c:pt>
                <c:pt idx="34940">
                  <c:v>1.0068416595458984E-3</c:v>
                </c:pt>
                <c:pt idx="34941">
                  <c:v>1.007080078125E-3</c:v>
                </c:pt>
                <c:pt idx="34942">
                  <c:v>1.007080078125E-3</c:v>
                </c:pt>
                <c:pt idx="34943">
                  <c:v>1.0068416595458984E-3</c:v>
                </c:pt>
                <c:pt idx="34944">
                  <c:v>2.01416015625E-3</c:v>
                </c:pt>
                <c:pt idx="34945">
                  <c:v>1.0068416595458984E-3</c:v>
                </c:pt>
                <c:pt idx="34946">
                  <c:v>1.007080078125E-3</c:v>
                </c:pt>
                <c:pt idx="34947">
                  <c:v>1.0080337524414063E-3</c:v>
                </c:pt>
                <c:pt idx="34948">
                  <c:v>1.007080078125E-3</c:v>
                </c:pt>
                <c:pt idx="34949">
                  <c:v>1.0068416595458984E-3</c:v>
                </c:pt>
                <c:pt idx="34950">
                  <c:v>1.007080078125E-3</c:v>
                </c:pt>
                <c:pt idx="34951">
                  <c:v>1.007080078125E-3</c:v>
                </c:pt>
                <c:pt idx="34952">
                  <c:v>1.0068416595458984E-3</c:v>
                </c:pt>
                <c:pt idx="34953">
                  <c:v>1.007080078125E-3</c:v>
                </c:pt>
                <c:pt idx="34954">
                  <c:v>1.007080078125E-3</c:v>
                </c:pt>
                <c:pt idx="34955">
                  <c:v>1.0068416595458984E-3</c:v>
                </c:pt>
                <c:pt idx="34956">
                  <c:v>1.007080078125E-3</c:v>
                </c:pt>
                <c:pt idx="34957">
                  <c:v>1.007080078125E-3</c:v>
                </c:pt>
                <c:pt idx="34958">
                  <c:v>1.0068416595458984E-3</c:v>
                </c:pt>
                <c:pt idx="34959">
                  <c:v>1.0080337524414063E-3</c:v>
                </c:pt>
                <c:pt idx="34960">
                  <c:v>1.007080078125E-3</c:v>
                </c:pt>
                <c:pt idx="34961">
                  <c:v>1.0068416595458984E-3</c:v>
                </c:pt>
                <c:pt idx="34962">
                  <c:v>1.409912109375E-2</c:v>
                </c:pt>
                <c:pt idx="34963">
                  <c:v>1.007080078125E-3</c:v>
                </c:pt>
                <c:pt idx="34964">
                  <c:v>1.0068416595458984E-3</c:v>
                </c:pt>
                <c:pt idx="34965">
                  <c:v>1.007080078125E-3</c:v>
                </c:pt>
                <c:pt idx="34966">
                  <c:v>1.007080078125E-3</c:v>
                </c:pt>
                <c:pt idx="34967">
                  <c:v>1.0068416595458984E-3</c:v>
                </c:pt>
                <c:pt idx="34968">
                  <c:v>1.007080078125E-3</c:v>
                </c:pt>
                <c:pt idx="34969">
                  <c:v>1.007080078125E-3</c:v>
                </c:pt>
                <c:pt idx="34970">
                  <c:v>1.0068416595458984E-3</c:v>
                </c:pt>
                <c:pt idx="34971">
                  <c:v>1.0080337524414063E-3</c:v>
                </c:pt>
                <c:pt idx="34972">
                  <c:v>1.007080078125E-3</c:v>
                </c:pt>
                <c:pt idx="34973">
                  <c:v>1.0068416595458984E-3</c:v>
                </c:pt>
                <c:pt idx="34974">
                  <c:v>1.007080078125E-3</c:v>
                </c:pt>
                <c:pt idx="34975">
                  <c:v>1.007080078125E-3</c:v>
                </c:pt>
                <c:pt idx="34976">
                  <c:v>1.0068416595458984E-3</c:v>
                </c:pt>
                <c:pt idx="34977">
                  <c:v>1.007080078125E-3</c:v>
                </c:pt>
                <c:pt idx="34978">
                  <c:v>1.007080078125E-3</c:v>
                </c:pt>
                <c:pt idx="34979">
                  <c:v>1.0068416595458984E-3</c:v>
                </c:pt>
                <c:pt idx="34980">
                  <c:v>1.007080078125E-3</c:v>
                </c:pt>
                <c:pt idx="34981">
                  <c:v>1.007080078125E-3</c:v>
                </c:pt>
                <c:pt idx="34982">
                  <c:v>1.0068416595458984E-3</c:v>
                </c:pt>
                <c:pt idx="34983">
                  <c:v>1.007080078125E-3</c:v>
                </c:pt>
                <c:pt idx="34984">
                  <c:v>1.0080337524414063E-3</c:v>
                </c:pt>
                <c:pt idx="34985">
                  <c:v>1.007080078125E-3</c:v>
                </c:pt>
                <c:pt idx="34986">
                  <c:v>1.0068416595458984E-3</c:v>
                </c:pt>
                <c:pt idx="34987">
                  <c:v>1.007080078125E-3</c:v>
                </c:pt>
                <c:pt idx="34988">
                  <c:v>1.007080078125E-3</c:v>
                </c:pt>
                <c:pt idx="34989">
                  <c:v>1.0068416595458984E-3</c:v>
                </c:pt>
                <c:pt idx="34990">
                  <c:v>1.007080078125E-3</c:v>
                </c:pt>
                <c:pt idx="34991">
                  <c:v>1.007080078125E-3</c:v>
                </c:pt>
                <c:pt idx="34992">
                  <c:v>1.0068416595458984E-3</c:v>
                </c:pt>
                <c:pt idx="34993">
                  <c:v>1.007080078125E-3</c:v>
                </c:pt>
                <c:pt idx="34994">
                  <c:v>1.0068416595458984E-3</c:v>
                </c:pt>
                <c:pt idx="34995">
                  <c:v>1.007080078125E-3</c:v>
                </c:pt>
                <c:pt idx="34996">
                  <c:v>1.0080337524414063E-3</c:v>
                </c:pt>
                <c:pt idx="34997">
                  <c:v>1.007080078125E-3</c:v>
                </c:pt>
                <c:pt idx="34998">
                  <c:v>1.0068416595458984E-3</c:v>
                </c:pt>
                <c:pt idx="34999">
                  <c:v>1.007080078125E-3</c:v>
                </c:pt>
                <c:pt idx="35000">
                  <c:v>1.007080078125E-3</c:v>
                </c:pt>
                <c:pt idx="35001">
                  <c:v>1.0068416595458984E-3</c:v>
                </c:pt>
                <c:pt idx="35002">
                  <c:v>1.007080078125E-3</c:v>
                </c:pt>
                <c:pt idx="35003">
                  <c:v>1.007080078125E-3</c:v>
                </c:pt>
                <c:pt idx="35004">
                  <c:v>1.0068416595458984E-3</c:v>
                </c:pt>
                <c:pt idx="35005">
                  <c:v>1.007080078125E-3</c:v>
                </c:pt>
                <c:pt idx="35006">
                  <c:v>1.007080078125E-3</c:v>
                </c:pt>
                <c:pt idx="35007">
                  <c:v>1.0068416595458984E-3</c:v>
                </c:pt>
                <c:pt idx="35008">
                  <c:v>1.007080078125E-3</c:v>
                </c:pt>
                <c:pt idx="35009">
                  <c:v>1.0080337524414063E-3</c:v>
                </c:pt>
                <c:pt idx="35010">
                  <c:v>1.007080078125E-3</c:v>
                </c:pt>
                <c:pt idx="35011">
                  <c:v>1.0068416595458984E-3</c:v>
                </c:pt>
                <c:pt idx="35012">
                  <c:v>1.007080078125E-3</c:v>
                </c:pt>
                <c:pt idx="35013">
                  <c:v>1.007080078125E-3</c:v>
                </c:pt>
                <c:pt idx="35014">
                  <c:v>1.0068416595458984E-3</c:v>
                </c:pt>
                <c:pt idx="35015">
                  <c:v>1.007080078125E-3</c:v>
                </c:pt>
                <c:pt idx="35016">
                  <c:v>1.0068416595458984E-3</c:v>
                </c:pt>
                <c:pt idx="35017">
                  <c:v>1.007080078125E-3</c:v>
                </c:pt>
                <c:pt idx="35018">
                  <c:v>1.007080078125E-3</c:v>
                </c:pt>
                <c:pt idx="35019">
                  <c:v>1.0068416595458984E-3</c:v>
                </c:pt>
                <c:pt idx="35020">
                  <c:v>1.007080078125E-3</c:v>
                </c:pt>
                <c:pt idx="35021">
                  <c:v>1.0080337524414063E-3</c:v>
                </c:pt>
                <c:pt idx="35022">
                  <c:v>1.007080078125E-3</c:v>
                </c:pt>
                <c:pt idx="35023">
                  <c:v>1.0068416595458984E-3</c:v>
                </c:pt>
                <c:pt idx="35024">
                  <c:v>1.007080078125E-3</c:v>
                </c:pt>
                <c:pt idx="35025">
                  <c:v>1.007080078125E-3</c:v>
                </c:pt>
                <c:pt idx="35026">
                  <c:v>1.0068416595458984E-3</c:v>
                </c:pt>
                <c:pt idx="35027">
                  <c:v>1.007080078125E-3</c:v>
                </c:pt>
                <c:pt idx="35028">
                  <c:v>1.007080078125E-3</c:v>
                </c:pt>
                <c:pt idx="35029">
                  <c:v>1.0068416595458984E-3</c:v>
                </c:pt>
                <c:pt idx="35030">
                  <c:v>1.007080078125E-3</c:v>
                </c:pt>
                <c:pt idx="35031">
                  <c:v>1.007080078125E-3</c:v>
                </c:pt>
                <c:pt idx="35032">
                  <c:v>1.0068416595458984E-3</c:v>
                </c:pt>
                <c:pt idx="35033">
                  <c:v>1.007080078125E-3</c:v>
                </c:pt>
                <c:pt idx="35034">
                  <c:v>1.0080337524414063E-3</c:v>
                </c:pt>
                <c:pt idx="35035">
                  <c:v>1.007080078125E-3</c:v>
                </c:pt>
                <c:pt idx="35036">
                  <c:v>1.0068416595458984E-3</c:v>
                </c:pt>
                <c:pt idx="35037">
                  <c:v>1.007080078125E-3</c:v>
                </c:pt>
                <c:pt idx="35038">
                  <c:v>1.0068416595458984E-3</c:v>
                </c:pt>
                <c:pt idx="35039">
                  <c:v>1.007080078125E-3</c:v>
                </c:pt>
                <c:pt idx="35040">
                  <c:v>1.007080078125E-3</c:v>
                </c:pt>
                <c:pt idx="35041">
                  <c:v>1.0068416595458984E-3</c:v>
                </c:pt>
                <c:pt idx="35042">
                  <c:v>1.007080078125E-3</c:v>
                </c:pt>
                <c:pt idx="35043">
                  <c:v>1.007080078125E-3</c:v>
                </c:pt>
                <c:pt idx="35044">
                  <c:v>1.0068416595458984E-3</c:v>
                </c:pt>
                <c:pt idx="35045">
                  <c:v>1.007080078125E-3</c:v>
                </c:pt>
                <c:pt idx="35046">
                  <c:v>1.0080337524414063E-3</c:v>
                </c:pt>
                <c:pt idx="35047">
                  <c:v>1.007080078125E-3</c:v>
                </c:pt>
                <c:pt idx="35048">
                  <c:v>1.0068416595458984E-3</c:v>
                </c:pt>
                <c:pt idx="35049">
                  <c:v>1.007080078125E-3</c:v>
                </c:pt>
                <c:pt idx="35050">
                  <c:v>1.007080078125E-3</c:v>
                </c:pt>
                <c:pt idx="35051">
                  <c:v>1.0068416595458984E-3</c:v>
                </c:pt>
                <c:pt idx="35052">
                  <c:v>1.007080078125E-3</c:v>
                </c:pt>
                <c:pt idx="35053">
                  <c:v>1.007080078125E-3</c:v>
                </c:pt>
                <c:pt idx="35054">
                  <c:v>1.0068416595458984E-3</c:v>
                </c:pt>
                <c:pt idx="35055">
                  <c:v>1.007080078125E-3</c:v>
                </c:pt>
                <c:pt idx="35056">
                  <c:v>1.007080078125E-3</c:v>
                </c:pt>
                <c:pt idx="35057">
                  <c:v>1.0068416595458984E-3</c:v>
                </c:pt>
                <c:pt idx="35058">
                  <c:v>1.007080078125E-3</c:v>
                </c:pt>
                <c:pt idx="35059">
                  <c:v>1.0080337524414063E-3</c:v>
                </c:pt>
                <c:pt idx="35060">
                  <c:v>1.0068416595458984E-3</c:v>
                </c:pt>
                <c:pt idx="35061">
                  <c:v>1.007080078125E-3</c:v>
                </c:pt>
                <c:pt idx="35062">
                  <c:v>1.007080078125E-3</c:v>
                </c:pt>
                <c:pt idx="35063">
                  <c:v>1.0068416595458984E-3</c:v>
                </c:pt>
                <c:pt idx="35064">
                  <c:v>1.007080078125E-3</c:v>
                </c:pt>
                <c:pt idx="35065">
                  <c:v>1.007080078125E-3</c:v>
                </c:pt>
                <c:pt idx="35066">
                  <c:v>1.0068416595458984E-3</c:v>
                </c:pt>
                <c:pt idx="35067">
                  <c:v>1.007080078125E-3</c:v>
                </c:pt>
                <c:pt idx="35068">
                  <c:v>1.007080078125E-3</c:v>
                </c:pt>
                <c:pt idx="35069">
                  <c:v>1.0068416595458984E-3</c:v>
                </c:pt>
                <c:pt idx="35070">
                  <c:v>1.007080078125E-3</c:v>
                </c:pt>
                <c:pt idx="35071">
                  <c:v>1.0080337524414063E-3</c:v>
                </c:pt>
                <c:pt idx="35072">
                  <c:v>1.007080078125E-3</c:v>
                </c:pt>
                <c:pt idx="35073">
                  <c:v>1.0068416595458984E-3</c:v>
                </c:pt>
                <c:pt idx="35074">
                  <c:v>1.007080078125E-3</c:v>
                </c:pt>
                <c:pt idx="35075">
                  <c:v>1.007080078125E-3</c:v>
                </c:pt>
                <c:pt idx="35076">
                  <c:v>1.0068416595458984E-3</c:v>
                </c:pt>
                <c:pt idx="35077">
                  <c:v>1.007080078125E-3</c:v>
                </c:pt>
                <c:pt idx="35078">
                  <c:v>1.007080078125E-3</c:v>
                </c:pt>
                <c:pt idx="35079">
                  <c:v>1.0068416595458984E-3</c:v>
                </c:pt>
                <c:pt idx="35080">
                  <c:v>1.007080078125E-3</c:v>
                </c:pt>
                <c:pt idx="35081">
                  <c:v>1.007080078125E-3</c:v>
                </c:pt>
                <c:pt idx="35082">
                  <c:v>1.0068416595458984E-3</c:v>
                </c:pt>
                <c:pt idx="35083">
                  <c:v>1.007080078125E-3</c:v>
                </c:pt>
                <c:pt idx="35084">
                  <c:v>1.0080337524414063E-3</c:v>
                </c:pt>
                <c:pt idx="35085">
                  <c:v>1.0068416595458984E-3</c:v>
                </c:pt>
                <c:pt idx="35086">
                  <c:v>1.007080078125E-3</c:v>
                </c:pt>
                <c:pt idx="35087">
                  <c:v>1.007080078125E-3</c:v>
                </c:pt>
                <c:pt idx="35088">
                  <c:v>1.0068416595458984E-3</c:v>
                </c:pt>
                <c:pt idx="35089">
                  <c:v>1.007080078125E-3</c:v>
                </c:pt>
                <c:pt idx="35090">
                  <c:v>1.007080078125E-3</c:v>
                </c:pt>
                <c:pt idx="35091">
                  <c:v>1.0068416595458984E-3</c:v>
                </c:pt>
                <c:pt idx="35092">
                  <c:v>1.007080078125E-3</c:v>
                </c:pt>
                <c:pt idx="35093">
                  <c:v>1.007080078125E-3</c:v>
                </c:pt>
                <c:pt idx="35094">
                  <c:v>1.0068416595458984E-3</c:v>
                </c:pt>
                <c:pt idx="35095">
                  <c:v>1.007080078125E-3</c:v>
                </c:pt>
                <c:pt idx="35096">
                  <c:v>1.0080337524414063E-3</c:v>
                </c:pt>
                <c:pt idx="35097">
                  <c:v>1.007080078125E-3</c:v>
                </c:pt>
                <c:pt idx="35098">
                  <c:v>1.0068416595458984E-3</c:v>
                </c:pt>
                <c:pt idx="35099">
                  <c:v>1.007080078125E-3</c:v>
                </c:pt>
                <c:pt idx="35100">
                  <c:v>1.007080078125E-3</c:v>
                </c:pt>
                <c:pt idx="35101">
                  <c:v>1.0068416595458984E-3</c:v>
                </c:pt>
                <c:pt idx="35102">
                  <c:v>1.007080078125E-3</c:v>
                </c:pt>
                <c:pt idx="35103">
                  <c:v>1.007080078125E-3</c:v>
                </c:pt>
                <c:pt idx="35104">
                  <c:v>1.0068416595458984E-3</c:v>
                </c:pt>
                <c:pt idx="35105">
                  <c:v>1.007080078125E-3</c:v>
                </c:pt>
                <c:pt idx="35106">
                  <c:v>1.007080078125E-3</c:v>
                </c:pt>
                <c:pt idx="35107">
                  <c:v>1.0068416595458984E-3</c:v>
                </c:pt>
                <c:pt idx="35108">
                  <c:v>1.007080078125E-3</c:v>
                </c:pt>
                <c:pt idx="35109">
                  <c:v>1.0080337524414063E-3</c:v>
                </c:pt>
                <c:pt idx="35110">
                  <c:v>1.0068416595458984E-3</c:v>
                </c:pt>
                <c:pt idx="35111">
                  <c:v>1.007080078125E-3</c:v>
                </c:pt>
                <c:pt idx="35112">
                  <c:v>1.007080078125E-3</c:v>
                </c:pt>
                <c:pt idx="35113">
                  <c:v>1.0068416595458984E-3</c:v>
                </c:pt>
                <c:pt idx="35114">
                  <c:v>1.007080078125E-3</c:v>
                </c:pt>
                <c:pt idx="35115">
                  <c:v>1.007080078125E-3</c:v>
                </c:pt>
                <c:pt idx="35116">
                  <c:v>1.0068416595458984E-3</c:v>
                </c:pt>
                <c:pt idx="35117">
                  <c:v>1.007080078125E-3</c:v>
                </c:pt>
                <c:pt idx="35118">
                  <c:v>1.007080078125E-3</c:v>
                </c:pt>
                <c:pt idx="35119">
                  <c:v>1.0068416595458984E-3</c:v>
                </c:pt>
                <c:pt idx="35120">
                  <c:v>1.007080078125E-3</c:v>
                </c:pt>
                <c:pt idx="35121">
                  <c:v>1.0080337524414063E-3</c:v>
                </c:pt>
                <c:pt idx="35122">
                  <c:v>1.007080078125E-3</c:v>
                </c:pt>
                <c:pt idx="35123">
                  <c:v>1.0068416595458984E-3</c:v>
                </c:pt>
                <c:pt idx="35124">
                  <c:v>1.007080078125E-3</c:v>
                </c:pt>
                <c:pt idx="35125">
                  <c:v>1.007080078125E-3</c:v>
                </c:pt>
                <c:pt idx="35126">
                  <c:v>1.0068416595458984E-3</c:v>
                </c:pt>
                <c:pt idx="35127">
                  <c:v>1.007080078125E-3</c:v>
                </c:pt>
                <c:pt idx="35128">
                  <c:v>1.007080078125E-3</c:v>
                </c:pt>
                <c:pt idx="35129">
                  <c:v>1.0068416595458984E-3</c:v>
                </c:pt>
                <c:pt idx="35130">
                  <c:v>1.007080078125E-3</c:v>
                </c:pt>
                <c:pt idx="35131">
                  <c:v>1.007080078125E-3</c:v>
                </c:pt>
                <c:pt idx="35132">
                  <c:v>1.0068416595458984E-3</c:v>
                </c:pt>
                <c:pt idx="35133">
                  <c:v>1.007080078125E-3</c:v>
                </c:pt>
                <c:pt idx="35134">
                  <c:v>1.0080337524414063E-3</c:v>
                </c:pt>
                <c:pt idx="35135">
                  <c:v>1.0068416595458984E-3</c:v>
                </c:pt>
                <c:pt idx="35136">
                  <c:v>1.007080078125E-3</c:v>
                </c:pt>
                <c:pt idx="35137">
                  <c:v>1.007080078125E-3</c:v>
                </c:pt>
                <c:pt idx="35138">
                  <c:v>1.0068416595458984E-3</c:v>
                </c:pt>
                <c:pt idx="35139">
                  <c:v>1.007080078125E-3</c:v>
                </c:pt>
                <c:pt idx="35140">
                  <c:v>1.007080078125E-3</c:v>
                </c:pt>
                <c:pt idx="35141">
                  <c:v>1.0068416595458984E-3</c:v>
                </c:pt>
                <c:pt idx="35142">
                  <c:v>1.007080078125E-3</c:v>
                </c:pt>
                <c:pt idx="35143">
                  <c:v>1.007080078125E-3</c:v>
                </c:pt>
                <c:pt idx="35144">
                  <c:v>1.0068416595458984E-3</c:v>
                </c:pt>
                <c:pt idx="35145">
                  <c:v>1.007080078125E-3</c:v>
                </c:pt>
                <c:pt idx="35146">
                  <c:v>1.0080337524414063E-3</c:v>
                </c:pt>
                <c:pt idx="35147">
                  <c:v>1.007080078125E-3</c:v>
                </c:pt>
                <c:pt idx="35148">
                  <c:v>1.0068416595458984E-3</c:v>
                </c:pt>
                <c:pt idx="35149">
                  <c:v>1.007080078125E-3</c:v>
                </c:pt>
                <c:pt idx="35150">
                  <c:v>1.007080078125E-3</c:v>
                </c:pt>
                <c:pt idx="35151">
                  <c:v>1.0068416595458984E-3</c:v>
                </c:pt>
                <c:pt idx="35152">
                  <c:v>1.007080078125E-3</c:v>
                </c:pt>
                <c:pt idx="35153">
                  <c:v>1.007080078125E-3</c:v>
                </c:pt>
                <c:pt idx="35154">
                  <c:v>1.0068416595458984E-3</c:v>
                </c:pt>
                <c:pt idx="35155">
                  <c:v>1.007080078125E-3</c:v>
                </c:pt>
                <c:pt idx="35156">
                  <c:v>1.007080078125E-3</c:v>
                </c:pt>
                <c:pt idx="35157">
                  <c:v>1.0068416595458984E-3</c:v>
                </c:pt>
                <c:pt idx="35158">
                  <c:v>1.007080078125E-3</c:v>
                </c:pt>
                <c:pt idx="35159">
                  <c:v>1.0080337524414063E-3</c:v>
                </c:pt>
                <c:pt idx="35160">
                  <c:v>1.0068416595458984E-3</c:v>
                </c:pt>
                <c:pt idx="35161">
                  <c:v>1.007080078125E-3</c:v>
                </c:pt>
                <c:pt idx="35162">
                  <c:v>1.007080078125E-3</c:v>
                </c:pt>
                <c:pt idx="35163">
                  <c:v>1.0068416595458984E-3</c:v>
                </c:pt>
                <c:pt idx="35164">
                  <c:v>1.007080078125E-3</c:v>
                </c:pt>
                <c:pt idx="35165">
                  <c:v>1.007080078125E-3</c:v>
                </c:pt>
                <c:pt idx="35166">
                  <c:v>1.0068416595458984E-3</c:v>
                </c:pt>
                <c:pt idx="35167">
                  <c:v>1.007080078125E-3</c:v>
                </c:pt>
                <c:pt idx="35168">
                  <c:v>1.007080078125E-3</c:v>
                </c:pt>
                <c:pt idx="35169">
                  <c:v>1.0068416595458984E-3</c:v>
                </c:pt>
                <c:pt idx="35170">
                  <c:v>1.007080078125E-3</c:v>
                </c:pt>
                <c:pt idx="35171">
                  <c:v>1.0080337524414063E-3</c:v>
                </c:pt>
                <c:pt idx="35172">
                  <c:v>1.007080078125E-3</c:v>
                </c:pt>
                <c:pt idx="35173">
                  <c:v>1.0068416595458984E-3</c:v>
                </c:pt>
                <c:pt idx="35174">
                  <c:v>1.007080078125E-3</c:v>
                </c:pt>
                <c:pt idx="35175">
                  <c:v>2.0139217376708984E-3</c:v>
                </c:pt>
                <c:pt idx="35176">
                  <c:v>1.007080078125E-3</c:v>
                </c:pt>
                <c:pt idx="35177">
                  <c:v>1.007080078125E-3</c:v>
                </c:pt>
                <c:pt idx="35178">
                  <c:v>1.0068416595458984E-3</c:v>
                </c:pt>
                <c:pt idx="35179">
                  <c:v>1.007080078125E-3</c:v>
                </c:pt>
                <c:pt idx="35180">
                  <c:v>1.007080078125E-3</c:v>
                </c:pt>
                <c:pt idx="35181">
                  <c:v>1.0068416595458984E-3</c:v>
                </c:pt>
                <c:pt idx="35182">
                  <c:v>1.007080078125E-3</c:v>
                </c:pt>
                <c:pt idx="35183">
                  <c:v>1.0080337524414063E-3</c:v>
                </c:pt>
                <c:pt idx="35184">
                  <c:v>1.0068416595458984E-3</c:v>
                </c:pt>
                <c:pt idx="35185">
                  <c:v>6.0420036315917969E-3</c:v>
                </c:pt>
                <c:pt idx="35186">
                  <c:v>1.007080078125E-3</c:v>
                </c:pt>
                <c:pt idx="35187">
                  <c:v>1.007080078125E-3</c:v>
                </c:pt>
                <c:pt idx="35188">
                  <c:v>1.0068416595458984E-3</c:v>
                </c:pt>
                <c:pt idx="35189">
                  <c:v>1.007080078125E-3</c:v>
                </c:pt>
                <c:pt idx="35190">
                  <c:v>1.0080337524414063E-3</c:v>
                </c:pt>
                <c:pt idx="35191">
                  <c:v>1.007080078125E-3</c:v>
                </c:pt>
                <c:pt idx="35192">
                  <c:v>1.0068416595458984E-3</c:v>
                </c:pt>
                <c:pt idx="35193">
                  <c:v>1.007080078125E-3</c:v>
                </c:pt>
                <c:pt idx="35194">
                  <c:v>1.007080078125E-3</c:v>
                </c:pt>
                <c:pt idx="35195">
                  <c:v>1.0068416595458984E-3</c:v>
                </c:pt>
                <c:pt idx="35196">
                  <c:v>1.007080078125E-3</c:v>
                </c:pt>
                <c:pt idx="35197">
                  <c:v>1.007080078125E-3</c:v>
                </c:pt>
                <c:pt idx="35198">
                  <c:v>1.0068416595458984E-3</c:v>
                </c:pt>
                <c:pt idx="35199">
                  <c:v>1.007080078125E-3</c:v>
                </c:pt>
                <c:pt idx="35200">
                  <c:v>1.007080078125E-3</c:v>
                </c:pt>
                <c:pt idx="35201">
                  <c:v>1.0068416595458984E-3</c:v>
                </c:pt>
                <c:pt idx="35202">
                  <c:v>1.007080078125E-3</c:v>
                </c:pt>
                <c:pt idx="35203">
                  <c:v>1.0080337524414063E-3</c:v>
                </c:pt>
                <c:pt idx="35204">
                  <c:v>1.0068416595458984E-3</c:v>
                </c:pt>
                <c:pt idx="35205">
                  <c:v>1.007080078125E-3</c:v>
                </c:pt>
                <c:pt idx="35206">
                  <c:v>1.007080078125E-3</c:v>
                </c:pt>
                <c:pt idx="35207">
                  <c:v>1.0068416595458984E-3</c:v>
                </c:pt>
                <c:pt idx="35208">
                  <c:v>1.007080078125E-3</c:v>
                </c:pt>
                <c:pt idx="35209">
                  <c:v>1.007080078125E-3</c:v>
                </c:pt>
                <c:pt idx="35210">
                  <c:v>1.0068416595458984E-3</c:v>
                </c:pt>
                <c:pt idx="35211">
                  <c:v>1.007080078125E-3</c:v>
                </c:pt>
                <c:pt idx="35212">
                  <c:v>1.007080078125E-3</c:v>
                </c:pt>
                <c:pt idx="35213">
                  <c:v>1.0068416595458984E-3</c:v>
                </c:pt>
                <c:pt idx="35214">
                  <c:v>1.007080078125E-3</c:v>
                </c:pt>
                <c:pt idx="35215">
                  <c:v>1.0080337524414063E-3</c:v>
                </c:pt>
                <c:pt idx="35216">
                  <c:v>1.007080078125E-3</c:v>
                </c:pt>
                <c:pt idx="35217">
                  <c:v>1.0068416595458984E-3</c:v>
                </c:pt>
                <c:pt idx="35218">
                  <c:v>1.007080078125E-3</c:v>
                </c:pt>
                <c:pt idx="35219">
                  <c:v>1.007080078125E-3</c:v>
                </c:pt>
                <c:pt idx="35220">
                  <c:v>1.0068416595458984E-3</c:v>
                </c:pt>
                <c:pt idx="35221">
                  <c:v>1.007080078125E-3</c:v>
                </c:pt>
                <c:pt idx="35222">
                  <c:v>1.007080078125E-3</c:v>
                </c:pt>
                <c:pt idx="35223">
                  <c:v>1.0068416595458984E-3</c:v>
                </c:pt>
                <c:pt idx="35224">
                  <c:v>1.007080078125E-3</c:v>
                </c:pt>
                <c:pt idx="35225">
                  <c:v>1.007080078125E-3</c:v>
                </c:pt>
                <c:pt idx="35226">
                  <c:v>1.0068416595458984E-3</c:v>
                </c:pt>
                <c:pt idx="35227">
                  <c:v>1.007080078125E-3</c:v>
                </c:pt>
                <c:pt idx="35228">
                  <c:v>1.0080337524414063E-3</c:v>
                </c:pt>
                <c:pt idx="35229">
                  <c:v>1.0068416595458984E-3</c:v>
                </c:pt>
                <c:pt idx="35230">
                  <c:v>1.007080078125E-3</c:v>
                </c:pt>
                <c:pt idx="35231">
                  <c:v>1.007080078125E-3</c:v>
                </c:pt>
                <c:pt idx="35232">
                  <c:v>1.0068416595458984E-3</c:v>
                </c:pt>
                <c:pt idx="35233">
                  <c:v>1.007080078125E-3</c:v>
                </c:pt>
                <c:pt idx="35234">
                  <c:v>1.007080078125E-3</c:v>
                </c:pt>
                <c:pt idx="35235">
                  <c:v>1.0068416595458984E-3</c:v>
                </c:pt>
                <c:pt idx="35236">
                  <c:v>1.007080078125E-3</c:v>
                </c:pt>
                <c:pt idx="35237">
                  <c:v>1.007080078125E-3</c:v>
                </c:pt>
                <c:pt idx="35238">
                  <c:v>1.0068416595458984E-3</c:v>
                </c:pt>
                <c:pt idx="35239">
                  <c:v>1.007080078125E-3</c:v>
                </c:pt>
                <c:pt idx="35240">
                  <c:v>1.0080337524414063E-3</c:v>
                </c:pt>
                <c:pt idx="35241">
                  <c:v>1.007080078125E-3</c:v>
                </c:pt>
                <c:pt idx="35242">
                  <c:v>1.0068416595458984E-3</c:v>
                </c:pt>
                <c:pt idx="35243">
                  <c:v>1.007080078125E-3</c:v>
                </c:pt>
                <c:pt idx="35244">
                  <c:v>1.007080078125E-3</c:v>
                </c:pt>
                <c:pt idx="35245">
                  <c:v>1.0068416595458984E-3</c:v>
                </c:pt>
                <c:pt idx="35246">
                  <c:v>1.007080078125E-3</c:v>
                </c:pt>
                <c:pt idx="35247">
                  <c:v>1.007080078125E-3</c:v>
                </c:pt>
                <c:pt idx="35248">
                  <c:v>1.0068416595458984E-3</c:v>
                </c:pt>
                <c:pt idx="35249">
                  <c:v>1.007080078125E-3</c:v>
                </c:pt>
                <c:pt idx="35250">
                  <c:v>1.007080078125E-3</c:v>
                </c:pt>
                <c:pt idx="35251">
                  <c:v>1.0068416595458984E-3</c:v>
                </c:pt>
                <c:pt idx="35252">
                  <c:v>1.007080078125E-3</c:v>
                </c:pt>
                <c:pt idx="35253">
                  <c:v>1.0080337524414063E-3</c:v>
                </c:pt>
                <c:pt idx="35254">
                  <c:v>1.0068416595458984E-3</c:v>
                </c:pt>
                <c:pt idx="35255">
                  <c:v>1.007080078125E-3</c:v>
                </c:pt>
                <c:pt idx="35256">
                  <c:v>1.007080078125E-3</c:v>
                </c:pt>
                <c:pt idx="35257">
                  <c:v>1.0068416595458984E-3</c:v>
                </c:pt>
                <c:pt idx="35258">
                  <c:v>1.007080078125E-3</c:v>
                </c:pt>
                <c:pt idx="35259">
                  <c:v>1.007080078125E-3</c:v>
                </c:pt>
                <c:pt idx="35260">
                  <c:v>1.0068416595458984E-3</c:v>
                </c:pt>
                <c:pt idx="35261">
                  <c:v>1.007080078125E-3</c:v>
                </c:pt>
                <c:pt idx="35262">
                  <c:v>1.007080078125E-3</c:v>
                </c:pt>
                <c:pt idx="35263">
                  <c:v>1.0068416595458984E-3</c:v>
                </c:pt>
                <c:pt idx="35264">
                  <c:v>1.007080078125E-3</c:v>
                </c:pt>
                <c:pt idx="35265">
                  <c:v>1.0080337524414063E-3</c:v>
                </c:pt>
                <c:pt idx="35266">
                  <c:v>1.007080078125E-3</c:v>
                </c:pt>
                <c:pt idx="35267">
                  <c:v>1.0068416595458984E-3</c:v>
                </c:pt>
                <c:pt idx="35268">
                  <c:v>1.007080078125E-3</c:v>
                </c:pt>
                <c:pt idx="35269">
                  <c:v>1.007080078125E-3</c:v>
                </c:pt>
                <c:pt idx="35270">
                  <c:v>1.0068416595458984E-3</c:v>
                </c:pt>
                <c:pt idx="35271">
                  <c:v>1.007080078125E-3</c:v>
                </c:pt>
                <c:pt idx="35272">
                  <c:v>1.007080078125E-3</c:v>
                </c:pt>
                <c:pt idx="35273">
                  <c:v>1.0068416595458984E-3</c:v>
                </c:pt>
                <c:pt idx="35274">
                  <c:v>1.007080078125E-3</c:v>
                </c:pt>
                <c:pt idx="35275">
                  <c:v>1.007080078125E-3</c:v>
                </c:pt>
                <c:pt idx="35276">
                  <c:v>1.0068416595458984E-3</c:v>
                </c:pt>
                <c:pt idx="35277">
                  <c:v>1.0080337524414063E-3</c:v>
                </c:pt>
                <c:pt idx="35278">
                  <c:v>1.007080078125E-3</c:v>
                </c:pt>
                <c:pt idx="35279">
                  <c:v>1.0068416595458984E-3</c:v>
                </c:pt>
                <c:pt idx="35280">
                  <c:v>1.007080078125E-3</c:v>
                </c:pt>
                <c:pt idx="35281">
                  <c:v>1.007080078125E-3</c:v>
                </c:pt>
                <c:pt idx="35282">
                  <c:v>1.0068416595458984E-3</c:v>
                </c:pt>
                <c:pt idx="35283">
                  <c:v>2.01416015625E-3</c:v>
                </c:pt>
                <c:pt idx="35284">
                  <c:v>1.0068416595458984E-3</c:v>
                </c:pt>
                <c:pt idx="35285">
                  <c:v>1.007080078125E-3</c:v>
                </c:pt>
                <c:pt idx="35286">
                  <c:v>1.007080078125E-3</c:v>
                </c:pt>
                <c:pt idx="35287">
                  <c:v>1.0068416595458984E-3</c:v>
                </c:pt>
                <c:pt idx="35288">
                  <c:v>1.007080078125E-3</c:v>
                </c:pt>
                <c:pt idx="35289">
                  <c:v>1.0080337524414063E-3</c:v>
                </c:pt>
                <c:pt idx="35290">
                  <c:v>1.007080078125E-3</c:v>
                </c:pt>
                <c:pt idx="35291">
                  <c:v>1.0068416595458984E-3</c:v>
                </c:pt>
                <c:pt idx="35292">
                  <c:v>1.007080078125E-3</c:v>
                </c:pt>
                <c:pt idx="35293">
                  <c:v>1.007080078125E-3</c:v>
                </c:pt>
                <c:pt idx="35294">
                  <c:v>1.0068416595458984E-3</c:v>
                </c:pt>
                <c:pt idx="35295">
                  <c:v>1.007080078125E-3</c:v>
                </c:pt>
                <c:pt idx="35296">
                  <c:v>1.007080078125E-3</c:v>
                </c:pt>
                <c:pt idx="35297">
                  <c:v>1.0068416595458984E-3</c:v>
                </c:pt>
                <c:pt idx="35298">
                  <c:v>1.007080078125E-3</c:v>
                </c:pt>
                <c:pt idx="35299">
                  <c:v>1.007080078125E-3</c:v>
                </c:pt>
                <c:pt idx="35300">
                  <c:v>1.0068416595458984E-3</c:v>
                </c:pt>
                <c:pt idx="35301">
                  <c:v>1.0080337524414063E-3</c:v>
                </c:pt>
                <c:pt idx="35302">
                  <c:v>1.007080078125E-3</c:v>
                </c:pt>
                <c:pt idx="35303">
                  <c:v>1.0068416595458984E-3</c:v>
                </c:pt>
                <c:pt idx="35304">
                  <c:v>1.007080078125E-3</c:v>
                </c:pt>
                <c:pt idx="35305">
                  <c:v>1.007080078125E-3</c:v>
                </c:pt>
                <c:pt idx="35306">
                  <c:v>1.0068416595458984E-3</c:v>
                </c:pt>
                <c:pt idx="35307">
                  <c:v>1.007080078125E-3</c:v>
                </c:pt>
                <c:pt idx="35308">
                  <c:v>1.007080078125E-3</c:v>
                </c:pt>
                <c:pt idx="35309">
                  <c:v>1.0068416595458984E-3</c:v>
                </c:pt>
                <c:pt idx="35310">
                  <c:v>1.007080078125E-3</c:v>
                </c:pt>
                <c:pt idx="35311">
                  <c:v>1.007080078125E-3</c:v>
                </c:pt>
                <c:pt idx="35312">
                  <c:v>1.0068416595458984E-3</c:v>
                </c:pt>
                <c:pt idx="35313">
                  <c:v>1.007080078125E-3</c:v>
                </c:pt>
                <c:pt idx="35314">
                  <c:v>1.0080337524414063E-3</c:v>
                </c:pt>
                <c:pt idx="35315">
                  <c:v>1.007080078125E-3</c:v>
                </c:pt>
                <c:pt idx="35316">
                  <c:v>1.0068416595458984E-3</c:v>
                </c:pt>
                <c:pt idx="35317">
                  <c:v>1.007080078125E-3</c:v>
                </c:pt>
                <c:pt idx="35318">
                  <c:v>1.007080078125E-3</c:v>
                </c:pt>
                <c:pt idx="35319">
                  <c:v>1.0068416595458984E-3</c:v>
                </c:pt>
                <c:pt idx="35320">
                  <c:v>1.007080078125E-3</c:v>
                </c:pt>
                <c:pt idx="35321">
                  <c:v>1.007080078125E-3</c:v>
                </c:pt>
                <c:pt idx="35322">
                  <c:v>1.0068416595458984E-3</c:v>
                </c:pt>
                <c:pt idx="35323">
                  <c:v>1.007080078125E-3</c:v>
                </c:pt>
                <c:pt idx="35324">
                  <c:v>1.007080078125E-3</c:v>
                </c:pt>
                <c:pt idx="35325">
                  <c:v>1.0068416595458984E-3</c:v>
                </c:pt>
                <c:pt idx="35326">
                  <c:v>1.0080337524414063E-3</c:v>
                </c:pt>
                <c:pt idx="35327">
                  <c:v>1.007080078125E-3</c:v>
                </c:pt>
                <c:pt idx="35328">
                  <c:v>1.0068416595458984E-3</c:v>
                </c:pt>
                <c:pt idx="35329">
                  <c:v>1.007080078125E-3</c:v>
                </c:pt>
                <c:pt idx="35330">
                  <c:v>1.007080078125E-3</c:v>
                </c:pt>
                <c:pt idx="35331">
                  <c:v>1.0068416595458984E-3</c:v>
                </c:pt>
                <c:pt idx="35332">
                  <c:v>1.007080078125E-3</c:v>
                </c:pt>
                <c:pt idx="35333">
                  <c:v>1.007080078125E-3</c:v>
                </c:pt>
                <c:pt idx="35334">
                  <c:v>1.0068416595458984E-3</c:v>
                </c:pt>
                <c:pt idx="35335">
                  <c:v>1.007080078125E-3</c:v>
                </c:pt>
                <c:pt idx="35336">
                  <c:v>1.007080078125E-3</c:v>
                </c:pt>
                <c:pt idx="35337">
                  <c:v>1.0068416595458984E-3</c:v>
                </c:pt>
                <c:pt idx="35338">
                  <c:v>1.007080078125E-3</c:v>
                </c:pt>
                <c:pt idx="35339">
                  <c:v>1.0080337524414063E-3</c:v>
                </c:pt>
                <c:pt idx="35340">
                  <c:v>1.007080078125E-3</c:v>
                </c:pt>
                <c:pt idx="35341">
                  <c:v>1.0068416595458984E-3</c:v>
                </c:pt>
                <c:pt idx="35342">
                  <c:v>1.007080078125E-3</c:v>
                </c:pt>
                <c:pt idx="35343">
                  <c:v>1.007080078125E-3</c:v>
                </c:pt>
                <c:pt idx="35344">
                  <c:v>1.0068416595458984E-3</c:v>
                </c:pt>
                <c:pt idx="35345">
                  <c:v>1.007080078125E-3</c:v>
                </c:pt>
                <c:pt idx="35346">
                  <c:v>1.007080078125E-3</c:v>
                </c:pt>
                <c:pt idx="35347">
                  <c:v>1.0068416595458984E-3</c:v>
                </c:pt>
                <c:pt idx="35348">
                  <c:v>1.007080078125E-3</c:v>
                </c:pt>
                <c:pt idx="35349">
                  <c:v>1.007080078125E-3</c:v>
                </c:pt>
                <c:pt idx="35350">
                  <c:v>1.0068416595458984E-3</c:v>
                </c:pt>
                <c:pt idx="35351">
                  <c:v>1.0080337524414063E-3</c:v>
                </c:pt>
                <c:pt idx="35352">
                  <c:v>1.007080078125E-3</c:v>
                </c:pt>
                <c:pt idx="35353">
                  <c:v>1.0068416595458984E-3</c:v>
                </c:pt>
                <c:pt idx="35354">
                  <c:v>1.007080078125E-3</c:v>
                </c:pt>
                <c:pt idx="35355">
                  <c:v>1.007080078125E-3</c:v>
                </c:pt>
                <c:pt idx="35356">
                  <c:v>1.0068416595458984E-3</c:v>
                </c:pt>
                <c:pt idx="35357">
                  <c:v>1.007080078125E-3</c:v>
                </c:pt>
                <c:pt idx="35358">
                  <c:v>1.007080078125E-3</c:v>
                </c:pt>
                <c:pt idx="35359">
                  <c:v>1.0068416595458984E-3</c:v>
                </c:pt>
                <c:pt idx="35360">
                  <c:v>1.007080078125E-3</c:v>
                </c:pt>
                <c:pt idx="35361">
                  <c:v>1.007080078125E-3</c:v>
                </c:pt>
                <c:pt idx="35362">
                  <c:v>1.0068416595458984E-3</c:v>
                </c:pt>
                <c:pt idx="35363">
                  <c:v>1.007080078125E-3</c:v>
                </c:pt>
                <c:pt idx="35364">
                  <c:v>1.0080337524414063E-3</c:v>
                </c:pt>
                <c:pt idx="35365">
                  <c:v>1.007080078125E-3</c:v>
                </c:pt>
                <c:pt idx="35366">
                  <c:v>1.0068416595458984E-3</c:v>
                </c:pt>
                <c:pt idx="35367">
                  <c:v>1.007080078125E-3</c:v>
                </c:pt>
                <c:pt idx="35368">
                  <c:v>1.007080078125E-3</c:v>
                </c:pt>
                <c:pt idx="35369">
                  <c:v>1.0068416595458984E-3</c:v>
                </c:pt>
                <c:pt idx="35370">
                  <c:v>1.007080078125E-3</c:v>
                </c:pt>
                <c:pt idx="35371">
                  <c:v>1.007080078125E-3</c:v>
                </c:pt>
                <c:pt idx="35372">
                  <c:v>1.0068416595458984E-3</c:v>
                </c:pt>
                <c:pt idx="35373">
                  <c:v>1.007080078125E-3</c:v>
                </c:pt>
                <c:pt idx="35374">
                  <c:v>1.007080078125E-3</c:v>
                </c:pt>
                <c:pt idx="35375">
                  <c:v>1.0068416595458984E-3</c:v>
                </c:pt>
                <c:pt idx="35376">
                  <c:v>1.0080337524414063E-3</c:v>
                </c:pt>
                <c:pt idx="35377">
                  <c:v>1.007080078125E-3</c:v>
                </c:pt>
                <c:pt idx="35378">
                  <c:v>1.0068416595458984E-3</c:v>
                </c:pt>
                <c:pt idx="35379">
                  <c:v>1.007080078125E-3</c:v>
                </c:pt>
                <c:pt idx="35380">
                  <c:v>1.007080078125E-3</c:v>
                </c:pt>
                <c:pt idx="35381">
                  <c:v>1.0068416595458984E-3</c:v>
                </c:pt>
                <c:pt idx="35382">
                  <c:v>1.007080078125E-3</c:v>
                </c:pt>
                <c:pt idx="35383">
                  <c:v>1.007080078125E-3</c:v>
                </c:pt>
                <c:pt idx="35384">
                  <c:v>1.0068416595458984E-3</c:v>
                </c:pt>
                <c:pt idx="35385">
                  <c:v>1.007080078125E-3</c:v>
                </c:pt>
                <c:pt idx="35386">
                  <c:v>1.007080078125E-3</c:v>
                </c:pt>
                <c:pt idx="35387">
                  <c:v>1.0068416595458984E-3</c:v>
                </c:pt>
                <c:pt idx="35388">
                  <c:v>1.007080078125E-3</c:v>
                </c:pt>
                <c:pt idx="35389">
                  <c:v>1.0080337524414063E-3</c:v>
                </c:pt>
                <c:pt idx="35390">
                  <c:v>1.007080078125E-3</c:v>
                </c:pt>
                <c:pt idx="35391">
                  <c:v>1.0068416595458984E-3</c:v>
                </c:pt>
                <c:pt idx="35392">
                  <c:v>1.007080078125E-3</c:v>
                </c:pt>
                <c:pt idx="35393">
                  <c:v>1.007080078125E-3</c:v>
                </c:pt>
                <c:pt idx="35394">
                  <c:v>1.0068416595458984E-3</c:v>
                </c:pt>
                <c:pt idx="35395">
                  <c:v>1.007080078125E-3</c:v>
                </c:pt>
                <c:pt idx="35396">
                  <c:v>1.007080078125E-3</c:v>
                </c:pt>
                <c:pt idx="35397">
                  <c:v>1.0068416595458984E-3</c:v>
                </c:pt>
                <c:pt idx="35398">
                  <c:v>1.007080078125E-3</c:v>
                </c:pt>
                <c:pt idx="35399">
                  <c:v>1.007080078125E-3</c:v>
                </c:pt>
                <c:pt idx="35400">
                  <c:v>1.0068416595458984E-3</c:v>
                </c:pt>
                <c:pt idx="35401">
                  <c:v>1.0080337524414063E-3</c:v>
                </c:pt>
                <c:pt idx="35402">
                  <c:v>1.007080078125E-3</c:v>
                </c:pt>
                <c:pt idx="35403">
                  <c:v>1.0068416595458984E-3</c:v>
                </c:pt>
                <c:pt idx="35404">
                  <c:v>1.007080078125E-3</c:v>
                </c:pt>
                <c:pt idx="35405">
                  <c:v>1.007080078125E-3</c:v>
                </c:pt>
                <c:pt idx="35406">
                  <c:v>1.0068416595458984E-3</c:v>
                </c:pt>
                <c:pt idx="35407">
                  <c:v>1.007080078125E-3</c:v>
                </c:pt>
                <c:pt idx="35408">
                  <c:v>1.007080078125E-3</c:v>
                </c:pt>
                <c:pt idx="35409">
                  <c:v>1.0068416595458984E-3</c:v>
                </c:pt>
                <c:pt idx="35410">
                  <c:v>1.007080078125E-3</c:v>
                </c:pt>
                <c:pt idx="35411">
                  <c:v>1.007080078125E-3</c:v>
                </c:pt>
                <c:pt idx="35412">
                  <c:v>1.0068416595458984E-3</c:v>
                </c:pt>
                <c:pt idx="35413">
                  <c:v>1.007080078125E-3</c:v>
                </c:pt>
                <c:pt idx="35414">
                  <c:v>1.0080337524414063E-3</c:v>
                </c:pt>
                <c:pt idx="35415">
                  <c:v>1.007080078125E-3</c:v>
                </c:pt>
                <c:pt idx="35416">
                  <c:v>1.0068416595458984E-3</c:v>
                </c:pt>
                <c:pt idx="35417">
                  <c:v>1.007080078125E-3</c:v>
                </c:pt>
                <c:pt idx="35418">
                  <c:v>1.007080078125E-3</c:v>
                </c:pt>
                <c:pt idx="35419">
                  <c:v>1.0068416595458984E-3</c:v>
                </c:pt>
                <c:pt idx="35420">
                  <c:v>1.007080078125E-3</c:v>
                </c:pt>
                <c:pt idx="35421">
                  <c:v>1.007080078125E-3</c:v>
                </c:pt>
                <c:pt idx="35422">
                  <c:v>1.0068416595458984E-3</c:v>
                </c:pt>
                <c:pt idx="35423">
                  <c:v>1.007080078125E-3</c:v>
                </c:pt>
                <c:pt idx="35424">
                  <c:v>1.007080078125E-3</c:v>
                </c:pt>
                <c:pt idx="35425">
                  <c:v>1.0068416595458984E-3</c:v>
                </c:pt>
                <c:pt idx="35426">
                  <c:v>1.0080337524414063E-3</c:v>
                </c:pt>
                <c:pt idx="35427">
                  <c:v>1.007080078125E-3</c:v>
                </c:pt>
                <c:pt idx="35428">
                  <c:v>1.0068416595458984E-3</c:v>
                </c:pt>
                <c:pt idx="35429">
                  <c:v>1.007080078125E-3</c:v>
                </c:pt>
                <c:pt idx="35430">
                  <c:v>1.007080078125E-3</c:v>
                </c:pt>
                <c:pt idx="35431">
                  <c:v>1.0068416595458984E-3</c:v>
                </c:pt>
                <c:pt idx="35432">
                  <c:v>1.007080078125E-3</c:v>
                </c:pt>
                <c:pt idx="35433">
                  <c:v>1.007080078125E-3</c:v>
                </c:pt>
                <c:pt idx="35434">
                  <c:v>1.0068416595458984E-3</c:v>
                </c:pt>
                <c:pt idx="35435">
                  <c:v>1.007080078125E-3</c:v>
                </c:pt>
                <c:pt idx="35436">
                  <c:v>1.007080078125E-3</c:v>
                </c:pt>
                <c:pt idx="35437">
                  <c:v>1.0068416595458984E-3</c:v>
                </c:pt>
                <c:pt idx="35438">
                  <c:v>1.007080078125E-3</c:v>
                </c:pt>
                <c:pt idx="35439">
                  <c:v>1.0080337524414063E-3</c:v>
                </c:pt>
                <c:pt idx="35440">
                  <c:v>1.007080078125E-3</c:v>
                </c:pt>
                <c:pt idx="35441">
                  <c:v>1.0068416595458984E-3</c:v>
                </c:pt>
                <c:pt idx="35442">
                  <c:v>1.007080078125E-3</c:v>
                </c:pt>
                <c:pt idx="35443">
                  <c:v>1.007080078125E-3</c:v>
                </c:pt>
                <c:pt idx="35444">
                  <c:v>1.0068416595458984E-3</c:v>
                </c:pt>
                <c:pt idx="35445">
                  <c:v>1.007080078125E-3</c:v>
                </c:pt>
                <c:pt idx="35446">
                  <c:v>1.007080078125E-3</c:v>
                </c:pt>
                <c:pt idx="35447">
                  <c:v>1.0068416595458984E-3</c:v>
                </c:pt>
                <c:pt idx="35448">
                  <c:v>1.007080078125E-3</c:v>
                </c:pt>
                <c:pt idx="35449">
                  <c:v>1.007080078125E-3</c:v>
                </c:pt>
                <c:pt idx="35450">
                  <c:v>1.0068416595458984E-3</c:v>
                </c:pt>
                <c:pt idx="35451">
                  <c:v>1.0080337524414063E-3</c:v>
                </c:pt>
                <c:pt idx="35452">
                  <c:v>1.007080078125E-3</c:v>
                </c:pt>
                <c:pt idx="35453">
                  <c:v>1.0068416595458984E-3</c:v>
                </c:pt>
                <c:pt idx="35454">
                  <c:v>1.007080078125E-3</c:v>
                </c:pt>
                <c:pt idx="35455">
                  <c:v>1.007080078125E-3</c:v>
                </c:pt>
                <c:pt idx="35456">
                  <c:v>1.0068416595458984E-3</c:v>
                </c:pt>
                <c:pt idx="35457">
                  <c:v>1.007080078125E-3</c:v>
                </c:pt>
                <c:pt idx="35458">
                  <c:v>1.007080078125E-3</c:v>
                </c:pt>
                <c:pt idx="35459">
                  <c:v>1.0068416595458984E-3</c:v>
                </c:pt>
                <c:pt idx="35460">
                  <c:v>1.007080078125E-3</c:v>
                </c:pt>
                <c:pt idx="35461">
                  <c:v>1.007080078125E-3</c:v>
                </c:pt>
                <c:pt idx="35462">
                  <c:v>1.0068416595458984E-3</c:v>
                </c:pt>
                <c:pt idx="35463">
                  <c:v>1.007080078125E-3</c:v>
                </c:pt>
                <c:pt idx="35464">
                  <c:v>1.0080337524414063E-3</c:v>
                </c:pt>
                <c:pt idx="35465">
                  <c:v>1.007080078125E-3</c:v>
                </c:pt>
                <c:pt idx="35466">
                  <c:v>1.0068416595458984E-3</c:v>
                </c:pt>
                <c:pt idx="35467">
                  <c:v>1.007080078125E-3</c:v>
                </c:pt>
                <c:pt idx="35468">
                  <c:v>1.007080078125E-3</c:v>
                </c:pt>
                <c:pt idx="35469">
                  <c:v>1.0068416595458984E-3</c:v>
                </c:pt>
                <c:pt idx="35470">
                  <c:v>1.007080078125E-3</c:v>
                </c:pt>
                <c:pt idx="35471">
                  <c:v>1.007080078125E-3</c:v>
                </c:pt>
                <c:pt idx="35472">
                  <c:v>1.0068416595458984E-3</c:v>
                </c:pt>
                <c:pt idx="35473">
                  <c:v>1.007080078125E-3</c:v>
                </c:pt>
                <c:pt idx="35474">
                  <c:v>1.007080078125E-3</c:v>
                </c:pt>
                <c:pt idx="35475">
                  <c:v>1.0068416595458984E-3</c:v>
                </c:pt>
                <c:pt idx="35476">
                  <c:v>1.0080337524414063E-3</c:v>
                </c:pt>
                <c:pt idx="35477">
                  <c:v>1.007080078125E-3</c:v>
                </c:pt>
                <c:pt idx="35478">
                  <c:v>1.0068416595458984E-3</c:v>
                </c:pt>
                <c:pt idx="35479">
                  <c:v>1.007080078125E-3</c:v>
                </c:pt>
                <c:pt idx="35480">
                  <c:v>1.007080078125E-3</c:v>
                </c:pt>
                <c:pt idx="35481">
                  <c:v>1.0068416595458984E-3</c:v>
                </c:pt>
                <c:pt idx="35482">
                  <c:v>1.007080078125E-3</c:v>
                </c:pt>
                <c:pt idx="35483">
                  <c:v>1.007080078125E-3</c:v>
                </c:pt>
                <c:pt idx="35484">
                  <c:v>1.0068416595458984E-3</c:v>
                </c:pt>
                <c:pt idx="35485">
                  <c:v>1.007080078125E-3</c:v>
                </c:pt>
                <c:pt idx="35486">
                  <c:v>1.007080078125E-3</c:v>
                </c:pt>
                <c:pt idx="35487">
                  <c:v>1.0068416595458984E-3</c:v>
                </c:pt>
                <c:pt idx="35488">
                  <c:v>1.007080078125E-3</c:v>
                </c:pt>
                <c:pt idx="35489">
                  <c:v>1.0080337524414063E-3</c:v>
                </c:pt>
                <c:pt idx="35490">
                  <c:v>1.007080078125E-3</c:v>
                </c:pt>
                <c:pt idx="35491">
                  <c:v>1.0068416595458984E-3</c:v>
                </c:pt>
                <c:pt idx="35492">
                  <c:v>1.007080078125E-3</c:v>
                </c:pt>
                <c:pt idx="35493">
                  <c:v>1.007080078125E-3</c:v>
                </c:pt>
                <c:pt idx="35494">
                  <c:v>1.0068416595458984E-3</c:v>
                </c:pt>
                <c:pt idx="35495">
                  <c:v>1.007080078125E-3</c:v>
                </c:pt>
                <c:pt idx="35496">
                  <c:v>1.007080078125E-3</c:v>
                </c:pt>
                <c:pt idx="35497">
                  <c:v>1.0068416595458984E-3</c:v>
                </c:pt>
                <c:pt idx="35498">
                  <c:v>1.007080078125E-3</c:v>
                </c:pt>
                <c:pt idx="35499">
                  <c:v>1.0068416595458984E-3</c:v>
                </c:pt>
                <c:pt idx="35500">
                  <c:v>1.007080078125E-3</c:v>
                </c:pt>
                <c:pt idx="35501">
                  <c:v>1.0080337524414063E-3</c:v>
                </c:pt>
                <c:pt idx="35502">
                  <c:v>1.007080078125E-3</c:v>
                </c:pt>
                <c:pt idx="35503">
                  <c:v>1.0068416595458984E-3</c:v>
                </c:pt>
                <c:pt idx="35504">
                  <c:v>1.007080078125E-3</c:v>
                </c:pt>
                <c:pt idx="35505">
                  <c:v>1.007080078125E-3</c:v>
                </c:pt>
                <c:pt idx="35506">
                  <c:v>1.0068416595458984E-3</c:v>
                </c:pt>
                <c:pt idx="35507">
                  <c:v>1.007080078125E-3</c:v>
                </c:pt>
                <c:pt idx="35508">
                  <c:v>1.007080078125E-3</c:v>
                </c:pt>
                <c:pt idx="35509">
                  <c:v>1.0068416595458984E-3</c:v>
                </c:pt>
                <c:pt idx="35510">
                  <c:v>1.007080078125E-3</c:v>
                </c:pt>
                <c:pt idx="35511">
                  <c:v>1.007080078125E-3</c:v>
                </c:pt>
                <c:pt idx="35512">
                  <c:v>1.0068416595458984E-3</c:v>
                </c:pt>
                <c:pt idx="35513">
                  <c:v>1.007080078125E-3</c:v>
                </c:pt>
                <c:pt idx="35514">
                  <c:v>1.0080337524414063E-3</c:v>
                </c:pt>
                <c:pt idx="35515">
                  <c:v>1.007080078125E-3</c:v>
                </c:pt>
                <c:pt idx="35516">
                  <c:v>1.0068416595458984E-3</c:v>
                </c:pt>
                <c:pt idx="35517">
                  <c:v>1.007080078125E-3</c:v>
                </c:pt>
                <c:pt idx="35518">
                  <c:v>1.007080078125E-3</c:v>
                </c:pt>
                <c:pt idx="35519">
                  <c:v>1.0068416595458984E-3</c:v>
                </c:pt>
                <c:pt idx="35520">
                  <c:v>1.007080078125E-3</c:v>
                </c:pt>
                <c:pt idx="35521">
                  <c:v>1.0068416595458984E-3</c:v>
                </c:pt>
                <c:pt idx="35522">
                  <c:v>1.007080078125E-3</c:v>
                </c:pt>
                <c:pt idx="35523">
                  <c:v>1.007080078125E-3</c:v>
                </c:pt>
                <c:pt idx="35524">
                  <c:v>1.0068416595458984E-3</c:v>
                </c:pt>
                <c:pt idx="35525">
                  <c:v>1.007080078125E-3</c:v>
                </c:pt>
                <c:pt idx="35526">
                  <c:v>1.0080337524414063E-3</c:v>
                </c:pt>
                <c:pt idx="35527">
                  <c:v>1.007080078125E-3</c:v>
                </c:pt>
                <c:pt idx="35528">
                  <c:v>1.0068416595458984E-3</c:v>
                </c:pt>
                <c:pt idx="35529">
                  <c:v>1.007080078125E-3</c:v>
                </c:pt>
                <c:pt idx="35530">
                  <c:v>1.007080078125E-3</c:v>
                </c:pt>
                <c:pt idx="35531">
                  <c:v>1.0068416595458984E-3</c:v>
                </c:pt>
                <c:pt idx="35532">
                  <c:v>1.007080078125E-3</c:v>
                </c:pt>
                <c:pt idx="35533">
                  <c:v>1.007080078125E-3</c:v>
                </c:pt>
                <c:pt idx="35534">
                  <c:v>1.0068416595458984E-3</c:v>
                </c:pt>
                <c:pt idx="35535">
                  <c:v>1.007080078125E-3</c:v>
                </c:pt>
                <c:pt idx="35536">
                  <c:v>1.007080078125E-3</c:v>
                </c:pt>
                <c:pt idx="35537">
                  <c:v>1.0068416595458984E-3</c:v>
                </c:pt>
                <c:pt idx="35538">
                  <c:v>1.007080078125E-3</c:v>
                </c:pt>
                <c:pt idx="35539">
                  <c:v>1.0080337524414063E-3</c:v>
                </c:pt>
                <c:pt idx="35540">
                  <c:v>1.007080078125E-3</c:v>
                </c:pt>
                <c:pt idx="35541">
                  <c:v>1.0068416595458984E-3</c:v>
                </c:pt>
                <c:pt idx="35542">
                  <c:v>1.007080078125E-3</c:v>
                </c:pt>
                <c:pt idx="35543">
                  <c:v>1.0068416595458984E-3</c:v>
                </c:pt>
                <c:pt idx="35544">
                  <c:v>1.007080078125E-3</c:v>
                </c:pt>
                <c:pt idx="35545">
                  <c:v>1.007080078125E-3</c:v>
                </c:pt>
                <c:pt idx="35546">
                  <c:v>1.0068416595458984E-3</c:v>
                </c:pt>
                <c:pt idx="35547">
                  <c:v>1.007080078125E-3</c:v>
                </c:pt>
                <c:pt idx="35548">
                  <c:v>1.007080078125E-3</c:v>
                </c:pt>
                <c:pt idx="35549">
                  <c:v>1.0068416595458984E-3</c:v>
                </c:pt>
                <c:pt idx="35550">
                  <c:v>1.007080078125E-3</c:v>
                </c:pt>
                <c:pt idx="35551">
                  <c:v>1.0080337524414063E-3</c:v>
                </c:pt>
                <c:pt idx="35552">
                  <c:v>1.007080078125E-3</c:v>
                </c:pt>
                <c:pt idx="35553">
                  <c:v>1.0068416595458984E-3</c:v>
                </c:pt>
                <c:pt idx="35554">
                  <c:v>1.007080078125E-3</c:v>
                </c:pt>
                <c:pt idx="35555">
                  <c:v>1.007080078125E-3</c:v>
                </c:pt>
                <c:pt idx="35556">
                  <c:v>1.0068416595458984E-3</c:v>
                </c:pt>
                <c:pt idx="35557">
                  <c:v>1.007080078125E-3</c:v>
                </c:pt>
                <c:pt idx="35558">
                  <c:v>1.007080078125E-3</c:v>
                </c:pt>
                <c:pt idx="35559">
                  <c:v>1.0068416595458984E-3</c:v>
                </c:pt>
                <c:pt idx="35560">
                  <c:v>1.007080078125E-3</c:v>
                </c:pt>
                <c:pt idx="35561">
                  <c:v>1.007080078125E-3</c:v>
                </c:pt>
                <c:pt idx="35562">
                  <c:v>1.0068416595458984E-3</c:v>
                </c:pt>
                <c:pt idx="35563">
                  <c:v>1.007080078125E-3</c:v>
                </c:pt>
                <c:pt idx="35564">
                  <c:v>1.0080337524414063E-3</c:v>
                </c:pt>
                <c:pt idx="35565">
                  <c:v>1.0068416595458984E-3</c:v>
                </c:pt>
                <c:pt idx="35566">
                  <c:v>1.007080078125E-3</c:v>
                </c:pt>
                <c:pt idx="35567">
                  <c:v>1.007080078125E-3</c:v>
                </c:pt>
                <c:pt idx="35568">
                  <c:v>1.0068416595458984E-3</c:v>
                </c:pt>
                <c:pt idx="35569">
                  <c:v>1.007080078125E-3</c:v>
                </c:pt>
                <c:pt idx="35570">
                  <c:v>1.007080078125E-3</c:v>
                </c:pt>
                <c:pt idx="35571">
                  <c:v>1.0068416595458984E-3</c:v>
                </c:pt>
                <c:pt idx="35572">
                  <c:v>1.007080078125E-3</c:v>
                </c:pt>
                <c:pt idx="35573">
                  <c:v>1.007080078125E-3</c:v>
                </c:pt>
                <c:pt idx="35574">
                  <c:v>1.0068416595458984E-3</c:v>
                </c:pt>
                <c:pt idx="35575">
                  <c:v>1.007080078125E-3</c:v>
                </c:pt>
                <c:pt idx="35576">
                  <c:v>1.0080337524414063E-3</c:v>
                </c:pt>
                <c:pt idx="35577">
                  <c:v>1.007080078125E-3</c:v>
                </c:pt>
                <c:pt idx="35578">
                  <c:v>1.0068416595458984E-3</c:v>
                </c:pt>
                <c:pt idx="35579">
                  <c:v>1.007080078125E-3</c:v>
                </c:pt>
                <c:pt idx="35580">
                  <c:v>1.007080078125E-3</c:v>
                </c:pt>
                <c:pt idx="35581">
                  <c:v>1.0068416595458984E-3</c:v>
                </c:pt>
                <c:pt idx="35582">
                  <c:v>1.007080078125E-3</c:v>
                </c:pt>
                <c:pt idx="35583">
                  <c:v>1.007080078125E-3</c:v>
                </c:pt>
                <c:pt idx="35584">
                  <c:v>1.0068416595458984E-3</c:v>
                </c:pt>
                <c:pt idx="35585">
                  <c:v>1.007080078125E-3</c:v>
                </c:pt>
                <c:pt idx="35586">
                  <c:v>1.007080078125E-3</c:v>
                </c:pt>
                <c:pt idx="35587">
                  <c:v>1.0068416595458984E-3</c:v>
                </c:pt>
                <c:pt idx="35588">
                  <c:v>1.007080078125E-3</c:v>
                </c:pt>
                <c:pt idx="35589">
                  <c:v>1.0080337524414063E-3</c:v>
                </c:pt>
                <c:pt idx="35590">
                  <c:v>1.0068416595458984E-3</c:v>
                </c:pt>
                <c:pt idx="35591">
                  <c:v>1.007080078125E-3</c:v>
                </c:pt>
                <c:pt idx="35592">
                  <c:v>1.007080078125E-3</c:v>
                </c:pt>
                <c:pt idx="35593">
                  <c:v>1.0068416595458984E-3</c:v>
                </c:pt>
                <c:pt idx="35594">
                  <c:v>1.007080078125E-3</c:v>
                </c:pt>
                <c:pt idx="35595">
                  <c:v>1.007080078125E-3</c:v>
                </c:pt>
                <c:pt idx="35596">
                  <c:v>1.0068416595458984E-3</c:v>
                </c:pt>
                <c:pt idx="35597">
                  <c:v>1.007080078125E-3</c:v>
                </c:pt>
                <c:pt idx="35598">
                  <c:v>1.007080078125E-3</c:v>
                </c:pt>
                <c:pt idx="35599">
                  <c:v>1.0068416595458984E-3</c:v>
                </c:pt>
                <c:pt idx="35600">
                  <c:v>1.007080078125E-3</c:v>
                </c:pt>
                <c:pt idx="35601">
                  <c:v>1.0080337524414063E-3</c:v>
                </c:pt>
                <c:pt idx="35602">
                  <c:v>1.007080078125E-3</c:v>
                </c:pt>
                <c:pt idx="35603">
                  <c:v>1.0068416595458984E-3</c:v>
                </c:pt>
                <c:pt idx="35604">
                  <c:v>1.007080078125E-3</c:v>
                </c:pt>
                <c:pt idx="35605">
                  <c:v>1.007080078125E-3</c:v>
                </c:pt>
                <c:pt idx="35606">
                  <c:v>1.0068416595458984E-3</c:v>
                </c:pt>
                <c:pt idx="35607">
                  <c:v>1.007080078125E-3</c:v>
                </c:pt>
                <c:pt idx="35608">
                  <c:v>1.007080078125E-3</c:v>
                </c:pt>
                <c:pt idx="35609">
                  <c:v>1.0068416595458984E-3</c:v>
                </c:pt>
                <c:pt idx="35610">
                  <c:v>1.007080078125E-3</c:v>
                </c:pt>
                <c:pt idx="35611">
                  <c:v>1.007080078125E-3</c:v>
                </c:pt>
                <c:pt idx="35612">
                  <c:v>1.0068416595458984E-3</c:v>
                </c:pt>
                <c:pt idx="35613">
                  <c:v>1.007080078125E-3</c:v>
                </c:pt>
                <c:pt idx="35614">
                  <c:v>1.0080337524414063E-3</c:v>
                </c:pt>
                <c:pt idx="35615">
                  <c:v>1.0068416595458984E-3</c:v>
                </c:pt>
                <c:pt idx="35616">
                  <c:v>1.007080078125E-3</c:v>
                </c:pt>
                <c:pt idx="35617">
                  <c:v>1.007080078125E-3</c:v>
                </c:pt>
                <c:pt idx="35618">
                  <c:v>1.0068416595458984E-3</c:v>
                </c:pt>
                <c:pt idx="35619">
                  <c:v>1.007080078125E-3</c:v>
                </c:pt>
                <c:pt idx="35620">
                  <c:v>1.007080078125E-3</c:v>
                </c:pt>
                <c:pt idx="35621">
                  <c:v>1.0068416595458984E-3</c:v>
                </c:pt>
                <c:pt idx="35622">
                  <c:v>1.007080078125E-3</c:v>
                </c:pt>
                <c:pt idx="35623">
                  <c:v>1.007080078125E-3</c:v>
                </c:pt>
                <c:pt idx="35624">
                  <c:v>1.0068416595458984E-3</c:v>
                </c:pt>
                <c:pt idx="35625">
                  <c:v>1.007080078125E-3</c:v>
                </c:pt>
                <c:pt idx="35626">
                  <c:v>1.0080337524414063E-3</c:v>
                </c:pt>
                <c:pt idx="35627">
                  <c:v>1.007080078125E-3</c:v>
                </c:pt>
                <c:pt idx="35628">
                  <c:v>1.0068416595458984E-3</c:v>
                </c:pt>
                <c:pt idx="35629">
                  <c:v>1.007080078125E-3</c:v>
                </c:pt>
                <c:pt idx="35630">
                  <c:v>1.007080078125E-3</c:v>
                </c:pt>
                <c:pt idx="35631">
                  <c:v>1.0068416595458984E-3</c:v>
                </c:pt>
                <c:pt idx="35632">
                  <c:v>1.007080078125E-3</c:v>
                </c:pt>
                <c:pt idx="35633">
                  <c:v>1.007080078125E-3</c:v>
                </c:pt>
                <c:pt idx="35634">
                  <c:v>1.0068416595458984E-3</c:v>
                </c:pt>
                <c:pt idx="35635">
                  <c:v>1.007080078125E-3</c:v>
                </c:pt>
                <c:pt idx="35636">
                  <c:v>1.007080078125E-3</c:v>
                </c:pt>
                <c:pt idx="35637">
                  <c:v>1.0068416595458984E-3</c:v>
                </c:pt>
                <c:pt idx="35638">
                  <c:v>1.007080078125E-3</c:v>
                </c:pt>
                <c:pt idx="35639">
                  <c:v>1.0080337524414063E-3</c:v>
                </c:pt>
                <c:pt idx="35640">
                  <c:v>1.0068416595458984E-3</c:v>
                </c:pt>
                <c:pt idx="35641">
                  <c:v>1.007080078125E-3</c:v>
                </c:pt>
                <c:pt idx="35642">
                  <c:v>1.007080078125E-3</c:v>
                </c:pt>
                <c:pt idx="35643">
                  <c:v>1.0068416595458984E-3</c:v>
                </c:pt>
                <c:pt idx="35644">
                  <c:v>1.007080078125E-3</c:v>
                </c:pt>
                <c:pt idx="35645">
                  <c:v>1.007080078125E-3</c:v>
                </c:pt>
                <c:pt idx="35646">
                  <c:v>1.0068416595458984E-3</c:v>
                </c:pt>
                <c:pt idx="35647">
                  <c:v>1.007080078125E-3</c:v>
                </c:pt>
                <c:pt idx="35648">
                  <c:v>1.007080078125E-3</c:v>
                </c:pt>
                <c:pt idx="35649">
                  <c:v>1.0068416595458984E-3</c:v>
                </c:pt>
                <c:pt idx="35650">
                  <c:v>1.007080078125E-3</c:v>
                </c:pt>
                <c:pt idx="35651">
                  <c:v>1.0080337524414063E-3</c:v>
                </c:pt>
                <c:pt idx="35652">
                  <c:v>1.007080078125E-3</c:v>
                </c:pt>
                <c:pt idx="35653">
                  <c:v>1.0068416595458984E-3</c:v>
                </c:pt>
                <c:pt idx="35654">
                  <c:v>1.007080078125E-3</c:v>
                </c:pt>
                <c:pt idx="35655">
                  <c:v>1.007080078125E-3</c:v>
                </c:pt>
                <c:pt idx="35656">
                  <c:v>1.0068416595458984E-3</c:v>
                </c:pt>
                <c:pt idx="35657">
                  <c:v>1.007080078125E-3</c:v>
                </c:pt>
                <c:pt idx="35658">
                  <c:v>1.007080078125E-3</c:v>
                </c:pt>
                <c:pt idx="35659">
                  <c:v>1.0068416595458984E-3</c:v>
                </c:pt>
                <c:pt idx="35660">
                  <c:v>1.007080078125E-3</c:v>
                </c:pt>
                <c:pt idx="35661">
                  <c:v>1.007080078125E-3</c:v>
                </c:pt>
                <c:pt idx="35662">
                  <c:v>1.0068416595458984E-3</c:v>
                </c:pt>
                <c:pt idx="35663">
                  <c:v>1.007080078125E-3</c:v>
                </c:pt>
                <c:pt idx="35664">
                  <c:v>1.0080337524414063E-3</c:v>
                </c:pt>
                <c:pt idx="35665">
                  <c:v>1.0068416595458984E-3</c:v>
                </c:pt>
                <c:pt idx="35666">
                  <c:v>1.007080078125E-3</c:v>
                </c:pt>
                <c:pt idx="35667">
                  <c:v>1.007080078125E-3</c:v>
                </c:pt>
                <c:pt idx="35668">
                  <c:v>1.0068416595458984E-3</c:v>
                </c:pt>
                <c:pt idx="35669">
                  <c:v>1.007080078125E-3</c:v>
                </c:pt>
                <c:pt idx="35670">
                  <c:v>1.007080078125E-3</c:v>
                </c:pt>
                <c:pt idx="35671">
                  <c:v>1.0068416595458984E-3</c:v>
                </c:pt>
                <c:pt idx="35672">
                  <c:v>1.007080078125E-3</c:v>
                </c:pt>
                <c:pt idx="35673">
                  <c:v>1.007080078125E-3</c:v>
                </c:pt>
                <c:pt idx="35674">
                  <c:v>1.0068416595458984E-3</c:v>
                </c:pt>
                <c:pt idx="35675">
                  <c:v>1.007080078125E-3</c:v>
                </c:pt>
                <c:pt idx="35676">
                  <c:v>1.0080337524414063E-3</c:v>
                </c:pt>
                <c:pt idx="35677">
                  <c:v>1.007080078125E-3</c:v>
                </c:pt>
                <c:pt idx="35678">
                  <c:v>1.0068416595458984E-3</c:v>
                </c:pt>
                <c:pt idx="35679">
                  <c:v>1.007080078125E-3</c:v>
                </c:pt>
                <c:pt idx="35680">
                  <c:v>1.007080078125E-3</c:v>
                </c:pt>
                <c:pt idx="35681">
                  <c:v>1.0068416595458984E-3</c:v>
                </c:pt>
                <c:pt idx="35682">
                  <c:v>1.007080078125E-3</c:v>
                </c:pt>
                <c:pt idx="35683">
                  <c:v>1.007080078125E-3</c:v>
                </c:pt>
                <c:pt idx="35684">
                  <c:v>1.0068416595458984E-3</c:v>
                </c:pt>
                <c:pt idx="35685">
                  <c:v>1.007080078125E-3</c:v>
                </c:pt>
                <c:pt idx="35686">
                  <c:v>1.007080078125E-3</c:v>
                </c:pt>
                <c:pt idx="35687">
                  <c:v>1.0068416595458984E-3</c:v>
                </c:pt>
                <c:pt idx="35688">
                  <c:v>1.007080078125E-3</c:v>
                </c:pt>
                <c:pt idx="35689">
                  <c:v>1.0080337524414063E-3</c:v>
                </c:pt>
                <c:pt idx="35690">
                  <c:v>1.0068416595458984E-3</c:v>
                </c:pt>
                <c:pt idx="35691">
                  <c:v>1.007080078125E-3</c:v>
                </c:pt>
                <c:pt idx="35692">
                  <c:v>1.007080078125E-3</c:v>
                </c:pt>
                <c:pt idx="35693">
                  <c:v>1.0068416595458984E-3</c:v>
                </c:pt>
                <c:pt idx="35694">
                  <c:v>1.007080078125E-3</c:v>
                </c:pt>
                <c:pt idx="35695">
                  <c:v>1.007080078125E-3</c:v>
                </c:pt>
                <c:pt idx="35696">
                  <c:v>1.0068416595458984E-3</c:v>
                </c:pt>
                <c:pt idx="35697">
                  <c:v>1.007080078125E-3</c:v>
                </c:pt>
                <c:pt idx="35698">
                  <c:v>1.007080078125E-3</c:v>
                </c:pt>
                <c:pt idx="35699">
                  <c:v>1.0068416595458984E-3</c:v>
                </c:pt>
                <c:pt idx="35700">
                  <c:v>1.007080078125E-3</c:v>
                </c:pt>
                <c:pt idx="35701">
                  <c:v>1.0080337524414063E-3</c:v>
                </c:pt>
                <c:pt idx="35702">
                  <c:v>1.007080078125E-3</c:v>
                </c:pt>
                <c:pt idx="35703">
                  <c:v>1.0068416595458984E-3</c:v>
                </c:pt>
                <c:pt idx="35704">
                  <c:v>1.007080078125E-3</c:v>
                </c:pt>
                <c:pt idx="35705">
                  <c:v>1.007080078125E-3</c:v>
                </c:pt>
                <c:pt idx="35706">
                  <c:v>1.0068416595458984E-3</c:v>
                </c:pt>
                <c:pt idx="35707">
                  <c:v>1.007080078125E-3</c:v>
                </c:pt>
                <c:pt idx="35708">
                  <c:v>1.007080078125E-3</c:v>
                </c:pt>
                <c:pt idx="35709">
                  <c:v>1.0068416595458984E-3</c:v>
                </c:pt>
                <c:pt idx="35710">
                  <c:v>1.007080078125E-3</c:v>
                </c:pt>
                <c:pt idx="35711">
                  <c:v>1.007080078125E-3</c:v>
                </c:pt>
                <c:pt idx="35712">
                  <c:v>1.0068416595458984E-3</c:v>
                </c:pt>
                <c:pt idx="35713">
                  <c:v>1.007080078125E-3</c:v>
                </c:pt>
                <c:pt idx="35714">
                  <c:v>1.0080337524414063E-3</c:v>
                </c:pt>
                <c:pt idx="35715">
                  <c:v>1.0068416595458984E-3</c:v>
                </c:pt>
                <c:pt idx="35716">
                  <c:v>1.007080078125E-3</c:v>
                </c:pt>
                <c:pt idx="35717">
                  <c:v>1.007080078125E-3</c:v>
                </c:pt>
                <c:pt idx="35718">
                  <c:v>1.0068416595458984E-3</c:v>
                </c:pt>
                <c:pt idx="35719">
                  <c:v>1.007080078125E-3</c:v>
                </c:pt>
                <c:pt idx="35720">
                  <c:v>1.007080078125E-3</c:v>
                </c:pt>
                <c:pt idx="35721">
                  <c:v>1.0068416595458984E-3</c:v>
                </c:pt>
                <c:pt idx="35722">
                  <c:v>1.007080078125E-3</c:v>
                </c:pt>
                <c:pt idx="35723">
                  <c:v>1.007080078125E-3</c:v>
                </c:pt>
                <c:pt idx="35724">
                  <c:v>1.0068416595458984E-3</c:v>
                </c:pt>
                <c:pt idx="35725">
                  <c:v>1.007080078125E-3</c:v>
                </c:pt>
                <c:pt idx="35726">
                  <c:v>1.0080337524414063E-3</c:v>
                </c:pt>
                <c:pt idx="35727">
                  <c:v>1.007080078125E-3</c:v>
                </c:pt>
                <c:pt idx="35728">
                  <c:v>1.0068416595458984E-3</c:v>
                </c:pt>
                <c:pt idx="35729">
                  <c:v>1.007080078125E-3</c:v>
                </c:pt>
                <c:pt idx="35730">
                  <c:v>1.007080078125E-3</c:v>
                </c:pt>
                <c:pt idx="35731">
                  <c:v>1.0068416595458984E-3</c:v>
                </c:pt>
                <c:pt idx="35732">
                  <c:v>1.007080078125E-3</c:v>
                </c:pt>
                <c:pt idx="35733">
                  <c:v>1.007080078125E-3</c:v>
                </c:pt>
                <c:pt idx="35734">
                  <c:v>1.0068416595458984E-3</c:v>
                </c:pt>
                <c:pt idx="35735">
                  <c:v>1.007080078125E-3</c:v>
                </c:pt>
                <c:pt idx="35736">
                  <c:v>1.007080078125E-3</c:v>
                </c:pt>
                <c:pt idx="35737">
                  <c:v>1.0068416595458984E-3</c:v>
                </c:pt>
                <c:pt idx="35738">
                  <c:v>1.007080078125E-3</c:v>
                </c:pt>
                <c:pt idx="35739">
                  <c:v>1.0080337524414063E-3</c:v>
                </c:pt>
                <c:pt idx="35740">
                  <c:v>1.0068416595458984E-3</c:v>
                </c:pt>
                <c:pt idx="35741">
                  <c:v>1.007080078125E-3</c:v>
                </c:pt>
                <c:pt idx="35742">
                  <c:v>1.007080078125E-3</c:v>
                </c:pt>
                <c:pt idx="35743">
                  <c:v>1.0068416595458984E-3</c:v>
                </c:pt>
                <c:pt idx="35744">
                  <c:v>1.007080078125E-3</c:v>
                </c:pt>
                <c:pt idx="35745">
                  <c:v>1.007080078125E-3</c:v>
                </c:pt>
                <c:pt idx="35746">
                  <c:v>1.0068416595458984E-3</c:v>
                </c:pt>
                <c:pt idx="35747">
                  <c:v>1.007080078125E-3</c:v>
                </c:pt>
                <c:pt idx="35748">
                  <c:v>1.007080078125E-3</c:v>
                </c:pt>
                <c:pt idx="35749">
                  <c:v>1.0068416595458984E-3</c:v>
                </c:pt>
                <c:pt idx="35750">
                  <c:v>1.007080078125E-3</c:v>
                </c:pt>
                <c:pt idx="35751">
                  <c:v>1.0080337524414063E-3</c:v>
                </c:pt>
                <c:pt idx="35752">
                  <c:v>1.007080078125E-3</c:v>
                </c:pt>
                <c:pt idx="35753">
                  <c:v>1.0068416595458984E-3</c:v>
                </c:pt>
                <c:pt idx="35754">
                  <c:v>1.007080078125E-3</c:v>
                </c:pt>
                <c:pt idx="35755">
                  <c:v>1.007080078125E-3</c:v>
                </c:pt>
                <c:pt idx="35756">
                  <c:v>1.0068416595458984E-3</c:v>
                </c:pt>
                <c:pt idx="35757">
                  <c:v>1.007080078125E-3</c:v>
                </c:pt>
                <c:pt idx="35758">
                  <c:v>1.007080078125E-3</c:v>
                </c:pt>
                <c:pt idx="35759">
                  <c:v>1.0068416595458984E-3</c:v>
                </c:pt>
                <c:pt idx="35760">
                  <c:v>1.007080078125E-3</c:v>
                </c:pt>
                <c:pt idx="35761">
                  <c:v>1.007080078125E-3</c:v>
                </c:pt>
                <c:pt idx="35762">
                  <c:v>1.0068416595458984E-3</c:v>
                </c:pt>
                <c:pt idx="35763">
                  <c:v>1.007080078125E-3</c:v>
                </c:pt>
                <c:pt idx="35764">
                  <c:v>1.0080337524414063E-3</c:v>
                </c:pt>
                <c:pt idx="35765">
                  <c:v>1.0068416595458984E-3</c:v>
                </c:pt>
                <c:pt idx="35766">
                  <c:v>1.007080078125E-3</c:v>
                </c:pt>
                <c:pt idx="35767">
                  <c:v>1.007080078125E-3</c:v>
                </c:pt>
                <c:pt idx="35768">
                  <c:v>1.0068416595458984E-3</c:v>
                </c:pt>
                <c:pt idx="35769">
                  <c:v>1.007080078125E-3</c:v>
                </c:pt>
                <c:pt idx="35770">
                  <c:v>1.007080078125E-3</c:v>
                </c:pt>
                <c:pt idx="35771">
                  <c:v>1.0068416595458984E-3</c:v>
                </c:pt>
                <c:pt idx="35772">
                  <c:v>1.007080078125E-3</c:v>
                </c:pt>
                <c:pt idx="35773">
                  <c:v>1.007080078125E-3</c:v>
                </c:pt>
                <c:pt idx="35774">
                  <c:v>1.0068416595458984E-3</c:v>
                </c:pt>
                <c:pt idx="35775">
                  <c:v>1.007080078125E-3</c:v>
                </c:pt>
                <c:pt idx="35776">
                  <c:v>1.0080337524414063E-3</c:v>
                </c:pt>
                <c:pt idx="35777">
                  <c:v>1.007080078125E-3</c:v>
                </c:pt>
                <c:pt idx="35778">
                  <c:v>1.0068416595458984E-3</c:v>
                </c:pt>
                <c:pt idx="35779">
                  <c:v>1.007080078125E-3</c:v>
                </c:pt>
                <c:pt idx="35780">
                  <c:v>1.007080078125E-3</c:v>
                </c:pt>
                <c:pt idx="35781">
                  <c:v>1.0068416595458984E-3</c:v>
                </c:pt>
                <c:pt idx="35782">
                  <c:v>1.007080078125E-3</c:v>
                </c:pt>
                <c:pt idx="35783">
                  <c:v>1.007080078125E-3</c:v>
                </c:pt>
                <c:pt idx="35784">
                  <c:v>1.0068416595458984E-3</c:v>
                </c:pt>
                <c:pt idx="35785">
                  <c:v>1.007080078125E-3</c:v>
                </c:pt>
                <c:pt idx="35786">
                  <c:v>1.007080078125E-3</c:v>
                </c:pt>
                <c:pt idx="35787">
                  <c:v>1.0068416595458984E-3</c:v>
                </c:pt>
                <c:pt idx="35788">
                  <c:v>1.0080337524414063E-3</c:v>
                </c:pt>
                <c:pt idx="35789">
                  <c:v>1.007080078125E-3</c:v>
                </c:pt>
                <c:pt idx="35790">
                  <c:v>1.0068416595458984E-3</c:v>
                </c:pt>
                <c:pt idx="35791">
                  <c:v>1.007080078125E-3</c:v>
                </c:pt>
                <c:pt idx="35792">
                  <c:v>1.007080078125E-3</c:v>
                </c:pt>
                <c:pt idx="35793">
                  <c:v>1.0068416595458984E-3</c:v>
                </c:pt>
                <c:pt idx="35794">
                  <c:v>1.007080078125E-3</c:v>
                </c:pt>
                <c:pt idx="35795">
                  <c:v>1.007080078125E-3</c:v>
                </c:pt>
                <c:pt idx="35796">
                  <c:v>1.0068416595458984E-3</c:v>
                </c:pt>
                <c:pt idx="35797">
                  <c:v>1.007080078125E-3</c:v>
                </c:pt>
                <c:pt idx="35798">
                  <c:v>1.007080078125E-3</c:v>
                </c:pt>
                <c:pt idx="35799">
                  <c:v>1.0068416595458984E-3</c:v>
                </c:pt>
                <c:pt idx="35800">
                  <c:v>1.007080078125E-3</c:v>
                </c:pt>
                <c:pt idx="35801">
                  <c:v>1.0080337524414063E-3</c:v>
                </c:pt>
                <c:pt idx="35802">
                  <c:v>1.007080078125E-3</c:v>
                </c:pt>
                <c:pt idx="35803">
                  <c:v>1.0068416595458984E-3</c:v>
                </c:pt>
                <c:pt idx="35804">
                  <c:v>1.007080078125E-3</c:v>
                </c:pt>
                <c:pt idx="35805">
                  <c:v>1.007080078125E-3</c:v>
                </c:pt>
                <c:pt idx="35806">
                  <c:v>1.0068416595458984E-3</c:v>
                </c:pt>
                <c:pt idx="35807">
                  <c:v>1.007080078125E-3</c:v>
                </c:pt>
                <c:pt idx="35808">
                  <c:v>1.007080078125E-3</c:v>
                </c:pt>
                <c:pt idx="35809">
                  <c:v>1.0068416595458984E-3</c:v>
                </c:pt>
                <c:pt idx="35810">
                  <c:v>1.007080078125E-3</c:v>
                </c:pt>
                <c:pt idx="35811">
                  <c:v>1.007080078125E-3</c:v>
                </c:pt>
                <c:pt idx="35812">
                  <c:v>1.0068416595458984E-3</c:v>
                </c:pt>
                <c:pt idx="35813">
                  <c:v>1.0080337524414063E-3</c:v>
                </c:pt>
                <c:pt idx="35814">
                  <c:v>1.007080078125E-3</c:v>
                </c:pt>
                <c:pt idx="35815">
                  <c:v>1.0068416595458984E-3</c:v>
                </c:pt>
                <c:pt idx="35816">
                  <c:v>1.007080078125E-3</c:v>
                </c:pt>
                <c:pt idx="35817">
                  <c:v>1.007080078125E-3</c:v>
                </c:pt>
                <c:pt idx="35818">
                  <c:v>1.0068416595458984E-3</c:v>
                </c:pt>
                <c:pt idx="35819">
                  <c:v>1.007080078125E-3</c:v>
                </c:pt>
                <c:pt idx="35820">
                  <c:v>1.007080078125E-3</c:v>
                </c:pt>
                <c:pt idx="35821">
                  <c:v>7.0500373840332031E-3</c:v>
                </c:pt>
                <c:pt idx="35822">
                  <c:v>1.0068416595458984E-3</c:v>
                </c:pt>
                <c:pt idx="35823">
                  <c:v>1.007080078125E-3</c:v>
                </c:pt>
                <c:pt idx="35824">
                  <c:v>1.007080078125E-3</c:v>
                </c:pt>
                <c:pt idx="35825">
                  <c:v>1.0068416595458984E-3</c:v>
                </c:pt>
                <c:pt idx="35826">
                  <c:v>1.007080078125E-3</c:v>
                </c:pt>
                <c:pt idx="35827">
                  <c:v>1.007080078125E-3</c:v>
                </c:pt>
                <c:pt idx="35828">
                  <c:v>1.0068416595458984E-3</c:v>
                </c:pt>
                <c:pt idx="35829">
                  <c:v>1.007080078125E-3</c:v>
                </c:pt>
                <c:pt idx="35830">
                  <c:v>1.007080078125E-3</c:v>
                </c:pt>
                <c:pt idx="35831">
                  <c:v>1.0068416595458984E-3</c:v>
                </c:pt>
                <c:pt idx="35832">
                  <c:v>1.0080337524414063E-3</c:v>
                </c:pt>
                <c:pt idx="35833">
                  <c:v>1.007080078125E-3</c:v>
                </c:pt>
                <c:pt idx="35834">
                  <c:v>1.0068416595458984E-3</c:v>
                </c:pt>
                <c:pt idx="35835">
                  <c:v>1.007080078125E-3</c:v>
                </c:pt>
                <c:pt idx="35836">
                  <c:v>1.007080078125E-3</c:v>
                </c:pt>
                <c:pt idx="35837">
                  <c:v>1.0068416595458984E-3</c:v>
                </c:pt>
                <c:pt idx="35838">
                  <c:v>1.007080078125E-3</c:v>
                </c:pt>
                <c:pt idx="35839">
                  <c:v>1.007080078125E-3</c:v>
                </c:pt>
                <c:pt idx="35840">
                  <c:v>1.0068416595458984E-3</c:v>
                </c:pt>
                <c:pt idx="35841">
                  <c:v>1.007080078125E-3</c:v>
                </c:pt>
                <c:pt idx="35842">
                  <c:v>1.007080078125E-3</c:v>
                </c:pt>
                <c:pt idx="35843">
                  <c:v>1.0068416595458984E-3</c:v>
                </c:pt>
                <c:pt idx="35844">
                  <c:v>1.007080078125E-3</c:v>
                </c:pt>
                <c:pt idx="35845">
                  <c:v>1.0080337524414063E-3</c:v>
                </c:pt>
                <c:pt idx="35846">
                  <c:v>1.007080078125E-3</c:v>
                </c:pt>
                <c:pt idx="35847">
                  <c:v>1.0068416595458984E-3</c:v>
                </c:pt>
                <c:pt idx="35848">
                  <c:v>1.007080078125E-3</c:v>
                </c:pt>
                <c:pt idx="35849">
                  <c:v>1.007080078125E-3</c:v>
                </c:pt>
                <c:pt idx="35850">
                  <c:v>1.0068416595458984E-3</c:v>
                </c:pt>
                <c:pt idx="35851">
                  <c:v>1.007080078125E-3</c:v>
                </c:pt>
                <c:pt idx="35852">
                  <c:v>1.007080078125E-3</c:v>
                </c:pt>
                <c:pt idx="35853">
                  <c:v>1.0068416595458984E-3</c:v>
                </c:pt>
                <c:pt idx="35854">
                  <c:v>1.007080078125E-3</c:v>
                </c:pt>
                <c:pt idx="35855">
                  <c:v>1.007080078125E-3</c:v>
                </c:pt>
                <c:pt idx="35856">
                  <c:v>1.0068416595458984E-3</c:v>
                </c:pt>
                <c:pt idx="35857">
                  <c:v>1.0080337524414063E-3</c:v>
                </c:pt>
                <c:pt idx="35858">
                  <c:v>1.007080078125E-3</c:v>
                </c:pt>
                <c:pt idx="35859">
                  <c:v>1.0068416595458984E-3</c:v>
                </c:pt>
                <c:pt idx="35860">
                  <c:v>1.007080078125E-3</c:v>
                </c:pt>
                <c:pt idx="35861">
                  <c:v>1.007080078125E-3</c:v>
                </c:pt>
                <c:pt idx="35862">
                  <c:v>1.0068416595458984E-3</c:v>
                </c:pt>
                <c:pt idx="35863">
                  <c:v>1.007080078125E-3</c:v>
                </c:pt>
                <c:pt idx="35864">
                  <c:v>2.1148920059204102E-2</c:v>
                </c:pt>
                <c:pt idx="35865">
                  <c:v>1.007080078125E-3</c:v>
                </c:pt>
                <c:pt idx="35866">
                  <c:v>1.007080078125E-3</c:v>
                </c:pt>
                <c:pt idx="35867">
                  <c:v>1.0068416595458984E-3</c:v>
                </c:pt>
                <c:pt idx="35868">
                  <c:v>1.007080078125E-3</c:v>
                </c:pt>
                <c:pt idx="35869">
                  <c:v>1.007080078125E-3</c:v>
                </c:pt>
                <c:pt idx="35870">
                  <c:v>1.0068416595458984E-3</c:v>
                </c:pt>
                <c:pt idx="35871">
                  <c:v>1.007080078125E-3</c:v>
                </c:pt>
                <c:pt idx="35872">
                  <c:v>1.007080078125E-3</c:v>
                </c:pt>
                <c:pt idx="35873">
                  <c:v>1.0068416595458984E-3</c:v>
                </c:pt>
                <c:pt idx="35874">
                  <c:v>1.007080078125E-3</c:v>
                </c:pt>
                <c:pt idx="35875">
                  <c:v>1.0080337524414063E-3</c:v>
                </c:pt>
                <c:pt idx="35876">
                  <c:v>1.007080078125E-3</c:v>
                </c:pt>
                <c:pt idx="35877">
                  <c:v>1.0068416595458984E-3</c:v>
                </c:pt>
                <c:pt idx="35878">
                  <c:v>1.007080078125E-3</c:v>
                </c:pt>
                <c:pt idx="35879">
                  <c:v>1.007080078125E-3</c:v>
                </c:pt>
                <c:pt idx="35880">
                  <c:v>1.0068416595458984E-3</c:v>
                </c:pt>
                <c:pt idx="35881">
                  <c:v>1.007080078125E-3</c:v>
                </c:pt>
                <c:pt idx="35882">
                  <c:v>1.007080078125E-3</c:v>
                </c:pt>
                <c:pt idx="35883">
                  <c:v>1.8127918243408203E-2</c:v>
                </c:pt>
                <c:pt idx="35884">
                  <c:v>1.007080078125E-3</c:v>
                </c:pt>
                <c:pt idx="35885">
                  <c:v>1.0068416595458984E-3</c:v>
                </c:pt>
                <c:pt idx="35886">
                  <c:v>1.007080078125E-3</c:v>
                </c:pt>
                <c:pt idx="35887">
                  <c:v>1.007080078125E-3</c:v>
                </c:pt>
                <c:pt idx="35888">
                  <c:v>1.0068416595458984E-3</c:v>
                </c:pt>
                <c:pt idx="35889">
                  <c:v>1.007080078125E-3</c:v>
                </c:pt>
                <c:pt idx="35890">
                  <c:v>1.007080078125E-3</c:v>
                </c:pt>
                <c:pt idx="35891">
                  <c:v>1.0068416595458984E-3</c:v>
                </c:pt>
                <c:pt idx="35892">
                  <c:v>1.007080078125E-3</c:v>
                </c:pt>
                <c:pt idx="35893">
                  <c:v>1.007080078125E-3</c:v>
                </c:pt>
                <c:pt idx="35894">
                  <c:v>1.0068416595458984E-3</c:v>
                </c:pt>
                <c:pt idx="35895">
                  <c:v>1.0080337524414063E-3</c:v>
                </c:pt>
                <c:pt idx="35896">
                  <c:v>1.007080078125E-3</c:v>
                </c:pt>
                <c:pt idx="35897">
                  <c:v>1.0068416595458984E-3</c:v>
                </c:pt>
                <c:pt idx="35898">
                  <c:v>1.007080078125E-3</c:v>
                </c:pt>
                <c:pt idx="35899">
                  <c:v>1.007080078125E-3</c:v>
                </c:pt>
                <c:pt idx="35900">
                  <c:v>1.0068416595458984E-3</c:v>
                </c:pt>
                <c:pt idx="35901">
                  <c:v>1.007080078125E-3</c:v>
                </c:pt>
                <c:pt idx="35902">
                  <c:v>1.007080078125E-3</c:v>
                </c:pt>
                <c:pt idx="35903">
                  <c:v>1.0068416595458984E-3</c:v>
                </c:pt>
                <c:pt idx="35904">
                  <c:v>1.007080078125E-3</c:v>
                </c:pt>
                <c:pt idx="35905">
                  <c:v>1.007080078125E-3</c:v>
                </c:pt>
                <c:pt idx="35906">
                  <c:v>1.0068416595458984E-3</c:v>
                </c:pt>
                <c:pt idx="35907">
                  <c:v>1.007080078125E-3</c:v>
                </c:pt>
                <c:pt idx="35908">
                  <c:v>1.0080337524414063E-3</c:v>
                </c:pt>
                <c:pt idx="35909">
                  <c:v>1.007080078125E-3</c:v>
                </c:pt>
                <c:pt idx="35910">
                  <c:v>1.0068416595458984E-3</c:v>
                </c:pt>
                <c:pt idx="35911">
                  <c:v>1.007080078125E-3</c:v>
                </c:pt>
                <c:pt idx="35912">
                  <c:v>1.007080078125E-3</c:v>
                </c:pt>
                <c:pt idx="35913">
                  <c:v>1.0068416595458984E-3</c:v>
                </c:pt>
                <c:pt idx="35914">
                  <c:v>1.007080078125E-3</c:v>
                </c:pt>
                <c:pt idx="35915">
                  <c:v>1.007080078125E-3</c:v>
                </c:pt>
                <c:pt idx="35916">
                  <c:v>1.0068416595458984E-3</c:v>
                </c:pt>
                <c:pt idx="35917">
                  <c:v>1.007080078125E-3</c:v>
                </c:pt>
                <c:pt idx="35918">
                  <c:v>1.007080078125E-3</c:v>
                </c:pt>
                <c:pt idx="35919">
                  <c:v>1.0068416595458984E-3</c:v>
                </c:pt>
                <c:pt idx="35920">
                  <c:v>1.0080337524414063E-3</c:v>
                </c:pt>
                <c:pt idx="35921">
                  <c:v>1.007080078125E-3</c:v>
                </c:pt>
                <c:pt idx="35922">
                  <c:v>1.0068416595458984E-3</c:v>
                </c:pt>
                <c:pt idx="35923">
                  <c:v>1.007080078125E-3</c:v>
                </c:pt>
                <c:pt idx="35924">
                  <c:v>7.0490837097167969E-3</c:v>
                </c:pt>
                <c:pt idx="35925">
                  <c:v>1.0068416595458984E-3</c:v>
                </c:pt>
                <c:pt idx="35926">
                  <c:v>1.007080078125E-3</c:v>
                </c:pt>
                <c:pt idx="35927">
                  <c:v>1.0080337524414063E-3</c:v>
                </c:pt>
                <c:pt idx="35928">
                  <c:v>1.007080078125E-3</c:v>
                </c:pt>
                <c:pt idx="35929">
                  <c:v>1.0068416595458984E-3</c:v>
                </c:pt>
                <c:pt idx="35930">
                  <c:v>1.007080078125E-3</c:v>
                </c:pt>
                <c:pt idx="35931">
                  <c:v>1.007080078125E-3</c:v>
                </c:pt>
                <c:pt idx="35932">
                  <c:v>1.0068416595458984E-3</c:v>
                </c:pt>
                <c:pt idx="35933">
                  <c:v>1.007080078125E-3</c:v>
                </c:pt>
                <c:pt idx="35934">
                  <c:v>1.007080078125E-3</c:v>
                </c:pt>
                <c:pt idx="35935">
                  <c:v>1.0068416595458984E-3</c:v>
                </c:pt>
                <c:pt idx="35936">
                  <c:v>1.007080078125E-3</c:v>
                </c:pt>
                <c:pt idx="35937">
                  <c:v>1.007080078125E-3</c:v>
                </c:pt>
                <c:pt idx="35938">
                  <c:v>1.0068416595458984E-3</c:v>
                </c:pt>
                <c:pt idx="35939">
                  <c:v>1.0080337524414063E-3</c:v>
                </c:pt>
                <c:pt idx="35940">
                  <c:v>1.007080078125E-3</c:v>
                </c:pt>
                <c:pt idx="35941">
                  <c:v>1.0068416595458984E-3</c:v>
                </c:pt>
                <c:pt idx="35942">
                  <c:v>1.007080078125E-3</c:v>
                </c:pt>
                <c:pt idx="35943">
                  <c:v>1.007080078125E-3</c:v>
                </c:pt>
                <c:pt idx="35944">
                  <c:v>1.0068416595458984E-3</c:v>
                </c:pt>
                <c:pt idx="35945">
                  <c:v>1.007080078125E-3</c:v>
                </c:pt>
                <c:pt idx="35946">
                  <c:v>1.007080078125E-3</c:v>
                </c:pt>
                <c:pt idx="35947">
                  <c:v>1.0068416595458984E-3</c:v>
                </c:pt>
                <c:pt idx="35948">
                  <c:v>1.007080078125E-3</c:v>
                </c:pt>
                <c:pt idx="35949">
                  <c:v>1.007080078125E-3</c:v>
                </c:pt>
                <c:pt idx="35950">
                  <c:v>1.0068416595458984E-3</c:v>
                </c:pt>
                <c:pt idx="35951">
                  <c:v>1.007080078125E-3</c:v>
                </c:pt>
                <c:pt idx="35952">
                  <c:v>1.0080337524414063E-3</c:v>
                </c:pt>
                <c:pt idx="35953">
                  <c:v>1.007080078125E-3</c:v>
                </c:pt>
                <c:pt idx="35954">
                  <c:v>1.0068416595458984E-3</c:v>
                </c:pt>
                <c:pt idx="35955">
                  <c:v>1.007080078125E-3</c:v>
                </c:pt>
                <c:pt idx="35956">
                  <c:v>1.007080078125E-3</c:v>
                </c:pt>
                <c:pt idx="35957">
                  <c:v>1.0068416595458984E-3</c:v>
                </c:pt>
                <c:pt idx="35958">
                  <c:v>1.007080078125E-3</c:v>
                </c:pt>
                <c:pt idx="35959">
                  <c:v>1.007080078125E-3</c:v>
                </c:pt>
                <c:pt idx="35960">
                  <c:v>1.0068416595458984E-3</c:v>
                </c:pt>
                <c:pt idx="35961">
                  <c:v>1.007080078125E-3</c:v>
                </c:pt>
                <c:pt idx="35962">
                  <c:v>1.0068416595458984E-3</c:v>
                </c:pt>
                <c:pt idx="35963">
                  <c:v>1.007080078125E-3</c:v>
                </c:pt>
                <c:pt idx="35964">
                  <c:v>1.0080337524414063E-3</c:v>
                </c:pt>
                <c:pt idx="35965">
                  <c:v>1.007080078125E-3</c:v>
                </c:pt>
                <c:pt idx="35966">
                  <c:v>1.0068416595458984E-3</c:v>
                </c:pt>
                <c:pt idx="35967">
                  <c:v>1.007080078125E-3</c:v>
                </c:pt>
                <c:pt idx="35968">
                  <c:v>1.007080078125E-3</c:v>
                </c:pt>
                <c:pt idx="35969">
                  <c:v>1.0068416595458984E-3</c:v>
                </c:pt>
                <c:pt idx="35970">
                  <c:v>1.007080078125E-3</c:v>
                </c:pt>
                <c:pt idx="35971">
                  <c:v>1.007080078125E-3</c:v>
                </c:pt>
                <c:pt idx="35972">
                  <c:v>1.0068416595458984E-3</c:v>
                </c:pt>
                <c:pt idx="35973">
                  <c:v>1.007080078125E-3</c:v>
                </c:pt>
                <c:pt idx="35974">
                  <c:v>1.007080078125E-3</c:v>
                </c:pt>
                <c:pt idx="35975">
                  <c:v>1.0068416595458984E-3</c:v>
                </c:pt>
                <c:pt idx="35976">
                  <c:v>1.007080078125E-3</c:v>
                </c:pt>
                <c:pt idx="35977">
                  <c:v>1.0080337524414063E-3</c:v>
                </c:pt>
                <c:pt idx="35978">
                  <c:v>1.007080078125E-3</c:v>
                </c:pt>
                <c:pt idx="35979">
                  <c:v>1.0068416595458984E-3</c:v>
                </c:pt>
                <c:pt idx="35980">
                  <c:v>1.007080078125E-3</c:v>
                </c:pt>
                <c:pt idx="35981">
                  <c:v>1.007080078125E-3</c:v>
                </c:pt>
                <c:pt idx="35982">
                  <c:v>1.0068416595458984E-3</c:v>
                </c:pt>
                <c:pt idx="35983">
                  <c:v>1.007080078125E-3</c:v>
                </c:pt>
                <c:pt idx="35984">
                  <c:v>1.0068416595458984E-3</c:v>
                </c:pt>
                <c:pt idx="35985">
                  <c:v>1.007080078125E-3</c:v>
                </c:pt>
                <c:pt idx="35986">
                  <c:v>1.007080078125E-3</c:v>
                </c:pt>
                <c:pt idx="35987">
                  <c:v>1.0068416595458984E-3</c:v>
                </c:pt>
                <c:pt idx="35988">
                  <c:v>1.007080078125E-3</c:v>
                </c:pt>
                <c:pt idx="35989">
                  <c:v>1.0080337524414063E-3</c:v>
                </c:pt>
                <c:pt idx="35990">
                  <c:v>1.007080078125E-3</c:v>
                </c:pt>
                <c:pt idx="35991">
                  <c:v>1.0068416595458984E-3</c:v>
                </c:pt>
                <c:pt idx="35992">
                  <c:v>1.007080078125E-3</c:v>
                </c:pt>
                <c:pt idx="35993">
                  <c:v>1.007080078125E-3</c:v>
                </c:pt>
                <c:pt idx="35994">
                  <c:v>1.0068416595458984E-3</c:v>
                </c:pt>
                <c:pt idx="35995">
                  <c:v>1.007080078125E-3</c:v>
                </c:pt>
                <c:pt idx="35996">
                  <c:v>1.007080078125E-3</c:v>
                </c:pt>
                <c:pt idx="35997">
                  <c:v>1.0068416595458984E-3</c:v>
                </c:pt>
                <c:pt idx="35998">
                  <c:v>1.007080078125E-3</c:v>
                </c:pt>
                <c:pt idx="35999">
                  <c:v>1.007080078125E-3</c:v>
                </c:pt>
                <c:pt idx="36000">
                  <c:v>1.0068416595458984E-3</c:v>
                </c:pt>
                <c:pt idx="36001">
                  <c:v>1.007080078125E-3</c:v>
                </c:pt>
                <c:pt idx="36002">
                  <c:v>1.0080337524414063E-3</c:v>
                </c:pt>
                <c:pt idx="36003">
                  <c:v>1.007080078125E-3</c:v>
                </c:pt>
                <c:pt idx="36004">
                  <c:v>1.0068416595458984E-3</c:v>
                </c:pt>
                <c:pt idx="36005">
                  <c:v>1.007080078125E-3</c:v>
                </c:pt>
                <c:pt idx="36006">
                  <c:v>1.0068416595458984E-3</c:v>
                </c:pt>
                <c:pt idx="36007">
                  <c:v>1.007080078125E-3</c:v>
                </c:pt>
                <c:pt idx="36008">
                  <c:v>1.007080078125E-3</c:v>
                </c:pt>
                <c:pt idx="36009">
                  <c:v>1.0068416595458984E-3</c:v>
                </c:pt>
                <c:pt idx="36010">
                  <c:v>1.007080078125E-3</c:v>
                </c:pt>
                <c:pt idx="36011">
                  <c:v>1.007080078125E-3</c:v>
                </c:pt>
                <c:pt idx="36012">
                  <c:v>1.0068416595458984E-3</c:v>
                </c:pt>
                <c:pt idx="36013">
                  <c:v>1.007080078125E-3</c:v>
                </c:pt>
                <c:pt idx="36014">
                  <c:v>1.0080337524414063E-3</c:v>
                </c:pt>
                <c:pt idx="36015">
                  <c:v>1.007080078125E-3</c:v>
                </c:pt>
                <c:pt idx="36016">
                  <c:v>1.0068416595458984E-3</c:v>
                </c:pt>
                <c:pt idx="36017">
                  <c:v>1.007080078125E-3</c:v>
                </c:pt>
                <c:pt idx="36018">
                  <c:v>1.007080078125E-3</c:v>
                </c:pt>
                <c:pt idx="36019">
                  <c:v>1.0068416595458984E-3</c:v>
                </c:pt>
                <c:pt idx="36020">
                  <c:v>1.007080078125E-3</c:v>
                </c:pt>
                <c:pt idx="36021">
                  <c:v>1.007080078125E-3</c:v>
                </c:pt>
                <c:pt idx="36022">
                  <c:v>1.0068416595458984E-3</c:v>
                </c:pt>
                <c:pt idx="36023">
                  <c:v>1.007080078125E-3</c:v>
                </c:pt>
                <c:pt idx="36024">
                  <c:v>1.007080078125E-3</c:v>
                </c:pt>
                <c:pt idx="36025">
                  <c:v>1.0068416595458984E-3</c:v>
                </c:pt>
                <c:pt idx="36026">
                  <c:v>1.007080078125E-3</c:v>
                </c:pt>
                <c:pt idx="36027">
                  <c:v>1.0080337524414063E-3</c:v>
                </c:pt>
                <c:pt idx="36028">
                  <c:v>1.0068416595458984E-3</c:v>
                </c:pt>
                <c:pt idx="36029">
                  <c:v>1.007080078125E-3</c:v>
                </c:pt>
                <c:pt idx="36030">
                  <c:v>1.007080078125E-3</c:v>
                </c:pt>
                <c:pt idx="36031">
                  <c:v>1.0068416595458984E-3</c:v>
                </c:pt>
                <c:pt idx="36032">
                  <c:v>1.007080078125E-3</c:v>
                </c:pt>
                <c:pt idx="36033">
                  <c:v>1.007080078125E-3</c:v>
                </c:pt>
                <c:pt idx="36034">
                  <c:v>1.0068416595458984E-3</c:v>
                </c:pt>
                <c:pt idx="36035">
                  <c:v>1.007080078125E-3</c:v>
                </c:pt>
                <c:pt idx="36036">
                  <c:v>1.007080078125E-3</c:v>
                </c:pt>
                <c:pt idx="36037">
                  <c:v>1.0068416595458984E-3</c:v>
                </c:pt>
                <c:pt idx="36038">
                  <c:v>1.007080078125E-3</c:v>
                </c:pt>
                <c:pt idx="36039">
                  <c:v>1.0080337524414063E-3</c:v>
                </c:pt>
                <c:pt idx="36040">
                  <c:v>1.007080078125E-3</c:v>
                </c:pt>
                <c:pt idx="36041">
                  <c:v>1.0068416595458984E-3</c:v>
                </c:pt>
                <c:pt idx="36042">
                  <c:v>1.007080078125E-3</c:v>
                </c:pt>
                <c:pt idx="36043">
                  <c:v>1.007080078125E-3</c:v>
                </c:pt>
                <c:pt idx="36044">
                  <c:v>1.0068416595458984E-3</c:v>
                </c:pt>
                <c:pt idx="36045">
                  <c:v>1.007080078125E-3</c:v>
                </c:pt>
                <c:pt idx="36046">
                  <c:v>1.007080078125E-3</c:v>
                </c:pt>
                <c:pt idx="36047">
                  <c:v>1.0068416595458984E-3</c:v>
                </c:pt>
                <c:pt idx="36048">
                  <c:v>1.007080078125E-3</c:v>
                </c:pt>
                <c:pt idx="36049">
                  <c:v>1.007080078125E-3</c:v>
                </c:pt>
                <c:pt idx="36050">
                  <c:v>1.0068416595458984E-3</c:v>
                </c:pt>
                <c:pt idx="36051">
                  <c:v>1.007080078125E-3</c:v>
                </c:pt>
                <c:pt idx="36052">
                  <c:v>1.0080337524414063E-3</c:v>
                </c:pt>
                <c:pt idx="36053">
                  <c:v>1.0068416595458984E-3</c:v>
                </c:pt>
                <c:pt idx="36054">
                  <c:v>1.007080078125E-3</c:v>
                </c:pt>
                <c:pt idx="36055">
                  <c:v>1.007080078125E-3</c:v>
                </c:pt>
                <c:pt idx="36056">
                  <c:v>1.0068416595458984E-3</c:v>
                </c:pt>
                <c:pt idx="36057">
                  <c:v>1.007080078125E-3</c:v>
                </c:pt>
                <c:pt idx="36058">
                  <c:v>1.007080078125E-3</c:v>
                </c:pt>
                <c:pt idx="36059">
                  <c:v>1.0068416595458984E-3</c:v>
                </c:pt>
                <c:pt idx="36060">
                  <c:v>1.007080078125E-3</c:v>
                </c:pt>
                <c:pt idx="36061">
                  <c:v>1.007080078125E-3</c:v>
                </c:pt>
                <c:pt idx="36062">
                  <c:v>1.0068416595458984E-3</c:v>
                </c:pt>
                <c:pt idx="36063">
                  <c:v>1.007080078125E-3</c:v>
                </c:pt>
                <c:pt idx="36064">
                  <c:v>1.0080337524414063E-3</c:v>
                </c:pt>
                <c:pt idx="36065">
                  <c:v>1.007080078125E-3</c:v>
                </c:pt>
                <c:pt idx="36066">
                  <c:v>1.0068416595458984E-3</c:v>
                </c:pt>
                <c:pt idx="36067">
                  <c:v>1.007080078125E-3</c:v>
                </c:pt>
                <c:pt idx="36068">
                  <c:v>1.007080078125E-3</c:v>
                </c:pt>
                <c:pt idx="36069">
                  <c:v>1.0068416595458984E-3</c:v>
                </c:pt>
                <c:pt idx="36070">
                  <c:v>1.007080078125E-3</c:v>
                </c:pt>
                <c:pt idx="36071">
                  <c:v>1.007080078125E-3</c:v>
                </c:pt>
                <c:pt idx="36072">
                  <c:v>1.0068416595458984E-3</c:v>
                </c:pt>
                <c:pt idx="36073">
                  <c:v>1.007080078125E-3</c:v>
                </c:pt>
                <c:pt idx="36074">
                  <c:v>1.007080078125E-3</c:v>
                </c:pt>
                <c:pt idx="36075">
                  <c:v>1.0068416595458984E-3</c:v>
                </c:pt>
                <c:pt idx="36076">
                  <c:v>1.007080078125E-3</c:v>
                </c:pt>
                <c:pt idx="36077">
                  <c:v>1.0080337524414063E-3</c:v>
                </c:pt>
                <c:pt idx="36078">
                  <c:v>1.0068416595458984E-3</c:v>
                </c:pt>
                <c:pt idx="36079">
                  <c:v>1.007080078125E-3</c:v>
                </c:pt>
                <c:pt idx="36080">
                  <c:v>1.007080078125E-3</c:v>
                </c:pt>
                <c:pt idx="36081">
                  <c:v>1.0068416595458984E-3</c:v>
                </c:pt>
                <c:pt idx="36082">
                  <c:v>1.007080078125E-3</c:v>
                </c:pt>
                <c:pt idx="36083">
                  <c:v>1.007080078125E-3</c:v>
                </c:pt>
                <c:pt idx="36084">
                  <c:v>1.0068416595458984E-3</c:v>
                </c:pt>
                <c:pt idx="36085">
                  <c:v>1.007080078125E-3</c:v>
                </c:pt>
                <c:pt idx="36086">
                  <c:v>1.007080078125E-3</c:v>
                </c:pt>
                <c:pt idx="36087">
                  <c:v>1.0068416595458984E-3</c:v>
                </c:pt>
                <c:pt idx="36088">
                  <c:v>1.007080078125E-3</c:v>
                </c:pt>
                <c:pt idx="36089">
                  <c:v>1.0080337524414063E-3</c:v>
                </c:pt>
                <c:pt idx="36090">
                  <c:v>1.007080078125E-3</c:v>
                </c:pt>
                <c:pt idx="36091">
                  <c:v>1.0068416595458984E-3</c:v>
                </c:pt>
                <c:pt idx="36092">
                  <c:v>1.007080078125E-3</c:v>
                </c:pt>
                <c:pt idx="36093">
                  <c:v>1.007080078125E-3</c:v>
                </c:pt>
                <c:pt idx="36094">
                  <c:v>1.0068416595458984E-3</c:v>
                </c:pt>
                <c:pt idx="36095">
                  <c:v>1.007080078125E-3</c:v>
                </c:pt>
                <c:pt idx="36096">
                  <c:v>1.007080078125E-3</c:v>
                </c:pt>
                <c:pt idx="36097">
                  <c:v>1.0068416595458984E-3</c:v>
                </c:pt>
                <c:pt idx="36098">
                  <c:v>1.007080078125E-3</c:v>
                </c:pt>
                <c:pt idx="36099">
                  <c:v>1.007080078125E-3</c:v>
                </c:pt>
                <c:pt idx="36100">
                  <c:v>1.0068416595458984E-3</c:v>
                </c:pt>
                <c:pt idx="36101">
                  <c:v>1.007080078125E-3</c:v>
                </c:pt>
                <c:pt idx="36102">
                  <c:v>1.0080337524414063E-3</c:v>
                </c:pt>
                <c:pt idx="36103">
                  <c:v>1.0068416595458984E-3</c:v>
                </c:pt>
                <c:pt idx="36104">
                  <c:v>1.007080078125E-3</c:v>
                </c:pt>
                <c:pt idx="36105">
                  <c:v>1.007080078125E-3</c:v>
                </c:pt>
                <c:pt idx="36106">
                  <c:v>1.0068416595458984E-3</c:v>
                </c:pt>
                <c:pt idx="36107">
                  <c:v>1.007080078125E-3</c:v>
                </c:pt>
                <c:pt idx="36108">
                  <c:v>1.007080078125E-3</c:v>
                </c:pt>
                <c:pt idx="36109">
                  <c:v>1.0068416595458984E-3</c:v>
                </c:pt>
                <c:pt idx="36110">
                  <c:v>1.007080078125E-3</c:v>
                </c:pt>
                <c:pt idx="36111">
                  <c:v>1.007080078125E-3</c:v>
                </c:pt>
                <c:pt idx="36112">
                  <c:v>1.0068416595458984E-3</c:v>
                </c:pt>
                <c:pt idx="36113">
                  <c:v>1.007080078125E-3</c:v>
                </c:pt>
                <c:pt idx="36114">
                  <c:v>1.0080337524414063E-3</c:v>
                </c:pt>
                <c:pt idx="36115">
                  <c:v>1.007080078125E-3</c:v>
                </c:pt>
                <c:pt idx="36116">
                  <c:v>1.0068416595458984E-3</c:v>
                </c:pt>
                <c:pt idx="36117">
                  <c:v>1.007080078125E-3</c:v>
                </c:pt>
                <c:pt idx="36118">
                  <c:v>1.007080078125E-3</c:v>
                </c:pt>
                <c:pt idx="36119">
                  <c:v>1.0068416595458984E-3</c:v>
                </c:pt>
                <c:pt idx="36120">
                  <c:v>1.007080078125E-3</c:v>
                </c:pt>
                <c:pt idx="36121">
                  <c:v>1.007080078125E-3</c:v>
                </c:pt>
                <c:pt idx="36122">
                  <c:v>1.0068416595458984E-3</c:v>
                </c:pt>
                <c:pt idx="36123">
                  <c:v>1.007080078125E-3</c:v>
                </c:pt>
                <c:pt idx="36124">
                  <c:v>1.007080078125E-3</c:v>
                </c:pt>
                <c:pt idx="36125">
                  <c:v>1.0068416595458984E-3</c:v>
                </c:pt>
                <c:pt idx="36126">
                  <c:v>1.007080078125E-3</c:v>
                </c:pt>
                <c:pt idx="36127">
                  <c:v>1.0080337524414063E-3</c:v>
                </c:pt>
                <c:pt idx="36128">
                  <c:v>1.0068416595458984E-3</c:v>
                </c:pt>
                <c:pt idx="36129">
                  <c:v>1.007080078125E-3</c:v>
                </c:pt>
                <c:pt idx="36130">
                  <c:v>3.0210018157958984E-3</c:v>
                </c:pt>
                <c:pt idx="36131">
                  <c:v>1.007080078125E-3</c:v>
                </c:pt>
                <c:pt idx="36132">
                  <c:v>1.0068416595458984E-3</c:v>
                </c:pt>
                <c:pt idx="36133">
                  <c:v>1.007080078125E-3</c:v>
                </c:pt>
                <c:pt idx="36134">
                  <c:v>1.007080078125E-3</c:v>
                </c:pt>
                <c:pt idx="36135">
                  <c:v>1.0068416595458984E-3</c:v>
                </c:pt>
                <c:pt idx="36136">
                  <c:v>1.007080078125E-3</c:v>
                </c:pt>
                <c:pt idx="36137">
                  <c:v>1.0080337524414063E-3</c:v>
                </c:pt>
                <c:pt idx="36138">
                  <c:v>1.007080078125E-3</c:v>
                </c:pt>
                <c:pt idx="36139">
                  <c:v>1.0068416595458984E-3</c:v>
                </c:pt>
                <c:pt idx="36140">
                  <c:v>1.007080078125E-3</c:v>
                </c:pt>
                <c:pt idx="36141">
                  <c:v>1.007080078125E-3</c:v>
                </c:pt>
                <c:pt idx="36142">
                  <c:v>1.0068416595458984E-3</c:v>
                </c:pt>
                <c:pt idx="36143">
                  <c:v>1.007080078125E-3</c:v>
                </c:pt>
                <c:pt idx="36144">
                  <c:v>1.007080078125E-3</c:v>
                </c:pt>
                <c:pt idx="36145">
                  <c:v>1.0068416595458984E-3</c:v>
                </c:pt>
                <c:pt idx="36146">
                  <c:v>1.007080078125E-3</c:v>
                </c:pt>
                <c:pt idx="36147">
                  <c:v>1.007080078125E-3</c:v>
                </c:pt>
                <c:pt idx="36148">
                  <c:v>1.0068416595458984E-3</c:v>
                </c:pt>
                <c:pt idx="36149">
                  <c:v>1.007080078125E-3</c:v>
                </c:pt>
                <c:pt idx="36150">
                  <c:v>1.0080337524414063E-3</c:v>
                </c:pt>
                <c:pt idx="36151">
                  <c:v>1.0068416595458984E-3</c:v>
                </c:pt>
                <c:pt idx="36152">
                  <c:v>1.007080078125E-3</c:v>
                </c:pt>
                <c:pt idx="36153">
                  <c:v>1.007080078125E-3</c:v>
                </c:pt>
                <c:pt idx="36154">
                  <c:v>1.0068416595458984E-3</c:v>
                </c:pt>
                <c:pt idx="36155">
                  <c:v>1.007080078125E-3</c:v>
                </c:pt>
                <c:pt idx="36156">
                  <c:v>1.007080078125E-3</c:v>
                </c:pt>
                <c:pt idx="36157">
                  <c:v>1.0068416595458984E-3</c:v>
                </c:pt>
                <c:pt idx="36158">
                  <c:v>1.007080078125E-3</c:v>
                </c:pt>
                <c:pt idx="36159">
                  <c:v>1.007080078125E-3</c:v>
                </c:pt>
                <c:pt idx="36160">
                  <c:v>1.0068416595458984E-3</c:v>
                </c:pt>
                <c:pt idx="36161">
                  <c:v>1.007080078125E-3</c:v>
                </c:pt>
                <c:pt idx="36162">
                  <c:v>1.0080337524414063E-3</c:v>
                </c:pt>
                <c:pt idx="36163">
                  <c:v>1.007080078125E-3</c:v>
                </c:pt>
                <c:pt idx="36164">
                  <c:v>1.0068416595458984E-3</c:v>
                </c:pt>
                <c:pt idx="36165">
                  <c:v>1.007080078125E-3</c:v>
                </c:pt>
                <c:pt idx="36166">
                  <c:v>1.007080078125E-3</c:v>
                </c:pt>
                <c:pt idx="36167">
                  <c:v>1.0068416595458984E-3</c:v>
                </c:pt>
                <c:pt idx="36168">
                  <c:v>1.007080078125E-3</c:v>
                </c:pt>
                <c:pt idx="36169">
                  <c:v>1.007080078125E-3</c:v>
                </c:pt>
                <c:pt idx="36170">
                  <c:v>1.0068416595458984E-3</c:v>
                </c:pt>
                <c:pt idx="36171">
                  <c:v>1.007080078125E-3</c:v>
                </c:pt>
                <c:pt idx="36172">
                  <c:v>1.007080078125E-3</c:v>
                </c:pt>
                <c:pt idx="36173">
                  <c:v>1.0068416595458984E-3</c:v>
                </c:pt>
                <c:pt idx="36174">
                  <c:v>1.007080078125E-3</c:v>
                </c:pt>
                <c:pt idx="36175">
                  <c:v>1.0080337524414063E-3</c:v>
                </c:pt>
                <c:pt idx="36176">
                  <c:v>1.0068416595458984E-3</c:v>
                </c:pt>
                <c:pt idx="36177">
                  <c:v>1.007080078125E-3</c:v>
                </c:pt>
                <c:pt idx="36178">
                  <c:v>1.007080078125E-3</c:v>
                </c:pt>
                <c:pt idx="36179">
                  <c:v>1.0068416595458984E-3</c:v>
                </c:pt>
                <c:pt idx="36180">
                  <c:v>1.007080078125E-3</c:v>
                </c:pt>
                <c:pt idx="36181">
                  <c:v>1.007080078125E-3</c:v>
                </c:pt>
                <c:pt idx="36182">
                  <c:v>1.0068416595458984E-3</c:v>
                </c:pt>
                <c:pt idx="36183">
                  <c:v>1.007080078125E-3</c:v>
                </c:pt>
                <c:pt idx="36184">
                  <c:v>1.007080078125E-3</c:v>
                </c:pt>
                <c:pt idx="36185">
                  <c:v>1.0068416595458984E-3</c:v>
                </c:pt>
                <c:pt idx="36186">
                  <c:v>1.007080078125E-3</c:v>
                </c:pt>
                <c:pt idx="36187">
                  <c:v>1.0080337524414063E-3</c:v>
                </c:pt>
                <c:pt idx="36188">
                  <c:v>1.007080078125E-3</c:v>
                </c:pt>
                <c:pt idx="36189">
                  <c:v>1.0068416595458984E-3</c:v>
                </c:pt>
                <c:pt idx="36190">
                  <c:v>1.007080078125E-3</c:v>
                </c:pt>
                <c:pt idx="36191">
                  <c:v>1.007080078125E-3</c:v>
                </c:pt>
                <c:pt idx="36192">
                  <c:v>1.0068416595458984E-3</c:v>
                </c:pt>
                <c:pt idx="36193">
                  <c:v>1.007080078125E-3</c:v>
                </c:pt>
                <c:pt idx="36194">
                  <c:v>1.007080078125E-3</c:v>
                </c:pt>
                <c:pt idx="36195">
                  <c:v>1.0068416595458984E-3</c:v>
                </c:pt>
                <c:pt idx="36196">
                  <c:v>1.007080078125E-3</c:v>
                </c:pt>
                <c:pt idx="36197">
                  <c:v>1.007080078125E-3</c:v>
                </c:pt>
                <c:pt idx="36198">
                  <c:v>1.0068416595458984E-3</c:v>
                </c:pt>
                <c:pt idx="36199">
                  <c:v>1.007080078125E-3</c:v>
                </c:pt>
                <c:pt idx="36200">
                  <c:v>1.0080337524414063E-3</c:v>
                </c:pt>
                <c:pt idx="36201">
                  <c:v>1.0068416595458984E-3</c:v>
                </c:pt>
                <c:pt idx="36202">
                  <c:v>1.007080078125E-3</c:v>
                </c:pt>
                <c:pt idx="36203">
                  <c:v>1.007080078125E-3</c:v>
                </c:pt>
                <c:pt idx="36204">
                  <c:v>1.0068416595458984E-3</c:v>
                </c:pt>
                <c:pt idx="36205">
                  <c:v>1.007080078125E-3</c:v>
                </c:pt>
                <c:pt idx="36206">
                  <c:v>1.007080078125E-3</c:v>
                </c:pt>
                <c:pt idx="36207">
                  <c:v>1.0068416595458984E-3</c:v>
                </c:pt>
                <c:pt idx="36208">
                  <c:v>1.007080078125E-3</c:v>
                </c:pt>
                <c:pt idx="36209">
                  <c:v>1.007080078125E-3</c:v>
                </c:pt>
                <c:pt idx="36210">
                  <c:v>1.0068416595458984E-3</c:v>
                </c:pt>
                <c:pt idx="36211">
                  <c:v>1.007080078125E-3</c:v>
                </c:pt>
                <c:pt idx="36212">
                  <c:v>1.0080337524414063E-3</c:v>
                </c:pt>
                <c:pt idx="36213">
                  <c:v>1.007080078125E-3</c:v>
                </c:pt>
                <c:pt idx="36214">
                  <c:v>1.0068416595458984E-3</c:v>
                </c:pt>
                <c:pt idx="36215">
                  <c:v>1.007080078125E-3</c:v>
                </c:pt>
                <c:pt idx="36216">
                  <c:v>1.007080078125E-3</c:v>
                </c:pt>
                <c:pt idx="36217">
                  <c:v>1.0068416595458984E-3</c:v>
                </c:pt>
                <c:pt idx="36218">
                  <c:v>1.007080078125E-3</c:v>
                </c:pt>
                <c:pt idx="36219">
                  <c:v>1.007080078125E-3</c:v>
                </c:pt>
                <c:pt idx="36220">
                  <c:v>1.0068416595458984E-3</c:v>
                </c:pt>
                <c:pt idx="36221">
                  <c:v>1.007080078125E-3</c:v>
                </c:pt>
                <c:pt idx="36222">
                  <c:v>1.007080078125E-3</c:v>
                </c:pt>
                <c:pt idx="36223">
                  <c:v>1.0068416595458984E-3</c:v>
                </c:pt>
                <c:pt idx="36224">
                  <c:v>1.007080078125E-3</c:v>
                </c:pt>
                <c:pt idx="36225">
                  <c:v>1.0080337524414063E-3</c:v>
                </c:pt>
                <c:pt idx="36226">
                  <c:v>1.0068416595458984E-3</c:v>
                </c:pt>
                <c:pt idx="36227">
                  <c:v>1.007080078125E-3</c:v>
                </c:pt>
                <c:pt idx="36228">
                  <c:v>1.007080078125E-3</c:v>
                </c:pt>
                <c:pt idx="36229">
                  <c:v>1.0068416595458984E-3</c:v>
                </c:pt>
                <c:pt idx="36230">
                  <c:v>1.007080078125E-3</c:v>
                </c:pt>
                <c:pt idx="36231">
                  <c:v>1.007080078125E-3</c:v>
                </c:pt>
                <c:pt idx="36232">
                  <c:v>1.0068416595458984E-3</c:v>
                </c:pt>
                <c:pt idx="36233">
                  <c:v>1.007080078125E-3</c:v>
                </c:pt>
                <c:pt idx="36234">
                  <c:v>1.007080078125E-3</c:v>
                </c:pt>
                <c:pt idx="36235">
                  <c:v>1.0068416595458984E-3</c:v>
                </c:pt>
                <c:pt idx="36236">
                  <c:v>1.007080078125E-3</c:v>
                </c:pt>
                <c:pt idx="36237">
                  <c:v>1.0080337524414063E-3</c:v>
                </c:pt>
                <c:pt idx="36238">
                  <c:v>1.007080078125E-3</c:v>
                </c:pt>
                <c:pt idx="36239">
                  <c:v>1.0068416595458984E-3</c:v>
                </c:pt>
                <c:pt idx="36240">
                  <c:v>1.007080078125E-3</c:v>
                </c:pt>
                <c:pt idx="36241">
                  <c:v>1.007080078125E-3</c:v>
                </c:pt>
                <c:pt idx="36242">
                  <c:v>1.0068416595458984E-3</c:v>
                </c:pt>
                <c:pt idx="36243">
                  <c:v>1.007080078125E-3</c:v>
                </c:pt>
                <c:pt idx="36244">
                  <c:v>1.007080078125E-3</c:v>
                </c:pt>
                <c:pt idx="36245">
                  <c:v>1.0068416595458984E-3</c:v>
                </c:pt>
                <c:pt idx="36246">
                  <c:v>1.007080078125E-3</c:v>
                </c:pt>
                <c:pt idx="36247">
                  <c:v>1.007080078125E-3</c:v>
                </c:pt>
                <c:pt idx="36248">
                  <c:v>1.0068416595458984E-3</c:v>
                </c:pt>
                <c:pt idx="36249">
                  <c:v>1.0080337524414063E-3</c:v>
                </c:pt>
                <c:pt idx="36250">
                  <c:v>1.007080078125E-3</c:v>
                </c:pt>
                <c:pt idx="36251">
                  <c:v>1.0068416595458984E-3</c:v>
                </c:pt>
                <c:pt idx="36252">
                  <c:v>1.007080078125E-3</c:v>
                </c:pt>
                <c:pt idx="36253">
                  <c:v>1.007080078125E-3</c:v>
                </c:pt>
                <c:pt idx="36254">
                  <c:v>1.0068416595458984E-3</c:v>
                </c:pt>
                <c:pt idx="36255">
                  <c:v>1.007080078125E-3</c:v>
                </c:pt>
                <c:pt idx="36256">
                  <c:v>1.007080078125E-3</c:v>
                </c:pt>
                <c:pt idx="36257">
                  <c:v>1.0068416595458984E-3</c:v>
                </c:pt>
                <c:pt idx="36258">
                  <c:v>1.007080078125E-3</c:v>
                </c:pt>
                <c:pt idx="36259">
                  <c:v>1.007080078125E-3</c:v>
                </c:pt>
                <c:pt idx="36260">
                  <c:v>1.0068416595458984E-3</c:v>
                </c:pt>
                <c:pt idx="36261">
                  <c:v>1.007080078125E-3</c:v>
                </c:pt>
                <c:pt idx="36262">
                  <c:v>1.0080337524414063E-3</c:v>
                </c:pt>
                <c:pt idx="36263">
                  <c:v>1.007080078125E-3</c:v>
                </c:pt>
                <c:pt idx="36264">
                  <c:v>1.0068416595458984E-3</c:v>
                </c:pt>
                <c:pt idx="36265">
                  <c:v>1.007080078125E-3</c:v>
                </c:pt>
                <c:pt idx="36266">
                  <c:v>1.007080078125E-3</c:v>
                </c:pt>
                <c:pt idx="36267">
                  <c:v>1.0068416595458984E-3</c:v>
                </c:pt>
                <c:pt idx="36268">
                  <c:v>1.007080078125E-3</c:v>
                </c:pt>
                <c:pt idx="36269">
                  <c:v>1.007080078125E-3</c:v>
                </c:pt>
                <c:pt idx="36270">
                  <c:v>1.0068416595458984E-3</c:v>
                </c:pt>
                <c:pt idx="36271">
                  <c:v>1.007080078125E-3</c:v>
                </c:pt>
                <c:pt idx="36272">
                  <c:v>1.007080078125E-3</c:v>
                </c:pt>
                <c:pt idx="36273">
                  <c:v>1.0068416595458984E-3</c:v>
                </c:pt>
                <c:pt idx="36274">
                  <c:v>1.0080337524414063E-3</c:v>
                </c:pt>
                <c:pt idx="36275">
                  <c:v>1.007080078125E-3</c:v>
                </c:pt>
                <c:pt idx="36276">
                  <c:v>8.0559253692626953E-3</c:v>
                </c:pt>
                <c:pt idx="36277">
                  <c:v>1.007080078125E-3</c:v>
                </c:pt>
                <c:pt idx="36278">
                  <c:v>1.0068416595458984E-3</c:v>
                </c:pt>
                <c:pt idx="36279">
                  <c:v>1.007080078125E-3</c:v>
                </c:pt>
                <c:pt idx="36280">
                  <c:v>1.0080337524414063E-3</c:v>
                </c:pt>
                <c:pt idx="36281">
                  <c:v>1.007080078125E-3</c:v>
                </c:pt>
                <c:pt idx="36282">
                  <c:v>1.0068416595458984E-3</c:v>
                </c:pt>
                <c:pt idx="36283">
                  <c:v>1.007080078125E-3</c:v>
                </c:pt>
                <c:pt idx="36284">
                  <c:v>1.007080078125E-3</c:v>
                </c:pt>
                <c:pt idx="36285">
                  <c:v>1.0068416595458984E-3</c:v>
                </c:pt>
                <c:pt idx="36286">
                  <c:v>1.007080078125E-3</c:v>
                </c:pt>
                <c:pt idx="36287">
                  <c:v>1.007080078125E-3</c:v>
                </c:pt>
                <c:pt idx="36288">
                  <c:v>1.0068416595458984E-3</c:v>
                </c:pt>
                <c:pt idx="36289">
                  <c:v>1.007080078125E-3</c:v>
                </c:pt>
                <c:pt idx="36290">
                  <c:v>1.007080078125E-3</c:v>
                </c:pt>
                <c:pt idx="36291">
                  <c:v>1.0068416595458984E-3</c:v>
                </c:pt>
                <c:pt idx="36292">
                  <c:v>1.0080337524414063E-3</c:v>
                </c:pt>
                <c:pt idx="36293">
                  <c:v>1.007080078125E-3</c:v>
                </c:pt>
                <c:pt idx="36294">
                  <c:v>1.0068416595458984E-3</c:v>
                </c:pt>
                <c:pt idx="36295">
                  <c:v>1.007080078125E-3</c:v>
                </c:pt>
                <c:pt idx="36296">
                  <c:v>1.007080078125E-3</c:v>
                </c:pt>
                <c:pt idx="36297">
                  <c:v>1.0068416595458984E-3</c:v>
                </c:pt>
                <c:pt idx="36298">
                  <c:v>1.007080078125E-3</c:v>
                </c:pt>
                <c:pt idx="36299">
                  <c:v>1.007080078125E-3</c:v>
                </c:pt>
                <c:pt idx="36300">
                  <c:v>1.0068416595458984E-3</c:v>
                </c:pt>
                <c:pt idx="36301">
                  <c:v>1.007080078125E-3</c:v>
                </c:pt>
                <c:pt idx="36302">
                  <c:v>1.007080078125E-3</c:v>
                </c:pt>
                <c:pt idx="36303">
                  <c:v>1.0068416595458984E-3</c:v>
                </c:pt>
                <c:pt idx="36304">
                  <c:v>1.007080078125E-3</c:v>
                </c:pt>
                <c:pt idx="36305">
                  <c:v>1.0080337524414063E-3</c:v>
                </c:pt>
                <c:pt idx="36306">
                  <c:v>1.007080078125E-3</c:v>
                </c:pt>
                <c:pt idx="36307">
                  <c:v>1.0068416595458984E-3</c:v>
                </c:pt>
                <c:pt idx="36308">
                  <c:v>1.007080078125E-3</c:v>
                </c:pt>
                <c:pt idx="36309">
                  <c:v>1.007080078125E-3</c:v>
                </c:pt>
                <c:pt idx="36310">
                  <c:v>1.0068416595458984E-3</c:v>
                </c:pt>
                <c:pt idx="36311">
                  <c:v>1.007080078125E-3</c:v>
                </c:pt>
                <c:pt idx="36312">
                  <c:v>1.007080078125E-3</c:v>
                </c:pt>
                <c:pt idx="36313">
                  <c:v>1.0068416595458984E-3</c:v>
                </c:pt>
                <c:pt idx="36314">
                  <c:v>1.007080078125E-3</c:v>
                </c:pt>
                <c:pt idx="36315">
                  <c:v>1.007080078125E-3</c:v>
                </c:pt>
                <c:pt idx="36316">
                  <c:v>1.0068416595458984E-3</c:v>
                </c:pt>
                <c:pt idx="36317">
                  <c:v>1.0080337524414063E-3</c:v>
                </c:pt>
                <c:pt idx="36318">
                  <c:v>1.007080078125E-3</c:v>
                </c:pt>
                <c:pt idx="36319">
                  <c:v>1.0068416595458984E-3</c:v>
                </c:pt>
                <c:pt idx="36320">
                  <c:v>1.007080078125E-3</c:v>
                </c:pt>
                <c:pt idx="36321">
                  <c:v>1.007080078125E-3</c:v>
                </c:pt>
                <c:pt idx="36322">
                  <c:v>1.0068416595458984E-3</c:v>
                </c:pt>
                <c:pt idx="36323">
                  <c:v>1.007080078125E-3</c:v>
                </c:pt>
                <c:pt idx="36324">
                  <c:v>1.007080078125E-3</c:v>
                </c:pt>
                <c:pt idx="36325">
                  <c:v>1.0068416595458984E-3</c:v>
                </c:pt>
                <c:pt idx="36326">
                  <c:v>1.007080078125E-3</c:v>
                </c:pt>
                <c:pt idx="36327">
                  <c:v>1.007080078125E-3</c:v>
                </c:pt>
                <c:pt idx="36328">
                  <c:v>1.0068416595458984E-3</c:v>
                </c:pt>
                <c:pt idx="36329">
                  <c:v>1.007080078125E-3</c:v>
                </c:pt>
                <c:pt idx="36330">
                  <c:v>1.0080337524414063E-3</c:v>
                </c:pt>
                <c:pt idx="36331">
                  <c:v>1.007080078125E-3</c:v>
                </c:pt>
                <c:pt idx="36332">
                  <c:v>1.0068416595458984E-3</c:v>
                </c:pt>
                <c:pt idx="36333">
                  <c:v>1.007080078125E-3</c:v>
                </c:pt>
                <c:pt idx="36334">
                  <c:v>1.007080078125E-3</c:v>
                </c:pt>
                <c:pt idx="36335">
                  <c:v>1.0068416595458984E-3</c:v>
                </c:pt>
                <c:pt idx="36336">
                  <c:v>1.007080078125E-3</c:v>
                </c:pt>
                <c:pt idx="36337">
                  <c:v>1.007080078125E-3</c:v>
                </c:pt>
                <c:pt idx="36338">
                  <c:v>1.0068416595458984E-3</c:v>
                </c:pt>
                <c:pt idx="36339">
                  <c:v>1.007080078125E-3</c:v>
                </c:pt>
                <c:pt idx="36340">
                  <c:v>1.007080078125E-3</c:v>
                </c:pt>
                <c:pt idx="36341">
                  <c:v>1.0068416595458984E-3</c:v>
                </c:pt>
                <c:pt idx="36342">
                  <c:v>1.0080337524414063E-3</c:v>
                </c:pt>
                <c:pt idx="36343">
                  <c:v>1.007080078125E-3</c:v>
                </c:pt>
                <c:pt idx="36344">
                  <c:v>1.0068416595458984E-3</c:v>
                </c:pt>
                <c:pt idx="36345">
                  <c:v>1.007080078125E-3</c:v>
                </c:pt>
                <c:pt idx="36346">
                  <c:v>1.007080078125E-3</c:v>
                </c:pt>
                <c:pt idx="36347">
                  <c:v>1.0068416595458984E-3</c:v>
                </c:pt>
                <c:pt idx="36348">
                  <c:v>1.007080078125E-3</c:v>
                </c:pt>
                <c:pt idx="36349">
                  <c:v>1.007080078125E-3</c:v>
                </c:pt>
                <c:pt idx="36350">
                  <c:v>1.0068416595458984E-3</c:v>
                </c:pt>
                <c:pt idx="36351">
                  <c:v>1.007080078125E-3</c:v>
                </c:pt>
                <c:pt idx="36352">
                  <c:v>1.007080078125E-3</c:v>
                </c:pt>
                <c:pt idx="36353">
                  <c:v>1.0068416595458984E-3</c:v>
                </c:pt>
                <c:pt idx="36354">
                  <c:v>1.007080078125E-3</c:v>
                </c:pt>
                <c:pt idx="36355">
                  <c:v>1.0080337524414063E-3</c:v>
                </c:pt>
                <c:pt idx="36356">
                  <c:v>1.007080078125E-3</c:v>
                </c:pt>
                <c:pt idx="36357">
                  <c:v>1.0068416595458984E-3</c:v>
                </c:pt>
                <c:pt idx="36358">
                  <c:v>1.007080078125E-3</c:v>
                </c:pt>
                <c:pt idx="36359">
                  <c:v>1.007080078125E-3</c:v>
                </c:pt>
                <c:pt idx="36360">
                  <c:v>1.0068416595458984E-3</c:v>
                </c:pt>
                <c:pt idx="36361">
                  <c:v>1.007080078125E-3</c:v>
                </c:pt>
                <c:pt idx="36362">
                  <c:v>1.007080078125E-3</c:v>
                </c:pt>
                <c:pt idx="36363">
                  <c:v>1.0068416595458984E-3</c:v>
                </c:pt>
                <c:pt idx="36364">
                  <c:v>1.007080078125E-3</c:v>
                </c:pt>
                <c:pt idx="36365">
                  <c:v>1.007080078125E-3</c:v>
                </c:pt>
                <c:pt idx="36366">
                  <c:v>1.0068416595458984E-3</c:v>
                </c:pt>
                <c:pt idx="36367">
                  <c:v>1.0080337524414063E-3</c:v>
                </c:pt>
                <c:pt idx="36368">
                  <c:v>1.007080078125E-3</c:v>
                </c:pt>
                <c:pt idx="36369">
                  <c:v>1.0068416595458984E-3</c:v>
                </c:pt>
                <c:pt idx="36370">
                  <c:v>1.007080078125E-3</c:v>
                </c:pt>
                <c:pt idx="36371">
                  <c:v>1.007080078125E-3</c:v>
                </c:pt>
                <c:pt idx="36372">
                  <c:v>1.0068416595458984E-3</c:v>
                </c:pt>
                <c:pt idx="36373">
                  <c:v>1.007080078125E-3</c:v>
                </c:pt>
                <c:pt idx="36374">
                  <c:v>1.007080078125E-3</c:v>
                </c:pt>
                <c:pt idx="36375">
                  <c:v>1.0068416595458984E-3</c:v>
                </c:pt>
                <c:pt idx="36376">
                  <c:v>1.007080078125E-3</c:v>
                </c:pt>
                <c:pt idx="36377">
                  <c:v>1.007080078125E-3</c:v>
                </c:pt>
                <c:pt idx="36378">
                  <c:v>1.0068416595458984E-3</c:v>
                </c:pt>
                <c:pt idx="36379">
                  <c:v>1.007080078125E-3</c:v>
                </c:pt>
                <c:pt idx="36380">
                  <c:v>1.0080337524414063E-3</c:v>
                </c:pt>
                <c:pt idx="36381">
                  <c:v>1.007080078125E-3</c:v>
                </c:pt>
                <c:pt idx="36382">
                  <c:v>1.0068416595458984E-3</c:v>
                </c:pt>
                <c:pt idx="36383">
                  <c:v>1.007080078125E-3</c:v>
                </c:pt>
                <c:pt idx="36384">
                  <c:v>1.007080078125E-3</c:v>
                </c:pt>
                <c:pt idx="36385">
                  <c:v>1.0068416595458984E-3</c:v>
                </c:pt>
                <c:pt idx="36386">
                  <c:v>1.007080078125E-3</c:v>
                </c:pt>
                <c:pt idx="36387">
                  <c:v>1.007080078125E-3</c:v>
                </c:pt>
                <c:pt idx="36388">
                  <c:v>1.0068416595458984E-3</c:v>
                </c:pt>
                <c:pt idx="36389">
                  <c:v>1.007080078125E-3</c:v>
                </c:pt>
                <c:pt idx="36390">
                  <c:v>1.007080078125E-3</c:v>
                </c:pt>
                <c:pt idx="36391">
                  <c:v>1.0068416595458984E-3</c:v>
                </c:pt>
                <c:pt idx="36392">
                  <c:v>1.0080337524414063E-3</c:v>
                </c:pt>
                <c:pt idx="36393">
                  <c:v>1.007080078125E-3</c:v>
                </c:pt>
                <c:pt idx="36394">
                  <c:v>1.0068416595458984E-3</c:v>
                </c:pt>
                <c:pt idx="36395">
                  <c:v>1.007080078125E-3</c:v>
                </c:pt>
                <c:pt idx="36396">
                  <c:v>1.007080078125E-3</c:v>
                </c:pt>
                <c:pt idx="36397">
                  <c:v>1.0068416595458984E-3</c:v>
                </c:pt>
                <c:pt idx="36398">
                  <c:v>1.007080078125E-3</c:v>
                </c:pt>
                <c:pt idx="36399">
                  <c:v>1.007080078125E-3</c:v>
                </c:pt>
                <c:pt idx="36400">
                  <c:v>1.0068416595458984E-3</c:v>
                </c:pt>
                <c:pt idx="36401">
                  <c:v>1.007080078125E-3</c:v>
                </c:pt>
                <c:pt idx="36402">
                  <c:v>1.007080078125E-3</c:v>
                </c:pt>
                <c:pt idx="36403">
                  <c:v>1.0068416595458984E-3</c:v>
                </c:pt>
                <c:pt idx="36404">
                  <c:v>1.007080078125E-3</c:v>
                </c:pt>
                <c:pt idx="36405">
                  <c:v>1.0080337524414063E-3</c:v>
                </c:pt>
                <c:pt idx="36406">
                  <c:v>1.007080078125E-3</c:v>
                </c:pt>
                <c:pt idx="36407">
                  <c:v>1.0068416595458984E-3</c:v>
                </c:pt>
                <c:pt idx="36408">
                  <c:v>1.007080078125E-3</c:v>
                </c:pt>
                <c:pt idx="36409">
                  <c:v>1.007080078125E-3</c:v>
                </c:pt>
                <c:pt idx="36410">
                  <c:v>1.0068416595458984E-3</c:v>
                </c:pt>
                <c:pt idx="36411">
                  <c:v>1.007080078125E-3</c:v>
                </c:pt>
                <c:pt idx="36412">
                  <c:v>1.007080078125E-3</c:v>
                </c:pt>
                <c:pt idx="36413">
                  <c:v>1.0068416595458984E-3</c:v>
                </c:pt>
                <c:pt idx="36414">
                  <c:v>1.007080078125E-3</c:v>
                </c:pt>
                <c:pt idx="36415">
                  <c:v>1.007080078125E-3</c:v>
                </c:pt>
                <c:pt idx="36416">
                  <c:v>5.0358772277832031E-3</c:v>
                </c:pt>
                <c:pt idx="36417">
                  <c:v>1.007080078125E-3</c:v>
                </c:pt>
                <c:pt idx="36418">
                  <c:v>1.0068416595458984E-3</c:v>
                </c:pt>
                <c:pt idx="36419">
                  <c:v>1.007080078125E-3</c:v>
                </c:pt>
                <c:pt idx="36420">
                  <c:v>1.007080078125E-3</c:v>
                </c:pt>
                <c:pt idx="36421">
                  <c:v>1.0068416595458984E-3</c:v>
                </c:pt>
                <c:pt idx="36422">
                  <c:v>1.007080078125E-3</c:v>
                </c:pt>
                <c:pt idx="36423">
                  <c:v>1.007080078125E-3</c:v>
                </c:pt>
                <c:pt idx="36424">
                  <c:v>1.0068416595458984E-3</c:v>
                </c:pt>
                <c:pt idx="36425">
                  <c:v>1.007080078125E-3</c:v>
                </c:pt>
                <c:pt idx="36426">
                  <c:v>1.0080337524414063E-3</c:v>
                </c:pt>
                <c:pt idx="36427">
                  <c:v>1.007080078125E-3</c:v>
                </c:pt>
                <c:pt idx="36428">
                  <c:v>1.0068416595458984E-3</c:v>
                </c:pt>
                <c:pt idx="36429">
                  <c:v>1.007080078125E-3</c:v>
                </c:pt>
                <c:pt idx="36430">
                  <c:v>1.007080078125E-3</c:v>
                </c:pt>
                <c:pt idx="36431">
                  <c:v>1.0068416595458984E-3</c:v>
                </c:pt>
                <c:pt idx="36432">
                  <c:v>1.007080078125E-3</c:v>
                </c:pt>
                <c:pt idx="36433">
                  <c:v>1.007080078125E-3</c:v>
                </c:pt>
                <c:pt idx="36434">
                  <c:v>1.0068416595458984E-3</c:v>
                </c:pt>
                <c:pt idx="36435">
                  <c:v>1.007080078125E-3</c:v>
                </c:pt>
                <c:pt idx="36436">
                  <c:v>1.007080078125E-3</c:v>
                </c:pt>
                <c:pt idx="36437">
                  <c:v>1.0068416595458984E-3</c:v>
                </c:pt>
                <c:pt idx="36438">
                  <c:v>1.0080337524414063E-3</c:v>
                </c:pt>
                <c:pt idx="36439">
                  <c:v>1.007080078125E-3</c:v>
                </c:pt>
                <c:pt idx="36440">
                  <c:v>1.0068416595458984E-3</c:v>
                </c:pt>
                <c:pt idx="36441">
                  <c:v>1.007080078125E-3</c:v>
                </c:pt>
                <c:pt idx="36442">
                  <c:v>1.007080078125E-3</c:v>
                </c:pt>
                <c:pt idx="36443">
                  <c:v>1.0068416595458984E-3</c:v>
                </c:pt>
                <c:pt idx="36444">
                  <c:v>1.007080078125E-3</c:v>
                </c:pt>
                <c:pt idx="36445">
                  <c:v>1.007080078125E-3</c:v>
                </c:pt>
                <c:pt idx="36446">
                  <c:v>1.0068416595458984E-3</c:v>
                </c:pt>
                <c:pt idx="36447">
                  <c:v>1.007080078125E-3</c:v>
                </c:pt>
                <c:pt idx="36448">
                  <c:v>1.007080078125E-3</c:v>
                </c:pt>
                <c:pt idx="36449">
                  <c:v>1.0068416595458984E-3</c:v>
                </c:pt>
                <c:pt idx="36450">
                  <c:v>1.007080078125E-3</c:v>
                </c:pt>
                <c:pt idx="36451">
                  <c:v>1.0080337524414063E-3</c:v>
                </c:pt>
                <c:pt idx="36452">
                  <c:v>1.007080078125E-3</c:v>
                </c:pt>
                <c:pt idx="36453">
                  <c:v>1.0068416595458984E-3</c:v>
                </c:pt>
                <c:pt idx="36454">
                  <c:v>1.007080078125E-3</c:v>
                </c:pt>
                <c:pt idx="36455">
                  <c:v>1.007080078125E-3</c:v>
                </c:pt>
                <c:pt idx="36456">
                  <c:v>1.0068416595458984E-3</c:v>
                </c:pt>
                <c:pt idx="36457">
                  <c:v>1.007080078125E-3</c:v>
                </c:pt>
                <c:pt idx="36458">
                  <c:v>1.007080078125E-3</c:v>
                </c:pt>
                <c:pt idx="36459">
                  <c:v>1.0068416595458984E-3</c:v>
                </c:pt>
                <c:pt idx="36460">
                  <c:v>1.007080078125E-3</c:v>
                </c:pt>
                <c:pt idx="36461">
                  <c:v>1.0068416595458984E-3</c:v>
                </c:pt>
                <c:pt idx="36462">
                  <c:v>1.007080078125E-3</c:v>
                </c:pt>
                <c:pt idx="36463">
                  <c:v>1.0080337524414063E-3</c:v>
                </c:pt>
                <c:pt idx="36464">
                  <c:v>1.007080078125E-3</c:v>
                </c:pt>
                <c:pt idx="36465">
                  <c:v>1.0068416595458984E-3</c:v>
                </c:pt>
                <c:pt idx="36466">
                  <c:v>1.007080078125E-3</c:v>
                </c:pt>
                <c:pt idx="36467">
                  <c:v>1.007080078125E-3</c:v>
                </c:pt>
                <c:pt idx="36468">
                  <c:v>1.0068416595458984E-3</c:v>
                </c:pt>
                <c:pt idx="36469">
                  <c:v>1.007080078125E-3</c:v>
                </c:pt>
                <c:pt idx="36470">
                  <c:v>1.007080078125E-3</c:v>
                </c:pt>
                <c:pt idx="36471">
                  <c:v>1.0068416595458984E-3</c:v>
                </c:pt>
                <c:pt idx="36472">
                  <c:v>1.007080078125E-3</c:v>
                </c:pt>
                <c:pt idx="36473">
                  <c:v>1.007080078125E-3</c:v>
                </c:pt>
                <c:pt idx="36474">
                  <c:v>1.0068416595458984E-3</c:v>
                </c:pt>
                <c:pt idx="36475">
                  <c:v>1.007080078125E-3</c:v>
                </c:pt>
                <c:pt idx="36476">
                  <c:v>1.0080337524414063E-3</c:v>
                </c:pt>
                <c:pt idx="36477">
                  <c:v>1.007080078125E-3</c:v>
                </c:pt>
                <c:pt idx="36478">
                  <c:v>1.0068416595458984E-3</c:v>
                </c:pt>
                <c:pt idx="36479">
                  <c:v>1.007080078125E-3</c:v>
                </c:pt>
                <c:pt idx="36480">
                  <c:v>1.007080078125E-3</c:v>
                </c:pt>
                <c:pt idx="36481">
                  <c:v>1.0068416595458984E-3</c:v>
                </c:pt>
                <c:pt idx="36482">
                  <c:v>1.007080078125E-3</c:v>
                </c:pt>
                <c:pt idx="36483">
                  <c:v>1.0068416595458984E-3</c:v>
                </c:pt>
                <c:pt idx="36484">
                  <c:v>1.007080078125E-3</c:v>
                </c:pt>
                <c:pt idx="36485">
                  <c:v>1.007080078125E-3</c:v>
                </c:pt>
                <c:pt idx="36486">
                  <c:v>1.0068416595458984E-3</c:v>
                </c:pt>
                <c:pt idx="36487">
                  <c:v>1.007080078125E-3</c:v>
                </c:pt>
                <c:pt idx="36488">
                  <c:v>1.0080337524414063E-3</c:v>
                </c:pt>
                <c:pt idx="36489">
                  <c:v>1.007080078125E-3</c:v>
                </c:pt>
                <c:pt idx="36490">
                  <c:v>1.0068416595458984E-3</c:v>
                </c:pt>
                <c:pt idx="36491">
                  <c:v>1.007080078125E-3</c:v>
                </c:pt>
                <c:pt idx="36492">
                  <c:v>1.007080078125E-3</c:v>
                </c:pt>
                <c:pt idx="36493">
                  <c:v>1.0068416595458984E-3</c:v>
                </c:pt>
                <c:pt idx="36494">
                  <c:v>1.007080078125E-3</c:v>
                </c:pt>
                <c:pt idx="36495">
                  <c:v>1.007080078125E-3</c:v>
                </c:pt>
                <c:pt idx="36496">
                  <c:v>1.0068416595458984E-3</c:v>
                </c:pt>
                <c:pt idx="36497">
                  <c:v>1.007080078125E-3</c:v>
                </c:pt>
                <c:pt idx="36498">
                  <c:v>1.007080078125E-3</c:v>
                </c:pt>
                <c:pt idx="36499">
                  <c:v>1.0068416595458984E-3</c:v>
                </c:pt>
                <c:pt idx="36500">
                  <c:v>2.0151138305664063E-3</c:v>
                </c:pt>
                <c:pt idx="36501">
                  <c:v>1.007080078125E-3</c:v>
                </c:pt>
                <c:pt idx="36502">
                  <c:v>1.0068416595458984E-3</c:v>
                </c:pt>
                <c:pt idx="36503">
                  <c:v>1.007080078125E-3</c:v>
                </c:pt>
                <c:pt idx="36504">
                  <c:v>1.0068416595458984E-3</c:v>
                </c:pt>
                <c:pt idx="36505">
                  <c:v>1.007080078125E-3</c:v>
                </c:pt>
                <c:pt idx="36506">
                  <c:v>1.007080078125E-3</c:v>
                </c:pt>
                <c:pt idx="36507">
                  <c:v>1.0068416595458984E-3</c:v>
                </c:pt>
                <c:pt idx="36508">
                  <c:v>1.007080078125E-3</c:v>
                </c:pt>
                <c:pt idx="36509">
                  <c:v>1.007080078125E-3</c:v>
                </c:pt>
                <c:pt idx="36510">
                  <c:v>4.833984375E-2</c:v>
                </c:pt>
                <c:pt idx="36511">
                  <c:v>1.007080078125E-3</c:v>
                </c:pt>
                <c:pt idx="36512">
                  <c:v>1.007080078125E-3</c:v>
                </c:pt>
                <c:pt idx="36513">
                  <c:v>1.0068416595458984E-3</c:v>
                </c:pt>
                <c:pt idx="36514">
                  <c:v>1.007080078125E-3</c:v>
                </c:pt>
                <c:pt idx="36515">
                  <c:v>1.0080337524414063E-3</c:v>
                </c:pt>
                <c:pt idx="36516">
                  <c:v>1.007080078125E-3</c:v>
                </c:pt>
                <c:pt idx="36517">
                  <c:v>1.0068416595458984E-3</c:v>
                </c:pt>
                <c:pt idx="36518">
                  <c:v>1.007080078125E-3</c:v>
                </c:pt>
                <c:pt idx="36519">
                  <c:v>1.007080078125E-3</c:v>
                </c:pt>
                <c:pt idx="36520">
                  <c:v>4.0278434753417969E-3</c:v>
                </c:pt>
                <c:pt idx="36521">
                  <c:v>1.007080078125E-3</c:v>
                </c:pt>
                <c:pt idx="36522">
                  <c:v>1.007080078125E-3</c:v>
                </c:pt>
                <c:pt idx="36523">
                  <c:v>1.0068416595458984E-3</c:v>
                </c:pt>
                <c:pt idx="36524">
                  <c:v>1.007080078125E-3</c:v>
                </c:pt>
                <c:pt idx="36525">
                  <c:v>1.0080337524414063E-3</c:v>
                </c:pt>
                <c:pt idx="36526">
                  <c:v>1.0068416595458984E-3</c:v>
                </c:pt>
                <c:pt idx="36527">
                  <c:v>1.007080078125E-3</c:v>
                </c:pt>
                <c:pt idx="36528">
                  <c:v>1.007080078125E-3</c:v>
                </c:pt>
                <c:pt idx="36529">
                  <c:v>1.0068416595458984E-3</c:v>
                </c:pt>
                <c:pt idx="36530">
                  <c:v>1.007080078125E-3</c:v>
                </c:pt>
                <c:pt idx="36531">
                  <c:v>1.007080078125E-3</c:v>
                </c:pt>
                <c:pt idx="36532">
                  <c:v>1.0068416595458984E-3</c:v>
                </c:pt>
                <c:pt idx="36533">
                  <c:v>1.007080078125E-3</c:v>
                </c:pt>
                <c:pt idx="36534">
                  <c:v>1.007080078125E-3</c:v>
                </c:pt>
                <c:pt idx="36535">
                  <c:v>1.0068416595458984E-3</c:v>
                </c:pt>
                <c:pt idx="36536">
                  <c:v>1.007080078125E-3</c:v>
                </c:pt>
                <c:pt idx="36537">
                  <c:v>1.0080337524414063E-3</c:v>
                </c:pt>
                <c:pt idx="36538">
                  <c:v>1.007080078125E-3</c:v>
                </c:pt>
                <c:pt idx="36539">
                  <c:v>1.0068416595458984E-3</c:v>
                </c:pt>
                <c:pt idx="36540">
                  <c:v>1.007080078125E-3</c:v>
                </c:pt>
                <c:pt idx="36541">
                  <c:v>1.007080078125E-3</c:v>
                </c:pt>
                <c:pt idx="36542">
                  <c:v>1.0068416595458984E-3</c:v>
                </c:pt>
                <c:pt idx="36543">
                  <c:v>1.007080078125E-3</c:v>
                </c:pt>
                <c:pt idx="36544">
                  <c:v>1.007080078125E-3</c:v>
                </c:pt>
                <c:pt idx="36545">
                  <c:v>1.0068416595458984E-3</c:v>
                </c:pt>
                <c:pt idx="36546">
                  <c:v>1.007080078125E-3</c:v>
                </c:pt>
                <c:pt idx="36547">
                  <c:v>1.007080078125E-3</c:v>
                </c:pt>
                <c:pt idx="36548">
                  <c:v>1.0068416595458984E-3</c:v>
                </c:pt>
                <c:pt idx="36549">
                  <c:v>1.007080078125E-3</c:v>
                </c:pt>
                <c:pt idx="36550">
                  <c:v>1.0080337524414063E-3</c:v>
                </c:pt>
                <c:pt idx="36551">
                  <c:v>1.0068416595458984E-3</c:v>
                </c:pt>
                <c:pt idx="36552">
                  <c:v>1.007080078125E-3</c:v>
                </c:pt>
                <c:pt idx="36553">
                  <c:v>1.007080078125E-3</c:v>
                </c:pt>
                <c:pt idx="36554">
                  <c:v>1.0068416595458984E-3</c:v>
                </c:pt>
                <c:pt idx="36555">
                  <c:v>1.007080078125E-3</c:v>
                </c:pt>
                <c:pt idx="36556">
                  <c:v>1.007080078125E-3</c:v>
                </c:pt>
                <c:pt idx="36557">
                  <c:v>1.0068416595458984E-3</c:v>
                </c:pt>
                <c:pt idx="36558">
                  <c:v>1.007080078125E-3</c:v>
                </c:pt>
                <c:pt idx="36559">
                  <c:v>1.007080078125E-3</c:v>
                </c:pt>
                <c:pt idx="36560">
                  <c:v>1.0068416595458984E-3</c:v>
                </c:pt>
                <c:pt idx="36561">
                  <c:v>1.007080078125E-3</c:v>
                </c:pt>
                <c:pt idx="36562">
                  <c:v>1.0080337524414063E-3</c:v>
                </c:pt>
                <c:pt idx="36563">
                  <c:v>1.007080078125E-3</c:v>
                </c:pt>
                <c:pt idx="36564">
                  <c:v>1.0068416595458984E-3</c:v>
                </c:pt>
                <c:pt idx="36565">
                  <c:v>1.007080078125E-3</c:v>
                </c:pt>
                <c:pt idx="36566">
                  <c:v>1.007080078125E-3</c:v>
                </c:pt>
                <c:pt idx="36567">
                  <c:v>1.0068416595458984E-3</c:v>
                </c:pt>
                <c:pt idx="36568">
                  <c:v>1.007080078125E-3</c:v>
                </c:pt>
                <c:pt idx="36569">
                  <c:v>1.007080078125E-3</c:v>
                </c:pt>
                <c:pt idx="36570">
                  <c:v>1.0068416595458984E-3</c:v>
                </c:pt>
                <c:pt idx="36571">
                  <c:v>1.007080078125E-3</c:v>
                </c:pt>
                <c:pt idx="36572">
                  <c:v>1.007080078125E-3</c:v>
                </c:pt>
                <c:pt idx="36573">
                  <c:v>1.0068416595458984E-3</c:v>
                </c:pt>
                <c:pt idx="36574">
                  <c:v>1.007080078125E-3</c:v>
                </c:pt>
                <c:pt idx="36575">
                  <c:v>1.0080337524414063E-3</c:v>
                </c:pt>
                <c:pt idx="36576">
                  <c:v>1.0068416595458984E-3</c:v>
                </c:pt>
                <c:pt idx="36577">
                  <c:v>1.007080078125E-3</c:v>
                </c:pt>
                <c:pt idx="36578">
                  <c:v>1.007080078125E-3</c:v>
                </c:pt>
                <c:pt idx="36579">
                  <c:v>1.0068416595458984E-3</c:v>
                </c:pt>
                <c:pt idx="36580">
                  <c:v>1.007080078125E-3</c:v>
                </c:pt>
                <c:pt idx="36581">
                  <c:v>1.007080078125E-3</c:v>
                </c:pt>
                <c:pt idx="36582">
                  <c:v>1.0068416595458984E-3</c:v>
                </c:pt>
                <c:pt idx="36583">
                  <c:v>1.007080078125E-3</c:v>
                </c:pt>
                <c:pt idx="36584">
                  <c:v>1.007080078125E-3</c:v>
                </c:pt>
                <c:pt idx="36585">
                  <c:v>1.0068416595458984E-3</c:v>
                </c:pt>
                <c:pt idx="36586">
                  <c:v>1.007080078125E-3</c:v>
                </c:pt>
                <c:pt idx="36587">
                  <c:v>1.0080337524414063E-3</c:v>
                </c:pt>
                <c:pt idx="36588">
                  <c:v>1.007080078125E-3</c:v>
                </c:pt>
                <c:pt idx="36589">
                  <c:v>1.0068416595458984E-3</c:v>
                </c:pt>
                <c:pt idx="36590">
                  <c:v>1.007080078125E-3</c:v>
                </c:pt>
                <c:pt idx="36591">
                  <c:v>1.007080078125E-3</c:v>
                </c:pt>
                <c:pt idx="36592">
                  <c:v>1.0068416595458984E-3</c:v>
                </c:pt>
                <c:pt idx="36593">
                  <c:v>1.007080078125E-3</c:v>
                </c:pt>
                <c:pt idx="36594">
                  <c:v>1.007080078125E-3</c:v>
                </c:pt>
                <c:pt idx="36595">
                  <c:v>1.0068416595458984E-3</c:v>
                </c:pt>
                <c:pt idx="36596">
                  <c:v>1.007080078125E-3</c:v>
                </c:pt>
                <c:pt idx="36597">
                  <c:v>1.007080078125E-3</c:v>
                </c:pt>
                <c:pt idx="36598">
                  <c:v>1.0068416595458984E-3</c:v>
                </c:pt>
                <c:pt idx="36599">
                  <c:v>1.007080078125E-3</c:v>
                </c:pt>
                <c:pt idx="36600">
                  <c:v>1.0080337524414063E-3</c:v>
                </c:pt>
                <c:pt idx="36601">
                  <c:v>1.0068416595458984E-3</c:v>
                </c:pt>
                <c:pt idx="36602">
                  <c:v>1.007080078125E-3</c:v>
                </c:pt>
                <c:pt idx="36603">
                  <c:v>1.007080078125E-3</c:v>
                </c:pt>
                <c:pt idx="36604">
                  <c:v>1.0068416595458984E-3</c:v>
                </c:pt>
                <c:pt idx="36605">
                  <c:v>1.007080078125E-3</c:v>
                </c:pt>
                <c:pt idx="36606">
                  <c:v>1.007080078125E-3</c:v>
                </c:pt>
                <c:pt idx="36607">
                  <c:v>1.0068416595458984E-3</c:v>
                </c:pt>
                <c:pt idx="36608">
                  <c:v>1.007080078125E-3</c:v>
                </c:pt>
                <c:pt idx="36609">
                  <c:v>1.007080078125E-3</c:v>
                </c:pt>
                <c:pt idx="36610">
                  <c:v>1.0068416595458984E-3</c:v>
                </c:pt>
                <c:pt idx="36611">
                  <c:v>1.007080078125E-3</c:v>
                </c:pt>
                <c:pt idx="36612">
                  <c:v>1.0080337524414063E-3</c:v>
                </c:pt>
                <c:pt idx="36613">
                  <c:v>1.007080078125E-3</c:v>
                </c:pt>
                <c:pt idx="36614">
                  <c:v>1.0068416595458984E-3</c:v>
                </c:pt>
                <c:pt idx="36615">
                  <c:v>1.007080078125E-3</c:v>
                </c:pt>
                <c:pt idx="36616">
                  <c:v>1.007080078125E-3</c:v>
                </c:pt>
                <c:pt idx="36617">
                  <c:v>1.0068416595458984E-3</c:v>
                </c:pt>
                <c:pt idx="36618">
                  <c:v>1.007080078125E-3</c:v>
                </c:pt>
                <c:pt idx="36619">
                  <c:v>1.007080078125E-3</c:v>
                </c:pt>
                <c:pt idx="36620">
                  <c:v>1.0068416595458984E-3</c:v>
                </c:pt>
                <c:pt idx="36621">
                  <c:v>1.007080078125E-3</c:v>
                </c:pt>
                <c:pt idx="36622">
                  <c:v>1.007080078125E-3</c:v>
                </c:pt>
                <c:pt idx="36623">
                  <c:v>1.0068416595458984E-3</c:v>
                </c:pt>
                <c:pt idx="36624">
                  <c:v>1.007080078125E-3</c:v>
                </c:pt>
                <c:pt idx="36625">
                  <c:v>1.0080337524414063E-3</c:v>
                </c:pt>
                <c:pt idx="36626">
                  <c:v>1.0068416595458984E-3</c:v>
                </c:pt>
                <c:pt idx="36627">
                  <c:v>1.007080078125E-3</c:v>
                </c:pt>
                <c:pt idx="36628">
                  <c:v>1.007080078125E-3</c:v>
                </c:pt>
                <c:pt idx="36629">
                  <c:v>1.0068416595458984E-3</c:v>
                </c:pt>
                <c:pt idx="36630">
                  <c:v>1.007080078125E-3</c:v>
                </c:pt>
                <c:pt idx="36631">
                  <c:v>1.007080078125E-3</c:v>
                </c:pt>
                <c:pt idx="36632">
                  <c:v>1.0068416595458984E-3</c:v>
                </c:pt>
                <c:pt idx="36633">
                  <c:v>1.007080078125E-3</c:v>
                </c:pt>
                <c:pt idx="36634">
                  <c:v>1.007080078125E-3</c:v>
                </c:pt>
                <c:pt idx="36635">
                  <c:v>1.0068416595458984E-3</c:v>
                </c:pt>
                <c:pt idx="36636">
                  <c:v>1.007080078125E-3</c:v>
                </c:pt>
                <c:pt idx="36637">
                  <c:v>1.0080337524414063E-3</c:v>
                </c:pt>
                <c:pt idx="36638">
                  <c:v>1.007080078125E-3</c:v>
                </c:pt>
                <c:pt idx="36639">
                  <c:v>1.0068416595458984E-3</c:v>
                </c:pt>
                <c:pt idx="36640">
                  <c:v>1.007080078125E-3</c:v>
                </c:pt>
                <c:pt idx="36641">
                  <c:v>1.007080078125E-3</c:v>
                </c:pt>
                <c:pt idx="36642">
                  <c:v>1.0068416595458984E-3</c:v>
                </c:pt>
                <c:pt idx="36643">
                  <c:v>1.007080078125E-3</c:v>
                </c:pt>
                <c:pt idx="36644">
                  <c:v>1.007080078125E-3</c:v>
                </c:pt>
                <c:pt idx="36645">
                  <c:v>1.0068416595458984E-3</c:v>
                </c:pt>
                <c:pt idx="36646">
                  <c:v>1.007080078125E-3</c:v>
                </c:pt>
                <c:pt idx="36647">
                  <c:v>1.007080078125E-3</c:v>
                </c:pt>
                <c:pt idx="36648">
                  <c:v>1.0068416595458984E-3</c:v>
                </c:pt>
                <c:pt idx="36649">
                  <c:v>1.007080078125E-3</c:v>
                </c:pt>
                <c:pt idx="36650">
                  <c:v>1.0080337524414063E-3</c:v>
                </c:pt>
                <c:pt idx="36651">
                  <c:v>1.0068416595458984E-3</c:v>
                </c:pt>
                <c:pt idx="36652">
                  <c:v>1.007080078125E-3</c:v>
                </c:pt>
                <c:pt idx="36653">
                  <c:v>1.007080078125E-3</c:v>
                </c:pt>
                <c:pt idx="36654">
                  <c:v>1.0068416595458984E-3</c:v>
                </c:pt>
                <c:pt idx="36655">
                  <c:v>1.007080078125E-3</c:v>
                </c:pt>
                <c:pt idx="36656">
                  <c:v>1.007080078125E-3</c:v>
                </c:pt>
                <c:pt idx="36657">
                  <c:v>1.0068416595458984E-3</c:v>
                </c:pt>
                <c:pt idx="36658">
                  <c:v>1.007080078125E-3</c:v>
                </c:pt>
                <c:pt idx="36659">
                  <c:v>1.007080078125E-3</c:v>
                </c:pt>
                <c:pt idx="36660">
                  <c:v>1.0068416595458984E-3</c:v>
                </c:pt>
                <c:pt idx="36661">
                  <c:v>1.007080078125E-3</c:v>
                </c:pt>
                <c:pt idx="36662">
                  <c:v>1.0080337524414063E-3</c:v>
                </c:pt>
                <c:pt idx="36663">
                  <c:v>1.007080078125E-3</c:v>
                </c:pt>
                <c:pt idx="36664">
                  <c:v>1.0068416595458984E-3</c:v>
                </c:pt>
                <c:pt idx="36665">
                  <c:v>1.007080078125E-3</c:v>
                </c:pt>
                <c:pt idx="36666">
                  <c:v>1.007080078125E-3</c:v>
                </c:pt>
                <c:pt idx="36667">
                  <c:v>1.0068416595458984E-3</c:v>
                </c:pt>
                <c:pt idx="36668">
                  <c:v>1.007080078125E-3</c:v>
                </c:pt>
                <c:pt idx="36669">
                  <c:v>1.007080078125E-3</c:v>
                </c:pt>
                <c:pt idx="36670">
                  <c:v>1.0068416595458984E-3</c:v>
                </c:pt>
                <c:pt idx="36671">
                  <c:v>1.007080078125E-3</c:v>
                </c:pt>
                <c:pt idx="36672">
                  <c:v>1.007080078125E-3</c:v>
                </c:pt>
                <c:pt idx="36673">
                  <c:v>1.0068416595458984E-3</c:v>
                </c:pt>
                <c:pt idx="36674">
                  <c:v>1.007080078125E-3</c:v>
                </c:pt>
                <c:pt idx="36675">
                  <c:v>1.0080337524414063E-3</c:v>
                </c:pt>
                <c:pt idx="36676">
                  <c:v>1.0068416595458984E-3</c:v>
                </c:pt>
                <c:pt idx="36677">
                  <c:v>1.007080078125E-3</c:v>
                </c:pt>
                <c:pt idx="36678">
                  <c:v>1.007080078125E-3</c:v>
                </c:pt>
                <c:pt idx="36679">
                  <c:v>1.0068416595458984E-3</c:v>
                </c:pt>
                <c:pt idx="36680">
                  <c:v>1.007080078125E-3</c:v>
                </c:pt>
                <c:pt idx="36681">
                  <c:v>1.007080078125E-3</c:v>
                </c:pt>
                <c:pt idx="36682">
                  <c:v>1.0068416595458984E-3</c:v>
                </c:pt>
                <c:pt idx="36683">
                  <c:v>1.007080078125E-3</c:v>
                </c:pt>
                <c:pt idx="36684">
                  <c:v>1.007080078125E-3</c:v>
                </c:pt>
                <c:pt idx="36685">
                  <c:v>1.0068416595458984E-3</c:v>
                </c:pt>
                <c:pt idx="36686">
                  <c:v>1.007080078125E-3</c:v>
                </c:pt>
                <c:pt idx="36687">
                  <c:v>1.0080337524414063E-3</c:v>
                </c:pt>
                <c:pt idx="36688">
                  <c:v>1.007080078125E-3</c:v>
                </c:pt>
                <c:pt idx="36689">
                  <c:v>1.0068416595458984E-3</c:v>
                </c:pt>
                <c:pt idx="36690">
                  <c:v>1.007080078125E-3</c:v>
                </c:pt>
                <c:pt idx="36691">
                  <c:v>1.007080078125E-3</c:v>
                </c:pt>
                <c:pt idx="36692">
                  <c:v>1.0068416595458984E-3</c:v>
                </c:pt>
                <c:pt idx="36693">
                  <c:v>1.007080078125E-3</c:v>
                </c:pt>
                <c:pt idx="36694">
                  <c:v>1.007080078125E-3</c:v>
                </c:pt>
                <c:pt idx="36695">
                  <c:v>1.0068416595458984E-3</c:v>
                </c:pt>
                <c:pt idx="36696">
                  <c:v>1.007080078125E-3</c:v>
                </c:pt>
                <c:pt idx="36697">
                  <c:v>1.007080078125E-3</c:v>
                </c:pt>
                <c:pt idx="36698">
                  <c:v>1.0068416595458984E-3</c:v>
                </c:pt>
                <c:pt idx="36699">
                  <c:v>1.0080337524414063E-3</c:v>
                </c:pt>
                <c:pt idx="36700">
                  <c:v>1.007080078125E-3</c:v>
                </c:pt>
                <c:pt idx="36701">
                  <c:v>1.0068416595458984E-3</c:v>
                </c:pt>
                <c:pt idx="36702">
                  <c:v>1.007080078125E-3</c:v>
                </c:pt>
                <c:pt idx="36703">
                  <c:v>1.007080078125E-3</c:v>
                </c:pt>
                <c:pt idx="36704">
                  <c:v>1.0068416595458984E-3</c:v>
                </c:pt>
                <c:pt idx="36705">
                  <c:v>1.007080078125E-3</c:v>
                </c:pt>
                <c:pt idx="36706">
                  <c:v>1.007080078125E-3</c:v>
                </c:pt>
                <c:pt idx="36707">
                  <c:v>1.0068416595458984E-3</c:v>
                </c:pt>
                <c:pt idx="36708">
                  <c:v>1.007080078125E-3</c:v>
                </c:pt>
                <c:pt idx="36709">
                  <c:v>1.007080078125E-3</c:v>
                </c:pt>
                <c:pt idx="36710">
                  <c:v>1.0068416595458984E-3</c:v>
                </c:pt>
                <c:pt idx="36711">
                  <c:v>1.007080078125E-3</c:v>
                </c:pt>
                <c:pt idx="36712">
                  <c:v>1.0080337524414063E-3</c:v>
                </c:pt>
                <c:pt idx="36713">
                  <c:v>1.007080078125E-3</c:v>
                </c:pt>
                <c:pt idx="36714">
                  <c:v>1.0068416595458984E-3</c:v>
                </c:pt>
                <c:pt idx="36715">
                  <c:v>1.007080078125E-3</c:v>
                </c:pt>
                <c:pt idx="36716">
                  <c:v>1.007080078125E-3</c:v>
                </c:pt>
                <c:pt idx="36717">
                  <c:v>1.0068416595458984E-3</c:v>
                </c:pt>
                <c:pt idx="36718">
                  <c:v>1.007080078125E-3</c:v>
                </c:pt>
                <c:pt idx="36719">
                  <c:v>1.007080078125E-3</c:v>
                </c:pt>
                <c:pt idx="36720">
                  <c:v>1.0068416595458984E-3</c:v>
                </c:pt>
                <c:pt idx="36721">
                  <c:v>1.007080078125E-3</c:v>
                </c:pt>
                <c:pt idx="36722">
                  <c:v>1.007080078125E-3</c:v>
                </c:pt>
                <c:pt idx="36723">
                  <c:v>1.0068416595458984E-3</c:v>
                </c:pt>
                <c:pt idx="36724">
                  <c:v>1.0080337524414063E-3</c:v>
                </c:pt>
                <c:pt idx="36725">
                  <c:v>1.007080078125E-3</c:v>
                </c:pt>
                <c:pt idx="36726">
                  <c:v>1.0068416595458984E-3</c:v>
                </c:pt>
                <c:pt idx="36727">
                  <c:v>1.007080078125E-3</c:v>
                </c:pt>
                <c:pt idx="36728">
                  <c:v>1.007080078125E-3</c:v>
                </c:pt>
                <c:pt idx="36729">
                  <c:v>1.0068416595458984E-3</c:v>
                </c:pt>
                <c:pt idx="36730">
                  <c:v>1.007080078125E-3</c:v>
                </c:pt>
                <c:pt idx="36731">
                  <c:v>1.007080078125E-3</c:v>
                </c:pt>
                <c:pt idx="36732">
                  <c:v>1.0068416595458984E-3</c:v>
                </c:pt>
                <c:pt idx="36733">
                  <c:v>1.007080078125E-3</c:v>
                </c:pt>
                <c:pt idx="36734">
                  <c:v>1.007080078125E-3</c:v>
                </c:pt>
                <c:pt idx="36735">
                  <c:v>1.0068416595458984E-3</c:v>
                </c:pt>
                <c:pt idx="36736">
                  <c:v>1.007080078125E-3</c:v>
                </c:pt>
                <c:pt idx="36737">
                  <c:v>1.0080337524414063E-3</c:v>
                </c:pt>
                <c:pt idx="36738">
                  <c:v>1.007080078125E-3</c:v>
                </c:pt>
                <c:pt idx="36739">
                  <c:v>1.0068416595458984E-3</c:v>
                </c:pt>
                <c:pt idx="36740">
                  <c:v>1.007080078125E-3</c:v>
                </c:pt>
                <c:pt idx="36741">
                  <c:v>1.007080078125E-3</c:v>
                </c:pt>
                <c:pt idx="36742">
                  <c:v>1.0068416595458984E-3</c:v>
                </c:pt>
                <c:pt idx="36743">
                  <c:v>1.007080078125E-3</c:v>
                </c:pt>
                <c:pt idx="36744">
                  <c:v>1.007080078125E-3</c:v>
                </c:pt>
                <c:pt idx="36745">
                  <c:v>1.0068416595458984E-3</c:v>
                </c:pt>
                <c:pt idx="36746">
                  <c:v>1.007080078125E-3</c:v>
                </c:pt>
                <c:pt idx="36747">
                  <c:v>1.007080078125E-3</c:v>
                </c:pt>
                <c:pt idx="36748">
                  <c:v>1.0068416595458984E-3</c:v>
                </c:pt>
                <c:pt idx="36749">
                  <c:v>1.0080337524414063E-3</c:v>
                </c:pt>
                <c:pt idx="36750">
                  <c:v>1.007080078125E-3</c:v>
                </c:pt>
                <c:pt idx="36751">
                  <c:v>1.0068416595458984E-3</c:v>
                </c:pt>
                <c:pt idx="36752">
                  <c:v>1.007080078125E-3</c:v>
                </c:pt>
                <c:pt idx="36753">
                  <c:v>1.007080078125E-3</c:v>
                </c:pt>
                <c:pt idx="36754">
                  <c:v>1.0068416595458984E-3</c:v>
                </c:pt>
                <c:pt idx="36755">
                  <c:v>1.007080078125E-3</c:v>
                </c:pt>
                <c:pt idx="36756">
                  <c:v>1.007080078125E-3</c:v>
                </c:pt>
                <c:pt idx="36757">
                  <c:v>1.0068416595458984E-3</c:v>
                </c:pt>
                <c:pt idx="36758">
                  <c:v>1.007080078125E-3</c:v>
                </c:pt>
                <c:pt idx="36759">
                  <c:v>1.007080078125E-3</c:v>
                </c:pt>
                <c:pt idx="36760">
                  <c:v>1.0068416595458984E-3</c:v>
                </c:pt>
                <c:pt idx="36761">
                  <c:v>1.007080078125E-3</c:v>
                </c:pt>
                <c:pt idx="36762">
                  <c:v>1.0080337524414063E-3</c:v>
                </c:pt>
                <c:pt idx="36763">
                  <c:v>1.007080078125E-3</c:v>
                </c:pt>
                <c:pt idx="36764">
                  <c:v>1.0068416595458984E-3</c:v>
                </c:pt>
                <c:pt idx="36765">
                  <c:v>1.007080078125E-3</c:v>
                </c:pt>
                <c:pt idx="36766">
                  <c:v>1.007080078125E-3</c:v>
                </c:pt>
                <c:pt idx="36767">
                  <c:v>1.0068416595458984E-3</c:v>
                </c:pt>
                <c:pt idx="36768">
                  <c:v>1.007080078125E-3</c:v>
                </c:pt>
                <c:pt idx="36769">
                  <c:v>1.007080078125E-3</c:v>
                </c:pt>
                <c:pt idx="36770">
                  <c:v>1.0068416595458984E-3</c:v>
                </c:pt>
                <c:pt idx="36771">
                  <c:v>1.007080078125E-3</c:v>
                </c:pt>
                <c:pt idx="36772">
                  <c:v>1.007080078125E-3</c:v>
                </c:pt>
                <c:pt idx="36773">
                  <c:v>1.0068416595458984E-3</c:v>
                </c:pt>
                <c:pt idx="36774">
                  <c:v>1.0080337524414063E-3</c:v>
                </c:pt>
                <c:pt idx="36775">
                  <c:v>1.007080078125E-3</c:v>
                </c:pt>
                <c:pt idx="36776">
                  <c:v>1.0068416595458984E-3</c:v>
                </c:pt>
                <c:pt idx="36777">
                  <c:v>1.007080078125E-3</c:v>
                </c:pt>
                <c:pt idx="36778">
                  <c:v>1.007080078125E-3</c:v>
                </c:pt>
                <c:pt idx="36779">
                  <c:v>1.0068416595458984E-3</c:v>
                </c:pt>
                <c:pt idx="36780">
                  <c:v>1.007080078125E-3</c:v>
                </c:pt>
                <c:pt idx="36781">
                  <c:v>1.007080078125E-3</c:v>
                </c:pt>
                <c:pt idx="36782">
                  <c:v>1.0068416595458984E-3</c:v>
                </c:pt>
                <c:pt idx="36783">
                  <c:v>1.007080078125E-3</c:v>
                </c:pt>
                <c:pt idx="36784">
                  <c:v>1.007080078125E-3</c:v>
                </c:pt>
                <c:pt idx="36785">
                  <c:v>1.0068416595458984E-3</c:v>
                </c:pt>
                <c:pt idx="36786">
                  <c:v>1.007080078125E-3</c:v>
                </c:pt>
                <c:pt idx="36787">
                  <c:v>1.0080337524414063E-3</c:v>
                </c:pt>
                <c:pt idx="36788">
                  <c:v>1.007080078125E-3</c:v>
                </c:pt>
                <c:pt idx="36789">
                  <c:v>1.0068416595458984E-3</c:v>
                </c:pt>
                <c:pt idx="36790">
                  <c:v>1.007080078125E-3</c:v>
                </c:pt>
                <c:pt idx="36791">
                  <c:v>1.007080078125E-3</c:v>
                </c:pt>
                <c:pt idx="36792">
                  <c:v>1.0068416595458984E-3</c:v>
                </c:pt>
                <c:pt idx="36793">
                  <c:v>1.007080078125E-3</c:v>
                </c:pt>
                <c:pt idx="36794">
                  <c:v>1.007080078125E-3</c:v>
                </c:pt>
                <c:pt idx="36795">
                  <c:v>1.0068416595458984E-3</c:v>
                </c:pt>
                <c:pt idx="36796">
                  <c:v>1.007080078125E-3</c:v>
                </c:pt>
                <c:pt idx="36797">
                  <c:v>1.007080078125E-3</c:v>
                </c:pt>
                <c:pt idx="36798">
                  <c:v>1.0068416595458984E-3</c:v>
                </c:pt>
                <c:pt idx="36799">
                  <c:v>1.0080337524414063E-3</c:v>
                </c:pt>
                <c:pt idx="36800">
                  <c:v>1.007080078125E-3</c:v>
                </c:pt>
                <c:pt idx="36801">
                  <c:v>1.0068416595458984E-3</c:v>
                </c:pt>
                <c:pt idx="36802">
                  <c:v>1.007080078125E-3</c:v>
                </c:pt>
                <c:pt idx="36803">
                  <c:v>1.007080078125E-3</c:v>
                </c:pt>
                <c:pt idx="36804">
                  <c:v>1.0068416595458984E-3</c:v>
                </c:pt>
                <c:pt idx="36805">
                  <c:v>1.007080078125E-3</c:v>
                </c:pt>
                <c:pt idx="36806">
                  <c:v>1.007080078125E-3</c:v>
                </c:pt>
                <c:pt idx="36807">
                  <c:v>1.0068416595458984E-3</c:v>
                </c:pt>
                <c:pt idx="36808">
                  <c:v>1.007080078125E-3</c:v>
                </c:pt>
                <c:pt idx="36809">
                  <c:v>1.007080078125E-3</c:v>
                </c:pt>
                <c:pt idx="36810">
                  <c:v>1.0068416595458984E-3</c:v>
                </c:pt>
                <c:pt idx="36811">
                  <c:v>1.007080078125E-3</c:v>
                </c:pt>
                <c:pt idx="36812">
                  <c:v>1.0080337524414063E-3</c:v>
                </c:pt>
                <c:pt idx="36813">
                  <c:v>1.007080078125E-3</c:v>
                </c:pt>
                <c:pt idx="36814">
                  <c:v>1.0068416595458984E-3</c:v>
                </c:pt>
                <c:pt idx="36815">
                  <c:v>1.007080078125E-3</c:v>
                </c:pt>
                <c:pt idx="36816">
                  <c:v>1.007080078125E-3</c:v>
                </c:pt>
                <c:pt idx="36817">
                  <c:v>1.0068416595458984E-3</c:v>
                </c:pt>
                <c:pt idx="36818">
                  <c:v>1.007080078125E-3</c:v>
                </c:pt>
                <c:pt idx="36819">
                  <c:v>1.007080078125E-3</c:v>
                </c:pt>
                <c:pt idx="36820">
                  <c:v>1.0068416595458984E-3</c:v>
                </c:pt>
                <c:pt idx="36821">
                  <c:v>1.007080078125E-3</c:v>
                </c:pt>
                <c:pt idx="36822">
                  <c:v>1.007080078125E-3</c:v>
                </c:pt>
                <c:pt idx="36823">
                  <c:v>1.0068416595458984E-3</c:v>
                </c:pt>
                <c:pt idx="36824">
                  <c:v>1.0080337524414063E-3</c:v>
                </c:pt>
                <c:pt idx="36825">
                  <c:v>1.007080078125E-3</c:v>
                </c:pt>
                <c:pt idx="36826">
                  <c:v>1.0068416595458984E-3</c:v>
                </c:pt>
                <c:pt idx="36827">
                  <c:v>1.007080078125E-3</c:v>
                </c:pt>
                <c:pt idx="36828">
                  <c:v>1.007080078125E-3</c:v>
                </c:pt>
                <c:pt idx="36829">
                  <c:v>1.0068416595458984E-3</c:v>
                </c:pt>
                <c:pt idx="36830">
                  <c:v>1.007080078125E-3</c:v>
                </c:pt>
                <c:pt idx="36831">
                  <c:v>1.007080078125E-3</c:v>
                </c:pt>
                <c:pt idx="36832">
                  <c:v>1.0068416595458984E-3</c:v>
                </c:pt>
                <c:pt idx="36833">
                  <c:v>1.007080078125E-3</c:v>
                </c:pt>
                <c:pt idx="36834">
                  <c:v>1.007080078125E-3</c:v>
                </c:pt>
                <c:pt idx="36835">
                  <c:v>1.0068416595458984E-3</c:v>
                </c:pt>
                <c:pt idx="36836">
                  <c:v>1.007080078125E-3</c:v>
                </c:pt>
                <c:pt idx="36837">
                  <c:v>1.0080337524414063E-3</c:v>
                </c:pt>
                <c:pt idx="36838">
                  <c:v>1.007080078125E-3</c:v>
                </c:pt>
                <c:pt idx="36839">
                  <c:v>1.0068416595458984E-3</c:v>
                </c:pt>
                <c:pt idx="36840">
                  <c:v>1.007080078125E-3</c:v>
                </c:pt>
                <c:pt idx="36841">
                  <c:v>1.007080078125E-3</c:v>
                </c:pt>
                <c:pt idx="36842">
                  <c:v>1.0068416595458984E-3</c:v>
                </c:pt>
                <c:pt idx="36843">
                  <c:v>1.007080078125E-3</c:v>
                </c:pt>
                <c:pt idx="36844">
                  <c:v>1.007080078125E-3</c:v>
                </c:pt>
                <c:pt idx="36845">
                  <c:v>1.0068416595458984E-3</c:v>
                </c:pt>
                <c:pt idx="36846">
                  <c:v>1.007080078125E-3</c:v>
                </c:pt>
                <c:pt idx="36847">
                  <c:v>1.007080078125E-3</c:v>
                </c:pt>
                <c:pt idx="36848">
                  <c:v>1.0068416595458984E-3</c:v>
                </c:pt>
                <c:pt idx="36849">
                  <c:v>1.0080337524414063E-3</c:v>
                </c:pt>
                <c:pt idx="36850">
                  <c:v>1.007080078125E-3</c:v>
                </c:pt>
                <c:pt idx="36851">
                  <c:v>1.0068416595458984E-3</c:v>
                </c:pt>
                <c:pt idx="36852">
                  <c:v>1.007080078125E-3</c:v>
                </c:pt>
                <c:pt idx="36853">
                  <c:v>1.007080078125E-3</c:v>
                </c:pt>
                <c:pt idx="36854">
                  <c:v>1.0068416595458984E-3</c:v>
                </c:pt>
                <c:pt idx="36855">
                  <c:v>1.007080078125E-3</c:v>
                </c:pt>
                <c:pt idx="36856">
                  <c:v>1.007080078125E-3</c:v>
                </c:pt>
                <c:pt idx="36857">
                  <c:v>1.0068416595458984E-3</c:v>
                </c:pt>
                <c:pt idx="36858">
                  <c:v>1.007080078125E-3</c:v>
                </c:pt>
                <c:pt idx="36859">
                  <c:v>1.007080078125E-3</c:v>
                </c:pt>
                <c:pt idx="36860">
                  <c:v>1.0068416595458984E-3</c:v>
                </c:pt>
                <c:pt idx="36861">
                  <c:v>1.007080078125E-3</c:v>
                </c:pt>
                <c:pt idx="36862">
                  <c:v>1.0080337524414063E-3</c:v>
                </c:pt>
                <c:pt idx="36863">
                  <c:v>1.007080078125E-3</c:v>
                </c:pt>
                <c:pt idx="36864">
                  <c:v>1.0068416595458984E-3</c:v>
                </c:pt>
                <c:pt idx="36865">
                  <c:v>1.007080078125E-3</c:v>
                </c:pt>
                <c:pt idx="36866">
                  <c:v>1.007080078125E-3</c:v>
                </c:pt>
                <c:pt idx="36867">
                  <c:v>1.0068416595458984E-3</c:v>
                </c:pt>
                <c:pt idx="36868">
                  <c:v>1.007080078125E-3</c:v>
                </c:pt>
                <c:pt idx="36869">
                  <c:v>1.007080078125E-3</c:v>
                </c:pt>
                <c:pt idx="36870">
                  <c:v>1.0068416595458984E-3</c:v>
                </c:pt>
                <c:pt idx="36871">
                  <c:v>1.007080078125E-3</c:v>
                </c:pt>
                <c:pt idx="36872">
                  <c:v>1.007080078125E-3</c:v>
                </c:pt>
                <c:pt idx="36873">
                  <c:v>1.0068416595458984E-3</c:v>
                </c:pt>
                <c:pt idx="36874">
                  <c:v>1.0080337524414063E-3</c:v>
                </c:pt>
                <c:pt idx="36875">
                  <c:v>1.007080078125E-3</c:v>
                </c:pt>
                <c:pt idx="36876">
                  <c:v>1.0068416595458984E-3</c:v>
                </c:pt>
                <c:pt idx="36877">
                  <c:v>1.007080078125E-3</c:v>
                </c:pt>
                <c:pt idx="36878">
                  <c:v>1.007080078125E-3</c:v>
                </c:pt>
                <c:pt idx="36879">
                  <c:v>1.0068416595458984E-3</c:v>
                </c:pt>
                <c:pt idx="36880">
                  <c:v>1.007080078125E-3</c:v>
                </c:pt>
                <c:pt idx="36881">
                  <c:v>1.007080078125E-3</c:v>
                </c:pt>
                <c:pt idx="36882">
                  <c:v>1.0068416595458984E-3</c:v>
                </c:pt>
                <c:pt idx="36883">
                  <c:v>1.007080078125E-3</c:v>
                </c:pt>
                <c:pt idx="36884">
                  <c:v>1.007080078125E-3</c:v>
                </c:pt>
                <c:pt idx="36885">
                  <c:v>1.0068416595458984E-3</c:v>
                </c:pt>
                <c:pt idx="36886">
                  <c:v>1.007080078125E-3</c:v>
                </c:pt>
                <c:pt idx="36887">
                  <c:v>1.0080337524414063E-3</c:v>
                </c:pt>
                <c:pt idx="36888">
                  <c:v>1.007080078125E-3</c:v>
                </c:pt>
                <c:pt idx="36889">
                  <c:v>1.0068416595458984E-3</c:v>
                </c:pt>
                <c:pt idx="36890">
                  <c:v>5.0351619720458984E-3</c:v>
                </c:pt>
                <c:pt idx="36891">
                  <c:v>1.0068416595458984E-3</c:v>
                </c:pt>
                <c:pt idx="36892">
                  <c:v>1.007080078125E-3</c:v>
                </c:pt>
                <c:pt idx="36893">
                  <c:v>1.007080078125E-3</c:v>
                </c:pt>
                <c:pt idx="36894">
                  <c:v>1.0068416595458984E-3</c:v>
                </c:pt>
                <c:pt idx="36895">
                  <c:v>1.0080337524414063E-3</c:v>
                </c:pt>
                <c:pt idx="36896">
                  <c:v>1.007080078125E-3</c:v>
                </c:pt>
                <c:pt idx="36897">
                  <c:v>1.0068416595458984E-3</c:v>
                </c:pt>
                <c:pt idx="36898">
                  <c:v>1.007080078125E-3</c:v>
                </c:pt>
                <c:pt idx="36899">
                  <c:v>1.007080078125E-3</c:v>
                </c:pt>
                <c:pt idx="36900">
                  <c:v>1.0068416595458984E-3</c:v>
                </c:pt>
                <c:pt idx="36901">
                  <c:v>1.007080078125E-3</c:v>
                </c:pt>
                <c:pt idx="36902">
                  <c:v>1.007080078125E-3</c:v>
                </c:pt>
                <c:pt idx="36903">
                  <c:v>1.0068416595458984E-3</c:v>
                </c:pt>
                <c:pt idx="36904">
                  <c:v>1.007080078125E-3</c:v>
                </c:pt>
                <c:pt idx="36905">
                  <c:v>1.007080078125E-3</c:v>
                </c:pt>
                <c:pt idx="36906">
                  <c:v>1.0068416595458984E-3</c:v>
                </c:pt>
                <c:pt idx="36907">
                  <c:v>1.007080078125E-3</c:v>
                </c:pt>
                <c:pt idx="36908">
                  <c:v>1.0080337524414063E-3</c:v>
                </c:pt>
                <c:pt idx="36909">
                  <c:v>1.007080078125E-3</c:v>
                </c:pt>
                <c:pt idx="36910">
                  <c:v>1.0068416595458984E-3</c:v>
                </c:pt>
                <c:pt idx="36911">
                  <c:v>1.007080078125E-3</c:v>
                </c:pt>
                <c:pt idx="36912">
                  <c:v>1.007080078125E-3</c:v>
                </c:pt>
                <c:pt idx="36913">
                  <c:v>1.0068416595458984E-3</c:v>
                </c:pt>
                <c:pt idx="36914">
                  <c:v>1.007080078125E-3</c:v>
                </c:pt>
                <c:pt idx="36915">
                  <c:v>1.007080078125E-3</c:v>
                </c:pt>
                <c:pt idx="36916">
                  <c:v>1.0068416595458984E-3</c:v>
                </c:pt>
                <c:pt idx="36917">
                  <c:v>1.007080078125E-3</c:v>
                </c:pt>
                <c:pt idx="36918">
                  <c:v>1.0068416595458984E-3</c:v>
                </c:pt>
                <c:pt idx="36919">
                  <c:v>1.007080078125E-3</c:v>
                </c:pt>
                <c:pt idx="36920">
                  <c:v>1.0080337524414063E-3</c:v>
                </c:pt>
                <c:pt idx="36921">
                  <c:v>1.007080078125E-3</c:v>
                </c:pt>
                <c:pt idx="36922">
                  <c:v>1.0068416595458984E-3</c:v>
                </c:pt>
                <c:pt idx="36923">
                  <c:v>1.007080078125E-3</c:v>
                </c:pt>
                <c:pt idx="36924">
                  <c:v>1.007080078125E-3</c:v>
                </c:pt>
                <c:pt idx="36925">
                  <c:v>1.0068416595458984E-3</c:v>
                </c:pt>
                <c:pt idx="36926">
                  <c:v>1.007080078125E-3</c:v>
                </c:pt>
                <c:pt idx="36927">
                  <c:v>1.007080078125E-3</c:v>
                </c:pt>
                <c:pt idx="36928">
                  <c:v>1.0068416595458984E-3</c:v>
                </c:pt>
                <c:pt idx="36929">
                  <c:v>1.007080078125E-3</c:v>
                </c:pt>
                <c:pt idx="36930">
                  <c:v>1.007080078125E-3</c:v>
                </c:pt>
                <c:pt idx="36931">
                  <c:v>1.0068416595458984E-3</c:v>
                </c:pt>
                <c:pt idx="36932">
                  <c:v>1.007080078125E-3</c:v>
                </c:pt>
                <c:pt idx="36933">
                  <c:v>1.0080337524414063E-3</c:v>
                </c:pt>
                <c:pt idx="36934">
                  <c:v>1.007080078125E-3</c:v>
                </c:pt>
                <c:pt idx="36935">
                  <c:v>1.0068416595458984E-3</c:v>
                </c:pt>
                <c:pt idx="36936">
                  <c:v>1.007080078125E-3</c:v>
                </c:pt>
                <c:pt idx="36937">
                  <c:v>1.007080078125E-3</c:v>
                </c:pt>
                <c:pt idx="36938">
                  <c:v>1.0068416595458984E-3</c:v>
                </c:pt>
                <c:pt idx="36939">
                  <c:v>1.007080078125E-3</c:v>
                </c:pt>
                <c:pt idx="36940">
                  <c:v>1.0068416595458984E-3</c:v>
                </c:pt>
                <c:pt idx="36941">
                  <c:v>1.007080078125E-3</c:v>
                </c:pt>
                <c:pt idx="36942">
                  <c:v>1.007080078125E-3</c:v>
                </c:pt>
                <c:pt idx="36943">
                  <c:v>1.0068416595458984E-3</c:v>
                </c:pt>
                <c:pt idx="36944">
                  <c:v>1.007080078125E-3</c:v>
                </c:pt>
                <c:pt idx="36945">
                  <c:v>1.0080337524414063E-3</c:v>
                </c:pt>
                <c:pt idx="36946">
                  <c:v>1.007080078125E-3</c:v>
                </c:pt>
                <c:pt idx="36947">
                  <c:v>1.0068416595458984E-3</c:v>
                </c:pt>
                <c:pt idx="36948">
                  <c:v>1.007080078125E-3</c:v>
                </c:pt>
                <c:pt idx="36949">
                  <c:v>1.007080078125E-3</c:v>
                </c:pt>
                <c:pt idx="36950">
                  <c:v>1.0068416595458984E-3</c:v>
                </c:pt>
                <c:pt idx="36951">
                  <c:v>1.007080078125E-3</c:v>
                </c:pt>
                <c:pt idx="36952">
                  <c:v>3.0210018157958984E-3</c:v>
                </c:pt>
                <c:pt idx="36953">
                  <c:v>1.007080078125E-3</c:v>
                </c:pt>
                <c:pt idx="36954">
                  <c:v>1.0068416595458984E-3</c:v>
                </c:pt>
                <c:pt idx="36955">
                  <c:v>1.007080078125E-3</c:v>
                </c:pt>
                <c:pt idx="36956">
                  <c:v>1.0080337524414063E-3</c:v>
                </c:pt>
                <c:pt idx="36957">
                  <c:v>1.007080078125E-3</c:v>
                </c:pt>
                <c:pt idx="36958">
                  <c:v>1.0068416595458984E-3</c:v>
                </c:pt>
                <c:pt idx="36959">
                  <c:v>1.007080078125E-3</c:v>
                </c:pt>
                <c:pt idx="36960">
                  <c:v>1.0068416595458984E-3</c:v>
                </c:pt>
                <c:pt idx="36961">
                  <c:v>1.007080078125E-3</c:v>
                </c:pt>
                <c:pt idx="36962">
                  <c:v>2.0139217376708984E-3</c:v>
                </c:pt>
                <c:pt idx="36963">
                  <c:v>1.007080078125E-3</c:v>
                </c:pt>
                <c:pt idx="36964">
                  <c:v>1.007080078125E-3</c:v>
                </c:pt>
                <c:pt idx="36965">
                  <c:v>1.0068416595458984E-3</c:v>
                </c:pt>
                <c:pt idx="36966">
                  <c:v>1.007080078125E-3</c:v>
                </c:pt>
                <c:pt idx="36967">
                  <c:v>1.0080337524414063E-3</c:v>
                </c:pt>
                <c:pt idx="36968">
                  <c:v>1.007080078125E-3</c:v>
                </c:pt>
                <c:pt idx="36969">
                  <c:v>1.0068416595458984E-3</c:v>
                </c:pt>
                <c:pt idx="36970">
                  <c:v>1.007080078125E-3</c:v>
                </c:pt>
                <c:pt idx="36971">
                  <c:v>1.007080078125E-3</c:v>
                </c:pt>
                <c:pt idx="36972">
                  <c:v>1.0068416595458984E-3</c:v>
                </c:pt>
                <c:pt idx="36973">
                  <c:v>1.007080078125E-3</c:v>
                </c:pt>
                <c:pt idx="36974">
                  <c:v>1.007080078125E-3</c:v>
                </c:pt>
                <c:pt idx="36975">
                  <c:v>1.0068416595458984E-3</c:v>
                </c:pt>
                <c:pt idx="36976">
                  <c:v>1.007080078125E-3</c:v>
                </c:pt>
                <c:pt idx="36977">
                  <c:v>1.007080078125E-3</c:v>
                </c:pt>
                <c:pt idx="36978">
                  <c:v>1.0068416595458984E-3</c:v>
                </c:pt>
                <c:pt idx="36979">
                  <c:v>1.007080078125E-3</c:v>
                </c:pt>
                <c:pt idx="36980">
                  <c:v>1.0080337524414063E-3</c:v>
                </c:pt>
                <c:pt idx="36981">
                  <c:v>1.0068416595458984E-3</c:v>
                </c:pt>
                <c:pt idx="36982">
                  <c:v>1.007080078125E-3</c:v>
                </c:pt>
                <c:pt idx="36983">
                  <c:v>1.007080078125E-3</c:v>
                </c:pt>
                <c:pt idx="36984">
                  <c:v>1.0068416595458984E-3</c:v>
                </c:pt>
                <c:pt idx="36985">
                  <c:v>1.007080078125E-3</c:v>
                </c:pt>
                <c:pt idx="36986">
                  <c:v>1.007080078125E-3</c:v>
                </c:pt>
                <c:pt idx="36987">
                  <c:v>1.0068416595458984E-3</c:v>
                </c:pt>
                <c:pt idx="36988">
                  <c:v>1.007080078125E-3</c:v>
                </c:pt>
                <c:pt idx="36989">
                  <c:v>1.007080078125E-3</c:v>
                </c:pt>
                <c:pt idx="36990">
                  <c:v>1.0068416595458984E-3</c:v>
                </c:pt>
                <c:pt idx="36991">
                  <c:v>1.007080078125E-3</c:v>
                </c:pt>
                <c:pt idx="36992">
                  <c:v>1.0080337524414063E-3</c:v>
                </c:pt>
                <c:pt idx="36993">
                  <c:v>1.007080078125E-3</c:v>
                </c:pt>
                <c:pt idx="36994">
                  <c:v>1.0068416595458984E-3</c:v>
                </c:pt>
                <c:pt idx="36995">
                  <c:v>1.007080078125E-3</c:v>
                </c:pt>
                <c:pt idx="36996">
                  <c:v>1.007080078125E-3</c:v>
                </c:pt>
                <c:pt idx="36997">
                  <c:v>1.0068416595458984E-3</c:v>
                </c:pt>
                <c:pt idx="36998">
                  <c:v>1.007080078125E-3</c:v>
                </c:pt>
                <c:pt idx="36999">
                  <c:v>1.007080078125E-3</c:v>
                </c:pt>
                <c:pt idx="37000">
                  <c:v>1.0068416595458984E-3</c:v>
                </c:pt>
                <c:pt idx="37001">
                  <c:v>1.007080078125E-3</c:v>
                </c:pt>
                <c:pt idx="37002">
                  <c:v>1.007080078125E-3</c:v>
                </c:pt>
                <c:pt idx="37003">
                  <c:v>1.0068416595458984E-3</c:v>
                </c:pt>
                <c:pt idx="37004">
                  <c:v>1.007080078125E-3</c:v>
                </c:pt>
                <c:pt idx="37005">
                  <c:v>1.0080337524414063E-3</c:v>
                </c:pt>
                <c:pt idx="37006">
                  <c:v>1.0068416595458984E-3</c:v>
                </c:pt>
                <c:pt idx="37007">
                  <c:v>1.007080078125E-3</c:v>
                </c:pt>
                <c:pt idx="37008">
                  <c:v>1.007080078125E-3</c:v>
                </c:pt>
                <c:pt idx="37009">
                  <c:v>1.0068416595458984E-3</c:v>
                </c:pt>
                <c:pt idx="37010">
                  <c:v>1.007080078125E-3</c:v>
                </c:pt>
                <c:pt idx="37011">
                  <c:v>1.007080078125E-3</c:v>
                </c:pt>
                <c:pt idx="37012">
                  <c:v>1.0068416595458984E-3</c:v>
                </c:pt>
                <c:pt idx="37013">
                  <c:v>1.007080078125E-3</c:v>
                </c:pt>
                <c:pt idx="37014">
                  <c:v>1.007080078125E-3</c:v>
                </c:pt>
                <c:pt idx="37015">
                  <c:v>1.0068416595458984E-3</c:v>
                </c:pt>
                <c:pt idx="37016">
                  <c:v>1.007080078125E-3</c:v>
                </c:pt>
                <c:pt idx="37017">
                  <c:v>1.0080337524414063E-3</c:v>
                </c:pt>
                <c:pt idx="37018">
                  <c:v>1.007080078125E-3</c:v>
                </c:pt>
                <c:pt idx="37019">
                  <c:v>1.0068416595458984E-3</c:v>
                </c:pt>
                <c:pt idx="37020">
                  <c:v>1.007080078125E-3</c:v>
                </c:pt>
                <c:pt idx="37021">
                  <c:v>1.007080078125E-3</c:v>
                </c:pt>
                <c:pt idx="37022">
                  <c:v>1.0068416595458984E-3</c:v>
                </c:pt>
                <c:pt idx="37023">
                  <c:v>1.007080078125E-3</c:v>
                </c:pt>
                <c:pt idx="37024">
                  <c:v>1.007080078125E-3</c:v>
                </c:pt>
                <c:pt idx="37025">
                  <c:v>1.0068416595458984E-3</c:v>
                </c:pt>
                <c:pt idx="37026">
                  <c:v>1.007080078125E-3</c:v>
                </c:pt>
                <c:pt idx="37027">
                  <c:v>1.007080078125E-3</c:v>
                </c:pt>
                <c:pt idx="37028">
                  <c:v>1.0068416595458984E-3</c:v>
                </c:pt>
                <c:pt idx="37029">
                  <c:v>1.007080078125E-3</c:v>
                </c:pt>
                <c:pt idx="37030">
                  <c:v>1.0080337524414063E-3</c:v>
                </c:pt>
                <c:pt idx="37031">
                  <c:v>1.0068416595458984E-3</c:v>
                </c:pt>
                <c:pt idx="37032">
                  <c:v>1.007080078125E-3</c:v>
                </c:pt>
                <c:pt idx="37033">
                  <c:v>1.007080078125E-3</c:v>
                </c:pt>
                <c:pt idx="37034">
                  <c:v>1.0068416595458984E-3</c:v>
                </c:pt>
                <c:pt idx="37035">
                  <c:v>1.007080078125E-3</c:v>
                </c:pt>
                <c:pt idx="37036">
                  <c:v>1.007080078125E-3</c:v>
                </c:pt>
                <c:pt idx="37037">
                  <c:v>1.0068416595458984E-3</c:v>
                </c:pt>
                <c:pt idx="37038">
                  <c:v>1.007080078125E-3</c:v>
                </c:pt>
                <c:pt idx="37039">
                  <c:v>1.007080078125E-3</c:v>
                </c:pt>
                <c:pt idx="37040">
                  <c:v>1.0068416595458984E-3</c:v>
                </c:pt>
                <c:pt idx="37041">
                  <c:v>1.007080078125E-3</c:v>
                </c:pt>
                <c:pt idx="37042">
                  <c:v>1.0080337524414063E-3</c:v>
                </c:pt>
                <c:pt idx="37043">
                  <c:v>1.007080078125E-3</c:v>
                </c:pt>
                <c:pt idx="37044">
                  <c:v>1.0068416595458984E-3</c:v>
                </c:pt>
                <c:pt idx="37045">
                  <c:v>1.007080078125E-3</c:v>
                </c:pt>
                <c:pt idx="37046">
                  <c:v>1.007080078125E-3</c:v>
                </c:pt>
                <c:pt idx="37047">
                  <c:v>1.0068416595458984E-3</c:v>
                </c:pt>
                <c:pt idx="37048">
                  <c:v>1.007080078125E-3</c:v>
                </c:pt>
                <c:pt idx="37049">
                  <c:v>1.007080078125E-3</c:v>
                </c:pt>
                <c:pt idx="37050">
                  <c:v>1.0068416595458984E-3</c:v>
                </c:pt>
                <c:pt idx="37051">
                  <c:v>1.3092041015625E-2</c:v>
                </c:pt>
                <c:pt idx="37052">
                  <c:v>1.007080078125E-3</c:v>
                </c:pt>
                <c:pt idx="37053">
                  <c:v>1.0068416595458984E-3</c:v>
                </c:pt>
                <c:pt idx="37054">
                  <c:v>1.007080078125E-3</c:v>
                </c:pt>
                <c:pt idx="37055">
                  <c:v>1.0080337524414063E-3</c:v>
                </c:pt>
                <c:pt idx="37056">
                  <c:v>1.007080078125E-3</c:v>
                </c:pt>
                <c:pt idx="37057">
                  <c:v>1.0068416595458984E-3</c:v>
                </c:pt>
                <c:pt idx="37058">
                  <c:v>1.007080078125E-3</c:v>
                </c:pt>
                <c:pt idx="37059">
                  <c:v>1.007080078125E-3</c:v>
                </c:pt>
                <c:pt idx="37060">
                  <c:v>1.0068416595458984E-3</c:v>
                </c:pt>
                <c:pt idx="37061">
                  <c:v>1.007080078125E-3</c:v>
                </c:pt>
                <c:pt idx="37062">
                  <c:v>1.007080078125E-3</c:v>
                </c:pt>
                <c:pt idx="37063">
                  <c:v>1.0068416595458984E-3</c:v>
                </c:pt>
                <c:pt idx="37064">
                  <c:v>1.007080078125E-3</c:v>
                </c:pt>
                <c:pt idx="37065">
                  <c:v>1.007080078125E-3</c:v>
                </c:pt>
                <c:pt idx="37066">
                  <c:v>1.0068416595458984E-3</c:v>
                </c:pt>
                <c:pt idx="37067">
                  <c:v>1.007080078125E-3</c:v>
                </c:pt>
                <c:pt idx="37068">
                  <c:v>1.0080337524414063E-3</c:v>
                </c:pt>
                <c:pt idx="37069">
                  <c:v>1.0068416595458984E-3</c:v>
                </c:pt>
                <c:pt idx="37070">
                  <c:v>3.0210018157958984E-3</c:v>
                </c:pt>
                <c:pt idx="37071">
                  <c:v>1.007080078125E-3</c:v>
                </c:pt>
                <c:pt idx="37072">
                  <c:v>1.007080078125E-3</c:v>
                </c:pt>
                <c:pt idx="37073">
                  <c:v>1.0068416595458984E-3</c:v>
                </c:pt>
                <c:pt idx="37074">
                  <c:v>1.007080078125E-3</c:v>
                </c:pt>
                <c:pt idx="37075">
                  <c:v>1.007080078125E-3</c:v>
                </c:pt>
                <c:pt idx="37076">
                  <c:v>1.0068416595458984E-3</c:v>
                </c:pt>
                <c:pt idx="37077">
                  <c:v>1.007080078125E-3</c:v>
                </c:pt>
                <c:pt idx="37078">
                  <c:v>1.0080337524414063E-3</c:v>
                </c:pt>
                <c:pt idx="37079">
                  <c:v>1.007080078125E-3</c:v>
                </c:pt>
                <c:pt idx="37080">
                  <c:v>1.0068416595458984E-3</c:v>
                </c:pt>
                <c:pt idx="37081">
                  <c:v>1.007080078125E-3</c:v>
                </c:pt>
                <c:pt idx="37082">
                  <c:v>1.007080078125E-3</c:v>
                </c:pt>
                <c:pt idx="37083">
                  <c:v>1.0068416595458984E-3</c:v>
                </c:pt>
                <c:pt idx="37084">
                  <c:v>1.007080078125E-3</c:v>
                </c:pt>
                <c:pt idx="37085">
                  <c:v>1.007080078125E-3</c:v>
                </c:pt>
                <c:pt idx="37086">
                  <c:v>1.0068416595458984E-3</c:v>
                </c:pt>
                <c:pt idx="37087">
                  <c:v>1.007080078125E-3</c:v>
                </c:pt>
                <c:pt idx="37088">
                  <c:v>1.007080078125E-3</c:v>
                </c:pt>
                <c:pt idx="37089">
                  <c:v>1.0068416595458984E-3</c:v>
                </c:pt>
                <c:pt idx="37090">
                  <c:v>1.007080078125E-3</c:v>
                </c:pt>
                <c:pt idx="37091">
                  <c:v>1.0080337524414063E-3</c:v>
                </c:pt>
                <c:pt idx="37092">
                  <c:v>1.0068416595458984E-3</c:v>
                </c:pt>
                <c:pt idx="37093">
                  <c:v>1.007080078125E-3</c:v>
                </c:pt>
                <c:pt idx="37094">
                  <c:v>1.007080078125E-3</c:v>
                </c:pt>
                <c:pt idx="37095">
                  <c:v>1.0068416595458984E-3</c:v>
                </c:pt>
                <c:pt idx="37096">
                  <c:v>1.007080078125E-3</c:v>
                </c:pt>
                <c:pt idx="37097">
                  <c:v>1.007080078125E-3</c:v>
                </c:pt>
                <c:pt idx="37098">
                  <c:v>1.0068416595458984E-3</c:v>
                </c:pt>
                <c:pt idx="37099">
                  <c:v>1.007080078125E-3</c:v>
                </c:pt>
                <c:pt idx="37100">
                  <c:v>1.007080078125E-3</c:v>
                </c:pt>
                <c:pt idx="37101">
                  <c:v>1.0068416595458984E-3</c:v>
                </c:pt>
                <c:pt idx="37102">
                  <c:v>1.007080078125E-3</c:v>
                </c:pt>
                <c:pt idx="37103">
                  <c:v>1.0080337524414063E-3</c:v>
                </c:pt>
                <c:pt idx="37104">
                  <c:v>1.007080078125E-3</c:v>
                </c:pt>
                <c:pt idx="37105">
                  <c:v>1.0068416595458984E-3</c:v>
                </c:pt>
                <c:pt idx="37106">
                  <c:v>1.007080078125E-3</c:v>
                </c:pt>
                <c:pt idx="37107">
                  <c:v>1.007080078125E-3</c:v>
                </c:pt>
                <c:pt idx="37108">
                  <c:v>1.0068416595458984E-3</c:v>
                </c:pt>
                <c:pt idx="37109">
                  <c:v>1.007080078125E-3</c:v>
                </c:pt>
                <c:pt idx="37110">
                  <c:v>1.007080078125E-3</c:v>
                </c:pt>
                <c:pt idx="37111">
                  <c:v>1.0068416595458984E-3</c:v>
                </c:pt>
                <c:pt idx="37112">
                  <c:v>1.007080078125E-3</c:v>
                </c:pt>
                <c:pt idx="37113">
                  <c:v>1.007080078125E-3</c:v>
                </c:pt>
                <c:pt idx="37114">
                  <c:v>1.0068416595458984E-3</c:v>
                </c:pt>
                <c:pt idx="37115">
                  <c:v>1.007080078125E-3</c:v>
                </c:pt>
                <c:pt idx="37116">
                  <c:v>1.0080337524414063E-3</c:v>
                </c:pt>
                <c:pt idx="37117">
                  <c:v>1.0068416595458984E-3</c:v>
                </c:pt>
                <c:pt idx="37118">
                  <c:v>1.007080078125E-3</c:v>
                </c:pt>
                <c:pt idx="37119">
                  <c:v>1.007080078125E-3</c:v>
                </c:pt>
                <c:pt idx="37120">
                  <c:v>1.0068416595458984E-3</c:v>
                </c:pt>
                <c:pt idx="37121">
                  <c:v>1.007080078125E-3</c:v>
                </c:pt>
                <c:pt idx="37122">
                  <c:v>1.007080078125E-3</c:v>
                </c:pt>
                <c:pt idx="37123">
                  <c:v>1.0068416595458984E-3</c:v>
                </c:pt>
                <c:pt idx="37124">
                  <c:v>1.007080078125E-3</c:v>
                </c:pt>
                <c:pt idx="37125">
                  <c:v>1.007080078125E-3</c:v>
                </c:pt>
                <c:pt idx="37126">
                  <c:v>1.0068416595458984E-3</c:v>
                </c:pt>
                <c:pt idx="37127">
                  <c:v>1.007080078125E-3</c:v>
                </c:pt>
                <c:pt idx="37128">
                  <c:v>1.0080337524414063E-3</c:v>
                </c:pt>
                <c:pt idx="37129">
                  <c:v>1.007080078125E-3</c:v>
                </c:pt>
                <c:pt idx="37130">
                  <c:v>1.0068416595458984E-3</c:v>
                </c:pt>
                <c:pt idx="37131">
                  <c:v>1.007080078125E-3</c:v>
                </c:pt>
                <c:pt idx="37132">
                  <c:v>1.007080078125E-3</c:v>
                </c:pt>
                <c:pt idx="37133">
                  <c:v>1.0068416595458984E-3</c:v>
                </c:pt>
                <c:pt idx="37134">
                  <c:v>1.007080078125E-3</c:v>
                </c:pt>
                <c:pt idx="37135">
                  <c:v>1.007080078125E-3</c:v>
                </c:pt>
                <c:pt idx="37136">
                  <c:v>1.0068416595458984E-3</c:v>
                </c:pt>
                <c:pt idx="37137">
                  <c:v>1.007080078125E-3</c:v>
                </c:pt>
                <c:pt idx="37138">
                  <c:v>1.007080078125E-3</c:v>
                </c:pt>
                <c:pt idx="37139">
                  <c:v>1.0068416595458984E-3</c:v>
                </c:pt>
                <c:pt idx="37140">
                  <c:v>1.007080078125E-3</c:v>
                </c:pt>
                <c:pt idx="37141">
                  <c:v>1.0080337524414063E-3</c:v>
                </c:pt>
                <c:pt idx="37142">
                  <c:v>1.0068416595458984E-3</c:v>
                </c:pt>
                <c:pt idx="37143">
                  <c:v>1.007080078125E-3</c:v>
                </c:pt>
                <c:pt idx="37144">
                  <c:v>1.007080078125E-3</c:v>
                </c:pt>
                <c:pt idx="37145">
                  <c:v>1.0068416595458984E-3</c:v>
                </c:pt>
                <c:pt idx="37146">
                  <c:v>1.007080078125E-3</c:v>
                </c:pt>
                <c:pt idx="37147">
                  <c:v>1.007080078125E-3</c:v>
                </c:pt>
                <c:pt idx="37148">
                  <c:v>1.0068416595458984E-3</c:v>
                </c:pt>
                <c:pt idx="37149">
                  <c:v>1.007080078125E-3</c:v>
                </c:pt>
                <c:pt idx="37150">
                  <c:v>1.007080078125E-3</c:v>
                </c:pt>
                <c:pt idx="37151">
                  <c:v>1.0068416595458984E-3</c:v>
                </c:pt>
                <c:pt idx="37152">
                  <c:v>1.007080078125E-3</c:v>
                </c:pt>
                <c:pt idx="37153">
                  <c:v>3.0219554901123047E-3</c:v>
                </c:pt>
                <c:pt idx="37154">
                  <c:v>1.007080078125E-3</c:v>
                </c:pt>
                <c:pt idx="37155">
                  <c:v>1.007080078125E-3</c:v>
                </c:pt>
                <c:pt idx="37156">
                  <c:v>1.0068416595458984E-3</c:v>
                </c:pt>
                <c:pt idx="37157">
                  <c:v>1.007080078125E-3</c:v>
                </c:pt>
                <c:pt idx="37158">
                  <c:v>1.007080078125E-3</c:v>
                </c:pt>
                <c:pt idx="37159">
                  <c:v>1.0068416595458984E-3</c:v>
                </c:pt>
                <c:pt idx="37160">
                  <c:v>1.007080078125E-3</c:v>
                </c:pt>
                <c:pt idx="37161">
                  <c:v>1.007080078125E-3</c:v>
                </c:pt>
                <c:pt idx="37162">
                  <c:v>1.0068416595458984E-3</c:v>
                </c:pt>
                <c:pt idx="37163">
                  <c:v>1.007080078125E-3</c:v>
                </c:pt>
                <c:pt idx="37164">
                  <c:v>1.0080337524414063E-3</c:v>
                </c:pt>
                <c:pt idx="37165">
                  <c:v>1.0068416595458984E-3</c:v>
                </c:pt>
                <c:pt idx="37166">
                  <c:v>1.007080078125E-3</c:v>
                </c:pt>
                <c:pt idx="37167">
                  <c:v>4.0280818939208984E-3</c:v>
                </c:pt>
                <c:pt idx="37168">
                  <c:v>1.0068416595458984E-3</c:v>
                </c:pt>
                <c:pt idx="37169">
                  <c:v>1.007080078125E-3</c:v>
                </c:pt>
                <c:pt idx="37170">
                  <c:v>1.007080078125E-3</c:v>
                </c:pt>
                <c:pt idx="37171">
                  <c:v>1.0068416595458984E-3</c:v>
                </c:pt>
                <c:pt idx="37172">
                  <c:v>1.007080078125E-3</c:v>
                </c:pt>
                <c:pt idx="37173">
                  <c:v>1.0080337524414063E-3</c:v>
                </c:pt>
                <c:pt idx="37174">
                  <c:v>1.007080078125E-3</c:v>
                </c:pt>
                <c:pt idx="37175">
                  <c:v>1.0068416595458984E-3</c:v>
                </c:pt>
                <c:pt idx="37176">
                  <c:v>1.007080078125E-3</c:v>
                </c:pt>
                <c:pt idx="37177">
                  <c:v>1.007080078125E-3</c:v>
                </c:pt>
                <c:pt idx="37178">
                  <c:v>1.0068416595458984E-3</c:v>
                </c:pt>
                <c:pt idx="37179">
                  <c:v>1.007080078125E-3</c:v>
                </c:pt>
                <c:pt idx="37180">
                  <c:v>1.007080078125E-3</c:v>
                </c:pt>
                <c:pt idx="37181">
                  <c:v>1.0068416595458984E-3</c:v>
                </c:pt>
                <c:pt idx="37182">
                  <c:v>1.007080078125E-3</c:v>
                </c:pt>
                <c:pt idx="37183">
                  <c:v>1.007080078125E-3</c:v>
                </c:pt>
                <c:pt idx="37184">
                  <c:v>1.0068416595458984E-3</c:v>
                </c:pt>
                <c:pt idx="37185">
                  <c:v>1.0080337524414063E-3</c:v>
                </c:pt>
                <c:pt idx="37186">
                  <c:v>1.007080078125E-3</c:v>
                </c:pt>
                <c:pt idx="37187">
                  <c:v>1.0068416595458984E-3</c:v>
                </c:pt>
                <c:pt idx="37188">
                  <c:v>1.007080078125E-3</c:v>
                </c:pt>
                <c:pt idx="37189">
                  <c:v>1.007080078125E-3</c:v>
                </c:pt>
                <c:pt idx="37190">
                  <c:v>1.0068416595458984E-3</c:v>
                </c:pt>
                <c:pt idx="37191">
                  <c:v>1.007080078125E-3</c:v>
                </c:pt>
                <c:pt idx="37192">
                  <c:v>1.007080078125E-3</c:v>
                </c:pt>
                <c:pt idx="37193">
                  <c:v>1.0068416595458984E-3</c:v>
                </c:pt>
                <c:pt idx="37194">
                  <c:v>1.007080078125E-3</c:v>
                </c:pt>
                <c:pt idx="37195">
                  <c:v>1.007080078125E-3</c:v>
                </c:pt>
                <c:pt idx="37196">
                  <c:v>1.0068416595458984E-3</c:v>
                </c:pt>
                <c:pt idx="37197">
                  <c:v>1.007080078125E-3</c:v>
                </c:pt>
                <c:pt idx="37198">
                  <c:v>1.0080337524414063E-3</c:v>
                </c:pt>
                <c:pt idx="37199">
                  <c:v>1.007080078125E-3</c:v>
                </c:pt>
                <c:pt idx="37200">
                  <c:v>1.0068416595458984E-3</c:v>
                </c:pt>
                <c:pt idx="37201">
                  <c:v>1.007080078125E-3</c:v>
                </c:pt>
                <c:pt idx="37202">
                  <c:v>1.007080078125E-3</c:v>
                </c:pt>
                <c:pt idx="37203">
                  <c:v>1.0068416595458984E-3</c:v>
                </c:pt>
                <c:pt idx="37204">
                  <c:v>1.007080078125E-3</c:v>
                </c:pt>
                <c:pt idx="37205">
                  <c:v>1.007080078125E-3</c:v>
                </c:pt>
                <c:pt idx="37206">
                  <c:v>1.0068416595458984E-3</c:v>
                </c:pt>
                <c:pt idx="37207">
                  <c:v>1.007080078125E-3</c:v>
                </c:pt>
                <c:pt idx="37208">
                  <c:v>1.007080078125E-3</c:v>
                </c:pt>
                <c:pt idx="37209">
                  <c:v>1.0068416595458984E-3</c:v>
                </c:pt>
                <c:pt idx="37210">
                  <c:v>1.0080337524414063E-3</c:v>
                </c:pt>
                <c:pt idx="37211">
                  <c:v>1.007080078125E-3</c:v>
                </c:pt>
                <c:pt idx="37212">
                  <c:v>1.0068416595458984E-3</c:v>
                </c:pt>
                <c:pt idx="37213">
                  <c:v>1.007080078125E-3</c:v>
                </c:pt>
                <c:pt idx="37214">
                  <c:v>1.007080078125E-3</c:v>
                </c:pt>
                <c:pt idx="37215">
                  <c:v>1.0068416595458984E-3</c:v>
                </c:pt>
                <c:pt idx="37216">
                  <c:v>1.007080078125E-3</c:v>
                </c:pt>
                <c:pt idx="37217">
                  <c:v>1.007080078125E-3</c:v>
                </c:pt>
                <c:pt idx="37218">
                  <c:v>1.0068416595458984E-3</c:v>
                </c:pt>
                <c:pt idx="37219">
                  <c:v>1.007080078125E-3</c:v>
                </c:pt>
                <c:pt idx="37220">
                  <c:v>1.007080078125E-3</c:v>
                </c:pt>
                <c:pt idx="37221">
                  <c:v>1.0068416595458984E-3</c:v>
                </c:pt>
                <c:pt idx="37222">
                  <c:v>1.007080078125E-3</c:v>
                </c:pt>
                <c:pt idx="37223">
                  <c:v>1.0080337524414063E-3</c:v>
                </c:pt>
                <c:pt idx="37224">
                  <c:v>1.007080078125E-3</c:v>
                </c:pt>
                <c:pt idx="37225">
                  <c:v>1.0068416595458984E-3</c:v>
                </c:pt>
                <c:pt idx="37226">
                  <c:v>1.007080078125E-3</c:v>
                </c:pt>
                <c:pt idx="37227">
                  <c:v>1.007080078125E-3</c:v>
                </c:pt>
                <c:pt idx="37228">
                  <c:v>1.0068416595458984E-3</c:v>
                </c:pt>
                <c:pt idx="37229">
                  <c:v>1.007080078125E-3</c:v>
                </c:pt>
                <c:pt idx="37230">
                  <c:v>1.007080078125E-3</c:v>
                </c:pt>
                <c:pt idx="37231">
                  <c:v>1.0068416595458984E-3</c:v>
                </c:pt>
                <c:pt idx="37232">
                  <c:v>1.007080078125E-3</c:v>
                </c:pt>
                <c:pt idx="37233">
                  <c:v>1.007080078125E-3</c:v>
                </c:pt>
                <c:pt idx="37234">
                  <c:v>1.0068416595458984E-3</c:v>
                </c:pt>
                <c:pt idx="37235">
                  <c:v>2.0151138305664063E-3</c:v>
                </c:pt>
                <c:pt idx="37236">
                  <c:v>1.0068416595458984E-3</c:v>
                </c:pt>
                <c:pt idx="37237">
                  <c:v>1.007080078125E-3</c:v>
                </c:pt>
                <c:pt idx="37238">
                  <c:v>1.007080078125E-3</c:v>
                </c:pt>
                <c:pt idx="37239">
                  <c:v>1.0068416595458984E-3</c:v>
                </c:pt>
                <c:pt idx="37240">
                  <c:v>1.007080078125E-3</c:v>
                </c:pt>
                <c:pt idx="37241">
                  <c:v>1.007080078125E-3</c:v>
                </c:pt>
                <c:pt idx="37242">
                  <c:v>1.0068416595458984E-3</c:v>
                </c:pt>
                <c:pt idx="37243">
                  <c:v>1.007080078125E-3</c:v>
                </c:pt>
                <c:pt idx="37244">
                  <c:v>1.007080078125E-3</c:v>
                </c:pt>
                <c:pt idx="37245">
                  <c:v>1.0068416595458984E-3</c:v>
                </c:pt>
                <c:pt idx="37246">
                  <c:v>1.007080078125E-3</c:v>
                </c:pt>
                <c:pt idx="37247">
                  <c:v>1.0080337524414063E-3</c:v>
                </c:pt>
                <c:pt idx="37248">
                  <c:v>1.007080078125E-3</c:v>
                </c:pt>
                <c:pt idx="37249">
                  <c:v>1.0068416595458984E-3</c:v>
                </c:pt>
                <c:pt idx="37250">
                  <c:v>1.007080078125E-3</c:v>
                </c:pt>
                <c:pt idx="37251">
                  <c:v>1.007080078125E-3</c:v>
                </c:pt>
                <c:pt idx="37252">
                  <c:v>1.0068416595458984E-3</c:v>
                </c:pt>
                <c:pt idx="37253">
                  <c:v>1.007080078125E-3</c:v>
                </c:pt>
                <c:pt idx="37254">
                  <c:v>1.007080078125E-3</c:v>
                </c:pt>
                <c:pt idx="37255">
                  <c:v>1.0068416595458984E-3</c:v>
                </c:pt>
                <c:pt idx="37256">
                  <c:v>1.007080078125E-3</c:v>
                </c:pt>
                <c:pt idx="37257">
                  <c:v>1.007080078125E-3</c:v>
                </c:pt>
                <c:pt idx="37258">
                  <c:v>1.0068416595458984E-3</c:v>
                </c:pt>
                <c:pt idx="37259">
                  <c:v>1.0080337524414063E-3</c:v>
                </c:pt>
                <c:pt idx="37260">
                  <c:v>1.007080078125E-3</c:v>
                </c:pt>
                <c:pt idx="37261">
                  <c:v>1.0068416595458984E-3</c:v>
                </c:pt>
                <c:pt idx="37262">
                  <c:v>1.007080078125E-3</c:v>
                </c:pt>
                <c:pt idx="37263">
                  <c:v>1.007080078125E-3</c:v>
                </c:pt>
                <c:pt idx="37264">
                  <c:v>1.0068416595458984E-3</c:v>
                </c:pt>
                <c:pt idx="37265">
                  <c:v>1.007080078125E-3</c:v>
                </c:pt>
                <c:pt idx="37266">
                  <c:v>1.007080078125E-3</c:v>
                </c:pt>
                <c:pt idx="37267">
                  <c:v>1.0068416595458984E-3</c:v>
                </c:pt>
                <c:pt idx="37268">
                  <c:v>1.007080078125E-3</c:v>
                </c:pt>
                <c:pt idx="37269">
                  <c:v>1.007080078125E-3</c:v>
                </c:pt>
                <c:pt idx="37270">
                  <c:v>1.0068416595458984E-3</c:v>
                </c:pt>
                <c:pt idx="37271">
                  <c:v>1.007080078125E-3</c:v>
                </c:pt>
                <c:pt idx="37272">
                  <c:v>1.0080337524414063E-3</c:v>
                </c:pt>
                <c:pt idx="37273">
                  <c:v>1.007080078125E-3</c:v>
                </c:pt>
                <c:pt idx="37274">
                  <c:v>1.0068416595458984E-3</c:v>
                </c:pt>
                <c:pt idx="37275">
                  <c:v>1.007080078125E-3</c:v>
                </c:pt>
                <c:pt idx="37276">
                  <c:v>1.007080078125E-3</c:v>
                </c:pt>
                <c:pt idx="37277">
                  <c:v>1.0068416595458984E-3</c:v>
                </c:pt>
                <c:pt idx="37278">
                  <c:v>1.007080078125E-3</c:v>
                </c:pt>
                <c:pt idx="37279">
                  <c:v>1.007080078125E-3</c:v>
                </c:pt>
                <c:pt idx="37280">
                  <c:v>1.0068416595458984E-3</c:v>
                </c:pt>
                <c:pt idx="37281">
                  <c:v>1.007080078125E-3</c:v>
                </c:pt>
                <c:pt idx="37282">
                  <c:v>1.007080078125E-3</c:v>
                </c:pt>
                <c:pt idx="37283">
                  <c:v>1.0068416595458984E-3</c:v>
                </c:pt>
                <c:pt idx="37284">
                  <c:v>1.0080337524414063E-3</c:v>
                </c:pt>
                <c:pt idx="37285">
                  <c:v>1.007080078125E-3</c:v>
                </c:pt>
                <c:pt idx="37286">
                  <c:v>1.0068416595458984E-3</c:v>
                </c:pt>
                <c:pt idx="37287">
                  <c:v>1.007080078125E-3</c:v>
                </c:pt>
                <c:pt idx="37288">
                  <c:v>1.007080078125E-3</c:v>
                </c:pt>
                <c:pt idx="37289">
                  <c:v>1.0068416595458984E-3</c:v>
                </c:pt>
                <c:pt idx="37290">
                  <c:v>1.007080078125E-3</c:v>
                </c:pt>
                <c:pt idx="37291">
                  <c:v>1.007080078125E-3</c:v>
                </c:pt>
                <c:pt idx="37292">
                  <c:v>1.0068416595458984E-3</c:v>
                </c:pt>
                <c:pt idx="37293">
                  <c:v>1.007080078125E-3</c:v>
                </c:pt>
                <c:pt idx="37294">
                  <c:v>1.007080078125E-3</c:v>
                </c:pt>
                <c:pt idx="37295">
                  <c:v>1.0068416595458984E-3</c:v>
                </c:pt>
                <c:pt idx="37296">
                  <c:v>1.007080078125E-3</c:v>
                </c:pt>
                <c:pt idx="37297">
                  <c:v>1.0080337524414063E-3</c:v>
                </c:pt>
                <c:pt idx="37298">
                  <c:v>1.007080078125E-3</c:v>
                </c:pt>
                <c:pt idx="37299">
                  <c:v>1.0068416595458984E-3</c:v>
                </c:pt>
                <c:pt idx="37300">
                  <c:v>1.007080078125E-3</c:v>
                </c:pt>
                <c:pt idx="37301">
                  <c:v>1.007080078125E-3</c:v>
                </c:pt>
                <c:pt idx="37302">
                  <c:v>1.0068416595458984E-3</c:v>
                </c:pt>
                <c:pt idx="37303">
                  <c:v>1.007080078125E-3</c:v>
                </c:pt>
                <c:pt idx="37304">
                  <c:v>1.007080078125E-3</c:v>
                </c:pt>
                <c:pt idx="37305">
                  <c:v>1.0068416595458984E-3</c:v>
                </c:pt>
                <c:pt idx="37306">
                  <c:v>1.007080078125E-3</c:v>
                </c:pt>
                <c:pt idx="37307">
                  <c:v>1.007080078125E-3</c:v>
                </c:pt>
                <c:pt idx="37308">
                  <c:v>1.0068416595458984E-3</c:v>
                </c:pt>
                <c:pt idx="37309">
                  <c:v>1.0080337524414063E-3</c:v>
                </c:pt>
                <c:pt idx="37310">
                  <c:v>1.007080078125E-3</c:v>
                </c:pt>
                <c:pt idx="37311">
                  <c:v>1.0068416595458984E-3</c:v>
                </c:pt>
                <c:pt idx="37312">
                  <c:v>1.007080078125E-3</c:v>
                </c:pt>
                <c:pt idx="37313">
                  <c:v>1.007080078125E-3</c:v>
                </c:pt>
                <c:pt idx="37314">
                  <c:v>1.0068416595458984E-3</c:v>
                </c:pt>
                <c:pt idx="37315">
                  <c:v>1.007080078125E-3</c:v>
                </c:pt>
                <c:pt idx="37316">
                  <c:v>1.007080078125E-3</c:v>
                </c:pt>
                <c:pt idx="37317">
                  <c:v>1.0068416595458984E-3</c:v>
                </c:pt>
                <c:pt idx="37318">
                  <c:v>1.007080078125E-3</c:v>
                </c:pt>
                <c:pt idx="37319">
                  <c:v>1.007080078125E-3</c:v>
                </c:pt>
                <c:pt idx="37320">
                  <c:v>1.0068416595458984E-3</c:v>
                </c:pt>
                <c:pt idx="37321">
                  <c:v>1.007080078125E-3</c:v>
                </c:pt>
                <c:pt idx="37322">
                  <c:v>1.0080337524414063E-3</c:v>
                </c:pt>
                <c:pt idx="37323">
                  <c:v>1.007080078125E-3</c:v>
                </c:pt>
                <c:pt idx="37324">
                  <c:v>1.0068416595458984E-3</c:v>
                </c:pt>
                <c:pt idx="37325">
                  <c:v>1.007080078125E-3</c:v>
                </c:pt>
                <c:pt idx="37326">
                  <c:v>1.007080078125E-3</c:v>
                </c:pt>
                <c:pt idx="37327">
                  <c:v>1.0068416595458984E-3</c:v>
                </c:pt>
                <c:pt idx="37328">
                  <c:v>1.007080078125E-3</c:v>
                </c:pt>
                <c:pt idx="37329">
                  <c:v>1.007080078125E-3</c:v>
                </c:pt>
                <c:pt idx="37330">
                  <c:v>8.0568790435791016E-3</c:v>
                </c:pt>
                <c:pt idx="37331">
                  <c:v>1.007080078125E-3</c:v>
                </c:pt>
                <c:pt idx="37332">
                  <c:v>1.0068416595458984E-3</c:v>
                </c:pt>
                <c:pt idx="37333">
                  <c:v>1.007080078125E-3</c:v>
                </c:pt>
                <c:pt idx="37334">
                  <c:v>1.007080078125E-3</c:v>
                </c:pt>
                <c:pt idx="37335">
                  <c:v>1.0068416595458984E-3</c:v>
                </c:pt>
                <c:pt idx="37336">
                  <c:v>1.007080078125E-3</c:v>
                </c:pt>
                <c:pt idx="37337">
                  <c:v>1.007080078125E-3</c:v>
                </c:pt>
                <c:pt idx="37338">
                  <c:v>1.0068416595458984E-3</c:v>
                </c:pt>
                <c:pt idx="37339">
                  <c:v>1.007080078125E-3</c:v>
                </c:pt>
                <c:pt idx="37340">
                  <c:v>1.0080337524414063E-3</c:v>
                </c:pt>
                <c:pt idx="37341">
                  <c:v>1.007080078125E-3</c:v>
                </c:pt>
                <c:pt idx="37342">
                  <c:v>1.0068416595458984E-3</c:v>
                </c:pt>
                <c:pt idx="37343">
                  <c:v>1.007080078125E-3</c:v>
                </c:pt>
                <c:pt idx="37344">
                  <c:v>1.007080078125E-3</c:v>
                </c:pt>
                <c:pt idx="37345">
                  <c:v>1.0068416595458984E-3</c:v>
                </c:pt>
                <c:pt idx="37346">
                  <c:v>1.007080078125E-3</c:v>
                </c:pt>
                <c:pt idx="37347">
                  <c:v>1.007080078125E-3</c:v>
                </c:pt>
                <c:pt idx="37348">
                  <c:v>1.0068416595458984E-3</c:v>
                </c:pt>
                <c:pt idx="37349">
                  <c:v>1.007080078125E-3</c:v>
                </c:pt>
                <c:pt idx="37350">
                  <c:v>1.007080078125E-3</c:v>
                </c:pt>
                <c:pt idx="37351">
                  <c:v>1.0068416595458984E-3</c:v>
                </c:pt>
                <c:pt idx="37352">
                  <c:v>1.0080337524414063E-3</c:v>
                </c:pt>
                <c:pt idx="37353">
                  <c:v>1.007080078125E-3</c:v>
                </c:pt>
                <c:pt idx="37354">
                  <c:v>1.0068416595458984E-3</c:v>
                </c:pt>
                <c:pt idx="37355">
                  <c:v>1.007080078125E-3</c:v>
                </c:pt>
                <c:pt idx="37356">
                  <c:v>1.007080078125E-3</c:v>
                </c:pt>
                <c:pt idx="37357">
                  <c:v>1.0068416595458984E-3</c:v>
                </c:pt>
                <c:pt idx="37358">
                  <c:v>1.007080078125E-3</c:v>
                </c:pt>
                <c:pt idx="37359">
                  <c:v>1.007080078125E-3</c:v>
                </c:pt>
                <c:pt idx="37360">
                  <c:v>1.0068416595458984E-3</c:v>
                </c:pt>
                <c:pt idx="37361">
                  <c:v>1.007080078125E-3</c:v>
                </c:pt>
                <c:pt idx="37362">
                  <c:v>1.007080078125E-3</c:v>
                </c:pt>
                <c:pt idx="37363">
                  <c:v>1.0068416595458984E-3</c:v>
                </c:pt>
                <c:pt idx="37364">
                  <c:v>1.007080078125E-3</c:v>
                </c:pt>
                <c:pt idx="37365">
                  <c:v>1.0080337524414063E-3</c:v>
                </c:pt>
                <c:pt idx="37366">
                  <c:v>1.007080078125E-3</c:v>
                </c:pt>
                <c:pt idx="37367">
                  <c:v>1.0068416595458984E-3</c:v>
                </c:pt>
                <c:pt idx="37368">
                  <c:v>1.007080078125E-3</c:v>
                </c:pt>
                <c:pt idx="37369">
                  <c:v>1.007080078125E-3</c:v>
                </c:pt>
                <c:pt idx="37370">
                  <c:v>1.0068416595458984E-3</c:v>
                </c:pt>
                <c:pt idx="37371">
                  <c:v>1.007080078125E-3</c:v>
                </c:pt>
                <c:pt idx="37372">
                  <c:v>1.007080078125E-3</c:v>
                </c:pt>
                <c:pt idx="37373">
                  <c:v>1.0068416595458984E-3</c:v>
                </c:pt>
                <c:pt idx="37374">
                  <c:v>1.007080078125E-3</c:v>
                </c:pt>
                <c:pt idx="37375">
                  <c:v>1.007080078125E-3</c:v>
                </c:pt>
                <c:pt idx="37376">
                  <c:v>1.0068416595458984E-3</c:v>
                </c:pt>
                <c:pt idx="37377">
                  <c:v>1.0080337524414063E-3</c:v>
                </c:pt>
                <c:pt idx="37378">
                  <c:v>1.007080078125E-3</c:v>
                </c:pt>
                <c:pt idx="37379">
                  <c:v>1.0068416595458984E-3</c:v>
                </c:pt>
                <c:pt idx="37380">
                  <c:v>1.007080078125E-3</c:v>
                </c:pt>
                <c:pt idx="37381">
                  <c:v>1.007080078125E-3</c:v>
                </c:pt>
                <c:pt idx="37382">
                  <c:v>1.0068416595458984E-3</c:v>
                </c:pt>
                <c:pt idx="37383">
                  <c:v>1.007080078125E-3</c:v>
                </c:pt>
                <c:pt idx="37384">
                  <c:v>1.007080078125E-3</c:v>
                </c:pt>
                <c:pt idx="37385">
                  <c:v>1.0068416595458984E-3</c:v>
                </c:pt>
                <c:pt idx="37386">
                  <c:v>1.007080078125E-3</c:v>
                </c:pt>
                <c:pt idx="37387">
                  <c:v>1.007080078125E-3</c:v>
                </c:pt>
                <c:pt idx="37388">
                  <c:v>1.0068416595458984E-3</c:v>
                </c:pt>
                <c:pt idx="37389">
                  <c:v>1.007080078125E-3</c:v>
                </c:pt>
                <c:pt idx="37390">
                  <c:v>1.0080337524414063E-3</c:v>
                </c:pt>
                <c:pt idx="37391">
                  <c:v>1.007080078125E-3</c:v>
                </c:pt>
                <c:pt idx="37392">
                  <c:v>1.0068416595458984E-3</c:v>
                </c:pt>
                <c:pt idx="37393">
                  <c:v>1.007080078125E-3</c:v>
                </c:pt>
                <c:pt idx="37394">
                  <c:v>1.007080078125E-3</c:v>
                </c:pt>
                <c:pt idx="37395">
                  <c:v>1.0068416595458984E-3</c:v>
                </c:pt>
                <c:pt idx="37396">
                  <c:v>1.007080078125E-3</c:v>
                </c:pt>
                <c:pt idx="37397">
                  <c:v>1.007080078125E-3</c:v>
                </c:pt>
                <c:pt idx="37398">
                  <c:v>1.0068416595458984E-3</c:v>
                </c:pt>
                <c:pt idx="37399">
                  <c:v>1.007080078125E-3</c:v>
                </c:pt>
                <c:pt idx="37400">
                  <c:v>1.0068416595458984E-3</c:v>
                </c:pt>
                <c:pt idx="37401">
                  <c:v>1.007080078125E-3</c:v>
                </c:pt>
                <c:pt idx="37402">
                  <c:v>1.0080337524414063E-3</c:v>
                </c:pt>
                <c:pt idx="37403">
                  <c:v>1.007080078125E-3</c:v>
                </c:pt>
                <c:pt idx="37404">
                  <c:v>1.0068416595458984E-3</c:v>
                </c:pt>
                <c:pt idx="37405">
                  <c:v>1.007080078125E-3</c:v>
                </c:pt>
                <c:pt idx="37406">
                  <c:v>1.007080078125E-3</c:v>
                </c:pt>
                <c:pt idx="37407">
                  <c:v>1.0068416595458984E-3</c:v>
                </c:pt>
                <c:pt idx="37408">
                  <c:v>1.007080078125E-3</c:v>
                </c:pt>
                <c:pt idx="37409">
                  <c:v>1.007080078125E-3</c:v>
                </c:pt>
                <c:pt idx="37410">
                  <c:v>1.0068416595458984E-3</c:v>
                </c:pt>
                <c:pt idx="37411">
                  <c:v>1.007080078125E-3</c:v>
                </c:pt>
                <c:pt idx="37412">
                  <c:v>1.007080078125E-3</c:v>
                </c:pt>
                <c:pt idx="37413">
                  <c:v>1.0068416595458984E-3</c:v>
                </c:pt>
                <c:pt idx="37414">
                  <c:v>1.007080078125E-3</c:v>
                </c:pt>
                <c:pt idx="37415">
                  <c:v>1.0080337524414063E-3</c:v>
                </c:pt>
                <c:pt idx="37416">
                  <c:v>1.007080078125E-3</c:v>
                </c:pt>
                <c:pt idx="37417">
                  <c:v>1.0068416595458984E-3</c:v>
                </c:pt>
                <c:pt idx="37418">
                  <c:v>1.007080078125E-3</c:v>
                </c:pt>
                <c:pt idx="37419">
                  <c:v>1.007080078125E-3</c:v>
                </c:pt>
                <c:pt idx="37420">
                  <c:v>1.0068416595458984E-3</c:v>
                </c:pt>
                <c:pt idx="37421">
                  <c:v>1.007080078125E-3</c:v>
                </c:pt>
                <c:pt idx="37422">
                  <c:v>1.0068416595458984E-3</c:v>
                </c:pt>
                <c:pt idx="37423">
                  <c:v>1.007080078125E-3</c:v>
                </c:pt>
                <c:pt idx="37424">
                  <c:v>1.007080078125E-3</c:v>
                </c:pt>
                <c:pt idx="37425">
                  <c:v>1.0068416595458984E-3</c:v>
                </c:pt>
                <c:pt idx="37426">
                  <c:v>1.007080078125E-3</c:v>
                </c:pt>
                <c:pt idx="37427">
                  <c:v>1.0080337524414063E-3</c:v>
                </c:pt>
                <c:pt idx="37428">
                  <c:v>1.007080078125E-3</c:v>
                </c:pt>
                <c:pt idx="37429">
                  <c:v>1.0068416595458984E-3</c:v>
                </c:pt>
                <c:pt idx="37430">
                  <c:v>1.007080078125E-3</c:v>
                </c:pt>
                <c:pt idx="37431">
                  <c:v>1.007080078125E-3</c:v>
                </c:pt>
                <c:pt idx="37432">
                  <c:v>1.0068416595458984E-3</c:v>
                </c:pt>
                <c:pt idx="37433">
                  <c:v>1.007080078125E-3</c:v>
                </c:pt>
                <c:pt idx="37434">
                  <c:v>1.007080078125E-3</c:v>
                </c:pt>
                <c:pt idx="37435">
                  <c:v>1.0068416595458984E-3</c:v>
                </c:pt>
                <c:pt idx="37436">
                  <c:v>1.007080078125E-3</c:v>
                </c:pt>
                <c:pt idx="37437">
                  <c:v>1.007080078125E-3</c:v>
                </c:pt>
                <c:pt idx="37438">
                  <c:v>1.0068416595458984E-3</c:v>
                </c:pt>
                <c:pt idx="37439">
                  <c:v>1.007080078125E-3</c:v>
                </c:pt>
                <c:pt idx="37440">
                  <c:v>1.0080337524414063E-3</c:v>
                </c:pt>
                <c:pt idx="37441">
                  <c:v>1.007080078125E-3</c:v>
                </c:pt>
                <c:pt idx="37442">
                  <c:v>1.0068416595458984E-3</c:v>
                </c:pt>
                <c:pt idx="37443">
                  <c:v>1.007080078125E-3</c:v>
                </c:pt>
                <c:pt idx="37444">
                  <c:v>1.0068416595458984E-3</c:v>
                </c:pt>
                <c:pt idx="37445">
                  <c:v>1.007080078125E-3</c:v>
                </c:pt>
                <c:pt idx="37446">
                  <c:v>1.007080078125E-3</c:v>
                </c:pt>
                <c:pt idx="37447">
                  <c:v>1.0068416595458984E-3</c:v>
                </c:pt>
                <c:pt idx="37448">
                  <c:v>1.007080078125E-3</c:v>
                </c:pt>
                <c:pt idx="37449">
                  <c:v>1.007080078125E-3</c:v>
                </c:pt>
                <c:pt idx="37450">
                  <c:v>1.0068416595458984E-3</c:v>
                </c:pt>
                <c:pt idx="37451">
                  <c:v>1.007080078125E-3</c:v>
                </c:pt>
                <c:pt idx="37452">
                  <c:v>1.0080337524414063E-3</c:v>
                </c:pt>
                <c:pt idx="37453">
                  <c:v>1.007080078125E-3</c:v>
                </c:pt>
                <c:pt idx="37454">
                  <c:v>1.0068416595458984E-3</c:v>
                </c:pt>
                <c:pt idx="37455">
                  <c:v>1.007080078125E-3</c:v>
                </c:pt>
                <c:pt idx="37456">
                  <c:v>1.007080078125E-3</c:v>
                </c:pt>
                <c:pt idx="37457">
                  <c:v>1.0068416595458984E-3</c:v>
                </c:pt>
                <c:pt idx="37458">
                  <c:v>1.007080078125E-3</c:v>
                </c:pt>
                <c:pt idx="37459">
                  <c:v>1.007080078125E-3</c:v>
                </c:pt>
                <c:pt idx="37460">
                  <c:v>1.0068416595458984E-3</c:v>
                </c:pt>
                <c:pt idx="37461">
                  <c:v>1.007080078125E-3</c:v>
                </c:pt>
                <c:pt idx="37462">
                  <c:v>1.007080078125E-3</c:v>
                </c:pt>
                <c:pt idx="37463">
                  <c:v>1.0068416595458984E-3</c:v>
                </c:pt>
                <c:pt idx="37464">
                  <c:v>1.007080078125E-3</c:v>
                </c:pt>
                <c:pt idx="37465">
                  <c:v>1.0080337524414063E-3</c:v>
                </c:pt>
                <c:pt idx="37466">
                  <c:v>1.0068416595458984E-3</c:v>
                </c:pt>
                <c:pt idx="37467">
                  <c:v>1.007080078125E-3</c:v>
                </c:pt>
                <c:pt idx="37468">
                  <c:v>1.007080078125E-3</c:v>
                </c:pt>
                <c:pt idx="37469">
                  <c:v>1.0068416595458984E-3</c:v>
                </c:pt>
                <c:pt idx="37470">
                  <c:v>1.0071039199829102E-2</c:v>
                </c:pt>
                <c:pt idx="37471">
                  <c:v>1.007080078125E-3</c:v>
                </c:pt>
                <c:pt idx="37472">
                  <c:v>1.007080078125E-3</c:v>
                </c:pt>
                <c:pt idx="37473">
                  <c:v>1.0068416595458984E-3</c:v>
                </c:pt>
                <c:pt idx="37474">
                  <c:v>1.007080078125E-3</c:v>
                </c:pt>
                <c:pt idx="37475">
                  <c:v>1.007080078125E-3</c:v>
                </c:pt>
                <c:pt idx="37476">
                  <c:v>1.0068416595458984E-3</c:v>
                </c:pt>
                <c:pt idx="37477">
                  <c:v>1.007080078125E-3</c:v>
                </c:pt>
                <c:pt idx="37478">
                  <c:v>1.007080078125E-3</c:v>
                </c:pt>
                <c:pt idx="37479">
                  <c:v>1.0068416595458984E-3</c:v>
                </c:pt>
                <c:pt idx="37480">
                  <c:v>1.007080078125E-3</c:v>
                </c:pt>
                <c:pt idx="37481">
                  <c:v>1.0080337524414063E-3</c:v>
                </c:pt>
                <c:pt idx="37482">
                  <c:v>1.0068416595458984E-3</c:v>
                </c:pt>
                <c:pt idx="37483">
                  <c:v>1.007080078125E-3</c:v>
                </c:pt>
                <c:pt idx="37484">
                  <c:v>1.007080078125E-3</c:v>
                </c:pt>
                <c:pt idx="37485">
                  <c:v>1.0068416595458984E-3</c:v>
                </c:pt>
                <c:pt idx="37486">
                  <c:v>1.007080078125E-3</c:v>
                </c:pt>
                <c:pt idx="37487">
                  <c:v>1.007080078125E-3</c:v>
                </c:pt>
                <c:pt idx="37488">
                  <c:v>1.0068416595458984E-3</c:v>
                </c:pt>
                <c:pt idx="37489">
                  <c:v>1.007080078125E-3</c:v>
                </c:pt>
                <c:pt idx="37490">
                  <c:v>1.007080078125E-3</c:v>
                </c:pt>
                <c:pt idx="37491">
                  <c:v>1.0068416595458984E-3</c:v>
                </c:pt>
                <c:pt idx="37492">
                  <c:v>1.007080078125E-3</c:v>
                </c:pt>
                <c:pt idx="37493">
                  <c:v>1.0080337524414063E-3</c:v>
                </c:pt>
                <c:pt idx="37494">
                  <c:v>1.007080078125E-3</c:v>
                </c:pt>
                <c:pt idx="37495">
                  <c:v>1.0068416595458984E-3</c:v>
                </c:pt>
                <c:pt idx="37496">
                  <c:v>1.007080078125E-3</c:v>
                </c:pt>
                <c:pt idx="37497">
                  <c:v>1.007080078125E-3</c:v>
                </c:pt>
                <c:pt idx="37498">
                  <c:v>1.0068416595458984E-3</c:v>
                </c:pt>
                <c:pt idx="37499">
                  <c:v>1.007080078125E-3</c:v>
                </c:pt>
                <c:pt idx="37500">
                  <c:v>1.007080078125E-3</c:v>
                </c:pt>
                <c:pt idx="37501">
                  <c:v>1.0068416595458984E-3</c:v>
                </c:pt>
                <c:pt idx="37502">
                  <c:v>1.007080078125E-3</c:v>
                </c:pt>
                <c:pt idx="37503">
                  <c:v>1.007080078125E-3</c:v>
                </c:pt>
                <c:pt idx="37504">
                  <c:v>1.0068416595458984E-3</c:v>
                </c:pt>
                <c:pt idx="37505">
                  <c:v>1.007080078125E-3</c:v>
                </c:pt>
                <c:pt idx="37506">
                  <c:v>1.0080337524414063E-3</c:v>
                </c:pt>
                <c:pt idx="37507">
                  <c:v>1.0068416595458984E-3</c:v>
                </c:pt>
                <c:pt idx="37508">
                  <c:v>1.007080078125E-3</c:v>
                </c:pt>
                <c:pt idx="37509">
                  <c:v>1.007080078125E-3</c:v>
                </c:pt>
                <c:pt idx="37510">
                  <c:v>1.0068416595458984E-3</c:v>
                </c:pt>
                <c:pt idx="37511">
                  <c:v>1.007080078125E-3</c:v>
                </c:pt>
                <c:pt idx="37512">
                  <c:v>1.007080078125E-3</c:v>
                </c:pt>
                <c:pt idx="37513">
                  <c:v>1.0068416595458984E-3</c:v>
                </c:pt>
                <c:pt idx="37514">
                  <c:v>1.007080078125E-3</c:v>
                </c:pt>
                <c:pt idx="37515">
                  <c:v>1.007080078125E-3</c:v>
                </c:pt>
                <c:pt idx="37516">
                  <c:v>1.0068416595458984E-3</c:v>
                </c:pt>
                <c:pt idx="37517">
                  <c:v>1.007080078125E-3</c:v>
                </c:pt>
                <c:pt idx="37518">
                  <c:v>4.0290355682373047E-3</c:v>
                </c:pt>
                <c:pt idx="37519">
                  <c:v>1.007080078125E-3</c:v>
                </c:pt>
                <c:pt idx="37520">
                  <c:v>1.0068416595458984E-3</c:v>
                </c:pt>
                <c:pt idx="37521">
                  <c:v>1.007080078125E-3</c:v>
                </c:pt>
                <c:pt idx="37522">
                  <c:v>1.007080078125E-3</c:v>
                </c:pt>
                <c:pt idx="37523">
                  <c:v>1.0068416595458984E-3</c:v>
                </c:pt>
                <c:pt idx="37524">
                  <c:v>1.007080078125E-3</c:v>
                </c:pt>
                <c:pt idx="37525">
                  <c:v>1.007080078125E-3</c:v>
                </c:pt>
                <c:pt idx="37526">
                  <c:v>1.0068416595458984E-3</c:v>
                </c:pt>
                <c:pt idx="37527">
                  <c:v>1.007080078125E-3</c:v>
                </c:pt>
                <c:pt idx="37528">
                  <c:v>1.0080337524414063E-3</c:v>
                </c:pt>
                <c:pt idx="37529">
                  <c:v>1.0068416595458984E-3</c:v>
                </c:pt>
                <c:pt idx="37530">
                  <c:v>1.007080078125E-3</c:v>
                </c:pt>
                <c:pt idx="37531">
                  <c:v>1.007080078125E-3</c:v>
                </c:pt>
                <c:pt idx="37532">
                  <c:v>1.0068416595458984E-3</c:v>
                </c:pt>
                <c:pt idx="37533">
                  <c:v>1.007080078125E-3</c:v>
                </c:pt>
                <c:pt idx="37534">
                  <c:v>1.007080078125E-3</c:v>
                </c:pt>
                <c:pt idx="37535">
                  <c:v>1.0068416595458984E-3</c:v>
                </c:pt>
                <c:pt idx="37536">
                  <c:v>1.007080078125E-3</c:v>
                </c:pt>
                <c:pt idx="37537">
                  <c:v>1.007080078125E-3</c:v>
                </c:pt>
                <c:pt idx="37538">
                  <c:v>1.0068416595458984E-3</c:v>
                </c:pt>
                <c:pt idx="37539">
                  <c:v>1.007080078125E-3</c:v>
                </c:pt>
                <c:pt idx="37540">
                  <c:v>1.0080337524414063E-3</c:v>
                </c:pt>
                <c:pt idx="37541">
                  <c:v>1.007080078125E-3</c:v>
                </c:pt>
                <c:pt idx="37542">
                  <c:v>1.0068416595458984E-3</c:v>
                </c:pt>
                <c:pt idx="37543">
                  <c:v>1.007080078125E-3</c:v>
                </c:pt>
                <c:pt idx="37544">
                  <c:v>1.007080078125E-3</c:v>
                </c:pt>
                <c:pt idx="37545">
                  <c:v>1.0068416595458984E-3</c:v>
                </c:pt>
                <c:pt idx="37546">
                  <c:v>1.007080078125E-3</c:v>
                </c:pt>
                <c:pt idx="37547">
                  <c:v>1.007080078125E-3</c:v>
                </c:pt>
                <c:pt idx="37548">
                  <c:v>1.0068416595458984E-3</c:v>
                </c:pt>
                <c:pt idx="37549">
                  <c:v>1.007080078125E-3</c:v>
                </c:pt>
                <c:pt idx="37550">
                  <c:v>1.007080078125E-3</c:v>
                </c:pt>
                <c:pt idx="37551">
                  <c:v>1.0068416595458984E-3</c:v>
                </c:pt>
                <c:pt idx="37552">
                  <c:v>1.007080078125E-3</c:v>
                </c:pt>
                <c:pt idx="37553">
                  <c:v>1.0080337524414063E-3</c:v>
                </c:pt>
                <c:pt idx="37554">
                  <c:v>1.0068416595458984E-3</c:v>
                </c:pt>
                <c:pt idx="37555">
                  <c:v>1.007080078125E-3</c:v>
                </c:pt>
                <c:pt idx="37556">
                  <c:v>1.007080078125E-3</c:v>
                </c:pt>
                <c:pt idx="37557">
                  <c:v>1.0068416595458984E-3</c:v>
                </c:pt>
                <c:pt idx="37558">
                  <c:v>1.007080078125E-3</c:v>
                </c:pt>
                <c:pt idx="37559">
                  <c:v>1.007080078125E-3</c:v>
                </c:pt>
                <c:pt idx="37560">
                  <c:v>1.0068416595458984E-3</c:v>
                </c:pt>
                <c:pt idx="37561">
                  <c:v>1.007080078125E-3</c:v>
                </c:pt>
                <c:pt idx="37562">
                  <c:v>1.007080078125E-3</c:v>
                </c:pt>
                <c:pt idx="37563">
                  <c:v>1.0068416595458984E-3</c:v>
                </c:pt>
                <c:pt idx="37564">
                  <c:v>1.007080078125E-3</c:v>
                </c:pt>
                <c:pt idx="37565">
                  <c:v>1.0080337524414063E-3</c:v>
                </c:pt>
                <c:pt idx="37566">
                  <c:v>1.007080078125E-3</c:v>
                </c:pt>
                <c:pt idx="37567">
                  <c:v>1.0068416595458984E-3</c:v>
                </c:pt>
                <c:pt idx="37568">
                  <c:v>1.007080078125E-3</c:v>
                </c:pt>
                <c:pt idx="37569">
                  <c:v>1.007080078125E-3</c:v>
                </c:pt>
                <c:pt idx="37570">
                  <c:v>1.0068416595458984E-3</c:v>
                </c:pt>
                <c:pt idx="37571">
                  <c:v>1.007080078125E-3</c:v>
                </c:pt>
                <c:pt idx="37572">
                  <c:v>1.007080078125E-3</c:v>
                </c:pt>
                <c:pt idx="37573">
                  <c:v>1.0068416595458984E-3</c:v>
                </c:pt>
                <c:pt idx="37574">
                  <c:v>1.007080078125E-3</c:v>
                </c:pt>
                <c:pt idx="37575">
                  <c:v>1.007080078125E-3</c:v>
                </c:pt>
                <c:pt idx="37576">
                  <c:v>1.0068416595458984E-3</c:v>
                </c:pt>
                <c:pt idx="37577">
                  <c:v>1.007080078125E-3</c:v>
                </c:pt>
                <c:pt idx="37578">
                  <c:v>1.0080337524414063E-3</c:v>
                </c:pt>
                <c:pt idx="37579">
                  <c:v>1.0068416595458984E-3</c:v>
                </c:pt>
                <c:pt idx="37580">
                  <c:v>1.007080078125E-3</c:v>
                </c:pt>
                <c:pt idx="37581">
                  <c:v>1.007080078125E-3</c:v>
                </c:pt>
                <c:pt idx="37582">
                  <c:v>1.0068416595458984E-3</c:v>
                </c:pt>
                <c:pt idx="37583">
                  <c:v>1.007080078125E-3</c:v>
                </c:pt>
                <c:pt idx="37584">
                  <c:v>1.007080078125E-3</c:v>
                </c:pt>
                <c:pt idx="37585">
                  <c:v>1.0068416595458984E-3</c:v>
                </c:pt>
                <c:pt idx="37586">
                  <c:v>1.007080078125E-3</c:v>
                </c:pt>
                <c:pt idx="37587">
                  <c:v>1.007080078125E-3</c:v>
                </c:pt>
                <c:pt idx="37588">
                  <c:v>1.0068416595458984E-3</c:v>
                </c:pt>
                <c:pt idx="37589">
                  <c:v>1.007080078125E-3</c:v>
                </c:pt>
                <c:pt idx="37590">
                  <c:v>1.0080337524414063E-3</c:v>
                </c:pt>
                <c:pt idx="37591">
                  <c:v>1.007080078125E-3</c:v>
                </c:pt>
                <c:pt idx="37592">
                  <c:v>1.0068416595458984E-3</c:v>
                </c:pt>
                <c:pt idx="37593">
                  <c:v>1.007080078125E-3</c:v>
                </c:pt>
                <c:pt idx="37594">
                  <c:v>1.007080078125E-3</c:v>
                </c:pt>
                <c:pt idx="37595">
                  <c:v>1.0068416595458984E-3</c:v>
                </c:pt>
                <c:pt idx="37596">
                  <c:v>1.007080078125E-3</c:v>
                </c:pt>
                <c:pt idx="37597">
                  <c:v>1.007080078125E-3</c:v>
                </c:pt>
                <c:pt idx="37598">
                  <c:v>1.0068416595458984E-3</c:v>
                </c:pt>
                <c:pt idx="37599">
                  <c:v>1.007080078125E-3</c:v>
                </c:pt>
                <c:pt idx="37600">
                  <c:v>1.007080078125E-3</c:v>
                </c:pt>
                <c:pt idx="37601">
                  <c:v>1.0068416595458984E-3</c:v>
                </c:pt>
                <c:pt idx="37602">
                  <c:v>1.007080078125E-3</c:v>
                </c:pt>
                <c:pt idx="37603">
                  <c:v>1.0080337524414063E-3</c:v>
                </c:pt>
                <c:pt idx="37604">
                  <c:v>1.0068416595458984E-3</c:v>
                </c:pt>
                <c:pt idx="37605">
                  <c:v>1.007080078125E-3</c:v>
                </c:pt>
                <c:pt idx="37606">
                  <c:v>1.007080078125E-3</c:v>
                </c:pt>
                <c:pt idx="37607">
                  <c:v>1.0068416595458984E-3</c:v>
                </c:pt>
                <c:pt idx="37608">
                  <c:v>1.007080078125E-3</c:v>
                </c:pt>
                <c:pt idx="37609">
                  <c:v>1.007080078125E-3</c:v>
                </c:pt>
                <c:pt idx="37610">
                  <c:v>1.0068416595458984E-3</c:v>
                </c:pt>
                <c:pt idx="37611">
                  <c:v>1.007080078125E-3</c:v>
                </c:pt>
                <c:pt idx="37612">
                  <c:v>1.007080078125E-3</c:v>
                </c:pt>
                <c:pt idx="37613">
                  <c:v>1.0068416595458984E-3</c:v>
                </c:pt>
                <c:pt idx="37614">
                  <c:v>1.007080078125E-3</c:v>
                </c:pt>
                <c:pt idx="37615">
                  <c:v>1.0080337524414063E-3</c:v>
                </c:pt>
                <c:pt idx="37616">
                  <c:v>1.007080078125E-3</c:v>
                </c:pt>
                <c:pt idx="37617">
                  <c:v>1.0068416595458984E-3</c:v>
                </c:pt>
                <c:pt idx="37618">
                  <c:v>1.007080078125E-3</c:v>
                </c:pt>
                <c:pt idx="37619">
                  <c:v>1.007080078125E-3</c:v>
                </c:pt>
                <c:pt idx="37620">
                  <c:v>1.0068416595458984E-3</c:v>
                </c:pt>
                <c:pt idx="37621">
                  <c:v>1.007080078125E-3</c:v>
                </c:pt>
                <c:pt idx="37622">
                  <c:v>1.007080078125E-3</c:v>
                </c:pt>
                <c:pt idx="37623">
                  <c:v>1.0068416595458984E-3</c:v>
                </c:pt>
                <c:pt idx="37624">
                  <c:v>1.007080078125E-3</c:v>
                </c:pt>
                <c:pt idx="37625">
                  <c:v>1.007080078125E-3</c:v>
                </c:pt>
                <c:pt idx="37626">
                  <c:v>1.0068416595458984E-3</c:v>
                </c:pt>
                <c:pt idx="37627">
                  <c:v>1.007080078125E-3</c:v>
                </c:pt>
                <c:pt idx="37628">
                  <c:v>1.0080337524414063E-3</c:v>
                </c:pt>
                <c:pt idx="37629">
                  <c:v>1.0068416595458984E-3</c:v>
                </c:pt>
                <c:pt idx="37630">
                  <c:v>1.007080078125E-3</c:v>
                </c:pt>
                <c:pt idx="37631">
                  <c:v>1.007080078125E-3</c:v>
                </c:pt>
                <c:pt idx="37632">
                  <c:v>1.0068416595458984E-3</c:v>
                </c:pt>
                <c:pt idx="37633">
                  <c:v>1.007080078125E-3</c:v>
                </c:pt>
                <c:pt idx="37634">
                  <c:v>1.007080078125E-3</c:v>
                </c:pt>
                <c:pt idx="37635">
                  <c:v>1.0068416595458984E-3</c:v>
                </c:pt>
                <c:pt idx="37636">
                  <c:v>1.007080078125E-3</c:v>
                </c:pt>
                <c:pt idx="37637">
                  <c:v>1.007080078125E-3</c:v>
                </c:pt>
                <c:pt idx="37638">
                  <c:v>8.0568790435791016E-3</c:v>
                </c:pt>
                <c:pt idx="37639">
                  <c:v>1.007080078125E-3</c:v>
                </c:pt>
                <c:pt idx="37640">
                  <c:v>1.007080078125E-3</c:v>
                </c:pt>
                <c:pt idx="37641">
                  <c:v>1.0068416595458984E-3</c:v>
                </c:pt>
                <c:pt idx="37642">
                  <c:v>1.007080078125E-3</c:v>
                </c:pt>
                <c:pt idx="37643">
                  <c:v>1.007080078125E-3</c:v>
                </c:pt>
                <c:pt idx="37644">
                  <c:v>1.0068416595458984E-3</c:v>
                </c:pt>
                <c:pt idx="37645">
                  <c:v>1.007080078125E-3</c:v>
                </c:pt>
                <c:pt idx="37646">
                  <c:v>1.0080337524414063E-3</c:v>
                </c:pt>
                <c:pt idx="37647">
                  <c:v>1.0068416595458984E-3</c:v>
                </c:pt>
                <c:pt idx="37648">
                  <c:v>1.007080078125E-3</c:v>
                </c:pt>
                <c:pt idx="37649">
                  <c:v>1.007080078125E-3</c:v>
                </c:pt>
                <c:pt idx="37650">
                  <c:v>1.0068416595458984E-3</c:v>
                </c:pt>
                <c:pt idx="37651">
                  <c:v>1.007080078125E-3</c:v>
                </c:pt>
                <c:pt idx="37652">
                  <c:v>1.007080078125E-3</c:v>
                </c:pt>
                <c:pt idx="37653">
                  <c:v>1.0068416595458984E-3</c:v>
                </c:pt>
                <c:pt idx="37654">
                  <c:v>1.007080078125E-3</c:v>
                </c:pt>
                <c:pt idx="37655">
                  <c:v>1.007080078125E-3</c:v>
                </c:pt>
                <c:pt idx="37656">
                  <c:v>1.0068416595458984E-3</c:v>
                </c:pt>
                <c:pt idx="37657">
                  <c:v>1.007080078125E-3</c:v>
                </c:pt>
                <c:pt idx="37658">
                  <c:v>1.0080337524414063E-3</c:v>
                </c:pt>
                <c:pt idx="37659">
                  <c:v>1.007080078125E-3</c:v>
                </c:pt>
                <c:pt idx="37660">
                  <c:v>1.0068416595458984E-3</c:v>
                </c:pt>
                <c:pt idx="37661">
                  <c:v>1.007080078125E-3</c:v>
                </c:pt>
                <c:pt idx="37662">
                  <c:v>1.007080078125E-3</c:v>
                </c:pt>
                <c:pt idx="37663">
                  <c:v>1.0068416595458984E-3</c:v>
                </c:pt>
                <c:pt idx="37664">
                  <c:v>1.007080078125E-3</c:v>
                </c:pt>
                <c:pt idx="37665">
                  <c:v>1.007080078125E-3</c:v>
                </c:pt>
                <c:pt idx="37666">
                  <c:v>1.0068416595458984E-3</c:v>
                </c:pt>
                <c:pt idx="37667">
                  <c:v>1.007080078125E-3</c:v>
                </c:pt>
                <c:pt idx="37668">
                  <c:v>1.007080078125E-3</c:v>
                </c:pt>
                <c:pt idx="37669">
                  <c:v>1.0068416595458984E-3</c:v>
                </c:pt>
                <c:pt idx="37670">
                  <c:v>1.0080337524414063E-3</c:v>
                </c:pt>
                <c:pt idx="37671">
                  <c:v>1.007080078125E-3</c:v>
                </c:pt>
                <c:pt idx="37672">
                  <c:v>1.0068416595458984E-3</c:v>
                </c:pt>
                <c:pt idx="37673">
                  <c:v>1.007080078125E-3</c:v>
                </c:pt>
                <c:pt idx="37674">
                  <c:v>1.007080078125E-3</c:v>
                </c:pt>
                <c:pt idx="37675">
                  <c:v>1.0068416595458984E-3</c:v>
                </c:pt>
                <c:pt idx="37676">
                  <c:v>1.007080078125E-3</c:v>
                </c:pt>
                <c:pt idx="37677">
                  <c:v>1.007080078125E-3</c:v>
                </c:pt>
                <c:pt idx="37678">
                  <c:v>1.0068416595458984E-3</c:v>
                </c:pt>
                <c:pt idx="37679">
                  <c:v>1.007080078125E-3</c:v>
                </c:pt>
                <c:pt idx="37680">
                  <c:v>1.007080078125E-3</c:v>
                </c:pt>
                <c:pt idx="37681">
                  <c:v>1.0068416595458984E-3</c:v>
                </c:pt>
                <c:pt idx="37682">
                  <c:v>1.007080078125E-3</c:v>
                </c:pt>
                <c:pt idx="37683">
                  <c:v>1.0080337524414063E-3</c:v>
                </c:pt>
                <c:pt idx="37684">
                  <c:v>1.007080078125E-3</c:v>
                </c:pt>
                <c:pt idx="37685">
                  <c:v>1.0068416595458984E-3</c:v>
                </c:pt>
                <c:pt idx="37686">
                  <c:v>1.007080078125E-3</c:v>
                </c:pt>
                <c:pt idx="37687">
                  <c:v>1.007080078125E-3</c:v>
                </c:pt>
                <c:pt idx="37688">
                  <c:v>1.0068416595458984E-3</c:v>
                </c:pt>
                <c:pt idx="37689">
                  <c:v>1.007080078125E-3</c:v>
                </c:pt>
                <c:pt idx="37690">
                  <c:v>1.007080078125E-3</c:v>
                </c:pt>
                <c:pt idx="37691">
                  <c:v>1.0068416595458984E-3</c:v>
                </c:pt>
                <c:pt idx="37692">
                  <c:v>1.007080078125E-3</c:v>
                </c:pt>
                <c:pt idx="37693">
                  <c:v>1.007080078125E-3</c:v>
                </c:pt>
                <c:pt idx="37694">
                  <c:v>1.0068416595458984E-3</c:v>
                </c:pt>
                <c:pt idx="37695">
                  <c:v>1.0080337524414063E-3</c:v>
                </c:pt>
                <c:pt idx="37696">
                  <c:v>1.007080078125E-3</c:v>
                </c:pt>
                <c:pt idx="37697">
                  <c:v>1.0068416595458984E-3</c:v>
                </c:pt>
                <c:pt idx="37698">
                  <c:v>1.007080078125E-3</c:v>
                </c:pt>
                <c:pt idx="37699">
                  <c:v>1.007080078125E-3</c:v>
                </c:pt>
                <c:pt idx="37700">
                  <c:v>1.0068416595458984E-3</c:v>
                </c:pt>
                <c:pt idx="37701">
                  <c:v>1.007080078125E-3</c:v>
                </c:pt>
                <c:pt idx="37702">
                  <c:v>1.007080078125E-3</c:v>
                </c:pt>
                <c:pt idx="37703">
                  <c:v>1.0068416595458984E-3</c:v>
                </c:pt>
                <c:pt idx="37704">
                  <c:v>1.007080078125E-3</c:v>
                </c:pt>
                <c:pt idx="37705">
                  <c:v>1.007080078125E-3</c:v>
                </c:pt>
                <c:pt idx="37706">
                  <c:v>1.0068416595458984E-3</c:v>
                </c:pt>
                <c:pt idx="37707">
                  <c:v>1.007080078125E-3</c:v>
                </c:pt>
                <c:pt idx="37708">
                  <c:v>1.0080337524414063E-3</c:v>
                </c:pt>
                <c:pt idx="37709">
                  <c:v>1.007080078125E-3</c:v>
                </c:pt>
                <c:pt idx="37710">
                  <c:v>1.0068416595458984E-3</c:v>
                </c:pt>
                <c:pt idx="37711">
                  <c:v>1.007080078125E-3</c:v>
                </c:pt>
                <c:pt idx="37712">
                  <c:v>1.007080078125E-3</c:v>
                </c:pt>
                <c:pt idx="37713">
                  <c:v>1.0068416595458984E-3</c:v>
                </c:pt>
                <c:pt idx="37714">
                  <c:v>1.007080078125E-3</c:v>
                </c:pt>
                <c:pt idx="37715">
                  <c:v>1.007080078125E-3</c:v>
                </c:pt>
                <c:pt idx="37716">
                  <c:v>1.0068416595458984E-3</c:v>
                </c:pt>
                <c:pt idx="37717">
                  <c:v>1.007080078125E-3</c:v>
                </c:pt>
                <c:pt idx="37718">
                  <c:v>1.007080078125E-3</c:v>
                </c:pt>
                <c:pt idx="37719">
                  <c:v>1.0068416595458984E-3</c:v>
                </c:pt>
                <c:pt idx="37720">
                  <c:v>1.0080337524414063E-3</c:v>
                </c:pt>
                <c:pt idx="37721">
                  <c:v>1.007080078125E-3</c:v>
                </c:pt>
                <c:pt idx="37722">
                  <c:v>1.0068416595458984E-3</c:v>
                </c:pt>
                <c:pt idx="37723">
                  <c:v>1.007080078125E-3</c:v>
                </c:pt>
                <c:pt idx="37724">
                  <c:v>1.007080078125E-3</c:v>
                </c:pt>
                <c:pt idx="37725">
                  <c:v>1.0068416595458984E-3</c:v>
                </c:pt>
                <c:pt idx="37726">
                  <c:v>1.007080078125E-3</c:v>
                </c:pt>
                <c:pt idx="37727">
                  <c:v>1.007080078125E-3</c:v>
                </c:pt>
                <c:pt idx="37728">
                  <c:v>1.0068416595458984E-3</c:v>
                </c:pt>
                <c:pt idx="37729">
                  <c:v>1.007080078125E-3</c:v>
                </c:pt>
                <c:pt idx="37730">
                  <c:v>1.007080078125E-3</c:v>
                </c:pt>
                <c:pt idx="37731">
                  <c:v>1.0068416595458984E-3</c:v>
                </c:pt>
                <c:pt idx="37732">
                  <c:v>1.007080078125E-3</c:v>
                </c:pt>
                <c:pt idx="37733">
                  <c:v>1.0080337524414063E-3</c:v>
                </c:pt>
                <c:pt idx="37734">
                  <c:v>1.007080078125E-3</c:v>
                </c:pt>
                <c:pt idx="37735">
                  <c:v>1.0068416595458984E-3</c:v>
                </c:pt>
                <c:pt idx="37736">
                  <c:v>1.007080078125E-3</c:v>
                </c:pt>
                <c:pt idx="37737">
                  <c:v>1.007080078125E-3</c:v>
                </c:pt>
                <c:pt idx="37738">
                  <c:v>1.0068416595458984E-3</c:v>
                </c:pt>
                <c:pt idx="37739">
                  <c:v>1.007080078125E-3</c:v>
                </c:pt>
                <c:pt idx="37740">
                  <c:v>1.007080078125E-3</c:v>
                </c:pt>
                <c:pt idx="37741">
                  <c:v>1.0068416595458984E-3</c:v>
                </c:pt>
                <c:pt idx="37742">
                  <c:v>1.007080078125E-3</c:v>
                </c:pt>
                <c:pt idx="37743">
                  <c:v>1.007080078125E-3</c:v>
                </c:pt>
                <c:pt idx="37744">
                  <c:v>1.0068416595458984E-3</c:v>
                </c:pt>
                <c:pt idx="37745">
                  <c:v>1.0080337524414063E-3</c:v>
                </c:pt>
                <c:pt idx="37746">
                  <c:v>1.007080078125E-3</c:v>
                </c:pt>
                <c:pt idx="37747">
                  <c:v>1.0068416595458984E-3</c:v>
                </c:pt>
                <c:pt idx="37748">
                  <c:v>1.007080078125E-3</c:v>
                </c:pt>
                <c:pt idx="37749">
                  <c:v>1.007080078125E-3</c:v>
                </c:pt>
                <c:pt idx="37750">
                  <c:v>1.0068416595458984E-3</c:v>
                </c:pt>
                <c:pt idx="37751">
                  <c:v>1.007080078125E-3</c:v>
                </c:pt>
                <c:pt idx="37752">
                  <c:v>1.007080078125E-3</c:v>
                </c:pt>
                <c:pt idx="37753">
                  <c:v>1.0068416595458984E-3</c:v>
                </c:pt>
                <c:pt idx="37754">
                  <c:v>1.007080078125E-3</c:v>
                </c:pt>
                <c:pt idx="37755">
                  <c:v>1.007080078125E-3</c:v>
                </c:pt>
                <c:pt idx="37756">
                  <c:v>1.0068416595458984E-3</c:v>
                </c:pt>
                <c:pt idx="37757">
                  <c:v>1.007080078125E-3</c:v>
                </c:pt>
                <c:pt idx="37758">
                  <c:v>1.0080337524414063E-3</c:v>
                </c:pt>
                <c:pt idx="37759">
                  <c:v>1.007080078125E-3</c:v>
                </c:pt>
                <c:pt idx="37760">
                  <c:v>1.0068416595458984E-3</c:v>
                </c:pt>
                <c:pt idx="37761">
                  <c:v>1.007080078125E-3</c:v>
                </c:pt>
                <c:pt idx="37762">
                  <c:v>1.007080078125E-3</c:v>
                </c:pt>
                <c:pt idx="37763">
                  <c:v>1.0068416595458984E-3</c:v>
                </c:pt>
                <c:pt idx="37764">
                  <c:v>1.007080078125E-3</c:v>
                </c:pt>
                <c:pt idx="37765">
                  <c:v>1.007080078125E-3</c:v>
                </c:pt>
                <c:pt idx="37766">
                  <c:v>1.0068416595458984E-3</c:v>
                </c:pt>
                <c:pt idx="37767">
                  <c:v>1.007080078125E-3</c:v>
                </c:pt>
                <c:pt idx="37768">
                  <c:v>1.007080078125E-3</c:v>
                </c:pt>
                <c:pt idx="37769">
                  <c:v>1.0068416595458984E-3</c:v>
                </c:pt>
                <c:pt idx="37770">
                  <c:v>1.0080337524414063E-3</c:v>
                </c:pt>
                <c:pt idx="37771">
                  <c:v>1.007080078125E-3</c:v>
                </c:pt>
                <c:pt idx="37772">
                  <c:v>1.0068416595458984E-3</c:v>
                </c:pt>
                <c:pt idx="37773">
                  <c:v>1.007080078125E-3</c:v>
                </c:pt>
                <c:pt idx="37774">
                  <c:v>1.007080078125E-3</c:v>
                </c:pt>
                <c:pt idx="37775">
                  <c:v>1.0068416595458984E-3</c:v>
                </c:pt>
                <c:pt idx="37776">
                  <c:v>1.007080078125E-3</c:v>
                </c:pt>
                <c:pt idx="37777">
                  <c:v>1.007080078125E-3</c:v>
                </c:pt>
                <c:pt idx="37778">
                  <c:v>1.0068416595458984E-3</c:v>
                </c:pt>
                <c:pt idx="37779">
                  <c:v>1.007080078125E-3</c:v>
                </c:pt>
                <c:pt idx="37780">
                  <c:v>1.007080078125E-3</c:v>
                </c:pt>
                <c:pt idx="37781">
                  <c:v>1.0068416595458984E-3</c:v>
                </c:pt>
                <c:pt idx="37782">
                  <c:v>1.007080078125E-3</c:v>
                </c:pt>
                <c:pt idx="37783">
                  <c:v>1.0080337524414063E-3</c:v>
                </c:pt>
                <c:pt idx="37784">
                  <c:v>1.007080078125E-3</c:v>
                </c:pt>
                <c:pt idx="37785">
                  <c:v>1.0068416595458984E-3</c:v>
                </c:pt>
                <c:pt idx="37786">
                  <c:v>1.007080078125E-3</c:v>
                </c:pt>
                <c:pt idx="37787">
                  <c:v>1.007080078125E-3</c:v>
                </c:pt>
                <c:pt idx="37788">
                  <c:v>1.0068416595458984E-3</c:v>
                </c:pt>
                <c:pt idx="37789">
                  <c:v>1.007080078125E-3</c:v>
                </c:pt>
                <c:pt idx="37790">
                  <c:v>1.007080078125E-3</c:v>
                </c:pt>
                <c:pt idx="37791">
                  <c:v>1.0068416595458984E-3</c:v>
                </c:pt>
                <c:pt idx="37792">
                  <c:v>1.007080078125E-3</c:v>
                </c:pt>
                <c:pt idx="37793">
                  <c:v>1.007080078125E-3</c:v>
                </c:pt>
                <c:pt idx="37794">
                  <c:v>1.0068416595458984E-3</c:v>
                </c:pt>
                <c:pt idx="37795">
                  <c:v>1.0080337524414063E-3</c:v>
                </c:pt>
                <c:pt idx="37796">
                  <c:v>1.007080078125E-3</c:v>
                </c:pt>
                <c:pt idx="37797">
                  <c:v>1.0068416595458984E-3</c:v>
                </c:pt>
                <c:pt idx="37798">
                  <c:v>1.007080078125E-3</c:v>
                </c:pt>
                <c:pt idx="37799">
                  <c:v>1.007080078125E-3</c:v>
                </c:pt>
                <c:pt idx="37800">
                  <c:v>1.0068416595458984E-3</c:v>
                </c:pt>
                <c:pt idx="37801">
                  <c:v>1.007080078125E-3</c:v>
                </c:pt>
                <c:pt idx="37802">
                  <c:v>1.007080078125E-3</c:v>
                </c:pt>
                <c:pt idx="37803">
                  <c:v>1.0068416595458984E-3</c:v>
                </c:pt>
                <c:pt idx="37804">
                  <c:v>1.007080078125E-3</c:v>
                </c:pt>
                <c:pt idx="37805">
                  <c:v>1.007080078125E-3</c:v>
                </c:pt>
                <c:pt idx="37806">
                  <c:v>1.0068416595458984E-3</c:v>
                </c:pt>
                <c:pt idx="37807">
                  <c:v>1.007080078125E-3</c:v>
                </c:pt>
                <c:pt idx="37808">
                  <c:v>1.0080337524414063E-3</c:v>
                </c:pt>
                <c:pt idx="37809">
                  <c:v>1.007080078125E-3</c:v>
                </c:pt>
                <c:pt idx="37810">
                  <c:v>1.0068416595458984E-3</c:v>
                </c:pt>
                <c:pt idx="37811">
                  <c:v>1.007080078125E-3</c:v>
                </c:pt>
                <c:pt idx="37812">
                  <c:v>1.007080078125E-3</c:v>
                </c:pt>
                <c:pt idx="37813">
                  <c:v>1.0068416595458984E-3</c:v>
                </c:pt>
                <c:pt idx="37814">
                  <c:v>1.007080078125E-3</c:v>
                </c:pt>
                <c:pt idx="37815">
                  <c:v>1.007080078125E-3</c:v>
                </c:pt>
                <c:pt idx="37816">
                  <c:v>1.0068416595458984E-3</c:v>
                </c:pt>
                <c:pt idx="37817">
                  <c:v>1.007080078125E-3</c:v>
                </c:pt>
                <c:pt idx="37818">
                  <c:v>1.007080078125E-3</c:v>
                </c:pt>
                <c:pt idx="37819">
                  <c:v>1.0068416595458984E-3</c:v>
                </c:pt>
                <c:pt idx="37820">
                  <c:v>1.0080337524414063E-3</c:v>
                </c:pt>
                <c:pt idx="37821">
                  <c:v>1.007080078125E-3</c:v>
                </c:pt>
                <c:pt idx="37822">
                  <c:v>1.0068416595458984E-3</c:v>
                </c:pt>
                <c:pt idx="37823">
                  <c:v>1.007080078125E-3</c:v>
                </c:pt>
                <c:pt idx="37824">
                  <c:v>1.007080078125E-3</c:v>
                </c:pt>
                <c:pt idx="37825">
                  <c:v>1.0068416595458984E-3</c:v>
                </c:pt>
                <c:pt idx="37826">
                  <c:v>2.01416015625E-3</c:v>
                </c:pt>
                <c:pt idx="37827">
                  <c:v>1.0068416595458984E-3</c:v>
                </c:pt>
                <c:pt idx="37828">
                  <c:v>1.007080078125E-3</c:v>
                </c:pt>
                <c:pt idx="37829">
                  <c:v>1.007080078125E-3</c:v>
                </c:pt>
                <c:pt idx="37830">
                  <c:v>1.0068416595458984E-3</c:v>
                </c:pt>
                <c:pt idx="37831">
                  <c:v>1.007080078125E-3</c:v>
                </c:pt>
                <c:pt idx="37832">
                  <c:v>1.0080337524414063E-3</c:v>
                </c:pt>
                <c:pt idx="37833">
                  <c:v>1.007080078125E-3</c:v>
                </c:pt>
                <c:pt idx="37834">
                  <c:v>1.0068416595458984E-3</c:v>
                </c:pt>
                <c:pt idx="37835">
                  <c:v>1.007080078125E-3</c:v>
                </c:pt>
                <c:pt idx="37836">
                  <c:v>2.7190923690795898E-2</c:v>
                </c:pt>
                <c:pt idx="37837">
                  <c:v>1.007080078125E-3</c:v>
                </c:pt>
                <c:pt idx="37838">
                  <c:v>1.007080078125E-3</c:v>
                </c:pt>
                <c:pt idx="37839">
                  <c:v>1.0068416595458984E-3</c:v>
                </c:pt>
                <c:pt idx="37840">
                  <c:v>1.007080078125E-3</c:v>
                </c:pt>
                <c:pt idx="37841">
                  <c:v>1.007080078125E-3</c:v>
                </c:pt>
                <c:pt idx="37842">
                  <c:v>1.0068416595458984E-3</c:v>
                </c:pt>
                <c:pt idx="37843">
                  <c:v>1.0080337524414063E-3</c:v>
                </c:pt>
                <c:pt idx="37844">
                  <c:v>1.007080078125E-3</c:v>
                </c:pt>
                <c:pt idx="37845">
                  <c:v>1.0068416595458984E-3</c:v>
                </c:pt>
                <c:pt idx="37846">
                  <c:v>1.007080078125E-3</c:v>
                </c:pt>
                <c:pt idx="37847">
                  <c:v>1.007080078125E-3</c:v>
                </c:pt>
                <c:pt idx="37848">
                  <c:v>1.0068416595458984E-3</c:v>
                </c:pt>
                <c:pt idx="37849">
                  <c:v>1.007080078125E-3</c:v>
                </c:pt>
                <c:pt idx="37850">
                  <c:v>1.007080078125E-3</c:v>
                </c:pt>
                <c:pt idx="37851">
                  <c:v>1.0068416595458984E-3</c:v>
                </c:pt>
                <c:pt idx="37852">
                  <c:v>1.007080078125E-3</c:v>
                </c:pt>
                <c:pt idx="37853">
                  <c:v>1.007080078125E-3</c:v>
                </c:pt>
                <c:pt idx="37854">
                  <c:v>1.0068416595458984E-3</c:v>
                </c:pt>
                <c:pt idx="37855">
                  <c:v>1.007080078125E-3</c:v>
                </c:pt>
                <c:pt idx="37856">
                  <c:v>1.0080337524414063E-3</c:v>
                </c:pt>
                <c:pt idx="37857">
                  <c:v>1.007080078125E-3</c:v>
                </c:pt>
                <c:pt idx="37858">
                  <c:v>1.0068416595458984E-3</c:v>
                </c:pt>
                <c:pt idx="37859">
                  <c:v>1.007080078125E-3</c:v>
                </c:pt>
                <c:pt idx="37860">
                  <c:v>1.007080078125E-3</c:v>
                </c:pt>
                <c:pt idx="37861">
                  <c:v>1.0068416595458984E-3</c:v>
                </c:pt>
                <c:pt idx="37862">
                  <c:v>1.007080078125E-3</c:v>
                </c:pt>
                <c:pt idx="37863">
                  <c:v>1.007080078125E-3</c:v>
                </c:pt>
                <c:pt idx="37864">
                  <c:v>1.0068416595458984E-3</c:v>
                </c:pt>
                <c:pt idx="37865">
                  <c:v>1.007080078125E-3</c:v>
                </c:pt>
                <c:pt idx="37866">
                  <c:v>1.0068416595458984E-3</c:v>
                </c:pt>
                <c:pt idx="37867">
                  <c:v>1.007080078125E-3</c:v>
                </c:pt>
                <c:pt idx="37868">
                  <c:v>1.0080337524414063E-3</c:v>
                </c:pt>
                <c:pt idx="37869">
                  <c:v>1.007080078125E-3</c:v>
                </c:pt>
                <c:pt idx="37870">
                  <c:v>1.0068416595458984E-3</c:v>
                </c:pt>
                <c:pt idx="37871">
                  <c:v>1.007080078125E-3</c:v>
                </c:pt>
                <c:pt idx="37872">
                  <c:v>1.007080078125E-3</c:v>
                </c:pt>
                <c:pt idx="37873">
                  <c:v>1.0068416595458984E-3</c:v>
                </c:pt>
                <c:pt idx="37874">
                  <c:v>1.007080078125E-3</c:v>
                </c:pt>
                <c:pt idx="37875">
                  <c:v>1.007080078125E-3</c:v>
                </c:pt>
                <c:pt idx="37876">
                  <c:v>1.0068416595458984E-3</c:v>
                </c:pt>
                <c:pt idx="37877">
                  <c:v>1.007080078125E-3</c:v>
                </c:pt>
                <c:pt idx="37878">
                  <c:v>1.007080078125E-3</c:v>
                </c:pt>
                <c:pt idx="37879">
                  <c:v>1.0068416595458984E-3</c:v>
                </c:pt>
                <c:pt idx="37880">
                  <c:v>1.007080078125E-3</c:v>
                </c:pt>
                <c:pt idx="37881">
                  <c:v>1.0080337524414063E-3</c:v>
                </c:pt>
                <c:pt idx="37882">
                  <c:v>1.007080078125E-3</c:v>
                </c:pt>
                <c:pt idx="37883">
                  <c:v>1.0068416595458984E-3</c:v>
                </c:pt>
                <c:pt idx="37884">
                  <c:v>1.007080078125E-3</c:v>
                </c:pt>
                <c:pt idx="37885">
                  <c:v>1.007080078125E-3</c:v>
                </c:pt>
                <c:pt idx="37886">
                  <c:v>1.0068416595458984E-3</c:v>
                </c:pt>
                <c:pt idx="37887">
                  <c:v>1.007080078125E-3</c:v>
                </c:pt>
                <c:pt idx="37888">
                  <c:v>1.0068416595458984E-3</c:v>
                </c:pt>
                <c:pt idx="37889">
                  <c:v>1.007080078125E-3</c:v>
                </c:pt>
                <c:pt idx="37890">
                  <c:v>1.007080078125E-3</c:v>
                </c:pt>
                <c:pt idx="37891">
                  <c:v>1.0068416595458984E-3</c:v>
                </c:pt>
                <c:pt idx="37892">
                  <c:v>1.007080078125E-3</c:v>
                </c:pt>
                <c:pt idx="37893">
                  <c:v>1.0080337524414063E-3</c:v>
                </c:pt>
                <c:pt idx="37894">
                  <c:v>1.007080078125E-3</c:v>
                </c:pt>
                <c:pt idx="37895">
                  <c:v>1.0068416595458984E-3</c:v>
                </c:pt>
                <c:pt idx="37896">
                  <c:v>1.007080078125E-3</c:v>
                </c:pt>
                <c:pt idx="37897">
                  <c:v>1.007080078125E-3</c:v>
                </c:pt>
                <c:pt idx="37898">
                  <c:v>1.0068416595458984E-3</c:v>
                </c:pt>
                <c:pt idx="37899">
                  <c:v>1.007080078125E-3</c:v>
                </c:pt>
                <c:pt idx="37900">
                  <c:v>1.007080078125E-3</c:v>
                </c:pt>
                <c:pt idx="37901">
                  <c:v>1.0068416595458984E-3</c:v>
                </c:pt>
                <c:pt idx="37902">
                  <c:v>1.007080078125E-3</c:v>
                </c:pt>
                <c:pt idx="37903">
                  <c:v>1.007080078125E-3</c:v>
                </c:pt>
                <c:pt idx="37904">
                  <c:v>1.0068416595458984E-3</c:v>
                </c:pt>
                <c:pt idx="37905">
                  <c:v>1.007080078125E-3</c:v>
                </c:pt>
                <c:pt idx="37906">
                  <c:v>1.0080337524414063E-3</c:v>
                </c:pt>
                <c:pt idx="37907">
                  <c:v>1.007080078125E-3</c:v>
                </c:pt>
                <c:pt idx="37908">
                  <c:v>1.0068416595458984E-3</c:v>
                </c:pt>
                <c:pt idx="37909">
                  <c:v>1.007080078125E-3</c:v>
                </c:pt>
                <c:pt idx="37910">
                  <c:v>1.0068416595458984E-3</c:v>
                </c:pt>
                <c:pt idx="37911">
                  <c:v>1.007080078125E-3</c:v>
                </c:pt>
                <c:pt idx="37912">
                  <c:v>1.007080078125E-3</c:v>
                </c:pt>
                <c:pt idx="37913">
                  <c:v>1.0068416595458984E-3</c:v>
                </c:pt>
                <c:pt idx="37914">
                  <c:v>1.007080078125E-3</c:v>
                </c:pt>
                <c:pt idx="37915">
                  <c:v>1.007080078125E-3</c:v>
                </c:pt>
                <c:pt idx="37916">
                  <c:v>1.0068416595458984E-3</c:v>
                </c:pt>
                <c:pt idx="37917">
                  <c:v>1.007080078125E-3</c:v>
                </c:pt>
                <c:pt idx="37918">
                  <c:v>1.0080337524414063E-3</c:v>
                </c:pt>
                <c:pt idx="37919">
                  <c:v>1.007080078125E-3</c:v>
                </c:pt>
                <c:pt idx="37920">
                  <c:v>1.0068416595458984E-3</c:v>
                </c:pt>
                <c:pt idx="37921">
                  <c:v>1.007080078125E-3</c:v>
                </c:pt>
                <c:pt idx="37922">
                  <c:v>1.007080078125E-3</c:v>
                </c:pt>
                <c:pt idx="37923">
                  <c:v>1.0068416595458984E-3</c:v>
                </c:pt>
                <c:pt idx="37924">
                  <c:v>1.007080078125E-3</c:v>
                </c:pt>
                <c:pt idx="37925">
                  <c:v>1.007080078125E-3</c:v>
                </c:pt>
                <c:pt idx="37926">
                  <c:v>1.0068416595458984E-3</c:v>
                </c:pt>
                <c:pt idx="37927">
                  <c:v>1.007080078125E-3</c:v>
                </c:pt>
                <c:pt idx="37928">
                  <c:v>1.007080078125E-3</c:v>
                </c:pt>
                <c:pt idx="37929">
                  <c:v>1.0068416595458984E-3</c:v>
                </c:pt>
                <c:pt idx="37930">
                  <c:v>1.007080078125E-3</c:v>
                </c:pt>
                <c:pt idx="37931">
                  <c:v>1.0080337524414063E-3</c:v>
                </c:pt>
                <c:pt idx="37932">
                  <c:v>1.0068416595458984E-3</c:v>
                </c:pt>
                <c:pt idx="37933">
                  <c:v>1.007080078125E-3</c:v>
                </c:pt>
                <c:pt idx="37934">
                  <c:v>1.007080078125E-3</c:v>
                </c:pt>
                <c:pt idx="37935">
                  <c:v>1.0068416595458984E-3</c:v>
                </c:pt>
                <c:pt idx="37936">
                  <c:v>1.007080078125E-3</c:v>
                </c:pt>
                <c:pt idx="37937">
                  <c:v>1.007080078125E-3</c:v>
                </c:pt>
                <c:pt idx="37938">
                  <c:v>1.0068416595458984E-3</c:v>
                </c:pt>
                <c:pt idx="37939">
                  <c:v>1.007080078125E-3</c:v>
                </c:pt>
                <c:pt idx="37940">
                  <c:v>1.007080078125E-3</c:v>
                </c:pt>
                <c:pt idx="37941">
                  <c:v>1.0068416595458984E-3</c:v>
                </c:pt>
                <c:pt idx="37942">
                  <c:v>1.007080078125E-3</c:v>
                </c:pt>
                <c:pt idx="37943">
                  <c:v>1.0080337524414063E-3</c:v>
                </c:pt>
                <c:pt idx="37944">
                  <c:v>1.007080078125E-3</c:v>
                </c:pt>
                <c:pt idx="37945">
                  <c:v>1.0068416595458984E-3</c:v>
                </c:pt>
                <c:pt idx="37946">
                  <c:v>1.007080078125E-3</c:v>
                </c:pt>
                <c:pt idx="37947">
                  <c:v>1.007080078125E-3</c:v>
                </c:pt>
                <c:pt idx="37948">
                  <c:v>1.0068416595458984E-3</c:v>
                </c:pt>
                <c:pt idx="37949">
                  <c:v>1.007080078125E-3</c:v>
                </c:pt>
                <c:pt idx="37950">
                  <c:v>1.007080078125E-3</c:v>
                </c:pt>
                <c:pt idx="37951">
                  <c:v>1.0068416595458984E-3</c:v>
                </c:pt>
                <c:pt idx="37952">
                  <c:v>1.007080078125E-3</c:v>
                </c:pt>
                <c:pt idx="37953">
                  <c:v>1.007080078125E-3</c:v>
                </c:pt>
                <c:pt idx="37954">
                  <c:v>1.0068416595458984E-3</c:v>
                </c:pt>
                <c:pt idx="37955">
                  <c:v>1.007080078125E-3</c:v>
                </c:pt>
                <c:pt idx="37956">
                  <c:v>1.0080337524414063E-3</c:v>
                </c:pt>
                <c:pt idx="37957">
                  <c:v>1.0068416595458984E-3</c:v>
                </c:pt>
                <c:pt idx="37958">
                  <c:v>1.007080078125E-3</c:v>
                </c:pt>
                <c:pt idx="37959">
                  <c:v>1.007080078125E-3</c:v>
                </c:pt>
                <c:pt idx="37960">
                  <c:v>1.0068416595458984E-3</c:v>
                </c:pt>
                <c:pt idx="37961">
                  <c:v>1.007080078125E-3</c:v>
                </c:pt>
                <c:pt idx="37962">
                  <c:v>1.007080078125E-3</c:v>
                </c:pt>
                <c:pt idx="37963">
                  <c:v>1.0068416595458984E-3</c:v>
                </c:pt>
                <c:pt idx="37964">
                  <c:v>1.007080078125E-3</c:v>
                </c:pt>
                <c:pt idx="37965">
                  <c:v>1.007080078125E-3</c:v>
                </c:pt>
                <c:pt idx="37966">
                  <c:v>1.0068416595458984E-3</c:v>
                </c:pt>
                <c:pt idx="37967">
                  <c:v>1.007080078125E-3</c:v>
                </c:pt>
                <c:pt idx="37968">
                  <c:v>1.0080337524414063E-3</c:v>
                </c:pt>
                <c:pt idx="37969">
                  <c:v>1.007080078125E-3</c:v>
                </c:pt>
                <c:pt idx="37970">
                  <c:v>1.0068416595458984E-3</c:v>
                </c:pt>
                <c:pt idx="37971">
                  <c:v>1.007080078125E-3</c:v>
                </c:pt>
                <c:pt idx="37972">
                  <c:v>1.007080078125E-3</c:v>
                </c:pt>
                <c:pt idx="37973">
                  <c:v>1.0068416595458984E-3</c:v>
                </c:pt>
                <c:pt idx="37974">
                  <c:v>1.007080078125E-3</c:v>
                </c:pt>
                <c:pt idx="37975">
                  <c:v>1.007080078125E-3</c:v>
                </c:pt>
                <c:pt idx="37976">
                  <c:v>1.0068416595458984E-3</c:v>
                </c:pt>
                <c:pt idx="37977">
                  <c:v>1.007080078125E-3</c:v>
                </c:pt>
                <c:pt idx="37978">
                  <c:v>1.007080078125E-3</c:v>
                </c:pt>
                <c:pt idx="37979">
                  <c:v>1.0068416595458984E-3</c:v>
                </c:pt>
                <c:pt idx="37980">
                  <c:v>1.007080078125E-3</c:v>
                </c:pt>
                <c:pt idx="37981">
                  <c:v>1.0080337524414063E-3</c:v>
                </c:pt>
                <c:pt idx="37982">
                  <c:v>1.0068416595458984E-3</c:v>
                </c:pt>
                <c:pt idx="37983">
                  <c:v>1.007080078125E-3</c:v>
                </c:pt>
                <c:pt idx="37984">
                  <c:v>1.007080078125E-3</c:v>
                </c:pt>
                <c:pt idx="37985">
                  <c:v>1.0068416595458984E-3</c:v>
                </c:pt>
                <c:pt idx="37986">
                  <c:v>1.007080078125E-3</c:v>
                </c:pt>
                <c:pt idx="37987">
                  <c:v>1.007080078125E-3</c:v>
                </c:pt>
                <c:pt idx="37988">
                  <c:v>1.0068416595458984E-3</c:v>
                </c:pt>
                <c:pt idx="37989">
                  <c:v>1.007080078125E-3</c:v>
                </c:pt>
                <c:pt idx="37990">
                  <c:v>1.007080078125E-3</c:v>
                </c:pt>
                <c:pt idx="37991">
                  <c:v>1.0068416595458984E-3</c:v>
                </c:pt>
                <c:pt idx="37992">
                  <c:v>1.007080078125E-3</c:v>
                </c:pt>
                <c:pt idx="37993">
                  <c:v>1.0080337524414063E-3</c:v>
                </c:pt>
                <c:pt idx="37994">
                  <c:v>1.007080078125E-3</c:v>
                </c:pt>
                <c:pt idx="37995">
                  <c:v>1.0068416595458984E-3</c:v>
                </c:pt>
                <c:pt idx="37996">
                  <c:v>1.007080078125E-3</c:v>
                </c:pt>
                <c:pt idx="37997">
                  <c:v>1.007080078125E-3</c:v>
                </c:pt>
                <c:pt idx="37998">
                  <c:v>1.0068416595458984E-3</c:v>
                </c:pt>
                <c:pt idx="37999">
                  <c:v>1.007080078125E-3</c:v>
                </c:pt>
                <c:pt idx="38000">
                  <c:v>1.007080078125E-3</c:v>
                </c:pt>
                <c:pt idx="38001">
                  <c:v>1.0068416595458984E-3</c:v>
                </c:pt>
                <c:pt idx="38002">
                  <c:v>1.007080078125E-3</c:v>
                </c:pt>
                <c:pt idx="38003">
                  <c:v>1.007080078125E-3</c:v>
                </c:pt>
                <c:pt idx="38004">
                  <c:v>1.0068416595458984E-3</c:v>
                </c:pt>
                <c:pt idx="38005">
                  <c:v>1.007080078125E-3</c:v>
                </c:pt>
                <c:pt idx="38006">
                  <c:v>1.0080337524414063E-3</c:v>
                </c:pt>
                <c:pt idx="38007">
                  <c:v>1.0068416595458984E-3</c:v>
                </c:pt>
                <c:pt idx="38008">
                  <c:v>1.007080078125E-3</c:v>
                </c:pt>
                <c:pt idx="38009">
                  <c:v>1.007080078125E-3</c:v>
                </c:pt>
                <c:pt idx="38010">
                  <c:v>1.0068416595458984E-3</c:v>
                </c:pt>
                <c:pt idx="38011">
                  <c:v>1.007080078125E-3</c:v>
                </c:pt>
                <c:pt idx="38012">
                  <c:v>1.007080078125E-3</c:v>
                </c:pt>
                <c:pt idx="38013">
                  <c:v>1.0068416595458984E-3</c:v>
                </c:pt>
                <c:pt idx="38014">
                  <c:v>1.007080078125E-3</c:v>
                </c:pt>
                <c:pt idx="38015">
                  <c:v>1.007080078125E-3</c:v>
                </c:pt>
                <c:pt idx="38016">
                  <c:v>1.0068416595458984E-3</c:v>
                </c:pt>
                <c:pt idx="38017">
                  <c:v>1.007080078125E-3</c:v>
                </c:pt>
                <c:pt idx="38018">
                  <c:v>1.0080337524414063E-3</c:v>
                </c:pt>
                <c:pt idx="38019">
                  <c:v>1.007080078125E-3</c:v>
                </c:pt>
                <c:pt idx="38020">
                  <c:v>1.0068416595458984E-3</c:v>
                </c:pt>
                <c:pt idx="38021">
                  <c:v>1.007080078125E-3</c:v>
                </c:pt>
                <c:pt idx="38022">
                  <c:v>1.007080078125E-3</c:v>
                </c:pt>
                <c:pt idx="38023">
                  <c:v>1.0068416595458984E-3</c:v>
                </c:pt>
                <c:pt idx="38024">
                  <c:v>1.007080078125E-3</c:v>
                </c:pt>
                <c:pt idx="38025">
                  <c:v>1.007080078125E-3</c:v>
                </c:pt>
                <c:pt idx="38026">
                  <c:v>1.0068416595458984E-3</c:v>
                </c:pt>
                <c:pt idx="38027">
                  <c:v>1.007080078125E-3</c:v>
                </c:pt>
                <c:pt idx="38028">
                  <c:v>1.007080078125E-3</c:v>
                </c:pt>
                <c:pt idx="38029">
                  <c:v>1.0068416595458984E-3</c:v>
                </c:pt>
                <c:pt idx="38030">
                  <c:v>1.007080078125E-3</c:v>
                </c:pt>
                <c:pt idx="38031">
                  <c:v>1.0080337524414063E-3</c:v>
                </c:pt>
                <c:pt idx="38032">
                  <c:v>1.0068416595458984E-3</c:v>
                </c:pt>
                <c:pt idx="38033">
                  <c:v>1.007080078125E-3</c:v>
                </c:pt>
                <c:pt idx="38034">
                  <c:v>1.007080078125E-3</c:v>
                </c:pt>
                <c:pt idx="38035">
                  <c:v>1.0068416595458984E-3</c:v>
                </c:pt>
                <c:pt idx="38036">
                  <c:v>1.007080078125E-3</c:v>
                </c:pt>
                <c:pt idx="38037">
                  <c:v>1.007080078125E-3</c:v>
                </c:pt>
                <c:pt idx="38038">
                  <c:v>1.0068416595458984E-3</c:v>
                </c:pt>
                <c:pt idx="38039">
                  <c:v>1.007080078125E-3</c:v>
                </c:pt>
                <c:pt idx="38040">
                  <c:v>1.007080078125E-3</c:v>
                </c:pt>
                <c:pt idx="38041">
                  <c:v>1.0068416595458984E-3</c:v>
                </c:pt>
                <c:pt idx="38042">
                  <c:v>1.007080078125E-3</c:v>
                </c:pt>
                <c:pt idx="38043">
                  <c:v>1.0080337524414063E-3</c:v>
                </c:pt>
                <c:pt idx="38044">
                  <c:v>1.007080078125E-3</c:v>
                </c:pt>
                <c:pt idx="38045">
                  <c:v>1.0068416595458984E-3</c:v>
                </c:pt>
                <c:pt idx="38046">
                  <c:v>1.007080078125E-3</c:v>
                </c:pt>
                <c:pt idx="38047">
                  <c:v>1.007080078125E-3</c:v>
                </c:pt>
                <c:pt idx="38048">
                  <c:v>1.0068416595458984E-3</c:v>
                </c:pt>
                <c:pt idx="38049">
                  <c:v>1.007080078125E-3</c:v>
                </c:pt>
                <c:pt idx="38050">
                  <c:v>1.007080078125E-3</c:v>
                </c:pt>
                <c:pt idx="38051">
                  <c:v>1.0068416595458984E-3</c:v>
                </c:pt>
                <c:pt idx="38052">
                  <c:v>1.007080078125E-3</c:v>
                </c:pt>
                <c:pt idx="38053">
                  <c:v>1.007080078125E-3</c:v>
                </c:pt>
                <c:pt idx="38054">
                  <c:v>1.0068416595458984E-3</c:v>
                </c:pt>
                <c:pt idx="38055">
                  <c:v>1.007080078125E-3</c:v>
                </c:pt>
                <c:pt idx="38056">
                  <c:v>1.0080337524414063E-3</c:v>
                </c:pt>
                <c:pt idx="38057">
                  <c:v>1.0068416595458984E-3</c:v>
                </c:pt>
                <c:pt idx="38058">
                  <c:v>1.007080078125E-3</c:v>
                </c:pt>
                <c:pt idx="38059">
                  <c:v>1.007080078125E-3</c:v>
                </c:pt>
                <c:pt idx="38060">
                  <c:v>1.0068416595458984E-3</c:v>
                </c:pt>
                <c:pt idx="38061">
                  <c:v>1.007080078125E-3</c:v>
                </c:pt>
                <c:pt idx="38062">
                  <c:v>1.007080078125E-3</c:v>
                </c:pt>
                <c:pt idx="38063">
                  <c:v>1.0068416595458984E-3</c:v>
                </c:pt>
                <c:pt idx="38064">
                  <c:v>1.007080078125E-3</c:v>
                </c:pt>
                <c:pt idx="38065">
                  <c:v>1.007080078125E-3</c:v>
                </c:pt>
                <c:pt idx="38066">
                  <c:v>1.20849609375E-2</c:v>
                </c:pt>
                <c:pt idx="38067">
                  <c:v>1.007080078125E-3</c:v>
                </c:pt>
                <c:pt idx="38068">
                  <c:v>1.0068416595458984E-3</c:v>
                </c:pt>
                <c:pt idx="38069">
                  <c:v>1.007080078125E-3</c:v>
                </c:pt>
                <c:pt idx="38070">
                  <c:v>1.0080337524414063E-3</c:v>
                </c:pt>
                <c:pt idx="38071">
                  <c:v>1.0068416595458984E-3</c:v>
                </c:pt>
                <c:pt idx="38072">
                  <c:v>1.007080078125E-3</c:v>
                </c:pt>
                <c:pt idx="38073">
                  <c:v>1.007080078125E-3</c:v>
                </c:pt>
                <c:pt idx="38074">
                  <c:v>1.0068416595458984E-3</c:v>
                </c:pt>
                <c:pt idx="38075">
                  <c:v>1.007080078125E-3</c:v>
                </c:pt>
                <c:pt idx="38076">
                  <c:v>1.007080078125E-3</c:v>
                </c:pt>
                <c:pt idx="38077">
                  <c:v>1.0068416595458984E-3</c:v>
                </c:pt>
                <c:pt idx="38078">
                  <c:v>1.007080078125E-3</c:v>
                </c:pt>
                <c:pt idx="38079">
                  <c:v>1.007080078125E-3</c:v>
                </c:pt>
                <c:pt idx="38080">
                  <c:v>1.0068416595458984E-3</c:v>
                </c:pt>
                <c:pt idx="38081">
                  <c:v>1.007080078125E-3</c:v>
                </c:pt>
                <c:pt idx="38082">
                  <c:v>1.0080337524414063E-3</c:v>
                </c:pt>
                <c:pt idx="38083">
                  <c:v>1.007080078125E-3</c:v>
                </c:pt>
                <c:pt idx="38084">
                  <c:v>1.0068416595458984E-3</c:v>
                </c:pt>
                <c:pt idx="38085">
                  <c:v>1.007080078125E-3</c:v>
                </c:pt>
                <c:pt idx="38086">
                  <c:v>1.007080078125E-3</c:v>
                </c:pt>
                <c:pt idx="38087">
                  <c:v>1.0068416595458984E-3</c:v>
                </c:pt>
                <c:pt idx="38088">
                  <c:v>1.007080078125E-3</c:v>
                </c:pt>
                <c:pt idx="38089">
                  <c:v>1.007080078125E-3</c:v>
                </c:pt>
                <c:pt idx="38090">
                  <c:v>1.0068416595458984E-3</c:v>
                </c:pt>
                <c:pt idx="38091">
                  <c:v>1.007080078125E-3</c:v>
                </c:pt>
                <c:pt idx="38092">
                  <c:v>1.007080078125E-3</c:v>
                </c:pt>
                <c:pt idx="38093">
                  <c:v>1.0068416595458984E-3</c:v>
                </c:pt>
                <c:pt idx="38094">
                  <c:v>1.007080078125E-3</c:v>
                </c:pt>
                <c:pt idx="38095">
                  <c:v>1.0080337524414063E-3</c:v>
                </c:pt>
                <c:pt idx="38096">
                  <c:v>1.0068416595458984E-3</c:v>
                </c:pt>
                <c:pt idx="38097">
                  <c:v>1.007080078125E-3</c:v>
                </c:pt>
                <c:pt idx="38098">
                  <c:v>1.007080078125E-3</c:v>
                </c:pt>
                <c:pt idx="38099">
                  <c:v>1.0068416595458984E-3</c:v>
                </c:pt>
                <c:pt idx="38100">
                  <c:v>1.007080078125E-3</c:v>
                </c:pt>
                <c:pt idx="38101">
                  <c:v>1.007080078125E-3</c:v>
                </c:pt>
                <c:pt idx="38102">
                  <c:v>1.0068416595458984E-3</c:v>
                </c:pt>
                <c:pt idx="38103">
                  <c:v>1.007080078125E-3</c:v>
                </c:pt>
                <c:pt idx="38104">
                  <c:v>1.007080078125E-3</c:v>
                </c:pt>
                <c:pt idx="38105">
                  <c:v>1.0068416595458984E-3</c:v>
                </c:pt>
                <c:pt idx="38106">
                  <c:v>1.007080078125E-3</c:v>
                </c:pt>
                <c:pt idx="38107">
                  <c:v>1.0080337524414063E-3</c:v>
                </c:pt>
                <c:pt idx="38108">
                  <c:v>1.007080078125E-3</c:v>
                </c:pt>
                <c:pt idx="38109">
                  <c:v>1.0068416595458984E-3</c:v>
                </c:pt>
                <c:pt idx="38110">
                  <c:v>1.007080078125E-3</c:v>
                </c:pt>
                <c:pt idx="38111">
                  <c:v>1.007080078125E-3</c:v>
                </c:pt>
                <c:pt idx="38112">
                  <c:v>1.0068416595458984E-3</c:v>
                </c:pt>
                <c:pt idx="38113">
                  <c:v>1.007080078125E-3</c:v>
                </c:pt>
                <c:pt idx="38114">
                  <c:v>1.007080078125E-3</c:v>
                </c:pt>
                <c:pt idx="38115">
                  <c:v>1.0068416595458984E-3</c:v>
                </c:pt>
                <c:pt idx="38116">
                  <c:v>1.007080078125E-3</c:v>
                </c:pt>
                <c:pt idx="38117">
                  <c:v>1.007080078125E-3</c:v>
                </c:pt>
                <c:pt idx="38118">
                  <c:v>1.0068416595458984E-3</c:v>
                </c:pt>
                <c:pt idx="38119">
                  <c:v>1.007080078125E-3</c:v>
                </c:pt>
                <c:pt idx="38120">
                  <c:v>1.0080337524414063E-3</c:v>
                </c:pt>
                <c:pt idx="38121">
                  <c:v>1.0068416595458984E-3</c:v>
                </c:pt>
                <c:pt idx="38122">
                  <c:v>1.007080078125E-3</c:v>
                </c:pt>
                <c:pt idx="38123">
                  <c:v>1.007080078125E-3</c:v>
                </c:pt>
                <c:pt idx="38124">
                  <c:v>1.0068416595458984E-3</c:v>
                </c:pt>
                <c:pt idx="38125">
                  <c:v>1.007080078125E-3</c:v>
                </c:pt>
                <c:pt idx="38126">
                  <c:v>1.007080078125E-3</c:v>
                </c:pt>
                <c:pt idx="38127">
                  <c:v>1.0068416595458984E-3</c:v>
                </c:pt>
                <c:pt idx="38128">
                  <c:v>1.007080078125E-3</c:v>
                </c:pt>
                <c:pt idx="38129">
                  <c:v>1.007080078125E-3</c:v>
                </c:pt>
                <c:pt idx="38130">
                  <c:v>1.0068416595458984E-3</c:v>
                </c:pt>
                <c:pt idx="38131">
                  <c:v>1.007080078125E-3</c:v>
                </c:pt>
                <c:pt idx="38132">
                  <c:v>1.0080337524414063E-3</c:v>
                </c:pt>
                <c:pt idx="38133">
                  <c:v>1.007080078125E-3</c:v>
                </c:pt>
                <c:pt idx="38134">
                  <c:v>1.0068416595458984E-3</c:v>
                </c:pt>
                <c:pt idx="38135">
                  <c:v>1.007080078125E-3</c:v>
                </c:pt>
                <c:pt idx="38136">
                  <c:v>1.007080078125E-3</c:v>
                </c:pt>
                <c:pt idx="38137">
                  <c:v>1.0068416595458984E-3</c:v>
                </c:pt>
                <c:pt idx="38138">
                  <c:v>1.007080078125E-3</c:v>
                </c:pt>
                <c:pt idx="38139">
                  <c:v>1.007080078125E-3</c:v>
                </c:pt>
                <c:pt idx="38140">
                  <c:v>1.0068416595458984E-3</c:v>
                </c:pt>
                <c:pt idx="38141">
                  <c:v>1.007080078125E-3</c:v>
                </c:pt>
                <c:pt idx="38142">
                  <c:v>1.007080078125E-3</c:v>
                </c:pt>
                <c:pt idx="38143">
                  <c:v>1.0068416595458984E-3</c:v>
                </c:pt>
                <c:pt idx="38144">
                  <c:v>1.0080337524414063E-3</c:v>
                </c:pt>
                <c:pt idx="38145">
                  <c:v>1.007080078125E-3</c:v>
                </c:pt>
                <c:pt idx="38146">
                  <c:v>3.0210018157958984E-3</c:v>
                </c:pt>
                <c:pt idx="38147">
                  <c:v>1.0068416595458984E-3</c:v>
                </c:pt>
                <c:pt idx="38148">
                  <c:v>1.007080078125E-3</c:v>
                </c:pt>
                <c:pt idx="38149">
                  <c:v>1.007080078125E-3</c:v>
                </c:pt>
                <c:pt idx="38150">
                  <c:v>1.0068416595458984E-3</c:v>
                </c:pt>
                <c:pt idx="38151">
                  <c:v>1.007080078125E-3</c:v>
                </c:pt>
                <c:pt idx="38152">
                  <c:v>1.007080078125E-3</c:v>
                </c:pt>
                <c:pt idx="38153">
                  <c:v>1.0068416595458984E-3</c:v>
                </c:pt>
                <c:pt idx="38154">
                  <c:v>1.007080078125E-3</c:v>
                </c:pt>
                <c:pt idx="38155">
                  <c:v>1.0080337524414063E-3</c:v>
                </c:pt>
                <c:pt idx="38156">
                  <c:v>1.007080078125E-3</c:v>
                </c:pt>
                <c:pt idx="38157">
                  <c:v>1.0068416595458984E-3</c:v>
                </c:pt>
                <c:pt idx="38158">
                  <c:v>1.007080078125E-3</c:v>
                </c:pt>
                <c:pt idx="38159">
                  <c:v>1.007080078125E-3</c:v>
                </c:pt>
                <c:pt idx="38160">
                  <c:v>1.0068416595458984E-3</c:v>
                </c:pt>
                <c:pt idx="38161">
                  <c:v>1.007080078125E-3</c:v>
                </c:pt>
                <c:pt idx="38162">
                  <c:v>1.007080078125E-3</c:v>
                </c:pt>
                <c:pt idx="38163">
                  <c:v>1.0068416595458984E-3</c:v>
                </c:pt>
                <c:pt idx="38164">
                  <c:v>1.007080078125E-3</c:v>
                </c:pt>
                <c:pt idx="38165">
                  <c:v>1.007080078125E-3</c:v>
                </c:pt>
                <c:pt idx="38166">
                  <c:v>1.0068416595458984E-3</c:v>
                </c:pt>
                <c:pt idx="38167">
                  <c:v>1.0080337524414063E-3</c:v>
                </c:pt>
                <c:pt idx="38168">
                  <c:v>1.007080078125E-3</c:v>
                </c:pt>
                <c:pt idx="38169">
                  <c:v>1.0068416595458984E-3</c:v>
                </c:pt>
                <c:pt idx="38170">
                  <c:v>1.007080078125E-3</c:v>
                </c:pt>
                <c:pt idx="38171">
                  <c:v>1.007080078125E-3</c:v>
                </c:pt>
                <c:pt idx="38172">
                  <c:v>1.0068416595458984E-3</c:v>
                </c:pt>
                <c:pt idx="38173">
                  <c:v>1.007080078125E-3</c:v>
                </c:pt>
                <c:pt idx="38174">
                  <c:v>1.007080078125E-3</c:v>
                </c:pt>
                <c:pt idx="38175">
                  <c:v>1.0068416595458984E-3</c:v>
                </c:pt>
                <c:pt idx="38176">
                  <c:v>1.007080078125E-3</c:v>
                </c:pt>
                <c:pt idx="38177">
                  <c:v>1.007080078125E-3</c:v>
                </c:pt>
                <c:pt idx="38178">
                  <c:v>1.0068416595458984E-3</c:v>
                </c:pt>
                <c:pt idx="38179">
                  <c:v>1.007080078125E-3</c:v>
                </c:pt>
                <c:pt idx="38180">
                  <c:v>1.0080337524414063E-3</c:v>
                </c:pt>
                <c:pt idx="38181">
                  <c:v>1.007080078125E-3</c:v>
                </c:pt>
                <c:pt idx="38182">
                  <c:v>1.0068416595458984E-3</c:v>
                </c:pt>
                <c:pt idx="38183">
                  <c:v>1.007080078125E-3</c:v>
                </c:pt>
                <c:pt idx="38184">
                  <c:v>1.007080078125E-3</c:v>
                </c:pt>
                <c:pt idx="38185">
                  <c:v>1.0068416595458984E-3</c:v>
                </c:pt>
                <c:pt idx="38186">
                  <c:v>1.007080078125E-3</c:v>
                </c:pt>
                <c:pt idx="38187">
                  <c:v>1.007080078125E-3</c:v>
                </c:pt>
                <c:pt idx="38188">
                  <c:v>1.0068416595458984E-3</c:v>
                </c:pt>
                <c:pt idx="38189">
                  <c:v>1.007080078125E-3</c:v>
                </c:pt>
                <c:pt idx="38190">
                  <c:v>1.007080078125E-3</c:v>
                </c:pt>
                <c:pt idx="38191">
                  <c:v>1.0068416595458984E-3</c:v>
                </c:pt>
                <c:pt idx="38192">
                  <c:v>1.0080337524414063E-3</c:v>
                </c:pt>
                <c:pt idx="38193">
                  <c:v>1.007080078125E-3</c:v>
                </c:pt>
                <c:pt idx="38194">
                  <c:v>1.0068416595458984E-3</c:v>
                </c:pt>
                <c:pt idx="38195">
                  <c:v>1.007080078125E-3</c:v>
                </c:pt>
                <c:pt idx="38196">
                  <c:v>1.007080078125E-3</c:v>
                </c:pt>
                <c:pt idx="38197">
                  <c:v>1.0068416595458984E-3</c:v>
                </c:pt>
                <c:pt idx="38198">
                  <c:v>1.007080078125E-3</c:v>
                </c:pt>
                <c:pt idx="38199">
                  <c:v>1.007080078125E-3</c:v>
                </c:pt>
                <c:pt idx="38200">
                  <c:v>1.0068416595458984E-3</c:v>
                </c:pt>
                <c:pt idx="38201">
                  <c:v>1.007080078125E-3</c:v>
                </c:pt>
                <c:pt idx="38202">
                  <c:v>1.007080078125E-3</c:v>
                </c:pt>
                <c:pt idx="38203">
                  <c:v>1.0068416595458984E-3</c:v>
                </c:pt>
                <c:pt idx="38204">
                  <c:v>1.007080078125E-3</c:v>
                </c:pt>
                <c:pt idx="38205">
                  <c:v>1.0080337524414063E-3</c:v>
                </c:pt>
                <c:pt idx="38206">
                  <c:v>1.007080078125E-3</c:v>
                </c:pt>
                <c:pt idx="38207">
                  <c:v>1.0068416595458984E-3</c:v>
                </c:pt>
                <c:pt idx="38208">
                  <c:v>1.007080078125E-3</c:v>
                </c:pt>
                <c:pt idx="38209">
                  <c:v>1.007080078125E-3</c:v>
                </c:pt>
                <c:pt idx="38210">
                  <c:v>1.0068416595458984E-3</c:v>
                </c:pt>
                <c:pt idx="38211">
                  <c:v>1.007080078125E-3</c:v>
                </c:pt>
                <c:pt idx="38212">
                  <c:v>1.007080078125E-3</c:v>
                </c:pt>
                <c:pt idx="38213">
                  <c:v>1.0068416595458984E-3</c:v>
                </c:pt>
                <c:pt idx="38214">
                  <c:v>1.007080078125E-3</c:v>
                </c:pt>
                <c:pt idx="38215">
                  <c:v>1.007080078125E-3</c:v>
                </c:pt>
                <c:pt idx="38216">
                  <c:v>1.0068416595458984E-3</c:v>
                </c:pt>
                <c:pt idx="38217">
                  <c:v>1.0080337524414063E-3</c:v>
                </c:pt>
                <c:pt idx="38218">
                  <c:v>1.007080078125E-3</c:v>
                </c:pt>
                <c:pt idx="38219">
                  <c:v>1.0068416595458984E-3</c:v>
                </c:pt>
                <c:pt idx="38220">
                  <c:v>1.007080078125E-3</c:v>
                </c:pt>
                <c:pt idx="38221">
                  <c:v>1.007080078125E-3</c:v>
                </c:pt>
                <c:pt idx="38222">
                  <c:v>1.0068416595458984E-3</c:v>
                </c:pt>
                <c:pt idx="38223">
                  <c:v>1.007080078125E-3</c:v>
                </c:pt>
                <c:pt idx="38224">
                  <c:v>1.007080078125E-3</c:v>
                </c:pt>
                <c:pt idx="38225">
                  <c:v>1.0068416595458984E-3</c:v>
                </c:pt>
                <c:pt idx="38226">
                  <c:v>1.007080078125E-3</c:v>
                </c:pt>
                <c:pt idx="38227">
                  <c:v>1.007080078125E-3</c:v>
                </c:pt>
                <c:pt idx="38228">
                  <c:v>1.0068416595458984E-3</c:v>
                </c:pt>
                <c:pt idx="38229">
                  <c:v>1.007080078125E-3</c:v>
                </c:pt>
                <c:pt idx="38230">
                  <c:v>1.0080337524414063E-3</c:v>
                </c:pt>
                <c:pt idx="38231">
                  <c:v>1.007080078125E-3</c:v>
                </c:pt>
                <c:pt idx="38232">
                  <c:v>1.0068416595458984E-3</c:v>
                </c:pt>
                <c:pt idx="38233">
                  <c:v>1.007080078125E-3</c:v>
                </c:pt>
                <c:pt idx="38234">
                  <c:v>1.007080078125E-3</c:v>
                </c:pt>
                <c:pt idx="38235">
                  <c:v>1.0068416595458984E-3</c:v>
                </c:pt>
                <c:pt idx="38236">
                  <c:v>1.007080078125E-3</c:v>
                </c:pt>
                <c:pt idx="38237">
                  <c:v>1.007080078125E-3</c:v>
                </c:pt>
                <c:pt idx="38238">
                  <c:v>1.0068416595458984E-3</c:v>
                </c:pt>
                <c:pt idx="38239">
                  <c:v>1.007080078125E-3</c:v>
                </c:pt>
                <c:pt idx="38240">
                  <c:v>1.007080078125E-3</c:v>
                </c:pt>
                <c:pt idx="38241">
                  <c:v>1.0068416595458984E-3</c:v>
                </c:pt>
                <c:pt idx="38242">
                  <c:v>1.0080337524414063E-3</c:v>
                </c:pt>
                <c:pt idx="38243">
                  <c:v>1.007080078125E-3</c:v>
                </c:pt>
                <c:pt idx="38244">
                  <c:v>1.0068416595458984E-3</c:v>
                </c:pt>
                <c:pt idx="38245">
                  <c:v>1.007080078125E-3</c:v>
                </c:pt>
                <c:pt idx="38246">
                  <c:v>1.007080078125E-3</c:v>
                </c:pt>
                <c:pt idx="38247">
                  <c:v>1.0068416595458984E-3</c:v>
                </c:pt>
                <c:pt idx="38248">
                  <c:v>1.007080078125E-3</c:v>
                </c:pt>
                <c:pt idx="38249">
                  <c:v>1.007080078125E-3</c:v>
                </c:pt>
                <c:pt idx="38250">
                  <c:v>1.0068416595458984E-3</c:v>
                </c:pt>
                <c:pt idx="38251">
                  <c:v>1.007080078125E-3</c:v>
                </c:pt>
                <c:pt idx="38252">
                  <c:v>1.007080078125E-3</c:v>
                </c:pt>
                <c:pt idx="38253">
                  <c:v>1.0068416595458984E-3</c:v>
                </c:pt>
                <c:pt idx="38254">
                  <c:v>1.007080078125E-3</c:v>
                </c:pt>
                <c:pt idx="38255">
                  <c:v>1.0080337524414063E-3</c:v>
                </c:pt>
                <c:pt idx="38256">
                  <c:v>1.007080078125E-3</c:v>
                </c:pt>
                <c:pt idx="38257">
                  <c:v>1.0068416595458984E-3</c:v>
                </c:pt>
                <c:pt idx="38258">
                  <c:v>1.007080078125E-3</c:v>
                </c:pt>
                <c:pt idx="38259">
                  <c:v>1.007080078125E-3</c:v>
                </c:pt>
                <c:pt idx="38260">
                  <c:v>1.0068416595458984E-3</c:v>
                </c:pt>
                <c:pt idx="38261">
                  <c:v>1.007080078125E-3</c:v>
                </c:pt>
                <c:pt idx="38262">
                  <c:v>1.007080078125E-3</c:v>
                </c:pt>
                <c:pt idx="38263">
                  <c:v>1.0068416595458984E-3</c:v>
                </c:pt>
                <c:pt idx="38264">
                  <c:v>1.007080078125E-3</c:v>
                </c:pt>
                <c:pt idx="38265">
                  <c:v>1.007080078125E-3</c:v>
                </c:pt>
                <c:pt idx="38266">
                  <c:v>1.0068416595458984E-3</c:v>
                </c:pt>
                <c:pt idx="38267">
                  <c:v>1.0080337524414063E-3</c:v>
                </c:pt>
                <c:pt idx="38268">
                  <c:v>1.007080078125E-3</c:v>
                </c:pt>
                <c:pt idx="38269">
                  <c:v>1.0068416595458984E-3</c:v>
                </c:pt>
                <c:pt idx="38270">
                  <c:v>1.007080078125E-3</c:v>
                </c:pt>
                <c:pt idx="38271">
                  <c:v>1.007080078125E-3</c:v>
                </c:pt>
                <c:pt idx="38272">
                  <c:v>1.0068416595458984E-3</c:v>
                </c:pt>
                <c:pt idx="38273">
                  <c:v>1.007080078125E-3</c:v>
                </c:pt>
                <c:pt idx="38274">
                  <c:v>1.007080078125E-3</c:v>
                </c:pt>
                <c:pt idx="38275">
                  <c:v>1.0068416595458984E-3</c:v>
                </c:pt>
                <c:pt idx="38276">
                  <c:v>1.007080078125E-3</c:v>
                </c:pt>
                <c:pt idx="38277">
                  <c:v>1.007080078125E-3</c:v>
                </c:pt>
                <c:pt idx="38278">
                  <c:v>1.0068416595458984E-3</c:v>
                </c:pt>
                <c:pt idx="38279">
                  <c:v>1.007080078125E-3</c:v>
                </c:pt>
                <c:pt idx="38280">
                  <c:v>1.0080337524414063E-3</c:v>
                </c:pt>
                <c:pt idx="38281">
                  <c:v>1.007080078125E-3</c:v>
                </c:pt>
                <c:pt idx="38282">
                  <c:v>1.0068416595458984E-3</c:v>
                </c:pt>
                <c:pt idx="38283">
                  <c:v>1.007080078125E-3</c:v>
                </c:pt>
                <c:pt idx="38284">
                  <c:v>1.007080078125E-3</c:v>
                </c:pt>
                <c:pt idx="38285">
                  <c:v>1.0068416595458984E-3</c:v>
                </c:pt>
                <c:pt idx="38286">
                  <c:v>1.007080078125E-3</c:v>
                </c:pt>
                <c:pt idx="38287">
                  <c:v>1.007080078125E-3</c:v>
                </c:pt>
                <c:pt idx="38288">
                  <c:v>1.0068416595458984E-3</c:v>
                </c:pt>
                <c:pt idx="38289">
                  <c:v>1.007080078125E-3</c:v>
                </c:pt>
                <c:pt idx="38290">
                  <c:v>1.007080078125E-3</c:v>
                </c:pt>
                <c:pt idx="38291">
                  <c:v>1.0068416595458984E-3</c:v>
                </c:pt>
                <c:pt idx="38292">
                  <c:v>1.0080337524414063E-3</c:v>
                </c:pt>
                <c:pt idx="38293">
                  <c:v>1.007080078125E-3</c:v>
                </c:pt>
                <c:pt idx="38294">
                  <c:v>1.0068416595458984E-3</c:v>
                </c:pt>
                <c:pt idx="38295">
                  <c:v>1.007080078125E-3</c:v>
                </c:pt>
                <c:pt idx="38296">
                  <c:v>1.007080078125E-3</c:v>
                </c:pt>
                <c:pt idx="38297">
                  <c:v>1.0068416595458984E-3</c:v>
                </c:pt>
                <c:pt idx="38298">
                  <c:v>1.007080078125E-3</c:v>
                </c:pt>
                <c:pt idx="38299">
                  <c:v>1.007080078125E-3</c:v>
                </c:pt>
                <c:pt idx="38300">
                  <c:v>1.0068416595458984E-3</c:v>
                </c:pt>
                <c:pt idx="38301">
                  <c:v>1.007080078125E-3</c:v>
                </c:pt>
                <c:pt idx="38302">
                  <c:v>1.007080078125E-3</c:v>
                </c:pt>
                <c:pt idx="38303">
                  <c:v>1.0068416595458984E-3</c:v>
                </c:pt>
                <c:pt idx="38304">
                  <c:v>1.007080078125E-3</c:v>
                </c:pt>
                <c:pt idx="38305">
                  <c:v>1.0080337524414063E-3</c:v>
                </c:pt>
                <c:pt idx="38306">
                  <c:v>1.007080078125E-3</c:v>
                </c:pt>
                <c:pt idx="38307">
                  <c:v>1.0068416595458984E-3</c:v>
                </c:pt>
                <c:pt idx="38308">
                  <c:v>1.007080078125E-3</c:v>
                </c:pt>
                <c:pt idx="38309">
                  <c:v>1.007080078125E-3</c:v>
                </c:pt>
                <c:pt idx="38310">
                  <c:v>1.0068416595458984E-3</c:v>
                </c:pt>
                <c:pt idx="38311">
                  <c:v>1.007080078125E-3</c:v>
                </c:pt>
                <c:pt idx="38312">
                  <c:v>1.007080078125E-3</c:v>
                </c:pt>
                <c:pt idx="38313">
                  <c:v>1.0068416595458984E-3</c:v>
                </c:pt>
                <c:pt idx="38314">
                  <c:v>1.007080078125E-3</c:v>
                </c:pt>
                <c:pt idx="38315">
                  <c:v>1.007080078125E-3</c:v>
                </c:pt>
                <c:pt idx="38316">
                  <c:v>1.0068416595458984E-3</c:v>
                </c:pt>
                <c:pt idx="38317">
                  <c:v>1.0080337524414063E-3</c:v>
                </c:pt>
                <c:pt idx="38318">
                  <c:v>1.007080078125E-3</c:v>
                </c:pt>
                <c:pt idx="38319">
                  <c:v>1.0068416595458984E-3</c:v>
                </c:pt>
                <c:pt idx="38320">
                  <c:v>1.007080078125E-3</c:v>
                </c:pt>
                <c:pt idx="38321">
                  <c:v>1.007080078125E-3</c:v>
                </c:pt>
                <c:pt idx="38322">
                  <c:v>1.0068416595458984E-3</c:v>
                </c:pt>
                <c:pt idx="38323">
                  <c:v>1.007080078125E-3</c:v>
                </c:pt>
                <c:pt idx="38324">
                  <c:v>1.007080078125E-3</c:v>
                </c:pt>
                <c:pt idx="38325">
                  <c:v>1.0068416595458984E-3</c:v>
                </c:pt>
                <c:pt idx="38326">
                  <c:v>1.007080078125E-3</c:v>
                </c:pt>
                <c:pt idx="38327">
                  <c:v>1.007080078125E-3</c:v>
                </c:pt>
                <c:pt idx="38328">
                  <c:v>1.0068416595458984E-3</c:v>
                </c:pt>
                <c:pt idx="38329">
                  <c:v>1.007080078125E-3</c:v>
                </c:pt>
                <c:pt idx="38330">
                  <c:v>1.0080337524414063E-3</c:v>
                </c:pt>
                <c:pt idx="38331">
                  <c:v>1.007080078125E-3</c:v>
                </c:pt>
                <c:pt idx="38332">
                  <c:v>1.0068416595458984E-3</c:v>
                </c:pt>
                <c:pt idx="38333">
                  <c:v>1.007080078125E-3</c:v>
                </c:pt>
                <c:pt idx="38334">
                  <c:v>1.007080078125E-3</c:v>
                </c:pt>
                <c:pt idx="38335">
                  <c:v>1.0068416595458984E-3</c:v>
                </c:pt>
                <c:pt idx="38336">
                  <c:v>1.007080078125E-3</c:v>
                </c:pt>
                <c:pt idx="38337">
                  <c:v>1.007080078125E-3</c:v>
                </c:pt>
                <c:pt idx="38338">
                  <c:v>1.0068416595458984E-3</c:v>
                </c:pt>
                <c:pt idx="38339">
                  <c:v>1.007080078125E-3</c:v>
                </c:pt>
                <c:pt idx="38340">
                  <c:v>1.007080078125E-3</c:v>
                </c:pt>
                <c:pt idx="38341">
                  <c:v>1.0068416595458984E-3</c:v>
                </c:pt>
                <c:pt idx="38342">
                  <c:v>1.0080337524414063E-3</c:v>
                </c:pt>
                <c:pt idx="38343">
                  <c:v>1.007080078125E-3</c:v>
                </c:pt>
                <c:pt idx="38344">
                  <c:v>1.0068416595458984E-3</c:v>
                </c:pt>
                <c:pt idx="38345">
                  <c:v>1.007080078125E-3</c:v>
                </c:pt>
                <c:pt idx="38346">
                  <c:v>1.007080078125E-3</c:v>
                </c:pt>
                <c:pt idx="38347">
                  <c:v>1.0068416595458984E-3</c:v>
                </c:pt>
                <c:pt idx="38348">
                  <c:v>1.007080078125E-3</c:v>
                </c:pt>
                <c:pt idx="38349">
                  <c:v>1.007080078125E-3</c:v>
                </c:pt>
                <c:pt idx="38350">
                  <c:v>1.0068416595458984E-3</c:v>
                </c:pt>
                <c:pt idx="38351">
                  <c:v>1.007080078125E-3</c:v>
                </c:pt>
                <c:pt idx="38352">
                  <c:v>1.007080078125E-3</c:v>
                </c:pt>
                <c:pt idx="38353">
                  <c:v>1.0068416595458984E-3</c:v>
                </c:pt>
                <c:pt idx="38354">
                  <c:v>1.007080078125E-3</c:v>
                </c:pt>
                <c:pt idx="38355">
                  <c:v>1.0080337524414063E-3</c:v>
                </c:pt>
                <c:pt idx="38356">
                  <c:v>1.007080078125E-3</c:v>
                </c:pt>
                <c:pt idx="38357">
                  <c:v>1.0068416595458984E-3</c:v>
                </c:pt>
                <c:pt idx="38358">
                  <c:v>1.6113042831420898E-2</c:v>
                </c:pt>
                <c:pt idx="38359">
                  <c:v>1.007080078125E-3</c:v>
                </c:pt>
                <c:pt idx="38360">
                  <c:v>1.0068416595458984E-3</c:v>
                </c:pt>
                <c:pt idx="38361">
                  <c:v>1.007080078125E-3</c:v>
                </c:pt>
                <c:pt idx="38362">
                  <c:v>1.007080078125E-3</c:v>
                </c:pt>
                <c:pt idx="38363">
                  <c:v>1.0068416595458984E-3</c:v>
                </c:pt>
                <c:pt idx="38364">
                  <c:v>1.007080078125E-3</c:v>
                </c:pt>
                <c:pt idx="38365">
                  <c:v>1.0080337524414063E-3</c:v>
                </c:pt>
                <c:pt idx="38366">
                  <c:v>1.007080078125E-3</c:v>
                </c:pt>
                <c:pt idx="38367">
                  <c:v>1.0068416595458984E-3</c:v>
                </c:pt>
                <c:pt idx="38368">
                  <c:v>1.007080078125E-3</c:v>
                </c:pt>
                <c:pt idx="38369">
                  <c:v>1.007080078125E-3</c:v>
                </c:pt>
                <c:pt idx="38370">
                  <c:v>1.0068416595458984E-3</c:v>
                </c:pt>
                <c:pt idx="38371">
                  <c:v>1.007080078125E-3</c:v>
                </c:pt>
                <c:pt idx="38372">
                  <c:v>1.0068416595458984E-3</c:v>
                </c:pt>
                <c:pt idx="38373">
                  <c:v>1.007080078125E-3</c:v>
                </c:pt>
                <c:pt idx="38374">
                  <c:v>1.007080078125E-3</c:v>
                </c:pt>
                <c:pt idx="38375">
                  <c:v>1.0068416595458984E-3</c:v>
                </c:pt>
                <c:pt idx="38376">
                  <c:v>1.007080078125E-3</c:v>
                </c:pt>
                <c:pt idx="38377">
                  <c:v>1.0080337524414063E-3</c:v>
                </c:pt>
                <c:pt idx="38378">
                  <c:v>1.007080078125E-3</c:v>
                </c:pt>
                <c:pt idx="38379">
                  <c:v>1.0068416595458984E-3</c:v>
                </c:pt>
                <c:pt idx="38380">
                  <c:v>1.007080078125E-3</c:v>
                </c:pt>
                <c:pt idx="38381">
                  <c:v>1.007080078125E-3</c:v>
                </c:pt>
                <c:pt idx="38382">
                  <c:v>1.0068416595458984E-3</c:v>
                </c:pt>
                <c:pt idx="38383">
                  <c:v>1.007080078125E-3</c:v>
                </c:pt>
                <c:pt idx="38384">
                  <c:v>1.007080078125E-3</c:v>
                </c:pt>
                <c:pt idx="38385">
                  <c:v>1.0068416595458984E-3</c:v>
                </c:pt>
                <c:pt idx="38386">
                  <c:v>1.007080078125E-3</c:v>
                </c:pt>
                <c:pt idx="38387">
                  <c:v>1.007080078125E-3</c:v>
                </c:pt>
                <c:pt idx="38388">
                  <c:v>1.0068416595458984E-3</c:v>
                </c:pt>
                <c:pt idx="38389">
                  <c:v>1.007080078125E-3</c:v>
                </c:pt>
                <c:pt idx="38390">
                  <c:v>1.0080337524414063E-3</c:v>
                </c:pt>
                <c:pt idx="38391">
                  <c:v>1.007080078125E-3</c:v>
                </c:pt>
                <c:pt idx="38392">
                  <c:v>1.0068416595458984E-3</c:v>
                </c:pt>
                <c:pt idx="38393">
                  <c:v>1.007080078125E-3</c:v>
                </c:pt>
                <c:pt idx="38394">
                  <c:v>1.0068416595458984E-3</c:v>
                </c:pt>
                <c:pt idx="38395">
                  <c:v>1.007080078125E-3</c:v>
                </c:pt>
                <c:pt idx="38396">
                  <c:v>1.007080078125E-3</c:v>
                </c:pt>
                <c:pt idx="38397">
                  <c:v>1.0068416595458984E-3</c:v>
                </c:pt>
                <c:pt idx="38398">
                  <c:v>1.007080078125E-3</c:v>
                </c:pt>
                <c:pt idx="38399">
                  <c:v>1.007080078125E-3</c:v>
                </c:pt>
                <c:pt idx="38400">
                  <c:v>1.0068416595458984E-3</c:v>
                </c:pt>
                <c:pt idx="38401">
                  <c:v>1.007080078125E-3</c:v>
                </c:pt>
                <c:pt idx="38402">
                  <c:v>1.0080337524414063E-3</c:v>
                </c:pt>
                <c:pt idx="38403">
                  <c:v>1.007080078125E-3</c:v>
                </c:pt>
                <c:pt idx="38404">
                  <c:v>1.0068416595458984E-3</c:v>
                </c:pt>
                <c:pt idx="38405">
                  <c:v>1.007080078125E-3</c:v>
                </c:pt>
                <c:pt idx="38406">
                  <c:v>1.007080078125E-3</c:v>
                </c:pt>
                <c:pt idx="38407">
                  <c:v>1.0068416595458984E-3</c:v>
                </c:pt>
                <c:pt idx="38408">
                  <c:v>1.007080078125E-3</c:v>
                </c:pt>
                <c:pt idx="38409">
                  <c:v>1.007080078125E-3</c:v>
                </c:pt>
                <c:pt idx="38410">
                  <c:v>1.0068416595458984E-3</c:v>
                </c:pt>
                <c:pt idx="38411">
                  <c:v>1.007080078125E-3</c:v>
                </c:pt>
                <c:pt idx="38412">
                  <c:v>1.007080078125E-3</c:v>
                </c:pt>
                <c:pt idx="38413">
                  <c:v>1.0068416595458984E-3</c:v>
                </c:pt>
                <c:pt idx="38414">
                  <c:v>1.007080078125E-3</c:v>
                </c:pt>
                <c:pt idx="38415">
                  <c:v>1.0080337524414063E-3</c:v>
                </c:pt>
                <c:pt idx="38416">
                  <c:v>1.0068416595458984E-3</c:v>
                </c:pt>
                <c:pt idx="38417">
                  <c:v>1.007080078125E-3</c:v>
                </c:pt>
                <c:pt idx="38418">
                  <c:v>1.007080078125E-3</c:v>
                </c:pt>
                <c:pt idx="38419">
                  <c:v>1.0068416595458984E-3</c:v>
                </c:pt>
                <c:pt idx="38420">
                  <c:v>1.007080078125E-3</c:v>
                </c:pt>
                <c:pt idx="38421">
                  <c:v>1.007080078125E-3</c:v>
                </c:pt>
                <c:pt idx="38422">
                  <c:v>1.0068416595458984E-3</c:v>
                </c:pt>
                <c:pt idx="38423">
                  <c:v>1.007080078125E-3</c:v>
                </c:pt>
                <c:pt idx="38424">
                  <c:v>1.007080078125E-3</c:v>
                </c:pt>
                <c:pt idx="38425">
                  <c:v>1.0068416595458984E-3</c:v>
                </c:pt>
                <c:pt idx="38426">
                  <c:v>1.007080078125E-3</c:v>
                </c:pt>
                <c:pt idx="38427">
                  <c:v>1.0080337524414063E-3</c:v>
                </c:pt>
                <c:pt idx="38428">
                  <c:v>1.007080078125E-3</c:v>
                </c:pt>
                <c:pt idx="38429">
                  <c:v>1.0068416595458984E-3</c:v>
                </c:pt>
                <c:pt idx="38430">
                  <c:v>1.007080078125E-3</c:v>
                </c:pt>
                <c:pt idx="38431">
                  <c:v>1.007080078125E-3</c:v>
                </c:pt>
                <c:pt idx="38432">
                  <c:v>1.0068416595458984E-3</c:v>
                </c:pt>
                <c:pt idx="38433">
                  <c:v>1.007080078125E-3</c:v>
                </c:pt>
                <c:pt idx="38434">
                  <c:v>1.007080078125E-3</c:v>
                </c:pt>
                <c:pt idx="38435">
                  <c:v>1.0068416595458984E-3</c:v>
                </c:pt>
                <c:pt idx="38436">
                  <c:v>1.007080078125E-3</c:v>
                </c:pt>
                <c:pt idx="38437">
                  <c:v>1.007080078125E-3</c:v>
                </c:pt>
                <c:pt idx="38438">
                  <c:v>1.0068416595458984E-3</c:v>
                </c:pt>
                <c:pt idx="38439">
                  <c:v>1.007080078125E-3</c:v>
                </c:pt>
                <c:pt idx="38440">
                  <c:v>1.0080337524414063E-3</c:v>
                </c:pt>
                <c:pt idx="38441">
                  <c:v>1.0068416595458984E-3</c:v>
                </c:pt>
                <c:pt idx="38442">
                  <c:v>1.007080078125E-3</c:v>
                </c:pt>
                <c:pt idx="38443">
                  <c:v>1.007080078125E-3</c:v>
                </c:pt>
                <c:pt idx="38444">
                  <c:v>1.0068416595458984E-3</c:v>
                </c:pt>
                <c:pt idx="38445">
                  <c:v>1.007080078125E-3</c:v>
                </c:pt>
                <c:pt idx="38446">
                  <c:v>1.007080078125E-3</c:v>
                </c:pt>
                <c:pt idx="38447">
                  <c:v>1.0068416595458984E-3</c:v>
                </c:pt>
                <c:pt idx="38448">
                  <c:v>1.007080078125E-3</c:v>
                </c:pt>
                <c:pt idx="38449">
                  <c:v>1.007080078125E-3</c:v>
                </c:pt>
                <c:pt idx="38450">
                  <c:v>1.0068416595458984E-3</c:v>
                </c:pt>
                <c:pt idx="38451">
                  <c:v>1.007080078125E-3</c:v>
                </c:pt>
                <c:pt idx="38452">
                  <c:v>1.0080337524414063E-3</c:v>
                </c:pt>
                <c:pt idx="38453">
                  <c:v>1.007080078125E-3</c:v>
                </c:pt>
                <c:pt idx="38454">
                  <c:v>1.0068416595458984E-3</c:v>
                </c:pt>
                <c:pt idx="38455">
                  <c:v>1.007080078125E-3</c:v>
                </c:pt>
                <c:pt idx="38456">
                  <c:v>1.007080078125E-3</c:v>
                </c:pt>
                <c:pt idx="38457">
                  <c:v>1.0068416595458984E-3</c:v>
                </c:pt>
                <c:pt idx="38458">
                  <c:v>1.007080078125E-3</c:v>
                </c:pt>
                <c:pt idx="38459">
                  <c:v>1.007080078125E-3</c:v>
                </c:pt>
                <c:pt idx="38460">
                  <c:v>1.0068416595458984E-3</c:v>
                </c:pt>
                <c:pt idx="38461">
                  <c:v>1.007080078125E-3</c:v>
                </c:pt>
                <c:pt idx="38462">
                  <c:v>1.007080078125E-3</c:v>
                </c:pt>
                <c:pt idx="38463">
                  <c:v>1.0068416595458984E-3</c:v>
                </c:pt>
                <c:pt idx="38464">
                  <c:v>1.007080078125E-3</c:v>
                </c:pt>
                <c:pt idx="38465">
                  <c:v>1.0080337524414063E-3</c:v>
                </c:pt>
                <c:pt idx="38466">
                  <c:v>1.20849609375E-2</c:v>
                </c:pt>
                <c:pt idx="38467">
                  <c:v>1.007080078125E-3</c:v>
                </c:pt>
                <c:pt idx="38468">
                  <c:v>1.0068416595458984E-3</c:v>
                </c:pt>
                <c:pt idx="38469">
                  <c:v>1.007080078125E-3</c:v>
                </c:pt>
                <c:pt idx="38470">
                  <c:v>1.007080078125E-3</c:v>
                </c:pt>
                <c:pt idx="38471">
                  <c:v>1.0068416595458984E-3</c:v>
                </c:pt>
                <c:pt idx="38472">
                  <c:v>1.007080078125E-3</c:v>
                </c:pt>
                <c:pt idx="38473">
                  <c:v>1.007080078125E-3</c:v>
                </c:pt>
                <c:pt idx="38474">
                  <c:v>1.0068416595458984E-3</c:v>
                </c:pt>
                <c:pt idx="38475">
                  <c:v>1.007080078125E-3</c:v>
                </c:pt>
                <c:pt idx="38476">
                  <c:v>1.007080078125E-3</c:v>
                </c:pt>
                <c:pt idx="38477">
                  <c:v>1.0068416595458984E-3</c:v>
                </c:pt>
                <c:pt idx="38478">
                  <c:v>1.007080078125E-3</c:v>
                </c:pt>
                <c:pt idx="38479">
                  <c:v>1.0080337524414063E-3</c:v>
                </c:pt>
                <c:pt idx="38480">
                  <c:v>1.0068416595458984E-3</c:v>
                </c:pt>
                <c:pt idx="38481">
                  <c:v>1.007080078125E-3</c:v>
                </c:pt>
                <c:pt idx="38482">
                  <c:v>1.007080078125E-3</c:v>
                </c:pt>
                <c:pt idx="38483">
                  <c:v>1.0068416595458984E-3</c:v>
                </c:pt>
                <c:pt idx="38484">
                  <c:v>1.007080078125E-3</c:v>
                </c:pt>
                <c:pt idx="38485">
                  <c:v>1.007080078125E-3</c:v>
                </c:pt>
                <c:pt idx="38486">
                  <c:v>1.0068416595458984E-3</c:v>
                </c:pt>
                <c:pt idx="38487">
                  <c:v>1.007080078125E-3</c:v>
                </c:pt>
                <c:pt idx="38488">
                  <c:v>1.007080078125E-3</c:v>
                </c:pt>
                <c:pt idx="38489">
                  <c:v>1.0068416595458984E-3</c:v>
                </c:pt>
                <c:pt idx="38490">
                  <c:v>1.007080078125E-3</c:v>
                </c:pt>
                <c:pt idx="38491">
                  <c:v>1.0080337524414063E-3</c:v>
                </c:pt>
                <c:pt idx="38492">
                  <c:v>1.007080078125E-3</c:v>
                </c:pt>
                <c:pt idx="38493">
                  <c:v>1.0068416595458984E-3</c:v>
                </c:pt>
                <c:pt idx="38494">
                  <c:v>1.007080078125E-3</c:v>
                </c:pt>
                <c:pt idx="38495">
                  <c:v>1.007080078125E-3</c:v>
                </c:pt>
                <c:pt idx="38496">
                  <c:v>1.0068416595458984E-3</c:v>
                </c:pt>
                <c:pt idx="38497">
                  <c:v>1.007080078125E-3</c:v>
                </c:pt>
                <c:pt idx="38498">
                  <c:v>1.007080078125E-3</c:v>
                </c:pt>
                <c:pt idx="38499">
                  <c:v>1.0068416595458984E-3</c:v>
                </c:pt>
                <c:pt idx="38500">
                  <c:v>1.007080078125E-3</c:v>
                </c:pt>
                <c:pt idx="38501">
                  <c:v>1.007080078125E-3</c:v>
                </c:pt>
                <c:pt idx="38502">
                  <c:v>1.0068416595458984E-3</c:v>
                </c:pt>
                <c:pt idx="38503">
                  <c:v>1.007080078125E-3</c:v>
                </c:pt>
                <c:pt idx="38504">
                  <c:v>1.0080337524414063E-3</c:v>
                </c:pt>
                <c:pt idx="38505">
                  <c:v>1.0068416595458984E-3</c:v>
                </c:pt>
                <c:pt idx="38506">
                  <c:v>1.007080078125E-3</c:v>
                </c:pt>
                <c:pt idx="38507">
                  <c:v>1.007080078125E-3</c:v>
                </c:pt>
                <c:pt idx="38508">
                  <c:v>1.0068416595458984E-3</c:v>
                </c:pt>
                <c:pt idx="38509">
                  <c:v>1.007080078125E-3</c:v>
                </c:pt>
                <c:pt idx="38510">
                  <c:v>1.007080078125E-3</c:v>
                </c:pt>
                <c:pt idx="38511">
                  <c:v>1.0068416595458984E-3</c:v>
                </c:pt>
                <c:pt idx="38512">
                  <c:v>1.007080078125E-3</c:v>
                </c:pt>
                <c:pt idx="38513">
                  <c:v>1.007080078125E-3</c:v>
                </c:pt>
                <c:pt idx="38514">
                  <c:v>1.0068416595458984E-3</c:v>
                </c:pt>
                <c:pt idx="38515">
                  <c:v>1.007080078125E-3</c:v>
                </c:pt>
                <c:pt idx="38516">
                  <c:v>1.0080337524414063E-3</c:v>
                </c:pt>
                <c:pt idx="38517">
                  <c:v>1.007080078125E-3</c:v>
                </c:pt>
                <c:pt idx="38518">
                  <c:v>1.0068416595458984E-3</c:v>
                </c:pt>
                <c:pt idx="38519">
                  <c:v>1.007080078125E-3</c:v>
                </c:pt>
                <c:pt idx="38520">
                  <c:v>1.007080078125E-3</c:v>
                </c:pt>
                <c:pt idx="38521">
                  <c:v>1.0068416595458984E-3</c:v>
                </c:pt>
                <c:pt idx="38522">
                  <c:v>1.007080078125E-3</c:v>
                </c:pt>
                <c:pt idx="38523">
                  <c:v>1.007080078125E-3</c:v>
                </c:pt>
                <c:pt idx="38524">
                  <c:v>1.0068416595458984E-3</c:v>
                </c:pt>
                <c:pt idx="38525">
                  <c:v>1.007080078125E-3</c:v>
                </c:pt>
                <c:pt idx="38526">
                  <c:v>1.007080078125E-3</c:v>
                </c:pt>
                <c:pt idx="38527">
                  <c:v>1.0068416595458984E-3</c:v>
                </c:pt>
                <c:pt idx="38528">
                  <c:v>1.007080078125E-3</c:v>
                </c:pt>
                <c:pt idx="38529">
                  <c:v>1.0080337524414063E-3</c:v>
                </c:pt>
                <c:pt idx="38530">
                  <c:v>1.0068416595458984E-3</c:v>
                </c:pt>
                <c:pt idx="38531">
                  <c:v>1.007080078125E-3</c:v>
                </c:pt>
                <c:pt idx="38532">
                  <c:v>1.007080078125E-3</c:v>
                </c:pt>
                <c:pt idx="38533">
                  <c:v>1.0068416595458984E-3</c:v>
                </c:pt>
                <c:pt idx="38534">
                  <c:v>1.007080078125E-3</c:v>
                </c:pt>
                <c:pt idx="38535">
                  <c:v>1.007080078125E-3</c:v>
                </c:pt>
                <c:pt idx="38536">
                  <c:v>1.0068416595458984E-3</c:v>
                </c:pt>
                <c:pt idx="38537">
                  <c:v>1.007080078125E-3</c:v>
                </c:pt>
                <c:pt idx="38538">
                  <c:v>1.007080078125E-3</c:v>
                </c:pt>
                <c:pt idx="38539">
                  <c:v>1.0068416595458984E-3</c:v>
                </c:pt>
                <c:pt idx="38540">
                  <c:v>1.007080078125E-3</c:v>
                </c:pt>
                <c:pt idx="38541">
                  <c:v>1.0080337524414063E-3</c:v>
                </c:pt>
                <c:pt idx="38542">
                  <c:v>1.007080078125E-3</c:v>
                </c:pt>
                <c:pt idx="38543">
                  <c:v>1.0068416595458984E-3</c:v>
                </c:pt>
                <c:pt idx="38544">
                  <c:v>1.007080078125E-3</c:v>
                </c:pt>
                <c:pt idx="38545">
                  <c:v>1.007080078125E-3</c:v>
                </c:pt>
                <c:pt idx="38546">
                  <c:v>1.0068416595458984E-3</c:v>
                </c:pt>
                <c:pt idx="38547">
                  <c:v>1.007080078125E-3</c:v>
                </c:pt>
                <c:pt idx="38548">
                  <c:v>1.007080078125E-3</c:v>
                </c:pt>
                <c:pt idx="38549">
                  <c:v>1.0068416595458984E-3</c:v>
                </c:pt>
                <c:pt idx="38550">
                  <c:v>1.007080078125E-3</c:v>
                </c:pt>
                <c:pt idx="38551">
                  <c:v>1.007080078125E-3</c:v>
                </c:pt>
                <c:pt idx="38552">
                  <c:v>1.0068416595458984E-3</c:v>
                </c:pt>
                <c:pt idx="38553">
                  <c:v>1.007080078125E-3</c:v>
                </c:pt>
                <c:pt idx="38554">
                  <c:v>1.0080337524414063E-3</c:v>
                </c:pt>
                <c:pt idx="38555">
                  <c:v>1.0068416595458984E-3</c:v>
                </c:pt>
                <c:pt idx="38556">
                  <c:v>1.007080078125E-3</c:v>
                </c:pt>
                <c:pt idx="38557">
                  <c:v>1.007080078125E-3</c:v>
                </c:pt>
                <c:pt idx="38558">
                  <c:v>1.0068416595458984E-3</c:v>
                </c:pt>
                <c:pt idx="38559">
                  <c:v>1.007080078125E-3</c:v>
                </c:pt>
                <c:pt idx="38560">
                  <c:v>1.007080078125E-3</c:v>
                </c:pt>
                <c:pt idx="38561">
                  <c:v>1.0068416595458984E-3</c:v>
                </c:pt>
                <c:pt idx="38562">
                  <c:v>1.007080078125E-3</c:v>
                </c:pt>
                <c:pt idx="38563">
                  <c:v>1.007080078125E-3</c:v>
                </c:pt>
                <c:pt idx="38564">
                  <c:v>1.0068416595458984E-3</c:v>
                </c:pt>
                <c:pt idx="38565">
                  <c:v>1.007080078125E-3</c:v>
                </c:pt>
                <c:pt idx="38566">
                  <c:v>1.0080337524414063E-3</c:v>
                </c:pt>
                <c:pt idx="38567">
                  <c:v>1.007080078125E-3</c:v>
                </c:pt>
                <c:pt idx="38568">
                  <c:v>1.0068416595458984E-3</c:v>
                </c:pt>
                <c:pt idx="38569">
                  <c:v>1.007080078125E-3</c:v>
                </c:pt>
                <c:pt idx="38570">
                  <c:v>1.007080078125E-3</c:v>
                </c:pt>
                <c:pt idx="38571">
                  <c:v>1.0068416595458984E-3</c:v>
                </c:pt>
                <c:pt idx="38572">
                  <c:v>1.007080078125E-3</c:v>
                </c:pt>
                <c:pt idx="38573">
                  <c:v>1.007080078125E-3</c:v>
                </c:pt>
                <c:pt idx="38574">
                  <c:v>1.0068416595458984E-3</c:v>
                </c:pt>
                <c:pt idx="38575">
                  <c:v>1.007080078125E-3</c:v>
                </c:pt>
                <c:pt idx="38576">
                  <c:v>1.007080078125E-3</c:v>
                </c:pt>
                <c:pt idx="38577">
                  <c:v>1.0068416595458984E-3</c:v>
                </c:pt>
                <c:pt idx="38578">
                  <c:v>1.007080078125E-3</c:v>
                </c:pt>
                <c:pt idx="38579">
                  <c:v>1.0080337524414063E-3</c:v>
                </c:pt>
                <c:pt idx="38580">
                  <c:v>1.0068416595458984E-3</c:v>
                </c:pt>
                <c:pt idx="38581">
                  <c:v>1.007080078125E-3</c:v>
                </c:pt>
                <c:pt idx="38582">
                  <c:v>1.007080078125E-3</c:v>
                </c:pt>
                <c:pt idx="38583">
                  <c:v>1.0068416595458984E-3</c:v>
                </c:pt>
                <c:pt idx="38584">
                  <c:v>1.007080078125E-3</c:v>
                </c:pt>
                <c:pt idx="38585">
                  <c:v>1.007080078125E-3</c:v>
                </c:pt>
                <c:pt idx="38586">
                  <c:v>1.0068416595458984E-3</c:v>
                </c:pt>
                <c:pt idx="38587">
                  <c:v>1.007080078125E-3</c:v>
                </c:pt>
                <c:pt idx="38588">
                  <c:v>1.007080078125E-3</c:v>
                </c:pt>
                <c:pt idx="38589">
                  <c:v>1.0068416595458984E-3</c:v>
                </c:pt>
                <c:pt idx="38590">
                  <c:v>1.007080078125E-3</c:v>
                </c:pt>
                <c:pt idx="38591">
                  <c:v>1.0080337524414063E-3</c:v>
                </c:pt>
                <c:pt idx="38592">
                  <c:v>1.007080078125E-3</c:v>
                </c:pt>
                <c:pt idx="38593">
                  <c:v>1.0068416595458984E-3</c:v>
                </c:pt>
                <c:pt idx="38594">
                  <c:v>1.007080078125E-3</c:v>
                </c:pt>
                <c:pt idx="38595">
                  <c:v>1.007080078125E-3</c:v>
                </c:pt>
                <c:pt idx="38596">
                  <c:v>1.0068416595458984E-3</c:v>
                </c:pt>
                <c:pt idx="38597">
                  <c:v>1.007080078125E-3</c:v>
                </c:pt>
                <c:pt idx="38598">
                  <c:v>1.007080078125E-3</c:v>
                </c:pt>
                <c:pt idx="38599">
                  <c:v>1.0068416595458984E-3</c:v>
                </c:pt>
                <c:pt idx="38600">
                  <c:v>1.007080078125E-3</c:v>
                </c:pt>
                <c:pt idx="38601">
                  <c:v>1.007080078125E-3</c:v>
                </c:pt>
                <c:pt idx="38602">
                  <c:v>1.0068416595458984E-3</c:v>
                </c:pt>
                <c:pt idx="38603">
                  <c:v>1.007080078125E-3</c:v>
                </c:pt>
                <c:pt idx="38604">
                  <c:v>1.0080337524414063E-3</c:v>
                </c:pt>
                <c:pt idx="38605">
                  <c:v>1.0068416595458984E-3</c:v>
                </c:pt>
                <c:pt idx="38606">
                  <c:v>1.007080078125E-3</c:v>
                </c:pt>
                <c:pt idx="38607">
                  <c:v>1.007080078125E-3</c:v>
                </c:pt>
                <c:pt idx="38608">
                  <c:v>1.0068416595458984E-3</c:v>
                </c:pt>
                <c:pt idx="38609">
                  <c:v>1.007080078125E-3</c:v>
                </c:pt>
                <c:pt idx="38610">
                  <c:v>1.007080078125E-3</c:v>
                </c:pt>
                <c:pt idx="38611">
                  <c:v>1.0068416595458984E-3</c:v>
                </c:pt>
                <c:pt idx="38612">
                  <c:v>1.007080078125E-3</c:v>
                </c:pt>
                <c:pt idx="38613">
                  <c:v>1.007080078125E-3</c:v>
                </c:pt>
                <c:pt idx="38614">
                  <c:v>1.0068416595458984E-3</c:v>
                </c:pt>
                <c:pt idx="38615">
                  <c:v>1.007080078125E-3</c:v>
                </c:pt>
                <c:pt idx="38616">
                  <c:v>1.0080337524414063E-3</c:v>
                </c:pt>
                <c:pt idx="38617">
                  <c:v>1.007080078125E-3</c:v>
                </c:pt>
                <c:pt idx="38618">
                  <c:v>4.0278434753417969E-3</c:v>
                </c:pt>
                <c:pt idx="38619">
                  <c:v>1.007080078125E-3</c:v>
                </c:pt>
                <c:pt idx="38620">
                  <c:v>1.007080078125E-3</c:v>
                </c:pt>
                <c:pt idx="38621">
                  <c:v>1.0068416595458984E-3</c:v>
                </c:pt>
                <c:pt idx="38622">
                  <c:v>1.007080078125E-3</c:v>
                </c:pt>
                <c:pt idx="38623">
                  <c:v>1.007080078125E-3</c:v>
                </c:pt>
                <c:pt idx="38624">
                  <c:v>1.0068416595458984E-3</c:v>
                </c:pt>
                <c:pt idx="38625">
                  <c:v>1.0080337524414063E-3</c:v>
                </c:pt>
                <c:pt idx="38626">
                  <c:v>1.007080078125E-3</c:v>
                </c:pt>
                <c:pt idx="38627">
                  <c:v>1.0068416595458984E-3</c:v>
                </c:pt>
                <c:pt idx="38628">
                  <c:v>1.007080078125E-3</c:v>
                </c:pt>
                <c:pt idx="38629">
                  <c:v>1.007080078125E-3</c:v>
                </c:pt>
                <c:pt idx="38630">
                  <c:v>1.0068416595458984E-3</c:v>
                </c:pt>
                <c:pt idx="38631">
                  <c:v>1.007080078125E-3</c:v>
                </c:pt>
                <c:pt idx="38632">
                  <c:v>1.007080078125E-3</c:v>
                </c:pt>
                <c:pt idx="38633">
                  <c:v>1.0068416595458984E-3</c:v>
                </c:pt>
                <c:pt idx="38634">
                  <c:v>1.007080078125E-3</c:v>
                </c:pt>
                <c:pt idx="38635">
                  <c:v>1.007080078125E-3</c:v>
                </c:pt>
                <c:pt idx="38636">
                  <c:v>1.0068416595458984E-3</c:v>
                </c:pt>
                <c:pt idx="38637">
                  <c:v>1.007080078125E-3</c:v>
                </c:pt>
                <c:pt idx="38638">
                  <c:v>1.0080337524414063E-3</c:v>
                </c:pt>
                <c:pt idx="38639">
                  <c:v>1.007080078125E-3</c:v>
                </c:pt>
                <c:pt idx="38640">
                  <c:v>1.0068416595458984E-3</c:v>
                </c:pt>
                <c:pt idx="38641">
                  <c:v>1.007080078125E-3</c:v>
                </c:pt>
                <c:pt idx="38642">
                  <c:v>1.007080078125E-3</c:v>
                </c:pt>
                <c:pt idx="38643">
                  <c:v>1.0068416595458984E-3</c:v>
                </c:pt>
                <c:pt idx="38644">
                  <c:v>1.007080078125E-3</c:v>
                </c:pt>
                <c:pt idx="38645">
                  <c:v>1.007080078125E-3</c:v>
                </c:pt>
                <c:pt idx="38646">
                  <c:v>1.0068416595458984E-3</c:v>
                </c:pt>
                <c:pt idx="38647">
                  <c:v>1.007080078125E-3</c:v>
                </c:pt>
                <c:pt idx="38648">
                  <c:v>1.007080078125E-3</c:v>
                </c:pt>
                <c:pt idx="38649">
                  <c:v>1.0068416595458984E-3</c:v>
                </c:pt>
                <c:pt idx="38650">
                  <c:v>1.0080337524414063E-3</c:v>
                </c:pt>
                <c:pt idx="38651">
                  <c:v>1.007080078125E-3</c:v>
                </c:pt>
                <c:pt idx="38652">
                  <c:v>1.0068416595458984E-3</c:v>
                </c:pt>
                <c:pt idx="38653">
                  <c:v>1.007080078125E-3</c:v>
                </c:pt>
                <c:pt idx="38654">
                  <c:v>1.007080078125E-3</c:v>
                </c:pt>
                <c:pt idx="38655">
                  <c:v>1.0068416595458984E-3</c:v>
                </c:pt>
                <c:pt idx="38656">
                  <c:v>1.007080078125E-3</c:v>
                </c:pt>
                <c:pt idx="38657">
                  <c:v>1.007080078125E-3</c:v>
                </c:pt>
                <c:pt idx="38658">
                  <c:v>1.0068416595458984E-3</c:v>
                </c:pt>
                <c:pt idx="38659">
                  <c:v>1.007080078125E-3</c:v>
                </c:pt>
                <c:pt idx="38660">
                  <c:v>1.007080078125E-3</c:v>
                </c:pt>
                <c:pt idx="38661">
                  <c:v>1.0068416595458984E-3</c:v>
                </c:pt>
                <c:pt idx="38662">
                  <c:v>1.007080078125E-3</c:v>
                </c:pt>
                <c:pt idx="38663">
                  <c:v>1.0080337524414063E-3</c:v>
                </c:pt>
                <c:pt idx="38664">
                  <c:v>1.007080078125E-3</c:v>
                </c:pt>
                <c:pt idx="38665">
                  <c:v>1.0068416595458984E-3</c:v>
                </c:pt>
                <c:pt idx="38666">
                  <c:v>1.007080078125E-3</c:v>
                </c:pt>
                <c:pt idx="38667">
                  <c:v>1.007080078125E-3</c:v>
                </c:pt>
                <c:pt idx="38668">
                  <c:v>1.0068416595458984E-3</c:v>
                </c:pt>
                <c:pt idx="38669">
                  <c:v>1.007080078125E-3</c:v>
                </c:pt>
                <c:pt idx="38670">
                  <c:v>1.007080078125E-3</c:v>
                </c:pt>
                <c:pt idx="38671">
                  <c:v>1.0068416595458984E-3</c:v>
                </c:pt>
                <c:pt idx="38672">
                  <c:v>1.007080078125E-3</c:v>
                </c:pt>
                <c:pt idx="38673">
                  <c:v>1.007080078125E-3</c:v>
                </c:pt>
                <c:pt idx="38674">
                  <c:v>1.0068416595458984E-3</c:v>
                </c:pt>
                <c:pt idx="38675">
                  <c:v>1.0080337524414063E-3</c:v>
                </c:pt>
                <c:pt idx="38676">
                  <c:v>1.007080078125E-3</c:v>
                </c:pt>
                <c:pt idx="38677">
                  <c:v>1.0068416595458984E-3</c:v>
                </c:pt>
                <c:pt idx="38678">
                  <c:v>1.007080078125E-3</c:v>
                </c:pt>
                <c:pt idx="38679">
                  <c:v>1.007080078125E-3</c:v>
                </c:pt>
                <c:pt idx="38680">
                  <c:v>1.0068416595458984E-3</c:v>
                </c:pt>
                <c:pt idx="38681">
                  <c:v>1.007080078125E-3</c:v>
                </c:pt>
                <c:pt idx="38682">
                  <c:v>1.007080078125E-3</c:v>
                </c:pt>
                <c:pt idx="38683">
                  <c:v>1.0068416595458984E-3</c:v>
                </c:pt>
                <c:pt idx="38684">
                  <c:v>1.007080078125E-3</c:v>
                </c:pt>
                <c:pt idx="38685">
                  <c:v>1.007080078125E-3</c:v>
                </c:pt>
                <c:pt idx="38686">
                  <c:v>1.0068416595458984E-3</c:v>
                </c:pt>
                <c:pt idx="38687">
                  <c:v>1.007080078125E-3</c:v>
                </c:pt>
                <c:pt idx="38688">
                  <c:v>1.0080337524414063E-3</c:v>
                </c:pt>
                <c:pt idx="38689">
                  <c:v>1.007080078125E-3</c:v>
                </c:pt>
                <c:pt idx="38690">
                  <c:v>1.0068416595458984E-3</c:v>
                </c:pt>
                <c:pt idx="38691">
                  <c:v>1.007080078125E-3</c:v>
                </c:pt>
                <c:pt idx="38692">
                  <c:v>1.007080078125E-3</c:v>
                </c:pt>
                <c:pt idx="38693">
                  <c:v>1.0068416595458984E-3</c:v>
                </c:pt>
                <c:pt idx="38694">
                  <c:v>1.007080078125E-3</c:v>
                </c:pt>
                <c:pt idx="38695">
                  <c:v>1.007080078125E-3</c:v>
                </c:pt>
                <c:pt idx="38696">
                  <c:v>1.0068416595458984E-3</c:v>
                </c:pt>
                <c:pt idx="38697">
                  <c:v>1.007080078125E-3</c:v>
                </c:pt>
                <c:pt idx="38698">
                  <c:v>1.007080078125E-3</c:v>
                </c:pt>
                <c:pt idx="38699">
                  <c:v>1.0068416595458984E-3</c:v>
                </c:pt>
                <c:pt idx="38700">
                  <c:v>1.0080337524414063E-3</c:v>
                </c:pt>
                <c:pt idx="38701">
                  <c:v>1.007080078125E-3</c:v>
                </c:pt>
                <c:pt idx="38702">
                  <c:v>1.0068416595458984E-3</c:v>
                </c:pt>
                <c:pt idx="38703">
                  <c:v>1.007080078125E-3</c:v>
                </c:pt>
                <c:pt idx="38704">
                  <c:v>1.007080078125E-3</c:v>
                </c:pt>
                <c:pt idx="38705">
                  <c:v>1.0068416595458984E-3</c:v>
                </c:pt>
                <c:pt idx="38706">
                  <c:v>1.007080078125E-3</c:v>
                </c:pt>
                <c:pt idx="38707">
                  <c:v>1.007080078125E-3</c:v>
                </c:pt>
                <c:pt idx="38708">
                  <c:v>1.0068416595458984E-3</c:v>
                </c:pt>
                <c:pt idx="38709">
                  <c:v>1.007080078125E-3</c:v>
                </c:pt>
                <c:pt idx="38710">
                  <c:v>1.007080078125E-3</c:v>
                </c:pt>
                <c:pt idx="38711">
                  <c:v>1.0068416595458984E-3</c:v>
                </c:pt>
                <c:pt idx="38712">
                  <c:v>1.007080078125E-3</c:v>
                </c:pt>
                <c:pt idx="38713">
                  <c:v>1.0080337524414063E-3</c:v>
                </c:pt>
                <c:pt idx="38714">
                  <c:v>1.007080078125E-3</c:v>
                </c:pt>
                <c:pt idx="38715">
                  <c:v>1.0068416595458984E-3</c:v>
                </c:pt>
                <c:pt idx="38716">
                  <c:v>1.007080078125E-3</c:v>
                </c:pt>
                <c:pt idx="38717">
                  <c:v>1.007080078125E-3</c:v>
                </c:pt>
                <c:pt idx="38718">
                  <c:v>1.0068416595458984E-3</c:v>
                </c:pt>
                <c:pt idx="38719">
                  <c:v>1.007080078125E-3</c:v>
                </c:pt>
                <c:pt idx="38720">
                  <c:v>1.007080078125E-3</c:v>
                </c:pt>
                <c:pt idx="38721">
                  <c:v>1.0068416595458984E-3</c:v>
                </c:pt>
                <c:pt idx="38722">
                  <c:v>1.007080078125E-3</c:v>
                </c:pt>
                <c:pt idx="38723">
                  <c:v>1.007080078125E-3</c:v>
                </c:pt>
                <c:pt idx="38724">
                  <c:v>1.0068416595458984E-3</c:v>
                </c:pt>
                <c:pt idx="38725">
                  <c:v>1.0080337524414063E-3</c:v>
                </c:pt>
                <c:pt idx="38726">
                  <c:v>1.007080078125E-3</c:v>
                </c:pt>
                <c:pt idx="38727">
                  <c:v>1.0068416595458984E-3</c:v>
                </c:pt>
                <c:pt idx="38728">
                  <c:v>1.007080078125E-3</c:v>
                </c:pt>
                <c:pt idx="38729">
                  <c:v>1.007080078125E-3</c:v>
                </c:pt>
                <c:pt idx="38730">
                  <c:v>1.0068416595458984E-3</c:v>
                </c:pt>
                <c:pt idx="38731">
                  <c:v>1.007080078125E-3</c:v>
                </c:pt>
                <c:pt idx="38732">
                  <c:v>1.007080078125E-3</c:v>
                </c:pt>
                <c:pt idx="38733">
                  <c:v>1.0068416595458984E-3</c:v>
                </c:pt>
                <c:pt idx="38734">
                  <c:v>1.007080078125E-3</c:v>
                </c:pt>
                <c:pt idx="38735">
                  <c:v>1.007080078125E-3</c:v>
                </c:pt>
                <c:pt idx="38736">
                  <c:v>1.0068416595458984E-3</c:v>
                </c:pt>
                <c:pt idx="38737">
                  <c:v>1.007080078125E-3</c:v>
                </c:pt>
                <c:pt idx="38738">
                  <c:v>1.0080337524414063E-3</c:v>
                </c:pt>
                <c:pt idx="38739">
                  <c:v>1.007080078125E-3</c:v>
                </c:pt>
                <c:pt idx="38740">
                  <c:v>1.0068416595458984E-3</c:v>
                </c:pt>
                <c:pt idx="38741">
                  <c:v>1.007080078125E-3</c:v>
                </c:pt>
                <c:pt idx="38742">
                  <c:v>1.007080078125E-3</c:v>
                </c:pt>
                <c:pt idx="38743">
                  <c:v>1.0068416595458984E-3</c:v>
                </c:pt>
                <c:pt idx="38744">
                  <c:v>1.007080078125E-3</c:v>
                </c:pt>
                <c:pt idx="38745">
                  <c:v>1.007080078125E-3</c:v>
                </c:pt>
                <c:pt idx="38746">
                  <c:v>1.0068416595458984E-3</c:v>
                </c:pt>
                <c:pt idx="38747">
                  <c:v>1.007080078125E-3</c:v>
                </c:pt>
                <c:pt idx="38748">
                  <c:v>1.007080078125E-3</c:v>
                </c:pt>
                <c:pt idx="38749">
                  <c:v>1.0068416595458984E-3</c:v>
                </c:pt>
                <c:pt idx="38750">
                  <c:v>1.0080337524414063E-3</c:v>
                </c:pt>
                <c:pt idx="38751">
                  <c:v>1.007080078125E-3</c:v>
                </c:pt>
                <c:pt idx="38752">
                  <c:v>1.0068416595458984E-3</c:v>
                </c:pt>
                <c:pt idx="38753">
                  <c:v>1.007080078125E-3</c:v>
                </c:pt>
                <c:pt idx="38754">
                  <c:v>1.007080078125E-3</c:v>
                </c:pt>
                <c:pt idx="38755">
                  <c:v>1.0068416595458984E-3</c:v>
                </c:pt>
                <c:pt idx="38756">
                  <c:v>1.007080078125E-3</c:v>
                </c:pt>
                <c:pt idx="38757">
                  <c:v>1.007080078125E-3</c:v>
                </c:pt>
                <c:pt idx="38758">
                  <c:v>1.0068416595458984E-3</c:v>
                </c:pt>
                <c:pt idx="38759">
                  <c:v>1.007080078125E-3</c:v>
                </c:pt>
                <c:pt idx="38760">
                  <c:v>1.007080078125E-3</c:v>
                </c:pt>
                <c:pt idx="38761">
                  <c:v>1.0068416595458984E-3</c:v>
                </c:pt>
                <c:pt idx="38762">
                  <c:v>1.007080078125E-3</c:v>
                </c:pt>
                <c:pt idx="38763">
                  <c:v>1.0080337524414063E-3</c:v>
                </c:pt>
                <c:pt idx="38764">
                  <c:v>1.007080078125E-3</c:v>
                </c:pt>
                <c:pt idx="38765">
                  <c:v>1.0068416595458984E-3</c:v>
                </c:pt>
                <c:pt idx="38766">
                  <c:v>1.007080078125E-3</c:v>
                </c:pt>
                <c:pt idx="38767">
                  <c:v>1.007080078125E-3</c:v>
                </c:pt>
                <c:pt idx="38768">
                  <c:v>1.0068416595458984E-3</c:v>
                </c:pt>
                <c:pt idx="38769">
                  <c:v>1.007080078125E-3</c:v>
                </c:pt>
                <c:pt idx="38770">
                  <c:v>1.007080078125E-3</c:v>
                </c:pt>
                <c:pt idx="38771">
                  <c:v>1.0068416595458984E-3</c:v>
                </c:pt>
                <c:pt idx="38772">
                  <c:v>1.007080078125E-3</c:v>
                </c:pt>
                <c:pt idx="38773">
                  <c:v>1.007080078125E-3</c:v>
                </c:pt>
                <c:pt idx="38774">
                  <c:v>1.0068416595458984E-3</c:v>
                </c:pt>
                <c:pt idx="38775">
                  <c:v>1.0080337524414063E-3</c:v>
                </c:pt>
                <c:pt idx="38776">
                  <c:v>1.007080078125E-3</c:v>
                </c:pt>
                <c:pt idx="38777">
                  <c:v>1.0068416595458984E-3</c:v>
                </c:pt>
                <c:pt idx="38778">
                  <c:v>1.007080078125E-3</c:v>
                </c:pt>
                <c:pt idx="38779">
                  <c:v>1.007080078125E-3</c:v>
                </c:pt>
                <c:pt idx="38780">
                  <c:v>1.0068416595458984E-3</c:v>
                </c:pt>
                <c:pt idx="38781">
                  <c:v>1.007080078125E-3</c:v>
                </c:pt>
                <c:pt idx="38782">
                  <c:v>1.007080078125E-3</c:v>
                </c:pt>
                <c:pt idx="38783">
                  <c:v>1.0068416595458984E-3</c:v>
                </c:pt>
                <c:pt idx="38784">
                  <c:v>1.007080078125E-3</c:v>
                </c:pt>
                <c:pt idx="38785">
                  <c:v>1.007080078125E-3</c:v>
                </c:pt>
                <c:pt idx="38786">
                  <c:v>1.0068416595458984E-3</c:v>
                </c:pt>
                <c:pt idx="38787">
                  <c:v>1.007080078125E-3</c:v>
                </c:pt>
                <c:pt idx="38788">
                  <c:v>1.0080337524414063E-3</c:v>
                </c:pt>
                <c:pt idx="38789">
                  <c:v>1.007080078125E-3</c:v>
                </c:pt>
                <c:pt idx="38790">
                  <c:v>1.0068416595458984E-3</c:v>
                </c:pt>
                <c:pt idx="38791">
                  <c:v>1.007080078125E-3</c:v>
                </c:pt>
                <c:pt idx="38792">
                  <c:v>1.007080078125E-3</c:v>
                </c:pt>
                <c:pt idx="38793">
                  <c:v>1.0068416595458984E-3</c:v>
                </c:pt>
                <c:pt idx="38794">
                  <c:v>1.007080078125E-3</c:v>
                </c:pt>
                <c:pt idx="38795">
                  <c:v>1.007080078125E-3</c:v>
                </c:pt>
                <c:pt idx="38796">
                  <c:v>1.0068416595458984E-3</c:v>
                </c:pt>
                <c:pt idx="38797">
                  <c:v>1.007080078125E-3</c:v>
                </c:pt>
                <c:pt idx="38798">
                  <c:v>1.007080078125E-3</c:v>
                </c:pt>
                <c:pt idx="38799">
                  <c:v>1.0068416595458984E-3</c:v>
                </c:pt>
                <c:pt idx="38800">
                  <c:v>1.0080337524414063E-3</c:v>
                </c:pt>
                <c:pt idx="38801">
                  <c:v>1.007080078125E-3</c:v>
                </c:pt>
                <c:pt idx="38802">
                  <c:v>1.0068416595458984E-3</c:v>
                </c:pt>
                <c:pt idx="38803">
                  <c:v>1.007080078125E-3</c:v>
                </c:pt>
                <c:pt idx="38804">
                  <c:v>1.007080078125E-3</c:v>
                </c:pt>
                <c:pt idx="38805">
                  <c:v>1.0068416595458984E-3</c:v>
                </c:pt>
                <c:pt idx="38806">
                  <c:v>1.007080078125E-3</c:v>
                </c:pt>
                <c:pt idx="38807">
                  <c:v>1.007080078125E-3</c:v>
                </c:pt>
                <c:pt idx="38808">
                  <c:v>1.0068416595458984E-3</c:v>
                </c:pt>
                <c:pt idx="38809">
                  <c:v>1.007080078125E-3</c:v>
                </c:pt>
                <c:pt idx="38810">
                  <c:v>1.007080078125E-3</c:v>
                </c:pt>
                <c:pt idx="38811">
                  <c:v>1.0068416595458984E-3</c:v>
                </c:pt>
                <c:pt idx="38812">
                  <c:v>1.007080078125E-3</c:v>
                </c:pt>
                <c:pt idx="38813">
                  <c:v>1.0080337524414063E-3</c:v>
                </c:pt>
                <c:pt idx="38814">
                  <c:v>1.007080078125E-3</c:v>
                </c:pt>
                <c:pt idx="38815">
                  <c:v>1.0068416595458984E-3</c:v>
                </c:pt>
                <c:pt idx="38816">
                  <c:v>1.007080078125E-3</c:v>
                </c:pt>
                <c:pt idx="38817">
                  <c:v>1.007080078125E-3</c:v>
                </c:pt>
                <c:pt idx="38818">
                  <c:v>1.0068416595458984E-3</c:v>
                </c:pt>
                <c:pt idx="38819">
                  <c:v>1.007080078125E-3</c:v>
                </c:pt>
                <c:pt idx="38820">
                  <c:v>1.007080078125E-3</c:v>
                </c:pt>
                <c:pt idx="38821">
                  <c:v>1.0068416595458984E-3</c:v>
                </c:pt>
                <c:pt idx="38822">
                  <c:v>1.007080078125E-3</c:v>
                </c:pt>
                <c:pt idx="38823">
                  <c:v>1.007080078125E-3</c:v>
                </c:pt>
                <c:pt idx="38824">
                  <c:v>1.0068416595458984E-3</c:v>
                </c:pt>
                <c:pt idx="38825">
                  <c:v>1.0080337524414063E-3</c:v>
                </c:pt>
                <c:pt idx="38826">
                  <c:v>1.007080078125E-3</c:v>
                </c:pt>
                <c:pt idx="38827">
                  <c:v>1.0068416595458984E-3</c:v>
                </c:pt>
                <c:pt idx="38828">
                  <c:v>1.007080078125E-3</c:v>
                </c:pt>
                <c:pt idx="38829">
                  <c:v>1.007080078125E-3</c:v>
                </c:pt>
                <c:pt idx="38830">
                  <c:v>1.0068416595458984E-3</c:v>
                </c:pt>
                <c:pt idx="38831">
                  <c:v>1.007080078125E-3</c:v>
                </c:pt>
                <c:pt idx="38832">
                  <c:v>1.007080078125E-3</c:v>
                </c:pt>
                <c:pt idx="38833">
                  <c:v>1.0068416595458984E-3</c:v>
                </c:pt>
                <c:pt idx="38834">
                  <c:v>1.007080078125E-3</c:v>
                </c:pt>
                <c:pt idx="38835">
                  <c:v>1.007080078125E-3</c:v>
                </c:pt>
                <c:pt idx="38836">
                  <c:v>1.0068416595458984E-3</c:v>
                </c:pt>
                <c:pt idx="38837">
                  <c:v>1.007080078125E-3</c:v>
                </c:pt>
                <c:pt idx="38838">
                  <c:v>1.0080337524414063E-3</c:v>
                </c:pt>
                <c:pt idx="38839">
                  <c:v>1.007080078125E-3</c:v>
                </c:pt>
                <c:pt idx="38840">
                  <c:v>1.0068416595458984E-3</c:v>
                </c:pt>
                <c:pt idx="38841">
                  <c:v>1.007080078125E-3</c:v>
                </c:pt>
                <c:pt idx="38842">
                  <c:v>1.007080078125E-3</c:v>
                </c:pt>
                <c:pt idx="38843">
                  <c:v>1.0068416595458984E-3</c:v>
                </c:pt>
                <c:pt idx="38844">
                  <c:v>1.007080078125E-3</c:v>
                </c:pt>
                <c:pt idx="38845">
                  <c:v>1.007080078125E-3</c:v>
                </c:pt>
                <c:pt idx="38846">
                  <c:v>1.0068416595458984E-3</c:v>
                </c:pt>
                <c:pt idx="38847">
                  <c:v>1.007080078125E-3</c:v>
                </c:pt>
                <c:pt idx="38848">
                  <c:v>1.0068416595458984E-3</c:v>
                </c:pt>
                <c:pt idx="38849">
                  <c:v>1.007080078125E-3</c:v>
                </c:pt>
                <c:pt idx="38850">
                  <c:v>1.0080337524414063E-3</c:v>
                </c:pt>
                <c:pt idx="38851">
                  <c:v>1.007080078125E-3</c:v>
                </c:pt>
                <c:pt idx="38852">
                  <c:v>1.0068416595458984E-3</c:v>
                </c:pt>
                <c:pt idx="38853">
                  <c:v>1.007080078125E-3</c:v>
                </c:pt>
                <c:pt idx="38854">
                  <c:v>1.007080078125E-3</c:v>
                </c:pt>
                <c:pt idx="38855">
                  <c:v>1.0068416595458984E-3</c:v>
                </c:pt>
                <c:pt idx="38856">
                  <c:v>1.007080078125E-3</c:v>
                </c:pt>
                <c:pt idx="38857">
                  <c:v>1.007080078125E-3</c:v>
                </c:pt>
                <c:pt idx="38858">
                  <c:v>1.0068416595458984E-3</c:v>
                </c:pt>
                <c:pt idx="38859">
                  <c:v>1.007080078125E-3</c:v>
                </c:pt>
                <c:pt idx="38860">
                  <c:v>1.007080078125E-3</c:v>
                </c:pt>
                <c:pt idx="38861">
                  <c:v>1.0068416595458984E-3</c:v>
                </c:pt>
                <c:pt idx="38862">
                  <c:v>1.007080078125E-3</c:v>
                </c:pt>
                <c:pt idx="38863">
                  <c:v>1.0080337524414063E-3</c:v>
                </c:pt>
                <c:pt idx="38864">
                  <c:v>1.007080078125E-3</c:v>
                </c:pt>
                <c:pt idx="38865">
                  <c:v>1.0068416595458984E-3</c:v>
                </c:pt>
                <c:pt idx="38866">
                  <c:v>1.007080078125E-3</c:v>
                </c:pt>
                <c:pt idx="38867">
                  <c:v>1.007080078125E-3</c:v>
                </c:pt>
                <c:pt idx="38868">
                  <c:v>1.0068416595458984E-3</c:v>
                </c:pt>
                <c:pt idx="38869">
                  <c:v>1.007080078125E-3</c:v>
                </c:pt>
                <c:pt idx="38870">
                  <c:v>1.0068416595458984E-3</c:v>
                </c:pt>
                <c:pt idx="38871">
                  <c:v>1.007080078125E-3</c:v>
                </c:pt>
                <c:pt idx="38872">
                  <c:v>1.007080078125E-3</c:v>
                </c:pt>
                <c:pt idx="38873">
                  <c:v>1.0068416595458984E-3</c:v>
                </c:pt>
                <c:pt idx="38874">
                  <c:v>1.007080078125E-3</c:v>
                </c:pt>
                <c:pt idx="38875">
                  <c:v>1.0080337524414063E-3</c:v>
                </c:pt>
                <c:pt idx="38876">
                  <c:v>1.007080078125E-3</c:v>
                </c:pt>
                <c:pt idx="38877">
                  <c:v>1.0068416595458984E-3</c:v>
                </c:pt>
                <c:pt idx="38878">
                  <c:v>1.007080078125E-3</c:v>
                </c:pt>
                <c:pt idx="38879">
                  <c:v>1.007080078125E-3</c:v>
                </c:pt>
                <c:pt idx="38880">
                  <c:v>1.0068416595458984E-3</c:v>
                </c:pt>
                <c:pt idx="38881">
                  <c:v>1.007080078125E-3</c:v>
                </c:pt>
                <c:pt idx="38882">
                  <c:v>1.007080078125E-3</c:v>
                </c:pt>
                <c:pt idx="38883">
                  <c:v>1.0068416595458984E-3</c:v>
                </c:pt>
                <c:pt idx="38884">
                  <c:v>1.007080078125E-3</c:v>
                </c:pt>
                <c:pt idx="38885">
                  <c:v>1.007080078125E-3</c:v>
                </c:pt>
                <c:pt idx="38886">
                  <c:v>1.0068416595458984E-3</c:v>
                </c:pt>
                <c:pt idx="38887">
                  <c:v>1.007080078125E-3</c:v>
                </c:pt>
                <c:pt idx="38888">
                  <c:v>1.0080337524414063E-3</c:v>
                </c:pt>
                <c:pt idx="38889">
                  <c:v>1.007080078125E-3</c:v>
                </c:pt>
                <c:pt idx="38890">
                  <c:v>1.0068416595458984E-3</c:v>
                </c:pt>
                <c:pt idx="38891">
                  <c:v>1.007080078125E-3</c:v>
                </c:pt>
                <c:pt idx="38892">
                  <c:v>1.0068416595458984E-3</c:v>
                </c:pt>
                <c:pt idx="38893">
                  <c:v>1.007080078125E-3</c:v>
                </c:pt>
                <c:pt idx="38894">
                  <c:v>1.007080078125E-3</c:v>
                </c:pt>
                <c:pt idx="38895">
                  <c:v>1.0068416595458984E-3</c:v>
                </c:pt>
                <c:pt idx="38896">
                  <c:v>1.007080078125E-3</c:v>
                </c:pt>
                <c:pt idx="38897">
                  <c:v>1.007080078125E-3</c:v>
                </c:pt>
                <c:pt idx="38898">
                  <c:v>1.0068416595458984E-3</c:v>
                </c:pt>
                <c:pt idx="38899">
                  <c:v>1.007080078125E-3</c:v>
                </c:pt>
                <c:pt idx="38900">
                  <c:v>1.0080337524414063E-3</c:v>
                </c:pt>
                <c:pt idx="38901">
                  <c:v>1.007080078125E-3</c:v>
                </c:pt>
                <c:pt idx="38902">
                  <c:v>1.0068416595458984E-3</c:v>
                </c:pt>
                <c:pt idx="38903">
                  <c:v>1.007080078125E-3</c:v>
                </c:pt>
                <c:pt idx="38904">
                  <c:v>1.007080078125E-3</c:v>
                </c:pt>
                <c:pt idx="38905">
                  <c:v>1.0068416595458984E-3</c:v>
                </c:pt>
                <c:pt idx="38906">
                  <c:v>1.007080078125E-3</c:v>
                </c:pt>
                <c:pt idx="38907">
                  <c:v>1.007080078125E-3</c:v>
                </c:pt>
                <c:pt idx="38908">
                  <c:v>1.0068416595458984E-3</c:v>
                </c:pt>
                <c:pt idx="38909">
                  <c:v>1.007080078125E-3</c:v>
                </c:pt>
                <c:pt idx="38910">
                  <c:v>1.007080078125E-3</c:v>
                </c:pt>
                <c:pt idx="38911">
                  <c:v>1.0068416595458984E-3</c:v>
                </c:pt>
                <c:pt idx="38912">
                  <c:v>1.007080078125E-3</c:v>
                </c:pt>
                <c:pt idx="38913">
                  <c:v>1.0080337524414063E-3</c:v>
                </c:pt>
                <c:pt idx="38914">
                  <c:v>1.0068416595458984E-3</c:v>
                </c:pt>
                <c:pt idx="38915">
                  <c:v>1.007080078125E-3</c:v>
                </c:pt>
                <c:pt idx="38916">
                  <c:v>1.007080078125E-3</c:v>
                </c:pt>
                <c:pt idx="38917">
                  <c:v>1.0068416595458984E-3</c:v>
                </c:pt>
                <c:pt idx="38918">
                  <c:v>1.007080078125E-3</c:v>
                </c:pt>
                <c:pt idx="38919">
                  <c:v>1.007080078125E-3</c:v>
                </c:pt>
                <c:pt idx="38920">
                  <c:v>1.0068416595458984E-3</c:v>
                </c:pt>
                <c:pt idx="38921">
                  <c:v>1.007080078125E-3</c:v>
                </c:pt>
                <c:pt idx="38922">
                  <c:v>1.007080078125E-3</c:v>
                </c:pt>
                <c:pt idx="38923">
                  <c:v>1.0068416595458984E-3</c:v>
                </c:pt>
                <c:pt idx="38924">
                  <c:v>1.007080078125E-3</c:v>
                </c:pt>
                <c:pt idx="38925">
                  <c:v>1.0080337524414063E-3</c:v>
                </c:pt>
                <c:pt idx="38926">
                  <c:v>1.007080078125E-3</c:v>
                </c:pt>
                <c:pt idx="38927">
                  <c:v>1.0068416595458984E-3</c:v>
                </c:pt>
                <c:pt idx="38928">
                  <c:v>1.007080078125E-3</c:v>
                </c:pt>
                <c:pt idx="38929">
                  <c:v>1.007080078125E-3</c:v>
                </c:pt>
                <c:pt idx="38930">
                  <c:v>1.0068416595458984E-3</c:v>
                </c:pt>
                <c:pt idx="38931">
                  <c:v>1.007080078125E-3</c:v>
                </c:pt>
                <c:pt idx="38932">
                  <c:v>1.007080078125E-3</c:v>
                </c:pt>
                <c:pt idx="38933">
                  <c:v>1.0068416595458984E-3</c:v>
                </c:pt>
                <c:pt idx="38934">
                  <c:v>1.007080078125E-3</c:v>
                </c:pt>
                <c:pt idx="38935">
                  <c:v>1.007080078125E-3</c:v>
                </c:pt>
                <c:pt idx="38936">
                  <c:v>1.0068416595458984E-3</c:v>
                </c:pt>
                <c:pt idx="38937">
                  <c:v>1.007080078125E-3</c:v>
                </c:pt>
                <c:pt idx="38938">
                  <c:v>1.0080337524414063E-3</c:v>
                </c:pt>
                <c:pt idx="38939">
                  <c:v>1.0068416595458984E-3</c:v>
                </c:pt>
                <c:pt idx="38940">
                  <c:v>1.007080078125E-3</c:v>
                </c:pt>
                <c:pt idx="38941">
                  <c:v>1.007080078125E-3</c:v>
                </c:pt>
                <c:pt idx="38942">
                  <c:v>1.0068416595458984E-3</c:v>
                </c:pt>
                <c:pt idx="38943">
                  <c:v>1.007080078125E-3</c:v>
                </c:pt>
                <c:pt idx="38944">
                  <c:v>1.007080078125E-3</c:v>
                </c:pt>
                <c:pt idx="38945">
                  <c:v>1.0068416595458984E-3</c:v>
                </c:pt>
                <c:pt idx="38946">
                  <c:v>1.007080078125E-3</c:v>
                </c:pt>
                <c:pt idx="38947">
                  <c:v>1.007080078125E-3</c:v>
                </c:pt>
                <c:pt idx="38948">
                  <c:v>1.0068416595458984E-3</c:v>
                </c:pt>
                <c:pt idx="38949">
                  <c:v>1.007080078125E-3</c:v>
                </c:pt>
                <c:pt idx="38950">
                  <c:v>1.0080337524414063E-3</c:v>
                </c:pt>
                <c:pt idx="38951">
                  <c:v>1.007080078125E-3</c:v>
                </c:pt>
                <c:pt idx="38952">
                  <c:v>1.0068416595458984E-3</c:v>
                </c:pt>
                <c:pt idx="38953">
                  <c:v>1.007080078125E-3</c:v>
                </c:pt>
                <c:pt idx="38954">
                  <c:v>1.007080078125E-3</c:v>
                </c:pt>
                <c:pt idx="38955">
                  <c:v>1.0068416595458984E-3</c:v>
                </c:pt>
                <c:pt idx="38956">
                  <c:v>1.007080078125E-3</c:v>
                </c:pt>
                <c:pt idx="38957">
                  <c:v>1.007080078125E-3</c:v>
                </c:pt>
                <c:pt idx="38958">
                  <c:v>1.0068416595458984E-3</c:v>
                </c:pt>
                <c:pt idx="38959">
                  <c:v>1.007080078125E-3</c:v>
                </c:pt>
                <c:pt idx="38960">
                  <c:v>1.007080078125E-3</c:v>
                </c:pt>
                <c:pt idx="38961">
                  <c:v>1.0068416595458984E-3</c:v>
                </c:pt>
                <c:pt idx="38962">
                  <c:v>1.007080078125E-3</c:v>
                </c:pt>
                <c:pt idx="38963">
                  <c:v>1.0080337524414063E-3</c:v>
                </c:pt>
                <c:pt idx="38964">
                  <c:v>1.0068416595458984E-3</c:v>
                </c:pt>
                <c:pt idx="38965">
                  <c:v>1.007080078125E-3</c:v>
                </c:pt>
                <c:pt idx="38966">
                  <c:v>1.007080078125E-3</c:v>
                </c:pt>
                <c:pt idx="38967">
                  <c:v>1.0068416595458984E-3</c:v>
                </c:pt>
                <c:pt idx="38968">
                  <c:v>1.007080078125E-3</c:v>
                </c:pt>
                <c:pt idx="38969">
                  <c:v>1.007080078125E-3</c:v>
                </c:pt>
                <c:pt idx="38970">
                  <c:v>1.0068416595458984E-3</c:v>
                </c:pt>
                <c:pt idx="38971">
                  <c:v>1.007080078125E-3</c:v>
                </c:pt>
                <c:pt idx="38972">
                  <c:v>1.007080078125E-3</c:v>
                </c:pt>
                <c:pt idx="38973">
                  <c:v>1.0068416595458984E-3</c:v>
                </c:pt>
                <c:pt idx="38974">
                  <c:v>1.007080078125E-3</c:v>
                </c:pt>
                <c:pt idx="38975">
                  <c:v>1.0080337524414063E-3</c:v>
                </c:pt>
                <c:pt idx="38976">
                  <c:v>1.007080078125E-3</c:v>
                </c:pt>
                <c:pt idx="38977">
                  <c:v>1.0068416595458984E-3</c:v>
                </c:pt>
                <c:pt idx="38978">
                  <c:v>1.007080078125E-3</c:v>
                </c:pt>
                <c:pt idx="38979">
                  <c:v>1.007080078125E-3</c:v>
                </c:pt>
                <c:pt idx="38980">
                  <c:v>1.0068416595458984E-3</c:v>
                </c:pt>
                <c:pt idx="38981">
                  <c:v>1.007080078125E-3</c:v>
                </c:pt>
                <c:pt idx="38982">
                  <c:v>1.007080078125E-3</c:v>
                </c:pt>
                <c:pt idx="38983">
                  <c:v>1.0068416595458984E-3</c:v>
                </c:pt>
                <c:pt idx="38984">
                  <c:v>1.007080078125E-3</c:v>
                </c:pt>
                <c:pt idx="38985">
                  <c:v>1.007080078125E-3</c:v>
                </c:pt>
                <c:pt idx="38986">
                  <c:v>1.0068416595458984E-3</c:v>
                </c:pt>
                <c:pt idx="38987">
                  <c:v>1.007080078125E-3</c:v>
                </c:pt>
                <c:pt idx="38988">
                  <c:v>1.0080337524414063E-3</c:v>
                </c:pt>
                <c:pt idx="38989">
                  <c:v>1.0068416595458984E-3</c:v>
                </c:pt>
                <c:pt idx="38990">
                  <c:v>1.007080078125E-3</c:v>
                </c:pt>
                <c:pt idx="38991">
                  <c:v>1.007080078125E-3</c:v>
                </c:pt>
                <c:pt idx="38992">
                  <c:v>1.0068416595458984E-3</c:v>
                </c:pt>
                <c:pt idx="38993">
                  <c:v>1.007080078125E-3</c:v>
                </c:pt>
                <c:pt idx="38994">
                  <c:v>1.007080078125E-3</c:v>
                </c:pt>
                <c:pt idx="38995">
                  <c:v>1.0068416595458984E-3</c:v>
                </c:pt>
                <c:pt idx="38996">
                  <c:v>1.007080078125E-3</c:v>
                </c:pt>
                <c:pt idx="38997">
                  <c:v>1.007080078125E-3</c:v>
                </c:pt>
                <c:pt idx="38998">
                  <c:v>1.0068416595458984E-3</c:v>
                </c:pt>
                <c:pt idx="38999">
                  <c:v>1.007080078125E-3</c:v>
                </c:pt>
                <c:pt idx="39000">
                  <c:v>1.0080337524414063E-3</c:v>
                </c:pt>
                <c:pt idx="39001">
                  <c:v>1.007080078125E-3</c:v>
                </c:pt>
                <c:pt idx="39002">
                  <c:v>1.0068416595458984E-3</c:v>
                </c:pt>
                <c:pt idx="39003">
                  <c:v>1.007080078125E-3</c:v>
                </c:pt>
                <c:pt idx="39004">
                  <c:v>1.007080078125E-3</c:v>
                </c:pt>
                <c:pt idx="39005">
                  <c:v>1.0068416595458984E-3</c:v>
                </c:pt>
                <c:pt idx="39006">
                  <c:v>1.007080078125E-3</c:v>
                </c:pt>
                <c:pt idx="39007">
                  <c:v>1.007080078125E-3</c:v>
                </c:pt>
                <c:pt idx="39008">
                  <c:v>1.0068416595458984E-3</c:v>
                </c:pt>
                <c:pt idx="39009">
                  <c:v>1.007080078125E-3</c:v>
                </c:pt>
                <c:pt idx="39010">
                  <c:v>1.007080078125E-3</c:v>
                </c:pt>
                <c:pt idx="39011">
                  <c:v>1.0068416595458984E-3</c:v>
                </c:pt>
                <c:pt idx="39012">
                  <c:v>1.007080078125E-3</c:v>
                </c:pt>
                <c:pt idx="39013">
                  <c:v>1.0080337524414063E-3</c:v>
                </c:pt>
                <c:pt idx="39014">
                  <c:v>1.0068416595458984E-3</c:v>
                </c:pt>
                <c:pt idx="39015">
                  <c:v>1.007080078125E-3</c:v>
                </c:pt>
                <c:pt idx="39016">
                  <c:v>1.007080078125E-3</c:v>
                </c:pt>
                <c:pt idx="39017">
                  <c:v>1.0068416595458984E-3</c:v>
                </c:pt>
                <c:pt idx="39018">
                  <c:v>1.007080078125E-3</c:v>
                </c:pt>
                <c:pt idx="39019">
                  <c:v>1.007080078125E-3</c:v>
                </c:pt>
                <c:pt idx="39020">
                  <c:v>1.0068416595458984E-3</c:v>
                </c:pt>
                <c:pt idx="39021">
                  <c:v>1.007080078125E-3</c:v>
                </c:pt>
                <c:pt idx="39022">
                  <c:v>1.007080078125E-3</c:v>
                </c:pt>
                <c:pt idx="39023">
                  <c:v>1.0068416595458984E-3</c:v>
                </c:pt>
                <c:pt idx="39024">
                  <c:v>1.007080078125E-3</c:v>
                </c:pt>
                <c:pt idx="39025">
                  <c:v>1.0080337524414063E-3</c:v>
                </c:pt>
                <c:pt idx="39026">
                  <c:v>1.007080078125E-3</c:v>
                </c:pt>
                <c:pt idx="39027">
                  <c:v>1.0068416595458984E-3</c:v>
                </c:pt>
                <c:pt idx="39028">
                  <c:v>1.007080078125E-3</c:v>
                </c:pt>
                <c:pt idx="39029">
                  <c:v>1.007080078125E-3</c:v>
                </c:pt>
                <c:pt idx="39030">
                  <c:v>1.0068416595458984E-3</c:v>
                </c:pt>
                <c:pt idx="39031">
                  <c:v>1.007080078125E-3</c:v>
                </c:pt>
                <c:pt idx="39032">
                  <c:v>1.007080078125E-3</c:v>
                </c:pt>
                <c:pt idx="39033">
                  <c:v>1.0068416595458984E-3</c:v>
                </c:pt>
                <c:pt idx="39034">
                  <c:v>1.007080078125E-3</c:v>
                </c:pt>
                <c:pt idx="39035">
                  <c:v>1.007080078125E-3</c:v>
                </c:pt>
                <c:pt idx="39036">
                  <c:v>1.0068416595458984E-3</c:v>
                </c:pt>
                <c:pt idx="39037">
                  <c:v>1.007080078125E-3</c:v>
                </c:pt>
                <c:pt idx="39038">
                  <c:v>1.0080337524414063E-3</c:v>
                </c:pt>
                <c:pt idx="39039">
                  <c:v>1.0068416595458984E-3</c:v>
                </c:pt>
                <c:pt idx="39040">
                  <c:v>1.007080078125E-3</c:v>
                </c:pt>
                <c:pt idx="39041">
                  <c:v>1.007080078125E-3</c:v>
                </c:pt>
                <c:pt idx="39042">
                  <c:v>1.0068416595458984E-3</c:v>
                </c:pt>
                <c:pt idx="39043">
                  <c:v>1.007080078125E-3</c:v>
                </c:pt>
                <c:pt idx="39044">
                  <c:v>1.007080078125E-3</c:v>
                </c:pt>
                <c:pt idx="39045">
                  <c:v>1.0068416595458984E-3</c:v>
                </c:pt>
                <c:pt idx="39046">
                  <c:v>1.007080078125E-3</c:v>
                </c:pt>
                <c:pt idx="39047">
                  <c:v>1.007080078125E-3</c:v>
                </c:pt>
                <c:pt idx="39048">
                  <c:v>1.0068416595458984E-3</c:v>
                </c:pt>
                <c:pt idx="39049">
                  <c:v>1.007080078125E-3</c:v>
                </c:pt>
                <c:pt idx="39050">
                  <c:v>1.0080337524414063E-3</c:v>
                </c:pt>
                <c:pt idx="39051">
                  <c:v>1.007080078125E-3</c:v>
                </c:pt>
                <c:pt idx="39052">
                  <c:v>1.0068416595458984E-3</c:v>
                </c:pt>
                <c:pt idx="39053">
                  <c:v>1.007080078125E-3</c:v>
                </c:pt>
                <c:pt idx="39054">
                  <c:v>1.007080078125E-3</c:v>
                </c:pt>
                <c:pt idx="39055">
                  <c:v>1.0068416595458984E-3</c:v>
                </c:pt>
                <c:pt idx="39056">
                  <c:v>1.007080078125E-3</c:v>
                </c:pt>
                <c:pt idx="39057">
                  <c:v>1.007080078125E-3</c:v>
                </c:pt>
                <c:pt idx="39058">
                  <c:v>1.0068416595458984E-3</c:v>
                </c:pt>
                <c:pt idx="39059">
                  <c:v>1.007080078125E-3</c:v>
                </c:pt>
                <c:pt idx="39060">
                  <c:v>1.007080078125E-3</c:v>
                </c:pt>
                <c:pt idx="39061">
                  <c:v>1.0068416595458984E-3</c:v>
                </c:pt>
                <c:pt idx="39062">
                  <c:v>1.007080078125E-3</c:v>
                </c:pt>
                <c:pt idx="39063">
                  <c:v>1.0080337524414063E-3</c:v>
                </c:pt>
                <c:pt idx="39064">
                  <c:v>1.0068416595458984E-3</c:v>
                </c:pt>
                <c:pt idx="39065">
                  <c:v>1.007080078125E-3</c:v>
                </c:pt>
                <c:pt idx="39066">
                  <c:v>1.007080078125E-3</c:v>
                </c:pt>
                <c:pt idx="39067">
                  <c:v>1.0068416595458984E-3</c:v>
                </c:pt>
                <c:pt idx="39068">
                  <c:v>1.007080078125E-3</c:v>
                </c:pt>
                <c:pt idx="39069">
                  <c:v>1.007080078125E-3</c:v>
                </c:pt>
                <c:pt idx="39070">
                  <c:v>1.0068416595458984E-3</c:v>
                </c:pt>
                <c:pt idx="39071">
                  <c:v>1.007080078125E-3</c:v>
                </c:pt>
                <c:pt idx="39072">
                  <c:v>1.007080078125E-3</c:v>
                </c:pt>
                <c:pt idx="39073">
                  <c:v>1.0068416595458984E-3</c:v>
                </c:pt>
                <c:pt idx="39074">
                  <c:v>1.007080078125E-3</c:v>
                </c:pt>
                <c:pt idx="39075">
                  <c:v>1.0080337524414063E-3</c:v>
                </c:pt>
                <c:pt idx="39076">
                  <c:v>1.007080078125E-3</c:v>
                </c:pt>
                <c:pt idx="39077">
                  <c:v>1.0068416595458984E-3</c:v>
                </c:pt>
                <c:pt idx="39078">
                  <c:v>1.007080078125E-3</c:v>
                </c:pt>
                <c:pt idx="39079">
                  <c:v>1.007080078125E-3</c:v>
                </c:pt>
                <c:pt idx="39080">
                  <c:v>1.0068416595458984E-3</c:v>
                </c:pt>
                <c:pt idx="39081">
                  <c:v>1.007080078125E-3</c:v>
                </c:pt>
                <c:pt idx="39082">
                  <c:v>1.007080078125E-3</c:v>
                </c:pt>
                <c:pt idx="39083">
                  <c:v>1.0068416595458984E-3</c:v>
                </c:pt>
                <c:pt idx="39084">
                  <c:v>1.007080078125E-3</c:v>
                </c:pt>
                <c:pt idx="39085">
                  <c:v>1.007080078125E-3</c:v>
                </c:pt>
                <c:pt idx="39086">
                  <c:v>1.0068416595458984E-3</c:v>
                </c:pt>
                <c:pt idx="39087">
                  <c:v>1.007080078125E-3</c:v>
                </c:pt>
                <c:pt idx="39088">
                  <c:v>1.0080337524414063E-3</c:v>
                </c:pt>
                <c:pt idx="39089">
                  <c:v>1.0068416595458984E-3</c:v>
                </c:pt>
                <c:pt idx="39090">
                  <c:v>1.007080078125E-3</c:v>
                </c:pt>
                <c:pt idx="39091">
                  <c:v>8.0559253692626953E-3</c:v>
                </c:pt>
                <c:pt idx="39092">
                  <c:v>1.007080078125E-3</c:v>
                </c:pt>
                <c:pt idx="39093">
                  <c:v>1.0080337524414063E-3</c:v>
                </c:pt>
                <c:pt idx="39094">
                  <c:v>1.007080078125E-3</c:v>
                </c:pt>
                <c:pt idx="39095">
                  <c:v>1.0068416595458984E-3</c:v>
                </c:pt>
                <c:pt idx="39096">
                  <c:v>1.007080078125E-3</c:v>
                </c:pt>
                <c:pt idx="39097">
                  <c:v>1.007080078125E-3</c:v>
                </c:pt>
                <c:pt idx="39098">
                  <c:v>1.0068416595458984E-3</c:v>
                </c:pt>
                <c:pt idx="39099">
                  <c:v>1.007080078125E-3</c:v>
                </c:pt>
                <c:pt idx="39100">
                  <c:v>1.007080078125E-3</c:v>
                </c:pt>
                <c:pt idx="39101">
                  <c:v>1.0068416595458984E-3</c:v>
                </c:pt>
                <c:pt idx="39102">
                  <c:v>1.007080078125E-3</c:v>
                </c:pt>
                <c:pt idx="39103">
                  <c:v>1.007080078125E-3</c:v>
                </c:pt>
                <c:pt idx="39104">
                  <c:v>1.0068416595458984E-3</c:v>
                </c:pt>
                <c:pt idx="39105">
                  <c:v>1.007080078125E-3</c:v>
                </c:pt>
                <c:pt idx="39106">
                  <c:v>1.0080337524414063E-3</c:v>
                </c:pt>
                <c:pt idx="39107">
                  <c:v>1.0068416595458984E-3</c:v>
                </c:pt>
                <c:pt idx="39108">
                  <c:v>1.007080078125E-3</c:v>
                </c:pt>
                <c:pt idx="39109">
                  <c:v>1.007080078125E-3</c:v>
                </c:pt>
                <c:pt idx="39110">
                  <c:v>1.0068416595458984E-3</c:v>
                </c:pt>
                <c:pt idx="39111">
                  <c:v>1.007080078125E-3</c:v>
                </c:pt>
                <c:pt idx="39112">
                  <c:v>1.007080078125E-3</c:v>
                </c:pt>
                <c:pt idx="39113">
                  <c:v>1.0068416595458984E-3</c:v>
                </c:pt>
                <c:pt idx="39114">
                  <c:v>1.007080078125E-3</c:v>
                </c:pt>
                <c:pt idx="39115">
                  <c:v>1.007080078125E-3</c:v>
                </c:pt>
                <c:pt idx="39116">
                  <c:v>1.0068416595458984E-3</c:v>
                </c:pt>
                <c:pt idx="39117">
                  <c:v>1.007080078125E-3</c:v>
                </c:pt>
                <c:pt idx="39118">
                  <c:v>1.0080337524414063E-3</c:v>
                </c:pt>
                <c:pt idx="39119">
                  <c:v>1.007080078125E-3</c:v>
                </c:pt>
                <c:pt idx="39120">
                  <c:v>1.0068416595458984E-3</c:v>
                </c:pt>
                <c:pt idx="39121">
                  <c:v>1.007080078125E-3</c:v>
                </c:pt>
                <c:pt idx="39122">
                  <c:v>1.007080078125E-3</c:v>
                </c:pt>
                <c:pt idx="39123">
                  <c:v>1.0068416595458984E-3</c:v>
                </c:pt>
                <c:pt idx="39124">
                  <c:v>1.007080078125E-3</c:v>
                </c:pt>
                <c:pt idx="39125">
                  <c:v>1.007080078125E-3</c:v>
                </c:pt>
                <c:pt idx="39126">
                  <c:v>1.0068416595458984E-3</c:v>
                </c:pt>
                <c:pt idx="39127">
                  <c:v>1.007080078125E-3</c:v>
                </c:pt>
                <c:pt idx="39128">
                  <c:v>1.007080078125E-3</c:v>
                </c:pt>
                <c:pt idx="39129">
                  <c:v>1.0068416595458984E-3</c:v>
                </c:pt>
                <c:pt idx="39130">
                  <c:v>1.0080337524414063E-3</c:v>
                </c:pt>
                <c:pt idx="39131">
                  <c:v>1.007080078125E-3</c:v>
                </c:pt>
                <c:pt idx="39132">
                  <c:v>1.0068416595458984E-3</c:v>
                </c:pt>
                <c:pt idx="39133">
                  <c:v>1.007080078125E-3</c:v>
                </c:pt>
                <c:pt idx="39134">
                  <c:v>1.007080078125E-3</c:v>
                </c:pt>
                <c:pt idx="39135">
                  <c:v>1.0068416595458984E-3</c:v>
                </c:pt>
                <c:pt idx="39136">
                  <c:v>1.007080078125E-3</c:v>
                </c:pt>
                <c:pt idx="39137">
                  <c:v>1.007080078125E-3</c:v>
                </c:pt>
                <c:pt idx="39138">
                  <c:v>1.0068416595458984E-3</c:v>
                </c:pt>
                <c:pt idx="39139">
                  <c:v>1.007080078125E-3</c:v>
                </c:pt>
                <c:pt idx="39140">
                  <c:v>1.007080078125E-3</c:v>
                </c:pt>
                <c:pt idx="39141">
                  <c:v>1.0068416595458984E-3</c:v>
                </c:pt>
                <c:pt idx="39142">
                  <c:v>1.007080078125E-3</c:v>
                </c:pt>
                <c:pt idx="39143">
                  <c:v>1.0080337524414063E-3</c:v>
                </c:pt>
                <c:pt idx="39144">
                  <c:v>1.007080078125E-3</c:v>
                </c:pt>
                <c:pt idx="39145">
                  <c:v>1.0068416595458984E-3</c:v>
                </c:pt>
                <c:pt idx="39146">
                  <c:v>1.007080078125E-3</c:v>
                </c:pt>
                <c:pt idx="39147">
                  <c:v>1.007080078125E-3</c:v>
                </c:pt>
                <c:pt idx="39148">
                  <c:v>1.0068416595458984E-3</c:v>
                </c:pt>
                <c:pt idx="39149">
                  <c:v>1.007080078125E-3</c:v>
                </c:pt>
                <c:pt idx="39150">
                  <c:v>1.007080078125E-3</c:v>
                </c:pt>
                <c:pt idx="39151">
                  <c:v>1.0068416595458984E-3</c:v>
                </c:pt>
                <c:pt idx="39152">
                  <c:v>1.007080078125E-3</c:v>
                </c:pt>
                <c:pt idx="39153">
                  <c:v>1.007080078125E-3</c:v>
                </c:pt>
                <c:pt idx="39154">
                  <c:v>1.0068416595458984E-3</c:v>
                </c:pt>
                <c:pt idx="39155">
                  <c:v>1.0080337524414063E-3</c:v>
                </c:pt>
                <c:pt idx="39156">
                  <c:v>1.007080078125E-3</c:v>
                </c:pt>
                <c:pt idx="39157">
                  <c:v>1.0068416595458984E-3</c:v>
                </c:pt>
                <c:pt idx="39158">
                  <c:v>1.007080078125E-3</c:v>
                </c:pt>
                <c:pt idx="39159">
                  <c:v>1.007080078125E-3</c:v>
                </c:pt>
                <c:pt idx="39160">
                  <c:v>1.0068416595458984E-3</c:v>
                </c:pt>
                <c:pt idx="39161">
                  <c:v>1.007080078125E-3</c:v>
                </c:pt>
                <c:pt idx="39162">
                  <c:v>1.007080078125E-3</c:v>
                </c:pt>
                <c:pt idx="39163">
                  <c:v>1.0068416595458984E-3</c:v>
                </c:pt>
                <c:pt idx="39164">
                  <c:v>1.007080078125E-3</c:v>
                </c:pt>
                <c:pt idx="39165">
                  <c:v>1.007080078125E-3</c:v>
                </c:pt>
                <c:pt idx="39166">
                  <c:v>1.0068416595458984E-3</c:v>
                </c:pt>
                <c:pt idx="39167">
                  <c:v>1.007080078125E-3</c:v>
                </c:pt>
                <c:pt idx="39168">
                  <c:v>1.0080337524414063E-3</c:v>
                </c:pt>
                <c:pt idx="39169">
                  <c:v>1.007080078125E-3</c:v>
                </c:pt>
                <c:pt idx="39170">
                  <c:v>1.0068416595458984E-3</c:v>
                </c:pt>
                <c:pt idx="39171">
                  <c:v>1.007080078125E-3</c:v>
                </c:pt>
                <c:pt idx="39172">
                  <c:v>1.007080078125E-3</c:v>
                </c:pt>
                <c:pt idx="39173">
                  <c:v>1.0068416595458984E-3</c:v>
                </c:pt>
                <c:pt idx="39174">
                  <c:v>1.007080078125E-3</c:v>
                </c:pt>
                <c:pt idx="39175">
                  <c:v>1.007080078125E-3</c:v>
                </c:pt>
                <c:pt idx="39176">
                  <c:v>1.0068416595458984E-3</c:v>
                </c:pt>
                <c:pt idx="39177">
                  <c:v>1.007080078125E-3</c:v>
                </c:pt>
                <c:pt idx="39178">
                  <c:v>1.007080078125E-3</c:v>
                </c:pt>
                <c:pt idx="39179">
                  <c:v>1.0068416595458984E-3</c:v>
                </c:pt>
                <c:pt idx="39180">
                  <c:v>1.0080337524414063E-3</c:v>
                </c:pt>
                <c:pt idx="39181">
                  <c:v>1.007080078125E-3</c:v>
                </c:pt>
                <c:pt idx="39182">
                  <c:v>1.0068416595458984E-3</c:v>
                </c:pt>
                <c:pt idx="39183">
                  <c:v>1.007080078125E-3</c:v>
                </c:pt>
                <c:pt idx="39184">
                  <c:v>1.007080078125E-3</c:v>
                </c:pt>
                <c:pt idx="39185">
                  <c:v>1.0068416595458984E-3</c:v>
                </c:pt>
                <c:pt idx="39186">
                  <c:v>1.007080078125E-3</c:v>
                </c:pt>
                <c:pt idx="39187">
                  <c:v>1.007080078125E-3</c:v>
                </c:pt>
                <c:pt idx="39188">
                  <c:v>1.0068416595458984E-3</c:v>
                </c:pt>
                <c:pt idx="39189">
                  <c:v>1.007080078125E-3</c:v>
                </c:pt>
                <c:pt idx="39190">
                  <c:v>1.007080078125E-3</c:v>
                </c:pt>
                <c:pt idx="39191">
                  <c:v>1.0068416595458984E-3</c:v>
                </c:pt>
                <c:pt idx="39192">
                  <c:v>1.007080078125E-3</c:v>
                </c:pt>
                <c:pt idx="39193">
                  <c:v>1.0080337524414063E-3</c:v>
                </c:pt>
                <c:pt idx="39194">
                  <c:v>1.007080078125E-3</c:v>
                </c:pt>
                <c:pt idx="39195">
                  <c:v>1.0068416595458984E-3</c:v>
                </c:pt>
                <c:pt idx="39196">
                  <c:v>1.007080078125E-3</c:v>
                </c:pt>
                <c:pt idx="39197">
                  <c:v>1.007080078125E-3</c:v>
                </c:pt>
                <c:pt idx="39198">
                  <c:v>1.0068416595458984E-3</c:v>
                </c:pt>
                <c:pt idx="39199">
                  <c:v>1.007080078125E-3</c:v>
                </c:pt>
                <c:pt idx="39200">
                  <c:v>1.007080078125E-3</c:v>
                </c:pt>
                <c:pt idx="39201">
                  <c:v>1.0068416595458984E-3</c:v>
                </c:pt>
                <c:pt idx="39202">
                  <c:v>1.007080078125E-3</c:v>
                </c:pt>
                <c:pt idx="39203">
                  <c:v>1.007080078125E-3</c:v>
                </c:pt>
                <c:pt idx="39204">
                  <c:v>1.0068416595458984E-3</c:v>
                </c:pt>
                <c:pt idx="39205">
                  <c:v>1.0080337524414063E-3</c:v>
                </c:pt>
                <c:pt idx="39206">
                  <c:v>1.007080078125E-3</c:v>
                </c:pt>
                <c:pt idx="39207">
                  <c:v>1.0068416595458984E-3</c:v>
                </c:pt>
                <c:pt idx="39208">
                  <c:v>1.007080078125E-3</c:v>
                </c:pt>
                <c:pt idx="39209">
                  <c:v>1.007080078125E-3</c:v>
                </c:pt>
                <c:pt idx="39210">
                  <c:v>1.0068416595458984E-3</c:v>
                </c:pt>
                <c:pt idx="39211">
                  <c:v>1.007080078125E-3</c:v>
                </c:pt>
                <c:pt idx="39212">
                  <c:v>1.007080078125E-3</c:v>
                </c:pt>
                <c:pt idx="39213">
                  <c:v>1.0068416595458984E-3</c:v>
                </c:pt>
                <c:pt idx="39214">
                  <c:v>1.007080078125E-3</c:v>
                </c:pt>
                <c:pt idx="39215">
                  <c:v>1.007080078125E-3</c:v>
                </c:pt>
                <c:pt idx="39216">
                  <c:v>1.0068416595458984E-3</c:v>
                </c:pt>
                <c:pt idx="39217">
                  <c:v>1.007080078125E-3</c:v>
                </c:pt>
                <c:pt idx="39218">
                  <c:v>1.0080337524414063E-3</c:v>
                </c:pt>
                <c:pt idx="39219">
                  <c:v>1.007080078125E-3</c:v>
                </c:pt>
                <c:pt idx="39220">
                  <c:v>1.0068416595458984E-3</c:v>
                </c:pt>
                <c:pt idx="39221">
                  <c:v>1.007080078125E-3</c:v>
                </c:pt>
                <c:pt idx="39222">
                  <c:v>1.007080078125E-3</c:v>
                </c:pt>
                <c:pt idx="39223">
                  <c:v>1.0068416595458984E-3</c:v>
                </c:pt>
                <c:pt idx="39224">
                  <c:v>1.007080078125E-3</c:v>
                </c:pt>
                <c:pt idx="39225">
                  <c:v>1.007080078125E-3</c:v>
                </c:pt>
                <c:pt idx="39226">
                  <c:v>1.0068416595458984E-3</c:v>
                </c:pt>
                <c:pt idx="39227">
                  <c:v>1.007080078125E-3</c:v>
                </c:pt>
                <c:pt idx="39228">
                  <c:v>1.007080078125E-3</c:v>
                </c:pt>
                <c:pt idx="39229">
                  <c:v>1.0068416595458984E-3</c:v>
                </c:pt>
                <c:pt idx="39230">
                  <c:v>1.0080337524414063E-3</c:v>
                </c:pt>
                <c:pt idx="39231">
                  <c:v>1.007080078125E-3</c:v>
                </c:pt>
                <c:pt idx="39232">
                  <c:v>1.0068416595458984E-3</c:v>
                </c:pt>
                <c:pt idx="39233">
                  <c:v>1.007080078125E-3</c:v>
                </c:pt>
                <c:pt idx="39234">
                  <c:v>1.007080078125E-3</c:v>
                </c:pt>
                <c:pt idx="39235">
                  <c:v>1.0068416595458984E-3</c:v>
                </c:pt>
                <c:pt idx="39236">
                  <c:v>1.007080078125E-3</c:v>
                </c:pt>
                <c:pt idx="39237">
                  <c:v>1.007080078125E-3</c:v>
                </c:pt>
                <c:pt idx="39238">
                  <c:v>1.0068416595458984E-3</c:v>
                </c:pt>
                <c:pt idx="39239">
                  <c:v>1.007080078125E-3</c:v>
                </c:pt>
                <c:pt idx="39240">
                  <c:v>1.007080078125E-3</c:v>
                </c:pt>
                <c:pt idx="39241">
                  <c:v>1.0068416595458984E-3</c:v>
                </c:pt>
                <c:pt idx="39242">
                  <c:v>1.007080078125E-3</c:v>
                </c:pt>
                <c:pt idx="39243">
                  <c:v>1.0080337524414063E-3</c:v>
                </c:pt>
                <c:pt idx="39244">
                  <c:v>1.007080078125E-3</c:v>
                </c:pt>
                <c:pt idx="39245">
                  <c:v>1.0068416595458984E-3</c:v>
                </c:pt>
                <c:pt idx="39246">
                  <c:v>1.007080078125E-3</c:v>
                </c:pt>
                <c:pt idx="39247">
                  <c:v>1.007080078125E-3</c:v>
                </c:pt>
                <c:pt idx="39248">
                  <c:v>1.0068416595458984E-3</c:v>
                </c:pt>
                <c:pt idx="39249">
                  <c:v>1.007080078125E-3</c:v>
                </c:pt>
                <c:pt idx="39250">
                  <c:v>1.007080078125E-3</c:v>
                </c:pt>
                <c:pt idx="39251">
                  <c:v>1.0068416595458984E-3</c:v>
                </c:pt>
                <c:pt idx="39252">
                  <c:v>1.007080078125E-3</c:v>
                </c:pt>
                <c:pt idx="39253">
                  <c:v>1.007080078125E-3</c:v>
                </c:pt>
                <c:pt idx="39254">
                  <c:v>1.0068416595458984E-3</c:v>
                </c:pt>
                <c:pt idx="39255">
                  <c:v>1.0080337524414063E-3</c:v>
                </c:pt>
                <c:pt idx="39256">
                  <c:v>1.007080078125E-3</c:v>
                </c:pt>
                <c:pt idx="39257">
                  <c:v>1.0068416595458984E-3</c:v>
                </c:pt>
                <c:pt idx="39258">
                  <c:v>1.007080078125E-3</c:v>
                </c:pt>
                <c:pt idx="39259">
                  <c:v>1.007080078125E-3</c:v>
                </c:pt>
                <c:pt idx="39260">
                  <c:v>1.0068416595458984E-3</c:v>
                </c:pt>
                <c:pt idx="39261">
                  <c:v>1.007080078125E-3</c:v>
                </c:pt>
                <c:pt idx="39262">
                  <c:v>1.007080078125E-3</c:v>
                </c:pt>
                <c:pt idx="39263">
                  <c:v>1.0068416595458984E-3</c:v>
                </c:pt>
                <c:pt idx="39264">
                  <c:v>1.007080078125E-3</c:v>
                </c:pt>
                <c:pt idx="39265">
                  <c:v>1.007080078125E-3</c:v>
                </c:pt>
                <c:pt idx="39266">
                  <c:v>1.0068416595458984E-3</c:v>
                </c:pt>
                <c:pt idx="39267">
                  <c:v>1.007080078125E-3</c:v>
                </c:pt>
                <c:pt idx="39268">
                  <c:v>1.0080337524414063E-3</c:v>
                </c:pt>
                <c:pt idx="39269">
                  <c:v>1.007080078125E-3</c:v>
                </c:pt>
                <c:pt idx="39270">
                  <c:v>1.0068416595458984E-3</c:v>
                </c:pt>
                <c:pt idx="39271">
                  <c:v>1.007080078125E-3</c:v>
                </c:pt>
                <c:pt idx="39272">
                  <c:v>1.007080078125E-3</c:v>
                </c:pt>
                <c:pt idx="39273">
                  <c:v>1.0068416595458984E-3</c:v>
                </c:pt>
                <c:pt idx="39274">
                  <c:v>1.007080078125E-3</c:v>
                </c:pt>
                <c:pt idx="39275">
                  <c:v>1.007080078125E-3</c:v>
                </c:pt>
                <c:pt idx="39276">
                  <c:v>1.0068416595458984E-3</c:v>
                </c:pt>
                <c:pt idx="39277">
                  <c:v>1.007080078125E-3</c:v>
                </c:pt>
                <c:pt idx="39278">
                  <c:v>1.007080078125E-3</c:v>
                </c:pt>
                <c:pt idx="39279">
                  <c:v>1.0068416595458984E-3</c:v>
                </c:pt>
                <c:pt idx="39280">
                  <c:v>1.0080337524414063E-3</c:v>
                </c:pt>
                <c:pt idx="39281">
                  <c:v>1.007080078125E-3</c:v>
                </c:pt>
                <c:pt idx="39282">
                  <c:v>1.0068416595458984E-3</c:v>
                </c:pt>
                <c:pt idx="39283">
                  <c:v>1.007080078125E-3</c:v>
                </c:pt>
                <c:pt idx="39284">
                  <c:v>1.007080078125E-3</c:v>
                </c:pt>
                <c:pt idx="39285">
                  <c:v>1.0068416595458984E-3</c:v>
                </c:pt>
                <c:pt idx="39286">
                  <c:v>1.007080078125E-3</c:v>
                </c:pt>
                <c:pt idx="39287">
                  <c:v>1.007080078125E-3</c:v>
                </c:pt>
                <c:pt idx="39288">
                  <c:v>1.0068416595458984E-3</c:v>
                </c:pt>
                <c:pt idx="39289">
                  <c:v>1.007080078125E-3</c:v>
                </c:pt>
                <c:pt idx="39290">
                  <c:v>1.007080078125E-3</c:v>
                </c:pt>
                <c:pt idx="39291">
                  <c:v>1.0068416595458984E-3</c:v>
                </c:pt>
                <c:pt idx="39292">
                  <c:v>1.007080078125E-3</c:v>
                </c:pt>
                <c:pt idx="39293">
                  <c:v>1.0080337524414063E-3</c:v>
                </c:pt>
                <c:pt idx="39294">
                  <c:v>1.007080078125E-3</c:v>
                </c:pt>
                <c:pt idx="39295">
                  <c:v>1.0068416595458984E-3</c:v>
                </c:pt>
                <c:pt idx="39296">
                  <c:v>1.007080078125E-3</c:v>
                </c:pt>
                <c:pt idx="39297">
                  <c:v>1.007080078125E-3</c:v>
                </c:pt>
                <c:pt idx="39298">
                  <c:v>1.0068416595458984E-3</c:v>
                </c:pt>
                <c:pt idx="39299">
                  <c:v>1.007080078125E-3</c:v>
                </c:pt>
                <c:pt idx="39300">
                  <c:v>1.007080078125E-3</c:v>
                </c:pt>
                <c:pt idx="39301">
                  <c:v>1.0068416595458984E-3</c:v>
                </c:pt>
                <c:pt idx="39302">
                  <c:v>1.007080078125E-3</c:v>
                </c:pt>
                <c:pt idx="39303">
                  <c:v>1.007080078125E-3</c:v>
                </c:pt>
                <c:pt idx="39304">
                  <c:v>1.0068416595458984E-3</c:v>
                </c:pt>
                <c:pt idx="39305">
                  <c:v>1.0080337524414063E-3</c:v>
                </c:pt>
                <c:pt idx="39306">
                  <c:v>1.007080078125E-3</c:v>
                </c:pt>
                <c:pt idx="39307">
                  <c:v>1.0068416595458984E-3</c:v>
                </c:pt>
                <c:pt idx="39308">
                  <c:v>1.007080078125E-3</c:v>
                </c:pt>
                <c:pt idx="39309">
                  <c:v>1.007080078125E-3</c:v>
                </c:pt>
                <c:pt idx="39310">
                  <c:v>1.0068416595458984E-3</c:v>
                </c:pt>
                <c:pt idx="39311">
                  <c:v>1.007080078125E-3</c:v>
                </c:pt>
                <c:pt idx="39312">
                  <c:v>1.007080078125E-3</c:v>
                </c:pt>
                <c:pt idx="39313">
                  <c:v>1.0068416595458984E-3</c:v>
                </c:pt>
                <c:pt idx="39314">
                  <c:v>1.007080078125E-3</c:v>
                </c:pt>
                <c:pt idx="39315">
                  <c:v>1.007080078125E-3</c:v>
                </c:pt>
                <c:pt idx="39316">
                  <c:v>1.0068416595458984E-3</c:v>
                </c:pt>
                <c:pt idx="39317">
                  <c:v>1.007080078125E-3</c:v>
                </c:pt>
                <c:pt idx="39318">
                  <c:v>1.0080337524414063E-3</c:v>
                </c:pt>
                <c:pt idx="39319">
                  <c:v>1.007080078125E-3</c:v>
                </c:pt>
                <c:pt idx="39320">
                  <c:v>1.0068416595458984E-3</c:v>
                </c:pt>
                <c:pt idx="39321">
                  <c:v>1.007080078125E-3</c:v>
                </c:pt>
                <c:pt idx="39322">
                  <c:v>1.007080078125E-3</c:v>
                </c:pt>
                <c:pt idx="39323">
                  <c:v>1.0068416595458984E-3</c:v>
                </c:pt>
                <c:pt idx="39324">
                  <c:v>1.007080078125E-3</c:v>
                </c:pt>
                <c:pt idx="39325">
                  <c:v>1.007080078125E-3</c:v>
                </c:pt>
                <c:pt idx="39326">
                  <c:v>1.0068416595458984E-3</c:v>
                </c:pt>
                <c:pt idx="39327">
                  <c:v>1.007080078125E-3</c:v>
                </c:pt>
                <c:pt idx="39328">
                  <c:v>1.007080078125E-3</c:v>
                </c:pt>
                <c:pt idx="39329">
                  <c:v>1.0068416595458984E-3</c:v>
                </c:pt>
                <c:pt idx="39330">
                  <c:v>1.0080337524414063E-3</c:v>
                </c:pt>
                <c:pt idx="39331">
                  <c:v>1.007080078125E-3</c:v>
                </c:pt>
                <c:pt idx="39332">
                  <c:v>1.0068416595458984E-3</c:v>
                </c:pt>
                <c:pt idx="39333">
                  <c:v>1.007080078125E-3</c:v>
                </c:pt>
                <c:pt idx="39334">
                  <c:v>1.007080078125E-3</c:v>
                </c:pt>
                <c:pt idx="39335">
                  <c:v>1.0068416595458984E-3</c:v>
                </c:pt>
                <c:pt idx="39336">
                  <c:v>1.007080078125E-3</c:v>
                </c:pt>
                <c:pt idx="39337">
                  <c:v>1.007080078125E-3</c:v>
                </c:pt>
                <c:pt idx="39338">
                  <c:v>1.0068416595458984E-3</c:v>
                </c:pt>
                <c:pt idx="39339">
                  <c:v>1.007080078125E-3</c:v>
                </c:pt>
                <c:pt idx="39340">
                  <c:v>1.007080078125E-3</c:v>
                </c:pt>
                <c:pt idx="39341">
                  <c:v>1.0068416595458984E-3</c:v>
                </c:pt>
                <c:pt idx="39342">
                  <c:v>1.007080078125E-3</c:v>
                </c:pt>
                <c:pt idx="39343">
                  <c:v>1.0080337524414063E-3</c:v>
                </c:pt>
                <c:pt idx="39344">
                  <c:v>1.007080078125E-3</c:v>
                </c:pt>
                <c:pt idx="39345">
                  <c:v>1.0068416595458984E-3</c:v>
                </c:pt>
                <c:pt idx="39346">
                  <c:v>1.007080078125E-3</c:v>
                </c:pt>
                <c:pt idx="39347">
                  <c:v>1.007080078125E-3</c:v>
                </c:pt>
                <c:pt idx="39348">
                  <c:v>1.0068416595458984E-3</c:v>
                </c:pt>
                <c:pt idx="39349">
                  <c:v>1.007080078125E-3</c:v>
                </c:pt>
                <c:pt idx="39350">
                  <c:v>1.007080078125E-3</c:v>
                </c:pt>
                <c:pt idx="39351">
                  <c:v>1.0068416595458984E-3</c:v>
                </c:pt>
                <c:pt idx="39352">
                  <c:v>3.0210018157958984E-3</c:v>
                </c:pt>
                <c:pt idx="39353">
                  <c:v>1.0080337524414063E-3</c:v>
                </c:pt>
                <c:pt idx="39354">
                  <c:v>1.007080078125E-3</c:v>
                </c:pt>
                <c:pt idx="39355">
                  <c:v>1.0068416595458984E-3</c:v>
                </c:pt>
                <c:pt idx="39356">
                  <c:v>1.007080078125E-3</c:v>
                </c:pt>
                <c:pt idx="39357">
                  <c:v>1.007080078125E-3</c:v>
                </c:pt>
                <c:pt idx="39358">
                  <c:v>1.0068416595458984E-3</c:v>
                </c:pt>
                <c:pt idx="39359">
                  <c:v>1.007080078125E-3</c:v>
                </c:pt>
                <c:pt idx="39360">
                  <c:v>1.007080078125E-3</c:v>
                </c:pt>
                <c:pt idx="39361">
                  <c:v>1.0068416595458984E-3</c:v>
                </c:pt>
                <c:pt idx="39362">
                  <c:v>1.007080078125E-3</c:v>
                </c:pt>
                <c:pt idx="39363">
                  <c:v>1.007080078125E-3</c:v>
                </c:pt>
                <c:pt idx="39364">
                  <c:v>1.0068416595458984E-3</c:v>
                </c:pt>
                <c:pt idx="39365">
                  <c:v>1.007080078125E-3</c:v>
                </c:pt>
                <c:pt idx="39366">
                  <c:v>1.0080337524414063E-3</c:v>
                </c:pt>
                <c:pt idx="39367">
                  <c:v>1.007080078125E-3</c:v>
                </c:pt>
                <c:pt idx="39368">
                  <c:v>1.0068416595458984E-3</c:v>
                </c:pt>
                <c:pt idx="39369">
                  <c:v>1.007080078125E-3</c:v>
                </c:pt>
                <c:pt idx="39370">
                  <c:v>1.007080078125E-3</c:v>
                </c:pt>
                <c:pt idx="39371">
                  <c:v>1.0068416595458984E-3</c:v>
                </c:pt>
                <c:pt idx="39372">
                  <c:v>1.007080078125E-3</c:v>
                </c:pt>
                <c:pt idx="39373">
                  <c:v>1.0068416595458984E-3</c:v>
                </c:pt>
                <c:pt idx="39374">
                  <c:v>1.007080078125E-3</c:v>
                </c:pt>
                <c:pt idx="39375">
                  <c:v>1.007080078125E-3</c:v>
                </c:pt>
                <c:pt idx="39376">
                  <c:v>1.0068416595458984E-3</c:v>
                </c:pt>
                <c:pt idx="39377">
                  <c:v>1.007080078125E-3</c:v>
                </c:pt>
                <c:pt idx="39378">
                  <c:v>1.0080337524414063E-3</c:v>
                </c:pt>
                <c:pt idx="39379">
                  <c:v>1.007080078125E-3</c:v>
                </c:pt>
                <c:pt idx="39380">
                  <c:v>1.0068416595458984E-3</c:v>
                </c:pt>
                <c:pt idx="39381">
                  <c:v>1.007080078125E-3</c:v>
                </c:pt>
                <c:pt idx="39382">
                  <c:v>1.007080078125E-3</c:v>
                </c:pt>
                <c:pt idx="39383">
                  <c:v>1.0068416595458984E-3</c:v>
                </c:pt>
                <c:pt idx="39384">
                  <c:v>1.007080078125E-3</c:v>
                </c:pt>
                <c:pt idx="39385">
                  <c:v>1.007080078125E-3</c:v>
                </c:pt>
                <c:pt idx="39386">
                  <c:v>1.0068416595458984E-3</c:v>
                </c:pt>
                <c:pt idx="39387">
                  <c:v>1.007080078125E-3</c:v>
                </c:pt>
                <c:pt idx="39388">
                  <c:v>1.007080078125E-3</c:v>
                </c:pt>
                <c:pt idx="39389">
                  <c:v>1.0068416595458984E-3</c:v>
                </c:pt>
                <c:pt idx="39390">
                  <c:v>1.007080078125E-3</c:v>
                </c:pt>
                <c:pt idx="39391">
                  <c:v>1.0080337524414063E-3</c:v>
                </c:pt>
                <c:pt idx="39392">
                  <c:v>1.007080078125E-3</c:v>
                </c:pt>
                <c:pt idx="39393">
                  <c:v>1.0068416595458984E-3</c:v>
                </c:pt>
                <c:pt idx="39394">
                  <c:v>1.007080078125E-3</c:v>
                </c:pt>
                <c:pt idx="39395">
                  <c:v>1.0068416595458984E-3</c:v>
                </c:pt>
                <c:pt idx="39396">
                  <c:v>1.007080078125E-3</c:v>
                </c:pt>
                <c:pt idx="39397">
                  <c:v>1.007080078125E-3</c:v>
                </c:pt>
                <c:pt idx="39398">
                  <c:v>1.0068416595458984E-3</c:v>
                </c:pt>
                <c:pt idx="39399">
                  <c:v>1.007080078125E-3</c:v>
                </c:pt>
                <c:pt idx="39400">
                  <c:v>1.007080078125E-3</c:v>
                </c:pt>
                <c:pt idx="39401">
                  <c:v>1.0068416595458984E-3</c:v>
                </c:pt>
                <c:pt idx="39402">
                  <c:v>1.007080078125E-3</c:v>
                </c:pt>
                <c:pt idx="39403">
                  <c:v>1.0080337524414063E-3</c:v>
                </c:pt>
                <c:pt idx="39404">
                  <c:v>1.007080078125E-3</c:v>
                </c:pt>
                <c:pt idx="39405">
                  <c:v>1.0068416595458984E-3</c:v>
                </c:pt>
                <c:pt idx="39406">
                  <c:v>1.007080078125E-3</c:v>
                </c:pt>
                <c:pt idx="39407">
                  <c:v>1.007080078125E-3</c:v>
                </c:pt>
                <c:pt idx="39408">
                  <c:v>1.0068416595458984E-3</c:v>
                </c:pt>
                <c:pt idx="39409">
                  <c:v>1.007080078125E-3</c:v>
                </c:pt>
                <c:pt idx="39410">
                  <c:v>1.007080078125E-3</c:v>
                </c:pt>
                <c:pt idx="39411">
                  <c:v>1.0068416595458984E-3</c:v>
                </c:pt>
                <c:pt idx="39412">
                  <c:v>1.007080078125E-3</c:v>
                </c:pt>
                <c:pt idx="39413">
                  <c:v>1.007080078125E-3</c:v>
                </c:pt>
                <c:pt idx="39414">
                  <c:v>1.0068416595458984E-3</c:v>
                </c:pt>
                <c:pt idx="39415">
                  <c:v>1.007080078125E-3</c:v>
                </c:pt>
                <c:pt idx="39416">
                  <c:v>1.0080337524414063E-3</c:v>
                </c:pt>
                <c:pt idx="39417">
                  <c:v>1.0068416595458984E-3</c:v>
                </c:pt>
                <c:pt idx="39418">
                  <c:v>1.007080078125E-3</c:v>
                </c:pt>
                <c:pt idx="39419">
                  <c:v>1.007080078125E-3</c:v>
                </c:pt>
                <c:pt idx="39420">
                  <c:v>1.0068416595458984E-3</c:v>
                </c:pt>
                <c:pt idx="39421">
                  <c:v>1.007080078125E-3</c:v>
                </c:pt>
                <c:pt idx="39422">
                  <c:v>1.007080078125E-3</c:v>
                </c:pt>
                <c:pt idx="39423">
                  <c:v>1.0068416595458984E-3</c:v>
                </c:pt>
                <c:pt idx="39424">
                  <c:v>1.007080078125E-3</c:v>
                </c:pt>
                <c:pt idx="39425">
                  <c:v>1.007080078125E-3</c:v>
                </c:pt>
                <c:pt idx="39426">
                  <c:v>1.0068416595458984E-3</c:v>
                </c:pt>
                <c:pt idx="39427">
                  <c:v>1.007080078125E-3</c:v>
                </c:pt>
                <c:pt idx="39428">
                  <c:v>1.0080337524414063E-3</c:v>
                </c:pt>
                <c:pt idx="39429">
                  <c:v>1.007080078125E-3</c:v>
                </c:pt>
                <c:pt idx="39430">
                  <c:v>1.0068416595458984E-3</c:v>
                </c:pt>
                <c:pt idx="39431">
                  <c:v>1.007080078125E-3</c:v>
                </c:pt>
                <c:pt idx="39432">
                  <c:v>1.007080078125E-3</c:v>
                </c:pt>
                <c:pt idx="39433">
                  <c:v>1.0068416595458984E-3</c:v>
                </c:pt>
                <c:pt idx="39434">
                  <c:v>1.007080078125E-3</c:v>
                </c:pt>
                <c:pt idx="39435">
                  <c:v>1.007080078125E-3</c:v>
                </c:pt>
                <c:pt idx="39436">
                  <c:v>1.0068416595458984E-3</c:v>
                </c:pt>
                <c:pt idx="39437">
                  <c:v>1.007080078125E-3</c:v>
                </c:pt>
                <c:pt idx="39438">
                  <c:v>1.007080078125E-3</c:v>
                </c:pt>
                <c:pt idx="39439">
                  <c:v>1.0068416595458984E-3</c:v>
                </c:pt>
                <c:pt idx="39440">
                  <c:v>1.007080078125E-3</c:v>
                </c:pt>
                <c:pt idx="39441">
                  <c:v>1.0080337524414063E-3</c:v>
                </c:pt>
                <c:pt idx="39442">
                  <c:v>1.0068416595458984E-3</c:v>
                </c:pt>
                <c:pt idx="39443">
                  <c:v>1.007080078125E-3</c:v>
                </c:pt>
                <c:pt idx="39444">
                  <c:v>1.007080078125E-3</c:v>
                </c:pt>
                <c:pt idx="39445">
                  <c:v>1.0068416595458984E-3</c:v>
                </c:pt>
                <c:pt idx="39446">
                  <c:v>1.007080078125E-3</c:v>
                </c:pt>
                <c:pt idx="39447">
                  <c:v>3.0210018157958984E-3</c:v>
                </c:pt>
                <c:pt idx="39448">
                  <c:v>1.007080078125E-3</c:v>
                </c:pt>
                <c:pt idx="39449">
                  <c:v>1.0068416595458984E-3</c:v>
                </c:pt>
                <c:pt idx="39450">
                  <c:v>1.007080078125E-3</c:v>
                </c:pt>
                <c:pt idx="39451">
                  <c:v>1.0080337524414063E-3</c:v>
                </c:pt>
                <c:pt idx="39452">
                  <c:v>1.007080078125E-3</c:v>
                </c:pt>
                <c:pt idx="39453">
                  <c:v>1.0068416595458984E-3</c:v>
                </c:pt>
                <c:pt idx="39454">
                  <c:v>1.007080078125E-3</c:v>
                </c:pt>
                <c:pt idx="39455">
                  <c:v>1.007080078125E-3</c:v>
                </c:pt>
                <c:pt idx="39456">
                  <c:v>1.0068416595458984E-3</c:v>
                </c:pt>
                <c:pt idx="39457">
                  <c:v>1.007080078125E-3</c:v>
                </c:pt>
                <c:pt idx="39458">
                  <c:v>1.007080078125E-3</c:v>
                </c:pt>
                <c:pt idx="39459">
                  <c:v>1.0068416595458984E-3</c:v>
                </c:pt>
                <c:pt idx="39460">
                  <c:v>1.007080078125E-3</c:v>
                </c:pt>
                <c:pt idx="39461">
                  <c:v>1.007080078125E-3</c:v>
                </c:pt>
                <c:pt idx="39462">
                  <c:v>1.0068416595458984E-3</c:v>
                </c:pt>
                <c:pt idx="39463">
                  <c:v>1.007080078125E-3</c:v>
                </c:pt>
                <c:pt idx="39464">
                  <c:v>1.0080337524414063E-3</c:v>
                </c:pt>
                <c:pt idx="39465">
                  <c:v>1.0068416595458984E-3</c:v>
                </c:pt>
                <c:pt idx="39466">
                  <c:v>1.007080078125E-3</c:v>
                </c:pt>
                <c:pt idx="39467">
                  <c:v>1.007080078125E-3</c:v>
                </c:pt>
                <c:pt idx="39468">
                  <c:v>1.0068416595458984E-3</c:v>
                </c:pt>
                <c:pt idx="39469">
                  <c:v>1.007080078125E-3</c:v>
                </c:pt>
                <c:pt idx="39470">
                  <c:v>1.007080078125E-3</c:v>
                </c:pt>
                <c:pt idx="39471">
                  <c:v>1.0068416595458984E-3</c:v>
                </c:pt>
                <c:pt idx="39472">
                  <c:v>1.007080078125E-3</c:v>
                </c:pt>
                <c:pt idx="39473">
                  <c:v>1.007080078125E-3</c:v>
                </c:pt>
                <c:pt idx="39474">
                  <c:v>1.0068416595458984E-3</c:v>
                </c:pt>
                <c:pt idx="39475">
                  <c:v>1.007080078125E-3</c:v>
                </c:pt>
                <c:pt idx="39476">
                  <c:v>1.0080337524414063E-3</c:v>
                </c:pt>
                <c:pt idx="39477">
                  <c:v>1.007080078125E-3</c:v>
                </c:pt>
                <c:pt idx="39478">
                  <c:v>1.0068416595458984E-3</c:v>
                </c:pt>
                <c:pt idx="39479">
                  <c:v>1.007080078125E-3</c:v>
                </c:pt>
                <c:pt idx="39480">
                  <c:v>1.007080078125E-3</c:v>
                </c:pt>
                <c:pt idx="39481">
                  <c:v>1.3091802597045898E-2</c:v>
                </c:pt>
                <c:pt idx="39482">
                  <c:v>1.007080078125E-3</c:v>
                </c:pt>
                <c:pt idx="39483">
                  <c:v>1.007080078125E-3</c:v>
                </c:pt>
                <c:pt idx="39484">
                  <c:v>1.0068416595458984E-3</c:v>
                </c:pt>
                <c:pt idx="39485">
                  <c:v>1.007080078125E-3</c:v>
                </c:pt>
                <c:pt idx="39486">
                  <c:v>1.007080078125E-3</c:v>
                </c:pt>
                <c:pt idx="39487">
                  <c:v>1.0068416595458984E-3</c:v>
                </c:pt>
                <c:pt idx="39488">
                  <c:v>1.007080078125E-3</c:v>
                </c:pt>
                <c:pt idx="39489">
                  <c:v>1.0080337524414063E-3</c:v>
                </c:pt>
                <c:pt idx="39490">
                  <c:v>1.007080078125E-3</c:v>
                </c:pt>
                <c:pt idx="39491">
                  <c:v>1.0068416595458984E-3</c:v>
                </c:pt>
                <c:pt idx="39492">
                  <c:v>1.007080078125E-3</c:v>
                </c:pt>
                <c:pt idx="39493">
                  <c:v>1.007080078125E-3</c:v>
                </c:pt>
                <c:pt idx="39494">
                  <c:v>1.0068416595458984E-3</c:v>
                </c:pt>
                <c:pt idx="39495">
                  <c:v>1.007080078125E-3</c:v>
                </c:pt>
                <c:pt idx="39496">
                  <c:v>1.007080078125E-3</c:v>
                </c:pt>
                <c:pt idx="39497">
                  <c:v>1.0068416595458984E-3</c:v>
                </c:pt>
                <c:pt idx="39498">
                  <c:v>1.007080078125E-3</c:v>
                </c:pt>
                <c:pt idx="39499">
                  <c:v>1.007080078125E-3</c:v>
                </c:pt>
                <c:pt idx="39500">
                  <c:v>1.0068416595458984E-3</c:v>
                </c:pt>
                <c:pt idx="39501">
                  <c:v>1.007080078125E-3</c:v>
                </c:pt>
                <c:pt idx="39502">
                  <c:v>1.0080337524414063E-3</c:v>
                </c:pt>
                <c:pt idx="39503">
                  <c:v>1.0068416595458984E-3</c:v>
                </c:pt>
                <c:pt idx="39504">
                  <c:v>1.007080078125E-3</c:v>
                </c:pt>
                <c:pt idx="39505">
                  <c:v>1.007080078125E-3</c:v>
                </c:pt>
                <c:pt idx="39506">
                  <c:v>1.0068416595458984E-3</c:v>
                </c:pt>
                <c:pt idx="39507">
                  <c:v>1.007080078125E-3</c:v>
                </c:pt>
                <c:pt idx="39508">
                  <c:v>1.007080078125E-3</c:v>
                </c:pt>
                <c:pt idx="39509">
                  <c:v>1.0068416595458984E-3</c:v>
                </c:pt>
                <c:pt idx="39510">
                  <c:v>1.007080078125E-3</c:v>
                </c:pt>
                <c:pt idx="39511">
                  <c:v>1.007080078125E-3</c:v>
                </c:pt>
                <c:pt idx="39512">
                  <c:v>1.0068416595458984E-3</c:v>
                </c:pt>
                <c:pt idx="39513">
                  <c:v>1.007080078125E-3</c:v>
                </c:pt>
                <c:pt idx="39514">
                  <c:v>1.0080337524414063E-3</c:v>
                </c:pt>
                <c:pt idx="39515">
                  <c:v>1.007080078125E-3</c:v>
                </c:pt>
                <c:pt idx="39516">
                  <c:v>1.0068416595458984E-3</c:v>
                </c:pt>
                <c:pt idx="39517">
                  <c:v>1.007080078125E-3</c:v>
                </c:pt>
                <c:pt idx="39518">
                  <c:v>1.007080078125E-3</c:v>
                </c:pt>
                <c:pt idx="39519">
                  <c:v>1.0068416595458984E-3</c:v>
                </c:pt>
                <c:pt idx="39520">
                  <c:v>1.007080078125E-3</c:v>
                </c:pt>
                <c:pt idx="39521">
                  <c:v>1.007080078125E-3</c:v>
                </c:pt>
                <c:pt idx="39522">
                  <c:v>1.0068416595458984E-3</c:v>
                </c:pt>
                <c:pt idx="39523">
                  <c:v>1.007080078125E-3</c:v>
                </c:pt>
                <c:pt idx="39524">
                  <c:v>1.007080078125E-3</c:v>
                </c:pt>
                <c:pt idx="39525">
                  <c:v>1.0068416595458984E-3</c:v>
                </c:pt>
                <c:pt idx="39526">
                  <c:v>1.007080078125E-3</c:v>
                </c:pt>
                <c:pt idx="39527">
                  <c:v>1.0080337524414063E-3</c:v>
                </c:pt>
                <c:pt idx="39528">
                  <c:v>1.0068416595458984E-3</c:v>
                </c:pt>
                <c:pt idx="39529">
                  <c:v>1.007080078125E-3</c:v>
                </c:pt>
                <c:pt idx="39530">
                  <c:v>1.007080078125E-3</c:v>
                </c:pt>
                <c:pt idx="39531">
                  <c:v>1.0068416595458984E-3</c:v>
                </c:pt>
                <c:pt idx="39532">
                  <c:v>1.007080078125E-3</c:v>
                </c:pt>
                <c:pt idx="39533">
                  <c:v>1.007080078125E-3</c:v>
                </c:pt>
                <c:pt idx="39534">
                  <c:v>1.0068416595458984E-3</c:v>
                </c:pt>
                <c:pt idx="39535">
                  <c:v>1.007080078125E-3</c:v>
                </c:pt>
                <c:pt idx="39536">
                  <c:v>1.007080078125E-3</c:v>
                </c:pt>
                <c:pt idx="39537">
                  <c:v>1.0068416595458984E-3</c:v>
                </c:pt>
                <c:pt idx="39538">
                  <c:v>1.007080078125E-3</c:v>
                </c:pt>
                <c:pt idx="39539">
                  <c:v>1.0080337524414063E-3</c:v>
                </c:pt>
                <c:pt idx="39540">
                  <c:v>1.007080078125E-3</c:v>
                </c:pt>
                <c:pt idx="39541">
                  <c:v>1.0068416595458984E-3</c:v>
                </c:pt>
                <c:pt idx="39542">
                  <c:v>1.007080078125E-3</c:v>
                </c:pt>
                <c:pt idx="39543">
                  <c:v>1.007080078125E-3</c:v>
                </c:pt>
                <c:pt idx="39544">
                  <c:v>1.0068416595458984E-3</c:v>
                </c:pt>
                <c:pt idx="39545">
                  <c:v>1.007080078125E-3</c:v>
                </c:pt>
                <c:pt idx="39546">
                  <c:v>1.007080078125E-3</c:v>
                </c:pt>
                <c:pt idx="39547">
                  <c:v>1.0068416595458984E-3</c:v>
                </c:pt>
                <c:pt idx="39548">
                  <c:v>1.007080078125E-3</c:v>
                </c:pt>
                <c:pt idx="39549">
                  <c:v>1.007080078125E-3</c:v>
                </c:pt>
                <c:pt idx="39550">
                  <c:v>1.0068416595458984E-3</c:v>
                </c:pt>
                <c:pt idx="39551">
                  <c:v>1.007080078125E-3</c:v>
                </c:pt>
                <c:pt idx="39552">
                  <c:v>1.0080337524414063E-3</c:v>
                </c:pt>
                <c:pt idx="39553">
                  <c:v>1.0068416595458984E-3</c:v>
                </c:pt>
                <c:pt idx="39554">
                  <c:v>1.007080078125E-3</c:v>
                </c:pt>
                <c:pt idx="39555">
                  <c:v>1.007080078125E-3</c:v>
                </c:pt>
                <c:pt idx="39556">
                  <c:v>1.0068416595458984E-3</c:v>
                </c:pt>
                <c:pt idx="39557">
                  <c:v>1.007080078125E-3</c:v>
                </c:pt>
                <c:pt idx="39558">
                  <c:v>1.007080078125E-3</c:v>
                </c:pt>
                <c:pt idx="39559">
                  <c:v>1.0068416595458984E-3</c:v>
                </c:pt>
                <c:pt idx="39560">
                  <c:v>1.007080078125E-3</c:v>
                </c:pt>
                <c:pt idx="39561">
                  <c:v>1.007080078125E-3</c:v>
                </c:pt>
                <c:pt idx="39562">
                  <c:v>1.0068416595458984E-3</c:v>
                </c:pt>
                <c:pt idx="39563">
                  <c:v>1.007080078125E-3</c:v>
                </c:pt>
                <c:pt idx="39564">
                  <c:v>1.0080337524414063E-3</c:v>
                </c:pt>
                <c:pt idx="39565">
                  <c:v>1.007080078125E-3</c:v>
                </c:pt>
                <c:pt idx="39566">
                  <c:v>1.0068416595458984E-3</c:v>
                </c:pt>
                <c:pt idx="39567">
                  <c:v>1.007080078125E-3</c:v>
                </c:pt>
                <c:pt idx="39568">
                  <c:v>1.007080078125E-3</c:v>
                </c:pt>
                <c:pt idx="39569">
                  <c:v>1.0068416595458984E-3</c:v>
                </c:pt>
                <c:pt idx="39570">
                  <c:v>1.007080078125E-3</c:v>
                </c:pt>
                <c:pt idx="39571">
                  <c:v>1.007080078125E-3</c:v>
                </c:pt>
                <c:pt idx="39572">
                  <c:v>1.0068416595458984E-3</c:v>
                </c:pt>
                <c:pt idx="39573">
                  <c:v>1.007080078125E-3</c:v>
                </c:pt>
                <c:pt idx="39574">
                  <c:v>1.007080078125E-3</c:v>
                </c:pt>
                <c:pt idx="39575">
                  <c:v>1.0068416595458984E-3</c:v>
                </c:pt>
                <c:pt idx="39576">
                  <c:v>1.007080078125E-3</c:v>
                </c:pt>
                <c:pt idx="39577">
                  <c:v>1.0080337524414063E-3</c:v>
                </c:pt>
                <c:pt idx="39578">
                  <c:v>1.0068416595458984E-3</c:v>
                </c:pt>
                <c:pt idx="39579">
                  <c:v>1.007080078125E-3</c:v>
                </c:pt>
                <c:pt idx="39580">
                  <c:v>1.007080078125E-3</c:v>
                </c:pt>
                <c:pt idx="39581">
                  <c:v>1.0068416595458984E-3</c:v>
                </c:pt>
                <c:pt idx="39582">
                  <c:v>1.007080078125E-3</c:v>
                </c:pt>
                <c:pt idx="39583">
                  <c:v>1.007080078125E-3</c:v>
                </c:pt>
                <c:pt idx="39584">
                  <c:v>1.0068416595458984E-3</c:v>
                </c:pt>
                <c:pt idx="39585">
                  <c:v>1.007080078125E-3</c:v>
                </c:pt>
                <c:pt idx="39586">
                  <c:v>1.007080078125E-3</c:v>
                </c:pt>
                <c:pt idx="39587">
                  <c:v>1.0068416595458984E-3</c:v>
                </c:pt>
                <c:pt idx="39588">
                  <c:v>1.007080078125E-3</c:v>
                </c:pt>
                <c:pt idx="39589">
                  <c:v>1.0080337524414063E-3</c:v>
                </c:pt>
                <c:pt idx="39590">
                  <c:v>1.007080078125E-3</c:v>
                </c:pt>
                <c:pt idx="39591">
                  <c:v>1.0068416595458984E-3</c:v>
                </c:pt>
                <c:pt idx="39592">
                  <c:v>1.007080078125E-3</c:v>
                </c:pt>
                <c:pt idx="39593">
                  <c:v>1.007080078125E-3</c:v>
                </c:pt>
                <c:pt idx="39594">
                  <c:v>1.0068416595458984E-3</c:v>
                </c:pt>
                <c:pt idx="39595">
                  <c:v>1.007080078125E-3</c:v>
                </c:pt>
                <c:pt idx="39596">
                  <c:v>1.007080078125E-3</c:v>
                </c:pt>
                <c:pt idx="39597">
                  <c:v>1.0068416595458984E-3</c:v>
                </c:pt>
                <c:pt idx="39598">
                  <c:v>1.007080078125E-3</c:v>
                </c:pt>
                <c:pt idx="39599">
                  <c:v>1.007080078125E-3</c:v>
                </c:pt>
                <c:pt idx="39600">
                  <c:v>1.0068416595458984E-3</c:v>
                </c:pt>
                <c:pt idx="39601">
                  <c:v>1.007080078125E-3</c:v>
                </c:pt>
                <c:pt idx="39602">
                  <c:v>1.0080337524414063E-3</c:v>
                </c:pt>
                <c:pt idx="39603">
                  <c:v>1.0068416595458984E-3</c:v>
                </c:pt>
                <c:pt idx="39604">
                  <c:v>1.007080078125E-3</c:v>
                </c:pt>
                <c:pt idx="39605">
                  <c:v>1.007080078125E-3</c:v>
                </c:pt>
                <c:pt idx="39606">
                  <c:v>1.0068416595458984E-3</c:v>
                </c:pt>
                <c:pt idx="39607">
                  <c:v>1.007080078125E-3</c:v>
                </c:pt>
                <c:pt idx="39608">
                  <c:v>1.007080078125E-3</c:v>
                </c:pt>
                <c:pt idx="39609">
                  <c:v>1.0068416595458984E-3</c:v>
                </c:pt>
                <c:pt idx="39610">
                  <c:v>1.007080078125E-3</c:v>
                </c:pt>
                <c:pt idx="39611">
                  <c:v>1.007080078125E-3</c:v>
                </c:pt>
                <c:pt idx="39612">
                  <c:v>1.0068416595458984E-3</c:v>
                </c:pt>
                <c:pt idx="39613">
                  <c:v>1.007080078125E-3</c:v>
                </c:pt>
                <c:pt idx="39614">
                  <c:v>1.0080337524414063E-3</c:v>
                </c:pt>
                <c:pt idx="39615">
                  <c:v>1.007080078125E-3</c:v>
                </c:pt>
                <c:pt idx="39616">
                  <c:v>1.0068416595458984E-3</c:v>
                </c:pt>
                <c:pt idx="39617">
                  <c:v>1.007080078125E-3</c:v>
                </c:pt>
                <c:pt idx="39618">
                  <c:v>1.007080078125E-3</c:v>
                </c:pt>
                <c:pt idx="39619">
                  <c:v>1.0068416595458984E-3</c:v>
                </c:pt>
                <c:pt idx="39620">
                  <c:v>1.007080078125E-3</c:v>
                </c:pt>
                <c:pt idx="39621">
                  <c:v>1.007080078125E-3</c:v>
                </c:pt>
                <c:pt idx="39622">
                  <c:v>1.0068416595458984E-3</c:v>
                </c:pt>
                <c:pt idx="39623">
                  <c:v>1.007080078125E-3</c:v>
                </c:pt>
                <c:pt idx="39624">
                  <c:v>1.007080078125E-3</c:v>
                </c:pt>
                <c:pt idx="39625">
                  <c:v>1.0068416595458984E-3</c:v>
                </c:pt>
                <c:pt idx="39626">
                  <c:v>1.0080337524414063E-3</c:v>
                </c:pt>
                <c:pt idx="39627">
                  <c:v>1.007080078125E-3</c:v>
                </c:pt>
                <c:pt idx="39628">
                  <c:v>1.0068416595458984E-3</c:v>
                </c:pt>
                <c:pt idx="39629">
                  <c:v>1.007080078125E-3</c:v>
                </c:pt>
                <c:pt idx="39630">
                  <c:v>1.007080078125E-3</c:v>
                </c:pt>
                <c:pt idx="39631">
                  <c:v>1.0068416595458984E-3</c:v>
                </c:pt>
                <c:pt idx="39632">
                  <c:v>1.007080078125E-3</c:v>
                </c:pt>
                <c:pt idx="39633">
                  <c:v>1.007080078125E-3</c:v>
                </c:pt>
                <c:pt idx="39634">
                  <c:v>1.0068416595458984E-3</c:v>
                </c:pt>
                <c:pt idx="39635">
                  <c:v>1.007080078125E-3</c:v>
                </c:pt>
                <c:pt idx="39636">
                  <c:v>1.007080078125E-3</c:v>
                </c:pt>
                <c:pt idx="39637">
                  <c:v>1.0068416595458984E-3</c:v>
                </c:pt>
                <c:pt idx="39638">
                  <c:v>1.007080078125E-3</c:v>
                </c:pt>
                <c:pt idx="39639">
                  <c:v>1.0080337524414063E-3</c:v>
                </c:pt>
                <c:pt idx="39640">
                  <c:v>1.007080078125E-3</c:v>
                </c:pt>
                <c:pt idx="39641">
                  <c:v>1.0068416595458984E-3</c:v>
                </c:pt>
                <c:pt idx="39642">
                  <c:v>1.007080078125E-3</c:v>
                </c:pt>
                <c:pt idx="39643">
                  <c:v>1.007080078125E-3</c:v>
                </c:pt>
                <c:pt idx="39644">
                  <c:v>1.0068416595458984E-3</c:v>
                </c:pt>
                <c:pt idx="39645">
                  <c:v>1.007080078125E-3</c:v>
                </c:pt>
                <c:pt idx="39646">
                  <c:v>1.007080078125E-3</c:v>
                </c:pt>
                <c:pt idx="39647">
                  <c:v>1.0068416595458984E-3</c:v>
                </c:pt>
                <c:pt idx="39648">
                  <c:v>1.007080078125E-3</c:v>
                </c:pt>
                <c:pt idx="39649">
                  <c:v>1.007080078125E-3</c:v>
                </c:pt>
                <c:pt idx="39650">
                  <c:v>1.0068416595458984E-3</c:v>
                </c:pt>
                <c:pt idx="39651">
                  <c:v>1.0080337524414063E-3</c:v>
                </c:pt>
                <c:pt idx="39652">
                  <c:v>1.007080078125E-3</c:v>
                </c:pt>
                <c:pt idx="39653">
                  <c:v>1.0068416595458984E-3</c:v>
                </c:pt>
                <c:pt idx="39654">
                  <c:v>1.007080078125E-3</c:v>
                </c:pt>
                <c:pt idx="39655">
                  <c:v>1.007080078125E-3</c:v>
                </c:pt>
                <c:pt idx="39656">
                  <c:v>1.0068416595458984E-3</c:v>
                </c:pt>
                <c:pt idx="39657">
                  <c:v>1.007080078125E-3</c:v>
                </c:pt>
                <c:pt idx="39658">
                  <c:v>1.007080078125E-3</c:v>
                </c:pt>
                <c:pt idx="39659">
                  <c:v>1.0068416595458984E-3</c:v>
                </c:pt>
                <c:pt idx="39660">
                  <c:v>1.007080078125E-3</c:v>
                </c:pt>
                <c:pt idx="39661">
                  <c:v>1.007080078125E-3</c:v>
                </c:pt>
                <c:pt idx="39662">
                  <c:v>1.0068416595458984E-3</c:v>
                </c:pt>
                <c:pt idx="39663">
                  <c:v>1.007080078125E-3</c:v>
                </c:pt>
                <c:pt idx="39664">
                  <c:v>1.0080337524414063E-3</c:v>
                </c:pt>
                <c:pt idx="39665">
                  <c:v>1.007080078125E-3</c:v>
                </c:pt>
                <c:pt idx="39666">
                  <c:v>1.0068416595458984E-3</c:v>
                </c:pt>
                <c:pt idx="39667">
                  <c:v>1.007080078125E-3</c:v>
                </c:pt>
                <c:pt idx="39668">
                  <c:v>1.007080078125E-3</c:v>
                </c:pt>
                <c:pt idx="39669">
                  <c:v>1.0068416595458984E-3</c:v>
                </c:pt>
                <c:pt idx="39670">
                  <c:v>1.007080078125E-3</c:v>
                </c:pt>
                <c:pt idx="39671">
                  <c:v>1.007080078125E-3</c:v>
                </c:pt>
                <c:pt idx="39672">
                  <c:v>1.0068416595458984E-3</c:v>
                </c:pt>
                <c:pt idx="39673">
                  <c:v>1.007080078125E-3</c:v>
                </c:pt>
                <c:pt idx="39674">
                  <c:v>1.007080078125E-3</c:v>
                </c:pt>
                <c:pt idx="39675">
                  <c:v>1.0068416595458984E-3</c:v>
                </c:pt>
                <c:pt idx="39676">
                  <c:v>1.0080337524414063E-3</c:v>
                </c:pt>
                <c:pt idx="39677">
                  <c:v>1.007080078125E-3</c:v>
                </c:pt>
                <c:pt idx="39678">
                  <c:v>1.0068416595458984E-3</c:v>
                </c:pt>
                <c:pt idx="39679">
                  <c:v>1.007080078125E-3</c:v>
                </c:pt>
                <c:pt idx="39680">
                  <c:v>1.007080078125E-3</c:v>
                </c:pt>
                <c:pt idx="39681">
                  <c:v>1.0068416595458984E-3</c:v>
                </c:pt>
                <c:pt idx="39682">
                  <c:v>1.007080078125E-3</c:v>
                </c:pt>
                <c:pt idx="39683">
                  <c:v>1.007080078125E-3</c:v>
                </c:pt>
                <c:pt idx="39684">
                  <c:v>1.0068416595458984E-3</c:v>
                </c:pt>
                <c:pt idx="39685">
                  <c:v>1.007080078125E-3</c:v>
                </c:pt>
                <c:pt idx="39686">
                  <c:v>1.007080078125E-3</c:v>
                </c:pt>
                <c:pt idx="39687">
                  <c:v>1.0068416595458984E-3</c:v>
                </c:pt>
                <c:pt idx="39688">
                  <c:v>1.007080078125E-3</c:v>
                </c:pt>
                <c:pt idx="39689">
                  <c:v>1.0080337524414063E-3</c:v>
                </c:pt>
                <c:pt idx="39690">
                  <c:v>1.007080078125E-3</c:v>
                </c:pt>
                <c:pt idx="39691">
                  <c:v>1.0068416595458984E-3</c:v>
                </c:pt>
                <c:pt idx="39692">
                  <c:v>1.007080078125E-3</c:v>
                </c:pt>
                <c:pt idx="39693">
                  <c:v>1.007080078125E-3</c:v>
                </c:pt>
                <c:pt idx="39694">
                  <c:v>1.0068416595458984E-3</c:v>
                </c:pt>
                <c:pt idx="39695">
                  <c:v>1.007080078125E-3</c:v>
                </c:pt>
                <c:pt idx="39696">
                  <c:v>1.007080078125E-3</c:v>
                </c:pt>
                <c:pt idx="39697">
                  <c:v>1.0068416595458984E-3</c:v>
                </c:pt>
                <c:pt idx="39698">
                  <c:v>1.007080078125E-3</c:v>
                </c:pt>
                <c:pt idx="39699">
                  <c:v>1.007080078125E-3</c:v>
                </c:pt>
                <c:pt idx="39700">
                  <c:v>1.0068416595458984E-3</c:v>
                </c:pt>
                <c:pt idx="39701">
                  <c:v>1.0080337524414063E-3</c:v>
                </c:pt>
                <c:pt idx="39702">
                  <c:v>1.007080078125E-3</c:v>
                </c:pt>
                <c:pt idx="39703">
                  <c:v>1.0068416595458984E-3</c:v>
                </c:pt>
                <c:pt idx="39704">
                  <c:v>1.007080078125E-3</c:v>
                </c:pt>
                <c:pt idx="39705">
                  <c:v>1.007080078125E-3</c:v>
                </c:pt>
                <c:pt idx="39706">
                  <c:v>1.0068416595458984E-3</c:v>
                </c:pt>
                <c:pt idx="39707">
                  <c:v>1.007080078125E-3</c:v>
                </c:pt>
                <c:pt idx="39708">
                  <c:v>1.007080078125E-3</c:v>
                </c:pt>
                <c:pt idx="39709">
                  <c:v>1.0068416595458984E-3</c:v>
                </c:pt>
                <c:pt idx="39710">
                  <c:v>1.007080078125E-3</c:v>
                </c:pt>
                <c:pt idx="39711">
                  <c:v>1.007080078125E-3</c:v>
                </c:pt>
                <c:pt idx="39712">
                  <c:v>1.0068416595458984E-3</c:v>
                </c:pt>
                <c:pt idx="39713">
                  <c:v>1.007080078125E-3</c:v>
                </c:pt>
                <c:pt idx="39714">
                  <c:v>1.0080337524414063E-3</c:v>
                </c:pt>
                <c:pt idx="39715">
                  <c:v>1.007080078125E-3</c:v>
                </c:pt>
                <c:pt idx="39716">
                  <c:v>1.0068416595458984E-3</c:v>
                </c:pt>
                <c:pt idx="39717">
                  <c:v>1.007080078125E-3</c:v>
                </c:pt>
                <c:pt idx="39718">
                  <c:v>1.007080078125E-3</c:v>
                </c:pt>
                <c:pt idx="39719">
                  <c:v>1.0068416595458984E-3</c:v>
                </c:pt>
                <c:pt idx="39720">
                  <c:v>1.007080078125E-3</c:v>
                </c:pt>
                <c:pt idx="39721">
                  <c:v>1.007080078125E-3</c:v>
                </c:pt>
                <c:pt idx="39722">
                  <c:v>1.0068416595458984E-3</c:v>
                </c:pt>
                <c:pt idx="39723">
                  <c:v>1.007080078125E-3</c:v>
                </c:pt>
                <c:pt idx="39724">
                  <c:v>1.007080078125E-3</c:v>
                </c:pt>
                <c:pt idx="39725">
                  <c:v>1.0068416595458984E-3</c:v>
                </c:pt>
                <c:pt idx="39726">
                  <c:v>1.0080337524414063E-3</c:v>
                </c:pt>
                <c:pt idx="39727">
                  <c:v>1.007080078125E-3</c:v>
                </c:pt>
                <c:pt idx="39728">
                  <c:v>1.0068416595458984E-3</c:v>
                </c:pt>
                <c:pt idx="39729">
                  <c:v>1.007080078125E-3</c:v>
                </c:pt>
                <c:pt idx="39730">
                  <c:v>1.007080078125E-3</c:v>
                </c:pt>
                <c:pt idx="39731">
                  <c:v>1.0068416595458984E-3</c:v>
                </c:pt>
                <c:pt idx="39732">
                  <c:v>1.007080078125E-3</c:v>
                </c:pt>
                <c:pt idx="39733">
                  <c:v>1.007080078125E-3</c:v>
                </c:pt>
                <c:pt idx="39734">
                  <c:v>1.0068416595458984E-3</c:v>
                </c:pt>
                <c:pt idx="39735">
                  <c:v>1.007080078125E-3</c:v>
                </c:pt>
                <c:pt idx="39736">
                  <c:v>1.007080078125E-3</c:v>
                </c:pt>
                <c:pt idx="39737">
                  <c:v>1.0068416595458984E-3</c:v>
                </c:pt>
                <c:pt idx="39738">
                  <c:v>1.007080078125E-3</c:v>
                </c:pt>
                <c:pt idx="39739">
                  <c:v>1.0080337524414063E-3</c:v>
                </c:pt>
                <c:pt idx="39740">
                  <c:v>1.007080078125E-3</c:v>
                </c:pt>
                <c:pt idx="39741">
                  <c:v>1.0068416595458984E-3</c:v>
                </c:pt>
                <c:pt idx="39742">
                  <c:v>1.007080078125E-3</c:v>
                </c:pt>
                <c:pt idx="39743">
                  <c:v>1.007080078125E-3</c:v>
                </c:pt>
                <c:pt idx="39744">
                  <c:v>1.0068416595458984E-3</c:v>
                </c:pt>
                <c:pt idx="39745">
                  <c:v>1.007080078125E-3</c:v>
                </c:pt>
                <c:pt idx="39746">
                  <c:v>1.007080078125E-3</c:v>
                </c:pt>
                <c:pt idx="39747">
                  <c:v>1.0068416595458984E-3</c:v>
                </c:pt>
                <c:pt idx="39748">
                  <c:v>1.007080078125E-3</c:v>
                </c:pt>
                <c:pt idx="39749">
                  <c:v>1.007080078125E-3</c:v>
                </c:pt>
                <c:pt idx="39750">
                  <c:v>1.0068416595458984E-3</c:v>
                </c:pt>
                <c:pt idx="39751">
                  <c:v>1.0080337524414063E-3</c:v>
                </c:pt>
                <c:pt idx="39752">
                  <c:v>1.007080078125E-3</c:v>
                </c:pt>
                <c:pt idx="39753">
                  <c:v>1.0068416595458984E-3</c:v>
                </c:pt>
                <c:pt idx="39754">
                  <c:v>1.007080078125E-3</c:v>
                </c:pt>
                <c:pt idx="39755">
                  <c:v>1.007080078125E-3</c:v>
                </c:pt>
                <c:pt idx="39756">
                  <c:v>1.0068416595458984E-3</c:v>
                </c:pt>
                <c:pt idx="39757">
                  <c:v>1.007080078125E-3</c:v>
                </c:pt>
                <c:pt idx="39758">
                  <c:v>1.007080078125E-3</c:v>
                </c:pt>
                <c:pt idx="39759">
                  <c:v>1.0068416595458984E-3</c:v>
                </c:pt>
                <c:pt idx="39760">
                  <c:v>1.007080078125E-3</c:v>
                </c:pt>
                <c:pt idx="39761">
                  <c:v>1.007080078125E-3</c:v>
                </c:pt>
                <c:pt idx="39762">
                  <c:v>1.0068416595458984E-3</c:v>
                </c:pt>
                <c:pt idx="39763">
                  <c:v>1.007080078125E-3</c:v>
                </c:pt>
                <c:pt idx="39764">
                  <c:v>1.0080337524414063E-3</c:v>
                </c:pt>
                <c:pt idx="39765">
                  <c:v>1.007080078125E-3</c:v>
                </c:pt>
                <c:pt idx="39766">
                  <c:v>1.0068416595458984E-3</c:v>
                </c:pt>
                <c:pt idx="39767">
                  <c:v>1.007080078125E-3</c:v>
                </c:pt>
                <c:pt idx="39768">
                  <c:v>1.007080078125E-3</c:v>
                </c:pt>
                <c:pt idx="39769">
                  <c:v>1.0068416595458984E-3</c:v>
                </c:pt>
                <c:pt idx="39770">
                  <c:v>1.007080078125E-3</c:v>
                </c:pt>
                <c:pt idx="39771">
                  <c:v>1.007080078125E-3</c:v>
                </c:pt>
                <c:pt idx="39772">
                  <c:v>1.0068416595458984E-3</c:v>
                </c:pt>
                <c:pt idx="39773">
                  <c:v>1.007080078125E-3</c:v>
                </c:pt>
                <c:pt idx="39774">
                  <c:v>1.007080078125E-3</c:v>
                </c:pt>
                <c:pt idx="39775">
                  <c:v>1.0068416595458984E-3</c:v>
                </c:pt>
                <c:pt idx="39776">
                  <c:v>1.0080337524414063E-3</c:v>
                </c:pt>
                <c:pt idx="39777">
                  <c:v>1.007080078125E-3</c:v>
                </c:pt>
                <c:pt idx="39778">
                  <c:v>1.0068416595458984E-3</c:v>
                </c:pt>
                <c:pt idx="39779">
                  <c:v>1.007080078125E-3</c:v>
                </c:pt>
                <c:pt idx="39780">
                  <c:v>1.007080078125E-3</c:v>
                </c:pt>
                <c:pt idx="39781">
                  <c:v>1.0068416595458984E-3</c:v>
                </c:pt>
                <c:pt idx="39782">
                  <c:v>1.007080078125E-3</c:v>
                </c:pt>
                <c:pt idx="39783">
                  <c:v>1.007080078125E-3</c:v>
                </c:pt>
                <c:pt idx="39784">
                  <c:v>1.0068416595458984E-3</c:v>
                </c:pt>
                <c:pt idx="39785">
                  <c:v>1.007080078125E-3</c:v>
                </c:pt>
                <c:pt idx="39786">
                  <c:v>1.007080078125E-3</c:v>
                </c:pt>
                <c:pt idx="39787">
                  <c:v>1.0068416595458984E-3</c:v>
                </c:pt>
                <c:pt idx="39788">
                  <c:v>1.007080078125E-3</c:v>
                </c:pt>
                <c:pt idx="39789">
                  <c:v>1.0080337524414063E-3</c:v>
                </c:pt>
                <c:pt idx="39790">
                  <c:v>1.007080078125E-3</c:v>
                </c:pt>
                <c:pt idx="39791">
                  <c:v>1.0068416595458984E-3</c:v>
                </c:pt>
                <c:pt idx="39792">
                  <c:v>1.007080078125E-3</c:v>
                </c:pt>
                <c:pt idx="39793">
                  <c:v>1.007080078125E-3</c:v>
                </c:pt>
                <c:pt idx="39794">
                  <c:v>1.0068416595458984E-3</c:v>
                </c:pt>
                <c:pt idx="39795">
                  <c:v>1.007080078125E-3</c:v>
                </c:pt>
                <c:pt idx="39796">
                  <c:v>1.007080078125E-3</c:v>
                </c:pt>
                <c:pt idx="39797">
                  <c:v>1.0068416595458984E-3</c:v>
                </c:pt>
                <c:pt idx="39798">
                  <c:v>1.007080078125E-3</c:v>
                </c:pt>
                <c:pt idx="39799">
                  <c:v>1.007080078125E-3</c:v>
                </c:pt>
                <c:pt idx="39800">
                  <c:v>1.0068416595458984E-3</c:v>
                </c:pt>
                <c:pt idx="39801">
                  <c:v>1.0080337524414063E-3</c:v>
                </c:pt>
                <c:pt idx="39802">
                  <c:v>1.007080078125E-3</c:v>
                </c:pt>
                <c:pt idx="39803">
                  <c:v>1.0068416595458984E-3</c:v>
                </c:pt>
                <c:pt idx="39804">
                  <c:v>1.007080078125E-3</c:v>
                </c:pt>
                <c:pt idx="39805">
                  <c:v>1.007080078125E-3</c:v>
                </c:pt>
                <c:pt idx="39806">
                  <c:v>1.0068416595458984E-3</c:v>
                </c:pt>
                <c:pt idx="39807">
                  <c:v>1.007080078125E-3</c:v>
                </c:pt>
                <c:pt idx="39808">
                  <c:v>1.007080078125E-3</c:v>
                </c:pt>
                <c:pt idx="39809">
                  <c:v>1.0068416595458984E-3</c:v>
                </c:pt>
                <c:pt idx="39810">
                  <c:v>1.007080078125E-3</c:v>
                </c:pt>
                <c:pt idx="39811">
                  <c:v>1.007080078125E-3</c:v>
                </c:pt>
                <c:pt idx="39812">
                  <c:v>1.0068416595458984E-3</c:v>
                </c:pt>
                <c:pt idx="39813">
                  <c:v>1.007080078125E-3</c:v>
                </c:pt>
                <c:pt idx="39814">
                  <c:v>1.0080337524414063E-3</c:v>
                </c:pt>
                <c:pt idx="39815">
                  <c:v>1.007080078125E-3</c:v>
                </c:pt>
                <c:pt idx="39816">
                  <c:v>1.0068416595458984E-3</c:v>
                </c:pt>
                <c:pt idx="39817">
                  <c:v>1.007080078125E-3</c:v>
                </c:pt>
                <c:pt idx="39818">
                  <c:v>1.007080078125E-3</c:v>
                </c:pt>
                <c:pt idx="39819">
                  <c:v>1.0068416595458984E-3</c:v>
                </c:pt>
                <c:pt idx="39820">
                  <c:v>1.007080078125E-3</c:v>
                </c:pt>
                <c:pt idx="39821">
                  <c:v>1.007080078125E-3</c:v>
                </c:pt>
                <c:pt idx="39822">
                  <c:v>1.0068416595458984E-3</c:v>
                </c:pt>
                <c:pt idx="39823">
                  <c:v>1.007080078125E-3</c:v>
                </c:pt>
                <c:pt idx="39824">
                  <c:v>1.007080078125E-3</c:v>
                </c:pt>
                <c:pt idx="39825">
                  <c:v>1.0068416595458984E-3</c:v>
                </c:pt>
                <c:pt idx="39826">
                  <c:v>1.0080337524414063E-3</c:v>
                </c:pt>
                <c:pt idx="39827">
                  <c:v>1.007080078125E-3</c:v>
                </c:pt>
                <c:pt idx="39828">
                  <c:v>1.0068416595458984E-3</c:v>
                </c:pt>
                <c:pt idx="39829">
                  <c:v>1.007080078125E-3</c:v>
                </c:pt>
                <c:pt idx="39830">
                  <c:v>1.007080078125E-3</c:v>
                </c:pt>
                <c:pt idx="39831">
                  <c:v>1.0068416595458984E-3</c:v>
                </c:pt>
                <c:pt idx="39832">
                  <c:v>1.007080078125E-3</c:v>
                </c:pt>
                <c:pt idx="39833">
                  <c:v>1.007080078125E-3</c:v>
                </c:pt>
                <c:pt idx="39834">
                  <c:v>1.0068416595458984E-3</c:v>
                </c:pt>
                <c:pt idx="39835">
                  <c:v>1.007080078125E-3</c:v>
                </c:pt>
                <c:pt idx="39836">
                  <c:v>1.007080078125E-3</c:v>
                </c:pt>
                <c:pt idx="39837">
                  <c:v>1.0068416595458984E-3</c:v>
                </c:pt>
                <c:pt idx="39838">
                  <c:v>1.007080078125E-3</c:v>
                </c:pt>
                <c:pt idx="39839">
                  <c:v>1.0080337524414063E-3</c:v>
                </c:pt>
                <c:pt idx="39840">
                  <c:v>1.007080078125E-3</c:v>
                </c:pt>
                <c:pt idx="39841">
                  <c:v>1.0068416595458984E-3</c:v>
                </c:pt>
                <c:pt idx="39842">
                  <c:v>1.007080078125E-3</c:v>
                </c:pt>
                <c:pt idx="39843">
                  <c:v>1.007080078125E-3</c:v>
                </c:pt>
                <c:pt idx="39844">
                  <c:v>1.0068416595458984E-3</c:v>
                </c:pt>
                <c:pt idx="39845">
                  <c:v>1.007080078125E-3</c:v>
                </c:pt>
                <c:pt idx="39846">
                  <c:v>1.007080078125E-3</c:v>
                </c:pt>
                <c:pt idx="39847">
                  <c:v>1.0068416595458984E-3</c:v>
                </c:pt>
                <c:pt idx="39848">
                  <c:v>1.007080078125E-3</c:v>
                </c:pt>
                <c:pt idx="39849">
                  <c:v>1.0068416595458984E-3</c:v>
                </c:pt>
                <c:pt idx="39850">
                  <c:v>1.007080078125E-3</c:v>
                </c:pt>
                <c:pt idx="39851">
                  <c:v>1.0080337524414063E-3</c:v>
                </c:pt>
                <c:pt idx="39852">
                  <c:v>1.007080078125E-3</c:v>
                </c:pt>
                <c:pt idx="39853">
                  <c:v>1.0068416595458984E-3</c:v>
                </c:pt>
                <c:pt idx="39854">
                  <c:v>1.007080078125E-3</c:v>
                </c:pt>
                <c:pt idx="39855">
                  <c:v>1.007080078125E-3</c:v>
                </c:pt>
                <c:pt idx="39856">
                  <c:v>1.0068416595458984E-3</c:v>
                </c:pt>
                <c:pt idx="39857">
                  <c:v>1.007080078125E-3</c:v>
                </c:pt>
                <c:pt idx="39858">
                  <c:v>1.007080078125E-3</c:v>
                </c:pt>
                <c:pt idx="39859">
                  <c:v>1.0068416595458984E-3</c:v>
                </c:pt>
                <c:pt idx="39860">
                  <c:v>1.007080078125E-3</c:v>
                </c:pt>
                <c:pt idx="39861">
                  <c:v>1.007080078125E-3</c:v>
                </c:pt>
                <c:pt idx="39862">
                  <c:v>1.0068416595458984E-3</c:v>
                </c:pt>
                <c:pt idx="39863">
                  <c:v>1.007080078125E-3</c:v>
                </c:pt>
                <c:pt idx="39864">
                  <c:v>1.0080337524414063E-3</c:v>
                </c:pt>
                <c:pt idx="39865">
                  <c:v>1.007080078125E-3</c:v>
                </c:pt>
                <c:pt idx="39866">
                  <c:v>1.0068416595458984E-3</c:v>
                </c:pt>
                <c:pt idx="39867">
                  <c:v>1.007080078125E-3</c:v>
                </c:pt>
                <c:pt idx="39868">
                  <c:v>5.0349235534667969E-3</c:v>
                </c:pt>
                <c:pt idx="39869">
                  <c:v>1.007080078125E-3</c:v>
                </c:pt>
                <c:pt idx="39870">
                  <c:v>1.0068416595458984E-3</c:v>
                </c:pt>
                <c:pt idx="39871">
                  <c:v>1.007080078125E-3</c:v>
                </c:pt>
                <c:pt idx="39872">
                  <c:v>1.0080337524414063E-3</c:v>
                </c:pt>
                <c:pt idx="39873">
                  <c:v>1.007080078125E-3</c:v>
                </c:pt>
                <c:pt idx="39874">
                  <c:v>1.0068416595458984E-3</c:v>
                </c:pt>
                <c:pt idx="39875">
                  <c:v>1.007080078125E-3</c:v>
                </c:pt>
                <c:pt idx="39876">
                  <c:v>1.007080078125E-3</c:v>
                </c:pt>
                <c:pt idx="39877">
                  <c:v>1.0068416595458984E-3</c:v>
                </c:pt>
                <c:pt idx="39878">
                  <c:v>1.007080078125E-3</c:v>
                </c:pt>
                <c:pt idx="39879">
                  <c:v>1.007080078125E-3</c:v>
                </c:pt>
                <c:pt idx="39880">
                  <c:v>1.0068416595458984E-3</c:v>
                </c:pt>
                <c:pt idx="39881">
                  <c:v>1.007080078125E-3</c:v>
                </c:pt>
                <c:pt idx="39882">
                  <c:v>1.007080078125E-3</c:v>
                </c:pt>
                <c:pt idx="39883">
                  <c:v>1.0068416595458984E-3</c:v>
                </c:pt>
                <c:pt idx="39884">
                  <c:v>1.007080078125E-3</c:v>
                </c:pt>
                <c:pt idx="39885">
                  <c:v>1.0080337524414063E-3</c:v>
                </c:pt>
                <c:pt idx="39886">
                  <c:v>1.007080078125E-3</c:v>
                </c:pt>
                <c:pt idx="39887">
                  <c:v>1.0068416595458984E-3</c:v>
                </c:pt>
                <c:pt idx="39888">
                  <c:v>1.007080078125E-3</c:v>
                </c:pt>
                <c:pt idx="39889">
                  <c:v>1.0068416595458984E-3</c:v>
                </c:pt>
                <c:pt idx="39890">
                  <c:v>1.007080078125E-3</c:v>
                </c:pt>
                <c:pt idx="39891">
                  <c:v>1.007080078125E-3</c:v>
                </c:pt>
                <c:pt idx="39892">
                  <c:v>1.0068416595458984E-3</c:v>
                </c:pt>
                <c:pt idx="39893">
                  <c:v>1.007080078125E-3</c:v>
                </c:pt>
                <c:pt idx="39894">
                  <c:v>1.007080078125E-3</c:v>
                </c:pt>
                <c:pt idx="39895">
                  <c:v>1.0068416595458984E-3</c:v>
                </c:pt>
                <c:pt idx="39896">
                  <c:v>1.007080078125E-3</c:v>
                </c:pt>
                <c:pt idx="39897">
                  <c:v>1.0080337524414063E-3</c:v>
                </c:pt>
                <c:pt idx="39898">
                  <c:v>1.007080078125E-3</c:v>
                </c:pt>
                <c:pt idx="39899">
                  <c:v>1.0068416595458984E-3</c:v>
                </c:pt>
                <c:pt idx="39900">
                  <c:v>1.007080078125E-3</c:v>
                </c:pt>
                <c:pt idx="39901">
                  <c:v>1.007080078125E-3</c:v>
                </c:pt>
                <c:pt idx="39902">
                  <c:v>1.0068416595458984E-3</c:v>
                </c:pt>
                <c:pt idx="39903">
                  <c:v>1.007080078125E-3</c:v>
                </c:pt>
                <c:pt idx="39904">
                  <c:v>1.007080078125E-3</c:v>
                </c:pt>
                <c:pt idx="39905">
                  <c:v>1.0068416595458984E-3</c:v>
                </c:pt>
                <c:pt idx="39906">
                  <c:v>1.007080078125E-3</c:v>
                </c:pt>
                <c:pt idx="39907">
                  <c:v>1.007080078125E-3</c:v>
                </c:pt>
                <c:pt idx="39908">
                  <c:v>1.0068416595458984E-3</c:v>
                </c:pt>
                <c:pt idx="39909">
                  <c:v>1.007080078125E-3</c:v>
                </c:pt>
                <c:pt idx="39910">
                  <c:v>1.0080337524414063E-3</c:v>
                </c:pt>
                <c:pt idx="39911">
                  <c:v>1.0068416595458984E-3</c:v>
                </c:pt>
                <c:pt idx="39912">
                  <c:v>1.007080078125E-3</c:v>
                </c:pt>
                <c:pt idx="39913">
                  <c:v>1.007080078125E-3</c:v>
                </c:pt>
                <c:pt idx="39914">
                  <c:v>4.0278434753417969E-3</c:v>
                </c:pt>
                <c:pt idx="39915">
                  <c:v>1.007080078125E-3</c:v>
                </c:pt>
                <c:pt idx="39916">
                  <c:v>1.007080078125E-3</c:v>
                </c:pt>
                <c:pt idx="39917">
                  <c:v>1.0068416595458984E-3</c:v>
                </c:pt>
                <c:pt idx="39918">
                  <c:v>1.007080078125E-3</c:v>
                </c:pt>
                <c:pt idx="39919">
                  <c:v>1.0080337524414063E-3</c:v>
                </c:pt>
                <c:pt idx="39920">
                  <c:v>1.007080078125E-3</c:v>
                </c:pt>
                <c:pt idx="39921">
                  <c:v>1.0068416595458984E-3</c:v>
                </c:pt>
                <c:pt idx="39922">
                  <c:v>1.007080078125E-3</c:v>
                </c:pt>
                <c:pt idx="39923">
                  <c:v>1.007080078125E-3</c:v>
                </c:pt>
                <c:pt idx="39924">
                  <c:v>1.0068416595458984E-3</c:v>
                </c:pt>
                <c:pt idx="39925">
                  <c:v>1.007080078125E-3</c:v>
                </c:pt>
                <c:pt idx="39926">
                  <c:v>1.007080078125E-3</c:v>
                </c:pt>
                <c:pt idx="39927">
                  <c:v>1.0068416595458984E-3</c:v>
                </c:pt>
                <c:pt idx="39928">
                  <c:v>1.007080078125E-3</c:v>
                </c:pt>
                <c:pt idx="39929">
                  <c:v>1.007080078125E-3</c:v>
                </c:pt>
                <c:pt idx="39930">
                  <c:v>1.0068416595458984E-3</c:v>
                </c:pt>
                <c:pt idx="39931">
                  <c:v>1.007080078125E-3</c:v>
                </c:pt>
                <c:pt idx="39932">
                  <c:v>1.0080337524414063E-3</c:v>
                </c:pt>
                <c:pt idx="39933">
                  <c:v>1.0068416595458984E-3</c:v>
                </c:pt>
                <c:pt idx="39934">
                  <c:v>1.007080078125E-3</c:v>
                </c:pt>
                <c:pt idx="39935">
                  <c:v>1.007080078125E-3</c:v>
                </c:pt>
                <c:pt idx="39936">
                  <c:v>1.0068416595458984E-3</c:v>
                </c:pt>
                <c:pt idx="39937">
                  <c:v>6.0420036315917969E-3</c:v>
                </c:pt>
                <c:pt idx="39938">
                  <c:v>1.007080078125E-3</c:v>
                </c:pt>
                <c:pt idx="39939">
                  <c:v>1.0080337524414063E-3</c:v>
                </c:pt>
                <c:pt idx="39940">
                  <c:v>1.007080078125E-3</c:v>
                </c:pt>
                <c:pt idx="39941">
                  <c:v>1.0068416595458984E-3</c:v>
                </c:pt>
                <c:pt idx="39942">
                  <c:v>1.007080078125E-3</c:v>
                </c:pt>
                <c:pt idx="39943">
                  <c:v>1.007080078125E-3</c:v>
                </c:pt>
                <c:pt idx="39944">
                  <c:v>1.0068416595458984E-3</c:v>
                </c:pt>
                <c:pt idx="39945">
                  <c:v>1.007080078125E-3</c:v>
                </c:pt>
                <c:pt idx="39946">
                  <c:v>1.007080078125E-3</c:v>
                </c:pt>
                <c:pt idx="39947">
                  <c:v>1.0068416595458984E-3</c:v>
                </c:pt>
                <c:pt idx="39948">
                  <c:v>1.007080078125E-3</c:v>
                </c:pt>
                <c:pt idx="39949">
                  <c:v>1.007080078125E-3</c:v>
                </c:pt>
                <c:pt idx="39950">
                  <c:v>1.0068416595458984E-3</c:v>
                </c:pt>
                <c:pt idx="39951">
                  <c:v>1.007080078125E-3</c:v>
                </c:pt>
                <c:pt idx="39952">
                  <c:v>1.0080337524414063E-3</c:v>
                </c:pt>
                <c:pt idx="39953">
                  <c:v>1.0068416595458984E-3</c:v>
                </c:pt>
                <c:pt idx="39954">
                  <c:v>1.007080078125E-3</c:v>
                </c:pt>
                <c:pt idx="39955">
                  <c:v>1.007080078125E-3</c:v>
                </c:pt>
                <c:pt idx="39956">
                  <c:v>1.0068416595458984E-3</c:v>
                </c:pt>
                <c:pt idx="39957">
                  <c:v>1.007080078125E-3</c:v>
                </c:pt>
                <c:pt idx="39958">
                  <c:v>1.007080078125E-3</c:v>
                </c:pt>
                <c:pt idx="39959">
                  <c:v>1.0068416595458984E-3</c:v>
                </c:pt>
                <c:pt idx="39960">
                  <c:v>1.007080078125E-3</c:v>
                </c:pt>
                <c:pt idx="39961">
                  <c:v>1.007080078125E-3</c:v>
                </c:pt>
                <c:pt idx="39962">
                  <c:v>1.0068416595458984E-3</c:v>
                </c:pt>
                <c:pt idx="39963">
                  <c:v>1.007080078125E-3</c:v>
                </c:pt>
                <c:pt idx="39964">
                  <c:v>1.0080337524414063E-3</c:v>
                </c:pt>
                <c:pt idx="39965">
                  <c:v>1.007080078125E-3</c:v>
                </c:pt>
                <c:pt idx="39966">
                  <c:v>1.0068416595458984E-3</c:v>
                </c:pt>
                <c:pt idx="39967">
                  <c:v>1.007080078125E-3</c:v>
                </c:pt>
                <c:pt idx="39968">
                  <c:v>1.007080078125E-3</c:v>
                </c:pt>
                <c:pt idx="39969">
                  <c:v>1.0068416595458984E-3</c:v>
                </c:pt>
                <c:pt idx="39970">
                  <c:v>1.007080078125E-3</c:v>
                </c:pt>
                <c:pt idx="39971">
                  <c:v>1.007080078125E-3</c:v>
                </c:pt>
                <c:pt idx="39972">
                  <c:v>1.0068416595458984E-3</c:v>
                </c:pt>
                <c:pt idx="39973">
                  <c:v>1.007080078125E-3</c:v>
                </c:pt>
                <c:pt idx="39974">
                  <c:v>1.007080078125E-3</c:v>
                </c:pt>
                <c:pt idx="39975">
                  <c:v>1.0068416595458984E-3</c:v>
                </c:pt>
                <c:pt idx="39976">
                  <c:v>1.007080078125E-3</c:v>
                </c:pt>
                <c:pt idx="39977">
                  <c:v>1.0080337524414063E-3</c:v>
                </c:pt>
                <c:pt idx="39978">
                  <c:v>1.0068416595458984E-3</c:v>
                </c:pt>
                <c:pt idx="39979">
                  <c:v>1.007080078125E-3</c:v>
                </c:pt>
                <c:pt idx="39980">
                  <c:v>1.007080078125E-3</c:v>
                </c:pt>
                <c:pt idx="39981">
                  <c:v>1.0068416595458984E-3</c:v>
                </c:pt>
                <c:pt idx="39982">
                  <c:v>1.007080078125E-3</c:v>
                </c:pt>
                <c:pt idx="39983">
                  <c:v>1.007080078125E-3</c:v>
                </c:pt>
                <c:pt idx="39984">
                  <c:v>1.0068416595458984E-3</c:v>
                </c:pt>
                <c:pt idx="39985">
                  <c:v>1.007080078125E-3</c:v>
                </c:pt>
                <c:pt idx="39986">
                  <c:v>1.007080078125E-3</c:v>
                </c:pt>
                <c:pt idx="39987">
                  <c:v>1.0068416595458984E-3</c:v>
                </c:pt>
                <c:pt idx="39988">
                  <c:v>1.007080078125E-3</c:v>
                </c:pt>
                <c:pt idx="39989">
                  <c:v>1.0080337524414063E-3</c:v>
                </c:pt>
                <c:pt idx="39990">
                  <c:v>1.007080078125E-3</c:v>
                </c:pt>
                <c:pt idx="39991">
                  <c:v>1.0068416595458984E-3</c:v>
                </c:pt>
                <c:pt idx="39992">
                  <c:v>1.007080078125E-3</c:v>
                </c:pt>
                <c:pt idx="39993">
                  <c:v>1.007080078125E-3</c:v>
                </c:pt>
                <c:pt idx="39994">
                  <c:v>1.0068416595458984E-3</c:v>
                </c:pt>
                <c:pt idx="39995">
                  <c:v>1.007080078125E-3</c:v>
                </c:pt>
                <c:pt idx="39996">
                  <c:v>1.007080078125E-3</c:v>
                </c:pt>
                <c:pt idx="39997">
                  <c:v>1.0068416595458984E-3</c:v>
                </c:pt>
                <c:pt idx="39998">
                  <c:v>1.007080078125E-3</c:v>
                </c:pt>
                <c:pt idx="39999">
                  <c:v>1.007080078125E-3</c:v>
                </c:pt>
                <c:pt idx="40000">
                  <c:v>1.0068416595458984E-3</c:v>
                </c:pt>
                <c:pt idx="40001">
                  <c:v>1.007080078125E-3</c:v>
                </c:pt>
                <c:pt idx="40002">
                  <c:v>1.0080337524414063E-3</c:v>
                </c:pt>
                <c:pt idx="40003">
                  <c:v>1.0068416595458984E-3</c:v>
                </c:pt>
                <c:pt idx="40004">
                  <c:v>1.007080078125E-3</c:v>
                </c:pt>
                <c:pt idx="40005">
                  <c:v>1.007080078125E-3</c:v>
                </c:pt>
                <c:pt idx="40006">
                  <c:v>1.0068416595458984E-3</c:v>
                </c:pt>
                <c:pt idx="40007">
                  <c:v>1.007080078125E-3</c:v>
                </c:pt>
                <c:pt idx="40008">
                  <c:v>1.007080078125E-3</c:v>
                </c:pt>
                <c:pt idx="40009">
                  <c:v>1.0068416595458984E-3</c:v>
                </c:pt>
                <c:pt idx="40010">
                  <c:v>1.007080078125E-3</c:v>
                </c:pt>
                <c:pt idx="40011">
                  <c:v>1.007080078125E-3</c:v>
                </c:pt>
                <c:pt idx="40012">
                  <c:v>1.0068416595458984E-3</c:v>
                </c:pt>
                <c:pt idx="40013">
                  <c:v>1.007080078125E-3</c:v>
                </c:pt>
                <c:pt idx="40014">
                  <c:v>1.0080337524414063E-3</c:v>
                </c:pt>
                <c:pt idx="40015">
                  <c:v>1.007080078125E-3</c:v>
                </c:pt>
                <c:pt idx="40016">
                  <c:v>1.0068416595458984E-3</c:v>
                </c:pt>
                <c:pt idx="40017">
                  <c:v>1.007080078125E-3</c:v>
                </c:pt>
                <c:pt idx="40018">
                  <c:v>1.007080078125E-3</c:v>
                </c:pt>
                <c:pt idx="40019">
                  <c:v>1.0068416595458984E-3</c:v>
                </c:pt>
                <c:pt idx="40020">
                  <c:v>1.007080078125E-3</c:v>
                </c:pt>
                <c:pt idx="40021">
                  <c:v>1.007080078125E-3</c:v>
                </c:pt>
                <c:pt idx="40022">
                  <c:v>1.0068416595458984E-3</c:v>
                </c:pt>
                <c:pt idx="40023">
                  <c:v>1.007080078125E-3</c:v>
                </c:pt>
                <c:pt idx="40024">
                  <c:v>1.007080078125E-3</c:v>
                </c:pt>
                <c:pt idx="40025">
                  <c:v>1.0068416595458984E-3</c:v>
                </c:pt>
                <c:pt idx="40026">
                  <c:v>1.007080078125E-3</c:v>
                </c:pt>
                <c:pt idx="40027">
                  <c:v>1.0080337524414063E-3</c:v>
                </c:pt>
                <c:pt idx="40028">
                  <c:v>1.0068416595458984E-3</c:v>
                </c:pt>
                <c:pt idx="40029">
                  <c:v>1.007080078125E-3</c:v>
                </c:pt>
                <c:pt idx="40030">
                  <c:v>1.007080078125E-3</c:v>
                </c:pt>
                <c:pt idx="40031">
                  <c:v>1.0068416595458984E-3</c:v>
                </c:pt>
                <c:pt idx="40032">
                  <c:v>1.007080078125E-3</c:v>
                </c:pt>
                <c:pt idx="40033">
                  <c:v>1.007080078125E-3</c:v>
                </c:pt>
                <c:pt idx="40034">
                  <c:v>1.0068416595458984E-3</c:v>
                </c:pt>
                <c:pt idx="40035">
                  <c:v>1.007080078125E-3</c:v>
                </c:pt>
                <c:pt idx="40036">
                  <c:v>1.007080078125E-3</c:v>
                </c:pt>
                <c:pt idx="40037">
                  <c:v>1.0068416595458984E-3</c:v>
                </c:pt>
                <c:pt idx="40038">
                  <c:v>1.007080078125E-3</c:v>
                </c:pt>
                <c:pt idx="40039">
                  <c:v>1.0080337524414063E-3</c:v>
                </c:pt>
                <c:pt idx="40040">
                  <c:v>1.007080078125E-3</c:v>
                </c:pt>
                <c:pt idx="40041">
                  <c:v>1.0068416595458984E-3</c:v>
                </c:pt>
                <c:pt idx="40042">
                  <c:v>1.007080078125E-3</c:v>
                </c:pt>
                <c:pt idx="40043">
                  <c:v>1.007080078125E-3</c:v>
                </c:pt>
                <c:pt idx="40044">
                  <c:v>1.0068416595458984E-3</c:v>
                </c:pt>
                <c:pt idx="40045">
                  <c:v>1.007080078125E-3</c:v>
                </c:pt>
                <c:pt idx="40046">
                  <c:v>1.007080078125E-3</c:v>
                </c:pt>
                <c:pt idx="40047">
                  <c:v>1.0068416595458984E-3</c:v>
                </c:pt>
                <c:pt idx="40048">
                  <c:v>1.007080078125E-3</c:v>
                </c:pt>
                <c:pt idx="40049">
                  <c:v>1.007080078125E-3</c:v>
                </c:pt>
                <c:pt idx="40050">
                  <c:v>1.0068416595458984E-3</c:v>
                </c:pt>
                <c:pt idx="40051">
                  <c:v>1.007080078125E-3</c:v>
                </c:pt>
                <c:pt idx="40052">
                  <c:v>1.0080337524414063E-3</c:v>
                </c:pt>
                <c:pt idx="40053">
                  <c:v>1.0068416595458984E-3</c:v>
                </c:pt>
                <c:pt idx="40054">
                  <c:v>1.007080078125E-3</c:v>
                </c:pt>
                <c:pt idx="40055">
                  <c:v>1.007080078125E-3</c:v>
                </c:pt>
                <c:pt idx="40056">
                  <c:v>1.0068416595458984E-3</c:v>
                </c:pt>
                <c:pt idx="40057">
                  <c:v>1.007080078125E-3</c:v>
                </c:pt>
                <c:pt idx="40058">
                  <c:v>1.007080078125E-3</c:v>
                </c:pt>
                <c:pt idx="40059">
                  <c:v>1.0068416595458984E-3</c:v>
                </c:pt>
                <c:pt idx="40060">
                  <c:v>1.007080078125E-3</c:v>
                </c:pt>
                <c:pt idx="40061">
                  <c:v>1.007080078125E-3</c:v>
                </c:pt>
                <c:pt idx="40062">
                  <c:v>1.0068416595458984E-3</c:v>
                </c:pt>
                <c:pt idx="40063">
                  <c:v>1.007080078125E-3</c:v>
                </c:pt>
                <c:pt idx="40064">
                  <c:v>1.0080337524414063E-3</c:v>
                </c:pt>
                <c:pt idx="40065">
                  <c:v>1.007080078125E-3</c:v>
                </c:pt>
                <c:pt idx="40066">
                  <c:v>1.0068416595458984E-3</c:v>
                </c:pt>
                <c:pt idx="40067">
                  <c:v>1.007080078125E-3</c:v>
                </c:pt>
                <c:pt idx="40068">
                  <c:v>1.007080078125E-3</c:v>
                </c:pt>
                <c:pt idx="40069">
                  <c:v>1.0068416595458984E-3</c:v>
                </c:pt>
                <c:pt idx="40070">
                  <c:v>1.007080078125E-3</c:v>
                </c:pt>
                <c:pt idx="40071">
                  <c:v>1.007080078125E-3</c:v>
                </c:pt>
                <c:pt idx="40072">
                  <c:v>1.0068416595458984E-3</c:v>
                </c:pt>
                <c:pt idx="40073">
                  <c:v>1.007080078125E-3</c:v>
                </c:pt>
                <c:pt idx="40074">
                  <c:v>8.0568790435791016E-3</c:v>
                </c:pt>
                <c:pt idx="40075">
                  <c:v>1.007080078125E-3</c:v>
                </c:pt>
                <c:pt idx="40076">
                  <c:v>1.007080078125E-3</c:v>
                </c:pt>
                <c:pt idx="40077">
                  <c:v>1.0068416595458984E-3</c:v>
                </c:pt>
                <c:pt idx="40078">
                  <c:v>1.007080078125E-3</c:v>
                </c:pt>
                <c:pt idx="40079">
                  <c:v>1.007080078125E-3</c:v>
                </c:pt>
                <c:pt idx="40080">
                  <c:v>1.0068416595458984E-3</c:v>
                </c:pt>
                <c:pt idx="40081">
                  <c:v>1.007080078125E-3</c:v>
                </c:pt>
                <c:pt idx="40082">
                  <c:v>1.0080337524414063E-3</c:v>
                </c:pt>
                <c:pt idx="40083">
                  <c:v>1.007080078125E-3</c:v>
                </c:pt>
                <c:pt idx="40084">
                  <c:v>1.0068416595458984E-3</c:v>
                </c:pt>
                <c:pt idx="40085">
                  <c:v>1.007080078125E-3</c:v>
                </c:pt>
                <c:pt idx="40086">
                  <c:v>1.007080078125E-3</c:v>
                </c:pt>
                <c:pt idx="40087">
                  <c:v>1.0068416595458984E-3</c:v>
                </c:pt>
                <c:pt idx="40088">
                  <c:v>1.007080078125E-3</c:v>
                </c:pt>
                <c:pt idx="40089">
                  <c:v>1.007080078125E-3</c:v>
                </c:pt>
                <c:pt idx="40090">
                  <c:v>1.0068416595458984E-3</c:v>
                </c:pt>
                <c:pt idx="40091">
                  <c:v>1.007080078125E-3</c:v>
                </c:pt>
                <c:pt idx="40092">
                  <c:v>1.007080078125E-3</c:v>
                </c:pt>
                <c:pt idx="40093">
                  <c:v>1.0068416595458984E-3</c:v>
                </c:pt>
                <c:pt idx="40094">
                  <c:v>1.007080078125E-3</c:v>
                </c:pt>
                <c:pt idx="40095">
                  <c:v>1.0080337524414063E-3</c:v>
                </c:pt>
                <c:pt idx="40096">
                  <c:v>1.0068416595458984E-3</c:v>
                </c:pt>
                <c:pt idx="40097">
                  <c:v>1.007080078125E-3</c:v>
                </c:pt>
                <c:pt idx="40098">
                  <c:v>1.007080078125E-3</c:v>
                </c:pt>
                <c:pt idx="40099">
                  <c:v>1.0068416595458984E-3</c:v>
                </c:pt>
                <c:pt idx="40100">
                  <c:v>1.007080078125E-3</c:v>
                </c:pt>
                <c:pt idx="40101">
                  <c:v>1.007080078125E-3</c:v>
                </c:pt>
                <c:pt idx="40102">
                  <c:v>1.0068416595458984E-3</c:v>
                </c:pt>
                <c:pt idx="40103">
                  <c:v>1.007080078125E-3</c:v>
                </c:pt>
                <c:pt idx="40104">
                  <c:v>1.007080078125E-3</c:v>
                </c:pt>
                <c:pt idx="40105">
                  <c:v>1.0068416595458984E-3</c:v>
                </c:pt>
                <c:pt idx="40106">
                  <c:v>1.007080078125E-3</c:v>
                </c:pt>
                <c:pt idx="40107">
                  <c:v>1.0080337524414063E-3</c:v>
                </c:pt>
                <c:pt idx="40108">
                  <c:v>1.007080078125E-3</c:v>
                </c:pt>
                <c:pt idx="40109">
                  <c:v>1.0068416595458984E-3</c:v>
                </c:pt>
                <c:pt idx="40110">
                  <c:v>1.007080078125E-3</c:v>
                </c:pt>
                <c:pt idx="40111">
                  <c:v>1.007080078125E-3</c:v>
                </c:pt>
                <c:pt idx="40112">
                  <c:v>1.0068416595458984E-3</c:v>
                </c:pt>
                <c:pt idx="40113">
                  <c:v>1.007080078125E-3</c:v>
                </c:pt>
                <c:pt idx="40114">
                  <c:v>1.007080078125E-3</c:v>
                </c:pt>
                <c:pt idx="40115">
                  <c:v>1.0068416595458984E-3</c:v>
                </c:pt>
                <c:pt idx="40116">
                  <c:v>1.007080078125E-3</c:v>
                </c:pt>
                <c:pt idx="40117">
                  <c:v>1.007080078125E-3</c:v>
                </c:pt>
                <c:pt idx="40118">
                  <c:v>1.0068416595458984E-3</c:v>
                </c:pt>
                <c:pt idx="40119">
                  <c:v>1.0080337524414063E-3</c:v>
                </c:pt>
                <c:pt idx="40120">
                  <c:v>1.007080078125E-3</c:v>
                </c:pt>
                <c:pt idx="40121">
                  <c:v>1.0068416595458984E-3</c:v>
                </c:pt>
                <c:pt idx="40122">
                  <c:v>1.007080078125E-3</c:v>
                </c:pt>
                <c:pt idx="40123">
                  <c:v>1.007080078125E-3</c:v>
                </c:pt>
                <c:pt idx="40124">
                  <c:v>1.0068416595458984E-3</c:v>
                </c:pt>
                <c:pt idx="40125">
                  <c:v>1.007080078125E-3</c:v>
                </c:pt>
                <c:pt idx="40126">
                  <c:v>1.007080078125E-3</c:v>
                </c:pt>
                <c:pt idx="40127">
                  <c:v>1.0068416595458984E-3</c:v>
                </c:pt>
                <c:pt idx="40128">
                  <c:v>1.007080078125E-3</c:v>
                </c:pt>
                <c:pt idx="40129">
                  <c:v>1.007080078125E-3</c:v>
                </c:pt>
                <c:pt idx="40130">
                  <c:v>1.0068416595458984E-3</c:v>
                </c:pt>
                <c:pt idx="40131">
                  <c:v>1.007080078125E-3</c:v>
                </c:pt>
                <c:pt idx="40132">
                  <c:v>1.0080337524414063E-3</c:v>
                </c:pt>
                <c:pt idx="40133">
                  <c:v>1.007080078125E-3</c:v>
                </c:pt>
                <c:pt idx="40134">
                  <c:v>1.0068416595458984E-3</c:v>
                </c:pt>
                <c:pt idx="40135">
                  <c:v>1.007080078125E-3</c:v>
                </c:pt>
                <c:pt idx="40136">
                  <c:v>1.007080078125E-3</c:v>
                </c:pt>
                <c:pt idx="40137">
                  <c:v>1.0068416595458984E-3</c:v>
                </c:pt>
                <c:pt idx="40138">
                  <c:v>1.007080078125E-3</c:v>
                </c:pt>
                <c:pt idx="40139">
                  <c:v>1.007080078125E-3</c:v>
                </c:pt>
                <c:pt idx="40140">
                  <c:v>1.0068416595458984E-3</c:v>
                </c:pt>
                <c:pt idx="40141">
                  <c:v>1.007080078125E-3</c:v>
                </c:pt>
                <c:pt idx="40142">
                  <c:v>1.007080078125E-3</c:v>
                </c:pt>
                <c:pt idx="40143">
                  <c:v>1.0068416595458984E-3</c:v>
                </c:pt>
                <c:pt idx="40144">
                  <c:v>1.0080337524414063E-3</c:v>
                </c:pt>
                <c:pt idx="40145">
                  <c:v>1.007080078125E-3</c:v>
                </c:pt>
                <c:pt idx="40146">
                  <c:v>1.0068416595458984E-3</c:v>
                </c:pt>
                <c:pt idx="40147">
                  <c:v>1.007080078125E-3</c:v>
                </c:pt>
                <c:pt idx="40148">
                  <c:v>1.007080078125E-3</c:v>
                </c:pt>
                <c:pt idx="40149">
                  <c:v>1.0068416595458984E-3</c:v>
                </c:pt>
                <c:pt idx="40150">
                  <c:v>1.007080078125E-3</c:v>
                </c:pt>
                <c:pt idx="40151">
                  <c:v>1.007080078125E-3</c:v>
                </c:pt>
                <c:pt idx="40152">
                  <c:v>1.0068416595458984E-3</c:v>
                </c:pt>
                <c:pt idx="40153">
                  <c:v>1.007080078125E-3</c:v>
                </c:pt>
                <c:pt idx="40154">
                  <c:v>1.007080078125E-3</c:v>
                </c:pt>
                <c:pt idx="40155">
                  <c:v>1.0068416595458984E-3</c:v>
                </c:pt>
                <c:pt idx="40156">
                  <c:v>1.007080078125E-3</c:v>
                </c:pt>
                <c:pt idx="40157">
                  <c:v>1.0080337524414063E-3</c:v>
                </c:pt>
                <c:pt idx="40158">
                  <c:v>1.007080078125E-3</c:v>
                </c:pt>
                <c:pt idx="40159">
                  <c:v>1.0068416595458984E-3</c:v>
                </c:pt>
                <c:pt idx="40160">
                  <c:v>1.007080078125E-3</c:v>
                </c:pt>
                <c:pt idx="40161">
                  <c:v>1.007080078125E-3</c:v>
                </c:pt>
                <c:pt idx="40162">
                  <c:v>2.0139217376708984E-3</c:v>
                </c:pt>
                <c:pt idx="40163">
                  <c:v>1.007080078125E-3</c:v>
                </c:pt>
                <c:pt idx="40164">
                  <c:v>1.0068416595458984E-3</c:v>
                </c:pt>
                <c:pt idx="40165">
                  <c:v>1.007080078125E-3</c:v>
                </c:pt>
                <c:pt idx="40166">
                  <c:v>1.007080078125E-3</c:v>
                </c:pt>
                <c:pt idx="40167">
                  <c:v>1.0068416595458984E-3</c:v>
                </c:pt>
                <c:pt idx="40168">
                  <c:v>1.0080337524414063E-3</c:v>
                </c:pt>
                <c:pt idx="40169">
                  <c:v>1.007080078125E-3</c:v>
                </c:pt>
                <c:pt idx="40170">
                  <c:v>1.0068416595458984E-3</c:v>
                </c:pt>
                <c:pt idx="40171">
                  <c:v>1.007080078125E-3</c:v>
                </c:pt>
                <c:pt idx="40172">
                  <c:v>1.007080078125E-3</c:v>
                </c:pt>
                <c:pt idx="40173">
                  <c:v>1.0068416595458984E-3</c:v>
                </c:pt>
                <c:pt idx="40174">
                  <c:v>1.007080078125E-3</c:v>
                </c:pt>
                <c:pt idx="40175">
                  <c:v>1.007080078125E-3</c:v>
                </c:pt>
                <c:pt idx="40176">
                  <c:v>1.0068416595458984E-3</c:v>
                </c:pt>
                <c:pt idx="40177">
                  <c:v>1.007080078125E-3</c:v>
                </c:pt>
                <c:pt idx="40178">
                  <c:v>1.007080078125E-3</c:v>
                </c:pt>
                <c:pt idx="40179">
                  <c:v>1.0068416595458984E-3</c:v>
                </c:pt>
                <c:pt idx="40180">
                  <c:v>1.007080078125E-3</c:v>
                </c:pt>
                <c:pt idx="40181">
                  <c:v>1.0080337524414063E-3</c:v>
                </c:pt>
                <c:pt idx="40182">
                  <c:v>1.007080078125E-3</c:v>
                </c:pt>
                <c:pt idx="40183">
                  <c:v>1.0068416595458984E-3</c:v>
                </c:pt>
                <c:pt idx="40184">
                  <c:v>1.007080078125E-3</c:v>
                </c:pt>
                <c:pt idx="40185">
                  <c:v>1.007080078125E-3</c:v>
                </c:pt>
                <c:pt idx="40186">
                  <c:v>1.0068416595458984E-3</c:v>
                </c:pt>
                <c:pt idx="40187">
                  <c:v>1.007080078125E-3</c:v>
                </c:pt>
                <c:pt idx="40188">
                  <c:v>1.007080078125E-3</c:v>
                </c:pt>
                <c:pt idx="40189">
                  <c:v>1.0068416595458984E-3</c:v>
                </c:pt>
                <c:pt idx="40190">
                  <c:v>1.007080078125E-3</c:v>
                </c:pt>
                <c:pt idx="40191">
                  <c:v>1.007080078125E-3</c:v>
                </c:pt>
                <c:pt idx="40192">
                  <c:v>1.0068416595458984E-3</c:v>
                </c:pt>
                <c:pt idx="40193">
                  <c:v>1.0080337524414063E-3</c:v>
                </c:pt>
                <c:pt idx="40194">
                  <c:v>1.007080078125E-3</c:v>
                </c:pt>
                <c:pt idx="40195">
                  <c:v>1.0068416595458984E-3</c:v>
                </c:pt>
                <c:pt idx="40196">
                  <c:v>1.007080078125E-3</c:v>
                </c:pt>
                <c:pt idx="40197">
                  <c:v>1.007080078125E-3</c:v>
                </c:pt>
                <c:pt idx="40198">
                  <c:v>1.0068416595458984E-3</c:v>
                </c:pt>
                <c:pt idx="40199">
                  <c:v>1.007080078125E-3</c:v>
                </c:pt>
                <c:pt idx="40200">
                  <c:v>1.007080078125E-3</c:v>
                </c:pt>
                <c:pt idx="40201">
                  <c:v>1.0068416595458984E-3</c:v>
                </c:pt>
                <c:pt idx="40202">
                  <c:v>1.007080078125E-3</c:v>
                </c:pt>
                <c:pt idx="40203">
                  <c:v>1.007080078125E-3</c:v>
                </c:pt>
                <c:pt idx="40204">
                  <c:v>1.0068416595458984E-3</c:v>
                </c:pt>
                <c:pt idx="40205">
                  <c:v>1.007080078125E-3</c:v>
                </c:pt>
                <c:pt idx="40206">
                  <c:v>1.0080337524414063E-3</c:v>
                </c:pt>
                <c:pt idx="40207">
                  <c:v>1.007080078125E-3</c:v>
                </c:pt>
                <c:pt idx="40208">
                  <c:v>1.0068416595458984E-3</c:v>
                </c:pt>
                <c:pt idx="40209">
                  <c:v>1.007080078125E-3</c:v>
                </c:pt>
                <c:pt idx="40210">
                  <c:v>1.007080078125E-3</c:v>
                </c:pt>
                <c:pt idx="40211">
                  <c:v>1.0068416595458984E-3</c:v>
                </c:pt>
                <c:pt idx="40212">
                  <c:v>1.007080078125E-3</c:v>
                </c:pt>
                <c:pt idx="40213">
                  <c:v>1.007080078125E-3</c:v>
                </c:pt>
                <c:pt idx="40214">
                  <c:v>1.0068416595458984E-3</c:v>
                </c:pt>
                <c:pt idx="40215">
                  <c:v>1.007080078125E-3</c:v>
                </c:pt>
                <c:pt idx="40216">
                  <c:v>1.007080078125E-3</c:v>
                </c:pt>
                <c:pt idx="40217">
                  <c:v>1.0068416595458984E-3</c:v>
                </c:pt>
                <c:pt idx="40218">
                  <c:v>1.0080337524414063E-3</c:v>
                </c:pt>
                <c:pt idx="40219">
                  <c:v>1.007080078125E-3</c:v>
                </c:pt>
                <c:pt idx="40220">
                  <c:v>1.0068416595458984E-3</c:v>
                </c:pt>
                <c:pt idx="40221">
                  <c:v>1.007080078125E-3</c:v>
                </c:pt>
                <c:pt idx="40222">
                  <c:v>1.007080078125E-3</c:v>
                </c:pt>
                <c:pt idx="40223">
                  <c:v>1.0068416595458984E-3</c:v>
                </c:pt>
                <c:pt idx="40224">
                  <c:v>1.007080078125E-3</c:v>
                </c:pt>
                <c:pt idx="40225">
                  <c:v>1.007080078125E-3</c:v>
                </c:pt>
                <c:pt idx="40226">
                  <c:v>1.0068416595458984E-3</c:v>
                </c:pt>
                <c:pt idx="40227">
                  <c:v>1.007080078125E-3</c:v>
                </c:pt>
                <c:pt idx="40228">
                  <c:v>1.007080078125E-3</c:v>
                </c:pt>
                <c:pt idx="40229">
                  <c:v>1.0068416595458984E-3</c:v>
                </c:pt>
                <c:pt idx="40230">
                  <c:v>1.007080078125E-3</c:v>
                </c:pt>
                <c:pt idx="40231">
                  <c:v>1.0080337524414063E-3</c:v>
                </c:pt>
                <c:pt idx="40232">
                  <c:v>1.007080078125E-3</c:v>
                </c:pt>
                <c:pt idx="40233">
                  <c:v>1.0068416595458984E-3</c:v>
                </c:pt>
                <c:pt idx="40234">
                  <c:v>1.007080078125E-3</c:v>
                </c:pt>
                <c:pt idx="40235">
                  <c:v>1.007080078125E-3</c:v>
                </c:pt>
                <c:pt idx="40236">
                  <c:v>1.0068416595458984E-3</c:v>
                </c:pt>
                <c:pt idx="40237">
                  <c:v>1.007080078125E-3</c:v>
                </c:pt>
                <c:pt idx="40238">
                  <c:v>1.007080078125E-3</c:v>
                </c:pt>
                <c:pt idx="40239">
                  <c:v>1.0068416595458984E-3</c:v>
                </c:pt>
                <c:pt idx="40240">
                  <c:v>1.007080078125E-3</c:v>
                </c:pt>
                <c:pt idx="40241">
                  <c:v>1.007080078125E-3</c:v>
                </c:pt>
                <c:pt idx="40242">
                  <c:v>1.0068416595458984E-3</c:v>
                </c:pt>
                <c:pt idx="40243">
                  <c:v>1.0080337524414063E-3</c:v>
                </c:pt>
                <c:pt idx="40244">
                  <c:v>1.007080078125E-3</c:v>
                </c:pt>
                <c:pt idx="40245">
                  <c:v>1.0068416595458984E-3</c:v>
                </c:pt>
                <c:pt idx="40246">
                  <c:v>1.007080078125E-3</c:v>
                </c:pt>
                <c:pt idx="40247">
                  <c:v>1.007080078125E-3</c:v>
                </c:pt>
                <c:pt idx="40248">
                  <c:v>1.0068416595458984E-3</c:v>
                </c:pt>
                <c:pt idx="40249">
                  <c:v>1.007080078125E-3</c:v>
                </c:pt>
                <c:pt idx="40250">
                  <c:v>1.007080078125E-3</c:v>
                </c:pt>
                <c:pt idx="40251">
                  <c:v>1.0068416595458984E-3</c:v>
                </c:pt>
                <c:pt idx="40252">
                  <c:v>1.007080078125E-3</c:v>
                </c:pt>
                <c:pt idx="40253">
                  <c:v>1.007080078125E-3</c:v>
                </c:pt>
                <c:pt idx="40254">
                  <c:v>1.0068416595458984E-3</c:v>
                </c:pt>
                <c:pt idx="40255">
                  <c:v>1.007080078125E-3</c:v>
                </c:pt>
                <c:pt idx="40256">
                  <c:v>1.0080337524414063E-3</c:v>
                </c:pt>
                <c:pt idx="40257">
                  <c:v>1.007080078125E-3</c:v>
                </c:pt>
                <c:pt idx="40258">
                  <c:v>1.0068416595458984E-3</c:v>
                </c:pt>
                <c:pt idx="40259">
                  <c:v>1.007080078125E-3</c:v>
                </c:pt>
                <c:pt idx="40260">
                  <c:v>1.007080078125E-3</c:v>
                </c:pt>
                <c:pt idx="40261">
                  <c:v>1.0068416595458984E-3</c:v>
                </c:pt>
                <c:pt idx="40262">
                  <c:v>1.007080078125E-3</c:v>
                </c:pt>
                <c:pt idx="40263">
                  <c:v>1.007080078125E-3</c:v>
                </c:pt>
                <c:pt idx="40264">
                  <c:v>1.0068416595458984E-3</c:v>
                </c:pt>
                <c:pt idx="40265">
                  <c:v>1.007080078125E-3</c:v>
                </c:pt>
                <c:pt idx="40266">
                  <c:v>1.007080078125E-3</c:v>
                </c:pt>
                <c:pt idx="40267">
                  <c:v>1.0068416595458984E-3</c:v>
                </c:pt>
                <c:pt idx="40268">
                  <c:v>1.0080337524414063E-3</c:v>
                </c:pt>
                <c:pt idx="40269">
                  <c:v>1.007080078125E-3</c:v>
                </c:pt>
                <c:pt idx="40270">
                  <c:v>1.0068416595458984E-3</c:v>
                </c:pt>
                <c:pt idx="40271">
                  <c:v>1.007080078125E-3</c:v>
                </c:pt>
                <c:pt idx="40272">
                  <c:v>1.007080078125E-3</c:v>
                </c:pt>
                <c:pt idx="40273">
                  <c:v>1.0068416595458984E-3</c:v>
                </c:pt>
                <c:pt idx="40274">
                  <c:v>1.007080078125E-3</c:v>
                </c:pt>
                <c:pt idx="40275">
                  <c:v>1.007080078125E-3</c:v>
                </c:pt>
                <c:pt idx="40276">
                  <c:v>1.0068416595458984E-3</c:v>
                </c:pt>
                <c:pt idx="40277">
                  <c:v>1.007080078125E-3</c:v>
                </c:pt>
                <c:pt idx="40278">
                  <c:v>1.007080078125E-3</c:v>
                </c:pt>
                <c:pt idx="40279">
                  <c:v>1.0068416595458984E-3</c:v>
                </c:pt>
                <c:pt idx="40280">
                  <c:v>1.007080078125E-3</c:v>
                </c:pt>
                <c:pt idx="40281">
                  <c:v>1.0080337524414063E-3</c:v>
                </c:pt>
                <c:pt idx="40282">
                  <c:v>1.007080078125E-3</c:v>
                </c:pt>
                <c:pt idx="40283">
                  <c:v>1.0068416595458984E-3</c:v>
                </c:pt>
                <c:pt idx="40284">
                  <c:v>1.007080078125E-3</c:v>
                </c:pt>
                <c:pt idx="40285">
                  <c:v>1.007080078125E-3</c:v>
                </c:pt>
                <c:pt idx="40286">
                  <c:v>1.0068416595458984E-3</c:v>
                </c:pt>
                <c:pt idx="40287">
                  <c:v>1.007080078125E-3</c:v>
                </c:pt>
                <c:pt idx="40288">
                  <c:v>1.007080078125E-3</c:v>
                </c:pt>
                <c:pt idx="40289">
                  <c:v>1.0068416595458984E-3</c:v>
                </c:pt>
                <c:pt idx="40290">
                  <c:v>1.007080078125E-3</c:v>
                </c:pt>
                <c:pt idx="40291">
                  <c:v>1.007080078125E-3</c:v>
                </c:pt>
                <c:pt idx="40292">
                  <c:v>1.0068416595458984E-3</c:v>
                </c:pt>
                <c:pt idx="40293">
                  <c:v>1.0080337524414063E-3</c:v>
                </c:pt>
                <c:pt idx="40294">
                  <c:v>1.007080078125E-3</c:v>
                </c:pt>
                <c:pt idx="40295">
                  <c:v>1.0068416595458984E-3</c:v>
                </c:pt>
                <c:pt idx="40296">
                  <c:v>1.007080078125E-3</c:v>
                </c:pt>
                <c:pt idx="40297">
                  <c:v>1.007080078125E-3</c:v>
                </c:pt>
                <c:pt idx="40298">
                  <c:v>1.0068416595458984E-3</c:v>
                </c:pt>
                <c:pt idx="40299">
                  <c:v>1.007080078125E-3</c:v>
                </c:pt>
                <c:pt idx="40300">
                  <c:v>1.007080078125E-3</c:v>
                </c:pt>
                <c:pt idx="40301">
                  <c:v>1.0068416595458984E-3</c:v>
                </c:pt>
                <c:pt idx="40302">
                  <c:v>1.007080078125E-3</c:v>
                </c:pt>
                <c:pt idx="40303">
                  <c:v>1.007080078125E-3</c:v>
                </c:pt>
                <c:pt idx="40304">
                  <c:v>1.0068416595458984E-3</c:v>
                </c:pt>
                <c:pt idx="40305">
                  <c:v>1.007080078125E-3</c:v>
                </c:pt>
                <c:pt idx="40306">
                  <c:v>1.0080337524414063E-3</c:v>
                </c:pt>
                <c:pt idx="40307">
                  <c:v>1.007080078125E-3</c:v>
                </c:pt>
                <c:pt idx="40308">
                  <c:v>1.0068416595458984E-3</c:v>
                </c:pt>
                <c:pt idx="40309">
                  <c:v>1.007080078125E-3</c:v>
                </c:pt>
                <c:pt idx="40310">
                  <c:v>1.007080078125E-3</c:v>
                </c:pt>
                <c:pt idx="40311">
                  <c:v>1.0068416595458984E-3</c:v>
                </c:pt>
                <c:pt idx="40312">
                  <c:v>1.007080078125E-3</c:v>
                </c:pt>
                <c:pt idx="40313">
                  <c:v>1.007080078125E-3</c:v>
                </c:pt>
                <c:pt idx="40314">
                  <c:v>1.0068416595458984E-3</c:v>
                </c:pt>
                <c:pt idx="40315">
                  <c:v>1.007080078125E-3</c:v>
                </c:pt>
                <c:pt idx="40316">
                  <c:v>1.007080078125E-3</c:v>
                </c:pt>
                <c:pt idx="40317">
                  <c:v>1.0068416595458984E-3</c:v>
                </c:pt>
                <c:pt idx="40318">
                  <c:v>1.0080337524414063E-3</c:v>
                </c:pt>
                <c:pt idx="40319">
                  <c:v>1.007080078125E-3</c:v>
                </c:pt>
                <c:pt idx="40320">
                  <c:v>1.0068416595458984E-3</c:v>
                </c:pt>
                <c:pt idx="40321">
                  <c:v>1.007080078125E-3</c:v>
                </c:pt>
                <c:pt idx="40322">
                  <c:v>1.007080078125E-3</c:v>
                </c:pt>
                <c:pt idx="40323">
                  <c:v>1.0068416595458984E-3</c:v>
                </c:pt>
                <c:pt idx="40324">
                  <c:v>1.007080078125E-3</c:v>
                </c:pt>
                <c:pt idx="40325">
                  <c:v>1.007080078125E-3</c:v>
                </c:pt>
                <c:pt idx="40326">
                  <c:v>1.0068416595458984E-3</c:v>
                </c:pt>
                <c:pt idx="40327">
                  <c:v>1.007080078125E-3</c:v>
                </c:pt>
                <c:pt idx="40328">
                  <c:v>1.007080078125E-3</c:v>
                </c:pt>
                <c:pt idx="40329">
                  <c:v>1.0068416595458984E-3</c:v>
                </c:pt>
                <c:pt idx="40330">
                  <c:v>1.007080078125E-3</c:v>
                </c:pt>
                <c:pt idx="40331">
                  <c:v>1.0080337524414063E-3</c:v>
                </c:pt>
                <c:pt idx="40332">
                  <c:v>1.007080078125E-3</c:v>
                </c:pt>
                <c:pt idx="40333">
                  <c:v>1.0068416595458984E-3</c:v>
                </c:pt>
                <c:pt idx="40334">
                  <c:v>1.007080078125E-3</c:v>
                </c:pt>
                <c:pt idx="40335">
                  <c:v>1.007080078125E-3</c:v>
                </c:pt>
                <c:pt idx="40336">
                  <c:v>1.0068416595458984E-3</c:v>
                </c:pt>
                <c:pt idx="40337">
                  <c:v>1.007080078125E-3</c:v>
                </c:pt>
                <c:pt idx="40338">
                  <c:v>1.007080078125E-3</c:v>
                </c:pt>
                <c:pt idx="40339">
                  <c:v>1.0068416595458984E-3</c:v>
                </c:pt>
                <c:pt idx="40340">
                  <c:v>1.007080078125E-3</c:v>
                </c:pt>
                <c:pt idx="40341">
                  <c:v>1.0068416595458984E-3</c:v>
                </c:pt>
                <c:pt idx="40342">
                  <c:v>1.007080078125E-3</c:v>
                </c:pt>
                <c:pt idx="40343">
                  <c:v>1.0080337524414063E-3</c:v>
                </c:pt>
                <c:pt idx="40344">
                  <c:v>1.007080078125E-3</c:v>
                </c:pt>
                <c:pt idx="40345">
                  <c:v>1.0068416595458984E-3</c:v>
                </c:pt>
                <c:pt idx="40346">
                  <c:v>1.007080078125E-3</c:v>
                </c:pt>
                <c:pt idx="40347">
                  <c:v>1.007080078125E-3</c:v>
                </c:pt>
                <c:pt idx="40348">
                  <c:v>1.0068416595458984E-3</c:v>
                </c:pt>
                <c:pt idx="40349">
                  <c:v>1.007080078125E-3</c:v>
                </c:pt>
                <c:pt idx="40350">
                  <c:v>1.007080078125E-3</c:v>
                </c:pt>
                <c:pt idx="40351">
                  <c:v>1.0068416595458984E-3</c:v>
                </c:pt>
                <c:pt idx="40352">
                  <c:v>1.007080078125E-3</c:v>
                </c:pt>
                <c:pt idx="40353">
                  <c:v>1.007080078125E-3</c:v>
                </c:pt>
                <c:pt idx="40354">
                  <c:v>1.0068416595458984E-3</c:v>
                </c:pt>
                <c:pt idx="40355">
                  <c:v>1.007080078125E-3</c:v>
                </c:pt>
                <c:pt idx="40356">
                  <c:v>1.0080337524414063E-3</c:v>
                </c:pt>
                <c:pt idx="40357">
                  <c:v>1.007080078125E-3</c:v>
                </c:pt>
                <c:pt idx="40358">
                  <c:v>1.0068416595458984E-3</c:v>
                </c:pt>
                <c:pt idx="40359">
                  <c:v>1.007080078125E-3</c:v>
                </c:pt>
                <c:pt idx="40360">
                  <c:v>1.007080078125E-3</c:v>
                </c:pt>
                <c:pt idx="40361">
                  <c:v>1.0068416595458984E-3</c:v>
                </c:pt>
                <c:pt idx="40362">
                  <c:v>1.007080078125E-3</c:v>
                </c:pt>
                <c:pt idx="40363">
                  <c:v>1.0068416595458984E-3</c:v>
                </c:pt>
                <c:pt idx="40364">
                  <c:v>1.007080078125E-3</c:v>
                </c:pt>
                <c:pt idx="40365">
                  <c:v>1.007080078125E-3</c:v>
                </c:pt>
                <c:pt idx="40366">
                  <c:v>1.0068416595458984E-3</c:v>
                </c:pt>
                <c:pt idx="40367">
                  <c:v>1.007080078125E-3</c:v>
                </c:pt>
                <c:pt idx="40368">
                  <c:v>1.0080337524414063E-3</c:v>
                </c:pt>
                <c:pt idx="40369">
                  <c:v>4.0280818939208984E-3</c:v>
                </c:pt>
                <c:pt idx="40370">
                  <c:v>1.0068416595458984E-3</c:v>
                </c:pt>
                <c:pt idx="40371">
                  <c:v>1.007080078125E-3</c:v>
                </c:pt>
                <c:pt idx="40372">
                  <c:v>1.007080078125E-3</c:v>
                </c:pt>
                <c:pt idx="40373">
                  <c:v>1.0068416595458984E-3</c:v>
                </c:pt>
                <c:pt idx="40374">
                  <c:v>1.007080078125E-3</c:v>
                </c:pt>
                <c:pt idx="40375">
                  <c:v>1.007080078125E-3</c:v>
                </c:pt>
                <c:pt idx="40376">
                  <c:v>1.0068416595458984E-3</c:v>
                </c:pt>
                <c:pt idx="40377">
                  <c:v>1.007080078125E-3</c:v>
                </c:pt>
                <c:pt idx="40378">
                  <c:v>1.0080337524414063E-3</c:v>
                </c:pt>
                <c:pt idx="40379">
                  <c:v>1.007080078125E-3</c:v>
                </c:pt>
                <c:pt idx="40380">
                  <c:v>1.0068416595458984E-3</c:v>
                </c:pt>
                <c:pt idx="40381">
                  <c:v>1.007080078125E-3</c:v>
                </c:pt>
                <c:pt idx="40382">
                  <c:v>1.0068416595458984E-3</c:v>
                </c:pt>
                <c:pt idx="40383">
                  <c:v>1.007080078125E-3</c:v>
                </c:pt>
                <c:pt idx="40384">
                  <c:v>1.007080078125E-3</c:v>
                </c:pt>
                <c:pt idx="40385">
                  <c:v>1.0068416595458984E-3</c:v>
                </c:pt>
                <c:pt idx="40386">
                  <c:v>1.007080078125E-3</c:v>
                </c:pt>
                <c:pt idx="40387">
                  <c:v>1.007080078125E-3</c:v>
                </c:pt>
                <c:pt idx="40388">
                  <c:v>1.0068416595458984E-3</c:v>
                </c:pt>
                <c:pt idx="40389">
                  <c:v>1.007080078125E-3</c:v>
                </c:pt>
                <c:pt idx="40390">
                  <c:v>1.0080337524414063E-3</c:v>
                </c:pt>
                <c:pt idx="40391">
                  <c:v>1.007080078125E-3</c:v>
                </c:pt>
                <c:pt idx="40392">
                  <c:v>1.0068416595458984E-3</c:v>
                </c:pt>
                <c:pt idx="40393">
                  <c:v>1.007080078125E-3</c:v>
                </c:pt>
                <c:pt idx="40394">
                  <c:v>1.007080078125E-3</c:v>
                </c:pt>
                <c:pt idx="40395">
                  <c:v>1.0068416595458984E-3</c:v>
                </c:pt>
                <c:pt idx="40396">
                  <c:v>1.007080078125E-3</c:v>
                </c:pt>
                <c:pt idx="40397">
                  <c:v>1.007080078125E-3</c:v>
                </c:pt>
                <c:pt idx="40398">
                  <c:v>1.0068416595458984E-3</c:v>
                </c:pt>
                <c:pt idx="40399">
                  <c:v>1.007080078125E-3</c:v>
                </c:pt>
                <c:pt idx="40400">
                  <c:v>1.007080078125E-3</c:v>
                </c:pt>
                <c:pt idx="40401">
                  <c:v>1.0068416595458984E-3</c:v>
                </c:pt>
                <c:pt idx="40402">
                  <c:v>1.007080078125E-3</c:v>
                </c:pt>
                <c:pt idx="40403">
                  <c:v>1.0080337524414063E-3</c:v>
                </c:pt>
                <c:pt idx="40404">
                  <c:v>1.0068416595458984E-3</c:v>
                </c:pt>
                <c:pt idx="40405">
                  <c:v>1.007080078125E-3</c:v>
                </c:pt>
                <c:pt idx="40406">
                  <c:v>1.007080078125E-3</c:v>
                </c:pt>
                <c:pt idx="40407">
                  <c:v>1.0068416595458984E-3</c:v>
                </c:pt>
                <c:pt idx="40408">
                  <c:v>1.007080078125E-3</c:v>
                </c:pt>
                <c:pt idx="40409">
                  <c:v>1.007080078125E-3</c:v>
                </c:pt>
                <c:pt idx="40410">
                  <c:v>1.0068416595458984E-3</c:v>
                </c:pt>
                <c:pt idx="40411">
                  <c:v>1.007080078125E-3</c:v>
                </c:pt>
                <c:pt idx="40412">
                  <c:v>1.007080078125E-3</c:v>
                </c:pt>
                <c:pt idx="40413">
                  <c:v>1.0068416595458984E-3</c:v>
                </c:pt>
                <c:pt idx="40414">
                  <c:v>1.007080078125E-3</c:v>
                </c:pt>
                <c:pt idx="40415">
                  <c:v>1.0080337524414063E-3</c:v>
                </c:pt>
                <c:pt idx="40416">
                  <c:v>1.007080078125E-3</c:v>
                </c:pt>
                <c:pt idx="40417">
                  <c:v>1.0068416595458984E-3</c:v>
                </c:pt>
                <c:pt idx="40418">
                  <c:v>1.007080078125E-3</c:v>
                </c:pt>
                <c:pt idx="40419">
                  <c:v>1.007080078125E-3</c:v>
                </c:pt>
                <c:pt idx="40420">
                  <c:v>1.0068416595458984E-3</c:v>
                </c:pt>
                <c:pt idx="40421">
                  <c:v>1.007080078125E-3</c:v>
                </c:pt>
                <c:pt idx="40422">
                  <c:v>1.007080078125E-3</c:v>
                </c:pt>
                <c:pt idx="40423">
                  <c:v>1.0068416595458984E-3</c:v>
                </c:pt>
                <c:pt idx="40424">
                  <c:v>1.007080078125E-3</c:v>
                </c:pt>
                <c:pt idx="40425">
                  <c:v>1.007080078125E-3</c:v>
                </c:pt>
                <c:pt idx="40426">
                  <c:v>1.0068416595458984E-3</c:v>
                </c:pt>
                <c:pt idx="40427">
                  <c:v>1.007080078125E-3</c:v>
                </c:pt>
                <c:pt idx="40428">
                  <c:v>1.0080337524414063E-3</c:v>
                </c:pt>
                <c:pt idx="40429">
                  <c:v>1.0068416595458984E-3</c:v>
                </c:pt>
                <c:pt idx="40430">
                  <c:v>1.007080078125E-3</c:v>
                </c:pt>
                <c:pt idx="40431">
                  <c:v>1.007080078125E-3</c:v>
                </c:pt>
                <c:pt idx="40432">
                  <c:v>1.0068416595458984E-3</c:v>
                </c:pt>
                <c:pt idx="40433">
                  <c:v>1.007080078125E-3</c:v>
                </c:pt>
                <c:pt idx="40434">
                  <c:v>1.007080078125E-3</c:v>
                </c:pt>
                <c:pt idx="40435">
                  <c:v>1.0068416595458984E-3</c:v>
                </c:pt>
                <c:pt idx="40436">
                  <c:v>1.007080078125E-3</c:v>
                </c:pt>
                <c:pt idx="40437">
                  <c:v>1.007080078125E-3</c:v>
                </c:pt>
                <c:pt idx="40438">
                  <c:v>1.0068416595458984E-3</c:v>
                </c:pt>
                <c:pt idx="40439">
                  <c:v>1.007080078125E-3</c:v>
                </c:pt>
                <c:pt idx="40440">
                  <c:v>1.0080337524414063E-3</c:v>
                </c:pt>
                <c:pt idx="40441">
                  <c:v>1.007080078125E-3</c:v>
                </c:pt>
                <c:pt idx="40442">
                  <c:v>1.0068416595458984E-3</c:v>
                </c:pt>
                <c:pt idx="40443">
                  <c:v>1.007080078125E-3</c:v>
                </c:pt>
                <c:pt idx="40444">
                  <c:v>1.007080078125E-3</c:v>
                </c:pt>
                <c:pt idx="40445">
                  <c:v>1.0068416595458984E-3</c:v>
                </c:pt>
                <c:pt idx="40446">
                  <c:v>1.007080078125E-3</c:v>
                </c:pt>
                <c:pt idx="40447">
                  <c:v>1.007080078125E-3</c:v>
                </c:pt>
                <c:pt idx="40448">
                  <c:v>1.0068416595458984E-3</c:v>
                </c:pt>
                <c:pt idx="40449">
                  <c:v>1.007080078125E-3</c:v>
                </c:pt>
                <c:pt idx="40450">
                  <c:v>1.007080078125E-3</c:v>
                </c:pt>
                <c:pt idx="40451">
                  <c:v>1.0068416595458984E-3</c:v>
                </c:pt>
                <c:pt idx="40452">
                  <c:v>1.007080078125E-3</c:v>
                </c:pt>
                <c:pt idx="40453">
                  <c:v>1.0080337524414063E-3</c:v>
                </c:pt>
                <c:pt idx="40454">
                  <c:v>1.0068416595458984E-3</c:v>
                </c:pt>
                <c:pt idx="40455">
                  <c:v>1.007080078125E-3</c:v>
                </c:pt>
                <c:pt idx="40456">
                  <c:v>1.007080078125E-3</c:v>
                </c:pt>
                <c:pt idx="40457">
                  <c:v>1.0068416595458984E-3</c:v>
                </c:pt>
                <c:pt idx="40458">
                  <c:v>1.007080078125E-3</c:v>
                </c:pt>
                <c:pt idx="40459">
                  <c:v>1.007080078125E-3</c:v>
                </c:pt>
                <c:pt idx="40460">
                  <c:v>1.0068416595458984E-3</c:v>
                </c:pt>
                <c:pt idx="40461">
                  <c:v>1.007080078125E-3</c:v>
                </c:pt>
                <c:pt idx="40462">
                  <c:v>1.007080078125E-3</c:v>
                </c:pt>
                <c:pt idx="40463">
                  <c:v>1.0068416595458984E-3</c:v>
                </c:pt>
                <c:pt idx="40464">
                  <c:v>1.007080078125E-3</c:v>
                </c:pt>
                <c:pt idx="40465">
                  <c:v>1.0080337524414063E-3</c:v>
                </c:pt>
                <c:pt idx="40466">
                  <c:v>1.007080078125E-3</c:v>
                </c:pt>
                <c:pt idx="40467">
                  <c:v>1.0068416595458984E-3</c:v>
                </c:pt>
                <c:pt idx="40468">
                  <c:v>1.007080078125E-3</c:v>
                </c:pt>
                <c:pt idx="40469">
                  <c:v>1.007080078125E-3</c:v>
                </c:pt>
                <c:pt idx="40470">
                  <c:v>1.0068416595458984E-3</c:v>
                </c:pt>
                <c:pt idx="40471">
                  <c:v>1.007080078125E-3</c:v>
                </c:pt>
                <c:pt idx="40472">
                  <c:v>1.007080078125E-3</c:v>
                </c:pt>
                <c:pt idx="40473">
                  <c:v>1.0068416595458984E-3</c:v>
                </c:pt>
                <c:pt idx="40474">
                  <c:v>1.007080078125E-3</c:v>
                </c:pt>
                <c:pt idx="40475">
                  <c:v>1.007080078125E-3</c:v>
                </c:pt>
                <c:pt idx="40476">
                  <c:v>1.0068416595458984E-3</c:v>
                </c:pt>
                <c:pt idx="40477">
                  <c:v>1.007080078125E-3</c:v>
                </c:pt>
                <c:pt idx="40478">
                  <c:v>1.0080337524414063E-3</c:v>
                </c:pt>
                <c:pt idx="40479">
                  <c:v>1.0068416595458984E-3</c:v>
                </c:pt>
                <c:pt idx="40480">
                  <c:v>1.007080078125E-3</c:v>
                </c:pt>
                <c:pt idx="40481">
                  <c:v>1.007080078125E-3</c:v>
                </c:pt>
                <c:pt idx="40482">
                  <c:v>1.0068416595458984E-3</c:v>
                </c:pt>
                <c:pt idx="40483">
                  <c:v>1.007080078125E-3</c:v>
                </c:pt>
                <c:pt idx="40484">
                  <c:v>1.007080078125E-3</c:v>
                </c:pt>
                <c:pt idx="40485">
                  <c:v>1.0068416595458984E-3</c:v>
                </c:pt>
                <c:pt idx="40486">
                  <c:v>1.007080078125E-3</c:v>
                </c:pt>
                <c:pt idx="40487">
                  <c:v>1.007080078125E-3</c:v>
                </c:pt>
                <c:pt idx="40488">
                  <c:v>1.0068416595458984E-3</c:v>
                </c:pt>
                <c:pt idx="40489">
                  <c:v>1.007080078125E-3</c:v>
                </c:pt>
                <c:pt idx="40490">
                  <c:v>1.0080337524414063E-3</c:v>
                </c:pt>
                <c:pt idx="40491">
                  <c:v>1.007080078125E-3</c:v>
                </c:pt>
                <c:pt idx="40492">
                  <c:v>1.0068416595458984E-3</c:v>
                </c:pt>
                <c:pt idx="40493">
                  <c:v>1.007080078125E-3</c:v>
                </c:pt>
                <c:pt idx="40494">
                  <c:v>1.007080078125E-3</c:v>
                </c:pt>
                <c:pt idx="40495">
                  <c:v>1.0068416595458984E-3</c:v>
                </c:pt>
                <c:pt idx="40496">
                  <c:v>1.007080078125E-3</c:v>
                </c:pt>
                <c:pt idx="40497">
                  <c:v>1.007080078125E-3</c:v>
                </c:pt>
                <c:pt idx="40498">
                  <c:v>1.0068416595458984E-3</c:v>
                </c:pt>
                <c:pt idx="40499">
                  <c:v>1.007080078125E-3</c:v>
                </c:pt>
                <c:pt idx="40500">
                  <c:v>1.007080078125E-3</c:v>
                </c:pt>
                <c:pt idx="40501">
                  <c:v>1.0068416595458984E-3</c:v>
                </c:pt>
                <c:pt idx="40502">
                  <c:v>1.007080078125E-3</c:v>
                </c:pt>
                <c:pt idx="40503">
                  <c:v>1.0080337524414063E-3</c:v>
                </c:pt>
                <c:pt idx="40504">
                  <c:v>1.0068416595458984E-3</c:v>
                </c:pt>
                <c:pt idx="40505">
                  <c:v>1.007080078125E-3</c:v>
                </c:pt>
                <c:pt idx="40506">
                  <c:v>1.007080078125E-3</c:v>
                </c:pt>
                <c:pt idx="40507">
                  <c:v>1.0068416595458984E-3</c:v>
                </c:pt>
                <c:pt idx="40508">
                  <c:v>1.007080078125E-3</c:v>
                </c:pt>
                <c:pt idx="40509">
                  <c:v>1.007080078125E-3</c:v>
                </c:pt>
                <c:pt idx="40510">
                  <c:v>1.0068416595458984E-3</c:v>
                </c:pt>
                <c:pt idx="40511">
                  <c:v>1.007080078125E-3</c:v>
                </c:pt>
                <c:pt idx="40512">
                  <c:v>1.007080078125E-3</c:v>
                </c:pt>
                <c:pt idx="40513">
                  <c:v>1.0068416595458984E-3</c:v>
                </c:pt>
                <c:pt idx="40514">
                  <c:v>1.007080078125E-3</c:v>
                </c:pt>
                <c:pt idx="40515">
                  <c:v>1.0080337524414063E-3</c:v>
                </c:pt>
                <c:pt idx="40516">
                  <c:v>1.007080078125E-3</c:v>
                </c:pt>
                <c:pt idx="40517">
                  <c:v>1.0068416595458984E-3</c:v>
                </c:pt>
                <c:pt idx="40518">
                  <c:v>1.007080078125E-3</c:v>
                </c:pt>
                <c:pt idx="40519">
                  <c:v>1.007080078125E-3</c:v>
                </c:pt>
                <c:pt idx="40520">
                  <c:v>1.0068416595458984E-3</c:v>
                </c:pt>
                <c:pt idx="40521">
                  <c:v>1.007080078125E-3</c:v>
                </c:pt>
                <c:pt idx="40522">
                  <c:v>1.007080078125E-3</c:v>
                </c:pt>
                <c:pt idx="40523">
                  <c:v>1.0068416595458984E-3</c:v>
                </c:pt>
                <c:pt idx="40524">
                  <c:v>1.007080078125E-3</c:v>
                </c:pt>
                <c:pt idx="40525">
                  <c:v>1.007080078125E-3</c:v>
                </c:pt>
                <c:pt idx="40526">
                  <c:v>1.0068416595458984E-3</c:v>
                </c:pt>
                <c:pt idx="40527">
                  <c:v>1.007080078125E-3</c:v>
                </c:pt>
                <c:pt idx="40528">
                  <c:v>1.0080337524414063E-3</c:v>
                </c:pt>
                <c:pt idx="40529">
                  <c:v>1.0068416595458984E-3</c:v>
                </c:pt>
                <c:pt idx="40530">
                  <c:v>1.007080078125E-3</c:v>
                </c:pt>
                <c:pt idx="40531">
                  <c:v>1.007080078125E-3</c:v>
                </c:pt>
                <c:pt idx="40532">
                  <c:v>1.0068416595458984E-3</c:v>
                </c:pt>
                <c:pt idx="40533">
                  <c:v>1.007080078125E-3</c:v>
                </c:pt>
                <c:pt idx="40534">
                  <c:v>1.007080078125E-3</c:v>
                </c:pt>
                <c:pt idx="40535">
                  <c:v>1.0068416595458984E-3</c:v>
                </c:pt>
                <c:pt idx="40536">
                  <c:v>1.007080078125E-3</c:v>
                </c:pt>
                <c:pt idx="40537">
                  <c:v>1.007080078125E-3</c:v>
                </c:pt>
                <c:pt idx="40538">
                  <c:v>1.0068416595458984E-3</c:v>
                </c:pt>
                <c:pt idx="40539">
                  <c:v>1.007080078125E-3</c:v>
                </c:pt>
                <c:pt idx="40540">
                  <c:v>1.0080337524414063E-3</c:v>
                </c:pt>
                <c:pt idx="40541">
                  <c:v>1.007080078125E-3</c:v>
                </c:pt>
                <c:pt idx="40542">
                  <c:v>1.0068416595458984E-3</c:v>
                </c:pt>
                <c:pt idx="40543">
                  <c:v>1.3092041015625E-2</c:v>
                </c:pt>
                <c:pt idx="40544">
                  <c:v>1.007080078125E-3</c:v>
                </c:pt>
                <c:pt idx="40545">
                  <c:v>1.0068416595458984E-3</c:v>
                </c:pt>
                <c:pt idx="40546">
                  <c:v>1.007080078125E-3</c:v>
                </c:pt>
                <c:pt idx="40547">
                  <c:v>1.007080078125E-3</c:v>
                </c:pt>
                <c:pt idx="40548">
                  <c:v>1.0068416595458984E-3</c:v>
                </c:pt>
                <c:pt idx="40549">
                  <c:v>1.007080078125E-3</c:v>
                </c:pt>
                <c:pt idx="40550">
                  <c:v>1.007080078125E-3</c:v>
                </c:pt>
                <c:pt idx="40551">
                  <c:v>1.0068416595458984E-3</c:v>
                </c:pt>
                <c:pt idx="40552">
                  <c:v>1.007080078125E-3</c:v>
                </c:pt>
                <c:pt idx="40553">
                  <c:v>1.0080337524414063E-3</c:v>
                </c:pt>
                <c:pt idx="40554">
                  <c:v>1.007080078125E-3</c:v>
                </c:pt>
                <c:pt idx="40555">
                  <c:v>1.0068416595458984E-3</c:v>
                </c:pt>
                <c:pt idx="40556">
                  <c:v>1.007080078125E-3</c:v>
                </c:pt>
                <c:pt idx="40557">
                  <c:v>1.007080078125E-3</c:v>
                </c:pt>
                <c:pt idx="40558">
                  <c:v>1.0068416595458984E-3</c:v>
                </c:pt>
                <c:pt idx="40559">
                  <c:v>1.007080078125E-3</c:v>
                </c:pt>
                <c:pt idx="40560">
                  <c:v>1.007080078125E-3</c:v>
                </c:pt>
                <c:pt idx="40561">
                  <c:v>1.0068416595458984E-3</c:v>
                </c:pt>
                <c:pt idx="40562">
                  <c:v>1.007080078125E-3</c:v>
                </c:pt>
                <c:pt idx="40563">
                  <c:v>1.007080078125E-3</c:v>
                </c:pt>
                <c:pt idx="40564">
                  <c:v>1.0068416595458984E-3</c:v>
                </c:pt>
                <c:pt idx="40565">
                  <c:v>1.007080078125E-3</c:v>
                </c:pt>
                <c:pt idx="40566">
                  <c:v>1.0080337524414063E-3</c:v>
                </c:pt>
                <c:pt idx="40567">
                  <c:v>1.0068416595458984E-3</c:v>
                </c:pt>
                <c:pt idx="40568">
                  <c:v>1.007080078125E-3</c:v>
                </c:pt>
                <c:pt idx="40569">
                  <c:v>1.007080078125E-3</c:v>
                </c:pt>
                <c:pt idx="40570">
                  <c:v>1.0068416595458984E-3</c:v>
                </c:pt>
                <c:pt idx="40571">
                  <c:v>1.007080078125E-3</c:v>
                </c:pt>
                <c:pt idx="40572">
                  <c:v>1.007080078125E-3</c:v>
                </c:pt>
                <c:pt idx="40573">
                  <c:v>1.0068416595458984E-3</c:v>
                </c:pt>
                <c:pt idx="40574">
                  <c:v>1.007080078125E-3</c:v>
                </c:pt>
                <c:pt idx="40575">
                  <c:v>1.007080078125E-3</c:v>
                </c:pt>
                <c:pt idx="40576">
                  <c:v>1.0068416595458984E-3</c:v>
                </c:pt>
                <c:pt idx="40577">
                  <c:v>1.007080078125E-3</c:v>
                </c:pt>
                <c:pt idx="40578">
                  <c:v>1.0080337524414063E-3</c:v>
                </c:pt>
                <c:pt idx="40579">
                  <c:v>1.007080078125E-3</c:v>
                </c:pt>
                <c:pt idx="40580">
                  <c:v>1.0068416595458984E-3</c:v>
                </c:pt>
                <c:pt idx="40581">
                  <c:v>1.007080078125E-3</c:v>
                </c:pt>
                <c:pt idx="40582">
                  <c:v>1.007080078125E-3</c:v>
                </c:pt>
                <c:pt idx="40583">
                  <c:v>1.0068416595458984E-3</c:v>
                </c:pt>
                <c:pt idx="40584">
                  <c:v>1.007080078125E-3</c:v>
                </c:pt>
                <c:pt idx="40585">
                  <c:v>1.007080078125E-3</c:v>
                </c:pt>
                <c:pt idx="40586">
                  <c:v>1.0068416595458984E-3</c:v>
                </c:pt>
                <c:pt idx="40587">
                  <c:v>1.007080078125E-3</c:v>
                </c:pt>
                <c:pt idx="40588">
                  <c:v>1.007080078125E-3</c:v>
                </c:pt>
                <c:pt idx="40589">
                  <c:v>1.0068416595458984E-3</c:v>
                </c:pt>
                <c:pt idx="40590">
                  <c:v>1.007080078125E-3</c:v>
                </c:pt>
                <c:pt idx="40591">
                  <c:v>1.0080337524414063E-3</c:v>
                </c:pt>
                <c:pt idx="40592">
                  <c:v>1.0068416595458984E-3</c:v>
                </c:pt>
                <c:pt idx="40593">
                  <c:v>1.007080078125E-3</c:v>
                </c:pt>
                <c:pt idx="40594">
                  <c:v>1.007080078125E-3</c:v>
                </c:pt>
                <c:pt idx="40595">
                  <c:v>1.0068416595458984E-3</c:v>
                </c:pt>
                <c:pt idx="40596">
                  <c:v>1.007080078125E-3</c:v>
                </c:pt>
                <c:pt idx="40597">
                  <c:v>1.007080078125E-3</c:v>
                </c:pt>
                <c:pt idx="40598">
                  <c:v>1.0068416595458984E-3</c:v>
                </c:pt>
                <c:pt idx="40599">
                  <c:v>1.007080078125E-3</c:v>
                </c:pt>
                <c:pt idx="40600">
                  <c:v>1.007080078125E-3</c:v>
                </c:pt>
                <c:pt idx="40601">
                  <c:v>1.0068416595458984E-3</c:v>
                </c:pt>
                <c:pt idx="40602">
                  <c:v>1.007080078125E-3</c:v>
                </c:pt>
                <c:pt idx="40603">
                  <c:v>1.0080337524414063E-3</c:v>
                </c:pt>
                <c:pt idx="40604">
                  <c:v>1.007080078125E-3</c:v>
                </c:pt>
                <c:pt idx="40605">
                  <c:v>1.0068416595458984E-3</c:v>
                </c:pt>
                <c:pt idx="40606">
                  <c:v>1.007080078125E-3</c:v>
                </c:pt>
                <c:pt idx="40607">
                  <c:v>1.007080078125E-3</c:v>
                </c:pt>
                <c:pt idx="40608">
                  <c:v>1.0068416595458984E-3</c:v>
                </c:pt>
                <c:pt idx="40609">
                  <c:v>9.0639591217041016E-3</c:v>
                </c:pt>
                <c:pt idx="40610">
                  <c:v>1.007080078125E-3</c:v>
                </c:pt>
                <c:pt idx="40611">
                  <c:v>1.007080078125E-3</c:v>
                </c:pt>
                <c:pt idx="40612">
                  <c:v>1.0068416595458984E-3</c:v>
                </c:pt>
                <c:pt idx="40613">
                  <c:v>1.007080078125E-3</c:v>
                </c:pt>
                <c:pt idx="40614">
                  <c:v>1.007080078125E-3</c:v>
                </c:pt>
                <c:pt idx="40615">
                  <c:v>1.0068416595458984E-3</c:v>
                </c:pt>
                <c:pt idx="40616">
                  <c:v>1.007080078125E-3</c:v>
                </c:pt>
                <c:pt idx="40617">
                  <c:v>1.007080078125E-3</c:v>
                </c:pt>
                <c:pt idx="40618">
                  <c:v>1.0068416595458984E-3</c:v>
                </c:pt>
                <c:pt idx="40619">
                  <c:v>1.007080078125E-3</c:v>
                </c:pt>
                <c:pt idx="40620">
                  <c:v>1.0080337524414063E-3</c:v>
                </c:pt>
                <c:pt idx="40621">
                  <c:v>1.007080078125E-3</c:v>
                </c:pt>
                <c:pt idx="40622">
                  <c:v>1.0068416595458984E-3</c:v>
                </c:pt>
                <c:pt idx="40623">
                  <c:v>1.007080078125E-3</c:v>
                </c:pt>
                <c:pt idx="40624">
                  <c:v>1.007080078125E-3</c:v>
                </c:pt>
                <c:pt idx="40625">
                  <c:v>1.0068416595458984E-3</c:v>
                </c:pt>
                <c:pt idx="40626">
                  <c:v>1.007080078125E-3</c:v>
                </c:pt>
                <c:pt idx="40627">
                  <c:v>1.007080078125E-3</c:v>
                </c:pt>
                <c:pt idx="40628">
                  <c:v>1.0068416595458984E-3</c:v>
                </c:pt>
                <c:pt idx="40629">
                  <c:v>1.007080078125E-3</c:v>
                </c:pt>
                <c:pt idx="40630">
                  <c:v>1.007080078125E-3</c:v>
                </c:pt>
                <c:pt idx="40631">
                  <c:v>1.0068416595458984E-3</c:v>
                </c:pt>
                <c:pt idx="40632">
                  <c:v>1.0080337524414063E-3</c:v>
                </c:pt>
                <c:pt idx="40633">
                  <c:v>1.007080078125E-3</c:v>
                </c:pt>
                <c:pt idx="40634">
                  <c:v>1.0068416595458984E-3</c:v>
                </c:pt>
                <c:pt idx="40635">
                  <c:v>1.007080078125E-3</c:v>
                </c:pt>
                <c:pt idx="40636">
                  <c:v>1.007080078125E-3</c:v>
                </c:pt>
                <c:pt idx="40637">
                  <c:v>1.0068416595458984E-3</c:v>
                </c:pt>
                <c:pt idx="40638">
                  <c:v>1.007080078125E-3</c:v>
                </c:pt>
                <c:pt idx="40639">
                  <c:v>1.007080078125E-3</c:v>
                </c:pt>
                <c:pt idx="40640">
                  <c:v>1.0068416595458984E-3</c:v>
                </c:pt>
                <c:pt idx="40641">
                  <c:v>1.007080078125E-3</c:v>
                </c:pt>
                <c:pt idx="40642">
                  <c:v>1.007080078125E-3</c:v>
                </c:pt>
                <c:pt idx="40643">
                  <c:v>1.0068416595458984E-3</c:v>
                </c:pt>
                <c:pt idx="40644">
                  <c:v>1.007080078125E-3</c:v>
                </c:pt>
                <c:pt idx="40645">
                  <c:v>1.0080337524414063E-3</c:v>
                </c:pt>
                <c:pt idx="40646">
                  <c:v>1.007080078125E-3</c:v>
                </c:pt>
                <c:pt idx="40647">
                  <c:v>1.0068416595458984E-3</c:v>
                </c:pt>
                <c:pt idx="40648">
                  <c:v>1.007080078125E-3</c:v>
                </c:pt>
                <c:pt idx="40649">
                  <c:v>1.007080078125E-3</c:v>
                </c:pt>
                <c:pt idx="40650">
                  <c:v>1.0068416595458984E-3</c:v>
                </c:pt>
                <c:pt idx="40651">
                  <c:v>1.007080078125E-3</c:v>
                </c:pt>
                <c:pt idx="40652">
                  <c:v>1.007080078125E-3</c:v>
                </c:pt>
                <c:pt idx="40653">
                  <c:v>1.0068416595458984E-3</c:v>
                </c:pt>
                <c:pt idx="40654">
                  <c:v>1.007080078125E-3</c:v>
                </c:pt>
                <c:pt idx="40655">
                  <c:v>1.007080078125E-3</c:v>
                </c:pt>
                <c:pt idx="40656">
                  <c:v>1.0068416595458984E-3</c:v>
                </c:pt>
                <c:pt idx="40657">
                  <c:v>1.0080337524414063E-3</c:v>
                </c:pt>
                <c:pt idx="40658">
                  <c:v>1.007080078125E-3</c:v>
                </c:pt>
                <c:pt idx="40659">
                  <c:v>1.0068416595458984E-3</c:v>
                </c:pt>
                <c:pt idx="40660">
                  <c:v>1.007080078125E-3</c:v>
                </c:pt>
                <c:pt idx="40661">
                  <c:v>1.007080078125E-3</c:v>
                </c:pt>
                <c:pt idx="40662">
                  <c:v>1.0068416595458984E-3</c:v>
                </c:pt>
                <c:pt idx="40663">
                  <c:v>1.007080078125E-3</c:v>
                </c:pt>
                <c:pt idx="40664">
                  <c:v>1.007080078125E-3</c:v>
                </c:pt>
                <c:pt idx="40665">
                  <c:v>1.0068416595458984E-3</c:v>
                </c:pt>
                <c:pt idx="40666">
                  <c:v>1.007080078125E-3</c:v>
                </c:pt>
                <c:pt idx="40667">
                  <c:v>1.007080078125E-3</c:v>
                </c:pt>
                <c:pt idx="40668">
                  <c:v>1.0068416595458984E-3</c:v>
                </c:pt>
                <c:pt idx="40669">
                  <c:v>1.007080078125E-3</c:v>
                </c:pt>
                <c:pt idx="40670">
                  <c:v>1.0080337524414063E-3</c:v>
                </c:pt>
                <c:pt idx="40671">
                  <c:v>1.007080078125E-3</c:v>
                </c:pt>
                <c:pt idx="40672">
                  <c:v>1.0068416595458984E-3</c:v>
                </c:pt>
                <c:pt idx="40673">
                  <c:v>1.007080078125E-3</c:v>
                </c:pt>
                <c:pt idx="40674">
                  <c:v>1.007080078125E-3</c:v>
                </c:pt>
                <c:pt idx="40675">
                  <c:v>1.0068416595458984E-3</c:v>
                </c:pt>
                <c:pt idx="40676">
                  <c:v>1.007080078125E-3</c:v>
                </c:pt>
                <c:pt idx="40677">
                  <c:v>1.007080078125E-3</c:v>
                </c:pt>
                <c:pt idx="40678">
                  <c:v>1.0068416595458984E-3</c:v>
                </c:pt>
                <c:pt idx="40679">
                  <c:v>1.007080078125E-3</c:v>
                </c:pt>
                <c:pt idx="40680">
                  <c:v>1.007080078125E-3</c:v>
                </c:pt>
                <c:pt idx="40681">
                  <c:v>1.0068416595458984E-3</c:v>
                </c:pt>
                <c:pt idx="40682">
                  <c:v>1.0080337524414063E-3</c:v>
                </c:pt>
                <c:pt idx="40683">
                  <c:v>1.007080078125E-3</c:v>
                </c:pt>
                <c:pt idx="40684">
                  <c:v>1.0068416595458984E-3</c:v>
                </c:pt>
                <c:pt idx="40685">
                  <c:v>1.007080078125E-3</c:v>
                </c:pt>
                <c:pt idx="40686">
                  <c:v>1.007080078125E-3</c:v>
                </c:pt>
                <c:pt idx="40687">
                  <c:v>1.0068416595458984E-3</c:v>
                </c:pt>
                <c:pt idx="40688">
                  <c:v>1.007080078125E-3</c:v>
                </c:pt>
                <c:pt idx="40689">
                  <c:v>1.007080078125E-3</c:v>
                </c:pt>
                <c:pt idx="40690">
                  <c:v>1.0068416595458984E-3</c:v>
                </c:pt>
                <c:pt idx="40691">
                  <c:v>1.007080078125E-3</c:v>
                </c:pt>
                <c:pt idx="40692">
                  <c:v>1.007080078125E-3</c:v>
                </c:pt>
                <c:pt idx="40693">
                  <c:v>1.0068416595458984E-3</c:v>
                </c:pt>
                <c:pt idx="40694">
                  <c:v>1.007080078125E-3</c:v>
                </c:pt>
                <c:pt idx="40695">
                  <c:v>1.0080337524414063E-3</c:v>
                </c:pt>
                <c:pt idx="40696">
                  <c:v>1.007080078125E-3</c:v>
                </c:pt>
                <c:pt idx="40697">
                  <c:v>1.0068416595458984E-3</c:v>
                </c:pt>
                <c:pt idx="40698">
                  <c:v>1.007080078125E-3</c:v>
                </c:pt>
                <c:pt idx="40699">
                  <c:v>1.007080078125E-3</c:v>
                </c:pt>
                <c:pt idx="40700">
                  <c:v>1.0068416595458984E-3</c:v>
                </c:pt>
                <c:pt idx="40701">
                  <c:v>1.007080078125E-3</c:v>
                </c:pt>
                <c:pt idx="40702">
                  <c:v>1.007080078125E-3</c:v>
                </c:pt>
                <c:pt idx="40703">
                  <c:v>1.0068416595458984E-3</c:v>
                </c:pt>
                <c:pt idx="40704">
                  <c:v>1.007080078125E-3</c:v>
                </c:pt>
                <c:pt idx="40705">
                  <c:v>1.007080078125E-3</c:v>
                </c:pt>
                <c:pt idx="40706">
                  <c:v>1.0068416595458984E-3</c:v>
                </c:pt>
                <c:pt idx="40707">
                  <c:v>1.0080337524414063E-3</c:v>
                </c:pt>
                <c:pt idx="40708">
                  <c:v>1.007080078125E-3</c:v>
                </c:pt>
                <c:pt idx="40709">
                  <c:v>1.0068416595458984E-3</c:v>
                </c:pt>
                <c:pt idx="40710">
                  <c:v>1.007080078125E-3</c:v>
                </c:pt>
                <c:pt idx="40711">
                  <c:v>1.007080078125E-3</c:v>
                </c:pt>
                <c:pt idx="40712">
                  <c:v>1.0068416595458984E-3</c:v>
                </c:pt>
                <c:pt idx="40713">
                  <c:v>1.007080078125E-3</c:v>
                </c:pt>
                <c:pt idx="40714">
                  <c:v>1.007080078125E-3</c:v>
                </c:pt>
                <c:pt idx="40715">
                  <c:v>1.0068416595458984E-3</c:v>
                </c:pt>
                <c:pt idx="40716">
                  <c:v>2.01416015625E-3</c:v>
                </c:pt>
                <c:pt idx="40717">
                  <c:v>1.0068416595458984E-3</c:v>
                </c:pt>
                <c:pt idx="40718">
                  <c:v>1.007080078125E-3</c:v>
                </c:pt>
                <c:pt idx="40719">
                  <c:v>1.0080337524414063E-3</c:v>
                </c:pt>
                <c:pt idx="40720">
                  <c:v>1.007080078125E-3</c:v>
                </c:pt>
                <c:pt idx="40721">
                  <c:v>1.0068416595458984E-3</c:v>
                </c:pt>
                <c:pt idx="40722">
                  <c:v>1.007080078125E-3</c:v>
                </c:pt>
                <c:pt idx="40723">
                  <c:v>1.007080078125E-3</c:v>
                </c:pt>
                <c:pt idx="40724">
                  <c:v>1.0068416595458984E-3</c:v>
                </c:pt>
                <c:pt idx="40725">
                  <c:v>1.007080078125E-3</c:v>
                </c:pt>
                <c:pt idx="40726">
                  <c:v>6.0429573059082031E-3</c:v>
                </c:pt>
                <c:pt idx="40727">
                  <c:v>1.007080078125E-3</c:v>
                </c:pt>
                <c:pt idx="40728">
                  <c:v>1.0068416595458984E-3</c:v>
                </c:pt>
                <c:pt idx="40729">
                  <c:v>1.007080078125E-3</c:v>
                </c:pt>
                <c:pt idx="40730">
                  <c:v>1.007080078125E-3</c:v>
                </c:pt>
                <c:pt idx="40731">
                  <c:v>1.0068416595458984E-3</c:v>
                </c:pt>
                <c:pt idx="40732">
                  <c:v>1.007080078125E-3</c:v>
                </c:pt>
                <c:pt idx="40733">
                  <c:v>1.007080078125E-3</c:v>
                </c:pt>
                <c:pt idx="40734">
                  <c:v>1.0068416595458984E-3</c:v>
                </c:pt>
                <c:pt idx="40735">
                  <c:v>1.007080078125E-3</c:v>
                </c:pt>
                <c:pt idx="40736">
                  <c:v>1.007080078125E-3</c:v>
                </c:pt>
                <c:pt idx="40737">
                  <c:v>1.0068416595458984E-3</c:v>
                </c:pt>
                <c:pt idx="40738">
                  <c:v>1.007080078125E-3</c:v>
                </c:pt>
                <c:pt idx="40739">
                  <c:v>1.0080337524414063E-3</c:v>
                </c:pt>
                <c:pt idx="40740">
                  <c:v>1.007080078125E-3</c:v>
                </c:pt>
                <c:pt idx="40741">
                  <c:v>1.0068416595458984E-3</c:v>
                </c:pt>
                <c:pt idx="40742">
                  <c:v>1.007080078125E-3</c:v>
                </c:pt>
                <c:pt idx="40743">
                  <c:v>1.007080078125E-3</c:v>
                </c:pt>
                <c:pt idx="40744">
                  <c:v>1.0068416595458984E-3</c:v>
                </c:pt>
                <c:pt idx="40745">
                  <c:v>1.007080078125E-3</c:v>
                </c:pt>
                <c:pt idx="40746">
                  <c:v>1.007080078125E-3</c:v>
                </c:pt>
                <c:pt idx="40747">
                  <c:v>1.0068416595458984E-3</c:v>
                </c:pt>
                <c:pt idx="40748">
                  <c:v>1.007080078125E-3</c:v>
                </c:pt>
                <c:pt idx="40749">
                  <c:v>1.007080078125E-3</c:v>
                </c:pt>
                <c:pt idx="40750">
                  <c:v>1.0068416595458984E-3</c:v>
                </c:pt>
                <c:pt idx="40751">
                  <c:v>1.0080337524414063E-3</c:v>
                </c:pt>
                <c:pt idx="40752">
                  <c:v>1.007080078125E-3</c:v>
                </c:pt>
                <c:pt idx="40753">
                  <c:v>1.0068416595458984E-3</c:v>
                </c:pt>
                <c:pt idx="40754">
                  <c:v>1.007080078125E-3</c:v>
                </c:pt>
                <c:pt idx="40755">
                  <c:v>1.007080078125E-3</c:v>
                </c:pt>
                <c:pt idx="40756">
                  <c:v>1.0068416595458984E-3</c:v>
                </c:pt>
                <c:pt idx="40757">
                  <c:v>1.007080078125E-3</c:v>
                </c:pt>
                <c:pt idx="40758">
                  <c:v>1.007080078125E-3</c:v>
                </c:pt>
                <c:pt idx="40759">
                  <c:v>1.0068416595458984E-3</c:v>
                </c:pt>
                <c:pt idx="40760">
                  <c:v>1.007080078125E-3</c:v>
                </c:pt>
                <c:pt idx="40761">
                  <c:v>1.007080078125E-3</c:v>
                </c:pt>
                <c:pt idx="40762">
                  <c:v>1.0068416595458984E-3</c:v>
                </c:pt>
                <c:pt idx="40763">
                  <c:v>1.007080078125E-3</c:v>
                </c:pt>
                <c:pt idx="40764">
                  <c:v>1.0080337524414063E-3</c:v>
                </c:pt>
                <c:pt idx="40765">
                  <c:v>1.007080078125E-3</c:v>
                </c:pt>
                <c:pt idx="40766">
                  <c:v>1.0068416595458984E-3</c:v>
                </c:pt>
                <c:pt idx="40767">
                  <c:v>1.007080078125E-3</c:v>
                </c:pt>
                <c:pt idx="40768">
                  <c:v>1.3092041015625E-2</c:v>
                </c:pt>
                <c:pt idx="40769">
                  <c:v>1.0068416595458984E-3</c:v>
                </c:pt>
                <c:pt idx="40770">
                  <c:v>1.007080078125E-3</c:v>
                </c:pt>
                <c:pt idx="40771">
                  <c:v>1.007080078125E-3</c:v>
                </c:pt>
                <c:pt idx="40772">
                  <c:v>1.0068416595458984E-3</c:v>
                </c:pt>
                <c:pt idx="40773">
                  <c:v>1.007080078125E-3</c:v>
                </c:pt>
                <c:pt idx="40774">
                  <c:v>1.007080078125E-3</c:v>
                </c:pt>
                <c:pt idx="40775">
                  <c:v>1.0068416595458984E-3</c:v>
                </c:pt>
                <c:pt idx="40776">
                  <c:v>1.007080078125E-3</c:v>
                </c:pt>
                <c:pt idx="40777">
                  <c:v>1.0080337524414063E-3</c:v>
                </c:pt>
                <c:pt idx="40778">
                  <c:v>1.007080078125E-3</c:v>
                </c:pt>
                <c:pt idx="40779">
                  <c:v>1.0068416595458984E-3</c:v>
                </c:pt>
                <c:pt idx="40780">
                  <c:v>1.007080078125E-3</c:v>
                </c:pt>
                <c:pt idx="40781">
                  <c:v>1.007080078125E-3</c:v>
                </c:pt>
                <c:pt idx="40782">
                  <c:v>1.0068416595458984E-3</c:v>
                </c:pt>
                <c:pt idx="40783">
                  <c:v>1.007080078125E-3</c:v>
                </c:pt>
                <c:pt idx="40784">
                  <c:v>1.007080078125E-3</c:v>
                </c:pt>
                <c:pt idx="40785">
                  <c:v>1.0068416595458984E-3</c:v>
                </c:pt>
                <c:pt idx="40786">
                  <c:v>1.007080078125E-3</c:v>
                </c:pt>
                <c:pt idx="40787">
                  <c:v>1.007080078125E-3</c:v>
                </c:pt>
                <c:pt idx="40788">
                  <c:v>1.0068416595458984E-3</c:v>
                </c:pt>
                <c:pt idx="40789">
                  <c:v>1.0080337524414063E-3</c:v>
                </c:pt>
                <c:pt idx="40790">
                  <c:v>1.007080078125E-3</c:v>
                </c:pt>
                <c:pt idx="40791">
                  <c:v>1.0068416595458984E-3</c:v>
                </c:pt>
                <c:pt idx="40792">
                  <c:v>1.007080078125E-3</c:v>
                </c:pt>
                <c:pt idx="40793">
                  <c:v>1.007080078125E-3</c:v>
                </c:pt>
                <c:pt idx="40794">
                  <c:v>1.0068416595458984E-3</c:v>
                </c:pt>
                <c:pt idx="40795">
                  <c:v>1.007080078125E-3</c:v>
                </c:pt>
                <c:pt idx="40796">
                  <c:v>1.007080078125E-3</c:v>
                </c:pt>
                <c:pt idx="40797">
                  <c:v>1.0068416595458984E-3</c:v>
                </c:pt>
                <c:pt idx="40798">
                  <c:v>1.007080078125E-3</c:v>
                </c:pt>
                <c:pt idx="40799">
                  <c:v>1.007080078125E-3</c:v>
                </c:pt>
                <c:pt idx="40800">
                  <c:v>1.0068416595458984E-3</c:v>
                </c:pt>
                <c:pt idx="40801">
                  <c:v>1.007080078125E-3</c:v>
                </c:pt>
                <c:pt idx="40802">
                  <c:v>1.0080337524414063E-3</c:v>
                </c:pt>
                <c:pt idx="40803">
                  <c:v>1.007080078125E-3</c:v>
                </c:pt>
                <c:pt idx="40804">
                  <c:v>1.0068416595458984E-3</c:v>
                </c:pt>
                <c:pt idx="40805">
                  <c:v>1.007080078125E-3</c:v>
                </c:pt>
                <c:pt idx="40806">
                  <c:v>1.007080078125E-3</c:v>
                </c:pt>
                <c:pt idx="40807">
                  <c:v>1.0068416595458984E-3</c:v>
                </c:pt>
                <c:pt idx="40808">
                  <c:v>1.007080078125E-3</c:v>
                </c:pt>
                <c:pt idx="40809">
                  <c:v>1.007080078125E-3</c:v>
                </c:pt>
                <c:pt idx="40810">
                  <c:v>1.0068416595458984E-3</c:v>
                </c:pt>
                <c:pt idx="40811">
                  <c:v>1.007080078125E-3</c:v>
                </c:pt>
                <c:pt idx="40812">
                  <c:v>1.0068416595458984E-3</c:v>
                </c:pt>
                <c:pt idx="40813">
                  <c:v>1.007080078125E-3</c:v>
                </c:pt>
                <c:pt idx="40814">
                  <c:v>1.0080337524414063E-3</c:v>
                </c:pt>
                <c:pt idx="40815">
                  <c:v>1.007080078125E-3</c:v>
                </c:pt>
                <c:pt idx="40816">
                  <c:v>1.0068416595458984E-3</c:v>
                </c:pt>
                <c:pt idx="40817">
                  <c:v>1.007080078125E-3</c:v>
                </c:pt>
                <c:pt idx="40818">
                  <c:v>1.007080078125E-3</c:v>
                </c:pt>
                <c:pt idx="40819">
                  <c:v>1.0068416595458984E-3</c:v>
                </c:pt>
                <c:pt idx="40820">
                  <c:v>1.007080078125E-3</c:v>
                </c:pt>
                <c:pt idx="40821">
                  <c:v>1.007080078125E-3</c:v>
                </c:pt>
                <c:pt idx="40822">
                  <c:v>1.0068416595458984E-3</c:v>
                </c:pt>
                <c:pt idx="40823">
                  <c:v>1.007080078125E-3</c:v>
                </c:pt>
                <c:pt idx="40824">
                  <c:v>1.007080078125E-3</c:v>
                </c:pt>
                <c:pt idx="40825">
                  <c:v>1.0068416595458984E-3</c:v>
                </c:pt>
                <c:pt idx="40826">
                  <c:v>1.007080078125E-3</c:v>
                </c:pt>
                <c:pt idx="40827">
                  <c:v>1.0080337524414063E-3</c:v>
                </c:pt>
                <c:pt idx="40828">
                  <c:v>1.007080078125E-3</c:v>
                </c:pt>
                <c:pt idx="40829">
                  <c:v>1.0068416595458984E-3</c:v>
                </c:pt>
                <c:pt idx="40830">
                  <c:v>1.007080078125E-3</c:v>
                </c:pt>
                <c:pt idx="40831">
                  <c:v>1.007080078125E-3</c:v>
                </c:pt>
                <c:pt idx="40832">
                  <c:v>1.0068416595458984E-3</c:v>
                </c:pt>
                <c:pt idx="40833">
                  <c:v>1.007080078125E-3</c:v>
                </c:pt>
                <c:pt idx="40834">
                  <c:v>1.0068416595458984E-3</c:v>
                </c:pt>
                <c:pt idx="40835">
                  <c:v>1.007080078125E-3</c:v>
                </c:pt>
                <c:pt idx="40836">
                  <c:v>1.007080078125E-3</c:v>
                </c:pt>
                <c:pt idx="40837">
                  <c:v>1.0068416595458984E-3</c:v>
                </c:pt>
                <c:pt idx="40838">
                  <c:v>1.007080078125E-3</c:v>
                </c:pt>
                <c:pt idx="40839">
                  <c:v>1.0080337524414063E-3</c:v>
                </c:pt>
                <c:pt idx="40840">
                  <c:v>1.007080078125E-3</c:v>
                </c:pt>
                <c:pt idx="40841">
                  <c:v>1.0068416595458984E-3</c:v>
                </c:pt>
                <c:pt idx="40842">
                  <c:v>1.007080078125E-3</c:v>
                </c:pt>
                <c:pt idx="40843">
                  <c:v>1.007080078125E-3</c:v>
                </c:pt>
                <c:pt idx="40844">
                  <c:v>1.0068416595458984E-3</c:v>
                </c:pt>
                <c:pt idx="40845">
                  <c:v>1.007080078125E-3</c:v>
                </c:pt>
                <c:pt idx="40846">
                  <c:v>1.007080078125E-3</c:v>
                </c:pt>
                <c:pt idx="40847">
                  <c:v>1.0068416595458984E-3</c:v>
                </c:pt>
                <c:pt idx="40848">
                  <c:v>1.007080078125E-3</c:v>
                </c:pt>
                <c:pt idx="40849">
                  <c:v>1.007080078125E-3</c:v>
                </c:pt>
                <c:pt idx="40850">
                  <c:v>1.0068416595458984E-3</c:v>
                </c:pt>
                <c:pt idx="40851">
                  <c:v>1.007080078125E-3</c:v>
                </c:pt>
                <c:pt idx="40852">
                  <c:v>1.0080337524414063E-3</c:v>
                </c:pt>
                <c:pt idx="40853">
                  <c:v>1.007080078125E-3</c:v>
                </c:pt>
                <c:pt idx="40854">
                  <c:v>1.0068416595458984E-3</c:v>
                </c:pt>
                <c:pt idx="40855">
                  <c:v>1.007080078125E-3</c:v>
                </c:pt>
                <c:pt idx="40856">
                  <c:v>1.0068416595458984E-3</c:v>
                </c:pt>
                <c:pt idx="40857">
                  <c:v>1.007080078125E-3</c:v>
                </c:pt>
                <c:pt idx="40858">
                  <c:v>1.007080078125E-3</c:v>
                </c:pt>
                <c:pt idx="40859">
                  <c:v>1.0068416595458984E-3</c:v>
                </c:pt>
                <c:pt idx="40860">
                  <c:v>1.007080078125E-3</c:v>
                </c:pt>
                <c:pt idx="40861">
                  <c:v>1.007080078125E-3</c:v>
                </c:pt>
                <c:pt idx="40862">
                  <c:v>1.0068416595458984E-3</c:v>
                </c:pt>
                <c:pt idx="40863">
                  <c:v>1.007080078125E-3</c:v>
                </c:pt>
                <c:pt idx="40864">
                  <c:v>1.0080337524414063E-3</c:v>
                </c:pt>
                <c:pt idx="40865">
                  <c:v>1.007080078125E-3</c:v>
                </c:pt>
                <c:pt idx="40866">
                  <c:v>1.0068416595458984E-3</c:v>
                </c:pt>
                <c:pt idx="40867">
                  <c:v>1.007080078125E-3</c:v>
                </c:pt>
                <c:pt idx="40868">
                  <c:v>1.007080078125E-3</c:v>
                </c:pt>
                <c:pt idx="40869">
                  <c:v>1.0068416595458984E-3</c:v>
                </c:pt>
                <c:pt idx="40870">
                  <c:v>1.007080078125E-3</c:v>
                </c:pt>
                <c:pt idx="40871">
                  <c:v>1.007080078125E-3</c:v>
                </c:pt>
                <c:pt idx="40872">
                  <c:v>1.0068416595458984E-3</c:v>
                </c:pt>
                <c:pt idx="40873">
                  <c:v>1.007080078125E-3</c:v>
                </c:pt>
                <c:pt idx="40874">
                  <c:v>1.007080078125E-3</c:v>
                </c:pt>
                <c:pt idx="40875">
                  <c:v>1.0068416595458984E-3</c:v>
                </c:pt>
                <c:pt idx="40876">
                  <c:v>1.007080078125E-3</c:v>
                </c:pt>
                <c:pt idx="40877">
                  <c:v>1.0080337524414063E-3</c:v>
                </c:pt>
                <c:pt idx="40878">
                  <c:v>1.0068416595458984E-3</c:v>
                </c:pt>
                <c:pt idx="40879">
                  <c:v>1.007080078125E-3</c:v>
                </c:pt>
                <c:pt idx="40880">
                  <c:v>1.007080078125E-3</c:v>
                </c:pt>
                <c:pt idx="40881">
                  <c:v>1.0068416595458984E-3</c:v>
                </c:pt>
                <c:pt idx="40882">
                  <c:v>1.007080078125E-3</c:v>
                </c:pt>
                <c:pt idx="40883">
                  <c:v>1.007080078125E-3</c:v>
                </c:pt>
                <c:pt idx="40884">
                  <c:v>1.0068416595458984E-3</c:v>
                </c:pt>
                <c:pt idx="40885">
                  <c:v>1.007080078125E-3</c:v>
                </c:pt>
                <c:pt idx="40886">
                  <c:v>1.007080078125E-3</c:v>
                </c:pt>
                <c:pt idx="40887">
                  <c:v>1.0068416595458984E-3</c:v>
                </c:pt>
                <c:pt idx="40888">
                  <c:v>1.6113996505737305E-2</c:v>
                </c:pt>
                <c:pt idx="40889">
                  <c:v>1.007080078125E-3</c:v>
                </c:pt>
                <c:pt idx="40890">
                  <c:v>1.007080078125E-3</c:v>
                </c:pt>
                <c:pt idx="40891">
                  <c:v>1.0068416595458984E-3</c:v>
                </c:pt>
                <c:pt idx="40892">
                  <c:v>1.007080078125E-3</c:v>
                </c:pt>
                <c:pt idx="40893">
                  <c:v>1.007080078125E-3</c:v>
                </c:pt>
                <c:pt idx="40894">
                  <c:v>1.0068416595458984E-3</c:v>
                </c:pt>
                <c:pt idx="40895">
                  <c:v>1.007080078125E-3</c:v>
                </c:pt>
                <c:pt idx="40896">
                  <c:v>1.007080078125E-3</c:v>
                </c:pt>
                <c:pt idx="40897">
                  <c:v>1.0068416595458984E-3</c:v>
                </c:pt>
                <c:pt idx="40898">
                  <c:v>1.007080078125E-3</c:v>
                </c:pt>
                <c:pt idx="40899">
                  <c:v>1.0080337524414063E-3</c:v>
                </c:pt>
                <c:pt idx="40900">
                  <c:v>1.007080078125E-3</c:v>
                </c:pt>
                <c:pt idx="40901">
                  <c:v>1.0068416595458984E-3</c:v>
                </c:pt>
                <c:pt idx="40902">
                  <c:v>1.007080078125E-3</c:v>
                </c:pt>
                <c:pt idx="40903">
                  <c:v>1.007080078125E-3</c:v>
                </c:pt>
                <c:pt idx="40904">
                  <c:v>1.0068416595458984E-3</c:v>
                </c:pt>
                <c:pt idx="40905">
                  <c:v>1.007080078125E-3</c:v>
                </c:pt>
                <c:pt idx="40906">
                  <c:v>1.007080078125E-3</c:v>
                </c:pt>
                <c:pt idx="40907">
                  <c:v>1.0068416595458984E-3</c:v>
                </c:pt>
                <c:pt idx="40908">
                  <c:v>1.007080078125E-3</c:v>
                </c:pt>
                <c:pt idx="40909">
                  <c:v>1.007080078125E-3</c:v>
                </c:pt>
                <c:pt idx="40910">
                  <c:v>1.0068416595458984E-3</c:v>
                </c:pt>
                <c:pt idx="40911">
                  <c:v>1.007080078125E-3</c:v>
                </c:pt>
                <c:pt idx="40912">
                  <c:v>1.0080337524414063E-3</c:v>
                </c:pt>
                <c:pt idx="40913">
                  <c:v>1.0068416595458984E-3</c:v>
                </c:pt>
                <c:pt idx="40914">
                  <c:v>1.007080078125E-3</c:v>
                </c:pt>
                <c:pt idx="40915">
                  <c:v>1.007080078125E-3</c:v>
                </c:pt>
                <c:pt idx="40916">
                  <c:v>1.0068416595458984E-3</c:v>
                </c:pt>
                <c:pt idx="40917">
                  <c:v>1.007080078125E-3</c:v>
                </c:pt>
                <c:pt idx="40918">
                  <c:v>1.007080078125E-3</c:v>
                </c:pt>
                <c:pt idx="40919">
                  <c:v>1.0068416595458984E-3</c:v>
                </c:pt>
                <c:pt idx="40920">
                  <c:v>1.007080078125E-3</c:v>
                </c:pt>
                <c:pt idx="40921">
                  <c:v>1.007080078125E-3</c:v>
                </c:pt>
                <c:pt idx="40922">
                  <c:v>1.0068416595458984E-3</c:v>
                </c:pt>
                <c:pt idx="40923">
                  <c:v>1.007080078125E-3</c:v>
                </c:pt>
                <c:pt idx="40924">
                  <c:v>1.0080337524414063E-3</c:v>
                </c:pt>
                <c:pt idx="40925">
                  <c:v>1.007080078125E-3</c:v>
                </c:pt>
                <c:pt idx="40926">
                  <c:v>1.0068416595458984E-3</c:v>
                </c:pt>
                <c:pt idx="40927">
                  <c:v>1.007080078125E-3</c:v>
                </c:pt>
                <c:pt idx="40928">
                  <c:v>1.007080078125E-3</c:v>
                </c:pt>
                <c:pt idx="40929">
                  <c:v>1.0068416595458984E-3</c:v>
                </c:pt>
                <c:pt idx="40930">
                  <c:v>1.007080078125E-3</c:v>
                </c:pt>
                <c:pt idx="40931">
                  <c:v>1.007080078125E-3</c:v>
                </c:pt>
                <c:pt idx="40932">
                  <c:v>1.0068416595458984E-3</c:v>
                </c:pt>
                <c:pt idx="40933">
                  <c:v>1.007080078125E-3</c:v>
                </c:pt>
                <c:pt idx="40934">
                  <c:v>1.007080078125E-3</c:v>
                </c:pt>
                <c:pt idx="40935">
                  <c:v>1.0068416595458984E-3</c:v>
                </c:pt>
                <c:pt idx="40936">
                  <c:v>1.007080078125E-3</c:v>
                </c:pt>
                <c:pt idx="40937">
                  <c:v>1.0080337524414063E-3</c:v>
                </c:pt>
                <c:pt idx="40938">
                  <c:v>1.0068416595458984E-3</c:v>
                </c:pt>
                <c:pt idx="40939">
                  <c:v>1.007080078125E-3</c:v>
                </c:pt>
                <c:pt idx="40940">
                  <c:v>1.007080078125E-3</c:v>
                </c:pt>
                <c:pt idx="40941">
                  <c:v>1.0068416595458984E-3</c:v>
                </c:pt>
                <c:pt idx="40942">
                  <c:v>1.007080078125E-3</c:v>
                </c:pt>
                <c:pt idx="40943">
                  <c:v>1.007080078125E-3</c:v>
                </c:pt>
                <c:pt idx="40944">
                  <c:v>1.0068416595458984E-3</c:v>
                </c:pt>
                <c:pt idx="40945">
                  <c:v>1.007080078125E-3</c:v>
                </c:pt>
                <c:pt idx="40946">
                  <c:v>1.007080078125E-3</c:v>
                </c:pt>
                <c:pt idx="40947">
                  <c:v>1.0068416595458984E-3</c:v>
                </c:pt>
                <c:pt idx="40948">
                  <c:v>1.007080078125E-3</c:v>
                </c:pt>
                <c:pt idx="40949">
                  <c:v>1.0080337524414063E-3</c:v>
                </c:pt>
                <c:pt idx="40950">
                  <c:v>1.007080078125E-3</c:v>
                </c:pt>
                <c:pt idx="40951">
                  <c:v>1.0068416595458984E-3</c:v>
                </c:pt>
                <c:pt idx="40952">
                  <c:v>1.007080078125E-3</c:v>
                </c:pt>
                <c:pt idx="40953">
                  <c:v>1.007080078125E-3</c:v>
                </c:pt>
                <c:pt idx="40954">
                  <c:v>1.0068416595458984E-3</c:v>
                </c:pt>
                <c:pt idx="40955">
                  <c:v>1.007080078125E-3</c:v>
                </c:pt>
                <c:pt idx="40956">
                  <c:v>1.007080078125E-3</c:v>
                </c:pt>
                <c:pt idx="40957">
                  <c:v>1.0068416595458984E-3</c:v>
                </c:pt>
                <c:pt idx="40958">
                  <c:v>1.007080078125E-3</c:v>
                </c:pt>
                <c:pt idx="40959">
                  <c:v>1.007080078125E-3</c:v>
                </c:pt>
                <c:pt idx="40960">
                  <c:v>1.0068416595458984E-3</c:v>
                </c:pt>
                <c:pt idx="40961">
                  <c:v>1.007080078125E-3</c:v>
                </c:pt>
                <c:pt idx="40962">
                  <c:v>1.0080337524414063E-3</c:v>
                </c:pt>
                <c:pt idx="40963">
                  <c:v>1.0068416595458984E-3</c:v>
                </c:pt>
                <c:pt idx="40964">
                  <c:v>1.007080078125E-3</c:v>
                </c:pt>
                <c:pt idx="40965">
                  <c:v>1.007080078125E-3</c:v>
                </c:pt>
                <c:pt idx="40966">
                  <c:v>1.0068416595458984E-3</c:v>
                </c:pt>
                <c:pt idx="40967">
                  <c:v>1.007080078125E-3</c:v>
                </c:pt>
                <c:pt idx="40968">
                  <c:v>1.007080078125E-3</c:v>
                </c:pt>
                <c:pt idx="40969">
                  <c:v>1.0068416595458984E-3</c:v>
                </c:pt>
                <c:pt idx="40970">
                  <c:v>1.007080078125E-3</c:v>
                </c:pt>
                <c:pt idx="40971">
                  <c:v>1.007080078125E-3</c:v>
                </c:pt>
                <c:pt idx="40972">
                  <c:v>1.0068416595458984E-3</c:v>
                </c:pt>
                <c:pt idx="40973">
                  <c:v>1.007080078125E-3</c:v>
                </c:pt>
                <c:pt idx="40974">
                  <c:v>1.0080337524414063E-3</c:v>
                </c:pt>
                <c:pt idx="40975">
                  <c:v>1.007080078125E-3</c:v>
                </c:pt>
                <c:pt idx="40976">
                  <c:v>1.0068416595458984E-3</c:v>
                </c:pt>
                <c:pt idx="40977">
                  <c:v>1.007080078125E-3</c:v>
                </c:pt>
                <c:pt idx="40978">
                  <c:v>1.007080078125E-3</c:v>
                </c:pt>
                <c:pt idx="40979">
                  <c:v>1.0068416595458984E-3</c:v>
                </c:pt>
                <c:pt idx="40980">
                  <c:v>1.007080078125E-3</c:v>
                </c:pt>
                <c:pt idx="40981">
                  <c:v>1.007080078125E-3</c:v>
                </c:pt>
                <c:pt idx="40982">
                  <c:v>1.0068416595458984E-3</c:v>
                </c:pt>
                <c:pt idx="40983">
                  <c:v>1.007080078125E-3</c:v>
                </c:pt>
                <c:pt idx="40984">
                  <c:v>1.007080078125E-3</c:v>
                </c:pt>
                <c:pt idx="40985">
                  <c:v>1.0068416595458984E-3</c:v>
                </c:pt>
                <c:pt idx="40986">
                  <c:v>1.007080078125E-3</c:v>
                </c:pt>
                <c:pt idx="40987">
                  <c:v>1.0080337524414063E-3</c:v>
                </c:pt>
                <c:pt idx="40988">
                  <c:v>1.0068416595458984E-3</c:v>
                </c:pt>
                <c:pt idx="40989">
                  <c:v>1.007080078125E-3</c:v>
                </c:pt>
                <c:pt idx="40990">
                  <c:v>1.007080078125E-3</c:v>
                </c:pt>
                <c:pt idx="40991">
                  <c:v>1.0068416595458984E-3</c:v>
                </c:pt>
                <c:pt idx="40992">
                  <c:v>1.007080078125E-3</c:v>
                </c:pt>
                <c:pt idx="40993">
                  <c:v>1.007080078125E-3</c:v>
                </c:pt>
                <c:pt idx="40994">
                  <c:v>1.0068416595458984E-3</c:v>
                </c:pt>
                <c:pt idx="40995">
                  <c:v>1.007080078125E-3</c:v>
                </c:pt>
                <c:pt idx="40996">
                  <c:v>1.007080078125E-3</c:v>
                </c:pt>
                <c:pt idx="40997">
                  <c:v>1.0068416595458984E-3</c:v>
                </c:pt>
                <c:pt idx="40998">
                  <c:v>1.007080078125E-3</c:v>
                </c:pt>
                <c:pt idx="40999">
                  <c:v>1.0080337524414063E-3</c:v>
                </c:pt>
                <c:pt idx="41000">
                  <c:v>1.007080078125E-3</c:v>
                </c:pt>
                <c:pt idx="41001">
                  <c:v>1.0068416595458984E-3</c:v>
                </c:pt>
                <c:pt idx="41002">
                  <c:v>1.007080078125E-3</c:v>
                </c:pt>
                <c:pt idx="41003">
                  <c:v>1.007080078125E-3</c:v>
                </c:pt>
                <c:pt idx="41004">
                  <c:v>1.0068416595458984E-3</c:v>
                </c:pt>
                <c:pt idx="41005">
                  <c:v>1.007080078125E-3</c:v>
                </c:pt>
                <c:pt idx="41006">
                  <c:v>1.007080078125E-3</c:v>
                </c:pt>
                <c:pt idx="41007">
                  <c:v>1.0068416595458984E-3</c:v>
                </c:pt>
                <c:pt idx="41008">
                  <c:v>1.007080078125E-3</c:v>
                </c:pt>
                <c:pt idx="41009">
                  <c:v>1.007080078125E-3</c:v>
                </c:pt>
                <c:pt idx="41010">
                  <c:v>1.0068416595458984E-3</c:v>
                </c:pt>
                <c:pt idx="41011">
                  <c:v>1.007080078125E-3</c:v>
                </c:pt>
                <c:pt idx="41012">
                  <c:v>1.0080337524414063E-3</c:v>
                </c:pt>
                <c:pt idx="41013">
                  <c:v>1.0068416595458984E-3</c:v>
                </c:pt>
                <c:pt idx="41014">
                  <c:v>1.007080078125E-3</c:v>
                </c:pt>
                <c:pt idx="41015">
                  <c:v>1.007080078125E-3</c:v>
                </c:pt>
                <c:pt idx="41016">
                  <c:v>1.0068416595458984E-3</c:v>
                </c:pt>
                <c:pt idx="41017">
                  <c:v>1.007080078125E-3</c:v>
                </c:pt>
                <c:pt idx="41018">
                  <c:v>1.007080078125E-3</c:v>
                </c:pt>
                <c:pt idx="41019">
                  <c:v>1.0068416595458984E-3</c:v>
                </c:pt>
                <c:pt idx="41020">
                  <c:v>1.007080078125E-3</c:v>
                </c:pt>
                <c:pt idx="41021">
                  <c:v>1.007080078125E-3</c:v>
                </c:pt>
                <c:pt idx="41022">
                  <c:v>1.0068416595458984E-3</c:v>
                </c:pt>
                <c:pt idx="41023">
                  <c:v>1.007080078125E-3</c:v>
                </c:pt>
                <c:pt idx="41024">
                  <c:v>1.0080337524414063E-3</c:v>
                </c:pt>
                <c:pt idx="41025">
                  <c:v>1.007080078125E-3</c:v>
                </c:pt>
                <c:pt idx="41026">
                  <c:v>1.0068416595458984E-3</c:v>
                </c:pt>
                <c:pt idx="41027">
                  <c:v>1.007080078125E-3</c:v>
                </c:pt>
                <c:pt idx="41028">
                  <c:v>1.007080078125E-3</c:v>
                </c:pt>
                <c:pt idx="41029">
                  <c:v>1.0068416595458984E-3</c:v>
                </c:pt>
                <c:pt idx="41030">
                  <c:v>1.007080078125E-3</c:v>
                </c:pt>
                <c:pt idx="41031">
                  <c:v>1.007080078125E-3</c:v>
                </c:pt>
                <c:pt idx="41032">
                  <c:v>1.0068416595458984E-3</c:v>
                </c:pt>
                <c:pt idx="41033">
                  <c:v>1.007080078125E-3</c:v>
                </c:pt>
                <c:pt idx="41034">
                  <c:v>1.007080078125E-3</c:v>
                </c:pt>
                <c:pt idx="41035">
                  <c:v>1.0068416595458984E-3</c:v>
                </c:pt>
                <c:pt idx="41036">
                  <c:v>1.007080078125E-3</c:v>
                </c:pt>
                <c:pt idx="41037">
                  <c:v>1.0080337524414063E-3</c:v>
                </c:pt>
                <c:pt idx="41038">
                  <c:v>1.0068416595458984E-3</c:v>
                </c:pt>
                <c:pt idx="41039">
                  <c:v>1.007080078125E-3</c:v>
                </c:pt>
                <c:pt idx="41040">
                  <c:v>1.007080078125E-3</c:v>
                </c:pt>
                <c:pt idx="41041">
                  <c:v>1.0068416595458984E-3</c:v>
                </c:pt>
                <c:pt idx="41042">
                  <c:v>1.007080078125E-3</c:v>
                </c:pt>
                <c:pt idx="41043">
                  <c:v>1.007080078125E-3</c:v>
                </c:pt>
                <c:pt idx="41044">
                  <c:v>1.0068416595458984E-3</c:v>
                </c:pt>
                <c:pt idx="41045">
                  <c:v>1.007080078125E-3</c:v>
                </c:pt>
                <c:pt idx="41046">
                  <c:v>1.007080078125E-3</c:v>
                </c:pt>
                <c:pt idx="41047">
                  <c:v>1.0068416595458984E-3</c:v>
                </c:pt>
                <c:pt idx="41048">
                  <c:v>1.007080078125E-3</c:v>
                </c:pt>
                <c:pt idx="41049">
                  <c:v>1.0080337524414063E-3</c:v>
                </c:pt>
                <c:pt idx="41050">
                  <c:v>1.007080078125E-3</c:v>
                </c:pt>
                <c:pt idx="41051">
                  <c:v>1.0068416595458984E-3</c:v>
                </c:pt>
                <c:pt idx="41052">
                  <c:v>1.007080078125E-3</c:v>
                </c:pt>
                <c:pt idx="41053">
                  <c:v>1.007080078125E-3</c:v>
                </c:pt>
                <c:pt idx="41054">
                  <c:v>1.0068416595458984E-3</c:v>
                </c:pt>
                <c:pt idx="41055">
                  <c:v>1.007080078125E-3</c:v>
                </c:pt>
                <c:pt idx="41056">
                  <c:v>1.007080078125E-3</c:v>
                </c:pt>
                <c:pt idx="41057">
                  <c:v>1.0068416595458984E-3</c:v>
                </c:pt>
                <c:pt idx="41058">
                  <c:v>1.007080078125E-3</c:v>
                </c:pt>
                <c:pt idx="41059">
                  <c:v>1.007080078125E-3</c:v>
                </c:pt>
                <c:pt idx="41060">
                  <c:v>1.0068416595458984E-3</c:v>
                </c:pt>
                <c:pt idx="41061">
                  <c:v>1.007080078125E-3</c:v>
                </c:pt>
                <c:pt idx="41062">
                  <c:v>1.0080337524414063E-3</c:v>
                </c:pt>
                <c:pt idx="41063">
                  <c:v>1.0068416595458984E-3</c:v>
                </c:pt>
                <c:pt idx="41064">
                  <c:v>1.007080078125E-3</c:v>
                </c:pt>
                <c:pt idx="41065">
                  <c:v>1.007080078125E-3</c:v>
                </c:pt>
                <c:pt idx="41066">
                  <c:v>1.0068416595458984E-3</c:v>
                </c:pt>
                <c:pt idx="41067">
                  <c:v>1.007080078125E-3</c:v>
                </c:pt>
                <c:pt idx="41068">
                  <c:v>1.007080078125E-3</c:v>
                </c:pt>
                <c:pt idx="41069">
                  <c:v>1.0068416595458984E-3</c:v>
                </c:pt>
                <c:pt idx="41070">
                  <c:v>1.007080078125E-3</c:v>
                </c:pt>
                <c:pt idx="41071">
                  <c:v>1.007080078125E-3</c:v>
                </c:pt>
                <c:pt idx="41072">
                  <c:v>1.0068416595458984E-3</c:v>
                </c:pt>
                <c:pt idx="41073">
                  <c:v>1.007080078125E-3</c:v>
                </c:pt>
                <c:pt idx="41074">
                  <c:v>1.0080337524414063E-3</c:v>
                </c:pt>
                <c:pt idx="41075">
                  <c:v>1.007080078125E-3</c:v>
                </c:pt>
                <c:pt idx="41076">
                  <c:v>1.0068416595458984E-3</c:v>
                </c:pt>
                <c:pt idx="41077">
                  <c:v>1.007080078125E-3</c:v>
                </c:pt>
                <c:pt idx="41078">
                  <c:v>1.007080078125E-3</c:v>
                </c:pt>
                <c:pt idx="41079">
                  <c:v>1.0068416595458984E-3</c:v>
                </c:pt>
                <c:pt idx="41080">
                  <c:v>1.007080078125E-3</c:v>
                </c:pt>
                <c:pt idx="41081">
                  <c:v>1.007080078125E-3</c:v>
                </c:pt>
                <c:pt idx="41082">
                  <c:v>1.0068416595458984E-3</c:v>
                </c:pt>
                <c:pt idx="41083">
                  <c:v>1.007080078125E-3</c:v>
                </c:pt>
                <c:pt idx="41084">
                  <c:v>1.007080078125E-3</c:v>
                </c:pt>
                <c:pt idx="41085">
                  <c:v>1.0068416595458984E-3</c:v>
                </c:pt>
                <c:pt idx="41086">
                  <c:v>1.0080337524414063E-3</c:v>
                </c:pt>
                <c:pt idx="41087">
                  <c:v>1.007080078125E-3</c:v>
                </c:pt>
                <c:pt idx="41088">
                  <c:v>1.0068416595458984E-3</c:v>
                </c:pt>
                <c:pt idx="41089">
                  <c:v>1.007080078125E-3</c:v>
                </c:pt>
                <c:pt idx="41090">
                  <c:v>1.007080078125E-3</c:v>
                </c:pt>
                <c:pt idx="41091">
                  <c:v>1.0068416595458984E-3</c:v>
                </c:pt>
                <c:pt idx="41092">
                  <c:v>1.007080078125E-3</c:v>
                </c:pt>
                <c:pt idx="41093">
                  <c:v>1.007080078125E-3</c:v>
                </c:pt>
                <c:pt idx="41094">
                  <c:v>1.0068416595458984E-3</c:v>
                </c:pt>
                <c:pt idx="41095">
                  <c:v>1.007080078125E-3</c:v>
                </c:pt>
                <c:pt idx="41096">
                  <c:v>1.007080078125E-3</c:v>
                </c:pt>
                <c:pt idx="41097">
                  <c:v>1.0068416595458984E-3</c:v>
                </c:pt>
                <c:pt idx="41098">
                  <c:v>1.007080078125E-3</c:v>
                </c:pt>
                <c:pt idx="41099">
                  <c:v>1.0080337524414063E-3</c:v>
                </c:pt>
                <c:pt idx="41100">
                  <c:v>1.007080078125E-3</c:v>
                </c:pt>
                <c:pt idx="41101">
                  <c:v>1.0068416595458984E-3</c:v>
                </c:pt>
                <c:pt idx="41102">
                  <c:v>1.007080078125E-3</c:v>
                </c:pt>
                <c:pt idx="41103">
                  <c:v>1.007080078125E-3</c:v>
                </c:pt>
                <c:pt idx="41104">
                  <c:v>1.0068416595458984E-3</c:v>
                </c:pt>
                <c:pt idx="41105">
                  <c:v>1.007080078125E-3</c:v>
                </c:pt>
                <c:pt idx="41106">
                  <c:v>1.007080078125E-3</c:v>
                </c:pt>
                <c:pt idx="41107">
                  <c:v>1.0068416595458984E-3</c:v>
                </c:pt>
                <c:pt idx="41108">
                  <c:v>1.007080078125E-3</c:v>
                </c:pt>
                <c:pt idx="41109">
                  <c:v>1.007080078125E-3</c:v>
                </c:pt>
                <c:pt idx="41110">
                  <c:v>1.0068416595458984E-3</c:v>
                </c:pt>
                <c:pt idx="41111">
                  <c:v>1.0080337524414063E-3</c:v>
                </c:pt>
                <c:pt idx="41112">
                  <c:v>1.007080078125E-3</c:v>
                </c:pt>
                <c:pt idx="41113">
                  <c:v>1.0068416595458984E-3</c:v>
                </c:pt>
                <c:pt idx="41114">
                  <c:v>1.007080078125E-3</c:v>
                </c:pt>
                <c:pt idx="41115">
                  <c:v>1.007080078125E-3</c:v>
                </c:pt>
                <c:pt idx="41116">
                  <c:v>1.0068416595458984E-3</c:v>
                </c:pt>
                <c:pt idx="41117">
                  <c:v>1.007080078125E-3</c:v>
                </c:pt>
                <c:pt idx="41118">
                  <c:v>1.007080078125E-3</c:v>
                </c:pt>
                <c:pt idx="41119">
                  <c:v>1.0068416595458984E-3</c:v>
                </c:pt>
                <c:pt idx="41120">
                  <c:v>1.007080078125E-3</c:v>
                </c:pt>
                <c:pt idx="41121">
                  <c:v>1.007080078125E-3</c:v>
                </c:pt>
                <c:pt idx="41122">
                  <c:v>1.0068416595458984E-3</c:v>
                </c:pt>
                <c:pt idx="41123">
                  <c:v>1.007080078125E-3</c:v>
                </c:pt>
                <c:pt idx="41124">
                  <c:v>1.0080337524414063E-3</c:v>
                </c:pt>
                <c:pt idx="41125">
                  <c:v>1.007080078125E-3</c:v>
                </c:pt>
                <c:pt idx="41126">
                  <c:v>1.0068416595458984E-3</c:v>
                </c:pt>
                <c:pt idx="41127">
                  <c:v>1.007080078125E-3</c:v>
                </c:pt>
                <c:pt idx="41128">
                  <c:v>1.007080078125E-3</c:v>
                </c:pt>
                <c:pt idx="41129">
                  <c:v>1.0068416595458984E-3</c:v>
                </c:pt>
                <c:pt idx="41130">
                  <c:v>1.007080078125E-3</c:v>
                </c:pt>
                <c:pt idx="41131">
                  <c:v>1.007080078125E-3</c:v>
                </c:pt>
                <c:pt idx="41132">
                  <c:v>1.0068416595458984E-3</c:v>
                </c:pt>
                <c:pt idx="41133">
                  <c:v>1.007080078125E-3</c:v>
                </c:pt>
                <c:pt idx="41134">
                  <c:v>1.007080078125E-3</c:v>
                </c:pt>
                <c:pt idx="41135">
                  <c:v>1.0068416595458984E-3</c:v>
                </c:pt>
                <c:pt idx="41136">
                  <c:v>1.0080337524414063E-3</c:v>
                </c:pt>
                <c:pt idx="41137">
                  <c:v>1.007080078125E-3</c:v>
                </c:pt>
                <c:pt idx="41138">
                  <c:v>1.0068416595458984E-3</c:v>
                </c:pt>
                <c:pt idx="41139">
                  <c:v>1.007080078125E-3</c:v>
                </c:pt>
                <c:pt idx="41140">
                  <c:v>1.007080078125E-3</c:v>
                </c:pt>
                <c:pt idx="41141">
                  <c:v>1.0068416595458984E-3</c:v>
                </c:pt>
                <c:pt idx="41142">
                  <c:v>1.007080078125E-3</c:v>
                </c:pt>
                <c:pt idx="41143">
                  <c:v>1.007080078125E-3</c:v>
                </c:pt>
                <c:pt idx="41144">
                  <c:v>1.0068416595458984E-3</c:v>
                </c:pt>
                <c:pt idx="41145">
                  <c:v>1.007080078125E-3</c:v>
                </c:pt>
                <c:pt idx="41146">
                  <c:v>1.007080078125E-3</c:v>
                </c:pt>
                <c:pt idx="41147">
                  <c:v>1.0068416595458984E-3</c:v>
                </c:pt>
                <c:pt idx="41148">
                  <c:v>1.007080078125E-3</c:v>
                </c:pt>
                <c:pt idx="41149">
                  <c:v>1.0080337524414063E-3</c:v>
                </c:pt>
                <c:pt idx="41150">
                  <c:v>1.007080078125E-3</c:v>
                </c:pt>
                <c:pt idx="41151">
                  <c:v>1.0068416595458984E-3</c:v>
                </c:pt>
                <c:pt idx="41152">
                  <c:v>1.007080078125E-3</c:v>
                </c:pt>
                <c:pt idx="41153">
                  <c:v>1.007080078125E-3</c:v>
                </c:pt>
                <c:pt idx="41154">
                  <c:v>1.0068416595458984E-3</c:v>
                </c:pt>
                <c:pt idx="41155">
                  <c:v>1.007080078125E-3</c:v>
                </c:pt>
                <c:pt idx="41156">
                  <c:v>1.007080078125E-3</c:v>
                </c:pt>
                <c:pt idx="41157">
                  <c:v>1.0068416595458984E-3</c:v>
                </c:pt>
                <c:pt idx="41158">
                  <c:v>1.007080078125E-3</c:v>
                </c:pt>
                <c:pt idx="41159">
                  <c:v>1.007080078125E-3</c:v>
                </c:pt>
                <c:pt idx="41160">
                  <c:v>1.0068416595458984E-3</c:v>
                </c:pt>
                <c:pt idx="41161">
                  <c:v>1.0080337524414063E-3</c:v>
                </c:pt>
                <c:pt idx="41162">
                  <c:v>1.007080078125E-3</c:v>
                </c:pt>
                <c:pt idx="41163">
                  <c:v>1.0068416595458984E-3</c:v>
                </c:pt>
                <c:pt idx="41164">
                  <c:v>1.007080078125E-3</c:v>
                </c:pt>
                <c:pt idx="41165">
                  <c:v>1.007080078125E-3</c:v>
                </c:pt>
                <c:pt idx="41166">
                  <c:v>1.0068416595458984E-3</c:v>
                </c:pt>
                <c:pt idx="41167">
                  <c:v>1.007080078125E-3</c:v>
                </c:pt>
                <c:pt idx="41168">
                  <c:v>1.007080078125E-3</c:v>
                </c:pt>
                <c:pt idx="41169">
                  <c:v>1.0068416595458984E-3</c:v>
                </c:pt>
                <c:pt idx="41170">
                  <c:v>1.007080078125E-3</c:v>
                </c:pt>
                <c:pt idx="41171">
                  <c:v>1.007080078125E-3</c:v>
                </c:pt>
                <c:pt idx="41172">
                  <c:v>1.0068416595458984E-3</c:v>
                </c:pt>
                <c:pt idx="41173">
                  <c:v>1.007080078125E-3</c:v>
                </c:pt>
                <c:pt idx="41174">
                  <c:v>1.0080337524414063E-3</c:v>
                </c:pt>
                <c:pt idx="41175">
                  <c:v>1.007080078125E-3</c:v>
                </c:pt>
                <c:pt idx="41176">
                  <c:v>1.0068416595458984E-3</c:v>
                </c:pt>
                <c:pt idx="41177">
                  <c:v>1.007080078125E-3</c:v>
                </c:pt>
                <c:pt idx="41178">
                  <c:v>1.007080078125E-3</c:v>
                </c:pt>
                <c:pt idx="41179">
                  <c:v>1.0068416595458984E-3</c:v>
                </c:pt>
                <c:pt idx="41180">
                  <c:v>1.007080078125E-3</c:v>
                </c:pt>
                <c:pt idx="41181">
                  <c:v>1.007080078125E-3</c:v>
                </c:pt>
                <c:pt idx="41182">
                  <c:v>1.0068416595458984E-3</c:v>
                </c:pt>
                <c:pt idx="41183">
                  <c:v>1.007080078125E-3</c:v>
                </c:pt>
                <c:pt idx="41184">
                  <c:v>1.007080078125E-3</c:v>
                </c:pt>
                <c:pt idx="41185">
                  <c:v>1.0068416595458984E-3</c:v>
                </c:pt>
                <c:pt idx="41186">
                  <c:v>1.0080337524414063E-3</c:v>
                </c:pt>
                <c:pt idx="41187">
                  <c:v>1.007080078125E-3</c:v>
                </c:pt>
                <c:pt idx="41188">
                  <c:v>1.0068416595458984E-3</c:v>
                </c:pt>
                <c:pt idx="41189">
                  <c:v>1.007080078125E-3</c:v>
                </c:pt>
                <c:pt idx="41190">
                  <c:v>1.007080078125E-3</c:v>
                </c:pt>
                <c:pt idx="41191">
                  <c:v>1.0068416595458984E-3</c:v>
                </c:pt>
                <c:pt idx="41192">
                  <c:v>1.007080078125E-3</c:v>
                </c:pt>
                <c:pt idx="41193">
                  <c:v>1.007080078125E-3</c:v>
                </c:pt>
                <c:pt idx="41194">
                  <c:v>1.0068416595458984E-3</c:v>
                </c:pt>
                <c:pt idx="41195">
                  <c:v>1.007080078125E-3</c:v>
                </c:pt>
                <c:pt idx="41196">
                  <c:v>1.007080078125E-3</c:v>
                </c:pt>
                <c:pt idx="41197">
                  <c:v>1.0068416595458984E-3</c:v>
                </c:pt>
                <c:pt idx="41198">
                  <c:v>1.007080078125E-3</c:v>
                </c:pt>
                <c:pt idx="41199">
                  <c:v>1.0080337524414063E-3</c:v>
                </c:pt>
                <c:pt idx="41200">
                  <c:v>1.007080078125E-3</c:v>
                </c:pt>
                <c:pt idx="41201">
                  <c:v>1.0068416595458984E-3</c:v>
                </c:pt>
                <c:pt idx="41202">
                  <c:v>1.007080078125E-3</c:v>
                </c:pt>
                <c:pt idx="41203">
                  <c:v>1.007080078125E-3</c:v>
                </c:pt>
                <c:pt idx="41204">
                  <c:v>1.0068416595458984E-3</c:v>
                </c:pt>
                <c:pt idx="41205">
                  <c:v>1.007080078125E-3</c:v>
                </c:pt>
                <c:pt idx="41206">
                  <c:v>1.007080078125E-3</c:v>
                </c:pt>
                <c:pt idx="41207">
                  <c:v>1.0068416595458984E-3</c:v>
                </c:pt>
                <c:pt idx="41208">
                  <c:v>1.007080078125E-3</c:v>
                </c:pt>
                <c:pt idx="41209">
                  <c:v>1.007080078125E-3</c:v>
                </c:pt>
                <c:pt idx="41210">
                  <c:v>1.0068416595458984E-3</c:v>
                </c:pt>
                <c:pt idx="41211">
                  <c:v>1.0080337524414063E-3</c:v>
                </c:pt>
                <c:pt idx="41212">
                  <c:v>1.007080078125E-3</c:v>
                </c:pt>
                <c:pt idx="41213">
                  <c:v>1.0068416595458984E-3</c:v>
                </c:pt>
                <c:pt idx="41214">
                  <c:v>1.007080078125E-3</c:v>
                </c:pt>
                <c:pt idx="41215">
                  <c:v>1.007080078125E-3</c:v>
                </c:pt>
                <c:pt idx="41216">
                  <c:v>1.0068416595458984E-3</c:v>
                </c:pt>
                <c:pt idx="41217">
                  <c:v>1.007080078125E-3</c:v>
                </c:pt>
                <c:pt idx="41218">
                  <c:v>1.007080078125E-3</c:v>
                </c:pt>
                <c:pt idx="41219">
                  <c:v>1.0068416595458984E-3</c:v>
                </c:pt>
                <c:pt idx="41220">
                  <c:v>1.007080078125E-3</c:v>
                </c:pt>
                <c:pt idx="41221">
                  <c:v>1.007080078125E-3</c:v>
                </c:pt>
                <c:pt idx="41222">
                  <c:v>1.0068416595458984E-3</c:v>
                </c:pt>
                <c:pt idx="41223">
                  <c:v>1.007080078125E-3</c:v>
                </c:pt>
                <c:pt idx="41224">
                  <c:v>1.0080337524414063E-3</c:v>
                </c:pt>
                <c:pt idx="41225">
                  <c:v>1.007080078125E-3</c:v>
                </c:pt>
                <c:pt idx="41226">
                  <c:v>1.0068416595458984E-3</c:v>
                </c:pt>
                <c:pt idx="41227">
                  <c:v>1.007080078125E-3</c:v>
                </c:pt>
                <c:pt idx="41228">
                  <c:v>1.007080078125E-3</c:v>
                </c:pt>
                <c:pt idx="41229">
                  <c:v>1.0068416595458984E-3</c:v>
                </c:pt>
                <c:pt idx="41230">
                  <c:v>1.007080078125E-3</c:v>
                </c:pt>
                <c:pt idx="41231">
                  <c:v>1.007080078125E-3</c:v>
                </c:pt>
                <c:pt idx="41232">
                  <c:v>1.0068416595458984E-3</c:v>
                </c:pt>
                <c:pt idx="41233">
                  <c:v>1.007080078125E-3</c:v>
                </c:pt>
                <c:pt idx="41234">
                  <c:v>1.007080078125E-3</c:v>
                </c:pt>
                <c:pt idx="41235">
                  <c:v>1.0068416595458984E-3</c:v>
                </c:pt>
                <c:pt idx="41236">
                  <c:v>1.0080337524414063E-3</c:v>
                </c:pt>
                <c:pt idx="41237">
                  <c:v>1.007080078125E-3</c:v>
                </c:pt>
                <c:pt idx="41238">
                  <c:v>1.0068416595458984E-3</c:v>
                </c:pt>
                <c:pt idx="41239">
                  <c:v>1.007080078125E-3</c:v>
                </c:pt>
                <c:pt idx="41240">
                  <c:v>1.007080078125E-3</c:v>
                </c:pt>
                <c:pt idx="41241">
                  <c:v>1.0068416595458984E-3</c:v>
                </c:pt>
                <c:pt idx="41242">
                  <c:v>2.01416015625E-3</c:v>
                </c:pt>
                <c:pt idx="41243">
                  <c:v>1.0068416595458984E-3</c:v>
                </c:pt>
                <c:pt idx="41244">
                  <c:v>1.007080078125E-3</c:v>
                </c:pt>
                <c:pt idx="41245">
                  <c:v>1.007080078125E-3</c:v>
                </c:pt>
                <c:pt idx="41246">
                  <c:v>1.0068416595458984E-3</c:v>
                </c:pt>
                <c:pt idx="41247">
                  <c:v>1.007080078125E-3</c:v>
                </c:pt>
                <c:pt idx="41248">
                  <c:v>1.0080337524414063E-3</c:v>
                </c:pt>
                <c:pt idx="41249">
                  <c:v>1.007080078125E-3</c:v>
                </c:pt>
                <c:pt idx="41250">
                  <c:v>1.0068416595458984E-3</c:v>
                </c:pt>
                <c:pt idx="41251">
                  <c:v>1.007080078125E-3</c:v>
                </c:pt>
                <c:pt idx="41252">
                  <c:v>1.007080078125E-3</c:v>
                </c:pt>
                <c:pt idx="41253">
                  <c:v>1.0068416595458984E-3</c:v>
                </c:pt>
                <c:pt idx="41254">
                  <c:v>1.007080078125E-3</c:v>
                </c:pt>
                <c:pt idx="41255">
                  <c:v>1.007080078125E-3</c:v>
                </c:pt>
                <c:pt idx="41256">
                  <c:v>1.0068416595458984E-3</c:v>
                </c:pt>
                <c:pt idx="41257">
                  <c:v>1.007080078125E-3</c:v>
                </c:pt>
                <c:pt idx="41258">
                  <c:v>1.007080078125E-3</c:v>
                </c:pt>
                <c:pt idx="41259">
                  <c:v>1.0068416595458984E-3</c:v>
                </c:pt>
                <c:pt idx="41260">
                  <c:v>1.0080337524414063E-3</c:v>
                </c:pt>
                <c:pt idx="41261">
                  <c:v>1.007080078125E-3</c:v>
                </c:pt>
                <c:pt idx="41262">
                  <c:v>1.0068416595458984E-3</c:v>
                </c:pt>
                <c:pt idx="41263">
                  <c:v>1.007080078125E-3</c:v>
                </c:pt>
                <c:pt idx="41264">
                  <c:v>1.007080078125E-3</c:v>
                </c:pt>
                <c:pt idx="41265">
                  <c:v>1.0068416595458984E-3</c:v>
                </c:pt>
                <c:pt idx="41266">
                  <c:v>1.007080078125E-3</c:v>
                </c:pt>
                <c:pt idx="41267">
                  <c:v>1.007080078125E-3</c:v>
                </c:pt>
                <c:pt idx="41268">
                  <c:v>1.0068416595458984E-3</c:v>
                </c:pt>
                <c:pt idx="41269">
                  <c:v>1.007080078125E-3</c:v>
                </c:pt>
                <c:pt idx="41270">
                  <c:v>1.007080078125E-3</c:v>
                </c:pt>
                <c:pt idx="41271">
                  <c:v>1.0068416595458984E-3</c:v>
                </c:pt>
                <c:pt idx="41272">
                  <c:v>1.007080078125E-3</c:v>
                </c:pt>
                <c:pt idx="41273">
                  <c:v>1.0080337524414063E-3</c:v>
                </c:pt>
                <c:pt idx="41274">
                  <c:v>1.007080078125E-3</c:v>
                </c:pt>
                <c:pt idx="41275">
                  <c:v>1.0068416595458984E-3</c:v>
                </c:pt>
                <c:pt idx="41276">
                  <c:v>1.007080078125E-3</c:v>
                </c:pt>
                <c:pt idx="41277">
                  <c:v>1.007080078125E-3</c:v>
                </c:pt>
                <c:pt idx="41278">
                  <c:v>1.0068416595458984E-3</c:v>
                </c:pt>
                <c:pt idx="41279">
                  <c:v>1.007080078125E-3</c:v>
                </c:pt>
                <c:pt idx="41280">
                  <c:v>1.007080078125E-3</c:v>
                </c:pt>
                <c:pt idx="41281">
                  <c:v>1.0068416595458984E-3</c:v>
                </c:pt>
                <c:pt idx="41282">
                  <c:v>1.007080078125E-3</c:v>
                </c:pt>
                <c:pt idx="41283">
                  <c:v>1.007080078125E-3</c:v>
                </c:pt>
                <c:pt idx="41284">
                  <c:v>1.0068416595458984E-3</c:v>
                </c:pt>
                <c:pt idx="41285">
                  <c:v>1.0080337524414063E-3</c:v>
                </c:pt>
                <c:pt idx="41286">
                  <c:v>1.007080078125E-3</c:v>
                </c:pt>
                <c:pt idx="41287">
                  <c:v>1.0068416595458984E-3</c:v>
                </c:pt>
                <c:pt idx="41288">
                  <c:v>1.007080078125E-3</c:v>
                </c:pt>
                <c:pt idx="41289">
                  <c:v>1.007080078125E-3</c:v>
                </c:pt>
                <c:pt idx="41290">
                  <c:v>1.0068416595458984E-3</c:v>
                </c:pt>
                <c:pt idx="41291">
                  <c:v>1.007080078125E-3</c:v>
                </c:pt>
                <c:pt idx="41292">
                  <c:v>1.007080078125E-3</c:v>
                </c:pt>
                <c:pt idx="41293">
                  <c:v>1.0068416595458984E-3</c:v>
                </c:pt>
                <c:pt idx="41294">
                  <c:v>1.007080078125E-3</c:v>
                </c:pt>
                <c:pt idx="41295">
                  <c:v>1.007080078125E-3</c:v>
                </c:pt>
                <c:pt idx="41296">
                  <c:v>1.0068416595458984E-3</c:v>
                </c:pt>
                <c:pt idx="41297">
                  <c:v>1.007080078125E-3</c:v>
                </c:pt>
                <c:pt idx="41298">
                  <c:v>1.0080337524414063E-3</c:v>
                </c:pt>
                <c:pt idx="41299">
                  <c:v>1.007080078125E-3</c:v>
                </c:pt>
                <c:pt idx="41300">
                  <c:v>1.0068416595458984E-3</c:v>
                </c:pt>
                <c:pt idx="41301">
                  <c:v>1.007080078125E-3</c:v>
                </c:pt>
                <c:pt idx="41302">
                  <c:v>1.007080078125E-3</c:v>
                </c:pt>
                <c:pt idx="41303">
                  <c:v>1.0068416595458984E-3</c:v>
                </c:pt>
                <c:pt idx="41304">
                  <c:v>1.007080078125E-3</c:v>
                </c:pt>
                <c:pt idx="41305">
                  <c:v>1.007080078125E-3</c:v>
                </c:pt>
                <c:pt idx="41306">
                  <c:v>1.0068416595458984E-3</c:v>
                </c:pt>
                <c:pt idx="41307">
                  <c:v>1.007080078125E-3</c:v>
                </c:pt>
                <c:pt idx="41308">
                  <c:v>1.0068416595458984E-3</c:v>
                </c:pt>
                <c:pt idx="41309">
                  <c:v>1.007080078125E-3</c:v>
                </c:pt>
                <c:pt idx="41310">
                  <c:v>1.0080337524414063E-3</c:v>
                </c:pt>
                <c:pt idx="41311">
                  <c:v>1.007080078125E-3</c:v>
                </c:pt>
                <c:pt idx="41312">
                  <c:v>1.0068416595458984E-3</c:v>
                </c:pt>
                <c:pt idx="41313">
                  <c:v>1.007080078125E-3</c:v>
                </c:pt>
                <c:pt idx="41314">
                  <c:v>1.007080078125E-3</c:v>
                </c:pt>
                <c:pt idx="41315">
                  <c:v>1.0068416595458984E-3</c:v>
                </c:pt>
                <c:pt idx="41316">
                  <c:v>1.007080078125E-3</c:v>
                </c:pt>
                <c:pt idx="41317">
                  <c:v>1.007080078125E-3</c:v>
                </c:pt>
                <c:pt idx="41318">
                  <c:v>1.0068416595458984E-3</c:v>
                </c:pt>
                <c:pt idx="41319">
                  <c:v>1.007080078125E-3</c:v>
                </c:pt>
                <c:pt idx="41320">
                  <c:v>1.007080078125E-3</c:v>
                </c:pt>
                <c:pt idx="41321">
                  <c:v>1.0068416595458984E-3</c:v>
                </c:pt>
                <c:pt idx="41322">
                  <c:v>1.007080078125E-3</c:v>
                </c:pt>
                <c:pt idx="41323">
                  <c:v>1.0080337524414063E-3</c:v>
                </c:pt>
                <c:pt idx="41324">
                  <c:v>1.007080078125E-3</c:v>
                </c:pt>
                <c:pt idx="41325">
                  <c:v>1.0068416595458984E-3</c:v>
                </c:pt>
                <c:pt idx="41326">
                  <c:v>1.007080078125E-3</c:v>
                </c:pt>
                <c:pt idx="41327">
                  <c:v>1.007080078125E-3</c:v>
                </c:pt>
                <c:pt idx="41328">
                  <c:v>1.0068416595458984E-3</c:v>
                </c:pt>
                <c:pt idx="41329">
                  <c:v>1.007080078125E-3</c:v>
                </c:pt>
                <c:pt idx="41330">
                  <c:v>1.0068416595458984E-3</c:v>
                </c:pt>
                <c:pt idx="41331">
                  <c:v>1.007080078125E-3</c:v>
                </c:pt>
                <c:pt idx="41332">
                  <c:v>1.007080078125E-3</c:v>
                </c:pt>
                <c:pt idx="41333">
                  <c:v>1.0068416595458984E-3</c:v>
                </c:pt>
                <c:pt idx="41334">
                  <c:v>1.007080078125E-3</c:v>
                </c:pt>
                <c:pt idx="41335">
                  <c:v>1.0080337524414063E-3</c:v>
                </c:pt>
                <c:pt idx="41336">
                  <c:v>1.007080078125E-3</c:v>
                </c:pt>
                <c:pt idx="41337">
                  <c:v>1.0068416595458984E-3</c:v>
                </c:pt>
                <c:pt idx="41338">
                  <c:v>1.007080078125E-3</c:v>
                </c:pt>
                <c:pt idx="41339">
                  <c:v>1.007080078125E-3</c:v>
                </c:pt>
                <c:pt idx="41340">
                  <c:v>1.0068416595458984E-3</c:v>
                </c:pt>
                <c:pt idx="41341">
                  <c:v>1.007080078125E-3</c:v>
                </c:pt>
                <c:pt idx="41342">
                  <c:v>1.007080078125E-3</c:v>
                </c:pt>
                <c:pt idx="41343">
                  <c:v>5.0349235534667969E-3</c:v>
                </c:pt>
                <c:pt idx="41344">
                  <c:v>1.0080337524414063E-3</c:v>
                </c:pt>
                <c:pt idx="41345">
                  <c:v>1.007080078125E-3</c:v>
                </c:pt>
                <c:pt idx="41346">
                  <c:v>1.0068416595458984E-3</c:v>
                </c:pt>
                <c:pt idx="41347">
                  <c:v>1.007080078125E-3</c:v>
                </c:pt>
                <c:pt idx="41348">
                  <c:v>1.0068416595458984E-3</c:v>
                </c:pt>
                <c:pt idx="41349">
                  <c:v>1.007080078125E-3</c:v>
                </c:pt>
                <c:pt idx="41350">
                  <c:v>1.007080078125E-3</c:v>
                </c:pt>
                <c:pt idx="41351">
                  <c:v>1.0068416595458984E-3</c:v>
                </c:pt>
                <c:pt idx="41352">
                  <c:v>1.007080078125E-3</c:v>
                </c:pt>
                <c:pt idx="41353">
                  <c:v>1.007080078125E-3</c:v>
                </c:pt>
                <c:pt idx="41354">
                  <c:v>1.0068416595458984E-3</c:v>
                </c:pt>
                <c:pt idx="41355">
                  <c:v>2.0151138305664063E-3</c:v>
                </c:pt>
                <c:pt idx="41356">
                  <c:v>1.007080078125E-3</c:v>
                </c:pt>
                <c:pt idx="41357">
                  <c:v>1.0068416595458984E-3</c:v>
                </c:pt>
                <c:pt idx="41358">
                  <c:v>1.007080078125E-3</c:v>
                </c:pt>
                <c:pt idx="41359">
                  <c:v>1.007080078125E-3</c:v>
                </c:pt>
                <c:pt idx="41360">
                  <c:v>1.0068416595458984E-3</c:v>
                </c:pt>
                <c:pt idx="41361">
                  <c:v>1.007080078125E-3</c:v>
                </c:pt>
                <c:pt idx="41362">
                  <c:v>1.007080078125E-3</c:v>
                </c:pt>
                <c:pt idx="41363">
                  <c:v>1.0068416595458984E-3</c:v>
                </c:pt>
                <c:pt idx="41364">
                  <c:v>1.007080078125E-3</c:v>
                </c:pt>
                <c:pt idx="41365">
                  <c:v>1.007080078125E-3</c:v>
                </c:pt>
                <c:pt idx="41366">
                  <c:v>1.0068416595458984E-3</c:v>
                </c:pt>
                <c:pt idx="41367">
                  <c:v>1.007080078125E-3</c:v>
                </c:pt>
                <c:pt idx="41368">
                  <c:v>1.0080337524414063E-3</c:v>
                </c:pt>
                <c:pt idx="41369">
                  <c:v>1.0068416595458984E-3</c:v>
                </c:pt>
                <c:pt idx="41370">
                  <c:v>1.007080078125E-3</c:v>
                </c:pt>
                <c:pt idx="41371">
                  <c:v>1.007080078125E-3</c:v>
                </c:pt>
                <c:pt idx="41372">
                  <c:v>1.0068416595458984E-3</c:v>
                </c:pt>
                <c:pt idx="41373">
                  <c:v>1.007080078125E-3</c:v>
                </c:pt>
                <c:pt idx="41374">
                  <c:v>1.007080078125E-3</c:v>
                </c:pt>
                <c:pt idx="41375">
                  <c:v>1.0068416595458984E-3</c:v>
                </c:pt>
                <c:pt idx="41376">
                  <c:v>1.007080078125E-3</c:v>
                </c:pt>
                <c:pt idx="41377">
                  <c:v>1.007080078125E-3</c:v>
                </c:pt>
                <c:pt idx="41378">
                  <c:v>1.0068416595458984E-3</c:v>
                </c:pt>
                <c:pt idx="41379">
                  <c:v>1.007080078125E-3</c:v>
                </c:pt>
                <c:pt idx="41380">
                  <c:v>1.0080337524414063E-3</c:v>
                </c:pt>
                <c:pt idx="41381">
                  <c:v>1.007080078125E-3</c:v>
                </c:pt>
                <c:pt idx="41382">
                  <c:v>1.0068416595458984E-3</c:v>
                </c:pt>
                <c:pt idx="41383">
                  <c:v>1.007080078125E-3</c:v>
                </c:pt>
                <c:pt idx="41384">
                  <c:v>1.007080078125E-3</c:v>
                </c:pt>
                <c:pt idx="41385">
                  <c:v>1.0068416595458984E-3</c:v>
                </c:pt>
                <c:pt idx="41386">
                  <c:v>1.007080078125E-3</c:v>
                </c:pt>
                <c:pt idx="41387">
                  <c:v>1.007080078125E-3</c:v>
                </c:pt>
                <c:pt idx="41388">
                  <c:v>1.0068416595458984E-3</c:v>
                </c:pt>
                <c:pt idx="41389">
                  <c:v>1.007080078125E-3</c:v>
                </c:pt>
                <c:pt idx="41390">
                  <c:v>1.007080078125E-3</c:v>
                </c:pt>
                <c:pt idx="41391">
                  <c:v>1.0068416595458984E-3</c:v>
                </c:pt>
                <c:pt idx="41392">
                  <c:v>1.007080078125E-3</c:v>
                </c:pt>
                <c:pt idx="41393">
                  <c:v>1.0080337524414063E-3</c:v>
                </c:pt>
                <c:pt idx="41394">
                  <c:v>1.0068416595458984E-3</c:v>
                </c:pt>
                <c:pt idx="41395">
                  <c:v>1.007080078125E-3</c:v>
                </c:pt>
                <c:pt idx="41396">
                  <c:v>1.007080078125E-3</c:v>
                </c:pt>
                <c:pt idx="41397">
                  <c:v>1.0068416595458984E-3</c:v>
                </c:pt>
                <c:pt idx="41398">
                  <c:v>1.007080078125E-3</c:v>
                </c:pt>
                <c:pt idx="41399">
                  <c:v>1.007080078125E-3</c:v>
                </c:pt>
                <c:pt idx="41400">
                  <c:v>1.0068416595458984E-3</c:v>
                </c:pt>
                <c:pt idx="41401">
                  <c:v>1.007080078125E-3</c:v>
                </c:pt>
                <c:pt idx="41402">
                  <c:v>1.007080078125E-3</c:v>
                </c:pt>
                <c:pt idx="41403">
                  <c:v>1.0068416595458984E-3</c:v>
                </c:pt>
                <c:pt idx="41404">
                  <c:v>1.007080078125E-3</c:v>
                </c:pt>
                <c:pt idx="41405">
                  <c:v>1.0080337524414063E-3</c:v>
                </c:pt>
                <c:pt idx="41406">
                  <c:v>1.007080078125E-3</c:v>
                </c:pt>
                <c:pt idx="41407">
                  <c:v>1.0068416595458984E-3</c:v>
                </c:pt>
                <c:pt idx="41408">
                  <c:v>1.007080078125E-3</c:v>
                </c:pt>
                <c:pt idx="41409">
                  <c:v>1.007080078125E-3</c:v>
                </c:pt>
                <c:pt idx="41410">
                  <c:v>1.0068416595458984E-3</c:v>
                </c:pt>
                <c:pt idx="41411">
                  <c:v>1.007080078125E-3</c:v>
                </c:pt>
                <c:pt idx="41412">
                  <c:v>1.007080078125E-3</c:v>
                </c:pt>
                <c:pt idx="41413">
                  <c:v>1.0068416595458984E-3</c:v>
                </c:pt>
                <c:pt idx="41414">
                  <c:v>1.007080078125E-3</c:v>
                </c:pt>
                <c:pt idx="41415">
                  <c:v>1.007080078125E-3</c:v>
                </c:pt>
                <c:pt idx="41416">
                  <c:v>1.0068416595458984E-3</c:v>
                </c:pt>
                <c:pt idx="41417">
                  <c:v>1.007080078125E-3</c:v>
                </c:pt>
                <c:pt idx="41418">
                  <c:v>1.0080337524414063E-3</c:v>
                </c:pt>
                <c:pt idx="41419">
                  <c:v>1.0068416595458984E-3</c:v>
                </c:pt>
                <c:pt idx="41420">
                  <c:v>1.007080078125E-3</c:v>
                </c:pt>
                <c:pt idx="41421">
                  <c:v>1.007080078125E-3</c:v>
                </c:pt>
                <c:pt idx="41422">
                  <c:v>1.0068416595458984E-3</c:v>
                </c:pt>
                <c:pt idx="41423">
                  <c:v>1.007080078125E-3</c:v>
                </c:pt>
                <c:pt idx="41424">
                  <c:v>1.007080078125E-3</c:v>
                </c:pt>
                <c:pt idx="41425">
                  <c:v>1.0068416595458984E-3</c:v>
                </c:pt>
                <c:pt idx="41426">
                  <c:v>1.007080078125E-3</c:v>
                </c:pt>
                <c:pt idx="41427">
                  <c:v>1.007080078125E-3</c:v>
                </c:pt>
                <c:pt idx="41428">
                  <c:v>1.0068416595458984E-3</c:v>
                </c:pt>
                <c:pt idx="41429">
                  <c:v>1.007080078125E-3</c:v>
                </c:pt>
                <c:pt idx="41430">
                  <c:v>1.0080337524414063E-3</c:v>
                </c:pt>
                <c:pt idx="41431">
                  <c:v>1.007080078125E-3</c:v>
                </c:pt>
                <c:pt idx="41432">
                  <c:v>1.0068416595458984E-3</c:v>
                </c:pt>
                <c:pt idx="41433">
                  <c:v>1.007080078125E-3</c:v>
                </c:pt>
                <c:pt idx="41434">
                  <c:v>1.007080078125E-3</c:v>
                </c:pt>
                <c:pt idx="41435">
                  <c:v>1.0068416595458984E-3</c:v>
                </c:pt>
                <c:pt idx="41436">
                  <c:v>1.007080078125E-3</c:v>
                </c:pt>
                <c:pt idx="41437">
                  <c:v>1.007080078125E-3</c:v>
                </c:pt>
                <c:pt idx="41438">
                  <c:v>1.0068416595458984E-3</c:v>
                </c:pt>
                <c:pt idx="41439">
                  <c:v>1.007080078125E-3</c:v>
                </c:pt>
                <c:pt idx="41440">
                  <c:v>1.007080078125E-3</c:v>
                </c:pt>
                <c:pt idx="41441">
                  <c:v>1.0068416595458984E-3</c:v>
                </c:pt>
                <c:pt idx="41442">
                  <c:v>1.007080078125E-3</c:v>
                </c:pt>
                <c:pt idx="41443">
                  <c:v>1.0080337524414063E-3</c:v>
                </c:pt>
                <c:pt idx="41444">
                  <c:v>1.0068416595458984E-3</c:v>
                </c:pt>
                <c:pt idx="41445">
                  <c:v>1.007080078125E-3</c:v>
                </c:pt>
                <c:pt idx="41446">
                  <c:v>1.007080078125E-3</c:v>
                </c:pt>
                <c:pt idx="41447">
                  <c:v>1.0068416595458984E-3</c:v>
                </c:pt>
                <c:pt idx="41448">
                  <c:v>1.007080078125E-3</c:v>
                </c:pt>
                <c:pt idx="41449">
                  <c:v>1.007080078125E-3</c:v>
                </c:pt>
                <c:pt idx="41450">
                  <c:v>1.0068416595458984E-3</c:v>
                </c:pt>
                <c:pt idx="41451">
                  <c:v>1.007080078125E-3</c:v>
                </c:pt>
                <c:pt idx="41452">
                  <c:v>1.007080078125E-3</c:v>
                </c:pt>
                <c:pt idx="41453">
                  <c:v>1.0068416595458984E-3</c:v>
                </c:pt>
                <c:pt idx="41454">
                  <c:v>1.007080078125E-3</c:v>
                </c:pt>
                <c:pt idx="41455">
                  <c:v>1.0080337524414063E-3</c:v>
                </c:pt>
                <c:pt idx="41456">
                  <c:v>1.007080078125E-3</c:v>
                </c:pt>
                <c:pt idx="41457">
                  <c:v>1.0068416595458984E-3</c:v>
                </c:pt>
                <c:pt idx="41458">
                  <c:v>1.007080078125E-3</c:v>
                </c:pt>
                <c:pt idx="41459">
                  <c:v>1.007080078125E-3</c:v>
                </c:pt>
                <c:pt idx="41460">
                  <c:v>1.0068416595458984E-3</c:v>
                </c:pt>
                <c:pt idx="41461">
                  <c:v>1.007080078125E-3</c:v>
                </c:pt>
                <c:pt idx="41462">
                  <c:v>1.007080078125E-3</c:v>
                </c:pt>
                <c:pt idx="41463">
                  <c:v>1.0068416595458984E-3</c:v>
                </c:pt>
                <c:pt idx="41464">
                  <c:v>1.007080078125E-3</c:v>
                </c:pt>
                <c:pt idx="41465">
                  <c:v>1.007080078125E-3</c:v>
                </c:pt>
                <c:pt idx="41466">
                  <c:v>1.0068416595458984E-3</c:v>
                </c:pt>
                <c:pt idx="41467">
                  <c:v>1.007080078125E-3</c:v>
                </c:pt>
                <c:pt idx="41468">
                  <c:v>1.0080337524414063E-3</c:v>
                </c:pt>
                <c:pt idx="41469">
                  <c:v>1.0068416595458984E-3</c:v>
                </c:pt>
                <c:pt idx="41470">
                  <c:v>1.007080078125E-3</c:v>
                </c:pt>
                <c:pt idx="41471">
                  <c:v>1.007080078125E-3</c:v>
                </c:pt>
                <c:pt idx="41472">
                  <c:v>1.0068416595458984E-3</c:v>
                </c:pt>
                <c:pt idx="41473">
                  <c:v>1.007080078125E-3</c:v>
                </c:pt>
                <c:pt idx="41474">
                  <c:v>1.007080078125E-3</c:v>
                </c:pt>
                <c:pt idx="41475">
                  <c:v>1.0068416595458984E-3</c:v>
                </c:pt>
                <c:pt idx="41476">
                  <c:v>1.007080078125E-3</c:v>
                </c:pt>
                <c:pt idx="41477">
                  <c:v>1.007080078125E-3</c:v>
                </c:pt>
                <c:pt idx="41478">
                  <c:v>1.0068416595458984E-3</c:v>
                </c:pt>
                <c:pt idx="41479">
                  <c:v>1.007080078125E-3</c:v>
                </c:pt>
                <c:pt idx="41480">
                  <c:v>1.0080337524414063E-3</c:v>
                </c:pt>
                <c:pt idx="41481">
                  <c:v>1.007080078125E-3</c:v>
                </c:pt>
                <c:pt idx="41482">
                  <c:v>1.0068416595458984E-3</c:v>
                </c:pt>
                <c:pt idx="41483">
                  <c:v>1.007080078125E-3</c:v>
                </c:pt>
                <c:pt idx="41484">
                  <c:v>1.007080078125E-3</c:v>
                </c:pt>
                <c:pt idx="41485">
                  <c:v>1.0068416595458984E-3</c:v>
                </c:pt>
                <c:pt idx="41486">
                  <c:v>1.007080078125E-3</c:v>
                </c:pt>
                <c:pt idx="41487">
                  <c:v>1.007080078125E-3</c:v>
                </c:pt>
                <c:pt idx="41488">
                  <c:v>1.0068416595458984E-3</c:v>
                </c:pt>
                <c:pt idx="41489">
                  <c:v>1.007080078125E-3</c:v>
                </c:pt>
                <c:pt idx="41490">
                  <c:v>1.007080078125E-3</c:v>
                </c:pt>
                <c:pt idx="41491">
                  <c:v>1.0068416595458984E-3</c:v>
                </c:pt>
                <c:pt idx="41492">
                  <c:v>1.007080078125E-3</c:v>
                </c:pt>
                <c:pt idx="41493">
                  <c:v>1.0080337524414063E-3</c:v>
                </c:pt>
                <c:pt idx="41494">
                  <c:v>1.0068416595458984E-3</c:v>
                </c:pt>
                <c:pt idx="41495">
                  <c:v>1.007080078125E-3</c:v>
                </c:pt>
                <c:pt idx="41496">
                  <c:v>1.007080078125E-3</c:v>
                </c:pt>
                <c:pt idx="41497">
                  <c:v>1.0068416595458984E-3</c:v>
                </c:pt>
                <c:pt idx="41498">
                  <c:v>1.007080078125E-3</c:v>
                </c:pt>
                <c:pt idx="41499">
                  <c:v>1.007080078125E-3</c:v>
                </c:pt>
                <c:pt idx="41500">
                  <c:v>1.0068416595458984E-3</c:v>
                </c:pt>
                <c:pt idx="41501">
                  <c:v>1.007080078125E-3</c:v>
                </c:pt>
                <c:pt idx="41502">
                  <c:v>1.007080078125E-3</c:v>
                </c:pt>
                <c:pt idx="41503">
                  <c:v>1.0068416595458984E-3</c:v>
                </c:pt>
                <c:pt idx="41504">
                  <c:v>1.007080078125E-3</c:v>
                </c:pt>
                <c:pt idx="41505">
                  <c:v>1.0080337524414063E-3</c:v>
                </c:pt>
                <c:pt idx="41506">
                  <c:v>1.007080078125E-3</c:v>
                </c:pt>
                <c:pt idx="41507">
                  <c:v>1.0068416595458984E-3</c:v>
                </c:pt>
                <c:pt idx="41508">
                  <c:v>1.007080078125E-3</c:v>
                </c:pt>
                <c:pt idx="41509">
                  <c:v>1.007080078125E-3</c:v>
                </c:pt>
                <c:pt idx="41510">
                  <c:v>1.0068416595458984E-3</c:v>
                </c:pt>
                <c:pt idx="41511">
                  <c:v>1.007080078125E-3</c:v>
                </c:pt>
                <c:pt idx="41512">
                  <c:v>1.007080078125E-3</c:v>
                </c:pt>
                <c:pt idx="41513">
                  <c:v>1.0068416595458984E-3</c:v>
                </c:pt>
                <c:pt idx="41514">
                  <c:v>1.007080078125E-3</c:v>
                </c:pt>
                <c:pt idx="41515">
                  <c:v>1.007080078125E-3</c:v>
                </c:pt>
                <c:pt idx="41516">
                  <c:v>1.0068416595458984E-3</c:v>
                </c:pt>
                <c:pt idx="41517">
                  <c:v>1.007080078125E-3</c:v>
                </c:pt>
                <c:pt idx="41518">
                  <c:v>1.0080337524414063E-3</c:v>
                </c:pt>
                <c:pt idx="41519">
                  <c:v>1.0068416595458984E-3</c:v>
                </c:pt>
                <c:pt idx="41520">
                  <c:v>1.007080078125E-3</c:v>
                </c:pt>
                <c:pt idx="41521">
                  <c:v>1.007080078125E-3</c:v>
                </c:pt>
                <c:pt idx="41522">
                  <c:v>1.0068416595458984E-3</c:v>
                </c:pt>
                <c:pt idx="41523">
                  <c:v>1.007080078125E-3</c:v>
                </c:pt>
                <c:pt idx="41524">
                  <c:v>1.007080078125E-3</c:v>
                </c:pt>
                <c:pt idx="41525">
                  <c:v>1.0068416595458984E-3</c:v>
                </c:pt>
                <c:pt idx="41526">
                  <c:v>1.007080078125E-3</c:v>
                </c:pt>
                <c:pt idx="41527">
                  <c:v>1.007080078125E-3</c:v>
                </c:pt>
                <c:pt idx="41528">
                  <c:v>1.0068416595458984E-3</c:v>
                </c:pt>
                <c:pt idx="41529">
                  <c:v>1.007080078125E-3</c:v>
                </c:pt>
                <c:pt idx="41530">
                  <c:v>1.0080337524414063E-3</c:v>
                </c:pt>
                <c:pt idx="41531">
                  <c:v>1.007080078125E-3</c:v>
                </c:pt>
                <c:pt idx="41532">
                  <c:v>1.0068416595458984E-3</c:v>
                </c:pt>
                <c:pt idx="41533">
                  <c:v>1.007080078125E-3</c:v>
                </c:pt>
                <c:pt idx="41534">
                  <c:v>1.007080078125E-3</c:v>
                </c:pt>
                <c:pt idx="41535">
                  <c:v>1.0068416595458984E-3</c:v>
                </c:pt>
                <c:pt idx="41536">
                  <c:v>1.007080078125E-3</c:v>
                </c:pt>
                <c:pt idx="41537">
                  <c:v>1.007080078125E-3</c:v>
                </c:pt>
                <c:pt idx="41538">
                  <c:v>1.0068416595458984E-3</c:v>
                </c:pt>
                <c:pt idx="41539">
                  <c:v>1.007080078125E-3</c:v>
                </c:pt>
                <c:pt idx="41540">
                  <c:v>1.007080078125E-3</c:v>
                </c:pt>
                <c:pt idx="41541">
                  <c:v>1.0068416595458984E-3</c:v>
                </c:pt>
                <c:pt idx="41542">
                  <c:v>1.007080078125E-3</c:v>
                </c:pt>
                <c:pt idx="41543">
                  <c:v>1.0080337524414063E-3</c:v>
                </c:pt>
                <c:pt idx="41544">
                  <c:v>1.0068416595458984E-3</c:v>
                </c:pt>
                <c:pt idx="41545">
                  <c:v>1.007080078125E-3</c:v>
                </c:pt>
                <c:pt idx="41546">
                  <c:v>1.007080078125E-3</c:v>
                </c:pt>
                <c:pt idx="41547">
                  <c:v>1.0068416595458984E-3</c:v>
                </c:pt>
                <c:pt idx="41548">
                  <c:v>1.007080078125E-3</c:v>
                </c:pt>
                <c:pt idx="41549">
                  <c:v>1.007080078125E-3</c:v>
                </c:pt>
                <c:pt idx="41550">
                  <c:v>1.0068416595458984E-3</c:v>
                </c:pt>
                <c:pt idx="41551">
                  <c:v>1.007080078125E-3</c:v>
                </c:pt>
                <c:pt idx="41552">
                  <c:v>1.007080078125E-3</c:v>
                </c:pt>
                <c:pt idx="41553">
                  <c:v>1.0068416595458984E-3</c:v>
                </c:pt>
                <c:pt idx="41554">
                  <c:v>1.007080078125E-3</c:v>
                </c:pt>
                <c:pt idx="41555">
                  <c:v>1.0080337524414063E-3</c:v>
                </c:pt>
                <c:pt idx="41556">
                  <c:v>1.007080078125E-3</c:v>
                </c:pt>
                <c:pt idx="41557">
                  <c:v>1.0068416595458984E-3</c:v>
                </c:pt>
                <c:pt idx="41558">
                  <c:v>1.007080078125E-3</c:v>
                </c:pt>
                <c:pt idx="41559">
                  <c:v>1.007080078125E-3</c:v>
                </c:pt>
                <c:pt idx="41560">
                  <c:v>1.0068416595458984E-3</c:v>
                </c:pt>
                <c:pt idx="41561">
                  <c:v>1.007080078125E-3</c:v>
                </c:pt>
                <c:pt idx="41562">
                  <c:v>1.007080078125E-3</c:v>
                </c:pt>
                <c:pt idx="41563">
                  <c:v>1.0068416595458984E-3</c:v>
                </c:pt>
                <c:pt idx="41564">
                  <c:v>1.007080078125E-3</c:v>
                </c:pt>
                <c:pt idx="41565">
                  <c:v>1.007080078125E-3</c:v>
                </c:pt>
                <c:pt idx="41566">
                  <c:v>1.0068416595458984E-3</c:v>
                </c:pt>
                <c:pt idx="41567">
                  <c:v>1.007080078125E-3</c:v>
                </c:pt>
                <c:pt idx="41568">
                  <c:v>1.0080337524414063E-3</c:v>
                </c:pt>
                <c:pt idx="41569">
                  <c:v>1.0068416595458984E-3</c:v>
                </c:pt>
                <c:pt idx="41570">
                  <c:v>1.007080078125E-3</c:v>
                </c:pt>
                <c:pt idx="41571">
                  <c:v>1.007080078125E-3</c:v>
                </c:pt>
                <c:pt idx="41572">
                  <c:v>1.0068416595458984E-3</c:v>
                </c:pt>
                <c:pt idx="41573">
                  <c:v>1.007080078125E-3</c:v>
                </c:pt>
                <c:pt idx="41574">
                  <c:v>1.007080078125E-3</c:v>
                </c:pt>
                <c:pt idx="41575">
                  <c:v>1.0068416595458984E-3</c:v>
                </c:pt>
                <c:pt idx="41576">
                  <c:v>1.007080078125E-3</c:v>
                </c:pt>
                <c:pt idx="41577">
                  <c:v>1.007080078125E-3</c:v>
                </c:pt>
                <c:pt idx="41578">
                  <c:v>1.0068416595458984E-3</c:v>
                </c:pt>
                <c:pt idx="41579">
                  <c:v>1.007080078125E-3</c:v>
                </c:pt>
                <c:pt idx="41580">
                  <c:v>1.0080337524414063E-3</c:v>
                </c:pt>
                <c:pt idx="41581">
                  <c:v>1.007080078125E-3</c:v>
                </c:pt>
                <c:pt idx="41582">
                  <c:v>1.0068416595458984E-3</c:v>
                </c:pt>
                <c:pt idx="41583">
                  <c:v>1.007080078125E-3</c:v>
                </c:pt>
                <c:pt idx="41584">
                  <c:v>1.007080078125E-3</c:v>
                </c:pt>
                <c:pt idx="41585">
                  <c:v>1.0068416595458984E-3</c:v>
                </c:pt>
                <c:pt idx="41586">
                  <c:v>1.007080078125E-3</c:v>
                </c:pt>
                <c:pt idx="41587">
                  <c:v>1.007080078125E-3</c:v>
                </c:pt>
                <c:pt idx="41588">
                  <c:v>1.0068416595458984E-3</c:v>
                </c:pt>
                <c:pt idx="41589">
                  <c:v>1.007080078125E-3</c:v>
                </c:pt>
                <c:pt idx="41590">
                  <c:v>1.007080078125E-3</c:v>
                </c:pt>
                <c:pt idx="41591">
                  <c:v>1.0068416595458984E-3</c:v>
                </c:pt>
                <c:pt idx="41592">
                  <c:v>1.0080337524414063E-3</c:v>
                </c:pt>
                <c:pt idx="41593">
                  <c:v>1.007080078125E-3</c:v>
                </c:pt>
                <c:pt idx="41594">
                  <c:v>1.0068416595458984E-3</c:v>
                </c:pt>
                <c:pt idx="41595">
                  <c:v>1.007080078125E-3</c:v>
                </c:pt>
                <c:pt idx="41596">
                  <c:v>1.007080078125E-3</c:v>
                </c:pt>
                <c:pt idx="41597">
                  <c:v>1.0068416595458984E-3</c:v>
                </c:pt>
                <c:pt idx="41598">
                  <c:v>1.007080078125E-3</c:v>
                </c:pt>
                <c:pt idx="41599">
                  <c:v>1.007080078125E-3</c:v>
                </c:pt>
                <c:pt idx="41600">
                  <c:v>1.0068416595458984E-3</c:v>
                </c:pt>
                <c:pt idx="41601">
                  <c:v>1.007080078125E-3</c:v>
                </c:pt>
                <c:pt idx="41602">
                  <c:v>1.007080078125E-3</c:v>
                </c:pt>
                <c:pt idx="41603">
                  <c:v>1.0068416595458984E-3</c:v>
                </c:pt>
                <c:pt idx="41604">
                  <c:v>1.007080078125E-3</c:v>
                </c:pt>
                <c:pt idx="41605">
                  <c:v>1.0080337524414063E-3</c:v>
                </c:pt>
                <c:pt idx="41606">
                  <c:v>1.007080078125E-3</c:v>
                </c:pt>
                <c:pt idx="41607">
                  <c:v>1.0068416595458984E-3</c:v>
                </c:pt>
                <c:pt idx="41608">
                  <c:v>1.007080078125E-3</c:v>
                </c:pt>
                <c:pt idx="41609">
                  <c:v>1.007080078125E-3</c:v>
                </c:pt>
                <c:pt idx="41610">
                  <c:v>1.0068416595458984E-3</c:v>
                </c:pt>
                <c:pt idx="41611">
                  <c:v>1.007080078125E-3</c:v>
                </c:pt>
                <c:pt idx="41612">
                  <c:v>1.007080078125E-3</c:v>
                </c:pt>
                <c:pt idx="41613">
                  <c:v>1.0068416595458984E-3</c:v>
                </c:pt>
                <c:pt idx="41614">
                  <c:v>1.007080078125E-3</c:v>
                </c:pt>
                <c:pt idx="41615">
                  <c:v>1.007080078125E-3</c:v>
                </c:pt>
                <c:pt idx="41616">
                  <c:v>1.0068416595458984E-3</c:v>
                </c:pt>
                <c:pt idx="41617">
                  <c:v>1.0080337524414063E-3</c:v>
                </c:pt>
                <c:pt idx="41618">
                  <c:v>1.007080078125E-3</c:v>
                </c:pt>
                <c:pt idx="41619">
                  <c:v>1.0068416595458984E-3</c:v>
                </c:pt>
                <c:pt idx="41620">
                  <c:v>1.007080078125E-3</c:v>
                </c:pt>
                <c:pt idx="41621">
                  <c:v>1.007080078125E-3</c:v>
                </c:pt>
                <c:pt idx="41622">
                  <c:v>1.0068416595458984E-3</c:v>
                </c:pt>
                <c:pt idx="41623">
                  <c:v>1.007080078125E-3</c:v>
                </c:pt>
                <c:pt idx="41624">
                  <c:v>1.007080078125E-3</c:v>
                </c:pt>
                <c:pt idx="41625">
                  <c:v>1.0068416595458984E-3</c:v>
                </c:pt>
                <c:pt idx="41626">
                  <c:v>1.007080078125E-3</c:v>
                </c:pt>
                <c:pt idx="41627">
                  <c:v>1.007080078125E-3</c:v>
                </c:pt>
                <c:pt idx="41628">
                  <c:v>1.0068416595458984E-3</c:v>
                </c:pt>
                <c:pt idx="41629">
                  <c:v>1.007080078125E-3</c:v>
                </c:pt>
                <c:pt idx="41630">
                  <c:v>1.0080337524414063E-3</c:v>
                </c:pt>
                <c:pt idx="41631">
                  <c:v>1.007080078125E-3</c:v>
                </c:pt>
                <c:pt idx="41632">
                  <c:v>1.0068416595458984E-3</c:v>
                </c:pt>
                <c:pt idx="41633">
                  <c:v>1.007080078125E-3</c:v>
                </c:pt>
                <c:pt idx="41634">
                  <c:v>1.007080078125E-3</c:v>
                </c:pt>
                <c:pt idx="41635">
                  <c:v>1.0068416595458984E-3</c:v>
                </c:pt>
                <c:pt idx="41636">
                  <c:v>1.007080078125E-3</c:v>
                </c:pt>
                <c:pt idx="41637">
                  <c:v>1.007080078125E-3</c:v>
                </c:pt>
                <c:pt idx="41638">
                  <c:v>1.0068416595458984E-3</c:v>
                </c:pt>
                <c:pt idx="41639">
                  <c:v>1.007080078125E-3</c:v>
                </c:pt>
                <c:pt idx="41640">
                  <c:v>1.007080078125E-3</c:v>
                </c:pt>
                <c:pt idx="41641">
                  <c:v>1.0068416595458984E-3</c:v>
                </c:pt>
                <c:pt idx="41642">
                  <c:v>1.0080337524414063E-3</c:v>
                </c:pt>
                <c:pt idx="41643">
                  <c:v>1.007080078125E-3</c:v>
                </c:pt>
                <c:pt idx="41644">
                  <c:v>1.0068416595458984E-3</c:v>
                </c:pt>
                <c:pt idx="41645">
                  <c:v>1.007080078125E-3</c:v>
                </c:pt>
                <c:pt idx="41646">
                  <c:v>1.007080078125E-3</c:v>
                </c:pt>
                <c:pt idx="41647">
                  <c:v>1.0068416595458984E-3</c:v>
                </c:pt>
                <c:pt idx="41648">
                  <c:v>1.007080078125E-3</c:v>
                </c:pt>
                <c:pt idx="41649">
                  <c:v>1.007080078125E-3</c:v>
                </c:pt>
                <c:pt idx="41650">
                  <c:v>1.0068416595458984E-3</c:v>
                </c:pt>
                <c:pt idx="41651">
                  <c:v>1.007080078125E-3</c:v>
                </c:pt>
                <c:pt idx="41652">
                  <c:v>1.007080078125E-3</c:v>
                </c:pt>
                <c:pt idx="41653">
                  <c:v>1.0068416595458984E-3</c:v>
                </c:pt>
                <c:pt idx="41654">
                  <c:v>1.007080078125E-3</c:v>
                </c:pt>
                <c:pt idx="41655">
                  <c:v>4.0290355682373047E-3</c:v>
                </c:pt>
                <c:pt idx="41656">
                  <c:v>1.007080078125E-3</c:v>
                </c:pt>
                <c:pt idx="41657">
                  <c:v>1.0068416595458984E-3</c:v>
                </c:pt>
                <c:pt idx="41658">
                  <c:v>1.007080078125E-3</c:v>
                </c:pt>
                <c:pt idx="41659">
                  <c:v>1.007080078125E-3</c:v>
                </c:pt>
                <c:pt idx="41660">
                  <c:v>1.0068416595458984E-3</c:v>
                </c:pt>
                <c:pt idx="41661">
                  <c:v>1.007080078125E-3</c:v>
                </c:pt>
                <c:pt idx="41662">
                  <c:v>1.007080078125E-3</c:v>
                </c:pt>
                <c:pt idx="41663">
                  <c:v>1.0068416595458984E-3</c:v>
                </c:pt>
                <c:pt idx="41664">
                  <c:v>1.0080337524414063E-3</c:v>
                </c:pt>
                <c:pt idx="41665">
                  <c:v>1.007080078125E-3</c:v>
                </c:pt>
                <c:pt idx="41666">
                  <c:v>1.0068416595458984E-3</c:v>
                </c:pt>
                <c:pt idx="41667">
                  <c:v>1.007080078125E-3</c:v>
                </c:pt>
                <c:pt idx="41668">
                  <c:v>1.007080078125E-3</c:v>
                </c:pt>
                <c:pt idx="41669">
                  <c:v>1.0068416595458984E-3</c:v>
                </c:pt>
                <c:pt idx="41670">
                  <c:v>1.007080078125E-3</c:v>
                </c:pt>
                <c:pt idx="41671">
                  <c:v>1.007080078125E-3</c:v>
                </c:pt>
                <c:pt idx="41672">
                  <c:v>1.0068416595458984E-3</c:v>
                </c:pt>
                <c:pt idx="41673">
                  <c:v>1.007080078125E-3</c:v>
                </c:pt>
                <c:pt idx="41674">
                  <c:v>1.007080078125E-3</c:v>
                </c:pt>
                <c:pt idx="41675">
                  <c:v>1.0068416595458984E-3</c:v>
                </c:pt>
                <c:pt idx="41676">
                  <c:v>1.007080078125E-3</c:v>
                </c:pt>
                <c:pt idx="41677">
                  <c:v>1.0080337524414063E-3</c:v>
                </c:pt>
                <c:pt idx="41678">
                  <c:v>1.007080078125E-3</c:v>
                </c:pt>
                <c:pt idx="41679">
                  <c:v>1.0068416595458984E-3</c:v>
                </c:pt>
                <c:pt idx="41680">
                  <c:v>1.007080078125E-3</c:v>
                </c:pt>
                <c:pt idx="41681">
                  <c:v>1.007080078125E-3</c:v>
                </c:pt>
                <c:pt idx="41682">
                  <c:v>1.0068416595458984E-3</c:v>
                </c:pt>
                <c:pt idx="41683">
                  <c:v>1.007080078125E-3</c:v>
                </c:pt>
                <c:pt idx="41684">
                  <c:v>1.007080078125E-3</c:v>
                </c:pt>
                <c:pt idx="41685">
                  <c:v>1.0068416595458984E-3</c:v>
                </c:pt>
                <c:pt idx="41686">
                  <c:v>1.007080078125E-3</c:v>
                </c:pt>
                <c:pt idx="41687">
                  <c:v>1.007080078125E-3</c:v>
                </c:pt>
                <c:pt idx="41688">
                  <c:v>1.0068416595458984E-3</c:v>
                </c:pt>
                <c:pt idx="41689">
                  <c:v>1.0080337524414063E-3</c:v>
                </c:pt>
                <c:pt idx="41690">
                  <c:v>1.007080078125E-3</c:v>
                </c:pt>
                <c:pt idx="41691">
                  <c:v>1.0068416595458984E-3</c:v>
                </c:pt>
                <c:pt idx="41692">
                  <c:v>1.007080078125E-3</c:v>
                </c:pt>
                <c:pt idx="41693">
                  <c:v>1.007080078125E-3</c:v>
                </c:pt>
                <c:pt idx="41694">
                  <c:v>1.0068416595458984E-3</c:v>
                </c:pt>
                <c:pt idx="41695">
                  <c:v>1.007080078125E-3</c:v>
                </c:pt>
                <c:pt idx="41696">
                  <c:v>1.007080078125E-3</c:v>
                </c:pt>
                <c:pt idx="41697">
                  <c:v>1.0068416595458984E-3</c:v>
                </c:pt>
                <c:pt idx="41698">
                  <c:v>1.007080078125E-3</c:v>
                </c:pt>
                <c:pt idx="41699">
                  <c:v>1.007080078125E-3</c:v>
                </c:pt>
                <c:pt idx="41700">
                  <c:v>1.0068416595458984E-3</c:v>
                </c:pt>
                <c:pt idx="41701">
                  <c:v>1.007080078125E-3</c:v>
                </c:pt>
                <c:pt idx="41702">
                  <c:v>1.0080337524414063E-3</c:v>
                </c:pt>
                <c:pt idx="41703">
                  <c:v>1.007080078125E-3</c:v>
                </c:pt>
                <c:pt idx="41704">
                  <c:v>1.0068416595458984E-3</c:v>
                </c:pt>
                <c:pt idx="41705">
                  <c:v>1.007080078125E-3</c:v>
                </c:pt>
                <c:pt idx="41706">
                  <c:v>1.007080078125E-3</c:v>
                </c:pt>
                <c:pt idx="41707">
                  <c:v>1.0068416595458984E-3</c:v>
                </c:pt>
                <c:pt idx="41708">
                  <c:v>1.007080078125E-3</c:v>
                </c:pt>
                <c:pt idx="41709">
                  <c:v>1.007080078125E-3</c:v>
                </c:pt>
                <c:pt idx="41710">
                  <c:v>1.0068416595458984E-3</c:v>
                </c:pt>
                <c:pt idx="41711">
                  <c:v>1.007080078125E-3</c:v>
                </c:pt>
                <c:pt idx="41712">
                  <c:v>1.007080078125E-3</c:v>
                </c:pt>
                <c:pt idx="41713">
                  <c:v>1.0068416595458984E-3</c:v>
                </c:pt>
                <c:pt idx="41714">
                  <c:v>1.0080337524414063E-3</c:v>
                </c:pt>
                <c:pt idx="41715">
                  <c:v>1.007080078125E-3</c:v>
                </c:pt>
                <c:pt idx="41716">
                  <c:v>1.0068416595458984E-3</c:v>
                </c:pt>
                <c:pt idx="41717">
                  <c:v>1.007080078125E-3</c:v>
                </c:pt>
                <c:pt idx="41718">
                  <c:v>1.007080078125E-3</c:v>
                </c:pt>
                <c:pt idx="41719">
                  <c:v>1.0068416595458984E-3</c:v>
                </c:pt>
                <c:pt idx="41720">
                  <c:v>1.007080078125E-3</c:v>
                </c:pt>
                <c:pt idx="41721">
                  <c:v>1.007080078125E-3</c:v>
                </c:pt>
                <c:pt idx="41722">
                  <c:v>1.0068416595458984E-3</c:v>
                </c:pt>
                <c:pt idx="41723">
                  <c:v>1.007080078125E-3</c:v>
                </c:pt>
                <c:pt idx="41724">
                  <c:v>1.007080078125E-3</c:v>
                </c:pt>
                <c:pt idx="41725">
                  <c:v>1.0068416595458984E-3</c:v>
                </c:pt>
                <c:pt idx="41726">
                  <c:v>1.007080078125E-3</c:v>
                </c:pt>
                <c:pt idx="41727">
                  <c:v>1.0080337524414063E-3</c:v>
                </c:pt>
                <c:pt idx="41728">
                  <c:v>1.007080078125E-3</c:v>
                </c:pt>
                <c:pt idx="41729">
                  <c:v>1.0068416595458984E-3</c:v>
                </c:pt>
                <c:pt idx="41730">
                  <c:v>1.007080078125E-3</c:v>
                </c:pt>
                <c:pt idx="41731">
                  <c:v>1.007080078125E-3</c:v>
                </c:pt>
                <c:pt idx="41732">
                  <c:v>1.0068416595458984E-3</c:v>
                </c:pt>
                <c:pt idx="41733">
                  <c:v>1.007080078125E-3</c:v>
                </c:pt>
                <c:pt idx="41734">
                  <c:v>1.007080078125E-3</c:v>
                </c:pt>
                <c:pt idx="41735">
                  <c:v>1.0068416595458984E-3</c:v>
                </c:pt>
                <c:pt idx="41736">
                  <c:v>1.007080078125E-3</c:v>
                </c:pt>
                <c:pt idx="41737">
                  <c:v>1.007080078125E-3</c:v>
                </c:pt>
                <c:pt idx="41738">
                  <c:v>1.0068416595458984E-3</c:v>
                </c:pt>
                <c:pt idx="41739">
                  <c:v>1.0080337524414063E-3</c:v>
                </c:pt>
                <c:pt idx="41740">
                  <c:v>1.007080078125E-3</c:v>
                </c:pt>
                <c:pt idx="41741">
                  <c:v>1.0068416595458984E-3</c:v>
                </c:pt>
                <c:pt idx="41742">
                  <c:v>1.007080078125E-3</c:v>
                </c:pt>
                <c:pt idx="41743">
                  <c:v>1.007080078125E-3</c:v>
                </c:pt>
                <c:pt idx="41744">
                  <c:v>1.0068416595458984E-3</c:v>
                </c:pt>
                <c:pt idx="41745">
                  <c:v>1.007080078125E-3</c:v>
                </c:pt>
                <c:pt idx="41746">
                  <c:v>1.007080078125E-3</c:v>
                </c:pt>
                <c:pt idx="41747">
                  <c:v>1.0068416595458984E-3</c:v>
                </c:pt>
                <c:pt idx="41748">
                  <c:v>1.007080078125E-3</c:v>
                </c:pt>
                <c:pt idx="41749">
                  <c:v>1.007080078125E-3</c:v>
                </c:pt>
                <c:pt idx="41750">
                  <c:v>1.0068416595458984E-3</c:v>
                </c:pt>
                <c:pt idx="41751">
                  <c:v>1.007080078125E-3</c:v>
                </c:pt>
                <c:pt idx="41752">
                  <c:v>1.0080337524414063E-3</c:v>
                </c:pt>
                <c:pt idx="41753">
                  <c:v>1.007080078125E-3</c:v>
                </c:pt>
                <c:pt idx="41754">
                  <c:v>1.0068416595458984E-3</c:v>
                </c:pt>
                <c:pt idx="41755">
                  <c:v>1.007080078125E-3</c:v>
                </c:pt>
                <c:pt idx="41756">
                  <c:v>1.007080078125E-3</c:v>
                </c:pt>
                <c:pt idx="41757">
                  <c:v>1.0068416595458984E-3</c:v>
                </c:pt>
                <c:pt idx="41758">
                  <c:v>1.007080078125E-3</c:v>
                </c:pt>
                <c:pt idx="41759">
                  <c:v>1.007080078125E-3</c:v>
                </c:pt>
                <c:pt idx="41760">
                  <c:v>1.0068416595458984E-3</c:v>
                </c:pt>
                <c:pt idx="41761">
                  <c:v>1.007080078125E-3</c:v>
                </c:pt>
                <c:pt idx="41762">
                  <c:v>1.007080078125E-3</c:v>
                </c:pt>
                <c:pt idx="41763">
                  <c:v>1.0068416595458984E-3</c:v>
                </c:pt>
                <c:pt idx="41764">
                  <c:v>1.0080337524414063E-3</c:v>
                </c:pt>
                <c:pt idx="41765">
                  <c:v>1.007080078125E-3</c:v>
                </c:pt>
                <c:pt idx="41766">
                  <c:v>1.0068416595458984E-3</c:v>
                </c:pt>
                <c:pt idx="41767">
                  <c:v>1.007080078125E-3</c:v>
                </c:pt>
                <c:pt idx="41768">
                  <c:v>1.007080078125E-3</c:v>
                </c:pt>
                <c:pt idx="41769">
                  <c:v>1.0068416595458984E-3</c:v>
                </c:pt>
                <c:pt idx="41770">
                  <c:v>1.007080078125E-3</c:v>
                </c:pt>
                <c:pt idx="41771">
                  <c:v>1.007080078125E-3</c:v>
                </c:pt>
                <c:pt idx="41772">
                  <c:v>1.0068416595458984E-3</c:v>
                </c:pt>
                <c:pt idx="41773">
                  <c:v>1.007080078125E-3</c:v>
                </c:pt>
                <c:pt idx="41774">
                  <c:v>1.007080078125E-3</c:v>
                </c:pt>
                <c:pt idx="41775">
                  <c:v>1.0068416595458984E-3</c:v>
                </c:pt>
                <c:pt idx="41776">
                  <c:v>1.007080078125E-3</c:v>
                </c:pt>
                <c:pt idx="41777">
                  <c:v>1.0080337524414063E-3</c:v>
                </c:pt>
                <c:pt idx="41778">
                  <c:v>1.007080078125E-3</c:v>
                </c:pt>
                <c:pt idx="41779">
                  <c:v>1.0068416595458984E-3</c:v>
                </c:pt>
                <c:pt idx="41780">
                  <c:v>1.007080078125E-3</c:v>
                </c:pt>
                <c:pt idx="41781">
                  <c:v>1.007080078125E-3</c:v>
                </c:pt>
                <c:pt idx="41782">
                  <c:v>1.0068416595458984E-3</c:v>
                </c:pt>
                <c:pt idx="41783">
                  <c:v>1.007080078125E-3</c:v>
                </c:pt>
                <c:pt idx="41784">
                  <c:v>1.007080078125E-3</c:v>
                </c:pt>
                <c:pt idx="41785">
                  <c:v>1.0068416595458984E-3</c:v>
                </c:pt>
                <c:pt idx="41786">
                  <c:v>1.007080078125E-3</c:v>
                </c:pt>
                <c:pt idx="41787">
                  <c:v>1.007080078125E-3</c:v>
                </c:pt>
                <c:pt idx="41788">
                  <c:v>1.0068416595458984E-3</c:v>
                </c:pt>
                <c:pt idx="41789">
                  <c:v>1.0080337524414063E-3</c:v>
                </c:pt>
                <c:pt idx="41790">
                  <c:v>1.007080078125E-3</c:v>
                </c:pt>
                <c:pt idx="41791">
                  <c:v>1.0068416595458984E-3</c:v>
                </c:pt>
                <c:pt idx="41792">
                  <c:v>1.007080078125E-3</c:v>
                </c:pt>
                <c:pt idx="41793">
                  <c:v>1.007080078125E-3</c:v>
                </c:pt>
                <c:pt idx="41794">
                  <c:v>1.0068416595458984E-3</c:v>
                </c:pt>
                <c:pt idx="41795">
                  <c:v>1.007080078125E-3</c:v>
                </c:pt>
                <c:pt idx="41796">
                  <c:v>1.007080078125E-3</c:v>
                </c:pt>
                <c:pt idx="41797">
                  <c:v>1.0068416595458984E-3</c:v>
                </c:pt>
                <c:pt idx="41798">
                  <c:v>1.007080078125E-3</c:v>
                </c:pt>
                <c:pt idx="41799">
                  <c:v>1.007080078125E-3</c:v>
                </c:pt>
                <c:pt idx="41800">
                  <c:v>1.0068416595458984E-3</c:v>
                </c:pt>
                <c:pt idx="41801">
                  <c:v>1.007080078125E-3</c:v>
                </c:pt>
                <c:pt idx="41802">
                  <c:v>1.0080337524414063E-3</c:v>
                </c:pt>
                <c:pt idx="41803">
                  <c:v>1.007080078125E-3</c:v>
                </c:pt>
                <c:pt idx="41804">
                  <c:v>1.0068416595458984E-3</c:v>
                </c:pt>
                <c:pt idx="41805">
                  <c:v>1.007080078125E-3</c:v>
                </c:pt>
                <c:pt idx="41806">
                  <c:v>1.007080078125E-3</c:v>
                </c:pt>
                <c:pt idx="41807">
                  <c:v>1.0068416595458984E-3</c:v>
                </c:pt>
                <c:pt idx="41808">
                  <c:v>1.007080078125E-3</c:v>
                </c:pt>
                <c:pt idx="41809">
                  <c:v>1.007080078125E-3</c:v>
                </c:pt>
                <c:pt idx="41810">
                  <c:v>1.0068416595458984E-3</c:v>
                </c:pt>
                <c:pt idx="41811">
                  <c:v>1.007080078125E-3</c:v>
                </c:pt>
                <c:pt idx="41812">
                  <c:v>1.0068416595458984E-3</c:v>
                </c:pt>
                <c:pt idx="41813">
                  <c:v>1.007080078125E-3</c:v>
                </c:pt>
                <c:pt idx="41814">
                  <c:v>1.0080337524414063E-3</c:v>
                </c:pt>
                <c:pt idx="41815">
                  <c:v>1.007080078125E-3</c:v>
                </c:pt>
                <c:pt idx="41816">
                  <c:v>1.0068416595458984E-3</c:v>
                </c:pt>
                <c:pt idx="41817">
                  <c:v>1.007080078125E-3</c:v>
                </c:pt>
                <c:pt idx="41818">
                  <c:v>1.007080078125E-3</c:v>
                </c:pt>
                <c:pt idx="41819">
                  <c:v>1.0068416595458984E-3</c:v>
                </c:pt>
                <c:pt idx="41820">
                  <c:v>1.007080078125E-3</c:v>
                </c:pt>
                <c:pt idx="41821">
                  <c:v>1.007080078125E-3</c:v>
                </c:pt>
                <c:pt idx="41822">
                  <c:v>1.0068416595458984E-3</c:v>
                </c:pt>
                <c:pt idx="41823">
                  <c:v>1.007080078125E-3</c:v>
                </c:pt>
                <c:pt idx="41824">
                  <c:v>1.007080078125E-3</c:v>
                </c:pt>
                <c:pt idx="41825">
                  <c:v>1.0068416595458984E-3</c:v>
                </c:pt>
                <c:pt idx="41826">
                  <c:v>1.007080078125E-3</c:v>
                </c:pt>
                <c:pt idx="41827">
                  <c:v>1.0080337524414063E-3</c:v>
                </c:pt>
                <c:pt idx="41828">
                  <c:v>1.007080078125E-3</c:v>
                </c:pt>
                <c:pt idx="41829">
                  <c:v>1.0068416595458984E-3</c:v>
                </c:pt>
                <c:pt idx="41830">
                  <c:v>1.007080078125E-3</c:v>
                </c:pt>
                <c:pt idx="41831">
                  <c:v>1.007080078125E-3</c:v>
                </c:pt>
                <c:pt idx="41832">
                  <c:v>5.0349235534667969E-3</c:v>
                </c:pt>
                <c:pt idx="41833">
                  <c:v>1.0068416595458984E-3</c:v>
                </c:pt>
                <c:pt idx="41834">
                  <c:v>1.007080078125E-3</c:v>
                </c:pt>
                <c:pt idx="41835">
                  <c:v>1.0080337524414063E-3</c:v>
                </c:pt>
                <c:pt idx="41836">
                  <c:v>1.007080078125E-3</c:v>
                </c:pt>
                <c:pt idx="41837">
                  <c:v>1.0068416595458984E-3</c:v>
                </c:pt>
                <c:pt idx="41838">
                  <c:v>1.007080078125E-3</c:v>
                </c:pt>
                <c:pt idx="41839">
                  <c:v>1.007080078125E-3</c:v>
                </c:pt>
                <c:pt idx="41840">
                  <c:v>1.0068416595458984E-3</c:v>
                </c:pt>
                <c:pt idx="41841">
                  <c:v>1.007080078125E-3</c:v>
                </c:pt>
                <c:pt idx="41842">
                  <c:v>1.007080078125E-3</c:v>
                </c:pt>
                <c:pt idx="41843">
                  <c:v>1.0068416595458984E-3</c:v>
                </c:pt>
                <c:pt idx="41844">
                  <c:v>1.007080078125E-3</c:v>
                </c:pt>
                <c:pt idx="41845">
                  <c:v>1.007080078125E-3</c:v>
                </c:pt>
                <c:pt idx="41846">
                  <c:v>1.0068416595458984E-3</c:v>
                </c:pt>
                <c:pt idx="41847">
                  <c:v>1.007080078125E-3</c:v>
                </c:pt>
                <c:pt idx="41848">
                  <c:v>1.0080337524414063E-3</c:v>
                </c:pt>
                <c:pt idx="41849">
                  <c:v>1.007080078125E-3</c:v>
                </c:pt>
                <c:pt idx="41850">
                  <c:v>1.0068416595458984E-3</c:v>
                </c:pt>
                <c:pt idx="41851">
                  <c:v>1.007080078125E-3</c:v>
                </c:pt>
                <c:pt idx="41852">
                  <c:v>1.0068416595458984E-3</c:v>
                </c:pt>
                <c:pt idx="41853">
                  <c:v>1.007080078125E-3</c:v>
                </c:pt>
                <c:pt idx="41854">
                  <c:v>1.007080078125E-3</c:v>
                </c:pt>
                <c:pt idx="41855">
                  <c:v>1.0068416595458984E-3</c:v>
                </c:pt>
                <c:pt idx="41856">
                  <c:v>1.007080078125E-3</c:v>
                </c:pt>
                <c:pt idx="41857">
                  <c:v>1.007080078125E-3</c:v>
                </c:pt>
                <c:pt idx="41858">
                  <c:v>1.0068416595458984E-3</c:v>
                </c:pt>
                <c:pt idx="41859">
                  <c:v>1.007080078125E-3</c:v>
                </c:pt>
                <c:pt idx="41860">
                  <c:v>1.0080337524414063E-3</c:v>
                </c:pt>
                <c:pt idx="41861">
                  <c:v>1.007080078125E-3</c:v>
                </c:pt>
                <c:pt idx="41862">
                  <c:v>1.0068416595458984E-3</c:v>
                </c:pt>
                <c:pt idx="41863">
                  <c:v>1.007080078125E-3</c:v>
                </c:pt>
                <c:pt idx="41864">
                  <c:v>1.007080078125E-3</c:v>
                </c:pt>
                <c:pt idx="41865">
                  <c:v>1.0068416595458984E-3</c:v>
                </c:pt>
                <c:pt idx="41866">
                  <c:v>1.007080078125E-3</c:v>
                </c:pt>
                <c:pt idx="41867">
                  <c:v>1.007080078125E-3</c:v>
                </c:pt>
                <c:pt idx="41868">
                  <c:v>1.0068416595458984E-3</c:v>
                </c:pt>
                <c:pt idx="41869">
                  <c:v>1.007080078125E-3</c:v>
                </c:pt>
                <c:pt idx="41870">
                  <c:v>1.007080078125E-3</c:v>
                </c:pt>
                <c:pt idx="41871">
                  <c:v>1.0068416595458984E-3</c:v>
                </c:pt>
                <c:pt idx="41872">
                  <c:v>1.007080078125E-3</c:v>
                </c:pt>
                <c:pt idx="41873">
                  <c:v>1.0080337524414063E-3</c:v>
                </c:pt>
                <c:pt idx="41874">
                  <c:v>1.0068416595458984E-3</c:v>
                </c:pt>
                <c:pt idx="41875">
                  <c:v>1.007080078125E-3</c:v>
                </c:pt>
                <c:pt idx="41876">
                  <c:v>1.007080078125E-3</c:v>
                </c:pt>
                <c:pt idx="41877">
                  <c:v>1.0068416595458984E-3</c:v>
                </c:pt>
                <c:pt idx="41878">
                  <c:v>1.007080078125E-3</c:v>
                </c:pt>
                <c:pt idx="41879">
                  <c:v>1.007080078125E-3</c:v>
                </c:pt>
                <c:pt idx="41880">
                  <c:v>1.0068416595458984E-3</c:v>
                </c:pt>
                <c:pt idx="41881">
                  <c:v>1.007080078125E-3</c:v>
                </c:pt>
                <c:pt idx="41882">
                  <c:v>1.007080078125E-3</c:v>
                </c:pt>
                <c:pt idx="41883">
                  <c:v>1.0068416595458984E-3</c:v>
                </c:pt>
                <c:pt idx="41884">
                  <c:v>1.007080078125E-3</c:v>
                </c:pt>
                <c:pt idx="41885">
                  <c:v>1.0080337524414063E-3</c:v>
                </c:pt>
                <c:pt idx="41886">
                  <c:v>1.007080078125E-3</c:v>
                </c:pt>
                <c:pt idx="41887">
                  <c:v>1.0068416595458984E-3</c:v>
                </c:pt>
                <c:pt idx="41888">
                  <c:v>1.007080078125E-3</c:v>
                </c:pt>
                <c:pt idx="41889">
                  <c:v>1.007080078125E-3</c:v>
                </c:pt>
                <c:pt idx="41890">
                  <c:v>1.0068416595458984E-3</c:v>
                </c:pt>
                <c:pt idx="41891">
                  <c:v>1.007080078125E-3</c:v>
                </c:pt>
                <c:pt idx="41892">
                  <c:v>1.007080078125E-3</c:v>
                </c:pt>
                <c:pt idx="41893">
                  <c:v>1.0068416595458984E-3</c:v>
                </c:pt>
                <c:pt idx="41894">
                  <c:v>1.007080078125E-3</c:v>
                </c:pt>
                <c:pt idx="41895">
                  <c:v>1.007080078125E-3</c:v>
                </c:pt>
                <c:pt idx="41896">
                  <c:v>1.0068416595458984E-3</c:v>
                </c:pt>
                <c:pt idx="41897">
                  <c:v>1.007080078125E-3</c:v>
                </c:pt>
                <c:pt idx="41898">
                  <c:v>1.0080337524414063E-3</c:v>
                </c:pt>
                <c:pt idx="41899">
                  <c:v>1.0068416595458984E-3</c:v>
                </c:pt>
                <c:pt idx="41900">
                  <c:v>1.007080078125E-3</c:v>
                </c:pt>
                <c:pt idx="41901">
                  <c:v>7.0490837097167969E-3</c:v>
                </c:pt>
                <c:pt idx="41902">
                  <c:v>1.0068416595458984E-3</c:v>
                </c:pt>
                <c:pt idx="41903">
                  <c:v>1.007080078125E-3</c:v>
                </c:pt>
                <c:pt idx="41904">
                  <c:v>1.0080337524414063E-3</c:v>
                </c:pt>
                <c:pt idx="41905">
                  <c:v>1.007080078125E-3</c:v>
                </c:pt>
                <c:pt idx="41906">
                  <c:v>1.0068416595458984E-3</c:v>
                </c:pt>
                <c:pt idx="41907">
                  <c:v>1.007080078125E-3</c:v>
                </c:pt>
                <c:pt idx="41908">
                  <c:v>1.007080078125E-3</c:v>
                </c:pt>
                <c:pt idx="41909">
                  <c:v>1.0068416595458984E-3</c:v>
                </c:pt>
                <c:pt idx="41910">
                  <c:v>1.007080078125E-3</c:v>
                </c:pt>
                <c:pt idx="41911">
                  <c:v>1.007080078125E-3</c:v>
                </c:pt>
                <c:pt idx="41912">
                  <c:v>1.0068416595458984E-3</c:v>
                </c:pt>
                <c:pt idx="41913">
                  <c:v>1.007080078125E-3</c:v>
                </c:pt>
                <c:pt idx="41914">
                  <c:v>1.007080078125E-3</c:v>
                </c:pt>
                <c:pt idx="41915">
                  <c:v>1.0068416595458984E-3</c:v>
                </c:pt>
                <c:pt idx="41916">
                  <c:v>1.007080078125E-3</c:v>
                </c:pt>
                <c:pt idx="41917">
                  <c:v>1.0080337524414063E-3</c:v>
                </c:pt>
                <c:pt idx="41918">
                  <c:v>1.0068416595458984E-3</c:v>
                </c:pt>
                <c:pt idx="41919">
                  <c:v>1.007080078125E-3</c:v>
                </c:pt>
                <c:pt idx="41920">
                  <c:v>1.007080078125E-3</c:v>
                </c:pt>
                <c:pt idx="41921">
                  <c:v>1.0068416595458984E-3</c:v>
                </c:pt>
                <c:pt idx="41922">
                  <c:v>1.007080078125E-3</c:v>
                </c:pt>
                <c:pt idx="41923">
                  <c:v>1.007080078125E-3</c:v>
                </c:pt>
                <c:pt idx="41924">
                  <c:v>1.0068416595458984E-3</c:v>
                </c:pt>
                <c:pt idx="41925">
                  <c:v>1.007080078125E-3</c:v>
                </c:pt>
                <c:pt idx="41926">
                  <c:v>1.007080078125E-3</c:v>
                </c:pt>
                <c:pt idx="41927">
                  <c:v>1.0068416595458984E-3</c:v>
                </c:pt>
                <c:pt idx="41928">
                  <c:v>1.007080078125E-3</c:v>
                </c:pt>
                <c:pt idx="41929">
                  <c:v>1.0080337524414063E-3</c:v>
                </c:pt>
                <c:pt idx="41930">
                  <c:v>1.007080078125E-3</c:v>
                </c:pt>
                <c:pt idx="41931">
                  <c:v>1.0068416595458984E-3</c:v>
                </c:pt>
                <c:pt idx="41932">
                  <c:v>1.007080078125E-3</c:v>
                </c:pt>
                <c:pt idx="41933">
                  <c:v>1.007080078125E-3</c:v>
                </c:pt>
                <c:pt idx="41934">
                  <c:v>1.0068416595458984E-3</c:v>
                </c:pt>
                <c:pt idx="41935">
                  <c:v>1.007080078125E-3</c:v>
                </c:pt>
                <c:pt idx="41936">
                  <c:v>1.007080078125E-3</c:v>
                </c:pt>
                <c:pt idx="41937">
                  <c:v>1.0068416595458984E-3</c:v>
                </c:pt>
                <c:pt idx="41938">
                  <c:v>1.007080078125E-3</c:v>
                </c:pt>
                <c:pt idx="41939">
                  <c:v>1.007080078125E-3</c:v>
                </c:pt>
                <c:pt idx="41940">
                  <c:v>1.0068416595458984E-3</c:v>
                </c:pt>
                <c:pt idx="41941">
                  <c:v>1.007080078125E-3</c:v>
                </c:pt>
                <c:pt idx="41942">
                  <c:v>1.0080337524414063E-3</c:v>
                </c:pt>
                <c:pt idx="41943">
                  <c:v>1.0068416595458984E-3</c:v>
                </c:pt>
                <c:pt idx="41944">
                  <c:v>1.007080078125E-3</c:v>
                </c:pt>
                <c:pt idx="41945">
                  <c:v>1.007080078125E-3</c:v>
                </c:pt>
                <c:pt idx="41946">
                  <c:v>1.0068416595458984E-3</c:v>
                </c:pt>
                <c:pt idx="41947">
                  <c:v>1.007080078125E-3</c:v>
                </c:pt>
                <c:pt idx="41948">
                  <c:v>1.007080078125E-3</c:v>
                </c:pt>
                <c:pt idx="41949">
                  <c:v>1.0068416595458984E-3</c:v>
                </c:pt>
                <c:pt idx="41950">
                  <c:v>1.007080078125E-3</c:v>
                </c:pt>
                <c:pt idx="41951">
                  <c:v>1.007080078125E-3</c:v>
                </c:pt>
                <c:pt idx="41952">
                  <c:v>1.0068416595458984E-3</c:v>
                </c:pt>
                <c:pt idx="41953">
                  <c:v>1.007080078125E-3</c:v>
                </c:pt>
                <c:pt idx="41954">
                  <c:v>1.0080337524414063E-3</c:v>
                </c:pt>
                <c:pt idx="41955">
                  <c:v>1.007080078125E-3</c:v>
                </c:pt>
                <c:pt idx="41956">
                  <c:v>1.0068416595458984E-3</c:v>
                </c:pt>
                <c:pt idx="41957">
                  <c:v>1.007080078125E-3</c:v>
                </c:pt>
                <c:pt idx="41958">
                  <c:v>1.007080078125E-3</c:v>
                </c:pt>
                <c:pt idx="41959">
                  <c:v>1.0068416595458984E-3</c:v>
                </c:pt>
                <c:pt idx="41960">
                  <c:v>1.007080078125E-3</c:v>
                </c:pt>
                <c:pt idx="41961">
                  <c:v>1.007080078125E-3</c:v>
                </c:pt>
                <c:pt idx="41962">
                  <c:v>1.0068416595458984E-3</c:v>
                </c:pt>
                <c:pt idx="41963">
                  <c:v>1.007080078125E-3</c:v>
                </c:pt>
                <c:pt idx="41964">
                  <c:v>1.007080078125E-3</c:v>
                </c:pt>
                <c:pt idx="41965">
                  <c:v>1.0068416595458984E-3</c:v>
                </c:pt>
                <c:pt idx="41966">
                  <c:v>1.007080078125E-3</c:v>
                </c:pt>
                <c:pt idx="41967">
                  <c:v>1.0080337524414063E-3</c:v>
                </c:pt>
                <c:pt idx="41968">
                  <c:v>1.0068416595458984E-3</c:v>
                </c:pt>
                <c:pt idx="41969">
                  <c:v>1.007080078125E-3</c:v>
                </c:pt>
                <c:pt idx="41970">
                  <c:v>1.007080078125E-3</c:v>
                </c:pt>
                <c:pt idx="41971">
                  <c:v>1.0068416595458984E-3</c:v>
                </c:pt>
                <c:pt idx="41972">
                  <c:v>1.007080078125E-3</c:v>
                </c:pt>
                <c:pt idx="41973">
                  <c:v>1.007080078125E-3</c:v>
                </c:pt>
                <c:pt idx="41974">
                  <c:v>1.0068416595458984E-3</c:v>
                </c:pt>
                <c:pt idx="41975">
                  <c:v>1.007080078125E-3</c:v>
                </c:pt>
                <c:pt idx="41976">
                  <c:v>1.007080078125E-3</c:v>
                </c:pt>
                <c:pt idx="41977">
                  <c:v>1.0068416595458984E-3</c:v>
                </c:pt>
                <c:pt idx="41978">
                  <c:v>1.007080078125E-3</c:v>
                </c:pt>
                <c:pt idx="41979">
                  <c:v>1.0080337524414063E-3</c:v>
                </c:pt>
                <c:pt idx="41980">
                  <c:v>1.007080078125E-3</c:v>
                </c:pt>
                <c:pt idx="41981">
                  <c:v>1.0068416595458984E-3</c:v>
                </c:pt>
                <c:pt idx="41982">
                  <c:v>1.007080078125E-3</c:v>
                </c:pt>
                <c:pt idx="41983">
                  <c:v>1.007080078125E-3</c:v>
                </c:pt>
                <c:pt idx="41984">
                  <c:v>1.0068416595458984E-3</c:v>
                </c:pt>
                <c:pt idx="41985">
                  <c:v>1.007080078125E-3</c:v>
                </c:pt>
                <c:pt idx="41986">
                  <c:v>1.007080078125E-3</c:v>
                </c:pt>
                <c:pt idx="41987">
                  <c:v>1.0068416595458984E-3</c:v>
                </c:pt>
                <c:pt idx="41988">
                  <c:v>1.007080078125E-3</c:v>
                </c:pt>
                <c:pt idx="41989">
                  <c:v>1.007080078125E-3</c:v>
                </c:pt>
                <c:pt idx="41990">
                  <c:v>1.0068416595458984E-3</c:v>
                </c:pt>
                <c:pt idx="41991">
                  <c:v>1.007080078125E-3</c:v>
                </c:pt>
                <c:pt idx="41992">
                  <c:v>1.0080337524414063E-3</c:v>
                </c:pt>
                <c:pt idx="41993">
                  <c:v>1.0068416595458984E-3</c:v>
                </c:pt>
                <c:pt idx="41994">
                  <c:v>1.007080078125E-3</c:v>
                </c:pt>
                <c:pt idx="41995">
                  <c:v>1.007080078125E-3</c:v>
                </c:pt>
                <c:pt idx="41996">
                  <c:v>1.0068416595458984E-3</c:v>
                </c:pt>
                <c:pt idx="41997">
                  <c:v>1.007080078125E-3</c:v>
                </c:pt>
                <c:pt idx="41998">
                  <c:v>1.007080078125E-3</c:v>
                </c:pt>
                <c:pt idx="41999">
                  <c:v>1.0068416595458984E-3</c:v>
                </c:pt>
                <c:pt idx="42000">
                  <c:v>1.007080078125E-3</c:v>
                </c:pt>
                <c:pt idx="42001">
                  <c:v>1.007080078125E-3</c:v>
                </c:pt>
                <c:pt idx="42002">
                  <c:v>1.0068416595458984E-3</c:v>
                </c:pt>
                <c:pt idx="42003">
                  <c:v>1.007080078125E-3</c:v>
                </c:pt>
                <c:pt idx="42004">
                  <c:v>1.0080337524414063E-3</c:v>
                </c:pt>
                <c:pt idx="42005">
                  <c:v>1.007080078125E-3</c:v>
                </c:pt>
                <c:pt idx="42006">
                  <c:v>1.0068416595458984E-3</c:v>
                </c:pt>
                <c:pt idx="42007">
                  <c:v>1.007080078125E-3</c:v>
                </c:pt>
                <c:pt idx="42008">
                  <c:v>1.007080078125E-3</c:v>
                </c:pt>
                <c:pt idx="42009">
                  <c:v>1.0068416595458984E-3</c:v>
                </c:pt>
                <c:pt idx="42010">
                  <c:v>1.007080078125E-3</c:v>
                </c:pt>
                <c:pt idx="42011">
                  <c:v>1.007080078125E-3</c:v>
                </c:pt>
                <c:pt idx="42012">
                  <c:v>1.0068416595458984E-3</c:v>
                </c:pt>
                <c:pt idx="42013">
                  <c:v>1.007080078125E-3</c:v>
                </c:pt>
                <c:pt idx="42014">
                  <c:v>1.007080078125E-3</c:v>
                </c:pt>
                <c:pt idx="42015">
                  <c:v>1.0068416595458984E-3</c:v>
                </c:pt>
                <c:pt idx="42016">
                  <c:v>1.007080078125E-3</c:v>
                </c:pt>
                <c:pt idx="42017">
                  <c:v>1.0080337524414063E-3</c:v>
                </c:pt>
                <c:pt idx="42018">
                  <c:v>1.0068416595458984E-3</c:v>
                </c:pt>
                <c:pt idx="42019">
                  <c:v>1.007080078125E-3</c:v>
                </c:pt>
                <c:pt idx="42020">
                  <c:v>1.007080078125E-3</c:v>
                </c:pt>
                <c:pt idx="42021">
                  <c:v>1.0068416595458984E-3</c:v>
                </c:pt>
                <c:pt idx="42022">
                  <c:v>1.007080078125E-3</c:v>
                </c:pt>
                <c:pt idx="42023">
                  <c:v>1.007080078125E-3</c:v>
                </c:pt>
                <c:pt idx="42024">
                  <c:v>1.0068416595458984E-3</c:v>
                </c:pt>
                <c:pt idx="42025">
                  <c:v>1.007080078125E-3</c:v>
                </c:pt>
                <c:pt idx="42026">
                  <c:v>1.007080078125E-3</c:v>
                </c:pt>
                <c:pt idx="42027">
                  <c:v>1.0068416595458984E-3</c:v>
                </c:pt>
                <c:pt idx="42028">
                  <c:v>1.007080078125E-3</c:v>
                </c:pt>
                <c:pt idx="42029">
                  <c:v>1.0080337524414063E-3</c:v>
                </c:pt>
                <c:pt idx="42030">
                  <c:v>1.007080078125E-3</c:v>
                </c:pt>
                <c:pt idx="42031">
                  <c:v>1.0068416595458984E-3</c:v>
                </c:pt>
                <c:pt idx="42032">
                  <c:v>1.007080078125E-3</c:v>
                </c:pt>
                <c:pt idx="42033">
                  <c:v>1.007080078125E-3</c:v>
                </c:pt>
                <c:pt idx="42034">
                  <c:v>1.0068416595458984E-3</c:v>
                </c:pt>
                <c:pt idx="42035">
                  <c:v>1.007080078125E-3</c:v>
                </c:pt>
                <c:pt idx="42036">
                  <c:v>1.007080078125E-3</c:v>
                </c:pt>
                <c:pt idx="42037">
                  <c:v>1.0068416595458984E-3</c:v>
                </c:pt>
                <c:pt idx="42038">
                  <c:v>1.007080078125E-3</c:v>
                </c:pt>
                <c:pt idx="42039">
                  <c:v>1.007080078125E-3</c:v>
                </c:pt>
                <c:pt idx="42040">
                  <c:v>1.0068416595458984E-3</c:v>
                </c:pt>
                <c:pt idx="42041">
                  <c:v>1.007080078125E-3</c:v>
                </c:pt>
                <c:pt idx="42042">
                  <c:v>1.0080337524414063E-3</c:v>
                </c:pt>
                <c:pt idx="42043">
                  <c:v>1.0068416595458984E-3</c:v>
                </c:pt>
                <c:pt idx="42044">
                  <c:v>1.007080078125E-3</c:v>
                </c:pt>
                <c:pt idx="42045">
                  <c:v>1.007080078125E-3</c:v>
                </c:pt>
                <c:pt idx="42046">
                  <c:v>1.0068416595458984E-3</c:v>
                </c:pt>
                <c:pt idx="42047">
                  <c:v>1.007080078125E-3</c:v>
                </c:pt>
                <c:pt idx="42048">
                  <c:v>1.007080078125E-3</c:v>
                </c:pt>
                <c:pt idx="42049">
                  <c:v>1.0068416595458984E-3</c:v>
                </c:pt>
                <c:pt idx="42050">
                  <c:v>1.007080078125E-3</c:v>
                </c:pt>
                <c:pt idx="42051">
                  <c:v>1.007080078125E-3</c:v>
                </c:pt>
                <c:pt idx="42052">
                  <c:v>1.0068416595458984E-3</c:v>
                </c:pt>
                <c:pt idx="42053">
                  <c:v>1.007080078125E-3</c:v>
                </c:pt>
                <c:pt idx="42054">
                  <c:v>1.0080337524414063E-3</c:v>
                </c:pt>
                <c:pt idx="42055">
                  <c:v>1.007080078125E-3</c:v>
                </c:pt>
                <c:pt idx="42056">
                  <c:v>1.0068416595458984E-3</c:v>
                </c:pt>
                <c:pt idx="42057">
                  <c:v>1.007080078125E-3</c:v>
                </c:pt>
                <c:pt idx="42058">
                  <c:v>1.007080078125E-3</c:v>
                </c:pt>
                <c:pt idx="42059">
                  <c:v>1.0068416595458984E-3</c:v>
                </c:pt>
                <c:pt idx="42060">
                  <c:v>1.007080078125E-3</c:v>
                </c:pt>
                <c:pt idx="42061">
                  <c:v>1.007080078125E-3</c:v>
                </c:pt>
                <c:pt idx="42062">
                  <c:v>1.0068416595458984E-3</c:v>
                </c:pt>
                <c:pt idx="42063">
                  <c:v>1.007080078125E-3</c:v>
                </c:pt>
                <c:pt idx="42064">
                  <c:v>1.007080078125E-3</c:v>
                </c:pt>
                <c:pt idx="42065">
                  <c:v>1.0068416595458984E-3</c:v>
                </c:pt>
                <c:pt idx="42066">
                  <c:v>1.007080078125E-3</c:v>
                </c:pt>
                <c:pt idx="42067">
                  <c:v>1.0080337524414063E-3</c:v>
                </c:pt>
                <c:pt idx="42068">
                  <c:v>1.0068416595458984E-3</c:v>
                </c:pt>
                <c:pt idx="42069">
                  <c:v>1.007080078125E-3</c:v>
                </c:pt>
                <c:pt idx="42070">
                  <c:v>1.007080078125E-3</c:v>
                </c:pt>
                <c:pt idx="42071">
                  <c:v>1.0068416595458984E-3</c:v>
                </c:pt>
                <c:pt idx="42072">
                  <c:v>1.007080078125E-3</c:v>
                </c:pt>
                <c:pt idx="42073">
                  <c:v>1.007080078125E-3</c:v>
                </c:pt>
                <c:pt idx="42074">
                  <c:v>1.0068416595458984E-3</c:v>
                </c:pt>
                <c:pt idx="42075">
                  <c:v>1.007080078125E-3</c:v>
                </c:pt>
                <c:pt idx="42076">
                  <c:v>1.007080078125E-3</c:v>
                </c:pt>
                <c:pt idx="42077">
                  <c:v>1.0068416595458984E-3</c:v>
                </c:pt>
                <c:pt idx="42078">
                  <c:v>1.007080078125E-3</c:v>
                </c:pt>
                <c:pt idx="42079">
                  <c:v>1.0080337524414063E-3</c:v>
                </c:pt>
                <c:pt idx="42080">
                  <c:v>1.007080078125E-3</c:v>
                </c:pt>
                <c:pt idx="42081">
                  <c:v>1.0068416595458984E-3</c:v>
                </c:pt>
                <c:pt idx="42082">
                  <c:v>1.007080078125E-3</c:v>
                </c:pt>
                <c:pt idx="42083">
                  <c:v>1.007080078125E-3</c:v>
                </c:pt>
                <c:pt idx="42084">
                  <c:v>1.0068416595458984E-3</c:v>
                </c:pt>
                <c:pt idx="42085">
                  <c:v>1.007080078125E-3</c:v>
                </c:pt>
                <c:pt idx="42086">
                  <c:v>1.007080078125E-3</c:v>
                </c:pt>
                <c:pt idx="42087">
                  <c:v>1.0068416595458984E-3</c:v>
                </c:pt>
                <c:pt idx="42088">
                  <c:v>1.007080078125E-3</c:v>
                </c:pt>
                <c:pt idx="42089">
                  <c:v>1.007080078125E-3</c:v>
                </c:pt>
                <c:pt idx="42090">
                  <c:v>1.0068416595458984E-3</c:v>
                </c:pt>
                <c:pt idx="42091">
                  <c:v>1.0080337524414063E-3</c:v>
                </c:pt>
                <c:pt idx="42092">
                  <c:v>1.007080078125E-3</c:v>
                </c:pt>
                <c:pt idx="42093">
                  <c:v>1.0068416595458984E-3</c:v>
                </c:pt>
                <c:pt idx="42094">
                  <c:v>1.007080078125E-3</c:v>
                </c:pt>
                <c:pt idx="42095">
                  <c:v>1.007080078125E-3</c:v>
                </c:pt>
                <c:pt idx="42096">
                  <c:v>1.0068416595458984E-3</c:v>
                </c:pt>
                <c:pt idx="42097">
                  <c:v>1.007080078125E-3</c:v>
                </c:pt>
                <c:pt idx="42098">
                  <c:v>1.007080078125E-3</c:v>
                </c:pt>
                <c:pt idx="42099">
                  <c:v>1.0068416595458984E-3</c:v>
                </c:pt>
                <c:pt idx="42100">
                  <c:v>1.007080078125E-3</c:v>
                </c:pt>
                <c:pt idx="42101">
                  <c:v>1.007080078125E-3</c:v>
                </c:pt>
                <c:pt idx="42102">
                  <c:v>1.0068416595458984E-3</c:v>
                </c:pt>
                <c:pt idx="42103">
                  <c:v>1.007080078125E-3</c:v>
                </c:pt>
                <c:pt idx="42104">
                  <c:v>1.0080337524414063E-3</c:v>
                </c:pt>
                <c:pt idx="42105">
                  <c:v>1.007080078125E-3</c:v>
                </c:pt>
                <c:pt idx="42106">
                  <c:v>1.0068416595458984E-3</c:v>
                </c:pt>
                <c:pt idx="42107">
                  <c:v>1.007080078125E-3</c:v>
                </c:pt>
                <c:pt idx="42108">
                  <c:v>1.007080078125E-3</c:v>
                </c:pt>
                <c:pt idx="42109">
                  <c:v>1.0068416595458984E-3</c:v>
                </c:pt>
                <c:pt idx="42110">
                  <c:v>1.007080078125E-3</c:v>
                </c:pt>
                <c:pt idx="42111">
                  <c:v>1.007080078125E-3</c:v>
                </c:pt>
                <c:pt idx="42112">
                  <c:v>1.0068416595458984E-3</c:v>
                </c:pt>
                <c:pt idx="42113">
                  <c:v>1.007080078125E-3</c:v>
                </c:pt>
                <c:pt idx="42114">
                  <c:v>1.007080078125E-3</c:v>
                </c:pt>
                <c:pt idx="42115">
                  <c:v>1.0068416595458984E-3</c:v>
                </c:pt>
                <c:pt idx="42116">
                  <c:v>1.0080337524414063E-3</c:v>
                </c:pt>
                <c:pt idx="42117">
                  <c:v>1.007080078125E-3</c:v>
                </c:pt>
                <c:pt idx="42118">
                  <c:v>1.0068416595458984E-3</c:v>
                </c:pt>
                <c:pt idx="42119">
                  <c:v>1.007080078125E-3</c:v>
                </c:pt>
                <c:pt idx="42120">
                  <c:v>1.007080078125E-3</c:v>
                </c:pt>
                <c:pt idx="42121">
                  <c:v>1.0068416595458984E-3</c:v>
                </c:pt>
                <c:pt idx="42122">
                  <c:v>1.007080078125E-3</c:v>
                </c:pt>
                <c:pt idx="42123">
                  <c:v>1.007080078125E-3</c:v>
                </c:pt>
                <c:pt idx="42124">
                  <c:v>1.0068416595458984E-3</c:v>
                </c:pt>
                <c:pt idx="42125">
                  <c:v>1.007080078125E-3</c:v>
                </c:pt>
                <c:pt idx="42126">
                  <c:v>1.007080078125E-3</c:v>
                </c:pt>
                <c:pt idx="42127">
                  <c:v>1.0068416595458984E-3</c:v>
                </c:pt>
                <c:pt idx="42128">
                  <c:v>1.007080078125E-3</c:v>
                </c:pt>
                <c:pt idx="42129">
                  <c:v>1.0080337524414063E-3</c:v>
                </c:pt>
                <c:pt idx="42130">
                  <c:v>1.007080078125E-3</c:v>
                </c:pt>
                <c:pt idx="42131">
                  <c:v>1.0068416595458984E-3</c:v>
                </c:pt>
                <c:pt idx="42132">
                  <c:v>1.007080078125E-3</c:v>
                </c:pt>
                <c:pt idx="42133">
                  <c:v>1.007080078125E-3</c:v>
                </c:pt>
                <c:pt idx="42134">
                  <c:v>1.0068416595458984E-3</c:v>
                </c:pt>
                <c:pt idx="42135">
                  <c:v>1.007080078125E-3</c:v>
                </c:pt>
                <c:pt idx="42136">
                  <c:v>1.007080078125E-3</c:v>
                </c:pt>
                <c:pt idx="42137">
                  <c:v>1.0068416595458984E-3</c:v>
                </c:pt>
                <c:pt idx="42138">
                  <c:v>1.007080078125E-3</c:v>
                </c:pt>
                <c:pt idx="42139">
                  <c:v>1.007080078125E-3</c:v>
                </c:pt>
                <c:pt idx="42140">
                  <c:v>1.0068416595458984E-3</c:v>
                </c:pt>
                <c:pt idx="42141">
                  <c:v>1.0080337524414063E-3</c:v>
                </c:pt>
                <c:pt idx="42142">
                  <c:v>1.007080078125E-3</c:v>
                </c:pt>
                <c:pt idx="42143">
                  <c:v>1.0068416595458984E-3</c:v>
                </c:pt>
                <c:pt idx="42144">
                  <c:v>1.007080078125E-3</c:v>
                </c:pt>
                <c:pt idx="42145">
                  <c:v>1.007080078125E-3</c:v>
                </c:pt>
                <c:pt idx="42146">
                  <c:v>1.0068416595458984E-3</c:v>
                </c:pt>
                <c:pt idx="42147">
                  <c:v>1.007080078125E-3</c:v>
                </c:pt>
                <c:pt idx="42148">
                  <c:v>1.007080078125E-3</c:v>
                </c:pt>
                <c:pt idx="42149">
                  <c:v>1.0068416595458984E-3</c:v>
                </c:pt>
                <c:pt idx="42150">
                  <c:v>1.007080078125E-3</c:v>
                </c:pt>
                <c:pt idx="42151">
                  <c:v>1.007080078125E-3</c:v>
                </c:pt>
                <c:pt idx="42152">
                  <c:v>1.0068416595458984E-3</c:v>
                </c:pt>
                <c:pt idx="42153">
                  <c:v>1.007080078125E-3</c:v>
                </c:pt>
                <c:pt idx="42154">
                  <c:v>1.0080337524414063E-3</c:v>
                </c:pt>
                <c:pt idx="42155">
                  <c:v>1.007080078125E-3</c:v>
                </c:pt>
                <c:pt idx="42156">
                  <c:v>1.0068416595458984E-3</c:v>
                </c:pt>
                <c:pt idx="42157">
                  <c:v>1.007080078125E-3</c:v>
                </c:pt>
                <c:pt idx="42158">
                  <c:v>1.007080078125E-3</c:v>
                </c:pt>
                <c:pt idx="42159">
                  <c:v>1.0068416595458984E-3</c:v>
                </c:pt>
                <c:pt idx="42160">
                  <c:v>1.007080078125E-3</c:v>
                </c:pt>
                <c:pt idx="42161">
                  <c:v>1.007080078125E-3</c:v>
                </c:pt>
                <c:pt idx="42162">
                  <c:v>1.0068416595458984E-3</c:v>
                </c:pt>
                <c:pt idx="42163">
                  <c:v>1.007080078125E-3</c:v>
                </c:pt>
                <c:pt idx="42164">
                  <c:v>1.007080078125E-3</c:v>
                </c:pt>
                <c:pt idx="42165">
                  <c:v>1.0068416595458984E-3</c:v>
                </c:pt>
                <c:pt idx="42166">
                  <c:v>1.0080337524414063E-3</c:v>
                </c:pt>
                <c:pt idx="42167">
                  <c:v>1.007080078125E-3</c:v>
                </c:pt>
                <c:pt idx="42168">
                  <c:v>1.0068416595458984E-3</c:v>
                </c:pt>
                <c:pt idx="42169">
                  <c:v>1.007080078125E-3</c:v>
                </c:pt>
                <c:pt idx="42170">
                  <c:v>1.007080078125E-3</c:v>
                </c:pt>
                <c:pt idx="42171">
                  <c:v>1.0068416595458984E-3</c:v>
                </c:pt>
                <c:pt idx="42172">
                  <c:v>1.007080078125E-3</c:v>
                </c:pt>
                <c:pt idx="42173">
                  <c:v>1.007080078125E-3</c:v>
                </c:pt>
                <c:pt idx="42174">
                  <c:v>1.0068416595458984E-3</c:v>
                </c:pt>
                <c:pt idx="42175">
                  <c:v>1.007080078125E-3</c:v>
                </c:pt>
                <c:pt idx="42176">
                  <c:v>1.007080078125E-3</c:v>
                </c:pt>
                <c:pt idx="42177">
                  <c:v>1.0068416595458984E-3</c:v>
                </c:pt>
                <c:pt idx="42178">
                  <c:v>1.007080078125E-3</c:v>
                </c:pt>
                <c:pt idx="42179">
                  <c:v>1.0080337524414063E-3</c:v>
                </c:pt>
                <c:pt idx="42180">
                  <c:v>1.007080078125E-3</c:v>
                </c:pt>
                <c:pt idx="42181">
                  <c:v>1.0068416595458984E-3</c:v>
                </c:pt>
                <c:pt idx="42182">
                  <c:v>1.007080078125E-3</c:v>
                </c:pt>
                <c:pt idx="42183">
                  <c:v>1.007080078125E-3</c:v>
                </c:pt>
                <c:pt idx="42184">
                  <c:v>1.0068416595458984E-3</c:v>
                </c:pt>
                <c:pt idx="42185">
                  <c:v>1.007080078125E-3</c:v>
                </c:pt>
                <c:pt idx="42186">
                  <c:v>1.007080078125E-3</c:v>
                </c:pt>
                <c:pt idx="42187">
                  <c:v>1.0068416595458984E-3</c:v>
                </c:pt>
                <c:pt idx="42188">
                  <c:v>1.007080078125E-3</c:v>
                </c:pt>
                <c:pt idx="42189">
                  <c:v>1.007080078125E-3</c:v>
                </c:pt>
                <c:pt idx="42190">
                  <c:v>1.0068416595458984E-3</c:v>
                </c:pt>
                <c:pt idx="42191">
                  <c:v>1.0080337524414063E-3</c:v>
                </c:pt>
                <c:pt idx="42192">
                  <c:v>1.007080078125E-3</c:v>
                </c:pt>
                <c:pt idx="42193">
                  <c:v>1.0068416595458984E-3</c:v>
                </c:pt>
                <c:pt idx="42194">
                  <c:v>1.007080078125E-3</c:v>
                </c:pt>
                <c:pt idx="42195">
                  <c:v>1.007080078125E-3</c:v>
                </c:pt>
                <c:pt idx="42196">
                  <c:v>1.0068416595458984E-3</c:v>
                </c:pt>
                <c:pt idx="42197">
                  <c:v>1.007080078125E-3</c:v>
                </c:pt>
                <c:pt idx="42198">
                  <c:v>1.007080078125E-3</c:v>
                </c:pt>
                <c:pt idx="42199">
                  <c:v>1.0068416595458984E-3</c:v>
                </c:pt>
                <c:pt idx="42200">
                  <c:v>1.007080078125E-3</c:v>
                </c:pt>
                <c:pt idx="42201">
                  <c:v>1.007080078125E-3</c:v>
                </c:pt>
                <c:pt idx="42202">
                  <c:v>1.0068416595458984E-3</c:v>
                </c:pt>
                <c:pt idx="42203">
                  <c:v>1.007080078125E-3</c:v>
                </c:pt>
                <c:pt idx="42204">
                  <c:v>1.0080337524414063E-3</c:v>
                </c:pt>
                <c:pt idx="42205">
                  <c:v>1.007080078125E-3</c:v>
                </c:pt>
                <c:pt idx="42206">
                  <c:v>1.0068416595458984E-3</c:v>
                </c:pt>
                <c:pt idx="42207">
                  <c:v>1.007080078125E-3</c:v>
                </c:pt>
                <c:pt idx="42208">
                  <c:v>1.007080078125E-3</c:v>
                </c:pt>
                <c:pt idx="42209">
                  <c:v>1.0068416595458984E-3</c:v>
                </c:pt>
                <c:pt idx="42210">
                  <c:v>1.007080078125E-3</c:v>
                </c:pt>
                <c:pt idx="42211">
                  <c:v>1.007080078125E-3</c:v>
                </c:pt>
                <c:pt idx="42212">
                  <c:v>1.0068416595458984E-3</c:v>
                </c:pt>
                <c:pt idx="42213">
                  <c:v>1.007080078125E-3</c:v>
                </c:pt>
                <c:pt idx="42214">
                  <c:v>1.007080078125E-3</c:v>
                </c:pt>
                <c:pt idx="42215">
                  <c:v>1.0068416595458984E-3</c:v>
                </c:pt>
                <c:pt idx="42216">
                  <c:v>1.0080337524414063E-3</c:v>
                </c:pt>
                <c:pt idx="42217">
                  <c:v>1.007080078125E-3</c:v>
                </c:pt>
                <c:pt idx="42218">
                  <c:v>1.0068416595458984E-3</c:v>
                </c:pt>
                <c:pt idx="42219">
                  <c:v>1.007080078125E-3</c:v>
                </c:pt>
                <c:pt idx="42220">
                  <c:v>1.007080078125E-3</c:v>
                </c:pt>
                <c:pt idx="42221">
                  <c:v>1.0068416595458984E-3</c:v>
                </c:pt>
                <c:pt idx="42222">
                  <c:v>1.007080078125E-3</c:v>
                </c:pt>
                <c:pt idx="42223">
                  <c:v>1.007080078125E-3</c:v>
                </c:pt>
                <c:pt idx="42224">
                  <c:v>1.0068416595458984E-3</c:v>
                </c:pt>
                <c:pt idx="42225">
                  <c:v>1.007080078125E-3</c:v>
                </c:pt>
                <c:pt idx="42226">
                  <c:v>1.007080078125E-3</c:v>
                </c:pt>
                <c:pt idx="42227">
                  <c:v>1.0068416595458984E-3</c:v>
                </c:pt>
                <c:pt idx="42228">
                  <c:v>1.007080078125E-3</c:v>
                </c:pt>
                <c:pt idx="42229">
                  <c:v>1.0080337524414063E-3</c:v>
                </c:pt>
                <c:pt idx="42230">
                  <c:v>1.007080078125E-3</c:v>
                </c:pt>
                <c:pt idx="42231">
                  <c:v>1.0068416595458984E-3</c:v>
                </c:pt>
                <c:pt idx="42232">
                  <c:v>1.007080078125E-3</c:v>
                </c:pt>
                <c:pt idx="42233">
                  <c:v>1.007080078125E-3</c:v>
                </c:pt>
                <c:pt idx="42234">
                  <c:v>1.0068416595458984E-3</c:v>
                </c:pt>
                <c:pt idx="42235">
                  <c:v>1.007080078125E-3</c:v>
                </c:pt>
                <c:pt idx="42236">
                  <c:v>1.007080078125E-3</c:v>
                </c:pt>
                <c:pt idx="42237">
                  <c:v>1.0068416595458984E-3</c:v>
                </c:pt>
                <c:pt idx="42238">
                  <c:v>1.007080078125E-3</c:v>
                </c:pt>
                <c:pt idx="42239">
                  <c:v>1.007080078125E-3</c:v>
                </c:pt>
                <c:pt idx="42240">
                  <c:v>1.0068416595458984E-3</c:v>
                </c:pt>
                <c:pt idx="42241">
                  <c:v>1.0080337524414063E-3</c:v>
                </c:pt>
                <c:pt idx="42242">
                  <c:v>1.007080078125E-3</c:v>
                </c:pt>
                <c:pt idx="42243">
                  <c:v>1.0068416595458984E-3</c:v>
                </c:pt>
                <c:pt idx="42244">
                  <c:v>1.007080078125E-3</c:v>
                </c:pt>
                <c:pt idx="42245">
                  <c:v>1.007080078125E-3</c:v>
                </c:pt>
                <c:pt idx="42246">
                  <c:v>1.0068416595458984E-3</c:v>
                </c:pt>
                <c:pt idx="42247">
                  <c:v>1.007080078125E-3</c:v>
                </c:pt>
                <c:pt idx="42248">
                  <c:v>1.007080078125E-3</c:v>
                </c:pt>
                <c:pt idx="42249">
                  <c:v>1.0068416595458984E-3</c:v>
                </c:pt>
                <c:pt idx="42250">
                  <c:v>1.007080078125E-3</c:v>
                </c:pt>
                <c:pt idx="42251">
                  <c:v>1.007080078125E-3</c:v>
                </c:pt>
                <c:pt idx="42252">
                  <c:v>1.0068416595458984E-3</c:v>
                </c:pt>
                <c:pt idx="42253">
                  <c:v>1.007080078125E-3</c:v>
                </c:pt>
                <c:pt idx="42254">
                  <c:v>1.0080337524414063E-3</c:v>
                </c:pt>
                <c:pt idx="42255">
                  <c:v>1.007080078125E-3</c:v>
                </c:pt>
                <c:pt idx="42256">
                  <c:v>1.0068416595458984E-3</c:v>
                </c:pt>
                <c:pt idx="42257">
                  <c:v>1.007080078125E-3</c:v>
                </c:pt>
                <c:pt idx="42258">
                  <c:v>1.007080078125E-3</c:v>
                </c:pt>
                <c:pt idx="42259">
                  <c:v>1.0068416595458984E-3</c:v>
                </c:pt>
                <c:pt idx="42260">
                  <c:v>1.007080078125E-3</c:v>
                </c:pt>
                <c:pt idx="42261">
                  <c:v>1.007080078125E-3</c:v>
                </c:pt>
                <c:pt idx="42262">
                  <c:v>1.0068416595458984E-3</c:v>
                </c:pt>
                <c:pt idx="42263">
                  <c:v>1.007080078125E-3</c:v>
                </c:pt>
                <c:pt idx="42264">
                  <c:v>1.007080078125E-3</c:v>
                </c:pt>
                <c:pt idx="42265">
                  <c:v>1.0068416595458984E-3</c:v>
                </c:pt>
                <c:pt idx="42266">
                  <c:v>1.0080337524414063E-3</c:v>
                </c:pt>
                <c:pt idx="42267">
                  <c:v>1.007080078125E-3</c:v>
                </c:pt>
                <c:pt idx="42268">
                  <c:v>1.0068416595458984E-3</c:v>
                </c:pt>
                <c:pt idx="42269">
                  <c:v>1.007080078125E-3</c:v>
                </c:pt>
                <c:pt idx="42270">
                  <c:v>1.007080078125E-3</c:v>
                </c:pt>
                <c:pt idx="42271">
                  <c:v>1.0068416595458984E-3</c:v>
                </c:pt>
                <c:pt idx="42272">
                  <c:v>1.007080078125E-3</c:v>
                </c:pt>
                <c:pt idx="42273">
                  <c:v>1.007080078125E-3</c:v>
                </c:pt>
                <c:pt idx="42274">
                  <c:v>1.0068416595458984E-3</c:v>
                </c:pt>
                <c:pt idx="42275">
                  <c:v>1.007080078125E-3</c:v>
                </c:pt>
                <c:pt idx="42276">
                  <c:v>1.007080078125E-3</c:v>
                </c:pt>
                <c:pt idx="42277">
                  <c:v>1.0068416595458984E-3</c:v>
                </c:pt>
                <c:pt idx="42278">
                  <c:v>1.007080078125E-3</c:v>
                </c:pt>
                <c:pt idx="42279">
                  <c:v>1.0080337524414063E-3</c:v>
                </c:pt>
                <c:pt idx="42280">
                  <c:v>1.007080078125E-3</c:v>
                </c:pt>
                <c:pt idx="42281">
                  <c:v>1.0068416595458984E-3</c:v>
                </c:pt>
                <c:pt idx="42282">
                  <c:v>1.007080078125E-3</c:v>
                </c:pt>
                <c:pt idx="42283">
                  <c:v>1.007080078125E-3</c:v>
                </c:pt>
                <c:pt idx="42284">
                  <c:v>1.0068416595458984E-3</c:v>
                </c:pt>
                <c:pt idx="42285">
                  <c:v>1.007080078125E-3</c:v>
                </c:pt>
                <c:pt idx="42286">
                  <c:v>1.007080078125E-3</c:v>
                </c:pt>
                <c:pt idx="42287">
                  <c:v>1.0068416595458984E-3</c:v>
                </c:pt>
                <c:pt idx="42288">
                  <c:v>1.007080078125E-3</c:v>
                </c:pt>
                <c:pt idx="42289">
                  <c:v>1.007080078125E-3</c:v>
                </c:pt>
                <c:pt idx="42290">
                  <c:v>1.0068416595458984E-3</c:v>
                </c:pt>
                <c:pt idx="42291">
                  <c:v>1.0080337524414063E-3</c:v>
                </c:pt>
                <c:pt idx="42292">
                  <c:v>1.007080078125E-3</c:v>
                </c:pt>
                <c:pt idx="42293">
                  <c:v>1.0068416595458984E-3</c:v>
                </c:pt>
                <c:pt idx="42294">
                  <c:v>1.007080078125E-3</c:v>
                </c:pt>
                <c:pt idx="42295">
                  <c:v>1.007080078125E-3</c:v>
                </c:pt>
                <c:pt idx="42296">
                  <c:v>1.0068416595458984E-3</c:v>
                </c:pt>
                <c:pt idx="42297">
                  <c:v>1.007080078125E-3</c:v>
                </c:pt>
                <c:pt idx="42298">
                  <c:v>1.007080078125E-3</c:v>
                </c:pt>
                <c:pt idx="42299">
                  <c:v>1.0068416595458984E-3</c:v>
                </c:pt>
                <c:pt idx="42300">
                  <c:v>1.007080078125E-3</c:v>
                </c:pt>
                <c:pt idx="42301">
                  <c:v>1.007080078125E-3</c:v>
                </c:pt>
                <c:pt idx="42302">
                  <c:v>1.0068416595458984E-3</c:v>
                </c:pt>
                <c:pt idx="42303">
                  <c:v>1.007080078125E-3</c:v>
                </c:pt>
                <c:pt idx="42304">
                  <c:v>1.0080337524414063E-3</c:v>
                </c:pt>
                <c:pt idx="42305">
                  <c:v>1.007080078125E-3</c:v>
                </c:pt>
                <c:pt idx="42306">
                  <c:v>1.0068416595458984E-3</c:v>
                </c:pt>
                <c:pt idx="42307">
                  <c:v>1.007080078125E-3</c:v>
                </c:pt>
                <c:pt idx="42308">
                  <c:v>1.007080078125E-3</c:v>
                </c:pt>
                <c:pt idx="42309">
                  <c:v>1.0068416595458984E-3</c:v>
                </c:pt>
                <c:pt idx="42310">
                  <c:v>1.007080078125E-3</c:v>
                </c:pt>
                <c:pt idx="42311">
                  <c:v>1.007080078125E-3</c:v>
                </c:pt>
                <c:pt idx="42312">
                  <c:v>1.0068416595458984E-3</c:v>
                </c:pt>
                <c:pt idx="42313">
                  <c:v>1.007080078125E-3</c:v>
                </c:pt>
                <c:pt idx="42314">
                  <c:v>1.0068416595458984E-3</c:v>
                </c:pt>
                <c:pt idx="42315">
                  <c:v>1.007080078125E-3</c:v>
                </c:pt>
                <c:pt idx="42316">
                  <c:v>1.0080337524414063E-3</c:v>
                </c:pt>
                <c:pt idx="42317">
                  <c:v>1.007080078125E-3</c:v>
                </c:pt>
                <c:pt idx="42318">
                  <c:v>1.0068416595458984E-3</c:v>
                </c:pt>
                <c:pt idx="42319">
                  <c:v>1.007080078125E-3</c:v>
                </c:pt>
                <c:pt idx="42320">
                  <c:v>1.007080078125E-3</c:v>
                </c:pt>
                <c:pt idx="42321">
                  <c:v>1.0068416595458984E-3</c:v>
                </c:pt>
                <c:pt idx="42322">
                  <c:v>1.007080078125E-3</c:v>
                </c:pt>
                <c:pt idx="42323">
                  <c:v>1.007080078125E-3</c:v>
                </c:pt>
                <c:pt idx="42324">
                  <c:v>1.0068416595458984E-3</c:v>
                </c:pt>
                <c:pt idx="42325">
                  <c:v>1.007080078125E-3</c:v>
                </c:pt>
                <c:pt idx="42326">
                  <c:v>1.007080078125E-3</c:v>
                </c:pt>
                <c:pt idx="42327">
                  <c:v>1.0068416595458984E-3</c:v>
                </c:pt>
                <c:pt idx="42328">
                  <c:v>1.007080078125E-3</c:v>
                </c:pt>
                <c:pt idx="42329">
                  <c:v>1.0080337524414063E-3</c:v>
                </c:pt>
                <c:pt idx="42330">
                  <c:v>1.1076927185058594E-2</c:v>
                </c:pt>
                <c:pt idx="42331">
                  <c:v>1.0080337524414063E-3</c:v>
                </c:pt>
                <c:pt idx="42332">
                  <c:v>1.007080078125E-3</c:v>
                </c:pt>
                <c:pt idx="42333">
                  <c:v>1.0068416595458984E-3</c:v>
                </c:pt>
                <c:pt idx="42334">
                  <c:v>1.007080078125E-3</c:v>
                </c:pt>
                <c:pt idx="42335">
                  <c:v>1.007080078125E-3</c:v>
                </c:pt>
                <c:pt idx="42336">
                  <c:v>1.0068416595458984E-3</c:v>
                </c:pt>
                <c:pt idx="42337">
                  <c:v>1.007080078125E-3</c:v>
                </c:pt>
                <c:pt idx="42338">
                  <c:v>1.007080078125E-3</c:v>
                </c:pt>
                <c:pt idx="42339">
                  <c:v>1.0068416595458984E-3</c:v>
                </c:pt>
                <c:pt idx="42340">
                  <c:v>1.007080078125E-3</c:v>
                </c:pt>
                <c:pt idx="42341">
                  <c:v>1.007080078125E-3</c:v>
                </c:pt>
                <c:pt idx="42342">
                  <c:v>1.0068416595458984E-3</c:v>
                </c:pt>
                <c:pt idx="42343">
                  <c:v>1.007080078125E-3</c:v>
                </c:pt>
                <c:pt idx="42344">
                  <c:v>1.0080337524414063E-3</c:v>
                </c:pt>
                <c:pt idx="42345">
                  <c:v>1.007080078125E-3</c:v>
                </c:pt>
                <c:pt idx="42346">
                  <c:v>1.0068416595458984E-3</c:v>
                </c:pt>
                <c:pt idx="42347">
                  <c:v>1.007080078125E-3</c:v>
                </c:pt>
                <c:pt idx="42348">
                  <c:v>1.0068416595458984E-3</c:v>
                </c:pt>
                <c:pt idx="42349">
                  <c:v>1.007080078125E-3</c:v>
                </c:pt>
                <c:pt idx="42350">
                  <c:v>1.007080078125E-3</c:v>
                </c:pt>
                <c:pt idx="42351">
                  <c:v>1.0068416595458984E-3</c:v>
                </c:pt>
                <c:pt idx="42352">
                  <c:v>1.007080078125E-3</c:v>
                </c:pt>
                <c:pt idx="42353">
                  <c:v>1.007080078125E-3</c:v>
                </c:pt>
                <c:pt idx="42354">
                  <c:v>1.0068416595458984E-3</c:v>
                </c:pt>
                <c:pt idx="42355">
                  <c:v>1.007080078125E-3</c:v>
                </c:pt>
                <c:pt idx="42356">
                  <c:v>1.0080337524414063E-3</c:v>
                </c:pt>
                <c:pt idx="42357">
                  <c:v>1.007080078125E-3</c:v>
                </c:pt>
                <c:pt idx="42358">
                  <c:v>1.0068416595458984E-3</c:v>
                </c:pt>
                <c:pt idx="42359">
                  <c:v>1.007080078125E-3</c:v>
                </c:pt>
                <c:pt idx="42360">
                  <c:v>1.007080078125E-3</c:v>
                </c:pt>
                <c:pt idx="42361">
                  <c:v>1.0068416595458984E-3</c:v>
                </c:pt>
                <c:pt idx="42362">
                  <c:v>1.007080078125E-3</c:v>
                </c:pt>
                <c:pt idx="42363">
                  <c:v>1.007080078125E-3</c:v>
                </c:pt>
                <c:pt idx="42364">
                  <c:v>1.0068416595458984E-3</c:v>
                </c:pt>
                <c:pt idx="42365">
                  <c:v>1.007080078125E-3</c:v>
                </c:pt>
                <c:pt idx="42366">
                  <c:v>1.007080078125E-3</c:v>
                </c:pt>
                <c:pt idx="42367">
                  <c:v>1.0068416595458984E-3</c:v>
                </c:pt>
                <c:pt idx="42368">
                  <c:v>1.007080078125E-3</c:v>
                </c:pt>
                <c:pt idx="42369">
                  <c:v>1.0080337524414063E-3</c:v>
                </c:pt>
                <c:pt idx="42370">
                  <c:v>1.0068416595458984E-3</c:v>
                </c:pt>
                <c:pt idx="42371">
                  <c:v>1.007080078125E-3</c:v>
                </c:pt>
                <c:pt idx="42372">
                  <c:v>1.007080078125E-3</c:v>
                </c:pt>
                <c:pt idx="42373">
                  <c:v>1.0068416595458984E-3</c:v>
                </c:pt>
                <c:pt idx="42374">
                  <c:v>1.007080078125E-3</c:v>
                </c:pt>
                <c:pt idx="42375">
                  <c:v>1.007080078125E-3</c:v>
                </c:pt>
                <c:pt idx="42376">
                  <c:v>1.0068416595458984E-3</c:v>
                </c:pt>
                <c:pt idx="42377">
                  <c:v>1.007080078125E-3</c:v>
                </c:pt>
                <c:pt idx="42378">
                  <c:v>1.007080078125E-3</c:v>
                </c:pt>
                <c:pt idx="42379">
                  <c:v>1.0068416595458984E-3</c:v>
                </c:pt>
                <c:pt idx="42380">
                  <c:v>1.007080078125E-3</c:v>
                </c:pt>
                <c:pt idx="42381">
                  <c:v>1.0080337524414063E-3</c:v>
                </c:pt>
                <c:pt idx="42382">
                  <c:v>1.007080078125E-3</c:v>
                </c:pt>
                <c:pt idx="42383">
                  <c:v>1.0068416595458984E-3</c:v>
                </c:pt>
                <c:pt idx="42384">
                  <c:v>1.007080078125E-3</c:v>
                </c:pt>
                <c:pt idx="42385">
                  <c:v>1.007080078125E-3</c:v>
                </c:pt>
                <c:pt idx="42386">
                  <c:v>1.0068416595458984E-3</c:v>
                </c:pt>
                <c:pt idx="42387">
                  <c:v>1.007080078125E-3</c:v>
                </c:pt>
                <c:pt idx="42388">
                  <c:v>1.007080078125E-3</c:v>
                </c:pt>
                <c:pt idx="42389">
                  <c:v>1.0068416595458984E-3</c:v>
                </c:pt>
                <c:pt idx="42390">
                  <c:v>1.007080078125E-3</c:v>
                </c:pt>
                <c:pt idx="42391">
                  <c:v>1.007080078125E-3</c:v>
                </c:pt>
                <c:pt idx="42392">
                  <c:v>1.0068416595458984E-3</c:v>
                </c:pt>
                <c:pt idx="42393">
                  <c:v>1.007080078125E-3</c:v>
                </c:pt>
                <c:pt idx="42394">
                  <c:v>1.0080337524414063E-3</c:v>
                </c:pt>
                <c:pt idx="42395">
                  <c:v>1.0068416595458984E-3</c:v>
                </c:pt>
                <c:pt idx="42396">
                  <c:v>1.007080078125E-3</c:v>
                </c:pt>
                <c:pt idx="42397">
                  <c:v>1.007080078125E-3</c:v>
                </c:pt>
                <c:pt idx="42398">
                  <c:v>1.0068416595458984E-3</c:v>
                </c:pt>
                <c:pt idx="42399">
                  <c:v>1.007080078125E-3</c:v>
                </c:pt>
                <c:pt idx="42400">
                  <c:v>1.007080078125E-3</c:v>
                </c:pt>
                <c:pt idx="42401">
                  <c:v>1.0068416595458984E-3</c:v>
                </c:pt>
                <c:pt idx="42402">
                  <c:v>1.007080078125E-3</c:v>
                </c:pt>
                <c:pt idx="42403">
                  <c:v>1.007080078125E-3</c:v>
                </c:pt>
                <c:pt idx="42404">
                  <c:v>1.0068416595458984E-3</c:v>
                </c:pt>
                <c:pt idx="42405">
                  <c:v>1.007080078125E-3</c:v>
                </c:pt>
                <c:pt idx="42406">
                  <c:v>1.0080337524414063E-3</c:v>
                </c:pt>
                <c:pt idx="42407">
                  <c:v>1.007080078125E-3</c:v>
                </c:pt>
                <c:pt idx="42408">
                  <c:v>1.0068416595458984E-3</c:v>
                </c:pt>
                <c:pt idx="42409">
                  <c:v>1.007080078125E-3</c:v>
                </c:pt>
                <c:pt idx="42410">
                  <c:v>1.007080078125E-3</c:v>
                </c:pt>
                <c:pt idx="42411">
                  <c:v>1.0068416595458984E-3</c:v>
                </c:pt>
                <c:pt idx="42412">
                  <c:v>1.007080078125E-3</c:v>
                </c:pt>
                <c:pt idx="42413">
                  <c:v>1.007080078125E-3</c:v>
                </c:pt>
                <c:pt idx="42414">
                  <c:v>1.0068416595458984E-3</c:v>
                </c:pt>
                <c:pt idx="42415">
                  <c:v>1.007080078125E-3</c:v>
                </c:pt>
                <c:pt idx="42416">
                  <c:v>1.007080078125E-3</c:v>
                </c:pt>
                <c:pt idx="42417">
                  <c:v>1.0068416595458984E-3</c:v>
                </c:pt>
                <c:pt idx="42418">
                  <c:v>1.007080078125E-3</c:v>
                </c:pt>
                <c:pt idx="42419">
                  <c:v>1.0080337524414063E-3</c:v>
                </c:pt>
                <c:pt idx="42420">
                  <c:v>1.0068416595458984E-3</c:v>
                </c:pt>
                <c:pt idx="42421">
                  <c:v>1.007080078125E-3</c:v>
                </c:pt>
                <c:pt idx="42422">
                  <c:v>1.007080078125E-3</c:v>
                </c:pt>
                <c:pt idx="42423">
                  <c:v>1.0068416595458984E-3</c:v>
                </c:pt>
                <c:pt idx="42424">
                  <c:v>1.007080078125E-3</c:v>
                </c:pt>
                <c:pt idx="42425">
                  <c:v>1.007080078125E-3</c:v>
                </c:pt>
                <c:pt idx="42426">
                  <c:v>1.0068416595458984E-3</c:v>
                </c:pt>
                <c:pt idx="42427">
                  <c:v>1.007080078125E-3</c:v>
                </c:pt>
                <c:pt idx="42428">
                  <c:v>1.007080078125E-3</c:v>
                </c:pt>
                <c:pt idx="42429">
                  <c:v>1.0068416595458984E-3</c:v>
                </c:pt>
                <c:pt idx="42430">
                  <c:v>1.007080078125E-3</c:v>
                </c:pt>
                <c:pt idx="42431">
                  <c:v>1.0080337524414063E-3</c:v>
                </c:pt>
                <c:pt idx="42432">
                  <c:v>1.007080078125E-3</c:v>
                </c:pt>
                <c:pt idx="42433">
                  <c:v>1.0068416595458984E-3</c:v>
                </c:pt>
                <c:pt idx="42434">
                  <c:v>1.007080078125E-3</c:v>
                </c:pt>
                <c:pt idx="42435">
                  <c:v>1.007080078125E-3</c:v>
                </c:pt>
                <c:pt idx="42436">
                  <c:v>1.0068416595458984E-3</c:v>
                </c:pt>
                <c:pt idx="42437">
                  <c:v>1.007080078125E-3</c:v>
                </c:pt>
                <c:pt idx="42438">
                  <c:v>1.007080078125E-3</c:v>
                </c:pt>
                <c:pt idx="42439">
                  <c:v>1.0068416595458984E-3</c:v>
                </c:pt>
                <c:pt idx="42440">
                  <c:v>1.007080078125E-3</c:v>
                </c:pt>
                <c:pt idx="42441">
                  <c:v>1.007080078125E-3</c:v>
                </c:pt>
                <c:pt idx="42442">
                  <c:v>1.0068416595458984E-3</c:v>
                </c:pt>
                <c:pt idx="42443">
                  <c:v>1.007080078125E-3</c:v>
                </c:pt>
                <c:pt idx="42444">
                  <c:v>1.0080337524414063E-3</c:v>
                </c:pt>
                <c:pt idx="42445">
                  <c:v>1.0068416595458984E-3</c:v>
                </c:pt>
                <c:pt idx="42446">
                  <c:v>1.007080078125E-3</c:v>
                </c:pt>
                <c:pt idx="42447">
                  <c:v>1.007080078125E-3</c:v>
                </c:pt>
                <c:pt idx="42448">
                  <c:v>1.0068416595458984E-3</c:v>
                </c:pt>
                <c:pt idx="42449">
                  <c:v>1.007080078125E-3</c:v>
                </c:pt>
                <c:pt idx="42450">
                  <c:v>1.007080078125E-3</c:v>
                </c:pt>
                <c:pt idx="42451">
                  <c:v>1.0068416595458984E-3</c:v>
                </c:pt>
                <c:pt idx="42452">
                  <c:v>1.007080078125E-3</c:v>
                </c:pt>
                <c:pt idx="42453">
                  <c:v>1.007080078125E-3</c:v>
                </c:pt>
                <c:pt idx="42454">
                  <c:v>1.0068416595458984E-3</c:v>
                </c:pt>
                <c:pt idx="42455">
                  <c:v>1.007080078125E-3</c:v>
                </c:pt>
                <c:pt idx="42456">
                  <c:v>1.0080337524414063E-3</c:v>
                </c:pt>
                <c:pt idx="42457">
                  <c:v>1.007080078125E-3</c:v>
                </c:pt>
                <c:pt idx="42458">
                  <c:v>1.0068416595458984E-3</c:v>
                </c:pt>
                <c:pt idx="42459">
                  <c:v>1.007080078125E-3</c:v>
                </c:pt>
                <c:pt idx="42460">
                  <c:v>1.007080078125E-3</c:v>
                </c:pt>
                <c:pt idx="42461">
                  <c:v>1.0068416595458984E-3</c:v>
                </c:pt>
                <c:pt idx="42462">
                  <c:v>1.007080078125E-3</c:v>
                </c:pt>
                <c:pt idx="42463">
                  <c:v>1.007080078125E-3</c:v>
                </c:pt>
                <c:pt idx="42464">
                  <c:v>1.0068416595458984E-3</c:v>
                </c:pt>
                <c:pt idx="42465">
                  <c:v>1.007080078125E-3</c:v>
                </c:pt>
                <c:pt idx="42466">
                  <c:v>1.007080078125E-3</c:v>
                </c:pt>
                <c:pt idx="42467">
                  <c:v>1.0068416595458984E-3</c:v>
                </c:pt>
                <c:pt idx="42468">
                  <c:v>1.007080078125E-3</c:v>
                </c:pt>
                <c:pt idx="42469">
                  <c:v>1.0080337524414063E-3</c:v>
                </c:pt>
                <c:pt idx="42470">
                  <c:v>1.0068416595458984E-3</c:v>
                </c:pt>
                <c:pt idx="42471">
                  <c:v>1.007080078125E-3</c:v>
                </c:pt>
                <c:pt idx="42472">
                  <c:v>1.007080078125E-3</c:v>
                </c:pt>
                <c:pt idx="42473">
                  <c:v>1.0068416595458984E-3</c:v>
                </c:pt>
                <c:pt idx="42474">
                  <c:v>1.007080078125E-3</c:v>
                </c:pt>
                <c:pt idx="42475">
                  <c:v>1.007080078125E-3</c:v>
                </c:pt>
                <c:pt idx="42476">
                  <c:v>1.0068416595458984E-3</c:v>
                </c:pt>
                <c:pt idx="42477">
                  <c:v>1.007080078125E-3</c:v>
                </c:pt>
                <c:pt idx="42478">
                  <c:v>1.007080078125E-3</c:v>
                </c:pt>
                <c:pt idx="42479">
                  <c:v>1.0068416595458984E-3</c:v>
                </c:pt>
                <c:pt idx="42480">
                  <c:v>1.007080078125E-3</c:v>
                </c:pt>
                <c:pt idx="42481">
                  <c:v>1.0080337524414063E-3</c:v>
                </c:pt>
                <c:pt idx="42482">
                  <c:v>1.007080078125E-3</c:v>
                </c:pt>
                <c:pt idx="42483">
                  <c:v>1.0068416595458984E-3</c:v>
                </c:pt>
                <c:pt idx="42484">
                  <c:v>1.007080078125E-3</c:v>
                </c:pt>
                <c:pt idx="42485">
                  <c:v>1.007080078125E-3</c:v>
                </c:pt>
                <c:pt idx="42486">
                  <c:v>1.0068416595458984E-3</c:v>
                </c:pt>
                <c:pt idx="42487">
                  <c:v>1.007080078125E-3</c:v>
                </c:pt>
                <c:pt idx="42488">
                  <c:v>1.007080078125E-3</c:v>
                </c:pt>
                <c:pt idx="42489">
                  <c:v>1.0068416595458984E-3</c:v>
                </c:pt>
                <c:pt idx="42490">
                  <c:v>1.007080078125E-3</c:v>
                </c:pt>
                <c:pt idx="42491">
                  <c:v>1.007080078125E-3</c:v>
                </c:pt>
                <c:pt idx="42492">
                  <c:v>1.0068416595458984E-3</c:v>
                </c:pt>
                <c:pt idx="42493">
                  <c:v>1.007080078125E-3</c:v>
                </c:pt>
                <c:pt idx="42494">
                  <c:v>1.0080337524414063E-3</c:v>
                </c:pt>
                <c:pt idx="42495">
                  <c:v>1.0068416595458984E-3</c:v>
                </c:pt>
                <c:pt idx="42496">
                  <c:v>1.007080078125E-3</c:v>
                </c:pt>
                <c:pt idx="42497">
                  <c:v>1.007080078125E-3</c:v>
                </c:pt>
                <c:pt idx="42498">
                  <c:v>1.0068416595458984E-3</c:v>
                </c:pt>
                <c:pt idx="42499">
                  <c:v>1.007080078125E-3</c:v>
                </c:pt>
                <c:pt idx="42500">
                  <c:v>1.007080078125E-3</c:v>
                </c:pt>
                <c:pt idx="42501">
                  <c:v>1.0068416595458984E-3</c:v>
                </c:pt>
                <c:pt idx="42502">
                  <c:v>1.007080078125E-3</c:v>
                </c:pt>
                <c:pt idx="42503">
                  <c:v>1.007080078125E-3</c:v>
                </c:pt>
                <c:pt idx="42504">
                  <c:v>1.0068416595458984E-3</c:v>
                </c:pt>
                <c:pt idx="42505">
                  <c:v>1.007080078125E-3</c:v>
                </c:pt>
                <c:pt idx="42506">
                  <c:v>1.0080337524414063E-3</c:v>
                </c:pt>
                <c:pt idx="42507">
                  <c:v>1.007080078125E-3</c:v>
                </c:pt>
                <c:pt idx="42508">
                  <c:v>1.0068416595458984E-3</c:v>
                </c:pt>
                <c:pt idx="42509">
                  <c:v>1.007080078125E-3</c:v>
                </c:pt>
                <c:pt idx="42510">
                  <c:v>1.007080078125E-3</c:v>
                </c:pt>
                <c:pt idx="42511">
                  <c:v>1.0068416595458984E-3</c:v>
                </c:pt>
                <c:pt idx="42512">
                  <c:v>1.007080078125E-3</c:v>
                </c:pt>
                <c:pt idx="42513">
                  <c:v>1.007080078125E-3</c:v>
                </c:pt>
                <c:pt idx="42514">
                  <c:v>1.0068416595458984E-3</c:v>
                </c:pt>
                <c:pt idx="42515">
                  <c:v>1.007080078125E-3</c:v>
                </c:pt>
                <c:pt idx="42516">
                  <c:v>1.007080078125E-3</c:v>
                </c:pt>
                <c:pt idx="42517">
                  <c:v>1.0068416595458984E-3</c:v>
                </c:pt>
                <c:pt idx="42518">
                  <c:v>1.007080078125E-3</c:v>
                </c:pt>
                <c:pt idx="42519">
                  <c:v>1.0080337524414063E-3</c:v>
                </c:pt>
                <c:pt idx="42520">
                  <c:v>1.0068416595458984E-3</c:v>
                </c:pt>
                <c:pt idx="42521">
                  <c:v>1.007080078125E-3</c:v>
                </c:pt>
                <c:pt idx="42522">
                  <c:v>1.007080078125E-3</c:v>
                </c:pt>
                <c:pt idx="42523">
                  <c:v>1.0068416595458984E-3</c:v>
                </c:pt>
                <c:pt idx="42524">
                  <c:v>1.007080078125E-3</c:v>
                </c:pt>
                <c:pt idx="42525">
                  <c:v>1.007080078125E-3</c:v>
                </c:pt>
                <c:pt idx="42526">
                  <c:v>1.0068416595458984E-3</c:v>
                </c:pt>
                <c:pt idx="42527">
                  <c:v>1.007080078125E-3</c:v>
                </c:pt>
                <c:pt idx="42528">
                  <c:v>1.007080078125E-3</c:v>
                </c:pt>
                <c:pt idx="42529">
                  <c:v>1.0068416595458984E-3</c:v>
                </c:pt>
                <c:pt idx="42530">
                  <c:v>1.007080078125E-3</c:v>
                </c:pt>
                <c:pt idx="42531">
                  <c:v>1.0080337524414063E-3</c:v>
                </c:pt>
                <c:pt idx="42532">
                  <c:v>1.007080078125E-3</c:v>
                </c:pt>
                <c:pt idx="42533">
                  <c:v>1.0068416595458984E-3</c:v>
                </c:pt>
                <c:pt idx="42534">
                  <c:v>1.007080078125E-3</c:v>
                </c:pt>
                <c:pt idx="42535">
                  <c:v>1.007080078125E-3</c:v>
                </c:pt>
                <c:pt idx="42536">
                  <c:v>1.0068416595458984E-3</c:v>
                </c:pt>
                <c:pt idx="42537">
                  <c:v>1.007080078125E-3</c:v>
                </c:pt>
                <c:pt idx="42538">
                  <c:v>1.007080078125E-3</c:v>
                </c:pt>
                <c:pt idx="42539">
                  <c:v>1.0068416595458984E-3</c:v>
                </c:pt>
                <c:pt idx="42540">
                  <c:v>1.007080078125E-3</c:v>
                </c:pt>
                <c:pt idx="42541">
                  <c:v>1.007080078125E-3</c:v>
                </c:pt>
                <c:pt idx="42542">
                  <c:v>1.0068416595458984E-3</c:v>
                </c:pt>
                <c:pt idx="42543">
                  <c:v>1.007080078125E-3</c:v>
                </c:pt>
                <c:pt idx="42544">
                  <c:v>1.0080337524414063E-3</c:v>
                </c:pt>
                <c:pt idx="42545">
                  <c:v>1.0068416595458984E-3</c:v>
                </c:pt>
                <c:pt idx="42546">
                  <c:v>1.007080078125E-3</c:v>
                </c:pt>
                <c:pt idx="42547">
                  <c:v>1.007080078125E-3</c:v>
                </c:pt>
                <c:pt idx="42548">
                  <c:v>1.0068416595458984E-3</c:v>
                </c:pt>
                <c:pt idx="42549">
                  <c:v>1.007080078125E-3</c:v>
                </c:pt>
                <c:pt idx="42550">
                  <c:v>1.007080078125E-3</c:v>
                </c:pt>
                <c:pt idx="42551">
                  <c:v>1.0068416595458984E-3</c:v>
                </c:pt>
                <c:pt idx="42552">
                  <c:v>1.007080078125E-3</c:v>
                </c:pt>
                <c:pt idx="42553">
                  <c:v>1.007080078125E-3</c:v>
                </c:pt>
                <c:pt idx="42554">
                  <c:v>1.0068416595458984E-3</c:v>
                </c:pt>
                <c:pt idx="42555">
                  <c:v>1.007080078125E-3</c:v>
                </c:pt>
                <c:pt idx="42556">
                  <c:v>1.0080337524414063E-3</c:v>
                </c:pt>
                <c:pt idx="42557">
                  <c:v>1.007080078125E-3</c:v>
                </c:pt>
                <c:pt idx="42558">
                  <c:v>1.0068416595458984E-3</c:v>
                </c:pt>
                <c:pt idx="42559">
                  <c:v>1.007080078125E-3</c:v>
                </c:pt>
                <c:pt idx="42560">
                  <c:v>1.007080078125E-3</c:v>
                </c:pt>
                <c:pt idx="42561">
                  <c:v>1.0068416595458984E-3</c:v>
                </c:pt>
                <c:pt idx="42562">
                  <c:v>1.007080078125E-3</c:v>
                </c:pt>
                <c:pt idx="42563">
                  <c:v>1.007080078125E-3</c:v>
                </c:pt>
                <c:pt idx="42564">
                  <c:v>1.0068416595458984E-3</c:v>
                </c:pt>
                <c:pt idx="42565">
                  <c:v>1.007080078125E-3</c:v>
                </c:pt>
                <c:pt idx="42566">
                  <c:v>1.007080078125E-3</c:v>
                </c:pt>
                <c:pt idx="42567">
                  <c:v>1.0068416595458984E-3</c:v>
                </c:pt>
                <c:pt idx="42568">
                  <c:v>1.007080078125E-3</c:v>
                </c:pt>
                <c:pt idx="42569">
                  <c:v>1.0080337524414063E-3</c:v>
                </c:pt>
                <c:pt idx="42570">
                  <c:v>1.0068416595458984E-3</c:v>
                </c:pt>
                <c:pt idx="42571">
                  <c:v>1.007080078125E-3</c:v>
                </c:pt>
                <c:pt idx="42572">
                  <c:v>1.007080078125E-3</c:v>
                </c:pt>
                <c:pt idx="42573">
                  <c:v>1.0068416595458984E-3</c:v>
                </c:pt>
                <c:pt idx="42574">
                  <c:v>1.007080078125E-3</c:v>
                </c:pt>
                <c:pt idx="42575">
                  <c:v>1.007080078125E-3</c:v>
                </c:pt>
                <c:pt idx="42576">
                  <c:v>1.0068416595458984E-3</c:v>
                </c:pt>
                <c:pt idx="42577">
                  <c:v>1.0071039199829102E-2</c:v>
                </c:pt>
                <c:pt idx="42578">
                  <c:v>1.007080078125E-3</c:v>
                </c:pt>
                <c:pt idx="42579">
                  <c:v>1.007080078125E-3</c:v>
                </c:pt>
                <c:pt idx="42580">
                  <c:v>1.0068416595458984E-3</c:v>
                </c:pt>
                <c:pt idx="42581">
                  <c:v>1.007080078125E-3</c:v>
                </c:pt>
                <c:pt idx="42582">
                  <c:v>1.007080078125E-3</c:v>
                </c:pt>
                <c:pt idx="42583">
                  <c:v>1.0068416595458984E-3</c:v>
                </c:pt>
                <c:pt idx="42584">
                  <c:v>1.0080337524414063E-3</c:v>
                </c:pt>
                <c:pt idx="42585">
                  <c:v>1.007080078125E-3</c:v>
                </c:pt>
                <c:pt idx="42586">
                  <c:v>1.0068416595458984E-3</c:v>
                </c:pt>
                <c:pt idx="42587">
                  <c:v>1.007080078125E-3</c:v>
                </c:pt>
                <c:pt idx="42588">
                  <c:v>1.007080078125E-3</c:v>
                </c:pt>
                <c:pt idx="42589">
                  <c:v>1.0068416595458984E-3</c:v>
                </c:pt>
                <c:pt idx="42590">
                  <c:v>1.007080078125E-3</c:v>
                </c:pt>
                <c:pt idx="42591">
                  <c:v>1.007080078125E-3</c:v>
                </c:pt>
                <c:pt idx="42592">
                  <c:v>1.0068416595458984E-3</c:v>
                </c:pt>
                <c:pt idx="42593">
                  <c:v>1.007080078125E-3</c:v>
                </c:pt>
                <c:pt idx="42594">
                  <c:v>1.007080078125E-3</c:v>
                </c:pt>
                <c:pt idx="42595">
                  <c:v>1.0068416595458984E-3</c:v>
                </c:pt>
                <c:pt idx="42596">
                  <c:v>1.007080078125E-3</c:v>
                </c:pt>
                <c:pt idx="42597">
                  <c:v>1.0080337524414063E-3</c:v>
                </c:pt>
                <c:pt idx="42598">
                  <c:v>1.007080078125E-3</c:v>
                </c:pt>
                <c:pt idx="42599">
                  <c:v>1.0068416595458984E-3</c:v>
                </c:pt>
                <c:pt idx="42600">
                  <c:v>1.007080078125E-3</c:v>
                </c:pt>
                <c:pt idx="42601">
                  <c:v>1.007080078125E-3</c:v>
                </c:pt>
                <c:pt idx="42602">
                  <c:v>1.0068416595458984E-3</c:v>
                </c:pt>
                <c:pt idx="42603">
                  <c:v>1.007080078125E-3</c:v>
                </c:pt>
                <c:pt idx="42604">
                  <c:v>1.007080078125E-3</c:v>
                </c:pt>
                <c:pt idx="42605">
                  <c:v>1.0068416595458984E-3</c:v>
                </c:pt>
                <c:pt idx="42606">
                  <c:v>1.007080078125E-3</c:v>
                </c:pt>
                <c:pt idx="42607">
                  <c:v>1.007080078125E-3</c:v>
                </c:pt>
                <c:pt idx="42608">
                  <c:v>1.0068416595458984E-3</c:v>
                </c:pt>
                <c:pt idx="42609">
                  <c:v>1.0080337524414063E-3</c:v>
                </c:pt>
                <c:pt idx="42610">
                  <c:v>1.007080078125E-3</c:v>
                </c:pt>
                <c:pt idx="42611">
                  <c:v>1.0068416595458984E-3</c:v>
                </c:pt>
                <c:pt idx="42612">
                  <c:v>1.007080078125E-3</c:v>
                </c:pt>
                <c:pt idx="42613">
                  <c:v>1.007080078125E-3</c:v>
                </c:pt>
                <c:pt idx="42614">
                  <c:v>1.0068416595458984E-3</c:v>
                </c:pt>
                <c:pt idx="42615">
                  <c:v>1.007080078125E-3</c:v>
                </c:pt>
                <c:pt idx="42616">
                  <c:v>1.007080078125E-3</c:v>
                </c:pt>
                <c:pt idx="42617">
                  <c:v>1.0068416595458984E-3</c:v>
                </c:pt>
                <c:pt idx="42618">
                  <c:v>1.007080078125E-3</c:v>
                </c:pt>
                <c:pt idx="42619">
                  <c:v>1.007080078125E-3</c:v>
                </c:pt>
                <c:pt idx="42620">
                  <c:v>1.0068416595458984E-3</c:v>
                </c:pt>
                <c:pt idx="42621">
                  <c:v>1.007080078125E-3</c:v>
                </c:pt>
                <c:pt idx="42622">
                  <c:v>1.0080337524414063E-3</c:v>
                </c:pt>
                <c:pt idx="42623">
                  <c:v>1.007080078125E-3</c:v>
                </c:pt>
                <c:pt idx="42624">
                  <c:v>1.0068416595458984E-3</c:v>
                </c:pt>
                <c:pt idx="42625">
                  <c:v>1.007080078125E-3</c:v>
                </c:pt>
                <c:pt idx="42626">
                  <c:v>1.007080078125E-3</c:v>
                </c:pt>
                <c:pt idx="42627">
                  <c:v>1.0068416595458984E-3</c:v>
                </c:pt>
                <c:pt idx="42628">
                  <c:v>1.007080078125E-3</c:v>
                </c:pt>
                <c:pt idx="42629">
                  <c:v>1.007080078125E-3</c:v>
                </c:pt>
                <c:pt idx="42630">
                  <c:v>1.0068416595458984E-3</c:v>
                </c:pt>
                <c:pt idx="42631">
                  <c:v>1.007080078125E-3</c:v>
                </c:pt>
                <c:pt idx="42632">
                  <c:v>1.007080078125E-3</c:v>
                </c:pt>
                <c:pt idx="42633">
                  <c:v>1.0068416595458984E-3</c:v>
                </c:pt>
                <c:pt idx="42634">
                  <c:v>1.0080337524414063E-3</c:v>
                </c:pt>
                <c:pt idx="42635">
                  <c:v>1.007080078125E-3</c:v>
                </c:pt>
                <c:pt idx="42636">
                  <c:v>1.0068416595458984E-3</c:v>
                </c:pt>
                <c:pt idx="42637">
                  <c:v>1.007080078125E-3</c:v>
                </c:pt>
                <c:pt idx="42638">
                  <c:v>1.007080078125E-3</c:v>
                </c:pt>
                <c:pt idx="42639">
                  <c:v>1.0068416595458984E-3</c:v>
                </c:pt>
                <c:pt idx="42640">
                  <c:v>1.007080078125E-3</c:v>
                </c:pt>
                <c:pt idx="42641">
                  <c:v>1.007080078125E-3</c:v>
                </c:pt>
                <c:pt idx="42642">
                  <c:v>1.0068416595458984E-3</c:v>
                </c:pt>
                <c:pt idx="42643">
                  <c:v>1.007080078125E-3</c:v>
                </c:pt>
                <c:pt idx="42644">
                  <c:v>1.007080078125E-3</c:v>
                </c:pt>
                <c:pt idx="42645">
                  <c:v>1.0068416595458984E-3</c:v>
                </c:pt>
                <c:pt idx="42646">
                  <c:v>1.007080078125E-3</c:v>
                </c:pt>
                <c:pt idx="42647">
                  <c:v>1.0080337524414063E-3</c:v>
                </c:pt>
                <c:pt idx="42648">
                  <c:v>1.007080078125E-3</c:v>
                </c:pt>
                <c:pt idx="42649">
                  <c:v>1.0068416595458984E-3</c:v>
                </c:pt>
                <c:pt idx="42650">
                  <c:v>1.007080078125E-3</c:v>
                </c:pt>
                <c:pt idx="42651">
                  <c:v>1.007080078125E-3</c:v>
                </c:pt>
                <c:pt idx="42652">
                  <c:v>1.0068416595458984E-3</c:v>
                </c:pt>
                <c:pt idx="42653">
                  <c:v>1.007080078125E-3</c:v>
                </c:pt>
                <c:pt idx="42654">
                  <c:v>1.007080078125E-3</c:v>
                </c:pt>
                <c:pt idx="42655">
                  <c:v>1.0068416595458984E-3</c:v>
                </c:pt>
                <c:pt idx="42656">
                  <c:v>1.007080078125E-3</c:v>
                </c:pt>
                <c:pt idx="42657">
                  <c:v>1.007080078125E-3</c:v>
                </c:pt>
                <c:pt idx="42658">
                  <c:v>1.0068416595458984E-3</c:v>
                </c:pt>
                <c:pt idx="42659">
                  <c:v>1.0080337524414063E-3</c:v>
                </c:pt>
                <c:pt idx="42660">
                  <c:v>1.007080078125E-3</c:v>
                </c:pt>
                <c:pt idx="42661">
                  <c:v>1.0068416595458984E-3</c:v>
                </c:pt>
                <c:pt idx="42662">
                  <c:v>1.007080078125E-3</c:v>
                </c:pt>
                <c:pt idx="42663">
                  <c:v>1.007080078125E-3</c:v>
                </c:pt>
                <c:pt idx="42664">
                  <c:v>1.0068416595458984E-3</c:v>
                </c:pt>
                <c:pt idx="42665">
                  <c:v>1.007080078125E-3</c:v>
                </c:pt>
                <c:pt idx="42666">
                  <c:v>1.007080078125E-3</c:v>
                </c:pt>
                <c:pt idx="42667">
                  <c:v>1.0068416595458984E-3</c:v>
                </c:pt>
                <c:pt idx="42668">
                  <c:v>1.007080078125E-3</c:v>
                </c:pt>
                <c:pt idx="42669">
                  <c:v>1.007080078125E-3</c:v>
                </c:pt>
                <c:pt idx="42670">
                  <c:v>1.0068416595458984E-3</c:v>
                </c:pt>
                <c:pt idx="42671">
                  <c:v>1.007080078125E-3</c:v>
                </c:pt>
                <c:pt idx="42672">
                  <c:v>1.0080337524414063E-3</c:v>
                </c:pt>
                <c:pt idx="42673">
                  <c:v>1.007080078125E-3</c:v>
                </c:pt>
                <c:pt idx="42674">
                  <c:v>1.0068416595458984E-3</c:v>
                </c:pt>
                <c:pt idx="42675">
                  <c:v>1.007080078125E-3</c:v>
                </c:pt>
                <c:pt idx="42676">
                  <c:v>1.007080078125E-3</c:v>
                </c:pt>
                <c:pt idx="42677">
                  <c:v>1.0068416595458984E-3</c:v>
                </c:pt>
                <c:pt idx="42678">
                  <c:v>1.007080078125E-3</c:v>
                </c:pt>
                <c:pt idx="42679">
                  <c:v>1.007080078125E-3</c:v>
                </c:pt>
                <c:pt idx="42680">
                  <c:v>1.0068416595458984E-3</c:v>
                </c:pt>
                <c:pt idx="42681">
                  <c:v>1.007080078125E-3</c:v>
                </c:pt>
                <c:pt idx="42682">
                  <c:v>1.007080078125E-3</c:v>
                </c:pt>
                <c:pt idx="42683">
                  <c:v>1.0068416595458984E-3</c:v>
                </c:pt>
                <c:pt idx="42684">
                  <c:v>1.0080337524414063E-3</c:v>
                </c:pt>
                <c:pt idx="42685">
                  <c:v>1.007080078125E-3</c:v>
                </c:pt>
                <c:pt idx="42686">
                  <c:v>1.0068416595458984E-3</c:v>
                </c:pt>
                <c:pt idx="42687">
                  <c:v>1.007080078125E-3</c:v>
                </c:pt>
                <c:pt idx="42688">
                  <c:v>1.007080078125E-3</c:v>
                </c:pt>
                <c:pt idx="42689">
                  <c:v>1.0068416595458984E-3</c:v>
                </c:pt>
                <c:pt idx="42690">
                  <c:v>1.007080078125E-3</c:v>
                </c:pt>
                <c:pt idx="42691">
                  <c:v>1.007080078125E-3</c:v>
                </c:pt>
                <c:pt idx="42692">
                  <c:v>1.0068416595458984E-3</c:v>
                </c:pt>
                <c:pt idx="42693">
                  <c:v>1.007080078125E-3</c:v>
                </c:pt>
                <c:pt idx="42694">
                  <c:v>1.007080078125E-3</c:v>
                </c:pt>
                <c:pt idx="42695">
                  <c:v>1.0068416595458984E-3</c:v>
                </c:pt>
                <c:pt idx="42696">
                  <c:v>1.007080078125E-3</c:v>
                </c:pt>
                <c:pt idx="42697">
                  <c:v>1.0080337524414063E-3</c:v>
                </c:pt>
                <c:pt idx="42698">
                  <c:v>1.007080078125E-3</c:v>
                </c:pt>
                <c:pt idx="42699">
                  <c:v>1.0068416595458984E-3</c:v>
                </c:pt>
                <c:pt idx="42700">
                  <c:v>1.007080078125E-3</c:v>
                </c:pt>
                <c:pt idx="42701">
                  <c:v>1.007080078125E-3</c:v>
                </c:pt>
                <c:pt idx="42702">
                  <c:v>1.0068416595458984E-3</c:v>
                </c:pt>
                <c:pt idx="42703">
                  <c:v>1.007080078125E-3</c:v>
                </c:pt>
                <c:pt idx="42704">
                  <c:v>1.007080078125E-3</c:v>
                </c:pt>
                <c:pt idx="42705">
                  <c:v>1.0068416595458984E-3</c:v>
                </c:pt>
                <c:pt idx="42706">
                  <c:v>1.007080078125E-3</c:v>
                </c:pt>
                <c:pt idx="42707">
                  <c:v>1.007080078125E-3</c:v>
                </c:pt>
                <c:pt idx="42708">
                  <c:v>1.0068416595458984E-3</c:v>
                </c:pt>
                <c:pt idx="42709">
                  <c:v>1.0080337524414063E-3</c:v>
                </c:pt>
                <c:pt idx="42710">
                  <c:v>1.007080078125E-3</c:v>
                </c:pt>
                <c:pt idx="42711">
                  <c:v>1.0068416595458984E-3</c:v>
                </c:pt>
                <c:pt idx="42712">
                  <c:v>1.007080078125E-3</c:v>
                </c:pt>
                <c:pt idx="42713">
                  <c:v>1.007080078125E-3</c:v>
                </c:pt>
                <c:pt idx="42714">
                  <c:v>1.0068416595458984E-3</c:v>
                </c:pt>
                <c:pt idx="42715">
                  <c:v>1.007080078125E-3</c:v>
                </c:pt>
                <c:pt idx="42716">
                  <c:v>1.007080078125E-3</c:v>
                </c:pt>
                <c:pt idx="42717">
                  <c:v>1.0068416595458984E-3</c:v>
                </c:pt>
                <c:pt idx="42718">
                  <c:v>1.007080078125E-3</c:v>
                </c:pt>
                <c:pt idx="42719">
                  <c:v>1.007080078125E-3</c:v>
                </c:pt>
                <c:pt idx="42720">
                  <c:v>1.0068416595458984E-3</c:v>
                </c:pt>
                <c:pt idx="42721">
                  <c:v>1.007080078125E-3</c:v>
                </c:pt>
                <c:pt idx="42722">
                  <c:v>1.0080337524414063E-3</c:v>
                </c:pt>
                <c:pt idx="42723">
                  <c:v>1.007080078125E-3</c:v>
                </c:pt>
                <c:pt idx="42724">
                  <c:v>1.0068416595458984E-3</c:v>
                </c:pt>
                <c:pt idx="42725">
                  <c:v>1.007080078125E-3</c:v>
                </c:pt>
                <c:pt idx="42726">
                  <c:v>1.007080078125E-3</c:v>
                </c:pt>
                <c:pt idx="42727">
                  <c:v>1.0068416595458984E-3</c:v>
                </c:pt>
                <c:pt idx="42728">
                  <c:v>1.007080078125E-3</c:v>
                </c:pt>
                <c:pt idx="42729">
                  <c:v>1.007080078125E-3</c:v>
                </c:pt>
                <c:pt idx="42730">
                  <c:v>1.0068416595458984E-3</c:v>
                </c:pt>
                <c:pt idx="42731">
                  <c:v>1.007080078125E-3</c:v>
                </c:pt>
                <c:pt idx="42732">
                  <c:v>1.007080078125E-3</c:v>
                </c:pt>
                <c:pt idx="42733">
                  <c:v>1.0068416595458984E-3</c:v>
                </c:pt>
                <c:pt idx="42734">
                  <c:v>1.0080337524414063E-3</c:v>
                </c:pt>
                <c:pt idx="42735">
                  <c:v>1.007080078125E-3</c:v>
                </c:pt>
                <c:pt idx="42736">
                  <c:v>1.0068416595458984E-3</c:v>
                </c:pt>
                <c:pt idx="42737">
                  <c:v>1.007080078125E-3</c:v>
                </c:pt>
                <c:pt idx="42738">
                  <c:v>1.007080078125E-3</c:v>
                </c:pt>
                <c:pt idx="42739">
                  <c:v>1.0068416595458984E-3</c:v>
                </c:pt>
                <c:pt idx="42740">
                  <c:v>1.007080078125E-3</c:v>
                </c:pt>
                <c:pt idx="42741">
                  <c:v>1.007080078125E-3</c:v>
                </c:pt>
                <c:pt idx="42742">
                  <c:v>1.0068416595458984E-3</c:v>
                </c:pt>
                <c:pt idx="42743">
                  <c:v>1.007080078125E-3</c:v>
                </c:pt>
                <c:pt idx="42744">
                  <c:v>1.007080078125E-3</c:v>
                </c:pt>
                <c:pt idx="42745">
                  <c:v>1.0068416595458984E-3</c:v>
                </c:pt>
                <c:pt idx="42746">
                  <c:v>1.007080078125E-3</c:v>
                </c:pt>
                <c:pt idx="42747">
                  <c:v>1.0080337524414063E-3</c:v>
                </c:pt>
                <c:pt idx="42748">
                  <c:v>1.007080078125E-3</c:v>
                </c:pt>
                <c:pt idx="42749">
                  <c:v>1.0068416595458984E-3</c:v>
                </c:pt>
                <c:pt idx="42750">
                  <c:v>1.007080078125E-3</c:v>
                </c:pt>
                <c:pt idx="42751">
                  <c:v>1.007080078125E-3</c:v>
                </c:pt>
                <c:pt idx="42752">
                  <c:v>1.0068416595458984E-3</c:v>
                </c:pt>
                <c:pt idx="42753">
                  <c:v>1.007080078125E-3</c:v>
                </c:pt>
                <c:pt idx="42754">
                  <c:v>1.007080078125E-3</c:v>
                </c:pt>
                <c:pt idx="42755">
                  <c:v>1.0068416595458984E-3</c:v>
                </c:pt>
                <c:pt idx="42756">
                  <c:v>1.007080078125E-3</c:v>
                </c:pt>
                <c:pt idx="42757">
                  <c:v>1.007080078125E-3</c:v>
                </c:pt>
                <c:pt idx="42758">
                  <c:v>1.0068416595458984E-3</c:v>
                </c:pt>
                <c:pt idx="42759">
                  <c:v>1.0080337524414063E-3</c:v>
                </c:pt>
                <c:pt idx="42760">
                  <c:v>1.007080078125E-3</c:v>
                </c:pt>
                <c:pt idx="42761">
                  <c:v>1.0068416595458984E-3</c:v>
                </c:pt>
                <c:pt idx="42762">
                  <c:v>1.007080078125E-3</c:v>
                </c:pt>
                <c:pt idx="42763">
                  <c:v>1.007080078125E-3</c:v>
                </c:pt>
                <c:pt idx="42764">
                  <c:v>1.0068416595458984E-3</c:v>
                </c:pt>
                <c:pt idx="42765">
                  <c:v>1.007080078125E-3</c:v>
                </c:pt>
                <c:pt idx="42766">
                  <c:v>1.007080078125E-3</c:v>
                </c:pt>
                <c:pt idx="42767">
                  <c:v>1.0068416595458984E-3</c:v>
                </c:pt>
                <c:pt idx="42768">
                  <c:v>1.007080078125E-3</c:v>
                </c:pt>
                <c:pt idx="42769">
                  <c:v>1.007080078125E-3</c:v>
                </c:pt>
                <c:pt idx="42770">
                  <c:v>1.0068416595458984E-3</c:v>
                </c:pt>
                <c:pt idx="42771">
                  <c:v>1.007080078125E-3</c:v>
                </c:pt>
                <c:pt idx="42772">
                  <c:v>1.0080337524414063E-3</c:v>
                </c:pt>
                <c:pt idx="42773">
                  <c:v>1.007080078125E-3</c:v>
                </c:pt>
                <c:pt idx="42774">
                  <c:v>1.0068416595458984E-3</c:v>
                </c:pt>
                <c:pt idx="42775">
                  <c:v>1.007080078125E-3</c:v>
                </c:pt>
                <c:pt idx="42776">
                  <c:v>1.007080078125E-3</c:v>
                </c:pt>
                <c:pt idx="42777">
                  <c:v>1.0068416595458984E-3</c:v>
                </c:pt>
                <c:pt idx="42778">
                  <c:v>1.007080078125E-3</c:v>
                </c:pt>
                <c:pt idx="42779">
                  <c:v>1.007080078125E-3</c:v>
                </c:pt>
                <c:pt idx="42780">
                  <c:v>1.0068416595458984E-3</c:v>
                </c:pt>
                <c:pt idx="42781">
                  <c:v>1.007080078125E-3</c:v>
                </c:pt>
                <c:pt idx="42782">
                  <c:v>1.007080078125E-3</c:v>
                </c:pt>
                <c:pt idx="42783">
                  <c:v>1.0068416595458984E-3</c:v>
                </c:pt>
                <c:pt idx="42784">
                  <c:v>1.0080337524414063E-3</c:v>
                </c:pt>
                <c:pt idx="42785">
                  <c:v>1.007080078125E-3</c:v>
                </c:pt>
                <c:pt idx="42786">
                  <c:v>1.0068416595458984E-3</c:v>
                </c:pt>
                <c:pt idx="42787">
                  <c:v>1.007080078125E-3</c:v>
                </c:pt>
                <c:pt idx="42788">
                  <c:v>1.007080078125E-3</c:v>
                </c:pt>
                <c:pt idx="42789">
                  <c:v>1.0068416595458984E-3</c:v>
                </c:pt>
                <c:pt idx="42790">
                  <c:v>1.007080078125E-3</c:v>
                </c:pt>
                <c:pt idx="42791">
                  <c:v>1.007080078125E-3</c:v>
                </c:pt>
                <c:pt idx="42792">
                  <c:v>1.0068416595458984E-3</c:v>
                </c:pt>
                <c:pt idx="42793">
                  <c:v>1.007080078125E-3</c:v>
                </c:pt>
                <c:pt idx="42794">
                  <c:v>1.007080078125E-3</c:v>
                </c:pt>
                <c:pt idx="42795">
                  <c:v>1.0068416595458984E-3</c:v>
                </c:pt>
                <c:pt idx="42796">
                  <c:v>1.007080078125E-3</c:v>
                </c:pt>
                <c:pt idx="42797">
                  <c:v>1.0080337524414063E-3</c:v>
                </c:pt>
                <c:pt idx="42798">
                  <c:v>1.007080078125E-3</c:v>
                </c:pt>
                <c:pt idx="42799">
                  <c:v>1.0068416595458984E-3</c:v>
                </c:pt>
                <c:pt idx="42800">
                  <c:v>1.007080078125E-3</c:v>
                </c:pt>
                <c:pt idx="42801">
                  <c:v>1.0071039199829102E-2</c:v>
                </c:pt>
                <c:pt idx="42802">
                  <c:v>1.0068416595458984E-3</c:v>
                </c:pt>
                <c:pt idx="42803">
                  <c:v>1.007080078125E-3</c:v>
                </c:pt>
                <c:pt idx="42804">
                  <c:v>1.007080078125E-3</c:v>
                </c:pt>
                <c:pt idx="42805">
                  <c:v>1.0068416595458984E-3</c:v>
                </c:pt>
                <c:pt idx="42806">
                  <c:v>1.007080078125E-3</c:v>
                </c:pt>
                <c:pt idx="42807">
                  <c:v>1.007080078125E-3</c:v>
                </c:pt>
                <c:pt idx="42808">
                  <c:v>1.0068416595458984E-3</c:v>
                </c:pt>
                <c:pt idx="42809">
                  <c:v>1.007080078125E-3</c:v>
                </c:pt>
                <c:pt idx="42810">
                  <c:v>1.007080078125E-3</c:v>
                </c:pt>
                <c:pt idx="42811">
                  <c:v>1.0068416595458984E-3</c:v>
                </c:pt>
                <c:pt idx="42812">
                  <c:v>1.007080078125E-3</c:v>
                </c:pt>
                <c:pt idx="42813">
                  <c:v>1.0080337524414063E-3</c:v>
                </c:pt>
                <c:pt idx="42814">
                  <c:v>1.007080078125E-3</c:v>
                </c:pt>
                <c:pt idx="42815">
                  <c:v>1.0068416595458984E-3</c:v>
                </c:pt>
                <c:pt idx="42816">
                  <c:v>1.007080078125E-3</c:v>
                </c:pt>
                <c:pt idx="42817">
                  <c:v>1.007080078125E-3</c:v>
                </c:pt>
                <c:pt idx="42818">
                  <c:v>1.0068416595458984E-3</c:v>
                </c:pt>
                <c:pt idx="42819">
                  <c:v>1.007080078125E-3</c:v>
                </c:pt>
                <c:pt idx="42820">
                  <c:v>1.0068416595458984E-3</c:v>
                </c:pt>
                <c:pt idx="42821">
                  <c:v>1.007080078125E-3</c:v>
                </c:pt>
                <c:pt idx="42822">
                  <c:v>1.007080078125E-3</c:v>
                </c:pt>
                <c:pt idx="42823">
                  <c:v>1.0068416595458984E-3</c:v>
                </c:pt>
                <c:pt idx="42824">
                  <c:v>1.007080078125E-3</c:v>
                </c:pt>
                <c:pt idx="42825">
                  <c:v>1.1078119277954102E-2</c:v>
                </c:pt>
                <c:pt idx="42826">
                  <c:v>1.0068416595458984E-3</c:v>
                </c:pt>
                <c:pt idx="42827">
                  <c:v>1.007080078125E-3</c:v>
                </c:pt>
                <c:pt idx="42828">
                  <c:v>1.0080337524414063E-3</c:v>
                </c:pt>
                <c:pt idx="42829">
                  <c:v>1.007080078125E-3</c:v>
                </c:pt>
                <c:pt idx="42830">
                  <c:v>1.0068416595458984E-3</c:v>
                </c:pt>
                <c:pt idx="42831">
                  <c:v>1.007080078125E-3</c:v>
                </c:pt>
                <c:pt idx="42832">
                  <c:v>1.0068416595458984E-3</c:v>
                </c:pt>
                <c:pt idx="42833">
                  <c:v>1.007080078125E-3</c:v>
                </c:pt>
                <c:pt idx="42834">
                  <c:v>1.007080078125E-3</c:v>
                </c:pt>
                <c:pt idx="42835">
                  <c:v>1.0068416595458984E-3</c:v>
                </c:pt>
                <c:pt idx="42836">
                  <c:v>1.007080078125E-3</c:v>
                </c:pt>
                <c:pt idx="42837">
                  <c:v>1.007080078125E-3</c:v>
                </c:pt>
                <c:pt idx="42838">
                  <c:v>1.0068416595458984E-3</c:v>
                </c:pt>
                <c:pt idx="42839">
                  <c:v>1.007080078125E-3</c:v>
                </c:pt>
                <c:pt idx="42840">
                  <c:v>1.0080337524414063E-3</c:v>
                </c:pt>
                <c:pt idx="42841">
                  <c:v>1.007080078125E-3</c:v>
                </c:pt>
                <c:pt idx="42842">
                  <c:v>1.0068416595458984E-3</c:v>
                </c:pt>
                <c:pt idx="42843">
                  <c:v>1.007080078125E-3</c:v>
                </c:pt>
                <c:pt idx="42844">
                  <c:v>1.007080078125E-3</c:v>
                </c:pt>
                <c:pt idx="42845">
                  <c:v>1.0068416595458984E-3</c:v>
                </c:pt>
                <c:pt idx="42846">
                  <c:v>1.007080078125E-3</c:v>
                </c:pt>
                <c:pt idx="42847">
                  <c:v>1.007080078125E-3</c:v>
                </c:pt>
                <c:pt idx="42848">
                  <c:v>1.0068416595458984E-3</c:v>
                </c:pt>
                <c:pt idx="42849">
                  <c:v>1.007080078125E-3</c:v>
                </c:pt>
                <c:pt idx="42850">
                  <c:v>1.007080078125E-3</c:v>
                </c:pt>
                <c:pt idx="42851">
                  <c:v>1.0068416595458984E-3</c:v>
                </c:pt>
                <c:pt idx="42852">
                  <c:v>1.007080078125E-3</c:v>
                </c:pt>
                <c:pt idx="42853">
                  <c:v>1.0080337524414063E-3</c:v>
                </c:pt>
                <c:pt idx="42854">
                  <c:v>1.0068416595458984E-3</c:v>
                </c:pt>
                <c:pt idx="42855">
                  <c:v>1.007080078125E-3</c:v>
                </c:pt>
                <c:pt idx="42856">
                  <c:v>1.007080078125E-3</c:v>
                </c:pt>
                <c:pt idx="42857">
                  <c:v>1.0068416595458984E-3</c:v>
                </c:pt>
                <c:pt idx="42858">
                  <c:v>1.007080078125E-3</c:v>
                </c:pt>
                <c:pt idx="42859">
                  <c:v>1.007080078125E-3</c:v>
                </c:pt>
                <c:pt idx="42860">
                  <c:v>1.0068416595458984E-3</c:v>
                </c:pt>
                <c:pt idx="42861">
                  <c:v>1.007080078125E-3</c:v>
                </c:pt>
                <c:pt idx="42862">
                  <c:v>1.007080078125E-3</c:v>
                </c:pt>
                <c:pt idx="42863">
                  <c:v>1.0068416595458984E-3</c:v>
                </c:pt>
                <c:pt idx="42864">
                  <c:v>1.007080078125E-3</c:v>
                </c:pt>
                <c:pt idx="42865">
                  <c:v>1.0080337524414063E-3</c:v>
                </c:pt>
                <c:pt idx="42866">
                  <c:v>1.007080078125E-3</c:v>
                </c:pt>
                <c:pt idx="42867">
                  <c:v>1.0068416595458984E-3</c:v>
                </c:pt>
                <c:pt idx="42868">
                  <c:v>1.007080078125E-3</c:v>
                </c:pt>
                <c:pt idx="42869">
                  <c:v>1.007080078125E-3</c:v>
                </c:pt>
                <c:pt idx="42870">
                  <c:v>1.0068416595458984E-3</c:v>
                </c:pt>
                <c:pt idx="42871">
                  <c:v>1.007080078125E-3</c:v>
                </c:pt>
                <c:pt idx="42872">
                  <c:v>1.007080078125E-3</c:v>
                </c:pt>
                <c:pt idx="42873">
                  <c:v>1.0068416595458984E-3</c:v>
                </c:pt>
                <c:pt idx="42874">
                  <c:v>1.007080078125E-3</c:v>
                </c:pt>
                <c:pt idx="42875">
                  <c:v>1.007080078125E-3</c:v>
                </c:pt>
                <c:pt idx="42876">
                  <c:v>1.0068416595458984E-3</c:v>
                </c:pt>
                <c:pt idx="42877">
                  <c:v>1.007080078125E-3</c:v>
                </c:pt>
                <c:pt idx="42878">
                  <c:v>1.0080337524414063E-3</c:v>
                </c:pt>
                <c:pt idx="42879">
                  <c:v>1.0068416595458984E-3</c:v>
                </c:pt>
                <c:pt idx="42880">
                  <c:v>1.007080078125E-3</c:v>
                </c:pt>
                <c:pt idx="42881">
                  <c:v>1.007080078125E-3</c:v>
                </c:pt>
                <c:pt idx="42882">
                  <c:v>1.0068416595458984E-3</c:v>
                </c:pt>
                <c:pt idx="42883">
                  <c:v>1.007080078125E-3</c:v>
                </c:pt>
                <c:pt idx="42884">
                  <c:v>1.007080078125E-3</c:v>
                </c:pt>
                <c:pt idx="42885">
                  <c:v>1.0068416595458984E-3</c:v>
                </c:pt>
                <c:pt idx="42886">
                  <c:v>1.007080078125E-3</c:v>
                </c:pt>
                <c:pt idx="42887">
                  <c:v>1.007080078125E-3</c:v>
                </c:pt>
                <c:pt idx="42888">
                  <c:v>1.0068416595458984E-3</c:v>
                </c:pt>
                <c:pt idx="42889">
                  <c:v>1.007080078125E-3</c:v>
                </c:pt>
                <c:pt idx="42890">
                  <c:v>1.0080337524414063E-3</c:v>
                </c:pt>
                <c:pt idx="42891">
                  <c:v>1.007080078125E-3</c:v>
                </c:pt>
                <c:pt idx="42892">
                  <c:v>1.0068416595458984E-3</c:v>
                </c:pt>
                <c:pt idx="42893">
                  <c:v>1.007080078125E-3</c:v>
                </c:pt>
                <c:pt idx="42894">
                  <c:v>1.007080078125E-3</c:v>
                </c:pt>
                <c:pt idx="42895">
                  <c:v>1.0068416595458984E-3</c:v>
                </c:pt>
                <c:pt idx="42896">
                  <c:v>1.007080078125E-3</c:v>
                </c:pt>
                <c:pt idx="42897">
                  <c:v>1.007080078125E-3</c:v>
                </c:pt>
                <c:pt idx="42898">
                  <c:v>1.0068416595458984E-3</c:v>
                </c:pt>
                <c:pt idx="42899">
                  <c:v>1.007080078125E-3</c:v>
                </c:pt>
                <c:pt idx="42900">
                  <c:v>1.007080078125E-3</c:v>
                </c:pt>
                <c:pt idx="42901">
                  <c:v>1.0068416595458984E-3</c:v>
                </c:pt>
                <c:pt idx="42902">
                  <c:v>1.007080078125E-3</c:v>
                </c:pt>
                <c:pt idx="42903">
                  <c:v>1.0080337524414063E-3</c:v>
                </c:pt>
                <c:pt idx="42904">
                  <c:v>1.0068416595458984E-3</c:v>
                </c:pt>
                <c:pt idx="42905">
                  <c:v>1.007080078125E-3</c:v>
                </c:pt>
                <c:pt idx="42906">
                  <c:v>1.007080078125E-3</c:v>
                </c:pt>
                <c:pt idx="42907">
                  <c:v>1.0068416595458984E-3</c:v>
                </c:pt>
                <c:pt idx="42908">
                  <c:v>1.007080078125E-3</c:v>
                </c:pt>
                <c:pt idx="42909">
                  <c:v>1.007080078125E-3</c:v>
                </c:pt>
                <c:pt idx="42910">
                  <c:v>1.0068416595458984E-3</c:v>
                </c:pt>
                <c:pt idx="42911">
                  <c:v>1.007080078125E-3</c:v>
                </c:pt>
                <c:pt idx="42912">
                  <c:v>1.007080078125E-3</c:v>
                </c:pt>
                <c:pt idx="42913">
                  <c:v>1.0068416595458984E-3</c:v>
                </c:pt>
                <c:pt idx="42914">
                  <c:v>1.007080078125E-3</c:v>
                </c:pt>
                <c:pt idx="42915">
                  <c:v>1.0080337524414063E-3</c:v>
                </c:pt>
                <c:pt idx="42916">
                  <c:v>1.007080078125E-3</c:v>
                </c:pt>
                <c:pt idx="42917">
                  <c:v>1.0068416595458984E-3</c:v>
                </c:pt>
                <c:pt idx="42918">
                  <c:v>1.007080078125E-3</c:v>
                </c:pt>
                <c:pt idx="42919">
                  <c:v>1.007080078125E-3</c:v>
                </c:pt>
                <c:pt idx="42920">
                  <c:v>1.0068416595458984E-3</c:v>
                </c:pt>
                <c:pt idx="42921">
                  <c:v>1.007080078125E-3</c:v>
                </c:pt>
                <c:pt idx="42922">
                  <c:v>1.007080078125E-3</c:v>
                </c:pt>
                <c:pt idx="42923">
                  <c:v>1.0068416595458984E-3</c:v>
                </c:pt>
                <c:pt idx="42924">
                  <c:v>1.007080078125E-3</c:v>
                </c:pt>
                <c:pt idx="42925">
                  <c:v>1.007080078125E-3</c:v>
                </c:pt>
                <c:pt idx="42926">
                  <c:v>1.0068416595458984E-3</c:v>
                </c:pt>
                <c:pt idx="42927">
                  <c:v>1.007080078125E-3</c:v>
                </c:pt>
                <c:pt idx="42928">
                  <c:v>1.0080337524414063E-3</c:v>
                </c:pt>
                <c:pt idx="42929">
                  <c:v>1.0068416595458984E-3</c:v>
                </c:pt>
                <c:pt idx="42930">
                  <c:v>1.007080078125E-3</c:v>
                </c:pt>
                <c:pt idx="42931">
                  <c:v>1.007080078125E-3</c:v>
                </c:pt>
                <c:pt idx="42932">
                  <c:v>1.0068416595458984E-3</c:v>
                </c:pt>
                <c:pt idx="42933">
                  <c:v>1.007080078125E-3</c:v>
                </c:pt>
                <c:pt idx="42934">
                  <c:v>1.007080078125E-3</c:v>
                </c:pt>
                <c:pt idx="42935">
                  <c:v>1.0068416595458984E-3</c:v>
                </c:pt>
                <c:pt idx="42936">
                  <c:v>1.007080078125E-3</c:v>
                </c:pt>
                <c:pt idx="42937">
                  <c:v>1.007080078125E-3</c:v>
                </c:pt>
                <c:pt idx="42938">
                  <c:v>1.0068416595458984E-3</c:v>
                </c:pt>
                <c:pt idx="42939">
                  <c:v>1.007080078125E-3</c:v>
                </c:pt>
                <c:pt idx="42940">
                  <c:v>1.0080337524414063E-3</c:v>
                </c:pt>
                <c:pt idx="42941">
                  <c:v>1.007080078125E-3</c:v>
                </c:pt>
                <c:pt idx="42942">
                  <c:v>1.0068416595458984E-3</c:v>
                </c:pt>
                <c:pt idx="42943">
                  <c:v>1.007080078125E-3</c:v>
                </c:pt>
                <c:pt idx="42944">
                  <c:v>1.007080078125E-3</c:v>
                </c:pt>
                <c:pt idx="42945">
                  <c:v>1.0068416595458984E-3</c:v>
                </c:pt>
                <c:pt idx="42946">
                  <c:v>1.007080078125E-3</c:v>
                </c:pt>
                <c:pt idx="42947">
                  <c:v>1.007080078125E-3</c:v>
                </c:pt>
                <c:pt idx="42948">
                  <c:v>1.0068416595458984E-3</c:v>
                </c:pt>
                <c:pt idx="42949">
                  <c:v>1.007080078125E-3</c:v>
                </c:pt>
                <c:pt idx="42950">
                  <c:v>1.007080078125E-3</c:v>
                </c:pt>
                <c:pt idx="42951">
                  <c:v>1.0068416595458984E-3</c:v>
                </c:pt>
                <c:pt idx="42952">
                  <c:v>1.007080078125E-3</c:v>
                </c:pt>
                <c:pt idx="42953">
                  <c:v>1.0080337524414063E-3</c:v>
                </c:pt>
                <c:pt idx="42954">
                  <c:v>1.0068416595458984E-3</c:v>
                </c:pt>
                <c:pt idx="42955">
                  <c:v>1.007080078125E-3</c:v>
                </c:pt>
                <c:pt idx="42956">
                  <c:v>1.007080078125E-3</c:v>
                </c:pt>
                <c:pt idx="42957">
                  <c:v>1.0068416595458984E-3</c:v>
                </c:pt>
                <c:pt idx="42958">
                  <c:v>1.007080078125E-3</c:v>
                </c:pt>
                <c:pt idx="42959">
                  <c:v>1.007080078125E-3</c:v>
                </c:pt>
                <c:pt idx="42960">
                  <c:v>1.0068416595458984E-3</c:v>
                </c:pt>
                <c:pt idx="42961">
                  <c:v>1.007080078125E-3</c:v>
                </c:pt>
                <c:pt idx="42962">
                  <c:v>1.007080078125E-3</c:v>
                </c:pt>
                <c:pt idx="42963">
                  <c:v>1.0068416595458984E-3</c:v>
                </c:pt>
                <c:pt idx="42964">
                  <c:v>1.007080078125E-3</c:v>
                </c:pt>
                <c:pt idx="42965">
                  <c:v>1.0080337524414063E-3</c:v>
                </c:pt>
                <c:pt idx="42966">
                  <c:v>1.007080078125E-3</c:v>
                </c:pt>
                <c:pt idx="42967">
                  <c:v>1.0068416595458984E-3</c:v>
                </c:pt>
                <c:pt idx="42968">
                  <c:v>1.007080078125E-3</c:v>
                </c:pt>
                <c:pt idx="42969">
                  <c:v>1.007080078125E-3</c:v>
                </c:pt>
                <c:pt idx="42970">
                  <c:v>1.0068416595458984E-3</c:v>
                </c:pt>
                <c:pt idx="42971">
                  <c:v>1.007080078125E-3</c:v>
                </c:pt>
                <c:pt idx="42972">
                  <c:v>1.007080078125E-3</c:v>
                </c:pt>
                <c:pt idx="42973">
                  <c:v>1.0068416595458984E-3</c:v>
                </c:pt>
                <c:pt idx="42974">
                  <c:v>1.007080078125E-3</c:v>
                </c:pt>
                <c:pt idx="42975">
                  <c:v>1.007080078125E-3</c:v>
                </c:pt>
                <c:pt idx="42976">
                  <c:v>1.0068416595458984E-3</c:v>
                </c:pt>
                <c:pt idx="42977">
                  <c:v>1.007080078125E-3</c:v>
                </c:pt>
                <c:pt idx="42978">
                  <c:v>1.0080337524414063E-3</c:v>
                </c:pt>
                <c:pt idx="42979">
                  <c:v>1.0068416595458984E-3</c:v>
                </c:pt>
                <c:pt idx="42980">
                  <c:v>1.007080078125E-3</c:v>
                </c:pt>
                <c:pt idx="42981">
                  <c:v>1.007080078125E-3</c:v>
                </c:pt>
                <c:pt idx="42982">
                  <c:v>1.0068416595458984E-3</c:v>
                </c:pt>
                <c:pt idx="42983">
                  <c:v>1.007080078125E-3</c:v>
                </c:pt>
                <c:pt idx="42984">
                  <c:v>1.007080078125E-3</c:v>
                </c:pt>
                <c:pt idx="42985">
                  <c:v>1.0068416595458984E-3</c:v>
                </c:pt>
                <c:pt idx="42986">
                  <c:v>1.007080078125E-3</c:v>
                </c:pt>
                <c:pt idx="42987">
                  <c:v>1.007080078125E-3</c:v>
                </c:pt>
                <c:pt idx="42988">
                  <c:v>1.0068416595458984E-3</c:v>
                </c:pt>
                <c:pt idx="42989">
                  <c:v>1.007080078125E-3</c:v>
                </c:pt>
                <c:pt idx="42990">
                  <c:v>1.0080337524414063E-3</c:v>
                </c:pt>
                <c:pt idx="42991">
                  <c:v>1.007080078125E-3</c:v>
                </c:pt>
                <c:pt idx="42992">
                  <c:v>1.0068416595458984E-3</c:v>
                </c:pt>
                <c:pt idx="42993">
                  <c:v>1.007080078125E-3</c:v>
                </c:pt>
                <c:pt idx="42994">
                  <c:v>1.007080078125E-3</c:v>
                </c:pt>
                <c:pt idx="42995">
                  <c:v>1.0068416595458984E-3</c:v>
                </c:pt>
                <c:pt idx="42996">
                  <c:v>1.007080078125E-3</c:v>
                </c:pt>
                <c:pt idx="42997">
                  <c:v>1.007080078125E-3</c:v>
                </c:pt>
                <c:pt idx="42998">
                  <c:v>1.0068416595458984E-3</c:v>
                </c:pt>
                <c:pt idx="42999">
                  <c:v>1.007080078125E-3</c:v>
                </c:pt>
                <c:pt idx="43000">
                  <c:v>1.007080078125E-3</c:v>
                </c:pt>
                <c:pt idx="43001">
                  <c:v>1.0068416595458984E-3</c:v>
                </c:pt>
                <c:pt idx="43002">
                  <c:v>1.007080078125E-3</c:v>
                </c:pt>
                <c:pt idx="43003">
                  <c:v>1.0080337524414063E-3</c:v>
                </c:pt>
                <c:pt idx="43004">
                  <c:v>1.0068416595458984E-3</c:v>
                </c:pt>
                <c:pt idx="43005">
                  <c:v>1.007080078125E-3</c:v>
                </c:pt>
                <c:pt idx="43006">
                  <c:v>1.007080078125E-3</c:v>
                </c:pt>
                <c:pt idx="43007">
                  <c:v>1.0068416595458984E-3</c:v>
                </c:pt>
                <c:pt idx="43008">
                  <c:v>1.007080078125E-3</c:v>
                </c:pt>
                <c:pt idx="43009">
                  <c:v>1.007080078125E-3</c:v>
                </c:pt>
                <c:pt idx="43010">
                  <c:v>1.0068416595458984E-3</c:v>
                </c:pt>
                <c:pt idx="43011">
                  <c:v>1.007080078125E-3</c:v>
                </c:pt>
                <c:pt idx="43012">
                  <c:v>1.007080078125E-3</c:v>
                </c:pt>
                <c:pt idx="43013">
                  <c:v>1.0068416595458984E-3</c:v>
                </c:pt>
                <c:pt idx="43014">
                  <c:v>1.007080078125E-3</c:v>
                </c:pt>
                <c:pt idx="43015">
                  <c:v>1.0080337524414063E-3</c:v>
                </c:pt>
                <c:pt idx="43016">
                  <c:v>1.007080078125E-3</c:v>
                </c:pt>
                <c:pt idx="43017">
                  <c:v>1.0068416595458984E-3</c:v>
                </c:pt>
                <c:pt idx="43018">
                  <c:v>1.007080078125E-3</c:v>
                </c:pt>
                <c:pt idx="43019">
                  <c:v>1.007080078125E-3</c:v>
                </c:pt>
                <c:pt idx="43020">
                  <c:v>1.0068416595458984E-3</c:v>
                </c:pt>
                <c:pt idx="43021">
                  <c:v>1.007080078125E-3</c:v>
                </c:pt>
                <c:pt idx="43022">
                  <c:v>1.007080078125E-3</c:v>
                </c:pt>
                <c:pt idx="43023">
                  <c:v>1.0068416595458984E-3</c:v>
                </c:pt>
                <c:pt idx="43024">
                  <c:v>1.007080078125E-3</c:v>
                </c:pt>
                <c:pt idx="43025">
                  <c:v>1.007080078125E-3</c:v>
                </c:pt>
                <c:pt idx="43026">
                  <c:v>1.0068416595458984E-3</c:v>
                </c:pt>
                <c:pt idx="43027">
                  <c:v>1.007080078125E-3</c:v>
                </c:pt>
                <c:pt idx="43028">
                  <c:v>1.0080337524414063E-3</c:v>
                </c:pt>
                <c:pt idx="43029">
                  <c:v>1.0068416595458984E-3</c:v>
                </c:pt>
                <c:pt idx="43030">
                  <c:v>1.007080078125E-3</c:v>
                </c:pt>
                <c:pt idx="43031">
                  <c:v>1.007080078125E-3</c:v>
                </c:pt>
                <c:pt idx="43032">
                  <c:v>1.0068416595458984E-3</c:v>
                </c:pt>
                <c:pt idx="43033">
                  <c:v>1.007080078125E-3</c:v>
                </c:pt>
                <c:pt idx="43034">
                  <c:v>1.007080078125E-3</c:v>
                </c:pt>
                <c:pt idx="43035">
                  <c:v>1.0068416595458984E-3</c:v>
                </c:pt>
                <c:pt idx="43036">
                  <c:v>1.007080078125E-3</c:v>
                </c:pt>
                <c:pt idx="43037">
                  <c:v>1.007080078125E-3</c:v>
                </c:pt>
                <c:pt idx="43038">
                  <c:v>1.0068416595458984E-3</c:v>
                </c:pt>
                <c:pt idx="43039">
                  <c:v>1.007080078125E-3</c:v>
                </c:pt>
                <c:pt idx="43040">
                  <c:v>1.0080337524414063E-3</c:v>
                </c:pt>
                <c:pt idx="43041">
                  <c:v>1.007080078125E-3</c:v>
                </c:pt>
                <c:pt idx="43042">
                  <c:v>1.0068416595458984E-3</c:v>
                </c:pt>
                <c:pt idx="43043">
                  <c:v>1.007080078125E-3</c:v>
                </c:pt>
                <c:pt idx="43044">
                  <c:v>1.007080078125E-3</c:v>
                </c:pt>
                <c:pt idx="43045">
                  <c:v>1.0068416595458984E-3</c:v>
                </c:pt>
                <c:pt idx="43046">
                  <c:v>1.007080078125E-3</c:v>
                </c:pt>
                <c:pt idx="43047">
                  <c:v>1.007080078125E-3</c:v>
                </c:pt>
                <c:pt idx="43048">
                  <c:v>1.0068416595458984E-3</c:v>
                </c:pt>
                <c:pt idx="43049">
                  <c:v>1.007080078125E-3</c:v>
                </c:pt>
                <c:pt idx="43050">
                  <c:v>1.007080078125E-3</c:v>
                </c:pt>
                <c:pt idx="43051">
                  <c:v>1.0068416595458984E-3</c:v>
                </c:pt>
                <c:pt idx="43052">
                  <c:v>1.007080078125E-3</c:v>
                </c:pt>
                <c:pt idx="43053">
                  <c:v>1.0080337524414063E-3</c:v>
                </c:pt>
                <c:pt idx="43054">
                  <c:v>1.0068416595458984E-3</c:v>
                </c:pt>
                <c:pt idx="43055">
                  <c:v>1.007080078125E-3</c:v>
                </c:pt>
                <c:pt idx="43056">
                  <c:v>1.007080078125E-3</c:v>
                </c:pt>
                <c:pt idx="43057">
                  <c:v>1.0068416595458984E-3</c:v>
                </c:pt>
                <c:pt idx="43058">
                  <c:v>1.007080078125E-3</c:v>
                </c:pt>
                <c:pt idx="43059">
                  <c:v>1.007080078125E-3</c:v>
                </c:pt>
                <c:pt idx="43060">
                  <c:v>1.0068416595458984E-3</c:v>
                </c:pt>
                <c:pt idx="43061">
                  <c:v>1.007080078125E-3</c:v>
                </c:pt>
                <c:pt idx="43062">
                  <c:v>1.007080078125E-3</c:v>
                </c:pt>
                <c:pt idx="43063">
                  <c:v>1.0068416595458984E-3</c:v>
                </c:pt>
                <c:pt idx="43064">
                  <c:v>1.007080078125E-3</c:v>
                </c:pt>
                <c:pt idx="43065">
                  <c:v>1.0080337524414063E-3</c:v>
                </c:pt>
                <c:pt idx="43066">
                  <c:v>1.007080078125E-3</c:v>
                </c:pt>
                <c:pt idx="43067">
                  <c:v>1.0068416595458984E-3</c:v>
                </c:pt>
                <c:pt idx="43068">
                  <c:v>1.007080078125E-3</c:v>
                </c:pt>
                <c:pt idx="43069">
                  <c:v>1.007080078125E-3</c:v>
                </c:pt>
                <c:pt idx="43070">
                  <c:v>1.0068416595458984E-3</c:v>
                </c:pt>
                <c:pt idx="43071">
                  <c:v>1.007080078125E-3</c:v>
                </c:pt>
                <c:pt idx="43072">
                  <c:v>1.007080078125E-3</c:v>
                </c:pt>
                <c:pt idx="43073">
                  <c:v>1.0068416595458984E-3</c:v>
                </c:pt>
                <c:pt idx="43074">
                  <c:v>1.007080078125E-3</c:v>
                </c:pt>
                <c:pt idx="43075">
                  <c:v>1.007080078125E-3</c:v>
                </c:pt>
                <c:pt idx="43076">
                  <c:v>1.0068416595458984E-3</c:v>
                </c:pt>
                <c:pt idx="43077">
                  <c:v>1.0080337524414063E-3</c:v>
                </c:pt>
                <c:pt idx="43078">
                  <c:v>1.007080078125E-3</c:v>
                </c:pt>
                <c:pt idx="43079">
                  <c:v>1.0068416595458984E-3</c:v>
                </c:pt>
                <c:pt idx="43080">
                  <c:v>1.007080078125E-3</c:v>
                </c:pt>
                <c:pt idx="43081">
                  <c:v>1.007080078125E-3</c:v>
                </c:pt>
                <c:pt idx="43082">
                  <c:v>1.0068416595458984E-3</c:v>
                </c:pt>
                <c:pt idx="43083">
                  <c:v>1.007080078125E-3</c:v>
                </c:pt>
                <c:pt idx="43084">
                  <c:v>1.007080078125E-3</c:v>
                </c:pt>
                <c:pt idx="43085">
                  <c:v>1.0068416595458984E-3</c:v>
                </c:pt>
                <c:pt idx="43086">
                  <c:v>1.007080078125E-3</c:v>
                </c:pt>
                <c:pt idx="43087">
                  <c:v>1.007080078125E-3</c:v>
                </c:pt>
                <c:pt idx="43088">
                  <c:v>1.0068416595458984E-3</c:v>
                </c:pt>
                <c:pt idx="43089">
                  <c:v>1.007080078125E-3</c:v>
                </c:pt>
                <c:pt idx="43090">
                  <c:v>1.0080337524414063E-3</c:v>
                </c:pt>
                <c:pt idx="43091">
                  <c:v>1.007080078125E-3</c:v>
                </c:pt>
                <c:pt idx="43092">
                  <c:v>1.0068416595458984E-3</c:v>
                </c:pt>
                <c:pt idx="43093">
                  <c:v>1.007080078125E-3</c:v>
                </c:pt>
                <c:pt idx="43094">
                  <c:v>1.007080078125E-3</c:v>
                </c:pt>
                <c:pt idx="43095">
                  <c:v>1.0068416595458984E-3</c:v>
                </c:pt>
                <c:pt idx="43096">
                  <c:v>1.007080078125E-3</c:v>
                </c:pt>
                <c:pt idx="43097">
                  <c:v>1.007080078125E-3</c:v>
                </c:pt>
                <c:pt idx="43098">
                  <c:v>1.0068416595458984E-3</c:v>
                </c:pt>
                <c:pt idx="43099">
                  <c:v>1.007080078125E-3</c:v>
                </c:pt>
                <c:pt idx="43100">
                  <c:v>1.007080078125E-3</c:v>
                </c:pt>
                <c:pt idx="43101">
                  <c:v>1.0068416595458984E-3</c:v>
                </c:pt>
                <c:pt idx="43102">
                  <c:v>1.0080337524414063E-3</c:v>
                </c:pt>
                <c:pt idx="43103">
                  <c:v>1.007080078125E-3</c:v>
                </c:pt>
                <c:pt idx="43104">
                  <c:v>1.0068416595458984E-3</c:v>
                </c:pt>
                <c:pt idx="43105">
                  <c:v>1.007080078125E-3</c:v>
                </c:pt>
                <c:pt idx="43106">
                  <c:v>1.007080078125E-3</c:v>
                </c:pt>
                <c:pt idx="43107">
                  <c:v>1.0068416595458984E-3</c:v>
                </c:pt>
                <c:pt idx="43108">
                  <c:v>1.007080078125E-3</c:v>
                </c:pt>
                <c:pt idx="43109">
                  <c:v>1.007080078125E-3</c:v>
                </c:pt>
                <c:pt idx="43110">
                  <c:v>1.0068416595458984E-3</c:v>
                </c:pt>
                <c:pt idx="43111">
                  <c:v>1.007080078125E-3</c:v>
                </c:pt>
                <c:pt idx="43112">
                  <c:v>1.007080078125E-3</c:v>
                </c:pt>
                <c:pt idx="43113">
                  <c:v>1.0068416595458984E-3</c:v>
                </c:pt>
                <c:pt idx="43114">
                  <c:v>1.007080078125E-3</c:v>
                </c:pt>
                <c:pt idx="43115">
                  <c:v>1.0080337524414063E-3</c:v>
                </c:pt>
                <c:pt idx="43116">
                  <c:v>1.007080078125E-3</c:v>
                </c:pt>
                <c:pt idx="43117">
                  <c:v>1.0068416595458984E-3</c:v>
                </c:pt>
                <c:pt idx="43118">
                  <c:v>1.007080078125E-3</c:v>
                </c:pt>
                <c:pt idx="43119">
                  <c:v>1.007080078125E-3</c:v>
                </c:pt>
                <c:pt idx="43120">
                  <c:v>1.0068416595458984E-3</c:v>
                </c:pt>
                <c:pt idx="43121">
                  <c:v>1.007080078125E-3</c:v>
                </c:pt>
                <c:pt idx="43122">
                  <c:v>1.007080078125E-3</c:v>
                </c:pt>
                <c:pt idx="43123">
                  <c:v>1.0068416595458984E-3</c:v>
                </c:pt>
                <c:pt idx="43124">
                  <c:v>1.007080078125E-3</c:v>
                </c:pt>
                <c:pt idx="43125">
                  <c:v>1.007080078125E-3</c:v>
                </c:pt>
                <c:pt idx="43126">
                  <c:v>1.0068416595458984E-3</c:v>
                </c:pt>
                <c:pt idx="43127">
                  <c:v>1.0080337524414063E-3</c:v>
                </c:pt>
                <c:pt idx="43128">
                  <c:v>1.007080078125E-3</c:v>
                </c:pt>
                <c:pt idx="43129">
                  <c:v>1.0068416595458984E-3</c:v>
                </c:pt>
                <c:pt idx="43130">
                  <c:v>1.007080078125E-3</c:v>
                </c:pt>
                <c:pt idx="43131">
                  <c:v>1.007080078125E-3</c:v>
                </c:pt>
                <c:pt idx="43132">
                  <c:v>1.0068416595458984E-3</c:v>
                </c:pt>
                <c:pt idx="43133">
                  <c:v>1.007080078125E-3</c:v>
                </c:pt>
                <c:pt idx="43134">
                  <c:v>1.007080078125E-3</c:v>
                </c:pt>
                <c:pt idx="43135">
                  <c:v>1.0068416595458984E-3</c:v>
                </c:pt>
                <c:pt idx="43136">
                  <c:v>1.007080078125E-3</c:v>
                </c:pt>
                <c:pt idx="43137">
                  <c:v>1.007080078125E-3</c:v>
                </c:pt>
                <c:pt idx="43138">
                  <c:v>1.0068416595458984E-3</c:v>
                </c:pt>
                <c:pt idx="43139">
                  <c:v>1.007080078125E-3</c:v>
                </c:pt>
                <c:pt idx="43140">
                  <c:v>1.0080337524414063E-3</c:v>
                </c:pt>
                <c:pt idx="43141">
                  <c:v>1.007080078125E-3</c:v>
                </c:pt>
                <c:pt idx="43142">
                  <c:v>1.0068416595458984E-3</c:v>
                </c:pt>
                <c:pt idx="43143">
                  <c:v>1.007080078125E-3</c:v>
                </c:pt>
                <c:pt idx="43144">
                  <c:v>1.007080078125E-3</c:v>
                </c:pt>
                <c:pt idx="43145">
                  <c:v>1.0068416595458984E-3</c:v>
                </c:pt>
                <c:pt idx="43146">
                  <c:v>1.007080078125E-3</c:v>
                </c:pt>
                <c:pt idx="43147">
                  <c:v>1.007080078125E-3</c:v>
                </c:pt>
                <c:pt idx="43148">
                  <c:v>1.0068416595458984E-3</c:v>
                </c:pt>
                <c:pt idx="43149">
                  <c:v>1.007080078125E-3</c:v>
                </c:pt>
                <c:pt idx="43150">
                  <c:v>1.007080078125E-3</c:v>
                </c:pt>
                <c:pt idx="43151">
                  <c:v>1.0068416595458984E-3</c:v>
                </c:pt>
                <c:pt idx="43152">
                  <c:v>1.0080337524414063E-3</c:v>
                </c:pt>
                <c:pt idx="43153">
                  <c:v>1.007080078125E-3</c:v>
                </c:pt>
                <c:pt idx="43154">
                  <c:v>1.0068416595458984E-3</c:v>
                </c:pt>
                <c:pt idx="43155">
                  <c:v>4.0280818939208984E-3</c:v>
                </c:pt>
                <c:pt idx="43156">
                  <c:v>1.007080078125E-3</c:v>
                </c:pt>
                <c:pt idx="43157">
                  <c:v>1.0068416595458984E-3</c:v>
                </c:pt>
                <c:pt idx="43158">
                  <c:v>1.007080078125E-3</c:v>
                </c:pt>
                <c:pt idx="43159">
                  <c:v>1.007080078125E-3</c:v>
                </c:pt>
                <c:pt idx="43160">
                  <c:v>1.0068416595458984E-3</c:v>
                </c:pt>
                <c:pt idx="43161">
                  <c:v>1.007080078125E-3</c:v>
                </c:pt>
                <c:pt idx="43162">
                  <c:v>1.0080337524414063E-3</c:v>
                </c:pt>
                <c:pt idx="43163">
                  <c:v>1.007080078125E-3</c:v>
                </c:pt>
                <c:pt idx="43164">
                  <c:v>1.0068416595458984E-3</c:v>
                </c:pt>
                <c:pt idx="43165">
                  <c:v>1.007080078125E-3</c:v>
                </c:pt>
                <c:pt idx="43166">
                  <c:v>1.007080078125E-3</c:v>
                </c:pt>
                <c:pt idx="43167">
                  <c:v>1.0068416595458984E-3</c:v>
                </c:pt>
                <c:pt idx="43168">
                  <c:v>1.007080078125E-3</c:v>
                </c:pt>
                <c:pt idx="43169">
                  <c:v>1.007080078125E-3</c:v>
                </c:pt>
                <c:pt idx="43170">
                  <c:v>1.0068416595458984E-3</c:v>
                </c:pt>
                <c:pt idx="43171">
                  <c:v>1.007080078125E-3</c:v>
                </c:pt>
                <c:pt idx="43172">
                  <c:v>1.007080078125E-3</c:v>
                </c:pt>
                <c:pt idx="43173">
                  <c:v>1.0068416595458984E-3</c:v>
                </c:pt>
                <c:pt idx="43174">
                  <c:v>1.0080337524414063E-3</c:v>
                </c:pt>
                <c:pt idx="43175">
                  <c:v>1.007080078125E-3</c:v>
                </c:pt>
                <c:pt idx="43176">
                  <c:v>1.0068416595458984E-3</c:v>
                </c:pt>
                <c:pt idx="43177">
                  <c:v>1.007080078125E-3</c:v>
                </c:pt>
                <c:pt idx="43178">
                  <c:v>1.007080078125E-3</c:v>
                </c:pt>
                <c:pt idx="43179">
                  <c:v>1.0068416595458984E-3</c:v>
                </c:pt>
                <c:pt idx="43180">
                  <c:v>1.007080078125E-3</c:v>
                </c:pt>
                <c:pt idx="43181">
                  <c:v>1.007080078125E-3</c:v>
                </c:pt>
                <c:pt idx="43182">
                  <c:v>1.0068416595458984E-3</c:v>
                </c:pt>
                <c:pt idx="43183">
                  <c:v>1.007080078125E-3</c:v>
                </c:pt>
                <c:pt idx="43184">
                  <c:v>1.007080078125E-3</c:v>
                </c:pt>
                <c:pt idx="43185">
                  <c:v>1.0068416595458984E-3</c:v>
                </c:pt>
                <c:pt idx="43186">
                  <c:v>1.007080078125E-3</c:v>
                </c:pt>
                <c:pt idx="43187">
                  <c:v>1.0080337524414063E-3</c:v>
                </c:pt>
                <c:pt idx="43188">
                  <c:v>1.007080078125E-3</c:v>
                </c:pt>
                <c:pt idx="43189">
                  <c:v>1.0068416595458984E-3</c:v>
                </c:pt>
                <c:pt idx="43190">
                  <c:v>1.007080078125E-3</c:v>
                </c:pt>
                <c:pt idx="43191">
                  <c:v>1.007080078125E-3</c:v>
                </c:pt>
                <c:pt idx="43192">
                  <c:v>1.0068416595458984E-3</c:v>
                </c:pt>
                <c:pt idx="43193">
                  <c:v>1.007080078125E-3</c:v>
                </c:pt>
                <c:pt idx="43194">
                  <c:v>1.007080078125E-3</c:v>
                </c:pt>
                <c:pt idx="43195">
                  <c:v>1.0068416595458984E-3</c:v>
                </c:pt>
                <c:pt idx="43196">
                  <c:v>1.007080078125E-3</c:v>
                </c:pt>
                <c:pt idx="43197">
                  <c:v>1.007080078125E-3</c:v>
                </c:pt>
                <c:pt idx="43198">
                  <c:v>1.0068416595458984E-3</c:v>
                </c:pt>
                <c:pt idx="43199">
                  <c:v>1.0080337524414063E-3</c:v>
                </c:pt>
                <c:pt idx="43200">
                  <c:v>1.007080078125E-3</c:v>
                </c:pt>
                <c:pt idx="43201">
                  <c:v>1.0068416595458984E-3</c:v>
                </c:pt>
                <c:pt idx="43202">
                  <c:v>1.007080078125E-3</c:v>
                </c:pt>
                <c:pt idx="43203">
                  <c:v>1.007080078125E-3</c:v>
                </c:pt>
                <c:pt idx="43204">
                  <c:v>1.0068416595458984E-3</c:v>
                </c:pt>
                <c:pt idx="43205">
                  <c:v>1.007080078125E-3</c:v>
                </c:pt>
                <c:pt idx="43206">
                  <c:v>1.007080078125E-3</c:v>
                </c:pt>
                <c:pt idx="43207">
                  <c:v>1.0068416595458984E-3</c:v>
                </c:pt>
                <c:pt idx="43208">
                  <c:v>1.007080078125E-3</c:v>
                </c:pt>
                <c:pt idx="43209">
                  <c:v>1.007080078125E-3</c:v>
                </c:pt>
                <c:pt idx="43210">
                  <c:v>1.0068416595458984E-3</c:v>
                </c:pt>
                <c:pt idx="43211">
                  <c:v>1.007080078125E-3</c:v>
                </c:pt>
                <c:pt idx="43212">
                  <c:v>1.0080337524414063E-3</c:v>
                </c:pt>
                <c:pt idx="43213">
                  <c:v>1.007080078125E-3</c:v>
                </c:pt>
                <c:pt idx="43214">
                  <c:v>1.0068416595458984E-3</c:v>
                </c:pt>
                <c:pt idx="43215">
                  <c:v>1.007080078125E-3</c:v>
                </c:pt>
                <c:pt idx="43216">
                  <c:v>1.007080078125E-3</c:v>
                </c:pt>
                <c:pt idx="43217">
                  <c:v>1.0068416595458984E-3</c:v>
                </c:pt>
                <c:pt idx="43218">
                  <c:v>1.007080078125E-3</c:v>
                </c:pt>
                <c:pt idx="43219">
                  <c:v>1.007080078125E-3</c:v>
                </c:pt>
                <c:pt idx="43220">
                  <c:v>1.0068416595458984E-3</c:v>
                </c:pt>
                <c:pt idx="43221">
                  <c:v>1.007080078125E-3</c:v>
                </c:pt>
                <c:pt idx="43222">
                  <c:v>1.007080078125E-3</c:v>
                </c:pt>
                <c:pt idx="43223">
                  <c:v>1.0068416595458984E-3</c:v>
                </c:pt>
                <c:pt idx="43224">
                  <c:v>1.0080337524414063E-3</c:v>
                </c:pt>
                <c:pt idx="43225">
                  <c:v>1.007080078125E-3</c:v>
                </c:pt>
                <c:pt idx="43226">
                  <c:v>1.0068416595458984E-3</c:v>
                </c:pt>
                <c:pt idx="43227">
                  <c:v>1.007080078125E-3</c:v>
                </c:pt>
                <c:pt idx="43228">
                  <c:v>1.007080078125E-3</c:v>
                </c:pt>
                <c:pt idx="43229">
                  <c:v>1.0068416595458984E-3</c:v>
                </c:pt>
                <c:pt idx="43230">
                  <c:v>1.007080078125E-3</c:v>
                </c:pt>
                <c:pt idx="43231">
                  <c:v>1.007080078125E-3</c:v>
                </c:pt>
                <c:pt idx="43232">
                  <c:v>1.0068416595458984E-3</c:v>
                </c:pt>
                <c:pt idx="43233">
                  <c:v>1.007080078125E-3</c:v>
                </c:pt>
                <c:pt idx="43234">
                  <c:v>1.007080078125E-3</c:v>
                </c:pt>
                <c:pt idx="43235">
                  <c:v>1.0068416595458984E-3</c:v>
                </c:pt>
                <c:pt idx="43236">
                  <c:v>1.007080078125E-3</c:v>
                </c:pt>
                <c:pt idx="43237">
                  <c:v>1.0080337524414063E-3</c:v>
                </c:pt>
                <c:pt idx="43238">
                  <c:v>1.007080078125E-3</c:v>
                </c:pt>
                <c:pt idx="43239">
                  <c:v>1.0068416595458984E-3</c:v>
                </c:pt>
                <c:pt idx="43240">
                  <c:v>1.007080078125E-3</c:v>
                </c:pt>
                <c:pt idx="43241">
                  <c:v>1.007080078125E-3</c:v>
                </c:pt>
                <c:pt idx="43242">
                  <c:v>1.0068416595458984E-3</c:v>
                </c:pt>
                <c:pt idx="43243">
                  <c:v>1.007080078125E-3</c:v>
                </c:pt>
                <c:pt idx="43244">
                  <c:v>1.007080078125E-3</c:v>
                </c:pt>
                <c:pt idx="43245">
                  <c:v>1.0068416595458984E-3</c:v>
                </c:pt>
                <c:pt idx="43246">
                  <c:v>1.007080078125E-3</c:v>
                </c:pt>
                <c:pt idx="43247">
                  <c:v>1.007080078125E-3</c:v>
                </c:pt>
                <c:pt idx="43248">
                  <c:v>1.0068416595458984E-3</c:v>
                </c:pt>
                <c:pt idx="43249">
                  <c:v>1.0080337524414063E-3</c:v>
                </c:pt>
                <c:pt idx="43250">
                  <c:v>1.007080078125E-3</c:v>
                </c:pt>
                <c:pt idx="43251">
                  <c:v>1.0068416595458984E-3</c:v>
                </c:pt>
                <c:pt idx="43252">
                  <c:v>1.007080078125E-3</c:v>
                </c:pt>
                <c:pt idx="43253">
                  <c:v>1.007080078125E-3</c:v>
                </c:pt>
                <c:pt idx="43254">
                  <c:v>1.0068416595458984E-3</c:v>
                </c:pt>
                <c:pt idx="43255">
                  <c:v>1.007080078125E-3</c:v>
                </c:pt>
                <c:pt idx="43256">
                  <c:v>1.007080078125E-3</c:v>
                </c:pt>
                <c:pt idx="43257">
                  <c:v>1.0068416595458984E-3</c:v>
                </c:pt>
                <c:pt idx="43258">
                  <c:v>1.007080078125E-3</c:v>
                </c:pt>
                <c:pt idx="43259">
                  <c:v>1.007080078125E-3</c:v>
                </c:pt>
                <c:pt idx="43260">
                  <c:v>1.0068416595458984E-3</c:v>
                </c:pt>
                <c:pt idx="43261">
                  <c:v>1.007080078125E-3</c:v>
                </c:pt>
                <c:pt idx="43262">
                  <c:v>1.0080337524414063E-3</c:v>
                </c:pt>
                <c:pt idx="43263">
                  <c:v>1.007080078125E-3</c:v>
                </c:pt>
                <c:pt idx="43264">
                  <c:v>1.0068416595458984E-3</c:v>
                </c:pt>
                <c:pt idx="43265">
                  <c:v>1.007080078125E-3</c:v>
                </c:pt>
                <c:pt idx="43266">
                  <c:v>1.007080078125E-3</c:v>
                </c:pt>
                <c:pt idx="43267">
                  <c:v>1.0068416595458984E-3</c:v>
                </c:pt>
                <c:pt idx="43268">
                  <c:v>1.007080078125E-3</c:v>
                </c:pt>
                <c:pt idx="43269">
                  <c:v>1.007080078125E-3</c:v>
                </c:pt>
                <c:pt idx="43270">
                  <c:v>1.0068416595458984E-3</c:v>
                </c:pt>
                <c:pt idx="43271">
                  <c:v>1.007080078125E-3</c:v>
                </c:pt>
                <c:pt idx="43272">
                  <c:v>1.007080078125E-3</c:v>
                </c:pt>
                <c:pt idx="43273">
                  <c:v>1.0068416595458984E-3</c:v>
                </c:pt>
                <c:pt idx="43274">
                  <c:v>1.0080337524414063E-3</c:v>
                </c:pt>
                <c:pt idx="43275">
                  <c:v>1.007080078125E-3</c:v>
                </c:pt>
                <c:pt idx="43276">
                  <c:v>1.0068416595458984E-3</c:v>
                </c:pt>
                <c:pt idx="43277">
                  <c:v>1.007080078125E-3</c:v>
                </c:pt>
                <c:pt idx="43278">
                  <c:v>1.007080078125E-3</c:v>
                </c:pt>
                <c:pt idx="43279">
                  <c:v>1.0068416595458984E-3</c:v>
                </c:pt>
                <c:pt idx="43280">
                  <c:v>1.007080078125E-3</c:v>
                </c:pt>
                <c:pt idx="43281">
                  <c:v>1.007080078125E-3</c:v>
                </c:pt>
                <c:pt idx="43282">
                  <c:v>1.0068416595458984E-3</c:v>
                </c:pt>
                <c:pt idx="43283">
                  <c:v>1.007080078125E-3</c:v>
                </c:pt>
                <c:pt idx="43284">
                  <c:v>1.007080078125E-3</c:v>
                </c:pt>
                <c:pt idx="43285">
                  <c:v>1.0068416595458984E-3</c:v>
                </c:pt>
                <c:pt idx="43286">
                  <c:v>1.007080078125E-3</c:v>
                </c:pt>
                <c:pt idx="43287">
                  <c:v>1.0080337524414063E-3</c:v>
                </c:pt>
                <c:pt idx="43288">
                  <c:v>1.007080078125E-3</c:v>
                </c:pt>
                <c:pt idx="43289">
                  <c:v>1.0068416595458984E-3</c:v>
                </c:pt>
                <c:pt idx="43290">
                  <c:v>1.007080078125E-3</c:v>
                </c:pt>
                <c:pt idx="43291">
                  <c:v>1.007080078125E-3</c:v>
                </c:pt>
                <c:pt idx="43292">
                  <c:v>1.0068416595458984E-3</c:v>
                </c:pt>
                <c:pt idx="43293">
                  <c:v>1.007080078125E-3</c:v>
                </c:pt>
                <c:pt idx="43294">
                  <c:v>1.007080078125E-3</c:v>
                </c:pt>
                <c:pt idx="43295">
                  <c:v>1.0068416595458984E-3</c:v>
                </c:pt>
                <c:pt idx="43296">
                  <c:v>1.007080078125E-3</c:v>
                </c:pt>
                <c:pt idx="43297">
                  <c:v>1.0068416595458984E-3</c:v>
                </c:pt>
                <c:pt idx="43298">
                  <c:v>1.007080078125E-3</c:v>
                </c:pt>
                <c:pt idx="43299">
                  <c:v>1.0080337524414063E-3</c:v>
                </c:pt>
                <c:pt idx="43300">
                  <c:v>1.007080078125E-3</c:v>
                </c:pt>
                <c:pt idx="43301">
                  <c:v>1.0068416595458984E-3</c:v>
                </c:pt>
                <c:pt idx="43302">
                  <c:v>1.007080078125E-3</c:v>
                </c:pt>
                <c:pt idx="43303">
                  <c:v>1.007080078125E-3</c:v>
                </c:pt>
                <c:pt idx="43304">
                  <c:v>1.0068416595458984E-3</c:v>
                </c:pt>
                <c:pt idx="43305">
                  <c:v>1.007080078125E-3</c:v>
                </c:pt>
                <c:pt idx="43306">
                  <c:v>1.007080078125E-3</c:v>
                </c:pt>
                <c:pt idx="43307">
                  <c:v>1.0068416595458984E-3</c:v>
                </c:pt>
                <c:pt idx="43308">
                  <c:v>1.007080078125E-3</c:v>
                </c:pt>
                <c:pt idx="43309">
                  <c:v>1.007080078125E-3</c:v>
                </c:pt>
                <c:pt idx="43310">
                  <c:v>1.0068416595458984E-3</c:v>
                </c:pt>
                <c:pt idx="43311">
                  <c:v>1.007080078125E-3</c:v>
                </c:pt>
                <c:pt idx="43312">
                  <c:v>1.0080337524414063E-3</c:v>
                </c:pt>
                <c:pt idx="43313">
                  <c:v>1.007080078125E-3</c:v>
                </c:pt>
                <c:pt idx="43314">
                  <c:v>1.0068416595458984E-3</c:v>
                </c:pt>
                <c:pt idx="43315">
                  <c:v>1.007080078125E-3</c:v>
                </c:pt>
                <c:pt idx="43316">
                  <c:v>1.007080078125E-3</c:v>
                </c:pt>
                <c:pt idx="43317">
                  <c:v>1.0068416595458984E-3</c:v>
                </c:pt>
                <c:pt idx="43318">
                  <c:v>1.007080078125E-3</c:v>
                </c:pt>
                <c:pt idx="43319">
                  <c:v>1.0068416595458984E-3</c:v>
                </c:pt>
                <c:pt idx="43320">
                  <c:v>1.007080078125E-3</c:v>
                </c:pt>
                <c:pt idx="43321">
                  <c:v>1.007080078125E-3</c:v>
                </c:pt>
                <c:pt idx="43322">
                  <c:v>1.0068416595458984E-3</c:v>
                </c:pt>
                <c:pt idx="43323">
                  <c:v>1.007080078125E-3</c:v>
                </c:pt>
                <c:pt idx="43324">
                  <c:v>1.0080337524414063E-3</c:v>
                </c:pt>
                <c:pt idx="43325">
                  <c:v>1.007080078125E-3</c:v>
                </c:pt>
                <c:pt idx="43326">
                  <c:v>1.0068416595458984E-3</c:v>
                </c:pt>
                <c:pt idx="43327">
                  <c:v>1.007080078125E-3</c:v>
                </c:pt>
                <c:pt idx="43328">
                  <c:v>1.007080078125E-3</c:v>
                </c:pt>
                <c:pt idx="43329">
                  <c:v>1.0068416595458984E-3</c:v>
                </c:pt>
                <c:pt idx="43330">
                  <c:v>1.007080078125E-3</c:v>
                </c:pt>
                <c:pt idx="43331">
                  <c:v>1.007080078125E-3</c:v>
                </c:pt>
                <c:pt idx="43332">
                  <c:v>1.0068416595458984E-3</c:v>
                </c:pt>
                <c:pt idx="43333">
                  <c:v>1.007080078125E-3</c:v>
                </c:pt>
                <c:pt idx="43334">
                  <c:v>1.007080078125E-3</c:v>
                </c:pt>
                <c:pt idx="43335">
                  <c:v>1.0068416595458984E-3</c:v>
                </c:pt>
                <c:pt idx="43336">
                  <c:v>1.007080078125E-3</c:v>
                </c:pt>
                <c:pt idx="43337">
                  <c:v>1.0080337524414063E-3</c:v>
                </c:pt>
                <c:pt idx="43338">
                  <c:v>1.007080078125E-3</c:v>
                </c:pt>
                <c:pt idx="43339">
                  <c:v>1.0068416595458984E-3</c:v>
                </c:pt>
                <c:pt idx="43340">
                  <c:v>1.007080078125E-3</c:v>
                </c:pt>
                <c:pt idx="43341">
                  <c:v>1.0068416595458984E-3</c:v>
                </c:pt>
                <c:pt idx="43342">
                  <c:v>1.007080078125E-3</c:v>
                </c:pt>
                <c:pt idx="43343">
                  <c:v>1.007080078125E-3</c:v>
                </c:pt>
                <c:pt idx="43344">
                  <c:v>1.0068416595458984E-3</c:v>
                </c:pt>
                <c:pt idx="43345">
                  <c:v>1.007080078125E-3</c:v>
                </c:pt>
                <c:pt idx="43346">
                  <c:v>1.007080078125E-3</c:v>
                </c:pt>
                <c:pt idx="43347">
                  <c:v>1.0068416595458984E-3</c:v>
                </c:pt>
                <c:pt idx="43348">
                  <c:v>1.007080078125E-3</c:v>
                </c:pt>
                <c:pt idx="43349">
                  <c:v>1.0080337524414063E-3</c:v>
                </c:pt>
                <c:pt idx="43350">
                  <c:v>1.007080078125E-3</c:v>
                </c:pt>
                <c:pt idx="43351">
                  <c:v>1.0068416595458984E-3</c:v>
                </c:pt>
                <c:pt idx="43352">
                  <c:v>1.007080078125E-3</c:v>
                </c:pt>
                <c:pt idx="43353">
                  <c:v>1.007080078125E-3</c:v>
                </c:pt>
                <c:pt idx="43354">
                  <c:v>1.0068416595458984E-3</c:v>
                </c:pt>
                <c:pt idx="43355">
                  <c:v>1.007080078125E-3</c:v>
                </c:pt>
                <c:pt idx="43356">
                  <c:v>1.007080078125E-3</c:v>
                </c:pt>
                <c:pt idx="43357">
                  <c:v>1.0068416595458984E-3</c:v>
                </c:pt>
                <c:pt idx="43358">
                  <c:v>1.007080078125E-3</c:v>
                </c:pt>
                <c:pt idx="43359">
                  <c:v>1.007080078125E-3</c:v>
                </c:pt>
                <c:pt idx="43360">
                  <c:v>1.0068416595458984E-3</c:v>
                </c:pt>
                <c:pt idx="43361">
                  <c:v>1.007080078125E-3</c:v>
                </c:pt>
                <c:pt idx="43362">
                  <c:v>1.0080337524414063E-3</c:v>
                </c:pt>
                <c:pt idx="43363">
                  <c:v>1.0068416595458984E-3</c:v>
                </c:pt>
                <c:pt idx="43364">
                  <c:v>1.007080078125E-3</c:v>
                </c:pt>
                <c:pt idx="43365">
                  <c:v>1.007080078125E-3</c:v>
                </c:pt>
                <c:pt idx="43366">
                  <c:v>1.0068416595458984E-3</c:v>
                </c:pt>
                <c:pt idx="43367">
                  <c:v>1.007080078125E-3</c:v>
                </c:pt>
                <c:pt idx="43368">
                  <c:v>1.007080078125E-3</c:v>
                </c:pt>
                <c:pt idx="43369">
                  <c:v>1.0068416595458984E-3</c:v>
                </c:pt>
                <c:pt idx="43370">
                  <c:v>1.007080078125E-3</c:v>
                </c:pt>
                <c:pt idx="43371">
                  <c:v>1.007080078125E-3</c:v>
                </c:pt>
                <c:pt idx="43372">
                  <c:v>1.0068416595458984E-3</c:v>
                </c:pt>
                <c:pt idx="43373">
                  <c:v>1.007080078125E-3</c:v>
                </c:pt>
                <c:pt idx="43374">
                  <c:v>1.0080337524414063E-3</c:v>
                </c:pt>
                <c:pt idx="43375">
                  <c:v>1.007080078125E-3</c:v>
                </c:pt>
                <c:pt idx="43376">
                  <c:v>1.0068416595458984E-3</c:v>
                </c:pt>
                <c:pt idx="43377">
                  <c:v>1.007080078125E-3</c:v>
                </c:pt>
                <c:pt idx="43378">
                  <c:v>1.007080078125E-3</c:v>
                </c:pt>
                <c:pt idx="43379">
                  <c:v>1.0068416595458984E-3</c:v>
                </c:pt>
                <c:pt idx="43380">
                  <c:v>1.007080078125E-3</c:v>
                </c:pt>
                <c:pt idx="43381">
                  <c:v>1.007080078125E-3</c:v>
                </c:pt>
                <c:pt idx="43382">
                  <c:v>1.0068416595458984E-3</c:v>
                </c:pt>
                <c:pt idx="43383">
                  <c:v>1.007080078125E-3</c:v>
                </c:pt>
                <c:pt idx="43384">
                  <c:v>1.007080078125E-3</c:v>
                </c:pt>
                <c:pt idx="43385">
                  <c:v>1.0068416595458984E-3</c:v>
                </c:pt>
                <c:pt idx="43386">
                  <c:v>1.007080078125E-3</c:v>
                </c:pt>
                <c:pt idx="43387">
                  <c:v>1.0080337524414063E-3</c:v>
                </c:pt>
                <c:pt idx="43388">
                  <c:v>1.0068416595458984E-3</c:v>
                </c:pt>
                <c:pt idx="43389">
                  <c:v>1.007080078125E-3</c:v>
                </c:pt>
                <c:pt idx="43390">
                  <c:v>1.007080078125E-3</c:v>
                </c:pt>
                <c:pt idx="43391">
                  <c:v>1.0068416595458984E-3</c:v>
                </c:pt>
                <c:pt idx="43392">
                  <c:v>1.007080078125E-3</c:v>
                </c:pt>
                <c:pt idx="43393">
                  <c:v>1.007080078125E-3</c:v>
                </c:pt>
                <c:pt idx="43394">
                  <c:v>1.0068416595458984E-3</c:v>
                </c:pt>
                <c:pt idx="43395">
                  <c:v>1.007080078125E-3</c:v>
                </c:pt>
                <c:pt idx="43396">
                  <c:v>1.007080078125E-3</c:v>
                </c:pt>
                <c:pt idx="43397">
                  <c:v>1.0068416595458984E-3</c:v>
                </c:pt>
                <c:pt idx="43398">
                  <c:v>1.007080078125E-3</c:v>
                </c:pt>
                <c:pt idx="43399">
                  <c:v>1.0080337524414063E-3</c:v>
                </c:pt>
                <c:pt idx="43400">
                  <c:v>1.007080078125E-3</c:v>
                </c:pt>
                <c:pt idx="43401">
                  <c:v>1.0068416595458984E-3</c:v>
                </c:pt>
                <c:pt idx="43402">
                  <c:v>1.007080078125E-3</c:v>
                </c:pt>
                <c:pt idx="43403">
                  <c:v>1.007080078125E-3</c:v>
                </c:pt>
                <c:pt idx="43404">
                  <c:v>1.0068416595458984E-3</c:v>
                </c:pt>
                <c:pt idx="43405">
                  <c:v>1.007080078125E-3</c:v>
                </c:pt>
                <c:pt idx="43406">
                  <c:v>1.007080078125E-3</c:v>
                </c:pt>
                <c:pt idx="43407">
                  <c:v>1.0068416595458984E-3</c:v>
                </c:pt>
                <c:pt idx="43408">
                  <c:v>1.007080078125E-3</c:v>
                </c:pt>
                <c:pt idx="43409">
                  <c:v>1.007080078125E-3</c:v>
                </c:pt>
                <c:pt idx="43410">
                  <c:v>1.0068416595458984E-3</c:v>
                </c:pt>
                <c:pt idx="43411">
                  <c:v>1.007080078125E-3</c:v>
                </c:pt>
                <c:pt idx="43412">
                  <c:v>1.0080337524414063E-3</c:v>
                </c:pt>
                <c:pt idx="43413">
                  <c:v>1.0068416595458984E-3</c:v>
                </c:pt>
                <c:pt idx="43414">
                  <c:v>1.007080078125E-3</c:v>
                </c:pt>
                <c:pt idx="43415">
                  <c:v>1.007080078125E-3</c:v>
                </c:pt>
                <c:pt idx="43416">
                  <c:v>1.0068416595458984E-3</c:v>
                </c:pt>
                <c:pt idx="43417">
                  <c:v>1.007080078125E-3</c:v>
                </c:pt>
                <c:pt idx="43418">
                  <c:v>1.007080078125E-3</c:v>
                </c:pt>
                <c:pt idx="43419">
                  <c:v>1.0068416595458984E-3</c:v>
                </c:pt>
                <c:pt idx="43420">
                  <c:v>1.007080078125E-3</c:v>
                </c:pt>
                <c:pt idx="43421">
                  <c:v>1.007080078125E-3</c:v>
                </c:pt>
                <c:pt idx="43422">
                  <c:v>1.0068416595458984E-3</c:v>
                </c:pt>
                <c:pt idx="43423">
                  <c:v>1.007080078125E-3</c:v>
                </c:pt>
                <c:pt idx="43424">
                  <c:v>1.0080337524414063E-3</c:v>
                </c:pt>
                <c:pt idx="43425">
                  <c:v>1.007080078125E-3</c:v>
                </c:pt>
                <c:pt idx="43426">
                  <c:v>1.0068416595458984E-3</c:v>
                </c:pt>
                <c:pt idx="43427">
                  <c:v>1.007080078125E-3</c:v>
                </c:pt>
                <c:pt idx="43428">
                  <c:v>1.007080078125E-3</c:v>
                </c:pt>
                <c:pt idx="43429">
                  <c:v>1.0068416595458984E-3</c:v>
                </c:pt>
                <c:pt idx="43430">
                  <c:v>1.007080078125E-3</c:v>
                </c:pt>
                <c:pt idx="43431">
                  <c:v>1.007080078125E-3</c:v>
                </c:pt>
                <c:pt idx="43432">
                  <c:v>1.0068416595458984E-3</c:v>
                </c:pt>
                <c:pt idx="43433">
                  <c:v>1.007080078125E-3</c:v>
                </c:pt>
                <c:pt idx="43434">
                  <c:v>1.007080078125E-3</c:v>
                </c:pt>
                <c:pt idx="43435">
                  <c:v>1.0068416595458984E-3</c:v>
                </c:pt>
                <c:pt idx="43436">
                  <c:v>1.007080078125E-3</c:v>
                </c:pt>
                <c:pt idx="43437">
                  <c:v>1.0080337524414063E-3</c:v>
                </c:pt>
                <c:pt idx="43438">
                  <c:v>1.0068416595458984E-3</c:v>
                </c:pt>
                <c:pt idx="43439">
                  <c:v>1.007080078125E-3</c:v>
                </c:pt>
                <c:pt idx="43440">
                  <c:v>1.007080078125E-3</c:v>
                </c:pt>
                <c:pt idx="43441">
                  <c:v>1.0068416595458984E-3</c:v>
                </c:pt>
                <c:pt idx="43442">
                  <c:v>1.007080078125E-3</c:v>
                </c:pt>
                <c:pt idx="43443">
                  <c:v>1.007080078125E-3</c:v>
                </c:pt>
                <c:pt idx="43444">
                  <c:v>1.0068416595458984E-3</c:v>
                </c:pt>
                <c:pt idx="43445">
                  <c:v>1.007080078125E-3</c:v>
                </c:pt>
                <c:pt idx="43446">
                  <c:v>1.007080078125E-3</c:v>
                </c:pt>
                <c:pt idx="43447">
                  <c:v>1.0068416595458984E-3</c:v>
                </c:pt>
                <c:pt idx="43448">
                  <c:v>1.007080078125E-3</c:v>
                </c:pt>
                <c:pt idx="43449">
                  <c:v>1.0080337524414063E-3</c:v>
                </c:pt>
                <c:pt idx="43450">
                  <c:v>1.007080078125E-3</c:v>
                </c:pt>
                <c:pt idx="43451">
                  <c:v>1.0068416595458984E-3</c:v>
                </c:pt>
                <c:pt idx="43452">
                  <c:v>1.007080078125E-3</c:v>
                </c:pt>
                <c:pt idx="43453">
                  <c:v>1.007080078125E-3</c:v>
                </c:pt>
                <c:pt idx="43454">
                  <c:v>1.0068416595458984E-3</c:v>
                </c:pt>
                <c:pt idx="43455">
                  <c:v>1.007080078125E-3</c:v>
                </c:pt>
                <c:pt idx="43456">
                  <c:v>1.007080078125E-3</c:v>
                </c:pt>
                <c:pt idx="43457">
                  <c:v>1.0068416595458984E-3</c:v>
                </c:pt>
                <c:pt idx="43458">
                  <c:v>1.007080078125E-3</c:v>
                </c:pt>
                <c:pt idx="43459">
                  <c:v>1.007080078125E-3</c:v>
                </c:pt>
                <c:pt idx="43460">
                  <c:v>1.0068416595458984E-3</c:v>
                </c:pt>
                <c:pt idx="43461">
                  <c:v>1.007080078125E-3</c:v>
                </c:pt>
                <c:pt idx="43462">
                  <c:v>1.0080337524414063E-3</c:v>
                </c:pt>
                <c:pt idx="43463">
                  <c:v>1.0068416595458984E-3</c:v>
                </c:pt>
                <c:pt idx="43464">
                  <c:v>1.007080078125E-3</c:v>
                </c:pt>
                <c:pt idx="43465">
                  <c:v>1.007080078125E-3</c:v>
                </c:pt>
                <c:pt idx="43466">
                  <c:v>1.0068416595458984E-3</c:v>
                </c:pt>
                <c:pt idx="43467">
                  <c:v>1.007080078125E-3</c:v>
                </c:pt>
                <c:pt idx="43468">
                  <c:v>1.007080078125E-3</c:v>
                </c:pt>
                <c:pt idx="43469">
                  <c:v>1.0068416595458984E-3</c:v>
                </c:pt>
                <c:pt idx="43470">
                  <c:v>1.007080078125E-3</c:v>
                </c:pt>
                <c:pt idx="43471">
                  <c:v>1.007080078125E-3</c:v>
                </c:pt>
                <c:pt idx="43472">
                  <c:v>1.0068416595458984E-3</c:v>
                </c:pt>
                <c:pt idx="43473">
                  <c:v>1.007080078125E-3</c:v>
                </c:pt>
                <c:pt idx="43474">
                  <c:v>1.0080337524414063E-3</c:v>
                </c:pt>
                <c:pt idx="43475">
                  <c:v>1.007080078125E-3</c:v>
                </c:pt>
                <c:pt idx="43476">
                  <c:v>1.0068416595458984E-3</c:v>
                </c:pt>
                <c:pt idx="43477">
                  <c:v>1.007080078125E-3</c:v>
                </c:pt>
                <c:pt idx="43478">
                  <c:v>1.007080078125E-3</c:v>
                </c:pt>
                <c:pt idx="43479">
                  <c:v>1.0068416595458984E-3</c:v>
                </c:pt>
                <c:pt idx="43480">
                  <c:v>1.007080078125E-3</c:v>
                </c:pt>
                <c:pt idx="43481">
                  <c:v>1.007080078125E-3</c:v>
                </c:pt>
                <c:pt idx="43482">
                  <c:v>1.0068416595458984E-3</c:v>
                </c:pt>
                <c:pt idx="43483">
                  <c:v>1.007080078125E-3</c:v>
                </c:pt>
                <c:pt idx="43484">
                  <c:v>1.007080078125E-3</c:v>
                </c:pt>
                <c:pt idx="43485">
                  <c:v>1.0068416595458984E-3</c:v>
                </c:pt>
                <c:pt idx="43486">
                  <c:v>1.007080078125E-3</c:v>
                </c:pt>
                <c:pt idx="43487">
                  <c:v>1.0080337524414063E-3</c:v>
                </c:pt>
                <c:pt idx="43488">
                  <c:v>1.0068416595458984E-3</c:v>
                </c:pt>
                <c:pt idx="43489">
                  <c:v>1.007080078125E-3</c:v>
                </c:pt>
                <c:pt idx="43490">
                  <c:v>1.007080078125E-3</c:v>
                </c:pt>
                <c:pt idx="43491">
                  <c:v>1.0068416595458984E-3</c:v>
                </c:pt>
                <c:pt idx="43492">
                  <c:v>1.007080078125E-3</c:v>
                </c:pt>
                <c:pt idx="43493">
                  <c:v>1.007080078125E-3</c:v>
                </c:pt>
                <c:pt idx="43494">
                  <c:v>1.0068416595458984E-3</c:v>
                </c:pt>
                <c:pt idx="43495">
                  <c:v>1.007080078125E-3</c:v>
                </c:pt>
                <c:pt idx="43496">
                  <c:v>1.007080078125E-3</c:v>
                </c:pt>
                <c:pt idx="43497">
                  <c:v>1.0068416595458984E-3</c:v>
                </c:pt>
                <c:pt idx="43498">
                  <c:v>1.007080078125E-3</c:v>
                </c:pt>
                <c:pt idx="43499">
                  <c:v>1.0080337524414063E-3</c:v>
                </c:pt>
                <c:pt idx="43500">
                  <c:v>1.007080078125E-3</c:v>
                </c:pt>
                <c:pt idx="43501">
                  <c:v>1.0068416595458984E-3</c:v>
                </c:pt>
                <c:pt idx="43502">
                  <c:v>1.007080078125E-3</c:v>
                </c:pt>
                <c:pt idx="43503">
                  <c:v>1.007080078125E-3</c:v>
                </c:pt>
                <c:pt idx="43504">
                  <c:v>1.0068416595458984E-3</c:v>
                </c:pt>
                <c:pt idx="43505">
                  <c:v>1.007080078125E-3</c:v>
                </c:pt>
                <c:pt idx="43506">
                  <c:v>1.007080078125E-3</c:v>
                </c:pt>
                <c:pt idx="43507">
                  <c:v>1.0068416595458984E-3</c:v>
                </c:pt>
                <c:pt idx="43508">
                  <c:v>1.007080078125E-3</c:v>
                </c:pt>
                <c:pt idx="43509">
                  <c:v>1.007080078125E-3</c:v>
                </c:pt>
                <c:pt idx="43510">
                  <c:v>1.0068416595458984E-3</c:v>
                </c:pt>
                <c:pt idx="43511">
                  <c:v>1.007080078125E-3</c:v>
                </c:pt>
                <c:pt idx="43512">
                  <c:v>1.0080337524414063E-3</c:v>
                </c:pt>
                <c:pt idx="43513">
                  <c:v>1.0068416595458984E-3</c:v>
                </c:pt>
                <c:pt idx="43514">
                  <c:v>1.007080078125E-3</c:v>
                </c:pt>
                <c:pt idx="43515">
                  <c:v>1.007080078125E-3</c:v>
                </c:pt>
                <c:pt idx="43516">
                  <c:v>1.0068416595458984E-3</c:v>
                </c:pt>
                <c:pt idx="43517">
                  <c:v>1.007080078125E-3</c:v>
                </c:pt>
                <c:pt idx="43518">
                  <c:v>1.007080078125E-3</c:v>
                </c:pt>
                <c:pt idx="43519">
                  <c:v>1.0068416595458984E-3</c:v>
                </c:pt>
                <c:pt idx="43520">
                  <c:v>1.007080078125E-3</c:v>
                </c:pt>
                <c:pt idx="43521">
                  <c:v>1.007080078125E-3</c:v>
                </c:pt>
                <c:pt idx="43522">
                  <c:v>1.0068416595458984E-3</c:v>
                </c:pt>
                <c:pt idx="43523">
                  <c:v>1.007080078125E-3</c:v>
                </c:pt>
                <c:pt idx="43524">
                  <c:v>1.0080337524414063E-3</c:v>
                </c:pt>
                <c:pt idx="43525">
                  <c:v>1.007080078125E-3</c:v>
                </c:pt>
                <c:pt idx="43526">
                  <c:v>1.0068416595458984E-3</c:v>
                </c:pt>
                <c:pt idx="43527">
                  <c:v>1.007080078125E-3</c:v>
                </c:pt>
                <c:pt idx="43528">
                  <c:v>1.007080078125E-3</c:v>
                </c:pt>
                <c:pt idx="43529">
                  <c:v>1.0068416595458984E-3</c:v>
                </c:pt>
                <c:pt idx="43530">
                  <c:v>1.007080078125E-3</c:v>
                </c:pt>
                <c:pt idx="43531">
                  <c:v>1.007080078125E-3</c:v>
                </c:pt>
                <c:pt idx="43532">
                  <c:v>1.0068416595458984E-3</c:v>
                </c:pt>
                <c:pt idx="43533">
                  <c:v>1.007080078125E-3</c:v>
                </c:pt>
                <c:pt idx="43534">
                  <c:v>1.007080078125E-3</c:v>
                </c:pt>
                <c:pt idx="43535">
                  <c:v>1.0068416595458984E-3</c:v>
                </c:pt>
                <c:pt idx="43536">
                  <c:v>1.007080078125E-3</c:v>
                </c:pt>
                <c:pt idx="43537">
                  <c:v>1.0080337524414063E-3</c:v>
                </c:pt>
                <c:pt idx="43538">
                  <c:v>1.0068416595458984E-3</c:v>
                </c:pt>
                <c:pt idx="43539">
                  <c:v>1.007080078125E-3</c:v>
                </c:pt>
                <c:pt idx="43540">
                  <c:v>1.007080078125E-3</c:v>
                </c:pt>
                <c:pt idx="43541">
                  <c:v>1.0068416595458984E-3</c:v>
                </c:pt>
                <c:pt idx="43542">
                  <c:v>1.007080078125E-3</c:v>
                </c:pt>
                <c:pt idx="43543">
                  <c:v>1.007080078125E-3</c:v>
                </c:pt>
                <c:pt idx="43544">
                  <c:v>1.0068416595458984E-3</c:v>
                </c:pt>
                <c:pt idx="43545">
                  <c:v>1.007080078125E-3</c:v>
                </c:pt>
                <c:pt idx="43546">
                  <c:v>1.007080078125E-3</c:v>
                </c:pt>
                <c:pt idx="43547">
                  <c:v>1.0068416595458984E-3</c:v>
                </c:pt>
                <c:pt idx="43548">
                  <c:v>1.007080078125E-3</c:v>
                </c:pt>
                <c:pt idx="43549">
                  <c:v>1.0080337524414063E-3</c:v>
                </c:pt>
                <c:pt idx="43550">
                  <c:v>1.007080078125E-3</c:v>
                </c:pt>
                <c:pt idx="43551">
                  <c:v>1.0068416595458984E-3</c:v>
                </c:pt>
                <c:pt idx="43552">
                  <c:v>1.007080078125E-3</c:v>
                </c:pt>
                <c:pt idx="43553">
                  <c:v>1.007080078125E-3</c:v>
                </c:pt>
                <c:pt idx="43554">
                  <c:v>1.0068416595458984E-3</c:v>
                </c:pt>
                <c:pt idx="43555">
                  <c:v>1.007080078125E-3</c:v>
                </c:pt>
                <c:pt idx="43556">
                  <c:v>1.007080078125E-3</c:v>
                </c:pt>
                <c:pt idx="43557">
                  <c:v>1.0068416595458984E-3</c:v>
                </c:pt>
                <c:pt idx="43558">
                  <c:v>1.007080078125E-3</c:v>
                </c:pt>
                <c:pt idx="43559">
                  <c:v>1.007080078125E-3</c:v>
                </c:pt>
                <c:pt idx="43560">
                  <c:v>1.0068416595458984E-3</c:v>
                </c:pt>
                <c:pt idx="43561">
                  <c:v>1.007080078125E-3</c:v>
                </c:pt>
                <c:pt idx="43562">
                  <c:v>1.0080337524414063E-3</c:v>
                </c:pt>
                <c:pt idx="43563">
                  <c:v>1.0068416595458984E-3</c:v>
                </c:pt>
                <c:pt idx="43564">
                  <c:v>1.007080078125E-3</c:v>
                </c:pt>
                <c:pt idx="43565">
                  <c:v>1.007080078125E-3</c:v>
                </c:pt>
                <c:pt idx="43566">
                  <c:v>1.0068416595458984E-3</c:v>
                </c:pt>
                <c:pt idx="43567">
                  <c:v>1.007080078125E-3</c:v>
                </c:pt>
                <c:pt idx="43568">
                  <c:v>1.007080078125E-3</c:v>
                </c:pt>
                <c:pt idx="43569">
                  <c:v>1.0068416595458984E-3</c:v>
                </c:pt>
                <c:pt idx="43570">
                  <c:v>1.007080078125E-3</c:v>
                </c:pt>
                <c:pt idx="43571">
                  <c:v>1.007080078125E-3</c:v>
                </c:pt>
                <c:pt idx="43572">
                  <c:v>1.0068416595458984E-3</c:v>
                </c:pt>
                <c:pt idx="43573">
                  <c:v>1.007080078125E-3</c:v>
                </c:pt>
                <c:pt idx="43574">
                  <c:v>1.0080337524414063E-3</c:v>
                </c:pt>
                <c:pt idx="43575">
                  <c:v>1.007080078125E-3</c:v>
                </c:pt>
                <c:pt idx="43576">
                  <c:v>1.0068416595458984E-3</c:v>
                </c:pt>
                <c:pt idx="43577">
                  <c:v>1.007080078125E-3</c:v>
                </c:pt>
                <c:pt idx="43578">
                  <c:v>1.007080078125E-3</c:v>
                </c:pt>
                <c:pt idx="43579">
                  <c:v>1.0068416595458984E-3</c:v>
                </c:pt>
                <c:pt idx="43580">
                  <c:v>1.007080078125E-3</c:v>
                </c:pt>
                <c:pt idx="43581">
                  <c:v>1.007080078125E-3</c:v>
                </c:pt>
                <c:pt idx="43582">
                  <c:v>1.0068416595458984E-3</c:v>
                </c:pt>
                <c:pt idx="43583">
                  <c:v>1.007080078125E-3</c:v>
                </c:pt>
                <c:pt idx="43584">
                  <c:v>1.007080078125E-3</c:v>
                </c:pt>
                <c:pt idx="43585">
                  <c:v>1.0068416595458984E-3</c:v>
                </c:pt>
                <c:pt idx="43586">
                  <c:v>1.0080337524414063E-3</c:v>
                </c:pt>
                <c:pt idx="43587">
                  <c:v>1.007080078125E-3</c:v>
                </c:pt>
                <c:pt idx="43588">
                  <c:v>1.0068416595458984E-3</c:v>
                </c:pt>
                <c:pt idx="43589">
                  <c:v>1.007080078125E-3</c:v>
                </c:pt>
                <c:pt idx="43590">
                  <c:v>1.007080078125E-3</c:v>
                </c:pt>
                <c:pt idx="43591">
                  <c:v>1.0068416595458984E-3</c:v>
                </c:pt>
                <c:pt idx="43592">
                  <c:v>1.007080078125E-3</c:v>
                </c:pt>
                <c:pt idx="43593">
                  <c:v>1.007080078125E-3</c:v>
                </c:pt>
                <c:pt idx="43594">
                  <c:v>1.0068416595458984E-3</c:v>
                </c:pt>
                <c:pt idx="43595">
                  <c:v>1.007080078125E-3</c:v>
                </c:pt>
                <c:pt idx="43596">
                  <c:v>1.007080078125E-3</c:v>
                </c:pt>
                <c:pt idx="43597">
                  <c:v>1.0068416595458984E-3</c:v>
                </c:pt>
                <c:pt idx="43598">
                  <c:v>1.007080078125E-3</c:v>
                </c:pt>
                <c:pt idx="43599">
                  <c:v>1.0080337524414063E-3</c:v>
                </c:pt>
                <c:pt idx="43600">
                  <c:v>1.007080078125E-3</c:v>
                </c:pt>
                <c:pt idx="43601">
                  <c:v>1.0068416595458984E-3</c:v>
                </c:pt>
                <c:pt idx="43602">
                  <c:v>1.007080078125E-3</c:v>
                </c:pt>
                <c:pt idx="43603">
                  <c:v>1.007080078125E-3</c:v>
                </c:pt>
                <c:pt idx="43604">
                  <c:v>1.0068416595458984E-3</c:v>
                </c:pt>
                <c:pt idx="43605">
                  <c:v>1.007080078125E-3</c:v>
                </c:pt>
                <c:pt idx="43606">
                  <c:v>1.007080078125E-3</c:v>
                </c:pt>
                <c:pt idx="43607">
                  <c:v>1.0068416595458984E-3</c:v>
                </c:pt>
                <c:pt idx="43608">
                  <c:v>1.007080078125E-3</c:v>
                </c:pt>
                <c:pt idx="43609">
                  <c:v>1.007080078125E-3</c:v>
                </c:pt>
                <c:pt idx="43610">
                  <c:v>1.0068416595458984E-3</c:v>
                </c:pt>
                <c:pt idx="43611">
                  <c:v>1.0080337524414063E-3</c:v>
                </c:pt>
                <c:pt idx="43612">
                  <c:v>1.007080078125E-3</c:v>
                </c:pt>
                <c:pt idx="43613">
                  <c:v>1.0068416595458984E-3</c:v>
                </c:pt>
                <c:pt idx="43614">
                  <c:v>1.007080078125E-3</c:v>
                </c:pt>
                <c:pt idx="43615">
                  <c:v>1.007080078125E-3</c:v>
                </c:pt>
                <c:pt idx="43616">
                  <c:v>1.0068416595458984E-3</c:v>
                </c:pt>
                <c:pt idx="43617">
                  <c:v>1.007080078125E-3</c:v>
                </c:pt>
                <c:pt idx="43618">
                  <c:v>1.007080078125E-3</c:v>
                </c:pt>
                <c:pt idx="43619">
                  <c:v>1.0068416595458984E-3</c:v>
                </c:pt>
                <c:pt idx="43620">
                  <c:v>1.007080078125E-3</c:v>
                </c:pt>
                <c:pt idx="43621">
                  <c:v>1.007080078125E-3</c:v>
                </c:pt>
                <c:pt idx="43622">
                  <c:v>1.0068416595458984E-3</c:v>
                </c:pt>
                <c:pt idx="43623">
                  <c:v>1.007080078125E-3</c:v>
                </c:pt>
                <c:pt idx="43624">
                  <c:v>1.0080337524414063E-3</c:v>
                </c:pt>
                <c:pt idx="43625">
                  <c:v>1.007080078125E-3</c:v>
                </c:pt>
                <c:pt idx="43626">
                  <c:v>1.0068416595458984E-3</c:v>
                </c:pt>
                <c:pt idx="43627">
                  <c:v>1.007080078125E-3</c:v>
                </c:pt>
                <c:pt idx="43628">
                  <c:v>1.007080078125E-3</c:v>
                </c:pt>
                <c:pt idx="43629">
                  <c:v>1.0068416595458984E-3</c:v>
                </c:pt>
                <c:pt idx="43630">
                  <c:v>1.007080078125E-3</c:v>
                </c:pt>
                <c:pt idx="43631">
                  <c:v>1.007080078125E-3</c:v>
                </c:pt>
                <c:pt idx="43632">
                  <c:v>1.0068416595458984E-3</c:v>
                </c:pt>
                <c:pt idx="43633">
                  <c:v>1.007080078125E-3</c:v>
                </c:pt>
                <c:pt idx="43634">
                  <c:v>1.007080078125E-3</c:v>
                </c:pt>
                <c:pt idx="43635">
                  <c:v>1.0068416595458984E-3</c:v>
                </c:pt>
                <c:pt idx="43636">
                  <c:v>1.0080337524414063E-3</c:v>
                </c:pt>
                <c:pt idx="43637">
                  <c:v>1.007080078125E-3</c:v>
                </c:pt>
                <c:pt idx="43638">
                  <c:v>1.0068416595458984E-3</c:v>
                </c:pt>
                <c:pt idx="43639">
                  <c:v>1.007080078125E-3</c:v>
                </c:pt>
                <c:pt idx="43640">
                  <c:v>1.007080078125E-3</c:v>
                </c:pt>
                <c:pt idx="43641">
                  <c:v>1.0068416595458984E-3</c:v>
                </c:pt>
                <c:pt idx="43642">
                  <c:v>1.007080078125E-3</c:v>
                </c:pt>
                <c:pt idx="43643">
                  <c:v>1.007080078125E-3</c:v>
                </c:pt>
                <c:pt idx="43644">
                  <c:v>1.0068416595458984E-3</c:v>
                </c:pt>
                <c:pt idx="43645">
                  <c:v>1.007080078125E-3</c:v>
                </c:pt>
                <c:pt idx="43646">
                  <c:v>1.007080078125E-3</c:v>
                </c:pt>
                <c:pt idx="43647">
                  <c:v>1.0068416595458984E-3</c:v>
                </c:pt>
                <c:pt idx="43648">
                  <c:v>1.007080078125E-3</c:v>
                </c:pt>
                <c:pt idx="43649">
                  <c:v>1.0080337524414063E-3</c:v>
                </c:pt>
                <c:pt idx="43650">
                  <c:v>1.007080078125E-3</c:v>
                </c:pt>
                <c:pt idx="43651">
                  <c:v>1.0068416595458984E-3</c:v>
                </c:pt>
                <c:pt idx="43652">
                  <c:v>1.007080078125E-3</c:v>
                </c:pt>
                <c:pt idx="43653">
                  <c:v>1.007080078125E-3</c:v>
                </c:pt>
                <c:pt idx="43654">
                  <c:v>1.0068416595458984E-3</c:v>
                </c:pt>
                <c:pt idx="43655">
                  <c:v>1.007080078125E-3</c:v>
                </c:pt>
                <c:pt idx="43656">
                  <c:v>1.007080078125E-3</c:v>
                </c:pt>
                <c:pt idx="43657">
                  <c:v>1.0068416595458984E-3</c:v>
                </c:pt>
                <c:pt idx="43658">
                  <c:v>1.007080078125E-3</c:v>
                </c:pt>
                <c:pt idx="43659">
                  <c:v>1.007080078125E-3</c:v>
                </c:pt>
                <c:pt idx="43660">
                  <c:v>1.0068416595458984E-3</c:v>
                </c:pt>
                <c:pt idx="43661">
                  <c:v>1.0080337524414063E-3</c:v>
                </c:pt>
                <c:pt idx="43662">
                  <c:v>1.007080078125E-3</c:v>
                </c:pt>
                <c:pt idx="43663">
                  <c:v>1.0068416595458984E-3</c:v>
                </c:pt>
                <c:pt idx="43664">
                  <c:v>1.007080078125E-3</c:v>
                </c:pt>
                <c:pt idx="43665">
                  <c:v>1.007080078125E-3</c:v>
                </c:pt>
                <c:pt idx="43666">
                  <c:v>1.0068416595458984E-3</c:v>
                </c:pt>
                <c:pt idx="43667">
                  <c:v>1.007080078125E-3</c:v>
                </c:pt>
                <c:pt idx="43668">
                  <c:v>1.007080078125E-3</c:v>
                </c:pt>
                <c:pt idx="43669">
                  <c:v>1.0068416595458984E-3</c:v>
                </c:pt>
                <c:pt idx="43670">
                  <c:v>1.007080078125E-3</c:v>
                </c:pt>
                <c:pt idx="43671">
                  <c:v>1.007080078125E-3</c:v>
                </c:pt>
                <c:pt idx="43672">
                  <c:v>1.0068416595458984E-3</c:v>
                </c:pt>
                <c:pt idx="43673">
                  <c:v>1.007080078125E-3</c:v>
                </c:pt>
                <c:pt idx="43674">
                  <c:v>1.0080337524414063E-3</c:v>
                </c:pt>
                <c:pt idx="43675">
                  <c:v>1.007080078125E-3</c:v>
                </c:pt>
                <c:pt idx="43676">
                  <c:v>1.0068416595458984E-3</c:v>
                </c:pt>
                <c:pt idx="43677">
                  <c:v>1.007080078125E-3</c:v>
                </c:pt>
                <c:pt idx="43678">
                  <c:v>1.007080078125E-3</c:v>
                </c:pt>
                <c:pt idx="43679">
                  <c:v>1.0068416595458984E-3</c:v>
                </c:pt>
                <c:pt idx="43680">
                  <c:v>1.007080078125E-3</c:v>
                </c:pt>
                <c:pt idx="43681">
                  <c:v>1.007080078125E-3</c:v>
                </c:pt>
                <c:pt idx="43682">
                  <c:v>1.0068416595458984E-3</c:v>
                </c:pt>
                <c:pt idx="43683">
                  <c:v>1.007080078125E-3</c:v>
                </c:pt>
                <c:pt idx="43684">
                  <c:v>1.007080078125E-3</c:v>
                </c:pt>
                <c:pt idx="43685">
                  <c:v>1.0068416595458984E-3</c:v>
                </c:pt>
                <c:pt idx="43686">
                  <c:v>1.0080337524414063E-3</c:v>
                </c:pt>
                <c:pt idx="43687">
                  <c:v>1.007080078125E-3</c:v>
                </c:pt>
                <c:pt idx="43688">
                  <c:v>1.0068416595458984E-3</c:v>
                </c:pt>
                <c:pt idx="43689">
                  <c:v>1.007080078125E-3</c:v>
                </c:pt>
                <c:pt idx="43690">
                  <c:v>1.007080078125E-3</c:v>
                </c:pt>
                <c:pt idx="43691">
                  <c:v>1.0068416595458984E-3</c:v>
                </c:pt>
                <c:pt idx="43692">
                  <c:v>1.007080078125E-3</c:v>
                </c:pt>
                <c:pt idx="43693">
                  <c:v>1.007080078125E-3</c:v>
                </c:pt>
                <c:pt idx="43694">
                  <c:v>1.0068416595458984E-3</c:v>
                </c:pt>
                <c:pt idx="43695">
                  <c:v>1.007080078125E-3</c:v>
                </c:pt>
                <c:pt idx="43696">
                  <c:v>1.007080078125E-3</c:v>
                </c:pt>
                <c:pt idx="43697">
                  <c:v>1.0068416595458984E-3</c:v>
                </c:pt>
                <c:pt idx="43698">
                  <c:v>1.007080078125E-3</c:v>
                </c:pt>
                <c:pt idx="43699">
                  <c:v>1.0080337524414063E-3</c:v>
                </c:pt>
                <c:pt idx="43700">
                  <c:v>1.007080078125E-3</c:v>
                </c:pt>
                <c:pt idx="43701">
                  <c:v>1.0068416595458984E-3</c:v>
                </c:pt>
                <c:pt idx="43702">
                  <c:v>1.007080078125E-3</c:v>
                </c:pt>
                <c:pt idx="43703">
                  <c:v>1.007080078125E-3</c:v>
                </c:pt>
                <c:pt idx="43704">
                  <c:v>1.0068416595458984E-3</c:v>
                </c:pt>
                <c:pt idx="43705">
                  <c:v>1.007080078125E-3</c:v>
                </c:pt>
                <c:pt idx="43706">
                  <c:v>1.007080078125E-3</c:v>
                </c:pt>
                <c:pt idx="43707">
                  <c:v>1.0068416595458984E-3</c:v>
                </c:pt>
                <c:pt idx="43708">
                  <c:v>1.007080078125E-3</c:v>
                </c:pt>
                <c:pt idx="43709">
                  <c:v>1.007080078125E-3</c:v>
                </c:pt>
                <c:pt idx="43710">
                  <c:v>1.0068416595458984E-3</c:v>
                </c:pt>
                <c:pt idx="43711">
                  <c:v>1.0080337524414063E-3</c:v>
                </c:pt>
                <c:pt idx="43712">
                  <c:v>1.007080078125E-3</c:v>
                </c:pt>
                <c:pt idx="43713">
                  <c:v>1.0068416595458984E-3</c:v>
                </c:pt>
                <c:pt idx="43714">
                  <c:v>1.007080078125E-3</c:v>
                </c:pt>
                <c:pt idx="43715">
                  <c:v>1.007080078125E-3</c:v>
                </c:pt>
                <c:pt idx="43716">
                  <c:v>1.0068416595458984E-3</c:v>
                </c:pt>
                <c:pt idx="43717">
                  <c:v>1.007080078125E-3</c:v>
                </c:pt>
                <c:pt idx="43718">
                  <c:v>1.007080078125E-3</c:v>
                </c:pt>
                <c:pt idx="43719">
                  <c:v>1.0068416595458984E-3</c:v>
                </c:pt>
                <c:pt idx="43720">
                  <c:v>1.007080078125E-3</c:v>
                </c:pt>
                <c:pt idx="43721">
                  <c:v>1.007080078125E-3</c:v>
                </c:pt>
                <c:pt idx="43722">
                  <c:v>1.0068416595458984E-3</c:v>
                </c:pt>
                <c:pt idx="43723">
                  <c:v>1.007080078125E-3</c:v>
                </c:pt>
                <c:pt idx="43724">
                  <c:v>1.0080337524414063E-3</c:v>
                </c:pt>
                <c:pt idx="43725">
                  <c:v>1.007080078125E-3</c:v>
                </c:pt>
                <c:pt idx="43726">
                  <c:v>1.0068416595458984E-3</c:v>
                </c:pt>
                <c:pt idx="43727">
                  <c:v>1.007080078125E-3</c:v>
                </c:pt>
                <c:pt idx="43728">
                  <c:v>1.007080078125E-3</c:v>
                </c:pt>
                <c:pt idx="43729">
                  <c:v>1.0068416595458984E-3</c:v>
                </c:pt>
                <c:pt idx="43730">
                  <c:v>1.007080078125E-3</c:v>
                </c:pt>
                <c:pt idx="43731">
                  <c:v>1.007080078125E-3</c:v>
                </c:pt>
                <c:pt idx="43732">
                  <c:v>1.0068416595458984E-3</c:v>
                </c:pt>
                <c:pt idx="43733">
                  <c:v>1.007080078125E-3</c:v>
                </c:pt>
                <c:pt idx="43734">
                  <c:v>1.007080078125E-3</c:v>
                </c:pt>
                <c:pt idx="43735">
                  <c:v>1.0068416595458984E-3</c:v>
                </c:pt>
                <c:pt idx="43736">
                  <c:v>1.0080337524414063E-3</c:v>
                </c:pt>
                <c:pt idx="43737">
                  <c:v>1.007080078125E-3</c:v>
                </c:pt>
                <c:pt idx="43738">
                  <c:v>1.0068416595458984E-3</c:v>
                </c:pt>
                <c:pt idx="43739">
                  <c:v>1.007080078125E-3</c:v>
                </c:pt>
                <c:pt idx="43740">
                  <c:v>1.007080078125E-3</c:v>
                </c:pt>
                <c:pt idx="43741">
                  <c:v>1.0068416595458984E-3</c:v>
                </c:pt>
                <c:pt idx="43742">
                  <c:v>1.007080078125E-3</c:v>
                </c:pt>
                <c:pt idx="43743">
                  <c:v>1.007080078125E-3</c:v>
                </c:pt>
                <c:pt idx="43744">
                  <c:v>1.0068416595458984E-3</c:v>
                </c:pt>
                <c:pt idx="43745">
                  <c:v>1.007080078125E-3</c:v>
                </c:pt>
                <c:pt idx="43746">
                  <c:v>1.007080078125E-3</c:v>
                </c:pt>
                <c:pt idx="43747">
                  <c:v>1.0068416595458984E-3</c:v>
                </c:pt>
                <c:pt idx="43748">
                  <c:v>1.007080078125E-3</c:v>
                </c:pt>
                <c:pt idx="43749">
                  <c:v>1.0080337524414063E-3</c:v>
                </c:pt>
                <c:pt idx="43750">
                  <c:v>1.007080078125E-3</c:v>
                </c:pt>
                <c:pt idx="43751">
                  <c:v>1.0068416595458984E-3</c:v>
                </c:pt>
                <c:pt idx="43752">
                  <c:v>1.007080078125E-3</c:v>
                </c:pt>
                <c:pt idx="43753">
                  <c:v>1.007080078125E-3</c:v>
                </c:pt>
                <c:pt idx="43754">
                  <c:v>1.0068416595458984E-3</c:v>
                </c:pt>
                <c:pt idx="43755">
                  <c:v>1.007080078125E-3</c:v>
                </c:pt>
                <c:pt idx="43756">
                  <c:v>1.007080078125E-3</c:v>
                </c:pt>
                <c:pt idx="43757">
                  <c:v>1.0068416595458984E-3</c:v>
                </c:pt>
                <c:pt idx="43758">
                  <c:v>1.007080078125E-3</c:v>
                </c:pt>
                <c:pt idx="43759">
                  <c:v>1.007080078125E-3</c:v>
                </c:pt>
                <c:pt idx="43760">
                  <c:v>1.0068416595458984E-3</c:v>
                </c:pt>
                <c:pt idx="43761">
                  <c:v>1.0080337524414063E-3</c:v>
                </c:pt>
                <c:pt idx="43762">
                  <c:v>1.007080078125E-3</c:v>
                </c:pt>
                <c:pt idx="43763">
                  <c:v>1.0068416595458984E-3</c:v>
                </c:pt>
                <c:pt idx="43764">
                  <c:v>1.007080078125E-3</c:v>
                </c:pt>
                <c:pt idx="43765">
                  <c:v>1.007080078125E-3</c:v>
                </c:pt>
                <c:pt idx="43766">
                  <c:v>1.0068416595458984E-3</c:v>
                </c:pt>
                <c:pt idx="43767">
                  <c:v>1.007080078125E-3</c:v>
                </c:pt>
                <c:pt idx="43768">
                  <c:v>1.007080078125E-3</c:v>
                </c:pt>
                <c:pt idx="43769">
                  <c:v>1.0068416595458984E-3</c:v>
                </c:pt>
                <c:pt idx="43770">
                  <c:v>1.007080078125E-3</c:v>
                </c:pt>
                <c:pt idx="43771">
                  <c:v>1.007080078125E-3</c:v>
                </c:pt>
                <c:pt idx="43772">
                  <c:v>1.0068416595458984E-3</c:v>
                </c:pt>
                <c:pt idx="43773">
                  <c:v>1.007080078125E-3</c:v>
                </c:pt>
                <c:pt idx="43774">
                  <c:v>1.0080337524414063E-3</c:v>
                </c:pt>
                <c:pt idx="43775">
                  <c:v>1.007080078125E-3</c:v>
                </c:pt>
                <c:pt idx="43776">
                  <c:v>1.0068416595458984E-3</c:v>
                </c:pt>
                <c:pt idx="43777">
                  <c:v>1.007080078125E-3</c:v>
                </c:pt>
                <c:pt idx="43778">
                  <c:v>1.007080078125E-3</c:v>
                </c:pt>
                <c:pt idx="43779">
                  <c:v>1.0068416595458984E-3</c:v>
                </c:pt>
                <c:pt idx="43780">
                  <c:v>1.007080078125E-3</c:v>
                </c:pt>
                <c:pt idx="43781">
                  <c:v>2.0139217376708984E-3</c:v>
                </c:pt>
                <c:pt idx="43782">
                  <c:v>1.007080078125E-3</c:v>
                </c:pt>
                <c:pt idx="43783">
                  <c:v>1.007080078125E-3</c:v>
                </c:pt>
                <c:pt idx="43784">
                  <c:v>1.0068416595458984E-3</c:v>
                </c:pt>
                <c:pt idx="43785">
                  <c:v>1.0080337524414063E-3</c:v>
                </c:pt>
                <c:pt idx="43786">
                  <c:v>1.007080078125E-3</c:v>
                </c:pt>
                <c:pt idx="43787">
                  <c:v>1.0068416595458984E-3</c:v>
                </c:pt>
                <c:pt idx="43788">
                  <c:v>1.007080078125E-3</c:v>
                </c:pt>
                <c:pt idx="43789">
                  <c:v>1.007080078125E-3</c:v>
                </c:pt>
                <c:pt idx="43790">
                  <c:v>1.0068416595458984E-3</c:v>
                </c:pt>
                <c:pt idx="43791">
                  <c:v>1.007080078125E-3</c:v>
                </c:pt>
                <c:pt idx="43792">
                  <c:v>1.007080078125E-3</c:v>
                </c:pt>
                <c:pt idx="43793">
                  <c:v>1.0068416595458984E-3</c:v>
                </c:pt>
                <c:pt idx="43794">
                  <c:v>1.007080078125E-3</c:v>
                </c:pt>
                <c:pt idx="43795">
                  <c:v>1.007080078125E-3</c:v>
                </c:pt>
                <c:pt idx="43796">
                  <c:v>1.0068416595458984E-3</c:v>
                </c:pt>
                <c:pt idx="43797">
                  <c:v>1.007080078125E-3</c:v>
                </c:pt>
                <c:pt idx="43798">
                  <c:v>1.0080337524414063E-3</c:v>
                </c:pt>
                <c:pt idx="43799">
                  <c:v>1.007080078125E-3</c:v>
                </c:pt>
                <c:pt idx="43800">
                  <c:v>1.0068416595458984E-3</c:v>
                </c:pt>
                <c:pt idx="43801">
                  <c:v>1.007080078125E-3</c:v>
                </c:pt>
                <c:pt idx="43802">
                  <c:v>1.007080078125E-3</c:v>
                </c:pt>
                <c:pt idx="43803">
                  <c:v>4.0278434753417969E-3</c:v>
                </c:pt>
                <c:pt idx="43804">
                  <c:v>1.007080078125E-3</c:v>
                </c:pt>
                <c:pt idx="43805">
                  <c:v>1.0068416595458984E-3</c:v>
                </c:pt>
                <c:pt idx="43806">
                  <c:v>1.007080078125E-3</c:v>
                </c:pt>
                <c:pt idx="43807">
                  <c:v>1.0080337524414063E-3</c:v>
                </c:pt>
                <c:pt idx="43808">
                  <c:v>1.007080078125E-3</c:v>
                </c:pt>
                <c:pt idx="43809">
                  <c:v>1.0068416595458984E-3</c:v>
                </c:pt>
                <c:pt idx="43810">
                  <c:v>1.007080078125E-3</c:v>
                </c:pt>
                <c:pt idx="43811">
                  <c:v>1.007080078125E-3</c:v>
                </c:pt>
                <c:pt idx="43812">
                  <c:v>1.0068416595458984E-3</c:v>
                </c:pt>
                <c:pt idx="43813">
                  <c:v>1.007080078125E-3</c:v>
                </c:pt>
                <c:pt idx="43814">
                  <c:v>1.007080078125E-3</c:v>
                </c:pt>
                <c:pt idx="43815">
                  <c:v>1.0068416595458984E-3</c:v>
                </c:pt>
                <c:pt idx="43816">
                  <c:v>1.007080078125E-3</c:v>
                </c:pt>
                <c:pt idx="43817">
                  <c:v>1.007080078125E-3</c:v>
                </c:pt>
                <c:pt idx="43818">
                  <c:v>1.0068416595458984E-3</c:v>
                </c:pt>
                <c:pt idx="43819">
                  <c:v>1.007080078125E-3</c:v>
                </c:pt>
                <c:pt idx="43820">
                  <c:v>1.0080337524414063E-3</c:v>
                </c:pt>
                <c:pt idx="43821">
                  <c:v>1.007080078125E-3</c:v>
                </c:pt>
                <c:pt idx="43822">
                  <c:v>1.0068416595458984E-3</c:v>
                </c:pt>
                <c:pt idx="43823">
                  <c:v>1.007080078125E-3</c:v>
                </c:pt>
                <c:pt idx="43824">
                  <c:v>1.007080078125E-3</c:v>
                </c:pt>
                <c:pt idx="43825">
                  <c:v>1.0068416595458984E-3</c:v>
                </c:pt>
                <c:pt idx="43826">
                  <c:v>1.007080078125E-3</c:v>
                </c:pt>
                <c:pt idx="43827">
                  <c:v>1.0068416595458984E-3</c:v>
                </c:pt>
                <c:pt idx="43828">
                  <c:v>1.007080078125E-3</c:v>
                </c:pt>
                <c:pt idx="43829">
                  <c:v>1.007080078125E-3</c:v>
                </c:pt>
                <c:pt idx="43830">
                  <c:v>1.0068416595458984E-3</c:v>
                </c:pt>
                <c:pt idx="43831">
                  <c:v>1.007080078125E-3</c:v>
                </c:pt>
                <c:pt idx="43832">
                  <c:v>1.0080337524414063E-3</c:v>
                </c:pt>
                <c:pt idx="43833">
                  <c:v>1.007080078125E-3</c:v>
                </c:pt>
                <c:pt idx="43834">
                  <c:v>1.0068416595458984E-3</c:v>
                </c:pt>
                <c:pt idx="43835">
                  <c:v>1.007080078125E-3</c:v>
                </c:pt>
                <c:pt idx="43836">
                  <c:v>1.007080078125E-3</c:v>
                </c:pt>
                <c:pt idx="43837">
                  <c:v>1.0068416595458984E-3</c:v>
                </c:pt>
                <c:pt idx="43838">
                  <c:v>1.007080078125E-3</c:v>
                </c:pt>
                <c:pt idx="43839">
                  <c:v>1.007080078125E-3</c:v>
                </c:pt>
                <c:pt idx="43840">
                  <c:v>1.0068416595458984E-3</c:v>
                </c:pt>
                <c:pt idx="43841">
                  <c:v>1.007080078125E-3</c:v>
                </c:pt>
                <c:pt idx="43842">
                  <c:v>1.007080078125E-3</c:v>
                </c:pt>
                <c:pt idx="43843">
                  <c:v>1.0068416595458984E-3</c:v>
                </c:pt>
                <c:pt idx="43844">
                  <c:v>1.007080078125E-3</c:v>
                </c:pt>
                <c:pt idx="43845">
                  <c:v>1.0080337524414063E-3</c:v>
                </c:pt>
                <c:pt idx="43846">
                  <c:v>1.007080078125E-3</c:v>
                </c:pt>
                <c:pt idx="43847">
                  <c:v>1.0068416595458984E-3</c:v>
                </c:pt>
                <c:pt idx="43848">
                  <c:v>1.007080078125E-3</c:v>
                </c:pt>
                <c:pt idx="43849">
                  <c:v>1.0068416595458984E-3</c:v>
                </c:pt>
                <c:pt idx="43850">
                  <c:v>1.007080078125E-3</c:v>
                </c:pt>
                <c:pt idx="43851">
                  <c:v>1.007080078125E-3</c:v>
                </c:pt>
                <c:pt idx="43852">
                  <c:v>1.0068416595458984E-3</c:v>
                </c:pt>
                <c:pt idx="43853">
                  <c:v>1.007080078125E-3</c:v>
                </c:pt>
                <c:pt idx="43854">
                  <c:v>1.007080078125E-3</c:v>
                </c:pt>
                <c:pt idx="43855">
                  <c:v>1.0068416595458984E-3</c:v>
                </c:pt>
                <c:pt idx="43856">
                  <c:v>1.007080078125E-3</c:v>
                </c:pt>
                <c:pt idx="43857">
                  <c:v>1.0080337524414063E-3</c:v>
                </c:pt>
                <c:pt idx="43858">
                  <c:v>1.007080078125E-3</c:v>
                </c:pt>
                <c:pt idx="43859">
                  <c:v>1.0068416595458984E-3</c:v>
                </c:pt>
                <c:pt idx="43860">
                  <c:v>1.007080078125E-3</c:v>
                </c:pt>
                <c:pt idx="43861">
                  <c:v>1.007080078125E-3</c:v>
                </c:pt>
                <c:pt idx="43862">
                  <c:v>1.0068416595458984E-3</c:v>
                </c:pt>
                <c:pt idx="43863">
                  <c:v>1.007080078125E-3</c:v>
                </c:pt>
                <c:pt idx="43864">
                  <c:v>1.007080078125E-3</c:v>
                </c:pt>
                <c:pt idx="43865">
                  <c:v>1.0068416595458984E-3</c:v>
                </c:pt>
                <c:pt idx="43866">
                  <c:v>1.007080078125E-3</c:v>
                </c:pt>
                <c:pt idx="43867">
                  <c:v>1.007080078125E-3</c:v>
                </c:pt>
                <c:pt idx="43868">
                  <c:v>1.0068416595458984E-3</c:v>
                </c:pt>
                <c:pt idx="43869">
                  <c:v>1.007080078125E-3</c:v>
                </c:pt>
                <c:pt idx="43870">
                  <c:v>1.0080337524414063E-3</c:v>
                </c:pt>
                <c:pt idx="43871">
                  <c:v>1.0068416595458984E-3</c:v>
                </c:pt>
                <c:pt idx="43872">
                  <c:v>1.007080078125E-3</c:v>
                </c:pt>
                <c:pt idx="43873">
                  <c:v>1.007080078125E-3</c:v>
                </c:pt>
                <c:pt idx="43874">
                  <c:v>1.0068416595458984E-3</c:v>
                </c:pt>
                <c:pt idx="43875">
                  <c:v>1.007080078125E-3</c:v>
                </c:pt>
                <c:pt idx="43876">
                  <c:v>2.0139217376708984E-3</c:v>
                </c:pt>
                <c:pt idx="43877">
                  <c:v>1.007080078125E-3</c:v>
                </c:pt>
                <c:pt idx="43878">
                  <c:v>1.007080078125E-3</c:v>
                </c:pt>
                <c:pt idx="43879">
                  <c:v>1.0068416595458984E-3</c:v>
                </c:pt>
                <c:pt idx="43880">
                  <c:v>1.007080078125E-3</c:v>
                </c:pt>
                <c:pt idx="43881">
                  <c:v>1.0080337524414063E-3</c:v>
                </c:pt>
                <c:pt idx="43882">
                  <c:v>1.007080078125E-3</c:v>
                </c:pt>
                <c:pt idx="43883">
                  <c:v>1.0068416595458984E-3</c:v>
                </c:pt>
                <c:pt idx="43884">
                  <c:v>1.007080078125E-3</c:v>
                </c:pt>
                <c:pt idx="43885">
                  <c:v>1.007080078125E-3</c:v>
                </c:pt>
                <c:pt idx="43886">
                  <c:v>1.0068416595458984E-3</c:v>
                </c:pt>
                <c:pt idx="43887">
                  <c:v>1.007080078125E-3</c:v>
                </c:pt>
                <c:pt idx="43888">
                  <c:v>1.007080078125E-3</c:v>
                </c:pt>
                <c:pt idx="43889">
                  <c:v>1.0068416595458984E-3</c:v>
                </c:pt>
                <c:pt idx="43890">
                  <c:v>1.007080078125E-3</c:v>
                </c:pt>
                <c:pt idx="43891">
                  <c:v>1.007080078125E-3</c:v>
                </c:pt>
                <c:pt idx="43892">
                  <c:v>1.0068416595458984E-3</c:v>
                </c:pt>
                <c:pt idx="43893">
                  <c:v>1.007080078125E-3</c:v>
                </c:pt>
                <c:pt idx="43894">
                  <c:v>1.0080337524414063E-3</c:v>
                </c:pt>
                <c:pt idx="43895">
                  <c:v>1.0068416595458984E-3</c:v>
                </c:pt>
                <c:pt idx="43896">
                  <c:v>1.007080078125E-3</c:v>
                </c:pt>
                <c:pt idx="43897">
                  <c:v>1.007080078125E-3</c:v>
                </c:pt>
                <c:pt idx="43898">
                  <c:v>1.0068416595458984E-3</c:v>
                </c:pt>
                <c:pt idx="43899">
                  <c:v>1.007080078125E-3</c:v>
                </c:pt>
                <c:pt idx="43900">
                  <c:v>1.007080078125E-3</c:v>
                </c:pt>
                <c:pt idx="43901">
                  <c:v>1.0068416595458984E-3</c:v>
                </c:pt>
                <c:pt idx="43902">
                  <c:v>1.007080078125E-3</c:v>
                </c:pt>
                <c:pt idx="43903">
                  <c:v>1.007080078125E-3</c:v>
                </c:pt>
                <c:pt idx="43904">
                  <c:v>1.0068416595458984E-3</c:v>
                </c:pt>
                <c:pt idx="43905">
                  <c:v>1.007080078125E-3</c:v>
                </c:pt>
                <c:pt idx="43906">
                  <c:v>1.0080337524414063E-3</c:v>
                </c:pt>
                <c:pt idx="43907">
                  <c:v>1.007080078125E-3</c:v>
                </c:pt>
                <c:pt idx="43908">
                  <c:v>1.0068416595458984E-3</c:v>
                </c:pt>
                <c:pt idx="43909">
                  <c:v>1.007080078125E-3</c:v>
                </c:pt>
                <c:pt idx="43910">
                  <c:v>1.007080078125E-3</c:v>
                </c:pt>
                <c:pt idx="43911">
                  <c:v>1.0068416595458984E-3</c:v>
                </c:pt>
                <c:pt idx="43912">
                  <c:v>1.007080078125E-3</c:v>
                </c:pt>
                <c:pt idx="43913">
                  <c:v>1.007080078125E-3</c:v>
                </c:pt>
                <c:pt idx="43914">
                  <c:v>1.0068416595458984E-3</c:v>
                </c:pt>
                <c:pt idx="43915">
                  <c:v>1.007080078125E-3</c:v>
                </c:pt>
                <c:pt idx="43916">
                  <c:v>1.007080078125E-3</c:v>
                </c:pt>
                <c:pt idx="43917">
                  <c:v>1.0068416595458984E-3</c:v>
                </c:pt>
                <c:pt idx="43918">
                  <c:v>1.007080078125E-3</c:v>
                </c:pt>
                <c:pt idx="43919">
                  <c:v>1.0080337524414063E-3</c:v>
                </c:pt>
                <c:pt idx="43920">
                  <c:v>1.0068416595458984E-3</c:v>
                </c:pt>
                <c:pt idx="43921">
                  <c:v>1.007080078125E-3</c:v>
                </c:pt>
                <c:pt idx="43922">
                  <c:v>1.007080078125E-3</c:v>
                </c:pt>
                <c:pt idx="43923">
                  <c:v>1.0068416595458984E-3</c:v>
                </c:pt>
                <c:pt idx="43924">
                  <c:v>1.007080078125E-3</c:v>
                </c:pt>
                <c:pt idx="43925">
                  <c:v>1.007080078125E-3</c:v>
                </c:pt>
                <c:pt idx="43926">
                  <c:v>1.0068416595458984E-3</c:v>
                </c:pt>
                <c:pt idx="43927">
                  <c:v>1.007080078125E-3</c:v>
                </c:pt>
                <c:pt idx="43928">
                  <c:v>1.007080078125E-3</c:v>
                </c:pt>
                <c:pt idx="43929">
                  <c:v>1.0068416595458984E-3</c:v>
                </c:pt>
                <c:pt idx="43930">
                  <c:v>1.007080078125E-3</c:v>
                </c:pt>
                <c:pt idx="43931">
                  <c:v>1.0080337524414063E-3</c:v>
                </c:pt>
                <c:pt idx="43932">
                  <c:v>1.007080078125E-3</c:v>
                </c:pt>
                <c:pt idx="43933">
                  <c:v>1.0068416595458984E-3</c:v>
                </c:pt>
                <c:pt idx="43934">
                  <c:v>1.007080078125E-3</c:v>
                </c:pt>
                <c:pt idx="43935">
                  <c:v>1.007080078125E-3</c:v>
                </c:pt>
                <c:pt idx="43936">
                  <c:v>1.0068416595458984E-3</c:v>
                </c:pt>
                <c:pt idx="43937">
                  <c:v>1.007080078125E-3</c:v>
                </c:pt>
                <c:pt idx="43938">
                  <c:v>1.007080078125E-3</c:v>
                </c:pt>
                <c:pt idx="43939">
                  <c:v>1.0068416595458984E-3</c:v>
                </c:pt>
                <c:pt idx="43940">
                  <c:v>1.007080078125E-3</c:v>
                </c:pt>
                <c:pt idx="43941">
                  <c:v>1.007080078125E-3</c:v>
                </c:pt>
                <c:pt idx="43942">
                  <c:v>1.0068416595458984E-3</c:v>
                </c:pt>
                <c:pt idx="43943">
                  <c:v>1.007080078125E-3</c:v>
                </c:pt>
                <c:pt idx="43944">
                  <c:v>1.0080337524414063E-3</c:v>
                </c:pt>
                <c:pt idx="43945">
                  <c:v>1.0068416595458984E-3</c:v>
                </c:pt>
                <c:pt idx="43946">
                  <c:v>1.007080078125E-3</c:v>
                </c:pt>
                <c:pt idx="43947">
                  <c:v>1.007080078125E-3</c:v>
                </c:pt>
                <c:pt idx="43948">
                  <c:v>1.0068416595458984E-3</c:v>
                </c:pt>
                <c:pt idx="43949">
                  <c:v>1.007080078125E-3</c:v>
                </c:pt>
                <c:pt idx="43950">
                  <c:v>1.007080078125E-3</c:v>
                </c:pt>
                <c:pt idx="43951">
                  <c:v>1.0068416595458984E-3</c:v>
                </c:pt>
                <c:pt idx="43952">
                  <c:v>1.007080078125E-3</c:v>
                </c:pt>
                <c:pt idx="43953">
                  <c:v>1.007080078125E-3</c:v>
                </c:pt>
                <c:pt idx="43954">
                  <c:v>1.0068416595458984E-3</c:v>
                </c:pt>
                <c:pt idx="43955">
                  <c:v>1.007080078125E-3</c:v>
                </c:pt>
                <c:pt idx="43956">
                  <c:v>1.0080337524414063E-3</c:v>
                </c:pt>
                <c:pt idx="43957">
                  <c:v>1.007080078125E-3</c:v>
                </c:pt>
                <c:pt idx="43958">
                  <c:v>1.0068416595458984E-3</c:v>
                </c:pt>
                <c:pt idx="43959">
                  <c:v>1.007080078125E-3</c:v>
                </c:pt>
                <c:pt idx="43960">
                  <c:v>1.007080078125E-3</c:v>
                </c:pt>
                <c:pt idx="43961">
                  <c:v>1.0068416595458984E-3</c:v>
                </c:pt>
                <c:pt idx="43962">
                  <c:v>1.007080078125E-3</c:v>
                </c:pt>
                <c:pt idx="43963">
                  <c:v>1.007080078125E-3</c:v>
                </c:pt>
                <c:pt idx="43964">
                  <c:v>1.0068416595458984E-3</c:v>
                </c:pt>
                <c:pt idx="43965">
                  <c:v>1.007080078125E-3</c:v>
                </c:pt>
                <c:pt idx="43966">
                  <c:v>1.007080078125E-3</c:v>
                </c:pt>
                <c:pt idx="43967">
                  <c:v>1.0068416595458984E-3</c:v>
                </c:pt>
                <c:pt idx="43968">
                  <c:v>1.007080078125E-3</c:v>
                </c:pt>
                <c:pt idx="43969">
                  <c:v>1.0080337524414063E-3</c:v>
                </c:pt>
                <c:pt idx="43970">
                  <c:v>1.0068416595458984E-3</c:v>
                </c:pt>
                <c:pt idx="43971">
                  <c:v>1.007080078125E-3</c:v>
                </c:pt>
                <c:pt idx="43972">
                  <c:v>1.007080078125E-3</c:v>
                </c:pt>
                <c:pt idx="43973">
                  <c:v>1.0068416595458984E-3</c:v>
                </c:pt>
                <c:pt idx="43974">
                  <c:v>1.007080078125E-3</c:v>
                </c:pt>
                <c:pt idx="43975">
                  <c:v>1.007080078125E-3</c:v>
                </c:pt>
                <c:pt idx="43976">
                  <c:v>1.0068416595458984E-3</c:v>
                </c:pt>
                <c:pt idx="43977">
                  <c:v>1.007080078125E-3</c:v>
                </c:pt>
                <c:pt idx="43978">
                  <c:v>1.007080078125E-3</c:v>
                </c:pt>
                <c:pt idx="43979">
                  <c:v>1.0068416595458984E-3</c:v>
                </c:pt>
                <c:pt idx="43980">
                  <c:v>1.007080078125E-3</c:v>
                </c:pt>
                <c:pt idx="43981">
                  <c:v>1.0080337524414063E-3</c:v>
                </c:pt>
                <c:pt idx="43982">
                  <c:v>1.007080078125E-3</c:v>
                </c:pt>
                <c:pt idx="43983">
                  <c:v>1.0068416595458984E-3</c:v>
                </c:pt>
                <c:pt idx="43984">
                  <c:v>1.007080078125E-3</c:v>
                </c:pt>
                <c:pt idx="43985">
                  <c:v>1.007080078125E-3</c:v>
                </c:pt>
                <c:pt idx="43986">
                  <c:v>1.0068416595458984E-3</c:v>
                </c:pt>
                <c:pt idx="43987">
                  <c:v>1.007080078125E-3</c:v>
                </c:pt>
                <c:pt idx="43988">
                  <c:v>1.007080078125E-3</c:v>
                </c:pt>
                <c:pt idx="43989">
                  <c:v>1.0068416595458984E-3</c:v>
                </c:pt>
                <c:pt idx="43990">
                  <c:v>1.007080078125E-3</c:v>
                </c:pt>
                <c:pt idx="43991">
                  <c:v>1.007080078125E-3</c:v>
                </c:pt>
                <c:pt idx="43992">
                  <c:v>1.0068416595458984E-3</c:v>
                </c:pt>
                <c:pt idx="43993">
                  <c:v>1.007080078125E-3</c:v>
                </c:pt>
                <c:pt idx="43994">
                  <c:v>1.0080337524414063E-3</c:v>
                </c:pt>
                <c:pt idx="43995">
                  <c:v>1.0068416595458984E-3</c:v>
                </c:pt>
                <c:pt idx="43996">
                  <c:v>1.007080078125E-3</c:v>
                </c:pt>
                <c:pt idx="43997">
                  <c:v>1.007080078125E-3</c:v>
                </c:pt>
                <c:pt idx="43998">
                  <c:v>1.0068416595458984E-3</c:v>
                </c:pt>
                <c:pt idx="43999">
                  <c:v>1.007080078125E-3</c:v>
                </c:pt>
                <c:pt idx="44000">
                  <c:v>1.007080078125E-3</c:v>
                </c:pt>
                <c:pt idx="44001">
                  <c:v>1.0068416595458984E-3</c:v>
                </c:pt>
                <c:pt idx="44002">
                  <c:v>1.007080078125E-3</c:v>
                </c:pt>
                <c:pt idx="44003">
                  <c:v>1.007080078125E-3</c:v>
                </c:pt>
                <c:pt idx="44004">
                  <c:v>1.0068416595458984E-3</c:v>
                </c:pt>
                <c:pt idx="44005">
                  <c:v>1.007080078125E-3</c:v>
                </c:pt>
                <c:pt idx="44006">
                  <c:v>1.0080337524414063E-3</c:v>
                </c:pt>
                <c:pt idx="44007">
                  <c:v>1.007080078125E-3</c:v>
                </c:pt>
                <c:pt idx="44008">
                  <c:v>1.0068416595458984E-3</c:v>
                </c:pt>
                <c:pt idx="44009">
                  <c:v>1.007080078125E-3</c:v>
                </c:pt>
                <c:pt idx="44010">
                  <c:v>1.007080078125E-3</c:v>
                </c:pt>
                <c:pt idx="44011">
                  <c:v>1.0068416595458984E-3</c:v>
                </c:pt>
                <c:pt idx="44012">
                  <c:v>1.007080078125E-3</c:v>
                </c:pt>
                <c:pt idx="44013">
                  <c:v>1.007080078125E-3</c:v>
                </c:pt>
                <c:pt idx="44014">
                  <c:v>1.0068416595458984E-3</c:v>
                </c:pt>
                <c:pt idx="44015">
                  <c:v>1.007080078125E-3</c:v>
                </c:pt>
                <c:pt idx="44016">
                  <c:v>1.007080078125E-3</c:v>
                </c:pt>
                <c:pt idx="44017">
                  <c:v>1.0068416595458984E-3</c:v>
                </c:pt>
                <c:pt idx="44018">
                  <c:v>1.007080078125E-3</c:v>
                </c:pt>
                <c:pt idx="44019">
                  <c:v>1.0080337524414063E-3</c:v>
                </c:pt>
                <c:pt idx="44020">
                  <c:v>1.0068416595458984E-3</c:v>
                </c:pt>
                <c:pt idx="44021">
                  <c:v>1.007080078125E-3</c:v>
                </c:pt>
                <c:pt idx="44022">
                  <c:v>1.007080078125E-3</c:v>
                </c:pt>
                <c:pt idx="44023">
                  <c:v>1.0068416595458984E-3</c:v>
                </c:pt>
                <c:pt idx="44024">
                  <c:v>1.007080078125E-3</c:v>
                </c:pt>
                <c:pt idx="44025">
                  <c:v>1.007080078125E-3</c:v>
                </c:pt>
                <c:pt idx="44026">
                  <c:v>1.0068416595458984E-3</c:v>
                </c:pt>
                <c:pt idx="44027">
                  <c:v>1.007080078125E-3</c:v>
                </c:pt>
                <c:pt idx="44028">
                  <c:v>1.007080078125E-3</c:v>
                </c:pt>
                <c:pt idx="44029">
                  <c:v>1.0068416595458984E-3</c:v>
                </c:pt>
                <c:pt idx="44030">
                  <c:v>1.007080078125E-3</c:v>
                </c:pt>
                <c:pt idx="44031">
                  <c:v>1.0080337524414063E-3</c:v>
                </c:pt>
                <c:pt idx="44032">
                  <c:v>1.007080078125E-3</c:v>
                </c:pt>
                <c:pt idx="44033">
                  <c:v>1.0068416595458984E-3</c:v>
                </c:pt>
                <c:pt idx="44034">
                  <c:v>1.007080078125E-3</c:v>
                </c:pt>
                <c:pt idx="44035">
                  <c:v>1.007080078125E-3</c:v>
                </c:pt>
                <c:pt idx="44036">
                  <c:v>1.0068416595458984E-3</c:v>
                </c:pt>
                <c:pt idx="44037">
                  <c:v>1.007080078125E-3</c:v>
                </c:pt>
                <c:pt idx="44038">
                  <c:v>1.007080078125E-3</c:v>
                </c:pt>
                <c:pt idx="44039">
                  <c:v>1.0068416595458984E-3</c:v>
                </c:pt>
                <c:pt idx="44040">
                  <c:v>1.007080078125E-3</c:v>
                </c:pt>
                <c:pt idx="44041">
                  <c:v>1.007080078125E-3</c:v>
                </c:pt>
                <c:pt idx="44042">
                  <c:v>1.0068416595458984E-3</c:v>
                </c:pt>
                <c:pt idx="44043">
                  <c:v>1.007080078125E-3</c:v>
                </c:pt>
                <c:pt idx="44044">
                  <c:v>1.0080337524414063E-3</c:v>
                </c:pt>
                <c:pt idx="44045">
                  <c:v>1.0068416595458984E-3</c:v>
                </c:pt>
                <c:pt idx="44046">
                  <c:v>1.007080078125E-3</c:v>
                </c:pt>
                <c:pt idx="44047">
                  <c:v>1.007080078125E-3</c:v>
                </c:pt>
                <c:pt idx="44048">
                  <c:v>1.0068416595458984E-3</c:v>
                </c:pt>
                <c:pt idx="44049">
                  <c:v>1.007080078125E-3</c:v>
                </c:pt>
                <c:pt idx="44050">
                  <c:v>1.007080078125E-3</c:v>
                </c:pt>
                <c:pt idx="44051">
                  <c:v>1.0068416595458984E-3</c:v>
                </c:pt>
                <c:pt idx="44052">
                  <c:v>1.007080078125E-3</c:v>
                </c:pt>
                <c:pt idx="44053">
                  <c:v>1.007080078125E-3</c:v>
                </c:pt>
                <c:pt idx="44054">
                  <c:v>1.0068416595458984E-3</c:v>
                </c:pt>
                <c:pt idx="44055">
                  <c:v>1.007080078125E-3</c:v>
                </c:pt>
                <c:pt idx="44056">
                  <c:v>1.0080337524414063E-3</c:v>
                </c:pt>
                <c:pt idx="44057">
                  <c:v>1.007080078125E-3</c:v>
                </c:pt>
                <c:pt idx="44058">
                  <c:v>1.0068416595458984E-3</c:v>
                </c:pt>
                <c:pt idx="44059">
                  <c:v>1.007080078125E-3</c:v>
                </c:pt>
                <c:pt idx="44060">
                  <c:v>1.007080078125E-3</c:v>
                </c:pt>
                <c:pt idx="44061">
                  <c:v>1.0068416595458984E-3</c:v>
                </c:pt>
                <c:pt idx="44062">
                  <c:v>1.007080078125E-3</c:v>
                </c:pt>
                <c:pt idx="44063">
                  <c:v>1.007080078125E-3</c:v>
                </c:pt>
                <c:pt idx="44064">
                  <c:v>1.0068416595458984E-3</c:v>
                </c:pt>
                <c:pt idx="44065">
                  <c:v>1.007080078125E-3</c:v>
                </c:pt>
                <c:pt idx="44066">
                  <c:v>1.007080078125E-3</c:v>
                </c:pt>
                <c:pt idx="44067">
                  <c:v>1.0068416595458984E-3</c:v>
                </c:pt>
                <c:pt idx="44068">
                  <c:v>1.007080078125E-3</c:v>
                </c:pt>
                <c:pt idx="44069">
                  <c:v>1.0080337524414063E-3</c:v>
                </c:pt>
                <c:pt idx="44070">
                  <c:v>1.0068416595458984E-3</c:v>
                </c:pt>
                <c:pt idx="44071">
                  <c:v>1.007080078125E-3</c:v>
                </c:pt>
                <c:pt idx="44072">
                  <c:v>1.007080078125E-3</c:v>
                </c:pt>
                <c:pt idx="44073">
                  <c:v>1.0068416595458984E-3</c:v>
                </c:pt>
                <c:pt idx="44074">
                  <c:v>1.007080078125E-3</c:v>
                </c:pt>
                <c:pt idx="44075">
                  <c:v>1.007080078125E-3</c:v>
                </c:pt>
                <c:pt idx="44076">
                  <c:v>1.0068416595458984E-3</c:v>
                </c:pt>
                <c:pt idx="44077">
                  <c:v>1.007080078125E-3</c:v>
                </c:pt>
                <c:pt idx="44078">
                  <c:v>1.007080078125E-3</c:v>
                </c:pt>
                <c:pt idx="44079">
                  <c:v>1.0068416595458984E-3</c:v>
                </c:pt>
                <c:pt idx="44080">
                  <c:v>1.007080078125E-3</c:v>
                </c:pt>
                <c:pt idx="44081">
                  <c:v>1.0080337524414063E-3</c:v>
                </c:pt>
                <c:pt idx="44082">
                  <c:v>1.007080078125E-3</c:v>
                </c:pt>
                <c:pt idx="44083">
                  <c:v>1.0068416595458984E-3</c:v>
                </c:pt>
                <c:pt idx="44084">
                  <c:v>1.007080078125E-3</c:v>
                </c:pt>
                <c:pt idx="44085">
                  <c:v>1.007080078125E-3</c:v>
                </c:pt>
                <c:pt idx="44086">
                  <c:v>1.0068416595458984E-3</c:v>
                </c:pt>
                <c:pt idx="44087">
                  <c:v>1.007080078125E-3</c:v>
                </c:pt>
                <c:pt idx="44088">
                  <c:v>1.007080078125E-3</c:v>
                </c:pt>
                <c:pt idx="44089">
                  <c:v>1.0068416595458984E-3</c:v>
                </c:pt>
                <c:pt idx="44090">
                  <c:v>1.007080078125E-3</c:v>
                </c:pt>
                <c:pt idx="44091">
                  <c:v>1.007080078125E-3</c:v>
                </c:pt>
                <c:pt idx="44092">
                  <c:v>1.0068416595458984E-3</c:v>
                </c:pt>
                <c:pt idx="44093">
                  <c:v>1.0080337524414063E-3</c:v>
                </c:pt>
                <c:pt idx="44094">
                  <c:v>1.007080078125E-3</c:v>
                </c:pt>
                <c:pt idx="44095">
                  <c:v>1.0068416595458984E-3</c:v>
                </c:pt>
                <c:pt idx="44096">
                  <c:v>1.007080078125E-3</c:v>
                </c:pt>
                <c:pt idx="44097">
                  <c:v>1.007080078125E-3</c:v>
                </c:pt>
                <c:pt idx="44098">
                  <c:v>1.0068416595458984E-3</c:v>
                </c:pt>
                <c:pt idx="44099">
                  <c:v>1.007080078125E-3</c:v>
                </c:pt>
                <c:pt idx="44100">
                  <c:v>1.007080078125E-3</c:v>
                </c:pt>
                <c:pt idx="44101">
                  <c:v>1.0068416595458984E-3</c:v>
                </c:pt>
                <c:pt idx="44102">
                  <c:v>1.007080078125E-3</c:v>
                </c:pt>
                <c:pt idx="44103">
                  <c:v>1.007080078125E-3</c:v>
                </c:pt>
                <c:pt idx="44104">
                  <c:v>1.0068416595458984E-3</c:v>
                </c:pt>
                <c:pt idx="44105">
                  <c:v>1.007080078125E-3</c:v>
                </c:pt>
                <c:pt idx="44106">
                  <c:v>1.0080337524414063E-3</c:v>
                </c:pt>
                <c:pt idx="44107">
                  <c:v>1.007080078125E-3</c:v>
                </c:pt>
                <c:pt idx="44108">
                  <c:v>1.0068416595458984E-3</c:v>
                </c:pt>
                <c:pt idx="44109">
                  <c:v>1.007080078125E-3</c:v>
                </c:pt>
                <c:pt idx="44110">
                  <c:v>1.007080078125E-3</c:v>
                </c:pt>
                <c:pt idx="44111">
                  <c:v>1.0068416595458984E-3</c:v>
                </c:pt>
                <c:pt idx="44112">
                  <c:v>1.007080078125E-3</c:v>
                </c:pt>
                <c:pt idx="44113">
                  <c:v>1.007080078125E-3</c:v>
                </c:pt>
                <c:pt idx="44114">
                  <c:v>1.0068416595458984E-3</c:v>
                </c:pt>
                <c:pt idx="44115">
                  <c:v>1.007080078125E-3</c:v>
                </c:pt>
                <c:pt idx="44116">
                  <c:v>1.007080078125E-3</c:v>
                </c:pt>
                <c:pt idx="44117">
                  <c:v>1.0068416595458984E-3</c:v>
                </c:pt>
                <c:pt idx="44118">
                  <c:v>1.0080337524414063E-3</c:v>
                </c:pt>
                <c:pt idx="44119">
                  <c:v>1.007080078125E-3</c:v>
                </c:pt>
                <c:pt idx="44120">
                  <c:v>1.0068416595458984E-3</c:v>
                </c:pt>
                <c:pt idx="44121">
                  <c:v>1.007080078125E-3</c:v>
                </c:pt>
                <c:pt idx="44122">
                  <c:v>1.007080078125E-3</c:v>
                </c:pt>
                <c:pt idx="44123">
                  <c:v>1.0068416595458984E-3</c:v>
                </c:pt>
                <c:pt idx="44124">
                  <c:v>1.007080078125E-3</c:v>
                </c:pt>
                <c:pt idx="44125">
                  <c:v>1.007080078125E-3</c:v>
                </c:pt>
                <c:pt idx="44126">
                  <c:v>1.0068416595458984E-3</c:v>
                </c:pt>
                <c:pt idx="44127">
                  <c:v>1.007080078125E-3</c:v>
                </c:pt>
                <c:pt idx="44128">
                  <c:v>1.007080078125E-3</c:v>
                </c:pt>
                <c:pt idx="44129">
                  <c:v>1.0068416595458984E-3</c:v>
                </c:pt>
                <c:pt idx="44130">
                  <c:v>1.007080078125E-3</c:v>
                </c:pt>
                <c:pt idx="44131">
                  <c:v>1.0080337524414063E-3</c:v>
                </c:pt>
                <c:pt idx="44132">
                  <c:v>1.007080078125E-3</c:v>
                </c:pt>
                <c:pt idx="44133">
                  <c:v>1.0068416595458984E-3</c:v>
                </c:pt>
                <c:pt idx="44134">
                  <c:v>1.007080078125E-3</c:v>
                </c:pt>
                <c:pt idx="44135">
                  <c:v>1.007080078125E-3</c:v>
                </c:pt>
                <c:pt idx="44136">
                  <c:v>1.0068416595458984E-3</c:v>
                </c:pt>
                <c:pt idx="44137">
                  <c:v>1.007080078125E-3</c:v>
                </c:pt>
                <c:pt idx="44138">
                  <c:v>1.007080078125E-3</c:v>
                </c:pt>
                <c:pt idx="44139">
                  <c:v>1.0068416595458984E-3</c:v>
                </c:pt>
                <c:pt idx="44140">
                  <c:v>1.007080078125E-3</c:v>
                </c:pt>
                <c:pt idx="44141">
                  <c:v>1.007080078125E-3</c:v>
                </c:pt>
                <c:pt idx="44142">
                  <c:v>1.0068416595458984E-3</c:v>
                </c:pt>
                <c:pt idx="44143">
                  <c:v>1.0080337524414063E-3</c:v>
                </c:pt>
                <c:pt idx="44144">
                  <c:v>1.007080078125E-3</c:v>
                </c:pt>
                <c:pt idx="44145">
                  <c:v>1.0068416595458984E-3</c:v>
                </c:pt>
                <c:pt idx="44146">
                  <c:v>1.007080078125E-3</c:v>
                </c:pt>
                <c:pt idx="44147">
                  <c:v>1.007080078125E-3</c:v>
                </c:pt>
                <c:pt idx="44148">
                  <c:v>1.0068416595458984E-3</c:v>
                </c:pt>
                <c:pt idx="44149">
                  <c:v>1.007080078125E-3</c:v>
                </c:pt>
                <c:pt idx="44150">
                  <c:v>1.007080078125E-3</c:v>
                </c:pt>
                <c:pt idx="44151">
                  <c:v>1.0068416595458984E-3</c:v>
                </c:pt>
                <c:pt idx="44152">
                  <c:v>1.007080078125E-3</c:v>
                </c:pt>
                <c:pt idx="44153">
                  <c:v>1.007080078125E-3</c:v>
                </c:pt>
                <c:pt idx="44154">
                  <c:v>1.0068416595458984E-3</c:v>
                </c:pt>
                <c:pt idx="44155">
                  <c:v>1.007080078125E-3</c:v>
                </c:pt>
                <c:pt idx="44156">
                  <c:v>1.0080337524414063E-3</c:v>
                </c:pt>
                <c:pt idx="44157">
                  <c:v>1.007080078125E-3</c:v>
                </c:pt>
                <c:pt idx="44158">
                  <c:v>1.0068416595458984E-3</c:v>
                </c:pt>
                <c:pt idx="44159">
                  <c:v>1.007080078125E-3</c:v>
                </c:pt>
                <c:pt idx="44160">
                  <c:v>1.007080078125E-3</c:v>
                </c:pt>
                <c:pt idx="44161">
                  <c:v>1.0068416595458984E-3</c:v>
                </c:pt>
                <c:pt idx="44162">
                  <c:v>1.007080078125E-3</c:v>
                </c:pt>
                <c:pt idx="44163">
                  <c:v>1.007080078125E-3</c:v>
                </c:pt>
                <c:pt idx="44164">
                  <c:v>1.0068416595458984E-3</c:v>
                </c:pt>
                <c:pt idx="44165">
                  <c:v>1.007080078125E-3</c:v>
                </c:pt>
                <c:pt idx="44166">
                  <c:v>1.007080078125E-3</c:v>
                </c:pt>
                <c:pt idx="44167">
                  <c:v>1.0068416595458984E-3</c:v>
                </c:pt>
                <c:pt idx="44168">
                  <c:v>1.0080337524414063E-3</c:v>
                </c:pt>
                <c:pt idx="44169">
                  <c:v>1.007080078125E-3</c:v>
                </c:pt>
                <c:pt idx="44170">
                  <c:v>1.0068416595458984E-3</c:v>
                </c:pt>
                <c:pt idx="44171">
                  <c:v>1.007080078125E-3</c:v>
                </c:pt>
                <c:pt idx="44172">
                  <c:v>1.007080078125E-3</c:v>
                </c:pt>
                <c:pt idx="44173">
                  <c:v>1.0068416595458984E-3</c:v>
                </c:pt>
                <c:pt idx="44174">
                  <c:v>1.007080078125E-3</c:v>
                </c:pt>
                <c:pt idx="44175">
                  <c:v>1.007080078125E-3</c:v>
                </c:pt>
                <c:pt idx="44176">
                  <c:v>1.0068416595458984E-3</c:v>
                </c:pt>
                <c:pt idx="44177">
                  <c:v>1.007080078125E-3</c:v>
                </c:pt>
                <c:pt idx="44178">
                  <c:v>1.007080078125E-3</c:v>
                </c:pt>
                <c:pt idx="44179">
                  <c:v>1.0068416595458984E-3</c:v>
                </c:pt>
                <c:pt idx="44180">
                  <c:v>1.007080078125E-3</c:v>
                </c:pt>
                <c:pt idx="44181">
                  <c:v>1.0080337524414063E-3</c:v>
                </c:pt>
                <c:pt idx="44182">
                  <c:v>1.007080078125E-3</c:v>
                </c:pt>
                <c:pt idx="44183">
                  <c:v>1.0068416595458984E-3</c:v>
                </c:pt>
                <c:pt idx="44184">
                  <c:v>1.007080078125E-3</c:v>
                </c:pt>
                <c:pt idx="44185">
                  <c:v>1.007080078125E-3</c:v>
                </c:pt>
                <c:pt idx="44186">
                  <c:v>1.0068416595458984E-3</c:v>
                </c:pt>
                <c:pt idx="44187">
                  <c:v>1.007080078125E-3</c:v>
                </c:pt>
                <c:pt idx="44188">
                  <c:v>1.007080078125E-3</c:v>
                </c:pt>
                <c:pt idx="44189">
                  <c:v>1.0068416595458984E-3</c:v>
                </c:pt>
                <c:pt idx="44190">
                  <c:v>1.007080078125E-3</c:v>
                </c:pt>
                <c:pt idx="44191">
                  <c:v>1.007080078125E-3</c:v>
                </c:pt>
                <c:pt idx="44192">
                  <c:v>1.0068416595458984E-3</c:v>
                </c:pt>
                <c:pt idx="44193">
                  <c:v>1.0080337524414063E-3</c:v>
                </c:pt>
                <c:pt idx="44194">
                  <c:v>1.007080078125E-3</c:v>
                </c:pt>
                <c:pt idx="44195">
                  <c:v>1.0068416595458984E-3</c:v>
                </c:pt>
                <c:pt idx="44196">
                  <c:v>1.007080078125E-3</c:v>
                </c:pt>
                <c:pt idx="44197">
                  <c:v>1.007080078125E-3</c:v>
                </c:pt>
                <c:pt idx="44198">
                  <c:v>1.0068416595458984E-3</c:v>
                </c:pt>
                <c:pt idx="44199">
                  <c:v>1.007080078125E-3</c:v>
                </c:pt>
                <c:pt idx="44200">
                  <c:v>1.007080078125E-3</c:v>
                </c:pt>
                <c:pt idx="44201">
                  <c:v>1.0068416595458984E-3</c:v>
                </c:pt>
                <c:pt idx="44202">
                  <c:v>1.007080078125E-3</c:v>
                </c:pt>
                <c:pt idx="44203">
                  <c:v>1.007080078125E-3</c:v>
                </c:pt>
                <c:pt idx="44204">
                  <c:v>1.0068416595458984E-3</c:v>
                </c:pt>
                <c:pt idx="44205">
                  <c:v>1.007080078125E-3</c:v>
                </c:pt>
                <c:pt idx="44206">
                  <c:v>1.0080337524414063E-3</c:v>
                </c:pt>
                <c:pt idx="44207">
                  <c:v>1.007080078125E-3</c:v>
                </c:pt>
                <c:pt idx="44208">
                  <c:v>1.0068416595458984E-3</c:v>
                </c:pt>
                <c:pt idx="44209">
                  <c:v>1.007080078125E-3</c:v>
                </c:pt>
                <c:pt idx="44210">
                  <c:v>1.007080078125E-3</c:v>
                </c:pt>
                <c:pt idx="44211">
                  <c:v>1.0068416595458984E-3</c:v>
                </c:pt>
                <c:pt idx="44212">
                  <c:v>1.007080078125E-3</c:v>
                </c:pt>
                <c:pt idx="44213">
                  <c:v>1.007080078125E-3</c:v>
                </c:pt>
                <c:pt idx="44214">
                  <c:v>1.0068416595458984E-3</c:v>
                </c:pt>
                <c:pt idx="44215">
                  <c:v>1.007080078125E-3</c:v>
                </c:pt>
                <c:pt idx="44216">
                  <c:v>1.007080078125E-3</c:v>
                </c:pt>
                <c:pt idx="44217">
                  <c:v>1.0068416595458984E-3</c:v>
                </c:pt>
                <c:pt idx="44218">
                  <c:v>1.0080337524414063E-3</c:v>
                </c:pt>
                <c:pt idx="44219">
                  <c:v>1.007080078125E-3</c:v>
                </c:pt>
                <c:pt idx="44220">
                  <c:v>1.0068416595458984E-3</c:v>
                </c:pt>
                <c:pt idx="44221">
                  <c:v>1.007080078125E-3</c:v>
                </c:pt>
                <c:pt idx="44222">
                  <c:v>1.007080078125E-3</c:v>
                </c:pt>
                <c:pt idx="44223">
                  <c:v>1.0068416595458984E-3</c:v>
                </c:pt>
                <c:pt idx="44224">
                  <c:v>1.007080078125E-3</c:v>
                </c:pt>
                <c:pt idx="44225">
                  <c:v>1.007080078125E-3</c:v>
                </c:pt>
                <c:pt idx="44226">
                  <c:v>1.0068416595458984E-3</c:v>
                </c:pt>
                <c:pt idx="44227">
                  <c:v>1.007080078125E-3</c:v>
                </c:pt>
                <c:pt idx="44228">
                  <c:v>1.007080078125E-3</c:v>
                </c:pt>
                <c:pt idx="44229">
                  <c:v>1.0068416595458984E-3</c:v>
                </c:pt>
                <c:pt idx="44230">
                  <c:v>1.007080078125E-3</c:v>
                </c:pt>
                <c:pt idx="44231">
                  <c:v>1.0080337524414063E-3</c:v>
                </c:pt>
                <c:pt idx="44232">
                  <c:v>1.007080078125E-3</c:v>
                </c:pt>
                <c:pt idx="44233">
                  <c:v>1.0068416595458984E-3</c:v>
                </c:pt>
                <c:pt idx="44234">
                  <c:v>1.007080078125E-3</c:v>
                </c:pt>
                <c:pt idx="44235">
                  <c:v>1.007080078125E-3</c:v>
                </c:pt>
                <c:pt idx="44236">
                  <c:v>1.0068416595458984E-3</c:v>
                </c:pt>
                <c:pt idx="44237">
                  <c:v>1.007080078125E-3</c:v>
                </c:pt>
                <c:pt idx="44238">
                  <c:v>1.007080078125E-3</c:v>
                </c:pt>
                <c:pt idx="44239">
                  <c:v>1.0068416595458984E-3</c:v>
                </c:pt>
                <c:pt idx="44240">
                  <c:v>1.007080078125E-3</c:v>
                </c:pt>
                <c:pt idx="44241">
                  <c:v>1.007080078125E-3</c:v>
                </c:pt>
                <c:pt idx="44242">
                  <c:v>1.0068416595458984E-3</c:v>
                </c:pt>
                <c:pt idx="44243">
                  <c:v>1.0080337524414063E-3</c:v>
                </c:pt>
                <c:pt idx="44244">
                  <c:v>1.007080078125E-3</c:v>
                </c:pt>
                <c:pt idx="44245">
                  <c:v>1.0068416595458984E-3</c:v>
                </c:pt>
                <c:pt idx="44246">
                  <c:v>1.007080078125E-3</c:v>
                </c:pt>
                <c:pt idx="44247">
                  <c:v>1.007080078125E-3</c:v>
                </c:pt>
                <c:pt idx="44248">
                  <c:v>1.0068416595458984E-3</c:v>
                </c:pt>
                <c:pt idx="44249">
                  <c:v>1.007080078125E-3</c:v>
                </c:pt>
                <c:pt idx="44250">
                  <c:v>1.007080078125E-3</c:v>
                </c:pt>
                <c:pt idx="44251">
                  <c:v>1.0068416595458984E-3</c:v>
                </c:pt>
                <c:pt idx="44252">
                  <c:v>1.007080078125E-3</c:v>
                </c:pt>
                <c:pt idx="44253">
                  <c:v>1.007080078125E-3</c:v>
                </c:pt>
                <c:pt idx="44254">
                  <c:v>1.0068416595458984E-3</c:v>
                </c:pt>
                <c:pt idx="44255">
                  <c:v>1.007080078125E-3</c:v>
                </c:pt>
                <c:pt idx="44256">
                  <c:v>1.0080337524414063E-3</c:v>
                </c:pt>
                <c:pt idx="44257">
                  <c:v>1.007080078125E-3</c:v>
                </c:pt>
                <c:pt idx="44258">
                  <c:v>1.0068416595458984E-3</c:v>
                </c:pt>
                <c:pt idx="44259">
                  <c:v>1.007080078125E-3</c:v>
                </c:pt>
                <c:pt idx="44260">
                  <c:v>1.007080078125E-3</c:v>
                </c:pt>
                <c:pt idx="44261">
                  <c:v>1.0068416595458984E-3</c:v>
                </c:pt>
                <c:pt idx="44262">
                  <c:v>1.007080078125E-3</c:v>
                </c:pt>
                <c:pt idx="44263">
                  <c:v>1.007080078125E-3</c:v>
                </c:pt>
                <c:pt idx="44264">
                  <c:v>1.0068416595458984E-3</c:v>
                </c:pt>
                <c:pt idx="44265">
                  <c:v>1.007080078125E-3</c:v>
                </c:pt>
                <c:pt idx="44266">
                  <c:v>1.007080078125E-3</c:v>
                </c:pt>
                <c:pt idx="44267">
                  <c:v>1.0068416595458984E-3</c:v>
                </c:pt>
                <c:pt idx="44268">
                  <c:v>1.0080337524414063E-3</c:v>
                </c:pt>
                <c:pt idx="44269">
                  <c:v>1.007080078125E-3</c:v>
                </c:pt>
                <c:pt idx="44270">
                  <c:v>1.0068416595458984E-3</c:v>
                </c:pt>
                <c:pt idx="44271">
                  <c:v>1.007080078125E-3</c:v>
                </c:pt>
                <c:pt idx="44272">
                  <c:v>1.007080078125E-3</c:v>
                </c:pt>
                <c:pt idx="44273">
                  <c:v>1.0068416595458984E-3</c:v>
                </c:pt>
                <c:pt idx="44274">
                  <c:v>1.007080078125E-3</c:v>
                </c:pt>
                <c:pt idx="44275">
                  <c:v>1.007080078125E-3</c:v>
                </c:pt>
                <c:pt idx="44276">
                  <c:v>1.0068416595458984E-3</c:v>
                </c:pt>
                <c:pt idx="44277">
                  <c:v>1.007080078125E-3</c:v>
                </c:pt>
                <c:pt idx="44278">
                  <c:v>1.007080078125E-3</c:v>
                </c:pt>
                <c:pt idx="44279">
                  <c:v>1.0068416595458984E-3</c:v>
                </c:pt>
                <c:pt idx="44280">
                  <c:v>1.007080078125E-3</c:v>
                </c:pt>
                <c:pt idx="44281">
                  <c:v>1.0080337524414063E-3</c:v>
                </c:pt>
                <c:pt idx="44282">
                  <c:v>1.007080078125E-3</c:v>
                </c:pt>
                <c:pt idx="44283">
                  <c:v>1.0068416595458984E-3</c:v>
                </c:pt>
                <c:pt idx="44284">
                  <c:v>1.007080078125E-3</c:v>
                </c:pt>
                <c:pt idx="44285">
                  <c:v>1.007080078125E-3</c:v>
                </c:pt>
                <c:pt idx="44286">
                  <c:v>1.0068416595458984E-3</c:v>
                </c:pt>
                <c:pt idx="44287">
                  <c:v>1.007080078125E-3</c:v>
                </c:pt>
                <c:pt idx="44288">
                  <c:v>1.007080078125E-3</c:v>
                </c:pt>
                <c:pt idx="44289">
                  <c:v>1.0068416595458984E-3</c:v>
                </c:pt>
                <c:pt idx="44290">
                  <c:v>1.007080078125E-3</c:v>
                </c:pt>
                <c:pt idx="44291">
                  <c:v>1.007080078125E-3</c:v>
                </c:pt>
                <c:pt idx="44292">
                  <c:v>1.0068416595458984E-3</c:v>
                </c:pt>
                <c:pt idx="44293">
                  <c:v>1.0080337524414063E-3</c:v>
                </c:pt>
                <c:pt idx="44294">
                  <c:v>1.007080078125E-3</c:v>
                </c:pt>
                <c:pt idx="44295">
                  <c:v>1.0068416595458984E-3</c:v>
                </c:pt>
                <c:pt idx="44296">
                  <c:v>1.007080078125E-3</c:v>
                </c:pt>
                <c:pt idx="44297">
                  <c:v>1.007080078125E-3</c:v>
                </c:pt>
                <c:pt idx="44298">
                  <c:v>1.0068416595458984E-3</c:v>
                </c:pt>
                <c:pt idx="44299">
                  <c:v>1.007080078125E-3</c:v>
                </c:pt>
                <c:pt idx="44300">
                  <c:v>1.007080078125E-3</c:v>
                </c:pt>
                <c:pt idx="44301">
                  <c:v>1.0068416595458984E-3</c:v>
                </c:pt>
                <c:pt idx="44302">
                  <c:v>1.007080078125E-3</c:v>
                </c:pt>
                <c:pt idx="44303">
                  <c:v>1.007080078125E-3</c:v>
                </c:pt>
                <c:pt idx="44304">
                  <c:v>1.0068416595458984E-3</c:v>
                </c:pt>
                <c:pt idx="44305">
                  <c:v>1.007080078125E-3</c:v>
                </c:pt>
                <c:pt idx="44306">
                  <c:v>1.0080337524414063E-3</c:v>
                </c:pt>
                <c:pt idx="44307">
                  <c:v>1.007080078125E-3</c:v>
                </c:pt>
                <c:pt idx="44308">
                  <c:v>1.0068416595458984E-3</c:v>
                </c:pt>
                <c:pt idx="44309">
                  <c:v>1.007080078125E-3</c:v>
                </c:pt>
                <c:pt idx="44310">
                  <c:v>1.007080078125E-3</c:v>
                </c:pt>
                <c:pt idx="44311">
                  <c:v>1.0068416595458984E-3</c:v>
                </c:pt>
                <c:pt idx="44312">
                  <c:v>1.007080078125E-3</c:v>
                </c:pt>
                <c:pt idx="44313">
                  <c:v>1.007080078125E-3</c:v>
                </c:pt>
                <c:pt idx="44314">
                  <c:v>1.0068416595458984E-3</c:v>
                </c:pt>
                <c:pt idx="44315">
                  <c:v>1.007080078125E-3</c:v>
                </c:pt>
                <c:pt idx="44316">
                  <c:v>1.0068416595458984E-3</c:v>
                </c:pt>
                <c:pt idx="44317">
                  <c:v>1.007080078125E-3</c:v>
                </c:pt>
                <c:pt idx="44318">
                  <c:v>1.0080337524414063E-3</c:v>
                </c:pt>
                <c:pt idx="44319">
                  <c:v>1.007080078125E-3</c:v>
                </c:pt>
                <c:pt idx="44320">
                  <c:v>1.0068416595458984E-3</c:v>
                </c:pt>
                <c:pt idx="44321">
                  <c:v>1.007080078125E-3</c:v>
                </c:pt>
                <c:pt idx="44322">
                  <c:v>1.007080078125E-3</c:v>
                </c:pt>
                <c:pt idx="44323">
                  <c:v>1.0068416595458984E-3</c:v>
                </c:pt>
                <c:pt idx="44324">
                  <c:v>1.007080078125E-3</c:v>
                </c:pt>
                <c:pt idx="44325">
                  <c:v>1.007080078125E-3</c:v>
                </c:pt>
                <c:pt idx="44326">
                  <c:v>1.0068416595458984E-3</c:v>
                </c:pt>
                <c:pt idx="44327">
                  <c:v>1.007080078125E-3</c:v>
                </c:pt>
                <c:pt idx="44328">
                  <c:v>1.007080078125E-3</c:v>
                </c:pt>
                <c:pt idx="44329">
                  <c:v>1.0068416595458984E-3</c:v>
                </c:pt>
                <c:pt idx="44330">
                  <c:v>1.007080078125E-3</c:v>
                </c:pt>
                <c:pt idx="44331">
                  <c:v>1.0080337524414063E-3</c:v>
                </c:pt>
                <c:pt idx="44332">
                  <c:v>1.007080078125E-3</c:v>
                </c:pt>
                <c:pt idx="44333">
                  <c:v>1.0068416595458984E-3</c:v>
                </c:pt>
                <c:pt idx="44334">
                  <c:v>1.007080078125E-3</c:v>
                </c:pt>
                <c:pt idx="44335">
                  <c:v>1.007080078125E-3</c:v>
                </c:pt>
                <c:pt idx="44336">
                  <c:v>1.0068416595458984E-3</c:v>
                </c:pt>
                <c:pt idx="44337">
                  <c:v>1.007080078125E-3</c:v>
                </c:pt>
                <c:pt idx="44338">
                  <c:v>1.0068416595458984E-3</c:v>
                </c:pt>
                <c:pt idx="44339">
                  <c:v>1.007080078125E-3</c:v>
                </c:pt>
                <c:pt idx="44340">
                  <c:v>1.007080078125E-3</c:v>
                </c:pt>
                <c:pt idx="44341">
                  <c:v>1.0068416595458984E-3</c:v>
                </c:pt>
                <c:pt idx="44342">
                  <c:v>1.007080078125E-3</c:v>
                </c:pt>
                <c:pt idx="44343">
                  <c:v>1.0080337524414063E-3</c:v>
                </c:pt>
                <c:pt idx="44344">
                  <c:v>1.007080078125E-3</c:v>
                </c:pt>
                <c:pt idx="44345">
                  <c:v>1.0068416595458984E-3</c:v>
                </c:pt>
                <c:pt idx="44346">
                  <c:v>1.007080078125E-3</c:v>
                </c:pt>
                <c:pt idx="44347">
                  <c:v>1.007080078125E-3</c:v>
                </c:pt>
                <c:pt idx="44348">
                  <c:v>1.0068416595458984E-3</c:v>
                </c:pt>
                <c:pt idx="44349">
                  <c:v>1.007080078125E-3</c:v>
                </c:pt>
                <c:pt idx="44350">
                  <c:v>1.007080078125E-3</c:v>
                </c:pt>
                <c:pt idx="44351">
                  <c:v>1.0068416595458984E-3</c:v>
                </c:pt>
                <c:pt idx="44352">
                  <c:v>1.007080078125E-3</c:v>
                </c:pt>
                <c:pt idx="44353">
                  <c:v>1.007080078125E-3</c:v>
                </c:pt>
                <c:pt idx="44354">
                  <c:v>1.0068416595458984E-3</c:v>
                </c:pt>
                <c:pt idx="44355">
                  <c:v>1.007080078125E-3</c:v>
                </c:pt>
                <c:pt idx="44356">
                  <c:v>1.0080337524414063E-3</c:v>
                </c:pt>
                <c:pt idx="44357">
                  <c:v>1.007080078125E-3</c:v>
                </c:pt>
                <c:pt idx="44358">
                  <c:v>1.0068416595458984E-3</c:v>
                </c:pt>
                <c:pt idx="44359">
                  <c:v>1.007080078125E-3</c:v>
                </c:pt>
                <c:pt idx="44360">
                  <c:v>1.0068416595458984E-3</c:v>
                </c:pt>
                <c:pt idx="44361">
                  <c:v>1.007080078125E-3</c:v>
                </c:pt>
                <c:pt idx="44362">
                  <c:v>1.007080078125E-3</c:v>
                </c:pt>
                <c:pt idx="44363">
                  <c:v>1.0068416595458984E-3</c:v>
                </c:pt>
                <c:pt idx="44364">
                  <c:v>1.007080078125E-3</c:v>
                </c:pt>
                <c:pt idx="44365">
                  <c:v>1.007080078125E-3</c:v>
                </c:pt>
                <c:pt idx="44366">
                  <c:v>1.0068416595458984E-3</c:v>
                </c:pt>
                <c:pt idx="44367">
                  <c:v>1.007080078125E-3</c:v>
                </c:pt>
                <c:pt idx="44368">
                  <c:v>1.0080337524414063E-3</c:v>
                </c:pt>
                <c:pt idx="44369">
                  <c:v>1.007080078125E-3</c:v>
                </c:pt>
                <c:pt idx="44370">
                  <c:v>1.0068416595458984E-3</c:v>
                </c:pt>
                <c:pt idx="44371">
                  <c:v>1.007080078125E-3</c:v>
                </c:pt>
                <c:pt idx="44372">
                  <c:v>1.007080078125E-3</c:v>
                </c:pt>
                <c:pt idx="44373">
                  <c:v>1.0068416595458984E-3</c:v>
                </c:pt>
                <c:pt idx="44374">
                  <c:v>1.007080078125E-3</c:v>
                </c:pt>
                <c:pt idx="44375">
                  <c:v>1.007080078125E-3</c:v>
                </c:pt>
                <c:pt idx="44376">
                  <c:v>1.0068416595458984E-3</c:v>
                </c:pt>
                <c:pt idx="44377">
                  <c:v>1.007080078125E-3</c:v>
                </c:pt>
                <c:pt idx="44378">
                  <c:v>1.007080078125E-3</c:v>
                </c:pt>
                <c:pt idx="44379">
                  <c:v>1.0068416595458984E-3</c:v>
                </c:pt>
                <c:pt idx="44380">
                  <c:v>1.007080078125E-3</c:v>
                </c:pt>
                <c:pt idx="44381">
                  <c:v>1.0080337524414063E-3</c:v>
                </c:pt>
                <c:pt idx="44382">
                  <c:v>1.0068416595458984E-3</c:v>
                </c:pt>
                <c:pt idx="44383">
                  <c:v>1.007080078125E-3</c:v>
                </c:pt>
                <c:pt idx="44384">
                  <c:v>1.007080078125E-3</c:v>
                </c:pt>
                <c:pt idx="44385">
                  <c:v>1.0068416595458984E-3</c:v>
                </c:pt>
                <c:pt idx="44386">
                  <c:v>1.007080078125E-3</c:v>
                </c:pt>
                <c:pt idx="44387">
                  <c:v>1.007080078125E-3</c:v>
                </c:pt>
                <c:pt idx="44388">
                  <c:v>1.0068416595458984E-3</c:v>
                </c:pt>
                <c:pt idx="44389">
                  <c:v>1.007080078125E-3</c:v>
                </c:pt>
                <c:pt idx="44390">
                  <c:v>1.007080078125E-3</c:v>
                </c:pt>
                <c:pt idx="44391">
                  <c:v>1.0068416595458984E-3</c:v>
                </c:pt>
                <c:pt idx="44392">
                  <c:v>1.007080078125E-3</c:v>
                </c:pt>
                <c:pt idx="44393">
                  <c:v>1.0080337524414063E-3</c:v>
                </c:pt>
                <c:pt idx="44394">
                  <c:v>1.007080078125E-3</c:v>
                </c:pt>
                <c:pt idx="44395">
                  <c:v>1.0068416595458984E-3</c:v>
                </c:pt>
                <c:pt idx="44396">
                  <c:v>1.007080078125E-3</c:v>
                </c:pt>
                <c:pt idx="44397">
                  <c:v>1.007080078125E-3</c:v>
                </c:pt>
                <c:pt idx="44398">
                  <c:v>1.0068416595458984E-3</c:v>
                </c:pt>
                <c:pt idx="44399">
                  <c:v>1.007080078125E-3</c:v>
                </c:pt>
                <c:pt idx="44400">
                  <c:v>1.007080078125E-3</c:v>
                </c:pt>
                <c:pt idx="44401">
                  <c:v>1.0068416595458984E-3</c:v>
                </c:pt>
                <c:pt idx="44402">
                  <c:v>1.007080078125E-3</c:v>
                </c:pt>
                <c:pt idx="44403">
                  <c:v>1.007080078125E-3</c:v>
                </c:pt>
                <c:pt idx="44404">
                  <c:v>1.0068416595458984E-3</c:v>
                </c:pt>
                <c:pt idx="44405">
                  <c:v>1.007080078125E-3</c:v>
                </c:pt>
                <c:pt idx="44406">
                  <c:v>1.0080337524414063E-3</c:v>
                </c:pt>
                <c:pt idx="44407">
                  <c:v>1.0068416595458984E-3</c:v>
                </c:pt>
                <c:pt idx="44408">
                  <c:v>1.007080078125E-3</c:v>
                </c:pt>
                <c:pt idx="44409">
                  <c:v>1.007080078125E-3</c:v>
                </c:pt>
                <c:pt idx="44410">
                  <c:v>1.0068416595458984E-3</c:v>
                </c:pt>
                <c:pt idx="44411">
                  <c:v>1.007080078125E-3</c:v>
                </c:pt>
                <c:pt idx="44412">
                  <c:v>1.007080078125E-3</c:v>
                </c:pt>
                <c:pt idx="44413">
                  <c:v>1.0068416595458984E-3</c:v>
                </c:pt>
                <c:pt idx="44414">
                  <c:v>1.007080078125E-3</c:v>
                </c:pt>
                <c:pt idx="44415">
                  <c:v>1.5105962753295898E-2</c:v>
                </c:pt>
                <c:pt idx="44416">
                  <c:v>1.007080078125E-3</c:v>
                </c:pt>
                <c:pt idx="44417">
                  <c:v>1.0080337524414063E-3</c:v>
                </c:pt>
                <c:pt idx="44418">
                  <c:v>1.0068416595458984E-3</c:v>
                </c:pt>
                <c:pt idx="44419">
                  <c:v>1.007080078125E-3</c:v>
                </c:pt>
                <c:pt idx="44420">
                  <c:v>1.007080078125E-3</c:v>
                </c:pt>
                <c:pt idx="44421">
                  <c:v>1.0068416595458984E-3</c:v>
                </c:pt>
                <c:pt idx="44422">
                  <c:v>1.007080078125E-3</c:v>
                </c:pt>
                <c:pt idx="44423">
                  <c:v>1.007080078125E-3</c:v>
                </c:pt>
                <c:pt idx="44424">
                  <c:v>1.0068416595458984E-3</c:v>
                </c:pt>
                <c:pt idx="44425">
                  <c:v>1.007080078125E-3</c:v>
                </c:pt>
                <c:pt idx="44426">
                  <c:v>1.007080078125E-3</c:v>
                </c:pt>
                <c:pt idx="44427">
                  <c:v>1.0068416595458984E-3</c:v>
                </c:pt>
                <c:pt idx="44428">
                  <c:v>1.007080078125E-3</c:v>
                </c:pt>
                <c:pt idx="44429">
                  <c:v>1.0080337524414063E-3</c:v>
                </c:pt>
                <c:pt idx="44430">
                  <c:v>1.007080078125E-3</c:v>
                </c:pt>
                <c:pt idx="44431">
                  <c:v>1.0068416595458984E-3</c:v>
                </c:pt>
                <c:pt idx="44432">
                  <c:v>1.007080078125E-3</c:v>
                </c:pt>
                <c:pt idx="44433">
                  <c:v>1.007080078125E-3</c:v>
                </c:pt>
                <c:pt idx="44434">
                  <c:v>1.0068416595458984E-3</c:v>
                </c:pt>
                <c:pt idx="44435">
                  <c:v>1.007080078125E-3</c:v>
                </c:pt>
                <c:pt idx="44436">
                  <c:v>1.007080078125E-3</c:v>
                </c:pt>
                <c:pt idx="44437">
                  <c:v>1.0068416595458984E-3</c:v>
                </c:pt>
                <c:pt idx="44438">
                  <c:v>1.007080078125E-3</c:v>
                </c:pt>
                <c:pt idx="44439">
                  <c:v>1.007080078125E-3</c:v>
                </c:pt>
                <c:pt idx="44440">
                  <c:v>1.0068416595458984E-3</c:v>
                </c:pt>
                <c:pt idx="44441">
                  <c:v>1.007080078125E-3</c:v>
                </c:pt>
                <c:pt idx="44442">
                  <c:v>1.0080337524414063E-3</c:v>
                </c:pt>
                <c:pt idx="44443">
                  <c:v>1.0068416595458984E-3</c:v>
                </c:pt>
                <c:pt idx="44444">
                  <c:v>1.007080078125E-3</c:v>
                </c:pt>
                <c:pt idx="44445">
                  <c:v>1.007080078125E-3</c:v>
                </c:pt>
                <c:pt idx="44446">
                  <c:v>1.0068416595458984E-3</c:v>
                </c:pt>
                <c:pt idx="44447">
                  <c:v>1.007080078125E-3</c:v>
                </c:pt>
                <c:pt idx="44448">
                  <c:v>1.007080078125E-3</c:v>
                </c:pt>
                <c:pt idx="44449">
                  <c:v>1.0068416595458984E-3</c:v>
                </c:pt>
                <c:pt idx="44450">
                  <c:v>1.007080078125E-3</c:v>
                </c:pt>
                <c:pt idx="44451">
                  <c:v>1.007080078125E-3</c:v>
                </c:pt>
                <c:pt idx="44452">
                  <c:v>1.0068416595458984E-3</c:v>
                </c:pt>
                <c:pt idx="44453">
                  <c:v>1.007080078125E-3</c:v>
                </c:pt>
                <c:pt idx="44454">
                  <c:v>1.0080337524414063E-3</c:v>
                </c:pt>
                <c:pt idx="44455">
                  <c:v>1.007080078125E-3</c:v>
                </c:pt>
                <c:pt idx="44456">
                  <c:v>1.0068416595458984E-3</c:v>
                </c:pt>
                <c:pt idx="44457">
                  <c:v>1.007080078125E-3</c:v>
                </c:pt>
                <c:pt idx="44458">
                  <c:v>1.007080078125E-3</c:v>
                </c:pt>
                <c:pt idx="44459">
                  <c:v>1.0068416595458984E-3</c:v>
                </c:pt>
                <c:pt idx="44460">
                  <c:v>1.007080078125E-3</c:v>
                </c:pt>
                <c:pt idx="44461">
                  <c:v>1.007080078125E-3</c:v>
                </c:pt>
                <c:pt idx="44462">
                  <c:v>1.0068416595458984E-3</c:v>
                </c:pt>
                <c:pt idx="44463">
                  <c:v>1.007080078125E-3</c:v>
                </c:pt>
                <c:pt idx="44464">
                  <c:v>1.007080078125E-3</c:v>
                </c:pt>
                <c:pt idx="44465">
                  <c:v>1.0068416595458984E-3</c:v>
                </c:pt>
                <c:pt idx="44466">
                  <c:v>1.007080078125E-3</c:v>
                </c:pt>
                <c:pt idx="44467">
                  <c:v>1.0080337524414063E-3</c:v>
                </c:pt>
                <c:pt idx="44468">
                  <c:v>1.0068416595458984E-3</c:v>
                </c:pt>
                <c:pt idx="44469">
                  <c:v>1.007080078125E-3</c:v>
                </c:pt>
                <c:pt idx="44470">
                  <c:v>1.007080078125E-3</c:v>
                </c:pt>
                <c:pt idx="44471">
                  <c:v>1.0068416595458984E-3</c:v>
                </c:pt>
                <c:pt idx="44472">
                  <c:v>1.007080078125E-3</c:v>
                </c:pt>
                <c:pt idx="44473">
                  <c:v>1.007080078125E-3</c:v>
                </c:pt>
                <c:pt idx="44474">
                  <c:v>1.0068416595458984E-3</c:v>
                </c:pt>
                <c:pt idx="44475">
                  <c:v>1.007080078125E-3</c:v>
                </c:pt>
                <c:pt idx="44476">
                  <c:v>1.007080078125E-3</c:v>
                </c:pt>
                <c:pt idx="44477">
                  <c:v>1.0068416595458984E-3</c:v>
                </c:pt>
                <c:pt idx="44478">
                  <c:v>1.007080078125E-3</c:v>
                </c:pt>
                <c:pt idx="44479">
                  <c:v>1.0080337524414063E-3</c:v>
                </c:pt>
                <c:pt idx="44480">
                  <c:v>1.007080078125E-3</c:v>
                </c:pt>
                <c:pt idx="44481">
                  <c:v>1.0068416595458984E-3</c:v>
                </c:pt>
                <c:pt idx="44482">
                  <c:v>1.007080078125E-3</c:v>
                </c:pt>
                <c:pt idx="44483">
                  <c:v>1.007080078125E-3</c:v>
                </c:pt>
                <c:pt idx="44484">
                  <c:v>1.0068416595458984E-3</c:v>
                </c:pt>
                <c:pt idx="44485">
                  <c:v>1.007080078125E-3</c:v>
                </c:pt>
                <c:pt idx="44486">
                  <c:v>1.007080078125E-3</c:v>
                </c:pt>
                <c:pt idx="44487">
                  <c:v>1.0068416595458984E-3</c:v>
                </c:pt>
                <c:pt idx="44488">
                  <c:v>1.007080078125E-3</c:v>
                </c:pt>
                <c:pt idx="44489">
                  <c:v>1.007080078125E-3</c:v>
                </c:pt>
                <c:pt idx="44490">
                  <c:v>1.0068416595458984E-3</c:v>
                </c:pt>
                <c:pt idx="44491">
                  <c:v>1.007080078125E-3</c:v>
                </c:pt>
                <c:pt idx="44492">
                  <c:v>1.0080337524414063E-3</c:v>
                </c:pt>
                <c:pt idx="44493">
                  <c:v>1.0068416595458984E-3</c:v>
                </c:pt>
                <c:pt idx="44494">
                  <c:v>1.007080078125E-3</c:v>
                </c:pt>
                <c:pt idx="44495">
                  <c:v>1.007080078125E-3</c:v>
                </c:pt>
                <c:pt idx="44496">
                  <c:v>1.0068416595458984E-3</c:v>
                </c:pt>
                <c:pt idx="44497">
                  <c:v>1.007080078125E-3</c:v>
                </c:pt>
                <c:pt idx="44498">
                  <c:v>1.007080078125E-3</c:v>
                </c:pt>
                <c:pt idx="44499">
                  <c:v>1.0068416595458984E-3</c:v>
                </c:pt>
                <c:pt idx="44500">
                  <c:v>1.007080078125E-3</c:v>
                </c:pt>
                <c:pt idx="44501">
                  <c:v>1.007080078125E-3</c:v>
                </c:pt>
                <c:pt idx="44502">
                  <c:v>1.0068416595458984E-3</c:v>
                </c:pt>
                <c:pt idx="44503">
                  <c:v>1.007080078125E-3</c:v>
                </c:pt>
                <c:pt idx="44504">
                  <c:v>1.0080337524414063E-3</c:v>
                </c:pt>
                <c:pt idx="44505">
                  <c:v>1.007080078125E-3</c:v>
                </c:pt>
                <c:pt idx="44506">
                  <c:v>1.0068416595458984E-3</c:v>
                </c:pt>
                <c:pt idx="44507">
                  <c:v>1.007080078125E-3</c:v>
                </c:pt>
                <c:pt idx="44508">
                  <c:v>1.007080078125E-3</c:v>
                </c:pt>
                <c:pt idx="44509">
                  <c:v>1.0068416595458984E-3</c:v>
                </c:pt>
                <c:pt idx="44510">
                  <c:v>1.007080078125E-3</c:v>
                </c:pt>
                <c:pt idx="44511">
                  <c:v>1.007080078125E-3</c:v>
                </c:pt>
                <c:pt idx="44512">
                  <c:v>1.0068416595458984E-3</c:v>
                </c:pt>
                <c:pt idx="44513">
                  <c:v>1.007080078125E-3</c:v>
                </c:pt>
                <c:pt idx="44514">
                  <c:v>1.007080078125E-3</c:v>
                </c:pt>
                <c:pt idx="44515">
                  <c:v>1.0068416595458984E-3</c:v>
                </c:pt>
                <c:pt idx="44516">
                  <c:v>1.007080078125E-3</c:v>
                </c:pt>
                <c:pt idx="44517">
                  <c:v>1.0080337524414063E-3</c:v>
                </c:pt>
                <c:pt idx="44518">
                  <c:v>1.0068416595458984E-3</c:v>
                </c:pt>
                <c:pt idx="44519">
                  <c:v>1.007080078125E-3</c:v>
                </c:pt>
                <c:pt idx="44520">
                  <c:v>1.007080078125E-3</c:v>
                </c:pt>
                <c:pt idx="44521">
                  <c:v>1.0068416595458984E-3</c:v>
                </c:pt>
                <c:pt idx="44522">
                  <c:v>1.007080078125E-3</c:v>
                </c:pt>
                <c:pt idx="44523">
                  <c:v>1.007080078125E-3</c:v>
                </c:pt>
                <c:pt idx="44524">
                  <c:v>1.0068416595458984E-3</c:v>
                </c:pt>
                <c:pt idx="44525">
                  <c:v>1.007080078125E-3</c:v>
                </c:pt>
                <c:pt idx="44526">
                  <c:v>1.007080078125E-3</c:v>
                </c:pt>
                <c:pt idx="44527">
                  <c:v>1.0068416595458984E-3</c:v>
                </c:pt>
                <c:pt idx="44528">
                  <c:v>1.007080078125E-3</c:v>
                </c:pt>
                <c:pt idx="44529">
                  <c:v>1.0080337524414063E-3</c:v>
                </c:pt>
                <c:pt idx="44530">
                  <c:v>1.007080078125E-3</c:v>
                </c:pt>
                <c:pt idx="44531">
                  <c:v>1.0068416595458984E-3</c:v>
                </c:pt>
                <c:pt idx="44532">
                  <c:v>1.007080078125E-3</c:v>
                </c:pt>
                <c:pt idx="44533">
                  <c:v>1.007080078125E-3</c:v>
                </c:pt>
                <c:pt idx="44534">
                  <c:v>1.0068416595458984E-3</c:v>
                </c:pt>
                <c:pt idx="44535">
                  <c:v>1.007080078125E-3</c:v>
                </c:pt>
                <c:pt idx="44536">
                  <c:v>1.007080078125E-3</c:v>
                </c:pt>
                <c:pt idx="44537">
                  <c:v>1.0068416595458984E-3</c:v>
                </c:pt>
                <c:pt idx="44538">
                  <c:v>1.007080078125E-3</c:v>
                </c:pt>
                <c:pt idx="44539">
                  <c:v>1.007080078125E-3</c:v>
                </c:pt>
                <c:pt idx="44540">
                  <c:v>1.0068416595458984E-3</c:v>
                </c:pt>
                <c:pt idx="44541">
                  <c:v>1.007080078125E-3</c:v>
                </c:pt>
                <c:pt idx="44542">
                  <c:v>1.0080337524414063E-3</c:v>
                </c:pt>
                <c:pt idx="44543">
                  <c:v>1.0068416595458984E-3</c:v>
                </c:pt>
                <c:pt idx="44544">
                  <c:v>1.007080078125E-3</c:v>
                </c:pt>
                <c:pt idx="44545">
                  <c:v>1.007080078125E-3</c:v>
                </c:pt>
                <c:pt idx="44546">
                  <c:v>1.0068416595458984E-3</c:v>
                </c:pt>
                <c:pt idx="44547">
                  <c:v>1.007080078125E-3</c:v>
                </c:pt>
                <c:pt idx="44548">
                  <c:v>1.007080078125E-3</c:v>
                </c:pt>
                <c:pt idx="44549">
                  <c:v>1.0068416595458984E-3</c:v>
                </c:pt>
                <c:pt idx="44550">
                  <c:v>1.007080078125E-3</c:v>
                </c:pt>
                <c:pt idx="44551">
                  <c:v>1.007080078125E-3</c:v>
                </c:pt>
                <c:pt idx="44552">
                  <c:v>1.0068416595458984E-3</c:v>
                </c:pt>
                <c:pt idx="44553">
                  <c:v>1.007080078125E-3</c:v>
                </c:pt>
                <c:pt idx="44554">
                  <c:v>1.0080337524414063E-3</c:v>
                </c:pt>
                <c:pt idx="44555">
                  <c:v>1.007080078125E-3</c:v>
                </c:pt>
                <c:pt idx="44556">
                  <c:v>1.0068416595458984E-3</c:v>
                </c:pt>
                <c:pt idx="44557">
                  <c:v>1.007080078125E-3</c:v>
                </c:pt>
                <c:pt idx="44558">
                  <c:v>1.007080078125E-3</c:v>
                </c:pt>
                <c:pt idx="44559">
                  <c:v>1.0068416595458984E-3</c:v>
                </c:pt>
                <c:pt idx="44560">
                  <c:v>7.0490837097167969E-3</c:v>
                </c:pt>
                <c:pt idx="44561">
                  <c:v>1.0080337524414063E-3</c:v>
                </c:pt>
                <c:pt idx="44562">
                  <c:v>1.0068416595458984E-3</c:v>
                </c:pt>
                <c:pt idx="44563">
                  <c:v>1.007080078125E-3</c:v>
                </c:pt>
                <c:pt idx="44564">
                  <c:v>1.007080078125E-3</c:v>
                </c:pt>
                <c:pt idx="44565">
                  <c:v>1.0068416595458984E-3</c:v>
                </c:pt>
                <c:pt idx="44566">
                  <c:v>1.007080078125E-3</c:v>
                </c:pt>
                <c:pt idx="44567">
                  <c:v>1.007080078125E-3</c:v>
                </c:pt>
                <c:pt idx="44568">
                  <c:v>1.0068416595458984E-3</c:v>
                </c:pt>
                <c:pt idx="44569">
                  <c:v>1.007080078125E-3</c:v>
                </c:pt>
                <c:pt idx="44570">
                  <c:v>1.007080078125E-3</c:v>
                </c:pt>
                <c:pt idx="44571">
                  <c:v>1.0068416595458984E-3</c:v>
                </c:pt>
                <c:pt idx="44572">
                  <c:v>1.007080078125E-3</c:v>
                </c:pt>
                <c:pt idx="44573">
                  <c:v>1.0080337524414063E-3</c:v>
                </c:pt>
                <c:pt idx="44574">
                  <c:v>1.007080078125E-3</c:v>
                </c:pt>
                <c:pt idx="44575">
                  <c:v>1.0068416595458984E-3</c:v>
                </c:pt>
                <c:pt idx="44576">
                  <c:v>1.007080078125E-3</c:v>
                </c:pt>
                <c:pt idx="44577">
                  <c:v>1.007080078125E-3</c:v>
                </c:pt>
                <c:pt idx="44578">
                  <c:v>1.0068416595458984E-3</c:v>
                </c:pt>
                <c:pt idx="44579">
                  <c:v>1.007080078125E-3</c:v>
                </c:pt>
                <c:pt idx="44580">
                  <c:v>1.007080078125E-3</c:v>
                </c:pt>
                <c:pt idx="44581">
                  <c:v>1.0068416595458984E-3</c:v>
                </c:pt>
                <c:pt idx="44582">
                  <c:v>1.007080078125E-3</c:v>
                </c:pt>
                <c:pt idx="44583">
                  <c:v>1.007080078125E-3</c:v>
                </c:pt>
                <c:pt idx="44584">
                  <c:v>1.0068416595458984E-3</c:v>
                </c:pt>
                <c:pt idx="44585">
                  <c:v>1.0080337524414063E-3</c:v>
                </c:pt>
                <c:pt idx="44586">
                  <c:v>1.007080078125E-3</c:v>
                </c:pt>
                <c:pt idx="44587">
                  <c:v>1.0068416595458984E-3</c:v>
                </c:pt>
                <c:pt idx="44588">
                  <c:v>1.007080078125E-3</c:v>
                </c:pt>
                <c:pt idx="44589">
                  <c:v>1.007080078125E-3</c:v>
                </c:pt>
                <c:pt idx="44590">
                  <c:v>1.0068416595458984E-3</c:v>
                </c:pt>
                <c:pt idx="44591">
                  <c:v>1.007080078125E-3</c:v>
                </c:pt>
                <c:pt idx="44592">
                  <c:v>1.007080078125E-3</c:v>
                </c:pt>
                <c:pt idx="44593">
                  <c:v>1.0068416595458984E-3</c:v>
                </c:pt>
                <c:pt idx="44594">
                  <c:v>1.007080078125E-3</c:v>
                </c:pt>
                <c:pt idx="44595">
                  <c:v>1.007080078125E-3</c:v>
                </c:pt>
                <c:pt idx="44596">
                  <c:v>1.0068416595458984E-3</c:v>
                </c:pt>
                <c:pt idx="44597">
                  <c:v>1.007080078125E-3</c:v>
                </c:pt>
                <c:pt idx="44598">
                  <c:v>1.0080337524414063E-3</c:v>
                </c:pt>
                <c:pt idx="44599">
                  <c:v>1.007080078125E-3</c:v>
                </c:pt>
                <c:pt idx="44600">
                  <c:v>1.0068416595458984E-3</c:v>
                </c:pt>
                <c:pt idx="44601">
                  <c:v>1.007080078125E-3</c:v>
                </c:pt>
                <c:pt idx="44602">
                  <c:v>1.007080078125E-3</c:v>
                </c:pt>
                <c:pt idx="44603">
                  <c:v>1.0068416595458984E-3</c:v>
                </c:pt>
                <c:pt idx="44604">
                  <c:v>1.007080078125E-3</c:v>
                </c:pt>
                <c:pt idx="44605">
                  <c:v>1.007080078125E-3</c:v>
                </c:pt>
                <c:pt idx="44606">
                  <c:v>1.0068416595458984E-3</c:v>
                </c:pt>
                <c:pt idx="44607">
                  <c:v>1.007080078125E-3</c:v>
                </c:pt>
                <c:pt idx="44608">
                  <c:v>1.007080078125E-3</c:v>
                </c:pt>
                <c:pt idx="44609">
                  <c:v>1.0068416595458984E-3</c:v>
                </c:pt>
                <c:pt idx="44610">
                  <c:v>1.0080337524414063E-3</c:v>
                </c:pt>
                <c:pt idx="44611">
                  <c:v>1.007080078125E-3</c:v>
                </c:pt>
                <c:pt idx="44612">
                  <c:v>1.0068416595458984E-3</c:v>
                </c:pt>
                <c:pt idx="44613">
                  <c:v>1.007080078125E-3</c:v>
                </c:pt>
                <c:pt idx="44614">
                  <c:v>1.007080078125E-3</c:v>
                </c:pt>
                <c:pt idx="44615">
                  <c:v>1.0068416595458984E-3</c:v>
                </c:pt>
                <c:pt idx="44616">
                  <c:v>1.007080078125E-3</c:v>
                </c:pt>
                <c:pt idx="44617">
                  <c:v>1.007080078125E-3</c:v>
                </c:pt>
                <c:pt idx="44618">
                  <c:v>1.0068416595458984E-3</c:v>
                </c:pt>
                <c:pt idx="44619">
                  <c:v>1.007080078125E-3</c:v>
                </c:pt>
                <c:pt idx="44620">
                  <c:v>1.007080078125E-3</c:v>
                </c:pt>
                <c:pt idx="44621">
                  <c:v>1.0068416595458984E-3</c:v>
                </c:pt>
                <c:pt idx="44622">
                  <c:v>1.007080078125E-3</c:v>
                </c:pt>
                <c:pt idx="44623">
                  <c:v>1.0080337524414063E-3</c:v>
                </c:pt>
                <c:pt idx="44624">
                  <c:v>1.007080078125E-3</c:v>
                </c:pt>
                <c:pt idx="44625">
                  <c:v>1.0068416595458984E-3</c:v>
                </c:pt>
                <c:pt idx="44626">
                  <c:v>1.007080078125E-3</c:v>
                </c:pt>
                <c:pt idx="44627">
                  <c:v>1.007080078125E-3</c:v>
                </c:pt>
                <c:pt idx="44628">
                  <c:v>1.0068416595458984E-3</c:v>
                </c:pt>
                <c:pt idx="44629">
                  <c:v>1.007080078125E-3</c:v>
                </c:pt>
                <c:pt idx="44630">
                  <c:v>1.007080078125E-3</c:v>
                </c:pt>
                <c:pt idx="44631">
                  <c:v>1.0068416595458984E-3</c:v>
                </c:pt>
                <c:pt idx="44632">
                  <c:v>1.007080078125E-3</c:v>
                </c:pt>
                <c:pt idx="44633">
                  <c:v>1.007080078125E-3</c:v>
                </c:pt>
                <c:pt idx="44634">
                  <c:v>1.0068416595458984E-3</c:v>
                </c:pt>
                <c:pt idx="44635">
                  <c:v>1.0080337524414063E-3</c:v>
                </c:pt>
                <c:pt idx="44636">
                  <c:v>1.007080078125E-3</c:v>
                </c:pt>
                <c:pt idx="44637">
                  <c:v>1.0068416595458984E-3</c:v>
                </c:pt>
                <c:pt idx="44638">
                  <c:v>1.007080078125E-3</c:v>
                </c:pt>
                <c:pt idx="44639">
                  <c:v>1.007080078125E-3</c:v>
                </c:pt>
                <c:pt idx="44640">
                  <c:v>1.0068416595458984E-3</c:v>
                </c:pt>
                <c:pt idx="44641">
                  <c:v>1.007080078125E-3</c:v>
                </c:pt>
                <c:pt idx="44642">
                  <c:v>1.007080078125E-3</c:v>
                </c:pt>
                <c:pt idx="44643">
                  <c:v>1.0068416595458984E-3</c:v>
                </c:pt>
                <c:pt idx="44644">
                  <c:v>1.007080078125E-3</c:v>
                </c:pt>
                <c:pt idx="44645">
                  <c:v>1.007080078125E-3</c:v>
                </c:pt>
                <c:pt idx="44646">
                  <c:v>1.0068416595458984E-3</c:v>
                </c:pt>
                <c:pt idx="44647">
                  <c:v>1.007080078125E-3</c:v>
                </c:pt>
                <c:pt idx="44648">
                  <c:v>1.0080337524414063E-3</c:v>
                </c:pt>
                <c:pt idx="44649">
                  <c:v>1.007080078125E-3</c:v>
                </c:pt>
                <c:pt idx="44650">
                  <c:v>1.0068416595458984E-3</c:v>
                </c:pt>
                <c:pt idx="44651">
                  <c:v>1.007080078125E-3</c:v>
                </c:pt>
                <c:pt idx="44652">
                  <c:v>1.007080078125E-3</c:v>
                </c:pt>
                <c:pt idx="44653">
                  <c:v>1.0068416595458984E-3</c:v>
                </c:pt>
                <c:pt idx="44654">
                  <c:v>1.007080078125E-3</c:v>
                </c:pt>
                <c:pt idx="44655">
                  <c:v>1.007080078125E-3</c:v>
                </c:pt>
                <c:pt idx="44656">
                  <c:v>1.0068416595458984E-3</c:v>
                </c:pt>
                <c:pt idx="44657">
                  <c:v>1.007080078125E-3</c:v>
                </c:pt>
                <c:pt idx="44658">
                  <c:v>1.007080078125E-3</c:v>
                </c:pt>
                <c:pt idx="44659">
                  <c:v>1.0068416595458984E-3</c:v>
                </c:pt>
                <c:pt idx="44660">
                  <c:v>1.0080337524414063E-3</c:v>
                </c:pt>
                <c:pt idx="44661">
                  <c:v>1.007080078125E-3</c:v>
                </c:pt>
                <c:pt idx="44662">
                  <c:v>1.0068416595458984E-3</c:v>
                </c:pt>
                <c:pt idx="44663">
                  <c:v>1.007080078125E-3</c:v>
                </c:pt>
                <c:pt idx="44664">
                  <c:v>1.007080078125E-3</c:v>
                </c:pt>
                <c:pt idx="44665">
                  <c:v>1.0068416595458984E-3</c:v>
                </c:pt>
                <c:pt idx="44666">
                  <c:v>1.007080078125E-3</c:v>
                </c:pt>
                <c:pt idx="44667">
                  <c:v>1.007080078125E-3</c:v>
                </c:pt>
                <c:pt idx="44668">
                  <c:v>1.0068416595458984E-3</c:v>
                </c:pt>
                <c:pt idx="44669">
                  <c:v>1.007080078125E-3</c:v>
                </c:pt>
                <c:pt idx="44670">
                  <c:v>1.007080078125E-3</c:v>
                </c:pt>
                <c:pt idx="44671">
                  <c:v>1.0068416595458984E-3</c:v>
                </c:pt>
                <c:pt idx="44672">
                  <c:v>1.007080078125E-3</c:v>
                </c:pt>
                <c:pt idx="44673">
                  <c:v>1.0080337524414063E-3</c:v>
                </c:pt>
                <c:pt idx="44674">
                  <c:v>1.007080078125E-3</c:v>
                </c:pt>
                <c:pt idx="44675">
                  <c:v>1.0068416595458984E-3</c:v>
                </c:pt>
                <c:pt idx="44676">
                  <c:v>1.007080078125E-3</c:v>
                </c:pt>
                <c:pt idx="44677">
                  <c:v>1.007080078125E-3</c:v>
                </c:pt>
                <c:pt idx="44678">
                  <c:v>1.0068416595458984E-3</c:v>
                </c:pt>
                <c:pt idx="44679">
                  <c:v>1.007080078125E-3</c:v>
                </c:pt>
                <c:pt idx="44680">
                  <c:v>1.007080078125E-3</c:v>
                </c:pt>
                <c:pt idx="44681">
                  <c:v>1.0068416595458984E-3</c:v>
                </c:pt>
                <c:pt idx="44682">
                  <c:v>1.007080078125E-3</c:v>
                </c:pt>
                <c:pt idx="44683">
                  <c:v>1.007080078125E-3</c:v>
                </c:pt>
                <c:pt idx="44684">
                  <c:v>1.0068416595458984E-3</c:v>
                </c:pt>
                <c:pt idx="44685">
                  <c:v>1.0080337524414063E-3</c:v>
                </c:pt>
                <c:pt idx="44686">
                  <c:v>1.007080078125E-3</c:v>
                </c:pt>
                <c:pt idx="44687">
                  <c:v>1.0068416595458984E-3</c:v>
                </c:pt>
                <c:pt idx="44688">
                  <c:v>1.007080078125E-3</c:v>
                </c:pt>
                <c:pt idx="44689">
                  <c:v>1.007080078125E-3</c:v>
                </c:pt>
                <c:pt idx="44690">
                  <c:v>1.0068416595458984E-3</c:v>
                </c:pt>
                <c:pt idx="44691">
                  <c:v>1.007080078125E-3</c:v>
                </c:pt>
                <c:pt idx="44692">
                  <c:v>1.007080078125E-3</c:v>
                </c:pt>
                <c:pt idx="44693">
                  <c:v>1.0068416595458984E-3</c:v>
                </c:pt>
                <c:pt idx="44694">
                  <c:v>1.007080078125E-3</c:v>
                </c:pt>
                <c:pt idx="44695">
                  <c:v>1.007080078125E-3</c:v>
                </c:pt>
                <c:pt idx="44696">
                  <c:v>1.0068416595458984E-3</c:v>
                </c:pt>
                <c:pt idx="44697">
                  <c:v>1.007080078125E-3</c:v>
                </c:pt>
                <c:pt idx="44698">
                  <c:v>1.0080337524414063E-3</c:v>
                </c:pt>
                <c:pt idx="44699">
                  <c:v>1.007080078125E-3</c:v>
                </c:pt>
                <c:pt idx="44700">
                  <c:v>1.0068416595458984E-3</c:v>
                </c:pt>
                <c:pt idx="44701">
                  <c:v>1.007080078125E-3</c:v>
                </c:pt>
                <c:pt idx="44702">
                  <c:v>1.007080078125E-3</c:v>
                </c:pt>
                <c:pt idx="44703">
                  <c:v>1.0068416595458984E-3</c:v>
                </c:pt>
                <c:pt idx="44704">
                  <c:v>1.007080078125E-3</c:v>
                </c:pt>
                <c:pt idx="44705">
                  <c:v>1.007080078125E-3</c:v>
                </c:pt>
                <c:pt idx="44706">
                  <c:v>1.0068416595458984E-3</c:v>
                </c:pt>
                <c:pt idx="44707">
                  <c:v>1.007080078125E-3</c:v>
                </c:pt>
                <c:pt idx="44708">
                  <c:v>1.007080078125E-3</c:v>
                </c:pt>
                <c:pt idx="44709">
                  <c:v>1.0068416595458984E-3</c:v>
                </c:pt>
                <c:pt idx="44710">
                  <c:v>1.0080337524414063E-3</c:v>
                </c:pt>
                <c:pt idx="44711">
                  <c:v>1.007080078125E-3</c:v>
                </c:pt>
                <c:pt idx="44712">
                  <c:v>1.0068416595458984E-3</c:v>
                </c:pt>
                <c:pt idx="44713">
                  <c:v>1.007080078125E-3</c:v>
                </c:pt>
                <c:pt idx="44714">
                  <c:v>1.007080078125E-3</c:v>
                </c:pt>
                <c:pt idx="44715">
                  <c:v>1.0068416595458984E-3</c:v>
                </c:pt>
                <c:pt idx="44716">
                  <c:v>1.007080078125E-3</c:v>
                </c:pt>
                <c:pt idx="44717">
                  <c:v>1.007080078125E-3</c:v>
                </c:pt>
                <c:pt idx="44718">
                  <c:v>1.0068416595458984E-3</c:v>
                </c:pt>
                <c:pt idx="44719">
                  <c:v>1.007080078125E-3</c:v>
                </c:pt>
                <c:pt idx="44720">
                  <c:v>1.007080078125E-3</c:v>
                </c:pt>
                <c:pt idx="44721">
                  <c:v>1.0068416595458984E-3</c:v>
                </c:pt>
                <c:pt idx="44722">
                  <c:v>1.007080078125E-3</c:v>
                </c:pt>
                <c:pt idx="44723">
                  <c:v>1.0080337524414063E-3</c:v>
                </c:pt>
                <c:pt idx="44724">
                  <c:v>1.007080078125E-3</c:v>
                </c:pt>
                <c:pt idx="44725">
                  <c:v>1.0068416595458984E-3</c:v>
                </c:pt>
                <c:pt idx="44726">
                  <c:v>1.007080078125E-3</c:v>
                </c:pt>
                <c:pt idx="44727">
                  <c:v>1.007080078125E-3</c:v>
                </c:pt>
                <c:pt idx="44728">
                  <c:v>1.0068416595458984E-3</c:v>
                </c:pt>
                <c:pt idx="44729">
                  <c:v>1.007080078125E-3</c:v>
                </c:pt>
                <c:pt idx="44730">
                  <c:v>1.007080078125E-3</c:v>
                </c:pt>
                <c:pt idx="44731">
                  <c:v>1.0068416595458984E-3</c:v>
                </c:pt>
                <c:pt idx="44732">
                  <c:v>1.007080078125E-3</c:v>
                </c:pt>
                <c:pt idx="44733">
                  <c:v>1.007080078125E-3</c:v>
                </c:pt>
                <c:pt idx="44734">
                  <c:v>1.0068416595458984E-3</c:v>
                </c:pt>
                <c:pt idx="44735">
                  <c:v>1.0080337524414063E-3</c:v>
                </c:pt>
                <c:pt idx="44736">
                  <c:v>1.007080078125E-3</c:v>
                </c:pt>
                <c:pt idx="44737">
                  <c:v>1.0068416595458984E-3</c:v>
                </c:pt>
                <c:pt idx="44738">
                  <c:v>1.007080078125E-3</c:v>
                </c:pt>
                <c:pt idx="44739">
                  <c:v>1.007080078125E-3</c:v>
                </c:pt>
                <c:pt idx="44740">
                  <c:v>1.0068416595458984E-3</c:v>
                </c:pt>
                <c:pt idx="44741">
                  <c:v>1.007080078125E-3</c:v>
                </c:pt>
                <c:pt idx="44742">
                  <c:v>1.007080078125E-3</c:v>
                </c:pt>
                <c:pt idx="44743">
                  <c:v>1.0068416595458984E-3</c:v>
                </c:pt>
                <c:pt idx="44744">
                  <c:v>1.007080078125E-3</c:v>
                </c:pt>
                <c:pt idx="44745">
                  <c:v>1.007080078125E-3</c:v>
                </c:pt>
                <c:pt idx="44746">
                  <c:v>1.0068416595458984E-3</c:v>
                </c:pt>
                <c:pt idx="44747">
                  <c:v>1.007080078125E-3</c:v>
                </c:pt>
                <c:pt idx="44748">
                  <c:v>1.0080337524414063E-3</c:v>
                </c:pt>
                <c:pt idx="44749">
                  <c:v>1.007080078125E-3</c:v>
                </c:pt>
                <c:pt idx="44750">
                  <c:v>1.0068416595458984E-3</c:v>
                </c:pt>
                <c:pt idx="44751">
                  <c:v>1.007080078125E-3</c:v>
                </c:pt>
                <c:pt idx="44752">
                  <c:v>1.007080078125E-3</c:v>
                </c:pt>
                <c:pt idx="44753">
                  <c:v>1.0068416595458984E-3</c:v>
                </c:pt>
                <c:pt idx="44754">
                  <c:v>1.007080078125E-3</c:v>
                </c:pt>
                <c:pt idx="44755">
                  <c:v>1.007080078125E-3</c:v>
                </c:pt>
                <c:pt idx="44756">
                  <c:v>1.0068416595458984E-3</c:v>
                </c:pt>
                <c:pt idx="44757">
                  <c:v>1.007080078125E-3</c:v>
                </c:pt>
                <c:pt idx="44758">
                  <c:v>1.007080078125E-3</c:v>
                </c:pt>
                <c:pt idx="44759">
                  <c:v>1.0068416595458984E-3</c:v>
                </c:pt>
                <c:pt idx="44760">
                  <c:v>1.0080337524414063E-3</c:v>
                </c:pt>
                <c:pt idx="44761">
                  <c:v>1.007080078125E-3</c:v>
                </c:pt>
                <c:pt idx="44762">
                  <c:v>1.0068416595458984E-3</c:v>
                </c:pt>
                <c:pt idx="44763">
                  <c:v>1.007080078125E-3</c:v>
                </c:pt>
                <c:pt idx="44764">
                  <c:v>1.007080078125E-3</c:v>
                </c:pt>
                <c:pt idx="44765">
                  <c:v>1.0068416595458984E-3</c:v>
                </c:pt>
                <c:pt idx="44766">
                  <c:v>1.007080078125E-3</c:v>
                </c:pt>
                <c:pt idx="44767">
                  <c:v>1.007080078125E-3</c:v>
                </c:pt>
                <c:pt idx="44768">
                  <c:v>1.0068416595458984E-3</c:v>
                </c:pt>
                <c:pt idx="44769">
                  <c:v>1.007080078125E-3</c:v>
                </c:pt>
                <c:pt idx="44770">
                  <c:v>1.007080078125E-3</c:v>
                </c:pt>
                <c:pt idx="44771">
                  <c:v>1.0068416595458984E-3</c:v>
                </c:pt>
                <c:pt idx="44772">
                  <c:v>1.007080078125E-3</c:v>
                </c:pt>
                <c:pt idx="44773">
                  <c:v>1.0080337524414063E-3</c:v>
                </c:pt>
                <c:pt idx="44774">
                  <c:v>1.007080078125E-3</c:v>
                </c:pt>
                <c:pt idx="44775">
                  <c:v>1.0068416595458984E-3</c:v>
                </c:pt>
                <c:pt idx="44776">
                  <c:v>1.007080078125E-3</c:v>
                </c:pt>
                <c:pt idx="44777">
                  <c:v>1.007080078125E-3</c:v>
                </c:pt>
                <c:pt idx="44778">
                  <c:v>1.0068416595458984E-3</c:v>
                </c:pt>
                <c:pt idx="44779">
                  <c:v>1.007080078125E-3</c:v>
                </c:pt>
                <c:pt idx="44780">
                  <c:v>1.007080078125E-3</c:v>
                </c:pt>
                <c:pt idx="44781">
                  <c:v>1.0068416595458984E-3</c:v>
                </c:pt>
                <c:pt idx="44782">
                  <c:v>1.007080078125E-3</c:v>
                </c:pt>
                <c:pt idx="44783">
                  <c:v>1.007080078125E-3</c:v>
                </c:pt>
                <c:pt idx="44784">
                  <c:v>1.0068416595458984E-3</c:v>
                </c:pt>
                <c:pt idx="44785">
                  <c:v>1.0080337524414063E-3</c:v>
                </c:pt>
                <c:pt idx="44786">
                  <c:v>1.007080078125E-3</c:v>
                </c:pt>
                <c:pt idx="44787">
                  <c:v>1.0068416595458984E-3</c:v>
                </c:pt>
                <c:pt idx="44788">
                  <c:v>1.007080078125E-3</c:v>
                </c:pt>
                <c:pt idx="44789">
                  <c:v>1.007080078125E-3</c:v>
                </c:pt>
                <c:pt idx="44790">
                  <c:v>1.0068416595458984E-3</c:v>
                </c:pt>
                <c:pt idx="44791">
                  <c:v>1.007080078125E-3</c:v>
                </c:pt>
                <c:pt idx="44792">
                  <c:v>1.007080078125E-3</c:v>
                </c:pt>
                <c:pt idx="44793">
                  <c:v>1.0068416595458984E-3</c:v>
                </c:pt>
                <c:pt idx="44794">
                  <c:v>1.007080078125E-3</c:v>
                </c:pt>
                <c:pt idx="44795">
                  <c:v>1.007080078125E-3</c:v>
                </c:pt>
                <c:pt idx="44796">
                  <c:v>1.0068416595458984E-3</c:v>
                </c:pt>
                <c:pt idx="44797">
                  <c:v>1.007080078125E-3</c:v>
                </c:pt>
                <c:pt idx="44798">
                  <c:v>1.0080337524414063E-3</c:v>
                </c:pt>
                <c:pt idx="44799">
                  <c:v>1.007080078125E-3</c:v>
                </c:pt>
                <c:pt idx="44800">
                  <c:v>1.0068416595458984E-3</c:v>
                </c:pt>
                <c:pt idx="44801">
                  <c:v>1.007080078125E-3</c:v>
                </c:pt>
                <c:pt idx="44802">
                  <c:v>1.007080078125E-3</c:v>
                </c:pt>
                <c:pt idx="44803">
                  <c:v>1.0068416595458984E-3</c:v>
                </c:pt>
                <c:pt idx="44804">
                  <c:v>1.007080078125E-3</c:v>
                </c:pt>
                <c:pt idx="44805">
                  <c:v>1.007080078125E-3</c:v>
                </c:pt>
                <c:pt idx="44806">
                  <c:v>1.0068416595458984E-3</c:v>
                </c:pt>
                <c:pt idx="44807">
                  <c:v>1.007080078125E-3</c:v>
                </c:pt>
                <c:pt idx="44808">
                  <c:v>1.0068416595458984E-3</c:v>
                </c:pt>
                <c:pt idx="44809">
                  <c:v>1.007080078125E-3</c:v>
                </c:pt>
                <c:pt idx="44810">
                  <c:v>1.0080337524414063E-3</c:v>
                </c:pt>
                <c:pt idx="44811">
                  <c:v>1.007080078125E-3</c:v>
                </c:pt>
                <c:pt idx="44812">
                  <c:v>1.0068416595458984E-3</c:v>
                </c:pt>
                <c:pt idx="44813">
                  <c:v>1.007080078125E-3</c:v>
                </c:pt>
                <c:pt idx="44814">
                  <c:v>1.007080078125E-3</c:v>
                </c:pt>
                <c:pt idx="44815">
                  <c:v>1.0068416595458984E-3</c:v>
                </c:pt>
                <c:pt idx="44816">
                  <c:v>1.007080078125E-3</c:v>
                </c:pt>
                <c:pt idx="44817">
                  <c:v>1.007080078125E-3</c:v>
                </c:pt>
                <c:pt idx="44818">
                  <c:v>1.0068416595458984E-3</c:v>
                </c:pt>
                <c:pt idx="44819">
                  <c:v>1.007080078125E-3</c:v>
                </c:pt>
                <c:pt idx="44820">
                  <c:v>1.007080078125E-3</c:v>
                </c:pt>
                <c:pt idx="44821">
                  <c:v>1.0068416595458984E-3</c:v>
                </c:pt>
                <c:pt idx="44822">
                  <c:v>1.007080078125E-3</c:v>
                </c:pt>
                <c:pt idx="44823">
                  <c:v>1.0080337524414063E-3</c:v>
                </c:pt>
                <c:pt idx="44824">
                  <c:v>1.007080078125E-3</c:v>
                </c:pt>
                <c:pt idx="44825">
                  <c:v>1.0068416595458984E-3</c:v>
                </c:pt>
                <c:pt idx="44826">
                  <c:v>1.007080078125E-3</c:v>
                </c:pt>
                <c:pt idx="44827">
                  <c:v>1.007080078125E-3</c:v>
                </c:pt>
                <c:pt idx="44828">
                  <c:v>1.0068416595458984E-3</c:v>
                </c:pt>
                <c:pt idx="44829">
                  <c:v>1.007080078125E-3</c:v>
                </c:pt>
                <c:pt idx="44830">
                  <c:v>1.0068416595458984E-3</c:v>
                </c:pt>
                <c:pt idx="44831">
                  <c:v>1.007080078125E-3</c:v>
                </c:pt>
                <c:pt idx="44832">
                  <c:v>1.007080078125E-3</c:v>
                </c:pt>
                <c:pt idx="44833">
                  <c:v>1.0068416595458984E-3</c:v>
                </c:pt>
                <c:pt idx="44834">
                  <c:v>1.007080078125E-3</c:v>
                </c:pt>
                <c:pt idx="44835">
                  <c:v>1.0080337524414063E-3</c:v>
                </c:pt>
                <c:pt idx="44836">
                  <c:v>1.007080078125E-3</c:v>
                </c:pt>
                <c:pt idx="44837">
                  <c:v>1.0068416595458984E-3</c:v>
                </c:pt>
                <c:pt idx="44838">
                  <c:v>1.007080078125E-3</c:v>
                </c:pt>
                <c:pt idx="44839">
                  <c:v>1.007080078125E-3</c:v>
                </c:pt>
                <c:pt idx="44840">
                  <c:v>1.0068416595458984E-3</c:v>
                </c:pt>
                <c:pt idx="44841">
                  <c:v>1.007080078125E-3</c:v>
                </c:pt>
                <c:pt idx="44842">
                  <c:v>1.007080078125E-3</c:v>
                </c:pt>
                <c:pt idx="44843">
                  <c:v>1.0068416595458984E-3</c:v>
                </c:pt>
                <c:pt idx="44844">
                  <c:v>1.007080078125E-3</c:v>
                </c:pt>
                <c:pt idx="44845">
                  <c:v>1.007080078125E-3</c:v>
                </c:pt>
                <c:pt idx="44846">
                  <c:v>1.0068416595458984E-3</c:v>
                </c:pt>
                <c:pt idx="44847">
                  <c:v>1.007080078125E-3</c:v>
                </c:pt>
                <c:pt idx="44848">
                  <c:v>1.0080337524414063E-3</c:v>
                </c:pt>
                <c:pt idx="44849">
                  <c:v>1.007080078125E-3</c:v>
                </c:pt>
                <c:pt idx="44850">
                  <c:v>1.0068416595458984E-3</c:v>
                </c:pt>
                <c:pt idx="44851">
                  <c:v>1.007080078125E-3</c:v>
                </c:pt>
                <c:pt idx="44852">
                  <c:v>1.0068416595458984E-3</c:v>
                </c:pt>
                <c:pt idx="44853">
                  <c:v>1.007080078125E-3</c:v>
                </c:pt>
                <c:pt idx="44854">
                  <c:v>1.007080078125E-3</c:v>
                </c:pt>
                <c:pt idx="44855">
                  <c:v>1.0068416595458984E-3</c:v>
                </c:pt>
                <c:pt idx="44856">
                  <c:v>1.007080078125E-3</c:v>
                </c:pt>
                <c:pt idx="44857">
                  <c:v>1.007080078125E-3</c:v>
                </c:pt>
                <c:pt idx="44858">
                  <c:v>1.0068416595458984E-3</c:v>
                </c:pt>
                <c:pt idx="44859">
                  <c:v>1.007080078125E-3</c:v>
                </c:pt>
                <c:pt idx="44860">
                  <c:v>1.0080337524414063E-3</c:v>
                </c:pt>
                <c:pt idx="44861">
                  <c:v>1.007080078125E-3</c:v>
                </c:pt>
                <c:pt idx="44862">
                  <c:v>1.0068416595458984E-3</c:v>
                </c:pt>
                <c:pt idx="44863">
                  <c:v>1.007080078125E-3</c:v>
                </c:pt>
                <c:pt idx="44864">
                  <c:v>1.007080078125E-3</c:v>
                </c:pt>
                <c:pt idx="44865">
                  <c:v>1.0068416595458984E-3</c:v>
                </c:pt>
                <c:pt idx="44866">
                  <c:v>1.007080078125E-3</c:v>
                </c:pt>
                <c:pt idx="44867">
                  <c:v>1.007080078125E-3</c:v>
                </c:pt>
                <c:pt idx="44868">
                  <c:v>1.0068416595458984E-3</c:v>
                </c:pt>
                <c:pt idx="44869">
                  <c:v>1.007080078125E-3</c:v>
                </c:pt>
                <c:pt idx="44870">
                  <c:v>1.007080078125E-3</c:v>
                </c:pt>
                <c:pt idx="44871">
                  <c:v>1.0068416595458984E-3</c:v>
                </c:pt>
                <c:pt idx="44872">
                  <c:v>1.007080078125E-3</c:v>
                </c:pt>
                <c:pt idx="44873">
                  <c:v>1.0080337524414063E-3</c:v>
                </c:pt>
                <c:pt idx="44874">
                  <c:v>1.0068416595458984E-3</c:v>
                </c:pt>
                <c:pt idx="44875">
                  <c:v>1.007080078125E-3</c:v>
                </c:pt>
                <c:pt idx="44876">
                  <c:v>1.007080078125E-3</c:v>
                </c:pt>
                <c:pt idx="44877">
                  <c:v>1.0068416595458984E-3</c:v>
                </c:pt>
                <c:pt idx="44878">
                  <c:v>1.007080078125E-3</c:v>
                </c:pt>
                <c:pt idx="44879">
                  <c:v>1.007080078125E-3</c:v>
                </c:pt>
                <c:pt idx="44880">
                  <c:v>1.0068416595458984E-3</c:v>
                </c:pt>
                <c:pt idx="44881">
                  <c:v>1.007080078125E-3</c:v>
                </c:pt>
                <c:pt idx="44882">
                  <c:v>1.007080078125E-3</c:v>
                </c:pt>
                <c:pt idx="44883">
                  <c:v>1.0068416595458984E-3</c:v>
                </c:pt>
                <c:pt idx="44884">
                  <c:v>1.007080078125E-3</c:v>
                </c:pt>
                <c:pt idx="44885">
                  <c:v>1.0080337524414063E-3</c:v>
                </c:pt>
                <c:pt idx="44886">
                  <c:v>1.007080078125E-3</c:v>
                </c:pt>
                <c:pt idx="44887">
                  <c:v>1.0068416595458984E-3</c:v>
                </c:pt>
                <c:pt idx="44888">
                  <c:v>1.007080078125E-3</c:v>
                </c:pt>
                <c:pt idx="44889">
                  <c:v>1.007080078125E-3</c:v>
                </c:pt>
                <c:pt idx="44890">
                  <c:v>1.0068416595458984E-3</c:v>
                </c:pt>
                <c:pt idx="44891">
                  <c:v>1.007080078125E-3</c:v>
                </c:pt>
                <c:pt idx="44892">
                  <c:v>1.007080078125E-3</c:v>
                </c:pt>
                <c:pt idx="44893">
                  <c:v>1.0068416595458984E-3</c:v>
                </c:pt>
                <c:pt idx="44894">
                  <c:v>1.007080078125E-3</c:v>
                </c:pt>
                <c:pt idx="44895">
                  <c:v>1.007080078125E-3</c:v>
                </c:pt>
                <c:pt idx="44896">
                  <c:v>1.0068416595458984E-3</c:v>
                </c:pt>
                <c:pt idx="44897">
                  <c:v>1.007080078125E-3</c:v>
                </c:pt>
                <c:pt idx="44898">
                  <c:v>1.0080337524414063E-3</c:v>
                </c:pt>
                <c:pt idx="44899">
                  <c:v>1.0068416595458984E-3</c:v>
                </c:pt>
                <c:pt idx="44900">
                  <c:v>1.007080078125E-3</c:v>
                </c:pt>
                <c:pt idx="44901">
                  <c:v>1.007080078125E-3</c:v>
                </c:pt>
                <c:pt idx="44902">
                  <c:v>1.0068416595458984E-3</c:v>
                </c:pt>
                <c:pt idx="44903">
                  <c:v>1.007080078125E-3</c:v>
                </c:pt>
                <c:pt idx="44904">
                  <c:v>1.007080078125E-3</c:v>
                </c:pt>
                <c:pt idx="44905">
                  <c:v>1.0068416595458984E-3</c:v>
                </c:pt>
                <c:pt idx="44906">
                  <c:v>1.007080078125E-3</c:v>
                </c:pt>
                <c:pt idx="44907">
                  <c:v>1.007080078125E-3</c:v>
                </c:pt>
                <c:pt idx="44908">
                  <c:v>1.0068416595458984E-3</c:v>
                </c:pt>
                <c:pt idx="44909">
                  <c:v>1.007080078125E-3</c:v>
                </c:pt>
                <c:pt idx="44910">
                  <c:v>1.0080337524414063E-3</c:v>
                </c:pt>
                <c:pt idx="44911">
                  <c:v>1.007080078125E-3</c:v>
                </c:pt>
                <c:pt idx="44912">
                  <c:v>1.0068416595458984E-3</c:v>
                </c:pt>
                <c:pt idx="44913">
                  <c:v>1.007080078125E-3</c:v>
                </c:pt>
                <c:pt idx="44914">
                  <c:v>1.007080078125E-3</c:v>
                </c:pt>
                <c:pt idx="44915">
                  <c:v>1.0068416595458984E-3</c:v>
                </c:pt>
                <c:pt idx="44916">
                  <c:v>1.007080078125E-3</c:v>
                </c:pt>
                <c:pt idx="44917">
                  <c:v>1.007080078125E-3</c:v>
                </c:pt>
                <c:pt idx="44918">
                  <c:v>1.0068416595458984E-3</c:v>
                </c:pt>
                <c:pt idx="44919">
                  <c:v>1.007080078125E-3</c:v>
                </c:pt>
                <c:pt idx="44920">
                  <c:v>1.007080078125E-3</c:v>
                </c:pt>
                <c:pt idx="44921">
                  <c:v>1.0068416595458984E-3</c:v>
                </c:pt>
                <c:pt idx="44922">
                  <c:v>1.007080078125E-3</c:v>
                </c:pt>
                <c:pt idx="44923">
                  <c:v>1.0080337524414063E-3</c:v>
                </c:pt>
                <c:pt idx="44924">
                  <c:v>1.0068416595458984E-3</c:v>
                </c:pt>
                <c:pt idx="44925">
                  <c:v>1.007080078125E-3</c:v>
                </c:pt>
                <c:pt idx="44926">
                  <c:v>1.007080078125E-3</c:v>
                </c:pt>
                <c:pt idx="44927">
                  <c:v>1.0068416595458984E-3</c:v>
                </c:pt>
                <c:pt idx="44928">
                  <c:v>1.007080078125E-3</c:v>
                </c:pt>
                <c:pt idx="44929">
                  <c:v>1.007080078125E-3</c:v>
                </c:pt>
                <c:pt idx="44930">
                  <c:v>1.0068416595458984E-3</c:v>
                </c:pt>
                <c:pt idx="44931">
                  <c:v>1.007080078125E-3</c:v>
                </c:pt>
                <c:pt idx="44932">
                  <c:v>1.007080078125E-3</c:v>
                </c:pt>
                <c:pt idx="44933">
                  <c:v>1.0068416595458984E-3</c:v>
                </c:pt>
                <c:pt idx="44934">
                  <c:v>1.007080078125E-3</c:v>
                </c:pt>
                <c:pt idx="44935">
                  <c:v>1.0080337524414063E-3</c:v>
                </c:pt>
                <c:pt idx="44936">
                  <c:v>1.007080078125E-3</c:v>
                </c:pt>
                <c:pt idx="44937">
                  <c:v>1.0068416595458984E-3</c:v>
                </c:pt>
                <c:pt idx="44938">
                  <c:v>1.007080078125E-3</c:v>
                </c:pt>
                <c:pt idx="44939">
                  <c:v>1.007080078125E-3</c:v>
                </c:pt>
                <c:pt idx="44940">
                  <c:v>1.0068416595458984E-3</c:v>
                </c:pt>
                <c:pt idx="44941">
                  <c:v>1.007080078125E-3</c:v>
                </c:pt>
                <c:pt idx="44942">
                  <c:v>1.007080078125E-3</c:v>
                </c:pt>
                <c:pt idx="44943">
                  <c:v>1.0068416595458984E-3</c:v>
                </c:pt>
                <c:pt idx="44944">
                  <c:v>1.007080078125E-3</c:v>
                </c:pt>
                <c:pt idx="44945">
                  <c:v>1.007080078125E-3</c:v>
                </c:pt>
                <c:pt idx="44946">
                  <c:v>1.0068416595458984E-3</c:v>
                </c:pt>
                <c:pt idx="44947">
                  <c:v>1.007080078125E-3</c:v>
                </c:pt>
                <c:pt idx="44948">
                  <c:v>1.0080337524414063E-3</c:v>
                </c:pt>
                <c:pt idx="44949">
                  <c:v>1.0068416595458984E-3</c:v>
                </c:pt>
                <c:pt idx="44950">
                  <c:v>1.007080078125E-3</c:v>
                </c:pt>
                <c:pt idx="44951">
                  <c:v>1.007080078125E-3</c:v>
                </c:pt>
                <c:pt idx="44952">
                  <c:v>1.0068416595458984E-3</c:v>
                </c:pt>
                <c:pt idx="44953">
                  <c:v>1.007080078125E-3</c:v>
                </c:pt>
                <c:pt idx="44954">
                  <c:v>1.007080078125E-3</c:v>
                </c:pt>
                <c:pt idx="44955">
                  <c:v>1.0068416595458984E-3</c:v>
                </c:pt>
                <c:pt idx="44956">
                  <c:v>1.007080078125E-3</c:v>
                </c:pt>
                <c:pt idx="44957">
                  <c:v>1.007080078125E-3</c:v>
                </c:pt>
                <c:pt idx="44958">
                  <c:v>1.0068416595458984E-3</c:v>
                </c:pt>
                <c:pt idx="44959">
                  <c:v>1.007080078125E-3</c:v>
                </c:pt>
                <c:pt idx="44960">
                  <c:v>1.0080337524414063E-3</c:v>
                </c:pt>
                <c:pt idx="44961">
                  <c:v>1.007080078125E-3</c:v>
                </c:pt>
                <c:pt idx="44962">
                  <c:v>1.0068416595458984E-3</c:v>
                </c:pt>
                <c:pt idx="44963">
                  <c:v>1.007080078125E-3</c:v>
                </c:pt>
                <c:pt idx="44964">
                  <c:v>1.007080078125E-3</c:v>
                </c:pt>
                <c:pt idx="44965">
                  <c:v>1.0068416595458984E-3</c:v>
                </c:pt>
                <c:pt idx="44966">
                  <c:v>1.007080078125E-3</c:v>
                </c:pt>
                <c:pt idx="44967">
                  <c:v>1.007080078125E-3</c:v>
                </c:pt>
                <c:pt idx="44968">
                  <c:v>1.0068416595458984E-3</c:v>
                </c:pt>
                <c:pt idx="44969">
                  <c:v>1.007080078125E-3</c:v>
                </c:pt>
                <c:pt idx="44970">
                  <c:v>1.007080078125E-3</c:v>
                </c:pt>
                <c:pt idx="44971">
                  <c:v>1.0068416595458984E-3</c:v>
                </c:pt>
                <c:pt idx="44972">
                  <c:v>1.007080078125E-3</c:v>
                </c:pt>
                <c:pt idx="44973">
                  <c:v>1.0080337524414063E-3</c:v>
                </c:pt>
                <c:pt idx="44974">
                  <c:v>1.0068416595458984E-3</c:v>
                </c:pt>
                <c:pt idx="44975">
                  <c:v>1.007080078125E-3</c:v>
                </c:pt>
                <c:pt idx="44976">
                  <c:v>1.007080078125E-3</c:v>
                </c:pt>
                <c:pt idx="44977">
                  <c:v>1.0068416595458984E-3</c:v>
                </c:pt>
                <c:pt idx="44978">
                  <c:v>1.007080078125E-3</c:v>
                </c:pt>
                <c:pt idx="44979">
                  <c:v>1.007080078125E-3</c:v>
                </c:pt>
                <c:pt idx="44980">
                  <c:v>1.0068416595458984E-3</c:v>
                </c:pt>
                <c:pt idx="44981">
                  <c:v>1.007080078125E-3</c:v>
                </c:pt>
                <c:pt idx="44982">
                  <c:v>1.007080078125E-3</c:v>
                </c:pt>
                <c:pt idx="44983">
                  <c:v>1.0068416595458984E-3</c:v>
                </c:pt>
                <c:pt idx="44984">
                  <c:v>1.007080078125E-3</c:v>
                </c:pt>
                <c:pt idx="44985">
                  <c:v>1.0080337524414063E-3</c:v>
                </c:pt>
                <c:pt idx="44986">
                  <c:v>1.007080078125E-3</c:v>
                </c:pt>
                <c:pt idx="44987">
                  <c:v>1.0068416595458984E-3</c:v>
                </c:pt>
                <c:pt idx="44988">
                  <c:v>1.007080078125E-3</c:v>
                </c:pt>
                <c:pt idx="44989">
                  <c:v>1.007080078125E-3</c:v>
                </c:pt>
                <c:pt idx="44990">
                  <c:v>1.0068416595458984E-3</c:v>
                </c:pt>
                <c:pt idx="44991">
                  <c:v>1.007080078125E-3</c:v>
                </c:pt>
                <c:pt idx="44992">
                  <c:v>1.007080078125E-3</c:v>
                </c:pt>
                <c:pt idx="44993">
                  <c:v>1.0068416595458984E-3</c:v>
                </c:pt>
                <c:pt idx="44994">
                  <c:v>1.007080078125E-3</c:v>
                </c:pt>
                <c:pt idx="44995">
                  <c:v>1.007080078125E-3</c:v>
                </c:pt>
                <c:pt idx="44996">
                  <c:v>1.0068416595458984E-3</c:v>
                </c:pt>
                <c:pt idx="44997">
                  <c:v>1.007080078125E-3</c:v>
                </c:pt>
                <c:pt idx="44998">
                  <c:v>1.0080337524414063E-3</c:v>
                </c:pt>
                <c:pt idx="44999">
                  <c:v>1.0068416595458984E-3</c:v>
                </c:pt>
                <c:pt idx="45000">
                  <c:v>1.007080078125E-3</c:v>
                </c:pt>
                <c:pt idx="45001">
                  <c:v>1.007080078125E-3</c:v>
                </c:pt>
                <c:pt idx="45002">
                  <c:v>1.0068416595458984E-3</c:v>
                </c:pt>
                <c:pt idx="45003">
                  <c:v>1.007080078125E-3</c:v>
                </c:pt>
                <c:pt idx="45004">
                  <c:v>1.007080078125E-3</c:v>
                </c:pt>
                <c:pt idx="45005">
                  <c:v>1.0068416595458984E-3</c:v>
                </c:pt>
                <c:pt idx="45006">
                  <c:v>1.007080078125E-3</c:v>
                </c:pt>
                <c:pt idx="45007">
                  <c:v>1.007080078125E-3</c:v>
                </c:pt>
                <c:pt idx="45008">
                  <c:v>1.0068416595458984E-3</c:v>
                </c:pt>
                <c:pt idx="45009">
                  <c:v>1.007080078125E-3</c:v>
                </c:pt>
                <c:pt idx="45010">
                  <c:v>1.0080337524414063E-3</c:v>
                </c:pt>
                <c:pt idx="45011">
                  <c:v>1.007080078125E-3</c:v>
                </c:pt>
                <c:pt idx="45012">
                  <c:v>1.0068416595458984E-3</c:v>
                </c:pt>
                <c:pt idx="45013">
                  <c:v>1.007080078125E-3</c:v>
                </c:pt>
                <c:pt idx="45014">
                  <c:v>1.007080078125E-3</c:v>
                </c:pt>
                <c:pt idx="45015">
                  <c:v>1.0068416595458984E-3</c:v>
                </c:pt>
                <c:pt idx="45016">
                  <c:v>1.007080078125E-3</c:v>
                </c:pt>
                <c:pt idx="45017">
                  <c:v>1.007080078125E-3</c:v>
                </c:pt>
                <c:pt idx="45018">
                  <c:v>1.0068416595458984E-3</c:v>
                </c:pt>
                <c:pt idx="45019">
                  <c:v>1.007080078125E-3</c:v>
                </c:pt>
                <c:pt idx="45020">
                  <c:v>1.007080078125E-3</c:v>
                </c:pt>
                <c:pt idx="45021">
                  <c:v>1.0068416595458984E-3</c:v>
                </c:pt>
                <c:pt idx="45022">
                  <c:v>1.007080078125E-3</c:v>
                </c:pt>
                <c:pt idx="45023">
                  <c:v>1.0080337524414063E-3</c:v>
                </c:pt>
                <c:pt idx="45024">
                  <c:v>1.0068416595458984E-3</c:v>
                </c:pt>
                <c:pt idx="45025">
                  <c:v>1.007080078125E-3</c:v>
                </c:pt>
                <c:pt idx="45026">
                  <c:v>1.007080078125E-3</c:v>
                </c:pt>
                <c:pt idx="45027">
                  <c:v>1.0068416595458984E-3</c:v>
                </c:pt>
                <c:pt idx="45028">
                  <c:v>1.007080078125E-3</c:v>
                </c:pt>
                <c:pt idx="45029">
                  <c:v>1.007080078125E-3</c:v>
                </c:pt>
                <c:pt idx="45030">
                  <c:v>1.0068416595458984E-3</c:v>
                </c:pt>
                <c:pt idx="45031">
                  <c:v>1.007080078125E-3</c:v>
                </c:pt>
                <c:pt idx="45032">
                  <c:v>1.007080078125E-3</c:v>
                </c:pt>
                <c:pt idx="45033">
                  <c:v>1.0068416595458984E-3</c:v>
                </c:pt>
                <c:pt idx="45034">
                  <c:v>1.007080078125E-3</c:v>
                </c:pt>
                <c:pt idx="45035">
                  <c:v>1.0080337524414063E-3</c:v>
                </c:pt>
                <c:pt idx="45036">
                  <c:v>1.007080078125E-3</c:v>
                </c:pt>
                <c:pt idx="45037">
                  <c:v>1.0068416595458984E-3</c:v>
                </c:pt>
                <c:pt idx="45038">
                  <c:v>1.007080078125E-3</c:v>
                </c:pt>
                <c:pt idx="45039">
                  <c:v>1.007080078125E-3</c:v>
                </c:pt>
                <c:pt idx="45040">
                  <c:v>1.0068416595458984E-3</c:v>
                </c:pt>
                <c:pt idx="45041">
                  <c:v>1.007080078125E-3</c:v>
                </c:pt>
                <c:pt idx="45042">
                  <c:v>1.007080078125E-3</c:v>
                </c:pt>
                <c:pt idx="45043">
                  <c:v>1.0068416595458984E-3</c:v>
                </c:pt>
                <c:pt idx="45044">
                  <c:v>1.007080078125E-3</c:v>
                </c:pt>
                <c:pt idx="45045">
                  <c:v>1.007080078125E-3</c:v>
                </c:pt>
                <c:pt idx="45046">
                  <c:v>1.0068416595458984E-3</c:v>
                </c:pt>
                <c:pt idx="45047">
                  <c:v>1.007080078125E-3</c:v>
                </c:pt>
                <c:pt idx="45048">
                  <c:v>1.0080337524414063E-3</c:v>
                </c:pt>
                <c:pt idx="45049">
                  <c:v>1.0068416595458984E-3</c:v>
                </c:pt>
                <c:pt idx="45050">
                  <c:v>1.007080078125E-3</c:v>
                </c:pt>
                <c:pt idx="45051">
                  <c:v>1.007080078125E-3</c:v>
                </c:pt>
                <c:pt idx="45052">
                  <c:v>1.0068416595458984E-3</c:v>
                </c:pt>
                <c:pt idx="45053">
                  <c:v>1.007080078125E-3</c:v>
                </c:pt>
                <c:pt idx="45054">
                  <c:v>1.007080078125E-3</c:v>
                </c:pt>
                <c:pt idx="45055">
                  <c:v>1.0068416595458984E-3</c:v>
                </c:pt>
                <c:pt idx="45056">
                  <c:v>1.007080078125E-3</c:v>
                </c:pt>
                <c:pt idx="45057">
                  <c:v>1.007080078125E-3</c:v>
                </c:pt>
                <c:pt idx="45058">
                  <c:v>1.0068416595458984E-3</c:v>
                </c:pt>
                <c:pt idx="45059">
                  <c:v>1.007080078125E-3</c:v>
                </c:pt>
                <c:pt idx="45060">
                  <c:v>1.0080337524414063E-3</c:v>
                </c:pt>
                <c:pt idx="45061">
                  <c:v>1.007080078125E-3</c:v>
                </c:pt>
                <c:pt idx="45062">
                  <c:v>1.0068416595458984E-3</c:v>
                </c:pt>
                <c:pt idx="45063">
                  <c:v>1.007080078125E-3</c:v>
                </c:pt>
                <c:pt idx="45064">
                  <c:v>1.007080078125E-3</c:v>
                </c:pt>
                <c:pt idx="45065">
                  <c:v>1.0068416595458984E-3</c:v>
                </c:pt>
                <c:pt idx="45066">
                  <c:v>1.007080078125E-3</c:v>
                </c:pt>
                <c:pt idx="45067">
                  <c:v>1.007080078125E-3</c:v>
                </c:pt>
                <c:pt idx="45068">
                  <c:v>1.0068416595458984E-3</c:v>
                </c:pt>
                <c:pt idx="45069">
                  <c:v>1.007080078125E-3</c:v>
                </c:pt>
                <c:pt idx="45070">
                  <c:v>1.007080078125E-3</c:v>
                </c:pt>
                <c:pt idx="45071">
                  <c:v>1.0068416595458984E-3</c:v>
                </c:pt>
                <c:pt idx="45072">
                  <c:v>1.007080078125E-3</c:v>
                </c:pt>
                <c:pt idx="45073">
                  <c:v>1.0080337524414063E-3</c:v>
                </c:pt>
                <c:pt idx="45074">
                  <c:v>1.0068416595458984E-3</c:v>
                </c:pt>
                <c:pt idx="45075">
                  <c:v>1.007080078125E-3</c:v>
                </c:pt>
                <c:pt idx="45076">
                  <c:v>1.007080078125E-3</c:v>
                </c:pt>
                <c:pt idx="45077">
                  <c:v>1.0068416595458984E-3</c:v>
                </c:pt>
                <c:pt idx="45078">
                  <c:v>1.007080078125E-3</c:v>
                </c:pt>
                <c:pt idx="45079">
                  <c:v>1.007080078125E-3</c:v>
                </c:pt>
                <c:pt idx="45080">
                  <c:v>1.0068416595458984E-3</c:v>
                </c:pt>
                <c:pt idx="45081">
                  <c:v>1.007080078125E-3</c:v>
                </c:pt>
                <c:pt idx="45082">
                  <c:v>1.007080078125E-3</c:v>
                </c:pt>
                <c:pt idx="45083">
                  <c:v>1.0068416595458984E-3</c:v>
                </c:pt>
                <c:pt idx="45084">
                  <c:v>1.007080078125E-3</c:v>
                </c:pt>
                <c:pt idx="45085">
                  <c:v>1.0080337524414063E-3</c:v>
                </c:pt>
                <c:pt idx="45086">
                  <c:v>1.007080078125E-3</c:v>
                </c:pt>
                <c:pt idx="45087">
                  <c:v>1.0068416595458984E-3</c:v>
                </c:pt>
                <c:pt idx="45088">
                  <c:v>1.007080078125E-3</c:v>
                </c:pt>
                <c:pt idx="45089">
                  <c:v>1.007080078125E-3</c:v>
                </c:pt>
                <c:pt idx="45090">
                  <c:v>1.0068416595458984E-3</c:v>
                </c:pt>
                <c:pt idx="45091">
                  <c:v>1.007080078125E-3</c:v>
                </c:pt>
                <c:pt idx="45092">
                  <c:v>1.007080078125E-3</c:v>
                </c:pt>
                <c:pt idx="45093">
                  <c:v>1.0068416595458984E-3</c:v>
                </c:pt>
                <c:pt idx="45094">
                  <c:v>1.007080078125E-3</c:v>
                </c:pt>
                <c:pt idx="45095">
                  <c:v>1.007080078125E-3</c:v>
                </c:pt>
                <c:pt idx="45096">
                  <c:v>1.0068416595458984E-3</c:v>
                </c:pt>
                <c:pt idx="45097">
                  <c:v>1.0080337524414063E-3</c:v>
                </c:pt>
                <c:pt idx="45098">
                  <c:v>1.007080078125E-3</c:v>
                </c:pt>
                <c:pt idx="45099">
                  <c:v>1.0068416595458984E-3</c:v>
                </c:pt>
                <c:pt idx="45100">
                  <c:v>1.007080078125E-3</c:v>
                </c:pt>
                <c:pt idx="45101">
                  <c:v>1.007080078125E-3</c:v>
                </c:pt>
                <c:pt idx="45102">
                  <c:v>1.0068416595458984E-3</c:v>
                </c:pt>
                <c:pt idx="45103">
                  <c:v>1.007080078125E-3</c:v>
                </c:pt>
                <c:pt idx="45104">
                  <c:v>1.007080078125E-3</c:v>
                </c:pt>
                <c:pt idx="45105">
                  <c:v>1.0068416595458984E-3</c:v>
                </c:pt>
                <c:pt idx="45106">
                  <c:v>1.007080078125E-3</c:v>
                </c:pt>
                <c:pt idx="45107">
                  <c:v>1.007080078125E-3</c:v>
                </c:pt>
                <c:pt idx="45108">
                  <c:v>1.0068416595458984E-3</c:v>
                </c:pt>
                <c:pt idx="45109">
                  <c:v>1.007080078125E-3</c:v>
                </c:pt>
                <c:pt idx="45110">
                  <c:v>1.0080337524414063E-3</c:v>
                </c:pt>
                <c:pt idx="45111">
                  <c:v>1.007080078125E-3</c:v>
                </c:pt>
                <c:pt idx="45112">
                  <c:v>1.0068416595458984E-3</c:v>
                </c:pt>
                <c:pt idx="45113">
                  <c:v>1.007080078125E-3</c:v>
                </c:pt>
                <c:pt idx="45114">
                  <c:v>1.007080078125E-3</c:v>
                </c:pt>
                <c:pt idx="45115">
                  <c:v>1.0068416595458984E-3</c:v>
                </c:pt>
                <c:pt idx="45116">
                  <c:v>1.007080078125E-3</c:v>
                </c:pt>
                <c:pt idx="45117">
                  <c:v>1.007080078125E-3</c:v>
                </c:pt>
                <c:pt idx="45118">
                  <c:v>1.0068416595458984E-3</c:v>
                </c:pt>
                <c:pt idx="45119">
                  <c:v>1.007080078125E-3</c:v>
                </c:pt>
                <c:pt idx="45120">
                  <c:v>1.007080078125E-3</c:v>
                </c:pt>
                <c:pt idx="45121">
                  <c:v>1.0068416595458984E-3</c:v>
                </c:pt>
                <c:pt idx="45122">
                  <c:v>1.0080337524414063E-3</c:v>
                </c:pt>
                <c:pt idx="45123">
                  <c:v>1.007080078125E-3</c:v>
                </c:pt>
                <c:pt idx="45124">
                  <c:v>1.0068416595458984E-3</c:v>
                </c:pt>
                <c:pt idx="45125">
                  <c:v>1.007080078125E-3</c:v>
                </c:pt>
                <c:pt idx="45126">
                  <c:v>1.007080078125E-3</c:v>
                </c:pt>
                <c:pt idx="45127">
                  <c:v>1.0068416595458984E-3</c:v>
                </c:pt>
                <c:pt idx="45128">
                  <c:v>1.007080078125E-3</c:v>
                </c:pt>
                <c:pt idx="45129">
                  <c:v>1.007080078125E-3</c:v>
                </c:pt>
                <c:pt idx="45130">
                  <c:v>1.0068416595458984E-3</c:v>
                </c:pt>
                <c:pt idx="45131">
                  <c:v>1.007080078125E-3</c:v>
                </c:pt>
                <c:pt idx="45132">
                  <c:v>1.007080078125E-3</c:v>
                </c:pt>
                <c:pt idx="45133">
                  <c:v>1.0068416595458984E-3</c:v>
                </c:pt>
                <c:pt idx="45134">
                  <c:v>1.007080078125E-3</c:v>
                </c:pt>
                <c:pt idx="45135">
                  <c:v>1.0080337524414063E-3</c:v>
                </c:pt>
                <c:pt idx="45136">
                  <c:v>1.007080078125E-3</c:v>
                </c:pt>
                <c:pt idx="45137">
                  <c:v>1.0068416595458984E-3</c:v>
                </c:pt>
                <c:pt idx="45138">
                  <c:v>1.007080078125E-3</c:v>
                </c:pt>
                <c:pt idx="45139">
                  <c:v>1.007080078125E-3</c:v>
                </c:pt>
                <c:pt idx="45140">
                  <c:v>1.0068416595458984E-3</c:v>
                </c:pt>
                <c:pt idx="45141">
                  <c:v>1.007080078125E-3</c:v>
                </c:pt>
                <c:pt idx="45142">
                  <c:v>1.007080078125E-3</c:v>
                </c:pt>
                <c:pt idx="45143">
                  <c:v>1.0068416595458984E-3</c:v>
                </c:pt>
                <c:pt idx="45144">
                  <c:v>1.007080078125E-3</c:v>
                </c:pt>
                <c:pt idx="45145">
                  <c:v>1.007080078125E-3</c:v>
                </c:pt>
                <c:pt idx="45146">
                  <c:v>1.0068416595458984E-3</c:v>
                </c:pt>
                <c:pt idx="45147">
                  <c:v>1.0080337524414063E-3</c:v>
                </c:pt>
                <c:pt idx="45148">
                  <c:v>1.007080078125E-3</c:v>
                </c:pt>
                <c:pt idx="45149">
                  <c:v>1.0068416595458984E-3</c:v>
                </c:pt>
                <c:pt idx="45150">
                  <c:v>1.007080078125E-3</c:v>
                </c:pt>
                <c:pt idx="45151">
                  <c:v>1.007080078125E-3</c:v>
                </c:pt>
                <c:pt idx="45152">
                  <c:v>1.0068416595458984E-3</c:v>
                </c:pt>
                <c:pt idx="45153">
                  <c:v>1.007080078125E-3</c:v>
                </c:pt>
                <c:pt idx="45154">
                  <c:v>1.007080078125E-3</c:v>
                </c:pt>
                <c:pt idx="45155">
                  <c:v>1.0068416595458984E-3</c:v>
                </c:pt>
                <c:pt idx="45156">
                  <c:v>1.007080078125E-3</c:v>
                </c:pt>
                <c:pt idx="45157">
                  <c:v>1.007080078125E-3</c:v>
                </c:pt>
                <c:pt idx="45158">
                  <c:v>1.0068416595458984E-3</c:v>
                </c:pt>
                <c:pt idx="45159">
                  <c:v>1.007080078125E-3</c:v>
                </c:pt>
                <c:pt idx="45160">
                  <c:v>1.0080337524414063E-3</c:v>
                </c:pt>
                <c:pt idx="45161">
                  <c:v>1.007080078125E-3</c:v>
                </c:pt>
                <c:pt idx="45162">
                  <c:v>1.0068416595458984E-3</c:v>
                </c:pt>
                <c:pt idx="45163">
                  <c:v>1.007080078125E-3</c:v>
                </c:pt>
                <c:pt idx="45164">
                  <c:v>1.007080078125E-3</c:v>
                </c:pt>
                <c:pt idx="45165">
                  <c:v>1.0068416595458984E-3</c:v>
                </c:pt>
                <c:pt idx="45166">
                  <c:v>1.007080078125E-3</c:v>
                </c:pt>
                <c:pt idx="45167">
                  <c:v>1.007080078125E-3</c:v>
                </c:pt>
                <c:pt idx="45168">
                  <c:v>1.0068416595458984E-3</c:v>
                </c:pt>
                <c:pt idx="45169">
                  <c:v>1.007080078125E-3</c:v>
                </c:pt>
                <c:pt idx="45170">
                  <c:v>1.007080078125E-3</c:v>
                </c:pt>
                <c:pt idx="45171">
                  <c:v>1.0068416595458984E-3</c:v>
                </c:pt>
                <c:pt idx="45172">
                  <c:v>1.0080337524414063E-3</c:v>
                </c:pt>
                <c:pt idx="45173">
                  <c:v>1.007080078125E-3</c:v>
                </c:pt>
                <c:pt idx="45174">
                  <c:v>1.0068416595458984E-3</c:v>
                </c:pt>
                <c:pt idx="45175">
                  <c:v>1.007080078125E-3</c:v>
                </c:pt>
                <c:pt idx="45176">
                  <c:v>1.007080078125E-3</c:v>
                </c:pt>
                <c:pt idx="45177">
                  <c:v>1.0068416595458984E-3</c:v>
                </c:pt>
                <c:pt idx="45178">
                  <c:v>1.007080078125E-3</c:v>
                </c:pt>
                <c:pt idx="45179">
                  <c:v>1.007080078125E-3</c:v>
                </c:pt>
                <c:pt idx="45180">
                  <c:v>1.0068416595458984E-3</c:v>
                </c:pt>
                <c:pt idx="45181">
                  <c:v>1.007080078125E-3</c:v>
                </c:pt>
                <c:pt idx="45182">
                  <c:v>1.007080078125E-3</c:v>
                </c:pt>
                <c:pt idx="45183">
                  <c:v>1.0068416595458984E-3</c:v>
                </c:pt>
                <c:pt idx="45184">
                  <c:v>1.007080078125E-3</c:v>
                </c:pt>
                <c:pt idx="45185">
                  <c:v>1.0080337524414063E-3</c:v>
                </c:pt>
                <c:pt idx="45186">
                  <c:v>1.007080078125E-3</c:v>
                </c:pt>
                <c:pt idx="45187">
                  <c:v>1.0068416595458984E-3</c:v>
                </c:pt>
                <c:pt idx="45188">
                  <c:v>1.007080078125E-3</c:v>
                </c:pt>
                <c:pt idx="45189">
                  <c:v>1.007080078125E-3</c:v>
                </c:pt>
                <c:pt idx="45190">
                  <c:v>1.0068416595458984E-3</c:v>
                </c:pt>
                <c:pt idx="45191">
                  <c:v>1.007080078125E-3</c:v>
                </c:pt>
                <c:pt idx="45192">
                  <c:v>1.007080078125E-3</c:v>
                </c:pt>
                <c:pt idx="45193">
                  <c:v>1.0068416595458984E-3</c:v>
                </c:pt>
                <c:pt idx="45194">
                  <c:v>1.007080078125E-3</c:v>
                </c:pt>
                <c:pt idx="45195">
                  <c:v>1.007080078125E-3</c:v>
                </c:pt>
                <c:pt idx="45196">
                  <c:v>1.0068416595458984E-3</c:v>
                </c:pt>
                <c:pt idx="45197">
                  <c:v>1.0080337524414063E-3</c:v>
                </c:pt>
                <c:pt idx="45198">
                  <c:v>1.007080078125E-3</c:v>
                </c:pt>
                <c:pt idx="45199">
                  <c:v>1.0068416595458984E-3</c:v>
                </c:pt>
                <c:pt idx="45200">
                  <c:v>1.007080078125E-3</c:v>
                </c:pt>
                <c:pt idx="45201">
                  <c:v>1.007080078125E-3</c:v>
                </c:pt>
                <c:pt idx="45202">
                  <c:v>1.0068416595458984E-3</c:v>
                </c:pt>
                <c:pt idx="45203">
                  <c:v>1.007080078125E-3</c:v>
                </c:pt>
                <c:pt idx="45204">
                  <c:v>1.007080078125E-3</c:v>
                </c:pt>
                <c:pt idx="45205">
                  <c:v>1.0068416595458984E-3</c:v>
                </c:pt>
                <c:pt idx="45206">
                  <c:v>1.007080078125E-3</c:v>
                </c:pt>
                <c:pt idx="45207">
                  <c:v>1.007080078125E-3</c:v>
                </c:pt>
                <c:pt idx="45208">
                  <c:v>1.0068416595458984E-3</c:v>
                </c:pt>
                <c:pt idx="45209">
                  <c:v>1.007080078125E-3</c:v>
                </c:pt>
                <c:pt idx="45210">
                  <c:v>1.0080337524414063E-3</c:v>
                </c:pt>
                <c:pt idx="45211">
                  <c:v>1.007080078125E-3</c:v>
                </c:pt>
                <c:pt idx="45212">
                  <c:v>1.0068416595458984E-3</c:v>
                </c:pt>
                <c:pt idx="45213">
                  <c:v>1.007080078125E-3</c:v>
                </c:pt>
                <c:pt idx="45214">
                  <c:v>1.007080078125E-3</c:v>
                </c:pt>
                <c:pt idx="45215">
                  <c:v>1.0068416595458984E-3</c:v>
                </c:pt>
                <c:pt idx="45216">
                  <c:v>1.007080078125E-3</c:v>
                </c:pt>
                <c:pt idx="45217">
                  <c:v>1.007080078125E-3</c:v>
                </c:pt>
                <c:pt idx="45218">
                  <c:v>1.0068416595458984E-3</c:v>
                </c:pt>
                <c:pt idx="45219">
                  <c:v>1.007080078125E-3</c:v>
                </c:pt>
                <c:pt idx="45220">
                  <c:v>1.007080078125E-3</c:v>
                </c:pt>
                <c:pt idx="45221">
                  <c:v>1.0068416595458984E-3</c:v>
                </c:pt>
                <c:pt idx="45222">
                  <c:v>1.0080337524414063E-3</c:v>
                </c:pt>
                <c:pt idx="45223">
                  <c:v>1.007080078125E-3</c:v>
                </c:pt>
                <c:pt idx="45224">
                  <c:v>1.0068416595458984E-3</c:v>
                </c:pt>
                <c:pt idx="45225">
                  <c:v>1.007080078125E-3</c:v>
                </c:pt>
                <c:pt idx="45226">
                  <c:v>1.007080078125E-3</c:v>
                </c:pt>
                <c:pt idx="45227">
                  <c:v>1.0068416595458984E-3</c:v>
                </c:pt>
                <c:pt idx="45228">
                  <c:v>1.007080078125E-3</c:v>
                </c:pt>
                <c:pt idx="45229">
                  <c:v>1.007080078125E-3</c:v>
                </c:pt>
                <c:pt idx="45230">
                  <c:v>1.0068416595458984E-3</c:v>
                </c:pt>
                <c:pt idx="45231">
                  <c:v>1.007080078125E-3</c:v>
                </c:pt>
                <c:pt idx="45232">
                  <c:v>1.007080078125E-3</c:v>
                </c:pt>
                <c:pt idx="45233">
                  <c:v>1.0068416595458984E-3</c:v>
                </c:pt>
                <c:pt idx="45234">
                  <c:v>1.007080078125E-3</c:v>
                </c:pt>
                <c:pt idx="45235">
                  <c:v>1.0080337524414063E-3</c:v>
                </c:pt>
                <c:pt idx="45236">
                  <c:v>1.007080078125E-3</c:v>
                </c:pt>
                <c:pt idx="45237">
                  <c:v>1.0068416595458984E-3</c:v>
                </c:pt>
                <c:pt idx="45238">
                  <c:v>1.007080078125E-3</c:v>
                </c:pt>
                <c:pt idx="45239">
                  <c:v>1.007080078125E-3</c:v>
                </c:pt>
                <c:pt idx="45240">
                  <c:v>1.0068416595458984E-3</c:v>
                </c:pt>
                <c:pt idx="45241">
                  <c:v>1.007080078125E-3</c:v>
                </c:pt>
                <c:pt idx="45242">
                  <c:v>1.007080078125E-3</c:v>
                </c:pt>
                <c:pt idx="45243">
                  <c:v>1.0068416595458984E-3</c:v>
                </c:pt>
                <c:pt idx="45244">
                  <c:v>1.007080078125E-3</c:v>
                </c:pt>
                <c:pt idx="45245">
                  <c:v>1.007080078125E-3</c:v>
                </c:pt>
                <c:pt idx="45246">
                  <c:v>1.0068416595458984E-3</c:v>
                </c:pt>
                <c:pt idx="45247">
                  <c:v>1.0080337524414063E-3</c:v>
                </c:pt>
                <c:pt idx="45248">
                  <c:v>1.007080078125E-3</c:v>
                </c:pt>
                <c:pt idx="45249">
                  <c:v>1.0068416595458984E-3</c:v>
                </c:pt>
                <c:pt idx="45250">
                  <c:v>1.007080078125E-3</c:v>
                </c:pt>
                <c:pt idx="45251">
                  <c:v>1.007080078125E-3</c:v>
                </c:pt>
                <c:pt idx="45252">
                  <c:v>1.0068416595458984E-3</c:v>
                </c:pt>
                <c:pt idx="45253">
                  <c:v>1.007080078125E-3</c:v>
                </c:pt>
                <c:pt idx="45254">
                  <c:v>1.007080078125E-3</c:v>
                </c:pt>
                <c:pt idx="45255">
                  <c:v>1.0068416595458984E-3</c:v>
                </c:pt>
                <c:pt idx="45256">
                  <c:v>1.007080078125E-3</c:v>
                </c:pt>
                <c:pt idx="45257">
                  <c:v>1.007080078125E-3</c:v>
                </c:pt>
                <c:pt idx="45258">
                  <c:v>1.0068416595458984E-3</c:v>
                </c:pt>
                <c:pt idx="45259">
                  <c:v>1.007080078125E-3</c:v>
                </c:pt>
                <c:pt idx="45260">
                  <c:v>1.0080337524414063E-3</c:v>
                </c:pt>
                <c:pt idx="45261">
                  <c:v>1.007080078125E-3</c:v>
                </c:pt>
                <c:pt idx="45262">
                  <c:v>1.0068416595458984E-3</c:v>
                </c:pt>
                <c:pt idx="45263">
                  <c:v>1.007080078125E-3</c:v>
                </c:pt>
                <c:pt idx="45264">
                  <c:v>1.007080078125E-3</c:v>
                </c:pt>
                <c:pt idx="45265">
                  <c:v>1.0068416595458984E-3</c:v>
                </c:pt>
                <c:pt idx="45266">
                  <c:v>1.007080078125E-3</c:v>
                </c:pt>
                <c:pt idx="45267">
                  <c:v>1.007080078125E-3</c:v>
                </c:pt>
                <c:pt idx="45268">
                  <c:v>1.0068416595458984E-3</c:v>
                </c:pt>
                <c:pt idx="45269">
                  <c:v>1.007080078125E-3</c:v>
                </c:pt>
                <c:pt idx="45270">
                  <c:v>1.007080078125E-3</c:v>
                </c:pt>
                <c:pt idx="45271">
                  <c:v>1.0068416595458984E-3</c:v>
                </c:pt>
                <c:pt idx="45272">
                  <c:v>1.0080337524414063E-3</c:v>
                </c:pt>
                <c:pt idx="45273">
                  <c:v>1.007080078125E-3</c:v>
                </c:pt>
                <c:pt idx="45274">
                  <c:v>1.0068416595458984E-3</c:v>
                </c:pt>
                <c:pt idx="45275">
                  <c:v>1.007080078125E-3</c:v>
                </c:pt>
                <c:pt idx="45276">
                  <c:v>1.007080078125E-3</c:v>
                </c:pt>
                <c:pt idx="45277">
                  <c:v>1.0068416595458984E-3</c:v>
                </c:pt>
                <c:pt idx="45278">
                  <c:v>1.007080078125E-3</c:v>
                </c:pt>
                <c:pt idx="45279">
                  <c:v>1.007080078125E-3</c:v>
                </c:pt>
                <c:pt idx="45280">
                  <c:v>1.0068416595458984E-3</c:v>
                </c:pt>
                <c:pt idx="45281">
                  <c:v>1.007080078125E-3</c:v>
                </c:pt>
                <c:pt idx="45282">
                  <c:v>1.007080078125E-3</c:v>
                </c:pt>
                <c:pt idx="45283">
                  <c:v>1.0068416595458984E-3</c:v>
                </c:pt>
                <c:pt idx="45284">
                  <c:v>1.007080078125E-3</c:v>
                </c:pt>
                <c:pt idx="45285">
                  <c:v>1.0080337524414063E-3</c:v>
                </c:pt>
                <c:pt idx="45286">
                  <c:v>1.007080078125E-3</c:v>
                </c:pt>
                <c:pt idx="45287">
                  <c:v>1.0068416595458984E-3</c:v>
                </c:pt>
                <c:pt idx="45288">
                  <c:v>1.007080078125E-3</c:v>
                </c:pt>
                <c:pt idx="45289">
                  <c:v>1.007080078125E-3</c:v>
                </c:pt>
                <c:pt idx="45290">
                  <c:v>1.0068416595458984E-3</c:v>
                </c:pt>
                <c:pt idx="45291">
                  <c:v>1.007080078125E-3</c:v>
                </c:pt>
                <c:pt idx="45292">
                  <c:v>1.007080078125E-3</c:v>
                </c:pt>
                <c:pt idx="45293">
                  <c:v>1.0068416595458984E-3</c:v>
                </c:pt>
                <c:pt idx="45294">
                  <c:v>1.007080078125E-3</c:v>
                </c:pt>
                <c:pt idx="45295">
                  <c:v>1.007080078125E-3</c:v>
                </c:pt>
                <c:pt idx="45296">
                  <c:v>1.0068416595458984E-3</c:v>
                </c:pt>
                <c:pt idx="45297">
                  <c:v>1.0080337524414063E-3</c:v>
                </c:pt>
                <c:pt idx="45298">
                  <c:v>1.007080078125E-3</c:v>
                </c:pt>
                <c:pt idx="45299">
                  <c:v>1.0068416595458984E-3</c:v>
                </c:pt>
                <c:pt idx="45300">
                  <c:v>1.007080078125E-3</c:v>
                </c:pt>
                <c:pt idx="45301">
                  <c:v>1.007080078125E-3</c:v>
                </c:pt>
                <c:pt idx="45302">
                  <c:v>1.0068416595458984E-3</c:v>
                </c:pt>
                <c:pt idx="45303">
                  <c:v>1.007080078125E-3</c:v>
                </c:pt>
                <c:pt idx="45304">
                  <c:v>1.007080078125E-3</c:v>
                </c:pt>
                <c:pt idx="45305">
                  <c:v>1.0068416595458984E-3</c:v>
                </c:pt>
                <c:pt idx="45306">
                  <c:v>1.007080078125E-3</c:v>
                </c:pt>
                <c:pt idx="45307">
                  <c:v>1.007080078125E-3</c:v>
                </c:pt>
                <c:pt idx="45308">
                  <c:v>1.0068416595458984E-3</c:v>
                </c:pt>
                <c:pt idx="45309">
                  <c:v>1.007080078125E-3</c:v>
                </c:pt>
                <c:pt idx="45310">
                  <c:v>1.0080337524414063E-3</c:v>
                </c:pt>
                <c:pt idx="45311">
                  <c:v>1.007080078125E-3</c:v>
                </c:pt>
                <c:pt idx="45312">
                  <c:v>1.0068416595458984E-3</c:v>
                </c:pt>
                <c:pt idx="45313">
                  <c:v>1.007080078125E-3</c:v>
                </c:pt>
                <c:pt idx="45314">
                  <c:v>1.007080078125E-3</c:v>
                </c:pt>
                <c:pt idx="45315">
                  <c:v>1.0068416595458984E-3</c:v>
                </c:pt>
                <c:pt idx="45316">
                  <c:v>1.007080078125E-3</c:v>
                </c:pt>
                <c:pt idx="45317">
                  <c:v>1.007080078125E-3</c:v>
                </c:pt>
                <c:pt idx="45318">
                  <c:v>1.0068416595458984E-3</c:v>
                </c:pt>
                <c:pt idx="45319">
                  <c:v>1.007080078125E-3</c:v>
                </c:pt>
                <c:pt idx="45320">
                  <c:v>1.0068416595458984E-3</c:v>
                </c:pt>
                <c:pt idx="45321">
                  <c:v>1.007080078125E-3</c:v>
                </c:pt>
                <c:pt idx="45322">
                  <c:v>1.0080337524414063E-3</c:v>
                </c:pt>
                <c:pt idx="45323">
                  <c:v>1.007080078125E-3</c:v>
                </c:pt>
                <c:pt idx="45324">
                  <c:v>1.0068416595458984E-3</c:v>
                </c:pt>
                <c:pt idx="45325">
                  <c:v>1.007080078125E-3</c:v>
                </c:pt>
                <c:pt idx="45326">
                  <c:v>1.007080078125E-3</c:v>
                </c:pt>
                <c:pt idx="45327">
                  <c:v>1.0068416595458984E-3</c:v>
                </c:pt>
                <c:pt idx="45328">
                  <c:v>1.007080078125E-3</c:v>
                </c:pt>
                <c:pt idx="45329">
                  <c:v>1.007080078125E-3</c:v>
                </c:pt>
                <c:pt idx="45330">
                  <c:v>1.0068416595458984E-3</c:v>
                </c:pt>
                <c:pt idx="45331">
                  <c:v>1.007080078125E-3</c:v>
                </c:pt>
                <c:pt idx="45332">
                  <c:v>1.007080078125E-3</c:v>
                </c:pt>
                <c:pt idx="45333">
                  <c:v>1.0068416595458984E-3</c:v>
                </c:pt>
                <c:pt idx="45334">
                  <c:v>1.007080078125E-3</c:v>
                </c:pt>
                <c:pt idx="45335">
                  <c:v>1.0080337524414063E-3</c:v>
                </c:pt>
                <c:pt idx="45336">
                  <c:v>1.007080078125E-3</c:v>
                </c:pt>
                <c:pt idx="45337">
                  <c:v>1.0068416595458984E-3</c:v>
                </c:pt>
                <c:pt idx="45338">
                  <c:v>1.007080078125E-3</c:v>
                </c:pt>
                <c:pt idx="45339">
                  <c:v>1.007080078125E-3</c:v>
                </c:pt>
                <c:pt idx="45340">
                  <c:v>1.0068416595458984E-3</c:v>
                </c:pt>
                <c:pt idx="45341">
                  <c:v>1.007080078125E-3</c:v>
                </c:pt>
                <c:pt idx="45342">
                  <c:v>1.0068416595458984E-3</c:v>
                </c:pt>
                <c:pt idx="45343">
                  <c:v>1.007080078125E-3</c:v>
                </c:pt>
                <c:pt idx="45344">
                  <c:v>1.007080078125E-3</c:v>
                </c:pt>
                <c:pt idx="45345">
                  <c:v>1.0068416595458984E-3</c:v>
                </c:pt>
                <c:pt idx="45346">
                  <c:v>1.007080078125E-3</c:v>
                </c:pt>
                <c:pt idx="45347">
                  <c:v>1.0080337524414063E-3</c:v>
                </c:pt>
                <c:pt idx="45348">
                  <c:v>1.007080078125E-3</c:v>
                </c:pt>
                <c:pt idx="45349">
                  <c:v>1.0068416595458984E-3</c:v>
                </c:pt>
                <c:pt idx="45350">
                  <c:v>1.007080078125E-3</c:v>
                </c:pt>
                <c:pt idx="45351">
                  <c:v>1.007080078125E-3</c:v>
                </c:pt>
                <c:pt idx="45352">
                  <c:v>1.0068416595458984E-3</c:v>
                </c:pt>
                <c:pt idx="45353">
                  <c:v>1.007080078125E-3</c:v>
                </c:pt>
                <c:pt idx="45354">
                  <c:v>1.007080078125E-3</c:v>
                </c:pt>
                <c:pt idx="45355">
                  <c:v>1.0068416595458984E-3</c:v>
                </c:pt>
                <c:pt idx="45356">
                  <c:v>1.007080078125E-3</c:v>
                </c:pt>
                <c:pt idx="45357">
                  <c:v>1.007080078125E-3</c:v>
                </c:pt>
                <c:pt idx="45358">
                  <c:v>1.0068416595458984E-3</c:v>
                </c:pt>
                <c:pt idx="45359">
                  <c:v>1.007080078125E-3</c:v>
                </c:pt>
                <c:pt idx="45360">
                  <c:v>1.0080337524414063E-3</c:v>
                </c:pt>
                <c:pt idx="45361">
                  <c:v>1.007080078125E-3</c:v>
                </c:pt>
                <c:pt idx="45362">
                  <c:v>1.0068416595458984E-3</c:v>
                </c:pt>
                <c:pt idx="45363">
                  <c:v>1.007080078125E-3</c:v>
                </c:pt>
                <c:pt idx="45364">
                  <c:v>1.0068416595458984E-3</c:v>
                </c:pt>
                <c:pt idx="45365">
                  <c:v>1.007080078125E-3</c:v>
                </c:pt>
                <c:pt idx="45366">
                  <c:v>1.007080078125E-3</c:v>
                </c:pt>
                <c:pt idx="45367">
                  <c:v>1.0068416595458984E-3</c:v>
                </c:pt>
                <c:pt idx="45368">
                  <c:v>1.007080078125E-3</c:v>
                </c:pt>
                <c:pt idx="45369">
                  <c:v>1.007080078125E-3</c:v>
                </c:pt>
                <c:pt idx="45370">
                  <c:v>1.0068416595458984E-3</c:v>
                </c:pt>
                <c:pt idx="45371">
                  <c:v>1.007080078125E-3</c:v>
                </c:pt>
                <c:pt idx="45372">
                  <c:v>1.0080337524414063E-3</c:v>
                </c:pt>
                <c:pt idx="45373">
                  <c:v>1.007080078125E-3</c:v>
                </c:pt>
                <c:pt idx="45374">
                  <c:v>1.0068416595458984E-3</c:v>
                </c:pt>
                <c:pt idx="45375">
                  <c:v>1.007080078125E-3</c:v>
                </c:pt>
                <c:pt idx="45376">
                  <c:v>1.007080078125E-3</c:v>
                </c:pt>
                <c:pt idx="45377">
                  <c:v>1.0068416595458984E-3</c:v>
                </c:pt>
                <c:pt idx="45378">
                  <c:v>1.007080078125E-3</c:v>
                </c:pt>
                <c:pt idx="45379">
                  <c:v>1.007080078125E-3</c:v>
                </c:pt>
                <c:pt idx="45380">
                  <c:v>1.0068416595458984E-3</c:v>
                </c:pt>
                <c:pt idx="45381">
                  <c:v>1.007080078125E-3</c:v>
                </c:pt>
                <c:pt idx="45382">
                  <c:v>1.007080078125E-3</c:v>
                </c:pt>
                <c:pt idx="45383">
                  <c:v>1.0068416595458984E-3</c:v>
                </c:pt>
                <c:pt idx="45384">
                  <c:v>1.007080078125E-3</c:v>
                </c:pt>
                <c:pt idx="45385">
                  <c:v>1.0080337524414063E-3</c:v>
                </c:pt>
                <c:pt idx="45386">
                  <c:v>1.0068416595458984E-3</c:v>
                </c:pt>
                <c:pt idx="45387">
                  <c:v>1.007080078125E-3</c:v>
                </c:pt>
                <c:pt idx="45388">
                  <c:v>1.007080078125E-3</c:v>
                </c:pt>
                <c:pt idx="45389">
                  <c:v>1.0068416595458984E-3</c:v>
                </c:pt>
                <c:pt idx="45390">
                  <c:v>1.007080078125E-3</c:v>
                </c:pt>
                <c:pt idx="45391">
                  <c:v>1.007080078125E-3</c:v>
                </c:pt>
                <c:pt idx="45392">
                  <c:v>1.0068416595458984E-3</c:v>
                </c:pt>
                <c:pt idx="45393">
                  <c:v>1.007080078125E-3</c:v>
                </c:pt>
                <c:pt idx="45394">
                  <c:v>1.007080078125E-3</c:v>
                </c:pt>
                <c:pt idx="45395">
                  <c:v>1.0068416595458984E-3</c:v>
                </c:pt>
                <c:pt idx="45396">
                  <c:v>1.007080078125E-3</c:v>
                </c:pt>
                <c:pt idx="45397">
                  <c:v>1.0080337524414063E-3</c:v>
                </c:pt>
                <c:pt idx="45398">
                  <c:v>1.007080078125E-3</c:v>
                </c:pt>
                <c:pt idx="45399">
                  <c:v>1.0068416595458984E-3</c:v>
                </c:pt>
                <c:pt idx="45400">
                  <c:v>1.007080078125E-3</c:v>
                </c:pt>
                <c:pt idx="45401">
                  <c:v>1.007080078125E-3</c:v>
                </c:pt>
                <c:pt idx="45402">
                  <c:v>1.0068416595458984E-3</c:v>
                </c:pt>
                <c:pt idx="45403">
                  <c:v>1.007080078125E-3</c:v>
                </c:pt>
                <c:pt idx="45404">
                  <c:v>1.007080078125E-3</c:v>
                </c:pt>
                <c:pt idx="45405">
                  <c:v>1.0068416595458984E-3</c:v>
                </c:pt>
                <c:pt idx="45406">
                  <c:v>1.007080078125E-3</c:v>
                </c:pt>
                <c:pt idx="45407">
                  <c:v>1.007080078125E-3</c:v>
                </c:pt>
                <c:pt idx="45408">
                  <c:v>1.0068416595458984E-3</c:v>
                </c:pt>
                <c:pt idx="45409">
                  <c:v>1.007080078125E-3</c:v>
                </c:pt>
                <c:pt idx="45410">
                  <c:v>1.0080337524414063E-3</c:v>
                </c:pt>
                <c:pt idx="45411">
                  <c:v>1.0068416595458984E-3</c:v>
                </c:pt>
                <c:pt idx="45412">
                  <c:v>1.007080078125E-3</c:v>
                </c:pt>
                <c:pt idx="45413">
                  <c:v>1.007080078125E-3</c:v>
                </c:pt>
                <c:pt idx="45414">
                  <c:v>1.0068416595458984E-3</c:v>
                </c:pt>
                <c:pt idx="45415">
                  <c:v>1.007080078125E-3</c:v>
                </c:pt>
                <c:pt idx="45416">
                  <c:v>1.007080078125E-3</c:v>
                </c:pt>
                <c:pt idx="45417">
                  <c:v>1.0068416595458984E-3</c:v>
                </c:pt>
                <c:pt idx="45418">
                  <c:v>1.007080078125E-3</c:v>
                </c:pt>
                <c:pt idx="45419">
                  <c:v>1.007080078125E-3</c:v>
                </c:pt>
                <c:pt idx="45420">
                  <c:v>1.0068416595458984E-3</c:v>
                </c:pt>
                <c:pt idx="45421">
                  <c:v>1.007080078125E-3</c:v>
                </c:pt>
                <c:pt idx="45422">
                  <c:v>1.0080337524414063E-3</c:v>
                </c:pt>
                <c:pt idx="45423">
                  <c:v>1.007080078125E-3</c:v>
                </c:pt>
                <c:pt idx="45424">
                  <c:v>1.0068416595458984E-3</c:v>
                </c:pt>
                <c:pt idx="45425">
                  <c:v>1.007080078125E-3</c:v>
                </c:pt>
                <c:pt idx="45426">
                  <c:v>1.007080078125E-3</c:v>
                </c:pt>
                <c:pt idx="45427">
                  <c:v>1.0068416595458984E-3</c:v>
                </c:pt>
                <c:pt idx="45428">
                  <c:v>1.007080078125E-3</c:v>
                </c:pt>
                <c:pt idx="45429">
                  <c:v>1.007080078125E-3</c:v>
                </c:pt>
                <c:pt idx="45430">
                  <c:v>1.0068416595458984E-3</c:v>
                </c:pt>
                <c:pt idx="45431">
                  <c:v>1.007080078125E-3</c:v>
                </c:pt>
                <c:pt idx="45432">
                  <c:v>1.007080078125E-3</c:v>
                </c:pt>
                <c:pt idx="45433">
                  <c:v>1.0068416595458984E-3</c:v>
                </c:pt>
                <c:pt idx="45434">
                  <c:v>1.007080078125E-3</c:v>
                </c:pt>
                <c:pt idx="45435">
                  <c:v>1.0080337524414063E-3</c:v>
                </c:pt>
                <c:pt idx="45436">
                  <c:v>1.0068416595458984E-3</c:v>
                </c:pt>
                <c:pt idx="45437">
                  <c:v>1.007080078125E-3</c:v>
                </c:pt>
                <c:pt idx="45438">
                  <c:v>1.007080078125E-3</c:v>
                </c:pt>
                <c:pt idx="45439">
                  <c:v>1.0068416595458984E-3</c:v>
                </c:pt>
                <c:pt idx="45440">
                  <c:v>1.007080078125E-3</c:v>
                </c:pt>
                <c:pt idx="45441">
                  <c:v>1.007080078125E-3</c:v>
                </c:pt>
                <c:pt idx="45442">
                  <c:v>1.0068416595458984E-3</c:v>
                </c:pt>
                <c:pt idx="45443">
                  <c:v>1.007080078125E-3</c:v>
                </c:pt>
                <c:pt idx="45444">
                  <c:v>1.007080078125E-3</c:v>
                </c:pt>
                <c:pt idx="45445">
                  <c:v>7.0500373840332031E-3</c:v>
                </c:pt>
                <c:pt idx="45446">
                  <c:v>1.0068416595458984E-3</c:v>
                </c:pt>
                <c:pt idx="45447">
                  <c:v>1.007080078125E-3</c:v>
                </c:pt>
                <c:pt idx="45448">
                  <c:v>1.007080078125E-3</c:v>
                </c:pt>
                <c:pt idx="45449">
                  <c:v>1.0068416595458984E-3</c:v>
                </c:pt>
                <c:pt idx="45450">
                  <c:v>1.007080078125E-3</c:v>
                </c:pt>
                <c:pt idx="45451">
                  <c:v>1.007080078125E-3</c:v>
                </c:pt>
                <c:pt idx="45452">
                  <c:v>1.0068416595458984E-3</c:v>
                </c:pt>
                <c:pt idx="45453">
                  <c:v>1.007080078125E-3</c:v>
                </c:pt>
                <c:pt idx="45454">
                  <c:v>1.0080337524414063E-3</c:v>
                </c:pt>
                <c:pt idx="45455">
                  <c:v>1.0068416595458984E-3</c:v>
                </c:pt>
                <c:pt idx="45456">
                  <c:v>1.007080078125E-3</c:v>
                </c:pt>
                <c:pt idx="45457">
                  <c:v>1.007080078125E-3</c:v>
                </c:pt>
                <c:pt idx="45458">
                  <c:v>1.0068416595458984E-3</c:v>
                </c:pt>
                <c:pt idx="45459">
                  <c:v>1.007080078125E-3</c:v>
                </c:pt>
                <c:pt idx="45460">
                  <c:v>1.007080078125E-3</c:v>
                </c:pt>
                <c:pt idx="45461">
                  <c:v>1.0068416595458984E-3</c:v>
                </c:pt>
                <c:pt idx="45462">
                  <c:v>1.007080078125E-3</c:v>
                </c:pt>
                <c:pt idx="45463">
                  <c:v>1.007080078125E-3</c:v>
                </c:pt>
                <c:pt idx="45464">
                  <c:v>1.0068416595458984E-3</c:v>
                </c:pt>
                <c:pt idx="45465">
                  <c:v>1.007080078125E-3</c:v>
                </c:pt>
                <c:pt idx="45466">
                  <c:v>1.0080337524414063E-3</c:v>
                </c:pt>
                <c:pt idx="45467">
                  <c:v>1.007080078125E-3</c:v>
                </c:pt>
                <c:pt idx="45468">
                  <c:v>1.0068416595458984E-3</c:v>
                </c:pt>
                <c:pt idx="45469">
                  <c:v>1.007080078125E-3</c:v>
                </c:pt>
                <c:pt idx="45470">
                  <c:v>1.007080078125E-3</c:v>
                </c:pt>
                <c:pt idx="45471">
                  <c:v>1.0068416595458984E-3</c:v>
                </c:pt>
                <c:pt idx="45472">
                  <c:v>1.007080078125E-3</c:v>
                </c:pt>
                <c:pt idx="45473">
                  <c:v>1.007080078125E-3</c:v>
                </c:pt>
                <c:pt idx="45474">
                  <c:v>1.0068416595458984E-3</c:v>
                </c:pt>
                <c:pt idx="45475">
                  <c:v>1.007080078125E-3</c:v>
                </c:pt>
                <c:pt idx="45476">
                  <c:v>1.007080078125E-3</c:v>
                </c:pt>
                <c:pt idx="45477">
                  <c:v>1.0068416595458984E-3</c:v>
                </c:pt>
                <c:pt idx="45478">
                  <c:v>1.007080078125E-3</c:v>
                </c:pt>
                <c:pt idx="45479">
                  <c:v>1.0080337524414063E-3</c:v>
                </c:pt>
                <c:pt idx="45480">
                  <c:v>1.0068416595458984E-3</c:v>
                </c:pt>
                <c:pt idx="45481">
                  <c:v>1.007080078125E-3</c:v>
                </c:pt>
                <c:pt idx="45482">
                  <c:v>1.007080078125E-3</c:v>
                </c:pt>
                <c:pt idx="45483">
                  <c:v>1.0068416595458984E-3</c:v>
                </c:pt>
                <c:pt idx="45484">
                  <c:v>1.007080078125E-3</c:v>
                </c:pt>
                <c:pt idx="45485">
                  <c:v>1.007080078125E-3</c:v>
                </c:pt>
                <c:pt idx="45486">
                  <c:v>1.0068416595458984E-3</c:v>
                </c:pt>
                <c:pt idx="45487">
                  <c:v>1.007080078125E-3</c:v>
                </c:pt>
                <c:pt idx="45488">
                  <c:v>1.007080078125E-3</c:v>
                </c:pt>
                <c:pt idx="45489">
                  <c:v>1.0068416595458984E-3</c:v>
                </c:pt>
                <c:pt idx="45490">
                  <c:v>1.007080078125E-3</c:v>
                </c:pt>
                <c:pt idx="45491">
                  <c:v>1.0080337524414063E-3</c:v>
                </c:pt>
                <c:pt idx="45492">
                  <c:v>1.007080078125E-3</c:v>
                </c:pt>
                <c:pt idx="45493">
                  <c:v>1.0068416595458984E-3</c:v>
                </c:pt>
                <c:pt idx="45494">
                  <c:v>1.007080078125E-3</c:v>
                </c:pt>
                <c:pt idx="45495">
                  <c:v>1.007080078125E-3</c:v>
                </c:pt>
                <c:pt idx="45496">
                  <c:v>1.0068416595458984E-3</c:v>
                </c:pt>
                <c:pt idx="45497">
                  <c:v>1.007080078125E-3</c:v>
                </c:pt>
                <c:pt idx="45498">
                  <c:v>1.007080078125E-3</c:v>
                </c:pt>
                <c:pt idx="45499">
                  <c:v>1.0068416595458984E-3</c:v>
                </c:pt>
                <c:pt idx="45500">
                  <c:v>1.007080078125E-3</c:v>
                </c:pt>
                <c:pt idx="45501">
                  <c:v>1.007080078125E-3</c:v>
                </c:pt>
                <c:pt idx="45502">
                  <c:v>1.0068416595458984E-3</c:v>
                </c:pt>
                <c:pt idx="45503">
                  <c:v>1.007080078125E-3</c:v>
                </c:pt>
                <c:pt idx="45504">
                  <c:v>1.0080337524414063E-3</c:v>
                </c:pt>
                <c:pt idx="45505">
                  <c:v>1.0068416595458984E-3</c:v>
                </c:pt>
                <c:pt idx="45506">
                  <c:v>1.007080078125E-3</c:v>
                </c:pt>
                <c:pt idx="45507">
                  <c:v>1.007080078125E-3</c:v>
                </c:pt>
                <c:pt idx="45508">
                  <c:v>1.0068416595458984E-3</c:v>
                </c:pt>
                <c:pt idx="45509">
                  <c:v>1.007080078125E-3</c:v>
                </c:pt>
                <c:pt idx="45510">
                  <c:v>1.007080078125E-3</c:v>
                </c:pt>
                <c:pt idx="45511">
                  <c:v>1.0068416595458984E-3</c:v>
                </c:pt>
                <c:pt idx="45512">
                  <c:v>1.007080078125E-3</c:v>
                </c:pt>
                <c:pt idx="45513">
                  <c:v>1.007080078125E-3</c:v>
                </c:pt>
                <c:pt idx="45514">
                  <c:v>1.0068416595458984E-3</c:v>
                </c:pt>
                <c:pt idx="45515">
                  <c:v>1.007080078125E-3</c:v>
                </c:pt>
                <c:pt idx="45516">
                  <c:v>1.0080337524414063E-3</c:v>
                </c:pt>
                <c:pt idx="45517">
                  <c:v>1.007080078125E-3</c:v>
                </c:pt>
                <c:pt idx="45518">
                  <c:v>1.0068416595458984E-3</c:v>
                </c:pt>
                <c:pt idx="45519">
                  <c:v>1.007080078125E-3</c:v>
                </c:pt>
                <c:pt idx="45520">
                  <c:v>1.007080078125E-3</c:v>
                </c:pt>
                <c:pt idx="45521">
                  <c:v>1.0068416595458984E-3</c:v>
                </c:pt>
                <c:pt idx="45522">
                  <c:v>1.007080078125E-3</c:v>
                </c:pt>
                <c:pt idx="45523">
                  <c:v>1.007080078125E-3</c:v>
                </c:pt>
                <c:pt idx="45524">
                  <c:v>1.0068416595458984E-3</c:v>
                </c:pt>
                <c:pt idx="45525">
                  <c:v>1.007080078125E-3</c:v>
                </c:pt>
                <c:pt idx="45526">
                  <c:v>1.007080078125E-3</c:v>
                </c:pt>
                <c:pt idx="45527">
                  <c:v>1.0068416595458984E-3</c:v>
                </c:pt>
                <c:pt idx="45528">
                  <c:v>1.007080078125E-3</c:v>
                </c:pt>
                <c:pt idx="45529">
                  <c:v>1.0080337524414063E-3</c:v>
                </c:pt>
                <c:pt idx="45530">
                  <c:v>1.0068416595458984E-3</c:v>
                </c:pt>
                <c:pt idx="45531">
                  <c:v>1.007080078125E-3</c:v>
                </c:pt>
                <c:pt idx="45532">
                  <c:v>1.007080078125E-3</c:v>
                </c:pt>
                <c:pt idx="45533">
                  <c:v>1.0068416595458984E-3</c:v>
                </c:pt>
                <c:pt idx="45534">
                  <c:v>1.007080078125E-3</c:v>
                </c:pt>
                <c:pt idx="45535">
                  <c:v>1.007080078125E-3</c:v>
                </c:pt>
                <c:pt idx="45536">
                  <c:v>1.0068416595458984E-3</c:v>
                </c:pt>
                <c:pt idx="45537">
                  <c:v>1.007080078125E-3</c:v>
                </c:pt>
                <c:pt idx="45538">
                  <c:v>1.007080078125E-3</c:v>
                </c:pt>
                <c:pt idx="45539">
                  <c:v>1.0068416595458984E-3</c:v>
                </c:pt>
                <c:pt idx="45540">
                  <c:v>1.007080078125E-3</c:v>
                </c:pt>
                <c:pt idx="45541">
                  <c:v>1.0080337524414063E-3</c:v>
                </c:pt>
                <c:pt idx="45542">
                  <c:v>1.007080078125E-3</c:v>
                </c:pt>
                <c:pt idx="45543">
                  <c:v>1.0068416595458984E-3</c:v>
                </c:pt>
                <c:pt idx="45544">
                  <c:v>1.007080078125E-3</c:v>
                </c:pt>
                <c:pt idx="45545">
                  <c:v>1.007080078125E-3</c:v>
                </c:pt>
                <c:pt idx="45546">
                  <c:v>1.0068416595458984E-3</c:v>
                </c:pt>
                <c:pt idx="45547">
                  <c:v>1.007080078125E-3</c:v>
                </c:pt>
                <c:pt idx="45548">
                  <c:v>1.007080078125E-3</c:v>
                </c:pt>
                <c:pt idx="45549">
                  <c:v>1.0068416595458984E-3</c:v>
                </c:pt>
                <c:pt idx="45550">
                  <c:v>1.007080078125E-3</c:v>
                </c:pt>
                <c:pt idx="45551">
                  <c:v>1.007080078125E-3</c:v>
                </c:pt>
                <c:pt idx="45552">
                  <c:v>1.0068416595458984E-3</c:v>
                </c:pt>
                <c:pt idx="45553">
                  <c:v>1.007080078125E-3</c:v>
                </c:pt>
                <c:pt idx="45554">
                  <c:v>1.0080337524414063E-3</c:v>
                </c:pt>
                <c:pt idx="45555">
                  <c:v>1.0068416595458984E-3</c:v>
                </c:pt>
                <c:pt idx="45556">
                  <c:v>1.007080078125E-3</c:v>
                </c:pt>
                <c:pt idx="45557">
                  <c:v>1.007080078125E-3</c:v>
                </c:pt>
                <c:pt idx="45558">
                  <c:v>1.0068416595458984E-3</c:v>
                </c:pt>
                <c:pt idx="45559">
                  <c:v>1.007080078125E-3</c:v>
                </c:pt>
                <c:pt idx="45560">
                  <c:v>1.007080078125E-3</c:v>
                </c:pt>
                <c:pt idx="45561">
                  <c:v>1.0068416595458984E-3</c:v>
                </c:pt>
                <c:pt idx="45562">
                  <c:v>1.007080078125E-3</c:v>
                </c:pt>
                <c:pt idx="45563">
                  <c:v>1.007080078125E-3</c:v>
                </c:pt>
                <c:pt idx="45564">
                  <c:v>1.0068416595458984E-3</c:v>
                </c:pt>
                <c:pt idx="45565">
                  <c:v>1.007080078125E-3</c:v>
                </c:pt>
                <c:pt idx="45566">
                  <c:v>1.0080337524414063E-3</c:v>
                </c:pt>
                <c:pt idx="45567">
                  <c:v>1.007080078125E-3</c:v>
                </c:pt>
                <c:pt idx="45568">
                  <c:v>1.0068416595458984E-3</c:v>
                </c:pt>
                <c:pt idx="45569">
                  <c:v>1.007080078125E-3</c:v>
                </c:pt>
                <c:pt idx="45570">
                  <c:v>1.007080078125E-3</c:v>
                </c:pt>
                <c:pt idx="45571">
                  <c:v>1.0068416595458984E-3</c:v>
                </c:pt>
                <c:pt idx="45572">
                  <c:v>1.007080078125E-3</c:v>
                </c:pt>
                <c:pt idx="45573">
                  <c:v>1.007080078125E-3</c:v>
                </c:pt>
                <c:pt idx="45574">
                  <c:v>1.0068416595458984E-3</c:v>
                </c:pt>
                <c:pt idx="45575">
                  <c:v>1.007080078125E-3</c:v>
                </c:pt>
                <c:pt idx="45576">
                  <c:v>1.007080078125E-3</c:v>
                </c:pt>
                <c:pt idx="45577">
                  <c:v>1.0068416595458984E-3</c:v>
                </c:pt>
                <c:pt idx="45578">
                  <c:v>1.007080078125E-3</c:v>
                </c:pt>
                <c:pt idx="45579">
                  <c:v>1.0080337524414063E-3</c:v>
                </c:pt>
                <c:pt idx="45580">
                  <c:v>1.0068416595458984E-3</c:v>
                </c:pt>
                <c:pt idx="45581">
                  <c:v>1.007080078125E-3</c:v>
                </c:pt>
                <c:pt idx="45582">
                  <c:v>1.007080078125E-3</c:v>
                </c:pt>
                <c:pt idx="45583">
                  <c:v>1.0068416595458984E-3</c:v>
                </c:pt>
                <c:pt idx="45584">
                  <c:v>1.007080078125E-3</c:v>
                </c:pt>
                <c:pt idx="45585">
                  <c:v>1.007080078125E-3</c:v>
                </c:pt>
                <c:pt idx="45586">
                  <c:v>1.0068416595458984E-3</c:v>
                </c:pt>
                <c:pt idx="45587">
                  <c:v>1.007080078125E-3</c:v>
                </c:pt>
                <c:pt idx="45588">
                  <c:v>1.007080078125E-3</c:v>
                </c:pt>
                <c:pt idx="45589">
                  <c:v>1.0068416595458984E-3</c:v>
                </c:pt>
                <c:pt idx="45590">
                  <c:v>1.007080078125E-3</c:v>
                </c:pt>
                <c:pt idx="45591">
                  <c:v>1.0080337524414063E-3</c:v>
                </c:pt>
                <c:pt idx="45592">
                  <c:v>1.007080078125E-3</c:v>
                </c:pt>
                <c:pt idx="45593">
                  <c:v>1.0068416595458984E-3</c:v>
                </c:pt>
                <c:pt idx="45594">
                  <c:v>1.007080078125E-3</c:v>
                </c:pt>
                <c:pt idx="45595">
                  <c:v>1.007080078125E-3</c:v>
                </c:pt>
                <c:pt idx="45596">
                  <c:v>1.0068416595458984E-3</c:v>
                </c:pt>
                <c:pt idx="45597">
                  <c:v>1.007080078125E-3</c:v>
                </c:pt>
                <c:pt idx="45598">
                  <c:v>1.007080078125E-3</c:v>
                </c:pt>
                <c:pt idx="45599">
                  <c:v>1.0068416595458984E-3</c:v>
                </c:pt>
                <c:pt idx="45600">
                  <c:v>1.007080078125E-3</c:v>
                </c:pt>
                <c:pt idx="45601">
                  <c:v>1.007080078125E-3</c:v>
                </c:pt>
                <c:pt idx="45602">
                  <c:v>1.0068416595458984E-3</c:v>
                </c:pt>
                <c:pt idx="45603">
                  <c:v>1.0080337524414063E-3</c:v>
                </c:pt>
                <c:pt idx="45604">
                  <c:v>1.007080078125E-3</c:v>
                </c:pt>
                <c:pt idx="45605">
                  <c:v>1.0068416595458984E-3</c:v>
                </c:pt>
                <c:pt idx="45606">
                  <c:v>1.007080078125E-3</c:v>
                </c:pt>
                <c:pt idx="45607">
                  <c:v>1.007080078125E-3</c:v>
                </c:pt>
                <c:pt idx="45608">
                  <c:v>1.0068416595458984E-3</c:v>
                </c:pt>
                <c:pt idx="45609">
                  <c:v>1.007080078125E-3</c:v>
                </c:pt>
                <c:pt idx="45610">
                  <c:v>1.007080078125E-3</c:v>
                </c:pt>
                <c:pt idx="45611">
                  <c:v>1.0068416595458984E-3</c:v>
                </c:pt>
                <c:pt idx="45612">
                  <c:v>1.007080078125E-3</c:v>
                </c:pt>
                <c:pt idx="45613">
                  <c:v>1.007080078125E-3</c:v>
                </c:pt>
                <c:pt idx="45614">
                  <c:v>1.0068416595458984E-3</c:v>
                </c:pt>
                <c:pt idx="45615">
                  <c:v>1.007080078125E-3</c:v>
                </c:pt>
                <c:pt idx="45616">
                  <c:v>1.0080337524414063E-3</c:v>
                </c:pt>
                <c:pt idx="45617">
                  <c:v>1.007080078125E-3</c:v>
                </c:pt>
                <c:pt idx="45618">
                  <c:v>1.0068416595458984E-3</c:v>
                </c:pt>
                <c:pt idx="45619">
                  <c:v>1.007080078125E-3</c:v>
                </c:pt>
                <c:pt idx="45620">
                  <c:v>1.007080078125E-3</c:v>
                </c:pt>
                <c:pt idx="45621">
                  <c:v>1.0068416595458984E-3</c:v>
                </c:pt>
                <c:pt idx="45622">
                  <c:v>1.007080078125E-3</c:v>
                </c:pt>
                <c:pt idx="45623">
                  <c:v>1.007080078125E-3</c:v>
                </c:pt>
                <c:pt idx="45624">
                  <c:v>1.0068416595458984E-3</c:v>
                </c:pt>
                <c:pt idx="45625">
                  <c:v>1.007080078125E-3</c:v>
                </c:pt>
                <c:pt idx="45626">
                  <c:v>1.007080078125E-3</c:v>
                </c:pt>
                <c:pt idx="45627">
                  <c:v>1.0068416595458984E-3</c:v>
                </c:pt>
                <c:pt idx="45628">
                  <c:v>1.0080337524414063E-3</c:v>
                </c:pt>
                <c:pt idx="45629">
                  <c:v>1.007080078125E-3</c:v>
                </c:pt>
                <c:pt idx="45630">
                  <c:v>1.0068416595458984E-3</c:v>
                </c:pt>
                <c:pt idx="45631">
                  <c:v>1.007080078125E-3</c:v>
                </c:pt>
                <c:pt idx="45632">
                  <c:v>1.007080078125E-3</c:v>
                </c:pt>
                <c:pt idx="45633">
                  <c:v>1.0068416595458984E-3</c:v>
                </c:pt>
                <c:pt idx="45634">
                  <c:v>1.007080078125E-3</c:v>
                </c:pt>
                <c:pt idx="45635">
                  <c:v>1.007080078125E-3</c:v>
                </c:pt>
                <c:pt idx="45636">
                  <c:v>1.0068416595458984E-3</c:v>
                </c:pt>
                <c:pt idx="45637">
                  <c:v>1.007080078125E-3</c:v>
                </c:pt>
                <c:pt idx="45638">
                  <c:v>1.007080078125E-3</c:v>
                </c:pt>
                <c:pt idx="45639">
                  <c:v>1.0068416595458984E-3</c:v>
                </c:pt>
                <c:pt idx="45640">
                  <c:v>1.007080078125E-3</c:v>
                </c:pt>
                <c:pt idx="45641">
                  <c:v>1.0080337524414063E-3</c:v>
                </c:pt>
                <c:pt idx="45642">
                  <c:v>1.007080078125E-3</c:v>
                </c:pt>
                <c:pt idx="45643">
                  <c:v>1.0068416595458984E-3</c:v>
                </c:pt>
                <c:pt idx="45644">
                  <c:v>1.007080078125E-3</c:v>
                </c:pt>
                <c:pt idx="45645">
                  <c:v>1.007080078125E-3</c:v>
                </c:pt>
                <c:pt idx="45646">
                  <c:v>1.0068416595458984E-3</c:v>
                </c:pt>
                <c:pt idx="45647">
                  <c:v>1.007080078125E-3</c:v>
                </c:pt>
                <c:pt idx="45648">
                  <c:v>1.007080078125E-3</c:v>
                </c:pt>
                <c:pt idx="45649">
                  <c:v>1.0068416595458984E-3</c:v>
                </c:pt>
                <c:pt idx="45650">
                  <c:v>1.007080078125E-3</c:v>
                </c:pt>
                <c:pt idx="45651">
                  <c:v>1.007080078125E-3</c:v>
                </c:pt>
                <c:pt idx="45652">
                  <c:v>1.0068416595458984E-3</c:v>
                </c:pt>
                <c:pt idx="45653">
                  <c:v>1.0080337524414063E-3</c:v>
                </c:pt>
                <c:pt idx="45654">
                  <c:v>1.007080078125E-3</c:v>
                </c:pt>
                <c:pt idx="45655">
                  <c:v>1.0068416595458984E-3</c:v>
                </c:pt>
                <c:pt idx="45656">
                  <c:v>1.007080078125E-3</c:v>
                </c:pt>
                <c:pt idx="45657">
                  <c:v>1.007080078125E-3</c:v>
                </c:pt>
                <c:pt idx="45658">
                  <c:v>1.0068416595458984E-3</c:v>
                </c:pt>
                <c:pt idx="45659">
                  <c:v>1.007080078125E-3</c:v>
                </c:pt>
                <c:pt idx="45660">
                  <c:v>1.007080078125E-3</c:v>
                </c:pt>
                <c:pt idx="45661">
                  <c:v>1.0068416595458984E-3</c:v>
                </c:pt>
                <c:pt idx="45662">
                  <c:v>1.007080078125E-3</c:v>
                </c:pt>
                <c:pt idx="45663">
                  <c:v>1.007080078125E-3</c:v>
                </c:pt>
                <c:pt idx="45664">
                  <c:v>1.0068416595458984E-3</c:v>
                </c:pt>
                <c:pt idx="45665">
                  <c:v>1.007080078125E-3</c:v>
                </c:pt>
                <c:pt idx="45666">
                  <c:v>1.0080337524414063E-3</c:v>
                </c:pt>
                <c:pt idx="45667">
                  <c:v>1.007080078125E-3</c:v>
                </c:pt>
                <c:pt idx="45668">
                  <c:v>1.0068416595458984E-3</c:v>
                </c:pt>
                <c:pt idx="45669">
                  <c:v>1.007080078125E-3</c:v>
                </c:pt>
                <c:pt idx="45670">
                  <c:v>1.007080078125E-3</c:v>
                </c:pt>
                <c:pt idx="45671">
                  <c:v>1.0068416595458984E-3</c:v>
                </c:pt>
                <c:pt idx="45672">
                  <c:v>1.007080078125E-3</c:v>
                </c:pt>
                <c:pt idx="45673">
                  <c:v>1.007080078125E-3</c:v>
                </c:pt>
                <c:pt idx="45674">
                  <c:v>1.0068416595458984E-3</c:v>
                </c:pt>
                <c:pt idx="45675">
                  <c:v>1.007080078125E-3</c:v>
                </c:pt>
                <c:pt idx="45676">
                  <c:v>1.007080078125E-3</c:v>
                </c:pt>
                <c:pt idx="45677">
                  <c:v>1.0068416595458984E-3</c:v>
                </c:pt>
                <c:pt idx="45678">
                  <c:v>1.0080337524414063E-3</c:v>
                </c:pt>
                <c:pt idx="45679">
                  <c:v>1.007080078125E-3</c:v>
                </c:pt>
                <c:pt idx="45680">
                  <c:v>1.0068416595458984E-3</c:v>
                </c:pt>
                <c:pt idx="45681">
                  <c:v>1.007080078125E-3</c:v>
                </c:pt>
                <c:pt idx="45682">
                  <c:v>1.007080078125E-3</c:v>
                </c:pt>
                <c:pt idx="45683">
                  <c:v>1.0068416595458984E-3</c:v>
                </c:pt>
                <c:pt idx="45684">
                  <c:v>1.007080078125E-3</c:v>
                </c:pt>
                <c:pt idx="45685">
                  <c:v>1.007080078125E-3</c:v>
                </c:pt>
                <c:pt idx="45686">
                  <c:v>1.0068416595458984E-3</c:v>
                </c:pt>
                <c:pt idx="45687">
                  <c:v>1.007080078125E-3</c:v>
                </c:pt>
                <c:pt idx="45688">
                  <c:v>1.007080078125E-3</c:v>
                </c:pt>
                <c:pt idx="45689">
                  <c:v>1.0068416595458984E-3</c:v>
                </c:pt>
                <c:pt idx="45690">
                  <c:v>1.007080078125E-3</c:v>
                </c:pt>
                <c:pt idx="45691">
                  <c:v>1.0080337524414063E-3</c:v>
                </c:pt>
                <c:pt idx="45692">
                  <c:v>1.007080078125E-3</c:v>
                </c:pt>
                <c:pt idx="45693">
                  <c:v>1.0068416595458984E-3</c:v>
                </c:pt>
                <c:pt idx="45694">
                  <c:v>1.007080078125E-3</c:v>
                </c:pt>
                <c:pt idx="45695">
                  <c:v>1.007080078125E-3</c:v>
                </c:pt>
                <c:pt idx="45696">
                  <c:v>1.0068416595458984E-3</c:v>
                </c:pt>
                <c:pt idx="45697">
                  <c:v>1.007080078125E-3</c:v>
                </c:pt>
                <c:pt idx="45698">
                  <c:v>1.007080078125E-3</c:v>
                </c:pt>
                <c:pt idx="45699">
                  <c:v>1.0068416595458984E-3</c:v>
                </c:pt>
                <c:pt idx="45700">
                  <c:v>1.007080078125E-3</c:v>
                </c:pt>
                <c:pt idx="45701">
                  <c:v>1.007080078125E-3</c:v>
                </c:pt>
                <c:pt idx="45702">
                  <c:v>1.0068416595458984E-3</c:v>
                </c:pt>
                <c:pt idx="45703">
                  <c:v>1.0080337524414063E-3</c:v>
                </c:pt>
                <c:pt idx="45704">
                  <c:v>1.007080078125E-3</c:v>
                </c:pt>
                <c:pt idx="45705">
                  <c:v>1.0068416595458984E-3</c:v>
                </c:pt>
                <c:pt idx="45706">
                  <c:v>1.007080078125E-3</c:v>
                </c:pt>
                <c:pt idx="45707">
                  <c:v>1.007080078125E-3</c:v>
                </c:pt>
                <c:pt idx="45708">
                  <c:v>1.0068416595458984E-3</c:v>
                </c:pt>
                <c:pt idx="45709">
                  <c:v>1.007080078125E-3</c:v>
                </c:pt>
                <c:pt idx="45710">
                  <c:v>1.007080078125E-3</c:v>
                </c:pt>
                <c:pt idx="45711">
                  <c:v>1.0068416595458984E-3</c:v>
                </c:pt>
                <c:pt idx="45712">
                  <c:v>1.007080078125E-3</c:v>
                </c:pt>
                <c:pt idx="45713">
                  <c:v>1.007080078125E-3</c:v>
                </c:pt>
                <c:pt idx="45714">
                  <c:v>1.0068416595458984E-3</c:v>
                </c:pt>
                <c:pt idx="45715">
                  <c:v>1.007080078125E-3</c:v>
                </c:pt>
                <c:pt idx="45716">
                  <c:v>1.0080337524414063E-3</c:v>
                </c:pt>
                <c:pt idx="45717">
                  <c:v>1.007080078125E-3</c:v>
                </c:pt>
                <c:pt idx="45718">
                  <c:v>1.0068416595458984E-3</c:v>
                </c:pt>
                <c:pt idx="45719">
                  <c:v>1.007080078125E-3</c:v>
                </c:pt>
                <c:pt idx="45720">
                  <c:v>1.007080078125E-3</c:v>
                </c:pt>
                <c:pt idx="45721">
                  <c:v>1.0068416595458984E-3</c:v>
                </c:pt>
                <c:pt idx="45722">
                  <c:v>1.007080078125E-3</c:v>
                </c:pt>
                <c:pt idx="45723">
                  <c:v>1.007080078125E-3</c:v>
                </c:pt>
                <c:pt idx="45724">
                  <c:v>1.0068416595458984E-3</c:v>
                </c:pt>
                <c:pt idx="45725">
                  <c:v>1.007080078125E-3</c:v>
                </c:pt>
                <c:pt idx="45726">
                  <c:v>1.007080078125E-3</c:v>
                </c:pt>
                <c:pt idx="45727">
                  <c:v>1.0068416595458984E-3</c:v>
                </c:pt>
                <c:pt idx="45728">
                  <c:v>1.0080337524414063E-3</c:v>
                </c:pt>
                <c:pt idx="45729">
                  <c:v>1.007080078125E-3</c:v>
                </c:pt>
                <c:pt idx="45730">
                  <c:v>1.0068416595458984E-3</c:v>
                </c:pt>
                <c:pt idx="45731">
                  <c:v>1.007080078125E-3</c:v>
                </c:pt>
                <c:pt idx="45732">
                  <c:v>1.007080078125E-3</c:v>
                </c:pt>
                <c:pt idx="45733">
                  <c:v>1.0068416595458984E-3</c:v>
                </c:pt>
                <c:pt idx="45734">
                  <c:v>1.007080078125E-3</c:v>
                </c:pt>
                <c:pt idx="45735">
                  <c:v>1.007080078125E-3</c:v>
                </c:pt>
                <c:pt idx="45736">
                  <c:v>1.0068416595458984E-3</c:v>
                </c:pt>
                <c:pt idx="45737">
                  <c:v>1.007080078125E-3</c:v>
                </c:pt>
                <c:pt idx="45738">
                  <c:v>1.007080078125E-3</c:v>
                </c:pt>
                <c:pt idx="45739">
                  <c:v>1.0068416595458984E-3</c:v>
                </c:pt>
                <c:pt idx="45740">
                  <c:v>1.007080078125E-3</c:v>
                </c:pt>
                <c:pt idx="45741">
                  <c:v>1.0080337524414063E-3</c:v>
                </c:pt>
                <c:pt idx="45742">
                  <c:v>1.007080078125E-3</c:v>
                </c:pt>
                <c:pt idx="45743">
                  <c:v>1.0068416595458984E-3</c:v>
                </c:pt>
                <c:pt idx="45744">
                  <c:v>1.007080078125E-3</c:v>
                </c:pt>
                <c:pt idx="45745">
                  <c:v>1.007080078125E-3</c:v>
                </c:pt>
                <c:pt idx="45746">
                  <c:v>1.0068416595458984E-3</c:v>
                </c:pt>
                <c:pt idx="45747">
                  <c:v>1.007080078125E-3</c:v>
                </c:pt>
                <c:pt idx="45748">
                  <c:v>1.007080078125E-3</c:v>
                </c:pt>
                <c:pt idx="45749">
                  <c:v>1.0068416595458984E-3</c:v>
                </c:pt>
                <c:pt idx="45750">
                  <c:v>1.007080078125E-3</c:v>
                </c:pt>
                <c:pt idx="45751">
                  <c:v>1.007080078125E-3</c:v>
                </c:pt>
                <c:pt idx="45752">
                  <c:v>1.0068416595458984E-3</c:v>
                </c:pt>
                <c:pt idx="45753">
                  <c:v>1.0080337524414063E-3</c:v>
                </c:pt>
                <c:pt idx="45754">
                  <c:v>1.007080078125E-3</c:v>
                </c:pt>
                <c:pt idx="45755">
                  <c:v>1.0068416595458984E-3</c:v>
                </c:pt>
                <c:pt idx="45756">
                  <c:v>1.007080078125E-3</c:v>
                </c:pt>
                <c:pt idx="45757">
                  <c:v>1.007080078125E-3</c:v>
                </c:pt>
                <c:pt idx="45758">
                  <c:v>1.0068416595458984E-3</c:v>
                </c:pt>
                <c:pt idx="45759">
                  <c:v>1.007080078125E-3</c:v>
                </c:pt>
                <c:pt idx="45760">
                  <c:v>1.007080078125E-3</c:v>
                </c:pt>
                <c:pt idx="45761">
                  <c:v>1.0068416595458984E-3</c:v>
                </c:pt>
                <c:pt idx="45762">
                  <c:v>1.007080078125E-3</c:v>
                </c:pt>
                <c:pt idx="45763">
                  <c:v>1.007080078125E-3</c:v>
                </c:pt>
                <c:pt idx="45764">
                  <c:v>1.0068416595458984E-3</c:v>
                </c:pt>
                <c:pt idx="45765">
                  <c:v>1.007080078125E-3</c:v>
                </c:pt>
                <c:pt idx="45766">
                  <c:v>1.0080337524414063E-3</c:v>
                </c:pt>
                <c:pt idx="45767">
                  <c:v>1.007080078125E-3</c:v>
                </c:pt>
                <c:pt idx="45768">
                  <c:v>1.0068416595458984E-3</c:v>
                </c:pt>
                <c:pt idx="45769">
                  <c:v>1.007080078125E-3</c:v>
                </c:pt>
                <c:pt idx="45770">
                  <c:v>1.007080078125E-3</c:v>
                </c:pt>
                <c:pt idx="45771">
                  <c:v>1.0068416595458984E-3</c:v>
                </c:pt>
                <c:pt idx="45772">
                  <c:v>1.007080078125E-3</c:v>
                </c:pt>
                <c:pt idx="45773">
                  <c:v>1.007080078125E-3</c:v>
                </c:pt>
                <c:pt idx="45774">
                  <c:v>1.0068416595458984E-3</c:v>
                </c:pt>
                <c:pt idx="45775">
                  <c:v>1.007080078125E-3</c:v>
                </c:pt>
                <c:pt idx="45776">
                  <c:v>1.007080078125E-3</c:v>
                </c:pt>
                <c:pt idx="45777">
                  <c:v>1.0068416595458984E-3</c:v>
                </c:pt>
                <c:pt idx="45778">
                  <c:v>1.0080337524414063E-3</c:v>
                </c:pt>
                <c:pt idx="45779">
                  <c:v>1.007080078125E-3</c:v>
                </c:pt>
                <c:pt idx="45780">
                  <c:v>1.0068416595458984E-3</c:v>
                </c:pt>
                <c:pt idx="45781">
                  <c:v>1.007080078125E-3</c:v>
                </c:pt>
                <c:pt idx="45782">
                  <c:v>1.007080078125E-3</c:v>
                </c:pt>
                <c:pt idx="45783">
                  <c:v>1.0068416595458984E-3</c:v>
                </c:pt>
                <c:pt idx="45784">
                  <c:v>1.007080078125E-3</c:v>
                </c:pt>
                <c:pt idx="45785">
                  <c:v>1.007080078125E-3</c:v>
                </c:pt>
                <c:pt idx="45786">
                  <c:v>1.0068416595458984E-3</c:v>
                </c:pt>
                <c:pt idx="45787">
                  <c:v>1.007080078125E-3</c:v>
                </c:pt>
                <c:pt idx="45788">
                  <c:v>1.007080078125E-3</c:v>
                </c:pt>
                <c:pt idx="45789">
                  <c:v>1.0068416595458984E-3</c:v>
                </c:pt>
                <c:pt idx="45790">
                  <c:v>1.007080078125E-3</c:v>
                </c:pt>
                <c:pt idx="45791">
                  <c:v>1.0080337524414063E-3</c:v>
                </c:pt>
                <c:pt idx="45792">
                  <c:v>1.007080078125E-3</c:v>
                </c:pt>
                <c:pt idx="45793">
                  <c:v>1.0068416595458984E-3</c:v>
                </c:pt>
                <c:pt idx="45794">
                  <c:v>1.007080078125E-3</c:v>
                </c:pt>
                <c:pt idx="45795">
                  <c:v>1.007080078125E-3</c:v>
                </c:pt>
                <c:pt idx="45796">
                  <c:v>1.0068416595458984E-3</c:v>
                </c:pt>
                <c:pt idx="45797">
                  <c:v>1.007080078125E-3</c:v>
                </c:pt>
                <c:pt idx="45798">
                  <c:v>1.007080078125E-3</c:v>
                </c:pt>
                <c:pt idx="45799">
                  <c:v>1.0068416595458984E-3</c:v>
                </c:pt>
                <c:pt idx="45800">
                  <c:v>1.007080078125E-3</c:v>
                </c:pt>
                <c:pt idx="45801">
                  <c:v>1.007080078125E-3</c:v>
                </c:pt>
                <c:pt idx="45802">
                  <c:v>1.0068416595458984E-3</c:v>
                </c:pt>
                <c:pt idx="45803">
                  <c:v>1.0080337524414063E-3</c:v>
                </c:pt>
                <c:pt idx="45804">
                  <c:v>1.007080078125E-3</c:v>
                </c:pt>
                <c:pt idx="45805">
                  <c:v>1.0068416595458984E-3</c:v>
                </c:pt>
                <c:pt idx="45806">
                  <c:v>1.007080078125E-3</c:v>
                </c:pt>
                <c:pt idx="45807">
                  <c:v>1.007080078125E-3</c:v>
                </c:pt>
                <c:pt idx="45808">
                  <c:v>1.0068416595458984E-3</c:v>
                </c:pt>
                <c:pt idx="45809">
                  <c:v>1.007080078125E-3</c:v>
                </c:pt>
                <c:pt idx="45810">
                  <c:v>1.007080078125E-3</c:v>
                </c:pt>
                <c:pt idx="45811">
                  <c:v>1.0068416595458984E-3</c:v>
                </c:pt>
                <c:pt idx="45812">
                  <c:v>1.007080078125E-3</c:v>
                </c:pt>
                <c:pt idx="45813">
                  <c:v>1.007080078125E-3</c:v>
                </c:pt>
                <c:pt idx="45814">
                  <c:v>1.0068416595458984E-3</c:v>
                </c:pt>
                <c:pt idx="45815">
                  <c:v>1.007080078125E-3</c:v>
                </c:pt>
                <c:pt idx="45816">
                  <c:v>1.0080337524414063E-3</c:v>
                </c:pt>
                <c:pt idx="45817">
                  <c:v>1.007080078125E-3</c:v>
                </c:pt>
                <c:pt idx="45818">
                  <c:v>1.0068416595458984E-3</c:v>
                </c:pt>
                <c:pt idx="45819">
                  <c:v>1.007080078125E-3</c:v>
                </c:pt>
                <c:pt idx="45820">
                  <c:v>1.007080078125E-3</c:v>
                </c:pt>
                <c:pt idx="45821">
                  <c:v>1.0068416595458984E-3</c:v>
                </c:pt>
                <c:pt idx="45822">
                  <c:v>1.007080078125E-3</c:v>
                </c:pt>
                <c:pt idx="45823">
                  <c:v>1.007080078125E-3</c:v>
                </c:pt>
                <c:pt idx="45824">
                  <c:v>1.0068416595458984E-3</c:v>
                </c:pt>
                <c:pt idx="45825">
                  <c:v>1.007080078125E-3</c:v>
                </c:pt>
                <c:pt idx="45826">
                  <c:v>1.0068416595458984E-3</c:v>
                </c:pt>
                <c:pt idx="45827">
                  <c:v>1.007080078125E-3</c:v>
                </c:pt>
                <c:pt idx="45828">
                  <c:v>1.0080337524414063E-3</c:v>
                </c:pt>
                <c:pt idx="45829">
                  <c:v>1.007080078125E-3</c:v>
                </c:pt>
                <c:pt idx="45830">
                  <c:v>1.0068416595458984E-3</c:v>
                </c:pt>
                <c:pt idx="45831">
                  <c:v>1.007080078125E-3</c:v>
                </c:pt>
                <c:pt idx="45832">
                  <c:v>1.007080078125E-3</c:v>
                </c:pt>
                <c:pt idx="45833">
                  <c:v>1.0068416595458984E-3</c:v>
                </c:pt>
                <c:pt idx="45834">
                  <c:v>1.007080078125E-3</c:v>
                </c:pt>
                <c:pt idx="45835">
                  <c:v>1.007080078125E-3</c:v>
                </c:pt>
                <c:pt idx="45836">
                  <c:v>1.0068416595458984E-3</c:v>
                </c:pt>
                <c:pt idx="45837">
                  <c:v>1.007080078125E-3</c:v>
                </c:pt>
                <c:pt idx="45838">
                  <c:v>1.007080078125E-3</c:v>
                </c:pt>
                <c:pt idx="45839">
                  <c:v>1.0068416595458984E-3</c:v>
                </c:pt>
                <c:pt idx="45840">
                  <c:v>1.007080078125E-3</c:v>
                </c:pt>
                <c:pt idx="45841">
                  <c:v>1.0080337524414063E-3</c:v>
                </c:pt>
                <c:pt idx="45842">
                  <c:v>1.007080078125E-3</c:v>
                </c:pt>
                <c:pt idx="45843">
                  <c:v>1.0068416595458984E-3</c:v>
                </c:pt>
                <c:pt idx="45844">
                  <c:v>1.007080078125E-3</c:v>
                </c:pt>
                <c:pt idx="45845">
                  <c:v>1.007080078125E-3</c:v>
                </c:pt>
                <c:pt idx="45846">
                  <c:v>1.0068416595458984E-3</c:v>
                </c:pt>
                <c:pt idx="45847">
                  <c:v>1.007080078125E-3</c:v>
                </c:pt>
                <c:pt idx="45848">
                  <c:v>1.0068416595458984E-3</c:v>
                </c:pt>
                <c:pt idx="45849">
                  <c:v>1.007080078125E-3</c:v>
                </c:pt>
                <c:pt idx="45850">
                  <c:v>1.007080078125E-3</c:v>
                </c:pt>
                <c:pt idx="45851">
                  <c:v>1.0068416595458984E-3</c:v>
                </c:pt>
                <c:pt idx="45852">
                  <c:v>1.007080078125E-3</c:v>
                </c:pt>
                <c:pt idx="45853">
                  <c:v>1.0080337524414063E-3</c:v>
                </c:pt>
                <c:pt idx="45854">
                  <c:v>1.007080078125E-3</c:v>
                </c:pt>
                <c:pt idx="45855">
                  <c:v>1.0068416595458984E-3</c:v>
                </c:pt>
                <c:pt idx="45856">
                  <c:v>1.007080078125E-3</c:v>
                </c:pt>
                <c:pt idx="45857">
                  <c:v>1.007080078125E-3</c:v>
                </c:pt>
                <c:pt idx="45858">
                  <c:v>1.0068416595458984E-3</c:v>
                </c:pt>
                <c:pt idx="45859">
                  <c:v>1.007080078125E-3</c:v>
                </c:pt>
                <c:pt idx="45860">
                  <c:v>1.007080078125E-3</c:v>
                </c:pt>
                <c:pt idx="45861">
                  <c:v>1.0068416595458984E-3</c:v>
                </c:pt>
                <c:pt idx="45862">
                  <c:v>1.007080078125E-3</c:v>
                </c:pt>
                <c:pt idx="45863">
                  <c:v>1.007080078125E-3</c:v>
                </c:pt>
                <c:pt idx="45864">
                  <c:v>1.0068416595458984E-3</c:v>
                </c:pt>
                <c:pt idx="45865">
                  <c:v>1.007080078125E-3</c:v>
                </c:pt>
                <c:pt idx="45866">
                  <c:v>1.0080337524414063E-3</c:v>
                </c:pt>
                <c:pt idx="45867">
                  <c:v>1.007080078125E-3</c:v>
                </c:pt>
                <c:pt idx="45868">
                  <c:v>1.0068416595458984E-3</c:v>
                </c:pt>
                <c:pt idx="45869">
                  <c:v>1.007080078125E-3</c:v>
                </c:pt>
                <c:pt idx="45870">
                  <c:v>1.0068416595458984E-3</c:v>
                </c:pt>
                <c:pt idx="45871">
                  <c:v>1.007080078125E-3</c:v>
                </c:pt>
                <c:pt idx="45872">
                  <c:v>1.007080078125E-3</c:v>
                </c:pt>
                <c:pt idx="45873">
                  <c:v>1.0068416595458984E-3</c:v>
                </c:pt>
                <c:pt idx="45874">
                  <c:v>1.007080078125E-3</c:v>
                </c:pt>
                <c:pt idx="45875">
                  <c:v>1.007080078125E-3</c:v>
                </c:pt>
                <c:pt idx="45876">
                  <c:v>1.0068416595458984E-3</c:v>
                </c:pt>
                <c:pt idx="45877">
                  <c:v>1.007080078125E-3</c:v>
                </c:pt>
                <c:pt idx="45878">
                  <c:v>1.0080337524414063E-3</c:v>
                </c:pt>
                <c:pt idx="45879">
                  <c:v>1.007080078125E-3</c:v>
                </c:pt>
                <c:pt idx="45880">
                  <c:v>1.0068416595458984E-3</c:v>
                </c:pt>
                <c:pt idx="45881">
                  <c:v>1.007080078125E-3</c:v>
                </c:pt>
                <c:pt idx="45882">
                  <c:v>1.007080078125E-3</c:v>
                </c:pt>
                <c:pt idx="45883">
                  <c:v>1.0068416595458984E-3</c:v>
                </c:pt>
                <c:pt idx="45884">
                  <c:v>1.007080078125E-3</c:v>
                </c:pt>
                <c:pt idx="45885">
                  <c:v>1.007080078125E-3</c:v>
                </c:pt>
                <c:pt idx="45886">
                  <c:v>1.0068416595458984E-3</c:v>
                </c:pt>
                <c:pt idx="45887">
                  <c:v>1.007080078125E-3</c:v>
                </c:pt>
                <c:pt idx="45888">
                  <c:v>1.007080078125E-3</c:v>
                </c:pt>
                <c:pt idx="45889">
                  <c:v>1.0068416595458984E-3</c:v>
                </c:pt>
                <c:pt idx="45890">
                  <c:v>1.007080078125E-3</c:v>
                </c:pt>
                <c:pt idx="45891">
                  <c:v>1.0080337524414063E-3</c:v>
                </c:pt>
                <c:pt idx="45892">
                  <c:v>1.0068416595458984E-3</c:v>
                </c:pt>
                <c:pt idx="45893">
                  <c:v>1.007080078125E-3</c:v>
                </c:pt>
                <c:pt idx="45894">
                  <c:v>1.007080078125E-3</c:v>
                </c:pt>
                <c:pt idx="45895">
                  <c:v>1.0068416595458984E-3</c:v>
                </c:pt>
                <c:pt idx="45896">
                  <c:v>1.007080078125E-3</c:v>
                </c:pt>
                <c:pt idx="45897">
                  <c:v>1.007080078125E-3</c:v>
                </c:pt>
                <c:pt idx="45898">
                  <c:v>1.0068416595458984E-3</c:v>
                </c:pt>
                <c:pt idx="45899">
                  <c:v>1.007080078125E-3</c:v>
                </c:pt>
                <c:pt idx="45900">
                  <c:v>1.007080078125E-3</c:v>
                </c:pt>
                <c:pt idx="45901">
                  <c:v>1.0068416595458984E-3</c:v>
                </c:pt>
                <c:pt idx="45902">
                  <c:v>1.007080078125E-3</c:v>
                </c:pt>
                <c:pt idx="45903">
                  <c:v>1.0080337524414063E-3</c:v>
                </c:pt>
                <c:pt idx="45904">
                  <c:v>1.007080078125E-3</c:v>
                </c:pt>
                <c:pt idx="45905">
                  <c:v>1.0068416595458984E-3</c:v>
                </c:pt>
                <c:pt idx="45906">
                  <c:v>1.007080078125E-3</c:v>
                </c:pt>
                <c:pt idx="45907">
                  <c:v>1.007080078125E-3</c:v>
                </c:pt>
                <c:pt idx="45908">
                  <c:v>1.0068416595458984E-3</c:v>
                </c:pt>
                <c:pt idx="45909">
                  <c:v>1.007080078125E-3</c:v>
                </c:pt>
                <c:pt idx="45910">
                  <c:v>1.007080078125E-3</c:v>
                </c:pt>
                <c:pt idx="45911">
                  <c:v>1.0068416595458984E-3</c:v>
                </c:pt>
                <c:pt idx="45912">
                  <c:v>1.007080078125E-3</c:v>
                </c:pt>
                <c:pt idx="45913">
                  <c:v>1.007080078125E-3</c:v>
                </c:pt>
                <c:pt idx="45914">
                  <c:v>1.0068416595458984E-3</c:v>
                </c:pt>
                <c:pt idx="45915">
                  <c:v>1.007080078125E-3</c:v>
                </c:pt>
                <c:pt idx="45916">
                  <c:v>1.0080337524414063E-3</c:v>
                </c:pt>
                <c:pt idx="45917">
                  <c:v>1.0068416595458984E-3</c:v>
                </c:pt>
                <c:pt idx="45918">
                  <c:v>1.007080078125E-3</c:v>
                </c:pt>
                <c:pt idx="45919">
                  <c:v>1.007080078125E-3</c:v>
                </c:pt>
                <c:pt idx="45920">
                  <c:v>1.0068416595458984E-3</c:v>
                </c:pt>
                <c:pt idx="45921">
                  <c:v>1.007080078125E-3</c:v>
                </c:pt>
                <c:pt idx="45922">
                  <c:v>1.007080078125E-3</c:v>
                </c:pt>
                <c:pt idx="45923">
                  <c:v>1.0068416595458984E-3</c:v>
                </c:pt>
                <c:pt idx="45924">
                  <c:v>1.007080078125E-3</c:v>
                </c:pt>
                <c:pt idx="45925">
                  <c:v>1.007080078125E-3</c:v>
                </c:pt>
                <c:pt idx="45926">
                  <c:v>1.0068416595458984E-3</c:v>
                </c:pt>
                <c:pt idx="45927">
                  <c:v>1.007080078125E-3</c:v>
                </c:pt>
                <c:pt idx="45928">
                  <c:v>1.0080337524414063E-3</c:v>
                </c:pt>
                <c:pt idx="45929">
                  <c:v>1.007080078125E-3</c:v>
                </c:pt>
                <c:pt idx="45930">
                  <c:v>1.0068416595458984E-3</c:v>
                </c:pt>
                <c:pt idx="45931">
                  <c:v>1.007080078125E-3</c:v>
                </c:pt>
                <c:pt idx="45932">
                  <c:v>1.007080078125E-3</c:v>
                </c:pt>
                <c:pt idx="45933">
                  <c:v>1.0068416595458984E-3</c:v>
                </c:pt>
                <c:pt idx="45934">
                  <c:v>1.007080078125E-3</c:v>
                </c:pt>
                <c:pt idx="45935">
                  <c:v>1.007080078125E-3</c:v>
                </c:pt>
                <c:pt idx="45936">
                  <c:v>1.0068416595458984E-3</c:v>
                </c:pt>
                <c:pt idx="45937">
                  <c:v>1.007080078125E-3</c:v>
                </c:pt>
                <c:pt idx="45938">
                  <c:v>1.007080078125E-3</c:v>
                </c:pt>
                <c:pt idx="45939">
                  <c:v>1.0068416595458984E-3</c:v>
                </c:pt>
                <c:pt idx="45940">
                  <c:v>1.007080078125E-3</c:v>
                </c:pt>
                <c:pt idx="45941">
                  <c:v>1.0080337524414063E-3</c:v>
                </c:pt>
                <c:pt idx="45942">
                  <c:v>1.0068416595458984E-3</c:v>
                </c:pt>
                <c:pt idx="45943">
                  <c:v>1.007080078125E-3</c:v>
                </c:pt>
                <c:pt idx="45944">
                  <c:v>1.007080078125E-3</c:v>
                </c:pt>
                <c:pt idx="45945">
                  <c:v>1.0068416595458984E-3</c:v>
                </c:pt>
                <c:pt idx="45946">
                  <c:v>1.007080078125E-3</c:v>
                </c:pt>
                <c:pt idx="45947">
                  <c:v>1.007080078125E-3</c:v>
                </c:pt>
                <c:pt idx="45948">
                  <c:v>1.0068416595458984E-3</c:v>
                </c:pt>
                <c:pt idx="45949">
                  <c:v>1.007080078125E-3</c:v>
                </c:pt>
                <c:pt idx="45950">
                  <c:v>1.007080078125E-3</c:v>
                </c:pt>
                <c:pt idx="45951">
                  <c:v>1.0068416595458984E-3</c:v>
                </c:pt>
                <c:pt idx="45952">
                  <c:v>1.007080078125E-3</c:v>
                </c:pt>
                <c:pt idx="45953">
                  <c:v>1.0080337524414063E-3</c:v>
                </c:pt>
                <c:pt idx="45954">
                  <c:v>1.007080078125E-3</c:v>
                </c:pt>
                <c:pt idx="45955">
                  <c:v>1.0068416595458984E-3</c:v>
                </c:pt>
                <c:pt idx="45956">
                  <c:v>1.007080078125E-3</c:v>
                </c:pt>
                <c:pt idx="45957">
                  <c:v>1.007080078125E-3</c:v>
                </c:pt>
                <c:pt idx="45958">
                  <c:v>1.0068416595458984E-3</c:v>
                </c:pt>
                <c:pt idx="45959">
                  <c:v>1.007080078125E-3</c:v>
                </c:pt>
                <c:pt idx="45960">
                  <c:v>1.007080078125E-3</c:v>
                </c:pt>
                <c:pt idx="45961">
                  <c:v>1.0068416595458984E-3</c:v>
                </c:pt>
                <c:pt idx="45962">
                  <c:v>1.007080078125E-3</c:v>
                </c:pt>
                <c:pt idx="45963">
                  <c:v>1.007080078125E-3</c:v>
                </c:pt>
                <c:pt idx="45964">
                  <c:v>1.0068416595458984E-3</c:v>
                </c:pt>
                <c:pt idx="45965">
                  <c:v>1.007080078125E-3</c:v>
                </c:pt>
                <c:pt idx="45966">
                  <c:v>1.0080337524414063E-3</c:v>
                </c:pt>
                <c:pt idx="45967">
                  <c:v>1.0068416595458984E-3</c:v>
                </c:pt>
                <c:pt idx="45968">
                  <c:v>1.007080078125E-3</c:v>
                </c:pt>
                <c:pt idx="45969">
                  <c:v>1.007080078125E-3</c:v>
                </c:pt>
                <c:pt idx="45970">
                  <c:v>1.0068416595458984E-3</c:v>
                </c:pt>
                <c:pt idx="45971">
                  <c:v>1.007080078125E-3</c:v>
                </c:pt>
                <c:pt idx="45972">
                  <c:v>1.007080078125E-3</c:v>
                </c:pt>
                <c:pt idx="45973">
                  <c:v>1.0068416595458984E-3</c:v>
                </c:pt>
                <c:pt idx="45974">
                  <c:v>1.007080078125E-3</c:v>
                </c:pt>
                <c:pt idx="45975">
                  <c:v>1.007080078125E-3</c:v>
                </c:pt>
                <c:pt idx="45976">
                  <c:v>1.0068416595458984E-3</c:v>
                </c:pt>
                <c:pt idx="45977">
                  <c:v>1.007080078125E-3</c:v>
                </c:pt>
                <c:pt idx="45978">
                  <c:v>1.0080337524414063E-3</c:v>
                </c:pt>
                <c:pt idx="45979">
                  <c:v>1.007080078125E-3</c:v>
                </c:pt>
                <c:pt idx="45980">
                  <c:v>1.0068416595458984E-3</c:v>
                </c:pt>
                <c:pt idx="45981">
                  <c:v>1.007080078125E-3</c:v>
                </c:pt>
                <c:pt idx="45982">
                  <c:v>1.007080078125E-3</c:v>
                </c:pt>
                <c:pt idx="45983">
                  <c:v>1.0068416595458984E-3</c:v>
                </c:pt>
                <c:pt idx="45984">
                  <c:v>1.007080078125E-3</c:v>
                </c:pt>
                <c:pt idx="45985">
                  <c:v>1.007080078125E-3</c:v>
                </c:pt>
                <c:pt idx="45986">
                  <c:v>1.0068416595458984E-3</c:v>
                </c:pt>
                <c:pt idx="45987">
                  <c:v>1.007080078125E-3</c:v>
                </c:pt>
                <c:pt idx="45988">
                  <c:v>1.007080078125E-3</c:v>
                </c:pt>
                <c:pt idx="45989">
                  <c:v>1.0068416595458984E-3</c:v>
                </c:pt>
                <c:pt idx="45990">
                  <c:v>1.007080078125E-3</c:v>
                </c:pt>
                <c:pt idx="45991">
                  <c:v>1.0080337524414063E-3</c:v>
                </c:pt>
                <c:pt idx="45992">
                  <c:v>1.0068416595458984E-3</c:v>
                </c:pt>
                <c:pt idx="45993">
                  <c:v>1.007080078125E-3</c:v>
                </c:pt>
                <c:pt idx="45994">
                  <c:v>1.007080078125E-3</c:v>
                </c:pt>
                <c:pt idx="45995">
                  <c:v>1.0068416595458984E-3</c:v>
                </c:pt>
                <c:pt idx="45996">
                  <c:v>1.007080078125E-3</c:v>
                </c:pt>
                <c:pt idx="45997">
                  <c:v>1.007080078125E-3</c:v>
                </c:pt>
                <c:pt idx="45998">
                  <c:v>1.0068416595458984E-3</c:v>
                </c:pt>
                <c:pt idx="45999">
                  <c:v>1.007080078125E-3</c:v>
                </c:pt>
                <c:pt idx="46000">
                  <c:v>1.007080078125E-3</c:v>
                </c:pt>
                <c:pt idx="46001">
                  <c:v>1.0068416595458984E-3</c:v>
                </c:pt>
                <c:pt idx="46002">
                  <c:v>1.007080078125E-3</c:v>
                </c:pt>
                <c:pt idx="46003">
                  <c:v>1.0080337524414063E-3</c:v>
                </c:pt>
                <c:pt idx="46004">
                  <c:v>1.007080078125E-3</c:v>
                </c:pt>
                <c:pt idx="46005">
                  <c:v>1.0068416595458984E-3</c:v>
                </c:pt>
                <c:pt idx="46006">
                  <c:v>1.007080078125E-3</c:v>
                </c:pt>
                <c:pt idx="46007">
                  <c:v>1.007080078125E-3</c:v>
                </c:pt>
                <c:pt idx="46008">
                  <c:v>1.0068416595458984E-3</c:v>
                </c:pt>
                <c:pt idx="46009">
                  <c:v>1.007080078125E-3</c:v>
                </c:pt>
                <c:pt idx="46010">
                  <c:v>1.007080078125E-3</c:v>
                </c:pt>
                <c:pt idx="46011">
                  <c:v>1.0068416595458984E-3</c:v>
                </c:pt>
                <c:pt idx="46012">
                  <c:v>1.007080078125E-3</c:v>
                </c:pt>
                <c:pt idx="46013">
                  <c:v>1.007080078125E-3</c:v>
                </c:pt>
                <c:pt idx="46014">
                  <c:v>1.0068416595458984E-3</c:v>
                </c:pt>
                <c:pt idx="46015">
                  <c:v>1.007080078125E-3</c:v>
                </c:pt>
                <c:pt idx="46016">
                  <c:v>1.0080337524414063E-3</c:v>
                </c:pt>
                <c:pt idx="46017">
                  <c:v>1.0068416595458984E-3</c:v>
                </c:pt>
                <c:pt idx="46018">
                  <c:v>1.007080078125E-3</c:v>
                </c:pt>
                <c:pt idx="46019">
                  <c:v>1.007080078125E-3</c:v>
                </c:pt>
                <c:pt idx="46020">
                  <c:v>1.0068416595458984E-3</c:v>
                </c:pt>
                <c:pt idx="46021">
                  <c:v>1.007080078125E-3</c:v>
                </c:pt>
                <c:pt idx="46022">
                  <c:v>1.007080078125E-3</c:v>
                </c:pt>
                <c:pt idx="46023">
                  <c:v>1.0068416595458984E-3</c:v>
                </c:pt>
                <c:pt idx="46024">
                  <c:v>1.007080078125E-3</c:v>
                </c:pt>
                <c:pt idx="46025">
                  <c:v>1.007080078125E-3</c:v>
                </c:pt>
                <c:pt idx="46026">
                  <c:v>1.0068416595458984E-3</c:v>
                </c:pt>
                <c:pt idx="46027">
                  <c:v>1.007080078125E-3</c:v>
                </c:pt>
                <c:pt idx="46028">
                  <c:v>1.0080337524414063E-3</c:v>
                </c:pt>
                <c:pt idx="46029">
                  <c:v>1.007080078125E-3</c:v>
                </c:pt>
                <c:pt idx="46030">
                  <c:v>1.0068416595458984E-3</c:v>
                </c:pt>
                <c:pt idx="46031">
                  <c:v>1.007080078125E-3</c:v>
                </c:pt>
                <c:pt idx="46032">
                  <c:v>1.007080078125E-3</c:v>
                </c:pt>
                <c:pt idx="46033">
                  <c:v>1.0068416595458984E-3</c:v>
                </c:pt>
                <c:pt idx="46034">
                  <c:v>1.007080078125E-3</c:v>
                </c:pt>
                <c:pt idx="46035">
                  <c:v>1.007080078125E-3</c:v>
                </c:pt>
                <c:pt idx="46036">
                  <c:v>1.0068416595458984E-3</c:v>
                </c:pt>
                <c:pt idx="46037">
                  <c:v>1.007080078125E-3</c:v>
                </c:pt>
                <c:pt idx="46038">
                  <c:v>1.007080078125E-3</c:v>
                </c:pt>
                <c:pt idx="46039">
                  <c:v>1.0068416595458984E-3</c:v>
                </c:pt>
                <c:pt idx="46040">
                  <c:v>1.007080078125E-3</c:v>
                </c:pt>
                <c:pt idx="46041">
                  <c:v>1.0080337524414063E-3</c:v>
                </c:pt>
                <c:pt idx="46042">
                  <c:v>1.0068416595458984E-3</c:v>
                </c:pt>
                <c:pt idx="46043">
                  <c:v>1.007080078125E-3</c:v>
                </c:pt>
                <c:pt idx="46044">
                  <c:v>1.007080078125E-3</c:v>
                </c:pt>
                <c:pt idx="46045">
                  <c:v>1.0068416595458984E-3</c:v>
                </c:pt>
                <c:pt idx="46046">
                  <c:v>1.007080078125E-3</c:v>
                </c:pt>
                <c:pt idx="46047">
                  <c:v>1.007080078125E-3</c:v>
                </c:pt>
                <c:pt idx="46048">
                  <c:v>1.0068416595458984E-3</c:v>
                </c:pt>
                <c:pt idx="46049">
                  <c:v>1.007080078125E-3</c:v>
                </c:pt>
                <c:pt idx="46050">
                  <c:v>1.007080078125E-3</c:v>
                </c:pt>
                <c:pt idx="46051">
                  <c:v>1.0068416595458984E-3</c:v>
                </c:pt>
                <c:pt idx="46052">
                  <c:v>1.007080078125E-3</c:v>
                </c:pt>
                <c:pt idx="46053">
                  <c:v>1.0080337524414063E-3</c:v>
                </c:pt>
                <c:pt idx="46054">
                  <c:v>1.007080078125E-3</c:v>
                </c:pt>
                <c:pt idx="46055">
                  <c:v>1.0068416595458984E-3</c:v>
                </c:pt>
                <c:pt idx="46056">
                  <c:v>1.007080078125E-3</c:v>
                </c:pt>
                <c:pt idx="46057">
                  <c:v>1.007080078125E-3</c:v>
                </c:pt>
                <c:pt idx="46058">
                  <c:v>1.0068416595458984E-3</c:v>
                </c:pt>
                <c:pt idx="46059">
                  <c:v>1.007080078125E-3</c:v>
                </c:pt>
                <c:pt idx="46060">
                  <c:v>1.007080078125E-3</c:v>
                </c:pt>
                <c:pt idx="46061">
                  <c:v>1.0068416595458984E-3</c:v>
                </c:pt>
                <c:pt idx="46062">
                  <c:v>1.007080078125E-3</c:v>
                </c:pt>
                <c:pt idx="46063">
                  <c:v>1.007080078125E-3</c:v>
                </c:pt>
                <c:pt idx="46064">
                  <c:v>1.0068416595458984E-3</c:v>
                </c:pt>
                <c:pt idx="46065">
                  <c:v>1.007080078125E-3</c:v>
                </c:pt>
                <c:pt idx="46066">
                  <c:v>1.0080337524414063E-3</c:v>
                </c:pt>
                <c:pt idx="46067">
                  <c:v>1.0068416595458984E-3</c:v>
                </c:pt>
                <c:pt idx="46068">
                  <c:v>1.007080078125E-3</c:v>
                </c:pt>
                <c:pt idx="46069">
                  <c:v>1.007080078125E-3</c:v>
                </c:pt>
                <c:pt idx="46070">
                  <c:v>1.0068416595458984E-3</c:v>
                </c:pt>
                <c:pt idx="46071">
                  <c:v>1.007080078125E-3</c:v>
                </c:pt>
                <c:pt idx="46072">
                  <c:v>1.007080078125E-3</c:v>
                </c:pt>
                <c:pt idx="46073">
                  <c:v>1.0068416595458984E-3</c:v>
                </c:pt>
                <c:pt idx="46074">
                  <c:v>1.007080078125E-3</c:v>
                </c:pt>
                <c:pt idx="46075">
                  <c:v>1.007080078125E-3</c:v>
                </c:pt>
                <c:pt idx="46076">
                  <c:v>1.0068416595458984E-3</c:v>
                </c:pt>
                <c:pt idx="46077">
                  <c:v>1.007080078125E-3</c:v>
                </c:pt>
                <c:pt idx="46078">
                  <c:v>1.0080337524414063E-3</c:v>
                </c:pt>
                <c:pt idx="46079">
                  <c:v>1.007080078125E-3</c:v>
                </c:pt>
                <c:pt idx="46080">
                  <c:v>1.0068416595458984E-3</c:v>
                </c:pt>
                <c:pt idx="46081">
                  <c:v>1.007080078125E-3</c:v>
                </c:pt>
                <c:pt idx="46082">
                  <c:v>1.007080078125E-3</c:v>
                </c:pt>
                <c:pt idx="46083">
                  <c:v>1.0068416595458984E-3</c:v>
                </c:pt>
                <c:pt idx="46084">
                  <c:v>1.007080078125E-3</c:v>
                </c:pt>
                <c:pt idx="46085">
                  <c:v>1.007080078125E-3</c:v>
                </c:pt>
                <c:pt idx="46086">
                  <c:v>1.0068416595458984E-3</c:v>
                </c:pt>
                <c:pt idx="46087">
                  <c:v>1.007080078125E-3</c:v>
                </c:pt>
                <c:pt idx="46088">
                  <c:v>1.007080078125E-3</c:v>
                </c:pt>
                <c:pt idx="46089">
                  <c:v>1.0068416595458984E-3</c:v>
                </c:pt>
                <c:pt idx="46090">
                  <c:v>1.007080078125E-3</c:v>
                </c:pt>
                <c:pt idx="46091">
                  <c:v>1.0080337524414063E-3</c:v>
                </c:pt>
                <c:pt idx="46092">
                  <c:v>1.0068416595458984E-3</c:v>
                </c:pt>
                <c:pt idx="46093">
                  <c:v>1.007080078125E-3</c:v>
                </c:pt>
                <c:pt idx="46094">
                  <c:v>1.007080078125E-3</c:v>
                </c:pt>
                <c:pt idx="46095">
                  <c:v>1.0068416595458984E-3</c:v>
                </c:pt>
                <c:pt idx="46096">
                  <c:v>1.007080078125E-3</c:v>
                </c:pt>
                <c:pt idx="46097">
                  <c:v>1.007080078125E-3</c:v>
                </c:pt>
                <c:pt idx="46098">
                  <c:v>1.0068416595458984E-3</c:v>
                </c:pt>
                <c:pt idx="46099">
                  <c:v>1.007080078125E-3</c:v>
                </c:pt>
                <c:pt idx="46100">
                  <c:v>1.007080078125E-3</c:v>
                </c:pt>
                <c:pt idx="46101">
                  <c:v>1.0068416595458984E-3</c:v>
                </c:pt>
                <c:pt idx="46102">
                  <c:v>1.007080078125E-3</c:v>
                </c:pt>
                <c:pt idx="46103">
                  <c:v>1.0080337524414063E-3</c:v>
                </c:pt>
                <c:pt idx="46104">
                  <c:v>1.007080078125E-3</c:v>
                </c:pt>
                <c:pt idx="46105">
                  <c:v>1.0068416595458984E-3</c:v>
                </c:pt>
                <c:pt idx="46106">
                  <c:v>1.007080078125E-3</c:v>
                </c:pt>
                <c:pt idx="46107">
                  <c:v>1.007080078125E-3</c:v>
                </c:pt>
                <c:pt idx="46108">
                  <c:v>1.0068416595458984E-3</c:v>
                </c:pt>
                <c:pt idx="46109">
                  <c:v>1.007080078125E-3</c:v>
                </c:pt>
                <c:pt idx="46110">
                  <c:v>1.007080078125E-3</c:v>
                </c:pt>
                <c:pt idx="46111">
                  <c:v>1.0068416595458984E-3</c:v>
                </c:pt>
                <c:pt idx="46112">
                  <c:v>1.007080078125E-3</c:v>
                </c:pt>
                <c:pt idx="46113">
                  <c:v>1.007080078125E-3</c:v>
                </c:pt>
                <c:pt idx="46114">
                  <c:v>1.0068416595458984E-3</c:v>
                </c:pt>
                <c:pt idx="46115">
                  <c:v>1.0080337524414063E-3</c:v>
                </c:pt>
                <c:pt idx="46116">
                  <c:v>1.007080078125E-3</c:v>
                </c:pt>
                <c:pt idx="46117">
                  <c:v>1.0068416595458984E-3</c:v>
                </c:pt>
                <c:pt idx="46118">
                  <c:v>1.007080078125E-3</c:v>
                </c:pt>
                <c:pt idx="46119">
                  <c:v>1.007080078125E-3</c:v>
                </c:pt>
                <c:pt idx="46120">
                  <c:v>1.0068416595458984E-3</c:v>
                </c:pt>
                <c:pt idx="46121">
                  <c:v>1.007080078125E-3</c:v>
                </c:pt>
                <c:pt idx="46122">
                  <c:v>1.007080078125E-3</c:v>
                </c:pt>
                <c:pt idx="46123">
                  <c:v>1.0068416595458984E-3</c:v>
                </c:pt>
                <c:pt idx="46124">
                  <c:v>1.007080078125E-3</c:v>
                </c:pt>
                <c:pt idx="46125">
                  <c:v>1.007080078125E-3</c:v>
                </c:pt>
                <c:pt idx="46126">
                  <c:v>1.0068416595458984E-3</c:v>
                </c:pt>
                <c:pt idx="46127">
                  <c:v>1.007080078125E-3</c:v>
                </c:pt>
                <c:pt idx="46128">
                  <c:v>1.0080337524414063E-3</c:v>
                </c:pt>
                <c:pt idx="46129">
                  <c:v>1.007080078125E-3</c:v>
                </c:pt>
                <c:pt idx="46130">
                  <c:v>1.0068416595458984E-3</c:v>
                </c:pt>
                <c:pt idx="46131">
                  <c:v>1.007080078125E-3</c:v>
                </c:pt>
                <c:pt idx="46132">
                  <c:v>1.007080078125E-3</c:v>
                </c:pt>
                <c:pt idx="46133">
                  <c:v>1.0068416595458984E-3</c:v>
                </c:pt>
                <c:pt idx="46134">
                  <c:v>1.007080078125E-3</c:v>
                </c:pt>
                <c:pt idx="46135">
                  <c:v>1.007080078125E-3</c:v>
                </c:pt>
                <c:pt idx="46136">
                  <c:v>1.0068416595458984E-3</c:v>
                </c:pt>
                <c:pt idx="46137">
                  <c:v>1.007080078125E-3</c:v>
                </c:pt>
                <c:pt idx="46138">
                  <c:v>1.007080078125E-3</c:v>
                </c:pt>
                <c:pt idx="46139">
                  <c:v>1.0068416595458984E-3</c:v>
                </c:pt>
                <c:pt idx="46140">
                  <c:v>1.0080337524414063E-3</c:v>
                </c:pt>
                <c:pt idx="46141">
                  <c:v>1.007080078125E-3</c:v>
                </c:pt>
                <c:pt idx="46142">
                  <c:v>1.0068416595458984E-3</c:v>
                </c:pt>
                <c:pt idx="46143">
                  <c:v>1.007080078125E-3</c:v>
                </c:pt>
                <c:pt idx="46144">
                  <c:v>1.007080078125E-3</c:v>
                </c:pt>
                <c:pt idx="46145">
                  <c:v>1.0068416595458984E-3</c:v>
                </c:pt>
                <c:pt idx="46146">
                  <c:v>1.007080078125E-3</c:v>
                </c:pt>
                <c:pt idx="46147">
                  <c:v>1.007080078125E-3</c:v>
                </c:pt>
                <c:pt idx="46148">
                  <c:v>1.0068416595458984E-3</c:v>
                </c:pt>
                <c:pt idx="46149">
                  <c:v>1.007080078125E-3</c:v>
                </c:pt>
                <c:pt idx="46150">
                  <c:v>1.007080078125E-3</c:v>
                </c:pt>
                <c:pt idx="46151">
                  <c:v>1.0068416595458984E-3</c:v>
                </c:pt>
                <c:pt idx="46152">
                  <c:v>1.007080078125E-3</c:v>
                </c:pt>
                <c:pt idx="46153">
                  <c:v>1.0080337524414063E-3</c:v>
                </c:pt>
                <c:pt idx="46154">
                  <c:v>1.007080078125E-3</c:v>
                </c:pt>
                <c:pt idx="46155">
                  <c:v>1.0068416595458984E-3</c:v>
                </c:pt>
                <c:pt idx="46156">
                  <c:v>1.007080078125E-3</c:v>
                </c:pt>
                <c:pt idx="46157">
                  <c:v>1.007080078125E-3</c:v>
                </c:pt>
                <c:pt idx="46158">
                  <c:v>1.0068416595458984E-3</c:v>
                </c:pt>
                <c:pt idx="46159">
                  <c:v>1.007080078125E-3</c:v>
                </c:pt>
                <c:pt idx="46160">
                  <c:v>1.007080078125E-3</c:v>
                </c:pt>
                <c:pt idx="46161">
                  <c:v>1.0068416595458984E-3</c:v>
                </c:pt>
                <c:pt idx="46162">
                  <c:v>1.007080078125E-3</c:v>
                </c:pt>
                <c:pt idx="46163">
                  <c:v>1.007080078125E-3</c:v>
                </c:pt>
                <c:pt idx="46164">
                  <c:v>1.0068416595458984E-3</c:v>
                </c:pt>
                <c:pt idx="46165">
                  <c:v>1.0080337524414063E-3</c:v>
                </c:pt>
                <c:pt idx="46166">
                  <c:v>1.007080078125E-3</c:v>
                </c:pt>
                <c:pt idx="46167">
                  <c:v>1.0068416595458984E-3</c:v>
                </c:pt>
                <c:pt idx="46168">
                  <c:v>1.007080078125E-3</c:v>
                </c:pt>
                <c:pt idx="46169">
                  <c:v>1.007080078125E-3</c:v>
                </c:pt>
                <c:pt idx="46170">
                  <c:v>1.0068416595458984E-3</c:v>
                </c:pt>
                <c:pt idx="46171">
                  <c:v>1.007080078125E-3</c:v>
                </c:pt>
                <c:pt idx="46172">
                  <c:v>1.007080078125E-3</c:v>
                </c:pt>
                <c:pt idx="46173">
                  <c:v>1.0068416595458984E-3</c:v>
                </c:pt>
                <c:pt idx="46174">
                  <c:v>1.007080078125E-3</c:v>
                </c:pt>
                <c:pt idx="46175">
                  <c:v>1.007080078125E-3</c:v>
                </c:pt>
                <c:pt idx="46176">
                  <c:v>1.0068416595458984E-3</c:v>
                </c:pt>
                <c:pt idx="46177">
                  <c:v>1.007080078125E-3</c:v>
                </c:pt>
                <c:pt idx="46178">
                  <c:v>1.0080337524414063E-3</c:v>
                </c:pt>
                <c:pt idx="46179">
                  <c:v>1.007080078125E-3</c:v>
                </c:pt>
                <c:pt idx="46180">
                  <c:v>1.0068416595458984E-3</c:v>
                </c:pt>
                <c:pt idx="46181">
                  <c:v>1.007080078125E-3</c:v>
                </c:pt>
                <c:pt idx="46182">
                  <c:v>1.007080078125E-3</c:v>
                </c:pt>
                <c:pt idx="46183">
                  <c:v>1.0068416595458984E-3</c:v>
                </c:pt>
                <c:pt idx="46184">
                  <c:v>1.007080078125E-3</c:v>
                </c:pt>
                <c:pt idx="46185">
                  <c:v>1.007080078125E-3</c:v>
                </c:pt>
                <c:pt idx="46186">
                  <c:v>1.0068416595458984E-3</c:v>
                </c:pt>
                <c:pt idx="46187">
                  <c:v>1.007080078125E-3</c:v>
                </c:pt>
                <c:pt idx="46188">
                  <c:v>1.007080078125E-3</c:v>
                </c:pt>
                <c:pt idx="46189">
                  <c:v>1.0068416595458984E-3</c:v>
                </c:pt>
                <c:pt idx="46190">
                  <c:v>1.0080337524414063E-3</c:v>
                </c:pt>
                <c:pt idx="46191">
                  <c:v>1.007080078125E-3</c:v>
                </c:pt>
                <c:pt idx="46192">
                  <c:v>1.0068416595458984E-3</c:v>
                </c:pt>
                <c:pt idx="46193">
                  <c:v>1.007080078125E-3</c:v>
                </c:pt>
                <c:pt idx="46194">
                  <c:v>1.007080078125E-3</c:v>
                </c:pt>
                <c:pt idx="46195">
                  <c:v>1.0068416595458984E-3</c:v>
                </c:pt>
                <c:pt idx="46196">
                  <c:v>1.007080078125E-3</c:v>
                </c:pt>
                <c:pt idx="46197">
                  <c:v>1.007080078125E-3</c:v>
                </c:pt>
                <c:pt idx="46198">
                  <c:v>1.0068416595458984E-3</c:v>
                </c:pt>
                <c:pt idx="46199">
                  <c:v>1.007080078125E-3</c:v>
                </c:pt>
                <c:pt idx="46200">
                  <c:v>1.007080078125E-3</c:v>
                </c:pt>
                <c:pt idx="46201">
                  <c:v>1.0068416595458984E-3</c:v>
                </c:pt>
                <c:pt idx="46202">
                  <c:v>1.007080078125E-3</c:v>
                </c:pt>
                <c:pt idx="46203">
                  <c:v>1.0080337524414063E-3</c:v>
                </c:pt>
                <c:pt idx="46204">
                  <c:v>1.007080078125E-3</c:v>
                </c:pt>
                <c:pt idx="46205">
                  <c:v>1.0068416595458984E-3</c:v>
                </c:pt>
                <c:pt idx="46206">
                  <c:v>1.007080078125E-3</c:v>
                </c:pt>
                <c:pt idx="46207">
                  <c:v>1.007080078125E-3</c:v>
                </c:pt>
                <c:pt idx="46208">
                  <c:v>1.0068416595458984E-3</c:v>
                </c:pt>
                <c:pt idx="46209">
                  <c:v>1.007080078125E-3</c:v>
                </c:pt>
                <c:pt idx="46210">
                  <c:v>1.007080078125E-3</c:v>
                </c:pt>
                <c:pt idx="46211">
                  <c:v>1.0068416595458984E-3</c:v>
                </c:pt>
                <c:pt idx="46212">
                  <c:v>1.007080078125E-3</c:v>
                </c:pt>
                <c:pt idx="46213">
                  <c:v>1.007080078125E-3</c:v>
                </c:pt>
                <c:pt idx="46214">
                  <c:v>1.0068416595458984E-3</c:v>
                </c:pt>
                <c:pt idx="46215">
                  <c:v>1.0080337524414063E-3</c:v>
                </c:pt>
                <c:pt idx="46216">
                  <c:v>1.007080078125E-3</c:v>
                </c:pt>
                <c:pt idx="46217">
                  <c:v>1.0068416595458984E-3</c:v>
                </c:pt>
                <c:pt idx="46218">
                  <c:v>1.007080078125E-3</c:v>
                </c:pt>
                <c:pt idx="46219">
                  <c:v>1.007080078125E-3</c:v>
                </c:pt>
                <c:pt idx="46220">
                  <c:v>1.0068416595458984E-3</c:v>
                </c:pt>
                <c:pt idx="46221">
                  <c:v>1.007080078125E-3</c:v>
                </c:pt>
                <c:pt idx="46222">
                  <c:v>1.007080078125E-3</c:v>
                </c:pt>
                <c:pt idx="46223">
                  <c:v>1.0068416595458984E-3</c:v>
                </c:pt>
                <c:pt idx="46224">
                  <c:v>1.007080078125E-3</c:v>
                </c:pt>
                <c:pt idx="46225">
                  <c:v>1.007080078125E-3</c:v>
                </c:pt>
                <c:pt idx="46226">
                  <c:v>1.0068416595458984E-3</c:v>
                </c:pt>
                <c:pt idx="46227">
                  <c:v>1.007080078125E-3</c:v>
                </c:pt>
                <c:pt idx="46228">
                  <c:v>1.0080337524414063E-3</c:v>
                </c:pt>
                <c:pt idx="46229">
                  <c:v>1.007080078125E-3</c:v>
                </c:pt>
                <c:pt idx="46230">
                  <c:v>1.0068416595458984E-3</c:v>
                </c:pt>
                <c:pt idx="46231">
                  <c:v>1.007080078125E-3</c:v>
                </c:pt>
                <c:pt idx="46232">
                  <c:v>1.007080078125E-3</c:v>
                </c:pt>
                <c:pt idx="46233">
                  <c:v>1.0068416595458984E-3</c:v>
                </c:pt>
                <c:pt idx="46234">
                  <c:v>1.007080078125E-3</c:v>
                </c:pt>
                <c:pt idx="46235">
                  <c:v>1.007080078125E-3</c:v>
                </c:pt>
                <c:pt idx="46236">
                  <c:v>1.0068416595458984E-3</c:v>
                </c:pt>
                <c:pt idx="46237">
                  <c:v>1.007080078125E-3</c:v>
                </c:pt>
                <c:pt idx="46238">
                  <c:v>1.007080078125E-3</c:v>
                </c:pt>
                <c:pt idx="46239">
                  <c:v>1.0068416595458984E-3</c:v>
                </c:pt>
                <c:pt idx="46240">
                  <c:v>1.0080337524414063E-3</c:v>
                </c:pt>
                <c:pt idx="46241">
                  <c:v>1.007080078125E-3</c:v>
                </c:pt>
                <c:pt idx="46242">
                  <c:v>1.0068416595458984E-3</c:v>
                </c:pt>
                <c:pt idx="46243">
                  <c:v>1.007080078125E-3</c:v>
                </c:pt>
                <c:pt idx="46244">
                  <c:v>1.007080078125E-3</c:v>
                </c:pt>
                <c:pt idx="46245">
                  <c:v>1.0068416595458984E-3</c:v>
                </c:pt>
                <c:pt idx="46246">
                  <c:v>1.007080078125E-3</c:v>
                </c:pt>
                <c:pt idx="46247">
                  <c:v>1.007080078125E-3</c:v>
                </c:pt>
                <c:pt idx="46248">
                  <c:v>1.0068416595458984E-3</c:v>
                </c:pt>
                <c:pt idx="46249">
                  <c:v>1.007080078125E-3</c:v>
                </c:pt>
                <c:pt idx="46250">
                  <c:v>1.007080078125E-3</c:v>
                </c:pt>
                <c:pt idx="46251">
                  <c:v>1.0068416595458984E-3</c:v>
                </c:pt>
                <c:pt idx="46252">
                  <c:v>1.007080078125E-3</c:v>
                </c:pt>
                <c:pt idx="46253">
                  <c:v>1.0080337524414063E-3</c:v>
                </c:pt>
                <c:pt idx="46254">
                  <c:v>1.007080078125E-3</c:v>
                </c:pt>
                <c:pt idx="46255">
                  <c:v>1.0068416595458984E-3</c:v>
                </c:pt>
                <c:pt idx="46256">
                  <c:v>1.007080078125E-3</c:v>
                </c:pt>
                <c:pt idx="46257">
                  <c:v>1.007080078125E-3</c:v>
                </c:pt>
                <c:pt idx="46258">
                  <c:v>1.0068416595458984E-3</c:v>
                </c:pt>
                <c:pt idx="46259">
                  <c:v>1.007080078125E-3</c:v>
                </c:pt>
                <c:pt idx="46260">
                  <c:v>1.007080078125E-3</c:v>
                </c:pt>
                <c:pt idx="46261">
                  <c:v>1.0068416595458984E-3</c:v>
                </c:pt>
                <c:pt idx="46262">
                  <c:v>1.007080078125E-3</c:v>
                </c:pt>
                <c:pt idx="46263">
                  <c:v>1.007080078125E-3</c:v>
                </c:pt>
                <c:pt idx="46264">
                  <c:v>1.0068416595458984E-3</c:v>
                </c:pt>
                <c:pt idx="46265">
                  <c:v>1.0080337524414063E-3</c:v>
                </c:pt>
                <c:pt idx="46266">
                  <c:v>1.007080078125E-3</c:v>
                </c:pt>
                <c:pt idx="46267">
                  <c:v>5.0349235534667969E-3</c:v>
                </c:pt>
                <c:pt idx="46268">
                  <c:v>1.007080078125E-3</c:v>
                </c:pt>
                <c:pt idx="46269">
                  <c:v>1.0068416595458984E-3</c:v>
                </c:pt>
                <c:pt idx="46270">
                  <c:v>1.007080078125E-3</c:v>
                </c:pt>
                <c:pt idx="46271">
                  <c:v>1.007080078125E-3</c:v>
                </c:pt>
                <c:pt idx="46272">
                  <c:v>1.0068416595458984E-3</c:v>
                </c:pt>
                <c:pt idx="46273">
                  <c:v>1.007080078125E-3</c:v>
                </c:pt>
                <c:pt idx="46274">
                  <c:v>1.0080337524414063E-3</c:v>
                </c:pt>
                <c:pt idx="46275">
                  <c:v>1.007080078125E-3</c:v>
                </c:pt>
                <c:pt idx="46276">
                  <c:v>1.0068416595458984E-3</c:v>
                </c:pt>
                <c:pt idx="46277">
                  <c:v>1.007080078125E-3</c:v>
                </c:pt>
                <c:pt idx="46278">
                  <c:v>1.007080078125E-3</c:v>
                </c:pt>
                <c:pt idx="46279">
                  <c:v>1.0068416595458984E-3</c:v>
                </c:pt>
                <c:pt idx="46280">
                  <c:v>1.007080078125E-3</c:v>
                </c:pt>
                <c:pt idx="46281">
                  <c:v>1.007080078125E-3</c:v>
                </c:pt>
                <c:pt idx="46282">
                  <c:v>1.0068416595458984E-3</c:v>
                </c:pt>
                <c:pt idx="46283">
                  <c:v>1.007080078125E-3</c:v>
                </c:pt>
                <c:pt idx="46284">
                  <c:v>1.007080078125E-3</c:v>
                </c:pt>
                <c:pt idx="46285">
                  <c:v>1.0068416595458984E-3</c:v>
                </c:pt>
                <c:pt idx="46286">
                  <c:v>1.0080337524414063E-3</c:v>
                </c:pt>
                <c:pt idx="46287">
                  <c:v>1.007080078125E-3</c:v>
                </c:pt>
                <c:pt idx="46288">
                  <c:v>1.0068416595458984E-3</c:v>
                </c:pt>
                <c:pt idx="46289">
                  <c:v>1.007080078125E-3</c:v>
                </c:pt>
                <c:pt idx="46290">
                  <c:v>1.007080078125E-3</c:v>
                </c:pt>
                <c:pt idx="46291">
                  <c:v>1.0068416595458984E-3</c:v>
                </c:pt>
                <c:pt idx="46292">
                  <c:v>1.007080078125E-3</c:v>
                </c:pt>
                <c:pt idx="46293">
                  <c:v>1.007080078125E-3</c:v>
                </c:pt>
                <c:pt idx="46294">
                  <c:v>1.0068416595458984E-3</c:v>
                </c:pt>
                <c:pt idx="46295">
                  <c:v>1.007080078125E-3</c:v>
                </c:pt>
                <c:pt idx="46296">
                  <c:v>1.007080078125E-3</c:v>
                </c:pt>
                <c:pt idx="46297">
                  <c:v>1.0068416595458984E-3</c:v>
                </c:pt>
                <c:pt idx="46298">
                  <c:v>2.0151138305664063E-3</c:v>
                </c:pt>
                <c:pt idx="46299">
                  <c:v>1.007080078125E-3</c:v>
                </c:pt>
                <c:pt idx="46300">
                  <c:v>1.0068416595458984E-3</c:v>
                </c:pt>
                <c:pt idx="46301">
                  <c:v>1.007080078125E-3</c:v>
                </c:pt>
                <c:pt idx="46302">
                  <c:v>1.007080078125E-3</c:v>
                </c:pt>
                <c:pt idx="46303">
                  <c:v>1.0068416595458984E-3</c:v>
                </c:pt>
                <c:pt idx="46304">
                  <c:v>1.007080078125E-3</c:v>
                </c:pt>
                <c:pt idx="46305">
                  <c:v>1.007080078125E-3</c:v>
                </c:pt>
                <c:pt idx="46306">
                  <c:v>1.0068416595458984E-3</c:v>
                </c:pt>
                <c:pt idx="46307">
                  <c:v>1.007080078125E-3</c:v>
                </c:pt>
                <c:pt idx="46308">
                  <c:v>1.007080078125E-3</c:v>
                </c:pt>
                <c:pt idx="46309">
                  <c:v>1.0068416595458984E-3</c:v>
                </c:pt>
                <c:pt idx="46310">
                  <c:v>1.0080337524414063E-3</c:v>
                </c:pt>
                <c:pt idx="46311">
                  <c:v>1.007080078125E-3</c:v>
                </c:pt>
                <c:pt idx="46312">
                  <c:v>1.0068416595458984E-3</c:v>
                </c:pt>
                <c:pt idx="46313">
                  <c:v>1.007080078125E-3</c:v>
                </c:pt>
                <c:pt idx="46314">
                  <c:v>1.007080078125E-3</c:v>
                </c:pt>
                <c:pt idx="46315">
                  <c:v>1.0068416595458984E-3</c:v>
                </c:pt>
                <c:pt idx="46316">
                  <c:v>1.007080078125E-3</c:v>
                </c:pt>
                <c:pt idx="46317">
                  <c:v>1.007080078125E-3</c:v>
                </c:pt>
                <c:pt idx="46318">
                  <c:v>1.0068416595458984E-3</c:v>
                </c:pt>
                <c:pt idx="46319">
                  <c:v>1.007080078125E-3</c:v>
                </c:pt>
                <c:pt idx="46320">
                  <c:v>1.007080078125E-3</c:v>
                </c:pt>
                <c:pt idx="46321">
                  <c:v>1.0068416595458984E-3</c:v>
                </c:pt>
                <c:pt idx="46322">
                  <c:v>1.007080078125E-3</c:v>
                </c:pt>
                <c:pt idx="46323">
                  <c:v>1.0080337524414063E-3</c:v>
                </c:pt>
                <c:pt idx="46324">
                  <c:v>1.007080078125E-3</c:v>
                </c:pt>
                <c:pt idx="46325">
                  <c:v>1.0068416595458984E-3</c:v>
                </c:pt>
                <c:pt idx="46326">
                  <c:v>1.007080078125E-3</c:v>
                </c:pt>
                <c:pt idx="46327">
                  <c:v>1.007080078125E-3</c:v>
                </c:pt>
                <c:pt idx="46328">
                  <c:v>1.0068416595458984E-3</c:v>
                </c:pt>
                <c:pt idx="46329">
                  <c:v>1.007080078125E-3</c:v>
                </c:pt>
                <c:pt idx="46330">
                  <c:v>1.007080078125E-3</c:v>
                </c:pt>
                <c:pt idx="46331">
                  <c:v>1.0068416595458984E-3</c:v>
                </c:pt>
                <c:pt idx="46332">
                  <c:v>1.007080078125E-3</c:v>
                </c:pt>
                <c:pt idx="46333">
                  <c:v>1.0068416595458984E-3</c:v>
                </c:pt>
                <c:pt idx="46334">
                  <c:v>1.007080078125E-3</c:v>
                </c:pt>
                <c:pt idx="46335">
                  <c:v>1.0080337524414063E-3</c:v>
                </c:pt>
                <c:pt idx="46336">
                  <c:v>1.007080078125E-3</c:v>
                </c:pt>
                <c:pt idx="46337">
                  <c:v>1.0068416595458984E-3</c:v>
                </c:pt>
                <c:pt idx="46338">
                  <c:v>1.007080078125E-3</c:v>
                </c:pt>
                <c:pt idx="46339">
                  <c:v>1.007080078125E-3</c:v>
                </c:pt>
                <c:pt idx="46340">
                  <c:v>1.0068416595458984E-3</c:v>
                </c:pt>
                <c:pt idx="46341">
                  <c:v>1.007080078125E-3</c:v>
                </c:pt>
                <c:pt idx="46342">
                  <c:v>1.007080078125E-3</c:v>
                </c:pt>
                <c:pt idx="46343">
                  <c:v>1.0068416595458984E-3</c:v>
                </c:pt>
                <c:pt idx="46344">
                  <c:v>1.007080078125E-3</c:v>
                </c:pt>
                <c:pt idx="46345">
                  <c:v>1.007080078125E-3</c:v>
                </c:pt>
                <c:pt idx="46346">
                  <c:v>1.0068416595458984E-3</c:v>
                </c:pt>
                <c:pt idx="46347">
                  <c:v>1.007080078125E-3</c:v>
                </c:pt>
                <c:pt idx="46348">
                  <c:v>1.0080337524414063E-3</c:v>
                </c:pt>
                <c:pt idx="46349">
                  <c:v>1.007080078125E-3</c:v>
                </c:pt>
                <c:pt idx="46350">
                  <c:v>1.0068416595458984E-3</c:v>
                </c:pt>
                <c:pt idx="46351">
                  <c:v>1.007080078125E-3</c:v>
                </c:pt>
                <c:pt idx="46352">
                  <c:v>1.007080078125E-3</c:v>
                </c:pt>
                <c:pt idx="46353">
                  <c:v>1.0068416595458984E-3</c:v>
                </c:pt>
                <c:pt idx="46354">
                  <c:v>1.007080078125E-3</c:v>
                </c:pt>
                <c:pt idx="46355">
                  <c:v>1.0068416595458984E-3</c:v>
                </c:pt>
                <c:pt idx="46356">
                  <c:v>1.007080078125E-3</c:v>
                </c:pt>
                <c:pt idx="46357">
                  <c:v>1.007080078125E-3</c:v>
                </c:pt>
                <c:pt idx="46358">
                  <c:v>1.0068416595458984E-3</c:v>
                </c:pt>
                <c:pt idx="46359">
                  <c:v>1.007080078125E-3</c:v>
                </c:pt>
                <c:pt idx="46360">
                  <c:v>1.0080337524414063E-3</c:v>
                </c:pt>
                <c:pt idx="46361">
                  <c:v>1.007080078125E-3</c:v>
                </c:pt>
                <c:pt idx="46362">
                  <c:v>1.0068416595458984E-3</c:v>
                </c:pt>
                <c:pt idx="46363">
                  <c:v>1.007080078125E-3</c:v>
                </c:pt>
                <c:pt idx="46364">
                  <c:v>1.007080078125E-3</c:v>
                </c:pt>
                <c:pt idx="46365">
                  <c:v>1.0068416595458984E-3</c:v>
                </c:pt>
                <c:pt idx="46366">
                  <c:v>1.007080078125E-3</c:v>
                </c:pt>
                <c:pt idx="46367">
                  <c:v>1.007080078125E-3</c:v>
                </c:pt>
                <c:pt idx="46368">
                  <c:v>1.0068416595458984E-3</c:v>
                </c:pt>
                <c:pt idx="46369">
                  <c:v>1.007080078125E-3</c:v>
                </c:pt>
                <c:pt idx="46370">
                  <c:v>1.007080078125E-3</c:v>
                </c:pt>
                <c:pt idx="46371">
                  <c:v>1.0068416595458984E-3</c:v>
                </c:pt>
                <c:pt idx="46372">
                  <c:v>1.007080078125E-3</c:v>
                </c:pt>
                <c:pt idx="46373">
                  <c:v>1.0080337524414063E-3</c:v>
                </c:pt>
                <c:pt idx="46374">
                  <c:v>1.007080078125E-3</c:v>
                </c:pt>
                <c:pt idx="46375">
                  <c:v>1.0068416595458984E-3</c:v>
                </c:pt>
                <c:pt idx="46376">
                  <c:v>1.007080078125E-3</c:v>
                </c:pt>
                <c:pt idx="46377">
                  <c:v>1.0068416595458984E-3</c:v>
                </c:pt>
                <c:pt idx="46378">
                  <c:v>1.007080078125E-3</c:v>
                </c:pt>
                <c:pt idx="46379">
                  <c:v>1.007080078125E-3</c:v>
                </c:pt>
                <c:pt idx="46380">
                  <c:v>1.0068416595458984E-3</c:v>
                </c:pt>
                <c:pt idx="46381">
                  <c:v>1.007080078125E-3</c:v>
                </c:pt>
                <c:pt idx="46382">
                  <c:v>1.007080078125E-3</c:v>
                </c:pt>
                <c:pt idx="46383">
                  <c:v>1.0068416595458984E-3</c:v>
                </c:pt>
                <c:pt idx="46384">
                  <c:v>1.007080078125E-3</c:v>
                </c:pt>
                <c:pt idx="46385">
                  <c:v>1.0080337524414063E-3</c:v>
                </c:pt>
                <c:pt idx="46386">
                  <c:v>1.007080078125E-3</c:v>
                </c:pt>
                <c:pt idx="46387">
                  <c:v>1.0068416595458984E-3</c:v>
                </c:pt>
                <c:pt idx="46388">
                  <c:v>1.007080078125E-3</c:v>
                </c:pt>
                <c:pt idx="46389">
                  <c:v>1.007080078125E-3</c:v>
                </c:pt>
                <c:pt idx="46390">
                  <c:v>1.0068416595458984E-3</c:v>
                </c:pt>
                <c:pt idx="46391">
                  <c:v>1.007080078125E-3</c:v>
                </c:pt>
                <c:pt idx="46392">
                  <c:v>1.007080078125E-3</c:v>
                </c:pt>
                <c:pt idx="46393">
                  <c:v>1.0068416595458984E-3</c:v>
                </c:pt>
                <c:pt idx="46394">
                  <c:v>1.007080078125E-3</c:v>
                </c:pt>
                <c:pt idx="46395">
                  <c:v>1.007080078125E-3</c:v>
                </c:pt>
                <c:pt idx="46396">
                  <c:v>1.0068416595458984E-3</c:v>
                </c:pt>
                <c:pt idx="46397">
                  <c:v>1.007080078125E-3</c:v>
                </c:pt>
                <c:pt idx="46398">
                  <c:v>1.0080337524414063E-3</c:v>
                </c:pt>
                <c:pt idx="46399">
                  <c:v>1.0068416595458984E-3</c:v>
                </c:pt>
                <c:pt idx="46400">
                  <c:v>1.007080078125E-3</c:v>
                </c:pt>
                <c:pt idx="46401">
                  <c:v>1.007080078125E-3</c:v>
                </c:pt>
                <c:pt idx="46402">
                  <c:v>1.0068416595458984E-3</c:v>
                </c:pt>
                <c:pt idx="46403">
                  <c:v>1.007080078125E-3</c:v>
                </c:pt>
                <c:pt idx="46404">
                  <c:v>1.007080078125E-3</c:v>
                </c:pt>
                <c:pt idx="46405">
                  <c:v>1.0068416595458984E-3</c:v>
                </c:pt>
                <c:pt idx="46406">
                  <c:v>1.007080078125E-3</c:v>
                </c:pt>
                <c:pt idx="46407">
                  <c:v>1.007080078125E-3</c:v>
                </c:pt>
                <c:pt idx="46408">
                  <c:v>1.0068416595458984E-3</c:v>
                </c:pt>
                <c:pt idx="46409">
                  <c:v>1.007080078125E-3</c:v>
                </c:pt>
                <c:pt idx="46410">
                  <c:v>1.0080337524414063E-3</c:v>
                </c:pt>
                <c:pt idx="46411">
                  <c:v>1.007080078125E-3</c:v>
                </c:pt>
                <c:pt idx="46412">
                  <c:v>1.0068416595458984E-3</c:v>
                </c:pt>
                <c:pt idx="46413">
                  <c:v>1.007080078125E-3</c:v>
                </c:pt>
                <c:pt idx="46414">
                  <c:v>1.007080078125E-3</c:v>
                </c:pt>
                <c:pt idx="46415">
                  <c:v>1.0068416595458984E-3</c:v>
                </c:pt>
                <c:pt idx="46416">
                  <c:v>1.007080078125E-3</c:v>
                </c:pt>
                <c:pt idx="46417">
                  <c:v>1.007080078125E-3</c:v>
                </c:pt>
                <c:pt idx="46418">
                  <c:v>1.0068416595458984E-3</c:v>
                </c:pt>
                <c:pt idx="46419">
                  <c:v>1.007080078125E-3</c:v>
                </c:pt>
                <c:pt idx="46420">
                  <c:v>1.007080078125E-3</c:v>
                </c:pt>
                <c:pt idx="46421">
                  <c:v>1.0068416595458984E-3</c:v>
                </c:pt>
                <c:pt idx="46422">
                  <c:v>1.007080078125E-3</c:v>
                </c:pt>
                <c:pt idx="46423">
                  <c:v>1.0080337524414063E-3</c:v>
                </c:pt>
                <c:pt idx="46424">
                  <c:v>1.0068416595458984E-3</c:v>
                </c:pt>
                <c:pt idx="46425">
                  <c:v>1.007080078125E-3</c:v>
                </c:pt>
                <c:pt idx="46426">
                  <c:v>1.007080078125E-3</c:v>
                </c:pt>
                <c:pt idx="46427">
                  <c:v>1.0068416595458984E-3</c:v>
                </c:pt>
                <c:pt idx="46428">
                  <c:v>1.007080078125E-3</c:v>
                </c:pt>
                <c:pt idx="46429">
                  <c:v>1.007080078125E-3</c:v>
                </c:pt>
                <c:pt idx="46430">
                  <c:v>1.0068416595458984E-3</c:v>
                </c:pt>
                <c:pt idx="46431">
                  <c:v>1.007080078125E-3</c:v>
                </c:pt>
                <c:pt idx="46432">
                  <c:v>1.007080078125E-3</c:v>
                </c:pt>
                <c:pt idx="46433">
                  <c:v>1.0068416595458984E-3</c:v>
                </c:pt>
                <c:pt idx="46434">
                  <c:v>1.007080078125E-3</c:v>
                </c:pt>
                <c:pt idx="46435">
                  <c:v>1.0080337524414063E-3</c:v>
                </c:pt>
                <c:pt idx="46436">
                  <c:v>1.007080078125E-3</c:v>
                </c:pt>
                <c:pt idx="46437">
                  <c:v>1.0068416595458984E-3</c:v>
                </c:pt>
                <c:pt idx="46438">
                  <c:v>1.007080078125E-3</c:v>
                </c:pt>
                <c:pt idx="46439">
                  <c:v>1.007080078125E-3</c:v>
                </c:pt>
                <c:pt idx="46440">
                  <c:v>1.0068416595458984E-3</c:v>
                </c:pt>
                <c:pt idx="46441">
                  <c:v>1.007080078125E-3</c:v>
                </c:pt>
                <c:pt idx="46442">
                  <c:v>1.007080078125E-3</c:v>
                </c:pt>
                <c:pt idx="46443">
                  <c:v>1.0068416595458984E-3</c:v>
                </c:pt>
                <c:pt idx="46444">
                  <c:v>1.007080078125E-3</c:v>
                </c:pt>
                <c:pt idx="46445">
                  <c:v>1.007080078125E-3</c:v>
                </c:pt>
                <c:pt idx="46446">
                  <c:v>1.0068416595458984E-3</c:v>
                </c:pt>
                <c:pt idx="46447">
                  <c:v>1.007080078125E-3</c:v>
                </c:pt>
                <c:pt idx="46448">
                  <c:v>1.0080337524414063E-3</c:v>
                </c:pt>
                <c:pt idx="46449">
                  <c:v>1.0068416595458984E-3</c:v>
                </c:pt>
                <c:pt idx="46450">
                  <c:v>1.007080078125E-3</c:v>
                </c:pt>
                <c:pt idx="46451">
                  <c:v>1.007080078125E-3</c:v>
                </c:pt>
                <c:pt idx="46452">
                  <c:v>1.0068416595458984E-3</c:v>
                </c:pt>
                <c:pt idx="46453">
                  <c:v>1.007080078125E-3</c:v>
                </c:pt>
                <c:pt idx="46454">
                  <c:v>1.007080078125E-3</c:v>
                </c:pt>
                <c:pt idx="46455">
                  <c:v>1.0068416595458984E-3</c:v>
                </c:pt>
                <c:pt idx="46456">
                  <c:v>1.007080078125E-3</c:v>
                </c:pt>
                <c:pt idx="46457">
                  <c:v>1.007080078125E-3</c:v>
                </c:pt>
                <c:pt idx="46458">
                  <c:v>1.0068416595458984E-3</c:v>
                </c:pt>
                <c:pt idx="46459">
                  <c:v>1.007080078125E-3</c:v>
                </c:pt>
                <c:pt idx="46460">
                  <c:v>1.0080337524414063E-3</c:v>
                </c:pt>
                <c:pt idx="46461">
                  <c:v>1.007080078125E-3</c:v>
                </c:pt>
                <c:pt idx="46462">
                  <c:v>1.0068416595458984E-3</c:v>
                </c:pt>
                <c:pt idx="46463">
                  <c:v>1.007080078125E-3</c:v>
                </c:pt>
                <c:pt idx="46464">
                  <c:v>1.007080078125E-3</c:v>
                </c:pt>
                <c:pt idx="46465">
                  <c:v>1.0068416595458984E-3</c:v>
                </c:pt>
                <c:pt idx="46466">
                  <c:v>1.007080078125E-3</c:v>
                </c:pt>
                <c:pt idx="46467">
                  <c:v>1.007080078125E-3</c:v>
                </c:pt>
                <c:pt idx="46468">
                  <c:v>1.0068416595458984E-3</c:v>
                </c:pt>
                <c:pt idx="46469">
                  <c:v>1.007080078125E-3</c:v>
                </c:pt>
                <c:pt idx="46470">
                  <c:v>1.007080078125E-3</c:v>
                </c:pt>
                <c:pt idx="46471">
                  <c:v>1.0068416595458984E-3</c:v>
                </c:pt>
                <c:pt idx="46472">
                  <c:v>1.007080078125E-3</c:v>
                </c:pt>
                <c:pt idx="46473">
                  <c:v>1.0080337524414063E-3</c:v>
                </c:pt>
                <c:pt idx="46474">
                  <c:v>1.0068416595458984E-3</c:v>
                </c:pt>
                <c:pt idx="46475">
                  <c:v>1.007080078125E-3</c:v>
                </c:pt>
                <c:pt idx="46476">
                  <c:v>1.007080078125E-3</c:v>
                </c:pt>
                <c:pt idx="46477">
                  <c:v>1.0068416595458984E-3</c:v>
                </c:pt>
                <c:pt idx="46478">
                  <c:v>1.007080078125E-3</c:v>
                </c:pt>
                <c:pt idx="46479">
                  <c:v>1.007080078125E-3</c:v>
                </c:pt>
                <c:pt idx="46480">
                  <c:v>1.0068416595458984E-3</c:v>
                </c:pt>
                <c:pt idx="46481">
                  <c:v>1.007080078125E-3</c:v>
                </c:pt>
                <c:pt idx="46482">
                  <c:v>1.007080078125E-3</c:v>
                </c:pt>
                <c:pt idx="46483">
                  <c:v>1.0068416595458984E-3</c:v>
                </c:pt>
                <c:pt idx="46484">
                  <c:v>1.007080078125E-3</c:v>
                </c:pt>
                <c:pt idx="46485">
                  <c:v>1.0080337524414063E-3</c:v>
                </c:pt>
                <c:pt idx="46486">
                  <c:v>1.007080078125E-3</c:v>
                </c:pt>
                <c:pt idx="46487">
                  <c:v>1.0068416595458984E-3</c:v>
                </c:pt>
                <c:pt idx="46488">
                  <c:v>1.007080078125E-3</c:v>
                </c:pt>
                <c:pt idx="46489">
                  <c:v>1.007080078125E-3</c:v>
                </c:pt>
                <c:pt idx="46490">
                  <c:v>1.0068416595458984E-3</c:v>
                </c:pt>
                <c:pt idx="46491">
                  <c:v>1.007080078125E-3</c:v>
                </c:pt>
                <c:pt idx="46492">
                  <c:v>1.007080078125E-3</c:v>
                </c:pt>
                <c:pt idx="46493">
                  <c:v>1.0068416595458984E-3</c:v>
                </c:pt>
                <c:pt idx="46494">
                  <c:v>1.007080078125E-3</c:v>
                </c:pt>
                <c:pt idx="46495">
                  <c:v>1.007080078125E-3</c:v>
                </c:pt>
                <c:pt idx="46496">
                  <c:v>1.0068416595458984E-3</c:v>
                </c:pt>
                <c:pt idx="46497">
                  <c:v>1.007080078125E-3</c:v>
                </c:pt>
                <c:pt idx="46498">
                  <c:v>1.0080337524414063E-3</c:v>
                </c:pt>
                <c:pt idx="46499">
                  <c:v>1.0068416595458984E-3</c:v>
                </c:pt>
                <c:pt idx="46500">
                  <c:v>1.007080078125E-3</c:v>
                </c:pt>
                <c:pt idx="46501">
                  <c:v>1.007080078125E-3</c:v>
                </c:pt>
                <c:pt idx="46502">
                  <c:v>1.0068416595458984E-3</c:v>
                </c:pt>
                <c:pt idx="46503">
                  <c:v>1.007080078125E-3</c:v>
                </c:pt>
                <c:pt idx="46504">
                  <c:v>1.007080078125E-3</c:v>
                </c:pt>
                <c:pt idx="46505">
                  <c:v>1.0068416595458984E-3</c:v>
                </c:pt>
                <c:pt idx="46506">
                  <c:v>1.007080078125E-3</c:v>
                </c:pt>
                <c:pt idx="46507">
                  <c:v>1.007080078125E-3</c:v>
                </c:pt>
                <c:pt idx="46508">
                  <c:v>1.0068416595458984E-3</c:v>
                </c:pt>
                <c:pt idx="46509">
                  <c:v>1.007080078125E-3</c:v>
                </c:pt>
                <c:pt idx="46510">
                  <c:v>1.0080337524414063E-3</c:v>
                </c:pt>
                <c:pt idx="46511">
                  <c:v>1.007080078125E-3</c:v>
                </c:pt>
                <c:pt idx="46512">
                  <c:v>1.0068416595458984E-3</c:v>
                </c:pt>
                <c:pt idx="46513">
                  <c:v>1.007080078125E-3</c:v>
                </c:pt>
                <c:pt idx="46514">
                  <c:v>1.007080078125E-3</c:v>
                </c:pt>
                <c:pt idx="46515">
                  <c:v>1.0068416595458984E-3</c:v>
                </c:pt>
                <c:pt idx="46516">
                  <c:v>1.007080078125E-3</c:v>
                </c:pt>
                <c:pt idx="46517">
                  <c:v>1.007080078125E-3</c:v>
                </c:pt>
                <c:pt idx="46518">
                  <c:v>1.0068416595458984E-3</c:v>
                </c:pt>
                <c:pt idx="46519">
                  <c:v>1.007080078125E-3</c:v>
                </c:pt>
                <c:pt idx="46520">
                  <c:v>1.007080078125E-3</c:v>
                </c:pt>
                <c:pt idx="46521">
                  <c:v>1.0068416595458984E-3</c:v>
                </c:pt>
                <c:pt idx="46522">
                  <c:v>1.007080078125E-3</c:v>
                </c:pt>
                <c:pt idx="46523">
                  <c:v>1.0080337524414063E-3</c:v>
                </c:pt>
                <c:pt idx="46524">
                  <c:v>1.0068416595458984E-3</c:v>
                </c:pt>
                <c:pt idx="46525">
                  <c:v>1.007080078125E-3</c:v>
                </c:pt>
                <c:pt idx="46526">
                  <c:v>1.007080078125E-3</c:v>
                </c:pt>
                <c:pt idx="46527">
                  <c:v>1.0068416595458984E-3</c:v>
                </c:pt>
                <c:pt idx="46528">
                  <c:v>1.007080078125E-3</c:v>
                </c:pt>
                <c:pt idx="46529">
                  <c:v>1.007080078125E-3</c:v>
                </c:pt>
                <c:pt idx="46530">
                  <c:v>1.0068416595458984E-3</c:v>
                </c:pt>
                <c:pt idx="46531">
                  <c:v>1.007080078125E-3</c:v>
                </c:pt>
                <c:pt idx="46532">
                  <c:v>1.007080078125E-3</c:v>
                </c:pt>
                <c:pt idx="46533">
                  <c:v>1.0068416595458984E-3</c:v>
                </c:pt>
                <c:pt idx="46534">
                  <c:v>1.007080078125E-3</c:v>
                </c:pt>
                <c:pt idx="46535">
                  <c:v>1.0080337524414063E-3</c:v>
                </c:pt>
                <c:pt idx="46536">
                  <c:v>1.007080078125E-3</c:v>
                </c:pt>
                <c:pt idx="46537">
                  <c:v>1.0068416595458984E-3</c:v>
                </c:pt>
                <c:pt idx="46538">
                  <c:v>1.007080078125E-3</c:v>
                </c:pt>
                <c:pt idx="46539">
                  <c:v>1.007080078125E-3</c:v>
                </c:pt>
                <c:pt idx="46540">
                  <c:v>1.0068416595458984E-3</c:v>
                </c:pt>
                <c:pt idx="46541">
                  <c:v>1.007080078125E-3</c:v>
                </c:pt>
                <c:pt idx="46542">
                  <c:v>1.007080078125E-3</c:v>
                </c:pt>
                <c:pt idx="46543">
                  <c:v>1.0068416595458984E-3</c:v>
                </c:pt>
                <c:pt idx="46544">
                  <c:v>1.007080078125E-3</c:v>
                </c:pt>
                <c:pt idx="46545">
                  <c:v>1.007080078125E-3</c:v>
                </c:pt>
                <c:pt idx="46546">
                  <c:v>1.0068416595458984E-3</c:v>
                </c:pt>
                <c:pt idx="46547">
                  <c:v>1.007080078125E-3</c:v>
                </c:pt>
                <c:pt idx="46548">
                  <c:v>1.0080337524414063E-3</c:v>
                </c:pt>
                <c:pt idx="46549">
                  <c:v>1.0068416595458984E-3</c:v>
                </c:pt>
                <c:pt idx="46550">
                  <c:v>1.007080078125E-3</c:v>
                </c:pt>
                <c:pt idx="46551">
                  <c:v>1.007080078125E-3</c:v>
                </c:pt>
                <c:pt idx="46552">
                  <c:v>1.0068416595458984E-3</c:v>
                </c:pt>
                <c:pt idx="46553">
                  <c:v>1.007080078125E-3</c:v>
                </c:pt>
                <c:pt idx="46554">
                  <c:v>1.007080078125E-3</c:v>
                </c:pt>
                <c:pt idx="46555">
                  <c:v>1.0068416595458984E-3</c:v>
                </c:pt>
                <c:pt idx="46556">
                  <c:v>1.007080078125E-3</c:v>
                </c:pt>
                <c:pt idx="46557">
                  <c:v>1.007080078125E-3</c:v>
                </c:pt>
                <c:pt idx="46558">
                  <c:v>1.0068416595458984E-3</c:v>
                </c:pt>
                <c:pt idx="46559">
                  <c:v>1.007080078125E-3</c:v>
                </c:pt>
                <c:pt idx="46560">
                  <c:v>1.0080337524414063E-3</c:v>
                </c:pt>
                <c:pt idx="46561">
                  <c:v>1.007080078125E-3</c:v>
                </c:pt>
                <c:pt idx="46562">
                  <c:v>1.0068416595458984E-3</c:v>
                </c:pt>
                <c:pt idx="46563">
                  <c:v>1.007080078125E-3</c:v>
                </c:pt>
                <c:pt idx="46564">
                  <c:v>1.007080078125E-3</c:v>
                </c:pt>
                <c:pt idx="46565">
                  <c:v>1.0068416595458984E-3</c:v>
                </c:pt>
                <c:pt idx="46566">
                  <c:v>1.007080078125E-3</c:v>
                </c:pt>
                <c:pt idx="46567">
                  <c:v>1.007080078125E-3</c:v>
                </c:pt>
                <c:pt idx="46568">
                  <c:v>1.0068416595458984E-3</c:v>
                </c:pt>
                <c:pt idx="46569">
                  <c:v>1.007080078125E-3</c:v>
                </c:pt>
                <c:pt idx="46570">
                  <c:v>1.007080078125E-3</c:v>
                </c:pt>
                <c:pt idx="46571">
                  <c:v>1.0068416595458984E-3</c:v>
                </c:pt>
                <c:pt idx="46572">
                  <c:v>1.007080078125E-3</c:v>
                </c:pt>
                <c:pt idx="46573">
                  <c:v>1.0080337524414063E-3</c:v>
                </c:pt>
                <c:pt idx="46574">
                  <c:v>1.0068416595458984E-3</c:v>
                </c:pt>
                <c:pt idx="46575">
                  <c:v>1.007080078125E-3</c:v>
                </c:pt>
                <c:pt idx="46576">
                  <c:v>1.007080078125E-3</c:v>
                </c:pt>
                <c:pt idx="46577">
                  <c:v>1.0068416595458984E-3</c:v>
                </c:pt>
                <c:pt idx="46578">
                  <c:v>1.007080078125E-3</c:v>
                </c:pt>
                <c:pt idx="46579">
                  <c:v>1.007080078125E-3</c:v>
                </c:pt>
                <c:pt idx="46580">
                  <c:v>1.0068416595458984E-3</c:v>
                </c:pt>
                <c:pt idx="46581">
                  <c:v>1.007080078125E-3</c:v>
                </c:pt>
                <c:pt idx="46582">
                  <c:v>1.007080078125E-3</c:v>
                </c:pt>
                <c:pt idx="46583">
                  <c:v>1.0068416595458984E-3</c:v>
                </c:pt>
                <c:pt idx="46584">
                  <c:v>1.007080078125E-3</c:v>
                </c:pt>
                <c:pt idx="46585">
                  <c:v>1.0080337524414063E-3</c:v>
                </c:pt>
                <c:pt idx="46586">
                  <c:v>1.007080078125E-3</c:v>
                </c:pt>
                <c:pt idx="46587">
                  <c:v>1.0068416595458984E-3</c:v>
                </c:pt>
                <c:pt idx="46588">
                  <c:v>1.007080078125E-3</c:v>
                </c:pt>
                <c:pt idx="46589">
                  <c:v>1.007080078125E-3</c:v>
                </c:pt>
                <c:pt idx="46590">
                  <c:v>1.0068416595458984E-3</c:v>
                </c:pt>
                <c:pt idx="46591">
                  <c:v>1.007080078125E-3</c:v>
                </c:pt>
                <c:pt idx="46592">
                  <c:v>1.007080078125E-3</c:v>
                </c:pt>
                <c:pt idx="46593">
                  <c:v>1.0068416595458984E-3</c:v>
                </c:pt>
                <c:pt idx="46594">
                  <c:v>1.007080078125E-3</c:v>
                </c:pt>
                <c:pt idx="46595">
                  <c:v>1.007080078125E-3</c:v>
                </c:pt>
                <c:pt idx="46596">
                  <c:v>1.0068416595458984E-3</c:v>
                </c:pt>
                <c:pt idx="46597">
                  <c:v>1.007080078125E-3</c:v>
                </c:pt>
                <c:pt idx="46598">
                  <c:v>1.0080337524414063E-3</c:v>
                </c:pt>
                <c:pt idx="46599">
                  <c:v>1.0068416595458984E-3</c:v>
                </c:pt>
                <c:pt idx="46600">
                  <c:v>1.007080078125E-3</c:v>
                </c:pt>
                <c:pt idx="46601">
                  <c:v>1.007080078125E-3</c:v>
                </c:pt>
                <c:pt idx="46602">
                  <c:v>1.0068416595458984E-3</c:v>
                </c:pt>
                <c:pt idx="46603">
                  <c:v>1.007080078125E-3</c:v>
                </c:pt>
                <c:pt idx="46604">
                  <c:v>1.007080078125E-3</c:v>
                </c:pt>
                <c:pt idx="46605">
                  <c:v>1.0068416595458984E-3</c:v>
                </c:pt>
                <c:pt idx="46606">
                  <c:v>1.007080078125E-3</c:v>
                </c:pt>
                <c:pt idx="46607">
                  <c:v>1.20849609375E-2</c:v>
                </c:pt>
                <c:pt idx="46608">
                  <c:v>1.007080078125E-3</c:v>
                </c:pt>
                <c:pt idx="46609">
                  <c:v>1.007080078125E-3</c:v>
                </c:pt>
                <c:pt idx="46610">
                  <c:v>1.0068416595458984E-3</c:v>
                </c:pt>
                <c:pt idx="46611">
                  <c:v>1.0080337524414063E-3</c:v>
                </c:pt>
                <c:pt idx="46612">
                  <c:v>1.007080078125E-3</c:v>
                </c:pt>
                <c:pt idx="46613">
                  <c:v>1.0068416595458984E-3</c:v>
                </c:pt>
                <c:pt idx="46614">
                  <c:v>1.007080078125E-3</c:v>
                </c:pt>
                <c:pt idx="46615">
                  <c:v>1.007080078125E-3</c:v>
                </c:pt>
                <c:pt idx="46616">
                  <c:v>1.0068416595458984E-3</c:v>
                </c:pt>
                <c:pt idx="46617">
                  <c:v>1.007080078125E-3</c:v>
                </c:pt>
                <c:pt idx="46618">
                  <c:v>1.007080078125E-3</c:v>
                </c:pt>
                <c:pt idx="46619">
                  <c:v>1.0068416595458984E-3</c:v>
                </c:pt>
                <c:pt idx="46620">
                  <c:v>1.007080078125E-3</c:v>
                </c:pt>
                <c:pt idx="46621">
                  <c:v>1.007080078125E-3</c:v>
                </c:pt>
                <c:pt idx="46622">
                  <c:v>1.0068416595458984E-3</c:v>
                </c:pt>
                <c:pt idx="46623">
                  <c:v>1.007080078125E-3</c:v>
                </c:pt>
                <c:pt idx="46624">
                  <c:v>1.0080337524414063E-3</c:v>
                </c:pt>
                <c:pt idx="46625">
                  <c:v>1.007080078125E-3</c:v>
                </c:pt>
                <c:pt idx="46626">
                  <c:v>1.0068416595458984E-3</c:v>
                </c:pt>
                <c:pt idx="46627">
                  <c:v>1.007080078125E-3</c:v>
                </c:pt>
                <c:pt idx="46628">
                  <c:v>1.007080078125E-3</c:v>
                </c:pt>
                <c:pt idx="46629">
                  <c:v>1.0068416595458984E-3</c:v>
                </c:pt>
                <c:pt idx="46630">
                  <c:v>1.007080078125E-3</c:v>
                </c:pt>
                <c:pt idx="46631">
                  <c:v>1.007080078125E-3</c:v>
                </c:pt>
                <c:pt idx="46632">
                  <c:v>1.0068416595458984E-3</c:v>
                </c:pt>
                <c:pt idx="46633">
                  <c:v>1.007080078125E-3</c:v>
                </c:pt>
                <c:pt idx="46634">
                  <c:v>1.007080078125E-3</c:v>
                </c:pt>
                <c:pt idx="46635">
                  <c:v>1.0068416595458984E-3</c:v>
                </c:pt>
                <c:pt idx="46636">
                  <c:v>1.0080337524414063E-3</c:v>
                </c:pt>
                <c:pt idx="46637">
                  <c:v>1.007080078125E-3</c:v>
                </c:pt>
                <c:pt idx="46638">
                  <c:v>1.0068416595458984E-3</c:v>
                </c:pt>
                <c:pt idx="46639">
                  <c:v>1.007080078125E-3</c:v>
                </c:pt>
                <c:pt idx="46640">
                  <c:v>1.007080078125E-3</c:v>
                </c:pt>
                <c:pt idx="46641">
                  <c:v>1.0068416595458984E-3</c:v>
                </c:pt>
                <c:pt idx="46642">
                  <c:v>1.007080078125E-3</c:v>
                </c:pt>
                <c:pt idx="46643">
                  <c:v>1.007080078125E-3</c:v>
                </c:pt>
                <c:pt idx="46644">
                  <c:v>1.0068416595458984E-3</c:v>
                </c:pt>
                <c:pt idx="46645">
                  <c:v>1.007080078125E-3</c:v>
                </c:pt>
                <c:pt idx="46646">
                  <c:v>1.007080078125E-3</c:v>
                </c:pt>
                <c:pt idx="46647">
                  <c:v>1.0068416595458984E-3</c:v>
                </c:pt>
                <c:pt idx="46648">
                  <c:v>1.007080078125E-3</c:v>
                </c:pt>
                <c:pt idx="46649">
                  <c:v>1.0080337524414063E-3</c:v>
                </c:pt>
                <c:pt idx="46650">
                  <c:v>1.007080078125E-3</c:v>
                </c:pt>
                <c:pt idx="46651">
                  <c:v>1.0068416595458984E-3</c:v>
                </c:pt>
                <c:pt idx="46652">
                  <c:v>1.007080078125E-3</c:v>
                </c:pt>
                <c:pt idx="46653">
                  <c:v>1.007080078125E-3</c:v>
                </c:pt>
                <c:pt idx="46654">
                  <c:v>1.0068416595458984E-3</c:v>
                </c:pt>
                <c:pt idx="46655">
                  <c:v>1.007080078125E-3</c:v>
                </c:pt>
                <c:pt idx="46656">
                  <c:v>1.007080078125E-3</c:v>
                </c:pt>
                <c:pt idx="46657">
                  <c:v>1.0068416595458984E-3</c:v>
                </c:pt>
                <c:pt idx="46658">
                  <c:v>1.007080078125E-3</c:v>
                </c:pt>
                <c:pt idx="46659">
                  <c:v>1.007080078125E-3</c:v>
                </c:pt>
                <c:pt idx="46660">
                  <c:v>1.0068416595458984E-3</c:v>
                </c:pt>
                <c:pt idx="46661">
                  <c:v>1.0080337524414063E-3</c:v>
                </c:pt>
                <c:pt idx="46662">
                  <c:v>1.007080078125E-3</c:v>
                </c:pt>
                <c:pt idx="46663">
                  <c:v>1.0068416595458984E-3</c:v>
                </c:pt>
                <c:pt idx="46664">
                  <c:v>1.007080078125E-3</c:v>
                </c:pt>
                <c:pt idx="46665">
                  <c:v>1.007080078125E-3</c:v>
                </c:pt>
                <c:pt idx="46666">
                  <c:v>1.0068416595458984E-3</c:v>
                </c:pt>
                <c:pt idx="46667">
                  <c:v>1.007080078125E-3</c:v>
                </c:pt>
                <c:pt idx="46668">
                  <c:v>1.007080078125E-3</c:v>
                </c:pt>
                <c:pt idx="46669">
                  <c:v>1.0068416595458984E-3</c:v>
                </c:pt>
                <c:pt idx="46670">
                  <c:v>1.007080078125E-3</c:v>
                </c:pt>
                <c:pt idx="46671">
                  <c:v>1.007080078125E-3</c:v>
                </c:pt>
                <c:pt idx="46672">
                  <c:v>1.0068416595458984E-3</c:v>
                </c:pt>
                <c:pt idx="46673">
                  <c:v>1.007080078125E-3</c:v>
                </c:pt>
                <c:pt idx="46674">
                  <c:v>1.0080337524414063E-3</c:v>
                </c:pt>
                <c:pt idx="46675">
                  <c:v>1.007080078125E-3</c:v>
                </c:pt>
                <c:pt idx="46676">
                  <c:v>1.0068416595458984E-3</c:v>
                </c:pt>
                <c:pt idx="46677">
                  <c:v>1.007080078125E-3</c:v>
                </c:pt>
                <c:pt idx="46678">
                  <c:v>1.007080078125E-3</c:v>
                </c:pt>
                <c:pt idx="46679">
                  <c:v>1.0068416595458984E-3</c:v>
                </c:pt>
                <c:pt idx="46680">
                  <c:v>1.007080078125E-3</c:v>
                </c:pt>
                <c:pt idx="46681">
                  <c:v>1.007080078125E-3</c:v>
                </c:pt>
                <c:pt idx="46682">
                  <c:v>1.0068416595458984E-3</c:v>
                </c:pt>
                <c:pt idx="46683">
                  <c:v>1.007080078125E-3</c:v>
                </c:pt>
                <c:pt idx="46684">
                  <c:v>1.007080078125E-3</c:v>
                </c:pt>
                <c:pt idx="46685">
                  <c:v>1.0068416595458984E-3</c:v>
                </c:pt>
                <c:pt idx="46686">
                  <c:v>1.0080337524414063E-3</c:v>
                </c:pt>
                <c:pt idx="46687">
                  <c:v>1.007080078125E-3</c:v>
                </c:pt>
                <c:pt idx="46688">
                  <c:v>1.0068416595458984E-3</c:v>
                </c:pt>
                <c:pt idx="46689">
                  <c:v>1.007080078125E-3</c:v>
                </c:pt>
                <c:pt idx="46690">
                  <c:v>1.007080078125E-3</c:v>
                </c:pt>
                <c:pt idx="46691">
                  <c:v>1.0068416595458984E-3</c:v>
                </c:pt>
                <c:pt idx="46692">
                  <c:v>1.007080078125E-3</c:v>
                </c:pt>
                <c:pt idx="46693">
                  <c:v>1.007080078125E-3</c:v>
                </c:pt>
                <c:pt idx="46694">
                  <c:v>1.0068416595458984E-3</c:v>
                </c:pt>
                <c:pt idx="46695">
                  <c:v>1.007080078125E-3</c:v>
                </c:pt>
                <c:pt idx="46696">
                  <c:v>1.007080078125E-3</c:v>
                </c:pt>
                <c:pt idx="46697">
                  <c:v>1.0068416595458984E-3</c:v>
                </c:pt>
                <c:pt idx="46698">
                  <c:v>1.007080078125E-3</c:v>
                </c:pt>
                <c:pt idx="46699">
                  <c:v>1.0080337524414063E-3</c:v>
                </c:pt>
                <c:pt idx="46700">
                  <c:v>1.007080078125E-3</c:v>
                </c:pt>
                <c:pt idx="46701">
                  <c:v>1.0068416595458984E-3</c:v>
                </c:pt>
                <c:pt idx="46702">
                  <c:v>1.007080078125E-3</c:v>
                </c:pt>
                <c:pt idx="46703">
                  <c:v>1.007080078125E-3</c:v>
                </c:pt>
                <c:pt idx="46704">
                  <c:v>1.0068416595458984E-3</c:v>
                </c:pt>
                <c:pt idx="46705">
                  <c:v>1.007080078125E-3</c:v>
                </c:pt>
                <c:pt idx="46706">
                  <c:v>1.007080078125E-3</c:v>
                </c:pt>
                <c:pt idx="46707">
                  <c:v>1.0068416595458984E-3</c:v>
                </c:pt>
                <c:pt idx="46708">
                  <c:v>1.007080078125E-3</c:v>
                </c:pt>
                <c:pt idx="46709">
                  <c:v>1.007080078125E-3</c:v>
                </c:pt>
                <c:pt idx="46710">
                  <c:v>1.0068416595458984E-3</c:v>
                </c:pt>
                <c:pt idx="46711">
                  <c:v>1.0080337524414063E-3</c:v>
                </c:pt>
                <c:pt idx="46712">
                  <c:v>1.007080078125E-3</c:v>
                </c:pt>
                <c:pt idx="46713">
                  <c:v>1.0068416595458984E-3</c:v>
                </c:pt>
                <c:pt idx="46714">
                  <c:v>1.007080078125E-3</c:v>
                </c:pt>
                <c:pt idx="46715">
                  <c:v>1.007080078125E-3</c:v>
                </c:pt>
                <c:pt idx="46716">
                  <c:v>1.0068416595458984E-3</c:v>
                </c:pt>
                <c:pt idx="46717">
                  <c:v>1.007080078125E-3</c:v>
                </c:pt>
                <c:pt idx="46718">
                  <c:v>1.007080078125E-3</c:v>
                </c:pt>
                <c:pt idx="46719">
                  <c:v>1.0068416595458984E-3</c:v>
                </c:pt>
                <c:pt idx="46720">
                  <c:v>1.007080078125E-3</c:v>
                </c:pt>
                <c:pt idx="46721">
                  <c:v>1.007080078125E-3</c:v>
                </c:pt>
                <c:pt idx="46722">
                  <c:v>1.0068416595458984E-3</c:v>
                </c:pt>
                <c:pt idx="46723">
                  <c:v>1.007080078125E-3</c:v>
                </c:pt>
                <c:pt idx="46724">
                  <c:v>1.0080337524414063E-3</c:v>
                </c:pt>
                <c:pt idx="46725">
                  <c:v>1.007080078125E-3</c:v>
                </c:pt>
                <c:pt idx="46726">
                  <c:v>1.0068416595458984E-3</c:v>
                </c:pt>
                <c:pt idx="46727">
                  <c:v>1.007080078125E-3</c:v>
                </c:pt>
                <c:pt idx="46728">
                  <c:v>1.007080078125E-3</c:v>
                </c:pt>
                <c:pt idx="46729">
                  <c:v>1.0068416595458984E-3</c:v>
                </c:pt>
                <c:pt idx="46730">
                  <c:v>1.007080078125E-3</c:v>
                </c:pt>
                <c:pt idx="46731">
                  <c:v>1.007080078125E-3</c:v>
                </c:pt>
                <c:pt idx="46732">
                  <c:v>1.0068416595458984E-3</c:v>
                </c:pt>
                <c:pt idx="46733">
                  <c:v>1.007080078125E-3</c:v>
                </c:pt>
                <c:pt idx="46734">
                  <c:v>1.007080078125E-3</c:v>
                </c:pt>
                <c:pt idx="46735">
                  <c:v>1.0068416595458984E-3</c:v>
                </c:pt>
                <c:pt idx="46736">
                  <c:v>1.0080337524414063E-3</c:v>
                </c:pt>
                <c:pt idx="46737">
                  <c:v>1.007080078125E-3</c:v>
                </c:pt>
                <c:pt idx="46738">
                  <c:v>1.0068416595458984E-3</c:v>
                </c:pt>
                <c:pt idx="46739">
                  <c:v>1.007080078125E-3</c:v>
                </c:pt>
                <c:pt idx="46740">
                  <c:v>1.007080078125E-3</c:v>
                </c:pt>
                <c:pt idx="46741">
                  <c:v>1.0068416595458984E-3</c:v>
                </c:pt>
                <c:pt idx="46742">
                  <c:v>1.007080078125E-3</c:v>
                </c:pt>
                <c:pt idx="46743">
                  <c:v>1.007080078125E-3</c:v>
                </c:pt>
                <c:pt idx="46744">
                  <c:v>1.0068416595458984E-3</c:v>
                </c:pt>
                <c:pt idx="46745">
                  <c:v>1.007080078125E-3</c:v>
                </c:pt>
                <c:pt idx="46746">
                  <c:v>1.007080078125E-3</c:v>
                </c:pt>
                <c:pt idx="46747">
                  <c:v>1.0068416595458984E-3</c:v>
                </c:pt>
                <c:pt idx="46748">
                  <c:v>1.007080078125E-3</c:v>
                </c:pt>
                <c:pt idx="46749">
                  <c:v>1.0080337524414063E-3</c:v>
                </c:pt>
                <c:pt idx="46750">
                  <c:v>1.007080078125E-3</c:v>
                </c:pt>
                <c:pt idx="46751">
                  <c:v>1.0068416595458984E-3</c:v>
                </c:pt>
                <c:pt idx="46752">
                  <c:v>1.007080078125E-3</c:v>
                </c:pt>
                <c:pt idx="46753">
                  <c:v>1.007080078125E-3</c:v>
                </c:pt>
                <c:pt idx="46754">
                  <c:v>1.0068416595458984E-3</c:v>
                </c:pt>
                <c:pt idx="46755">
                  <c:v>1.007080078125E-3</c:v>
                </c:pt>
                <c:pt idx="46756">
                  <c:v>1.007080078125E-3</c:v>
                </c:pt>
                <c:pt idx="46757">
                  <c:v>1.0068416595458984E-3</c:v>
                </c:pt>
                <c:pt idx="46758">
                  <c:v>1.007080078125E-3</c:v>
                </c:pt>
                <c:pt idx="46759">
                  <c:v>1.007080078125E-3</c:v>
                </c:pt>
                <c:pt idx="46760">
                  <c:v>1.0068416595458984E-3</c:v>
                </c:pt>
                <c:pt idx="46761">
                  <c:v>1.0080337524414063E-3</c:v>
                </c:pt>
                <c:pt idx="46762">
                  <c:v>1.007080078125E-3</c:v>
                </c:pt>
                <c:pt idx="46763">
                  <c:v>1.0068416595458984E-3</c:v>
                </c:pt>
                <c:pt idx="46764">
                  <c:v>1.007080078125E-3</c:v>
                </c:pt>
                <c:pt idx="46765">
                  <c:v>1.007080078125E-3</c:v>
                </c:pt>
                <c:pt idx="46766">
                  <c:v>1.0068416595458984E-3</c:v>
                </c:pt>
                <c:pt idx="46767">
                  <c:v>1.007080078125E-3</c:v>
                </c:pt>
                <c:pt idx="46768">
                  <c:v>1.007080078125E-3</c:v>
                </c:pt>
                <c:pt idx="46769">
                  <c:v>1.0068416595458984E-3</c:v>
                </c:pt>
                <c:pt idx="46770">
                  <c:v>1.007080078125E-3</c:v>
                </c:pt>
                <c:pt idx="46771">
                  <c:v>1.007080078125E-3</c:v>
                </c:pt>
                <c:pt idx="46772">
                  <c:v>1.0068416595458984E-3</c:v>
                </c:pt>
                <c:pt idx="46773">
                  <c:v>1.007080078125E-3</c:v>
                </c:pt>
                <c:pt idx="46774">
                  <c:v>1.0080337524414063E-3</c:v>
                </c:pt>
                <c:pt idx="46775">
                  <c:v>1.007080078125E-3</c:v>
                </c:pt>
                <c:pt idx="46776">
                  <c:v>1.0068416595458984E-3</c:v>
                </c:pt>
                <c:pt idx="46777">
                  <c:v>1.007080078125E-3</c:v>
                </c:pt>
                <c:pt idx="46778">
                  <c:v>1.007080078125E-3</c:v>
                </c:pt>
                <c:pt idx="46779">
                  <c:v>1.0068416595458984E-3</c:v>
                </c:pt>
                <c:pt idx="46780">
                  <c:v>1.007080078125E-3</c:v>
                </c:pt>
                <c:pt idx="46781">
                  <c:v>1.007080078125E-3</c:v>
                </c:pt>
                <c:pt idx="46782">
                  <c:v>1.0068416595458984E-3</c:v>
                </c:pt>
                <c:pt idx="46783">
                  <c:v>1.007080078125E-3</c:v>
                </c:pt>
                <c:pt idx="46784">
                  <c:v>1.007080078125E-3</c:v>
                </c:pt>
                <c:pt idx="46785">
                  <c:v>1.0068416595458984E-3</c:v>
                </c:pt>
                <c:pt idx="46786">
                  <c:v>1.0080337524414063E-3</c:v>
                </c:pt>
                <c:pt idx="46787">
                  <c:v>1.007080078125E-3</c:v>
                </c:pt>
                <c:pt idx="46788">
                  <c:v>1.0068416595458984E-3</c:v>
                </c:pt>
                <c:pt idx="46789">
                  <c:v>1.007080078125E-3</c:v>
                </c:pt>
                <c:pt idx="46790">
                  <c:v>1.007080078125E-3</c:v>
                </c:pt>
                <c:pt idx="46791">
                  <c:v>1.0068416595458984E-3</c:v>
                </c:pt>
                <c:pt idx="46792">
                  <c:v>1.007080078125E-3</c:v>
                </c:pt>
                <c:pt idx="46793">
                  <c:v>1.007080078125E-3</c:v>
                </c:pt>
                <c:pt idx="46794">
                  <c:v>1.0068416595458984E-3</c:v>
                </c:pt>
                <c:pt idx="46795">
                  <c:v>1.007080078125E-3</c:v>
                </c:pt>
                <c:pt idx="46796">
                  <c:v>1.007080078125E-3</c:v>
                </c:pt>
                <c:pt idx="46797">
                  <c:v>1.0068416595458984E-3</c:v>
                </c:pt>
                <c:pt idx="46798">
                  <c:v>1.007080078125E-3</c:v>
                </c:pt>
                <c:pt idx="46799">
                  <c:v>1.0080337524414063E-3</c:v>
                </c:pt>
                <c:pt idx="46800">
                  <c:v>1.007080078125E-3</c:v>
                </c:pt>
                <c:pt idx="46801">
                  <c:v>1.0068416595458984E-3</c:v>
                </c:pt>
                <c:pt idx="46802">
                  <c:v>1.007080078125E-3</c:v>
                </c:pt>
                <c:pt idx="46803">
                  <c:v>1.007080078125E-3</c:v>
                </c:pt>
                <c:pt idx="46804">
                  <c:v>1.0068416595458984E-3</c:v>
                </c:pt>
                <c:pt idx="46805">
                  <c:v>1.007080078125E-3</c:v>
                </c:pt>
                <c:pt idx="46806">
                  <c:v>1.007080078125E-3</c:v>
                </c:pt>
                <c:pt idx="46807">
                  <c:v>1.0068416595458984E-3</c:v>
                </c:pt>
                <c:pt idx="46808">
                  <c:v>1.007080078125E-3</c:v>
                </c:pt>
                <c:pt idx="46809">
                  <c:v>1.007080078125E-3</c:v>
                </c:pt>
                <c:pt idx="46810">
                  <c:v>1.0068416595458984E-3</c:v>
                </c:pt>
                <c:pt idx="46811">
                  <c:v>1.0080337524414063E-3</c:v>
                </c:pt>
                <c:pt idx="46812">
                  <c:v>1.007080078125E-3</c:v>
                </c:pt>
                <c:pt idx="46813">
                  <c:v>1.0068416595458984E-3</c:v>
                </c:pt>
                <c:pt idx="46814">
                  <c:v>1.007080078125E-3</c:v>
                </c:pt>
                <c:pt idx="46815">
                  <c:v>1.007080078125E-3</c:v>
                </c:pt>
                <c:pt idx="46816">
                  <c:v>1.0068416595458984E-3</c:v>
                </c:pt>
                <c:pt idx="46817">
                  <c:v>1.007080078125E-3</c:v>
                </c:pt>
                <c:pt idx="46818">
                  <c:v>1.007080078125E-3</c:v>
                </c:pt>
                <c:pt idx="46819">
                  <c:v>1.0068416595458984E-3</c:v>
                </c:pt>
                <c:pt idx="46820">
                  <c:v>1.007080078125E-3</c:v>
                </c:pt>
                <c:pt idx="46821">
                  <c:v>1.007080078125E-3</c:v>
                </c:pt>
                <c:pt idx="46822">
                  <c:v>1.0068416595458984E-3</c:v>
                </c:pt>
                <c:pt idx="46823">
                  <c:v>1.007080078125E-3</c:v>
                </c:pt>
                <c:pt idx="46824">
                  <c:v>1.0080337524414063E-3</c:v>
                </c:pt>
                <c:pt idx="46825">
                  <c:v>1.007080078125E-3</c:v>
                </c:pt>
                <c:pt idx="46826">
                  <c:v>1.0068416595458984E-3</c:v>
                </c:pt>
                <c:pt idx="46827">
                  <c:v>1.007080078125E-3</c:v>
                </c:pt>
                <c:pt idx="46828">
                  <c:v>1.007080078125E-3</c:v>
                </c:pt>
                <c:pt idx="46829">
                  <c:v>1.0068416595458984E-3</c:v>
                </c:pt>
                <c:pt idx="46830">
                  <c:v>1.007080078125E-3</c:v>
                </c:pt>
                <c:pt idx="46831">
                  <c:v>1.007080078125E-3</c:v>
                </c:pt>
                <c:pt idx="46832">
                  <c:v>1.0068416595458984E-3</c:v>
                </c:pt>
                <c:pt idx="46833">
                  <c:v>1.007080078125E-3</c:v>
                </c:pt>
                <c:pt idx="46834">
                  <c:v>1.0068416595458984E-3</c:v>
                </c:pt>
                <c:pt idx="46835">
                  <c:v>1.007080078125E-3</c:v>
                </c:pt>
                <c:pt idx="46836">
                  <c:v>1.0080337524414063E-3</c:v>
                </c:pt>
                <c:pt idx="46837">
                  <c:v>1.007080078125E-3</c:v>
                </c:pt>
                <c:pt idx="46838">
                  <c:v>1.0068416595458984E-3</c:v>
                </c:pt>
                <c:pt idx="46839">
                  <c:v>1.007080078125E-3</c:v>
                </c:pt>
                <c:pt idx="46840">
                  <c:v>1.007080078125E-3</c:v>
                </c:pt>
                <c:pt idx="46841">
                  <c:v>1.0068416595458984E-3</c:v>
                </c:pt>
                <c:pt idx="46842">
                  <c:v>1.007080078125E-3</c:v>
                </c:pt>
                <c:pt idx="46843">
                  <c:v>1.007080078125E-3</c:v>
                </c:pt>
                <c:pt idx="46844">
                  <c:v>1.0068416595458984E-3</c:v>
                </c:pt>
                <c:pt idx="46845">
                  <c:v>1.007080078125E-3</c:v>
                </c:pt>
                <c:pt idx="46846">
                  <c:v>1.007080078125E-3</c:v>
                </c:pt>
                <c:pt idx="46847">
                  <c:v>1.0068416595458984E-3</c:v>
                </c:pt>
                <c:pt idx="46848">
                  <c:v>1.007080078125E-3</c:v>
                </c:pt>
                <c:pt idx="46849">
                  <c:v>1.0080337524414063E-3</c:v>
                </c:pt>
                <c:pt idx="46850">
                  <c:v>1.007080078125E-3</c:v>
                </c:pt>
                <c:pt idx="46851">
                  <c:v>1.0068416595458984E-3</c:v>
                </c:pt>
                <c:pt idx="46852">
                  <c:v>1.007080078125E-3</c:v>
                </c:pt>
                <c:pt idx="46853">
                  <c:v>1.007080078125E-3</c:v>
                </c:pt>
                <c:pt idx="46854">
                  <c:v>1.0068416595458984E-3</c:v>
                </c:pt>
                <c:pt idx="46855">
                  <c:v>1.007080078125E-3</c:v>
                </c:pt>
                <c:pt idx="46856">
                  <c:v>1.0068416595458984E-3</c:v>
                </c:pt>
                <c:pt idx="46857">
                  <c:v>1.007080078125E-3</c:v>
                </c:pt>
                <c:pt idx="46858">
                  <c:v>1.007080078125E-3</c:v>
                </c:pt>
                <c:pt idx="46859">
                  <c:v>1.0068416595458984E-3</c:v>
                </c:pt>
                <c:pt idx="46860">
                  <c:v>1.007080078125E-3</c:v>
                </c:pt>
                <c:pt idx="46861">
                  <c:v>1.0080337524414063E-3</c:v>
                </c:pt>
                <c:pt idx="46862">
                  <c:v>1.007080078125E-3</c:v>
                </c:pt>
                <c:pt idx="46863">
                  <c:v>1.0068416595458984E-3</c:v>
                </c:pt>
                <c:pt idx="46864">
                  <c:v>1.007080078125E-3</c:v>
                </c:pt>
                <c:pt idx="46865">
                  <c:v>1.007080078125E-3</c:v>
                </c:pt>
                <c:pt idx="46866">
                  <c:v>1.0068416595458984E-3</c:v>
                </c:pt>
                <c:pt idx="46867">
                  <c:v>1.007080078125E-3</c:v>
                </c:pt>
                <c:pt idx="46868">
                  <c:v>1.007080078125E-3</c:v>
                </c:pt>
                <c:pt idx="46869">
                  <c:v>1.0068416595458984E-3</c:v>
                </c:pt>
                <c:pt idx="46870">
                  <c:v>1.007080078125E-3</c:v>
                </c:pt>
                <c:pt idx="46871">
                  <c:v>1.007080078125E-3</c:v>
                </c:pt>
                <c:pt idx="46872">
                  <c:v>1.0068416595458984E-3</c:v>
                </c:pt>
                <c:pt idx="46873">
                  <c:v>1.007080078125E-3</c:v>
                </c:pt>
                <c:pt idx="46874">
                  <c:v>1.0080337524414063E-3</c:v>
                </c:pt>
                <c:pt idx="46875">
                  <c:v>1.007080078125E-3</c:v>
                </c:pt>
                <c:pt idx="46876">
                  <c:v>1.0068416595458984E-3</c:v>
                </c:pt>
                <c:pt idx="46877">
                  <c:v>1.007080078125E-3</c:v>
                </c:pt>
                <c:pt idx="46878">
                  <c:v>1.0068416595458984E-3</c:v>
                </c:pt>
                <c:pt idx="46879">
                  <c:v>1.007080078125E-3</c:v>
                </c:pt>
                <c:pt idx="46880">
                  <c:v>1.007080078125E-3</c:v>
                </c:pt>
                <c:pt idx="46881">
                  <c:v>1.0068416595458984E-3</c:v>
                </c:pt>
                <c:pt idx="46882">
                  <c:v>1.007080078125E-3</c:v>
                </c:pt>
                <c:pt idx="46883">
                  <c:v>1.007080078125E-3</c:v>
                </c:pt>
                <c:pt idx="46884">
                  <c:v>1.0068416595458984E-3</c:v>
                </c:pt>
                <c:pt idx="46885">
                  <c:v>1.007080078125E-3</c:v>
                </c:pt>
                <c:pt idx="46886">
                  <c:v>1.0080337524414063E-3</c:v>
                </c:pt>
                <c:pt idx="46887">
                  <c:v>1.007080078125E-3</c:v>
                </c:pt>
                <c:pt idx="46888">
                  <c:v>1.0068416595458984E-3</c:v>
                </c:pt>
                <c:pt idx="46889">
                  <c:v>1.007080078125E-3</c:v>
                </c:pt>
                <c:pt idx="46890">
                  <c:v>1.007080078125E-3</c:v>
                </c:pt>
                <c:pt idx="46891">
                  <c:v>1.0068416595458984E-3</c:v>
                </c:pt>
                <c:pt idx="46892">
                  <c:v>1.007080078125E-3</c:v>
                </c:pt>
                <c:pt idx="46893">
                  <c:v>1.007080078125E-3</c:v>
                </c:pt>
                <c:pt idx="46894">
                  <c:v>1.0068416595458984E-3</c:v>
                </c:pt>
                <c:pt idx="46895">
                  <c:v>1.007080078125E-3</c:v>
                </c:pt>
                <c:pt idx="46896">
                  <c:v>1.007080078125E-3</c:v>
                </c:pt>
                <c:pt idx="46897">
                  <c:v>1.0068416595458984E-3</c:v>
                </c:pt>
                <c:pt idx="46898">
                  <c:v>1.007080078125E-3</c:v>
                </c:pt>
                <c:pt idx="46899">
                  <c:v>1.0080337524414063E-3</c:v>
                </c:pt>
                <c:pt idx="46900">
                  <c:v>1.0068416595458984E-3</c:v>
                </c:pt>
                <c:pt idx="46901">
                  <c:v>1.007080078125E-3</c:v>
                </c:pt>
                <c:pt idx="46902">
                  <c:v>1.007080078125E-3</c:v>
                </c:pt>
                <c:pt idx="46903">
                  <c:v>1.0068416595458984E-3</c:v>
                </c:pt>
                <c:pt idx="46904">
                  <c:v>1.007080078125E-3</c:v>
                </c:pt>
                <c:pt idx="46905">
                  <c:v>1.007080078125E-3</c:v>
                </c:pt>
                <c:pt idx="46906">
                  <c:v>1.0068416595458984E-3</c:v>
                </c:pt>
                <c:pt idx="46907">
                  <c:v>1.007080078125E-3</c:v>
                </c:pt>
                <c:pt idx="46908">
                  <c:v>1.007080078125E-3</c:v>
                </c:pt>
                <c:pt idx="46909">
                  <c:v>1.0068416595458984E-3</c:v>
                </c:pt>
                <c:pt idx="46910">
                  <c:v>1.007080078125E-3</c:v>
                </c:pt>
                <c:pt idx="46911">
                  <c:v>1.0080337524414063E-3</c:v>
                </c:pt>
                <c:pt idx="46912">
                  <c:v>1.007080078125E-3</c:v>
                </c:pt>
                <c:pt idx="46913">
                  <c:v>1.0068416595458984E-3</c:v>
                </c:pt>
                <c:pt idx="46914">
                  <c:v>1.007080078125E-3</c:v>
                </c:pt>
                <c:pt idx="46915">
                  <c:v>1.007080078125E-3</c:v>
                </c:pt>
                <c:pt idx="46916">
                  <c:v>1.0068416595458984E-3</c:v>
                </c:pt>
                <c:pt idx="46917">
                  <c:v>1.007080078125E-3</c:v>
                </c:pt>
                <c:pt idx="46918">
                  <c:v>1.007080078125E-3</c:v>
                </c:pt>
                <c:pt idx="46919">
                  <c:v>1.0068416595458984E-3</c:v>
                </c:pt>
                <c:pt idx="46920">
                  <c:v>1.007080078125E-3</c:v>
                </c:pt>
                <c:pt idx="46921">
                  <c:v>1.007080078125E-3</c:v>
                </c:pt>
                <c:pt idx="46922">
                  <c:v>1.0068416595458984E-3</c:v>
                </c:pt>
                <c:pt idx="46923">
                  <c:v>2.0151138305664063E-3</c:v>
                </c:pt>
                <c:pt idx="46924">
                  <c:v>1.0068416595458984E-3</c:v>
                </c:pt>
                <c:pt idx="46925">
                  <c:v>1.007080078125E-3</c:v>
                </c:pt>
                <c:pt idx="46926">
                  <c:v>1.007080078125E-3</c:v>
                </c:pt>
                <c:pt idx="46927">
                  <c:v>1.0068416595458984E-3</c:v>
                </c:pt>
                <c:pt idx="46928">
                  <c:v>1.007080078125E-3</c:v>
                </c:pt>
                <c:pt idx="46929">
                  <c:v>1.007080078125E-3</c:v>
                </c:pt>
                <c:pt idx="46930">
                  <c:v>1.0068416595458984E-3</c:v>
                </c:pt>
                <c:pt idx="46931">
                  <c:v>1.007080078125E-3</c:v>
                </c:pt>
                <c:pt idx="46932">
                  <c:v>1.007080078125E-3</c:v>
                </c:pt>
                <c:pt idx="46933">
                  <c:v>1.0068416595458984E-3</c:v>
                </c:pt>
                <c:pt idx="46934">
                  <c:v>1.007080078125E-3</c:v>
                </c:pt>
                <c:pt idx="46935">
                  <c:v>1.0080337524414063E-3</c:v>
                </c:pt>
                <c:pt idx="46936">
                  <c:v>1.007080078125E-3</c:v>
                </c:pt>
                <c:pt idx="46937">
                  <c:v>1.0068416595458984E-3</c:v>
                </c:pt>
                <c:pt idx="46938">
                  <c:v>1.007080078125E-3</c:v>
                </c:pt>
                <c:pt idx="46939">
                  <c:v>1.007080078125E-3</c:v>
                </c:pt>
                <c:pt idx="46940">
                  <c:v>1.0068416595458984E-3</c:v>
                </c:pt>
                <c:pt idx="46941">
                  <c:v>1.007080078125E-3</c:v>
                </c:pt>
                <c:pt idx="46942">
                  <c:v>1.007080078125E-3</c:v>
                </c:pt>
                <c:pt idx="46943">
                  <c:v>1.0068416595458984E-3</c:v>
                </c:pt>
                <c:pt idx="46944">
                  <c:v>1.007080078125E-3</c:v>
                </c:pt>
                <c:pt idx="46945">
                  <c:v>1.007080078125E-3</c:v>
                </c:pt>
                <c:pt idx="46946">
                  <c:v>1.0068416595458984E-3</c:v>
                </c:pt>
                <c:pt idx="46947">
                  <c:v>1.007080078125E-3</c:v>
                </c:pt>
                <c:pt idx="46948">
                  <c:v>1.0080337524414063E-3</c:v>
                </c:pt>
                <c:pt idx="46949">
                  <c:v>1.0068416595458984E-3</c:v>
                </c:pt>
                <c:pt idx="46950">
                  <c:v>1.007080078125E-3</c:v>
                </c:pt>
                <c:pt idx="46951">
                  <c:v>1.007080078125E-3</c:v>
                </c:pt>
                <c:pt idx="46952">
                  <c:v>1.0068416595458984E-3</c:v>
                </c:pt>
                <c:pt idx="46953">
                  <c:v>1.007080078125E-3</c:v>
                </c:pt>
                <c:pt idx="46954">
                  <c:v>1.007080078125E-3</c:v>
                </c:pt>
                <c:pt idx="46955">
                  <c:v>1.0068416595458984E-3</c:v>
                </c:pt>
                <c:pt idx="46956">
                  <c:v>1.007080078125E-3</c:v>
                </c:pt>
                <c:pt idx="46957">
                  <c:v>1.007080078125E-3</c:v>
                </c:pt>
                <c:pt idx="46958">
                  <c:v>1.0068416595458984E-3</c:v>
                </c:pt>
                <c:pt idx="46959">
                  <c:v>1.007080078125E-3</c:v>
                </c:pt>
                <c:pt idx="46960">
                  <c:v>1.0080337524414063E-3</c:v>
                </c:pt>
                <c:pt idx="46961">
                  <c:v>1.007080078125E-3</c:v>
                </c:pt>
                <c:pt idx="46962">
                  <c:v>1.0068416595458984E-3</c:v>
                </c:pt>
                <c:pt idx="46963">
                  <c:v>1.007080078125E-3</c:v>
                </c:pt>
                <c:pt idx="46964">
                  <c:v>1.007080078125E-3</c:v>
                </c:pt>
                <c:pt idx="46965">
                  <c:v>1.0068416595458984E-3</c:v>
                </c:pt>
                <c:pt idx="46966">
                  <c:v>1.007080078125E-3</c:v>
                </c:pt>
                <c:pt idx="46967">
                  <c:v>1.007080078125E-3</c:v>
                </c:pt>
                <c:pt idx="46968">
                  <c:v>1.0068416595458984E-3</c:v>
                </c:pt>
                <c:pt idx="46969">
                  <c:v>1.007080078125E-3</c:v>
                </c:pt>
                <c:pt idx="46970">
                  <c:v>1.007080078125E-3</c:v>
                </c:pt>
                <c:pt idx="46971">
                  <c:v>1.0068416595458984E-3</c:v>
                </c:pt>
                <c:pt idx="46972">
                  <c:v>1.007080078125E-3</c:v>
                </c:pt>
                <c:pt idx="46973">
                  <c:v>1.0080337524414063E-3</c:v>
                </c:pt>
                <c:pt idx="46974">
                  <c:v>1.0068416595458984E-3</c:v>
                </c:pt>
                <c:pt idx="46975">
                  <c:v>1.007080078125E-3</c:v>
                </c:pt>
                <c:pt idx="46976">
                  <c:v>1.007080078125E-3</c:v>
                </c:pt>
                <c:pt idx="46977">
                  <c:v>1.0068416595458984E-3</c:v>
                </c:pt>
                <c:pt idx="46978">
                  <c:v>1.007080078125E-3</c:v>
                </c:pt>
                <c:pt idx="46979">
                  <c:v>1.007080078125E-3</c:v>
                </c:pt>
                <c:pt idx="46980">
                  <c:v>1.0068416595458984E-3</c:v>
                </c:pt>
                <c:pt idx="46981">
                  <c:v>1.007080078125E-3</c:v>
                </c:pt>
                <c:pt idx="46982">
                  <c:v>1.007080078125E-3</c:v>
                </c:pt>
                <c:pt idx="46983">
                  <c:v>1.0068416595458984E-3</c:v>
                </c:pt>
                <c:pt idx="46984">
                  <c:v>1.007080078125E-3</c:v>
                </c:pt>
                <c:pt idx="46985">
                  <c:v>1.0080337524414063E-3</c:v>
                </c:pt>
                <c:pt idx="46986">
                  <c:v>1.007080078125E-3</c:v>
                </c:pt>
                <c:pt idx="46987">
                  <c:v>1.0068416595458984E-3</c:v>
                </c:pt>
                <c:pt idx="46988">
                  <c:v>1.007080078125E-3</c:v>
                </c:pt>
                <c:pt idx="46989">
                  <c:v>1.007080078125E-3</c:v>
                </c:pt>
                <c:pt idx="46990">
                  <c:v>1.0068416595458984E-3</c:v>
                </c:pt>
                <c:pt idx="46991">
                  <c:v>1.007080078125E-3</c:v>
                </c:pt>
                <c:pt idx="46992">
                  <c:v>1.007080078125E-3</c:v>
                </c:pt>
                <c:pt idx="46993">
                  <c:v>1.0068416595458984E-3</c:v>
                </c:pt>
                <c:pt idx="46994">
                  <c:v>1.007080078125E-3</c:v>
                </c:pt>
                <c:pt idx="46995">
                  <c:v>1.007080078125E-3</c:v>
                </c:pt>
                <c:pt idx="46996">
                  <c:v>1.0068416595458984E-3</c:v>
                </c:pt>
                <c:pt idx="46997">
                  <c:v>1.007080078125E-3</c:v>
                </c:pt>
                <c:pt idx="46998">
                  <c:v>1.0080337524414063E-3</c:v>
                </c:pt>
                <c:pt idx="46999">
                  <c:v>1.0068416595458984E-3</c:v>
                </c:pt>
                <c:pt idx="47000">
                  <c:v>1.007080078125E-3</c:v>
                </c:pt>
                <c:pt idx="47001">
                  <c:v>1.007080078125E-3</c:v>
                </c:pt>
                <c:pt idx="47002">
                  <c:v>1.0068416595458984E-3</c:v>
                </c:pt>
                <c:pt idx="47003">
                  <c:v>1.007080078125E-3</c:v>
                </c:pt>
                <c:pt idx="47004">
                  <c:v>1.007080078125E-3</c:v>
                </c:pt>
                <c:pt idx="47005">
                  <c:v>1.0068416595458984E-3</c:v>
                </c:pt>
                <c:pt idx="47006">
                  <c:v>1.007080078125E-3</c:v>
                </c:pt>
                <c:pt idx="47007">
                  <c:v>1.007080078125E-3</c:v>
                </c:pt>
                <c:pt idx="47008">
                  <c:v>1.0068416595458984E-3</c:v>
                </c:pt>
                <c:pt idx="47009">
                  <c:v>1.007080078125E-3</c:v>
                </c:pt>
                <c:pt idx="47010">
                  <c:v>1.0080337524414063E-3</c:v>
                </c:pt>
                <c:pt idx="47011">
                  <c:v>1.007080078125E-3</c:v>
                </c:pt>
                <c:pt idx="47012">
                  <c:v>1.0068416595458984E-3</c:v>
                </c:pt>
                <c:pt idx="47013">
                  <c:v>1.007080078125E-3</c:v>
                </c:pt>
                <c:pt idx="47014">
                  <c:v>1.007080078125E-3</c:v>
                </c:pt>
                <c:pt idx="47015">
                  <c:v>1.0068416595458984E-3</c:v>
                </c:pt>
                <c:pt idx="47016">
                  <c:v>1.007080078125E-3</c:v>
                </c:pt>
                <c:pt idx="47017">
                  <c:v>1.007080078125E-3</c:v>
                </c:pt>
                <c:pt idx="47018">
                  <c:v>1.0068416595458984E-3</c:v>
                </c:pt>
                <c:pt idx="47019">
                  <c:v>1.007080078125E-3</c:v>
                </c:pt>
                <c:pt idx="47020">
                  <c:v>1.007080078125E-3</c:v>
                </c:pt>
                <c:pt idx="47021">
                  <c:v>1.0068416595458984E-3</c:v>
                </c:pt>
                <c:pt idx="47022">
                  <c:v>1.007080078125E-3</c:v>
                </c:pt>
                <c:pt idx="47023">
                  <c:v>1.0080337524414063E-3</c:v>
                </c:pt>
                <c:pt idx="47024">
                  <c:v>1.0068416595458984E-3</c:v>
                </c:pt>
                <c:pt idx="47025">
                  <c:v>1.007080078125E-3</c:v>
                </c:pt>
                <c:pt idx="47026">
                  <c:v>1.007080078125E-3</c:v>
                </c:pt>
                <c:pt idx="47027">
                  <c:v>1.0068416595458984E-3</c:v>
                </c:pt>
                <c:pt idx="47028">
                  <c:v>1.007080078125E-3</c:v>
                </c:pt>
                <c:pt idx="47029">
                  <c:v>1.007080078125E-3</c:v>
                </c:pt>
                <c:pt idx="47030">
                  <c:v>1.0068416595458984E-3</c:v>
                </c:pt>
                <c:pt idx="47031">
                  <c:v>1.007080078125E-3</c:v>
                </c:pt>
                <c:pt idx="47032">
                  <c:v>1.007080078125E-3</c:v>
                </c:pt>
                <c:pt idx="47033">
                  <c:v>1.0068416595458984E-3</c:v>
                </c:pt>
                <c:pt idx="47034">
                  <c:v>1.007080078125E-3</c:v>
                </c:pt>
                <c:pt idx="47035">
                  <c:v>1.0080337524414063E-3</c:v>
                </c:pt>
                <c:pt idx="47036">
                  <c:v>1.007080078125E-3</c:v>
                </c:pt>
                <c:pt idx="47037">
                  <c:v>1.0068416595458984E-3</c:v>
                </c:pt>
                <c:pt idx="47038">
                  <c:v>1.007080078125E-3</c:v>
                </c:pt>
                <c:pt idx="47039">
                  <c:v>1.007080078125E-3</c:v>
                </c:pt>
                <c:pt idx="47040">
                  <c:v>1.0068416595458984E-3</c:v>
                </c:pt>
                <c:pt idx="47041">
                  <c:v>1.007080078125E-3</c:v>
                </c:pt>
                <c:pt idx="47042">
                  <c:v>1.007080078125E-3</c:v>
                </c:pt>
                <c:pt idx="47043">
                  <c:v>1.0068416595458984E-3</c:v>
                </c:pt>
                <c:pt idx="47044">
                  <c:v>1.007080078125E-3</c:v>
                </c:pt>
                <c:pt idx="47045">
                  <c:v>1.007080078125E-3</c:v>
                </c:pt>
                <c:pt idx="47046">
                  <c:v>1.0068416595458984E-3</c:v>
                </c:pt>
                <c:pt idx="47047">
                  <c:v>1.007080078125E-3</c:v>
                </c:pt>
                <c:pt idx="47048">
                  <c:v>1.0080337524414063E-3</c:v>
                </c:pt>
                <c:pt idx="47049">
                  <c:v>1.0068416595458984E-3</c:v>
                </c:pt>
                <c:pt idx="47050">
                  <c:v>1.007080078125E-3</c:v>
                </c:pt>
                <c:pt idx="47051">
                  <c:v>1.007080078125E-3</c:v>
                </c:pt>
                <c:pt idx="47052">
                  <c:v>1.0068416595458984E-3</c:v>
                </c:pt>
                <c:pt idx="47053">
                  <c:v>1.007080078125E-3</c:v>
                </c:pt>
                <c:pt idx="47054">
                  <c:v>1.007080078125E-3</c:v>
                </c:pt>
                <c:pt idx="47055">
                  <c:v>1.0068416595458984E-3</c:v>
                </c:pt>
                <c:pt idx="47056">
                  <c:v>1.007080078125E-3</c:v>
                </c:pt>
                <c:pt idx="47057">
                  <c:v>1.007080078125E-3</c:v>
                </c:pt>
                <c:pt idx="47058">
                  <c:v>1.0068416595458984E-3</c:v>
                </c:pt>
                <c:pt idx="47059">
                  <c:v>1.007080078125E-3</c:v>
                </c:pt>
                <c:pt idx="47060">
                  <c:v>1.0080337524414063E-3</c:v>
                </c:pt>
                <c:pt idx="47061">
                  <c:v>1.007080078125E-3</c:v>
                </c:pt>
                <c:pt idx="47062">
                  <c:v>1.0068416595458984E-3</c:v>
                </c:pt>
                <c:pt idx="47063">
                  <c:v>1.007080078125E-3</c:v>
                </c:pt>
                <c:pt idx="47064">
                  <c:v>1.007080078125E-3</c:v>
                </c:pt>
                <c:pt idx="47065">
                  <c:v>1.0068416595458984E-3</c:v>
                </c:pt>
                <c:pt idx="47066">
                  <c:v>1.007080078125E-3</c:v>
                </c:pt>
                <c:pt idx="47067">
                  <c:v>1.007080078125E-3</c:v>
                </c:pt>
                <c:pt idx="47068">
                  <c:v>1.0068416595458984E-3</c:v>
                </c:pt>
                <c:pt idx="47069">
                  <c:v>1.007080078125E-3</c:v>
                </c:pt>
                <c:pt idx="47070">
                  <c:v>1.007080078125E-3</c:v>
                </c:pt>
                <c:pt idx="47071">
                  <c:v>1.0068416595458984E-3</c:v>
                </c:pt>
                <c:pt idx="47072">
                  <c:v>1.007080078125E-3</c:v>
                </c:pt>
                <c:pt idx="47073">
                  <c:v>1.0080337524414063E-3</c:v>
                </c:pt>
                <c:pt idx="47074">
                  <c:v>1.0068416595458984E-3</c:v>
                </c:pt>
                <c:pt idx="47075">
                  <c:v>1.007080078125E-3</c:v>
                </c:pt>
                <c:pt idx="47076">
                  <c:v>1.007080078125E-3</c:v>
                </c:pt>
                <c:pt idx="47077">
                  <c:v>1.0068416595458984E-3</c:v>
                </c:pt>
                <c:pt idx="47078">
                  <c:v>1.007080078125E-3</c:v>
                </c:pt>
                <c:pt idx="47079">
                  <c:v>1.007080078125E-3</c:v>
                </c:pt>
                <c:pt idx="47080">
                  <c:v>1.0068416595458984E-3</c:v>
                </c:pt>
                <c:pt idx="47081">
                  <c:v>1.007080078125E-3</c:v>
                </c:pt>
                <c:pt idx="47082">
                  <c:v>1.007080078125E-3</c:v>
                </c:pt>
                <c:pt idx="47083">
                  <c:v>1.0068416595458984E-3</c:v>
                </c:pt>
                <c:pt idx="47084">
                  <c:v>1.007080078125E-3</c:v>
                </c:pt>
                <c:pt idx="47085">
                  <c:v>1.0080337524414063E-3</c:v>
                </c:pt>
                <c:pt idx="47086">
                  <c:v>1.007080078125E-3</c:v>
                </c:pt>
                <c:pt idx="47087">
                  <c:v>1.0068416595458984E-3</c:v>
                </c:pt>
                <c:pt idx="47088">
                  <c:v>1.007080078125E-3</c:v>
                </c:pt>
                <c:pt idx="47089">
                  <c:v>1.007080078125E-3</c:v>
                </c:pt>
                <c:pt idx="47090">
                  <c:v>1.0068416595458984E-3</c:v>
                </c:pt>
                <c:pt idx="47091">
                  <c:v>1.007080078125E-3</c:v>
                </c:pt>
                <c:pt idx="47092">
                  <c:v>1.007080078125E-3</c:v>
                </c:pt>
                <c:pt idx="47093">
                  <c:v>1.0068416595458984E-3</c:v>
                </c:pt>
                <c:pt idx="47094">
                  <c:v>1.007080078125E-3</c:v>
                </c:pt>
                <c:pt idx="47095">
                  <c:v>1.007080078125E-3</c:v>
                </c:pt>
                <c:pt idx="47096">
                  <c:v>1.0068416595458984E-3</c:v>
                </c:pt>
                <c:pt idx="47097">
                  <c:v>1.007080078125E-3</c:v>
                </c:pt>
                <c:pt idx="47098">
                  <c:v>1.0080337524414063E-3</c:v>
                </c:pt>
                <c:pt idx="47099">
                  <c:v>1.0068416595458984E-3</c:v>
                </c:pt>
                <c:pt idx="47100">
                  <c:v>1.007080078125E-3</c:v>
                </c:pt>
                <c:pt idx="47101">
                  <c:v>1.007080078125E-3</c:v>
                </c:pt>
                <c:pt idx="47102">
                  <c:v>1.0068416595458984E-3</c:v>
                </c:pt>
                <c:pt idx="47103">
                  <c:v>1.007080078125E-3</c:v>
                </c:pt>
                <c:pt idx="47104">
                  <c:v>1.007080078125E-3</c:v>
                </c:pt>
                <c:pt idx="47105">
                  <c:v>1.0068416595458984E-3</c:v>
                </c:pt>
                <c:pt idx="47106">
                  <c:v>1.007080078125E-3</c:v>
                </c:pt>
                <c:pt idx="47107">
                  <c:v>1.007080078125E-3</c:v>
                </c:pt>
                <c:pt idx="47108">
                  <c:v>1.0068416595458984E-3</c:v>
                </c:pt>
                <c:pt idx="47109">
                  <c:v>1.007080078125E-3</c:v>
                </c:pt>
                <c:pt idx="47110">
                  <c:v>1.0080337524414063E-3</c:v>
                </c:pt>
                <c:pt idx="47111">
                  <c:v>1.007080078125E-3</c:v>
                </c:pt>
                <c:pt idx="47112">
                  <c:v>1.0068416595458984E-3</c:v>
                </c:pt>
                <c:pt idx="47113">
                  <c:v>1.007080078125E-3</c:v>
                </c:pt>
                <c:pt idx="47114">
                  <c:v>1.007080078125E-3</c:v>
                </c:pt>
                <c:pt idx="47115">
                  <c:v>1.0068416595458984E-3</c:v>
                </c:pt>
                <c:pt idx="47116">
                  <c:v>1.007080078125E-3</c:v>
                </c:pt>
                <c:pt idx="47117">
                  <c:v>1.007080078125E-3</c:v>
                </c:pt>
                <c:pt idx="47118">
                  <c:v>1.0068416595458984E-3</c:v>
                </c:pt>
                <c:pt idx="47119">
                  <c:v>1.007080078125E-3</c:v>
                </c:pt>
                <c:pt idx="47120">
                  <c:v>1.007080078125E-3</c:v>
                </c:pt>
                <c:pt idx="47121">
                  <c:v>1.0068416595458984E-3</c:v>
                </c:pt>
                <c:pt idx="47122">
                  <c:v>1.0080337524414063E-3</c:v>
                </c:pt>
                <c:pt idx="47123">
                  <c:v>1.007080078125E-3</c:v>
                </c:pt>
                <c:pt idx="47124">
                  <c:v>1.0068416595458984E-3</c:v>
                </c:pt>
                <c:pt idx="47125">
                  <c:v>1.007080078125E-3</c:v>
                </c:pt>
                <c:pt idx="47126">
                  <c:v>1.007080078125E-3</c:v>
                </c:pt>
                <c:pt idx="47127">
                  <c:v>1.0068416595458984E-3</c:v>
                </c:pt>
                <c:pt idx="47128">
                  <c:v>1.007080078125E-3</c:v>
                </c:pt>
                <c:pt idx="47129">
                  <c:v>1.007080078125E-3</c:v>
                </c:pt>
                <c:pt idx="47130">
                  <c:v>1.0068416595458984E-3</c:v>
                </c:pt>
                <c:pt idx="47131">
                  <c:v>1.007080078125E-3</c:v>
                </c:pt>
                <c:pt idx="47132">
                  <c:v>1.007080078125E-3</c:v>
                </c:pt>
                <c:pt idx="47133">
                  <c:v>1.0068416595458984E-3</c:v>
                </c:pt>
                <c:pt idx="47134">
                  <c:v>1.007080078125E-3</c:v>
                </c:pt>
                <c:pt idx="47135">
                  <c:v>1.0080337524414063E-3</c:v>
                </c:pt>
                <c:pt idx="47136">
                  <c:v>1.007080078125E-3</c:v>
                </c:pt>
                <c:pt idx="47137">
                  <c:v>1.0068416595458984E-3</c:v>
                </c:pt>
                <c:pt idx="47138">
                  <c:v>1.007080078125E-3</c:v>
                </c:pt>
                <c:pt idx="47139">
                  <c:v>1.007080078125E-3</c:v>
                </c:pt>
                <c:pt idx="47140">
                  <c:v>1.0068416595458984E-3</c:v>
                </c:pt>
                <c:pt idx="47141">
                  <c:v>1.007080078125E-3</c:v>
                </c:pt>
                <c:pt idx="47142">
                  <c:v>1.007080078125E-3</c:v>
                </c:pt>
                <c:pt idx="47143">
                  <c:v>1.0068416595458984E-3</c:v>
                </c:pt>
                <c:pt idx="47144">
                  <c:v>1.007080078125E-3</c:v>
                </c:pt>
                <c:pt idx="47145">
                  <c:v>1.007080078125E-3</c:v>
                </c:pt>
                <c:pt idx="47146">
                  <c:v>1.0068416595458984E-3</c:v>
                </c:pt>
                <c:pt idx="47147">
                  <c:v>1.0080337524414063E-3</c:v>
                </c:pt>
                <c:pt idx="47148">
                  <c:v>1.007080078125E-3</c:v>
                </c:pt>
                <c:pt idx="47149">
                  <c:v>1.0068416595458984E-3</c:v>
                </c:pt>
                <c:pt idx="47150">
                  <c:v>1.007080078125E-3</c:v>
                </c:pt>
                <c:pt idx="47151">
                  <c:v>1.007080078125E-3</c:v>
                </c:pt>
                <c:pt idx="47152">
                  <c:v>1.0068416595458984E-3</c:v>
                </c:pt>
                <c:pt idx="47153">
                  <c:v>1.007080078125E-3</c:v>
                </c:pt>
                <c:pt idx="47154">
                  <c:v>1.007080078125E-3</c:v>
                </c:pt>
                <c:pt idx="47155">
                  <c:v>1.0068416595458984E-3</c:v>
                </c:pt>
                <c:pt idx="47156">
                  <c:v>1.007080078125E-3</c:v>
                </c:pt>
                <c:pt idx="47157">
                  <c:v>1.007080078125E-3</c:v>
                </c:pt>
                <c:pt idx="47158">
                  <c:v>1.0068416595458984E-3</c:v>
                </c:pt>
                <c:pt idx="47159">
                  <c:v>1.007080078125E-3</c:v>
                </c:pt>
                <c:pt idx="47160">
                  <c:v>1.0080337524414063E-3</c:v>
                </c:pt>
                <c:pt idx="47161">
                  <c:v>1.007080078125E-3</c:v>
                </c:pt>
                <c:pt idx="47162">
                  <c:v>1.0068416595458984E-3</c:v>
                </c:pt>
                <c:pt idx="47163">
                  <c:v>1.007080078125E-3</c:v>
                </c:pt>
                <c:pt idx="47164">
                  <c:v>1.007080078125E-3</c:v>
                </c:pt>
                <c:pt idx="47165">
                  <c:v>1.0068416595458984E-3</c:v>
                </c:pt>
                <c:pt idx="47166">
                  <c:v>1.007080078125E-3</c:v>
                </c:pt>
                <c:pt idx="47167">
                  <c:v>1.007080078125E-3</c:v>
                </c:pt>
                <c:pt idx="47168">
                  <c:v>1.0068416595458984E-3</c:v>
                </c:pt>
                <c:pt idx="47169">
                  <c:v>1.007080078125E-3</c:v>
                </c:pt>
                <c:pt idx="47170">
                  <c:v>1.007080078125E-3</c:v>
                </c:pt>
                <c:pt idx="47171">
                  <c:v>1.0068416595458984E-3</c:v>
                </c:pt>
                <c:pt idx="47172">
                  <c:v>1.0080337524414063E-3</c:v>
                </c:pt>
                <c:pt idx="47173">
                  <c:v>1.007080078125E-3</c:v>
                </c:pt>
                <c:pt idx="47174">
                  <c:v>1.0068416595458984E-3</c:v>
                </c:pt>
                <c:pt idx="47175">
                  <c:v>1.007080078125E-3</c:v>
                </c:pt>
                <c:pt idx="47176">
                  <c:v>1.007080078125E-3</c:v>
                </c:pt>
                <c:pt idx="47177">
                  <c:v>1.0068416595458984E-3</c:v>
                </c:pt>
                <c:pt idx="47178">
                  <c:v>1.007080078125E-3</c:v>
                </c:pt>
                <c:pt idx="47179">
                  <c:v>1.007080078125E-3</c:v>
                </c:pt>
                <c:pt idx="47180">
                  <c:v>1.0068416595458984E-3</c:v>
                </c:pt>
                <c:pt idx="47181">
                  <c:v>1.007080078125E-3</c:v>
                </c:pt>
                <c:pt idx="47182">
                  <c:v>1.007080078125E-3</c:v>
                </c:pt>
                <c:pt idx="47183">
                  <c:v>1.0068416595458984E-3</c:v>
                </c:pt>
                <c:pt idx="47184">
                  <c:v>1.007080078125E-3</c:v>
                </c:pt>
                <c:pt idx="47185">
                  <c:v>1.0080337524414063E-3</c:v>
                </c:pt>
                <c:pt idx="47186">
                  <c:v>1.007080078125E-3</c:v>
                </c:pt>
                <c:pt idx="47187">
                  <c:v>1.0068416595458984E-3</c:v>
                </c:pt>
                <c:pt idx="47188">
                  <c:v>1.007080078125E-3</c:v>
                </c:pt>
                <c:pt idx="47189">
                  <c:v>1.007080078125E-3</c:v>
                </c:pt>
                <c:pt idx="47190">
                  <c:v>1.0068416595458984E-3</c:v>
                </c:pt>
                <c:pt idx="47191">
                  <c:v>1.007080078125E-3</c:v>
                </c:pt>
                <c:pt idx="47192">
                  <c:v>1.007080078125E-3</c:v>
                </c:pt>
                <c:pt idx="47193">
                  <c:v>1.0068416595458984E-3</c:v>
                </c:pt>
                <c:pt idx="47194">
                  <c:v>1.007080078125E-3</c:v>
                </c:pt>
                <c:pt idx="47195">
                  <c:v>1.007080078125E-3</c:v>
                </c:pt>
                <c:pt idx="47196">
                  <c:v>1.0068416595458984E-3</c:v>
                </c:pt>
                <c:pt idx="47197">
                  <c:v>1.0080337524414063E-3</c:v>
                </c:pt>
                <c:pt idx="47198">
                  <c:v>1.007080078125E-3</c:v>
                </c:pt>
                <c:pt idx="47199">
                  <c:v>1.0068416595458984E-3</c:v>
                </c:pt>
                <c:pt idx="47200">
                  <c:v>1.007080078125E-3</c:v>
                </c:pt>
                <c:pt idx="47201">
                  <c:v>1.007080078125E-3</c:v>
                </c:pt>
                <c:pt idx="47202">
                  <c:v>1.0068416595458984E-3</c:v>
                </c:pt>
                <c:pt idx="47203">
                  <c:v>1.007080078125E-3</c:v>
                </c:pt>
                <c:pt idx="47204">
                  <c:v>1.007080078125E-3</c:v>
                </c:pt>
                <c:pt idx="47205">
                  <c:v>1.0068416595458984E-3</c:v>
                </c:pt>
                <c:pt idx="47206">
                  <c:v>1.007080078125E-3</c:v>
                </c:pt>
                <c:pt idx="47207">
                  <c:v>1.007080078125E-3</c:v>
                </c:pt>
                <c:pt idx="47208">
                  <c:v>1.0068416595458984E-3</c:v>
                </c:pt>
                <c:pt idx="47209">
                  <c:v>1.007080078125E-3</c:v>
                </c:pt>
                <c:pt idx="47210">
                  <c:v>1.0080337524414063E-3</c:v>
                </c:pt>
                <c:pt idx="47211">
                  <c:v>1.007080078125E-3</c:v>
                </c:pt>
                <c:pt idx="47212">
                  <c:v>1.0068416595458984E-3</c:v>
                </c:pt>
                <c:pt idx="47213">
                  <c:v>1.007080078125E-3</c:v>
                </c:pt>
                <c:pt idx="47214">
                  <c:v>1.007080078125E-3</c:v>
                </c:pt>
                <c:pt idx="47215">
                  <c:v>1.0068416595458984E-3</c:v>
                </c:pt>
                <c:pt idx="47216">
                  <c:v>1.007080078125E-3</c:v>
                </c:pt>
                <c:pt idx="47217">
                  <c:v>1.007080078125E-3</c:v>
                </c:pt>
                <c:pt idx="47218">
                  <c:v>1.0068416595458984E-3</c:v>
                </c:pt>
                <c:pt idx="47219">
                  <c:v>1.007080078125E-3</c:v>
                </c:pt>
                <c:pt idx="47220">
                  <c:v>1.007080078125E-3</c:v>
                </c:pt>
                <c:pt idx="47221">
                  <c:v>1.0068416595458984E-3</c:v>
                </c:pt>
                <c:pt idx="47222">
                  <c:v>1.0080337524414063E-3</c:v>
                </c:pt>
                <c:pt idx="47223">
                  <c:v>1.007080078125E-3</c:v>
                </c:pt>
                <c:pt idx="47224">
                  <c:v>1.0068416595458984E-3</c:v>
                </c:pt>
                <c:pt idx="47225">
                  <c:v>1.007080078125E-3</c:v>
                </c:pt>
                <c:pt idx="47226">
                  <c:v>1.007080078125E-3</c:v>
                </c:pt>
                <c:pt idx="47227">
                  <c:v>1.0068416595458984E-3</c:v>
                </c:pt>
                <c:pt idx="47228">
                  <c:v>1.007080078125E-3</c:v>
                </c:pt>
                <c:pt idx="47229">
                  <c:v>1.007080078125E-3</c:v>
                </c:pt>
                <c:pt idx="47230">
                  <c:v>1.0068416595458984E-3</c:v>
                </c:pt>
                <c:pt idx="47231">
                  <c:v>1.007080078125E-3</c:v>
                </c:pt>
                <c:pt idx="47232">
                  <c:v>1.007080078125E-3</c:v>
                </c:pt>
                <c:pt idx="47233">
                  <c:v>1.0068416595458984E-3</c:v>
                </c:pt>
                <c:pt idx="47234">
                  <c:v>1.007080078125E-3</c:v>
                </c:pt>
                <c:pt idx="47235">
                  <c:v>1.0080337524414063E-3</c:v>
                </c:pt>
                <c:pt idx="47236">
                  <c:v>1.007080078125E-3</c:v>
                </c:pt>
                <c:pt idx="47237">
                  <c:v>1.0068416595458984E-3</c:v>
                </c:pt>
                <c:pt idx="47238">
                  <c:v>1.007080078125E-3</c:v>
                </c:pt>
                <c:pt idx="47239">
                  <c:v>1.007080078125E-3</c:v>
                </c:pt>
                <c:pt idx="47240">
                  <c:v>1.0068416595458984E-3</c:v>
                </c:pt>
                <c:pt idx="47241">
                  <c:v>1.007080078125E-3</c:v>
                </c:pt>
                <c:pt idx="47242">
                  <c:v>1.007080078125E-3</c:v>
                </c:pt>
                <c:pt idx="47243">
                  <c:v>1.0068416595458984E-3</c:v>
                </c:pt>
                <c:pt idx="47244">
                  <c:v>1.007080078125E-3</c:v>
                </c:pt>
                <c:pt idx="47245">
                  <c:v>1.007080078125E-3</c:v>
                </c:pt>
                <c:pt idx="47246">
                  <c:v>1.0068416595458984E-3</c:v>
                </c:pt>
                <c:pt idx="47247">
                  <c:v>1.0080337524414063E-3</c:v>
                </c:pt>
                <c:pt idx="47248">
                  <c:v>1.007080078125E-3</c:v>
                </c:pt>
                <c:pt idx="47249">
                  <c:v>1.0068416595458984E-3</c:v>
                </c:pt>
                <c:pt idx="47250">
                  <c:v>1.007080078125E-3</c:v>
                </c:pt>
                <c:pt idx="47251">
                  <c:v>1.007080078125E-3</c:v>
                </c:pt>
                <c:pt idx="47252">
                  <c:v>1.0068416595458984E-3</c:v>
                </c:pt>
                <c:pt idx="47253">
                  <c:v>1.007080078125E-3</c:v>
                </c:pt>
                <c:pt idx="47254">
                  <c:v>1.007080078125E-3</c:v>
                </c:pt>
                <c:pt idx="47255">
                  <c:v>1.0068416595458984E-3</c:v>
                </c:pt>
                <c:pt idx="47256">
                  <c:v>1.007080078125E-3</c:v>
                </c:pt>
                <c:pt idx="47257">
                  <c:v>1.007080078125E-3</c:v>
                </c:pt>
                <c:pt idx="47258">
                  <c:v>1.0068416595458984E-3</c:v>
                </c:pt>
                <c:pt idx="47259">
                  <c:v>1.007080078125E-3</c:v>
                </c:pt>
                <c:pt idx="47260">
                  <c:v>1.0080337524414063E-3</c:v>
                </c:pt>
                <c:pt idx="47261">
                  <c:v>1.007080078125E-3</c:v>
                </c:pt>
                <c:pt idx="47262">
                  <c:v>1.0068416595458984E-3</c:v>
                </c:pt>
                <c:pt idx="47263">
                  <c:v>1.007080078125E-3</c:v>
                </c:pt>
                <c:pt idx="47264">
                  <c:v>1.007080078125E-3</c:v>
                </c:pt>
                <c:pt idx="47265">
                  <c:v>1.0068416595458984E-3</c:v>
                </c:pt>
                <c:pt idx="47266">
                  <c:v>1.007080078125E-3</c:v>
                </c:pt>
                <c:pt idx="47267">
                  <c:v>1.007080078125E-3</c:v>
                </c:pt>
                <c:pt idx="47268">
                  <c:v>1.0068416595458984E-3</c:v>
                </c:pt>
                <c:pt idx="47269">
                  <c:v>7.0500373840332031E-3</c:v>
                </c:pt>
                <c:pt idx="47270">
                  <c:v>1.007080078125E-3</c:v>
                </c:pt>
                <c:pt idx="47271">
                  <c:v>1.0068416595458984E-3</c:v>
                </c:pt>
                <c:pt idx="47272">
                  <c:v>1.007080078125E-3</c:v>
                </c:pt>
                <c:pt idx="47273">
                  <c:v>1.007080078125E-3</c:v>
                </c:pt>
                <c:pt idx="47274">
                  <c:v>1.0068416595458984E-3</c:v>
                </c:pt>
                <c:pt idx="47275">
                  <c:v>1.007080078125E-3</c:v>
                </c:pt>
                <c:pt idx="47276">
                  <c:v>1.007080078125E-3</c:v>
                </c:pt>
                <c:pt idx="47277">
                  <c:v>1.0068416595458984E-3</c:v>
                </c:pt>
                <c:pt idx="47278">
                  <c:v>1.007080078125E-3</c:v>
                </c:pt>
                <c:pt idx="47279">
                  <c:v>1.0080337524414063E-3</c:v>
                </c:pt>
                <c:pt idx="47280">
                  <c:v>1.007080078125E-3</c:v>
                </c:pt>
                <c:pt idx="47281">
                  <c:v>1.0068416595458984E-3</c:v>
                </c:pt>
                <c:pt idx="47282">
                  <c:v>1.007080078125E-3</c:v>
                </c:pt>
                <c:pt idx="47283">
                  <c:v>1.007080078125E-3</c:v>
                </c:pt>
                <c:pt idx="47284">
                  <c:v>1.0068416595458984E-3</c:v>
                </c:pt>
                <c:pt idx="47285">
                  <c:v>1.007080078125E-3</c:v>
                </c:pt>
                <c:pt idx="47286">
                  <c:v>1.007080078125E-3</c:v>
                </c:pt>
                <c:pt idx="47287">
                  <c:v>1.0068416595458984E-3</c:v>
                </c:pt>
                <c:pt idx="47288">
                  <c:v>1.007080078125E-3</c:v>
                </c:pt>
                <c:pt idx="47289">
                  <c:v>1.007080078125E-3</c:v>
                </c:pt>
                <c:pt idx="47290">
                  <c:v>1.0068416595458984E-3</c:v>
                </c:pt>
                <c:pt idx="47291">
                  <c:v>1.0080337524414063E-3</c:v>
                </c:pt>
                <c:pt idx="47292">
                  <c:v>1.007080078125E-3</c:v>
                </c:pt>
                <c:pt idx="47293">
                  <c:v>1.0068416595458984E-3</c:v>
                </c:pt>
                <c:pt idx="47294">
                  <c:v>1.007080078125E-3</c:v>
                </c:pt>
                <c:pt idx="47295">
                  <c:v>1.007080078125E-3</c:v>
                </c:pt>
                <c:pt idx="47296">
                  <c:v>1.0068416595458984E-3</c:v>
                </c:pt>
                <c:pt idx="47297">
                  <c:v>1.007080078125E-3</c:v>
                </c:pt>
                <c:pt idx="47298">
                  <c:v>1.007080078125E-3</c:v>
                </c:pt>
                <c:pt idx="47299">
                  <c:v>1.0068416595458984E-3</c:v>
                </c:pt>
                <c:pt idx="47300">
                  <c:v>1.007080078125E-3</c:v>
                </c:pt>
                <c:pt idx="47301">
                  <c:v>1.007080078125E-3</c:v>
                </c:pt>
                <c:pt idx="47302">
                  <c:v>1.0068416595458984E-3</c:v>
                </c:pt>
                <c:pt idx="47303">
                  <c:v>1.007080078125E-3</c:v>
                </c:pt>
                <c:pt idx="47304">
                  <c:v>1.0080337524414063E-3</c:v>
                </c:pt>
                <c:pt idx="47305">
                  <c:v>1.007080078125E-3</c:v>
                </c:pt>
                <c:pt idx="47306">
                  <c:v>1.0068416595458984E-3</c:v>
                </c:pt>
                <c:pt idx="47307">
                  <c:v>1.007080078125E-3</c:v>
                </c:pt>
                <c:pt idx="47308">
                  <c:v>1.007080078125E-3</c:v>
                </c:pt>
                <c:pt idx="47309">
                  <c:v>1.0068416595458984E-3</c:v>
                </c:pt>
                <c:pt idx="47310">
                  <c:v>1.007080078125E-3</c:v>
                </c:pt>
                <c:pt idx="47311">
                  <c:v>1.007080078125E-3</c:v>
                </c:pt>
                <c:pt idx="47312">
                  <c:v>1.0068416595458984E-3</c:v>
                </c:pt>
                <c:pt idx="47313">
                  <c:v>1.007080078125E-3</c:v>
                </c:pt>
                <c:pt idx="47314">
                  <c:v>1.007080078125E-3</c:v>
                </c:pt>
                <c:pt idx="47315">
                  <c:v>1.0068416595458984E-3</c:v>
                </c:pt>
                <c:pt idx="47316">
                  <c:v>1.0080337524414063E-3</c:v>
                </c:pt>
                <c:pt idx="47317">
                  <c:v>1.007080078125E-3</c:v>
                </c:pt>
                <c:pt idx="47318">
                  <c:v>1.0068416595458984E-3</c:v>
                </c:pt>
                <c:pt idx="47319">
                  <c:v>1.007080078125E-3</c:v>
                </c:pt>
                <c:pt idx="47320">
                  <c:v>1.007080078125E-3</c:v>
                </c:pt>
                <c:pt idx="47321">
                  <c:v>1.0068416595458984E-3</c:v>
                </c:pt>
                <c:pt idx="47322">
                  <c:v>1.007080078125E-3</c:v>
                </c:pt>
                <c:pt idx="47323">
                  <c:v>1.007080078125E-3</c:v>
                </c:pt>
                <c:pt idx="47324">
                  <c:v>1.0068416595458984E-3</c:v>
                </c:pt>
                <c:pt idx="47325">
                  <c:v>1.007080078125E-3</c:v>
                </c:pt>
                <c:pt idx="47326">
                  <c:v>1.007080078125E-3</c:v>
                </c:pt>
                <c:pt idx="47327">
                  <c:v>1.0068416595458984E-3</c:v>
                </c:pt>
                <c:pt idx="47328">
                  <c:v>1.007080078125E-3</c:v>
                </c:pt>
                <c:pt idx="47329">
                  <c:v>1.0080337524414063E-3</c:v>
                </c:pt>
                <c:pt idx="47330">
                  <c:v>1.007080078125E-3</c:v>
                </c:pt>
                <c:pt idx="47331">
                  <c:v>1.0068416595458984E-3</c:v>
                </c:pt>
                <c:pt idx="47332">
                  <c:v>1.007080078125E-3</c:v>
                </c:pt>
                <c:pt idx="47333">
                  <c:v>1.007080078125E-3</c:v>
                </c:pt>
                <c:pt idx="47334">
                  <c:v>1.0068416595458984E-3</c:v>
                </c:pt>
                <c:pt idx="47335">
                  <c:v>1.007080078125E-3</c:v>
                </c:pt>
                <c:pt idx="47336">
                  <c:v>1.007080078125E-3</c:v>
                </c:pt>
                <c:pt idx="47337">
                  <c:v>1.0068416595458984E-3</c:v>
                </c:pt>
                <c:pt idx="47338">
                  <c:v>1.007080078125E-3</c:v>
                </c:pt>
                <c:pt idx="47339">
                  <c:v>1.0068416595458984E-3</c:v>
                </c:pt>
                <c:pt idx="47340">
                  <c:v>1.007080078125E-3</c:v>
                </c:pt>
                <c:pt idx="47341">
                  <c:v>1.0080337524414063E-3</c:v>
                </c:pt>
                <c:pt idx="47342">
                  <c:v>1.007080078125E-3</c:v>
                </c:pt>
                <c:pt idx="47343">
                  <c:v>1.0068416595458984E-3</c:v>
                </c:pt>
                <c:pt idx="47344">
                  <c:v>1.007080078125E-3</c:v>
                </c:pt>
                <c:pt idx="47345">
                  <c:v>1.007080078125E-3</c:v>
                </c:pt>
                <c:pt idx="47346">
                  <c:v>1.0068416595458984E-3</c:v>
                </c:pt>
                <c:pt idx="47347">
                  <c:v>1.007080078125E-3</c:v>
                </c:pt>
                <c:pt idx="47348">
                  <c:v>1.007080078125E-3</c:v>
                </c:pt>
                <c:pt idx="47349">
                  <c:v>1.0068416595458984E-3</c:v>
                </c:pt>
                <c:pt idx="47350">
                  <c:v>1.007080078125E-3</c:v>
                </c:pt>
                <c:pt idx="47351">
                  <c:v>1.007080078125E-3</c:v>
                </c:pt>
                <c:pt idx="47352">
                  <c:v>1.0068416595458984E-3</c:v>
                </c:pt>
                <c:pt idx="47353">
                  <c:v>1.007080078125E-3</c:v>
                </c:pt>
                <c:pt idx="47354">
                  <c:v>1.0080337524414063E-3</c:v>
                </c:pt>
                <c:pt idx="47355">
                  <c:v>1.007080078125E-3</c:v>
                </c:pt>
                <c:pt idx="47356">
                  <c:v>1.0068416595458984E-3</c:v>
                </c:pt>
                <c:pt idx="47357">
                  <c:v>1.007080078125E-3</c:v>
                </c:pt>
                <c:pt idx="47358">
                  <c:v>1.007080078125E-3</c:v>
                </c:pt>
                <c:pt idx="47359">
                  <c:v>1.0068416595458984E-3</c:v>
                </c:pt>
                <c:pt idx="47360">
                  <c:v>1.007080078125E-3</c:v>
                </c:pt>
                <c:pt idx="47361">
                  <c:v>1.0068416595458984E-3</c:v>
                </c:pt>
                <c:pt idx="47362">
                  <c:v>1.007080078125E-3</c:v>
                </c:pt>
                <c:pt idx="47363">
                  <c:v>1.007080078125E-3</c:v>
                </c:pt>
                <c:pt idx="47364">
                  <c:v>1.0068416595458984E-3</c:v>
                </c:pt>
                <c:pt idx="47365">
                  <c:v>1.007080078125E-3</c:v>
                </c:pt>
                <c:pt idx="47366">
                  <c:v>1.0080337524414063E-3</c:v>
                </c:pt>
                <c:pt idx="47367">
                  <c:v>1.007080078125E-3</c:v>
                </c:pt>
                <c:pt idx="47368">
                  <c:v>1.0068416595458984E-3</c:v>
                </c:pt>
                <c:pt idx="47369">
                  <c:v>1.007080078125E-3</c:v>
                </c:pt>
                <c:pt idx="47370">
                  <c:v>1.007080078125E-3</c:v>
                </c:pt>
                <c:pt idx="47371">
                  <c:v>1.0068416595458984E-3</c:v>
                </c:pt>
                <c:pt idx="47372">
                  <c:v>1.007080078125E-3</c:v>
                </c:pt>
                <c:pt idx="47373">
                  <c:v>1.007080078125E-3</c:v>
                </c:pt>
                <c:pt idx="47374">
                  <c:v>1.0068416595458984E-3</c:v>
                </c:pt>
                <c:pt idx="47375">
                  <c:v>1.007080078125E-3</c:v>
                </c:pt>
                <c:pt idx="47376">
                  <c:v>1.007080078125E-3</c:v>
                </c:pt>
                <c:pt idx="47377">
                  <c:v>1.0068416595458984E-3</c:v>
                </c:pt>
                <c:pt idx="47378">
                  <c:v>1.007080078125E-3</c:v>
                </c:pt>
                <c:pt idx="47379">
                  <c:v>1.0080337524414063E-3</c:v>
                </c:pt>
                <c:pt idx="47380">
                  <c:v>1.007080078125E-3</c:v>
                </c:pt>
                <c:pt idx="47381">
                  <c:v>1.0068416595458984E-3</c:v>
                </c:pt>
                <c:pt idx="47382">
                  <c:v>1.007080078125E-3</c:v>
                </c:pt>
                <c:pt idx="47383">
                  <c:v>1.0068416595458984E-3</c:v>
                </c:pt>
                <c:pt idx="47384">
                  <c:v>1.007080078125E-3</c:v>
                </c:pt>
                <c:pt idx="47385">
                  <c:v>1.007080078125E-3</c:v>
                </c:pt>
                <c:pt idx="47386">
                  <c:v>1.0068416595458984E-3</c:v>
                </c:pt>
                <c:pt idx="47387">
                  <c:v>1.007080078125E-3</c:v>
                </c:pt>
                <c:pt idx="47388">
                  <c:v>1.007080078125E-3</c:v>
                </c:pt>
                <c:pt idx="47389">
                  <c:v>1.0068416595458984E-3</c:v>
                </c:pt>
                <c:pt idx="47390">
                  <c:v>1.007080078125E-3</c:v>
                </c:pt>
                <c:pt idx="47391">
                  <c:v>1.0080337524414063E-3</c:v>
                </c:pt>
                <c:pt idx="47392">
                  <c:v>1.007080078125E-3</c:v>
                </c:pt>
                <c:pt idx="47393">
                  <c:v>1.0068416595458984E-3</c:v>
                </c:pt>
                <c:pt idx="47394">
                  <c:v>1.007080078125E-3</c:v>
                </c:pt>
                <c:pt idx="47395">
                  <c:v>1.007080078125E-3</c:v>
                </c:pt>
                <c:pt idx="47396">
                  <c:v>1.0068416595458984E-3</c:v>
                </c:pt>
                <c:pt idx="47397">
                  <c:v>1.007080078125E-3</c:v>
                </c:pt>
                <c:pt idx="47398">
                  <c:v>1.007080078125E-3</c:v>
                </c:pt>
                <c:pt idx="47399">
                  <c:v>1.0068416595458984E-3</c:v>
                </c:pt>
                <c:pt idx="47400">
                  <c:v>1.007080078125E-3</c:v>
                </c:pt>
                <c:pt idx="47401">
                  <c:v>1.007080078125E-3</c:v>
                </c:pt>
                <c:pt idx="47402">
                  <c:v>1.0068416595458984E-3</c:v>
                </c:pt>
                <c:pt idx="47403">
                  <c:v>1.007080078125E-3</c:v>
                </c:pt>
                <c:pt idx="47404">
                  <c:v>1.0080337524414063E-3</c:v>
                </c:pt>
                <c:pt idx="47405">
                  <c:v>1.0068416595458984E-3</c:v>
                </c:pt>
                <c:pt idx="47406">
                  <c:v>1.007080078125E-3</c:v>
                </c:pt>
                <c:pt idx="47407">
                  <c:v>1.007080078125E-3</c:v>
                </c:pt>
                <c:pt idx="47408">
                  <c:v>1.0068416595458984E-3</c:v>
                </c:pt>
                <c:pt idx="47409">
                  <c:v>1.007080078125E-3</c:v>
                </c:pt>
                <c:pt idx="47410">
                  <c:v>1.007080078125E-3</c:v>
                </c:pt>
                <c:pt idx="47411">
                  <c:v>1.0068416595458984E-3</c:v>
                </c:pt>
                <c:pt idx="47412">
                  <c:v>1.007080078125E-3</c:v>
                </c:pt>
                <c:pt idx="47413">
                  <c:v>1.007080078125E-3</c:v>
                </c:pt>
                <c:pt idx="47414">
                  <c:v>1.0068416595458984E-3</c:v>
                </c:pt>
                <c:pt idx="47415">
                  <c:v>1.007080078125E-3</c:v>
                </c:pt>
                <c:pt idx="47416">
                  <c:v>1.0080337524414063E-3</c:v>
                </c:pt>
                <c:pt idx="47417">
                  <c:v>1.007080078125E-3</c:v>
                </c:pt>
                <c:pt idx="47418">
                  <c:v>1.0068416595458984E-3</c:v>
                </c:pt>
                <c:pt idx="47419">
                  <c:v>1.007080078125E-3</c:v>
                </c:pt>
                <c:pt idx="47420">
                  <c:v>1.007080078125E-3</c:v>
                </c:pt>
                <c:pt idx="47421">
                  <c:v>1.0068416595458984E-3</c:v>
                </c:pt>
                <c:pt idx="47422">
                  <c:v>1.007080078125E-3</c:v>
                </c:pt>
                <c:pt idx="47423">
                  <c:v>1.007080078125E-3</c:v>
                </c:pt>
                <c:pt idx="47424">
                  <c:v>1.0068416595458984E-3</c:v>
                </c:pt>
                <c:pt idx="47425">
                  <c:v>1.007080078125E-3</c:v>
                </c:pt>
                <c:pt idx="47426">
                  <c:v>1.007080078125E-3</c:v>
                </c:pt>
                <c:pt idx="47427">
                  <c:v>1.0068416595458984E-3</c:v>
                </c:pt>
                <c:pt idx="47428">
                  <c:v>1.007080078125E-3</c:v>
                </c:pt>
                <c:pt idx="47429">
                  <c:v>1.0080337524414063E-3</c:v>
                </c:pt>
                <c:pt idx="47430">
                  <c:v>1.0068416595458984E-3</c:v>
                </c:pt>
                <c:pt idx="47431">
                  <c:v>1.007080078125E-3</c:v>
                </c:pt>
                <c:pt idx="47432">
                  <c:v>1.007080078125E-3</c:v>
                </c:pt>
                <c:pt idx="47433">
                  <c:v>1.0068416595458984E-3</c:v>
                </c:pt>
                <c:pt idx="47434">
                  <c:v>1.007080078125E-3</c:v>
                </c:pt>
                <c:pt idx="47435">
                  <c:v>1.007080078125E-3</c:v>
                </c:pt>
                <c:pt idx="47436">
                  <c:v>1.0068416595458984E-3</c:v>
                </c:pt>
                <c:pt idx="47437">
                  <c:v>1.007080078125E-3</c:v>
                </c:pt>
                <c:pt idx="47438">
                  <c:v>1.007080078125E-3</c:v>
                </c:pt>
                <c:pt idx="47439">
                  <c:v>1.0068416595458984E-3</c:v>
                </c:pt>
                <c:pt idx="47440">
                  <c:v>1.007080078125E-3</c:v>
                </c:pt>
                <c:pt idx="47441">
                  <c:v>1.0080337524414063E-3</c:v>
                </c:pt>
                <c:pt idx="47442">
                  <c:v>1.007080078125E-3</c:v>
                </c:pt>
                <c:pt idx="47443">
                  <c:v>1.0068416595458984E-3</c:v>
                </c:pt>
                <c:pt idx="47444">
                  <c:v>1.007080078125E-3</c:v>
                </c:pt>
                <c:pt idx="47445">
                  <c:v>1.007080078125E-3</c:v>
                </c:pt>
                <c:pt idx="47446">
                  <c:v>1.0068416595458984E-3</c:v>
                </c:pt>
                <c:pt idx="47447">
                  <c:v>1.007080078125E-3</c:v>
                </c:pt>
                <c:pt idx="47448">
                  <c:v>1.007080078125E-3</c:v>
                </c:pt>
                <c:pt idx="47449">
                  <c:v>1.0068416595458984E-3</c:v>
                </c:pt>
                <c:pt idx="47450">
                  <c:v>1.007080078125E-3</c:v>
                </c:pt>
                <c:pt idx="47451">
                  <c:v>1.007080078125E-3</c:v>
                </c:pt>
                <c:pt idx="47452">
                  <c:v>1.0068416595458984E-3</c:v>
                </c:pt>
                <c:pt idx="47453">
                  <c:v>1.007080078125E-3</c:v>
                </c:pt>
                <c:pt idx="47454">
                  <c:v>1.0080337524414063E-3</c:v>
                </c:pt>
                <c:pt idx="47455">
                  <c:v>1.0068416595458984E-3</c:v>
                </c:pt>
                <c:pt idx="47456">
                  <c:v>1.007080078125E-3</c:v>
                </c:pt>
                <c:pt idx="47457">
                  <c:v>1.007080078125E-3</c:v>
                </c:pt>
                <c:pt idx="47458">
                  <c:v>1.0068416595458984E-3</c:v>
                </c:pt>
                <c:pt idx="47459">
                  <c:v>1.007080078125E-3</c:v>
                </c:pt>
                <c:pt idx="47460">
                  <c:v>1.007080078125E-3</c:v>
                </c:pt>
                <c:pt idx="47461">
                  <c:v>1.0068416595458984E-3</c:v>
                </c:pt>
                <c:pt idx="47462">
                  <c:v>1.007080078125E-3</c:v>
                </c:pt>
                <c:pt idx="47463">
                  <c:v>1.007080078125E-3</c:v>
                </c:pt>
                <c:pt idx="47464">
                  <c:v>1.0068416595458984E-3</c:v>
                </c:pt>
                <c:pt idx="47465">
                  <c:v>1.007080078125E-3</c:v>
                </c:pt>
                <c:pt idx="47466">
                  <c:v>1.0080337524414063E-3</c:v>
                </c:pt>
                <c:pt idx="47467">
                  <c:v>1.007080078125E-3</c:v>
                </c:pt>
                <c:pt idx="47468">
                  <c:v>1.0068416595458984E-3</c:v>
                </c:pt>
                <c:pt idx="47469">
                  <c:v>1.007080078125E-3</c:v>
                </c:pt>
                <c:pt idx="47470">
                  <c:v>1.007080078125E-3</c:v>
                </c:pt>
                <c:pt idx="47471">
                  <c:v>1.0068416595458984E-3</c:v>
                </c:pt>
                <c:pt idx="47472">
                  <c:v>1.007080078125E-3</c:v>
                </c:pt>
                <c:pt idx="47473">
                  <c:v>1.007080078125E-3</c:v>
                </c:pt>
                <c:pt idx="47474">
                  <c:v>1.0068416595458984E-3</c:v>
                </c:pt>
                <c:pt idx="47475">
                  <c:v>1.007080078125E-3</c:v>
                </c:pt>
                <c:pt idx="47476">
                  <c:v>1.007080078125E-3</c:v>
                </c:pt>
                <c:pt idx="47477">
                  <c:v>1.0068416595458984E-3</c:v>
                </c:pt>
                <c:pt idx="47478">
                  <c:v>1.007080078125E-3</c:v>
                </c:pt>
                <c:pt idx="47479">
                  <c:v>1.0080337524414063E-3</c:v>
                </c:pt>
                <c:pt idx="47480">
                  <c:v>1.0068416595458984E-3</c:v>
                </c:pt>
                <c:pt idx="47481">
                  <c:v>1.007080078125E-3</c:v>
                </c:pt>
                <c:pt idx="47482">
                  <c:v>1.007080078125E-3</c:v>
                </c:pt>
                <c:pt idx="47483">
                  <c:v>1.0068416595458984E-3</c:v>
                </c:pt>
                <c:pt idx="47484">
                  <c:v>1.007080078125E-3</c:v>
                </c:pt>
                <c:pt idx="47485">
                  <c:v>1.007080078125E-3</c:v>
                </c:pt>
                <c:pt idx="47486">
                  <c:v>1.0068416595458984E-3</c:v>
                </c:pt>
                <c:pt idx="47487">
                  <c:v>1.007080078125E-3</c:v>
                </c:pt>
                <c:pt idx="47488">
                  <c:v>1.007080078125E-3</c:v>
                </c:pt>
                <c:pt idx="47489">
                  <c:v>1.0068416595458984E-3</c:v>
                </c:pt>
                <c:pt idx="47490">
                  <c:v>1.007080078125E-3</c:v>
                </c:pt>
                <c:pt idx="47491">
                  <c:v>1.0080337524414063E-3</c:v>
                </c:pt>
                <c:pt idx="47492">
                  <c:v>1.007080078125E-3</c:v>
                </c:pt>
                <c:pt idx="47493">
                  <c:v>1.0068416595458984E-3</c:v>
                </c:pt>
                <c:pt idx="47494">
                  <c:v>1.007080078125E-3</c:v>
                </c:pt>
                <c:pt idx="47495">
                  <c:v>1.007080078125E-3</c:v>
                </c:pt>
                <c:pt idx="47496">
                  <c:v>1.0068416595458984E-3</c:v>
                </c:pt>
                <c:pt idx="47497">
                  <c:v>1.007080078125E-3</c:v>
                </c:pt>
                <c:pt idx="47498">
                  <c:v>1.007080078125E-3</c:v>
                </c:pt>
                <c:pt idx="47499">
                  <c:v>1.0068416595458984E-3</c:v>
                </c:pt>
                <c:pt idx="47500">
                  <c:v>1.007080078125E-3</c:v>
                </c:pt>
                <c:pt idx="47501">
                  <c:v>1.007080078125E-3</c:v>
                </c:pt>
                <c:pt idx="47502">
                  <c:v>1.0068416595458984E-3</c:v>
                </c:pt>
                <c:pt idx="47503">
                  <c:v>1.007080078125E-3</c:v>
                </c:pt>
                <c:pt idx="47504">
                  <c:v>1.0080337524414063E-3</c:v>
                </c:pt>
                <c:pt idx="47505">
                  <c:v>1.0068416595458984E-3</c:v>
                </c:pt>
                <c:pt idx="47506">
                  <c:v>1.007080078125E-3</c:v>
                </c:pt>
                <c:pt idx="47507">
                  <c:v>1.007080078125E-3</c:v>
                </c:pt>
                <c:pt idx="47508">
                  <c:v>1.0068416595458984E-3</c:v>
                </c:pt>
                <c:pt idx="47509">
                  <c:v>1.007080078125E-3</c:v>
                </c:pt>
                <c:pt idx="47510">
                  <c:v>1.007080078125E-3</c:v>
                </c:pt>
                <c:pt idx="47511">
                  <c:v>1.0068416595458984E-3</c:v>
                </c:pt>
                <c:pt idx="47512">
                  <c:v>1.007080078125E-3</c:v>
                </c:pt>
                <c:pt idx="47513">
                  <c:v>1.007080078125E-3</c:v>
                </c:pt>
                <c:pt idx="47514">
                  <c:v>1.0068416595458984E-3</c:v>
                </c:pt>
                <c:pt idx="47515">
                  <c:v>1.007080078125E-3</c:v>
                </c:pt>
                <c:pt idx="47516">
                  <c:v>1.0080337524414063E-3</c:v>
                </c:pt>
                <c:pt idx="47517">
                  <c:v>1.007080078125E-3</c:v>
                </c:pt>
                <c:pt idx="47518">
                  <c:v>1.0068416595458984E-3</c:v>
                </c:pt>
                <c:pt idx="47519">
                  <c:v>1.007080078125E-3</c:v>
                </c:pt>
                <c:pt idx="47520">
                  <c:v>1.007080078125E-3</c:v>
                </c:pt>
                <c:pt idx="47521">
                  <c:v>1.0068416595458984E-3</c:v>
                </c:pt>
                <c:pt idx="47522">
                  <c:v>1.007080078125E-3</c:v>
                </c:pt>
                <c:pt idx="47523">
                  <c:v>1.007080078125E-3</c:v>
                </c:pt>
                <c:pt idx="47524">
                  <c:v>1.0068416595458984E-3</c:v>
                </c:pt>
                <c:pt idx="47525">
                  <c:v>1.007080078125E-3</c:v>
                </c:pt>
                <c:pt idx="47526">
                  <c:v>1.007080078125E-3</c:v>
                </c:pt>
                <c:pt idx="47527">
                  <c:v>1.0068416595458984E-3</c:v>
                </c:pt>
                <c:pt idx="47528">
                  <c:v>1.007080078125E-3</c:v>
                </c:pt>
                <c:pt idx="47529">
                  <c:v>1.0080337524414063E-3</c:v>
                </c:pt>
                <c:pt idx="47530">
                  <c:v>1.0068416595458984E-3</c:v>
                </c:pt>
                <c:pt idx="47531">
                  <c:v>1.007080078125E-3</c:v>
                </c:pt>
                <c:pt idx="47532">
                  <c:v>1.007080078125E-3</c:v>
                </c:pt>
                <c:pt idx="47533">
                  <c:v>1.0068416595458984E-3</c:v>
                </c:pt>
                <c:pt idx="47534">
                  <c:v>1.007080078125E-3</c:v>
                </c:pt>
                <c:pt idx="47535">
                  <c:v>1.007080078125E-3</c:v>
                </c:pt>
                <c:pt idx="47536">
                  <c:v>1.0068416595458984E-3</c:v>
                </c:pt>
                <c:pt idx="47537">
                  <c:v>1.007080078125E-3</c:v>
                </c:pt>
                <c:pt idx="47538">
                  <c:v>1.007080078125E-3</c:v>
                </c:pt>
                <c:pt idx="47539">
                  <c:v>1.0068416595458984E-3</c:v>
                </c:pt>
                <c:pt idx="47540">
                  <c:v>1.007080078125E-3</c:v>
                </c:pt>
                <c:pt idx="47541">
                  <c:v>1.0080337524414063E-3</c:v>
                </c:pt>
                <c:pt idx="47542">
                  <c:v>1.007080078125E-3</c:v>
                </c:pt>
                <c:pt idx="47543">
                  <c:v>1.0068416595458984E-3</c:v>
                </c:pt>
                <c:pt idx="47544">
                  <c:v>1.007080078125E-3</c:v>
                </c:pt>
                <c:pt idx="47545">
                  <c:v>1.007080078125E-3</c:v>
                </c:pt>
                <c:pt idx="47546">
                  <c:v>1.0068416595458984E-3</c:v>
                </c:pt>
                <c:pt idx="47547">
                  <c:v>1.007080078125E-3</c:v>
                </c:pt>
                <c:pt idx="47548">
                  <c:v>1.007080078125E-3</c:v>
                </c:pt>
                <c:pt idx="47549">
                  <c:v>1.0068416595458984E-3</c:v>
                </c:pt>
                <c:pt idx="47550">
                  <c:v>1.007080078125E-3</c:v>
                </c:pt>
                <c:pt idx="47551">
                  <c:v>1.007080078125E-3</c:v>
                </c:pt>
                <c:pt idx="47552">
                  <c:v>1.0068416595458984E-3</c:v>
                </c:pt>
                <c:pt idx="47553">
                  <c:v>1.007080078125E-3</c:v>
                </c:pt>
                <c:pt idx="47554">
                  <c:v>1.0080337524414063E-3</c:v>
                </c:pt>
                <c:pt idx="47555">
                  <c:v>1.0068416595458984E-3</c:v>
                </c:pt>
                <c:pt idx="47556">
                  <c:v>1.007080078125E-3</c:v>
                </c:pt>
                <c:pt idx="47557">
                  <c:v>1.007080078125E-3</c:v>
                </c:pt>
                <c:pt idx="47558">
                  <c:v>1.0068416595458984E-3</c:v>
                </c:pt>
                <c:pt idx="47559">
                  <c:v>1.007080078125E-3</c:v>
                </c:pt>
                <c:pt idx="47560">
                  <c:v>1.007080078125E-3</c:v>
                </c:pt>
                <c:pt idx="47561">
                  <c:v>1.0068416595458984E-3</c:v>
                </c:pt>
                <c:pt idx="47562">
                  <c:v>1.007080078125E-3</c:v>
                </c:pt>
                <c:pt idx="47563">
                  <c:v>1.007080078125E-3</c:v>
                </c:pt>
                <c:pt idx="47564">
                  <c:v>1.0068416595458984E-3</c:v>
                </c:pt>
                <c:pt idx="47565">
                  <c:v>1.007080078125E-3</c:v>
                </c:pt>
                <c:pt idx="47566">
                  <c:v>1.0080337524414063E-3</c:v>
                </c:pt>
                <c:pt idx="47567">
                  <c:v>1.007080078125E-3</c:v>
                </c:pt>
                <c:pt idx="47568">
                  <c:v>1.0068416595458984E-3</c:v>
                </c:pt>
                <c:pt idx="47569">
                  <c:v>1.007080078125E-3</c:v>
                </c:pt>
                <c:pt idx="47570">
                  <c:v>1.007080078125E-3</c:v>
                </c:pt>
                <c:pt idx="47571">
                  <c:v>1.0068416595458984E-3</c:v>
                </c:pt>
                <c:pt idx="47572">
                  <c:v>1.007080078125E-3</c:v>
                </c:pt>
                <c:pt idx="47573">
                  <c:v>1.007080078125E-3</c:v>
                </c:pt>
                <c:pt idx="47574">
                  <c:v>1.0068416595458984E-3</c:v>
                </c:pt>
                <c:pt idx="47575">
                  <c:v>1.007080078125E-3</c:v>
                </c:pt>
                <c:pt idx="47576">
                  <c:v>1.007080078125E-3</c:v>
                </c:pt>
                <c:pt idx="47577">
                  <c:v>1.0068416595458984E-3</c:v>
                </c:pt>
                <c:pt idx="47578">
                  <c:v>1.007080078125E-3</c:v>
                </c:pt>
                <c:pt idx="47579">
                  <c:v>1.0080337524414063E-3</c:v>
                </c:pt>
                <c:pt idx="47580">
                  <c:v>1.0068416595458984E-3</c:v>
                </c:pt>
                <c:pt idx="47581">
                  <c:v>1.007080078125E-3</c:v>
                </c:pt>
                <c:pt idx="47582">
                  <c:v>1.007080078125E-3</c:v>
                </c:pt>
                <c:pt idx="47583">
                  <c:v>1.0068416595458984E-3</c:v>
                </c:pt>
                <c:pt idx="47584">
                  <c:v>1.007080078125E-3</c:v>
                </c:pt>
                <c:pt idx="47585">
                  <c:v>1.007080078125E-3</c:v>
                </c:pt>
                <c:pt idx="47586">
                  <c:v>1.0068416595458984E-3</c:v>
                </c:pt>
                <c:pt idx="47587">
                  <c:v>1.007080078125E-3</c:v>
                </c:pt>
                <c:pt idx="47588">
                  <c:v>1.007080078125E-3</c:v>
                </c:pt>
                <c:pt idx="47589">
                  <c:v>1.0068416595458984E-3</c:v>
                </c:pt>
                <c:pt idx="47590">
                  <c:v>1.007080078125E-3</c:v>
                </c:pt>
                <c:pt idx="47591">
                  <c:v>1.0080337524414063E-3</c:v>
                </c:pt>
                <c:pt idx="47592">
                  <c:v>1.007080078125E-3</c:v>
                </c:pt>
                <c:pt idx="47593">
                  <c:v>1.0068416595458984E-3</c:v>
                </c:pt>
                <c:pt idx="47594">
                  <c:v>1.007080078125E-3</c:v>
                </c:pt>
                <c:pt idx="47595">
                  <c:v>1.007080078125E-3</c:v>
                </c:pt>
                <c:pt idx="47596">
                  <c:v>1.0068416595458984E-3</c:v>
                </c:pt>
                <c:pt idx="47597">
                  <c:v>1.007080078125E-3</c:v>
                </c:pt>
                <c:pt idx="47598">
                  <c:v>1.007080078125E-3</c:v>
                </c:pt>
                <c:pt idx="47599">
                  <c:v>1.0068416595458984E-3</c:v>
                </c:pt>
                <c:pt idx="47600">
                  <c:v>1.007080078125E-3</c:v>
                </c:pt>
                <c:pt idx="47601">
                  <c:v>1.007080078125E-3</c:v>
                </c:pt>
                <c:pt idx="47602">
                  <c:v>1.0068416595458984E-3</c:v>
                </c:pt>
                <c:pt idx="47603">
                  <c:v>1.007080078125E-3</c:v>
                </c:pt>
                <c:pt idx="47604">
                  <c:v>1.0080337524414063E-3</c:v>
                </c:pt>
                <c:pt idx="47605">
                  <c:v>1.0068416595458984E-3</c:v>
                </c:pt>
                <c:pt idx="47606">
                  <c:v>1.007080078125E-3</c:v>
                </c:pt>
                <c:pt idx="47607">
                  <c:v>1.007080078125E-3</c:v>
                </c:pt>
                <c:pt idx="47608">
                  <c:v>1.0068416595458984E-3</c:v>
                </c:pt>
                <c:pt idx="47609">
                  <c:v>1.007080078125E-3</c:v>
                </c:pt>
                <c:pt idx="47610">
                  <c:v>1.007080078125E-3</c:v>
                </c:pt>
                <c:pt idx="47611">
                  <c:v>1.0068416595458984E-3</c:v>
                </c:pt>
                <c:pt idx="47612">
                  <c:v>1.007080078125E-3</c:v>
                </c:pt>
                <c:pt idx="47613">
                  <c:v>6.0429573059082031E-3</c:v>
                </c:pt>
                <c:pt idx="47614">
                  <c:v>1.007080078125E-3</c:v>
                </c:pt>
                <c:pt idx="47615">
                  <c:v>1.007080078125E-3</c:v>
                </c:pt>
                <c:pt idx="47616">
                  <c:v>1.0068416595458984E-3</c:v>
                </c:pt>
                <c:pt idx="47617">
                  <c:v>1.007080078125E-3</c:v>
                </c:pt>
                <c:pt idx="47618">
                  <c:v>1.007080078125E-3</c:v>
                </c:pt>
                <c:pt idx="47619">
                  <c:v>1.0068416595458984E-3</c:v>
                </c:pt>
                <c:pt idx="47620">
                  <c:v>1.007080078125E-3</c:v>
                </c:pt>
                <c:pt idx="47621">
                  <c:v>1.007080078125E-3</c:v>
                </c:pt>
                <c:pt idx="47622">
                  <c:v>1.0068416595458984E-3</c:v>
                </c:pt>
                <c:pt idx="47623">
                  <c:v>1.0080337524414063E-3</c:v>
                </c:pt>
                <c:pt idx="47624">
                  <c:v>1.007080078125E-3</c:v>
                </c:pt>
                <c:pt idx="47625">
                  <c:v>1.0068416595458984E-3</c:v>
                </c:pt>
                <c:pt idx="47626">
                  <c:v>1.007080078125E-3</c:v>
                </c:pt>
                <c:pt idx="47627">
                  <c:v>1.007080078125E-3</c:v>
                </c:pt>
                <c:pt idx="47628">
                  <c:v>1.0068416595458984E-3</c:v>
                </c:pt>
                <c:pt idx="47629">
                  <c:v>1.007080078125E-3</c:v>
                </c:pt>
                <c:pt idx="47630">
                  <c:v>1.007080078125E-3</c:v>
                </c:pt>
                <c:pt idx="47631">
                  <c:v>1.0068416595458984E-3</c:v>
                </c:pt>
                <c:pt idx="47632">
                  <c:v>1.007080078125E-3</c:v>
                </c:pt>
                <c:pt idx="47633">
                  <c:v>1.007080078125E-3</c:v>
                </c:pt>
                <c:pt idx="47634">
                  <c:v>1.0068416595458984E-3</c:v>
                </c:pt>
                <c:pt idx="47635">
                  <c:v>1.007080078125E-3</c:v>
                </c:pt>
                <c:pt idx="47636">
                  <c:v>1.0080337524414063E-3</c:v>
                </c:pt>
                <c:pt idx="47637">
                  <c:v>1.007080078125E-3</c:v>
                </c:pt>
                <c:pt idx="47638">
                  <c:v>1.0068416595458984E-3</c:v>
                </c:pt>
                <c:pt idx="47639">
                  <c:v>1.007080078125E-3</c:v>
                </c:pt>
                <c:pt idx="47640">
                  <c:v>1.007080078125E-3</c:v>
                </c:pt>
                <c:pt idx="47641">
                  <c:v>1.0068416595458984E-3</c:v>
                </c:pt>
                <c:pt idx="47642">
                  <c:v>1.007080078125E-3</c:v>
                </c:pt>
                <c:pt idx="47643">
                  <c:v>1.007080078125E-3</c:v>
                </c:pt>
                <c:pt idx="47644">
                  <c:v>1.0068416595458984E-3</c:v>
                </c:pt>
                <c:pt idx="47645">
                  <c:v>1.007080078125E-3</c:v>
                </c:pt>
                <c:pt idx="47646">
                  <c:v>1.007080078125E-3</c:v>
                </c:pt>
                <c:pt idx="47647">
                  <c:v>1.0068416595458984E-3</c:v>
                </c:pt>
                <c:pt idx="47648">
                  <c:v>1.0080337524414063E-3</c:v>
                </c:pt>
                <c:pt idx="47649">
                  <c:v>1.007080078125E-3</c:v>
                </c:pt>
                <c:pt idx="47650">
                  <c:v>1.0068416595458984E-3</c:v>
                </c:pt>
                <c:pt idx="47651">
                  <c:v>1.007080078125E-3</c:v>
                </c:pt>
                <c:pt idx="47652">
                  <c:v>1.007080078125E-3</c:v>
                </c:pt>
                <c:pt idx="47653">
                  <c:v>1.0068416595458984E-3</c:v>
                </c:pt>
                <c:pt idx="47654">
                  <c:v>1.007080078125E-3</c:v>
                </c:pt>
                <c:pt idx="47655">
                  <c:v>1.007080078125E-3</c:v>
                </c:pt>
                <c:pt idx="47656">
                  <c:v>1.0068416595458984E-3</c:v>
                </c:pt>
                <c:pt idx="47657">
                  <c:v>1.007080078125E-3</c:v>
                </c:pt>
                <c:pt idx="47658">
                  <c:v>1.007080078125E-3</c:v>
                </c:pt>
                <c:pt idx="47659">
                  <c:v>1.0068416595458984E-3</c:v>
                </c:pt>
                <c:pt idx="47660">
                  <c:v>1.007080078125E-3</c:v>
                </c:pt>
                <c:pt idx="47661">
                  <c:v>1.0080337524414063E-3</c:v>
                </c:pt>
                <c:pt idx="47662">
                  <c:v>1.007080078125E-3</c:v>
                </c:pt>
                <c:pt idx="47663">
                  <c:v>1.0068416595458984E-3</c:v>
                </c:pt>
                <c:pt idx="47664">
                  <c:v>1.007080078125E-3</c:v>
                </c:pt>
                <c:pt idx="47665">
                  <c:v>1.007080078125E-3</c:v>
                </c:pt>
                <c:pt idx="47666">
                  <c:v>1.0068416595458984E-3</c:v>
                </c:pt>
                <c:pt idx="47667">
                  <c:v>1.007080078125E-3</c:v>
                </c:pt>
                <c:pt idx="47668">
                  <c:v>1.007080078125E-3</c:v>
                </c:pt>
                <c:pt idx="47669">
                  <c:v>1.0068416595458984E-3</c:v>
                </c:pt>
                <c:pt idx="47670">
                  <c:v>1.007080078125E-3</c:v>
                </c:pt>
                <c:pt idx="47671">
                  <c:v>1.007080078125E-3</c:v>
                </c:pt>
                <c:pt idx="47672">
                  <c:v>1.0068416595458984E-3</c:v>
                </c:pt>
                <c:pt idx="47673">
                  <c:v>1.0080337524414063E-3</c:v>
                </c:pt>
                <c:pt idx="47674">
                  <c:v>1.007080078125E-3</c:v>
                </c:pt>
                <c:pt idx="47675">
                  <c:v>1.0068416595458984E-3</c:v>
                </c:pt>
                <c:pt idx="47676">
                  <c:v>1.007080078125E-3</c:v>
                </c:pt>
                <c:pt idx="47677">
                  <c:v>1.007080078125E-3</c:v>
                </c:pt>
                <c:pt idx="47678">
                  <c:v>1.0068416595458984E-3</c:v>
                </c:pt>
                <c:pt idx="47679">
                  <c:v>1.007080078125E-3</c:v>
                </c:pt>
                <c:pt idx="47680">
                  <c:v>1.007080078125E-3</c:v>
                </c:pt>
                <c:pt idx="47681">
                  <c:v>1.0068416595458984E-3</c:v>
                </c:pt>
                <c:pt idx="47682">
                  <c:v>1.007080078125E-3</c:v>
                </c:pt>
                <c:pt idx="47683">
                  <c:v>1.007080078125E-3</c:v>
                </c:pt>
                <c:pt idx="47684">
                  <c:v>1.0068416595458984E-3</c:v>
                </c:pt>
                <c:pt idx="47685">
                  <c:v>1.007080078125E-3</c:v>
                </c:pt>
                <c:pt idx="47686">
                  <c:v>1.0080337524414063E-3</c:v>
                </c:pt>
                <c:pt idx="47687">
                  <c:v>1.007080078125E-3</c:v>
                </c:pt>
                <c:pt idx="47688">
                  <c:v>1.0068416595458984E-3</c:v>
                </c:pt>
                <c:pt idx="47689">
                  <c:v>1.007080078125E-3</c:v>
                </c:pt>
                <c:pt idx="47690">
                  <c:v>1.007080078125E-3</c:v>
                </c:pt>
                <c:pt idx="47691">
                  <c:v>1.0068416595458984E-3</c:v>
                </c:pt>
                <c:pt idx="47692">
                  <c:v>1.007080078125E-3</c:v>
                </c:pt>
                <c:pt idx="47693">
                  <c:v>1.007080078125E-3</c:v>
                </c:pt>
                <c:pt idx="47694">
                  <c:v>1.0068416595458984E-3</c:v>
                </c:pt>
                <c:pt idx="47695">
                  <c:v>1.007080078125E-3</c:v>
                </c:pt>
                <c:pt idx="47696">
                  <c:v>1.007080078125E-3</c:v>
                </c:pt>
                <c:pt idx="47697">
                  <c:v>1.0068416595458984E-3</c:v>
                </c:pt>
                <c:pt idx="47698">
                  <c:v>1.0080337524414063E-3</c:v>
                </c:pt>
                <c:pt idx="47699">
                  <c:v>1.007080078125E-3</c:v>
                </c:pt>
                <c:pt idx="47700">
                  <c:v>1.0068416595458984E-3</c:v>
                </c:pt>
                <c:pt idx="47701">
                  <c:v>1.007080078125E-3</c:v>
                </c:pt>
                <c:pt idx="47702">
                  <c:v>1.007080078125E-3</c:v>
                </c:pt>
                <c:pt idx="47703">
                  <c:v>1.0068416595458984E-3</c:v>
                </c:pt>
                <c:pt idx="47704">
                  <c:v>1.007080078125E-3</c:v>
                </c:pt>
                <c:pt idx="47705">
                  <c:v>1.007080078125E-3</c:v>
                </c:pt>
                <c:pt idx="47706">
                  <c:v>1.0068416595458984E-3</c:v>
                </c:pt>
                <c:pt idx="47707">
                  <c:v>1.007080078125E-3</c:v>
                </c:pt>
                <c:pt idx="47708">
                  <c:v>1.007080078125E-3</c:v>
                </c:pt>
                <c:pt idx="47709">
                  <c:v>1.0068416595458984E-3</c:v>
                </c:pt>
                <c:pt idx="47710">
                  <c:v>1.007080078125E-3</c:v>
                </c:pt>
                <c:pt idx="47711">
                  <c:v>1.0080337524414063E-3</c:v>
                </c:pt>
                <c:pt idx="47712">
                  <c:v>2.0139217376708984E-3</c:v>
                </c:pt>
                <c:pt idx="47713">
                  <c:v>1.007080078125E-3</c:v>
                </c:pt>
                <c:pt idx="47714">
                  <c:v>1.007080078125E-3</c:v>
                </c:pt>
                <c:pt idx="47715">
                  <c:v>1.0068416595458984E-3</c:v>
                </c:pt>
                <c:pt idx="47716">
                  <c:v>1.007080078125E-3</c:v>
                </c:pt>
                <c:pt idx="47717">
                  <c:v>1.007080078125E-3</c:v>
                </c:pt>
                <c:pt idx="47718">
                  <c:v>1.0068416595458984E-3</c:v>
                </c:pt>
                <c:pt idx="47719">
                  <c:v>1.007080078125E-3</c:v>
                </c:pt>
                <c:pt idx="47720">
                  <c:v>1.007080078125E-3</c:v>
                </c:pt>
                <c:pt idx="47721">
                  <c:v>1.0068416595458984E-3</c:v>
                </c:pt>
                <c:pt idx="47722">
                  <c:v>1.0080337524414063E-3</c:v>
                </c:pt>
                <c:pt idx="47723">
                  <c:v>1.007080078125E-3</c:v>
                </c:pt>
                <c:pt idx="47724">
                  <c:v>1.0068416595458984E-3</c:v>
                </c:pt>
                <c:pt idx="47725">
                  <c:v>1.007080078125E-3</c:v>
                </c:pt>
                <c:pt idx="47726">
                  <c:v>1.007080078125E-3</c:v>
                </c:pt>
                <c:pt idx="47727">
                  <c:v>1.0068416595458984E-3</c:v>
                </c:pt>
                <c:pt idx="47728">
                  <c:v>1.007080078125E-3</c:v>
                </c:pt>
                <c:pt idx="47729">
                  <c:v>1.007080078125E-3</c:v>
                </c:pt>
                <c:pt idx="47730">
                  <c:v>1.0068416595458984E-3</c:v>
                </c:pt>
                <c:pt idx="47731">
                  <c:v>1.007080078125E-3</c:v>
                </c:pt>
                <c:pt idx="47732">
                  <c:v>1.007080078125E-3</c:v>
                </c:pt>
                <c:pt idx="47733">
                  <c:v>1.0068416595458984E-3</c:v>
                </c:pt>
                <c:pt idx="47734">
                  <c:v>1.007080078125E-3</c:v>
                </c:pt>
                <c:pt idx="47735">
                  <c:v>1.0080337524414063E-3</c:v>
                </c:pt>
                <c:pt idx="47736">
                  <c:v>1.007080078125E-3</c:v>
                </c:pt>
                <c:pt idx="47737">
                  <c:v>1.0068416595458984E-3</c:v>
                </c:pt>
                <c:pt idx="47738">
                  <c:v>1.007080078125E-3</c:v>
                </c:pt>
                <c:pt idx="47739">
                  <c:v>1.007080078125E-3</c:v>
                </c:pt>
                <c:pt idx="47740">
                  <c:v>1.0068416595458984E-3</c:v>
                </c:pt>
                <c:pt idx="47741">
                  <c:v>1.007080078125E-3</c:v>
                </c:pt>
                <c:pt idx="47742">
                  <c:v>1.007080078125E-3</c:v>
                </c:pt>
                <c:pt idx="47743">
                  <c:v>1.0068416595458984E-3</c:v>
                </c:pt>
                <c:pt idx="47744">
                  <c:v>1.007080078125E-3</c:v>
                </c:pt>
                <c:pt idx="47745">
                  <c:v>1.007080078125E-3</c:v>
                </c:pt>
                <c:pt idx="47746">
                  <c:v>1.0068416595458984E-3</c:v>
                </c:pt>
                <c:pt idx="47747">
                  <c:v>1.0080337524414063E-3</c:v>
                </c:pt>
                <c:pt idx="47748">
                  <c:v>1.007080078125E-3</c:v>
                </c:pt>
                <c:pt idx="47749">
                  <c:v>1.0068416595458984E-3</c:v>
                </c:pt>
                <c:pt idx="47750">
                  <c:v>1.007080078125E-3</c:v>
                </c:pt>
                <c:pt idx="47751">
                  <c:v>1.007080078125E-3</c:v>
                </c:pt>
                <c:pt idx="47752">
                  <c:v>1.0068416595458984E-3</c:v>
                </c:pt>
                <c:pt idx="47753">
                  <c:v>1.007080078125E-3</c:v>
                </c:pt>
                <c:pt idx="47754">
                  <c:v>1.007080078125E-3</c:v>
                </c:pt>
                <c:pt idx="47755">
                  <c:v>1.0068416595458984E-3</c:v>
                </c:pt>
                <c:pt idx="47756">
                  <c:v>1.007080078125E-3</c:v>
                </c:pt>
                <c:pt idx="47757">
                  <c:v>1.007080078125E-3</c:v>
                </c:pt>
                <c:pt idx="47758">
                  <c:v>1.0068416595458984E-3</c:v>
                </c:pt>
                <c:pt idx="47759">
                  <c:v>1.007080078125E-3</c:v>
                </c:pt>
                <c:pt idx="47760">
                  <c:v>1.0080337524414063E-3</c:v>
                </c:pt>
                <c:pt idx="47761">
                  <c:v>1.007080078125E-3</c:v>
                </c:pt>
                <c:pt idx="47762">
                  <c:v>1.0068416595458984E-3</c:v>
                </c:pt>
                <c:pt idx="47763">
                  <c:v>1.007080078125E-3</c:v>
                </c:pt>
                <c:pt idx="47764">
                  <c:v>1.007080078125E-3</c:v>
                </c:pt>
                <c:pt idx="47765">
                  <c:v>1.0068416595458984E-3</c:v>
                </c:pt>
                <c:pt idx="47766">
                  <c:v>1.007080078125E-3</c:v>
                </c:pt>
                <c:pt idx="47767">
                  <c:v>1.007080078125E-3</c:v>
                </c:pt>
                <c:pt idx="47768">
                  <c:v>1.0068416595458984E-3</c:v>
                </c:pt>
                <c:pt idx="47769">
                  <c:v>1.007080078125E-3</c:v>
                </c:pt>
                <c:pt idx="47770">
                  <c:v>1.007080078125E-3</c:v>
                </c:pt>
                <c:pt idx="47771">
                  <c:v>1.0068416595458984E-3</c:v>
                </c:pt>
                <c:pt idx="47772">
                  <c:v>1.0080337524414063E-3</c:v>
                </c:pt>
                <c:pt idx="47773">
                  <c:v>1.007080078125E-3</c:v>
                </c:pt>
                <c:pt idx="47774">
                  <c:v>1.0068416595458984E-3</c:v>
                </c:pt>
                <c:pt idx="47775">
                  <c:v>1.007080078125E-3</c:v>
                </c:pt>
                <c:pt idx="47776">
                  <c:v>1.007080078125E-3</c:v>
                </c:pt>
                <c:pt idx="47777">
                  <c:v>1.0068416595458984E-3</c:v>
                </c:pt>
                <c:pt idx="47778">
                  <c:v>1.007080078125E-3</c:v>
                </c:pt>
                <c:pt idx="47779">
                  <c:v>1.007080078125E-3</c:v>
                </c:pt>
                <c:pt idx="47780">
                  <c:v>1.0068416595458984E-3</c:v>
                </c:pt>
                <c:pt idx="47781">
                  <c:v>1.007080078125E-3</c:v>
                </c:pt>
                <c:pt idx="47782">
                  <c:v>1.007080078125E-3</c:v>
                </c:pt>
                <c:pt idx="47783">
                  <c:v>1.0068416595458984E-3</c:v>
                </c:pt>
                <c:pt idx="47784">
                  <c:v>1.007080078125E-3</c:v>
                </c:pt>
                <c:pt idx="47785">
                  <c:v>1.0080337524414063E-3</c:v>
                </c:pt>
                <c:pt idx="47786">
                  <c:v>1.007080078125E-3</c:v>
                </c:pt>
                <c:pt idx="47787">
                  <c:v>1.0068416595458984E-3</c:v>
                </c:pt>
                <c:pt idx="47788">
                  <c:v>1.007080078125E-3</c:v>
                </c:pt>
                <c:pt idx="47789">
                  <c:v>1.007080078125E-3</c:v>
                </c:pt>
                <c:pt idx="47790">
                  <c:v>1.0068416595458984E-3</c:v>
                </c:pt>
                <c:pt idx="47791">
                  <c:v>1.007080078125E-3</c:v>
                </c:pt>
                <c:pt idx="47792">
                  <c:v>1.007080078125E-3</c:v>
                </c:pt>
                <c:pt idx="47793">
                  <c:v>1.0068416595458984E-3</c:v>
                </c:pt>
                <c:pt idx="47794">
                  <c:v>1.007080078125E-3</c:v>
                </c:pt>
                <c:pt idx="47795">
                  <c:v>1.007080078125E-3</c:v>
                </c:pt>
                <c:pt idx="47796">
                  <c:v>1.0068416595458984E-3</c:v>
                </c:pt>
                <c:pt idx="47797">
                  <c:v>1.0080337524414063E-3</c:v>
                </c:pt>
                <c:pt idx="47798">
                  <c:v>1.007080078125E-3</c:v>
                </c:pt>
                <c:pt idx="47799">
                  <c:v>1.0068416595458984E-3</c:v>
                </c:pt>
                <c:pt idx="47800">
                  <c:v>1.007080078125E-3</c:v>
                </c:pt>
                <c:pt idx="47801">
                  <c:v>1.007080078125E-3</c:v>
                </c:pt>
                <c:pt idx="47802">
                  <c:v>1.0068416595458984E-3</c:v>
                </c:pt>
                <c:pt idx="47803">
                  <c:v>1.007080078125E-3</c:v>
                </c:pt>
                <c:pt idx="47804">
                  <c:v>1.007080078125E-3</c:v>
                </c:pt>
                <c:pt idx="47805">
                  <c:v>1.0068416595458984E-3</c:v>
                </c:pt>
                <c:pt idx="47806">
                  <c:v>1.007080078125E-3</c:v>
                </c:pt>
                <c:pt idx="47807">
                  <c:v>1.007080078125E-3</c:v>
                </c:pt>
                <c:pt idx="47808">
                  <c:v>1.0068416595458984E-3</c:v>
                </c:pt>
                <c:pt idx="47809">
                  <c:v>1.007080078125E-3</c:v>
                </c:pt>
                <c:pt idx="47810">
                  <c:v>1.0080337524414063E-3</c:v>
                </c:pt>
                <c:pt idx="47811">
                  <c:v>1.007080078125E-3</c:v>
                </c:pt>
                <c:pt idx="47812">
                  <c:v>1.0068416595458984E-3</c:v>
                </c:pt>
                <c:pt idx="47813">
                  <c:v>1.007080078125E-3</c:v>
                </c:pt>
                <c:pt idx="47814">
                  <c:v>1.007080078125E-3</c:v>
                </c:pt>
                <c:pt idx="47815">
                  <c:v>1.0068416595458984E-3</c:v>
                </c:pt>
                <c:pt idx="47816">
                  <c:v>1.007080078125E-3</c:v>
                </c:pt>
                <c:pt idx="47817">
                  <c:v>1.007080078125E-3</c:v>
                </c:pt>
                <c:pt idx="47818">
                  <c:v>1.0068416595458984E-3</c:v>
                </c:pt>
                <c:pt idx="47819">
                  <c:v>1.007080078125E-3</c:v>
                </c:pt>
                <c:pt idx="47820">
                  <c:v>1.007080078125E-3</c:v>
                </c:pt>
                <c:pt idx="47821">
                  <c:v>1.0068416595458984E-3</c:v>
                </c:pt>
                <c:pt idx="47822">
                  <c:v>1.0080337524414063E-3</c:v>
                </c:pt>
                <c:pt idx="47823">
                  <c:v>1.007080078125E-3</c:v>
                </c:pt>
                <c:pt idx="47824">
                  <c:v>1.0068416595458984E-3</c:v>
                </c:pt>
                <c:pt idx="47825">
                  <c:v>1.007080078125E-3</c:v>
                </c:pt>
                <c:pt idx="47826">
                  <c:v>1.007080078125E-3</c:v>
                </c:pt>
                <c:pt idx="47827">
                  <c:v>1.0068416595458984E-3</c:v>
                </c:pt>
                <c:pt idx="47828">
                  <c:v>1.007080078125E-3</c:v>
                </c:pt>
                <c:pt idx="47829">
                  <c:v>1.007080078125E-3</c:v>
                </c:pt>
                <c:pt idx="47830">
                  <c:v>1.0068416595458984E-3</c:v>
                </c:pt>
                <c:pt idx="47831">
                  <c:v>1.007080078125E-3</c:v>
                </c:pt>
                <c:pt idx="47832">
                  <c:v>1.007080078125E-3</c:v>
                </c:pt>
                <c:pt idx="47833">
                  <c:v>1.0068416595458984E-3</c:v>
                </c:pt>
                <c:pt idx="47834">
                  <c:v>1.007080078125E-3</c:v>
                </c:pt>
                <c:pt idx="47835">
                  <c:v>1.0080337524414063E-3</c:v>
                </c:pt>
                <c:pt idx="47836">
                  <c:v>1.007080078125E-3</c:v>
                </c:pt>
                <c:pt idx="47837">
                  <c:v>1.0068416595458984E-3</c:v>
                </c:pt>
                <c:pt idx="47838">
                  <c:v>1.007080078125E-3</c:v>
                </c:pt>
                <c:pt idx="47839">
                  <c:v>1.007080078125E-3</c:v>
                </c:pt>
                <c:pt idx="47840">
                  <c:v>1.0068416595458984E-3</c:v>
                </c:pt>
                <c:pt idx="47841">
                  <c:v>1.007080078125E-3</c:v>
                </c:pt>
                <c:pt idx="47842">
                  <c:v>1.007080078125E-3</c:v>
                </c:pt>
                <c:pt idx="47843">
                  <c:v>1.0068416595458984E-3</c:v>
                </c:pt>
                <c:pt idx="47844">
                  <c:v>1.007080078125E-3</c:v>
                </c:pt>
                <c:pt idx="47845">
                  <c:v>1.0068416595458984E-3</c:v>
                </c:pt>
                <c:pt idx="47846">
                  <c:v>1.007080078125E-3</c:v>
                </c:pt>
                <c:pt idx="47847">
                  <c:v>1.0080337524414063E-3</c:v>
                </c:pt>
                <c:pt idx="47848">
                  <c:v>1.007080078125E-3</c:v>
                </c:pt>
                <c:pt idx="47849">
                  <c:v>1.0068416595458984E-3</c:v>
                </c:pt>
                <c:pt idx="47850">
                  <c:v>1.007080078125E-3</c:v>
                </c:pt>
                <c:pt idx="47851">
                  <c:v>1.007080078125E-3</c:v>
                </c:pt>
                <c:pt idx="47852">
                  <c:v>1.0068416595458984E-3</c:v>
                </c:pt>
                <c:pt idx="47853">
                  <c:v>1.007080078125E-3</c:v>
                </c:pt>
                <c:pt idx="47854">
                  <c:v>1.007080078125E-3</c:v>
                </c:pt>
                <c:pt idx="47855">
                  <c:v>1.0068416595458984E-3</c:v>
                </c:pt>
                <c:pt idx="47856">
                  <c:v>1.007080078125E-3</c:v>
                </c:pt>
                <c:pt idx="47857">
                  <c:v>1.007080078125E-3</c:v>
                </c:pt>
                <c:pt idx="47858">
                  <c:v>1.0068416595458984E-3</c:v>
                </c:pt>
                <c:pt idx="47859">
                  <c:v>1.007080078125E-3</c:v>
                </c:pt>
                <c:pt idx="47860">
                  <c:v>1.0080337524414063E-3</c:v>
                </c:pt>
                <c:pt idx="47861">
                  <c:v>1.007080078125E-3</c:v>
                </c:pt>
                <c:pt idx="47862">
                  <c:v>1.0068416595458984E-3</c:v>
                </c:pt>
                <c:pt idx="47863">
                  <c:v>1.007080078125E-3</c:v>
                </c:pt>
                <c:pt idx="47864">
                  <c:v>1.007080078125E-3</c:v>
                </c:pt>
                <c:pt idx="47865">
                  <c:v>1.0068416595458984E-3</c:v>
                </c:pt>
                <c:pt idx="47866">
                  <c:v>1.007080078125E-3</c:v>
                </c:pt>
                <c:pt idx="47867">
                  <c:v>1.0068416595458984E-3</c:v>
                </c:pt>
                <c:pt idx="47868">
                  <c:v>1.007080078125E-3</c:v>
                </c:pt>
                <c:pt idx="47869">
                  <c:v>1.007080078125E-3</c:v>
                </c:pt>
                <c:pt idx="47870">
                  <c:v>1.0068416595458984E-3</c:v>
                </c:pt>
                <c:pt idx="47871">
                  <c:v>1.007080078125E-3</c:v>
                </c:pt>
                <c:pt idx="47872">
                  <c:v>1.0080337524414063E-3</c:v>
                </c:pt>
                <c:pt idx="47873">
                  <c:v>1.007080078125E-3</c:v>
                </c:pt>
                <c:pt idx="47874">
                  <c:v>1.0068416595458984E-3</c:v>
                </c:pt>
                <c:pt idx="47875">
                  <c:v>1.007080078125E-3</c:v>
                </c:pt>
                <c:pt idx="47876">
                  <c:v>1.007080078125E-3</c:v>
                </c:pt>
                <c:pt idx="47877">
                  <c:v>1.0068416595458984E-3</c:v>
                </c:pt>
                <c:pt idx="47878">
                  <c:v>1.007080078125E-3</c:v>
                </c:pt>
                <c:pt idx="47879">
                  <c:v>1.007080078125E-3</c:v>
                </c:pt>
                <c:pt idx="47880">
                  <c:v>1.0068416595458984E-3</c:v>
                </c:pt>
                <c:pt idx="47881">
                  <c:v>1.007080078125E-3</c:v>
                </c:pt>
                <c:pt idx="47882">
                  <c:v>1.007080078125E-3</c:v>
                </c:pt>
                <c:pt idx="47883">
                  <c:v>1.0068416595458984E-3</c:v>
                </c:pt>
                <c:pt idx="47884">
                  <c:v>1.007080078125E-3</c:v>
                </c:pt>
                <c:pt idx="47885">
                  <c:v>1.0080337524414063E-3</c:v>
                </c:pt>
                <c:pt idx="47886">
                  <c:v>1.007080078125E-3</c:v>
                </c:pt>
                <c:pt idx="47887">
                  <c:v>1.0068416595458984E-3</c:v>
                </c:pt>
                <c:pt idx="47888">
                  <c:v>1.007080078125E-3</c:v>
                </c:pt>
                <c:pt idx="47889">
                  <c:v>1.0068416595458984E-3</c:v>
                </c:pt>
                <c:pt idx="47890">
                  <c:v>1.007080078125E-3</c:v>
                </c:pt>
                <c:pt idx="47891">
                  <c:v>1.007080078125E-3</c:v>
                </c:pt>
                <c:pt idx="47892">
                  <c:v>1.0068416595458984E-3</c:v>
                </c:pt>
                <c:pt idx="47893">
                  <c:v>1.007080078125E-3</c:v>
                </c:pt>
                <c:pt idx="47894">
                  <c:v>1.007080078125E-3</c:v>
                </c:pt>
                <c:pt idx="47895">
                  <c:v>1.0068416595458984E-3</c:v>
                </c:pt>
                <c:pt idx="47896">
                  <c:v>1.007080078125E-3</c:v>
                </c:pt>
                <c:pt idx="47897">
                  <c:v>1.0080337524414063E-3</c:v>
                </c:pt>
                <c:pt idx="47898">
                  <c:v>1.007080078125E-3</c:v>
                </c:pt>
                <c:pt idx="47899">
                  <c:v>1.0068416595458984E-3</c:v>
                </c:pt>
                <c:pt idx="47900">
                  <c:v>1.007080078125E-3</c:v>
                </c:pt>
                <c:pt idx="47901">
                  <c:v>1.007080078125E-3</c:v>
                </c:pt>
                <c:pt idx="47902">
                  <c:v>1.0068416595458984E-3</c:v>
                </c:pt>
                <c:pt idx="47903">
                  <c:v>1.007080078125E-3</c:v>
                </c:pt>
                <c:pt idx="47904">
                  <c:v>1.007080078125E-3</c:v>
                </c:pt>
                <c:pt idx="47905">
                  <c:v>1.0068416595458984E-3</c:v>
                </c:pt>
                <c:pt idx="47906">
                  <c:v>1.007080078125E-3</c:v>
                </c:pt>
                <c:pt idx="47907">
                  <c:v>1.007080078125E-3</c:v>
                </c:pt>
                <c:pt idx="47908">
                  <c:v>1.0068416595458984E-3</c:v>
                </c:pt>
                <c:pt idx="47909">
                  <c:v>1.007080078125E-3</c:v>
                </c:pt>
                <c:pt idx="47910">
                  <c:v>1.0080337524414063E-3</c:v>
                </c:pt>
                <c:pt idx="47911">
                  <c:v>1.0068416595458984E-3</c:v>
                </c:pt>
                <c:pt idx="47912">
                  <c:v>1.007080078125E-3</c:v>
                </c:pt>
                <c:pt idx="47913">
                  <c:v>1.007080078125E-3</c:v>
                </c:pt>
                <c:pt idx="47914">
                  <c:v>1.0068416595458984E-3</c:v>
                </c:pt>
                <c:pt idx="47915">
                  <c:v>1.007080078125E-3</c:v>
                </c:pt>
                <c:pt idx="47916">
                  <c:v>1.007080078125E-3</c:v>
                </c:pt>
                <c:pt idx="47917">
                  <c:v>1.0068416595458984E-3</c:v>
                </c:pt>
                <c:pt idx="47918">
                  <c:v>1.007080078125E-3</c:v>
                </c:pt>
                <c:pt idx="47919">
                  <c:v>1.007080078125E-3</c:v>
                </c:pt>
                <c:pt idx="47920">
                  <c:v>1.0068416595458984E-3</c:v>
                </c:pt>
                <c:pt idx="47921">
                  <c:v>1.007080078125E-3</c:v>
                </c:pt>
                <c:pt idx="47922">
                  <c:v>1.0080337524414063E-3</c:v>
                </c:pt>
                <c:pt idx="47923">
                  <c:v>1.007080078125E-3</c:v>
                </c:pt>
                <c:pt idx="47924">
                  <c:v>1.0068416595458984E-3</c:v>
                </c:pt>
                <c:pt idx="47925">
                  <c:v>1.007080078125E-3</c:v>
                </c:pt>
                <c:pt idx="47926">
                  <c:v>1.007080078125E-3</c:v>
                </c:pt>
                <c:pt idx="47927">
                  <c:v>1.0068416595458984E-3</c:v>
                </c:pt>
                <c:pt idx="47928">
                  <c:v>1.007080078125E-3</c:v>
                </c:pt>
                <c:pt idx="47929">
                  <c:v>1.007080078125E-3</c:v>
                </c:pt>
                <c:pt idx="47930">
                  <c:v>1.0068416595458984E-3</c:v>
                </c:pt>
                <c:pt idx="47931">
                  <c:v>1.007080078125E-3</c:v>
                </c:pt>
                <c:pt idx="47932">
                  <c:v>1.007080078125E-3</c:v>
                </c:pt>
                <c:pt idx="47933">
                  <c:v>1.0068416595458984E-3</c:v>
                </c:pt>
                <c:pt idx="47934">
                  <c:v>1.007080078125E-3</c:v>
                </c:pt>
                <c:pt idx="47935">
                  <c:v>1.0080337524414063E-3</c:v>
                </c:pt>
                <c:pt idx="47936">
                  <c:v>1.0068416595458984E-3</c:v>
                </c:pt>
                <c:pt idx="47937">
                  <c:v>1.007080078125E-3</c:v>
                </c:pt>
                <c:pt idx="47938">
                  <c:v>1.007080078125E-3</c:v>
                </c:pt>
                <c:pt idx="47939">
                  <c:v>1.0068416595458984E-3</c:v>
                </c:pt>
                <c:pt idx="47940">
                  <c:v>1.007080078125E-3</c:v>
                </c:pt>
                <c:pt idx="47941">
                  <c:v>1.007080078125E-3</c:v>
                </c:pt>
                <c:pt idx="47942">
                  <c:v>1.0068416595458984E-3</c:v>
                </c:pt>
                <c:pt idx="47943">
                  <c:v>1.007080078125E-3</c:v>
                </c:pt>
                <c:pt idx="47944">
                  <c:v>1.007080078125E-3</c:v>
                </c:pt>
                <c:pt idx="47945">
                  <c:v>1.0068416595458984E-3</c:v>
                </c:pt>
                <c:pt idx="47946">
                  <c:v>1.007080078125E-3</c:v>
                </c:pt>
                <c:pt idx="47947">
                  <c:v>1.0080337524414063E-3</c:v>
                </c:pt>
                <c:pt idx="47948">
                  <c:v>1.007080078125E-3</c:v>
                </c:pt>
                <c:pt idx="47949">
                  <c:v>1.0068416595458984E-3</c:v>
                </c:pt>
                <c:pt idx="47950">
                  <c:v>1.007080078125E-3</c:v>
                </c:pt>
                <c:pt idx="47951">
                  <c:v>1.007080078125E-3</c:v>
                </c:pt>
                <c:pt idx="47952">
                  <c:v>1.0068416595458984E-3</c:v>
                </c:pt>
                <c:pt idx="47953">
                  <c:v>1.007080078125E-3</c:v>
                </c:pt>
                <c:pt idx="47954">
                  <c:v>1.007080078125E-3</c:v>
                </c:pt>
                <c:pt idx="47955">
                  <c:v>1.0068416595458984E-3</c:v>
                </c:pt>
                <c:pt idx="47956">
                  <c:v>1.007080078125E-3</c:v>
                </c:pt>
                <c:pt idx="47957">
                  <c:v>1.007080078125E-3</c:v>
                </c:pt>
                <c:pt idx="47958">
                  <c:v>1.0068416595458984E-3</c:v>
                </c:pt>
                <c:pt idx="47959">
                  <c:v>1.007080078125E-3</c:v>
                </c:pt>
                <c:pt idx="47960">
                  <c:v>1.0080337524414063E-3</c:v>
                </c:pt>
                <c:pt idx="47961">
                  <c:v>1.0068416595458984E-3</c:v>
                </c:pt>
                <c:pt idx="47962">
                  <c:v>1.007080078125E-3</c:v>
                </c:pt>
                <c:pt idx="47963">
                  <c:v>1.007080078125E-3</c:v>
                </c:pt>
                <c:pt idx="47964">
                  <c:v>1.0068416595458984E-3</c:v>
                </c:pt>
                <c:pt idx="47965">
                  <c:v>1.007080078125E-3</c:v>
                </c:pt>
                <c:pt idx="47966">
                  <c:v>1.007080078125E-3</c:v>
                </c:pt>
                <c:pt idx="47967">
                  <c:v>1.0068416595458984E-3</c:v>
                </c:pt>
                <c:pt idx="47968">
                  <c:v>1.007080078125E-3</c:v>
                </c:pt>
                <c:pt idx="47969">
                  <c:v>1.007080078125E-3</c:v>
                </c:pt>
                <c:pt idx="47970">
                  <c:v>1.0068416595458984E-3</c:v>
                </c:pt>
                <c:pt idx="47971">
                  <c:v>1.007080078125E-3</c:v>
                </c:pt>
                <c:pt idx="47972">
                  <c:v>1.0080337524414063E-3</c:v>
                </c:pt>
                <c:pt idx="47973">
                  <c:v>1.007080078125E-3</c:v>
                </c:pt>
                <c:pt idx="47974">
                  <c:v>1.0068416595458984E-3</c:v>
                </c:pt>
                <c:pt idx="47975">
                  <c:v>1.007080078125E-3</c:v>
                </c:pt>
                <c:pt idx="47976">
                  <c:v>1.007080078125E-3</c:v>
                </c:pt>
                <c:pt idx="47977">
                  <c:v>1.0068416595458984E-3</c:v>
                </c:pt>
                <c:pt idx="47978">
                  <c:v>1.007080078125E-3</c:v>
                </c:pt>
                <c:pt idx="47979">
                  <c:v>1.007080078125E-3</c:v>
                </c:pt>
                <c:pt idx="47980">
                  <c:v>1.0068416595458984E-3</c:v>
                </c:pt>
                <c:pt idx="47981">
                  <c:v>1.007080078125E-3</c:v>
                </c:pt>
                <c:pt idx="47982">
                  <c:v>1.007080078125E-3</c:v>
                </c:pt>
                <c:pt idx="47983">
                  <c:v>1.0068416595458984E-3</c:v>
                </c:pt>
                <c:pt idx="47984">
                  <c:v>1.007080078125E-3</c:v>
                </c:pt>
                <c:pt idx="47985">
                  <c:v>1.0080337524414063E-3</c:v>
                </c:pt>
                <c:pt idx="47986">
                  <c:v>1.0068416595458984E-3</c:v>
                </c:pt>
                <c:pt idx="47987">
                  <c:v>1.007080078125E-3</c:v>
                </c:pt>
                <c:pt idx="47988">
                  <c:v>1.007080078125E-3</c:v>
                </c:pt>
                <c:pt idx="47989">
                  <c:v>1.0068416595458984E-3</c:v>
                </c:pt>
                <c:pt idx="47990">
                  <c:v>1.007080078125E-3</c:v>
                </c:pt>
                <c:pt idx="47991">
                  <c:v>1.007080078125E-3</c:v>
                </c:pt>
                <c:pt idx="47992">
                  <c:v>1.0068416595458984E-3</c:v>
                </c:pt>
                <c:pt idx="47993">
                  <c:v>1.007080078125E-3</c:v>
                </c:pt>
                <c:pt idx="47994">
                  <c:v>1.007080078125E-3</c:v>
                </c:pt>
                <c:pt idx="47995">
                  <c:v>1.0068416595458984E-3</c:v>
                </c:pt>
                <c:pt idx="47996">
                  <c:v>1.007080078125E-3</c:v>
                </c:pt>
                <c:pt idx="47997">
                  <c:v>5.0361156463623047E-3</c:v>
                </c:pt>
                <c:pt idx="47998">
                  <c:v>1.0068416595458984E-3</c:v>
                </c:pt>
                <c:pt idx="47999">
                  <c:v>1.007080078125E-3</c:v>
                </c:pt>
                <c:pt idx="48000">
                  <c:v>1.007080078125E-3</c:v>
                </c:pt>
                <c:pt idx="48001">
                  <c:v>1.0068416595458984E-3</c:v>
                </c:pt>
                <c:pt idx="48002">
                  <c:v>1.007080078125E-3</c:v>
                </c:pt>
                <c:pt idx="48003">
                  <c:v>1.007080078125E-3</c:v>
                </c:pt>
                <c:pt idx="48004">
                  <c:v>1.0068416595458984E-3</c:v>
                </c:pt>
                <c:pt idx="48005">
                  <c:v>1.007080078125E-3</c:v>
                </c:pt>
                <c:pt idx="48006">
                  <c:v>1.0080337524414063E-3</c:v>
                </c:pt>
                <c:pt idx="48007">
                  <c:v>1.0068416595458984E-3</c:v>
                </c:pt>
                <c:pt idx="48008">
                  <c:v>1.007080078125E-3</c:v>
                </c:pt>
                <c:pt idx="48009">
                  <c:v>1.007080078125E-3</c:v>
                </c:pt>
                <c:pt idx="48010">
                  <c:v>1.0068416595458984E-3</c:v>
                </c:pt>
                <c:pt idx="48011">
                  <c:v>1.007080078125E-3</c:v>
                </c:pt>
                <c:pt idx="48012">
                  <c:v>1.007080078125E-3</c:v>
                </c:pt>
                <c:pt idx="48013">
                  <c:v>1.0068416595458984E-3</c:v>
                </c:pt>
                <c:pt idx="48014">
                  <c:v>1.007080078125E-3</c:v>
                </c:pt>
                <c:pt idx="48015">
                  <c:v>1.007080078125E-3</c:v>
                </c:pt>
                <c:pt idx="48016">
                  <c:v>1.0068416595458984E-3</c:v>
                </c:pt>
                <c:pt idx="48017">
                  <c:v>1.007080078125E-3</c:v>
                </c:pt>
                <c:pt idx="48018">
                  <c:v>1.0080337524414063E-3</c:v>
                </c:pt>
                <c:pt idx="48019">
                  <c:v>1.007080078125E-3</c:v>
                </c:pt>
                <c:pt idx="48020">
                  <c:v>1.0068416595458984E-3</c:v>
                </c:pt>
                <c:pt idx="48021">
                  <c:v>1.007080078125E-3</c:v>
                </c:pt>
                <c:pt idx="48022">
                  <c:v>1.007080078125E-3</c:v>
                </c:pt>
                <c:pt idx="48023">
                  <c:v>1.0068416595458984E-3</c:v>
                </c:pt>
                <c:pt idx="48024">
                  <c:v>1.007080078125E-3</c:v>
                </c:pt>
                <c:pt idx="48025">
                  <c:v>1.007080078125E-3</c:v>
                </c:pt>
                <c:pt idx="48026">
                  <c:v>1.0068416595458984E-3</c:v>
                </c:pt>
                <c:pt idx="48027">
                  <c:v>1.007080078125E-3</c:v>
                </c:pt>
                <c:pt idx="48028">
                  <c:v>1.007080078125E-3</c:v>
                </c:pt>
                <c:pt idx="48029">
                  <c:v>1.0068416595458984E-3</c:v>
                </c:pt>
                <c:pt idx="48030">
                  <c:v>1.007080078125E-3</c:v>
                </c:pt>
                <c:pt idx="48031">
                  <c:v>1.0080337524414063E-3</c:v>
                </c:pt>
                <c:pt idx="48032">
                  <c:v>1.0068416595458984E-3</c:v>
                </c:pt>
                <c:pt idx="48033">
                  <c:v>1.007080078125E-3</c:v>
                </c:pt>
                <c:pt idx="48034">
                  <c:v>1.007080078125E-3</c:v>
                </c:pt>
                <c:pt idx="48035">
                  <c:v>1.0068416595458984E-3</c:v>
                </c:pt>
                <c:pt idx="48036">
                  <c:v>1.007080078125E-3</c:v>
                </c:pt>
                <c:pt idx="48037">
                  <c:v>1.007080078125E-3</c:v>
                </c:pt>
                <c:pt idx="48038">
                  <c:v>1.0068416595458984E-3</c:v>
                </c:pt>
                <c:pt idx="48039">
                  <c:v>1.007080078125E-3</c:v>
                </c:pt>
                <c:pt idx="48040">
                  <c:v>1.007080078125E-3</c:v>
                </c:pt>
                <c:pt idx="48041">
                  <c:v>1.0068416595458984E-3</c:v>
                </c:pt>
                <c:pt idx="48042">
                  <c:v>1.007080078125E-3</c:v>
                </c:pt>
                <c:pt idx="48043">
                  <c:v>1.0080337524414063E-3</c:v>
                </c:pt>
                <c:pt idx="48044">
                  <c:v>1.007080078125E-3</c:v>
                </c:pt>
                <c:pt idx="48045">
                  <c:v>1.0068416595458984E-3</c:v>
                </c:pt>
                <c:pt idx="48046">
                  <c:v>1.007080078125E-3</c:v>
                </c:pt>
                <c:pt idx="48047">
                  <c:v>1.007080078125E-3</c:v>
                </c:pt>
                <c:pt idx="48048">
                  <c:v>1.0068416595458984E-3</c:v>
                </c:pt>
                <c:pt idx="48049">
                  <c:v>1.007080078125E-3</c:v>
                </c:pt>
                <c:pt idx="48050">
                  <c:v>1.007080078125E-3</c:v>
                </c:pt>
                <c:pt idx="48051">
                  <c:v>1.0068416595458984E-3</c:v>
                </c:pt>
                <c:pt idx="48052">
                  <c:v>1.007080078125E-3</c:v>
                </c:pt>
                <c:pt idx="48053">
                  <c:v>1.007080078125E-3</c:v>
                </c:pt>
                <c:pt idx="48054">
                  <c:v>1.0068416595458984E-3</c:v>
                </c:pt>
                <c:pt idx="48055">
                  <c:v>1.007080078125E-3</c:v>
                </c:pt>
                <c:pt idx="48056">
                  <c:v>1.0080337524414063E-3</c:v>
                </c:pt>
                <c:pt idx="48057">
                  <c:v>1.0068416595458984E-3</c:v>
                </c:pt>
                <c:pt idx="48058">
                  <c:v>1.007080078125E-3</c:v>
                </c:pt>
                <c:pt idx="48059">
                  <c:v>1.007080078125E-3</c:v>
                </c:pt>
                <c:pt idx="48060">
                  <c:v>1.0068416595458984E-3</c:v>
                </c:pt>
                <c:pt idx="48061">
                  <c:v>1.007080078125E-3</c:v>
                </c:pt>
                <c:pt idx="48062">
                  <c:v>1.007080078125E-3</c:v>
                </c:pt>
                <c:pt idx="48063">
                  <c:v>1.0068416595458984E-3</c:v>
                </c:pt>
                <c:pt idx="48064">
                  <c:v>1.007080078125E-3</c:v>
                </c:pt>
                <c:pt idx="48065">
                  <c:v>1.007080078125E-3</c:v>
                </c:pt>
                <c:pt idx="48066">
                  <c:v>1.0068416595458984E-3</c:v>
                </c:pt>
                <c:pt idx="48067">
                  <c:v>1.007080078125E-3</c:v>
                </c:pt>
                <c:pt idx="48068">
                  <c:v>1.0080337524414063E-3</c:v>
                </c:pt>
                <c:pt idx="48069">
                  <c:v>1.007080078125E-3</c:v>
                </c:pt>
                <c:pt idx="48070">
                  <c:v>1.0068416595458984E-3</c:v>
                </c:pt>
                <c:pt idx="48071">
                  <c:v>1.007080078125E-3</c:v>
                </c:pt>
                <c:pt idx="48072">
                  <c:v>1.007080078125E-3</c:v>
                </c:pt>
                <c:pt idx="48073">
                  <c:v>1.0068416595458984E-3</c:v>
                </c:pt>
                <c:pt idx="48074">
                  <c:v>1.007080078125E-3</c:v>
                </c:pt>
                <c:pt idx="48075">
                  <c:v>1.007080078125E-3</c:v>
                </c:pt>
                <c:pt idx="48076">
                  <c:v>1.0068416595458984E-3</c:v>
                </c:pt>
                <c:pt idx="48077">
                  <c:v>1.007080078125E-3</c:v>
                </c:pt>
                <c:pt idx="48078">
                  <c:v>1.007080078125E-3</c:v>
                </c:pt>
                <c:pt idx="48079">
                  <c:v>1.0068416595458984E-3</c:v>
                </c:pt>
                <c:pt idx="48080">
                  <c:v>1.007080078125E-3</c:v>
                </c:pt>
                <c:pt idx="48081">
                  <c:v>1.0080337524414063E-3</c:v>
                </c:pt>
                <c:pt idx="48082">
                  <c:v>1.0068416595458984E-3</c:v>
                </c:pt>
                <c:pt idx="48083">
                  <c:v>1.007080078125E-3</c:v>
                </c:pt>
                <c:pt idx="48084">
                  <c:v>1.007080078125E-3</c:v>
                </c:pt>
                <c:pt idx="48085">
                  <c:v>1.0068416595458984E-3</c:v>
                </c:pt>
                <c:pt idx="48086">
                  <c:v>1.007080078125E-3</c:v>
                </c:pt>
                <c:pt idx="48087">
                  <c:v>1.007080078125E-3</c:v>
                </c:pt>
                <c:pt idx="48088">
                  <c:v>1.0068416595458984E-3</c:v>
                </c:pt>
                <c:pt idx="48089">
                  <c:v>1.007080078125E-3</c:v>
                </c:pt>
                <c:pt idx="48090">
                  <c:v>1.007080078125E-3</c:v>
                </c:pt>
                <c:pt idx="48091">
                  <c:v>1.0068416595458984E-3</c:v>
                </c:pt>
                <c:pt idx="48092">
                  <c:v>1.007080078125E-3</c:v>
                </c:pt>
                <c:pt idx="48093">
                  <c:v>1.0080337524414063E-3</c:v>
                </c:pt>
                <c:pt idx="48094">
                  <c:v>1.007080078125E-3</c:v>
                </c:pt>
                <c:pt idx="48095">
                  <c:v>1.0068416595458984E-3</c:v>
                </c:pt>
                <c:pt idx="48096">
                  <c:v>1.007080078125E-3</c:v>
                </c:pt>
                <c:pt idx="48097">
                  <c:v>1.007080078125E-3</c:v>
                </c:pt>
                <c:pt idx="48098">
                  <c:v>1.0068416595458984E-3</c:v>
                </c:pt>
                <c:pt idx="48099">
                  <c:v>1.007080078125E-3</c:v>
                </c:pt>
                <c:pt idx="48100">
                  <c:v>1.007080078125E-3</c:v>
                </c:pt>
                <c:pt idx="48101">
                  <c:v>1.0068416595458984E-3</c:v>
                </c:pt>
                <c:pt idx="48102">
                  <c:v>1.007080078125E-3</c:v>
                </c:pt>
                <c:pt idx="48103">
                  <c:v>1.007080078125E-3</c:v>
                </c:pt>
                <c:pt idx="48104">
                  <c:v>1.0068416595458984E-3</c:v>
                </c:pt>
                <c:pt idx="48105">
                  <c:v>1.007080078125E-3</c:v>
                </c:pt>
                <c:pt idx="48106">
                  <c:v>1.0080337524414063E-3</c:v>
                </c:pt>
                <c:pt idx="48107">
                  <c:v>1.0068416595458984E-3</c:v>
                </c:pt>
                <c:pt idx="48108">
                  <c:v>1.007080078125E-3</c:v>
                </c:pt>
                <c:pt idx="48109">
                  <c:v>1.007080078125E-3</c:v>
                </c:pt>
                <c:pt idx="48110">
                  <c:v>1.0068416595458984E-3</c:v>
                </c:pt>
                <c:pt idx="48111">
                  <c:v>1.007080078125E-3</c:v>
                </c:pt>
                <c:pt idx="48112">
                  <c:v>1.007080078125E-3</c:v>
                </c:pt>
                <c:pt idx="48113">
                  <c:v>1.0068416595458984E-3</c:v>
                </c:pt>
                <c:pt idx="48114">
                  <c:v>1.007080078125E-3</c:v>
                </c:pt>
                <c:pt idx="48115">
                  <c:v>1.007080078125E-3</c:v>
                </c:pt>
                <c:pt idx="48116">
                  <c:v>1.0068416595458984E-3</c:v>
                </c:pt>
                <c:pt idx="48117">
                  <c:v>1.007080078125E-3</c:v>
                </c:pt>
                <c:pt idx="48118">
                  <c:v>1.0080337524414063E-3</c:v>
                </c:pt>
                <c:pt idx="48119">
                  <c:v>1.007080078125E-3</c:v>
                </c:pt>
                <c:pt idx="48120">
                  <c:v>1.0068416595458984E-3</c:v>
                </c:pt>
                <c:pt idx="48121">
                  <c:v>1.007080078125E-3</c:v>
                </c:pt>
                <c:pt idx="48122">
                  <c:v>1.007080078125E-3</c:v>
                </c:pt>
                <c:pt idx="48123">
                  <c:v>1.0068416595458984E-3</c:v>
                </c:pt>
                <c:pt idx="48124">
                  <c:v>1.007080078125E-3</c:v>
                </c:pt>
                <c:pt idx="48125">
                  <c:v>1.007080078125E-3</c:v>
                </c:pt>
                <c:pt idx="48126">
                  <c:v>1.0068416595458984E-3</c:v>
                </c:pt>
                <c:pt idx="48127">
                  <c:v>1.007080078125E-3</c:v>
                </c:pt>
                <c:pt idx="48128">
                  <c:v>1.007080078125E-3</c:v>
                </c:pt>
                <c:pt idx="48129">
                  <c:v>1.0068416595458984E-3</c:v>
                </c:pt>
                <c:pt idx="48130">
                  <c:v>1.0080337524414063E-3</c:v>
                </c:pt>
                <c:pt idx="48131">
                  <c:v>1.007080078125E-3</c:v>
                </c:pt>
                <c:pt idx="48132">
                  <c:v>1.0068416595458984E-3</c:v>
                </c:pt>
                <c:pt idx="48133">
                  <c:v>1.007080078125E-3</c:v>
                </c:pt>
                <c:pt idx="48134">
                  <c:v>1.007080078125E-3</c:v>
                </c:pt>
                <c:pt idx="48135">
                  <c:v>1.0068416595458984E-3</c:v>
                </c:pt>
                <c:pt idx="48136">
                  <c:v>1.007080078125E-3</c:v>
                </c:pt>
                <c:pt idx="48137">
                  <c:v>1.007080078125E-3</c:v>
                </c:pt>
                <c:pt idx="48138">
                  <c:v>1.0068416595458984E-3</c:v>
                </c:pt>
                <c:pt idx="48139">
                  <c:v>1.007080078125E-3</c:v>
                </c:pt>
                <c:pt idx="48140">
                  <c:v>1.007080078125E-3</c:v>
                </c:pt>
                <c:pt idx="48141">
                  <c:v>1.0068416595458984E-3</c:v>
                </c:pt>
                <c:pt idx="48142">
                  <c:v>1.007080078125E-3</c:v>
                </c:pt>
                <c:pt idx="48143">
                  <c:v>1.0080337524414063E-3</c:v>
                </c:pt>
                <c:pt idx="48144">
                  <c:v>1.007080078125E-3</c:v>
                </c:pt>
                <c:pt idx="48145">
                  <c:v>1.0068416595458984E-3</c:v>
                </c:pt>
                <c:pt idx="48146">
                  <c:v>1.007080078125E-3</c:v>
                </c:pt>
                <c:pt idx="48147">
                  <c:v>1.007080078125E-3</c:v>
                </c:pt>
                <c:pt idx="48148">
                  <c:v>1.0068416595458984E-3</c:v>
                </c:pt>
                <c:pt idx="48149">
                  <c:v>1.007080078125E-3</c:v>
                </c:pt>
                <c:pt idx="48150">
                  <c:v>1.007080078125E-3</c:v>
                </c:pt>
                <c:pt idx="48151">
                  <c:v>1.0068416595458984E-3</c:v>
                </c:pt>
                <c:pt idx="48152">
                  <c:v>1.007080078125E-3</c:v>
                </c:pt>
                <c:pt idx="48153">
                  <c:v>1.007080078125E-3</c:v>
                </c:pt>
                <c:pt idx="48154">
                  <c:v>1.0068416595458984E-3</c:v>
                </c:pt>
                <c:pt idx="48155">
                  <c:v>1.0080337524414063E-3</c:v>
                </c:pt>
                <c:pt idx="48156">
                  <c:v>1.007080078125E-3</c:v>
                </c:pt>
                <c:pt idx="48157">
                  <c:v>1.0068416595458984E-3</c:v>
                </c:pt>
                <c:pt idx="48158">
                  <c:v>1.007080078125E-3</c:v>
                </c:pt>
                <c:pt idx="48159">
                  <c:v>1.007080078125E-3</c:v>
                </c:pt>
                <c:pt idx="48160">
                  <c:v>1.0068416595458984E-3</c:v>
                </c:pt>
                <c:pt idx="48161">
                  <c:v>1.007080078125E-3</c:v>
                </c:pt>
                <c:pt idx="48162">
                  <c:v>1.007080078125E-3</c:v>
                </c:pt>
                <c:pt idx="48163">
                  <c:v>1.0068416595458984E-3</c:v>
                </c:pt>
                <c:pt idx="48164">
                  <c:v>1.007080078125E-3</c:v>
                </c:pt>
                <c:pt idx="48165">
                  <c:v>1.007080078125E-3</c:v>
                </c:pt>
                <c:pt idx="48166">
                  <c:v>1.0068416595458984E-3</c:v>
                </c:pt>
                <c:pt idx="48167">
                  <c:v>1.007080078125E-3</c:v>
                </c:pt>
                <c:pt idx="48168">
                  <c:v>1.0080337524414063E-3</c:v>
                </c:pt>
                <c:pt idx="48169">
                  <c:v>1.007080078125E-3</c:v>
                </c:pt>
                <c:pt idx="48170">
                  <c:v>1.0068416595458984E-3</c:v>
                </c:pt>
                <c:pt idx="48171">
                  <c:v>1.007080078125E-3</c:v>
                </c:pt>
                <c:pt idx="48172">
                  <c:v>1.007080078125E-3</c:v>
                </c:pt>
                <c:pt idx="48173">
                  <c:v>1.0068416595458984E-3</c:v>
                </c:pt>
                <c:pt idx="48174">
                  <c:v>1.007080078125E-3</c:v>
                </c:pt>
                <c:pt idx="48175">
                  <c:v>1.007080078125E-3</c:v>
                </c:pt>
                <c:pt idx="48176">
                  <c:v>1.0068416595458984E-3</c:v>
                </c:pt>
                <c:pt idx="48177">
                  <c:v>1.007080078125E-3</c:v>
                </c:pt>
                <c:pt idx="48178">
                  <c:v>1.007080078125E-3</c:v>
                </c:pt>
                <c:pt idx="48179">
                  <c:v>1.0068416595458984E-3</c:v>
                </c:pt>
                <c:pt idx="48180">
                  <c:v>1.0080337524414063E-3</c:v>
                </c:pt>
                <c:pt idx="48181">
                  <c:v>1.007080078125E-3</c:v>
                </c:pt>
                <c:pt idx="48182">
                  <c:v>1.0068416595458984E-3</c:v>
                </c:pt>
                <c:pt idx="48183">
                  <c:v>1.007080078125E-3</c:v>
                </c:pt>
                <c:pt idx="48184">
                  <c:v>1.007080078125E-3</c:v>
                </c:pt>
                <c:pt idx="48185">
                  <c:v>1.0068416595458984E-3</c:v>
                </c:pt>
                <c:pt idx="48186">
                  <c:v>1.007080078125E-3</c:v>
                </c:pt>
                <c:pt idx="48187">
                  <c:v>1.007080078125E-3</c:v>
                </c:pt>
                <c:pt idx="48188">
                  <c:v>1.0068416595458984E-3</c:v>
                </c:pt>
                <c:pt idx="48189">
                  <c:v>1.007080078125E-3</c:v>
                </c:pt>
                <c:pt idx="48190">
                  <c:v>1.007080078125E-3</c:v>
                </c:pt>
                <c:pt idx="48191">
                  <c:v>1.0068416595458984E-3</c:v>
                </c:pt>
                <c:pt idx="48192">
                  <c:v>1.007080078125E-3</c:v>
                </c:pt>
                <c:pt idx="48193">
                  <c:v>1.0080337524414063E-3</c:v>
                </c:pt>
                <c:pt idx="48194">
                  <c:v>1.007080078125E-3</c:v>
                </c:pt>
                <c:pt idx="48195">
                  <c:v>1.0068416595458984E-3</c:v>
                </c:pt>
                <c:pt idx="48196">
                  <c:v>1.007080078125E-3</c:v>
                </c:pt>
                <c:pt idx="48197">
                  <c:v>1.007080078125E-3</c:v>
                </c:pt>
                <c:pt idx="48198">
                  <c:v>1.0068416595458984E-3</c:v>
                </c:pt>
                <c:pt idx="48199">
                  <c:v>1.007080078125E-3</c:v>
                </c:pt>
                <c:pt idx="48200">
                  <c:v>1.007080078125E-3</c:v>
                </c:pt>
                <c:pt idx="48201">
                  <c:v>1.0068416595458984E-3</c:v>
                </c:pt>
                <c:pt idx="48202">
                  <c:v>1.007080078125E-3</c:v>
                </c:pt>
                <c:pt idx="48203">
                  <c:v>1.007080078125E-3</c:v>
                </c:pt>
                <c:pt idx="48204">
                  <c:v>1.0068416595458984E-3</c:v>
                </c:pt>
                <c:pt idx="48205">
                  <c:v>1.0080337524414063E-3</c:v>
                </c:pt>
                <c:pt idx="48206">
                  <c:v>1.007080078125E-3</c:v>
                </c:pt>
                <c:pt idx="48207">
                  <c:v>1.0068416595458984E-3</c:v>
                </c:pt>
                <c:pt idx="48208">
                  <c:v>1.007080078125E-3</c:v>
                </c:pt>
                <c:pt idx="48209">
                  <c:v>1.007080078125E-3</c:v>
                </c:pt>
                <c:pt idx="48210">
                  <c:v>1.0068416595458984E-3</c:v>
                </c:pt>
                <c:pt idx="48211">
                  <c:v>1.007080078125E-3</c:v>
                </c:pt>
                <c:pt idx="48212">
                  <c:v>1.007080078125E-3</c:v>
                </c:pt>
                <c:pt idx="48213">
                  <c:v>1.0068416595458984E-3</c:v>
                </c:pt>
                <c:pt idx="48214">
                  <c:v>1.007080078125E-3</c:v>
                </c:pt>
                <c:pt idx="48215">
                  <c:v>1.007080078125E-3</c:v>
                </c:pt>
                <c:pt idx="48216">
                  <c:v>1.0068416595458984E-3</c:v>
                </c:pt>
                <c:pt idx="48217">
                  <c:v>1.007080078125E-3</c:v>
                </c:pt>
                <c:pt idx="48218">
                  <c:v>1.0080337524414063E-3</c:v>
                </c:pt>
                <c:pt idx="48219">
                  <c:v>1.007080078125E-3</c:v>
                </c:pt>
                <c:pt idx="48220">
                  <c:v>1.0068416595458984E-3</c:v>
                </c:pt>
                <c:pt idx="48221">
                  <c:v>1.007080078125E-3</c:v>
                </c:pt>
                <c:pt idx="48222">
                  <c:v>1.007080078125E-3</c:v>
                </c:pt>
                <c:pt idx="48223">
                  <c:v>1.0068416595458984E-3</c:v>
                </c:pt>
                <c:pt idx="48224">
                  <c:v>1.007080078125E-3</c:v>
                </c:pt>
                <c:pt idx="48225">
                  <c:v>1.007080078125E-3</c:v>
                </c:pt>
                <c:pt idx="48226">
                  <c:v>1.0068416595458984E-3</c:v>
                </c:pt>
                <c:pt idx="48227">
                  <c:v>1.007080078125E-3</c:v>
                </c:pt>
                <c:pt idx="48228">
                  <c:v>1.007080078125E-3</c:v>
                </c:pt>
                <c:pt idx="48229">
                  <c:v>1.0068416595458984E-3</c:v>
                </c:pt>
                <c:pt idx="48230">
                  <c:v>1.0080337524414063E-3</c:v>
                </c:pt>
                <c:pt idx="48231">
                  <c:v>1.007080078125E-3</c:v>
                </c:pt>
                <c:pt idx="48232">
                  <c:v>1.0068416595458984E-3</c:v>
                </c:pt>
                <c:pt idx="48233">
                  <c:v>1.007080078125E-3</c:v>
                </c:pt>
                <c:pt idx="48234">
                  <c:v>1.007080078125E-3</c:v>
                </c:pt>
                <c:pt idx="48235">
                  <c:v>1.0068416595458984E-3</c:v>
                </c:pt>
                <c:pt idx="48236">
                  <c:v>1.007080078125E-3</c:v>
                </c:pt>
                <c:pt idx="48237">
                  <c:v>1.007080078125E-3</c:v>
                </c:pt>
                <c:pt idx="48238">
                  <c:v>1.0068416595458984E-3</c:v>
                </c:pt>
                <c:pt idx="48239">
                  <c:v>1.007080078125E-3</c:v>
                </c:pt>
                <c:pt idx="48240">
                  <c:v>1.007080078125E-3</c:v>
                </c:pt>
                <c:pt idx="48241">
                  <c:v>1.0068416595458984E-3</c:v>
                </c:pt>
                <c:pt idx="48242">
                  <c:v>1.007080078125E-3</c:v>
                </c:pt>
                <c:pt idx="48243">
                  <c:v>1.0080337524414063E-3</c:v>
                </c:pt>
                <c:pt idx="48244">
                  <c:v>1.007080078125E-3</c:v>
                </c:pt>
                <c:pt idx="48245">
                  <c:v>1.0068416595458984E-3</c:v>
                </c:pt>
                <c:pt idx="48246">
                  <c:v>1.007080078125E-3</c:v>
                </c:pt>
                <c:pt idx="48247">
                  <c:v>1.007080078125E-3</c:v>
                </c:pt>
                <c:pt idx="48248">
                  <c:v>1.0068416595458984E-3</c:v>
                </c:pt>
                <c:pt idx="48249">
                  <c:v>1.007080078125E-3</c:v>
                </c:pt>
                <c:pt idx="48250">
                  <c:v>1.007080078125E-3</c:v>
                </c:pt>
                <c:pt idx="48251">
                  <c:v>1.0068416595458984E-3</c:v>
                </c:pt>
                <c:pt idx="48252">
                  <c:v>1.007080078125E-3</c:v>
                </c:pt>
                <c:pt idx="48253">
                  <c:v>1.007080078125E-3</c:v>
                </c:pt>
                <c:pt idx="48254">
                  <c:v>1.0068416595458984E-3</c:v>
                </c:pt>
                <c:pt idx="48255">
                  <c:v>1.0080337524414063E-3</c:v>
                </c:pt>
                <c:pt idx="48256">
                  <c:v>1.007080078125E-3</c:v>
                </c:pt>
                <c:pt idx="48257">
                  <c:v>1.0068416595458984E-3</c:v>
                </c:pt>
                <c:pt idx="48258">
                  <c:v>1.007080078125E-3</c:v>
                </c:pt>
                <c:pt idx="48259">
                  <c:v>1.007080078125E-3</c:v>
                </c:pt>
                <c:pt idx="48260">
                  <c:v>1.0068416595458984E-3</c:v>
                </c:pt>
                <c:pt idx="48261">
                  <c:v>1.007080078125E-3</c:v>
                </c:pt>
                <c:pt idx="48262">
                  <c:v>1.007080078125E-3</c:v>
                </c:pt>
                <c:pt idx="48263">
                  <c:v>1.0068416595458984E-3</c:v>
                </c:pt>
                <c:pt idx="48264">
                  <c:v>1.007080078125E-3</c:v>
                </c:pt>
                <c:pt idx="48265">
                  <c:v>1.007080078125E-3</c:v>
                </c:pt>
                <c:pt idx="48266">
                  <c:v>1.0068416595458984E-3</c:v>
                </c:pt>
                <c:pt idx="48267">
                  <c:v>1.007080078125E-3</c:v>
                </c:pt>
                <c:pt idx="48268">
                  <c:v>1.0080337524414063E-3</c:v>
                </c:pt>
                <c:pt idx="48269">
                  <c:v>1.007080078125E-3</c:v>
                </c:pt>
                <c:pt idx="48270">
                  <c:v>1.0068416595458984E-3</c:v>
                </c:pt>
                <c:pt idx="48271">
                  <c:v>1.007080078125E-3</c:v>
                </c:pt>
                <c:pt idx="48272">
                  <c:v>1.007080078125E-3</c:v>
                </c:pt>
                <c:pt idx="48273">
                  <c:v>1.0068416595458984E-3</c:v>
                </c:pt>
                <c:pt idx="48274">
                  <c:v>1.007080078125E-3</c:v>
                </c:pt>
                <c:pt idx="48275">
                  <c:v>1.007080078125E-3</c:v>
                </c:pt>
                <c:pt idx="48276">
                  <c:v>1.0068416595458984E-3</c:v>
                </c:pt>
                <c:pt idx="48277">
                  <c:v>1.007080078125E-3</c:v>
                </c:pt>
                <c:pt idx="48278">
                  <c:v>1.007080078125E-3</c:v>
                </c:pt>
                <c:pt idx="48279">
                  <c:v>1.0068416595458984E-3</c:v>
                </c:pt>
                <c:pt idx="48280">
                  <c:v>1.0080337524414063E-3</c:v>
                </c:pt>
                <c:pt idx="48281">
                  <c:v>1.007080078125E-3</c:v>
                </c:pt>
                <c:pt idx="48282">
                  <c:v>1.0068416595458984E-3</c:v>
                </c:pt>
                <c:pt idx="48283">
                  <c:v>1.007080078125E-3</c:v>
                </c:pt>
                <c:pt idx="48284">
                  <c:v>1.007080078125E-3</c:v>
                </c:pt>
                <c:pt idx="48285">
                  <c:v>1.0068416595458984E-3</c:v>
                </c:pt>
                <c:pt idx="48286">
                  <c:v>1.007080078125E-3</c:v>
                </c:pt>
                <c:pt idx="48287">
                  <c:v>1.007080078125E-3</c:v>
                </c:pt>
                <c:pt idx="48288">
                  <c:v>1.0068416595458984E-3</c:v>
                </c:pt>
                <c:pt idx="48289">
                  <c:v>1.007080078125E-3</c:v>
                </c:pt>
                <c:pt idx="48290">
                  <c:v>1.007080078125E-3</c:v>
                </c:pt>
                <c:pt idx="48291">
                  <c:v>1.0068416595458984E-3</c:v>
                </c:pt>
                <c:pt idx="48292">
                  <c:v>1.007080078125E-3</c:v>
                </c:pt>
                <c:pt idx="48293">
                  <c:v>1.0080337524414063E-3</c:v>
                </c:pt>
                <c:pt idx="48294">
                  <c:v>1.007080078125E-3</c:v>
                </c:pt>
                <c:pt idx="48295">
                  <c:v>1.0068416595458984E-3</c:v>
                </c:pt>
                <c:pt idx="48296">
                  <c:v>1.007080078125E-3</c:v>
                </c:pt>
                <c:pt idx="48297">
                  <c:v>1.007080078125E-3</c:v>
                </c:pt>
                <c:pt idx="48298">
                  <c:v>1.0068416595458984E-3</c:v>
                </c:pt>
                <c:pt idx="48299">
                  <c:v>1.007080078125E-3</c:v>
                </c:pt>
                <c:pt idx="48300">
                  <c:v>1.007080078125E-3</c:v>
                </c:pt>
                <c:pt idx="48301">
                  <c:v>1.0068416595458984E-3</c:v>
                </c:pt>
                <c:pt idx="48302">
                  <c:v>1.007080078125E-3</c:v>
                </c:pt>
                <c:pt idx="48303">
                  <c:v>1.007080078125E-3</c:v>
                </c:pt>
                <c:pt idx="48304">
                  <c:v>1.0068416595458984E-3</c:v>
                </c:pt>
                <c:pt idx="48305">
                  <c:v>1.0080337524414063E-3</c:v>
                </c:pt>
                <c:pt idx="48306">
                  <c:v>1.007080078125E-3</c:v>
                </c:pt>
                <c:pt idx="48307">
                  <c:v>1.0068416595458984E-3</c:v>
                </c:pt>
                <c:pt idx="48308">
                  <c:v>1.007080078125E-3</c:v>
                </c:pt>
                <c:pt idx="48309">
                  <c:v>1.007080078125E-3</c:v>
                </c:pt>
                <c:pt idx="48310">
                  <c:v>1.0068416595458984E-3</c:v>
                </c:pt>
                <c:pt idx="48311">
                  <c:v>1.6113042831420898E-2</c:v>
                </c:pt>
                <c:pt idx="48312">
                  <c:v>1.007080078125E-3</c:v>
                </c:pt>
                <c:pt idx="48313">
                  <c:v>1.007080078125E-3</c:v>
                </c:pt>
                <c:pt idx="48314">
                  <c:v>1.0068416595458984E-3</c:v>
                </c:pt>
                <c:pt idx="48315">
                  <c:v>1.0080337524414063E-3</c:v>
                </c:pt>
                <c:pt idx="48316">
                  <c:v>1.007080078125E-3</c:v>
                </c:pt>
                <c:pt idx="48317">
                  <c:v>1.0068416595458984E-3</c:v>
                </c:pt>
                <c:pt idx="48318">
                  <c:v>1.007080078125E-3</c:v>
                </c:pt>
                <c:pt idx="48319">
                  <c:v>1.007080078125E-3</c:v>
                </c:pt>
                <c:pt idx="48320">
                  <c:v>1.0068416595458984E-3</c:v>
                </c:pt>
                <c:pt idx="48321">
                  <c:v>1.007080078125E-3</c:v>
                </c:pt>
                <c:pt idx="48322">
                  <c:v>1.007080078125E-3</c:v>
                </c:pt>
                <c:pt idx="48323">
                  <c:v>1.0068416595458984E-3</c:v>
                </c:pt>
                <c:pt idx="48324">
                  <c:v>1.007080078125E-3</c:v>
                </c:pt>
                <c:pt idx="48325">
                  <c:v>1.007080078125E-3</c:v>
                </c:pt>
                <c:pt idx="48326">
                  <c:v>1.0068416595458984E-3</c:v>
                </c:pt>
                <c:pt idx="48327">
                  <c:v>1.007080078125E-3</c:v>
                </c:pt>
                <c:pt idx="48328">
                  <c:v>1.0080337524414063E-3</c:v>
                </c:pt>
                <c:pt idx="48329">
                  <c:v>1.007080078125E-3</c:v>
                </c:pt>
                <c:pt idx="48330">
                  <c:v>1.0068416595458984E-3</c:v>
                </c:pt>
                <c:pt idx="48331">
                  <c:v>1.007080078125E-3</c:v>
                </c:pt>
                <c:pt idx="48332">
                  <c:v>1.007080078125E-3</c:v>
                </c:pt>
                <c:pt idx="48333">
                  <c:v>1.0068416595458984E-3</c:v>
                </c:pt>
                <c:pt idx="48334">
                  <c:v>1.007080078125E-3</c:v>
                </c:pt>
                <c:pt idx="48335">
                  <c:v>1.007080078125E-3</c:v>
                </c:pt>
                <c:pt idx="48336">
                  <c:v>1.0068416595458984E-3</c:v>
                </c:pt>
                <c:pt idx="48337">
                  <c:v>1.007080078125E-3</c:v>
                </c:pt>
                <c:pt idx="48338">
                  <c:v>1.0068416595458984E-3</c:v>
                </c:pt>
                <c:pt idx="48339">
                  <c:v>1.007080078125E-3</c:v>
                </c:pt>
                <c:pt idx="48340">
                  <c:v>1.0080337524414063E-3</c:v>
                </c:pt>
                <c:pt idx="48341">
                  <c:v>1.007080078125E-3</c:v>
                </c:pt>
                <c:pt idx="48342">
                  <c:v>1.0068416595458984E-3</c:v>
                </c:pt>
                <c:pt idx="48343">
                  <c:v>1.007080078125E-3</c:v>
                </c:pt>
                <c:pt idx="48344">
                  <c:v>1.007080078125E-3</c:v>
                </c:pt>
                <c:pt idx="48345">
                  <c:v>1.0068416595458984E-3</c:v>
                </c:pt>
                <c:pt idx="48346">
                  <c:v>1.007080078125E-3</c:v>
                </c:pt>
                <c:pt idx="48347">
                  <c:v>1.007080078125E-3</c:v>
                </c:pt>
                <c:pt idx="48348">
                  <c:v>1.0068416595458984E-3</c:v>
                </c:pt>
                <c:pt idx="48349">
                  <c:v>1.007080078125E-3</c:v>
                </c:pt>
                <c:pt idx="48350">
                  <c:v>1.007080078125E-3</c:v>
                </c:pt>
                <c:pt idx="48351">
                  <c:v>1.0068416595458984E-3</c:v>
                </c:pt>
                <c:pt idx="48352">
                  <c:v>1.007080078125E-3</c:v>
                </c:pt>
                <c:pt idx="48353">
                  <c:v>1.0080337524414063E-3</c:v>
                </c:pt>
                <c:pt idx="48354">
                  <c:v>1.007080078125E-3</c:v>
                </c:pt>
                <c:pt idx="48355">
                  <c:v>1.0068416595458984E-3</c:v>
                </c:pt>
                <c:pt idx="48356">
                  <c:v>1.007080078125E-3</c:v>
                </c:pt>
                <c:pt idx="48357">
                  <c:v>1.007080078125E-3</c:v>
                </c:pt>
                <c:pt idx="48358">
                  <c:v>1.0068416595458984E-3</c:v>
                </c:pt>
                <c:pt idx="48359">
                  <c:v>1.007080078125E-3</c:v>
                </c:pt>
                <c:pt idx="48360">
                  <c:v>1.0068416595458984E-3</c:v>
                </c:pt>
                <c:pt idx="48361">
                  <c:v>1.007080078125E-3</c:v>
                </c:pt>
                <c:pt idx="48362">
                  <c:v>1.007080078125E-3</c:v>
                </c:pt>
                <c:pt idx="48363">
                  <c:v>1.0068416595458984E-3</c:v>
                </c:pt>
                <c:pt idx="48364">
                  <c:v>1.007080078125E-3</c:v>
                </c:pt>
                <c:pt idx="48365">
                  <c:v>1.0080337524414063E-3</c:v>
                </c:pt>
                <c:pt idx="48366">
                  <c:v>1.007080078125E-3</c:v>
                </c:pt>
                <c:pt idx="48367">
                  <c:v>1.0068416595458984E-3</c:v>
                </c:pt>
                <c:pt idx="48368">
                  <c:v>1.007080078125E-3</c:v>
                </c:pt>
                <c:pt idx="48369">
                  <c:v>1.007080078125E-3</c:v>
                </c:pt>
                <c:pt idx="48370">
                  <c:v>1.0068416595458984E-3</c:v>
                </c:pt>
                <c:pt idx="48371">
                  <c:v>1.007080078125E-3</c:v>
                </c:pt>
                <c:pt idx="48372">
                  <c:v>1.007080078125E-3</c:v>
                </c:pt>
                <c:pt idx="48373">
                  <c:v>1.0068416595458984E-3</c:v>
                </c:pt>
                <c:pt idx="48374">
                  <c:v>1.007080078125E-3</c:v>
                </c:pt>
                <c:pt idx="48375">
                  <c:v>1.007080078125E-3</c:v>
                </c:pt>
                <c:pt idx="48376">
                  <c:v>1.0068416595458984E-3</c:v>
                </c:pt>
                <c:pt idx="48377">
                  <c:v>1.007080078125E-3</c:v>
                </c:pt>
                <c:pt idx="48378">
                  <c:v>1.0080337524414063E-3</c:v>
                </c:pt>
                <c:pt idx="48379">
                  <c:v>1.007080078125E-3</c:v>
                </c:pt>
                <c:pt idx="48380">
                  <c:v>1.0068416595458984E-3</c:v>
                </c:pt>
                <c:pt idx="48381">
                  <c:v>1.007080078125E-3</c:v>
                </c:pt>
                <c:pt idx="48382">
                  <c:v>1.0068416595458984E-3</c:v>
                </c:pt>
                <c:pt idx="48383">
                  <c:v>1.007080078125E-3</c:v>
                </c:pt>
                <c:pt idx="48384">
                  <c:v>1.007080078125E-3</c:v>
                </c:pt>
                <c:pt idx="48385">
                  <c:v>1.0068416595458984E-3</c:v>
                </c:pt>
                <c:pt idx="48386">
                  <c:v>1.007080078125E-3</c:v>
                </c:pt>
                <c:pt idx="48387">
                  <c:v>1.007080078125E-3</c:v>
                </c:pt>
                <c:pt idx="48388">
                  <c:v>1.0068416595458984E-3</c:v>
                </c:pt>
                <c:pt idx="48389">
                  <c:v>1.007080078125E-3</c:v>
                </c:pt>
                <c:pt idx="48390">
                  <c:v>1.0080337524414063E-3</c:v>
                </c:pt>
                <c:pt idx="48391">
                  <c:v>1.007080078125E-3</c:v>
                </c:pt>
                <c:pt idx="48392">
                  <c:v>1.0068416595458984E-3</c:v>
                </c:pt>
                <c:pt idx="48393">
                  <c:v>1.007080078125E-3</c:v>
                </c:pt>
                <c:pt idx="48394">
                  <c:v>1.007080078125E-3</c:v>
                </c:pt>
                <c:pt idx="48395">
                  <c:v>1.0068416595458984E-3</c:v>
                </c:pt>
                <c:pt idx="48396">
                  <c:v>1.007080078125E-3</c:v>
                </c:pt>
                <c:pt idx="48397">
                  <c:v>1.007080078125E-3</c:v>
                </c:pt>
                <c:pt idx="48398">
                  <c:v>1.0068416595458984E-3</c:v>
                </c:pt>
                <c:pt idx="48399">
                  <c:v>1.007080078125E-3</c:v>
                </c:pt>
                <c:pt idx="48400">
                  <c:v>1.007080078125E-3</c:v>
                </c:pt>
                <c:pt idx="48401">
                  <c:v>1.0068416595458984E-3</c:v>
                </c:pt>
                <c:pt idx="48402">
                  <c:v>1.007080078125E-3</c:v>
                </c:pt>
                <c:pt idx="48403">
                  <c:v>1.0080337524414063E-3</c:v>
                </c:pt>
                <c:pt idx="48404">
                  <c:v>1.0068416595458984E-3</c:v>
                </c:pt>
                <c:pt idx="48405">
                  <c:v>1.007080078125E-3</c:v>
                </c:pt>
                <c:pt idx="48406">
                  <c:v>1.007080078125E-3</c:v>
                </c:pt>
                <c:pt idx="48407">
                  <c:v>1.0068416595458984E-3</c:v>
                </c:pt>
                <c:pt idx="48408">
                  <c:v>1.007080078125E-3</c:v>
                </c:pt>
                <c:pt idx="48409">
                  <c:v>1.007080078125E-3</c:v>
                </c:pt>
                <c:pt idx="48410">
                  <c:v>1.0068416595458984E-3</c:v>
                </c:pt>
                <c:pt idx="48411">
                  <c:v>1.007080078125E-3</c:v>
                </c:pt>
                <c:pt idx="48412">
                  <c:v>1.007080078125E-3</c:v>
                </c:pt>
                <c:pt idx="48413">
                  <c:v>1.0068416595458984E-3</c:v>
                </c:pt>
                <c:pt idx="48414">
                  <c:v>1.007080078125E-3</c:v>
                </c:pt>
                <c:pt idx="48415">
                  <c:v>1.0080337524414063E-3</c:v>
                </c:pt>
                <c:pt idx="48416">
                  <c:v>1.007080078125E-3</c:v>
                </c:pt>
                <c:pt idx="48417">
                  <c:v>1.0068416595458984E-3</c:v>
                </c:pt>
                <c:pt idx="48418">
                  <c:v>1.007080078125E-3</c:v>
                </c:pt>
                <c:pt idx="48419">
                  <c:v>1.007080078125E-3</c:v>
                </c:pt>
                <c:pt idx="48420">
                  <c:v>1.0068416595458984E-3</c:v>
                </c:pt>
                <c:pt idx="48421">
                  <c:v>1.007080078125E-3</c:v>
                </c:pt>
                <c:pt idx="48422">
                  <c:v>1.007080078125E-3</c:v>
                </c:pt>
                <c:pt idx="48423">
                  <c:v>1.0068416595458984E-3</c:v>
                </c:pt>
                <c:pt idx="48424">
                  <c:v>1.007080078125E-3</c:v>
                </c:pt>
                <c:pt idx="48425">
                  <c:v>1.007080078125E-3</c:v>
                </c:pt>
                <c:pt idx="48426">
                  <c:v>1.0068416595458984E-3</c:v>
                </c:pt>
                <c:pt idx="48427">
                  <c:v>1.007080078125E-3</c:v>
                </c:pt>
                <c:pt idx="48428">
                  <c:v>1.0080337524414063E-3</c:v>
                </c:pt>
                <c:pt idx="48429">
                  <c:v>1.0068416595458984E-3</c:v>
                </c:pt>
                <c:pt idx="48430">
                  <c:v>1.007080078125E-3</c:v>
                </c:pt>
                <c:pt idx="48431">
                  <c:v>1.007080078125E-3</c:v>
                </c:pt>
                <c:pt idx="48432">
                  <c:v>1.0068416595458984E-3</c:v>
                </c:pt>
                <c:pt idx="48433">
                  <c:v>1.007080078125E-3</c:v>
                </c:pt>
                <c:pt idx="48434">
                  <c:v>1.007080078125E-3</c:v>
                </c:pt>
                <c:pt idx="48435">
                  <c:v>1.0068416595458984E-3</c:v>
                </c:pt>
                <c:pt idx="48436">
                  <c:v>1.007080078125E-3</c:v>
                </c:pt>
                <c:pt idx="48437">
                  <c:v>1.007080078125E-3</c:v>
                </c:pt>
                <c:pt idx="48438">
                  <c:v>1.0068416595458984E-3</c:v>
                </c:pt>
                <c:pt idx="48439">
                  <c:v>1.007080078125E-3</c:v>
                </c:pt>
                <c:pt idx="48440">
                  <c:v>1.0080337524414063E-3</c:v>
                </c:pt>
                <c:pt idx="48441">
                  <c:v>1.007080078125E-3</c:v>
                </c:pt>
                <c:pt idx="48442">
                  <c:v>1.0068416595458984E-3</c:v>
                </c:pt>
                <c:pt idx="48443">
                  <c:v>1.007080078125E-3</c:v>
                </c:pt>
                <c:pt idx="48444">
                  <c:v>1.007080078125E-3</c:v>
                </c:pt>
                <c:pt idx="48445">
                  <c:v>1.0068416595458984E-3</c:v>
                </c:pt>
                <c:pt idx="48446">
                  <c:v>1.007080078125E-3</c:v>
                </c:pt>
                <c:pt idx="48447">
                  <c:v>1.007080078125E-3</c:v>
                </c:pt>
                <c:pt idx="48448">
                  <c:v>1.0068416595458984E-3</c:v>
                </c:pt>
                <c:pt idx="48449">
                  <c:v>1.007080078125E-3</c:v>
                </c:pt>
                <c:pt idx="48450">
                  <c:v>1.007080078125E-3</c:v>
                </c:pt>
                <c:pt idx="48451">
                  <c:v>1.0068416595458984E-3</c:v>
                </c:pt>
                <c:pt idx="48452">
                  <c:v>1.007080078125E-3</c:v>
                </c:pt>
                <c:pt idx="48453">
                  <c:v>1.0080337524414063E-3</c:v>
                </c:pt>
                <c:pt idx="48454">
                  <c:v>1.0068416595458984E-3</c:v>
                </c:pt>
                <c:pt idx="48455">
                  <c:v>1.007080078125E-3</c:v>
                </c:pt>
                <c:pt idx="48456">
                  <c:v>1.007080078125E-3</c:v>
                </c:pt>
                <c:pt idx="48457">
                  <c:v>1.0068416595458984E-3</c:v>
                </c:pt>
                <c:pt idx="48458">
                  <c:v>1.007080078125E-3</c:v>
                </c:pt>
                <c:pt idx="48459">
                  <c:v>1.007080078125E-3</c:v>
                </c:pt>
                <c:pt idx="48460">
                  <c:v>1.0068416595458984E-3</c:v>
                </c:pt>
                <c:pt idx="48461">
                  <c:v>1.007080078125E-3</c:v>
                </c:pt>
                <c:pt idx="48462">
                  <c:v>1.007080078125E-3</c:v>
                </c:pt>
                <c:pt idx="48463">
                  <c:v>1.0068416595458984E-3</c:v>
                </c:pt>
                <c:pt idx="48464">
                  <c:v>1.007080078125E-3</c:v>
                </c:pt>
                <c:pt idx="48465">
                  <c:v>1.0080337524414063E-3</c:v>
                </c:pt>
                <c:pt idx="48466">
                  <c:v>1.007080078125E-3</c:v>
                </c:pt>
                <c:pt idx="48467">
                  <c:v>1.0068416595458984E-3</c:v>
                </c:pt>
                <c:pt idx="48468">
                  <c:v>1.007080078125E-3</c:v>
                </c:pt>
                <c:pt idx="48469">
                  <c:v>1.007080078125E-3</c:v>
                </c:pt>
                <c:pt idx="48470">
                  <c:v>1.0068416595458984E-3</c:v>
                </c:pt>
                <c:pt idx="48471">
                  <c:v>1.007080078125E-3</c:v>
                </c:pt>
                <c:pt idx="48472">
                  <c:v>1.007080078125E-3</c:v>
                </c:pt>
                <c:pt idx="48473">
                  <c:v>1.0068416595458984E-3</c:v>
                </c:pt>
                <c:pt idx="48474">
                  <c:v>1.007080078125E-3</c:v>
                </c:pt>
                <c:pt idx="48475">
                  <c:v>1.007080078125E-3</c:v>
                </c:pt>
                <c:pt idx="48476">
                  <c:v>1.0068416595458984E-3</c:v>
                </c:pt>
                <c:pt idx="48477">
                  <c:v>1.007080078125E-3</c:v>
                </c:pt>
                <c:pt idx="48478">
                  <c:v>1.0080337524414063E-3</c:v>
                </c:pt>
                <c:pt idx="48479">
                  <c:v>1.0068416595458984E-3</c:v>
                </c:pt>
                <c:pt idx="48480">
                  <c:v>1.007080078125E-3</c:v>
                </c:pt>
                <c:pt idx="48481">
                  <c:v>1.007080078125E-3</c:v>
                </c:pt>
                <c:pt idx="48482">
                  <c:v>1.0068416595458984E-3</c:v>
                </c:pt>
                <c:pt idx="48483">
                  <c:v>1.007080078125E-3</c:v>
                </c:pt>
                <c:pt idx="48484">
                  <c:v>1.007080078125E-3</c:v>
                </c:pt>
                <c:pt idx="48485">
                  <c:v>1.0068416595458984E-3</c:v>
                </c:pt>
                <c:pt idx="48486">
                  <c:v>1.007080078125E-3</c:v>
                </c:pt>
                <c:pt idx="48487">
                  <c:v>1.007080078125E-3</c:v>
                </c:pt>
                <c:pt idx="48488">
                  <c:v>1.0068416595458984E-3</c:v>
                </c:pt>
                <c:pt idx="48489">
                  <c:v>1.007080078125E-3</c:v>
                </c:pt>
                <c:pt idx="48490">
                  <c:v>1.0080337524414063E-3</c:v>
                </c:pt>
                <c:pt idx="48491">
                  <c:v>1.007080078125E-3</c:v>
                </c:pt>
                <c:pt idx="48492">
                  <c:v>1.0068416595458984E-3</c:v>
                </c:pt>
                <c:pt idx="48493">
                  <c:v>1.007080078125E-3</c:v>
                </c:pt>
                <c:pt idx="48494">
                  <c:v>1.007080078125E-3</c:v>
                </c:pt>
                <c:pt idx="48495">
                  <c:v>1.0068416595458984E-3</c:v>
                </c:pt>
                <c:pt idx="48496">
                  <c:v>1.007080078125E-3</c:v>
                </c:pt>
                <c:pt idx="48497">
                  <c:v>1.007080078125E-3</c:v>
                </c:pt>
                <c:pt idx="48498">
                  <c:v>1.0068416595458984E-3</c:v>
                </c:pt>
                <c:pt idx="48499">
                  <c:v>1.007080078125E-3</c:v>
                </c:pt>
                <c:pt idx="48500">
                  <c:v>1.007080078125E-3</c:v>
                </c:pt>
                <c:pt idx="48501">
                  <c:v>1.0068416595458984E-3</c:v>
                </c:pt>
                <c:pt idx="48502">
                  <c:v>1.007080078125E-3</c:v>
                </c:pt>
                <c:pt idx="48503">
                  <c:v>1.0080337524414063E-3</c:v>
                </c:pt>
                <c:pt idx="48504">
                  <c:v>1.0068416595458984E-3</c:v>
                </c:pt>
                <c:pt idx="48505">
                  <c:v>1.007080078125E-3</c:v>
                </c:pt>
                <c:pt idx="48506">
                  <c:v>1.007080078125E-3</c:v>
                </c:pt>
                <c:pt idx="48507">
                  <c:v>1.0068416595458984E-3</c:v>
                </c:pt>
                <c:pt idx="48508">
                  <c:v>1.007080078125E-3</c:v>
                </c:pt>
                <c:pt idx="48509">
                  <c:v>1.007080078125E-3</c:v>
                </c:pt>
                <c:pt idx="48510">
                  <c:v>1.0068416595458984E-3</c:v>
                </c:pt>
                <c:pt idx="48511">
                  <c:v>1.007080078125E-3</c:v>
                </c:pt>
                <c:pt idx="48512">
                  <c:v>1.007080078125E-3</c:v>
                </c:pt>
                <c:pt idx="48513">
                  <c:v>1.0068416595458984E-3</c:v>
                </c:pt>
                <c:pt idx="48514">
                  <c:v>1.007080078125E-3</c:v>
                </c:pt>
                <c:pt idx="48515">
                  <c:v>1.0080337524414063E-3</c:v>
                </c:pt>
                <c:pt idx="48516">
                  <c:v>1.007080078125E-3</c:v>
                </c:pt>
                <c:pt idx="48517">
                  <c:v>1.0068416595458984E-3</c:v>
                </c:pt>
                <c:pt idx="48518">
                  <c:v>1.007080078125E-3</c:v>
                </c:pt>
                <c:pt idx="48519">
                  <c:v>1.007080078125E-3</c:v>
                </c:pt>
                <c:pt idx="48520">
                  <c:v>1.0068416595458984E-3</c:v>
                </c:pt>
                <c:pt idx="48521">
                  <c:v>1.007080078125E-3</c:v>
                </c:pt>
                <c:pt idx="48522">
                  <c:v>1.007080078125E-3</c:v>
                </c:pt>
                <c:pt idx="48523">
                  <c:v>1.0068416595458984E-3</c:v>
                </c:pt>
                <c:pt idx="48524">
                  <c:v>1.007080078125E-3</c:v>
                </c:pt>
                <c:pt idx="48525">
                  <c:v>1.007080078125E-3</c:v>
                </c:pt>
                <c:pt idx="48526">
                  <c:v>1.0068416595458984E-3</c:v>
                </c:pt>
                <c:pt idx="48527">
                  <c:v>1.007080078125E-3</c:v>
                </c:pt>
                <c:pt idx="48528">
                  <c:v>1.0080337524414063E-3</c:v>
                </c:pt>
                <c:pt idx="48529">
                  <c:v>1.0068416595458984E-3</c:v>
                </c:pt>
                <c:pt idx="48530">
                  <c:v>1.007080078125E-3</c:v>
                </c:pt>
                <c:pt idx="48531">
                  <c:v>1.007080078125E-3</c:v>
                </c:pt>
                <c:pt idx="48532">
                  <c:v>1.0068416595458984E-3</c:v>
                </c:pt>
                <c:pt idx="48533">
                  <c:v>1.007080078125E-3</c:v>
                </c:pt>
                <c:pt idx="48534">
                  <c:v>1.007080078125E-3</c:v>
                </c:pt>
                <c:pt idx="48535">
                  <c:v>1.0068416595458984E-3</c:v>
                </c:pt>
                <c:pt idx="48536">
                  <c:v>1.007080078125E-3</c:v>
                </c:pt>
                <c:pt idx="48537">
                  <c:v>1.007080078125E-3</c:v>
                </c:pt>
                <c:pt idx="48538">
                  <c:v>1.0068416595458984E-3</c:v>
                </c:pt>
                <c:pt idx="48539">
                  <c:v>1.007080078125E-3</c:v>
                </c:pt>
                <c:pt idx="48540">
                  <c:v>1.0080337524414063E-3</c:v>
                </c:pt>
                <c:pt idx="48541">
                  <c:v>1.007080078125E-3</c:v>
                </c:pt>
                <c:pt idx="48542">
                  <c:v>1.0068416595458984E-3</c:v>
                </c:pt>
                <c:pt idx="48543">
                  <c:v>1.007080078125E-3</c:v>
                </c:pt>
                <c:pt idx="48544">
                  <c:v>1.007080078125E-3</c:v>
                </c:pt>
                <c:pt idx="48545">
                  <c:v>1.0068416595458984E-3</c:v>
                </c:pt>
                <c:pt idx="48546">
                  <c:v>1.007080078125E-3</c:v>
                </c:pt>
                <c:pt idx="48547">
                  <c:v>1.007080078125E-3</c:v>
                </c:pt>
                <c:pt idx="48548">
                  <c:v>1.0068416595458984E-3</c:v>
                </c:pt>
                <c:pt idx="48549">
                  <c:v>1.007080078125E-3</c:v>
                </c:pt>
                <c:pt idx="48550">
                  <c:v>1.007080078125E-3</c:v>
                </c:pt>
                <c:pt idx="48551">
                  <c:v>1.0068416595458984E-3</c:v>
                </c:pt>
                <c:pt idx="48552">
                  <c:v>1.007080078125E-3</c:v>
                </c:pt>
                <c:pt idx="48553">
                  <c:v>1.0080337524414063E-3</c:v>
                </c:pt>
                <c:pt idx="48554">
                  <c:v>1.0068416595458984E-3</c:v>
                </c:pt>
                <c:pt idx="48555">
                  <c:v>1.007080078125E-3</c:v>
                </c:pt>
                <c:pt idx="48556">
                  <c:v>1.007080078125E-3</c:v>
                </c:pt>
                <c:pt idx="48557">
                  <c:v>1.0068416595458984E-3</c:v>
                </c:pt>
                <c:pt idx="48558">
                  <c:v>1.007080078125E-3</c:v>
                </c:pt>
                <c:pt idx="48559">
                  <c:v>1.007080078125E-3</c:v>
                </c:pt>
                <c:pt idx="48560">
                  <c:v>1.0068416595458984E-3</c:v>
                </c:pt>
                <c:pt idx="48561">
                  <c:v>1.007080078125E-3</c:v>
                </c:pt>
                <c:pt idx="48562">
                  <c:v>1.007080078125E-3</c:v>
                </c:pt>
                <c:pt idx="48563">
                  <c:v>1.0068416595458984E-3</c:v>
                </c:pt>
                <c:pt idx="48564">
                  <c:v>1.007080078125E-3</c:v>
                </c:pt>
                <c:pt idx="48565">
                  <c:v>1.0080337524414063E-3</c:v>
                </c:pt>
                <c:pt idx="48566">
                  <c:v>1.007080078125E-3</c:v>
                </c:pt>
                <c:pt idx="48567">
                  <c:v>1.0068416595458984E-3</c:v>
                </c:pt>
                <c:pt idx="48568">
                  <c:v>1.007080078125E-3</c:v>
                </c:pt>
                <c:pt idx="48569">
                  <c:v>1.007080078125E-3</c:v>
                </c:pt>
                <c:pt idx="48570">
                  <c:v>1.0068416595458984E-3</c:v>
                </c:pt>
                <c:pt idx="48571">
                  <c:v>1.007080078125E-3</c:v>
                </c:pt>
                <c:pt idx="48572">
                  <c:v>1.007080078125E-3</c:v>
                </c:pt>
                <c:pt idx="48573">
                  <c:v>1.0068416595458984E-3</c:v>
                </c:pt>
                <c:pt idx="48574">
                  <c:v>1.007080078125E-3</c:v>
                </c:pt>
                <c:pt idx="48575">
                  <c:v>1.007080078125E-3</c:v>
                </c:pt>
                <c:pt idx="48576">
                  <c:v>1.0068416595458984E-3</c:v>
                </c:pt>
                <c:pt idx="48577">
                  <c:v>1.007080078125E-3</c:v>
                </c:pt>
                <c:pt idx="48578">
                  <c:v>1.0080337524414063E-3</c:v>
                </c:pt>
                <c:pt idx="48579">
                  <c:v>1.0068416595458984E-3</c:v>
                </c:pt>
                <c:pt idx="48580">
                  <c:v>1.007080078125E-3</c:v>
                </c:pt>
                <c:pt idx="48581">
                  <c:v>1.007080078125E-3</c:v>
                </c:pt>
                <c:pt idx="48582">
                  <c:v>1.0068416595458984E-3</c:v>
                </c:pt>
                <c:pt idx="48583">
                  <c:v>1.007080078125E-3</c:v>
                </c:pt>
                <c:pt idx="48584">
                  <c:v>1.007080078125E-3</c:v>
                </c:pt>
                <c:pt idx="48585">
                  <c:v>1.0068416595458984E-3</c:v>
                </c:pt>
                <c:pt idx="48586">
                  <c:v>1.007080078125E-3</c:v>
                </c:pt>
                <c:pt idx="48587">
                  <c:v>1.007080078125E-3</c:v>
                </c:pt>
                <c:pt idx="48588">
                  <c:v>1.0068416595458984E-3</c:v>
                </c:pt>
                <c:pt idx="48589">
                  <c:v>1.007080078125E-3</c:v>
                </c:pt>
                <c:pt idx="48590">
                  <c:v>1.0080337524414063E-3</c:v>
                </c:pt>
                <c:pt idx="48591">
                  <c:v>1.007080078125E-3</c:v>
                </c:pt>
                <c:pt idx="48592">
                  <c:v>1.0068416595458984E-3</c:v>
                </c:pt>
                <c:pt idx="48593">
                  <c:v>1.007080078125E-3</c:v>
                </c:pt>
                <c:pt idx="48594">
                  <c:v>1.007080078125E-3</c:v>
                </c:pt>
                <c:pt idx="48595">
                  <c:v>1.0068416595458984E-3</c:v>
                </c:pt>
                <c:pt idx="48596">
                  <c:v>1.007080078125E-3</c:v>
                </c:pt>
                <c:pt idx="48597">
                  <c:v>1.007080078125E-3</c:v>
                </c:pt>
                <c:pt idx="48598">
                  <c:v>1.0068416595458984E-3</c:v>
                </c:pt>
                <c:pt idx="48599">
                  <c:v>1.007080078125E-3</c:v>
                </c:pt>
                <c:pt idx="48600">
                  <c:v>1.007080078125E-3</c:v>
                </c:pt>
                <c:pt idx="48601">
                  <c:v>1.0068416595458984E-3</c:v>
                </c:pt>
                <c:pt idx="48602">
                  <c:v>1.007080078125E-3</c:v>
                </c:pt>
                <c:pt idx="48603">
                  <c:v>1.0080337524414063E-3</c:v>
                </c:pt>
                <c:pt idx="48604">
                  <c:v>1.0068416595458984E-3</c:v>
                </c:pt>
                <c:pt idx="48605">
                  <c:v>1.007080078125E-3</c:v>
                </c:pt>
                <c:pt idx="48606">
                  <c:v>1.007080078125E-3</c:v>
                </c:pt>
                <c:pt idx="48607">
                  <c:v>1.0068416595458984E-3</c:v>
                </c:pt>
                <c:pt idx="48608">
                  <c:v>1.007080078125E-3</c:v>
                </c:pt>
                <c:pt idx="48609">
                  <c:v>1.007080078125E-3</c:v>
                </c:pt>
                <c:pt idx="48610">
                  <c:v>1.0068416595458984E-3</c:v>
                </c:pt>
                <c:pt idx="48611">
                  <c:v>1.007080078125E-3</c:v>
                </c:pt>
                <c:pt idx="48612">
                  <c:v>1.007080078125E-3</c:v>
                </c:pt>
                <c:pt idx="48613">
                  <c:v>1.0068416595458984E-3</c:v>
                </c:pt>
                <c:pt idx="48614">
                  <c:v>1.007080078125E-3</c:v>
                </c:pt>
                <c:pt idx="48615">
                  <c:v>1.0080337524414063E-3</c:v>
                </c:pt>
                <c:pt idx="48616">
                  <c:v>1.007080078125E-3</c:v>
                </c:pt>
                <c:pt idx="48617">
                  <c:v>1.0068416595458984E-3</c:v>
                </c:pt>
                <c:pt idx="48618">
                  <c:v>1.007080078125E-3</c:v>
                </c:pt>
                <c:pt idx="48619">
                  <c:v>3.0210018157958984E-3</c:v>
                </c:pt>
                <c:pt idx="48620">
                  <c:v>1.007080078125E-3</c:v>
                </c:pt>
                <c:pt idx="48621">
                  <c:v>1.0068416595458984E-3</c:v>
                </c:pt>
                <c:pt idx="48622">
                  <c:v>1.007080078125E-3</c:v>
                </c:pt>
                <c:pt idx="48623">
                  <c:v>1.007080078125E-3</c:v>
                </c:pt>
                <c:pt idx="48624">
                  <c:v>1.0068416595458984E-3</c:v>
                </c:pt>
                <c:pt idx="48625">
                  <c:v>1.0080337524414063E-3</c:v>
                </c:pt>
                <c:pt idx="48626">
                  <c:v>1.007080078125E-3</c:v>
                </c:pt>
                <c:pt idx="48627">
                  <c:v>1.0068416595458984E-3</c:v>
                </c:pt>
                <c:pt idx="48628">
                  <c:v>1.007080078125E-3</c:v>
                </c:pt>
                <c:pt idx="48629">
                  <c:v>1.007080078125E-3</c:v>
                </c:pt>
                <c:pt idx="48630">
                  <c:v>1.0068416595458984E-3</c:v>
                </c:pt>
                <c:pt idx="48631">
                  <c:v>1.007080078125E-3</c:v>
                </c:pt>
                <c:pt idx="48632">
                  <c:v>1.007080078125E-3</c:v>
                </c:pt>
                <c:pt idx="48633">
                  <c:v>1.0068416595458984E-3</c:v>
                </c:pt>
                <c:pt idx="48634">
                  <c:v>1.007080078125E-3</c:v>
                </c:pt>
                <c:pt idx="48635">
                  <c:v>1.007080078125E-3</c:v>
                </c:pt>
                <c:pt idx="48636">
                  <c:v>1.0068416595458984E-3</c:v>
                </c:pt>
                <c:pt idx="48637">
                  <c:v>1.007080078125E-3</c:v>
                </c:pt>
                <c:pt idx="48638">
                  <c:v>1.0080337524414063E-3</c:v>
                </c:pt>
                <c:pt idx="48639">
                  <c:v>1.007080078125E-3</c:v>
                </c:pt>
                <c:pt idx="48640">
                  <c:v>1.0068416595458984E-3</c:v>
                </c:pt>
                <c:pt idx="48641">
                  <c:v>1.007080078125E-3</c:v>
                </c:pt>
                <c:pt idx="48642">
                  <c:v>1.007080078125E-3</c:v>
                </c:pt>
                <c:pt idx="48643">
                  <c:v>1.0068416595458984E-3</c:v>
                </c:pt>
                <c:pt idx="48644">
                  <c:v>1.007080078125E-3</c:v>
                </c:pt>
                <c:pt idx="48645">
                  <c:v>1.007080078125E-3</c:v>
                </c:pt>
                <c:pt idx="48646">
                  <c:v>1.0068416595458984E-3</c:v>
                </c:pt>
                <c:pt idx="48647">
                  <c:v>1.007080078125E-3</c:v>
                </c:pt>
                <c:pt idx="48648">
                  <c:v>1.007080078125E-3</c:v>
                </c:pt>
                <c:pt idx="48649">
                  <c:v>1.0068416595458984E-3</c:v>
                </c:pt>
                <c:pt idx="48650">
                  <c:v>1.0080337524414063E-3</c:v>
                </c:pt>
                <c:pt idx="48651">
                  <c:v>1.007080078125E-3</c:v>
                </c:pt>
                <c:pt idx="48652">
                  <c:v>1.0068416595458984E-3</c:v>
                </c:pt>
                <c:pt idx="48653">
                  <c:v>1.007080078125E-3</c:v>
                </c:pt>
                <c:pt idx="48654">
                  <c:v>1.007080078125E-3</c:v>
                </c:pt>
                <c:pt idx="48655">
                  <c:v>1.0068416595458984E-3</c:v>
                </c:pt>
                <c:pt idx="48656">
                  <c:v>1.007080078125E-3</c:v>
                </c:pt>
                <c:pt idx="48657">
                  <c:v>1.007080078125E-3</c:v>
                </c:pt>
                <c:pt idx="48658">
                  <c:v>1.0068416595458984E-3</c:v>
                </c:pt>
                <c:pt idx="48659">
                  <c:v>1.007080078125E-3</c:v>
                </c:pt>
                <c:pt idx="48660">
                  <c:v>1.007080078125E-3</c:v>
                </c:pt>
                <c:pt idx="48661">
                  <c:v>1.0068416595458984E-3</c:v>
                </c:pt>
                <c:pt idx="48662">
                  <c:v>1.007080078125E-3</c:v>
                </c:pt>
                <c:pt idx="48663">
                  <c:v>1.0080337524414063E-3</c:v>
                </c:pt>
                <c:pt idx="48664">
                  <c:v>1.007080078125E-3</c:v>
                </c:pt>
                <c:pt idx="48665">
                  <c:v>1.0068416595458984E-3</c:v>
                </c:pt>
                <c:pt idx="48666">
                  <c:v>1.007080078125E-3</c:v>
                </c:pt>
                <c:pt idx="48667">
                  <c:v>1.007080078125E-3</c:v>
                </c:pt>
                <c:pt idx="48668">
                  <c:v>1.0068416595458984E-3</c:v>
                </c:pt>
                <c:pt idx="48669">
                  <c:v>1.007080078125E-3</c:v>
                </c:pt>
                <c:pt idx="48670">
                  <c:v>1.007080078125E-3</c:v>
                </c:pt>
                <c:pt idx="48671">
                  <c:v>1.0068416595458984E-3</c:v>
                </c:pt>
                <c:pt idx="48672">
                  <c:v>1.007080078125E-3</c:v>
                </c:pt>
                <c:pt idx="48673">
                  <c:v>1.007080078125E-3</c:v>
                </c:pt>
                <c:pt idx="48674">
                  <c:v>1.0068416595458984E-3</c:v>
                </c:pt>
                <c:pt idx="48675">
                  <c:v>1.0080337524414063E-3</c:v>
                </c:pt>
                <c:pt idx="48676">
                  <c:v>1.007080078125E-3</c:v>
                </c:pt>
                <c:pt idx="48677">
                  <c:v>1.0068416595458984E-3</c:v>
                </c:pt>
                <c:pt idx="48678">
                  <c:v>1.007080078125E-3</c:v>
                </c:pt>
                <c:pt idx="48679">
                  <c:v>1.007080078125E-3</c:v>
                </c:pt>
                <c:pt idx="48680">
                  <c:v>1.0068416595458984E-3</c:v>
                </c:pt>
                <c:pt idx="48681">
                  <c:v>1.007080078125E-3</c:v>
                </c:pt>
                <c:pt idx="48682">
                  <c:v>1.007080078125E-3</c:v>
                </c:pt>
                <c:pt idx="48683">
                  <c:v>1.0068416595458984E-3</c:v>
                </c:pt>
                <c:pt idx="48684">
                  <c:v>1.007080078125E-3</c:v>
                </c:pt>
                <c:pt idx="48685">
                  <c:v>1.007080078125E-3</c:v>
                </c:pt>
                <c:pt idx="48686">
                  <c:v>1.0068416595458984E-3</c:v>
                </c:pt>
                <c:pt idx="48687">
                  <c:v>1.007080078125E-3</c:v>
                </c:pt>
                <c:pt idx="48688">
                  <c:v>1.0080337524414063E-3</c:v>
                </c:pt>
                <c:pt idx="48689">
                  <c:v>1.007080078125E-3</c:v>
                </c:pt>
                <c:pt idx="48690">
                  <c:v>1.0068416595458984E-3</c:v>
                </c:pt>
                <c:pt idx="48691">
                  <c:v>1.007080078125E-3</c:v>
                </c:pt>
                <c:pt idx="48692">
                  <c:v>1.007080078125E-3</c:v>
                </c:pt>
                <c:pt idx="48693">
                  <c:v>1.0068416595458984E-3</c:v>
                </c:pt>
                <c:pt idx="48694">
                  <c:v>1.007080078125E-3</c:v>
                </c:pt>
                <c:pt idx="48695">
                  <c:v>1.007080078125E-3</c:v>
                </c:pt>
                <c:pt idx="48696">
                  <c:v>1.0068416595458984E-3</c:v>
                </c:pt>
                <c:pt idx="48697">
                  <c:v>1.007080078125E-3</c:v>
                </c:pt>
                <c:pt idx="48698">
                  <c:v>1.007080078125E-3</c:v>
                </c:pt>
                <c:pt idx="48699">
                  <c:v>1.0068416595458984E-3</c:v>
                </c:pt>
                <c:pt idx="48700">
                  <c:v>1.0080337524414063E-3</c:v>
                </c:pt>
                <c:pt idx="48701">
                  <c:v>1.007080078125E-3</c:v>
                </c:pt>
                <c:pt idx="48702">
                  <c:v>1.0068416595458984E-3</c:v>
                </c:pt>
                <c:pt idx="48703">
                  <c:v>1.007080078125E-3</c:v>
                </c:pt>
                <c:pt idx="48704">
                  <c:v>1.007080078125E-3</c:v>
                </c:pt>
                <c:pt idx="48705">
                  <c:v>1.0068416595458984E-3</c:v>
                </c:pt>
                <c:pt idx="48706">
                  <c:v>1.007080078125E-3</c:v>
                </c:pt>
                <c:pt idx="48707">
                  <c:v>1.007080078125E-3</c:v>
                </c:pt>
                <c:pt idx="48708">
                  <c:v>1.0068416595458984E-3</c:v>
                </c:pt>
                <c:pt idx="48709">
                  <c:v>1.007080078125E-3</c:v>
                </c:pt>
                <c:pt idx="48710">
                  <c:v>1.007080078125E-3</c:v>
                </c:pt>
                <c:pt idx="48711">
                  <c:v>1.0068416595458984E-3</c:v>
                </c:pt>
                <c:pt idx="48712">
                  <c:v>1.007080078125E-3</c:v>
                </c:pt>
                <c:pt idx="48713">
                  <c:v>1.0080337524414063E-3</c:v>
                </c:pt>
                <c:pt idx="48714">
                  <c:v>1.007080078125E-3</c:v>
                </c:pt>
                <c:pt idx="48715">
                  <c:v>1.0068416595458984E-3</c:v>
                </c:pt>
                <c:pt idx="48716">
                  <c:v>1.007080078125E-3</c:v>
                </c:pt>
                <c:pt idx="48717">
                  <c:v>1.007080078125E-3</c:v>
                </c:pt>
                <c:pt idx="48718">
                  <c:v>1.0068416595458984E-3</c:v>
                </c:pt>
                <c:pt idx="48719">
                  <c:v>1.007080078125E-3</c:v>
                </c:pt>
                <c:pt idx="48720">
                  <c:v>1.007080078125E-3</c:v>
                </c:pt>
                <c:pt idx="48721">
                  <c:v>1.0068416595458984E-3</c:v>
                </c:pt>
                <c:pt idx="48722">
                  <c:v>1.007080078125E-3</c:v>
                </c:pt>
                <c:pt idx="48723">
                  <c:v>1.007080078125E-3</c:v>
                </c:pt>
                <c:pt idx="48724">
                  <c:v>1.0068416595458984E-3</c:v>
                </c:pt>
                <c:pt idx="48725">
                  <c:v>1.0080337524414063E-3</c:v>
                </c:pt>
                <c:pt idx="48726">
                  <c:v>1.007080078125E-3</c:v>
                </c:pt>
                <c:pt idx="48727">
                  <c:v>1.0068416595458984E-3</c:v>
                </c:pt>
                <c:pt idx="48728">
                  <c:v>1.007080078125E-3</c:v>
                </c:pt>
                <c:pt idx="48729">
                  <c:v>1.007080078125E-3</c:v>
                </c:pt>
                <c:pt idx="48730">
                  <c:v>1.0068416595458984E-3</c:v>
                </c:pt>
                <c:pt idx="48731">
                  <c:v>1.007080078125E-3</c:v>
                </c:pt>
                <c:pt idx="48732">
                  <c:v>1.007080078125E-3</c:v>
                </c:pt>
                <c:pt idx="48733">
                  <c:v>1.0068416595458984E-3</c:v>
                </c:pt>
                <c:pt idx="48734">
                  <c:v>1.007080078125E-3</c:v>
                </c:pt>
                <c:pt idx="48735">
                  <c:v>1.007080078125E-3</c:v>
                </c:pt>
                <c:pt idx="48736">
                  <c:v>1.0068416595458984E-3</c:v>
                </c:pt>
                <c:pt idx="48737">
                  <c:v>1.007080078125E-3</c:v>
                </c:pt>
                <c:pt idx="48738">
                  <c:v>1.0080337524414063E-3</c:v>
                </c:pt>
                <c:pt idx="48739">
                  <c:v>1.007080078125E-3</c:v>
                </c:pt>
                <c:pt idx="48740">
                  <c:v>1.0068416595458984E-3</c:v>
                </c:pt>
                <c:pt idx="48741">
                  <c:v>1.007080078125E-3</c:v>
                </c:pt>
                <c:pt idx="48742">
                  <c:v>1.007080078125E-3</c:v>
                </c:pt>
                <c:pt idx="48743">
                  <c:v>1.0068416595458984E-3</c:v>
                </c:pt>
                <c:pt idx="48744">
                  <c:v>1.007080078125E-3</c:v>
                </c:pt>
                <c:pt idx="48745">
                  <c:v>1.007080078125E-3</c:v>
                </c:pt>
                <c:pt idx="48746">
                  <c:v>1.0068416595458984E-3</c:v>
                </c:pt>
                <c:pt idx="48747">
                  <c:v>1.007080078125E-3</c:v>
                </c:pt>
                <c:pt idx="48748">
                  <c:v>1.007080078125E-3</c:v>
                </c:pt>
                <c:pt idx="48749">
                  <c:v>1.0068416595458984E-3</c:v>
                </c:pt>
                <c:pt idx="48750">
                  <c:v>1.0080337524414063E-3</c:v>
                </c:pt>
                <c:pt idx="48751">
                  <c:v>1.007080078125E-3</c:v>
                </c:pt>
                <c:pt idx="48752">
                  <c:v>1.0068416595458984E-3</c:v>
                </c:pt>
                <c:pt idx="48753">
                  <c:v>1.007080078125E-3</c:v>
                </c:pt>
                <c:pt idx="48754">
                  <c:v>1.007080078125E-3</c:v>
                </c:pt>
                <c:pt idx="48755">
                  <c:v>1.0068416595458984E-3</c:v>
                </c:pt>
                <c:pt idx="48756">
                  <c:v>1.007080078125E-3</c:v>
                </c:pt>
                <c:pt idx="48757">
                  <c:v>1.007080078125E-3</c:v>
                </c:pt>
                <c:pt idx="48758">
                  <c:v>1.0068416595458984E-3</c:v>
                </c:pt>
                <c:pt idx="48759">
                  <c:v>1.007080078125E-3</c:v>
                </c:pt>
                <c:pt idx="48760">
                  <c:v>1.007080078125E-3</c:v>
                </c:pt>
                <c:pt idx="48761">
                  <c:v>1.0068416595458984E-3</c:v>
                </c:pt>
                <c:pt idx="48762">
                  <c:v>1.007080078125E-3</c:v>
                </c:pt>
                <c:pt idx="48763">
                  <c:v>1.0080337524414063E-3</c:v>
                </c:pt>
                <c:pt idx="48764">
                  <c:v>1.007080078125E-3</c:v>
                </c:pt>
                <c:pt idx="48765">
                  <c:v>1.0068416595458984E-3</c:v>
                </c:pt>
                <c:pt idx="48766">
                  <c:v>1.007080078125E-3</c:v>
                </c:pt>
                <c:pt idx="48767">
                  <c:v>1.007080078125E-3</c:v>
                </c:pt>
                <c:pt idx="48768">
                  <c:v>1.0068416595458984E-3</c:v>
                </c:pt>
                <c:pt idx="48769">
                  <c:v>1.007080078125E-3</c:v>
                </c:pt>
                <c:pt idx="48770">
                  <c:v>1.007080078125E-3</c:v>
                </c:pt>
                <c:pt idx="48771">
                  <c:v>1.0068416595458984E-3</c:v>
                </c:pt>
                <c:pt idx="48772">
                  <c:v>1.007080078125E-3</c:v>
                </c:pt>
                <c:pt idx="48773">
                  <c:v>1.007080078125E-3</c:v>
                </c:pt>
                <c:pt idx="48774">
                  <c:v>1.0068416595458984E-3</c:v>
                </c:pt>
                <c:pt idx="48775">
                  <c:v>1.0080337524414063E-3</c:v>
                </c:pt>
                <c:pt idx="48776">
                  <c:v>1.007080078125E-3</c:v>
                </c:pt>
                <c:pt idx="48777">
                  <c:v>1.0068416595458984E-3</c:v>
                </c:pt>
                <c:pt idx="48778">
                  <c:v>1.007080078125E-3</c:v>
                </c:pt>
                <c:pt idx="48779">
                  <c:v>1.007080078125E-3</c:v>
                </c:pt>
                <c:pt idx="48780">
                  <c:v>1.0068416595458984E-3</c:v>
                </c:pt>
                <c:pt idx="48781">
                  <c:v>1.007080078125E-3</c:v>
                </c:pt>
                <c:pt idx="48782">
                  <c:v>1.007080078125E-3</c:v>
                </c:pt>
                <c:pt idx="48783">
                  <c:v>1.0068416595458984E-3</c:v>
                </c:pt>
                <c:pt idx="48784">
                  <c:v>1.007080078125E-3</c:v>
                </c:pt>
                <c:pt idx="48785">
                  <c:v>1.007080078125E-3</c:v>
                </c:pt>
                <c:pt idx="48786">
                  <c:v>1.0068416595458984E-3</c:v>
                </c:pt>
                <c:pt idx="48787">
                  <c:v>1.007080078125E-3</c:v>
                </c:pt>
                <c:pt idx="48788">
                  <c:v>1.0080337524414063E-3</c:v>
                </c:pt>
                <c:pt idx="48789">
                  <c:v>1.007080078125E-3</c:v>
                </c:pt>
                <c:pt idx="48790">
                  <c:v>1.0068416595458984E-3</c:v>
                </c:pt>
                <c:pt idx="48791">
                  <c:v>1.007080078125E-3</c:v>
                </c:pt>
                <c:pt idx="48792">
                  <c:v>1.007080078125E-3</c:v>
                </c:pt>
                <c:pt idx="48793">
                  <c:v>1.0068416595458984E-3</c:v>
                </c:pt>
                <c:pt idx="48794">
                  <c:v>1.007080078125E-3</c:v>
                </c:pt>
                <c:pt idx="48795">
                  <c:v>1.007080078125E-3</c:v>
                </c:pt>
                <c:pt idx="48796">
                  <c:v>1.0068416595458984E-3</c:v>
                </c:pt>
                <c:pt idx="48797">
                  <c:v>1.007080078125E-3</c:v>
                </c:pt>
                <c:pt idx="48798">
                  <c:v>1.007080078125E-3</c:v>
                </c:pt>
                <c:pt idx="48799">
                  <c:v>1.0068416595458984E-3</c:v>
                </c:pt>
                <c:pt idx="48800">
                  <c:v>1.0080337524414063E-3</c:v>
                </c:pt>
                <c:pt idx="48801">
                  <c:v>1.007080078125E-3</c:v>
                </c:pt>
                <c:pt idx="48802">
                  <c:v>1.0068416595458984E-3</c:v>
                </c:pt>
                <c:pt idx="48803">
                  <c:v>1.007080078125E-3</c:v>
                </c:pt>
                <c:pt idx="48804">
                  <c:v>1.007080078125E-3</c:v>
                </c:pt>
                <c:pt idx="48805">
                  <c:v>1.0068416595458984E-3</c:v>
                </c:pt>
                <c:pt idx="48806">
                  <c:v>1.007080078125E-3</c:v>
                </c:pt>
                <c:pt idx="48807">
                  <c:v>1.007080078125E-3</c:v>
                </c:pt>
                <c:pt idx="48808">
                  <c:v>1.0068416595458984E-3</c:v>
                </c:pt>
                <c:pt idx="48809">
                  <c:v>1.007080078125E-3</c:v>
                </c:pt>
                <c:pt idx="48810">
                  <c:v>1.007080078125E-3</c:v>
                </c:pt>
                <c:pt idx="48811">
                  <c:v>1.0068416595458984E-3</c:v>
                </c:pt>
                <c:pt idx="48812">
                  <c:v>1.007080078125E-3</c:v>
                </c:pt>
                <c:pt idx="48813">
                  <c:v>1.0080337524414063E-3</c:v>
                </c:pt>
                <c:pt idx="48814">
                  <c:v>1.007080078125E-3</c:v>
                </c:pt>
                <c:pt idx="48815">
                  <c:v>1.0068416595458984E-3</c:v>
                </c:pt>
                <c:pt idx="48816">
                  <c:v>1.007080078125E-3</c:v>
                </c:pt>
                <c:pt idx="48817">
                  <c:v>1.007080078125E-3</c:v>
                </c:pt>
                <c:pt idx="48818">
                  <c:v>1.0068416595458984E-3</c:v>
                </c:pt>
                <c:pt idx="48819">
                  <c:v>1.007080078125E-3</c:v>
                </c:pt>
                <c:pt idx="48820">
                  <c:v>1.007080078125E-3</c:v>
                </c:pt>
                <c:pt idx="48821">
                  <c:v>1.0068416595458984E-3</c:v>
                </c:pt>
                <c:pt idx="48822">
                  <c:v>1.007080078125E-3</c:v>
                </c:pt>
                <c:pt idx="48823">
                  <c:v>1.007080078125E-3</c:v>
                </c:pt>
                <c:pt idx="48824">
                  <c:v>1.0068416595458984E-3</c:v>
                </c:pt>
                <c:pt idx="48825">
                  <c:v>1.0080337524414063E-3</c:v>
                </c:pt>
                <c:pt idx="48826">
                  <c:v>1.007080078125E-3</c:v>
                </c:pt>
                <c:pt idx="48827">
                  <c:v>1.0068416595458984E-3</c:v>
                </c:pt>
                <c:pt idx="48828">
                  <c:v>1.007080078125E-3</c:v>
                </c:pt>
                <c:pt idx="48829">
                  <c:v>1.007080078125E-3</c:v>
                </c:pt>
                <c:pt idx="48830">
                  <c:v>1.0068416595458984E-3</c:v>
                </c:pt>
                <c:pt idx="48831">
                  <c:v>1.007080078125E-3</c:v>
                </c:pt>
                <c:pt idx="48832">
                  <c:v>1.007080078125E-3</c:v>
                </c:pt>
                <c:pt idx="48833">
                  <c:v>1.0068416595458984E-3</c:v>
                </c:pt>
                <c:pt idx="48834">
                  <c:v>1.007080078125E-3</c:v>
                </c:pt>
                <c:pt idx="48835">
                  <c:v>1.007080078125E-3</c:v>
                </c:pt>
                <c:pt idx="48836">
                  <c:v>1.0068416595458984E-3</c:v>
                </c:pt>
                <c:pt idx="48837">
                  <c:v>1.007080078125E-3</c:v>
                </c:pt>
                <c:pt idx="48838">
                  <c:v>1.0080337524414063E-3</c:v>
                </c:pt>
                <c:pt idx="48839">
                  <c:v>1.007080078125E-3</c:v>
                </c:pt>
                <c:pt idx="48840">
                  <c:v>1.0068416595458984E-3</c:v>
                </c:pt>
                <c:pt idx="48841">
                  <c:v>1.007080078125E-3</c:v>
                </c:pt>
                <c:pt idx="48842">
                  <c:v>1.007080078125E-3</c:v>
                </c:pt>
                <c:pt idx="48843">
                  <c:v>1.0068416595458984E-3</c:v>
                </c:pt>
                <c:pt idx="48844">
                  <c:v>1.007080078125E-3</c:v>
                </c:pt>
                <c:pt idx="48845">
                  <c:v>1.007080078125E-3</c:v>
                </c:pt>
                <c:pt idx="48846">
                  <c:v>1.0068416595458984E-3</c:v>
                </c:pt>
                <c:pt idx="48847">
                  <c:v>1.007080078125E-3</c:v>
                </c:pt>
                <c:pt idx="48848">
                  <c:v>1.0068416595458984E-3</c:v>
                </c:pt>
                <c:pt idx="48849">
                  <c:v>1.007080078125E-3</c:v>
                </c:pt>
                <c:pt idx="48850">
                  <c:v>1.0080337524414063E-3</c:v>
                </c:pt>
                <c:pt idx="48851">
                  <c:v>1.007080078125E-3</c:v>
                </c:pt>
                <c:pt idx="48852">
                  <c:v>1.0068416595458984E-3</c:v>
                </c:pt>
                <c:pt idx="48853">
                  <c:v>1.007080078125E-3</c:v>
                </c:pt>
                <c:pt idx="48854">
                  <c:v>1.007080078125E-3</c:v>
                </c:pt>
                <c:pt idx="48855">
                  <c:v>1.0068416595458984E-3</c:v>
                </c:pt>
                <c:pt idx="48856">
                  <c:v>1.007080078125E-3</c:v>
                </c:pt>
                <c:pt idx="48857">
                  <c:v>1.007080078125E-3</c:v>
                </c:pt>
                <c:pt idx="48858">
                  <c:v>1.0068416595458984E-3</c:v>
                </c:pt>
                <c:pt idx="48859">
                  <c:v>1.007080078125E-3</c:v>
                </c:pt>
                <c:pt idx="48860">
                  <c:v>1.007080078125E-3</c:v>
                </c:pt>
                <c:pt idx="48861">
                  <c:v>1.0068416595458984E-3</c:v>
                </c:pt>
                <c:pt idx="48862">
                  <c:v>1.007080078125E-3</c:v>
                </c:pt>
                <c:pt idx="48863">
                  <c:v>1.0080337524414063E-3</c:v>
                </c:pt>
                <c:pt idx="48864">
                  <c:v>1.007080078125E-3</c:v>
                </c:pt>
                <c:pt idx="48865">
                  <c:v>1.0068416595458984E-3</c:v>
                </c:pt>
                <c:pt idx="48866">
                  <c:v>1.007080078125E-3</c:v>
                </c:pt>
                <c:pt idx="48867">
                  <c:v>1.007080078125E-3</c:v>
                </c:pt>
                <c:pt idx="48868">
                  <c:v>1.0068416595458984E-3</c:v>
                </c:pt>
                <c:pt idx="48869">
                  <c:v>1.007080078125E-3</c:v>
                </c:pt>
                <c:pt idx="48870">
                  <c:v>1.0068416595458984E-3</c:v>
                </c:pt>
                <c:pt idx="48871">
                  <c:v>1.007080078125E-3</c:v>
                </c:pt>
                <c:pt idx="48872">
                  <c:v>1.007080078125E-3</c:v>
                </c:pt>
                <c:pt idx="48873">
                  <c:v>1.0068416595458984E-3</c:v>
                </c:pt>
                <c:pt idx="48874">
                  <c:v>1.007080078125E-3</c:v>
                </c:pt>
                <c:pt idx="48875">
                  <c:v>1.0080337524414063E-3</c:v>
                </c:pt>
                <c:pt idx="48876">
                  <c:v>1.007080078125E-3</c:v>
                </c:pt>
                <c:pt idx="48877">
                  <c:v>1.0068416595458984E-3</c:v>
                </c:pt>
                <c:pt idx="48878">
                  <c:v>1.007080078125E-3</c:v>
                </c:pt>
                <c:pt idx="48879">
                  <c:v>1.007080078125E-3</c:v>
                </c:pt>
                <c:pt idx="48880">
                  <c:v>1.0068416595458984E-3</c:v>
                </c:pt>
                <c:pt idx="48881">
                  <c:v>1.007080078125E-3</c:v>
                </c:pt>
                <c:pt idx="48882">
                  <c:v>1.007080078125E-3</c:v>
                </c:pt>
                <c:pt idx="48883">
                  <c:v>1.0068416595458984E-3</c:v>
                </c:pt>
                <c:pt idx="48884">
                  <c:v>1.007080078125E-3</c:v>
                </c:pt>
                <c:pt idx="48885">
                  <c:v>1.007080078125E-3</c:v>
                </c:pt>
                <c:pt idx="48886">
                  <c:v>1.0068416595458984E-3</c:v>
                </c:pt>
                <c:pt idx="48887">
                  <c:v>1.007080078125E-3</c:v>
                </c:pt>
                <c:pt idx="48888">
                  <c:v>1.0080337524414063E-3</c:v>
                </c:pt>
                <c:pt idx="48889">
                  <c:v>1.007080078125E-3</c:v>
                </c:pt>
                <c:pt idx="48890">
                  <c:v>1.0068416595458984E-3</c:v>
                </c:pt>
                <c:pt idx="48891">
                  <c:v>1.007080078125E-3</c:v>
                </c:pt>
                <c:pt idx="48892">
                  <c:v>1.0068416595458984E-3</c:v>
                </c:pt>
                <c:pt idx="48893">
                  <c:v>1.007080078125E-3</c:v>
                </c:pt>
                <c:pt idx="48894">
                  <c:v>1.007080078125E-3</c:v>
                </c:pt>
                <c:pt idx="48895">
                  <c:v>1.0068416595458984E-3</c:v>
                </c:pt>
                <c:pt idx="48896">
                  <c:v>1.007080078125E-3</c:v>
                </c:pt>
                <c:pt idx="48897">
                  <c:v>1.007080078125E-3</c:v>
                </c:pt>
                <c:pt idx="48898">
                  <c:v>1.0068416595458984E-3</c:v>
                </c:pt>
                <c:pt idx="48899">
                  <c:v>1.007080078125E-3</c:v>
                </c:pt>
                <c:pt idx="48900">
                  <c:v>1.0080337524414063E-3</c:v>
                </c:pt>
                <c:pt idx="48901">
                  <c:v>1.007080078125E-3</c:v>
                </c:pt>
                <c:pt idx="48902">
                  <c:v>1.0068416595458984E-3</c:v>
                </c:pt>
                <c:pt idx="48903">
                  <c:v>1.007080078125E-3</c:v>
                </c:pt>
                <c:pt idx="48904">
                  <c:v>1.007080078125E-3</c:v>
                </c:pt>
                <c:pt idx="48905">
                  <c:v>1.0068416595458984E-3</c:v>
                </c:pt>
                <c:pt idx="48906">
                  <c:v>1.007080078125E-3</c:v>
                </c:pt>
                <c:pt idx="48907">
                  <c:v>1.007080078125E-3</c:v>
                </c:pt>
                <c:pt idx="48908">
                  <c:v>1.0068416595458984E-3</c:v>
                </c:pt>
                <c:pt idx="48909">
                  <c:v>1.007080078125E-3</c:v>
                </c:pt>
                <c:pt idx="48910">
                  <c:v>1.007080078125E-3</c:v>
                </c:pt>
                <c:pt idx="48911">
                  <c:v>1.0068416595458984E-3</c:v>
                </c:pt>
                <c:pt idx="48912">
                  <c:v>1.007080078125E-3</c:v>
                </c:pt>
                <c:pt idx="48913">
                  <c:v>1.0080337524414063E-3</c:v>
                </c:pt>
                <c:pt idx="48914">
                  <c:v>1.0068416595458984E-3</c:v>
                </c:pt>
                <c:pt idx="48915">
                  <c:v>1.007080078125E-3</c:v>
                </c:pt>
                <c:pt idx="48916">
                  <c:v>1.007080078125E-3</c:v>
                </c:pt>
                <c:pt idx="48917">
                  <c:v>1.0068416595458984E-3</c:v>
                </c:pt>
                <c:pt idx="48918">
                  <c:v>1.007080078125E-3</c:v>
                </c:pt>
                <c:pt idx="48919">
                  <c:v>1.007080078125E-3</c:v>
                </c:pt>
                <c:pt idx="48920">
                  <c:v>1.0068416595458984E-3</c:v>
                </c:pt>
                <c:pt idx="48921">
                  <c:v>1.007080078125E-3</c:v>
                </c:pt>
                <c:pt idx="48922">
                  <c:v>1.007080078125E-3</c:v>
                </c:pt>
                <c:pt idx="48923">
                  <c:v>1.0068416595458984E-3</c:v>
                </c:pt>
                <c:pt idx="48924">
                  <c:v>1.007080078125E-3</c:v>
                </c:pt>
                <c:pt idx="48925">
                  <c:v>1.0080337524414063E-3</c:v>
                </c:pt>
                <c:pt idx="48926">
                  <c:v>1.007080078125E-3</c:v>
                </c:pt>
                <c:pt idx="48927">
                  <c:v>7.0488452911376953E-3</c:v>
                </c:pt>
                <c:pt idx="48928">
                  <c:v>1.007080078125E-3</c:v>
                </c:pt>
                <c:pt idx="48929">
                  <c:v>1.007080078125E-3</c:v>
                </c:pt>
                <c:pt idx="48930">
                  <c:v>1.0068416595458984E-3</c:v>
                </c:pt>
                <c:pt idx="48931">
                  <c:v>1.007080078125E-3</c:v>
                </c:pt>
                <c:pt idx="48932">
                  <c:v>1.0080337524414063E-3</c:v>
                </c:pt>
                <c:pt idx="48933">
                  <c:v>1.0068416595458984E-3</c:v>
                </c:pt>
                <c:pt idx="48934">
                  <c:v>1.007080078125E-3</c:v>
                </c:pt>
                <c:pt idx="48935">
                  <c:v>1.007080078125E-3</c:v>
                </c:pt>
                <c:pt idx="48936">
                  <c:v>1.0068416595458984E-3</c:v>
                </c:pt>
                <c:pt idx="48937">
                  <c:v>1.007080078125E-3</c:v>
                </c:pt>
                <c:pt idx="48938">
                  <c:v>1.007080078125E-3</c:v>
                </c:pt>
                <c:pt idx="48939">
                  <c:v>1.0068416595458984E-3</c:v>
                </c:pt>
                <c:pt idx="48940">
                  <c:v>1.007080078125E-3</c:v>
                </c:pt>
                <c:pt idx="48941">
                  <c:v>1.007080078125E-3</c:v>
                </c:pt>
                <c:pt idx="48942">
                  <c:v>1.0068416595458984E-3</c:v>
                </c:pt>
                <c:pt idx="48943">
                  <c:v>1.007080078125E-3</c:v>
                </c:pt>
                <c:pt idx="48944">
                  <c:v>1.0080337524414063E-3</c:v>
                </c:pt>
                <c:pt idx="48945">
                  <c:v>1.007080078125E-3</c:v>
                </c:pt>
                <c:pt idx="48946">
                  <c:v>1.0068416595458984E-3</c:v>
                </c:pt>
                <c:pt idx="48947">
                  <c:v>1.007080078125E-3</c:v>
                </c:pt>
                <c:pt idx="48948">
                  <c:v>1.007080078125E-3</c:v>
                </c:pt>
                <c:pt idx="48949">
                  <c:v>1.0068416595458984E-3</c:v>
                </c:pt>
                <c:pt idx="48950">
                  <c:v>1.007080078125E-3</c:v>
                </c:pt>
                <c:pt idx="48951">
                  <c:v>1.007080078125E-3</c:v>
                </c:pt>
                <c:pt idx="48952">
                  <c:v>1.0068416595458984E-3</c:v>
                </c:pt>
                <c:pt idx="48953">
                  <c:v>1.007080078125E-3</c:v>
                </c:pt>
                <c:pt idx="48954">
                  <c:v>1.007080078125E-3</c:v>
                </c:pt>
                <c:pt idx="48955">
                  <c:v>1.0068416595458984E-3</c:v>
                </c:pt>
                <c:pt idx="48956">
                  <c:v>1.007080078125E-3</c:v>
                </c:pt>
                <c:pt idx="48957">
                  <c:v>1.0080337524414063E-3</c:v>
                </c:pt>
                <c:pt idx="48958">
                  <c:v>1.0068416595458984E-3</c:v>
                </c:pt>
                <c:pt idx="48959">
                  <c:v>1.007080078125E-3</c:v>
                </c:pt>
                <c:pt idx="48960">
                  <c:v>1.007080078125E-3</c:v>
                </c:pt>
                <c:pt idx="48961">
                  <c:v>1.0068416595458984E-3</c:v>
                </c:pt>
                <c:pt idx="48962">
                  <c:v>1.007080078125E-3</c:v>
                </c:pt>
                <c:pt idx="48963">
                  <c:v>1.007080078125E-3</c:v>
                </c:pt>
                <c:pt idx="48964">
                  <c:v>1.0068416595458984E-3</c:v>
                </c:pt>
                <c:pt idx="48965">
                  <c:v>1.007080078125E-3</c:v>
                </c:pt>
                <c:pt idx="48966">
                  <c:v>1.007080078125E-3</c:v>
                </c:pt>
                <c:pt idx="48967">
                  <c:v>1.0068416595458984E-3</c:v>
                </c:pt>
                <c:pt idx="48968">
                  <c:v>1.007080078125E-3</c:v>
                </c:pt>
                <c:pt idx="48969">
                  <c:v>1.0080337524414063E-3</c:v>
                </c:pt>
                <c:pt idx="48970">
                  <c:v>1.007080078125E-3</c:v>
                </c:pt>
                <c:pt idx="48971">
                  <c:v>1.0068416595458984E-3</c:v>
                </c:pt>
                <c:pt idx="48972">
                  <c:v>1.007080078125E-3</c:v>
                </c:pt>
                <c:pt idx="48973">
                  <c:v>1.007080078125E-3</c:v>
                </c:pt>
                <c:pt idx="48974">
                  <c:v>1.0068416595458984E-3</c:v>
                </c:pt>
                <c:pt idx="48975">
                  <c:v>1.007080078125E-3</c:v>
                </c:pt>
                <c:pt idx="48976">
                  <c:v>1.007080078125E-3</c:v>
                </c:pt>
                <c:pt idx="48977">
                  <c:v>1.0068416595458984E-3</c:v>
                </c:pt>
                <c:pt idx="48978">
                  <c:v>1.007080078125E-3</c:v>
                </c:pt>
                <c:pt idx="48979">
                  <c:v>1.007080078125E-3</c:v>
                </c:pt>
                <c:pt idx="48980">
                  <c:v>1.0068416595458984E-3</c:v>
                </c:pt>
                <c:pt idx="48981">
                  <c:v>1.007080078125E-3</c:v>
                </c:pt>
                <c:pt idx="48982">
                  <c:v>1.0080337524414063E-3</c:v>
                </c:pt>
                <c:pt idx="48983">
                  <c:v>1.0068416595458984E-3</c:v>
                </c:pt>
                <c:pt idx="48984">
                  <c:v>1.007080078125E-3</c:v>
                </c:pt>
                <c:pt idx="48985">
                  <c:v>1.007080078125E-3</c:v>
                </c:pt>
                <c:pt idx="48986">
                  <c:v>1.0068416595458984E-3</c:v>
                </c:pt>
                <c:pt idx="48987">
                  <c:v>1.007080078125E-3</c:v>
                </c:pt>
                <c:pt idx="48988">
                  <c:v>1.007080078125E-3</c:v>
                </c:pt>
                <c:pt idx="48989">
                  <c:v>1.0068416595458984E-3</c:v>
                </c:pt>
                <c:pt idx="48990">
                  <c:v>1.007080078125E-3</c:v>
                </c:pt>
                <c:pt idx="48991">
                  <c:v>1.007080078125E-3</c:v>
                </c:pt>
                <c:pt idx="48992">
                  <c:v>1.0068416595458984E-3</c:v>
                </c:pt>
                <c:pt idx="48993">
                  <c:v>1.007080078125E-3</c:v>
                </c:pt>
                <c:pt idx="48994">
                  <c:v>1.0080337524414063E-3</c:v>
                </c:pt>
                <c:pt idx="48995">
                  <c:v>1.007080078125E-3</c:v>
                </c:pt>
                <c:pt idx="48996">
                  <c:v>1.0068416595458984E-3</c:v>
                </c:pt>
                <c:pt idx="48997">
                  <c:v>1.007080078125E-3</c:v>
                </c:pt>
                <c:pt idx="48998">
                  <c:v>1.007080078125E-3</c:v>
                </c:pt>
                <c:pt idx="48999">
                  <c:v>1.0068416595458984E-3</c:v>
                </c:pt>
                <c:pt idx="49000">
                  <c:v>1.007080078125E-3</c:v>
                </c:pt>
                <c:pt idx="49001">
                  <c:v>1.007080078125E-3</c:v>
                </c:pt>
                <c:pt idx="49002">
                  <c:v>1.0068416595458984E-3</c:v>
                </c:pt>
                <c:pt idx="49003">
                  <c:v>1.007080078125E-3</c:v>
                </c:pt>
                <c:pt idx="49004">
                  <c:v>1.007080078125E-3</c:v>
                </c:pt>
                <c:pt idx="49005">
                  <c:v>1.0068416595458984E-3</c:v>
                </c:pt>
                <c:pt idx="49006">
                  <c:v>1.007080078125E-3</c:v>
                </c:pt>
                <c:pt idx="49007">
                  <c:v>1.0080337524414063E-3</c:v>
                </c:pt>
                <c:pt idx="49008">
                  <c:v>1.0068416595458984E-3</c:v>
                </c:pt>
                <c:pt idx="49009">
                  <c:v>1.007080078125E-3</c:v>
                </c:pt>
                <c:pt idx="49010">
                  <c:v>1.007080078125E-3</c:v>
                </c:pt>
                <c:pt idx="49011">
                  <c:v>1.0068416595458984E-3</c:v>
                </c:pt>
                <c:pt idx="49012">
                  <c:v>1.007080078125E-3</c:v>
                </c:pt>
                <c:pt idx="49013">
                  <c:v>1.007080078125E-3</c:v>
                </c:pt>
                <c:pt idx="49014">
                  <c:v>1.0068416595458984E-3</c:v>
                </c:pt>
                <c:pt idx="49015">
                  <c:v>1.007080078125E-3</c:v>
                </c:pt>
                <c:pt idx="49016">
                  <c:v>1.007080078125E-3</c:v>
                </c:pt>
                <c:pt idx="49017">
                  <c:v>1.0068416595458984E-3</c:v>
                </c:pt>
                <c:pt idx="49018">
                  <c:v>1.007080078125E-3</c:v>
                </c:pt>
                <c:pt idx="49019">
                  <c:v>1.0080337524414063E-3</c:v>
                </c:pt>
                <c:pt idx="49020">
                  <c:v>1.007080078125E-3</c:v>
                </c:pt>
                <c:pt idx="49021">
                  <c:v>1.0068416595458984E-3</c:v>
                </c:pt>
                <c:pt idx="49022">
                  <c:v>1.007080078125E-3</c:v>
                </c:pt>
                <c:pt idx="49023">
                  <c:v>1.007080078125E-3</c:v>
                </c:pt>
                <c:pt idx="49024">
                  <c:v>1.0068416595458984E-3</c:v>
                </c:pt>
                <c:pt idx="49025">
                  <c:v>1.007080078125E-3</c:v>
                </c:pt>
                <c:pt idx="49026">
                  <c:v>1.007080078125E-3</c:v>
                </c:pt>
                <c:pt idx="49027">
                  <c:v>1.0068416595458984E-3</c:v>
                </c:pt>
                <c:pt idx="49028">
                  <c:v>1.007080078125E-3</c:v>
                </c:pt>
                <c:pt idx="49029">
                  <c:v>1.007080078125E-3</c:v>
                </c:pt>
                <c:pt idx="49030">
                  <c:v>1.0068416595458984E-3</c:v>
                </c:pt>
                <c:pt idx="49031">
                  <c:v>1.007080078125E-3</c:v>
                </c:pt>
                <c:pt idx="49032">
                  <c:v>1.0080337524414063E-3</c:v>
                </c:pt>
                <c:pt idx="49033">
                  <c:v>1.0068416595458984E-3</c:v>
                </c:pt>
                <c:pt idx="49034">
                  <c:v>1.007080078125E-3</c:v>
                </c:pt>
                <c:pt idx="49035">
                  <c:v>1.007080078125E-3</c:v>
                </c:pt>
                <c:pt idx="49036">
                  <c:v>1.0068416595458984E-3</c:v>
                </c:pt>
                <c:pt idx="49037">
                  <c:v>1.007080078125E-3</c:v>
                </c:pt>
                <c:pt idx="49038">
                  <c:v>1.007080078125E-3</c:v>
                </c:pt>
                <c:pt idx="49039">
                  <c:v>1.0068416595458984E-3</c:v>
                </c:pt>
                <c:pt idx="49040">
                  <c:v>1.007080078125E-3</c:v>
                </c:pt>
                <c:pt idx="49041">
                  <c:v>1.007080078125E-3</c:v>
                </c:pt>
                <c:pt idx="49042">
                  <c:v>1.0068416595458984E-3</c:v>
                </c:pt>
                <c:pt idx="49043">
                  <c:v>1.007080078125E-3</c:v>
                </c:pt>
                <c:pt idx="49044">
                  <c:v>1.0080337524414063E-3</c:v>
                </c:pt>
                <c:pt idx="49045">
                  <c:v>1.007080078125E-3</c:v>
                </c:pt>
                <c:pt idx="49046">
                  <c:v>1.0068416595458984E-3</c:v>
                </c:pt>
                <c:pt idx="49047">
                  <c:v>1.007080078125E-3</c:v>
                </c:pt>
                <c:pt idx="49048">
                  <c:v>1.007080078125E-3</c:v>
                </c:pt>
                <c:pt idx="49049">
                  <c:v>1.0068416595458984E-3</c:v>
                </c:pt>
                <c:pt idx="49050">
                  <c:v>1.007080078125E-3</c:v>
                </c:pt>
                <c:pt idx="49051">
                  <c:v>1.007080078125E-3</c:v>
                </c:pt>
                <c:pt idx="49052">
                  <c:v>1.0068416595458984E-3</c:v>
                </c:pt>
                <c:pt idx="49053">
                  <c:v>1.007080078125E-3</c:v>
                </c:pt>
                <c:pt idx="49054">
                  <c:v>1.007080078125E-3</c:v>
                </c:pt>
                <c:pt idx="49055">
                  <c:v>1.0068416595458984E-3</c:v>
                </c:pt>
                <c:pt idx="49056">
                  <c:v>1.007080078125E-3</c:v>
                </c:pt>
                <c:pt idx="49057">
                  <c:v>1.0080337524414063E-3</c:v>
                </c:pt>
                <c:pt idx="49058">
                  <c:v>1.0068416595458984E-3</c:v>
                </c:pt>
                <c:pt idx="49059">
                  <c:v>1.007080078125E-3</c:v>
                </c:pt>
                <c:pt idx="49060">
                  <c:v>1.007080078125E-3</c:v>
                </c:pt>
                <c:pt idx="49061">
                  <c:v>1.0068416595458984E-3</c:v>
                </c:pt>
                <c:pt idx="49062">
                  <c:v>1.007080078125E-3</c:v>
                </c:pt>
                <c:pt idx="49063">
                  <c:v>1.007080078125E-3</c:v>
                </c:pt>
                <c:pt idx="49064">
                  <c:v>1.0068416595458984E-3</c:v>
                </c:pt>
                <c:pt idx="49065">
                  <c:v>1.007080078125E-3</c:v>
                </c:pt>
                <c:pt idx="49066">
                  <c:v>1.007080078125E-3</c:v>
                </c:pt>
                <c:pt idx="49067">
                  <c:v>1.0068416595458984E-3</c:v>
                </c:pt>
                <c:pt idx="49068">
                  <c:v>1.007080078125E-3</c:v>
                </c:pt>
                <c:pt idx="49069">
                  <c:v>1.0080337524414063E-3</c:v>
                </c:pt>
                <c:pt idx="49070">
                  <c:v>1.007080078125E-3</c:v>
                </c:pt>
                <c:pt idx="49071">
                  <c:v>1.0068416595458984E-3</c:v>
                </c:pt>
                <c:pt idx="49072">
                  <c:v>1.007080078125E-3</c:v>
                </c:pt>
                <c:pt idx="49073">
                  <c:v>1.007080078125E-3</c:v>
                </c:pt>
                <c:pt idx="49074">
                  <c:v>1.0068416595458984E-3</c:v>
                </c:pt>
                <c:pt idx="49075">
                  <c:v>1.007080078125E-3</c:v>
                </c:pt>
                <c:pt idx="49076">
                  <c:v>1.007080078125E-3</c:v>
                </c:pt>
                <c:pt idx="49077">
                  <c:v>1.0068416595458984E-3</c:v>
                </c:pt>
                <c:pt idx="49078">
                  <c:v>1.007080078125E-3</c:v>
                </c:pt>
                <c:pt idx="49079">
                  <c:v>1.007080078125E-3</c:v>
                </c:pt>
                <c:pt idx="49080">
                  <c:v>1.0068416595458984E-3</c:v>
                </c:pt>
                <c:pt idx="49081">
                  <c:v>1.007080078125E-3</c:v>
                </c:pt>
                <c:pt idx="49082">
                  <c:v>1.0080337524414063E-3</c:v>
                </c:pt>
                <c:pt idx="49083">
                  <c:v>1.0068416595458984E-3</c:v>
                </c:pt>
                <c:pt idx="49084">
                  <c:v>1.007080078125E-3</c:v>
                </c:pt>
                <c:pt idx="49085">
                  <c:v>1.007080078125E-3</c:v>
                </c:pt>
                <c:pt idx="49086">
                  <c:v>1.0068416595458984E-3</c:v>
                </c:pt>
                <c:pt idx="49087">
                  <c:v>1.007080078125E-3</c:v>
                </c:pt>
                <c:pt idx="49088">
                  <c:v>1.007080078125E-3</c:v>
                </c:pt>
                <c:pt idx="49089">
                  <c:v>1.0068416595458984E-3</c:v>
                </c:pt>
                <c:pt idx="49090">
                  <c:v>1.007080078125E-3</c:v>
                </c:pt>
                <c:pt idx="49091">
                  <c:v>1.007080078125E-3</c:v>
                </c:pt>
                <c:pt idx="49092">
                  <c:v>1.0068416595458984E-3</c:v>
                </c:pt>
                <c:pt idx="49093">
                  <c:v>1.007080078125E-3</c:v>
                </c:pt>
                <c:pt idx="49094">
                  <c:v>1.0080337524414063E-3</c:v>
                </c:pt>
                <c:pt idx="49095">
                  <c:v>1.007080078125E-3</c:v>
                </c:pt>
                <c:pt idx="49096">
                  <c:v>1.0068416595458984E-3</c:v>
                </c:pt>
                <c:pt idx="49097">
                  <c:v>1.007080078125E-3</c:v>
                </c:pt>
                <c:pt idx="49098">
                  <c:v>1.007080078125E-3</c:v>
                </c:pt>
                <c:pt idx="49099">
                  <c:v>1.0068416595458984E-3</c:v>
                </c:pt>
                <c:pt idx="49100">
                  <c:v>1.007080078125E-3</c:v>
                </c:pt>
                <c:pt idx="49101">
                  <c:v>1.007080078125E-3</c:v>
                </c:pt>
                <c:pt idx="49102">
                  <c:v>1.0068416595458984E-3</c:v>
                </c:pt>
                <c:pt idx="49103">
                  <c:v>1.007080078125E-3</c:v>
                </c:pt>
                <c:pt idx="49104">
                  <c:v>1.007080078125E-3</c:v>
                </c:pt>
                <c:pt idx="49105">
                  <c:v>1.0068416595458984E-3</c:v>
                </c:pt>
                <c:pt idx="49106">
                  <c:v>1.007080078125E-3</c:v>
                </c:pt>
                <c:pt idx="49107">
                  <c:v>1.0080337524414063E-3</c:v>
                </c:pt>
                <c:pt idx="49108">
                  <c:v>1.0068416595458984E-3</c:v>
                </c:pt>
                <c:pt idx="49109">
                  <c:v>1.007080078125E-3</c:v>
                </c:pt>
                <c:pt idx="49110">
                  <c:v>1.007080078125E-3</c:v>
                </c:pt>
                <c:pt idx="49111">
                  <c:v>1.0068416595458984E-3</c:v>
                </c:pt>
                <c:pt idx="49112">
                  <c:v>1.007080078125E-3</c:v>
                </c:pt>
                <c:pt idx="49113">
                  <c:v>1.007080078125E-3</c:v>
                </c:pt>
                <c:pt idx="49114">
                  <c:v>1.0068416595458984E-3</c:v>
                </c:pt>
                <c:pt idx="49115">
                  <c:v>1.007080078125E-3</c:v>
                </c:pt>
                <c:pt idx="49116">
                  <c:v>1.007080078125E-3</c:v>
                </c:pt>
                <c:pt idx="49117">
                  <c:v>6.0429573059082031E-3</c:v>
                </c:pt>
                <c:pt idx="49118">
                  <c:v>1.007080078125E-3</c:v>
                </c:pt>
                <c:pt idx="49119">
                  <c:v>1.0068416595458984E-3</c:v>
                </c:pt>
                <c:pt idx="49120">
                  <c:v>1.007080078125E-3</c:v>
                </c:pt>
                <c:pt idx="49121">
                  <c:v>1.007080078125E-3</c:v>
                </c:pt>
                <c:pt idx="49122">
                  <c:v>1.0068416595458984E-3</c:v>
                </c:pt>
                <c:pt idx="49123">
                  <c:v>1.007080078125E-3</c:v>
                </c:pt>
                <c:pt idx="49124">
                  <c:v>1.007080078125E-3</c:v>
                </c:pt>
                <c:pt idx="49125">
                  <c:v>1.0068416595458984E-3</c:v>
                </c:pt>
                <c:pt idx="49126">
                  <c:v>1.0080337524414063E-3</c:v>
                </c:pt>
                <c:pt idx="49127">
                  <c:v>1.007080078125E-3</c:v>
                </c:pt>
                <c:pt idx="49128">
                  <c:v>1.0068416595458984E-3</c:v>
                </c:pt>
                <c:pt idx="49129">
                  <c:v>1.007080078125E-3</c:v>
                </c:pt>
                <c:pt idx="49130">
                  <c:v>1.007080078125E-3</c:v>
                </c:pt>
                <c:pt idx="49131">
                  <c:v>1.0068416595458984E-3</c:v>
                </c:pt>
                <c:pt idx="49132">
                  <c:v>1.007080078125E-3</c:v>
                </c:pt>
                <c:pt idx="49133">
                  <c:v>1.007080078125E-3</c:v>
                </c:pt>
                <c:pt idx="49134">
                  <c:v>1.0068416595458984E-3</c:v>
                </c:pt>
                <c:pt idx="49135">
                  <c:v>1.007080078125E-3</c:v>
                </c:pt>
                <c:pt idx="49136">
                  <c:v>1.007080078125E-3</c:v>
                </c:pt>
                <c:pt idx="49137">
                  <c:v>1.0068416595458984E-3</c:v>
                </c:pt>
                <c:pt idx="49138">
                  <c:v>1.007080078125E-3</c:v>
                </c:pt>
                <c:pt idx="49139">
                  <c:v>1.0080337524414063E-3</c:v>
                </c:pt>
                <c:pt idx="49140">
                  <c:v>1.007080078125E-3</c:v>
                </c:pt>
                <c:pt idx="49141">
                  <c:v>1.0068416595458984E-3</c:v>
                </c:pt>
                <c:pt idx="49142">
                  <c:v>1.007080078125E-3</c:v>
                </c:pt>
                <c:pt idx="49143">
                  <c:v>1.007080078125E-3</c:v>
                </c:pt>
                <c:pt idx="49144">
                  <c:v>1.0068416595458984E-3</c:v>
                </c:pt>
                <c:pt idx="49145">
                  <c:v>1.007080078125E-3</c:v>
                </c:pt>
                <c:pt idx="49146">
                  <c:v>1.007080078125E-3</c:v>
                </c:pt>
                <c:pt idx="49147">
                  <c:v>1.0068416595458984E-3</c:v>
                </c:pt>
                <c:pt idx="49148">
                  <c:v>1.007080078125E-3</c:v>
                </c:pt>
                <c:pt idx="49149">
                  <c:v>1.007080078125E-3</c:v>
                </c:pt>
                <c:pt idx="49150">
                  <c:v>1.0068416595458984E-3</c:v>
                </c:pt>
                <c:pt idx="49151">
                  <c:v>1.0080337524414063E-3</c:v>
                </c:pt>
                <c:pt idx="49152">
                  <c:v>1.007080078125E-3</c:v>
                </c:pt>
                <c:pt idx="49153">
                  <c:v>1.0068416595458984E-3</c:v>
                </c:pt>
                <c:pt idx="49154">
                  <c:v>1.007080078125E-3</c:v>
                </c:pt>
                <c:pt idx="49155">
                  <c:v>1.007080078125E-3</c:v>
                </c:pt>
                <c:pt idx="49156">
                  <c:v>1.0068416595458984E-3</c:v>
                </c:pt>
                <c:pt idx="49157">
                  <c:v>1.007080078125E-3</c:v>
                </c:pt>
                <c:pt idx="49158">
                  <c:v>1.007080078125E-3</c:v>
                </c:pt>
                <c:pt idx="49159">
                  <c:v>1.0068416595458984E-3</c:v>
                </c:pt>
                <c:pt idx="49160">
                  <c:v>1.007080078125E-3</c:v>
                </c:pt>
                <c:pt idx="49161">
                  <c:v>1.007080078125E-3</c:v>
                </c:pt>
                <c:pt idx="49162">
                  <c:v>1.0068416595458984E-3</c:v>
                </c:pt>
                <c:pt idx="49163">
                  <c:v>1.007080078125E-3</c:v>
                </c:pt>
                <c:pt idx="49164">
                  <c:v>1.0080337524414063E-3</c:v>
                </c:pt>
                <c:pt idx="49165">
                  <c:v>1.007080078125E-3</c:v>
                </c:pt>
                <c:pt idx="49166">
                  <c:v>1.0068416595458984E-3</c:v>
                </c:pt>
                <c:pt idx="49167">
                  <c:v>1.007080078125E-3</c:v>
                </c:pt>
                <c:pt idx="49168">
                  <c:v>1.007080078125E-3</c:v>
                </c:pt>
                <c:pt idx="49169">
                  <c:v>1.0068416595458984E-3</c:v>
                </c:pt>
                <c:pt idx="49170">
                  <c:v>1.007080078125E-3</c:v>
                </c:pt>
                <c:pt idx="49171">
                  <c:v>1.007080078125E-3</c:v>
                </c:pt>
                <c:pt idx="49172">
                  <c:v>1.0068416595458984E-3</c:v>
                </c:pt>
                <c:pt idx="49173">
                  <c:v>1.007080078125E-3</c:v>
                </c:pt>
                <c:pt idx="49174">
                  <c:v>1.007080078125E-3</c:v>
                </c:pt>
                <c:pt idx="49175">
                  <c:v>1.0068416595458984E-3</c:v>
                </c:pt>
                <c:pt idx="49176">
                  <c:v>1.0080337524414063E-3</c:v>
                </c:pt>
                <c:pt idx="49177">
                  <c:v>1.007080078125E-3</c:v>
                </c:pt>
                <c:pt idx="49178">
                  <c:v>1.0068416595458984E-3</c:v>
                </c:pt>
                <c:pt idx="49179">
                  <c:v>1.007080078125E-3</c:v>
                </c:pt>
                <c:pt idx="49180">
                  <c:v>1.007080078125E-3</c:v>
                </c:pt>
                <c:pt idx="49181">
                  <c:v>1.0068416595458984E-3</c:v>
                </c:pt>
                <c:pt idx="49182">
                  <c:v>1.007080078125E-3</c:v>
                </c:pt>
                <c:pt idx="49183">
                  <c:v>1.007080078125E-3</c:v>
                </c:pt>
                <c:pt idx="49184">
                  <c:v>1.0068416595458984E-3</c:v>
                </c:pt>
                <c:pt idx="49185">
                  <c:v>1.007080078125E-3</c:v>
                </c:pt>
                <c:pt idx="49186">
                  <c:v>1.007080078125E-3</c:v>
                </c:pt>
                <c:pt idx="49187">
                  <c:v>1.0068416595458984E-3</c:v>
                </c:pt>
                <c:pt idx="49188">
                  <c:v>1.007080078125E-3</c:v>
                </c:pt>
                <c:pt idx="49189">
                  <c:v>1.0080337524414063E-3</c:v>
                </c:pt>
                <c:pt idx="49190">
                  <c:v>1.007080078125E-3</c:v>
                </c:pt>
                <c:pt idx="49191">
                  <c:v>1.0068416595458984E-3</c:v>
                </c:pt>
                <c:pt idx="49192">
                  <c:v>1.007080078125E-3</c:v>
                </c:pt>
                <c:pt idx="49193">
                  <c:v>1.007080078125E-3</c:v>
                </c:pt>
                <c:pt idx="49194">
                  <c:v>1.0068416595458984E-3</c:v>
                </c:pt>
                <c:pt idx="49195">
                  <c:v>1.007080078125E-3</c:v>
                </c:pt>
                <c:pt idx="49196">
                  <c:v>1.007080078125E-3</c:v>
                </c:pt>
                <c:pt idx="49197">
                  <c:v>1.0068416595458984E-3</c:v>
                </c:pt>
                <c:pt idx="49198">
                  <c:v>1.007080078125E-3</c:v>
                </c:pt>
                <c:pt idx="49199">
                  <c:v>1.007080078125E-3</c:v>
                </c:pt>
                <c:pt idx="49200">
                  <c:v>1.0068416595458984E-3</c:v>
                </c:pt>
                <c:pt idx="49201">
                  <c:v>1.0080337524414063E-3</c:v>
                </c:pt>
                <c:pt idx="49202">
                  <c:v>1.007080078125E-3</c:v>
                </c:pt>
                <c:pt idx="49203">
                  <c:v>1.0068416595458984E-3</c:v>
                </c:pt>
                <c:pt idx="49204">
                  <c:v>1.007080078125E-3</c:v>
                </c:pt>
                <c:pt idx="49205">
                  <c:v>1.007080078125E-3</c:v>
                </c:pt>
                <c:pt idx="49206">
                  <c:v>1.0068416595458984E-3</c:v>
                </c:pt>
                <c:pt idx="49207">
                  <c:v>1.007080078125E-3</c:v>
                </c:pt>
                <c:pt idx="49208">
                  <c:v>1.007080078125E-3</c:v>
                </c:pt>
                <c:pt idx="49209">
                  <c:v>1.0068416595458984E-3</c:v>
                </c:pt>
                <c:pt idx="49210">
                  <c:v>1.007080078125E-3</c:v>
                </c:pt>
                <c:pt idx="49211">
                  <c:v>1.007080078125E-3</c:v>
                </c:pt>
                <c:pt idx="49212">
                  <c:v>1.0068416595458984E-3</c:v>
                </c:pt>
                <c:pt idx="49213">
                  <c:v>1.007080078125E-3</c:v>
                </c:pt>
                <c:pt idx="49214">
                  <c:v>1.0080337524414063E-3</c:v>
                </c:pt>
                <c:pt idx="49215">
                  <c:v>1.007080078125E-3</c:v>
                </c:pt>
                <c:pt idx="49216">
                  <c:v>1.0068416595458984E-3</c:v>
                </c:pt>
                <c:pt idx="49217">
                  <c:v>1.007080078125E-3</c:v>
                </c:pt>
                <c:pt idx="49218">
                  <c:v>1.007080078125E-3</c:v>
                </c:pt>
                <c:pt idx="49219">
                  <c:v>1.0068416595458984E-3</c:v>
                </c:pt>
                <c:pt idx="49220">
                  <c:v>1.007080078125E-3</c:v>
                </c:pt>
                <c:pt idx="49221">
                  <c:v>1.007080078125E-3</c:v>
                </c:pt>
                <c:pt idx="49222">
                  <c:v>1.0068416595458984E-3</c:v>
                </c:pt>
                <c:pt idx="49223">
                  <c:v>1.007080078125E-3</c:v>
                </c:pt>
                <c:pt idx="49224">
                  <c:v>1.007080078125E-3</c:v>
                </c:pt>
                <c:pt idx="49225">
                  <c:v>1.0068416595458984E-3</c:v>
                </c:pt>
                <c:pt idx="49226">
                  <c:v>1.0080337524414063E-3</c:v>
                </c:pt>
                <c:pt idx="49227">
                  <c:v>1.007080078125E-3</c:v>
                </c:pt>
                <c:pt idx="49228">
                  <c:v>1.0068416595458984E-3</c:v>
                </c:pt>
                <c:pt idx="49229">
                  <c:v>1.007080078125E-3</c:v>
                </c:pt>
                <c:pt idx="49230">
                  <c:v>1.007080078125E-3</c:v>
                </c:pt>
                <c:pt idx="49231">
                  <c:v>1.0068416595458984E-3</c:v>
                </c:pt>
                <c:pt idx="49232">
                  <c:v>1.007080078125E-3</c:v>
                </c:pt>
                <c:pt idx="49233">
                  <c:v>1.007080078125E-3</c:v>
                </c:pt>
                <c:pt idx="49234">
                  <c:v>1.0068416595458984E-3</c:v>
                </c:pt>
                <c:pt idx="49235">
                  <c:v>1.007080078125E-3</c:v>
                </c:pt>
                <c:pt idx="49236">
                  <c:v>1.007080078125E-3</c:v>
                </c:pt>
                <c:pt idx="49237">
                  <c:v>1.0068416595458984E-3</c:v>
                </c:pt>
                <c:pt idx="49238">
                  <c:v>1.007080078125E-3</c:v>
                </c:pt>
                <c:pt idx="49239">
                  <c:v>1.0080337524414063E-3</c:v>
                </c:pt>
                <c:pt idx="49240">
                  <c:v>1.007080078125E-3</c:v>
                </c:pt>
                <c:pt idx="49241">
                  <c:v>1.0068416595458984E-3</c:v>
                </c:pt>
                <c:pt idx="49242">
                  <c:v>1.007080078125E-3</c:v>
                </c:pt>
                <c:pt idx="49243">
                  <c:v>1.007080078125E-3</c:v>
                </c:pt>
                <c:pt idx="49244">
                  <c:v>1.0068416595458984E-3</c:v>
                </c:pt>
                <c:pt idx="49245">
                  <c:v>1.007080078125E-3</c:v>
                </c:pt>
                <c:pt idx="49246">
                  <c:v>1.007080078125E-3</c:v>
                </c:pt>
                <c:pt idx="49247">
                  <c:v>1.0068416595458984E-3</c:v>
                </c:pt>
                <c:pt idx="49248">
                  <c:v>1.007080078125E-3</c:v>
                </c:pt>
                <c:pt idx="49249">
                  <c:v>1.007080078125E-3</c:v>
                </c:pt>
                <c:pt idx="49250">
                  <c:v>1.0068416595458984E-3</c:v>
                </c:pt>
                <c:pt idx="49251">
                  <c:v>1.0080337524414063E-3</c:v>
                </c:pt>
                <c:pt idx="49252">
                  <c:v>1.007080078125E-3</c:v>
                </c:pt>
                <c:pt idx="49253">
                  <c:v>1.0068416595458984E-3</c:v>
                </c:pt>
                <c:pt idx="49254">
                  <c:v>1.007080078125E-3</c:v>
                </c:pt>
                <c:pt idx="49255">
                  <c:v>1.007080078125E-3</c:v>
                </c:pt>
                <c:pt idx="49256">
                  <c:v>1.0068416595458984E-3</c:v>
                </c:pt>
                <c:pt idx="49257">
                  <c:v>1.007080078125E-3</c:v>
                </c:pt>
                <c:pt idx="49258">
                  <c:v>1.007080078125E-3</c:v>
                </c:pt>
                <c:pt idx="49259">
                  <c:v>1.0068416595458984E-3</c:v>
                </c:pt>
                <c:pt idx="49260">
                  <c:v>1.007080078125E-3</c:v>
                </c:pt>
                <c:pt idx="49261">
                  <c:v>1.007080078125E-3</c:v>
                </c:pt>
                <c:pt idx="49262">
                  <c:v>1.0068416595458984E-3</c:v>
                </c:pt>
                <c:pt idx="49263">
                  <c:v>1.007080078125E-3</c:v>
                </c:pt>
                <c:pt idx="49264">
                  <c:v>1.0080337524414063E-3</c:v>
                </c:pt>
                <c:pt idx="49265">
                  <c:v>1.007080078125E-3</c:v>
                </c:pt>
                <c:pt idx="49266">
                  <c:v>1.0068416595458984E-3</c:v>
                </c:pt>
                <c:pt idx="49267">
                  <c:v>1.007080078125E-3</c:v>
                </c:pt>
                <c:pt idx="49268">
                  <c:v>1.007080078125E-3</c:v>
                </c:pt>
                <c:pt idx="49269">
                  <c:v>1.0068416595458984E-3</c:v>
                </c:pt>
                <c:pt idx="49270">
                  <c:v>1.007080078125E-3</c:v>
                </c:pt>
                <c:pt idx="49271">
                  <c:v>1.007080078125E-3</c:v>
                </c:pt>
                <c:pt idx="49272">
                  <c:v>1.0068416595458984E-3</c:v>
                </c:pt>
                <c:pt idx="49273">
                  <c:v>1.007080078125E-3</c:v>
                </c:pt>
                <c:pt idx="49274">
                  <c:v>1.007080078125E-3</c:v>
                </c:pt>
                <c:pt idx="49275">
                  <c:v>1.0068416595458984E-3</c:v>
                </c:pt>
                <c:pt idx="49276">
                  <c:v>1.0080337524414063E-3</c:v>
                </c:pt>
                <c:pt idx="49277">
                  <c:v>1.007080078125E-3</c:v>
                </c:pt>
                <c:pt idx="49278">
                  <c:v>1.0068416595458984E-3</c:v>
                </c:pt>
                <c:pt idx="49279">
                  <c:v>1.007080078125E-3</c:v>
                </c:pt>
                <c:pt idx="49280">
                  <c:v>1.007080078125E-3</c:v>
                </c:pt>
                <c:pt idx="49281">
                  <c:v>1.0068416595458984E-3</c:v>
                </c:pt>
                <c:pt idx="49282">
                  <c:v>1.007080078125E-3</c:v>
                </c:pt>
                <c:pt idx="49283">
                  <c:v>1.007080078125E-3</c:v>
                </c:pt>
                <c:pt idx="49284">
                  <c:v>1.0068416595458984E-3</c:v>
                </c:pt>
                <c:pt idx="49285">
                  <c:v>1.007080078125E-3</c:v>
                </c:pt>
                <c:pt idx="49286">
                  <c:v>1.007080078125E-3</c:v>
                </c:pt>
                <c:pt idx="49287">
                  <c:v>1.0068416595458984E-3</c:v>
                </c:pt>
                <c:pt idx="49288">
                  <c:v>1.007080078125E-3</c:v>
                </c:pt>
                <c:pt idx="49289">
                  <c:v>1.0080337524414063E-3</c:v>
                </c:pt>
                <c:pt idx="49290">
                  <c:v>1.007080078125E-3</c:v>
                </c:pt>
                <c:pt idx="49291">
                  <c:v>1.0068416595458984E-3</c:v>
                </c:pt>
                <c:pt idx="49292">
                  <c:v>1.007080078125E-3</c:v>
                </c:pt>
                <c:pt idx="49293">
                  <c:v>1.007080078125E-3</c:v>
                </c:pt>
                <c:pt idx="49294">
                  <c:v>1.0068416595458984E-3</c:v>
                </c:pt>
                <c:pt idx="49295">
                  <c:v>1.007080078125E-3</c:v>
                </c:pt>
                <c:pt idx="49296">
                  <c:v>1.007080078125E-3</c:v>
                </c:pt>
                <c:pt idx="49297">
                  <c:v>1.0068416595458984E-3</c:v>
                </c:pt>
                <c:pt idx="49298">
                  <c:v>1.007080078125E-3</c:v>
                </c:pt>
                <c:pt idx="49299">
                  <c:v>1.007080078125E-3</c:v>
                </c:pt>
                <c:pt idx="49300">
                  <c:v>1.0068416595458984E-3</c:v>
                </c:pt>
                <c:pt idx="49301">
                  <c:v>1.0080337524414063E-3</c:v>
                </c:pt>
                <c:pt idx="49302">
                  <c:v>1.007080078125E-3</c:v>
                </c:pt>
                <c:pt idx="49303">
                  <c:v>1.0068416595458984E-3</c:v>
                </c:pt>
                <c:pt idx="49304">
                  <c:v>1.007080078125E-3</c:v>
                </c:pt>
                <c:pt idx="49305">
                  <c:v>1.007080078125E-3</c:v>
                </c:pt>
                <c:pt idx="49306">
                  <c:v>1.0068416595458984E-3</c:v>
                </c:pt>
                <c:pt idx="49307">
                  <c:v>1.007080078125E-3</c:v>
                </c:pt>
                <c:pt idx="49308">
                  <c:v>1.007080078125E-3</c:v>
                </c:pt>
                <c:pt idx="49309">
                  <c:v>1.0068416595458984E-3</c:v>
                </c:pt>
                <c:pt idx="49310">
                  <c:v>1.007080078125E-3</c:v>
                </c:pt>
                <c:pt idx="49311">
                  <c:v>1.007080078125E-3</c:v>
                </c:pt>
                <c:pt idx="49312">
                  <c:v>1.0068416595458984E-3</c:v>
                </c:pt>
                <c:pt idx="49313">
                  <c:v>1.007080078125E-3</c:v>
                </c:pt>
                <c:pt idx="49314">
                  <c:v>1.0080337524414063E-3</c:v>
                </c:pt>
                <c:pt idx="49315">
                  <c:v>1.007080078125E-3</c:v>
                </c:pt>
                <c:pt idx="49316">
                  <c:v>1.0068416595458984E-3</c:v>
                </c:pt>
                <c:pt idx="49317">
                  <c:v>1.007080078125E-3</c:v>
                </c:pt>
                <c:pt idx="49318">
                  <c:v>1.007080078125E-3</c:v>
                </c:pt>
                <c:pt idx="49319">
                  <c:v>1.0068416595458984E-3</c:v>
                </c:pt>
                <c:pt idx="49320">
                  <c:v>1.007080078125E-3</c:v>
                </c:pt>
                <c:pt idx="49321">
                  <c:v>1.007080078125E-3</c:v>
                </c:pt>
                <c:pt idx="49322">
                  <c:v>1.0068416595458984E-3</c:v>
                </c:pt>
                <c:pt idx="49323">
                  <c:v>1.007080078125E-3</c:v>
                </c:pt>
                <c:pt idx="49324">
                  <c:v>1.007080078125E-3</c:v>
                </c:pt>
                <c:pt idx="49325">
                  <c:v>1.0068416595458984E-3</c:v>
                </c:pt>
                <c:pt idx="49326">
                  <c:v>1.0080337524414063E-3</c:v>
                </c:pt>
                <c:pt idx="49327">
                  <c:v>1.007080078125E-3</c:v>
                </c:pt>
                <c:pt idx="49328">
                  <c:v>1.0068416595458984E-3</c:v>
                </c:pt>
                <c:pt idx="49329">
                  <c:v>1.007080078125E-3</c:v>
                </c:pt>
                <c:pt idx="49330">
                  <c:v>1.007080078125E-3</c:v>
                </c:pt>
                <c:pt idx="49331">
                  <c:v>1.0068416595458984E-3</c:v>
                </c:pt>
                <c:pt idx="49332">
                  <c:v>1.007080078125E-3</c:v>
                </c:pt>
                <c:pt idx="49333">
                  <c:v>1.007080078125E-3</c:v>
                </c:pt>
                <c:pt idx="49334">
                  <c:v>1.0068416595458984E-3</c:v>
                </c:pt>
                <c:pt idx="49335">
                  <c:v>1.007080078125E-3</c:v>
                </c:pt>
                <c:pt idx="49336">
                  <c:v>1.007080078125E-3</c:v>
                </c:pt>
                <c:pt idx="49337">
                  <c:v>1.0068416595458984E-3</c:v>
                </c:pt>
                <c:pt idx="49338">
                  <c:v>1.007080078125E-3</c:v>
                </c:pt>
                <c:pt idx="49339">
                  <c:v>1.0080337524414063E-3</c:v>
                </c:pt>
                <c:pt idx="49340">
                  <c:v>1.007080078125E-3</c:v>
                </c:pt>
                <c:pt idx="49341">
                  <c:v>1.0068416595458984E-3</c:v>
                </c:pt>
                <c:pt idx="49342">
                  <c:v>1.007080078125E-3</c:v>
                </c:pt>
                <c:pt idx="49343">
                  <c:v>1.007080078125E-3</c:v>
                </c:pt>
                <c:pt idx="49344">
                  <c:v>1.0068416595458984E-3</c:v>
                </c:pt>
                <c:pt idx="49345">
                  <c:v>1.007080078125E-3</c:v>
                </c:pt>
                <c:pt idx="49346">
                  <c:v>1.007080078125E-3</c:v>
                </c:pt>
                <c:pt idx="49347">
                  <c:v>1.0068416595458984E-3</c:v>
                </c:pt>
                <c:pt idx="49348">
                  <c:v>1.007080078125E-3</c:v>
                </c:pt>
                <c:pt idx="49349">
                  <c:v>1.0068416595458984E-3</c:v>
                </c:pt>
                <c:pt idx="49350">
                  <c:v>1.007080078125E-3</c:v>
                </c:pt>
                <c:pt idx="49351">
                  <c:v>1.0080337524414063E-3</c:v>
                </c:pt>
                <c:pt idx="49352">
                  <c:v>1.007080078125E-3</c:v>
                </c:pt>
                <c:pt idx="49353">
                  <c:v>1.0068416595458984E-3</c:v>
                </c:pt>
                <c:pt idx="49354">
                  <c:v>1.007080078125E-3</c:v>
                </c:pt>
                <c:pt idx="49355">
                  <c:v>1.007080078125E-3</c:v>
                </c:pt>
                <c:pt idx="49356">
                  <c:v>1.0068416595458984E-3</c:v>
                </c:pt>
                <c:pt idx="49357">
                  <c:v>1.007080078125E-3</c:v>
                </c:pt>
                <c:pt idx="49358">
                  <c:v>1.007080078125E-3</c:v>
                </c:pt>
                <c:pt idx="49359">
                  <c:v>1.0068416595458984E-3</c:v>
                </c:pt>
                <c:pt idx="49360">
                  <c:v>1.007080078125E-3</c:v>
                </c:pt>
                <c:pt idx="49361">
                  <c:v>1.007080078125E-3</c:v>
                </c:pt>
                <c:pt idx="49362">
                  <c:v>1.0068416595458984E-3</c:v>
                </c:pt>
                <c:pt idx="49363">
                  <c:v>1.007080078125E-3</c:v>
                </c:pt>
                <c:pt idx="49364">
                  <c:v>1.0080337524414063E-3</c:v>
                </c:pt>
                <c:pt idx="49365">
                  <c:v>1.007080078125E-3</c:v>
                </c:pt>
                <c:pt idx="49366">
                  <c:v>1.0068416595458984E-3</c:v>
                </c:pt>
                <c:pt idx="49367">
                  <c:v>1.007080078125E-3</c:v>
                </c:pt>
                <c:pt idx="49368">
                  <c:v>1.007080078125E-3</c:v>
                </c:pt>
                <c:pt idx="49369">
                  <c:v>1.0068416595458984E-3</c:v>
                </c:pt>
                <c:pt idx="49370">
                  <c:v>1.007080078125E-3</c:v>
                </c:pt>
                <c:pt idx="49371">
                  <c:v>1.0068416595458984E-3</c:v>
                </c:pt>
                <c:pt idx="49372">
                  <c:v>1.007080078125E-3</c:v>
                </c:pt>
                <c:pt idx="49373">
                  <c:v>1.007080078125E-3</c:v>
                </c:pt>
                <c:pt idx="49374">
                  <c:v>1.0068416595458984E-3</c:v>
                </c:pt>
                <c:pt idx="49375">
                  <c:v>1.007080078125E-3</c:v>
                </c:pt>
                <c:pt idx="49376">
                  <c:v>1.0080337524414063E-3</c:v>
                </c:pt>
                <c:pt idx="49377">
                  <c:v>1.007080078125E-3</c:v>
                </c:pt>
                <c:pt idx="49378">
                  <c:v>1.0068416595458984E-3</c:v>
                </c:pt>
                <c:pt idx="49379">
                  <c:v>1.007080078125E-3</c:v>
                </c:pt>
                <c:pt idx="49380">
                  <c:v>1.007080078125E-3</c:v>
                </c:pt>
                <c:pt idx="49381">
                  <c:v>1.0068416595458984E-3</c:v>
                </c:pt>
                <c:pt idx="49382">
                  <c:v>1.007080078125E-3</c:v>
                </c:pt>
                <c:pt idx="49383">
                  <c:v>1.007080078125E-3</c:v>
                </c:pt>
                <c:pt idx="49384">
                  <c:v>1.0068416595458984E-3</c:v>
                </c:pt>
                <c:pt idx="49385">
                  <c:v>1.007080078125E-3</c:v>
                </c:pt>
                <c:pt idx="49386">
                  <c:v>1.007080078125E-3</c:v>
                </c:pt>
                <c:pt idx="49387">
                  <c:v>1.0068416595458984E-3</c:v>
                </c:pt>
                <c:pt idx="49388">
                  <c:v>1.007080078125E-3</c:v>
                </c:pt>
                <c:pt idx="49389">
                  <c:v>1.0080337524414063E-3</c:v>
                </c:pt>
                <c:pt idx="49390">
                  <c:v>1.007080078125E-3</c:v>
                </c:pt>
                <c:pt idx="49391">
                  <c:v>1.0068416595458984E-3</c:v>
                </c:pt>
                <c:pt idx="49392">
                  <c:v>1.007080078125E-3</c:v>
                </c:pt>
                <c:pt idx="49393">
                  <c:v>1.0068416595458984E-3</c:v>
                </c:pt>
                <c:pt idx="49394">
                  <c:v>1.007080078125E-3</c:v>
                </c:pt>
                <c:pt idx="49395">
                  <c:v>1.007080078125E-3</c:v>
                </c:pt>
                <c:pt idx="49396">
                  <c:v>1.0068416595458984E-3</c:v>
                </c:pt>
                <c:pt idx="49397">
                  <c:v>1.007080078125E-3</c:v>
                </c:pt>
                <c:pt idx="49398">
                  <c:v>1.007080078125E-3</c:v>
                </c:pt>
                <c:pt idx="49399">
                  <c:v>1.0068416595458984E-3</c:v>
                </c:pt>
                <c:pt idx="49400">
                  <c:v>1.007080078125E-3</c:v>
                </c:pt>
                <c:pt idx="49401">
                  <c:v>1.0080337524414063E-3</c:v>
                </c:pt>
                <c:pt idx="49402">
                  <c:v>1.007080078125E-3</c:v>
                </c:pt>
                <c:pt idx="49403">
                  <c:v>1.0068416595458984E-3</c:v>
                </c:pt>
                <c:pt idx="49404">
                  <c:v>1.007080078125E-3</c:v>
                </c:pt>
                <c:pt idx="49405">
                  <c:v>1.007080078125E-3</c:v>
                </c:pt>
                <c:pt idx="49406">
                  <c:v>1.0068416595458984E-3</c:v>
                </c:pt>
                <c:pt idx="49407">
                  <c:v>1.007080078125E-3</c:v>
                </c:pt>
                <c:pt idx="49408">
                  <c:v>1.007080078125E-3</c:v>
                </c:pt>
                <c:pt idx="49409">
                  <c:v>1.0068416595458984E-3</c:v>
                </c:pt>
                <c:pt idx="49410">
                  <c:v>1.007080078125E-3</c:v>
                </c:pt>
                <c:pt idx="49411">
                  <c:v>1.007080078125E-3</c:v>
                </c:pt>
                <c:pt idx="49412">
                  <c:v>1.0068416595458984E-3</c:v>
                </c:pt>
                <c:pt idx="49413">
                  <c:v>1.007080078125E-3</c:v>
                </c:pt>
                <c:pt idx="49414">
                  <c:v>1.0080337524414063E-3</c:v>
                </c:pt>
                <c:pt idx="49415">
                  <c:v>1.0068416595458984E-3</c:v>
                </c:pt>
                <c:pt idx="49416">
                  <c:v>1.007080078125E-3</c:v>
                </c:pt>
                <c:pt idx="49417">
                  <c:v>1.007080078125E-3</c:v>
                </c:pt>
                <c:pt idx="49418">
                  <c:v>1.0068416595458984E-3</c:v>
                </c:pt>
                <c:pt idx="49419">
                  <c:v>1.007080078125E-3</c:v>
                </c:pt>
                <c:pt idx="49420">
                  <c:v>1.007080078125E-3</c:v>
                </c:pt>
                <c:pt idx="49421">
                  <c:v>1.0068416595458984E-3</c:v>
                </c:pt>
                <c:pt idx="49422">
                  <c:v>1.007080078125E-3</c:v>
                </c:pt>
                <c:pt idx="49423">
                  <c:v>1.007080078125E-3</c:v>
                </c:pt>
                <c:pt idx="49424">
                  <c:v>1.0068416595458984E-3</c:v>
                </c:pt>
                <c:pt idx="49425">
                  <c:v>1.007080078125E-3</c:v>
                </c:pt>
                <c:pt idx="49426">
                  <c:v>1.0080337524414063E-3</c:v>
                </c:pt>
                <c:pt idx="49427">
                  <c:v>1.007080078125E-3</c:v>
                </c:pt>
                <c:pt idx="49428">
                  <c:v>1.0068416595458984E-3</c:v>
                </c:pt>
                <c:pt idx="49429">
                  <c:v>1.007080078125E-3</c:v>
                </c:pt>
                <c:pt idx="49430">
                  <c:v>1.007080078125E-3</c:v>
                </c:pt>
                <c:pt idx="49431">
                  <c:v>1.0068416595458984E-3</c:v>
                </c:pt>
                <c:pt idx="49432">
                  <c:v>1.007080078125E-3</c:v>
                </c:pt>
                <c:pt idx="49433">
                  <c:v>1.007080078125E-3</c:v>
                </c:pt>
                <c:pt idx="49434">
                  <c:v>1.0068416595458984E-3</c:v>
                </c:pt>
                <c:pt idx="49435">
                  <c:v>1.007080078125E-3</c:v>
                </c:pt>
                <c:pt idx="49436">
                  <c:v>1.007080078125E-3</c:v>
                </c:pt>
                <c:pt idx="49437">
                  <c:v>1.0068416595458984E-3</c:v>
                </c:pt>
                <c:pt idx="49438">
                  <c:v>1.007080078125E-3</c:v>
                </c:pt>
                <c:pt idx="49439">
                  <c:v>1.0080337524414063E-3</c:v>
                </c:pt>
                <c:pt idx="49440">
                  <c:v>1.0068416595458984E-3</c:v>
                </c:pt>
                <c:pt idx="49441">
                  <c:v>1.007080078125E-3</c:v>
                </c:pt>
                <c:pt idx="49442">
                  <c:v>1.007080078125E-3</c:v>
                </c:pt>
                <c:pt idx="49443">
                  <c:v>1.0068416595458984E-3</c:v>
                </c:pt>
                <c:pt idx="49444">
                  <c:v>1.007080078125E-3</c:v>
                </c:pt>
                <c:pt idx="49445">
                  <c:v>1.007080078125E-3</c:v>
                </c:pt>
                <c:pt idx="49446">
                  <c:v>1.0068416595458984E-3</c:v>
                </c:pt>
                <c:pt idx="49447">
                  <c:v>1.007080078125E-3</c:v>
                </c:pt>
                <c:pt idx="49448">
                  <c:v>1.007080078125E-3</c:v>
                </c:pt>
                <c:pt idx="49449">
                  <c:v>1.0068416595458984E-3</c:v>
                </c:pt>
                <c:pt idx="49450">
                  <c:v>1.007080078125E-3</c:v>
                </c:pt>
                <c:pt idx="49451">
                  <c:v>1.0080337524414063E-3</c:v>
                </c:pt>
                <c:pt idx="49452">
                  <c:v>1.007080078125E-3</c:v>
                </c:pt>
                <c:pt idx="49453">
                  <c:v>1.0068416595458984E-3</c:v>
                </c:pt>
                <c:pt idx="49454">
                  <c:v>1.007080078125E-3</c:v>
                </c:pt>
                <c:pt idx="49455">
                  <c:v>1.007080078125E-3</c:v>
                </c:pt>
                <c:pt idx="49456">
                  <c:v>1.0068416595458984E-3</c:v>
                </c:pt>
                <c:pt idx="49457">
                  <c:v>1.007080078125E-3</c:v>
                </c:pt>
                <c:pt idx="49458">
                  <c:v>1.007080078125E-3</c:v>
                </c:pt>
                <c:pt idx="49459">
                  <c:v>1.0068416595458984E-3</c:v>
                </c:pt>
                <c:pt idx="49460">
                  <c:v>1.007080078125E-3</c:v>
                </c:pt>
                <c:pt idx="49461">
                  <c:v>1.007080078125E-3</c:v>
                </c:pt>
                <c:pt idx="49462">
                  <c:v>1.0068416595458984E-3</c:v>
                </c:pt>
                <c:pt idx="49463">
                  <c:v>1.007080078125E-3</c:v>
                </c:pt>
                <c:pt idx="49464">
                  <c:v>1.0080337524414063E-3</c:v>
                </c:pt>
                <c:pt idx="49465">
                  <c:v>1.0068416595458984E-3</c:v>
                </c:pt>
                <c:pt idx="49466">
                  <c:v>1.007080078125E-3</c:v>
                </c:pt>
                <c:pt idx="49467">
                  <c:v>1.007080078125E-3</c:v>
                </c:pt>
                <c:pt idx="49468">
                  <c:v>1.0068416595458984E-3</c:v>
                </c:pt>
                <c:pt idx="49469">
                  <c:v>1.007080078125E-3</c:v>
                </c:pt>
                <c:pt idx="49470">
                  <c:v>1.007080078125E-3</c:v>
                </c:pt>
                <c:pt idx="49471">
                  <c:v>1.0068416595458984E-3</c:v>
                </c:pt>
                <c:pt idx="49472">
                  <c:v>1.007080078125E-3</c:v>
                </c:pt>
                <c:pt idx="49473">
                  <c:v>1.007080078125E-3</c:v>
                </c:pt>
                <c:pt idx="49474">
                  <c:v>1.0068416595458984E-3</c:v>
                </c:pt>
                <c:pt idx="49475">
                  <c:v>1.007080078125E-3</c:v>
                </c:pt>
                <c:pt idx="49476">
                  <c:v>1.0080337524414063E-3</c:v>
                </c:pt>
                <c:pt idx="49477">
                  <c:v>1.007080078125E-3</c:v>
                </c:pt>
                <c:pt idx="49478">
                  <c:v>1.0068416595458984E-3</c:v>
                </c:pt>
                <c:pt idx="49479">
                  <c:v>1.007080078125E-3</c:v>
                </c:pt>
                <c:pt idx="49480">
                  <c:v>1.007080078125E-3</c:v>
                </c:pt>
                <c:pt idx="49481">
                  <c:v>1.0068416595458984E-3</c:v>
                </c:pt>
                <c:pt idx="49482">
                  <c:v>1.007080078125E-3</c:v>
                </c:pt>
                <c:pt idx="49483">
                  <c:v>1.007080078125E-3</c:v>
                </c:pt>
                <c:pt idx="49484">
                  <c:v>1.0068416595458984E-3</c:v>
                </c:pt>
                <c:pt idx="49485">
                  <c:v>1.007080078125E-3</c:v>
                </c:pt>
                <c:pt idx="49486">
                  <c:v>1.007080078125E-3</c:v>
                </c:pt>
                <c:pt idx="49487">
                  <c:v>1.0068416595458984E-3</c:v>
                </c:pt>
                <c:pt idx="49488">
                  <c:v>1.007080078125E-3</c:v>
                </c:pt>
                <c:pt idx="49489">
                  <c:v>1.0080337524414063E-3</c:v>
                </c:pt>
                <c:pt idx="49490">
                  <c:v>1.0068416595458984E-3</c:v>
                </c:pt>
                <c:pt idx="49491">
                  <c:v>1.007080078125E-3</c:v>
                </c:pt>
                <c:pt idx="49492">
                  <c:v>1.007080078125E-3</c:v>
                </c:pt>
                <c:pt idx="49493">
                  <c:v>1.0068416595458984E-3</c:v>
                </c:pt>
                <c:pt idx="49494">
                  <c:v>1.007080078125E-3</c:v>
                </c:pt>
                <c:pt idx="49495">
                  <c:v>1.007080078125E-3</c:v>
                </c:pt>
                <c:pt idx="49496">
                  <c:v>1.0068416595458984E-3</c:v>
                </c:pt>
                <c:pt idx="49497">
                  <c:v>1.007080078125E-3</c:v>
                </c:pt>
                <c:pt idx="49498">
                  <c:v>1.007080078125E-3</c:v>
                </c:pt>
                <c:pt idx="49499">
                  <c:v>1.0068416595458984E-3</c:v>
                </c:pt>
                <c:pt idx="49500">
                  <c:v>1.007080078125E-3</c:v>
                </c:pt>
                <c:pt idx="49501">
                  <c:v>1.0080337524414063E-3</c:v>
                </c:pt>
                <c:pt idx="49502">
                  <c:v>1.007080078125E-3</c:v>
                </c:pt>
                <c:pt idx="49503">
                  <c:v>1.0068416595458984E-3</c:v>
                </c:pt>
                <c:pt idx="49504">
                  <c:v>1.007080078125E-3</c:v>
                </c:pt>
                <c:pt idx="49505">
                  <c:v>1.007080078125E-3</c:v>
                </c:pt>
                <c:pt idx="49506">
                  <c:v>1.0068416595458984E-3</c:v>
                </c:pt>
                <c:pt idx="49507">
                  <c:v>1.007080078125E-3</c:v>
                </c:pt>
                <c:pt idx="49508">
                  <c:v>1.007080078125E-3</c:v>
                </c:pt>
                <c:pt idx="49509">
                  <c:v>1.0068416595458984E-3</c:v>
                </c:pt>
                <c:pt idx="49510">
                  <c:v>1.007080078125E-3</c:v>
                </c:pt>
                <c:pt idx="49511">
                  <c:v>1.007080078125E-3</c:v>
                </c:pt>
                <c:pt idx="49512">
                  <c:v>1.0068416595458984E-3</c:v>
                </c:pt>
                <c:pt idx="49513">
                  <c:v>1.007080078125E-3</c:v>
                </c:pt>
                <c:pt idx="49514">
                  <c:v>1.0080337524414063E-3</c:v>
                </c:pt>
                <c:pt idx="49515">
                  <c:v>1.0068416595458984E-3</c:v>
                </c:pt>
                <c:pt idx="49516">
                  <c:v>1.007080078125E-3</c:v>
                </c:pt>
                <c:pt idx="49517">
                  <c:v>1.007080078125E-3</c:v>
                </c:pt>
                <c:pt idx="49518">
                  <c:v>1.0068416595458984E-3</c:v>
                </c:pt>
                <c:pt idx="49519">
                  <c:v>1.007080078125E-3</c:v>
                </c:pt>
                <c:pt idx="49520">
                  <c:v>1.007080078125E-3</c:v>
                </c:pt>
                <c:pt idx="49521">
                  <c:v>1.0068416595458984E-3</c:v>
                </c:pt>
                <c:pt idx="49522">
                  <c:v>1.007080078125E-3</c:v>
                </c:pt>
                <c:pt idx="49523">
                  <c:v>1.007080078125E-3</c:v>
                </c:pt>
                <c:pt idx="49524">
                  <c:v>1.0068416595458984E-3</c:v>
                </c:pt>
                <c:pt idx="49525">
                  <c:v>1.007080078125E-3</c:v>
                </c:pt>
                <c:pt idx="49526">
                  <c:v>1.0080337524414063E-3</c:v>
                </c:pt>
                <c:pt idx="49527">
                  <c:v>1.007080078125E-3</c:v>
                </c:pt>
                <c:pt idx="49528">
                  <c:v>1.0068416595458984E-3</c:v>
                </c:pt>
                <c:pt idx="49529">
                  <c:v>1.007080078125E-3</c:v>
                </c:pt>
                <c:pt idx="49530">
                  <c:v>1.007080078125E-3</c:v>
                </c:pt>
                <c:pt idx="49531">
                  <c:v>1.0068416595458984E-3</c:v>
                </c:pt>
                <c:pt idx="49532">
                  <c:v>1.007080078125E-3</c:v>
                </c:pt>
                <c:pt idx="49533">
                  <c:v>1.007080078125E-3</c:v>
                </c:pt>
                <c:pt idx="49534">
                  <c:v>1.0068416595458984E-3</c:v>
                </c:pt>
                <c:pt idx="49535">
                  <c:v>1.007080078125E-3</c:v>
                </c:pt>
                <c:pt idx="49536">
                  <c:v>1.007080078125E-3</c:v>
                </c:pt>
                <c:pt idx="49537">
                  <c:v>1.0068416595458984E-3</c:v>
                </c:pt>
                <c:pt idx="49538">
                  <c:v>1.007080078125E-3</c:v>
                </c:pt>
                <c:pt idx="49539">
                  <c:v>1.0080337524414063E-3</c:v>
                </c:pt>
                <c:pt idx="49540">
                  <c:v>1.0068416595458984E-3</c:v>
                </c:pt>
                <c:pt idx="49541">
                  <c:v>1.007080078125E-3</c:v>
                </c:pt>
                <c:pt idx="49542">
                  <c:v>1.007080078125E-3</c:v>
                </c:pt>
                <c:pt idx="49543">
                  <c:v>1.0068416595458984E-3</c:v>
                </c:pt>
                <c:pt idx="49544">
                  <c:v>1.007080078125E-3</c:v>
                </c:pt>
                <c:pt idx="49545">
                  <c:v>1.007080078125E-3</c:v>
                </c:pt>
                <c:pt idx="49546">
                  <c:v>1.0068416595458984E-3</c:v>
                </c:pt>
                <c:pt idx="49547">
                  <c:v>1.007080078125E-3</c:v>
                </c:pt>
                <c:pt idx="49548">
                  <c:v>1.007080078125E-3</c:v>
                </c:pt>
                <c:pt idx="49549">
                  <c:v>1.0068416595458984E-3</c:v>
                </c:pt>
                <c:pt idx="49550">
                  <c:v>1.007080078125E-3</c:v>
                </c:pt>
                <c:pt idx="49551">
                  <c:v>1.0080337524414063E-3</c:v>
                </c:pt>
                <c:pt idx="49552">
                  <c:v>1.007080078125E-3</c:v>
                </c:pt>
                <c:pt idx="49553">
                  <c:v>1.0068416595458984E-3</c:v>
                </c:pt>
                <c:pt idx="49554">
                  <c:v>1.007080078125E-3</c:v>
                </c:pt>
                <c:pt idx="49555">
                  <c:v>1.007080078125E-3</c:v>
                </c:pt>
                <c:pt idx="49556">
                  <c:v>1.0068416595458984E-3</c:v>
                </c:pt>
                <c:pt idx="49557">
                  <c:v>1.007080078125E-3</c:v>
                </c:pt>
                <c:pt idx="49558">
                  <c:v>1.007080078125E-3</c:v>
                </c:pt>
                <c:pt idx="49559">
                  <c:v>1.0068416595458984E-3</c:v>
                </c:pt>
                <c:pt idx="49560">
                  <c:v>1.007080078125E-3</c:v>
                </c:pt>
                <c:pt idx="49561">
                  <c:v>1.007080078125E-3</c:v>
                </c:pt>
                <c:pt idx="49562">
                  <c:v>1.0068416595458984E-3</c:v>
                </c:pt>
                <c:pt idx="49563">
                  <c:v>1.007080078125E-3</c:v>
                </c:pt>
                <c:pt idx="49564">
                  <c:v>1.0080337524414063E-3</c:v>
                </c:pt>
                <c:pt idx="49565">
                  <c:v>1.0068416595458984E-3</c:v>
                </c:pt>
                <c:pt idx="49566">
                  <c:v>1.007080078125E-3</c:v>
                </c:pt>
                <c:pt idx="49567">
                  <c:v>1.007080078125E-3</c:v>
                </c:pt>
                <c:pt idx="49568">
                  <c:v>1.0068416595458984E-3</c:v>
                </c:pt>
                <c:pt idx="49569">
                  <c:v>1.007080078125E-3</c:v>
                </c:pt>
                <c:pt idx="49570">
                  <c:v>1.007080078125E-3</c:v>
                </c:pt>
                <c:pt idx="49571">
                  <c:v>1.0068416595458984E-3</c:v>
                </c:pt>
                <c:pt idx="49572">
                  <c:v>1.007080078125E-3</c:v>
                </c:pt>
                <c:pt idx="49573">
                  <c:v>1.007080078125E-3</c:v>
                </c:pt>
                <c:pt idx="49574">
                  <c:v>1.0068416595458984E-3</c:v>
                </c:pt>
                <c:pt idx="49575">
                  <c:v>1.007080078125E-3</c:v>
                </c:pt>
                <c:pt idx="49576">
                  <c:v>1.0080337524414063E-3</c:v>
                </c:pt>
                <c:pt idx="49577">
                  <c:v>1.007080078125E-3</c:v>
                </c:pt>
                <c:pt idx="49578">
                  <c:v>1.0068416595458984E-3</c:v>
                </c:pt>
                <c:pt idx="49579">
                  <c:v>1.007080078125E-3</c:v>
                </c:pt>
                <c:pt idx="49580">
                  <c:v>1.007080078125E-3</c:v>
                </c:pt>
                <c:pt idx="49581">
                  <c:v>1.0068416595458984E-3</c:v>
                </c:pt>
                <c:pt idx="49582">
                  <c:v>1.007080078125E-3</c:v>
                </c:pt>
                <c:pt idx="49583">
                  <c:v>1.007080078125E-3</c:v>
                </c:pt>
                <c:pt idx="49584">
                  <c:v>1.0068416595458984E-3</c:v>
                </c:pt>
                <c:pt idx="49585">
                  <c:v>1.007080078125E-3</c:v>
                </c:pt>
                <c:pt idx="49586">
                  <c:v>1.007080078125E-3</c:v>
                </c:pt>
                <c:pt idx="49587">
                  <c:v>1.0068416595458984E-3</c:v>
                </c:pt>
                <c:pt idx="49588">
                  <c:v>1.007080078125E-3</c:v>
                </c:pt>
                <c:pt idx="49589">
                  <c:v>1.0080337524414063E-3</c:v>
                </c:pt>
                <c:pt idx="49590">
                  <c:v>1.0068416595458984E-3</c:v>
                </c:pt>
                <c:pt idx="49591">
                  <c:v>1.007080078125E-3</c:v>
                </c:pt>
                <c:pt idx="49592">
                  <c:v>1.007080078125E-3</c:v>
                </c:pt>
                <c:pt idx="49593">
                  <c:v>1.0068416595458984E-3</c:v>
                </c:pt>
                <c:pt idx="49594">
                  <c:v>1.007080078125E-3</c:v>
                </c:pt>
                <c:pt idx="49595">
                  <c:v>1.007080078125E-3</c:v>
                </c:pt>
                <c:pt idx="49596">
                  <c:v>1.0068416595458984E-3</c:v>
                </c:pt>
                <c:pt idx="49597">
                  <c:v>1.007080078125E-3</c:v>
                </c:pt>
                <c:pt idx="49598">
                  <c:v>1.007080078125E-3</c:v>
                </c:pt>
                <c:pt idx="49599">
                  <c:v>1.0068416595458984E-3</c:v>
                </c:pt>
                <c:pt idx="49600">
                  <c:v>1.007080078125E-3</c:v>
                </c:pt>
                <c:pt idx="49601">
                  <c:v>1.0080337524414063E-3</c:v>
                </c:pt>
                <c:pt idx="49602">
                  <c:v>1.007080078125E-3</c:v>
                </c:pt>
                <c:pt idx="49603">
                  <c:v>1.0068416595458984E-3</c:v>
                </c:pt>
                <c:pt idx="49604">
                  <c:v>1.007080078125E-3</c:v>
                </c:pt>
                <c:pt idx="49605">
                  <c:v>1.007080078125E-3</c:v>
                </c:pt>
                <c:pt idx="49606">
                  <c:v>1.0068416595458984E-3</c:v>
                </c:pt>
                <c:pt idx="49607">
                  <c:v>1.007080078125E-3</c:v>
                </c:pt>
                <c:pt idx="49608">
                  <c:v>1.007080078125E-3</c:v>
                </c:pt>
                <c:pt idx="49609">
                  <c:v>1.0068416595458984E-3</c:v>
                </c:pt>
                <c:pt idx="49610">
                  <c:v>1.007080078125E-3</c:v>
                </c:pt>
                <c:pt idx="49611">
                  <c:v>1.007080078125E-3</c:v>
                </c:pt>
                <c:pt idx="49612">
                  <c:v>1.0068416595458984E-3</c:v>
                </c:pt>
                <c:pt idx="49613">
                  <c:v>1.007080078125E-3</c:v>
                </c:pt>
                <c:pt idx="49614">
                  <c:v>1.0080337524414063E-3</c:v>
                </c:pt>
                <c:pt idx="49615">
                  <c:v>1.0068416595458984E-3</c:v>
                </c:pt>
                <c:pt idx="49616">
                  <c:v>1.007080078125E-3</c:v>
                </c:pt>
                <c:pt idx="49617">
                  <c:v>1.007080078125E-3</c:v>
                </c:pt>
                <c:pt idx="49618">
                  <c:v>1.0068416595458984E-3</c:v>
                </c:pt>
                <c:pt idx="49619">
                  <c:v>1.007080078125E-3</c:v>
                </c:pt>
                <c:pt idx="49620">
                  <c:v>1.007080078125E-3</c:v>
                </c:pt>
                <c:pt idx="49621">
                  <c:v>1.0068416595458984E-3</c:v>
                </c:pt>
                <c:pt idx="49622">
                  <c:v>1.007080078125E-3</c:v>
                </c:pt>
                <c:pt idx="49623">
                  <c:v>1.007080078125E-3</c:v>
                </c:pt>
                <c:pt idx="49624">
                  <c:v>1.0068416595458984E-3</c:v>
                </c:pt>
                <c:pt idx="49625">
                  <c:v>1.007080078125E-3</c:v>
                </c:pt>
                <c:pt idx="49626">
                  <c:v>1.0080337524414063E-3</c:v>
                </c:pt>
                <c:pt idx="49627">
                  <c:v>1.007080078125E-3</c:v>
                </c:pt>
                <c:pt idx="49628">
                  <c:v>1.0068416595458984E-3</c:v>
                </c:pt>
                <c:pt idx="49629">
                  <c:v>1.007080078125E-3</c:v>
                </c:pt>
                <c:pt idx="49630">
                  <c:v>1.007080078125E-3</c:v>
                </c:pt>
                <c:pt idx="49631">
                  <c:v>1.0068416595458984E-3</c:v>
                </c:pt>
                <c:pt idx="49632">
                  <c:v>1.007080078125E-3</c:v>
                </c:pt>
                <c:pt idx="49633">
                  <c:v>1.007080078125E-3</c:v>
                </c:pt>
                <c:pt idx="49634">
                  <c:v>1.0068416595458984E-3</c:v>
                </c:pt>
                <c:pt idx="49635">
                  <c:v>1.007080078125E-3</c:v>
                </c:pt>
                <c:pt idx="49636">
                  <c:v>1.007080078125E-3</c:v>
                </c:pt>
                <c:pt idx="49637">
                  <c:v>1.0068416595458984E-3</c:v>
                </c:pt>
                <c:pt idx="49638">
                  <c:v>1.0080337524414063E-3</c:v>
                </c:pt>
                <c:pt idx="49639">
                  <c:v>1.007080078125E-3</c:v>
                </c:pt>
                <c:pt idx="49640">
                  <c:v>1.0068416595458984E-3</c:v>
                </c:pt>
                <c:pt idx="49641">
                  <c:v>1.007080078125E-3</c:v>
                </c:pt>
                <c:pt idx="49642">
                  <c:v>1.007080078125E-3</c:v>
                </c:pt>
                <c:pt idx="49643">
                  <c:v>1.0068416595458984E-3</c:v>
                </c:pt>
                <c:pt idx="49644">
                  <c:v>1.007080078125E-3</c:v>
                </c:pt>
                <c:pt idx="49645">
                  <c:v>1.007080078125E-3</c:v>
                </c:pt>
                <c:pt idx="49646">
                  <c:v>1.0068416595458984E-3</c:v>
                </c:pt>
                <c:pt idx="49647">
                  <c:v>1.007080078125E-3</c:v>
                </c:pt>
                <c:pt idx="49648">
                  <c:v>1.007080078125E-3</c:v>
                </c:pt>
                <c:pt idx="49649">
                  <c:v>1.0068416595458984E-3</c:v>
                </c:pt>
                <c:pt idx="49650">
                  <c:v>1.007080078125E-3</c:v>
                </c:pt>
                <c:pt idx="49651">
                  <c:v>1.0080337524414063E-3</c:v>
                </c:pt>
                <c:pt idx="49652">
                  <c:v>1.007080078125E-3</c:v>
                </c:pt>
                <c:pt idx="49653">
                  <c:v>1.0068416595458984E-3</c:v>
                </c:pt>
                <c:pt idx="49654">
                  <c:v>1.007080078125E-3</c:v>
                </c:pt>
                <c:pt idx="49655">
                  <c:v>1.007080078125E-3</c:v>
                </c:pt>
                <c:pt idx="49656">
                  <c:v>1.0068416595458984E-3</c:v>
                </c:pt>
                <c:pt idx="49657">
                  <c:v>1.007080078125E-3</c:v>
                </c:pt>
                <c:pt idx="49658">
                  <c:v>1.007080078125E-3</c:v>
                </c:pt>
                <c:pt idx="49659">
                  <c:v>1.0068416595458984E-3</c:v>
                </c:pt>
                <c:pt idx="49660">
                  <c:v>1.007080078125E-3</c:v>
                </c:pt>
                <c:pt idx="49661">
                  <c:v>1.007080078125E-3</c:v>
                </c:pt>
                <c:pt idx="49662">
                  <c:v>1.0068416595458984E-3</c:v>
                </c:pt>
                <c:pt idx="49663">
                  <c:v>1.0080337524414063E-3</c:v>
                </c:pt>
                <c:pt idx="49664">
                  <c:v>9.0630054473876953E-3</c:v>
                </c:pt>
                <c:pt idx="49665">
                  <c:v>1.007080078125E-3</c:v>
                </c:pt>
                <c:pt idx="49666">
                  <c:v>1.0068416595458984E-3</c:v>
                </c:pt>
                <c:pt idx="49667">
                  <c:v>1.007080078125E-3</c:v>
                </c:pt>
                <c:pt idx="49668">
                  <c:v>1.0080337524414063E-3</c:v>
                </c:pt>
                <c:pt idx="49669">
                  <c:v>1.007080078125E-3</c:v>
                </c:pt>
                <c:pt idx="49670">
                  <c:v>1.0068416595458984E-3</c:v>
                </c:pt>
                <c:pt idx="49671">
                  <c:v>1.007080078125E-3</c:v>
                </c:pt>
                <c:pt idx="49672">
                  <c:v>1.007080078125E-3</c:v>
                </c:pt>
                <c:pt idx="49673">
                  <c:v>1.0068416595458984E-3</c:v>
                </c:pt>
                <c:pt idx="49674">
                  <c:v>1.007080078125E-3</c:v>
                </c:pt>
                <c:pt idx="49675">
                  <c:v>1.007080078125E-3</c:v>
                </c:pt>
                <c:pt idx="49676">
                  <c:v>1.0068416595458984E-3</c:v>
                </c:pt>
                <c:pt idx="49677">
                  <c:v>1.007080078125E-3</c:v>
                </c:pt>
                <c:pt idx="49678">
                  <c:v>1.007080078125E-3</c:v>
                </c:pt>
                <c:pt idx="49679">
                  <c:v>1.0068416595458984E-3</c:v>
                </c:pt>
                <c:pt idx="49680">
                  <c:v>1.0080337524414063E-3</c:v>
                </c:pt>
                <c:pt idx="49681">
                  <c:v>1.007080078125E-3</c:v>
                </c:pt>
                <c:pt idx="49682">
                  <c:v>1.0068416595458984E-3</c:v>
                </c:pt>
                <c:pt idx="49683">
                  <c:v>1.007080078125E-3</c:v>
                </c:pt>
                <c:pt idx="49684">
                  <c:v>1.007080078125E-3</c:v>
                </c:pt>
                <c:pt idx="49685">
                  <c:v>1.0068416595458984E-3</c:v>
                </c:pt>
                <c:pt idx="49686">
                  <c:v>1.007080078125E-3</c:v>
                </c:pt>
                <c:pt idx="49687">
                  <c:v>1.007080078125E-3</c:v>
                </c:pt>
                <c:pt idx="49688">
                  <c:v>1.0068416595458984E-3</c:v>
                </c:pt>
                <c:pt idx="49689">
                  <c:v>1.007080078125E-3</c:v>
                </c:pt>
                <c:pt idx="49690">
                  <c:v>1.007080078125E-3</c:v>
                </c:pt>
                <c:pt idx="49691">
                  <c:v>1.0068416595458984E-3</c:v>
                </c:pt>
                <c:pt idx="49692">
                  <c:v>1.007080078125E-3</c:v>
                </c:pt>
                <c:pt idx="49693">
                  <c:v>1.0080337524414063E-3</c:v>
                </c:pt>
                <c:pt idx="49694">
                  <c:v>1.007080078125E-3</c:v>
                </c:pt>
                <c:pt idx="49695">
                  <c:v>1.0068416595458984E-3</c:v>
                </c:pt>
                <c:pt idx="49696">
                  <c:v>1.007080078125E-3</c:v>
                </c:pt>
                <c:pt idx="49697">
                  <c:v>1.007080078125E-3</c:v>
                </c:pt>
                <c:pt idx="49698">
                  <c:v>1.0068416595458984E-3</c:v>
                </c:pt>
                <c:pt idx="49699">
                  <c:v>1.007080078125E-3</c:v>
                </c:pt>
                <c:pt idx="49700">
                  <c:v>1.007080078125E-3</c:v>
                </c:pt>
                <c:pt idx="49701">
                  <c:v>1.0068416595458984E-3</c:v>
                </c:pt>
                <c:pt idx="49702">
                  <c:v>1.007080078125E-3</c:v>
                </c:pt>
                <c:pt idx="49703">
                  <c:v>1.007080078125E-3</c:v>
                </c:pt>
                <c:pt idx="49704">
                  <c:v>1.0068416595458984E-3</c:v>
                </c:pt>
                <c:pt idx="49705">
                  <c:v>1.0080337524414063E-3</c:v>
                </c:pt>
                <c:pt idx="49706">
                  <c:v>1.007080078125E-3</c:v>
                </c:pt>
                <c:pt idx="49707">
                  <c:v>1.0068416595458984E-3</c:v>
                </c:pt>
                <c:pt idx="49708">
                  <c:v>1.007080078125E-3</c:v>
                </c:pt>
                <c:pt idx="49709">
                  <c:v>1.007080078125E-3</c:v>
                </c:pt>
                <c:pt idx="49710">
                  <c:v>1.0068416595458984E-3</c:v>
                </c:pt>
                <c:pt idx="49711">
                  <c:v>1.007080078125E-3</c:v>
                </c:pt>
                <c:pt idx="49712">
                  <c:v>1.007080078125E-3</c:v>
                </c:pt>
                <c:pt idx="49713">
                  <c:v>1.0068416595458984E-3</c:v>
                </c:pt>
                <c:pt idx="49714">
                  <c:v>1.007080078125E-3</c:v>
                </c:pt>
                <c:pt idx="49715">
                  <c:v>1.007080078125E-3</c:v>
                </c:pt>
                <c:pt idx="49716">
                  <c:v>1.0068416595458984E-3</c:v>
                </c:pt>
                <c:pt idx="49717">
                  <c:v>1.007080078125E-3</c:v>
                </c:pt>
                <c:pt idx="49718">
                  <c:v>1.0080337524414063E-3</c:v>
                </c:pt>
                <c:pt idx="49719">
                  <c:v>1.007080078125E-3</c:v>
                </c:pt>
                <c:pt idx="49720">
                  <c:v>1.0068416595458984E-3</c:v>
                </c:pt>
                <c:pt idx="49721">
                  <c:v>1.007080078125E-3</c:v>
                </c:pt>
                <c:pt idx="49722">
                  <c:v>1.007080078125E-3</c:v>
                </c:pt>
                <c:pt idx="49723">
                  <c:v>1.0068416595458984E-3</c:v>
                </c:pt>
                <c:pt idx="49724">
                  <c:v>1.007080078125E-3</c:v>
                </c:pt>
                <c:pt idx="49725">
                  <c:v>1.007080078125E-3</c:v>
                </c:pt>
                <c:pt idx="49726">
                  <c:v>1.0068416595458984E-3</c:v>
                </c:pt>
                <c:pt idx="49727">
                  <c:v>1.007080078125E-3</c:v>
                </c:pt>
                <c:pt idx="49728">
                  <c:v>1.007080078125E-3</c:v>
                </c:pt>
                <c:pt idx="49729">
                  <c:v>1.0068416595458984E-3</c:v>
                </c:pt>
                <c:pt idx="49730">
                  <c:v>1.0080337524414063E-3</c:v>
                </c:pt>
                <c:pt idx="49731">
                  <c:v>1.007080078125E-3</c:v>
                </c:pt>
                <c:pt idx="49732">
                  <c:v>1.0068416595458984E-3</c:v>
                </c:pt>
                <c:pt idx="49733">
                  <c:v>1.007080078125E-3</c:v>
                </c:pt>
                <c:pt idx="49734">
                  <c:v>1.007080078125E-3</c:v>
                </c:pt>
                <c:pt idx="49735">
                  <c:v>1.0068416595458984E-3</c:v>
                </c:pt>
                <c:pt idx="49736">
                  <c:v>1.007080078125E-3</c:v>
                </c:pt>
                <c:pt idx="49737">
                  <c:v>1.007080078125E-3</c:v>
                </c:pt>
                <c:pt idx="49738">
                  <c:v>1.0068416595458984E-3</c:v>
                </c:pt>
                <c:pt idx="49739">
                  <c:v>1.007080078125E-3</c:v>
                </c:pt>
                <c:pt idx="49740">
                  <c:v>1.007080078125E-3</c:v>
                </c:pt>
                <c:pt idx="49741">
                  <c:v>1.0068416595458984E-3</c:v>
                </c:pt>
                <c:pt idx="49742">
                  <c:v>1.007080078125E-3</c:v>
                </c:pt>
                <c:pt idx="49743">
                  <c:v>1.0080337524414063E-3</c:v>
                </c:pt>
                <c:pt idx="49744">
                  <c:v>1.007080078125E-3</c:v>
                </c:pt>
                <c:pt idx="49745">
                  <c:v>1.0068416595458984E-3</c:v>
                </c:pt>
                <c:pt idx="49746">
                  <c:v>1.007080078125E-3</c:v>
                </c:pt>
                <c:pt idx="49747">
                  <c:v>1.007080078125E-3</c:v>
                </c:pt>
                <c:pt idx="49748">
                  <c:v>1.0068416595458984E-3</c:v>
                </c:pt>
                <c:pt idx="49749">
                  <c:v>1.007080078125E-3</c:v>
                </c:pt>
                <c:pt idx="49750">
                  <c:v>1.007080078125E-3</c:v>
                </c:pt>
                <c:pt idx="49751">
                  <c:v>1.0068416595458984E-3</c:v>
                </c:pt>
                <c:pt idx="49752">
                  <c:v>1.007080078125E-3</c:v>
                </c:pt>
                <c:pt idx="49753">
                  <c:v>1.007080078125E-3</c:v>
                </c:pt>
                <c:pt idx="49754">
                  <c:v>1.0068416595458984E-3</c:v>
                </c:pt>
                <c:pt idx="49755">
                  <c:v>1.0080337524414063E-3</c:v>
                </c:pt>
                <c:pt idx="49756">
                  <c:v>1.007080078125E-3</c:v>
                </c:pt>
                <c:pt idx="49757">
                  <c:v>1.0068416595458984E-3</c:v>
                </c:pt>
                <c:pt idx="49758">
                  <c:v>1.007080078125E-3</c:v>
                </c:pt>
                <c:pt idx="49759">
                  <c:v>1.007080078125E-3</c:v>
                </c:pt>
                <c:pt idx="49760">
                  <c:v>1.0068416595458984E-3</c:v>
                </c:pt>
                <c:pt idx="49761">
                  <c:v>1.007080078125E-3</c:v>
                </c:pt>
                <c:pt idx="49762">
                  <c:v>1.007080078125E-3</c:v>
                </c:pt>
                <c:pt idx="49763">
                  <c:v>1.0068416595458984E-3</c:v>
                </c:pt>
                <c:pt idx="49764">
                  <c:v>1.007080078125E-3</c:v>
                </c:pt>
                <c:pt idx="49765">
                  <c:v>1.007080078125E-3</c:v>
                </c:pt>
                <c:pt idx="49766">
                  <c:v>1.0068416595458984E-3</c:v>
                </c:pt>
                <c:pt idx="49767">
                  <c:v>1.007080078125E-3</c:v>
                </c:pt>
                <c:pt idx="49768">
                  <c:v>1.0080337524414063E-3</c:v>
                </c:pt>
                <c:pt idx="49769">
                  <c:v>1.007080078125E-3</c:v>
                </c:pt>
                <c:pt idx="49770">
                  <c:v>1.0068416595458984E-3</c:v>
                </c:pt>
                <c:pt idx="49771">
                  <c:v>1.007080078125E-3</c:v>
                </c:pt>
                <c:pt idx="49772">
                  <c:v>1.007080078125E-3</c:v>
                </c:pt>
                <c:pt idx="49773">
                  <c:v>1.0068416595458984E-3</c:v>
                </c:pt>
                <c:pt idx="49774">
                  <c:v>1.007080078125E-3</c:v>
                </c:pt>
                <c:pt idx="49775">
                  <c:v>1.007080078125E-3</c:v>
                </c:pt>
                <c:pt idx="49776">
                  <c:v>1.0068416595458984E-3</c:v>
                </c:pt>
                <c:pt idx="49777">
                  <c:v>1.007080078125E-3</c:v>
                </c:pt>
                <c:pt idx="49778">
                  <c:v>1.007080078125E-3</c:v>
                </c:pt>
                <c:pt idx="49779">
                  <c:v>1.0068416595458984E-3</c:v>
                </c:pt>
                <c:pt idx="49780">
                  <c:v>1.0080337524414063E-3</c:v>
                </c:pt>
                <c:pt idx="49781">
                  <c:v>1.007080078125E-3</c:v>
                </c:pt>
                <c:pt idx="49782">
                  <c:v>1.0068416595458984E-3</c:v>
                </c:pt>
                <c:pt idx="49783">
                  <c:v>1.007080078125E-3</c:v>
                </c:pt>
                <c:pt idx="49784">
                  <c:v>1.007080078125E-3</c:v>
                </c:pt>
                <c:pt idx="49785">
                  <c:v>1.0068416595458984E-3</c:v>
                </c:pt>
                <c:pt idx="49786">
                  <c:v>1.007080078125E-3</c:v>
                </c:pt>
                <c:pt idx="49787">
                  <c:v>1.007080078125E-3</c:v>
                </c:pt>
                <c:pt idx="49788">
                  <c:v>1.0068416595458984E-3</c:v>
                </c:pt>
                <c:pt idx="49789">
                  <c:v>1.007080078125E-3</c:v>
                </c:pt>
                <c:pt idx="49790">
                  <c:v>1.007080078125E-3</c:v>
                </c:pt>
                <c:pt idx="49791">
                  <c:v>1.0068416595458984E-3</c:v>
                </c:pt>
                <c:pt idx="49792">
                  <c:v>1.007080078125E-3</c:v>
                </c:pt>
                <c:pt idx="49793">
                  <c:v>1.0080337524414063E-3</c:v>
                </c:pt>
                <c:pt idx="49794">
                  <c:v>1.007080078125E-3</c:v>
                </c:pt>
                <c:pt idx="49795">
                  <c:v>1.0068416595458984E-3</c:v>
                </c:pt>
                <c:pt idx="49796">
                  <c:v>1.007080078125E-3</c:v>
                </c:pt>
                <c:pt idx="49797">
                  <c:v>1.007080078125E-3</c:v>
                </c:pt>
                <c:pt idx="49798">
                  <c:v>1.0068416595458984E-3</c:v>
                </c:pt>
                <c:pt idx="49799">
                  <c:v>1.007080078125E-3</c:v>
                </c:pt>
                <c:pt idx="49800">
                  <c:v>1.007080078125E-3</c:v>
                </c:pt>
                <c:pt idx="49801">
                  <c:v>1.0068416595458984E-3</c:v>
                </c:pt>
                <c:pt idx="49802">
                  <c:v>1.007080078125E-3</c:v>
                </c:pt>
                <c:pt idx="49803">
                  <c:v>1.007080078125E-3</c:v>
                </c:pt>
                <c:pt idx="49804">
                  <c:v>1.0068416595458984E-3</c:v>
                </c:pt>
                <c:pt idx="49805">
                  <c:v>1.0080337524414063E-3</c:v>
                </c:pt>
                <c:pt idx="49806">
                  <c:v>1.007080078125E-3</c:v>
                </c:pt>
                <c:pt idx="49807">
                  <c:v>1.0068416595458984E-3</c:v>
                </c:pt>
                <c:pt idx="49808">
                  <c:v>1.007080078125E-3</c:v>
                </c:pt>
                <c:pt idx="49809">
                  <c:v>1.007080078125E-3</c:v>
                </c:pt>
                <c:pt idx="49810">
                  <c:v>1.0068416595458984E-3</c:v>
                </c:pt>
                <c:pt idx="49811">
                  <c:v>1.007080078125E-3</c:v>
                </c:pt>
                <c:pt idx="49812">
                  <c:v>1.007080078125E-3</c:v>
                </c:pt>
                <c:pt idx="49813">
                  <c:v>1.0068416595458984E-3</c:v>
                </c:pt>
                <c:pt idx="49814">
                  <c:v>1.007080078125E-3</c:v>
                </c:pt>
                <c:pt idx="49815">
                  <c:v>1.007080078125E-3</c:v>
                </c:pt>
                <c:pt idx="49816">
                  <c:v>1.0068416595458984E-3</c:v>
                </c:pt>
                <c:pt idx="49817">
                  <c:v>1.007080078125E-3</c:v>
                </c:pt>
                <c:pt idx="49818">
                  <c:v>1.0080337524414063E-3</c:v>
                </c:pt>
                <c:pt idx="49819">
                  <c:v>1.007080078125E-3</c:v>
                </c:pt>
                <c:pt idx="49820">
                  <c:v>1.0068416595458984E-3</c:v>
                </c:pt>
                <c:pt idx="49821">
                  <c:v>1.007080078125E-3</c:v>
                </c:pt>
                <c:pt idx="49822">
                  <c:v>1.007080078125E-3</c:v>
                </c:pt>
                <c:pt idx="49823">
                  <c:v>1.0068416595458984E-3</c:v>
                </c:pt>
                <c:pt idx="49824">
                  <c:v>1.007080078125E-3</c:v>
                </c:pt>
                <c:pt idx="49825">
                  <c:v>1.007080078125E-3</c:v>
                </c:pt>
                <c:pt idx="49826">
                  <c:v>1.0068416595458984E-3</c:v>
                </c:pt>
                <c:pt idx="49827">
                  <c:v>1.007080078125E-3</c:v>
                </c:pt>
                <c:pt idx="49828">
                  <c:v>1.007080078125E-3</c:v>
                </c:pt>
                <c:pt idx="49829">
                  <c:v>2.4169921875E-2</c:v>
                </c:pt>
                <c:pt idx="49830">
                  <c:v>1.0068416595458984E-3</c:v>
                </c:pt>
                <c:pt idx="49831">
                  <c:v>1.007080078125E-3</c:v>
                </c:pt>
                <c:pt idx="49832">
                  <c:v>1.0080337524414063E-3</c:v>
                </c:pt>
                <c:pt idx="49833">
                  <c:v>1.007080078125E-3</c:v>
                </c:pt>
                <c:pt idx="49834">
                  <c:v>1.0068416595458984E-3</c:v>
                </c:pt>
                <c:pt idx="49835">
                  <c:v>1.007080078125E-3</c:v>
                </c:pt>
                <c:pt idx="49836">
                  <c:v>1.007080078125E-3</c:v>
                </c:pt>
                <c:pt idx="49837">
                  <c:v>1.0068416595458984E-3</c:v>
                </c:pt>
                <c:pt idx="49838">
                  <c:v>1.007080078125E-3</c:v>
                </c:pt>
                <c:pt idx="49839">
                  <c:v>1.007080078125E-3</c:v>
                </c:pt>
                <c:pt idx="49840">
                  <c:v>1.0068416595458984E-3</c:v>
                </c:pt>
                <c:pt idx="49841">
                  <c:v>1.007080078125E-3</c:v>
                </c:pt>
                <c:pt idx="49842">
                  <c:v>1.007080078125E-3</c:v>
                </c:pt>
                <c:pt idx="49843">
                  <c:v>1.0068416595458984E-3</c:v>
                </c:pt>
                <c:pt idx="49844">
                  <c:v>1.007080078125E-3</c:v>
                </c:pt>
                <c:pt idx="49845">
                  <c:v>1.0080337524414063E-3</c:v>
                </c:pt>
                <c:pt idx="49846">
                  <c:v>1.007080078125E-3</c:v>
                </c:pt>
                <c:pt idx="49847">
                  <c:v>1.0068416595458984E-3</c:v>
                </c:pt>
                <c:pt idx="49848">
                  <c:v>1.007080078125E-3</c:v>
                </c:pt>
                <c:pt idx="49849">
                  <c:v>1.007080078125E-3</c:v>
                </c:pt>
                <c:pt idx="49850">
                  <c:v>1.0068416595458984E-3</c:v>
                </c:pt>
                <c:pt idx="49851">
                  <c:v>1.007080078125E-3</c:v>
                </c:pt>
                <c:pt idx="49852">
                  <c:v>1.0068416595458984E-3</c:v>
                </c:pt>
                <c:pt idx="49853">
                  <c:v>1.007080078125E-3</c:v>
                </c:pt>
                <c:pt idx="49854">
                  <c:v>1.007080078125E-3</c:v>
                </c:pt>
                <c:pt idx="49855">
                  <c:v>1.0068416595458984E-3</c:v>
                </c:pt>
                <c:pt idx="49856">
                  <c:v>1.007080078125E-3</c:v>
                </c:pt>
                <c:pt idx="49857">
                  <c:v>1.0080337524414063E-3</c:v>
                </c:pt>
                <c:pt idx="49858">
                  <c:v>1.007080078125E-3</c:v>
                </c:pt>
                <c:pt idx="49859">
                  <c:v>1.0068416595458984E-3</c:v>
                </c:pt>
                <c:pt idx="49860">
                  <c:v>1.007080078125E-3</c:v>
                </c:pt>
                <c:pt idx="49861">
                  <c:v>1.007080078125E-3</c:v>
                </c:pt>
                <c:pt idx="49862">
                  <c:v>1.0068416595458984E-3</c:v>
                </c:pt>
                <c:pt idx="49863">
                  <c:v>1.007080078125E-3</c:v>
                </c:pt>
                <c:pt idx="49864">
                  <c:v>1.007080078125E-3</c:v>
                </c:pt>
                <c:pt idx="49865">
                  <c:v>1.0068416595458984E-3</c:v>
                </c:pt>
                <c:pt idx="49866">
                  <c:v>1.007080078125E-3</c:v>
                </c:pt>
                <c:pt idx="49867">
                  <c:v>1.007080078125E-3</c:v>
                </c:pt>
                <c:pt idx="49868">
                  <c:v>1.0068416595458984E-3</c:v>
                </c:pt>
                <c:pt idx="49869">
                  <c:v>1.007080078125E-3</c:v>
                </c:pt>
                <c:pt idx="49870">
                  <c:v>1.0080337524414063E-3</c:v>
                </c:pt>
                <c:pt idx="49871">
                  <c:v>1.007080078125E-3</c:v>
                </c:pt>
                <c:pt idx="49872">
                  <c:v>1.0068416595458984E-3</c:v>
                </c:pt>
                <c:pt idx="49873">
                  <c:v>1.007080078125E-3</c:v>
                </c:pt>
                <c:pt idx="49874">
                  <c:v>1.0068416595458984E-3</c:v>
                </c:pt>
                <c:pt idx="49875">
                  <c:v>1.007080078125E-3</c:v>
                </c:pt>
                <c:pt idx="49876">
                  <c:v>1.007080078125E-3</c:v>
                </c:pt>
                <c:pt idx="49877">
                  <c:v>1.0068416595458984E-3</c:v>
                </c:pt>
                <c:pt idx="49878">
                  <c:v>1.007080078125E-3</c:v>
                </c:pt>
                <c:pt idx="49879">
                  <c:v>1.007080078125E-3</c:v>
                </c:pt>
                <c:pt idx="49880">
                  <c:v>1.0068416595458984E-3</c:v>
                </c:pt>
                <c:pt idx="49881">
                  <c:v>1.007080078125E-3</c:v>
                </c:pt>
                <c:pt idx="49882">
                  <c:v>1.0080337524414063E-3</c:v>
                </c:pt>
                <c:pt idx="49883">
                  <c:v>1.007080078125E-3</c:v>
                </c:pt>
                <c:pt idx="49884">
                  <c:v>1.0068416595458984E-3</c:v>
                </c:pt>
                <c:pt idx="49885">
                  <c:v>1.007080078125E-3</c:v>
                </c:pt>
                <c:pt idx="49886">
                  <c:v>1.007080078125E-3</c:v>
                </c:pt>
                <c:pt idx="49887">
                  <c:v>1.0068416595458984E-3</c:v>
                </c:pt>
                <c:pt idx="49888">
                  <c:v>1.007080078125E-3</c:v>
                </c:pt>
                <c:pt idx="49889">
                  <c:v>1.007080078125E-3</c:v>
                </c:pt>
                <c:pt idx="49890">
                  <c:v>1.0068416595458984E-3</c:v>
                </c:pt>
                <c:pt idx="49891">
                  <c:v>1.007080078125E-3</c:v>
                </c:pt>
                <c:pt idx="49892">
                  <c:v>1.007080078125E-3</c:v>
                </c:pt>
                <c:pt idx="49893">
                  <c:v>1.0068416595458984E-3</c:v>
                </c:pt>
                <c:pt idx="49894">
                  <c:v>1.007080078125E-3</c:v>
                </c:pt>
                <c:pt idx="49895">
                  <c:v>1.0080337524414063E-3</c:v>
                </c:pt>
                <c:pt idx="49896">
                  <c:v>1.0068416595458984E-3</c:v>
                </c:pt>
                <c:pt idx="49897">
                  <c:v>1.007080078125E-3</c:v>
                </c:pt>
                <c:pt idx="49898">
                  <c:v>1.007080078125E-3</c:v>
                </c:pt>
                <c:pt idx="49899">
                  <c:v>1.0068416595458984E-3</c:v>
                </c:pt>
                <c:pt idx="49900">
                  <c:v>1.007080078125E-3</c:v>
                </c:pt>
                <c:pt idx="49901">
                  <c:v>1.007080078125E-3</c:v>
                </c:pt>
                <c:pt idx="49902">
                  <c:v>1.0068416595458984E-3</c:v>
                </c:pt>
                <c:pt idx="49903">
                  <c:v>1.007080078125E-3</c:v>
                </c:pt>
                <c:pt idx="49904">
                  <c:v>1.007080078125E-3</c:v>
                </c:pt>
                <c:pt idx="49905">
                  <c:v>1.0068416595458984E-3</c:v>
                </c:pt>
                <c:pt idx="49906">
                  <c:v>1.007080078125E-3</c:v>
                </c:pt>
                <c:pt idx="49907">
                  <c:v>1.0080337524414063E-3</c:v>
                </c:pt>
                <c:pt idx="49908">
                  <c:v>1.007080078125E-3</c:v>
                </c:pt>
                <c:pt idx="49909">
                  <c:v>1.0068416595458984E-3</c:v>
                </c:pt>
                <c:pt idx="49910">
                  <c:v>1.007080078125E-3</c:v>
                </c:pt>
                <c:pt idx="49911">
                  <c:v>1.007080078125E-3</c:v>
                </c:pt>
                <c:pt idx="49912">
                  <c:v>1.0068416595458984E-3</c:v>
                </c:pt>
                <c:pt idx="49913">
                  <c:v>1.007080078125E-3</c:v>
                </c:pt>
                <c:pt idx="49914">
                  <c:v>1.007080078125E-3</c:v>
                </c:pt>
                <c:pt idx="49915">
                  <c:v>1.0068416595458984E-3</c:v>
                </c:pt>
                <c:pt idx="49916">
                  <c:v>1.007080078125E-3</c:v>
                </c:pt>
                <c:pt idx="49917">
                  <c:v>1.007080078125E-3</c:v>
                </c:pt>
                <c:pt idx="49918">
                  <c:v>1.0068416595458984E-3</c:v>
                </c:pt>
                <c:pt idx="49919">
                  <c:v>1.007080078125E-3</c:v>
                </c:pt>
                <c:pt idx="49920">
                  <c:v>1.0080337524414063E-3</c:v>
                </c:pt>
                <c:pt idx="49921">
                  <c:v>1.0068416595458984E-3</c:v>
                </c:pt>
                <c:pt idx="49922">
                  <c:v>1.007080078125E-3</c:v>
                </c:pt>
                <c:pt idx="49923">
                  <c:v>1.007080078125E-3</c:v>
                </c:pt>
                <c:pt idx="49924">
                  <c:v>1.0068416595458984E-3</c:v>
                </c:pt>
                <c:pt idx="49925">
                  <c:v>1.007080078125E-3</c:v>
                </c:pt>
                <c:pt idx="49926">
                  <c:v>1.007080078125E-3</c:v>
                </c:pt>
                <c:pt idx="49927">
                  <c:v>1.0068416595458984E-3</c:v>
                </c:pt>
                <c:pt idx="49928">
                  <c:v>1.007080078125E-3</c:v>
                </c:pt>
                <c:pt idx="49929">
                  <c:v>1.007080078125E-3</c:v>
                </c:pt>
                <c:pt idx="49930">
                  <c:v>1.0068416595458984E-3</c:v>
                </c:pt>
                <c:pt idx="49931">
                  <c:v>1.007080078125E-3</c:v>
                </c:pt>
                <c:pt idx="49932">
                  <c:v>1.0080337524414063E-3</c:v>
                </c:pt>
                <c:pt idx="49933">
                  <c:v>1.007080078125E-3</c:v>
                </c:pt>
                <c:pt idx="49934">
                  <c:v>1.0068416595458984E-3</c:v>
                </c:pt>
                <c:pt idx="49935">
                  <c:v>1.007080078125E-3</c:v>
                </c:pt>
                <c:pt idx="49936">
                  <c:v>1.007080078125E-3</c:v>
                </c:pt>
                <c:pt idx="49937">
                  <c:v>1.0068416595458984E-3</c:v>
                </c:pt>
                <c:pt idx="49938">
                  <c:v>1.007080078125E-3</c:v>
                </c:pt>
                <c:pt idx="49939">
                  <c:v>1.007080078125E-3</c:v>
                </c:pt>
                <c:pt idx="49940">
                  <c:v>1.0068416595458984E-3</c:v>
                </c:pt>
                <c:pt idx="49941">
                  <c:v>1.007080078125E-3</c:v>
                </c:pt>
                <c:pt idx="49942">
                  <c:v>1.007080078125E-3</c:v>
                </c:pt>
                <c:pt idx="49943">
                  <c:v>1.0068416595458984E-3</c:v>
                </c:pt>
                <c:pt idx="49944">
                  <c:v>1.007080078125E-3</c:v>
                </c:pt>
                <c:pt idx="49945">
                  <c:v>1.0080337524414063E-3</c:v>
                </c:pt>
                <c:pt idx="49946">
                  <c:v>1.0068416595458984E-3</c:v>
                </c:pt>
                <c:pt idx="49947">
                  <c:v>1.007080078125E-3</c:v>
                </c:pt>
                <c:pt idx="49948">
                  <c:v>1.007080078125E-3</c:v>
                </c:pt>
                <c:pt idx="49949">
                  <c:v>1.0068416595458984E-3</c:v>
                </c:pt>
                <c:pt idx="49950">
                  <c:v>1.007080078125E-3</c:v>
                </c:pt>
                <c:pt idx="49951">
                  <c:v>1.007080078125E-3</c:v>
                </c:pt>
                <c:pt idx="49952">
                  <c:v>1.0068416595458984E-3</c:v>
                </c:pt>
                <c:pt idx="49953">
                  <c:v>1.007080078125E-3</c:v>
                </c:pt>
                <c:pt idx="49954">
                  <c:v>1.007080078125E-3</c:v>
                </c:pt>
                <c:pt idx="49955">
                  <c:v>1.0068416595458984E-3</c:v>
                </c:pt>
                <c:pt idx="49956">
                  <c:v>1.007080078125E-3</c:v>
                </c:pt>
                <c:pt idx="49957">
                  <c:v>1.0080337524414063E-3</c:v>
                </c:pt>
                <c:pt idx="49958">
                  <c:v>1.007080078125E-3</c:v>
                </c:pt>
                <c:pt idx="49959">
                  <c:v>1.0068416595458984E-3</c:v>
                </c:pt>
                <c:pt idx="49960">
                  <c:v>1.007080078125E-3</c:v>
                </c:pt>
                <c:pt idx="49961">
                  <c:v>1.007080078125E-3</c:v>
                </c:pt>
                <c:pt idx="49962">
                  <c:v>1.0068416595458984E-3</c:v>
                </c:pt>
                <c:pt idx="49963">
                  <c:v>1.007080078125E-3</c:v>
                </c:pt>
                <c:pt idx="49964">
                  <c:v>1.007080078125E-3</c:v>
                </c:pt>
                <c:pt idx="49965">
                  <c:v>1.0068416595458984E-3</c:v>
                </c:pt>
                <c:pt idx="49966">
                  <c:v>1.007080078125E-3</c:v>
                </c:pt>
                <c:pt idx="49967">
                  <c:v>1.007080078125E-3</c:v>
                </c:pt>
                <c:pt idx="49968">
                  <c:v>1.0068416595458984E-3</c:v>
                </c:pt>
                <c:pt idx="49969">
                  <c:v>1.007080078125E-3</c:v>
                </c:pt>
                <c:pt idx="49970">
                  <c:v>1.0080337524414063E-3</c:v>
                </c:pt>
                <c:pt idx="49971">
                  <c:v>1.0068416595458984E-3</c:v>
                </c:pt>
                <c:pt idx="49972">
                  <c:v>1.007080078125E-3</c:v>
                </c:pt>
                <c:pt idx="49973">
                  <c:v>1.007080078125E-3</c:v>
                </c:pt>
                <c:pt idx="49974">
                  <c:v>1.0068416595458984E-3</c:v>
                </c:pt>
                <c:pt idx="49975">
                  <c:v>1.007080078125E-3</c:v>
                </c:pt>
                <c:pt idx="49976">
                  <c:v>1.007080078125E-3</c:v>
                </c:pt>
                <c:pt idx="49977">
                  <c:v>1.0068416595458984E-3</c:v>
                </c:pt>
                <c:pt idx="49978">
                  <c:v>1.007080078125E-3</c:v>
                </c:pt>
                <c:pt idx="49979">
                  <c:v>1.007080078125E-3</c:v>
                </c:pt>
                <c:pt idx="49980">
                  <c:v>1.0068416595458984E-3</c:v>
                </c:pt>
                <c:pt idx="49981">
                  <c:v>1.007080078125E-3</c:v>
                </c:pt>
                <c:pt idx="49982">
                  <c:v>1.0080337524414063E-3</c:v>
                </c:pt>
                <c:pt idx="49983">
                  <c:v>1.007080078125E-3</c:v>
                </c:pt>
                <c:pt idx="49984">
                  <c:v>1.0068416595458984E-3</c:v>
                </c:pt>
                <c:pt idx="49985">
                  <c:v>1.007080078125E-3</c:v>
                </c:pt>
                <c:pt idx="49986">
                  <c:v>1.007080078125E-3</c:v>
                </c:pt>
                <c:pt idx="49987">
                  <c:v>1.0068416595458984E-3</c:v>
                </c:pt>
                <c:pt idx="49988">
                  <c:v>1.007080078125E-3</c:v>
                </c:pt>
                <c:pt idx="49989">
                  <c:v>1.007080078125E-3</c:v>
                </c:pt>
                <c:pt idx="49990">
                  <c:v>1.0068416595458984E-3</c:v>
                </c:pt>
                <c:pt idx="49991">
                  <c:v>1.007080078125E-3</c:v>
                </c:pt>
                <c:pt idx="49992">
                  <c:v>1.007080078125E-3</c:v>
                </c:pt>
                <c:pt idx="49993">
                  <c:v>1.0068416595458984E-3</c:v>
                </c:pt>
                <c:pt idx="49994">
                  <c:v>1.007080078125E-3</c:v>
                </c:pt>
                <c:pt idx="49995">
                  <c:v>1.0080337524414063E-3</c:v>
                </c:pt>
                <c:pt idx="49996">
                  <c:v>1.0068416595458984E-3</c:v>
                </c:pt>
                <c:pt idx="49997">
                  <c:v>1.007080078125E-3</c:v>
                </c:pt>
                <c:pt idx="49998">
                  <c:v>1.007080078125E-3</c:v>
                </c:pt>
                <c:pt idx="49999">
                  <c:v>1.0068416595458984E-3</c:v>
                </c:pt>
                <c:pt idx="50000">
                  <c:v>1.007080078125E-3</c:v>
                </c:pt>
                <c:pt idx="50001">
                  <c:v>1.007080078125E-3</c:v>
                </c:pt>
                <c:pt idx="50002">
                  <c:v>1.0068416595458984E-3</c:v>
                </c:pt>
                <c:pt idx="50003">
                  <c:v>1.007080078125E-3</c:v>
                </c:pt>
                <c:pt idx="50004">
                  <c:v>1.007080078125E-3</c:v>
                </c:pt>
                <c:pt idx="50005">
                  <c:v>1.0068416595458984E-3</c:v>
                </c:pt>
                <c:pt idx="50006">
                  <c:v>1.007080078125E-3</c:v>
                </c:pt>
                <c:pt idx="50007">
                  <c:v>1.0080337524414063E-3</c:v>
                </c:pt>
                <c:pt idx="50008">
                  <c:v>1.007080078125E-3</c:v>
                </c:pt>
                <c:pt idx="50009">
                  <c:v>1.0068416595458984E-3</c:v>
                </c:pt>
                <c:pt idx="50010">
                  <c:v>1.007080078125E-3</c:v>
                </c:pt>
                <c:pt idx="50011">
                  <c:v>1.007080078125E-3</c:v>
                </c:pt>
                <c:pt idx="50012">
                  <c:v>1.0068416595458984E-3</c:v>
                </c:pt>
                <c:pt idx="50013">
                  <c:v>1.007080078125E-3</c:v>
                </c:pt>
                <c:pt idx="50014">
                  <c:v>1.007080078125E-3</c:v>
                </c:pt>
                <c:pt idx="50015">
                  <c:v>1.0068416595458984E-3</c:v>
                </c:pt>
                <c:pt idx="50016">
                  <c:v>1.007080078125E-3</c:v>
                </c:pt>
                <c:pt idx="50017">
                  <c:v>1.007080078125E-3</c:v>
                </c:pt>
                <c:pt idx="50018">
                  <c:v>1.0068416595458984E-3</c:v>
                </c:pt>
                <c:pt idx="50019">
                  <c:v>1.007080078125E-3</c:v>
                </c:pt>
                <c:pt idx="50020">
                  <c:v>1.0080337524414063E-3</c:v>
                </c:pt>
                <c:pt idx="50021">
                  <c:v>1.0068416595458984E-3</c:v>
                </c:pt>
                <c:pt idx="50022">
                  <c:v>1.007080078125E-3</c:v>
                </c:pt>
                <c:pt idx="50023">
                  <c:v>1.007080078125E-3</c:v>
                </c:pt>
                <c:pt idx="50024">
                  <c:v>1.0068416595458984E-3</c:v>
                </c:pt>
                <c:pt idx="50025">
                  <c:v>1.007080078125E-3</c:v>
                </c:pt>
                <c:pt idx="50026">
                  <c:v>1.007080078125E-3</c:v>
                </c:pt>
                <c:pt idx="50027">
                  <c:v>1.0068416595458984E-3</c:v>
                </c:pt>
                <c:pt idx="50028">
                  <c:v>1.007080078125E-3</c:v>
                </c:pt>
                <c:pt idx="50029">
                  <c:v>1.007080078125E-3</c:v>
                </c:pt>
                <c:pt idx="50030">
                  <c:v>1.0068416595458984E-3</c:v>
                </c:pt>
                <c:pt idx="50031">
                  <c:v>1.007080078125E-3</c:v>
                </c:pt>
                <c:pt idx="50032">
                  <c:v>1.0080337524414063E-3</c:v>
                </c:pt>
                <c:pt idx="50033">
                  <c:v>1.007080078125E-3</c:v>
                </c:pt>
                <c:pt idx="50034">
                  <c:v>1.0068416595458984E-3</c:v>
                </c:pt>
                <c:pt idx="50035">
                  <c:v>1.007080078125E-3</c:v>
                </c:pt>
                <c:pt idx="50036">
                  <c:v>1.007080078125E-3</c:v>
                </c:pt>
                <c:pt idx="50037">
                  <c:v>1.0068416595458984E-3</c:v>
                </c:pt>
                <c:pt idx="50038">
                  <c:v>1.007080078125E-3</c:v>
                </c:pt>
                <c:pt idx="50039">
                  <c:v>1.007080078125E-3</c:v>
                </c:pt>
                <c:pt idx="50040">
                  <c:v>1.0068416595458984E-3</c:v>
                </c:pt>
                <c:pt idx="50041">
                  <c:v>1.007080078125E-3</c:v>
                </c:pt>
                <c:pt idx="50042">
                  <c:v>1.007080078125E-3</c:v>
                </c:pt>
                <c:pt idx="50043">
                  <c:v>1.0068416595458984E-3</c:v>
                </c:pt>
                <c:pt idx="50044">
                  <c:v>1.007080078125E-3</c:v>
                </c:pt>
                <c:pt idx="50045">
                  <c:v>1.0080337524414063E-3</c:v>
                </c:pt>
                <c:pt idx="50046">
                  <c:v>1.0068416595458984E-3</c:v>
                </c:pt>
                <c:pt idx="50047">
                  <c:v>1.007080078125E-3</c:v>
                </c:pt>
                <c:pt idx="50048">
                  <c:v>1.007080078125E-3</c:v>
                </c:pt>
                <c:pt idx="50049">
                  <c:v>1.0068416595458984E-3</c:v>
                </c:pt>
                <c:pt idx="50050">
                  <c:v>1.007080078125E-3</c:v>
                </c:pt>
                <c:pt idx="50051">
                  <c:v>1.007080078125E-3</c:v>
                </c:pt>
                <c:pt idx="50052">
                  <c:v>1.0068416595458984E-3</c:v>
                </c:pt>
                <c:pt idx="50053">
                  <c:v>1.007080078125E-3</c:v>
                </c:pt>
                <c:pt idx="50054">
                  <c:v>1.007080078125E-3</c:v>
                </c:pt>
                <c:pt idx="50055">
                  <c:v>1.0068416595458984E-3</c:v>
                </c:pt>
                <c:pt idx="50056">
                  <c:v>1.007080078125E-3</c:v>
                </c:pt>
                <c:pt idx="50057">
                  <c:v>1.0080337524414063E-3</c:v>
                </c:pt>
                <c:pt idx="50058">
                  <c:v>1.007080078125E-3</c:v>
                </c:pt>
                <c:pt idx="50059">
                  <c:v>1.0068416595458984E-3</c:v>
                </c:pt>
                <c:pt idx="50060">
                  <c:v>1.007080078125E-3</c:v>
                </c:pt>
                <c:pt idx="50061">
                  <c:v>1.007080078125E-3</c:v>
                </c:pt>
                <c:pt idx="50062">
                  <c:v>1.0068416595458984E-3</c:v>
                </c:pt>
                <c:pt idx="50063">
                  <c:v>1.007080078125E-3</c:v>
                </c:pt>
                <c:pt idx="50064">
                  <c:v>1.007080078125E-3</c:v>
                </c:pt>
                <c:pt idx="50065">
                  <c:v>1.0068416595458984E-3</c:v>
                </c:pt>
                <c:pt idx="50066">
                  <c:v>1.007080078125E-3</c:v>
                </c:pt>
                <c:pt idx="50067">
                  <c:v>1.007080078125E-3</c:v>
                </c:pt>
                <c:pt idx="50068">
                  <c:v>1.0068416595458984E-3</c:v>
                </c:pt>
                <c:pt idx="50069">
                  <c:v>1.007080078125E-3</c:v>
                </c:pt>
                <c:pt idx="50070">
                  <c:v>1.0080337524414063E-3</c:v>
                </c:pt>
                <c:pt idx="50071">
                  <c:v>1.0068416595458984E-3</c:v>
                </c:pt>
                <c:pt idx="50072">
                  <c:v>1.007080078125E-3</c:v>
                </c:pt>
                <c:pt idx="50073">
                  <c:v>1.007080078125E-3</c:v>
                </c:pt>
                <c:pt idx="50074">
                  <c:v>3.0210018157958984E-3</c:v>
                </c:pt>
                <c:pt idx="50075">
                  <c:v>1.0068416595458984E-3</c:v>
                </c:pt>
                <c:pt idx="50076">
                  <c:v>1.007080078125E-3</c:v>
                </c:pt>
                <c:pt idx="50077">
                  <c:v>1.007080078125E-3</c:v>
                </c:pt>
                <c:pt idx="50078">
                  <c:v>1.0068416595458984E-3</c:v>
                </c:pt>
                <c:pt idx="50079">
                  <c:v>1.007080078125E-3</c:v>
                </c:pt>
                <c:pt idx="50080">
                  <c:v>1.0080337524414063E-3</c:v>
                </c:pt>
                <c:pt idx="50081">
                  <c:v>1.007080078125E-3</c:v>
                </c:pt>
                <c:pt idx="50082">
                  <c:v>1.0068416595458984E-3</c:v>
                </c:pt>
                <c:pt idx="50083">
                  <c:v>1.007080078125E-3</c:v>
                </c:pt>
                <c:pt idx="50084">
                  <c:v>4.0280818939208984E-3</c:v>
                </c:pt>
                <c:pt idx="50085">
                  <c:v>1.0068416595458984E-3</c:v>
                </c:pt>
                <c:pt idx="50086">
                  <c:v>1.007080078125E-3</c:v>
                </c:pt>
                <c:pt idx="50087">
                  <c:v>1.007080078125E-3</c:v>
                </c:pt>
                <c:pt idx="50088">
                  <c:v>1.0068416595458984E-3</c:v>
                </c:pt>
                <c:pt idx="50089">
                  <c:v>1.007080078125E-3</c:v>
                </c:pt>
                <c:pt idx="50090">
                  <c:v>1.0080337524414063E-3</c:v>
                </c:pt>
                <c:pt idx="50091">
                  <c:v>1.0068416595458984E-3</c:v>
                </c:pt>
                <c:pt idx="50092">
                  <c:v>1.007080078125E-3</c:v>
                </c:pt>
                <c:pt idx="50093">
                  <c:v>1.007080078125E-3</c:v>
                </c:pt>
                <c:pt idx="50094">
                  <c:v>1.0068416595458984E-3</c:v>
                </c:pt>
                <c:pt idx="50095">
                  <c:v>1.007080078125E-3</c:v>
                </c:pt>
                <c:pt idx="50096">
                  <c:v>1.007080078125E-3</c:v>
                </c:pt>
                <c:pt idx="50097">
                  <c:v>1.0068416595458984E-3</c:v>
                </c:pt>
                <c:pt idx="50098">
                  <c:v>1.007080078125E-3</c:v>
                </c:pt>
                <c:pt idx="50099">
                  <c:v>1.007080078125E-3</c:v>
                </c:pt>
                <c:pt idx="50100">
                  <c:v>1.0068416595458984E-3</c:v>
                </c:pt>
                <c:pt idx="50101">
                  <c:v>1.007080078125E-3</c:v>
                </c:pt>
                <c:pt idx="50102">
                  <c:v>1.0080337524414063E-3</c:v>
                </c:pt>
                <c:pt idx="50103">
                  <c:v>1.007080078125E-3</c:v>
                </c:pt>
                <c:pt idx="50104">
                  <c:v>1.0068416595458984E-3</c:v>
                </c:pt>
                <c:pt idx="50105">
                  <c:v>1.007080078125E-3</c:v>
                </c:pt>
                <c:pt idx="50106">
                  <c:v>1.007080078125E-3</c:v>
                </c:pt>
                <c:pt idx="50107">
                  <c:v>1.0068416595458984E-3</c:v>
                </c:pt>
                <c:pt idx="50108">
                  <c:v>1.007080078125E-3</c:v>
                </c:pt>
                <c:pt idx="50109">
                  <c:v>1.007080078125E-3</c:v>
                </c:pt>
                <c:pt idx="50110">
                  <c:v>1.0068416595458984E-3</c:v>
                </c:pt>
                <c:pt idx="50111">
                  <c:v>1.007080078125E-3</c:v>
                </c:pt>
                <c:pt idx="50112">
                  <c:v>1.007080078125E-3</c:v>
                </c:pt>
                <c:pt idx="50113">
                  <c:v>1.0068416595458984E-3</c:v>
                </c:pt>
                <c:pt idx="50114">
                  <c:v>1.0080337524414063E-3</c:v>
                </c:pt>
                <c:pt idx="50115">
                  <c:v>1.007080078125E-3</c:v>
                </c:pt>
                <c:pt idx="50116">
                  <c:v>1.0068416595458984E-3</c:v>
                </c:pt>
                <c:pt idx="50117">
                  <c:v>1.007080078125E-3</c:v>
                </c:pt>
                <c:pt idx="50118">
                  <c:v>1.007080078125E-3</c:v>
                </c:pt>
                <c:pt idx="50119">
                  <c:v>1.0068416595458984E-3</c:v>
                </c:pt>
                <c:pt idx="50120">
                  <c:v>1.007080078125E-3</c:v>
                </c:pt>
                <c:pt idx="50121">
                  <c:v>1.007080078125E-3</c:v>
                </c:pt>
                <c:pt idx="50122">
                  <c:v>1.0068416595458984E-3</c:v>
                </c:pt>
                <c:pt idx="50123">
                  <c:v>1.007080078125E-3</c:v>
                </c:pt>
                <c:pt idx="50124">
                  <c:v>1.007080078125E-3</c:v>
                </c:pt>
                <c:pt idx="50125">
                  <c:v>1.0068416595458984E-3</c:v>
                </c:pt>
                <c:pt idx="50126">
                  <c:v>1.007080078125E-3</c:v>
                </c:pt>
                <c:pt idx="50127">
                  <c:v>1.0080337524414063E-3</c:v>
                </c:pt>
                <c:pt idx="50128">
                  <c:v>1.007080078125E-3</c:v>
                </c:pt>
                <c:pt idx="50129">
                  <c:v>1.0068416595458984E-3</c:v>
                </c:pt>
                <c:pt idx="50130">
                  <c:v>1.007080078125E-3</c:v>
                </c:pt>
                <c:pt idx="50131">
                  <c:v>1.007080078125E-3</c:v>
                </c:pt>
                <c:pt idx="50132">
                  <c:v>1.0068416595458984E-3</c:v>
                </c:pt>
                <c:pt idx="50133">
                  <c:v>1.007080078125E-3</c:v>
                </c:pt>
                <c:pt idx="50134">
                  <c:v>1.007080078125E-3</c:v>
                </c:pt>
                <c:pt idx="50135">
                  <c:v>1.0068416595458984E-3</c:v>
                </c:pt>
                <c:pt idx="50136">
                  <c:v>1.007080078125E-3</c:v>
                </c:pt>
                <c:pt idx="50137">
                  <c:v>1.007080078125E-3</c:v>
                </c:pt>
                <c:pt idx="50138">
                  <c:v>1.0068416595458984E-3</c:v>
                </c:pt>
                <c:pt idx="50139">
                  <c:v>1.0080337524414063E-3</c:v>
                </c:pt>
                <c:pt idx="50140">
                  <c:v>1.007080078125E-3</c:v>
                </c:pt>
                <c:pt idx="50141">
                  <c:v>1.0068416595458984E-3</c:v>
                </c:pt>
                <c:pt idx="50142">
                  <c:v>1.007080078125E-3</c:v>
                </c:pt>
                <c:pt idx="50143">
                  <c:v>1.007080078125E-3</c:v>
                </c:pt>
                <c:pt idx="50144">
                  <c:v>1.0068416595458984E-3</c:v>
                </c:pt>
                <c:pt idx="50145">
                  <c:v>1.007080078125E-3</c:v>
                </c:pt>
                <c:pt idx="50146">
                  <c:v>1.007080078125E-3</c:v>
                </c:pt>
                <c:pt idx="50147">
                  <c:v>1.0068416595458984E-3</c:v>
                </c:pt>
                <c:pt idx="50148">
                  <c:v>1.007080078125E-3</c:v>
                </c:pt>
                <c:pt idx="50149">
                  <c:v>1.007080078125E-3</c:v>
                </c:pt>
                <c:pt idx="50150">
                  <c:v>1.0068416595458984E-3</c:v>
                </c:pt>
                <c:pt idx="50151">
                  <c:v>1.007080078125E-3</c:v>
                </c:pt>
                <c:pt idx="50152">
                  <c:v>1.0080337524414063E-3</c:v>
                </c:pt>
                <c:pt idx="50153">
                  <c:v>1.007080078125E-3</c:v>
                </c:pt>
                <c:pt idx="50154">
                  <c:v>1.0068416595458984E-3</c:v>
                </c:pt>
                <c:pt idx="50155">
                  <c:v>1.007080078125E-3</c:v>
                </c:pt>
                <c:pt idx="50156">
                  <c:v>1.007080078125E-3</c:v>
                </c:pt>
                <c:pt idx="50157">
                  <c:v>1.0068416595458984E-3</c:v>
                </c:pt>
                <c:pt idx="50158">
                  <c:v>1.007080078125E-3</c:v>
                </c:pt>
                <c:pt idx="50159">
                  <c:v>1.007080078125E-3</c:v>
                </c:pt>
                <c:pt idx="50160">
                  <c:v>1.0068416595458984E-3</c:v>
                </c:pt>
                <c:pt idx="50161">
                  <c:v>1.007080078125E-3</c:v>
                </c:pt>
                <c:pt idx="50162">
                  <c:v>1.007080078125E-3</c:v>
                </c:pt>
                <c:pt idx="50163">
                  <c:v>1.0068416595458984E-3</c:v>
                </c:pt>
                <c:pt idx="50164">
                  <c:v>1.0080337524414063E-3</c:v>
                </c:pt>
                <c:pt idx="50165">
                  <c:v>1.007080078125E-3</c:v>
                </c:pt>
                <c:pt idx="50166">
                  <c:v>1.0068416595458984E-3</c:v>
                </c:pt>
                <c:pt idx="50167">
                  <c:v>1.007080078125E-3</c:v>
                </c:pt>
                <c:pt idx="50168">
                  <c:v>1.007080078125E-3</c:v>
                </c:pt>
                <c:pt idx="50169">
                  <c:v>1.0068416595458984E-3</c:v>
                </c:pt>
                <c:pt idx="50170">
                  <c:v>1.007080078125E-3</c:v>
                </c:pt>
                <c:pt idx="50171">
                  <c:v>1.007080078125E-3</c:v>
                </c:pt>
                <c:pt idx="50172">
                  <c:v>1.0068416595458984E-3</c:v>
                </c:pt>
                <c:pt idx="50173">
                  <c:v>1.007080078125E-3</c:v>
                </c:pt>
                <c:pt idx="50174">
                  <c:v>1.007080078125E-3</c:v>
                </c:pt>
                <c:pt idx="50175">
                  <c:v>1.0068416595458984E-3</c:v>
                </c:pt>
                <c:pt idx="50176">
                  <c:v>1.007080078125E-3</c:v>
                </c:pt>
                <c:pt idx="50177">
                  <c:v>1.0080337524414063E-3</c:v>
                </c:pt>
                <c:pt idx="50178">
                  <c:v>1.007080078125E-3</c:v>
                </c:pt>
                <c:pt idx="50179">
                  <c:v>1.0068416595458984E-3</c:v>
                </c:pt>
                <c:pt idx="50180">
                  <c:v>1.007080078125E-3</c:v>
                </c:pt>
                <c:pt idx="50181">
                  <c:v>1.007080078125E-3</c:v>
                </c:pt>
                <c:pt idx="50182">
                  <c:v>1.0068416595458984E-3</c:v>
                </c:pt>
                <c:pt idx="50183">
                  <c:v>1.007080078125E-3</c:v>
                </c:pt>
                <c:pt idx="50184">
                  <c:v>1.007080078125E-3</c:v>
                </c:pt>
                <c:pt idx="50185">
                  <c:v>1.0068416595458984E-3</c:v>
                </c:pt>
                <c:pt idx="50186">
                  <c:v>1.007080078125E-3</c:v>
                </c:pt>
                <c:pt idx="50187">
                  <c:v>1.007080078125E-3</c:v>
                </c:pt>
                <c:pt idx="50188">
                  <c:v>1.0068416595458984E-3</c:v>
                </c:pt>
                <c:pt idx="50189">
                  <c:v>1.0080337524414063E-3</c:v>
                </c:pt>
                <c:pt idx="50190">
                  <c:v>1.007080078125E-3</c:v>
                </c:pt>
                <c:pt idx="50191">
                  <c:v>1.0068416595458984E-3</c:v>
                </c:pt>
                <c:pt idx="50192">
                  <c:v>1.007080078125E-3</c:v>
                </c:pt>
                <c:pt idx="50193">
                  <c:v>1.007080078125E-3</c:v>
                </c:pt>
                <c:pt idx="50194">
                  <c:v>1.0068416595458984E-3</c:v>
                </c:pt>
                <c:pt idx="50195">
                  <c:v>1.007080078125E-3</c:v>
                </c:pt>
                <c:pt idx="50196">
                  <c:v>1.007080078125E-3</c:v>
                </c:pt>
                <c:pt idx="50197">
                  <c:v>1.0068416595458984E-3</c:v>
                </c:pt>
                <c:pt idx="50198">
                  <c:v>1.007080078125E-3</c:v>
                </c:pt>
                <c:pt idx="50199">
                  <c:v>1.007080078125E-3</c:v>
                </c:pt>
                <c:pt idx="50200">
                  <c:v>1.0068416595458984E-3</c:v>
                </c:pt>
                <c:pt idx="50201">
                  <c:v>1.007080078125E-3</c:v>
                </c:pt>
                <c:pt idx="50202">
                  <c:v>1.0080337524414063E-3</c:v>
                </c:pt>
                <c:pt idx="50203">
                  <c:v>1.007080078125E-3</c:v>
                </c:pt>
                <c:pt idx="50204">
                  <c:v>1.0068416595458984E-3</c:v>
                </c:pt>
                <c:pt idx="50205">
                  <c:v>1.007080078125E-3</c:v>
                </c:pt>
                <c:pt idx="50206">
                  <c:v>1.007080078125E-3</c:v>
                </c:pt>
                <c:pt idx="50207">
                  <c:v>1.0068416595458984E-3</c:v>
                </c:pt>
                <c:pt idx="50208">
                  <c:v>1.007080078125E-3</c:v>
                </c:pt>
                <c:pt idx="50209">
                  <c:v>1.007080078125E-3</c:v>
                </c:pt>
                <c:pt idx="50210">
                  <c:v>1.0068416595458984E-3</c:v>
                </c:pt>
                <c:pt idx="50211">
                  <c:v>1.007080078125E-3</c:v>
                </c:pt>
                <c:pt idx="50212">
                  <c:v>1.007080078125E-3</c:v>
                </c:pt>
                <c:pt idx="50213">
                  <c:v>1.0068416595458984E-3</c:v>
                </c:pt>
                <c:pt idx="50214">
                  <c:v>1.0080337524414063E-3</c:v>
                </c:pt>
                <c:pt idx="50215">
                  <c:v>1.007080078125E-3</c:v>
                </c:pt>
                <c:pt idx="50216">
                  <c:v>1.0068416595458984E-3</c:v>
                </c:pt>
                <c:pt idx="50217">
                  <c:v>1.007080078125E-3</c:v>
                </c:pt>
                <c:pt idx="50218">
                  <c:v>1.007080078125E-3</c:v>
                </c:pt>
                <c:pt idx="50219">
                  <c:v>1.0068416595458984E-3</c:v>
                </c:pt>
                <c:pt idx="50220">
                  <c:v>1.007080078125E-3</c:v>
                </c:pt>
                <c:pt idx="50221">
                  <c:v>1.007080078125E-3</c:v>
                </c:pt>
                <c:pt idx="50222">
                  <c:v>1.0068416595458984E-3</c:v>
                </c:pt>
                <c:pt idx="50223">
                  <c:v>1.007080078125E-3</c:v>
                </c:pt>
                <c:pt idx="50224">
                  <c:v>1.007080078125E-3</c:v>
                </c:pt>
                <c:pt idx="50225">
                  <c:v>1.0068416595458984E-3</c:v>
                </c:pt>
                <c:pt idx="50226">
                  <c:v>1.007080078125E-3</c:v>
                </c:pt>
                <c:pt idx="50227">
                  <c:v>1.0080337524414063E-3</c:v>
                </c:pt>
                <c:pt idx="50228">
                  <c:v>1.007080078125E-3</c:v>
                </c:pt>
                <c:pt idx="50229">
                  <c:v>1.0068416595458984E-3</c:v>
                </c:pt>
                <c:pt idx="50230">
                  <c:v>1.007080078125E-3</c:v>
                </c:pt>
                <c:pt idx="50231">
                  <c:v>1.007080078125E-3</c:v>
                </c:pt>
                <c:pt idx="50232">
                  <c:v>1.0068416595458984E-3</c:v>
                </c:pt>
                <c:pt idx="50233">
                  <c:v>1.007080078125E-3</c:v>
                </c:pt>
                <c:pt idx="50234">
                  <c:v>1.007080078125E-3</c:v>
                </c:pt>
                <c:pt idx="50235">
                  <c:v>1.0068416595458984E-3</c:v>
                </c:pt>
                <c:pt idx="50236">
                  <c:v>1.007080078125E-3</c:v>
                </c:pt>
                <c:pt idx="50237">
                  <c:v>1.007080078125E-3</c:v>
                </c:pt>
                <c:pt idx="50238">
                  <c:v>1.0068416595458984E-3</c:v>
                </c:pt>
                <c:pt idx="50239">
                  <c:v>1.0080337524414063E-3</c:v>
                </c:pt>
                <c:pt idx="50240">
                  <c:v>1.007080078125E-3</c:v>
                </c:pt>
                <c:pt idx="50241">
                  <c:v>1.0068416595458984E-3</c:v>
                </c:pt>
                <c:pt idx="50242">
                  <c:v>1.007080078125E-3</c:v>
                </c:pt>
                <c:pt idx="50243">
                  <c:v>1.007080078125E-3</c:v>
                </c:pt>
                <c:pt idx="50244">
                  <c:v>1.0068416595458984E-3</c:v>
                </c:pt>
                <c:pt idx="50245">
                  <c:v>1.007080078125E-3</c:v>
                </c:pt>
                <c:pt idx="50246">
                  <c:v>1.007080078125E-3</c:v>
                </c:pt>
                <c:pt idx="50247">
                  <c:v>1.0068416595458984E-3</c:v>
                </c:pt>
                <c:pt idx="50248">
                  <c:v>1.007080078125E-3</c:v>
                </c:pt>
                <c:pt idx="50249">
                  <c:v>1.007080078125E-3</c:v>
                </c:pt>
                <c:pt idx="50250">
                  <c:v>1.0068416595458984E-3</c:v>
                </c:pt>
                <c:pt idx="50251">
                  <c:v>1.007080078125E-3</c:v>
                </c:pt>
                <c:pt idx="50252">
                  <c:v>1.0080337524414063E-3</c:v>
                </c:pt>
                <c:pt idx="50253">
                  <c:v>1.007080078125E-3</c:v>
                </c:pt>
                <c:pt idx="50254">
                  <c:v>1.0068416595458984E-3</c:v>
                </c:pt>
                <c:pt idx="50255">
                  <c:v>1.007080078125E-3</c:v>
                </c:pt>
                <c:pt idx="50256">
                  <c:v>1.007080078125E-3</c:v>
                </c:pt>
                <c:pt idx="50257">
                  <c:v>1.0068416595458984E-3</c:v>
                </c:pt>
                <c:pt idx="50258">
                  <c:v>1.007080078125E-3</c:v>
                </c:pt>
                <c:pt idx="50259">
                  <c:v>1.007080078125E-3</c:v>
                </c:pt>
                <c:pt idx="50260">
                  <c:v>1.0068416595458984E-3</c:v>
                </c:pt>
                <c:pt idx="50261">
                  <c:v>1.007080078125E-3</c:v>
                </c:pt>
                <c:pt idx="50262">
                  <c:v>1.007080078125E-3</c:v>
                </c:pt>
                <c:pt idx="50263">
                  <c:v>1.0068416595458984E-3</c:v>
                </c:pt>
                <c:pt idx="50264">
                  <c:v>1.0080337524414063E-3</c:v>
                </c:pt>
                <c:pt idx="50265">
                  <c:v>1.007080078125E-3</c:v>
                </c:pt>
                <c:pt idx="50266">
                  <c:v>1.0068416595458984E-3</c:v>
                </c:pt>
                <c:pt idx="50267">
                  <c:v>1.007080078125E-3</c:v>
                </c:pt>
                <c:pt idx="50268">
                  <c:v>1.007080078125E-3</c:v>
                </c:pt>
                <c:pt idx="50269">
                  <c:v>1.0068416595458984E-3</c:v>
                </c:pt>
                <c:pt idx="50270">
                  <c:v>1.007080078125E-3</c:v>
                </c:pt>
                <c:pt idx="50271">
                  <c:v>1.007080078125E-3</c:v>
                </c:pt>
                <c:pt idx="50272">
                  <c:v>1.0068416595458984E-3</c:v>
                </c:pt>
                <c:pt idx="50273">
                  <c:v>1.007080078125E-3</c:v>
                </c:pt>
                <c:pt idx="50274">
                  <c:v>1.007080078125E-3</c:v>
                </c:pt>
                <c:pt idx="50275">
                  <c:v>1.0068416595458984E-3</c:v>
                </c:pt>
                <c:pt idx="50276">
                  <c:v>1.007080078125E-3</c:v>
                </c:pt>
                <c:pt idx="50277">
                  <c:v>1.0080337524414063E-3</c:v>
                </c:pt>
                <c:pt idx="50278">
                  <c:v>1.007080078125E-3</c:v>
                </c:pt>
                <c:pt idx="50279">
                  <c:v>1.0068416595458984E-3</c:v>
                </c:pt>
                <c:pt idx="50280">
                  <c:v>1.007080078125E-3</c:v>
                </c:pt>
                <c:pt idx="50281">
                  <c:v>1.007080078125E-3</c:v>
                </c:pt>
                <c:pt idx="50282">
                  <c:v>1.0068416595458984E-3</c:v>
                </c:pt>
                <c:pt idx="50283">
                  <c:v>1.007080078125E-3</c:v>
                </c:pt>
                <c:pt idx="50284">
                  <c:v>1.007080078125E-3</c:v>
                </c:pt>
                <c:pt idx="50285">
                  <c:v>1.0068416595458984E-3</c:v>
                </c:pt>
                <c:pt idx="50286">
                  <c:v>1.007080078125E-3</c:v>
                </c:pt>
                <c:pt idx="50287">
                  <c:v>1.007080078125E-3</c:v>
                </c:pt>
                <c:pt idx="50288">
                  <c:v>1.0068416595458984E-3</c:v>
                </c:pt>
                <c:pt idx="50289">
                  <c:v>1.0080337524414063E-3</c:v>
                </c:pt>
                <c:pt idx="50290">
                  <c:v>1.007080078125E-3</c:v>
                </c:pt>
                <c:pt idx="50291">
                  <c:v>1.0068416595458984E-3</c:v>
                </c:pt>
                <c:pt idx="50292">
                  <c:v>1.007080078125E-3</c:v>
                </c:pt>
                <c:pt idx="50293">
                  <c:v>1.007080078125E-3</c:v>
                </c:pt>
                <c:pt idx="50294">
                  <c:v>1.0068416595458984E-3</c:v>
                </c:pt>
                <c:pt idx="50295">
                  <c:v>1.007080078125E-3</c:v>
                </c:pt>
                <c:pt idx="50296">
                  <c:v>1.007080078125E-3</c:v>
                </c:pt>
                <c:pt idx="50297">
                  <c:v>1.0068416595458984E-3</c:v>
                </c:pt>
                <c:pt idx="50298">
                  <c:v>1.007080078125E-3</c:v>
                </c:pt>
                <c:pt idx="50299">
                  <c:v>1.007080078125E-3</c:v>
                </c:pt>
                <c:pt idx="50300">
                  <c:v>1.0068416595458984E-3</c:v>
                </c:pt>
                <c:pt idx="50301">
                  <c:v>1.007080078125E-3</c:v>
                </c:pt>
                <c:pt idx="50302">
                  <c:v>1.0080337524414063E-3</c:v>
                </c:pt>
                <c:pt idx="50303">
                  <c:v>1.007080078125E-3</c:v>
                </c:pt>
                <c:pt idx="50304">
                  <c:v>1.0068416595458984E-3</c:v>
                </c:pt>
                <c:pt idx="50305">
                  <c:v>1.007080078125E-3</c:v>
                </c:pt>
                <c:pt idx="50306">
                  <c:v>1.007080078125E-3</c:v>
                </c:pt>
                <c:pt idx="50307">
                  <c:v>1.0068416595458984E-3</c:v>
                </c:pt>
                <c:pt idx="50308">
                  <c:v>1.007080078125E-3</c:v>
                </c:pt>
                <c:pt idx="50309">
                  <c:v>1.007080078125E-3</c:v>
                </c:pt>
                <c:pt idx="50310">
                  <c:v>1.0068416595458984E-3</c:v>
                </c:pt>
                <c:pt idx="50311">
                  <c:v>1.007080078125E-3</c:v>
                </c:pt>
                <c:pt idx="50312">
                  <c:v>1.007080078125E-3</c:v>
                </c:pt>
                <c:pt idx="50313">
                  <c:v>1.0068416595458984E-3</c:v>
                </c:pt>
                <c:pt idx="50314">
                  <c:v>1.0080337524414063E-3</c:v>
                </c:pt>
                <c:pt idx="50315">
                  <c:v>1.007080078125E-3</c:v>
                </c:pt>
                <c:pt idx="50316">
                  <c:v>1.0068416595458984E-3</c:v>
                </c:pt>
                <c:pt idx="50317">
                  <c:v>1.007080078125E-3</c:v>
                </c:pt>
                <c:pt idx="50318">
                  <c:v>1.007080078125E-3</c:v>
                </c:pt>
                <c:pt idx="50319">
                  <c:v>1.0068416595458984E-3</c:v>
                </c:pt>
                <c:pt idx="50320">
                  <c:v>1.007080078125E-3</c:v>
                </c:pt>
                <c:pt idx="50321">
                  <c:v>1.007080078125E-3</c:v>
                </c:pt>
                <c:pt idx="50322">
                  <c:v>1.0068416595458984E-3</c:v>
                </c:pt>
                <c:pt idx="50323">
                  <c:v>1.007080078125E-3</c:v>
                </c:pt>
                <c:pt idx="50324">
                  <c:v>1.007080078125E-3</c:v>
                </c:pt>
                <c:pt idx="50325">
                  <c:v>1.0068416595458984E-3</c:v>
                </c:pt>
                <c:pt idx="50326">
                  <c:v>1.007080078125E-3</c:v>
                </c:pt>
                <c:pt idx="50327">
                  <c:v>1.0080337524414063E-3</c:v>
                </c:pt>
                <c:pt idx="50328">
                  <c:v>1.007080078125E-3</c:v>
                </c:pt>
                <c:pt idx="50329">
                  <c:v>1.0068416595458984E-3</c:v>
                </c:pt>
                <c:pt idx="50330">
                  <c:v>1.007080078125E-3</c:v>
                </c:pt>
                <c:pt idx="50331">
                  <c:v>1.007080078125E-3</c:v>
                </c:pt>
                <c:pt idx="50332">
                  <c:v>1.0068416595458984E-3</c:v>
                </c:pt>
                <c:pt idx="50333">
                  <c:v>1.007080078125E-3</c:v>
                </c:pt>
                <c:pt idx="50334">
                  <c:v>1.007080078125E-3</c:v>
                </c:pt>
                <c:pt idx="50335">
                  <c:v>1.0068416595458984E-3</c:v>
                </c:pt>
                <c:pt idx="50336">
                  <c:v>1.007080078125E-3</c:v>
                </c:pt>
                <c:pt idx="50337">
                  <c:v>1.0068416595458984E-3</c:v>
                </c:pt>
                <c:pt idx="50338">
                  <c:v>1.007080078125E-3</c:v>
                </c:pt>
                <c:pt idx="50339">
                  <c:v>1.0080337524414063E-3</c:v>
                </c:pt>
                <c:pt idx="50340">
                  <c:v>1.007080078125E-3</c:v>
                </c:pt>
                <c:pt idx="50341">
                  <c:v>1.0068416595458984E-3</c:v>
                </c:pt>
                <c:pt idx="50342">
                  <c:v>1.007080078125E-3</c:v>
                </c:pt>
                <c:pt idx="50343">
                  <c:v>1.007080078125E-3</c:v>
                </c:pt>
                <c:pt idx="50344">
                  <c:v>1.0068416595458984E-3</c:v>
                </c:pt>
                <c:pt idx="50345">
                  <c:v>1.007080078125E-3</c:v>
                </c:pt>
                <c:pt idx="50346">
                  <c:v>1.007080078125E-3</c:v>
                </c:pt>
                <c:pt idx="50347">
                  <c:v>1.0068416595458984E-3</c:v>
                </c:pt>
                <c:pt idx="50348">
                  <c:v>1.007080078125E-3</c:v>
                </c:pt>
                <c:pt idx="50349">
                  <c:v>1.007080078125E-3</c:v>
                </c:pt>
                <c:pt idx="50350">
                  <c:v>1.0068416595458984E-3</c:v>
                </c:pt>
                <c:pt idx="50351">
                  <c:v>1.007080078125E-3</c:v>
                </c:pt>
                <c:pt idx="50352">
                  <c:v>1.0080337524414063E-3</c:v>
                </c:pt>
                <c:pt idx="50353">
                  <c:v>1.007080078125E-3</c:v>
                </c:pt>
                <c:pt idx="50354">
                  <c:v>1.0068416595458984E-3</c:v>
                </c:pt>
                <c:pt idx="50355">
                  <c:v>1.007080078125E-3</c:v>
                </c:pt>
                <c:pt idx="50356">
                  <c:v>1.007080078125E-3</c:v>
                </c:pt>
                <c:pt idx="50357">
                  <c:v>1.0068416595458984E-3</c:v>
                </c:pt>
                <c:pt idx="50358">
                  <c:v>1.007080078125E-3</c:v>
                </c:pt>
                <c:pt idx="50359">
                  <c:v>1.0068416595458984E-3</c:v>
                </c:pt>
                <c:pt idx="50360">
                  <c:v>1.007080078125E-3</c:v>
                </c:pt>
                <c:pt idx="50361">
                  <c:v>1.007080078125E-3</c:v>
                </c:pt>
                <c:pt idx="50362">
                  <c:v>1.0068416595458984E-3</c:v>
                </c:pt>
                <c:pt idx="50363">
                  <c:v>1.007080078125E-3</c:v>
                </c:pt>
                <c:pt idx="50364">
                  <c:v>1.0080337524414063E-3</c:v>
                </c:pt>
                <c:pt idx="50365">
                  <c:v>1.007080078125E-3</c:v>
                </c:pt>
                <c:pt idx="50366">
                  <c:v>1.0068416595458984E-3</c:v>
                </c:pt>
                <c:pt idx="50367">
                  <c:v>1.007080078125E-3</c:v>
                </c:pt>
                <c:pt idx="50368">
                  <c:v>1.007080078125E-3</c:v>
                </c:pt>
                <c:pt idx="50369">
                  <c:v>1.0068416595458984E-3</c:v>
                </c:pt>
                <c:pt idx="50370">
                  <c:v>1.007080078125E-3</c:v>
                </c:pt>
                <c:pt idx="50371">
                  <c:v>1.007080078125E-3</c:v>
                </c:pt>
                <c:pt idx="50372">
                  <c:v>1.0068416595458984E-3</c:v>
                </c:pt>
                <c:pt idx="50373">
                  <c:v>1.007080078125E-3</c:v>
                </c:pt>
                <c:pt idx="50374">
                  <c:v>1.007080078125E-3</c:v>
                </c:pt>
                <c:pt idx="50375">
                  <c:v>1.0068416595458984E-3</c:v>
                </c:pt>
                <c:pt idx="50376">
                  <c:v>1.007080078125E-3</c:v>
                </c:pt>
                <c:pt idx="50377">
                  <c:v>1.0080337524414063E-3</c:v>
                </c:pt>
                <c:pt idx="50378">
                  <c:v>1.007080078125E-3</c:v>
                </c:pt>
                <c:pt idx="50379">
                  <c:v>1.0068416595458984E-3</c:v>
                </c:pt>
                <c:pt idx="50380">
                  <c:v>1.007080078125E-3</c:v>
                </c:pt>
                <c:pt idx="50381">
                  <c:v>1.0068416595458984E-3</c:v>
                </c:pt>
                <c:pt idx="50382">
                  <c:v>1.007080078125E-3</c:v>
                </c:pt>
                <c:pt idx="50383">
                  <c:v>1.007080078125E-3</c:v>
                </c:pt>
                <c:pt idx="50384">
                  <c:v>1.0068416595458984E-3</c:v>
                </c:pt>
                <c:pt idx="50385">
                  <c:v>1.007080078125E-3</c:v>
                </c:pt>
                <c:pt idx="50386">
                  <c:v>1.007080078125E-3</c:v>
                </c:pt>
                <c:pt idx="50387">
                  <c:v>1.0068416595458984E-3</c:v>
                </c:pt>
                <c:pt idx="50388">
                  <c:v>1.007080078125E-3</c:v>
                </c:pt>
                <c:pt idx="50389">
                  <c:v>1.0080337524414063E-3</c:v>
                </c:pt>
                <c:pt idx="50390">
                  <c:v>1.007080078125E-3</c:v>
                </c:pt>
                <c:pt idx="50391">
                  <c:v>1.0068416595458984E-3</c:v>
                </c:pt>
                <c:pt idx="50392">
                  <c:v>1.007080078125E-3</c:v>
                </c:pt>
                <c:pt idx="50393">
                  <c:v>1.007080078125E-3</c:v>
                </c:pt>
                <c:pt idx="50394">
                  <c:v>1.0068416595458984E-3</c:v>
                </c:pt>
                <c:pt idx="50395">
                  <c:v>1.007080078125E-3</c:v>
                </c:pt>
                <c:pt idx="50396">
                  <c:v>1.007080078125E-3</c:v>
                </c:pt>
                <c:pt idx="50397">
                  <c:v>1.0068416595458984E-3</c:v>
                </c:pt>
                <c:pt idx="50398">
                  <c:v>1.007080078125E-3</c:v>
                </c:pt>
                <c:pt idx="50399">
                  <c:v>1.007080078125E-3</c:v>
                </c:pt>
                <c:pt idx="50400">
                  <c:v>1.0068416595458984E-3</c:v>
                </c:pt>
                <c:pt idx="50401">
                  <c:v>1.007080078125E-3</c:v>
                </c:pt>
                <c:pt idx="50402">
                  <c:v>1.0080337524414063E-3</c:v>
                </c:pt>
                <c:pt idx="50403">
                  <c:v>1.0068416595458984E-3</c:v>
                </c:pt>
                <c:pt idx="50404">
                  <c:v>1.007080078125E-3</c:v>
                </c:pt>
                <c:pt idx="50405">
                  <c:v>1.007080078125E-3</c:v>
                </c:pt>
                <c:pt idx="50406">
                  <c:v>1.0068416595458984E-3</c:v>
                </c:pt>
                <c:pt idx="50407">
                  <c:v>1.007080078125E-3</c:v>
                </c:pt>
                <c:pt idx="50408">
                  <c:v>1.007080078125E-3</c:v>
                </c:pt>
                <c:pt idx="50409">
                  <c:v>1.0068416595458984E-3</c:v>
                </c:pt>
                <c:pt idx="50410">
                  <c:v>1.007080078125E-3</c:v>
                </c:pt>
                <c:pt idx="50411">
                  <c:v>1.007080078125E-3</c:v>
                </c:pt>
                <c:pt idx="50412">
                  <c:v>1.0068416595458984E-3</c:v>
                </c:pt>
                <c:pt idx="50413">
                  <c:v>1.007080078125E-3</c:v>
                </c:pt>
                <c:pt idx="50414">
                  <c:v>1.0080337524414063E-3</c:v>
                </c:pt>
                <c:pt idx="50415">
                  <c:v>1.007080078125E-3</c:v>
                </c:pt>
                <c:pt idx="50416">
                  <c:v>1.0068416595458984E-3</c:v>
                </c:pt>
                <c:pt idx="50417">
                  <c:v>1.007080078125E-3</c:v>
                </c:pt>
                <c:pt idx="50418">
                  <c:v>1.007080078125E-3</c:v>
                </c:pt>
                <c:pt idx="50419">
                  <c:v>1.0068416595458984E-3</c:v>
                </c:pt>
                <c:pt idx="50420">
                  <c:v>1.007080078125E-3</c:v>
                </c:pt>
                <c:pt idx="50421">
                  <c:v>1.007080078125E-3</c:v>
                </c:pt>
                <c:pt idx="50422">
                  <c:v>1.0068416595458984E-3</c:v>
                </c:pt>
                <c:pt idx="50423">
                  <c:v>1.007080078125E-3</c:v>
                </c:pt>
                <c:pt idx="50424">
                  <c:v>1.007080078125E-3</c:v>
                </c:pt>
                <c:pt idx="50425">
                  <c:v>1.0068416595458984E-3</c:v>
                </c:pt>
                <c:pt idx="50426">
                  <c:v>1.007080078125E-3</c:v>
                </c:pt>
                <c:pt idx="50427">
                  <c:v>1.0080337524414063E-3</c:v>
                </c:pt>
                <c:pt idx="50428">
                  <c:v>1.0068416595458984E-3</c:v>
                </c:pt>
                <c:pt idx="50429">
                  <c:v>1.007080078125E-3</c:v>
                </c:pt>
                <c:pt idx="50430">
                  <c:v>1.007080078125E-3</c:v>
                </c:pt>
                <c:pt idx="50431">
                  <c:v>1.0068416595458984E-3</c:v>
                </c:pt>
                <c:pt idx="50432">
                  <c:v>1.007080078125E-3</c:v>
                </c:pt>
                <c:pt idx="50433">
                  <c:v>1.007080078125E-3</c:v>
                </c:pt>
                <c:pt idx="50434">
                  <c:v>1.0068416595458984E-3</c:v>
                </c:pt>
                <c:pt idx="50435">
                  <c:v>1.007080078125E-3</c:v>
                </c:pt>
                <c:pt idx="50436">
                  <c:v>1.007080078125E-3</c:v>
                </c:pt>
                <c:pt idx="50437">
                  <c:v>1.0068416595458984E-3</c:v>
                </c:pt>
                <c:pt idx="50438">
                  <c:v>1.007080078125E-3</c:v>
                </c:pt>
                <c:pt idx="50439">
                  <c:v>1.0080337524414063E-3</c:v>
                </c:pt>
                <c:pt idx="50440">
                  <c:v>1.007080078125E-3</c:v>
                </c:pt>
                <c:pt idx="50441">
                  <c:v>1.0068416595458984E-3</c:v>
                </c:pt>
                <c:pt idx="50442">
                  <c:v>1.007080078125E-3</c:v>
                </c:pt>
                <c:pt idx="50443">
                  <c:v>1.007080078125E-3</c:v>
                </c:pt>
                <c:pt idx="50444">
                  <c:v>1.0068416595458984E-3</c:v>
                </c:pt>
                <c:pt idx="50445">
                  <c:v>1.007080078125E-3</c:v>
                </c:pt>
                <c:pt idx="50446">
                  <c:v>1.007080078125E-3</c:v>
                </c:pt>
                <c:pt idx="50447">
                  <c:v>1.0068416595458984E-3</c:v>
                </c:pt>
                <c:pt idx="50448">
                  <c:v>1.007080078125E-3</c:v>
                </c:pt>
                <c:pt idx="50449">
                  <c:v>1.007080078125E-3</c:v>
                </c:pt>
                <c:pt idx="50450">
                  <c:v>1.0068416595458984E-3</c:v>
                </c:pt>
                <c:pt idx="50451">
                  <c:v>1.007080078125E-3</c:v>
                </c:pt>
                <c:pt idx="50452">
                  <c:v>1.0080337524414063E-3</c:v>
                </c:pt>
                <c:pt idx="50453">
                  <c:v>1.0068416595458984E-3</c:v>
                </c:pt>
                <c:pt idx="50454">
                  <c:v>1.007080078125E-3</c:v>
                </c:pt>
                <c:pt idx="50455">
                  <c:v>1.007080078125E-3</c:v>
                </c:pt>
                <c:pt idx="50456">
                  <c:v>1.0068416595458984E-3</c:v>
                </c:pt>
                <c:pt idx="50457">
                  <c:v>1.007080078125E-3</c:v>
                </c:pt>
                <c:pt idx="50458">
                  <c:v>1.007080078125E-3</c:v>
                </c:pt>
                <c:pt idx="50459">
                  <c:v>1.0068416595458984E-3</c:v>
                </c:pt>
                <c:pt idx="50460">
                  <c:v>2.01416015625E-3</c:v>
                </c:pt>
                <c:pt idx="50461">
                  <c:v>1.0068416595458984E-3</c:v>
                </c:pt>
                <c:pt idx="50462">
                  <c:v>1.007080078125E-3</c:v>
                </c:pt>
                <c:pt idx="50463">
                  <c:v>1.0080337524414063E-3</c:v>
                </c:pt>
                <c:pt idx="50464">
                  <c:v>1.007080078125E-3</c:v>
                </c:pt>
                <c:pt idx="50465">
                  <c:v>1.0068416595458984E-3</c:v>
                </c:pt>
                <c:pt idx="50466">
                  <c:v>1.007080078125E-3</c:v>
                </c:pt>
                <c:pt idx="50467">
                  <c:v>1.007080078125E-3</c:v>
                </c:pt>
                <c:pt idx="50468">
                  <c:v>1.0068416595458984E-3</c:v>
                </c:pt>
                <c:pt idx="50469">
                  <c:v>1.007080078125E-3</c:v>
                </c:pt>
                <c:pt idx="50470">
                  <c:v>1.007080078125E-3</c:v>
                </c:pt>
                <c:pt idx="50471">
                  <c:v>1.0068416595458984E-3</c:v>
                </c:pt>
                <c:pt idx="50472">
                  <c:v>1.007080078125E-3</c:v>
                </c:pt>
                <c:pt idx="50473">
                  <c:v>1.007080078125E-3</c:v>
                </c:pt>
                <c:pt idx="50474">
                  <c:v>1.0068416595458984E-3</c:v>
                </c:pt>
                <c:pt idx="50475">
                  <c:v>1.007080078125E-3</c:v>
                </c:pt>
                <c:pt idx="50476">
                  <c:v>1.0080337524414063E-3</c:v>
                </c:pt>
                <c:pt idx="50477">
                  <c:v>1.0068416595458984E-3</c:v>
                </c:pt>
                <c:pt idx="50478">
                  <c:v>1.007080078125E-3</c:v>
                </c:pt>
                <c:pt idx="50479">
                  <c:v>1.007080078125E-3</c:v>
                </c:pt>
                <c:pt idx="50480">
                  <c:v>1.0068416595458984E-3</c:v>
                </c:pt>
                <c:pt idx="50481">
                  <c:v>1.007080078125E-3</c:v>
                </c:pt>
                <c:pt idx="50482">
                  <c:v>1.007080078125E-3</c:v>
                </c:pt>
                <c:pt idx="50483">
                  <c:v>1.0068416595458984E-3</c:v>
                </c:pt>
                <c:pt idx="50484">
                  <c:v>1.007080078125E-3</c:v>
                </c:pt>
                <c:pt idx="50485">
                  <c:v>1.007080078125E-3</c:v>
                </c:pt>
                <c:pt idx="50486">
                  <c:v>1.0068416595458984E-3</c:v>
                </c:pt>
                <c:pt idx="50487">
                  <c:v>1.007080078125E-3</c:v>
                </c:pt>
                <c:pt idx="50488">
                  <c:v>1.0080337524414063E-3</c:v>
                </c:pt>
                <c:pt idx="50489">
                  <c:v>1.007080078125E-3</c:v>
                </c:pt>
                <c:pt idx="50490">
                  <c:v>1.0068416595458984E-3</c:v>
                </c:pt>
                <c:pt idx="50491">
                  <c:v>1.007080078125E-3</c:v>
                </c:pt>
                <c:pt idx="50492">
                  <c:v>1.007080078125E-3</c:v>
                </c:pt>
                <c:pt idx="50493">
                  <c:v>1.0068416595458984E-3</c:v>
                </c:pt>
                <c:pt idx="50494">
                  <c:v>1.007080078125E-3</c:v>
                </c:pt>
                <c:pt idx="50495">
                  <c:v>1.007080078125E-3</c:v>
                </c:pt>
                <c:pt idx="50496">
                  <c:v>1.0068416595458984E-3</c:v>
                </c:pt>
                <c:pt idx="50497">
                  <c:v>1.007080078125E-3</c:v>
                </c:pt>
                <c:pt idx="50498">
                  <c:v>1.007080078125E-3</c:v>
                </c:pt>
                <c:pt idx="50499">
                  <c:v>1.0068416595458984E-3</c:v>
                </c:pt>
                <c:pt idx="50500">
                  <c:v>1.007080078125E-3</c:v>
                </c:pt>
                <c:pt idx="50501">
                  <c:v>1.0080337524414063E-3</c:v>
                </c:pt>
                <c:pt idx="50502">
                  <c:v>1.0068416595458984E-3</c:v>
                </c:pt>
                <c:pt idx="50503">
                  <c:v>1.007080078125E-3</c:v>
                </c:pt>
                <c:pt idx="50504">
                  <c:v>1.007080078125E-3</c:v>
                </c:pt>
                <c:pt idx="50505">
                  <c:v>1.0068416595458984E-3</c:v>
                </c:pt>
                <c:pt idx="50506">
                  <c:v>1.007080078125E-3</c:v>
                </c:pt>
                <c:pt idx="50507">
                  <c:v>1.007080078125E-3</c:v>
                </c:pt>
                <c:pt idx="50508">
                  <c:v>1.0068416595458984E-3</c:v>
                </c:pt>
                <c:pt idx="50509">
                  <c:v>1.007080078125E-3</c:v>
                </c:pt>
                <c:pt idx="50510">
                  <c:v>1.007080078125E-3</c:v>
                </c:pt>
                <c:pt idx="50511">
                  <c:v>1.0068416595458984E-3</c:v>
                </c:pt>
                <c:pt idx="50512">
                  <c:v>1.007080078125E-3</c:v>
                </c:pt>
                <c:pt idx="50513">
                  <c:v>1.0080337524414063E-3</c:v>
                </c:pt>
                <c:pt idx="50514">
                  <c:v>1.007080078125E-3</c:v>
                </c:pt>
                <c:pt idx="50515">
                  <c:v>1.0068416595458984E-3</c:v>
                </c:pt>
                <c:pt idx="50516">
                  <c:v>1.007080078125E-3</c:v>
                </c:pt>
                <c:pt idx="50517">
                  <c:v>1.007080078125E-3</c:v>
                </c:pt>
                <c:pt idx="50518">
                  <c:v>1.0068416595458984E-3</c:v>
                </c:pt>
                <c:pt idx="50519">
                  <c:v>1.007080078125E-3</c:v>
                </c:pt>
                <c:pt idx="50520">
                  <c:v>1.007080078125E-3</c:v>
                </c:pt>
                <c:pt idx="50521">
                  <c:v>1.0068416595458984E-3</c:v>
                </c:pt>
                <c:pt idx="50522">
                  <c:v>1.007080078125E-3</c:v>
                </c:pt>
                <c:pt idx="50523">
                  <c:v>1.007080078125E-3</c:v>
                </c:pt>
                <c:pt idx="50524">
                  <c:v>1.0068416595458984E-3</c:v>
                </c:pt>
                <c:pt idx="50525">
                  <c:v>1.007080078125E-3</c:v>
                </c:pt>
                <c:pt idx="50526">
                  <c:v>1.0080337524414063E-3</c:v>
                </c:pt>
                <c:pt idx="50527">
                  <c:v>1.0068416595458984E-3</c:v>
                </c:pt>
                <c:pt idx="50528">
                  <c:v>1.007080078125E-3</c:v>
                </c:pt>
                <c:pt idx="50529">
                  <c:v>1.007080078125E-3</c:v>
                </c:pt>
                <c:pt idx="50530">
                  <c:v>1.0068416595458984E-3</c:v>
                </c:pt>
                <c:pt idx="50531">
                  <c:v>1.007080078125E-3</c:v>
                </c:pt>
                <c:pt idx="50532">
                  <c:v>1.007080078125E-3</c:v>
                </c:pt>
                <c:pt idx="50533">
                  <c:v>1.0068416595458984E-3</c:v>
                </c:pt>
                <c:pt idx="50534">
                  <c:v>1.007080078125E-3</c:v>
                </c:pt>
                <c:pt idx="50535">
                  <c:v>1.007080078125E-3</c:v>
                </c:pt>
                <c:pt idx="50536">
                  <c:v>1.0068416595458984E-3</c:v>
                </c:pt>
                <c:pt idx="50537">
                  <c:v>1.007080078125E-3</c:v>
                </c:pt>
                <c:pt idx="50538">
                  <c:v>1.0080337524414063E-3</c:v>
                </c:pt>
                <c:pt idx="50539">
                  <c:v>1.007080078125E-3</c:v>
                </c:pt>
                <c:pt idx="50540">
                  <c:v>1.0068416595458984E-3</c:v>
                </c:pt>
                <c:pt idx="50541">
                  <c:v>1.007080078125E-3</c:v>
                </c:pt>
                <c:pt idx="50542">
                  <c:v>1.007080078125E-3</c:v>
                </c:pt>
                <c:pt idx="50543">
                  <c:v>1.0068416595458984E-3</c:v>
                </c:pt>
                <c:pt idx="50544">
                  <c:v>1.007080078125E-3</c:v>
                </c:pt>
                <c:pt idx="50545">
                  <c:v>1.007080078125E-3</c:v>
                </c:pt>
                <c:pt idx="50546">
                  <c:v>1.0068416595458984E-3</c:v>
                </c:pt>
                <c:pt idx="50547">
                  <c:v>1.007080078125E-3</c:v>
                </c:pt>
                <c:pt idx="50548">
                  <c:v>1.007080078125E-3</c:v>
                </c:pt>
                <c:pt idx="50549">
                  <c:v>1.0068416595458984E-3</c:v>
                </c:pt>
                <c:pt idx="50550">
                  <c:v>1.007080078125E-3</c:v>
                </c:pt>
                <c:pt idx="50551">
                  <c:v>1.0080337524414063E-3</c:v>
                </c:pt>
                <c:pt idx="50552">
                  <c:v>1.0068416595458984E-3</c:v>
                </c:pt>
                <c:pt idx="50553">
                  <c:v>1.007080078125E-3</c:v>
                </c:pt>
                <c:pt idx="50554">
                  <c:v>1.007080078125E-3</c:v>
                </c:pt>
                <c:pt idx="50555">
                  <c:v>1.0068416595458984E-3</c:v>
                </c:pt>
                <c:pt idx="50556">
                  <c:v>1.007080078125E-3</c:v>
                </c:pt>
                <c:pt idx="50557">
                  <c:v>1.007080078125E-3</c:v>
                </c:pt>
                <c:pt idx="50558">
                  <c:v>1.0068416595458984E-3</c:v>
                </c:pt>
                <c:pt idx="50559">
                  <c:v>1.007080078125E-3</c:v>
                </c:pt>
                <c:pt idx="50560">
                  <c:v>1.007080078125E-3</c:v>
                </c:pt>
                <c:pt idx="50561">
                  <c:v>1.0068416595458984E-3</c:v>
                </c:pt>
                <c:pt idx="50562">
                  <c:v>1.007080078125E-3</c:v>
                </c:pt>
                <c:pt idx="50563">
                  <c:v>1.0080337524414063E-3</c:v>
                </c:pt>
                <c:pt idx="50564">
                  <c:v>1.007080078125E-3</c:v>
                </c:pt>
                <c:pt idx="50565">
                  <c:v>1.0068416595458984E-3</c:v>
                </c:pt>
                <c:pt idx="50566">
                  <c:v>1.007080078125E-3</c:v>
                </c:pt>
                <c:pt idx="50567">
                  <c:v>1.007080078125E-3</c:v>
                </c:pt>
                <c:pt idx="50568">
                  <c:v>1.0068416595458984E-3</c:v>
                </c:pt>
                <c:pt idx="50569">
                  <c:v>1.007080078125E-3</c:v>
                </c:pt>
                <c:pt idx="50570">
                  <c:v>1.007080078125E-3</c:v>
                </c:pt>
                <c:pt idx="50571">
                  <c:v>1.0068416595458984E-3</c:v>
                </c:pt>
                <c:pt idx="50572">
                  <c:v>1.007080078125E-3</c:v>
                </c:pt>
                <c:pt idx="50573">
                  <c:v>1.007080078125E-3</c:v>
                </c:pt>
                <c:pt idx="50574">
                  <c:v>1.0068416595458984E-3</c:v>
                </c:pt>
                <c:pt idx="50575">
                  <c:v>1.007080078125E-3</c:v>
                </c:pt>
                <c:pt idx="50576">
                  <c:v>1.0080337524414063E-3</c:v>
                </c:pt>
                <c:pt idx="50577">
                  <c:v>1.0068416595458984E-3</c:v>
                </c:pt>
                <c:pt idx="50578">
                  <c:v>1.007080078125E-3</c:v>
                </c:pt>
                <c:pt idx="50579">
                  <c:v>1.007080078125E-3</c:v>
                </c:pt>
                <c:pt idx="50580">
                  <c:v>1.0068416595458984E-3</c:v>
                </c:pt>
                <c:pt idx="50581">
                  <c:v>1.007080078125E-3</c:v>
                </c:pt>
                <c:pt idx="50582">
                  <c:v>1.007080078125E-3</c:v>
                </c:pt>
                <c:pt idx="50583">
                  <c:v>1.0068416595458984E-3</c:v>
                </c:pt>
                <c:pt idx="50584">
                  <c:v>1.007080078125E-3</c:v>
                </c:pt>
                <c:pt idx="50585">
                  <c:v>1.007080078125E-3</c:v>
                </c:pt>
                <c:pt idx="50586">
                  <c:v>1.0068416595458984E-3</c:v>
                </c:pt>
                <c:pt idx="50587">
                  <c:v>1.007080078125E-3</c:v>
                </c:pt>
                <c:pt idx="50588">
                  <c:v>1.0080337524414063E-3</c:v>
                </c:pt>
                <c:pt idx="50589">
                  <c:v>1.007080078125E-3</c:v>
                </c:pt>
                <c:pt idx="50590">
                  <c:v>1.0068416595458984E-3</c:v>
                </c:pt>
                <c:pt idx="50591">
                  <c:v>1.007080078125E-3</c:v>
                </c:pt>
                <c:pt idx="50592">
                  <c:v>1.007080078125E-3</c:v>
                </c:pt>
                <c:pt idx="50593">
                  <c:v>1.0068416595458984E-3</c:v>
                </c:pt>
                <c:pt idx="50594">
                  <c:v>1.007080078125E-3</c:v>
                </c:pt>
                <c:pt idx="50595">
                  <c:v>1.007080078125E-3</c:v>
                </c:pt>
                <c:pt idx="50596">
                  <c:v>1.0068416595458984E-3</c:v>
                </c:pt>
                <c:pt idx="50597">
                  <c:v>1.007080078125E-3</c:v>
                </c:pt>
                <c:pt idx="50598">
                  <c:v>1.007080078125E-3</c:v>
                </c:pt>
                <c:pt idx="50599">
                  <c:v>1.0068416595458984E-3</c:v>
                </c:pt>
                <c:pt idx="50600">
                  <c:v>1.007080078125E-3</c:v>
                </c:pt>
                <c:pt idx="50601">
                  <c:v>1.0080337524414063E-3</c:v>
                </c:pt>
                <c:pt idx="50602">
                  <c:v>1.0068416595458984E-3</c:v>
                </c:pt>
                <c:pt idx="50603">
                  <c:v>1.007080078125E-3</c:v>
                </c:pt>
                <c:pt idx="50604">
                  <c:v>1.007080078125E-3</c:v>
                </c:pt>
                <c:pt idx="50605">
                  <c:v>1.0068416595458984E-3</c:v>
                </c:pt>
                <c:pt idx="50606">
                  <c:v>1.007080078125E-3</c:v>
                </c:pt>
                <c:pt idx="50607">
                  <c:v>1.007080078125E-3</c:v>
                </c:pt>
                <c:pt idx="50608">
                  <c:v>1.0068416595458984E-3</c:v>
                </c:pt>
                <c:pt idx="50609">
                  <c:v>1.007080078125E-3</c:v>
                </c:pt>
                <c:pt idx="50610">
                  <c:v>1.007080078125E-3</c:v>
                </c:pt>
                <c:pt idx="50611">
                  <c:v>1.0068416595458984E-3</c:v>
                </c:pt>
                <c:pt idx="50612">
                  <c:v>1.007080078125E-3</c:v>
                </c:pt>
                <c:pt idx="50613">
                  <c:v>1.0080337524414063E-3</c:v>
                </c:pt>
                <c:pt idx="50614">
                  <c:v>1.007080078125E-3</c:v>
                </c:pt>
                <c:pt idx="50615">
                  <c:v>1.0068416595458984E-3</c:v>
                </c:pt>
                <c:pt idx="50616">
                  <c:v>1.007080078125E-3</c:v>
                </c:pt>
                <c:pt idx="50617">
                  <c:v>1.007080078125E-3</c:v>
                </c:pt>
                <c:pt idx="50618">
                  <c:v>1.0068416595458984E-3</c:v>
                </c:pt>
                <c:pt idx="50619">
                  <c:v>1.007080078125E-3</c:v>
                </c:pt>
                <c:pt idx="50620">
                  <c:v>1.007080078125E-3</c:v>
                </c:pt>
                <c:pt idx="50621">
                  <c:v>1.0068416595458984E-3</c:v>
                </c:pt>
                <c:pt idx="50622">
                  <c:v>1.007080078125E-3</c:v>
                </c:pt>
                <c:pt idx="50623">
                  <c:v>1.007080078125E-3</c:v>
                </c:pt>
                <c:pt idx="50624">
                  <c:v>1.0068416595458984E-3</c:v>
                </c:pt>
                <c:pt idx="50625">
                  <c:v>1.0080337524414063E-3</c:v>
                </c:pt>
                <c:pt idx="50626">
                  <c:v>1.007080078125E-3</c:v>
                </c:pt>
                <c:pt idx="50627">
                  <c:v>1.0068416595458984E-3</c:v>
                </c:pt>
                <c:pt idx="50628">
                  <c:v>1.007080078125E-3</c:v>
                </c:pt>
                <c:pt idx="50629">
                  <c:v>1.007080078125E-3</c:v>
                </c:pt>
                <c:pt idx="50630">
                  <c:v>1.0068416595458984E-3</c:v>
                </c:pt>
                <c:pt idx="50631">
                  <c:v>1.007080078125E-3</c:v>
                </c:pt>
                <c:pt idx="50632">
                  <c:v>1.007080078125E-3</c:v>
                </c:pt>
                <c:pt idx="50633">
                  <c:v>1.0068416595458984E-3</c:v>
                </c:pt>
                <c:pt idx="50634">
                  <c:v>1.007080078125E-3</c:v>
                </c:pt>
                <c:pt idx="50635">
                  <c:v>1.007080078125E-3</c:v>
                </c:pt>
                <c:pt idx="50636">
                  <c:v>1.0068416595458984E-3</c:v>
                </c:pt>
                <c:pt idx="50637">
                  <c:v>1.007080078125E-3</c:v>
                </c:pt>
                <c:pt idx="50638">
                  <c:v>1.0080337524414063E-3</c:v>
                </c:pt>
                <c:pt idx="50639">
                  <c:v>1.007080078125E-3</c:v>
                </c:pt>
                <c:pt idx="50640">
                  <c:v>1.0068416595458984E-3</c:v>
                </c:pt>
                <c:pt idx="50641">
                  <c:v>1.007080078125E-3</c:v>
                </c:pt>
                <c:pt idx="50642">
                  <c:v>1.007080078125E-3</c:v>
                </c:pt>
                <c:pt idx="50643">
                  <c:v>1.0068416595458984E-3</c:v>
                </c:pt>
                <c:pt idx="50644">
                  <c:v>1.007080078125E-3</c:v>
                </c:pt>
                <c:pt idx="50645">
                  <c:v>1.007080078125E-3</c:v>
                </c:pt>
                <c:pt idx="50646">
                  <c:v>1.0068416595458984E-3</c:v>
                </c:pt>
                <c:pt idx="50647">
                  <c:v>1.007080078125E-3</c:v>
                </c:pt>
                <c:pt idx="50648">
                  <c:v>1.007080078125E-3</c:v>
                </c:pt>
                <c:pt idx="50649">
                  <c:v>1.0068416595458984E-3</c:v>
                </c:pt>
                <c:pt idx="50650">
                  <c:v>1.0080337524414063E-3</c:v>
                </c:pt>
                <c:pt idx="50651">
                  <c:v>1.007080078125E-3</c:v>
                </c:pt>
                <c:pt idx="50652">
                  <c:v>1.0068416595458984E-3</c:v>
                </c:pt>
                <c:pt idx="50653">
                  <c:v>1.007080078125E-3</c:v>
                </c:pt>
                <c:pt idx="50654">
                  <c:v>1.007080078125E-3</c:v>
                </c:pt>
                <c:pt idx="50655">
                  <c:v>1.0068416595458984E-3</c:v>
                </c:pt>
                <c:pt idx="50656">
                  <c:v>1.007080078125E-3</c:v>
                </c:pt>
                <c:pt idx="50657">
                  <c:v>1.007080078125E-3</c:v>
                </c:pt>
                <c:pt idx="50658">
                  <c:v>1.0068416595458984E-3</c:v>
                </c:pt>
                <c:pt idx="50659">
                  <c:v>1.007080078125E-3</c:v>
                </c:pt>
                <c:pt idx="50660">
                  <c:v>1.007080078125E-3</c:v>
                </c:pt>
                <c:pt idx="50661">
                  <c:v>1.0068416595458984E-3</c:v>
                </c:pt>
                <c:pt idx="50662">
                  <c:v>1.007080078125E-3</c:v>
                </c:pt>
                <c:pt idx="50663">
                  <c:v>1.0080337524414063E-3</c:v>
                </c:pt>
                <c:pt idx="50664">
                  <c:v>1.007080078125E-3</c:v>
                </c:pt>
                <c:pt idx="50665">
                  <c:v>1.0068416595458984E-3</c:v>
                </c:pt>
                <c:pt idx="50666">
                  <c:v>1.007080078125E-3</c:v>
                </c:pt>
                <c:pt idx="50667">
                  <c:v>1.007080078125E-3</c:v>
                </c:pt>
                <c:pt idx="50668">
                  <c:v>1.0068416595458984E-3</c:v>
                </c:pt>
                <c:pt idx="50669">
                  <c:v>1.007080078125E-3</c:v>
                </c:pt>
                <c:pt idx="50670">
                  <c:v>1.007080078125E-3</c:v>
                </c:pt>
                <c:pt idx="50671">
                  <c:v>1.0068416595458984E-3</c:v>
                </c:pt>
                <c:pt idx="50672">
                  <c:v>1.007080078125E-3</c:v>
                </c:pt>
                <c:pt idx="50673">
                  <c:v>1.007080078125E-3</c:v>
                </c:pt>
                <c:pt idx="50674">
                  <c:v>1.0068416595458984E-3</c:v>
                </c:pt>
                <c:pt idx="50675">
                  <c:v>1.0080337524414063E-3</c:v>
                </c:pt>
                <c:pt idx="50676">
                  <c:v>1.007080078125E-3</c:v>
                </c:pt>
                <c:pt idx="50677">
                  <c:v>1.0068416595458984E-3</c:v>
                </c:pt>
                <c:pt idx="50678">
                  <c:v>1.007080078125E-3</c:v>
                </c:pt>
                <c:pt idx="50679">
                  <c:v>1.007080078125E-3</c:v>
                </c:pt>
                <c:pt idx="50680">
                  <c:v>1.0068416595458984E-3</c:v>
                </c:pt>
                <c:pt idx="50681">
                  <c:v>1.007080078125E-3</c:v>
                </c:pt>
                <c:pt idx="50682">
                  <c:v>1.007080078125E-3</c:v>
                </c:pt>
                <c:pt idx="50683">
                  <c:v>1.0068416595458984E-3</c:v>
                </c:pt>
                <c:pt idx="50684">
                  <c:v>1.007080078125E-3</c:v>
                </c:pt>
                <c:pt idx="50685">
                  <c:v>1.007080078125E-3</c:v>
                </c:pt>
                <c:pt idx="50686">
                  <c:v>1.0068416595458984E-3</c:v>
                </c:pt>
                <c:pt idx="50687">
                  <c:v>1.007080078125E-3</c:v>
                </c:pt>
                <c:pt idx="50688">
                  <c:v>1.0080337524414063E-3</c:v>
                </c:pt>
                <c:pt idx="50689">
                  <c:v>1.007080078125E-3</c:v>
                </c:pt>
                <c:pt idx="50690">
                  <c:v>1.0068416595458984E-3</c:v>
                </c:pt>
                <c:pt idx="50691">
                  <c:v>1.007080078125E-3</c:v>
                </c:pt>
                <c:pt idx="50692">
                  <c:v>1.007080078125E-3</c:v>
                </c:pt>
                <c:pt idx="50693">
                  <c:v>1.0068416595458984E-3</c:v>
                </c:pt>
                <c:pt idx="50694">
                  <c:v>1.007080078125E-3</c:v>
                </c:pt>
                <c:pt idx="50695">
                  <c:v>1.007080078125E-3</c:v>
                </c:pt>
                <c:pt idx="50696">
                  <c:v>1.0068416595458984E-3</c:v>
                </c:pt>
                <c:pt idx="50697">
                  <c:v>1.007080078125E-3</c:v>
                </c:pt>
                <c:pt idx="50698">
                  <c:v>1.007080078125E-3</c:v>
                </c:pt>
                <c:pt idx="50699">
                  <c:v>1.0068416595458984E-3</c:v>
                </c:pt>
                <c:pt idx="50700">
                  <c:v>1.0080337524414063E-3</c:v>
                </c:pt>
                <c:pt idx="50701">
                  <c:v>1.007080078125E-3</c:v>
                </c:pt>
                <c:pt idx="50702">
                  <c:v>1.0068416595458984E-3</c:v>
                </c:pt>
                <c:pt idx="50703">
                  <c:v>1.007080078125E-3</c:v>
                </c:pt>
                <c:pt idx="50704">
                  <c:v>1.007080078125E-3</c:v>
                </c:pt>
                <c:pt idx="50705">
                  <c:v>1.0068416595458984E-3</c:v>
                </c:pt>
                <c:pt idx="50706">
                  <c:v>1.007080078125E-3</c:v>
                </c:pt>
                <c:pt idx="50707">
                  <c:v>1.007080078125E-3</c:v>
                </c:pt>
                <c:pt idx="50708">
                  <c:v>1.0068416595458984E-3</c:v>
                </c:pt>
                <c:pt idx="50709">
                  <c:v>1.007080078125E-3</c:v>
                </c:pt>
                <c:pt idx="50710">
                  <c:v>1.007080078125E-3</c:v>
                </c:pt>
                <c:pt idx="50711">
                  <c:v>1.0068416595458984E-3</c:v>
                </c:pt>
                <c:pt idx="50712">
                  <c:v>1.007080078125E-3</c:v>
                </c:pt>
                <c:pt idx="50713">
                  <c:v>1.0080337524414063E-3</c:v>
                </c:pt>
                <c:pt idx="50714">
                  <c:v>1.007080078125E-3</c:v>
                </c:pt>
                <c:pt idx="50715">
                  <c:v>1.0068416595458984E-3</c:v>
                </c:pt>
                <c:pt idx="50716">
                  <c:v>1.007080078125E-3</c:v>
                </c:pt>
                <c:pt idx="50717">
                  <c:v>1.007080078125E-3</c:v>
                </c:pt>
                <c:pt idx="50718">
                  <c:v>1.0068416595458984E-3</c:v>
                </c:pt>
                <c:pt idx="50719">
                  <c:v>1.007080078125E-3</c:v>
                </c:pt>
                <c:pt idx="50720">
                  <c:v>1.007080078125E-3</c:v>
                </c:pt>
                <c:pt idx="50721">
                  <c:v>1.0068416595458984E-3</c:v>
                </c:pt>
                <c:pt idx="50722">
                  <c:v>1.007080078125E-3</c:v>
                </c:pt>
                <c:pt idx="50723">
                  <c:v>1.007080078125E-3</c:v>
                </c:pt>
                <c:pt idx="50724">
                  <c:v>1.0068416595458984E-3</c:v>
                </c:pt>
                <c:pt idx="50725">
                  <c:v>1.0080337524414063E-3</c:v>
                </c:pt>
                <c:pt idx="50726">
                  <c:v>1.007080078125E-3</c:v>
                </c:pt>
                <c:pt idx="50727">
                  <c:v>1.0068416595458984E-3</c:v>
                </c:pt>
                <c:pt idx="50728">
                  <c:v>1.007080078125E-3</c:v>
                </c:pt>
                <c:pt idx="50729">
                  <c:v>1.007080078125E-3</c:v>
                </c:pt>
                <c:pt idx="50730">
                  <c:v>1.0068416595458984E-3</c:v>
                </c:pt>
                <c:pt idx="50731">
                  <c:v>1.007080078125E-3</c:v>
                </c:pt>
                <c:pt idx="50732">
                  <c:v>1.007080078125E-3</c:v>
                </c:pt>
                <c:pt idx="50733">
                  <c:v>1.0068416595458984E-3</c:v>
                </c:pt>
                <c:pt idx="50734">
                  <c:v>1.007080078125E-3</c:v>
                </c:pt>
                <c:pt idx="50735">
                  <c:v>1.007080078125E-3</c:v>
                </c:pt>
                <c:pt idx="50736">
                  <c:v>1.0068416595458984E-3</c:v>
                </c:pt>
                <c:pt idx="50737">
                  <c:v>1.007080078125E-3</c:v>
                </c:pt>
                <c:pt idx="50738">
                  <c:v>1.0080337524414063E-3</c:v>
                </c:pt>
                <c:pt idx="50739">
                  <c:v>1.007080078125E-3</c:v>
                </c:pt>
                <c:pt idx="50740">
                  <c:v>1.0068416595458984E-3</c:v>
                </c:pt>
                <c:pt idx="50741">
                  <c:v>1.007080078125E-3</c:v>
                </c:pt>
                <c:pt idx="50742">
                  <c:v>1.007080078125E-3</c:v>
                </c:pt>
                <c:pt idx="50743">
                  <c:v>1.0068416595458984E-3</c:v>
                </c:pt>
                <c:pt idx="50744">
                  <c:v>1.007080078125E-3</c:v>
                </c:pt>
                <c:pt idx="50745">
                  <c:v>1.007080078125E-3</c:v>
                </c:pt>
                <c:pt idx="50746">
                  <c:v>1.0068416595458984E-3</c:v>
                </c:pt>
                <c:pt idx="50747">
                  <c:v>1.007080078125E-3</c:v>
                </c:pt>
                <c:pt idx="50748">
                  <c:v>1.007080078125E-3</c:v>
                </c:pt>
                <c:pt idx="50749">
                  <c:v>1.0068416595458984E-3</c:v>
                </c:pt>
                <c:pt idx="50750">
                  <c:v>1.0080337524414063E-3</c:v>
                </c:pt>
                <c:pt idx="50751">
                  <c:v>1.007080078125E-3</c:v>
                </c:pt>
                <c:pt idx="50752">
                  <c:v>1.0068416595458984E-3</c:v>
                </c:pt>
                <c:pt idx="50753">
                  <c:v>1.007080078125E-3</c:v>
                </c:pt>
                <c:pt idx="50754">
                  <c:v>1.007080078125E-3</c:v>
                </c:pt>
                <c:pt idx="50755">
                  <c:v>1.0068416595458984E-3</c:v>
                </c:pt>
                <c:pt idx="50756">
                  <c:v>1.007080078125E-3</c:v>
                </c:pt>
                <c:pt idx="50757">
                  <c:v>1.007080078125E-3</c:v>
                </c:pt>
                <c:pt idx="50758">
                  <c:v>1.0068416595458984E-3</c:v>
                </c:pt>
                <c:pt idx="50759">
                  <c:v>1.007080078125E-3</c:v>
                </c:pt>
                <c:pt idx="50760">
                  <c:v>1.007080078125E-3</c:v>
                </c:pt>
                <c:pt idx="50761">
                  <c:v>1.0068416595458984E-3</c:v>
                </c:pt>
                <c:pt idx="50762">
                  <c:v>1.007080078125E-3</c:v>
                </c:pt>
                <c:pt idx="50763">
                  <c:v>1.0080337524414063E-3</c:v>
                </c:pt>
                <c:pt idx="50764">
                  <c:v>1.007080078125E-3</c:v>
                </c:pt>
                <c:pt idx="50765">
                  <c:v>1.0068416595458984E-3</c:v>
                </c:pt>
                <c:pt idx="50766">
                  <c:v>1.007080078125E-3</c:v>
                </c:pt>
                <c:pt idx="50767">
                  <c:v>1.007080078125E-3</c:v>
                </c:pt>
                <c:pt idx="50768">
                  <c:v>1.0068416595458984E-3</c:v>
                </c:pt>
                <c:pt idx="50769">
                  <c:v>1.007080078125E-3</c:v>
                </c:pt>
                <c:pt idx="50770">
                  <c:v>1.007080078125E-3</c:v>
                </c:pt>
                <c:pt idx="50771">
                  <c:v>1.0068416595458984E-3</c:v>
                </c:pt>
                <c:pt idx="50772">
                  <c:v>1.007080078125E-3</c:v>
                </c:pt>
                <c:pt idx="50773">
                  <c:v>1.007080078125E-3</c:v>
                </c:pt>
                <c:pt idx="50774">
                  <c:v>1.0068416595458984E-3</c:v>
                </c:pt>
                <c:pt idx="50775">
                  <c:v>1.0080337524414063E-3</c:v>
                </c:pt>
                <c:pt idx="50776">
                  <c:v>1.007080078125E-3</c:v>
                </c:pt>
                <c:pt idx="50777">
                  <c:v>1.0068416595458984E-3</c:v>
                </c:pt>
                <c:pt idx="50778">
                  <c:v>1.007080078125E-3</c:v>
                </c:pt>
                <c:pt idx="50779">
                  <c:v>1.007080078125E-3</c:v>
                </c:pt>
                <c:pt idx="50780">
                  <c:v>1.0068416595458984E-3</c:v>
                </c:pt>
                <c:pt idx="50781">
                  <c:v>1.007080078125E-3</c:v>
                </c:pt>
                <c:pt idx="50782">
                  <c:v>1.007080078125E-3</c:v>
                </c:pt>
                <c:pt idx="50783">
                  <c:v>1.0068416595458984E-3</c:v>
                </c:pt>
                <c:pt idx="50784">
                  <c:v>1.007080078125E-3</c:v>
                </c:pt>
                <c:pt idx="50785">
                  <c:v>1.007080078125E-3</c:v>
                </c:pt>
                <c:pt idx="50786">
                  <c:v>1.0068416595458984E-3</c:v>
                </c:pt>
                <c:pt idx="50787">
                  <c:v>1.007080078125E-3</c:v>
                </c:pt>
                <c:pt idx="50788">
                  <c:v>1.0080337524414063E-3</c:v>
                </c:pt>
                <c:pt idx="50789">
                  <c:v>1.007080078125E-3</c:v>
                </c:pt>
                <c:pt idx="50790">
                  <c:v>1.0068416595458984E-3</c:v>
                </c:pt>
                <c:pt idx="50791">
                  <c:v>1.007080078125E-3</c:v>
                </c:pt>
                <c:pt idx="50792">
                  <c:v>1.007080078125E-3</c:v>
                </c:pt>
                <c:pt idx="50793">
                  <c:v>1.0068416595458984E-3</c:v>
                </c:pt>
                <c:pt idx="50794">
                  <c:v>1.007080078125E-3</c:v>
                </c:pt>
                <c:pt idx="50795">
                  <c:v>1.007080078125E-3</c:v>
                </c:pt>
                <c:pt idx="50796">
                  <c:v>1.0068416595458984E-3</c:v>
                </c:pt>
                <c:pt idx="50797">
                  <c:v>1.007080078125E-3</c:v>
                </c:pt>
                <c:pt idx="50798">
                  <c:v>1.007080078125E-3</c:v>
                </c:pt>
                <c:pt idx="50799">
                  <c:v>1.0068416595458984E-3</c:v>
                </c:pt>
                <c:pt idx="50800">
                  <c:v>1.0080337524414063E-3</c:v>
                </c:pt>
                <c:pt idx="50801">
                  <c:v>1.007080078125E-3</c:v>
                </c:pt>
                <c:pt idx="50802">
                  <c:v>1.0068416595458984E-3</c:v>
                </c:pt>
                <c:pt idx="50803">
                  <c:v>1.007080078125E-3</c:v>
                </c:pt>
                <c:pt idx="50804">
                  <c:v>1.007080078125E-3</c:v>
                </c:pt>
                <c:pt idx="50805">
                  <c:v>1.0068416595458984E-3</c:v>
                </c:pt>
                <c:pt idx="50806">
                  <c:v>1.007080078125E-3</c:v>
                </c:pt>
                <c:pt idx="50807">
                  <c:v>1.007080078125E-3</c:v>
                </c:pt>
                <c:pt idx="50808">
                  <c:v>1.0068416595458984E-3</c:v>
                </c:pt>
                <c:pt idx="50809">
                  <c:v>1.007080078125E-3</c:v>
                </c:pt>
                <c:pt idx="50810">
                  <c:v>1.007080078125E-3</c:v>
                </c:pt>
                <c:pt idx="50811">
                  <c:v>1.0068416595458984E-3</c:v>
                </c:pt>
                <c:pt idx="50812">
                  <c:v>1.007080078125E-3</c:v>
                </c:pt>
                <c:pt idx="50813">
                  <c:v>1.0080337524414063E-3</c:v>
                </c:pt>
                <c:pt idx="50814">
                  <c:v>1.007080078125E-3</c:v>
                </c:pt>
                <c:pt idx="50815">
                  <c:v>1.0068416595458984E-3</c:v>
                </c:pt>
                <c:pt idx="50816">
                  <c:v>1.007080078125E-3</c:v>
                </c:pt>
                <c:pt idx="50817">
                  <c:v>1.007080078125E-3</c:v>
                </c:pt>
                <c:pt idx="50818">
                  <c:v>1.0068416595458984E-3</c:v>
                </c:pt>
                <c:pt idx="50819">
                  <c:v>1.007080078125E-3</c:v>
                </c:pt>
                <c:pt idx="50820">
                  <c:v>1.007080078125E-3</c:v>
                </c:pt>
                <c:pt idx="50821">
                  <c:v>1.0068416595458984E-3</c:v>
                </c:pt>
                <c:pt idx="50822">
                  <c:v>1.007080078125E-3</c:v>
                </c:pt>
                <c:pt idx="50823">
                  <c:v>1.007080078125E-3</c:v>
                </c:pt>
                <c:pt idx="50824">
                  <c:v>1.0068416595458984E-3</c:v>
                </c:pt>
                <c:pt idx="50825">
                  <c:v>1.0080337524414063E-3</c:v>
                </c:pt>
                <c:pt idx="50826">
                  <c:v>1.007080078125E-3</c:v>
                </c:pt>
                <c:pt idx="50827">
                  <c:v>1.0068416595458984E-3</c:v>
                </c:pt>
                <c:pt idx="50828">
                  <c:v>1.007080078125E-3</c:v>
                </c:pt>
                <c:pt idx="50829">
                  <c:v>1.007080078125E-3</c:v>
                </c:pt>
                <c:pt idx="50830">
                  <c:v>1.0068416595458984E-3</c:v>
                </c:pt>
                <c:pt idx="50831">
                  <c:v>1.007080078125E-3</c:v>
                </c:pt>
                <c:pt idx="50832">
                  <c:v>1.007080078125E-3</c:v>
                </c:pt>
                <c:pt idx="50833">
                  <c:v>1.0068416595458984E-3</c:v>
                </c:pt>
                <c:pt idx="50834">
                  <c:v>1.007080078125E-3</c:v>
                </c:pt>
                <c:pt idx="50835">
                  <c:v>1.007080078125E-3</c:v>
                </c:pt>
                <c:pt idx="50836">
                  <c:v>1.0068416595458984E-3</c:v>
                </c:pt>
                <c:pt idx="50837">
                  <c:v>1.007080078125E-3</c:v>
                </c:pt>
                <c:pt idx="50838">
                  <c:v>1.0080337524414063E-3</c:v>
                </c:pt>
                <c:pt idx="50839">
                  <c:v>1.007080078125E-3</c:v>
                </c:pt>
                <c:pt idx="50840">
                  <c:v>1.0068416595458984E-3</c:v>
                </c:pt>
                <c:pt idx="50841">
                  <c:v>1.007080078125E-3</c:v>
                </c:pt>
                <c:pt idx="50842">
                  <c:v>1.007080078125E-3</c:v>
                </c:pt>
                <c:pt idx="50843">
                  <c:v>1.0068416595458984E-3</c:v>
                </c:pt>
                <c:pt idx="50844">
                  <c:v>1.007080078125E-3</c:v>
                </c:pt>
                <c:pt idx="50845">
                  <c:v>6.0429573059082031E-3</c:v>
                </c:pt>
                <c:pt idx="50846">
                  <c:v>1.007080078125E-3</c:v>
                </c:pt>
                <c:pt idx="50847">
                  <c:v>1.0068416595458984E-3</c:v>
                </c:pt>
                <c:pt idx="50848">
                  <c:v>1.007080078125E-3</c:v>
                </c:pt>
                <c:pt idx="50849">
                  <c:v>1.007080078125E-3</c:v>
                </c:pt>
                <c:pt idx="50850">
                  <c:v>1.0068416595458984E-3</c:v>
                </c:pt>
                <c:pt idx="50851">
                  <c:v>1.007080078125E-3</c:v>
                </c:pt>
                <c:pt idx="50852">
                  <c:v>1.007080078125E-3</c:v>
                </c:pt>
                <c:pt idx="50853">
                  <c:v>1.0068416595458984E-3</c:v>
                </c:pt>
                <c:pt idx="50854">
                  <c:v>1.007080078125E-3</c:v>
                </c:pt>
                <c:pt idx="50855">
                  <c:v>1.007080078125E-3</c:v>
                </c:pt>
                <c:pt idx="50856">
                  <c:v>1.0068416595458984E-3</c:v>
                </c:pt>
                <c:pt idx="50857">
                  <c:v>1.007080078125E-3</c:v>
                </c:pt>
                <c:pt idx="50858">
                  <c:v>1.0080337524414063E-3</c:v>
                </c:pt>
                <c:pt idx="50859">
                  <c:v>1.007080078125E-3</c:v>
                </c:pt>
                <c:pt idx="50860">
                  <c:v>1.0068416595458984E-3</c:v>
                </c:pt>
                <c:pt idx="50861">
                  <c:v>1.007080078125E-3</c:v>
                </c:pt>
                <c:pt idx="50862">
                  <c:v>1.007080078125E-3</c:v>
                </c:pt>
                <c:pt idx="50863">
                  <c:v>1.0068416595458984E-3</c:v>
                </c:pt>
                <c:pt idx="50864">
                  <c:v>1.007080078125E-3</c:v>
                </c:pt>
                <c:pt idx="50865">
                  <c:v>1.0068416595458984E-3</c:v>
                </c:pt>
                <c:pt idx="50866">
                  <c:v>1.007080078125E-3</c:v>
                </c:pt>
                <c:pt idx="50867">
                  <c:v>1.007080078125E-3</c:v>
                </c:pt>
                <c:pt idx="50868">
                  <c:v>1.0068416595458984E-3</c:v>
                </c:pt>
                <c:pt idx="50869">
                  <c:v>1.007080078125E-3</c:v>
                </c:pt>
                <c:pt idx="50870">
                  <c:v>1.0080337524414063E-3</c:v>
                </c:pt>
                <c:pt idx="50871">
                  <c:v>1.007080078125E-3</c:v>
                </c:pt>
                <c:pt idx="50872">
                  <c:v>1.0068416595458984E-3</c:v>
                </c:pt>
                <c:pt idx="50873">
                  <c:v>1.007080078125E-3</c:v>
                </c:pt>
                <c:pt idx="50874">
                  <c:v>1.007080078125E-3</c:v>
                </c:pt>
                <c:pt idx="50875">
                  <c:v>1.0068416595458984E-3</c:v>
                </c:pt>
                <c:pt idx="50876">
                  <c:v>1.007080078125E-3</c:v>
                </c:pt>
                <c:pt idx="50877">
                  <c:v>1.007080078125E-3</c:v>
                </c:pt>
                <c:pt idx="50878">
                  <c:v>1.0068416595458984E-3</c:v>
                </c:pt>
                <c:pt idx="50879">
                  <c:v>1.007080078125E-3</c:v>
                </c:pt>
                <c:pt idx="50880">
                  <c:v>1.007080078125E-3</c:v>
                </c:pt>
                <c:pt idx="50881">
                  <c:v>1.0068416595458984E-3</c:v>
                </c:pt>
                <c:pt idx="50882">
                  <c:v>1.007080078125E-3</c:v>
                </c:pt>
                <c:pt idx="50883">
                  <c:v>1.0080337524414063E-3</c:v>
                </c:pt>
                <c:pt idx="50884">
                  <c:v>1.007080078125E-3</c:v>
                </c:pt>
                <c:pt idx="50885">
                  <c:v>1.0068416595458984E-3</c:v>
                </c:pt>
                <c:pt idx="50886">
                  <c:v>1.007080078125E-3</c:v>
                </c:pt>
                <c:pt idx="50887">
                  <c:v>1.0068416595458984E-3</c:v>
                </c:pt>
                <c:pt idx="50888">
                  <c:v>1.007080078125E-3</c:v>
                </c:pt>
                <c:pt idx="50889">
                  <c:v>1.007080078125E-3</c:v>
                </c:pt>
                <c:pt idx="50890">
                  <c:v>1.0068416595458984E-3</c:v>
                </c:pt>
                <c:pt idx="50891">
                  <c:v>1.007080078125E-3</c:v>
                </c:pt>
                <c:pt idx="50892">
                  <c:v>1.007080078125E-3</c:v>
                </c:pt>
                <c:pt idx="50893">
                  <c:v>1.0068416595458984E-3</c:v>
                </c:pt>
                <c:pt idx="50894">
                  <c:v>1.007080078125E-3</c:v>
                </c:pt>
                <c:pt idx="50895">
                  <c:v>1.0080337524414063E-3</c:v>
                </c:pt>
                <c:pt idx="50896">
                  <c:v>1.007080078125E-3</c:v>
                </c:pt>
                <c:pt idx="50897">
                  <c:v>1.0068416595458984E-3</c:v>
                </c:pt>
                <c:pt idx="50898">
                  <c:v>1.007080078125E-3</c:v>
                </c:pt>
                <c:pt idx="50899">
                  <c:v>1.007080078125E-3</c:v>
                </c:pt>
                <c:pt idx="50900">
                  <c:v>1.0068416595458984E-3</c:v>
                </c:pt>
                <c:pt idx="50901">
                  <c:v>1.007080078125E-3</c:v>
                </c:pt>
                <c:pt idx="50902">
                  <c:v>1.007080078125E-3</c:v>
                </c:pt>
                <c:pt idx="50903">
                  <c:v>1.0068416595458984E-3</c:v>
                </c:pt>
                <c:pt idx="50904">
                  <c:v>1.007080078125E-3</c:v>
                </c:pt>
                <c:pt idx="50905">
                  <c:v>1.007080078125E-3</c:v>
                </c:pt>
                <c:pt idx="50906">
                  <c:v>1.0068416595458984E-3</c:v>
                </c:pt>
                <c:pt idx="50907">
                  <c:v>1.007080078125E-3</c:v>
                </c:pt>
                <c:pt idx="50908">
                  <c:v>1.0080337524414063E-3</c:v>
                </c:pt>
                <c:pt idx="50909">
                  <c:v>1.0068416595458984E-3</c:v>
                </c:pt>
                <c:pt idx="50910">
                  <c:v>1.007080078125E-3</c:v>
                </c:pt>
                <c:pt idx="50911">
                  <c:v>1.007080078125E-3</c:v>
                </c:pt>
                <c:pt idx="50912">
                  <c:v>1.0068416595458984E-3</c:v>
                </c:pt>
                <c:pt idx="50913">
                  <c:v>1.007080078125E-3</c:v>
                </c:pt>
                <c:pt idx="50914">
                  <c:v>1.007080078125E-3</c:v>
                </c:pt>
                <c:pt idx="50915">
                  <c:v>1.0068416595458984E-3</c:v>
                </c:pt>
                <c:pt idx="50916">
                  <c:v>1.007080078125E-3</c:v>
                </c:pt>
                <c:pt idx="50917">
                  <c:v>1.007080078125E-3</c:v>
                </c:pt>
                <c:pt idx="50918">
                  <c:v>1.0068416595458984E-3</c:v>
                </c:pt>
                <c:pt idx="50919">
                  <c:v>1.007080078125E-3</c:v>
                </c:pt>
                <c:pt idx="50920">
                  <c:v>1.0080337524414063E-3</c:v>
                </c:pt>
                <c:pt idx="50921">
                  <c:v>1.007080078125E-3</c:v>
                </c:pt>
                <c:pt idx="50922">
                  <c:v>1.0068416595458984E-3</c:v>
                </c:pt>
                <c:pt idx="50923">
                  <c:v>1.007080078125E-3</c:v>
                </c:pt>
                <c:pt idx="50924">
                  <c:v>1.007080078125E-3</c:v>
                </c:pt>
                <c:pt idx="50925">
                  <c:v>1.0068416595458984E-3</c:v>
                </c:pt>
                <c:pt idx="50926">
                  <c:v>1.007080078125E-3</c:v>
                </c:pt>
                <c:pt idx="50927">
                  <c:v>1.007080078125E-3</c:v>
                </c:pt>
                <c:pt idx="50928">
                  <c:v>1.0068416595458984E-3</c:v>
                </c:pt>
                <c:pt idx="50929">
                  <c:v>1.007080078125E-3</c:v>
                </c:pt>
                <c:pt idx="50930">
                  <c:v>1.007080078125E-3</c:v>
                </c:pt>
                <c:pt idx="50931">
                  <c:v>1.0068416595458984E-3</c:v>
                </c:pt>
                <c:pt idx="50932">
                  <c:v>1.007080078125E-3</c:v>
                </c:pt>
                <c:pt idx="50933">
                  <c:v>1.0080337524414063E-3</c:v>
                </c:pt>
                <c:pt idx="50934">
                  <c:v>1.0068416595458984E-3</c:v>
                </c:pt>
                <c:pt idx="50935">
                  <c:v>1.007080078125E-3</c:v>
                </c:pt>
                <c:pt idx="50936">
                  <c:v>1.007080078125E-3</c:v>
                </c:pt>
                <c:pt idx="50937">
                  <c:v>1.0068416595458984E-3</c:v>
                </c:pt>
                <c:pt idx="50938">
                  <c:v>1.007080078125E-3</c:v>
                </c:pt>
                <c:pt idx="50939">
                  <c:v>1.007080078125E-3</c:v>
                </c:pt>
                <c:pt idx="50940">
                  <c:v>1.0068416595458984E-3</c:v>
                </c:pt>
                <c:pt idx="50941">
                  <c:v>1.007080078125E-3</c:v>
                </c:pt>
                <c:pt idx="50942">
                  <c:v>1.007080078125E-3</c:v>
                </c:pt>
                <c:pt idx="50943">
                  <c:v>1.0068416595458984E-3</c:v>
                </c:pt>
                <c:pt idx="50944">
                  <c:v>1.007080078125E-3</c:v>
                </c:pt>
                <c:pt idx="50945">
                  <c:v>1.0080337524414063E-3</c:v>
                </c:pt>
                <c:pt idx="50946">
                  <c:v>1.007080078125E-3</c:v>
                </c:pt>
                <c:pt idx="50947">
                  <c:v>1.0068416595458984E-3</c:v>
                </c:pt>
                <c:pt idx="50948">
                  <c:v>1.007080078125E-3</c:v>
                </c:pt>
                <c:pt idx="50949">
                  <c:v>1.007080078125E-3</c:v>
                </c:pt>
                <c:pt idx="50950">
                  <c:v>1.0068416595458984E-3</c:v>
                </c:pt>
                <c:pt idx="50951">
                  <c:v>1.007080078125E-3</c:v>
                </c:pt>
                <c:pt idx="50952">
                  <c:v>1.007080078125E-3</c:v>
                </c:pt>
                <c:pt idx="50953">
                  <c:v>1.0068416595458984E-3</c:v>
                </c:pt>
                <c:pt idx="50954">
                  <c:v>1.007080078125E-3</c:v>
                </c:pt>
                <c:pt idx="50955">
                  <c:v>1.007080078125E-3</c:v>
                </c:pt>
                <c:pt idx="50956">
                  <c:v>1.0068416595458984E-3</c:v>
                </c:pt>
                <c:pt idx="50957">
                  <c:v>1.007080078125E-3</c:v>
                </c:pt>
                <c:pt idx="50958">
                  <c:v>1.0080337524414063E-3</c:v>
                </c:pt>
                <c:pt idx="50959">
                  <c:v>1.0068416595458984E-3</c:v>
                </c:pt>
                <c:pt idx="50960">
                  <c:v>1.007080078125E-3</c:v>
                </c:pt>
                <c:pt idx="50961">
                  <c:v>1.007080078125E-3</c:v>
                </c:pt>
                <c:pt idx="50962">
                  <c:v>1.0068416595458984E-3</c:v>
                </c:pt>
                <c:pt idx="50963">
                  <c:v>1.007080078125E-3</c:v>
                </c:pt>
                <c:pt idx="50964">
                  <c:v>1.007080078125E-3</c:v>
                </c:pt>
                <c:pt idx="50965">
                  <c:v>1.0068416595458984E-3</c:v>
                </c:pt>
                <c:pt idx="50966">
                  <c:v>1.007080078125E-3</c:v>
                </c:pt>
                <c:pt idx="50967">
                  <c:v>1.007080078125E-3</c:v>
                </c:pt>
                <c:pt idx="50968">
                  <c:v>1.0068416595458984E-3</c:v>
                </c:pt>
                <c:pt idx="50969">
                  <c:v>1.007080078125E-3</c:v>
                </c:pt>
                <c:pt idx="50970">
                  <c:v>1.0080337524414063E-3</c:v>
                </c:pt>
                <c:pt idx="50971">
                  <c:v>1.007080078125E-3</c:v>
                </c:pt>
                <c:pt idx="50972">
                  <c:v>1.0068416595458984E-3</c:v>
                </c:pt>
                <c:pt idx="50973">
                  <c:v>1.007080078125E-3</c:v>
                </c:pt>
                <c:pt idx="50974">
                  <c:v>1.007080078125E-3</c:v>
                </c:pt>
                <c:pt idx="50975">
                  <c:v>1.0068416595458984E-3</c:v>
                </c:pt>
                <c:pt idx="50976">
                  <c:v>1.007080078125E-3</c:v>
                </c:pt>
                <c:pt idx="50977">
                  <c:v>1.007080078125E-3</c:v>
                </c:pt>
                <c:pt idx="50978">
                  <c:v>1.0068416595458984E-3</c:v>
                </c:pt>
                <c:pt idx="50979">
                  <c:v>1.007080078125E-3</c:v>
                </c:pt>
                <c:pt idx="50980">
                  <c:v>1.007080078125E-3</c:v>
                </c:pt>
                <c:pt idx="50981">
                  <c:v>1.0068416595458984E-3</c:v>
                </c:pt>
                <c:pt idx="50982">
                  <c:v>1.007080078125E-3</c:v>
                </c:pt>
                <c:pt idx="50983">
                  <c:v>1.0080337524414063E-3</c:v>
                </c:pt>
                <c:pt idx="50984">
                  <c:v>1.0068416595458984E-3</c:v>
                </c:pt>
                <c:pt idx="50985">
                  <c:v>1.007080078125E-3</c:v>
                </c:pt>
                <c:pt idx="50986">
                  <c:v>1.007080078125E-3</c:v>
                </c:pt>
                <c:pt idx="50987">
                  <c:v>1.0068416595458984E-3</c:v>
                </c:pt>
                <c:pt idx="50988">
                  <c:v>1.007080078125E-3</c:v>
                </c:pt>
                <c:pt idx="50989">
                  <c:v>1.007080078125E-3</c:v>
                </c:pt>
                <c:pt idx="50990">
                  <c:v>1.0068416595458984E-3</c:v>
                </c:pt>
                <c:pt idx="50991">
                  <c:v>1.007080078125E-3</c:v>
                </c:pt>
                <c:pt idx="50992">
                  <c:v>1.007080078125E-3</c:v>
                </c:pt>
                <c:pt idx="50993">
                  <c:v>1.0068416595458984E-3</c:v>
                </c:pt>
                <c:pt idx="50994">
                  <c:v>1.007080078125E-3</c:v>
                </c:pt>
                <c:pt idx="50995">
                  <c:v>1.0080337524414063E-3</c:v>
                </c:pt>
                <c:pt idx="50996">
                  <c:v>1.007080078125E-3</c:v>
                </c:pt>
                <c:pt idx="50997">
                  <c:v>1.0068416595458984E-3</c:v>
                </c:pt>
                <c:pt idx="50998">
                  <c:v>1.007080078125E-3</c:v>
                </c:pt>
                <c:pt idx="50999">
                  <c:v>1.007080078125E-3</c:v>
                </c:pt>
                <c:pt idx="51000">
                  <c:v>1.0068416595458984E-3</c:v>
                </c:pt>
                <c:pt idx="51001">
                  <c:v>1.007080078125E-3</c:v>
                </c:pt>
                <c:pt idx="51002">
                  <c:v>1.007080078125E-3</c:v>
                </c:pt>
                <c:pt idx="51003">
                  <c:v>1.0068416595458984E-3</c:v>
                </c:pt>
                <c:pt idx="51004">
                  <c:v>1.007080078125E-3</c:v>
                </c:pt>
                <c:pt idx="51005">
                  <c:v>1.007080078125E-3</c:v>
                </c:pt>
                <c:pt idx="51006">
                  <c:v>1.0068416595458984E-3</c:v>
                </c:pt>
                <c:pt idx="51007">
                  <c:v>1.007080078125E-3</c:v>
                </c:pt>
                <c:pt idx="51008">
                  <c:v>1.0080337524414063E-3</c:v>
                </c:pt>
                <c:pt idx="51009">
                  <c:v>1.0068416595458984E-3</c:v>
                </c:pt>
                <c:pt idx="51010">
                  <c:v>9.0630054473876953E-3</c:v>
                </c:pt>
                <c:pt idx="51011">
                  <c:v>1.007080078125E-3</c:v>
                </c:pt>
                <c:pt idx="51012">
                  <c:v>1.0080337524414063E-3</c:v>
                </c:pt>
                <c:pt idx="51013">
                  <c:v>1.007080078125E-3</c:v>
                </c:pt>
                <c:pt idx="51014">
                  <c:v>1.0068416595458984E-3</c:v>
                </c:pt>
                <c:pt idx="51015">
                  <c:v>1.007080078125E-3</c:v>
                </c:pt>
                <c:pt idx="51016">
                  <c:v>1.007080078125E-3</c:v>
                </c:pt>
                <c:pt idx="51017">
                  <c:v>1.0068416595458984E-3</c:v>
                </c:pt>
                <c:pt idx="51018">
                  <c:v>1.007080078125E-3</c:v>
                </c:pt>
                <c:pt idx="51019">
                  <c:v>1.007080078125E-3</c:v>
                </c:pt>
                <c:pt idx="51020">
                  <c:v>1.0068416595458984E-3</c:v>
                </c:pt>
                <c:pt idx="51021">
                  <c:v>1.007080078125E-3</c:v>
                </c:pt>
                <c:pt idx="51022">
                  <c:v>1.007080078125E-3</c:v>
                </c:pt>
                <c:pt idx="51023">
                  <c:v>1.0068416595458984E-3</c:v>
                </c:pt>
                <c:pt idx="51024">
                  <c:v>1.007080078125E-3</c:v>
                </c:pt>
                <c:pt idx="51025">
                  <c:v>1.0080337524414063E-3</c:v>
                </c:pt>
                <c:pt idx="51026">
                  <c:v>1.0068416595458984E-3</c:v>
                </c:pt>
                <c:pt idx="51027">
                  <c:v>1.007080078125E-3</c:v>
                </c:pt>
                <c:pt idx="51028">
                  <c:v>1.007080078125E-3</c:v>
                </c:pt>
                <c:pt idx="51029">
                  <c:v>1.0068416595458984E-3</c:v>
                </c:pt>
                <c:pt idx="51030">
                  <c:v>1.007080078125E-3</c:v>
                </c:pt>
                <c:pt idx="51031">
                  <c:v>1.007080078125E-3</c:v>
                </c:pt>
                <c:pt idx="51032">
                  <c:v>1.0068416595458984E-3</c:v>
                </c:pt>
                <c:pt idx="51033">
                  <c:v>1.007080078125E-3</c:v>
                </c:pt>
                <c:pt idx="51034">
                  <c:v>1.007080078125E-3</c:v>
                </c:pt>
                <c:pt idx="51035">
                  <c:v>1.0068416595458984E-3</c:v>
                </c:pt>
                <c:pt idx="51036">
                  <c:v>1.007080078125E-3</c:v>
                </c:pt>
                <c:pt idx="51037">
                  <c:v>1.0080337524414063E-3</c:v>
                </c:pt>
                <c:pt idx="51038">
                  <c:v>1.007080078125E-3</c:v>
                </c:pt>
                <c:pt idx="51039">
                  <c:v>1.0068416595458984E-3</c:v>
                </c:pt>
                <c:pt idx="51040">
                  <c:v>1.007080078125E-3</c:v>
                </c:pt>
                <c:pt idx="51041">
                  <c:v>1.007080078125E-3</c:v>
                </c:pt>
                <c:pt idx="51042">
                  <c:v>1.0068416595458984E-3</c:v>
                </c:pt>
                <c:pt idx="51043">
                  <c:v>1.007080078125E-3</c:v>
                </c:pt>
                <c:pt idx="51044">
                  <c:v>1.007080078125E-3</c:v>
                </c:pt>
                <c:pt idx="51045">
                  <c:v>1.0068416595458984E-3</c:v>
                </c:pt>
                <c:pt idx="51046">
                  <c:v>1.007080078125E-3</c:v>
                </c:pt>
                <c:pt idx="51047">
                  <c:v>1.007080078125E-3</c:v>
                </c:pt>
                <c:pt idx="51048">
                  <c:v>1.0068416595458984E-3</c:v>
                </c:pt>
                <c:pt idx="51049">
                  <c:v>1.007080078125E-3</c:v>
                </c:pt>
                <c:pt idx="51050">
                  <c:v>1.0080337524414063E-3</c:v>
                </c:pt>
                <c:pt idx="51051">
                  <c:v>1.0068416595458984E-3</c:v>
                </c:pt>
                <c:pt idx="51052">
                  <c:v>1.007080078125E-3</c:v>
                </c:pt>
                <c:pt idx="51053">
                  <c:v>1.007080078125E-3</c:v>
                </c:pt>
                <c:pt idx="51054">
                  <c:v>1.0068416595458984E-3</c:v>
                </c:pt>
                <c:pt idx="51055">
                  <c:v>1.007080078125E-3</c:v>
                </c:pt>
                <c:pt idx="51056">
                  <c:v>1.007080078125E-3</c:v>
                </c:pt>
                <c:pt idx="51057">
                  <c:v>1.0068416595458984E-3</c:v>
                </c:pt>
                <c:pt idx="51058">
                  <c:v>1.007080078125E-3</c:v>
                </c:pt>
                <c:pt idx="51059">
                  <c:v>1.007080078125E-3</c:v>
                </c:pt>
                <c:pt idx="51060">
                  <c:v>1.0068416595458984E-3</c:v>
                </c:pt>
                <c:pt idx="51061">
                  <c:v>1.007080078125E-3</c:v>
                </c:pt>
                <c:pt idx="51062">
                  <c:v>1.0080337524414063E-3</c:v>
                </c:pt>
                <c:pt idx="51063">
                  <c:v>1.007080078125E-3</c:v>
                </c:pt>
                <c:pt idx="51064">
                  <c:v>1.0068416595458984E-3</c:v>
                </c:pt>
                <c:pt idx="51065">
                  <c:v>1.007080078125E-3</c:v>
                </c:pt>
                <c:pt idx="51066">
                  <c:v>1.007080078125E-3</c:v>
                </c:pt>
                <c:pt idx="51067">
                  <c:v>1.0068416595458984E-3</c:v>
                </c:pt>
                <c:pt idx="51068">
                  <c:v>1.007080078125E-3</c:v>
                </c:pt>
                <c:pt idx="51069">
                  <c:v>1.007080078125E-3</c:v>
                </c:pt>
                <c:pt idx="51070">
                  <c:v>1.0068416595458984E-3</c:v>
                </c:pt>
                <c:pt idx="51071">
                  <c:v>1.007080078125E-3</c:v>
                </c:pt>
                <c:pt idx="51072">
                  <c:v>1.007080078125E-3</c:v>
                </c:pt>
                <c:pt idx="51073">
                  <c:v>1.0068416595458984E-3</c:v>
                </c:pt>
                <c:pt idx="51074">
                  <c:v>1.007080078125E-3</c:v>
                </c:pt>
                <c:pt idx="51075">
                  <c:v>1.0080337524414063E-3</c:v>
                </c:pt>
                <c:pt idx="51076">
                  <c:v>1.0068416595458984E-3</c:v>
                </c:pt>
                <c:pt idx="51077">
                  <c:v>1.007080078125E-3</c:v>
                </c:pt>
                <c:pt idx="51078">
                  <c:v>1.007080078125E-3</c:v>
                </c:pt>
                <c:pt idx="51079">
                  <c:v>1.0068416595458984E-3</c:v>
                </c:pt>
                <c:pt idx="51080">
                  <c:v>1.007080078125E-3</c:v>
                </c:pt>
                <c:pt idx="51081">
                  <c:v>1.007080078125E-3</c:v>
                </c:pt>
                <c:pt idx="51082">
                  <c:v>1.0068416595458984E-3</c:v>
                </c:pt>
                <c:pt idx="51083">
                  <c:v>1.007080078125E-3</c:v>
                </c:pt>
                <c:pt idx="51084">
                  <c:v>1.007080078125E-3</c:v>
                </c:pt>
                <c:pt idx="51085">
                  <c:v>1.0068416595458984E-3</c:v>
                </c:pt>
                <c:pt idx="51086">
                  <c:v>1.007080078125E-3</c:v>
                </c:pt>
                <c:pt idx="51087">
                  <c:v>1.0080337524414063E-3</c:v>
                </c:pt>
                <c:pt idx="51088">
                  <c:v>1.007080078125E-3</c:v>
                </c:pt>
                <c:pt idx="51089">
                  <c:v>1.0068416595458984E-3</c:v>
                </c:pt>
                <c:pt idx="51090">
                  <c:v>1.007080078125E-3</c:v>
                </c:pt>
                <c:pt idx="51091">
                  <c:v>1.007080078125E-3</c:v>
                </c:pt>
                <c:pt idx="51092">
                  <c:v>1.0068416595458984E-3</c:v>
                </c:pt>
                <c:pt idx="51093">
                  <c:v>1.007080078125E-3</c:v>
                </c:pt>
                <c:pt idx="51094">
                  <c:v>1.007080078125E-3</c:v>
                </c:pt>
                <c:pt idx="51095">
                  <c:v>1.0068416595458984E-3</c:v>
                </c:pt>
                <c:pt idx="51096">
                  <c:v>1.007080078125E-3</c:v>
                </c:pt>
                <c:pt idx="51097">
                  <c:v>1.007080078125E-3</c:v>
                </c:pt>
                <c:pt idx="51098">
                  <c:v>1.0068416595458984E-3</c:v>
                </c:pt>
                <c:pt idx="51099">
                  <c:v>1.007080078125E-3</c:v>
                </c:pt>
                <c:pt idx="51100">
                  <c:v>1.0080337524414063E-3</c:v>
                </c:pt>
                <c:pt idx="51101">
                  <c:v>1.0068416595458984E-3</c:v>
                </c:pt>
                <c:pt idx="51102">
                  <c:v>1.007080078125E-3</c:v>
                </c:pt>
                <c:pt idx="51103">
                  <c:v>1.007080078125E-3</c:v>
                </c:pt>
                <c:pt idx="51104">
                  <c:v>1.0068416595458984E-3</c:v>
                </c:pt>
                <c:pt idx="51105">
                  <c:v>1.007080078125E-3</c:v>
                </c:pt>
                <c:pt idx="51106">
                  <c:v>1.007080078125E-3</c:v>
                </c:pt>
                <c:pt idx="51107">
                  <c:v>1.0068416595458984E-3</c:v>
                </c:pt>
                <c:pt idx="51108">
                  <c:v>1.007080078125E-3</c:v>
                </c:pt>
                <c:pt idx="51109">
                  <c:v>1.007080078125E-3</c:v>
                </c:pt>
                <c:pt idx="51110">
                  <c:v>1.0068416595458984E-3</c:v>
                </c:pt>
                <c:pt idx="51111">
                  <c:v>1.007080078125E-3</c:v>
                </c:pt>
                <c:pt idx="51112">
                  <c:v>1.0080337524414063E-3</c:v>
                </c:pt>
                <c:pt idx="51113">
                  <c:v>1.007080078125E-3</c:v>
                </c:pt>
                <c:pt idx="51114">
                  <c:v>1.0068416595458984E-3</c:v>
                </c:pt>
                <c:pt idx="51115">
                  <c:v>1.007080078125E-3</c:v>
                </c:pt>
                <c:pt idx="51116">
                  <c:v>1.007080078125E-3</c:v>
                </c:pt>
                <c:pt idx="51117">
                  <c:v>1.0068416595458984E-3</c:v>
                </c:pt>
                <c:pt idx="51118">
                  <c:v>1.007080078125E-3</c:v>
                </c:pt>
                <c:pt idx="51119">
                  <c:v>1.007080078125E-3</c:v>
                </c:pt>
                <c:pt idx="51120">
                  <c:v>1.0068416595458984E-3</c:v>
                </c:pt>
                <c:pt idx="51121">
                  <c:v>1.007080078125E-3</c:v>
                </c:pt>
                <c:pt idx="51122">
                  <c:v>1.007080078125E-3</c:v>
                </c:pt>
                <c:pt idx="51123">
                  <c:v>1.0068416595458984E-3</c:v>
                </c:pt>
                <c:pt idx="51124">
                  <c:v>1.0080337524414063E-3</c:v>
                </c:pt>
                <c:pt idx="51125">
                  <c:v>1.007080078125E-3</c:v>
                </c:pt>
                <c:pt idx="51126">
                  <c:v>1.0068416595458984E-3</c:v>
                </c:pt>
                <c:pt idx="51127">
                  <c:v>1.007080078125E-3</c:v>
                </c:pt>
                <c:pt idx="51128">
                  <c:v>1.007080078125E-3</c:v>
                </c:pt>
                <c:pt idx="51129">
                  <c:v>1.0068416595458984E-3</c:v>
                </c:pt>
                <c:pt idx="51130">
                  <c:v>1.007080078125E-3</c:v>
                </c:pt>
                <c:pt idx="51131">
                  <c:v>1.007080078125E-3</c:v>
                </c:pt>
                <c:pt idx="51132">
                  <c:v>1.0068416595458984E-3</c:v>
                </c:pt>
                <c:pt idx="51133">
                  <c:v>1.007080078125E-3</c:v>
                </c:pt>
                <c:pt idx="51134">
                  <c:v>1.007080078125E-3</c:v>
                </c:pt>
                <c:pt idx="51135">
                  <c:v>1.0068416595458984E-3</c:v>
                </c:pt>
                <c:pt idx="51136">
                  <c:v>1.007080078125E-3</c:v>
                </c:pt>
                <c:pt idx="51137">
                  <c:v>1.0080337524414063E-3</c:v>
                </c:pt>
                <c:pt idx="51138">
                  <c:v>1.007080078125E-3</c:v>
                </c:pt>
                <c:pt idx="51139">
                  <c:v>1.0068416595458984E-3</c:v>
                </c:pt>
                <c:pt idx="51140">
                  <c:v>1.007080078125E-3</c:v>
                </c:pt>
                <c:pt idx="51141">
                  <c:v>1.007080078125E-3</c:v>
                </c:pt>
                <c:pt idx="51142">
                  <c:v>1.0068416595458984E-3</c:v>
                </c:pt>
                <c:pt idx="51143">
                  <c:v>1.007080078125E-3</c:v>
                </c:pt>
                <c:pt idx="51144">
                  <c:v>1.007080078125E-3</c:v>
                </c:pt>
                <c:pt idx="51145">
                  <c:v>1.0068416595458984E-3</c:v>
                </c:pt>
                <c:pt idx="51146">
                  <c:v>1.007080078125E-3</c:v>
                </c:pt>
                <c:pt idx="51147">
                  <c:v>1.007080078125E-3</c:v>
                </c:pt>
                <c:pt idx="51148">
                  <c:v>1.0068416595458984E-3</c:v>
                </c:pt>
                <c:pt idx="51149">
                  <c:v>1.0080337524414063E-3</c:v>
                </c:pt>
                <c:pt idx="51150">
                  <c:v>1.007080078125E-3</c:v>
                </c:pt>
                <c:pt idx="51151">
                  <c:v>1.0068416595458984E-3</c:v>
                </c:pt>
                <c:pt idx="51152">
                  <c:v>1.007080078125E-3</c:v>
                </c:pt>
                <c:pt idx="51153">
                  <c:v>1.007080078125E-3</c:v>
                </c:pt>
                <c:pt idx="51154">
                  <c:v>1.0068416595458984E-3</c:v>
                </c:pt>
                <c:pt idx="51155">
                  <c:v>1.007080078125E-3</c:v>
                </c:pt>
                <c:pt idx="51156">
                  <c:v>1.007080078125E-3</c:v>
                </c:pt>
                <c:pt idx="51157">
                  <c:v>1.0068416595458984E-3</c:v>
                </c:pt>
                <c:pt idx="51158">
                  <c:v>1.007080078125E-3</c:v>
                </c:pt>
                <c:pt idx="51159">
                  <c:v>1.007080078125E-3</c:v>
                </c:pt>
                <c:pt idx="51160">
                  <c:v>1.0068416595458984E-3</c:v>
                </c:pt>
                <c:pt idx="51161">
                  <c:v>1.007080078125E-3</c:v>
                </c:pt>
                <c:pt idx="51162">
                  <c:v>1.0080337524414063E-3</c:v>
                </c:pt>
                <c:pt idx="51163">
                  <c:v>1.007080078125E-3</c:v>
                </c:pt>
                <c:pt idx="51164">
                  <c:v>1.0068416595458984E-3</c:v>
                </c:pt>
                <c:pt idx="51165">
                  <c:v>1.007080078125E-3</c:v>
                </c:pt>
                <c:pt idx="51166">
                  <c:v>1.007080078125E-3</c:v>
                </c:pt>
                <c:pt idx="51167">
                  <c:v>1.0068416595458984E-3</c:v>
                </c:pt>
                <c:pt idx="51168">
                  <c:v>1.007080078125E-3</c:v>
                </c:pt>
                <c:pt idx="51169">
                  <c:v>1.007080078125E-3</c:v>
                </c:pt>
                <c:pt idx="51170">
                  <c:v>1.0068416595458984E-3</c:v>
                </c:pt>
                <c:pt idx="51171">
                  <c:v>1.007080078125E-3</c:v>
                </c:pt>
                <c:pt idx="51172">
                  <c:v>1.007080078125E-3</c:v>
                </c:pt>
                <c:pt idx="51173">
                  <c:v>1.0068416595458984E-3</c:v>
                </c:pt>
                <c:pt idx="51174">
                  <c:v>1.0080337524414063E-3</c:v>
                </c:pt>
                <c:pt idx="51175">
                  <c:v>1.007080078125E-3</c:v>
                </c:pt>
                <c:pt idx="51176">
                  <c:v>1.0068416595458984E-3</c:v>
                </c:pt>
                <c:pt idx="51177">
                  <c:v>1.007080078125E-3</c:v>
                </c:pt>
                <c:pt idx="51178">
                  <c:v>1.007080078125E-3</c:v>
                </c:pt>
                <c:pt idx="51179">
                  <c:v>1.0068416595458984E-3</c:v>
                </c:pt>
                <c:pt idx="51180">
                  <c:v>1.007080078125E-3</c:v>
                </c:pt>
                <c:pt idx="51181">
                  <c:v>1.007080078125E-3</c:v>
                </c:pt>
                <c:pt idx="51182">
                  <c:v>1.0068416595458984E-3</c:v>
                </c:pt>
                <c:pt idx="51183">
                  <c:v>1.007080078125E-3</c:v>
                </c:pt>
                <c:pt idx="51184">
                  <c:v>1.007080078125E-3</c:v>
                </c:pt>
                <c:pt idx="51185">
                  <c:v>1.0068416595458984E-3</c:v>
                </c:pt>
                <c:pt idx="51186">
                  <c:v>1.007080078125E-3</c:v>
                </c:pt>
                <c:pt idx="51187">
                  <c:v>1.0080337524414063E-3</c:v>
                </c:pt>
                <c:pt idx="51188">
                  <c:v>1.007080078125E-3</c:v>
                </c:pt>
                <c:pt idx="51189">
                  <c:v>1.0068416595458984E-3</c:v>
                </c:pt>
                <c:pt idx="51190">
                  <c:v>1.007080078125E-3</c:v>
                </c:pt>
                <c:pt idx="51191">
                  <c:v>1.007080078125E-3</c:v>
                </c:pt>
                <c:pt idx="51192">
                  <c:v>1.0068416595458984E-3</c:v>
                </c:pt>
                <c:pt idx="51193">
                  <c:v>1.007080078125E-3</c:v>
                </c:pt>
                <c:pt idx="51194">
                  <c:v>1.007080078125E-3</c:v>
                </c:pt>
                <c:pt idx="51195">
                  <c:v>1.0068416595458984E-3</c:v>
                </c:pt>
                <c:pt idx="51196">
                  <c:v>1.007080078125E-3</c:v>
                </c:pt>
                <c:pt idx="51197">
                  <c:v>1.007080078125E-3</c:v>
                </c:pt>
                <c:pt idx="51198">
                  <c:v>1.0068416595458984E-3</c:v>
                </c:pt>
                <c:pt idx="51199">
                  <c:v>1.0080337524414063E-3</c:v>
                </c:pt>
                <c:pt idx="51200">
                  <c:v>1.007080078125E-3</c:v>
                </c:pt>
                <c:pt idx="51201">
                  <c:v>1.0068416595458984E-3</c:v>
                </c:pt>
                <c:pt idx="51202">
                  <c:v>1.007080078125E-3</c:v>
                </c:pt>
                <c:pt idx="51203">
                  <c:v>1.007080078125E-3</c:v>
                </c:pt>
                <c:pt idx="51204">
                  <c:v>1.0068416595458984E-3</c:v>
                </c:pt>
                <c:pt idx="51205">
                  <c:v>1.007080078125E-3</c:v>
                </c:pt>
                <c:pt idx="51206">
                  <c:v>1.007080078125E-3</c:v>
                </c:pt>
                <c:pt idx="51207">
                  <c:v>1.0068416595458984E-3</c:v>
                </c:pt>
                <c:pt idx="51208">
                  <c:v>1.007080078125E-3</c:v>
                </c:pt>
                <c:pt idx="51209">
                  <c:v>1.007080078125E-3</c:v>
                </c:pt>
                <c:pt idx="51210">
                  <c:v>1.0068416595458984E-3</c:v>
                </c:pt>
                <c:pt idx="51211">
                  <c:v>1.007080078125E-3</c:v>
                </c:pt>
                <c:pt idx="51212">
                  <c:v>1.0080337524414063E-3</c:v>
                </c:pt>
                <c:pt idx="51213">
                  <c:v>1.007080078125E-3</c:v>
                </c:pt>
                <c:pt idx="51214">
                  <c:v>1.0068416595458984E-3</c:v>
                </c:pt>
                <c:pt idx="51215">
                  <c:v>1.007080078125E-3</c:v>
                </c:pt>
                <c:pt idx="51216">
                  <c:v>1.007080078125E-3</c:v>
                </c:pt>
                <c:pt idx="51217">
                  <c:v>1.0068416595458984E-3</c:v>
                </c:pt>
                <c:pt idx="51218">
                  <c:v>1.007080078125E-3</c:v>
                </c:pt>
                <c:pt idx="51219">
                  <c:v>1.007080078125E-3</c:v>
                </c:pt>
                <c:pt idx="51220">
                  <c:v>1.0068416595458984E-3</c:v>
                </c:pt>
                <c:pt idx="51221">
                  <c:v>1.007080078125E-3</c:v>
                </c:pt>
                <c:pt idx="51222">
                  <c:v>1.007080078125E-3</c:v>
                </c:pt>
                <c:pt idx="51223">
                  <c:v>1.0068416595458984E-3</c:v>
                </c:pt>
                <c:pt idx="51224">
                  <c:v>1.0080337524414063E-3</c:v>
                </c:pt>
                <c:pt idx="51225">
                  <c:v>1.007080078125E-3</c:v>
                </c:pt>
                <c:pt idx="51226">
                  <c:v>1.0068416595458984E-3</c:v>
                </c:pt>
                <c:pt idx="51227">
                  <c:v>1.007080078125E-3</c:v>
                </c:pt>
                <c:pt idx="51228">
                  <c:v>1.007080078125E-3</c:v>
                </c:pt>
                <c:pt idx="51229">
                  <c:v>1.0068416595458984E-3</c:v>
                </c:pt>
                <c:pt idx="51230">
                  <c:v>1.007080078125E-3</c:v>
                </c:pt>
                <c:pt idx="51231">
                  <c:v>1.007080078125E-3</c:v>
                </c:pt>
                <c:pt idx="51232">
                  <c:v>1.0068416595458984E-3</c:v>
                </c:pt>
                <c:pt idx="51233">
                  <c:v>1.007080078125E-3</c:v>
                </c:pt>
                <c:pt idx="51234">
                  <c:v>1.007080078125E-3</c:v>
                </c:pt>
                <c:pt idx="51235">
                  <c:v>1.0068416595458984E-3</c:v>
                </c:pt>
                <c:pt idx="51236">
                  <c:v>1.007080078125E-3</c:v>
                </c:pt>
                <c:pt idx="51237">
                  <c:v>1.0080337524414063E-3</c:v>
                </c:pt>
                <c:pt idx="51238">
                  <c:v>1.007080078125E-3</c:v>
                </c:pt>
                <c:pt idx="51239">
                  <c:v>1.0068416595458984E-3</c:v>
                </c:pt>
                <c:pt idx="51240">
                  <c:v>1.007080078125E-3</c:v>
                </c:pt>
                <c:pt idx="51241">
                  <c:v>1.007080078125E-3</c:v>
                </c:pt>
                <c:pt idx="51242">
                  <c:v>1.0068416595458984E-3</c:v>
                </c:pt>
                <c:pt idx="51243">
                  <c:v>1.007080078125E-3</c:v>
                </c:pt>
                <c:pt idx="51244">
                  <c:v>1.007080078125E-3</c:v>
                </c:pt>
                <c:pt idx="51245">
                  <c:v>1.0068416595458984E-3</c:v>
                </c:pt>
                <c:pt idx="51246">
                  <c:v>1.007080078125E-3</c:v>
                </c:pt>
                <c:pt idx="51247">
                  <c:v>1.007080078125E-3</c:v>
                </c:pt>
                <c:pt idx="51248">
                  <c:v>1.0068416595458984E-3</c:v>
                </c:pt>
                <c:pt idx="51249">
                  <c:v>1.0080337524414063E-3</c:v>
                </c:pt>
                <c:pt idx="51250">
                  <c:v>1.007080078125E-3</c:v>
                </c:pt>
                <c:pt idx="51251">
                  <c:v>1.0068416595458984E-3</c:v>
                </c:pt>
                <c:pt idx="51252">
                  <c:v>1.007080078125E-3</c:v>
                </c:pt>
                <c:pt idx="51253">
                  <c:v>1.007080078125E-3</c:v>
                </c:pt>
                <c:pt idx="51254">
                  <c:v>1.0068416595458984E-3</c:v>
                </c:pt>
                <c:pt idx="51255">
                  <c:v>1.007080078125E-3</c:v>
                </c:pt>
                <c:pt idx="51256">
                  <c:v>1.007080078125E-3</c:v>
                </c:pt>
                <c:pt idx="51257">
                  <c:v>1.0068416595458984E-3</c:v>
                </c:pt>
                <c:pt idx="51258">
                  <c:v>1.007080078125E-3</c:v>
                </c:pt>
                <c:pt idx="51259">
                  <c:v>1.007080078125E-3</c:v>
                </c:pt>
                <c:pt idx="51260">
                  <c:v>1.0068416595458984E-3</c:v>
                </c:pt>
                <c:pt idx="51261">
                  <c:v>1.007080078125E-3</c:v>
                </c:pt>
                <c:pt idx="51262">
                  <c:v>1.0080337524414063E-3</c:v>
                </c:pt>
                <c:pt idx="51263">
                  <c:v>1.007080078125E-3</c:v>
                </c:pt>
                <c:pt idx="51264">
                  <c:v>1.0068416595458984E-3</c:v>
                </c:pt>
                <c:pt idx="51265">
                  <c:v>1.007080078125E-3</c:v>
                </c:pt>
                <c:pt idx="51266">
                  <c:v>1.007080078125E-3</c:v>
                </c:pt>
                <c:pt idx="51267">
                  <c:v>1.0068416595458984E-3</c:v>
                </c:pt>
                <c:pt idx="51268">
                  <c:v>1.007080078125E-3</c:v>
                </c:pt>
                <c:pt idx="51269">
                  <c:v>1.007080078125E-3</c:v>
                </c:pt>
                <c:pt idx="51270">
                  <c:v>1.0068416595458984E-3</c:v>
                </c:pt>
                <c:pt idx="51271">
                  <c:v>1.007080078125E-3</c:v>
                </c:pt>
                <c:pt idx="51272">
                  <c:v>1.007080078125E-3</c:v>
                </c:pt>
                <c:pt idx="51273">
                  <c:v>1.0068416595458984E-3</c:v>
                </c:pt>
                <c:pt idx="51274">
                  <c:v>1.0080337524414063E-3</c:v>
                </c:pt>
                <c:pt idx="51275">
                  <c:v>1.007080078125E-3</c:v>
                </c:pt>
                <c:pt idx="51276">
                  <c:v>1.0068416595458984E-3</c:v>
                </c:pt>
                <c:pt idx="51277">
                  <c:v>1.007080078125E-3</c:v>
                </c:pt>
                <c:pt idx="51278">
                  <c:v>1.007080078125E-3</c:v>
                </c:pt>
                <c:pt idx="51279">
                  <c:v>1.0068416595458984E-3</c:v>
                </c:pt>
                <c:pt idx="51280">
                  <c:v>1.007080078125E-3</c:v>
                </c:pt>
                <c:pt idx="51281">
                  <c:v>1.007080078125E-3</c:v>
                </c:pt>
                <c:pt idx="51282">
                  <c:v>1.0068416595458984E-3</c:v>
                </c:pt>
                <c:pt idx="51283">
                  <c:v>1.007080078125E-3</c:v>
                </c:pt>
                <c:pt idx="51284">
                  <c:v>1.007080078125E-3</c:v>
                </c:pt>
                <c:pt idx="51285">
                  <c:v>1.0068416595458984E-3</c:v>
                </c:pt>
                <c:pt idx="51286">
                  <c:v>1.007080078125E-3</c:v>
                </c:pt>
                <c:pt idx="51287">
                  <c:v>1.0080337524414063E-3</c:v>
                </c:pt>
                <c:pt idx="51288">
                  <c:v>1.007080078125E-3</c:v>
                </c:pt>
                <c:pt idx="51289">
                  <c:v>1.0068416595458984E-3</c:v>
                </c:pt>
                <c:pt idx="51290">
                  <c:v>1.007080078125E-3</c:v>
                </c:pt>
                <c:pt idx="51291">
                  <c:v>1.007080078125E-3</c:v>
                </c:pt>
                <c:pt idx="51292">
                  <c:v>1.0068416595458984E-3</c:v>
                </c:pt>
                <c:pt idx="51293">
                  <c:v>1.007080078125E-3</c:v>
                </c:pt>
                <c:pt idx="51294">
                  <c:v>1.007080078125E-3</c:v>
                </c:pt>
                <c:pt idx="51295">
                  <c:v>1.0068416595458984E-3</c:v>
                </c:pt>
                <c:pt idx="51296">
                  <c:v>1.007080078125E-3</c:v>
                </c:pt>
                <c:pt idx="51297">
                  <c:v>1.007080078125E-3</c:v>
                </c:pt>
                <c:pt idx="51298">
                  <c:v>1.0068416595458984E-3</c:v>
                </c:pt>
                <c:pt idx="51299">
                  <c:v>1.0080337524414063E-3</c:v>
                </c:pt>
                <c:pt idx="51300">
                  <c:v>1.007080078125E-3</c:v>
                </c:pt>
                <c:pt idx="51301">
                  <c:v>1.0068416595458984E-3</c:v>
                </c:pt>
                <c:pt idx="51302">
                  <c:v>1.007080078125E-3</c:v>
                </c:pt>
                <c:pt idx="51303">
                  <c:v>1.007080078125E-3</c:v>
                </c:pt>
                <c:pt idx="51304">
                  <c:v>1.0068416595458984E-3</c:v>
                </c:pt>
                <c:pt idx="51305">
                  <c:v>1.007080078125E-3</c:v>
                </c:pt>
                <c:pt idx="51306">
                  <c:v>1.007080078125E-3</c:v>
                </c:pt>
                <c:pt idx="51307">
                  <c:v>1.0068416595458984E-3</c:v>
                </c:pt>
                <c:pt idx="51308">
                  <c:v>1.007080078125E-3</c:v>
                </c:pt>
                <c:pt idx="51309">
                  <c:v>1.007080078125E-3</c:v>
                </c:pt>
                <c:pt idx="51310">
                  <c:v>1.0068416595458984E-3</c:v>
                </c:pt>
                <c:pt idx="51311">
                  <c:v>1.007080078125E-3</c:v>
                </c:pt>
                <c:pt idx="51312">
                  <c:v>1.0080337524414063E-3</c:v>
                </c:pt>
                <c:pt idx="51313">
                  <c:v>1.007080078125E-3</c:v>
                </c:pt>
                <c:pt idx="51314">
                  <c:v>1.0068416595458984E-3</c:v>
                </c:pt>
                <c:pt idx="51315">
                  <c:v>1.007080078125E-3</c:v>
                </c:pt>
                <c:pt idx="51316">
                  <c:v>1.007080078125E-3</c:v>
                </c:pt>
                <c:pt idx="51317">
                  <c:v>1.0068416595458984E-3</c:v>
                </c:pt>
                <c:pt idx="51318">
                  <c:v>1.007080078125E-3</c:v>
                </c:pt>
                <c:pt idx="51319">
                  <c:v>1.007080078125E-3</c:v>
                </c:pt>
                <c:pt idx="51320">
                  <c:v>1.0068416595458984E-3</c:v>
                </c:pt>
                <c:pt idx="51321">
                  <c:v>1.007080078125E-3</c:v>
                </c:pt>
                <c:pt idx="51322">
                  <c:v>1.007080078125E-3</c:v>
                </c:pt>
                <c:pt idx="51323">
                  <c:v>1.0068416595458984E-3</c:v>
                </c:pt>
                <c:pt idx="51324">
                  <c:v>1.0080337524414063E-3</c:v>
                </c:pt>
                <c:pt idx="51325">
                  <c:v>1.007080078125E-3</c:v>
                </c:pt>
                <c:pt idx="51326">
                  <c:v>1.0068416595458984E-3</c:v>
                </c:pt>
                <c:pt idx="51327">
                  <c:v>1.007080078125E-3</c:v>
                </c:pt>
                <c:pt idx="51328">
                  <c:v>1.007080078125E-3</c:v>
                </c:pt>
                <c:pt idx="51329">
                  <c:v>1.0068416595458984E-3</c:v>
                </c:pt>
                <c:pt idx="51330">
                  <c:v>1.007080078125E-3</c:v>
                </c:pt>
                <c:pt idx="51331">
                  <c:v>1.007080078125E-3</c:v>
                </c:pt>
                <c:pt idx="51332">
                  <c:v>1.0068416595458984E-3</c:v>
                </c:pt>
                <c:pt idx="51333">
                  <c:v>1.007080078125E-3</c:v>
                </c:pt>
                <c:pt idx="51334">
                  <c:v>1.007080078125E-3</c:v>
                </c:pt>
                <c:pt idx="51335">
                  <c:v>1.0068416595458984E-3</c:v>
                </c:pt>
                <c:pt idx="51336">
                  <c:v>1.007080078125E-3</c:v>
                </c:pt>
                <c:pt idx="51337">
                  <c:v>1.0080337524414063E-3</c:v>
                </c:pt>
                <c:pt idx="51338">
                  <c:v>1.007080078125E-3</c:v>
                </c:pt>
                <c:pt idx="51339">
                  <c:v>1.0068416595458984E-3</c:v>
                </c:pt>
                <c:pt idx="51340">
                  <c:v>1.007080078125E-3</c:v>
                </c:pt>
                <c:pt idx="51341">
                  <c:v>1.007080078125E-3</c:v>
                </c:pt>
                <c:pt idx="51342">
                  <c:v>1.0068416595458984E-3</c:v>
                </c:pt>
                <c:pt idx="51343">
                  <c:v>1.007080078125E-3</c:v>
                </c:pt>
                <c:pt idx="51344">
                  <c:v>1.007080078125E-3</c:v>
                </c:pt>
                <c:pt idx="51345">
                  <c:v>1.0068416595458984E-3</c:v>
                </c:pt>
                <c:pt idx="51346">
                  <c:v>1.007080078125E-3</c:v>
                </c:pt>
                <c:pt idx="51347">
                  <c:v>1.0068416595458984E-3</c:v>
                </c:pt>
                <c:pt idx="51348">
                  <c:v>1.007080078125E-3</c:v>
                </c:pt>
                <c:pt idx="51349">
                  <c:v>1.0080337524414063E-3</c:v>
                </c:pt>
                <c:pt idx="51350">
                  <c:v>1.007080078125E-3</c:v>
                </c:pt>
                <c:pt idx="51351">
                  <c:v>1.0068416595458984E-3</c:v>
                </c:pt>
                <c:pt idx="51352">
                  <c:v>1.007080078125E-3</c:v>
                </c:pt>
                <c:pt idx="51353">
                  <c:v>1.007080078125E-3</c:v>
                </c:pt>
                <c:pt idx="51354">
                  <c:v>1.0068416595458984E-3</c:v>
                </c:pt>
                <c:pt idx="51355">
                  <c:v>1.007080078125E-3</c:v>
                </c:pt>
                <c:pt idx="51356">
                  <c:v>1.007080078125E-3</c:v>
                </c:pt>
                <c:pt idx="51357">
                  <c:v>1.0068416595458984E-3</c:v>
                </c:pt>
                <c:pt idx="51358">
                  <c:v>1.007080078125E-3</c:v>
                </c:pt>
                <c:pt idx="51359">
                  <c:v>1.007080078125E-3</c:v>
                </c:pt>
                <c:pt idx="51360">
                  <c:v>1.0068416595458984E-3</c:v>
                </c:pt>
                <c:pt idx="51361">
                  <c:v>1.007080078125E-3</c:v>
                </c:pt>
                <c:pt idx="51362">
                  <c:v>1.0080337524414063E-3</c:v>
                </c:pt>
                <c:pt idx="51363">
                  <c:v>1.007080078125E-3</c:v>
                </c:pt>
                <c:pt idx="51364">
                  <c:v>1.0068416595458984E-3</c:v>
                </c:pt>
                <c:pt idx="51365">
                  <c:v>1.007080078125E-3</c:v>
                </c:pt>
                <c:pt idx="51366">
                  <c:v>1.007080078125E-3</c:v>
                </c:pt>
                <c:pt idx="51367">
                  <c:v>1.0068416595458984E-3</c:v>
                </c:pt>
                <c:pt idx="51368">
                  <c:v>1.007080078125E-3</c:v>
                </c:pt>
                <c:pt idx="51369">
                  <c:v>1.0068416595458984E-3</c:v>
                </c:pt>
                <c:pt idx="51370">
                  <c:v>1.007080078125E-3</c:v>
                </c:pt>
                <c:pt idx="51371">
                  <c:v>1.007080078125E-3</c:v>
                </c:pt>
                <c:pt idx="51372">
                  <c:v>1.0068416595458984E-3</c:v>
                </c:pt>
                <c:pt idx="51373">
                  <c:v>1.007080078125E-3</c:v>
                </c:pt>
                <c:pt idx="51374">
                  <c:v>1.0080337524414063E-3</c:v>
                </c:pt>
                <c:pt idx="51375">
                  <c:v>1.007080078125E-3</c:v>
                </c:pt>
                <c:pt idx="51376">
                  <c:v>1.0068416595458984E-3</c:v>
                </c:pt>
                <c:pt idx="51377">
                  <c:v>1.007080078125E-3</c:v>
                </c:pt>
                <c:pt idx="51378">
                  <c:v>1.007080078125E-3</c:v>
                </c:pt>
                <c:pt idx="51379">
                  <c:v>1.0068416595458984E-3</c:v>
                </c:pt>
                <c:pt idx="51380">
                  <c:v>1.007080078125E-3</c:v>
                </c:pt>
                <c:pt idx="51381">
                  <c:v>1.007080078125E-3</c:v>
                </c:pt>
                <c:pt idx="51382">
                  <c:v>1.0068416595458984E-3</c:v>
                </c:pt>
                <c:pt idx="51383">
                  <c:v>1.007080078125E-3</c:v>
                </c:pt>
                <c:pt idx="51384">
                  <c:v>1.007080078125E-3</c:v>
                </c:pt>
                <c:pt idx="51385">
                  <c:v>1.0068416595458984E-3</c:v>
                </c:pt>
                <c:pt idx="51386">
                  <c:v>1.007080078125E-3</c:v>
                </c:pt>
                <c:pt idx="51387">
                  <c:v>1.0080337524414063E-3</c:v>
                </c:pt>
                <c:pt idx="51388">
                  <c:v>1.007080078125E-3</c:v>
                </c:pt>
                <c:pt idx="51389">
                  <c:v>1.0068416595458984E-3</c:v>
                </c:pt>
                <c:pt idx="51390">
                  <c:v>1.007080078125E-3</c:v>
                </c:pt>
                <c:pt idx="51391">
                  <c:v>1.0068416595458984E-3</c:v>
                </c:pt>
                <c:pt idx="51392">
                  <c:v>1.007080078125E-3</c:v>
                </c:pt>
                <c:pt idx="51393">
                  <c:v>1.007080078125E-3</c:v>
                </c:pt>
                <c:pt idx="51394">
                  <c:v>1.0068416595458984E-3</c:v>
                </c:pt>
                <c:pt idx="51395">
                  <c:v>1.007080078125E-3</c:v>
                </c:pt>
                <c:pt idx="51396">
                  <c:v>1.007080078125E-3</c:v>
                </c:pt>
                <c:pt idx="51397">
                  <c:v>1.0068416595458984E-3</c:v>
                </c:pt>
                <c:pt idx="51398">
                  <c:v>1.007080078125E-3</c:v>
                </c:pt>
                <c:pt idx="51399">
                  <c:v>1.0080337524414063E-3</c:v>
                </c:pt>
                <c:pt idx="51400">
                  <c:v>1.007080078125E-3</c:v>
                </c:pt>
                <c:pt idx="51401">
                  <c:v>1.0068416595458984E-3</c:v>
                </c:pt>
                <c:pt idx="51402">
                  <c:v>1.007080078125E-3</c:v>
                </c:pt>
                <c:pt idx="51403">
                  <c:v>1.007080078125E-3</c:v>
                </c:pt>
                <c:pt idx="51404">
                  <c:v>1.0068416595458984E-3</c:v>
                </c:pt>
                <c:pt idx="51405">
                  <c:v>1.007080078125E-3</c:v>
                </c:pt>
                <c:pt idx="51406">
                  <c:v>1.007080078125E-3</c:v>
                </c:pt>
                <c:pt idx="51407">
                  <c:v>1.0068416595458984E-3</c:v>
                </c:pt>
                <c:pt idx="51408">
                  <c:v>1.007080078125E-3</c:v>
                </c:pt>
                <c:pt idx="51409">
                  <c:v>1.007080078125E-3</c:v>
                </c:pt>
                <c:pt idx="51410">
                  <c:v>1.0068416595458984E-3</c:v>
                </c:pt>
                <c:pt idx="51411">
                  <c:v>1.007080078125E-3</c:v>
                </c:pt>
                <c:pt idx="51412">
                  <c:v>1.0080337524414063E-3</c:v>
                </c:pt>
                <c:pt idx="51413">
                  <c:v>1.0068416595458984E-3</c:v>
                </c:pt>
                <c:pt idx="51414">
                  <c:v>1.007080078125E-3</c:v>
                </c:pt>
                <c:pt idx="51415">
                  <c:v>1.007080078125E-3</c:v>
                </c:pt>
                <c:pt idx="51416">
                  <c:v>1.0068416595458984E-3</c:v>
                </c:pt>
                <c:pt idx="51417">
                  <c:v>1.007080078125E-3</c:v>
                </c:pt>
                <c:pt idx="51418">
                  <c:v>1.007080078125E-3</c:v>
                </c:pt>
                <c:pt idx="51419">
                  <c:v>1.0068416595458984E-3</c:v>
                </c:pt>
                <c:pt idx="51420">
                  <c:v>1.007080078125E-3</c:v>
                </c:pt>
                <c:pt idx="51421">
                  <c:v>1.007080078125E-3</c:v>
                </c:pt>
                <c:pt idx="51422">
                  <c:v>1.0068416595458984E-3</c:v>
                </c:pt>
                <c:pt idx="51423">
                  <c:v>1.007080078125E-3</c:v>
                </c:pt>
                <c:pt idx="51424">
                  <c:v>1.0080337524414063E-3</c:v>
                </c:pt>
                <c:pt idx="51425">
                  <c:v>1.007080078125E-3</c:v>
                </c:pt>
                <c:pt idx="51426">
                  <c:v>1.0068416595458984E-3</c:v>
                </c:pt>
                <c:pt idx="51427">
                  <c:v>1.007080078125E-3</c:v>
                </c:pt>
                <c:pt idx="51428">
                  <c:v>1.007080078125E-3</c:v>
                </c:pt>
                <c:pt idx="51429">
                  <c:v>1.0068416595458984E-3</c:v>
                </c:pt>
                <c:pt idx="51430">
                  <c:v>1.007080078125E-3</c:v>
                </c:pt>
                <c:pt idx="51431">
                  <c:v>1.007080078125E-3</c:v>
                </c:pt>
                <c:pt idx="51432">
                  <c:v>1.0068416595458984E-3</c:v>
                </c:pt>
                <c:pt idx="51433">
                  <c:v>1.007080078125E-3</c:v>
                </c:pt>
                <c:pt idx="51434">
                  <c:v>1.007080078125E-3</c:v>
                </c:pt>
                <c:pt idx="51435">
                  <c:v>1.0068416595458984E-3</c:v>
                </c:pt>
                <c:pt idx="51436">
                  <c:v>1.007080078125E-3</c:v>
                </c:pt>
                <c:pt idx="51437">
                  <c:v>1.0080337524414063E-3</c:v>
                </c:pt>
                <c:pt idx="51438">
                  <c:v>1.0068416595458984E-3</c:v>
                </c:pt>
                <c:pt idx="51439">
                  <c:v>1.007080078125E-3</c:v>
                </c:pt>
                <c:pt idx="51440">
                  <c:v>1.007080078125E-3</c:v>
                </c:pt>
                <c:pt idx="51441">
                  <c:v>1.0068416595458984E-3</c:v>
                </c:pt>
                <c:pt idx="51442">
                  <c:v>1.007080078125E-3</c:v>
                </c:pt>
                <c:pt idx="51443">
                  <c:v>1.007080078125E-3</c:v>
                </c:pt>
                <c:pt idx="51444">
                  <c:v>1.0068416595458984E-3</c:v>
                </c:pt>
                <c:pt idx="51445">
                  <c:v>1.007080078125E-3</c:v>
                </c:pt>
                <c:pt idx="51446">
                  <c:v>1.007080078125E-3</c:v>
                </c:pt>
                <c:pt idx="51447">
                  <c:v>1.0068416595458984E-3</c:v>
                </c:pt>
                <c:pt idx="51448">
                  <c:v>1.007080078125E-3</c:v>
                </c:pt>
                <c:pt idx="51449">
                  <c:v>1.0080337524414063E-3</c:v>
                </c:pt>
                <c:pt idx="51450">
                  <c:v>1.007080078125E-3</c:v>
                </c:pt>
                <c:pt idx="51451">
                  <c:v>1.0068416595458984E-3</c:v>
                </c:pt>
                <c:pt idx="51452">
                  <c:v>1.007080078125E-3</c:v>
                </c:pt>
                <c:pt idx="51453">
                  <c:v>1.007080078125E-3</c:v>
                </c:pt>
                <c:pt idx="51454">
                  <c:v>1.0068416595458984E-3</c:v>
                </c:pt>
                <c:pt idx="51455">
                  <c:v>1.007080078125E-3</c:v>
                </c:pt>
                <c:pt idx="51456">
                  <c:v>1.007080078125E-3</c:v>
                </c:pt>
                <c:pt idx="51457">
                  <c:v>1.0068416595458984E-3</c:v>
                </c:pt>
                <c:pt idx="51458">
                  <c:v>1.007080078125E-3</c:v>
                </c:pt>
                <c:pt idx="51459">
                  <c:v>1.007080078125E-3</c:v>
                </c:pt>
                <c:pt idx="51460">
                  <c:v>1.0068416595458984E-3</c:v>
                </c:pt>
                <c:pt idx="51461">
                  <c:v>1.007080078125E-3</c:v>
                </c:pt>
                <c:pt idx="51462">
                  <c:v>1.0080337524414063E-3</c:v>
                </c:pt>
                <c:pt idx="51463">
                  <c:v>1.0068416595458984E-3</c:v>
                </c:pt>
                <c:pt idx="51464">
                  <c:v>1.007080078125E-3</c:v>
                </c:pt>
                <c:pt idx="51465">
                  <c:v>1.007080078125E-3</c:v>
                </c:pt>
                <c:pt idx="51466">
                  <c:v>1.0068416595458984E-3</c:v>
                </c:pt>
                <c:pt idx="51467">
                  <c:v>1.007080078125E-3</c:v>
                </c:pt>
                <c:pt idx="51468">
                  <c:v>1.007080078125E-3</c:v>
                </c:pt>
                <c:pt idx="51469">
                  <c:v>1.0068416595458984E-3</c:v>
                </c:pt>
                <c:pt idx="51470">
                  <c:v>1.007080078125E-3</c:v>
                </c:pt>
                <c:pt idx="51471">
                  <c:v>1.007080078125E-3</c:v>
                </c:pt>
                <c:pt idx="51472">
                  <c:v>1.0068416595458984E-3</c:v>
                </c:pt>
                <c:pt idx="51473">
                  <c:v>1.007080078125E-3</c:v>
                </c:pt>
                <c:pt idx="51474">
                  <c:v>1.0080337524414063E-3</c:v>
                </c:pt>
                <c:pt idx="51475">
                  <c:v>1.007080078125E-3</c:v>
                </c:pt>
                <c:pt idx="51476">
                  <c:v>1.0068416595458984E-3</c:v>
                </c:pt>
                <c:pt idx="51477">
                  <c:v>1.007080078125E-3</c:v>
                </c:pt>
                <c:pt idx="51478">
                  <c:v>1.007080078125E-3</c:v>
                </c:pt>
                <c:pt idx="51479">
                  <c:v>1.0068416595458984E-3</c:v>
                </c:pt>
                <c:pt idx="51480">
                  <c:v>1.007080078125E-3</c:v>
                </c:pt>
                <c:pt idx="51481">
                  <c:v>1.007080078125E-3</c:v>
                </c:pt>
                <c:pt idx="51482">
                  <c:v>1.0068416595458984E-3</c:v>
                </c:pt>
                <c:pt idx="51483">
                  <c:v>1.007080078125E-3</c:v>
                </c:pt>
                <c:pt idx="51484">
                  <c:v>1.007080078125E-3</c:v>
                </c:pt>
                <c:pt idx="51485">
                  <c:v>1.0068416595458984E-3</c:v>
                </c:pt>
                <c:pt idx="51486">
                  <c:v>1.007080078125E-3</c:v>
                </c:pt>
                <c:pt idx="51487">
                  <c:v>1.0080337524414063E-3</c:v>
                </c:pt>
                <c:pt idx="51488">
                  <c:v>1.0068416595458984E-3</c:v>
                </c:pt>
                <c:pt idx="51489">
                  <c:v>1.007080078125E-3</c:v>
                </c:pt>
                <c:pt idx="51490">
                  <c:v>1.007080078125E-3</c:v>
                </c:pt>
                <c:pt idx="51491">
                  <c:v>1.0068416595458984E-3</c:v>
                </c:pt>
                <c:pt idx="51492">
                  <c:v>1.007080078125E-3</c:v>
                </c:pt>
                <c:pt idx="51493">
                  <c:v>1.007080078125E-3</c:v>
                </c:pt>
                <c:pt idx="51494">
                  <c:v>1.0068416595458984E-3</c:v>
                </c:pt>
                <c:pt idx="51495">
                  <c:v>1.007080078125E-3</c:v>
                </c:pt>
                <c:pt idx="51496">
                  <c:v>1.007080078125E-3</c:v>
                </c:pt>
                <c:pt idx="51497">
                  <c:v>1.0068416595458984E-3</c:v>
                </c:pt>
                <c:pt idx="51498">
                  <c:v>1.007080078125E-3</c:v>
                </c:pt>
                <c:pt idx="51499">
                  <c:v>1.0080337524414063E-3</c:v>
                </c:pt>
                <c:pt idx="51500">
                  <c:v>1.007080078125E-3</c:v>
                </c:pt>
                <c:pt idx="51501">
                  <c:v>1.0068416595458984E-3</c:v>
                </c:pt>
                <c:pt idx="51502">
                  <c:v>1.007080078125E-3</c:v>
                </c:pt>
                <c:pt idx="51503">
                  <c:v>1.007080078125E-3</c:v>
                </c:pt>
                <c:pt idx="51504">
                  <c:v>1.0068416595458984E-3</c:v>
                </c:pt>
                <c:pt idx="51505">
                  <c:v>1.007080078125E-3</c:v>
                </c:pt>
                <c:pt idx="51506">
                  <c:v>1.007080078125E-3</c:v>
                </c:pt>
                <c:pt idx="51507">
                  <c:v>1.0068416595458984E-3</c:v>
                </c:pt>
                <c:pt idx="51508">
                  <c:v>1.007080078125E-3</c:v>
                </c:pt>
                <c:pt idx="51509">
                  <c:v>1.007080078125E-3</c:v>
                </c:pt>
                <c:pt idx="51510">
                  <c:v>1.0068416595458984E-3</c:v>
                </c:pt>
                <c:pt idx="51511">
                  <c:v>1.007080078125E-3</c:v>
                </c:pt>
                <c:pt idx="51512">
                  <c:v>1.0080337524414063E-3</c:v>
                </c:pt>
                <c:pt idx="51513">
                  <c:v>1.0068416595458984E-3</c:v>
                </c:pt>
                <c:pt idx="51514">
                  <c:v>1.007080078125E-3</c:v>
                </c:pt>
                <c:pt idx="51515">
                  <c:v>1.007080078125E-3</c:v>
                </c:pt>
                <c:pt idx="51516">
                  <c:v>1.0068416595458984E-3</c:v>
                </c:pt>
                <c:pt idx="51517">
                  <c:v>1.007080078125E-3</c:v>
                </c:pt>
                <c:pt idx="51518">
                  <c:v>1.007080078125E-3</c:v>
                </c:pt>
                <c:pt idx="51519">
                  <c:v>1.0068416595458984E-3</c:v>
                </c:pt>
                <c:pt idx="51520">
                  <c:v>1.007080078125E-3</c:v>
                </c:pt>
                <c:pt idx="51521">
                  <c:v>1.007080078125E-3</c:v>
                </c:pt>
                <c:pt idx="51522">
                  <c:v>1.0068416595458984E-3</c:v>
                </c:pt>
                <c:pt idx="51523">
                  <c:v>1.007080078125E-3</c:v>
                </c:pt>
                <c:pt idx="51524">
                  <c:v>1.0080337524414063E-3</c:v>
                </c:pt>
                <c:pt idx="51525">
                  <c:v>1.007080078125E-3</c:v>
                </c:pt>
                <c:pt idx="51526">
                  <c:v>1.0068416595458984E-3</c:v>
                </c:pt>
                <c:pt idx="51527">
                  <c:v>1.007080078125E-3</c:v>
                </c:pt>
                <c:pt idx="51528">
                  <c:v>1.007080078125E-3</c:v>
                </c:pt>
                <c:pt idx="51529">
                  <c:v>1.0068416595458984E-3</c:v>
                </c:pt>
                <c:pt idx="51530">
                  <c:v>1.007080078125E-3</c:v>
                </c:pt>
                <c:pt idx="51531">
                  <c:v>1.007080078125E-3</c:v>
                </c:pt>
                <c:pt idx="51532">
                  <c:v>1.0068416595458984E-3</c:v>
                </c:pt>
                <c:pt idx="51533">
                  <c:v>1.007080078125E-3</c:v>
                </c:pt>
                <c:pt idx="51534">
                  <c:v>1.007080078125E-3</c:v>
                </c:pt>
                <c:pt idx="51535">
                  <c:v>1.0068416595458984E-3</c:v>
                </c:pt>
                <c:pt idx="51536">
                  <c:v>1.007080078125E-3</c:v>
                </c:pt>
                <c:pt idx="51537">
                  <c:v>1.0080337524414063E-3</c:v>
                </c:pt>
                <c:pt idx="51538">
                  <c:v>1.0068416595458984E-3</c:v>
                </c:pt>
                <c:pt idx="51539">
                  <c:v>1.007080078125E-3</c:v>
                </c:pt>
                <c:pt idx="51540">
                  <c:v>1.007080078125E-3</c:v>
                </c:pt>
                <c:pt idx="51541">
                  <c:v>1.0068416595458984E-3</c:v>
                </c:pt>
                <c:pt idx="51542">
                  <c:v>1.007080078125E-3</c:v>
                </c:pt>
                <c:pt idx="51543">
                  <c:v>1.007080078125E-3</c:v>
                </c:pt>
                <c:pt idx="51544">
                  <c:v>1.0068416595458984E-3</c:v>
                </c:pt>
                <c:pt idx="51545">
                  <c:v>1.007080078125E-3</c:v>
                </c:pt>
                <c:pt idx="51546">
                  <c:v>1.007080078125E-3</c:v>
                </c:pt>
                <c:pt idx="51547">
                  <c:v>1.0068416595458984E-3</c:v>
                </c:pt>
                <c:pt idx="51548">
                  <c:v>1.007080078125E-3</c:v>
                </c:pt>
                <c:pt idx="51549">
                  <c:v>1.0080337524414063E-3</c:v>
                </c:pt>
                <c:pt idx="51550">
                  <c:v>1.007080078125E-3</c:v>
                </c:pt>
                <c:pt idx="51551">
                  <c:v>1.0068416595458984E-3</c:v>
                </c:pt>
                <c:pt idx="51552">
                  <c:v>1.007080078125E-3</c:v>
                </c:pt>
                <c:pt idx="51553">
                  <c:v>1.007080078125E-3</c:v>
                </c:pt>
                <c:pt idx="51554">
                  <c:v>1.0068416595458984E-3</c:v>
                </c:pt>
                <c:pt idx="51555">
                  <c:v>1.007080078125E-3</c:v>
                </c:pt>
                <c:pt idx="51556">
                  <c:v>1.007080078125E-3</c:v>
                </c:pt>
                <c:pt idx="51557">
                  <c:v>1.0068416595458984E-3</c:v>
                </c:pt>
                <c:pt idx="51558">
                  <c:v>1.007080078125E-3</c:v>
                </c:pt>
                <c:pt idx="51559">
                  <c:v>1.007080078125E-3</c:v>
                </c:pt>
                <c:pt idx="51560">
                  <c:v>1.0068416595458984E-3</c:v>
                </c:pt>
                <c:pt idx="51561">
                  <c:v>1.007080078125E-3</c:v>
                </c:pt>
                <c:pt idx="51562">
                  <c:v>1.0080337524414063E-3</c:v>
                </c:pt>
                <c:pt idx="51563">
                  <c:v>1.0068416595458984E-3</c:v>
                </c:pt>
                <c:pt idx="51564">
                  <c:v>1.007080078125E-3</c:v>
                </c:pt>
                <c:pt idx="51565">
                  <c:v>1.007080078125E-3</c:v>
                </c:pt>
                <c:pt idx="51566">
                  <c:v>1.0068416595458984E-3</c:v>
                </c:pt>
                <c:pt idx="51567">
                  <c:v>1.007080078125E-3</c:v>
                </c:pt>
                <c:pt idx="51568">
                  <c:v>1.007080078125E-3</c:v>
                </c:pt>
                <c:pt idx="51569">
                  <c:v>1.0068416595458984E-3</c:v>
                </c:pt>
                <c:pt idx="51570">
                  <c:v>1.007080078125E-3</c:v>
                </c:pt>
                <c:pt idx="51571">
                  <c:v>1.007080078125E-3</c:v>
                </c:pt>
                <c:pt idx="51572">
                  <c:v>1.0068416595458984E-3</c:v>
                </c:pt>
                <c:pt idx="51573">
                  <c:v>1.007080078125E-3</c:v>
                </c:pt>
                <c:pt idx="51574">
                  <c:v>1.0080337524414063E-3</c:v>
                </c:pt>
                <c:pt idx="51575">
                  <c:v>1.007080078125E-3</c:v>
                </c:pt>
                <c:pt idx="51576">
                  <c:v>1.0068416595458984E-3</c:v>
                </c:pt>
                <c:pt idx="51577">
                  <c:v>1.007080078125E-3</c:v>
                </c:pt>
                <c:pt idx="51578">
                  <c:v>1.007080078125E-3</c:v>
                </c:pt>
                <c:pt idx="51579">
                  <c:v>1.0068416595458984E-3</c:v>
                </c:pt>
                <c:pt idx="51580">
                  <c:v>1.007080078125E-3</c:v>
                </c:pt>
                <c:pt idx="51581">
                  <c:v>4.0280818939208984E-3</c:v>
                </c:pt>
                <c:pt idx="51582">
                  <c:v>1.0068416595458984E-3</c:v>
                </c:pt>
                <c:pt idx="51583">
                  <c:v>1.007080078125E-3</c:v>
                </c:pt>
                <c:pt idx="51584">
                  <c:v>1.0080337524414063E-3</c:v>
                </c:pt>
                <c:pt idx="51585">
                  <c:v>1.0068416595458984E-3</c:v>
                </c:pt>
                <c:pt idx="51586">
                  <c:v>1.007080078125E-3</c:v>
                </c:pt>
                <c:pt idx="51587">
                  <c:v>1.007080078125E-3</c:v>
                </c:pt>
                <c:pt idx="51588">
                  <c:v>1.0068416595458984E-3</c:v>
                </c:pt>
                <c:pt idx="51589">
                  <c:v>1.007080078125E-3</c:v>
                </c:pt>
                <c:pt idx="51590">
                  <c:v>1.007080078125E-3</c:v>
                </c:pt>
                <c:pt idx="51591">
                  <c:v>1.0068416595458984E-3</c:v>
                </c:pt>
                <c:pt idx="51592">
                  <c:v>1.007080078125E-3</c:v>
                </c:pt>
                <c:pt idx="51593">
                  <c:v>1.007080078125E-3</c:v>
                </c:pt>
                <c:pt idx="51594">
                  <c:v>1.0068416595458984E-3</c:v>
                </c:pt>
                <c:pt idx="51595">
                  <c:v>1.007080078125E-3</c:v>
                </c:pt>
                <c:pt idx="51596">
                  <c:v>1.0080337524414063E-3</c:v>
                </c:pt>
                <c:pt idx="51597">
                  <c:v>1.007080078125E-3</c:v>
                </c:pt>
                <c:pt idx="51598">
                  <c:v>1.0068416595458984E-3</c:v>
                </c:pt>
                <c:pt idx="51599">
                  <c:v>1.007080078125E-3</c:v>
                </c:pt>
                <c:pt idx="51600">
                  <c:v>1.007080078125E-3</c:v>
                </c:pt>
                <c:pt idx="51601">
                  <c:v>1.0068416595458984E-3</c:v>
                </c:pt>
                <c:pt idx="51602">
                  <c:v>1.007080078125E-3</c:v>
                </c:pt>
                <c:pt idx="51603">
                  <c:v>1.007080078125E-3</c:v>
                </c:pt>
                <c:pt idx="51604">
                  <c:v>1.0068416595458984E-3</c:v>
                </c:pt>
                <c:pt idx="51605">
                  <c:v>1.007080078125E-3</c:v>
                </c:pt>
                <c:pt idx="51606">
                  <c:v>1.007080078125E-3</c:v>
                </c:pt>
                <c:pt idx="51607">
                  <c:v>1.0068416595458984E-3</c:v>
                </c:pt>
                <c:pt idx="51608">
                  <c:v>1.007080078125E-3</c:v>
                </c:pt>
                <c:pt idx="51609">
                  <c:v>1.0080337524414063E-3</c:v>
                </c:pt>
                <c:pt idx="51610">
                  <c:v>1.0068416595458984E-3</c:v>
                </c:pt>
                <c:pt idx="51611">
                  <c:v>1.007080078125E-3</c:v>
                </c:pt>
                <c:pt idx="51612">
                  <c:v>1.007080078125E-3</c:v>
                </c:pt>
                <c:pt idx="51613">
                  <c:v>1.0068416595458984E-3</c:v>
                </c:pt>
                <c:pt idx="51614">
                  <c:v>1.007080078125E-3</c:v>
                </c:pt>
                <c:pt idx="51615">
                  <c:v>1.007080078125E-3</c:v>
                </c:pt>
                <c:pt idx="51616">
                  <c:v>1.0068416595458984E-3</c:v>
                </c:pt>
                <c:pt idx="51617">
                  <c:v>1.007080078125E-3</c:v>
                </c:pt>
                <c:pt idx="51618">
                  <c:v>1.007080078125E-3</c:v>
                </c:pt>
                <c:pt idx="51619">
                  <c:v>1.0068416595458984E-3</c:v>
                </c:pt>
                <c:pt idx="51620">
                  <c:v>1.007080078125E-3</c:v>
                </c:pt>
                <c:pt idx="51621">
                  <c:v>1.0080337524414063E-3</c:v>
                </c:pt>
                <c:pt idx="51622">
                  <c:v>1.007080078125E-3</c:v>
                </c:pt>
                <c:pt idx="51623">
                  <c:v>1.0068416595458984E-3</c:v>
                </c:pt>
                <c:pt idx="51624">
                  <c:v>1.007080078125E-3</c:v>
                </c:pt>
                <c:pt idx="51625">
                  <c:v>1.007080078125E-3</c:v>
                </c:pt>
                <c:pt idx="51626">
                  <c:v>1.0068416595458984E-3</c:v>
                </c:pt>
                <c:pt idx="51627">
                  <c:v>1.007080078125E-3</c:v>
                </c:pt>
                <c:pt idx="51628">
                  <c:v>1.007080078125E-3</c:v>
                </c:pt>
                <c:pt idx="51629">
                  <c:v>1.0068416595458984E-3</c:v>
                </c:pt>
                <c:pt idx="51630">
                  <c:v>1.007080078125E-3</c:v>
                </c:pt>
                <c:pt idx="51631">
                  <c:v>1.007080078125E-3</c:v>
                </c:pt>
                <c:pt idx="51632">
                  <c:v>1.0068416595458984E-3</c:v>
                </c:pt>
                <c:pt idx="51633">
                  <c:v>1.0080337524414063E-3</c:v>
                </c:pt>
                <c:pt idx="51634">
                  <c:v>1.007080078125E-3</c:v>
                </c:pt>
                <c:pt idx="51635">
                  <c:v>1.0068416595458984E-3</c:v>
                </c:pt>
                <c:pt idx="51636">
                  <c:v>1.007080078125E-3</c:v>
                </c:pt>
                <c:pt idx="51637">
                  <c:v>1.007080078125E-3</c:v>
                </c:pt>
                <c:pt idx="51638">
                  <c:v>1.0068416595458984E-3</c:v>
                </c:pt>
                <c:pt idx="51639">
                  <c:v>1.007080078125E-3</c:v>
                </c:pt>
                <c:pt idx="51640">
                  <c:v>1.007080078125E-3</c:v>
                </c:pt>
                <c:pt idx="51641">
                  <c:v>1.0068416595458984E-3</c:v>
                </c:pt>
                <c:pt idx="51642">
                  <c:v>1.007080078125E-3</c:v>
                </c:pt>
                <c:pt idx="51643">
                  <c:v>1.007080078125E-3</c:v>
                </c:pt>
                <c:pt idx="51644">
                  <c:v>1.0068416595458984E-3</c:v>
                </c:pt>
                <c:pt idx="51645">
                  <c:v>1.007080078125E-3</c:v>
                </c:pt>
                <c:pt idx="51646">
                  <c:v>1.0080337524414063E-3</c:v>
                </c:pt>
                <c:pt idx="51647">
                  <c:v>1.007080078125E-3</c:v>
                </c:pt>
                <c:pt idx="51648">
                  <c:v>1.0068416595458984E-3</c:v>
                </c:pt>
                <c:pt idx="51649">
                  <c:v>1.007080078125E-3</c:v>
                </c:pt>
                <c:pt idx="51650">
                  <c:v>1.007080078125E-3</c:v>
                </c:pt>
                <c:pt idx="51651">
                  <c:v>1.0068416595458984E-3</c:v>
                </c:pt>
                <c:pt idx="51652">
                  <c:v>1.007080078125E-3</c:v>
                </c:pt>
                <c:pt idx="51653">
                  <c:v>1.007080078125E-3</c:v>
                </c:pt>
                <c:pt idx="51654">
                  <c:v>3.0210018157958984E-3</c:v>
                </c:pt>
                <c:pt idx="51655">
                  <c:v>1.0068416595458984E-3</c:v>
                </c:pt>
                <c:pt idx="51656">
                  <c:v>1.0080337524414063E-3</c:v>
                </c:pt>
                <c:pt idx="51657">
                  <c:v>1.007080078125E-3</c:v>
                </c:pt>
                <c:pt idx="51658">
                  <c:v>1.0068416595458984E-3</c:v>
                </c:pt>
                <c:pt idx="51659">
                  <c:v>1.007080078125E-3</c:v>
                </c:pt>
                <c:pt idx="51660">
                  <c:v>1.007080078125E-3</c:v>
                </c:pt>
                <c:pt idx="51661">
                  <c:v>1.0068416595458984E-3</c:v>
                </c:pt>
                <c:pt idx="51662">
                  <c:v>1.007080078125E-3</c:v>
                </c:pt>
                <c:pt idx="51663">
                  <c:v>1.007080078125E-3</c:v>
                </c:pt>
                <c:pt idx="51664">
                  <c:v>1.0068416595458984E-3</c:v>
                </c:pt>
                <c:pt idx="51665">
                  <c:v>1.007080078125E-3</c:v>
                </c:pt>
                <c:pt idx="51666">
                  <c:v>1.007080078125E-3</c:v>
                </c:pt>
                <c:pt idx="51667">
                  <c:v>1.0068416595458984E-3</c:v>
                </c:pt>
                <c:pt idx="51668">
                  <c:v>1.007080078125E-3</c:v>
                </c:pt>
                <c:pt idx="51669">
                  <c:v>1.0080337524414063E-3</c:v>
                </c:pt>
                <c:pt idx="51670">
                  <c:v>1.007080078125E-3</c:v>
                </c:pt>
                <c:pt idx="51671">
                  <c:v>1.0068416595458984E-3</c:v>
                </c:pt>
                <c:pt idx="51672">
                  <c:v>1.007080078125E-3</c:v>
                </c:pt>
                <c:pt idx="51673">
                  <c:v>1.007080078125E-3</c:v>
                </c:pt>
                <c:pt idx="51674">
                  <c:v>1.0068416595458984E-3</c:v>
                </c:pt>
                <c:pt idx="51675">
                  <c:v>1.007080078125E-3</c:v>
                </c:pt>
                <c:pt idx="51676">
                  <c:v>1.007080078125E-3</c:v>
                </c:pt>
                <c:pt idx="51677">
                  <c:v>1.0068416595458984E-3</c:v>
                </c:pt>
                <c:pt idx="51678">
                  <c:v>1.007080078125E-3</c:v>
                </c:pt>
                <c:pt idx="51679">
                  <c:v>1.007080078125E-3</c:v>
                </c:pt>
                <c:pt idx="51680">
                  <c:v>1.0068416595458984E-3</c:v>
                </c:pt>
                <c:pt idx="51681">
                  <c:v>1.0080337524414063E-3</c:v>
                </c:pt>
                <c:pt idx="51682">
                  <c:v>1.007080078125E-3</c:v>
                </c:pt>
                <c:pt idx="51683">
                  <c:v>1.0068416595458984E-3</c:v>
                </c:pt>
                <c:pt idx="51684">
                  <c:v>1.007080078125E-3</c:v>
                </c:pt>
                <c:pt idx="51685">
                  <c:v>1.007080078125E-3</c:v>
                </c:pt>
                <c:pt idx="51686">
                  <c:v>1.0068416595458984E-3</c:v>
                </c:pt>
                <c:pt idx="51687">
                  <c:v>1.007080078125E-3</c:v>
                </c:pt>
                <c:pt idx="51688">
                  <c:v>1.007080078125E-3</c:v>
                </c:pt>
                <c:pt idx="51689">
                  <c:v>1.0068416595458984E-3</c:v>
                </c:pt>
                <c:pt idx="51690">
                  <c:v>1.007080078125E-3</c:v>
                </c:pt>
                <c:pt idx="51691">
                  <c:v>1.007080078125E-3</c:v>
                </c:pt>
                <c:pt idx="51692">
                  <c:v>1.0068416595458984E-3</c:v>
                </c:pt>
                <c:pt idx="51693">
                  <c:v>1.007080078125E-3</c:v>
                </c:pt>
                <c:pt idx="51694">
                  <c:v>1.0080337524414063E-3</c:v>
                </c:pt>
                <c:pt idx="51695">
                  <c:v>1.007080078125E-3</c:v>
                </c:pt>
                <c:pt idx="51696">
                  <c:v>1.0068416595458984E-3</c:v>
                </c:pt>
                <c:pt idx="51697">
                  <c:v>1.007080078125E-3</c:v>
                </c:pt>
                <c:pt idx="51698">
                  <c:v>1.007080078125E-3</c:v>
                </c:pt>
                <c:pt idx="51699">
                  <c:v>1.0068416595458984E-3</c:v>
                </c:pt>
                <c:pt idx="51700">
                  <c:v>1.007080078125E-3</c:v>
                </c:pt>
                <c:pt idx="51701">
                  <c:v>1.007080078125E-3</c:v>
                </c:pt>
                <c:pt idx="51702">
                  <c:v>1.0068416595458984E-3</c:v>
                </c:pt>
                <c:pt idx="51703">
                  <c:v>1.007080078125E-3</c:v>
                </c:pt>
                <c:pt idx="51704">
                  <c:v>1.007080078125E-3</c:v>
                </c:pt>
                <c:pt idx="51705">
                  <c:v>1.0068416595458984E-3</c:v>
                </c:pt>
                <c:pt idx="51706">
                  <c:v>1.0080337524414063E-3</c:v>
                </c:pt>
                <c:pt idx="51707">
                  <c:v>1.007080078125E-3</c:v>
                </c:pt>
                <c:pt idx="51708">
                  <c:v>1.0068416595458984E-3</c:v>
                </c:pt>
                <c:pt idx="51709">
                  <c:v>1.007080078125E-3</c:v>
                </c:pt>
                <c:pt idx="51710">
                  <c:v>1.007080078125E-3</c:v>
                </c:pt>
                <c:pt idx="51711">
                  <c:v>1.0068416595458984E-3</c:v>
                </c:pt>
                <c:pt idx="51712">
                  <c:v>1.007080078125E-3</c:v>
                </c:pt>
                <c:pt idx="51713">
                  <c:v>1.007080078125E-3</c:v>
                </c:pt>
                <c:pt idx="51714">
                  <c:v>1.0068416595458984E-3</c:v>
                </c:pt>
                <c:pt idx="51715">
                  <c:v>1.007080078125E-3</c:v>
                </c:pt>
                <c:pt idx="51716">
                  <c:v>1.007080078125E-3</c:v>
                </c:pt>
                <c:pt idx="51717">
                  <c:v>1.0068416595458984E-3</c:v>
                </c:pt>
                <c:pt idx="51718">
                  <c:v>1.007080078125E-3</c:v>
                </c:pt>
                <c:pt idx="51719">
                  <c:v>1.0080337524414063E-3</c:v>
                </c:pt>
                <c:pt idx="51720">
                  <c:v>1.007080078125E-3</c:v>
                </c:pt>
                <c:pt idx="51721">
                  <c:v>1.0068416595458984E-3</c:v>
                </c:pt>
                <c:pt idx="51722">
                  <c:v>1.007080078125E-3</c:v>
                </c:pt>
                <c:pt idx="51723">
                  <c:v>1.007080078125E-3</c:v>
                </c:pt>
                <c:pt idx="51724">
                  <c:v>1.0068416595458984E-3</c:v>
                </c:pt>
                <c:pt idx="51725">
                  <c:v>1.007080078125E-3</c:v>
                </c:pt>
                <c:pt idx="51726">
                  <c:v>1.007080078125E-3</c:v>
                </c:pt>
                <c:pt idx="51727">
                  <c:v>1.0068416595458984E-3</c:v>
                </c:pt>
                <c:pt idx="51728">
                  <c:v>1.007080078125E-3</c:v>
                </c:pt>
                <c:pt idx="51729">
                  <c:v>1.007080078125E-3</c:v>
                </c:pt>
                <c:pt idx="51730">
                  <c:v>1.0068416595458984E-3</c:v>
                </c:pt>
                <c:pt idx="51731">
                  <c:v>1.0080337524414063E-3</c:v>
                </c:pt>
                <c:pt idx="51732">
                  <c:v>1.007080078125E-3</c:v>
                </c:pt>
                <c:pt idx="51733">
                  <c:v>1.0068416595458984E-3</c:v>
                </c:pt>
                <c:pt idx="51734">
                  <c:v>1.007080078125E-3</c:v>
                </c:pt>
                <c:pt idx="51735">
                  <c:v>1.007080078125E-3</c:v>
                </c:pt>
                <c:pt idx="51736">
                  <c:v>1.0068416595458984E-3</c:v>
                </c:pt>
                <c:pt idx="51737">
                  <c:v>1.007080078125E-3</c:v>
                </c:pt>
                <c:pt idx="51738">
                  <c:v>1.007080078125E-3</c:v>
                </c:pt>
                <c:pt idx="51739">
                  <c:v>1.0068416595458984E-3</c:v>
                </c:pt>
                <c:pt idx="51740">
                  <c:v>1.007080078125E-3</c:v>
                </c:pt>
                <c:pt idx="51741">
                  <c:v>1.007080078125E-3</c:v>
                </c:pt>
                <c:pt idx="51742">
                  <c:v>1.0068416595458984E-3</c:v>
                </c:pt>
                <c:pt idx="51743">
                  <c:v>1.007080078125E-3</c:v>
                </c:pt>
                <c:pt idx="51744">
                  <c:v>1.0080337524414063E-3</c:v>
                </c:pt>
                <c:pt idx="51745">
                  <c:v>1.007080078125E-3</c:v>
                </c:pt>
                <c:pt idx="51746">
                  <c:v>1.0068416595458984E-3</c:v>
                </c:pt>
                <c:pt idx="51747">
                  <c:v>1.007080078125E-3</c:v>
                </c:pt>
                <c:pt idx="51748">
                  <c:v>1.007080078125E-3</c:v>
                </c:pt>
                <c:pt idx="51749">
                  <c:v>1.0068416595458984E-3</c:v>
                </c:pt>
                <c:pt idx="51750">
                  <c:v>1.007080078125E-3</c:v>
                </c:pt>
                <c:pt idx="51751">
                  <c:v>1.007080078125E-3</c:v>
                </c:pt>
                <c:pt idx="51752">
                  <c:v>1.0068416595458984E-3</c:v>
                </c:pt>
                <c:pt idx="51753">
                  <c:v>1.007080078125E-3</c:v>
                </c:pt>
                <c:pt idx="51754">
                  <c:v>1.007080078125E-3</c:v>
                </c:pt>
                <c:pt idx="51755">
                  <c:v>1.0068416595458984E-3</c:v>
                </c:pt>
                <c:pt idx="51756">
                  <c:v>1.0080337524414063E-3</c:v>
                </c:pt>
                <c:pt idx="51757">
                  <c:v>1.007080078125E-3</c:v>
                </c:pt>
                <c:pt idx="51758">
                  <c:v>1.0068416595458984E-3</c:v>
                </c:pt>
                <c:pt idx="51759">
                  <c:v>1.007080078125E-3</c:v>
                </c:pt>
                <c:pt idx="51760">
                  <c:v>1.007080078125E-3</c:v>
                </c:pt>
                <c:pt idx="51761">
                  <c:v>1.0068416595458984E-3</c:v>
                </c:pt>
                <c:pt idx="51762">
                  <c:v>1.007080078125E-3</c:v>
                </c:pt>
                <c:pt idx="51763">
                  <c:v>1.007080078125E-3</c:v>
                </c:pt>
                <c:pt idx="51764">
                  <c:v>1.0068416595458984E-3</c:v>
                </c:pt>
                <c:pt idx="51765">
                  <c:v>1.007080078125E-3</c:v>
                </c:pt>
                <c:pt idx="51766">
                  <c:v>1.007080078125E-3</c:v>
                </c:pt>
                <c:pt idx="51767">
                  <c:v>1.0068416595458984E-3</c:v>
                </c:pt>
                <c:pt idx="51768">
                  <c:v>1.007080078125E-3</c:v>
                </c:pt>
                <c:pt idx="51769">
                  <c:v>1.0080337524414063E-3</c:v>
                </c:pt>
                <c:pt idx="51770">
                  <c:v>1.007080078125E-3</c:v>
                </c:pt>
                <c:pt idx="51771">
                  <c:v>1.0068416595458984E-3</c:v>
                </c:pt>
                <c:pt idx="51772">
                  <c:v>1.007080078125E-3</c:v>
                </c:pt>
                <c:pt idx="51773">
                  <c:v>1.007080078125E-3</c:v>
                </c:pt>
                <c:pt idx="51774">
                  <c:v>1.0068416595458984E-3</c:v>
                </c:pt>
                <c:pt idx="51775">
                  <c:v>4.0280818939208984E-3</c:v>
                </c:pt>
                <c:pt idx="51776">
                  <c:v>1.007080078125E-3</c:v>
                </c:pt>
                <c:pt idx="51777">
                  <c:v>1.0068416595458984E-3</c:v>
                </c:pt>
                <c:pt idx="51778">
                  <c:v>1.0080337524414063E-3</c:v>
                </c:pt>
                <c:pt idx="51779">
                  <c:v>1.007080078125E-3</c:v>
                </c:pt>
                <c:pt idx="51780">
                  <c:v>1.0068416595458984E-3</c:v>
                </c:pt>
                <c:pt idx="51781">
                  <c:v>1.007080078125E-3</c:v>
                </c:pt>
                <c:pt idx="51782">
                  <c:v>1.007080078125E-3</c:v>
                </c:pt>
                <c:pt idx="51783">
                  <c:v>1.0068416595458984E-3</c:v>
                </c:pt>
                <c:pt idx="51784">
                  <c:v>1.007080078125E-3</c:v>
                </c:pt>
                <c:pt idx="51785">
                  <c:v>1.007080078125E-3</c:v>
                </c:pt>
                <c:pt idx="51786">
                  <c:v>1.0068416595458984E-3</c:v>
                </c:pt>
                <c:pt idx="51787">
                  <c:v>1.007080078125E-3</c:v>
                </c:pt>
                <c:pt idx="51788">
                  <c:v>1.007080078125E-3</c:v>
                </c:pt>
                <c:pt idx="51789">
                  <c:v>1.0068416595458984E-3</c:v>
                </c:pt>
                <c:pt idx="51790">
                  <c:v>1.007080078125E-3</c:v>
                </c:pt>
                <c:pt idx="51791">
                  <c:v>1.0080337524414063E-3</c:v>
                </c:pt>
                <c:pt idx="51792">
                  <c:v>1.007080078125E-3</c:v>
                </c:pt>
                <c:pt idx="51793">
                  <c:v>1.0068416595458984E-3</c:v>
                </c:pt>
                <c:pt idx="51794">
                  <c:v>1.007080078125E-3</c:v>
                </c:pt>
                <c:pt idx="51795">
                  <c:v>1.007080078125E-3</c:v>
                </c:pt>
                <c:pt idx="51796">
                  <c:v>1.0068416595458984E-3</c:v>
                </c:pt>
                <c:pt idx="51797">
                  <c:v>1.007080078125E-3</c:v>
                </c:pt>
                <c:pt idx="51798">
                  <c:v>1.007080078125E-3</c:v>
                </c:pt>
                <c:pt idx="51799">
                  <c:v>1.0068416595458984E-3</c:v>
                </c:pt>
                <c:pt idx="51800">
                  <c:v>1.007080078125E-3</c:v>
                </c:pt>
                <c:pt idx="51801">
                  <c:v>1.007080078125E-3</c:v>
                </c:pt>
                <c:pt idx="51802">
                  <c:v>1.0068416595458984E-3</c:v>
                </c:pt>
                <c:pt idx="51803">
                  <c:v>1.0080337524414063E-3</c:v>
                </c:pt>
                <c:pt idx="51804">
                  <c:v>1.007080078125E-3</c:v>
                </c:pt>
                <c:pt idx="51805">
                  <c:v>1.0068416595458984E-3</c:v>
                </c:pt>
                <c:pt idx="51806">
                  <c:v>1.007080078125E-3</c:v>
                </c:pt>
                <c:pt idx="51807">
                  <c:v>1.007080078125E-3</c:v>
                </c:pt>
                <c:pt idx="51808">
                  <c:v>1.0068416595458984E-3</c:v>
                </c:pt>
                <c:pt idx="51809">
                  <c:v>1.007080078125E-3</c:v>
                </c:pt>
                <c:pt idx="51810">
                  <c:v>1.007080078125E-3</c:v>
                </c:pt>
                <c:pt idx="51811">
                  <c:v>1.0068416595458984E-3</c:v>
                </c:pt>
                <c:pt idx="51812">
                  <c:v>1.007080078125E-3</c:v>
                </c:pt>
                <c:pt idx="51813">
                  <c:v>1.007080078125E-3</c:v>
                </c:pt>
                <c:pt idx="51814">
                  <c:v>1.0068416595458984E-3</c:v>
                </c:pt>
                <c:pt idx="51815">
                  <c:v>1.007080078125E-3</c:v>
                </c:pt>
                <c:pt idx="51816">
                  <c:v>1.0080337524414063E-3</c:v>
                </c:pt>
                <c:pt idx="51817">
                  <c:v>1.007080078125E-3</c:v>
                </c:pt>
                <c:pt idx="51818">
                  <c:v>1.0068416595458984E-3</c:v>
                </c:pt>
                <c:pt idx="51819">
                  <c:v>1.007080078125E-3</c:v>
                </c:pt>
                <c:pt idx="51820">
                  <c:v>1.007080078125E-3</c:v>
                </c:pt>
                <c:pt idx="51821">
                  <c:v>1.0068416595458984E-3</c:v>
                </c:pt>
                <c:pt idx="51822">
                  <c:v>1.007080078125E-3</c:v>
                </c:pt>
                <c:pt idx="51823">
                  <c:v>1.007080078125E-3</c:v>
                </c:pt>
                <c:pt idx="51824">
                  <c:v>1.0068416595458984E-3</c:v>
                </c:pt>
                <c:pt idx="51825">
                  <c:v>1.007080078125E-3</c:v>
                </c:pt>
                <c:pt idx="51826">
                  <c:v>1.007080078125E-3</c:v>
                </c:pt>
                <c:pt idx="51827">
                  <c:v>1.0068416595458984E-3</c:v>
                </c:pt>
                <c:pt idx="51828">
                  <c:v>1.0080337524414063E-3</c:v>
                </c:pt>
                <c:pt idx="51829">
                  <c:v>1.007080078125E-3</c:v>
                </c:pt>
                <c:pt idx="51830">
                  <c:v>1.0068416595458984E-3</c:v>
                </c:pt>
                <c:pt idx="51831">
                  <c:v>1.007080078125E-3</c:v>
                </c:pt>
                <c:pt idx="51832">
                  <c:v>1.007080078125E-3</c:v>
                </c:pt>
                <c:pt idx="51833">
                  <c:v>1.0068416595458984E-3</c:v>
                </c:pt>
                <c:pt idx="51834">
                  <c:v>1.007080078125E-3</c:v>
                </c:pt>
                <c:pt idx="51835">
                  <c:v>1.007080078125E-3</c:v>
                </c:pt>
                <c:pt idx="51836">
                  <c:v>1.0068416595458984E-3</c:v>
                </c:pt>
                <c:pt idx="51837">
                  <c:v>1.007080078125E-3</c:v>
                </c:pt>
                <c:pt idx="51838">
                  <c:v>1.007080078125E-3</c:v>
                </c:pt>
                <c:pt idx="51839">
                  <c:v>1.0068416595458984E-3</c:v>
                </c:pt>
                <c:pt idx="51840">
                  <c:v>1.007080078125E-3</c:v>
                </c:pt>
                <c:pt idx="51841">
                  <c:v>1.0080337524414063E-3</c:v>
                </c:pt>
                <c:pt idx="51842">
                  <c:v>1.007080078125E-3</c:v>
                </c:pt>
                <c:pt idx="51843">
                  <c:v>1.0068416595458984E-3</c:v>
                </c:pt>
                <c:pt idx="51844">
                  <c:v>1.007080078125E-3</c:v>
                </c:pt>
                <c:pt idx="51845">
                  <c:v>1.007080078125E-3</c:v>
                </c:pt>
                <c:pt idx="51846">
                  <c:v>1.0068416595458984E-3</c:v>
                </c:pt>
                <c:pt idx="51847">
                  <c:v>1.007080078125E-3</c:v>
                </c:pt>
                <c:pt idx="51848">
                  <c:v>1.007080078125E-3</c:v>
                </c:pt>
                <c:pt idx="51849">
                  <c:v>1.0068416595458984E-3</c:v>
                </c:pt>
                <c:pt idx="51850">
                  <c:v>1.007080078125E-3</c:v>
                </c:pt>
                <c:pt idx="51851">
                  <c:v>1.0068416595458984E-3</c:v>
                </c:pt>
                <c:pt idx="51852">
                  <c:v>1.007080078125E-3</c:v>
                </c:pt>
                <c:pt idx="51853">
                  <c:v>1.0080337524414063E-3</c:v>
                </c:pt>
                <c:pt idx="51854">
                  <c:v>1.007080078125E-3</c:v>
                </c:pt>
                <c:pt idx="51855">
                  <c:v>1.0068416595458984E-3</c:v>
                </c:pt>
                <c:pt idx="51856">
                  <c:v>1.007080078125E-3</c:v>
                </c:pt>
                <c:pt idx="51857">
                  <c:v>1.007080078125E-3</c:v>
                </c:pt>
                <c:pt idx="51858">
                  <c:v>1.0068416595458984E-3</c:v>
                </c:pt>
                <c:pt idx="51859">
                  <c:v>1.007080078125E-3</c:v>
                </c:pt>
                <c:pt idx="51860">
                  <c:v>1.007080078125E-3</c:v>
                </c:pt>
                <c:pt idx="51861">
                  <c:v>1.0068416595458984E-3</c:v>
                </c:pt>
                <c:pt idx="51862">
                  <c:v>1.007080078125E-3</c:v>
                </c:pt>
                <c:pt idx="51863">
                  <c:v>1.007080078125E-3</c:v>
                </c:pt>
                <c:pt idx="51864">
                  <c:v>1.0068416595458984E-3</c:v>
                </c:pt>
                <c:pt idx="51865">
                  <c:v>1.007080078125E-3</c:v>
                </c:pt>
                <c:pt idx="51866">
                  <c:v>1.0080337524414063E-3</c:v>
                </c:pt>
                <c:pt idx="51867">
                  <c:v>1.007080078125E-3</c:v>
                </c:pt>
                <c:pt idx="51868">
                  <c:v>1.0068416595458984E-3</c:v>
                </c:pt>
                <c:pt idx="51869">
                  <c:v>1.007080078125E-3</c:v>
                </c:pt>
                <c:pt idx="51870">
                  <c:v>1.007080078125E-3</c:v>
                </c:pt>
                <c:pt idx="51871">
                  <c:v>1.0068416595458984E-3</c:v>
                </c:pt>
                <c:pt idx="51872">
                  <c:v>1.007080078125E-3</c:v>
                </c:pt>
                <c:pt idx="51873">
                  <c:v>1.0068416595458984E-3</c:v>
                </c:pt>
                <c:pt idx="51874">
                  <c:v>1.007080078125E-3</c:v>
                </c:pt>
                <c:pt idx="51875">
                  <c:v>1.007080078125E-3</c:v>
                </c:pt>
                <c:pt idx="51876">
                  <c:v>1.0068416595458984E-3</c:v>
                </c:pt>
                <c:pt idx="51877">
                  <c:v>1.007080078125E-3</c:v>
                </c:pt>
                <c:pt idx="51878">
                  <c:v>1.0080337524414063E-3</c:v>
                </c:pt>
                <c:pt idx="51879">
                  <c:v>1.007080078125E-3</c:v>
                </c:pt>
                <c:pt idx="51880">
                  <c:v>1.0068416595458984E-3</c:v>
                </c:pt>
                <c:pt idx="51881">
                  <c:v>1.007080078125E-3</c:v>
                </c:pt>
                <c:pt idx="51882">
                  <c:v>1.007080078125E-3</c:v>
                </c:pt>
                <c:pt idx="51883">
                  <c:v>1.0068416595458984E-3</c:v>
                </c:pt>
                <c:pt idx="51884">
                  <c:v>1.007080078125E-3</c:v>
                </c:pt>
                <c:pt idx="51885">
                  <c:v>1.007080078125E-3</c:v>
                </c:pt>
                <c:pt idx="51886">
                  <c:v>1.0068416595458984E-3</c:v>
                </c:pt>
                <c:pt idx="51887">
                  <c:v>1.007080078125E-3</c:v>
                </c:pt>
                <c:pt idx="51888">
                  <c:v>1.007080078125E-3</c:v>
                </c:pt>
                <c:pt idx="51889">
                  <c:v>1.0068416595458984E-3</c:v>
                </c:pt>
                <c:pt idx="51890">
                  <c:v>1.007080078125E-3</c:v>
                </c:pt>
                <c:pt idx="51891">
                  <c:v>1.0080337524414063E-3</c:v>
                </c:pt>
                <c:pt idx="51892">
                  <c:v>1.007080078125E-3</c:v>
                </c:pt>
                <c:pt idx="51893">
                  <c:v>1.0068416595458984E-3</c:v>
                </c:pt>
                <c:pt idx="51894">
                  <c:v>1.007080078125E-3</c:v>
                </c:pt>
                <c:pt idx="51895">
                  <c:v>1.0068416595458984E-3</c:v>
                </c:pt>
                <c:pt idx="51896">
                  <c:v>1.007080078125E-3</c:v>
                </c:pt>
                <c:pt idx="51897">
                  <c:v>1.007080078125E-3</c:v>
                </c:pt>
                <c:pt idx="51898">
                  <c:v>1.0068416595458984E-3</c:v>
                </c:pt>
                <c:pt idx="51899">
                  <c:v>1.007080078125E-3</c:v>
                </c:pt>
                <c:pt idx="51900">
                  <c:v>1.007080078125E-3</c:v>
                </c:pt>
                <c:pt idx="51901">
                  <c:v>1.0068416595458984E-3</c:v>
                </c:pt>
                <c:pt idx="51902">
                  <c:v>1.007080078125E-3</c:v>
                </c:pt>
                <c:pt idx="51903">
                  <c:v>1.0080337524414063E-3</c:v>
                </c:pt>
                <c:pt idx="51904">
                  <c:v>1.007080078125E-3</c:v>
                </c:pt>
                <c:pt idx="51905">
                  <c:v>1.0068416595458984E-3</c:v>
                </c:pt>
                <c:pt idx="51906">
                  <c:v>1.007080078125E-3</c:v>
                </c:pt>
                <c:pt idx="51907">
                  <c:v>1.007080078125E-3</c:v>
                </c:pt>
                <c:pt idx="51908">
                  <c:v>1.0068416595458984E-3</c:v>
                </c:pt>
                <c:pt idx="51909">
                  <c:v>1.007080078125E-3</c:v>
                </c:pt>
                <c:pt idx="51910">
                  <c:v>1.007080078125E-3</c:v>
                </c:pt>
                <c:pt idx="51911">
                  <c:v>1.0068416595458984E-3</c:v>
                </c:pt>
                <c:pt idx="51912">
                  <c:v>1.007080078125E-3</c:v>
                </c:pt>
                <c:pt idx="51913">
                  <c:v>1.007080078125E-3</c:v>
                </c:pt>
                <c:pt idx="51914">
                  <c:v>1.0068416595458984E-3</c:v>
                </c:pt>
                <c:pt idx="51915">
                  <c:v>1.007080078125E-3</c:v>
                </c:pt>
                <c:pt idx="51916">
                  <c:v>1.0080337524414063E-3</c:v>
                </c:pt>
                <c:pt idx="51917">
                  <c:v>1.0068416595458984E-3</c:v>
                </c:pt>
                <c:pt idx="51918">
                  <c:v>1.007080078125E-3</c:v>
                </c:pt>
                <c:pt idx="51919">
                  <c:v>1.007080078125E-3</c:v>
                </c:pt>
                <c:pt idx="51920">
                  <c:v>1.0068416595458984E-3</c:v>
                </c:pt>
                <c:pt idx="51921">
                  <c:v>1.007080078125E-3</c:v>
                </c:pt>
                <c:pt idx="51922">
                  <c:v>1.007080078125E-3</c:v>
                </c:pt>
                <c:pt idx="51923">
                  <c:v>1.0068416595458984E-3</c:v>
                </c:pt>
                <c:pt idx="51924">
                  <c:v>1.007080078125E-3</c:v>
                </c:pt>
                <c:pt idx="51925">
                  <c:v>1.007080078125E-3</c:v>
                </c:pt>
                <c:pt idx="51926">
                  <c:v>1.0068416595458984E-3</c:v>
                </c:pt>
                <c:pt idx="51927">
                  <c:v>1.007080078125E-3</c:v>
                </c:pt>
                <c:pt idx="51928">
                  <c:v>1.0080337524414063E-3</c:v>
                </c:pt>
                <c:pt idx="51929">
                  <c:v>1.007080078125E-3</c:v>
                </c:pt>
                <c:pt idx="51930">
                  <c:v>1.0068416595458984E-3</c:v>
                </c:pt>
                <c:pt idx="51931">
                  <c:v>1.007080078125E-3</c:v>
                </c:pt>
                <c:pt idx="51932">
                  <c:v>1.007080078125E-3</c:v>
                </c:pt>
                <c:pt idx="51933">
                  <c:v>1.0068416595458984E-3</c:v>
                </c:pt>
                <c:pt idx="51934">
                  <c:v>1.007080078125E-3</c:v>
                </c:pt>
                <c:pt idx="51935">
                  <c:v>1.007080078125E-3</c:v>
                </c:pt>
                <c:pt idx="51936">
                  <c:v>1.0068416595458984E-3</c:v>
                </c:pt>
                <c:pt idx="51937">
                  <c:v>1.007080078125E-3</c:v>
                </c:pt>
                <c:pt idx="51938">
                  <c:v>1.007080078125E-3</c:v>
                </c:pt>
                <c:pt idx="51939">
                  <c:v>1.0068416595458984E-3</c:v>
                </c:pt>
                <c:pt idx="51940">
                  <c:v>1.007080078125E-3</c:v>
                </c:pt>
                <c:pt idx="51941">
                  <c:v>1.0080337524414063E-3</c:v>
                </c:pt>
                <c:pt idx="51942">
                  <c:v>1.0068416595458984E-3</c:v>
                </c:pt>
                <c:pt idx="51943">
                  <c:v>1.007080078125E-3</c:v>
                </c:pt>
                <c:pt idx="51944">
                  <c:v>1.007080078125E-3</c:v>
                </c:pt>
                <c:pt idx="51945">
                  <c:v>1.0068416595458984E-3</c:v>
                </c:pt>
                <c:pt idx="51946">
                  <c:v>1.007080078125E-3</c:v>
                </c:pt>
                <c:pt idx="51947">
                  <c:v>1.007080078125E-3</c:v>
                </c:pt>
                <c:pt idx="51948">
                  <c:v>1.0068416595458984E-3</c:v>
                </c:pt>
                <c:pt idx="51949">
                  <c:v>1.007080078125E-3</c:v>
                </c:pt>
                <c:pt idx="51950">
                  <c:v>1.007080078125E-3</c:v>
                </c:pt>
                <c:pt idx="51951">
                  <c:v>1.0068416595458984E-3</c:v>
                </c:pt>
                <c:pt idx="51952">
                  <c:v>1.007080078125E-3</c:v>
                </c:pt>
                <c:pt idx="51953">
                  <c:v>1.0080337524414063E-3</c:v>
                </c:pt>
                <c:pt idx="51954">
                  <c:v>1.007080078125E-3</c:v>
                </c:pt>
                <c:pt idx="51955">
                  <c:v>1.0068416595458984E-3</c:v>
                </c:pt>
                <c:pt idx="51956">
                  <c:v>1.007080078125E-3</c:v>
                </c:pt>
                <c:pt idx="51957">
                  <c:v>1.007080078125E-3</c:v>
                </c:pt>
                <c:pt idx="51958">
                  <c:v>1.0068416595458984E-3</c:v>
                </c:pt>
                <c:pt idx="51959">
                  <c:v>1.007080078125E-3</c:v>
                </c:pt>
                <c:pt idx="51960">
                  <c:v>1.007080078125E-3</c:v>
                </c:pt>
                <c:pt idx="51961">
                  <c:v>1.0068416595458984E-3</c:v>
                </c:pt>
                <c:pt idx="51962">
                  <c:v>1.007080078125E-3</c:v>
                </c:pt>
                <c:pt idx="51963">
                  <c:v>1.007080078125E-3</c:v>
                </c:pt>
                <c:pt idx="51964">
                  <c:v>1.0068416595458984E-3</c:v>
                </c:pt>
                <c:pt idx="51965">
                  <c:v>1.007080078125E-3</c:v>
                </c:pt>
                <c:pt idx="51966">
                  <c:v>1.0080337524414063E-3</c:v>
                </c:pt>
                <c:pt idx="51967">
                  <c:v>1.0068416595458984E-3</c:v>
                </c:pt>
                <c:pt idx="51968">
                  <c:v>1.007080078125E-3</c:v>
                </c:pt>
                <c:pt idx="51969">
                  <c:v>1.007080078125E-3</c:v>
                </c:pt>
                <c:pt idx="51970">
                  <c:v>1.0068416595458984E-3</c:v>
                </c:pt>
                <c:pt idx="51971">
                  <c:v>1.007080078125E-3</c:v>
                </c:pt>
                <c:pt idx="51972">
                  <c:v>1.007080078125E-3</c:v>
                </c:pt>
                <c:pt idx="51973">
                  <c:v>1.0068416595458984E-3</c:v>
                </c:pt>
                <c:pt idx="51974">
                  <c:v>1.007080078125E-3</c:v>
                </c:pt>
                <c:pt idx="51975">
                  <c:v>1.007080078125E-3</c:v>
                </c:pt>
                <c:pt idx="51976">
                  <c:v>1.0068416595458984E-3</c:v>
                </c:pt>
                <c:pt idx="51977">
                  <c:v>1.007080078125E-3</c:v>
                </c:pt>
                <c:pt idx="51978">
                  <c:v>1.0080337524414063E-3</c:v>
                </c:pt>
                <c:pt idx="51979">
                  <c:v>1.007080078125E-3</c:v>
                </c:pt>
                <c:pt idx="51980">
                  <c:v>1.0068416595458984E-3</c:v>
                </c:pt>
                <c:pt idx="51981">
                  <c:v>1.007080078125E-3</c:v>
                </c:pt>
                <c:pt idx="51982">
                  <c:v>1.007080078125E-3</c:v>
                </c:pt>
                <c:pt idx="51983">
                  <c:v>1.0068416595458984E-3</c:v>
                </c:pt>
                <c:pt idx="51984">
                  <c:v>1.007080078125E-3</c:v>
                </c:pt>
                <c:pt idx="51985">
                  <c:v>1.007080078125E-3</c:v>
                </c:pt>
                <c:pt idx="51986">
                  <c:v>1.0068416595458984E-3</c:v>
                </c:pt>
                <c:pt idx="51987">
                  <c:v>1.007080078125E-3</c:v>
                </c:pt>
                <c:pt idx="51988">
                  <c:v>1.007080078125E-3</c:v>
                </c:pt>
                <c:pt idx="51989">
                  <c:v>1.0068416595458984E-3</c:v>
                </c:pt>
                <c:pt idx="51990">
                  <c:v>1.007080078125E-3</c:v>
                </c:pt>
                <c:pt idx="51991">
                  <c:v>1.0080337524414063E-3</c:v>
                </c:pt>
                <c:pt idx="51992">
                  <c:v>1.0068416595458984E-3</c:v>
                </c:pt>
                <c:pt idx="51993">
                  <c:v>1.007080078125E-3</c:v>
                </c:pt>
                <c:pt idx="51994">
                  <c:v>1.007080078125E-3</c:v>
                </c:pt>
                <c:pt idx="51995">
                  <c:v>1.0068416595458984E-3</c:v>
                </c:pt>
                <c:pt idx="51996">
                  <c:v>1.007080078125E-3</c:v>
                </c:pt>
                <c:pt idx="51997">
                  <c:v>1.007080078125E-3</c:v>
                </c:pt>
                <c:pt idx="51998">
                  <c:v>1.0068416595458984E-3</c:v>
                </c:pt>
                <c:pt idx="51999">
                  <c:v>1.007080078125E-3</c:v>
                </c:pt>
                <c:pt idx="52000">
                  <c:v>1.007080078125E-3</c:v>
                </c:pt>
                <c:pt idx="52001">
                  <c:v>1.0068416595458984E-3</c:v>
                </c:pt>
                <c:pt idx="52002">
                  <c:v>1.007080078125E-3</c:v>
                </c:pt>
                <c:pt idx="52003">
                  <c:v>1.0080337524414063E-3</c:v>
                </c:pt>
                <c:pt idx="52004">
                  <c:v>1.007080078125E-3</c:v>
                </c:pt>
                <c:pt idx="52005">
                  <c:v>1.0068416595458984E-3</c:v>
                </c:pt>
                <c:pt idx="52006">
                  <c:v>1.007080078125E-3</c:v>
                </c:pt>
                <c:pt idx="52007">
                  <c:v>1.007080078125E-3</c:v>
                </c:pt>
                <c:pt idx="52008">
                  <c:v>1.0068416595458984E-3</c:v>
                </c:pt>
                <c:pt idx="52009">
                  <c:v>1.007080078125E-3</c:v>
                </c:pt>
                <c:pt idx="52010">
                  <c:v>1.007080078125E-3</c:v>
                </c:pt>
                <c:pt idx="52011">
                  <c:v>1.0068416595458984E-3</c:v>
                </c:pt>
                <c:pt idx="52012">
                  <c:v>1.007080078125E-3</c:v>
                </c:pt>
                <c:pt idx="52013">
                  <c:v>1.007080078125E-3</c:v>
                </c:pt>
                <c:pt idx="52014">
                  <c:v>1.0068416595458984E-3</c:v>
                </c:pt>
                <c:pt idx="52015">
                  <c:v>1.007080078125E-3</c:v>
                </c:pt>
                <c:pt idx="52016">
                  <c:v>1.0080337524414063E-3</c:v>
                </c:pt>
                <c:pt idx="52017">
                  <c:v>1.0068416595458984E-3</c:v>
                </c:pt>
                <c:pt idx="52018">
                  <c:v>1.007080078125E-3</c:v>
                </c:pt>
                <c:pt idx="52019">
                  <c:v>1.007080078125E-3</c:v>
                </c:pt>
                <c:pt idx="52020">
                  <c:v>1.0068416595458984E-3</c:v>
                </c:pt>
                <c:pt idx="52021">
                  <c:v>1.007080078125E-3</c:v>
                </c:pt>
                <c:pt idx="52022">
                  <c:v>1.007080078125E-3</c:v>
                </c:pt>
                <c:pt idx="52023">
                  <c:v>1.0068416595458984E-3</c:v>
                </c:pt>
                <c:pt idx="52024">
                  <c:v>1.007080078125E-3</c:v>
                </c:pt>
                <c:pt idx="52025">
                  <c:v>1.007080078125E-3</c:v>
                </c:pt>
                <c:pt idx="52026">
                  <c:v>1.0068416595458984E-3</c:v>
                </c:pt>
                <c:pt idx="52027">
                  <c:v>1.007080078125E-3</c:v>
                </c:pt>
                <c:pt idx="52028">
                  <c:v>1.0080337524414063E-3</c:v>
                </c:pt>
                <c:pt idx="52029">
                  <c:v>1.007080078125E-3</c:v>
                </c:pt>
                <c:pt idx="52030">
                  <c:v>1.0068416595458984E-3</c:v>
                </c:pt>
                <c:pt idx="52031">
                  <c:v>1.007080078125E-3</c:v>
                </c:pt>
                <c:pt idx="52032">
                  <c:v>1.007080078125E-3</c:v>
                </c:pt>
                <c:pt idx="52033">
                  <c:v>1.0068416595458984E-3</c:v>
                </c:pt>
                <c:pt idx="52034">
                  <c:v>1.007080078125E-3</c:v>
                </c:pt>
                <c:pt idx="52035">
                  <c:v>1.007080078125E-3</c:v>
                </c:pt>
                <c:pt idx="52036">
                  <c:v>1.0068416595458984E-3</c:v>
                </c:pt>
                <c:pt idx="52037">
                  <c:v>1.007080078125E-3</c:v>
                </c:pt>
                <c:pt idx="52038">
                  <c:v>1.007080078125E-3</c:v>
                </c:pt>
                <c:pt idx="52039">
                  <c:v>1.0068416595458984E-3</c:v>
                </c:pt>
                <c:pt idx="52040">
                  <c:v>1.007080078125E-3</c:v>
                </c:pt>
                <c:pt idx="52041">
                  <c:v>1.0080337524414063E-3</c:v>
                </c:pt>
                <c:pt idx="52042">
                  <c:v>1.0068416595458984E-3</c:v>
                </c:pt>
                <c:pt idx="52043">
                  <c:v>1.007080078125E-3</c:v>
                </c:pt>
                <c:pt idx="52044">
                  <c:v>1.007080078125E-3</c:v>
                </c:pt>
                <c:pt idx="52045">
                  <c:v>1.0068416595458984E-3</c:v>
                </c:pt>
                <c:pt idx="52046">
                  <c:v>1.007080078125E-3</c:v>
                </c:pt>
                <c:pt idx="52047">
                  <c:v>1.007080078125E-3</c:v>
                </c:pt>
                <c:pt idx="52048">
                  <c:v>1.0068416595458984E-3</c:v>
                </c:pt>
                <c:pt idx="52049">
                  <c:v>1.007080078125E-3</c:v>
                </c:pt>
                <c:pt idx="52050">
                  <c:v>1.007080078125E-3</c:v>
                </c:pt>
                <c:pt idx="52051">
                  <c:v>1.0068416595458984E-3</c:v>
                </c:pt>
                <c:pt idx="52052">
                  <c:v>1.007080078125E-3</c:v>
                </c:pt>
                <c:pt idx="52053">
                  <c:v>1.0080337524414063E-3</c:v>
                </c:pt>
                <c:pt idx="52054">
                  <c:v>1.007080078125E-3</c:v>
                </c:pt>
                <c:pt idx="52055">
                  <c:v>1.0068416595458984E-3</c:v>
                </c:pt>
                <c:pt idx="52056">
                  <c:v>1.007080078125E-3</c:v>
                </c:pt>
                <c:pt idx="52057">
                  <c:v>1.007080078125E-3</c:v>
                </c:pt>
                <c:pt idx="52058">
                  <c:v>1.0068416595458984E-3</c:v>
                </c:pt>
                <c:pt idx="52059">
                  <c:v>1.007080078125E-3</c:v>
                </c:pt>
                <c:pt idx="52060">
                  <c:v>1.007080078125E-3</c:v>
                </c:pt>
                <c:pt idx="52061">
                  <c:v>1.0068416595458984E-3</c:v>
                </c:pt>
                <c:pt idx="52062">
                  <c:v>1.007080078125E-3</c:v>
                </c:pt>
                <c:pt idx="52063">
                  <c:v>1.007080078125E-3</c:v>
                </c:pt>
                <c:pt idx="52064">
                  <c:v>1.0068416595458984E-3</c:v>
                </c:pt>
                <c:pt idx="52065">
                  <c:v>1.007080078125E-3</c:v>
                </c:pt>
                <c:pt idx="52066">
                  <c:v>1.0080337524414063E-3</c:v>
                </c:pt>
                <c:pt idx="52067">
                  <c:v>1.0068416595458984E-3</c:v>
                </c:pt>
                <c:pt idx="52068">
                  <c:v>1.007080078125E-3</c:v>
                </c:pt>
                <c:pt idx="52069">
                  <c:v>1.007080078125E-3</c:v>
                </c:pt>
                <c:pt idx="52070">
                  <c:v>1.0068416595458984E-3</c:v>
                </c:pt>
                <c:pt idx="52071">
                  <c:v>1.007080078125E-3</c:v>
                </c:pt>
                <c:pt idx="52072">
                  <c:v>1.007080078125E-3</c:v>
                </c:pt>
                <c:pt idx="52073">
                  <c:v>1.0068416595458984E-3</c:v>
                </c:pt>
                <c:pt idx="52074">
                  <c:v>1.007080078125E-3</c:v>
                </c:pt>
                <c:pt idx="52075">
                  <c:v>1.007080078125E-3</c:v>
                </c:pt>
                <c:pt idx="52076">
                  <c:v>1.0068416595458984E-3</c:v>
                </c:pt>
                <c:pt idx="52077">
                  <c:v>1.007080078125E-3</c:v>
                </c:pt>
                <c:pt idx="52078">
                  <c:v>1.0080337524414063E-3</c:v>
                </c:pt>
                <c:pt idx="52079">
                  <c:v>1.007080078125E-3</c:v>
                </c:pt>
                <c:pt idx="52080">
                  <c:v>1.0068416595458984E-3</c:v>
                </c:pt>
                <c:pt idx="52081">
                  <c:v>1.007080078125E-3</c:v>
                </c:pt>
                <c:pt idx="52082">
                  <c:v>1.007080078125E-3</c:v>
                </c:pt>
                <c:pt idx="52083">
                  <c:v>1.0068416595458984E-3</c:v>
                </c:pt>
                <c:pt idx="52084">
                  <c:v>1.007080078125E-3</c:v>
                </c:pt>
                <c:pt idx="52085">
                  <c:v>1.007080078125E-3</c:v>
                </c:pt>
                <c:pt idx="52086">
                  <c:v>1.0068416595458984E-3</c:v>
                </c:pt>
                <c:pt idx="52087">
                  <c:v>1.007080078125E-3</c:v>
                </c:pt>
                <c:pt idx="52088">
                  <c:v>1.007080078125E-3</c:v>
                </c:pt>
                <c:pt idx="52089">
                  <c:v>1.0068416595458984E-3</c:v>
                </c:pt>
                <c:pt idx="52090">
                  <c:v>1.007080078125E-3</c:v>
                </c:pt>
                <c:pt idx="52091">
                  <c:v>1.0080337524414063E-3</c:v>
                </c:pt>
                <c:pt idx="52092">
                  <c:v>1.0068416595458984E-3</c:v>
                </c:pt>
                <c:pt idx="52093">
                  <c:v>1.007080078125E-3</c:v>
                </c:pt>
                <c:pt idx="52094">
                  <c:v>1.20849609375E-2</c:v>
                </c:pt>
                <c:pt idx="52095">
                  <c:v>1.007080078125E-3</c:v>
                </c:pt>
                <c:pt idx="52096">
                  <c:v>1.007080078125E-3</c:v>
                </c:pt>
                <c:pt idx="52097">
                  <c:v>1.0068416595458984E-3</c:v>
                </c:pt>
                <c:pt idx="52098">
                  <c:v>1.007080078125E-3</c:v>
                </c:pt>
                <c:pt idx="52099">
                  <c:v>1.007080078125E-3</c:v>
                </c:pt>
                <c:pt idx="52100">
                  <c:v>1.0068416595458984E-3</c:v>
                </c:pt>
                <c:pt idx="52101">
                  <c:v>1.007080078125E-3</c:v>
                </c:pt>
                <c:pt idx="52102">
                  <c:v>1.007080078125E-3</c:v>
                </c:pt>
                <c:pt idx="52103">
                  <c:v>1.0068416595458984E-3</c:v>
                </c:pt>
                <c:pt idx="52104">
                  <c:v>1.007080078125E-3</c:v>
                </c:pt>
                <c:pt idx="52105">
                  <c:v>1.0080337524414063E-3</c:v>
                </c:pt>
                <c:pt idx="52106">
                  <c:v>1.0068416595458984E-3</c:v>
                </c:pt>
                <c:pt idx="52107">
                  <c:v>1.007080078125E-3</c:v>
                </c:pt>
                <c:pt idx="52108">
                  <c:v>1.007080078125E-3</c:v>
                </c:pt>
                <c:pt idx="52109">
                  <c:v>1.0068416595458984E-3</c:v>
                </c:pt>
                <c:pt idx="52110">
                  <c:v>1.007080078125E-3</c:v>
                </c:pt>
                <c:pt idx="52111">
                  <c:v>1.007080078125E-3</c:v>
                </c:pt>
                <c:pt idx="52112">
                  <c:v>1.0068416595458984E-3</c:v>
                </c:pt>
                <c:pt idx="52113">
                  <c:v>1.007080078125E-3</c:v>
                </c:pt>
                <c:pt idx="52114">
                  <c:v>1.007080078125E-3</c:v>
                </c:pt>
                <c:pt idx="52115">
                  <c:v>1.0068416595458984E-3</c:v>
                </c:pt>
                <c:pt idx="52116">
                  <c:v>1.007080078125E-3</c:v>
                </c:pt>
                <c:pt idx="52117">
                  <c:v>1.0080337524414063E-3</c:v>
                </c:pt>
                <c:pt idx="52118">
                  <c:v>1.007080078125E-3</c:v>
                </c:pt>
                <c:pt idx="52119">
                  <c:v>1.0068416595458984E-3</c:v>
                </c:pt>
                <c:pt idx="52120">
                  <c:v>1.007080078125E-3</c:v>
                </c:pt>
                <c:pt idx="52121">
                  <c:v>1.007080078125E-3</c:v>
                </c:pt>
                <c:pt idx="52122">
                  <c:v>1.0068416595458984E-3</c:v>
                </c:pt>
                <c:pt idx="52123">
                  <c:v>1.007080078125E-3</c:v>
                </c:pt>
                <c:pt idx="52124">
                  <c:v>1.007080078125E-3</c:v>
                </c:pt>
                <c:pt idx="52125">
                  <c:v>1.0068416595458984E-3</c:v>
                </c:pt>
                <c:pt idx="52126">
                  <c:v>1.007080078125E-3</c:v>
                </c:pt>
                <c:pt idx="52127">
                  <c:v>1.007080078125E-3</c:v>
                </c:pt>
                <c:pt idx="52128">
                  <c:v>1.0068416595458984E-3</c:v>
                </c:pt>
                <c:pt idx="52129">
                  <c:v>1.0080337524414063E-3</c:v>
                </c:pt>
                <c:pt idx="52130">
                  <c:v>1.007080078125E-3</c:v>
                </c:pt>
                <c:pt idx="52131">
                  <c:v>1.0068416595458984E-3</c:v>
                </c:pt>
                <c:pt idx="52132">
                  <c:v>1.007080078125E-3</c:v>
                </c:pt>
                <c:pt idx="52133">
                  <c:v>1.007080078125E-3</c:v>
                </c:pt>
                <c:pt idx="52134">
                  <c:v>1.0068416595458984E-3</c:v>
                </c:pt>
                <c:pt idx="52135">
                  <c:v>1.007080078125E-3</c:v>
                </c:pt>
                <c:pt idx="52136">
                  <c:v>1.007080078125E-3</c:v>
                </c:pt>
                <c:pt idx="52137">
                  <c:v>1.0068416595458984E-3</c:v>
                </c:pt>
                <c:pt idx="52138">
                  <c:v>1.007080078125E-3</c:v>
                </c:pt>
                <c:pt idx="52139">
                  <c:v>1.007080078125E-3</c:v>
                </c:pt>
                <c:pt idx="52140">
                  <c:v>1.0068416595458984E-3</c:v>
                </c:pt>
                <c:pt idx="52141">
                  <c:v>1.007080078125E-3</c:v>
                </c:pt>
                <c:pt idx="52142">
                  <c:v>1.0080337524414063E-3</c:v>
                </c:pt>
                <c:pt idx="52143">
                  <c:v>1.007080078125E-3</c:v>
                </c:pt>
                <c:pt idx="52144">
                  <c:v>1.0068416595458984E-3</c:v>
                </c:pt>
                <c:pt idx="52145">
                  <c:v>1.007080078125E-3</c:v>
                </c:pt>
                <c:pt idx="52146">
                  <c:v>1.007080078125E-3</c:v>
                </c:pt>
                <c:pt idx="52147">
                  <c:v>1.0068416595458984E-3</c:v>
                </c:pt>
                <c:pt idx="52148">
                  <c:v>1.007080078125E-3</c:v>
                </c:pt>
                <c:pt idx="52149">
                  <c:v>1.007080078125E-3</c:v>
                </c:pt>
                <c:pt idx="52150">
                  <c:v>1.0068416595458984E-3</c:v>
                </c:pt>
                <c:pt idx="52151">
                  <c:v>1.007080078125E-3</c:v>
                </c:pt>
                <c:pt idx="52152">
                  <c:v>1.007080078125E-3</c:v>
                </c:pt>
                <c:pt idx="52153">
                  <c:v>1.0068416595458984E-3</c:v>
                </c:pt>
                <c:pt idx="52154">
                  <c:v>1.0080337524414063E-3</c:v>
                </c:pt>
                <c:pt idx="52155">
                  <c:v>1.007080078125E-3</c:v>
                </c:pt>
                <c:pt idx="52156">
                  <c:v>1.0068416595458984E-3</c:v>
                </c:pt>
                <c:pt idx="52157">
                  <c:v>1.007080078125E-3</c:v>
                </c:pt>
                <c:pt idx="52158">
                  <c:v>1.007080078125E-3</c:v>
                </c:pt>
                <c:pt idx="52159">
                  <c:v>1.0068416595458984E-3</c:v>
                </c:pt>
                <c:pt idx="52160">
                  <c:v>1.007080078125E-3</c:v>
                </c:pt>
                <c:pt idx="52161">
                  <c:v>1.007080078125E-3</c:v>
                </c:pt>
                <c:pt idx="52162">
                  <c:v>1.0068416595458984E-3</c:v>
                </c:pt>
                <c:pt idx="52163">
                  <c:v>1.007080078125E-3</c:v>
                </c:pt>
                <c:pt idx="52164">
                  <c:v>1.007080078125E-3</c:v>
                </c:pt>
                <c:pt idx="52165">
                  <c:v>1.0068416595458984E-3</c:v>
                </c:pt>
                <c:pt idx="52166">
                  <c:v>1.007080078125E-3</c:v>
                </c:pt>
                <c:pt idx="52167">
                  <c:v>1.0080337524414063E-3</c:v>
                </c:pt>
                <c:pt idx="52168">
                  <c:v>1.007080078125E-3</c:v>
                </c:pt>
                <c:pt idx="52169">
                  <c:v>1.0068416595458984E-3</c:v>
                </c:pt>
                <c:pt idx="52170">
                  <c:v>1.007080078125E-3</c:v>
                </c:pt>
                <c:pt idx="52171">
                  <c:v>1.007080078125E-3</c:v>
                </c:pt>
                <c:pt idx="52172">
                  <c:v>1.0068416595458984E-3</c:v>
                </c:pt>
                <c:pt idx="52173">
                  <c:v>1.007080078125E-3</c:v>
                </c:pt>
                <c:pt idx="52174">
                  <c:v>1.007080078125E-3</c:v>
                </c:pt>
                <c:pt idx="52175">
                  <c:v>1.0068416595458984E-3</c:v>
                </c:pt>
                <c:pt idx="52176">
                  <c:v>1.007080078125E-3</c:v>
                </c:pt>
                <c:pt idx="52177">
                  <c:v>1.007080078125E-3</c:v>
                </c:pt>
                <c:pt idx="52178">
                  <c:v>1.0068416595458984E-3</c:v>
                </c:pt>
                <c:pt idx="52179">
                  <c:v>1.0080337524414063E-3</c:v>
                </c:pt>
                <c:pt idx="52180">
                  <c:v>1.007080078125E-3</c:v>
                </c:pt>
                <c:pt idx="52181">
                  <c:v>1.0068416595458984E-3</c:v>
                </c:pt>
                <c:pt idx="52182">
                  <c:v>1.007080078125E-3</c:v>
                </c:pt>
                <c:pt idx="52183">
                  <c:v>1.007080078125E-3</c:v>
                </c:pt>
                <c:pt idx="52184">
                  <c:v>1.0068416595458984E-3</c:v>
                </c:pt>
                <c:pt idx="52185">
                  <c:v>1.007080078125E-3</c:v>
                </c:pt>
                <c:pt idx="52186">
                  <c:v>1.007080078125E-3</c:v>
                </c:pt>
                <c:pt idx="52187">
                  <c:v>1.0068416595458984E-3</c:v>
                </c:pt>
                <c:pt idx="52188">
                  <c:v>1.007080078125E-3</c:v>
                </c:pt>
                <c:pt idx="52189">
                  <c:v>1.007080078125E-3</c:v>
                </c:pt>
                <c:pt idx="52190">
                  <c:v>1.0068416595458984E-3</c:v>
                </c:pt>
                <c:pt idx="52191">
                  <c:v>1.007080078125E-3</c:v>
                </c:pt>
                <c:pt idx="52192">
                  <c:v>1.0080337524414063E-3</c:v>
                </c:pt>
                <c:pt idx="52193">
                  <c:v>1.007080078125E-3</c:v>
                </c:pt>
                <c:pt idx="52194">
                  <c:v>1.0068416595458984E-3</c:v>
                </c:pt>
                <c:pt idx="52195">
                  <c:v>1.007080078125E-3</c:v>
                </c:pt>
                <c:pt idx="52196">
                  <c:v>1.007080078125E-3</c:v>
                </c:pt>
                <c:pt idx="52197">
                  <c:v>1.0068416595458984E-3</c:v>
                </c:pt>
                <c:pt idx="52198">
                  <c:v>1.007080078125E-3</c:v>
                </c:pt>
                <c:pt idx="52199">
                  <c:v>1.007080078125E-3</c:v>
                </c:pt>
                <c:pt idx="52200">
                  <c:v>1.0068416595458984E-3</c:v>
                </c:pt>
                <c:pt idx="52201">
                  <c:v>1.007080078125E-3</c:v>
                </c:pt>
                <c:pt idx="52202">
                  <c:v>1.007080078125E-3</c:v>
                </c:pt>
                <c:pt idx="52203">
                  <c:v>1.0068416595458984E-3</c:v>
                </c:pt>
                <c:pt idx="52204">
                  <c:v>1.0080337524414063E-3</c:v>
                </c:pt>
                <c:pt idx="52205">
                  <c:v>1.007080078125E-3</c:v>
                </c:pt>
                <c:pt idx="52206">
                  <c:v>1.0068416595458984E-3</c:v>
                </c:pt>
                <c:pt idx="52207">
                  <c:v>1.007080078125E-3</c:v>
                </c:pt>
                <c:pt idx="52208">
                  <c:v>1.007080078125E-3</c:v>
                </c:pt>
                <c:pt idx="52209">
                  <c:v>1.0068416595458984E-3</c:v>
                </c:pt>
                <c:pt idx="52210">
                  <c:v>1.007080078125E-3</c:v>
                </c:pt>
                <c:pt idx="52211">
                  <c:v>1.007080078125E-3</c:v>
                </c:pt>
                <c:pt idx="52212">
                  <c:v>1.0068416595458984E-3</c:v>
                </c:pt>
                <c:pt idx="52213">
                  <c:v>1.007080078125E-3</c:v>
                </c:pt>
                <c:pt idx="52214">
                  <c:v>1.007080078125E-3</c:v>
                </c:pt>
                <c:pt idx="52215">
                  <c:v>1.0068416595458984E-3</c:v>
                </c:pt>
                <c:pt idx="52216">
                  <c:v>1.007080078125E-3</c:v>
                </c:pt>
                <c:pt idx="52217">
                  <c:v>1.0080337524414063E-3</c:v>
                </c:pt>
                <c:pt idx="52218">
                  <c:v>1.007080078125E-3</c:v>
                </c:pt>
                <c:pt idx="52219">
                  <c:v>1.0068416595458984E-3</c:v>
                </c:pt>
                <c:pt idx="52220">
                  <c:v>1.007080078125E-3</c:v>
                </c:pt>
                <c:pt idx="52221">
                  <c:v>1.007080078125E-3</c:v>
                </c:pt>
                <c:pt idx="52222">
                  <c:v>1.0068416595458984E-3</c:v>
                </c:pt>
                <c:pt idx="52223">
                  <c:v>1.007080078125E-3</c:v>
                </c:pt>
                <c:pt idx="52224">
                  <c:v>1.007080078125E-3</c:v>
                </c:pt>
                <c:pt idx="52225">
                  <c:v>1.0068416595458984E-3</c:v>
                </c:pt>
                <c:pt idx="52226">
                  <c:v>1.007080078125E-3</c:v>
                </c:pt>
                <c:pt idx="52227">
                  <c:v>1.007080078125E-3</c:v>
                </c:pt>
                <c:pt idx="52228">
                  <c:v>1.0068416595458984E-3</c:v>
                </c:pt>
                <c:pt idx="52229">
                  <c:v>1.0080337524414063E-3</c:v>
                </c:pt>
                <c:pt idx="52230">
                  <c:v>1.007080078125E-3</c:v>
                </c:pt>
                <c:pt idx="52231">
                  <c:v>1.0068416595458984E-3</c:v>
                </c:pt>
                <c:pt idx="52232">
                  <c:v>1.007080078125E-3</c:v>
                </c:pt>
                <c:pt idx="52233">
                  <c:v>1.007080078125E-3</c:v>
                </c:pt>
                <c:pt idx="52234">
                  <c:v>1.0068416595458984E-3</c:v>
                </c:pt>
                <c:pt idx="52235">
                  <c:v>1.007080078125E-3</c:v>
                </c:pt>
                <c:pt idx="52236">
                  <c:v>1.007080078125E-3</c:v>
                </c:pt>
                <c:pt idx="52237">
                  <c:v>1.0068416595458984E-3</c:v>
                </c:pt>
                <c:pt idx="52238">
                  <c:v>1.007080078125E-3</c:v>
                </c:pt>
                <c:pt idx="52239">
                  <c:v>1.007080078125E-3</c:v>
                </c:pt>
                <c:pt idx="52240">
                  <c:v>1.0068416595458984E-3</c:v>
                </c:pt>
                <c:pt idx="52241">
                  <c:v>1.007080078125E-3</c:v>
                </c:pt>
                <c:pt idx="52242">
                  <c:v>1.0080337524414063E-3</c:v>
                </c:pt>
                <c:pt idx="52243">
                  <c:v>1.007080078125E-3</c:v>
                </c:pt>
                <c:pt idx="52244">
                  <c:v>1.0068416595458984E-3</c:v>
                </c:pt>
                <c:pt idx="52245">
                  <c:v>1.007080078125E-3</c:v>
                </c:pt>
                <c:pt idx="52246">
                  <c:v>1.007080078125E-3</c:v>
                </c:pt>
                <c:pt idx="52247">
                  <c:v>1.0068416595458984E-3</c:v>
                </c:pt>
                <c:pt idx="52248">
                  <c:v>1.007080078125E-3</c:v>
                </c:pt>
                <c:pt idx="52249">
                  <c:v>1.007080078125E-3</c:v>
                </c:pt>
                <c:pt idx="52250">
                  <c:v>1.0068416595458984E-3</c:v>
                </c:pt>
                <c:pt idx="52251">
                  <c:v>1.007080078125E-3</c:v>
                </c:pt>
                <c:pt idx="52252">
                  <c:v>1.007080078125E-3</c:v>
                </c:pt>
                <c:pt idx="52253">
                  <c:v>1.0068416595458984E-3</c:v>
                </c:pt>
                <c:pt idx="52254">
                  <c:v>1.0080337524414063E-3</c:v>
                </c:pt>
                <c:pt idx="52255">
                  <c:v>1.007080078125E-3</c:v>
                </c:pt>
                <c:pt idx="52256">
                  <c:v>1.0068416595458984E-3</c:v>
                </c:pt>
                <c:pt idx="52257">
                  <c:v>1.007080078125E-3</c:v>
                </c:pt>
                <c:pt idx="52258">
                  <c:v>1.007080078125E-3</c:v>
                </c:pt>
                <c:pt idx="52259">
                  <c:v>1.0068416595458984E-3</c:v>
                </c:pt>
                <c:pt idx="52260">
                  <c:v>1.007080078125E-3</c:v>
                </c:pt>
                <c:pt idx="52261">
                  <c:v>1.007080078125E-3</c:v>
                </c:pt>
                <c:pt idx="52262">
                  <c:v>1.0068416595458984E-3</c:v>
                </c:pt>
                <c:pt idx="52263">
                  <c:v>1.007080078125E-3</c:v>
                </c:pt>
                <c:pt idx="52264">
                  <c:v>1.007080078125E-3</c:v>
                </c:pt>
                <c:pt idx="52265">
                  <c:v>1.0068416595458984E-3</c:v>
                </c:pt>
                <c:pt idx="52266">
                  <c:v>1.007080078125E-3</c:v>
                </c:pt>
                <c:pt idx="52267">
                  <c:v>1.0080337524414063E-3</c:v>
                </c:pt>
                <c:pt idx="52268">
                  <c:v>1.007080078125E-3</c:v>
                </c:pt>
                <c:pt idx="52269">
                  <c:v>1.0068416595458984E-3</c:v>
                </c:pt>
                <c:pt idx="52270">
                  <c:v>1.007080078125E-3</c:v>
                </c:pt>
                <c:pt idx="52271">
                  <c:v>1.007080078125E-3</c:v>
                </c:pt>
                <c:pt idx="52272">
                  <c:v>1.0068416595458984E-3</c:v>
                </c:pt>
                <c:pt idx="52273">
                  <c:v>1.007080078125E-3</c:v>
                </c:pt>
                <c:pt idx="52274">
                  <c:v>1.007080078125E-3</c:v>
                </c:pt>
                <c:pt idx="52275">
                  <c:v>1.0068416595458984E-3</c:v>
                </c:pt>
                <c:pt idx="52276">
                  <c:v>1.007080078125E-3</c:v>
                </c:pt>
                <c:pt idx="52277">
                  <c:v>1.007080078125E-3</c:v>
                </c:pt>
                <c:pt idx="52278">
                  <c:v>1.0068416595458984E-3</c:v>
                </c:pt>
                <c:pt idx="52279">
                  <c:v>1.0080337524414063E-3</c:v>
                </c:pt>
                <c:pt idx="52280">
                  <c:v>1.007080078125E-3</c:v>
                </c:pt>
                <c:pt idx="52281">
                  <c:v>1.0068416595458984E-3</c:v>
                </c:pt>
                <c:pt idx="52282">
                  <c:v>1.007080078125E-3</c:v>
                </c:pt>
                <c:pt idx="52283">
                  <c:v>1.007080078125E-3</c:v>
                </c:pt>
                <c:pt idx="52284">
                  <c:v>1.0068416595458984E-3</c:v>
                </c:pt>
                <c:pt idx="52285">
                  <c:v>1.007080078125E-3</c:v>
                </c:pt>
                <c:pt idx="52286">
                  <c:v>1.007080078125E-3</c:v>
                </c:pt>
                <c:pt idx="52287">
                  <c:v>1.0068416595458984E-3</c:v>
                </c:pt>
                <c:pt idx="52288">
                  <c:v>1.007080078125E-3</c:v>
                </c:pt>
                <c:pt idx="52289">
                  <c:v>1.007080078125E-3</c:v>
                </c:pt>
                <c:pt idx="52290">
                  <c:v>1.0068416595458984E-3</c:v>
                </c:pt>
                <c:pt idx="52291">
                  <c:v>1.007080078125E-3</c:v>
                </c:pt>
                <c:pt idx="52292">
                  <c:v>1.0080337524414063E-3</c:v>
                </c:pt>
                <c:pt idx="52293">
                  <c:v>1.007080078125E-3</c:v>
                </c:pt>
                <c:pt idx="52294">
                  <c:v>1.0068416595458984E-3</c:v>
                </c:pt>
                <c:pt idx="52295">
                  <c:v>1.007080078125E-3</c:v>
                </c:pt>
                <c:pt idx="52296">
                  <c:v>1.007080078125E-3</c:v>
                </c:pt>
                <c:pt idx="52297">
                  <c:v>1.0068416595458984E-3</c:v>
                </c:pt>
                <c:pt idx="52298">
                  <c:v>1.007080078125E-3</c:v>
                </c:pt>
                <c:pt idx="52299">
                  <c:v>1.007080078125E-3</c:v>
                </c:pt>
                <c:pt idx="52300">
                  <c:v>1.0068416595458984E-3</c:v>
                </c:pt>
                <c:pt idx="52301">
                  <c:v>1.007080078125E-3</c:v>
                </c:pt>
                <c:pt idx="52302">
                  <c:v>1.007080078125E-3</c:v>
                </c:pt>
                <c:pt idx="52303">
                  <c:v>1.0068416595458984E-3</c:v>
                </c:pt>
                <c:pt idx="52304">
                  <c:v>1.0080337524414063E-3</c:v>
                </c:pt>
                <c:pt idx="52305">
                  <c:v>1.007080078125E-3</c:v>
                </c:pt>
                <c:pt idx="52306">
                  <c:v>1.0068416595458984E-3</c:v>
                </c:pt>
                <c:pt idx="52307">
                  <c:v>1.007080078125E-3</c:v>
                </c:pt>
                <c:pt idx="52308">
                  <c:v>1.007080078125E-3</c:v>
                </c:pt>
                <c:pt idx="52309">
                  <c:v>1.0068416595458984E-3</c:v>
                </c:pt>
                <c:pt idx="52310">
                  <c:v>1.007080078125E-3</c:v>
                </c:pt>
                <c:pt idx="52311">
                  <c:v>1.007080078125E-3</c:v>
                </c:pt>
                <c:pt idx="52312">
                  <c:v>1.0068416595458984E-3</c:v>
                </c:pt>
                <c:pt idx="52313">
                  <c:v>1.007080078125E-3</c:v>
                </c:pt>
                <c:pt idx="52314">
                  <c:v>1.007080078125E-3</c:v>
                </c:pt>
                <c:pt idx="52315">
                  <c:v>1.0068416595458984E-3</c:v>
                </c:pt>
                <c:pt idx="52316">
                  <c:v>1.007080078125E-3</c:v>
                </c:pt>
                <c:pt idx="52317">
                  <c:v>1.0080337524414063E-3</c:v>
                </c:pt>
                <c:pt idx="52318">
                  <c:v>1.007080078125E-3</c:v>
                </c:pt>
                <c:pt idx="52319">
                  <c:v>1.0068416595458984E-3</c:v>
                </c:pt>
                <c:pt idx="52320">
                  <c:v>1.007080078125E-3</c:v>
                </c:pt>
                <c:pt idx="52321">
                  <c:v>1.007080078125E-3</c:v>
                </c:pt>
                <c:pt idx="52322">
                  <c:v>1.0068416595458984E-3</c:v>
                </c:pt>
                <c:pt idx="52323">
                  <c:v>1.007080078125E-3</c:v>
                </c:pt>
                <c:pt idx="52324">
                  <c:v>1.007080078125E-3</c:v>
                </c:pt>
                <c:pt idx="52325">
                  <c:v>1.0068416595458984E-3</c:v>
                </c:pt>
                <c:pt idx="52326">
                  <c:v>1.007080078125E-3</c:v>
                </c:pt>
                <c:pt idx="52327">
                  <c:v>1.007080078125E-3</c:v>
                </c:pt>
                <c:pt idx="52328">
                  <c:v>1.0068416595458984E-3</c:v>
                </c:pt>
                <c:pt idx="52329">
                  <c:v>1.0080337524414063E-3</c:v>
                </c:pt>
                <c:pt idx="52330">
                  <c:v>1.007080078125E-3</c:v>
                </c:pt>
                <c:pt idx="52331">
                  <c:v>1.0068416595458984E-3</c:v>
                </c:pt>
                <c:pt idx="52332">
                  <c:v>1.007080078125E-3</c:v>
                </c:pt>
                <c:pt idx="52333">
                  <c:v>1.007080078125E-3</c:v>
                </c:pt>
                <c:pt idx="52334">
                  <c:v>1.0068416595458984E-3</c:v>
                </c:pt>
                <c:pt idx="52335">
                  <c:v>1.007080078125E-3</c:v>
                </c:pt>
                <c:pt idx="52336">
                  <c:v>1.007080078125E-3</c:v>
                </c:pt>
                <c:pt idx="52337">
                  <c:v>1.0068416595458984E-3</c:v>
                </c:pt>
                <c:pt idx="52338">
                  <c:v>1.007080078125E-3</c:v>
                </c:pt>
                <c:pt idx="52339">
                  <c:v>1.007080078125E-3</c:v>
                </c:pt>
                <c:pt idx="52340">
                  <c:v>1.0068416595458984E-3</c:v>
                </c:pt>
                <c:pt idx="52341">
                  <c:v>1.007080078125E-3</c:v>
                </c:pt>
                <c:pt idx="52342">
                  <c:v>1.0080337524414063E-3</c:v>
                </c:pt>
                <c:pt idx="52343">
                  <c:v>1.007080078125E-3</c:v>
                </c:pt>
                <c:pt idx="52344">
                  <c:v>1.0068416595458984E-3</c:v>
                </c:pt>
                <c:pt idx="52345">
                  <c:v>1.007080078125E-3</c:v>
                </c:pt>
                <c:pt idx="52346">
                  <c:v>1.007080078125E-3</c:v>
                </c:pt>
                <c:pt idx="52347">
                  <c:v>1.0068416595458984E-3</c:v>
                </c:pt>
                <c:pt idx="52348">
                  <c:v>1.007080078125E-3</c:v>
                </c:pt>
                <c:pt idx="52349">
                  <c:v>1.007080078125E-3</c:v>
                </c:pt>
                <c:pt idx="52350">
                  <c:v>1.0068416595458984E-3</c:v>
                </c:pt>
                <c:pt idx="52351">
                  <c:v>1.007080078125E-3</c:v>
                </c:pt>
                <c:pt idx="52352">
                  <c:v>1.0068416595458984E-3</c:v>
                </c:pt>
                <c:pt idx="52353">
                  <c:v>1.007080078125E-3</c:v>
                </c:pt>
                <c:pt idx="52354">
                  <c:v>1.0080337524414063E-3</c:v>
                </c:pt>
                <c:pt idx="52355">
                  <c:v>1.007080078125E-3</c:v>
                </c:pt>
                <c:pt idx="52356">
                  <c:v>1.0068416595458984E-3</c:v>
                </c:pt>
                <c:pt idx="52357">
                  <c:v>1.007080078125E-3</c:v>
                </c:pt>
                <c:pt idx="52358">
                  <c:v>1.007080078125E-3</c:v>
                </c:pt>
                <c:pt idx="52359">
                  <c:v>1.0068416595458984E-3</c:v>
                </c:pt>
                <c:pt idx="52360">
                  <c:v>1.007080078125E-3</c:v>
                </c:pt>
                <c:pt idx="52361">
                  <c:v>1.007080078125E-3</c:v>
                </c:pt>
                <c:pt idx="52362">
                  <c:v>1.0068416595458984E-3</c:v>
                </c:pt>
                <c:pt idx="52363">
                  <c:v>1.007080078125E-3</c:v>
                </c:pt>
                <c:pt idx="52364">
                  <c:v>1.007080078125E-3</c:v>
                </c:pt>
                <c:pt idx="52365">
                  <c:v>1.0068416595458984E-3</c:v>
                </c:pt>
                <c:pt idx="52366">
                  <c:v>1.007080078125E-3</c:v>
                </c:pt>
                <c:pt idx="52367">
                  <c:v>1.0080337524414063E-3</c:v>
                </c:pt>
                <c:pt idx="52368">
                  <c:v>1.007080078125E-3</c:v>
                </c:pt>
                <c:pt idx="52369">
                  <c:v>1.0068416595458984E-3</c:v>
                </c:pt>
                <c:pt idx="52370">
                  <c:v>1.007080078125E-3</c:v>
                </c:pt>
                <c:pt idx="52371">
                  <c:v>1.007080078125E-3</c:v>
                </c:pt>
                <c:pt idx="52372">
                  <c:v>1.0068416595458984E-3</c:v>
                </c:pt>
                <c:pt idx="52373">
                  <c:v>1.007080078125E-3</c:v>
                </c:pt>
                <c:pt idx="52374">
                  <c:v>1.0068416595458984E-3</c:v>
                </c:pt>
                <c:pt idx="52375">
                  <c:v>1.007080078125E-3</c:v>
                </c:pt>
                <c:pt idx="52376">
                  <c:v>1.007080078125E-3</c:v>
                </c:pt>
                <c:pt idx="52377">
                  <c:v>1.0068416595458984E-3</c:v>
                </c:pt>
                <c:pt idx="52378">
                  <c:v>1.007080078125E-3</c:v>
                </c:pt>
                <c:pt idx="52379">
                  <c:v>1.0080337524414063E-3</c:v>
                </c:pt>
                <c:pt idx="52380">
                  <c:v>1.007080078125E-3</c:v>
                </c:pt>
                <c:pt idx="52381">
                  <c:v>1.0068416595458984E-3</c:v>
                </c:pt>
                <c:pt idx="52382">
                  <c:v>1.007080078125E-3</c:v>
                </c:pt>
                <c:pt idx="52383">
                  <c:v>1.007080078125E-3</c:v>
                </c:pt>
                <c:pt idx="52384">
                  <c:v>1.0068416595458984E-3</c:v>
                </c:pt>
                <c:pt idx="52385">
                  <c:v>1.007080078125E-3</c:v>
                </c:pt>
                <c:pt idx="52386">
                  <c:v>1.007080078125E-3</c:v>
                </c:pt>
                <c:pt idx="52387">
                  <c:v>1.0068416595458984E-3</c:v>
                </c:pt>
                <c:pt idx="52388">
                  <c:v>1.007080078125E-3</c:v>
                </c:pt>
                <c:pt idx="52389">
                  <c:v>1.007080078125E-3</c:v>
                </c:pt>
                <c:pt idx="52390">
                  <c:v>1.0068416595458984E-3</c:v>
                </c:pt>
                <c:pt idx="52391">
                  <c:v>1.007080078125E-3</c:v>
                </c:pt>
                <c:pt idx="52392">
                  <c:v>1.0080337524414063E-3</c:v>
                </c:pt>
                <c:pt idx="52393">
                  <c:v>1.007080078125E-3</c:v>
                </c:pt>
                <c:pt idx="52394">
                  <c:v>1.0068416595458984E-3</c:v>
                </c:pt>
                <c:pt idx="52395">
                  <c:v>1.007080078125E-3</c:v>
                </c:pt>
                <c:pt idx="52396">
                  <c:v>1.0068416595458984E-3</c:v>
                </c:pt>
                <c:pt idx="52397">
                  <c:v>1.007080078125E-3</c:v>
                </c:pt>
                <c:pt idx="52398">
                  <c:v>1.007080078125E-3</c:v>
                </c:pt>
                <c:pt idx="52399">
                  <c:v>1.0068416595458984E-3</c:v>
                </c:pt>
                <c:pt idx="52400">
                  <c:v>1.007080078125E-3</c:v>
                </c:pt>
                <c:pt idx="52401">
                  <c:v>1.007080078125E-3</c:v>
                </c:pt>
                <c:pt idx="52402">
                  <c:v>1.0068416595458984E-3</c:v>
                </c:pt>
                <c:pt idx="52403">
                  <c:v>1.007080078125E-3</c:v>
                </c:pt>
                <c:pt idx="52404">
                  <c:v>1.0080337524414063E-3</c:v>
                </c:pt>
                <c:pt idx="52405">
                  <c:v>1.007080078125E-3</c:v>
                </c:pt>
                <c:pt idx="52406">
                  <c:v>1.0068416595458984E-3</c:v>
                </c:pt>
                <c:pt idx="52407">
                  <c:v>1.007080078125E-3</c:v>
                </c:pt>
                <c:pt idx="52408">
                  <c:v>1.007080078125E-3</c:v>
                </c:pt>
                <c:pt idx="52409">
                  <c:v>1.0068416595458984E-3</c:v>
                </c:pt>
                <c:pt idx="52410">
                  <c:v>1.007080078125E-3</c:v>
                </c:pt>
                <c:pt idx="52411">
                  <c:v>1.007080078125E-3</c:v>
                </c:pt>
                <c:pt idx="52412">
                  <c:v>1.0068416595458984E-3</c:v>
                </c:pt>
                <c:pt idx="52413">
                  <c:v>1.007080078125E-3</c:v>
                </c:pt>
                <c:pt idx="52414">
                  <c:v>1.007080078125E-3</c:v>
                </c:pt>
                <c:pt idx="52415">
                  <c:v>1.0068416595458984E-3</c:v>
                </c:pt>
                <c:pt idx="52416">
                  <c:v>1.007080078125E-3</c:v>
                </c:pt>
                <c:pt idx="52417">
                  <c:v>1.0080337524414063E-3</c:v>
                </c:pt>
                <c:pt idx="52418">
                  <c:v>1.0068416595458984E-3</c:v>
                </c:pt>
                <c:pt idx="52419">
                  <c:v>1.007080078125E-3</c:v>
                </c:pt>
                <c:pt idx="52420">
                  <c:v>1.007080078125E-3</c:v>
                </c:pt>
                <c:pt idx="52421">
                  <c:v>1.0068416595458984E-3</c:v>
                </c:pt>
                <c:pt idx="52422">
                  <c:v>1.007080078125E-3</c:v>
                </c:pt>
                <c:pt idx="52423">
                  <c:v>1.007080078125E-3</c:v>
                </c:pt>
                <c:pt idx="52424">
                  <c:v>1.0068416595458984E-3</c:v>
                </c:pt>
                <c:pt idx="52425">
                  <c:v>1.007080078125E-3</c:v>
                </c:pt>
                <c:pt idx="52426">
                  <c:v>1.007080078125E-3</c:v>
                </c:pt>
                <c:pt idx="52427">
                  <c:v>1.0068416595458984E-3</c:v>
                </c:pt>
                <c:pt idx="52428">
                  <c:v>1.007080078125E-3</c:v>
                </c:pt>
                <c:pt idx="52429">
                  <c:v>1.0080337524414063E-3</c:v>
                </c:pt>
                <c:pt idx="52430">
                  <c:v>1.007080078125E-3</c:v>
                </c:pt>
                <c:pt idx="52431">
                  <c:v>1.0068416595458984E-3</c:v>
                </c:pt>
                <c:pt idx="52432">
                  <c:v>1.007080078125E-3</c:v>
                </c:pt>
                <c:pt idx="52433">
                  <c:v>1.007080078125E-3</c:v>
                </c:pt>
                <c:pt idx="52434">
                  <c:v>1.0068416595458984E-3</c:v>
                </c:pt>
                <c:pt idx="52435">
                  <c:v>1.007080078125E-3</c:v>
                </c:pt>
                <c:pt idx="52436">
                  <c:v>1.007080078125E-3</c:v>
                </c:pt>
                <c:pt idx="52437">
                  <c:v>1.0068416595458984E-3</c:v>
                </c:pt>
                <c:pt idx="52438">
                  <c:v>1.007080078125E-3</c:v>
                </c:pt>
                <c:pt idx="52439">
                  <c:v>1.007080078125E-3</c:v>
                </c:pt>
                <c:pt idx="52440">
                  <c:v>1.0068416595458984E-3</c:v>
                </c:pt>
                <c:pt idx="52441">
                  <c:v>1.007080078125E-3</c:v>
                </c:pt>
                <c:pt idx="52442">
                  <c:v>1.0080337524414063E-3</c:v>
                </c:pt>
                <c:pt idx="52443">
                  <c:v>1.0068416595458984E-3</c:v>
                </c:pt>
                <c:pt idx="52444">
                  <c:v>1.007080078125E-3</c:v>
                </c:pt>
                <c:pt idx="52445">
                  <c:v>1.007080078125E-3</c:v>
                </c:pt>
                <c:pt idx="52446">
                  <c:v>1.0068416595458984E-3</c:v>
                </c:pt>
                <c:pt idx="52447">
                  <c:v>1.007080078125E-3</c:v>
                </c:pt>
                <c:pt idx="52448">
                  <c:v>1.007080078125E-3</c:v>
                </c:pt>
                <c:pt idx="52449">
                  <c:v>1.0068416595458984E-3</c:v>
                </c:pt>
                <c:pt idx="52450">
                  <c:v>1.007080078125E-3</c:v>
                </c:pt>
                <c:pt idx="52451">
                  <c:v>1.007080078125E-3</c:v>
                </c:pt>
                <c:pt idx="52452">
                  <c:v>1.0068416595458984E-3</c:v>
                </c:pt>
                <c:pt idx="52453">
                  <c:v>1.007080078125E-3</c:v>
                </c:pt>
                <c:pt idx="52454">
                  <c:v>1.0080337524414063E-3</c:v>
                </c:pt>
                <c:pt idx="52455">
                  <c:v>1.007080078125E-3</c:v>
                </c:pt>
                <c:pt idx="52456">
                  <c:v>1.0068416595458984E-3</c:v>
                </c:pt>
                <c:pt idx="52457">
                  <c:v>1.007080078125E-3</c:v>
                </c:pt>
                <c:pt idx="52458">
                  <c:v>1.007080078125E-3</c:v>
                </c:pt>
                <c:pt idx="52459">
                  <c:v>1.0068416595458984E-3</c:v>
                </c:pt>
                <c:pt idx="52460">
                  <c:v>1.007080078125E-3</c:v>
                </c:pt>
                <c:pt idx="52461">
                  <c:v>1.007080078125E-3</c:v>
                </c:pt>
                <c:pt idx="52462">
                  <c:v>1.0068416595458984E-3</c:v>
                </c:pt>
                <c:pt idx="52463">
                  <c:v>1.007080078125E-3</c:v>
                </c:pt>
                <c:pt idx="52464">
                  <c:v>1.007080078125E-3</c:v>
                </c:pt>
                <c:pt idx="52465">
                  <c:v>1.0068416595458984E-3</c:v>
                </c:pt>
                <c:pt idx="52466">
                  <c:v>1.007080078125E-3</c:v>
                </c:pt>
                <c:pt idx="52467">
                  <c:v>1.0080337524414063E-3</c:v>
                </c:pt>
                <c:pt idx="52468">
                  <c:v>1.0068416595458984E-3</c:v>
                </c:pt>
                <c:pt idx="52469">
                  <c:v>1.007080078125E-3</c:v>
                </c:pt>
                <c:pt idx="52470">
                  <c:v>1.007080078125E-3</c:v>
                </c:pt>
                <c:pt idx="52471">
                  <c:v>1.0068416595458984E-3</c:v>
                </c:pt>
                <c:pt idx="52472">
                  <c:v>1.007080078125E-3</c:v>
                </c:pt>
                <c:pt idx="52473">
                  <c:v>1.007080078125E-3</c:v>
                </c:pt>
                <c:pt idx="52474">
                  <c:v>1.0068416595458984E-3</c:v>
                </c:pt>
                <c:pt idx="52475">
                  <c:v>1.007080078125E-3</c:v>
                </c:pt>
                <c:pt idx="52476">
                  <c:v>1.007080078125E-3</c:v>
                </c:pt>
                <c:pt idx="52477">
                  <c:v>1.0068416595458984E-3</c:v>
                </c:pt>
                <c:pt idx="52478">
                  <c:v>1.007080078125E-3</c:v>
                </c:pt>
                <c:pt idx="52479">
                  <c:v>1.0080337524414063E-3</c:v>
                </c:pt>
                <c:pt idx="52480">
                  <c:v>1.007080078125E-3</c:v>
                </c:pt>
                <c:pt idx="52481">
                  <c:v>1.0068416595458984E-3</c:v>
                </c:pt>
                <c:pt idx="52482">
                  <c:v>1.007080078125E-3</c:v>
                </c:pt>
                <c:pt idx="52483">
                  <c:v>1.007080078125E-3</c:v>
                </c:pt>
                <c:pt idx="52484">
                  <c:v>1.0068416595458984E-3</c:v>
                </c:pt>
                <c:pt idx="52485">
                  <c:v>1.007080078125E-3</c:v>
                </c:pt>
                <c:pt idx="52486">
                  <c:v>1.007080078125E-3</c:v>
                </c:pt>
                <c:pt idx="52487">
                  <c:v>1.0068416595458984E-3</c:v>
                </c:pt>
                <c:pt idx="52488">
                  <c:v>1.007080078125E-3</c:v>
                </c:pt>
                <c:pt idx="52489">
                  <c:v>1.007080078125E-3</c:v>
                </c:pt>
                <c:pt idx="52490">
                  <c:v>1.0068416595458984E-3</c:v>
                </c:pt>
                <c:pt idx="52491">
                  <c:v>1.007080078125E-3</c:v>
                </c:pt>
                <c:pt idx="52492">
                  <c:v>1.0080337524414063E-3</c:v>
                </c:pt>
                <c:pt idx="52493">
                  <c:v>1.0068416595458984E-3</c:v>
                </c:pt>
                <c:pt idx="52494">
                  <c:v>2.01416015625E-3</c:v>
                </c:pt>
                <c:pt idx="52495">
                  <c:v>1.0068416595458984E-3</c:v>
                </c:pt>
                <c:pt idx="52496">
                  <c:v>1.007080078125E-3</c:v>
                </c:pt>
                <c:pt idx="52497">
                  <c:v>1.007080078125E-3</c:v>
                </c:pt>
                <c:pt idx="52498">
                  <c:v>1.0068416595458984E-3</c:v>
                </c:pt>
                <c:pt idx="52499">
                  <c:v>1.007080078125E-3</c:v>
                </c:pt>
                <c:pt idx="52500">
                  <c:v>1.007080078125E-3</c:v>
                </c:pt>
                <c:pt idx="52501">
                  <c:v>1.0068416595458984E-3</c:v>
                </c:pt>
                <c:pt idx="52502">
                  <c:v>1.007080078125E-3</c:v>
                </c:pt>
                <c:pt idx="52503">
                  <c:v>1.0080337524414063E-3</c:v>
                </c:pt>
                <c:pt idx="52504">
                  <c:v>1.007080078125E-3</c:v>
                </c:pt>
                <c:pt idx="52505">
                  <c:v>1.0068416595458984E-3</c:v>
                </c:pt>
                <c:pt idx="52506">
                  <c:v>1.007080078125E-3</c:v>
                </c:pt>
                <c:pt idx="52507">
                  <c:v>1.007080078125E-3</c:v>
                </c:pt>
                <c:pt idx="52508">
                  <c:v>1.0068416595458984E-3</c:v>
                </c:pt>
                <c:pt idx="52509">
                  <c:v>1.007080078125E-3</c:v>
                </c:pt>
                <c:pt idx="52510">
                  <c:v>1.007080078125E-3</c:v>
                </c:pt>
                <c:pt idx="52511">
                  <c:v>1.0068416595458984E-3</c:v>
                </c:pt>
                <c:pt idx="52512">
                  <c:v>1.007080078125E-3</c:v>
                </c:pt>
                <c:pt idx="52513">
                  <c:v>1.007080078125E-3</c:v>
                </c:pt>
                <c:pt idx="52514">
                  <c:v>1.0068416595458984E-3</c:v>
                </c:pt>
                <c:pt idx="52515">
                  <c:v>1.007080078125E-3</c:v>
                </c:pt>
                <c:pt idx="52516">
                  <c:v>1.0080337524414063E-3</c:v>
                </c:pt>
                <c:pt idx="52517">
                  <c:v>1.0068416595458984E-3</c:v>
                </c:pt>
                <c:pt idx="52518">
                  <c:v>1.007080078125E-3</c:v>
                </c:pt>
                <c:pt idx="52519">
                  <c:v>1.007080078125E-3</c:v>
                </c:pt>
                <c:pt idx="52520">
                  <c:v>1.0068416595458984E-3</c:v>
                </c:pt>
                <c:pt idx="52521">
                  <c:v>1.007080078125E-3</c:v>
                </c:pt>
                <c:pt idx="52522">
                  <c:v>1.007080078125E-3</c:v>
                </c:pt>
                <c:pt idx="52523">
                  <c:v>1.0068416595458984E-3</c:v>
                </c:pt>
                <c:pt idx="52524">
                  <c:v>1.007080078125E-3</c:v>
                </c:pt>
                <c:pt idx="52525">
                  <c:v>1.007080078125E-3</c:v>
                </c:pt>
                <c:pt idx="52526">
                  <c:v>1.0068416595458984E-3</c:v>
                </c:pt>
                <c:pt idx="52527">
                  <c:v>1.007080078125E-3</c:v>
                </c:pt>
                <c:pt idx="52528">
                  <c:v>1.0080337524414063E-3</c:v>
                </c:pt>
                <c:pt idx="52529">
                  <c:v>1.007080078125E-3</c:v>
                </c:pt>
                <c:pt idx="52530">
                  <c:v>1.0068416595458984E-3</c:v>
                </c:pt>
                <c:pt idx="52531">
                  <c:v>1.007080078125E-3</c:v>
                </c:pt>
                <c:pt idx="52532">
                  <c:v>1.007080078125E-3</c:v>
                </c:pt>
                <c:pt idx="52533">
                  <c:v>1.0068416595458984E-3</c:v>
                </c:pt>
                <c:pt idx="52534">
                  <c:v>1.007080078125E-3</c:v>
                </c:pt>
                <c:pt idx="52535">
                  <c:v>1.007080078125E-3</c:v>
                </c:pt>
                <c:pt idx="52536">
                  <c:v>1.0068416595458984E-3</c:v>
                </c:pt>
                <c:pt idx="52537">
                  <c:v>1.007080078125E-3</c:v>
                </c:pt>
                <c:pt idx="52538">
                  <c:v>1.007080078125E-3</c:v>
                </c:pt>
                <c:pt idx="52539">
                  <c:v>1.0068416595458984E-3</c:v>
                </c:pt>
                <c:pt idx="52540">
                  <c:v>1.007080078125E-3</c:v>
                </c:pt>
                <c:pt idx="52541">
                  <c:v>1.0080337524414063E-3</c:v>
                </c:pt>
                <c:pt idx="52542">
                  <c:v>1.0068416595458984E-3</c:v>
                </c:pt>
                <c:pt idx="52543">
                  <c:v>1.007080078125E-3</c:v>
                </c:pt>
                <c:pt idx="52544">
                  <c:v>1.007080078125E-3</c:v>
                </c:pt>
                <c:pt idx="52545">
                  <c:v>1.0068416595458984E-3</c:v>
                </c:pt>
                <c:pt idx="52546">
                  <c:v>1.007080078125E-3</c:v>
                </c:pt>
                <c:pt idx="52547">
                  <c:v>1.007080078125E-3</c:v>
                </c:pt>
                <c:pt idx="52548">
                  <c:v>1.0068416595458984E-3</c:v>
                </c:pt>
                <c:pt idx="52549">
                  <c:v>1.007080078125E-3</c:v>
                </c:pt>
                <c:pt idx="52550">
                  <c:v>1.007080078125E-3</c:v>
                </c:pt>
                <c:pt idx="52551">
                  <c:v>1.0068416595458984E-3</c:v>
                </c:pt>
                <c:pt idx="52552">
                  <c:v>1.007080078125E-3</c:v>
                </c:pt>
                <c:pt idx="52553">
                  <c:v>1.0080337524414063E-3</c:v>
                </c:pt>
                <c:pt idx="52554">
                  <c:v>1.007080078125E-3</c:v>
                </c:pt>
                <c:pt idx="52555">
                  <c:v>1.0068416595458984E-3</c:v>
                </c:pt>
                <c:pt idx="52556">
                  <c:v>1.007080078125E-3</c:v>
                </c:pt>
                <c:pt idx="52557">
                  <c:v>1.007080078125E-3</c:v>
                </c:pt>
                <c:pt idx="52558">
                  <c:v>1.0068416595458984E-3</c:v>
                </c:pt>
                <c:pt idx="52559">
                  <c:v>1.007080078125E-3</c:v>
                </c:pt>
                <c:pt idx="52560">
                  <c:v>1.007080078125E-3</c:v>
                </c:pt>
                <c:pt idx="52561">
                  <c:v>1.0068416595458984E-3</c:v>
                </c:pt>
                <c:pt idx="52562">
                  <c:v>1.007080078125E-3</c:v>
                </c:pt>
                <c:pt idx="52563">
                  <c:v>1.007080078125E-3</c:v>
                </c:pt>
                <c:pt idx="52564">
                  <c:v>1.0068416595458984E-3</c:v>
                </c:pt>
                <c:pt idx="52565">
                  <c:v>1.007080078125E-3</c:v>
                </c:pt>
                <c:pt idx="52566">
                  <c:v>1.0080337524414063E-3</c:v>
                </c:pt>
                <c:pt idx="52567">
                  <c:v>1.0068416595458984E-3</c:v>
                </c:pt>
                <c:pt idx="52568">
                  <c:v>1.007080078125E-3</c:v>
                </c:pt>
                <c:pt idx="52569">
                  <c:v>1.007080078125E-3</c:v>
                </c:pt>
                <c:pt idx="52570">
                  <c:v>1.0068416595458984E-3</c:v>
                </c:pt>
                <c:pt idx="52571">
                  <c:v>1.007080078125E-3</c:v>
                </c:pt>
                <c:pt idx="52572">
                  <c:v>1.007080078125E-3</c:v>
                </c:pt>
                <c:pt idx="52573">
                  <c:v>1.0068416595458984E-3</c:v>
                </c:pt>
                <c:pt idx="52574">
                  <c:v>1.007080078125E-3</c:v>
                </c:pt>
                <c:pt idx="52575">
                  <c:v>1.007080078125E-3</c:v>
                </c:pt>
                <c:pt idx="52576">
                  <c:v>1.0068416595458984E-3</c:v>
                </c:pt>
                <c:pt idx="52577">
                  <c:v>1.007080078125E-3</c:v>
                </c:pt>
                <c:pt idx="52578">
                  <c:v>1.0080337524414063E-3</c:v>
                </c:pt>
                <c:pt idx="52579">
                  <c:v>1.007080078125E-3</c:v>
                </c:pt>
                <c:pt idx="52580">
                  <c:v>1.0068416595458984E-3</c:v>
                </c:pt>
                <c:pt idx="52581">
                  <c:v>1.007080078125E-3</c:v>
                </c:pt>
                <c:pt idx="52582">
                  <c:v>1.007080078125E-3</c:v>
                </c:pt>
                <c:pt idx="52583">
                  <c:v>1.0068416595458984E-3</c:v>
                </c:pt>
                <c:pt idx="52584">
                  <c:v>1.007080078125E-3</c:v>
                </c:pt>
                <c:pt idx="52585">
                  <c:v>1.007080078125E-3</c:v>
                </c:pt>
                <c:pt idx="52586">
                  <c:v>1.0068416595458984E-3</c:v>
                </c:pt>
                <c:pt idx="52587">
                  <c:v>1.007080078125E-3</c:v>
                </c:pt>
                <c:pt idx="52588">
                  <c:v>1.007080078125E-3</c:v>
                </c:pt>
                <c:pt idx="52589">
                  <c:v>1.0068416595458984E-3</c:v>
                </c:pt>
                <c:pt idx="52590">
                  <c:v>1.007080078125E-3</c:v>
                </c:pt>
                <c:pt idx="52591">
                  <c:v>1.0080337524414063E-3</c:v>
                </c:pt>
                <c:pt idx="52592">
                  <c:v>1.0068416595458984E-3</c:v>
                </c:pt>
                <c:pt idx="52593">
                  <c:v>1.007080078125E-3</c:v>
                </c:pt>
                <c:pt idx="52594">
                  <c:v>1.007080078125E-3</c:v>
                </c:pt>
                <c:pt idx="52595">
                  <c:v>1.0068416595458984E-3</c:v>
                </c:pt>
                <c:pt idx="52596">
                  <c:v>1.007080078125E-3</c:v>
                </c:pt>
                <c:pt idx="52597">
                  <c:v>1.007080078125E-3</c:v>
                </c:pt>
                <c:pt idx="52598">
                  <c:v>1.0068416595458984E-3</c:v>
                </c:pt>
                <c:pt idx="52599">
                  <c:v>1.007080078125E-3</c:v>
                </c:pt>
                <c:pt idx="52600">
                  <c:v>1.007080078125E-3</c:v>
                </c:pt>
                <c:pt idx="52601">
                  <c:v>1.0068416595458984E-3</c:v>
                </c:pt>
                <c:pt idx="52602">
                  <c:v>1.007080078125E-3</c:v>
                </c:pt>
                <c:pt idx="52603">
                  <c:v>1.0080337524414063E-3</c:v>
                </c:pt>
                <c:pt idx="52604">
                  <c:v>1.007080078125E-3</c:v>
                </c:pt>
                <c:pt idx="52605">
                  <c:v>1.0068416595458984E-3</c:v>
                </c:pt>
                <c:pt idx="52606">
                  <c:v>1.007080078125E-3</c:v>
                </c:pt>
                <c:pt idx="52607">
                  <c:v>1.007080078125E-3</c:v>
                </c:pt>
                <c:pt idx="52608">
                  <c:v>1.0068416595458984E-3</c:v>
                </c:pt>
                <c:pt idx="52609">
                  <c:v>1.007080078125E-3</c:v>
                </c:pt>
                <c:pt idx="52610">
                  <c:v>1.007080078125E-3</c:v>
                </c:pt>
                <c:pt idx="52611">
                  <c:v>1.0068416595458984E-3</c:v>
                </c:pt>
                <c:pt idx="52612">
                  <c:v>1.007080078125E-3</c:v>
                </c:pt>
                <c:pt idx="52613">
                  <c:v>1.007080078125E-3</c:v>
                </c:pt>
                <c:pt idx="52614">
                  <c:v>1.0068416595458984E-3</c:v>
                </c:pt>
                <c:pt idx="52615">
                  <c:v>1.007080078125E-3</c:v>
                </c:pt>
                <c:pt idx="52616">
                  <c:v>1.0080337524414063E-3</c:v>
                </c:pt>
                <c:pt idx="52617">
                  <c:v>1.0068416595458984E-3</c:v>
                </c:pt>
                <c:pt idx="52618">
                  <c:v>1.007080078125E-3</c:v>
                </c:pt>
                <c:pt idx="52619">
                  <c:v>1.007080078125E-3</c:v>
                </c:pt>
                <c:pt idx="52620">
                  <c:v>1.0068416595458984E-3</c:v>
                </c:pt>
                <c:pt idx="52621">
                  <c:v>1.007080078125E-3</c:v>
                </c:pt>
                <c:pt idx="52622">
                  <c:v>1.007080078125E-3</c:v>
                </c:pt>
                <c:pt idx="52623">
                  <c:v>1.0068416595458984E-3</c:v>
                </c:pt>
                <c:pt idx="52624">
                  <c:v>1.007080078125E-3</c:v>
                </c:pt>
                <c:pt idx="52625">
                  <c:v>1.007080078125E-3</c:v>
                </c:pt>
                <c:pt idx="52626">
                  <c:v>1.0068416595458984E-3</c:v>
                </c:pt>
                <c:pt idx="52627">
                  <c:v>1.007080078125E-3</c:v>
                </c:pt>
                <c:pt idx="52628">
                  <c:v>1.0080337524414063E-3</c:v>
                </c:pt>
                <c:pt idx="52629">
                  <c:v>1.007080078125E-3</c:v>
                </c:pt>
                <c:pt idx="52630">
                  <c:v>1.0068416595458984E-3</c:v>
                </c:pt>
                <c:pt idx="52631">
                  <c:v>1.007080078125E-3</c:v>
                </c:pt>
                <c:pt idx="52632">
                  <c:v>1.007080078125E-3</c:v>
                </c:pt>
                <c:pt idx="52633">
                  <c:v>1.0068416595458984E-3</c:v>
                </c:pt>
                <c:pt idx="52634">
                  <c:v>1.007080078125E-3</c:v>
                </c:pt>
                <c:pt idx="52635">
                  <c:v>1.007080078125E-3</c:v>
                </c:pt>
                <c:pt idx="52636">
                  <c:v>1.0068416595458984E-3</c:v>
                </c:pt>
                <c:pt idx="52637">
                  <c:v>1.007080078125E-3</c:v>
                </c:pt>
                <c:pt idx="52638">
                  <c:v>1.007080078125E-3</c:v>
                </c:pt>
                <c:pt idx="52639">
                  <c:v>1.0068416595458984E-3</c:v>
                </c:pt>
                <c:pt idx="52640">
                  <c:v>1.0080337524414063E-3</c:v>
                </c:pt>
                <c:pt idx="52641">
                  <c:v>1.007080078125E-3</c:v>
                </c:pt>
                <c:pt idx="52642">
                  <c:v>1.0068416595458984E-3</c:v>
                </c:pt>
                <c:pt idx="52643">
                  <c:v>1.007080078125E-3</c:v>
                </c:pt>
                <c:pt idx="52644">
                  <c:v>1.007080078125E-3</c:v>
                </c:pt>
                <c:pt idx="52645">
                  <c:v>1.0068416595458984E-3</c:v>
                </c:pt>
                <c:pt idx="52646">
                  <c:v>1.007080078125E-3</c:v>
                </c:pt>
                <c:pt idx="52647">
                  <c:v>1.007080078125E-3</c:v>
                </c:pt>
                <c:pt idx="52648">
                  <c:v>1.0068416595458984E-3</c:v>
                </c:pt>
                <c:pt idx="52649">
                  <c:v>1.007080078125E-3</c:v>
                </c:pt>
                <c:pt idx="52650">
                  <c:v>1.007080078125E-3</c:v>
                </c:pt>
                <c:pt idx="52651">
                  <c:v>1.0068416595458984E-3</c:v>
                </c:pt>
                <c:pt idx="52652">
                  <c:v>1.007080078125E-3</c:v>
                </c:pt>
                <c:pt idx="52653">
                  <c:v>1.0080337524414063E-3</c:v>
                </c:pt>
                <c:pt idx="52654">
                  <c:v>1.007080078125E-3</c:v>
                </c:pt>
                <c:pt idx="52655">
                  <c:v>1.0068416595458984E-3</c:v>
                </c:pt>
                <c:pt idx="52656">
                  <c:v>1.007080078125E-3</c:v>
                </c:pt>
                <c:pt idx="52657">
                  <c:v>1.007080078125E-3</c:v>
                </c:pt>
                <c:pt idx="52658">
                  <c:v>1.0068416595458984E-3</c:v>
                </c:pt>
                <c:pt idx="52659">
                  <c:v>1.007080078125E-3</c:v>
                </c:pt>
                <c:pt idx="52660">
                  <c:v>1.007080078125E-3</c:v>
                </c:pt>
                <c:pt idx="52661">
                  <c:v>1.0068416595458984E-3</c:v>
                </c:pt>
                <c:pt idx="52662">
                  <c:v>1.007080078125E-3</c:v>
                </c:pt>
                <c:pt idx="52663">
                  <c:v>1.007080078125E-3</c:v>
                </c:pt>
                <c:pt idx="52664">
                  <c:v>1.0068416595458984E-3</c:v>
                </c:pt>
                <c:pt idx="52665">
                  <c:v>1.0080337524414063E-3</c:v>
                </c:pt>
                <c:pt idx="52666">
                  <c:v>1.007080078125E-3</c:v>
                </c:pt>
                <c:pt idx="52667">
                  <c:v>1.0068416595458984E-3</c:v>
                </c:pt>
                <c:pt idx="52668">
                  <c:v>1.007080078125E-3</c:v>
                </c:pt>
                <c:pt idx="52669">
                  <c:v>1.007080078125E-3</c:v>
                </c:pt>
                <c:pt idx="52670">
                  <c:v>1.0068416595458984E-3</c:v>
                </c:pt>
                <c:pt idx="52671">
                  <c:v>1.007080078125E-3</c:v>
                </c:pt>
                <c:pt idx="52672">
                  <c:v>1.007080078125E-3</c:v>
                </c:pt>
                <c:pt idx="52673">
                  <c:v>1.0068416595458984E-3</c:v>
                </c:pt>
                <c:pt idx="52674">
                  <c:v>1.007080078125E-3</c:v>
                </c:pt>
                <c:pt idx="52675">
                  <c:v>1.007080078125E-3</c:v>
                </c:pt>
                <c:pt idx="52676">
                  <c:v>1.0068416595458984E-3</c:v>
                </c:pt>
                <c:pt idx="52677">
                  <c:v>1.007080078125E-3</c:v>
                </c:pt>
                <c:pt idx="52678">
                  <c:v>1.0080337524414063E-3</c:v>
                </c:pt>
                <c:pt idx="52679">
                  <c:v>1.007080078125E-3</c:v>
                </c:pt>
                <c:pt idx="52680">
                  <c:v>1.0068416595458984E-3</c:v>
                </c:pt>
                <c:pt idx="52681">
                  <c:v>1.007080078125E-3</c:v>
                </c:pt>
                <c:pt idx="52682">
                  <c:v>1.007080078125E-3</c:v>
                </c:pt>
                <c:pt idx="52683">
                  <c:v>1.0068416595458984E-3</c:v>
                </c:pt>
                <c:pt idx="52684">
                  <c:v>1.007080078125E-3</c:v>
                </c:pt>
                <c:pt idx="52685">
                  <c:v>1.007080078125E-3</c:v>
                </c:pt>
                <c:pt idx="52686">
                  <c:v>1.0068416595458984E-3</c:v>
                </c:pt>
                <c:pt idx="52687">
                  <c:v>1.007080078125E-3</c:v>
                </c:pt>
                <c:pt idx="52688">
                  <c:v>1.007080078125E-3</c:v>
                </c:pt>
                <c:pt idx="52689">
                  <c:v>1.0068416595458984E-3</c:v>
                </c:pt>
                <c:pt idx="52690">
                  <c:v>1.0080337524414063E-3</c:v>
                </c:pt>
                <c:pt idx="52691">
                  <c:v>1.007080078125E-3</c:v>
                </c:pt>
                <c:pt idx="52692">
                  <c:v>1.0068416595458984E-3</c:v>
                </c:pt>
                <c:pt idx="52693">
                  <c:v>1.007080078125E-3</c:v>
                </c:pt>
                <c:pt idx="52694">
                  <c:v>1.007080078125E-3</c:v>
                </c:pt>
                <c:pt idx="52695">
                  <c:v>1.0068416595458984E-3</c:v>
                </c:pt>
                <c:pt idx="52696">
                  <c:v>1.007080078125E-3</c:v>
                </c:pt>
                <c:pt idx="52697">
                  <c:v>1.007080078125E-3</c:v>
                </c:pt>
                <c:pt idx="52698">
                  <c:v>1.0068416595458984E-3</c:v>
                </c:pt>
                <c:pt idx="52699">
                  <c:v>1.007080078125E-3</c:v>
                </c:pt>
                <c:pt idx="52700">
                  <c:v>1.007080078125E-3</c:v>
                </c:pt>
                <c:pt idx="52701">
                  <c:v>1.0068416595458984E-3</c:v>
                </c:pt>
                <c:pt idx="52702">
                  <c:v>1.007080078125E-3</c:v>
                </c:pt>
                <c:pt idx="52703">
                  <c:v>1.0080337524414063E-3</c:v>
                </c:pt>
                <c:pt idx="52704">
                  <c:v>1.007080078125E-3</c:v>
                </c:pt>
                <c:pt idx="52705">
                  <c:v>1.0068416595458984E-3</c:v>
                </c:pt>
                <c:pt idx="52706">
                  <c:v>1.007080078125E-3</c:v>
                </c:pt>
                <c:pt idx="52707">
                  <c:v>1.007080078125E-3</c:v>
                </c:pt>
                <c:pt idx="52708">
                  <c:v>1.0068416595458984E-3</c:v>
                </c:pt>
                <c:pt idx="52709">
                  <c:v>1.007080078125E-3</c:v>
                </c:pt>
                <c:pt idx="52710">
                  <c:v>1.007080078125E-3</c:v>
                </c:pt>
                <c:pt idx="52711">
                  <c:v>1.0068416595458984E-3</c:v>
                </c:pt>
                <c:pt idx="52712">
                  <c:v>1.007080078125E-3</c:v>
                </c:pt>
                <c:pt idx="52713">
                  <c:v>1.007080078125E-3</c:v>
                </c:pt>
                <c:pt idx="52714">
                  <c:v>1.0068416595458984E-3</c:v>
                </c:pt>
                <c:pt idx="52715">
                  <c:v>1.0080337524414063E-3</c:v>
                </c:pt>
                <c:pt idx="52716">
                  <c:v>1.007080078125E-3</c:v>
                </c:pt>
                <c:pt idx="52717">
                  <c:v>1.0068416595458984E-3</c:v>
                </c:pt>
                <c:pt idx="52718">
                  <c:v>1.007080078125E-3</c:v>
                </c:pt>
                <c:pt idx="52719">
                  <c:v>1.007080078125E-3</c:v>
                </c:pt>
                <c:pt idx="52720">
                  <c:v>1.0068416595458984E-3</c:v>
                </c:pt>
                <c:pt idx="52721">
                  <c:v>1.007080078125E-3</c:v>
                </c:pt>
                <c:pt idx="52722">
                  <c:v>1.007080078125E-3</c:v>
                </c:pt>
                <c:pt idx="52723">
                  <c:v>1.0068416595458984E-3</c:v>
                </c:pt>
                <c:pt idx="52724">
                  <c:v>1.007080078125E-3</c:v>
                </c:pt>
                <c:pt idx="52725">
                  <c:v>1.007080078125E-3</c:v>
                </c:pt>
                <c:pt idx="52726">
                  <c:v>1.0068416595458984E-3</c:v>
                </c:pt>
                <c:pt idx="52727">
                  <c:v>1.007080078125E-3</c:v>
                </c:pt>
                <c:pt idx="52728">
                  <c:v>1.0080337524414063E-3</c:v>
                </c:pt>
                <c:pt idx="52729">
                  <c:v>1.007080078125E-3</c:v>
                </c:pt>
                <c:pt idx="52730">
                  <c:v>1.0068416595458984E-3</c:v>
                </c:pt>
                <c:pt idx="52731">
                  <c:v>1.007080078125E-3</c:v>
                </c:pt>
                <c:pt idx="52732">
                  <c:v>1.007080078125E-3</c:v>
                </c:pt>
                <c:pt idx="52733">
                  <c:v>1.0068416595458984E-3</c:v>
                </c:pt>
                <c:pt idx="52734">
                  <c:v>1.007080078125E-3</c:v>
                </c:pt>
                <c:pt idx="52735">
                  <c:v>1.007080078125E-3</c:v>
                </c:pt>
                <c:pt idx="52736">
                  <c:v>1.0068416595458984E-3</c:v>
                </c:pt>
                <c:pt idx="52737">
                  <c:v>1.007080078125E-3</c:v>
                </c:pt>
                <c:pt idx="52738">
                  <c:v>1.007080078125E-3</c:v>
                </c:pt>
                <c:pt idx="52739">
                  <c:v>1.0068416595458984E-3</c:v>
                </c:pt>
                <c:pt idx="52740">
                  <c:v>1.0080337524414063E-3</c:v>
                </c:pt>
                <c:pt idx="52741">
                  <c:v>1.007080078125E-3</c:v>
                </c:pt>
                <c:pt idx="52742">
                  <c:v>1.0068416595458984E-3</c:v>
                </c:pt>
                <c:pt idx="52743">
                  <c:v>1.007080078125E-3</c:v>
                </c:pt>
                <c:pt idx="52744">
                  <c:v>1.007080078125E-3</c:v>
                </c:pt>
                <c:pt idx="52745">
                  <c:v>1.0068416595458984E-3</c:v>
                </c:pt>
                <c:pt idx="52746">
                  <c:v>1.007080078125E-3</c:v>
                </c:pt>
                <c:pt idx="52747">
                  <c:v>1.007080078125E-3</c:v>
                </c:pt>
                <c:pt idx="52748">
                  <c:v>1.0068416595458984E-3</c:v>
                </c:pt>
                <c:pt idx="52749">
                  <c:v>1.007080078125E-3</c:v>
                </c:pt>
                <c:pt idx="52750">
                  <c:v>1.007080078125E-3</c:v>
                </c:pt>
                <c:pt idx="52751">
                  <c:v>1.0068416595458984E-3</c:v>
                </c:pt>
                <c:pt idx="52752">
                  <c:v>1.007080078125E-3</c:v>
                </c:pt>
                <c:pt idx="52753">
                  <c:v>1.0080337524414063E-3</c:v>
                </c:pt>
                <c:pt idx="52754">
                  <c:v>1.007080078125E-3</c:v>
                </c:pt>
                <c:pt idx="52755">
                  <c:v>1.0068416595458984E-3</c:v>
                </c:pt>
                <c:pt idx="52756">
                  <c:v>1.007080078125E-3</c:v>
                </c:pt>
                <c:pt idx="52757">
                  <c:v>1.007080078125E-3</c:v>
                </c:pt>
                <c:pt idx="52758">
                  <c:v>1.0068416595458984E-3</c:v>
                </c:pt>
                <c:pt idx="52759">
                  <c:v>1.007080078125E-3</c:v>
                </c:pt>
                <c:pt idx="52760">
                  <c:v>1.007080078125E-3</c:v>
                </c:pt>
                <c:pt idx="52761">
                  <c:v>1.0068416595458984E-3</c:v>
                </c:pt>
                <c:pt idx="52762">
                  <c:v>1.007080078125E-3</c:v>
                </c:pt>
                <c:pt idx="52763">
                  <c:v>1.007080078125E-3</c:v>
                </c:pt>
                <c:pt idx="52764">
                  <c:v>1.0068416595458984E-3</c:v>
                </c:pt>
                <c:pt idx="52765">
                  <c:v>1.0080337524414063E-3</c:v>
                </c:pt>
                <c:pt idx="52766">
                  <c:v>1.007080078125E-3</c:v>
                </c:pt>
                <c:pt idx="52767">
                  <c:v>1.0068416595458984E-3</c:v>
                </c:pt>
                <c:pt idx="52768">
                  <c:v>1.007080078125E-3</c:v>
                </c:pt>
                <c:pt idx="52769">
                  <c:v>1.007080078125E-3</c:v>
                </c:pt>
                <c:pt idx="52770">
                  <c:v>1.0068416595458984E-3</c:v>
                </c:pt>
                <c:pt idx="52771">
                  <c:v>1.007080078125E-3</c:v>
                </c:pt>
                <c:pt idx="52772">
                  <c:v>1.007080078125E-3</c:v>
                </c:pt>
                <c:pt idx="52773">
                  <c:v>1.0068416595458984E-3</c:v>
                </c:pt>
                <c:pt idx="52774">
                  <c:v>1.007080078125E-3</c:v>
                </c:pt>
                <c:pt idx="52775">
                  <c:v>1.007080078125E-3</c:v>
                </c:pt>
                <c:pt idx="52776">
                  <c:v>1.0068416595458984E-3</c:v>
                </c:pt>
                <c:pt idx="52777">
                  <c:v>1.007080078125E-3</c:v>
                </c:pt>
                <c:pt idx="52778">
                  <c:v>1.0080337524414063E-3</c:v>
                </c:pt>
                <c:pt idx="52779">
                  <c:v>1.007080078125E-3</c:v>
                </c:pt>
                <c:pt idx="52780">
                  <c:v>1.0068416595458984E-3</c:v>
                </c:pt>
                <c:pt idx="52781">
                  <c:v>1.007080078125E-3</c:v>
                </c:pt>
                <c:pt idx="52782">
                  <c:v>1.007080078125E-3</c:v>
                </c:pt>
                <c:pt idx="52783">
                  <c:v>1.0068416595458984E-3</c:v>
                </c:pt>
                <c:pt idx="52784">
                  <c:v>1.007080078125E-3</c:v>
                </c:pt>
                <c:pt idx="52785">
                  <c:v>1.007080078125E-3</c:v>
                </c:pt>
                <c:pt idx="52786">
                  <c:v>1.0068416595458984E-3</c:v>
                </c:pt>
                <c:pt idx="52787">
                  <c:v>1.007080078125E-3</c:v>
                </c:pt>
                <c:pt idx="52788">
                  <c:v>1.007080078125E-3</c:v>
                </c:pt>
                <c:pt idx="52789">
                  <c:v>1.0068416595458984E-3</c:v>
                </c:pt>
                <c:pt idx="52790">
                  <c:v>1.0080337524414063E-3</c:v>
                </c:pt>
                <c:pt idx="52791">
                  <c:v>1.007080078125E-3</c:v>
                </c:pt>
                <c:pt idx="52792">
                  <c:v>1.0068416595458984E-3</c:v>
                </c:pt>
                <c:pt idx="52793">
                  <c:v>1.007080078125E-3</c:v>
                </c:pt>
                <c:pt idx="52794">
                  <c:v>1.007080078125E-3</c:v>
                </c:pt>
                <c:pt idx="52795">
                  <c:v>1.0068416595458984E-3</c:v>
                </c:pt>
                <c:pt idx="52796">
                  <c:v>1.007080078125E-3</c:v>
                </c:pt>
                <c:pt idx="52797">
                  <c:v>1.007080078125E-3</c:v>
                </c:pt>
                <c:pt idx="52798">
                  <c:v>1.0068416595458984E-3</c:v>
                </c:pt>
                <c:pt idx="52799">
                  <c:v>1.007080078125E-3</c:v>
                </c:pt>
                <c:pt idx="52800">
                  <c:v>1.007080078125E-3</c:v>
                </c:pt>
                <c:pt idx="52801">
                  <c:v>1.0068416595458984E-3</c:v>
                </c:pt>
                <c:pt idx="52802">
                  <c:v>1.007080078125E-3</c:v>
                </c:pt>
                <c:pt idx="52803">
                  <c:v>1.0080337524414063E-3</c:v>
                </c:pt>
                <c:pt idx="52804">
                  <c:v>1.007080078125E-3</c:v>
                </c:pt>
                <c:pt idx="52805">
                  <c:v>1.0068416595458984E-3</c:v>
                </c:pt>
                <c:pt idx="52806">
                  <c:v>1.007080078125E-3</c:v>
                </c:pt>
                <c:pt idx="52807">
                  <c:v>1.007080078125E-3</c:v>
                </c:pt>
                <c:pt idx="52808">
                  <c:v>1.0068416595458984E-3</c:v>
                </c:pt>
                <c:pt idx="52809">
                  <c:v>1.007080078125E-3</c:v>
                </c:pt>
                <c:pt idx="52810">
                  <c:v>1.007080078125E-3</c:v>
                </c:pt>
                <c:pt idx="52811">
                  <c:v>1.0068416595458984E-3</c:v>
                </c:pt>
                <c:pt idx="52812">
                  <c:v>1.007080078125E-3</c:v>
                </c:pt>
                <c:pt idx="52813">
                  <c:v>1.007080078125E-3</c:v>
                </c:pt>
                <c:pt idx="52814">
                  <c:v>1.0068416595458984E-3</c:v>
                </c:pt>
                <c:pt idx="52815">
                  <c:v>1.0080337524414063E-3</c:v>
                </c:pt>
                <c:pt idx="52816">
                  <c:v>1.007080078125E-3</c:v>
                </c:pt>
                <c:pt idx="52817">
                  <c:v>1.0068416595458984E-3</c:v>
                </c:pt>
                <c:pt idx="52818">
                  <c:v>1.007080078125E-3</c:v>
                </c:pt>
                <c:pt idx="52819">
                  <c:v>1.007080078125E-3</c:v>
                </c:pt>
                <c:pt idx="52820">
                  <c:v>1.0068416595458984E-3</c:v>
                </c:pt>
                <c:pt idx="52821">
                  <c:v>1.007080078125E-3</c:v>
                </c:pt>
                <c:pt idx="52822">
                  <c:v>1.007080078125E-3</c:v>
                </c:pt>
                <c:pt idx="52823">
                  <c:v>1.0068416595458984E-3</c:v>
                </c:pt>
                <c:pt idx="52824">
                  <c:v>1.007080078125E-3</c:v>
                </c:pt>
                <c:pt idx="52825">
                  <c:v>1.007080078125E-3</c:v>
                </c:pt>
                <c:pt idx="52826">
                  <c:v>1.0068416595458984E-3</c:v>
                </c:pt>
                <c:pt idx="52827">
                  <c:v>1.007080078125E-3</c:v>
                </c:pt>
                <c:pt idx="52828">
                  <c:v>1.0080337524414063E-3</c:v>
                </c:pt>
                <c:pt idx="52829">
                  <c:v>1.007080078125E-3</c:v>
                </c:pt>
                <c:pt idx="52830">
                  <c:v>1.0068416595458984E-3</c:v>
                </c:pt>
                <c:pt idx="52831">
                  <c:v>1.007080078125E-3</c:v>
                </c:pt>
                <c:pt idx="52832">
                  <c:v>1.007080078125E-3</c:v>
                </c:pt>
                <c:pt idx="52833">
                  <c:v>1.0068416595458984E-3</c:v>
                </c:pt>
                <c:pt idx="52834">
                  <c:v>1.007080078125E-3</c:v>
                </c:pt>
                <c:pt idx="52835">
                  <c:v>1.007080078125E-3</c:v>
                </c:pt>
                <c:pt idx="52836">
                  <c:v>1.0068416595458984E-3</c:v>
                </c:pt>
                <c:pt idx="52837">
                  <c:v>1.007080078125E-3</c:v>
                </c:pt>
                <c:pt idx="52838">
                  <c:v>1.007080078125E-3</c:v>
                </c:pt>
                <c:pt idx="52839">
                  <c:v>1.0068416595458984E-3</c:v>
                </c:pt>
                <c:pt idx="52840">
                  <c:v>1.0080337524414063E-3</c:v>
                </c:pt>
                <c:pt idx="52841">
                  <c:v>1.007080078125E-3</c:v>
                </c:pt>
                <c:pt idx="52842">
                  <c:v>1.0068416595458984E-3</c:v>
                </c:pt>
                <c:pt idx="52843">
                  <c:v>1.007080078125E-3</c:v>
                </c:pt>
                <c:pt idx="52844">
                  <c:v>1.007080078125E-3</c:v>
                </c:pt>
                <c:pt idx="52845">
                  <c:v>1.0068416595458984E-3</c:v>
                </c:pt>
                <c:pt idx="52846">
                  <c:v>1.007080078125E-3</c:v>
                </c:pt>
                <c:pt idx="52847">
                  <c:v>1.007080078125E-3</c:v>
                </c:pt>
                <c:pt idx="52848">
                  <c:v>1.0068416595458984E-3</c:v>
                </c:pt>
                <c:pt idx="52849">
                  <c:v>1.007080078125E-3</c:v>
                </c:pt>
                <c:pt idx="52850">
                  <c:v>1.007080078125E-3</c:v>
                </c:pt>
                <c:pt idx="52851">
                  <c:v>1.0068416595458984E-3</c:v>
                </c:pt>
                <c:pt idx="52852">
                  <c:v>1.007080078125E-3</c:v>
                </c:pt>
                <c:pt idx="52853">
                  <c:v>1.0080337524414063E-3</c:v>
                </c:pt>
                <c:pt idx="52854">
                  <c:v>1.007080078125E-3</c:v>
                </c:pt>
                <c:pt idx="52855">
                  <c:v>1.0068416595458984E-3</c:v>
                </c:pt>
                <c:pt idx="52856">
                  <c:v>1.007080078125E-3</c:v>
                </c:pt>
                <c:pt idx="52857">
                  <c:v>1.007080078125E-3</c:v>
                </c:pt>
                <c:pt idx="52858">
                  <c:v>1.0068416595458984E-3</c:v>
                </c:pt>
                <c:pt idx="52859">
                  <c:v>1.007080078125E-3</c:v>
                </c:pt>
                <c:pt idx="52860">
                  <c:v>1.007080078125E-3</c:v>
                </c:pt>
                <c:pt idx="52861">
                  <c:v>1.0068416595458984E-3</c:v>
                </c:pt>
                <c:pt idx="52862">
                  <c:v>1.007080078125E-3</c:v>
                </c:pt>
                <c:pt idx="52863">
                  <c:v>1.0068416595458984E-3</c:v>
                </c:pt>
                <c:pt idx="52864">
                  <c:v>1.007080078125E-3</c:v>
                </c:pt>
                <c:pt idx="52865">
                  <c:v>1.0080337524414063E-3</c:v>
                </c:pt>
                <c:pt idx="52866">
                  <c:v>1.007080078125E-3</c:v>
                </c:pt>
                <c:pt idx="52867">
                  <c:v>1.0068416595458984E-3</c:v>
                </c:pt>
                <c:pt idx="52868">
                  <c:v>1.007080078125E-3</c:v>
                </c:pt>
                <c:pt idx="52869">
                  <c:v>1.007080078125E-3</c:v>
                </c:pt>
                <c:pt idx="52870">
                  <c:v>1.0068416595458984E-3</c:v>
                </c:pt>
                <c:pt idx="52871">
                  <c:v>1.007080078125E-3</c:v>
                </c:pt>
                <c:pt idx="52872">
                  <c:v>1.007080078125E-3</c:v>
                </c:pt>
                <c:pt idx="52873">
                  <c:v>1.0068416595458984E-3</c:v>
                </c:pt>
                <c:pt idx="52874">
                  <c:v>1.007080078125E-3</c:v>
                </c:pt>
                <c:pt idx="52875">
                  <c:v>1.007080078125E-3</c:v>
                </c:pt>
                <c:pt idx="52876">
                  <c:v>1.0068416595458984E-3</c:v>
                </c:pt>
                <c:pt idx="52877">
                  <c:v>1.007080078125E-3</c:v>
                </c:pt>
                <c:pt idx="52878">
                  <c:v>1.0080337524414063E-3</c:v>
                </c:pt>
                <c:pt idx="52879">
                  <c:v>1.007080078125E-3</c:v>
                </c:pt>
                <c:pt idx="52880">
                  <c:v>1.0068416595458984E-3</c:v>
                </c:pt>
                <c:pt idx="52881">
                  <c:v>1.007080078125E-3</c:v>
                </c:pt>
                <c:pt idx="52882">
                  <c:v>1.007080078125E-3</c:v>
                </c:pt>
                <c:pt idx="52883">
                  <c:v>1.0068416595458984E-3</c:v>
                </c:pt>
                <c:pt idx="52884">
                  <c:v>1.007080078125E-3</c:v>
                </c:pt>
                <c:pt idx="52885">
                  <c:v>1.0068416595458984E-3</c:v>
                </c:pt>
                <c:pt idx="52886">
                  <c:v>1.007080078125E-3</c:v>
                </c:pt>
                <c:pt idx="52887">
                  <c:v>1.007080078125E-3</c:v>
                </c:pt>
                <c:pt idx="52888">
                  <c:v>1.0068416595458984E-3</c:v>
                </c:pt>
                <c:pt idx="52889">
                  <c:v>1.007080078125E-3</c:v>
                </c:pt>
                <c:pt idx="52890">
                  <c:v>1.0080337524414063E-3</c:v>
                </c:pt>
                <c:pt idx="52891">
                  <c:v>1.007080078125E-3</c:v>
                </c:pt>
                <c:pt idx="52892">
                  <c:v>1.0068416595458984E-3</c:v>
                </c:pt>
                <c:pt idx="52893">
                  <c:v>1.007080078125E-3</c:v>
                </c:pt>
                <c:pt idx="52894">
                  <c:v>1.007080078125E-3</c:v>
                </c:pt>
                <c:pt idx="52895">
                  <c:v>1.0068416595458984E-3</c:v>
                </c:pt>
                <c:pt idx="52896">
                  <c:v>1.007080078125E-3</c:v>
                </c:pt>
                <c:pt idx="52897">
                  <c:v>1.007080078125E-3</c:v>
                </c:pt>
                <c:pt idx="52898">
                  <c:v>1.0068416595458984E-3</c:v>
                </c:pt>
                <c:pt idx="52899">
                  <c:v>1.007080078125E-3</c:v>
                </c:pt>
                <c:pt idx="52900">
                  <c:v>1.007080078125E-3</c:v>
                </c:pt>
                <c:pt idx="52901">
                  <c:v>1.0068416595458984E-3</c:v>
                </c:pt>
                <c:pt idx="52902">
                  <c:v>1.007080078125E-3</c:v>
                </c:pt>
                <c:pt idx="52903">
                  <c:v>1.0080337524414063E-3</c:v>
                </c:pt>
                <c:pt idx="52904">
                  <c:v>1.007080078125E-3</c:v>
                </c:pt>
                <c:pt idx="52905">
                  <c:v>1.0068416595458984E-3</c:v>
                </c:pt>
                <c:pt idx="52906">
                  <c:v>1.007080078125E-3</c:v>
                </c:pt>
                <c:pt idx="52907">
                  <c:v>1.0068416595458984E-3</c:v>
                </c:pt>
                <c:pt idx="52908">
                  <c:v>1.007080078125E-3</c:v>
                </c:pt>
                <c:pt idx="52909">
                  <c:v>1.007080078125E-3</c:v>
                </c:pt>
                <c:pt idx="52910">
                  <c:v>1.0068416595458984E-3</c:v>
                </c:pt>
                <c:pt idx="52911">
                  <c:v>1.007080078125E-3</c:v>
                </c:pt>
                <c:pt idx="52912">
                  <c:v>1.007080078125E-3</c:v>
                </c:pt>
                <c:pt idx="52913">
                  <c:v>1.0068416595458984E-3</c:v>
                </c:pt>
                <c:pt idx="52914">
                  <c:v>1.007080078125E-3</c:v>
                </c:pt>
                <c:pt idx="52915">
                  <c:v>1.0080337524414063E-3</c:v>
                </c:pt>
                <c:pt idx="52916">
                  <c:v>1.007080078125E-3</c:v>
                </c:pt>
                <c:pt idx="52917">
                  <c:v>1.0068416595458984E-3</c:v>
                </c:pt>
                <c:pt idx="52918">
                  <c:v>1.007080078125E-3</c:v>
                </c:pt>
                <c:pt idx="52919">
                  <c:v>1.007080078125E-3</c:v>
                </c:pt>
                <c:pt idx="52920">
                  <c:v>1.0068416595458984E-3</c:v>
                </c:pt>
                <c:pt idx="52921">
                  <c:v>1.007080078125E-3</c:v>
                </c:pt>
                <c:pt idx="52922">
                  <c:v>1.007080078125E-3</c:v>
                </c:pt>
                <c:pt idx="52923">
                  <c:v>1.0068416595458984E-3</c:v>
                </c:pt>
                <c:pt idx="52924">
                  <c:v>1.007080078125E-3</c:v>
                </c:pt>
                <c:pt idx="52925">
                  <c:v>1.007080078125E-3</c:v>
                </c:pt>
                <c:pt idx="52926">
                  <c:v>1.0068416595458984E-3</c:v>
                </c:pt>
                <c:pt idx="52927">
                  <c:v>1.007080078125E-3</c:v>
                </c:pt>
                <c:pt idx="52928">
                  <c:v>1.0080337524414063E-3</c:v>
                </c:pt>
                <c:pt idx="52929">
                  <c:v>1.0068416595458984E-3</c:v>
                </c:pt>
                <c:pt idx="52930">
                  <c:v>1.007080078125E-3</c:v>
                </c:pt>
                <c:pt idx="52931">
                  <c:v>1.007080078125E-3</c:v>
                </c:pt>
                <c:pt idx="52932">
                  <c:v>1.0068416595458984E-3</c:v>
                </c:pt>
                <c:pt idx="52933">
                  <c:v>1.007080078125E-3</c:v>
                </c:pt>
                <c:pt idx="52934">
                  <c:v>1.007080078125E-3</c:v>
                </c:pt>
                <c:pt idx="52935">
                  <c:v>1.0068416595458984E-3</c:v>
                </c:pt>
                <c:pt idx="52936">
                  <c:v>1.007080078125E-3</c:v>
                </c:pt>
                <c:pt idx="52937">
                  <c:v>1.007080078125E-3</c:v>
                </c:pt>
                <c:pt idx="52938">
                  <c:v>1.0068416595458984E-3</c:v>
                </c:pt>
                <c:pt idx="52939">
                  <c:v>1.007080078125E-3</c:v>
                </c:pt>
                <c:pt idx="52940">
                  <c:v>1.0080337524414063E-3</c:v>
                </c:pt>
                <c:pt idx="52941">
                  <c:v>1.007080078125E-3</c:v>
                </c:pt>
                <c:pt idx="52942">
                  <c:v>1.0068416595458984E-3</c:v>
                </c:pt>
                <c:pt idx="52943">
                  <c:v>1.007080078125E-3</c:v>
                </c:pt>
                <c:pt idx="52944">
                  <c:v>1.007080078125E-3</c:v>
                </c:pt>
                <c:pt idx="52945">
                  <c:v>1.0068416595458984E-3</c:v>
                </c:pt>
                <c:pt idx="52946">
                  <c:v>1.007080078125E-3</c:v>
                </c:pt>
                <c:pt idx="52947">
                  <c:v>1.007080078125E-3</c:v>
                </c:pt>
                <c:pt idx="52948">
                  <c:v>1.0068416595458984E-3</c:v>
                </c:pt>
                <c:pt idx="52949">
                  <c:v>1.007080078125E-3</c:v>
                </c:pt>
                <c:pt idx="52950">
                  <c:v>1.007080078125E-3</c:v>
                </c:pt>
                <c:pt idx="52951">
                  <c:v>1.0068416595458984E-3</c:v>
                </c:pt>
                <c:pt idx="52952">
                  <c:v>1.007080078125E-3</c:v>
                </c:pt>
                <c:pt idx="52953">
                  <c:v>1.0080337524414063E-3</c:v>
                </c:pt>
                <c:pt idx="52954">
                  <c:v>1.0068416595458984E-3</c:v>
                </c:pt>
                <c:pt idx="52955">
                  <c:v>1.007080078125E-3</c:v>
                </c:pt>
                <c:pt idx="52956">
                  <c:v>1.007080078125E-3</c:v>
                </c:pt>
                <c:pt idx="52957">
                  <c:v>1.0068416595458984E-3</c:v>
                </c:pt>
                <c:pt idx="52958">
                  <c:v>1.007080078125E-3</c:v>
                </c:pt>
                <c:pt idx="52959">
                  <c:v>1.007080078125E-3</c:v>
                </c:pt>
                <c:pt idx="52960">
                  <c:v>1.0068416595458984E-3</c:v>
                </c:pt>
                <c:pt idx="52961">
                  <c:v>1.007080078125E-3</c:v>
                </c:pt>
                <c:pt idx="52962">
                  <c:v>1.007080078125E-3</c:v>
                </c:pt>
                <c:pt idx="52963">
                  <c:v>1.0068416595458984E-3</c:v>
                </c:pt>
                <c:pt idx="52964">
                  <c:v>1.007080078125E-3</c:v>
                </c:pt>
                <c:pt idx="52965">
                  <c:v>1.0080337524414063E-3</c:v>
                </c:pt>
                <c:pt idx="52966">
                  <c:v>1.007080078125E-3</c:v>
                </c:pt>
                <c:pt idx="52967">
                  <c:v>1.0068416595458984E-3</c:v>
                </c:pt>
                <c:pt idx="52968">
                  <c:v>1.007080078125E-3</c:v>
                </c:pt>
                <c:pt idx="52969">
                  <c:v>1.007080078125E-3</c:v>
                </c:pt>
                <c:pt idx="52970">
                  <c:v>1.0068416595458984E-3</c:v>
                </c:pt>
                <c:pt idx="52971">
                  <c:v>1.007080078125E-3</c:v>
                </c:pt>
                <c:pt idx="52972">
                  <c:v>1.007080078125E-3</c:v>
                </c:pt>
                <c:pt idx="52973">
                  <c:v>1.0068416595458984E-3</c:v>
                </c:pt>
                <c:pt idx="52974">
                  <c:v>1.007080078125E-3</c:v>
                </c:pt>
                <c:pt idx="52975">
                  <c:v>1.007080078125E-3</c:v>
                </c:pt>
                <c:pt idx="52976">
                  <c:v>1.0068416595458984E-3</c:v>
                </c:pt>
                <c:pt idx="52977">
                  <c:v>1.007080078125E-3</c:v>
                </c:pt>
                <c:pt idx="52978">
                  <c:v>1.0080337524414063E-3</c:v>
                </c:pt>
                <c:pt idx="52979">
                  <c:v>1.0068416595458984E-3</c:v>
                </c:pt>
                <c:pt idx="52980">
                  <c:v>1.007080078125E-3</c:v>
                </c:pt>
                <c:pt idx="52981">
                  <c:v>1.007080078125E-3</c:v>
                </c:pt>
                <c:pt idx="52982">
                  <c:v>1.0068416595458984E-3</c:v>
                </c:pt>
                <c:pt idx="52983">
                  <c:v>1.007080078125E-3</c:v>
                </c:pt>
                <c:pt idx="52984">
                  <c:v>1.007080078125E-3</c:v>
                </c:pt>
                <c:pt idx="52985">
                  <c:v>1.0068416595458984E-3</c:v>
                </c:pt>
                <c:pt idx="52986">
                  <c:v>1.007080078125E-3</c:v>
                </c:pt>
                <c:pt idx="52987">
                  <c:v>1.007080078125E-3</c:v>
                </c:pt>
                <c:pt idx="52988">
                  <c:v>1.0068416595458984E-3</c:v>
                </c:pt>
                <c:pt idx="52989">
                  <c:v>1.007080078125E-3</c:v>
                </c:pt>
                <c:pt idx="52990">
                  <c:v>1.0080337524414063E-3</c:v>
                </c:pt>
                <c:pt idx="52991">
                  <c:v>1.007080078125E-3</c:v>
                </c:pt>
                <c:pt idx="52992">
                  <c:v>1.0068416595458984E-3</c:v>
                </c:pt>
                <c:pt idx="52993">
                  <c:v>1.007080078125E-3</c:v>
                </c:pt>
                <c:pt idx="52994">
                  <c:v>1.007080078125E-3</c:v>
                </c:pt>
                <c:pt idx="52995">
                  <c:v>1.0068416595458984E-3</c:v>
                </c:pt>
                <c:pt idx="52996">
                  <c:v>1.007080078125E-3</c:v>
                </c:pt>
                <c:pt idx="52997">
                  <c:v>1.007080078125E-3</c:v>
                </c:pt>
                <c:pt idx="52998">
                  <c:v>1.0068416595458984E-3</c:v>
                </c:pt>
                <c:pt idx="52999">
                  <c:v>1.007080078125E-3</c:v>
                </c:pt>
                <c:pt idx="53000">
                  <c:v>1.007080078125E-3</c:v>
                </c:pt>
                <c:pt idx="53001">
                  <c:v>1.0068416595458984E-3</c:v>
                </c:pt>
                <c:pt idx="53002">
                  <c:v>1.007080078125E-3</c:v>
                </c:pt>
                <c:pt idx="53003">
                  <c:v>1.0080337524414063E-3</c:v>
                </c:pt>
                <c:pt idx="53004">
                  <c:v>1.0068416595458984E-3</c:v>
                </c:pt>
                <c:pt idx="53005">
                  <c:v>1.007080078125E-3</c:v>
                </c:pt>
                <c:pt idx="53006">
                  <c:v>1.007080078125E-3</c:v>
                </c:pt>
                <c:pt idx="53007">
                  <c:v>1.0068416595458984E-3</c:v>
                </c:pt>
                <c:pt idx="53008">
                  <c:v>1.007080078125E-3</c:v>
                </c:pt>
                <c:pt idx="53009">
                  <c:v>1.007080078125E-3</c:v>
                </c:pt>
                <c:pt idx="53010">
                  <c:v>1.0068416595458984E-3</c:v>
                </c:pt>
                <c:pt idx="53011">
                  <c:v>1.007080078125E-3</c:v>
                </c:pt>
                <c:pt idx="53012">
                  <c:v>1.007080078125E-3</c:v>
                </c:pt>
                <c:pt idx="53013">
                  <c:v>1.0068416595458984E-3</c:v>
                </c:pt>
                <c:pt idx="53014">
                  <c:v>1.007080078125E-3</c:v>
                </c:pt>
                <c:pt idx="53015">
                  <c:v>1.0080337524414063E-3</c:v>
                </c:pt>
                <c:pt idx="53016">
                  <c:v>1.007080078125E-3</c:v>
                </c:pt>
                <c:pt idx="53017">
                  <c:v>1.0068416595458984E-3</c:v>
                </c:pt>
                <c:pt idx="53018">
                  <c:v>1.007080078125E-3</c:v>
                </c:pt>
                <c:pt idx="53019">
                  <c:v>1.007080078125E-3</c:v>
                </c:pt>
                <c:pt idx="53020">
                  <c:v>1.0068416595458984E-3</c:v>
                </c:pt>
                <c:pt idx="53021">
                  <c:v>1.007080078125E-3</c:v>
                </c:pt>
                <c:pt idx="53022">
                  <c:v>1.007080078125E-3</c:v>
                </c:pt>
                <c:pt idx="53023">
                  <c:v>1.0068416595458984E-3</c:v>
                </c:pt>
                <c:pt idx="53024">
                  <c:v>1.007080078125E-3</c:v>
                </c:pt>
                <c:pt idx="53025">
                  <c:v>1.007080078125E-3</c:v>
                </c:pt>
                <c:pt idx="53026">
                  <c:v>1.0068416595458984E-3</c:v>
                </c:pt>
                <c:pt idx="53027">
                  <c:v>1.007080078125E-3</c:v>
                </c:pt>
                <c:pt idx="53028">
                  <c:v>1.0080337524414063E-3</c:v>
                </c:pt>
                <c:pt idx="53029">
                  <c:v>1.0068416595458984E-3</c:v>
                </c:pt>
                <c:pt idx="53030">
                  <c:v>1.007080078125E-3</c:v>
                </c:pt>
                <c:pt idx="53031">
                  <c:v>1.007080078125E-3</c:v>
                </c:pt>
                <c:pt idx="53032">
                  <c:v>1.0068416595458984E-3</c:v>
                </c:pt>
                <c:pt idx="53033">
                  <c:v>1.007080078125E-3</c:v>
                </c:pt>
                <c:pt idx="53034">
                  <c:v>1.007080078125E-3</c:v>
                </c:pt>
                <c:pt idx="53035">
                  <c:v>1.0068416595458984E-3</c:v>
                </c:pt>
                <c:pt idx="53036">
                  <c:v>1.007080078125E-3</c:v>
                </c:pt>
                <c:pt idx="53037">
                  <c:v>1.007080078125E-3</c:v>
                </c:pt>
                <c:pt idx="53038">
                  <c:v>1.0068416595458984E-3</c:v>
                </c:pt>
                <c:pt idx="53039">
                  <c:v>1.007080078125E-3</c:v>
                </c:pt>
                <c:pt idx="53040">
                  <c:v>1.0080337524414063E-3</c:v>
                </c:pt>
                <c:pt idx="53041">
                  <c:v>1.007080078125E-3</c:v>
                </c:pt>
                <c:pt idx="53042">
                  <c:v>1.0068416595458984E-3</c:v>
                </c:pt>
                <c:pt idx="53043">
                  <c:v>1.007080078125E-3</c:v>
                </c:pt>
                <c:pt idx="53044">
                  <c:v>1.007080078125E-3</c:v>
                </c:pt>
                <c:pt idx="53045">
                  <c:v>1.0068416595458984E-3</c:v>
                </c:pt>
                <c:pt idx="53046">
                  <c:v>1.007080078125E-3</c:v>
                </c:pt>
                <c:pt idx="53047">
                  <c:v>1.007080078125E-3</c:v>
                </c:pt>
                <c:pt idx="53048">
                  <c:v>1.0068416595458984E-3</c:v>
                </c:pt>
                <c:pt idx="53049">
                  <c:v>1.007080078125E-3</c:v>
                </c:pt>
                <c:pt idx="53050">
                  <c:v>1.007080078125E-3</c:v>
                </c:pt>
                <c:pt idx="53051">
                  <c:v>1.0068416595458984E-3</c:v>
                </c:pt>
                <c:pt idx="53052">
                  <c:v>1.007080078125E-3</c:v>
                </c:pt>
                <c:pt idx="53053">
                  <c:v>1.0080337524414063E-3</c:v>
                </c:pt>
                <c:pt idx="53054">
                  <c:v>1.0068416595458984E-3</c:v>
                </c:pt>
                <c:pt idx="53055">
                  <c:v>1.007080078125E-3</c:v>
                </c:pt>
                <c:pt idx="53056">
                  <c:v>1.007080078125E-3</c:v>
                </c:pt>
                <c:pt idx="53057">
                  <c:v>1.0068416595458984E-3</c:v>
                </c:pt>
                <c:pt idx="53058">
                  <c:v>1.007080078125E-3</c:v>
                </c:pt>
                <c:pt idx="53059">
                  <c:v>1.007080078125E-3</c:v>
                </c:pt>
                <c:pt idx="53060">
                  <c:v>1.0068416595458984E-3</c:v>
                </c:pt>
                <c:pt idx="53061">
                  <c:v>1.007080078125E-3</c:v>
                </c:pt>
                <c:pt idx="53062">
                  <c:v>1.007080078125E-3</c:v>
                </c:pt>
                <c:pt idx="53063">
                  <c:v>1.0068416595458984E-3</c:v>
                </c:pt>
                <c:pt idx="53064">
                  <c:v>1.007080078125E-3</c:v>
                </c:pt>
                <c:pt idx="53065">
                  <c:v>1.0080337524414063E-3</c:v>
                </c:pt>
                <c:pt idx="53066">
                  <c:v>1.007080078125E-3</c:v>
                </c:pt>
                <c:pt idx="53067">
                  <c:v>1.0068416595458984E-3</c:v>
                </c:pt>
                <c:pt idx="53068">
                  <c:v>1.007080078125E-3</c:v>
                </c:pt>
                <c:pt idx="53069">
                  <c:v>1.007080078125E-3</c:v>
                </c:pt>
                <c:pt idx="53070">
                  <c:v>1.0068416595458984E-3</c:v>
                </c:pt>
                <c:pt idx="53071">
                  <c:v>1.007080078125E-3</c:v>
                </c:pt>
                <c:pt idx="53072">
                  <c:v>1.007080078125E-3</c:v>
                </c:pt>
                <c:pt idx="53073">
                  <c:v>1.0068416595458984E-3</c:v>
                </c:pt>
                <c:pt idx="53074">
                  <c:v>1.007080078125E-3</c:v>
                </c:pt>
                <c:pt idx="53075">
                  <c:v>1.007080078125E-3</c:v>
                </c:pt>
                <c:pt idx="53076">
                  <c:v>1.0068416595458984E-3</c:v>
                </c:pt>
                <c:pt idx="53077">
                  <c:v>1.007080078125E-3</c:v>
                </c:pt>
                <c:pt idx="53078">
                  <c:v>1.0080337524414063E-3</c:v>
                </c:pt>
                <c:pt idx="53079">
                  <c:v>1.0068416595458984E-3</c:v>
                </c:pt>
                <c:pt idx="53080">
                  <c:v>1.007080078125E-3</c:v>
                </c:pt>
                <c:pt idx="53081">
                  <c:v>1.007080078125E-3</c:v>
                </c:pt>
                <c:pt idx="53082">
                  <c:v>1.0068416595458984E-3</c:v>
                </c:pt>
                <c:pt idx="53083">
                  <c:v>1.007080078125E-3</c:v>
                </c:pt>
                <c:pt idx="53084">
                  <c:v>1.007080078125E-3</c:v>
                </c:pt>
                <c:pt idx="53085">
                  <c:v>1.0068416595458984E-3</c:v>
                </c:pt>
                <c:pt idx="53086">
                  <c:v>1.007080078125E-3</c:v>
                </c:pt>
                <c:pt idx="53087">
                  <c:v>1.007080078125E-3</c:v>
                </c:pt>
                <c:pt idx="53088">
                  <c:v>1.0068416595458984E-3</c:v>
                </c:pt>
                <c:pt idx="53089">
                  <c:v>1.007080078125E-3</c:v>
                </c:pt>
                <c:pt idx="53090">
                  <c:v>1.0080337524414063E-3</c:v>
                </c:pt>
                <c:pt idx="53091">
                  <c:v>1.007080078125E-3</c:v>
                </c:pt>
                <c:pt idx="53092">
                  <c:v>1.0068416595458984E-3</c:v>
                </c:pt>
                <c:pt idx="53093">
                  <c:v>1.007080078125E-3</c:v>
                </c:pt>
                <c:pt idx="53094">
                  <c:v>1.007080078125E-3</c:v>
                </c:pt>
                <c:pt idx="53095">
                  <c:v>1.0068416595458984E-3</c:v>
                </c:pt>
                <c:pt idx="53096">
                  <c:v>1.007080078125E-3</c:v>
                </c:pt>
                <c:pt idx="53097">
                  <c:v>1.007080078125E-3</c:v>
                </c:pt>
                <c:pt idx="53098">
                  <c:v>1.0068416595458984E-3</c:v>
                </c:pt>
                <c:pt idx="53099">
                  <c:v>1.007080078125E-3</c:v>
                </c:pt>
                <c:pt idx="53100">
                  <c:v>1.007080078125E-3</c:v>
                </c:pt>
                <c:pt idx="53101">
                  <c:v>1.0068416595458984E-3</c:v>
                </c:pt>
                <c:pt idx="53102">
                  <c:v>1.007080078125E-3</c:v>
                </c:pt>
                <c:pt idx="53103">
                  <c:v>1.0080337524414063E-3</c:v>
                </c:pt>
                <c:pt idx="53104">
                  <c:v>1.0068416595458984E-3</c:v>
                </c:pt>
                <c:pt idx="53105">
                  <c:v>1.007080078125E-3</c:v>
                </c:pt>
                <c:pt idx="53106">
                  <c:v>1.007080078125E-3</c:v>
                </c:pt>
                <c:pt idx="53107">
                  <c:v>1.0068416595458984E-3</c:v>
                </c:pt>
                <c:pt idx="53108">
                  <c:v>1.007080078125E-3</c:v>
                </c:pt>
                <c:pt idx="53109">
                  <c:v>1.007080078125E-3</c:v>
                </c:pt>
                <c:pt idx="53110">
                  <c:v>1.0068416595458984E-3</c:v>
                </c:pt>
                <c:pt idx="53111">
                  <c:v>1.007080078125E-3</c:v>
                </c:pt>
                <c:pt idx="53112">
                  <c:v>1.007080078125E-3</c:v>
                </c:pt>
                <c:pt idx="53113">
                  <c:v>1.0068416595458984E-3</c:v>
                </c:pt>
                <c:pt idx="53114">
                  <c:v>1.007080078125E-3</c:v>
                </c:pt>
                <c:pt idx="53115">
                  <c:v>1.0080337524414063E-3</c:v>
                </c:pt>
                <c:pt idx="53116">
                  <c:v>1.007080078125E-3</c:v>
                </c:pt>
                <c:pt idx="53117">
                  <c:v>1.0068416595458984E-3</c:v>
                </c:pt>
                <c:pt idx="53118">
                  <c:v>1.007080078125E-3</c:v>
                </c:pt>
                <c:pt idx="53119">
                  <c:v>1.007080078125E-3</c:v>
                </c:pt>
                <c:pt idx="53120">
                  <c:v>1.0068416595458984E-3</c:v>
                </c:pt>
                <c:pt idx="53121">
                  <c:v>1.007080078125E-3</c:v>
                </c:pt>
                <c:pt idx="53122">
                  <c:v>1.007080078125E-3</c:v>
                </c:pt>
                <c:pt idx="53123">
                  <c:v>1.0068416595458984E-3</c:v>
                </c:pt>
                <c:pt idx="53124">
                  <c:v>1.007080078125E-3</c:v>
                </c:pt>
                <c:pt idx="53125">
                  <c:v>1.007080078125E-3</c:v>
                </c:pt>
                <c:pt idx="53126">
                  <c:v>1.0068416595458984E-3</c:v>
                </c:pt>
                <c:pt idx="53127">
                  <c:v>1.007080078125E-3</c:v>
                </c:pt>
                <c:pt idx="53128">
                  <c:v>1.0080337524414063E-3</c:v>
                </c:pt>
                <c:pt idx="53129">
                  <c:v>1.0068416595458984E-3</c:v>
                </c:pt>
                <c:pt idx="53130">
                  <c:v>1.007080078125E-3</c:v>
                </c:pt>
                <c:pt idx="53131">
                  <c:v>1.007080078125E-3</c:v>
                </c:pt>
                <c:pt idx="53132">
                  <c:v>1.0068416595458984E-3</c:v>
                </c:pt>
                <c:pt idx="53133">
                  <c:v>1.007080078125E-3</c:v>
                </c:pt>
                <c:pt idx="53134">
                  <c:v>1.007080078125E-3</c:v>
                </c:pt>
                <c:pt idx="53135">
                  <c:v>1.0068416595458984E-3</c:v>
                </c:pt>
                <c:pt idx="53136">
                  <c:v>1.007080078125E-3</c:v>
                </c:pt>
                <c:pt idx="53137">
                  <c:v>1.007080078125E-3</c:v>
                </c:pt>
                <c:pt idx="53138">
                  <c:v>1.0068416595458984E-3</c:v>
                </c:pt>
                <c:pt idx="53139">
                  <c:v>1.007080078125E-3</c:v>
                </c:pt>
                <c:pt idx="53140">
                  <c:v>1.0080337524414063E-3</c:v>
                </c:pt>
                <c:pt idx="53141">
                  <c:v>1.007080078125E-3</c:v>
                </c:pt>
                <c:pt idx="53142">
                  <c:v>1.0068416595458984E-3</c:v>
                </c:pt>
                <c:pt idx="53143">
                  <c:v>1.007080078125E-3</c:v>
                </c:pt>
                <c:pt idx="53144">
                  <c:v>1.007080078125E-3</c:v>
                </c:pt>
                <c:pt idx="53145">
                  <c:v>1.0068416595458984E-3</c:v>
                </c:pt>
                <c:pt idx="53146">
                  <c:v>1.007080078125E-3</c:v>
                </c:pt>
                <c:pt idx="53147">
                  <c:v>1.007080078125E-3</c:v>
                </c:pt>
                <c:pt idx="53148">
                  <c:v>1.0068416595458984E-3</c:v>
                </c:pt>
                <c:pt idx="53149">
                  <c:v>1.007080078125E-3</c:v>
                </c:pt>
                <c:pt idx="53150">
                  <c:v>1.007080078125E-3</c:v>
                </c:pt>
                <c:pt idx="53151">
                  <c:v>1.0068416595458984E-3</c:v>
                </c:pt>
                <c:pt idx="53152">
                  <c:v>1.0080337524414063E-3</c:v>
                </c:pt>
                <c:pt idx="53153">
                  <c:v>1.007080078125E-3</c:v>
                </c:pt>
                <c:pt idx="53154">
                  <c:v>1.0068416595458984E-3</c:v>
                </c:pt>
                <c:pt idx="53155">
                  <c:v>1.007080078125E-3</c:v>
                </c:pt>
                <c:pt idx="53156">
                  <c:v>1.007080078125E-3</c:v>
                </c:pt>
                <c:pt idx="53157">
                  <c:v>1.0068416595458984E-3</c:v>
                </c:pt>
                <c:pt idx="53158">
                  <c:v>1.007080078125E-3</c:v>
                </c:pt>
                <c:pt idx="53159">
                  <c:v>1.007080078125E-3</c:v>
                </c:pt>
                <c:pt idx="53160">
                  <c:v>1.0068416595458984E-3</c:v>
                </c:pt>
                <c:pt idx="53161">
                  <c:v>1.007080078125E-3</c:v>
                </c:pt>
                <c:pt idx="53162">
                  <c:v>1.007080078125E-3</c:v>
                </c:pt>
                <c:pt idx="53163">
                  <c:v>1.0068416595458984E-3</c:v>
                </c:pt>
                <c:pt idx="53164">
                  <c:v>1.007080078125E-3</c:v>
                </c:pt>
                <c:pt idx="53165">
                  <c:v>1.0080337524414063E-3</c:v>
                </c:pt>
                <c:pt idx="53166">
                  <c:v>1.007080078125E-3</c:v>
                </c:pt>
                <c:pt idx="53167">
                  <c:v>1.0068416595458984E-3</c:v>
                </c:pt>
                <c:pt idx="53168">
                  <c:v>1.007080078125E-3</c:v>
                </c:pt>
                <c:pt idx="53169">
                  <c:v>1.007080078125E-3</c:v>
                </c:pt>
                <c:pt idx="53170">
                  <c:v>1.0068416595458984E-3</c:v>
                </c:pt>
                <c:pt idx="53171">
                  <c:v>1.007080078125E-3</c:v>
                </c:pt>
                <c:pt idx="53172">
                  <c:v>1.007080078125E-3</c:v>
                </c:pt>
                <c:pt idx="53173">
                  <c:v>1.0068416595458984E-3</c:v>
                </c:pt>
                <c:pt idx="53174">
                  <c:v>1.007080078125E-3</c:v>
                </c:pt>
                <c:pt idx="53175">
                  <c:v>1.007080078125E-3</c:v>
                </c:pt>
                <c:pt idx="53176">
                  <c:v>1.0068416595458984E-3</c:v>
                </c:pt>
                <c:pt idx="53177">
                  <c:v>1.0080337524414063E-3</c:v>
                </c:pt>
                <c:pt idx="53178">
                  <c:v>1.007080078125E-3</c:v>
                </c:pt>
                <c:pt idx="53179">
                  <c:v>1.0068416595458984E-3</c:v>
                </c:pt>
                <c:pt idx="53180">
                  <c:v>1.007080078125E-3</c:v>
                </c:pt>
                <c:pt idx="53181">
                  <c:v>1.007080078125E-3</c:v>
                </c:pt>
                <c:pt idx="53182">
                  <c:v>1.0068416595458984E-3</c:v>
                </c:pt>
                <c:pt idx="53183">
                  <c:v>1.007080078125E-3</c:v>
                </c:pt>
                <c:pt idx="53184">
                  <c:v>1.007080078125E-3</c:v>
                </c:pt>
                <c:pt idx="53185">
                  <c:v>1.0068416595458984E-3</c:v>
                </c:pt>
                <c:pt idx="53186">
                  <c:v>1.007080078125E-3</c:v>
                </c:pt>
                <c:pt idx="53187">
                  <c:v>1.007080078125E-3</c:v>
                </c:pt>
                <c:pt idx="53188">
                  <c:v>1.0068416595458984E-3</c:v>
                </c:pt>
                <c:pt idx="53189">
                  <c:v>1.007080078125E-3</c:v>
                </c:pt>
                <c:pt idx="53190">
                  <c:v>1.0080337524414063E-3</c:v>
                </c:pt>
                <c:pt idx="53191">
                  <c:v>1.007080078125E-3</c:v>
                </c:pt>
                <c:pt idx="53192">
                  <c:v>1.0068416595458984E-3</c:v>
                </c:pt>
                <c:pt idx="53193">
                  <c:v>1.007080078125E-3</c:v>
                </c:pt>
                <c:pt idx="53194">
                  <c:v>1.007080078125E-3</c:v>
                </c:pt>
                <c:pt idx="53195">
                  <c:v>1.0068416595458984E-3</c:v>
                </c:pt>
                <c:pt idx="53196">
                  <c:v>1.007080078125E-3</c:v>
                </c:pt>
                <c:pt idx="53197">
                  <c:v>1.007080078125E-3</c:v>
                </c:pt>
                <c:pt idx="53198">
                  <c:v>1.0068416595458984E-3</c:v>
                </c:pt>
                <c:pt idx="53199">
                  <c:v>1.007080078125E-3</c:v>
                </c:pt>
                <c:pt idx="53200">
                  <c:v>1.007080078125E-3</c:v>
                </c:pt>
                <c:pt idx="53201">
                  <c:v>1.0068416595458984E-3</c:v>
                </c:pt>
                <c:pt idx="53202">
                  <c:v>1.0080337524414063E-3</c:v>
                </c:pt>
                <c:pt idx="53203">
                  <c:v>1.007080078125E-3</c:v>
                </c:pt>
                <c:pt idx="53204">
                  <c:v>1.0068416595458984E-3</c:v>
                </c:pt>
                <c:pt idx="53205">
                  <c:v>1.007080078125E-3</c:v>
                </c:pt>
                <c:pt idx="53206">
                  <c:v>1.007080078125E-3</c:v>
                </c:pt>
                <c:pt idx="53207">
                  <c:v>1.0068416595458984E-3</c:v>
                </c:pt>
                <c:pt idx="53208">
                  <c:v>1.007080078125E-3</c:v>
                </c:pt>
                <c:pt idx="53209">
                  <c:v>1.007080078125E-3</c:v>
                </c:pt>
                <c:pt idx="53210">
                  <c:v>1.0068416595458984E-3</c:v>
                </c:pt>
                <c:pt idx="53211">
                  <c:v>1.007080078125E-3</c:v>
                </c:pt>
                <c:pt idx="53212">
                  <c:v>1.007080078125E-3</c:v>
                </c:pt>
                <c:pt idx="53213">
                  <c:v>1.0068416595458984E-3</c:v>
                </c:pt>
                <c:pt idx="53214">
                  <c:v>1.007080078125E-3</c:v>
                </c:pt>
                <c:pt idx="53215">
                  <c:v>1.0080337524414063E-3</c:v>
                </c:pt>
                <c:pt idx="53216">
                  <c:v>1.007080078125E-3</c:v>
                </c:pt>
                <c:pt idx="53217">
                  <c:v>1.0068416595458984E-3</c:v>
                </c:pt>
                <c:pt idx="53218">
                  <c:v>1.007080078125E-3</c:v>
                </c:pt>
                <c:pt idx="53219">
                  <c:v>1.007080078125E-3</c:v>
                </c:pt>
                <c:pt idx="53220">
                  <c:v>1.0068416595458984E-3</c:v>
                </c:pt>
                <c:pt idx="53221">
                  <c:v>1.007080078125E-3</c:v>
                </c:pt>
                <c:pt idx="53222">
                  <c:v>1.007080078125E-3</c:v>
                </c:pt>
                <c:pt idx="53223">
                  <c:v>1.0068416595458984E-3</c:v>
                </c:pt>
                <c:pt idx="53224">
                  <c:v>1.007080078125E-3</c:v>
                </c:pt>
                <c:pt idx="53225">
                  <c:v>1.007080078125E-3</c:v>
                </c:pt>
                <c:pt idx="53226">
                  <c:v>1.0068416595458984E-3</c:v>
                </c:pt>
                <c:pt idx="53227">
                  <c:v>1.0080337524414063E-3</c:v>
                </c:pt>
                <c:pt idx="53228">
                  <c:v>1.007080078125E-3</c:v>
                </c:pt>
                <c:pt idx="53229">
                  <c:v>1.0068416595458984E-3</c:v>
                </c:pt>
                <c:pt idx="53230">
                  <c:v>1.007080078125E-3</c:v>
                </c:pt>
                <c:pt idx="53231">
                  <c:v>1.007080078125E-3</c:v>
                </c:pt>
                <c:pt idx="53232">
                  <c:v>1.0068416595458984E-3</c:v>
                </c:pt>
                <c:pt idx="53233">
                  <c:v>1.007080078125E-3</c:v>
                </c:pt>
                <c:pt idx="53234">
                  <c:v>1.007080078125E-3</c:v>
                </c:pt>
                <c:pt idx="53235">
                  <c:v>1.0068416595458984E-3</c:v>
                </c:pt>
                <c:pt idx="53236">
                  <c:v>1.007080078125E-3</c:v>
                </c:pt>
                <c:pt idx="53237">
                  <c:v>1.007080078125E-3</c:v>
                </c:pt>
                <c:pt idx="53238">
                  <c:v>1.0068416595458984E-3</c:v>
                </c:pt>
                <c:pt idx="53239">
                  <c:v>1.007080078125E-3</c:v>
                </c:pt>
                <c:pt idx="53240">
                  <c:v>1.0080337524414063E-3</c:v>
                </c:pt>
                <c:pt idx="53241">
                  <c:v>1.007080078125E-3</c:v>
                </c:pt>
                <c:pt idx="53242">
                  <c:v>1.0068416595458984E-3</c:v>
                </c:pt>
                <c:pt idx="53243">
                  <c:v>1.007080078125E-3</c:v>
                </c:pt>
                <c:pt idx="53244">
                  <c:v>1.007080078125E-3</c:v>
                </c:pt>
                <c:pt idx="53245">
                  <c:v>1.0068416595458984E-3</c:v>
                </c:pt>
                <c:pt idx="53246">
                  <c:v>1.007080078125E-3</c:v>
                </c:pt>
                <c:pt idx="53247">
                  <c:v>1.007080078125E-3</c:v>
                </c:pt>
                <c:pt idx="53248">
                  <c:v>1.0068416595458984E-3</c:v>
                </c:pt>
                <c:pt idx="53249">
                  <c:v>1.007080078125E-3</c:v>
                </c:pt>
                <c:pt idx="53250">
                  <c:v>1.007080078125E-3</c:v>
                </c:pt>
                <c:pt idx="53251">
                  <c:v>1.0068416595458984E-3</c:v>
                </c:pt>
                <c:pt idx="53252">
                  <c:v>1.0080337524414063E-3</c:v>
                </c:pt>
                <c:pt idx="53253">
                  <c:v>1.007080078125E-3</c:v>
                </c:pt>
                <c:pt idx="53254">
                  <c:v>1.0068416595458984E-3</c:v>
                </c:pt>
                <c:pt idx="53255">
                  <c:v>1.007080078125E-3</c:v>
                </c:pt>
                <c:pt idx="53256">
                  <c:v>1.007080078125E-3</c:v>
                </c:pt>
                <c:pt idx="53257">
                  <c:v>1.0068416595458984E-3</c:v>
                </c:pt>
                <c:pt idx="53258">
                  <c:v>1.007080078125E-3</c:v>
                </c:pt>
                <c:pt idx="53259">
                  <c:v>1.007080078125E-3</c:v>
                </c:pt>
                <c:pt idx="53260">
                  <c:v>1.0068416595458984E-3</c:v>
                </c:pt>
                <c:pt idx="53261">
                  <c:v>1.007080078125E-3</c:v>
                </c:pt>
                <c:pt idx="53262">
                  <c:v>1.007080078125E-3</c:v>
                </c:pt>
                <c:pt idx="53263">
                  <c:v>1.0068416595458984E-3</c:v>
                </c:pt>
                <c:pt idx="53264">
                  <c:v>1.007080078125E-3</c:v>
                </c:pt>
                <c:pt idx="53265">
                  <c:v>1.0080337524414063E-3</c:v>
                </c:pt>
                <c:pt idx="53266">
                  <c:v>1.007080078125E-3</c:v>
                </c:pt>
                <c:pt idx="53267">
                  <c:v>1.0068416595458984E-3</c:v>
                </c:pt>
                <c:pt idx="53268">
                  <c:v>1.007080078125E-3</c:v>
                </c:pt>
                <c:pt idx="53269">
                  <c:v>1.007080078125E-3</c:v>
                </c:pt>
                <c:pt idx="53270">
                  <c:v>1.0068416595458984E-3</c:v>
                </c:pt>
                <c:pt idx="53271">
                  <c:v>1.007080078125E-3</c:v>
                </c:pt>
                <c:pt idx="53272">
                  <c:v>1.007080078125E-3</c:v>
                </c:pt>
                <c:pt idx="53273">
                  <c:v>1.0068416595458984E-3</c:v>
                </c:pt>
                <c:pt idx="53274">
                  <c:v>1.007080078125E-3</c:v>
                </c:pt>
                <c:pt idx="53275">
                  <c:v>1.007080078125E-3</c:v>
                </c:pt>
                <c:pt idx="53276">
                  <c:v>1.0068416595458984E-3</c:v>
                </c:pt>
                <c:pt idx="53277">
                  <c:v>1.0080337524414063E-3</c:v>
                </c:pt>
                <c:pt idx="53278">
                  <c:v>1.007080078125E-3</c:v>
                </c:pt>
                <c:pt idx="53279">
                  <c:v>1.0068416595458984E-3</c:v>
                </c:pt>
                <c:pt idx="53280">
                  <c:v>1.007080078125E-3</c:v>
                </c:pt>
                <c:pt idx="53281">
                  <c:v>1.007080078125E-3</c:v>
                </c:pt>
                <c:pt idx="53282">
                  <c:v>1.0068416595458984E-3</c:v>
                </c:pt>
                <c:pt idx="53283">
                  <c:v>1.007080078125E-3</c:v>
                </c:pt>
                <c:pt idx="53284">
                  <c:v>1.007080078125E-3</c:v>
                </c:pt>
                <c:pt idx="53285">
                  <c:v>1.0068416595458984E-3</c:v>
                </c:pt>
                <c:pt idx="53286">
                  <c:v>1.007080078125E-3</c:v>
                </c:pt>
                <c:pt idx="53287">
                  <c:v>1.007080078125E-3</c:v>
                </c:pt>
                <c:pt idx="53288">
                  <c:v>1.0068416595458984E-3</c:v>
                </c:pt>
                <c:pt idx="53289">
                  <c:v>1.007080078125E-3</c:v>
                </c:pt>
                <c:pt idx="53290">
                  <c:v>1.0080337524414063E-3</c:v>
                </c:pt>
                <c:pt idx="53291">
                  <c:v>1.007080078125E-3</c:v>
                </c:pt>
                <c:pt idx="53292">
                  <c:v>1.0068416595458984E-3</c:v>
                </c:pt>
                <c:pt idx="53293">
                  <c:v>1.007080078125E-3</c:v>
                </c:pt>
                <c:pt idx="53294">
                  <c:v>1.007080078125E-3</c:v>
                </c:pt>
                <c:pt idx="53295">
                  <c:v>1.0068416595458984E-3</c:v>
                </c:pt>
                <c:pt idx="53296">
                  <c:v>1.007080078125E-3</c:v>
                </c:pt>
                <c:pt idx="53297">
                  <c:v>1.007080078125E-3</c:v>
                </c:pt>
                <c:pt idx="53298">
                  <c:v>1.0068416595458984E-3</c:v>
                </c:pt>
                <c:pt idx="53299">
                  <c:v>1.007080078125E-3</c:v>
                </c:pt>
                <c:pt idx="53300">
                  <c:v>1.007080078125E-3</c:v>
                </c:pt>
                <c:pt idx="53301">
                  <c:v>1.0068416595458984E-3</c:v>
                </c:pt>
                <c:pt idx="53302">
                  <c:v>1.0080337524414063E-3</c:v>
                </c:pt>
                <c:pt idx="53303">
                  <c:v>1.007080078125E-3</c:v>
                </c:pt>
                <c:pt idx="53304">
                  <c:v>1.0068416595458984E-3</c:v>
                </c:pt>
                <c:pt idx="53305">
                  <c:v>1.007080078125E-3</c:v>
                </c:pt>
                <c:pt idx="53306">
                  <c:v>1.007080078125E-3</c:v>
                </c:pt>
                <c:pt idx="53307">
                  <c:v>1.0068416595458984E-3</c:v>
                </c:pt>
                <c:pt idx="53308">
                  <c:v>1.007080078125E-3</c:v>
                </c:pt>
                <c:pt idx="53309">
                  <c:v>1.007080078125E-3</c:v>
                </c:pt>
                <c:pt idx="53310">
                  <c:v>1.0068416595458984E-3</c:v>
                </c:pt>
                <c:pt idx="53311">
                  <c:v>1.007080078125E-3</c:v>
                </c:pt>
                <c:pt idx="53312">
                  <c:v>1.007080078125E-3</c:v>
                </c:pt>
                <c:pt idx="53313">
                  <c:v>1.0068416595458984E-3</c:v>
                </c:pt>
                <c:pt idx="53314">
                  <c:v>1.007080078125E-3</c:v>
                </c:pt>
                <c:pt idx="53315">
                  <c:v>1.0080337524414063E-3</c:v>
                </c:pt>
                <c:pt idx="53316">
                  <c:v>1.007080078125E-3</c:v>
                </c:pt>
                <c:pt idx="53317">
                  <c:v>1.0068416595458984E-3</c:v>
                </c:pt>
                <c:pt idx="53318">
                  <c:v>1.007080078125E-3</c:v>
                </c:pt>
                <c:pt idx="53319">
                  <c:v>1.007080078125E-3</c:v>
                </c:pt>
                <c:pt idx="53320">
                  <c:v>1.0068416595458984E-3</c:v>
                </c:pt>
                <c:pt idx="53321">
                  <c:v>1.007080078125E-3</c:v>
                </c:pt>
                <c:pt idx="53322">
                  <c:v>1.007080078125E-3</c:v>
                </c:pt>
                <c:pt idx="53323">
                  <c:v>1.0068416595458984E-3</c:v>
                </c:pt>
                <c:pt idx="53324">
                  <c:v>1.007080078125E-3</c:v>
                </c:pt>
                <c:pt idx="53325">
                  <c:v>1.007080078125E-3</c:v>
                </c:pt>
                <c:pt idx="53326">
                  <c:v>1.0068416595458984E-3</c:v>
                </c:pt>
                <c:pt idx="53327">
                  <c:v>1.0080337524414063E-3</c:v>
                </c:pt>
                <c:pt idx="53328">
                  <c:v>1.007080078125E-3</c:v>
                </c:pt>
                <c:pt idx="53329">
                  <c:v>1.0068416595458984E-3</c:v>
                </c:pt>
                <c:pt idx="53330">
                  <c:v>1.007080078125E-3</c:v>
                </c:pt>
                <c:pt idx="53331">
                  <c:v>1.007080078125E-3</c:v>
                </c:pt>
                <c:pt idx="53332">
                  <c:v>1.0068416595458984E-3</c:v>
                </c:pt>
                <c:pt idx="53333">
                  <c:v>1.007080078125E-3</c:v>
                </c:pt>
                <c:pt idx="53334">
                  <c:v>1.007080078125E-3</c:v>
                </c:pt>
                <c:pt idx="53335">
                  <c:v>1.0068416595458984E-3</c:v>
                </c:pt>
                <c:pt idx="53336">
                  <c:v>1.007080078125E-3</c:v>
                </c:pt>
                <c:pt idx="53337">
                  <c:v>1.007080078125E-3</c:v>
                </c:pt>
                <c:pt idx="53338">
                  <c:v>1.0068416595458984E-3</c:v>
                </c:pt>
                <c:pt idx="53339">
                  <c:v>1.007080078125E-3</c:v>
                </c:pt>
                <c:pt idx="53340">
                  <c:v>1.0080337524414063E-3</c:v>
                </c:pt>
                <c:pt idx="53341">
                  <c:v>1.007080078125E-3</c:v>
                </c:pt>
                <c:pt idx="53342">
                  <c:v>1.0068416595458984E-3</c:v>
                </c:pt>
                <c:pt idx="53343">
                  <c:v>1.007080078125E-3</c:v>
                </c:pt>
                <c:pt idx="53344">
                  <c:v>1.007080078125E-3</c:v>
                </c:pt>
                <c:pt idx="53345">
                  <c:v>1.0068416595458984E-3</c:v>
                </c:pt>
                <c:pt idx="53346">
                  <c:v>1.007080078125E-3</c:v>
                </c:pt>
                <c:pt idx="53347">
                  <c:v>1.007080078125E-3</c:v>
                </c:pt>
                <c:pt idx="53348">
                  <c:v>1.0068416595458984E-3</c:v>
                </c:pt>
                <c:pt idx="53349">
                  <c:v>1.007080078125E-3</c:v>
                </c:pt>
                <c:pt idx="53350">
                  <c:v>1.007080078125E-3</c:v>
                </c:pt>
                <c:pt idx="53351">
                  <c:v>1.0068416595458984E-3</c:v>
                </c:pt>
                <c:pt idx="53352">
                  <c:v>1.0080337524414063E-3</c:v>
                </c:pt>
                <c:pt idx="53353">
                  <c:v>1.007080078125E-3</c:v>
                </c:pt>
                <c:pt idx="53354">
                  <c:v>1.0068416595458984E-3</c:v>
                </c:pt>
                <c:pt idx="53355">
                  <c:v>1.007080078125E-3</c:v>
                </c:pt>
                <c:pt idx="53356">
                  <c:v>1.007080078125E-3</c:v>
                </c:pt>
                <c:pt idx="53357">
                  <c:v>1.0068416595458984E-3</c:v>
                </c:pt>
                <c:pt idx="53358">
                  <c:v>1.007080078125E-3</c:v>
                </c:pt>
                <c:pt idx="53359">
                  <c:v>1.007080078125E-3</c:v>
                </c:pt>
                <c:pt idx="53360">
                  <c:v>1.0068416595458984E-3</c:v>
                </c:pt>
                <c:pt idx="53361">
                  <c:v>1.007080078125E-3</c:v>
                </c:pt>
                <c:pt idx="53362">
                  <c:v>1.007080078125E-3</c:v>
                </c:pt>
                <c:pt idx="53363">
                  <c:v>1.0068416595458984E-3</c:v>
                </c:pt>
                <c:pt idx="53364">
                  <c:v>1.007080078125E-3</c:v>
                </c:pt>
                <c:pt idx="53365">
                  <c:v>1.0080337524414063E-3</c:v>
                </c:pt>
                <c:pt idx="53366">
                  <c:v>1.007080078125E-3</c:v>
                </c:pt>
                <c:pt idx="53367">
                  <c:v>1.0068416595458984E-3</c:v>
                </c:pt>
                <c:pt idx="53368">
                  <c:v>1.007080078125E-3</c:v>
                </c:pt>
                <c:pt idx="53369">
                  <c:v>1.007080078125E-3</c:v>
                </c:pt>
                <c:pt idx="53370">
                  <c:v>1.0068416595458984E-3</c:v>
                </c:pt>
                <c:pt idx="53371">
                  <c:v>1.007080078125E-3</c:v>
                </c:pt>
                <c:pt idx="53372">
                  <c:v>1.007080078125E-3</c:v>
                </c:pt>
                <c:pt idx="53373">
                  <c:v>1.0068416595458984E-3</c:v>
                </c:pt>
                <c:pt idx="53374">
                  <c:v>1.007080078125E-3</c:v>
                </c:pt>
                <c:pt idx="53375">
                  <c:v>1.0068416595458984E-3</c:v>
                </c:pt>
                <c:pt idx="53376">
                  <c:v>1.007080078125E-3</c:v>
                </c:pt>
                <c:pt idx="53377">
                  <c:v>1.0080337524414063E-3</c:v>
                </c:pt>
                <c:pt idx="53378">
                  <c:v>1.007080078125E-3</c:v>
                </c:pt>
                <c:pt idx="53379">
                  <c:v>1.0068416595458984E-3</c:v>
                </c:pt>
                <c:pt idx="53380">
                  <c:v>1.007080078125E-3</c:v>
                </c:pt>
                <c:pt idx="53381">
                  <c:v>1.007080078125E-3</c:v>
                </c:pt>
                <c:pt idx="53382">
                  <c:v>1.0068416595458984E-3</c:v>
                </c:pt>
                <c:pt idx="53383">
                  <c:v>1.007080078125E-3</c:v>
                </c:pt>
                <c:pt idx="53384">
                  <c:v>1.007080078125E-3</c:v>
                </c:pt>
                <c:pt idx="53385">
                  <c:v>1.0068416595458984E-3</c:v>
                </c:pt>
                <c:pt idx="53386">
                  <c:v>1.007080078125E-3</c:v>
                </c:pt>
                <c:pt idx="53387">
                  <c:v>1.007080078125E-3</c:v>
                </c:pt>
                <c:pt idx="53388">
                  <c:v>1.0068416595458984E-3</c:v>
                </c:pt>
                <c:pt idx="53389">
                  <c:v>1.007080078125E-3</c:v>
                </c:pt>
                <c:pt idx="53390">
                  <c:v>1.0080337524414063E-3</c:v>
                </c:pt>
                <c:pt idx="53391">
                  <c:v>1.007080078125E-3</c:v>
                </c:pt>
                <c:pt idx="53392">
                  <c:v>1.0068416595458984E-3</c:v>
                </c:pt>
                <c:pt idx="53393">
                  <c:v>1.007080078125E-3</c:v>
                </c:pt>
                <c:pt idx="53394">
                  <c:v>1.007080078125E-3</c:v>
                </c:pt>
                <c:pt idx="53395">
                  <c:v>1.0068416595458984E-3</c:v>
                </c:pt>
                <c:pt idx="53396">
                  <c:v>1.007080078125E-3</c:v>
                </c:pt>
                <c:pt idx="53397">
                  <c:v>1.0068416595458984E-3</c:v>
                </c:pt>
                <c:pt idx="53398">
                  <c:v>1.007080078125E-3</c:v>
                </c:pt>
                <c:pt idx="53399">
                  <c:v>1.007080078125E-3</c:v>
                </c:pt>
                <c:pt idx="53400">
                  <c:v>1.0068416595458984E-3</c:v>
                </c:pt>
                <c:pt idx="53401">
                  <c:v>1.007080078125E-3</c:v>
                </c:pt>
                <c:pt idx="53402">
                  <c:v>1.0080337524414063E-3</c:v>
                </c:pt>
                <c:pt idx="53403">
                  <c:v>1.007080078125E-3</c:v>
                </c:pt>
                <c:pt idx="53404">
                  <c:v>1.0068416595458984E-3</c:v>
                </c:pt>
                <c:pt idx="53405">
                  <c:v>1.007080078125E-3</c:v>
                </c:pt>
                <c:pt idx="53406">
                  <c:v>1.007080078125E-3</c:v>
                </c:pt>
                <c:pt idx="53407">
                  <c:v>1.0068416595458984E-3</c:v>
                </c:pt>
                <c:pt idx="53408">
                  <c:v>1.007080078125E-3</c:v>
                </c:pt>
                <c:pt idx="53409">
                  <c:v>1.007080078125E-3</c:v>
                </c:pt>
                <c:pt idx="53410">
                  <c:v>1.0068416595458984E-3</c:v>
                </c:pt>
                <c:pt idx="53411">
                  <c:v>1.007080078125E-3</c:v>
                </c:pt>
                <c:pt idx="53412">
                  <c:v>1.007080078125E-3</c:v>
                </c:pt>
                <c:pt idx="53413">
                  <c:v>1.0068416595458984E-3</c:v>
                </c:pt>
                <c:pt idx="53414">
                  <c:v>1.007080078125E-3</c:v>
                </c:pt>
                <c:pt idx="53415">
                  <c:v>1.0080337524414063E-3</c:v>
                </c:pt>
                <c:pt idx="53416">
                  <c:v>1.007080078125E-3</c:v>
                </c:pt>
                <c:pt idx="53417">
                  <c:v>1.0068416595458984E-3</c:v>
                </c:pt>
                <c:pt idx="53418">
                  <c:v>1.007080078125E-3</c:v>
                </c:pt>
                <c:pt idx="53419">
                  <c:v>1.0068416595458984E-3</c:v>
                </c:pt>
                <c:pt idx="53420">
                  <c:v>1.007080078125E-3</c:v>
                </c:pt>
                <c:pt idx="53421">
                  <c:v>1.007080078125E-3</c:v>
                </c:pt>
                <c:pt idx="53422">
                  <c:v>1.0068416595458984E-3</c:v>
                </c:pt>
                <c:pt idx="53423">
                  <c:v>1.007080078125E-3</c:v>
                </c:pt>
                <c:pt idx="53424">
                  <c:v>1.007080078125E-3</c:v>
                </c:pt>
                <c:pt idx="53425">
                  <c:v>1.0068416595458984E-3</c:v>
                </c:pt>
                <c:pt idx="53426">
                  <c:v>1.007080078125E-3</c:v>
                </c:pt>
                <c:pt idx="53427">
                  <c:v>1.0080337524414063E-3</c:v>
                </c:pt>
                <c:pt idx="53428">
                  <c:v>1.007080078125E-3</c:v>
                </c:pt>
                <c:pt idx="53429">
                  <c:v>1.0068416595458984E-3</c:v>
                </c:pt>
                <c:pt idx="53430">
                  <c:v>1.007080078125E-3</c:v>
                </c:pt>
                <c:pt idx="53431">
                  <c:v>1.007080078125E-3</c:v>
                </c:pt>
                <c:pt idx="53432">
                  <c:v>1.0068416595458984E-3</c:v>
                </c:pt>
                <c:pt idx="53433">
                  <c:v>1.007080078125E-3</c:v>
                </c:pt>
                <c:pt idx="53434">
                  <c:v>1.007080078125E-3</c:v>
                </c:pt>
                <c:pt idx="53435">
                  <c:v>1.0068416595458984E-3</c:v>
                </c:pt>
                <c:pt idx="53436">
                  <c:v>1.007080078125E-3</c:v>
                </c:pt>
                <c:pt idx="53437">
                  <c:v>1.007080078125E-3</c:v>
                </c:pt>
                <c:pt idx="53438">
                  <c:v>1.0068416595458984E-3</c:v>
                </c:pt>
                <c:pt idx="53439">
                  <c:v>1.007080078125E-3</c:v>
                </c:pt>
                <c:pt idx="53440">
                  <c:v>1.0080337524414063E-3</c:v>
                </c:pt>
                <c:pt idx="53441">
                  <c:v>1.0068416595458984E-3</c:v>
                </c:pt>
                <c:pt idx="53442">
                  <c:v>1.007080078125E-3</c:v>
                </c:pt>
                <c:pt idx="53443">
                  <c:v>1.007080078125E-3</c:v>
                </c:pt>
                <c:pt idx="53444">
                  <c:v>1.0068416595458984E-3</c:v>
                </c:pt>
                <c:pt idx="53445">
                  <c:v>1.007080078125E-3</c:v>
                </c:pt>
                <c:pt idx="53446">
                  <c:v>1.007080078125E-3</c:v>
                </c:pt>
                <c:pt idx="53447">
                  <c:v>1.0068416595458984E-3</c:v>
                </c:pt>
                <c:pt idx="53448">
                  <c:v>1.007080078125E-3</c:v>
                </c:pt>
                <c:pt idx="53449">
                  <c:v>1.007080078125E-3</c:v>
                </c:pt>
                <c:pt idx="53450">
                  <c:v>1.0068416595458984E-3</c:v>
                </c:pt>
                <c:pt idx="53451">
                  <c:v>1.007080078125E-3</c:v>
                </c:pt>
                <c:pt idx="53452">
                  <c:v>1.0080337524414063E-3</c:v>
                </c:pt>
                <c:pt idx="53453">
                  <c:v>1.007080078125E-3</c:v>
                </c:pt>
                <c:pt idx="53454">
                  <c:v>1.0068416595458984E-3</c:v>
                </c:pt>
                <c:pt idx="53455">
                  <c:v>1.007080078125E-3</c:v>
                </c:pt>
                <c:pt idx="53456">
                  <c:v>1.007080078125E-3</c:v>
                </c:pt>
                <c:pt idx="53457">
                  <c:v>1.0068416595458984E-3</c:v>
                </c:pt>
                <c:pt idx="53458">
                  <c:v>1.007080078125E-3</c:v>
                </c:pt>
                <c:pt idx="53459">
                  <c:v>1.007080078125E-3</c:v>
                </c:pt>
                <c:pt idx="53460">
                  <c:v>1.0068416595458984E-3</c:v>
                </c:pt>
                <c:pt idx="53461">
                  <c:v>1.007080078125E-3</c:v>
                </c:pt>
                <c:pt idx="53462">
                  <c:v>1.007080078125E-3</c:v>
                </c:pt>
                <c:pt idx="53463">
                  <c:v>1.0068416595458984E-3</c:v>
                </c:pt>
                <c:pt idx="53464">
                  <c:v>1.007080078125E-3</c:v>
                </c:pt>
                <c:pt idx="53465">
                  <c:v>1.0080337524414063E-3</c:v>
                </c:pt>
                <c:pt idx="53466">
                  <c:v>1.0068416595458984E-3</c:v>
                </c:pt>
                <c:pt idx="53467">
                  <c:v>1.007080078125E-3</c:v>
                </c:pt>
                <c:pt idx="53468">
                  <c:v>1.007080078125E-3</c:v>
                </c:pt>
                <c:pt idx="53469">
                  <c:v>1.0068416595458984E-3</c:v>
                </c:pt>
                <c:pt idx="53470">
                  <c:v>1.007080078125E-3</c:v>
                </c:pt>
                <c:pt idx="53471">
                  <c:v>1.007080078125E-3</c:v>
                </c:pt>
                <c:pt idx="53472">
                  <c:v>1.0068416595458984E-3</c:v>
                </c:pt>
                <c:pt idx="53473">
                  <c:v>1.007080078125E-3</c:v>
                </c:pt>
                <c:pt idx="53474">
                  <c:v>1.007080078125E-3</c:v>
                </c:pt>
                <c:pt idx="53475">
                  <c:v>1.0068416595458984E-3</c:v>
                </c:pt>
                <c:pt idx="53476">
                  <c:v>1.007080078125E-3</c:v>
                </c:pt>
                <c:pt idx="53477">
                  <c:v>1.0080337524414063E-3</c:v>
                </c:pt>
                <c:pt idx="53478">
                  <c:v>1.007080078125E-3</c:v>
                </c:pt>
                <c:pt idx="53479">
                  <c:v>1.0068416595458984E-3</c:v>
                </c:pt>
                <c:pt idx="53480">
                  <c:v>1.007080078125E-3</c:v>
                </c:pt>
                <c:pt idx="53481">
                  <c:v>1.007080078125E-3</c:v>
                </c:pt>
                <c:pt idx="53482">
                  <c:v>1.0068416595458984E-3</c:v>
                </c:pt>
                <c:pt idx="53483">
                  <c:v>1.007080078125E-3</c:v>
                </c:pt>
                <c:pt idx="53484">
                  <c:v>1.007080078125E-3</c:v>
                </c:pt>
                <c:pt idx="53485">
                  <c:v>1.0068416595458984E-3</c:v>
                </c:pt>
                <c:pt idx="53486">
                  <c:v>1.007080078125E-3</c:v>
                </c:pt>
                <c:pt idx="53487">
                  <c:v>1.007080078125E-3</c:v>
                </c:pt>
                <c:pt idx="53488">
                  <c:v>1.0068416595458984E-3</c:v>
                </c:pt>
                <c:pt idx="53489">
                  <c:v>1.007080078125E-3</c:v>
                </c:pt>
                <c:pt idx="53490">
                  <c:v>1.0080337524414063E-3</c:v>
                </c:pt>
                <c:pt idx="53491">
                  <c:v>1.0068416595458984E-3</c:v>
                </c:pt>
                <c:pt idx="53492">
                  <c:v>1.007080078125E-3</c:v>
                </c:pt>
                <c:pt idx="53493">
                  <c:v>1.007080078125E-3</c:v>
                </c:pt>
                <c:pt idx="53494">
                  <c:v>1.0068416595458984E-3</c:v>
                </c:pt>
                <c:pt idx="53495">
                  <c:v>1.007080078125E-3</c:v>
                </c:pt>
                <c:pt idx="53496">
                  <c:v>1.007080078125E-3</c:v>
                </c:pt>
                <c:pt idx="53497">
                  <c:v>1.0068416595458984E-3</c:v>
                </c:pt>
                <c:pt idx="53498">
                  <c:v>1.007080078125E-3</c:v>
                </c:pt>
                <c:pt idx="53499">
                  <c:v>1.007080078125E-3</c:v>
                </c:pt>
                <c:pt idx="53500">
                  <c:v>1.0068416595458984E-3</c:v>
                </c:pt>
                <c:pt idx="53501">
                  <c:v>1.007080078125E-3</c:v>
                </c:pt>
                <c:pt idx="53502">
                  <c:v>1.0080337524414063E-3</c:v>
                </c:pt>
                <c:pt idx="53503">
                  <c:v>1.007080078125E-3</c:v>
                </c:pt>
                <c:pt idx="53504">
                  <c:v>1.0068416595458984E-3</c:v>
                </c:pt>
                <c:pt idx="53505">
                  <c:v>1.007080078125E-3</c:v>
                </c:pt>
                <c:pt idx="53506">
                  <c:v>1.007080078125E-3</c:v>
                </c:pt>
                <c:pt idx="53507">
                  <c:v>1.0068416595458984E-3</c:v>
                </c:pt>
                <c:pt idx="53508">
                  <c:v>1.007080078125E-3</c:v>
                </c:pt>
                <c:pt idx="53509">
                  <c:v>1.007080078125E-3</c:v>
                </c:pt>
                <c:pt idx="53510">
                  <c:v>1.0068416595458984E-3</c:v>
                </c:pt>
                <c:pt idx="53511">
                  <c:v>1.007080078125E-3</c:v>
                </c:pt>
                <c:pt idx="53512">
                  <c:v>1.007080078125E-3</c:v>
                </c:pt>
                <c:pt idx="53513">
                  <c:v>1.0068416595458984E-3</c:v>
                </c:pt>
                <c:pt idx="53514">
                  <c:v>1.007080078125E-3</c:v>
                </c:pt>
                <c:pt idx="53515">
                  <c:v>1.0080337524414063E-3</c:v>
                </c:pt>
                <c:pt idx="53516">
                  <c:v>1.0068416595458984E-3</c:v>
                </c:pt>
                <c:pt idx="53517">
                  <c:v>1.007080078125E-3</c:v>
                </c:pt>
                <c:pt idx="53518">
                  <c:v>1.007080078125E-3</c:v>
                </c:pt>
                <c:pt idx="53519">
                  <c:v>1.0068416595458984E-3</c:v>
                </c:pt>
                <c:pt idx="53520">
                  <c:v>1.007080078125E-3</c:v>
                </c:pt>
                <c:pt idx="53521">
                  <c:v>1.007080078125E-3</c:v>
                </c:pt>
                <c:pt idx="53522">
                  <c:v>1.0068416595458984E-3</c:v>
                </c:pt>
                <c:pt idx="53523">
                  <c:v>1.007080078125E-3</c:v>
                </c:pt>
                <c:pt idx="53524">
                  <c:v>1.007080078125E-3</c:v>
                </c:pt>
                <c:pt idx="53525">
                  <c:v>1.0068416595458984E-3</c:v>
                </c:pt>
                <c:pt idx="53526">
                  <c:v>1.007080078125E-3</c:v>
                </c:pt>
                <c:pt idx="53527">
                  <c:v>1.0080337524414063E-3</c:v>
                </c:pt>
                <c:pt idx="53528">
                  <c:v>1.007080078125E-3</c:v>
                </c:pt>
                <c:pt idx="53529">
                  <c:v>1.0068416595458984E-3</c:v>
                </c:pt>
                <c:pt idx="53530">
                  <c:v>1.007080078125E-3</c:v>
                </c:pt>
                <c:pt idx="53531">
                  <c:v>1.007080078125E-3</c:v>
                </c:pt>
                <c:pt idx="53532">
                  <c:v>1.0068416595458984E-3</c:v>
                </c:pt>
                <c:pt idx="53533">
                  <c:v>1.007080078125E-3</c:v>
                </c:pt>
                <c:pt idx="53534">
                  <c:v>1.007080078125E-3</c:v>
                </c:pt>
                <c:pt idx="53535">
                  <c:v>1.0068416595458984E-3</c:v>
                </c:pt>
                <c:pt idx="53536">
                  <c:v>1.007080078125E-3</c:v>
                </c:pt>
                <c:pt idx="53537">
                  <c:v>1.007080078125E-3</c:v>
                </c:pt>
                <c:pt idx="53538">
                  <c:v>1.0068416595458984E-3</c:v>
                </c:pt>
                <c:pt idx="53539">
                  <c:v>1.007080078125E-3</c:v>
                </c:pt>
                <c:pt idx="53540">
                  <c:v>1.0080337524414063E-3</c:v>
                </c:pt>
                <c:pt idx="53541">
                  <c:v>1.0068416595458984E-3</c:v>
                </c:pt>
                <c:pt idx="53542">
                  <c:v>1.007080078125E-3</c:v>
                </c:pt>
                <c:pt idx="53543">
                  <c:v>1.007080078125E-3</c:v>
                </c:pt>
                <c:pt idx="53544">
                  <c:v>1.0068416595458984E-3</c:v>
                </c:pt>
                <c:pt idx="53545">
                  <c:v>1.007080078125E-3</c:v>
                </c:pt>
                <c:pt idx="53546">
                  <c:v>1.007080078125E-3</c:v>
                </c:pt>
                <c:pt idx="53547">
                  <c:v>1.0068416595458984E-3</c:v>
                </c:pt>
                <c:pt idx="53548">
                  <c:v>1.007080078125E-3</c:v>
                </c:pt>
                <c:pt idx="53549">
                  <c:v>1.007080078125E-3</c:v>
                </c:pt>
                <c:pt idx="53550">
                  <c:v>1.0068416595458984E-3</c:v>
                </c:pt>
                <c:pt idx="53551">
                  <c:v>1.007080078125E-3</c:v>
                </c:pt>
                <c:pt idx="53552">
                  <c:v>1.0080337524414063E-3</c:v>
                </c:pt>
                <c:pt idx="53553">
                  <c:v>1.007080078125E-3</c:v>
                </c:pt>
                <c:pt idx="53554">
                  <c:v>1.0068416595458984E-3</c:v>
                </c:pt>
                <c:pt idx="53555">
                  <c:v>1.007080078125E-3</c:v>
                </c:pt>
                <c:pt idx="53556">
                  <c:v>1.007080078125E-3</c:v>
                </c:pt>
                <c:pt idx="53557">
                  <c:v>1.0068416595458984E-3</c:v>
                </c:pt>
                <c:pt idx="53558">
                  <c:v>1.007080078125E-3</c:v>
                </c:pt>
                <c:pt idx="53559">
                  <c:v>1.007080078125E-3</c:v>
                </c:pt>
                <c:pt idx="53560">
                  <c:v>1.0068416595458984E-3</c:v>
                </c:pt>
                <c:pt idx="53561">
                  <c:v>1.007080078125E-3</c:v>
                </c:pt>
                <c:pt idx="53562">
                  <c:v>1.007080078125E-3</c:v>
                </c:pt>
                <c:pt idx="53563">
                  <c:v>1.0068416595458984E-3</c:v>
                </c:pt>
                <c:pt idx="53564">
                  <c:v>1.007080078125E-3</c:v>
                </c:pt>
                <c:pt idx="53565">
                  <c:v>1.0080337524414063E-3</c:v>
                </c:pt>
                <c:pt idx="53566">
                  <c:v>1.0068416595458984E-3</c:v>
                </c:pt>
                <c:pt idx="53567">
                  <c:v>1.007080078125E-3</c:v>
                </c:pt>
                <c:pt idx="53568">
                  <c:v>1.007080078125E-3</c:v>
                </c:pt>
                <c:pt idx="53569">
                  <c:v>1.0068416595458984E-3</c:v>
                </c:pt>
                <c:pt idx="53570">
                  <c:v>1.007080078125E-3</c:v>
                </c:pt>
                <c:pt idx="53571">
                  <c:v>1.007080078125E-3</c:v>
                </c:pt>
                <c:pt idx="53572">
                  <c:v>1.0068416595458984E-3</c:v>
                </c:pt>
                <c:pt idx="53573">
                  <c:v>1.007080078125E-3</c:v>
                </c:pt>
                <c:pt idx="53574">
                  <c:v>1.007080078125E-3</c:v>
                </c:pt>
                <c:pt idx="53575">
                  <c:v>1.0068416595458984E-3</c:v>
                </c:pt>
                <c:pt idx="53576">
                  <c:v>1.007080078125E-3</c:v>
                </c:pt>
                <c:pt idx="53577">
                  <c:v>1.0080337524414063E-3</c:v>
                </c:pt>
                <c:pt idx="53578">
                  <c:v>1.007080078125E-3</c:v>
                </c:pt>
                <c:pt idx="53579">
                  <c:v>1.0068416595458984E-3</c:v>
                </c:pt>
                <c:pt idx="53580">
                  <c:v>1.007080078125E-3</c:v>
                </c:pt>
                <c:pt idx="53581">
                  <c:v>1.007080078125E-3</c:v>
                </c:pt>
                <c:pt idx="53582">
                  <c:v>1.0068416595458984E-3</c:v>
                </c:pt>
                <c:pt idx="53583">
                  <c:v>1.007080078125E-3</c:v>
                </c:pt>
                <c:pt idx="53584">
                  <c:v>1.007080078125E-3</c:v>
                </c:pt>
                <c:pt idx="53585">
                  <c:v>1.0068416595458984E-3</c:v>
                </c:pt>
                <c:pt idx="53586">
                  <c:v>1.007080078125E-3</c:v>
                </c:pt>
                <c:pt idx="53587">
                  <c:v>1.007080078125E-3</c:v>
                </c:pt>
                <c:pt idx="53588">
                  <c:v>1.0068416595458984E-3</c:v>
                </c:pt>
                <c:pt idx="53589">
                  <c:v>1.007080078125E-3</c:v>
                </c:pt>
                <c:pt idx="53590">
                  <c:v>1.0080337524414063E-3</c:v>
                </c:pt>
                <c:pt idx="53591">
                  <c:v>1.0068416595458984E-3</c:v>
                </c:pt>
                <c:pt idx="53592">
                  <c:v>1.007080078125E-3</c:v>
                </c:pt>
                <c:pt idx="53593">
                  <c:v>1.007080078125E-3</c:v>
                </c:pt>
                <c:pt idx="53594">
                  <c:v>1.0068416595458984E-3</c:v>
                </c:pt>
                <c:pt idx="53595">
                  <c:v>1.007080078125E-3</c:v>
                </c:pt>
                <c:pt idx="53596">
                  <c:v>1.007080078125E-3</c:v>
                </c:pt>
                <c:pt idx="53597">
                  <c:v>1.0068416595458984E-3</c:v>
                </c:pt>
                <c:pt idx="53598">
                  <c:v>1.007080078125E-3</c:v>
                </c:pt>
                <c:pt idx="53599">
                  <c:v>1.007080078125E-3</c:v>
                </c:pt>
                <c:pt idx="53600">
                  <c:v>1.0068416595458984E-3</c:v>
                </c:pt>
                <c:pt idx="53601">
                  <c:v>1.007080078125E-3</c:v>
                </c:pt>
                <c:pt idx="53602">
                  <c:v>1.0080337524414063E-3</c:v>
                </c:pt>
                <c:pt idx="53603">
                  <c:v>1.007080078125E-3</c:v>
                </c:pt>
                <c:pt idx="53604">
                  <c:v>1.0068416595458984E-3</c:v>
                </c:pt>
                <c:pt idx="53605">
                  <c:v>1.007080078125E-3</c:v>
                </c:pt>
                <c:pt idx="53606">
                  <c:v>1.007080078125E-3</c:v>
                </c:pt>
                <c:pt idx="53607">
                  <c:v>1.0068416595458984E-3</c:v>
                </c:pt>
                <c:pt idx="53608">
                  <c:v>1.007080078125E-3</c:v>
                </c:pt>
                <c:pt idx="53609">
                  <c:v>1.007080078125E-3</c:v>
                </c:pt>
                <c:pt idx="53610">
                  <c:v>1.0068416595458984E-3</c:v>
                </c:pt>
                <c:pt idx="53611">
                  <c:v>1.007080078125E-3</c:v>
                </c:pt>
                <c:pt idx="53612">
                  <c:v>1.007080078125E-3</c:v>
                </c:pt>
                <c:pt idx="53613">
                  <c:v>1.0068416595458984E-3</c:v>
                </c:pt>
                <c:pt idx="53614">
                  <c:v>1.007080078125E-3</c:v>
                </c:pt>
                <c:pt idx="53615">
                  <c:v>1.0080337524414063E-3</c:v>
                </c:pt>
                <c:pt idx="53616">
                  <c:v>1.0068416595458984E-3</c:v>
                </c:pt>
                <c:pt idx="53617">
                  <c:v>1.007080078125E-3</c:v>
                </c:pt>
                <c:pt idx="53618">
                  <c:v>1.007080078125E-3</c:v>
                </c:pt>
                <c:pt idx="53619">
                  <c:v>1.0068416595458984E-3</c:v>
                </c:pt>
                <c:pt idx="53620">
                  <c:v>1.007080078125E-3</c:v>
                </c:pt>
                <c:pt idx="53621">
                  <c:v>1.007080078125E-3</c:v>
                </c:pt>
                <c:pt idx="53622">
                  <c:v>1.0068416595458984E-3</c:v>
                </c:pt>
                <c:pt idx="53623">
                  <c:v>1.007080078125E-3</c:v>
                </c:pt>
                <c:pt idx="53624">
                  <c:v>1.007080078125E-3</c:v>
                </c:pt>
                <c:pt idx="53625">
                  <c:v>1.0068416595458984E-3</c:v>
                </c:pt>
                <c:pt idx="53626">
                  <c:v>1.007080078125E-3</c:v>
                </c:pt>
                <c:pt idx="53627">
                  <c:v>1.0080337524414063E-3</c:v>
                </c:pt>
                <c:pt idx="53628">
                  <c:v>1.007080078125E-3</c:v>
                </c:pt>
                <c:pt idx="53629">
                  <c:v>1.0068416595458984E-3</c:v>
                </c:pt>
                <c:pt idx="53630">
                  <c:v>1.007080078125E-3</c:v>
                </c:pt>
                <c:pt idx="53631">
                  <c:v>1.007080078125E-3</c:v>
                </c:pt>
                <c:pt idx="53632">
                  <c:v>1.0068416595458984E-3</c:v>
                </c:pt>
                <c:pt idx="53633">
                  <c:v>1.007080078125E-3</c:v>
                </c:pt>
                <c:pt idx="53634">
                  <c:v>1.007080078125E-3</c:v>
                </c:pt>
                <c:pt idx="53635">
                  <c:v>1.0068416595458984E-3</c:v>
                </c:pt>
                <c:pt idx="53636">
                  <c:v>1.007080078125E-3</c:v>
                </c:pt>
                <c:pt idx="53637">
                  <c:v>1.007080078125E-3</c:v>
                </c:pt>
                <c:pt idx="53638">
                  <c:v>1.0068416595458984E-3</c:v>
                </c:pt>
                <c:pt idx="53639">
                  <c:v>1.007080078125E-3</c:v>
                </c:pt>
                <c:pt idx="53640">
                  <c:v>1.0080337524414063E-3</c:v>
                </c:pt>
                <c:pt idx="53641">
                  <c:v>1.0068416595458984E-3</c:v>
                </c:pt>
                <c:pt idx="53642">
                  <c:v>1.007080078125E-3</c:v>
                </c:pt>
                <c:pt idx="53643">
                  <c:v>1.007080078125E-3</c:v>
                </c:pt>
                <c:pt idx="53644">
                  <c:v>1.0068416595458984E-3</c:v>
                </c:pt>
                <c:pt idx="53645">
                  <c:v>1.007080078125E-3</c:v>
                </c:pt>
                <c:pt idx="53646">
                  <c:v>1.007080078125E-3</c:v>
                </c:pt>
                <c:pt idx="53647">
                  <c:v>1.0068416595458984E-3</c:v>
                </c:pt>
                <c:pt idx="53648">
                  <c:v>1.007080078125E-3</c:v>
                </c:pt>
                <c:pt idx="53649">
                  <c:v>1.007080078125E-3</c:v>
                </c:pt>
                <c:pt idx="53650">
                  <c:v>1.0068416595458984E-3</c:v>
                </c:pt>
                <c:pt idx="53651">
                  <c:v>1.007080078125E-3</c:v>
                </c:pt>
                <c:pt idx="53652">
                  <c:v>1.0080337524414063E-3</c:v>
                </c:pt>
                <c:pt idx="53653">
                  <c:v>1.007080078125E-3</c:v>
                </c:pt>
                <c:pt idx="53654">
                  <c:v>1.0068416595458984E-3</c:v>
                </c:pt>
                <c:pt idx="53655">
                  <c:v>1.007080078125E-3</c:v>
                </c:pt>
                <c:pt idx="53656">
                  <c:v>1.007080078125E-3</c:v>
                </c:pt>
                <c:pt idx="53657">
                  <c:v>1.0068416595458984E-3</c:v>
                </c:pt>
                <c:pt idx="53658">
                  <c:v>1.007080078125E-3</c:v>
                </c:pt>
                <c:pt idx="53659">
                  <c:v>1.007080078125E-3</c:v>
                </c:pt>
                <c:pt idx="53660">
                  <c:v>1.0068416595458984E-3</c:v>
                </c:pt>
                <c:pt idx="53661">
                  <c:v>1.007080078125E-3</c:v>
                </c:pt>
                <c:pt idx="53662">
                  <c:v>1.007080078125E-3</c:v>
                </c:pt>
                <c:pt idx="53663">
                  <c:v>1.0068416595458984E-3</c:v>
                </c:pt>
                <c:pt idx="53664">
                  <c:v>1.0080337524414063E-3</c:v>
                </c:pt>
                <c:pt idx="53665">
                  <c:v>1.007080078125E-3</c:v>
                </c:pt>
                <c:pt idx="53666">
                  <c:v>1.0068416595458984E-3</c:v>
                </c:pt>
                <c:pt idx="53667">
                  <c:v>1.007080078125E-3</c:v>
                </c:pt>
                <c:pt idx="53668">
                  <c:v>1.007080078125E-3</c:v>
                </c:pt>
                <c:pt idx="53669">
                  <c:v>1.0068416595458984E-3</c:v>
                </c:pt>
                <c:pt idx="53670">
                  <c:v>1.007080078125E-3</c:v>
                </c:pt>
                <c:pt idx="53671">
                  <c:v>1.007080078125E-3</c:v>
                </c:pt>
                <c:pt idx="53672">
                  <c:v>1.0068416595458984E-3</c:v>
                </c:pt>
                <c:pt idx="53673">
                  <c:v>1.007080078125E-3</c:v>
                </c:pt>
                <c:pt idx="53674">
                  <c:v>1.007080078125E-3</c:v>
                </c:pt>
                <c:pt idx="53675">
                  <c:v>1.0068416595458984E-3</c:v>
                </c:pt>
                <c:pt idx="53676">
                  <c:v>1.007080078125E-3</c:v>
                </c:pt>
                <c:pt idx="53677">
                  <c:v>1.0080337524414063E-3</c:v>
                </c:pt>
                <c:pt idx="53678">
                  <c:v>1.007080078125E-3</c:v>
                </c:pt>
                <c:pt idx="53679">
                  <c:v>1.0068416595458984E-3</c:v>
                </c:pt>
                <c:pt idx="53680">
                  <c:v>1.007080078125E-3</c:v>
                </c:pt>
                <c:pt idx="53681">
                  <c:v>1.007080078125E-3</c:v>
                </c:pt>
                <c:pt idx="53682">
                  <c:v>1.0068416595458984E-3</c:v>
                </c:pt>
                <c:pt idx="53683">
                  <c:v>1.007080078125E-3</c:v>
                </c:pt>
                <c:pt idx="53684">
                  <c:v>1.007080078125E-3</c:v>
                </c:pt>
                <c:pt idx="53685">
                  <c:v>1.0068416595458984E-3</c:v>
                </c:pt>
                <c:pt idx="53686">
                  <c:v>1.007080078125E-3</c:v>
                </c:pt>
                <c:pt idx="53687">
                  <c:v>1.007080078125E-3</c:v>
                </c:pt>
                <c:pt idx="53688">
                  <c:v>1.0068416595458984E-3</c:v>
                </c:pt>
                <c:pt idx="53689">
                  <c:v>1.0080337524414063E-3</c:v>
                </c:pt>
                <c:pt idx="53690">
                  <c:v>1.007080078125E-3</c:v>
                </c:pt>
                <c:pt idx="53691">
                  <c:v>1.0068416595458984E-3</c:v>
                </c:pt>
                <c:pt idx="53692">
                  <c:v>1.007080078125E-3</c:v>
                </c:pt>
                <c:pt idx="53693">
                  <c:v>1.007080078125E-3</c:v>
                </c:pt>
                <c:pt idx="53694">
                  <c:v>1.0068416595458984E-3</c:v>
                </c:pt>
                <c:pt idx="53695">
                  <c:v>1.007080078125E-3</c:v>
                </c:pt>
                <c:pt idx="53696">
                  <c:v>1.007080078125E-3</c:v>
                </c:pt>
                <c:pt idx="53697">
                  <c:v>1.0068416595458984E-3</c:v>
                </c:pt>
                <c:pt idx="53698">
                  <c:v>1.007080078125E-3</c:v>
                </c:pt>
                <c:pt idx="53699">
                  <c:v>1.007080078125E-3</c:v>
                </c:pt>
                <c:pt idx="53700">
                  <c:v>1.0068416595458984E-3</c:v>
                </c:pt>
                <c:pt idx="53701">
                  <c:v>1.007080078125E-3</c:v>
                </c:pt>
                <c:pt idx="53702">
                  <c:v>1.0080337524414063E-3</c:v>
                </c:pt>
                <c:pt idx="53703">
                  <c:v>1.007080078125E-3</c:v>
                </c:pt>
                <c:pt idx="53704">
                  <c:v>1.0068416595458984E-3</c:v>
                </c:pt>
                <c:pt idx="53705">
                  <c:v>1.007080078125E-3</c:v>
                </c:pt>
                <c:pt idx="53706">
                  <c:v>1.007080078125E-3</c:v>
                </c:pt>
                <c:pt idx="53707">
                  <c:v>1.0068416595458984E-3</c:v>
                </c:pt>
                <c:pt idx="53708">
                  <c:v>1.007080078125E-3</c:v>
                </c:pt>
                <c:pt idx="53709">
                  <c:v>1.007080078125E-3</c:v>
                </c:pt>
                <c:pt idx="53710">
                  <c:v>1.0068416595458984E-3</c:v>
                </c:pt>
                <c:pt idx="53711">
                  <c:v>1.007080078125E-3</c:v>
                </c:pt>
                <c:pt idx="53712">
                  <c:v>1.007080078125E-3</c:v>
                </c:pt>
                <c:pt idx="53713">
                  <c:v>1.0068416595458984E-3</c:v>
                </c:pt>
                <c:pt idx="53714">
                  <c:v>1.0080337524414063E-3</c:v>
                </c:pt>
                <c:pt idx="53715">
                  <c:v>1.007080078125E-3</c:v>
                </c:pt>
                <c:pt idx="53716">
                  <c:v>1.0068416595458984E-3</c:v>
                </c:pt>
                <c:pt idx="53717">
                  <c:v>1.007080078125E-3</c:v>
                </c:pt>
                <c:pt idx="53718">
                  <c:v>1.007080078125E-3</c:v>
                </c:pt>
                <c:pt idx="53719">
                  <c:v>1.0068416595458984E-3</c:v>
                </c:pt>
                <c:pt idx="53720">
                  <c:v>1.007080078125E-3</c:v>
                </c:pt>
                <c:pt idx="53721">
                  <c:v>1.007080078125E-3</c:v>
                </c:pt>
                <c:pt idx="53722">
                  <c:v>1.0068416595458984E-3</c:v>
                </c:pt>
                <c:pt idx="53723">
                  <c:v>1.007080078125E-3</c:v>
                </c:pt>
                <c:pt idx="53724">
                  <c:v>1.007080078125E-3</c:v>
                </c:pt>
                <c:pt idx="53725">
                  <c:v>1.0068416595458984E-3</c:v>
                </c:pt>
                <c:pt idx="53726">
                  <c:v>1.007080078125E-3</c:v>
                </c:pt>
                <c:pt idx="53727">
                  <c:v>1.0080337524414063E-3</c:v>
                </c:pt>
                <c:pt idx="53728">
                  <c:v>1.007080078125E-3</c:v>
                </c:pt>
                <c:pt idx="53729">
                  <c:v>1.0068416595458984E-3</c:v>
                </c:pt>
                <c:pt idx="53730">
                  <c:v>1.007080078125E-3</c:v>
                </c:pt>
                <c:pt idx="53731">
                  <c:v>1.007080078125E-3</c:v>
                </c:pt>
                <c:pt idx="53732">
                  <c:v>1.0068416595458984E-3</c:v>
                </c:pt>
                <c:pt idx="53733">
                  <c:v>1.007080078125E-3</c:v>
                </c:pt>
                <c:pt idx="53734">
                  <c:v>1.007080078125E-3</c:v>
                </c:pt>
                <c:pt idx="53735">
                  <c:v>1.0068416595458984E-3</c:v>
                </c:pt>
                <c:pt idx="53736">
                  <c:v>1.007080078125E-3</c:v>
                </c:pt>
                <c:pt idx="53737">
                  <c:v>1.007080078125E-3</c:v>
                </c:pt>
                <c:pt idx="53738">
                  <c:v>1.0068416595458984E-3</c:v>
                </c:pt>
                <c:pt idx="53739">
                  <c:v>1.0080337524414063E-3</c:v>
                </c:pt>
                <c:pt idx="53740">
                  <c:v>1.007080078125E-3</c:v>
                </c:pt>
                <c:pt idx="53741">
                  <c:v>1.0068416595458984E-3</c:v>
                </c:pt>
                <c:pt idx="53742">
                  <c:v>1.007080078125E-3</c:v>
                </c:pt>
                <c:pt idx="53743">
                  <c:v>1.007080078125E-3</c:v>
                </c:pt>
                <c:pt idx="53744">
                  <c:v>1.0068416595458984E-3</c:v>
                </c:pt>
                <c:pt idx="53745">
                  <c:v>1.007080078125E-3</c:v>
                </c:pt>
                <c:pt idx="53746">
                  <c:v>1.007080078125E-3</c:v>
                </c:pt>
                <c:pt idx="53747">
                  <c:v>1.0068416595458984E-3</c:v>
                </c:pt>
                <c:pt idx="53748">
                  <c:v>1.007080078125E-3</c:v>
                </c:pt>
                <c:pt idx="53749">
                  <c:v>1.007080078125E-3</c:v>
                </c:pt>
                <c:pt idx="53750">
                  <c:v>1.0068416595458984E-3</c:v>
                </c:pt>
                <c:pt idx="53751">
                  <c:v>1.007080078125E-3</c:v>
                </c:pt>
                <c:pt idx="53752">
                  <c:v>1.0080337524414063E-3</c:v>
                </c:pt>
                <c:pt idx="53753">
                  <c:v>1.007080078125E-3</c:v>
                </c:pt>
                <c:pt idx="53754">
                  <c:v>1.0068416595458984E-3</c:v>
                </c:pt>
                <c:pt idx="53755">
                  <c:v>1.007080078125E-3</c:v>
                </c:pt>
                <c:pt idx="53756">
                  <c:v>1.007080078125E-3</c:v>
                </c:pt>
                <c:pt idx="53757">
                  <c:v>1.0068416595458984E-3</c:v>
                </c:pt>
                <c:pt idx="53758">
                  <c:v>1.007080078125E-3</c:v>
                </c:pt>
                <c:pt idx="53759">
                  <c:v>1.007080078125E-3</c:v>
                </c:pt>
                <c:pt idx="53760">
                  <c:v>1.0068416595458984E-3</c:v>
                </c:pt>
                <c:pt idx="53761">
                  <c:v>1.007080078125E-3</c:v>
                </c:pt>
                <c:pt idx="53762">
                  <c:v>1.007080078125E-3</c:v>
                </c:pt>
                <c:pt idx="53763">
                  <c:v>1.0068416595458984E-3</c:v>
                </c:pt>
                <c:pt idx="53764">
                  <c:v>1.0080337524414063E-3</c:v>
                </c:pt>
                <c:pt idx="53765">
                  <c:v>1.007080078125E-3</c:v>
                </c:pt>
                <c:pt idx="53766">
                  <c:v>1.0068416595458984E-3</c:v>
                </c:pt>
                <c:pt idx="53767">
                  <c:v>1.007080078125E-3</c:v>
                </c:pt>
                <c:pt idx="53768">
                  <c:v>1.007080078125E-3</c:v>
                </c:pt>
                <c:pt idx="53769">
                  <c:v>1.0068416595458984E-3</c:v>
                </c:pt>
                <c:pt idx="53770">
                  <c:v>1.007080078125E-3</c:v>
                </c:pt>
                <c:pt idx="53771">
                  <c:v>1.007080078125E-3</c:v>
                </c:pt>
                <c:pt idx="53772">
                  <c:v>1.0068416595458984E-3</c:v>
                </c:pt>
                <c:pt idx="53773">
                  <c:v>1.007080078125E-3</c:v>
                </c:pt>
                <c:pt idx="53774">
                  <c:v>1.007080078125E-3</c:v>
                </c:pt>
                <c:pt idx="53775">
                  <c:v>1.0068416595458984E-3</c:v>
                </c:pt>
                <c:pt idx="53776">
                  <c:v>1.007080078125E-3</c:v>
                </c:pt>
                <c:pt idx="53777">
                  <c:v>1.0080337524414063E-3</c:v>
                </c:pt>
                <c:pt idx="53778">
                  <c:v>1.007080078125E-3</c:v>
                </c:pt>
                <c:pt idx="53779">
                  <c:v>1.0068416595458984E-3</c:v>
                </c:pt>
                <c:pt idx="53780">
                  <c:v>1.007080078125E-3</c:v>
                </c:pt>
                <c:pt idx="53781">
                  <c:v>1.007080078125E-3</c:v>
                </c:pt>
                <c:pt idx="53782">
                  <c:v>1.0068416595458984E-3</c:v>
                </c:pt>
                <c:pt idx="53783">
                  <c:v>1.007080078125E-3</c:v>
                </c:pt>
                <c:pt idx="53784">
                  <c:v>1.007080078125E-3</c:v>
                </c:pt>
                <c:pt idx="53785">
                  <c:v>1.0068416595458984E-3</c:v>
                </c:pt>
                <c:pt idx="53786">
                  <c:v>1.007080078125E-3</c:v>
                </c:pt>
                <c:pt idx="53787">
                  <c:v>1.007080078125E-3</c:v>
                </c:pt>
                <c:pt idx="53788">
                  <c:v>1.0068416595458984E-3</c:v>
                </c:pt>
                <c:pt idx="53789">
                  <c:v>1.0080337524414063E-3</c:v>
                </c:pt>
                <c:pt idx="53790">
                  <c:v>1.007080078125E-3</c:v>
                </c:pt>
                <c:pt idx="53791">
                  <c:v>1.0068416595458984E-3</c:v>
                </c:pt>
                <c:pt idx="53792">
                  <c:v>1.007080078125E-3</c:v>
                </c:pt>
                <c:pt idx="53793">
                  <c:v>1.007080078125E-3</c:v>
                </c:pt>
                <c:pt idx="53794">
                  <c:v>1.0068416595458984E-3</c:v>
                </c:pt>
                <c:pt idx="53795">
                  <c:v>1.007080078125E-3</c:v>
                </c:pt>
                <c:pt idx="53796">
                  <c:v>1.007080078125E-3</c:v>
                </c:pt>
                <c:pt idx="53797">
                  <c:v>1.0068416595458984E-3</c:v>
                </c:pt>
                <c:pt idx="53798">
                  <c:v>1.007080078125E-3</c:v>
                </c:pt>
                <c:pt idx="53799">
                  <c:v>1.007080078125E-3</c:v>
                </c:pt>
                <c:pt idx="53800">
                  <c:v>1.0068416595458984E-3</c:v>
                </c:pt>
                <c:pt idx="53801">
                  <c:v>1.007080078125E-3</c:v>
                </c:pt>
                <c:pt idx="53802">
                  <c:v>1.0080337524414063E-3</c:v>
                </c:pt>
                <c:pt idx="53803">
                  <c:v>1.007080078125E-3</c:v>
                </c:pt>
                <c:pt idx="53804">
                  <c:v>1.0068416595458984E-3</c:v>
                </c:pt>
                <c:pt idx="53805">
                  <c:v>1.007080078125E-3</c:v>
                </c:pt>
                <c:pt idx="53806">
                  <c:v>1.007080078125E-3</c:v>
                </c:pt>
                <c:pt idx="53807">
                  <c:v>1.0068416595458984E-3</c:v>
                </c:pt>
                <c:pt idx="53808">
                  <c:v>1.007080078125E-3</c:v>
                </c:pt>
                <c:pt idx="53809">
                  <c:v>1.007080078125E-3</c:v>
                </c:pt>
                <c:pt idx="53810">
                  <c:v>1.0068416595458984E-3</c:v>
                </c:pt>
                <c:pt idx="53811">
                  <c:v>1.007080078125E-3</c:v>
                </c:pt>
                <c:pt idx="53812">
                  <c:v>1.007080078125E-3</c:v>
                </c:pt>
                <c:pt idx="53813">
                  <c:v>1.0068416595458984E-3</c:v>
                </c:pt>
                <c:pt idx="53814">
                  <c:v>1.0080337524414063E-3</c:v>
                </c:pt>
                <c:pt idx="53815">
                  <c:v>1.007080078125E-3</c:v>
                </c:pt>
                <c:pt idx="53816">
                  <c:v>1.0068416595458984E-3</c:v>
                </c:pt>
                <c:pt idx="53817">
                  <c:v>1.007080078125E-3</c:v>
                </c:pt>
                <c:pt idx="53818">
                  <c:v>1.007080078125E-3</c:v>
                </c:pt>
                <c:pt idx="53819">
                  <c:v>1.0068416595458984E-3</c:v>
                </c:pt>
                <c:pt idx="53820">
                  <c:v>1.007080078125E-3</c:v>
                </c:pt>
                <c:pt idx="53821">
                  <c:v>1.007080078125E-3</c:v>
                </c:pt>
                <c:pt idx="53822">
                  <c:v>1.0068416595458984E-3</c:v>
                </c:pt>
                <c:pt idx="53823">
                  <c:v>1.007080078125E-3</c:v>
                </c:pt>
                <c:pt idx="53824">
                  <c:v>1.007080078125E-3</c:v>
                </c:pt>
                <c:pt idx="53825">
                  <c:v>1.0068416595458984E-3</c:v>
                </c:pt>
                <c:pt idx="53826">
                  <c:v>1.007080078125E-3</c:v>
                </c:pt>
                <c:pt idx="53827">
                  <c:v>1.0080337524414063E-3</c:v>
                </c:pt>
                <c:pt idx="53828">
                  <c:v>1.007080078125E-3</c:v>
                </c:pt>
                <c:pt idx="53829">
                  <c:v>1.0068416595458984E-3</c:v>
                </c:pt>
                <c:pt idx="53830">
                  <c:v>1.007080078125E-3</c:v>
                </c:pt>
                <c:pt idx="53831">
                  <c:v>1.007080078125E-3</c:v>
                </c:pt>
                <c:pt idx="53832">
                  <c:v>1.0068416595458984E-3</c:v>
                </c:pt>
                <c:pt idx="53833">
                  <c:v>1.007080078125E-3</c:v>
                </c:pt>
                <c:pt idx="53834">
                  <c:v>1.007080078125E-3</c:v>
                </c:pt>
                <c:pt idx="53835">
                  <c:v>1.0068416595458984E-3</c:v>
                </c:pt>
                <c:pt idx="53836">
                  <c:v>1.007080078125E-3</c:v>
                </c:pt>
                <c:pt idx="53837">
                  <c:v>1.007080078125E-3</c:v>
                </c:pt>
                <c:pt idx="53838">
                  <c:v>1.0068416595458984E-3</c:v>
                </c:pt>
                <c:pt idx="53839">
                  <c:v>1.0080337524414063E-3</c:v>
                </c:pt>
                <c:pt idx="53840">
                  <c:v>1.007080078125E-3</c:v>
                </c:pt>
                <c:pt idx="53841">
                  <c:v>1.0068416595458984E-3</c:v>
                </c:pt>
                <c:pt idx="53842">
                  <c:v>1.007080078125E-3</c:v>
                </c:pt>
                <c:pt idx="53843">
                  <c:v>1.007080078125E-3</c:v>
                </c:pt>
                <c:pt idx="53844">
                  <c:v>1.0068416595458984E-3</c:v>
                </c:pt>
                <c:pt idx="53845">
                  <c:v>1.007080078125E-3</c:v>
                </c:pt>
                <c:pt idx="53846">
                  <c:v>1.007080078125E-3</c:v>
                </c:pt>
                <c:pt idx="53847">
                  <c:v>1.0068416595458984E-3</c:v>
                </c:pt>
                <c:pt idx="53848">
                  <c:v>1.007080078125E-3</c:v>
                </c:pt>
                <c:pt idx="53849">
                  <c:v>1.007080078125E-3</c:v>
                </c:pt>
                <c:pt idx="53850">
                  <c:v>1.0068416595458984E-3</c:v>
                </c:pt>
                <c:pt idx="53851">
                  <c:v>1.007080078125E-3</c:v>
                </c:pt>
                <c:pt idx="53852">
                  <c:v>1.0080337524414063E-3</c:v>
                </c:pt>
                <c:pt idx="53853">
                  <c:v>1.007080078125E-3</c:v>
                </c:pt>
                <c:pt idx="53854">
                  <c:v>1.0068416595458984E-3</c:v>
                </c:pt>
                <c:pt idx="53855">
                  <c:v>1.007080078125E-3</c:v>
                </c:pt>
                <c:pt idx="53856">
                  <c:v>1.007080078125E-3</c:v>
                </c:pt>
                <c:pt idx="53857">
                  <c:v>1.0068416595458984E-3</c:v>
                </c:pt>
                <c:pt idx="53858">
                  <c:v>1.007080078125E-3</c:v>
                </c:pt>
                <c:pt idx="53859">
                  <c:v>1.007080078125E-3</c:v>
                </c:pt>
                <c:pt idx="53860">
                  <c:v>1.0068416595458984E-3</c:v>
                </c:pt>
                <c:pt idx="53861">
                  <c:v>1.007080078125E-3</c:v>
                </c:pt>
                <c:pt idx="53862">
                  <c:v>1.007080078125E-3</c:v>
                </c:pt>
                <c:pt idx="53863">
                  <c:v>1.0068416595458984E-3</c:v>
                </c:pt>
                <c:pt idx="53864">
                  <c:v>1.0080337524414063E-3</c:v>
                </c:pt>
                <c:pt idx="53865">
                  <c:v>1.007080078125E-3</c:v>
                </c:pt>
                <c:pt idx="53866">
                  <c:v>1.8126964569091797E-2</c:v>
                </c:pt>
                <c:pt idx="53867">
                  <c:v>1.007080078125E-3</c:v>
                </c:pt>
                <c:pt idx="53868">
                  <c:v>1.0068416595458984E-3</c:v>
                </c:pt>
                <c:pt idx="53869">
                  <c:v>1.007080078125E-3</c:v>
                </c:pt>
                <c:pt idx="53870">
                  <c:v>1.0068416595458984E-3</c:v>
                </c:pt>
                <c:pt idx="53871">
                  <c:v>1.007080078125E-3</c:v>
                </c:pt>
                <c:pt idx="53872">
                  <c:v>1.0080337524414063E-3</c:v>
                </c:pt>
                <c:pt idx="53873">
                  <c:v>1.007080078125E-3</c:v>
                </c:pt>
                <c:pt idx="53874">
                  <c:v>1.0068416595458984E-3</c:v>
                </c:pt>
                <c:pt idx="53875">
                  <c:v>1.007080078125E-3</c:v>
                </c:pt>
                <c:pt idx="53876">
                  <c:v>1.007080078125E-3</c:v>
                </c:pt>
                <c:pt idx="53877">
                  <c:v>1.0068416595458984E-3</c:v>
                </c:pt>
                <c:pt idx="53878">
                  <c:v>1.007080078125E-3</c:v>
                </c:pt>
                <c:pt idx="53879">
                  <c:v>1.007080078125E-3</c:v>
                </c:pt>
                <c:pt idx="53880">
                  <c:v>1.0068416595458984E-3</c:v>
                </c:pt>
                <c:pt idx="53881">
                  <c:v>1.007080078125E-3</c:v>
                </c:pt>
                <c:pt idx="53882">
                  <c:v>1.007080078125E-3</c:v>
                </c:pt>
                <c:pt idx="53883">
                  <c:v>1.0068416595458984E-3</c:v>
                </c:pt>
                <c:pt idx="53884">
                  <c:v>1.007080078125E-3</c:v>
                </c:pt>
                <c:pt idx="53885">
                  <c:v>1.0080337524414063E-3</c:v>
                </c:pt>
                <c:pt idx="53886">
                  <c:v>1.007080078125E-3</c:v>
                </c:pt>
                <c:pt idx="53887">
                  <c:v>1.0068416595458984E-3</c:v>
                </c:pt>
                <c:pt idx="53888">
                  <c:v>1.007080078125E-3</c:v>
                </c:pt>
                <c:pt idx="53889">
                  <c:v>1.007080078125E-3</c:v>
                </c:pt>
                <c:pt idx="53890">
                  <c:v>1.0068416595458984E-3</c:v>
                </c:pt>
                <c:pt idx="53891">
                  <c:v>1.007080078125E-3</c:v>
                </c:pt>
                <c:pt idx="53892">
                  <c:v>1.0068416595458984E-3</c:v>
                </c:pt>
                <c:pt idx="53893">
                  <c:v>1.007080078125E-3</c:v>
                </c:pt>
                <c:pt idx="53894">
                  <c:v>1.007080078125E-3</c:v>
                </c:pt>
                <c:pt idx="53895">
                  <c:v>1.0068416595458984E-3</c:v>
                </c:pt>
                <c:pt idx="53896">
                  <c:v>1.007080078125E-3</c:v>
                </c:pt>
                <c:pt idx="53897">
                  <c:v>1.0080337524414063E-3</c:v>
                </c:pt>
                <c:pt idx="53898">
                  <c:v>1.007080078125E-3</c:v>
                </c:pt>
                <c:pt idx="53899">
                  <c:v>1.0068416595458984E-3</c:v>
                </c:pt>
                <c:pt idx="53900">
                  <c:v>1.007080078125E-3</c:v>
                </c:pt>
                <c:pt idx="53901">
                  <c:v>1.007080078125E-3</c:v>
                </c:pt>
                <c:pt idx="53902">
                  <c:v>1.0068416595458984E-3</c:v>
                </c:pt>
                <c:pt idx="53903">
                  <c:v>1.007080078125E-3</c:v>
                </c:pt>
                <c:pt idx="53904">
                  <c:v>1.007080078125E-3</c:v>
                </c:pt>
                <c:pt idx="53905">
                  <c:v>1.0068416595458984E-3</c:v>
                </c:pt>
                <c:pt idx="53906">
                  <c:v>1.007080078125E-3</c:v>
                </c:pt>
                <c:pt idx="53907">
                  <c:v>1.007080078125E-3</c:v>
                </c:pt>
                <c:pt idx="53908">
                  <c:v>1.0068416595458984E-3</c:v>
                </c:pt>
                <c:pt idx="53909">
                  <c:v>1.007080078125E-3</c:v>
                </c:pt>
                <c:pt idx="53910">
                  <c:v>1.0080337524414063E-3</c:v>
                </c:pt>
                <c:pt idx="53911">
                  <c:v>1.007080078125E-3</c:v>
                </c:pt>
                <c:pt idx="53912">
                  <c:v>1.0068416595458984E-3</c:v>
                </c:pt>
                <c:pt idx="53913">
                  <c:v>1.007080078125E-3</c:v>
                </c:pt>
                <c:pt idx="53914">
                  <c:v>1.0068416595458984E-3</c:v>
                </c:pt>
                <c:pt idx="53915">
                  <c:v>1.007080078125E-3</c:v>
                </c:pt>
                <c:pt idx="53916">
                  <c:v>1.007080078125E-3</c:v>
                </c:pt>
                <c:pt idx="53917">
                  <c:v>1.0068416595458984E-3</c:v>
                </c:pt>
                <c:pt idx="53918">
                  <c:v>1.007080078125E-3</c:v>
                </c:pt>
                <c:pt idx="53919">
                  <c:v>1.007080078125E-3</c:v>
                </c:pt>
                <c:pt idx="53920">
                  <c:v>1.0068416595458984E-3</c:v>
                </c:pt>
                <c:pt idx="53921">
                  <c:v>1.007080078125E-3</c:v>
                </c:pt>
                <c:pt idx="53922">
                  <c:v>1.0080337524414063E-3</c:v>
                </c:pt>
                <c:pt idx="53923">
                  <c:v>1.007080078125E-3</c:v>
                </c:pt>
                <c:pt idx="53924">
                  <c:v>1.0068416595458984E-3</c:v>
                </c:pt>
                <c:pt idx="53925">
                  <c:v>1.007080078125E-3</c:v>
                </c:pt>
                <c:pt idx="53926">
                  <c:v>1.007080078125E-3</c:v>
                </c:pt>
                <c:pt idx="53927">
                  <c:v>1.0068416595458984E-3</c:v>
                </c:pt>
                <c:pt idx="53928">
                  <c:v>1.007080078125E-3</c:v>
                </c:pt>
                <c:pt idx="53929">
                  <c:v>1.007080078125E-3</c:v>
                </c:pt>
                <c:pt idx="53930">
                  <c:v>1.0068416595458984E-3</c:v>
                </c:pt>
                <c:pt idx="53931">
                  <c:v>1.007080078125E-3</c:v>
                </c:pt>
                <c:pt idx="53932">
                  <c:v>1.007080078125E-3</c:v>
                </c:pt>
                <c:pt idx="53933">
                  <c:v>1.0068416595458984E-3</c:v>
                </c:pt>
                <c:pt idx="53934">
                  <c:v>1.007080078125E-3</c:v>
                </c:pt>
                <c:pt idx="53935">
                  <c:v>1.0080337524414063E-3</c:v>
                </c:pt>
                <c:pt idx="53936">
                  <c:v>1.0068416595458984E-3</c:v>
                </c:pt>
                <c:pt idx="53937">
                  <c:v>1.007080078125E-3</c:v>
                </c:pt>
                <c:pt idx="53938">
                  <c:v>1.007080078125E-3</c:v>
                </c:pt>
                <c:pt idx="53939">
                  <c:v>1.0068416595458984E-3</c:v>
                </c:pt>
                <c:pt idx="53940">
                  <c:v>1.007080078125E-3</c:v>
                </c:pt>
                <c:pt idx="53941">
                  <c:v>1.007080078125E-3</c:v>
                </c:pt>
                <c:pt idx="53942">
                  <c:v>1.0068416595458984E-3</c:v>
                </c:pt>
                <c:pt idx="53943">
                  <c:v>1.007080078125E-3</c:v>
                </c:pt>
                <c:pt idx="53944">
                  <c:v>1.007080078125E-3</c:v>
                </c:pt>
                <c:pt idx="53945">
                  <c:v>1.0068416595458984E-3</c:v>
                </c:pt>
                <c:pt idx="53946">
                  <c:v>1.007080078125E-3</c:v>
                </c:pt>
                <c:pt idx="53947">
                  <c:v>1.0080337524414063E-3</c:v>
                </c:pt>
                <c:pt idx="53948">
                  <c:v>1.007080078125E-3</c:v>
                </c:pt>
                <c:pt idx="53949">
                  <c:v>1.0068416595458984E-3</c:v>
                </c:pt>
                <c:pt idx="53950">
                  <c:v>1.007080078125E-3</c:v>
                </c:pt>
                <c:pt idx="53951">
                  <c:v>1.007080078125E-3</c:v>
                </c:pt>
                <c:pt idx="53952">
                  <c:v>1.0068416595458984E-3</c:v>
                </c:pt>
                <c:pt idx="53953">
                  <c:v>1.007080078125E-3</c:v>
                </c:pt>
                <c:pt idx="53954">
                  <c:v>1.007080078125E-3</c:v>
                </c:pt>
                <c:pt idx="53955">
                  <c:v>1.0068416595458984E-3</c:v>
                </c:pt>
                <c:pt idx="53956">
                  <c:v>1.007080078125E-3</c:v>
                </c:pt>
                <c:pt idx="53957">
                  <c:v>1.007080078125E-3</c:v>
                </c:pt>
                <c:pt idx="53958">
                  <c:v>1.0068416595458984E-3</c:v>
                </c:pt>
                <c:pt idx="53959">
                  <c:v>1.007080078125E-3</c:v>
                </c:pt>
                <c:pt idx="53960">
                  <c:v>1.0080337524414063E-3</c:v>
                </c:pt>
                <c:pt idx="53961">
                  <c:v>1.0068416595458984E-3</c:v>
                </c:pt>
                <c:pt idx="53962">
                  <c:v>1.007080078125E-3</c:v>
                </c:pt>
                <c:pt idx="53963">
                  <c:v>1.007080078125E-3</c:v>
                </c:pt>
                <c:pt idx="53964">
                  <c:v>1.0068416595458984E-3</c:v>
                </c:pt>
                <c:pt idx="53965">
                  <c:v>1.007080078125E-3</c:v>
                </c:pt>
                <c:pt idx="53966">
                  <c:v>1.007080078125E-3</c:v>
                </c:pt>
                <c:pt idx="53967">
                  <c:v>1.0068416595458984E-3</c:v>
                </c:pt>
                <c:pt idx="53968">
                  <c:v>1.007080078125E-3</c:v>
                </c:pt>
                <c:pt idx="53969">
                  <c:v>1.007080078125E-3</c:v>
                </c:pt>
                <c:pt idx="53970">
                  <c:v>1.0068416595458984E-3</c:v>
                </c:pt>
                <c:pt idx="53971">
                  <c:v>1.007080078125E-3</c:v>
                </c:pt>
                <c:pt idx="53972">
                  <c:v>1.0080337524414063E-3</c:v>
                </c:pt>
                <c:pt idx="53973">
                  <c:v>1.007080078125E-3</c:v>
                </c:pt>
                <c:pt idx="53974">
                  <c:v>1.0068416595458984E-3</c:v>
                </c:pt>
                <c:pt idx="53975">
                  <c:v>1.007080078125E-3</c:v>
                </c:pt>
                <c:pt idx="53976">
                  <c:v>1.007080078125E-3</c:v>
                </c:pt>
                <c:pt idx="53977">
                  <c:v>1.0068416595458984E-3</c:v>
                </c:pt>
                <c:pt idx="53978">
                  <c:v>1.007080078125E-3</c:v>
                </c:pt>
                <c:pt idx="53979">
                  <c:v>1.007080078125E-3</c:v>
                </c:pt>
                <c:pt idx="53980">
                  <c:v>1.0068416595458984E-3</c:v>
                </c:pt>
                <c:pt idx="53981">
                  <c:v>1.007080078125E-3</c:v>
                </c:pt>
                <c:pt idx="53982">
                  <c:v>1.007080078125E-3</c:v>
                </c:pt>
                <c:pt idx="53983">
                  <c:v>1.0068416595458984E-3</c:v>
                </c:pt>
                <c:pt idx="53984">
                  <c:v>1.007080078125E-3</c:v>
                </c:pt>
                <c:pt idx="53985">
                  <c:v>1.0080337524414063E-3</c:v>
                </c:pt>
                <c:pt idx="53986">
                  <c:v>1.0068416595458984E-3</c:v>
                </c:pt>
                <c:pt idx="53987">
                  <c:v>1.007080078125E-3</c:v>
                </c:pt>
                <c:pt idx="53988">
                  <c:v>1.007080078125E-3</c:v>
                </c:pt>
                <c:pt idx="53989">
                  <c:v>1.0068416595458984E-3</c:v>
                </c:pt>
                <c:pt idx="53990">
                  <c:v>1.007080078125E-3</c:v>
                </c:pt>
                <c:pt idx="53991">
                  <c:v>1.007080078125E-3</c:v>
                </c:pt>
                <c:pt idx="53992">
                  <c:v>1.0068416595458984E-3</c:v>
                </c:pt>
                <c:pt idx="53993">
                  <c:v>1.007080078125E-3</c:v>
                </c:pt>
                <c:pt idx="53994">
                  <c:v>1.007080078125E-3</c:v>
                </c:pt>
                <c:pt idx="53995">
                  <c:v>1.0068416595458984E-3</c:v>
                </c:pt>
                <c:pt idx="53996">
                  <c:v>1.007080078125E-3</c:v>
                </c:pt>
                <c:pt idx="53997">
                  <c:v>1.0080337524414063E-3</c:v>
                </c:pt>
                <c:pt idx="53998">
                  <c:v>1.007080078125E-3</c:v>
                </c:pt>
                <c:pt idx="53999">
                  <c:v>1.0068416595458984E-3</c:v>
                </c:pt>
                <c:pt idx="54000">
                  <c:v>1.007080078125E-3</c:v>
                </c:pt>
                <c:pt idx="54001">
                  <c:v>1.007080078125E-3</c:v>
                </c:pt>
                <c:pt idx="54002">
                  <c:v>1.0068416595458984E-3</c:v>
                </c:pt>
                <c:pt idx="54003">
                  <c:v>1.007080078125E-3</c:v>
                </c:pt>
                <c:pt idx="54004">
                  <c:v>1.007080078125E-3</c:v>
                </c:pt>
                <c:pt idx="54005">
                  <c:v>1.0068416595458984E-3</c:v>
                </c:pt>
                <c:pt idx="54006">
                  <c:v>1.007080078125E-3</c:v>
                </c:pt>
                <c:pt idx="54007">
                  <c:v>1.007080078125E-3</c:v>
                </c:pt>
                <c:pt idx="54008">
                  <c:v>1.0068416595458984E-3</c:v>
                </c:pt>
                <c:pt idx="54009">
                  <c:v>1.007080078125E-3</c:v>
                </c:pt>
                <c:pt idx="54010">
                  <c:v>1.0080337524414063E-3</c:v>
                </c:pt>
                <c:pt idx="54011">
                  <c:v>1.0068416595458984E-3</c:v>
                </c:pt>
                <c:pt idx="54012">
                  <c:v>1.007080078125E-3</c:v>
                </c:pt>
                <c:pt idx="54013">
                  <c:v>1.007080078125E-3</c:v>
                </c:pt>
                <c:pt idx="54014">
                  <c:v>1.0068416595458984E-3</c:v>
                </c:pt>
                <c:pt idx="54015">
                  <c:v>1.007080078125E-3</c:v>
                </c:pt>
                <c:pt idx="54016">
                  <c:v>1.007080078125E-3</c:v>
                </c:pt>
                <c:pt idx="54017">
                  <c:v>1.0068416595458984E-3</c:v>
                </c:pt>
                <c:pt idx="54018">
                  <c:v>1.007080078125E-3</c:v>
                </c:pt>
                <c:pt idx="54019">
                  <c:v>1.007080078125E-3</c:v>
                </c:pt>
                <c:pt idx="54020">
                  <c:v>1.0068416595458984E-3</c:v>
                </c:pt>
                <c:pt idx="54021">
                  <c:v>1.007080078125E-3</c:v>
                </c:pt>
                <c:pt idx="54022">
                  <c:v>1.0080337524414063E-3</c:v>
                </c:pt>
                <c:pt idx="54023">
                  <c:v>1.007080078125E-3</c:v>
                </c:pt>
                <c:pt idx="54024">
                  <c:v>1.0068416595458984E-3</c:v>
                </c:pt>
                <c:pt idx="54025">
                  <c:v>1.007080078125E-3</c:v>
                </c:pt>
                <c:pt idx="54026">
                  <c:v>1.007080078125E-3</c:v>
                </c:pt>
                <c:pt idx="54027">
                  <c:v>1.0068416595458984E-3</c:v>
                </c:pt>
                <c:pt idx="54028">
                  <c:v>1.007080078125E-3</c:v>
                </c:pt>
                <c:pt idx="54029">
                  <c:v>1.007080078125E-3</c:v>
                </c:pt>
                <c:pt idx="54030">
                  <c:v>1.0068416595458984E-3</c:v>
                </c:pt>
                <c:pt idx="54031">
                  <c:v>1.007080078125E-3</c:v>
                </c:pt>
                <c:pt idx="54032">
                  <c:v>1.007080078125E-3</c:v>
                </c:pt>
                <c:pt idx="54033">
                  <c:v>1.0068416595458984E-3</c:v>
                </c:pt>
                <c:pt idx="54034">
                  <c:v>1.007080078125E-3</c:v>
                </c:pt>
                <c:pt idx="54035">
                  <c:v>1.0080337524414063E-3</c:v>
                </c:pt>
                <c:pt idx="54036">
                  <c:v>1.0068416595458984E-3</c:v>
                </c:pt>
                <c:pt idx="54037">
                  <c:v>1.007080078125E-3</c:v>
                </c:pt>
                <c:pt idx="54038">
                  <c:v>1.007080078125E-3</c:v>
                </c:pt>
                <c:pt idx="54039">
                  <c:v>1.0068416595458984E-3</c:v>
                </c:pt>
                <c:pt idx="54040">
                  <c:v>1.007080078125E-3</c:v>
                </c:pt>
                <c:pt idx="54041">
                  <c:v>1.007080078125E-3</c:v>
                </c:pt>
                <c:pt idx="54042">
                  <c:v>1.0068416595458984E-3</c:v>
                </c:pt>
                <c:pt idx="54043">
                  <c:v>1.007080078125E-3</c:v>
                </c:pt>
                <c:pt idx="54044">
                  <c:v>1.007080078125E-3</c:v>
                </c:pt>
                <c:pt idx="54045">
                  <c:v>1.0068416595458984E-3</c:v>
                </c:pt>
                <c:pt idx="54046">
                  <c:v>1.007080078125E-3</c:v>
                </c:pt>
                <c:pt idx="54047">
                  <c:v>1.0080337524414063E-3</c:v>
                </c:pt>
                <c:pt idx="54048">
                  <c:v>1.007080078125E-3</c:v>
                </c:pt>
                <c:pt idx="54049">
                  <c:v>1.0068416595458984E-3</c:v>
                </c:pt>
                <c:pt idx="54050">
                  <c:v>1.007080078125E-3</c:v>
                </c:pt>
                <c:pt idx="54051">
                  <c:v>1.007080078125E-3</c:v>
                </c:pt>
                <c:pt idx="54052">
                  <c:v>1.0068416595458984E-3</c:v>
                </c:pt>
                <c:pt idx="54053">
                  <c:v>1.007080078125E-3</c:v>
                </c:pt>
                <c:pt idx="54054">
                  <c:v>1.007080078125E-3</c:v>
                </c:pt>
                <c:pt idx="54055">
                  <c:v>1.0068416595458984E-3</c:v>
                </c:pt>
                <c:pt idx="54056">
                  <c:v>1.007080078125E-3</c:v>
                </c:pt>
                <c:pt idx="54057">
                  <c:v>1.007080078125E-3</c:v>
                </c:pt>
                <c:pt idx="54058">
                  <c:v>1.0068416595458984E-3</c:v>
                </c:pt>
                <c:pt idx="54059">
                  <c:v>1.007080078125E-3</c:v>
                </c:pt>
                <c:pt idx="54060">
                  <c:v>1.0080337524414063E-3</c:v>
                </c:pt>
                <c:pt idx="54061">
                  <c:v>1.0068416595458984E-3</c:v>
                </c:pt>
                <c:pt idx="54062">
                  <c:v>1.007080078125E-3</c:v>
                </c:pt>
                <c:pt idx="54063">
                  <c:v>1.007080078125E-3</c:v>
                </c:pt>
                <c:pt idx="54064">
                  <c:v>1.0068416595458984E-3</c:v>
                </c:pt>
                <c:pt idx="54065">
                  <c:v>1.007080078125E-3</c:v>
                </c:pt>
                <c:pt idx="54066">
                  <c:v>1.007080078125E-3</c:v>
                </c:pt>
                <c:pt idx="54067">
                  <c:v>1.0068416595458984E-3</c:v>
                </c:pt>
                <c:pt idx="54068">
                  <c:v>1.007080078125E-3</c:v>
                </c:pt>
                <c:pt idx="54069">
                  <c:v>1.007080078125E-3</c:v>
                </c:pt>
                <c:pt idx="54070">
                  <c:v>1.0068416595458984E-3</c:v>
                </c:pt>
                <c:pt idx="54071">
                  <c:v>1.007080078125E-3</c:v>
                </c:pt>
                <c:pt idx="54072">
                  <c:v>1.0080337524414063E-3</c:v>
                </c:pt>
                <c:pt idx="54073">
                  <c:v>1.007080078125E-3</c:v>
                </c:pt>
                <c:pt idx="54074">
                  <c:v>1.0068416595458984E-3</c:v>
                </c:pt>
                <c:pt idx="54075">
                  <c:v>1.007080078125E-3</c:v>
                </c:pt>
                <c:pt idx="54076">
                  <c:v>1.007080078125E-3</c:v>
                </c:pt>
                <c:pt idx="54077">
                  <c:v>1.0068416595458984E-3</c:v>
                </c:pt>
                <c:pt idx="54078">
                  <c:v>1.007080078125E-3</c:v>
                </c:pt>
                <c:pt idx="54079">
                  <c:v>1.007080078125E-3</c:v>
                </c:pt>
                <c:pt idx="54080">
                  <c:v>1.0068416595458984E-3</c:v>
                </c:pt>
                <c:pt idx="54081">
                  <c:v>1.007080078125E-3</c:v>
                </c:pt>
                <c:pt idx="54082">
                  <c:v>1.007080078125E-3</c:v>
                </c:pt>
                <c:pt idx="54083">
                  <c:v>1.0068416595458984E-3</c:v>
                </c:pt>
                <c:pt idx="54084">
                  <c:v>1.007080078125E-3</c:v>
                </c:pt>
                <c:pt idx="54085">
                  <c:v>1.0080337524414063E-3</c:v>
                </c:pt>
                <c:pt idx="54086">
                  <c:v>1.0068416595458984E-3</c:v>
                </c:pt>
                <c:pt idx="54087">
                  <c:v>1.007080078125E-3</c:v>
                </c:pt>
                <c:pt idx="54088">
                  <c:v>1.007080078125E-3</c:v>
                </c:pt>
                <c:pt idx="54089">
                  <c:v>1.0068416595458984E-3</c:v>
                </c:pt>
                <c:pt idx="54090">
                  <c:v>1.007080078125E-3</c:v>
                </c:pt>
                <c:pt idx="54091">
                  <c:v>1.007080078125E-3</c:v>
                </c:pt>
                <c:pt idx="54092">
                  <c:v>1.0068416595458984E-3</c:v>
                </c:pt>
                <c:pt idx="54093">
                  <c:v>1.007080078125E-3</c:v>
                </c:pt>
                <c:pt idx="54094">
                  <c:v>1.007080078125E-3</c:v>
                </c:pt>
                <c:pt idx="54095">
                  <c:v>1.0068416595458984E-3</c:v>
                </c:pt>
                <c:pt idx="54096">
                  <c:v>1.007080078125E-3</c:v>
                </c:pt>
                <c:pt idx="54097">
                  <c:v>1.0080337524414063E-3</c:v>
                </c:pt>
                <c:pt idx="54098">
                  <c:v>1.007080078125E-3</c:v>
                </c:pt>
                <c:pt idx="54099">
                  <c:v>1.0068416595458984E-3</c:v>
                </c:pt>
                <c:pt idx="54100">
                  <c:v>1.007080078125E-3</c:v>
                </c:pt>
                <c:pt idx="54101">
                  <c:v>1.007080078125E-3</c:v>
                </c:pt>
                <c:pt idx="54102">
                  <c:v>1.0068416595458984E-3</c:v>
                </c:pt>
                <c:pt idx="54103">
                  <c:v>1.007080078125E-3</c:v>
                </c:pt>
                <c:pt idx="54104">
                  <c:v>1.007080078125E-3</c:v>
                </c:pt>
                <c:pt idx="54105">
                  <c:v>1.0068416595458984E-3</c:v>
                </c:pt>
                <c:pt idx="54106">
                  <c:v>1.007080078125E-3</c:v>
                </c:pt>
                <c:pt idx="54107">
                  <c:v>1.007080078125E-3</c:v>
                </c:pt>
                <c:pt idx="54108">
                  <c:v>1.0068416595458984E-3</c:v>
                </c:pt>
                <c:pt idx="54109">
                  <c:v>1.007080078125E-3</c:v>
                </c:pt>
                <c:pt idx="54110">
                  <c:v>1.0080337524414063E-3</c:v>
                </c:pt>
                <c:pt idx="54111">
                  <c:v>1.0068416595458984E-3</c:v>
                </c:pt>
                <c:pt idx="54112">
                  <c:v>1.007080078125E-3</c:v>
                </c:pt>
                <c:pt idx="54113">
                  <c:v>1.007080078125E-3</c:v>
                </c:pt>
                <c:pt idx="54114">
                  <c:v>1.0068416595458984E-3</c:v>
                </c:pt>
                <c:pt idx="54115">
                  <c:v>1.007080078125E-3</c:v>
                </c:pt>
                <c:pt idx="54116">
                  <c:v>7.0500373840332031E-3</c:v>
                </c:pt>
                <c:pt idx="54117">
                  <c:v>1.007080078125E-3</c:v>
                </c:pt>
                <c:pt idx="54118">
                  <c:v>1.0068416595458984E-3</c:v>
                </c:pt>
                <c:pt idx="54119">
                  <c:v>1.007080078125E-3</c:v>
                </c:pt>
                <c:pt idx="54120">
                  <c:v>1.007080078125E-3</c:v>
                </c:pt>
                <c:pt idx="54121">
                  <c:v>1.0068416595458984E-3</c:v>
                </c:pt>
                <c:pt idx="54122">
                  <c:v>1.007080078125E-3</c:v>
                </c:pt>
                <c:pt idx="54123">
                  <c:v>1.007080078125E-3</c:v>
                </c:pt>
                <c:pt idx="54124">
                  <c:v>1.0068416595458984E-3</c:v>
                </c:pt>
                <c:pt idx="54125">
                  <c:v>1.007080078125E-3</c:v>
                </c:pt>
                <c:pt idx="54126">
                  <c:v>1.007080078125E-3</c:v>
                </c:pt>
                <c:pt idx="54127">
                  <c:v>1.0068416595458984E-3</c:v>
                </c:pt>
                <c:pt idx="54128">
                  <c:v>1.007080078125E-3</c:v>
                </c:pt>
                <c:pt idx="54129">
                  <c:v>1.0080337524414063E-3</c:v>
                </c:pt>
                <c:pt idx="54130">
                  <c:v>1.0068416595458984E-3</c:v>
                </c:pt>
                <c:pt idx="54131">
                  <c:v>1.007080078125E-3</c:v>
                </c:pt>
                <c:pt idx="54132">
                  <c:v>1.007080078125E-3</c:v>
                </c:pt>
                <c:pt idx="54133">
                  <c:v>1.0068416595458984E-3</c:v>
                </c:pt>
                <c:pt idx="54134">
                  <c:v>1.007080078125E-3</c:v>
                </c:pt>
                <c:pt idx="54135">
                  <c:v>1.007080078125E-3</c:v>
                </c:pt>
                <c:pt idx="54136">
                  <c:v>1.0068416595458984E-3</c:v>
                </c:pt>
                <c:pt idx="54137">
                  <c:v>1.007080078125E-3</c:v>
                </c:pt>
                <c:pt idx="54138">
                  <c:v>1.007080078125E-3</c:v>
                </c:pt>
                <c:pt idx="54139">
                  <c:v>1.0068416595458984E-3</c:v>
                </c:pt>
                <c:pt idx="54140">
                  <c:v>1.007080078125E-3</c:v>
                </c:pt>
                <c:pt idx="54141">
                  <c:v>1.0080337524414063E-3</c:v>
                </c:pt>
                <c:pt idx="54142">
                  <c:v>1.007080078125E-3</c:v>
                </c:pt>
                <c:pt idx="54143">
                  <c:v>1.0068416595458984E-3</c:v>
                </c:pt>
                <c:pt idx="54144">
                  <c:v>1.007080078125E-3</c:v>
                </c:pt>
                <c:pt idx="54145">
                  <c:v>1.007080078125E-3</c:v>
                </c:pt>
                <c:pt idx="54146">
                  <c:v>1.0068416595458984E-3</c:v>
                </c:pt>
                <c:pt idx="54147">
                  <c:v>1.007080078125E-3</c:v>
                </c:pt>
                <c:pt idx="54148">
                  <c:v>1.007080078125E-3</c:v>
                </c:pt>
                <c:pt idx="54149">
                  <c:v>1.0068416595458984E-3</c:v>
                </c:pt>
                <c:pt idx="54150">
                  <c:v>1.007080078125E-3</c:v>
                </c:pt>
                <c:pt idx="54151">
                  <c:v>1.007080078125E-3</c:v>
                </c:pt>
                <c:pt idx="54152">
                  <c:v>1.0068416595458984E-3</c:v>
                </c:pt>
                <c:pt idx="54153">
                  <c:v>1.0080337524414063E-3</c:v>
                </c:pt>
                <c:pt idx="54154">
                  <c:v>1.007080078125E-3</c:v>
                </c:pt>
                <c:pt idx="54155">
                  <c:v>1.0068416595458984E-3</c:v>
                </c:pt>
                <c:pt idx="54156">
                  <c:v>1.007080078125E-3</c:v>
                </c:pt>
                <c:pt idx="54157">
                  <c:v>1.007080078125E-3</c:v>
                </c:pt>
                <c:pt idx="54158">
                  <c:v>1.0068416595458984E-3</c:v>
                </c:pt>
                <c:pt idx="54159">
                  <c:v>1.007080078125E-3</c:v>
                </c:pt>
                <c:pt idx="54160">
                  <c:v>1.007080078125E-3</c:v>
                </c:pt>
                <c:pt idx="54161">
                  <c:v>1.0068416595458984E-3</c:v>
                </c:pt>
                <c:pt idx="54162">
                  <c:v>1.007080078125E-3</c:v>
                </c:pt>
                <c:pt idx="54163">
                  <c:v>1.007080078125E-3</c:v>
                </c:pt>
                <c:pt idx="54164">
                  <c:v>1.0068416595458984E-3</c:v>
                </c:pt>
                <c:pt idx="54165">
                  <c:v>1.007080078125E-3</c:v>
                </c:pt>
                <c:pt idx="54166">
                  <c:v>1.0080337524414063E-3</c:v>
                </c:pt>
                <c:pt idx="54167">
                  <c:v>1.007080078125E-3</c:v>
                </c:pt>
                <c:pt idx="54168">
                  <c:v>1.0068416595458984E-3</c:v>
                </c:pt>
                <c:pt idx="54169">
                  <c:v>1.007080078125E-3</c:v>
                </c:pt>
                <c:pt idx="54170">
                  <c:v>1.007080078125E-3</c:v>
                </c:pt>
                <c:pt idx="54171">
                  <c:v>1.0068416595458984E-3</c:v>
                </c:pt>
                <c:pt idx="54172">
                  <c:v>1.007080078125E-3</c:v>
                </c:pt>
                <c:pt idx="54173">
                  <c:v>1.007080078125E-3</c:v>
                </c:pt>
                <c:pt idx="54174">
                  <c:v>1.0068416595458984E-3</c:v>
                </c:pt>
                <c:pt idx="54175">
                  <c:v>1.007080078125E-3</c:v>
                </c:pt>
                <c:pt idx="54176">
                  <c:v>1.007080078125E-3</c:v>
                </c:pt>
                <c:pt idx="54177">
                  <c:v>1.0068416595458984E-3</c:v>
                </c:pt>
                <c:pt idx="54178">
                  <c:v>1.0080337524414063E-3</c:v>
                </c:pt>
                <c:pt idx="54179">
                  <c:v>1.007080078125E-3</c:v>
                </c:pt>
                <c:pt idx="54180">
                  <c:v>1.0068416595458984E-3</c:v>
                </c:pt>
                <c:pt idx="54181">
                  <c:v>1.007080078125E-3</c:v>
                </c:pt>
                <c:pt idx="54182">
                  <c:v>1.007080078125E-3</c:v>
                </c:pt>
                <c:pt idx="54183">
                  <c:v>1.0068416595458984E-3</c:v>
                </c:pt>
                <c:pt idx="54184">
                  <c:v>1.007080078125E-3</c:v>
                </c:pt>
                <c:pt idx="54185">
                  <c:v>1.007080078125E-3</c:v>
                </c:pt>
                <c:pt idx="54186">
                  <c:v>1.0068416595458984E-3</c:v>
                </c:pt>
                <c:pt idx="54187">
                  <c:v>1.007080078125E-3</c:v>
                </c:pt>
                <c:pt idx="54188">
                  <c:v>1.007080078125E-3</c:v>
                </c:pt>
                <c:pt idx="54189">
                  <c:v>1.0068416595458984E-3</c:v>
                </c:pt>
                <c:pt idx="54190">
                  <c:v>1.007080078125E-3</c:v>
                </c:pt>
                <c:pt idx="54191">
                  <c:v>1.0080337524414063E-3</c:v>
                </c:pt>
                <c:pt idx="54192">
                  <c:v>1.007080078125E-3</c:v>
                </c:pt>
                <c:pt idx="54193">
                  <c:v>1.0068416595458984E-3</c:v>
                </c:pt>
                <c:pt idx="54194">
                  <c:v>1.007080078125E-3</c:v>
                </c:pt>
                <c:pt idx="54195">
                  <c:v>1.007080078125E-3</c:v>
                </c:pt>
                <c:pt idx="54196">
                  <c:v>1.0068416595458984E-3</c:v>
                </c:pt>
                <c:pt idx="54197">
                  <c:v>1.007080078125E-3</c:v>
                </c:pt>
                <c:pt idx="54198">
                  <c:v>1.007080078125E-3</c:v>
                </c:pt>
                <c:pt idx="54199">
                  <c:v>1.0068416595458984E-3</c:v>
                </c:pt>
                <c:pt idx="54200">
                  <c:v>1.007080078125E-3</c:v>
                </c:pt>
                <c:pt idx="54201">
                  <c:v>1.007080078125E-3</c:v>
                </c:pt>
                <c:pt idx="54202">
                  <c:v>1.0068416595458984E-3</c:v>
                </c:pt>
                <c:pt idx="54203">
                  <c:v>1.0080337524414063E-3</c:v>
                </c:pt>
                <c:pt idx="54204">
                  <c:v>1.007080078125E-3</c:v>
                </c:pt>
                <c:pt idx="54205">
                  <c:v>1.0068416595458984E-3</c:v>
                </c:pt>
                <c:pt idx="54206">
                  <c:v>1.007080078125E-3</c:v>
                </c:pt>
                <c:pt idx="54207">
                  <c:v>1.007080078125E-3</c:v>
                </c:pt>
                <c:pt idx="54208">
                  <c:v>1.0068416595458984E-3</c:v>
                </c:pt>
                <c:pt idx="54209">
                  <c:v>1.007080078125E-3</c:v>
                </c:pt>
                <c:pt idx="54210">
                  <c:v>1.007080078125E-3</c:v>
                </c:pt>
                <c:pt idx="54211">
                  <c:v>1.0068416595458984E-3</c:v>
                </c:pt>
                <c:pt idx="54212">
                  <c:v>1.007080078125E-3</c:v>
                </c:pt>
                <c:pt idx="54213">
                  <c:v>1.007080078125E-3</c:v>
                </c:pt>
                <c:pt idx="54214">
                  <c:v>1.0068416595458984E-3</c:v>
                </c:pt>
                <c:pt idx="54215">
                  <c:v>1.007080078125E-3</c:v>
                </c:pt>
                <c:pt idx="54216">
                  <c:v>1.0080337524414063E-3</c:v>
                </c:pt>
                <c:pt idx="54217">
                  <c:v>1.007080078125E-3</c:v>
                </c:pt>
                <c:pt idx="54218">
                  <c:v>1.0068416595458984E-3</c:v>
                </c:pt>
                <c:pt idx="54219">
                  <c:v>1.007080078125E-3</c:v>
                </c:pt>
                <c:pt idx="54220">
                  <c:v>1.007080078125E-3</c:v>
                </c:pt>
                <c:pt idx="54221">
                  <c:v>1.0068416595458984E-3</c:v>
                </c:pt>
                <c:pt idx="54222">
                  <c:v>1.007080078125E-3</c:v>
                </c:pt>
                <c:pt idx="54223">
                  <c:v>1.007080078125E-3</c:v>
                </c:pt>
                <c:pt idx="54224">
                  <c:v>1.0068416595458984E-3</c:v>
                </c:pt>
                <c:pt idx="54225">
                  <c:v>1.007080078125E-3</c:v>
                </c:pt>
                <c:pt idx="54226">
                  <c:v>1.007080078125E-3</c:v>
                </c:pt>
                <c:pt idx="54227">
                  <c:v>1.0068416595458984E-3</c:v>
                </c:pt>
                <c:pt idx="54228">
                  <c:v>1.0080337524414063E-3</c:v>
                </c:pt>
                <c:pt idx="54229">
                  <c:v>1.007080078125E-3</c:v>
                </c:pt>
                <c:pt idx="54230">
                  <c:v>1.0068416595458984E-3</c:v>
                </c:pt>
                <c:pt idx="54231">
                  <c:v>1.007080078125E-3</c:v>
                </c:pt>
                <c:pt idx="54232">
                  <c:v>1.007080078125E-3</c:v>
                </c:pt>
                <c:pt idx="54233">
                  <c:v>1.0068416595458984E-3</c:v>
                </c:pt>
                <c:pt idx="54234">
                  <c:v>1.007080078125E-3</c:v>
                </c:pt>
                <c:pt idx="54235">
                  <c:v>1.007080078125E-3</c:v>
                </c:pt>
                <c:pt idx="54236">
                  <c:v>1.0068416595458984E-3</c:v>
                </c:pt>
                <c:pt idx="54237">
                  <c:v>1.007080078125E-3</c:v>
                </c:pt>
                <c:pt idx="54238">
                  <c:v>1.007080078125E-3</c:v>
                </c:pt>
                <c:pt idx="54239">
                  <c:v>1.0068416595458984E-3</c:v>
                </c:pt>
                <c:pt idx="54240">
                  <c:v>1.007080078125E-3</c:v>
                </c:pt>
                <c:pt idx="54241">
                  <c:v>1.0080337524414063E-3</c:v>
                </c:pt>
                <c:pt idx="54242">
                  <c:v>1.007080078125E-3</c:v>
                </c:pt>
                <c:pt idx="54243">
                  <c:v>1.0068416595458984E-3</c:v>
                </c:pt>
                <c:pt idx="54244">
                  <c:v>1.007080078125E-3</c:v>
                </c:pt>
                <c:pt idx="54245">
                  <c:v>1.007080078125E-3</c:v>
                </c:pt>
                <c:pt idx="54246">
                  <c:v>1.0068416595458984E-3</c:v>
                </c:pt>
                <c:pt idx="54247">
                  <c:v>1.007080078125E-3</c:v>
                </c:pt>
                <c:pt idx="54248">
                  <c:v>1.007080078125E-3</c:v>
                </c:pt>
                <c:pt idx="54249">
                  <c:v>1.0068416595458984E-3</c:v>
                </c:pt>
                <c:pt idx="54250">
                  <c:v>1.007080078125E-3</c:v>
                </c:pt>
                <c:pt idx="54251">
                  <c:v>1.007080078125E-3</c:v>
                </c:pt>
                <c:pt idx="54252">
                  <c:v>1.0068416595458984E-3</c:v>
                </c:pt>
                <c:pt idx="54253">
                  <c:v>1.0080337524414063E-3</c:v>
                </c:pt>
                <c:pt idx="54254">
                  <c:v>1.007080078125E-3</c:v>
                </c:pt>
                <c:pt idx="54255">
                  <c:v>1.0068416595458984E-3</c:v>
                </c:pt>
                <c:pt idx="54256">
                  <c:v>1.007080078125E-3</c:v>
                </c:pt>
                <c:pt idx="54257">
                  <c:v>1.007080078125E-3</c:v>
                </c:pt>
                <c:pt idx="54258">
                  <c:v>1.0068416595458984E-3</c:v>
                </c:pt>
                <c:pt idx="54259">
                  <c:v>1.007080078125E-3</c:v>
                </c:pt>
                <c:pt idx="54260">
                  <c:v>1.007080078125E-3</c:v>
                </c:pt>
                <c:pt idx="54261">
                  <c:v>1.0068416595458984E-3</c:v>
                </c:pt>
                <c:pt idx="54262">
                  <c:v>1.007080078125E-3</c:v>
                </c:pt>
                <c:pt idx="54263">
                  <c:v>1.007080078125E-3</c:v>
                </c:pt>
                <c:pt idx="54264">
                  <c:v>1.0068416595458984E-3</c:v>
                </c:pt>
                <c:pt idx="54265">
                  <c:v>1.007080078125E-3</c:v>
                </c:pt>
                <c:pt idx="54266">
                  <c:v>1.0080337524414063E-3</c:v>
                </c:pt>
                <c:pt idx="54267">
                  <c:v>1.007080078125E-3</c:v>
                </c:pt>
                <c:pt idx="54268">
                  <c:v>1.0068416595458984E-3</c:v>
                </c:pt>
                <c:pt idx="54269">
                  <c:v>1.007080078125E-3</c:v>
                </c:pt>
                <c:pt idx="54270">
                  <c:v>1.007080078125E-3</c:v>
                </c:pt>
                <c:pt idx="54271">
                  <c:v>1.0068416595458984E-3</c:v>
                </c:pt>
                <c:pt idx="54272">
                  <c:v>1.007080078125E-3</c:v>
                </c:pt>
                <c:pt idx="54273">
                  <c:v>1.007080078125E-3</c:v>
                </c:pt>
                <c:pt idx="54274">
                  <c:v>1.0068416595458984E-3</c:v>
                </c:pt>
                <c:pt idx="54275">
                  <c:v>1.007080078125E-3</c:v>
                </c:pt>
                <c:pt idx="54276">
                  <c:v>1.007080078125E-3</c:v>
                </c:pt>
                <c:pt idx="54277">
                  <c:v>1.0068416595458984E-3</c:v>
                </c:pt>
                <c:pt idx="54278">
                  <c:v>1.0080337524414063E-3</c:v>
                </c:pt>
                <c:pt idx="54279">
                  <c:v>1.007080078125E-3</c:v>
                </c:pt>
                <c:pt idx="54280">
                  <c:v>1.0068416595458984E-3</c:v>
                </c:pt>
                <c:pt idx="54281">
                  <c:v>1.007080078125E-3</c:v>
                </c:pt>
                <c:pt idx="54282">
                  <c:v>1.007080078125E-3</c:v>
                </c:pt>
                <c:pt idx="54283">
                  <c:v>1.0068416595458984E-3</c:v>
                </c:pt>
                <c:pt idx="54284">
                  <c:v>1.007080078125E-3</c:v>
                </c:pt>
                <c:pt idx="54285">
                  <c:v>1.007080078125E-3</c:v>
                </c:pt>
                <c:pt idx="54286">
                  <c:v>1.0068416595458984E-3</c:v>
                </c:pt>
                <c:pt idx="54287">
                  <c:v>1.007080078125E-3</c:v>
                </c:pt>
                <c:pt idx="54288">
                  <c:v>1.007080078125E-3</c:v>
                </c:pt>
                <c:pt idx="54289">
                  <c:v>1.0068416595458984E-3</c:v>
                </c:pt>
                <c:pt idx="54290">
                  <c:v>1.007080078125E-3</c:v>
                </c:pt>
                <c:pt idx="54291">
                  <c:v>1.0080337524414063E-3</c:v>
                </c:pt>
                <c:pt idx="54292">
                  <c:v>1.007080078125E-3</c:v>
                </c:pt>
                <c:pt idx="54293">
                  <c:v>1.0068416595458984E-3</c:v>
                </c:pt>
                <c:pt idx="54294">
                  <c:v>1.007080078125E-3</c:v>
                </c:pt>
                <c:pt idx="54295">
                  <c:v>1.007080078125E-3</c:v>
                </c:pt>
                <c:pt idx="54296">
                  <c:v>1.0068416595458984E-3</c:v>
                </c:pt>
                <c:pt idx="54297">
                  <c:v>1.007080078125E-3</c:v>
                </c:pt>
                <c:pt idx="54298">
                  <c:v>1.007080078125E-3</c:v>
                </c:pt>
                <c:pt idx="54299">
                  <c:v>1.0068416595458984E-3</c:v>
                </c:pt>
                <c:pt idx="54300">
                  <c:v>1.007080078125E-3</c:v>
                </c:pt>
                <c:pt idx="54301">
                  <c:v>1.007080078125E-3</c:v>
                </c:pt>
                <c:pt idx="54302">
                  <c:v>1.0068416595458984E-3</c:v>
                </c:pt>
                <c:pt idx="54303">
                  <c:v>1.0080337524414063E-3</c:v>
                </c:pt>
                <c:pt idx="54304">
                  <c:v>1.007080078125E-3</c:v>
                </c:pt>
                <c:pt idx="54305">
                  <c:v>1.0068416595458984E-3</c:v>
                </c:pt>
                <c:pt idx="54306">
                  <c:v>1.007080078125E-3</c:v>
                </c:pt>
                <c:pt idx="54307">
                  <c:v>1.007080078125E-3</c:v>
                </c:pt>
                <c:pt idx="54308">
                  <c:v>1.0068416595458984E-3</c:v>
                </c:pt>
                <c:pt idx="54309">
                  <c:v>1.007080078125E-3</c:v>
                </c:pt>
                <c:pt idx="54310">
                  <c:v>1.007080078125E-3</c:v>
                </c:pt>
                <c:pt idx="54311">
                  <c:v>1.0068416595458984E-3</c:v>
                </c:pt>
                <c:pt idx="54312">
                  <c:v>1.007080078125E-3</c:v>
                </c:pt>
                <c:pt idx="54313">
                  <c:v>1.007080078125E-3</c:v>
                </c:pt>
                <c:pt idx="54314">
                  <c:v>1.0068416595458984E-3</c:v>
                </c:pt>
                <c:pt idx="54315">
                  <c:v>1.007080078125E-3</c:v>
                </c:pt>
                <c:pt idx="54316">
                  <c:v>1.0080337524414063E-3</c:v>
                </c:pt>
                <c:pt idx="54317">
                  <c:v>1.007080078125E-3</c:v>
                </c:pt>
                <c:pt idx="54318">
                  <c:v>1.0068416595458984E-3</c:v>
                </c:pt>
                <c:pt idx="54319">
                  <c:v>1.007080078125E-3</c:v>
                </c:pt>
                <c:pt idx="54320">
                  <c:v>1.007080078125E-3</c:v>
                </c:pt>
                <c:pt idx="54321">
                  <c:v>1.0068416595458984E-3</c:v>
                </c:pt>
                <c:pt idx="54322">
                  <c:v>1.007080078125E-3</c:v>
                </c:pt>
                <c:pt idx="54323">
                  <c:v>1.007080078125E-3</c:v>
                </c:pt>
                <c:pt idx="54324">
                  <c:v>1.0068416595458984E-3</c:v>
                </c:pt>
                <c:pt idx="54325">
                  <c:v>1.007080078125E-3</c:v>
                </c:pt>
                <c:pt idx="54326">
                  <c:v>1.007080078125E-3</c:v>
                </c:pt>
                <c:pt idx="54327">
                  <c:v>1.0068416595458984E-3</c:v>
                </c:pt>
                <c:pt idx="54328">
                  <c:v>1.0080337524414063E-3</c:v>
                </c:pt>
                <c:pt idx="54329">
                  <c:v>1.007080078125E-3</c:v>
                </c:pt>
                <c:pt idx="54330">
                  <c:v>1.0068416595458984E-3</c:v>
                </c:pt>
                <c:pt idx="54331">
                  <c:v>1.007080078125E-3</c:v>
                </c:pt>
                <c:pt idx="54332">
                  <c:v>1.007080078125E-3</c:v>
                </c:pt>
                <c:pt idx="54333">
                  <c:v>1.0068416595458984E-3</c:v>
                </c:pt>
                <c:pt idx="54334">
                  <c:v>1.007080078125E-3</c:v>
                </c:pt>
                <c:pt idx="54335">
                  <c:v>1.007080078125E-3</c:v>
                </c:pt>
                <c:pt idx="54336">
                  <c:v>1.0068416595458984E-3</c:v>
                </c:pt>
                <c:pt idx="54337">
                  <c:v>1.007080078125E-3</c:v>
                </c:pt>
                <c:pt idx="54338">
                  <c:v>1.007080078125E-3</c:v>
                </c:pt>
                <c:pt idx="54339">
                  <c:v>1.0068416595458984E-3</c:v>
                </c:pt>
                <c:pt idx="54340">
                  <c:v>1.007080078125E-3</c:v>
                </c:pt>
                <c:pt idx="54341">
                  <c:v>1.0080337524414063E-3</c:v>
                </c:pt>
                <c:pt idx="54342">
                  <c:v>1.007080078125E-3</c:v>
                </c:pt>
                <c:pt idx="54343">
                  <c:v>1.0068416595458984E-3</c:v>
                </c:pt>
                <c:pt idx="54344">
                  <c:v>1.007080078125E-3</c:v>
                </c:pt>
                <c:pt idx="54345">
                  <c:v>1.007080078125E-3</c:v>
                </c:pt>
                <c:pt idx="54346">
                  <c:v>1.0068416595458984E-3</c:v>
                </c:pt>
                <c:pt idx="54347">
                  <c:v>1.007080078125E-3</c:v>
                </c:pt>
                <c:pt idx="54348">
                  <c:v>1.007080078125E-3</c:v>
                </c:pt>
                <c:pt idx="54349">
                  <c:v>1.0068416595458984E-3</c:v>
                </c:pt>
                <c:pt idx="54350">
                  <c:v>1.007080078125E-3</c:v>
                </c:pt>
                <c:pt idx="54351">
                  <c:v>1.007080078125E-3</c:v>
                </c:pt>
                <c:pt idx="54352">
                  <c:v>1.0068416595458984E-3</c:v>
                </c:pt>
                <c:pt idx="54353">
                  <c:v>1.0080337524414063E-3</c:v>
                </c:pt>
                <c:pt idx="54354">
                  <c:v>1.007080078125E-3</c:v>
                </c:pt>
                <c:pt idx="54355">
                  <c:v>3.0210018157958984E-3</c:v>
                </c:pt>
                <c:pt idx="54356">
                  <c:v>1.0068416595458984E-3</c:v>
                </c:pt>
                <c:pt idx="54357">
                  <c:v>1.007080078125E-3</c:v>
                </c:pt>
                <c:pt idx="54358">
                  <c:v>1.007080078125E-3</c:v>
                </c:pt>
                <c:pt idx="54359">
                  <c:v>1.0068416595458984E-3</c:v>
                </c:pt>
                <c:pt idx="54360">
                  <c:v>1.007080078125E-3</c:v>
                </c:pt>
                <c:pt idx="54361">
                  <c:v>1.007080078125E-3</c:v>
                </c:pt>
                <c:pt idx="54362">
                  <c:v>1.0068416595458984E-3</c:v>
                </c:pt>
                <c:pt idx="54363">
                  <c:v>1.007080078125E-3</c:v>
                </c:pt>
                <c:pt idx="54364">
                  <c:v>1.0080337524414063E-3</c:v>
                </c:pt>
                <c:pt idx="54365">
                  <c:v>1.007080078125E-3</c:v>
                </c:pt>
                <c:pt idx="54366">
                  <c:v>1.0068416595458984E-3</c:v>
                </c:pt>
                <c:pt idx="54367">
                  <c:v>1.007080078125E-3</c:v>
                </c:pt>
                <c:pt idx="54368">
                  <c:v>1.007080078125E-3</c:v>
                </c:pt>
                <c:pt idx="54369">
                  <c:v>1.0068416595458984E-3</c:v>
                </c:pt>
                <c:pt idx="54370">
                  <c:v>1.007080078125E-3</c:v>
                </c:pt>
                <c:pt idx="54371">
                  <c:v>1.007080078125E-3</c:v>
                </c:pt>
                <c:pt idx="54372">
                  <c:v>1.0068416595458984E-3</c:v>
                </c:pt>
                <c:pt idx="54373">
                  <c:v>2.2156000137329102E-2</c:v>
                </c:pt>
                <c:pt idx="54374">
                  <c:v>1.007080078125E-3</c:v>
                </c:pt>
                <c:pt idx="54375">
                  <c:v>1.0068416595458984E-3</c:v>
                </c:pt>
                <c:pt idx="54376">
                  <c:v>1.007080078125E-3</c:v>
                </c:pt>
                <c:pt idx="54377">
                  <c:v>1.007080078125E-3</c:v>
                </c:pt>
                <c:pt idx="54378">
                  <c:v>1.0068416595458984E-3</c:v>
                </c:pt>
                <c:pt idx="54379">
                  <c:v>1.007080078125E-3</c:v>
                </c:pt>
                <c:pt idx="54380">
                  <c:v>1.0080337524414063E-3</c:v>
                </c:pt>
                <c:pt idx="54381">
                  <c:v>1.007080078125E-3</c:v>
                </c:pt>
                <c:pt idx="54382">
                  <c:v>1.0068416595458984E-3</c:v>
                </c:pt>
                <c:pt idx="54383">
                  <c:v>2.7191162109375E-2</c:v>
                </c:pt>
                <c:pt idx="54384">
                  <c:v>1.0068416595458984E-3</c:v>
                </c:pt>
                <c:pt idx="54385">
                  <c:v>1.007080078125E-3</c:v>
                </c:pt>
                <c:pt idx="54386">
                  <c:v>1.007080078125E-3</c:v>
                </c:pt>
                <c:pt idx="54387">
                  <c:v>1.0068416595458984E-3</c:v>
                </c:pt>
                <c:pt idx="54388">
                  <c:v>1.007080078125E-3</c:v>
                </c:pt>
                <c:pt idx="54389">
                  <c:v>1.007080078125E-3</c:v>
                </c:pt>
                <c:pt idx="54390">
                  <c:v>1.0068416595458984E-3</c:v>
                </c:pt>
                <c:pt idx="54391">
                  <c:v>1.007080078125E-3</c:v>
                </c:pt>
                <c:pt idx="54392">
                  <c:v>1.0080337524414063E-3</c:v>
                </c:pt>
                <c:pt idx="54393">
                  <c:v>1.0068416595458984E-3</c:v>
                </c:pt>
                <c:pt idx="54394">
                  <c:v>1.007080078125E-3</c:v>
                </c:pt>
                <c:pt idx="54395">
                  <c:v>1.007080078125E-3</c:v>
                </c:pt>
                <c:pt idx="54396">
                  <c:v>1.0068416595458984E-3</c:v>
                </c:pt>
                <c:pt idx="54397">
                  <c:v>1.007080078125E-3</c:v>
                </c:pt>
                <c:pt idx="54398">
                  <c:v>1.007080078125E-3</c:v>
                </c:pt>
                <c:pt idx="54399">
                  <c:v>1.0068416595458984E-3</c:v>
                </c:pt>
                <c:pt idx="54400">
                  <c:v>1.007080078125E-3</c:v>
                </c:pt>
                <c:pt idx="54401">
                  <c:v>1.007080078125E-3</c:v>
                </c:pt>
                <c:pt idx="54402">
                  <c:v>1.0068416595458984E-3</c:v>
                </c:pt>
                <c:pt idx="54403">
                  <c:v>1.007080078125E-3</c:v>
                </c:pt>
                <c:pt idx="54404">
                  <c:v>1.0080337524414063E-3</c:v>
                </c:pt>
                <c:pt idx="54405">
                  <c:v>1.007080078125E-3</c:v>
                </c:pt>
                <c:pt idx="54406">
                  <c:v>1.0068416595458984E-3</c:v>
                </c:pt>
                <c:pt idx="54407">
                  <c:v>1.007080078125E-3</c:v>
                </c:pt>
                <c:pt idx="54408">
                  <c:v>1.007080078125E-3</c:v>
                </c:pt>
                <c:pt idx="54409">
                  <c:v>1.0068416595458984E-3</c:v>
                </c:pt>
                <c:pt idx="54410">
                  <c:v>1.007080078125E-3</c:v>
                </c:pt>
                <c:pt idx="54411">
                  <c:v>1.007080078125E-3</c:v>
                </c:pt>
                <c:pt idx="54412">
                  <c:v>1.0068416595458984E-3</c:v>
                </c:pt>
                <c:pt idx="54413">
                  <c:v>1.007080078125E-3</c:v>
                </c:pt>
                <c:pt idx="54414">
                  <c:v>1.007080078125E-3</c:v>
                </c:pt>
                <c:pt idx="54415">
                  <c:v>1.0068416595458984E-3</c:v>
                </c:pt>
                <c:pt idx="54416">
                  <c:v>1.007080078125E-3</c:v>
                </c:pt>
                <c:pt idx="54417">
                  <c:v>1.0080337524414063E-3</c:v>
                </c:pt>
                <c:pt idx="54418">
                  <c:v>1.0068416595458984E-3</c:v>
                </c:pt>
                <c:pt idx="54419">
                  <c:v>1.007080078125E-3</c:v>
                </c:pt>
                <c:pt idx="54420">
                  <c:v>1.007080078125E-3</c:v>
                </c:pt>
                <c:pt idx="54421">
                  <c:v>1.0068416595458984E-3</c:v>
                </c:pt>
                <c:pt idx="54422">
                  <c:v>1.007080078125E-3</c:v>
                </c:pt>
                <c:pt idx="54423">
                  <c:v>1.007080078125E-3</c:v>
                </c:pt>
                <c:pt idx="54424">
                  <c:v>1.0068416595458984E-3</c:v>
                </c:pt>
                <c:pt idx="54425">
                  <c:v>1.007080078125E-3</c:v>
                </c:pt>
                <c:pt idx="54426">
                  <c:v>1.007080078125E-3</c:v>
                </c:pt>
                <c:pt idx="54427">
                  <c:v>1.0068416595458984E-3</c:v>
                </c:pt>
                <c:pt idx="54428">
                  <c:v>1.007080078125E-3</c:v>
                </c:pt>
                <c:pt idx="54429">
                  <c:v>2.0151138305664063E-3</c:v>
                </c:pt>
                <c:pt idx="54430">
                  <c:v>1.0068416595458984E-3</c:v>
                </c:pt>
                <c:pt idx="54431">
                  <c:v>1.007080078125E-3</c:v>
                </c:pt>
                <c:pt idx="54432">
                  <c:v>1.007080078125E-3</c:v>
                </c:pt>
                <c:pt idx="54433">
                  <c:v>1.0068416595458984E-3</c:v>
                </c:pt>
                <c:pt idx="54434">
                  <c:v>1.007080078125E-3</c:v>
                </c:pt>
                <c:pt idx="54435">
                  <c:v>1.007080078125E-3</c:v>
                </c:pt>
                <c:pt idx="54436">
                  <c:v>1.0068416595458984E-3</c:v>
                </c:pt>
                <c:pt idx="54437">
                  <c:v>1.007080078125E-3</c:v>
                </c:pt>
                <c:pt idx="54438">
                  <c:v>1.007080078125E-3</c:v>
                </c:pt>
                <c:pt idx="54439">
                  <c:v>1.0068416595458984E-3</c:v>
                </c:pt>
                <c:pt idx="54440">
                  <c:v>1.007080078125E-3</c:v>
                </c:pt>
                <c:pt idx="54441">
                  <c:v>1.0080337524414063E-3</c:v>
                </c:pt>
                <c:pt idx="54442">
                  <c:v>1.0068416595458984E-3</c:v>
                </c:pt>
                <c:pt idx="54443">
                  <c:v>1.007080078125E-3</c:v>
                </c:pt>
                <c:pt idx="54444">
                  <c:v>1.007080078125E-3</c:v>
                </c:pt>
                <c:pt idx="54445">
                  <c:v>1.0068416595458984E-3</c:v>
                </c:pt>
                <c:pt idx="54446">
                  <c:v>1.007080078125E-3</c:v>
                </c:pt>
                <c:pt idx="54447">
                  <c:v>1.007080078125E-3</c:v>
                </c:pt>
                <c:pt idx="54448">
                  <c:v>1.0068416595458984E-3</c:v>
                </c:pt>
                <c:pt idx="54449">
                  <c:v>1.007080078125E-3</c:v>
                </c:pt>
                <c:pt idx="54450">
                  <c:v>1.007080078125E-3</c:v>
                </c:pt>
                <c:pt idx="54451">
                  <c:v>1.0068416595458984E-3</c:v>
                </c:pt>
                <c:pt idx="54452">
                  <c:v>1.007080078125E-3</c:v>
                </c:pt>
                <c:pt idx="54453">
                  <c:v>1.0080337524414063E-3</c:v>
                </c:pt>
                <c:pt idx="54454">
                  <c:v>1.007080078125E-3</c:v>
                </c:pt>
                <c:pt idx="54455">
                  <c:v>1.0068416595458984E-3</c:v>
                </c:pt>
                <c:pt idx="54456">
                  <c:v>1.007080078125E-3</c:v>
                </c:pt>
                <c:pt idx="54457">
                  <c:v>1.007080078125E-3</c:v>
                </c:pt>
                <c:pt idx="54458">
                  <c:v>1.0068416595458984E-3</c:v>
                </c:pt>
                <c:pt idx="54459">
                  <c:v>1.007080078125E-3</c:v>
                </c:pt>
                <c:pt idx="54460">
                  <c:v>1.007080078125E-3</c:v>
                </c:pt>
                <c:pt idx="54461">
                  <c:v>1.0068416595458984E-3</c:v>
                </c:pt>
                <c:pt idx="54462">
                  <c:v>1.007080078125E-3</c:v>
                </c:pt>
                <c:pt idx="54463">
                  <c:v>1.007080078125E-3</c:v>
                </c:pt>
                <c:pt idx="54464">
                  <c:v>1.0068416595458984E-3</c:v>
                </c:pt>
                <c:pt idx="54465">
                  <c:v>1.007080078125E-3</c:v>
                </c:pt>
                <c:pt idx="54466">
                  <c:v>1.0080337524414063E-3</c:v>
                </c:pt>
                <c:pt idx="54467">
                  <c:v>1.0068416595458984E-3</c:v>
                </c:pt>
                <c:pt idx="54468">
                  <c:v>1.007080078125E-3</c:v>
                </c:pt>
                <c:pt idx="54469">
                  <c:v>1.007080078125E-3</c:v>
                </c:pt>
                <c:pt idx="54470">
                  <c:v>1.0068416595458984E-3</c:v>
                </c:pt>
                <c:pt idx="54471">
                  <c:v>1.007080078125E-3</c:v>
                </c:pt>
                <c:pt idx="54472">
                  <c:v>1.007080078125E-3</c:v>
                </c:pt>
                <c:pt idx="54473">
                  <c:v>1.0068416595458984E-3</c:v>
                </c:pt>
                <c:pt idx="54474">
                  <c:v>1.007080078125E-3</c:v>
                </c:pt>
                <c:pt idx="54475">
                  <c:v>1.007080078125E-3</c:v>
                </c:pt>
                <c:pt idx="54476">
                  <c:v>1.0068416595458984E-3</c:v>
                </c:pt>
                <c:pt idx="54477">
                  <c:v>1.007080078125E-3</c:v>
                </c:pt>
                <c:pt idx="54478">
                  <c:v>1.0080337524414063E-3</c:v>
                </c:pt>
                <c:pt idx="54479">
                  <c:v>1.007080078125E-3</c:v>
                </c:pt>
                <c:pt idx="54480">
                  <c:v>1.0068416595458984E-3</c:v>
                </c:pt>
                <c:pt idx="54481">
                  <c:v>1.007080078125E-3</c:v>
                </c:pt>
                <c:pt idx="54482">
                  <c:v>1.007080078125E-3</c:v>
                </c:pt>
                <c:pt idx="54483">
                  <c:v>1.0068416595458984E-3</c:v>
                </c:pt>
                <c:pt idx="54484">
                  <c:v>1.007080078125E-3</c:v>
                </c:pt>
                <c:pt idx="54485">
                  <c:v>1.007080078125E-3</c:v>
                </c:pt>
                <c:pt idx="54486">
                  <c:v>1.0068416595458984E-3</c:v>
                </c:pt>
                <c:pt idx="54487">
                  <c:v>1.007080078125E-3</c:v>
                </c:pt>
                <c:pt idx="54488">
                  <c:v>1.007080078125E-3</c:v>
                </c:pt>
                <c:pt idx="54489">
                  <c:v>1.0068416595458984E-3</c:v>
                </c:pt>
                <c:pt idx="54490">
                  <c:v>1.007080078125E-3</c:v>
                </c:pt>
                <c:pt idx="54491">
                  <c:v>1.0080337524414063E-3</c:v>
                </c:pt>
                <c:pt idx="54492">
                  <c:v>1.0068416595458984E-3</c:v>
                </c:pt>
                <c:pt idx="54493">
                  <c:v>1.007080078125E-3</c:v>
                </c:pt>
                <c:pt idx="54494">
                  <c:v>1.007080078125E-3</c:v>
                </c:pt>
                <c:pt idx="54495">
                  <c:v>1.0068416595458984E-3</c:v>
                </c:pt>
                <c:pt idx="54496">
                  <c:v>1.007080078125E-3</c:v>
                </c:pt>
                <c:pt idx="54497">
                  <c:v>1.007080078125E-3</c:v>
                </c:pt>
                <c:pt idx="54498">
                  <c:v>1.0068416595458984E-3</c:v>
                </c:pt>
                <c:pt idx="54499">
                  <c:v>1.007080078125E-3</c:v>
                </c:pt>
                <c:pt idx="54500">
                  <c:v>1.007080078125E-3</c:v>
                </c:pt>
                <c:pt idx="54501">
                  <c:v>1.0068416595458984E-3</c:v>
                </c:pt>
                <c:pt idx="54502">
                  <c:v>1.007080078125E-3</c:v>
                </c:pt>
                <c:pt idx="54503">
                  <c:v>1.0080337524414063E-3</c:v>
                </c:pt>
                <c:pt idx="54504">
                  <c:v>1.007080078125E-3</c:v>
                </c:pt>
                <c:pt idx="54505">
                  <c:v>1.0068416595458984E-3</c:v>
                </c:pt>
                <c:pt idx="54506">
                  <c:v>1.007080078125E-3</c:v>
                </c:pt>
                <c:pt idx="54507">
                  <c:v>1.007080078125E-3</c:v>
                </c:pt>
                <c:pt idx="54508">
                  <c:v>1.0068416595458984E-3</c:v>
                </c:pt>
                <c:pt idx="54509">
                  <c:v>1.007080078125E-3</c:v>
                </c:pt>
                <c:pt idx="54510">
                  <c:v>1.007080078125E-3</c:v>
                </c:pt>
                <c:pt idx="54511">
                  <c:v>1.0068416595458984E-3</c:v>
                </c:pt>
                <c:pt idx="54512">
                  <c:v>1.007080078125E-3</c:v>
                </c:pt>
                <c:pt idx="54513">
                  <c:v>1.007080078125E-3</c:v>
                </c:pt>
                <c:pt idx="54514">
                  <c:v>1.0068416595458984E-3</c:v>
                </c:pt>
                <c:pt idx="54515">
                  <c:v>1.007080078125E-3</c:v>
                </c:pt>
                <c:pt idx="54516">
                  <c:v>1.0080337524414063E-3</c:v>
                </c:pt>
                <c:pt idx="54517">
                  <c:v>1.0068416595458984E-3</c:v>
                </c:pt>
                <c:pt idx="54518">
                  <c:v>1.007080078125E-3</c:v>
                </c:pt>
                <c:pt idx="54519">
                  <c:v>1.007080078125E-3</c:v>
                </c:pt>
                <c:pt idx="54520">
                  <c:v>1.0068416595458984E-3</c:v>
                </c:pt>
                <c:pt idx="54521">
                  <c:v>1.007080078125E-3</c:v>
                </c:pt>
                <c:pt idx="54522">
                  <c:v>1.007080078125E-3</c:v>
                </c:pt>
                <c:pt idx="54523">
                  <c:v>1.0068416595458984E-3</c:v>
                </c:pt>
                <c:pt idx="54524">
                  <c:v>1.007080078125E-3</c:v>
                </c:pt>
                <c:pt idx="54525">
                  <c:v>1.007080078125E-3</c:v>
                </c:pt>
                <c:pt idx="54526">
                  <c:v>1.0068416595458984E-3</c:v>
                </c:pt>
                <c:pt idx="54527">
                  <c:v>1.007080078125E-3</c:v>
                </c:pt>
                <c:pt idx="54528">
                  <c:v>1.0080337524414063E-3</c:v>
                </c:pt>
                <c:pt idx="54529">
                  <c:v>1.007080078125E-3</c:v>
                </c:pt>
                <c:pt idx="54530">
                  <c:v>1.0068416595458984E-3</c:v>
                </c:pt>
                <c:pt idx="54531">
                  <c:v>1.007080078125E-3</c:v>
                </c:pt>
                <c:pt idx="54532">
                  <c:v>1.007080078125E-3</c:v>
                </c:pt>
                <c:pt idx="54533">
                  <c:v>1.0068416595458984E-3</c:v>
                </c:pt>
                <c:pt idx="54534">
                  <c:v>1.007080078125E-3</c:v>
                </c:pt>
                <c:pt idx="54535">
                  <c:v>1.007080078125E-3</c:v>
                </c:pt>
                <c:pt idx="54536">
                  <c:v>1.0068416595458984E-3</c:v>
                </c:pt>
                <c:pt idx="54537">
                  <c:v>1.007080078125E-3</c:v>
                </c:pt>
                <c:pt idx="54538">
                  <c:v>1.007080078125E-3</c:v>
                </c:pt>
                <c:pt idx="54539">
                  <c:v>1.0068416595458984E-3</c:v>
                </c:pt>
                <c:pt idx="54540">
                  <c:v>1.007080078125E-3</c:v>
                </c:pt>
                <c:pt idx="54541">
                  <c:v>1.0080337524414063E-3</c:v>
                </c:pt>
                <c:pt idx="54542">
                  <c:v>1.0068416595458984E-3</c:v>
                </c:pt>
                <c:pt idx="54543">
                  <c:v>1.007080078125E-3</c:v>
                </c:pt>
                <c:pt idx="54544">
                  <c:v>1.007080078125E-3</c:v>
                </c:pt>
                <c:pt idx="54545">
                  <c:v>1.0068416595458984E-3</c:v>
                </c:pt>
                <c:pt idx="54546">
                  <c:v>1.007080078125E-3</c:v>
                </c:pt>
                <c:pt idx="54547">
                  <c:v>1.007080078125E-3</c:v>
                </c:pt>
                <c:pt idx="54548">
                  <c:v>1.0068416595458984E-3</c:v>
                </c:pt>
                <c:pt idx="54549">
                  <c:v>1.007080078125E-3</c:v>
                </c:pt>
                <c:pt idx="54550">
                  <c:v>1.007080078125E-3</c:v>
                </c:pt>
                <c:pt idx="54551">
                  <c:v>1.0068416595458984E-3</c:v>
                </c:pt>
                <c:pt idx="54552">
                  <c:v>1.007080078125E-3</c:v>
                </c:pt>
                <c:pt idx="54553">
                  <c:v>1.0080337524414063E-3</c:v>
                </c:pt>
                <c:pt idx="54554">
                  <c:v>1.007080078125E-3</c:v>
                </c:pt>
                <c:pt idx="54555">
                  <c:v>1.0068416595458984E-3</c:v>
                </c:pt>
                <c:pt idx="54556">
                  <c:v>1.007080078125E-3</c:v>
                </c:pt>
                <c:pt idx="54557">
                  <c:v>1.007080078125E-3</c:v>
                </c:pt>
                <c:pt idx="54558">
                  <c:v>1.0068416595458984E-3</c:v>
                </c:pt>
                <c:pt idx="54559">
                  <c:v>1.007080078125E-3</c:v>
                </c:pt>
                <c:pt idx="54560">
                  <c:v>1.007080078125E-3</c:v>
                </c:pt>
                <c:pt idx="54561">
                  <c:v>1.0068416595458984E-3</c:v>
                </c:pt>
                <c:pt idx="54562">
                  <c:v>1.007080078125E-3</c:v>
                </c:pt>
                <c:pt idx="54563">
                  <c:v>1.007080078125E-3</c:v>
                </c:pt>
                <c:pt idx="54564">
                  <c:v>1.0068416595458984E-3</c:v>
                </c:pt>
                <c:pt idx="54565">
                  <c:v>1.007080078125E-3</c:v>
                </c:pt>
                <c:pt idx="54566">
                  <c:v>1.0080337524414063E-3</c:v>
                </c:pt>
                <c:pt idx="54567">
                  <c:v>1.0068416595458984E-3</c:v>
                </c:pt>
                <c:pt idx="54568">
                  <c:v>1.007080078125E-3</c:v>
                </c:pt>
                <c:pt idx="54569">
                  <c:v>1.007080078125E-3</c:v>
                </c:pt>
                <c:pt idx="54570">
                  <c:v>1.0068416595458984E-3</c:v>
                </c:pt>
                <c:pt idx="54571">
                  <c:v>1.007080078125E-3</c:v>
                </c:pt>
                <c:pt idx="54572">
                  <c:v>1.007080078125E-3</c:v>
                </c:pt>
                <c:pt idx="54573">
                  <c:v>1.0068416595458984E-3</c:v>
                </c:pt>
                <c:pt idx="54574">
                  <c:v>1.007080078125E-3</c:v>
                </c:pt>
                <c:pt idx="54575">
                  <c:v>1.007080078125E-3</c:v>
                </c:pt>
                <c:pt idx="54576">
                  <c:v>1.0068416595458984E-3</c:v>
                </c:pt>
                <c:pt idx="54577">
                  <c:v>1.007080078125E-3</c:v>
                </c:pt>
                <c:pt idx="54578">
                  <c:v>1.0080337524414063E-3</c:v>
                </c:pt>
                <c:pt idx="54579">
                  <c:v>1.007080078125E-3</c:v>
                </c:pt>
                <c:pt idx="54580">
                  <c:v>1.0068416595458984E-3</c:v>
                </c:pt>
                <c:pt idx="54581">
                  <c:v>1.007080078125E-3</c:v>
                </c:pt>
                <c:pt idx="54582">
                  <c:v>1.007080078125E-3</c:v>
                </c:pt>
                <c:pt idx="54583">
                  <c:v>1.0068416595458984E-3</c:v>
                </c:pt>
                <c:pt idx="54584">
                  <c:v>1.007080078125E-3</c:v>
                </c:pt>
                <c:pt idx="54585">
                  <c:v>1.007080078125E-3</c:v>
                </c:pt>
                <c:pt idx="54586">
                  <c:v>1.0068416595458984E-3</c:v>
                </c:pt>
                <c:pt idx="54587">
                  <c:v>1.007080078125E-3</c:v>
                </c:pt>
                <c:pt idx="54588">
                  <c:v>1.007080078125E-3</c:v>
                </c:pt>
                <c:pt idx="54589">
                  <c:v>1.0068416595458984E-3</c:v>
                </c:pt>
                <c:pt idx="54590">
                  <c:v>1.007080078125E-3</c:v>
                </c:pt>
                <c:pt idx="54591">
                  <c:v>1.0080337524414063E-3</c:v>
                </c:pt>
                <c:pt idx="54592">
                  <c:v>1.0068416595458984E-3</c:v>
                </c:pt>
                <c:pt idx="54593">
                  <c:v>1.007080078125E-3</c:v>
                </c:pt>
                <c:pt idx="54594">
                  <c:v>1.007080078125E-3</c:v>
                </c:pt>
                <c:pt idx="54595">
                  <c:v>1.0068416595458984E-3</c:v>
                </c:pt>
                <c:pt idx="54596">
                  <c:v>1.007080078125E-3</c:v>
                </c:pt>
                <c:pt idx="54597">
                  <c:v>1.007080078125E-3</c:v>
                </c:pt>
                <c:pt idx="54598">
                  <c:v>1.0068416595458984E-3</c:v>
                </c:pt>
                <c:pt idx="54599">
                  <c:v>1.007080078125E-3</c:v>
                </c:pt>
                <c:pt idx="54600">
                  <c:v>1.007080078125E-3</c:v>
                </c:pt>
                <c:pt idx="54601">
                  <c:v>1.0068416595458984E-3</c:v>
                </c:pt>
                <c:pt idx="54602">
                  <c:v>1.007080078125E-3</c:v>
                </c:pt>
                <c:pt idx="54603">
                  <c:v>1.0080337524414063E-3</c:v>
                </c:pt>
                <c:pt idx="54604">
                  <c:v>1.007080078125E-3</c:v>
                </c:pt>
                <c:pt idx="54605">
                  <c:v>1.0068416595458984E-3</c:v>
                </c:pt>
                <c:pt idx="54606">
                  <c:v>1.007080078125E-3</c:v>
                </c:pt>
                <c:pt idx="54607">
                  <c:v>1.007080078125E-3</c:v>
                </c:pt>
                <c:pt idx="54608">
                  <c:v>1.0068416595458984E-3</c:v>
                </c:pt>
                <c:pt idx="54609">
                  <c:v>1.007080078125E-3</c:v>
                </c:pt>
                <c:pt idx="54610">
                  <c:v>1.007080078125E-3</c:v>
                </c:pt>
                <c:pt idx="54611">
                  <c:v>1.0068416595458984E-3</c:v>
                </c:pt>
                <c:pt idx="54612">
                  <c:v>1.007080078125E-3</c:v>
                </c:pt>
                <c:pt idx="54613">
                  <c:v>1.007080078125E-3</c:v>
                </c:pt>
                <c:pt idx="54614">
                  <c:v>1.0068416595458984E-3</c:v>
                </c:pt>
                <c:pt idx="54615">
                  <c:v>1.0080337524414063E-3</c:v>
                </c:pt>
                <c:pt idx="54616">
                  <c:v>1.007080078125E-3</c:v>
                </c:pt>
                <c:pt idx="54617">
                  <c:v>1.0068416595458984E-3</c:v>
                </c:pt>
                <c:pt idx="54618">
                  <c:v>1.007080078125E-3</c:v>
                </c:pt>
                <c:pt idx="54619">
                  <c:v>1.007080078125E-3</c:v>
                </c:pt>
                <c:pt idx="54620">
                  <c:v>1.0068416595458984E-3</c:v>
                </c:pt>
                <c:pt idx="54621">
                  <c:v>1.007080078125E-3</c:v>
                </c:pt>
                <c:pt idx="54622">
                  <c:v>1.007080078125E-3</c:v>
                </c:pt>
                <c:pt idx="54623">
                  <c:v>1.0068416595458984E-3</c:v>
                </c:pt>
                <c:pt idx="54624">
                  <c:v>1.007080078125E-3</c:v>
                </c:pt>
                <c:pt idx="54625">
                  <c:v>1.007080078125E-3</c:v>
                </c:pt>
                <c:pt idx="54626">
                  <c:v>1.0068416595458984E-3</c:v>
                </c:pt>
                <c:pt idx="54627">
                  <c:v>1.007080078125E-3</c:v>
                </c:pt>
                <c:pt idx="54628">
                  <c:v>1.0080337524414063E-3</c:v>
                </c:pt>
                <c:pt idx="54629">
                  <c:v>1.007080078125E-3</c:v>
                </c:pt>
                <c:pt idx="54630">
                  <c:v>1.0068416595458984E-3</c:v>
                </c:pt>
                <c:pt idx="54631">
                  <c:v>1.007080078125E-3</c:v>
                </c:pt>
                <c:pt idx="54632">
                  <c:v>1.007080078125E-3</c:v>
                </c:pt>
                <c:pt idx="54633">
                  <c:v>1.0068416595458984E-3</c:v>
                </c:pt>
                <c:pt idx="54634">
                  <c:v>1.007080078125E-3</c:v>
                </c:pt>
                <c:pt idx="54635">
                  <c:v>1.007080078125E-3</c:v>
                </c:pt>
                <c:pt idx="54636">
                  <c:v>1.0068416595458984E-3</c:v>
                </c:pt>
                <c:pt idx="54637">
                  <c:v>1.007080078125E-3</c:v>
                </c:pt>
                <c:pt idx="54638">
                  <c:v>1.007080078125E-3</c:v>
                </c:pt>
                <c:pt idx="54639">
                  <c:v>1.0068416595458984E-3</c:v>
                </c:pt>
                <c:pt idx="54640">
                  <c:v>1.0080337524414063E-3</c:v>
                </c:pt>
                <c:pt idx="54641">
                  <c:v>1.007080078125E-3</c:v>
                </c:pt>
                <c:pt idx="54642">
                  <c:v>1.0068416595458984E-3</c:v>
                </c:pt>
                <c:pt idx="54643">
                  <c:v>1.007080078125E-3</c:v>
                </c:pt>
                <c:pt idx="54644">
                  <c:v>1.007080078125E-3</c:v>
                </c:pt>
                <c:pt idx="54645">
                  <c:v>1.0068416595458984E-3</c:v>
                </c:pt>
                <c:pt idx="54646">
                  <c:v>1.007080078125E-3</c:v>
                </c:pt>
                <c:pt idx="54647">
                  <c:v>1.007080078125E-3</c:v>
                </c:pt>
                <c:pt idx="54648">
                  <c:v>1.0068416595458984E-3</c:v>
                </c:pt>
                <c:pt idx="54649">
                  <c:v>1.007080078125E-3</c:v>
                </c:pt>
                <c:pt idx="54650">
                  <c:v>1.007080078125E-3</c:v>
                </c:pt>
                <c:pt idx="54651">
                  <c:v>1.0068416595458984E-3</c:v>
                </c:pt>
                <c:pt idx="54652">
                  <c:v>1.007080078125E-3</c:v>
                </c:pt>
                <c:pt idx="54653">
                  <c:v>1.0080337524414063E-3</c:v>
                </c:pt>
                <c:pt idx="54654">
                  <c:v>1.007080078125E-3</c:v>
                </c:pt>
                <c:pt idx="54655">
                  <c:v>1.0068416595458984E-3</c:v>
                </c:pt>
                <c:pt idx="54656">
                  <c:v>1.007080078125E-3</c:v>
                </c:pt>
                <c:pt idx="54657">
                  <c:v>1.007080078125E-3</c:v>
                </c:pt>
                <c:pt idx="54658">
                  <c:v>1.0068416595458984E-3</c:v>
                </c:pt>
                <c:pt idx="54659">
                  <c:v>1.007080078125E-3</c:v>
                </c:pt>
                <c:pt idx="54660">
                  <c:v>1.007080078125E-3</c:v>
                </c:pt>
                <c:pt idx="54661">
                  <c:v>1.0068416595458984E-3</c:v>
                </c:pt>
                <c:pt idx="54662">
                  <c:v>1.007080078125E-3</c:v>
                </c:pt>
                <c:pt idx="54663">
                  <c:v>1.007080078125E-3</c:v>
                </c:pt>
                <c:pt idx="54664">
                  <c:v>1.0068416595458984E-3</c:v>
                </c:pt>
                <c:pt idx="54665">
                  <c:v>1.0080337524414063E-3</c:v>
                </c:pt>
                <c:pt idx="54666">
                  <c:v>1.007080078125E-3</c:v>
                </c:pt>
                <c:pt idx="54667">
                  <c:v>1.0068416595458984E-3</c:v>
                </c:pt>
                <c:pt idx="54668">
                  <c:v>1.007080078125E-3</c:v>
                </c:pt>
                <c:pt idx="54669">
                  <c:v>1.007080078125E-3</c:v>
                </c:pt>
                <c:pt idx="54670">
                  <c:v>1.0068416595458984E-3</c:v>
                </c:pt>
                <c:pt idx="54671">
                  <c:v>1.007080078125E-3</c:v>
                </c:pt>
                <c:pt idx="54672">
                  <c:v>1.007080078125E-3</c:v>
                </c:pt>
                <c:pt idx="54673">
                  <c:v>1.0068416595458984E-3</c:v>
                </c:pt>
                <c:pt idx="54674">
                  <c:v>1.007080078125E-3</c:v>
                </c:pt>
                <c:pt idx="54675">
                  <c:v>1.007080078125E-3</c:v>
                </c:pt>
                <c:pt idx="54676">
                  <c:v>1.0068416595458984E-3</c:v>
                </c:pt>
                <c:pt idx="54677">
                  <c:v>1.007080078125E-3</c:v>
                </c:pt>
                <c:pt idx="54678">
                  <c:v>1.0080337524414063E-3</c:v>
                </c:pt>
                <c:pt idx="54679">
                  <c:v>1.007080078125E-3</c:v>
                </c:pt>
                <c:pt idx="54680">
                  <c:v>1.0068416595458984E-3</c:v>
                </c:pt>
                <c:pt idx="54681">
                  <c:v>1.007080078125E-3</c:v>
                </c:pt>
                <c:pt idx="54682">
                  <c:v>1.007080078125E-3</c:v>
                </c:pt>
                <c:pt idx="54683">
                  <c:v>1.0068416595458984E-3</c:v>
                </c:pt>
                <c:pt idx="54684">
                  <c:v>1.007080078125E-3</c:v>
                </c:pt>
                <c:pt idx="54685">
                  <c:v>1.007080078125E-3</c:v>
                </c:pt>
                <c:pt idx="54686">
                  <c:v>1.0068416595458984E-3</c:v>
                </c:pt>
                <c:pt idx="54687">
                  <c:v>1.007080078125E-3</c:v>
                </c:pt>
                <c:pt idx="54688">
                  <c:v>1.007080078125E-3</c:v>
                </c:pt>
                <c:pt idx="54689">
                  <c:v>1.0068416595458984E-3</c:v>
                </c:pt>
                <c:pt idx="54690">
                  <c:v>1.0080337524414063E-3</c:v>
                </c:pt>
                <c:pt idx="54691">
                  <c:v>1.007080078125E-3</c:v>
                </c:pt>
                <c:pt idx="54692">
                  <c:v>1.0068416595458984E-3</c:v>
                </c:pt>
                <c:pt idx="54693">
                  <c:v>1.007080078125E-3</c:v>
                </c:pt>
                <c:pt idx="54694">
                  <c:v>1.007080078125E-3</c:v>
                </c:pt>
                <c:pt idx="54695">
                  <c:v>1.0068416595458984E-3</c:v>
                </c:pt>
                <c:pt idx="54696">
                  <c:v>1.007080078125E-3</c:v>
                </c:pt>
                <c:pt idx="54697">
                  <c:v>1.007080078125E-3</c:v>
                </c:pt>
                <c:pt idx="54698">
                  <c:v>1.0068416595458984E-3</c:v>
                </c:pt>
                <c:pt idx="54699">
                  <c:v>1.007080078125E-3</c:v>
                </c:pt>
                <c:pt idx="54700">
                  <c:v>1.007080078125E-3</c:v>
                </c:pt>
                <c:pt idx="54701">
                  <c:v>1.0068416595458984E-3</c:v>
                </c:pt>
                <c:pt idx="54702">
                  <c:v>1.007080078125E-3</c:v>
                </c:pt>
                <c:pt idx="54703">
                  <c:v>1.0080337524414063E-3</c:v>
                </c:pt>
                <c:pt idx="54704">
                  <c:v>1.007080078125E-3</c:v>
                </c:pt>
                <c:pt idx="54705">
                  <c:v>1.0068416595458984E-3</c:v>
                </c:pt>
                <c:pt idx="54706">
                  <c:v>1.007080078125E-3</c:v>
                </c:pt>
                <c:pt idx="54707">
                  <c:v>1.007080078125E-3</c:v>
                </c:pt>
                <c:pt idx="54708">
                  <c:v>1.0068416595458984E-3</c:v>
                </c:pt>
                <c:pt idx="54709">
                  <c:v>1.007080078125E-3</c:v>
                </c:pt>
                <c:pt idx="54710">
                  <c:v>1.007080078125E-3</c:v>
                </c:pt>
                <c:pt idx="54711">
                  <c:v>1.0068416595458984E-3</c:v>
                </c:pt>
                <c:pt idx="54712">
                  <c:v>1.007080078125E-3</c:v>
                </c:pt>
                <c:pt idx="54713">
                  <c:v>1.007080078125E-3</c:v>
                </c:pt>
                <c:pt idx="54714">
                  <c:v>1.0068416595458984E-3</c:v>
                </c:pt>
                <c:pt idx="54715">
                  <c:v>1.0080337524414063E-3</c:v>
                </c:pt>
                <c:pt idx="54716">
                  <c:v>1.007080078125E-3</c:v>
                </c:pt>
                <c:pt idx="54717">
                  <c:v>1.0068416595458984E-3</c:v>
                </c:pt>
                <c:pt idx="54718">
                  <c:v>1.007080078125E-3</c:v>
                </c:pt>
                <c:pt idx="54719">
                  <c:v>1.007080078125E-3</c:v>
                </c:pt>
                <c:pt idx="54720">
                  <c:v>1.0068416595458984E-3</c:v>
                </c:pt>
                <c:pt idx="54721">
                  <c:v>1.007080078125E-3</c:v>
                </c:pt>
                <c:pt idx="54722">
                  <c:v>1.007080078125E-3</c:v>
                </c:pt>
                <c:pt idx="54723">
                  <c:v>1.0068416595458984E-3</c:v>
                </c:pt>
                <c:pt idx="54724">
                  <c:v>1.007080078125E-3</c:v>
                </c:pt>
                <c:pt idx="54725">
                  <c:v>1.007080078125E-3</c:v>
                </c:pt>
                <c:pt idx="54726">
                  <c:v>1.0068416595458984E-3</c:v>
                </c:pt>
                <c:pt idx="54727">
                  <c:v>1.007080078125E-3</c:v>
                </c:pt>
                <c:pt idx="54728">
                  <c:v>1.0080337524414063E-3</c:v>
                </c:pt>
                <c:pt idx="54729">
                  <c:v>1.007080078125E-3</c:v>
                </c:pt>
                <c:pt idx="54730">
                  <c:v>1.0068416595458984E-3</c:v>
                </c:pt>
                <c:pt idx="54731">
                  <c:v>1.007080078125E-3</c:v>
                </c:pt>
                <c:pt idx="54732">
                  <c:v>1.007080078125E-3</c:v>
                </c:pt>
                <c:pt idx="54733">
                  <c:v>1.0068416595458984E-3</c:v>
                </c:pt>
                <c:pt idx="54734">
                  <c:v>1.007080078125E-3</c:v>
                </c:pt>
                <c:pt idx="54735">
                  <c:v>1.007080078125E-3</c:v>
                </c:pt>
                <c:pt idx="54736">
                  <c:v>1.0068416595458984E-3</c:v>
                </c:pt>
                <c:pt idx="54737">
                  <c:v>1.007080078125E-3</c:v>
                </c:pt>
                <c:pt idx="54738">
                  <c:v>1.007080078125E-3</c:v>
                </c:pt>
                <c:pt idx="54739">
                  <c:v>1.0068416595458984E-3</c:v>
                </c:pt>
                <c:pt idx="54740">
                  <c:v>1.0080337524414063E-3</c:v>
                </c:pt>
                <c:pt idx="54741">
                  <c:v>1.007080078125E-3</c:v>
                </c:pt>
                <c:pt idx="54742">
                  <c:v>1.0068416595458984E-3</c:v>
                </c:pt>
                <c:pt idx="54743">
                  <c:v>1.007080078125E-3</c:v>
                </c:pt>
                <c:pt idx="54744">
                  <c:v>1.007080078125E-3</c:v>
                </c:pt>
                <c:pt idx="54745">
                  <c:v>1.0068416595458984E-3</c:v>
                </c:pt>
                <c:pt idx="54746">
                  <c:v>1.007080078125E-3</c:v>
                </c:pt>
                <c:pt idx="54747">
                  <c:v>1.007080078125E-3</c:v>
                </c:pt>
                <c:pt idx="54748">
                  <c:v>1.0068416595458984E-3</c:v>
                </c:pt>
                <c:pt idx="54749">
                  <c:v>1.007080078125E-3</c:v>
                </c:pt>
                <c:pt idx="54750">
                  <c:v>1.007080078125E-3</c:v>
                </c:pt>
                <c:pt idx="54751">
                  <c:v>1.0068416595458984E-3</c:v>
                </c:pt>
                <c:pt idx="54752">
                  <c:v>1.007080078125E-3</c:v>
                </c:pt>
                <c:pt idx="54753">
                  <c:v>1.0080337524414063E-3</c:v>
                </c:pt>
                <c:pt idx="54754">
                  <c:v>1.007080078125E-3</c:v>
                </c:pt>
                <c:pt idx="54755">
                  <c:v>1.0068416595458984E-3</c:v>
                </c:pt>
                <c:pt idx="54756">
                  <c:v>1.007080078125E-3</c:v>
                </c:pt>
                <c:pt idx="54757">
                  <c:v>1.007080078125E-3</c:v>
                </c:pt>
                <c:pt idx="54758">
                  <c:v>1.0068416595458984E-3</c:v>
                </c:pt>
                <c:pt idx="54759">
                  <c:v>1.007080078125E-3</c:v>
                </c:pt>
                <c:pt idx="54760">
                  <c:v>1.007080078125E-3</c:v>
                </c:pt>
                <c:pt idx="54761">
                  <c:v>1.0068416595458984E-3</c:v>
                </c:pt>
                <c:pt idx="54762">
                  <c:v>1.007080078125E-3</c:v>
                </c:pt>
                <c:pt idx="54763">
                  <c:v>1.007080078125E-3</c:v>
                </c:pt>
                <c:pt idx="54764">
                  <c:v>1.0068416595458984E-3</c:v>
                </c:pt>
                <c:pt idx="54765">
                  <c:v>1.0080337524414063E-3</c:v>
                </c:pt>
                <c:pt idx="54766">
                  <c:v>1.007080078125E-3</c:v>
                </c:pt>
                <c:pt idx="54767">
                  <c:v>1.0068416595458984E-3</c:v>
                </c:pt>
                <c:pt idx="54768">
                  <c:v>1.007080078125E-3</c:v>
                </c:pt>
                <c:pt idx="54769">
                  <c:v>1.007080078125E-3</c:v>
                </c:pt>
                <c:pt idx="54770">
                  <c:v>1.0068416595458984E-3</c:v>
                </c:pt>
                <c:pt idx="54771">
                  <c:v>1.007080078125E-3</c:v>
                </c:pt>
                <c:pt idx="54772">
                  <c:v>1.007080078125E-3</c:v>
                </c:pt>
                <c:pt idx="54773">
                  <c:v>1.0068416595458984E-3</c:v>
                </c:pt>
                <c:pt idx="54774">
                  <c:v>1.007080078125E-3</c:v>
                </c:pt>
                <c:pt idx="54775">
                  <c:v>1.007080078125E-3</c:v>
                </c:pt>
                <c:pt idx="54776">
                  <c:v>1.0068416595458984E-3</c:v>
                </c:pt>
                <c:pt idx="54777">
                  <c:v>1.007080078125E-3</c:v>
                </c:pt>
                <c:pt idx="54778">
                  <c:v>1.0080337524414063E-3</c:v>
                </c:pt>
                <c:pt idx="54779">
                  <c:v>1.007080078125E-3</c:v>
                </c:pt>
                <c:pt idx="54780">
                  <c:v>1.0068416595458984E-3</c:v>
                </c:pt>
                <c:pt idx="54781">
                  <c:v>1.007080078125E-3</c:v>
                </c:pt>
                <c:pt idx="54782">
                  <c:v>1.007080078125E-3</c:v>
                </c:pt>
                <c:pt idx="54783">
                  <c:v>1.0068416595458984E-3</c:v>
                </c:pt>
                <c:pt idx="54784">
                  <c:v>1.007080078125E-3</c:v>
                </c:pt>
                <c:pt idx="54785">
                  <c:v>1.007080078125E-3</c:v>
                </c:pt>
                <c:pt idx="54786">
                  <c:v>1.0068416595458984E-3</c:v>
                </c:pt>
                <c:pt idx="54787">
                  <c:v>1.007080078125E-3</c:v>
                </c:pt>
                <c:pt idx="54788">
                  <c:v>1.007080078125E-3</c:v>
                </c:pt>
                <c:pt idx="54789">
                  <c:v>1.0068416595458984E-3</c:v>
                </c:pt>
                <c:pt idx="54790">
                  <c:v>1.0080337524414063E-3</c:v>
                </c:pt>
                <c:pt idx="54791">
                  <c:v>1.007080078125E-3</c:v>
                </c:pt>
                <c:pt idx="54792">
                  <c:v>1.0068416595458984E-3</c:v>
                </c:pt>
                <c:pt idx="54793">
                  <c:v>1.007080078125E-3</c:v>
                </c:pt>
                <c:pt idx="54794">
                  <c:v>1.007080078125E-3</c:v>
                </c:pt>
                <c:pt idx="54795">
                  <c:v>1.0068416595458984E-3</c:v>
                </c:pt>
                <c:pt idx="54796">
                  <c:v>1.007080078125E-3</c:v>
                </c:pt>
                <c:pt idx="54797">
                  <c:v>1.007080078125E-3</c:v>
                </c:pt>
                <c:pt idx="54798">
                  <c:v>1.0068416595458984E-3</c:v>
                </c:pt>
                <c:pt idx="54799">
                  <c:v>1.007080078125E-3</c:v>
                </c:pt>
                <c:pt idx="54800">
                  <c:v>1.007080078125E-3</c:v>
                </c:pt>
                <c:pt idx="54801">
                  <c:v>1.0068416595458984E-3</c:v>
                </c:pt>
                <c:pt idx="54802">
                  <c:v>1.007080078125E-3</c:v>
                </c:pt>
                <c:pt idx="54803">
                  <c:v>1.0080337524414063E-3</c:v>
                </c:pt>
                <c:pt idx="54804">
                  <c:v>1.007080078125E-3</c:v>
                </c:pt>
                <c:pt idx="54805">
                  <c:v>1.0068416595458984E-3</c:v>
                </c:pt>
                <c:pt idx="54806">
                  <c:v>1.007080078125E-3</c:v>
                </c:pt>
                <c:pt idx="54807">
                  <c:v>1.007080078125E-3</c:v>
                </c:pt>
                <c:pt idx="54808">
                  <c:v>1.0068416595458984E-3</c:v>
                </c:pt>
                <c:pt idx="54809">
                  <c:v>1.007080078125E-3</c:v>
                </c:pt>
                <c:pt idx="54810">
                  <c:v>1.007080078125E-3</c:v>
                </c:pt>
                <c:pt idx="54811">
                  <c:v>1.0068416595458984E-3</c:v>
                </c:pt>
                <c:pt idx="54812">
                  <c:v>1.007080078125E-3</c:v>
                </c:pt>
                <c:pt idx="54813">
                  <c:v>1.007080078125E-3</c:v>
                </c:pt>
                <c:pt idx="54814">
                  <c:v>1.0068416595458984E-3</c:v>
                </c:pt>
                <c:pt idx="54815">
                  <c:v>1.0080337524414063E-3</c:v>
                </c:pt>
                <c:pt idx="54816">
                  <c:v>1.007080078125E-3</c:v>
                </c:pt>
                <c:pt idx="54817">
                  <c:v>1.0068416595458984E-3</c:v>
                </c:pt>
                <c:pt idx="54818">
                  <c:v>1.007080078125E-3</c:v>
                </c:pt>
                <c:pt idx="54819">
                  <c:v>1.007080078125E-3</c:v>
                </c:pt>
                <c:pt idx="54820">
                  <c:v>1.0068416595458984E-3</c:v>
                </c:pt>
                <c:pt idx="54821">
                  <c:v>1.007080078125E-3</c:v>
                </c:pt>
                <c:pt idx="54822">
                  <c:v>1.007080078125E-3</c:v>
                </c:pt>
                <c:pt idx="54823">
                  <c:v>1.0068416595458984E-3</c:v>
                </c:pt>
                <c:pt idx="54824">
                  <c:v>1.007080078125E-3</c:v>
                </c:pt>
                <c:pt idx="54825">
                  <c:v>1.007080078125E-3</c:v>
                </c:pt>
                <c:pt idx="54826">
                  <c:v>1.0068416595458984E-3</c:v>
                </c:pt>
                <c:pt idx="54827">
                  <c:v>1.007080078125E-3</c:v>
                </c:pt>
                <c:pt idx="54828">
                  <c:v>1.0080337524414063E-3</c:v>
                </c:pt>
                <c:pt idx="54829">
                  <c:v>1.007080078125E-3</c:v>
                </c:pt>
                <c:pt idx="54830">
                  <c:v>1.0068416595458984E-3</c:v>
                </c:pt>
                <c:pt idx="54831">
                  <c:v>1.007080078125E-3</c:v>
                </c:pt>
                <c:pt idx="54832">
                  <c:v>1.007080078125E-3</c:v>
                </c:pt>
                <c:pt idx="54833">
                  <c:v>1.0068416595458984E-3</c:v>
                </c:pt>
                <c:pt idx="54834">
                  <c:v>1.007080078125E-3</c:v>
                </c:pt>
                <c:pt idx="54835">
                  <c:v>1.007080078125E-3</c:v>
                </c:pt>
                <c:pt idx="54836">
                  <c:v>1.0068416595458984E-3</c:v>
                </c:pt>
                <c:pt idx="54837">
                  <c:v>1.007080078125E-3</c:v>
                </c:pt>
                <c:pt idx="54838">
                  <c:v>1.0068416595458984E-3</c:v>
                </c:pt>
                <c:pt idx="54839">
                  <c:v>1.007080078125E-3</c:v>
                </c:pt>
                <c:pt idx="54840">
                  <c:v>1.0080337524414063E-3</c:v>
                </c:pt>
                <c:pt idx="54841">
                  <c:v>1.007080078125E-3</c:v>
                </c:pt>
                <c:pt idx="54842">
                  <c:v>1.0068416595458984E-3</c:v>
                </c:pt>
                <c:pt idx="54843">
                  <c:v>1.007080078125E-3</c:v>
                </c:pt>
                <c:pt idx="54844">
                  <c:v>1.007080078125E-3</c:v>
                </c:pt>
                <c:pt idx="54845">
                  <c:v>1.0068416595458984E-3</c:v>
                </c:pt>
                <c:pt idx="54846">
                  <c:v>1.007080078125E-3</c:v>
                </c:pt>
                <c:pt idx="54847">
                  <c:v>1.007080078125E-3</c:v>
                </c:pt>
                <c:pt idx="54848">
                  <c:v>1.0068416595458984E-3</c:v>
                </c:pt>
                <c:pt idx="54849">
                  <c:v>1.007080078125E-3</c:v>
                </c:pt>
                <c:pt idx="54850">
                  <c:v>1.007080078125E-3</c:v>
                </c:pt>
                <c:pt idx="54851">
                  <c:v>1.0068416595458984E-3</c:v>
                </c:pt>
                <c:pt idx="54852">
                  <c:v>1.007080078125E-3</c:v>
                </c:pt>
                <c:pt idx="54853">
                  <c:v>1.0080337524414063E-3</c:v>
                </c:pt>
                <c:pt idx="54854">
                  <c:v>1.007080078125E-3</c:v>
                </c:pt>
                <c:pt idx="54855">
                  <c:v>1.0068416595458984E-3</c:v>
                </c:pt>
                <c:pt idx="54856">
                  <c:v>1.007080078125E-3</c:v>
                </c:pt>
                <c:pt idx="54857">
                  <c:v>1.007080078125E-3</c:v>
                </c:pt>
                <c:pt idx="54858">
                  <c:v>1.0068416595458984E-3</c:v>
                </c:pt>
                <c:pt idx="54859">
                  <c:v>1.007080078125E-3</c:v>
                </c:pt>
                <c:pt idx="54860">
                  <c:v>1.0068416595458984E-3</c:v>
                </c:pt>
                <c:pt idx="54861">
                  <c:v>1.007080078125E-3</c:v>
                </c:pt>
                <c:pt idx="54862">
                  <c:v>1.007080078125E-3</c:v>
                </c:pt>
                <c:pt idx="54863">
                  <c:v>1.0068416595458984E-3</c:v>
                </c:pt>
                <c:pt idx="54864">
                  <c:v>1.007080078125E-3</c:v>
                </c:pt>
                <c:pt idx="54865">
                  <c:v>1.0080337524414063E-3</c:v>
                </c:pt>
                <c:pt idx="54866">
                  <c:v>1.007080078125E-3</c:v>
                </c:pt>
                <c:pt idx="54867">
                  <c:v>1.0068416595458984E-3</c:v>
                </c:pt>
                <c:pt idx="54868">
                  <c:v>1.007080078125E-3</c:v>
                </c:pt>
                <c:pt idx="54869">
                  <c:v>1.007080078125E-3</c:v>
                </c:pt>
                <c:pt idx="54870">
                  <c:v>1.0068416595458984E-3</c:v>
                </c:pt>
                <c:pt idx="54871">
                  <c:v>1.007080078125E-3</c:v>
                </c:pt>
                <c:pt idx="54872">
                  <c:v>1.007080078125E-3</c:v>
                </c:pt>
                <c:pt idx="54873">
                  <c:v>1.0068416595458984E-3</c:v>
                </c:pt>
                <c:pt idx="54874">
                  <c:v>1.007080078125E-3</c:v>
                </c:pt>
                <c:pt idx="54875">
                  <c:v>1.007080078125E-3</c:v>
                </c:pt>
                <c:pt idx="54876">
                  <c:v>1.0068416595458984E-3</c:v>
                </c:pt>
                <c:pt idx="54877">
                  <c:v>1.007080078125E-3</c:v>
                </c:pt>
                <c:pt idx="54878">
                  <c:v>1.0080337524414063E-3</c:v>
                </c:pt>
                <c:pt idx="54879">
                  <c:v>1.007080078125E-3</c:v>
                </c:pt>
                <c:pt idx="54880">
                  <c:v>1.0068416595458984E-3</c:v>
                </c:pt>
                <c:pt idx="54881">
                  <c:v>1.007080078125E-3</c:v>
                </c:pt>
                <c:pt idx="54882">
                  <c:v>1.0068416595458984E-3</c:v>
                </c:pt>
                <c:pt idx="54883">
                  <c:v>1.007080078125E-3</c:v>
                </c:pt>
                <c:pt idx="54884">
                  <c:v>1.007080078125E-3</c:v>
                </c:pt>
                <c:pt idx="54885">
                  <c:v>1.0068416595458984E-3</c:v>
                </c:pt>
                <c:pt idx="54886">
                  <c:v>1.007080078125E-3</c:v>
                </c:pt>
                <c:pt idx="54887">
                  <c:v>1.007080078125E-3</c:v>
                </c:pt>
                <c:pt idx="54888">
                  <c:v>1.0068416595458984E-3</c:v>
                </c:pt>
                <c:pt idx="54889">
                  <c:v>1.007080078125E-3</c:v>
                </c:pt>
                <c:pt idx="54890">
                  <c:v>1.0080337524414063E-3</c:v>
                </c:pt>
                <c:pt idx="54891">
                  <c:v>1.007080078125E-3</c:v>
                </c:pt>
                <c:pt idx="54892">
                  <c:v>1.0068416595458984E-3</c:v>
                </c:pt>
                <c:pt idx="54893">
                  <c:v>1.007080078125E-3</c:v>
                </c:pt>
                <c:pt idx="54894">
                  <c:v>1.007080078125E-3</c:v>
                </c:pt>
                <c:pt idx="54895">
                  <c:v>1.0068416595458984E-3</c:v>
                </c:pt>
                <c:pt idx="54896">
                  <c:v>1.007080078125E-3</c:v>
                </c:pt>
                <c:pt idx="54897">
                  <c:v>1.007080078125E-3</c:v>
                </c:pt>
                <c:pt idx="54898">
                  <c:v>1.0068416595458984E-3</c:v>
                </c:pt>
                <c:pt idx="54899">
                  <c:v>1.007080078125E-3</c:v>
                </c:pt>
                <c:pt idx="54900">
                  <c:v>1.007080078125E-3</c:v>
                </c:pt>
                <c:pt idx="54901">
                  <c:v>1.0068416595458984E-3</c:v>
                </c:pt>
                <c:pt idx="54902">
                  <c:v>1.007080078125E-3</c:v>
                </c:pt>
                <c:pt idx="54903">
                  <c:v>1.0080337524414063E-3</c:v>
                </c:pt>
                <c:pt idx="54904">
                  <c:v>1.0068416595458984E-3</c:v>
                </c:pt>
                <c:pt idx="54905">
                  <c:v>1.007080078125E-3</c:v>
                </c:pt>
                <c:pt idx="54906">
                  <c:v>1.007080078125E-3</c:v>
                </c:pt>
                <c:pt idx="54907">
                  <c:v>1.0068416595458984E-3</c:v>
                </c:pt>
                <c:pt idx="54908">
                  <c:v>1.007080078125E-3</c:v>
                </c:pt>
                <c:pt idx="54909">
                  <c:v>1.007080078125E-3</c:v>
                </c:pt>
                <c:pt idx="54910">
                  <c:v>1.0068416595458984E-3</c:v>
                </c:pt>
                <c:pt idx="54911">
                  <c:v>1.007080078125E-3</c:v>
                </c:pt>
                <c:pt idx="54912">
                  <c:v>1.007080078125E-3</c:v>
                </c:pt>
                <c:pt idx="54913">
                  <c:v>1.0068416595458984E-3</c:v>
                </c:pt>
                <c:pt idx="54914">
                  <c:v>1.007080078125E-3</c:v>
                </c:pt>
                <c:pt idx="54915">
                  <c:v>1.0080337524414063E-3</c:v>
                </c:pt>
                <c:pt idx="54916">
                  <c:v>1.007080078125E-3</c:v>
                </c:pt>
                <c:pt idx="54917">
                  <c:v>1.0068416595458984E-3</c:v>
                </c:pt>
                <c:pt idx="54918">
                  <c:v>1.007080078125E-3</c:v>
                </c:pt>
                <c:pt idx="54919">
                  <c:v>1.007080078125E-3</c:v>
                </c:pt>
                <c:pt idx="54920">
                  <c:v>1.0068416595458984E-3</c:v>
                </c:pt>
                <c:pt idx="54921">
                  <c:v>1.007080078125E-3</c:v>
                </c:pt>
                <c:pt idx="54922">
                  <c:v>1.007080078125E-3</c:v>
                </c:pt>
                <c:pt idx="54923">
                  <c:v>1.0068416595458984E-3</c:v>
                </c:pt>
                <c:pt idx="54924">
                  <c:v>1.007080078125E-3</c:v>
                </c:pt>
                <c:pt idx="54925">
                  <c:v>1.007080078125E-3</c:v>
                </c:pt>
                <c:pt idx="54926">
                  <c:v>1.0068416595458984E-3</c:v>
                </c:pt>
                <c:pt idx="54927">
                  <c:v>1.007080078125E-3</c:v>
                </c:pt>
                <c:pt idx="54928">
                  <c:v>1.0080337524414063E-3</c:v>
                </c:pt>
                <c:pt idx="54929">
                  <c:v>1.0068416595458984E-3</c:v>
                </c:pt>
                <c:pt idx="54930">
                  <c:v>1.007080078125E-3</c:v>
                </c:pt>
                <c:pt idx="54931">
                  <c:v>1.007080078125E-3</c:v>
                </c:pt>
                <c:pt idx="54932">
                  <c:v>1.0068416595458984E-3</c:v>
                </c:pt>
                <c:pt idx="54933">
                  <c:v>1.007080078125E-3</c:v>
                </c:pt>
                <c:pt idx="54934">
                  <c:v>1.007080078125E-3</c:v>
                </c:pt>
                <c:pt idx="54935">
                  <c:v>1.0068416595458984E-3</c:v>
                </c:pt>
                <c:pt idx="54936">
                  <c:v>1.007080078125E-3</c:v>
                </c:pt>
                <c:pt idx="54937">
                  <c:v>1.007080078125E-3</c:v>
                </c:pt>
                <c:pt idx="54938">
                  <c:v>1.0068416595458984E-3</c:v>
                </c:pt>
                <c:pt idx="54939">
                  <c:v>1.007080078125E-3</c:v>
                </c:pt>
                <c:pt idx="54940">
                  <c:v>1.0080337524414063E-3</c:v>
                </c:pt>
                <c:pt idx="54941">
                  <c:v>1.007080078125E-3</c:v>
                </c:pt>
                <c:pt idx="54942">
                  <c:v>1.0068416595458984E-3</c:v>
                </c:pt>
                <c:pt idx="54943">
                  <c:v>1.007080078125E-3</c:v>
                </c:pt>
                <c:pt idx="54944">
                  <c:v>1.007080078125E-3</c:v>
                </c:pt>
                <c:pt idx="54945">
                  <c:v>1.0068416595458984E-3</c:v>
                </c:pt>
                <c:pt idx="54946">
                  <c:v>1.007080078125E-3</c:v>
                </c:pt>
                <c:pt idx="54947">
                  <c:v>1.007080078125E-3</c:v>
                </c:pt>
                <c:pt idx="54948">
                  <c:v>1.0068416595458984E-3</c:v>
                </c:pt>
                <c:pt idx="54949">
                  <c:v>1.007080078125E-3</c:v>
                </c:pt>
                <c:pt idx="54950">
                  <c:v>1.007080078125E-3</c:v>
                </c:pt>
                <c:pt idx="54951">
                  <c:v>1.0068416595458984E-3</c:v>
                </c:pt>
                <c:pt idx="54952">
                  <c:v>1.007080078125E-3</c:v>
                </c:pt>
                <c:pt idx="54953">
                  <c:v>1.0080337524414063E-3</c:v>
                </c:pt>
                <c:pt idx="54954">
                  <c:v>1.0068416595458984E-3</c:v>
                </c:pt>
                <c:pt idx="54955">
                  <c:v>1.007080078125E-3</c:v>
                </c:pt>
                <c:pt idx="54956">
                  <c:v>1.007080078125E-3</c:v>
                </c:pt>
                <c:pt idx="54957">
                  <c:v>1.0068416595458984E-3</c:v>
                </c:pt>
                <c:pt idx="54958">
                  <c:v>1.007080078125E-3</c:v>
                </c:pt>
                <c:pt idx="54959">
                  <c:v>1.007080078125E-3</c:v>
                </c:pt>
                <c:pt idx="54960">
                  <c:v>1.0068416595458984E-3</c:v>
                </c:pt>
                <c:pt idx="54961">
                  <c:v>1.007080078125E-3</c:v>
                </c:pt>
                <c:pt idx="54962">
                  <c:v>1.007080078125E-3</c:v>
                </c:pt>
                <c:pt idx="54963">
                  <c:v>1.0068416595458984E-3</c:v>
                </c:pt>
                <c:pt idx="54964">
                  <c:v>1.007080078125E-3</c:v>
                </c:pt>
                <c:pt idx="54965">
                  <c:v>1.0080337524414063E-3</c:v>
                </c:pt>
                <c:pt idx="54966">
                  <c:v>1.007080078125E-3</c:v>
                </c:pt>
                <c:pt idx="54967">
                  <c:v>1.0068416595458984E-3</c:v>
                </c:pt>
                <c:pt idx="54968">
                  <c:v>1.007080078125E-3</c:v>
                </c:pt>
                <c:pt idx="54969">
                  <c:v>1.007080078125E-3</c:v>
                </c:pt>
                <c:pt idx="54970">
                  <c:v>1.0068416595458984E-3</c:v>
                </c:pt>
                <c:pt idx="54971">
                  <c:v>1.007080078125E-3</c:v>
                </c:pt>
                <c:pt idx="54972">
                  <c:v>1.007080078125E-3</c:v>
                </c:pt>
                <c:pt idx="54973">
                  <c:v>1.007080078125E-2</c:v>
                </c:pt>
                <c:pt idx="54974">
                  <c:v>1.007080078125E-3</c:v>
                </c:pt>
                <c:pt idx="54975">
                  <c:v>1.007080078125E-3</c:v>
                </c:pt>
                <c:pt idx="54976">
                  <c:v>1.0068416595458984E-3</c:v>
                </c:pt>
                <c:pt idx="54977">
                  <c:v>1.007080078125E-3</c:v>
                </c:pt>
                <c:pt idx="54978">
                  <c:v>1.007080078125E-3</c:v>
                </c:pt>
                <c:pt idx="54979">
                  <c:v>1.0068416595458984E-3</c:v>
                </c:pt>
                <c:pt idx="54980">
                  <c:v>1.007080078125E-3</c:v>
                </c:pt>
                <c:pt idx="54981">
                  <c:v>1.0080337524414063E-3</c:v>
                </c:pt>
                <c:pt idx="54982">
                  <c:v>1.007080078125E-3</c:v>
                </c:pt>
                <c:pt idx="54983">
                  <c:v>1.0068416595458984E-3</c:v>
                </c:pt>
                <c:pt idx="54984">
                  <c:v>1.007080078125E-3</c:v>
                </c:pt>
                <c:pt idx="54985">
                  <c:v>1.007080078125E-3</c:v>
                </c:pt>
                <c:pt idx="54986">
                  <c:v>1.0068416595458984E-3</c:v>
                </c:pt>
                <c:pt idx="54987">
                  <c:v>1.007080078125E-3</c:v>
                </c:pt>
                <c:pt idx="54988">
                  <c:v>1.007080078125E-3</c:v>
                </c:pt>
                <c:pt idx="54989">
                  <c:v>1.0068416595458984E-3</c:v>
                </c:pt>
                <c:pt idx="54990">
                  <c:v>1.007080078125E-3</c:v>
                </c:pt>
                <c:pt idx="54991">
                  <c:v>1.007080078125E-3</c:v>
                </c:pt>
                <c:pt idx="54992">
                  <c:v>1.0068416595458984E-3</c:v>
                </c:pt>
                <c:pt idx="54993">
                  <c:v>1.007080078125E-3</c:v>
                </c:pt>
                <c:pt idx="54994">
                  <c:v>1.0080337524414063E-3</c:v>
                </c:pt>
                <c:pt idx="54995">
                  <c:v>1.0068416595458984E-3</c:v>
                </c:pt>
                <c:pt idx="54996">
                  <c:v>1.007080078125E-3</c:v>
                </c:pt>
                <c:pt idx="54997">
                  <c:v>1.007080078125E-3</c:v>
                </c:pt>
                <c:pt idx="54998">
                  <c:v>1.0068416595458984E-3</c:v>
                </c:pt>
                <c:pt idx="54999">
                  <c:v>1.007080078125E-3</c:v>
                </c:pt>
                <c:pt idx="55000">
                  <c:v>1.007080078125E-3</c:v>
                </c:pt>
                <c:pt idx="55001">
                  <c:v>1.0068416595458984E-3</c:v>
                </c:pt>
                <c:pt idx="55002">
                  <c:v>1.007080078125E-3</c:v>
                </c:pt>
                <c:pt idx="55003">
                  <c:v>1.007080078125E-3</c:v>
                </c:pt>
                <c:pt idx="55004">
                  <c:v>1.0068416595458984E-3</c:v>
                </c:pt>
                <c:pt idx="55005">
                  <c:v>1.007080078125E-3</c:v>
                </c:pt>
                <c:pt idx="55006">
                  <c:v>1.0080337524414063E-3</c:v>
                </c:pt>
                <c:pt idx="55007">
                  <c:v>1.007080078125E-3</c:v>
                </c:pt>
                <c:pt idx="55008">
                  <c:v>1.0068416595458984E-3</c:v>
                </c:pt>
                <c:pt idx="55009">
                  <c:v>1.007080078125E-3</c:v>
                </c:pt>
                <c:pt idx="55010">
                  <c:v>1.007080078125E-3</c:v>
                </c:pt>
                <c:pt idx="55011">
                  <c:v>1.0068416595458984E-3</c:v>
                </c:pt>
                <c:pt idx="55012">
                  <c:v>1.007080078125E-3</c:v>
                </c:pt>
                <c:pt idx="55013">
                  <c:v>1.007080078125E-3</c:v>
                </c:pt>
                <c:pt idx="55014">
                  <c:v>1.0068416595458984E-3</c:v>
                </c:pt>
                <c:pt idx="55015">
                  <c:v>1.007080078125E-3</c:v>
                </c:pt>
                <c:pt idx="55016">
                  <c:v>1.007080078125E-3</c:v>
                </c:pt>
                <c:pt idx="55017">
                  <c:v>1.0068416595458984E-3</c:v>
                </c:pt>
                <c:pt idx="55018">
                  <c:v>1.007080078125E-3</c:v>
                </c:pt>
                <c:pt idx="55019">
                  <c:v>1.0080337524414063E-3</c:v>
                </c:pt>
                <c:pt idx="55020">
                  <c:v>1.0068416595458984E-3</c:v>
                </c:pt>
                <c:pt idx="55021">
                  <c:v>1.007080078125E-3</c:v>
                </c:pt>
                <c:pt idx="55022">
                  <c:v>1.007080078125E-3</c:v>
                </c:pt>
                <c:pt idx="55023">
                  <c:v>1.0068416595458984E-3</c:v>
                </c:pt>
                <c:pt idx="55024">
                  <c:v>1.007080078125E-3</c:v>
                </c:pt>
                <c:pt idx="55025">
                  <c:v>1.007080078125E-3</c:v>
                </c:pt>
                <c:pt idx="55026">
                  <c:v>1.0068416595458984E-3</c:v>
                </c:pt>
                <c:pt idx="55027">
                  <c:v>1.007080078125E-3</c:v>
                </c:pt>
                <c:pt idx="55028">
                  <c:v>1.007080078125E-3</c:v>
                </c:pt>
                <c:pt idx="55029">
                  <c:v>1.0068416595458984E-3</c:v>
                </c:pt>
                <c:pt idx="55030">
                  <c:v>1.007080078125E-3</c:v>
                </c:pt>
                <c:pt idx="55031">
                  <c:v>1.0080337524414063E-3</c:v>
                </c:pt>
                <c:pt idx="55032">
                  <c:v>1.007080078125E-3</c:v>
                </c:pt>
                <c:pt idx="55033">
                  <c:v>1.0068416595458984E-3</c:v>
                </c:pt>
                <c:pt idx="55034">
                  <c:v>1.007080078125E-3</c:v>
                </c:pt>
                <c:pt idx="55035">
                  <c:v>1.007080078125E-3</c:v>
                </c:pt>
                <c:pt idx="55036">
                  <c:v>1.0068416595458984E-3</c:v>
                </c:pt>
                <c:pt idx="55037">
                  <c:v>1.007080078125E-3</c:v>
                </c:pt>
                <c:pt idx="55038">
                  <c:v>1.007080078125E-3</c:v>
                </c:pt>
                <c:pt idx="55039">
                  <c:v>1.0068416595458984E-3</c:v>
                </c:pt>
                <c:pt idx="55040">
                  <c:v>1.007080078125E-3</c:v>
                </c:pt>
                <c:pt idx="55041">
                  <c:v>1.007080078125E-3</c:v>
                </c:pt>
                <c:pt idx="55042">
                  <c:v>1.0068416595458984E-3</c:v>
                </c:pt>
                <c:pt idx="55043">
                  <c:v>1.007080078125E-3</c:v>
                </c:pt>
                <c:pt idx="55044">
                  <c:v>1.0080337524414063E-3</c:v>
                </c:pt>
                <c:pt idx="55045">
                  <c:v>1.0068416595458984E-3</c:v>
                </c:pt>
                <c:pt idx="55046">
                  <c:v>1.007080078125E-3</c:v>
                </c:pt>
                <c:pt idx="55047">
                  <c:v>1.007080078125E-3</c:v>
                </c:pt>
                <c:pt idx="55048">
                  <c:v>1.0068416595458984E-3</c:v>
                </c:pt>
                <c:pt idx="55049">
                  <c:v>1.007080078125E-3</c:v>
                </c:pt>
                <c:pt idx="55050">
                  <c:v>1.007080078125E-3</c:v>
                </c:pt>
                <c:pt idx="55051">
                  <c:v>1.0068416595458984E-3</c:v>
                </c:pt>
                <c:pt idx="55052">
                  <c:v>1.007080078125E-3</c:v>
                </c:pt>
                <c:pt idx="55053">
                  <c:v>1.007080078125E-3</c:v>
                </c:pt>
                <c:pt idx="55054">
                  <c:v>1.0068416595458984E-3</c:v>
                </c:pt>
                <c:pt idx="55055">
                  <c:v>1.007080078125E-3</c:v>
                </c:pt>
                <c:pt idx="55056">
                  <c:v>1.0080337524414063E-3</c:v>
                </c:pt>
                <c:pt idx="55057">
                  <c:v>1.007080078125E-3</c:v>
                </c:pt>
                <c:pt idx="55058">
                  <c:v>1.0068416595458984E-3</c:v>
                </c:pt>
                <c:pt idx="55059">
                  <c:v>1.007080078125E-3</c:v>
                </c:pt>
                <c:pt idx="55060">
                  <c:v>1.007080078125E-3</c:v>
                </c:pt>
                <c:pt idx="55061">
                  <c:v>1.0068416595458984E-3</c:v>
                </c:pt>
                <c:pt idx="55062">
                  <c:v>1.007080078125E-3</c:v>
                </c:pt>
                <c:pt idx="55063">
                  <c:v>1.007080078125E-3</c:v>
                </c:pt>
                <c:pt idx="55064">
                  <c:v>1.0068416595458984E-3</c:v>
                </c:pt>
                <c:pt idx="55065">
                  <c:v>1.007080078125E-3</c:v>
                </c:pt>
                <c:pt idx="55066">
                  <c:v>1.007080078125E-3</c:v>
                </c:pt>
                <c:pt idx="55067">
                  <c:v>1.0068416595458984E-3</c:v>
                </c:pt>
                <c:pt idx="55068">
                  <c:v>1.007080078125E-3</c:v>
                </c:pt>
                <c:pt idx="55069">
                  <c:v>1.0080337524414063E-3</c:v>
                </c:pt>
                <c:pt idx="55070">
                  <c:v>1.0068416595458984E-3</c:v>
                </c:pt>
                <c:pt idx="55071">
                  <c:v>1.007080078125E-3</c:v>
                </c:pt>
                <c:pt idx="55072">
                  <c:v>1.007080078125E-3</c:v>
                </c:pt>
                <c:pt idx="55073">
                  <c:v>1.0068416595458984E-3</c:v>
                </c:pt>
                <c:pt idx="55074">
                  <c:v>1.007080078125E-3</c:v>
                </c:pt>
                <c:pt idx="55075">
                  <c:v>1.007080078125E-3</c:v>
                </c:pt>
                <c:pt idx="55076">
                  <c:v>1.0068416595458984E-3</c:v>
                </c:pt>
                <c:pt idx="55077">
                  <c:v>1.007080078125E-3</c:v>
                </c:pt>
                <c:pt idx="55078">
                  <c:v>1.007080078125E-3</c:v>
                </c:pt>
                <c:pt idx="55079">
                  <c:v>1.0068416595458984E-3</c:v>
                </c:pt>
                <c:pt idx="55080">
                  <c:v>1.007080078125E-3</c:v>
                </c:pt>
                <c:pt idx="55081">
                  <c:v>1.0080337524414063E-3</c:v>
                </c:pt>
                <c:pt idx="55082">
                  <c:v>1.007080078125E-3</c:v>
                </c:pt>
                <c:pt idx="55083">
                  <c:v>1.0068416595458984E-3</c:v>
                </c:pt>
                <c:pt idx="55084">
                  <c:v>1.007080078125E-3</c:v>
                </c:pt>
                <c:pt idx="55085">
                  <c:v>1.007080078125E-3</c:v>
                </c:pt>
                <c:pt idx="55086">
                  <c:v>1.0068416595458984E-3</c:v>
                </c:pt>
                <c:pt idx="55087">
                  <c:v>1.007080078125E-3</c:v>
                </c:pt>
                <c:pt idx="55088">
                  <c:v>1.007080078125E-3</c:v>
                </c:pt>
                <c:pt idx="55089">
                  <c:v>1.0068416595458984E-3</c:v>
                </c:pt>
                <c:pt idx="55090">
                  <c:v>1.007080078125E-3</c:v>
                </c:pt>
                <c:pt idx="55091">
                  <c:v>1.007080078125E-3</c:v>
                </c:pt>
                <c:pt idx="55092">
                  <c:v>1.0068416595458984E-3</c:v>
                </c:pt>
                <c:pt idx="55093">
                  <c:v>1.007080078125E-3</c:v>
                </c:pt>
                <c:pt idx="55094">
                  <c:v>1.0080337524414063E-3</c:v>
                </c:pt>
                <c:pt idx="55095">
                  <c:v>1.0068416595458984E-3</c:v>
                </c:pt>
                <c:pt idx="55096">
                  <c:v>1.007080078125E-3</c:v>
                </c:pt>
                <c:pt idx="55097">
                  <c:v>1.007080078125E-3</c:v>
                </c:pt>
                <c:pt idx="55098">
                  <c:v>1.0068416595458984E-3</c:v>
                </c:pt>
                <c:pt idx="55099">
                  <c:v>1.007080078125E-3</c:v>
                </c:pt>
                <c:pt idx="55100">
                  <c:v>1.007080078125E-3</c:v>
                </c:pt>
                <c:pt idx="55101">
                  <c:v>1.0068416595458984E-3</c:v>
                </c:pt>
                <c:pt idx="55102">
                  <c:v>1.007080078125E-3</c:v>
                </c:pt>
                <c:pt idx="55103">
                  <c:v>1.007080078125E-3</c:v>
                </c:pt>
                <c:pt idx="55104">
                  <c:v>1.0068416595458984E-3</c:v>
                </c:pt>
                <c:pt idx="55105">
                  <c:v>1.007080078125E-3</c:v>
                </c:pt>
                <c:pt idx="55106">
                  <c:v>1.0080337524414063E-3</c:v>
                </c:pt>
                <c:pt idx="55107">
                  <c:v>1.007080078125E-3</c:v>
                </c:pt>
                <c:pt idx="55108">
                  <c:v>1.0068416595458984E-3</c:v>
                </c:pt>
                <c:pt idx="55109">
                  <c:v>1.007080078125E-3</c:v>
                </c:pt>
                <c:pt idx="55110">
                  <c:v>1.007080078125E-3</c:v>
                </c:pt>
                <c:pt idx="55111">
                  <c:v>1.0068416595458984E-3</c:v>
                </c:pt>
                <c:pt idx="55112">
                  <c:v>1.007080078125E-3</c:v>
                </c:pt>
                <c:pt idx="55113">
                  <c:v>1.007080078125E-3</c:v>
                </c:pt>
                <c:pt idx="55114">
                  <c:v>1.0068416595458984E-3</c:v>
                </c:pt>
                <c:pt idx="55115">
                  <c:v>1.007080078125E-3</c:v>
                </c:pt>
                <c:pt idx="55116">
                  <c:v>1.007080078125E-3</c:v>
                </c:pt>
                <c:pt idx="55117">
                  <c:v>1.0068416595458984E-3</c:v>
                </c:pt>
                <c:pt idx="55118">
                  <c:v>1.0080337524414063E-3</c:v>
                </c:pt>
                <c:pt idx="55119">
                  <c:v>1.007080078125E-3</c:v>
                </c:pt>
                <c:pt idx="55120">
                  <c:v>1.0068416595458984E-3</c:v>
                </c:pt>
                <c:pt idx="55121">
                  <c:v>1.007080078125E-3</c:v>
                </c:pt>
                <c:pt idx="55122">
                  <c:v>1.007080078125E-3</c:v>
                </c:pt>
                <c:pt idx="55123">
                  <c:v>1.0068416595458984E-3</c:v>
                </c:pt>
                <c:pt idx="55124">
                  <c:v>1.007080078125E-3</c:v>
                </c:pt>
                <c:pt idx="55125">
                  <c:v>1.007080078125E-3</c:v>
                </c:pt>
                <c:pt idx="55126">
                  <c:v>1.0068416595458984E-3</c:v>
                </c:pt>
                <c:pt idx="55127">
                  <c:v>1.007080078125E-3</c:v>
                </c:pt>
                <c:pt idx="55128">
                  <c:v>1.007080078125E-3</c:v>
                </c:pt>
                <c:pt idx="55129">
                  <c:v>1.0068416595458984E-3</c:v>
                </c:pt>
                <c:pt idx="55130">
                  <c:v>1.007080078125E-3</c:v>
                </c:pt>
                <c:pt idx="55131">
                  <c:v>1.0080337524414063E-3</c:v>
                </c:pt>
                <c:pt idx="55132">
                  <c:v>1.007080078125E-3</c:v>
                </c:pt>
                <c:pt idx="55133">
                  <c:v>1.0068416595458984E-3</c:v>
                </c:pt>
                <c:pt idx="55134">
                  <c:v>1.007080078125E-3</c:v>
                </c:pt>
                <c:pt idx="55135">
                  <c:v>1.007080078125E-3</c:v>
                </c:pt>
                <c:pt idx="55136">
                  <c:v>1.0068416595458984E-3</c:v>
                </c:pt>
                <c:pt idx="55137">
                  <c:v>1.007080078125E-3</c:v>
                </c:pt>
                <c:pt idx="55138">
                  <c:v>1.007080078125E-3</c:v>
                </c:pt>
                <c:pt idx="55139">
                  <c:v>1.0068416595458984E-3</c:v>
                </c:pt>
                <c:pt idx="55140">
                  <c:v>1.007080078125E-3</c:v>
                </c:pt>
                <c:pt idx="55141">
                  <c:v>1.007080078125E-3</c:v>
                </c:pt>
                <c:pt idx="55142">
                  <c:v>1.0068416595458984E-3</c:v>
                </c:pt>
                <c:pt idx="55143">
                  <c:v>1.0080337524414063E-3</c:v>
                </c:pt>
                <c:pt idx="55144">
                  <c:v>1.007080078125E-3</c:v>
                </c:pt>
                <c:pt idx="55145">
                  <c:v>1.0068416595458984E-3</c:v>
                </c:pt>
                <c:pt idx="55146">
                  <c:v>1.007080078125E-3</c:v>
                </c:pt>
                <c:pt idx="55147">
                  <c:v>1.007080078125E-3</c:v>
                </c:pt>
                <c:pt idx="55148">
                  <c:v>1.0068416595458984E-3</c:v>
                </c:pt>
                <c:pt idx="55149">
                  <c:v>1.007080078125E-3</c:v>
                </c:pt>
                <c:pt idx="55150">
                  <c:v>1.007080078125E-3</c:v>
                </c:pt>
                <c:pt idx="55151">
                  <c:v>1.0068416595458984E-3</c:v>
                </c:pt>
                <c:pt idx="55152">
                  <c:v>1.007080078125E-3</c:v>
                </c:pt>
                <c:pt idx="55153">
                  <c:v>1.007080078125E-3</c:v>
                </c:pt>
                <c:pt idx="55154">
                  <c:v>1.0068416595458984E-3</c:v>
                </c:pt>
                <c:pt idx="55155">
                  <c:v>1.007080078125E-3</c:v>
                </c:pt>
                <c:pt idx="55156">
                  <c:v>1.0080337524414063E-3</c:v>
                </c:pt>
                <c:pt idx="55157">
                  <c:v>1.007080078125E-3</c:v>
                </c:pt>
                <c:pt idx="55158">
                  <c:v>1.0068416595458984E-3</c:v>
                </c:pt>
                <c:pt idx="55159">
                  <c:v>1.007080078125E-3</c:v>
                </c:pt>
                <c:pt idx="55160">
                  <c:v>1.007080078125E-3</c:v>
                </c:pt>
                <c:pt idx="55161">
                  <c:v>2.0139217376708984E-3</c:v>
                </c:pt>
                <c:pt idx="55162">
                  <c:v>1.007080078125E-3</c:v>
                </c:pt>
                <c:pt idx="55163">
                  <c:v>1.0068416595458984E-3</c:v>
                </c:pt>
                <c:pt idx="55164">
                  <c:v>1.007080078125E-3</c:v>
                </c:pt>
                <c:pt idx="55165">
                  <c:v>1.007080078125E-3</c:v>
                </c:pt>
                <c:pt idx="55166">
                  <c:v>1.0068416595458984E-3</c:v>
                </c:pt>
                <c:pt idx="55167">
                  <c:v>1.0080337524414063E-3</c:v>
                </c:pt>
                <c:pt idx="55168">
                  <c:v>1.007080078125E-3</c:v>
                </c:pt>
                <c:pt idx="55169">
                  <c:v>1.0068416595458984E-3</c:v>
                </c:pt>
                <c:pt idx="55170">
                  <c:v>1.007080078125E-3</c:v>
                </c:pt>
                <c:pt idx="55171">
                  <c:v>1.007080078125E-3</c:v>
                </c:pt>
                <c:pt idx="55172">
                  <c:v>1.0068416595458984E-3</c:v>
                </c:pt>
                <c:pt idx="55173">
                  <c:v>1.007080078125E-3</c:v>
                </c:pt>
                <c:pt idx="55174">
                  <c:v>1.007080078125E-3</c:v>
                </c:pt>
                <c:pt idx="55175">
                  <c:v>1.0068416595458984E-3</c:v>
                </c:pt>
                <c:pt idx="55176">
                  <c:v>1.007080078125E-3</c:v>
                </c:pt>
                <c:pt idx="55177">
                  <c:v>1.007080078125E-3</c:v>
                </c:pt>
                <c:pt idx="55178">
                  <c:v>1.0068416595458984E-3</c:v>
                </c:pt>
                <c:pt idx="55179">
                  <c:v>1.007080078125E-3</c:v>
                </c:pt>
                <c:pt idx="55180">
                  <c:v>1.0080337524414063E-3</c:v>
                </c:pt>
                <c:pt idx="55181">
                  <c:v>1.007080078125E-3</c:v>
                </c:pt>
                <c:pt idx="55182">
                  <c:v>1.0068416595458984E-3</c:v>
                </c:pt>
                <c:pt idx="55183">
                  <c:v>1.007080078125E-3</c:v>
                </c:pt>
                <c:pt idx="55184">
                  <c:v>1.007080078125E-3</c:v>
                </c:pt>
                <c:pt idx="55185">
                  <c:v>1.0068416595458984E-3</c:v>
                </c:pt>
                <c:pt idx="55186">
                  <c:v>1.007080078125E-3</c:v>
                </c:pt>
                <c:pt idx="55187">
                  <c:v>1.007080078125E-3</c:v>
                </c:pt>
                <c:pt idx="55188">
                  <c:v>1.0068416595458984E-3</c:v>
                </c:pt>
                <c:pt idx="55189">
                  <c:v>1.007080078125E-3</c:v>
                </c:pt>
                <c:pt idx="55190">
                  <c:v>1.007080078125E-3</c:v>
                </c:pt>
                <c:pt idx="55191">
                  <c:v>1.0068416595458984E-3</c:v>
                </c:pt>
                <c:pt idx="55192">
                  <c:v>1.0080337524414063E-3</c:v>
                </c:pt>
                <c:pt idx="55193">
                  <c:v>1.007080078125E-3</c:v>
                </c:pt>
                <c:pt idx="55194">
                  <c:v>1.0068416595458984E-3</c:v>
                </c:pt>
                <c:pt idx="55195">
                  <c:v>3.0210018157958984E-3</c:v>
                </c:pt>
                <c:pt idx="55196">
                  <c:v>1.007080078125E-3</c:v>
                </c:pt>
                <c:pt idx="55197">
                  <c:v>1.007080078125E-3</c:v>
                </c:pt>
                <c:pt idx="55198">
                  <c:v>1.0068416595458984E-3</c:v>
                </c:pt>
                <c:pt idx="55199">
                  <c:v>1.007080078125E-3</c:v>
                </c:pt>
                <c:pt idx="55200">
                  <c:v>1.007080078125E-3</c:v>
                </c:pt>
                <c:pt idx="55201">
                  <c:v>1.0068416595458984E-3</c:v>
                </c:pt>
                <c:pt idx="55202">
                  <c:v>1.007080078125E-3</c:v>
                </c:pt>
                <c:pt idx="55203">
                  <c:v>1.0080337524414063E-3</c:v>
                </c:pt>
                <c:pt idx="55204">
                  <c:v>1.007080078125E-3</c:v>
                </c:pt>
                <c:pt idx="55205">
                  <c:v>1.0068416595458984E-3</c:v>
                </c:pt>
                <c:pt idx="55206">
                  <c:v>1.007080078125E-3</c:v>
                </c:pt>
                <c:pt idx="55207">
                  <c:v>1.007080078125E-3</c:v>
                </c:pt>
                <c:pt idx="55208">
                  <c:v>1.0068416595458984E-3</c:v>
                </c:pt>
                <c:pt idx="55209">
                  <c:v>1.007080078125E-3</c:v>
                </c:pt>
                <c:pt idx="55210">
                  <c:v>1.007080078125E-3</c:v>
                </c:pt>
                <c:pt idx="55211">
                  <c:v>1.0068416595458984E-3</c:v>
                </c:pt>
                <c:pt idx="55212">
                  <c:v>1.007080078125E-3</c:v>
                </c:pt>
                <c:pt idx="55213">
                  <c:v>1.007080078125E-3</c:v>
                </c:pt>
                <c:pt idx="55214">
                  <c:v>1.0068416595458984E-3</c:v>
                </c:pt>
                <c:pt idx="55215">
                  <c:v>1.0080337524414063E-3</c:v>
                </c:pt>
                <c:pt idx="55216">
                  <c:v>1.007080078125E-3</c:v>
                </c:pt>
                <c:pt idx="55217">
                  <c:v>1.0068416595458984E-3</c:v>
                </c:pt>
                <c:pt idx="55218">
                  <c:v>1.007080078125E-3</c:v>
                </c:pt>
                <c:pt idx="55219">
                  <c:v>1.007080078125E-3</c:v>
                </c:pt>
                <c:pt idx="55220">
                  <c:v>1.0068416595458984E-3</c:v>
                </c:pt>
                <c:pt idx="55221">
                  <c:v>1.007080078125E-3</c:v>
                </c:pt>
                <c:pt idx="55222">
                  <c:v>1.007080078125E-3</c:v>
                </c:pt>
                <c:pt idx="55223">
                  <c:v>1.0068416595458984E-3</c:v>
                </c:pt>
                <c:pt idx="55224">
                  <c:v>1.007080078125E-3</c:v>
                </c:pt>
                <c:pt idx="55225">
                  <c:v>1.007080078125E-3</c:v>
                </c:pt>
                <c:pt idx="55226">
                  <c:v>1.0068416595458984E-3</c:v>
                </c:pt>
                <c:pt idx="55227">
                  <c:v>1.007080078125E-3</c:v>
                </c:pt>
                <c:pt idx="55228">
                  <c:v>1.0080337524414063E-3</c:v>
                </c:pt>
                <c:pt idx="55229">
                  <c:v>1.007080078125E-3</c:v>
                </c:pt>
                <c:pt idx="55230">
                  <c:v>1.0068416595458984E-3</c:v>
                </c:pt>
                <c:pt idx="55231">
                  <c:v>1.007080078125E-3</c:v>
                </c:pt>
                <c:pt idx="55232">
                  <c:v>1.007080078125E-3</c:v>
                </c:pt>
                <c:pt idx="55233">
                  <c:v>1.0068416595458984E-3</c:v>
                </c:pt>
                <c:pt idx="55234">
                  <c:v>1.007080078125E-3</c:v>
                </c:pt>
                <c:pt idx="55235">
                  <c:v>1.007080078125E-3</c:v>
                </c:pt>
                <c:pt idx="55236">
                  <c:v>1.0068416595458984E-3</c:v>
                </c:pt>
                <c:pt idx="55237">
                  <c:v>1.007080078125E-3</c:v>
                </c:pt>
                <c:pt idx="55238">
                  <c:v>1.007080078125E-3</c:v>
                </c:pt>
                <c:pt idx="55239">
                  <c:v>1.0068416595458984E-3</c:v>
                </c:pt>
                <c:pt idx="55240">
                  <c:v>1.0080337524414063E-3</c:v>
                </c:pt>
                <c:pt idx="55241">
                  <c:v>1.007080078125E-3</c:v>
                </c:pt>
                <c:pt idx="55242">
                  <c:v>1.0068416595458984E-3</c:v>
                </c:pt>
                <c:pt idx="55243">
                  <c:v>1.007080078125E-3</c:v>
                </c:pt>
                <c:pt idx="55244">
                  <c:v>1.007080078125E-3</c:v>
                </c:pt>
                <c:pt idx="55245">
                  <c:v>1.0068416595458984E-3</c:v>
                </c:pt>
                <c:pt idx="55246">
                  <c:v>1.007080078125E-3</c:v>
                </c:pt>
                <c:pt idx="55247">
                  <c:v>1.007080078125E-3</c:v>
                </c:pt>
                <c:pt idx="55248">
                  <c:v>1.0068416595458984E-3</c:v>
                </c:pt>
                <c:pt idx="55249">
                  <c:v>1.007080078125E-3</c:v>
                </c:pt>
                <c:pt idx="55250">
                  <c:v>1.007080078125E-3</c:v>
                </c:pt>
                <c:pt idx="55251">
                  <c:v>1.0068416595458984E-3</c:v>
                </c:pt>
                <c:pt idx="55252">
                  <c:v>1.007080078125E-3</c:v>
                </c:pt>
                <c:pt idx="55253">
                  <c:v>1.0080337524414063E-3</c:v>
                </c:pt>
                <c:pt idx="55254">
                  <c:v>1.007080078125E-3</c:v>
                </c:pt>
                <c:pt idx="55255">
                  <c:v>1.0068416595458984E-3</c:v>
                </c:pt>
                <c:pt idx="55256">
                  <c:v>1.007080078125E-3</c:v>
                </c:pt>
                <c:pt idx="55257">
                  <c:v>1.007080078125E-3</c:v>
                </c:pt>
                <c:pt idx="55258">
                  <c:v>1.0068416595458984E-3</c:v>
                </c:pt>
                <c:pt idx="55259">
                  <c:v>1.007080078125E-3</c:v>
                </c:pt>
                <c:pt idx="55260">
                  <c:v>1.007080078125E-3</c:v>
                </c:pt>
                <c:pt idx="55261">
                  <c:v>1.0068416595458984E-3</c:v>
                </c:pt>
                <c:pt idx="55262">
                  <c:v>1.007080078125E-3</c:v>
                </c:pt>
                <c:pt idx="55263">
                  <c:v>1.007080078125E-3</c:v>
                </c:pt>
                <c:pt idx="55264">
                  <c:v>1.0068416595458984E-3</c:v>
                </c:pt>
                <c:pt idx="55265">
                  <c:v>1.0080337524414063E-3</c:v>
                </c:pt>
                <c:pt idx="55266">
                  <c:v>1.007080078125E-3</c:v>
                </c:pt>
                <c:pt idx="55267">
                  <c:v>1.0068416595458984E-3</c:v>
                </c:pt>
                <c:pt idx="55268">
                  <c:v>1.007080078125E-3</c:v>
                </c:pt>
                <c:pt idx="55269">
                  <c:v>1.007080078125E-3</c:v>
                </c:pt>
                <c:pt idx="55270">
                  <c:v>1.0068416595458984E-3</c:v>
                </c:pt>
                <c:pt idx="55271">
                  <c:v>1.007080078125E-3</c:v>
                </c:pt>
                <c:pt idx="55272">
                  <c:v>1.007080078125E-3</c:v>
                </c:pt>
                <c:pt idx="55273">
                  <c:v>1.0068416595458984E-3</c:v>
                </c:pt>
                <c:pt idx="55274">
                  <c:v>1.007080078125E-3</c:v>
                </c:pt>
                <c:pt idx="55275">
                  <c:v>1.007080078125E-3</c:v>
                </c:pt>
                <c:pt idx="55276">
                  <c:v>1.0068416595458984E-3</c:v>
                </c:pt>
                <c:pt idx="55277">
                  <c:v>1.007080078125E-3</c:v>
                </c:pt>
                <c:pt idx="55278">
                  <c:v>1.0080337524414063E-3</c:v>
                </c:pt>
                <c:pt idx="55279">
                  <c:v>1.007080078125E-3</c:v>
                </c:pt>
                <c:pt idx="55280">
                  <c:v>1.0068416595458984E-3</c:v>
                </c:pt>
                <c:pt idx="55281">
                  <c:v>1.007080078125E-3</c:v>
                </c:pt>
                <c:pt idx="55282">
                  <c:v>1.007080078125E-3</c:v>
                </c:pt>
                <c:pt idx="55283">
                  <c:v>1.0068416595458984E-3</c:v>
                </c:pt>
                <c:pt idx="55284">
                  <c:v>1.007080078125E-3</c:v>
                </c:pt>
                <c:pt idx="55285">
                  <c:v>1.007080078125E-3</c:v>
                </c:pt>
                <c:pt idx="55286">
                  <c:v>1.0068416595458984E-3</c:v>
                </c:pt>
                <c:pt idx="55287">
                  <c:v>1.007080078125E-3</c:v>
                </c:pt>
                <c:pt idx="55288">
                  <c:v>1.007080078125E-3</c:v>
                </c:pt>
                <c:pt idx="55289">
                  <c:v>1.0068416595458984E-3</c:v>
                </c:pt>
                <c:pt idx="55290">
                  <c:v>1.0080337524414063E-3</c:v>
                </c:pt>
                <c:pt idx="55291">
                  <c:v>1.007080078125E-3</c:v>
                </c:pt>
                <c:pt idx="55292">
                  <c:v>1.0068416595458984E-3</c:v>
                </c:pt>
                <c:pt idx="55293">
                  <c:v>1.007080078125E-3</c:v>
                </c:pt>
                <c:pt idx="55294">
                  <c:v>1.007080078125E-3</c:v>
                </c:pt>
                <c:pt idx="55295">
                  <c:v>1.0068416595458984E-3</c:v>
                </c:pt>
                <c:pt idx="55296">
                  <c:v>1.007080078125E-3</c:v>
                </c:pt>
                <c:pt idx="55297">
                  <c:v>1.007080078125E-3</c:v>
                </c:pt>
                <c:pt idx="55298">
                  <c:v>1.0068416595458984E-3</c:v>
                </c:pt>
                <c:pt idx="55299">
                  <c:v>1.007080078125E-3</c:v>
                </c:pt>
                <c:pt idx="55300">
                  <c:v>1.007080078125E-3</c:v>
                </c:pt>
                <c:pt idx="55301">
                  <c:v>1.0068416595458984E-3</c:v>
                </c:pt>
                <c:pt idx="55302">
                  <c:v>1.007080078125E-3</c:v>
                </c:pt>
                <c:pt idx="55303">
                  <c:v>1.0080337524414063E-3</c:v>
                </c:pt>
                <c:pt idx="55304">
                  <c:v>1.007080078125E-3</c:v>
                </c:pt>
                <c:pt idx="55305">
                  <c:v>1.0068416595458984E-3</c:v>
                </c:pt>
                <c:pt idx="55306">
                  <c:v>1.007080078125E-3</c:v>
                </c:pt>
                <c:pt idx="55307">
                  <c:v>1.007080078125E-3</c:v>
                </c:pt>
                <c:pt idx="55308">
                  <c:v>1.0068416595458984E-3</c:v>
                </c:pt>
                <c:pt idx="55309">
                  <c:v>1.007080078125E-3</c:v>
                </c:pt>
                <c:pt idx="55310">
                  <c:v>1.007080078125E-3</c:v>
                </c:pt>
                <c:pt idx="55311">
                  <c:v>1.0068416595458984E-3</c:v>
                </c:pt>
                <c:pt idx="55312">
                  <c:v>1.007080078125E-3</c:v>
                </c:pt>
                <c:pt idx="55313">
                  <c:v>1.007080078125E-3</c:v>
                </c:pt>
                <c:pt idx="55314">
                  <c:v>1.0068416595458984E-3</c:v>
                </c:pt>
                <c:pt idx="55315">
                  <c:v>1.0080337524414063E-3</c:v>
                </c:pt>
                <c:pt idx="55316">
                  <c:v>1.007080078125E-3</c:v>
                </c:pt>
                <c:pt idx="55317">
                  <c:v>1.0068416595458984E-3</c:v>
                </c:pt>
                <c:pt idx="55318">
                  <c:v>1.007080078125E-3</c:v>
                </c:pt>
                <c:pt idx="55319">
                  <c:v>1.007080078125E-3</c:v>
                </c:pt>
                <c:pt idx="55320">
                  <c:v>1.0068416595458984E-3</c:v>
                </c:pt>
                <c:pt idx="55321">
                  <c:v>1.007080078125E-3</c:v>
                </c:pt>
                <c:pt idx="55322">
                  <c:v>1.007080078125E-3</c:v>
                </c:pt>
                <c:pt idx="55323">
                  <c:v>1.0068416595458984E-3</c:v>
                </c:pt>
                <c:pt idx="55324">
                  <c:v>1.007080078125E-3</c:v>
                </c:pt>
                <c:pt idx="55325">
                  <c:v>1.007080078125E-3</c:v>
                </c:pt>
                <c:pt idx="55326">
                  <c:v>1.0068416595458984E-3</c:v>
                </c:pt>
                <c:pt idx="55327">
                  <c:v>1.007080078125E-3</c:v>
                </c:pt>
                <c:pt idx="55328">
                  <c:v>1.0080337524414063E-3</c:v>
                </c:pt>
                <c:pt idx="55329">
                  <c:v>1.007080078125E-3</c:v>
                </c:pt>
                <c:pt idx="55330">
                  <c:v>1.0068416595458984E-3</c:v>
                </c:pt>
                <c:pt idx="55331">
                  <c:v>1.007080078125E-3</c:v>
                </c:pt>
                <c:pt idx="55332">
                  <c:v>1.007080078125E-3</c:v>
                </c:pt>
                <c:pt idx="55333">
                  <c:v>1.0068416595458984E-3</c:v>
                </c:pt>
                <c:pt idx="55334">
                  <c:v>1.007080078125E-3</c:v>
                </c:pt>
                <c:pt idx="55335">
                  <c:v>1.007080078125E-3</c:v>
                </c:pt>
                <c:pt idx="55336">
                  <c:v>1.0068416595458984E-3</c:v>
                </c:pt>
                <c:pt idx="55337">
                  <c:v>1.007080078125E-3</c:v>
                </c:pt>
                <c:pt idx="55338">
                  <c:v>1.0068416595458984E-3</c:v>
                </c:pt>
                <c:pt idx="55339">
                  <c:v>1.007080078125E-3</c:v>
                </c:pt>
                <c:pt idx="55340">
                  <c:v>1.0080337524414063E-3</c:v>
                </c:pt>
                <c:pt idx="55341">
                  <c:v>1.007080078125E-3</c:v>
                </c:pt>
                <c:pt idx="55342">
                  <c:v>1.0068416595458984E-3</c:v>
                </c:pt>
                <c:pt idx="55343">
                  <c:v>1.007080078125E-3</c:v>
                </c:pt>
                <c:pt idx="55344">
                  <c:v>1.007080078125E-3</c:v>
                </c:pt>
                <c:pt idx="55345">
                  <c:v>1.0068416595458984E-3</c:v>
                </c:pt>
                <c:pt idx="55346">
                  <c:v>1.007080078125E-3</c:v>
                </c:pt>
                <c:pt idx="55347">
                  <c:v>1.007080078125E-3</c:v>
                </c:pt>
                <c:pt idx="55348">
                  <c:v>1.0068416595458984E-3</c:v>
                </c:pt>
                <c:pt idx="55349">
                  <c:v>1.007080078125E-3</c:v>
                </c:pt>
                <c:pt idx="55350">
                  <c:v>1.007080078125E-3</c:v>
                </c:pt>
                <c:pt idx="55351">
                  <c:v>1.0068416595458984E-3</c:v>
                </c:pt>
                <c:pt idx="55352">
                  <c:v>1.007080078125E-3</c:v>
                </c:pt>
                <c:pt idx="55353">
                  <c:v>1.0080337524414063E-3</c:v>
                </c:pt>
                <c:pt idx="55354">
                  <c:v>1.007080078125E-3</c:v>
                </c:pt>
                <c:pt idx="55355">
                  <c:v>1.0068416595458984E-3</c:v>
                </c:pt>
                <c:pt idx="55356">
                  <c:v>1.007080078125E-3</c:v>
                </c:pt>
                <c:pt idx="55357">
                  <c:v>1.007080078125E-3</c:v>
                </c:pt>
                <c:pt idx="55358">
                  <c:v>1.0068416595458984E-3</c:v>
                </c:pt>
                <c:pt idx="55359">
                  <c:v>1.007080078125E-3</c:v>
                </c:pt>
                <c:pt idx="55360">
                  <c:v>1.0068416595458984E-3</c:v>
                </c:pt>
                <c:pt idx="55361">
                  <c:v>7.0500373840332031E-3</c:v>
                </c:pt>
                <c:pt idx="55362">
                  <c:v>1.007080078125E-3</c:v>
                </c:pt>
                <c:pt idx="55363">
                  <c:v>1.007080078125E-3</c:v>
                </c:pt>
                <c:pt idx="55364">
                  <c:v>1.0068416595458984E-3</c:v>
                </c:pt>
                <c:pt idx="55365">
                  <c:v>1.007080078125E-3</c:v>
                </c:pt>
                <c:pt idx="55366">
                  <c:v>1.007080078125E-3</c:v>
                </c:pt>
                <c:pt idx="55367">
                  <c:v>1.0068416595458984E-3</c:v>
                </c:pt>
                <c:pt idx="55368">
                  <c:v>1.007080078125E-3</c:v>
                </c:pt>
                <c:pt idx="55369">
                  <c:v>1.007080078125E-3</c:v>
                </c:pt>
                <c:pt idx="55370">
                  <c:v>1.0068416595458984E-3</c:v>
                </c:pt>
                <c:pt idx="55371">
                  <c:v>1.007080078125E-3</c:v>
                </c:pt>
                <c:pt idx="55372">
                  <c:v>1.0080337524414063E-3</c:v>
                </c:pt>
                <c:pt idx="55373">
                  <c:v>1.007080078125E-3</c:v>
                </c:pt>
                <c:pt idx="55374">
                  <c:v>1.0068416595458984E-3</c:v>
                </c:pt>
                <c:pt idx="55375">
                  <c:v>1.007080078125E-3</c:v>
                </c:pt>
                <c:pt idx="55376">
                  <c:v>1.0068416595458984E-3</c:v>
                </c:pt>
                <c:pt idx="55377">
                  <c:v>1.007080078125E-3</c:v>
                </c:pt>
                <c:pt idx="55378">
                  <c:v>1.007080078125E-3</c:v>
                </c:pt>
                <c:pt idx="55379">
                  <c:v>1.0068416595458984E-3</c:v>
                </c:pt>
                <c:pt idx="55380">
                  <c:v>1.007080078125E-3</c:v>
                </c:pt>
                <c:pt idx="55381">
                  <c:v>1.007080078125E-3</c:v>
                </c:pt>
                <c:pt idx="55382">
                  <c:v>1.0068416595458984E-3</c:v>
                </c:pt>
                <c:pt idx="55383">
                  <c:v>1.007080078125E-3</c:v>
                </c:pt>
                <c:pt idx="55384">
                  <c:v>1.0080337524414063E-3</c:v>
                </c:pt>
                <c:pt idx="55385">
                  <c:v>1.007080078125E-3</c:v>
                </c:pt>
                <c:pt idx="55386">
                  <c:v>1.0068416595458984E-3</c:v>
                </c:pt>
                <c:pt idx="55387">
                  <c:v>1.007080078125E-3</c:v>
                </c:pt>
                <c:pt idx="55388">
                  <c:v>1.007080078125E-3</c:v>
                </c:pt>
                <c:pt idx="55389">
                  <c:v>1.0068416595458984E-3</c:v>
                </c:pt>
                <c:pt idx="55390">
                  <c:v>1.007080078125E-3</c:v>
                </c:pt>
                <c:pt idx="55391">
                  <c:v>1.007080078125E-3</c:v>
                </c:pt>
                <c:pt idx="55392">
                  <c:v>1.0068416595458984E-3</c:v>
                </c:pt>
                <c:pt idx="55393">
                  <c:v>1.007080078125E-3</c:v>
                </c:pt>
                <c:pt idx="55394">
                  <c:v>1.007080078125E-3</c:v>
                </c:pt>
                <c:pt idx="55395">
                  <c:v>1.0068416595458984E-3</c:v>
                </c:pt>
                <c:pt idx="55396">
                  <c:v>1.007080078125E-3</c:v>
                </c:pt>
                <c:pt idx="55397">
                  <c:v>1.0080337524414063E-3</c:v>
                </c:pt>
                <c:pt idx="55398">
                  <c:v>1.0068416595458984E-3</c:v>
                </c:pt>
                <c:pt idx="55399">
                  <c:v>1.007080078125E-3</c:v>
                </c:pt>
                <c:pt idx="55400">
                  <c:v>1.007080078125E-3</c:v>
                </c:pt>
                <c:pt idx="55401">
                  <c:v>1.0068416595458984E-3</c:v>
                </c:pt>
                <c:pt idx="55402">
                  <c:v>1.007080078125E-3</c:v>
                </c:pt>
                <c:pt idx="55403">
                  <c:v>1.007080078125E-3</c:v>
                </c:pt>
                <c:pt idx="55404">
                  <c:v>1.0068416595458984E-3</c:v>
                </c:pt>
                <c:pt idx="55405">
                  <c:v>1.007080078125E-3</c:v>
                </c:pt>
                <c:pt idx="55406">
                  <c:v>1.007080078125E-3</c:v>
                </c:pt>
                <c:pt idx="55407">
                  <c:v>1.0068416595458984E-3</c:v>
                </c:pt>
                <c:pt idx="55408">
                  <c:v>1.007080078125E-3</c:v>
                </c:pt>
                <c:pt idx="55409">
                  <c:v>1.0080337524414063E-3</c:v>
                </c:pt>
                <c:pt idx="55410">
                  <c:v>1.007080078125E-3</c:v>
                </c:pt>
                <c:pt idx="55411">
                  <c:v>1.0068416595458984E-3</c:v>
                </c:pt>
                <c:pt idx="55412">
                  <c:v>1.007080078125E-3</c:v>
                </c:pt>
                <c:pt idx="55413">
                  <c:v>1.007080078125E-3</c:v>
                </c:pt>
                <c:pt idx="55414">
                  <c:v>1.0068416595458984E-3</c:v>
                </c:pt>
                <c:pt idx="55415">
                  <c:v>1.007080078125E-3</c:v>
                </c:pt>
                <c:pt idx="55416">
                  <c:v>1.007080078125E-3</c:v>
                </c:pt>
                <c:pt idx="55417">
                  <c:v>1.0068416595458984E-3</c:v>
                </c:pt>
                <c:pt idx="55418">
                  <c:v>1.007080078125E-3</c:v>
                </c:pt>
                <c:pt idx="55419">
                  <c:v>1.007080078125E-3</c:v>
                </c:pt>
                <c:pt idx="55420">
                  <c:v>1.0068416595458984E-3</c:v>
                </c:pt>
                <c:pt idx="55421">
                  <c:v>1.007080078125E-3</c:v>
                </c:pt>
                <c:pt idx="55422">
                  <c:v>1.0080337524414063E-3</c:v>
                </c:pt>
                <c:pt idx="55423">
                  <c:v>1.0068416595458984E-3</c:v>
                </c:pt>
                <c:pt idx="55424">
                  <c:v>1.007080078125E-3</c:v>
                </c:pt>
                <c:pt idx="55425">
                  <c:v>1.007080078125E-3</c:v>
                </c:pt>
                <c:pt idx="55426">
                  <c:v>1.0068416595458984E-3</c:v>
                </c:pt>
                <c:pt idx="55427">
                  <c:v>1.007080078125E-3</c:v>
                </c:pt>
                <c:pt idx="55428">
                  <c:v>1.007080078125E-3</c:v>
                </c:pt>
                <c:pt idx="55429">
                  <c:v>1.0068416595458984E-3</c:v>
                </c:pt>
                <c:pt idx="55430">
                  <c:v>1.007080078125E-3</c:v>
                </c:pt>
                <c:pt idx="55431">
                  <c:v>1.007080078125E-3</c:v>
                </c:pt>
                <c:pt idx="55432">
                  <c:v>1.0068416595458984E-3</c:v>
                </c:pt>
                <c:pt idx="55433">
                  <c:v>1.007080078125E-3</c:v>
                </c:pt>
                <c:pt idx="55434">
                  <c:v>1.0080337524414063E-3</c:v>
                </c:pt>
                <c:pt idx="55435">
                  <c:v>1.007080078125E-3</c:v>
                </c:pt>
                <c:pt idx="55436">
                  <c:v>1.0068416595458984E-3</c:v>
                </c:pt>
                <c:pt idx="55437">
                  <c:v>1.007080078125E-3</c:v>
                </c:pt>
                <c:pt idx="55438">
                  <c:v>1.007080078125E-3</c:v>
                </c:pt>
                <c:pt idx="55439">
                  <c:v>1.0068416595458984E-3</c:v>
                </c:pt>
                <c:pt idx="55440">
                  <c:v>1.007080078125E-3</c:v>
                </c:pt>
                <c:pt idx="55441">
                  <c:v>1.007080078125E-3</c:v>
                </c:pt>
                <c:pt idx="55442">
                  <c:v>1.0068416595458984E-3</c:v>
                </c:pt>
                <c:pt idx="55443">
                  <c:v>1.007080078125E-3</c:v>
                </c:pt>
                <c:pt idx="55444">
                  <c:v>1.007080078125E-3</c:v>
                </c:pt>
                <c:pt idx="55445">
                  <c:v>1.0068416595458984E-3</c:v>
                </c:pt>
                <c:pt idx="55446">
                  <c:v>1.007080078125E-3</c:v>
                </c:pt>
                <c:pt idx="55447">
                  <c:v>1.0080337524414063E-3</c:v>
                </c:pt>
                <c:pt idx="55448">
                  <c:v>1.0068416595458984E-3</c:v>
                </c:pt>
                <c:pt idx="55449">
                  <c:v>1.007080078125E-3</c:v>
                </c:pt>
                <c:pt idx="55450">
                  <c:v>1.007080078125E-3</c:v>
                </c:pt>
                <c:pt idx="55451">
                  <c:v>1.0068416595458984E-3</c:v>
                </c:pt>
                <c:pt idx="55452">
                  <c:v>1.007080078125E-3</c:v>
                </c:pt>
                <c:pt idx="55453">
                  <c:v>1.007080078125E-3</c:v>
                </c:pt>
                <c:pt idx="55454">
                  <c:v>1.0068416595458984E-3</c:v>
                </c:pt>
                <c:pt idx="55455">
                  <c:v>1.007080078125E-3</c:v>
                </c:pt>
                <c:pt idx="55456">
                  <c:v>1.007080078125E-3</c:v>
                </c:pt>
                <c:pt idx="55457">
                  <c:v>1.0068416595458984E-3</c:v>
                </c:pt>
                <c:pt idx="55458">
                  <c:v>1.007080078125E-3</c:v>
                </c:pt>
                <c:pt idx="55459">
                  <c:v>1.0080337524414063E-3</c:v>
                </c:pt>
                <c:pt idx="55460">
                  <c:v>1.007080078125E-3</c:v>
                </c:pt>
                <c:pt idx="55461">
                  <c:v>1.0068416595458984E-3</c:v>
                </c:pt>
                <c:pt idx="55462">
                  <c:v>1.007080078125E-3</c:v>
                </c:pt>
                <c:pt idx="55463">
                  <c:v>1.007080078125E-3</c:v>
                </c:pt>
                <c:pt idx="55464">
                  <c:v>1.0068416595458984E-3</c:v>
                </c:pt>
                <c:pt idx="55465">
                  <c:v>1.007080078125E-3</c:v>
                </c:pt>
                <c:pt idx="55466">
                  <c:v>1.007080078125E-3</c:v>
                </c:pt>
                <c:pt idx="55467">
                  <c:v>1.0068416595458984E-3</c:v>
                </c:pt>
                <c:pt idx="55468">
                  <c:v>1.007080078125E-3</c:v>
                </c:pt>
                <c:pt idx="55469">
                  <c:v>1.007080078125E-3</c:v>
                </c:pt>
                <c:pt idx="55470">
                  <c:v>1.0068416595458984E-3</c:v>
                </c:pt>
                <c:pt idx="55471">
                  <c:v>1.007080078125E-3</c:v>
                </c:pt>
                <c:pt idx="55472">
                  <c:v>1.0080337524414063E-3</c:v>
                </c:pt>
                <c:pt idx="55473">
                  <c:v>1.0068416595458984E-3</c:v>
                </c:pt>
                <c:pt idx="55474">
                  <c:v>1.007080078125E-3</c:v>
                </c:pt>
                <c:pt idx="55475">
                  <c:v>1.007080078125E-3</c:v>
                </c:pt>
                <c:pt idx="55476">
                  <c:v>1.0068416595458984E-3</c:v>
                </c:pt>
                <c:pt idx="55477">
                  <c:v>1.007080078125E-3</c:v>
                </c:pt>
                <c:pt idx="55478">
                  <c:v>1.007080078125E-3</c:v>
                </c:pt>
                <c:pt idx="55479">
                  <c:v>1.0068416595458984E-3</c:v>
                </c:pt>
                <c:pt idx="55480">
                  <c:v>1.007080078125E-3</c:v>
                </c:pt>
                <c:pt idx="55481">
                  <c:v>1.007080078125E-3</c:v>
                </c:pt>
                <c:pt idx="55482">
                  <c:v>1.0068416595458984E-3</c:v>
                </c:pt>
                <c:pt idx="55483">
                  <c:v>9.0641975402832031E-3</c:v>
                </c:pt>
                <c:pt idx="55484">
                  <c:v>1.0068416595458984E-3</c:v>
                </c:pt>
                <c:pt idx="55485">
                  <c:v>1.007080078125E-3</c:v>
                </c:pt>
                <c:pt idx="55486">
                  <c:v>1.007080078125E-3</c:v>
                </c:pt>
                <c:pt idx="55487">
                  <c:v>1.0068416595458984E-3</c:v>
                </c:pt>
                <c:pt idx="55488">
                  <c:v>1.007080078125E-3</c:v>
                </c:pt>
                <c:pt idx="55489">
                  <c:v>1.0080337524414063E-3</c:v>
                </c:pt>
                <c:pt idx="55490">
                  <c:v>1.0068416595458984E-3</c:v>
                </c:pt>
                <c:pt idx="55491">
                  <c:v>1.007080078125E-3</c:v>
                </c:pt>
                <c:pt idx="55492">
                  <c:v>1.007080078125E-3</c:v>
                </c:pt>
                <c:pt idx="55493">
                  <c:v>1.0068416595458984E-3</c:v>
                </c:pt>
                <c:pt idx="55494">
                  <c:v>1.007080078125E-3</c:v>
                </c:pt>
                <c:pt idx="55495">
                  <c:v>1.007080078125E-3</c:v>
                </c:pt>
                <c:pt idx="55496">
                  <c:v>1.0068416595458984E-3</c:v>
                </c:pt>
                <c:pt idx="55497">
                  <c:v>1.007080078125E-3</c:v>
                </c:pt>
                <c:pt idx="55498">
                  <c:v>1.007080078125E-3</c:v>
                </c:pt>
                <c:pt idx="55499">
                  <c:v>1.0068416595458984E-3</c:v>
                </c:pt>
                <c:pt idx="55500">
                  <c:v>1.007080078125E-3</c:v>
                </c:pt>
                <c:pt idx="55501">
                  <c:v>1.0080337524414063E-3</c:v>
                </c:pt>
                <c:pt idx="55502">
                  <c:v>1.007080078125E-3</c:v>
                </c:pt>
                <c:pt idx="55503">
                  <c:v>1.0068416595458984E-3</c:v>
                </c:pt>
                <c:pt idx="55504">
                  <c:v>1.007080078125E-3</c:v>
                </c:pt>
                <c:pt idx="55505">
                  <c:v>1.007080078125E-3</c:v>
                </c:pt>
                <c:pt idx="55506">
                  <c:v>1.0068416595458984E-3</c:v>
                </c:pt>
                <c:pt idx="55507">
                  <c:v>1.007080078125E-3</c:v>
                </c:pt>
                <c:pt idx="55508">
                  <c:v>1.007080078125E-3</c:v>
                </c:pt>
                <c:pt idx="55509">
                  <c:v>1.0068416595458984E-3</c:v>
                </c:pt>
                <c:pt idx="55510">
                  <c:v>1.007080078125E-3</c:v>
                </c:pt>
                <c:pt idx="55511">
                  <c:v>1.007080078125E-3</c:v>
                </c:pt>
                <c:pt idx="55512">
                  <c:v>1.0068416595458984E-3</c:v>
                </c:pt>
                <c:pt idx="55513">
                  <c:v>1.007080078125E-3</c:v>
                </c:pt>
                <c:pt idx="55514">
                  <c:v>1.0080337524414063E-3</c:v>
                </c:pt>
                <c:pt idx="55515">
                  <c:v>1.0068416595458984E-3</c:v>
                </c:pt>
                <c:pt idx="55516">
                  <c:v>1.007080078125E-3</c:v>
                </c:pt>
                <c:pt idx="55517">
                  <c:v>1.007080078125E-3</c:v>
                </c:pt>
                <c:pt idx="55518">
                  <c:v>1.0068416595458984E-3</c:v>
                </c:pt>
                <c:pt idx="55519">
                  <c:v>1.007080078125E-3</c:v>
                </c:pt>
                <c:pt idx="55520">
                  <c:v>1.007080078125E-3</c:v>
                </c:pt>
                <c:pt idx="55521">
                  <c:v>1.0068416595458984E-3</c:v>
                </c:pt>
                <c:pt idx="55522">
                  <c:v>1.007080078125E-3</c:v>
                </c:pt>
                <c:pt idx="55523">
                  <c:v>1.007080078125E-3</c:v>
                </c:pt>
                <c:pt idx="55524">
                  <c:v>1.0068416595458984E-3</c:v>
                </c:pt>
                <c:pt idx="55525">
                  <c:v>1.007080078125E-3</c:v>
                </c:pt>
                <c:pt idx="55526">
                  <c:v>1.0080337524414063E-3</c:v>
                </c:pt>
                <c:pt idx="55527">
                  <c:v>1.007080078125E-3</c:v>
                </c:pt>
                <c:pt idx="55528">
                  <c:v>1.0068416595458984E-3</c:v>
                </c:pt>
                <c:pt idx="55529">
                  <c:v>1.007080078125E-3</c:v>
                </c:pt>
                <c:pt idx="55530">
                  <c:v>1.007080078125E-3</c:v>
                </c:pt>
                <c:pt idx="55531">
                  <c:v>1.0068416595458984E-3</c:v>
                </c:pt>
                <c:pt idx="55532">
                  <c:v>1.007080078125E-3</c:v>
                </c:pt>
                <c:pt idx="55533">
                  <c:v>1.007080078125E-3</c:v>
                </c:pt>
                <c:pt idx="55534">
                  <c:v>1.0068416595458984E-3</c:v>
                </c:pt>
                <c:pt idx="55535">
                  <c:v>1.007080078125E-3</c:v>
                </c:pt>
                <c:pt idx="55536">
                  <c:v>1.007080078125E-3</c:v>
                </c:pt>
                <c:pt idx="55537">
                  <c:v>1.0068416595458984E-3</c:v>
                </c:pt>
                <c:pt idx="55538">
                  <c:v>1.007080078125E-3</c:v>
                </c:pt>
                <c:pt idx="55539">
                  <c:v>1.0080337524414063E-3</c:v>
                </c:pt>
                <c:pt idx="55540">
                  <c:v>1.0068416595458984E-3</c:v>
                </c:pt>
                <c:pt idx="55541">
                  <c:v>1.007080078125E-3</c:v>
                </c:pt>
                <c:pt idx="55542">
                  <c:v>1.007080078125E-3</c:v>
                </c:pt>
                <c:pt idx="55543">
                  <c:v>1.0068416595458984E-3</c:v>
                </c:pt>
                <c:pt idx="55544">
                  <c:v>1.007080078125E-3</c:v>
                </c:pt>
                <c:pt idx="55545">
                  <c:v>1.007080078125E-3</c:v>
                </c:pt>
                <c:pt idx="55546">
                  <c:v>1.0068416595458984E-3</c:v>
                </c:pt>
                <c:pt idx="55547">
                  <c:v>1.007080078125E-3</c:v>
                </c:pt>
                <c:pt idx="55548">
                  <c:v>1.007080078125E-3</c:v>
                </c:pt>
                <c:pt idx="55549">
                  <c:v>1.0068416595458984E-3</c:v>
                </c:pt>
                <c:pt idx="55550">
                  <c:v>1.007080078125E-3</c:v>
                </c:pt>
                <c:pt idx="55551">
                  <c:v>1.0080337524414063E-3</c:v>
                </c:pt>
                <c:pt idx="55552">
                  <c:v>1.007080078125E-3</c:v>
                </c:pt>
                <c:pt idx="55553">
                  <c:v>1.0068416595458984E-3</c:v>
                </c:pt>
                <c:pt idx="55554">
                  <c:v>1.007080078125E-3</c:v>
                </c:pt>
                <c:pt idx="55555">
                  <c:v>1.007080078125E-3</c:v>
                </c:pt>
                <c:pt idx="55556">
                  <c:v>1.0068416595458984E-3</c:v>
                </c:pt>
                <c:pt idx="55557">
                  <c:v>1.007080078125E-3</c:v>
                </c:pt>
                <c:pt idx="55558">
                  <c:v>1.007080078125E-3</c:v>
                </c:pt>
                <c:pt idx="55559">
                  <c:v>1.0068416595458984E-3</c:v>
                </c:pt>
                <c:pt idx="55560">
                  <c:v>1.007080078125E-3</c:v>
                </c:pt>
                <c:pt idx="55561">
                  <c:v>1.007080078125E-3</c:v>
                </c:pt>
                <c:pt idx="55562">
                  <c:v>1.0068416595458984E-3</c:v>
                </c:pt>
                <c:pt idx="55563">
                  <c:v>1.007080078125E-3</c:v>
                </c:pt>
                <c:pt idx="55564">
                  <c:v>1.0080337524414063E-3</c:v>
                </c:pt>
                <c:pt idx="55565">
                  <c:v>1.0068416595458984E-3</c:v>
                </c:pt>
                <c:pt idx="55566">
                  <c:v>1.007080078125E-3</c:v>
                </c:pt>
                <c:pt idx="55567">
                  <c:v>1.007080078125E-3</c:v>
                </c:pt>
                <c:pt idx="55568">
                  <c:v>1.0068416595458984E-3</c:v>
                </c:pt>
                <c:pt idx="55569">
                  <c:v>1.007080078125E-3</c:v>
                </c:pt>
                <c:pt idx="55570">
                  <c:v>1.007080078125E-3</c:v>
                </c:pt>
                <c:pt idx="55571">
                  <c:v>1.0068416595458984E-3</c:v>
                </c:pt>
                <c:pt idx="55572">
                  <c:v>1.007080078125E-3</c:v>
                </c:pt>
                <c:pt idx="55573">
                  <c:v>1.007080078125E-3</c:v>
                </c:pt>
                <c:pt idx="55574">
                  <c:v>1.0068416595458984E-3</c:v>
                </c:pt>
                <c:pt idx="55575">
                  <c:v>1.007080078125E-3</c:v>
                </c:pt>
                <c:pt idx="55576">
                  <c:v>1.0080337524414063E-3</c:v>
                </c:pt>
                <c:pt idx="55577">
                  <c:v>1.007080078125E-3</c:v>
                </c:pt>
                <c:pt idx="55578">
                  <c:v>1.0068416595458984E-3</c:v>
                </c:pt>
                <c:pt idx="55579">
                  <c:v>1.007080078125E-3</c:v>
                </c:pt>
                <c:pt idx="55580">
                  <c:v>1.007080078125E-3</c:v>
                </c:pt>
                <c:pt idx="55581">
                  <c:v>1.0068416595458984E-3</c:v>
                </c:pt>
                <c:pt idx="55582">
                  <c:v>1.007080078125E-3</c:v>
                </c:pt>
                <c:pt idx="55583">
                  <c:v>1.007080078125E-3</c:v>
                </c:pt>
                <c:pt idx="55584">
                  <c:v>1.0068416595458984E-3</c:v>
                </c:pt>
                <c:pt idx="55585">
                  <c:v>1.007080078125E-3</c:v>
                </c:pt>
                <c:pt idx="55586">
                  <c:v>1.007080078125E-3</c:v>
                </c:pt>
                <c:pt idx="55587">
                  <c:v>1.0068416595458984E-3</c:v>
                </c:pt>
                <c:pt idx="55588">
                  <c:v>1.007080078125E-3</c:v>
                </c:pt>
                <c:pt idx="55589">
                  <c:v>1.0080337524414063E-3</c:v>
                </c:pt>
                <c:pt idx="55590">
                  <c:v>1.0068416595458984E-3</c:v>
                </c:pt>
                <c:pt idx="55591">
                  <c:v>1.007080078125E-3</c:v>
                </c:pt>
                <c:pt idx="55592">
                  <c:v>1.007080078125E-3</c:v>
                </c:pt>
                <c:pt idx="55593">
                  <c:v>1.0068416595458984E-3</c:v>
                </c:pt>
                <c:pt idx="55594">
                  <c:v>1.007080078125E-3</c:v>
                </c:pt>
                <c:pt idx="55595">
                  <c:v>1.007080078125E-3</c:v>
                </c:pt>
                <c:pt idx="55596">
                  <c:v>1.0068416595458984E-3</c:v>
                </c:pt>
                <c:pt idx="55597">
                  <c:v>1.007080078125E-3</c:v>
                </c:pt>
                <c:pt idx="55598">
                  <c:v>1.007080078125E-3</c:v>
                </c:pt>
                <c:pt idx="55599">
                  <c:v>1.0068416595458984E-3</c:v>
                </c:pt>
                <c:pt idx="55600">
                  <c:v>1.007080078125E-3</c:v>
                </c:pt>
                <c:pt idx="55601">
                  <c:v>1.0080337524414063E-3</c:v>
                </c:pt>
                <c:pt idx="55602">
                  <c:v>1.007080078125E-3</c:v>
                </c:pt>
                <c:pt idx="55603">
                  <c:v>1.0068416595458984E-3</c:v>
                </c:pt>
                <c:pt idx="55604">
                  <c:v>1.007080078125E-3</c:v>
                </c:pt>
                <c:pt idx="55605">
                  <c:v>1.007080078125E-3</c:v>
                </c:pt>
                <c:pt idx="55606">
                  <c:v>1.0068416595458984E-3</c:v>
                </c:pt>
                <c:pt idx="55607">
                  <c:v>1.007080078125E-3</c:v>
                </c:pt>
                <c:pt idx="55608">
                  <c:v>1.007080078125E-3</c:v>
                </c:pt>
                <c:pt idx="55609">
                  <c:v>1.0068416595458984E-3</c:v>
                </c:pt>
                <c:pt idx="55610">
                  <c:v>1.007080078125E-3</c:v>
                </c:pt>
                <c:pt idx="55611">
                  <c:v>1.007080078125E-3</c:v>
                </c:pt>
                <c:pt idx="55612">
                  <c:v>1.0068416595458984E-3</c:v>
                </c:pt>
                <c:pt idx="55613">
                  <c:v>1.0080337524414063E-3</c:v>
                </c:pt>
                <c:pt idx="55614">
                  <c:v>1.007080078125E-3</c:v>
                </c:pt>
                <c:pt idx="55615">
                  <c:v>1.0068416595458984E-3</c:v>
                </c:pt>
                <c:pt idx="55616">
                  <c:v>1.007080078125E-3</c:v>
                </c:pt>
                <c:pt idx="55617">
                  <c:v>1.007080078125E-3</c:v>
                </c:pt>
                <c:pt idx="55618">
                  <c:v>1.0068416595458984E-3</c:v>
                </c:pt>
                <c:pt idx="55619">
                  <c:v>1.007080078125E-3</c:v>
                </c:pt>
                <c:pt idx="55620">
                  <c:v>1.007080078125E-3</c:v>
                </c:pt>
                <c:pt idx="55621">
                  <c:v>1.0068416595458984E-3</c:v>
                </c:pt>
                <c:pt idx="55622">
                  <c:v>1.007080078125E-3</c:v>
                </c:pt>
                <c:pt idx="55623">
                  <c:v>1.007080078125E-3</c:v>
                </c:pt>
                <c:pt idx="55624">
                  <c:v>1.0068416595458984E-3</c:v>
                </c:pt>
                <c:pt idx="55625">
                  <c:v>1.007080078125E-3</c:v>
                </c:pt>
                <c:pt idx="55626">
                  <c:v>1.0080337524414063E-3</c:v>
                </c:pt>
                <c:pt idx="55627">
                  <c:v>1.007080078125E-3</c:v>
                </c:pt>
                <c:pt idx="55628">
                  <c:v>1.0068416595458984E-3</c:v>
                </c:pt>
                <c:pt idx="55629">
                  <c:v>1.007080078125E-3</c:v>
                </c:pt>
                <c:pt idx="55630">
                  <c:v>1.007080078125E-3</c:v>
                </c:pt>
                <c:pt idx="55631">
                  <c:v>1.0068416595458984E-3</c:v>
                </c:pt>
                <c:pt idx="55632">
                  <c:v>1.007080078125E-3</c:v>
                </c:pt>
                <c:pt idx="55633">
                  <c:v>1.007080078125E-3</c:v>
                </c:pt>
                <c:pt idx="55634">
                  <c:v>1.0068416595458984E-3</c:v>
                </c:pt>
                <c:pt idx="55635">
                  <c:v>1.007080078125E-3</c:v>
                </c:pt>
                <c:pt idx="55636">
                  <c:v>1.007080078125E-3</c:v>
                </c:pt>
                <c:pt idx="55637">
                  <c:v>1.0068416595458984E-3</c:v>
                </c:pt>
                <c:pt idx="55638">
                  <c:v>1.0080337524414063E-3</c:v>
                </c:pt>
                <c:pt idx="55639">
                  <c:v>1.007080078125E-3</c:v>
                </c:pt>
                <c:pt idx="55640">
                  <c:v>1.0068416595458984E-3</c:v>
                </c:pt>
                <c:pt idx="55641">
                  <c:v>1.007080078125E-3</c:v>
                </c:pt>
                <c:pt idx="55642">
                  <c:v>1.007080078125E-3</c:v>
                </c:pt>
                <c:pt idx="55643">
                  <c:v>1.0068416595458984E-3</c:v>
                </c:pt>
                <c:pt idx="55644">
                  <c:v>1.007080078125E-3</c:v>
                </c:pt>
                <c:pt idx="55645">
                  <c:v>1.007080078125E-3</c:v>
                </c:pt>
                <c:pt idx="55646">
                  <c:v>1.0068416595458984E-3</c:v>
                </c:pt>
                <c:pt idx="55647">
                  <c:v>1.007080078125E-3</c:v>
                </c:pt>
                <c:pt idx="55648">
                  <c:v>1.007080078125E-3</c:v>
                </c:pt>
                <c:pt idx="55649">
                  <c:v>1.0068416595458984E-3</c:v>
                </c:pt>
                <c:pt idx="55650">
                  <c:v>1.007080078125E-3</c:v>
                </c:pt>
                <c:pt idx="55651">
                  <c:v>1.0080337524414063E-3</c:v>
                </c:pt>
                <c:pt idx="55652">
                  <c:v>1.007080078125E-3</c:v>
                </c:pt>
                <c:pt idx="55653">
                  <c:v>1.0068416595458984E-3</c:v>
                </c:pt>
                <c:pt idx="55654">
                  <c:v>1.007080078125E-3</c:v>
                </c:pt>
                <c:pt idx="55655">
                  <c:v>1.007080078125E-3</c:v>
                </c:pt>
                <c:pt idx="55656">
                  <c:v>1.0068416595458984E-3</c:v>
                </c:pt>
                <c:pt idx="55657">
                  <c:v>1.007080078125E-3</c:v>
                </c:pt>
                <c:pt idx="55658">
                  <c:v>1.007080078125E-3</c:v>
                </c:pt>
                <c:pt idx="55659">
                  <c:v>1.0068416595458984E-3</c:v>
                </c:pt>
                <c:pt idx="55660">
                  <c:v>1.007080078125E-3</c:v>
                </c:pt>
                <c:pt idx="55661">
                  <c:v>1.007080078125E-3</c:v>
                </c:pt>
                <c:pt idx="55662">
                  <c:v>1.0068416595458984E-3</c:v>
                </c:pt>
                <c:pt idx="55663">
                  <c:v>1.0080337524414063E-3</c:v>
                </c:pt>
                <c:pt idx="55664">
                  <c:v>1.007080078125E-3</c:v>
                </c:pt>
                <c:pt idx="55665">
                  <c:v>1.0068416595458984E-3</c:v>
                </c:pt>
                <c:pt idx="55666">
                  <c:v>1.007080078125E-3</c:v>
                </c:pt>
                <c:pt idx="55667">
                  <c:v>1.007080078125E-3</c:v>
                </c:pt>
                <c:pt idx="55668">
                  <c:v>1.0068416595458984E-3</c:v>
                </c:pt>
                <c:pt idx="55669">
                  <c:v>1.007080078125E-3</c:v>
                </c:pt>
                <c:pt idx="55670">
                  <c:v>1.007080078125E-3</c:v>
                </c:pt>
                <c:pt idx="55671">
                  <c:v>1.0068416595458984E-3</c:v>
                </c:pt>
                <c:pt idx="55672">
                  <c:v>1.007080078125E-3</c:v>
                </c:pt>
                <c:pt idx="55673">
                  <c:v>1.007080078125E-3</c:v>
                </c:pt>
                <c:pt idx="55674">
                  <c:v>1.0068416595458984E-3</c:v>
                </c:pt>
                <c:pt idx="55675">
                  <c:v>1.007080078125E-3</c:v>
                </c:pt>
                <c:pt idx="55676">
                  <c:v>1.0080337524414063E-3</c:v>
                </c:pt>
                <c:pt idx="55677">
                  <c:v>1.007080078125E-3</c:v>
                </c:pt>
                <c:pt idx="55678">
                  <c:v>1.0068416595458984E-3</c:v>
                </c:pt>
                <c:pt idx="55679">
                  <c:v>1.007080078125E-3</c:v>
                </c:pt>
                <c:pt idx="55680">
                  <c:v>1.007080078125E-3</c:v>
                </c:pt>
                <c:pt idx="55681">
                  <c:v>1.0068416595458984E-3</c:v>
                </c:pt>
                <c:pt idx="55682">
                  <c:v>1.007080078125E-3</c:v>
                </c:pt>
                <c:pt idx="55683">
                  <c:v>1.007080078125E-3</c:v>
                </c:pt>
                <c:pt idx="55684">
                  <c:v>1.0068416595458984E-3</c:v>
                </c:pt>
                <c:pt idx="55685">
                  <c:v>1.007080078125E-3</c:v>
                </c:pt>
                <c:pt idx="55686">
                  <c:v>1.007080078125E-3</c:v>
                </c:pt>
                <c:pt idx="55687">
                  <c:v>1.0068416595458984E-3</c:v>
                </c:pt>
                <c:pt idx="55688">
                  <c:v>1.0080337524414063E-3</c:v>
                </c:pt>
                <c:pt idx="55689">
                  <c:v>1.007080078125E-3</c:v>
                </c:pt>
                <c:pt idx="55690">
                  <c:v>1.0068416595458984E-3</c:v>
                </c:pt>
                <c:pt idx="55691">
                  <c:v>1.007080078125E-3</c:v>
                </c:pt>
                <c:pt idx="55692">
                  <c:v>1.007080078125E-3</c:v>
                </c:pt>
                <c:pt idx="55693">
                  <c:v>1.0068416595458984E-3</c:v>
                </c:pt>
                <c:pt idx="55694">
                  <c:v>1.007080078125E-3</c:v>
                </c:pt>
                <c:pt idx="55695">
                  <c:v>1.007080078125E-3</c:v>
                </c:pt>
                <c:pt idx="55696">
                  <c:v>1.0068416595458984E-3</c:v>
                </c:pt>
                <c:pt idx="55697">
                  <c:v>1.007080078125E-3</c:v>
                </c:pt>
                <c:pt idx="55698">
                  <c:v>1.007080078125E-3</c:v>
                </c:pt>
                <c:pt idx="55699">
                  <c:v>1.0068416595458984E-3</c:v>
                </c:pt>
                <c:pt idx="55700">
                  <c:v>1.007080078125E-3</c:v>
                </c:pt>
                <c:pt idx="55701">
                  <c:v>1.0080337524414063E-3</c:v>
                </c:pt>
                <c:pt idx="55702">
                  <c:v>1.007080078125E-3</c:v>
                </c:pt>
                <c:pt idx="55703">
                  <c:v>1.0068416595458984E-3</c:v>
                </c:pt>
                <c:pt idx="55704">
                  <c:v>1.007080078125E-3</c:v>
                </c:pt>
                <c:pt idx="55705">
                  <c:v>1.007080078125E-3</c:v>
                </c:pt>
                <c:pt idx="55706">
                  <c:v>1.0068416595458984E-3</c:v>
                </c:pt>
                <c:pt idx="55707">
                  <c:v>1.007080078125E-3</c:v>
                </c:pt>
                <c:pt idx="55708">
                  <c:v>1.007080078125E-3</c:v>
                </c:pt>
                <c:pt idx="55709">
                  <c:v>1.0068416595458984E-3</c:v>
                </c:pt>
                <c:pt idx="55710">
                  <c:v>1.007080078125E-3</c:v>
                </c:pt>
                <c:pt idx="55711">
                  <c:v>1.007080078125E-3</c:v>
                </c:pt>
                <c:pt idx="55712">
                  <c:v>1.0068416595458984E-3</c:v>
                </c:pt>
                <c:pt idx="55713">
                  <c:v>1.0080337524414063E-3</c:v>
                </c:pt>
                <c:pt idx="55714">
                  <c:v>1.007080078125E-3</c:v>
                </c:pt>
                <c:pt idx="55715">
                  <c:v>1.0068416595458984E-3</c:v>
                </c:pt>
                <c:pt idx="55716">
                  <c:v>1.007080078125E-3</c:v>
                </c:pt>
                <c:pt idx="55717">
                  <c:v>1.007080078125E-3</c:v>
                </c:pt>
                <c:pt idx="55718">
                  <c:v>1.0068416595458984E-3</c:v>
                </c:pt>
                <c:pt idx="55719">
                  <c:v>1.007080078125E-3</c:v>
                </c:pt>
                <c:pt idx="55720">
                  <c:v>1.007080078125E-3</c:v>
                </c:pt>
                <c:pt idx="55721">
                  <c:v>1.0068416595458984E-3</c:v>
                </c:pt>
                <c:pt idx="55722">
                  <c:v>1.007080078125E-3</c:v>
                </c:pt>
                <c:pt idx="55723">
                  <c:v>1.007080078125E-3</c:v>
                </c:pt>
                <c:pt idx="55724">
                  <c:v>1.0068416595458984E-3</c:v>
                </c:pt>
                <c:pt idx="55725">
                  <c:v>1.007080078125E-3</c:v>
                </c:pt>
                <c:pt idx="55726">
                  <c:v>1.0080337524414063E-3</c:v>
                </c:pt>
                <c:pt idx="55727">
                  <c:v>1.007080078125E-3</c:v>
                </c:pt>
                <c:pt idx="55728">
                  <c:v>1.0068416595458984E-3</c:v>
                </c:pt>
                <c:pt idx="55729">
                  <c:v>1.007080078125E-3</c:v>
                </c:pt>
                <c:pt idx="55730">
                  <c:v>1.007080078125E-3</c:v>
                </c:pt>
                <c:pt idx="55731">
                  <c:v>1.0068416595458984E-3</c:v>
                </c:pt>
                <c:pt idx="55732">
                  <c:v>1.007080078125E-3</c:v>
                </c:pt>
                <c:pt idx="55733">
                  <c:v>1.007080078125E-3</c:v>
                </c:pt>
                <c:pt idx="55734">
                  <c:v>1.0068416595458984E-3</c:v>
                </c:pt>
                <c:pt idx="55735">
                  <c:v>1.007080078125E-3</c:v>
                </c:pt>
                <c:pt idx="55736">
                  <c:v>1.007080078125E-3</c:v>
                </c:pt>
                <c:pt idx="55737">
                  <c:v>1.0068416595458984E-3</c:v>
                </c:pt>
                <c:pt idx="55738">
                  <c:v>1.0080337524414063E-3</c:v>
                </c:pt>
                <c:pt idx="55739">
                  <c:v>1.007080078125E-3</c:v>
                </c:pt>
                <c:pt idx="55740">
                  <c:v>1.0068416595458984E-3</c:v>
                </c:pt>
                <c:pt idx="55741">
                  <c:v>1.007080078125E-3</c:v>
                </c:pt>
                <c:pt idx="55742">
                  <c:v>1.007080078125E-3</c:v>
                </c:pt>
                <c:pt idx="55743">
                  <c:v>1.0068416595458984E-3</c:v>
                </c:pt>
                <c:pt idx="55744">
                  <c:v>1.007080078125E-3</c:v>
                </c:pt>
                <c:pt idx="55745">
                  <c:v>1.007080078125E-3</c:v>
                </c:pt>
                <c:pt idx="55746">
                  <c:v>1.0068416595458984E-3</c:v>
                </c:pt>
                <c:pt idx="55747">
                  <c:v>1.007080078125E-3</c:v>
                </c:pt>
                <c:pt idx="55748">
                  <c:v>1.007080078125E-3</c:v>
                </c:pt>
                <c:pt idx="55749">
                  <c:v>1.0068416595458984E-3</c:v>
                </c:pt>
                <c:pt idx="55750">
                  <c:v>1.007080078125E-3</c:v>
                </c:pt>
                <c:pt idx="55751">
                  <c:v>1.0080337524414063E-3</c:v>
                </c:pt>
                <c:pt idx="55752">
                  <c:v>1.007080078125E-3</c:v>
                </c:pt>
                <c:pt idx="55753">
                  <c:v>1.0068416595458984E-3</c:v>
                </c:pt>
                <c:pt idx="55754">
                  <c:v>1.007080078125E-3</c:v>
                </c:pt>
                <c:pt idx="55755">
                  <c:v>1.007080078125E-3</c:v>
                </c:pt>
                <c:pt idx="55756">
                  <c:v>1.0068416595458984E-3</c:v>
                </c:pt>
                <c:pt idx="55757">
                  <c:v>1.007080078125E-3</c:v>
                </c:pt>
                <c:pt idx="55758">
                  <c:v>1.007080078125E-3</c:v>
                </c:pt>
                <c:pt idx="55759">
                  <c:v>1.0068416595458984E-3</c:v>
                </c:pt>
                <c:pt idx="55760">
                  <c:v>1.007080078125E-3</c:v>
                </c:pt>
                <c:pt idx="55761">
                  <c:v>1.007080078125E-3</c:v>
                </c:pt>
                <c:pt idx="55762">
                  <c:v>1.0068416595458984E-3</c:v>
                </c:pt>
                <c:pt idx="55763">
                  <c:v>1.0080337524414063E-3</c:v>
                </c:pt>
                <c:pt idx="55764">
                  <c:v>1.007080078125E-3</c:v>
                </c:pt>
                <c:pt idx="55765">
                  <c:v>1.0068416595458984E-3</c:v>
                </c:pt>
                <c:pt idx="55766">
                  <c:v>1.007080078125E-3</c:v>
                </c:pt>
                <c:pt idx="55767">
                  <c:v>1.007080078125E-3</c:v>
                </c:pt>
                <c:pt idx="55768">
                  <c:v>1.0068416595458984E-3</c:v>
                </c:pt>
                <c:pt idx="55769">
                  <c:v>1.007080078125E-3</c:v>
                </c:pt>
                <c:pt idx="55770">
                  <c:v>1.007080078125E-3</c:v>
                </c:pt>
                <c:pt idx="55771">
                  <c:v>1.0068416595458984E-3</c:v>
                </c:pt>
                <c:pt idx="55772">
                  <c:v>1.007080078125E-3</c:v>
                </c:pt>
                <c:pt idx="55773">
                  <c:v>1.007080078125E-3</c:v>
                </c:pt>
                <c:pt idx="55774">
                  <c:v>1.0068416595458984E-3</c:v>
                </c:pt>
                <c:pt idx="55775">
                  <c:v>1.007080078125E-3</c:v>
                </c:pt>
                <c:pt idx="55776">
                  <c:v>1.0080337524414063E-3</c:v>
                </c:pt>
                <c:pt idx="55777">
                  <c:v>1.007080078125E-3</c:v>
                </c:pt>
                <c:pt idx="55778">
                  <c:v>1.0068416595458984E-3</c:v>
                </c:pt>
                <c:pt idx="55779">
                  <c:v>1.007080078125E-3</c:v>
                </c:pt>
                <c:pt idx="55780">
                  <c:v>1.007080078125E-3</c:v>
                </c:pt>
                <c:pt idx="55781">
                  <c:v>1.0068416595458984E-3</c:v>
                </c:pt>
                <c:pt idx="55782">
                  <c:v>1.007080078125E-3</c:v>
                </c:pt>
                <c:pt idx="55783">
                  <c:v>1.007080078125E-3</c:v>
                </c:pt>
                <c:pt idx="55784">
                  <c:v>1.0068416595458984E-3</c:v>
                </c:pt>
                <c:pt idx="55785">
                  <c:v>1.007080078125E-3</c:v>
                </c:pt>
                <c:pt idx="55786">
                  <c:v>1.007080078125E-3</c:v>
                </c:pt>
                <c:pt idx="55787">
                  <c:v>1.0068416595458984E-3</c:v>
                </c:pt>
                <c:pt idx="55788">
                  <c:v>1.0080337524414063E-3</c:v>
                </c:pt>
                <c:pt idx="55789">
                  <c:v>1.007080078125E-3</c:v>
                </c:pt>
                <c:pt idx="55790">
                  <c:v>1.0068416595458984E-3</c:v>
                </c:pt>
                <c:pt idx="55791">
                  <c:v>1.007080078125E-3</c:v>
                </c:pt>
                <c:pt idx="55792">
                  <c:v>1.007080078125E-3</c:v>
                </c:pt>
                <c:pt idx="55793">
                  <c:v>1.0068416595458984E-3</c:v>
                </c:pt>
                <c:pt idx="55794">
                  <c:v>1.007080078125E-3</c:v>
                </c:pt>
                <c:pt idx="55795">
                  <c:v>1.007080078125E-3</c:v>
                </c:pt>
                <c:pt idx="55796">
                  <c:v>1.0068416595458984E-3</c:v>
                </c:pt>
                <c:pt idx="55797">
                  <c:v>1.007080078125E-3</c:v>
                </c:pt>
                <c:pt idx="55798">
                  <c:v>1.007080078125E-3</c:v>
                </c:pt>
                <c:pt idx="55799">
                  <c:v>1.0068416595458984E-3</c:v>
                </c:pt>
                <c:pt idx="55800">
                  <c:v>1.007080078125E-3</c:v>
                </c:pt>
                <c:pt idx="55801">
                  <c:v>1.0080337524414063E-3</c:v>
                </c:pt>
                <c:pt idx="55802">
                  <c:v>1.007080078125E-3</c:v>
                </c:pt>
                <c:pt idx="55803">
                  <c:v>1.0068416595458984E-3</c:v>
                </c:pt>
                <c:pt idx="55804">
                  <c:v>1.007080078125E-3</c:v>
                </c:pt>
                <c:pt idx="55805">
                  <c:v>1.007080078125E-3</c:v>
                </c:pt>
                <c:pt idx="55806">
                  <c:v>1.0068416595458984E-3</c:v>
                </c:pt>
                <c:pt idx="55807">
                  <c:v>1.007080078125E-3</c:v>
                </c:pt>
                <c:pt idx="55808">
                  <c:v>1.007080078125E-3</c:v>
                </c:pt>
                <c:pt idx="55809">
                  <c:v>1.0068416595458984E-3</c:v>
                </c:pt>
                <c:pt idx="55810">
                  <c:v>1.007080078125E-3</c:v>
                </c:pt>
                <c:pt idx="55811">
                  <c:v>1.007080078125E-3</c:v>
                </c:pt>
                <c:pt idx="55812">
                  <c:v>1.0068416595458984E-3</c:v>
                </c:pt>
                <c:pt idx="55813">
                  <c:v>1.0080337524414063E-3</c:v>
                </c:pt>
                <c:pt idx="55814">
                  <c:v>1.007080078125E-3</c:v>
                </c:pt>
                <c:pt idx="55815">
                  <c:v>1.0068416595458984E-3</c:v>
                </c:pt>
                <c:pt idx="55816">
                  <c:v>1.007080078125E-3</c:v>
                </c:pt>
                <c:pt idx="55817">
                  <c:v>1.007080078125E-3</c:v>
                </c:pt>
                <c:pt idx="55818">
                  <c:v>1.0068416595458984E-3</c:v>
                </c:pt>
                <c:pt idx="55819">
                  <c:v>1.007080078125E-3</c:v>
                </c:pt>
                <c:pt idx="55820">
                  <c:v>1.007080078125E-3</c:v>
                </c:pt>
                <c:pt idx="55821">
                  <c:v>1.0068416595458984E-3</c:v>
                </c:pt>
                <c:pt idx="55822">
                  <c:v>1.007080078125E-3</c:v>
                </c:pt>
                <c:pt idx="55823">
                  <c:v>1.007080078125E-3</c:v>
                </c:pt>
                <c:pt idx="55824">
                  <c:v>1.0068416595458984E-3</c:v>
                </c:pt>
                <c:pt idx="55825">
                  <c:v>1.007080078125E-3</c:v>
                </c:pt>
                <c:pt idx="55826">
                  <c:v>1.0080337524414063E-3</c:v>
                </c:pt>
                <c:pt idx="55827">
                  <c:v>1.007080078125E-3</c:v>
                </c:pt>
                <c:pt idx="55828">
                  <c:v>1.0068416595458984E-3</c:v>
                </c:pt>
                <c:pt idx="55829">
                  <c:v>1.007080078125E-3</c:v>
                </c:pt>
                <c:pt idx="55830">
                  <c:v>1.007080078125E-3</c:v>
                </c:pt>
                <c:pt idx="55831">
                  <c:v>1.0068416595458984E-3</c:v>
                </c:pt>
                <c:pt idx="55832">
                  <c:v>1.007080078125E-3</c:v>
                </c:pt>
                <c:pt idx="55833">
                  <c:v>1.007080078125E-3</c:v>
                </c:pt>
                <c:pt idx="55834">
                  <c:v>1.0068416595458984E-3</c:v>
                </c:pt>
                <c:pt idx="55835">
                  <c:v>1.007080078125E-3</c:v>
                </c:pt>
                <c:pt idx="55836">
                  <c:v>1.0068416595458984E-3</c:v>
                </c:pt>
                <c:pt idx="55837">
                  <c:v>1.007080078125E-3</c:v>
                </c:pt>
                <c:pt idx="55838">
                  <c:v>1.0080337524414063E-3</c:v>
                </c:pt>
                <c:pt idx="55839">
                  <c:v>1.007080078125E-3</c:v>
                </c:pt>
                <c:pt idx="55840">
                  <c:v>1.0068416595458984E-3</c:v>
                </c:pt>
                <c:pt idx="55841">
                  <c:v>1.007080078125E-3</c:v>
                </c:pt>
                <c:pt idx="55842">
                  <c:v>1.007080078125E-3</c:v>
                </c:pt>
                <c:pt idx="55843">
                  <c:v>1.0068416595458984E-3</c:v>
                </c:pt>
                <c:pt idx="55844">
                  <c:v>1.007080078125E-3</c:v>
                </c:pt>
                <c:pt idx="55845">
                  <c:v>1.007080078125E-3</c:v>
                </c:pt>
                <c:pt idx="55846">
                  <c:v>1.0068416595458984E-3</c:v>
                </c:pt>
                <c:pt idx="55847">
                  <c:v>1.007080078125E-3</c:v>
                </c:pt>
                <c:pt idx="55848">
                  <c:v>1.007080078125E-3</c:v>
                </c:pt>
                <c:pt idx="55849">
                  <c:v>1.0068416595458984E-3</c:v>
                </c:pt>
                <c:pt idx="55850">
                  <c:v>1.007080078125E-3</c:v>
                </c:pt>
                <c:pt idx="55851">
                  <c:v>1.0080337524414063E-3</c:v>
                </c:pt>
                <c:pt idx="55852">
                  <c:v>1.007080078125E-3</c:v>
                </c:pt>
                <c:pt idx="55853">
                  <c:v>1.0068416595458984E-3</c:v>
                </c:pt>
                <c:pt idx="55854">
                  <c:v>1.007080078125E-3</c:v>
                </c:pt>
                <c:pt idx="55855">
                  <c:v>1.007080078125E-3</c:v>
                </c:pt>
                <c:pt idx="55856">
                  <c:v>1.0068416595458984E-3</c:v>
                </c:pt>
                <c:pt idx="55857">
                  <c:v>1.007080078125E-3</c:v>
                </c:pt>
                <c:pt idx="55858">
                  <c:v>1.0068416595458984E-3</c:v>
                </c:pt>
                <c:pt idx="55859">
                  <c:v>1.007080078125E-3</c:v>
                </c:pt>
                <c:pt idx="55860">
                  <c:v>1.007080078125E-3</c:v>
                </c:pt>
                <c:pt idx="55861">
                  <c:v>1.0068416595458984E-3</c:v>
                </c:pt>
                <c:pt idx="55862">
                  <c:v>1.007080078125E-3</c:v>
                </c:pt>
                <c:pt idx="55863">
                  <c:v>1.0080337524414063E-3</c:v>
                </c:pt>
                <c:pt idx="55864">
                  <c:v>1.007080078125E-3</c:v>
                </c:pt>
                <c:pt idx="55865">
                  <c:v>1.0068416595458984E-3</c:v>
                </c:pt>
                <c:pt idx="55866">
                  <c:v>1.007080078125E-3</c:v>
                </c:pt>
                <c:pt idx="55867">
                  <c:v>1.007080078125E-3</c:v>
                </c:pt>
                <c:pt idx="55868">
                  <c:v>1.0068416595458984E-3</c:v>
                </c:pt>
                <c:pt idx="55869">
                  <c:v>1.007080078125E-3</c:v>
                </c:pt>
                <c:pt idx="55870">
                  <c:v>1.007080078125E-3</c:v>
                </c:pt>
                <c:pt idx="55871">
                  <c:v>1.0068416595458984E-3</c:v>
                </c:pt>
                <c:pt idx="55872">
                  <c:v>1.007080078125E-3</c:v>
                </c:pt>
                <c:pt idx="55873">
                  <c:v>1.007080078125E-3</c:v>
                </c:pt>
                <c:pt idx="55874">
                  <c:v>1.0068416595458984E-3</c:v>
                </c:pt>
                <c:pt idx="55875">
                  <c:v>1.007080078125E-3</c:v>
                </c:pt>
                <c:pt idx="55876">
                  <c:v>1.0080337524414063E-3</c:v>
                </c:pt>
                <c:pt idx="55877">
                  <c:v>1.007080078125E-3</c:v>
                </c:pt>
                <c:pt idx="55878">
                  <c:v>1.0068416595458984E-3</c:v>
                </c:pt>
                <c:pt idx="55879">
                  <c:v>1.007080078125E-3</c:v>
                </c:pt>
                <c:pt idx="55880">
                  <c:v>1.0068416595458984E-3</c:v>
                </c:pt>
                <c:pt idx="55881">
                  <c:v>1.007080078125E-3</c:v>
                </c:pt>
                <c:pt idx="55882">
                  <c:v>1.007080078125E-3</c:v>
                </c:pt>
                <c:pt idx="55883">
                  <c:v>1.0068416595458984E-3</c:v>
                </c:pt>
                <c:pt idx="55884">
                  <c:v>1.007080078125E-3</c:v>
                </c:pt>
                <c:pt idx="55885">
                  <c:v>1.007080078125E-3</c:v>
                </c:pt>
                <c:pt idx="55886">
                  <c:v>1.0068416595458984E-3</c:v>
                </c:pt>
                <c:pt idx="55887">
                  <c:v>1.007080078125E-3</c:v>
                </c:pt>
                <c:pt idx="55888">
                  <c:v>1.0080337524414063E-3</c:v>
                </c:pt>
                <c:pt idx="55889">
                  <c:v>1.007080078125E-3</c:v>
                </c:pt>
                <c:pt idx="55890">
                  <c:v>1.0068416595458984E-3</c:v>
                </c:pt>
                <c:pt idx="55891">
                  <c:v>1.007080078125E-3</c:v>
                </c:pt>
                <c:pt idx="55892">
                  <c:v>1.007080078125E-3</c:v>
                </c:pt>
                <c:pt idx="55893">
                  <c:v>1.0068416595458984E-3</c:v>
                </c:pt>
                <c:pt idx="55894">
                  <c:v>1.007080078125E-3</c:v>
                </c:pt>
                <c:pt idx="55895">
                  <c:v>1.007080078125E-3</c:v>
                </c:pt>
                <c:pt idx="55896">
                  <c:v>1.0068416595458984E-3</c:v>
                </c:pt>
                <c:pt idx="55897">
                  <c:v>1.007080078125E-3</c:v>
                </c:pt>
                <c:pt idx="55898">
                  <c:v>1.007080078125E-3</c:v>
                </c:pt>
                <c:pt idx="55899">
                  <c:v>1.0068416595458984E-3</c:v>
                </c:pt>
                <c:pt idx="55900">
                  <c:v>1.007080078125E-3</c:v>
                </c:pt>
                <c:pt idx="55901">
                  <c:v>1.0080337524414063E-3</c:v>
                </c:pt>
                <c:pt idx="55902">
                  <c:v>1.0068416595458984E-3</c:v>
                </c:pt>
                <c:pt idx="55903">
                  <c:v>1.007080078125E-3</c:v>
                </c:pt>
                <c:pt idx="55904">
                  <c:v>1.007080078125E-3</c:v>
                </c:pt>
                <c:pt idx="55905">
                  <c:v>1.0068416595458984E-3</c:v>
                </c:pt>
                <c:pt idx="55906">
                  <c:v>1.007080078125E-3</c:v>
                </c:pt>
                <c:pt idx="55907">
                  <c:v>1.007080078125E-3</c:v>
                </c:pt>
                <c:pt idx="55908">
                  <c:v>1.0068416595458984E-3</c:v>
                </c:pt>
                <c:pt idx="55909">
                  <c:v>1.007080078125E-3</c:v>
                </c:pt>
                <c:pt idx="55910">
                  <c:v>1.007080078125E-3</c:v>
                </c:pt>
                <c:pt idx="55911">
                  <c:v>1.0068416595458984E-3</c:v>
                </c:pt>
                <c:pt idx="55912">
                  <c:v>1.007080078125E-3</c:v>
                </c:pt>
                <c:pt idx="55913">
                  <c:v>1.0080337524414063E-3</c:v>
                </c:pt>
                <c:pt idx="55914">
                  <c:v>1.007080078125E-3</c:v>
                </c:pt>
                <c:pt idx="55915">
                  <c:v>1.0068416595458984E-3</c:v>
                </c:pt>
                <c:pt idx="55916">
                  <c:v>1.007080078125E-3</c:v>
                </c:pt>
                <c:pt idx="55917">
                  <c:v>1.007080078125E-3</c:v>
                </c:pt>
                <c:pt idx="55918">
                  <c:v>1.0068416595458984E-3</c:v>
                </c:pt>
                <c:pt idx="55919">
                  <c:v>1.007080078125E-3</c:v>
                </c:pt>
                <c:pt idx="55920">
                  <c:v>1.007080078125E-3</c:v>
                </c:pt>
                <c:pt idx="55921">
                  <c:v>1.0068416595458984E-3</c:v>
                </c:pt>
                <c:pt idx="55922">
                  <c:v>1.007080078125E-3</c:v>
                </c:pt>
                <c:pt idx="55923">
                  <c:v>1.007080078125E-3</c:v>
                </c:pt>
                <c:pt idx="55924">
                  <c:v>1.0068416595458984E-3</c:v>
                </c:pt>
                <c:pt idx="55925">
                  <c:v>1.007080078125E-3</c:v>
                </c:pt>
                <c:pt idx="55926">
                  <c:v>1.0080337524414063E-3</c:v>
                </c:pt>
                <c:pt idx="55927">
                  <c:v>1.0068416595458984E-3</c:v>
                </c:pt>
                <c:pt idx="55928">
                  <c:v>1.007080078125E-3</c:v>
                </c:pt>
                <c:pt idx="55929">
                  <c:v>1.007080078125E-3</c:v>
                </c:pt>
                <c:pt idx="55930">
                  <c:v>1.0068416595458984E-3</c:v>
                </c:pt>
                <c:pt idx="55931">
                  <c:v>1.007080078125E-3</c:v>
                </c:pt>
                <c:pt idx="55932">
                  <c:v>1.007080078125E-3</c:v>
                </c:pt>
                <c:pt idx="55933">
                  <c:v>1.0068416595458984E-3</c:v>
                </c:pt>
                <c:pt idx="55934">
                  <c:v>8.0571174621582031E-3</c:v>
                </c:pt>
                <c:pt idx="55935">
                  <c:v>1.007080078125E-3</c:v>
                </c:pt>
                <c:pt idx="55936">
                  <c:v>1.0068416595458984E-3</c:v>
                </c:pt>
                <c:pt idx="55937">
                  <c:v>1.007080078125E-3</c:v>
                </c:pt>
                <c:pt idx="55938">
                  <c:v>1.007080078125E-3</c:v>
                </c:pt>
                <c:pt idx="55939">
                  <c:v>1.0068416595458984E-3</c:v>
                </c:pt>
                <c:pt idx="55940">
                  <c:v>1.007080078125E-3</c:v>
                </c:pt>
                <c:pt idx="55941">
                  <c:v>1.007080078125E-3</c:v>
                </c:pt>
                <c:pt idx="55942">
                  <c:v>1.0068416595458984E-3</c:v>
                </c:pt>
                <c:pt idx="55943">
                  <c:v>1.007080078125E-3</c:v>
                </c:pt>
                <c:pt idx="55944">
                  <c:v>1.0080337524414063E-3</c:v>
                </c:pt>
                <c:pt idx="55945">
                  <c:v>1.0068416595458984E-3</c:v>
                </c:pt>
                <c:pt idx="55946">
                  <c:v>1.007080078125E-3</c:v>
                </c:pt>
                <c:pt idx="55947">
                  <c:v>1.007080078125E-3</c:v>
                </c:pt>
                <c:pt idx="55948">
                  <c:v>1.0068416595458984E-3</c:v>
                </c:pt>
                <c:pt idx="55949">
                  <c:v>1.007080078125E-3</c:v>
                </c:pt>
                <c:pt idx="55950">
                  <c:v>1.007080078125E-3</c:v>
                </c:pt>
                <c:pt idx="55951">
                  <c:v>1.0068416595458984E-3</c:v>
                </c:pt>
                <c:pt idx="55952">
                  <c:v>1.007080078125E-3</c:v>
                </c:pt>
                <c:pt idx="55953">
                  <c:v>1.007080078125E-3</c:v>
                </c:pt>
                <c:pt idx="55954">
                  <c:v>1.0068416595458984E-3</c:v>
                </c:pt>
                <c:pt idx="55955">
                  <c:v>1.007080078125E-3</c:v>
                </c:pt>
                <c:pt idx="55956">
                  <c:v>1.0080337524414063E-3</c:v>
                </c:pt>
                <c:pt idx="55957">
                  <c:v>1.007080078125E-3</c:v>
                </c:pt>
                <c:pt idx="55958">
                  <c:v>1.0068416595458984E-3</c:v>
                </c:pt>
                <c:pt idx="55959">
                  <c:v>1.007080078125E-3</c:v>
                </c:pt>
                <c:pt idx="55960">
                  <c:v>1.007080078125E-3</c:v>
                </c:pt>
                <c:pt idx="55961">
                  <c:v>1.0068416595458984E-3</c:v>
                </c:pt>
                <c:pt idx="55962">
                  <c:v>1.007080078125E-3</c:v>
                </c:pt>
                <c:pt idx="55963">
                  <c:v>1.007080078125E-3</c:v>
                </c:pt>
                <c:pt idx="55964">
                  <c:v>1.0068416595458984E-3</c:v>
                </c:pt>
                <c:pt idx="55965">
                  <c:v>1.007080078125E-3</c:v>
                </c:pt>
                <c:pt idx="55966">
                  <c:v>1.007080078125E-3</c:v>
                </c:pt>
                <c:pt idx="55967">
                  <c:v>1.0068416595458984E-3</c:v>
                </c:pt>
                <c:pt idx="55968">
                  <c:v>1.007080078125E-3</c:v>
                </c:pt>
                <c:pt idx="55969">
                  <c:v>1.0080337524414063E-3</c:v>
                </c:pt>
                <c:pt idx="55970">
                  <c:v>1.0068416595458984E-3</c:v>
                </c:pt>
                <c:pt idx="55971">
                  <c:v>1.007080078125E-3</c:v>
                </c:pt>
                <c:pt idx="55972">
                  <c:v>1.007080078125E-3</c:v>
                </c:pt>
                <c:pt idx="55973">
                  <c:v>1.0068416595458984E-3</c:v>
                </c:pt>
                <c:pt idx="55974">
                  <c:v>1.007080078125E-3</c:v>
                </c:pt>
                <c:pt idx="55975">
                  <c:v>1.007080078125E-3</c:v>
                </c:pt>
                <c:pt idx="55976">
                  <c:v>1.0068416595458984E-3</c:v>
                </c:pt>
                <c:pt idx="55977">
                  <c:v>1.007080078125E-3</c:v>
                </c:pt>
                <c:pt idx="55978">
                  <c:v>1.007080078125E-3</c:v>
                </c:pt>
                <c:pt idx="55979">
                  <c:v>1.0068416595458984E-3</c:v>
                </c:pt>
                <c:pt idx="55980">
                  <c:v>1.007080078125E-3</c:v>
                </c:pt>
                <c:pt idx="55981">
                  <c:v>1.0080337524414063E-3</c:v>
                </c:pt>
                <c:pt idx="55982">
                  <c:v>1.007080078125E-3</c:v>
                </c:pt>
                <c:pt idx="55983">
                  <c:v>1.0068416595458984E-3</c:v>
                </c:pt>
                <c:pt idx="55984">
                  <c:v>1.007080078125E-3</c:v>
                </c:pt>
                <c:pt idx="55985">
                  <c:v>1.007080078125E-3</c:v>
                </c:pt>
                <c:pt idx="55986">
                  <c:v>1.0068416595458984E-3</c:v>
                </c:pt>
                <c:pt idx="55987">
                  <c:v>1.007080078125E-3</c:v>
                </c:pt>
                <c:pt idx="55988">
                  <c:v>1.007080078125E-3</c:v>
                </c:pt>
                <c:pt idx="55989">
                  <c:v>1.0068416595458984E-3</c:v>
                </c:pt>
                <c:pt idx="55990">
                  <c:v>1.007080078125E-3</c:v>
                </c:pt>
                <c:pt idx="55991">
                  <c:v>1.007080078125E-3</c:v>
                </c:pt>
                <c:pt idx="55992">
                  <c:v>1.0068416595458984E-3</c:v>
                </c:pt>
                <c:pt idx="55993">
                  <c:v>1.007080078125E-3</c:v>
                </c:pt>
                <c:pt idx="55994">
                  <c:v>1.0080337524414063E-3</c:v>
                </c:pt>
                <c:pt idx="55995">
                  <c:v>1.0068416595458984E-3</c:v>
                </c:pt>
                <c:pt idx="55996">
                  <c:v>1.007080078125E-3</c:v>
                </c:pt>
                <c:pt idx="55997">
                  <c:v>1.007080078125E-3</c:v>
                </c:pt>
                <c:pt idx="55998">
                  <c:v>1.0068416595458984E-3</c:v>
                </c:pt>
                <c:pt idx="55999">
                  <c:v>1.007080078125E-3</c:v>
                </c:pt>
                <c:pt idx="56000">
                  <c:v>1.007080078125E-3</c:v>
                </c:pt>
                <c:pt idx="56001">
                  <c:v>1.0068416595458984E-3</c:v>
                </c:pt>
                <c:pt idx="56002">
                  <c:v>1.007080078125E-3</c:v>
                </c:pt>
                <c:pt idx="56003">
                  <c:v>1.007080078125E-3</c:v>
                </c:pt>
                <c:pt idx="56004">
                  <c:v>1.0068416595458984E-3</c:v>
                </c:pt>
                <c:pt idx="56005">
                  <c:v>1.007080078125E-3</c:v>
                </c:pt>
                <c:pt idx="56006">
                  <c:v>1.0080337524414063E-3</c:v>
                </c:pt>
                <c:pt idx="56007">
                  <c:v>1.007080078125E-3</c:v>
                </c:pt>
                <c:pt idx="56008">
                  <c:v>1.0068416595458984E-3</c:v>
                </c:pt>
                <c:pt idx="56009">
                  <c:v>1.007080078125E-3</c:v>
                </c:pt>
                <c:pt idx="56010">
                  <c:v>1.007080078125E-3</c:v>
                </c:pt>
                <c:pt idx="56011">
                  <c:v>1.0068416595458984E-3</c:v>
                </c:pt>
                <c:pt idx="56012">
                  <c:v>1.007080078125E-3</c:v>
                </c:pt>
                <c:pt idx="56013">
                  <c:v>1.007080078125E-3</c:v>
                </c:pt>
                <c:pt idx="56014">
                  <c:v>1.0068416595458984E-3</c:v>
                </c:pt>
                <c:pt idx="56015">
                  <c:v>1.007080078125E-3</c:v>
                </c:pt>
                <c:pt idx="56016">
                  <c:v>1.007080078125E-3</c:v>
                </c:pt>
                <c:pt idx="56017">
                  <c:v>1.0068416595458984E-3</c:v>
                </c:pt>
                <c:pt idx="56018">
                  <c:v>1.007080078125E-3</c:v>
                </c:pt>
                <c:pt idx="56019">
                  <c:v>1.0080337524414063E-3</c:v>
                </c:pt>
                <c:pt idx="56020">
                  <c:v>1.0068416595458984E-3</c:v>
                </c:pt>
                <c:pt idx="56021">
                  <c:v>3.0210018157958984E-3</c:v>
                </c:pt>
                <c:pt idx="56022">
                  <c:v>1.007080078125E-3</c:v>
                </c:pt>
                <c:pt idx="56023">
                  <c:v>1.007080078125E-3</c:v>
                </c:pt>
                <c:pt idx="56024">
                  <c:v>1.0068416595458984E-3</c:v>
                </c:pt>
                <c:pt idx="56025">
                  <c:v>1.007080078125E-3</c:v>
                </c:pt>
                <c:pt idx="56026">
                  <c:v>1.007080078125E-3</c:v>
                </c:pt>
                <c:pt idx="56027">
                  <c:v>1.0068416595458984E-3</c:v>
                </c:pt>
                <c:pt idx="56028">
                  <c:v>1.007080078125E-3</c:v>
                </c:pt>
                <c:pt idx="56029">
                  <c:v>1.0080337524414063E-3</c:v>
                </c:pt>
                <c:pt idx="56030">
                  <c:v>1.007080078125E-3</c:v>
                </c:pt>
                <c:pt idx="56031">
                  <c:v>1.0068416595458984E-3</c:v>
                </c:pt>
                <c:pt idx="56032">
                  <c:v>1.007080078125E-3</c:v>
                </c:pt>
                <c:pt idx="56033">
                  <c:v>1.007080078125E-3</c:v>
                </c:pt>
                <c:pt idx="56034">
                  <c:v>1.0068416595458984E-3</c:v>
                </c:pt>
                <c:pt idx="56035">
                  <c:v>1.007080078125E-3</c:v>
                </c:pt>
                <c:pt idx="56036">
                  <c:v>1.007080078125E-3</c:v>
                </c:pt>
                <c:pt idx="56037">
                  <c:v>1.0068416595458984E-3</c:v>
                </c:pt>
                <c:pt idx="56038">
                  <c:v>1.007080078125E-3</c:v>
                </c:pt>
                <c:pt idx="56039">
                  <c:v>1.007080078125E-3</c:v>
                </c:pt>
                <c:pt idx="56040">
                  <c:v>1.0068416595458984E-3</c:v>
                </c:pt>
                <c:pt idx="56041">
                  <c:v>1.007080078125E-3</c:v>
                </c:pt>
                <c:pt idx="56042">
                  <c:v>1.0080337524414063E-3</c:v>
                </c:pt>
                <c:pt idx="56043">
                  <c:v>1.0068416595458984E-3</c:v>
                </c:pt>
                <c:pt idx="56044">
                  <c:v>1.007080078125E-3</c:v>
                </c:pt>
                <c:pt idx="56045">
                  <c:v>1.007080078125E-3</c:v>
                </c:pt>
                <c:pt idx="56046">
                  <c:v>1.0068416595458984E-3</c:v>
                </c:pt>
                <c:pt idx="56047">
                  <c:v>1.007080078125E-3</c:v>
                </c:pt>
                <c:pt idx="56048">
                  <c:v>1.007080078125E-3</c:v>
                </c:pt>
                <c:pt idx="56049">
                  <c:v>1.0068416595458984E-3</c:v>
                </c:pt>
                <c:pt idx="56050">
                  <c:v>1.007080078125E-3</c:v>
                </c:pt>
                <c:pt idx="56051">
                  <c:v>1.007080078125E-3</c:v>
                </c:pt>
                <c:pt idx="56052">
                  <c:v>1.0068416595458984E-3</c:v>
                </c:pt>
                <c:pt idx="56053">
                  <c:v>1.007080078125E-3</c:v>
                </c:pt>
                <c:pt idx="56054">
                  <c:v>1.0080337524414063E-3</c:v>
                </c:pt>
                <c:pt idx="56055">
                  <c:v>1.007080078125E-3</c:v>
                </c:pt>
                <c:pt idx="56056">
                  <c:v>1.0068416595458984E-3</c:v>
                </c:pt>
                <c:pt idx="56057">
                  <c:v>1.007080078125E-3</c:v>
                </c:pt>
                <c:pt idx="56058">
                  <c:v>1.007080078125E-3</c:v>
                </c:pt>
                <c:pt idx="56059">
                  <c:v>1.0068416595458984E-3</c:v>
                </c:pt>
                <c:pt idx="56060">
                  <c:v>1.007080078125E-3</c:v>
                </c:pt>
                <c:pt idx="56061">
                  <c:v>1.007080078125E-3</c:v>
                </c:pt>
                <c:pt idx="56062">
                  <c:v>1.0068416595458984E-3</c:v>
                </c:pt>
                <c:pt idx="56063">
                  <c:v>1.007080078125E-3</c:v>
                </c:pt>
                <c:pt idx="56064">
                  <c:v>1.007080078125E-3</c:v>
                </c:pt>
                <c:pt idx="56065">
                  <c:v>1.0068416595458984E-3</c:v>
                </c:pt>
                <c:pt idx="56066">
                  <c:v>1.007080078125E-3</c:v>
                </c:pt>
                <c:pt idx="56067">
                  <c:v>1.0080337524414063E-3</c:v>
                </c:pt>
                <c:pt idx="56068">
                  <c:v>1.0068416595458984E-3</c:v>
                </c:pt>
                <c:pt idx="56069">
                  <c:v>1.007080078125E-3</c:v>
                </c:pt>
                <c:pt idx="56070">
                  <c:v>1.007080078125E-3</c:v>
                </c:pt>
                <c:pt idx="56071">
                  <c:v>1.0068416595458984E-3</c:v>
                </c:pt>
                <c:pt idx="56072">
                  <c:v>1.007080078125E-3</c:v>
                </c:pt>
                <c:pt idx="56073">
                  <c:v>1.007080078125E-3</c:v>
                </c:pt>
                <c:pt idx="56074">
                  <c:v>1.0068416595458984E-3</c:v>
                </c:pt>
                <c:pt idx="56075">
                  <c:v>1.007080078125E-3</c:v>
                </c:pt>
                <c:pt idx="56076">
                  <c:v>1.007080078125E-3</c:v>
                </c:pt>
                <c:pt idx="56077">
                  <c:v>1.0068416595458984E-3</c:v>
                </c:pt>
                <c:pt idx="56078">
                  <c:v>1.007080078125E-3</c:v>
                </c:pt>
                <c:pt idx="56079">
                  <c:v>1.0080337524414063E-3</c:v>
                </c:pt>
                <c:pt idx="56080">
                  <c:v>1.007080078125E-3</c:v>
                </c:pt>
                <c:pt idx="56081">
                  <c:v>1.0068416595458984E-3</c:v>
                </c:pt>
                <c:pt idx="56082">
                  <c:v>1.007080078125E-3</c:v>
                </c:pt>
                <c:pt idx="56083">
                  <c:v>1.007080078125E-3</c:v>
                </c:pt>
                <c:pt idx="56084">
                  <c:v>1.0068416595458984E-3</c:v>
                </c:pt>
                <c:pt idx="56085">
                  <c:v>1.007080078125E-3</c:v>
                </c:pt>
                <c:pt idx="56086">
                  <c:v>1.007080078125E-3</c:v>
                </c:pt>
                <c:pt idx="56087">
                  <c:v>1.0068416595458984E-3</c:v>
                </c:pt>
                <c:pt idx="56088">
                  <c:v>1.007080078125E-3</c:v>
                </c:pt>
                <c:pt idx="56089">
                  <c:v>1.007080078125E-3</c:v>
                </c:pt>
                <c:pt idx="56090">
                  <c:v>1.0068416595458984E-3</c:v>
                </c:pt>
                <c:pt idx="56091">
                  <c:v>1.007080078125E-3</c:v>
                </c:pt>
                <c:pt idx="56092">
                  <c:v>1.0080337524414063E-3</c:v>
                </c:pt>
                <c:pt idx="56093">
                  <c:v>1.0068416595458984E-3</c:v>
                </c:pt>
                <c:pt idx="56094">
                  <c:v>1.007080078125E-3</c:v>
                </c:pt>
                <c:pt idx="56095">
                  <c:v>1.007080078125E-3</c:v>
                </c:pt>
                <c:pt idx="56096">
                  <c:v>1.0068416595458984E-3</c:v>
                </c:pt>
                <c:pt idx="56097">
                  <c:v>1.007080078125E-3</c:v>
                </c:pt>
                <c:pt idx="56098">
                  <c:v>1.007080078125E-3</c:v>
                </c:pt>
                <c:pt idx="56099">
                  <c:v>1.0068416595458984E-3</c:v>
                </c:pt>
                <c:pt idx="56100">
                  <c:v>1.007080078125E-3</c:v>
                </c:pt>
                <c:pt idx="56101">
                  <c:v>1.007080078125E-3</c:v>
                </c:pt>
                <c:pt idx="56102">
                  <c:v>1.0068416595458984E-3</c:v>
                </c:pt>
                <c:pt idx="56103">
                  <c:v>1.007080078125E-3</c:v>
                </c:pt>
                <c:pt idx="56104">
                  <c:v>1.0080337524414063E-3</c:v>
                </c:pt>
                <c:pt idx="56105">
                  <c:v>1.007080078125E-3</c:v>
                </c:pt>
                <c:pt idx="56106">
                  <c:v>1.0068416595458984E-3</c:v>
                </c:pt>
                <c:pt idx="56107">
                  <c:v>1.007080078125E-3</c:v>
                </c:pt>
                <c:pt idx="56108">
                  <c:v>1.007080078125E-3</c:v>
                </c:pt>
                <c:pt idx="56109">
                  <c:v>1.0068416595458984E-3</c:v>
                </c:pt>
                <c:pt idx="56110">
                  <c:v>1.007080078125E-3</c:v>
                </c:pt>
                <c:pt idx="56111">
                  <c:v>1.007080078125E-3</c:v>
                </c:pt>
                <c:pt idx="56112">
                  <c:v>1.0068416595458984E-3</c:v>
                </c:pt>
                <c:pt idx="56113">
                  <c:v>1.007080078125E-3</c:v>
                </c:pt>
                <c:pt idx="56114">
                  <c:v>1.007080078125E-3</c:v>
                </c:pt>
                <c:pt idx="56115">
                  <c:v>1.0068416595458984E-3</c:v>
                </c:pt>
                <c:pt idx="56116">
                  <c:v>1.0080337524414063E-3</c:v>
                </c:pt>
                <c:pt idx="56117">
                  <c:v>1.007080078125E-3</c:v>
                </c:pt>
                <c:pt idx="56118">
                  <c:v>1.0068416595458984E-3</c:v>
                </c:pt>
                <c:pt idx="56119">
                  <c:v>1.007080078125E-3</c:v>
                </c:pt>
                <c:pt idx="56120">
                  <c:v>1.007080078125E-3</c:v>
                </c:pt>
                <c:pt idx="56121">
                  <c:v>1.0068416595458984E-3</c:v>
                </c:pt>
                <c:pt idx="56122">
                  <c:v>1.007080078125E-3</c:v>
                </c:pt>
                <c:pt idx="56123">
                  <c:v>1.007080078125E-3</c:v>
                </c:pt>
                <c:pt idx="56124">
                  <c:v>1.0068416595458984E-3</c:v>
                </c:pt>
                <c:pt idx="56125">
                  <c:v>1.007080078125E-3</c:v>
                </c:pt>
                <c:pt idx="56126">
                  <c:v>1.007080078125E-3</c:v>
                </c:pt>
                <c:pt idx="56127">
                  <c:v>1.0068416595458984E-3</c:v>
                </c:pt>
                <c:pt idx="56128">
                  <c:v>1.007080078125E-3</c:v>
                </c:pt>
                <c:pt idx="56129">
                  <c:v>1.0080337524414063E-3</c:v>
                </c:pt>
                <c:pt idx="56130">
                  <c:v>1.007080078125E-3</c:v>
                </c:pt>
                <c:pt idx="56131">
                  <c:v>1.0068416595458984E-3</c:v>
                </c:pt>
                <c:pt idx="56132">
                  <c:v>1.007080078125E-3</c:v>
                </c:pt>
                <c:pt idx="56133">
                  <c:v>1.007080078125E-3</c:v>
                </c:pt>
                <c:pt idx="56134">
                  <c:v>1.0068416595458984E-3</c:v>
                </c:pt>
                <c:pt idx="56135">
                  <c:v>1.007080078125E-3</c:v>
                </c:pt>
                <c:pt idx="56136">
                  <c:v>1.007080078125E-3</c:v>
                </c:pt>
                <c:pt idx="56137">
                  <c:v>1.0068416595458984E-3</c:v>
                </c:pt>
                <c:pt idx="56138">
                  <c:v>1.007080078125E-3</c:v>
                </c:pt>
                <c:pt idx="56139">
                  <c:v>1.007080078125E-3</c:v>
                </c:pt>
                <c:pt idx="56140">
                  <c:v>1.0068416595458984E-3</c:v>
                </c:pt>
                <c:pt idx="56141">
                  <c:v>1.0080337524414063E-3</c:v>
                </c:pt>
                <c:pt idx="56142">
                  <c:v>1.007080078125E-3</c:v>
                </c:pt>
                <c:pt idx="56143">
                  <c:v>1.0068416595458984E-3</c:v>
                </c:pt>
                <c:pt idx="56144">
                  <c:v>1.007080078125E-3</c:v>
                </c:pt>
                <c:pt idx="56145">
                  <c:v>1.007080078125E-3</c:v>
                </c:pt>
                <c:pt idx="56146">
                  <c:v>1.0068416595458984E-3</c:v>
                </c:pt>
                <c:pt idx="56147">
                  <c:v>1.007080078125E-3</c:v>
                </c:pt>
                <c:pt idx="56148">
                  <c:v>1.007080078125E-3</c:v>
                </c:pt>
                <c:pt idx="56149">
                  <c:v>1.0068416595458984E-3</c:v>
                </c:pt>
                <c:pt idx="56150">
                  <c:v>1.007080078125E-3</c:v>
                </c:pt>
                <c:pt idx="56151">
                  <c:v>1.007080078125E-3</c:v>
                </c:pt>
                <c:pt idx="56152">
                  <c:v>1.0068416595458984E-3</c:v>
                </c:pt>
                <c:pt idx="56153">
                  <c:v>1.007080078125E-3</c:v>
                </c:pt>
                <c:pt idx="56154">
                  <c:v>1.0080337524414063E-3</c:v>
                </c:pt>
                <c:pt idx="56155">
                  <c:v>1.007080078125E-3</c:v>
                </c:pt>
                <c:pt idx="56156">
                  <c:v>1.0068416595458984E-3</c:v>
                </c:pt>
                <c:pt idx="56157">
                  <c:v>1.007080078125E-3</c:v>
                </c:pt>
                <c:pt idx="56158">
                  <c:v>1.007080078125E-3</c:v>
                </c:pt>
                <c:pt idx="56159">
                  <c:v>1.0068416595458984E-3</c:v>
                </c:pt>
                <c:pt idx="56160">
                  <c:v>1.007080078125E-3</c:v>
                </c:pt>
                <c:pt idx="56161">
                  <c:v>1.007080078125E-3</c:v>
                </c:pt>
                <c:pt idx="56162">
                  <c:v>1.0068416595458984E-3</c:v>
                </c:pt>
                <c:pt idx="56163">
                  <c:v>1.007080078125E-3</c:v>
                </c:pt>
                <c:pt idx="56164">
                  <c:v>1.007080078125E-3</c:v>
                </c:pt>
                <c:pt idx="56165">
                  <c:v>1.0068416595458984E-3</c:v>
                </c:pt>
                <c:pt idx="56166">
                  <c:v>1.0080337524414063E-3</c:v>
                </c:pt>
                <c:pt idx="56167">
                  <c:v>1.007080078125E-3</c:v>
                </c:pt>
                <c:pt idx="56168">
                  <c:v>1.0068416595458984E-3</c:v>
                </c:pt>
                <c:pt idx="56169">
                  <c:v>1.007080078125E-3</c:v>
                </c:pt>
                <c:pt idx="56170">
                  <c:v>1.007080078125E-3</c:v>
                </c:pt>
                <c:pt idx="56171">
                  <c:v>1.0068416595458984E-3</c:v>
                </c:pt>
                <c:pt idx="56172">
                  <c:v>1.007080078125E-3</c:v>
                </c:pt>
                <c:pt idx="56173">
                  <c:v>1.007080078125E-3</c:v>
                </c:pt>
                <c:pt idx="56174">
                  <c:v>1.0068416595458984E-3</c:v>
                </c:pt>
                <c:pt idx="56175">
                  <c:v>1.007080078125E-3</c:v>
                </c:pt>
                <c:pt idx="56176">
                  <c:v>1.007080078125E-3</c:v>
                </c:pt>
                <c:pt idx="56177">
                  <c:v>1.0068416595458984E-3</c:v>
                </c:pt>
                <c:pt idx="56178">
                  <c:v>1.007080078125E-3</c:v>
                </c:pt>
                <c:pt idx="56179">
                  <c:v>1.0080337524414063E-3</c:v>
                </c:pt>
                <c:pt idx="56180">
                  <c:v>1.007080078125E-3</c:v>
                </c:pt>
                <c:pt idx="56181">
                  <c:v>1.0068416595458984E-3</c:v>
                </c:pt>
                <c:pt idx="56182">
                  <c:v>1.007080078125E-3</c:v>
                </c:pt>
                <c:pt idx="56183">
                  <c:v>1.007080078125E-3</c:v>
                </c:pt>
                <c:pt idx="56184">
                  <c:v>1.0068416595458984E-3</c:v>
                </c:pt>
                <c:pt idx="56185">
                  <c:v>1.007080078125E-3</c:v>
                </c:pt>
                <c:pt idx="56186">
                  <c:v>1.007080078125E-3</c:v>
                </c:pt>
                <c:pt idx="56187">
                  <c:v>1.0068416595458984E-3</c:v>
                </c:pt>
                <c:pt idx="56188">
                  <c:v>1.007080078125E-3</c:v>
                </c:pt>
                <c:pt idx="56189">
                  <c:v>1.007080078125E-3</c:v>
                </c:pt>
                <c:pt idx="56190">
                  <c:v>1.0068416595458984E-3</c:v>
                </c:pt>
                <c:pt idx="56191">
                  <c:v>1.0080337524414063E-3</c:v>
                </c:pt>
                <c:pt idx="56192">
                  <c:v>1.007080078125E-3</c:v>
                </c:pt>
                <c:pt idx="56193">
                  <c:v>1.0068416595458984E-3</c:v>
                </c:pt>
                <c:pt idx="56194">
                  <c:v>1.007080078125E-3</c:v>
                </c:pt>
                <c:pt idx="56195">
                  <c:v>1.007080078125E-3</c:v>
                </c:pt>
                <c:pt idx="56196">
                  <c:v>1.0068416595458984E-3</c:v>
                </c:pt>
                <c:pt idx="56197">
                  <c:v>1.007080078125E-3</c:v>
                </c:pt>
                <c:pt idx="56198">
                  <c:v>1.007080078125E-3</c:v>
                </c:pt>
                <c:pt idx="56199">
                  <c:v>1.0068416595458984E-3</c:v>
                </c:pt>
                <c:pt idx="56200">
                  <c:v>1.007080078125E-3</c:v>
                </c:pt>
                <c:pt idx="56201">
                  <c:v>1.007080078125E-3</c:v>
                </c:pt>
                <c:pt idx="56202">
                  <c:v>1.0068416595458984E-3</c:v>
                </c:pt>
                <c:pt idx="56203">
                  <c:v>1.007080078125E-3</c:v>
                </c:pt>
                <c:pt idx="56204">
                  <c:v>1.0080337524414063E-3</c:v>
                </c:pt>
                <c:pt idx="56205">
                  <c:v>1.007080078125E-3</c:v>
                </c:pt>
                <c:pt idx="56206">
                  <c:v>1.0068416595458984E-3</c:v>
                </c:pt>
                <c:pt idx="56207">
                  <c:v>1.007080078125E-3</c:v>
                </c:pt>
                <c:pt idx="56208">
                  <c:v>1.007080078125E-3</c:v>
                </c:pt>
                <c:pt idx="56209">
                  <c:v>1.0068416595458984E-3</c:v>
                </c:pt>
                <c:pt idx="56210">
                  <c:v>1.007080078125E-3</c:v>
                </c:pt>
                <c:pt idx="56211">
                  <c:v>1.007080078125E-3</c:v>
                </c:pt>
                <c:pt idx="56212">
                  <c:v>1.0068416595458984E-3</c:v>
                </c:pt>
                <c:pt idx="56213">
                  <c:v>1.007080078125E-3</c:v>
                </c:pt>
                <c:pt idx="56214">
                  <c:v>1.007080078125E-3</c:v>
                </c:pt>
                <c:pt idx="56215">
                  <c:v>1.0068416595458984E-3</c:v>
                </c:pt>
                <c:pt idx="56216">
                  <c:v>1.0080337524414063E-3</c:v>
                </c:pt>
                <c:pt idx="56217">
                  <c:v>1.007080078125E-3</c:v>
                </c:pt>
                <c:pt idx="56218">
                  <c:v>1.0068416595458984E-3</c:v>
                </c:pt>
                <c:pt idx="56219">
                  <c:v>1.007080078125E-3</c:v>
                </c:pt>
                <c:pt idx="56220">
                  <c:v>1.007080078125E-3</c:v>
                </c:pt>
                <c:pt idx="56221">
                  <c:v>1.0068416595458984E-3</c:v>
                </c:pt>
                <c:pt idx="56222">
                  <c:v>1.007080078125E-3</c:v>
                </c:pt>
                <c:pt idx="56223">
                  <c:v>1.007080078125E-3</c:v>
                </c:pt>
                <c:pt idx="56224">
                  <c:v>1.0068416595458984E-3</c:v>
                </c:pt>
                <c:pt idx="56225">
                  <c:v>1.007080078125E-3</c:v>
                </c:pt>
                <c:pt idx="56226">
                  <c:v>1.007080078125E-3</c:v>
                </c:pt>
                <c:pt idx="56227">
                  <c:v>1.0068416595458984E-3</c:v>
                </c:pt>
                <c:pt idx="56228">
                  <c:v>1.007080078125E-3</c:v>
                </c:pt>
                <c:pt idx="56229">
                  <c:v>1.0080337524414063E-3</c:v>
                </c:pt>
                <c:pt idx="56230">
                  <c:v>1.007080078125E-3</c:v>
                </c:pt>
                <c:pt idx="56231">
                  <c:v>1.0068416595458984E-3</c:v>
                </c:pt>
                <c:pt idx="56232">
                  <c:v>1.007080078125E-3</c:v>
                </c:pt>
                <c:pt idx="56233">
                  <c:v>1.007080078125E-3</c:v>
                </c:pt>
                <c:pt idx="56234">
                  <c:v>1.0068416595458984E-3</c:v>
                </c:pt>
                <c:pt idx="56235">
                  <c:v>1.007080078125E-3</c:v>
                </c:pt>
                <c:pt idx="56236">
                  <c:v>1.007080078125E-3</c:v>
                </c:pt>
                <c:pt idx="56237">
                  <c:v>1.0068416595458984E-3</c:v>
                </c:pt>
                <c:pt idx="56238">
                  <c:v>1.007080078125E-3</c:v>
                </c:pt>
                <c:pt idx="56239">
                  <c:v>1.007080078125E-3</c:v>
                </c:pt>
                <c:pt idx="56240">
                  <c:v>1.0068416595458984E-3</c:v>
                </c:pt>
                <c:pt idx="56241">
                  <c:v>1.0080337524414063E-3</c:v>
                </c:pt>
                <c:pt idx="56242">
                  <c:v>1.007080078125E-3</c:v>
                </c:pt>
                <c:pt idx="56243">
                  <c:v>1.0068416595458984E-3</c:v>
                </c:pt>
                <c:pt idx="56244">
                  <c:v>1.007080078125E-3</c:v>
                </c:pt>
                <c:pt idx="56245">
                  <c:v>1.007080078125E-3</c:v>
                </c:pt>
                <c:pt idx="56246">
                  <c:v>1.0068416595458984E-3</c:v>
                </c:pt>
                <c:pt idx="56247">
                  <c:v>1.007080078125E-3</c:v>
                </c:pt>
                <c:pt idx="56248">
                  <c:v>1.007080078125E-3</c:v>
                </c:pt>
                <c:pt idx="56249">
                  <c:v>1.0068416595458984E-3</c:v>
                </c:pt>
                <c:pt idx="56250">
                  <c:v>1.007080078125E-3</c:v>
                </c:pt>
                <c:pt idx="56251">
                  <c:v>1.007080078125E-3</c:v>
                </c:pt>
                <c:pt idx="56252">
                  <c:v>1.0068416595458984E-3</c:v>
                </c:pt>
                <c:pt idx="56253">
                  <c:v>1.007080078125E-3</c:v>
                </c:pt>
                <c:pt idx="56254">
                  <c:v>1.0080337524414063E-3</c:v>
                </c:pt>
                <c:pt idx="56255">
                  <c:v>1.007080078125E-3</c:v>
                </c:pt>
                <c:pt idx="56256">
                  <c:v>1.0068416595458984E-3</c:v>
                </c:pt>
                <c:pt idx="56257">
                  <c:v>1.007080078125E-3</c:v>
                </c:pt>
                <c:pt idx="56258">
                  <c:v>1.007080078125E-3</c:v>
                </c:pt>
                <c:pt idx="56259">
                  <c:v>1.0068416595458984E-3</c:v>
                </c:pt>
                <c:pt idx="56260">
                  <c:v>1.007080078125E-3</c:v>
                </c:pt>
                <c:pt idx="56261">
                  <c:v>1.007080078125E-3</c:v>
                </c:pt>
                <c:pt idx="56262">
                  <c:v>1.0068416595458984E-3</c:v>
                </c:pt>
                <c:pt idx="56263">
                  <c:v>1.007080078125E-3</c:v>
                </c:pt>
                <c:pt idx="56264">
                  <c:v>1.007080078125E-3</c:v>
                </c:pt>
                <c:pt idx="56265">
                  <c:v>1.0068416595458984E-3</c:v>
                </c:pt>
                <c:pt idx="56266">
                  <c:v>1.0080337524414063E-3</c:v>
                </c:pt>
                <c:pt idx="56267">
                  <c:v>1.007080078125E-3</c:v>
                </c:pt>
                <c:pt idx="56268">
                  <c:v>1.0068416595458984E-3</c:v>
                </c:pt>
                <c:pt idx="56269">
                  <c:v>1.007080078125E-3</c:v>
                </c:pt>
                <c:pt idx="56270">
                  <c:v>1.007080078125E-3</c:v>
                </c:pt>
                <c:pt idx="56271">
                  <c:v>1.0068416595458984E-3</c:v>
                </c:pt>
                <c:pt idx="56272">
                  <c:v>1.007080078125E-3</c:v>
                </c:pt>
                <c:pt idx="56273">
                  <c:v>1.007080078125E-3</c:v>
                </c:pt>
                <c:pt idx="56274">
                  <c:v>1.0068416595458984E-3</c:v>
                </c:pt>
                <c:pt idx="56275">
                  <c:v>1.007080078125E-3</c:v>
                </c:pt>
                <c:pt idx="56276">
                  <c:v>1.007080078125E-3</c:v>
                </c:pt>
                <c:pt idx="56277">
                  <c:v>1.0068416595458984E-3</c:v>
                </c:pt>
                <c:pt idx="56278">
                  <c:v>1.007080078125E-3</c:v>
                </c:pt>
                <c:pt idx="56279">
                  <c:v>1.0080337524414063E-3</c:v>
                </c:pt>
                <c:pt idx="56280">
                  <c:v>1.007080078125E-3</c:v>
                </c:pt>
                <c:pt idx="56281">
                  <c:v>1.0068416595458984E-3</c:v>
                </c:pt>
                <c:pt idx="56282">
                  <c:v>1.007080078125E-3</c:v>
                </c:pt>
                <c:pt idx="56283">
                  <c:v>1.007080078125E-3</c:v>
                </c:pt>
                <c:pt idx="56284">
                  <c:v>1.0068416595458984E-3</c:v>
                </c:pt>
                <c:pt idx="56285">
                  <c:v>1.007080078125E-3</c:v>
                </c:pt>
                <c:pt idx="56286">
                  <c:v>1.007080078125E-3</c:v>
                </c:pt>
                <c:pt idx="56287">
                  <c:v>1.0068416595458984E-3</c:v>
                </c:pt>
                <c:pt idx="56288">
                  <c:v>1.007080078125E-3</c:v>
                </c:pt>
                <c:pt idx="56289">
                  <c:v>1.007080078125E-3</c:v>
                </c:pt>
                <c:pt idx="56290">
                  <c:v>1.0068416595458984E-3</c:v>
                </c:pt>
                <c:pt idx="56291">
                  <c:v>1.0080337524414063E-3</c:v>
                </c:pt>
                <c:pt idx="56292">
                  <c:v>1.007080078125E-3</c:v>
                </c:pt>
                <c:pt idx="56293">
                  <c:v>1.0068416595458984E-3</c:v>
                </c:pt>
                <c:pt idx="56294">
                  <c:v>1.007080078125E-3</c:v>
                </c:pt>
                <c:pt idx="56295">
                  <c:v>1.007080078125E-3</c:v>
                </c:pt>
                <c:pt idx="56296">
                  <c:v>1.0068416595458984E-3</c:v>
                </c:pt>
                <c:pt idx="56297">
                  <c:v>1.007080078125E-3</c:v>
                </c:pt>
                <c:pt idx="56298">
                  <c:v>1.007080078125E-3</c:v>
                </c:pt>
                <c:pt idx="56299">
                  <c:v>1.0068416595458984E-3</c:v>
                </c:pt>
                <c:pt idx="56300">
                  <c:v>1.007080078125E-3</c:v>
                </c:pt>
                <c:pt idx="56301">
                  <c:v>1.007080078125E-3</c:v>
                </c:pt>
                <c:pt idx="56302">
                  <c:v>1.0068416595458984E-3</c:v>
                </c:pt>
                <c:pt idx="56303">
                  <c:v>1.007080078125E-3</c:v>
                </c:pt>
                <c:pt idx="56304">
                  <c:v>1.0080337524414063E-3</c:v>
                </c:pt>
                <c:pt idx="56305">
                  <c:v>1.007080078125E-3</c:v>
                </c:pt>
                <c:pt idx="56306">
                  <c:v>1.0068416595458984E-3</c:v>
                </c:pt>
                <c:pt idx="56307">
                  <c:v>1.007080078125E-3</c:v>
                </c:pt>
                <c:pt idx="56308">
                  <c:v>1.007080078125E-3</c:v>
                </c:pt>
                <c:pt idx="56309">
                  <c:v>1.0068416595458984E-3</c:v>
                </c:pt>
                <c:pt idx="56310">
                  <c:v>1.007080078125E-3</c:v>
                </c:pt>
                <c:pt idx="56311">
                  <c:v>1.007080078125E-3</c:v>
                </c:pt>
                <c:pt idx="56312">
                  <c:v>1.0068416595458984E-3</c:v>
                </c:pt>
                <c:pt idx="56313">
                  <c:v>1.007080078125E-3</c:v>
                </c:pt>
                <c:pt idx="56314">
                  <c:v>1.007080078125E-3</c:v>
                </c:pt>
                <c:pt idx="56315">
                  <c:v>1.0068416595458984E-3</c:v>
                </c:pt>
                <c:pt idx="56316">
                  <c:v>1.0080337524414063E-3</c:v>
                </c:pt>
                <c:pt idx="56317">
                  <c:v>1.007080078125E-3</c:v>
                </c:pt>
                <c:pt idx="56318">
                  <c:v>1.0068416595458984E-3</c:v>
                </c:pt>
                <c:pt idx="56319">
                  <c:v>1.007080078125E-3</c:v>
                </c:pt>
                <c:pt idx="56320">
                  <c:v>1.007080078125E-3</c:v>
                </c:pt>
                <c:pt idx="56321">
                  <c:v>1.0068416595458984E-3</c:v>
                </c:pt>
                <c:pt idx="56322">
                  <c:v>1.007080078125E-3</c:v>
                </c:pt>
                <c:pt idx="56323">
                  <c:v>1.007080078125E-3</c:v>
                </c:pt>
                <c:pt idx="56324">
                  <c:v>1.0068416595458984E-3</c:v>
                </c:pt>
                <c:pt idx="56325">
                  <c:v>1.007080078125E-3</c:v>
                </c:pt>
                <c:pt idx="56326">
                  <c:v>1.007080078125E-3</c:v>
                </c:pt>
                <c:pt idx="56327">
                  <c:v>1.0068416595458984E-3</c:v>
                </c:pt>
                <c:pt idx="56328">
                  <c:v>1.007080078125E-3</c:v>
                </c:pt>
                <c:pt idx="56329">
                  <c:v>1.0080337524414063E-3</c:v>
                </c:pt>
                <c:pt idx="56330">
                  <c:v>1.007080078125E-3</c:v>
                </c:pt>
                <c:pt idx="56331">
                  <c:v>1.0068416595458984E-3</c:v>
                </c:pt>
                <c:pt idx="56332">
                  <c:v>1.007080078125E-3</c:v>
                </c:pt>
                <c:pt idx="56333">
                  <c:v>1.007080078125E-3</c:v>
                </c:pt>
                <c:pt idx="56334">
                  <c:v>1.0068416595458984E-3</c:v>
                </c:pt>
                <c:pt idx="56335">
                  <c:v>1.007080078125E-3</c:v>
                </c:pt>
                <c:pt idx="56336">
                  <c:v>1.007080078125E-3</c:v>
                </c:pt>
                <c:pt idx="56337">
                  <c:v>1.0068416595458984E-3</c:v>
                </c:pt>
                <c:pt idx="56338">
                  <c:v>1.007080078125E-3</c:v>
                </c:pt>
                <c:pt idx="56339">
                  <c:v>1.0068416595458984E-3</c:v>
                </c:pt>
                <c:pt idx="56340">
                  <c:v>1.007080078125E-3</c:v>
                </c:pt>
                <c:pt idx="56341">
                  <c:v>1.0080337524414063E-3</c:v>
                </c:pt>
                <c:pt idx="56342">
                  <c:v>1.007080078125E-3</c:v>
                </c:pt>
                <c:pt idx="56343">
                  <c:v>1.0068416595458984E-3</c:v>
                </c:pt>
                <c:pt idx="56344">
                  <c:v>1.007080078125E-3</c:v>
                </c:pt>
                <c:pt idx="56345">
                  <c:v>1.007080078125E-3</c:v>
                </c:pt>
                <c:pt idx="56346">
                  <c:v>1.0068416595458984E-3</c:v>
                </c:pt>
                <c:pt idx="56347">
                  <c:v>1.007080078125E-3</c:v>
                </c:pt>
                <c:pt idx="56348">
                  <c:v>1.007080078125E-3</c:v>
                </c:pt>
                <c:pt idx="56349">
                  <c:v>1.0068416595458984E-3</c:v>
                </c:pt>
                <c:pt idx="56350">
                  <c:v>1.007080078125E-3</c:v>
                </c:pt>
                <c:pt idx="56351">
                  <c:v>1.007080078125E-3</c:v>
                </c:pt>
                <c:pt idx="56352">
                  <c:v>1.0068416595458984E-3</c:v>
                </c:pt>
                <c:pt idx="56353">
                  <c:v>1.007080078125E-3</c:v>
                </c:pt>
                <c:pt idx="56354">
                  <c:v>1.0080337524414063E-3</c:v>
                </c:pt>
                <c:pt idx="56355">
                  <c:v>1.007080078125E-3</c:v>
                </c:pt>
                <c:pt idx="56356">
                  <c:v>1.0068416595458984E-3</c:v>
                </c:pt>
                <c:pt idx="56357">
                  <c:v>1.007080078125E-3</c:v>
                </c:pt>
                <c:pt idx="56358">
                  <c:v>1.007080078125E-3</c:v>
                </c:pt>
                <c:pt idx="56359">
                  <c:v>1.0068416595458984E-3</c:v>
                </c:pt>
                <c:pt idx="56360">
                  <c:v>1.007080078125E-3</c:v>
                </c:pt>
                <c:pt idx="56361">
                  <c:v>1.0068416595458984E-3</c:v>
                </c:pt>
                <c:pt idx="56362">
                  <c:v>1.007080078125E-3</c:v>
                </c:pt>
                <c:pt idx="56363">
                  <c:v>1.007080078125E-3</c:v>
                </c:pt>
                <c:pt idx="56364">
                  <c:v>1.0068416595458984E-3</c:v>
                </c:pt>
                <c:pt idx="56365">
                  <c:v>1.007080078125E-3</c:v>
                </c:pt>
                <c:pt idx="56366">
                  <c:v>1.0080337524414063E-3</c:v>
                </c:pt>
                <c:pt idx="56367">
                  <c:v>1.007080078125E-3</c:v>
                </c:pt>
                <c:pt idx="56368">
                  <c:v>1.0068416595458984E-3</c:v>
                </c:pt>
                <c:pt idx="56369">
                  <c:v>1.007080078125E-3</c:v>
                </c:pt>
                <c:pt idx="56370">
                  <c:v>1.007080078125E-3</c:v>
                </c:pt>
                <c:pt idx="56371">
                  <c:v>1.0068416595458984E-3</c:v>
                </c:pt>
                <c:pt idx="56372">
                  <c:v>1.007080078125E-3</c:v>
                </c:pt>
                <c:pt idx="56373">
                  <c:v>1.007080078125E-3</c:v>
                </c:pt>
                <c:pt idx="56374">
                  <c:v>1.0068416595458984E-3</c:v>
                </c:pt>
                <c:pt idx="56375">
                  <c:v>1.007080078125E-3</c:v>
                </c:pt>
                <c:pt idx="56376">
                  <c:v>1.007080078125E-3</c:v>
                </c:pt>
                <c:pt idx="56377">
                  <c:v>1.0068416595458984E-3</c:v>
                </c:pt>
                <c:pt idx="56378">
                  <c:v>1.007080078125E-3</c:v>
                </c:pt>
                <c:pt idx="56379">
                  <c:v>1.0080337524414063E-3</c:v>
                </c:pt>
                <c:pt idx="56380">
                  <c:v>1.007080078125E-3</c:v>
                </c:pt>
                <c:pt idx="56381">
                  <c:v>1.0068416595458984E-3</c:v>
                </c:pt>
                <c:pt idx="56382">
                  <c:v>1.007080078125E-3</c:v>
                </c:pt>
                <c:pt idx="56383">
                  <c:v>1.0068416595458984E-3</c:v>
                </c:pt>
                <c:pt idx="56384">
                  <c:v>1.007080078125E-3</c:v>
                </c:pt>
                <c:pt idx="56385">
                  <c:v>1.007080078125E-3</c:v>
                </c:pt>
                <c:pt idx="56386">
                  <c:v>1.0068416595458984E-3</c:v>
                </c:pt>
                <c:pt idx="56387">
                  <c:v>1.007080078125E-3</c:v>
                </c:pt>
                <c:pt idx="56388">
                  <c:v>1.007080078125E-3</c:v>
                </c:pt>
                <c:pt idx="56389">
                  <c:v>1.0068416595458984E-3</c:v>
                </c:pt>
                <c:pt idx="56390">
                  <c:v>1.007080078125E-3</c:v>
                </c:pt>
                <c:pt idx="56391">
                  <c:v>1.0080337524414063E-3</c:v>
                </c:pt>
                <c:pt idx="56392">
                  <c:v>1.007080078125E-3</c:v>
                </c:pt>
                <c:pt idx="56393">
                  <c:v>1.0068416595458984E-3</c:v>
                </c:pt>
                <c:pt idx="56394">
                  <c:v>1.007080078125E-3</c:v>
                </c:pt>
                <c:pt idx="56395">
                  <c:v>1.007080078125E-3</c:v>
                </c:pt>
                <c:pt idx="56396">
                  <c:v>1.0068416595458984E-3</c:v>
                </c:pt>
                <c:pt idx="56397">
                  <c:v>1.007080078125E-3</c:v>
                </c:pt>
                <c:pt idx="56398">
                  <c:v>1.007080078125E-3</c:v>
                </c:pt>
                <c:pt idx="56399">
                  <c:v>1.0068416595458984E-3</c:v>
                </c:pt>
                <c:pt idx="56400">
                  <c:v>1.007080078125E-3</c:v>
                </c:pt>
                <c:pt idx="56401">
                  <c:v>1.007080078125E-3</c:v>
                </c:pt>
                <c:pt idx="56402">
                  <c:v>1.0068416595458984E-3</c:v>
                </c:pt>
                <c:pt idx="56403">
                  <c:v>1.007080078125E-3</c:v>
                </c:pt>
                <c:pt idx="56404">
                  <c:v>1.0080337524414063E-3</c:v>
                </c:pt>
                <c:pt idx="56405">
                  <c:v>1.0068416595458984E-3</c:v>
                </c:pt>
                <c:pt idx="56406">
                  <c:v>1.007080078125E-3</c:v>
                </c:pt>
                <c:pt idx="56407">
                  <c:v>1.007080078125E-3</c:v>
                </c:pt>
                <c:pt idx="56408">
                  <c:v>1.0068416595458984E-3</c:v>
                </c:pt>
                <c:pt idx="56409">
                  <c:v>1.007080078125E-3</c:v>
                </c:pt>
                <c:pt idx="56410">
                  <c:v>1.007080078125E-3</c:v>
                </c:pt>
                <c:pt idx="56411">
                  <c:v>1.0068416595458984E-3</c:v>
                </c:pt>
                <c:pt idx="56412">
                  <c:v>1.007080078125E-3</c:v>
                </c:pt>
                <c:pt idx="56413">
                  <c:v>1.007080078125E-3</c:v>
                </c:pt>
                <c:pt idx="56414">
                  <c:v>1.0068416595458984E-3</c:v>
                </c:pt>
                <c:pt idx="56415">
                  <c:v>1.007080078125E-3</c:v>
                </c:pt>
                <c:pt idx="56416">
                  <c:v>1.0080337524414063E-3</c:v>
                </c:pt>
                <c:pt idx="56417">
                  <c:v>1.007080078125E-3</c:v>
                </c:pt>
                <c:pt idx="56418">
                  <c:v>1.0068416595458984E-3</c:v>
                </c:pt>
                <c:pt idx="56419">
                  <c:v>1.007080078125E-3</c:v>
                </c:pt>
                <c:pt idx="56420">
                  <c:v>1.007080078125E-3</c:v>
                </c:pt>
                <c:pt idx="56421">
                  <c:v>1.0068416595458984E-3</c:v>
                </c:pt>
                <c:pt idx="56422">
                  <c:v>1.007080078125E-3</c:v>
                </c:pt>
                <c:pt idx="56423">
                  <c:v>1.007080078125E-3</c:v>
                </c:pt>
                <c:pt idx="56424">
                  <c:v>1.0068416595458984E-3</c:v>
                </c:pt>
                <c:pt idx="56425">
                  <c:v>1.007080078125E-3</c:v>
                </c:pt>
                <c:pt idx="56426">
                  <c:v>1.007080078125E-3</c:v>
                </c:pt>
                <c:pt idx="56427">
                  <c:v>1.0068416595458984E-3</c:v>
                </c:pt>
                <c:pt idx="56428">
                  <c:v>1.007080078125E-3</c:v>
                </c:pt>
                <c:pt idx="56429">
                  <c:v>1.0080337524414063E-3</c:v>
                </c:pt>
                <c:pt idx="56430">
                  <c:v>1.0068416595458984E-3</c:v>
                </c:pt>
                <c:pt idx="56431">
                  <c:v>1.007080078125E-3</c:v>
                </c:pt>
                <c:pt idx="56432">
                  <c:v>1.007080078125E-3</c:v>
                </c:pt>
                <c:pt idx="56433">
                  <c:v>1.0068416595458984E-3</c:v>
                </c:pt>
                <c:pt idx="56434">
                  <c:v>1.007080078125E-3</c:v>
                </c:pt>
                <c:pt idx="56435">
                  <c:v>1.007080078125E-3</c:v>
                </c:pt>
                <c:pt idx="56436">
                  <c:v>1.0068416595458984E-3</c:v>
                </c:pt>
                <c:pt idx="56437">
                  <c:v>1.007080078125E-3</c:v>
                </c:pt>
                <c:pt idx="56438">
                  <c:v>1.007080078125E-3</c:v>
                </c:pt>
                <c:pt idx="56439">
                  <c:v>1.0068416595458984E-3</c:v>
                </c:pt>
                <c:pt idx="56440">
                  <c:v>1.007080078125E-3</c:v>
                </c:pt>
                <c:pt idx="56441">
                  <c:v>1.0080337524414063E-3</c:v>
                </c:pt>
                <c:pt idx="56442">
                  <c:v>1.007080078125E-3</c:v>
                </c:pt>
                <c:pt idx="56443">
                  <c:v>1.0068416595458984E-3</c:v>
                </c:pt>
                <c:pt idx="56444">
                  <c:v>1.007080078125E-3</c:v>
                </c:pt>
                <c:pt idx="56445">
                  <c:v>1.007080078125E-3</c:v>
                </c:pt>
                <c:pt idx="56446">
                  <c:v>1.0068416595458984E-3</c:v>
                </c:pt>
                <c:pt idx="56447">
                  <c:v>1.007080078125E-3</c:v>
                </c:pt>
                <c:pt idx="56448">
                  <c:v>1.007080078125E-3</c:v>
                </c:pt>
                <c:pt idx="56449">
                  <c:v>1.0068416595458984E-3</c:v>
                </c:pt>
                <c:pt idx="56450">
                  <c:v>1.007080078125E-3</c:v>
                </c:pt>
                <c:pt idx="56451">
                  <c:v>1.007080078125E-3</c:v>
                </c:pt>
                <c:pt idx="56452">
                  <c:v>1.0068416595458984E-3</c:v>
                </c:pt>
                <c:pt idx="56453">
                  <c:v>1.007080078125E-3</c:v>
                </c:pt>
                <c:pt idx="56454">
                  <c:v>1.0080337524414063E-3</c:v>
                </c:pt>
                <c:pt idx="56455">
                  <c:v>1.0068416595458984E-3</c:v>
                </c:pt>
                <c:pt idx="56456">
                  <c:v>1.007080078125E-3</c:v>
                </c:pt>
                <c:pt idx="56457">
                  <c:v>1.007080078125E-3</c:v>
                </c:pt>
                <c:pt idx="56458">
                  <c:v>1.0068416595458984E-3</c:v>
                </c:pt>
                <c:pt idx="56459">
                  <c:v>1.007080078125E-3</c:v>
                </c:pt>
                <c:pt idx="56460">
                  <c:v>1.007080078125E-3</c:v>
                </c:pt>
                <c:pt idx="56461">
                  <c:v>1.0068416595458984E-3</c:v>
                </c:pt>
                <c:pt idx="56462">
                  <c:v>1.007080078125E-3</c:v>
                </c:pt>
                <c:pt idx="56463">
                  <c:v>1.007080078125E-3</c:v>
                </c:pt>
                <c:pt idx="56464">
                  <c:v>1.0068416595458984E-3</c:v>
                </c:pt>
                <c:pt idx="56465">
                  <c:v>1.007080078125E-3</c:v>
                </c:pt>
                <c:pt idx="56466">
                  <c:v>1.0080337524414063E-3</c:v>
                </c:pt>
                <c:pt idx="56467">
                  <c:v>1.007080078125E-3</c:v>
                </c:pt>
                <c:pt idx="56468">
                  <c:v>1.0068416595458984E-3</c:v>
                </c:pt>
                <c:pt idx="56469">
                  <c:v>1.007080078125E-3</c:v>
                </c:pt>
                <c:pt idx="56470">
                  <c:v>1.007080078125E-3</c:v>
                </c:pt>
                <c:pt idx="56471">
                  <c:v>1.0068416595458984E-3</c:v>
                </c:pt>
                <c:pt idx="56472">
                  <c:v>1.007080078125E-3</c:v>
                </c:pt>
                <c:pt idx="56473">
                  <c:v>1.007080078125E-3</c:v>
                </c:pt>
                <c:pt idx="56474">
                  <c:v>1.0068416595458984E-3</c:v>
                </c:pt>
                <c:pt idx="56475">
                  <c:v>1.007080078125E-3</c:v>
                </c:pt>
                <c:pt idx="56476">
                  <c:v>1.007080078125E-3</c:v>
                </c:pt>
                <c:pt idx="56477">
                  <c:v>1.0068416595458984E-3</c:v>
                </c:pt>
                <c:pt idx="56478">
                  <c:v>1.007080078125E-3</c:v>
                </c:pt>
                <c:pt idx="56479">
                  <c:v>1.0080337524414063E-3</c:v>
                </c:pt>
                <c:pt idx="56480">
                  <c:v>1.0068416595458984E-3</c:v>
                </c:pt>
                <c:pt idx="56481">
                  <c:v>1.007080078125E-3</c:v>
                </c:pt>
                <c:pt idx="56482">
                  <c:v>1.007080078125E-3</c:v>
                </c:pt>
                <c:pt idx="56483">
                  <c:v>1.0068416595458984E-3</c:v>
                </c:pt>
                <c:pt idx="56484">
                  <c:v>1.007080078125E-3</c:v>
                </c:pt>
                <c:pt idx="56485">
                  <c:v>1.007080078125E-3</c:v>
                </c:pt>
                <c:pt idx="56486">
                  <c:v>1.0068416595458984E-3</c:v>
                </c:pt>
                <c:pt idx="56487">
                  <c:v>1.007080078125E-3</c:v>
                </c:pt>
                <c:pt idx="56488">
                  <c:v>1.007080078125E-3</c:v>
                </c:pt>
                <c:pt idx="56489">
                  <c:v>1.0068416595458984E-3</c:v>
                </c:pt>
                <c:pt idx="56490">
                  <c:v>1.007080078125E-3</c:v>
                </c:pt>
                <c:pt idx="56491">
                  <c:v>1.0080337524414063E-3</c:v>
                </c:pt>
                <c:pt idx="56492">
                  <c:v>1.007080078125E-3</c:v>
                </c:pt>
                <c:pt idx="56493">
                  <c:v>1.0068416595458984E-3</c:v>
                </c:pt>
                <c:pt idx="56494">
                  <c:v>1.007080078125E-3</c:v>
                </c:pt>
                <c:pt idx="56495">
                  <c:v>1.007080078125E-3</c:v>
                </c:pt>
                <c:pt idx="56496">
                  <c:v>1.0068416595458984E-3</c:v>
                </c:pt>
                <c:pt idx="56497">
                  <c:v>1.007080078125E-3</c:v>
                </c:pt>
                <c:pt idx="56498">
                  <c:v>1.007080078125E-3</c:v>
                </c:pt>
                <c:pt idx="56499">
                  <c:v>1.0068416595458984E-3</c:v>
                </c:pt>
                <c:pt idx="56500">
                  <c:v>1.007080078125E-3</c:v>
                </c:pt>
                <c:pt idx="56501">
                  <c:v>1.007080078125E-3</c:v>
                </c:pt>
                <c:pt idx="56502">
                  <c:v>1.0068416595458984E-3</c:v>
                </c:pt>
                <c:pt idx="56503">
                  <c:v>1.007080078125E-3</c:v>
                </c:pt>
                <c:pt idx="56504">
                  <c:v>1.0080337524414063E-3</c:v>
                </c:pt>
                <c:pt idx="56505">
                  <c:v>1.0068416595458984E-3</c:v>
                </c:pt>
                <c:pt idx="56506">
                  <c:v>1.007080078125E-3</c:v>
                </c:pt>
                <c:pt idx="56507">
                  <c:v>1.007080078125E-3</c:v>
                </c:pt>
                <c:pt idx="56508">
                  <c:v>1.0068416595458984E-3</c:v>
                </c:pt>
                <c:pt idx="56509">
                  <c:v>1.007080078125E-3</c:v>
                </c:pt>
                <c:pt idx="56510">
                  <c:v>1.007080078125E-3</c:v>
                </c:pt>
                <c:pt idx="56511">
                  <c:v>1.0068416595458984E-3</c:v>
                </c:pt>
                <c:pt idx="56512">
                  <c:v>1.007080078125E-3</c:v>
                </c:pt>
                <c:pt idx="56513">
                  <c:v>1.007080078125E-3</c:v>
                </c:pt>
                <c:pt idx="56514">
                  <c:v>1.0068416595458984E-3</c:v>
                </c:pt>
                <c:pt idx="56515">
                  <c:v>2.0151138305664063E-3</c:v>
                </c:pt>
                <c:pt idx="56516">
                  <c:v>1.007080078125E-3</c:v>
                </c:pt>
                <c:pt idx="56517">
                  <c:v>1.0068416595458984E-3</c:v>
                </c:pt>
                <c:pt idx="56518">
                  <c:v>1.007080078125E-3</c:v>
                </c:pt>
                <c:pt idx="56519">
                  <c:v>1.007080078125E-3</c:v>
                </c:pt>
                <c:pt idx="56520">
                  <c:v>1.0068416595458984E-3</c:v>
                </c:pt>
                <c:pt idx="56521">
                  <c:v>1.007080078125E-3</c:v>
                </c:pt>
                <c:pt idx="56522">
                  <c:v>1.007080078125E-3</c:v>
                </c:pt>
                <c:pt idx="56523">
                  <c:v>1.0068416595458984E-3</c:v>
                </c:pt>
                <c:pt idx="56524">
                  <c:v>1.007080078125E-3</c:v>
                </c:pt>
                <c:pt idx="56525">
                  <c:v>1.007080078125E-3</c:v>
                </c:pt>
                <c:pt idx="56526">
                  <c:v>1.0068416595458984E-3</c:v>
                </c:pt>
                <c:pt idx="56527">
                  <c:v>1.007080078125E-3</c:v>
                </c:pt>
                <c:pt idx="56528">
                  <c:v>1.0080337524414063E-3</c:v>
                </c:pt>
                <c:pt idx="56529">
                  <c:v>1.0068416595458984E-3</c:v>
                </c:pt>
                <c:pt idx="56530">
                  <c:v>1.007080078125E-3</c:v>
                </c:pt>
                <c:pt idx="56531">
                  <c:v>1.007080078125E-3</c:v>
                </c:pt>
                <c:pt idx="56532">
                  <c:v>1.0068416595458984E-3</c:v>
                </c:pt>
                <c:pt idx="56533">
                  <c:v>1.007080078125E-3</c:v>
                </c:pt>
                <c:pt idx="56534">
                  <c:v>1.007080078125E-3</c:v>
                </c:pt>
                <c:pt idx="56535">
                  <c:v>1.0068416595458984E-3</c:v>
                </c:pt>
                <c:pt idx="56536">
                  <c:v>1.007080078125E-3</c:v>
                </c:pt>
                <c:pt idx="56537">
                  <c:v>1.007080078125E-3</c:v>
                </c:pt>
                <c:pt idx="56538">
                  <c:v>1.0068416595458984E-3</c:v>
                </c:pt>
                <c:pt idx="56539">
                  <c:v>1.007080078125E-3</c:v>
                </c:pt>
                <c:pt idx="56540">
                  <c:v>1.0080337524414063E-3</c:v>
                </c:pt>
                <c:pt idx="56541">
                  <c:v>1.007080078125E-3</c:v>
                </c:pt>
                <c:pt idx="56542">
                  <c:v>1.0068416595458984E-3</c:v>
                </c:pt>
                <c:pt idx="56543">
                  <c:v>1.007080078125E-3</c:v>
                </c:pt>
                <c:pt idx="56544">
                  <c:v>1.007080078125E-3</c:v>
                </c:pt>
                <c:pt idx="56545">
                  <c:v>1.0068416595458984E-3</c:v>
                </c:pt>
                <c:pt idx="56546">
                  <c:v>1.007080078125E-3</c:v>
                </c:pt>
                <c:pt idx="56547">
                  <c:v>1.007080078125E-3</c:v>
                </c:pt>
                <c:pt idx="56548">
                  <c:v>1.0068416595458984E-3</c:v>
                </c:pt>
                <c:pt idx="56549">
                  <c:v>1.007080078125E-3</c:v>
                </c:pt>
                <c:pt idx="56550">
                  <c:v>1.007080078125E-3</c:v>
                </c:pt>
                <c:pt idx="56551">
                  <c:v>1.0068416595458984E-3</c:v>
                </c:pt>
                <c:pt idx="56552">
                  <c:v>1.007080078125E-3</c:v>
                </c:pt>
                <c:pt idx="56553">
                  <c:v>1.0080337524414063E-3</c:v>
                </c:pt>
                <c:pt idx="56554">
                  <c:v>1.0068416595458984E-3</c:v>
                </c:pt>
                <c:pt idx="56555">
                  <c:v>1.007080078125E-3</c:v>
                </c:pt>
                <c:pt idx="56556">
                  <c:v>1.007080078125E-3</c:v>
                </c:pt>
                <c:pt idx="56557">
                  <c:v>1.0068416595458984E-3</c:v>
                </c:pt>
                <c:pt idx="56558">
                  <c:v>1.007080078125E-3</c:v>
                </c:pt>
                <c:pt idx="56559">
                  <c:v>1.007080078125E-3</c:v>
                </c:pt>
                <c:pt idx="56560">
                  <c:v>1.0068416595458984E-3</c:v>
                </c:pt>
                <c:pt idx="56561">
                  <c:v>1.007080078125E-3</c:v>
                </c:pt>
                <c:pt idx="56562">
                  <c:v>1.007080078125E-3</c:v>
                </c:pt>
                <c:pt idx="56563">
                  <c:v>1.0068416595458984E-3</c:v>
                </c:pt>
                <c:pt idx="56564">
                  <c:v>1.007080078125E-3</c:v>
                </c:pt>
                <c:pt idx="56565">
                  <c:v>1.0080337524414063E-3</c:v>
                </c:pt>
                <c:pt idx="56566">
                  <c:v>1.007080078125E-3</c:v>
                </c:pt>
                <c:pt idx="56567">
                  <c:v>1.0068416595458984E-3</c:v>
                </c:pt>
                <c:pt idx="56568">
                  <c:v>6.0420036315917969E-3</c:v>
                </c:pt>
                <c:pt idx="56569">
                  <c:v>1.007080078125E-3</c:v>
                </c:pt>
                <c:pt idx="56570">
                  <c:v>1.007080078125E-3</c:v>
                </c:pt>
                <c:pt idx="56571">
                  <c:v>1.0068416595458984E-3</c:v>
                </c:pt>
                <c:pt idx="56572">
                  <c:v>1.007080078125E-3</c:v>
                </c:pt>
                <c:pt idx="56573">
                  <c:v>1.0080337524414063E-3</c:v>
                </c:pt>
                <c:pt idx="56574">
                  <c:v>1.0068416595458984E-3</c:v>
                </c:pt>
                <c:pt idx="56575">
                  <c:v>1.007080078125E-3</c:v>
                </c:pt>
                <c:pt idx="56576">
                  <c:v>1.007080078125E-3</c:v>
                </c:pt>
                <c:pt idx="56577">
                  <c:v>1.0068416595458984E-3</c:v>
                </c:pt>
                <c:pt idx="56578">
                  <c:v>1.007080078125E-3</c:v>
                </c:pt>
                <c:pt idx="56579">
                  <c:v>1.007080078125E-3</c:v>
                </c:pt>
                <c:pt idx="56580">
                  <c:v>1.0068416595458984E-3</c:v>
                </c:pt>
                <c:pt idx="56581">
                  <c:v>1.007080078125E-3</c:v>
                </c:pt>
                <c:pt idx="56582">
                  <c:v>1.007080078125E-3</c:v>
                </c:pt>
                <c:pt idx="56583">
                  <c:v>1.0068416595458984E-3</c:v>
                </c:pt>
                <c:pt idx="56584">
                  <c:v>1.007080078125E-3</c:v>
                </c:pt>
                <c:pt idx="56585">
                  <c:v>1.0080337524414063E-3</c:v>
                </c:pt>
                <c:pt idx="56586">
                  <c:v>1.007080078125E-3</c:v>
                </c:pt>
                <c:pt idx="56587">
                  <c:v>1.0068416595458984E-3</c:v>
                </c:pt>
                <c:pt idx="56588">
                  <c:v>1.007080078125E-3</c:v>
                </c:pt>
                <c:pt idx="56589">
                  <c:v>1.007080078125E-3</c:v>
                </c:pt>
                <c:pt idx="56590">
                  <c:v>1.0068416595458984E-3</c:v>
                </c:pt>
                <c:pt idx="56591">
                  <c:v>1.007080078125E-3</c:v>
                </c:pt>
                <c:pt idx="56592">
                  <c:v>1.007080078125E-3</c:v>
                </c:pt>
                <c:pt idx="56593">
                  <c:v>1.0068416595458984E-3</c:v>
                </c:pt>
                <c:pt idx="56594">
                  <c:v>1.007080078125E-3</c:v>
                </c:pt>
                <c:pt idx="56595">
                  <c:v>1.007080078125E-3</c:v>
                </c:pt>
                <c:pt idx="56596">
                  <c:v>1.0068416595458984E-3</c:v>
                </c:pt>
                <c:pt idx="56597">
                  <c:v>1.007080078125E-3</c:v>
                </c:pt>
                <c:pt idx="56598">
                  <c:v>1.0080337524414063E-3</c:v>
                </c:pt>
                <c:pt idx="56599">
                  <c:v>1.0068416595458984E-3</c:v>
                </c:pt>
                <c:pt idx="56600">
                  <c:v>1.007080078125E-3</c:v>
                </c:pt>
                <c:pt idx="56601">
                  <c:v>1.007080078125E-3</c:v>
                </c:pt>
                <c:pt idx="56602">
                  <c:v>1.0068416595458984E-3</c:v>
                </c:pt>
                <c:pt idx="56603">
                  <c:v>1.007080078125E-3</c:v>
                </c:pt>
                <c:pt idx="56604">
                  <c:v>1.007080078125E-3</c:v>
                </c:pt>
                <c:pt idx="56605">
                  <c:v>1.0068416595458984E-3</c:v>
                </c:pt>
                <c:pt idx="56606">
                  <c:v>1.007080078125E-3</c:v>
                </c:pt>
                <c:pt idx="56607">
                  <c:v>1.007080078125E-3</c:v>
                </c:pt>
                <c:pt idx="56608">
                  <c:v>1.0068416595458984E-3</c:v>
                </c:pt>
                <c:pt idx="56609">
                  <c:v>1.007080078125E-3</c:v>
                </c:pt>
                <c:pt idx="56610">
                  <c:v>1.0080337524414063E-3</c:v>
                </c:pt>
                <c:pt idx="56611">
                  <c:v>1.007080078125E-3</c:v>
                </c:pt>
                <c:pt idx="56612">
                  <c:v>1.0068416595458984E-3</c:v>
                </c:pt>
                <c:pt idx="56613">
                  <c:v>1.007080078125E-3</c:v>
                </c:pt>
                <c:pt idx="56614">
                  <c:v>1.007080078125E-3</c:v>
                </c:pt>
                <c:pt idx="56615">
                  <c:v>1.0068416595458984E-3</c:v>
                </c:pt>
                <c:pt idx="56616">
                  <c:v>1.007080078125E-3</c:v>
                </c:pt>
                <c:pt idx="56617">
                  <c:v>1.007080078125E-3</c:v>
                </c:pt>
                <c:pt idx="56618">
                  <c:v>1.0068416595458984E-3</c:v>
                </c:pt>
                <c:pt idx="56619">
                  <c:v>1.007080078125E-3</c:v>
                </c:pt>
                <c:pt idx="56620">
                  <c:v>1.007080078125E-3</c:v>
                </c:pt>
                <c:pt idx="56621">
                  <c:v>1.0068416595458984E-3</c:v>
                </c:pt>
                <c:pt idx="56622">
                  <c:v>1.0080337524414063E-3</c:v>
                </c:pt>
                <c:pt idx="56623">
                  <c:v>1.007080078125E-3</c:v>
                </c:pt>
                <c:pt idx="56624">
                  <c:v>1.0068416595458984E-3</c:v>
                </c:pt>
                <c:pt idx="56625">
                  <c:v>1.007080078125E-3</c:v>
                </c:pt>
                <c:pt idx="56626">
                  <c:v>1.007080078125E-3</c:v>
                </c:pt>
                <c:pt idx="56627">
                  <c:v>1.0068416595458984E-3</c:v>
                </c:pt>
                <c:pt idx="56628">
                  <c:v>1.007080078125E-3</c:v>
                </c:pt>
                <c:pt idx="56629">
                  <c:v>1.007080078125E-3</c:v>
                </c:pt>
                <c:pt idx="56630">
                  <c:v>1.0068416595458984E-3</c:v>
                </c:pt>
                <c:pt idx="56631">
                  <c:v>1.007080078125E-3</c:v>
                </c:pt>
                <c:pt idx="56632">
                  <c:v>1.007080078125E-3</c:v>
                </c:pt>
                <c:pt idx="56633">
                  <c:v>1.0068416595458984E-3</c:v>
                </c:pt>
                <c:pt idx="56634">
                  <c:v>1.007080078125E-3</c:v>
                </c:pt>
                <c:pt idx="56635">
                  <c:v>1.0080337524414063E-3</c:v>
                </c:pt>
                <c:pt idx="56636">
                  <c:v>1.007080078125E-3</c:v>
                </c:pt>
                <c:pt idx="56637">
                  <c:v>1.0068416595458984E-3</c:v>
                </c:pt>
                <c:pt idx="56638">
                  <c:v>1.007080078125E-3</c:v>
                </c:pt>
                <c:pt idx="56639">
                  <c:v>1.007080078125E-3</c:v>
                </c:pt>
                <c:pt idx="56640">
                  <c:v>1.0068416595458984E-3</c:v>
                </c:pt>
                <c:pt idx="56641">
                  <c:v>1.007080078125E-3</c:v>
                </c:pt>
                <c:pt idx="56642">
                  <c:v>1.007080078125E-3</c:v>
                </c:pt>
                <c:pt idx="56643">
                  <c:v>1.0068416595458984E-3</c:v>
                </c:pt>
                <c:pt idx="56644">
                  <c:v>1.007080078125E-3</c:v>
                </c:pt>
                <c:pt idx="56645">
                  <c:v>1.007080078125E-3</c:v>
                </c:pt>
                <c:pt idx="56646">
                  <c:v>1.0068416595458984E-3</c:v>
                </c:pt>
                <c:pt idx="56647">
                  <c:v>1.0080337524414063E-3</c:v>
                </c:pt>
                <c:pt idx="56648">
                  <c:v>1.007080078125E-3</c:v>
                </c:pt>
                <c:pt idx="56649">
                  <c:v>1.0068416595458984E-3</c:v>
                </c:pt>
                <c:pt idx="56650">
                  <c:v>1.007080078125E-3</c:v>
                </c:pt>
                <c:pt idx="56651">
                  <c:v>1.007080078125E-3</c:v>
                </c:pt>
                <c:pt idx="56652">
                  <c:v>1.0068416595458984E-3</c:v>
                </c:pt>
                <c:pt idx="56653">
                  <c:v>1.007080078125E-3</c:v>
                </c:pt>
                <c:pt idx="56654">
                  <c:v>1.007080078125E-3</c:v>
                </c:pt>
                <c:pt idx="56655">
                  <c:v>1.0068416595458984E-3</c:v>
                </c:pt>
                <c:pt idx="56656">
                  <c:v>1.007080078125E-3</c:v>
                </c:pt>
                <c:pt idx="56657">
                  <c:v>1.007080078125E-3</c:v>
                </c:pt>
                <c:pt idx="56658">
                  <c:v>1.0068416595458984E-3</c:v>
                </c:pt>
                <c:pt idx="56659">
                  <c:v>1.007080078125E-3</c:v>
                </c:pt>
                <c:pt idx="56660">
                  <c:v>1.0080337524414063E-3</c:v>
                </c:pt>
                <c:pt idx="56661">
                  <c:v>1.007080078125E-3</c:v>
                </c:pt>
                <c:pt idx="56662">
                  <c:v>1.0068416595458984E-3</c:v>
                </c:pt>
                <c:pt idx="56663">
                  <c:v>1.007080078125E-3</c:v>
                </c:pt>
                <c:pt idx="56664">
                  <c:v>1.007080078125E-3</c:v>
                </c:pt>
                <c:pt idx="56665">
                  <c:v>1.0068416595458984E-3</c:v>
                </c:pt>
                <c:pt idx="56666">
                  <c:v>1.007080078125E-3</c:v>
                </c:pt>
                <c:pt idx="56667">
                  <c:v>1.007080078125E-3</c:v>
                </c:pt>
                <c:pt idx="56668">
                  <c:v>1.0068416595458984E-3</c:v>
                </c:pt>
                <c:pt idx="56669">
                  <c:v>1.007080078125E-3</c:v>
                </c:pt>
                <c:pt idx="56670">
                  <c:v>1.007080078125E-3</c:v>
                </c:pt>
                <c:pt idx="56671">
                  <c:v>1.0068416595458984E-3</c:v>
                </c:pt>
                <c:pt idx="56672">
                  <c:v>1.0080337524414063E-3</c:v>
                </c:pt>
                <c:pt idx="56673">
                  <c:v>1.007080078125E-3</c:v>
                </c:pt>
                <c:pt idx="56674">
                  <c:v>1.0068416595458984E-3</c:v>
                </c:pt>
                <c:pt idx="56675">
                  <c:v>1.007080078125E-3</c:v>
                </c:pt>
                <c:pt idx="56676">
                  <c:v>1.007080078125E-3</c:v>
                </c:pt>
                <c:pt idx="56677">
                  <c:v>1.0068416595458984E-3</c:v>
                </c:pt>
                <c:pt idx="56678">
                  <c:v>1.007080078125E-3</c:v>
                </c:pt>
                <c:pt idx="56679">
                  <c:v>1.007080078125E-3</c:v>
                </c:pt>
                <c:pt idx="56680">
                  <c:v>1.0068416595458984E-3</c:v>
                </c:pt>
                <c:pt idx="56681">
                  <c:v>1.007080078125E-3</c:v>
                </c:pt>
                <c:pt idx="56682">
                  <c:v>1.007080078125E-3</c:v>
                </c:pt>
                <c:pt idx="56683">
                  <c:v>1.0068416595458984E-3</c:v>
                </c:pt>
                <c:pt idx="56684">
                  <c:v>1.007080078125E-3</c:v>
                </c:pt>
                <c:pt idx="56685">
                  <c:v>1.0080337524414063E-3</c:v>
                </c:pt>
                <c:pt idx="56686">
                  <c:v>1.007080078125E-3</c:v>
                </c:pt>
                <c:pt idx="56687">
                  <c:v>1.0068416595458984E-3</c:v>
                </c:pt>
                <c:pt idx="56688">
                  <c:v>1.007080078125E-3</c:v>
                </c:pt>
                <c:pt idx="56689">
                  <c:v>1.007080078125E-3</c:v>
                </c:pt>
                <c:pt idx="56690">
                  <c:v>1.0068416595458984E-3</c:v>
                </c:pt>
                <c:pt idx="56691">
                  <c:v>1.007080078125E-3</c:v>
                </c:pt>
                <c:pt idx="56692">
                  <c:v>1.007080078125E-3</c:v>
                </c:pt>
                <c:pt idx="56693">
                  <c:v>1.0068416595458984E-3</c:v>
                </c:pt>
                <c:pt idx="56694">
                  <c:v>1.007080078125E-3</c:v>
                </c:pt>
                <c:pt idx="56695">
                  <c:v>1.007080078125E-3</c:v>
                </c:pt>
                <c:pt idx="56696">
                  <c:v>1.0068416595458984E-3</c:v>
                </c:pt>
                <c:pt idx="56697">
                  <c:v>1.0080337524414063E-3</c:v>
                </c:pt>
                <c:pt idx="56698">
                  <c:v>1.007080078125E-3</c:v>
                </c:pt>
                <c:pt idx="56699">
                  <c:v>1.0068416595458984E-3</c:v>
                </c:pt>
                <c:pt idx="56700">
                  <c:v>1.007080078125E-3</c:v>
                </c:pt>
                <c:pt idx="56701">
                  <c:v>1.007080078125E-3</c:v>
                </c:pt>
                <c:pt idx="56702">
                  <c:v>1.0068416595458984E-3</c:v>
                </c:pt>
                <c:pt idx="56703">
                  <c:v>1.007080078125E-3</c:v>
                </c:pt>
                <c:pt idx="56704">
                  <c:v>1.007080078125E-3</c:v>
                </c:pt>
                <c:pt idx="56705">
                  <c:v>1.0068416595458984E-3</c:v>
                </c:pt>
                <c:pt idx="56706">
                  <c:v>1.007080078125E-3</c:v>
                </c:pt>
                <c:pt idx="56707">
                  <c:v>1.007080078125E-3</c:v>
                </c:pt>
                <c:pt idx="56708">
                  <c:v>1.0068416595458984E-3</c:v>
                </c:pt>
                <c:pt idx="56709">
                  <c:v>1.007080078125E-3</c:v>
                </c:pt>
                <c:pt idx="56710">
                  <c:v>1.0080337524414063E-3</c:v>
                </c:pt>
                <c:pt idx="56711">
                  <c:v>1.007080078125E-3</c:v>
                </c:pt>
                <c:pt idx="56712">
                  <c:v>1.0068416595458984E-3</c:v>
                </c:pt>
                <c:pt idx="56713">
                  <c:v>1.007080078125E-3</c:v>
                </c:pt>
                <c:pt idx="56714">
                  <c:v>1.007080078125E-3</c:v>
                </c:pt>
                <c:pt idx="56715">
                  <c:v>1.0068416595458984E-3</c:v>
                </c:pt>
                <c:pt idx="56716">
                  <c:v>1.007080078125E-3</c:v>
                </c:pt>
                <c:pt idx="56717">
                  <c:v>1.007080078125E-3</c:v>
                </c:pt>
                <c:pt idx="56718">
                  <c:v>1.0068416595458984E-3</c:v>
                </c:pt>
                <c:pt idx="56719">
                  <c:v>1.007080078125E-3</c:v>
                </c:pt>
                <c:pt idx="56720">
                  <c:v>1.007080078125E-3</c:v>
                </c:pt>
                <c:pt idx="56721">
                  <c:v>1.0068416595458984E-3</c:v>
                </c:pt>
                <c:pt idx="56722">
                  <c:v>1.0080337524414063E-3</c:v>
                </c:pt>
                <c:pt idx="56723">
                  <c:v>1.007080078125E-3</c:v>
                </c:pt>
                <c:pt idx="56724">
                  <c:v>1.0068416595458984E-3</c:v>
                </c:pt>
                <c:pt idx="56725">
                  <c:v>1.007080078125E-3</c:v>
                </c:pt>
                <c:pt idx="56726">
                  <c:v>1.007080078125E-3</c:v>
                </c:pt>
                <c:pt idx="56727">
                  <c:v>1.0068416595458984E-3</c:v>
                </c:pt>
                <c:pt idx="56728">
                  <c:v>1.007080078125E-3</c:v>
                </c:pt>
                <c:pt idx="56729">
                  <c:v>1.007080078125E-3</c:v>
                </c:pt>
                <c:pt idx="56730">
                  <c:v>1.0068416595458984E-3</c:v>
                </c:pt>
                <c:pt idx="56731">
                  <c:v>1.007080078125E-3</c:v>
                </c:pt>
                <c:pt idx="56732">
                  <c:v>1.007080078125E-3</c:v>
                </c:pt>
                <c:pt idx="56733">
                  <c:v>1.0068416595458984E-3</c:v>
                </c:pt>
                <c:pt idx="56734">
                  <c:v>1.007080078125E-3</c:v>
                </c:pt>
                <c:pt idx="56735">
                  <c:v>1.0080337524414063E-3</c:v>
                </c:pt>
                <c:pt idx="56736">
                  <c:v>1.007080078125E-3</c:v>
                </c:pt>
                <c:pt idx="56737">
                  <c:v>1.0068416595458984E-3</c:v>
                </c:pt>
                <c:pt idx="56738">
                  <c:v>1.007080078125E-3</c:v>
                </c:pt>
                <c:pt idx="56739">
                  <c:v>1.007080078125E-3</c:v>
                </c:pt>
                <c:pt idx="56740">
                  <c:v>1.0068416595458984E-3</c:v>
                </c:pt>
                <c:pt idx="56741">
                  <c:v>1.007080078125E-3</c:v>
                </c:pt>
                <c:pt idx="56742">
                  <c:v>1.007080078125E-3</c:v>
                </c:pt>
                <c:pt idx="56743">
                  <c:v>1.0068416595458984E-3</c:v>
                </c:pt>
                <c:pt idx="56744">
                  <c:v>1.007080078125E-3</c:v>
                </c:pt>
                <c:pt idx="56745">
                  <c:v>1.007080078125E-3</c:v>
                </c:pt>
                <c:pt idx="56746">
                  <c:v>1.0068416595458984E-3</c:v>
                </c:pt>
                <c:pt idx="56747">
                  <c:v>1.0080337524414063E-3</c:v>
                </c:pt>
                <c:pt idx="56748">
                  <c:v>1.007080078125E-3</c:v>
                </c:pt>
                <c:pt idx="56749">
                  <c:v>1.0068416595458984E-3</c:v>
                </c:pt>
                <c:pt idx="56750">
                  <c:v>1.007080078125E-3</c:v>
                </c:pt>
                <c:pt idx="56751">
                  <c:v>1.007080078125E-3</c:v>
                </c:pt>
                <c:pt idx="56752">
                  <c:v>1.0068416595458984E-3</c:v>
                </c:pt>
                <c:pt idx="56753">
                  <c:v>1.007080078125E-3</c:v>
                </c:pt>
                <c:pt idx="56754">
                  <c:v>1.007080078125E-3</c:v>
                </c:pt>
                <c:pt idx="56755">
                  <c:v>1.0068416595458984E-3</c:v>
                </c:pt>
                <c:pt idx="56756">
                  <c:v>1.007080078125E-3</c:v>
                </c:pt>
                <c:pt idx="56757">
                  <c:v>1.007080078125E-3</c:v>
                </c:pt>
                <c:pt idx="56758">
                  <c:v>1.0068416595458984E-3</c:v>
                </c:pt>
                <c:pt idx="56759">
                  <c:v>1.007080078125E-3</c:v>
                </c:pt>
                <c:pt idx="56760">
                  <c:v>1.0080337524414063E-3</c:v>
                </c:pt>
                <c:pt idx="56761">
                  <c:v>1.007080078125E-3</c:v>
                </c:pt>
                <c:pt idx="56762">
                  <c:v>1.0068416595458984E-3</c:v>
                </c:pt>
                <c:pt idx="56763">
                  <c:v>1.007080078125E-3</c:v>
                </c:pt>
                <c:pt idx="56764">
                  <c:v>1.007080078125E-3</c:v>
                </c:pt>
                <c:pt idx="56765">
                  <c:v>1.0068416595458984E-3</c:v>
                </c:pt>
                <c:pt idx="56766">
                  <c:v>1.007080078125E-3</c:v>
                </c:pt>
                <c:pt idx="56767">
                  <c:v>1.007080078125E-3</c:v>
                </c:pt>
                <c:pt idx="56768">
                  <c:v>1.0068416595458984E-3</c:v>
                </c:pt>
                <c:pt idx="56769">
                  <c:v>1.007080078125E-3</c:v>
                </c:pt>
                <c:pt idx="56770">
                  <c:v>1.007080078125E-3</c:v>
                </c:pt>
                <c:pt idx="56771">
                  <c:v>1.0068416595458984E-3</c:v>
                </c:pt>
                <c:pt idx="56772">
                  <c:v>1.0080337524414063E-3</c:v>
                </c:pt>
                <c:pt idx="56773">
                  <c:v>1.007080078125E-3</c:v>
                </c:pt>
                <c:pt idx="56774">
                  <c:v>1.0068416595458984E-3</c:v>
                </c:pt>
                <c:pt idx="56775">
                  <c:v>1.007080078125E-3</c:v>
                </c:pt>
                <c:pt idx="56776">
                  <c:v>1.007080078125E-3</c:v>
                </c:pt>
                <c:pt idx="56777">
                  <c:v>1.0068416595458984E-3</c:v>
                </c:pt>
                <c:pt idx="56778">
                  <c:v>1.007080078125E-3</c:v>
                </c:pt>
                <c:pt idx="56779">
                  <c:v>1.007080078125E-3</c:v>
                </c:pt>
                <c:pt idx="56780">
                  <c:v>1.0068416595458984E-3</c:v>
                </c:pt>
                <c:pt idx="56781">
                  <c:v>1.007080078125E-3</c:v>
                </c:pt>
                <c:pt idx="56782">
                  <c:v>1.007080078125E-3</c:v>
                </c:pt>
                <c:pt idx="56783">
                  <c:v>1.0068416595458984E-3</c:v>
                </c:pt>
                <c:pt idx="56784">
                  <c:v>1.007080078125E-3</c:v>
                </c:pt>
                <c:pt idx="56785">
                  <c:v>1.0080337524414063E-3</c:v>
                </c:pt>
                <c:pt idx="56786">
                  <c:v>5.0349235534667969E-3</c:v>
                </c:pt>
                <c:pt idx="56787">
                  <c:v>1.007080078125E-3</c:v>
                </c:pt>
                <c:pt idx="56788">
                  <c:v>1.007080078125E-3</c:v>
                </c:pt>
                <c:pt idx="56789">
                  <c:v>1.0068416595458984E-3</c:v>
                </c:pt>
                <c:pt idx="56790">
                  <c:v>1.007080078125E-3</c:v>
                </c:pt>
                <c:pt idx="56791">
                  <c:v>1.007080078125E-3</c:v>
                </c:pt>
                <c:pt idx="56792">
                  <c:v>1.0068416595458984E-3</c:v>
                </c:pt>
                <c:pt idx="56793">
                  <c:v>1.0080337524414063E-3</c:v>
                </c:pt>
                <c:pt idx="56794">
                  <c:v>1.007080078125E-3</c:v>
                </c:pt>
                <c:pt idx="56795">
                  <c:v>1.0068416595458984E-3</c:v>
                </c:pt>
                <c:pt idx="56796">
                  <c:v>1.007080078125E-3</c:v>
                </c:pt>
                <c:pt idx="56797">
                  <c:v>1.007080078125E-3</c:v>
                </c:pt>
                <c:pt idx="56798">
                  <c:v>1.0068416595458984E-3</c:v>
                </c:pt>
                <c:pt idx="56799">
                  <c:v>1.007080078125E-3</c:v>
                </c:pt>
                <c:pt idx="56800">
                  <c:v>1.007080078125E-3</c:v>
                </c:pt>
                <c:pt idx="56801">
                  <c:v>1.0068416595458984E-3</c:v>
                </c:pt>
                <c:pt idx="56802">
                  <c:v>1.007080078125E-3</c:v>
                </c:pt>
                <c:pt idx="56803">
                  <c:v>1.007080078125E-3</c:v>
                </c:pt>
                <c:pt idx="56804">
                  <c:v>1.0068416595458984E-3</c:v>
                </c:pt>
                <c:pt idx="56805">
                  <c:v>1.007080078125E-3</c:v>
                </c:pt>
                <c:pt idx="56806">
                  <c:v>1.0080337524414063E-3</c:v>
                </c:pt>
                <c:pt idx="56807">
                  <c:v>1.007080078125E-3</c:v>
                </c:pt>
                <c:pt idx="56808">
                  <c:v>1.0068416595458984E-3</c:v>
                </c:pt>
                <c:pt idx="56809">
                  <c:v>1.007080078125E-3</c:v>
                </c:pt>
                <c:pt idx="56810">
                  <c:v>1.007080078125E-3</c:v>
                </c:pt>
                <c:pt idx="56811">
                  <c:v>1.0068416595458984E-3</c:v>
                </c:pt>
                <c:pt idx="56812">
                  <c:v>1.007080078125E-3</c:v>
                </c:pt>
                <c:pt idx="56813">
                  <c:v>1.007080078125E-3</c:v>
                </c:pt>
                <c:pt idx="56814">
                  <c:v>1.0068416595458984E-3</c:v>
                </c:pt>
                <c:pt idx="56815">
                  <c:v>1.007080078125E-3</c:v>
                </c:pt>
                <c:pt idx="56816">
                  <c:v>1.007080078125E-3</c:v>
                </c:pt>
                <c:pt idx="56817">
                  <c:v>1.0068416595458984E-3</c:v>
                </c:pt>
                <c:pt idx="56818">
                  <c:v>1.0080337524414063E-3</c:v>
                </c:pt>
                <c:pt idx="56819">
                  <c:v>1.007080078125E-3</c:v>
                </c:pt>
                <c:pt idx="56820">
                  <c:v>1.0068416595458984E-3</c:v>
                </c:pt>
                <c:pt idx="56821">
                  <c:v>1.007080078125E-3</c:v>
                </c:pt>
                <c:pt idx="56822">
                  <c:v>1.007080078125E-3</c:v>
                </c:pt>
                <c:pt idx="56823">
                  <c:v>1.0068416595458984E-3</c:v>
                </c:pt>
                <c:pt idx="56824">
                  <c:v>1.007080078125E-3</c:v>
                </c:pt>
                <c:pt idx="56825">
                  <c:v>1.007080078125E-3</c:v>
                </c:pt>
                <c:pt idx="56826">
                  <c:v>1.0068416595458984E-3</c:v>
                </c:pt>
                <c:pt idx="56827">
                  <c:v>1.007080078125E-3</c:v>
                </c:pt>
                <c:pt idx="56828">
                  <c:v>1.007080078125E-3</c:v>
                </c:pt>
                <c:pt idx="56829">
                  <c:v>1.0068416595458984E-3</c:v>
                </c:pt>
                <c:pt idx="56830">
                  <c:v>1.007080078125E-3</c:v>
                </c:pt>
                <c:pt idx="56831">
                  <c:v>1.0080337524414063E-3</c:v>
                </c:pt>
                <c:pt idx="56832">
                  <c:v>1.007080078125E-3</c:v>
                </c:pt>
                <c:pt idx="56833">
                  <c:v>1.0068416595458984E-3</c:v>
                </c:pt>
                <c:pt idx="56834">
                  <c:v>1.007080078125E-3</c:v>
                </c:pt>
                <c:pt idx="56835">
                  <c:v>1.007080078125E-3</c:v>
                </c:pt>
                <c:pt idx="56836">
                  <c:v>1.0068416595458984E-3</c:v>
                </c:pt>
                <c:pt idx="56837">
                  <c:v>1.007080078125E-3</c:v>
                </c:pt>
                <c:pt idx="56838">
                  <c:v>1.007080078125E-3</c:v>
                </c:pt>
                <c:pt idx="56839">
                  <c:v>1.0068416595458984E-3</c:v>
                </c:pt>
                <c:pt idx="56840">
                  <c:v>1.007080078125E-3</c:v>
                </c:pt>
                <c:pt idx="56841">
                  <c:v>1.0068416595458984E-3</c:v>
                </c:pt>
                <c:pt idx="56842">
                  <c:v>1.007080078125E-3</c:v>
                </c:pt>
                <c:pt idx="56843">
                  <c:v>1.0080337524414063E-3</c:v>
                </c:pt>
                <c:pt idx="56844">
                  <c:v>1.007080078125E-3</c:v>
                </c:pt>
                <c:pt idx="56845">
                  <c:v>1.0068416595458984E-3</c:v>
                </c:pt>
                <c:pt idx="56846">
                  <c:v>1.007080078125E-3</c:v>
                </c:pt>
                <c:pt idx="56847">
                  <c:v>1.007080078125E-3</c:v>
                </c:pt>
                <c:pt idx="56848">
                  <c:v>1.0068416595458984E-3</c:v>
                </c:pt>
                <c:pt idx="56849">
                  <c:v>1.007080078125E-3</c:v>
                </c:pt>
                <c:pt idx="56850">
                  <c:v>1.007080078125E-3</c:v>
                </c:pt>
                <c:pt idx="56851">
                  <c:v>1.0068416595458984E-3</c:v>
                </c:pt>
                <c:pt idx="56852">
                  <c:v>1.007080078125E-3</c:v>
                </c:pt>
                <c:pt idx="56853">
                  <c:v>1.007080078125E-3</c:v>
                </c:pt>
                <c:pt idx="56854">
                  <c:v>1.0068416595458984E-3</c:v>
                </c:pt>
                <c:pt idx="56855">
                  <c:v>1.007080078125E-3</c:v>
                </c:pt>
                <c:pt idx="56856">
                  <c:v>1.0080337524414063E-3</c:v>
                </c:pt>
                <c:pt idx="56857">
                  <c:v>1.007080078125E-3</c:v>
                </c:pt>
                <c:pt idx="56858">
                  <c:v>1.0068416595458984E-3</c:v>
                </c:pt>
                <c:pt idx="56859">
                  <c:v>1.007080078125E-3</c:v>
                </c:pt>
                <c:pt idx="56860">
                  <c:v>1.007080078125E-3</c:v>
                </c:pt>
                <c:pt idx="56861">
                  <c:v>1.0068416595458984E-3</c:v>
                </c:pt>
                <c:pt idx="56862">
                  <c:v>1.007080078125E-3</c:v>
                </c:pt>
                <c:pt idx="56863">
                  <c:v>1.0068416595458984E-3</c:v>
                </c:pt>
                <c:pt idx="56864">
                  <c:v>1.007080078125E-3</c:v>
                </c:pt>
                <c:pt idx="56865">
                  <c:v>1.007080078125E-3</c:v>
                </c:pt>
                <c:pt idx="56866">
                  <c:v>1.0068416595458984E-3</c:v>
                </c:pt>
                <c:pt idx="56867">
                  <c:v>1.007080078125E-3</c:v>
                </c:pt>
                <c:pt idx="56868">
                  <c:v>1.0080337524414063E-3</c:v>
                </c:pt>
                <c:pt idx="56869">
                  <c:v>1.007080078125E-3</c:v>
                </c:pt>
                <c:pt idx="56870">
                  <c:v>1.0068416595458984E-3</c:v>
                </c:pt>
                <c:pt idx="56871">
                  <c:v>1.007080078125E-3</c:v>
                </c:pt>
                <c:pt idx="56872">
                  <c:v>1.007080078125E-3</c:v>
                </c:pt>
                <c:pt idx="56873">
                  <c:v>1.0068416595458984E-3</c:v>
                </c:pt>
                <c:pt idx="56874">
                  <c:v>1.007080078125E-3</c:v>
                </c:pt>
                <c:pt idx="56875">
                  <c:v>1.007080078125E-3</c:v>
                </c:pt>
                <c:pt idx="56876">
                  <c:v>1.0068416595458984E-3</c:v>
                </c:pt>
                <c:pt idx="56877">
                  <c:v>1.007080078125E-3</c:v>
                </c:pt>
                <c:pt idx="56878">
                  <c:v>1.007080078125E-3</c:v>
                </c:pt>
                <c:pt idx="56879">
                  <c:v>1.0068416595458984E-3</c:v>
                </c:pt>
                <c:pt idx="56880">
                  <c:v>1.007080078125E-3</c:v>
                </c:pt>
                <c:pt idx="56881">
                  <c:v>1.0080337524414063E-3</c:v>
                </c:pt>
                <c:pt idx="56882">
                  <c:v>1.007080078125E-3</c:v>
                </c:pt>
                <c:pt idx="56883">
                  <c:v>1.0068416595458984E-3</c:v>
                </c:pt>
                <c:pt idx="56884">
                  <c:v>1.007080078125E-3</c:v>
                </c:pt>
                <c:pt idx="56885">
                  <c:v>1.0068416595458984E-3</c:v>
                </c:pt>
                <c:pt idx="56886">
                  <c:v>1.007080078125E-3</c:v>
                </c:pt>
                <c:pt idx="56887">
                  <c:v>1.007080078125E-3</c:v>
                </c:pt>
                <c:pt idx="56888">
                  <c:v>1.0068416595458984E-3</c:v>
                </c:pt>
                <c:pt idx="56889">
                  <c:v>1.007080078125E-3</c:v>
                </c:pt>
                <c:pt idx="56890">
                  <c:v>1.007080078125E-3</c:v>
                </c:pt>
                <c:pt idx="56891">
                  <c:v>1.0068416595458984E-3</c:v>
                </c:pt>
                <c:pt idx="56892">
                  <c:v>1.007080078125E-3</c:v>
                </c:pt>
                <c:pt idx="56893">
                  <c:v>1.0080337524414063E-3</c:v>
                </c:pt>
                <c:pt idx="56894">
                  <c:v>1.007080078125E-3</c:v>
                </c:pt>
                <c:pt idx="56895">
                  <c:v>1.0068416595458984E-3</c:v>
                </c:pt>
                <c:pt idx="56896">
                  <c:v>1.007080078125E-3</c:v>
                </c:pt>
                <c:pt idx="56897">
                  <c:v>1.007080078125E-3</c:v>
                </c:pt>
                <c:pt idx="56898">
                  <c:v>1.0068416595458984E-3</c:v>
                </c:pt>
                <c:pt idx="56899">
                  <c:v>1.007080078125E-3</c:v>
                </c:pt>
                <c:pt idx="56900">
                  <c:v>1.007080078125E-3</c:v>
                </c:pt>
                <c:pt idx="56901">
                  <c:v>1.0068416595458984E-3</c:v>
                </c:pt>
                <c:pt idx="56902">
                  <c:v>1.007080078125E-3</c:v>
                </c:pt>
                <c:pt idx="56903">
                  <c:v>1.007080078125E-3</c:v>
                </c:pt>
                <c:pt idx="56904">
                  <c:v>1.0068416595458984E-3</c:v>
                </c:pt>
                <c:pt idx="56905">
                  <c:v>1.007080078125E-3</c:v>
                </c:pt>
                <c:pt idx="56906">
                  <c:v>1.0080337524414063E-3</c:v>
                </c:pt>
                <c:pt idx="56907">
                  <c:v>1.0068416595458984E-3</c:v>
                </c:pt>
                <c:pt idx="56908">
                  <c:v>1.007080078125E-3</c:v>
                </c:pt>
                <c:pt idx="56909">
                  <c:v>1.007080078125E-3</c:v>
                </c:pt>
                <c:pt idx="56910">
                  <c:v>1.0068416595458984E-3</c:v>
                </c:pt>
                <c:pt idx="56911">
                  <c:v>1.007080078125E-3</c:v>
                </c:pt>
                <c:pt idx="56912">
                  <c:v>1.007080078125E-3</c:v>
                </c:pt>
                <c:pt idx="56913">
                  <c:v>1.0068416595458984E-3</c:v>
                </c:pt>
                <c:pt idx="56914">
                  <c:v>1.007080078125E-3</c:v>
                </c:pt>
                <c:pt idx="56915">
                  <c:v>1.007080078125E-3</c:v>
                </c:pt>
                <c:pt idx="56916">
                  <c:v>1.0068416595458984E-3</c:v>
                </c:pt>
                <c:pt idx="56917">
                  <c:v>1.007080078125E-3</c:v>
                </c:pt>
                <c:pt idx="56918">
                  <c:v>1.0080337524414063E-3</c:v>
                </c:pt>
                <c:pt idx="56919">
                  <c:v>1.007080078125E-3</c:v>
                </c:pt>
                <c:pt idx="56920">
                  <c:v>1.0068416595458984E-3</c:v>
                </c:pt>
                <c:pt idx="56921">
                  <c:v>1.007080078125E-3</c:v>
                </c:pt>
                <c:pt idx="56922">
                  <c:v>1.007080078125E-3</c:v>
                </c:pt>
                <c:pt idx="56923">
                  <c:v>1.0068416595458984E-3</c:v>
                </c:pt>
                <c:pt idx="56924">
                  <c:v>1.007080078125E-3</c:v>
                </c:pt>
                <c:pt idx="56925">
                  <c:v>1.007080078125E-3</c:v>
                </c:pt>
                <c:pt idx="56926">
                  <c:v>1.0068416595458984E-3</c:v>
                </c:pt>
                <c:pt idx="56927">
                  <c:v>1.007080078125E-3</c:v>
                </c:pt>
                <c:pt idx="56928">
                  <c:v>1.007080078125E-3</c:v>
                </c:pt>
                <c:pt idx="56929">
                  <c:v>1.0068416595458984E-3</c:v>
                </c:pt>
                <c:pt idx="56930">
                  <c:v>1.007080078125E-3</c:v>
                </c:pt>
                <c:pt idx="56931">
                  <c:v>1.0080337524414063E-3</c:v>
                </c:pt>
                <c:pt idx="56932">
                  <c:v>1.0068416595458984E-3</c:v>
                </c:pt>
                <c:pt idx="56933">
                  <c:v>1.007080078125E-3</c:v>
                </c:pt>
                <c:pt idx="56934">
                  <c:v>1.007080078125E-3</c:v>
                </c:pt>
                <c:pt idx="56935">
                  <c:v>1.0068416595458984E-3</c:v>
                </c:pt>
                <c:pt idx="56936">
                  <c:v>1.007080078125E-3</c:v>
                </c:pt>
                <c:pt idx="56937">
                  <c:v>1.007080078125E-3</c:v>
                </c:pt>
                <c:pt idx="56938">
                  <c:v>1.0068416595458984E-3</c:v>
                </c:pt>
                <c:pt idx="56939">
                  <c:v>1.007080078125E-3</c:v>
                </c:pt>
                <c:pt idx="56940">
                  <c:v>1.007080078125E-3</c:v>
                </c:pt>
                <c:pt idx="56941">
                  <c:v>1.0068416595458984E-3</c:v>
                </c:pt>
                <c:pt idx="56942">
                  <c:v>1.007080078125E-3</c:v>
                </c:pt>
                <c:pt idx="56943">
                  <c:v>1.0080337524414063E-3</c:v>
                </c:pt>
                <c:pt idx="56944">
                  <c:v>1.007080078125E-3</c:v>
                </c:pt>
                <c:pt idx="56945">
                  <c:v>1.0068416595458984E-3</c:v>
                </c:pt>
                <c:pt idx="56946">
                  <c:v>1.007080078125E-3</c:v>
                </c:pt>
                <c:pt idx="56947">
                  <c:v>1.007080078125E-3</c:v>
                </c:pt>
                <c:pt idx="56948">
                  <c:v>1.0068416595458984E-3</c:v>
                </c:pt>
                <c:pt idx="56949">
                  <c:v>1.007080078125E-3</c:v>
                </c:pt>
                <c:pt idx="56950">
                  <c:v>1.007080078125E-3</c:v>
                </c:pt>
                <c:pt idx="56951">
                  <c:v>1.0068416595458984E-3</c:v>
                </c:pt>
                <c:pt idx="56952">
                  <c:v>1.007080078125E-3</c:v>
                </c:pt>
                <c:pt idx="56953">
                  <c:v>1.007080078125E-3</c:v>
                </c:pt>
                <c:pt idx="56954">
                  <c:v>1.0068416595458984E-3</c:v>
                </c:pt>
                <c:pt idx="56955">
                  <c:v>1.007080078125E-3</c:v>
                </c:pt>
                <c:pt idx="56956">
                  <c:v>1.0080337524414063E-3</c:v>
                </c:pt>
                <c:pt idx="56957">
                  <c:v>1.0068416595458984E-3</c:v>
                </c:pt>
                <c:pt idx="56958">
                  <c:v>1.007080078125E-3</c:v>
                </c:pt>
                <c:pt idx="56959">
                  <c:v>1.007080078125E-3</c:v>
                </c:pt>
                <c:pt idx="56960">
                  <c:v>1.0068416595458984E-3</c:v>
                </c:pt>
                <c:pt idx="56961">
                  <c:v>1.007080078125E-3</c:v>
                </c:pt>
                <c:pt idx="56962">
                  <c:v>1.007080078125E-3</c:v>
                </c:pt>
                <c:pt idx="56963">
                  <c:v>1.0068416595458984E-3</c:v>
                </c:pt>
                <c:pt idx="56964">
                  <c:v>1.007080078125E-3</c:v>
                </c:pt>
                <c:pt idx="56965">
                  <c:v>1.007080078125E-3</c:v>
                </c:pt>
                <c:pt idx="56966">
                  <c:v>1.0068416595458984E-3</c:v>
                </c:pt>
                <c:pt idx="56967">
                  <c:v>1.007080078125E-3</c:v>
                </c:pt>
                <c:pt idx="56968">
                  <c:v>1.0080337524414063E-3</c:v>
                </c:pt>
                <c:pt idx="56969">
                  <c:v>1.007080078125E-3</c:v>
                </c:pt>
                <c:pt idx="56970">
                  <c:v>1.0068416595458984E-3</c:v>
                </c:pt>
                <c:pt idx="56971">
                  <c:v>1.007080078125E-3</c:v>
                </c:pt>
                <c:pt idx="56972">
                  <c:v>1.007080078125E-3</c:v>
                </c:pt>
                <c:pt idx="56973">
                  <c:v>1.0068416595458984E-3</c:v>
                </c:pt>
                <c:pt idx="56974">
                  <c:v>1.007080078125E-3</c:v>
                </c:pt>
                <c:pt idx="56975">
                  <c:v>1.007080078125E-3</c:v>
                </c:pt>
                <c:pt idx="56976">
                  <c:v>1.0068416595458984E-3</c:v>
                </c:pt>
                <c:pt idx="56977">
                  <c:v>1.007080078125E-3</c:v>
                </c:pt>
                <c:pt idx="56978">
                  <c:v>1.007080078125E-3</c:v>
                </c:pt>
                <c:pt idx="56979">
                  <c:v>1.0068416595458984E-3</c:v>
                </c:pt>
                <c:pt idx="56980">
                  <c:v>1.007080078125E-3</c:v>
                </c:pt>
                <c:pt idx="56981">
                  <c:v>1.0080337524414063E-3</c:v>
                </c:pt>
                <c:pt idx="56982">
                  <c:v>1.0068416595458984E-3</c:v>
                </c:pt>
                <c:pt idx="56983">
                  <c:v>1.007080078125E-3</c:v>
                </c:pt>
                <c:pt idx="56984">
                  <c:v>1.007080078125E-3</c:v>
                </c:pt>
                <c:pt idx="56985">
                  <c:v>1.0068416595458984E-3</c:v>
                </c:pt>
                <c:pt idx="56986">
                  <c:v>1.007080078125E-3</c:v>
                </c:pt>
                <c:pt idx="56987">
                  <c:v>1.007080078125E-3</c:v>
                </c:pt>
                <c:pt idx="56988">
                  <c:v>1.0068416595458984E-3</c:v>
                </c:pt>
                <c:pt idx="56989">
                  <c:v>1.007080078125E-3</c:v>
                </c:pt>
                <c:pt idx="56990">
                  <c:v>1.007080078125E-3</c:v>
                </c:pt>
                <c:pt idx="56991">
                  <c:v>1.0068416595458984E-3</c:v>
                </c:pt>
                <c:pt idx="56992">
                  <c:v>1.007080078125E-3</c:v>
                </c:pt>
                <c:pt idx="56993">
                  <c:v>1.0080337524414063E-3</c:v>
                </c:pt>
                <c:pt idx="56994">
                  <c:v>1.007080078125E-3</c:v>
                </c:pt>
                <c:pt idx="56995">
                  <c:v>1.0068416595458984E-3</c:v>
                </c:pt>
                <c:pt idx="56996">
                  <c:v>1.007080078125E-3</c:v>
                </c:pt>
                <c:pt idx="56997">
                  <c:v>1.007080078125E-3</c:v>
                </c:pt>
                <c:pt idx="56998">
                  <c:v>1.0068416595458984E-3</c:v>
                </c:pt>
                <c:pt idx="56999">
                  <c:v>1.007080078125E-3</c:v>
                </c:pt>
                <c:pt idx="57000">
                  <c:v>1.007080078125E-3</c:v>
                </c:pt>
                <c:pt idx="57001">
                  <c:v>1.0068416595458984E-3</c:v>
                </c:pt>
                <c:pt idx="57002">
                  <c:v>1.007080078125E-3</c:v>
                </c:pt>
                <c:pt idx="57003">
                  <c:v>1.007080078125E-3</c:v>
                </c:pt>
                <c:pt idx="57004">
                  <c:v>1.0068416595458984E-3</c:v>
                </c:pt>
                <c:pt idx="57005">
                  <c:v>1.007080078125E-3</c:v>
                </c:pt>
                <c:pt idx="57006">
                  <c:v>1.0080337524414063E-3</c:v>
                </c:pt>
                <c:pt idx="57007">
                  <c:v>1.0068416595458984E-3</c:v>
                </c:pt>
                <c:pt idx="57008">
                  <c:v>1.007080078125E-3</c:v>
                </c:pt>
                <c:pt idx="57009">
                  <c:v>1.007080078125E-3</c:v>
                </c:pt>
                <c:pt idx="57010">
                  <c:v>1.0068416595458984E-3</c:v>
                </c:pt>
                <c:pt idx="57011">
                  <c:v>1.007080078125E-3</c:v>
                </c:pt>
                <c:pt idx="57012">
                  <c:v>1.007080078125E-3</c:v>
                </c:pt>
                <c:pt idx="57013">
                  <c:v>1.0068416595458984E-3</c:v>
                </c:pt>
                <c:pt idx="57014">
                  <c:v>1.007080078125E-3</c:v>
                </c:pt>
                <c:pt idx="57015">
                  <c:v>1.007080078125E-3</c:v>
                </c:pt>
                <c:pt idx="57016">
                  <c:v>1.0068416595458984E-3</c:v>
                </c:pt>
                <c:pt idx="57017">
                  <c:v>1.007080078125E-3</c:v>
                </c:pt>
                <c:pt idx="57018">
                  <c:v>1.0080337524414063E-3</c:v>
                </c:pt>
                <c:pt idx="57019">
                  <c:v>1.007080078125E-3</c:v>
                </c:pt>
                <c:pt idx="57020">
                  <c:v>1.0068416595458984E-3</c:v>
                </c:pt>
                <c:pt idx="57021">
                  <c:v>1.007080078125E-3</c:v>
                </c:pt>
                <c:pt idx="57022">
                  <c:v>1.007080078125E-3</c:v>
                </c:pt>
                <c:pt idx="57023">
                  <c:v>1.0068416595458984E-3</c:v>
                </c:pt>
                <c:pt idx="57024">
                  <c:v>1.007080078125E-3</c:v>
                </c:pt>
                <c:pt idx="57025">
                  <c:v>1.007080078125E-3</c:v>
                </c:pt>
                <c:pt idx="57026">
                  <c:v>1.0068416595458984E-3</c:v>
                </c:pt>
                <c:pt idx="57027">
                  <c:v>1.007080078125E-3</c:v>
                </c:pt>
                <c:pt idx="57028">
                  <c:v>1.007080078125E-3</c:v>
                </c:pt>
                <c:pt idx="57029">
                  <c:v>1.0068416595458984E-3</c:v>
                </c:pt>
                <c:pt idx="57030">
                  <c:v>1.007080078125E-3</c:v>
                </c:pt>
                <c:pt idx="57031">
                  <c:v>1.0080337524414063E-3</c:v>
                </c:pt>
                <c:pt idx="57032">
                  <c:v>1.0068416595458984E-3</c:v>
                </c:pt>
                <c:pt idx="57033">
                  <c:v>1.007080078125E-3</c:v>
                </c:pt>
                <c:pt idx="57034">
                  <c:v>1.007080078125E-3</c:v>
                </c:pt>
                <c:pt idx="57035">
                  <c:v>1.0068416595458984E-3</c:v>
                </c:pt>
                <c:pt idx="57036">
                  <c:v>1.007080078125E-3</c:v>
                </c:pt>
                <c:pt idx="57037">
                  <c:v>1.007080078125E-3</c:v>
                </c:pt>
                <c:pt idx="57038">
                  <c:v>1.0068416595458984E-3</c:v>
                </c:pt>
                <c:pt idx="57039">
                  <c:v>1.007080078125E-3</c:v>
                </c:pt>
                <c:pt idx="57040">
                  <c:v>1.007080078125E-3</c:v>
                </c:pt>
                <c:pt idx="57041">
                  <c:v>1.0068416595458984E-3</c:v>
                </c:pt>
                <c:pt idx="57042">
                  <c:v>1.007080078125E-3</c:v>
                </c:pt>
                <c:pt idx="57043">
                  <c:v>1.0080337524414063E-3</c:v>
                </c:pt>
                <c:pt idx="57044">
                  <c:v>1.007080078125E-3</c:v>
                </c:pt>
                <c:pt idx="57045">
                  <c:v>1.0068416595458984E-3</c:v>
                </c:pt>
                <c:pt idx="57046">
                  <c:v>1.007080078125E-3</c:v>
                </c:pt>
                <c:pt idx="57047">
                  <c:v>1.007080078125E-3</c:v>
                </c:pt>
                <c:pt idx="57048">
                  <c:v>1.0068416595458984E-3</c:v>
                </c:pt>
                <c:pt idx="57049">
                  <c:v>1.007080078125E-3</c:v>
                </c:pt>
                <c:pt idx="57050">
                  <c:v>1.007080078125E-3</c:v>
                </c:pt>
                <c:pt idx="57051">
                  <c:v>1.0068416595458984E-3</c:v>
                </c:pt>
                <c:pt idx="57052">
                  <c:v>1.007080078125E-3</c:v>
                </c:pt>
                <c:pt idx="57053">
                  <c:v>1.007080078125E-3</c:v>
                </c:pt>
                <c:pt idx="57054">
                  <c:v>1.0068416595458984E-3</c:v>
                </c:pt>
                <c:pt idx="57055">
                  <c:v>1.007080078125E-3</c:v>
                </c:pt>
                <c:pt idx="57056">
                  <c:v>1.0080337524414063E-3</c:v>
                </c:pt>
                <c:pt idx="57057">
                  <c:v>1.0068416595458984E-3</c:v>
                </c:pt>
                <c:pt idx="57058">
                  <c:v>1.007080078125E-3</c:v>
                </c:pt>
                <c:pt idx="57059">
                  <c:v>1.007080078125E-3</c:v>
                </c:pt>
                <c:pt idx="57060">
                  <c:v>1.0068416595458984E-3</c:v>
                </c:pt>
                <c:pt idx="57061">
                  <c:v>1.007080078125E-3</c:v>
                </c:pt>
                <c:pt idx="57062">
                  <c:v>1.007080078125E-3</c:v>
                </c:pt>
                <c:pt idx="57063">
                  <c:v>1.0068416595458984E-3</c:v>
                </c:pt>
                <c:pt idx="57064">
                  <c:v>1.007080078125E-3</c:v>
                </c:pt>
                <c:pt idx="57065">
                  <c:v>1.007080078125E-3</c:v>
                </c:pt>
                <c:pt idx="57066">
                  <c:v>1.0068416595458984E-3</c:v>
                </c:pt>
                <c:pt idx="57067">
                  <c:v>1.007080078125E-3</c:v>
                </c:pt>
                <c:pt idx="57068">
                  <c:v>1.0080337524414063E-3</c:v>
                </c:pt>
                <c:pt idx="57069">
                  <c:v>1.007080078125E-3</c:v>
                </c:pt>
                <c:pt idx="57070">
                  <c:v>1.0068416595458984E-3</c:v>
                </c:pt>
                <c:pt idx="57071">
                  <c:v>1.007080078125E-3</c:v>
                </c:pt>
                <c:pt idx="57072">
                  <c:v>1.007080078125E-3</c:v>
                </c:pt>
                <c:pt idx="57073">
                  <c:v>1.0068416595458984E-3</c:v>
                </c:pt>
                <c:pt idx="57074">
                  <c:v>1.007080078125E-3</c:v>
                </c:pt>
                <c:pt idx="57075">
                  <c:v>1.007080078125E-3</c:v>
                </c:pt>
                <c:pt idx="57076">
                  <c:v>1.0068416595458984E-3</c:v>
                </c:pt>
                <c:pt idx="57077">
                  <c:v>1.007080078125E-3</c:v>
                </c:pt>
                <c:pt idx="57078">
                  <c:v>1.007080078125E-3</c:v>
                </c:pt>
                <c:pt idx="57079">
                  <c:v>1.0068416595458984E-3</c:v>
                </c:pt>
                <c:pt idx="57080">
                  <c:v>1.007080078125E-3</c:v>
                </c:pt>
                <c:pt idx="57081">
                  <c:v>1.0080337524414063E-3</c:v>
                </c:pt>
                <c:pt idx="57082">
                  <c:v>1.0068416595458984E-3</c:v>
                </c:pt>
                <c:pt idx="57083">
                  <c:v>1.007080078125E-3</c:v>
                </c:pt>
                <c:pt idx="57084">
                  <c:v>1.007080078125E-3</c:v>
                </c:pt>
                <c:pt idx="57085">
                  <c:v>1.0068416595458984E-3</c:v>
                </c:pt>
                <c:pt idx="57086">
                  <c:v>1.007080078125E-3</c:v>
                </c:pt>
                <c:pt idx="57087">
                  <c:v>1.007080078125E-3</c:v>
                </c:pt>
                <c:pt idx="57088">
                  <c:v>1.0068416595458984E-3</c:v>
                </c:pt>
                <c:pt idx="57089">
                  <c:v>1.007080078125E-3</c:v>
                </c:pt>
                <c:pt idx="57090">
                  <c:v>1.007080078125E-3</c:v>
                </c:pt>
                <c:pt idx="57091">
                  <c:v>1.0068416595458984E-3</c:v>
                </c:pt>
                <c:pt idx="57092">
                  <c:v>1.007080078125E-3</c:v>
                </c:pt>
                <c:pt idx="57093">
                  <c:v>1.0080337524414063E-3</c:v>
                </c:pt>
                <c:pt idx="57094">
                  <c:v>1.007080078125E-3</c:v>
                </c:pt>
                <c:pt idx="57095">
                  <c:v>1.0068416595458984E-3</c:v>
                </c:pt>
                <c:pt idx="57096">
                  <c:v>1.007080078125E-3</c:v>
                </c:pt>
                <c:pt idx="57097">
                  <c:v>1.007080078125E-3</c:v>
                </c:pt>
                <c:pt idx="57098">
                  <c:v>1.0068416595458984E-3</c:v>
                </c:pt>
                <c:pt idx="57099">
                  <c:v>1.007080078125E-3</c:v>
                </c:pt>
                <c:pt idx="57100">
                  <c:v>1.007080078125E-3</c:v>
                </c:pt>
                <c:pt idx="57101">
                  <c:v>1.0068416595458984E-3</c:v>
                </c:pt>
                <c:pt idx="57102">
                  <c:v>1.007080078125E-3</c:v>
                </c:pt>
                <c:pt idx="57103">
                  <c:v>1.007080078125E-3</c:v>
                </c:pt>
                <c:pt idx="57104">
                  <c:v>1.0068416595458984E-3</c:v>
                </c:pt>
                <c:pt idx="57105">
                  <c:v>1.007080078125E-3</c:v>
                </c:pt>
                <c:pt idx="57106">
                  <c:v>1.0080337524414063E-3</c:v>
                </c:pt>
                <c:pt idx="57107">
                  <c:v>1.0068416595458984E-3</c:v>
                </c:pt>
                <c:pt idx="57108">
                  <c:v>1.007080078125E-3</c:v>
                </c:pt>
                <c:pt idx="57109">
                  <c:v>1.007080078125E-3</c:v>
                </c:pt>
                <c:pt idx="57110">
                  <c:v>1.0068416595458984E-3</c:v>
                </c:pt>
                <c:pt idx="57111">
                  <c:v>1.007080078125E-3</c:v>
                </c:pt>
                <c:pt idx="57112">
                  <c:v>1.007080078125E-3</c:v>
                </c:pt>
                <c:pt idx="57113">
                  <c:v>1.0068416595458984E-3</c:v>
                </c:pt>
                <c:pt idx="57114">
                  <c:v>1.007080078125E-3</c:v>
                </c:pt>
                <c:pt idx="57115">
                  <c:v>1.007080078125E-3</c:v>
                </c:pt>
                <c:pt idx="57116">
                  <c:v>1.0068416595458984E-3</c:v>
                </c:pt>
                <c:pt idx="57117">
                  <c:v>1.007080078125E-3</c:v>
                </c:pt>
                <c:pt idx="57118">
                  <c:v>1.0080337524414063E-3</c:v>
                </c:pt>
                <c:pt idx="57119">
                  <c:v>1.007080078125E-3</c:v>
                </c:pt>
                <c:pt idx="57120">
                  <c:v>1.0068416595458984E-3</c:v>
                </c:pt>
                <c:pt idx="57121">
                  <c:v>1.007080078125E-3</c:v>
                </c:pt>
                <c:pt idx="57122">
                  <c:v>1.007080078125E-3</c:v>
                </c:pt>
                <c:pt idx="57123">
                  <c:v>1.0068416595458984E-3</c:v>
                </c:pt>
                <c:pt idx="57124">
                  <c:v>1.007080078125E-3</c:v>
                </c:pt>
                <c:pt idx="57125">
                  <c:v>1.007080078125E-3</c:v>
                </c:pt>
                <c:pt idx="57126">
                  <c:v>1.0068416595458984E-3</c:v>
                </c:pt>
                <c:pt idx="57127">
                  <c:v>1.007080078125E-3</c:v>
                </c:pt>
                <c:pt idx="57128">
                  <c:v>1.007080078125E-3</c:v>
                </c:pt>
                <c:pt idx="57129">
                  <c:v>1.0068416595458984E-3</c:v>
                </c:pt>
                <c:pt idx="57130">
                  <c:v>1.0080337524414063E-3</c:v>
                </c:pt>
                <c:pt idx="57131">
                  <c:v>1.007080078125E-3</c:v>
                </c:pt>
                <c:pt idx="57132">
                  <c:v>1.0068416595458984E-3</c:v>
                </c:pt>
                <c:pt idx="57133">
                  <c:v>1.007080078125E-3</c:v>
                </c:pt>
                <c:pt idx="57134">
                  <c:v>1.007080078125E-3</c:v>
                </c:pt>
                <c:pt idx="57135">
                  <c:v>1.0068416595458984E-3</c:v>
                </c:pt>
                <c:pt idx="57136">
                  <c:v>1.007080078125E-3</c:v>
                </c:pt>
                <c:pt idx="57137">
                  <c:v>1.007080078125E-3</c:v>
                </c:pt>
                <c:pt idx="57138">
                  <c:v>1.0068416595458984E-3</c:v>
                </c:pt>
                <c:pt idx="57139">
                  <c:v>1.007080078125E-3</c:v>
                </c:pt>
                <c:pt idx="57140">
                  <c:v>1.007080078125E-3</c:v>
                </c:pt>
                <c:pt idx="57141">
                  <c:v>1.0068416595458984E-3</c:v>
                </c:pt>
                <c:pt idx="57142">
                  <c:v>1.007080078125E-3</c:v>
                </c:pt>
                <c:pt idx="57143">
                  <c:v>1.0080337524414063E-3</c:v>
                </c:pt>
                <c:pt idx="57144">
                  <c:v>1.007080078125E-3</c:v>
                </c:pt>
                <c:pt idx="57145">
                  <c:v>1.0068416595458984E-3</c:v>
                </c:pt>
                <c:pt idx="57146">
                  <c:v>1.007080078125E-3</c:v>
                </c:pt>
                <c:pt idx="57147">
                  <c:v>1.007080078125E-3</c:v>
                </c:pt>
                <c:pt idx="57148">
                  <c:v>1.0068416595458984E-3</c:v>
                </c:pt>
                <c:pt idx="57149">
                  <c:v>1.007080078125E-3</c:v>
                </c:pt>
                <c:pt idx="57150">
                  <c:v>1.007080078125E-3</c:v>
                </c:pt>
                <c:pt idx="57151">
                  <c:v>1.0068416595458984E-3</c:v>
                </c:pt>
                <c:pt idx="57152">
                  <c:v>1.007080078125E-3</c:v>
                </c:pt>
                <c:pt idx="57153">
                  <c:v>1.007080078125E-3</c:v>
                </c:pt>
                <c:pt idx="57154">
                  <c:v>1.0068416595458984E-3</c:v>
                </c:pt>
                <c:pt idx="57155">
                  <c:v>1.0080337524414063E-3</c:v>
                </c:pt>
                <c:pt idx="57156">
                  <c:v>1.007080078125E-3</c:v>
                </c:pt>
                <c:pt idx="57157">
                  <c:v>1.0068416595458984E-3</c:v>
                </c:pt>
                <c:pt idx="57158">
                  <c:v>1.007080078125E-3</c:v>
                </c:pt>
                <c:pt idx="57159">
                  <c:v>1.007080078125E-3</c:v>
                </c:pt>
                <c:pt idx="57160">
                  <c:v>1.0068416595458984E-3</c:v>
                </c:pt>
                <c:pt idx="57161">
                  <c:v>1.007080078125E-3</c:v>
                </c:pt>
                <c:pt idx="57162">
                  <c:v>1.007080078125E-3</c:v>
                </c:pt>
                <c:pt idx="57163">
                  <c:v>1.0068416595458984E-3</c:v>
                </c:pt>
                <c:pt idx="57164">
                  <c:v>1.007080078125E-3</c:v>
                </c:pt>
                <c:pt idx="57165">
                  <c:v>1.007080078125E-3</c:v>
                </c:pt>
                <c:pt idx="57166">
                  <c:v>1.0068416595458984E-3</c:v>
                </c:pt>
                <c:pt idx="57167">
                  <c:v>1.007080078125E-3</c:v>
                </c:pt>
                <c:pt idx="57168">
                  <c:v>1.0080337524414063E-3</c:v>
                </c:pt>
                <c:pt idx="57169">
                  <c:v>1.007080078125E-3</c:v>
                </c:pt>
                <c:pt idx="57170">
                  <c:v>1.0068416595458984E-3</c:v>
                </c:pt>
                <c:pt idx="57171">
                  <c:v>1.007080078125E-3</c:v>
                </c:pt>
                <c:pt idx="57172">
                  <c:v>1.007080078125E-3</c:v>
                </c:pt>
                <c:pt idx="57173">
                  <c:v>1.0068416595458984E-3</c:v>
                </c:pt>
                <c:pt idx="57174">
                  <c:v>1.007080078125E-3</c:v>
                </c:pt>
                <c:pt idx="57175">
                  <c:v>1.007080078125E-3</c:v>
                </c:pt>
                <c:pt idx="57176">
                  <c:v>1.0068416595458984E-3</c:v>
                </c:pt>
                <c:pt idx="57177">
                  <c:v>1.007080078125E-3</c:v>
                </c:pt>
                <c:pt idx="57178">
                  <c:v>1.007080078125E-3</c:v>
                </c:pt>
                <c:pt idx="57179">
                  <c:v>1.0068416595458984E-3</c:v>
                </c:pt>
                <c:pt idx="57180">
                  <c:v>1.0080337524414063E-3</c:v>
                </c:pt>
                <c:pt idx="57181">
                  <c:v>1.007080078125E-3</c:v>
                </c:pt>
                <c:pt idx="57182">
                  <c:v>1.0068416595458984E-3</c:v>
                </c:pt>
                <c:pt idx="57183">
                  <c:v>1.007080078125E-3</c:v>
                </c:pt>
                <c:pt idx="57184">
                  <c:v>1.007080078125E-3</c:v>
                </c:pt>
                <c:pt idx="57185">
                  <c:v>1.0068416595458984E-3</c:v>
                </c:pt>
                <c:pt idx="57186">
                  <c:v>1.007080078125E-3</c:v>
                </c:pt>
                <c:pt idx="57187">
                  <c:v>1.007080078125E-3</c:v>
                </c:pt>
                <c:pt idx="57188">
                  <c:v>1.0068416595458984E-3</c:v>
                </c:pt>
                <c:pt idx="57189">
                  <c:v>1.007080078125E-3</c:v>
                </c:pt>
                <c:pt idx="57190">
                  <c:v>1.007080078125E-3</c:v>
                </c:pt>
                <c:pt idx="57191">
                  <c:v>1.0068416595458984E-3</c:v>
                </c:pt>
                <c:pt idx="57192">
                  <c:v>1.007080078125E-3</c:v>
                </c:pt>
                <c:pt idx="57193">
                  <c:v>1.0080337524414063E-3</c:v>
                </c:pt>
                <c:pt idx="57194">
                  <c:v>1.007080078125E-3</c:v>
                </c:pt>
                <c:pt idx="57195">
                  <c:v>1.0068416595458984E-3</c:v>
                </c:pt>
                <c:pt idx="57196">
                  <c:v>1.007080078125E-3</c:v>
                </c:pt>
                <c:pt idx="57197">
                  <c:v>1.007080078125E-3</c:v>
                </c:pt>
                <c:pt idx="57198">
                  <c:v>1.0068416595458984E-3</c:v>
                </c:pt>
                <c:pt idx="57199">
                  <c:v>1.007080078125E-3</c:v>
                </c:pt>
                <c:pt idx="57200">
                  <c:v>1.007080078125E-3</c:v>
                </c:pt>
                <c:pt idx="57201">
                  <c:v>1.0068416595458984E-3</c:v>
                </c:pt>
                <c:pt idx="57202">
                  <c:v>1.007080078125E-3</c:v>
                </c:pt>
                <c:pt idx="57203">
                  <c:v>1.007080078125E-3</c:v>
                </c:pt>
                <c:pt idx="57204">
                  <c:v>1.0068416595458984E-3</c:v>
                </c:pt>
                <c:pt idx="57205">
                  <c:v>1.0080337524414063E-3</c:v>
                </c:pt>
                <c:pt idx="57206">
                  <c:v>1.007080078125E-3</c:v>
                </c:pt>
                <c:pt idx="57207">
                  <c:v>1.0068416595458984E-3</c:v>
                </c:pt>
                <c:pt idx="57208">
                  <c:v>1.007080078125E-3</c:v>
                </c:pt>
                <c:pt idx="57209">
                  <c:v>1.007080078125E-3</c:v>
                </c:pt>
                <c:pt idx="57210">
                  <c:v>1.0068416595458984E-3</c:v>
                </c:pt>
                <c:pt idx="57211">
                  <c:v>1.007080078125E-3</c:v>
                </c:pt>
                <c:pt idx="57212">
                  <c:v>1.007080078125E-3</c:v>
                </c:pt>
                <c:pt idx="57213">
                  <c:v>1.0068416595458984E-3</c:v>
                </c:pt>
                <c:pt idx="57214">
                  <c:v>1.007080078125E-3</c:v>
                </c:pt>
                <c:pt idx="57215">
                  <c:v>1.007080078125E-3</c:v>
                </c:pt>
                <c:pt idx="57216">
                  <c:v>1.0068416595458984E-3</c:v>
                </c:pt>
                <c:pt idx="57217">
                  <c:v>1.007080078125E-3</c:v>
                </c:pt>
                <c:pt idx="57218">
                  <c:v>1.0080337524414063E-3</c:v>
                </c:pt>
                <c:pt idx="57219">
                  <c:v>1.007080078125E-3</c:v>
                </c:pt>
                <c:pt idx="57220">
                  <c:v>1.0068416595458984E-3</c:v>
                </c:pt>
                <c:pt idx="57221">
                  <c:v>1.007080078125E-3</c:v>
                </c:pt>
                <c:pt idx="57222">
                  <c:v>1.007080078125E-3</c:v>
                </c:pt>
                <c:pt idx="57223">
                  <c:v>1.0068416595458984E-3</c:v>
                </c:pt>
                <c:pt idx="57224">
                  <c:v>1.007080078125E-3</c:v>
                </c:pt>
                <c:pt idx="57225">
                  <c:v>1.007080078125E-3</c:v>
                </c:pt>
                <c:pt idx="57226">
                  <c:v>1.0068416595458984E-3</c:v>
                </c:pt>
                <c:pt idx="57227">
                  <c:v>1.007080078125E-3</c:v>
                </c:pt>
                <c:pt idx="57228">
                  <c:v>1.007080078125E-3</c:v>
                </c:pt>
                <c:pt idx="57229">
                  <c:v>1.0068416595458984E-3</c:v>
                </c:pt>
                <c:pt idx="57230">
                  <c:v>1.0080337524414063E-3</c:v>
                </c:pt>
                <c:pt idx="57231">
                  <c:v>1.007080078125E-3</c:v>
                </c:pt>
                <c:pt idx="57232">
                  <c:v>1.0068416595458984E-3</c:v>
                </c:pt>
                <c:pt idx="57233">
                  <c:v>1.007080078125E-3</c:v>
                </c:pt>
                <c:pt idx="57234">
                  <c:v>1.007080078125E-3</c:v>
                </c:pt>
                <c:pt idx="57235">
                  <c:v>1.0068416595458984E-3</c:v>
                </c:pt>
                <c:pt idx="57236">
                  <c:v>1.007080078125E-3</c:v>
                </c:pt>
                <c:pt idx="57237">
                  <c:v>1.007080078125E-3</c:v>
                </c:pt>
                <c:pt idx="57238">
                  <c:v>1.0068416595458984E-3</c:v>
                </c:pt>
                <c:pt idx="57239">
                  <c:v>1.007080078125E-3</c:v>
                </c:pt>
                <c:pt idx="57240">
                  <c:v>1.007080078125E-3</c:v>
                </c:pt>
                <c:pt idx="57241">
                  <c:v>1.0068416595458984E-3</c:v>
                </c:pt>
                <c:pt idx="57242">
                  <c:v>1.007080078125E-3</c:v>
                </c:pt>
                <c:pt idx="57243">
                  <c:v>1.0080337524414063E-3</c:v>
                </c:pt>
                <c:pt idx="57244">
                  <c:v>1.007080078125E-3</c:v>
                </c:pt>
                <c:pt idx="57245">
                  <c:v>1.0068416595458984E-3</c:v>
                </c:pt>
                <c:pt idx="57246">
                  <c:v>1.007080078125E-3</c:v>
                </c:pt>
                <c:pt idx="57247">
                  <c:v>1.007080078125E-3</c:v>
                </c:pt>
                <c:pt idx="57248">
                  <c:v>1.0068416595458984E-3</c:v>
                </c:pt>
                <c:pt idx="57249">
                  <c:v>1.007080078125E-3</c:v>
                </c:pt>
                <c:pt idx="57250">
                  <c:v>1.007080078125E-3</c:v>
                </c:pt>
                <c:pt idx="57251">
                  <c:v>1.0068416595458984E-3</c:v>
                </c:pt>
                <c:pt idx="57252">
                  <c:v>1.007080078125E-3</c:v>
                </c:pt>
                <c:pt idx="57253">
                  <c:v>1.007080078125E-3</c:v>
                </c:pt>
                <c:pt idx="57254">
                  <c:v>1.0068416595458984E-3</c:v>
                </c:pt>
                <c:pt idx="57255">
                  <c:v>1.0080337524414063E-3</c:v>
                </c:pt>
                <c:pt idx="57256">
                  <c:v>1.007080078125E-3</c:v>
                </c:pt>
                <c:pt idx="57257">
                  <c:v>1.0068416595458984E-3</c:v>
                </c:pt>
                <c:pt idx="57258">
                  <c:v>1.007080078125E-3</c:v>
                </c:pt>
                <c:pt idx="57259">
                  <c:v>1.007080078125E-3</c:v>
                </c:pt>
                <c:pt idx="57260">
                  <c:v>1.0068416595458984E-3</c:v>
                </c:pt>
                <c:pt idx="57261">
                  <c:v>1.007080078125E-3</c:v>
                </c:pt>
                <c:pt idx="57262">
                  <c:v>1.007080078125E-3</c:v>
                </c:pt>
                <c:pt idx="57263">
                  <c:v>1.0068416595458984E-3</c:v>
                </c:pt>
                <c:pt idx="57264">
                  <c:v>1.007080078125E-3</c:v>
                </c:pt>
                <c:pt idx="57265">
                  <c:v>1.007080078125E-3</c:v>
                </c:pt>
                <c:pt idx="57266">
                  <c:v>1.0068416595458984E-3</c:v>
                </c:pt>
                <c:pt idx="57267">
                  <c:v>1.007080078125E-3</c:v>
                </c:pt>
                <c:pt idx="57268">
                  <c:v>1.0080337524414063E-3</c:v>
                </c:pt>
                <c:pt idx="57269">
                  <c:v>1.007080078125E-3</c:v>
                </c:pt>
                <c:pt idx="57270">
                  <c:v>1.0068416595458984E-3</c:v>
                </c:pt>
                <c:pt idx="57271">
                  <c:v>1.007080078125E-3</c:v>
                </c:pt>
                <c:pt idx="57272">
                  <c:v>1.007080078125E-3</c:v>
                </c:pt>
                <c:pt idx="57273">
                  <c:v>1.0068416595458984E-3</c:v>
                </c:pt>
                <c:pt idx="57274">
                  <c:v>1.007080078125E-3</c:v>
                </c:pt>
                <c:pt idx="57275">
                  <c:v>1.007080078125E-3</c:v>
                </c:pt>
                <c:pt idx="57276">
                  <c:v>1.0068416595458984E-3</c:v>
                </c:pt>
                <c:pt idx="57277">
                  <c:v>1.007080078125E-3</c:v>
                </c:pt>
                <c:pt idx="57278">
                  <c:v>1.007080078125E-3</c:v>
                </c:pt>
                <c:pt idx="57279">
                  <c:v>1.0068416595458984E-3</c:v>
                </c:pt>
                <c:pt idx="57280">
                  <c:v>1.0080337524414063E-3</c:v>
                </c:pt>
                <c:pt idx="57281">
                  <c:v>1.007080078125E-3</c:v>
                </c:pt>
                <c:pt idx="57282">
                  <c:v>1.0068416595458984E-3</c:v>
                </c:pt>
                <c:pt idx="57283">
                  <c:v>1.007080078125E-3</c:v>
                </c:pt>
                <c:pt idx="57284">
                  <c:v>1.007080078125E-3</c:v>
                </c:pt>
                <c:pt idx="57285">
                  <c:v>1.0068416595458984E-3</c:v>
                </c:pt>
                <c:pt idx="57286">
                  <c:v>1.007080078125E-3</c:v>
                </c:pt>
                <c:pt idx="57287">
                  <c:v>1.007080078125E-3</c:v>
                </c:pt>
                <c:pt idx="57288">
                  <c:v>1.0068416595458984E-3</c:v>
                </c:pt>
                <c:pt idx="57289">
                  <c:v>1.007080078125E-3</c:v>
                </c:pt>
                <c:pt idx="57290">
                  <c:v>1.007080078125E-3</c:v>
                </c:pt>
                <c:pt idx="57291">
                  <c:v>1.0068416595458984E-3</c:v>
                </c:pt>
                <c:pt idx="57292">
                  <c:v>1.007080078125E-3</c:v>
                </c:pt>
                <c:pt idx="57293">
                  <c:v>1.0080337524414063E-3</c:v>
                </c:pt>
                <c:pt idx="57294">
                  <c:v>1.007080078125E-3</c:v>
                </c:pt>
                <c:pt idx="57295">
                  <c:v>1.0068416595458984E-3</c:v>
                </c:pt>
                <c:pt idx="57296">
                  <c:v>1.007080078125E-3</c:v>
                </c:pt>
                <c:pt idx="57297">
                  <c:v>1.007080078125E-3</c:v>
                </c:pt>
                <c:pt idx="57298">
                  <c:v>1.0068416595458984E-3</c:v>
                </c:pt>
                <c:pt idx="57299">
                  <c:v>1.007080078125E-3</c:v>
                </c:pt>
                <c:pt idx="57300">
                  <c:v>1.007080078125E-3</c:v>
                </c:pt>
                <c:pt idx="57301">
                  <c:v>1.0068416595458984E-3</c:v>
                </c:pt>
                <c:pt idx="57302">
                  <c:v>1.007080078125E-3</c:v>
                </c:pt>
                <c:pt idx="57303">
                  <c:v>1.007080078125E-3</c:v>
                </c:pt>
                <c:pt idx="57304">
                  <c:v>1.0068416595458984E-3</c:v>
                </c:pt>
                <c:pt idx="57305">
                  <c:v>1.0080337524414063E-3</c:v>
                </c:pt>
                <c:pt idx="57306">
                  <c:v>1.007080078125E-3</c:v>
                </c:pt>
                <c:pt idx="57307">
                  <c:v>1.0068416595458984E-3</c:v>
                </c:pt>
                <c:pt idx="57308">
                  <c:v>1.007080078125E-3</c:v>
                </c:pt>
                <c:pt idx="57309">
                  <c:v>1.007080078125E-3</c:v>
                </c:pt>
                <c:pt idx="57310">
                  <c:v>1.0068416595458984E-3</c:v>
                </c:pt>
                <c:pt idx="57311">
                  <c:v>1.007080078125E-3</c:v>
                </c:pt>
                <c:pt idx="57312">
                  <c:v>1.007080078125E-3</c:v>
                </c:pt>
                <c:pt idx="57313">
                  <c:v>1.0068416595458984E-3</c:v>
                </c:pt>
                <c:pt idx="57314">
                  <c:v>1.007080078125E-3</c:v>
                </c:pt>
                <c:pt idx="57315">
                  <c:v>1.007080078125E-3</c:v>
                </c:pt>
                <c:pt idx="57316">
                  <c:v>1.0068416595458984E-3</c:v>
                </c:pt>
                <c:pt idx="57317">
                  <c:v>1.007080078125E-3</c:v>
                </c:pt>
                <c:pt idx="57318">
                  <c:v>1.0080337524414063E-3</c:v>
                </c:pt>
                <c:pt idx="57319">
                  <c:v>1.007080078125E-3</c:v>
                </c:pt>
                <c:pt idx="57320">
                  <c:v>1.0068416595458984E-3</c:v>
                </c:pt>
                <c:pt idx="57321">
                  <c:v>1.007080078125E-3</c:v>
                </c:pt>
                <c:pt idx="57322">
                  <c:v>1.007080078125E-3</c:v>
                </c:pt>
                <c:pt idx="57323">
                  <c:v>1.0068416595458984E-3</c:v>
                </c:pt>
                <c:pt idx="57324">
                  <c:v>1.007080078125E-3</c:v>
                </c:pt>
                <c:pt idx="57325">
                  <c:v>1.007080078125E-3</c:v>
                </c:pt>
                <c:pt idx="57326">
                  <c:v>1.0068416595458984E-3</c:v>
                </c:pt>
                <c:pt idx="57327">
                  <c:v>1.007080078125E-3</c:v>
                </c:pt>
                <c:pt idx="57328">
                  <c:v>1.007080078125E-3</c:v>
                </c:pt>
                <c:pt idx="57329">
                  <c:v>1.0068416595458984E-3</c:v>
                </c:pt>
                <c:pt idx="57330">
                  <c:v>1.0080337524414063E-3</c:v>
                </c:pt>
                <c:pt idx="57331">
                  <c:v>1.007080078125E-3</c:v>
                </c:pt>
                <c:pt idx="57332">
                  <c:v>1.0068416595458984E-3</c:v>
                </c:pt>
                <c:pt idx="57333">
                  <c:v>1.007080078125E-3</c:v>
                </c:pt>
                <c:pt idx="57334">
                  <c:v>1.007080078125E-3</c:v>
                </c:pt>
                <c:pt idx="57335">
                  <c:v>1.0068416595458984E-3</c:v>
                </c:pt>
                <c:pt idx="57336">
                  <c:v>1.007080078125E-3</c:v>
                </c:pt>
                <c:pt idx="57337">
                  <c:v>1.007080078125E-3</c:v>
                </c:pt>
                <c:pt idx="57338">
                  <c:v>1.0068416595458984E-3</c:v>
                </c:pt>
                <c:pt idx="57339">
                  <c:v>1.007080078125E-3</c:v>
                </c:pt>
                <c:pt idx="57340">
                  <c:v>1.007080078125E-3</c:v>
                </c:pt>
                <c:pt idx="57341">
                  <c:v>1.0068416595458984E-3</c:v>
                </c:pt>
                <c:pt idx="57342">
                  <c:v>1.007080078125E-3</c:v>
                </c:pt>
                <c:pt idx="57343">
                  <c:v>1.0080337524414063E-3</c:v>
                </c:pt>
                <c:pt idx="57344">
                  <c:v>1.007080078125E-3</c:v>
                </c:pt>
                <c:pt idx="57345">
                  <c:v>1.0068416595458984E-3</c:v>
                </c:pt>
                <c:pt idx="57346">
                  <c:v>1.007080078125E-3</c:v>
                </c:pt>
                <c:pt idx="57347">
                  <c:v>1.007080078125E-3</c:v>
                </c:pt>
                <c:pt idx="57348">
                  <c:v>1.0068416595458984E-3</c:v>
                </c:pt>
                <c:pt idx="57349">
                  <c:v>1.007080078125E-3</c:v>
                </c:pt>
                <c:pt idx="57350">
                  <c:v>1.007080078125E-3</c:v>
                </c:pt>
                <c:pt idx="57351">
                  <c:v>1.0068416595458984E-3</c:v>
                </c:pt>
                <c:pt idx="57352">
                  <c:v>1.007080078125E-3</c:v>
                </c:pt>
                <c:pt idx="57353">
                  <c:v>1.0068416595458984E-3</c:v>
                </c:pt>
                <c:pt idx="57354">
                  <c:v>1.007080078125E-3</c:v>
                </c:pt>
                <c:pt idx="57355">
                  <c:v>1.0080337524414063E-3</c:v>
                </c:pt>
                <c:pt idx="57356">
                  <c:v>1.007080078125E-3</c:v>
                </c:pt>
                <c:pt idx="57357">
                  <c:v>1.0068416595458984E-3</c:v>
                </c:pt>
                <c:pt idx="57358">
                  <c:v>1.007080078125E-3</c:v>
                </c:pt>
                <c:pt idx="57359">
                  <c:v>1.007080078125E-3</c:v>
                </c:pt>
                <c:pt idx="57360">
                  <c:v>1.0068416595458984E-3</c:v>
                </c:pt>
                <c:pt idx="57361">
                  <c:v>1.007080078125E-3</c:v>
                </c:pt>
                <c:pt idx="57362">
                  <c:v>1.007080078125E-3</c:v>
                </c:pt>
                <c:pt idx="57363">
                  <c:v>1.0068416595458984E-3</c:v>
                </c:pt>
                <c:pt idx="57364">
                  <c:v>1.007080078125E-3</c:v>
                </c:pt>
                <c:pt idx="57365">
                  <c:v>1.007080078125E-3</c:v>
                </c:pt>
                <c:pt idx="57366">
                  <c:v>1.0068416595458984E-3</c:v>
                </c:pt>
                <c:pt idx="57367">
                  <c:v>1.007080078125E-3</c:v>
                </c:pt>
                <c:pt idx="57368">
                  <c:v>1.0080337524414063E-3</c:v>
                </c:pt>
                <c:pt idx="57369">
                  <c:v>1.007080078125E-3</c:v>
                </c:pt>
                <c:pt idx="57370">
                  <c:v>1.0068416595458984E-3</c:v>
                </c:pt>
                <c:pt idx="57371">
                  <c:v>1.007080078125E-3</c:v>
                </c:pt>
                <c:pt idx="57372">
                  <c:v>1.007080078125E-3</c:v>
                </c:pt>
                <c:pt idx="57373">
                  <c:v>1.0068416595458984E-3</c:v>
                </c:pt>
                <c:pt idx="57374">
                  <c:v>1.007080078125E-3</c:v>
                </c:pt>
                <c:pt idx="57375">
                  <c:v>1.0068416595458984E-3</c:v>
                </c:pt>
                <c:pt idx="57376">
                  <c:v>1.007080078125E-3</c:v>
                </c:pt>
                <c:pt idx="57377">
                  <c:v>1.007080078125E-3</c:v>
                </c:pt>
                <c:pt idx="57378">
                  <c:v>1.0068416595458984E-3</c:v>
                </c:pt>
                <c:pt idx="57379">
                  <c:v>1.007080078125E-3</c:v>
                </c:pt>
                <c:pt idx="57380">
                  <c:v>1.0080337524414063E-3</c:v>
                </c:pt>
                <c:pt idx="57381">
                  <c:v>1.007080078125E-3</c:v>
                </c:pt>
                <c:pt idx="57382">
                  <c:v>1.0068416595458984E-3</c:v>
                </c:pt>
                <c:pt idx="57383">
                  <c:v>1.007080078125E-3</c:v>
                </c:pt>
                <c:pt idx="57384">
                  <c:v>1.007080078125E-3</c:v>
                </c:pt>
                <c:pt idx="57385">
                  <c:v>1.0068416595458984E-3</c:v>
                </c:pt>
                <c:pt idx="57386">
                  <c:v>1.007080078125E-3</c:v>
                </c:pt>
                <c:pt idx="57387">
                  <c:v>1.007080078125E-3</c:v>
                </c:pt>
                <c:pt idx="57388">
                  <c:v>1.0068416595458984E-3</c:v>
                </c:pt>
                <c:pt idx="57389">
                  <c:v>1.007080078125E-3</c:v>
                </c:pt>
                <c:pt idx="57390">
                  <c:v>1.007080078125E-3</c:v>
                </c:pt>
                <c:pt idx="57391">
                  <c:v>1.0068416595458984E-3</c:v>
                </c:pt>
                <c:pt idx="57392">
                  <c:v>1.007080078125E-3</c:v>
                </c:pt>
                <c:pt idx="57393">
                  <c:v>1.0080337524414063E-3</c:v>
                </c:pt>
                <c:pt idx="57394">
                  <c:v>1.007080078125E-3</c:v>
                </c:pt>
                <c:pt idx="57395">
                  <c:v>1.0068416595458984E-3</c:v>
                </c:pt>
                <c:pt idx="57396">
                  <c:v>1.007080078125E-3</c:v>
                </c:pt>
                <c:pt idx="57397">
                  <c:v>1.0068416595458984E-3</c:v>
                </c:pt>
                <c:pt idx="57398">
                  <c:v>1.007080078125E-3</c:v>
                </c:pt>
                <c:pt idx="57399">
                  <c:v>1.007080078125E-3</c:v>
                </c:pt>
                <c:pt idx="57400">
                  <c:v>1.0068416595458984E-3</c:v>
                </c:pt>
                <c:pt idx="57401">
                  <c:v>1.007080078125E-3</c:v>
                </c:pt>
                <c:pt idx="57402">
                  <c:v>1.007080078125E-3</c:v>
                </c:pt>
                <c:pt idx="57403">
                  <c:v>1.0068416595458984E-3</c:v>
                </c:pt>
                <c:pt idx="57404">
                  <c:v>1.007080078125E-3</c:v>
                </c:pt>
                <c:pt idx="57405">
                  <c:v>1.0080337524414063E-3</c:v>
                </c:pt>
                <c:pt idx="57406">
                  <c:v>1.007080078125E-3</c:v>
                </c:pt>
                <c:pt idx="57407">
                  <c:v>1.0068416595458984E-3</c:v>
                </c:pt>
                <c:pt idx="57408">
                  <c:v>1.007080078125E-3</c:v>
                </c:pt>
                <c:pt idx="57409">
                  <c:v>1.007080078125E-3</c:v>
                </c:pt>
                <c:pt idx="57410">
                  <c:v>1.0068416595458984E-3</c:v>
                </c:pt>
                <c:pt idx="57411">
                  <c:v>1.007080078125E-3</c:v>
                </c:pt>
                <c:pt idx="57412">
                  <c:v>1.007080078125E-3</c:v>
                </c:pt>
                <c:pt idx="57413">
                  <c:v>1.0068416595458984E-3</c:v>
                </c:pt>
                <c:pt idx="57414">
                  <c:v>1.007080078125E-3</c:v>
                </c:pt>
                <c:pt idx="57415">
                  <c:v>1.007080078125E-3</c:v>
                </c:pt>
                <c:pt idx="57416">
                  <c:v>1.0068416595458984E-3</c:v>
                </c:pt>
                <c:pt idx="57417">
                  <c:v>1.007080078125E-3</c:v>
                </c:pt>
                <c:pt idx="57418">
                  <c:v>1.0080337524414063E-3</c:v>
                </c:pt>
                <c:pt idx="57419">
                  <c:v>1.0068416595458984E-3</c:v>
                </c:pt>
                <c:pt idx="57420">
                  <c:v>1.007080078125E-3</c:v>
                </c:pt>
                <c:pt idx="57421">
                  <c:v>1.007080078125E-3</c:v>
                </c:pt>
                <c:pt idx="57422">
                  <c:v>1.0068416595458984E-3</c:v>
                </c:pt>
                <c:pt idx="57423">
                  <c:v>1.007080078125E-3</c:v>
                </c:pt>
                <c:pt idx="57424">
                  <c:v>1.007080078125E-3</c:v>
                </c:pt>
                <c:pt idx="57425">
                  <c:v>1.0068416595458984E-3</c:v>
                </c:pt>
                <c:pt idx="57426">
                  <c:v>1.007080078125E-3</c:v>
                </c:pt>
                <c:pt idx="57427">
                  <c:v>1.007080078125E-3</c:v>
                </c:pt>
                <c:pt idx="57428">
                  <c:v>1.0068416595458984E-3</c:v>
                </c:pt>
                <c:pt idx="57429">
                  <c:v>1.007080078125E-3</c:v>
                </c:pt>
                <c:pt idx="57430">
                  <c:v>1.0080337524414063E-3</c:v>
                </c:pt>
                <c:pt idx="57431">
                  <c:v>1.007080078125E-3</c:v>
                </c:pt>
                <c:pt idx="57432">
                  <c:v>1.0068416595458984E-3</c:v>
                </c:pt>
                <c:pt idx="57433">
                  <c:v>1.007080078125E-3</c:v>
                </c:pt>
                <c:pt idx="57434">
                  <c:v>1.007080078125E-3</c:v>
                </c:pt>
                <c:pt idx="57435">
                  <c:v>1.0068416595458984E-3</c:v>
                </c:pt>
                <c:pt idx="57436">
                  <c:v>1.007080078125E-3</c:v>
                </c:pt>
                <c:pt idx="57437">
                  <c:v>1.007080078125E-3</c:v>
                </c:pt>
                <c:pt idx="57438">
                  <c:v>1.0068416595458984E-3</c:v>
                </c:pt>
                <c:pt idx="57439">
                  <c:v>1.007080078125E-3</c:v>
                </c:pt>
                <c:pt idx="57440">
                  <c:v>1.007080078125E-3</c:v>
                </c:pt>
                <c:pt idx="57441">
                  <c:v>1.0068416595458984E-3</c:v>
                </c:pt>
                <c:pt idx="57442">
                  <c:v>1.007080078125E-3</c:v>
                </c:pt>
                <c:pt idx="57443">
                  <c:v>1.0080337524414063E-3</c:v>
                </c:pt>
                <c:pt idx="57444">
                  <c:v>1.0068416595458984E-3</c:v>
                </c:pt>
                <c:pt idx="57445">
                  <c:v>1.007080078125E-3</c:v>
                </c:pt>
                <c:pt idx="57446">
                  <c:v>1.007080078125E-3</c:v>
                </c:pt>
                <c:pt idx="57447">
                  <c:v>1.0068416595458984E-3</c:v>
                </c:pt>
                <c:pt idx="57448">
                  <c:v>1.007080078125E-3</c:v>
                </c:pt>
                <c:pt idx="57449">
                  <c:v>1.007080078125E-3</c:v>
                </c:pt>
                <c:pt idx="57450">
                  <c:v>1.0068416595458984E-3</c:v>
                </c:pt>
                <c:pt idx="57451">
                  <c:v>1.007080078125E-3</c:v>
                </c:pt>
                <c:pt idx="57452">
                  <c:v>1.007080078125E-3</c:v>
                </c:pt>
                <c:pt idx="57453">
                  <c:v>1.0068416595458984E-3</c:v>
                </c:pt>
                <c:pt idx="57454">
                  <c:v>1.007080078125E-3</c:v>
                </c:pt>
                <c:pt idx="57455">
                  <c:v>1.0080337524414063E-3</c:v>
                </c:pt>
                <c:pt idx="57456">
                  <c:v>1.007080078125E-3</c:v>
                </c:pt>
                <c:pt idx="57457">
                  <c:v>1.0068416595458984E-3</c:v>
                </c:pt>
                <c:pt idx="57458">
                  <c:v>1.007080078125E-3</c:v>
                </c:pt>
                <c:pt idx="57459">
                  <c:v>1.007080078125E-3</c:v>
                </c:pt>
                <c:pt idx="57460">
                  <c:v>1.0068416595458984E-3</c:v>
                </c:pt>
                <c:pt idx="57461">
                  <c:v>1.007080078125E-3</c:v>
                </c:pt>
                <c:pt idx="57462">
                  <c:v>1.007080078125E-3</c:v>
                </c:pt>
                <c:pt idx="57463">
                  <c:v>1.0068416595458984E-3</c:v>
                </c:pt>
                <c:pt idx="57464">
                  <c:v>1.007080078125E-3</c:v>
                </c:pt>
                <c:pt idx="57465">
                  <c:v>1.007080078125E-3</c:v>
                </c:pt>
                <c:pt idx="57466">
                  <c:v>1.0068416595458984E-3</c:v>
                </c:pt>
                <c:pt idx="57467">
                  <c:v>1.007080078125E-3</c:v>
                </c:pt>
                <c:pt idx="57468">
                  <c:v>1.0080337524414063E-3</c:v>
                </c:pt>
                <c:pt idx="57469">
                  <c:v>1.0068416595458984E-3</c:v>
                </c:pt>
                <c:pt idx="57470">
                  <c:v>1.007080078125E-3</c:v>
                </c:pt>
                <c:pt idx="57471">
                  <c:v>1.007080078125E-3</c:v>
                </c:pt>
                <c:pt idx="57472">
                  <c:v>1.0068416595458984E-3</c:v>
                </c:pt>
                <c:pt idx="57473">
                  <c:v>1.007080078125E-3</c:v>
                </c:pt>
                <c:pt idx="57474">
                  <c:v>1.007080078125E-3</c:v>
                </c:pt>
                <c:pt idx="57475">
                  <c:v>1.0068416595458984E-3</c:v>
                </c:pt>
                <c:pt idx="57476">
                  <c:v>1.007080078125E-3</c:v>
                </c:pt>
                <c:pt idx="57477">
                  <c:v>1.007080078125E-3</c:v>
                </c:pt>
                <c:pt idx="57478">
                  <c:v>1.0068416595458984E-3</c:v>
                </c:pt>
                <c:pt idx="57479">
                  <c:v>1.007080078125E-3</c:v>
                </c:pt>
                <c:pt idx="57480">
                  <c:v>1.0080337524414063E-3</c:v>
                </c:pt>
                <c:pt idx="57481">
                  <c:v>1.007080078125E-3</c:v>
                </c:pt>
                <c:pt idx="57482">
                  <c:v>1.0068416595458984E-3</c:v>
                </c:pt>
                <c:pt idx="57483">
                  <c:v>1.007080078125E-3</c:v>
                </c:pt>
                <c:pt idx="57484">
                  <c:v>1.007080078125E-3</c:v>
                </c:pt>
                <c:pt idx="57485">
                  <c:v>1.0068416595458984E-3</c:v>
                </c:pt>
                <c:pt idx="57486">
                  <c:v>1.007080078125E-3</c:v>
                </c:pt>
                <c:pt idx="57487">
                  <c:v>1.007080078125E-3</c:v>
                </c:pt>
                <c:pt idx="57488">
                  <c:v>1.0068416595458984E-3</c:v>
                </c:pt>
                <c:pt idx="57489">
                  <c:v>1.007080078125E-3</c:v>
                </c:pt>
                <c:pt idx="57490">
                  <c:v>1.007080078125E-3</c:v>
                </c:pt>
                <c:pt idx="57491">
                  <c:v>1.0068416595458984E-3</c:v>
                </c:pt>
                <c:pt idx="57492">
                  <c:v>1.007080078125E-3</c:v>
                </c:pt>
                <c:pt idx="57493">
                  <c:v>1.0080337524414063E-3</c:v>
                </c:pt>
                <c:pt idx="57494">
                  <c:v>1.0068416595458984E-3</c:v>
                </c:pt>
                <c:pt idx="57495">
                  <c:v>1.007080078125E-3</c:v>
                </c:pt>
                <c:pt idx="57496">
                  <c:v>1.007080078125E-3</c:v>
                </c:pt>
                <c:pt idx="57497">
                  <c:v>1.0068416595458984E-3</c:v>
                </c:pt>
                <c:pt idx="57498">
                  <c:v>1.007080078125E-3</c:v>
                </c:pt>
                <c:pt idx="57499">
                  <c:v>1.007080078125E-3</c:v>
                </c:pt>
                <c:pt idx="57500">
                  <c:v>1.0068416595458984E-3</c:v>
                </c:pt>
                <c:pt idx="57501">
                  <c:v>1.007080078125E-3</c:v>
                </c:pt>
                <c:pt idx="57502">
                  <c:v>1.007080078125E-3</c:v>
                </c:pt>
                <c:pt idx="57503">
                  <c:v>1.0068416595458984E-3</c:v>
                </c:pt>
                <c:pt idx="57504">
                  <c:v>1.007080078125E-3</c:v>
                </c:pt>
                <c:pt idx="57505">
                  <c:v>1.0080337524414063E-3</c:v>
                </c:pt>
                <c:pt idx="57506">
                  <c:v>1.007080078125E-3</c:v>
                </c:pt>
                <c:pt idx="57507">
                  <c:v>1.0068416595458984E-3</c:v>
                </c:pt>
                <c:pt idx="57508">
                  <c:v>1.007080078125E-3</c:v>
                </c:pt>
                <c:pt idx="57509">
                  <c:v>1.007080078125E-3</c:v>
                </c:pt>
                <c:pt idx="57510">
                  <c:v>1.0068416595458984E-3</c:v>
                </c:pt>
                <c:pt idx="57511">
                  <c:v>1.007080078125E-3</c:v>
                </c:pt>
                <c:pt idx="57512">
                  <c:v>1.007080078125E-3</c:v>
                </c:pt>
                <c:pt idx="57513">
                  <c:v>1.0068416595458984E-3</c:v>
                </c:pt>
                <c:pt idx="57514">
                  <c:v>1.007080078125E-3</c:v>
                </c:pt>
                <c:pt idx="57515">
                  <c:v>1.007080078125E-3</c:v>
                </c:pt>
                <c:pt idx="57516">
                  <c:v>1.0068416595458984E-3</c:v>
                </c:pt>
                <c:pt idx="57517">
                  <c:v>1.007080078125E-3</c:v>
                </c:pt>
                <c:pt idx="57518">
                  <c:v>1.0080337524414063E-3</c:v>
                </c:pt>
                <c:pt idx="57519">
                  <c:v>1.0068416595458984E-3</c:v>
                </c:pt>
                <c:pt idx="57520">
                  <c:v>1.007080078125E-3</c:v>
                </c:pt>
                <c:pt idx="57521">
                  <c:v>1.007080078125E-3</c:v>
                </c:pt>
                <c:pt idx="57522">
                  <c:v>1.0068416595458984E-3</c:v>
                </c:pt>
                <c:pt idx="57523">
                  <c:v>1.007080078125E-3</c:v>
                </c:pt>
                <c:pt idx="57524">
                  <c:v>1.007080078125E-3</c:v>
                </c:pt>
                <c:pt idx="57525">
                  <c:v>1.0068416595458984E-3</c:v>
                </c:pt>
                <c:pt idx="57526">
                  <c:v>1.007080078125E-3</c:v>
                </c:pt>
                <c:pt idx="57527">
                  <c:v>1.007080078125E-3</c:v>
                </c:pt>
                <c:pt idx="57528">
                  <c:v>1.0068416595458984E-3</c:v>
                </c:pt>
                <c:pt idx="57529">
                  <c:v>1.007080078125E-3</c:v>
                </c:pt>
                <c:pt idx="57530">
                  <c:v>1.0080337524414063E-3</c:v>
                </c:pt>
                <c:pt idx="57531">
                  <c:v>1.007080078125E-3</c:v>
                </c:pt>
                <c:pt idx="57532">
                  <c:v>1.0068416595458984E-3</c:v>
                </c:pt>
                <c:pt idx="57533">
                  <c:v>1.007080078125E-3</c:v>
                </c:pt>
                <c:pt idx="57534">
                  <c:v>1.007080078125E-3</c:v>
                </c:pt>
                <c:pt idx="57535">
                  <c:v>1.0068416595458984E-3</c:v>
                </c:pt>
                <c:pt idx="57536">
                  <c:v>1.007080078125E-3</c:v>
                </c:pt>
                <c:pt idx="57537">
                  <c:v>1.007080078125E-3</c:v>
                </c:pt>
                <c:pt idx="57538">
                  <c:v>1.0068416595458984E-3</c:v>
                </c:pt>
                <c:pt idx="57539">
                  <c:v>1.007080078125E-3</c:v>
                </c:pt>
                <c:pt idx="57540">
                  <c:v>1.007080078125E-3</c:v>
                </c:pt>
                <c:pt idx="57541">
                  <c:v>1.0068416595458984E-3</c:v>
                </c:pt>
                <c:pt idx="57542">
                  <c:v>1.007080078125E-3</c:v>
                </c:pt>
                <c:pt idx="57543">
                  <c:v>1.0080337524414063E-3</c:v>
                </c:pt>
                <c:pt idx="57544">
                  <c:v>1.0068416595458984E-3</c:v>
                </c:pt>
                <c:pt idx="57545">
                  <c:v>1.007080078125E-3</c:v>
                </c:pt>
                <c:pt idx="57546">
                  <c:v>1.007080078125E-3</c:v>
                </c:pt>
                <c:pt idx="57547">
                  <c:v>1.0068416595458984E-3</c:v>
                </c:pt>
                <c:pt idx="57548">
                  <c:v>1.007080078125E-3</c:v>
                </c:pt>
                <c:pt idx="57549">
                  <c:v>1.007080078125E-3</c:v>
                </c:pt>
                <c:pt idx="57550">
                  <c:v>1.0068416595458984E-3</c:v>
                </c:pt>
                <c:pt idx="57551">
                  <c:v>1.007080078125E-3</c:v>
                </c:pt>
                <c:pt idx="57552">
                  <c:v>1.007080078125E-3</c:v>
                </c:pt>
                <c:pt idx="57553">
                  <c:v>1.0068416595458984E-3</c:v>
                </c:pt>
                <c:pt idx="57554">
                  <c:v>1.007080078125E-3</c:v>
                </c:pt>
                <c:pt idx="57555">
                  <c:v>1.0080337524414063E-3</c:v>
                </c:pt>
                <c:pt idx="57556">
                  <c:v>1.007080078125E-3</c:v>
                </c:pt>
                <c:pt idx="57557">
                  <c:v>1.0068416595458984E-3</c:v>
                </c:pt>
                <c:pt idx="57558">
                  <c:v>1.007080078125E-3</c:v>
                </c:pt>
                <c:pt idx="57559">
                  <c:v>1.007080078125E-3</c:v>
                </c:pt>
                <c:pt idx="57560">
                  <c:v>1.0068416595458984E-3</c:v>
                </c:pt>
                <c:pt idx="57561">
                  <c:v>1.007080078125E-3</c:v>
                </c:pt>
                <c:pt idx="57562">
                  <c:v>1.007080078125E-3</c:v>
                </c:pt>
                <c:pt idx="57563">
                  <c:v>1.0068416595458984E-3</c:v>
                </c:pt>
                <c:pt idx="57564">
                  <c:v>1.007080078125E-3</c:v>
                </c:pt>
                <c:pt idx="57565">
                  <c:v>1.007080078125E-3</c:v>
                </c:pt>
                <c:pt idx="57566">
                  <c:v>1.0068416595458984E-3</c:v>
                </c:pt>
                <c:pt idx="57567">
                  <c:v>1.007080078125E-3</c:v>
                </c:pt>
                <c:pt idx="57568">
                  <c:v>1.0080337524414063E-3</c:v>
                </c:pt>
                <c:pt idx="57569">
                  <c:v>1.0068416595458984E-3</c:v>
                </c:pt>
                <c:pt idx="57570">
                  <c:v>1.007080078125E-3</c:v>
                </c:pt>
                <c:pt idx="57571">
                  <c:v>1.007080078125E-3</c:v>
                </c:pt>
                <c:pt idx="57572">
                  <c:v>1.0068416595458984E-3</c:v>
                </c:pt>
                <c:pt idx="57573">
                  <c:v>1.007080078125E-3</c:v>
                </c:pt>
                <c:pt idx="57574">
                  <c:v>1.007080078125E-3</c:v>
                </c:pt>
                <c:pt idx="57575">
                  <c:v>1.0068416595458984E-3</c:v>
                </c:pt>
                <c:pt idx="57576">
                  <c:v>1.007080078125E-3</c:v>
                </c:pt>
                <c:pt idx="57577">
                  <c:v>1.007080078125E-3</c:v>
                </c:pt>
                <c:pt idx="57578">
                  <c:v>1.0068416595458984E-3</c:v>
                </c:pt>
                <c:pt idx="57579">
                  <c:v>1.007080078125E-3</c:v>
                </c:pt>
                <c:pt idx="57580">
                  <c:v>1.0080337524414063E-3</c:v>
                </c:pt>
                <c:pt idx="57581">
                  <c:v>1.007080078125E-3</c:v>
                </c:pt>
                <c:pt idx="57582">
                  <c:v>1.0068416595458984E-3</c:v>
                </c:pt>
                <c:pt idx="57583">
                  <c:v>1.007080078125E-3</c:v>
                </c:pt>
                <c:pt idx="57584">
                  <c:v>1.007080078125E-3</c:v>
                </c:pt>
                <c:pt idx="57585">
                  <c:v>1.0068416595458984E-3</c:v>
                </c:pt>
                <c:pt idx="57586">
                  <c:v>1.007080078125E-3</c:v>
                </c:pt>
                <c:pt idx="57587">
                  <c:v>1.007080078125E-3</c:v>
                </c:pt>
                <c:pt idx="57588">
                  <c:v>1.0068416595458984E-3</c:v>
                </c:pt>
                <c:pt idx="57589">
                  <c:v>1.007080078125E-3</c:v>
                </c:pt>
                <c:pt idx="57590">
                  <c:v>1.007080078125E-3</c:v>
                </c:pt>
                <c:pt idx="57591">
                  <c:v>1.0068416595458984E-3</c:v>
                </c:pt>
                <c:pt idx="57592">
                  <c:v>1.007080078125E-3</c:v>
                </c:pt>
                <c:pt idx="57593">
                  <c:v>1.0080337524414063E-3</c:v>
                </c:pt>
                <c:pt idx="57594">
                  <c:v>1.0068416595458984E-3</c:v>
                </c:pt>
                <c:pt idx="57595">
                  <c:v>1.007080078125E-3</c:v>
                </c:pt>
                <c:pt idx="57596">
                  <c:v>1.007080078125E-3</c:v>
                </c:pt>
                <c:pt idx="57597">
                  <c:v>1.0068416595458984E-3</c:v>
                </c:pt>
                <c:pt idx="57598">
                  <c:v>1.007080078125E-3</c:v>
                </c:pt>
                <c:pt idx="57599">
                  <c:v>1.007080078125E-3</c:v>
                </c:pt>
                <c:pt idx="57600">
                  <c:v>1.0068416595458984E-3</c:v>
                </c:pt>
                <c:pt idx="57601">
                  <c:v>1.007080078125E-3</c:v>
                </c:pt>
                <c:pt idx="57602">
                  <c:v>1.007080078125E-3</c:v>
                </c:pt>
                <c:pt idx="57603">
                  <c:v>1.0068416595458984E-3</c:v>
                </c:pt>
                <c:pt idx="57604">
                  <c:v>1.007080078125E-3</c:v>
                </c:pt>
                <c:pt idx="57605">
                  <c:v>1.0080337524414063E-3</c:v>
                </c:pt>
                <c:pt idx="57606">
                  <c:v>1.007080078125E-3</c:v>
                </c:pt>
                <c:pt idx="57607">
                  <c:v>1.0068416595458984E-3</c:v>
                </c:pt>
                <c:pt idx="57608">
                  <c:v>1.007080078125E-3</c:v>
                </c:pt>
                <c:pt idx="57609">
                  <c:v>1.007080078125E-3</c:v>
                </c:pt>
                <c:pt idx="57610">
                  <c:v>1.0068416595458984E-3</c:v>
                </c:pt>
                <c:pt idx="57611">
                  <c:v>1.007080078125E-3</c:v>
                </c:pt>
                <c:pt idx="57612">
                  <c:v>1.007080078125E-3</c:v>
                </c:pt>
                <c:pt idx="57613">
                  <c:v>1.0068416595458984E-3</c:v>
                </c:pt>
                <c:pt idx="57614">
                  <c:v>1.007080078125E-3</c:v>
                </c:pt>
                <c:pt idx="57615">
                  <c:v>1.007080078125E-3</c:v>
                </c:pt>
                <c:pt idx="57616">
                  <c:v>1.0068416595458984E-3</c:v>
                </c:pt>
                <c:pt idx="57617">
                  <c:v>1.007080078125E-3</c:v>
                </c:pt>
                <c:pt idx="57618">
                  <c:v>1.0080337524414063E-3</c:v>
                </c:pt>
                <c:pt idx="57619">
                  <c:v>1.0068416595458984E-3</c:v>
                </c:pt>
                <c:pt idx="57620">
                  <c:v>1.007080078125E-3</c:v>
                </c:pt>
                <c:pt idx="57621">
                  <c:v>1.007080078125E-3</c:v>
                </c:pt>
                <c:pt idx="57622">
                  <c:v>1.0068416595458984E-3</c:v>
                </c:pt>
                <c:pt idx="57623">
                  <c:v>1.007080078125E-3</c:v>
                </c:pt>
                <c:pt idx="57624">
                  <c:v>1.007080078125E-3</c:v>
                </c:pt>
                <c:pt idx="57625">
                  <c:v>1.0068416595458984E-3</c:v>
                </c:pt>
                <c:pt idx="57626">
                  <c:v>1.007080078125E-3</c:v>
                </c:pt>
                <c:pt idx="57627">
                  <c:v>1.007080078125E-3</c:v>
                </c:pt>
                <c:pt idx="57628">
                  <c:v>1.0068416595458984E-3</c:v>
                </c:pt>
                <c:pt idx="57629">
                  <c:v>1.007080078125E-3</c:v>
                </c:pt>
                <c:pt idx="57630">
                  <c:v>1.0080337524414063E-3</c:v>
                </c:pt>
                <c:pt idx="57631">
                  <c:v>1.007080078125E-3</c:v>
                </c:pt>
                <c:pt idx="57632">
                  <c:v>1.0068416595458984E-3</c:v>
                </c:pt>
                <c:pt idx="57633">
                  <c:v>1.007080078125E-3</c:v>
                </c:pt>
                <c:pt idx="57634">
                  <c:v>1.007080078125E-3</c:v>
                </c:pt>
                <c:pt idx="57635">
                  <c:v>1.0068416595458984E-3</c:v>
                </c:pt>
                <c:pt idx="57636">
                  <c:v>1.007080078125E-3</c:v>
                </c:pt>
                <c:pt idx="57637">
                  <c:v>1.007080078125E-3</c:v>
                </c:pt>
                <c:pt idx="57638">
                  <c:v>1.0068416595458984E-3</c:v>
                </c:pt>
                <c:pt idx="57639">
                  <c:v>1.007080078125E-3</c:v>
                </c:pt>
                <c:pt idx="57640">
                  <c:v>1.007080078125E-3</c:v>
                </c:pt>
                <c:pt idx="57641">
                  <c:v>1.0068416595458984E-3</c:v>
                </c:pt>
                <c:pt idx="57642">
                  <c:v>1.0080337524414063E-3</c:v>
                </c:pt>
                <c:pt idx="57643">
                  <c:v>1.007080078125E-3</c:v>
                </c:pt>
                <c:pt idx="57644">
                  <c:v>1.0068416595458984E-3</c:v>
                </c:pt>
                <c:pt idx="57645">
                  <c:v>1.007080078125E-3</c:v>
                </c:pt>
                <c:pt idx="57646">
                  <c:v>1.007080078125E-3</c:v>
                </c:pt>
                <c:pt idx="57647">
                  <c:v>1.0068416595458984E-3</c:v>
                </c:pt>
                <c:pt idx="57648">
                  <c:v>1.007080078125E-3</c:v>
                </c:pt>
                <c:pt idx="57649">
                  <c:v>1.007080078125E-3</c:v>
                </c:pt>
                <c:pt idx="57650">
                  <c:v>1.0068416595458984E-3</c:v>
                </c:pt>
                <c:pt idx="57651">
                  <c:v>1.007080078125E-3</c:v>
                </c:pt>
                <c:pt idx="57652">
                  <c:v>1.007080078125E-3</c:v>
                </c:pt>
                <c:pt idx="57653">
                  <c:v>1.0068416595458984E-3</c:v>
                </c:pt>
                <c:pt idx="57654">
                  <c:v>1.007080078125E-3</c:v>
                </c:pt>
                <c:pt idx="57655">
                  <c:v>1.0080337524414063E-3</c:v>
                </c:pt>
                <c:pt idx="57656">
                  <c:v>1.007080078125E-3</c:v>
                </c:pt>
                <c:pt idx="57657">
                  <c:v>1.0068416595458984E-3</c:v>
                </c:pt>
                <c:pt idx="57658">
                  <c:v>1.007080078125E-3</c:v>
                </c:pt>
                <c:pt idx="57659">
                  <c:v>1.007080078125E-3</c:v>
                </c:pt>
                <c:pt idx="57660">
                  <c:v>1.0068416595458984E-3</c:v>
                </c:pt>
                <c:pt idx="57661">
                  <c:v>1.007080078125E-3</c:v>
                </c:pt>
                <c:pt idx="57662">
                  <c:v>1.007080078125E-3</c:v>
                </c:pt>
                <c:pt idx="57663">
                  <c:v>1.0068416595458984E-3</c:v>
                </c:pt>
                <c:pt idx="57664">
                  <c:v>1.007080078125E-3</c:v>
                </c:pt>
                <c:pt idx="57665">
                  <c:v>1.007080078125E-3</c:v>
                </c:pt>
                <c:pt idx="57666">
                  <c:v>1.0068416595458984E-3</c:v>
                </c:pt>
                <c:pt idx="57667">
                  <c:v>1.0080337524414063E-3</c:v>
                </c:pt>
                <c:pt idx="57668">
                  <c:v>1.007080078125E-3</c:v>
                </c:pt>
                <c:pt idx="57669">
                  <c:v>1.0068416595458984E-3</c:v>
                </c:pt>
                <c:pt idx="57670">
                  <c:v>1.007080078125E-3</c:v>
                </c:pt>
                <c:pt idx="57671">
                  <c:v>1.007080078125E-3</c:v>
                </c:pt>
                <c:pt idx="57672">
                  <c:v>1.0068416595458984E-3</c:v>
                </c:pt>
                <c:pt idx="57673">
                  <c:v>1.007080078125E-3</c:v>
                </c:pt>
                <c:pt idx="57674">
                  <c:v>1.007080078125E-3</c:v>
                </c:pt>
                <c:pt idx="57675">
                  <c:v>1.0068416595458984E-3</c:v>
                </c:pt>
                <c:pt idx="57676">
                  <c:v>1.007080078125E-3</c:v>
                </c:pt>
                <c:pt idx="57677">
                  <c:v>1.007080078125E-3</c:v>
                </c:pt>
                <c:pt idx="57678">
                  <c:v>1.0068416595458984E-3</c:v>
                </c:pt>
                <c:pt idx="57679">
                  <c:v>1.007080078125E-3</c:v>
                </c:pt>
                <c:pt idx="57680">
                  <c:v>1.0080337524414063E-3</c:v>
                </c:pt>
                <c:pt idx="57681">
                  <c:v>1.007080078125E-3</c:v>
                </c:pt>
                <c:pt idx="57682">
                  <c:v>1.20849609375E-2</c:v>
                </c:pt>
                <c:pt idx="57683">
                  <c:v>1.0068416595458984E-3</c:v>
                </c:pt>
                <c:pt idx="57684">
                  <c:v>1.007080078125E-3</c:v>
                </c:pt>
                <c:pt idx="57685">
                  <c:v>1.007080078125E-3</c:v>
                </c:pt>
                <c:pt idx="57686">
                  <c:v>1.0068416595458984E-3</c:v>
                </c:pt>
                <c:pt idx="57687">
                  <c:v>1.007080078125E-3</c:v>
                </c:pt>
                <c:pt idx="57688">
                  <c:v>1.007080078125E-3</c:v>
                </c:pt>
                <c:pt idx="57689">
                  <c:v>1.0068416595458984E-3</c:v>
                </c:pt>
                <c:pt idx="57690">
                  <c:v>1.007080078125E-3</c:v>
                </c:pt>
                <c:pt idx="57691">
                  <c:v>1.007080078125E-3</c:v>
                </c:pt>
                <c:pt idx="57692">
                  <c:v>1.0068416595458984E-3</c:v>
                </c:pt>
                <c:pt idx="57693">
                  <c:v>1.007080078125E-3</c:v>
                </c:pt>
                <c:pt idx="57694">
                  <c:v>1.0080337524414063E-3</c:v>
                </c:pt>
                <c:pt idx="57695">
                  <c:v>1.007080078125E-3</c:v>
                </c:pt>
                <c:pt idx="57696">
                  <c:v>1.0068416595458984E-3</c:v>
                </c:pt>
                <c:pt idx="57697">
                  <c:v>1.007080078125E-3</c:v>
                </c:pt>
                <c:pt idx="57698">
                  <c:v>1.007080078125E-3</c:v>
                </c:pt>
                <c:pt idx="57699">
                  <c:v>1.0068416595458984E-3</c:v>
                </c:pt>
                <c:pt idx="57700">
                  <c:v>1.007080078125E-3</c:v>
                </c:pt>
                <c:pt idx="57701">
                  <c:v>1.007080078125E-3</c:v>
                </c:pt>
                <c:pt idx="57702">
                  <c:v>1.0068416595458984E-3</c:v>
                </c:pt>
                <c:pt idx="57703">
                  <c:v>1.007080078125E-3</c:v>
                </c:pt>
                <c:pt idx="57704">
                  <c:v>1.007080078125E-3</c:v>
                </c:pt>
                <c:pt idx="57705">
                  <c:v>1.0068416595458984E-3</c:v>
                </c:pt>
                <c:pt idx="57706">
                  <c:v>1.0080337524414063E-3</c:v>
                </c:pt>
                <c:pt idx="57707">
                  <c:v>1.007080078125E-3</c:v>
                </c:pt>
                <c:pt idx="57708">
                  <c:v>1.0068416595458984E-3</c:v>
                </c:pt>
                <c:pt idx="57709">
                  <c:v>1.007080078125E-3</c:v>
                </c:pt>
                <c:pt idx="57710">
                  <c:v>1.007080078125E-3</c:v>
                </c:pt>
                <c:pt idx="57711">
                  <c:v>1.0068416595458984E-3</c:v>
                </c:pt>
                <c:pt idx="57712">
                  <c:v>1.007080078125E-3</c:v>
                </c:pt>
                <c:pt idx="57713">
                  <c:v>1.007080078125E-3</c:v>
                </c:pt>
                <c:pt idx="57714">
                  <c:v>1.0068416595458984E-3</c:v>
                </c:pt>
                <c:pt idx="57715">
                  <c:v>1.007080078125E-3</c:v>
                </c:pt>
                <c:pt idx="57716">
                  <c:v>1.007080078125E-3</c:v>
                </c:pt>
                <c:pt idx="57717">
                  <c:v>1.0068416595458984E-3</c:v>
                </c:pt>
                <c:pt idx="57718">
                  <c:v>1.007080078125E-3</c:v>
                </c:pt>
                <c:pt idx="57719">
                  <c:v>1.0080337524414063E-3</c:v>
                </c:pt>
                <c:pt idx="57720">
                  <c:v>1.007080078125E-3</c:v>
                </c:pt>
                <c:pt idx="57721">
                  <c:v>1.0068416595458984E-3</c:v>
                </c:pt>
                <c:pt idx="57722">
                  <c:v>1.007080078125E-3</c:v>
                </c:pt>
                <c:pt idx="57723">
                  <c:v>1.007080078125E-3</c:v>
                </c:pt>
                <c:pt idx="57724">
                  <c:v>1.0068416595458984E-3</c:v>
                </c:pt>
                <c:pt idx="57725">
                  <c:v>1.007080078125E-3</c:v>
                </c:pt>
                <c:pt idx="57726">
                  <c:v>1.007080078125E-3</c:v>
                </c:pt>
                <c:pt idx="57727">
                  <c:v>1.0068416595458984E-3</c:v>
                </c:pt>
                <c:pt idx="57728">
                  <c:v>1.007080078125E-3</c:v>
                </c:pt>
                <c:pt idx="57729">
                  <c:v>1.007080078125E-3</c:v>
                </c:pt>
                <c:pt idx="57730">
                  <c:v>1.0068416595458984E-3</c:v>
                </c:pt>
                <c:pt idx="57731">
                  <c:v>1.0080337524414063E-3</c:v>
                </c:pt>
                <c:pt idx="57732">
                  <c:v>1.007080078125E-3</c:v>
                </c:pt>
                <c:pt idx="57733">
                  <c:v>1.0068416595458984E-3</c:v>
                </c:pt>
                <c:pt idx="57734">
                  <c:v>1.007080078125E-3</c:v>
                </c:pt>
                <c:pt idx="57735">
                  <c:v>1.007080078125E-3</c:v>
                </c:pt>
                <c:pt idx="57736">
                  <c:v>1.0068416595458984E-3</c:v>
                </c:pt>
                <c:pt idx="57737">
                  <c:v>1.007080078125E-3</c:v>
                </c:pt>
                <c:pt idx="57738">
                  <c:v>1.007080078125E-3</c:v>
                </c:pt>
                <c:pt idx="57739">
                  <c:v>1.0068416595458984E-3</c:v>
                </c:pt>
                <c:pt idx="57740">
                  <c:v>1.007080078125E-3</c:v>
                </c:pt>
                <c:pt idx="57741">
                  <c:v>1.007080078125E-3</c:v>
                </c:pt>
                <c:pt idx="57742">
                  <c:v>1.0068416595458984E-3</c:v>
                </c:pt>
                <c:pt idx="57743">
                  <c:v>1.007080078125E-3</c:v>
                </c:pt>
                <c:pt idx="57744">
                  <c:v>1.0080337524414063E-3</c:v>
                </c:pt>
                <c:pt idx="57745">
                  <c:v>1.007080078125E-3</c:v>
                </c:pt>
                <c:pt idx="57746">
                  <c:v>1.0068416595458984E-3</c:v>
                </c:pt>
                <c:pt idx="57747">
                  <c:v>1.007080078125E-3</c:v>
                </c:pt>
                <c:pt idx="57748">
                  <c:v>1.007080078125E-3</c:v>
                </c:pt>
                <c:pt idx="57749">
                  <c:v>1.0068416595458984E-3</c:v>
                </c:pt>
                <c:pt idx="57750">
                  <c:v>1.007080078125E-3</c:v>
                </c:pt>
                <c:pt idx="57751">
                  <c:v>1.007080078125E-3</c:v>
                </c:pt>
                <c:pt idx="57752">
                  <c:v>1.0068416595458984E-3</c:v>
                </c:pt>
                <c:pt idx="57753">
                  <c:v>1.007080078125E-3</c:v>
                </c:pt>
                <c:pt idx="57754">
                  <c:v>1.007080078125E-3</c:v>
                </c:pt>
                <c:pt idx="57755">
                  <c:v>1.0068416595458984E-3</c:v>
                </c:pt>
                <c:pt idx="57756">
                  <c:v>1.0080337524414063E-3</c:v>
                </c:pt>
                <c:pt idx="57757">
                  <c:v>1.007080078125E-3</c:v>
                </c:pt>
                <c:pt idx="57758">
                  <c:v>1.0068416595458984E-3</c:v>
                </c:pt>
                <c:pt idx="57759">
                  <c:v>1.007080078125E-3</c:v>
                </c:pt>
                <c:pt idx="57760">
                  <c:v>1.007080078125E-3</c:v>
                </c:pt>
                <c:pt idx="57761">
                  <c:v>1.0068416595458984E-3</c:v>
                </c:pt>
                <c:pt idx="57762">
                  <c:v>1.007080078125E-3</c:v>
                </c:pt>
                <c:pt idx="57763">
                  <c:v>1.007080078125E-3</c:v>
                </c:pt>
                <c:pt idx="57764">
                  <c:v>1.0068416595458984E-3</c:v>
                </c:pt>
                <c:pt idx="57765">
                  <c:v>1.007080078125E-3</c:v>
                </c:pt>
                <c:pt idx="57766">
                  <c:v>1.007080078125E-3</c:v>
                </c:pt>
                <c:pt idx="57767">
                  <c:v>1.0068416595458984E-3</c:v>
                </c:pt>
                <c:pt idx="57768">
                  <c:v>1.007080078125E-3</c:v>
                </c:pt>
                <c:pt idx="57769">
                  <c:v>1.0080337524414063E-3</c:v>
                </c:pt>
                <c:pt idx="57770">
                  <c:v>1.007080078125E-3</c:v>
                </c:pt>
                <c:pt idx="57771">
                  <c:v>1.0068416595458984E-3</c:v>
                </c:pt>
                <c:pt idx="57772">
                  <c:v>1.007080078125E-3</c:v>
                </c:pt>
                <c:pt idx="57773">
                  <c:v>1.007080078125E-3</c:v>
                </c:pt>
                <c:pt idx="57774">
                  <c:v>1.0068416595458984E-3</c:v>
                </c:pt>
                <c:pt idx="57775">
                  <c:v>1.007080078125E-3</c:v>
                </c:pt>
                <c:pt idx="57776">
                  <c:v>1.007080078125E-3</c:v>
                </c:pt>
                <c:pt idx="57777">
                  <c:v>1.0068416595458984E-3</c:v>
                </c:pt>
                <c:pt idx="57778">
                  <c:v>1.007080078125E-3</c:v>
                </c:pt>
                <c:pt idx="57779">
                  <c:v>1.007080078125E-3</c:v>
                </c:pt>
                <c:pt idx="57780">
                  <c:v>1.0068416595458984E-3</c:v>
                </c:pt>
                <c:pt idx="57781">
                  <c:v>1.0080337524414063E-3</c:v>
                </c:pt>
                <c:pt idx="57782">
                  <c:v>1.007080078125E-3</c:v>
                </c:pt>
                <c:pt idx="57783">
                  <c:v>1.0068416595458984E-3</c:v>
                </c:pt>
                <c:pt idx="57784">
                  <c:v>1.007080078125E-3</c:v>
                </c:pt>
                <c:pt idx="57785">
                  <c:v>1.007080078125E-3</c:v>
                </c:pt>
                <c:pt idx="57786">
                  <c:v>1.0068416595458984E-3</c:v>
                </c:pt>
                <c:pt idx="57787">
                  <c:v>1.007080078125E-3</c:v>
                </c:pt>
                <c:pt idx="57788">
                  <c:v>1.007080078125E-3</c:v>
                </c:pt>
                <c:pt idx="57789">
                  <c:v>1.0068416595458984E-3</c:v>
                </c:pt>
                <c:pt idx="57790">
                  <c:v>1.007080078125E-3</c:v>
                </c:pt>
                <c:pt idx="57791">
                  <c:v>1.007080078125E-3</c:v>
                </c:pt>
                <c:pt idx="57792">
                  <c:v>1.0068416595458984E-3</c:v>
                </c:pt>
                <c:pt idx="57793">
                  <c:v>1.007080078125E-3</c:v>
                </c:pt>
                <c:pt idx="57794">
                  <c:v>1.0080337524414063E-3</c:v>
                </c:pt>
                <c:pt idx="57795">
                  <c:v>1.007080078125E-3</c:v>
                </c:pt>
                <c:pt idx="57796">
                  <c:v>1.0068416595458984E-3</c:v>
                </c:pt>
                <c:pt idx="57797">
                  <c:v>1.007080078125E-3</c:v>
                </c:pt>
                <c:pt idx="57798">
                  <c:v>1.007080078125E-3</c:v>
                </c:pt>
                <c:pt idx="57799">
                  <c:v>1.0068416595458984E-3</c:v>
                </c:pt>
                <c:pt idx="57800">
                  <c:v>1.007080078125E-3</c:v>
                </c:pt>
                <c:pt idx="57801">
                  <c:v>1.007080078125E-3</c:v>
                </c:pt>
                <c:pt idx="57802">
                  <c:v>1.0068416595458984E-3</c:v>
                </c:pt>
                <c:pt idx="57803">
                  <c:v>1.007080078125E-3</c:v>
                </c:pt>
                <c:pt idx="57804">
                  <c:v>1.007080078125E-3</c:v>
                </c:pt>
                <c:pt idx="57805">
                  <c:v>1.0068416595458984E-3</c:v>
                </c:pt>
                <c:pt idx="57806">
                  <c:v>1.0080337524414063E-3</c:v>
                </c:pt>
                <c:pt idx="57807">
                  <c:v>1.007080078125E-3</c:v>
                </c:pt>
                <c:pt idx="57808">
                  <c:v>1.0068416595458984E-3</c:v>
                </c:pt>
                <c:pt idx="57809">
                  <c:v>1.007080078125E-3</c:v>
                </c:pt>
                <c:pt idx="57810">
                  <c:v>1.007080078125E-3</c:v>
                </c:pt>
                <c:pt idx="57811">
                  <c:v>1.0068416595458984E-3</c:v>
                </c:pt>
                <c:pt idx="57812">
                  <c:v>1.007080078125E-3</c:v>
                </c:pt>
                <c:pt idx="57813">
                  <c:v>1.007080078125E-3</c:v>
                </c:pt>
                <c:pt idx="57814">
                  <c:v>1.0068416595458984E-3</c:v>
                </c:pt>
                <c:pt idx="57815">
                  <c:v>1.007080078125E-3</c:v>
                </c:pt>
                <c:pt idx="57816">
                  <c:v>1.007080078125E-3</c:v>
                </c:pt>
                <c:pt idx="57817">
                  <c:v>1.0068416595458984E-3</c:v>
                </c:pt>
                <c:pt idx="57818">
                  <c:v>1.007080078125E-3</c:v>
                </c:pt>
                <c:pt idx="57819">
                  <c:v>1.0080337524414063E-3</c:v>
                </c:pt>
                <c:pt idx="57820">
                  <c:v>1.007080078125E-3</c:v>
                </c:pt>
                <c:pt idx="57821">
                  <c:v>1.0068416595458984E-3</c:v>
                </c:pt>
                <c:pt idx="57822">
                  <c:v>1.007080078125E-3</c:v>
                </c:pt>
                <c:pt idx="57823">
                  <c:v>1.007080078125E-3</c:v>
                </c:pt>
                <c:pt idx="57824">
                  <c:v>1.0068416595458984E-3</c:v>
                </c:pt>
                <c:pt idx="57825">
                  <c:v>1.007080078125E-3</c:v>
                </c:pt>
                <c:pt idx="57826">
                  <c:v>1.007080078125E-3</c:v>
                </c:pt>
                <c:pt idx="57827">
                  <c:v>1.0068416595458984E-3</c:v>
                </c:pt>
                <c:pt idx="57828">
                  <c:v>1.007080078125E-3</c:v>
                </c:pt>
                <c:pt idx="57829">
                  <c:v>1.007080078125E-3</c:v>
                </c:pt>
                <c:pt idx="57830">
                  <c:v>1.0068416595458984E-3</c:v>
                </c:pt>
                <c:pt idx="57831">
                  <c:v>1.0080337524414063E-3</c:v>
                </c:pt>
                <c:pt idx="57832">
                  <c:v>1.007080078125E-3</c:v>
                </c:pt>
                <c:pt idx="57833">
                  <c:v>1.0068416595458984E-3</c:v>
                </c:pt>
                <c:pt idx="57834">
                  <c:v>1.007080078125E-3</c:v>
                </c:pt>
                <c:pt idx="57835">
                  <c:v>1.007080078125E-3</c:v>
                </c:pt>
                <c:pt idx="57836">
                  <c:v>1.0068416595458984E-3</c:v>
                </c:pt>
                <c:pt idx="57837">
                  <c:v>1.007080078125E-3</c:v>
                </c:pt>
                <c:pt idx="57838">
                  <c:v>1.007080078125E-3</c:v>
                </c:pt>
                <c:pt idx="57839">
                  <c:v>1.0068416595458984E-3</c:v>
                </c:pt>
                <c:pt idx="57840">
                  <c:v>1.007080078125E-3</c:v>
                </c:pt>
                <c:pt idx="57841">
                  <c:v>1.007080078125E-3</c:v>
                </c:pt>
                <c:pt idx="57842">
                  <c:v>1.0068416595458984E-3</c:v>
                </c:pt>
                <c:pt idx="57843">
                  <c:v>1.007080078125E-3</c:v>
                </c:pt>
                <c:pt idx="57844">
                  <c:v>1.0080337524414063E-3</c:v>
                </c:pt>
                <c:pt idx="57845">
                  <c:v>1.007080078125E-3</c:v>
                </c:pt>
                <c:pt idx="57846">
                  <c:v>1.0068416595458984E-3</c:v>
                </c:pt>
                <c:pt idx="57847">
                  <c:v>1.007080078125E-3</c:v>
                </c:pt>
                <c:pt idx="57848">
                  <c:v>1.007080078125E-3</c:v>
                </c:pt>
                <c:pt idx="57849">
                  <c:v>1.0068416595458984E-3</c:v>
                </c:pt>
                <c:pt idx="57850">
                  <c:v>1.007080078125E-3</c:v>
                </c:pt>
                <c:pt idx="57851">
                  <c:v>1.007080078125E-3</c:v>
                </c:pt>
                <c:pt idx="57852">
                  <c:v>1.0068416595458984E-3</c:v>
                </c:pt>
                <c:pt idx="57853">
                  <c:v>1.007080078125E-3</c:v>
                </c:pt>
                <c:pt idx="57854">
                  <c:v>1.0068416595458984E-3</c:v>
                </c:pt>
                <c:pt idx="57855">
                  <c:v>1.007080078125E-3</c:v>
                </c:pt>
                <c:pt idx="57856">
                  <c:v>1.0080337524414063E-3</c:v>
                </c:pt>
                <c:pt idx="57857">
                  <c:v>1.007080078125E-3</c:v>
                </c:pt>
                <c:pt idx="57858">
                  <c:v>1.0068416595458984E-3</c:v>
                </c:pt>
                <c:pt idx="57859">
                  <c:v>1.007080078125E-3</c:v>
                </c:pt>
                <c:pt idx="57860">
                  <c:v>1.007080078125E-3</c:v>
                </c:pt>
                <c:pt idx="57861">
                  <c:v>1.0068416595458984E-3</c:v>
                </c:pt>
                <c:pt idx="57862">
                  <c:v>1.007080078125E-3</c:v>
                </c:pt>
                <c:pt idx="57863">
                  <c:v>1.007080078125E-3</c:v>
                </c:pt>
                <c:pt idx="57864">
                  <c:v>1.0068416595458984E-3</c:v>
                </c:pt>
                <c:pt idx="57865">
                  <c:v>1.007080078125E-3</c:v>
                </c:pt>
                <c:pt idx="57866">
                  <c:v>1.007080078125E-3</c:v>
                </c:pt>
                <c:pt idx="57867">
                  <c:v>1.0068416595458984E-3</c:v>
                </c:pt>
                <c:pt idx="57868">
                  <c:v>1.007080078125E-3</c:v>
                </c:pt>
                <c:pt idx="57869">
                  <c:v>1.0080337524414063E-3</c:v>
                </c:pt>
                <c:pt idx="57870">
                  <c:v>1.007080078125E-3</c:v>
                </c:pt>
                <c:pt idx="57871">
                  <c:v>1.0068416595458984E-3</c:v>
                </c:pt>
                <c:pt idx="57872">
                  <c:v>1.007080078125E-3</c:v>
                </c:pt>
                <c:pt idx="57873">
                  <c:v>1.007080078125E-3</c:v>
                </c:pt>
                <c:pt idx="57874">
                  <c:v>1.0068416595458984E-3</c:v>
                </c:pt>
                <c:pt idx="57875">
                  <c:v>1.007080078125E-3</c:v>
                </c:pt>
                <c:pt idx="57876">
                  <c:v>1.0068416595458984E-3</c:v>
                </c:pt>
                <c:pt idx="57877">
                  <c:v>1.007080078125E-3</c:v>
                </c:pt>
                <c:pt idx="57878">
                  <c:v>5.3375005722045898E-2</c:v>
                </c:pt>
                <c:pt idx="57879">
                  <c:v>1.0080337524414063E-3</c:v>
                </c:pt>
                <c:pt idx="57880">
                  <c:v>1.007080078125E-3</c:v>
                </c:pt>
                <c:pt idx="57881">
                  <c:v>1.0068416595458984E-3</c:v>
                </c:pt>
                <c:pt idx="57882">
                  <c:v>1.007080078125E-3</c:v>
                </c:pt>
                <c:pt idx="57883">
                  <c:v>1.007080078125E-3</c:v>
                </c:pt>
                <c:pt idx="57884">
                  <c:v>1.0068416595458984E-3</c:v>
                </c:pt>
                <c:pt idx="57885">
                  <c:v>1.007080078125E-3</c:v>
                </c:pt>
                <c:pt idx="57886">
                  <c:v>1.007080078125E-3</c:v>
                </c:pt>
                <c:pt idx="57887">
                  <c:v>1.0068416595458984E-3</c:v>
                </c:pt>
                <c:pt idx="57888">
                  <c:v>1.007080078125E-3</c:v>
                </c:pt>
                <c:pt idx="57889">
                  <c:v>1.007080078125E-3</c:v>
                </c:pt>
                <c:pt idx="57890">
                  <c:v>1.0068416595458984E-3</c:v>
                </c:pt>
                <c:pt idx="57891">
                  <c:v>1.007080078125E-3</c:v>
                </c:pt>
                <c:pt idx="57892">
                  <c:v>1.0080337524414063E-3</c:v>
                </c:pt>
                <c:pt idx="57893">
                  <c:v>1.0068416595458984E-3</c:v>
                </c:pt>
                <c:pt idx="57894">
                  <c:v>1.007080078125E-3</c:v>
                </c:pt>
                <c:pt idx="57895">
                  <c:v>1.007080078125E-3</c:v>
                </c:pt>
                <c:pt idx="57896">
                  <c:v>1.0068416595458984E-3</c:v>
                </c:pt>
                <c:pt idx="57897">
                  <c:v>1.007080078125E-3</c:v>
                </c:pt>
                <c:pt idx="57898">
                  <c:v>1.007080078125E-3</c:v>
                </c:pt>
                <c:pt idx="57899">
                  <c:v>1.0068416595458984E-3</c:v>
                </c:pt>
                <c:pt idx="57900">
                  <c:v>1.007080078125E-3</c:v>
                </c:pt>
                <c:pt idx="57901">
                  <c:v>1.007080078125E-3</c:v>
                </c:pt>
                <c:pt idx="57902">
                  <c:v>1.0068416595458984E-3</c:v>
                </c:pt>
                <c:pt idx="57903">
                  <c:v>1.007080078125E-3</c:v>
                </c:pt>
                <c:pt idx="57904">
                  <c:v>1.0080337524414063E-3</c:v>
                </c:pt>
                <c:pt idx="57905">
                  <c:v>1.007080078125E-3</c:v>
                </c:pt>
                <c:pt idx="57906">
                  <c:v>1.0068416595458984E-3</c:v>
                </c:pt>
                <c:pt idx="57907">
                  <c:v>1.007080078125E-3</c:v>
                </c:pt>
                <c:pt idx="57908">
                  <c:v>1.007080078125E-3</c:v>
                </c:pt>
                <c:pt idx="57909">
                  <c:v>1.0068416595458984E-3</c:v>
                </c:pt>
                <c:pt idx="57910">
                  <c:v>1.007080078125E-3</c:v>
                </c:pt>
                <c:pt idx="57911">
                  <c:v>1.007080078125E-3</c:v>
                </c:pt>
                <c:pt idx="57912">
                  <c:v>1.0068416595458984E-3</c:v>
                </c:pt>
                <c:pt idx="57913">
                  <c:v>1.007080078125E-3</c:v>
                </c:pt>
                <c:pt idx="57914">
                  <c:v>1.007080078125E-3</c:v>
                </c:pt>
                <c:pt idx="57915">
                  <c:v>1.0068416595458984E-3</c:v>
                </c:pt>
                <c:pt idx="57916">
                  <c:v>1.007080078125E-3</c:v>
                </c:pt>
                <c:pt idx="57917">
                  <c:v>1.0080337524414063E-3</c:v>
                </c:pt>
                <c:pt idx="57918">
                  <c:v>1.0068416595458984E-3</c:v>
                </c:pt>
                <c:pt idx="57919">
                  <c:v>1.007080078125E-3</c:v>
                </c:pt>
                <c:pt idx="57920">
                  <c:v>1.007080078125E-3</c:v>
                </c:pt>
                <c:pt idx="57921">
                  <c:v>1.0068416595458984E-3</c:v>
                </c:pt>
                <c:pt idx="57922">
                  <c:v>1.007080078125E-3</c:v>
                </c:pt>
                <c:pt idx="57923">
                  <c:v>1.007080078125E-3</c:v>
                </c:pt>
                <c:pt idx="57924">
                  <c:v>1.0068416595458984E-3</c:v>
                </c:pt>
                <c:pt idx="57925">
                  <c:v>1.007080078125E-3</c:v>
                </c:pt>
                <c:pt idx="57926">
                  <c:v>1.007080078125E-3</c:v>
                </c:pt>
                <c:pt idx="57927">
                  <c:v>1.0068416595458984E-3</c:v>
                </c:pt>
                <c:pt idx="57928">
                  <c:v>1.007080078125E-3</c:v>
                </c:pt>
                <c:pt idx="57929">
                  <c:v>1.0080337524414063E-3</c:v>
                </c:pt>
                <c:pt idx="57930">
                  <c:v>1.007080078125E-3</c:v>
                </c:pt>
                <c:pt idx="57931">
                  <c:v>1.0068416595458984E-3</c:v>
                </c:pt>
                <c:pt idx="57932">
                  <c:v>1.007080078125E-3</c:v>
                </c:pt>
                <c:pt idx="57933">
                  <c:v>1.007080078125E-3</c:v>
                </c:pt>
                <c:pt idx="57934">
                  <c:v>1.0068416595458984E-3</c:v>
                </c:pt>
                <c:pt idx="57935">
                  <c:v>1.007080078125E-3</c:v>
                </c:pt>
                <c:pt idx="57936">
                  <c:v>1.007080078125E-3</c:v>
                </c:pt>
                <c:pt idx="57937">
                  <c:v>1.4098882675170898E-2</c:v>
                </c:pt>
                <c:pt idx="57938">
                  <c:v>1.007080078125E-3</c:v>
                </c:pt>
                <c:pt idx="57939">
                  <c:v>1.0068416595458984E-3</c:v>
                </c:pt>
                <c:pt idx="57940">
                  <c:v>1.007080078125E-3</c:v>
                </c:pt>
                <c:pt idx="57941">
                  <c:v>1.0080337524414063E-3</c:v>
                </c:pt>
                <c:pt idx="57942">
                  <c:v>1.007080078125E-3</c:v>
                </c:pt>
                <c:pt idx="57943">
                  <c:v>1.0068416595458984E-3</c:v>
                </c:pt>
                <c:pt idx="57944">
                  <c:v>1.007080078125E-3</c:v>
                </c:pt>
                <c:pt idx="57945">
                  <c:v>2.0139217376708984E-3</c:v>
                </c:pt>
                <c:pt idx="57946">
                  <c:v>1.007080078125E-3</c:v>
                </c:pt>
                <c:pt idx="57947">
                  <c:v>1.007080078125E-3</c:v>
                </c:pt>
                <c:pt idx="57948">
                  <c:v>1.0068416595458984E-3</c:v>
                </c:pt>
                <c:pt idx="57949">
                  <c:v>1.007080078125E-3</c:v>
                </c:pt>
                <c:pt idx="57950">
                  <c:v>1.007080078125E-3</c:v>
                </c:pt>
                <c:pt idx="57951">
                  <c:v>1.0068416595458984E-3</c:v>
                </c:pt>
                <c:pt idx="57952">
                  <c:v>1.007080078125E-3</c:v>
                </c:pt>
                <c:pt idx="57953">
                  <c:v>1.0080337524414063E-3</c:v>
                </c:pt>
                <c:pt idx="57954">
                  <c:v>1.0068416595458984E-3</c:v>
                </c:pt>
                <c:pt idx="57955">
                  <c:v>1.007080078125E-3</c:v>
                </c:pt>
                <c:pt idx="57956">
                  <c:v>1.007080078125E-3</c:v>
                </c:pt>
                <c:pt idx="57957">
                  <c:v>1.0068416595458984E-3</c:v>
                </c:pt>
                <c:pt idx="57958">
                  <c:v>1.007080078125E-3</c:v>
                </c:pt>
                <c:pt idx="57959">
                  <c:v>1.007080078125E-3</c:v>
                </c:pt>
                <c:pt idx="57960">
                  <c:v>1.0068416595458984E-3</c:v>
                </c:pt>
                <c:pt idx="57961">
                  <c:v>1.007080078125E-3</c:v>
                </c:pt>
                <c:pt idx="57962">
                  <c:v>1.007080078125E-3</c:v>
                </c:pt>
                <c:pt idx="57963">
                  <c:v>1.0068416595458984E-3</c:v>
                </c:pt>
                <c:pt idx="57964">
                  <c:v>1.007080078125E-3</c:v>
                </c:pt>
                <c:pt idx="57965">
                  <c:v>1.0080337524414063E-3</c:v>
                </c:pt>
                <c:pt idx="57966">
                  <c:v>1.007080078125E-3</c:v>
                </c:pt>
                <c:pt idx="57967">
                  <c:v>1.0068416595458984E-3</c:v>
                </c:pt>
                <c:pt idx="57968">
                  <c:v>1.007080078125E-3</c:v>
                </c:pt>
                <c:pt idx="57969">
                  <c:v>1.007080078125E-3</c:v>
                </c:pt>
                <c:pt idx="57970">
                  <c:v>1.0068416595458984E-3</c:v>
                </c:pt>
                <c:pt idx="57971">
                  <c:v>1.007080078125E-3</c:v>
                </c:pt>
                <c:pt idx="57972">
                  <c:v>1.007080078125E-3</c:v>
                </c:pt>
                <c:pt idx="57973">
                  <c:v>1.0068416595458984E-3</c:v>
                </c:pt>
                <c:pt idx="57974">
                  <c:v>1.007080078125E-3</c:v>
                </c:pt>
                <c:pt idx="57975">
                  <c:v>1.007080078125E-3</c:v>
                </c:pt>
                <c:pt idx="57976">
                  <c:v>1.0068416595458984E-3</c:v>
                </c:pt>
                <c:pt idx="57977">
                  <c:v>1.007080078125E-3</c:v>
                </c:pt>
                <c:pt idx="57978">
                  <c:v>1.0080337524414063E-3</c:v>
                </c:pt>
                <c:pt idx="57979">
                  <c:v>1.0068416595458984E-3</c:v>
                </c:pt>
                <c:pt idx="57980">
                  <c:v>1.007080078125E-3</c:v>
                </c:pt>
                <c:pt idx="57981">
                  <c:v>1.007080078125E-3</c:v>
                </c:pt>
                <c:pt idx="57982">
                  <c:v>1.0068416595458984E-3</c:v>
                </c:pt>
                <c:pt idx="57983">
                  <c:v>1.007080078125E-3</c:v>
                </c:pt>
                <c:pt idx="57984">
                  <c:v>1.007080078125E-3</c:v>
                </c:pt>
                <c:pt idx="57985">
                  <c:v>1.0068416595458984E-3</c:v>
                </c:pt>
                <c:pt idx="57986">
                  <c:v>1.007080078125E-3</c:v>
                </c:pt>
                <c:pt idx="57987">
                  <c:v>1.007080078125E-3</c:v>
                </c:pt>
                <c:pt idx="57988">
                  <c:v>1.0068416595458984E-3</c:v>
                </c:pt>
                <c:pt idx="57989">
                  <c:v>1.007080078125E-3</c:v>
                </c:pt>
                <c:pt idx="57990">
                  <c:v>1.0080337524414063E-3</c:v>
                </c:pt>
                <c:pt idx="57991">
                  <c:v>1.007080078125E-3</c:v>
                </c:pt>
                <c:pt idx="57992">
                  <c:v>1.0068416595458984E-3</c:v>
                </c:pt>
                <c:pt idx="57993">
                  <c:v>1.007080078125E-3</c:v>
                </c:pt>
                <c:pt idx="57994">
                  <c:v>1.007080078125E-3</c:v>
                </c:pt>
                <c:pt idx="57995">
                  <c:v>1.0068416595458984E-3</c:v>
                </c:pt>
                <c:pt idx="57996">
                  <c:v>1.007080078125E-3</c:v>
                </c:pt>
                <c:pt idx="57997">
                  <c:v>1.007080078125E-3</c:v>
                </c:pt>
                <c:pt idx="57998">
                  <c:v>1.0068416595458984E-3</c:v>
                </c:pt>
                <c:pt idx="57999">
                  <c:v>1.007080078125E-3</c:v>
                </c:pt>
                <c:pt idx="58000">
                  <c:v>1.007080078125E-3</c:v>
                </c:pt>
                <c:pt idx="58001">
                  <c:v>1.0068416595458984E-3</c:v>
                </c:pt>
                <c:pt idx="58002">
                  <c:v>1.007080078125E-3</c:v>
                </c:pt>
                <c:pt idx="58003">
                  <c:v>1.0080337524414063E-3</c:v>
                </c:pt>
                <c:pt idx="58004">
                  <c:v>1.0068416595458984E-3</c:v>
                </c:pt>
                <c:pt idx="58005">
                  <c:v>1.007080078125E-3</c:v>
                </c:pt>
                <c:pt idx="58006">
                  <c:v>1.007080078125E-3</c:v>
                </c:pt>
                <c:pt idx="58007">
                  <c:v>1.0068416595458984E-3</c:v>
                </c:pt>
                <c:pt idx="58008">
                  <c:v>1.007080078125E-3</c:v>
                </c:pt>
                <c:pt idx="58009">
                  <c:v>1.007080078125E-3</c:v>
                </c:pt>
                <c:pt idx="58010">
                  <c:v>1.0068416595458984E-3</c:v>
                </c:pt>
                <c:pt idx="58011">
                  <c:v>1.007080078125E-3</c:v>
                </c:pt>
                <c:pt idx="58012">
                  <c:v>1.007080078125E-3</c:v>
                </c:pt>
                <c:pt idx="58013">
                  <c:v>1.0068416595458984E-3</c:v>
                </c:pt>
                <c:pt idx="58014">
                  <c:v>1.007080078125E-3</c:v>
                </c:pt>
                <c:pt idx="58015">
                  <c:v>1.0080337524414063E-3</c:v>
                </c:pt>
                <c:pt idx="58016">
                  <c:v>1.007080078125E-3</c:v>
                </c:pt>
                <c:pt idx="58017">
                  <c:v>1.0068416595458984E-3</c:v>
                </c:pt>
                <c:pt idx="58018">
                  <c:v>1.007080078125E-3</c:v>
                </c:pt>
                <c:pt idx="58019">
                  <c:v>1.007080078125E-3</c:v>
                </c:pt>
                <c:pt idx="58020">
                  <c:v>1.0068416595458984E-3</c:v>
                </c:pt>
                <c:pt idx="58021">
                  <c:v>1.007080078125E-3</c:v>
                </c:pt>
                <c:pt idx="58022">
                  <c:v>1.007080078125E-3</c:v>
                </c:pt>
                <c:pt idx="58023">
                  <c:v>1.0068416595458984E-3</c:v>
                </c:pt>
                <c:pt idx="58024">
                  <c:v>1.007080078125E-3</c:v>
                </c:pt>
                <c:pt idx="58025">
                  <c:v>1.007080078125E-3</c:v>
                </c:pt>
                <c:pt idx="58026">
                  <c:v>1.0068416595458984E-3</c:v>
                </c:pt>
                <c:pt idx="58027">
                  <c:v>1.007080078125E-3</c:v>
                </c:pt>
                <c:pt idx="58028">
                  <c:v>1.0080337524414063E-3</c:v>
                </c:pt>
                <c:pt idx="58029">
                  <c:v>1.0068416595458984E-3</c:v>
                </c:pt>
                <c:pt idx="58030">
                  <c:v>1.007080078125E-3</c:v>
                </c:pt>
                <c:pt idx="58031">
                  <c:v>1.007080078125E-3</c:v>
                </c:pt>
                <c:pt idx="58032">
                  <c:v>1.0068416595458984E-3</c:v>
                </c:pt>
                <c:pt idx="58033">
                  <c:v>1.007080078125E-3</c:v>
                </c:pt>
                <c:pt idx="58034">
                  <c:v>1.007080078125E-3</c:v>
                </c:pt>
                <c:pt idx="58035">
                  <c:v>1.0068416595458984E-3</c:v>
                </c:pt>
                <c:pt idx="58036">
                  <c:v>1.007080078125E-3</c:v>
                </c:pt>
                <c:pt idx="58037">
                  <c:v>1.007080078125E-3</c:v>
                </c:pt>
                <c:pt idx="58038">
                  <c:v>1.0068416595458984E-3</c:v>
                </c:pt>
                <c:pt idx="58039">
                  <c:v>1.007080078125E-3</c:v>
                </c:pt>
                <c:pt idx="58040">
                  <c:v>1.0080337524414063E-3</c:v>
                </c:pt>
                <c:pt idx="58041">
                  <c:v>1.007080078125E-3</c:v>
                </c:pt>
                <c:pt idx="58042">
                  <c:v>1.0068416595458984E-3</c:v>
                </c:pt>
                <c:pt idx="58043">
                  <c:v>1.007080078125E-3</c:v>
                </c:pt>
                <c:pt idx="58044">
                  <c:v>1.007080078125E-3</c:v>
                </c:pt>
                <c:pt idx="58045">
                  <c:v>1.0068416595458984E-3</c:v>
                </c:pt>
                <c:pt idx="58046">
                  <c:v>1.007080078125E-3</c:v>
                </c:pt>
                <c:pt idx="58047">
                  <c:v>1.007080078125E-3</c:v>
                </c:pt>
                <c:pt idx="58048">
                  <c:v>1.0068416595458984E-3</c:v>
                </c:pt>
                <c:pt idx="58049">
                  <c:v>1.007080078125E-3</c:v>
                </c:pt>
                <c:pt idx="58050">
                  <c:v>1.007080078125E-3</c:v>
                </c:pt>
                <c:pt idx="58051">
                  <c:v>1.0068416595458984E-3</c:v>
                </c:pt>
                <c:pt idx="58052">
                  <c:v>1.007080078125E-3</c:v>
                </c:pt>
                <c:pt idx="58053">
                  <c:v>1.0080337524414063E-3</c:v>
                </c:pt>
                <c:pt idx="58054">
                  <c:v>1.0068416595458984E-3</c:v>
                </c:pt>
                <c:pt idx="58055">
                  <c:v>1.007080078125E-3</c:v>
                </c:pt>
                <c:pt idx="58056">
                  <c:v>1.007080078125E-3</c:v>
                </c:pt>
                <c:pt idx="58057">
                  <c:v>1.0068416595458984E-3</c:v>
                </c:pt>
                <c:pt idx="58058">
                  <c:v>1.007080078125E-3</c:v>
                </c:pt>
                <c:pt idx="58059">
                  <c:v>1.007080078125E-3</c:v>
                </c:pt>
                <c:pt idx="58060">
                  <c:v>1.0068416595458984E-3</c:v>
                </c:pt>
                <c:pt idx="58061">
                  <c:v>1.007080078125E-3</c:v>
                </c:pt>
                <c:pt idx="58062">
                  <c:v>1.007080078125E-3</c:v>
                </c:pt>
                <c:pt idx="58063">
                  <c:v>1.0068416595458984E-3</c:v>
                </c:pt>
                <c:pt idx="58064">
                  <c:v>1.007080078125E-3</c:v>
                </c:pt>
                <c:pt idx="58065">
                  <c:v>1.0080337524414063E-3</c:v>
                </c:pt>
                <c:pt idx="58066">
                  <c:v>1.007080078125E-3</c:v>
                </c:pt>
                <c:pt idx="58067">
                  <c:v>1.0068416595458984E-3</c:v>
                </c:pt>
                <c:pt idx="58068">
                  <c:v>1.007080078125E-3</c:v>
                </c:pt>
                <c:pt idx="58069">
                  <c:v>1.007080078125E-3</c:v>
                </c:pt>
                <c:pt idx="58070">
                  <c:v>1.0068416595458984E-3</c:v>
                </c:pt>
                <c:pt idx="58071">
                  <c:v>1.007080078125E-3</c:v>
                </c:pt>
                <c:pt idx="58072">
                  <c:v>1.007080078125E-3</c:v>
                </c:pt>
                <c:pt idx="58073">
                  <c:v>1.0068416595458984E-3</c:v>
                </c:pt>
                <c:pt idx="58074">
                  <c:v>1.007080078125E-3</c:v>
                </c:pt>
                <c:pt idx="58075">
                  <c:v>1.007080078125E-3</c:v>
                </c:pt>
                <c:pt idx="58076">
                  <c:v>1.0068416595458984E-3</c:v>
                </c:pt>
                <c:pt idx="58077">
                  <c:v>1.0080337524414063E-3</c:v>
                </c:pt>
                <c:pt idx="58078">
                  <c:v>1.007080078125E-3</c:v>
                </c:pt>
                <c:pt idx="58079">
                  <c:v>1.0068416595458984E-3</c:v>
                </c:pt>
                <c:pt idx="58080">
                  <c:v>1.007080078125E-3</c:v>
                </c:pt>
                <c:pt idx="58081">
                  <c:v>1.007080078125E-3</c:v>
                </c:pt>
                <c:pt idx="58082">
                  <c:v>1.0068416595458984E-3</c:v>
                </c:pt>
                <c:pt idx="58083">
                  <c:v>1.007080078125E-3</c:v>
                </c:pt>
                <c:pt idx="58084">
                  <c:v>1.007080078125E-3</c:v>
                </c:pt>
                <c:pt idx="58085">
                  <c:v>1.0068416595458984E-3</c:v>
                </c:pt>
                <c:pt idx="58086">
                  <c:v>1.007080078125E-3</c:v>
                </c:pt>
                <c:pt idx="58087">
                  <c:v>1.007080078125E-3</c:v>
                </c:pt>
                <c:pt idx="58088">
                  <c:v>1.0068416595458984E-3</c:v>
                </c:pt>
                <c:pt idx="58089">
                  <c:v>1.007080078125E-3</c:v>
                </c:pt>
                <c:pt idx="58090">
                  <c:v>1.0080337524414063E-3</c:v>
                </c:pt>
                <c:pt idx="58091">
                  <c:v>1.007080078125E-3</c:v>
                </c:pt>
                <c:pt idx="58092">
                  <c:v>1.0068416595458984E-3</c:v>
                </c:pt>
                <c:pt idx="58093">
                  <c:v>1.007080078125E-3</c:v>
                </c:pt>
                <c:pt idx="58094">
                  <c:v>1.007080078125E-3</c:v>
                </c:pt>
                <c:pt idx="58095">
                  <c:v>1.0068416595458984E-3</c:v>
                </c:pt>
                <c:pt idx="58096">
                  <c:v>1.007080078125E-3</c:v>
                </c:pt>
                <c:pt idx="58097">
                  <c:v>1.007080078125E-3</c:v>
                </c:pt>
                <c:pt idx="58098">
                  <c:v>1.0068416595458984E-3</c:v>
                </c:pt>
                <c:pt idx="58099">
                  <c:v>1.007080078125E-3</c:v>
                </c:pt>
                <c:pt idx="58100">
                  <c:v>1.007080078125E-3</c:v>
                </c:pt>
                <c:pt idx="58101">
                  <c:v>1.0068416595458984E-3</c:v>
                </c:pt>
                <c:pt idx="58102">
                  <c:v>1.0080337524414063E-3</c:v>
                </c:pt>
                <c:pt idx="58103">
                  <c:v>1.007080078125E-3</c:v>
                </c:pt>
                <c:pt idx="58104">
                  <c:v>1.0068416595458984E-3</c:v>
                </c:pt>
                <c:pt idx="58105">
                  <c:v>1.007080078125E-3</c:v>
                </c:pt>
                <c:pt idx="58106">
                  <c:v>1.007080078125E-3</c:v>
                </c:pt>
                <c:pt idx="58107">
                  <c:v>1.0068416595458984E-3</c:v>
                </c:pt>
                <c:pt idx="58108">
                  <c:v>1.007080078125E-3</c:v>
                </c:pt>
                <c:pt idx="58109">
                  <c:v>1.007080078125E-3</c:v>
                </c:pt>
                <c:pt idx="58110">
                  <c:v>1.0068416595458984E-3</c:v>
                </c:pt>
                <c:pt idx="58111">
                  <c:v>1.007080078125E-3</c:v>
                </c:pt>
                <c:pt idx="58112">
                  <c:v>1.007080078125E-3</c:v>
                </c:pt>
                <c:pt idx="58113">
                  <c:v>1.0068416595458984E-3</c:v>
                </c:pt>
                <c:pt idx="58114">
                  <c:v>1.007080078125E-3</c:v>
                </c:pt>
                <c:pt idx="58115">
                  <c:v>1.0080337524414063E-3</c:v>
                </c:pt>
                <c:pt idx="58116">
                  <c:v>1.007080078125E-3</c:v>
                </c:pt>
                <c:pt idx="58117">
                  <c:v>1.0068416595458984E-3</c:v>
                </c:pt>
                <c:pt idx="58118">
                  <c:v>1.007080078125E-3</c:v>
                </c:pt>
                <c:pt idx="58119">
                  <c:v>1.007080078125E-3</c:v>
                </c:pt>
                <c:pt idx="58120">
                  <c:v>1.0068416595458984E-3</c:v>
                </c:pt>
                <c:pt idx="58121">
                  <c:v>1.007080078125E-3</c:v>
                </c:pt>
                <c:pt idx="58122">
                  <c:v>1.007080078125E-3</c:v>
                </c:pt>
                <c:pt idx="58123">
                  <c:v>1.0068416595458984E-3</c:v>
                </c:pt>
                <c:pt idx="58124">
                  <c:v>1.007080078125E-3</c:v>
                </c:pt>
                <c:pt idx="58125">
                  <c:v>1.007080078125E-3</c:v>
                </c:pt>
                <c:pt idx="58126">
                  <c:v>1.0068416595458984E-3</c:v>
                </c:pt>
                <c:pt idx="58127">
                  <c:v>1.0080337524414063E-3</c:v>
                </c:pt>
                <c:pt idx="58128">
                  <c:v>1.007080078125E-3</c:v>
                </c:pt>
                <c:pt idx="58129">
                  <c:v>1.0068416595458984E-3</c:v>
                </c:pt>
                <c:pt idx="58130">
                  <c:v>1.007080078125E-3</c:v>
                </c:pt>
                <c:pt idx="58131">
                  <c:v>1.007080078125E-3</c:v>
                </c:pt>
                <c:pt idx="58132">
                  <c:v>1.0068416595458984E-3</c:v>
                </c:pt>
                <c:pt idx="58133">
                  <c:v>1.007080078125E-3</c:v>
                </c:pt>
                <c:pt idx="58134">
                  <c:v>1.007080078125E-3</c:v>
                </c:pt>
                <c:pt idx="58135">
                  <c:v>1.0068416595458984E-3</c:v>
                </c:pt>
                <c:pt idx="58136">
                  <c:v>1.007080078125E-3</c:v>
                </c:pt>
                <c:pt idx="58137">
                  <c:v>1.007080078125E-3</c:v>
                </c:pt>
                <c:pt idx="58138">
                  <c:v>1.0068416595458984E-3</c:v>
                </c:pt>
                <c:pt idx="58139">
                  <c:v>1.007080078125E-3</c:v>
                </c:pt>
                <c:pt idx="58140">
                  <c:v>1.0080337524414063E-3</c:v>
                </c:pt>
                <c:pt idx="58141">
                  <c:v>1.007080078125E-3</c:v>
                </c:pt>
                <c:pt idx="58142">
                  <c:v>1.0068416595458984E-3</c:v>
                </c:pt>
                <c:pt idx="58143">
                  <c:v>1.007080078125E-3</c:v>
                </c:pt>
                <c:pt idx="58144">
                  <c:v>1.007080078125E-3</c:v>
                </c:pt>
                <c:pt idx="58145">
                  <c:v>1.0068416595458984E-3</c:v>
                </c:pt>
                <c:pt idx="58146">
                  <c:v>1.007080078125E-3</c:v>
                </c:pt>
                <c:pt idx="58147">
                  <c:v>1.007080078125E-3</c:v>
                </c:pt>
                <c:pt idx="58148">
                  <c:v>1.0068416595458984E-3</c:v>
                </c:pt>
                <c:pt idx="58149">
                  <c:v>1.007080078125E-3</c:v>
                </c:pt>
                <c:pt idx="58150">
                  <c:v>1.007080078125E-3</c:v>
                </c:pt>
                <c:pt idx="58151">
                  <c:v>1.0068416595458984E-3</c:v>
                </c:pt>
                <c:pt idx="58152">
                  <c:v>1.0080337524414063E-3</c:v>
                </c:pt>
                <c:pt idx="58153">
                  <c:v>1.007080078125E-3</c:v>
                </c:pt>
                <c:pt idx="58154">
                  <c:v>1.0068416595458984E-3</c:v>
                </c:pt>
                <c:pt idx="58155">
                  <c:v>1.007080078125E-3</c:v>
                </c:pt>
                <c:pt idx="58156">
                  <c:v>1.007080078125E-3</c:v>
                </c:pt>
                <c:pt idx="58157">
                  <c:v>1.0068416595458984E-3</c:v>
                </c:pt>
                <c:pt idx="58158">
                  <c:v>1.007080078125E-3</c:v>
                </c:pt>
                <c:pt idx="58159">
                  <c:v>1.007080078125E-3</c:v>
                </c:pt>
                <c:pt idx="58160">
                  <c:v>1.0068416595458984E-3</c:v>
                </c:pt>
                <c:pt idx="58161">
                  <c:v>1.007080078125E-3</c:v>
                </c:pt>
                <c:pt idx="58162">
                  <c:v>1.007080078125E-3</c:v>
                </c:pt>
                <c:pt idx="58163">
                  <c:v>1.0068416595458984E-3</c:v>
                </c:pt>
                <c:pt idx="58164">
                  <c:v>1.007080078125E-3</c:v>
                </c:pt>
                <c:pt idx="58165">
                  <c:v>1.0080337524414063E-3</c:v>
                </c:pt>
                <c:pt idx="58166">
                  <c:v>1.007080078125E-3</c:v>
                </c:pt>
                <c:pt idx="58167">
                  <c:v>1.0068416595458984E-3</c:v>
                </c:pt>
                <c:pt idx="58168">
                  <c:v>1.007080078125E-3</c:v>
                </c:pt>
                <c:pt idx="58169">
                  <c:v>1.007080078125E-3</c:v>
                </c:pt>
                <c:pt idx="58170">
                  <c:v>1.0068416595458984E-3</c:v>
                </c:pt>
                <c:pt idx="58171">
                  <c:v>1.007080078125E-3</c:v>
                </c:pt>
                <c:pt idx="58172">
                  <c:v>1.007080078125E-3</c:v>
                </c:pt>
                <c:pt idx="58173">
                  <c:v>1.0068416595458984E-3</c:v>
                </c:pt>
                <c:pt idx="58174">
                  <c:v>1.007080078125E-3</c:v>
                </c:pt>
                <c:pt idx="58175">
                  <c:v>1.007080078125E-3</c:v>
                </c:pt>
                <c:pt idx="58176">
                  <c:v>1.0068416595458984E-3</c:v>
                </c:pt>
                <c:pt idx="58177">
                  <c:v>1.0080337524414063E-3</c:v>
                </c:pt>
                <c:pt idx="58178">
                  <c:v>1.007080078125E-3</c:v>
                </c:pt>
                <c:pt idx="58179">
                  <c:v>1.0068416595458984E-3</c:v>
                </c:pt>
                <c:pt idx="58180">
                  <c:v>1.007080078125E-3</c:v>
                </c:pt>
                <c:pt idx="58181">
                  <c:v>1.007080078125E-3</c:v>
                </c:pt>
                <c:pt idx="58182">
                  <c:v>1.0068416595458984E-3</c:v>
                </c:pt>
                <c:pt idx="58183">
                  <c:v>1.007080078125E-3</c:v>
                </c:pt>
                <c:pt idx="58184">
                  <c:v>1.007080078125E-3</c:v>
                </c:pt>
                <c:pt idx="58185">
                  <c:v>1.0068416595458984E-3</c:v>
                </c:pt>
                <c:pt idx="58186">
                  <c:v>1.007080078125E-3</c:v>
                </c:pt>
                <c:pt idx="58187">
                  <c:v>1.007080078125E-3</c:v>
                </c:pt>
                <c:pt idx="58188">
                  <c:v>1.0068416595458984E-3</c:v>
                </c:pt>
                <c:pt idx="58189">
                  <c:v>1.007080078125E-3</c:v>
                </c:pt>
                <c:pt idx="58190">
                  <c:v>1.0080337524414063E-3</c:v>
                </c:pt>
                <c:pt idx="58191">
                  <c:v>1.007080078125E-3</c:v>
                </c:pt>
                <c:pt idx="58192">
                  <c:v>1.0068416595458984E-3</c:v>
                </c:pt>
                <c:pt idx="58193">
                  <c:v>1.007080078125E-3</c:v>
                </c:pt>
                <c:pt idx="58194">
                  <c:v>1.007080078125E-3</c:v>
                </c:pt>
                <c:pt idx="58195">
                  <c:v>1.0068416595458984E-3</c:v>
                </c:pt>
                <c:pt idx="58196">
                  <c:v>1.007080078125E-3</c:v>
                </c:pt>
                <c:pt idx="58197">
                  <c:v>1.007080078125E-3</c:v>
                </c:pt>
                <c:pt idx="58198">
                  <c:v>1.0068416595458984E-3</c:v>
                </c:pt>
                <c:pt idx="58199">
                  <c:v>1.007080078125E-3</c:v>
                </c:pt>
                <c:pt idx="58200">
                  <c:v>1.007080078125E-3</c:v>
                </c:pt>
                <c:pt idx="58201">
                  <c:v>1.0068416595458984E-3</c:v>
                </c:pt>
                <c:pt idx="58202">
                  <c:v>1.0080337524414063E-3</c:v>
                </c:pt>
                <c:pt idx="58203">
                  <c:v>1.007080078125E-3</c:v>
                </c:pt>
                <c:pt idx="58204">
                  <c:v>1.0068416595458984E-3</c:v>
                </c:pt>
                <c:pt idx="58205">
                  <c:v>1.007080078125E-3</c:v>
                </c:pt>
                <c:pt idx="58206">
                  <c:v>1.007080078125E-3</c:v>
                </c:pt>
                <c:pt idx="58207">
                  <c:v>1.0068416595458984E-3</c:v>
                </c:pt>
                <c:pt idx="58208">
                  <c:v>1.007080078125E-3</c:v>
                </c:pt>
                <c:pt idx="58209">
                  <c:v>1.007080078125E-3</c:v>
                </c:pt>
                <c:pt idx="58210">
                  <c:v>1.0068416595458984E-3</c:v>
                </c:pt>
                <c:pt idx="58211">
                  <c:v>1.007080078125E-3</c:v>
                </c:pt>
                <c:pt idx="58212">
                  <c:v>1.007080078125E-3</c:v>
                </c:pt>
                <c:pt idx="58213">
                  <c:v>1.0068416595458984E-3</c:v>
                </c:pt>
                <c:pt idx="58214">
                  <c:v>1.007080078125E-3</c:v>
                </c:pt>
                <c:pt idx="58215">
                  <c:v>1.0080337524414063E-3</c:v>
                </c:pt>
                <c:pt idx="58216">
                  <c:v>1.007080078125E-3</c:v>
                </c:pt>
                <c:pt idx="58217">
                  <c:v>1.0068416595458984E-3</c:v>
                </c:pt>
                <c:pt idx="58218">
                  <c:v>1.007080078125E-3</c:v>
                </c:pt>
                <c:pt idx="58219">
                  <c:v>1.007080078125E-3</c:v>
                </c:pt>
                <c:pt idx="58220">
                  <c:v>1.0068416595458984E-3</c:v>
                </c:pt>
                <c:pt idx="58221">
                  <c:v>1.007080078125E-3</c:v>
                </c:pt>
                <c:pt idx="58222">
                  <c:v>1.007080078125E-3</c:v>
                </c:pt>
                <c:pt idx="58223">
                  <c:v>1.0068416595458984E-3</c:v>
                </c:pt>
                <c:pt idx="58224">
                  <c:v>1.007080078125E-3</c:v>
                </c:pt>
                <c:pt idx="58225">
                  <c:v>1.007080078125E-3</c:v>
                </c:pt>
                <c:pt idx="58226">
                  <c:v>1.0068416595458984E-3</c:v>
                </c:pt>
                <c:pt idx="58227">
                  <c:v>1.0080337524414063E-3</c:v>
                </c:pt>
                <c:pt idx="58228">
                  <c:v>1.007080078125E-3</c:v>
                </c:pt>
                <c:pt idx="58229">
                  <c:v>1.0068416595458984E-3</c:v>
                </c:pt>
                <c:pt idx="58230">
                  <c:v>1.007080078125E-3</c:v>
                </c:pt>
                <c:pt idx="58231">
                  <c:v>1.007080078125E-3</c:v>
                </c:pt>
                <c:pt idx="58232">
                  <c:v>1.0068416595458984E-3</c:v>
                </c:pt>
                <c:pt idx="58233">
                  <c:v>1.007080078125E-3</c:v>
                </c:pt>
                <c:pt idx="58234">
                  <c:v>1.007080078125E-3</c:v>
                </c:pt>
                <c:pt idx="58235">
                  <c:v>1.0068416595458984E-3</c:v>
                </c:pt>
                <c:pt idx="58236">
                  <c:v>1.007080078125E-3</c:v>
                </c:pt>
                <c:pt idx="58237">
                  <c:v>1.007080078125E-3</c:v>
                </c:pt>
                <c:pt idx="58238">
                  <c:v>1.0068416595458984E-3</c:v>
                </c:pt>
                <c:pt idx="58239">
                  <c:v>1.007080078125E-3</c:v>
                </c:pt>
                <c:pt idx="58240">
                  <c:v>1.0080337524414063E-3</c:v>
                </c:pt>
                <c:pt idx="58241">
                  <c:v>1.007080078125E-3</c:v>
                </c:pt>
                <c:pt idx="58242">
                  <c:v>1.0068416595458984E-3</c:v>
                </c:pt>
                <c:pt idx="58243">
                  <c:v>1.007080078125E-3</c:v>
                </c:pt>
                <c:pt idx="58244">
                  <c:v>1.007080078125E-3</c:v>
                </c:pt>
                <c:pt idx="58245">
                  <c:v>1.0068416595458984E-3</c:v>
                </c:pt>
                <c:pt idx="58246">
                  <c:v>1.007080078125E-3</c:v>
                </c:pt>
                <c:pt idx="58247">
                  <c:v>1.007080078125E-3</c:v>
                </c:pt>
                <c:pt idx="58248">
                  <c:v>1.0068416595458984E-3</c:v>
                </c:pt>
                <c:pt idx="58249">
                  <c:v>1.007080078125E-3</c:v>
                </c:pt>
                <c:pt idx="58250">
                  <c:v>1.007080078125E-3</c:v>
                </c:pt>
                <c:pt idx="58251">
                  <c:v>1.0068416595458984E-3</c:v>
                </c:pt>
                <c:pt idx="58252">
                  <c:v>1.0080337524414063E-3</c:v>
                </c:pt>
                <c:pt idx="58253">
                  <c:v>1.007080078125E-3</c:v>
                </c:pt>
                <c:pt idx="58254">
                  <c:v>1.0068416595458984E-3</c:v>
                </c:pt>
                <c:pt idx="58255">
                  <c:v>1.007080078125E-3</c:v>
                </c:pt>
                <c:pt idx="58256">
                  <c:v>1.007080078125E-3</c:v>
                </c:pt>
                <c:pt idx="58257">
                  <c:v>1.0068416595458984E-3</c:v>
                </c:pt>
                <c:pt idx="58258">
                  <c:v>1.007080078125E-3</c:v>
                </c:pt>
                <c:pt idx="58259">
                  <c:v>1.007080078125E-3</c:v>
                </c:pt>
                <c:pt idx="58260">
                  <c:v>1.0068416595458984E-3</c:v>
                </c:pt>
                <c:pt idx="58261">
                  <c:v>1.007080078125E-3</c:v>
                </c:pt>
                <c:pt idx="58262">
                  <c:v>3.0210018157958984E-3</c:v>
                </c:pt>
                <c:pt idx="58263">
                  <c:v>1.0080337524414063E-3</c:v>
                </c:pt>
                <c:pt idx="58264">
                  <c:v>1.007080078125E-3</c:v>
                </c:pt>
                <c:pt idx="58265">
                  <c:v>1.0068416595458984E-3</c:v>
                </c:pt>
                <c:pt idx="58266">
                  <c:v>1.007080078125E-3</c:v>
                </c:pt>
                <c:pt idx="58267">
                  <c:v>1.007080078125E-3</c:v>
                </c:pt>
                <c:pt idx="58268">
                  <c:v>1.0068416595458984E-3</c:v>
                </c:pt>
                <c:pt idx="58269">
                  <c:v>1.007080078125E-3</c:v>
                </c:pt>
                <c:pt idx="58270">
                  <c:v>1.007080078125E-3</c:v>
                </c:pt>
                <c:pt idx="58271">
                  <c:v>1.0068416595458984E-3</c:v>
                </c:pt>
                <c:pt idx="58272">
                  <c:v>1.007080078125E-3</c:v>
                </c:pt>
                <c:pt idx="58273">
                  <c:v>1.007080078125E-3</c:v>
                </c:pt>
                <c:pt idx="58274">
                  <c:v>1.0068416595458984E-3</c:v>
                </c:pt>
                <c:pt idx="58275">
                  <c:v>1.0080337524414063E-3</c:v>
                </c:pt>
                <c:pt idx="58276">
                  <c:v>1.007080078125E-3</c:v>
                </c:pt>
                <c:pt idx="58277">
                  <c:v>1.0068416595458984E-3</c:v>
                </c:pt>
                <c:pt idx="58278">
                  <c:v>1.007080078125E-3</c:v>
                </c:pt>
                <c:pt idx="58279">
                  <c:v>1.007080078125E-3</c:v>
                </c:pt>
                <c:pt idx="58280">
                  <c:v>1.0068416595458984E-3</c:v>
                </c:pt>
                <c:pt idx="58281">
                  <c:v>1.007080078125E-3</c:v>
                </c:pt>
                <c:pt idx="58282">
                  <c:v>1.007080078125E-3</c:v>
                </c:pt>
                <c:pt idx="58283">
                  <c:v>1.0068416595458984E-3</c:v>
                </c:pt>
                <c:pt idx="58284">
                  <c:v>1.007080078125E-3</c:v>
                </c:pt>
                <c:pt idx="58285">
                  <c:v>1.007080078125E-3</c:v>
                </c:pt>
                <c:pt idx="58286">
                  <c:v>1.0068416595458984E-3</c:v>
                </c:pt>
                <c:pt idx="58287">
                  <c:v>1.007080078125E-3</c:v>
                </c:pt>
                <c:pt idx="58288">
                  <c:v>1.0080337524414063E-3</c:v>
                </c:pt>
                <c:pt idx="58289">
                  <c:v>1.007080078125E-3</c:v>
                </c:pt>
                <c:pt idx="58290">
                  <c:v>1.0068416595458984E-3</c:v>
                </c:pt>
                <c:pt idx="58291">
                  <c:v>1.007080078125E-3</c:v>
                </c:pt>
                <c:pt idx="58292">
                  <c:v>1.007080078125E-3</c:v>
                </c:pt>
                <c:pt idx="58293">
                  <c:v>1.0068416595458984E-3</c:v>
                </c:pt>
                <c:pt idx="58294">
                  <c:v>1.007080078125E-3</c:v>
                </c:pt>
                <c:pt idx="58295">
                  <c:v>1.007080078125E-3</c:v>
                </c:pt>
                <c:pt idx="58296">
                  <c:v>1.0068416595458984E-3</c:v>
                </c:pt>
                <c:pt idx="58297">
                  <c:v>1.007080078125E-3</c:v>
                </c:pt>
                <c:pt idx="58298">
                  <c:v>1.0068416595458984E-3</c:v>
                </c:pt>
                <c:pt idx="58299">
                  <c:v>1.007080078125E-3</c:v>
                </c:pt>
                <c:pt idx="58300">
                  <c:v>1.0080337524414063E-3</c:v>
                </c:pt>
                <c:pt idx="58301">
                  <c:v>1.007080078125E-3</c:v>
                </c:pt>
                <c:pt idx="58302">
                  <c:v>1.0068416595458984E-3</c:v>
                </c:pt>
                <c:pt idx="58303">
                  <c:v>1.007080078125E-3</c:v>
                </c:pt>
                <c:pt idx="58304">
                  <c:v>1.007080078125E-3</c:v>
                </c:pt>
                <c:pt idx="58305">
                  <c:v>1.0068416595458984E-3</c:v>
                </c:pt>
                <c:pt idx="58306">
                  <c:v>1.007080078125E-3</c:v>
                </c:pt>
                <c:pt idx="58307">
                  <c:v>1.007080078125E-3</c:v>
                </c:pt>
                <c:pt idx="58308">
                  <c:v>1.0068416595458984E-3</c:v>
                </c:pt>
                <c:pt idx="58309">
                  <c:v>1.007080078125E-3</c:v>
                </c:pt>
                <c:pt idx="58310">
                  <c:v>1.007080078125E-3</c:v>
                </c:pt>
                <c:pt idx="58311">
                  <c:v>1.0068416595458984E-3</c:v>
                </c:pt>
                <c:pt idx="58312">
                  <c:v>1.007080078125E-3</c:v>
                </c:pt>
                <c:pt idx="58313">
                  <c:v>1.0080337524414063E-3</c:v>
                </c:pt>
                <c:pt idx="58314">
                  <c:v>1.007080078125E-3</c:v>
                </c:pt>
                <c:pt idx="58315">
                  <c:v>1.0068416595458984E-3</c:v>
                </c:pt>
                <c:pt idx="58316">
                  <c:v>1.007080078125E-3</c:v>
                </c:pt>
                <c:pt idx="58317">
                  <c:v>1.007080078125E-3</c:v>
                </c:pt>
                <c:pt idx="58318">
                  <c:v>1.0068416595458984E-3</c:v>
                </c:pt>
                <c:pt idx="58319">
                  <c:v>1.007080078125E-3</c:v>
                </c:pt>
                <c:pt idx="58320">
                  <c:v>1.0068416595458984E-3</c:v>
                </c:pt>
                <c:pt idx="58321">
                  <c:v>1.007080078125E-3</c:v>
                </c:pt>
                <c:pt idx="58322">
                  <c:v>1.007080078125E-3</c:v>
                </c:pt>
                <c:pt idx="58323">
                  <c:v>1.0068416595458984E-3</c:v>
                </c:pt>
                <c:pt idx="58324">
                  <c:v>1.007080078125E-3</c:v>
                </c:pt>
                <c:pt idx="58325">
                  <c:v>1.0080337524414063E-3</c:v>
                </c:pt>
                <c:pt idx="58326">
                  <c:v>1.007080078125E-3</c:v>
                </c:pt>
                <c:pt idx="58327">
                  <c:v>1.0068416595458984E-3</c:v>
                </c:pt>
                <c:pt idx="58328">
                  <c:v>1.007080078125E-3</c:v>
                </c:pt>
                <c:pt idx="58329">
                  <c:v>1.007080078125E-3</c:v>
                </c:pt>
                <c:pt idx="58330">
                  <c:v>1.0068416595458984E-3</c:v>
                </c:pt>
                <c:pt idx="58331">
                  <c:v>1.007080078125E-3</c:v>
                </c:pt>
                <c:pt idx="58332">
                  <c:v>1.007080078125E-3</c:v>
                </c:pt>
                <c:pt idx="58333">
                  <c:v>1.0068416595458984E-3</c:v>
                </c:pt>
                <c:pt idx="58334">
                  <c:v>1.007080078125E-3</c:v>
                </c:pt>
                <c:pt idx="58335">
                  <c:v>1.007080078125E-3</c:v>
                </c:pt>
                <c:pt idx="58336">
                  <c:v>1.0068416595458984E-3</c:v>
                </c:pt>
                <c:pt idx="58337">
                  <c:v>1.007080078125E-3</c:v>
                </c:pt>
                <c:pt idx="58338">
                  <c:v>1.0080337524414063E-3</c:v>
                </c:pt>
                <c:pt idx="58339">
                  <c:v>1.007080078125E-3</c:v>
                </c:pt>
                <c:pt idx="58340">
                  <c:v>1.0068416595458984E-3</c:v>
                </c:pt>
                <c:pt idx="58341">
                  <c:v>1.007080078125E-3</c:v>
                </c:pt>
                <c:pt idx="58342">
                  <c:v>1.0068416595458984E-3</c:v>
                </c:pt>
                <c:pt idx="58343">
                  <c:v>1.007080078125E-3</c:v>
                </c:pt>
                <c:pt idx="58344">
                  <c:v>1.007080078125E-3</c:v>
                </c:pt>
                <c:pt idx="58345">
                  <c:v>1.0068416595458984E-3</c:v>
                </c:pt>
                <c:pt idx="58346">
                  <c:v>1.007080078125E-3</c:v>
                </c:pt>
                <c:pt idx="58347">
                  <c:v>1.007080078125E-3</c:v>
                </c:pt>
                <c:pt idx="58348">
                  <c:v>1.0068416595458984E-3</c:v>
                </c:pt>
                <c:pt idx="58349">
                  <c:v>1.007080078125E-3</c:v>
                </c:pt>
                <c:pt idx="58350">
                  <c:v>1.0080337524414063E-3</c:v>
                </c:pt>
                <c:pt idx="58351">
                  <c:v>1.007080078125E-3</c:v>
                </c:pt>
                <c:pt idx="58352">
                  <c:v>1.0068416595458984E-3</c:v>
                </c:pt>
                <c:pt idx="58353">
                  <c:v>1.007080078125E-3</c:v>
                </c:pt>
                <c:pt idx="58354">
                  <c:v>1.007080078125E-3</c:v>
                </c:pt>
                <c:pt idx="58355">
                  <c:v>1.0068416595458984E-3</c:v>
                </c:pt>
                <c:pt idx="58356">
                  <c:v>1.007080078125E-3</c:v>
                </c:pt>
                <c:pt idx="58357">
                  <c:v>1.007080078125E-3</c:v>
                </c:pt>
                <c:pt idx="58358">
                  <c:v>1.0068416595458984E-3</c:v>
                </c:pt>
                <c:pt idx="58359">
                  <c:v>1.007080078125E-3</c:v>
                </c:pt>
                <c:pt idx="58360">
                  <c:v>1.007080078125E-3</c:v>
                </c:pt>
                <c:pt idx="58361">
                  <c:v>1.0068416595458984E-3</c:v>
                </c:pt>
                <c:pt idx="58362">
                  <c:v>1.007080078125E-3</c:v>
                </c:pt>
                <c:pt idx="58363">
                  <c:v>1.0080337524414063E-3</c:v>
                </c:pt>
                <c:pt idx="58364">
                  <c:v>1.0068416595458984E-3</c:v>
                </c:pt>
                <c:pt idx="58365">
                  <c:v>1.007080078125E-3</c:v>
                </c:pt>
                <c:pt idx="58366">
                  <c:v>1.007080078125E-3</c:v>
                </c:pt>
                <c:pt idx="58367">
                  <c:v>1.0068416595458984E-3</c:v>
                </c:pt>
                <c:pt idx="58368">
                  <c:v>1.007080078125E-3</c:v>
                </c:pt>
                <c:pt idx="58369">
                  <c:v>1.007080078125E-3</c:v>
                </c:pt>
                <c:pt idx="58370">
                  <c:v>1.0068416595458984E-3</c:v>
                </c:pt>
                <c:pt idx="58371">
                  <c:v>1.007080078125E-3</c:v>
                </c:pt>
                <c:pt idx="58372">
                  <c:v>1.007080078125E-3</c:v>
                </c:pt>
                <c:pt idx="58373">
                  <c:v>1.0068416595458984E-3</c:v>
                </c:pt>
                <c:pt idx="58374">
                  <c:v>1.007080078125E-3</c:v>
                </c:pt>
                <c:pt idx="58375">
                  <c:v>1.0080337524414063E-3</c:v>
                </c:pt>
                <c:pt idx="58376">
                  <c:v>1.007080078125E-3</c:v>
                </c:pt>
                <c:pt idx="58377">
                  <c:v>1.0068416595458984E-3</c:v>
                </c:pt>
                <c:pt idx="58378">
                  <c:v>1.007080078125E-3</c:v>
                </c:pt>
                <c:pt idx="58379">
                  <c:v>1.007080078125E-3</c:v>
                </c:pt>
                <c:pt idx="58380">
                  <c:v>1.0068416595458984E-3</c:v>
                </c:pt>
                <c:pt idx="58381">
                  <c:v>1.007080078125E-3</c:v>
                </c:pt>
                <c:pt idx="58382">
                  <c:v>1.007080078125E-3</c:v>
                </c:pt>
                <c:pt idx="58383">
                  <c:v>1.0068416595458984E-3</c:v>
                </c:pt>
                <c:pt idx="58384">
                  <c:v>1.007080078125E-3</c:v>
                </c:pt>
                <c:pt idx="58385">
                  <c:v>1.007080078125E-3</c:v>
                </c:pt>
                <c:pt idx="58386">
                  <c:v>1.0068416595458984E-3</c:v>
                </c:pt>
                <c:pt idx="58387">
                  <c:v>1.007080078125E-3</c:v>
                </c:pt>
                <c:pt idx="58388">
                  <c:v>1.0080337524414063E-3</c:v>
                </c:pt>
                <c:pt idx="58389">
                  <c:v>1.0068416595458984E-3</c:v>
                </c:pt>
                <c:pt idx="58390">
                  <c:v>1.007080078125E-3</c:v>
                </c:pt>
                <c:pt idx="58391">
                  <c:v>1.007080078125E-3</c:v>
                </c:pt>
                <c:pt idx="58392">
                  <c:v>1.0068416595458984E-3</c:v>
                </c:pt>
                <c:pt idx="58393">
                  <c:v>1.007080078125E-3</c:v>
                </c:pt>
                <c:pt idx="58394">
                  <c:v>1.007080078125E-3</c:v>
                </c:pt>
                <c:pt idx="58395">
                  <c:v>1.0068416595458984E-3</c:v>
                </c:pt>
                <c:pt idx="58396">
                  <c:v>1.007080078125E-3</c:v>
                </c:pt>
                <c:pt idx="58397">
                  <c:v>1.007080078125E-3</c:v>
                </c:pt>
                <c:pt idx="58398">
                  <c:v>1.0068416595458984E-3</c:v>
                </c:pt>
                <c:pt idx="58399">
                  <c:v>1.007080078125E-3</c:v>
                </c:pt>
                <c:pt idx="58400">
                  <c:v>1.0080337524414063E-3</c:v>
                </c:pt>
                <c:pt idx="58401">
                  <c:v>1.007080078125E-3</c:v>
                </c:pt>
                <c:pt idx="58402">
                  <c:v>1.0068416595458984E-3</c:v>
                </c:pt>
                <c:pt idx="58403">
                  <c:v>1.007080078125E-3</c:v>
                </c:pt>
                <c:pt idx="58404">
                  <c:v>1.007080078125E-3</c:v>
                </c:pt>
                <c:pt idx="58405">
                  <c:v>1.0068416595458984E-3</c:v>
                </c:pt>
                <c:pt idx="58406">
                  <c:v>1.007080078125E-3</c:v>
                </c:pt>
                <c:pt idx="58407">
                  <c:v>1.007080078125E-3</c:v>
                </c:pt>
                <c:pt idx="58408">
                  <c:v>1.0068416595458984E-3</c:v>
                </c:pt>
                <c:pt idx="58409">
                  <c:v>1.007080078125E-3</c:v>
                </c:pt>
                <c:pt idx="58410">
                  <c:v>1.007080078125E-3</c:v>
                </c:pt>
                <c:pt idx="58411">
                  <c:v>1.0068416595458984E-3</c:v>
                </c:pt>
                <c:pt idx="58412">
                  <c:v>1.007080078125E-3</c:v>
                </c:pt>
                <c:pt idx="58413">
                  <c:v>1.0080337524414063E-3</c:v>
                </c:pt>
                <c:pt idx="58414">
                  <c:v>1.0068416595458984E-3</c:v>
                </c:pt>
                <c:pt idx="58415">
                  <c:v>1.007080078125E-3</c:v>
                </c:pt>
                <c:pt idx="58416">
                  <c:v>1.007080078125E-3</c:v>
                </c:pt>
                <c:pt idx="58417">
                  <c:v>1.0068416595458984E-3</c:v>
                </c:pt>
                <c:pt idx="58418">
                  <c:v>1.007080078125E-3</c:v>
                </c:pt>
                <c:pt idx="58419">
                  <c:v>1.007080078125E-3</c:v>
                </c:pt>
                <c:pt idx="58420">
                  <c:v>1.0068416595458984E-3</c:v>
                </c:pt>
                <c:pt idx="58421">
                  <c:v>1.007080078125E-3</c:v>
                </c:pt>
                <c:pt idx="58422">
                  <c:v>1.007080078125E-3</c:v>
                </c:pt>
                <c:pt idx="58423">
                  <c:v>1.0068416595458984E-3</c:v>
                </c:pt>
                <c:pt idx="58424">
                  <c:v>1.007080078125E-3</c:v>
                </c:pt>
                <c:pt idx="58425">
                  <c:v>1.0080337524414063E-3</c:v>
                </c:pt>
                <c:pt idx="58426">
                  <c:v>1.007080078125E-3</c:v>
                </c:pt>
                <c:pt idx="58427">
                  <c:v>1.0068416595458984E-3</c:v>
                </c:pt>
                <c:pt idx="58428">
                  <c:v>1.007080078125E-3</c:v>
                </c:pt>
                <c:pt idx="58429">
                  <c:v>1.007080078125E-3</c:v>
                </c:pt>
                <c:pt idx="58430">
                  <c:v>1.0068416595458984E-3</c:v>
                </c:pt>
                <c:pt idx="58431">
                  <c:v>1.007080078125E-3</c:v>
                </c:pt>
                <c:pt idx="58432">
                  <c:v>1.007080078125E-3</c:v>
                </c:pt>
                <c:pt idx="58433">
                  <c:v>1.0068416595458984E-3</c:v>
                </c:pt>
                <c:pt idx="58434">
                  <c:v>1.007080078125E-3</c:v>
                </c:pt>
                <c:pt idx="58435">
                  <c:v>1.007080078125E-3</c:v>
                </c:pt>
                <c:pt idx="58436">
                  <c:v>1.0068416595458984E-3</c:v>
                </c:pt>
                <c:pt idx="58437">
                  <c:v>1.007080078125E-3</c:v>
                </c:pt>
                <c:pt idx="58438">
                  <c:v>1.0080337524414063E-3</c:v>
                </c:pt>
                <c:pt idx="58439">
                  <c:v>1.0068416595458984E-3</c:v>
                </c:pt>
                <c:pt idx="58440">
                  <c:v>1.007080078125E-3</c:v>
                </c:pt>
                <c:pt idx="58441">
                  <c:v>1.007080078125E-3</c:v>
                </c:pt>
                <c:pt idx="58442">
                  <c:v>1.0068416595458984E-3</c:v>
                </c:pt>
                <c:pt idx="58443">
                  <c:v>1.007080078125E-3</c:v>
                </c:pt>
                <c:pt idx="58444">
                  <c:v>1.007080078125E-3</c:v>
                </c:pt>
                <c:pt idx="58445">
                  <c:v>1.0068416595458984E-3</c:v>
                </c:pt>
                <c:pt idx="58446">
                  <c:v>1.007080078125E-3</c:v>
                </c:pt>
                <c:pt idx="58447">
                  <c:v>1.007080078125E-3</c:v>
                </c:pt>
                <c:pt idx="58448">
                  <c:v>1.0068416595458984E-3</c:v>
                </c:pt>
                <c:pt idx="58449">
                  <c:v>1.007080078125E-3</c:v>
                </c:pt>
                <c:pt idx="58450">
                  <c:v>1.0080337524414063E-3</c:v>
                </c:pt>
                <c:pt idx="58451">
                  <c:v>1.007080078125E-3</c:v>
                </c:pt>
                <c:pt idx="58452">
                  <c:v>1.0068416595458984E-3</c:v>
                </c:pt>
                <c:pt idx="58453">
                  <c:v>1.007080078125E-3</c:v>
                </c:pt>
                <c:pt idx="58454">
                  <c:v>1.007080078125E-3</c:v>
                </c:pt>
                <c:pt idx="58455">
                  <c:v>1.0068416595458984E-3</c:v>
                </c:pt>
                <c:pt idx="58456">
                  <c:v>1.007080078125E-3</c:v>
                </c:pt>
                <c:pt idx="58457">
                  <c:v>1.007080078125E-3</c:v>
                </c:pt>
                <c:pt idx="58458">
                  <c:v>1.0068416595458984E-3</c:v>
                </c:pt>
                <c:pt idx="58459">
                  <c:v>1.007080078125E-3</c:v>
                </c:pt>
                <c:pt idx="58460">
                  <c:v>1.007080078125E-3</c:v>
                </c:pt>
                <c:pt idx="58461">
                  <c:v>1.0068416595458984E-3</c:v>
                </c:pt>
                <c:pt idx="58462">
                  <c:v>1.007080078125E-3</c:v>
                </c:pt>
                <c:pt idx="58463">
                  <c:v>1.0080337524414063E-3</c:v>
                </c:pt>
                <c:pt idx="58464">
                  <c:v>1.0068416595458984E-3</c:v>
                </c:pt>
                <c:pt idx="58465">
                  <c:v>1.007080078125E-3</c:v>
                </c:pt>
                <c:pt idx="58466">
                  <c:v>1.007080078125E-3</c:v>
                </c:pt>
                <c:pt idx="58467">
                  <c:v>1.0068416595458984E-3</c:v>
                </c:pt>
                <c:pt idx="58468">
                  <c:v>1.007080078125E-3</c:v>
                </c:pt>
                <c:pt idx="58469">
                  <c:v>1.007080078125E-3</c:v>
                </c:pt>
                <c:pt idx="58470">
                  <c:v>1.0068416595458984E-3</c:v>
                </c:pt>
                <c:pt idx="58471">
                  <c:v>1.007080078125E-3</c:v>
                </c:pt>
                <c:pt idx="58472">
                  <c:v>1.007080078125E-3</c:v>
                </c:pt>
                <c:pt idx="58473">
                  <c:v>1.0068416595458984E-3</c:v>
                </c:pt>
                <c:pt idx="58474">
                  <c:v>1.007080078125E-3</c:v>
                </c:pt>
                <c:pt idx="58475">
                  <c:v>1.0080337524414063E-3</c:v>
                </c:pt>
                <c:pt idx="58476">
                  <c:v>1.007080078125E-3</c:v>
                </c:pt>
                <c:pt idx="58477">
                  <c:v>1.0068416595458984E-3</c:v>
                </c:pt>
                <c:pt idx="58478">
                  <c:v>1.007080078125E-3</c:v>
                </c:pt>
                <c:pt idx="58479">
                  <c:v>1.007080078125E-3</c:v>
                </c:pt>
                <c:pt idx="58480">
                  <c:v>1.0068416595458984E-3</c:v>
                </c:pt>
                <c:pt idx="58481">
                  <c:v>1.007080078125E-3</c:v>
                </c:pt>
                <c:pt idx="58482">
                  <c:v>1.007080078125E-3</c:v>
                </c:pt>
                <c:pt idx="58483">
                  <c:v>1.0068416595458984E-3</c:v>
                </c:pt>
                <c:pt idx="58484">
                  <c:v>1.007080078125E-3</c:v>
                </c:pt>
                <c:pt idx="58485">
                  <c:v>1.007080078125E-3</c:v>
                </c:pt>
                <c:pt idx="58486">
                  <c:v>1.0068416595458984E-3</c:v>
                </c:pt>
                <c:pt idx="58487">
                  <c:v>1.007080078125E-3</c:v>
                </c:pt>
                <c:pt idx="58488">
                  <c:v>1.0080337524414063E-3</c:v>
                </c:pt>
                <c:pt idx="58489">
                  <c:v>1.0068416595458984E-3</c:v>
                </c:pt>
                <c:pt idx="58490">
                  <c:v>1.007080078125E-3</c:v>
                </c:pt>
                <c:pt idx="58491">
                  <c:v>1.007080078125E-3</c:v>
                </c:pt>
                <c:pt idx="58492">
                  <c:v>1.0068416595458984E-3</c:v>
                </c:pt>
                <c:pt idx="58493">
                  <c:v>1.007080078125E-3</c:v>
                </c:pt>
                <c:pt idx="58494">
                  <c:v>1.007080078125E-3</c:v>
                </c:pt>
                <c:pt idx="58495">
                  <c:v>1.0068416595458984E-3</c:v>
                </c:pt>
                <c:pt idx="58496">
                  <c:v>1.007080078125E-3</c:v>
                </c:pt>
                <c:pt idx="58497">
                  <c:v>1.007080078125E-3</c:v>
                </c:pt>
                <c:pt idx="58498">
                  <c:v>1.0068416595458984E-3</c:v>
                </c:pt>
                <c:pt idx="58499">
                  <c:v>1.007080078125E-3</c:v>
                </c:pt>
                <c:pt idx="58500">
                  <c:v>1.0080337524414063E-3</c:v>
                </c:pt>
                <c:pt idx="58501">
                  <c:v>1.007080078125E-3</c:v>
                </c:pt>
                <c:pt idx="58502">
                  <c:v>1.0068416595458984E-3</c:v>
                </c:pt>
                <c:pt idx="58503">
                  <c:v>1.007080078125E-3</c:v>
                </c:pt>
                <c:pt idx="58504">
                  <c:v>1.007080078125E-3</c:v>
                </c:pt>
                <c:pt idx="58505">
                  <c:v>1.0068416595458984E-3</c:v>
                </c:pt>
                <c:pt idx="58506">
                  <c:v>1.007080078125E-3</c:v>
                </c:pt>
                <c:pt idx="58507">
                  <c:v>1.007080078125E-3</c:v>
                </c:pt>
                <c:pt idx="58508">
                  <c:v>1.0068416595458984E-3</c:v>
                </c:pt>
                <c:pt idx="58509">
                  <c:v>1.007080078125E-3</c:v>
                </c:pt>
                <c:pt idx="58510">
                  <c:v>1.007080078125E-3</c:v>
                </c:pt>
                <c:pt idx="58511">
                  <c:v>1.0068416595458984E-3</c:v>
                </c:pt>
                <c:pt idx="58512">
                  <c:v>1.007080078125E-3</c:v>
                </c:pt>
                <c:pt idx="58513">
                  <c:v>1.0080337524414063E-3</c:v>
                </c:pt>
                <c:pt idx="58514">
                  <c:v>1.0068416595458984E-3</c:v>
                </c:pt>
                <c:pt idx="58515">
                  <c:v>1.007080078125E-3</c:v>
                </c:pt>
                <c:pt idx="58516">
                  <c:v>1.007080078125E-3</c:v>
                </c:pt>
                <c:pt idx="58517">
                  <c:v>1.0068416595458984E-3</c:v>
                </c:pt>
                <c:pt idx="58518">
                  <c:v>1.007080078125E-3</c:v>
                </c:pt>
                <c:pt idx="58519">
                  <c:v>1.007080078125E-3</c:v>
                </c:pt>
                <c:pt idx="58520">
                  <c:v>1.0068416595458984E-3</c:v>
                </c:pt>
                <c:pt idx="58521">
                  <c:v>1.007080078125E-3</c:v>
                </c:pt>
                <c:pt idx="58522">
                  <c:v>1.007080078125E-3</c:v>
                </c:pt>
                <c:pt idx="58523">
                  <c:v>1.0068416595458984E-3</c:v>
                </c:pt>
                <c:pt idx="58524">
                  <c:v>1.007080078125E-3</c:v>
                </c:pt>
                <c:pt idx="58525">
                  <c:v>1.0080337524414063E-3</c:v>
                </c:pt>
                <c:pt idx="58526">
                  <c:v>1.007080078125E-3</c:v>
                </c:pt>
                <c:pt idx="58527">
                  <c:v>1.0068416595458984E-3</c:v>
                </c:pt>
                <c:pt idx="58528">
                  <c:v>1.007080078125E-3</c:v>
                </c:pt>
                <c:pt idx="58529">
                  <c:v>1.007080078125E-3</c:v>
                </c:pt>
                <c:pt idx="58530">
                  <c:v>1.0068416595458984E-3</c:v>
                </c:pt>
                <c:pt idx="58531">
                  <c:v>1.007080078125E-3</c:v>
                </c:pt>
                <c:pt idx="58532">
                  <c:v>1.007080078125E-3</c:v>
                </c:pt>
                <c:pt idx="58533">
                  <c:v>1.0068416595458984E-3</c:v>
                </c:pt>
                <c:pt idx="58534">
                  <c:v>1.007080078125E-3</c:v>
                </c:pt>
                <c:pt idx="58535">
                  <c:v>1.007080078125E-3</c:v>
                </c:pt>
                <c:pt idx="58536">
                  <c:v>1.0068416595458984E-3</c:v>
                </c:pt>
                <c:pt idx="58537">
                  <c:v>1.007080078125E-3</c:v>
                </c:pt>
                <c:pt idx="58538">
                  <c:v>1.0080337524414063E-3</c:v>
                </c:pt>
                <c:pt idx="58539">
                  <c:v>1.0068416595458984E-3</c:v>
                </c:pt>
                <c:pt idx="58540">
                  <c:v>1.007080078125E-3</c:v>
                </c:pt>
                <c:pt idx="58541">
                  <c:v>1.007080078125E-3</c:v>
                </c:pt>
                <c:pt idx="58542">
                  <c:v>1.0068416595458984E-3</c:v>
                </c:pt>
                <c:pt idx="58543">
                  <c:v>1.007080078125E-3</c:v>
                </c:pt>
                <c:pt idx="58544">
                  <c:v>1.007080078125E-3</c:v>
                </c:pt>
                <c:pt idx="58545">
                  <c:v>1.0068416595458984E-3</c:v>
                </c:pt>
                <c:pt idx="58546">
                  <c:v>1.007080078125E-3</c:v>
                </c:pt>
                <c:pt idx="58547">
                  <c:v>1.007080078125E-3</c:v>
                </c:pt>
                <c:pt idx="58548">
                  <c:v>1.0068416595458984E-3</c:v>
                </c:pt>
                <c:pt idx="58549">
                  <c:v>1.007080078125E-3</c:v>
                </c:pt>
                <c:pt idx="58550">
                  <c:v>1.0080337524414063E-3</c:v>
                </c:pt>
                <c:pt idx="58551">
                  <c:v>1.007080078125E-3</c:v>
                </c:pt>
                <c:pt idx="58552">
                  <c:v>1.0068416595458984E-3</c:v>
                </c:pt>
                <c:pt idx="58553">
                  <c:v>1.007080078125E-3</c:v>
                </c:pt>
                <c:pt idx="58554">
                  <c:v>1.007080078125E-3</c:v>
                </c:pt>
                <c:pt idx="58555">
                  <c:v>1.0068416595458984E-3</c:v>
                </c:pt>
                <c:pt idx="58556">
                  <c:v>1.007080078125E-3</c:v>
                </c:pt>
                <c:pt idx="58557">
                  <c:v>1.007080078125E-3</c:v>
                </c:pt>
                <c:pt idx="58558">
                  <c:v>1.0068416595458984E-3</c:v>
                </c:pt>
                <c:pt idx="58559">
                  <c:v>1.007080078125E-3</c:v>
                </c:pt>
                <c:pt idx="58560">
                  <c:v>1.007080078125E-3</c:v>
                </c:pt>
                <c:pt idx="58561">
                  <c:v>1.0068416595458984E-3</c:v>
                </c:pt>
                <c:pt idx="58562">
                  <c:v>1.007080078125E-3</c:v>
                </c:pt>
                <c:pt idx="58563">
                  <c:v>1.0080337524414063E-3</c:v>
                </c:pt>
                <c:pt idx="58564">
                  <c:v>1.0068416595458984E-3</c:v>
                </c:pt>
                <c:pt idx="58565">
                  <c:v>1.007080078125E-3</c:v>
                </c:pt>
                <c:pt idx="58566">
                  <c:v>1.007080078125E-3</c:v>
                </c:pt>
                <c:pt idx="58567">
                  <c:v>1.0068416595458984E-3</c:v>
                </c:pt>
                <c:pt idx="58568">
                  <c:v>1.007080078125E-3</c:v>
                </c:pt>
                <c:pt idx="58569">
                  <c:v>1.007080078125E-3</c:v>
                </c:pt>
                <c:pt idx="58570">
                  <c:v>1.0068416595458984E-3</c:v>
                </c:pt>
                <c:pt idx="58571">
                  <c:v>1.007080078125E-3</c:v>
                </c:pt>
                <c:pt idx="58572">
                  <c:v>1.007080078125E-3</c:v>
                </c:pt>
                <c:pt idx="58573">
                  <c:v>1.0068416595458984E-3</c:v>
                </c:pt>
                <c:pt idx="58574">
                  <c:v>1.007080078125E-3</c:v>
                </c:pt>
                <c:pt idx="58575">
                  <c:v>1.0080337524414063E-3</c:v>
                </c:pt>
                <c:pt idx="58576">
                  <c:v>1.007080078125E-3</c:v>
                </c:pt>
                <c:pt idx="58577">
                  <c:v>1.0068416595458984E-3</c:v>
                </c:pt>
                <c:pt idx="58578">
                  <c:v>1.007080078125E-3</c:v>
                </c:pt>
                <c:pt idx="58579">
                  <c:v>1.007080078125E-3</c:v>
                </c:pt>
                <c:pt idx="58580">
                  <c:v>1.0068416595458984E-3</c:v>
                </c:pt>
                <c:pt idx="58581">
                  <c:v>1.007080078125E-3</c:v>
                </c:pt>
                <c:pt idx="58582">
                  <c:v>1.007080078125E-3</c:v>
                </c:pt>
                <c:pt idx="58583">
                  <c:v>1.0068416595458984E-3</c:v>
                </c:pt>
                <c:pt idx="58584">
                  <c:v>1.007080078125E-3</c:v>
                </c:pt>
                <c:pt idx="58585">
                  <c:v>1.007080078125E-3</c:v>
                </c:pt>
                <c:pt idx="58586">
                  <c:v>1.0068416595458984E-3</c:v>
                </c:pt>
                <c:pt idx="58587">
                  <c:v>1.0080337524414063E-3</c:v>
                </c:pt>
                <c:pt idx="58588">
                  <c:v>1.007080078125E-3</c:v>
                </c:pt>
                <c:pt idx="58589">
                  <c:v>1.0068416595458984E-3</c:v>
                </c:pt>
                <c:pt idx="58590">
                  <c:v>1.007080078125E-3</c:v>
                </c:pt>
                <c:pt idx="58591">
                  <c:v>1.007080078125E-3</c:v>
                </c:pt>
                <c:pt idx="58592">
                  <c:v>1.0068416595458984E-3</c:v>
                </c:pt>
                <c:pt idx="58593">
                  <c:v>1.007080078125E-3</c:v>
                </c:pt>
                <c:pt idx="58594">
                  <c:v>1.007080078125E-3</c:v>
                </c:pt>
                <c:pt idx="58595">
                  <c:v>1.0068416595458984E-3</c:v>
                </c:pt>
                <c:pt idx="58596">
                  <c:v>1.007080078125E-3</c:v>
                </c:pt>
                <c:pt idx="58597">
                  <c:v>1.007080078125E-3</c:v>
                </c:pt>
                <c:pt idx="58598">
                  <c:v>1.0068416595458984E-3</c:v>
                </c:pt>
                <c:pt idx="58599">
                  <c:v>1.007080078125E-3</c:v>
                </c:pt>
                <c:pt idx="58600">
                  <c:v>1.0080337524414063E-3</c:v>
                </c:pt>
                <c:pt idx="58601">
                  <c:v>1.007080078125E-3</c:v>
                </c:pt>
                <c:pt idx="58602">
                  <c:v>1.0068416595458984E-3</c:v>
                </c:pt>
                <c:pt idx="58603">
                  <c:v>1.007080078125E-3</c:v>
                </c:pt>
                <c:pt idx="58604">
                  <c:v>1.007080078125E-3</c:v>
                </c:pt>
                <c:pt idx="58605">
                  <c:v>1.0068416595458984E-3</c:v>
                </c:pt>
                <c:pt idx="58606">
                  <c:v>1.007080078125E-3</c:v>
                </c:pt>
                <c:pt idx="58607">
                  <c:v>1.007080078125E-3</c:v>
                </c:pt>
                <c:pt idx="58608">
                  <c:v>1.0068416595458984E-3</c:v>
                </c:pt>
                <c:pt idx="58609">
                  <c:v>1.007080078125E-3</c:v>
                </c:pt>
                <c:pt idx="58610">
                  <c:v>1.007080078125E-3</c:v>
                </c:pt>
                <c:pt idx="58611">
                  <c:v>1.0068416595458984E-3</c:v>
                </c:pt>
                <c:pt idx="58612">
                  <c:v>1.0080337524414063E-3</c:v>
                </c:pt>
                <c:pt idx="58613">
                  <c:v>1.007080078125E-3</c:v>
                </c:pt>
                <c:pt idx="58614">
                  <c:v>1.0068416595458984E-3</c:v>
                </c:pt>
                <c:pt idx="58615">
                  <c:v>1.007080078125E-3</c:v>
                </c:pt>
                <c:pt idx="58616">
                  <c:v>1.007080078125E-3</c:v>
                </c:pt>
                <c:pt idx="58617">
                  <c:v>1.0068416595458984E-3</c:v>
                </c:pt>
                <c:pt idx="58618">
                  <c:v>1.007080078125E-3</c:v>
                </c:pt>
                <c:pt idx="58619">
                  <c:v>1.007080078125E-3</c:v>
                </c:pt>
                <c:pt idx="58620">
                  <c:v>1.0068416595458984E-3</c:v>
                </c:pt>
                <c:pt idx="58621">
                  <c:v>1.007080078125E-3</c:v>
                </c:pt>
                <c:pt idx="58622">
                  <c:v>1.007080078125E-3</c:v>
                </c:pt>
                <c:pt idx="58623">
                  <c:v>1.0068416595458984E-3</c:v>
                </c:pt>
                <c:pt idx="58624">
                  <c:v>1.007080078125E-3</c:v>
                </c:pt>
                <c:pt idx="58625">
                  <c:v>1.0080337524414063E-3</c:v>
                </c:pt>
                <c:pt idx="58626">
                  <c:v>1.007080078125E-3</c:v>
                </c:pt>
                <c:pt idx="58627">
                  <c:v>1.0068416595458984E-3</c:v>
                </c:pt>
                <c:pt idx="58628">
                  <c:v>1.007080078125E-3</c:v>
                </c:pt>
                <c:pt idx="58629">
                  <c:v>1.007080078125E-3</c:v>
                </c:pt>
                <c:pt idx="58630">
                  <c:v>1.0068416595458984E-3</c:v>
                </c:pt>
                <c:pt idx="58631">
                  <c:v>1.007080078125E-3</c:v>
                </c:pt>
                <c:pt idx="58632">
                  <c:v>1.007080078125E-3</c:v>
                </c:pt>
                <c:pt idx="58633">
                  <c:v>1.0068416595458984E-3</c:v>
                </c:pt>
                <c:pt idx="58634">
                  <c:v>1.007080078125E-3</c:v>
                </c:pt>
                <c:pt idx="58635">
                  <c:v>1.007080078125E-3</c:v>
                </c:pt>
                <c:pt idx="58636">
                  <c:v>1.0068416595458984E-3</c:v>
                </c:pt>
                <c:pt idx="58637">
                  <c:v>1.0080337524414063E-3</c:v>
                </c:pt>
                <c:pt idx="58638">
                  <c:v>1.007080078125E-3</c:v>
                </c:pt>
                <c:pt idx="58639">
                  <c:v>1.0068416595458984E-3</c:v>
                </c:pt>
                <c:pt idx="58640">
                  <c:v>1.007080078125E-3</c:v>
                </c:pt>
                <c:pt idx="58641">
                  <c:v>1.007080078125E-3</c:v>
                </c:pt>
                <c:pt idx="58642">
                  <c:v>1.0068416595458984E-3</c:v>
                </c:pt>
                <c:pt idx="58643">
                  <c:v>1.007080078125E-3</c:v>
                </c:pt>
                <c:pt idx="58644">
                  <c:v>1.007080078125E-3</c:v>
                </c:pt>
                <c:pt idx="58645">
                  <c:v>1.0068416595458984E-3</c:v>
                </c:pt>
                <c:pt idx="58646">
                  <c:v>1.007080078125E-3</c:v>
                </c:pt>
                <c:pt idx="58647">
                  <c:v>1.007080078125E-3</c:v>
                </c:pt>
                <c:pt idx="58648">
                  <c:v>1.0068416595458984E-3</c:v>
                </c:pt>
                <c:pt idx="58649">
                  <c:v>1.007080078125E-3</c:v>
                </c:pt>
                <c:pt idx="58650">
                  <c:v>1.0080337524414063E-3</c:v>
                </c:pt>
                <c:pt idx="58651">
                  <c:v>5.0349235534667969E-3</c:v>
                </c:pt>
                <c:pt idx="58652">
                  <c:v>1.007080078125E-3</c:v>
                </c:pt>
                <c:pt idx="58653">
                  <c:v>1.007080078125E-3</c:v>
                </c:pt>
                <c:pt idx="58654">
                  <c:v>1.0068416595458984E-3</c:v>
                </c:pt>
                <c:pt idx="58655">
                  <c:v>1.007080078125E-3</c:v>
                </c:pt>
                <c:pt idx="58656">
                  <c:v>1.007080078125E-3</c:v>
                </c:pt>
                <c:pt idx="58657">
                  <c:v>1.0068416595458984E-3</c:v>
                </c:pt>
                <c:pt idx="58658">
                  <c:v>1.0080337524414063E-3</c:v>
                </c:pt>
                <c:pt idx="58659">
                  <c:v>1.007080078125E-3</c:v>
                </c:pt>
                <c:pt idx="58660">
                  <c:v>1.0068416595458984E-3</c:v>
                </c:pt>
                <c:pt idx="58661">
                  <c:v>4.0280818939208984E-3</c:v>
                </c:pt>
                <c:pt idx="58662">
                  <c:v>1.007080078125E-3</c:v>
                </c:pt>
                <c:pt idx="58663">
                  <c:v>1.0068416595458984E-3</c:v>
                </c:pt>
                <c:pt idx="58664">
                  <c:v>1.007080078125E-3</c:v>
                </c:pt>
                <c:pt idx="58665">
                  <c:v>1.007080078125E-3</c:v>
                </c:pt>
                <c:pt idx="58666">
                  <c:v>1.0068416595458984E-3</c:v>
                </c:pt>
                <c:pt idx="58667">
                  <c:v>1.007080078125E-3</c:v>
                </c:pt>
                <c:pt idx="58668">
                  <c:v>1.0080337524414063E-3</c:v>
                </c:pt>
                <c:pt idx="58669">
                  <c:v>1.007080078125E-3</c:v>
                </c:pt>
                <c:pt idx="58670">
                  <c:v>1.0068416595458984E-3</c:v>
                </c:pt>
                <c:pt idx="58671">
                  <c:v>1.007080078125E-3</c:v>
                </c:pt>
                <c:pt idx="58672">
                  <c:v>1.007080078125E-3</c:v>
                </c:pt>
                <c:pt idx="58673">
                  <c:v>1.0068416595458984E-3</c:v>
                </c:pt>
                <c:pt idx="58674">
                  <c:v>1.007080078125E-3</c:v>
                </c:pt>
                <c:pt idx="58675">
                  <c:v>1.007080078125E-3</c:v>
                </c:pt>
                <c:pt idx="58676">
                  <c:v>1.0068416595458984E-3</c:v>
                </c:pt>
                <c:pt idx="58677">
                  <c:v>1.007080078125E-3</c:v>
                </c:pt>
                <c:pt idx="58678">
                  <c:v>1.007080078125E-3</c:v>
                </c:pt>
                <c:pt idx="58679">
                  <c:v>1.0068416595458984E-3</c:v>
                </c:pt>
                <c:pt idx="58680">
                  <c:v>1.0080337524414063E-3</c:v>
                </c:pt>
                <c:pt idx="58681">
                  <c:v>1.007080078125E-3</c:v>
                </c:pt>
                <c:pt idx="58682">
                  <c:v>1.0068416595458984E-3</c:v>
                </c:pt>
                <c:pt idx="58683">
                  <c:v>1.007080078125E-3</c:v>
                </c:pt>
                <c:pt idx="58684">
                  <c:v>1.007080078125E-3</c:v>
                </c:pt>
                <c:pt idx="58685">
                  <c:v>1.0068416595458984E-3</c:v>
                </c:pt>
                <c:pt idx="58686">
                  <c:v>1.007080078125E-3</c:v>
                </c:pt>
                <c:pt idx="58687">
                  <c:v>1.007080078125E-3</c:v>
                </c:pt>
                <c:pt idx="58688">
                  <c:v>1.0068416595458984E-3</c:v>
                </c:pt>
                <c:pt idx="58689">
                  <c:v>1.007080078125E-3</c:v>
                </c:pt>
                <c:pt idx="58690">
                  <c:v>1.007080078125E-3</c:v>
                </c:pt>
                <c:pt idx="58691">
                  <c:v>1.0068416595458984E-3</c:v>
                </c:pt>
                <c:pt idx="58692">
                  <c:v>1.007080078125E-3</c:v>
                </c:pt>
                <c:pt idx="58693">
                  <c:v>1.0080337524414063E-3</c:v>
                </c:pt>
                <c:pt idx="58694">
                  <c:v>1.007080078125E-3</c:v>
                </c:pt>
                <c:pt idx="58695">
                  <c:v>1.0068416595458984E-3</c:v>
                </c:pt>
                <c:pt idx="58696">
                  <c:v>1.007080078125E-3</c:v>
                </c:pt>
                <c:pt idx="58697">
                  <c:v>1.007080078125E-3</c:v>
                </c:pt>
                <c:pt idx="58698">
                  <c:v>1.0068416595458984E-3</c:v>
                </c:pt>
                <c:pt idx="58699">
                  <c:v>1.007080078125E-3</c:v>
                </c:pt>
                <c:pt idx="58700">
                  <c:v>1.007080078125E-3</c:v>
                </c:pt>
                <c:pt idx="58701">
                  <c:v>1.0068416595458984E-3</c:v>
                </c:pt>
                <c:pt idx="58702">
                  <c:v>1.007080078125E-3</c:v>
                </c:pt>
                <c:pt idx="58703">
                  <c:v>1.007080078125E-3</c:v>
                </c:pt>
                <c:pt idx="58704">
                  <c:v>1.0068416595458984E-3</c:v>
                </c:pt>
                <c:pt idx="58705">
                  <c:v>1.0080337524414063E-3</c:v>
                </c:pt>
                <c:pt idx="58706">
                  <c:v>1.007080078125E-3</c:v>
                </c:pt>
                <c:pt idx="58707">
                  <c:v>1.0068416595458984E-3</c:v>
                </c:pt>
                <c:pt idx="58708">
                  <c:v>1.007080078125E-3</c:v>
                </c:pt>
                <c:pt idx="58709">
                  <c:v>1.007080078125E-3</c:v>
                </c:pt>
                <c:pt idx="58710">
                  <c:v>1.0068416595458984E-3</c:v>
                </c:pt>
                <c:pt idx="58711">
                  <c:v>1.007080078125E-3</c:v>
                </c:pt>
                <c:pt idx="58712">
                  <c:v>1.007080078125E-3</c:v>
                </c:pt>
                <c:pt idx="58713">
                  <c:v>1.0068416595458984E-3</c:v>
                </c:pt>
                <c:pt idx="58714">
                  <c:v>1.007080078125E-3</c:v>
                </c:pt>
                <c:pt idx="58715">
                  <c:v>1.007080078125E-3</c:v>
                </c:pt>
                <c:pt idx="58716">
                  <c:v>1.0068416595458984E-3</c:v>
                </c:pt>
                <c:pt idx="58717">
                  <c:v>1.007080078125E-3</c:v>
                </c:pt>
                <c:pt idx="58718">
                  <c:v>1.0080337524414063E-3</c:v>
                </c:pt>
                <c:pt idx="58719">
                  <c:v>1.007080078125E-3</c:v>
                </c:pt>
                <c:pt idx="58720">
                  <c:v>1.0068416595458984E-3</c:v>
                </c:pt>
                <c:pt idx="58721">
                  <c:v>1.007080078125E-3</c:v>
                </c:pt>
                <c:pt idx="58722">
                  <c:v>1.007080078125E-3</c:v>
                </c:pt>
                <c:pt idx="58723">
                  <c:v>1.0068416595458984E-3</c:v>
                </c:pt>
                <c:pt idx="58724">
                  <c:v>1.007080078125E-3</c:v>
                </c:pt>
                <c:pt idx="58725">
                  <c:v>1.007080078125E-3</c:v>
                </c:pt>
                <c:pt idx="58726">
                  <c:v>1.0068416595458984E-3</c:v>
                </c:pt>
                <c:pt idx="58727">
                  <c:v>1.007080078125E-3</c:v>
                </c:pt>
                <c:pt idx="58728">
                  <c:v>1.007080078125E-3</c:v>
                </c:pt>
                <c:pt idx="58729">
                  <c:v>1.0068416595458984E-3</c:v>
                </c:pt>
                <c:pt idx="58730">
                  <c:v>1.0080337524414063E-3</c:v>
                </c:pt>
                <c:pt idx="58731">
                  <c:v>1.007080078125E-3</c:v>
                </c:pt>
                <c:pt idx="58732">
                  <c:v>1.0068416595458984E-3</c:v>
                </c:pt>
                <c:pt idx="58733">
                  <c:v>1.007080078125E-3</c:v>
                </c:pt>
                <c:pt idx="58734">
                  <c:v>1.007080078125E-3</c:v>
                </c:pt>
                <c:pt idx="58735">
                  <c:v>1.0068416595458984E-3</c:v>
                </c:pt>
                <c:pt idx="58736">
                  <c:v>1.007080078125E-3</c:v>
                </c:pt>
                <c:pt idx="58737">
                  <c:v>1.007080078125E-3</c:v>
                </c:pt>
                <c:pt idx="58738">
                  <c:v>1.0068416595458984E-3</c:v>
                </c:pt>
                <c:pt idx="58739">
                  <c:v>1.007080078125E-3</c:v>
                </c:pt>
                <c:pt idx="58740">
                  <c:v>1.007080078125E-3</c:v>
                </c:pt>
                <c:pt idx="58741">
                  <c:v>1.0068416595458984E-3</c:v>
                </c:pt>
                <c:pt idx="58742">
                  <c:v>1.007080078125E-3</c:v>
                </c:pt>
                <c:pt idx="58743">
                  <c:v>1.0080337524414063E-3</c:v>
                </c:pt>
                <c:pt idx="58744">
                  <c:v>1.007080078125E-3</c:v>
                </c:pt>
                <c:pt idx="58745">
                  <c:v>1.0068416595458984E-3</c:v>
                </c:pt>
                <c:pt idx="58746">
                  <c:v>1.007080078125E-3</c:v>
                </c:pt>
                <c:pt idx="58747">
                  <c:v>1.007080078125E-3</c:v>
                </c:pt>
                <c:pt idx="58748">
                  <c:v>1.0068416595458984E-3</c:v>
                </c:pt>
                <c:pt idx="58749">
                  <c:v>1.007080078125E-3</c:v>
                </c:pt>
                <c:pt idx="58750">
                  <c:v>1.007080078125E-3</c:v>
                </c:pt>
                <c:pt idx="58751">
                  <c:v>1.0068416595458984E-3</c:v>
                </c:pt>
                <c:pt idx="58752">
                  <c:v>1.007080078125E-3</c:v>
                </c:pt>
                <c:pt idx="58753">
                  <c:v>1.007080078125E-3</c:v>
                </c:pt>
                <c:pt idx="58754">
                  <c:v>1.0068416595458984E-3</c:v>
                </c:pt>
                <c:pt idx="58755">
                  <c:v>1.0080337524414063E-3</c:v>
                </c:pt>
                <c:pt idx="58756">
                  <c:v>1.007080078125E-3</c:v>
                </c:pt>
                <c:pt idx="58757">
                  <c:v>1.0068416595458984E-3</c:v>
                </c:pt>
                <c:pt idx="58758">
                  <c:v>1.007080078125E-3</c:v>
                </c:pt>
                <c:pt idx="58759">
                  <c:v>1.007080078125E-3</c:v>
                </c:pt>
                <c:pt idx="58760">
                  <c:v>1.0068416595458984E-3</c:v>
                </c:pt>
                <c:pt idx="58761">
                  <c:v>1.007080078125E-3</c:v>
                </c:pt>
                <c:pt idx="58762">
                  <c:v>1.007080078125E-3</c:v>
                </c:pt>
                <c:pt idx="58763">
                  <c:v>1.0068416595458984E-3</c:v>
                </c:pt>
                <c:pt idx="58764">
                  <c:v>1.007080078125E-3</c:v>
                </c:pt>
                <c:pt idx="58765">
                  <c:v>1.007080078125E-3</c:v>
                </c:pt>
                <c:pt idx="58766">
                  <c:v>1.0068416595458984E-3</c:v>
                </c:pt>
                <c:pt idx="58767">
                  <c:v>1.007080078125E-3</c:v>
                </c:pt>
                <c:pt idx="58768">
                  <c:v>1.0080337524414063E-3</c:v>
                </c:pt>
                <c:pt idx="58769">
                  <c:v>1.007080078125E-3</c:v>
                </c:pt>
                <c:pt idx="58770">
                  <c:v>1.0068416595458984E-3</c:v>
                </c:pt>
                <c:pt idx="58771">
                  <c:v>1.007080078125E-3</c:v>
                </c:pt>
                <c:pt idx="58772">
                  <c:v>1.007080078125E-3</c:v>
                </c:pt>
                <c:pt idx="58773">
                  <c:v>1.0068416595458984E-3</c:v>
                </c:pt>
                <c:pt idx="58774">
                  <c:v>1.007080078125E-3</c:v>
                </c:pt>
                <c:pt idx="58775">
                  <c:v>1.007080078125E-3</c:v>
                </c:pt>
                <c:pt idx="58776">
                  <c:v>1.0068416595458984E-3</c:v>
                </c:pt>
                <c:pt idx="58777">
                  <c:v>1.007080078125E-3</c:v>
                </c:pt>
                <c:pt idx="58778">
                  <c:v>1.007080078125E-3</c:v>
                </c:pt>
                <c:pt idx="58779">
                  <c:v>1.0068416595458984E-3</c:v>
                </c:pt>
                <c:pt idx="58780">
                  <c:v>1.0080337524414063E-3</c:v>
                </c:pt>
                <c:pt idx="58781">
                  <c:v>1.007080078125E-3</c:v>
                </c:pt>
                <c:pt idx="58782">
                  <c:v>1.0068416595458984E-3</c:v>
                </c:pt>
                <c:pt idx="58783">
                  <c:v>1.007080078125E-3</c:v>
                </c:pt>
                <c:pt idx="58784">
                  <c:v>1.007080078125E-3</c:v>
                </c:pt>
                <c:pt idx="58785">
                  <c:v>1.0068416595458984E-3</c:v>
                </c:pt>
                <c:pt idx="58786">
                  <c:v>1.007080078125E-3</c:v>
                </c:pt>
                <c:pt idx="58787">
                  <c:v>1.007080078125E-3</c:v>
                </c:pt>
                <c:pt idx="58788">
                  <c:v>1.0068416595458984E-3</c:v>
                </c:pt>
                <c:pt idx="58789">
                  <c:v>1.007080078125E-3</c:v>
                </c:pt>
                <c:pt idx="58790">
                  <c:v>1.007080078125E-3</c:v>
                </c:pt>
                <c:pt idx="58791">
                  <c:v>1.0068416595458984E-3</c:v>
                </c:pt>
                <c:pt idx="58792">
                  <c:v>1.007080078125E-3</c:v>
                </c:pt>
                <c:pt idx="58793">
                  <c:v>1.0080337524414063E-3</c:v>
                </c:pt>
                <c:pt idx="58794">
                  <c:v>1.007080078125E-3</c:v>
                </c:pt>
                <c:pt idx="58795">
                  <c:v>1.0068416595458984E-3</c:v>
                </c:pt>
                <c:pt idx="58796">
                  <c:v>1.007080078125E-3</c:v>
                </c:pt>
                <c:pt idx="58797">
                  <c:v>1.007080078125E-3</c:v>
                </c:pt>
                <c:pt idx="58798">
                  <c:v>1.0068416595458984E-3</c:v>
                </c:pt>
                <c:pt idx="58799">
                  <c:v>1.007080078125E-3</c:v>
                </c:pt>
                <c:pt idx="58800">
                  <c:v>1.007080078125E-3</c:v>
                </c:pt>
                <c:pt idx="58801">
                  <c:v>1.0068416595458984E-3</c:v>
                </c:pt>
                <c:pt idx="58802">
                  <c:v>1.007080078125E-3</c:v>
                </c:pt>
                <c:pt idx="58803">
                  <c:v>1.0068416595458984E-3</c:v>
                </c:pt>
                <c:pt idx="58804">
                  <c:v>1.007080078125E-3</c:v>
                </c:pt>
                <c:pt idx="58805">
                  <c:v>1.0080337524414063E-3</c:v>
                </c:pt>
                <c:pt idx="58806">
                  <c:v>1.007080078125E-3</c:v>
                </c:pt>
                <c:pt idx="58807">
                  <c:v>1.0068416595458984E-3</c:v>
                </c:pt>
                <c:pt idx="58808">
                  <c:v>1.007080078125E-3</c:v>
                </c:pt>
                <c:pt idx="58809">
                  <c:v>1.007080078125E-3</c:v>
                </c:pt>
                <c:pt idx="58810">
                  <c:v>1.0068416595458984E-3</c:v>
                </c:pt>
                <c:pt idx="58811">
                  <c:v>1.007080078125E-3</c:v>
                </c:pt>
                <c:pt idx="58812">
                  <c:v>1.007080078125E-3</c:v>
                </c:pt>
                <c:pt idx="58813">
                  <c:v>1.0068416595458984E-3</c:v>
                </c:pt>
                <c:pt idx="58814">
                  <c:v>1.007080078125E-3</c:v>
                </c:pt>
                <c:pt idx="58815">
                  <c:v>1.007080078125E-3</c:v>
                </c:pt>
                <c:pt idx="58816">
                  <c:v>1.0068416595458984E-3</c:v>
                </c:pt>
                <c:pt idx="58817">
                  <c:v>1.007080078125E-3</c:v>
                </c:pt>
                <c:pt idx="58818">
                  <c:v>1.1077880859375E-2</c:v>
                </c:pt>
                <c:pt idx="58819">
                  <c:v>1.007080078125E-3</c:v>
                </c:pt>
                <c:pt idx="58820">
                  <c:v>1.0080337524414063E-3</c:v>
                </c:pt>
                <c:pt idx="58821">
                  <c:v>1.007080078125E-3</c:v>
                </c:pt>
                <c:pt idx="58822">
                  <c:v>1.0068416595458984E-3</c:v>
                </c:pt>
                <c:pt idx="58823">
                  <c:v>1.007080078125E-3</c:v>
                </c:pt>
                <c:pt idx="58824">
                  <c:v>1.007080078125E-3</c:v>
                </c:pt>
                <c:pt idx="58825">
                  <c:v>1.0068416595458984E-3</c:v>
                </c:pt>
                <c:pt idx="58826">
                  <c:v>1.007080078125E-3</c:v>
                </c:pt>
                <c:pt idx="58827">
                  <c:v>1.007080078125E-3</c:v>
                </c:pt>
                <c:pt idx="58828">
                  <c:v>1.0068416595458984E-3</c:v>
                </c:pt>
                <c:pt idx="58829">
                  <c:v>1.007080078125E-3</c:v>
                </c:pt>
                <c:pt idx="58830">
                  <c:v>1.007080078125E-3</c:v>
                </c:pt>
                <c:pt idx="58831">
                  <c:v>1.0068416595458984E-3</c:v>
                </c:pt>
                <c:pt idx="58832">
                  <c:v>1.007080078125E-3</c:v>
                </c:pt>
                <c:pt idx="58833">
                  <c:v>1.0080337524414063E-3</c:v>
                </c:pt>
                <c:pt idx="58834">
                  <c:v>1.007080078125E-3</c:v>
                </c:pt>
                <c:pt idx="58835">
                  <c:v>1.0068416595458984E-3</c:v>
                </c:pt>
                <c:pt idx="58836">
                  <c:v>1.007080078125E-3</c:v>
                </c:pt>
                <c:pt idx="58837">
                  <c:v>1.0068416595458984E-3</c:v>
                </c:pt>
                <c:pt idx="58838">
                  <c:v>1.007080078125E-3</c:v>
                </c:pt>
                <c:pt idx="58839">
                  <c:v>1.007080078125E-3</c:v>
                </c:pt>
                <c:pt idx="58840">
                  <c:v>1.0068416595458984E-3</c:v>
                </c:pt>
                <c:pt idx="58841">
                  <c:v>1.007080078125E-3</c:v>
                </c:pt>
                <c:pt idx="58842">
                  <c:v>1.007080078125E-3</c:v>
                </c:pt>
                <c:pt idx="58843">
                  <c:v>1.0068416595458984E-3</c:v>
                </c:pt>
                <c:pt idx="58844">
                  <c:v>1.007080078125E-3</c:v>
                </c:pt>
                <c:pt idx="58845">
                  <c:v>1.0080337524414063E-3</c:v>
                </c:pt>
                <c:pt idx="58846">
                  <c:v>1.007080078125E-3</c:v>
                </c:pt>
                <c:pt idx="58847">
                  <c:v>1.0068416595458984E-3</c:v>
                </c:pt>
                <c:pt idx="58848">
                  <c:v>1.007080078125E-3</c:v>
                </c:pt>
                <c:pt idx="58849">
                  <c:v>1.007080078125E-3</c:v>
                </c:pt>
                <c:pt idx="58850">
                  <c:v>1.0068416595458984E-3</c:v>
                </c:pt>
                <c:pt idx="58851">
                  <c:v>1.007080078125E-3</c:v>
                </c:pt>
                <c:pt idx="58852">
                  <c:v>1.007080078125E-3</c:v>
                </c:pt>
                <c:pt idx="58853">
                  <c:v>1.0068416595458984E-3</c:v>
                </c:pt>
                <c:pt idx="58854">
                  <c:v>1.007080078125E-3</c:v>
                </c:pt>
                <c:pt idx="58855">
                  <c:v>1.007080078125E-3</c:v>
                </c:pt>
                <c:pt idx="58856">
                  <c:v>1.0068416595458984E-3</c:v>
                </c:pt>
                <c:pt idx="58857">
                  <c:v>1.007080078125E-3</c:v>
                </c:pt>
                <c:pt idx="58858">
                  <c:v>1.0080337524414063E-3</c:v>
                </c:pt>
                <c:pt idx="58859">
                  <c:v>1.0068416595458984E-3</c:v>
                </c:pt>
                <c:pt idx="58860">
                  <c:v>1.007080078125E-3</c:v>
                </c:pt>
                <c:pt idx="58861">
                  <c:v>1.007080078125E-3</c:v>
                </c:pt>
                <c:pt idx="58862">
                  <c:v>1.0068416595458984E-3</c:v>
                </c:pt>
                <c:pt idx="58863">
                  <c:v>1.007080078125E-3</c:v>
                </c:pt>
                <c:pt idx="58864">
                  <c:v>1.007080078125E-3</c:v>
                </c:pt>
                <c:pt idx="58865">
                  <c:v>1.0068416595458984E-3</c:v>
                </c:pt>
                <c:pt idx="58866">
                  <c:v>1.007080078125E-3</c:v>
                </c:pt>
                <c:pt idx="58867">
                  <c:v>1.007080078125E-3</c:v>
                </c:pt>
                <c:pt idx="58868">
                  <c:v>1.0068416595458984E-3</c:v>
                </c:pt>
                <c:pt idx="58869">
                  <c:v>1.007080078125E-3</c:v>
                </c:pt>
                <c:pt idx="58870">
                  <c:v>1.0080337524414063E-3</c:v>
                </c:pt>
                <c:pt idx="58871">
                  <c:v>1.007080078125E-3</c:v>
                </c:pt>
                <c:pt idx="58872">
                  <c:v>1.0068416595458984E-3</c:v>
                </c:pt>
                <c:pt idx="58873">
                  <c:v>1.007080078125E-3</c:v>
                </c:pt>
                <c:pt idx="58874">
                  <c:v>1.007080078125E-3</c:v>
                </c:pt>
                <c:pt idx="58875">
                  <c:v>1.0068416595458984E-3</c:v>
                </c:pt>
                <c:pt idx="58876">
                  <c:v>1.007080078125E-3</c:v>
                </c:pt>
                <c:pt idx="58877">
                  <c:v>1.007080078125E-3</c:v>
                </c:pt>
                <c:pt idx="58878">
                  <c:v>1.0068416595458984E-3</c:v>
                </c:pt>
                <c:pt idx="58879">
                  <c:v>1.007080078125E-3</c:v>
                </c:pt>
                <c:pt idx="58880">
                  <c:v>1.007080078125E-3</c:v>
                </c:pt>
                <c:pt idx="58881">
                  <c:v>1.0068416595458984E-3</c:v>
                </c:pt>
                <c:pt idx="58882">
                  <c:v>1.007080078125E-3</c:v>
                </c:pt>
                <c:pt idx="58883">
                  <c:v>1.0080337524414063E-3</c:v>
                </c:pt>
                <c:pt idx="58884">
                  <c:v>1.0068416595458984E-3</c:v>
                </c:pt>
                <c:pt idx="58885">
                  <c:v>1.007080078125E-3</c:v>
                </c:pt>
                <c:pt idx="58886">
                  <c:v>1.007080078125E-3</c:v>
                </c:pt>
                <c:pt idx="58887">
                  <c:v>1.0068416595458984E-3</c:v>
                </c:pt>
                <c:pt idx="58888">
                  <c:v>1.007080078125E-3</c:v>
                </c:pt>
                <c:pt idx="58889">
                  <c:v>1.007080078125E-3</c:v>
                </c:pt>
                <c:pt idx="58890">
                  <c:v>1.0068416595458984E-3</c:v>
                </c:pt>
                <c:pt idx="58891">
                  <c:v>1.007080078125E-3</c:v>
                </c:pt>
                <c:pt idx="58892">
                  <c:v>1.007080078125E-3</c:v>
                </c:pt>
                <c:pt idx="58893">
                  <c:v>1.0068416595458984E-3</c:v>
                </c:pt>
                <c:pt idx="58894">
                  <c:v>1.007080078125E-3</c:v>
                </c:pt>
                <c:pt idx="58895">
                  <c:v>1.0080337524414063E-3</c:v>
                </c:pt>
                <c:pt idx="58896">
                  <c:v>1.007080078125E-3</c:v>
                </c:pt>
                <c:pt idx="58897">
                  <c:v>1.0068416595458984E-3</c:v>
                </c:pt>
                <c:pt idx="58898">
                  <c:v>1.007080078125E-3</c:v>
                </c:pt>
                <c:pt idx="58899">
                  <c:v>1.007080078125E-3</c:v>
                </c:pt>
                <c:pt idx="58900">
                  <c:v>1.0068416595458984E-3</c:v>
                </c:pt>
                <c:pt idx="58901">
                  <c:v>1.007080078125E-3</c:v>
                </c:pt>
                <c:pt idx="58902">
                  <c:v>1.007080078125E-3</c:v>
                </c:pt>
                <c:pt idx="58903">
                  <c:v>1.0068416595458984E-3</c:v>
                </c:pt>
                <c:pt idx="58904">
                  <c:v>1.007080078125E-3</c:v>
                </c:pt>
                <c:pt idx="58905">
                  <c:v>1.007080078125E-3</c:v>
                </c:pt>
                <c:pt idx="58906">
                  <c:v>1.0068416595458984E-3</c:v>
                </c:pt>
                <c:pt idx="58907">
                  <c:v>1.007080078125E-3</c:v>
                </c:pt>
                <c:pt idx="58908">
                  <c:v>1.0080337524414063E-3</c:v>
                </c:pt>
                <c:pt idx="58909">
                  <c:v>1.0068416595458984E-3</c:v>
                </c:pt>
                <c:pt idx="58910">
                  <c:v>1.007080078125E-3</c:v>
                </c:pt>
                <c:pt idx="58911">
                  <c:v>1.007080078125E-3</c:v>
                </c:pt>
                <c:pt idx="58912">
                  <c:v>1.0068416595458984E-3</c:v>
                </c:pt>
                <c:pt idx="58913">
                  <c:v>1.007080078125E-3</c:v>
                </c:pt>
                <c:pt idx="58914">
                  <c:v>1.007080078125E-3</c:v>
                </c:pt>
                <c:pt idx="58915">
                  <c:v>1.0068416595458984E-3</c:v>
                </c:pt>
                <c:pt idx="58916">
                  <c:v>1.007080078125E-3</c:v>
                </c:pt>
                <c:pt idx="58917">
                  <c:v>1.007080078125E-3</c:v>
                </c:pt>
                <c:pt idx="58918">
                  <c:v>1.0068416595458984E-3</c:v>
                </c:pt>
                <c:pt idx="58919">
                  <c:v>1.007080078125E-3</c:v>
                </c:pt>
                <c:pt idx="58920">
                  <c:v>1.0080337524414063E-3</c:v>
                </c:pt>
                <c:pt idx="58921">
                  <c:v>1.007080078125E-3</c:v>
                </c:pt>
                <c:pt idx="58922">
                  <c:v>1.0068416595458984E-3</c:v>
                </c:pt>
                <c:pt idx="58923">
                  <c:v>1.007080078125E-3</c:v>
                </c:pt>
                <c:pt idx="58924">
                  <c:v>1.007080078125E-3</c:v>
                </c:pt>
                <c:pt idx="58925">
                  <c:v>1.0068416595458984E-3</c:v>
                </c:pt>
                <c:pt idx="58926">
                  <c:v>1.007080078125E-3</c:v>
                </c:pt>
                <c:pt idx="58927">
                  <c:v>1.007080078125E-3</c:v>
                </c:pt>
                <c:pt idx="58928">
                  <c:v>8.0568790435791016E-3</c:v>
                </c:pt>
                <c:pt idx="58929">
                  <c:v>1.007080078125E-3</c:v>
                </c:pt>
                <c:pt idx="58930">
                  <c:v>1.0068416595458984E-3</c:v>
                </c:pt>
                <c:pt idx="58931">
                  <c:v>1.007080078125E-3</c:v>
                </c:pt>
                <c:pt idx="58932">
                  <c:v>1.007080078125E-3</c:v>
                </c:pt>
                <c:pt idx="58933">
                  <c:v>1.0068416595458984E-3</c:v>
                </c:pt>
                <c:pt idx="58934">
                  <c:v>1.007080078125E-3</c:v>
                </c:pt>
                <c:pt idx="58935">
                  <c:v>1.007080078125E-3</c:v>
                </c:pt>
                <c:pt idx="58936">
                  <c:v>1.0068416595458984E-3</c:v>
                </c:pt>
                <c:pt idx="58937">
                  <c:v>1.007080078125E-3</c:v>
                </c:pt>
                <c:pt idx="58938">
                  <c:v>1.0080337524414063E-3</c:v>
                </c:pt>
                <c:pt idx="58939">
                  <c:v>1.007080078125E-3</c:v>
                </c:pt>
                <c:pt idx="58940">
                  <c:v>1.0068416595458984E-3</c:v>
                </c:pt>
                <c:pt idx="58941">
                  <c:v>1.007080078125E-3</c:v>
                </c:pt>
                <c:pt idx="58942">
                  <c:v>1.007080078125E-3</c:v>
                </c:pt>
                <c:pt idx="58943">
                  <c:v>1.0068416595458984E-3</c:v>
                </c:pt>
                <c:pt idx="58944">
                  <c:v>1.007080078125E-3</c:v>
                </c:pt>
                <c:pt idx="58945">
                  <c:v>1.007080078125E-3</c:v>
                </c:pt>
                <c:pt idx="58946">
                  <c:v>1.0068416595458984E-3</c:v>
                </c:pt>
                <c:pt idx="58947">
                  <c:v>1.007080078125E-3</c:v>
                </c:pt>
                <c:pt idx="58948">
                  <c:v>1.007080078125E-3</c:v>
                </c:pt>
                <c:pt idx="58949">
                  <c:v>1.0068416595458984E-3</c:v>
                </c:pt>
                <c:pt idx="58950">
                  <c:v>1.007080078125E-3</c:v>
                </c:pt>
                <c:pt idx="58951">
                  <c:v>1.0080337524414063E-3</c:v>
                </c:pt>
                <c:pt idx="58952">
                  <c:v>1.0068416595458984E-3</c:v>
                </c:pt>
                <c:pt idx="58953">
                  <c:v>1.007080078125E-3</c:v>
                </c:pt>
                <c:pt idx="58954">
                  <c:v>1.007080078125E-3</c:v>
                </c:pt>
                <c:pt idx="58955">
                  <c:v>1.0068416595458984E-3</c:v>
                </c:pt>
                <c:pt idx="58956">
                  <c:v>1.007080078125E-3</c:v>
                </c:pt>
                <c:pt idx="58957">
                  <c:v>1.007080078125E-3</c:v>
                </c:pt>
                <c:pt idx="58958">
                  <c:v>1.0068416595458984E-3</c:v>
                </c:pt>
                <c:pt idx="58959">
                  <c:v>1.007080078125E-3</c:v>
                </c:pt>
                <c:pt idx="58960">
                  <c:v>1.007080078125E-3</c:v>
                </c:pt>
                <c:pt idx="58961">
                  <c:v>1.0068416595458984E-3</c:v>
                </c:pt>
                <c:pt idx="58962">
                  <c:v>1.007080078125E-3</c:v>
                </c:pt>
                <c:pt idx="58963">
                  <c:v>1.0080337524414063E-3</c:v>
                </c:pt>
                <c:pt idx="58964">
                  <c:v>1.007080078125E-3</c:v>
                </c:pt>
                <c:pt idx="58965">
                  <c:v>1.0068416595458984E-3</c:v>
                </c:pt>
                <c:pt idx="58966">
                  <c:v>1.007080078125E-3</c:v>
                </c:pt>
                <c:pt idx="58967">
                  <c:v>1.007080078125E-3</c:v>
                </c:pt>
                <c:pt idx="58968">
                  <c:v>1.0068416595458984E-3</c:v>
                </c:pt>
                <c:pt idx="58969">
                  <c:v>1.007080078125E-3</c:v>
                </c:pt>
                <c:pt idx="58970">
                  <c:v>1.007080078125E-3</c:v>
                </c:pt>
                <c:pt idx="58971">
                  <c:v>1.0068416595458984E-3</c:v>
                </c:pt>
                <c:pt idx="58972">
                  <c:v>1.007080078125E-3</c:v>
                </c:pt>
                <c:pt idx="58973">
                  <c:v>1.007080078125E-3</c:v>
                </c:pt>
                <c:pt idx="58974">
                  <c:v>1.0068416595458984E-3</c:v>
                </c:pt>
                <c:pt idx="58975">
                  <c:v>1.007080078125E-3</c:v>
                </c:pt>
                <c:pt idx="58976">
                  <c:v>1.0080337524414063E-3</c:v>
                </c:pt>
                <c:pt idx="58977">
                  <c:v>1.0068416595458984E-3</c:v>
                </c:pt>
                <c:pt idx="58978">
                  <c:v>1.007080078125E-3</c:v>
                </c:pt>
                <c:pt idx="58979">
                  <c:v>1.007080078125E-3</c:v>
                </c:pt>
                <c:pt idx="58980">
                  <c:v>1.0068416595458984E-3</c:v>
                </c:pt>
                <c:pt idx="58981">
                  <c:v>1.007080078125E-3</c:v>
                </c:pt>
                <c:pt idx="58982">
                  <c:v>1.007080078125E-3</c:v>
                </c:pt>
                <c:pt idx="58983">
                  <c:v>1.0068416595458984E-3</c:v>
                </c:pt>
                <c:pt idx="58984">
                  <c:v>1.007080078125E-3</c:v>
                </c:pt>
                <c:pt idx="58985">
                  <c:v>1.007080078125E-3</c:v>
                </c:pt>
                <c:pt idx="58986">
                  <c:v>1.0068416595458984E-3</c:v>
                </c:pt>
                <c:pt idx="58987">
                  <c:v>1.007080078125E-3</c:v>
                </c:pt>
                <c:pt idx="58988">
                  <c:v>1.0080337524414063E-3</c:v>
                </c:pt>
                <c:pt idx="58989">
                  <c:v>1.007080078125E-3</c:v>
                </c:pt>
                <c:pt idx="58990">
                  <c:v>1.0068416595458984E-3</c:v>
                </c:pt>
                <c:pt idx="58991">
                  <c:v>1.007080078125E-3</c:v>
                </c:pt>
                <c:pt idx="58992">
                  <c:v>1.007080078125E-3</c:v>
                </c:pt>
                <c:pt idx="58993">
                  <c:v>1.0068416595458984E-3</c:v>
                </c:pt>
                <c:pt idx="58994">
                  <c:v>1.007080078125E-3</c:v>
                </c:pt>
                <c:pt idx="58995">
                  <c:v>1.007080078125E-3</c:v>
                </c:pt>
                <c:pt idx="58996">
                  <c:v>1.0068416595458984E-3</c:v>
                </c:pt>
                <c:pt idx="58997">
                  <c:v>1.007080078125E-3</c:v>
                </c:pt>
                <c:pt idx="58998">
                  <c:v>1.007080078125E-3</c:v>
                </c:pt>
                <c:pt idx="58999">
                  <c:v>1.0068416595458984E-3</c:v>
                </c:pt>
                <c:pt idx="59000">
                  <c:v>1.007080078125E-3</c:v>
                </c:pt>
                <c:pt idx="59001">
                  <c:v>1.0080337524414063E-3</c:v>
                </c:pt>
                <c:pt idx="59002">
                  <c:v>1.0068416595458984E-3</c:v>
                </c:pt>
                <c:pt idx="59003">
                  <c:v>1.007080078125E-3</c:v>
                </c:pt>
                <c:pt idx="59004">
                  <c:v>1.007080078125E-3</c:v>
                </c:pt>
                <c:pt idx="59005">
                  <c:v>1.0068416595458984E-3</c:v>
                </c:pt>
                <c:pt idx="59006">
                  <c:v>1.007080078125E-3</c:v>
                </c:pt>
                <c:pt idx="59007">
                  <c:v>1.007080078125E-3</c:v>
                </c:pt>
                <c:pt idx="59008">
                  <c:v>1.0068416595458984E-3</c:v>
                </c:pt>
                <c:pt idx="59009">
                  <c:v>1.007080078125E-3</c:v>
                </c:pt>
                <c:pt idx="59010">
                  <c:v>1.007080078125E-3</c:v>
                </c:pt>
                <c:pt idx="59011">
                  <c:v>1.0068416595458984E-3</c:v>
                </c:pt>
                <c:pt idx="59012">
                  <c:v>1.007080078125E-3</c:v>
                </c:pt>
                <c:pt idx="59013">
                  <c:v>1.0080337524414063E-3</c:v>
                </c:pt>
                <c:pt idx="59014">
                  <c:v>1.007080078125E-3</c:v>
                </c:pt>
                <c:pt idx="59015">
                  <c:v>1.0068416595458984E-3</c:v>
                </c:pt>
                <c:pt idx="59016">
                  <c:v>1.007080078125E-3</c:v>
                </c:pt>
                <c:pt idx="59017">
                  <c:v>1.007080078125E-3</c:v>
                </c:pt>
                <c:pt idx="59018">
                  <c:v>1.0068416595458984E-3</c:v>
                </c:pt>
                <c:pt idx="59019">
                  <c:v>1.007080078125E-3</c:v>
                </c:pt>
                <c:pt idx="59020">
                  <c:v>1.007080078125E-3</c:v>
                </c:pt>
                <c:pt idx="59021">
                  <c:v>1.0068416595458984E-3</c:v>
                </c:pt>
                <c:pt idx="59022">
                  <c:v>1.007080078125E-3</c:v>
                </c:pt>
                <c:pt idx="59023">
                  <c:v>1.007080078125E-3</c:v>
                </c:pt>
                <c:pt idx="59024">
                  <c:v>1.0068416595458984E-3</c:v>
                </c:pt>
                <c:pt idx="59025">
                  <c:v>1.007080078125E-3</c:v>
                </c:pt>
                <c:pt idx="59026">
                  <c:v>1.0080337524414063E-3</c:v>
                </c:pt>
                <c:pt idx="59027">
                  <c:v>1.0068416595458984E-3</c:v>
                </c:pt>
                <c:pt idx="59028">
                  <c:v>7.0490837097167969E-3</c:v>
                </c:pt>
                <c:pt idx="59029">
                  <c:v>1.007080078125E-3</c:v>
                </c:pt>
                <c:pt idx="59030">
                  <c:v>1.0068416595458984E-3</c:v>
                </c:pt>
                <c:pt idx="59031">
                  <c:v>1.007080078125E-3</c:v>
                </c:pt>
                <c:pt idx="59032">
                  <c:v>1.0080337524414063E-3</c:v>
                </c:pt>
                <c:pt idx="59033">
                  <c:v>1.007080078125E-3</c:v>
                </c:pt>
                <c:pt idx="59034">
                  <c:v>1.0068416595458984E-3</c:v>
                </c:pt>
                <c:pt idx="59035">
                  <c:v>1.007080078125E-3</c:v>
                </c:pt>
                <c:pt idx="59036">
                  <c:v>1.007080078125E-3</c:v>
                </c:pt>
                <c:pt idx="59037">
                  <c:v>1.0068416595458984E-3</c:v>
                </c:pt>
                <c:pt idx="59038">
                  <c:v>1.007080078125E-3</c:v>
                </c:pt>
                <c:pt idx="59039">
                  <c:v>1.007080078125E-3</c:v>
                </c:pt>
                <c:pt idx="59040">
                  <c:v>1.0068416595458984E-3</c:v>
                </c:pt>
                <c:pt idx="59041">
                  <c:v>1.007080078125E-3</c:v>
                </c:pt>
                <c:pt idx="59042">
                  <c:v>1.007080078125E-3</c:v>
                </c:pt>
                <c:pt idx="59043">
                  <c:v>1.0068416595458984E-3</c:v>
                </c:pt>
                <c:pt idx="59044">
                  <c:v>1.007080078125E-3</c:v>
                </c:pt>
                <c:pt idx="59045">
                  <c:v>1.0080337524414063E-3</c:v>
                </c:pt>
                <c:pt idx="59046">
                  <c:v>1.0068416595458984E-3</c:v>
                </c:pt>
                <c:pt idx="59047">
                  <c:v>1.007080078125E-3</c:v>
                </c:pt>
                <c:pt idx="59048">
                  <c:v>1.007080078125E-3</c:v>
                </c:pt>
                <c:pt idx="59049">
                  <c:v>1.0068416595458984E-3</c:v>
                </c:pt>
                <c:pt idx="59050">
                  <c:v>1.007080078125E-3</c:v>
                </c:pt>
                <c:pt idx="59051">
                  <c:v>1.007080078125E-3</c:v>
                </c:pt>
                <c:pt idx="59052">
                  <c:v>1.0068416595458984E-3</c:v>
                </c:pt>
                <c:pt idx="59053">
                  <c:v>1.007080078125E-3</c:v>
                </c:pt>
                <c:pt idx="59054">
                  <c:v>1.007080078125E-3</c:v>
                </c:pt>
                <c:pt idx="59055">
                  <c:v>1.0068416595458984E-3</c:v>
                </c:pt>
                <c:pt idx="59056">
                  <c:v>1.007080078125E-3</c:v>
                </c:pt>
                <c:pt idx="59057">
                  <c:v>1.0080337524414063E-3</c:v>
                </c:pt>
                <c:pt idx="59058">
                  <c:v>1.007080078125E-3</c:v>
                </c:pt>
                <c:pt idx="59059">
                  <c:v>1.0068416595458984E-3</c:v>
                </c:pt>
                <c:pt idx="59060">
                  <c:v>1.007080078125E-3</c:v>
                </c:pt>
                <c:pt idx="59061">
                  <c:v>1.007080078125E-3</c:v>
                </c:pt>
                <c:pt idx="59062">
                  <c:v>1.0068416595458984E-3</c:v>
                </c:pt>
                <c:pt idx="59063">
                  <c:v>1.007080078125E-3</c:v>
                </c:pt>
                <c:pt idx="59064">
                  <c:v>1.007080078125E-3</c:v>
                </c:pt>
                <c:pt idx="59065">
                  <c:v>1.0068416595458984E-3</c:v>
                </c:pt>
                <c:pt idx="59066">
                  <c:v>1.007080078125E-3</c:v>
                </c:pt>
                <c:pt idx="59067">
                  <c:v>1.007080078125E-3</c:v>
                </c:pt>
                <c:pt idx="59068">
                  <c:v>1.0068416595458984E-3</c:v>
                </c:pt>
                <c:pt idx="59069">
                  <c:v>1.0080337524414063E-3</c:v>
                </c:pt>
                <c:pt idx="59070">
                  <c:v>1.007080078125E-3</c:v>
                </c:pt>
                <c:pt idx="59071">
                  <c:v>1.0068416595458984E-3</c:v>
                </c:pt>
                <c:pt idx="59072">
                  <c:v>1.007080078125E-3</c:v>
                </c:pt>
                <c:pt idx="59073">
                  <c:v>1.007080078125E-3</c:v>
                </c:pt>
                <c:pt idx="59074">
                  <c:v>1.0068416595458984E-3</c:v>
                </c:pt>
                <c:pt idx="59075">
                  <c:v>1.007080078125E-3</c:v>
                </c:pt>
                <c:pt idx="59076">
                  <c:v>1.007080078125E-3</c:v>
                </c:pt>
                <c:pt idx="59077">
                  <c:v>1.0068416595458984E-3</c:v>
                </c:pt>
                <c:pt idx="59078">
                  <c:v>1.007080078125E-3</c:v>
                </c:pt>
                <c:pt idx="59079">
                  <c:v>1.007080078125E-3</c:v>
                </c:pt>
                <c:pt idx="59080">
                  <c:v>1.0068416595458984E-3</c:v>
                </c:pt>
                <c:pt idx="59081">
                  <c:v>1.007080078125E-3</c:v>
                </c:pt>
                <c:pt idx="59082">
                  <c:v>1.0080337524414063E-3</c:v>
                </c:pt>
                <c:pt idx="59083">
                  <c:v>1.007080078125E-3</c:v>
                </c:pt>
                <c:pt idx="59084">
                  <c:v>1.0068416595458984E-3</c:v>
                </c:pt>
                <c:pt idx="59085">
                  <c:v>1.007080078125E-3</c:v>
                </c:pt>
                <c:pt idx="59086">
                  <c:v>1.007080078125E-3</c:v>
                </c:pt>
                <c:pt idx="59087">
                  <c:v>1.0068416595458984E-3</c:v>
                </c:pt>
                <c:pt idx="59088">
                  <c:v>1.007080078125E-3</c:v>
                </c:pt>
                <c:pt idx="59089">
                  <c:v>1.007080078125E-3</c:v>
                </c:pt>
                <c:pt idx="59090">
                  <c:v>1.0068416595458984E-3</c:v>
                </c:pt>
                <c:pt idx="59091">
                  <c:v>1.007080078125E-3</c:v>
                </c:pt>
                <c:pt idx="59092">
                  <c:v>1.007080078125E-3</c:v>
                </c:pt>
                <c:pt idx="59093">
                  <c:v>1.0068416595458984E-3</c:v>
                </c:pt>
                <c:pt idx="59094">
                  <c:v>1.0080337524414063E-3</c:v>
                </c:pt>
                <c:pt idx="59095">
                  <c:v>1.007080078125E-3</c:v>
                </c:pt>
                <c:pt idx="59096">
                  <c:v>1.0068416595458984E-3</c:v>
                </c:pt>
                <c:pt idx="59097">
                  <c:v>1.007080078125E-3</c:v>
                </c:pt>
                <c:pt idx="59098">
                  <c:v>1.007080078125E-3</c:v>
                </c:pt>
                <c:pt idx="59099">
                  <c:v>1.0068416595458984E-3</c:v>
                </c:pt>
                <c:pt idx="59100">
                  <c:v>1.007080078125E-3</c:v>
                </c:pt>
                <c:pt idx="59101">
                  <c:v>1.007080078125E-3</c:v>
                </c:pt>
                <c:pt idx="59102">
                  <c:v>1.0068416595458984E-3</c:v>
                </c:pt>
                <c:pt idx="59103">
                  <c:v>1.007080078125E-3</c:v>
                </c:pt>
                <c:pt idx="59104">
                  <c:v>1.007080078125E-3</c:v>
                </c:pt>
                <c:pt idx="59105">
                  <c:v>1.0068416595458984E-3</c:v>
                </c:pt>
                <c:pt idx="59106">
                  <c:v>1.007080078125E-3</c:v>
                </c:pt>
                <c:pt idx="59107">
                  <c:v>1.0080337524414063E-3</c:v>
                </c:pt>
                <c:pt idx="59108">
                  <c:v>1.007080078125E-3</c:v>
                </c:pt>
                <c:pt idx="59109">
                  <c:v>1.0068416595458984E-3</c:v>
                </c:pt>
                <c:pt idx="59110">
                  <c:v>1.007080078125E-3</c:v>
                </c:pt>
                <c:pt idx="59111">
                  <c:v>1.007080078125E-3</c:v>
                </c:pt>
                <c:pt idx="59112">
                  <c:v>1.0068416595458984E-3</c:v>
                </c:pt>
                <c:pt idx="59113">
                  <c:v>1.007080078125E-3</c:v>
                </c:pt>
                <c:pt idx="59114">
                  <c:v>1.007080078125E-3</c:v>
                </c:pt>
                <c:pt idx="59115">
                  <c:v>1.0068416595458984E-3</c:v>
                </c:pt>
                <c:pt idx="59116">
                  <c:v>1.007080078125E-3</c:v>
                </c:pt>
                <c:pt idx="59117">
                  <c:v>1.007080078125E-3</c:v>
                </c:pt>
                <c:pt idx="59118">
                  <c:v>1.0068416595458984E-3</c:v>
                </c:pt>
                <c:pt idx="59119">
                  <c:v>1.0080337524414063E-3</c:v>
                </c:pt>
                <c:pt idx="59120">
                  <c:v>1.007080078125E-3</c:v>
                </c:pt>
                <c:pt idx="59121">
                  <c:v>1.0068416595458984E-3</c:v>
                </c:pt>
                <c:pt idx="59122">
                  <c:v>1.007080078125E-3</c:v>
                </c:pt>
                <c:pt idx="59123">
                  <c:v>1.007080078125E-3</c:v>
                </c:pt>
                <c:pt idx="59124">
                  <c:v>1.0068416595458984E-3</c:v>
                </c:pt>
                <c:pt idx="59125">
                  <c:v>1.007080078125E-3</c:v>
                </c:pt>
                <c:pt idx="59126">
                  <c:v>1.007080078125E-3</c:v>
                </c:pt>
                <c:pt idx="59127">
                  <c:v>1.0068416595458984E-3</c:v>
                </c:pt>
                <c:pt idx="59128">
                  <c:v>1.007080078125E-3</c:v>
                </c:pt>
                <c:pt idx="59129">
                  <c:v>1.007080078125E-3</c:v>
                </c:pt>
                <c:pt idx="59130">
                  <c:v>1.0068416595458984E-3</c:v>
                </c:pt>
                <c:pt idx="59131">
                  <c:v>1.007080078125E-3</c:v>
                </c:pt>
                <c:pt idx="59132">
                  <c:v>1.0080337524414063E-3</c:v>
                </c:pt>
                <c:pt idx="59133">
                  <c:v>1.007080078125E-3</c:v>
                </c:pt>
                <c:pt idx="59134">
                  <c:v>1.0068416595458984E-3</c:v>
                </c:pt>
                <c:pt idx="59135">
                  <c:v>1.007080078125E-3</c:v>
                </c:pt>
                <c:pt idx="59136">
                  <c:v>1.007080078125E-3</c:v>
                </c:pt>
                <c:pt idx="59137">
                  <c:v>1.0068416595458984E-3</c:v>
                </c:pt>
                <c:pt idx="59138">
                  <c:v>1.007080078125E-3</c:v>
                </c:pt>
                <c:pt idx="59139">
                  <c:v>1.007080078125E-3</c:v>
                </c:pt>
                <c:pt idx="59140">
                  <c:v>1.0068416595458984E-3</c:v>
                </c:pt>
                <c:pt idx="59141">
                  <c:v>1.007080078125E-3</c:v>
                </c:pt>
                <c:pt idx="59142">
                  <c:v>1.007080078125E-3</c:v>
                </c:pt>
                <c:pt idx="59143">
                  <c:v>1.0068416595458984E-3</c:v>
                </c:pt>
                <c:pt idx="59144">
                  <c:v>1.0080337524414063E-3</c:v>
                </c:pt>
                <c:pt idx="59145">
                  <c:v>1.007080078125E-3</c:v>
                </c:pt>
                <c:pt idx="59146">
                  <c:v>1.0068416595458984E-3</c:v>
                </c:pt>
                <c:pt idx="59147">
                  <c:v>1.007080078125E-3</c:v>
                </c:pt>
                <c:pt idx="59148">
                  <c:v>1.007080078125E-3</c:v>
                </c:pt>
                <c:pt idx="59149">
                  <c:v>1.0068416595458984E-3</c:v>
                </c:pt>
                <c:pt idx="59150">
                  <c:v>1.007080078125E-3</c:v>
                </c:pt>
                <c:pt idx="59151">
                  <c:v>1.007080078125E-3</c:v>
                </c:pt>
                <c:pt idx="59152">
                  <c:v>1.0068416595458984E-3</c:v>
                </c:pt>
                <c:pt idx="59153">
                  <c:v>1.007080078125E-3</c:v>
                </c:pt>
                <c:pt idx="59154">
                  <c:v>1.007080078125E-3</c:v>
                </c:pt>
                <c:pt idx="59155">
                  <c:v>1.0068416595458984E-3</c:v>
                </c:pt>
                <c:pt idx="59156">
                  <c:v>1.007080078125E-3</c:v>
                </c:pt>
                <c:pt idx="59157">
                  <c:v>1.0080337524414063E-3</c:v>
                </c:pt>
                <c:pt idx="59158">
                  <c:v>1.007080078125E-3</c:v>
                </c:pt>
                <c:pt idx="59159">
                  <c:v>1.0068416595458984E-3</c:v>
                </c:pt>
                <c:pt idx="59160">
                  <c:v>1.007080078125E-3</c:v>
                </c:pt>
                <c:pt idx="59161">
                  <c:v>1.007080078125E-3</c:v>
                </c:pt>
                <c:pt idx="59162">
                  <c:v>1.0068416595458984E-3</c:v>
                </c:pt>
                <c:pt idx="59163">
                  <c:v>1.007080078125E-3</c:v>
                </c:pt>
                <c:pt idx="59164">
                  <c:v>1.007080078125E-3</c:v>
                </c:pt>
                <c:pt idx="59165">
                  <c:v>1.0068416595458984E-3</c:v>
                </c:pt>
                <c:pt idx="59166">
                  <c:v>1.007080078125E-3</c:v>
                </c:pt>
                <c:pt idx="59167">
                  <c:v>1.007080078125E-3</c:v>
                </c:pt>
                <c:pt idx="59168">
                  <c:v>1.0068416595458984E-3</c:v>
                </c:pt>
                <c:pt idx="59169">
                  <c:v>1.0080337524414063E-3</c:v>
                </c:pt>
                <c:pt idx="59170">
                  <c:v>1.007080078125E-3</c:v>
                </c:pt>
                <c:pt idx="59171">
                  <c:v>1.0068416595458984E-3</c:v>
                </c:pt>
                <c:pt idx="59172">
                  <c:v>1.007080078125E-3</c:v>
                </c:pt>
                <c:pt idx="59173">
                  <c:v>1.007080078125E-3</c:v>
                </c:pt>
                <c:pt idx="59174">
                  <c:v>1.0068416595458984E-3</c:v>
                </c:pt>
                <c:pt idx="59175">
                  <c:v>1.007080078125E-3</c:v>
                </c:pt>
                <c:pt idx="59176">
                  <c:v>1.007080078125E-3</c:v>
                </c:pt>
                <c:pt idx="59177">
                  <c:v>1.0068416595458984E-3</c:v>
                </c:pt>
                <c:pt idx="59178">
                  <c:v>1.007080078125E-3</c:v>
                </c:pt>
                <c:pt idx="59179">
                  <c:v>1.007080078125E-3</c:v>
                </c:pt>
                <c:pt idx="59180">
                  <c:v>1.0068416595458984E-3</c:v>
                </c:pt>
                <c:pt idx="59181">
                  <c:v>1.007080078125E-3</c:v>
                </c:pt>
                <c:pt idx="59182">
                  <c:v>1.0080337524414063E-3</c:v>
                </c:pt>
                <c:pt idx="59183">
                  <c:v>1.007080078125E-3</c:v>
                </c:pt>
                <c:pt idx="59184">
                  <c:v>1.0068416595458984E-3</c:v>
                </c:pt>
                <c:pt idx="59185">
                  <c:v>1.007080078125E-3</c:v>
                </c:pt>
                <c:pt idx="59186">
                  <c:v>1.007080078125E-3</c:v>
                </c:pt>
                <c:pt idx="59187">
                  <c:v>1.0068416595458984E-3</c:v>
                </c:pt>
                <c:pt idx="59188">
                  <c:v>1.007080078125E-3</c:v>
                </c:pt>
                <c:pt idx="59189">
                  <c:v>1.007080078125E-3</c:v>
                </c:pt>
                <c:pt idx="59190">
                  <c:v>1.0068416595458984E-3</c:v>
                </c:pt>
                <c:pt idx="59191">
                  <c:v>1.007080078125E-3</c:v>
                </c:pt>
                <c:pt idx="59192">
                  <c:v>1.007080078125E-3</c:v>
                </c:pt>
                <c:pt idx="59193">
                  <c:v>1.0068416595458984E-3</c:v>
                </c:pt>
                <c:pt idx="59194">
                  <c:v>1.0080337524414063E-3</c:v>
                </c:pt>
                <c:pt idx="59195">
                  <c:v>1.007080078125E-3</c:v>
                </c:pt>
                <c:pt idx="59196">
                  <c:v>1.0068416595458984E-3</c:v>
                </c:pt>
                <c:pt idx="59197">
                  <c:v>1.007080078125E-3</c:v>
                </c:pt>
                <c:pt idx="59198">
                  <c:v>1.007080078125E-3</c:v>
                </c:pt>
                <c:pt idx="59199">
                  <c:v>1.0068416595458984E-3</c:v>
                </c:pt>
                <c:pt idx="59200">
                  <c:v>1.007080078125E-3</c:v>
                </c:pt>
                <c:pt idx="59201">
                  <c:v>1.007080078125E-3</c:v>
                </c:pt>
                <c:pt idx="59202">
                  <c:v>1.0068416595458984E-3</c:v>
                </c:pt>
                <c:pt idx="59203">
                  <c:v>1.007080078125E-3</c:v>
                </c:pt>
                <c:pt idx="59204">
                  <c:v>1.007080078125E-3</c:v>
                </c:pt>
                <c:pt idx="59205">
                  <c:v>1.0068416595458984E-3</c:v>
                </c:pt>
                <c:pt idx="59206">
                  <c:v>1.007080078125E-3</c:v>
                </c:pt>
                <c:pt idx="59207">
                  <c:v>1.0080337524414063E-3</c:v>
                </c:pt>
                <c:pt idx="59208">
                  <c:v>1.007080078125E-3</c:v>
                </c:pt>
                <c:pt idx="59209">
                  <c:v>1.0068416595458984E-3</c:v>
                </c:pt>
                <c:pt idx="59210">
                  <c:v>1.007080078125E-3</c:v>
                </c:pt>
                <c:pt idx="59211">
                  <c:v>1.007080078125E-3</c:v>
                </c:pt>
                <c:pt idx="59212">
                  <c:v>1.0068416595458984E-3</c:v>
                </c:pt>
                <c:pt idx="59213">
                  <c:v>1.007080078125E-3</c:v>
                </c:pt>
                <c:pt idx="59214">
                  <c:v>1.007080078125E-3</c:v>
                </c:pt>
                <c:pt idx="59215">
                  <c:v>1.0068416595458984E-3</c:v>
                </c:pt>
                <c:pt idx="59216">
                  <c:v>1.007080078125E-3</c:v>
                </c:pt>
                <c:pt idx="59217">
                  <c:v>1.007080078125E-3</c:v>
                </c:pt>
                <c:pt idx="59218">
                  <c:v>1.0068416595458984E-3</c:v>
                </c:pt>
                <c:pt idx="59219">
                  <c:v>1.0080337524414063E-3</c:v>
                </c:pt>
                <c:pt idx="59220">
                  <c:v>1.007080078125E-3</c:v>
                </c:pt>
                <c:pt idx="59221">
                  <c:v>1.0068416595458984E-3</c:v>
                </c:pt>
                <c:pt idx="59222">
                  <c:v>1.007080078125E-3</c:v>
                </c:pt>
                <c:pt idx="59223">
                  <c:v>1.007080078125E-3</c:v>
                </c:pt>
                <c:pt idx="59224">
                  <c:v>1.0068416595458984E-3</c:v>
                </c:pt>
                <c:pt idx="59225">
                  <c:v>1.007080078125E-3</c:v>
                </c:pt>
                <c:pt idx="59226">
                  <c:v>1.007080078125E-3</c:v>
                </c:pt>
                <c:pt idx="59227">
                  <c:v>1.0068416595458984E-3</c:v>
                </c:pt>
                <c:pt idx="59228">
                  <c:v>1.007080078125E-3</c:v>
                </c:pt>
                <c:pt idx="59229">
                  <c:v>1.007080078125E-3</c:v>
                </c:pt>
                <c:pt idx="59230">
                  <c:v>1.0068416595458984E-3</c:v>
                </c:pt>
                <c:pt idx="59231">
                  <c:v>1.007080078125E-3</c:v>
                </c:pt>
                <c:pt idx="59232">
                  <c:v>1.0080337524414063E-3</c:v>
                </c:pt>
                <c:pt idx="59233">
                  <c:v>1.007080078125E-3</c:v>
                </c:pt>
                <c:pt idx="59234">
                  <c:v>1.0068416595458984E-3</c:v>
                </c:pt>
                <c:pt idx="59235">
                  <c:v>1.007080078125E-3</c:v>
                </c:pt>
                <c:pt idx="59236">
                  <c:v>1.007080078125E-3</c:v>
                </c:pt>
                <c:pt idx="59237">
                  <c:v>1.0068416595458984E-3</c:v>
                </c:pt>
                <c:pt idx="59238">
                  <c:v>1.007080078125E-3</c:v>
                </c:pt>
                <c:pt idx="59239">
                  <c:v>1.007080078125E-3</c:v>
                </c:pt>
                <c:pt idx="59240">
                  <c:v>1.0068416595458984E-3</c:v>
                </c:pt>
                <c:pt idx="59241">
                  <c:v>1.007080078125E-3</c:v>
                </c:pt>
                <c:pt idx="59242">
                  <c:v>1.007080078125E-3</c:v>
                </c:pt>
                <c:pt idx="59243">
                  <c:v>1.0068416595458984E-3</c:v>
                </c:pt>
                <c:pt idx="59244">
                  <c:v>1.0080337524414063E-3</c:v>
                </c:pt>
                <c:pt idx="59245">
                  <c:v>1.007080078125E-3</c:v>
                </c:pt>
                <c:pt idx="59246">
                  <c:v>1.0068416595458984E-3</c:v>
                </c:pt>
                <c:pt idx="59247">
                  <c:v>1.007080078125E-3</c:v>
                </c:pt>
                <c:pt idx="59248">
                  <c:v>1.007080078125E-3</c:v>
                </c:pt>
                <c:pt idx="59249">
                  <c:v>1.0068416595458984E-3</c:v>
                </c:pt>
                <c:pt idx="59250">
                  <c:v>1.007080078125E-3</c:v>
                </c:pt>
                <c:pt idx="59251">
                  <c:v>1.007080078125E-3</c:v>
                </c:pt>
                <c:pt idx="59252">
                  <c:v>1.0068416595458984E-3</c:v>
                </c:pt>
                <c:pt idx="59253">
                  <c:v>1.007080078125E-3</c:v>
                </c:pt>
                <c:pt idx="59254">
                  <c:v>1.007080078125E-3</c:v>
                </c:pt>
                <c:pt idx="59255">
                  <c:v>1.0068416595458984E-3</c:v>
                </c:pt>
                <c:pt idx="59256">
                  <c:v>1.007080078125E-3</c:v>
                </c:pt>
                <c:pt idx="59257">
                  <c:v>1.0080337524414063E-3</c:v>
                </c:pt>
                <c:pt idx="59258">
                  <c:v>1.007080078125E-3</c:v>
                </c:pt>
                <c:pt idx="59259">
                  <c:v>1.0068416595458984E-3</c:v>
                </c:pt>
                <c:pt idx="59260">
                  <c:v>1.007080078125E-3</c:v>
                </c:pt>
                <c:pt idx="59261">
                  <c:v>1.007080078125E-3</c:v>
                </c:pt>
                <c:pt idx="59262">
                  <c:v>1.0068416595458984E-3</c:v>
                </c:pt>
                <c:pt idx="59263">
                  <c:v>1.007080078125E-3</c:v>
                </c:pt>
                <c:pt idx="59264">
                  <c:v>1.007080078125E-3</c:v>
                </c:pt>
                <c:pt idx="59265">
                  <c:v>1.0068416595458984E-3</c:v>
                </c:pt>
                <c:pt idx="59266">
                  <c:v>1.007080078125E-3</c:v>
                </c:pt>
                <c:pt idx="59267">
                  <c:v>1.007080078125E-3</c:v>
                </c:pt>
                <c:pt idx="59268">
                  <c:v>1.0068416595458984E-3</c:v>
                </c:pt>
                <c:pt idx="59269">
                  <c:v>1.0080337524414063E-3</c:v>
                </c:pt>
                <c:pt idx="59270">
                  <c:v>1.007080078125E-3</c:v>
                </c:pt>
                <c:pt idx="59271">
                  <c:v>1.0068416595458984E-3</c:v>
                </c:pt>
                <c:pt idx="59272">
                  <c:v>1.007080078125E-3</c:v>
                </c:pt>
                <c:pt idx="59273">
                  <c:v>1.007080078125E-3</c:v>
                </c:pt>
                <c:pt idx="59274">
                  <c:v>1.0068416595458984E-3</c:v>
                </c:pt>
                <c:pt idx="59275">
                  <c:v>1.007080078125E-3</c:v>
                </c:pt>
                <c:pt idx="59276">
                  <c:v>1.007080078125E-3</c:v>
                </c:pt>
                <c:pt idx="59277">
                  <c:v>1.0068416595458984E-3</c:v>
                </c:pt>
                <c:pt idx="59278">
                  <c:v>1.007080078125E-3</c:v>
                </c:pt>
                <c:pt idx="59279">
                  <c:v>1.007080078125E-3</c:v>
                </c:pt>
                <c:pt idx="59280">
                  <c:v>1.0068416595458984E-3</c:v>
                </c:pt>
                <c:pt idx="59281">
                  <c:v>1.007080078125E-3</c:v>
                </c:pt>
                <c:pt idx="59282">
                  <c:v>1.0080337524414063E-3</c:v>
                </c:pt>
                <c:pt idx="59283">
                  <c:v>1.007080078125E-3</c:v>
                </c:pt>
                <c:pt idx="59284">
                  <c:v>1.0068416595458984E-3</c:v>
                </c:pt>
                <c:pt idx="59285">
                  <c:v>1.007080078125E-3</c:v>
                </c:pt>
                <c:pt idx="59286">
                  <c:v>1.007080078125E-3</c:v>
                </c:pt>
                <c:pt idx="59287">
                  <c:v>1.0068416595458984E-3</c:v>
                </c:pt>
                <c:pt idx="59288">
                  <c:v>1.007080078125E-3</c:v>
                </c:pt>
                <c:pt idx="59289">
                  <c:v>1.007080078125E-3</c:v>
                </c:pt>
                <c:pt idx="59290">
                  <c:v>1.0068416595458984E-3</c:v>
                </c:pt>
                <c:pt idx="59291">
                  <c:v>1.007080078125E-3</c:v>
                </c:pt>
                <c:pt idx="59292">
                  <c:v>1.0068416595458984E-3</c:v>
                </c:pt>
                <c:pt idx="59293">
                  <c:v>1.007080078125E-3</c:v>
                </c:pt>
                <c:pt idx="59294">
                  <c:v>1.0080337524414063E-3</c:v>
                </c:pt>
                <c:pt idx="59295">
                  <c:v>1.007080078125E-3</c:v>
                </c:pt>
                <c:pt idx="59296">
                  <c:v>1.0068416595458984E-3</c:v>
                </c:pt>
                <c:pt idx="59297">
                  <c:v>1.007080078125E-3</c:v>
                </c:pt>
                <c:pt idx="59298">
                  <c:v>1.007080078125E-3</c:v>
                </c:pt>
                <c:pt idx="59299">
                  <c:v>1.0068416595458984E-3</c:v>
                </c:pt>
                <c:pt idx="59300">
                  <c:v>1.007080078125E-3</c:v>
                </c:pt>
                <c:pt idx="59301">
                  <c:v>1.007080078125E-3</c:v>
                </c:pt>
                <c:pt idx="59302">
                  <c:v>1.0068416595458984E-3</c:v>
                </c:pt>
                <c:pt idx="59303">
                  <c:v>1.007080078125E-3</c:v>
                </c:pt>
                <c:pt idx="59304">
                  <c:v>1.007080078125E-3</c:v>
                </c:pt>
                <c:pt idx="59305">
                  <c:v>1.0068416595458984E-3</c:v>
                </c:pt>
                <c:pt idx="59306">
                  <c:v>1.007080078125E-3</c:v>
                </c:pt>
                <c:pt idx="59307">
                  <c:v>1.0080337524414063E-3</c:v>
                </c:pt>
                <c:pt idx="59308">
                  <c:v>1.007080078125E-3</c:v>
                </c:pt>
                <c:pt idx="59309">
                  <c:v>1.0068416595458984E-3</c:v>
                </c:pt>
                <c:pt idx="59310">
                  <c:v>1.007080078125E-3</c:v>
                </c:pt>
                <c:pt idx="59311">
                  <c:v>1.007080078125E-3</c:v>
                </c:pt>
                <c:pt idx="59312">
                  <c:v>1.0068416595458984E-3</c:v>
                </c:pt>
                <c:pt idx="59313">
                  <c:v>1.007080078125E-3</c:v>
                </c:pt>
                <c:pt idx="59314">
                  <c:v>1.0068416595458984E-3</c:v>
                </c:pt>
                <c:pt idx="59315">
                  <c:v>1.007080078125E-3</c:v>
                </c:pt>
                <c:pt idx="59316">
                  <c:v>1.007080078125E-3</c:v>
                </c:pt>
                <c:pt idx="59317">
                  <c:v>1.0068416595458984E-3</c:v>
                </c:pt>
                <c:pt idx="59318">
                  <c:v>1.007080078125E-3</c:v>
                </c:pt>
                <c:pt idx="59319">
                  <c:v>1.0080337524414063E-3</c:v>
                </c:pt>
                <c:pt idx="59320">
                  <c:v>1.007080078125E-3</c:v>
                </c:pt>
                <c:pt idx="59321">
                  <c:v>1.0068416595458984E-3</c:v>
                </c:pt>
                <c:pt idx="59322">
                  <c:v>1.007080078125E-3</c:v>
                </c:pt>
                <c:pt idx="59323">
                  <c:v>1.007080078125E-3</c:v>
                </c:pt>
                <c:pt idx="59324">
                  <c:v>1.0068416595458984E-3</c:v>
                </c:pt>
                <c:pt idx="59325">
                  <c:v>1.007080078125E-3</c:v>
                </c:pt>
                <c:pt idx="59326">
                  <c:v>1.007080078125E-3</c:v>
                </c:pt>
                <c:pt idx="59327">
                  <c:v>1.0068416595458984E-3</c:v>
                </c:pt>
                <c:pt idx="59328">
                  <c:v>1.007080078125E-3</c:v>
                </c:pt>
                <c:pt idx="59329">
                  <c:v>3.0210018157958984E-3</c:v>
                </c:pt>
                <c:pt idx="59330">
                  <c:v>1.0080337524414063E-3</c:v>
                </c:pt>
                <c:pt idx="59331">
                  <c:v>1.007080078125E-3</c:v>
                </c:pt>
                <c:pt idx="59332">
                  <c:v>1.0068416595458984E-3</c:v>
                </c:pt>
                <c:pt idx="59333">
                  <c:v>1.007080078125E-3</c:v>
                </c:pt>
                <c:pt idx="59334">
                  <c:v>1.0068416595458984E-3</c:v>
                </c:pt>
                <c:pt idx="59335">
                  <c:v>1.007080078125E-3</c:v>
                </c:pt>
                <c:pt idx="59336">
                  <c:v>1.007080078125E-3</c:v>
                </c:pt>
                <c:pt idx="59337">
                  <c:v>1.0068416595458984E-3</c:v>
                </c:pt>
                <c:pt idx="59338">
                  <c:v>1.007080078125E-3</c:v>
                </c:pt>
                <c:pt idx="59339">
                  <c:v>1.007080078125E-3</c:v>
                </c:pt>
                <c:pt idx="59340">
                  <c:v>1.0068416595458984E-3</c:v>
                </c:pt>
                <c:pt idx="59341">
                  <c:v>1.007080078125E-3</c:v>
                </c:pt>
                <c:pt idx="59342">
                  <c:v>1.0080337524414063E-3</c:v>
                </c:pt>
                <c:pt idx="59343">
                  <c:v>1.007080078125E-3</c:v>
                </c:pt>
                <c:pt idx="59344">
                  <c:v>1.0068416595458984E-3</c:v>
                </c:pt>
                <c:pt idx="59345">
                  <c:v>1.007080078125E-3</c:v>
                </c:pt>
                <c:pt idx="59346">
                  <c:v>1.007080078125E-3</c:v>
                </c:pt>
                <c:pt idx="59347">
                  <c:v>1.0068416595458984E-3</c:v>
                </c:pt>
                <c:pt idx="59348">
                  <c:v>1.007080078125E-3</c:v>
                </c:pt>
                <c:pt idx="59349">
                  <c:v>1.007080078125E-3</c:v>
                </c:pt>
                <c:pt idx="59350">
                  <c:v>1.0068416595458984E-3</c:v>
                </c:pt>
                <c:pt idx="59351">
                  <c:v>1.007080078125E-3</c:v>
                </c:pt>
                <c:pt idx="59352">
                  <c:v>1.007080078125E-3</c:v>
                </c:pt>
                <c:pt idx="59353">
                  <c:v>1.0068416595458984E-3</c:v>
                </c:pt>
                <c:pt idx="59354">
                  <c:v>1.007080078125E-3</c:v>
                </c:pt>
                <c:pt idx="59355">
                  <c:v>1.0080337524414063E-3</c:v>
                </c:pt>
                <c:pt idx="59356">
                  <c:v>1.0068416595458984E-3</c:v>
                </c:pt>
                <c:pt idx="59357">
                  <c:v>1.007080078125E-3</c:v>
                </c:pt>
                <c:pt idx="59358">
                  <c:v>1.007080078125E-3</c:v>
                </c:pt>
                <c:pt idx="59359">
                  <c:v>1.0068416595458984E-3</c:v>
                </c:pt>
                <c:pt idx="59360">
                  <c:v>1.007080078125E-3</c:v>
                </c:pt>
                <c:pt idx="59361">
                  <c:v>1.007080078125E-3</c:v>
                </c:pt>
                <c:pt idx="59362">
                  <c:v>1.0068416595458984E-3</c:v>
                </c:pt>
                <c:pt idx="59363">
                  <c:v>1.007080078125E-3</c:v>
                </c:pt>
                <c:pt idx="59364">
                  <c:v>1.007080078125E-3</c:v>
                </c:pt>
                <c:pt idx="59365">
                  <c:v>1.0068416595458984E-3</c:v>
                </c:pt>
                <c:pt idx="59366">
                  <c:v>1.007080078125E-3</c:v>
                </c:pt>
                <c:pt idx="59367">
                  <c:v>1.0080337524414063E-3</c:v>
                </c:pt>
                <c:pt idx="59368">
                  <c:v>1.007080078125E-3</c:v>
                </c:pt>
                <c:pt idx="59369">
                  <c:v>1.0068416595458984E-3</c:v>
                </c:pt>
                <c:pt idx="59370">
                  <c:v>1.007080078125E-3</c:v>
                </c:pt>
                <c:pt idx="59371">
                  <c:v>1.007080078125E-3</c:v>
                </c:pt>
                <c:pt idx="59372">
                  <c:v>1.0068416595458984E-3</c:v>
                </c:pt>
                <c:pt idx="59373">
                  <c:v>1.007080078125E-3</c:v>
                </c:pt>
                <c:pt idx="59374">
                  <c:v>1.007080078125E-3</c:v>
                </c:pt>
                <c:pt idx="59375">
                  <c:v>1.0068416595458984E-3</c:v>
                </c:pt>
                <c:pt idx="59376">
                  <c:v>1.007080078125E-3</c:v>
                </c:pt>
                <c:pt idx="59377">
                  <c:v>1.007080078125E-3</c:v>
                </c:pt>
                <c:pt idx="59378">
                  <c:v>1.0068416595458984E-3</c:v>
                </c:pt>
                <c:pt idx="59379">
                  <c:v>1.007080078125E-3</c:v>
                </c:pt>
                <c:pt idx="59380">
                  <c:v>1.0080337524414063E-3</c:v>
                </c:pt>
                <c:pt idx="59381">
                  <c:v>1.0068416595458984E-3</c:v>
                </c:pt>
                <c:pt idx="59382">
                  <c:v>1.007080078125E-3</c:v>
                </c:pt>
                <c:pt idx="59383">
                  <c:v>1.007080078125E-3</c:v>
                </c:pt>
                <c:pt idx="59384">
                  <c:v>1.0068416595458984E-3</c:v>
                </c:pt>
                <c:pt idx="59385">
                  <c:v>1.007080078125E-3</c:v>
                </c:pt>
                <c:pt idx="59386">
                  <c:v>1.007080078125E-3</c:v>
                </c:pt>
                <c:pt idx="59387">
                  <c:v>1.0068416595458984E-3</c:v>
                </c:pt>
                <c:pt idx="59388">
                  <c:v>1.007080078125E-3</c:v>
                </c:pt>
                <c:pt idx="59389">
                  <c:v>1.007080078125E-3</c:v>
                </c:pt>
                <c:pt idx="59390">
                  <c:v>1.0068416595458984E-3</c:v>
                </c:pt>
                <c:pt idx="59391">
                  <c:v>1.007080078125E-3</c:v>
                </c:pt>
                <c:pt idx="59392">
                  <c:v>1.0080337524414063E-3</c:v>
                </c:pt>
                <c:pt idx="59393">
                  <c:v>1.007080078125E-3</c:v>
                </c:pt>
                <c:pt idx="59394">
                  <c:v>1.0068416595458984E-3</c:v>
                </c:pt>
                <c:pt idx="59395">
                  <c:v>1.007080078125E-3</c:v>
                </c:pt>
                <c:pt idx="59396">
                  <c:v>1.007080078125E-3</c:v>
                </c:pt>
                <c:pt idx="59397">
                  <c:v>1.0068416595458984E-3</c:v>
                </c:pt>
                <c:pt idx="59398">
                  <c:v>1.007080078125E-3</c:v>
                </c:pt>
                <c:pt idx="59399">
                  <c:v>1.007080078125E-3</c:v>
                </c:pt>
                <c:pt idx="59400">
                  <c:v>1.0068416595458984E-3</c:v>
                </c:pt>
                <c:pt idx="59401">
                  <c:v>1.007080078125E-3</c:v>
                </c:pt>
                <c:pt idx="59402">
                  <c:v>1.007080078125E-3</c:v>
                </c:pt>
                <c:pt idx="59403">
                  <c:v>1.0068416595458984E-3</c:v>
                </c:pt>
                <c:pt idx="59404">
                  <c:v>1.007080078125E-3</c:v>
                </c:pt>
                <c:pt idx="59405">
                  <c:v>1.0080337524414063E-3</c:v>
                </c:pt>
                <c:pt idx="59406">
                  <c:v>1.0068416595458984E-3</c:v>
                </c:pt>
                <c:pt idx="59407">
                  <c:v>1.007080078125E-3</c:v>
                </c:pt>
                <c:pt idx="59408">
                  <c:v>1.007080078125E-3</c:v>
                </c:pt>
                <c:pt idx="59409">
                  <c:v>1.0068416595458984E-3</c:v>
                </c:pt>
                <c:pt idx="59410">
                  <c:v>1.007080078125E-3</c:v>
                </c:pt>
                <c:pt idx="59411">
                  <c:v>1.007080078125E-3</c:v>
                </c:pt>
                <c:pt idx="59412">
                  <c:v>1.0068416595458984E-3</c:v>
                </c:pt>
                <c:pt idx="59413">
                  <c:v>1.007080078125E-3</c:v>
                </c:pt>
                <c:pt idx="59414">
                  <c:v>1.007080078125E-3</c:v>
                </c:pt>
                <c:pt idx="59415">
                  <c:v>1.0068416595458984E-3</c:v>
                </c:pt>
                <c:pt idx="59416">
                  <c:v>1.007080078125E-3</c:v>
                </c:pt>
                <c:pt idx="59417">
                  <c:v>1.0080337524414063E-3</c:v>
                </c:pt>
                <c:pt idx="59418">
                  <c:v>1.007080078125E-3</c:v>
                </c:pt>
                <c:pt idx="59419">
                  <c:v>1.0068416595458984E-3</c:v>
                </c:pt>
                <c:pt idx="59420">
                  <c:v>1.007080078125E-3</c:v>
                </c:pt>
                <c:pt idx="59421">
                  <c:v>1.007080078125E-3</c:v>
                </c:pt>
                <c:pt idx="59422">
                  <c:v>1.0068416595458984E-3</c:v>
                </c:pt>
                <c:pt idx="59423">
                  <c:v>1.007080078125E-3</c:v>
                </c:pt>
                <c:pt idx="59424">
                  <c:v>1.007080078125E-3</c:v>
                </c:pt>
                <c:pt idx="59425">
                  <c:v>1.0068416595458984E-3</c:v>
                </c:pt>
                <c:pt idx="59426">
                  <c:v>1.007080078125E-3</c:v>
                </c:pt>
                <c:pt idx="59427">
                  <c:v>1.007080078125E-3</c:v>
                </c:pt>
                <c:pt idx="59428">
                  <c:v>1.0068416595458984E-3</c:v>
                </c:pt>
                <c:pt idx="59429">
                  <c:v>1.007080078125E-3</c:v>
                </c:pt>
                <c:pt idx="59430">
                  <c:v>1.0080337524414063E-3</c:v>
                </c:pt>
                <c:pt idx="59431">
                  <c:v>1.0068416595458984E-3</c:v>
                </c:pt>
                <c:pt idx="59432">
                  <c:v>1.007080078125E-3</c:v>
                </c:pt>
                <c:pt idx="59433">
                  <c:v>1.007080078125E-3</c:v>
                </c:pt>
                <c:pt idx="59434">
                  <c:v>1.0068416595458984E-3</c:v>
                </c:pt>
                <c:pt idx="59435">
                  <c:v>1.007080078125E-3</c:v>
                </c:pt>
                <c:pt idx="59436">
                  <c:v>1.007080078125E-3</c:v>
                </c:pt>
                <c:pt idx="59437">
                  <c:v>1.0068416595458984E-3</c:v>
                </c:pt>
                <c:pt idx="59438">
                  <c:v>1.007080078125E-3</c:v>
                </c:pt>
                <c:pt idx="59439">
                  <c:v>1.007080078125E-3</c:v>
                </c:pt>
                <c:pt idx="59440">
                  <c:v>1.0068416595458984E-3</c:v>
                </c:pt>
                <c:pt idx="59441">
                  <c:v>1.007080078125E-3</c:v>
                </c:pt>
                <c:pt idx="59442">
                  <c:v>1.0080337524414063E-3</c:v>
                </c:pt>
                <c:pt idx="59443">
                  <c:v>1.007080078125E-3</c:v>
                </c:pt>
                <c:pt idx="59444">
                  <c:v>1.0068416595458984E-3</c:v>
                </c:pt>
                <c:pt idx="59445">
                  <c:v>1.007080078125E-3</c:v>
                </c:pt>
                <c:pt idx="59446">
                  <c:v>1.007080078125E-3</c:v>
                </c:pt>
                <c:pt idx="59447">
                  <c:v>1.0068416595458984E-3</c:v>
                </c:pt>
                <c:pt idx="59448">
                  <c:v>1.007080078125E-3</c:v>
                </c:pt>
                <c:pt idx="59449">
                  <c:v>1.007080078125E-3</c:v>
                </c:pt>
                <c:pt idx="59450">
                  <c:v>1.0068416595458984E-3</c:v>
                </c:pt>
                <c:pt idx="59451">
                  <c:v>1.007080078125E-3</c:v>
                </c:pt>
                <c:pt idx="59452">
                  <c:v>1.007080078125E-3</c:v>
                </c:pt>
                <c:pt idx="59453">
                  <c:v>1.0068416595458984E-3</c:v>
                </c:pt>
                <c:pt idx="59454">
                  <c:v>1.007080078125E-3</c:v>
                </c:pt>
                <c:pt idx="59455">
                  <c:v>1.0080337524414063E-3</c:v>
                </c:pt>
                <c:pt idx="59456">
                  <c:v>1.0068416595458984E-3</c:v>
                </c:pt>
                <c:pt idx="59457">
                  <c:v>1.007080078125E-3</c:v>
                </c:pt>
                <c:pt idx="59458">
                  <c:v>1.007080078125E-3</c:v>
                </c:pt>
                <c:pt idx="59459">
                  <c:v>1.0068416595458984E-3</c:v>
                </c:pt>
                <c:pt idx="59460">
                  <c:v>1.007080078125E-3</c:v>
                </c:pt>
                <c:pt idx="59461">
                  <c:v>1.007080078125E-3</c:v>
                </c:pt>
                <c:pt idx="59462">
                  <c:v>1.0068416595458984E-3</c:v>
                </c:pt>
                <c:pt idx="59463">
                  <c:v>1.007080078125E-3</c:v>
                </c:pt>
                <c:pt idx="59464">
                  <c:v>1.007080078125E-3</c:v>
                </c:pt>
                <c:pt idx="59465">
                  <c:v>1.0068416595458984E-3</c:v>
                </c:pt>
                <c:pt idx="59466">
                  <c:v>1.007080078125E-3</c:v>
                </c:pt>
                <c:pt idx="59467">
                  <c:v>1.0080337524414063E-3</c:v>
                </c:pt>
                <c:pt idx="59468">
                  <c:v>1.007080078125E-3</c:v>
                </c:pt>
                <c:pt idx="59469">
                  <c:v>1.0068416595458984E-3</c:v>
                </c:pt>
                <c:pt idx="59470">
                  <c:v>1.007080078125E-3</c:v>
                </c:pt>
                <c:pt idx="59471">
                  <c:v>1.007080078125E-3</c:v>
                </c:pt>
                <c:pt idx="59472">
                  <c:v>1.0068416595458984E-3</c:v>
                </c:pt>
                <c:pt idx="59473">
                  <c:v>1.007080078125E-3</c:v>
                </c:pt>
                <c:pt idx="59474">
                  <c:v>1.007080078125E-3</c:v>
                </c:pt>
                <c:pt idx="59475">
                  <c:v>1.0068416595458984E-3</c:v>
                </c:pt>
                <c:pt idx="59476">
                  <c:v>1.007080078125E-3</c:v>
                </c:pt>
                <c:pt idx="59477">
                  <c:v>1.007080078125E-3</c:v>
                </c:pt>
                <c:pt idx="59478">
                  <c:v>1.0068416595458984E-3</c:v>
                </c:pt>
                <c:pt idx="59479">
                  <c:v>1.007080078125E-3</c:v>
                </c:pt>
                <c:pt idx="59480">
                  <c:v>1.0080337524414063E-3</c:v>
                </c:pt>
                <c:pt idx="59481">
                  <c:v>1.0068416595458984E-3</c:v>
                </c:pt>
                <c:pt idx="59482">
                  <c:v>1.007080078125E-3</c:v>
                </c:pt>
                <c:pt idx="59483">
                  <c:v>1.007080078125E-3</c:v>
                </c:pt>
                <c:pt idx="59484">
                  <c:v>1.0068416595458984E-3</c:v>
                </c:pt>
                <c:pt idx="59485">
                  <c:v>1.007080078125E-3</c:v>
                </c:pt>
                <c:pt idx="59486">
                  <c:v>1.007080078125E-3</c:v>
                </c:pt>
                <c:pt idx="59487">
                  <c:v>1.0068416595458984E-3</c:v>
                </c:pt>
                <c:pt idx="59488">
                  <c:v>1.007080078125E-3</c:v>
                </c:pt>
                <c:pt idx="59489">
                  <c:v>1.007080078125E-3</c:v>
                </c:pt>
                <c:pt idx="59490">
                  <c:v>1.0068416595458984E-3</c:v>
                </c:pt>
                <c:pt idx="59491">
                  <c:v>1.007080078125E-3</c:v>
                </c:pt>
                <c:pt idx="59492">
                  <c:v>1.0080337524414063E-3</c:v>
                </c:pt>
                <c:pt idx="59493">
                  <c:v>1.007080078125E-3</c:v>
                </c:pt>
                <c:pt idx="59494">
                  <c:v>1.0068416595458984E-3</c:v>
                </c:pt>
                <c:pt idx="59495">
                  <c:v>1.007080078125E-3</c:v>
                </c:pt>
                <c:pt idx="59496">
                  <c:v>1.007080078125E-3</c:v>
                </c:pt>
                <c:pt idx="59497">
                  <c:v>1.0068416595458984E-3</c:v>
                </c:pt>
                <c:pt idx="59498">
                  <c:v>1.007080078125E-3</c:v>
                </c:pt>
                <c:pt idx="59499">
                  <c:v>1.007080078125E-3</c:v>
                </c:pt>
                <c:pt idx="59500">
                  <c:v>1.0068416595458984E-3</c:v>
                </c:pt>
                <c:pt idx="59501">
                  <c:v>1.007080078125E-3</c:v>
                </c:pt>
                <c:pt idx="59502">
                  <c:v>1.007080078125E-3</c:v>
                </c:pt>
                <c:pt idx="59503">
                  <c:v>1.0068416595458984E-3</c:v>
                </c:pt>
                <c:pt idx="59504">
                  <c:v>1.007080078125E-3</c:v>
                </c:pt>
                <c:pt idx="59505">
                  <c:v>1.0080337524414063E-3</c:v>
                </c:pt>
                <c:pt idx="59506">
                  <c:v>1.0068416595458984E-3</c:v>
                </c:pt>
                <c:pt idx="59507">
                  <c:v>1.007080078125E-3</c:v>
                </c:pt>
                <c:pt idx="59508">
                  <c:v>1.007080078125E-3</c:v>
                </c:pt>
                <c:pt idx="59509">
                  <c:v>1.0068416595458984E-3</c:v>
                </c:pt>
                <c:pt idx="59510">
                  <c:v>1.007080078125E-3</c:v>
                </c:pt>
                <c:pt idx="59511">
                  <c:v>1.007080078125E-3</c:v>
                </c:pt>
                <c:pt idx="59512">
                  <c:v>1.0068416595458984E-3</c:v>
                </c:pt>
                <c:pt idx="59513">
                  <c:v>1.007080078125E-3</c:v>
                </c:pt>
                <c:pt idx="59514">
                  <c:v>1.007080078125E-3</c:v>
                </c:pt>
                <c:pt idx="59515">
                  <c:v>1.0068416595458984E-3</c:v>
                </c:pt>
                <c:pt idx="59516">
                  <c:v>1.007080078125E-3</c:v>
                </c:pt>
                <c:pt idx="59517">
                  <c:v>1.0080337524414063E-3</c:v>
                </c:pt>
                <c:pt idx="59518">
                  <c:v>1.007080078125E-3</c:v>
                </c:pt>
                <c:pt idx="59519">
                  <c:v>1.0068416595458984E-3</c:v>
                </c:pt>
                <c:pt idx="59520">
                  <c:v>1.007080078125E-3</c:v>
                </c:pt>
                <c:pt idx="59521">
                  <c:v>1.007080078125E-3</c:v>
                </c:pt>
                <c:pt idx="59522">
                  <c:v>1.0068416595458984E-3</c:v>
                </c:pt>
                <c:pt idx="59523">
                  <c:v>1.007080078125E-3</c:v>
                </c:pt>
                <c:pt idx="59524">
                  <c:v>1.007080078125E-3</c:v>
                </c:pt>
                <c:pt idx="59525">
                  <c:v>1.0068416595458984E-3</c:v>
                </c:pt>
                <c:pt idx="59526">
                  <c:v>1.007080078125E-3</c:v>
                </c:pt>
                <c:pt idx="59527">
                  <c:v>1.007080078125E-3</c:v>
                </c:pt>
                <c:pt idx="59528">
                  <c:v>1.0068416595458984E-3</c:v>
                </c:pt>
                <c:pt idx="59529">
                  <c:v>1.007080078125E-3</c:v>
                </c:pt>
                <c:pt idx="59530">
                  <c:v>1.0080337524414063E-3</c:v>
                </c:pt>
                <c:pt idx="59531">
                  <c:v>1.0068416595458984E-3</c:v>
                </c:pt>
                <c:pt idx="59532">
                  <c:v>1.007080078125E-3</c:v>
                </c:pt>
                <c:pt idx="59533">
                  <c:v>1.007080078125E-3</c:v>
                </c:pt>
                <c:pt idx="59534">
                  <c:v>1.0068416595458984E-3</c:v>
                </c:pt>
                <c:pt idx="59535">
                  <c:v>1.007080078125E-3</c:v>
                </c:pt>
                <c:pt idx="59536">
                  <c:v>1.007080078125E-3</c:v>
                </c:pt>
                <c:pt idx="59537">
                  <c:v>1.0068416595458984E-3</c:v>
                </c:pt>
                <c:pt idx="59538">
                  <c:v>1.007080078125E-3</c:v>
                </c:pt>
                <c:pt idx="59539">
                  <c:v>1.007080078125E-3</c:v>
                </c:pt>
                <c:pt idx="59540">
                  <c:v>1.0068416595458984E-3</c:v>
                </c:pt>
                <c:pt idx="59541">
                  <c:v>1.007080078125E-3</c:v>
                </c:pt>
                <c:pt idx="59542">
                  <c:v>1.0080337524414063E-3</c:v>
                </c:pt>
                <c:pt idx="59543">
                  <c:v>1.007080078125E-3</c:v>
                </c:pt>
                <c:pt idx="59544">
                  <c:v>1.0068416595458984E-3</c:v>
                </c:pt>
                <c:pt idx="59545">
                  <c:v>1.007080078125E-3</c:v>
                </c:pt>
                <c:pt idx="59546">
                  <c:v>1.007080078125E-3</c:v>
                </c:pt>
                <c:pt idx="59547">
                  <c:v>1.0068416595458984E-3</c:v>
                </c:pt>
                <c:pt idx="59548">
                  <c:v>1.007080078125E-3</c:v>
                </c:pt>
                <c:pt idx="59549">
                  <c:v>1.007080078125E-3</c:v>
                </c:pt>
                <c:pt idx="59550">
                  <c:v>1.0068416595458984E-3</c:v>
                </c:pt>
                <c:pt idx="59551">
                  <c:v>1.007080078125E-3</c:v>
                </c:pt>
                <c:pt idx="59552">
                  <c:v>1.007080078125E-3</c:v>
                </c:pt>
                <c:pt idx="59553">
                  <c:v>1.0068416595458984E-3</c:v>
                </c:pt>
                <c:pt idx="59554">
                  <c:v>1.007080078125E-3</c:v>
                </c:pt>
                <c:pt idx="59555">
                  <c:v>1.0080337524414063E-3</c:v>
                </c:pt>
                <c:pt idx="59556">
                  <c:v>1.0068416595458984E-3</c:v>
                </c:pt>
                <c:pt idx="59557">
                  <c:v>1.007080078125E-3</c:v>
                </c:pt>
                <c:pt idx="59558">
                  <c:v>1.007080078125E-3</c:v>
                </c:pt>
                <c:pt idx="59559">
                  <c:v>1.0068416595458984E-3</c:v>
                </c:pt>
                <c:pt idx="59560">
                  <c:v>1.007080078125E-3</c:v>
                </c:pt>
                <c:pt idx="59561">
                  <c:v>1.007080078125E-3</c:v>
                </c:pt>
                <c:pt idx="59562">
                  <c:v>1.0068416595458984E-3</c:v>
                </c:pt>
                <c:pt idx="59563">
                  <c:v>1.007080078125E-3</c:v>
                </c:pt>
                <c:pt idx="59564">
                  <c:v>1.007080078125E-3</c:v>
                </c:pt>
                <c:pt idx="59565">
                  <c:v>1.0068416595458984E-3</c:v>
                </c:pt>
                <c:pt idx="59566">
                  <c:v>1.007080078125E-3</c:v>
                </c:pt>
                <c:pt idx="59567">
                  <c:v>1.0080337524414063E-3</c:v>
                </c:pt>
                <c:pt idx="59568">
                  <c:v>1.007080078125E-3</c:v>
                </c:pt>
                <c:pt idx="59569">
                  <c:v>1.0068416595458984E-3</c:v>
                </c:pt>
                <c:pt idx="59570">
                  <c:v>1.007080078125E-3</c:v>
                </c:pt>
                <c:pt idx="59571">
                  <c:v>1.007080078125E-3</c:v>
                </c:pt>
                <c:pt idx="59572">
                  <c:v>1.0068416595458984E-3</c:v>
                </c:pt>
                <c:pt idx="59573">
                  <c:v>1.007080078125E-3</c:v>
                </c:pt>
                <c:pt idx="59574">
                  <c:v>1.007080078125E-3</c:v>
                </c:pt>
                <c:pt idx="59575">
                  <c:v>1.0068416595458984E-3</c:v>
                </c:pt>
                <c:pt idx="59576">
                  <c:v>1.007080078125E-3</c:v>
                </c:pt>
                <c:pt idx="59577">
                  <c:v>1.007080078125E-3</c:v>
                </c:pt>
                <c:pt idx="59578">
                  <c:v>1.0068416595458984E-3</c:v>
                </c:pt>
                <c:pt idx="59579">
                  <c:v>1.0080337524414063E-3</c:v>
                </c:pt>
                <c:pt idx="59580">
                  <c:v>1.007080078125E-3</c:v>
                </c:pt>
                <c:pt idx="59581">
                  <c:v>1.0068416595458984E-3</c:v>
                </c:pt>
                <c:pt idx="59582">
                  <c:v>1.007080078125E-3</c:v>
                </c:pt>
                <c:pt idx="59583">
                  <c:v>1.007080078125E-3</c:v>
                </c:pt>
                <c:pt idx="59584">
                  <c:v>1.0068416595458984E-3</c:v>
                </c:pt>
                <c:pt idx="59585">
                  <c:v>1.007080078125E-3</c:v>
                </c:pt>
                <c:pt idx="59586">
                  <c:v>1.007080078125E-3</c:v>
                </c:pt>
                <c:pt idx="59587">
                  <c:v>1.0068416595458984E-3</c:v>
                </c:pt>
                <c:pt idx="59588">
                  <c:v>1.007080078125E-3</c:v>
                </c:pt>
                <c:pt idx="59589">
                  <c:v>1.007080078125E-3</c:v>
                </c:pt>
                <c:pt idx="59590">
                  <c:v>1.0068416595458984E-3</c:v>
                </c:pt>
                <c:pt idx="59591">
                  <c:v>1.007080078125E-3</c:v>
                </c:pt>
                <c:pt idx="59592">
                  <c:v>1.0080337524414063E-3</c:v>
                </c:pt>
                <c:pt idx="59593">
                  <c:v>1.007080078125E-3</c:v>
                </c:pt>
                <c:pt idx="59594">
                  <c:v>1.0068416595458984E-3</c:v>
                </c:pt>
                <c:pt idx="59595">
                  <c:v>1.007080078125E-3</c:v>
                </c:pt>
                <c:pt idx="59596">
                  <c:v>1.007080078125E-3</c:v>
                </c:pt>
                <c:pt idx="59597">
                  <c:v>1.0068416595458984E-3</c:v>
                </c:pt>
                <c:pt idx="59598">
                  <c:v>1.007080078125E-3</c:v>
                </c:pt>
                <c:pt idx="59599">
                  <c:v>1.007080078125E-3</c:v>
                </c:pt>
                <c:pt idx="59600">
                  <c:v>1.0068416595458984E-3</c:v>
                </c:pt>
                <c:pt idx="59601">
                  <c:v>1.007080078125E-3</c:v>
                </c:pt>
                <c:pt idx="59602">
                  <c:v>1.007080078125E-3</c:v>
                </c:pt>
                <c:pt idx="59603">
                  <c:v>1.0068416595458984E-3</c:v>
                </c:pt>
                <c:pt idx="59604">
                  <c:v>1.0080337524414063E-3</c:v>
                </c:pt>
                <c:pt idx="59605">
                  <c:v>1.007080078125E-3</c:v>
                </c:pt>
                <c:pt idx="59606">
                  <c:v>1.0068416595458984E-3</c:v>
                </c:pt>
                <c:pt idx="59607">
                  <c:v>1.007080078125E-3</c:v>
                </c:pt>
                <c:pt idx="59608">
                  <c:v>1.007080078125E-3</c:v>
                </c:pt>
                <c:pt idx="59609">
                  <c:v>1.0068416595458984E-3</c:v>
                </c:pt>
                <c:pt idx="59610">
                  <c:v>1.007080078125E-3</c:v>
                </c:pt>
                <c:pt idx="59611">
                  <c:v>1.007080078125E-3</c:v>
                </c:pt>
                <c:pt idx="59612">
                  <c:v>1.0068416595458984E-3</c:v>
                </c:pt>
                <c:pt idx="59613">
                  <c:v>1.007080078125E-3</c:v>
                </c:pt>
                <c:pt idx="59614">
                  <c:v>1.007080078125E-3</c:v>
                </c:pt>
                <c:pt idx="59615">
                  <c:v>1.0068416595458984E-3</c:v>
                </c:pt>
                <c:pt idx="59616">
                  <c:v>1.007080078125E-3</c:v>
                </c:pt>
                <c:pt idx="59617">
                  <c:v>1.0080337524414063E-3</c:v>
                </c:pt>
                <c:pt idx="59618">
                  <c:v>1.007080078125E-3</c:v>
                </c:pt>
                <c:pt idx="59619">
                  <c:v>1.0068416595458984E-3</c:v>
                </c:pt>
                <c:pt idx="59620">
                  <c:v>1.007080078125E-3</c:v>
                </c:pt>
                <c:pt idx="59621">
                  <c:v>1.007080078125E-3</c:v>
                </c:pt>
                <c:pt idx="59622">
                  <c:v>1.0068416595458984E-3</c:v>
                </c:pt>
                <c:pt idx="59623">
                  <c:v>1.007080078125E-3</c:v>
                </c:pt>
                <c:pt idx="59624">
                  <c:v>1.007080078125E-3</c:v>
                </c:pt>
                <c:pt idx="59625">
                  <c:v>1.0068416595458984E-3</c:v>
                </c:pt>
                <c:pt idx="59626">
                  <c:v>1.007080078125E-3</c:v>
                </c:pt>
                <c:pt idx="59627">
                  <c:v>1.007080078125E-3</c:v>
                </c:pt>
                <c:pt idx="59628">
                  <c:v>1.0068416595458984E-3</c:v>
                </c:pt>
                <c:pt idx="59629">
                  <c:v>1.0080337524414063E-3</c:v>
                </c:pt>
                <c:pt idx="59630">
                  <c:v>1.007080078125E-3</c:v>
                </c:pt>
                <c:pt idx="59631">
                  <c:v>1.0068416595458984E-3</c:v>
                </c:pt>
                <c:pt idx="59632">
                  <c:v>1.007080078125E-3</c:v>
                </c:pt>
                <c:pt idx="59633">
                  <c:v>1.007080078125E-3</c:v>
                </c:pt>
                <c:pt idx="59634">
                  <c:v>1.0068416595458984E-3</c:v>
                </c:pt>
                <c:pt idx="59635">
                  <c:v>1.007080078125E-3</c:v>
                </c:pt>
                <c:pt idx="59636">
                  <c:v>1.007080078125E-3</c:v>
                </c:pt>
                <c:pt idx="59637">
                  <c:v>1.0068416595458984E-3</c:v>
                </c:pt>
                <c:pt idx="59638">
                  <c:v>1.007080078125E-3</c:v>
                </c:pt>
                <c:pt idx="59639">
                  <c:v>1.007080078125E-3</c:v>
                </c:pt>
                <c:pt idx="59640">
                  <c:v>1.0068416595458984E-3</c:v>
                </c:pt>
                <c:pt idx="59641">
                  <c:v>1.007080078125E-3</c:v>
                </c:pt>
                <c:pt idx="59642">
                  <c:v>1.0080337524414063E-3</c:v>
                </c:pt>
                <c:pt idx="59643">
                  <c:v>1.007080078125E-3</c:v>
                </c:pt>
                <c:pt idx="59644">
                  <c:v>1.0068416595458984E-3</c:v>
                </c:pt>
                <c:pt idx="59645">
                  <c:v>1.007080078125E-3</c:v>
                </c:pt>
                <c:pt idx="59646">
                  <c:v>1.007080078125E-3</c:v>
                </c:pt>
                <c:pt idx="59647">
                  <c:v>1.0068416595458984E-3</c:v>
                </c:pt>
                <c:pt idx="59648">
                  <c:v>1.007080078125E-3</c:v>
                </c:pt>
                <c:pt idx="59649">
                  <c:v>1.007080078125E-3</c:v>
                </c:pt>
                <c:pt idx="59650">
                  <c:v>1.0068416595458984E-3</c:v>
                </c:pt>
                <c:pt idx="59651">
                  <c:v>1.007080078125E-3</c:v>
                </c:pt>
                <c:pt idx="59652">
                  <c:v>1.007080078125E-3</c:v>
                </c:pt>
                <c:pt idx="59653">
                  <c:v>1.0068416595458984E-3</c:v>
                </c:pt>
                <c:pt idx="59654">
                  <c:v>1.0080337524414063E-3</c:v>
                </c:pt>
                <c:pt idx="59655">
                  <c:v>1.007080078125E-3</c:v>
                </c:pt>
                <c:pt idx="59656">
                  <c:v>1.0068416595458984E-3</c:v>
                </c:pt>
                <c:pt idx="59657">
                  <c:v>1.007080078125E-3</c:v>
                </c:pt>
                <c:pt idx="59658">
                  <c:v>1.007080078125E-3</c:v>
                </c:pt>
                <c:pt idx="59659">
                  <c:v>1.0068416595458984E-3</c:v>
                </c:pt>
                <c:pt idx="59660">
                  <c:v>1.007080078125E-3</c:v>
                </c:pt>
                <c:pt idx="59661">
                  <c:v>1.007080078125E-3</c:v>
                </c:pt>
                <c:pt idx="59662">
                  <c:v>1.0068416595458984E-3</c:v>
                </c:pt>
                <c:pt idx="59663">
                  <c:v>1.007080078125E-3</c:v>
                </c:pt>
                <c:pt idx="59664">
                  <c:v>1.007080078125E-3</c:v>
                </c:pt>
                <c:pt idx="59665">
                  <c:v>1.0068416595458984E-3</c:v>
                </c:pt>
                <c:pt idx="59666">
                  <c:v>1.007080078125E-3</c:v>
                </c:pt>
                <c:pt idx="59667">
                  <c:v>1.0080337524414063E-3</c:v>
                </c:pt>
                <c:pt idx="59668">
                  <c:v>1.007080078125E-3</c:v>
                </c:pt>
                <c:pt idx="59669">
                  <c:v>1.0068416595458984E-3</c:v>
                </c:pt>
                <c:pt idx="59670">
                  <c:v>1.007080078125E-3</c:v>
                </c:pt>
                <c:pt idx="59671">
                  <c:v>1.007080078125E-3</c:v>
                </c:pt>
                <c:pt idx="59672">
                  <c:v>1.0068416595458984E-3</c:v>
                </c:pt>
                <c:pt idx="59673">
                  <c:v>1.007080078125E-3</c:v>
                </c:pt>
                <c:pt idx="59674">
                  <c:v>1.007080078125E-3</c:v>
                </c:pt>
                <c:pt idx="59675">
                  <c:v>1.0068416595458984E-3</c:v>
                </c:pt>
                <c:pt idx="59676">
                  <c:v>1.007080078125E-3</c:v>
                </c:pt>
                <c:pt idx="59677">
                  <c:v>1.007080078125E-3</c:v>
                </c:pt>
                <c:pt idx="59678">
                  <c:v>1.0068416595458984E-3</c:v>
                </c:pt>
                <c:pt idx="59679">
                  <c:v>1.0080337524414063E-3</c:v>
                </c:pt>
                <c:pt idx="59680">
                  <c:v>1.007080078125E-3</c:v>
                </c:pt>
                <c:pt idx="59681">
                  <c:v>1.0068416595458984E-3</c:v>
                </c:pt>
                <c:pt idx="59682">
                  <c:v>1.007080078125E-3</c:v>
                </c:pt>
                <c:pt idx="59683">
                  <c:v>1.007080078125E-3</c:v>
                </c:pt>
                <c:pt idx="59684">
                  <c:v>1.0068416595458984E-3</c:v>
                </c:pt>
                <c:pt idx="59685">
                  <c:v>1.007080078125E-3</c:v>
                </c:pt>
                <c:pt idx="59686">
                  <c:v>1.007080078125E-3</c:v>
                </c:pt>
                <c:pt idx="59687">
                  <c:v>1.0068416595458984E-3</c:v>
                </c:pt>
                <c:pt idx="59688">
                  <c:v>1.007080078125E-3</c:v>
                </c:pt>
                <c:pt idx="59689">
                  <c:v>1.007080078125E-3</c:v>
                </c:pt>
                <c:pt idx="59690">
                  <c:v>1.0068416595458984E-3</c:v>
                </c:pt>
                <c:pt idx="59691">
                  <c:v>1.007080078125E-3</c:v>
                </c:pt>
                <c:pt idx="59692">
                  <c:v>1.0080337524414063E-3</c:v>
                </c:pt>
                <c:pt idx="59693">
                  <c:v>1.007080078125E-3</c:v>
                </c:pt>
                <c:pt idx="59694">
                  <c:v>1.0068416595458984E-3</c:v>
                </c:pt>
                <c:pt idx="59695">
                  <c:v>1.007080078125E-3</c:v>
                </c:pt>
                <c:pt idx="59696">
                  <c:v>1.007080078125E-3</c:v>
                </c:pt>
                <c:pt idx="59697">
                  <c:v>1.0068416595458984E-3</c:v>
                </c:pt>
                <c:pt idx="59698">
                  <c:v>1.007080078125E-3</c:v>
                </c:pt>
                <c:pt idx="59699">
                  <c:v>1.007080078125E-3</c:v>
                </c:pt>
                <c:pt idx="59700">
                  <c:v>1.0068416595458984E-3</c:v>
                </c:pt>
                <c:pt idx="59701">
                  <c:v>1.007080078125E-3</c:v>
                </c:pt>
                <c:pt idx="59702">
                  <c:v>1.007080078125E-3</c:v>
                </c:pt>
                <c:pt idx="59703">
                  <c:v>1.0068416595458984E-3</c:v>
                </c:pt>
                <c:pt idx="59704">
                  <c:v>1.0080337524414063E-3</c:v>
                </c:pt>
                <c:pt idx="59705">
                  <c:v>1.007080078125E-3</c:v>
                </c:pt>
                <c:pt idx="59706">
                  <c:v>1.0068416595458984E-3</c:v>
                </c:pt>
                <c:pt idx="59707">
                  <c:v>1.007080078125E-3</c:v>
                </c:pt>
                <c:pt idx="59708">
                  <c:v>1.007080078125E-3</c:v>
                </c:pt>
                <c:pt idx="59709">
                  <c:v>1.0068416595458984E-3</c:v>
                </c:pt>
                <c:pt idx="59710">
                  <c:v>1.007080078125E-3</c:v>
                </c:pt>
                <c:pt idx="59711">
                  <c:v>1.007080078125E-3</c:v>
                </c:pt>
                <c:pt idx="59712">
                  <c:v>1.0068416595458984E-3</c:v>
                </c:pt>
                <c:pt idx="59713">
                  <c:v>1.007080078125E-3</c:v>
                </c:pt>
                <c:pt idx="59714">
                  <c:v>1.007080078125E-3</c:v>
                </c:pt>
                <c:pt idx="59715">
                  <c:v>1.0068416595458984E-3</c:v>
                </c:pt>
                <c:pt idx="59716">
                  <c:v>1.007080078125E-3</c:v>
                </c:pt>
                <c:pt idx="59717">
                  <c:v>1.0080337524414063E-3</c:v>
                </c:pt>
                <c:pt idx="59718">
                  <c:v>1.007080078125E-3</c:v>
                </c:pt>
                <c:pt idx="59719">
                  <c:v>1.0068416595458984E-3</c:v>
                </c:pt>
                <c:pt idx="59720">
                  <c:v>1.007080078125E-3</c:v>
                </c:pt>
                <c:pt idx="59721">
                  <c:v>1.007080078125E-3</c:v>
                </c:pt>
                <c:pt idx="59722">
                  <c:v>1.0068416595458984E-3</c:v>
                </c:pt>
                <c:pt idx="59723">
                  <c:v>1.007080078125E-3</c:v>
                </c:pt>
                <c:pt idx="59724">
                  <c:v>1.007080078125E-3</c:v>
                </c:pt>
                <c:pt idx="59725">
                  <c:v>1.0068416595458984E-3</c:v>
                </c:pt>
                <c:pt idx="59726">
                  <c:v>1.007080078125E-3</c:v>
                </c:pt>
                <c:pt idx="59727">
                  <c:v>1.007080078125E-3</c:v>
                </c:pt>
                <c:pt idx="59728">
                  <c:v>1.0068416595458984E-3</c:v>
                </c:pt>
                <c:pt idx="59729">
                  <c:v>1.0080337524414063E-3</c:v>
                </c:pt>
                <c:pt idx="59730">
                  <c:v>1.007080078125E-3</c:v>
                </c:pt>
                <c:pt idx="59731">
                  <c:v>1.0068416595458984E-3</c:v>
                </c:pt>
                <c:pt idx="59732">
                  <c:v>1.007080078125E-3</c:v>
                </c:pt>
                <c:pt idx="59733">
                  <c:v>1.007080078125E-3</c:v>
                </c:pt>
                <c:pt idx="59734">
                  <c:v>1.0068416595458984E-3</c:v>
                </c:pt>
                <c:pt idx="59735">
                  <c:v>1.007080078125E-3</c:v>
                </c:pt>
                <c:pt idx="59736">
                  <c:v>1.007080078125E-3</c:v>
                </c:pt>
                <c:pt idx="59737">
                  <c:v>1.0068416595458984E-3</c:v>
                </c:pt>
                <c:pt idx="59738">
                  <c:v>1.007080078125E-3</c:v>
                </c:pt>
                <c:pt idx="59739">
                  <c:v>1.007080078125E-3</c:v>
                </c:pt>
                <c:pt idx="59740">
                  <c:v>1.0068416595458984E-3</c:v>
                </c:pt>
                <c:pt idx="59741">
                  <c:v>1.007080078125E-3</c:v>
                </c:pt>
                <c:pt idx="59742">
                  <c:v>1.0080337524414063E-3</c:v>
                </c:pt>
                <c:pt idx="59743">
                  <c:v>1.007080078125E-3</c:v>
                </c:pt>
                <c:pt idx="59744">
                  <c:v>1.0068416595458984E-3</c:v>
                </c:pt>
                <c:pt idx="59745">
                  <c:v>1.007080078125E-3</c:v>
                </c:pt>
                <c:pt idx="59746">
                  <c:v>1.007080078125E-3</c:v>
                </c:pt>
                <c:pt idx="59747">
                  <c:v>1.0068416595458984E-3</c:v>
                </c:pt>
                <c:pt idx="59748">
                  <c:v>1.007080078125E-3</c:v>
                </c:pt>
                <c:pt idx="59749">
                  <c:v>1.007080078125E-3</c:v>
                </c:pt>
                <c:pt idx="59750">
                  <c:v>1.0068416595458984E-3</c:v>
                </c:pt>
                <c:pt idx="59751">
                  <c:v>1.007080078125E-3</c:v>
                </c:pt>
                <c:pt idx="59752">
                  <c:v>1.007080078125E-3</c:v>
                </c:pt>
                <c:pt idx="59753">
                  <c:v>1.0068416595458984E-3</c:v>
                </c:pt>
                <c:pt idx="59754">
                  <c:v>1.0080337524414063E-3</c:v>
                </c:pt>
                <c:pt idx="59755">
                  <c:v>1.007080078125E-3</c:v>
                </c:pt>
                <c:pt idx="59756">
                  <c:v>1.0068416595458984E-3</c:v>
                </c:pt>
                <c:pt idx="59757">
                  <c:v>1.007080078125E-3</c:v>
                </c:pt>
                <c:pt idx="59758">
                  <c:v>1.007080078125E-3</c:v>
                </c:pt>
                <c:pt idx="59759">
                  <c:v>1.0068416595458984E-3</c:v>
                </c:pt>
                <c:pt idx="59760">
                  <c:v>1.007080078125E-3</c:v>
                </c:pt>
                <c:pt idx="59761">
                  <c:v>1.007080078125E-3</c:v>
                </c:pt>
                <c:pt idx="59762">
                  <c:v>1.0068416595458984E-3</c:v>
                </c:pt>
                <c:pt idx="59763">
                  <c:v>1.007080078125E-3</c:v>
                </c:pt>
                <c:pt idx="59764">
                  <c:v>1.007080078125E-3</c:v>
                </c:pt>
                <c:pt idx="59765">
                  <c:v>1.0068416595458984E-3</c:v>
                </c:pt>
                <c:pt idx="59766">
                  <c:v>1.007080078125E-3</c:v>
                </c:pt>
                <c:pt idx="59767">
                  <c:v>1.0080337524414063E-3</c:v>
                </c:pt>
                <c:pt idx="59768">
                  <c:v>1.007080078125E-3</c:v>
                </c:pt>
                <c:pt idx="59769">
                  <c:v>1.0068416595458984E-3</c:v>
                </c:pt>
                <c:pt idx="59770">
                  <c:v>1.007080078125E-3</c:v>
                </c:pt>
                <c:pt idx="59771">
                  <c:v>1.007080078125E-3</c:v>
                </c:pt>
                <c:pt idx="59772">
                  <c:v>1.0068416595458984E-3</c:v>
                </c:pt>
                <c:pt idx="59773">
                  <c:v>1.007080078125E-3</c:v>
                </c:pt>
                <c:pt idx="59774">
                  <c:v>1.007080078125E-3</c:v>
                </c:pt>
                <c:pt idx="59775">
                  <c:v>1.0068416595458984E-3</c:v>
                </c:pt>
                <c:pt idx="59776">
                  <c:v>1.007080078125E-3</c:v>
                </c:pt>
                <c:pt idx="59777">
                  <c:v>4.0290355682373047E-3</c:v>
                </c:pt>
                <c:pt idx="59778">
                  <c:v>1.0068416595458984E-3</c:v>
                </c:pt>
                <c:pt idx="59779">
                  <c:v>1.007080078125E-3</c:v>
                </c:pt>
                <c:pt idx="59780">
                  <c:v>1.007080078125E-3</c:v>
                </c:pt>
                <c:pt idx="59781">
                  <c:v>1.0068416595458984E-3</c:v>
                </c:pt>
                <c:pt idx="59782">
                  <c:v>1.007080078125E-3</c:v>
                </c:pt>
                <c:pt idx="59783">
                  <c:v>1.007080078125E-3</c:v>
                </c:pt>
                <c:pt idx="59784">
                  <c:v>1.0068416595458984E-3</c:v>
                </c:pt>
                <c:pt idx="59785">
                  <c:v>1.007080078125E-3</c:v>
                </c:pt>
                <c:pt idx="59786">
                  <c:v>1.007080078125E-3</c:v>
                </c:pt>
                <c:pt idx="59787">
                  <c:v>1.0068416595458984E-3</c:v>
                </c:pt>
                <c:pt idx="59788">
                  <c:v>1.007080078125E-3</c:v>
                </c:pt>
                <c:pt idx="59789">
                  <c:v>1.0080337524414063E-3</c:v>
                </c:pt>
                <c:pt idx="59790">
                  <c:v>1.007080078125E-3</c:v>
                </c:pt>
                <c:pt idx="59791">
                  <c:v>1.0068416595458984E-3</c:v>
                </c:pt>
                <c:pt idx="59792">
                  <c:v>1.007080078125E-3</c:v>
                </c:pt>
                <c:pt idx="59793">
                  <c:v>1.007080078125E-3</c:v>
                </c:pt>
                <c:pt idx="59794">
                  <c:v>6.0417652130126953E-3</c:v>
                </c:pt>
                <c:pt idx="59795">
                  <c:v>1.007080078125E-3</c:v>
                </c:pt>
                <c:pt idx="59796">
                  <c:v>1.0080337524414063E-3</c:v>
                </c:pt>
                <c:pt idx="59797">
                  <c:v>1.007080078125E-3</c:v>
                </c:pt>
                <c:pt idx="59798">
                  <c:v>1.0068416595458984E-3</c:v>
                </c:pt>
                <c:pt idx="59799">
                  <c:v>1.007080078125E-3</c:v>
                </c:pt>
                <c:pt idx="59800">
                  <c:v>1.007080078125E-3</c:v>
                </c:pt>
                <c:pt idx="59801">
                  <c:v>1.0068416595458984E-3</c:v>
                </c:pt>
                <c:pt idx="59802">
                  <c:v>1.007080078125E-3</c:v>
                </c:pt>
                <c:pt idx="59803">
                  <c:v>1.007080078125E-3</c:v>
                </c:pt>
                <c:pt idx="59804">
                  <c:v>1.0068416595458984E-3</c:v>
                </c:pt>
                <c:pt idx="59805">
                  <c:v>1.007080078125E-3</c:v>
                </c:pt>
                <c:pt idx="59806">
                  <c:v>1.007080078125E-3</c:v>
                </c:pt>
                <c:pt idx="59807">
                  <c:v>1.0068416595458984E-3</c:v>
                </c:pt>
                <c:pt idx="59808">
                  <c:v>1.007080078125E-3</c:v>
                </c:pt>
                <c:pt idx="59809">
                  <c:v>1.0080337524414063E-3</c:v>
                </c:pt>
                <c:pt idx="59810">
                  <c:v>1.007080078125E-3</c:v>
                </c:pt>
                <c:pt idx="59811">
                  <c:v>1.0068416595458984E-3</c:v>
                </c:pt>
                <c:pt idx="59812">
                  <c:v>1.007080078125E-3</c:v>
                </c:pt>
                <c:pt idx="59813">
                  <c:v>1.007080078125E-3</c:v>
                </c:pt>
                <c:pt idx="59814">
                  <c:v>1.0068416595458984E-3</c:v>
                </c:pt>
                <c:pt idx="59815">
                  <c:v>1.007080078125E-3</c:v>
                </c:pt>
                <c:pt idx="59816">
                  <c:v>1.0068416595458984E-3</c:v>
                </c:pt>
                <c:pt idx="59817">
                  <c:v>1.007080078125E-3</c:v>
                </c:pt>
                <c:pt idx="59818">
                  <c:v>1.007080078125E-3</c:v>
                </c:pt>
                <c:pt idx="59819">
                  <c:v>1.0068416595458984E-3</c:v>
                </c:pt>
                <c:pt idx="59820">
                  <c:v>1.007080078125E-3</c:v>
                </c:pt>
                <c:pt idx="59821">
                  <c:v>1.0080337524414063E-3</c:v>
                </c:pt>
                <c:pt idx="59822">
                  <c:v>1.007080078125E-3</c:v>
                </c:pt>
                <c:pt idx="59823">
                  <c:v>1.0068416595458984E-3</c:v>
                </c:pt>
                <c:pt idx="59824">
                  <c:v>1.007080078125E-3</c:v>
                </c:pt>
                <c:pt idx="59825">
                  <c:v>1.007080078125E-3</c:v>
                </c:pt>
                <c:pt idx="59826">
                  <c:v>1.0068416595458984E-3</c:v>
                </c:pt>
                <c:pt idx="59827">
                  <c:v>1.007080078125E-3</c:v>
                </c:pt>
                <c:pt idx="59828">
                  <c:v>1.007080078125E-3</c:v>
                </c:pt>
                <c:pt idx="59829">
                  <c:v>1.0068416595458984E-3</c:v>
                </c:pt>
                <c:pt idx="59830">
                  <c:v>1.007080078125E-3</c:v>
                </c:pt>
                <c:pt idx="59831">
                  <c:v>1.007080078125E-3</c:v>
                </c:pt>
                <c:pt idx="59832">
                  <c:v>1.0068416595458984E-3</c:v>
                </c:pt>
                <c:pt idx="59833">
                  <c:v>1.007080078125E-3</c:v>
                </c:pt>
                <c:pt idx="59834">
                  <c:v>1.0080337524414063E-3</c:v>
                </c:pt>
                <c:pt idx="59835">
                  <c:v>1.007080078125E-3</c:v>
                </c:pt>
                <c:pt idx="59836">
                  <c:v>1.0068416595458984E-3</c:v>
                </c:pt>
                <c:pt idx="59837">
                  <c:v>1.007080078125E-3</c:v>
                </c:pt>
                <c:pt idx="59838">
                  <c:v>1.0068416595458984E-3</c:v>
                </c:pt>
                <c:pt idx="59839">
                  <c:v>1.007080078125E-3</c:v>
                </c:pt>
                <c:pt idx="59840">
                  <c:v>1.007080078125E-3</c:v>
                </c:pt>
                <c:pt idx="59841">
                  <c:v>1.0068416595458984E-3</c:v>
                </c:pt>
                <c:pt idx="59842">
                  <c:v>1.007080078125E-3</c:v>
                </c:pt>
                <c:pt idx="59843">
                  <c:v>1.007080078125E-3</c:v>
                </c:pt>
                <c:pt idx="59844">
                  <c:v>1.0068416595458984E-3</c:v>
                </c:pt>
                <c:pt idx="59845">
                  <c:v>1.007080078125E-3</c:v>
                </c:pt>
                <c:pt idx="59846">
                  <c:v>1.0080337524414063E-3</c:v>
                </c:pt>
                <c:pt idx="59847">
                  <c:v>1.007080078125E-3</c:v>
                </c:pt>
                <c:pt idx="59848">
                  <c:v>1.0068416595458984E-3</c:v>
                </c:pt>
                <c:pt idx="59849">
                  <c:v>1.007080078125E-3</c:v>
                </c:pt>
                <c:pt idx="59850">
                  <c:v>1.007080078125E-3</c:v>
                </c:pt>
                <c:pt idx="59851">
                  <c:v>1.0068416595458984E-3</c:v>
                </c:pt>
                <c:pt idx="59852">
                  <c:v>1.007080078125E-3</c:v>
                </c:pt>
                <c:pt idx="59853">
                  <c:v>1.007080078125E-3</c:v>
                </c:pt>
                <c:pt idx="59854">
                  <c:v>8.0568790435791016E-3</c:v>
                </c:pt>
                <c:pt idx="59855">
                  <c:v>1.007080078125E-3</c:v>
                </c:pt>
                <c:pt idx="59856">
                  <c:v>1.0068416595458984E-3</c:v>
                </c:pt>
                <c:pt idx="59857">
                  <c:v>1.007080078125E-3</c:v>
                </c:pt>
                <c:pt idx="59858">
                  <c:v>1.007080078125E-3</c:v>
                </c:pt>
                <c:pt idx="59859">
                  <c:v>1.0068416595458984E-3</c:v>
                </c:pt>
                <c:pt idx="59860">
                  <c:v>1.007080078125E-3</c:v>
                </c:pt>
                <c:pt idx="59861">
                  <c:v>1.007080078125E-3</c:v>
                </c:pt>
                <c:pt idx="59862">
                  <c:v>1.0068416595458984E-3</c:v>
                </c:pt>
                <c:pt idx="59863">
                  <c:v>1.007080078125E-3</c:v>
                </c:pt>
                <c:pt idx="59864">
                  <c:v>1.0080337524414063E-3</c:v>
                </c:pt>
                <c:pt idx="59865">
                  <c:v>1.007080078125E-3</c:v>
                </c:pt>
                <c:pt idx="59866">
                  <c:v>1.0068416595458984E-3</c:v>
                </c:pt>
                <c:pt idx="59867">
                  <c:v>1.007080078125E-3</c:v>
                </c:pt>
                <c:pt idx="59868">
                  <c:v>1.007080078125E-3</c:v>
                </c:pt>
                <c:pt idx="59869">
                  <c:v>1.0068416595458984E-3</c:v>
                </c:pt>
                <c:pt idx="59870">
                  <c:v>1.007080078125E-3</c:v>
                </c:pt>
                <c:pt idx="59871">
                  <c:v>1.007080078125E-3</c:v>
                </c:pt>
                <c:pt idx="59872">
                  <c:v>1.0068416595458984E-3</c:v>
                </c:pt>
                <c:pt idx="59873">
                  <c:v>1.007080078125E-3</c:v>
                </c:pt>
                <c:pt idx="59874">
                  <c:v>1.007080078125E-3</c:v>
                </c:pt>
                <c:pt idx="59875">
                  <c:v>1.0068416595458984E-3</c:v>
                </c:pt>
                <c:pt idx="59876">
                  <c:v>1.007080078125E-3</c:v>
                </c:pt>
                <c:pt idx="59877">
                  <c:v>1.0080337524414063E-3</c:v>
                </c:pt>
                <c:pt idx="59878">
                  <c:v>1.0068416595458984E-3</c:v>
                </c:pt>
                <c:pt idx="59879">
                  <c:v>1.007080078125E-3</c:v>
                </c:pt>
                <c:pt idx="59880">
                  <c:v>1.007080078125E-3</c:v>
                </c:pt>
                <c:pt idx="59881">
                  <c:v>1.0068416595458984E-3</c:v>
                </c:pt>
                <c:pt idx="59882">
                  <c:v>1.007080078125E-3</c:v>
                </c:pt>
                <c:pt idx="59883">
                  <c:v>1.007080078125E-3</c:v>
                </c:pt>
                <c:pt idx="59884">
                  <c:v>1.0068416595458984E-3</c:v>
                </c:pt>
                <c:pt idx="59885">
                  <c:v>1.007080078125E-3</c:v>
                </c:pt>
                <c:pt idx="59886">
                  <c:v>1.007080078125E-3</c:v>
                </c:pt>
                <c:pt idx="59887">
                  <c:v>1.0068416595458984E-3</c:v>
                </c:pt>
                <c:pt idx="59888">
                  <c:v>1.007080078125E-3</c:v>
                </c:pt>
                <c:pt idx="59889">
                  <c:v>1.0080337524414063E-3</c:v>
                </c:pt>
                <c:pt idx="59890">
                  <c:v>1.007080078125E-3</c:v>
                </c:pt>
                <c:pt idx="59891">
                  <c:v>1.0068416595458984E-3</c:v>
                </c:pt>
                <c:pt idx="59892">
                  <c:v>1.007080078125E-3</c:v>
                </c:pt>
                <c:pt idx="59893">
                  <c:v>1.007080078125E-3</c:v>
                </c:pt>
                <c:pt idx="59894">
                  <c:v>1.0068416595458984E-3</c:v>
                </c:pt>
                <c:pt idx="59895">
                  <c:v>1.007080078125E-3</c:v>
                </c:pt>
                <c:pt idx="59896">
                  <c:v>1.007080078125E-3</c:v>
                </c:pt>
                <c:pt idx="59897">
                  <c:v>1.0068416595458984E-3</c:v>
                </c:pt>
                <c:pt idx="59898">
                  <c:v>1.007080078125E-3</c:v>
                </c:pt>
                <c:pt idx="59899">
                  <c:v>1.007080078125E-3</c:v>
                </c:pt>
                <c:pt idx="59900">
                  <c:v>1.0068416595458984E-3</c:v>
                </c:pt>
                <c:pt idx="59901">
                  <c:v>1.007080078125E-3</c:v>
                </c:pt>
                <c:pt idx="59902">
                  <c:v>1.0080337524414063E-3</c:v>
                </c:pt>
                <c:pt idx="59903">
                  <c:v>1.0068416595458984E-3</c:v>
                </c:pt>
                <c:pt idx="59904">
                  <c:v>1.007080078125E-3</c:v>
                </c:pt>
                <c:pt idx="59905">
                  <c:v>1.007080078125E-3</c:v>
                </c:pt>
                <c:pt idx="59906">
                  <c:v>1.0068416595458984E-3</c:v>
                </c:pt>
                <c:pt idx="59907">
                  <c:v>1.007080078125E-3</c:v>
                </c:pt>
                <c:pt idx="59908">
                  <c:v>1.007080078125E-3</c:v>
                </c:pt>
                <c:pt idx="59909">
                  <c:v>1.0068416595458984E-3</c:v>
                </c:pt>
                <c:pt idx="59910">
                  <c:v>1.007080078125E-3</c:v>
                </c:pt>
                <c:pt idx="59911">
                  <c:v>1.007080078125E-3</c:v>
                </c:pt>
                <c:pt idx="59912">
                  <c:v>1.0068416595458984E-3</c:v>
                </c:pt>
                <c:pt idx="59913">
                  <c:v>1.007080078125E-3</c:v>
                </c:pt>
                <c:pt idx="59914">
                  <c:v>1.0080337524414063E-3</c:v>
                </c:pt>
                <c:pt idx="59915">
                  <c:v>1.007080078125E-3</c:v>
                </c:pt>
                <c:pt idx="59916">
                  <c:v>1.0068416595458984E-3</c:v>
                </c:pt>
                <c:pt idx="59917">
                  <c:v>1.007080078125E-3</c:v>
                </c:pt>
                <c:pt idx="59918">
                  <c:v>1.007080078125E-3</c:v>
                </c:pt>
                <c:pt idx="59919">
                  <c:v>1.0068416595458984E-3</c:v>
                </c:pt>
                <c:pt idx="59920">
                  <c:v>1.007080078125E-3</c:v>
                </c:pt>
                <c:pt idx="59921">
                  <c:v>1.007080078125E-3</c:v>
                </c:pt>
                <c:pt idx="59922">
                  <c:v>1.0068416595458984E-3</c:v>
                </c:pt>
                <c:pt idx="59923">
                  <c:v>1.007080078125E-3</c:v>
                </c:pt>
                <c:pt idx="59924">
                  <c:v>1.007080078125E-3</c:v>
                </c:pt>
                <c:pt idx="59925">
                  <c:v>1.0068416595458984E-3</c:v>
                </c:pt>
                <c:pt idx="59926">
                  <c:v>1.007080078125E-3</c:v>
                </c:pt>
                <c:pt idx="59927">
                  <c:v>1.0080337524414063E-3</c:v>
                </c:pt>
                <c:pt idx="59928">
                  <c:v>1.0068416595458984E-3</c:v>
                </c:pt>
                <c:pt idx="59929">
                  <c:v>1.007080078125E-3</c:v>
                </c:pt>
                <c:pt idx="59930">
                  <c:v>1.007080078125E-3</c:v>
                </c:pt>
                <c:pt idx="59931">
                  <c:v>1.0068416595458984E-3</c:v>
                </c:pt>
                <c:pt idx="59932">
                  <c:v>1.007080078125E-3</c:v>
                </c:pt>
                <c:pt idx="59933">
                  <c:v>1.007080078125E-3</c:v>
                </c:pt>
                <c:pt idx="59934">
                  <c:v>1.0068416595458984E-3</c:v>
                </c:pt>
                <c:pt idx="59935">
                  <c:v>1.007080078125E-3</c:v>
                </c:pt>
                <c:pt idx="59936">
                  <c:v>1.007080078125E-3</c:v>
                </c:pt>
                <c:pt idx="59937">
                  <c:v>1.0068416595458984E-3</c:v>
                </c:pt>
                <c:pt idx="59938">
                  <c:v>1.007080078125E-3</c:v>
                </c:pt>
                <c:pt idx="59939">
                  <c:v>1.0080337524414063E-3</c:v>
                </c:pt>
                <c:pt idx="59940">
                  <c:v>1.007080078125E-3</c:v>
                </c:pt>
                <c:pt idx="59941">
                  <c:v>1.0068416595458984E-3</c:v>
                </c:pt>
                <c:pt idx="59942">
                  <c:v>1.007080078125E-3</c:v>
                </c:pt>
                <c:pt idx="59943">
                  <c:v>1.007080078125E-3</c:v>
                </c:pt>
                <c:pt idx="59944">
                  <c:v>1.0068416595458984E-3</c:v>
                </c:pt>
                <c:pt idx="59945">
                  <c:v>1.007080078125E-3</c:v>
                </c:pt>
                <c:pt idx="59946">
                  <c:v>1.007080078125E-3</c:v>
                </c:pt>
                <c:pt idx="59947">
                  <c:v>1.0068416595458984E-3</c:v>
                </c:pt>
                <c:pt idx="59948">
                  <c:v>1.007080078125E-3</c:v>
                </c:pt>
                <c:pt idx="59949">
                  <c:v>1.007080078125E-3</c:v>
                </c:pt>
                <c:pt idx="59950">
                  <c:v>1.0068416595458984E-3</c:v>
                </c:pt>
                <c:pt idx="59951">
                  <c:v>1.007080078125E-3</c:v>
                </c:pt>
                <c:pt idx="59952">
                  <c:v>1.0080337524414063E-3</c:v>
                </c:pt>
                <c:pt idx="59953">
                  <c:v>1.0068416595458984E-3</c:v>
                </c:pt>
                <c:pt idx="59954">
                  <c:v>1.007080078125E-3</c:v>
                </c:pt>
                <c:pt idx="59955">
                  <c:v>1.007080078125E-3</c:v>
                </c:pt>
                <c:pt idx="59956">
                  <c:v>1.0068416595458984E-3</c:v>
                </c:pt>
                <c:pt idx="59957">
                  <c:v>1.007080078125E-3</c:v>
                </c:pt>
                <c:pt idx="59958">
                  <c:v>1.007080078125E-3</c:v>
                </c:pt>
                <c:pt idx="59959">
                  <c:v>1.0068416595458984E-3</c:v>
                </c:pt>
                <c:pt idx="59960">
                  <c:v>1.007080078125E-3</c:v>
                </c:pt>
                <c:pt idx="59961">
                  <c:v>1.007080078125E-3</c:v>
                </c:pt>
                <c:pt idx="59962">
                  <c:v>1.0068416595458984E-3</c:v>
                </c:pt>
                <c:pt idx="59963">
                  <c:v>1.007080078125E-3</c:v>
                </c:pt>
                <c:pt idx="59964">
                  <c:v>1.0080337524414063E-3</c:v>
                </c:pt>
                <c:pt idx="59965">
                  <c:v>1.007080078125E-3</c:v>
                </c:pt>
                <c:pt idx="59966">
                  <c:v>1.0068416595458984E-3</c:v>
                </c:pt>
                <c:pt idx="59967">
                  <c:v>1.007080078125E-3</c:v>
                </c:pt>
                <c:pt idx="59968">
                  <c:v>1.007080078125E-3</c:v>
                </c:pt>
                <c:pt idx="59969">
                  <c:v>1.0068416595458984E-3</c:v>
                </c:pt>
                <c:pt idx="59970">
                  <c:v>1.007080078125E-3</c:v>
                </c:pt>
                <c:pt idx="59971">
                  <c:v>1.007080078125E-3</c:v>
                </c:pt>
                <c:pt idx="59972">
                  <c:v>1.0068416595458984E-3</c:v>
                </c:pt>
                <c:pt idx="59973">
                  <c:v>1.007080078125E-3</c:v>
                </c:pt>
                <c:pt idx="59974">
                  <c:v>1.007080078125E-3</c:v>
                </c:pt>
                <c:pt idx="59975">
                  <c:v>1.0068416595458984E-3</c:v>
                </c:pt>
                <c:pt idx="59976">
                  <c:v>1.007080078125E-3</c:v>
                </c:pt>
                <c:pt idx="59977">
                  <c:v>1.0080337524414063E-3</c:v>
                </c:pt>
                <c:pt idx="59978">
                  <c:v>1.0068416595458984E-3</c:v>
                </c:pt>
                <c:pt idx="59979">
                  <c:v>1.007080078125E-3</c:v>
                </c:pt>
                <c:pt idx="59980">
                  <c:v>1.007080078125E-3</c:v>
                </c:pt>
                <c:pt idx="59981">
                  <c:v>1.0068416595458984E-3</c:v>
                </c:pt>
                <c:pt idx="59982">
                  <c:v>1.007080078125E-3</c:v>
                </c:pt>
                <c:pt idx="59983">
                  <c:v>1.007080078125E-3</c:v>
                </c:pt>
                <c:pt idx="59984">
                  <c:v>1.0068416595458984E-3</c:v>
                </c:pt>
                <c:pt idx="59985">
                  <c:v>1.007080078125E-3</c:v>
                </c:pt>
                <c:pt idx="59986">
                  <c:v>1.007080078125E-3</c:v>
                </c:pt>
                <c:pt idx="59987">
                  <c:v>1.0068416595458984E-3</c:v>
                </c:pt>
                <c:pt idx="59988">
                  <c:v>1.007080078125E-3</c:v>
                </c:pt>
                <c:pt idx="59989">
                  <c:v>1.0080337524414063E-3</c:v>
                </c:pt>
                <c:pt idx="59990">
                  <c:v>1.007080078125E-3</c:v>
                </c:pt>
                <c:pt idx="59991">
                  <c:v>1.0068416595458984E-3</c:v>
                </c:pt>
                <c:pt idx="59992">
                  <c:v>1.007080078125E-3</c:v>
                </c:pt>
                <c:pt idx="59993">
                  <c:v>1.007080078125E-3</c:v>
                </c:pt>
                <c:pt idx="59994">
                  <c:v>1.0068416595458984E-3</c:v>
                </c:pt>
                <c:pt idx="59995">
                  <c:v>1.007080078125E-3</c:v>
                </c:pt>
                <c:pt idx="59996">
                  <c:v>1.007080078125E-3</c:v>
                </c:pt>
                <c:pt idx="59997">
                  <c:v>1.0068416595458984E-3</c:v>
                </c:pt>
                <c:pt idx="59998">
                  <c:v>1.007080078125E-3</c:v>
                </c:pt>
                <c:pt idx="59999">
                  <c:v>1.007080078125E-3</c:v>
                </c:pt>
                <c:pt idx="60000">
                  <c:v>1.0068416595458984E-3</c:v>
                </c:pt>
                <c:pt idx="60001">
                  <c:v>1.007080078125E-3</c:v>
                </c:pt>
                <c:pt idx="60002">
                  <c:v>1.0080337524414063E-3</c:v>
                </c:pt>
                <c:pt idx="60003">
                  <c:v>1.0068416595458984E-3</c:v>
                </c:pt>
                <c:pt idx="60004">
                  <c:v>1.007080078125E-3</c:v>
                </c:pt>
                <c:pt idx="60005">
                  <c:v>1.007080078125E-3</c:v>
                </c:pt>
                <c:pt idx="60006">
                  <c:v>1.0068416595458984E-3</c:v>
                </c:pt>
                <c:pt idx="60007">
                  <c:v>1.007080078125E-3</c:v>
                </c:pt>
                <c:pt idx="60008">
                  <c:v>1.007080078125E-3</c:v>
                </c:pt>
                <c:pt idx="60009">
                  <c:v>1.0068416595458984E-3</c:v>
                </c:pt>
                <c:pt idx="60010">
                  <c:v>1.007080078125E-3</c:v>
                </c:pt>
                <c:pt idx="60011">
                  <c:v>1.007080078125E-3</c:v>
                </c:pt>
                <c:pt idx="60012">
                  <c:v>1.0068416595458984E-3</c:v>
                </c:pt>
                <c:pt idx="60013">
                  <c:v>1.007080078125E-3</c:v>
                </c:pt>
                <c:pt idx="60014">
                  <c:v>1.0080337524414063E-3</c:v>
                </c:pt>
                <c:pt idx="60015">
                  <c:v>1.007080078125E-3</c:v>
                </c:pt>
                <c:pt idx="60016">
                  <c:v>1.0068416595458984E-3</c:v>
                </c:pt>
                <c:pt idx="60017">
                  <c:v>1.007080078125E-3</c:v>
                </c:pt>
                <c:pt idx="60018">
                  <c:v>1.007080078125E-3</c:v>
                </c:pt>
                <c:pt idx="60019">
                  <c:v>1.0068416595458984E-3</c:v>
                </c:pt>
                <c:pt idx="60020">
                  <c:v>1.007080078125E-3</c:v>
                </c:pt>
                <c:pt idx="60021">
                  <c:v>1.007080078125E-3</c:v>
                </c:pt>
                <c:pt idx="60022">
                  <c:v>1.0068416595458984E-3</c:v>
                </c:pt>
                <c:pt idx="60023">
                  <c:v>1.007080078125E-3</c:v>
                </c:pt>
                <c:pt idx="60024">
                  <c:v>1.007080078125E-3</c:v>
                </c:pt>
                <c:pt idx="60025">
                  <c:v>1.0068416595458984E-3</c:v>
                </c:pt>
                <c:pt idx="60026">
                  <c:v>1.007080078125E-3</c:v>
                </c:pt>
                <c:pt idx="60027">
                  <c:v>1.0080337524414063E-3</c:v>
                </c:pt>
                <c:pt idx="60028">
                  <c:v>1.0068416595458984E-3</c:v>
                </c:pt>
                <c:pt idx="60029">
                  <c:v>1.007080078125E-3</c:v>
                </c:pt>
                <c:pt idx="60030">
                  <c:v>1.007080078125E-3</c:v>
                </c:pt>
                <c:pt idx="60031">
                  <c:v>1.0068416595458984E-3</c:v>
                </c:pt>
                <c:pt idx="60032">
                  <c:v>1.007080078125E-3</c:v>
                </c:pt>
                <c:pt idx="60033">
                  <c:v>1.007080078125E-3</c:v>
                </c:pt>
                <c:pt idx="60034">
                  <c:v>1.0068416595458984E-3</c:v>
                </c:pt>
                <c:pt idx="60035">
                  <c:v>1.007080078125E-3</c:v>
                </c:pt>
                <c:pt idx="60036">
                  <c:v>1.007080078125E-3</c:v>
                </c:pt>
                <c:pt idx="60037">
                  <c:v>1.0068416595458984E-3</c:v>
                </c:pt>
                <c:pt idx="60038">
                  <c:v>1.007080078125E-3</c:v>
                </c:pt>
                <c:pt idx="60039">
                  <c:v>1.0080337524414063E-3</c:v>
                </c:pt>
                <c:pt idx="60040">
                  <c:v>1.007080078125E-3</c:v>
                </c:pt>
                <c:pt idx="60041">
                  <c:v>1.0068416595458984E-3</c:v>
                </c:pt>
                <c:pt idx="60042">
                  <c:v>1.007080078125E-3</c:v>
                </c:pt>
                <c:pt idx="60043">
                  <c:v>1.007080078125E-3</c:v>
                </c:pt>
                <c:pt idx="60044">
                  <c:v>1.0068416595458984E-3</c:v>
                </c:pt>
                <c:pt idx="60045">
                  <c:v>1.5105962753295898E-2</c:v>
                </c:pt>
                <c:pt idx="60046">
                  <c:v>1.007080078125E-3</c:v>
                </c:pt>
                <c:pt idx="60047">
                  <c:v>1.007080078125E-3</c:v>
                </c:pt>
                <c:pt idx="60048">
                  <c:v>1.0068416595458984E-3</c:v>
                </c:pt>
                <c:pt idx="60049">
                  <c:v>1.007080078125E-3</c:v>
                </c:pt>
                <c:pt idx="60050">
                  <c:v>1.0080337524414063E-3</c:v>
                </c:pt>
                <c:pt idx="60051">
                  <c:v>1.007080078125E-3</c:v>
                </c:pt>
                <c:pt idx="60052">
                  <c:v>1.0068416595458984E-3</c:v>
                </c:pt>
                <c:pt idx="60053">
                  <c:v>1.007080078125E-3</c:v>
                </c:pt>
                <c:pt idx="60054">
                  <c:v>1.007080078125E-3</c:v>
                </c:pt>
                <c:pt idx="60055">
                  <c:v>1.0068416595458984E-3</c:v>
                </c:pt>
                <c:pt idx="60056">
                  <c:v>1.007080078125E-3</c:v>
                </c:pt>
                <c:pt idx="60057">
                  <c:v>1.007080078125E-3</c:v>
                </c:pt>
                <c:pt idx="60058">
                  <c:v>1.0068416595458984E-3</c:v>
                </c:pt>
                <c:pt idx="60059">
                  <c:v>1.007080078125E-3</c:v>
                </c:pt>
                <c:pt idx="60060">
                  <c:v>1.007080078125E-3</c:v>
                </c:pt>
                <c:pt idx="60061">
                  <c:v>1.0068416595458984E-3</c:v>
                </c:pt>
                <c:pt idx="60062">
                  <c:v>1.0080337524414063E-3</c:v>
                </c:pt>
                <c:pt idx="60063">
                  <c:v>1.007080078125E-3</c:v>
                </c:pt>
                <c:pt idx="60064">
                  <c:v>1.0068416595458984E-3</c:v>
                </c:pt>
                <c:pt idx="60065">
                  <c:v>1.007080078125E-3</c:v>
                </c:pt>
                <c:pt idx="60066">
                  <c:v>1.007080078125E-3</c:v>
                </c:pt>
                <c:pt idx="60067">
                  <c:v>1.0068416595458984E-3</c:v>
                </c:pt>
                <c:pt idx="60068">
                  <c:v>1.007080078125E-3</c:v>
                </c:pt>
                <c:pt idx="60069">
                  <c:v>1.007080078125E-3</c:v>
                </c:pt>
                <c:pt idx="60070">
                  <c:v>1.0068416595458984E-3</c:v>
                </c:pt>
                <c:pt idx="60071">
                  <c:v>1.007080078125E-3</c:v>
                </c:pt>
                <c:pt idx="60072">
                  <c:v>1.007080078125E-3</c:v>
                </c:pt>
                <c:pt idx="60073">
                  <c:v>1.0068416595458984E-3</c:v>
                </c:pt>
                <c:pt idx="60074">
                  <c:v>1.007080078125E-3</c:v>
                </c:pt>
                <c:pt idx="60075">
                  <c:v>1.0080337524414063E-3</c:v>
                </c:pt>
                <c:pt idx="60076">
                  <c:v>1.007080078125E-3</c:v>
                </c:pt>
                <c:pt idx="60077">
                  <c:v>1.0068416595458984E-3</c:v>
                </c:pt>
                <c:pt idx="60078">
                  <c:v>1.007080078125E-3</c:v>
                </c:pt>
                <c:pt idx="60079">
                  <c:v>1.007080078125E-3</c:v>
                </c:pt>
                <c:pt idx="60080">
                  <c:v>1.0068416595458984E-3</c:v>
                </c:pt>
                <c:pt idx="60081">
                  <c:v>1.007080078125E-3</c:v>
                </c:pt>
                <c:pt idx="60082">
                  <c:v>1.007080078125E-3</c:v>
                </c:pt>
                <c:pt idx="60083">
                  <c:v>1.0068416595458984E-3</c:v>
                </c:pt>
                <c:pt idx="60084">
                  <c:v>1.007080078125E-3</c:v>
                </c:pt>
                <c:pt idx="60085">
                  <c:v>1.007080078125E-3</c:v>
                </c:pt>
                <c:pt idx="60086">
                  <c:v>1.0068416595458984E-3</c:v>
                </c:pt>
                <c:pt idx="60087">
                  <c:v>1.0080337524414063E-3</c:v>
                </c:pt>
                <c:pt idx="60088">
                  <c:v>1.007080078125E-3</c:v>
                </c:pt>
                <c:pt idx="60089">
                  <c:v>1.0068416595458984E-3</c:v>
                </c:pt>
                <c:pt idx="60090">
                  <c:v>1.007080078125E-3</c:v>
                </c:pt>
                <c:pt idx="60091">
                  <c:v>1.007080078125E-3</c:v>
                </c:pt>
                <c:pt idx="60092">
                  <c:v>1.0068416595458984E-3</c:v>
                </c:pt>
                <c:pt idx="60093">
                  <c:v>1.007080078125E-3</c:v>
                </c:pt>
                <c:pt idx="60094">
                  <c:v>1.007080078125E-3</c:v>
                </c:pt>
                <c:pt idx="60095">
                  <c:v>1.0068416595458984E-3</c:v>
                </c:pt>
                <c:pt idx="60096">
                  <c:v>1.007080078125E-3</c:v>
                </c:pt>
                <c:pt idx="60097">
                  <c:v>1.007080078125E-3</c:v>
                </c:pt>
                <c:pt idx="60098">
                  <c:v>1.0068416595458984E-3</c:v>
                </c:pt>
                <c:pt idx="60099">
                  <c:v>1.007080078125E-3</c:v>
                </c:pt>
                <c:pt idx="60100">
                  <c:v>1.0080337524414063E-3</c:v>
                </c:pt>
                <c:pt idx="60101">
                  <c:v>1.007080078125E-3</c:v>
                </c:pt>
                <c:pt idx="60102">
                  <c:v>1.0068416595458984E-3</c:v>
                </c:pt>
                <c:pt idx="60103">
                  <c:v>1.007080078125E-3</c:v>
                </c:pt>
                <c:pt idx="60104">
                  <c:v>1.007080078125E-3</c:v>
                </c:pt>
                <c:pt idx="60105">
                  <c:v>1.0068416595458984E-3</c:v>
                </c:pt>
                <c:pt idx="60106">
                  <c:v>1.007080078125E-3</c:v>
                </c:pt>
                <c:pt idx="60107">
                  <c:v>1.007080078125E-3</c:v>
                </c:pt>
                <c:pt idx="60108">
                  <c:v>1.0068416595458984E-3</c:v>
                </c:pt>
                <c:pt idx="60109">
                  <c:v>1.007080078125E-3</c:v>
                </c:pt>
                <c:pt idx="60110">
                  <c:v>1.007080078125E-3</c:v>
                </c:pt>
                <c:pt idx="60111">
                  <c:v>1.0068416595458984E-3</c:v>
                </c:pt>
                <c:pt idx="60112">
                  <c:v>1.0080337524414063E-3</c:v>
                </c:pt>
                <c:pt idx="60113">
                  <c:v>1.007080078125E-3</c:v>
                </c:pt>
                <c:pt idx="60114">
                  <c:v>1.0068416595458984E-3</c:v>
                </c:pt>
                <c:pt idx="60115">
                  <c:v>1.007080078125E-3</c:v>
                </c:pt>
                <c:pt idx="60116">
                  <c:v>1.007080078125E-3</c:v>
                </c:pt>
                <c:pt idx="60117">
                  <c:v>1.0068416595458984E-3</c:v>
                </c:pt>
                <c:pt idx="60118">
                  <c:v>1.007080078125E-3</c:v>
                </c:pt>
                <c:pt idx="60119">
                  <c:v>1.007080078125E-3</c:v>
                </c:pt>
                <c:pt idx="60120">
                  <c:v>1.0068416595458984E-3</c:v>
                </c:pt>
                <c:pt idx="60121">
                  <c:v>1.007080078125E-3</c:v>
                </c:pt>
                <c:pt idx="60122">
                  <c:v>1.007080078125E-3</c:v>
                </c:pt>
                <c:pt idx="60123">
                  <c:v>1.0068416595458984E-3</c:v>
                </c:pt>
                <c:pt idx="60124">
                  <c:v>1.007080078125E-3</c:v>
                </c:pt>
                <c:pt idx="60125">
                  <c:v>1.0080337524414063E-3</c:v>
                </c:pt>
                <c:pt idx="60126">
                  <c:v>1.007080078125E-3</c:v>
                </c:pt>
                <c:pt idx="60127">
                  <c:v>1.0068416595458984E-3</c:v>
                </c:pt>
                <c:pt idx="60128">
                  <c:v>1.007080078125E-3</c:v>
                </c:pt>
                <c:pt idx="60129">
                  <c:v>1.007080078125E-3</c:v>
                </c:pt>
                <c:pt idx="60130">
                  <c:v>1.0068416595458984E-3</c:v>
                </c:pt>
                <c:pt idx="60131">
                  <c:v>1.007080078125E-3</c:v>
                </c:pt>
                <c:pt idx="60132">
                  <c:v>1.007080078125E-3</c:v>
                </c:pt>
                <c:pt idx="60133">
                  <c:v>1.0068416595458984E-3</c:v>
                </c:pt>
                <c:pt idx="60134">
                  <c:v>1.007080078125E-3</c:v>
                </c:pt>
                <c:pt idx="60135">
                  <c:v>1.007080078125E-3</c:v>
                </c:pt>
                <c:pt idx="60136">
                  <c:v>1.0068416595458984E-3</c:v>
                </c:pt>
                <c:pt idx="60137">
                  <c:v>1.0080337524414063E-3</c:v>
                </c:pt>
                <c:pt idx="60138">
                  <c:v>1.007080078125E-3</c:v>
                </c:pt>
                <c:pt idx="60139">
                  <c:v>1.0068416595458984E-3</c:v>
                </c:pt>
                <c:pt idx="60140">
                  <c:v>1.007080078125E-3</c:v>
                </c:pt>
                <c:pt idx="60141">
                  <c:v>1.007080078125E-3</c:v>
                </c:pt>
                <c:pt idx="60142">
                  <c:v>1.0068416595458984E-3</c:v>
                </c:pt>
                <c:pt idx="60143">
                  <c:v>1.007080078125E-3</c:v>
                </c:pt>
                <c:pt idx="60144">
                  <c:v>1.007080078125E-3</c:v>
                </c:pt>
                <c:pt idx="60145">
                  <c:v>1.0068416595458984E-3</c:v>
                </c:pt>
                <c:pt idx="60146">
                  <c:v>1.007080078125E-3</c:v>
                </c:pt>
                <c:pt idx="60147">
                  <c:v>1.007080078125E-3</c:v>
                </c:pt>
                <c:pt idx="60148">
                  <c:v>1.0068416595458984E-3</c:v>
                </c:pt>
                <c:pt idx="60149">
                  <c:v>1.007080078125E-3</c:v>
                </c:pt>
                <c:pt idx="60150">
                  <c:v>1.0080337524414063E-3</c:v>
                </c:pt>
                <c:pt idx="60151">
                  <c:v>1.007080078125E-3</c:v>
                </c:pt>
                <c:pt idx="60152">
                  <c:v>1.0068416595458984E-3</c:v>
                </c:pt>
                <c:pt idx="60153">
                  <c:v>1.007080078125E-3</c:v>
                </c:pt>
                <c:pt idx="60154">
                  <c:v>1.007080078125E-3</c:v>
                </c:pt>
                <c:pt idx="60155">
                  <c:v>1.0068416595458984E-3</c:v>
                </c:pt>
                <c:pt idx="60156">
                  <c:v>1.007080078125E-3</c:v>
                </c:pt>
                <c:pt idx="60157">
                  <c:v>1.007080078125E-3</c:v>
                </c:pt>
                <c:pt idx="60158">
                  <c:v>1.0068416595458984E-3</c:v>
                </c:pt>
                <c:pt idx="60159">
                  <c:v>1.007080078125E-3</c:v>
                </c:pt>
                <c:pt idx="60160">
                  <c:v>1.007080078125E-3</c:v>
                </c:pt>
                <c:pt idx="60161">
                  <c:v>1.0068416595458984E-3</c:v>
                </c:pt>
                <c:pt idx="60162">
                  <c:v>1.0080337524414063E-3</c:v>
                </c:pt>
                <c:pt idx="60163">
                  <c:v>1.007080078125E-3</c:v>
                </c:pt>
                <c:pt idx="60164">
                  <c:v>1.0068416595458984E-3</c:v>
                </c:pt>
                <c:pt idx="60165">
                  <c:v>1.007080078125E-3</c:v>
                </c:pt>
                <c:pt idx="60166">
                  <c:v>1.007080078125E-3</c:v>
                </c:pt>
                <c:pt idx="60167">
                  <c:v>1.0068416595458984E-3</c:v>
                </c:pt>
                <c:pt idx="60168">
                  <c:v>1.007080078125E-3</c:v>
                </c:pt>
                <c:pt idx="60169">
                  <c:v>1.007080078125E-3</c:v>
                </c:pt>
                <c:pt idx="60170">
                  <c:v>1.0068416595458984E-3</c:v>
                </c:pt>
                <c:pt idx="60171">
                  <c:v>1.007080078125E-3</c:v>
                </c:pt>
                <c:pt idx="60172">
                  <c:v>1.007080078125E-3</c:v>
                </c:pt>
                <c:pt idx="60173">
                  <c:v>1.0068416595458984E-3</c:v>
                </c:pt>
                <c:pt idx="60174">
                  <c:v>1.007080078125E-3</c:v>
                </c:pt>
                <c:pt idx="60175">
                  <c:v>1.0080337524414063E-3</c:v>
                </c:pt>
                <c:pt idx="60176">
                  <c:v>1.007080078125E-3</c:v>
                </c:pt>
                <c:pt idx="60177">
                  <c:v>1.0068416595458984E-3</c:v>
                </c:pt>
                <c:pt idx="60178">
                  <c:v>1.007080078125E-3</c:v>
                </c:pt>
                <c:pt idx="60179">
                  <c:v>1.007080078125E-3</c:v>
                </c:pt>
                <c:pt idx="60180">
                  <c:v>1.0068416595458984E-3</c:v>
                </c:pt>
                <c:pt idx="60181">
                  <c:v>1.007080078125E-3</c:v>
                </c:pt>
                <c:pt idx="60182">
                  <c:v>1.007080078125E-3</c:v>
                </c:pt>
                <c:pt idx="60183">
                  <c:v>1.0068416595458984E-3</c:v>
                </c:pt>
                <c:pt idx="60184">
                  <c:v>1.007080078125E-3</c:v>
                </c:pt>
                <c:pt idx="60185">
                  <c:v>1.007080078125E-3</c:v>
                </c:pt>
                <c:pt idx="60186">
                  <c:v>1.0068416595458984E-3</c:v>
                </c:pt>
                <c:pt idx="60187">
                  <c:v>1.0080337524414063E-3</c:v>
                </c:pt>
                <c:pt idx="60188">
                  <c:v>1.007080078125E-3</c:v>
                </c:pt>
                <c:pt idx="60189">
                  <c:v>1.0068416595458984E-3</c:v>
                </c:pt>
                <c:pt idx="60190">
                  <c:v>1.007080078125E-3</c:v>
                </c:pt>
                <c:pt idx="60191">
                  <c:v>1.007080078125E-3</c:v>
                </c:pt>
                <c:pt idx="60192">
                  <c:v>1.0068416595458984E-3</c:v>
                </c:pt>
                <c:pt idx="60193">
                  <c:v>1.007080078125E-3</c:v>
                </c:pt>
                <c:pt idx="60194">
                  <c:v>1.007080078125E-3</c:v>
                </c:pt>
                <c:pt idx="60195">
                  <c:v>1.0068416595458984E-3</c:v>
                </c:pt>
                <c:pt idx="60196">
                  <c:v>1.007080078125E-3</c:v>
                </c:pt>
                <c:pt idx="60197">
                  <c:v>1.007080078125E-3</c:v>
                </c:pt>
                <c:pt idx="60198">
                  <c:v>1.0068416595458984E-3</c:v>
                </c:pt>
                <c:pt idx="60199">
                  <c:v>1.007080078125E-3</c:v>
                </c:pt>
                <c:pt idx="60200">
                  <c:v>1.0080337524414063E-3</c:v>
                </c:pt>
                <c:pt idx="60201">
                  <c:v>1.007080078125E-3</c:v>
                </c:pt>
                <c:pt idx="60202">
                  <c:v>1.0068416595458984E-3</c:v>
                </c:pt>
                <c:pt idx="60203">
                  <c:v>1.007080078125E-3</c:v>
                </c:pt>
                <c:pt idx="60204">
                  <c:v>1.007080078125E-3</c:v>
                </c:pt>
                <c:pt idx="60205">
                  <c:v>1.0068416595458984E-3</c:v>
                </c:pt>
                <c:pt idx="60206">
                  <c:v>1.007080078125E-3</c:v>
                </c:pt>
                <c:pt idx="60207">
                  <c:v>1.007080078125E-3</c:v>
                </c:pt>
                <c:pt idx="60208">
                  <c:v>1.0068416595458984E-3</c:v>
                </c:pt>
                <c:pt idx="60209">
                  <c:v>1.007080078125E-3</c:v>
                </c:pt>
                <c:pt idx="60210">
                  <c:v>1.007080078125E-3</c:v>
                </c:pt>
                <c:pt idx="60211">
                  <c:v>1.0068416595458984E-3</c:v>
                </c:pt>
                <c:pt idx="60212">
                  <c:v>1.0080337524414063E-3</c:v>
                </c:pt>
                <c:pt idx="60213">
                  <c:v>1.007080078125E-3</c:v>
                </c:pt>
                <c:pt idx="60214">
                  <c:v>1.0068416595458984E-3</c:v>
                </c:pt>
                <c:pt idx="60215">
                  <c:v>1.007080078125E-3</c:v>
                </c:pt>
                <c:pt idx="60216">
                  <c:v>1.007080078125E-3</c:v>
                </c:pt>
                <c:pt idx="60217">
                  <c:v>1.0068416595458984E-3</c:v>
                </c:pt>
                <c:pt idx="60218">
                  <c:v>1.007080078125E-3</c:v>
                </c:pt>
                <c:pt idx="60219">
                  <c:v>1.007080078125E-3</c:v>
                </c:pt>
                <c:pt idx="60220">
                  <c:v>1.0068416595458984E-3</c:v>
                </c:pt>
                <c:pt idx="60221">
                  <c:v>1.007080078125E-3</c:v>
                </c:pt>
                <c:pt idx="60222">
                  <c:v>1.007080078125E-3</c:v>
                </c:pt>
                <c:pt idx="60223">
                  <c:v>1.0068416595458984E-3</c:v>
                </c:pt>
                <c:pt idx="60224">
                  <c:v>1.007080078125E-3</c:v>
                </c:pt>
                <c:pt idx="60225">
                  <c:v>1.0080337524414063E-3</c:v>
                </c:pt>
                <c:pt idx="60226">
                  <c:v>1.007080078125E-3</c:v>
                </c:pt>
                <c:pt idx="60227">
                  <c:v>1.0068416595458984E-3</c:v>
                </c:pt>
                <c:pt idx="60228">
                  <c:v>1.007080078125E-3</c:v>
                </c:pt>
                <c:pt idx="60229">
                  <c:v>1.007080078125E-3</c:v>
                </c:pt>
                <c:pt idx="60230">
                  <c:v>1.0068416595458984E-3</c:v>
                </c:pt>
                <c:pt idx="60231">
                  <c:v>1.007080078125E-3</c:v>
                </c:pt>
                <c:pt idx="60232">
                  <c:v>1.007080078125E-3</c:v>
                </c:pt>
                <c:pt idx="60233">
                  <c:v>1.0068416595458984E-3</c:v>
                </c:pt>
                <c:pt idx="60234">
                  <c:v>1.007080078125E-3</c:v>
                </c:pt>
                <c:pt idx="60235">
                  <c:v>1.007080078125E-3</c:v>
                </c:pt>
                <c:pt idx="60236">
                  <c:v>1.0068416595458984E-3</c:v>
                </c:pt>
                <c:pt idx="60237">
                  <c:v>1.0080337524414063E-3</c:v>
                </c:pt>
                <c:pt idx="60238">
                  <c:v>1.007080078125E-3</c:v>
                </c:pt>
                <c:pt idx="60239">
                  <c:v>1.0068416595458984E-3</c:v>
                </c:pt>
                <c:pt idx="60240">
                  <c:v>1.007080078125E-3</c:v>
                </c:pt>
                <c:pt idx="60241">
                  <c:v>1.007080078125E-3</c:v>
                </c:pt>
                <c:pt idx="60242">
                  <c:v>1.0068416595458984E-3</c:v>
                </c:pt>
                <c:pt idx="60243">
                  <c:v>1.007080078125E-3</c:v>
                </c:pt>
                <c:pt idx="60244">
                  <c:v>1.007080078125E-3</c:v>
                </c:pt>
                <c:pt idx="60245">
                  <c:v>1.0068416595458984E-3</c:v>
                </c:pt>
                <c:pt idx="60246">
                  <c:v>1.007080078125E-3</c:v>
                </c:pt>
                <c:pt idx="60247">
                  <c:v>1.007080078125E-3</c:v>
                </c:pt>
                <c:pt idx="60248">
                  <c:v>1.0068416595458984E-3</c:v>
                </c:pt>
                <c:pt idx="60249">
                  <c:v>1.007080078125E-3</c:v>
                </c:pt>
                <c:pt idx="60250">
                  <c:v>1.0080337524414063E-3</c:v>
                </c:pt>
                <c:pt idx="60251">
                  <c:v>1.007080078125E-3</c:v>
                </c:pt>
                <c:pt idx="60252">
                  <c:v>1.0068416595458984E-3</c:v>
                </c:pt>
                <c:pt idx="60253">
                  <c:v>1.007080078125E-3</c:v>
                </c:pt>
                <c:pt idx="60254">
                  <c:v>1.007080078125E-3</c:v>
                </c:pt>
                <c:pt idx="60255">
                  <c:v>1.0068416595458984E-3</c:v>
                </c:pt>
                <c:pt idx="60256">
                  <c:v>1.007080078125E-3</c:v>
                </c:pt>
                <c:pt idx="60257">
                  <c:v>1.007080078125E-3</c:v>
                </c:pt>
                <c:pt idx="60258">
                  <c:v>1.0068416595458984E-3</c:v>
                </c:pt>
                <c:pt idx="60259">
                  <c:v>1.007080078125E-3</c:v>
                </c:pt>
                <c:pt idx="60260">
                  <c:v>1.007080078125E-3</c:v>
                </c:pt>
                <c:pt idx="60261">
                  <c:v>1.0068416595458984E-3</c:v>
                </c:pt>
                <c:pt idx="60262">
                  <c:v>1.0080337524414063E-3</c:v>
                </c:pt>
                <c:pt idx="60263">
                  <c:v>1.007080078125E-3</c:v>
                </c:pt>
                <c:pt idx="60264">
                  <c:v>1.0068416595458984E-3</c:v>
                </c:pt>
                <c:pt idx="60265">
                  <c:v>1.007080078125E-3</c:v>
                </c:pt>
                <c:pt idx="60266">
                  <c:v>1.007080078125E-3</c:v>
                </c:pt>
                <c:pt idx="60267">
                  <c:v>1.0068416595458984E-3</c:v>
                </c:pt>
                <c:pt idx="60268">
                  <c:v>1.007080078125E-3</c:v>
                </c:pt>
                <c:pt idx="60269">
                  <c:v>1.007080078125E-3</c:v>
                </c:pt>
                <c:pt idx="60270">
                  <c:v>1.0068416595458984E-3</c:v>
                </c:pt>
                <c:pt idx="60271">
                  <c:v>1.007080078125E-3</c:v>
                </c:pt>
                <c:pt idx="60272">
                  <c:v>1.007080078125E-3</c:v>
                </c:pt>
                <c:pt idx="60273">
                  <c:v>1.0068416595458984E-3</c:v>
                </c:pt>
                <c:pt idx="60274">
                  <c:v>1.007080078125E-3</c:v>
                </c:pt>
                <c:pt idx="60275">
                  <c:v>1.0080337524414063E-3</c:v>
                </c:pt>
                <c:pt idx="60276">
                  <c:v>1.007080078125E-3</c:v>
                </c:pt>
                <c:pt idx="60277">
                  <c:v>1.0068416595458984E-3</c:v>
                </c:pt>
                <c:pt idx="60278">
                  <c:v>1.007080078125E-3</c:v>
                </c:pt>
                <c:pt idx="60279">
                  <c:v>1.007080078125E-3</c:v>
                </c:pt>
                <c:pt idx="60280">
                  <c:v>1.0068416595458984E-3</c:v>
                </c:pt>
                <c:pt idx="60281">
                  <c:v>1.007080078125E-3</c:v>
                </c:pt>
                <c:pt idx="60282">
                  <c:v>1.007080078125E-3</c:v>
                </c:pt>
                <c:pt idx="60283">
                  <c:v>1.0068416595458984E-3</c:v>
                </c:pt>
                <c:pt idx="60284">
                  <c:v>1.007080078125E-3</c:v>
                </c:pt>
                <c:pt idx="60285">
                  <c:v>1.0068416595458984E-3</c:v>
                </c:pt>
                <c:pt idx="60286">
                  <c:v>1.007080078125E-3</c:v>
                </c:pt>
                <c:pt idx="60287">
                  <c:v>1.0080337524414063E-3</c:v>
                </c:pt>
                <c:pt idx="60288">
                  <c:v>1.007080078125E-3</c:v>
                </c:pt>
                <c:pt idx="60289">
                  <c:v>1.0068416595458984E-3</c:v>
                </c:pt>
                <c:pt idx="60290">
                  <c:v>1.007080078125E-3</c:v>
                </c:pt>
                <c:pt idx="60291">
                  <c:v>1.007080078125E-3</c:v>
                </c:pt>
                <c:pt idx="60292">
                  <c:v>1.0068416595458984E-3</c:v>
                </c:pt>
                <c:pt idx="60293">
                  <c:v>1.007080078125E-3</c:v>
                </c:pt>
                <c:pt idx="60294">
                  <c:v>1.007080078125E-3</c:v>
                </c:pt>
                <c:pt idx="60295">
                  <c:v>1.0068416595458984E-3</c:v>
                </c:pt>
                <c:pt idx="60296">
                  <c:v>1.007080078125E-3</c:v>
                </c:pt>
                <c:pt idx="60297">
                  <c:v>1.007080078125E-3</c:v>
                </c:pt>
                <c:pt idx="60298">
                  <c:v>1.0068416595458984E-3</c:v>
                </c:pt>
                <c:pt idx="60299">
                  <c:v>1.007080078125E-3</c:v>
                </c:pt>
                <c:pt idx="60300">
                  <c:v>1.0080337524414063E-3</c:v>
                </c:pt>
                <c:pt idx="60301">
                  <c:v>1.007080078125E-3</c:v>
                </c:pt>
                <c:pt idx="60302">
                  <c:v>1.0068416595458984E-3</c:v>
                </c:pt>
                <c:pt idx="60303">
                  <c:v>1.007080078125E-3</c:v>
                </c:pt>
                <c:pt idx="60304">
                  <c:v>1.007080078125E-3</c:v>
                </c:pt>
                <c:pt idx="60305">
                  <c:v>1.0068416595458984E-3</c:v>
                </c:pt>
                <c:pt idx="60306">
                  <c:v>1.007080078125E-3</c:v>
                </c:pt>
                <c:pt idx="60307">
                  <c:v>1.0068416595458984E-3</c:v>
                </c:pt>
                <c:pt idx="60308">
                  <c:v>1.007080078125E-3</c:v>
                </c:pt>
                <c:pt idx="60309">
                  <c:v>1.007080078125E-3</c:v>
                </c:pt>
                <c:pt idx="60310">
                  <c:v>1.0068416595458984E-3</c:v>
                </c:pt>
                <c:pt idx="60311">
                  <c:v>1.007080078125E-3</c:v>
                </c:pt>
                <c:pt idx="60312">
                  <c:v>1.0080337524414063E-3</c:v>
                </c:pt>
                <c:pt idx="60313">
                  <c:v>1.007080078125E-3</c:v>
                </c:pt>
                <c:pt idx="60314">
                  <c:v>1.0068416595458984E-3</c:v>
                </c:pt>
                <c:pt idx="60315">
                  <c:v>1.007080078125E-3</c:v>
                </c:pt>
                <c:pt idx="60316">
                  <c:v>1.007080078125E-3</c:v>
                </c:pt>
                <c:pt idx="60317">
                  <c:v>1.0068416595458984E-3</c:v>
                </c:pt>
                <c:pt idx="60318">
                  <c:v>1.007080078125E-3</c:v>
                </c:pt>
                <c:pt idx="60319">
                  <c:v>1.007080078125E-3</c:v>
                </c:pt>
                <c:pt idx="60320">
                  <c:v>1.0068416595458984E-3</c:v>
                </c:pt>
                <c:pt idx="60321">
                  <c:v>1.007080078125E-3</c:v>
                </c:pt>
                <c:pt idx="60322">
                  <c:v>1.007080078125E-3</c:v>
                </c:pt>
                <c:pt idx="60323">
                  <c:v>1.0068416595458984E-3</c:v>
                </c:pt>
                <c:pt idx="60324">
                  <c:v>1.007080078125E-3</c:v>
                </c:pt>
                <c:pt idx="60325">
                  <c:v>1.0080337524414063E-3</c:v>
                </c:pt>
                <c:pt idx="60326">
                  <c:v>1.007080078125E-3</c:v>
                </c:pt>
                <c:pt idx="60327">
                  <c:v>1.0068416595458984E-3</c:v>
                </c:pt>
                <c:pt idx="60328">
                  <c:v>1.007080078125E-3</c:v>
                </c:pt>
                <c:pt idx="60329">
                  <c:v>1.0068416595458984E-3</c:v>
                </c:pt>
                <c:pt idx="60330">
                  <c:v>1.007080078125E-3</c:v>
                </c:pt>
                <c:pt idx="60331">
                  <c:v>1.007080078125E-3</c:v>
                </c:pt>
                <c:pt idx="60332">
                  <c:v>1.0068416595458984E-3</c:v>
                </c:pt>
                <c:pt idx="60333">
                  <c:v>1.007080078125E-3</c:v>
                </c:pt>
                <c:pt idx="60334">
                  <c:v>1.007080078125E-3</c:v>
                </c:pt>
                <c:pt idx="60335">
                  <c:v>1.0068416595458984E-3</c:v>
                </c:pt>
                <c:pt idx="60336">
                  <c:v>1.007080078125E-3</c:v>
                </c:pt>
                <c:pt idx="60337">
                  <c:v>1.0080337524414063E-3</c:v>
                </c:pt>
                <c:pt idx="60338">
                  <c:v>1.007080078125E-3</c:v>
                </c:pt>
                <c:pt idx="60339">
                  <c:v>1.0068416595458984E-3</c:v>
                </c:pt>
                <c:pt idx="60340">
                  <c:v>1.007080078125E-3</c:v>
                </c:pt>
                <c:pt idx="60341">
                  <c:v>1.007080078125E-3</c:v>
                </c:pt>
                <c:pt idx="60342">
                  <c:v>1.0068416595458984E-3</c:v>
                </c:pt>
                <c:pt idx="60343">
                  <c:v>1.007080078125E-3</c:v>
                </c:pt>
                <c:pt idx="60344">
                  <c:v>1.007080078125E-3</c:v>
                </c:pt>
                <c:pt idx="60345">
                  <c:v>1.0068416595458984E-3</c:v>
                </c:pt>
                <c:pt idx="60346">
                  <c:v>1.007080078125E-3</c:v>
                </c:pt>
                <c:pt idx="60347">
                  <c:v>1.007080078125E-3</c:v>
                </c:pt>
                <c:pt idx="60348">
                  <c:v>1.0068416595458984E-3</c:v>
                </c:pt>
                <c:pt idx="60349">
                  <c:v>1.007080078125E-3</c:v>
                </c:pt>
                <c:pt idx="60350">
                  <c:v>1.0080337524414063E-3</c:v>
                </c:pt>
                <c:pt idx="60351">
                  <c:v>1.0068416595458984E-3</c:v>
                </c:pt>
                <c:pt idx="60352">
                  <c:v>1.007080078125E-3</c:v>
                </c:pt>
                <c:pt idx="60353">
                  <c:v>1.007080078125E-3</c:v>
                </c:pt>
                <c:pt idx="60354">
                  <c:v>1.0068416595458984E-3</c:v>
                </c:pt>
                <c:pt idx="60355">
                  <c:v>1.007080078125E-3</c:v>
                </c:pt>
                <c:pt idx="60356">
                  <c:v>1.007080078125E-3</c:v>
                </c:pt>
                <c:pt idx="60357">
                  <c:v>1.0068416595458984E-3</c:v>
                </c:pt>
                <c:pt idx="60358">
                  <c:v>1.007080078125E-3</c:v>
                </c:pt>
                <c:pt idx="60359">
                  <c:v>1.007080078125E-3</c:v>
                </c:pt>
                <c:pt idx="60360">
                  <c:v>1.0068416595458984E-3</c:v>
                </c:pt>
                <c:pt idx="60361">
                  <c:v>1.007080078125E-3</c:v>
                </c:pt>
                <c:pt idx="60362">
                  <c:v>1.0080337524414063E-3</c:v>
                </c:pt>
                <c:pt idx="60363">
                  <c:v>1.007080078125E-3</c:v>
                </c:pt>
                <c:pt idx="60364">
                  <c:v>1.0068416595458984E-3</c:v>
                </c:pt>
                <c:pt idx="60365">
                  <c:v>1.007080078125E-3</c:v>
                </c:pt>
                <c:pt idx="60366">
                  <c:v>1.007080078125E-3</c:v>
                </c:pt>
                <c:pt idx="60367">
                  <c:v>1.0068416595458984E-3</c:v>
                </c:pt>
                <c:pt idx="60368">
                  <c:v>1.007080078125E-3</c:v>
                </c:pt>
                <c:pt idx="60369">
                  <c:v>1.007080078125E-3</c:v>
                </c:pt>
                <c:pt idx="60370">
                  <c:v>1.0068416595458984E-3</c:v>
                </c:pt>
                <c:pt idx="60371">
                  <c:v>1.007080078125E-3</c:v>
                </c:pt>
                <c:pt idx="60372">
                  <c:v>1.007080078125E-3</c:v>
                </c:pt>
                <c:pt idx="60373">
                  <c:v>1.0068416595458984E-3</c:v>
                </c:pt>
                <c:pt idx="60374">
                  <c:v>1.007080078125E-3</c:v>
                </c:pt>
                <c:pt idx="60375">
                  <c:v>1.0080337524414063E-3</c:v>
                </c:pt>
                <c:pt idx="60376">
                  <c:v>1.0068416595458984E-3</c:v>
                </c:pt>
                <c:pt idx="60377">
                  <c:v>1.007080078125E-3</c:v>
                </c:pt>
                <c:pt idx="60378">
                  <c:v>1.007080078125E-3</c:v>
                </c:pt>
                <c:pt idx="60379">
                  <c:v>1.0068416595458984E-3</c:v>
                </c:pt>
                <c:pt idx="60380">
                  <c:v>1.007080078125E-3</c:v>
                </c:pt>
                <c:pt idx="60381">
                  <c:v>1.007080078125E-3</c:v>
                </c:pt>
                <c:pt idx="60382">
                  <c:v>1.0068416595458984E-3</c:v>
                </c:pt>
                <c:pt idx="60383">
                  <c:v>1.007080078125E-3</c:v>
                </c:pt>
                <c:pt idx="60384">
                  <c:v>1.007080078125E-3</c:v>
                </c:pt>
                <c:pt idx="60385">
                  <c:v>1.0068416595458984E-3</c:v>
                </c:pt>
                <c:pt idx="60386">
                  <c:v>1.007080078125E-3</c:v>
                </c:pt>
                <c:pt idx="60387">
                  <c:v>1.0080337524414063E-3</c:v>
                </c:pt>
                <c:pt idx="60388">
                  <c:v>1.007080078125E-3</c:v>
                </c:pt>
                <c:pt idx="60389">
                  <c:v>1.0068416595458984E-3</c:v>
                </c:pt>
                <c:pt idx="60390">
                  <c:v>1.007080078125E-3</c:v>
                </c:pt>
                <c:pt idx="60391">
                  <c:v>1.007080078125E-3</c:v>
                </c:pt>
                <c:pt idx="60392">
                  <c:v>1.0068416595458984E-3</c:v>
                </c:pt>
                <c:pt idx="60393">
                  <c:v>1.007080078125E-3</c:v>
                </c:pt>
                <c:pt idx="60394">
                  <c:v>1.007080078125E-3</c:v>
                </c:pt>
                <c:pt idx="60395">
                  <c:v>1.0068416595458984E-3</c:v>
                </c:pt>
                <c:pt idx="60396">
                  <c:v>1.007080078125E-3</c:v>
                </c:pt>
                <c:pt idx="60397">
                  <c:v>1.007080078125E-3</c:v>
                </c:pt>
                <c:pt idx="60398">
                  <c:v>1.0068416595458984E-3</c:v>
                </c:pt>
                <c:pt idx="60399">
                  <c:v>1.007080078125E-3</c:v>
                </c:pt>
                <c:pt idx="60400">
                  <c:v>1.0080337524414063E-3</c:v>
                </c:pt>
                <c:pt idx="60401">
                  <c:v>1.0068416595458984E-3</c:v>
                </c:pt>
                <c:pt idx="60402">
                  <c:v>1.007080078125E-3</c:v>
                </c:pt>
                <c:pt idx="60403">
                  <c:v>1.007080078125E-3</c:v>
                </c:pt>
                <c:pt idx="60404">
                  <c:v>1.0068416595458984E-3</c:v>
                </c:pt>
                <c:pt idx="60405">
                  <c:v>1.007080078125E-3</c:v>
                </c:pt>
                <c:pt idx="60406">
                  <c:v>1.007080078125E-3</c:v>
                </c:pt>
                <c:pt idx="60407">
                  <c:v>1.0068416595458984E-3</c:v>
                </c:pt>
                <c:pt idx="60408">
                  <c:v>1.007080078125E-3</c:v>
                </c:pt>
                <c:pt idx="60409">
                  <c:v>1.007080078125E-3</c:v>
                </c:pt>
                <c:pt idx="60410">
                  <c:v>1.0068416595458984E-3</c:v>
                </c:pt>
                <c:pt idx="60411">
                  <c:v>1.007080078125E-3</c:v>
                </c:pt>
                <c:pt idx="60412">
                  <c:v>1.0080337524414063E-3</c:v>
                </c:pt>
                <c:pt idx="60413">
                  <c:v>1.007080078125E-3</c:v>
                </c:pt>
                <c:pt idx="60414">
                  <c:v>1.0068416595458984E-3</c:v>
                </c:pt>
                <c:pt idx="60415">
                  <c:v>1.007080078125E-3</c:v>
                </c:pt>
                <c:pt idx="60416">
                  <c:v>1.007080078125E-3</c:v>
                </c:pt>
                <c:pt idx="60417">
                  <c:v>1.0068416595458984E-3</c:v>
                </c:pt>
                <c:pt idx="60418">
                  <c:v>1.007080078125E-3</c:v>
                </c:pt>
                <c:pt idx="60419">
                  <c:v>1.007080078125E-3</c:v>
                </c:pt>
                <c:pt idx="60420">
                  <c:v>1.0068416595458984E-3</c:v>
                </c:pt>
                <c:pt idx="60421">
                  <c:v>1.007080078125E-3</c:v>
                </c:pt>
                <c:pt idx="60422">
                  <c:v>1.007080078125E-3</c:v>
                </c:pt>
                <c:pt idx="60423">
                  <c:v>1.0068416595458984E-3</c:v>
                </c:pt>
                <c:pt idx="60424">
                  <c:v>1.007080078125E-3</c:v>
                </c:pt>
                <c:pt idx="60425">
                  <c:v>1.0080337524414063E-3</c:v>
                </c:pt>
                <c:pt idx="60426">
                  <c:v>1.0068416595458984E-3</c:v>
                </c:pt>
                <c:pt idx="60427">
                  <c:v>1.007080078125E-3</c:v>
                </c:pt>
                <c:pt idx="60428">
                  <c:v>1.007080078125E-3</c:v>
                </c:pt>
                <c:pt idx="60429">
                  <c:v>1.0068416595458984E-3</c:v>
                </c:pt>
                <c:pt idx="60430">
                  <c:v>1.007080078125E-3</c:v>
                </c:pt>
                <c:pt idx="60431">
                  <c:v>1.007080078125E-3</c:v>
                </c:pt>
                <c:pt idx="60432">
                  <c:v>1.0068416595458984E-3</c:v>
                </c:pt>
                <c:pt idx="60433">
                  <c:v>1.007080078125E-3</c:v>
                </c:pt>
                <c:pt idx="60434">
                  <c:v>1.007080078125E-3</c:v>
                </c:pt>
                <c:pt idx="60435">
                  <c:v>1.0068416595458984E-3</c:v>
                </c:pt>
                <c:pt idx="60436">
                  <c:v>1.007080078125E-3</c:v>
                </c:pt>
                <c:pt idx="60437">
                  <c:v>1.0080337524414063E-3</c:v>
                </c:pt>
                <c:pt idx="60438">
                  <c:v>1.007080078125E-3</c:v>
                </c:pt>
                <c:pt idx="60439">
                  <c:v>1.0068416595458984E-3</c:v>
                </c:pt>
                <c:pt idx="60440">
                  <c:v>1.007080078125E-3</c:v>
                </c:pt>
                <c:pt idx="60441">
                  <c:v>1.007080078125E-3</c:v>
                </c:pt>
                <c:pt idx="60442">
                  <c:v>1.0068416595458984E-3</c:v>
                </c:pt>
                <c:pt idx="60443">
                  <c:v>1.007080078125E-3</c:v>
                </c:pt>
                <c:pt idx="60444">
                  <c:v>1.007080078125E-3</c:v>
                </c:pt>
                <c:pt idx="60445">
                  <c:v>1.0068416595458984E-3</c:v>
                </c:pt>
                <c:pt idx="60446">
                  <c:v>1.007080078125E-3</c:v>
                </c:pt>
                <c:pt idx="60447">
                  <c:v>1.007080078125E-3</c:v>
                </c:pt>
                <c:pt idx="60448">
                  <c:v>1.0068416595458984E-3</c:v>
                </c:pt>
                <c:pt idx="60449">
                  <c:v>1.007080078125E-3</c:v>
                </c:pt>
                <c:pt idx="60450">
                  <c:v>1.0080337524414063E-3</c:v>
                </c:pt>
                <c:pt idx="60451">
                  <c:v>1.0068416595458984E-3</c:v>
                </c:pt>
                <c:pt idx="60452">
                  <c:v>1.007080078125E-3</c:v>
                </c:pt>
                <c:pt idx="60453">
                  <c:v>1.007080078125E-3</c:v>
                </c:pt>
                <c:pt idx="60454">
                  <c:v>1.0068416595458984E-3</c:v>
                </c:pt>
                <c:pt idx="60455">
                  <c:v>1.007080078125E-3</c:v>
                </c:pt>
                <c:pt idx="60456">
                  <c:v>1.007080078125E-3</c:v>
                </c:pt>
                <c:pt idx="60457">
                  <c:v>1.0068416595458984E-3</c:v>
                </c:pt>
                <c:pt idx="60458">
                  <c:v>1.007080078125E-3</c:v>
                </c:pt>
                <c:pt idx="60459">
                  <c:v>1.007080078125E-3</c:v>
                </c:pt>
                <c:pt idx="60460">
                  <c:v>1.0068416595458984E-3</c:v>
                </c:pt>
                <c:pt idx="60461">
                  <c:v>1.007080078125E-3</c:v>
                </c:pt>
                <c:pt idx="60462">
                  <c:v>1.0080337524414063E-3</c:v>
                </c:pt>
                <c:pt idx="60463">
                  <c:v>1.007080078125E-3</c:v>
                </c:pt>
                <c:pt idx="60464">
                  <c:v>1.0068416595458984E-3</c:v>
                </c:pt>
                <c:pt idx="60465">
                  <c:v>1.007080078125E-3</c:v>
                </c:pt>
                <c:pt idx="60466">
                  <c:v>1.007080078125E-3</c:v>
                </c:pt>
                <c:pt idx="60467">
                  <c:v>1.0068416595458984E-3</c:v>
                </c:pt>
                <c:pt idx="60468">
                  <c:v>1.007080078125E-3</c:v>
                </c:pt>
                <c:pt idx="60469">
                  <c:v>1.007080078125E-3</c:v>
                </c:pt>
                <c:pt idx="60470">
                  <c:v>1.0068416595458984E-3</c:v>
                </c:pt>
                <c:pt idx="60471">
                  <c:v>1.007080078125E-3</c:v>
                </c:pt>
                <c:pt idx="60472">
                  <c:v>1.007080078125E-3</c:v>
                </c:pt>
                <c:pt idx="60473">
                  <c:v>1.0068416595458984E-3</c:v>
                </c:pt>
                <c:pt idx="60474">
                  <c:v>1.007080078125E-3</c:v>
                </c:pt>
                <c:pt idx="60475">
                  <c:v>1.0080337524414063E-3</c:v>
                </c:pt>
                <c:pt idx="60476">
                  <c:v>1.0068416595458984E-3</c:v>
                </c:pt>
                <c:pt idx="60477">
                  <c:v>1.007080078125E-3</c:v>
                </c:pt>
                <c:pt idx="60478">
                  <c:v>1.007080078125E-3</c:v>
                </c:pt>
                <c:pt idx="60479">
                  <c:v>1.0068416595458984E-3</c:v>
                </c:pt>
                <c:pt idx="60480">
                  <c:v>1.007080078125E-3</c:v>
                </c:pt>
                <c:pt idx="60481">
                  <c:v>1.007080078125E-3</c:v>
                </c:pt>
                <c:pt idx="60482">
                  <c:v>1.0068416595458984E-3</c:v>
                </c:pt>
                <c:pt idx="60483">
                  <c:v>1.007080078125E-3</c:v>
                </c:pt>
                <c:pt idx="60484">
                  <c:v>1.007080078125E-3</c:v>
                </c:pt>
                <c:pt idx="60485">
                  <c:v>1.0068416595458984E-3</c:v>
                </c:pt>
                <c:pt idx="60486">
                  <c:v>1.007080078125E-3</c:v>
                </c:pt>
                <c:pt idx="60487">
                  <c:v>1.0080337524414063E-3</c:v>
                </c:pt>
                <c:pt idx="60488">
                  <c:v>1.007080078125E-3</c:v>
                </c:pt>
                <c:pt idx="60489">
                  <c:v>1.0068416595458984E-3</c:v>
                </c:pt>
                <c:pt idx="60490">
                  <c:v>1.007080078125E-3</c:v>
                </c:pt>
                <c:pt idx="60491">
                  <c:v>1.007080078125E-3</c:v>
                </c:pt>
                <c:pt idx="60492">
                  <c:v>1.0068416595458984E-3</c:v>
                </c:pt>
                <c:pt idx="60493">
                  <c:v>1.007080078125E-3</c:v>
                </c:pt>
                <c:pt idx="60494">
                  <c:v>1.007080078125E-3</c:v>
                </c:pt>
                <c:pt idx="60495">
                  <c:v>1.0068416595458984E-3</c:v>
                </c:pt>
                <c:pt idx="60496">
                  <c:v>1.007080078125E-3</c:v>
                </c:pt>
                <c:pt idx="60497">
                  <c:v>1.007080078125E-3</c:v>
                </c:pt>
                <c:pt idx="60498">
                  <c:v>1.0068416595458984E-3</c:v>
                </c:pt>
                <c:pt idx="60499">
                  <c:v>1.007080078125E-3</c:v>
                </c:pt>
                <c:pt idx="60500">
                  <c:v>1.0080337524414063E-3</c:v>
                </c:pt>
                <c:pt idx="60501">
                  <c:v>1.0068416595458984E-3</c:v>
                </c:pt>
                <c:pt idx="60502">
                  <c:v>1.007080078125E-3</c:v>
                </c:pt>
                <c:pt idx="60503">
                  <c:v>1.007080078125E-3</c:v>
                </c:pt>
                <c:pt idx="60504">
                  <c:v>1.0068416595458984E-3</c:v>
                </c:pt>
                <c:pt idx="60505">
                  <c:v>1.007080078125E-3</c:v>
                </c:pt>
                <c:pt idx="60506">
                  <c:v>1.007080078125E-3</c:v>
                </c:pt>
                <c:pt idx="60507">
                  <c:v>1.0068416595458984E-3</c:v>
                </c:pt>
                <c:pt idx="60508">
                  <c:v>5.0361156463623047E-3</c:v>
                </c:pt>
                <c:pt idx="60509">
                  <c:v>1.007080078125E-3</c:v>
                </c:pt>
                <c:pt idx="60510">
                  <c:v>1.0068416595458984E-3</c:v>
                </c:pt>
                <c:pt idx="60511">
                  <c:v>1.007080078125E-3</c:v>
                </c:pt>
                <c:pt idx="60512">
                  <c:v>1.007080078125E-3</c:v>
                </c:pt>
                <c:pt idx="60513">
                  <c:v>1.0068416595458984E-3</c:v>
                </c:pt>
                <c:pt idx="60514">
                  <c:v>1.007080078125E-3</c:v>
                </c:pt>
                <c:pt idx="60515">
                  <c:v>1.007080078125E-3</c:v>
                </c:pt>
                <c:pt idx="60516">
                  <c:v>1.0068416595458984E-3</c:v>
                </c:pt>
                <c:pt idx="60517">
                  <c:v>1.007080078125E-3</c:v>
                </c:pt>
                <c:pt idx="60518">
                  <c:v>6.0429573059082031E-3</c:v>
                </c:pt>
                <c:pt idx="60519">
                  <c:v>1.007080078125E-3</c:v>
                </c:pt>
                <c:pt idx="60520">
                  <c:v>1.0068416595458984E-3</c:v>
                </c:pt>
                <c:pt idx="60521">
                  <c:v>1.007080078125E-3</c:v>
                </c:pt>
                <c:pt idx="60522">
                  <c:v>1.007080078125E-3</c:v>
                </c:pt>
                <c:pt idx="60523">
                  <c:v>1.0068416595458984E-3</c:v>
                </c:pt>
                <c:pt idx="60524">
                  <c:v>1.007080078125E-3</c:v>
                </c:pt>
                <c:pt idx="60525">
                  <c:v>1.007080078125E-3</c:v>
                </c:pt>
                <c:pt idx="60526">
                  <c:v>1.0068416595458984E-3</c:v>
                </c:pt>
                <c:pt idx="60527">
                  <c:v>1.007080078125E-3</c:v>
                </c:pt>
                <c:pt idx="60528">
                  <c:v>4.0290355682373047E-3</c:v>
                </c:pt>
                <c:pt idx="60529">
                  <c:v>1.007080078125E-3</c:v>
                </c:pt>
                <c:pt idx="60530">
                  <c:v>1.0068416595458984E-3</c:v>
                </c:pt>
                <c:pt idx="60531">
                  <c:v>1.007080078125E-3</c:v>
                </c:pt>
                <c:pt idx="60532">
                  <c:v>1.007080078125E-3</c:v>
                </c:pt>
                <c:pt idx="60533">
                  <c:v>1.0068416595458984E-3</c:v>
                </c:pt>
                <c:pt idx="60534">
                  <c:v>1.007080078125E-3</c:v>
                </c:pt>
                <c:pt idx="60535">
                  <c:v>1.007080078125E-3</c:v>
                </c:pt>
                <c:pt idx="60536">
                  <c:v>1.0068416595458984E-3</c:v>
                </c:pt>
                <c:pt idx="60537">
                  <c:v>1.007080078125E-3</c:v>
                </c:pt>
                <c:pt idx="60538">
                  <c:v>1.0080337524414063E-3</c:v>
                </c:pt>
                <c:pt idx="60539">
                  <c:v>1.0068416595458984E-3</c:v>
                </c:pt>
                <c:pt idx="60540">
                  <c:v>1.007080078125E-3</c:v>
                </c:pt>
                <c:pt idx="60541">
                  <c:v>1.007080078125E-3</c:v>
                </c:pt>
                <c:pt idx="60542">
                  <c:v>1.0068416595458984E-3</c:v>
                </c:pt>
                <c:pt idx="60543">
                  <c:v>1.007080078125E-3</c:v>
                </c:pt>
                <c:pt idx="60544">
                  <c:v>1.007080078125E-3</c:v>
                </c:pt>
                <c:pt idx="60545">
                  <c:v>1.0068416595458984E-3</c:v>
                </c:pt>
                <c:pt idx="60546">
                  <c:v>1.007080078125E-3</c:v>
                </c:pt>
                <c:pt idx="60547">
                  <c:v>1.007080078125E-3</c:v>
                </c:pt>
                <c:pt idx="60548">
                  <c:v>1.0068416595458984E-3</c:v>
                </c:pt>
                <c:pt idx="60549">
                  <c:v>1.007080078125E-3</c:v>
                </c:pt>
                <c:pt idx="60550">
                  <c:v>1.0080337524414063E-3</c:v>
                </c:pt>
                <c:pt idx="60551">
                  <c:v>1.007080078125E-3</c:v>
                </c:pt>
                <c:pt idx="60552">
                  <c:v>1.0068416595458984E-3</c:v>
                </c:pt>
                <c:pt idx="60553">
                  <c:v>1.007080078125E-3</c:v>
                </c:pt>
                <c:pt idx="60554">
                  <c:v>1.007080078125E-3</c:v>
                </c:pt>
                <c:pt idx="60555">
                  <c:v>1.0068416595458984E-3</c:v>
                </c:pt>
                <c:pt idx="60556">
                  <c:v>1.007080078125E-3</c:v>
                </c:pt>
                <c:pt idx="60557">
                  <c:v>1.007080078125E-3</c:v>
                </c:pt>
                <c:pt idx="60558">
                  <c:v>1.0068416595458984E-3</c:v>
                </c:pt>
                <c:pt idx="60559">
                  <c:v>1.007080078125E-3</c:v>
                </c:pt>
                <c:pt idx="60560">
                  <c:v>1.007080078125E-3</c:v>
                </c:pt>
                <c:pt idx="60561">
                  <c:v>1.0068416595458984E-3</c:v>
                </c:pt>
                <c:pt idx="60562">
                  <c:v>1.0080337524414063E-3</c:v>
                </c:pt>
                <c:pt idx="60563">
                  <c:v>1.007080078125E-3</c:v>
                </c:pt>
                <c:pt idx="60564">
                  <c:v>1.0068416595458984E-3</c:v>
                </c:pt>
                <c:pt idx="60565">
                  <c:v>1.007080078125E-3</c:v>
                </c:pt>
                <c:pt idx="60566">
                  <c:v>1.007080078125E-3</c:v>
                </c:pt>
                <c:pt idx="60567">
                  <c:v>1.0068416595458984E-3</c:v>
                </c:pt>
                <c:pt idx="60568">
                  <c:v>1.007080078125E-3</c:v>
                </c:pt>
                <c:pt idx="60569">
                  <c:v>1.007080078125E-3</c:v>
                </c:pt>
                <c:pt idx="60570">
                  <c:v>1.0068416595458984E-3</c:v>
                </c:pt>
                <c:pt idx="60571">
                  <c:v>1.007080078125E-3</c:v>
                </c:pt>
                <c:pt idx="60572">
                  <c:v>1.007080078125E-3</c:v>
                </c:pt>
                <c:pt idx="60573">
                  <c:v>1.0068416595458984E-3</c:v>
                </c:pt>
                <c:pt idx="60574">
                  <c:v>1.007080078125E-3</c:v>
                </c:pt>
                <c:pt idx="60575">
                  <c:v>1.0080337524414063E-3</c:v>
                </c:pt>
                <c:pt idx="60576">
                  <c:v>1.007080078125E-3</c:v>
                </c:pt>
                <c:pt idx="60577">
                  <c:v>1.0068416595458984E-3</c:v>
                </c:pt>
                <c:pt idx="60578">
                  <c:v>1.007080078125E-3</c:v>
                </c:pt>
                <c:pt idx="60579">
                  <c:v>1.007080078125E-3</c:v>
                </c:pt>
                <c:pt idx="60580">
                  <c:v>1.0068416595458984E-3</c:v>
                </c:pt>
                <c:pt idx="60581">
                  <c:v>1.007080078125E-3</c:v>
                </c:pt>
                <c:pt idx="60582">
                  <c:v>1.007080078125E-3</c:v>
                </c:pt>
                <c:pt idx="60583">
                  <c:v>1.0068416595458984E-3</c:v>
                </c:pt>
                <c:pt idx="60584">
                  <c:v>1.007080078125E-3</c:v>
                </c:pt>
                <c:pt idx="60585">
                  <c:v>1.007080078125E-3</c:v>
                </c:pt>
                <c:pt idx="60586">
                  <c:v>1.0068416595458984E-3</c:v>
                </c:pt>
                <c:pt idx="60587">
                  <c:v>1.0080337524414063E-3</c:v>
                </c:pt>
                <c:pt idx="60588">
                  <c:v>1.007080078125E-3</c:v>
                </c:pt>
                <c:pt idx="60589">
                  <c:v>1.0068416595458984E-3</c:v>
                </c:pt>
                <c:pt idx="60590">
                  <c:v>1.007080078125E-3</c:v>
                </c:pt>
                <c:pt idx="60591">
                  <c:v>1.007080078125E-3</c:v>
                </c:pt>
                <c:pt idx="60592">
                  <c:v>1.0068416595458984E-3</c:v>
                </c:pt>
                <c:pt idx="60593">
                  <c:v>1.007080078125E-3</c:v>
                </c:pt>
                <c:pt idx="60594">
                  <c:v>3.0210018157958984E-3</c:v>
                </c:pt>
                <c:pt idx="60595">
                  <c:v>1.007080078125E-3</c:v>
                </c:pt>
                <c:pt idx="60596">
                  <c:v>1.0068416595458984E-3</c:v>
                </c:pt>
                <c:pt idx="60597">
                  <c:v>1.007080078125E-3</c:v>
                </c:pt>
                <c:pt idx="60598">
                  <c:v>1.0080337524414063E-3</c:v>
                </c:pt>
                <c:pt idx="60599">
                  <c:v>1.007080078125E-3</c:v>
                </c:pt>
                <c:pt idx="60600">
                  <c:v>1.0068416595458984E-3</c:v>
                </c:pt>
                <c:pt idx="60601">
                  <c:v>1.007080078125E-3</c:v>
                </c:pt>
                <c:pt idx="60602">
                  <c:v>1.007080078125E-3</c:v>
                </c:pt>
                <c:pt idx="60603">
                  <c:v>1.0068416595458984E-3</c:v>
                </c:pt>
                <c:pt idx="60604">
                  <c:v>1.007080078125E-3</c:v>
                </c:pt>
                <c:pt idx="60605">
                  <c:v>1.007080078125E-3</c:v>
                </c:pt>
                <c:pt idx="60606">
                  <c:v>1.0068416595458984E-3</c:v>
                </c:pt>
                <c:pt idx="60607">
                  <c:v>1.007080078125E-3</c:v>
                </c:pt>
                <c:pt idx="60608">
                  <c:v>1.007080078125E-3</c:v>
                </c:pt>
                <c:pt idx="60609">
                  <c:v>1.0068416595458984E-3</c:v>
                </c:pt>
                <c:pt idx="60610">
                  <c:v>1.0080337524414063E-3</c:v>
                </c:pt>
                <c:pt idx="60611">
                  <c:v>1.007080078125E-3</c:v>
                </c:pt>
                <c:pt idx="60612">
                  <c:v>1.0068416595458984E-3</c:v>
                </c:pt>
                <c:pt idx="60613">
                  <c:v>1.007080078125E-3</c:v>
                </c:pt>
                <c:pt idx="60614">
                  <c:v>1.007080078125E-3</c:v>
                </c:pt>
                <c:pt idx="60615">
                  <c:v>1.0068416595458984E-3</c:v>
                </c:pt>
                <c:pt idx="60616">
                  <c:v>1.007080078125E-3</c:v>
                </c:pt>
                <c:pt idx="60617">
                  <c:v>1.007080078125E-3</c:v>
                </c:pt>
                <c:pt idx="60618">
                  <c:v>1.0068416595458984E-3</c:v>
                </c:pt>
                <c:pt idx="60619">
                  <c:v>1.007080078125E-3</c:v>
                </c:pt>
                <c:pt idx="60620">
                  <c:v>1.007080078125E-3</c:v>
                </c:pt>
                <c:pt idx="60621">
                  <c:v>1.0068416595458984E-3</c:v>
                </c:pt>
                <c:pt idx="60622">
                  <c:v>1.007080078125E-3</c:v>
                </c:pt>
                <c:pt idx="60623">
                  <c:v>1.0080337524414063E-3</c:v>
                </c:pt>
                <c:pt idx="60624">
                  <c:v>1.007080078125E-3</c:v>
                </c:pt>
                <c:pt idx="60625">
                  <c:v>1.0068416595458984E-3</c:v>
                </c:pt>
                <c:pt idx="60626">
                  <c:v>1.007080078125E-3</c:v>
                </c:pt>
                <c:pt idx="60627">
                  <c:v>1.007080078125E-3</c:v>
                </c:pt>
                <c:pt idx="60628">
                  <c:v>1.0068416595458984E-3</c:v>
                </c:pt>
                <c:pt idx="60629">
                  <c:v>1.007080078125E-3</c:v>
                </c:pt>
                <c:pt idx="60630">
                  <c:v>1.007080078125E-3</c:v>
                </c:pt>
                <c:pt idx="60631">
                  <c:v>1.0068416595458984E-3</c:v>
                </c:pt>
                <c:pt idx="60632">
                  <c:v>1.007080078125E-3</c:v>
                </c:pt>
                <c:pt idx="60633">
                  <c:v>1.007080078125E-3</c:v>
                </c:pt>
                <c:pt idx="60634">
                  <c:v>1.0068416595458984E-3</c:v>
                </c:pt>
                <c:pt idx="60635">
                  <c:v>1.0080337524414063E-3</c:v>
                </c:pt>
                <c:pt idx="60636">
                  <c:v>1.007080078125E-3</c:v>
                </c:pt>
                <c:pt idx="60637">
                  <c:v>1.0068416595458984E-3</c:v>
                </c:pt>
                <c:pt idx="60638">
                  <c:v>1.007080078125E-3</c:v>
                </c:pt>
                <c:pt idx="60639">
                  <c:v>1.007080078125E-3</c:v>
                </c:pt>
                <c:pt idx="60640">
                  <c:v>1.0068416595458984E-3</c:v>
                </c:pt>
                <c:pt idx="60641">
                  <c:v>1.007080078125E-3</c:v>
                </c:pt>
                <c:pt idx="60642">
                  <c:v>1.007080078125E-3</c:v>
                </c:pt>
                <c:pt idx="60643">
                  <c:v>1.0068416595458984E-3</c:v>
                </c:pt>
                <c:pt idx="60644">
                  <c:v>1.007080078125E-3</c:v>
                </c:pt>
                <c:pt idx="60645">
                  <c:v>1.007080078125E-3</c:v>
                </c:pt>
                <c:pt idx="60646">
                  <c:v>1.0068416595458984E-3</c:v>
                </c:pt>
                <c:pt idx="60647">
                  <c:v>1.007080078125E-3</c:v>
                </c:pt>
                <c:pt idx="60648">
                  <c:v>1.0080337524414063E-3</c:v>
                </c:pt>
                <c:pt idx="60649">
                  <c:v>1.007080078125E-3</c:v>
                </c:pt>
                <c:pt idx="60650">
                  <c:v>1.0068416595458984E-3</c:v>
                </c:pt>
                <c:pt idx="60651">
                  <c:v>1.007080078125E-3</c:v>
                </c:pt>
                <c:pt idx="60652">
                  <c:v>1.007080078125E-3</c:v>
                </c:pt>
                <c:pt idx="60653">
                  <c:v>1.0068416595458984E-3</c:v>
                </c:pt>
                <c:pt idx="60654">
                  <c:v>1.007080078125E-3</c:v>
                </c:pt>
                <c:pt idx="60655">
                  <c:v>1.007080078125E-3</c:v>
                </c:pt>
                <c:pt idx="60656">
                  <c:v>1.0068416595458984E-3</c:v>
                </c:pt>
                <c:pt idx="60657">
                  <c:v>1.007080078125E-3</c:v>
                </c:pt>
                <c:pt idx="60658">
                  <c:v>1.007080078125E-3</c:v>
                </c:pt>
                <c:pt idx="60659">
                  <c:v>1.0068416595458984E-3</c:v>
                </c:pt>
                <c:pt idx="60660">
                  <c:v>1.0080337524414063E-3</c:v>
                </c:pt>
                <c:pt idx="60661">
                  <c:v>1.007080078125E-3</c:v>
                </c:pt>
                <c:pt idx="60662">
                  <c:v>1.0068416595458984E-3</c:v>
                </c:pt>
                <c:pt idx="60663">
                  <c:v>1.007080078125E-3</c:v>
                </c:pt>
                <c:pt idx="60664">
                  <c:v>1.007080078125E-3</c:v>
                </c:pt>
                <c:pt idx="60665">
                  <c:v>1.0068416595458984E-3</c:v>
                </c:pt>
                <c:pt idx="60666">
                  <c:v>1.007080078125E-3</c:v>
                </c:pt>
                <c:pt idx="60667">
                  <c:v>1.007080078125E-3</c:v>
                </c:pt>
                <c:pt idx="60668">
                  <c:v>1.0068416595458984E-3</c:v>
                </c:pt>
                <c:pt idx="60669">
                  <c:v>1.007080078125E-3</c:v>
                </c:pt>
                <c:pt idx="60670">
                  <c:v>1.007080078125E-3</c:v>
                </c:pt>
                <c:pt idx="60671">
                  <c:v>1.0068416595458984E-3</c:v>
                </c:pt>
                <c:pt idx="60672">
                  <c:v>1.007080078125E-3</c:v>
                </c:pt>
                <c:pt idx="60673">
                  <c:v>1.0080337524414063E-3</c:v>
                </c:pt>
                <c:pt idx="60674">
                  <c:v>1.007080078125E-3</c:v>
                </c:pt>
                <c:pt idx="60675">
                  <c:v>1.0068416595458984E-3</c:v>
                </c:pt>
                <c:pt idx="60676">
                  <c:v>1.007080078125E-3</c:v>
                </c:pt>
                <c:pt idx="60677">
                  <c:v>1.007080078125E-3</c:v>
                </c:pt>
                <c:pt idx="60678">
                  <c:v>1.0068416595458984E-3</c:v>
                </c:pt>
                <c:pt idx="60679">
                  <c:v>1.007080078125E-3</c:v>
                </c:pt>
                <c:pt idx="60680">
                  <c:v>1.007080078125E-3</c:v>
                </c:pt>
                <c:pt idx="60681">
                  <c:v>1.0068416595458984E-3</c:v>
                </c:pt>
                <c:pt idx="60682">
                  <c:v>1.007080078125E-3</c:v>
                </c:pt>
                <c:pt idx="60683">
                  <c:v>1.007080078125E-3</c:v>
                </c:pt>
                <c:pt idx="60684">
                  <c:v>1.0068416595458984E-3</c:v>
                </c:pt>
                <c:pt idx="60685">
                  <c:v>1.0080337524414063E-3</c:v>
                </c:pt>
                <c:pt idx="60686">
                  <c:v>1.007080078125E-3</c:v>
                </c:pt>
                <c:pt idx="60687">
                  <c:v>1.0068416595458984E-3</c:v>
                </c:pt>
                <c:pt idx="60688">
                  <c:v>1.007080078125E-3</c:v>
                </c:pt>
                <c:pt idx="60689">
                  <c:v>1.007080078125E-3</c:v>
                </c:pt>
                <c:pt idx="60690">
                  <c:v>1.0068416595458984E-3</c:v>
                </c:pt>
                <c:pt idx="60691">
                  <c:v>1.007080078125E-3</c:v>
                </c:pt>
                <c:pt idx="60692">
                  <c:v>1.007080078125E-3</c:v>
                </c:pt>
                <c:pt idx="60693">
                  <c:v>1.0068416595458984E-3</c:v>
                </c:pt>
                <c:pt idx="60694">
                  <c:v>1.007080078125E-3</c:v>
                </c:pt>
                <c:pt idx="60695">
                  <c:v>1.007080078125E-3</c:v>
                </c:pt>
                <c:pt idx="60696">
                  <c:v>1.0068416595458984E-3</c:v>
                </c:pt>
                <c:pt idx="60697">
                  <c:v>1.007080078125E-3</c:v>
                </c:pt>
                <c:pt idx="60698">
                  <c:v>1.0080337524414063E-3</c:v>
                </c:pt>
                <c:pt idx="60699">
                  <c:v>1.007080078125E-3</c:v>
                </c:pt>
                <c:pt idx="60700">
                  <c:v>1.0068416595458984E-3</c:v>
                </c:pt>
                <c:pt idx="60701">
                  <c:v>1.007080078125E-3</c:v>
                </c:pt>
                <c:pt idx="60702">
                  <c:v>1.007080078125E-3</c:v>
                </c:pt>
                <c:pt idx="60703">
                  <c:v>1.0068416595458984E-3</c:v>
                </c:pt>
                <c:pt idx="60704">
                  <c:v>1.007080078125E-3</c:v>
                </c:pt>
                <c:pt idx="60705">
                  <c:v>1.007080078125E-3</c:v>
                </c:pt>
                <c:pt idx="60706">
                  <c:v>1.0068416595458984E-3</c:v>
                </c:pt>
                <c:pt idx="60707">
                  <c:v>1.007080078125E-3</c:v>
                </c:pt>
                <c:pt idx="60708">
                  <c:v>1.007080078125E-3</c:v>
                </c:pt>
                <c:pt idx="60709">
                  <c:v>1.0068416595458984E-3</c:v>
                </c:pt>
                <c:pt idx="60710">
                  <c:v>1.0080337524414063E-3</c:v>
                </c:pt>
                <c:pt idx="60711">
                  <c:v>1.007080078125E-3</c:v>
                </c:pt>
                <c:pt idx="60712">
                  <c:v>1.0068416595458984E-3</c:v>
                </c:pt>
                <c:pt idx="60713">
                  <c:v>1.007080078125E-3</c:v>
                </c:pt>
                <c:pt idx="60714">
                  <c:v>1.007080078125E-3</c:v>
                </c:pt>
                <c:pt idx="60715">
                  <c:v>1.0068416595458984E-3</c:v>
                </c:pt>
                <c:pt idx="60716">
                  <c:v>1.007080078125E-3</c:v>
                </c:pt>
                <c:pt idx="60717">
                  <c:v>1.007080078125E-3</c:v>
                </c:pt>
                <c:pt idx="60718">
                  <c:v>1.0068416595458984E-3</c:v>
                </c:pt>
                <c:pt idx="60719">
                  <c:v>1.007080078125E-3</c:v>
                </c:pt>
                <c:pt idx="60720">
                  <c:v>1.007080078125E-3</c:v>
                </c:pt>
                <c:pt idx="60721">
                  <c:v>1.0068416595458984E-3</c:v>
                </c:pt>
                <c:pt idx="60722">
                  <c:v>1.007080078125E-3</c:v>
                </c:pt>
                <c:pt idx="60723">
                  <c:v>1.0080337524414063E-3</c:v>
                </c:pt>
                <c:pt idx="60724">
                  <c:v>1.007080078125E-3</c:v>
                </c:pt>
                <c:pt idx="60725">
                  <c:v>1.0068416595458984E-3</c:v>
                </c:pt>
                <c:pt idx="60726">
                  <c:v>1.007080078125E-3</c:v>
                </c:pt>
                <c:pt idx="60727">
                  <c:v>1.007080078125E-3</c:v>
                </c:pt>
                <c:pt idx="60728">
                  <c:v>1.0068416595458984E-3</c:v>
                </c:pt>
                <c:pt idx="60729">
                  <c:v>1.007080078125E-3</c:v>
                </c:pt>
                <c:pt idx="60730">
                  <c:v>1.007080078125E-3</c:v>
                </c:pt>
                <c:pt idx="60731">
                  <c:v>1.0068416595458984E-3</c:v>
                </c:pt>
                <c:pt idx="60732">
                  <c:v>1.007080078125E-3</c:v>
                </c:pt>
                <c:pt idx="60733">
                  <c:v>1.007080078125E-3</c:v>
                </c:pt>
                <c:pt idx="60734">
                  <c:v>1.0068416595458984E-3</c:v>
                </c:pt>
                <c:pt idx="60735">
                  <c:v>1.0080337524414063E-3</c:v>
                </c:pt>
                <c:pt idx="60736">
                  <c:v>1.007080078125E-3</c:v>
                </c:pt>
                <c:pt idx="60737">
                  <c:v>1.0068416595458984E-3</c:v>
                </c:pt>
                <c:pt idx="60738">
                  <c:v>1.007080078125E-3</c:v>
                </c:pt>
                <c:pt idx="60739">
                  <c:v>1.007080078125E-3</c:v>
                </c:pt>
                <c:pt idx="60740">
                  <c:v>1.0068416595458984E-3</c:v>
                </c:pt>
                <c:pt idx="60741">
                  <c:v>1.007080078125E-3</c:v>
                </c:pt>
                <c:pt idx="60742">
                  <c:v>1.007080078125E-3</c:v>
                </c:pt>
                <c:pt idx="60743">
                  <c:v>1.0068416595458984E-3</c:v>
                </c:pt>
                <c:pt idx="60744">
                  <c:v>1.007080078125E-3</c:v>
                </c:pt>
                <c:pt idx="60745">
                  <c:v>1.007080078125E-3</c:v>
                </c:pt>
                <c:pt idx="60746">
                  <c:v>1.0068416595458984E-3</c:v>
                </c:pt>
                <c:pt idx="60747">
                  <c:v>1.007080078125E-3</c:v>
                </c:pt>
                <c:pt idx="60748">
                  <c:v>1.0080337524414063E-3</c:v>
                </c:pt>
                <c:pt idx="60749">
                  <c:v>1.007080078125E-3</c:v>
                </c:pt>
                <c:pt idx="60750">
                  <c:v>1.0068416595458984E-3</c:v>
                </c:pt>
                <c:pt idx="60751">
                  <c:v>1.007080078125E-3</c:v>
                </c:pt>
                <c:pt idx="60752">
                  <c:v>1.007080078125E-3</c:v>
                </c:pt>
                <c:pt idx="60753">
                  <c:v>1.0068416595458984E-3</c:v>
                </c:pt>
                <c:pt idx="60754">
                  <c:v>1.007080078125E-3</c:v>
                </c:pt>
                <c:pt idx="60755">
                  <c:v>1.007080078125E-3</c:v>
                </c:pt>
                <c:pt idx="60756">
                  <c:v>1.0068416595458984E-3</c:v>
                </c:pt>
                <c:pt idx="60757">
                  <c:v>1.007080078125E-3</c:v>
                </c:pt>
                <c:pt idx="60758">
                  <c:v>1.007080078125E-3</c:v>
                </c:pt>
                <c:pt idx="60759">
                  <c:v>1.0068416595458984E-3</c:v>
                </c:pt>
                <c:pt idx="60760">
                  <c:v>1.0080337524414063E-3</c:v>
                </c:pt>
                <c:pt idx="60761">
                  <c:v>1.007080078125E-3</c:v>
                </c:pt>
                <c:pt idx="60762">
                  <c:v>1.0068416595458984E-3</c:v>
                </c:pt>
                <c:pt idx="60763">
                  <c:v>1.007080078125E-3</c:v>
                </c:pt>
                <c:pt idx="60764">
                  <c:v>1.007080078125E-3</c:v>
                </c:pt>
                <c:pt idx="60765">
                  <c:v>1.0068416595458984E-3</c:v>
                </c:pt>
                <c:pt idx="60766">
                  <c:v>1.007080078125E-3</c:v>
                </c:pt>
                <c:pt idx="60767">
                  <c:v>1.007080078125E-3</c:v>
                </c:pt>
                <c:pt idx="60768">
                  <c:v>1.0068416595458984E-3</c:v>
                </c:pt>
                <c:pt idx="60769">
                  <c:v>1.007080078125E-3</c:v>
                </c:pt>
                <c:pt idx="60770">
                  <c:v>1.007080078125E-3</c:v>
                </c:pt>
                <c:pt idx="60771">
                  <c:v>1.0068416595458984E-3</c:v>
                </c:pt>
                <c:pt idx="60772">
                  <c:v>1.007080078125E-3</c:v>
                </c:pt>
                <c:pt idx="60773">
                  <c:v>1.0080337524414063E-3</c:v>
                </c:pt>
                <c:pt idx="60774">
                  <c:v>1.007080078125E-3</c:v>
                </c:pt>
                <c:pt idx="60775">
                  <c:v>1.0068416595458984E-3</c:v>
                </c:pt>
                <c:pt idx="60776">
                  <c:v>1.007080078125E-3</c:v>
                </c:pt>
                <c:pt idx="60777">
                  <c:v>1.007080078125E-3</c:v>
                </c:pt>
                <c:pt idx="60778">
                  <c:v>1.0068416595458984E-3</c:v>
                </c:pt>
                <c:pt idx="60779">
                  <c:v>1.007080078125E-3</c:v>
                </c:pt>
                <c:pt idx="60780">
                  <c:v>1.007080078125E-3</c:v>
                </c:pt>
                <c:pt idx="60781">
                  <c:v>1.0068416595458984E-3</c:v>
                </c:pt>
                <c:pt idx="60782">
                  <c:v>1.007080078125E-3</c:v>
                </c:pt>
                <c:pt idx="60783">
                  <c:v>1.0068416595458984E-3</c:v>
                </c:pt>
                <c:pt idx="60784">
                  <c:v>1.007080078125E-3</c:v>
                </c:pt>
                <c:pt idx="60785">
                  <c:v>1.0080337524414063E-3</c:v>
                </c:pt>
                <c:pt idx="60786">
                  <c:v>1.007080078125E-3</c:v>
                </c:pt>
                <c:pt idx="60787">
                  <c:v>1.0068416595458984E-3</c:v>
                </c:pt>
                <c:pt idx="60788">
                  <c:v>1.007080078125E-3</c:v>
                </c:pt>
                <c:pt idx="60789">
                  <c:v>1.007080078125E-3</c:v>
                </c:pt>
                <c:pt idx="60790">
                  <c:v>1.0068416595458984E-3</c:v>
                </c:pt>
                <c:pt idx="60791">
                  <c:v>1.007080078125E-3</c:v>
                </c:pt>
                <c:pt idx="60792">
                  <c:v>1.007080078125E-3</c:v>
                </c:pt>
                <c:pt idx="60793">
                  <c:v>1.0068416595458984E-3</c:v>
                </c:pt>
                <c:pt idx="60794">
                  <c:v>1.007080078125E-3</c:v>
                </c:pt>
                <c:pt idx="60795">
                  <c:v>1.007080078125E-3</c:v>
                </c:pt>
                <c:pt idx="60796">
                  <c:v>1.0068416595458984E-3</c:v>
                </c:pt>
                <c:pt idx="60797">
                  <c:v>1.007080078125E-3</c:v>
                </c:pt>
                <c:pt idx="60798">
                  <c:v>1.0080337524414063E-3</c:v>
                </c:pt>
                <c:pt idx="60799">
                  <c:v>1.007080078125E-3</c:v>
                </c:pt>
                <c:pt idx="60800">
                  <c:v>1.0068416595458984E-3</c:v>
                </c:pt>
                <c:pt idx="60801">
                  <c:v>1.007080078125E-3</c:v>
                </c:pt>
                <c:pt idx="60802">
                  <c:v>1.007080078125E-3</c:v>
                </c:pt>
                <c:pt idx="60803">
                  <c:v>1.0068416595458984E-3</c:v>
                </c:pt>
                <c:pt idx="60804">
                  <c:v>1.007080078125E-3</c:v>
                </c:pt>
                <c:pt idx="60805">
                  <c:v>1.0068416595458984E-3</c:v>
                </c:pt>
                <c:pt idx="60806">
                  <c:v>1.007080078125E-3</c:v>
                </c:pt>
                <c:pt idx="60807">
                  <c:v>1.007080078125E-3</c:v>
                </c:pt>
                <c:pt idx="60808">
                  <c:v>1.0068416595458984E-3</c:v>
                </c:pt>
                <c:pt idx="60809">
                  <c:v>1.007080078125E-3</c:v>
                </c:pt>
                <c:pt idx="60810">
                  <c:v>1.0080337524414063E-3</c:v>
                </c:pt>
                <c:pt idx="60811">
                  <c:v>1.007080078125E-3</c:v>
                </c:pt>
                <c:pt idx="60812">
                  <c:v>1.0068416595458984E-3</c:v>
                </c:pt>
                <c:pt idx="60813">
                  <c:v>1.007080078125E-3</c:v>
                </c:pt>
                <c:pt idx="60814">
                  <c:v>1.007080078125E-3</c:v>
                </c:pt>
                <c:pt idx="60815">
                  <c:v>1.0068416595458984E-3</c:v>
                </c:pt>
                <c:pt idx="60816">
                  <c:v>1.007080078125E-3</c:v>
                </c:pt>
                <c:pt idx="60817">
                  <c:v>1.007080078125E-3</c:v>
                </c:pt>
                <c:pt idx="60818">
                  <c:v>1.0068416595458984E-3</c:v>
                </c:pt>
                <c:pt idx="60819">
                  <c:v>1.007080078125E-3</c:v>
                </c:pt>
                <c:pt idx="60820">
                  <c:v>1.007080078125E-3</c:v>
                </c:pt>
                <c:pt idx="60821">
                  <c:v>1.0068416595458984E-3</c:v>
                </c:pt>
                <c:pt idx="60822">
                  <c:v>1.007080078125E-3</c:v>
                </c:pt>
                <c:pt idx="60823">
                  <c:v>1.0080337524414063E-3</c:v>
                </c:pt>
                <c:pt idx="60824">
                  <c:v>1.007080078125E-3</c:v>
                </c:pt>
                <c:pt idx="60825">
                  <c:v>1.0068416595458984E-3</c:v>
                </c:pt>
                <c:pt idx="60826">
                  <c:v>1.007080078125E-3</c:v>
                </c:pt>
                <c:pt idx="60827">
                  <c:v>1.0068416595458984E-3</c:v>
                </c:pt>
                <c:pt idx="60828">
                  <c:v>1.007080078125E-3</c:v>
                </c:pt>
                <c:pt idx="60829">
                  <c:v>1.007080078125E-3</c:v>
                </c:pt>
                <c:pt idx="60830">
                  <c:v>1.0068416595458984E-3</c:v>
                </c:pt>
                <c:pt idx="60831">
                  <c:v>1.007080078125E-3</c:v>
                </c:pt>
                <c:pt idx="60832">
                  <c:v>1.007080078125E-3</c:v>
                </c:pt>
                <c:pt idx="60833">
                  <c:v>1.0068416595458984E-3</c:v>
                </c:pt>
                <c:pt idx="60834">
                  <c:v>1.007080078125E-3</c:v>
                </c:pt>
                <c:pt idx="60835">
                  <c:v>1.0080337524414063E-3</c:v>
                </c:pt>
                <c:pt idx="60836">
                  <c:v>1.007080078125E-3</c:v>
                </c:pt>
                <c:pt idx="60837">
                  <c:v>1.0068416595458984E-3</c:v>
                </c:pt>
                <c:pt idx="60838">
                  <c:v>1.007080078125E-3</c:v>
                </c:pt>
                <c:pt idx="60839">
                  <c:v>1.007080078125E-3</c:v>
                </c:pt>
                <c:pt idx="60840">
                  <c:v>1.0068416595458984E-3</c:v>
                </c:pt>
                <c:pt idx="60841">
                  <c:v>1.007080078125E-3</c:v>
                </c:pt>
                <c:pt idx="60842">
                  <c:v>5.0349235534667969E-3</c:v>
                </c:pt>
                <c:pt idx="60843">
                  <c:v>1.007080078125E-3</c:v>
                </c:pt>
                <c:pt idx="60844">
                  <c:v>1.0080337524414063E-3</c:v>
                </c:pt>
                <c:pt idx="60845">
                  <c:v>1.0068416595458984E-3</c:v>
                </c:pt>
                <c:pt idx="60846">
                  <c:v>1.007080078125E-3</c:v>
                </c:pt>
                <c:pt idx="60847">
                  <c:v>1.007080078125E-3</c:v>
                </c:pt>
                <c:pt idx="60848">
                  <c:v>1.0068416595458984E-3</c:v>
                </c:pt>
                <c:pt idx="60849">
                  <c:v>1.007080078125E-3</c:v>
                </c:pt>
                <c:pt idx="60850">
                  <c:v>1.007080078125E-3</c:v>
                </c:pt>
                <c:pt idx="60851">
                  <c:v>1.0068416595458984E-3</c:v>
                </c:pt>
                <c:pt idx="60852">
                  <c:v>1.007080078125E-3</c:v>
                </c:pt>
                <c:pt idx="60853">
                  <c:v>1.007080078125E-3</c:v>
                </c:pt>
                <c:pt idx="60854">
                  <c:v>1.0068416595458984E-3</c:v>
                </c:pt>
                <c:pt idx="60855">
                  <c:v>1.007080078125E-3</c:v>
                </c:pt>
                <c:pt idx="60856">
                  <c:v>1.0080337524414063E-3</c:v>
                </c:pt>
                <c:pt idx="60857">
                  <c:v>1.007080078125E-3</c:v>
                </c:pt>
                <c:pt idx="60858">
                  <c:v>1.0068416595458984E-3</c:v>
                </c:pt>
                <c:pt idx="60859">
                  <c:v>1.007080078125E-3</c:v>
                </c:pt>
                <c:pt idx="60860">
                  <c:v>1.007080078125E-3</c:v>
                </c:pt>
                <c:pt idx="60861">
                  <c:v>1.0068416595458984E-3</c:v>
                </c:pt>
                <c:pt idx="60862">
                  <c:v>1.007080078125E-3</c:v>
                </c:pt>
                <c:pt idx="60863">
                  <c:v>1.007080078125E-3</c:v>
                </c:pt>
                <c:pt idx="60864">
                  <c:v>1.0068416595458984E-3</c:v>
                </c:pt>
                <c:pt idx="60865">
                  <c:v>1.007080078125E-3</c:v>
                </c:pt>
                <c:pt idx="60866">
                  <c:v>1.007080078125E-3</c:v>
                </c:pt>
                <c:pt idx="60867">
                  <c:v>1.0068416595458984E-3</c:v>
                </c:pt>
                <c:pt idx="60868">
                  <c:v>5.0361156463623047E-3</c:v>
                </c:pt>
                <c:pt idx="60869">
                  <c:v>1.0068416595458984E-3</c:v>
                </c:pt>
                <c:pt idx="60870">
                  <c:v>1.007080078125E-3</c:v>
                </c:pt>
                <c:pt idx="60871">
                  <c:v>1.007080078125E-3</c:v>
                </c:pt>
                <c:pt idx="60872">
                  <c:v>1.0068416595458984E-3</c:v>
                </c:pt>
                <c:pt idx="60873">
                  <c:v>1.007080078125E-3</c:v>
                </c:pt>
                <c:pt idx="60874">
                  <c:v>1.007080078125E-3</c:v>
                </c:pt>
                <c:pt idx="60875">
                  <c:v>1.0068416595458984E-3</c:v>
                </c:pt>
                <c:pt idx="60876">
                  <c:v>1.007080078125E-3</c:v>
                </c:pt>
                <c:pt idx="60877">
                  <c:v>1.0080337524414063E-3</c:v>
                </c:pt>
                <c:pt idx="60878">
                  <c:v>1.2084007263183594E-2</c:v>
                </c:pt>
                <c:pt idx="60879">
                  <c:v>1.0080337524414063E-3</c:v>
                </c:pt>
                <c:pt idx="60880">
                  <c:v>1.0068416595458984E-3</c:v>
                </c:pt>
                <c:pt idx="60881">
                  <c:v>1.007080078125E-3</c:v>
                </c:pt>
                <c:pt idx="60882">
                  <c:v>1.007080078125E-3</c:v>
                </c:pt>
                <c:pt idx="60883">
                  <c:v>1.0068416595458984E-3</c:v>
                </c:pt>
                <c:pt idx="60884">
                  <c:v>1.007080078125E-3</c:v>
                </c:pt>
                <c:pt idx="60885">
                  <c:v>1.007080078125E-3</c:v>
                </c:pt>
                <c:pt idx="60886">
                  <c:v>1.0068416595458984E-3</c:v>
                </c:pt>
                <c:pt idx="60887">
                  <c:v>1.007080078125E-3</c:v>
                </c:pt>
                <c:pt idx="60888">
                  <c:v>1.007080078125E-3</c:v>
                </c:pt>
                <c:pt idx="60889">
                  <c:v>1.0068416595458984E-3</c:v>
                </c:pt>
                <c:pt idx="60890">
                  <c:v>1.007080078125E-3</c:v>
                </c:pt>
                <c:pt idx="60891">
                  <c:v>1.0080337524414063E-3</c:v>
                </c:pt>
                <c:pt idx="60892">
                  <c:v>1.007080078125E-3</c:v>
                </c:pt>
                <c:pt idx="60893">
                  <c:v>1.0068416595458984E-3</c:v>
                </c:pt>
                <c:pt idx="60894">
                  <c:v>1.007080078125E-3</c:v>
                </c:pt>
                <c:pt idx="60895">
                  <c:v>1.007080078125E-3</c:v>
                </c:pt>
                <c:pt idx="60896">
                  <c:v>1.0068416595458984E-3</c:v>
                </c:pt>
                <c:pt idx="60897">
                  <c:v>1.007080078125E-3</c:v>
                </c:pt>
                <c:pt idx="60898">
                  <c:v>1.007080078125E-3</c:v>
                </c:pt>
                <c:pt idx="60899">
                  <c:v>1.0068416595458984E-3</c:v>
                </c:pt>
                <c:pt idx="60900">
                  <c:v>1.007080078125E-3</c:v>
                </c:pt>
                <c:pt idx="60901">
                  <c:v>1.007080078125E-3</c:v>
                </c:pt>
                <c:pt idx="60902">
                  <c:v>1.0068416595458984E-3</c:v>
                </c:pt>
                <c:pt idx="60903">
                  <c:v>1.007080078125E-3</c:v>
                </c:pt>
                <c:pt idx="60904">
                  <c:v>1.0080337524414063E-3</c:v>
                </c:pt>
                <c:pt idx="60905">
                  <c:v>1.0068416595458984E-3</c:v>
                </c:pt>
                <c:pt idx="60906">
                  <c:v>1.007080078125E-3</c:v>
                </c:pt>
                <c:pt idx="60907">
                  <c:v>1.007080078125E-3</c:v>
                </c:pt>
                <c:pt idx="60908">
                  <c:v>1.0068416595458984E-3</c:v>
                </c:pt>
                <c:pt idx="60909">
                  <c:v>1.007080078125E-3</c:v>
                </c:pt>
                <c:pt idx="60910">
                  <c:v>1.007080078125E-3</c:v>
                </c:pt>
                <c:pt idx="60911">
                  <c:v>1.0068416595458984E-3</c:v>
                </c:pt>
                <c:pt idx="60912">
                  <c:v>1.007080078125E-3</c:v>
                </c:pt>
                <c:pt idx="60913">
                  <c:v>1.007080078125E-3</c:v>
                </c:pt>
                <c:pt idx="60914">
                  <c:v>1.0068416595458984E-3</c:v>
                </c:pt>
                <c:pt idx="60915">
                  <c:v>1.007080078125E-3</c:v>
                </c:pt>
                <c:pt idx="60916">
                  <c:v>1.0080337524414063E-3</c:v>
                </c:pt>
                <c:pt idx="60917">
                  <c:v>1.007080078125E-3</c:v>
                </c:pt>
                <c:pt idx="60918">
                  <c:v>1.0068416595458984E-3</c:v>
                </c:pt>
                <c:pt idx="60919">
                  <c:v>1.007080078125E-3</c:v>
                </c:pt>
                <c:pt idx="60920">
                  <c:v>1.007080078125E-3</c:v>
                </c:pt>
                <c:pt idx="60921">
                  <c:v>1.0068416595458984E-3</c:v>
                </c:pt>
                <c:pt idx="60922">
                  <c:v>1.007080078125E-3</c:v>
                </c:pt>
                <c:pt idx="60923">
                  <c:v>1.007080078125E-3</c:v>
                </c:pt>
                <c:pt idx="60924">
                  <c:v>1.0068416595458984E-3</c:v>
                </c:pt>
                <c:pt idx="60925">
                  <c:v>1.007080078125E-3</c:v>
                </c:pt>
                <c:pt idx="60926">
                  <c:v>1.007080078125E-3</c:v>
                </c:pt>
                <c:pt idx="60927">
                  <c:v>1.0068416595458984E-3</c:v>
                </c:pt>
                <c:pt idx="60928">
                  <c:v>1.007080078125E-3</c:v>
                </c:pt>
                <c:pt idx="60929">
                  <c:v>1.0080337524414063E-3</c:v>
                </c:pt>
                <c:pt idx="60930">
                  <c:v>1.0068416595458984E-3</c:v>
                </c:pt>
                <c:pt idx="60931">
                  <c:v>1.007080078125E-3</c:v>
                </c:pt>
                <c:pt idx="60932">
                  <c:v>1.007080078125E-3</c:v>
                </c:pt>
                <c:pt idx="60933">
                  <c:v>1.0068416595458984E-3</c:v>
                </c:pt>
                <c:pt idx="60934">
                  <c:v>1.007080078125E-3</c:v>
                </c:pt>
                <c:pt idx="60935">
                  <c:v>1.007080078125E-3</c:v>
                </c:pt>
                <c:pt idx="60936">
                  <c:v>1.0068416595458984E-3</c:v>
                </c:pt>
                <c:pt idx="60937">
                  <c:v>1.007080078125E-3</c:v>
                </c:pt>
                <c:pt idx="60938">
                  <c:v>1.007080078125E-3</c:v>
                </c:pt>
                <c:pt idx="60939">
                  <c:v>1.0068416595458984E-3</c:v>
                </c:pt>
                <c:pt idx="60940">
                  <c:v>1.007080078125E-3</c:v>
                </c:pt>
                <c:pt idx="60941">
                  <c:v>1.0080337524414063E-3</c:v>
                </c:pt>
                <c:pt idx="60942">
                  <c:v>1.007080078125E-3</c:v>
                </c:pt>
                <c:pt idx="60943">
                  <c:v>1.0068416595458984E-3</c:v>
                </c:pt>
                <c:pt idx="60944">
                  <c:v>1.007080078125E-3</c:v>
                </c:pt>
                <c:pt idx="60945">
                  <c:v>1.007080078125E-3</c:v>
                </c:pt>
                <c:pt idx="60946">
                  <c:v>1.0068416595458984E-3</c:v>
                </c:pt>
                <c:pt idx="60947">
                  <c:v>1.007080078125E-3</c:v>
                </c:pt>
                <c:pt idx="60948">
                  <c:v>1.007080078125E-3</c:v>
                </c:pt>
                <c:pt idx="60949">
                  <c:v>1.0068416595458984E-3</c:v>
                </c:pt>
                <c:pt idx="60950">
                  <c:v>1.007080078125E-3</c:v>
                </c:pt>
                <c:pt idx="60951">
                  <c:v>1.007080078125E-3</c:v>
                </c:pt>
                <c:pt idx="60952">
                  <c:v>1.0068416595458984E-3</c:v>
                </c:pt>
                <c:pt idx="60953">
                  <c:v>1.007080078125E-3</c:v>
                </c:pt>
                <c:pt idx="60954">
                  <c:v>1.0080337524414063E-3</c:v>
                </c:pt>
                <c:pt idx="60955">
                  <c:v>1.0068416595458984E-3</c:v>
                </c:pt>
                <c:pt idx="60956">
                  <c:v>1.007080078125E-3</c:v>
                </c:pt>
                <c:pt idx="60957">
                  <c:v>1.007080078125E-3</c:v>
                </c:pt>
                <c:pt idx="60958">
                  <c:v>1.0068416595458984E-3</c:v>
                </c:pt>
                <c:pt idx="60959">
                  <c:v>1.007080078125E-3</c:v>
                </c:pt>
                <c:pt idx="60960">
                  <c:v>1.007080078125E-3</c:v>
                </c:pt>
                <c:pt idx="60961">
                  <c:v>1.0068416595458984E-3</c:v>
                </c:pt>
                <c:pt idx="60962">
                  <c:v>1.007080078125E-3</c:v>
                </c:pt>
                <c:pt idx="60963">
                  <c:v>1.007080078125E-3</c:v>
                </c:pt>
                <c:pt idx="60964">
                  <c:v>1.0068416595458984E-3</c:v>
                </c:pt>
                <c:pt idx="60965">
                  <c:v>1.007080078125E-3</c:v>
                </c:pt>
                <c:pt idx="60966">
                  <c:v>1.0080337524414063E-3</c:v>
                </c:pt>
                <c:pt idx="60967">
                  <c:v>1.007080078125E-3</c:v>
                </c:pt>
                <c:pt idx="60968">
                  <c:v>1.0068416595458984E-3</c:v>
                </c:pt>
                <c:pt idx="60969">
                  <c:v>1.007080078125E-3</c:v>
                </c:pt>
                <c:pt idx="60970">
                  <c:v>1.007080078125E-3</c:v>
                </c:pt>
                <c:pt idx="60971">
                  <c:v>1.0068416595458984E-3</c:v>
                </c:pt>
                <c:pt idx="60972">
                  <c:v>1.007080078125E-3</c:v>
                </c:pt>
                <c:pt idx="60973">
                  <c:v>1.007080078125E-3</c:v>
                </c:pt>
                <c:pt idx="60974">
                  <c:v>1.0068416595458984E-3</c:v>
                </c:pt>
                <c:pt idx="60975">
                  <c:v>1.007080078125E-3</c:v>
                </c:pt>
                <c:pt idx="60976">
                  <c:v>1.007080078125E-3</c:v>
                </c:pt>
                <c:pt idx="60977">
                  <c:v>1.0068416595458984E-3</c:v>
                </c:pt>
                <c:pt idx="60978">
                  <c:v>1.007080078125E-3</c:v>
                </c:pt>
                <c:pt idx="60979">
                  <c:v>1.0080337524414063E-3</c:v>
                </c:pt>
                <c:pt idx="60980">
                  <c:v>1.0068416595458984E-3</c:v>
                </c:pt>
                <c:pt idx="60981">
                  <c:v>1.007080078125E-3</c:v>
                </c:pt>
                <c:pt idx="60982">
                  <c:v>1.007080078125E-3</c:v>
                </c:pt>
                <c:pt idx="60983">
                  <c:v>1.0068416595458984E-3</c:v>
                </c:pt>
                <c:pt idx="60984">
                  <c:v>1.007080078125E-3</c:v>
                </c:pt>
                <c:pt idx="60985">
                  <c:v>1.007080078125E-3</c:v>
                </c:pt>
                <c:pt idx="60986">
                  <c:v>1.0068416595458984E-3</c:v>
                </c:pt>
                <c:pt idx="60987">
                  <c:v>1.007080078125E-3</c:v>
                </c:pt>
                <c:pt idx="60988">
                  <c:v>1.007080078125E-3</c:v>
                </c:pt>
                <c:pt idx="60989">
                  <c:v>1.0068416595458984E-3</c:v>
                </c:pt>
                <c:pt idx="60990">
                  <c:v>1.007080078125E-3</c:v>
                </c:pt>
                <c:pt idx="60991">
                  <c:v>1.0080337524414063E-3</c:v>
                </c:pt>
                <c:pt idx="60992">
                  <c:v>1.007080078125E-3</c:v>
                </c:pt>
                <c:pt idx="60993">
                  <c:v>1.0068416595458984E-3</c:v>
                </c:pt>
                <c:pt idx="60994">
                  <c:v>1.007080078125E-3</c:v>
                </c:pt>
                <c:pt idx="60995">
                  <c:v>1.007080078125E-3</c:v>
                </c:pt>
                <c:pt idx="60996">
                  <c:v>1.0068416595458984E-3</c:v>
                </c:pt>
                <c:pt idx="60997">
                  <c:v>1.007080078125E-3</c:v>
                </c:pt>
                <c:pt idx="60998">
                  <c:v>1.007080078125E-3</c:v>
                </c:pt>
                <c:pt idx="60999">
                  <c:v>1.0068416595458984E-3</c:v>
                </c:pt>
                <c:pt idx="61000">
                  <c:v>1.007080078125E-3</c:v>
                </c:pt>
                <c:pt idx="61001">
                  <c:v>1.007080078125E-3</c:v>
                </c:pt>
                <c:pt idx="61002">
                  <c:v>1.0068416595458984E-3</c:v>
                </c:pt>
                <c:pt idx="61003">
                  <c:v>1.007080078125E-3</c:v>
                </c:pt>
                <c:pt idx="61004">
                  <c:v>1.0080337524414063E-3</c:v>
                </c:pt>
                <c:pt idx="61005">
                  <c:v>1.0068416595458984E-3</c:v>
                </c:pt>
                <c:pt idx="61006">
                  <c:v>1.007080078125E-3</c:v>
                </c:pt>
                <c:pt idx="61007">
                  <c:v>1.007080078125E-3</c:v>
                </c:pt>
                <c:pt idx="61008">
                  <c:v>1.0068416595458984E-3</c:v>
                </c:pt>
                <c:pt idx="61009">
                  <c:v>1.007080078125E-3</c:v>
                </c:pt>
                <c:pt idx="61010">
                  <c:v>1.007080078125E-3</c:v>
                </c:pt>
                <c:pt idx="61011">
                  <c:v>1.0068416595458984E-3</c:v>
                </c:pt>
                <c:pt idx="61012">
                  <c:v>1.007080078125E-3</c:v>
                </c:pt>
                <c:pt idx="61013">
                  <c:v>1.007080078125E-3</c:v>
                </c:pt>
                <c:pt idx="61014">
                  <c:v>1.0068416595458984E-3</c:v>
                </c:pt>
                <c:pt idx="61015">
                  <c:v>1.007080078125E-3</c:v>
                </c:pt>
                <c:pt idx="61016">
                  <c:v>1.0080337524414063E-3</c:v>
                </c:pt>
                <c:pt idx="61017">
                  <c:v>1.007080078125E-3</c:v>
                </c:pt>
                <c:pt idx="61018">
                  <c:v>1.0068416595458984E-3</c:v>
                </c:pt>
                <c:pt idx="61019">
                  <c:v>1.007080078125E-3</c:v>
                </c:pt>
                <c:pt idx="61020">
                  <c:v>1.007080078125E-3</c:v>
                </c:pt>
                <c:pt idx="61021">
                  <c:v>1.0068416595458984E-3</c:v>
                </c:pt>
                <c:pt idx="61022">
                  <c:v>1.007080078125E-3</c:v>
                </c:pt>
                <c:pt idx="61023">
                  <c:v>1.007080078125E-3</c:v>
                </c:pt>
                <c:pt idx="61024">
                  <c:v>1.0068416595458984E-3</c:v>
                </c:pt>
                <c:pt idx="61025">
                  <c:v>1.007080078125E-3</c:v>
                </c:pt>
                <c:pt idx="61026">
                  <c:v>1.007080078125E-3</c:v>
                </c:pt>
                <c:pt idx="61027">
                  <c:v>1.0068416595458984E-3</c:v>
                </c:pt>
                <c:pt idx="61028">
                  <c:v>1.007080078125E-3</c:v>
                </c:pt>
                <c:pt idx="61029">
                  <c:v>1.0080337524414063E-3</c:v>
                </c:pt>
                <c:pt idx="61030">
                  <c:v>1.0068416595458984E-3</c:v>
                </c:pt>
                <c:pt idx="61031">
                  <c:v>1.007080078125E-3</c:v>
                </c:pt>
                <c:pt idx="61032">
                  <c:v>1.007080078125E-3</c:v>
                </c:pt>
                <c:pt idx="61033">
                  <c:v>1.0068416595458984E-3</c:v>
                </c:pt>
                <c:pt idx="61034">
                  <c:v>1.007080078125E-3</c:v>
                </c:pt>
                <c:pt idx="61035">
                  <c:v>1.007080078125E-3</c:v>
                </c:pt>
                <c:pt idx="61036">
                  <c:v>1.0068416595458984E-3</c:v>
                </c:pt>
                <c:pt idx="61037">
                  <c:v>1.007080078125E-3</c:v>
                </c:pt>
                <c:pt idx="61038">
                  <c:v>1.007080078125E-3</c:v>
                </c:pt>
                <c:pt idx="61039">
                  <c:v>1.0068416595458984E-3</c:v>
                </c:pt>
                <c:pt idx="61040">
                  <c:v>1.007080078125E-3</c:v>
                </c:pt>
                <c:pt idx="61041">
                  <c:v>1.0080337524414063E-3</c:v>
                </c:pt>
                <c:pt idx="61042">
                  <c:v>1.007080078125E-3</c:v>
                </c:pt>
                <c:pt idx="61043">
                  <c:v>1.0068416595458984E-3</c:v>
                </c:pt>
                <c:pt idx="61044">
                  <c:v>1.007080078125E-3</c:v>
                </c:pt>
                <c:pt idx="61045">
                  <c:v>1.007080078125E-3</c:v>
                </c:pt>
                <c:pt idx="61046">
                  <c:v>1.0068416595458984E-3</c:v>
                </c:pt>
                <c:pt idx="61047">
                  <c:v>1.007080078125E-3</c:v>
                </c:pt>
                <c:pt idx="61048">
                  <c:v>1.007080078125E-3</c:v>
                </c:pt>
                <c:pt idx="61049">
                  <c:v>1.0068416595458984E-3</c:v>
                </c:pt>
                <c:pt idx="61050">
                  <c:v>1.007080078125E-3</c:v>
                </c:pt>
                <c:pt idx="61051">
                  <c:v>1.007080078125E-3</c:v>
                </c:pt>
                <c:pt idx="61052">
                  <c:v>1.0068416595458984E-3</c:v>
                </c:pt>
                <c:pt idx="61053">
                  <c:v>1.0080337524414063E-3</c:v>
                </c:pt>
                <c:pt idx="61054">
                  <c:v>1.007080078125E-3</c:v>
                </c:pt>
                <c:pt idx="61055">
                  <c:v>1.0068416595458984E-3</c:v>
                </c:pt>
                <c:pt idx="61056">
                  <c:v>1.007080078125E-3</c:v>
                </c:pt>
                <c:pt idx="61057">
                  <c:v>1.007080078125E-3</c:v>
                </c:pt>
                <c:pt idx="61058">
                  <c:v>1.0068416595458984E-3</c:v>
                </c:pt>
                <c:pt idx="61059">
                  <c:v>1.007080078125E-3</c:v>
                </c:pt>
                <c:pt idx="61060">
                  <c:v>1.007080078125E-3</c:v>
                </c:pt>
                <c:pt idx="61061">
                  <c:v>1.0068416595458984E-3</c:v>
                </c:pt>
                <c:pt idx="61062">
                  <c:v>1.007080078125E-3</c:v>
                </c:pt>
                <c:pt idx="61063">
                  <c:v>1.007080078125E-3</c:v>
                </c:pt>
                <c:pt idx="61064">
                  <c:v>1.0068416595458984E-3</c:v>
                </c:pt>
                <c:pt idx="61065">
                  <c:v>1.007080078125E-3</c:v>
                </c:pt>
                <c:pt idx="61066">
                  <c:v>1.0080337524414063E-3</c:v>
                </c:pt>
                <c:pt idx="61067">
                  <c:v>1.007080078125E-3</c:v>
                </c:pt>
                <c:pt idx="61068">
                  <c:v>1.0068416595458984E-3</c:v>
                </c:pt>
                <c:pt idx="61069">
                  <c:v>1.007080078125E-3</c:v>
                </c:pt>
                <c:pt idx="61070">
                  <c:v>1.007080078125E-3</c:v>
                </c:pt>
                <c:pt idx="61071">
                  <c:v>1.0068416595458984E-3</c:v>
                </c:pt>
                <c:pt idx="61072">
                  <c:v>1.007080078125E-3</c:v>
                </c:pt>
                <c:pt idx="61073">
                  <c:v>1.007080078125E-3</c:v>
                </c:pt>
                <c:pt idx="61074">
                  <c:v>1.0068416595458984E-3</c:v>
                </c:pt>
                <c:pt idx="61075">
                  <c:v>1.007080078125E-3</c:v>
                </c:pt>
                <c:pt idx="61076">
                  <c:v>1.007080078125E-3</c:v>
                </c:pt>
                <c:pt idx="61077">
                  <c:v>1.0068416595458984E-3</c:v>
                </c:pt>
                <c:pt idx="61078">
                  <c:v>1.0080337524414063E-3</c:v>
                </c:pt>
                <c:pt idx="61079">
                  <c:v>1.007080078125E-3</c:v>
                </c:pt>
                <c:pt idx="61080">
                  <c:v>1.0068416595458984E-3</c:v>
                </c:pt>
                <c:pt idx="61081">
                  <c:v>1.007080078125E-3</c:v>
                </c:pt>
                <c:pt idx="61082">
                  <c:v>1.007080078125E-3</c:v>
                </c:pt>
                <c:pt idx="61083">
                  <c:v>1.0068416595458984E-3</c:v>
                </c:pt>
                <c:pt idx="61084">
                  <c:v>1.007080078125E-3</c:v>
                </c:pt>
                <c:pt idx="61085">
                  <c:v>1.007080078125E-3</c:v>
                </c:pt>
                <c:pt idx="61086">
                  <c:v>1.0068416595458984E-3</c:v>
                </c:pt>
                <c:pt idx="61087">
                  <c:v>1.007080078125E-3</c:v>
                </c:pt>
                <c:pt idx="61088">
                  <c:v>1.007080078125E-3</c:v>
                </c:pt>
                <c:pt idx="61089">
                  <c:v>1.0068416595458984E-3</c:v>
                </c:pt>
                <c:pt idx="61090">
                  <c:v>1.007080078125E-3</c:v>
                </c:pt>
                <c:pt idx="61091">
                  <c:v>1.0080337524414063E-3</c:v>
                </c:pt>
                <c:pt idx="61092">
                  <c:v>1.007080078125E-3</c:v>
                </c:pt>
                <c:pt idx="61093">
                  <c:v>1.0068416595458984E-3</c:v>
                </c:pt>
                <c:pt idx="61094">
                  <c:v>1.007080078125E-3</c:v>
                </c:pt>
                <c:pt idx="61095">
                  <c:v>1.007080078125E-3</c:v>
                </c:pt>
                <c:pt idx="61096">
                  <c:v>1.0068416595458984E-3</c:v>
                </c:pt>
                <c:pt idx="61097">
                  <c:v>1.007080078125E-3</c:v>
                </c:pt>
                <c:pt idx="61098">
                  <c:v>1.007080078125E-3</c:v>
                </c:pt>
                <c:pt idx="61099">
                  <c:v>1.0068416595458984E-3</c:v>
                </c:pt>
                <c:pt idx="61100">
                  <c:v>1.007080078125E-3</c:v>
                </c:pt>
                <c:pt idx="61101">
                  <c:v>1.007080078125E-3</c:v>
                </c:pt>
                <c:pt idx="61102">
                  <c:v>1.0068416595458984E-3</c:v>
                </c:pt>
                <c:pt idx="61103">
                  <c:v>1.0080337524414063E-3</c:v>
                </c:pt>
                <c:pt idx="61104">
                  <c:v>1.007080078125E-3</c:v>
                </c:pt>
                <c:pt idx="61105">
                  <c:v>1.0068416595458984E-3</c:v>
                </c:pt>
                <c:pt idx="61106">
                  <c:v>1.007080078125E-3</c:v>
                </c:pt>
                <c:pt idx="61107">
                  <c:v>1.007080078125E-3</c:v>
                </c:pt>
                <c:pt idx="61108">
                  <c:v>1.0068416595458984E-3</c:v>
                </c:pt>
                <c:pt idx="61109">
                  <c:v>1.007080078125E-3</c:v>
                </c:pt>
                <c:pt idx="61110">
                  <c:v>1.007080078125E-3</c:v>
                </c:pt>
                <c:pt idx="61111">
                  <c:v>1.0068416595458984E-3</c:v>
                </c:pt>
                <c:pt idx="61112">
                  <c:v>1.007080078125E-3</c:v>
                </c:pt>
                <c:pt idx="61113">
                  <c:v>1.007080078125E-3</c:v>
                </c:pt>
                <c:pt idx="61114">
                  <c:v>1.0068416595458984E-3</c:v>
                </c:pt>
                <c:pt idx="61115">
                  <c:v>1.007080078125E-3</c:v>
                </c:pt>
                <c:pt idx="61116">
                  <c:v>1.0080337524414063E-3</c:v>
                </c:pt>
                <c:pt idx="61117">
                  <c:v>1.007080078125E-3</c:v>
                </c:pt>
                <c:pt idx="61118">
                  <c:v>1.0068416595458984E-3</c:v>
                </c:pt>
                <c:pt idx="61119">
                  <c:v>1.007080078125E-3</c:v>
                </c:pt>
                <c:pt idx="61120">
                  <c:v>1.007080078125E-3</c:v>
                </c:pt>
                <c:pt idx="61121">
                  <c:v>1.0068416595458984E-3</c:v>
                </c:pt>
                <c:pt idx="61122">
                  <c:v>1.007080078125E-3</c:v>
                </c:pt>
                <c:pt idx="61123">
                  <c:v>1.007080078125E-3</c:v>
                </c:pt>
                <c:pt idx="61124">
                  <c:v>1.0068416595458984E-3</c:v>
                </c:pt>
                <c:pt idx="61125">
                  <c:v>1.007080078125E-3</c:v>
                </c:pt>
                <c:pt idx="61126">
                  <c:v>1.007080078125E-3</c:v>
                </c:pt>
                <c:pt idx="61127">
                  <c:v>1.0068416595458984E-3</c:v>
                </c:pt>
                <c:pt idx="61128">
                  <c:v>1.0080337524414063E-3</c:v>
                </c:pt>
                <c:pt idx="61129">
                  <c:v>1.007080078125E-3</c:v>
                </c:pt>
                <c:pt idx="61130">
                  <c:v>1.0068416595458984E-3</c:v>
                </c:pt>
                <c:pt idx="61131">
                  <c:v>1.007080078125E-3</c:v>
                </c:pt>
                <c:pt idx="61132">
                  <c:v>1.007080078125E-3</c:v>
                </c:pt>
                <c:pt idx="61133">
                  <c:v>1.0068416595458984E-3</c:v>
                </c:pt>
                <c:pt idx="61134">
                  <c:v>1.007080078125E-3</c:v>
                </c:pt>
                <c:pt idx="61135">
                  <c:v>1.007080078125E-3</c:v>
                </c:pt>
                <c:pt idx="61136">
                  <c:v>1.0068416595458984E-3</c:v>
                </c:pt>
                <c:pt idx="61137">
                  <c:v>1.007080078125E-3</c:v>
                </c:pt>
                <c:pt idx="61138">
                  <c:v>1.007080078125E-3</c:v>
                </c:pt>
                <c:pt idx="61139">
                  <c:v>1.0068416595458984E-3</c:v>
                </c:pt>
                <c:pt idx="61140">
                  <c:v>1.007080078125E-3</c:v>
                </c:pt>
                <c:pt idx="61141">
                  <c:v>1.0080337524414063E-3</c:v>
                </c:pt>
                <c:pt idx="61142">
                  <c:v>1.007080078125E-3</c:v>
                </c:pt>
                <c:pt idx="61143">
                  <c:v>1.0068416595458984E-3</c:v>
                </c:pt>
                <c:pt idx="61144">
                  <c:v>1.007080078125E-3</c:v>
                </c:pt>
                <c:pt idx="61145">
                  <c:v>1.007080078125E-3</c:v>
                </c:pt>
                <c:pt idx="61146">
                  <c:v>1.0068416595458984E-3</c:v>
                </c:pt>
                <c:pt idx="61147">
                  <c:v>1.007080078125E-3</c:v>
                </c:pt>
                <c:pt idx="61148">
                  <c:v>1.007080078125E-3</c:v>
                </c:pt>
                <c:pt idx="61149">
                  <c:v>1.0068416595458984E-3</c:v>
                </c:pt>
                <c:pt idx="61150">
                  <c:v>1.007080078125E-3</c:v>
                </c:pt>
                <c:pt idx="61151">
                  <c:v>1.007080078125E-3</c:v>
                </c:pt>
                <c:pt idx="61152">
                  <c:v>1.0068416595458984E-3</c:v>
                </c:pt>
                <c:pt idx="61153">
                  <c:v>1.0080337524414063E-3</c:v>
                </c:pt>
                <c:pt idx="61154">
                  <c:v>1.007080078125E-3</c:v>
                </c:pt>
                <c:pt idx="61155">
                  <c:v>1.0068416595458984E-3</c:v>
                </c:pt>
                <c:pt idx="61156">
                  <c:v>1.007080078125E-3</c:v>
                </c:pt>
                <c:pt idx="61157">
                  <c:v>1.007080078125E-3</c:v>
                </c:pt>
                <c:pt idx="61158">
                  <c:v>1.0068416595458984E-3</c:v>
                </c:pt>
                <c:pt idx="61159">
                  <c:v>1.007080078125E-3</c:v>
                </c:pt>
                <c:pt idx="61160">
                  <c:v>1.007080078125E-3</c:v>
                </c:pt>
                <c:pt idx="61161">
                  <c:v>1.0068416595458984E-3</c:v>
                </c:pt>
                <c:pt idx="61162">
                  <c:v>1.007080078125E-3</c:v>
                </c:pt>
                <c:pt idx="61163">
                  <c:v>1.007080078125E-3</c:v>
                </c:pt>
                <c:pt idx="61164">
                  <c:v>1.0068416595458984E-3</c:v>
                </c:pt>
                <c:pt idx="61165">
                  <c:v>1.007080078125E-3</c:v>
                </c:pt>
                <c:pt idx="61166">
                  <c:v>1.0080337524414063E-3</c:v>
                </c:pt>
                <c:pt idx="61167">
                  <c:v>1.007080078125E-3</c:v>
                </c:pt>
                <c:pt idx="61168">
                  <c:v>1.0068416595458984E-3</c:v>
                </c:pt>
                <c:pt idx="61169">
                  <c:v>1.007080078125E-3</c:v>
                </c:pt>
                <c:pt idx="61170">
                  <c:v>1.007080078125E-3</c:v>
                </c:pt>
                <c:pt idx="61171">
                  <c:v>1.0068416595458984E-3</c:v>
                </c:pt>
                <c:pt idx="61172">
                  <c:v>1.007080078125E-3</c:v>
                </c:pt>
                <c:pt idx="61173">
                  <c:v>1.007080078125E-3</c:v>
                </c:pt>
                <c:pt idx="61174">
                  <c:v>1.0068416595458984E-3</c:v>
                </c:pt>
                <c:pt idx="61175">
                  <c:v>1.007080078125E-3</c:v>
                </c:pt>
                <c:pt idx="61176">
                  <c:v>1.007080078125E-3</c:v>
                </c:pt>
                <c:pt idx="61177">
                  <c:v>1.0068416595458984E-3</c:v>
                </c:pt>
                <c:pt idx="61178">
                  <c:v>1.0080337524414063E-3</c:v>
                </c:pt>
                <c:pt idx="61179">
                  <c:v>1.007080078125E-3</c:v>
                </c:pt>
                <c:pt idx="61180">
                  <c:v>1.0068416595458984E-3</c:v>
                </c:pt>
                <c:pt idx="61181">
                  <c:v>1.007080078125E-3</c:v>
                </c:pt>
                <c:pt idx="61182">
                  <c:v>1.007080078125E-3</c:v>
                </c:pt>
                <c:pt idx="61183">
                  <c:v>1.0068416595458984E-3</c:v>
                </c:pt>
                <c:pt idx="61184">
                  <c:v>1.007080078125E-3</c:v>
                </c:pt>
                <c:pt idx="61185">
                  <c:v>1.007080078125E-3</c:v>
                </c:pt>
                <c:pt idx="61186">
                  <c:v>1.0068416595458984E-3</c:v>
                </c:pt>
                <c:pt idx="61187">
                  <c:v>1.007080078125E-3</c:v>
                </c:pt>
                <c:pt idx="61188">
                  <c:v>1.007080078125E-3</c:v>
                </c:pt>
                <c:pt idx="61189">
                  <c:v>1.0068416595458984E-3</c:v>
                </c:pt>
                <c:pt idx="61190">
                  <c:v>1.007080078125E-3</c:v>
                </c:pt>
                <c:pt idx="61191">
                  <c:v>1.0080337524414063E-3</c:v>
                </c:pt>
                <c:pt idx="61192">
                  <c:v>1.007080078125E-3</c:v>
                </c:pt>
                <c:pt idx="61193">
                  <c:v>1.0068416595458984E-3</c:v>
                </c:pt>
                <c:pt idx="61194">
                  <c:v>1.007080078125E-3</c:v>
                </c:pt>
                <c:pt idx="61195">
                  <c:v>1.007080078125E-3</c:v>
                </c:pt>
                <c:pt idx="61196">
                  <c:v>1.0068416595458984E-3</c:v>
                </c:pt>
                <c:pt idx="61197">
                  <c:v>1.007080078125E-3</c:v>
                </c:pt>
                <c:pt idx="61198">
                  <c:v>1.007080078125E-3</c:v>
                </c:pt>
                <c:pt idx="61199">
                  <c:v>1.0068416595458984E-3</c:v>
                </c:pt>
                <c:pt idx="61200">
                  <c:v>1.007080078125E-3</c:v>
                </c:pt>
                <c:pt idx="61201">
                  <c:v>1.007080078125E-3</c:v>
                </c:pt>
                <c:pt idx="61202">
                  <c:v>1.0068416595458984E-3</c:v>
                </c:pt>
                <c:pt idx="61203">
                  <c:v>1.0080337524414063E-3</c:v>
                </c:pt>
                <c:pt idx="61204">
                  <c:v>1.007080078125E-3</c:v>
                </c:pt>
                <c:pt idx="61205">
                  <c:v>1.0068416595458984E-3</c:v>
                </c:pt>
                <c:pt idx="61206">
                  <c:v>1.007080078125E-3</c:v>
                </c:pt>
                <c:pt idx="61207">
                  <c:v>1.007080078125E-3</c:v>
                </c:pt>
                <c:pt idx="61208">
                  <c:v>1.0068416595458984E-3</c:v>
                </c:pt>
                <c:pt idx="61209">
                  <c:v>1.007080078125E-3</c:v>
                </c:pt>
                <c:pt idx="61210">
                  <c:v>1.007080078125E-3</c:v>
                </c:pt>
                <c:pt idx="61211">
                  <c:v>1.0068416595458984E-3</c:v>
                </c:pt>
                <c:pt idx="61212">
                  <c:v>1.007080078125E-3</c:v>
                </c:pt>
                <c:pt idx="61213">
                  <c:v>1.007080078125E-3</c:v>
                </c:pt>
                <c:pt idx="61214">
                  <c:v>1.0068416595458984E-3</c:v>
                </c:pt>
                <c:pt idx="61215">
                  <c:v>1.007080078125E-3</c:v>
                </c:pt>
                <c:pt idx="61216">
                  <c:v>1.0080337524414063E-3</c:v>
                </c:pt>
                <c:pt idx="61217">
                  <c:v>1.007080078125E-3</c:v>
                </c:pt>
                <c:pt idx="61218">
                  <c:v>1.0068416595458984E-3</c:v>
                </c:pt>
                <c:pt idx="61219">
                  <c:v>1.007080078125E-3</c:v>
                </c:pt>
                <c:pt idx="61220">
                  <c:v>1.007080078125E-3</c:v>
                </c:pt>
                <c:pt idx="61221">
                  <c:v>1.0068416595458984E-3</c:v>
                </c:pt>
                <c:pt idx="61222">
                  <c:v>1.007080078125E-3</c:v>
                </c:pt>
                <c:pt idx="61223">
                  <c:v>1.007080078125E-3</c:v>
                </c:pt>
                <c:pt idx="61224">
                  <c:v>1.0068416595458984E-3</c:v>
                </c:pt>
                <c:pt idx="61225">
                  <c:v>1.007080078125E-3</c:v>
                </c:pt>
                <c:pt idx="61226">
                  <c:v>1.007080078125E-3</c:v>
                </c:pt>
                <c:pt idx="61227">
                  <c:v>1.0068416595458984E-3</c:v>
                </c:pt>
                <c:pt idx="61228">
                  <c:v>1.0080337524414063E-3</c:v>
                </c:pt>
                <c:pt idx="61229">
                  <c:v>1.007080078125E-3</c:v>
                </c:pt>
                <c:pt idx="61230">
                  <c:v>1.0068416595458984E-3</c:v>
                </c:pt>
                <c:pt idx="61231">
                  <c:v>1.007080078125E-3</c:v>
                </c:pt>
                <c:pt idx="61232">
                  <c:v>1.007080078125E-3</c:v>
                </c:pt>
                <c:pt idx="61233">
                  <c:v>1.0068416595458984E-3</c:v>
                </c:pt>
                <c:pt idx="61234">
                  <c:v>1.007080078125E-3</c:v>
                </c:pt>
                <c:pt idx="61235">
                  <c:v>1.007080078125E-3</c:v>
                </c:pt>
                <c:pt idx="61236">
                  <c:v>1.0068416595458984E-3</c:v>
                </c:pt>
                <c:pt idx="61237">
                  <c:v>1.007080078125E-3</c:v>
                </c:pt>
                <c:pt idx="61238">
                  <c:v>1.007080078125E-3</c:v>
                </c:pt>
                <c:pt idx="61239">
                  <c:v>1.0068416595458984E-3</c:v>
                </c:pt>
                <c:pt idx="61240">
                  <c:v>1.007080078125E-3</c:v>
                </c:pt>
                <c:pt idx="61241">
                  <c:v>1.0080337524414063E-3</c:v>
                </c:pt>
                <c:pt idx="61242">
                  <c:v>1.007080078125E-3</c:v>
                </c:pt>
                <c:pt idx="61243">
                  <c:v>1.0068416595458984E-3</c:v>
                </c:pt>
                <c:pt idx="61244">
                  <c:v>1.007080078125E-3</c:v>
                </c:pt>
                <c:pt idx="61245">
                  <c:v>1.007080078125E-3</c:v>
                </c:pt>
                <c:pt idx="61246">
                  <c:v>1.0068416595458984E-3</c:v>
                </c:pt>
                <c:pt idx="61247">
                  <c:v>1.007080078125E-3</c:v>
                </c:pt>
                <c:pt idx="61248">
                  <c:v>1.007080078125E-3</c:v>
                </c:pt>
                <c:pt idx="61249">
                  <c:v>1.0068416595458984E-3</c:v>
                </c:pt>
                <c:pt idx="61250">
                  <c:v>1.007080078125E-3</c:v>
                </c:pt>
                <c:pt idx="61251">
                  <c:v>1.007080078125E-3</c:v>
                </c:pt>
                <c:pt idx="61252">
                  <c:v>1.0068416595458984E-3</c:v>
                </c:pt>
                <c:pt idx="61253">
                  <c:v>1.0080337524414063E-3</c:v>
                </c:pt>
                <c:pt idx="61254">
                  <c:v>1.007080078125E-3</c:v>
                </c:pt>
                <c:pt idx="61255">
                  <c:v>1.0068416595458984E-3</c:v>
                </c:pt>
                <c:pt idx="61256">
                  <c:v>1.007080078125E-3</c:v>
                </c:pt>
                <c:pt idx="61257">
                  <c:v>1.007080078125E-3</c:v>
                </c:pt>
                <c:pt idx="61258">
                  <c:v>1.0068416595458984E-3</c:v>
                </c:pt>
                <c:pt idx="61259">
                  <c:v>1.007080078125E-3</c:v>
                </c:pt>
                <c:pt idx="61260">
                  <c:v>1.007080078125E-3</c:v>
                </c:pt>
                <c:pt idx="61261">
                  <c:v>1.0068416595458984E-3</c:v>
                </c:pt>
                <c:pt idx="61262">
                  <c:v>1.007080078125E-3</c:v>
                </c:pt>
                <c:pt idx="61263">
                  <c:v>1.007080078125E-3</c:v>
                </c:pt>
                <c:pt idx="61264">
                  <c:v>1.0068416595458984E-3</c:v>
                </c:pt>
                <c:pt idx="61265">
                  <c:v>1.007080078125E-3</c:v>
                </c:pt>
                <c:pt idx="61266">
                  <c:v>1.0080337524414063E-3</c:v>
                </c:pt>
                <c:pt idx="61267">
                  <c:v>1.007080078125E-3</c:v>
                </c:pt>
                <c:pt idx="61268">
                  <c:v>1.0068416595458984E-3</c:v>
                </c:pt>
                <c:pt idx="61269">
                  <c:v>1.007080078125E-3</c:v>
                </c:pt>
                <c:pt idx="61270">
                  <c:v>1.007080078125E-3</c:v>
                </c:pt>
                <c:pt idx="61271">
                  <c:v>1.0068416595458984E-3</c:v>
                </c:pt>
                <c:pt idx="61272">
                  <c:v>1.007080078125E-3</c:v>
                </c:pt>
                <c:pt idx="61273">
                  <c:v>1.007080078125E-3</c:v>
                </c:pt>
                <c:pt idx="61274">
                  <c:v>1.0068416595458984E-3</c:v>
                </c:pt>
                <c:pt idx="61275">
                  <c:v>1.007080078125E-3</c:v>
                </c:pt>
                <c:pt idx="61276">
                  <c:v>1.0068416595458984E-3</c:v>
                </c:pt>
                <c:pt idx="61277">
                  <c:v>1.007080078125E-3</c:v>
                </c:pt>
                <c:pt idx="61278">
                  <c:v>1.0080337524414063E-3</c:v>
                </c:pt>
                <c:pt idx="61279">
                  <c:v>1.007080078125E-3</c:v>
                </c:pt>
                <c:pt idx="61280">
                  <c:v>1.0068416595458984E-3</c:v>
                </c:pt>
                <c:pt idx="61281">
                  <c:v>1.007080078125E-3</c:v>
                </c:pt>
                <c:pt idx="61282">
                  <c:v>1.007080078125E-3</c:v>
                </c:pt>
                <c:pt idx="61283">
                  <c:v>1.0068416595458984E-3</c:v>
                </c:pt>
                <c:pt idx="61284">
                  <c:v>1.007080078125E-3</c:v>
                </c:pt>
                <c:pt idx="61285">
                  <c:v>1.007080078125E-3</c:v>
                </c:pt>
                <c:pt idx="61286">
                  <c:v>1.0068416595458984E-3</c:v>
                </c:pt>
                <c:pt idx="61287">
                  <c:v>1.007080078125E-3</c:v>
                </c:pt>
                <c:pt idx="61288">
                  <c:v>1.007080078125E-3</c:v>
                </c:pt>
                <c:pt idx="61289">
                  <c:v>1.0068416595458984E-3</c:v>
                </c:pt>
                <c:pt idx="61290">
                  <c:v>1.007080078125E-3</c:v>
                </c:pt>
                <c:pt idx="61291">
                  <c:v>1.0080337524414063E-3</c:v>
                </c:pt>
                <c:pt idx="61292">
                  <c:v>1.007080078125E-3</c:v>
                </c:pt>
                <c:pt idx="61293">
                  <c:v>1.0068416595458984E-3</c:v>
                </c:pt>
                <c:pt idx="61294">
                  <c:v>1.007080078125E-3</c:v>
                </c:pt>
                <c:pt idx="61295">
                  <c:v>1.007080078125E-3</c:v>
                </c:pt>
                <c:pt idx="61296">
                  <c:v>1.0068416595458984E-3</c:v>
                </c:pt>
                <c:pt idx="61297">
                  <c:v>1.007080078125E-3</c:v>
                </c:pt>
                <c:pt idx="61298">
                  <c:v>1.0068416595458984E-3</c:v>
                </c:pt>
                <c:pt idx="61299">
                  <c:v>1.007080078125E-3</c:v>
                </c:pt>
                <c:pt idx="61300">
                  <c:v>1.007080078125E-3</c:v>
                </c:pt>
                <c:pt idx="61301">
                  <c:v>2.6183843612670898E-2</c:v>
                </c:pt>
                <c:pt idx="61302">
                  <c:v>1.007080078125E-3</c:v>
                </c:pt>
                <c:pt idx="61303">
                  <c:v>1.0080337524414063E-3</c:v>
                </c:pt>
                <c:pt idx="61304">
                  <c:v>1.007080078125E-3</c:v>
                </c:pt>
                <c:pt idx="61305">
                  <c:v>1.0068416595458984E-3</c:v>
                </c:pt>
                <c:pt idx="61306">
                  <c:v>1.007080078125E-3</c:v>
                </c:pt>
                <c:pt idx="61307">
                  <c:v>1.007080078125E-3</c:v>
                </c:pt>
                <c:pt idx="61308">
                  <c:v>1.0068416595458984E-3</c:v>
                </c:pt>
                <c:pt idx="61309">
                  <c:v>1.007080078125E-3</c:v>
                </c:pt>
                <c:pt idx="61310">
                  <c:v>1.007080078125E-3</c:v>
                </c:pt>
                <c:pt idx="61311">
                  <c:v>1.0068416595458984E-3</c:v>
                </c:pt>
                <c:pt idx="61312">
                  <c:v>1.007080078125E-3</c:v>
                </c:pt>
                <c:pt idx="61313">
                  <c:v>1.007080078125E-3</c:v>
                </c:pt>
                <c:pt idx="61314">
                  <c:v>1.0068416595458984E-3</c:v>
                </c:pt>
                <c:pt idx="61315">
                  <c:v>1.007080078125E-3</c:v>
                </c:pt>
                <c:pt idx="61316">
                  <c:v>1.0080337524414063E-3</c:v>
                </c:pt>
                <c:pt idx="61317">
                  <c:v>1.0068416595458984E-3</c:v>
                </c:pt>
                <c:pt idx="61318">
                  <c:v>1.007080078125E-3</c:v>
                </c:pt>
                <c:pt idx="61319">
                  <c:v>1.007080078125E-3</c:v>
                </c:pt>
                <c:pt idx="61320">
                  <c:v>1.0068416595458984E-3</c:v>
                </c:pt>
                <c:pt idx="61321">
                  <c:v>1.007080078125E-3</c:v>
                </c:pt>
                <c:pt idx="61322">
                  <c:v>1.007080078125E-3</c:v>
                </c:pt>
                <c:pt idx="61323">
                  <c:v>1.0068416595458984E-3</c:v>
                </c:pt>
                <c:pt idx="61324">
                  <c:v>1.007080078125E-3</c:v>
                </c:pt>
                <c:pt idx="61325">
                  <c:v>1.007080078125E-3</c:v>
                </c:pt>
                <c:pt idx="61326">
                  <c:v>1.0068416595458984E-3</c:v>
                </c:pt>
                <c:pt idx="61327">
                  <c:v>1.007080078125E-3</c:v>
                </c:pt>
                <c:pt idx="61328">
                  <c:v>1.0080337524414063E-3</c:v>
                </c:pt>
                <c:pt idx="61329">
                  <c:v>1.007080078125E-3</c:v>
                </c:pt>
                <c:pt idx="61330">
                  <c:v>1.0068416595458984E-3</c:v>
                </c:pt>
                <c:pt idx="61331">
                  <c:v>1.007080078125E-3</c:v>
                </c:pt>
                <c:pt idx="61332">
                  <c:v>1.007080078125E-3</c:v>
                </c:pt>
                <c:pt idx="61333">
                  <c:v>1.0068416595458984E-3</c:v>
                </c:pt>
                <c:pt idx="61334">
                  <c:v>1.007080078125E-3</c:v>
                </c:pt>
                <c:pt idx="61335">
                  <c:v>1.007080078125E-3</c:v>
                </c:pt>
                <c:pt idx="61336">
                  <c:v>1.0068416595458984E-3</c:v>
                </c:pt>
                <c:pt idx="61337">
                  <c:v>1.007080078125E-3</c:v>
                </c:pt>
                <c:pt idx="61338">
                  <c:v>1.007080078125E-3</c:v>
                </c:pt>
                <c:pt idx="61339">
                  <c:v>1.0068416595458984E-3</c:v>
                </c:pt>
                <c:pt idx="61340">
                  <c:v>1.007080078125E-3</c:v>
                </c:pt>
                <c:pt idx="61341">
                  <c:v>1.0080337524414063E-3</c:v>
                </c:pt>
                <c:pt idx="61342">
                  <c:v>1.0068416595458984E-3</c:v>
                </c:pt>
                <c:pt idx="61343">
                  <c:v>1.007080078125E-3</c:v>
                </c:pt>
                <c:pt idx="61344">
                  <c:v>1.007080078125E-3</c:v>
                </c:pt>
                <c:pt idx="61345">
                  <c:v>1.0068416595458984E-3</c:v>
                </c:pt>
                <c:pt idx="61346">
                  <c:v>1.007080078125E-3</c:v>
                </c:pt>
                <c:pt idx="61347">
                  <c:v>1.007080078125E-3</c:v>
                </c:pt>
                <c:pt idx="61348">
                  <c:v>1.0068416595458984E-3</c:v>
                </c:pt>
                <c:pt idx="61349">
                  <c:v>1.007080078125E-3</c:v>
                </c:pt>
                <c:pt idx="61350">
                  <c:v>1.007080078125E-3</c:v>
                </c:pt>
                <c:pt idx="61351">
                  <c:v>1.0068416595458984E-3</c:v>
                </c:pt>
                <c:pt idx="61352">
                  <c:v>1.007080078125E-3</c:v>
                </c:pt>
                <c:pt idx="61353">
                  <c:v>1.0080337524414063E-3</c:v>
                </c:pt>
                <c:pt idx="61354">
                  <c:v>1.007080078125E-3</c:v>
                </c:pt>
                <c:pt idx="61355">
                  <c:v>1.0068416595458984E-3</c:v>
                </c:pt>
                <c:pt idx="61356">
                  <c:v>1.007080078125E-3</c:v>
                </c:pt>
                <c:pt idx="61357">
                  <c:v>1.007080078125E-3</c:v>
                </c:pt>
                <c:pt idx="61358">
                  <c:v>1.0068416595458984E-3</c:v>
                </c:pt>
                <c:pt idx="61359">
                  <c:v>1.007080078125E-3</c:v>
                </c:pt>
                <c:pt idx="61360">
                  <c:v>1.007080078125E-3</c:v>
                </c:pt>
                <c:pt idx="61361">
                  <c:v>1.0068416595458984E-3</c:v>
                </c:pt>
                <c:pt idx="61362">
                  <c:v>1.007080078125E-3</c:v>
                </c:pt>
                <c:pt idx="61363">
                  <c:v>1.007080078125E-3</c:v>
                </c:pt>
                <c:pt idx="61364">
                  <c:v>1.0068416595458984E-3</c:v>
                </c:pt>
                <c:pt idx="61365">
                  <c:v>1.007080078125E-3</c:v>
                </c:pt>
                <c:pt idx="61366">
                  <c:v>1.0080337524414063E-3</c:v>
                </c:pt>
                <c:pt idx="61367">
                  <c:v>1.0068416595458984E-3</c:v>
                </c:pt>
                <c:pt idx="61368">
                  <c:v>1.007080078125E-3</c:v>
                </c:pt>
                <c:pt idx="61369">
                  <c:v>1.007080078125E-3</c:v>
                </c:pt>
                <c:pt idx="61370">
                  <c:v>1.0068416595458984E-3</c:v>
                </c:pt>
                <c:pt idx="61371">
                  <c:v>1.007080078125E-3</c:v>
                </c:pt>
                <c:pt idx="61372">
                  <c:v>1.007080078125E-3</c:v>
                </c:pt>
                <c:pt idx="61373">
                  <c:v>1.0068416595458984E-3</c:v>
                </c:pt>
                <c:pt idx="61374">
                  <c:v>1.007080078125E-3</c:v>
                </c:pt>
                <c:pt idx="61375">
                  <c:v>1.007080078125E-3</c:v>
                </c:pt>
                <c:pt idx="61376">
                  <c:v>1.0068416595458984E-3</c:v>
                </c:pt>
                <c:pt idx="61377">
                  <c:v>1.007080078125E-3</c:v>
                </c:pt>
                <c:pt idx="61378">
                  <c:v>1.0080337524414063E-3</c:v>
                </c:pt>
                <c:pt idx="61379">
                  <c:v>1.007080078125E-3</c:v>
                </c:pt>
                <c:pt idx="61380">
                  <c:v>1.0068416595458984E-3</c:v>
                </c:pt>
                <c:pt idx="61381">
                  <c:v>1.007080078125E-3</c:v>
                </c:pt>
                <c:pt idx="61382">
                  <c:v>1.007080078125E-3</c:v>
                </c:pt>
                <c:pt idx="61383">
                  <c:v>1.0068416595458984E-3</c:v>
                </c:pt>
                <c:pt idx="61384">
                  <c:v>1.007080078125E-3</c:v>
                </c:pt>
                <c:pt idx="61385">
                  <c:v>1.007080078125E-3</c:v>
                </c:pt>
                <c:pt idx="61386">
                  <c:v>1.0068416595458984E-3</c:v>
                </c:pt>
                <c:pt idx="61387">
                  <c:v>1.007080078125E-3</c:v>
                </c:pt>
                <c:pt idx="61388">
                  <c:v>1.007080078125E-3</c:v>
                </c:pt>
                <c:pt idx="61389">
                  <c:v>1.0068416595458984E-3</c:v>
                </c:pt>
                <c:pt idx="61390">
                  <c:v>1.007080078125E-3</c:v>
                </c:pt>
                <c:pt idx="61391">
                  <c:v>1.0080337524414063E-3</c:v>
                </c:pt>
                <c:pt idx="61392">
                  <c:v>1.0068416595458984E-3</c:v>
                </c:pt>
                <c:pt idx="61393">
                  <c:v>1.007080078125E-3</c:v>
                </c:pt>
                <c:pt idx="61394">
                  <c:v>1.007080078125E-3</c:v>
                </c:pt>
                <c:pt idx="61395">
                  <c:v>1.0068416595458984E-3</c:v>
                </c:pt>
                <c:pt idx="61396">
                  <c:v>1.007080078125E-3</c:v>
                </c:pt>
                <c:pt idx="61397">
                  <c:v>1.007080078125E-3</c:v>
                </c:pt>
                <c:pt idx="61398">
                  <c:v>1.0068416595458984E-3</c:v>
                </c:pt>
                <c:pt idx="61399">
                  <c:v>1.007080078125E-3</c:v>
                </c:pt>
                <c:pt idx="61400">
                  <c:v>1.007080078125E-3</c:v>
                </c:pt>
                <c:pt idx="61401">
                  <c:v>1.0068416595458984E-3</c:v>
                </c:pt>
                <c:pt idx="61402">
                  <c:v>1.007080078125E-3</c:v>
                </c:pt>
                <c:pt idx="61403">
                  <c:v>1.0080337524414063E-3</c:v>
                </c:pt>
                <c:pt idx="61404">
                  <c:v>1.007080078125E-3</c:v>
                </c:pt>
                <c:pt idx="61405">
                  <c:v>1.0068416595458984E-3</c:v>
                </c:pt>
                <c:pt idx="61406">
                  <c:v>1.007080078125E-3</c:v>
                </c:pt>
                <c:pt idx="61407">
                  <c:v>1.007080078125E-3</c:v>
                </c:pt>
                <c:pt idx="61408">
                  <c:v>1.0068416595458984E-3</c:v>
                </c:pt>
                <c:pt idx="61409">
                  <c:v>1.007080078125E-3</c:v>
                </c:pt>
                <c:pt idx="61410">
                  <c:v>1.007080078125E-3</c:v>
                </c:pt>
                <c:pt idx="61411">
                  <c:v>1.0068416595458984E-3</c:v>
                </c:pt>
                <c:pt idx="61412">
                  <c:v>1.007080078125E-3</c:v>
                </c:pt>
                <c:pt idx="61413">
                  <c:v>1.007080078125E-3</c:v>
                </c:pt>
                <c:pt idx="61414">
                  <c:v>1.0068416595458984E-3</c:v>
                </c:pt>
                <c:pt idx="61415">
                  <c:v>1.007080078125E-3</c:v>
                </c:pt>
                <c:pt idx="61416">
                  <c:v>1.0080337524414063E-3</c:v>
                </c:pt>
                <c:pt idx="61417">
                  <c:v>1.0068416595458984E-3</c:v>
                </c:pt>
                <c:pt idx="61418">
                  <c:v>1.007080078125E-3</c:v>
                </c:pt>
                <c:pt idx="61419">
                  <c:v>1.007080078125E-3</c:v>
                </c:pt>
                <c:pt idx="61420">
                  <c:v>1.0068416595458984E-3</c:v>
                </c:pt>
                <c:pt idx="61421">
                  <c:v>1.007080078125E-3</c:v>
                </c:pt>
                <c:pt idx="61422">
                  <c:v>1.007080078125E-3</c:v>
                </c:pt>
                <c:pt idx="61423">
                  <c:v>1.0068416595458984E-3</c:v>
                </c:pt>
                <c:pt idx="61424">
                  <c:v>1.007080078125E-3</c:v>
                </c:pt>
                <c:pt idx="61425">
                  <c:v>1.007080078125E-3</c:v>
                </c:pt>
                <c:pt idx="61426">
                  <c:v>1.0068416595458984E-3</c:v>
                </c:pt>
                <c:pt idx="61427">
                  <c:v>1.007080078125E-3</c:v>
                </c:pt>
                <c:pt idx="61428">
                  <c:v>1.0080337524414063E-3</c:v>
                </c:pt>
                <c:pt idx="61429">
                  <c:v>1.007080078125E-3</c:v>
                </c:pt>
                <c:pt idx="61430">
                  <c:v>1.0068416595458984E-3</c:v>
                </c:pt>
                <c:pt idx="61431">
                  <c:v>1.007080078125E-3</c:v>
                </c:pt>
                <c:pt idx="61432">
                  <c:v>1.007080078125E-3</c:v>
                </c:pt>
                <c:pt idx="61433">
                  <c:v>1.0068416595458984E-3</c:v>
                </c:pt>
                <c:pt idx="61434">
                  <c:v>1.007080078125E-3</c:v>
                </c:pt>
                <c:pt idx="61435">
                  <c:v>1.007080078125E-3</c:v>
                </c:pt>
                <c:pt idx="61436">
                  <c:v>1.0068416595458984E-3</c:v>
                </c:pt>
                <c:pt idx="61437">
                  <c:v>1.007080078125E-3</c:v>
                </c:pt>
                <c:pt idx="61438">
                  <c:v>1.007080078125E-3</c:v>
                </c:pt>
                <c:pt idx="61439">
                  <c:v>1.0068416595458984E-3</c:v>
                </c:pt>
                <c:pt idx="61440">
                  <c:v>1.007080078125E-3</c:v>
                </c:pt>
                <c:pt idx="61441">
                  <c:v>1.0080337524414063E-3</c:v>
                </c:pt>
                <c:pt idx="61442">
                  <c:v>1.0068416595458984E-3</c:v>
                </c:pt>
                <c:pt idx="61443">
                  <c:v>1.007080078125E-3</c:v>
                </c:pt>
                <c:pt idx="61444">
                  <c:v>1.007080078125E-3</c:v>
                </c:pt>
                <c:pt idx="61445">
                  <c:v>1.0068416595458984E-3</c:v>
                </c:pt>
                <c:pt idx="61446">
                  <c:v>1.007080078125E-3</c:v>
                </c:pt>
                <c:pt idx="61447">
                  <c:v>1.007080078125E-3</c:v>
                </c:pt>
                <c:pt idx="61448">
                  <c:v>1.0068416595458984E-3</c:v>
                </c:pt>
                <c:pt idx="61449">
                  <c:v>1.007080078125E-3</c:v>
                </c:pt>
                <c:pt idx="61450">
                  <c:v>1.007080078125E-3</c:v>
                </c:pt>
                <c:pt idx="61451">
                  <c:v>1.0068416595458984E-3</c:v>
                </c:pt>
                <c:pt idx="61452">
                  <c:v>1.007080078125E-3</c:v>
                </c:pt>
                <c:pt idx="61453">
                  <c:v>1.0080337524414063E-3</c:v>
                </c:pt>
                <c:pt idx="61454">
                  <c:v>1.007080078125E-3</c:v>
                </c:pt>
                <c:pt idx="61455">
                  <c:v>1.0068416595458984E-3</c:v>
                </c:pt>
                <c:pt idx="61456">
                  <c:v>1.007080078125E-3</c:v>
                </c:pt>
                <c:pt idx="61457">
                  <c:v>1.007080078125E-3</c:v>
                </c:pt>
                <c:pt idx="61458">
                  <c:v>1.0068416595458984E-3</c:v>
                </c:pt>
                <c:pt idx="61459">
                  <c:v>1.007080078125E-3</c:v>
                </c:pt>
                <c:pt idx="61460">
                  <c:v>1.007080078125E-3</c:v>
                </c:pt>
                <c:pt idx="61461">
                  <c:v>1.0068416595458984E-3</c:v>
                </c:pt>
                <c:pt idx="61462">
                  <c:v>1.007080078125E-3</c:v>
                </c:pt>
                <c:pt idx="61463">
                  <c:v>1.007080078125E-3</c:v>
                </c:pt>
                <c:pt idx="61464">
                  <c:v>1.0068416595458984E-3</c:v>
                </c:pt>
                <c:pt idx="61465">
                  <c:v>1.007080078125E-3</c:v>
                </c:pt>
                <c:pt idx="61466">
                  <c:v>1.0080337524414063E-3</c:v>
                </c:pt>
                <c:pt idx="61467">
                  <c:v>1.0068416595458984E-3</c:v>
                </c:pt>
                <c:pt idx="61468">
                  <c:v>1.007080078125E-3</c:v>
                </c:pt>
                <c:pt idx="61469">
                  <c:v>1.007080078125E-3</c:v>
                </c:pt>
                <c:pt idx="61470">
                  <c:v>1.0068416595458984E-3</c:v>
                </c:pt>
                <c:pt idx="61471">
                  <c:v>1.007080078125E-3</c:v>
                </c:pt>
                <c:pt idx="61472">
                  <c:v>1.007080078125E-3</c:v>
                </c:pt>
                <c:pt idx="61473">
                  <c:v>1.0068416595458984E-3</c:v>
                </c:pt>
                <c:pt idx="61474">
                  <c:v>1.007080078125E-3</c:v>
                </c:pt>
                <c:pt idx="61475">
                  <c:v>1.007080078125E-3</c:v>
                </c:pt>
                <c:pt idx="61476">
                  <c:v>1.0068416595458984E-3</c:v>
                </c:pt>
                <c:pt idx="61477">
                  <c:v>1.007080078125E-3</c:v>
                </c:pt>
                <c:pt idx="61478">
                  <c:v>1.0080337524414063E-3</c:v>
                </c:pt>
                <c:pt idx="61479">
                  <c:v>1.007080078125E-3</c:v>
                </c:pt>
                <c:pt idx="61480">
                  <c:v>1.0068416595458984E-3</c:v>
                </c:pt>
                <c:pt idx="61481">
                  <c:v>1.007080078125E-3</c:v>
                </c:pt>
                <c:pt idx="61482">
                  <c:v>1.007080078125E-3</c:v>
                </c:pt>
                <c:pt idx="61483">
                  <c:v>1.0068416595458984E-3</c:v>
                </c:pt>
                <c:pt idx="61484">
                  <c:v>3.0210018157958984E-3</c:v>
                </c:pt>
                <c:pt idx="61485">
                  <c:v>1.007080078125E-3</c:v>
                </c:pt>
                <c:pt idx="61486">
                  <c:v>1.007080078125E-3</c:v>
                </c:pt>
                <c:pt idx="61487">
                  <c:v>1.0068416595458984E-3</c:v>
                </c:pt>
                <c:pt idx="61488">
                  <c:v>1.007080078125E-3</c:v>
                </c:pt>
                <c:pt idx="61489">
                  <c:v>1.0080337524414063E-3</c:v>
                </c:pt>
                <c:pt idx="61490">
                  <c:v>1.0068416595458984E-3</c:v>
                </c:pt>
                <c:pt idx="61491">
                  <c:v>1.007080078125E-3</c:v>
                </c:pt>
                <c:pt idx="61492">
                  <c:v>1.007080078125E-3</c:v>
                </c:pt>
                <c:pt idx="61493">
                  <c:v>1.0068416595458984E-3</c:v>
                </c:pt>
                <c:pt idx="61494">
                  <c:v>1.007080078125E-3</c:v>
                </c:pt>
                <c:pt idx="61495">
                  <c:v>1.007080078125E-3</c:v>
                </c:pt>
                <c:pt idx="61496">
                  <c:v>1.0068416595458984E-3</c:v>
                </c:pt>
                <c:pt idx="61497">
                  <c:v>1.007080078125E-3</c:v>
                </c:pt>
                <c:pt idx="61498">
                  <c:v>1.007080078125E-3</c:v>
                </c:pt>
                <c:pt idx="61499">
                  <c:v>1.0068416595458984E-3</c:v>
                </c:pt>
                <c:pt idx="61500">
                  <c:v>1.007080078125E-3</c:v>
                </c:pt>
                <c:pt idx="61501">
                  <c:v>1.0080337524414063E-3</c:v>
                </c:pt>
                <c:pt idx="61502">
                  <c:v>1.007080078125E-3</c:v>
                </c:pt>
                <c:pt idx="61503">
                  <c:v>1.0068416595458984E-3</c:v>
                </c:pt>
                <c:pt idx="61504">
                  <c:v>1.007080078125E-3</c:v>
                </c:pt>
                <c:pt idx="61505">
                  <c:v>1.007080078125E-3</c:v>
                </c:pt>
                <c:pt idx="61506">
                  <c:v>1.0068416595458984E-3</c:v>
                </c:pt>
                <c:pt idx="61507">
                  <c:v>1.007080078125E-3</c:v>
                </c:pt>
                <c:pt idx="61508">
                  <c:v>1.007080078125E-3</c:v>
                </c:pt>
                <c:pt idx="61509">
                  <c:v>1.0068416595458984E-3</c:v>
                </c:pt>
                <c:pt idx="61510">
                  <c:v>1.007080078125E-3</c:v>
                </c:pt>
                <c:pt idx="61511">
                  <c:v>1.007080078125E-3</c:v>
                </c:pt>
                <c:pt idx="61512">
                  <c:v>1.0068416595458984E-3</c:v>
                </c:pt>
                <c:pt idx="61513">
                  <c:v>1.007080078125E-3</c:v>
                </c:pt>
                <c:pt idx="61514">
                  <c:v>1.0080337524414063E-3</c:v>
                </c:pt>
                <c:pt idx="61515">
                  <c:v>1.0068416595458984E-3</c:v>
                </c:pt>
                <c:pt idx="61516">
                  <c:v>1.007080078125E-3</c:v>
                </c:pt>
                <c:pt idx="61517">
                  <c:v>1.007080078125E-3</c:v>
                </c:pt>
                <c:pt idx="61518">
                  <c:v>1.0068416595458984E-3</c:v>
                </c:pt>
                <c:pt idx="61519">
                  <c:v>1.007080078125E-3</c:v>
                </c:pt>
                <c:pt idx="61520">
                  <c:v>1.7120122909545898E-2</c:v>
                </c:pt>
                <c:pt idx="61521">
                  <c:v>1.0068416595458984E-3</c:v>
                </c:pt>
                <c:pt idx="61522">
                  <c:v>1.0080337524414063E-3</c:v>
                </c:pt>
                <c:pt idx="61523">
                  <c:v>1.007080078125E-3</c:v>
                </c:pt>
                <c:pt idx="61524">
                  <c:v>1.0068416595458984E-3</c:v>
                </c:pt>
                <c:pt idx="61525">
                  <c:v>1.007080078125E-3</c:v>
                </c:pt>
                <c:pt idx="61526">
                  <c:v>1.007080078125E-3</c:v>
                </c:pt>
                <c:pt idx="61527">
                  <c:v>1.0068416595458984E-3</c:v>
                </c:pt>
                <c:pt idx="61528">
                  <c:v>1.007080078125E-3</c:v>
                </c:pt>
                <c:pt idx="61529">
                  <c:v>1.007080078125E-3</c:v>
                </c:pt>
                <c:pt idx="61530">
                  <c:v>1.0068416595458984E-3</c:v>
                </c:pt>
                <c:pt idx="61531">
                  <c:v>1.007080078125E-3</c:v>
                </c:pt>
                <c:pt idx="61532">
                  <c:v>1.007080078125E-3</c:v>
                </c:pt>
                <c:pt idx="61533">
                  <c:v>1.0068416595458984E-3</c:v>
                </c:pt>
                <c:pt idx="61534">
                  <c:v>1.007080078125E-3</c:v>
                </c:pt>
                <c:pt idx="61535">
                  <c:v>1.0080337524414063E-3</c:v>
                </c:pt>
                <c:pt idx="61536">
                  <c:v>1.007080078125E-3</c:v>
                </c:pt>
                <c:pt idx="61537">
                  <c:v>1.0068416595458984E-3</c:v>
                </c:pt>
                <c:pt idx="61538">
                  <c:v>1.007080078125E-3</c:v>
                </c:pt>
                <c:pt idx="61539">
                  <c:v>1.007080078125E-3</c:v>
                </c:pt>
                <c:pt idx="61540">
                  <c:v>1.0068416595458984E-3</c:v>
                </c:pt>
                <c:pt idx="61541">
                  <c:v>1.007080078125E-3</c:v>
                </c:pt>
                <c:pt idx="61542">
                  <c:v>1.007080078125E-3</c:v>
                </c:pt>
                <c:pt idx="61543">
                  <c:v>1.0068416595458984E-3</c:v>
                </c:pt>
                <c:pt idx="61544">
                  <c:v>1.007080078125E-3</c:v>
                </c:pt>
                <c:pt idx="61545">
                  <c:v>1.007080078125E-3</c:v>
                </c:pt>
                <c:pt idx="61546">
                  <c:v>1.0068416595458984E-3</c:v>
                </c:pt>
                <c:pt idx="61547">
                  <c:v>1.0080337524414063E-3</c:v>
                </c:pt>
                <c:pt idx="61548">
                  <c:v>1.007080078125E-3</c:v>
                </c:pt>
                <c:pt idx="61549">
                  <c:v>1.0068416595458984E-3</c:v>
                </c:pt>
                <c:pt idx="61550">
                  <c:v>1.007080078125E-3</c:v>
                </c:pt>
                <c:pt idx="61551">
                  <c:v>1.007080078125E-3</c:v>
                </c:pt>
                <c:pt idx="61552">
                  <c:v>1.0068416595458984E-3</c:v>
                </c:pt>
                <c:pt idx="61553">
                  <c:v>1.007080078125E-3</c:v>
                </c:pt>
                <c:pt idx="61554">
                  <c:v>1.007080078125E-3</c:v>
                </c:pt>
                <c:pt idx="61555">
                  <c:v>1.0068416595458984E-3</c:v>
                </c:pt>
                <c:pt idx="61556">
                  <c:v>1.007080078125E-3</c:v>
                </c:pt>
                <c:pt idx="61557">
                  <c:v>1.007080078125E-3</c:v>
                </c:pt>
                <c:pt idx="61558">
                  <c:v>1.0068416595458984E-3</c:v>
                </c:pt>
                <c:pt idx="61559">
                  <c:v>1.007080078125E-3</c:v>
                </c:pt>
                <c:pt idx="61560">
                  <c:v>1.0080337524414063E-3</c:v>
                </c:pt>
                <c:pt idx="61561">
                  <c:v>1.007080078125E-3</c:v>
                </c:pt>
                <c:pt idx="61562">
                  <c:v>1.0068416595458984E-3</c:v>
                </c:pt>
                <c:pt idx="61563">
                  <c:v>1.007080078125E-3</c:v>
                </c:pt>
                <c:pt idx="61564">
                  <c:v>1.007080078125E-3</c:v>
                </c:pt>
                <c:pt idx="61565">
                  <c:v>1.0068416595458984E-3</c:v>
                </c:pt>
                <c:pt idx="61566">
                  <c:v>1.007080078125E-3</c:v>
                </c:pt>
                <c:pt idx="61567">
                  <c:v>1.007080078125E-3</c:v>
                </c:pt>
                <c:pt idx="61568">
                  <c:v>1.0068416595458984E-3</c:v>
                </c:pt>
                <c:pt idx="61569">
                  <c:v>1.007080078125E-3</c:v>
                </c:pt>
                <c:pt idx="61570">
                  <c:v>1.007080078125E-3</c:v>
                </c:pt>
                <c:pt idx="61571">
                  <c:v>1.0068416595458984E-3</c:v>
                </c:pt>
                <c:pt idx="61572">
                  <c:v>1.0080337524414063E-3</c:v>
                </c:pt>
                <c:pt idx="61573">
                  <c:v>1.007080078125E-3</c:v>
                </c:pt>
                <c:pt idx="61574">
                  <c:v>1.0068416595458984E-3</c:v>
                </c:pt>
                <c:pt idx="61575">
                  <c:v>1.007080078125E-3</c:v>
                </c:pt>
                <c:pt idx="61576">
                  <c:v>1.007080078125E-3</c:v>
                </c:pt>
                <c:pt idx="61577">
                  <c:v>1.0068416595458984E-3</c:v>
                </c:pt>
                <c:pt idx="61578">
                  <c:v>1.007080078125E-3</c:v>
                </c:pt>
                <c:pt idx="61579">
                  <c:v>1.007080078125E-3</c:v>
                </c:pt>
                <c:pt idx="61580">
                  <c:v>1.0068416595458984E-3</c:v>
                </c:pt>
                <c:pt idx="61581">
                  <c:v>1.007080078125E-3</c:v>
                </c:pt>
                <c:pt idx="61582">
                  <c:v>1.007080078125E-3</c:v>
                </c:pt>
                <c:pt idx="61583">
                  <c:v>1.0068416595458984E-3</c:v>
                </c:pt>
                <c:pt idx="61584">
                  <c:v>1.007080078125E-3</c:v>
                </c:pt>
                <c:pt idx="61585">
                  <c:v>1.0080337524414063E-3</c:v>
                </c:pt>
                <c:pt idx="61586">
                  <c:v>1.007080078125E-3</c:v>
                </c:pt>
                <c:pt idx="61587">
                  <c:v>1.0068416595458984E-3</c:v>
                </c:pt>
                <c:pt idx="61588">
                  <c:v>1.007080078125E-3</c:v>
                </c:pt>
                <c:pt idx="61589">
                  <c:v>1.007080078125E-3</c:v>
                </c:pt>
                <c:pt idx="61590">
                  <c:v>1.0068416595458984E-3</c:v>
                </c:pt>
                <c:pt idx="61591">
                  <c:v>1.007080078125E-3</c:v>
                </c:pt>
                <c:pt idx="61592">
                  <c:v>1.007080078125E-3</c:v>
                </c:pt>
                <c:pt idx="61593">
                  <c:v>1.0068416595458984E-3</c:v>
                </c:pt>
                <c:pt idx="61594">
                  <c:v>1.007080078125E-3</c:v>
                </c:pt>
                <c:pt idx="61595">
                  <c:v>1.007080078125E-3</c:v>
                </c:pt>
                <c:pt idx="61596">
                  <c:v>1.0068416595458984E-3</c:v>
                </c:pt>
                <c:pt idx="61597">
                  <c:v>1.0080337524414063E-3</c:v>
                </c:pt>
                <c:pt idx="61598">
                  <c:v>1.007080078125E-3</c:v>
                </c:pt>
                <c:pt idx="61599">
                  <c:v>1.0068416595458984E-3</c:v>
                </c:pt>
                <c:pt idx="61600">
                  <c:v>1.007080078125E-3</c:v>
                </c:pt>
                <c:pt idx="61601">
                  <c:v>1.007080078125E-3</c:v>
                </c:pt>
                <c:pt idx="61602">
                  <c:v>1.0068416595458984E-3</c:v>
                </c:pt>
                <c:pt idx="61603">
                  <c:v>1.007080078125E-3</c:v>
                </c:pt>
                <c:pt idx="61604">
                  <c:v>1.007080078125E-3</c:v>
                </c:pt>
                <c:pt idx="61605">
                  <c:v>1.0068416595458984E-3</c:v>
                </c:pt>
                <c:pt idx="61606">
                  <c:v>1.007080078125E-3</c:v>
                </c:pt>
                <c:pt idx="61607">
                  <c:v>1.007080078125E-3</c:v>
                </c:pt>
                <c:pt idx="61608">
                  <c:v>1.0068416595458984E-3</c:v>
                </c:pt>
                <c:pt idx="61609">
                  <c:v>1.007080078125E-3</c:v>
                </c:pt>
                <c:pt idx="61610">
                  <c:v>1.0080337524414063E-3</c:v>
                </c:pt>
                <c:pt idx="61611">
                  <c:v>1.007080078125E-3</c:v>
                </c:pt>
                <c:pt idx="61612">
                  <c:v>1.0068416595458984E-3</c:v>
                </c:pt>
                <c:pt idx="61613">
                  <c:v>1.007080078125E-3</c:v>
                </c:pt>
                <c:pt idx="61614">
                  <c:v>1.007080078125E-3</c:v>
                </c:pt>
                <c:pt idx="61615">
                  <c:v>1.0068416595458984E-3</c:v>
                </c:pt>
                <c:pt idx="61616">
                  <c:v>1.007080078125E-3</c:v>
                </c:pt>
                <c:pt idx="61617">
                  <c:v>1.007080078125E-3</c:v>
                </c:pt>
                <c:pt idx="61618">
                  <c:v>1.0068416595458984E-3</c:v>
                </c:pt>
                <c:pt idx="61619">
                  <c:v>1.007080078125E-3</c:v>
                </c:pt>
                <c:pt idx="61620">
                  <c:v>1.007080078125E-3</c:v>
                </c:pt>
                <c:pt idx="61621">
                  <c:v>1.0068416595458984E-3</c:v>
                </c:pt>
                <c:pt idx="61622">
                  <c:v>1.0080337524414063E-3</c:v>
                </c:pt>
                <c:pt idx="61623">
                  <c:v>1.007080078125E-3</c:v>
                </c:pt>
                <c:pt idx="61624">
                  <c:v>1.0068416595458984E-3</c:v>
                </c:pt>
                <c:pt idx="61625">
                  <c:v>1.007080078125E-3</c:v>
                </c:pt>
                <c:pt idx="61626">
                  <c:v>1.007080078125E-3</c:v>
                </c:pt>
                <c:pt idx="61627">
                  <c:v>1.0068416595458984E-3</c:v>
                </c:pt>
                <c:pt idx="61628">
                  <c:v>1.007080078125E-3</c:v>
                </c:pt>
                <c:pt idx="61629">
                  <c:v>1.007080078125E-3</c:v>
                </c:pt>
                <c:pt idx="61630">
                  <c:v>1.0068416595458984E-3</c:v>
                </c:pt>
                <c:pt idx="61631">
                  <c:v>1.007080078125E-3</c:v>
                </c:pt>
                <c:pt idx="61632">
                  <c:v>1.007080078125E-3</c:v>
                </c:pt>
                <c:pt idx="61633">
                  <c:v>1.0068416595458984E-3</c:v>
                </c:pt>
                <c:pt idx="61634">
                  <c:v>1.007080078125E-3</c:v>
                </c:pt>
                <c:pt idx="61635">
                  <c:v>1.0080337524414063E-3</c:v>
                </c:pt>
                <c:pt idx="61636">
                  <c:v>1.007080078125E-3</c:v>
                </c:pt>
                <c:pt idx="61637">
                  <c:v>1.0068416595458984E-3</c:v>
                </c:pt>
                <c:pt idx="61638">
                  <c:v>1.007080078125E-3</c:v>
                </c:pt>
                <c:pt idx="61639">
                  <c:v>1.007080078125E-3</c:v>
                </c:pt>
                <c:pt idx="61640">
                  <c:v>1.0068416595458984E-3</c:v>
                </c:pt>
                <c:pt idx="61641">
                  <c:v>1.007080078125E-3</c:v>
                </c:pt>
                <c:pt idx="61642">
                  <c:v>1.007080078125E-3</c:v>
                </c:pt>
                <c:pt idx="61643">
                  <c:v>1.0068416595458984E-3</c:v>
                </c:pt>
                <c:pt idx="61644">
                  <c:v>1.007080078125E-3</c:v>
                </c:pt>
                <c:pt idx="61645">
                  <c:v>1.007080078125E-3</c:v>
                </c:pt>
                <c:pt idx="61646">
                  <c:v>1.0068416595458984E-3</c:v>
                </c:pt>
                <c:pt idx="61647">
                  <c:v>1.0080337524414063E-3</c:v>
                </c:pt>
                <c:pt idx="61648">
                  <c:v>1.007080078125E-3</c:v>
                </c:pt>
                <c:pt idx="61649">
                  <c:v>1.0068416595458984E-3</c:v>
                </c:pt>
                <c:pt idx="61650">
                  <c:v>1.007080078125E-3</c:v>
                </c:pt>
                <c:pt idx="61651">
                  <c:v>1.007080078125E-3</c:v>
                </c:pt>
                <c:pt idx="61652">
                  <c:v>1.0068416595458984E-3</c:v>
                </c:pt>
                <c:pt idx="61653">
                  <c:v>1.007080078125E-3</c:v>
                </c:pt>
                <c:pt idx="61654">
                  <c:v>1.007080078125E-3</c:v>
                </c:pt>
                <c:pt idx="61655">
                  <c:v>1.0068416595458984E-3</c:v>
                </c:pt>
                <c:pt idx="61656">
                  <c:v>1.007080078125E-3</c:v>
                </c:pt>
                <c:pt idx="61657">
                  <c:v>1.007080078125E-3</c:v>
                </c:pt>
                <c:pt idx="61658">
                  <c:v>1.0068416595458984E-3</c:v>
                </c:pt>
                <c:pt idx="61659">
                  <c:v>1.007080078125E-3</c:v>
                </c:pt>
                <c:pt idx="61660">
                  <c:v>1.0080337524414063E-3</c:v>
                </c:pt>
                <c:pt idx="61661">
                  <c:v>1.007080078125E-3</c:v>
                </c:pt>
                <c:pt idx="61662">
                  <c:v>1.0068416595458984E-3</c:v>
                </c:pt>
                <c:pt idx="61663">
                  <c:v>1.007080078125E-3</c:v>
                </c:pt>
                <c:pt idx="61664">
                  <c:v>1.007080078125E-3</c:v>
                </c:pt>
                <c:pt idx="61665">
                  <c:v>1.0068416595458984E-3</c:v>
                </c:pt>
                <c:pt idx="61666">
                  <c:v>1.007080078125E-3</c:v>
                </c:pt>
                <c:pt idx="61667">
                  <c:v>1.007080078125E-3</c:v>
                </c:pt>
                <c:pt idx="61668">
                  <c:v>1.0068416595458984E-3</c:v>
                </c:pt>
                <c:pt idx="61669">
                  <c:v>1.007080078125E-3</c:v>
                </c:pt>
                <c:pt idx="61670">
                  <c:v>1.007080078125E-3</c:v>
                </c:pt>
                <c:pt idx="61671">
                  <c:v>1.0068416595458984E-3</c:v>
                </c:pt>
                <c:pt idx="61672">
                  <c:v>1.0080337524414063E-3</c:v>
                </c:pt>
                <c:pt idx="61673">
                  <c:v>1.007080078125E-3</c:v>
                </c:pt>
                <c:pt idx="61674">
                  <c:v>1.0068416595458984E-3</c:v>
                </c:pt>
                <c:pt idx="61675">
                  <c:v>1.007080078125E-3</c:v>
                </c:pt>
                <c:pt idx="61676">
                  <c:v>1.007080078125E-3</c:v>
                </c:pt>
                <c:pt idx="61677">
                  <c:v>1.0068416595458984E-3</c:v>
                </c:pt>
                <c:pt idx="61678">
                  <c:v>1.007080078125E-3</c:v>
                </c:pt>
                <c:pt idx="61679">
                  <c:v>5.0349235534667969E-3</c:v>
                </c:pt>
                <c:pt idx="61680">
                  <c:v>1.007080078125E-3</c:v>
                </c:pt>
                <c:pt idx="61681">
                  <c:v>1.0080337524414063E-3</c:v>
                </c:pt>
                <c:pt idx="61682">
                  <c:v>1.007080078125E-3</c:v>
                </c:pt>
                <c:pt idx="61683">
                  <c:v>1.0068416595458984E-3</c:v>
                </c:pt>
                <c:pt idx="61684">
                  <c:v>1.007080078125E-3</c:v>
                </c:pt>
                <c:pt idx="61685">
                  <c:v>1.007080078125E-3</c:v>
                </c:pt>
                <c:pt idx="61686">
                  <c:v>1.0068416595458984E-3</c:v>
                </c:pt>
                <c:pt idx="61687">
                  <c:v>1.007080078125E-3</c:v>
                </c:pt>
                <c:pt idx="61688">
                  <c:v>1.007080078125E-3</c:v>
                </c:pt>
                <c:pt idx="61689">
                  <c:v>1.0068416595458984E-3</c:v>
                </c:pt>
                <c:pt idx="61690">
                  <c:v>1.007080078125E-3</c:v>
                </c:pt>
                <c:pt idx="61691">
                  <c:v>1.007080078125E-3</c:v>
                </c:pt>
                <c:pt idx="61692">
                  <c:v>1.0068416595458984E-3</c:v>
                </c:pt>
                <c:pt idx="61693">
                  <c:v>1.0080337524414063E-3</c:v>
                </c:pt>
                <c:pt idx="61694">
                  <c:v>1.007080078125E-3</c:v>
                </c:pt>
                <c:pt idx="61695">
                  <c:v>1.0068416595458984E-3</c:v>
                </c:pt>
                <c:pt idx="61696">
                  <c:v>1.007080078125E-3</c:v>
                </c:pt>
                <c:pt idx="61697">
                  <c:v>1.007080078125E-3</c:v>
                </c:pt>
                <c:pt idx="61698">
                  <c:v>1.0068416595458984E-3</c:v>
                </c:pt>
                <c:pt idx="61699">
                  <c:v>1.007080078125E-3</c:v>
                </c:pt>
                <c:pt idx="61700">
                  <c:v>1.007080078125E-3</c:v>
                </c:pt>
                <c:pt idx="61701">
                  <c:v>1.0068416595458984E-3</c:v>
                </c:pt>
                <c:pt idx="61702">
                  <c:v>1.007080078125E-3</c:v>
                </c:pt>
                <c:pt idx="61703">
                  <c:v>1.007080078125E-3</c:v>
                </c:pt>
                <c:pt idx="61704">
                  <c:v>1.0068416595458984E-3</c:v>
                </c:pt>
                <c:pt idx="61705">
                  <c:v>1.007080078125E-3</c:v>
                </c:pt>
                <c:pt idx="61706">
                  <c:v>1.0080337524414063E-3</c:v>
                </c:pt>
                <c:pt idx="61707">
                  <c:v>1.007080078125E-3</c:v>
                </c:pt>
                <c:pt idx="61708">
                  <c:v>1.0068416595458984E-3</c:v>
                </c:pt>
                <c:pt idx="61709">
                  <c:v>1.007080078125E-3</c:v>
                </c:pt>
                <c:pt idx="61710">
                  <c:v>1.007080078125E-3</c:v>
                </c:pt>
                <c:pt idx="61711">
                  <c:v>1.0068416595458984E-3</c:v>
                </c:pt>
                <c:pt idx="61712">
                  <c:v>1.007080078125E-3</c:v>
                </c:pt>
                <c:pt idx="61713">
                  <c:v>1.007080078125E-3</c:v>
                </c:pt>
                <c:pt idx="61714">
                  <c:v>1.0068416595458984E-3</c:v>
                </c:pt>
                <c:pt idx="61715">
                  <c:v>1.007080078125E-3</c:v>
                </c:pt>
                <c:pt idx="61716">
                  <c:v>1.007080078125E-3</c:v>
                </c:pt>
                <c:pt idx="61717">
                  <c:v>1.0068416595458984E-3</c:v>
                </c:pt>
                <c:pt idx="61718">
                  <c:v>1.0080337524414063E-3</c:v>
                </c:pt>
                <c:pt idx="61719">
                  <c:v>1.007080078125E-3</c:v>
                </c:pt>
                <c:pt idx="61720">
                  <c:v>1.0068416595458984E-3</c:v>
                </c:pt>
                <c:pt idx="61721">
                  <c:v>1.007080078125E-3</c:v>
                </c:pt>
                <c:pt idx="61722">
                  <c:v>1.007080078125E-3</c:v>
                </c:pt>
                <c:pt idx="61723">
                  <c:v>1.0068416595458984E-3</c:v>
                </c:pt>
                <c:pt idx="61724">
                  <c:v>1.007080078125E-3</c:v>
                </c:pt>
                <c:pt idx="61725">
                  <c:v>1.007080078125E-3</c:v>
                </c:pt>
                <c:pt idx="61726">
                  <c:v>1.0068416595458984E-3</c:v>
                </c:pt>
                <c:pt idx="61727">
                  <c:v>1.007080078125E-3</c:v>
                </c:pt>
                <c:pt idx="61728">
                  <c:v>1.007080078125E-3</c:v>
                </c:pt>
                <c:pt idx="61729">
                  <c:v>1.0068416595458984E-3</c:v>
                </c:pt>
                <c:pt idx="61730">
                  <c:v>1.007080078125E-3</c:v>
                </c:pt>
                <c:pt idx="61731">
                  <c:v>1.0080337524414063E-3</c:v>
                </c:pt>
                <c:pt idx="61732">
                  <c:v>1.007080078125E-3</c:v>
                </c:pt>
                <c:pt idx="61733">
                  <c:v>1.0068416595458984E-3</c:v>
                </c:pt>
                <c:pt idx="61734">
                  <c:v>1.007080078125E-3</c:v>
                </c:pt>
                <c:pt idx="61735">
                  <c:v>1.007080078125E-3</c:v>
                </c:pt>
                <c:pt idx="61736">
                  <c:v>1.0068416595458984E-3</c:v>
                </c:pt>
                <c:pt idx="61737">
                  <c:v>1.007080078125E-3</c:v>
                </c:pt>
                <c:pt idx="61738">
                  <c:v>1.007080078125E-3</c:v>
                </c:pt>
                <c:pt idx="61739">
                  <c:v>1.0068416595458984E-3</c:v>
                </c:pt>
                <c:pt idx="61740">
                  <c:v>1.007080078125E-3</c:v>
                </c:pt>
                <c:pt idx="61741">
                  <c:v>1.0068416595458984E-3</c:v>
                </c:pt>
                <c:pt idx="61742">
                  <c:v>1.007080078125E-3</c:v>
                </c:pt>
                <c:pt idx="61743">
                  <c:v>1.0080337524414063E-3</c:v>
                </c:pt>
                <c:pt idx="61744">
                  <c:v>1.007080078125E-3</c:v>
                </c:pt>
                <c:pt idx="61745">
                  <c:v>1.0068416595458984E-3</c:v>
                </c:pt>
                <c:pt idx="61746">
                  <c:v>1.007080078125E-3</c:v>
                </c:pt>
                <c:pt idx="61747">
                  <c:v>1.007080078125E-3</c:v>
                </c:pt>
                <c:pt idx="61748">
                  <c:v>1.0068416595458984E-3</c:v>
                </c:pt>
                <c:pt idx="61749">
                  <c:v>1.007080078125E-3</c:v>
                </c:pt>
                <c:pt idx="61750">
                  <c:v>1.007080078125E-3</c:v>
                </c:pt>
                <c:pt idx="61751">
                  <c:v>1.0068416595458984E-3</c:v>
                </c:pt>
                <c:pt idx="61752">
                  <c:v>1.007080078125E-3</c:v>
                </c:pt>
                <c:pt idx="61753">
                  <c:v>1.007080078125E-3</c:v>
                </c:pt>
                <c:pt idx="61754">
                  <c:v>1.0068416595458984E-3</c:v>
                </c:pt>
                <c:pt idx="61755">
                  <c:v>1.007080078125E-3</c:v>
                </c:pt>
                <c:pt idx="61756">
                  <c:v>1.0080337524414063E-3</c:v>
                </c:pt>
                <c:pt idx="61757">
                  <c:v>1.007080078125E-3</c:v>
                </c:pt>
                <c:pt idx="61758">
                  <c:v>1.0068416595458984E-3</c:v>
                </c:pt>
                <c:pt idx="61759">
                  <c:v>1.007080078125E-3</c:v>
                </c:pt>
                <c:pt idx="61760">
                  <c:v>1.007080078125E-3</c:v>
                </c:pt>
                <c:pt idx="61761">
                  <c:v>1.0068416595458984E-3</c:v>
                </c:pt>
                <c:pt idx="61762">
                  <c:v>1.007080078125E-3</c:v>
                </c:pt>
                <c:pt idx="61763">
                  <c:v>1.0068416595458984E-3</c:v>
                </c:pt>
                <c:pt idx="61764">
                  <c:v>1.007080078125E-3</c:v>
                </c:pt>
                <c:pt idx="61765">
                  <c:v>1.007080078125E-3</c:v>
                </c:pt>
                <c:pt idx="61766">
                  <c:v>1.0068416595458984E-3</c:v>
                </c:pt>
                <c:pt idx="61767">
                  <c:v>1.007080078125E-3</c:v>
                </c:pt>
                <c:pt idx="61768">
                  <c:v>1.0080337524414063E-3</c:v>
                </c:pt>
                <c:pt idx="61769">
                  <c:v>1.007080078125E-3</c:v>
                </c:pt>
                <c:pt idx="61770">
                  <c:v>1.0068416595458984E-3</c:v>
                </c:pt>
                <c:pt idx="61771">
                  <c:v>1.007080078125E-3</c:v>
                </c:pt>
                <c:pt idx="61772">
                  <c:v>1.007080078125E-3</c:v>
                </c:pt>
                <c:pt idx="61773">
                  <c:v>1.0068416595458984E-3</c:v>
                </c:pt>
                <c:pt idx="61774">
                  <c:v>1.007080078125E-3</c:v>
                </c:pt>
                <c:pt idx="61775">
                  <c:v>1.007080078125E-3</c:v>
                </c:pt>
                <c:pt idx="61776">
                  <c:v>1.0068416595458984E-3</c:v>
                </c:pt>
                <c:pt idx="61777">
                  <c:v>1.007080078125E-3</c:v>
                </c:pt>
                <c:pt idx="61778">
                  <c:v>1.007080078125E-3</c:v>
                </c:pt>
                <c:pt idx="61779">
                  <c:v>1.0068416595458984E-3</c:v>
                </c:pt>
                <c:pt idx="61780">
                  <c:v>1.007080078125E-3</c:v>
                </c:pt>
                <c:pt idx="61781">
                  <c:v>1.0080337524414063E-3</c:v>
                </c:pt>
                <c:pt idx="61782">
                  <c:v>1.007080078125E-3</c:v>
                </c:pt>
                <c:pt idx="61783">
                  <c:v>1.0068416595458984E-3</c:v>
                </c:pt>
                <c:pt idx="61784">
                  <c:v>1.007080078125E-3</c:v>
                </c:pt>
                <c:pt idx="61785">
                  <c:v>1.0068416595458984E-3</c:v>
                </c:pt>
                <c:pt idx="61786">
                  <c:v>1.007080078125E-3</c:v>
                </c:pt>
                <c:pt idx="61787">
                  <c:v>1.007080078125E-3</c:v>
                </c:pt>
                <c:pt idx="61788">
                  <c:v>1.0068416595458984E-3</c:v>
                </c:pt>
                <c:pt idx="61789">
                  <c:v>1.007080078125E-3</c:v>
                </c:pt>
                <c:pt idx="61790">
                  <c:v>1.007080078125E-3</c:v>
                </c:pt>
                <c:pt idx="61791">
                  <c:v>1.0068416595458984E-3</c:v>
                </c:pt>
                <c:pt idx="61792">
                  <c:v>1.007080078125E-3</c:v>
                </c:pt>
                <c:pt idx="61793">
                  <c:v>1.0080337524414063E-3</c:v>
                </c:pt>
                <c:pt idx="61794">
                  <c:v>1.007080078125E-3</c:v>
                </c:pt>
                <c:pt idx="61795">
                  <c:v>1.0068416595458984E-3</c:v>
                </c:pt>
                <c:pt idx="61796">
                  <c:v>1.007080078125E-3</c:v>
                </c:pt>
                <c:pt idx="61797">
                  <c:v>1.007080078125E-3</c:v>
                </c:pt>
                <c:pt idx="61798">
                  <c:v>1.0068416595458984E-3</c:v>
                </c:pt>
                <c:pt idx="61799">
                  <c:v>1.007080078125E-3</c:v>
                </c:pt>
                <c:pt idx="61800">
                  <c:v>1.007080078125E-3</c:v>
                </c:pt>
                <c:pt idx="61801">
                  <c:v>1.0068416595458984E-3</c:v>
                </c:pt>
                <c:pt idx="61802">
                  <c:v>1.007080078125E-3</c:v>
                </c:pt>
                <c:pt idx="61803">
                  <c:v>1.007080078125E-3</c:v>
                </c:pt>
                <c:pt idx="61804">
                  <c:v>1.0068416595458984E-3</c:v>
                </c:pt>
                <c:pt idx="61805">
                  <c:v>1.007080078125E-3</c:v>
                </c:pt>
                <c:pt idx="61806">
                  <c:v>1.0080337524414063E-3</c:v>
                </c:pt>
                <c:pt idx="61807">
                  <c:v>1.0068416595458984E-3</c:v>
                </c:pt>
                <c:pt idx="61808">
                  <c:v>1.007080078125E-3</c:v>
                </c:pt>
                <c:pt idx="61809">
                  <c:v>1.007080078125E-3</c:v>
                </c:pt>
                <c:pt idx="61810">
                  <c:v>1.0068416595458984E-3</c:v>
                </c:pt>
                <c:pt idx="61811">
                  <c:v>1.007080078125E-3</c:v>
                </c:pt>
                <c:pt idx="61812">
                  <c:v>1.007080078125E-3</c:v>
                </c:pt>
                <c:pt idx="61813">
                  <c:v>1.0068416595458984E-3</c:v>
                </c:pt>
                <c:pt idx="61814">
                  <c:v>1.007080078125E-3</c:v>
                </c:pt>
                <c:pt idx="61815">
                  <c:v>1.007080078125E-3</c:v>
                </c:pt>
                <c:pt idx="61816">
                  <c:v>1.0068416595458984E-3</c:v>
                </c:pt>
                <c:pt idx="61817">
                  <c:v>1.007080078125E-3</c:v>
                </c:pt>
                <c:pt idx="61818">
                  <c:v>1.0080337524414063E-3</c:v>
                </c:pt>
                <c:pt idx="61819">
                  <c:v>1.007080078125E-3</c:v>
                </c:pt>
                <c:pt idx="61820">
                  <c:v>1.0068416595458984E-3</c:v>
                </c:pt>
                <c:pt idx="61821">
                  <c:v>1.007080078125E-3</c:v>
                </c:pt>
                <c:pt idx="61822">
                  <c:v>1.007080078125E-3</c:v>
                </c:pt>
                <c:pt idx="61823">
                  <c:v>1.0068416595458984E-3</c:v>
                </c:pt>
                <c:pt idx="61824">
                  <c:v>1.007080078125E-3</c:v>
                </c:pt>
                <c:pt idx="61825">
                  <c:v>1.007080078125E-3</c:v>
                </c:pt>
                <c:pt idx="61826">
                  <c:v>1.0068416595458984E-3</c:v>
                </c:pt>
                <c:pt idx="61827">
                  <c:v>1.007080078125E-3</c:v>
                </c:pt>
                <c:pt idx="61828">
                  <c:v>1.007080078125E-3</c:v>
                </c:pt>
                <c:pt idx="61829">
                  <c:v>1.0068416595458984E-3</c:v>
                </c:pt>
                <c:pt idx="61830">
                  <c:v>1.007080078125E-3</c:v>
                </c:pt>
                <c:pt idx="61831">
                  <c:v>1.0080337524414063E-3</c:v>
                </c:pt>
                <c:pt idx="61832">
                  <c:v>1.0068416595458984E-3</c:v>
                </c:pt>
                <c:pt idx="61833">
                  <c:v>1.007080078125E-3</c:v>
                </c:pt>
                <c:pt idx="61834">
                  <c:v>1.007080078125E-3</c:v>
                </c:pt>
                <c:pt idx="61835">
                  <c:v>1.0068416595458984E-3</c:v>
                </c:pt>
                <c:pt idx="61836">
                  <c:v>1.007080078125E-3</c:v>
                </c:pt>
                <c:pt idx="61837">
                  <c:v>1.007080078125E-3</c:v>
                </c:pt>
                <c:pt idx="61838">
                  <c:v>1.0068416595458984E-3</c:v>
                </c:pt>
                <c:pt idx="61839">
                  <c:v>1.007080078125E-3</c:v>
                </c:pt>
                <c:pt idx="61840">
                  <c:v>1.007080078125E-3</c:v>
                </c:pt>
                <c:pt idx="61841">
                  <c:v>1.0068416595458984E-3</c:v>
                </c:pt>
                <c:pt idx="61842">
                  <c:v>1.007080078125E-3</c:v>
                </c:pt>
                <c:pt idx="61843">
                  <c:v>1.0080337524414063E-3</c:v>
                </c:pt>
                <c:pt idx="61844">
                  <c:v>1.007080078125E-3</c:v>
                </c:pt>
                <c:pt idx="61845">
                  <c:v>1.0068416595458984E-3</c:v>
                </c:pt>
                <c:pt idx="61846">
                  <c:v>1.007080078125E-3</c:v>
                </c:pt>
                <c:pt idx="61847">
                  <c:v>1.007080078125E-3</c:v>
                </c:pt>
                <c:pt idx="61848">
                  <c:v>1.0068416595458984E-3</c:v>
                </c:pt>
                <c:pt idx="61849">
                  <c:v>1.007080078125E-3</c:v>
                </c:pt>
                <c:pt idx="61850">
                  <c:v>1.007080078125E-3</c:v>
                </c:pt>
                <c:pt idx="61851">
                  <c:v>1.0068416595458984E-3</c:v>
                </c:pt>
                <c:pt idx="61852">
                  <c:v>1.007080078125E-3</c:v>
                </c:pt>
                <c:pt idx="61853">
                  <c:v>1.007080078125E-3</c:v>
                </c:pt>
                <c:pt idx="61854">
                  <c:v>1.0068416595458984E-3</c:v>
                </c:pt>
                <c:pt idx="61855">
                  <c:v>1.007080078125E-3</c:v>
                </c:pt>
                <c:pt idx="61856">
                  <c:v>1.0080337524414063E-3</c:v>
                </c:pt>
                <c:pt idx="61857">
                  <c:v>1.0068416595458984E-3</c:v>
                </c:pt>
                <c:pt idx="61858">
                  <c:v>1.007080078125E-3</c:v>
                </c:pt>
                <c:pt idx="61859">
                  <c:v>1.007080078125E-3</c:v>
                </c:pt>
                <c:pt idx="61860">
                  <c:v>1.0068416595458984E-3</c:v>
                </c:pt>
                <c:pt idx="61861">
                  <c:v>1.007080078125E-3</c:v>
                </c:pt>
                <c:pt idx="61862">
                  <c:v>1.007080078125E-3</c:v>
                </c:pt>
                <c:pt idx="61863">
                  <c:v>1.0068416595458984E-3</c:v>
                </c:pt>
                <c:pt idx="61864">
                  <c:v>1.007080078125E-3</c:v>
                </c:pt>
                <c:pt idx="61865">
                  <c:v>1.007080078125E-3</c:v>
                </c:pt>
                <c:pt idx="61866">
                  <c:v>1.0068416595458984E-3</c:v>
                </c:pt>
                <c:pt idx="61867">
                  <c:v>1.007080078125E-3</c:v>
                </c:pt>
                <c:pt idx="61868">
                  <c:v>1.0080337524414063E-3</c:v>
                </c:pt>
                <c:pt idx="61869">
                  <c:v>1.007080078125E-3</c:v>
                </c:pt>
                <c:pt idx="61870">
                  <c:v>1.0068416595458984E-3</c:v>
                </c:pt>
                <c:pt idx="61871">
                  <c:v>1.007080078125E-3</c:v>
                </c:pt>
                <c:pt idx="61872">
                  <c:v>1.007080078125E-3</c:v>
                </c:pt>
                <c:pt idx="61873">
                  <c:v>1.0068416595458984E-3</c:v>
                </c:pt>
                <c:pt idx="61874">
                  <c:v>1.007080078125E-3</c:v>
                </c:pt>
                <c:pt idx="61875">
                  <c:v>1.007080078125E-3</c:v>
                </c:pt>
                <c:pt idx="61876">
                  <c:v>1.0068416595458984E-3</c:v>
                </c:pt>
                <c:pt idx="61877">
                  <c:v>1.007080078125E-3</c:v>
                </c:pt>
                <c:pt idx="61878">
                  <c:v>1.007080078125E-3</c:v>
                </c:pt>
                <c:pt idx="61879">
                  <c:v>1.0068416595458984E-3</c:v>
                </c:pt>
                <c:pt idx="61880">
                  <c:v>1.007080078125E-3</c:v>
                </c:pt>
                <c:pt idx="61881">
                  <c:v>1.0080337524414063E-3</c:v>
                </c:pt>
                <c:pt idx="61882">
                  <c:v>1.0068416595458984E-3</c:v>
                </c:pt>
                <c:pt idx="61883">
                  <c:v>1.007080078125E-3</c:v>
                </c:pt>
                <c:pt idx="61884">
                  <c:v>1.007080078125E-3</c:v>
                </c:pt>
                <c:pt idx="61885">
                  <c:v>1.0068416595458984E-3</c:v>
                </c:pt>
                <c:pt idx="61886">
                  <c:v>1.007080078125E-3</c:v>
                </c:pt>
                <c:pt idx="61887">
                  <c:v>1.007080078125E-3</c:v>
                </c:pt>
                <c:pt idx="61888">
                  <c:v>1.0068416595458984E-3</c:v>
                </c:pt>
                <c:pt idx="61889">
                  <c:v>1.007080078125E-3</c:v>
                </c:pt>
                <c:pt idx="61890">
                  <c:v>1.007080078125E-3</c:v>
                </c:pt>
                <c:pt idx="61891">
                  <c:v>1.0068416595458984E-3</c:v>
                </c:pt>
                <c:pt idx="61892">
                  <c:v>1.007080078125E-3</c:v>
                </c:pt>
                <c:pt idx="61893">
                  <c:v>1.0080337524414063E-3</c:v>
                </c:pt>
                <c:pt idx="61894">
                  <c:v>1.007080078125E-3</c:v>
                </c:pt>
                <c:pt idx="61895">
                  <c:v>1.0068416595458984E-3</c:v>
                </c:pt>
                <c:pt idx="61896">
                  <c:v>1.007080078125E-3</c:v>
                </c:pt>
                <c:pt idx="61897">
                  <c:v>1.007080078125E-3</c:v>
                </c:pt>
                <c:pt idx="61898">
                  <c:v>1.0068416595458984E-3</c:v>
                </c:pt>
                <c:pt idx="61899">
                  <c:v>1.007080078125E-3</c:v>
                </c:pt>
                <c:pt idx="61900">
                  <c:v>1.007080078125E-3</c:v>
                </c:pt>
                <c:pt idx="61901">
                  <c:v>1.0068416595458984E-3</c:v>
                </c:pt>
                <c:pt idx="61902">
                  <c:v>1.007080078125E-3</c:v>
                </c:pt>
                <c:pt idx="61903">
                  <c:v>1.007080078125E-3</c:v>
                </c:pt>
                <c:pt idx="61904">
                  <c:v>1.0068416595458984E-3</c:v>
                </c:pt>
                <c:pt idx="61905">
                  <c:v>1.007080078125E-3</c:v>
                </c:pt>
                <c:pt idx="61906">
                  <c:v>1.0080337524414063E-3</c:v>
                </c:pt>
                <c:pt idx="61907">
                  <c:v>1.0068416595458984E-3</c:v>
                </c:pt>
                <c:pt idx="61908">
                  <c:v>1.007080078125E-3</c:v>
                </c:pt>
                <c:pt idx="61909">
                  <c:v>1.007080078125E-3</c:v>
                </c:pt>
                <c:pt idx="61910">
                  <c:v>1.0068416595458984E-3</c:v>
                </c:pt>
                <c:pt idx="61911">
                  <c:v>1.007080078125E-3</c:v>
                </c:pt>
                <c:pt idx="61912">
                  <c:v>1.007080078125E-3</c:v>
                </c:pt>
                <c:pt idx="61913">
                  <c:v>1.0068416595458984E-3</c:v>
                </c:pt>
                <c:pt idx="61914">
                  <c:v>1.007080078125E-3</c:v>
                </c:pt>
                <c:pt idx="61915">
                  <c:v>1.007080078125E-3</c:v>
                </c:pt>
                <c:pt idx="61916">
                  <c:v>1.0068416595458984E-3</c:v>
                </c:pt>
                <c:pt idx="61917">
                  <c:v>1.007080078125E-3</c:v>
                </c:pt>
                <c:pt idx="61918">
                  <c:v>1.0080337524414063E-3</c:v>
                </c:pt>
                <c:pt idx="61919">
                  <c:v>1.007080078125E-3</c:v>
                </c:pt>
                <c:pt idx="61920">
                  <c:v>1.0068416595458984E-3</c:v>
                </c:pt>
                <c:pt idx="61921">
                  <c:v>1.007080078125E-3</c:v>
                </c:pt>
                <c:pt idx="61922">
                  <c:v>1.007080078125E-3</c:v>
                </c:pt>
                <c:pt idx="61923">
                  <c:v>1.0068416595458984E-3</c:v>
                </c:pt>
                <c:pt idx="61924">
                  <c:v>1.007080078125E-3</c:v>
                </c:pt>
                <c:pt idx="61925">
                  <c:v>1.007080078125E-3</c:v>
                </c:pt>
                <c:pt idx="61926">
                  <c:v>1.0068416595458984E-3</c:v>
                </c:pt>
                <c:pt idx="61927">
                  <c:v>1.007080078125E-3</c:v>
                </c:pt>
                <c:pt idx="61928">
                  <c:v>5.0358772277832031E-3</c:v>
                </c:pt>
                <c:pt idx="61929">
                  <c:v>1.007080078125E-3</c:v>
                </c:pt>
                <c:pt idx="61930">
                  <c:v>1.007080078125E-3</c:v>
                </c:pt>
                <c:pt idx="61931">
                  <c:v>1.0068416595458984E-3</c:v>
                </c:pt>
                <c:pt idx="61932">
                  <c:v>1.007080078125E-3</c:v>
                </c:pt>
                <c:pt idx="61933">
                  <c:v>1.007080078125E-3</c:v>
                </c:pt>
                <c:pt idx="61934">
                  <c:v>1.0068416595458984E-3</c:v>
                </c:pt>
                <c:pt idx="61935">
                  <c:v>1.007080078125E-3</c:v>
                </c:pt>
                <c:pt idx="61936">
                  <c:v>1.007080078125E-3</c:v>
                </c:pt>
                <c:pt idx="61937">
                  <c:v>1.0068416595458984E-3</c:v>
                </c:pt>
                <c:pt idx="61938">
                  <c:v>1.007080078125E-3</c:v>
                </c:pt>
                <c:pt idx="61939">
                  <c:v>1.0080337524414063E-3</c:v>
                </c:pt>
                <c:pt idx="61940">
                  <c:v>1.007080078125E-3</c:v>
                </c:pt>
                <c:pt idx="61941">
                  <c:v>1.0068416595458984E-3</c:v>
                </c:pt>
                <c:pt idx="61942">
                  <c:v>1.007080078125E-3</c:v>
                </c:pt>
                <c:pt idx="61943">
                  <c:v>1.007080078125E-3</c:v>
                </c:pt>
                <c:pt idx="61944">
                  <c:v>1.0068416595458984E-3</c:v>
                </c:pt>
                <c:pt idx="61945">
                  <c:v>1.007080078125E-3</c:v>
                </c:pt>
                <c:pt idx="61946">
                  <c:v>1.007080078125E-3</c:v>
                </c:pt>
                <c:pt idx="61947">
                  <c:v>1.0068416595458984E-3</c:v>
                </c:pt>
                <c:pt idx="61948">
                  <c:v>1.007080078125E-3</c:v>
                </c:pt>
                <c:pt idx="61949">
                  <c:v>1.007080078125E-3</c:v>
                </c:pt>
                <c:pt idx="61950">
                  <c:v>1.0068416595458984E-3</c:v>
                </c:pt>
                <c:pt idx="61951">
                  <c:v>1.007080078125E-3</c:v>
                </c:pt>
                <c:pt idx="61952">
                  <c:v>1.0080337524414063E-3</c:v>
                </c:pt>
                <c:pt idx="61953">
                  <c:v>1.0068416595458984E-3</c:v>
                </c:pt>
                <c:pt idx="61954">
                  <c:v>1.007080078125E-3</c:v>
                </c:pt>
                <c:pt idx="61955">
                  <c:v>1.007080078125E-3</c:v>
                </c:pt>
                <c:pt idx="61956">
                  <c:v>1.0068416595458984E-3</c:v>
                </c:pt>
                <c:pt idx="61957">
                  <c:v>1.007080078125E-3</c:v>
                </c:pt>
                <c:pt idx="61958">
                  <c:v>1.007080078125E-3</c:v>
                </c:pt>
                <c:pt idx="61959">
                  <c:v>1.0068416595458984E-3</c:v>
                </c:pt>
                <c:pt idx="61960">
                  <c:v>1.007080078125E-3</c:v>
                </c:pt>
                <c:pt idx="61961">
                  <c:v>1.007080078125E-3</c:v>
                </c:pt>
                <c:pt idx="61962">
                  <c:v>1.0068416595458984E-3</c:v>
                </c:pt>
                <c:pt idx="61963">
                  <c:v>1.007080078125E-3</c:v>
                </c:pt>
                <c:pt idx="61964">
                  <c:v>1.0080337524414063E-3</c:v>
                </c:pt>
                <c:pt idx="61965">
                  <c:v>1.007080078125E-3</c:v>
                </c:pt>
                <c:pt idx="61966">
                  <c:v>1.0068416595458984E-3</c:v>
                </c:pt>
                <c:pt idx="61967">
                  <c:v>1.007080078125E-3</c:v>
                </c:pt>
                <c:pt idx="61968">
                  <c:v>1.007080078125E-3</c:v>
                </c:pt>
                <c:pt idx="61969">
                  <c:v>1.0068416595458984E-3</c:v>
                </c:pt>
                <c:pt idx="61970">
                  <c:v>1.007080078125E-3</c:v>
                </c:pt>
                <c:pt idx="61971">
                  <c:v>1.007080078125E-3</c:v>
                </c:pt>
                <c:pt idx="61972">
                  <c:v>1.0068416595458984E-3</c:v>
                </c:pt>
                <c:pt idx="61973">
                  <c:v>1.007080078125E-3</c:v>
                </c:pt>
                <c:pt idx="61974">
                  <c:v>1.007080078125E-3</c:v>
                </c:pt>
                <c:pt idx="61975">
                  <c:v>1.0068416595458984E-3</c:v>
                </c:pt>
                <c:pt idx="61976">
                  <c:v>1.007080078125E-3</c:v>
                </c:pt>
                <c:pt idx="61977">
                  <c:v>1.0080337524414063E-3</c:v>
                </c:pt>
                <c:pt idx="61978">
                  <c:v>1.0068416595458984E-3</c:v>
                </c:pt>
                <c:pt idx="61979">
                  <c:v>1.007080078125E-3</c:v>
                </c:pt>
                <c:pt idx="61980">
                  <c:v>1.007080078125E-3</c:v>
                </c:pt>
                <c:pt idx="61981">
                  <c:v>1.0068416595458984E-3</c:v>
                </c:pt>
                <c:pt idx="61982">
                  <c:v>1.007080078125E-3</c:v>
                </c:pt>
                <c:pt idx="61983">
                  <c:v>1.007080078125E-3</c:v>
                </c:pt>
                <c:pt idx="61984">
                  <c:v>1.0068416595458984E-3</c:v>
                </c:pt>
                <c:pt idx="61985">
                  <c:v>1.007080078125E-3</c:v>
                </c:pt>
                <c:pt idx="61986">
                  <c:v>1.007080078125E-3</c:v>
                </c:pt>
                <c:pt idx="61987">
                  <c:v>1.0068416595458984E-3</c:v>
                </c:pt>
                <c:pt idx="61988">
                  <c:v>1.007080078125E-3</c:v>
                </c:pt>
                <c:pt idx="61989">
                  <c:v>1.0080337524414063E-3</c:v>
                </c:pt>
                <c:pt idx="61990">
                  <c:v>1.007080078125E-3</c:v>
                </c:pt>
                <c:pt idx="61991">
                  <c:v>1.0068416595458984E-3</c:v>
                </c:pt>
                <c:pt idx="61992">
                  <c:v>1.007080078125E-3</c:v>
                </c:pt>
                <c:pt idx="61993">
                  <c:v>1.007080078125E-3</c:v>
                </c:pt>
                <c:pt idx="61994">
                  <c:v>1.0068416595458984E-3</c:v>
                </c:pt>
                <c:pt idx="61995">
                  <c:v>1.007080078125E-3</c:v>
                </c:pt>
                <c:pt idx="61996">
                  <c:v>1.007080078125E-3</c:v>
                </c:pt>
                <c:pt idx="61997">
                  <c:v>1.0068416595458984E-3</c:v>
                </c:pt>
                <c:pt idx="61998">
                  <c:v>1.007080078125E-3</c:v>
                </c:pt>
                <c:pt idx="61999">
                  <c:v>1.007080078125E-3</c:v>
                </c:pt>
                <c:pt idx="62000">
                  <c:v>1.0068416595458984E-3</c:v>
                </c:pt>
                <c:pt idx="62001">
                  <c:v>1.007080078125E-3</c:v>
                </c:pt>
                <c:pt idx="62002">
                  <c:v>1.0080337524414063E-3</c:v>
                </c:pt>
                <c:pt idx="62003">
                  <c:v>1.0068416595458984E-3</c:v>
                </c:pt>
                <c:pt idx="62004">
                  <c:v>1.007080078125E-3</c:v>
                </c:pt>
                <c:pt idx="62005">
                  <c:v>1.007080078125E-3</c:v>
                </c:pt>
                <c:pt idx="62006">
                  <c:v>1.0068416595458984E-3</c:v>
                </c:pt>
                <c:pt idx="62007">
                  <c:v>1.007080078125E-3</c:v>
                </c:pt>
                <c:pt idx="62008">
                  <c:v>1.007080078125E-3</c:v>
                </c:pt>
                <c:pt idx="62009">
                  <c:v>1.0068416595458984E-3</c:v>
                </c:pt>
                <c:pt idx="62010">
                  <c:v>1.007080078125E-3</c:v>
                </c:pt>
                <c:pt idx="62011">
                  <c:v>1.007080078125E-3</c:v>
                </c:pt>
                <c:pt idx="62012">
                  <c:v>1.0068416595458984E-3</c:v>
                </c:pt>
                <c:pt idx="62013">
                  <c:v>1.007080078125E-3</c:v>
                </c:pt>
                <c:pt idx="62014">
                  <c:v>1.0080337524414063E-3</c:v>
                </c:pt>
                <c:pt idx="62015">
                  <c:v>1.007080078125E-3</c:v>
                </c:pt>
                <c:pt idx="62016">
                  <c:v>1.0068416595458984E-3</c:v>
                </c:pt>
                <c:pt idx="62017">
                  <c:v>1.007080078125E-3</c:v>
                </c:pt>
                <c:pt idx="62018">
                  <c:v>1.007080078125E-3</c:v>
                </c:pt>
                <c:pt idx="62019">
                  <c:v>1.0068416595458984E-3</c:v>
                </c:pt>
                <c:pt idx="62020">
                  <c:v>1.007080078125E-3</c:v>
                </c:pt>
                <c:pt idx="62021">
                  <c:v>1.007080078125E-3</c:v>
                </c:pt>
                <c:pt idx="62022">
                  <c:v>1.0068416595458984E-3</c:v>
                </c:pt>
                <c:pt idx="62023">
                  <c:v>1.007080078125E-3</c:v>
                </c:pt>
                <c:pt idx="62024">
                  <c:v>1.007080078125E-3</c:v>
                </c:pt>
                <c:pt idx="62025">
                  <c:v>1.0068416595458984E-3</c:v>
                </c:pt>
                <c:pt idx="62026">
                  <c:v>1.0080337524414063E-3</c:v>
                </c:pt>
                <c:pt idx="62027">
                  <c:v>1.007080078125E-3</c:v>
                </c:pt>
                <c:pt idx="62028">
                  <c:v>1.0068416595458984E-3</c:v>
                </c:pt>
                <c:pt idx="62029">
                  <c:v>1.007080078125E-3</c:v>
                </c:pt>
                <c:pt idx="62030">
                  <c:v>1.007080078125E-3</c:v>
                </c:pt>
                <c:pt idx="62031">
                  <c:v>1.0068416595458984E-3</c:v>
                </c:pt>
                <c:pt idx="62032">
                  <c:v>1.007080078125E-3</c:v>
                </c:pt>
                <c:pt idx="62033">
                  <c:v>1.007080078125E-3</c:v>
                </c:pt>
                <c:pt idx="62034">
                  <c:v>1.0068416595458984E-3</c:v>
                </c:pt>
                <c:pt idx="62035">
                  <c:v>1.007080078125E-3</c:v>
                </c:pt>
                <c:pt idx="62036">
                  <c:v>1.007080078125E-3</c:v>
                </c:pt>
                <c:pt idx="62037">
                  <c:v>1.0068416595458984E-3</c:v>
                </c:pt>
                <c:pt idx="62038">
                  <c:v>1.007080078125E-3</c:v>
                </c:pt>
                <c:pt idx="62039">
                  <c:v>1.0080337524414063E-3</c:v>
                </c:pt>
                <c:pt idx="62040">
                  <c:v>1.007080078125E-3</c:v>
                </c:pt>
                <c:pt idx="62041">
                  <c:v>1.0068416595458984E-3</c:v>
                </c:pt>
                <c:pt idx="62042">
                  <c:v>1.007080078125E-3</c:v>
                </c:pt>
                <c:pt idx="62043">
                  <c:v>1.007080078125E-3</c:v>
                </c:pt>
                <c:pt idx="62044">
                  <c:v>1.0068416595458984E-3</c:v>
                </c:pt>
                <c:pt idx="62045">
                  <c:v>1.007080078125E-3</c:v>
                </c:pt>
                <c:pt idx="62046">
                  <c:v>1.007080078125E-3</c:v>
                </c:pt>
                <c:pt idx="62047">
                  <c:v>1.0068416595458984E-3</c:v>
                </c:pt>
                <c:pt idx="62048">
                  <c:v>1.007080078125E-3</c:v>
                </c:pt>
                <c:pt idx="62049">
                  <c:v>1.007080078125E-3</c:v>
                </c:pt>
                <c:pt idx="62050">
                  <c:v>1.0068416595458984E-3</c:v>
                </c:pt>
                <c:pt idx="62051">
                  <c:v>1.0080337524414063E-3</c:v>
                </c:pt>
                <c:pt idx="62052">
                  <c:v>1.007080078125E-3</c:v>
                </c:pt>
                <c:pt idx="62053">
                  <c:v>1.0068416595458984E-3</c:v>
                </c:pt>
                <c:pt idx="62054">
                  <c:v>4.0280818939208984E-3</c:v>
                </c:pt>
                <c:pt idx="62055">
                  <c:v>1.007080078125E-3</c:v>
                </c:pt>
                <c:pt idx="62056">
                  <c:v>1.0068416595458984E-3</c:v>
                </c:pt>
                <c:pt idx="62057">
                  <c:v>1.007080078125E-3</c:v>
                </c:pt>
                <c:pt idx="62058">
                  <c:v>1.007080078125E-3</c:v>
                </c:pt>
                <c:pt idx="62059">
                  <c:v>1.0068416595458984E-3</c:v>
                </c:pt>
                <c:pt idx="62060">
                  <c:v>1.007080078125E-3</c:v>
                </c:pt>
                <c:pt idx="62061">
                  <c:v>1.0080337524414063E-3</c:v>
                </c:pt>
                <c:pt idx="62062">
                  <c:v>1.007080078125E-3</c:v>
                </c:pt>
                <c:pt idx="62063">
                  <c:v>1.0068416595458984E-3</c:v>
                </c:pt>
                <c:pt idx="62064">
                  <c:v>1.007080078125E-3</c:v>
                </c:pt>
                <c:pt idx="62065">
                  <c:v>1.007080078125E-3</c:v>
                </c:pt>
                <c:pt idx="62066">
                  <c:v>1.0068416595458984E-3</c:v>
                </c:pt>
                <c:pt idx="62067">
                  <c:v>1.007080078125E-3</c:v>
                </c:pt>
                <c:pt idx="62068">
                  <c:v>1.007080078125E-3</c:v>
                </c:pt>
                <c:pt idx="62069">
                  <c:v>1.0068416595458984E-3</c:v>
                </c:pt>
                <c:pt idx="62070">
                  <c:v>1.007080078125E-3</c:v>
                </c:pt>
                <c:pt idx="62071">
                  <c:v>1.007080078125E-3</c:v>
                </c:pt>
                <c:pt idx="62072">
                  <c:v>1.0068416595458984E-3</c:v>
                </c:pt>
                <c:pt idx="62073">
                  <c:v>1.0080337524414063E-3</c:v>
                </c:pt>
                <c:pt idx="62074">
                  <c:v>1.007080078125E-3</c:v>
                </c:pt>
                <c:pt idx="62075">
                  <c:v>1.0068416595458984E-3</c:v>
                </c:pt>
                <c:pt idx="62076">
                  <c:v>1.007080078125E-3</c:v>
                </c:pt>
                <c:pt idx="62077">
                  <c:v>1.007080078125E-3</c:v>
                </c:pt>
                <c:pt idx="62078">
                  <c:v>1.0068416595458984E-3</c:v>
                </c:pt>
                <c:pt idx="62079">
                  <c:v>1.007080078125E-3</c:v>
                </c:pt>
                <c:pt idx="62080">
                  <c:v>1.007080078125E-3</c:v>
                </c:pt>
                <c:pt idx="62081">
                  <c:v>1.0068416595458984E-3</c:v>
                </c:pt>
                <c:pt idx="62082">
                  <c:v>1.007080078125E-3</c:v>
                </c:pt>
                <c:pt idx="62083">
                  <c:v>1.007080078125E-3</c:v>
                </c:pt>
                <c:pt idx="62084">
                  <c:v>1.0068416595458984E-3</c:v>
                </c:pt>
                <c:pt idx="62085">
                  <c:v>1.007080078125E-3</c:v>
                </c:pt>
                <c:pt idx="62086">
                  <c:v>1.0080337524414063E-3</c:v>
                </c:pt>
                <c:pt idx="62087">
                  <c:v>1.007080078125E-3</c:v>
                </c:pt>
                <c:pt idx="62088">
                  <c:v>1.0068416595458984E-3</c:v>
                </c:pt>
                <c:pt idx="62089">
                  <c:v>1.007080078125E-3</c:v>
                </c:pt>
                <c:pt idx="62090">
                  <c:v>1.007080078125E-3</c:v>
                </c:pt>
                <c:pt idx="62091">
                  <c:v>1.0068416595458984E-3</c:v>
                </c:pt>
                <c:pt idx="62092">
                  <c:v>1.007080078125E-3</c:v>
                </c:pt>
                <c:pt idx="62093">
                  <c:v>1.007080078125E-3</c:v>
                </c:pt>
                <c:pt idx="62094">
                  <c:v>1.0068416595458984E-3</c:v>
                </c:pt>
                <c:pt idx="62095">
                  <c:v>1.007080078125E-3</c:v>
                </c:pt>
                <c:pt idx="62096">
                  <c:v>1.007080078125E-3</c:v>
                </c:pt>
                <c:pt idx="62097">
                  <c:v>1.0068416595458984E-3</c:v>
                </c:pt>
                <c:pt idx="62098">
                  <c:v>1.1078119277954102E-2</c:v>
                </c:pt>
                <c:pt idx="62099">
                  <c:v>1.0068416595458984E-3</c:v>
                </c:pt>
                <c:pt idx="62100">
                  <c:v>1.007080078125E-3</c:v>
                </c:pt>
                <c:pt idx="62101">
                  <c:v>1.0080337524414063E-3</c:v>
                </c:pt>
                <c:pt idx="62102">
                  <c:v>1.007080078125E-3</c:v>
                </c:pt>
                <c:pt idx="62103">
                  <c:v>1.0068416595458984E-3</c:v>
                </c:pt>
                <c:pt idx="62104">
                  <c:v>1.007080078125E-3</c:v>
                </c:pt>
                <c:pt idx="62105">
                  <c:v>1.007080078125E-3</c:v>
                </c:pt>
                <c:pt idx="62106">
                  <c:v>1.0068416595458984E-3</c:v>
                </c:pt>
                <c:pt idx="62107">
                  <c:v>1.007080078125E-3</c:v>
                </c:pt>
                <c:pt idx="62108">
                  <c:v>1.007080078125E-3</c:v>
                </c:pt>
                <c:pt idx="62109">
                  <c:v>1.0068416595458984E-3</c:v>
                </c:pt>
                <c:pt idx="62110">
                  <c:v>1.007080078125E-3</c:v>
                </c:pt>
                <c:pt idx="62111">
                  <c:v>1.007080078125E-3</c:v>
                </c:pt>
                <c:pt idx="62112">
                  <c:v>1.0068416595458984E-3</c:v>
                </c:pt>
                <c:pt idx="62113">
                  <c:v>1.0080337524414063E-3</c:v>
                </c:pt>
                <c:pt idx="62114">
                  <c:v>1.007080078125E-3</c:v>
                </c:pt>
                <c:pt idx="62115">
                  <c:v>1.0068416595458984E-3</c:v>
                </c:pt>
                <c:pt idx="62116">
                  <c:v>1.007080078125E-3</c:v>
                </c:pt>
                <c:pt idx="62117">
                  <c:v>1.007080078125E-3</c:v>
                </c:pt>
                <c:pt idx="62118">
                  <c:v>1.0068416595458984E-3</c:v>
                </c:pt>
                <c:pt idx="62119">
                  <c:v>1.007080078125E-3</c:v>
                </c:pt>
                <c:pt idx="62120">
                  <c:v>1.007080078125E-3</c:v>
                </c:pt>
                <c:pt idx="62121">
                  <c:v>1.0068416595458984E-3</c:v>
                </c:pt>
                <c:pt idx="62122">
                  <c:v>1.007080078125E-3</c:v>
                </c:pt>
                <c:pt idx="62123">
                  <c:v>1.007080078125E-3</c:v>
                </c:pt>
                <c:pt idx="62124">
                  <c:v>1.0068416595458984E-3</c:v>
                </c:pt>
                <c:pt idx="62125">
                  <c:v>1.007080078125E-3</c:v>
                </c:pt>
                <c:pt idx="62126">
                  <c:v>1.0080337524414063E-3</c:v>
                </c:pt>
                <c:pt idx="62127">
                  <c:v>1.007080078125E-3</c:v>
                </c:pt>
                <c:pt idx="62128">
                  <c:v>1.0068416595458984E-3</c:v>
                </c:pt>
                <c:pt idx="62129">
                  <c:v>1.007080078125E-3</c:v>
                </c:pt>
                <c:pt idx="62130">
                  <c:v>1.007080078125E-3</c:v>
                </c:pt>
                <c:pt idx="62131">
                  <c:v>1.0068416595458984E-3</c:v>
                </c:pt>
                <c:pt idx="62132">
                  <c:v>1.007080078125E-3</c:v>
                </c:pt>
                <c:pt idx="62133">
                  <c:v>1.007080078125E-3</c:v>
                </c:pt>
                <c:pt idx="62134">
                  <c:v>1.0068416595458984E-3</c:v>
                </c:pt>
                <c:pt idx="62135">
                  <c:v>1.007080078125E-3</c:v>
                </c:pt>
                <c:pt idx="62136">
                  <c:v>1.007080078125E-3</c:v>
                </c:pt>
                <c:pt idx="62137">
                  <c:v>1.0068416595458984E-3</c:v>
                </c:pt>
                <c:pt idx="62138">
                  <c:v>1.0080337524414063E-3</c:v>
                </c:pt>
                <c:pt idx="62139">
                  <c:v>1.007080078125E-3</c:v>
                </c:pt>
                <c:pt idx="62140">
                  <c:v>1.0068416595458984E-3</c:v>
                </c:pt>
                <c:pt idx="62141">
                  <c:v>1.007080078125E-3</c:v>
                </c:pt>
                <c:pt idx="62142">
                  <c:v>1.007080078125E-3</c:v>
                </c:pt>
                <c:pt idx="62143">
                  <c:v>1.0068416595458984E-3</c:v>
                </c:pt>
                <c:pt idx="62144">
                  <c:v>1.007080078125E-3</c:v>
                </c:pt>
                <c:pt idx="62145">
                  <c:v>1.007080078125E-3</c:v>
                </c:pt>
                <c:pt idx="62146">
                  <c:v>1.0068416595458984E-3</c:v>
                </c:pt>
                <c:pt idx="62147">
                  <c:v>1.007080078125E-3</c:v>
                </c:pt>
                <c:pt idx="62148">
                  <c:v>1.007080078125E-3</c:v>
                </c:pt>
                <c:pt idx="62149">
                  <c:v>1.0068416595458984E-3</c:v>
                </c:pt>
                <c:pt idx="62150">
                  <c:v>1.007080078125E-3</c:v>
                </c:pt>
                <c:pt idx="62151">
                  <c:v>1.0080337524414063E-3</c:v>
                </c:pt>
                <c:pt idx="62152">
                  <c:v>1.007080078125E-3</c:v>
                </c:pt>
                <c:pt idx="62153">
                  <c:v>1.0068416595458984E-3</c:v>
                </c:pt>
                <c:pt idx="62154">
                  <c:v>1.007080078125E-3</c:v>
                </c:pt>
                <c:pt idx="62155">
                  <c:v>1.007080078125E-3</c:v>
                </c:pt>
                <c:pt idx="62156">
                  <c:v>1.0068416595458984E-3</c:v>
                </c:pt>
                <c:pt idx="62157">
                  <c:v>1.007080078125E-3</c:v>
                </c:pt>
                <c:pt idx="62158">
                  <c:v>1.007080078125E-3</c:v>
                </c:pt>
                <c:pt idx="62159">
                  <c:v>1.0068416595458984E-3</c:v>
                </c:pt>
                <c:pt idx="62160">
                  <c:v>1.007080078125E-3</c:v>
                </c:pt>
                <c:pt idx="62161">
                  <c:v>1.007080078125E-3</c:v>
                </c:pt>
                <c:pt idx="62162">
                  <c:v>1.0068416595458984E-3</c:v>
                </c:pt>
                <c:pt idx="62163">
                  <c:v>1.0080337524414063E-3</c:v>
                </c:pt>
                <c:pt idx="62164">
                  <c:v>1.007080078125E-3</c:v>
                </c:pt>
                <c:pt idx="62165">
                  <c:v>1.0068416595458984E-3</c:v>
                </c:pt>
                <c:pt idx="62166">
                  <c:v>1.007080078125E-3</c:v>
                </c:pt>
                <c:pt idx="62167">
                  <c:v>1.007080078125E-3</c:v>
                </c:pt>
                <c:pt idx="62168">
                  <c:v>1.0068416595458984E-3</c:v>
                </c:pt>
                <c:pt idx="62169">
                  <c:v>1.007080078125E-3</c:v>
                </c:pt>
                <c:pt idx="62170">
                  <c:v>1.007080078125E-3</c:v>
                </c:pt>
                <c:pt idx="62171">
                  <c:v>1.0068416595458984E-3</c:v>
                </c:pt>
                <c:pt idx="62172">
                  <c:v>1.007080078125E-3</c:v>
                </c:pt>
                <c:pt idx="62173">
                  <c:v>1.007080078125E-3</c:v>
                </c:pt>
                <c:pt idx="62174">
                  <c:v>1.0068416595458984E-3</c:v>
                </c:pt>
                <c:pt idx="62175">
                  <c:v>1.007080078125E-3</c:v>
                </c:pt>
                <c:pt idx="62176">
                  <c:v>1.0080337524414063E-3</c:v>
                </c:pt>
                <c:pt idx="62177">
                  <c:v>1.007080078125E-3</c:v>
                </c:pt>
                <c:pt idx="62178">
                  <c:v>1.0068416595458984E-3</c:v>
                </c:pt>
                <c:pt idx="62179">
                  <c:v>1.007080078125E-3</c:v>
                </c:pt>
                <c:pt idx="62180">
                  <c:v>1.007080078125E-3</c:v>
                </c:pt>
                <c:pt idx="62181">
                  <c:v>1.0068416595458984E-3</c:v>
                </c:pt>
                <c:pt idx="62182">
                  <c:v>1.007080078125E-3</c:v>
                </c:pt>
                <c:pt idx="62183">
                  <c:v>1.007080078125E-3</c:v>
                </c:pt>
                <c:pt idx="62184">
                  <c:v>1.0068416595458984E-3</c:v>
                </c:pt>
                <c:pt idx="62185">
                  <c:v>1.007080078125E-3</c:v>
                </c:pt>
                <c:pt idx="62186">
                  <c:v>1.007080078125E-3</c:v>
                </c:pt>
                <c:pt idx="62187">
                  <c:v>1.0068416595458984E-3</c:v>
                </c:pt>
                <c:pt idx="62188">
                  <c:v>1.0080337524414063E-3</c:v>
                </c:pt>
                <c:pt idx="62189">
                  <c:v>1.007080078125E-3</c:v>
                </c:pt>
                <c:pt idx="62190">
                  <c:v>1.0068416595458984E-3</c:v>
                </c:pt>
                <c:pt idx="62191">
                  <c:v>1.007080078125E-3</c:v>
                </c:pt>
                <c:pt idx="62192">
                  <c:v>1.007080078125E-3</c:v>
                </c:pt>
                <c:pt idx="62193">
                  <c:v>1.0068416595458984E-3</c:v>
                </c:pt>
                <c:pt idx="62194">
                  <c:v>1.007080078125E-3</c:v>
                </c:pt>
                <c:pt idx="62195">
                  <c:v>1.007080078125E-3</c:v>
                </c:pt>
                <c:pt idx="62196">
                  <c:v>1.0068416595458984E-3</c:v>
                </c:pt>
                <c:pt idx="62197">
                  <c:v>1.007080078125E-3</c:v>
                </c:pt>
                <c:pt idx="62198">
                  <c:v>1.007080078125E-3</c:v>
                </c:pt>
                <c:pt idx="62199">
                  <c:v>1.0068416595458984E-3</c:v>
                </c:pt>
                <c:pt idx="62200">
                  <c:v>1.007080078125E-3</c:v>
                </c:pt>
                <c:pt idx="62201">
                  <c:v>1.0080337524414063E-3</c:v>
                </c:pt>
                <c:pt idx="62202">
                  <c:v>1.007080078125E-3</c:v>
                </c:pt>
                <c:pt idx="62203">
                  <c:v>1.0068416595458984E-3</c:v>
                </c:pt>
                <c:pt idx="62204">
                  <c:v>1.007080078125E-3</c:v>
                </c:pt>
                <c:pt idx="62205">
                  <c:v>1.007080078125E-3</c:v>
                </c:pt>
                <c:pt idx="62206">
                  <c:v>1.0068416595458984E-3</c:v>
                </c:pt>
                <c:pt idx="62207">
                  <c:v>1.007080078125E-3</c:v>
                </c:pt>
                <c:pt idx="62208">
                  <c:v>1.007080078125E-3</c:v>
                </c:pt>
                <c:pt idx="62209">
                  <c:v>1.0068416595458984E-3</c:v>
                </c:pt>
                <c:pt idx="62210">
                  <c:v>1.007080078125E-3</c:v>
                </c:pt>
                <c:pt idx="62211">
                  <c:v>1.007080078125E-3</c:v>
                </c:pt>
                <c:pt idx="62212">
                  <c:v>3.0219554901123047E-3</c:v>
                </c:pt>
                <c:pt idx="62213">
                  <c:v>1.0068416595458984E-3</c:v>
                </c:pt>
                <c:pt idx="62214">
                  <c:v>1.007080078125E-3</c:v>
                </c:pt>
                <c:pt idx="62215">
                  <c:v>1.007080078125E-3</c:v>
                </c:pt>
                <c:pt idx="62216">
                  <c:v>1.0068416595458984E-3</c:v>
                </c:pt>
                <c:pt idx="62217">
                  <c:v>1.007080078125E-3</c:v>
                </c:pt>
                <c:pt idx="62218">
                  <c:v>1.007080078125E-3</c:v>
                </c:pt>
                <c:pt idx="62219">
                  <c:v>1.0068416595458984E-3</c:v>
                </c:pt>
                <c:pt idx="62220">
                  <c:v>1.007080078125E-3</c:v>
                </c:pt>
                <c:pt idx="62221">
                  <c:v>1.007080078125E-3</c:v>
                </c:pt>
                <c:pt idx="62222">
                  <c:v>1.0068416595458984E-3</c:v>
                </c:pt>
                <c:pt idx="62223">
                  <c:v>1.007080078125E-3</c:v>
                </c:pt>
                <c:pt idx="62224">
                  <c:v>1.0080337524414063E-3</c:v>
                </c:pt>
                <c:pt idx="62225">
                  <c:v>1.007080078125E-3</c:v>
                </c:pt>
                <c:pt idx="62226">
                  <c:v>1.0068416595458984E-3</c:v>
                </c:pt>
                <c:pt idx="62227">
                  <c:v>1.007080078125E-3</c:v>
                </c:pt>
                <c:pt idx="62228">
                  <c:v>1.007080078125E-3</c:v>
                </c:pt>
                <c:pt idx="62229">
                  <c:v>1.0068416595458984E-3</c:v>
                </c:pt>
                <c:pt idx="62230">
                  <c:v>1.007080078125E-3</c:v>
                </c:pt>
                <c:pt idx="62231">
                  <c:v>1.007080078125E-3</c:v>
                </c:pt>
                <c:pt idx="62232">
                  <c:v>1.0068416595458984E-3</c:v>
                </c:pt>
                <c:pt idx="62233">
                  <c:v>1.007080078125E-3</c:v>
                </c:pt>
                <c:pt idx="62234">
                  <c:v>1.0068416595458984E-3</c:v>
                </c:pt>
                <c:pt idx="62235">
                  <c:v>1.007080078125E-3</c:v>
                </c:pt>
                <c:pt idx="62236">
                  <c:v>1.0080337524414063E-3</c:v>
                </c:pt>
                <c:pt idx="62237">
                  <c:v>1.007080078125E-3</c:v>
                </c:pt>
                <c:pt idx="62238">
                  <c:v>1.0068416595458984E-3</c:v>
                </c:pt>
                <c:pt idx="62239">
                  <c:v>1.007080078125E-3</c:v>
                </c:pt>
                <c:pt idx="62240">
                  <c:v>1.007080078125E-3</c:v>
                </c:pt>
                <c:pt idx="62241">
                  <c:v>1.0068416595458984E-3</c:v>
                </c:pt>
                <c:pt idx="62242">
                  <c:v>1.007080078125E-3</c:v>
                </c:pt>
                <c:pt idx="62243">
                  <c:v>1.007080078125E-3</c:v>
                </c:pt>
                <c:pt idx="62244">
                  <c:v>1.0068416595458984E-3</c:v>
                </c:pt>
                <c:pt idx="62245">
                  <c:v>1.007080078125E-3</c:v>
                </c:pt>
                <c:pt idx="62246">
                  <c:v>1.007080078125E-3</c:v>
                </c:pt>
                <c:pt idx="62247">
                  <c:v>1.0068416595458984E-3</c:v>
                </c:pt>
                <c:pt idx="62248">
                  <c:v>1.007080078125E-3</c:v>
                </c:pt>
                <c:pt idx="62249">
                  <c:v>1.0080337524414063E-3</c:v>
                </c:pt>
                <c:pt idx="62250">
                  <c:v>1.007080078125E-3</c:v>
                </c:pt>
                <c:pt idx="62251">
                  <c:v>1.0068416595458984E-3</c:v>
                </c:pt>
                <c:pt idx="62252">
                  <c:v>1.007080078125E-3</c:v>
                </c:pt>
                <c:pt idx="62253">
                  <c:v>1.007080078125E-3</c:v>
                </c:pt>
                <c:pt idx="62254">
                  <c:v>1.0068416595458984E-3</c:v>
                </c:pt>
                <c:pt idx="62255">
                  <c:v>1.007080078125E-3</c:v>
                </c:pt>
                <c:pt idx="62256">
                  <c:v>1.0068416595458984E-3</c:v>
                </c:pt>
                <c:pt idx="62257">
                  <c:v>1.007080078125E-3</c:v>
                </c:pt>
                <c:pt idx="62258">
                  <c:v>1.007080078125E-3</c:v>
                </c:pt>
                <c:pt idx="62259">
                  <c:v>1.0068416595458984E-3</c:v>
                </c:pt>
                <c:pt idx="62260">
                  <c:v>1.007080078125E-3</c:v>
                </c:pt>
                <c:pt idx="62261">
                  <c:v>1.0080337524414063E-3</c:v>
                </c:pt>
                <c:pt idx="62262">
                  <c:v>1.007080078125E-3</c:v>
                </c:pt>
                <c:pt idx="62263">
                  <c:v>1.0068416595458984E-3</c:v>
                </c:pt>
                <c:pt idx="62264">
                  <c:v>1.007080078125E-3</c:v>
                </c:pt>
                <c:pt idx="62265">
                  <c:v>1.007080078125E-3</c:v>
                </c:pt>
                <c:pt idx="62266">
                  <c:v>1.0068416595458984E-3</c:v>
                </c:pt>
                <c:pt idx="62267">
                  <c:v>1.007080078125E-3</c:v>
                </c:pt>
                <c:pt idx="62268">
                  <c:v>1.007080078125E-3</c:v>
                </c:pt>
                <c:pt idx="62269">
                  <c:v>1.0068416595458984E-3</c:v>
                </c:pt>
                <c:pt idx="62270">
                  <c:v>1.007080078125E-3</c:v>
                </c:pt>
                <c:pt idx="62271">
                  <c:v>1.007080078125E-3</c:v>
                </c:pt>
                <c:pt idx="62272">
                  <c:v>1.0068416595458984E-3</c:v>
                </c:pt>
                <c:pt idx="62273">
                  <c:v>1.007080078125E-3</c:v>
                </c:pt>
                <c:pt idx="62274">
                  <c:v>1.0080337524414063E-3</c:v>
                </c:pt>
                <c:pt idx="62275">
                  <c:v>1.007080078125E-3</c:v>
                </c:pt>
                <c:pt idx="62276">
                  <c:v>1.0068416595458984E-3</c:v>
                </c:pt>
                <c:pt idx="62277">
                  <c:v>1.007080078125E-3</c:v>
                </c:pt>
                <c:pt idx="62278">
                  <c:v>1.0068416595458984E-3</c:v>
                </c:pt>
                <c:pt idx="62279">
                  <c:v>1.007080078125E-3</c:v>
                </c:pt>
                <c:pt idx="62280">
                  <c:v>1.007080078125E-3</c:v>
                </c:pt>
                <c:pt idx="62281">
                  <c:v>1.0068416595458984E-3</c:v>
                </c:pt>
                <c:pt idx="62282">
                  <c:v>1.007080078125E-3</c:v>
                </c:pt>
                <c:pt idx="62283">
                  <c:v>1.007080078125E-3</c:v>
                </c:pt>
                <c:pt idx="62284">
                  <c:v>1.0068416595458984E-3</c:v>
                </c:pt>
                <c:pt idx="62285">
                  <c:v>1.007080078125E-3</c:v>
                </c:pt>
                <c:pt idx="62286">
                  <c:v>1.0080337524414063E-3</c:v>
                </c:pt>
                <c:pt idx="62287">
                  <c:v>1.007080078125E-3</c:v>
                </c:pt>
                <c:pt idx="62288">
                  <c:v>1.0068416595458984E-3</c:v>
                </c:pt>
                <c:pt idx="62289">
                  <c:v>1.007080078125E-3</c:v>
                </c:pt>
                <c:pt idx="62290">
                  <c:v>1.007080078125E-3</c:v>
                </c:pt>
                <c:pt idx="62291">
                  <c:v>1.0068416595458984E-3</c:v>
                </c:pt>
                <c:pt idx="62292">
                  <c:v>1.007080078125E-3</c:v>
                </c:pt>
                <c:pt idx="62293">
                  <c:v>1.007080078125E-3</c:v>
                </c:pt>
                <c:pt idx="62294">
                  <c:v>1.0068416595458984E-3</c:v>
                </c:pt>
                <c:pt idx="62295">
                  <c:v>1.007080078125E-3</c:v>
                </c:pt>
                <c:pt idx="62296">
                  <c:v>1.007080078125E-3</c:v>
                </c:pt>
                <c:pt idx="62297">
                  <c:v>1.0068416595458984E-3</c:v>
                </c:pt>
                <c:pt idx="62298">
                  <c:v>1.007080078125E-3</c:v>
                </c:pt>
                <c:pt idx="62299">
                  <c:v>1.0080337524414063E-3</c:v>
                </c:pt>
                <c:pt idx="62300">
                  <c:v>1.0068416595458984E-3</c:v>
                </c:pt>
                <c:pt idx="62301">
                  <c:v>1.007080078125E-3</c:v>
                </c:pt>
                <c:pt idx="62302">
                  <c:v>1.007080078125E-3</c:v>
                </c:pt>
                <c:pt idx="62303">
                  <c:v>1.0068416595458984E-3</c:v>
                </c:pt>
                <c:pt idx="62304">
                  <c:v>1.007080078125E-3</c:v>
                </c:pt>
                <c:pt idx="62305">
                  <c:v>1.007080078125E-3</c:v>
                </c:pt>
                <c:pt idx="62306">
                  <c:v>1.0068416595458984E-3</c:v>
                </c:pt>
                <c:pt idx="62307">
                  <c:v>1.007080078125E-3</c:v>
                </c:pt>
                <c:pt idx="62308">
                  <c:v>1.007080078125E-3</c:v>
                </c:pt>
                <c:pt idx="62309">
                  <c:v>1.0068416595458984E-3</c:v>
                </c:pt>
                <c:pt idx="62310">
                  <c:v>1.007080078125E-3</c:v>
                </c:pt>
                <c:pt idx="62311">
                  <c:v>1.0080337524414063E-3</c:v>
                </c:pt>
                <c:pt idx="62312">
                  <c:v>1.007080078125E-3</c:v>
                </c:pt>
                <c:pt idx="62313">
                  <c:v>1.0068416595458984E-3</c:v>
                </c:pt>
                <c:pt idx="62314">
                  <c:v>1.007080078125E-3</c:v>
                </c:pt>
                <c:pt idx="62315">
                  <c:v>1.007080078125E-3</c:v>
                </c:pt>
                <c:pt idx="62316">
                  <c:v>1.0068416595458984E-3</c:v>
                </c:pt>
                <c:pt idx="62317">
                  <c:v>1.007080078125E-3</c:v>
                </c:pt>
                <c:pt idx="62318">
                  <c:v>1.007080078125E-3</c:v>
                </c:pt>
                <c:pt idx="62319">
                  <c:v>1.0068416595458984E-3</c:v>
                </c:pt>
                <c:pt idx="62320">
                  <c:v>1.007080078125E-3</c:v>
                </c:pt>
                <c:pt idx="62321">
                  <c:v>1.007080078125E-3</c:v>
                </c:pt>
                <c:pt idx="62322">
                  <c:v>1.0068416595458984E-3</c:v>
                </c:pt>
                <c:pt idx="62323">
                  <c:v>1.007080078125E-3</c:v>
                </c:pt>
                <c:pt idx="62324">
                  <c:v>1.0080337524414063E-3</c:v>
                </c:pt>
                <c:pt idx="62325">
                  <c:v>1.0068416595458984E-3</c:v>
                </c:pt>
                <c:pt idx="62326">
                  <c:v>1.007080078125E-3</c:v>
                </c:pt>
                <c:pt idx="62327">
                  <c:v>1.007080078125E-3</c:v>
                </c:pt>
                <c:pt idx="62328">
                  <c:v>1.0068416595458984E-3</c:v>
                </c:pt>
                <c:pt idx="62329">
                  <c:v>1.007080078125E-3</c:v>
                </c:pt>
                <c:pt idx="62330">
                  <c:v>1.007080078125E-3</c:v>
                </c:pt>
                <c:pt idx="62331">
                  <c:v>1.0068416595458984E-3</c:v>
                </c:pt>
                <c:pt idx="62332">
                  <c:v>1.007080078125E-3</c:v>
                </c:pt>
                <c:pt idx="62333">
                  <c:v>1.9134998321533203E-2</c:v>
                </c:pt>
                <c:pt idx="62334">
                  <c:v>1.007080078125E-3</c:v>
                </c:pt>
                <c:pt idx="62335">
                  <c:v>1.0068416595458984E-3</c:v>
                </c:pt>
                <c:pt idx="62336">
                  <c:v>1.007080078125E-3</c:v>
                </c:pt>
                <c:pt idx="62337">
                  <c:v>1.007080078125E-3</c:v>
                </c:pt>
                <c:pt idx="62338">
                  <c:v>1.0068416595458984E-3</c:v>
                </c:pt>
                <c:pt idx="62339">
                  <c:v>1.007080078125E-3</c:v>
                </c:pt>
                <c:pt idx="62340">
                  <c:v>1.007080078125E-3</c:v>
                </c:pt>
                <c:pt idx="62341">
                  <c:v>1.0068416595458984E-3</c:v>
                </c:pt>
                <c:pt idx="62342">
                  <c:v>1.007080078125E-3</c:v>
                </c:pt>
                <c:pt idx="62343">
                  <c:v>1.0080337524414063E-3</c:v>
                </c:pt>
                <c:pt idx="62344">
                  <c:v>1.007080078125E-3</c:v>
                </c:pt>
                <c:pt idx="62345">
                  <c:v>1.0068416595458984E-3</c:v>
                </c:pt>
                <c:pt idx="62346">
                  <c:v>1.007080078125E-3</c:v>
                </c:pt>
                <c:pt idx="62347">
                  <c:v>1.007080078125E-3</c:v>
                </c:pt>
                <c:pt idx="62348">
                  <c:v>1.0068416595458984E-3</c:v>
                </c:pt>
                <c:pt idx="62349">
                  <c:v>1.007080078125E-3</c:v>
                </c:pt>
                <c:pt idx="62350">
                  <c:v>1.007080078125E-3</c:v>
                </c:pt>
                <c:pt idx="62351">
                  <c:v>1.0068416595458984E-3</c:v>
                </c:pt>
                <c:pt idx="62352">
                  <c:v>1.007080078125E-3</c:v>
                </c:pt>
                <c:pt idx="62353">
                  <c:v>1.007080078125E-3</c:v>
                </c:pt>
                <c:pt idx="62354">
                  <c:v>1.0068416595458984E-3</c:v>
                </c:pt>
                <c:pt idx="62355">
                  <c:v>1.007080078125E-3</c:v>
                </c:pt>
                <c:pt idx="62356">
                  <c:v>1.0080337524414063E-3</c:v>
                </c:pt>
                <c:pt idx="62357">
                  <c:v>1.0068416595458984E-3</c:v>
                </c:pt>
                <c:pt idx="62358">
                  <c:v>1.007080078125E-3</c:v>
                </c:pt>
                <c:pt idx="62359">
                  <c:v>1.007080078125E-3</c:v>
                </c:pt>
                <c:pt idx="62360">
                  <c:v>1.0068416595458984E-3</c:v>
                </c:pt>
                <c:pt idx="62361">
                  <c:v>1.007080078125E-3</c:v>
                </c:pt>
                <c:pt idx="62362">
                  <c:v>1.007080078125E-3</c:v>
                </c:pt>
                <c:pt idx="62363">
                  <c:v>1.0068416595458984E-3</c:v>
                </c:pt>
                <c:pt idx="62364">
                  <c:v>1.007080078125E-3</c:v>
                </c:pt>
                <c:pt idx="62365">
                  <c:v>1.007080078125E-3</c:v>
                </c:pt>
                <c:pt idx="62366">
                  <c:v>1.0068416595458984E-3</c:v>
                </c:pt>
                <c:pt idx="62367">
                  <c:v>1.007080078125E-3</c:v>
                </c:pt>
                <c:pt idx="62368">
                  <c:v>1.0080337524414063E-3</c:v>
                </c:pt>
                <c:pt idx="62369">
                  <c:v>1.007080078125E-3</c:v>
                </c:pt>
                <c:pt idx="62370">
                  <c:v>1.0068416595458984E-3</c:v>
                </c:pt>
                <c:pt idx="62371">
                  <c:v>1.007080078125E-3</c:v>
                </c:pt>
                <c:pt idx="62372">
                  <c:v>1.007080078125E-3</c:v>
                </c:pt>
                <c:pt idx="62373">
                  <c:v>1.0068416595458984E-3</c:v>
                </c:pt>
                <c:pt idx="62374">
                  <c:v>1.007080078125E-3</c:v>
                </c:pt>
                <c:pt idx="62375">
                  <c:v>1.007080078125E-3</c:v>
                </c:pt>
                <c:pt idx="62376">
                  <c:v>1.0068416595458984E-3</c:v>
                </c:pt>
                <c:pt idx="62377">
                  <c:v>1.007080078125E-3</c:v>
                </c:pt>
                <c:pt idx="62378">
                  <c:v>1.007080078125E-3</c:v>
                </c:pt>
                <c:pt idx="62379">
                  <c:v>1.0068416595458984E-3</c:v>
                </c:pt>
                <c:pt idx="62380">
                  <c:v>1.007080078125E-3</c:v>
                </c:pt>
                <c:pt idx="62381">
                  <c:v>1.0080337524414063E-3</c:v>
                </c:pt>
                <c:pt idx="62382">
                  <c:v>1.0068416595458984E-3</c:v>
                </c:pt>
                <c:pt idx="62383">
                  <c:v>1.007080078125E-3</c:v>
                </c:pt>
                <c:pt idx="62384">
                  <c:v>1.007080078125E-3</c:v>
                </c:pt>
                <c:pt idx="62385">
                  <c:v>1.0068416595458984E-3</c:v>
                </c:pt>
                <c:pt idx="62386">
                  <c:v>1.007080078125E-3</c:v>
                </c:pt>
                <c:pt idx="62387">
                  <c:v>1.007080078125E-3</c:v>
                </c:pt>
                <c:pt idx="62388">
                  <c:v>1.0068416595458984E-3</c:v>
                </c:pt>
                <c:pt idx="62389">
                  <c:v>1.007080078125E-3</c:v>
                </c:pt>
                <c:pt idx="62390">
                  <c:v>1.007080078125E-3</c:v>
                </c:pt>
                <c:pt idx="62391">
                  <c:v>1.0068416595458984E-3</c:v>
                </c:pt>
                <c:pt idx="62392">
                  <c:v>1.007080078125E-3</c:v>
                </c:pt>
                <c:pt idx="62393">
                  <c:v>1.0080337524414063E-3</c:v>
                </c:pt>
                <c:pt idx="62394">
                  <c:v>1.007080078125E-3</c:v>
                </c:pt>
                <c:pt idx="62395">
                  <c:v>1.0068416595458984E-3</c:v>
                </c:pt>
                <c:pt idx="62396">
                  <c:v>1.007080078125E-3</c:v>
                </c:pt>
                <c:pt idx="62397">
                  <c:v>1.007080078125E-3</c:v>
                </c:pt>
                <c:pt idx="62398">
                  <c:v>1.0068416595458984E-3</c:v>
                </c:pt>
                <c:pt idx="62399">
                  <c:v>1.007080078125E-3</c:v>
                </c:pt>
                <c:pt idx="62400">
                  <c:v>1.007080078125E-3</c:v>
                </c:pt>
                <c:pt idx="62401">
                  <c:v>1.0068416595458984E-3</c:v>
                </c:pt>
                <c:pt idx="62402">
                  <c:v>1.007080078125E-3</c:v>
                </c:pt>
                <c:pt idx="62403">
                  <c:v>1.007080078125E-3</c:v>
                </c:pt>
                <c:pt idx="62404">
                  <c:v>1.0068416595458984E-3</c:v>
                </c:pt>
                <c:pt idx="62405">
                  <c:v>1.007080078125E-3</c:v>
                </c:pt>
                <c:pt idx="62406">
                  <c:v>1.0080337524414063E-3</c:v>
                </c:pt>
                <c:pt idx="62407">
                  <c:v>1.0068416595458984E-3</c:v>
                </c:pt>
                <c:pt idx="62408">
                  <c:v>1.007080078125E-3</c:v>
                </c:pt>
                <c:pt idx="62409">
                  <c:v>1.007080078125E-3</c:v>
                </c:pt>
                <c:pt idx="62410">
                  <c:v>1.0068416595458984E-3</c:v>
                </c:pt>
                <c:pt idx="62411">
                  <c:v>1.007080078125E-3</c:v>
                </c:pt>
                <c:pt idx="62412">
                  <c:v>1.007080078125E-3</c:v>
                </c:pt>
                <c:pt idx="62413">
                  <c:v>1.0068416595458984E-3</c:v>
                </c:pt>
                <c:pt idx="62414">
                  <c:v>1.007080078125E-3</c:v>
                </c:pt>
                <c:pt idx="62415">
                  <c:v>1.007080078125E-3</c:v>
                </c:pt>
                <c:pt idx="62416">
                  <c:v>1.0068416595458984E-3</c:v>
                </c:pt>
                <c:pt idx="62417">
                  <c:v>1.007080078125E-3</c:v>
                </c:pt>
                <c:pt idx="62418">
                  <c:v>1.0080337524414063E-3</c:v>
                </c:pt>
                <c:pt idx="62419">
                  <c:v>1.007080078125E-3</c:v>
                </c:pt>
                <c:pt idx="62420">
                  <c:v>1.0068416595458984E-3</c:v>
                </c:pt>
                <c:pt idx="62421">
                  <c:v>1.007080078125E-3</c:v>
                </c:pt>
                <c:pt idx="62422">
                  <c:v>1.007080078125E-3</c:v>
                </c:pt>
                <c:pt idx="62423">
                  <c:v>1.0068416595458984E-3</c:v>
                </c:pt>
                <c:pt idx="62424">
                  <c:v>1.007080078125E-3</c:v>
                </c:pt>
                <c:pt idx="62425">
                  <c:v>1.007080078125E-3</c:v>
                </c:pt>
                <c:pt idx="62426">
                  <c:v>1.0068416595458984E-3</c:v>
                </c:pt>
                <c:pt idx="62427">
                  <c:v>1.007080078125E-3</c:v>
                </c:pt>
                <c:pt idx="62428">
                  <c:v>1.007080078125E-3</c:v>
                </c:pt>
                <c:pt idx="62429">
                  <c:v>1.0068416595458984E-3</c:v>
                </c:pt>
                <c:pt idx="62430">
                  <c:v>1.007080078125E-3</c:v>
                </c:pt>
                <c:pt idx="62431">
                  <c:v>1.0080337524414063E-3</c:v>
                </c:pt>
                <c:pt idx="62432">
                  <c:v>1.0068416595458984E-3</c:v>
                </c:pt>
                <c:pt idx="62433">
                  <c:v>1.007080078125E-3</c:v>
                </c:pt>
                <c:pt idx="62434">
                  <c:v>1.007080078125E-3</c:v>
                </c:pt>
                <c:pt idx="62435">
                  <c:v>1.0068416595458984E-3</c:v>
                </c:pt>
                <c:pt idx="62436">
                  <c:v>1.007080078125E-3</c:v>
                </c:pt>
                <c:pt idx="62437">
                  <c:v>1.007080078125E-3</c:v>
                </c:pt>
                <c:pt idx="62438">
                  <c:v>1.0068416595458984E-3</c:v>
                </c:pt>
                <c:pt idx="62439">
                  <c:v>1.007080078125E-3</c:v>
                </c:pt>
                <c:pt idx="62440">
                  <c:v>1.007080078125E-3</c:v>
                </c:pt>
                <c:pt idx="62441">
                  <c:v>1.0068416595458984E-3</c:v>
                </c:pt>
                <c:pt idx="62442">
                  <c:v>1.007080078125E-3</c:v>
                </c:pt>
                <c:pt idx="62443">
                  <c:v>1.0080337524414063E-3</c:v>
                </c:pt>
                <c:pt idx="62444">
                  <c:v>1.007080078125E-3</c:v>
                </c:pt>
                <c:pt idx="62445">
                  <c:v>1.0068416595458984E-3</c:v>
                </c:pt>
                <c:pt idx="62446">
                  <c:v>1.007080078125E-3</c:v>
                </c:pt>
                <c:pt idx="62447">
                  <c:v>1.007080078125E-3</c:v>
                </c:pt>
                <c:pt idx="62448">
                  <c:v>1.0068416595458984E-3</c:v>
                </c:pt>
                <c:pt idx="62449">
                  <c:v>1.007080078125E-3</c:v>
                </c:pt>
                <c:pt idx="62450">
                  <c:v>1.007080078125E-3</c:v>
                </c:pt>
                <c:pt idx="62451">
                  <c:v>1.0068416595458984E-3</c:v>
                </c:pt>
                <c:pt idx="62452">
                  <c:v>1.007080078125E-3</c:v>
                </c:pt>
                <c:pt idx="62453">
                  <c:v>1.007080078125E-3</c:v>
                </c:pt>
                <c:pt idx="62454">
                  <c:v>1.0068416595458984E-3</c:v>
                </c:pt>
                <c:pt idx="62455">
                  <c:v>1.007080078125E-3</c:v>
                </c:pt>
                <c:pt idx="62456">
                  <c:v>1.0080337524414063E-3</c:v>
                </c:pt>
                <c:pt idx="62457">
                  <c:v>1.0068416595458984E-3</c:v>
                </c:pt>
                <c:pt idx="62458">
                  <c:v>1.007080078125E-3</c:v>
                </c:pt>
                <c:pt idx="62459">
                  <c:v>1.007080078125E-3</c:v>
                </c:pt>
                <c:pt idx="62460">
                  <c:v>1.0068416595458984E-3</c:v>
                </c:pt>
                <c:pt idx="62461">
                  <c:v>1.007080078125E-3</c:v>
                </c:pt>
                <c:pt idx="62462">
                  <c:v>1.007080078125E-3</c:v>
                </c:pt>
                <c:pt idx="62463">
                  <c:v>1.0068416595458984E-3</c:v>
                </c:pt>
                <c:pt idx="62464">
                  <c:v>1.007080078125E-3</c:v>
                </c:pt>
                <c:pt idx="62465">
                  <c:v>1.007080078125E-3</c:v>
                </c:pt>
                <c:pt idx="62466">
                  <c:v>1.0068416595458984E-3</c:v>
                </c:pt>
                <c:pt idx="62467">
                  <c:v>1.007080078125E-3</c:v>
                </c:pt>
                <c:pt idx="62468">
                  <c:v>1.0080337524414063E-3</c:v>
                </c:pt>
                <c:pt idx="62469">
                  <c:v>1.007080078125E-3</c:v>
                </c:pt>
                <c:pt idx="62470">
                  <c:v>1.0068416595458984E-3</c:v>
                </c:pt>
                <c:pt idx="62471">
                  <c:v>1.007080078125E-3</c:v>
                </c:pt>
                <c:pt idx="62472">
                  <c:v>1.007080078125E-3</c:v>
                </c:pt>
                <c:pt idx="62473">
                  <c:v>1.0068416595458984E-3</c:v>
                </c:pt>
                <c:pt idx="62474">
                  <c:v>1.007080078125E-3</c:v>
                </c:pt>
                <c:pt idx="62475">
                  <c:v>1.007080078125E-3</c:v>
                </c:pt>
                <c:pt idx="62476">
                  <c:v>1.0068416595458984E-3</c:v>
                </c:pt>
                <c:pt idx="62477">
                  <c:v>1.007080078125E-3</c:v>
                </c:pt>
                <c:pt idx="62478">
                  <c:v>1.007080078125E-3</c:v>
                </c:pt>
                <c:pt idx="62479">
                  <c:v>1.0068416595458984E-3</c:v>
                </c:pt>
                <c:pt idx="62480">
                  <c:v>1.007080078125E-3</c:v>
                </c:pt>
                <c:pt idx="62481">
                  <c:v>1.0080337524414063E-3</c:v>
                </c:pt>
                <c:pt idx="62482">
                  <c:v>1.0068416595458984E-3</c:v>
                </c:pt>
                <c:pt idx="62483">
                  <c:v>1.007080078125E-3</c:v>
                </c:pt>
                <c:pt idx="62484">
                  <c:v>1.007080078125E-3</c:v>
                </c:pt>
                <c:pt idx="62485">
                  <c:v>1.0068416595458984E-3</c:v>
                </c:pt>
                <c:pt idx="62486">
                  <c:v>1.007080078125E-3</c:v>
                </c:pt>
                <c:pt idx="62487">
                  <c:v>1.007080078125E-3</c:v>
                </c:pt>
                <c:pt idx="62488">
                  <c:v>1.0068416595458984E-3</c:v>
                </c:pt>
                <c:pt idx="62489">
                  <c:v>1.007080078125E-3</c:v>
                </c:pt>
                <c:pt idx="62490">
                  <c:v>1.007080078125E-3</c:v>
                </c:pt>
                <c:pt idx="62491">
                  <c:v>1.0068416595458984E-3</c:v>
                </c:pt>
                <c:pt idx="62492">
                  <c:v>1.007080078125E-3</c:v>
                </c:pt>
                <c:pt idx="62493">
                  <c:v>1.0080337524414063E-3</c:v>
                </c:pt>
                <c:pt idx="62494">
                  <c:v>1.007080078125E-3</c:v>
                </c:pt>
                <c:pt idx="62495">
                  <c:v>1.0068416595458984E-3</c:v>
                </c:pt>
                <c:pt idx="62496">
                  <c:v>1.007080078125E-3</c:v>
                </c:pt>
                <c:pt idx="62497">
                  <c:v>1.007080078125E-3</c:v>
                </c:pt>
                <c:pt idx="62498">
                  <c:v>1.0068416595458984E-3</c:v>
                </c:pt>
                <c:pt idx="62499">
                  <c:v>1.007080078125E-3</c:v>
                </c:pt>
                <c:pt idx="62500">
                  <c:v>1.007080078125E-3</c:v>
                </c:pt>
                <c:pt idx="62501">
                  <c:v>1.0068416595458984E-3</c:v>
                </c:pt>
                <c:pt idx="62502">
                  <c:v>1.007080078125E-3</c:v>
                </c:pt>
                <c:pt idx="62503">
                  <c:v>1.007080078125E-3</c:v>
                </c:pt>
                <c:pt idx="62504">
                  <c:v>1.0068416595458984E-3</c:v>
                </c:pt>
                <c:pt idx="62505">
                  <c:v>1.0080337524414063E-3</c:v>
                </c:pt>
                <c:pt idx="62506">
                  <c:v>1.007080078125E-3</c:v>
                </c:pt>
                <c:pt idx="62507">
                  <c:v>1.0068416595458984E-3</c:v>
                </c:pt>
                <c:pt idx="62508">
                  <c:v>1.007080078125E-3</c:v>
                </c:pt>
                <c:pt idx="62509">
                  <c:v>1.007080078125E-3</c:v>
                </c:pt>
                <c:pt idx="62510">
                  <c:v>1.0068416595458984E-3</c:v>
                </c:pt>
                <c:pt idx="62511">
                  <c:v>1.007080078125E-3</c:v>
                </c:pt>
                <c:pt idx="62512">
                  <c:v>1.007080078125E-3</c:v>
                </c:pt>
                <c:pt idx="62513">
                  <c:v>1.0068416595458984E-3</c:v>
                </c:pt>
                <c:pt idx="62514">
                  <c:v>1.007080078125E-3</c:v>
                </c:pt>
                <c:pt idx="62515">
                  <c:v>1.007080078125E-3</c:v>
                </c:pt>
                <c:pt idx="62516">
                  <c:v>1.0068416595458984E-3</c:v>
                </c:pt>
                <c:pt idx="62517">
                  <c:v>1.007080078125E-3</c:v>
                </c:pt>
                <c:pt idx="62518">
                  <c:v>1.0080337524414063E-3</c:v>
                </c:pt>
                <c:pt idx="62519">
                  <c:v>1.007080078125E-3</c:v>
                </c:pt>
                <c:pt idx="62520">
                  <c:v>1.0068416595458984E-3</c:v>
                </c:pt>
                <c:pt idx="62521">
                  <c:v>1.007080078125E-3</c:v>
                </c:pt>
                <c:pt idx="62522">
                  <c:v>1.007080078125E-3</c:v>
                </c:pt>
                <c:pt idx="62523">
                  <c:v>3.1219005584716797E-2</c:v>
                </c:pt>
                <c:pt idx="62524">
                  <c:v>1.0068416595458984E-3</c:v>
                </c:pt>
                <c:pt idx="62525">
                  <c:v>1.0080337524414063E-3</c:v>
                </c:pt>
                <c:pt idx="62526">
                  <c:v>1.007080078125E-3</c:v>
                </c:pt>
                <c:pt idx="62527">
                  <c:v>1.0068416595458984E-3</c:v>
                </c:pt>
                <c:pt idx="62528">
                  <c:v>1.007080078125E-3</c:v>
                </c:pt>
                <c:pt idx="62529">
                  <c:v>1.007080078125E-3</c:v>
                </c:pt>
                <c:pt idx="62530">
                  <c:v>1.0068416595458984E-3</c:v>
                </c:pt>
                <c:pt idx="62531">
                  <c:v>1.007080078125E-3</c:v>
                </c:pt>
                <c:pt idx="62532">
                  <c:v>1.007080078125E-3</c:v>
                </c:pt>
                <c:pt idx="62533">
                  <c:v>1.0068416595458984E-3</c:v>
                </c:pt>
                <c:pt idx="62534">
                  <c:v>1.007080078125E-3</c:v>
                </c:pt>
                <c:pt idx="62535">
                  <c:v>1.007080078125E-3</c:v>
                </c:pt>
                <c:pt idx="62536">
                  <c:v>1.0068416595458984E-3</c:v>
                </c:pt>
                <c:pt idx="62537">
                  <c:v>1.007080078125E-3</c:v>
                </c:pt>
                <c:pt idx="62538">
                  <c:v>1.0080337524414063E-3</c:v>
                </c:pt>
                <c:pt idx="62539">
                  <c:v>1.007080078125E-3</c:v>
                </c:pt>
                <c:pt idx="62540">
                  <c:v>1.0068416595458984E-3</c:v>
                </c:pt>
                <c:pt idx="62541">
                  <c:v>1.007080078125E-3</c:v>
                </c:pt>
                <c:pt idx="62542">
                  <c:v>1.007080078125E-3</c:v>
                </c:pt>
                <c:pt idx="62543">
                  <c:v>1.0068416595458984E-3</c:v>
                </c:pt>
                <c:pt idx="62544">
                  <c:v>1.007080078125E-3</c:v>
                </c:pt>
                <c:pt idx="62545">
                  <c:v>1.007080078125E-3</c:v>
                </c:pt>
                <c:pt idx="62546">
                  <c:v>1.0068416595458984E-3</c:v>
                </c:pt>
                <c:pt idx="62547">
                  <c:v>1.007080078125E-3</c:v>
                </c:pt>
                <c:pt idx="62548">
                  <c:v>1.007080078125E-3</c:v>
                </c:pt>
                <c:pt idx="62549">
                  <c:v>1.0068416595458984E-3</c:v>
                </c:pt>
                <c:pt idx="62550">
                  <c:v>1.0080337524414063E-3</c:v>
                </c:pt>
                <c:pt idx="62551">
                  <c:v>1.007080078125E-3</c:v>
                </c:pt>
                <c:pt idx="62552">
                  <c:v>1.0068416595458984E-3</c:v>
                </c:pt>
                <c:pt idx="62553">
                  <c:v>1.007080078125E-3</c:v>
                </c:pt>
                <c:pt idx="62554">
                  <c:v>1.007080078125E-3</c:v>
                </c:pt>
                <c:pt idx="62555">
                  <c:v>1.0068416595458984E-3</c:v>
                </c:pt>
                <c:pt idx="62556">
                  <c:v>1.007080078125E-3</c:v>
                </c:pt>
                <c:pt idx="62557">
                  <c:v>1.007080078125E-3</c:v>
                </c:pt>
                <c:pt idx="62558">
                  <c:v>1.0068416595458984E-3</c:v>
                </c:pt>
                <c:pt idx="62559">
                  <c:v>1.007080078125E-3</c:v>
                </c:pt>
                <c:pt idx="62560">
                  <c:v>1.007080078125E-3</c:v>
                </c:pt>
                <c:pt idx="62561">
                  <c:v>1.0068416595458984E-3</c:v>
                </c:pt>
                <c:pt idx="62562">
                  <c:v>1.007080078125E-3</c:v>
                </c:pt>
                <c:pt idx="62563">
                  <c:v>1.0080337524414063E-3</c:v>
                </c:pt>
                <c:pt idx="62564">
                  <c:v>1.007080078125E-3</c:v>
                </c:pt>
                <c:pt idx="62565">
                  <c:v>1.0068416595458984E-3</c:v>
                </c:pt>
                <c:pt idx="62566">
                  <c:v>1.007080078125E-3</c:v>
                </c:pt>
                <c:pt idx="62567">
                  <c:v>1.007080078125E-3</c:v>
                </c:pt>
                <c:pt idx="62568">
                  <c:v>1.0068416595458984E-3</c:v>
                </c:pt>
                <c:pt idx="62569">
                  <c:v>1.007080078125E-3</c:v>
                </c:pt>
                <c:pt idx="62570">
                  <c:v>1.007080078125E-3</c:v>
                </c:pt>
                <c:pt idx="62571">
                  <c:v>1.0068416595458984E-3</c:v>
                </c:pt>
                <c:pt idx="62572">
                  <c:v>1.007080078125E-3</c:v>
                </c:pt>
                <c:pt idx="62573">
                  <c:v>1.007080078125E-3</c:v>
                </c:pt>
                <c:pt idx="62574">
                  <c:v>1.0068416595458984E-3</c:v>
                </c:pt>
                <c:pt idx="62575">
                  <c:v>1.0080337524414063E-3</c:v>
                </c:pt>
                <c:pt idx="62576">
                  <c:v>1.007080078125E-3</c:v>
                </c:pt>
                <c:pt idx="62577">
                  <c:v>1.0068416595458984E-3</c:v>
                </c:pt>
                <c:pt idx="62578">
                  <c:v>1.007080078125E-3</c:v>
                </c:pt>
                <c:pt idx="62579">
                  <c:v>1.007080078125E-3</c:v>
                </c:pt>
                <c:pt idx="62580">
                  <c:v>1.0068416595458984E-3</c:v>
                </c:pt>
                <c:pt idx="62581">
                  <c:v>1.007080078125E-3</c:v>
                </c:pt>
                <c:pt idx="62582">
                  <c:v>1.007080078125E-3</c:v>
                </c:pt>
                <c:pt idx="62583">
                  <c:v>1.0068416595458984E-3</c:v>
                </c:pt>
                <c:pt idx="62584">
                  <c:v>1.007080078125E-3</c:v>
                </c:pt>
                <c:pt idx="62585">
                  <c:v>1.007080078125E-3</c:v>
                </c:pt>
                <c:pt idx="62586">
                  <c:v>1.0068416595458984E-3</c:v>
                </c:pt>
                <c:pt idx="62587">
                  <c:v>1.007080078125E-3</c:v>
                </c:pt>
                <c:pt idx="62588">
                  <c:v>1.0080337524414063E-3</c:v>
                </c:pt>
                <c:pt idx="62589">
                  <c:v>1.007080078125E-3</c:v>
                </c:pt>
                <c:pt idx="62590">
                  <c:v>1.0068416595458984E-3</c:v>
                </c:pt>
                <c:pt idx="62591">
                  <c:v>1.007080078125E-3</c:v>
                </c:pt>
                <c:pt idx="62592">
                  <c:v>1.007080078125E-3</c:v>
                </c:pt>
                <c:pt idx="62593">
                  <c:v>1.0068416595458984E-3</c:v>
                </c:pt>
                <c:pt idx="62594">
                  <c:v>1.007080078125E-3</c:v>
                </c:pt>
                <c:pt idx="62595">
                  <c:v>1.007080078125E-3</c:v>
                </c:pt>
                <c:pt idx="62596">
                  <c:v>1.0068416595458984E-3</c:v>
                </c:pt>
                <c:pt idx="62597">
                  <c:v>1.007080078125E-3</c:v>
                </c:pt>
                <c:pt idx="62598">
                  <c:v>1.007080078125E-3</c:v>
                </c:pt>
                <c:pt idx="62599">
                  <c:v>1.0068416595458984E-3</c:v>
                </c:pt>
                <c:pt idx="62600">
                  <c:v>1.0080337524414063E-3</c:v>
                </c:pt>
                <c:pt idx="62601">
                  <c:v>1.007080078125E-3</c:v>
                </c:pt>
                <c:pt idx="62602">
                  <c:v>1.0068416595458984E-3</c:v>
                </c:pt>
                <c:pt idx="62603">
                  <c:v>1.007080078125E-3</c:v>
                </c:pt>
                <c:pt idx="62604">
                  <c:v>1.007080078125E-3</c:v>
                </c:pt>
                <c:pt idx="62605">
                  <c:v>1.0068416595458984E-3</c:v>
                </c:pt>
                <c:pt idx="62606">
                  <c:v>1.007080078125E-3</c:v>
                </c:pt>
                <c:pt idx="62607">
                  <c:v>1.007080078125E-3</c:v>
                </c:pt>
                <c:pt idx="62608">
                  <c:v>1.0068416595458984E-3</c:v>
                </c:pt>
                <c:pt idx="62609">
                  <c:v>1.007080078125E-3</c:v>
                </c:pt>
                <c:pt idx="62610">
                  <c:v>1.007080078125E-3</c:v>
                </c:pt>
                <c:pt idx="62611">
                  <c:v>1.0068416595458984E-3</c:v>
                </c:pt>
                <c:pt idx="62612">
                  <c:v>1.007080078125E-3</c:v>
                </c:pt>
                <c:pt idx="62613">
                  <c:v>1.0080337524414063E-3</c:v>
                </c:pt>
                <c:pt idx="62614">
                  <c:v>1.007080078125E-3</c:v>
                </c:pt>
                <c:pt idx="62615">
                  <c:v>1.0068416595458984E-3</c:v>
                </c:pt>
                <c:pt idx="62616">
                  <c:v>1.007080078125E-3</c:v>
                </c:pt>
                <c:pt idx="62617">
                  <c:v>1.007080078125E-3</c:v>
                </c:pt>
                <c:pt idx="62618">
                  <c:v>1.0068416595458984E-3</c:v>
                </c:pt>
                <c:pt idx="62619">
                  <c:v>1.007080078125E-3</c:v>
                </c:pt>
                <c:pt idx="62620">
                  <c:v>1.007080078125E-3</c:v>
                </c:pt>
                <c:pt idx="62621">
                  <c:v>1.0068416595458984E-3</c:v>
                </c:pt>
                <c:pt idx="62622">
                  <c:v>1.007080078125E-3</c:v>
                </c:pt>
                <c:pt idx="62623">
                  <c:v>1.007080078125E-3</c:v>
                </c:pt>
                <c:pt idx="62624">
                  <c:v>1.0068416595458984E-3</c:v>
                </c:pt>
                <c:pt idx="62625">
                  <c:v>1.0080337524414063E-3</c:v>
                </c:pt>
                <c:pt idx="62626">
                  <c:v>1.007080078125E-3</c:v>
                </c:pt>
                <c:pt idx="62627">
                  <c:v>1.0068416595458984E-3</c:v>
                </c:pt>
                <c:pt idx="62628">
                  <c:v>1.007080078125E-3</c:v>
                </c:pt>
                <c:pt idx="62629">
                  <c:v>1.007080078125E-3</c:v>
                </c:pt>
                <c:pt idx="62630">
                  <c:v>1.0068416595458984E-3</c:v>
                </c:pt>
                <c:pt idx="62631">
                  <c:v>1.007080078125E-3</c:v>
                </c:pt>
                <c:pt idx="62632">
                  <c:v>1.007080078125E-3</c:v>
                </c:pt>
                <c:pt idx="62633">
                  <c:v>1.0068416595458984E-3</c:v>
                </c:pt>
                <c:pt idx="62634">
                  <c:v>1.007080078125E-3</c:v>
                </c:pt>
                <c:pt idx="62635">
                  <c:v>1.007080078125E-3</c:v>
                </c:pt>
                <c:pt idx="62636">
                  <c:v>1.0068416595458984E-3</c:v>
                </c:pt>
                <c:pt idx="62637">
                  <c:v>1.007080078125E-3</c:v>
                </c:pt>
                <c:pt idx="62638">
                  <c:v>1.0080337524414063E-3</c:v>
                </c:pt>
                <c:pt idx="62639">
                  <c:v>1.007080078125E-3</c:v>
                </c:pt>
                <c:pt idx="62640">
                  <c:v>1.0068416595458984E-3</c:v>
                </c:pt>
                <c:pt idx="62641">
                  <c:v>1.007080078125E-3</c:v>
                </c:pt>
                <c:pt idx="62642">
                  <c:v>1.007080078125E-3</c:v>
                </c:pt>
                <c:pt idx="62643">
                  <c:v>1.0068416595458984E-3</c:v>
                </c:pt>
                <c:pt idx="62644">
                  <c:v>1.007080078125E-3</c:v>
                </c:pt>
                <c:pt idx="62645">
                  <c:v>1.007080078125E-3</c:v>
                </c:pt>
                <c:pt idx="62646">
                  <c:v>1.0068416595458984E-3</c:v>
                </c:pt>
                <c:pt idx="62647">
                  <c:v>1.007080078125E-3</c:v>
                </c:pt>
                <c:pt idx="62648">
                  <c:v>1.007080078125E-3</c:v>
                </c:pt>
                <c:pt idx="62649">
                  <c:v>1.0068416595458984E-3</c:v>
                </c:pt>
                <c:pt idx="62650">
                  <c:v>1.0080337524414063E-3</c:v>
                </c:pt>
                <c:pt idx="62651">
                  <c:v>1.007080078125E-3</c:v>
                </c:pt>
                <c:pt idx="62652">
                  <c:v>1.0068416595458984E-3</c:v>
                </c:pt>
                <c:pt idx="62653">
                  <c:v>1.007080078125E-3</c:v>
                </c:pt>
                <c:pt idx="62654">
                  <c:v>1.007080078125E-3</c:v>
                </c:pt>
                <c:pt idx="62655">
                  <c:v>1.0068416595458984E-3</c:v>
                </c:pt>
                <c:pt idx="62656">
                  <c:v>1.007080078125E-3</c:v>
                </c:pt>
                <c:pt idx="62657">
                  <c:v>1.007080078125E-3</c:v>
                </c:pt>
                <c:pt idx="62658">
                  <c:v>1.0068416595458984E-3</c:v>
                </c:pt>
                <c:pt idx="62659">
                  <c:v>1.007080078125E-3</c:v>
                </c:pt>
                <c:pt idx="62660">
                  <c:v>1.007080078125E-3</c:v>
                </c:pt>
                <c:pt idx="62661">
                  <c:v>1.0068416595458984E-3</c:v>
                </c:pt>
                <c:pt idx="62662">
                  <c:v>1.007080078125E-3</c:v>
                </c:pt>
                <c:pt idx="62663">
                  <c:v>1.0080337524414063E-3</c:v>
                </c:pt>
                <c:pt idx="62664">
                  <c:v>1.007080078125E-3</c:v>
                </c:pt>
                <c:pt idx="62665">
                  <c:v>1.0068416595458984E-3</c:v>
                </c:pt>
                <c:pt idx="62666">
                  <c:v>1.007080078125E-3</c:v>
                </c:pt>
                <c:pt idx="62667">
                  <c:v>1.007080078125E-3</c:v>
                </c:pt>
                <c:pt idx="62668">
                  <c:v>1.0068416595458984E-3</c:v>
                </c:pt>
                <c:pt idx="62669">
                  <c:v>1.007080078125E-3</c:v>
                </c:pt>
                <c:pt idx="62670">
                  <c:v>1.007080078125E-3</c:v>
                </c:pt>
                <c:pt idx="62671">
                  <c:v>1.0068416595458984E-3</c:v>
                </c:pt>
                <c:pt idx="62672">
                  <c:v>1.007080078125E-3</c:v>
                </c:pt>
                <c:pt idx="62673">
                  <c:v>1.007080078125E-3</c:v>
                </c:pt>
                <c:pt idx="62674">
                  <c:v>1.0068416595458984E-3</c:v>
                </c:pt>
                <c:pt idx="62675">
                  <c:v>1.0080337524414063E-3</c:v>
                </c:pt>
                <c:pt idx="62676">
                  <c:v>1.007080078125E-3</c:v>
                </c:pt>
                <c:pt idx="62677">
                  <c:v>1.0068416595458984E-3</c:v>
                </c:pt>
                <c:pt idx="62678">
                  <c:v>1.007080078125E-3</c:v>
                </c:pt>
                <c:pt idx="62679">
                  <c:v>1.007080078125E-3</c:v>
                </c:pt>
                <c:pt idx="62680">
                  <c:v>1.0068416595458984E-3</c:v>
                </c:pt>
                <c:pt idx="62681">
                  <c:v>1.007080078125E-3</c:v>
                </c:pt>
                <c:pt idx="62682">
                  <c:v>1.007080078125E-3</c:v>
                </c:pt>
                <c:pt idx="62683">
                  <c:v>1.0068416595458984E-3</c:v>
                </c:pt>
                <c:pt idx="62684">
                  <c:v>1.007080078125E-3</c:v>
                </c:pt>
                <c:pt idx="62685">
                  <c:v>1.007080078125E-3</c:v>
                </c:pt>
                <c:pt idx="62686">
                  <c:v>1.0068416595458984E-3</c:v>
                </c:pt>
                <c:pt idx="62687">
                  <c:v>1.007080078125E-3</c:v>
                </c:pt>
                <c:pt idx="62688">
                  <c:v>1.0080337524414063E-3</c:v>
                </c:pt>
                <c:pt idx="62689">
                  <c:v>1.007080078125E-3</c:v>
                </c:pt>
                <c:pt idx="62690">
                  <c:v>1.0068416595458984E-3</c:v>
                </c:pt>
                <c:pt idx="62691">
                  <c:v>1.007080078125E-3</c:v>
                </c:pt>
                <c:pt idx="62692">
                  <c:v>1.007080078125E-3</c:v>
                </c:pt>
                <c:pt idx="62693">
                  <c:v>1.0068416595458984E-3</c:v>
                </c:pt>
                <c:pt idx="62694">
                  <c:v>1.007080078125E-3</c:v>
                </c:pt>
                <c:pt idx="62695">
                  <c:v>1.007080078125E-3</c:v>
                </c:pt>
                <c:pt idx="62696">
                  <c:v>1.0068416595458984E-3</c:v>
                </c:pt>
                <c:pt idx="62697">
                  <c:v>1.007080078125E-3</c:v>
                </c:pt>
                <c:pt idx="62698">
                  <c:v>1.0068416595458984E-3</c:v>
                </c:pt>
                <c:pt idx="62699">
                  <c:v>1.007080078125E-3</c:v>
                </c:pt>
                <c:pt idx="62700">
                  <c:v>1.0080337524414063E-3</c:v>
                </c:pt>
                <c:pt idx="62701">
                  <c:v>1.007080078125E-3</c:v>
                </c:pt>
                <c:pt idx="62702">
                  <c:v>1.0068416595458984E-3</c:v>
                </c:pt>
                <c:pt idx="62703">
                  <c:v>1.007080078125E-3</c:v>
                </c:pt>
                <c:pt idx="62704">
                  <c:v>1.007080078125E-3</c:v>
                </c:pt>
                <c:pt idx="62705">
                  <c:v>1.0068416595458984E-3</c:v>
                </c:pt>
                <c:pt idx="62706">
                  <c:v>1.007080078125E-3</c:v>
                </c:pt>
                <c:pt idx="62707">
                  <c:v>1.007080078125E-3</c:v>
                </c:pt>
                <c:pt idx="62708">
                  <c:v>1.0068416595458984E-3</c:v>
                </c:pt>
                <c:pt idx="62709">
                  <c:v>1.007080078125E-3</c:v>
                </c:pt>
                <c:pt idx="62710">
                  <c:v>1.007080078125E-3</c:v>
                </c:pt>
                <c:pt idx="62711">
                  <c:v>1.0068416595458984E-3</c:v>
                </c:pt>
                <c:pt idx="62712">
                  <c:v>1.007080078125E-3</c:v>
                </c:pt>
                <c:pt idx="62713">
                  <c:v>1.0080337524414063E-3</c:v>
                </c:pt>
                <c:pt idx="62714">
                  <c:v>1.007080078125E-3</c:v>
                </c:pt>
                <c:pt idx="62715">
                  <c:v>1.0068416595458984E-3</c:v>
                </c:pt>
                <c:pt idx="62716">
                  <c:v>1.007080078125E-3</c:v>
                </c:pt>
                <c:pt idx="62717">
                  <c:v>1.007080078125E-3</c:v>
                </c:pt>
                <c:pt idx="62718">
                  <c:v>1.0068416595458984E-3</c:v>
                </c:pt>
                <c:pt idx="62719">
                  <c:v>1.007080078125E-3</c:v>
                </c:pt>
                <c:pt idx="62720">
                  <c:v>1.0068416595458984E-3</c:v>
                </c:pt>
                <c:pt idx="62721">
                  <c:v>1.007080078125E-3</c:v>
                </c:pt>
                <c:pt idx="62722">
                  <c:v>1.007080078125E-3</c:v>
                </c:pt>
                <c:pt idx="62723">
                  <c:v>1.0068416595458984E-3</c:v>
                </c:pt>
                <c:pt idx="62724">
                  <c:v>1.007080078125E-3</c:v>
                </c:pt>
                <c:pt idx="62725">
                  <c:v>1.0080337524414063E-3</c:v>
                </c:pt>
                <c:pt idx="62726">
                  <c:v>1.007080078125E-3</c:v>
                </c:pt>
                <c:pt idx="62727">
                  <c:v>1.0068416595458984E-3</c:v>
                </c:pt>
                <c:pt idx="62728">
                  <c:v>1.007080078125E-3</c:v>
                </c:pt>
                <c:pt idx="62729">
                  <c:v>1.007080078125E-3</c:v>
                </c:pt>
                <c:pt idx="62730">
                  <c:v>1.0068416595458984E-3</c:v>
                </c:pt>
                <c:pt idx="62731">
                  <c:v>1.007080078125E-3</c:v>
                </c:pt>
                <c:pt idx="62732">
                  <c:v>1.007080078125E-3</c:v>
                </c:pt>
                <c:pt idx="62733">
                  <c:v>1.0068416595458984E-3</c:v>
                </c:pt>
                <c:pt idx="62734">
                  <c:v>1.007080078125E-3</c:v>
                </c:pt>
                <c:pt idx="62735">
                  <c:v>1.007080078125E-3</c:v>
                </c:pt>
                <c:pt idx="62736">
                  <c:v>1.0068416595458984E-3</c:v>
                </c:pt>
                <c:pt idx="62737">
                  <c:v>1.007080078125E-3</c:v>
                </c:pt>
                <c:pt idx="62738">
                  <c:v>1.0080337524414063E-3</c:v>
                </c:pt>
                <c:pt idx="62739">
                  <c:v>1.007080078125E-3</c:v>
                </c:pt>
                <c:pt idx="62740">
                  <c:v>1.0068416595458984E-3</c:v>
                </c:pt>
                <c:pt idx="62741">
                  <c:v>1.007080078125E-3</c:v>
                </c:pt>
                <c:pt idx="62742">
                  <c:v>1.0068416595458984E-3</c:v>
                </c:pt>
                <c:pt idx="62743">
                  <c:v>1.007080078125E-3</c:v>
                </c:pt>
                <c:pt idx="62744">
                  <c:v>1.007080078125E-3</c:v>
                </c:pt>
                <c:pt idx="62745">
                  <c:v>1.0068416595458984E-3</c:v>
                </c:pt>
                <c:pt idx="62746">
                  <c:v>1.007080078125E-3</c:v>
                </c:pt>
                <c:pt idx="62747">
                  <c:v>1.007080078125E-3</c:v>
                </c:pt>
                <c:pt idx="62748">
                  <c:v>1.0068416595458984E-3</c:v>
                </c:pt>
                <c:pt idx="62749">
                  <c:v>1.007080078125E-3</c:v>
                </c:pt>
                <c:pt idx="62750">
                  <c:v>1.0080337524414063E-3</c:v>
                </c:pt>
                <c:pt idx="62751">
                  <c:v>1.007080078125E-3</c:v>
                </c:pt>
                <c:pt idx="62752">
                  <c:v>1.0068416595458984E-3</c:v>
                </c:pt>
                <c:pt idx="62753">
                  <c:v>1.007080078125E-3</c:v>
                </c:pt>
                <c:pt idx="62754">
                  <c:v>1.007080078125E-3</c:v>
                </c:pt>
                <c:pt idx="62755">
                  <c:v>1.0068416595458984E-3</c:v>
                </c:pt>
                <c:pt idx="62756">
                  <c:v>1.007080078125E-3</c:v>
                </c:pt>
                <c:pt idx="62757">
                  <c:v>1.007080078125E-3</c:v>
                </c:pt>
                <c:pt idx="62758">
                  <c:v>1.0068416595458984E-3</c:v>
                </c:pt>
                <c:pt idx="62759">
                  <c:v>1.007080078125E-3</c:v>
                </c:pt>
                <c:pt idx="62760">
                  <c:v>1.007080078125E-3</c:v>
                </c:pt>
                <c:pt idx="62761">
                  <c:v>1.0068416595458984E-3</c:v>
                </c:pt>
                <c:pt idx="62762">
                  <c:v>1.007080078125E-3</c:v>
                </c:pt>
                <c:pt idx="62763">
                  <c:v>1.0080337524414063E-3</c:v>
                </c:pt>
                <c:pt idx="62764">
                  <c:v>1.0068416595458984E-3</c:v>
                </c:pt>
                <c:pt idx="62765">
                  <c:v>1.007080078125E-3</c:v>
                </c:pt>
                <c:pt idx="62766">
                  <c:v>1.007080078125E-3</c:v>
                </c:pt>
                <c:pt idx="62767">
                  <c:v>1.0068416595458984E-3</c:v>
                </c:pt>
                <c:pt idx="62768">
                  <c:v>1.007080078125E-3</c:v>
                </c:pt>
                <c:pt idx="62769">
                  <c:v>1.007080078125E-3</c:v>
                </c:pt>
                <c:pt idx="62770">
                  <c:v>1.0068416595458984E-3</c:v>
                </c:pt>
                <c:pt idx="62771">
                  <c:v>1.007080078125E-3</c:v>
                </c:pt>
                <c:pt idx="62772">
                  <c:v>1.007080078125E-3</c:v>
                </c:pt>
                <c:pt idx="62773">
                  <c:v>1.0068416595458984E-3</c:v>
                </c:pt>
                <c:pt idx="62774">
                  <c:v>1.007080078125E-3</c:v>
                </c:pt>
                <c:pt idx="62775">
                  <c:v>1.0080337524414063E-3</c:v>
                </c:pt>
                <c:pt idx="62776">
                  <c:v>1.007080078125E-3</c:v>
                </c:pt>
                <c:pt idx="62777">
                  <c:v>1.0068416595458984E-3</c:v>
                </c:pt>
                <c:pt idx="62778">
                  <c:v>1.007080078125E-3</c:v>
                </c:pt>
                <c:pt idx="62779">
                  <c:v>1.007080078125E-3</c:v>
                </c:pt>
                <c:pt idx="62780">
                  <c:v>1.0068416595458984E-3</c:v>
                </c:pt>
                <c:pt idx="62781">
                  <c:v>1.007080078125E-3</c:v>
                </c:pt>
                <c:pt idx="62782">
                  <c:v>1.007080078125E-3</c:v>
                </c:pt>
                <c:pt idx="62783">
                  <c:v>1.0068416595458984E-3</c:v>
                </c:pt>
                <c:pt idx="62784">
                  <c:v>1.007080078125E-3</c:v>
                </c:pt>
                <c:pt idx="62785">
                  <c:v>1.007080078125E-3</c:v>
                </c:pt>
                <c:pt idx="62786">
                  <c:v>1.0068416595458984E-3</c:v>
                </c:pt>
                <c:pt idx="62787">
                  <c:v>1.007080078125E-3</c:v>
                </c:pt>
                <c:pt idx="62788">
                  <c:v>1.0080337524414063E-3</c:v>
                </c:pt>
                <c:pt idx="62789">
                  <c:v>1.0068416595458984E-3</c:v>
                </c:pt>
                <c:pt idx="62790">
                  <c:v>1.007080078125E-3</c:v>
                </c:pt>
                <c:pt idx="62791">
                  <c:v>1.007080078125E-3</c:v>
                </c:pt>
                <c:pt idx="62792">
                  <c:v>1.0068416595458984E-3</c:v>
                </c:pt>
                <c:pt idx="62793">
                  <c:v>1.007080078125E-3</c:v>
                </c:pt>
                <c:pt idx="62794">
                  <c:v>1.007080078125E-3</c:v>
                </c:pt>
                <c:pt idx="62795">
                  <c:v>1.0068416595458984E-3</c:v>
                </c:pt>
                <c:pt idx="62796">
                  <c:v>1.007080078125E-3</c:v>
                </c:pt>
                <c:pt idx="62797">
                  <c:v>1.007080078125E-3</c:v>
                </c:pt>
                <c:pt idx="62798">
                  <c:v>1.0068416595458984E-3</c:v>
                </c:pt>
                <c:pt idx="62799">
                  <c:v>1.007080078125E-3</c:v>
                </c:pt>
                <c:pt idx="62800">
                  <c:v>1.0080337524414063E-3</c:v>
                </c:pt>
                <c:pt idx="62801">
                  <c:v>1.007080078125E-3</c:v>
                </c:pt>
                <c:pt idx="62802">
                  <c:v>1.0068416595458984E-3</c:v>
                </c:pt>
                <c:pt idx="62803">
                  <c:v>1.007080078125E-3</c:v>
                </c:pt>
                <c:pt idx="62804">
                  <c:v>1.007080078125E-3</c:v>
                </c:pt>
                <c:pt idx="62805">
                  <c:v>1.0068416595458984E-3</c:v>
                </c:pt>
                <c:pt idx="62806">
                  <c:v>1.007080078125E-3</c:v>
                </c:pt>
                <c:pt idx="62807">
                  <c:v>1.007080078125E-3</c:v>
                </c:pt>
                <c:pt idx="62808">
                  <c:v>1.0068416595458984E-3</c:v>
                </c:pt>
                <c:pt idx="62809">
                  <c:v>1.007080078125E-3</c:v>
                </c:pt>
                <c:pt idx="62810">
                  <c:v>1.007080078125E-3</c:v>
                </c:pt>
                <c:pt idx="62811">
                  <c:v>1.0068416595458984E-3</c:v>
                </c:pt>
                <c:pt idx="62812">
                  <c:v>1.007080078125E-3</c:v>
                </c:pt>
                <c:pt idx="62813">
                  <c:v>1.0080337524414063E-3</c:v>
                </c:pt>
                <c:pt idx="62814">
                  <c:v>1.0068416595458984E-3</c:v>
                </c:pt>
                <c:pt idx="62815">
                  <c:v>1.007080078125E-3</c:v>
                </c:pt>
                <c:pt idx="62816">
                  <c:v>1.007080078125E-3</c:v>
                </c:pt>
                <c:pt idx="62817">
                  <c:v>1.0068416595458984E-3</c:v>
                </c:pt>
                <c:pt idx="62818">
                  <c:v>2.01416015625E-3</c:v>
                </c:pt>
                <c:pt idx="62819">
                  <c:v>1.0068416595458984E-3</c:v>
                </c:pt>
                <c:pt idx="62820">
                  <c:v>1.007080078125E-3</c:v>
                </c:pt>
                <c:pt idx="62821">
                  <c:v>1.007080078125E-3</c:v>
                </c:pt>
                <c:pt idx="62822">
                  <c:v>1.0068416595458984E-3</c:v>
                </c:pt>
                <c:pt idx="62823">
                  <c:v>1.007080078125E-3</c:v>
                </c:pt>
                <c:pt idx="62824">
                  <c:v>1.0080337524414063E-3</c:v>
                </c:pt>
                <c:pt idx="62825">
                  <c:v>1.007080078125E-3</c:v>
                </c:pt>
                <c:pt idx="62826">
                  <c:v>1.0068416595458984E-3</c:v>
                </c:pt>
                <c:pt idx="62827">
                  <c:v>1.007080078125E-3</c:v>
                </c:pt>
                <c:pt idx="62828">
                  <c:v>1.007080078125E-3</c:v>
                </c:pt>
                <c:pt idx="62829">
                  <c:v>1.0068416595458984E-3</c:v>
                </c:pt>
                <c:pt idx="62830">
                  <c:v>1.007080078125E-3</c:v>
                </c:pt>
                <c:pt idx="62831">
                  <c:v>1.007080078125E-3</c:v>
                </c:pt>
                <c:pt idx="62832">
                  <c:v>1.0068416595458984E-3</c:v>
                </c:pt>
                <c:pt idx="62833">
                  <c:v>1.007080078125E-3</c:v>
                </c:pt>
                <c:pt idx="62834">
                  <c:v>1.007080078125E-3</c:v>
                </c:pt>
                <c:pt idx="62835">
                  <c:v>1.0068416595458984E-3</c:v>
                </c:pt>
                <c:pt idx="62836">
                  <c:v>1.007080078125E-3</c:v>
                </c:pt>
                <c:pt idx="62837">
                  <c:v>1.0080337524414063E-3</c:v>
                </c:pt>
                <c:pt idx="62838">
                  <c:v>1.0068416595458984E-3</c:v>
                </c:pt>
                <c:pt idx="62839">
                  <c:v>1.007080078125E-3</c:v>
                </c:pt>
                <c:pt idx="62840">
                  <c:v>1.007080078125E-3</c:v>
                </c:pt>
                <c:pt idx="62841">
                  <c:v>1.0068416595458984E-3</c:v>
                </c:pt>
                <c:pt idx="62842">
                  <c:v>1.007080078125E-3</c:v>
                </c:pt>
                <c:pt idx="62843">
                  <c:v>1.007080078125E-3</c:v>
                </c:pt>
                <c:pt idx="62844">
                  <c:v>1.0068416595458984E-3</c:v>
                </c:pt>
                <c:pt idx="62845">
                  <c:v>1.007080078125E-3</c:v>
                </c:pt>
                <c:pt idx="62846">
                  <c:v>1.007080078125E-3</c:v>
                </c:pt>
                <c:pt idx="62847">
                  <c:v>1.0068416595458984E-3</c:v>
                </c:pt>
                <c:pt idx="62848">
                  <c:v>1.007080078125E-3</c:v>
                </c:pt>
                <c:pt idx="62849">
                  <c:v>1.0080337524414063E-3</c:v>
                </c:pt>
                <c:pt idx="62850">
                  <c:v>1.007080078125E-3</c:v>
                </c:pt>
                <c:pt idx="62851">
                  <c:v>1.0068416595458984E-3</c:v>
                </c:pt>
                <c:pt idx="62852">
                  <c:v>1.007080078125E-3</c:v>
                </c:pt>
                <c:pt idx="62853">
                  <c:v>1.007080078125E-3</c:v>
                </c:pt>
                <c:pt idx="62854">
                  <c:v>1.0068416595458984E-3</c:v>
                </c:pt>
                <c:pt idx="62855">
                  <c:v>1.007080078125E-3</c:v>
                </c:pt>
                <c:pt idx="62856">
                  <c:v>1.007080078125E-3</c:v>
                </c:pt>
                <c:pt idx="62857">
                  <c:v>1.0068416595458984E-3</c:v>
                </c:pt>
                <c:pt idx="62858">
                  <c:v>1.007080078125E-3</c:v>
                </c:pt>
                <c:pt idx="62859">
                  <c:v>1.007080078125E-3</c:v>
                </c:pt>
                <c:pt idx="62860">
                  <c:v>1.0068416595458984E-3</c:v>
                </c:pt>
                <c:pt idx="62861">
                  <c:v>1.007080078125E-3</c:v>
                </c:pt>
                <c:pt idx="62862">
                  <c:v>1.0080337524414063E-3</c:v>
                </c:pt>
                <c:pt idx="62863">
                  <c:v>1.0068416595458984E-3</c:v>
                </c:pt>
                <c:pt idx="62864">
                  <c:v>1.007080078125E-3</c:v>
                </c:pt>
                <c:pt idx="62865">
                  <c:v>1.007080078125E-3</c:v>
                </c:pt>
                <c:pt idx="62866">
                  <c:v>1.0068416595458984E-3</c:v>
                </c:pt>
                <c:pt idx="62867">
                  <c:v>1.007080078125E-3</c:v>
                </c:pt>
                <c:pt idx="62868">
                  <c:v>1.007080078125E-3</c:v>
                </c:pt>
                <c:pt idx="62869">
                  <c:v>1.0068416595458984E-3</c:v>
                </c:pt>
                <c:pt idx="62870">
                  <c:v>1.007080078125E-3</c:v>
                </c:pt>
                <c:pt idx="62871">
                  <c:v>1.007080078125E-3</c:v>
                </c:pt>
                <c:pt idx="62872">
                  <c:v>1.0068416595458984E-3</c:v>
                </c:pt>
                <c:pt idx="62873">
                  <c:v>1.007080078125E-3</c:v>
                </c:pt>
                <c:pt idx="62874">
                  <c:v>1.0080337524414063E-3</c:v>
                </c:pt>
                <c:pt idx="62875">
                  <c:v>1.007080078125E-3</c:v>
                </c:pt>
                <c:pt idx="62876">
                  <c:v>1.0068416595458984E-3</c:v>
                </c:pt>
                <c:pt idx="62877">
                  <c:v>1.007080078125E-3</c:v>
                </c:pt>
                <c:pt idx="62878">
                  <c:v>1.007080078125E-3</c:v>
                </c:pt>
                <c:pt idx="62879">
                  <c:v>1.0068416595458984E-3</c:v>
                </c:pt>
                <c:pt idx="62880">
                  <c:v>1.007080078125E-3</c:v>
                </c:pt>
                <c:pt idx="62881">
                  <c:v>1.007080078125E-3</c:v>
                </c:pt>
                <c:pt idx="62882">
                  <c:v>1.0068416595458984E-3</c:v>
                </c:pt>
                <c:pt idx="62883">
                  <c:v>1.007080078125E-3</c:v>
                </c:pt>
                <c:pt idx="62884">
                  <c:v>1.007080078125E-3</c:v>
                </c:pt>
                <c:pt idx="62885">
                  <c:v>1.0068416595458984E-3</c:v>
                </c:pt>
                <c:pt idx="62886">
                  <c:v>1.007080078125E-3</c:v>
                </c:pt>
                <c:pt idx="62887">
                  <c:v>1.0080337524414063E-3</c:v>
                </c:pt>
                <c:pt idx="62888">
                  <c:v>1.0068416595458984E-3</c:v>
                </c:pt>
                <c:pt idx="62889">
                  <c:v>1.007080078125E-3</c:v>
                </c:pt>
                <c:pt idx="62890">
                  <c:v>1.007080078125E-3</c:v>
                </c:pt>
                <c:pt idx="62891">
                  <c:v>1.0068416595458984E-3</c:v>
                </c:pt>
                <c:pt idx="62892">
                  <c:v>1.007080078125E-3</c:v>
                </c:pt>
                <c:pt idx="62893">
                  <c:v>1.007080078125E-3</c:v>
                </c:pt>
                <c:pt idx="62894">
                  <c:v>1.0068416595458984E-3</c:v>
                </c:pt>
                <c:pt idx="62895">
                  <c:v>1.007080078125E-3</c:v>
                </c:pt>
                <c:pt idx="62896">
                  <c:v>1.007080078125E-3</c:v>
                </c:pt>
                <c:pt idx="62897">
                  <c:v>1.0068416595458984E-3</c:v>
                </c:pt>
                <c:pt idx="62898">
                  <c:v>1.007080078125E-3</c:v>
                </c:pt>
                <c:pt idx="62899">
                  <c:v>1.0080337524414063E-3</c:v>
                </c:pt>
                <c:pt idx="62900">
                  <c:v>1.007080078125E-3</c:v>
                </c:pt>
                <c:pt idx="62901">
                  <c:v>1.0068416595458984E-3</c:v>
                </c:pt>
                <c:pt idx="62902">
                  <c:v>1.007080078125E-3</c:v>
                </c:pt>
                <c:pt idx="62903">
                  <c:v>1.007080078125E-3</c:v>
                </c:pt>
                <c:pt idx="62904">
                  <c:v>1.0068416595458984E-3</c:v>
                </c:pt>
                <c:pt idx="62905">
                  <c:v>1.007080078125E-3</c:v>
                </c:pt>
                <c:pt idx="62906">
                  <c:v>1.007080078125E-3</c:v>
                </c:pt>
                <c:pt idx="62907">
                  <c:v>1.0068416595458984E-3</c:v>
                </c:pt>
                <c:pt idx="62908">
                  <c:v>1.007080078125E-3</c:v>
                </c:pt>
                <c:pt idx="62909">
                  <c:v>1.007080078125E-3</c:v>
                </c:pt>
                <c:pt idx="62910">
                  <c:v>1.0068416595458984E-3</c:v>
                </c:pt>
                <c:pt idx="62911">
                  <c:v>1.007080078125E-3</c:v>
                </c:pt>
                <c:pt idx="62912">
                  <c:v>1.0080337524414063E-3</c:v>
                </c:pt>
                <c:pt idx="62913">
                  <c:v>1.0068416595458984E-3</c:v>
                </c:pt>
                <c:pt idx="62914">
                  <c:v>1.007080078125E-3</c:v>
                </c:pt>
                <c:pt idx="62915">
                  <c:v>1.007080078125E-3</c:v>
                </c:pt>
                <c:pt idx="62916">
                  <c:v>1.0068416595458984E-3</c:v>
                </c:pt>
                <c:pt idx="62917">
                  <c:v>1.007080078125E-3</c:v>
                </c:pt>
                <c:pt idx="62918">
                  <c:v>1.007080078125E-3</c:v>
                </c:pt>
                <c:pt idx="62919">
                  <c:v>1.0068416595458984E-3</c:v>
                </c:pt>
                <c:pt idx="62920">
                  <c:v>1.007080078125E-3</c:v>
                </c:pt>
                <c:pt idx="62921">
                  <c:v>1.007080078125E-3</c:v>
                </c:pt>
                <c:pt idx="62922">
                  <c:v>1.0068416595458984E-3</c:v>
                </c:pt>
                <c:pt idx="62923">
                  <c:v>1.007080078125E-3</c:v>
                </c:pt>
                <c:pt idx="62924">
                  <c:v>1.0080337524414063E-3</c:v>
                </c:pt>
                <c:pt idx="62925">
                  <c:v>1.007080078125E-3</c:v>
                </c:pt>
                <c:pt idx="62926">
                  <c:v>1.0068416595458984E-3</c:v>
                </c:pt>
                <c:pt idx="62927">
                  <c:v>1.007080078125E-3</c:v>
                </c:pt>
                <c:pt idx="62928">
                  <c:v>1.007080078125E-3</c:v>
                </c:pt>
                <c:pt idx="62929">
                  <c:v>1.0068416595458984E-3</c:v>
                </c:pt>
                <c:pt idx="62930">
                  <c:v>1.007080078125E-3</c:v>
                </c:pt>
                <c:pt idx="62931">
                  <c:v>1.007080078125E-3</c:v>
                </c:pt>
                <c:pt idx="62932">
                  <c:v>1.0068416595458984E-3</c:v>
                </c:pt>
                <c:pt idx="62933">
                  <c:v>1.007080078125E-3</c:v>
                </c:pt>
                <c:pt idx="62934">
                  <c:v>1.007080078125E-3</c:v>
                </c:pt>
                <c:pt idx="62935">
                  <c:v>1.0068416595458984E-3</c:v>
                </c:pt>
                <c:pt idx="62936">
                  <c:v>1.007080078125E-3</c:v>
                </c:pt>
                <c:pt idx="62937">
                  <c:v>1.0080337524414063E-3</c:v>
                </c:pt>
                <c:pt idx="62938">
                  <c:v>1.0068416595458984E-3</c:v>
                </c:pt>
                <c:pt idx="62939">
                  <c:v>1.007080078125E-3</c:v>
                </c:pt>
                <c:pt idx="62940">
                  <c:v>1.007080078125E-3</c:v>
                </c:pt>
                <c:pt idx="62941">
                  <c:v>1.0068416595458984E-3</c:v>
                </c:pt>
                <c:pt idx="62942">
                  <c:v>1.007080078125E-3</c:v>
                </c:pt>
                <c:pt idx="62943">
                  <c:v>1.007080078125E-3</c:v>
                </c:pt>
                <c:pt idx="62944">
                  <c:v>1.0068416595458984E-3</c:v>
                </c:pt>
                <c:pt idx="62945">
                  <c:v>1.007080078125E-3</c:v>
                </c:pt>
                <c:pt idx="62946">
                  <c:v>1.007080078125E-3</c:v>
                </c:pt>
                <c:pt idx="62947">
                  <c:v>1.0068416595458984E-3</c:v>
                </c:pt>
                <c:pt idx="62948">
                  <c:v>1.007080078125E-3</c:v>
                </c:pt>
                <c:pt idx="62949">
                  <c:v>1.0080337524414063E-3</c:v>
                </c:pt>
                <c:pt idx="62950">
                  <c:v>1.007080078125E-3</c:v>
                </c:pt>
                <c:pt idx="62951">
                  <c:v>1.0068416595458984E-3</c:v>
                </c:pt>
                <c:pt idx="62952">
                  <c:v>1.007080078125E-3</c:v>
                </c:pt>
                <c:pt idx="62953">
                  <c:v>1.007080078125E-3</c:v>
                </c:pt>
                <c:pt idx="62954">
                  <c:v>1.0068416595458984E-3</c:v>
                </c:pt>
                <c:pt idx="62955">
                  <c:v>1.007080078125E-3</c:v>
                </c:pt>
                <c:pt idx="62956">
                  <c:v>1.007080078125E-3</c:v>
                </c:pt>
                <c:pt idx="62957">
                  <c:v>1.0068416595458984E-3</c:v>
                </c:pt>
                <c:pt idx="62958">
                  <c:v>1.007080078125E-3</c:v>
                </c:pt>
                <c:pt idx="62959">
                  <c:v>1.007080078125E-3</c:v>
                </c:pt>
                <c:pt idx="62960">
                  <c:v>1.0068416595458984E-3</c:v>
                </c:pt>
                <c:pt idx="62961">
                  <c:v>1.007080078125E-3</c:v>
                </c:pt>
                <c:pt idx="62962">
                  <c:v>1.0080337524414063E-3</c:v>
                </c:pt>
                <c:pt idx="62963">
                  <c:v>1.0068416595458984E-3</c:v>
                </c:pt>
                <c:pt idx="62964">
                  <c:v>1.007080078125E-3</c:v>
                </c:pt>
                <c:pt idx="62965">
                  <c:v>1.007080078125E-3</c:v>
                </c:pt>
                <c:pt idx="62966">
                  <c:v>1.0068416595458984E-3</c:v>
                </c:pt>
                <c:pt idx="62967">
                  <c:v>1.007080078125E-3</c:v>
                </c:pt>
                <c:pt idx="62968">
                  <c:v>1.007080078125E-3</c:v>
                </c:pt>
                <c:pt idx="62969">
                  <c:v>1.0068416595458984E-3</c:v>
                </c:pt>
                <c:pt idx="62970">
                  <c:v>1.007080078125E-3</c:v>
                </c:pt>
                <c:pt idx="62971">
                  <c:v>1.007080078125E-3</c:v>
                </c:pt>
                <c:pt idx="62972">
                  <c:v>1.0068416595458984E-3</c:v>
                </c:pt>
                <c:pt idx="62973">
                  <c:v>1.007080078125E-3</c:v>
                </c:pt>
                <c:pt idx="62974">
                  <c:v>1.0080337524414063E-3</c:v>
                </c:pt>
                <c:pt idx="62975">
                  <c:v>1.007080078125E-3</c:v>
                </c:pt>
                <c:pt idx="62976">
                  <c:v>1.0068416595458984E-3</c:v>
                </c:pt>
                <c:pt idx="62977">
                  <c:v>1.007080078125E-3</c:v>
                </c:pt>
                <c:pt idx="62978">
                  <c:v>1.007080078125E-3</c:v>
                </c:pt>
                <c:pt idx="62979">
                  <c:v>1.0068416595458984E-3</c:v>
                </c:pt>
                <c:pt idx="62980">
                  <c:v>1.007080078125E-3</c:v>
                </c:pt>
                <c:pt idx="62981">
                  <c:v>1.007080078125E-3</c:v>
                </c:pt>
                <c:pt idx="62982">
                  <c:v>1.0068416595458984E-3</c:v>
                </c:pt>
                <c:pt idx="62983">
                  <c:v>1.007080078125E-3</c:v>
                </c:pt>
                <c:pt idx="62984">
                  <c:v>1.007080078125E-3</c:v>
                </c:pt>
                <c:pt idx="62985">
                  <c:v>1.0068416595458984E-3</c:v>
                </c:pt>
                <c:pt idx="62986">
                  <c:v>1.0080337524414063E-3</c:v>
                </c:pt>
                <c:pt idx="62987">
                  <c:v>1.007080078125E-3</c:v>
                </c:pt>
                <c:pt idx="62988">
                  <c:v>1.0068416595458984E-3</c:v>
                </c:pt>
                <c:pt idx="62989">
                  <c:v>1.007080078125E-3</c:v>
                </c:pt>
                <c:pt idx="62990">
                  <c:v>1.007080078125E-3</c:v>
                </c:pt>
                <c:pt idx="62991">
                  <c:v>1.0068416595458984E-3</c:v>
                </c:pt>
                <c:pt idx="62992">
                  <c:v>1.007080078125E-3</c:v>
                </c:pt>
                <c:pt idx="62993">
                  <c:v>1.007080078125E-3</c:v>
                </c:pt>
                <c:pt idx="62994">
                  <c:v>1.0068416595458984E-3</c:v>
                </c:pt>
                <c:pt idx="62995">
                  <c:v>1.007080078125E-3</c:v>
                </c:pt>
                <c:pt idx="62996">
                  <c:v>1.007080078125E-3</c:v>
                </c:pt>
                <c:pt idx="62997">
                  <c:v>1.0068416595458984E-3</c:v>
                </c:pt>
                <c:pt idx="62998">
                  <c:v>1.007080078125E-3</c:v>
                </c:pt>
                <c:pt idx="62999">
                  <c:v>1.0080337524414063E-3</c:v>
                </c:pt>
                <c:pt idx="63000">
                  <c:v>1.007080078125E-3</c:v>
                </c:pt>
                <c:pt idx="63001">
                  <c:v>1.0068416595458984E-3</c:v>
                </c:pt>
                <c:pt idx="63002">
                  <c:v>1.007080078125E-3</c:v>
                </c:pt>
                <c:pt idx="63003">
                  <c:v>1.007080078125E-3</c:v>
                </c:pt>
                <c:pt idx="63004">
                  <c:v>1.0068416595458984E-3</c:v>
                </c:pt>
                <c:pt idx="63005">
                  <c:v>1.007080078125E-3</c:v>
                </c:pt>
                <c:pt idx="63006">
                  <c:v>1.007080078125E-3</c:v>
                </c:pt>
                <c:pt idx="63007">
                  <c:v>1.0068416595458984E-3</c:v>
                </c:pt>
                <c:pt idx="63008">
                  <c:v>1.007080078125E-3</c:v>
                </c:pt>
                <c:pt idx="63009">
                  <c:v>1.007080078125E-3</c:v>
                </c:pt>
                <c:pt idx="63010">
                  <c:v>1.0068416595458984E-3</c:v>
                </c:pt>
                <c:pt idx="63011">
                  <c:v>1.0080337524414063E-3</c:v>
                </c:pt>
                <c:pt idx="63012">
                  <c:v>1.007080078125E-3</c:v>
                </c:pt>
                <c:pt idx="63013">
                  <c:v>1.0068416595458984E-3</c:v>
                </c:pt>
                <c:pt idx="63014">
                  <c:v>1.007080078125E-3</c:v>
                </c:pt>
                <c:pt idx="63015">
                  <c:v>1.007080078125E-3</c:v>
                </c:pt>
                <c:pt idx="63016">
                  <c:v>1.0068416595458984E-3</c:v>
                </c:pt>
                <c:pt idx="63017">
                  <c:v>1.007080078125E-3</c:v>
                </c:pt>
                <c:pt idx="63018">
                  <c:v>1.007080078125E-3</c:v>
                </c:pt>
                <c:pt idx="63019">
                  <c:v>1.0068416595458984E-3</c:v>
                </c:pt>
                <c:pt idx="63020">
                  <c:v>1.007080078125E-3</c:v>
                </c:pt>
                <c:pt idx="63021">
                  <c:v>1.007080078125E-3</c:v>
                </c:pt>
                <c:pt idx="63022">
                  <c:v>1.0068416595458984E-3</c:v>
                </c:pt>
                <c:pt idx="63023">
                  <c:v>1.007080078125E-3</c:v>
                </c:pt>
                <c:pt idx="63024">
                  <c:v>1.0080337524414063E-3</c:v>
                </c:pt>
                <c:pt idx="63025">
                  <c:v>1.007080078125E-3</c:v>
                </c:pt>
                <c:pt idx="63026">
                  <c:v>1.0068416595458984E-3</c:v>
                </c:pt>
                <c:pt idx="63027">
                  <c:v>1.007080078125E-3</c:v>
                </c:pt>
                <c:pt idx="63028">
                  <c:v>1.007080078125E-3</c:v>
                </c:pt>
                <c:pt idx="63029">
                  <c:v>1.0068416595458984E-3</c:v>
                </c:pt>
                <c:pt idx="63030">
                  <c:v>1.007080078125E-3</c:v>
                </c:pt>
                <c:pt idx="63031">
                  <c:v>1.007080078125E-3</c:v>
                </c:pt>
                <c:pt idx="63032">
                  <c:v>1.0068416595458984E-3</c:v>
                </c:pt>
                <c:pt idx="63033">
                  <c:v>1.007080078125E-3</c:v>
                </c:pt>
                <c:pt idx="63034">
                  <c:v>1.007080078125E-3</c:v>
                </c:pt>
                <c:pt idx="63035">
                  <c:v>1.0068416595458984E-3</c:v>
                </c:pt>
                <c:pt idx="63036">
                  <c:v>1.0080337524414063E-3</c:v>
                </c:pt>
                <c:pt idx="63037">
                  <c:v>1.007080078125E-3</c:v>
                </c:pt>
                <c:pt idx="63038">
                  <c:v>1.0068416595458984E-3</c:v>
                </c:pt>
                <c:pt idx="63039">
                  <c:v>1.007080078125E-3</c:v>
                </c:pt>
                <c:pt idx="63040">
                  <c:v>1.007080078125E-3</c:v>
                </c:pt>
                <c:pt idx="63041">
                  <c:v>1.0068416595458984E-3</c:v>
                </c:pt>
                <c:pt idx="63042">
                  <c:v>1.007080078125E-3</c:v>
                </c:pt>
                <c:pt idx="63043">
                  <c:v>1.007080078125E-3</c:v>
                </c:pt>
                <c:pt idx="63044">
                  <c:v>1.0068416595458984E-3</c:v>
                </c:pt>
                <c:pt idx="63045">
                  <c:v>1.007080078125E-3</c:v>
                </c:pt>
                <c:pt idx="63046">
                  <c:v>1.007080078125E-3</c:v>
                </c:pt>
                <c:pt idx="63047">
                  <c:v>1.0068416595458984E-3</c:v>
                </c:pt>
                <c:pt idx="63048">
                  <c:v>1.007080078125E-3</c:v>
                </c:pt>
                <c:pt idx="63049">
                  <c:v>1.0080337524414063E-3</c:v>
                </c:pt>
                <c:pt idx="63050">
                  <c:v>1.007080078125E-3</c:v>
                </c:pt>
                <c:pt idx="63051">
                  <c:v>1.0068416595458984E-3</c:v>
                </c:pt>
                <c:pt idx="63052">
                  <c:v>1.007080078125E-3</c:v>
                </c:pt>
                <c:pt idx="63053">
                  <c:v>1.007080078125E-3</c:v>
                </c:pt>
                <c:pt idx="63054">
                  <c:v>1.0068416595458984E-3</c:v>
                </c:pt>
                <c:pt idx="63055">
                  <c:v>1.007080078125E-3</c:v>
                </c:pt>
                <c:pt idx="63056">
                  <c:v>1.007080078125E-3</c:v>
                </c:pt>
                <c:pt idx="63057">
                  <c:v>1.0068416595458984E-3</c:v>
                </c:pt>
                <c:pt idx="63058">
                  <c:v>1.007080078125E-3</c:v>
                </c:pt>
                <c:pt idx="63059">
                  <c:v>1.007080078125E-3</c:v>
                </c:pt>
                <c:pt idx="63060">
                  <c:v>1.0068416595458984E-3</c:v>
                </c:pt>
                <c:pt idx="63061">
                  <c:v>1.0080337524414063E-3</c:v>
                </c:pt>
                <c:pt idx="63062">
                  <c:v>1.007080078125E-3</c:v>
                </c:pt>
                <c:pt idx="63063">
                  <c:v>1.0068416595458984E-3</c:v>
                </c:pt>
                <c:pt idx="63064">
                  <c:v>1.007080078125E-3</c:v>
                </c:pt>
                <c:pt idx="63065">
                  <c:v>1.007080078125E-3</c:v>
                </c:pt>
                <c:pt idx="63066">
                  <c:v>1.0068416595458984E-3</c:v>
                </c:pt>
                <c:pt idx="63067">
                  <c:v>1.007080078125E-3</c:v>
                </c:pt>
                <c:pt idx="63068">
                  <c:v>1.007080078125E-3</c:v>
                </c:pt>
                <c:pt idx="63069">
                  <c:v>1.0068416595458984E-3</c:v>
                </c:pt>
                <c:pt idx="63070">
                  <c:v>1.007080078125E-3</c:v>
                </c:pt>
                <c:pt idx="63071">
                  <c:v>1.007080078125E-3</c:v>
                </c:pt>
                <c:pt idx="63072">
                  <c:v>1.0068416595458984E-3</c:v>
                </c:pt>
                <c:pt idx="63073">
                  <c:v>1.007080078125E-3</c:v>
                </c:pt>
                <c:pt idx="63074">
                  <c:v>1.0080337524414063E-3</c:v>
                </c:pt>
                <c:pt idx="63075">
                  <c:v>1.007080078125E-3</c:v>
                </c:pt>
                <c:pt idx="63076">
                  <c:v>1.0068416595458984E-3</c:v>
                </c:pt>
                <c:pt idx="63077">
                  <c:v>1.007080078125E-3</c:v>
                </c:pt>
                <c:pt idx="63078">
                  <c:v>1.007080078125E-3</c:v>
                </c:pt>
                <c:pt idx="63079">
                  <c:v>1.0068416595458984E-3</c:v>
                </c:pt>
                <c:pt idx="63080">
                  <c:v>1.007080078125E-3</c:v>
                </c:pt>
                <c:pt idx="63081">
                  <c:v>1.007080078125E-3</c:v>
                </c:pt>
                <c:pt idx="63082">
                  <c:v>1.0068416595458984E-3</c:v>
                </c:pt>
                <c:pt idx="63083">
                  <c:v>1.007080078125E-3</c:v>
                </c:pt>
                <c:pt idx="63084">
                  <c:v>1.007080078125E-3</c:v>
                </c:pt>
                <c:pt idx="63085">
                  <c:v>1.0068416595458984E-3</c:v>
                </c:pt>
                <c:pt idx="63086">
                  <c:v>1.0080337524414063E-3</c:v>
                </c:pt>
                <c:pt idx="63087">
                  <c:v>1.007080078125E-3</c:v>
                </c:pt>
                <c:pt idx="63088">
                  <c:v>1.0068416595458984E-3</c:v>
                </c:pt>
                <c:pt idx="63089">
                  <c:v>1.007080078125E-3</c:v>
                </c:pt>
                <c:pt idx="63090">
                  <c:v>1.007080078125E-3</c:v>
                </c:pt>
                <c:pt idx="63091">
                  <c:v>1.0068416595458984E-3</c:v>
                </c:pt>
                <c:pt idx="63092">
                  <c:v>1.007080078125E-3</c:v>
                </c:pt>
                <c:pt idx="63093">
                  <c:v>1.007080078125E-3</c:v>
                </c:pt>
                <c:pt idx="63094">
                  <c:v>1.0068416595458984E-3</c:v>
                </c:pt>
                <c:pt idx="63095">
                  <c:v>1.007080078125E-3</c:v>
                </c:pt>
                <c:pt idx="63096">
                  <c:v>1.007080078125E-3</c:v>
                </c:pt>
                <c:pt idx="63097">
                  <c:v>1.0068416595458984E-3</c:v>
                </c:pt>
                <c:pt idx="63098">
                  <c:v>1.007080078125E-3</c:v>
                </c:pt>
                <c:pt idx="63099">
                  <c:v>1.0080337524414063E-3</c:v>
                </c:pt>
                <c:pt idx="63100">
                  <c:v>1.007080078125E-3</c:v>
                </c:pt>
                <c:pt idx="63101">
                  <c:v>1.0068416595458984E-3</c:v>
                </c:pt>
                <c:pt idx="63102">
                  <c:v>1.007080078125E-3</c:v>
                </c:pt>
                <c:pt idx="63103">
                  <c:v>1.007080078125E-3</c:v>
                </c:pt>
                <c:pt idx="63104">
                  <c:v>1.0068416595458984E-3</c:v>
                </c:pt>
                <c:pt idx="63105">
                  <c:v>1.007080078125E-3</c:v>
                </c:pt>
                <c:pt idx="63106">
                  <c:v>4.0280818939208984E-3</c:v>
                </c:pt>
                <c:pt idx="63107">
                  <c:v>1.0068416595458984E-3</c:v>
                </c:pt>
                <c:pt idx="63108">
                  <c:v>1.0080337524414063E-3</c:v>
                </c:pt>
                <c:pt idx="63109">
                  <c:v>1.007080078125E-3</c:v>
                </c:pt>
                <c:pt idx="63110">
                  <c:v>1.0068416595458984E-3</c:v>
                </c:pt>
                <c:pt idx="63111">
                  <c:v>1.007080078125E-3</c:v>
                </c:pt>
                <c:pt idx="63112">
                  <c:v>1.007080078125E-3</c:v>
                </c:pt>
                <c:pt idx="63113">
                  <c:v>1.0068416595458984E-3</c:v>
                </c:pt>
                <c:pt idx="63114">
                  <c:v>1.007080078125E-3</c:v>
                </c:pt>
                <c:pt idx="63115">
                  <c:v>1.007080078125E-3</c:v>
                </c:pt>
                <c:pt idx="63116">
                  <c:v>1.0068416595458984E-3</c:v>
                </c:pt>
                <c:pt idx="63117">
                  <c:v>1.007080078125E-3</c:v>
                </c:pt>
                <c:pt idx="63118">
                  <c:v>1.007080078125E-3</c:v>
                </c:pt>
                <c:pt idx="63119">
                  <c:v>1.0068416595458984E-3</c:v>
                </c:pt>
                <c:pt idx="63120">
                  <c:v>1.007080078125E-3</c:v>
                </c:pt>
                <c:pt idx="63121">
                  <c:v>1.0080337524414063E-3</c:v>
                </c:pt>
                <c:pt idx="63122">
                  <c:v>1.007080078125E-3</c:v>
                </c:pt>
                <c:pt idx="63123">
                  <c:v>1.0068416595458984E-3</c:v>
                </c:pt>
                <c:pt idx="63124">
                  <c:v>1.007080078125E-3</c:v>
                </c:pt>
                <c:pt idx="63125">
                  <c:v>1.007080078125E-3</c:v>
                </c:pt>
                <c:pt idx="63126">
                  <c:v>1.0068416595458984E-3</c:v>
                </c:pt>
                <c:pt idx="63127">
                  <c:v>1.007080078125E-3</c:v>
                </c:pt>
                <c:pt idx="63128">
                  <c:v>1.007080078125E-3</c:v>
                </c:pt>
                <c:pt idx="63129">
                  <c:v>1.0068416595458984E-3</c:v>
                </c:pt>
                <c:pt idx="63130">
                  <c:v>1.007080078125E-3</c:v>
                </c:pt>
                <c:pt idx="63131">
                  <c:v>1.007080078125E-3</c:v>
                </c:pt>
                <c:pt idx="63132">
                  <c:v>1.0068416595458984E-3</c:v>
                </c:pt>
                <c:pt idx="63133">
                  <c:v>1.0080337524414063E-3</c:v>
                </c:pt>
                <c:pt idx="63134">
                  <c:v>1.007080078125E-3</c:v>
                </c:pt>
                <c:pt idx="63135">
                  <c:v>1.0068416595458984E-3</c:v>
                </c:pt>
                <c:pt idx="63136">
                  <c:v>1.007080078125E-3</c:v>
                </c:pt>
                <c:pt idx="63137">
                  <c:v>1.007080078125E-3</c:v>
                </c:pt>
                <c:pt idx="63138">
                  <c:v>1.0068416595458984E-3</c:v>
                </c:pt>
                <c:pt idx="63139">
                  <c:v>1.007080078125E-3</c:v>
                </c:pt>
                <c:pt idx="63140">
                  <c:v>1.007080078125E-3</c:v>
                </c:pt>
                <c:pt idx="63141">
                  <c:v>1.0068416595458984E-3</c:v>
                </c:pt>
                <c:pt idx="63142">
                  <c:v>1.007080078125E-3</c:v>
                </c:pt>
                <c:pt idx="63143">
                  <c:v>1.007080078125E-3</c:v>
                </c:pt>
                <c:pt idx="63144">
                  <c:v>1.0068416595458984E-3</c:v>
                </c:pt>
                <c:pt idx="63145">
                  <c:v>1.007080078125E-3</c:v>
                </c:pt>
                <c:pt idx="63146">
                  <c:v>1.0080337524414063E-3</c:v>
                </c:pt>
                <c:pt idx="63147">
                  <c:v>1.007080078125E-3</c:v>
                </c:pt>
                <c:pt idx="63148">
                  <c:v>1.0068416595458984E-3</c:v>
                </c:pt>
                <c:pt idx="63149">
                  <c:v>1.007080078125E-3</c:v>
                </c:pt>
                <c:pt idx="63150">
                  <c:v>1.007080078125E-3</c:v>
                </c:pt>
                <c:pt idx="63151">
                  <c:v>1.0068416595458984E-3</c:v>
                </c:pt>
                <c:pt idx="63152">
                  <c:v>1.007080078125E-3</c:v>
                </c:pt>
                <c:pt idx="63153">
                  <c:v>1.007080078125E-3</c:v>
                </c:pt>
                <c:pt idx="63154">
                  <c:v>1.0068416595458984E-3</c:v>
                </c:pt>
                <c:pt idx="63155">
                  <c:v>1.007080078125E-3</c:v>
                </c:pt>
                <c:pt idx="63156">
                  <c:v>1.007080078125E-3</c:v>
                </c:pt>
                <c:pt idx="63157">
                  <c:v>1.0068416595458984E-3</c:v>
                </c:pt>
                <c:pt idx="63158">
                  <c:v>1.0080337524414063E-3</c:v>
                </c:pt>
                <c:pt idx="63159">
                  <c:v>1.007080078125E-3</c:v>
                </c:pt>
                <c:pt idx="63160">
                  <c:v>1.0068416595458984E-3</c:v>
                </c:pt>
                <c:pt idx="63161">
                  <c:v>1.007080078125E-3</c:v>
                </c:pt>
                <c:pt idx="63162">
                  <c:v>1.007080078125E-3</c:v>
                </c:pt>
                <c:pt idx="63163">
                  <c:v>4.0278434753417969E-3</c:v>
                </c:pt>
                <c:pt idx="63164">
                  <c:v>1.007080078125E-3</c:v>
                </c:pt>
                <c:pt idx="63165">
                  <c:v>1.007080078125E-3</c:v>
                </c:pt>
                <c:pt idx="63166">
                  <c:v>1.0068416595458984E-3</c:v>
                </c:pt>
                <c:pt idx="63167">
                  <c:v>1.007080078125E-3</c:v>
                </c:pt>
                <c:pt idx="63168">
                  <c:v>1.0080337524414063E-3</c:v>
                </c:pt>
                <c:pt idx="63169">
                  <c:v>1.007080078125E-3</c:v>
                </c:pt>
                <c:pt idx="63170">
                  <c:v>1.0068416595458984E-3</c:v>
                </c:pt>
                <c:pt idx="63171">
                  <c:v>1.007080078125E-3</c:v>
                </c:pt>
                <c:pt idx="63172">
                  <c:v>1.007080078125E-3</c:v>
                </c:pt>
                <c:pt idx="63173">
                  <c:v>1.0068416595458984E-3</c:v>
                </c:pt>
                <c:pt idx="63174">
                  <c:v>1.007080078125E-3</c:v>
                </c:pt>
                <c:pt idx="63175">
                  <c:v>1.007080078125E-3</c:v>
                </c:pt>
                <c:pt idx="63176">
                  <c:v>1.0068416595458984E-3</c:v>
                </c:pt>
                <c:pt idx="63177">
                  <c:v>1.007080078125E-3</c:v>
                </c:pt>
                <c:pt idx="63178">
                  <c:v>1.007080078125E-3</c:v>
                </c:pt>
                <c:pt idx="63179">
                  <c:v>1.0068416595458984E-3</c:v>
                </c:pt>
                <c:pt idx="63180">
                  <c:v>1.0080337524414063E-3</c:v>
                </c:pt>
                <c:pt idx="63181">
                  <c:v>1.007080078125E-3</c:v>
                </c:pt>
                <c:pt idx="63182">
                  <c:v>1.0068416595458984E-3</c:v>
                </c:pt>
                <c:pt idx="63183">
                  <c:v>1.007080078125E-3</c:v>
                </c:pt>
                <c:pt idx="63184">
                  <c:v>1.007080078125E-3</c:v>
                </c:pt>
                <c:pt idx="63185">
                  <c:v>1.0068416595458984E-3</c:v>
                </c:pt>
                <c:pt idx="63186">
                  <c:v>1.007080078125E-3</c:v>
                </c:pt>
                <c:pt idx="63187">
                  <c:v>1.007080078125E-3</c:v>
                </c:pt>
                <c:pt idx="63188">
                  <c:v>1.0068416595458984E-3</c:v>
                </c:pt>
                <c:pt idx="63189">
                  <c:v>1.007080078125E-3</c:v>
                </c:pt>
                <c:pt idx="63190">
                  <c:v>1.007080078125E-3</c:v>
                </c:pt>
                <c:pt idx="63191">
                  <c:v>1.0068416595458984E-3</c:v>
                </c:pt>
                <c:pt idx="63192">
                  <c:v>1.007080078125E-3</c:v>
                </c:pt>
                <c:pt idx="63193">
                  <c:v>1.0080337524414063E-3</c:v>
                </c:pt>
                <c:pt idx="63194">
                  <c:v>1.007080078125E-3</c:v>
                </c:pt>
                <c:pt idx="63195">
                  <c:v>1.0068416595458984E-3</c:v>
                </c:pt>
                <c:pt idx="63196">
                  <c:v>1.007080078125E-3</c:v>
                </c:pt>
                <c:pt idx="63197">
                  <c:v>1.007080078125E-3</c:v>
                </c:pt>
                <c:pt idx="63198">
                  <c:v>1.0068416595458984E-3</c:v>
                </c:pt>
                <c:pt idx="63199">
                  <c:v>1.007080078125E-3</c:v>
                </c:pt>
                <c:pt idx="63200">
                  <c:v>1.007080078125E-3</c:v>
                </c:pt>
                <c:pt idx="63201">
                  <c:v>1.0068416595458984E-3</c:v>
                </c:pt>
                <c:pt idx="63202">
                  <c:v>1.007080078125E-3</c:v>
                </c:pt>
                <c:pt idx="63203">
                  <c:v>1.0068416595458984E-3</c:v>
                </c:pt>
                <c:pt idx="63204">
                  <c:v>1.007080078125E-3</c:v>
                </c:pt>
                <c:pt idx="63205">
                  <c:v>1.0080337524414063E-3</c:v>
                </c:pt>
                <c:pt idx="63206">
                  <c:v>1.007080078125E-3</c:v>
                </c:pt>
                <c:pt idx="63207">
                  <c:v>1.0068416595458984E-3</c:v>
                </c:pt>
                <c:pt idx="63208">
                  <c:v>1.007080078125E-3</c:v>
                </c:pt>
                <c:pt idx="63209">
                  <c:v>1.007080078125E-3</c:v>
                </c:pt>
                <c:pt idx="63210">
                  <c:v>1.0068416595458984E-3</c:v>
                </c:pt>
                <c:pt idx="63211">
                  <c:v>1.007080078125E-3</c:v>
                </c:pt>
                <c:pt idx="63212">
                  <c:v>1.007080078125E-3</c:v>
                </c:pt>
                <c:pt idx="63213">
                  <c:v>1.0068416595458984E-3</c:v>
                </c:pt>
                <c:pt idx="63214">
                  <c:v>1.007080078125E-3</c:v>
                </c:pt>
                <c:pt idx="63215">
                  <c:v>1.007080078125E-3</c:v>
                </c:pt>
                <c:pt idx="63216">
                  <c:v>1.0068416595458984E-3</c:v>
                </c:pt>
                <c:pt idx="63217">
                  <c:v>1.007080078125E-3</c:v>
                </c:pt>
                <c:pt idx="63218">
                  <c:v>1.0080337524414063E-3</c:v>
                </c:pt>
                <c:pt idx="63219">
                  <c:v>1.007080078125E-3</c:v>
                </c:pt>
                <c:pt idx="63220">
                  <c:v>1.0068416595458984E-3</c:v>
                </c:pt>
                <c:pt idx="63221">
                  <c:v>1.007080078125E-3</c:v>
                </c:pt>
                <c:pt idx="63222">
                  <c:v>1.007080078125E-3</c:v>
                </c:pt>
                <c:pt idx="63223">
                  <c:v>1.0068416595458984E-3</c:v>
                </c:pt>
                <c:pt idx="63224">
                  <c:v>1.007080078125E-3</c:v>
                </c:pt>
                <c:pt idx="63225">
                  <c:v>1.0068416595458984E-3</c:v>
                </c:pt>
                <c:pt idx="63226">
                  <c:v>1.007080078125E-3</c:v>
                </c:pt>
                <c:pt idx="63227">
                  <c:v>1.007080078125E-3</c:v>
                </c:pt>
                <c:pt idx="63228">
                  <c:v>1.0068416595458984E-3</c:v>
                </c:pt>
                <c:pt idx="63229">
                  <c:v>1.007080078125E-3</c:v>
                </c:pt>
                <c:pt idx="63230">
                  <c:v>1.0080337524414063E-3</c:v>
                </c:pt>
                <c:pt idx="63231">
                  <c:v>1.007080078125E-3</c:v>
                </c:pt>
                <c:pt idx="63232">
                  <c:v>1.0068416595458984E-3</c:v>
                </c:pt>
                <c:pt idx="63233">
                  <c:v>1.007080078125E-3</c:v>
                </c:pt>
                <c:pt idx="63234">
                  <c:v>1.007080078125E-3</c:v>
                </c:pt>
                <c:pt idx="63235">
                  <c:v>1.0068416595458984E-3</c:v>
                </c:pt>
                <c:pt idx="63236">
                  <c:v>1.007080078125E-3</c:v>
                </c:pt>
                <c:pt idx="63237">
                  <c:v>1.007080078125E-3</c:v>
                </c:pt>
                <c:pt idx="63238">
                  <c:v>1.0068416595458984E-3</c:v>
                </c:pt>
                <c:pt idx="63239">
                  <c:v>1.007080078125E-3</c:v>
                </c:pt>
                <c:pt idx="63240">
                  <c:v>1.007080078125E-3</c:v>
                </c:pt>
                <c:pt idx="63241">
                  <c:v>1.0068416595458984E-3</c:v>
                </c:pt>
                <c:pt idx="63242">
                  <c:v>1.007080078125E-3</c:v>
                </c:pt>
                <c:pt idx="63243">
                  <c:v>1.0080337524414063E-3</c:v>
                </c:pt>
                <c:pt idx="63244">
                  <c:v>1.007080078125E-3</c:v>
                </c:pt>
                <c:pt idx="63245">
                  <c:v>1.0068416595458984E-3</c:v>
                </c:pt>
                <c:pt idx="63246">
                  <c:v>1.007080078125E-3</c:v>
                </c:pt>
                <c:pt idx="63247">
                  <c:v>1.0068416595458984E-3</c:v>
                </c:pt>
                <c:pt idx="63248">
                  <c:v>1.007080078125E-3</c:v>
                </c:pt>
                <c:pt idx="63249">
                  <c:v>1.007080078125E-3</c:v>
                </c:pt>
                <c:pt idx="63250">
                  <c:v>1.0068416595458984E-3</c:v>
                </c:pt>
                <c:pt idx="63251">
                  <c:v>1.007080078125E-3</c:v>
                </c:pt>
                <c:pt idx="63252">
                  <c:v>1.007080078125E-3</c:v>
                </c:pt>
                <c:pt idx="63253">
                  <c:v>1.0068416595458984E-3</c:v>
                </c:pt>
                <c:pt idx="63254">
                  <c:v>1.007080078125E-3</c:v>
                </c:pt>
                <c:pt idx="63255">
                  <c:v>1.0080337524414063E-3</c:v>
                </c:pt>
                <c:pt idx="63256">
                  <c:v>1.007080078125E-3</c:v>
                </c:pt>
                <c:pt idx="63257">
                  <c:v>1.0068416595458984E-3</c:v>
                </c:pt>
                <c:pt idx="63258">
                  <c:v>1.007080078125E-3</c:v>
                </c:pt>
                <c:pt idx="63259">
                  <c:v>1.007080078125E-3</c:v>
                </c:pt>
                <c:pt idx="63260">
                  <c:v>1.0068416595458984E-3</c:v>
                </c:pt>
                <c:pt idx="63261">
                  <c:v>1.007080078125E-3</c:v>
                </c:pt>
                <c:pt idx="63262">
                  <c:v>1.007080078125E-3</c:v>
                </c:pt>
                <c:pt idx="63263">
                  <c:v>1.0068416595458984E-3</c:v>
                </c:pt>
                <c:pt idx="63264">
                  <c:v>1.007080078125E-3</c:v>
                </c:pt>
                <c:pt idx="63265">
                  <c:v>1.007080078125E-3</c:v>
                </c:pt>
                <c:pt idx="63266">
                  <c:v>1.0068416595458984E-3</c:v>
                </c:pt>
                <c:pt idx="63267">
                  <c:v>1.007080078125E-3</c:v>
                </c:pt>
                <c:pt idx="63268">
                  <c:v>1.0080337524414063E-3</c:v>
                </c:pt>
                <c:pt idx="63269">
                  <c:v>1.0068416595458984E-3</c:v>
                </c:pt>
                <c:pt idx="63270">
                  <c:v>1.007080078125E-3</c:v>
                </c:pt>
                <c:pt idx="63271">
                  <c:v>1.007080078125E-3</c:v>
                </c:pt>
                <c:pt idx="63272">
                  <c:v>1.0068416595458984E-3</c:v>
                </c:pt>
                <c:pt idx="63273">
                  <c:v>1.007080078125E-3</c:v>
                </c:pt>
                <c:pt idx="63274">
                  <c:v>1.007080078125E-3</c:v>
                </c:pt>
                <c:pt idx="63275">
                  <c:v>1.0068416595458984E-3</c:v>
                </c:pt>
                <c:pt idx="63276">
                  <c:v>1.007080078125E-3</c:v>
                </c:pt>
                <c:pt idx="63277">
                  <c:v>1.007080078125E-3</c:v>
                </c:pt>
                <c:pt idx="63278">
                  <c:v>1.0068416595458984E-3</c:v>
                </c:pt>
                <c:pt idx="63279">
                  <c:v>1.007080078125E-3</c:v>
                </c:pt>
                <c:pt idx="63280">
                  <c:v>1.0080337524414063E-3</c:v>
                </c:pt>
                <c:pt idx="63281">
                  <c:v>1.007080078125E-3</c:v>
                </c:pt>
                <c:pt idx="63282">
                  <c:v>1.0068416595458984E-3</c:v>
                </c:pt>
                <c:pt idx="63283">
                  <c:v>1.007080078125E-3</c:v>
                </c:pt>
                <c:pt idx="63284">
                  <c:v>1.007080078125E-3</c:v>
                </c:pt>
                <c:pt idx="63285">
                  <c:v>1.0068416595458984E-3</c:v>
                </c:pt>
                <c:pt idx="63286">
                  <c:v>1.007080078125E-3</c:v>
                </c:pt>
                <c:pt idx="63287">
                  <c:v>1.007080078125E-3</c:v>
                </c:pt>
                <c:pt idx="63288">
                  <c:v>1.0068416595458984E-3</c:v>
                </c:pt>
                <c:pt idx="63289">
                  <c:v>1.007080078125E-3</c:v>
                </c:pt>
                <c:pt idx="63290">
                  <c:v>1.007080078125E-3</c:v>
                </c:pt>
                <c:pt idx="63291">
                  <c:v>1.0068416595458984E-3</c:v>
                </c:pt>
                <c:pt idx="63292">
                  <c:v>1.007080078125E-3</c:v>
                </c:pt>
                <c:pt idx="63293">
                  <c:v>1.0080337524414063E-3</c:v>
                </c:pt>
                <c:pt idx="63294">
                  <c:v>1.0068416595458984E-3</c:v>
                </c:pt>
                <c:pt idx="63295">
                  <c:v>1.007080078125E-3</c:v>
                </c:pt>
                <c:pt idx="63296">
                  <c:v>1.007080078125E-3</c:v>
                </c:pt>
                <c:pt idx="63297">
                  <c:v>1.0068416595458984E-3</c:v>
                </c:pt>
                <c:pt idx="63298">
                  <c:v>1.007080078125E-3</c:v>
                </c:pt>
                <c:pt idx="63299">
                  <c:v>1.007080078125E-3</c:v>
                </c:pt>
                <c:pt idx="63300">
                  <c:v>1.0068416595458984E-3</c:v>
                </c:pt>
                <c:pt idx="63301">
                  <c:v>1.007080078125E-3</c:v>
                </c:pt>
                <c:pt idx="63302">
                  <c:v>1.007080078125E-3</c:v>
                </c:pt>
                <c:pt idx="63303">
                  <c:v>1.0068416595458984E-3</c:v>
                </c:pt>
                <c:pt idx="63304">
                  <c:v>1.007080078125E-3</c:v>
                </c:pt>
                <c:pt idx="63305">
                  <c:v>1.0080337524414063E-3</c:v>
                </c:pt>
                <c:pt idx="63306">
                  <c:v>1.007080078125E-3</c:v>
                </c:pt>
                <c:pt idx="63307">
                  <c:v>1.0068416595458984E-3</c:v>
                </c:pt>
                <c:pt idx="63308">
                  <c:v>1.007080078125E-3</c:v>
                </c:pt>
                <c:pt idx="63309">
                  <c:v>1.007080078125E-3</c:v>
                </c:pt>
                <c:pt idx="63310">
                  <c:v>1.0068416595458984E-3</c:v>
                </c:pt>
                <c:pt idx="63311">
                  <c:v>1.007080078125E-3</c:v>
                </c:pt>
                <c:pt idx="63312">
                  <c:v>1.007080078125E-3</c:v>
                </c:pt>
                <c:pt idx="63313">
                  <c:v>1.0068416595458984E-3</c:v>
                </c:pt>
                <c:pt idx="63314">
                  <c:v>1.007080078125E-3</c:v>
                </c:pt>
                <c:pt idx="63315">
                  <c:v>1.007080078125E-3</c:v>
                </c:pt>
                <c:pt idx="63316">
                  <c:v>1.0068416595458984E-3</c:v>
                </c:pt>
                <c:pt idx="63317">
                  <c:v>1.007080078125E-3</c:v>
                </c:pt>
                <c:pt idx="63318">
                  <c:v>1.0080337524414063E-3</c:v>
                </c:pt>
                <c:pt idx="63319">
                  <c:v>1.0068416595458984E-3</c:v>
                </c:pt>
                <c:pt idx="63320">
                  <c:v>1.007080078125E-3</c:v>
                </c:pt>
                <c:pt idx="63321">
                  <c:v>1.007080078125E-3</c:v>
                </c:pt>
                <c:pt idx="63322">
                  <c:v>1.0068416595458984E-3</c:v>
                </c:pt>
                <c:pt idx="63323">
                  <c:v>1.007080078125E-3</c:v>
                </c:pt>
                <c:pt idx="63324">
                  <c:v>1.007080078125E-3</c:v>
                </c:pt>
                <c:pt idx="63325">
                  <c:v>1.0068416595458984E-3</c:v>
                </c:pt>
                <c:pt idx="63326">
                  <c:v>1.007080078125E-3</c:v>
                </c:pt>
                <c:pt idx="63327">
                  <c:v>1.007080078125E-3</c:v>
                </c:pt>
                <c:pt idx="63328">
                  <c:v>1.0068416595458984E-3</c:v>
                </c:pt>
                <c:pt idx="63329">
                  <c:v>1.007080078125E-3</c:v>
                </c:pt>
                <c:pt idx="63330">
                  <c:v>1.0080337524414063E-3</c:v>
                </c:pt>
                <c:pt idx="63331">
                  <c:v>1.007080078125E-3</c:v>
                </c:pt>
                <c:pt idx="63332">
                  <c:v>1.0068416595458984E-3</c:v>
                </c:pt>
                <c:pt idx="63333">
                  <c:v>1.007080078125E-3</c:v>
                </c:pt>
                <c:pt idx="63334">
                  <c:v>1.007080078125E-3</c:v>
                </c:pt>
                <c:pt idx="63335">
                  <c:v>1.0068416595458984E-3</c:v>
                </c:pt>
                <c:pt idx="63336">
                  <c:v>1.007080078125E-3</c:v>
                </c:pt>
                <c:pt idx="63337">
                  <c:v>1.007080078125E-3</c:v>
                </c:pt>
                <c:pt idx="63338">
                  <c:v>1.0068416595458984E-3</c:v>
                </c:pt>
                <c:pt idx="63339">
                  <c:v>1.007080078125E-3</c:v>
                </c:pt>
                <c:pt idx="63340">
                  <c:v>1.007080078125E-3</c:v>
                </c:pt>
                <c:pt idx="63341">
                  <c:v>1.0068416595458984E-3</c:v>
                </c:pt>
                <c:pt idx="63342">
                  <c:v>1.007080078125E-3</c:v>
                </c:pt>
                <c:pt idx="63343">
                  <c:v>1.0080337524414063E-3</c:v>
                </c:pt>
                <c:pt idx="63344">
                  <c:v>1.0068416595458984E-3</c:v>
                </c:pt>
                <c:pt idx="63345">
                  <c:v>1.007080078125E-3</c:v>
                </c:pt>
                <c:pt idx="63346">
                  <c:v>1.007080078125E-3</c:v>
                </c:pt>
                <c:pt idx="63347">
                  <c:v>1.0068416595458984E-3</c:v>
                </c:pt>
                <c:pt idx="63348">
                  <c:v>1.007080078125E-3</c:v>
                </c:pt>
                <c:pt idx="63349">
                  <c:v>1.007080078125E-3</c:v>
                </c:pt>
                <c:pt idx="63350">
                  <c:v>1.0068416595458984E-3</c:v>
                </c:pt>
                <c:pt idx="63351">
                  <c:v>1.007080078125E-3</c:v>
                </c:pt>
                <c:pt idx="63352">
                  <c:v>1.007080078125E-3</c:v>
                </c:pt>
                <c:pt idx="63353">
                  <c:v>1.0068416595458984E-3</c:v>
                </c:pt>
                <c:pt idx="63354">
                  <c:v>1.007080078125E-3</c:v>
                </c:pt>
                <c:pt idx="63355">
                  <c:v>1.0080337524414063E-3</c:v>
                </c:pt>
                <c:pt idx="63356">
                  <c:v>1.007080078125E-3</c:v>
                </c:pt>
                <c:pt idx="63357">
                  <c:v>1.0068416595458984E-3</c:v>
                </c:pt>
                <c:pt idx="63358">
                  <c:v>1.007080078125E-3</c:v>
                </c:pt>
                <c:pt idx="63359">
                  <c:v>1.007080078125E-3</c:v>
                </c:pt>
                <c:pt idx="63360">
                  <c:v>1.0068416595458984E-3</c:v>
                </c:pt>
                <c:pt idx="63361">
                  <c:v>1.007080078125E-3</c:v>
                </c:pt>
                <c:pt idx="63362">
                  <c:v>1.007080078125E-3</c:v>
                </c:pt>
                <c:pt idx="63363">
                  <c:v>1.0068416595458984E-3</c:v>
                </c:pt>
                <c:pt idx="63364">
                  <c:v>1.007080078125E-3</c:v>
                </c:pt>
                <c:pt idx="63365">
                  <c:v>1.007080078125E-3</c:v>
                </c:pt>
                <c:pt idx="63366">
                  <c:v>1.0068416595458984E-3</c:v>
                </c:pt>
                <c:pt idx="63367">
                  <c:v>1.007080078125E-3</c:v>
                </c:pt>
                <c:pt idx="63368">
                  <c:v>1.0080337524414063E-3</c:v>
                </c:pt>
                <c:pt idx="63369">
                  <c:v>1.0068416595458984E-3</c:v>
                </c:pt>
                <c:pt idx="63370">
                  <c:v>1.007080078125E-3</c:v>
                </c:pt>
                <c:pt idx="63371">
                  <c:v>1.007080078125E-3</c:v>
                </c:pt>
                <c:pt idx="63372">
                  <c:v>1.0068416595458984E-3</c:v>
                </c:pt>
                <c:pt idx="63373">
                  <c:v>1.007080078125E-3</c:v>
                </c:pt>
                <c:pt idx="63374">
                  <c:v>1.007080078125E-3</c:v>
                </c:pt>
                <c:pt idx="63375">
                  <c:v>1.0068416595458984E-3</c:v>
                </c:pt>
                <c:pt idx="63376">
                  <c:v>1.007080078125E-3</c:v>
                </c:pt>
                <c:pt idx="63377">
                  <c:v>1.007080078125E-3</c:v>
                </c:pt>
                <c:pt idx="63378">
                  <c:v>1.0068416595458984E-3</c:v>
                </c:pt>
                <c:pt idx="63379">
                  <c:v>1.007080078125E-3</c:v>
                </c:pt>
                <c:pt idx="63380">
                  <c:v>1.0080337524414063E-3</c:v>
                </c:pt>
                <c:pt idx="63381">
                  <c:v>1.007080078125E-3</c:v>
                </c:pt>
                <c:pt idx="63382">
                  <c:v>1.0068416595458984E-3</c:v>
                </c:pt>
                <c:pt idx="63383">
                  <c:v>1.007080078125E-3</c:v>
                </c:pt>
                <c:pt idx="63384">
                  <c:v>1.007080078125E-3</c:v>
                </c:pt>
                <c:pt idx="63385">
                  <c:v>1.0068416595458984E-3</c:v>
                </c:pt>
                <c:pt idx="63386">
                  <c:v>1.007080078125E-3</c:v>
                </c:pt>
                <c:pt idx="63387">
                  <c:v>1.007080078125E-3</c:v>
                </c:pt>
                <c:pt idx="63388">
                  <c:v>1.0068416595458984E-3</c:v>
                </c:pt>
                <c:pt idx="63389">
                  <c:v>1.007080078125E-3</c:v>
                </c:pt>
                <c:pt idx="63390">
                  <c:v>1.007080078125E-3</c:v>
                </c:pt>
                <c:pt idx="63391">
                  <c:v>1.0068416595458984E-3</c:v>
                </c:pt>
                <c:pt idx="63392">
                  <c:v>1.007080078125E-3</c:v>
                </c:pt>
                <c:pt idx="63393">
                  <c:v>1.0080337524414063E-3</c:v>
                </c:pt>
                <c:pt idx="63394">
                  <c:v>1.0068416595458984E-3</c:v>
                </c:pt>
                <c:pt idx="63395">
                  <c:v>1.007080078125E-3</c:v>
                </c:pt>
                <c:pt idx="63396">
                  <c:v>1.007080078125E-3</c:v>
                </c:pt>
                <c:pt idx="63397">
                  <c:v>1.0068416595458984E-3</c:v>
                </c:pt>
                <c:pt idx="63398">
                  <c:v>1.007080078125E-3</c:v>
                </c:pt>
                <c:pt idx="63399">
                  <c:v>1.007080078125E-3</c:v>
                </c:pt>
                <c:pt idx="63400">
                  <c:v>1.0068416595458984E-3</c:v>
                </c:pt>
                <c:pt idx="63401">
                  <c:v>1.007080078125E-3</c:v>
                </c:pt>
                <c:pt idx="63402">
                  <c:v>1.007080078125E-3</c:v>
                </c:pt>
                <c:pt idx="63403">
                  <c:v>1.0068416595458984E-3</c:v>
                </c:pt>
                <c:pt idx="63404">
                  <c:v>1.007080078125E-3</c:v>
                </c:pt>
                <c:pt idx="63405">
                  <c:v>1.0080337524414063E-3</c:v>
                </c:pt>
                <c:pt idx="63406">
                  <c:v>1.007080078125E-3</c:v>
                </c:pt>
                <c:pt idx="63407">
                  <c:v>1.0068416595458984E-3</c:v>
                </c:pt>
                <c:pt idx="63408">
                  <c:v>1.007080078125E-3</c:v>
                </c:pt>
                <c:pt idx="63409">
                  <c:v>1.007080078125E-3</c:v>
                </c:pt>
                <c:pt idx="63410">
                  <c:v>1.0068416595458984E-3</c:v>
                </c:pt>
                <c:pt idx="63411">
                  <c:v>1.007080078125E-3</c:v>
                </c:pt>
                <c:pt idx="63412">
                  <c:v>1.007080078125E-3</c:v>
                </c:pt>
                <c:pt idx="63413">
                  <c:v>1.0068416595458984E-3</c:v>
                </c:pt>
                <c:pt idx="63414">
                  <c:v>1.007080078125E-3</c:v>
                </c:pt>
                <c:pt idx="63415">
                  <c:v>1.007080078125E-3</c:v>
                </c:pt>
                <c:pt idx="63416">
                  <c:v>1.0068416595458984E-3</c:v>
                </c:pt>
                <c:pt idx="63417">
                  <c:v>1.007080078125E-3</c:v>
                </c:pt>
                <c:pt idx="63418">
                  <c:v>1.0080337524414063E-3</c:v>
                </c:pt>
                <c:pt idx="63419">
                  <c:v>1.0068416595458984E-3</c:v>
                </c:pt>
                <c:pt idx="63420">
                  <c:v>1.007080078125E-3</c:v>
                </c:pt>
                <c:pt idx="63421">
                  <c:v>1.007080078125E-3</c:v>
                </c:pt>
                <c:pt idx="63422">
                  <c:v>1.0068416595458984E-3</c:v>
                </c:pt>
                <c:pt idx="63423">
                  <c:v>1.007080078125E-3</c:v>
                </c:pt>
                <c:pt idx="63424">
                  <c:v>1.007080078125E-3</c:v>
                </c:pt>
                <c:pt idx="63425">
                  <c:v>1.0068416595458984E-3</c:v>
                </c:pt>
                <c:pt idx="63426">
                  <c:v>1.007080078125E-3</c:v>
                </c:pt>
                <c:pt idx="63427">
                  <c:v>1.007080078125E-3</c:v>
                </c:pt>
                <c:pt idx="63428">
                  <c:v>1.0068416595458984E-3</c:v>
                </c:pt>
                <c:pt idx="63429">
                  <c:v>1.007080078125E-3</c:v>
                </c:pt>
                <c:pt idx="63430">
                  <c:v>1.0080337524414063E-3</c:v>
                </c:pt>
                <c:pt idx="63431">
                  <c:v>1.007080078125E-3</c:v>
                </c:pt>
                <c:pt idx="63432">
                  <c:v>1.0068416595458984E-3</c:v>
                </c:pt>
                <c:pt idx="63433">
                  <c:v>1.007080078125E-3</c:v>
                </c:pt>
                <c:pt idx="63434">
                  <c:v>1.007080078125E-3</c:v>
                </c:pt>
                <c:pt idx="63435">
                  <c:v>1.0068416595458984E-3</c:v>
                </c:pt>
                <c:pt idx="63436">
                  <c:v>1.007080078125E-3</c:v>
                </c:pt>
                <c:pt idx="63437">
                  <c:v>1.007080078125E-3</c:v>
                </c:pt>
                <c:pt idx="63438">
                  <c:v>1.0068416595458984E-3</c:v>
                </c:pt>
                <c:pt idx="63439">
                  <c:v>1.007080078125E-3</c:v>
                </c:pt>
                <c:pt idx="63440">
                  <c:v>1.007080078125E-3</c:v>
                </c:pt>
                <c:pt idx="63441">
                  <c:v>8.0568790435791016E-3</c:v>
                </c:pt>
                <c:pt idx="63442">
                  <c:v>1.007080078125E-3</c:v>
                </c:pt>
                <c:pt idx="63443">
                  <c:v>1.0068416595458984E-3</c:v>
                </c:pt>
                <c:pt idx="63444">
                  <c:v>1.007080078125E-3</c:v>
                </c:pt>
                <c:pt idx="63445">
                  <c:v>1.007080078125E-3</c:v>
                </c:pt>
                <c:pt idx="63446">
                  <c:v>1.0068416595458984E-3</c:v>
                </c:pt>
                <c:pt idx="63447">
                  <c:v>1.007080078125E-3</c:v>
                </c:pt>
                <c:pt idx="63448">
                  <c:v>1.0080337524414063E-3</c:v>
                </c:pt>
                <c:pt idx="63449">
                  <c:v>1.007080078125E-3</c:v>
                </c:pt>
                <c:pt idx="63450">
                  <c:v>1.0068416595458984E-3</c:v>
                </c:pt>
                <c:pt idx="63451">
                  <c:v>1.007080078125E-3</c:v>
                </c:pt>
                <c:pt idx="63452">
                  <c:v>1.007080078125E-3</c:v>
                </c:pt>
                <c:pt idx="63453">
                  <c:v>1.0068416595458984E-3</c:v>
                </c:pt>
                <c:pt idx="63454">
                  <c:v>1.007080078125E-3</c:v>
                </c:pt>
                <c:pt idx="63455">
                  <c:v>1.007080078125E-3</c:v>
                </c:pt>
                <c:pt idx="63456">
                  <c:v>1.0068416595458984E-3</c:v>
                </c:pt>
                <c:pt idx="63457">
                  <c:v>1.007080078125E-3</c:v>
                </c:pt>
                <c:pt idx="63458">
                  <c:v>1.007080078125E-3</c:v>
                </c:pt>
                <c:pt idx="63459">
                  <c:v>1.0068416595458984E-3</c:v>
                </c:pt>
                <c:pt idx="63460">
                  <c:v>1.007080078125E-3</c:v>
                </c:pt>
                <c:pt idx="63461">
                  <c:v>1.0080337524414063E-3</c:v>
                </c:pt>
                <c:pt idx="63462">
                  <c:v>1.0068416595458984E-3</c:v>
                </c:pt>
                <c:pt idx="63463">
                  <c:v>1.007080078125E-3</c:v>
                </c:pt>
                <c:pt idx="63464">
                  <c:v>1.007080078125E-3</c:v>
                </c:pt>
                <c:pt idx="63465">
                  <c:v>1.0068416595458984E-3</c:v>
                </c:pt>
                <c:pt idx="63466">
                  <c:v>1.007080078125E-3</c:v>
                </c:pt>
                <c:pt idx="63467">
                  <c:v>1.007080078125E-3</c:v>
                </c:pt>
                <c:pt idx="63468">
                  <c:v>1.0068416595458984E-3</c:v>
                </c:pt>
                <c:pt idx="63469">
                  <c:v>1.007080078125E-3</c:v>
                </c:pt>
                <c:pt idx="63470">
                  <c:v>1.007080078125E-3</c:v>
                </c:pt>
                <c:pt idx="63471">
                  <c:v>1.0068416595458984E-3</c:v>
                </c:pt>
                <c:pt idx="63472">
                  <c:v>1.007080078125E-3</c:v>
                </c:pt>
                <c:pt idx="63473">
                  <c:v>1.0080337524414063E-3</c:v>
                </c:pt>
                <c:pt idx="63474">
                  <c:v>1.007080078125E-3</c:v>
                </c:pt>
                <c:pt idx="63475">
                  <c:v>1.0068416595458984E-3</c:v>
                </c:pt>
                <c:pt idx="63476">
                  <c:v>1.007080078125E-3</c:v>
                </c:pt>
                <c:pt idx="63477">
                  <c:v>1.007080078125E-3</c:v>
                </c:pt>
                <c:pt idx="63478">
                  <c:v>1.0068416595458984E-3</c:v>
                </c:pt>
                <c:pt idx="63479">
                  <c:v>1.007080078125E-3</c:v>
                </c:pt>
                <c:pt idx="63480">
                  <c:v>1.007080078125E-3</c:v>
                </c:pt>
                <c:pt idx="63481">
                  <c:v>1.0068416595458984E-3</c:v>
                </c:pt>
                <c:pt idx="63482">
                  <c:v>1.007080078125E-3</c:v>
                </c:pt>
                <c:pt idx="63483">
                  <c:v>1.007080078125E-3</c:v>
                </c:pt>
                <c:pt idx="63484">
                  <c:v>1.0068416595458984E-3</c:v>
                </c:pt>
                <c:pt idx="63485">
                  <c:v>1.0080337524414063E-3</c:v>
                </c:pt>
                <c:pt idx="63486">
                  <c:v>1.007080078125E-3</c:v>
                </c:pt>
                <c:pt idx="63487">
                  <c:v>1.0068416595458984E-3</c:v>
                </c:pt>
                <c:pt idx="63488">
                  <c:v>1.007080078125E-3</c:v>
                </c:pt>
                <c:pt idx="63489">
                  <c:v>1.007080078125E-3</c:v>
                </c:pt>
                <c:pt idx="63490">
                  <c:v>1.0068416595458984E-3</c:v>
                </c:pt>
                <c:pt idx="63491">
                  <c:v>1.007080078125E-3</c:v>
                </c:pt>
                <c:pt idx="63492">
                  <c:v>1.007080078125E-3</c:v>
                </c:pt>
                <c:pt idx="63493">
                  <c:v>1.0068416595458984E-3</c:v>
                </c:pt>
                <c:pt idx="63494">
                  <c:v>1.007080078125E-3</c:v>
                </c:pt>
                <c:pt idx="63495">
                  <c:v>1.007080078125E-3</c:v>
                </c:pt>
                <c:pt idx="63496">
                  <c:v>1.0068416595458984E-3</c:v>
                </c:pt>
                <c:pt idx="63497">
                  <c:v>1.007080078125E-3</c:v>
                </c:pt>
                <c:pt idx="63498">
                  <c:v>2.2156000137329102E-2</c:v>
                </c:pt>
                <c:pt idx="63499">
                  <c:v>1.007080078125E-3</c:v>
                </c:pt>
                <c:pt idx="63500">
                  <c:v>1.0068416595458984E-3</c:v>
                </c:pt>
                <c:pt idx="63501">
                  <c:v>1.007080078125E-3</c:v>
                </c:pt>
                <c:pt idx="63502">
                  <c:v>1.0080337524414063E-3</c:v>
                </c:pt>
                <c:pt idx="63503">
                  <c:v>1.007080078125E-3</c:v>
                </c:pt>
                <c:pt idx="63504">
                  <c:v>1.0068416595458984E-3</c:v>
                </c:pt>
                <c:pt idx="63505">
                  <c:v>1.007080078125E-3</c:v>
                </c:pt>
                <c:pt idx="63506">
                  <c:v>1.007080078125E-3</c:v>
                </c:pt>
                <c:pt idx="63507">
                  <c:v>1.0068416595458984E-3</c:v>
                </c:pt>
                <c:pt idx="63508">
                  <c:v>1.007080078125E-3</c:v>
                </c:pt>
                <c:pt idx="63509">
                  <c:v>1.007080078125E-3</c:v>
                </c:pt>
                <c:pt idx="63510">
                  <c:v>1.0068416595458984E-3</c:v>
                </c:pt>
                <c:pt idx="63511">
                  <c:v>1.007080078125E-3</c:v>
                </c:pt>
                <c:pt idx="63512">
                  <c:v>1.007080078125E-3</c:v>
                </c:pt>
                <c:pt idx="63513">
                  <c:v>1.0068416595458984E-3</c:v>
                </c:pt>
                <c:pt idx="63514">
                  <c:v>1.0080337524414063E-3</c:v>
                </c:pt>
                <c:pt idx="63515">
                  <c:v>1.007080078125E-3</c:v>
                </c:pt>
                <c:pt idx="63516">
                  <c:v>1.0068416595458984E-3</c:v>
                </c:pt>
                <c:pt idx="63517">
                  <c:v>1.007080078125E-3</c:v>
                </c:pt>
                <c:pt idx="63518">
                  <c:v>1.007080078125E-3</c:v>
                </c:pt>
                <c:pt idx="63519">
                  <c:v>1.0068416595458984E-3</c:v>
                </c:pt>
                <c:pt idx="63520">
                  <c:v>1.007080078125E-3</c:v>
                </c:pt>
                <c:pt idx="63521">
                  <c:v>1.007080078125E-3</c:v>
                </c:pt>
                <c:pt idx="63522">
                  <c:v>1.0068416595458984E-3</c:v>
                </c:pt>
                <c:pt idx="63523">
                  <c:v>1.007080078125E-3</c:v>
                </c:pt>
                <c:pt idx="63524">
                  <c:v>1.007080078125E-3</c:v>
                </c:pt>
                <c:pt idx="63525">
                  <c:v>1.0068416595458984E-3</c:v>
                </c:pt>
                <c:pt idx="63526">
                  <c:v>1.007080078125E-3</c:v>
                </c:pt>
                <c:pt idx="63527">
                  <c:v>1.0080337524414063E-3</c:v>
                </c:pt>
                <c:pt idx="63528">
                  <c:v>1.007080078125E-3</c:v>
                </c:pt>
                <c:pt idx="63529">
                  <c:v>1.0068416595458984E-3</c:v>
                </c:pt>
                <c:pt idx="63530">
                  <c:v>1.007080078125E-3</c:v>
                </c:pt>
                <c:pt idx="63531">
                  <c:v>1.007080078125E-3</c:v>
                </c:pt>
                <c:pt idx="63532">
                  <c:v>1.0068416595458984E-3</c:v>
                </c:pt>
                <c:pt idx="63533">
                  <c:v>1.007080078125E-3</c:v>
                </c:pt>
                <c:pt idx="63534">
                  <c:v>1.007080078125E-3</c:v>
                </c:pt>
                <c:pt idx="63535">
                  <c:v>1.0068416595458984E-3</c:v>
                </c:pt>
                <c:pt idx="63536">
                  <c:v>1.007080078125E-3</c:v>
                </c:pt>
                <c:pt idx="63537">
                  <c:v>1.007080078125E-3</c:v>
                </c:pt>
                <c:pt idx="63538">
                  <c:v>1.0068416595458984E-3</c:v>
                </c:pt>
                <c:pt idx="63539">
                  <c:v>1.0080337524414063E-3</c:v>
                </c:pt>
                <c:pt idx="63540">
                  <c:v>1.007080078125E-3</c:v>
                </c:pt>
                <c:pt idx="63541">
                  <c:v>1.0068416595458984E-3</c:v>
                </c:pt>
                <c:pt idx="63542">
                  <c:v>1.007080078125E-3</c:v>
                </c:pt>
                <c:pt idx="63543">
                  <c:v>1.007080078125E-3</c:v>
                </c:pt>
                <c:pt idx="63544">
                  <c:v>1.0068416595458984E-3</c:v>
                </c:pt>
                <c:pt idx="63545">
                  <c:v>1.007080078125E-3</c:v>
                </c:pt>
                <c:pt idx="63546">
                  <c:v>1.007080078125E-3</c:v>
                </c:pt>
                <c:pt idx="63547">
                  <c:v>1.0068416595458984E-3</c:v>
                </c:pt>
                <c:pt idx="63548">
                  <c:v>1.007080078125E-3</c:v>
                </c:pt>
                <c:pt idx="63549">
                  <c:v>1.007080078125E-3</c:v>
                </c:pt>
                <c:pt idx="63550">
                  <c:v>1.0068416595458984E-3</c:v>
                </c:pt>
                <c:pt idx="63551">
                  <c:v>1.007080078125E-3</c:v>
                </c:pt>
                <c:pt idx="63552">
                  <c:v>1.0080337524414063E-3</c:v>
                </c:pt>
                <c:pt idx="63553">
                  <c:v>1.007080078125E-3</c:v>
                </c:pt>
                <c:pt idx="63554">
                  <c:v>1.0068416595458984E-3</c:v>
                </c:pt>
                <c:pt idx="63555">
                  <c:v>1.007080078125E-3</c:v>
                </c:pt>
                <c:pt idx="63556">
                  <c:v>1.007080078125E-3</c:v>
                </c:pt>
                <c:pt idx="63557">
                  <c:v>1.0068416595458984E-3</c:v>
                </c:pt>
                <c:pt idx="63558">
                  <c:v>1.007080078125E-3</c:v>
                </c:pt>
                <c:pt idx="63559">
                  <c:v>1.007080078125E-3</c:v>
                </c:pt>
                <c:pt idx="63560">
                  <c:v>1.0068416595458984E-3</c:v>
                </c:pt>
                <c:pt idx="63561">
                  <c:v>1.007080078125E-3</c:v>
                </c:pt>
                <c:pt idx="63562">
                  <c:v>1.007080078125E-3</c:v>
                </c:pt>
                <c:pt idx="63563">
                  <c:v>1.0068416595458984E-3</c:v>
                </c:pt>
                <c:pt idx="63564">
                  <c:v>1.0080337524414063E-3</c:v>
                </c:pt>
                <c:pt idx="63565">
                  <c:v>1.007080078125E-3</c:v>
                </c:pt>
                <c:pt idx="63566">
                  <c:v>1.0068416595458984E-3</c:v>
                </c:pt>
                <c:pt idx="63567">
                  <c:v>1.007080078125E-3</c:v>
                </c:pt>
                <c:pt idx="63568">
                  <c:v>1.007080078125E-3</c:v>
                </c:pt>
                <c:pt idx="63569">
                  <c:v>1.0068416595458984E-3</c:v>
                </c:pt>
                <c:pt idx="63570">
                  <c:v>1.007080078125E-3</c:v>
                </c:pt>
                <c:pt idx="63571">
                  <c:v>1.007080078125E-3</c:v>
                </c:pt>
                <c:pt idx="63572">
                  <c:v>1.0068416595458984E-3</c:v>
                </c:pt>
                <c:pt idx="63573">
                  <c:v>1.007080078125E-3</c:v>
                </c:pt>
                <c:pt idx="63574">
                  <c:v>1.007080078125E-3</c:v>
                </c:pt>
                <c:pt idx="63575">
                  <c:v>1.0068416595458984E-3</c:v>
                </c:pt>
                <c:pt idx="63576">
                  <c:v>1.007080078125E-3</c:v>
                </c:pt>
                <c:pt idx="63577">
                  <c:v>1.0080337524414063E-3</c:v>
                </c:pt>
                <c:pt idx="63578">
                  <c:v>1.007080078125E-3</c:v>
                </c:pt>
                <c:pt idx="63579">
                  <c:v>1.0068416595458984E-3</c:v>
                </c:pt>
                <c:pt idx="63580">
                  <c:v>1.007080078125E-3</c:v>
                </c:pt>
                <c:pt idx="63581">
                  <c:v>1.007080078125E-3</c:v>
                </c:pt>
                <c:pt idx="63582">
                  <c:v>1.0068416595458984E-3</c:v>
                </c:pt>
                <c:pt idx="63583">
                  <c:v>1.007080078125E-3</c:v>
                </c:pt>
                <c:pt idx="63584">
                  <c:v>1.007080078125E-3</c:v>
                </c:pt>
                <c:pt idx="63585">
                  <c:v>1.0068416595458984E-3</c:v>
                </c:pt>
                <c:pt idx="63586">
                  <c:v>1.007080078125E-3</c:v>
                </c:pt>
                <c:pt idx="63587">
                  <c:v>1.007080078125E-3</c:v>
                </c:pt>
                <c:pt idx="63588">
                  <c:v>1.0068416595458984E-3</c:v>
                </c:pt>
                <c:pt idx="63589">
                  <c:v>1.0080337524414063E-3</c:v>
                </c:pt>
                <c:pt idx="63590">
                  <c:v>1.007080078125E-3</c:v>
                </c:pt>
                <c:pt idx="63591">
                  <c:v>1.0068416595458984E-3</c:v>
                </c:pt>
                <c:pt idx="63592">
                  <c:v>1.007080078125E-3</c:v>
                </c:pt>
                <c:pt idx="63593">
                  <c:v>1.007080078125E-3</c:v>
                </c:pt>
                <c:pt idx="63594">
                  <c:v>1.0068416595458984E-3</c:v>
                </c:pt>
                <c:pt idx="63595">
                  <c:v>1.007080078125E-3</c:v>
                </c:pt>
                <c:pt idx="63596">
                  <c:v>1.007080078125E-3</c:v>
                </c:pt>
                <c:pt idx="63597">
                  <c:v>1.0068416595458984E-3</c:v>
                </c:pt>
                <c:pt idx="63598">
                  <c:v>1.007080078125E-3</c:v>
                </c:pt>
                <c:pt idx="63599">
                  <c:v>1.007080078125E-3</c:v>
                </c:pt>
                <c:pt idx="63600">
                  <c:v>1.0068416595458984E-3</c:v>
                </c:pt>
                <c:pt idx="63601">
                  <c:v>1.007080078125E-3</c:v>
                </c:pt>
                <c:pt idx="63602">
                  <c:v>1.0080337524414063E-3</c:v>
                </c:pt>
                <c:pt idx="63603">
                  <c:v>1.007080078125E-3</c:v>
                </c:pt>
                <c:pt idx="63604">
                  <c:v>1.0068416595458984E-3</c:v>
                </c:pt>
                <c:pt idx="63605">
                  <c:v>1.007080078125E-3</c:v>
                </c:pt>
                <c:pt idx="63606">
                  <c:v>1.007080078125E-3</c:v>
                </c:pt>
                <c:pt idx="63607">
                  <c:v>1.0068416595458984E-3</c:v>
                </c:pt>
                <c:pt idx="63608">
                  <c:v>1.007080078125E-3</c:v>
                </c:pt>
                <c:pt idx="63609">
                  <c:v>1.007080078125E-3</c:v>
                </c:pt>
                <c:pt idx="63610">
                  <c:v>1.0068416595458984E-3</c:v>
                </c:pt>
                <c:pt idx="63611">
                  <c:v>1.007080078125E-3</c:v>
                </c:pt>
                <c:pt idx="63612">
                  <c:v>1.007080078125E-3</c:v>
                </c:pt>
                <c:pt idx="63613">
                  <c:v>1.0068416595458984E-3</c:v>
                </c:pt>
                <c:pt idx="63614">
                  <c:v>1.0080337524414063E-3</c:v>
                </c:pt>
                <c:pt idx="63615">
                  <c:v>1.007080078125E-3</c:v>
                </c:pt>
                <c:pt idx="63616">
                  <c:v>1.0068416595458984E-3</c:v>
                </c:pt>
                <c:pt idx="63617">
                  <c:v>1.007080078125E-3</c:v>
                </c:pt>
                <c:pt idx="63618">
                  <c:v>1.007080078125E-3</c:v>
                </c:pt>
                <c:pt idx="63619">
                  <c:v>1.0068416595458984E-3</c:v>
                </c:pt>
                <c:pt idx="63620">
                  <c:v>1.007080078125E-3</c:v>
                </c:pt>
                <c:pt idx="63621">
                  <c:v>1.007080078125E-3</c:v>
                </c:pt>
                <c:pt idx="63622">
                  <c:v>1.0068416595458984E-3</c:v>
                </c:pt>
                <c:pt idx="63623">
                  <c:v>1.007080078125E-3</c:v>
                </c:pt>
                <c:pt idx="63624">
                  <c:v>1.007080078125E-3</c:v>
                </c:pt>
                <c:pt idx="63625">
                  <c:v>1.0068416595458984E-3</c:v>
                </c:pt>
                <c:pt idx="63626">
                  <c:v>1.007080078125E-3</c:v>
                </c:pt>
                <c:pt idx="63627">
                  <c:v>1.0080337524414063E-3</c:v>
                </c:pt>
                <c:pt idx="63628">
                  <c:v>1.007080078125E-3</c:v>
                </c:pt>
                <c:pt idx="63629">
                  <c:v>1.0068416595458984E-3</c:v>
                </c:pt>
                <c:pt idx="63630">
                  <c:v>1.007080078125E-3</c:v>
                </c:pt>
                <c:pt idx="63631">
                  <c:v>1.007080078125E-3</c:v>
                </c:pt>
                <c:pt idx="63632">
                  <c:v>1.0068416595458984E-3</c:v>
                </c:pt>
                <c:pt idx="63633">
                  <c:v>1.007080078125E-3</c:v>
                </c:pt>
                <c:pt idx="63634">
                  <c:v>1.007080078125E-3</c:v>
                </c:pt>
                <c:pt idx="63635">
                  <c:v>1.0068416595458984E-3</c:v>
                </c:pt>
                <c:pt idx="63636">
                  <c:v>1.007080078125E-3</c:v>
                </c:pt>
                <c:pt idx="63637">
                  <c:v>1.007080078125E-3</c:v>
                </c:pt>
                <c:pt idx="63638">
                  <c:v>1.0068416595458984E-3</c:v>
                </c:pt>
                <c:pt idx="63639">
                  <c:v>1.0080337524414063E-3</c:v>
                </c:pt>
                <c:pt idx="63640">
                  <c:v>1.007080078125E-3</c:v>
                </c:pt>
                <c:pt idx="63641">
                  <c:v>1.0068416595458984E-3</c:v>
                </c:pt>
                <c:pt idx="63642">
                  <c:v>1.007080078125E-3</c:v>
                </c:pt>
                <c:pt idx="63643">
                  <c:v>1.007080078125E-3</c:v>
                </c:pt>
                <c:pt idx="63644">
                  <c:v>1.0068416595458984E-3</c:v>
                </c:pt>
                <c:pt idx="63645">
                  <c:v>1.007080078125E-3</c:v>
                </c:pt>
                <c:pt idx="63646">
                  <c:v>1.007080078125E-3</c:v>
                </c:pt>
                <c:pt idx="63647">
                  <c:v>1.0068416595458984E-3</c:v>
                </c:pt>
                <c:pt idx="63648">
                  <c:v>1.007080078125E-3</c:v>
                </c:pt>
                <c:pt idx="63649">
                  <c:v>1.007080078125E-3</c:v>
                </c:pt>
                <c:pt idx="63650">
                  <c:v>1.0068416595458984E-3</c:v>
                </c:pt>
                <c:pt idx="63651">
                  <c:v>1.007080078125E-3</c:v>
                </c:pt>
                <c:pt idx="63652">
                  <c:v>1.0080337524414063E-3</c:v>
                </c:pt>
                <c:pt idx="63653">
                  <c:v>1.007080078125E-3</c:v>
                </c:pt>
                <c:pt idx="63654">
                  <c:v>1.0068416595458984E-3</c:v>
                </c:pt>
                <c:pt idx="63655">
                  <c:v>1.007080078125E-3</c:v>
                </c:pt>
                <c:pt idx="63656">
                  <c:v>1.007080078125E-3</c:v>
                </c:pt>
                <c:pt idx="63657">
                  <c:v>1.0068416595458984E-3</c:v>
                </c:pt>
                <c:pt idx="63658">
                  <c:v>1.007080078125E-3</c:v>
                </c:pt>
                <c:pt idx="63659">
                  <c:v>1.007080078125E-3</c:v>
                </c:pt>
                <c:pt idx="63660">
                  <c:v>1.0068416595458984E-3</c:v>
                </c:pt>
                <c:pt idx="63661">
                  <c:v>1.007080078125E-3</c:v>
                </c:pt>
                <c:pt idx="63662">
                  <c:v>1.007080078125E-3</c:v>
                </c:pt>
                <c:pt idx="63663">
                  <c:v>1.0068416595458984E-3</c:v>
                </c:pt>
                <c:pt idx="63664">
                  <c:v>1.0080337524414063E-3</c:v>
                </c:pt>
                <c:pt idx="63665">
                  <c:v>1.007080078125E-3</c:v>
                </c:pt>
                <c:pt idx="63666">
                  <c:v>1.0068416595458984E-3</c:v>
                </c:pt>
                <c:pt idx="63667">
                  <c:v>1.007080078125E-3</c:v>
                </c:pt>
                <c:pt idx="63668">
                  <c:v>1.007080078125E-3</c:v>
                </c:pt>
                <c:pt idx="63669">
                  <c:v>1.0068416595458984E-3</c:v>
                </c:pt>
                <c:pt idx="63670">
                  <c:v>1.007080078125E-3</c:v>
                </c:pt>
                <c:pt idx="63671">
                  <c:v>1.007080078125E-3</c:v>
                </c:pt>
                <c:pt idx="63672">
                  <c:v>1.0068416595458984E-3</c:v>
                </c:pt>
                <c:pt idx="63673">
                  <c:v>1.007080078125E-3</c:v>
                </c:pt>
                <c:pt idx="63674">
                  <c:v>1.007080078125E-3</c:v>
                </c:pt>
                <c:pt idx="63675">
                  <c:v>1.0068416595458984E-3</c:v>
                </c:pt>
                <c:pt idx="63676">
                  <c:v>1.007080078125E-3</c:v>
                </c:pt>
                <c:pt idx="63677">
                  <c:v>1.0080337524414063E-3</c:v>
                </c:pt>
                <c:pt idx="63678">
                  <c:v>1.007080078125E-3</c:v>
                </c:pt>
                <c:pt idx="63679">
                  <c:v>1.0068416595458984E-3</c:v>
                </c:pt>
                <c:pt idx="63680">
                  <c:v>1.007080078125E-3</c:v>
                </c:pt>
                <c:pt idx="63681">
                  <c:v>1.007080078125E-3</c:v>
                </c:pt>
                <c:pt idx="63682">
                  <c:v>1.0068416595458984E-3</c:v>
                </c:pt>
                <c:pt idx="63683">
                  <c:v>1.007080078125E-3</c:v>
                </c:pt>
                <c:pt idx="63684">
                  <c:v>1.007080078125E-3</c:v>
                </c:pt>
                <c:pt idx="63685">
                  <c:v>1.0068416595458984E-3</c:v>
                </c:pt>
                <c:pt idx="63686">
                  <c:v>1.007080078125E-3</c:v>
                </c:pt>
                <c:pt idx="63687">
                  <c:v>1.0068416595458984E-3</c:v>
                </c:pt>
                <c:pt idx="63688">
                  <c:v>1.007080078125E-3</c:v>
                </c:pt>
                <c:pt idx="63689">
                  <c:v>1.0080337524414063E-3</c:v>
                </c:pt>
                <c:pt idx="63690">
                  <c:v>1.007080078125E-3</c:v>
                </c:pt>
                <c:pt idx="63691">
                  <c:v>1.0068416595458984E-3</c:v>
                </c:pt>
                <c:pt idx="63692">
                  <c:v>1.007080078125E-3</c:v>
                </c:pt>
                <c:pt idx="63693">
                  <c:v>1.007080078125E-3</c:v>
                </c:pt>
                <c:pt idx="63694">
                  <c:v>1.0068416595458984E-3</c:v>
                </c:pt>
                <c:pt idx="63695">
                  <c:v>1.007080078125E-3</c:v>
                </c:pt>
                <c:pt idx="63696">
                  <c:v>1.007080078125E-3</c:v>
                </c:pt>
                <c:pt idx="63697">
                  <c:v>1.0068416595458984E-3</c:v>
                </c:pt>
                <c:pt idx="63698">
                  <c:v>1.007080078125E-3</c:v>
                </c:pt>
                <c:pt idx="63699">
                  <c:v>1.007080078125E-3</c:v>
                </c:pt>
                <c:pt idx="63700">
                  <c:v>1.0068416595458984E-3</c:v>
                </c:pt>
                <c:pt idx="63701">
                  <c:v>1.007080078125E-3</c:v>
                </c:pt>
                <c:pt idx="63702">
                  <c:v>1.0080337524414063E-3</c:v>
                </c:pt>
                <c:pt idx="63703">
                  <c:v>1.007080078125E-3</c:v>
                </c:pt>
                <c:pt idx="63704">
                  <c:v>1.0068416595458984E-3</c:v>
                </c:pt>
                <c:pt idx="63705">
                  <c:v>1.007080078125E-3</c:v>
                </c:pt>
                <c:pt idx="63706">
                  <c:v>1.007080078125E-3</c:v>
                </c:pt>
                <c:pt idx="63707">
                  <c:v>1.0068416595458984E-3</c:v>
                </c:pt>
                <c:pt idx="63708">
                  <c:v>1.007080078125E-3</c:v>
                </c:pt>
                <c:pt idx="63709">
                  <c:v>1.0068416595458984E-3</c:v>
                </c:pt>
                <c:pt idx="63710">
                  <c:v>1.007080078125E-3</c:v>
                </c:pt>
                <c:pt idx="63711">
                  <c:v>1.007080078125E-3</c:v>
                </c:pt>
                <c:pt idx="63712">
                  <c:v>1.0068416595458984E-3</c:v>
                </c:pt>
                <c:pt idx="63713">
                  <c:v>1.007080078125E-3</c:v>
                </c:pt>
                <c:pt idx="63714">
                  <c:v>1.0080337524414063E-3</c:v>
                </c:pt>
                <c:pt idx="63715">
                  <c:v>1.007080078125E-3</c:v>
                </c:pt>
                <c:pt idx="63716">
                  <c:v>1.0068416595458984E-3</c:v>
                </c:pt>
                <c:pt idx="63717">
                  <c:v>1.007080078125E-3</c:v>
                </c:pt>
                <c:pt idx="63718">
                  <c:v>1.007080078125E-3</c:v>
                </c:pt>
                <c:pt idx="63719">
                  <c:v>1.0068416595458984E-3</c:v>
                </c:pt>
                <c:pt idx="63720">
                  <c:v>1.007080078125E-3</c:v>
                </c:pt>
                <c:pt idx="63721">
                  <c:v>1.007080078125E-3</c:v>
                </c:pt>
                <c:pt idx="63722">
                  <c:v>1.0068416595458984E-3</c:v>
                </c:pt>
                <c:pt idx="63723">
                  <c:v>1.007080078125E-3</c:v>
                </c:pt>
                <c:pt idx="63724">
                  <c:v>1.007080078125E-3</c:v>
                </c:pt>
                <c:pt idx="63725">
                  <c:v>1.0068416595458984E-3</c:v>
                </c:pt>
                <c:pt idx="63726">
                  <c:v>1.007080078125E-3</c:v>
                </c:pt>
                <c:pt idx="63727">
                  <c:v>1.0080337524414063E-3</c:v>
                </c:pt>
                <c:pt idx="63728">
                  <c:v>1.007080078125E-3</c:v>
                </c:pt>
                <c:pt idx="63729">
                  <c:v>1.0068416595458984E-3</c:v>
                </c:pt>
                <c:pt idx="63730">
                  <c:v>1.007080078125E-3</c:v>
                </c:pt>
                <c:pt idx="63731">
                  <c:v>1.0068416595458984E-3</c:v>
                </c:pt>
                <c:pt idx="63732">
                  <c:v>1.007080078125E-3</c:v>
                </c:pt>
                <c:pt idx="63733">
                  <c:v>1.007080078125E-3</c:v>
                </c:pt>
                <c:pt idx="63734">
                  <c:v>1.0068416595458984E-3</c:v>
                </c:pt>
                <c:pt idx="63735">
                  <c:v>1.007080078125E-3</c:v>
                </c:pt>
                <c:pt idx="63736">
                  <c:v>1.007080078125E-3</c:v>
                </c:pt>
                <c:pt idx="63737">
                  <c:v>1.0068416595458984E-3</c:v>
                </c:pt>
                <c:pt idx="63738">
                  <c:v>1.007080078125E-3</c:v>
                </c:pt>
                <c:pt idx="63739">
                  <c:v>1.0080337524414063E-3</c:v>
                </c:pt>
                <c:pt idx="63740">
                  <c:v>1.007080078125E-3</c:v>
                </c:pt>
                <c:pt idx="63741">
                  <c:v>1.0068416595458984E-3</c:v>
                </c:pt>
                <c:pt idx="63742">
                  <c:v>1.007080078125E-3</c:v>
                </c:pt>
                <c:pt idx="63743">
                  <c:v>1.007080078125E-3</c:v>
                </c:pt>
                <c:pt idx="63744">
                  <c:v>1.0068416595458984E-3</c:v>
                </c:pt>
                <c:pt idx="63745">
                  <c:v>1.007080078125E-3</c:v>
                </c:pt>
                <c:pt idx="63746">
                  <c:v>1.007080078125E-3</c:v>
                </c:pt>
                <c:pt idx="63747">
                  <c:v>1.0068416595458984E-3</c:v>
                </c:pt>
                <c:pt idx="63748">
                  <c:v>1.007080078125E-3</c:v>
                </c:pt>
                <c:pt idx="63749">
                  <c:v>1.007080078125E-3</c:v>
                </c:pt>
                <c:pt idx="63750">
                  <c:v>1.0068416595458984E-3</c:v>
                </c:pt>
                <c:pt idx="63751">
                  <c:v>1.007080078125E-3</c:v>
                </c:pt>
                <c:pt idx="63752">
                  <c:v>1.0080337524414063E-3</c:v>
                </c:pt>
                <c:pt idx="63753">
                  <c:v>1.0068416595458984E-3</c:v>
                </c:pt>
                <c:pt idx="63754">
                  <c:v>1.007080078125E-3</c:v>
                </c:pt>
                <c:pt idx="63755">
                  <c:v>1.007080078125E-3</c:v>
                </c:pt>
                <c:pt idx="63756">
                  <c:v>1.0068416595458984E-3</c:v>
                </c:pt>
                <c:pt idx="63757">
                  <c:v>1.007080078125E-3</c:v>
                </c:pt>
                <c:pt idx="63758">
                  <c:v>1.007080078125E-3</c:v>
                </c:pt>
                <c:pt idx="63759">
                  <c:v>1.0068416595458984E-3</c:v>
                </c:pt>
                <c:pt idx="63760">
                  <c:v>1.007080078125E-3</c:v>
                </c:pt>
                <c:pt idx="63761">
                  <c:v>1.007080078125E-3</c:v>
                </c:pt>
                <c:pt idx="63762">
                  <c:v>1.0068416595458984E-3</c:v>
                </c:pt>
                <c:pt idx="63763">
                  <c:v>1.007080078125E-3</c:v>
                </c:pt>
                <c:pt idx="63764">
                  <c:v>1.0080337524414063E-3</c:v>
                </c:pt>
                <c:pt idx="63765">
                  <c:v>1.007080078125E-3</c:v>
                </c:pt>
                <c:pt idx="63766">
                  <c:v>1.0068416595458984E-3</c:v>
                </c:pt>
                <c:pt idx="63767">
                  <c:v>1.007080078125E-3</c:v>
                </c:pt>
                <c:pt idx="63768">
                  <c:v>1.007080078125E-3</c:v>
                </c:pt>
                <c:pt idx="63769">
                  <c:v>1.0068416595458984E-3</c:v>
                </c:pt>
                <c:pt idx="63770">
                  <c:v>1.007080078125E-3</c:v>
                </c:pt>
                <c:pt idx="63771">
                  <c:v>1.007080078125E-3</c:v>
                </c:pt>
                <c:pt idx="63772">
                  <c:v>1.0068416595458984E-3</c:v>
                </c:pt>
                <c:pt idx="63773">
                  <c:v>1.007080078125E-3</c:v>
                </c:pt>
                <c:pt idx="63774">
                  <c:v>1.007080078125E-3</c:v>
                </c:pt>
                <c:pt idx="63775">
                  <c:v>1.0068416595458984E-3</c:v>
                </c:pt>
                <c:pt idx="63776">
                  <c:v>1.007080078125E-3</c:v>
                </c:pt>
                <c:pt idx="63777">
                  <c:v>1.0080337524414063E-3</c:v>
                </c:pt>
                <c:pt idx="63778">
                  <c:v>1.0068416595458984E-3</c:v>
                </c:pt>
                <c:pt idx="63779">
                  <c:v>1.007080078125E-3</c:v>
                </c:pt>
                <c:pt idx="63780">
                  <c:v>1.007080078125E-3</c:v>
                </c:pt>
                <c:pt idx="63781">
                  <c:v>1.0068416595458984E-3</c:v>
                </c:pt>
                <c:pt idx="63782">
                  <c:v>1.007080078125E-3</c:v>
                </c:pt>
                <c:pt idx="63783">
                  <c:v>1.007080078125E-3</c:v>
                </c:pt>
                <c:pt idx="63784">
                  <c:v>1.0068416595458984E-3</c:v>
                </c:pt>
                <c:pt idx="63785">
                  <c:v>1.007080078125E-3</c:v>
                </c:pt>
                <c:pt idx="63786">
                  <c:v>1.007080078125E-3</c:v>
                </c:pt>
                <c:pt idx="63787">
                  <c:v>1.0068416595458984E-3</c:v>
                </c:pt>
                <c:pt idx="63788">
                  <c:v>1.007080078125E-3</c:v>
                </c:pt>
                <c:pt idx="63789">
                  <c:v>1.0080337524414063E-3</c:v>
                </c:pt>
                <c:pt idx="63790">
                  <c:v>1.007080078125E-3</c:v>
                </c:pt>
                <c:pt idx="63791">
                  <c:v>1.0068416595458984E-3</c:v>
                </c:pt>
                <c:pt idx="63792">
                  <c:v>1.007080078125E-3</c:v>
                </c:pt>
                <c:pt idx="63793">
                  <c:v>1.007080078125E-3</c:v>
                </c:pt>
                <c:pt idx="63794">
                  <c:v>1.0068416595458984E-3</c:v>
                </c:pt>
                <c:pt idx="63795">
                  <c:v>1.007080078125E-3</c:v>
                </c:pt>
                <c:pt idx="63796">
                  <c:v>1.007080078125E-3</c:v>
                </c:pt>
                <c:pt idx="63797">
                  <c:v>1.0068416595458984E-3</c:v>
                </c:pt>
                <c:pt idx="63798">
                  <c:v>1.007080078125E-3</c:v>
                </c:pt>
                <c:pt idx="63799">
                  <c:v>1.007080078125E-3</c:v>
                </c:pt>
                <c:pt idx="63800">
                  <c:v>1.0068416595458984E-3</c:v>
                </c:pt>
                <c:pt idx="63801">
                  <c:v>1.007080078125E-3</c:v>
                </c:pt>
                <c:pt idx="63802">
                  <c:v>1.0080337524414063E-3</c:v>
                </c:pt>
                <c:pt idx="63803">
                  <c:v>1.0068416595458984E-3</c:v>
                </c:pt>
                <c:pt idx="63804">
                  <c:v>1.007080078125E-3</c:v>
                </c:pt>
                <c:pt idx="63805">
                  <c:v>1.007080078125E-3</c:v>
                </c:pt>
                <c:pt idx="63806">
                  <c:v>1.0068416595458984E-3</c:v>
                </c:pt>
                <c:pt idx="63807">
                  <c:v>1.007080078125E-3</c:v>
                </c:pt>
                <c:pt idx="63808">
                  <c:v>1.007080078125E-3</c:v>
                </c:pt>
                <c:pt idx="63809">
                  <c:v>1.0068416595458984E-3</c:v>
                </c:pt>
                <c:pt idx="63810">
                  <c:v>1.007080078125E-3</c:v>
                </c:pt>
                <c:pt idx="63811">
                  <c:v>1.007080078125E-3</c:v>
                </c:pt>
                <c:pt idx="63812">
                  <c:v>1.0068416595458984E-3</c:v>
                </c:pt>
                <c:pt idx="63813">
                  <c:v>1.007080078125E-3</c:v>
                </c:pt>
                <c:pt idx="63814">
                  <c:v>1.0080337524414063E-3</c:v>
                </c:pt>
                <c:pt idx="63815">
                  <c:v>1.007080078125E-3</c:v>
                </c:pt>
                <c:pt idx="63816">
                  <c:v>1.0068416595458984E-3</c:v>
                </c:pt>
                <c:pt idx="63817">
                  <c:v>1.007080078125E-3</c:v>
                </c:pt>
                <c:pt idx="63818">
                  <c:v>1.007080078125E-3</c:v>
                </c:pt>
                <c:pt idx="63819">
                  <c:v>1.0068416595458984E-3</c:v>
                </c:pt>
                <c:pt idx="63820">
                  <c:v>1.007080078125E-3</c:v>
                </c:pt>
                <c:pt idx="63821">
                  <c:v>1.007080078125E-3</c:v>
                </c:pt>
                <c:pt idx="63822">
                  <c:v>1.0068416595458984E-3</c:v>
                </c:pt>
                <c:pt idx="63823">
                  <c:v>1.007080078125E-3</c:v>
                </c:pt>
                <c:pt idx="63824">
                  <c:v>1.007080078125E-3</c:v>
                </c:pt>
                <c:pt idx="63825">
                  <c:v>1.0068416595458984E-3</c:v>
                </c:pt>
                <c:pt idx="63826">
                  <c:v>1.007080078125E-3</c:v>
                </c:pt>
                <c:pt idx="63827">
                  <c:v>1.0080337524414063E-3</c:v>
                </c:pt>
                <c:pt idx="63828">
                  <c:v>1.0068416595458984E-3</c:v>
                </c:pt>
                <c:pt idx="63829">
                  <c:v>1.007080078125E-3</c:v>
                </c:pt>
                <c:pt idx="63830">
                  <c:v>1.007080078125E-3</c:v>
                </c:pt>
                <c:pt idx="63831">
                  <c:v>1.0068416595458984E-3</c:v>
                </c:pt>
                <c:pt idx="63832">
                  <c:v>1.007080078125E-3</c:v>
                </c:pt>
                <c:pt idx="63833">
                  <c:v>1.007080078125E-3</c:v>
                </c:pt>
                <c:pt idx="63834">
                  <c:v>1.0068416595458984E-3</c:v>
                </c:pt>
                <c:pt idx="63835">
                  <c:v>1.007080078125E-3</c:v>
                </c:pt>
                <c:pt idx="63836">
                  <c:v>1.007080078125E-3</c:v>
                </c:pt>
                <c:pt idx="63837">
                  <c:v>1.0068416595458984E-3</c:v>
                </c:pt>
                <c:pt idx="63838">
                  <c:v>1.007080078125E-3</c:v>
                </c:pt>
                <c:pt idx="63839">
                  <c:v>1.0080337524414063E-3</c:v>
                </c:pt>
                <c:pt idx="63840">
                  <c:v>1.007080078125E-3</c:v>
                </c:pt>
                <c:pt idx="63841">
                  <c:v>1.0068416595458984E-3</c:v>
                </c:pt>
                <c:pt idx="63842">
                  <c:v>1.007080078125E-3</c:v>
                </c:pt>
                <c:pt idx="63843">
                  <c:v>1.007080078125E-3</c:v>
                </c:pt>
                <c:pt idx="63844">
                  <c:v>1.0068416595458984E-3</c:v>
                </c:pt>
                <c:pt idx="63845">
                  <c:v>1.007080078125E-3</c:v>
                </c:pt>
                <c:pt idx="63846">
                  <c:v>1.007080078125E-3</c:v>
                </c:pt>
                <c:pt idx="63847">
                  <c:v>1.0068416595458984E-3</c:v>
                </c:pt>
                <c:pt idx="63848">
                  <c:v>1.007080078125E-3</c:v>
                </c:pt>
                <c:pt idx="63849">
                  <c:v>1.007080078125E-3</c:v>
                </c:pt>
                <c:pt idx="63850">
                  <c:v>1.0068416595458984E-3</c:v>
                </c:pt>
                <c:pt idx="63851">
                  <c:v>1.007080078125E-3</c:v>
                </c:pt>
                <c:pt idx="63852">
                  <c:v>1.0080337524414063E-3</c:v>
                </c:pt>
                <c:pt idx="63853">
                  <c:v>1.0068416595458984E-3</c:v>
                </c:pt>
                <c:pt idx="63854">
                  <c:v>1.007080078125E-3</c:v>
                </c:pt>
                <c:pt idx="63855">
                  <c:v>1.007080078125E-3</c:v>
                </c:pt>
                <c:pt idx="63856">
                  <c:v>1.0068416595458984E-3</c:v>
                </c:pt>
                <c:pt idx="63857">
                  <c:v>1.007080078125E-3</c:v>
                </c:pt>
                <c:pt idx="63858">
                  <c:v>1.007080078125E-3</c:v>
                </c:pt>
                <c:pt idx="63859">
                  <c:v>1.0068416595458984E-3</c:v>
                </c:pt>
                <c:pt idx="63860">
                  <c:v>1.007080078125E-3</c:v>
                </c:pt>
                <c:pt idx="63861">
                  <c:v>1.007080078125E-3</c:v>
                </c:pt>
                <c:pt idx="63862">
                  <c:v>1.0068416595458984E-3</c:v>
                </c:pt>
                <c:pt idx="63863">
                  <c:v>1.007080078125E-3</c:v>
                </c:pt>
                <c:pt idx="63864">
                  <c:v>1.0080337524414063E-3</c:v>
                </c:pt>
                <c:pt idx="63865">
                  <c:v>1.007080078125E-3</c:v>
                </c:pt>
                <c:pt idx="63866">
                  <c:v>1.0068416595458984E-3</c:v>
                </c:pt>
                <c:pt idx="63867">
                  <c:v>1.007080078125E-3</c:v>
                </c:pt>
                <c:pt idx="63868">
                  <c:v>1.007080078125E-3</c:v>
                </c:pt>
                <c:pt idx="63869">
                  <c:v>1.0068416595458984E-3</c:v>
                </c:pt>
                <c:pt idx="63870">
                  <c:v>1.007080078125E-3</c:v>
                </c:pt>
                <c:pt idx="63871">
                  <c:v>1.007080078125E-3</c:v>
                </c:pt>
                <c:pt idx="63872">
                  <c:v>1.0068416595458984E-3</c:v>
                </c:pt>
                <c:pt idx="63873">
                  <c:v>1.007080078125E-3</c:v>
                </c:pt>
                <c:pt idx="63874">
                  <c:v>1.007080078125E-3</c:v>
                </c:pt>
                <c:pt idx="63875">
                  <c:v>1.0068416595458984E-3</c:v>
                </c:pt>
                <c:pt idx="63876">
                  <c:v>1.007080078125E-3</c:v>
                </c:pt>
                <c:pt idx="63877">
                  <c:v>1.0080337524414063E-3</c:v>
                </c:pt>
                <c:pt idx="63878">
                  <c:v>1.0068416595458984E-3</c:v>
                </c:pt>
                <c:pt idx="63879">
                  <c:v>1.007080078125E-3</c:v>
                </c:pt>
                <c:pt idx="63880">
                  <c:v>1.007080078125E-3</c:v>
                </c:pt>
                <c:pt idx="63881">
                  <c:v>1.0068416595458984E-3</c:v>
                </c:pt>
                <c:pt idx="63882">
                  <c:v>1.007080078125E-3</c:v>
                </c:pt>
                <c:pt idx="63883">
                  <c:v>1.007080078125E-3</c:v>
                </c:pt>
                <c:pt idx="63884">
                  <c:v>1.0068416595458984E-3</c:v>
                </c:pt>
                <c:pt idx="63885">
                  <c:v>1.007080078125E-3</c:v>
                </c:pt>
                <c:pt idx="63886">
                  <c:v>1.007080078125E-3</c:v>
                </c:pt>
                <c:pt idx="63887">
                  <c:v>1.0068416595458984E-3</c:v>
                </c:pt>
                <c:pt idx="63888">
                  <c:v>1.007080078125E-3</c:v>
                </c:pt>
                <c:pt idx="63889">
                  <c:v>1.0080337524414063E-3</c:v>
                </c:pt>
                <c:pt idx="63890">
                  <c:v>1.007080078125E-3</c:v>
                </c:pt>
                <c:pt idx="63891">
                  <c:v>1.0068416595458984E-3</c:v>
                </c:pt>
                <c:pt idx="63892">
                  <c:v>1.007080078125E-3</c:v>
                </c:pt>
                <c:pt idx="63893">
                  <c:v>1.007080078125E-3</c:v>
                </c:pt>
                <c:pt idx="63894">
                  <c:v>1.0068416595458984E-3</c:v>
                </c:pt>
                <c:pt idx="63895">
                  <c:v>1.007080078125E-3</c:v>
                </c:pt>
                <c:pt idx="63896">
                  <c:v>1.007080078125E-3</c:v>
                </c:pt>
                <c:pt idx="63897">
                  <c:v>1.0068416595458984E-3</c:v>
                </c:pt>
                <c:pt idx="63898">
                  <c:v>1.007080078125E-3</c:v>
                </c:pt>
                <c:pt idx="63899">
                  <c:v>1.007080078125E-3</c:v>
                </c:pt>
                <c:pt idx="63900">
                  <c:v>1.0068416595458984E-3</c:v>
                </c:pt>
                <c:pt idx="63901">
                  <c:v>1.007080078125E-3</c:v>
                </c:pt>
                <c:pt idx="63902">
                  <c:v>1.0080337524414063E-3</c:v>
                </c:pt>
                <c:pt idx="63903">
                  <c:v>1.0068416595458984E-3</c:v>
                </c:pt>
                <c:pt idx="63904">
                  <c:v>1.007080078125E-3</c:v>
                </c:pt>
                <c:pt idx="63905">
                  <c:v>1.007080078125E-3</c:v>
                </c:pt>
                <c:pt idx="63906">
                  <c:v>1.0068416595458984E-3</c:v>
                </c:pt>
                <c:pt idx="63907">
                  <c:v>1.007080078125E-3</c:v>
                </c:pt>
                <c:pt idx="63908">
                  <c:v>1.007080078125E-3</c:v>
                </c:pt>
                <c:pt idx="63909">
                  <c:v>1.0068416595458984E-3</c:v>
                </c:pt>
                <c:pt idx="63910">
                  <c:v>1.007080078125E-3</c:v>
                </c:pt>
                <c:pt idx="63911">
                  <c:v>1.007080078125E-3</c:v>
                </c:pt>
                <c:pt idx="63912">
                  <c:v>1.0068416595458984E-3</c:v>
                </c:pt>
                <c:pt idx="63913">
                  <c:v>1.007080078125E-3</c:v>
                </c:pt>
                <c:pt idx="63914">
                  <c:v>1.0080337524414063E-3</c:v>
                </c:pt>
                <c:pt idx="63915">
                  <c:v>1.007080078125E-3</c:v>
                </c:pt>
                <c:pt idx="63916">
                  <c:v>1.0068416595458984E-3</c:v>
                </c:pt>
                <c:pt idx="63917">
                  <c:v>1.007080078125E-3</c:v>
                </c:pt>
                <c:pt idx="63918">
                  <c:v>1.007080078125E-3</c:v>
                </c:pt>
                <c:pt idx="63919">
                  <c:v>1.0068416595458984E-3</c:v>
                </c:pt>
                <c:pt idx="63920">
                  <c:v>1.007080078125E-3</c:v>
                </c:pt>
                <c:pt idx="63921">
                  <c:v>1.007080078125E-3</c:v>
                </c:pt>
                <c:pt idx="63922">
                  <c:v>1.0068416595458984E-3</c:v>
                </c:pt>
                <c:pt idx="63923">
                  <c:v>1.007080078125E-3</c:v>
                </c:pt>
                <c:pt idx="63924">
                  <c:v>1.007080078125E-3</c:v>
                </c:pt>
                <c:pt idx="63925">
                  <c:v>1.0068416595458984E-3</c:v>
                </c:pt>
                <c:pt idx="63926">
                  <c:v>1.007080078125E-3</c:v>
                </c:pt>
                <c:pt idx="63927">
                  <c:v>1.0080337524414063E-3</c:v>
                </c:pt>
                <c:pt idx="63928">
                  <c:v>1.0068416595458984E-3</c:v>
                </c:pt>
                <c:pt idx="63929">
                  <c:v>1.007080078125E-3</c:v>
                </c:pt>
                <c:pt idx="63930">
                  <c:v>1.007080078125E-3</c:v>
                </c:pt>
                <c:pt idx="63931">
                  <c:v>1.0068416595458984E-3</c:v>
                </c:pt>
                <c:pt idx="63932">
                  <c:v>1.007080078125E-3</c:v>
                </c:pt>
                <c:pt idx="63933">
                  <c:v>1.007080078125E-3</c:v>
                </c:pt>
                <c:pt idx="63934">
                  <c:v>1.0068416595458984E-3</c:v>
                </c:pt>
                <c:pt idx="63935">
                  <c:v>1.007080078125E-3</c:v>
                </c:pt>
                <c:pt idx="63936">
                  <c:v>1.007080078125E-3</c:v>
                </c:pt>
                <c:pt idx="63937">
                  <c:v>1.0068416595458984E-3</c:v>
                </c:pt>
                <c:pt idx="63938">
                  <c:v>1.007080078125E-3</c:v>
                </c:pt>
                <c:pt idx="63939">
                  <c:v>1.0080337524414063E-3</c:v>
                </c:pt>
                <c:pt idx="63940">
                  <c:v>1.007080078125E-3</c:v>
                </c:pt>
                <c:pt idx="63941">
                  <c:v>1.0068416595458984E-3</c:v>
                </c:pt>
                <c:pt idx="63942">
                  <c:v>1.007080078125E-3</c:v>
                </c:pt>
                <c:pt idx="63943">
                  <c:v>1.007080078125E-3</c:v>
                </c:pt>
                <c:pt idx="63944">
                  <c:v>1.0068416595458984E-3</c:v>
                </c:pt>
                <c:pt idx="63945">
                  <c:v>1.007080078125E-3</c:v>
                </c:pt>
                <c:pt idx="63946">
                  <c:v>4.0280818939208984E-3</c:v>
                </c:pt>
                <c:pt idx="63947">
                  <c:v>1.0068416595458984E-3</c:v>
                </c:pt>
                <c:pt idx="63948">
                  <c:v>1.007080078125E-3</c:v>
                </c:pt>
                <c:pt idx="63949">
                  <c:v>1.0080337524414063E-3</c:v>
                </c:pt>
                <c:pt idx="63950">
                  <c:v>1.0068416595458984E-3</c:v>
                </c:pt>
                <c:pt idx="63951">
                  <c:v>1.007080078125E-3</c:v>
                </c:pt>
                <c:pt idx="63952">
                  <c:v>1.007080078125E-3</c:v>
                </c:pt>
                <c:pt idx="63953">
                  <c:v>1.0068416595458984E-3</c:v>
                </c:pt>
                <c:pt idx="63954">
                  <c:v>1.007080078125E-3</c:v>
                </c:pt>
                <c:pt idx="63955">
                  <c:v>1.007080078125E-3</c:v>
                </c:pt>
                <c:pt idx="63956">
                  <c:v>1.0068416595458984E-3</c:v>
                </c:pt>
                <c:pt idx="63957">
                  <c:v>1.007080078125E-3</c:v>
                </c:pt>
                <c:pt idx="63958">
                  <c:v>1.007080078125E-3</c:v>
                </c:pt>
                <c:pt idx="63959">
                  <c:v>1.0068416595458984E-3</c:v>
                </c:pt>
                <c:pt idx="63960">
                  <c:v>1.007080078125E-3</c:v>
                </c:pt>
                <c:pt idx="63961">
                  <c:v>1.0080337524414063E-3</c:v>
                </c:pt>
                <c:pt idx="63962">
                  <c:v>1.007080078125E-3</c:v>
                </c:pt>
                <c:pt idx="63963">
                  <c:v>1.0068416595458984E-3</c:v>
                </c:pt>
                <c:pt idx="63964">
                  <c:v>1.007080078125E-3</c:v>
                </c:pt>
                <c:pt idx="63965">
                  <c:v>1.007080078125E-3</c:v>
                </c:pt>
                <c:pt idx="63966">
                  <c:v>1.0068416595458984E-3</c:v>
                </c:pt>
                <c:pt idx="63967">
                  <c:v>1.007080078125E-3</c:v>
                </c:pt>
                <c:pt idx="63968">
                  <c:v>1.007080078125E-3</c:v>
                </c:pt>
                <c:pt idx="63969">
                  <c:v>1.0068416595458984E-3</c:v>
                </c:pt>
                <c:pt idx="63970">
                  <c:v>1.007080078125E-3</c:v>
                </c:pt>
                <c:pt idx="63971">
                  <c:v>1.007080078125E-3</c:v>
                </c:pt>
                <c:pt idx="63972">
                  <c:v>1.0068416595458984E-3</c:v>
                </c:pt>
                <c:pt idx="63973">
                  <c:v>1.0080337524414063E-3</c:v>
                </c:pt>
                <c:pt idx="63974">
                  <c:v>1.007080078125E-3</c:v>
                </c:pt>
                <c:pt idx="63975">
                  <c:v>1.0068416595458984E-3</c:v>
                </c:pt>
                <c:pt idx="63976">
                  <c:v>1.007080078125E-3</c:v>
                </c:pt>
                <c:pt idx="63977">
                  <c:v>1.007080078125E-3</c:v>
                </c:pt>
                <c:pt idx="63978">
                  <c:v>1.0068416595458984E-3</c:v>
                </c:pt>
                <c:pt idx="63979">
                  <c:v>1.007080078125E-3</c:v>
                </c:pt>
                <c:pt idx="63980">
                  <c:v>1.007080078125E-3</c:v>
                </c:pt>
                <c:pt idx="63981">
                  <c:v>1.0068416595458984E-3</c:v>
                </c:pt>
                <c:pt idx="63982">
                  <c:v>1.007080078125E-3</c:v>
                </c:pt>
                <c:pt idx="63983">
                  <c:v>1.007080078125E-3</c:v>
                </c:pt>
                <c:pt idx="63984">
                  <c:v>1.0068416595458984E-3</c:v>
                </c:pt>
                <c:pt idx="63985">
                  <c:v>1.007080078125E-3</c:v>
                </c:pt>
                <c:pt idx="63986">
                  <c:v>1.0080337524414063E-3</c:v>
                </c:pt>
                <c:pt idx="63987">
                  <c:v>1.007080078125E-3</c:v>
                </c:pt>
                <c:pt idx="63988">
                  <c:v>1.0068416595458984E-3</c:v>
                </c:pt>
                <c:pt idx="63989">
                  <c:v>1.007080078125E-3</c:v>
                </c:pt>
                <c:pt idx="63990">
                  <c:v>1.007080078125E-3</c:v>
                </c:pt>
                <c:pt idx="63991">
                  <c:v>1.0068416595458984E-3</c:v>
                </c:pt>
                <c:pt idx="63992">
                  <c:v>1.007080078125E-3</c:v>
                </c:pt>
                <c:pt idx="63993">
                  <c:v>1.007080078125E-3</c:v>
                </c:pt>
                <c:pt idx="63994">
                  <c:v>1.0068416595458984E-3</c:v>
                </c:pt>
                <c:pt idx="63995">
                  <c:v>1.007080078125E-3</c:v>
                </c:pt>
                <c:pt idx="63996">
                  <c:v>1.007080078125E-3</c:v>
                </c:pt>
                <c:pt idx="63997">
                  <c:v>1.0068416595458984E-3</c:v>
                </c:pt>
                <c:pt idx="63998">
                  <c:v>1.0080337524414063E-3</c:v>
                </c:pt>
                <c:pt idx="63999">
                  <c:v>1.007080078125E-3</c:v>
                </c:pt>
                <c:pt idx="64000">
                  <c:v>1.0068416595458984E-3</c:v>
                </c:pt>
                <c:pt idx="64001">
                  <c:v>1.007080078125E-3</c:v>
                </c:pt>
                <c:pt idx="64002">
                  <c:v>1.007080078125E-3</c:v>
                </c:pt>
                <c:pt idx="64003">
                  <c:v>1.0068416595458984E-3</c:v>
                </c:pt>
                <c:pt idx="64004">
                  <c:v>1.007080078125E-3</c:v>
                </c:pt>
                <c:pt idx="64005">
                  <c:v>1.007080078125E-3</c:v>
                </c:pt>
                <c:pt idx="64006">
                  <c:v>1.0068416595458984E-3</c:v>
                </c:pt>
                <c:pt idx="64007">
                  <c:v>1.007080078125E-3</c:v>
                </c:pt>
                <c:pt idx="64008">
                  <c:v>1.007080078125E-3</c:v>
                </c:pt>
                <c:pt idx="64009">
                  <c:v>1.0068416595458984E-3</c:v>
                </c:pt>
                <c:pt idx="64010">
                  <c:v>1.007080078125E-3</c:v>
                </c:pt>
                <c:pt idx="64011">
                  <c:v>1.0080337524414063E-3</c:v>
                </c:pt>
                <c:pt idx="64012">
                  <c:v>1.007080078125E-3</c:v>
                </c:pt>
                <c:pt idx="64013">
                  <c:v>1.0068416595458984E-3</c:v>
                </c:pt>
                <c:pt idx="64014">
                  <c:v>1.007080078125E-3</c:v>
                </c:pt>
                <c:pt idx="64015">
                  <c:v>1.007080078125E-3</c:v>
                </c:pt>
                <c:pt idx="64016">
                  <c:v>1.0068416595458984E-3</c:v>
                </c:pt>
                <c:pt idx="64017">
                  <c:v>1.007080078125E-3</c:v>
                </c:pt>
                <c:pt idx="64018">
                  <c:v>1.007080078125E-3</c:v>
                </c:pt>
                <c:pt idx="64019">
                  <c:v>1.0068416595458984E-3</c:v>
                </c:pt>
                <c:pt idx="64020">
                  <c:v>1.007080078125E-3</c:v>
                </c:pt>
                <c:pt idx="64021">
                  <c:v>1.007080078125E-3</c:v>
                </c:pt>
                <c:pt idx="64022">
                  <c:v>1.0068416595458984E-3</c:v>
                </c:pt>
                <c:pt idx="64023">
                  <c:v>1.0080337524414063E-3</c:v>
                </c:pt>
                <c:pt idx="64024">
                  <c:v>1.007080078125E-3</c:v>
                </c:pt>
                <c:pt idx="64025">
                  <c:v>1.0068416595458984E-3</c:v>
                </c:pt>
                <c:pt idx="64026">
                  <c:v>1.007080078125E-3</c:v>
                </c:pt>
                <c:pt idx="64027">
                  <c:v>1.007080078125E-3</c:v>
                </c:pt>
                <c:pt idx="64028">
                  <c:v>1.0068416595458984E-3</c:v>
                </c:pt>
                <c:pt idx="64029">
                  <c:v>1.007080078125E-3</c:v>
                </c:pt>
                <c:pt idx="64030">
                  <c:v>1.007080078125E-3</c:v>
                </c:pt>
                <c:pt idx="64031">
                  <c:v>1.0068416595458984E-3</c:v>
                </c:pt>
                <c:pt idx="64032">
                  <c:v>1.007080078125E-3</c:v>
                </c:pt>
                <c:pt idx="64033">
                  <c:v>1.007080078125E-3</c:v>
                </c:pt>
                <c:pt idx="64034">
                  <c:v>1.0068416595458984E-3</c:v>
                </c:pt>
                <c:pt idx="64035">
                  <c:v>1.007080078125E-3</c:v>
                </c:pt>
                <c:pt idx="64036">
                  <c:v>1.0080337524414063E-3</c:v>
                </c:pt>
                <c:pt idx="64037">
                  <c:v>1.007080078125E-3</c:v>
                </c:pt>
                <c:pt idx="64038">
                  <c:v>1.0068416595458984E-3</c:v>
                </c:pt>
                <c:pt idx="64039">
                  <c:v>1.007080078125E-3</c:v>
                </c:pt>
                <c:pt idx="64040">
                  <c:v>1.007080078125E-3</c:v>
                </c:pt>
                <c:pt idx="64041">
                  <c:v>1.0068416595458984E-3</c:v>
                </c:pt>
                <c:pt idx="64042">
                  <c:v>1.007080078125E-3</c:v>
                </c:pt>
                <c:pt idx="64043">
                  <c:v>1.007080078125E-3</c:v>
                </c:pt>
                <c:pt idx="64044">
                  <c:v>1.0068416595458984E-3</c:v>
                </c:pt>
                <c:pt idx="64045">
                  <c:v>1.007080078125E-3</c:v>
                </c:pt>
                <c:pt idx="64046">
                  <c:v>1.007080078125E-3</c:v>
                </c:pt>
                <c:pt idx="64047">
                  <c:v>1.0068416595458984E-3</c:v>
                </c:pt>
                <c:pt idx="64048">
                  <c:v>1.0080337524414063E-3</c:v>
                </c:pt>
                <c:pt idx="64049">
                  <c:v>1.007080078125E-3</c:v>
                </c:pt>
                <c:pt idx="64050">
                  <c:v>1.0068416595458984E-3</c:v>
                </c:pt>
                <c:pt idx="64051">
                  <c:v>1.007080078125E-3</c:v>
                </c:pt>
                <c:pt idx="64052">
                  <c:v>1.007080078125E-3</c:v>
                </c:pt>
                <c:pt idx="64053">
                  <c:v>1.0068416595458984E-3</c:v>
                </c:pt>
                <c:pt idx="64054">
                  <c:v>1.007080078125E-3</c:v>
                </c:pt>
                <c:pt idx="64055">
                  <c:v>1.007080078125E-3</c:v>
                </c:pt>
                <c:pt idx="64056">
                  <c:v>1.0068416595458984E-3</c:v>
                </c:pt>
                <c:pt idx="64057">
                  <c:v>1.007080078125E-3</c:v>
                </c:pt>
                <c:pt idx="64058">
                  <c:v>1.007080078125E-3</c:v>
                </c:pt>
                <c:pt idx="64059">
                  <c:v>1.0068416595458984E-3</c:v>
                </c:pt>
                <c:pt idx="64060">
                  <c:v>1.007080078125E-3</c:v>
                </c:pt>
                <c:pt idx="64061">
                  <c:v>1.0080337524414063E-3</c:v>
                </c:pt>
                <c:pt idx="64062">
                  <c:v>1.007080078125E-3</c:v>
                </c:pt>
                <c:pt idx="64063">
                  <c:v>1.0068416595458984E-3</c:v>
                </c:pt>
                <c:pt idx="64064">
                  <c:v>1.007080078125E-3</c:v>
                </c:pt>
                <c:pt idx="64065">
                  <c:v>1.007080078125E-3</c:v>
                </c:pt>
                <c:pt idx="64066">
                  <c:v>1.0068416595458984E-3</c:v>
                </c:pt>
                <c:pt idx="64067">
                  <c:v>1.007080078125E-3</c:v>
                </c:pt>
                <c:pt idx="64068">
                  <c:v>1.007080078125E-3</c:v>
                </c:pt>
                <c:pt idx="64069">
                  <c:v>1.0068416595458984E-3</c:v>
                </c:pt>
                <c:pt idx="64070">
                  <c:v>1.007080078125E-3</c:v>
                </c:pt>
                <c:pt idx="64071">
                  <c:v>1.007080078125E-3</c:v>
                </c:pt>
                <c:pt idx="64072">
                  <c:v>1.0068416595458984E-3</c:v>
                </c:pt>
                <c:pt idx="64073">
                  <c:v>1.0080337524414063E-3</c:v>
                </c:pt>
                <c:pt idx="64074">
                  <c:v>2.0139217376708984E-3</c:v>
                </c:pt>
                <c:pt idx="64075">
                  <c:v>1.007080078125E-3</c:v>
                </c:pt>
                <c:pt idx="64076">
                  <c:v>1.007080078125E-3</c:v>
                </c:pt>
                <c:pt idx="64077">
                  <c:v>1.0068416595458984E-3</c:v>
                </c:pt>
                <c:pt idx="64078">
                  <c:v>1.007080078125E-3</c:v>
                </c:pt>
                <c:pt idx="64079">
                  <c:v>1.007080078125E-3</c:v>
                </c:pt>
                <c:pt idx="64080">
                  <c:v>1.0068416595458984E-3</c:v>
                </c:pt>
                <c:pt idx="64081">
                  <c:v>1.007080078125E-3</c:v>
                </c:pt>
                <c:pt idx="64082">
                  <c:v>1.007080078125E-3</c:v>
                </c:pt>
                <c:pt idx="64083">
                  <c:v>1.0068416595458984E-3</c:v>
                </c:pt>
                <c:pt idx="64084">
                  <c:v>1.007080078125E-3</c:v>
                </c:pt>
                <c:pt idx="64085">
                  <c:v>1.0080337524414063E-3</c:v>
                </c:pt>
                <c:pt idx="64086">
                  <c:v>1.007080078125E-3</c:v>
                </c:pt>
                <c:pt idx="64087">
                  <c:v>1.0068416595458984E-3</c:v>
                </c:pt>
                <c:pt idx="64088">
                  <c:v>1.007080078125E-3</c:v>
                </c:pt>
                <c:pt idx="64089">
                  <c:v>1.007080078125E-3</c:v>
                </c:pt>
                <c:pt idx="64090">
                  <c:v>1.0068416595458984E-3</c:v>
                </c:pt>
                <c:pt idx="64091">
                  <c:v>1.007080078125E-3</c:v>
                </c:pt>
                <c:pt idx="64092">
                  <c:v>1.007080078125E-3</c:v>
                </c:pt>
                <c:pt idx="64093">
                  <c:v>1.0068416595458984E-3</c:v>
                </c:pt>
                <c:pt idx="64094">
                  <c:v>1.007080078125E-3</c:v>
                </c:pt>
                <c:pt idx="64095">
                  <c:v>1.007080078125E-3</c:v>
                </c:pt>
                <c:pt idx="64096">
                  <c:v>1.0068416595458984E-3</c:v>
                </c:pt>
                <c:pt idx="64097">
                  <c:v>1.0080337524414063E-3</c:v>
                </c:pt>
                <c:pt idx="64098">
                  <c:v>1.007080078125E-3</c:v>
                </c:pt>
                <c:pt idx="64099">
                  <c:v>1.0068416595458984E-3</c:v>
                </c:pt>
                <c:pt idx="64100">
                  <c:v>1.007080078125E-3</c:v>
                </c:pt>
                <c:pt idx="64101">
                  <c:v>1.007080078125E-3</c:v>
                </c:pt>
                <c:pt idx="64102">
                  <c:v>1.0068416595458984E-3</c:v>
                </c:pt>
                <c:pt idx="64103">
                  <c:v>1.007080078125E-3</c:v>
                </c:pt>
                <c:pt idx="64104">
                  <c:v>1.007080078125E-3</c:v>
                </c:pt>
                <c:pt idx="64105">
                  <c:v>1.0068416595458984E-3</c:v>
                </c:pt>
                <c:pt idx="64106">
                  <c:v>1.007080078125E-3</c:v>
                </c:pt>
                <c:pt idx="64107">
                  <c:v>1.007080078125E-3</c:v>
                </c:pt>
                <c:pt idx="64108">
                  <c:v>1.0068416595458984E-3</c:v>
                </c:pt>
                <c:pt idx="64109">
                  <c:v>1.007080078125E-3</c:v>
                </c:pt>
                <c:pt idx="64110">
                  <c:v>1.0080337524414063E-3</c:v>
                </c:pt>
                <c:pt idx="64111">
                  <c:v>1.007080078125E-3</c:v>
                </c:pt>
                <c:pt idx="64112">
                  <c:v>1.0068416595458984E-3</c:v>
                </c:pt>
                <c:pt idx="64113">
                  <c:v>1.007080078125E-3</c:v>
                </c:pt>
                <c:pt idx="64114">
                  <c:v>1.007080078125E-3</c:v>
                </c:pt>
                <c:pt idx="64115">
                  <c:v>1.0068416595458984E-3</c:v>
                </c:pt>
                <c:pt idx="64116">
                  <c:v>1.007080078125E-3</c:v>
                </c:pt>
                <c:pt idx="64117">
                  <c:v>1.007080078125E-3</c:v>
                </c:pt>
                <c:pt idx="64118">
                  <c:v>1.0068416595458984E-3</c:v>
                </c:pt>
                <c:pt idx="64119">
                  <c:v>1.007080078125E-3</c:v>
                </c:pt>
                <c:pt idx="64120">
                  <c:v>1.007080078125E-3</c:v>
                </c:pt>
                <c:pt idx="64121">
                  <c:v>1.0068416595458984E-3</c:v>
                </c:pt>
                <c:pt idx="64122">
                  <c:v>1.0080337524414063E-3</c:v>
                </c:pt>
                <c:pt idx="64123">
                  <c:v>1.007080078125E-3</c:v>
                </c:pt>
                <c:pt idx="64124">
                  <c:v>1.0068416595458984E-3</c:v>
                </c:pt>
                <c:pt idx="64125">
                  <c:v>1.007080078125E-3</c:v>
                </c:pt>
                <c:pt idx="64126">
                  <c:v>1.007080078125E-3</c:v>
                </c:pt>
                <c:pt idx="64127">
                  <c:v>1.0068416595458984E-3</c:v>
                </c:pt>
                <c:pt idx="64128">
                  <c:v>1.007080078125E-3</c:v>
                </c:pt>
                <c:pt idx="64129">
                  <c:v>1.007080078125E-3</c:v>
                </c:pt>
                <c:pt idx="64130">
                  <c:v>1.0068416595458984E-3</c:v>
                </c:pt>
                <c:pt idx="64131">
                  <c:v>1.007080078125E-3</c:v>
                </c:pt>
                <c:pt idx="64132">
                  <c:v>1.007080078125E-3</c:v>
                </c:pt>
                <c:pt idx="64133">
                  <c:v>1.0068416595458984E-3</c:v>
                </c:pt>
                <c:pt idx="64134">
                  <c:v>1.007080078125E-3</c:v>
                </c:pt>
                <c:pt idx="64135">
                  <c:v>1.0080337524414063E-3</c:v>
                </c:pt>
                <c:pt idx="64136">
                  <c:v>1.007080078125E-3</c:v>
                </c:pt>
                <c:pt idx="64137">
                  <c:v>1.0068416595458984E-3</c:v>
                </c:pt>
                <c:pt idx="64138">
                  <c:v>1.007080078125E-3</c:v>
                </c:pt>
                <c:pt idx="64139">
                  <c:v>1.007080078125E-3</c:v>
                </c:pt>
                <c:pt idx="64140">
                  <c:v>1.0068416595458984E-3</c:v>
                </c:pt>
                <c:pt idx="64141">
                  <c:v>1.007080078125E-3</c:v>
                </c:pt>
                <c:pt idx="64142">
                  <c:v>1.007080078125E-3</c:v>
                </c:pt>
                <c:pt idx="64143">
                  <c:v>1.0068416595458984E-3</c:v>
                </c:pt>
                <c:pt idx="64144">
                  <c:v>1.007080078125E-3</c:v>
                </c:pt>
                <c:pt idx="64145">
                  <c:v>1.007080078125E-3</c:v>
                </c:pt>
                <c:pt idx="64146">
                  <c:v>1.0068416595458984E-3</c:v>
                </c:pt>
                <c:pt idx="64147">
                  <c:v>1.0080337524414063E-3</c:v>
                </c:pt>
                <c:pt idx="64148">
                  <c:v>1.007080078125E-3</c:v>
                </c:pt>
                <c:pt idx="64149">
                  <c:v>1.0068416595458984E-3</c:v>
                </c:pt>
                <c:pt idx="64150">
                  <c:v>1.007080078125E-3</c:v>
                </c:pt>
                <c:pt idx="64151">
                  <c:v>1.007080078125E-3</c:v>
                </c:pt>
                <c:pt idx="64152">
                  <c:v>1.0068416595458984E-3</c:v>
                </c:pt>
                <c:pt idx="64153">
                  <c:v>1.007080078125E-3</c:v>
                </c:pt>
                <c:pt idx="64154">
                  <c:v>1.007080078125E-3</c:v>
                </c:pt>
                <c:pt idx="64155">
                  <c:v>1.0068416595458984E-3</c:v>
                </c:pt>
                <c:pt idx="64156">
                  <c:v>1.007080078125E-3</c:v>
                </c:pt>
                <c:pt idx="64157">
                  <c:v>1.007080078125E-3</c:v>
                </c:pt>
                <c:pt idx="64158">
                  <c:v>1.0068416595458984E-3</c:v>
                </c:pt>
                <c:pt idx="64159">
                  <c:v>1.007080078125E-3</c:v>
                </c:pt>
                <c:pt idx="64160">
                  <c:v>1.0080337524414063E-3</c:v>
                </c:pt>
                <c:pt idx="64161">
                  <c:v>1.007080078125E-3</c:v>
                </c:pt>
                <c:pt idx="64162">
                  <c:v>1.0068416595458984E-3</c:v>
                </c:pt>
                <c:pt idx="64163">
                  <c:v>1.007080078125E-3</c:v>
                </c:pt>
                <c:pt idx="64164">
                  <c:v>1.007080078125E-3</c:v>
                </c:pt>
                <c:pt idx="64165">
                  <c:v>1.0068416595458984E-3</c:v>
                </c:pt>
                <c:pt idx="64166">
                  <c:v>1.007080078125E-3</c:v>
                </c:pt>
                <c:pt idx="64167">
                  <c:v>1.007080078125E-3</c:v>
                </c:pt>
                <c:pt idx="64168">
                  <c:v>1.0068416595458984E-3</c:v>
                </c:pt>
                <c:pt idx="64169">
                  <c:v>1.007080078125E-3</c:v>
                </c:pt>
                <c:pt idx="64170">
                  <c:v>1.007080078125E-3</c:v>
                </c:pt>
                <c:pt idx="64171">
                  <c:v>1.0068416595458984E-3</c:v>
                </c:pt>
                <c:pt idx="64172">
                  <c:v>1.0080337524414063E-3</c:v>
                </c:pt>
                <c:pt idx="64173">
                  <c:v>1.007080078125E-3</c:v>
                </c:pt>
                <c:pt idx="64174">
                  <c:v>1.0068416595458984E-3</c:v>
                </c:pt>
                <c:pt idx="64175">
                  <c:v>1.007080078125E-3</c:v>
                </c:pt>
                <c:pt idx="64176">
                  <c:v>1.007080078125E-3</c:v>
                </c:pt>
                <c:pt idx="64177">
                  <c:v>1.0068416595458984E-3</c:v>
                </c:pt>
                <c:pt idx="64178">
                  <c:v>1.007080078125E-3</c:v>
                </c:pt>
                <c:pt idx="64179">
                  <c:v>1.007080078125E-3</c:v>
                </c:pt>
                <c:pt idx="64180">
                  <c:v>2.0139217376708984E-3</c:v>
                </c:pt>
                <c:pt idx="64181">
                  <c:v>1.007080078125E-3</c:v>
                </c:pt>
                <c:pt idx="64182">
                  <c:v>1.0068416595458984E-3</c:v>
                </c:pt>
                <c:pt idx="64183">
                  <c:v>1.007080078125E-3</c:v>
                </c:pt>
                <c:pt idx="64184">
                  <c:v>1.0080337524414063E-3</c:v>
                </c:pt>
                <c:pt idx="64185">
                  <c:v>1.007080078125E-3</c:v>
                </c:pt>
                <c:pt idx="64186">
                  <c:v>1.0068416595458984E-3</c:v>
                </c:pt>
                <c:pt idx="64187">
                  <c:v>1.007080078125E-3</c:v>
                </c:pt>
                <c:pt idx="64188">
                  <c:v>1.007080078125E-3</c:v>
                </c:pt>
                <c:pt idx="64189">
                  <c:v>1.0068416595458984E-3</c:v>
                </c:pt>
                <c:pt idx="64190">
                  <c:v>1.007080078125E-3</c:v>
                </c:pt>
                <c:pt idx="64191">
                  <c:v>1.007080078125E-3</c:v>
                </c:pt>
                <c:pt idx="64192">
                  <c:v>1.0068416595458984E-3</c:v>
                </c:pt>
                <c:pt idx="64193">
                  <c:v>1.007080078125E-3</c:v>
                </c:pt>
                <c:pt idx="64194">
                  <c:v>1.0068416595458984E-3</c:v>
                </c:pt>
                <c:pt idx="64195">
                  <c:v>1.007080078125E-3</c:v>
                </c:pt>
                <c:pt idx="64196">
                  <c:v>1.0080337524414063E-3</c:v>
                </c:pt>
                <c:pt idx="64197">
                  <c:v>1.007080078125E-3</c:v>
                </c:pt>
                <c:pt idx="64198">
                  <c:v>1.0068416595458984E-3</c:v>
                </c:pt>
                <c:pt idx="64199">
                  <c:v>1.007080078125E-3</c:v>
                </c:pt>
                <c:pt idx="64200">
                  <c:v>1.007080078125E-3</c:v>
                </c:pt>
                <c:pt idx="64201">
                  <c:v>1.0068416595458984E-3</c:v>
                </c:pt>
                <c:pt idx="64202">
                  <c:v>1.007080078125E-3</c:v>
                </c:pt>
                <c:pt idx="64203">
                  <c:v>1.007080078125E-3</c:v>
                </c:pt>
                <c:pt idx="64204">
                  <c:v>1.0068416595458984E-3</c:v>
                </c:pt>
                <c:pt idx="64205">
                  <c:v>1.007080078125E-3</c:v>
                </c:pt>
                <c:pt idx="64206">
                  <c:v>1.007080078125E-3</c:v>
                </c:pt>
                <c:pt idx="64207">
                  <c:v>1.0068416595458984E-3</c:v>
                </c:pt>
                <c:pt idx="64208">
                  <c:v>1.007080078125E-3</c:v>
                </c:pt>
                <c:pt idx="64209">
                  <c:v>1.0080337524414063E-3</c:v>
                </c:pt>
                <c:pt idx="64210">
                  <c:v>1.007080078125E-3</c:v>
                </c:pt>
                <c:pt idx="64211">
                  <c:v>1.0068416595458984E-3</c:v>
                </c:pt>
                <c:pt idx="64212">
                  <c:v>1.007080078125E-3</c:v>
                </c:pt>
                <c:pt idx="64213">
                  <c:v>1.007080078125E-3</c:v>
                </c:pt>
                <c:pt idx="64214">
                  <c:v>1.0068416595458984E-3</c:v>
                </c:pt>
                <c:pt idx="64215">
                  <c:v>1.007080078125E-3</c:v>
                </c:pt>
                <c:pt idx="64216">
                  <c:v>1.0068416595458984E-3</c:v>
                </c:pt>
                <c:pt idx="64217">
                  <c:v>1.007080078125E-3</c:v>
                </c:pt>
                <c:pt idx="64218">
                  <c:v>1.007080078125E-3</c:v>
                </c:pt>
                <c:pt idx="64219">
                  <c:v>1.0068416595458984E-3</c:v>
                </c:pt>
                <c:pt idx="64220">
                  <c:v>1.007080078125E-3</c:v>
                </c:pt>
                <c:pt idx="64221">
                  <c:v>1.0080337524414063E-3</c:v>
                </c:pt>
                <c:pt idx="64222">
                  <c:v>1.007080078125E-3</c:v>
                </c:pt>
                <c:pt idx="64223">
                  <c:v>1.0068416595458984E-3</c:v>
                </c:pt>
                <c:pt idx="64224">
                  <c:v>1.007080078125E-3</c:v>
                </c:pt>
                <c:pt idx="64225">
                  <c:v>1.007080078125E-3</c:v>
                </c:pt>
                <c:pt idx="64226">
                  <c:v>1.0068416595458984E-3</c:v>
                </c:pt>
                <c:pt idx="64227">
                  <c:v>1.007080078125E-3</c:v>
                </c:pt>
                <c:pt idx="64228">
                  <c:v>1.007080078125E-3</c:v>
                </c:pt>
                <c:pt idx="64229">
                  <c:v>1.0068416595458984E-3</c:v>
                </c:pt>
                <c:pt idx="64230">
                  <c:v>1.007080078125E-3</c:v>
                </c:pt>
                <c:pt idx="64231">
                  <c:v>1.007080078125E-3</c:v>
                </c:pt>
                <c:pt idx="64232">
                  <c:v>1.0068416595458984E-3</c:v>
                </c:pt>
                <c:pt idx="64233">
                  <c:v>1.007080078125E-3</c:v>
                </c:pt>
                <c:pt idx="64234">
                  <c:v>1.0080337524414063E-3</c:v>
                </c:pt>
                <c:pt idx="64235">
                  <c:v>1.007080078125E-3</c:v>
                </c:pt>
                <c:pt idx="64236">
                  <c:v>1.0068416595458984E-3</c:v>
                </c:pt>
                <c:pt idx="64237">
                  <c:v>1.007080078125E-3</c:v>
                </c:pt>
                <c:pt idx="64238">
                  <c:v>1.0068416595458984E-3</c:v>
                </c:pt>
                <c:pt idx="64239">
                  <c:v>1.007080078125E-3</c:v>
                </c:pt>
                <c:pt idx="64240">
                  <c:v>1.007080078125E-3</c:v>
                </c:pt>
                <c:pt idx="64241">
                  <c:v>1.0068416595458984E-3</c:v>
                </c:pt>
                <c:pt idx="64242">
                  <c:v>1.007080078125E-3</c:v>
                </c:pt>
                <c:pt idx="64243">
                  <c:v>1.007080078125E-3</c:v>
                </c:pt>
                <c:pt idx="64244">
                  <c:v>1.0068416595458984E-3</c:v>
                </c:pt>
                <c:pt idx="64245">
                  <c:v>1.007080078125E-3</c:v>
                </c:pt>
                <c:pt idx="64246">
                  <c:v>1.0080337524414063E-3</c:v>
                </c:pt>
                <c:pt idx="64247">
                  <c:v>1.007080078125E-3</c:v>
                </c:pt>
                <c:pt idx="64248">
                  <c:v>1.0068416595458984E-3</c:v>
                </c:pt>
                <c:pt idx="64249">
                  <c:v>1.007080078125E-3</c:v>
                </c:pt>
                <c:pt idx="64250">
                  <c:v>1.007080078125E-3</c:v>
                </c:pt>
                <c:pt idx="64251">
                  <c:v>1.0068416595458984E-3</c:v>
                </c:pt>
                <c:pt idx="64252">
                  <c:v>1.007080078125E-3</c:v>
                </c:pt>
                <c:pt idx="64253">
                  <c:v>1.007080078125E-3</c:v>
                </c:pt>
                <c:pt idx="64254">
                  <c:v>1.0068416595458984E-3</c:v>
                </c:pt>
                <c:pt idx="64255">
                  <c:v>1.007080078125E-3</c:v>
                </c:pt>
                <c:pt idx="64256">
                  <c:v>1.007080078125E-3</c:v>
                </c:pt>
                <c:pt idx="64257">
                  <c:v>1.0068416595458984E-3</c:v>
                </c:pt>
                <c:pt idx="64258">
                  <c:v>1.007080078125E-3</c:v>
                </c:pt>
                <c:pt idx="64259">
                  <c:v>1.0080337524414063E-3</c:v>
                </c:pt>
                <c:pt idx="64260">
                  <c:v>1.0068416595458984E-3</c:v>
                </c:pt>
                <c:pt idx="64261">
                  <c:v>1.007080078125E-3</c:v>
                </c:pt>
                <c:pt idx="64262">
                  <c:v>1.007080078125E-3</c:v>
                </c:pt>
                <c:pt idx="64263">
                  <c:v>1.0068416595458984E-3</c:v>
                </c:pt>
                <c:pt idx="64264">
                  <c:v>1.007080078125E-3</c:v>
                </c:pt>
                <c:pt idx="64265">
                  <c:v>1.007080078125E-3</c:v>
                </c:pt>
                <c:pt idx="64266">
                  <c:v>1.0068416595458984E-3</c:v>
                </c:pt>
                <c:pt idx="64267">
                  <c:v>1.007080078125E-3</c:v>
                </c:pt>
                <c:pt idx="64268">
                  <c:v>1.007080078125E-3</c:v>
                </c:pt>
                <c:pt idx="64269">
                  <c:v>1.0068416595458984E-3</c:v>
                </c:pt>
                <c:pt idx="64270">
                  <c:v>1.007080078125E-3</c:v>
                </c:pt>
                <c:pt idx="64271">
                  <c:v>1.0080337524414063E-3</c:v>
                </c:pt>
                <c:pt idx="64272">
                  <c:v>1.007080078125E-3</c:v>
                </c:pt>
                <c:pt idx="64273">
                  <c:v>1.0068416595458984E-3</c:v>
                </c:pt>
                <c:pt idx="64274">
                  <c:v>1.007080078125E-3</c:v>
                </c:pt>
                <c:pt idx="64275">
                  <c:v>1.007080078125E-3</c:v>
                </c:pt>
                <c:pt idx="64276">
                  <c:v>1.0068416595458984E-3</c:v>
                </c:pt>
                <c:pt idx="64277">
                  <c:v>1.007080078125E-3</c:v>
                </c:pt>
                <c:pt idx="64278">
                  <c:v>1.007080078125E-3</c:v>
                </c:pt>
                <c:pt idx="64279">
                  <c:v>1.0068416595458984E-3</c:v>
                </c:pt>
                <c:pt idx="64280">
                  <c:v>1.007080078125E-3</c:v>
                </c:pt>
                <c:pt idx="64281">
                  <c:v>1.007080078125E-3</c:v>
                </c:pt>
                <c:pt idx="64282">
                  <c:v>1.0068416595458984E-3</c:v>
                </c:pt>
                <c:pt idx="64283">
                  <c:v>1.007080078125E-3</c:v>
                </c:pt>
                <c:pt idx="64284">
                  <c:v>1.0080337524414063E-3</c:v>
                </c:pt>
                <c:pt idx="64285">
                  <c:v>1.0068416595458984E-3</c:v>
                </c:pt>
                <c:pt idx="64286">
                  <c:v>1.007080078125E-3</c:v>
                </c:pt>
                <c:pt idx="64287">
                  <c:v>1.007080078125E-3</c:v>
                </c:pt>
                <c:pt idx="64288">
                  <c:v>1.0068416595458984E-3</c:v>
                </c:pt>
                <c:pt idx="64289">
                  <c:v>1.007080078125E-3</c:v>
                </c:pt>
                <c:pt idx="64290">
                  <c:v>1.007080078125E-3</c:v>
                </c:pt>
                <c:pt idx="64291">
                  <c:v>1.0068416595458984E-3</c:v>
                </c:pt>
                <c:pt idx="64292">
                  <c:v>1.007080078125E-3</c:v>
                </c:pt>
                <c:pt idx="64293">
                  <c:v>1.007080078125E-3</c:v>
                </c:pt>
                <c:pt idx="64294">
                  <c:v>1.0068416595458984E-3</c:v>
                </c:pt>
                <c:pt idx="64295">
                  <c:v>1.007080078125E-3</c:v>
                </c:pt>
                <c:pt idx="64296">
                  <c:v>1.0080337524414063E-3</c:v>
                </c:pt>
                <c:pt idx="64297">
                  <c:v>1.007080078125E-3</c:v>
                </c:pt>
                <c:pt idx="64298">
                  <c:v>1.0068416595458984E-3</c:v>
                </c:pt>
                <c:pt idx="64299">
                  <c:v>1.007080078125E-3</c:v>
                </c:pt>
                <c:pt idx="64300">
                  <c:v>1.007080078125E-3</c:v>
                </c:pt>
                <c:pt idx="64301">
                  <c:v>1.0068416595458984E-3</c:v>
                </c:pt>
                <c:pt idx="64302">
                  <c:v>1.007080078125E-3</c:v>
                </c:pt>
                <c:pt idx="64303">
                  <c:v>1.007080078125E-3</c:v>
                </c:pt>
                <c:pt idx="64304">
                  <c:v>1.0068416595458984E-3</c:v>
                </c:pt>
                <c:pt idx="64305">
                  <c:v>1.007080078125E-3</c:v>
                </c:pt>
                <c:pt idx="64306">
                  <c:v>1.007080078125E-3</c:v>
                </c:pt>
                <c:pt idx="64307">
                  <c:v>1.0068416595458984E-3</c:v>
                </c:pt>
                <c:pt idx="64308">
                  <c:v>1.007080078125E-3</c:v>
                </c:pt>
                <c:pt idx="64309">
                  <c:v>1.0080337524414063E-3</c:v>
                </c:pt>
                <c:pt idx="64310">
                  <c:v>1.0068416595458984E-3</c:v>
                </c:pt>
                <c:pt idx="64311">
                  <c:v>1.007080078125E-3</c:v>
                </c:pt>
                <c:pt idx="64312">
                  <c:v>1.007080078125E-3</c:v>
                </c:pt>
                <c:pt idx="64313">
                  <c:v>1.0068416595458984E-3</c:v>
                </c:pt>
                <c:pt idx="64314">
                  <c:v>1.007080078125E-3</c:v>
                </c:pt>
                <c:pt idx="64315">
                  <c:v>1.007080078125E-3</c:v>
                </c:pt>
                <c:pt idx="64316">
                  <c:v>1.0068416595458984E-3</c:v>
                </c:pt>
                <c:pt idx="64317">
                  <c:v>1.007080078125E-3</c:v>
                </c:pt>
                <c:pt idx="64318">
                  <c:v>1.007080078125E-3</c:v>
                </c:pt>
                <c:pt idx="64319">
                  <c:v>1.0068416595458984E-3</c:v>
                </c:pt>
                <c:pt idx="64320">
                  <c:v>1.007080078125E-3</c:v>
                </c:pt>
                <c:pt idx="64321">
                  <c:v>1.0080337524414063E-3</c:v>
                </c:pt>
                <c:pt idx="64322">
                  <c:v>1.007080078125E-3</c:v>
                </c:pt>
                <c:pt idx="64323">
                  <c:v>1.0068416595458984E-3</c:v>
                </c:pt>
                <c:pt idx="64324">
                  <c:v>1.007080078125E-3</c:v>
                </c:pt>
                <c:pt idx="64325">
                  <c:v>1.007080078125E-3</c:v>
                </c:pt>
                <c:pt idx="64326">
                  <c:v>1.0068416595458984E-3</c:v>
                </c:pt>
                <c:pt idx="64327">
                  <c:v>1.007080078125E-3</c:v>
                </c:pt>
                <c:pt idx="64328">
                  <c:v>1.007080078125E-3</c:v>
                </c:pt>
                <c:pt idx="64329">
                  <c:v>1.0068416595458984E-3</c:v>
                </c:pt>
                <c:pt idx="64330">
                  <c:v>1.007080078125E-3</c:v>
                </c:pt>
                <c:pt idx="64331">
                  <c:v>1.007080078125E-3</c:v>
                </c:pt>
                <c:pt idx="64332">
                  <c:v>1.0068416595458984E-3</c:v>
                </c:pt>
                <c:pt idx="64333">
                  <c:v>1.007080078125E-3</c:v>
                </c:pt>
                <c:pt idx="64334">
                  <c:v>1.0080337524414063E-3</c:v>
                </c:pt>
                <c:pt idx="64335">
                  <c:v>1.0068416595458984E-3</c:v>
                </c:pt>
                <c:pt idx="64336">
                  <c:v>1.007080078125E-3</c:v>
                </c:pt>
                <c:pt idx="64337">
                  <c:v>1.007080078125E-3</c:v>
                </c:pt>
                <c:pt idx="64338">
                  <c:v>1.0068416595458984E-3</c:v>
                </c:pt>
                <c:pt idx="64339">
                  <c:v>1.007080078125E-3</c:v>
                </c:pt>
                <c:pt idx="64340">
                  <c:v>1.007080078125E-3</c:v>
                </c:pt>
                <c:pt idx="64341">
                  <c:v>1.0068416595458984E-3</c:v>
                </c:pt>
                <c:pt idx="64342">
                  <c:v>1.007080078125E-3</c:v>
                </c:pt>
                <c:pt idx="64343">
                  <c:v>1.007080078125E-3</c:v>
                </c:pt>
                <c:pt idx="64344">
                  <c:v>1.0068416595458984E-3</c:v>
                </c:pt>
                <c:pt idx="64345">
                  <c:v>1.007080078125E-3</c:v>
                </c:pt>
                <c:pt idx="64346">
                  <c:v>1.0080337524414063E-3</c:v>
                </c:pt>
                <c:pt idx="64347">
                  <c:v>1.007080078125E-3</c:v>
                </c:pt>
                <c:pt idx="64348">
                  <c:v>1.0068416595458984E-3</c:v>
                </c:pt>
                <c:pt idx="64349">
                  <c:v>1.007080078125E-3</c:v>
                </c:pt>
                <c:pt idx="64350">
                  <c:v>1.007080078125E-3</c:v>
                </c:pt>
                <c:pt idx="64351">
                  <c:v>1.0068416595458984E-3</c:v>
                </c:pt>
                <c:pt idx="64352">
                  <c:v>1.007080078125E-3</c:v>
                </c:pt>
                <c:pt idx="64353">
                  <c:v>1.007080078125E-3</c:v>
                </c:pt>
                <c:pt idx="64354">
                  <c:v>1.0068416595458984E-3</c:v>
                </c:pt>
                <c:pt idx="64355">
                  <c:v>1.007080078125E-3</c:v>
                </c:pt>
                <c:pt idx="64356">
                  <c:v>1.007080078125E-3</c:v>
                </c:pt>
                <c:pt idx="64357">
                  <c:v>1.0068416595458984E-3</c:v>
                </c:pt>
                <c:pt idx="64358">
                  <c:v>1.007080078125E-3</c:v>
                </c:pt>
                <c:pt idx="64359">
                  <c:v>1.0080337524414063E-3</c:v>
                </c:pt>
                <c:pt idx="64360">
                  <c:v>1.0068416595458984E-3</c:v>
                </c:pt>
                <c:pt idx="64361">
                  <c:v>1.2085199356079102E-2</c:v>
                </c:pt>
                <c:pt idx="64362">
                  <c:v>1.0068416595458984E-3</c:v>
                </c:pt>
                <c:pt idx="64363">
                  <c:v>1.007080078125E-3</c:v>
                </c:pt>
                <c:pt idx="64364">
                  <c:v>1.007080078125E-3</c:v>
                </c:pt>
                <c:pt idx="64365">
                  <c:v>1.0068416595458984E-3</c:v>
                </c:pt>
                <c:pt idx="64366">
                  <c:v>1.007080078125E-3</c:v>
                </c:pt>
                <c:pt idx="64367">
                  <c:v>1.007080078125E-3</c:v>
                </c:pt>
                <c:pt idx="64368">
                  <c:v>1.0068416595458984E-3</c:v>
                </c:pt>
                <c:pt idx="64369">
                  <c:v>1.007080078125E-3</c:v>
                </c:pt>
                <c:pt idx="64370">
                  <c:v>1.007080078125E-3</c:v>
                </c:pt>
                <c:pt idx="64371">
                  <c:v>1.0068416595458984E-3</c:v>
                </c:pt>
                <c:pt idx="64372">
                  <c:v>1.007080078125E-3</c:v>
                </c:pt>
                <c:pt idx="64373">
                  <c:v>1.0080337524414063E-3</c:v>
                </c:pt>
                <c:pt idx="64374">
                  <c:v>1.0068416595458984E-3</c:v>
                </c:pt>
                <c:pt idx="64375">
                  <c:v>1.007080078125E-3</c:v>
                </c:pt>
                <c:pt idx="64376">
                  <c:v>1.007080078125E-3</c:v>
                </c:pt>
                <c:pt idx="64377">
                  <c:v>1.0068416595458984E-3</c:v>
                </c:pt>
                <c:pt idx="64378">
                  <c:v>1.007080078125E-3</c:v>
                </c:pt>
                <c:pt idx="64379">
                  <c:v>1.007080078125E-3</c:v>
                </c:pt>
                <c:pt idx="64380">
                  <c:v>1.0068416595458984E-3</c:v>
                </c:pt>
                <c:pt idx="64381">
                  <c:v>1.007080078125E-3</c:v>
                </c:pt>
                <c:pt idx="64382">
                  <c:v>1.007080078125E-3</c:v>
                </c:pt>
                <c:pt idx="64383">
                  <c:v>1.0068416595458984E-3</c:v>
                </c:pt>
                <c:pt idx="64384">
                  <c:v>1.007080078125E-3</c:v>
                </c:pt>
                <c:pt idx="64385">
                  <c:v>1.0080337524414063E-3</c:v>
                </c:pt>
                <c:pt idx="64386">
                  <c:v>1.007080078125E-3</c:v>
                </c:pt>
                <c:pt idx="64387">
                  <c:v>1.0068416595458984E-3</c:v>
                </c:pt>
                <c:pt idx="64388">
                  <c:v>1.007080078125E-3</c:v>
                </c:pt>
                <c:pt idx="64389">
                  <c:v>1.007080078125E-3</c:v>
                </c:pt>
                <c:pt idx="64390">
                  <c:v>1.0068416595458984E-3</c:v>
                </c:pt>
                <c:pt idx="64391">
                  <c:v>1.007080078125E-3</c:v>
                </c:pt>
                <c:pt idx="64392">
                  <c:v>1.007080078125E-3</c:v>
                </c:pt>
                <c:pt idx="64393">
                  <c:v>1.0068416595458984E-3</c:v>
                </c:pt>
                <c:pt idx="64394">
                  <c:v>1.007080078125E-3</c:v>
                </c:pt>
                <c:pt idx="64395">
                  <c:v>1.007080078125E-3</c:v>
                </c:pt>
                <c:pt idx="64396">
                  <c:v>1.0068416595458984E-3</c:v>
                </c:pt>
                <c:pt idx="64397">
                  <c:v>1.007080078125E-3</c:v>
                </c:pt>
                <c:pt idx="64398">
                  <c:v>1.0080337524414063E-3</c:v>
                </c:pt>
                <c:pt idx="64399">
                  <c:v>1.0068416595458984E-3</c:v>
                </c:pt>
                <c:pt idx="64400">
                  <c:v>1.007080078125E-3</c:v>
                </c:pt>
                <c:pt idx="64401">
                  <c:v>1.007080078125E-3</c:v>
                </c:pt>
                <c:pt idx="64402">
                  <c:v>1.0068416595458984E-3</c:v>
                </c:pt>
                <c:pt idx="64403">
                  <c:v>1.007080078125E-3</c:v>
                </c:pt>
                <c:pt idx="64404">
                  <c:v>1.007080078125E-3</c:v>
                </c:pt>
                <c:pt idx="64405">
                  <c:v>1.0068416595458984E-3</c:v>
                </c:pt>
                <c:pt idx="64406">
                  <c:v>1.007080078125E-3</c:v>
                </c:pt>
                <c:pt idx="64407">
                  <c:v>1.007080078125E-3</c:v>
                </c:pt>
                <c:pt idx="64408">
                  <c:v>1.0068416595458984E-3</c:v>
                </c:pt>
                <c:pt idx="64409">
                  <c:v>1.007080078125E-3</c:v>
                </c:pt>
                <c:pt idx="64410">
                  <c:v>1.0080337524414063E-3</c:v>
                </c:pt>
                <c:pt idx="64411">
                  <c:v>1.007080078125E-3</c:v>
                </c:pt>
                <c:pt idx="64412">
                  <c:v>1.0068416595458984E-3</c:v>
                </c:pt>
                <c:pt idx="64413">
                  <c:v>1.007080078125E-3</c:v>
                </c:pt>
                <c:pt idx="64414">
                  <c:v>1.007080078125E-3</c:v>
                </c:pt>
                <c:pt idx="64415">
                  <c:v>1.0068416595458984E-3</c:v>
                </c:pt>
                <c:pt idx="64416">
                  <c:v>1.007080078125E-3</c:v>
                </c:pt>
                <c:pt idx="64417">
                  <c:v>1.007080078125E-3</c:v>
                </c:pt>
                <c:pt idx="64418">
                  <c:v>1.0068416595458984E-3</c:v>
                </c:pt>
                <c:pt idx="64419">
                  <c:v>1.007080078125E-3</c:v>
                </c:pt>
                <c:pt idx="64420">
                  <c:v>1.007080078125E-3</c:v>
                </c:pt>
                <c:pt idx="64421">
                  <c:v>1.0068416595458984E-3</c:v>
                </c:pt>
                <c:pt idx="64422">
                  <c:v>1.007080078125E-3</c:v>
                </c:pt>
                <c:pt idx="64423">
                  <c:v>1.0080337524414063E-3</c:v>
                </c:pt>
                <c:pt idx="64424">
                  <c:v>1.0068416595458984E-3</c:v>
                </c:pt>
                <c:pt idx="64425">
                  <c:v>1.007080078125E-3</c:v>
                </c:pt>
                <c:pt idx="64426">
                  <c:v>1.007080078125E-3</c:v>
                </c:pt>
                <c:pt idx="64427">
                  <c:v>1.0068416595458984E-3</c:v>
                </c:pt>
                <c:pt idx="64428">
                  <c:v>1.007080078125E-3</c:v>
                </c:pt>
                <c:pt idx="64429">
                  <c:v>1.007080078125E-3</c:v>
                </c:pt>
                <c:pt idx="64430">
                  <c:v>1.0068416595458984E-3</c:v>
                </c:pt>
                <c:pt idx="64431">
                  <c:v>1.007080078125E-3</c:v>
                </c:pt>
                <c:pt idx="64432">
                  <c:v>1.007080078125E-3</c:v>
                </c:pt>
                <c:pt idx="64433">
                  <c:v>1.0068416595458984E-3</c:v>
                </c:pt>
                <c:pt idx="64434">
                  <c:v>1.007080078125E-3</c:v>
                </c:pt>
                <c:pt idx="64435">
                  <c:v>1.0080337524414063E-3</c:v>
                </c:pt>
                <c:pt idx="64436">
                  <c:v>1.007080078125E-3</c:v>
                </c:pt>
                <c:pt idx="64437">
                  <c:v>1.0068416595458984E-3</c:v>
                </c:pt>
                <c:pt idx="64438">
                  <c:v>1.007080078125E-3</c:v>
                </c:pt>
                <c:pt idx="64439">
                  <c:v>1.007080078125E-3</c:v>
                </c:pt>
                <c:pt idx="64440">
                  <c:v>1.0068416595458984E-3</c:v>
                </c:pt>
                <c:pt idx="64441">
                  <c:v>1.007080078125E-3</c:v>
                </c:pt>
                <c:pt idx="64442">
                  <c:v>1.007080078125E-3</c:v>
                </c:pt>
                <c:pt idx="64443">
                  <c:v>1.0068416595458984E-3</c:v>
                </c:pt>
                <c:pt idx="64444">
                  <c:v>1.007080078125E-3</c:v>
                </c:pt>
                <c:pt idx="64445">
                  <c:v>1.007080078125E-3</c:v>
                </c:pt>
                <c:pt idx="64446">
                  <c:v>1.0068416595458984E-3</c:v>
                </c:pt>
                <c:pt idx="64447">
                  <c:v>1.007080078125E-3</c:v>
                </c:pt>
                <c:pt idx="64448">
                  <c:v>1.0080337524414063E-3</c:v>
                </c:pt>
                <c:pt idx="64449">
                  <c:v>1.0068416595458984E-3</c:v>
                </c:pt>
                <c:pt idx="64450">
                  <c:v>1.007080078125E-3</c:v>
                </c:pt>
                <c:pt idx="64451">
                  <c:v>1.007080078125E-3</c:v>
                </c:pt>
                <c:pt idx="64452">
                  <c:v>1.0068416595458984E-3</c:v>
                </c:pt>
                <c:pt idx="64453">
                  <c:v>1.007080078125E-3</c:v>
                </c:pt>
                <c:pt idx="64454">
                  <c:v>1.007080078125E-3</c:v>
                </c:pt>
                <c:pt idx="64455">
                  <c:v>1.0068416595458984E-3</c:v>
                </c:pt>
                <c:pt idx="64456">
                  <c:v>1.007080078125E-3</c:v>
                </c:pt>
                <c:pt idx="64457">
                  <c:v>1.007080078125E-3</c:v>
                </c:pt>
                <c:pt idx="64458">
                  <c:v>1.0068416595458984E-3</c:v>
                </c:pt>
                <c:pt idx="64459">
                  <c:v>1.007080078125E-3</c:v>
                </c:pt>
                <c:pt idx="64460">
                  <c:v>1.0080337524414063E-3</c:v>
                </c:pt>
                <c:pt idx="64461">
                  <c:v>1.007080078125E-3</c:v>
                </c:pt>
                <c:pt idx="64462">
                  <c:v>1.0068416595458984E-3</c:v>
                </c:pt>
                <c:pt idx="64463">
                  <c:v>1.007080078125E-3</c:v>
                </c:pt>
                <c:pt idx="64464">
                  <c:v>1.007080078125E-3</c:v>
                </c:pt>
                <c:pt idx="64465">
                  <c:v>1.0068416595458984E-3</c:v>
                </c:pt>
                <c:pt idx="64466">
                  <c:v>1.007080078125E-3</c:v>
                </c:pt>
                <c:pt idx="64467">
                  <c:v>1.007080078125E-3</c:v>
                </c:pt>
                <c:pt idx="64468">
                  <c:v>1.0068416595458984E-3</c:v>
                </c:pt>
                <c:pt idx="64469">
                  <c:v>1.007080078125E-3</c:v>
                </c:pt>
                <c:pt idx="64470">
                  <c:v>1.007080078125E-3</c:v>
                </c:pt>
                <c:pt idx="64471">
                  <c:v>1.0068416595458984E-3</c:v>
                </c:pt>
                <c:pt idx="64472">
                  <c:v>1.0080337524414063E-3</c:v>
                </c:pt>
                <c:pt idx="64473">
                  <c:v>1.007080078125E-3</c:v>
                </c:pt>
                <c:pt idx="64474">
                  <c:v>1.0068416595458984E-3</c:v>
                </c:pt>
                <c:pt idx="64475">
                  <c:v>1.007080078125E-3</c:v>
                </c:pt>
                <c:pt idx="64476">
                  <c:v>1.007080078125E-3</c:v>
                </c:pt>
                <c:pt idx="64477">
                  <c:v>1.0068416595458984E-3</c:v>
                </c:pt>
                <c:pt idx="64478">
                  <c:v>1.007080078125E-3</c:v>
                </c:pt>
                <c:pt idx="64479">
                  <c:v>1.007080078125E-3</c:v>
                </c:pt>
                <c:pt idx="64480">
                  <c:v>1.0068416595458984E-3</c:v>
                </c:pt>
                <c:pt idx="64481">
                  <c:v>1.007080078125E-3</c:v>
                </c:pt>
                <c:pt idx="64482">
                  <c:v>1.007080078125E-3</c:v>
                </c:pt>
                <c:pt idx="64483">
                  <c:v>1.0068416595458984E-3</c:v>
                </c:pt>
                <c:pt idx="64484">
                  <c:v>1.007080078125E-3</c:v>
                </c:pt>
                <c:pt idx="64485">
                  <c:v>1.0080337524414063E-3</c:v>
                </c:pt>
                <c:pt idx="64486">
                  <c:v>1.007080078125E-3</c:v>
                </c:pt>
                <c:pt idx="64487">
                  <c:v>1.0068416595458984E-3</c:v>
                </c:pt>
                <c:pt idx="64488">
                  <c:v>1.007080078125E-3</c:v>
                </c:pt>
                <c:pt idx="64489">
                  <c:v>1.007080078125E-3</c:v>
                </c:pt>
                <c:pt idx="64490">
                  <c:v>1.0068416595458984E-3</c:v>
                </c:pt>
                <c:pt idx="64491">
                  <c:v>1.007080078125E-3</c:v>
                </c:pt>
                <c:pt idx="64492">
                  <c:v>1.007080078125E-3</c:v>
                </c:pt>
                <c:pt idx="64493">
                  <c:v>1.0068416595458984E-3</c:v>
                </c:pt>
                <c:pt idx="64494">
                  <c:v>1.007080078125E-3</c:v>
                </c:pt>
                <c:pt idx="64495">
                  <c:v>1.007080078125E-3</c:v>
                </c:pt>
                <c:pt idx="64496">
                  <c:v>1.0068416595458984E-3</c:v>
                </c:pt>
                <c:pt idx="64497">
                  <c:v>1.0080337524414063E-3</c:v>
                </c:pt>
                <c:pt idx="64498">
                  <c:v>1.007080078125E-3</c:v>
                </c:pt>
                <c:pt idx="64499">
                  <c:v>1.0068416595458984E-3</c:v>
                </c:pt>
                <c:pt idx="64500">
                  <c:v>1.007080078125E-3</c:v>
                </c:pt>
                <c:pt idx="64501">
                  <c:v>1.007080078125E-3</c:v>
                </c:pt>
                <c:pt idx="64502">
                  <c:v>1.0068416595458984E-3</c:v>
                </c:pt>
                <c:pt idx="64503">
                  <c:v>1.007080078125E-3</c:v>
                </c:pt>
                <c:pt idx="64504">
                  <c:v>1.007080078125E-3</c:v>
                </c:pt>
                <c:pt idx="64505">
                  <c:v>1.0068416595458984E-3</c:v>
                </c:pt>
                <c:pt idx="64506">
                  <c:v>1.007080078125E-3</c:v>
                </c:pt>
                <c:pt idx="64507">
                  <c:v>1.007080078125E-3</c:v>
                </c:pt>
                <c:pt idx="64508">
                  <c:v>1.0068416595458984E-3</c:v>
                </c:pt>
                <c:pt idx="64509">
                  <c:v>1.007080078125E-3</c:v>
                </c:pt>
                <c:pt idx="64510">
                  <c:v>1.0080337524414063E-3</c:v>
                </c:pt>
                <c:pt idx="64511">
                  <c:v>1.007080078125E-3</c:v>
                </c:pt>
                <c:pt idx="64512">
                  <c:v>1.0068416595458984E-3</c:v>
                </c:pt>
                <c:pt idx="64513">
                  <c:v>1.007080078125E-3</c:v>
                </c:pt>
                <c:pt idx="64514">
                  <c:v>1.007080078125E-3</c:v>
                </c:pt>
                <c:pt idx="64515">
                  <c:v>1.3091802597045898E-2</c:v>
                </c:pt>
                <c:pt idx="64516">
                  <c:v>1.007080078125E-3</c:v>
                </c:pt>
                <c:pt idx="64517">
                  <c:v>1.007080078125E-3</c:v>
                </c:pt>
                <c:pt idx="64518">
                  <c:v>1.0068416595458984E-3</c:v>
                </c:pt>
                <c:pt idx="64519">
                  <c:v>1.007080078125E-3</c:v>
                </c:pt>
                <c:pt idx="64520">
                  <c:v>1.007080078125E-3</c:v>
                </c:pt>
                <c:pt idx="64521">
                  <c:v>1.0068416595458984E-3</c:v>
                </c:pt>
                <c:pt idx="64522">
                  <c:v>1.007080078125E-3</c:v>
                </c:pt>
                <c:pt idx="64523">
                  <c:v>1.0080337524414063E-3</c:v>
                </c:pt>
                <c:pt idx="64524">
                  <c:v>1.007080078125E-3</c:v>
                </c:pt>
                <c:pt idx="64525">
                  <c:v>1.0068416595458984E-3</c:v>
                </c:pt>
                <c:pt idx="64526">
                  <c:v>1.007080078125E-3</c:v>
                </c:pt>
                <c:pt idx="64527">
                  <c:v>1.007080078125E-3</c:v>
                </c:pt>
                <c:pt idx="64528">
                  <c:v>1.0068416595458984E-3</c:v>
                </c:pt>
                <c:pt idx="64529">
                  <c:v>1.007080078125E-3</c:v>
                </c:pt>
                <c:pt idx="64530">
                  <c:v>1.007080078125E-3</c:v>
                </c:pt>
                <c:pt idx="64531">
                  <c:v>1.0068416595458984E-3</c:v>
                </c:pt>
                <c:pt idx="64532">
                  <c:v>1.007080078125E-3</c:v>
                </c:pt>
                <c:pt idx="64533">
                  <c:v>1.007080078125E-3</c:v>
                </c:pt>
                <c:pt idx="64534">
                  <c:v>1.0068416595458984E-3</c:v>
                </c:pt>
                <c:pt idx="64535">
                  <c:v>1.0080337524414063E-3</c:v>
                </c:pt>
                <c:pt idx="64536">
                  <c:v>1.007080078125E-3</c:v>
                </c:pt>
                <c:pt idx="64537">
                  <c:v>1.0068416595458984E-3</c:v>
                </c:pt>
                <c:pt idx="64538">
                  <c:v>1.007080078125E-3</c:v>
                </c:pt>
                <c:pt idx="64539">
                  <c:v>1.007080078125E-3</c:v>
                </c:pt>
                <c:pt idx="64540">
                  <c:v>1.0068416595458984E-3</c:v>
                </c:pt>
                <c:pt idx="64541">
                  <c:v>1.007080078125E-3</c:v>
                </c:pt>
                <c:pt idx="64542">
                  <c:v>1.007080078125E-3</c:v>
                </c:pt>
                <c:pt idx="64543">
                  <c:v>1.0068416595458984E-3</c:v>
                </c:pt>
                <c:pt idx="64544">
                  <c:v>1.007080078125E-3</c:v>
                </c:pt>
                <c:pt idx="64545">
                  <c:v>1.007080078125E-3</c:v>
                </c:pt>
                <c:pt idx="64546">
                  <c:v>1.0068416595458984E-3</c:v>
                </c:pt>
                <c:pt idx="64547">
                  <c:v>1.007080078125E-3</c:v>
                </c:pt>
                <c:pt idx="64548">
                  <c:v>1.0080337524414063E-3</c:v>
                </c:pt>
                <c:pt idx="64549">
                  <c:v>1.007080078125E-3</c:v>
                </c:pt>
                <c:pt idx="64550">
                  <c:v>1.0068416595458984E-3</c:v>
                </c:pt>
                <c:pt idx="64551">
                  <c:v>1.007080078125E-3</c:v>
                </c:pt>
                <c:pt idx="64552">
                  <c:v>1.007080078125E-3</c:v>
                </c:pt>
                <c:pt idx="64553">
                  <c:v>1.0068416595458984E-3</c:v>
                </c:pt>
                <c:pt idx="64554">
                  <c:v>1.007080078125E-3</c:v>
                </c:pt>
                <c:pt idx="64555">
                  <c:v>1.007080078125E-3</c:v>
                </c:pt>
                <c:pt idx="64556">
                  <c:v>1.0068416595458984E-3</c:v>
                </c:pt>
                <c:pt idx="64557">
                  <c:v>1.007080078125E-3</c:v>
                </c:pt>
                <c:pt idx="64558">
                  <c:v>1.007080078125E-3</c:v>
                </c:pt>
                <c:pt idx="64559">
                  <c:v>1.0068416595458984E-3</c:v>
                </c:pt>
                <c:pt idx="64560">
                  <c:v>1.0080337524414063E-3</c:v>
                </c:pt>
                <c:pt idx="64561">
                  <c:v>1.007080078125E-3</c:v>
                </c:pt>
                <c:pt idx="64562">
                  <c:v>1.0068416595458984E-3</c:v>
                </c:pt>
                <c:pt idx="64563">
                  <c:v>1.007080078125E-3</c:v>
                </c:pt>
                <c:pt idx="64564">
                  <c:v>1.007080078125E-3</c:v>
                </c:pt>
                <c:pt idx="64565">
                  <c:v>1.0068416595458984E-3</c:v>
                </c:pt>
                <c:pt idx="64566">
                  <c:v>1.007080078125E-3</c:v>
                </c:pt>
                <c:pt idx="64567">
                  <c:v>1.007080078125E-3</c:v>
                </c:pt>
                <c:pt idx="64568">
                  <c:v>1.0068416595458984E-3</c:v>
                </c:pt>
                <c:pt idx="64569">
                  <c:v>1.007080078125E-3</c:v>
                </c:pt>
                <c:pt idx="64570">
                  <c:v>1.007080078125E-3</c:v>
                </c:pt>
                <c:pt idx="64571">
                  <c:v>1.0068416595458984E-3</c:v>
                </c:pt>
                <c:pt idx="64572">
                  <c:v>1.007080078125E-3</c:v>
                </c:pt>
                <c:pt idx="64573">
                  <c:v>1.0080337524414063E-3</c:v>
                </c:pt>
                <c:pt idx="64574">
                  <c:v>1.007080078125E-3</c:v>
                </c:pt>
                <c:pt idx="64575">
                  <c:v>1.0068416595458984E-3</c:v>
                </c:pt>
                <c:pt idx="64576">
                  <c:v>1.007080078125E-3</c:v>
                </c:pt>
                <c:pt idx="64577">
                  <c:v>1.007080078125E-3</c:v>
                </c:pt>
                <c:pt idx="64578">
                  <c:v>1.0068416595458984E-3</c:v>
                </c:pt>
                <c:pt idx="64579">
                  <c:v>1.007080078125E-3</c:v>
                </c:pt>
                <c:pt idx="64580">
                  <c:v>1.007080078125E-3</c:v>
                </c:pt>
                <c:pt idx="64581">
                  <c:v>1.0068416595458984E-3</c:v>
                </c:pt>
                <c:pt idx="64582">
                  <c:v>1.007080078125E-3</c:v>
                </c:pt>
                <c:pt idx="64583">
                  <c:v>1.007080078125E-3</c:v>
                </c:pt>
                <c:pt idx="64584">
                  <c:v>1.0068416595458984E-3</c:v>
                </c:pt>
                <c:pt idx="64585">
                  <c:v>1.0080337524414063E-3</c:v>
                </c:pt>
                <c:pt idx="64586">
                  <c:v>1.007080078125E-3</c:v>
                </c:pt>
                <c:pt idx="64587">
                  <c:v>1.0068416595458984E-3</c:v>
                </c:pt>
                <c:pt idx="64588">
                  <c:v>1.007080078125E-3</c:v>
                </c:pt>
                <c:pt idx="64589">
                  <c:v>1.007080078125E-3</c:v>
                </c:pt>
                <c:pt idx="64590">
                  <c:v>1.0068416595458984E-3</c:v>
                </c:pt>
                <c:pt idx="64591">
                  <c:v>1.007080078125E-3</c:v>
                </c:pt>
                <c:pt idx="64592">
                  <c:v>1.007080078125E-3</c:v>
                </c:pt>
                <c:pt idx="64593">
                  <c:v>1.0068416595458984E-3</c:v>
                </c:pt>
                <c:pt idx="64594">
                  <c:v>1.007080078125E-3</c:v>
                </c:pt>
                <c:pt idx="64595">
                  <c:v>1.007080078125E-3</c:v>
                </c:pt>
                <c:pt idx="64596">
                  <c:v>1.0068416595458984E-3</c:v>
                </c:pt>
                <c:pt idx="64597">
                  <c:v>1.007080078125E-3</c:v>
                </c:pt>
                <c:pt idx="64598">
                  <c:v>1.0080337524414063E-3</c:v>
                </c:pt>
                <c:pt idx="64599">
                  <c:v>1.007080078125E-3</c:v>
                </c:pt>
                <c:pt idx="64600">
                  <c:v>1.0068416595458984E-3</c:v>
                </c:pt>
                <c:pt idx="64601">
                  <c:v>1.007080078125E-3</c:v>
                </c:pt>
                <c:pt idx="64602">
                  <c:v>1.007080078125E-3</c:v>
                </c:pt>
                <c:pt idx="64603">
                  <c:v>1.0068416595458984E-3</c:v>
                </c:pt>
                <c:pt idx="64604">
                  <c:v>1.007080078125E-3</c:v>
                </c:pt>
                <c:pt idx="64605">
                  <c:v>1.007080078125E-3</c:v>
                </c:pt>
                <c:pt idx="64606">
                  <c:v>1.0068416595458984E-3</c:v>
                </c:pt>
                <c:pt idx="64607">
                  <c:v>1.007080078125E-3</c:v>
                </c:pt>
                <c:pt idx="64608">
                  <c:v>1.007080078125E-3</c:v>
                </c:pt>
                <c:pt idx="64609">
                  <c:v>1.0068416595458984E-3</c:v>
                </c:pt>
                <c:pt idx="64610">
                  <c:v>1.0080337524414063E-3</c:v>
                </c:pt>
                <c:pt idx="64611">
                  <c:v>1.007080078125E-3</c:v>
                </c:pt>
                <c:pt idx="64612">
                  <c:v>1.0068416595458984E-3</c:v>
                </c:pt>
                <c:pt idx="64613">
                  <c:v>1.007080078125E-3</c:v>
                </c:pt>
                <c:pt idx="64614">
                  <c:v>1.007080078125E-3</c:v>
                </c:pt>
                <c:pt idx="64615">
                  <c:v>1.0068416595458984E-3</c:v>
                </c:pt>
                <c:pt idx="64616">
                  <c:v>1.007080078125E-3</c:v>
                </c:pt>
                <c:pt idx="64617">
                  <c:v>1.007080078125E-3</c:v>
                </c:pt>
                <c:pt idx="64618">
                  <c:v>1.0068416595458984E-3</c:v>
                </c:pt>
                <c:pt idx="64619">
                  <c:v>1.007080078125E-3</c:v>
                </c:pt>
                <c:pt idx="64620">
                  <c:v>1.007080078125E-3</c:v>
                </c:pt>
                <c:pt idx="64621">
                  <c:v>1.0068416595458984E-3</c:v>
                </c:pt>
                <c:pt idx="64622">
                  <c:v>1.007080078125E-3</c:v>
                </c:pt>
                <c:pt idx="64623">
                  <c:v>1.0080337524414063E-3</c:v>
                </c:pt>
                <c:pt idx="64624">
                  <c:v>1.007080078125E-3</c:v>
                </c:pt>
                <c:pt idx="64625">
                  <c:v>1.0068416595458984E-3</c:v>
                </c:pt>
                <c:pt idx="64626">
                  <c:v>1.007080078125E-3</c:v>
                </c:pt>
                <c:pt idx="64627">
                  <c:v>1.007080078125E-3</c:v>
                </c:pt>
                <c:pt idx="64628">
                  <c:v>1.0068416595458984E-3</c:v>
                </c:pt>
                <c:pt idx="64629">
                  <c:v>1.007080078125E-3</c:v>
                </c:pt>
                <c:pt idx="64630">
                  <c:v>1.007080078125E-3</c:v>
                </c:pt>
                <c:pt idx="64631">
                  <c:v>1.0068416595458984E-3</c:v>
                </c:pt>
                <c:pt idx="64632">
                  <c:v>1.007080078125E-3</c:v>
                </c:pt>
                <c:pt idx="64633">
                  <c:v>1.007080078125E-3</c:v>
                </c:pt>
                <c:pt idx="64634">
                  <c:v>1.0068416595458984E-3</c:v>
                </c:pt>
                <c:pt idx="64635">
                  <c:v>1.0080337524414063E-3</c:v>
                </c:pt>
                <c:pt idx="64636">
                  <c:v>1.007080078125E-3</c:v>
                </c:pt>
                <c:pt idx="64637">
                  <c:v>1.0068416595458984E-3</c:v>
                </c:pt>
                <c:pt idx="64638">
                  <c:v>1.007080078125E-3</c:v>
                </c:pt>
                <c:pt idx="64639">
                  <c:v>1.007080078125E-3</c:v>
                </c:pt>
                <c:pt idx="64640">
                  <c:v>1.0068416595458984E-3</c:v>
                </c:pt>
                <c:pt idx="64641">
                  <c:v>1.007080078125E-3</c:v>
                </c:pt>
                <c:pt idx="64642">
                  <c:v>1.007080078125E-3</c:v>
                </c:pt>
                <c:pt idx="64643">
                  <c:v>1.0068416595458984E-3</c:v>
                </c:pt>
                <c:pt idx="64644">
                  <c:v>1.007080078125E-3</c:v>
                </c:pt>
                <c:pt idx="64645">
                  <c:v>1.007080078125E-3</c:v>
                </c:pt>
                <c:pt idx="64646">
                  <c:v>1.0068416595458984E-3</c:v>
                </c:pt>
                <c:pt idx="64647">
                  <c:v>1.007080078125E-3</c:v>
                </c:pt>
                <c:pt idx="64648">
                  <c:v>1.0080337524414063E-3</c:v>
                </c:pt>
                <c:pt idx="64649">
                  <c:v>1.007080078125E-3</c:v>
                </c:pt>
                <c:pt idx="64650">
                  <c:v>1.0068416595458984E-3</c:v>
                </c:pt>
                <c:pt idx="64651">
                  <c:v>1.007080078125E-3</c:v>
                </c:pt>
                <c:pt idx="64652">
                  <c:v>1.007080078125E-3</c:v>
                </c:pt>
                <c:pt idx="64653">
                  <c:v>1.0068416595458984E-3</c:v>
                </c:pt>
                <c:pt idx="64654">
                  <c:v>1.007080078125E-3</c:v>
                </c:pt>
                <c:pt idx="64655">
                  <c:v>1.007080078125E-3</c:v>
                </c:pt>
                <c:pt idx="64656">
                  <c:v>1.0068416595458984E-3</c:v>
                </c:pt>
                <c:pt idx="64657">
                  <c:v>1.007080078125E-3</c:v>
                </c:pt>
                <c:pt idx="64658">
                  <c:v>1.007080078125E-3</c:v>
                </c:pt>
                <c:pt idx="64659">
                  <c:v>1.0068416595458984E-3</c:v>
                </c:pt>
                <c:pt idx="64660">
                  <c:v>1.0080337524414063E-3</c:v>
                </c:pt>
                <c:pt idx="64661">
                  <c:v>1.007080078125E-3</c:v>
                </c:pt>
                <c:pt idx="64662">
                  <c:v>1.0068416595458984E-3</c:v>
                </c:pt>
                <c:pt idx="64663">
                  <c:v>1.007080078125E-3</c:v>
                </c:pt>
                <c:pt idx="64664">
                  <c:v>1.007080078125E-3</c:v>
                </c:pt>
                <c:pt idx="64665">
                  <c:v>1.0068416595458984E-3</c:v>
                </c:pt>
                <c:pt idx="64666">
                  <c:v>1.007080078125E-3</c:v>
                </c:pt>
                <c:pt idx="64667">
                  <c:v>1.007080078125E-3</c:v>
                </c:pt>
                <c:pt idx="64668">
                  <c:v>1.0068416595458984E-3</c:v>
                </c:pt>
                <c:pt idx="64669">
                  <c:v>1.007080078125E-3</c:v>
                </c:pt>
                <c:pt idx="64670">
                  <c:v>1.007080078125E-3</c:v>
                </c:pt>
                <c:pt idx="64671">
                  <c:v>1.0068416595458984E-3</c:v>
                </c:pt>
                <c:pt idx="64672">
                  <c:v>1.007080078125E-3</c:v>
                </c:pt>
                <c:pt idx="64673">
                  <c:v>1.0080337524414063E-3</c:v>
                </c:pt>
                <c:pt idx="64674">
                  <c:v>1.007080078125E-3</c:v>
                </c:pt>
                <c:pt idx="64675">
                  <c:v>1.0068416595458984E-3</c:v>
                </c:pt>
                <c:pt idx="64676">
                  <c:v>1.007080078125E-3</c:v>
                </c:pt>
                <c:pt idx="64677">
                  <c:v>1.007080078125E-3</c:v>
                </c:pt>
                <c:pt idx="64678">
                  <c:v>1.0068416595458984E-3</c:v>
                </c:pt>
                <c:pt idx="64679">
                  <c:v>1.007080078125E-3</c:v>
                </c:pt>
                <c:pt idx="64680">
                  <c:v>1.007080078125E-3</c:v>
                </c:pt>
                <c:pt idx="64681">
                  <c:v>1.0068416595458984E-3</c:v>
                </c:pt>
                <c:pt idx="64682">
                  <c:v>1.007080078125E-3</c:v>
                </c:pt>
                <c:pt idx="64683">
                  <c:v>1.0068416595458984E-3</c:v>
                </c:pt>
                <c:pt idx="64684">
                  <c:v>1.007080078125E-3</c:v>
                </c:pt>
                <c:pt idx="64685">
                  <c:v>1.0080337524414063E-3</c:v>
                </c:pt>
                <c:pt idx="64686">
                  <c:v>1.007080078125E-3</c:v>
                </c:pt>
                <c:pt idx="64687">
                  <c:v>1.0068416595458984E-3</c:v>
                </c:pt>
                <c:pt idx="64688">
                  <c:v>1.007080078125E-3</c:v>
                </c:pt>
                <c:pt idx="64689">
                  <c:v>1.007080078125E-3</c:v>
                </c:pt>
                <c:pt idx="64690">
                  <c:v>1.0068416595458984E-3</c:v>
                </c:pt>
                <c:pt idx="64691">
                  <c:v>1.007080078125E-3</c:v>
                </c:pt>
                <c:pt idx="64692">
                  <c:v>1.007080078125E-3</c:v>
                </c:pt>
                <c:pt idx="64693">
                  <c:v>1.0068416595458984E-3</c:v>
                </c:pt>
                <c:pt idx="64694">
                  <c:v>1.007080078125E-3</c:v>
                </c:pt>
                <c:pt idx="64695">
                  <c:v>1.007080078125E-3</c:v>
                </c:pt>
                <c:pt idx="64696">
                  <c:v>1.0068416595458984E-3</c:v>
                </c:pt>
                <c:pt idx="64697">
                  <c:v>1.007080078125E-3</c:v>
                </c:pt>
                <c:pt idx="64698">
                  <c:v>1.0080337524414063E-3</c:v>
                </c:pt>
                <c:pt idx="64699">
                  <c:v>1.007080078125E-3</c:v>
                </c:pt>
                <c:pt idx="64700">
                  <c:v>1.0068416595458984E-3</c:v>
                </c:pt>
                <c:pt idx="64701">
                  <c:v>1.007080078125E-3</c:v>
                </c:pt>
                <c:pt idx="64702">
                  <c:v>1.007080078125E-3</c:v>
                </c:pt>
                <c:pt idx="64703">
                  <c:v>1.0068416595458984E-3</c:v>
                </c:pt>
                <c:pt idx="64704">
                  <c:v>1.007080078125E-3</c:v>
                </c:pt>
                <c:pt idx="64705">
                  <c:v>1.0068416595458984E-3</c:v>
                </c:pt>
                <c:pt idx="64706">
                  <c:v>1.007080078125E-3</c:v>
                </c:pt>
                <c:pt idx="64707">
                  <c:v>1.007080078125E-3</c:v>
                </c:pt>
                <c:pt idx="64708">
                  <c:v>1.0068416595458984E-3</c:v>
                </c:pt>
                <c:pt idx="64709">
                  <c:v>1.007080078125E-3</c:v>
                </c:pt>
                <c:pt idx="64710">
                  <c:v>1.0080337524414063E-3</c:v>
                </c:pt>
                <c:pt idx="64711">
                  <c:v>1.007080078125E-3</c:v>
                </c:pt>
                <c:pt idx="64712">
                  <c:v>1.0068416595458984E-3</c:v>
                </c:pt>
                <c:pt idx="64713">
                  <c:v>1.007080078125E-3</c:v>
                </c:pt>
                <c:pt idx="64714">
                  <c:v>1.007080078125E-3</c:v>
                </c:pt>
                <c:pt idx="64715">
                  <c:v>1.0068416595458984E-3</c:v>
                </c:pt>
                <c:pt idx="64716">
                  <c:v>1.007080078125E-3</c:v>
                </c:pt>
                <c:pt idx="64717">
                  <c:v>1.007080078125E-3</c:v>
                </c:pt>
                <c:pt idx="64718">
                  <c:v>1.0068416595458984E-3</c:v>
                </c:pt>
                <c:pt idx="64719">
                  <c:v>1.007080078125E-3</c:v>
                </c:pt>
                <c:pt idx="64720">
                  <c:v>1.007080078125E-3</c:v>
                </c:pt>
                <c:pt idx="64721">
                  <c:v>1.0068416595458984E-3</c:v>
                </c:pt>
                <c:pt idx="64722">
                  <c:v>1.007080078125E-3</c:v>
                </c:pt>
                <c:pt idx="64723">
                  <c:v>1.0080337524414063E-3</c:v>
                </c:pt>
                <c:pt idx="64724">
                  <c:v>1.007080078125E-3</c:v>
                </c:pt>
                <c:pt idx="64725">
                  <c:v>1.0068416595458984E-3</c:v>
                </c:pt>
                <c:pt idx="64726">
                  <c:v>1.007080078125E-3</c:v>
                </c:pt>
                <c:pt idx="64727">
                  <c:v>1.0068416595458984E-3</c:v>
                </c:pt>
                <c:pt idx="64728">
                  <c:v>1.007080078125E-3</c:v>
                </c:pt>
                <c:pt idx="64729">
                  <c:v>1.007080078125E-3</c:v>
                </c:pt>
                <c:pt idx="64730">
                  <c:v>1.0068416595458984E-3</c:v>
                </c:pt>
                <c:pt idx="64731">
                  <c:v>1.007080078125E-3</c:v>
                </c:pt>
                <c:pt idx="64732">
                  <c:v>1.007080078125E-3</c:v>
                </c:pt>
                <c:pt idx="64733">
                  <c:v>1.0068416595458984E-3</c:v>
                </c:pt>
                <c:pt idx="64734">
                  <c:v>1.007080078125E-3</c:v>
                </c:pt>
                <c:pt idx="64735">
                  <c:v>1.0080337524414063E-3</c:v>
                </c:pt>
                <c:pt idx="64736">
                  <c:v>1.007080078125E-3</c:v>
                </c:pt>
                <c:pt idx="64737">
                  <c:v>1.0068416595458984E-3</c:v>
                </c:pt>
                <c:pt idx="64738">
                  <c:v>1.007080078125E-3</c:v>
                </c:pt>
                <c:pt idx="64739">
                  <c:v>1.007080078125E-3</c:v>
                </c:pt>
                <c:pt idx="64740">
                  <c:v>1.0068416595458984E-3</c:v>
                </c:pt>
                <c:pt idx="64741">
                  <c:v>1.007080078125E-3</c:v>
                </c:pt>
                <c:pt idx="64742">
                  <c:v>1.007080078125E-3</c:v>
                </c:pt>
                <c:pt idx="64743">
                  <c:v>1.0068416595458984E-3</c:v>
                </c:pt>
                <c:pt idx="64744">
                  <c:v>1.007080078125E-3</c:v>
                </c:pt>
                <c:pt idx="64745">
                  <c:v>1.007080078125E-3</c:v>
                </c:pt>
                <c:pt idx="64746">
                  <c:v>1.0068416595458984E-3</c:v>
                </c:pt>
                <c:pt idx="64747">
                  <c:v>1.007080078125E-3</c:v>
                </c:pt>
                <c:pt idx="64748">
                  <c:v>1.0080337524414063E-3</c:v>
                </c:pt>
                <c:pt idx="64749">
                  <c:v>1.0068416595458984E-3</c:v>
                </c:pt>
                <c:pt idx="64750">
                  <c:v>1.007080078125E-3</c:v>
                </c:pt>
                <c:pt idx="64751">
                  <c:v>1.007080078125E-3</c:v>
                </c:pt>
                <c:pt idx="64752">
                  <c:v>1.0068416595458984E-3</c:v>
                </c:pt>
                <c:pt idx="64753">
                  <c:v>1.007080078125E-3</c:v>
                </c:pt>
                <c:pt idx="64754">
                  <c:v>1.007080078125E-3</c:v>
                </c:pt>
                <c:pt idx="64755">
                  <c:v>1.0068416595458984E-3</c:v>
                </c:pt>
                <c:pt idx="64756">
                  <c:v>1.007080078125E-3</c:v>
                </c:pt>
                <c:pt idx="64757">
                  <c:v>1.007080078125E-3</c:v>
                </c:pt>
                <c:pt idx="64758">
                  <c:v>1.0068416595458984E-3</c:v>
                </c:pt>
                <c:pt idx="64759">
                  <c:v>1.007080078125E-3</c:v>
                </c:pt>
                <c:pt idx="64760">
                  <c:v>1.0080337524414063E-3</c:v>
                </c:pt>
                <c:pt idx="64761">
                  <c:v>1.007080078125E-3</c:v>
                </c:pt>
                <c:pt idx="64762">
                  <c:v>1.0068416595458984E-3</c:v>
                </c:pt>
                <c:pt idx="64763">
                  <c:v>1.007080078125E-3</c:v>
                </c:pt>
                <c:pt idx="64764">
                  <c:v>1.007080078125E-3</c:v>
                </c:pt>
                <c:pt idx="64765">
                  <c:v>1.0068416595458984E-3</c:v>
                </c:pt>
                <c:pt idx="64766">
                  <c:v>1.007080078125E-3</c:v>
                </c:pt>
                <c:pt idx="64767">
                  <c:v>1.007080078125E-3</c:v>
                </c:pt>
                <c:pt idx="64768">
                  <c:v>1.0068416595458984E-3</c:v>
                </c:pt>
                <c:pt idx="64769">
                  <c:v>1.007080078125E-3</c:v>
                </c:pt>
                <c:pt idx="64770">
                  <c:v>1.007080078125E-3</c:v>
                </c:pt>
                <c:pt idx="64771">
                  <c:v>1.0068416595458984E-3</c:v>
                </c:pt>
                <c:pt idx="64772">
                  <c:v>1.007080078125E-3</c:v>
                </c:pt>
                <c:pt idx="64773">
                  <c:v>1.0080337524414063E-3</c:v>
                </c:pt>
                <c:pt idx="64774">
                  <c:v>1.0068416595458984E-3</c:v>
                </c:pt>
                <c:pt idx="64775">
                  <c:v>1.007080078125E-3</c:v>
                </c:pt>
                <c:pt idx="64776">
                  <c:v>1.007080078125E-3</c:v>
                </c:pt>
                <c:pt idx="64777">
                  <c:v>1.0068416595458984E-3</c:v>
                </c:pt>
                <c:pt idx="64778">
                  <c:v>1.007080078125E-3</c:v>
                </c:pt>
                <c:pt idx="64779">
                  <c:v>1.007080078125E-3</c:v>
                </c:pt>
                <c:pt idx="64780">
                  <c:v>1.0068416595458984E-3</c:v>
                </c:pt>
                <c:pt idx="64781">
                  <c:v>1.007080078125E-3</c:v>
                </c:pt>
                <c:pt idx="64782">
                  <c:v>1.007080078125E-3</c:v>
                </c:pt>
                <c:pt idx="64783">
                  <c:v>1.0068416595458984E-3</c:v>
                </c:pt>
                <c:pt idx="64784">
                  <c:v>1.007080078125E-3</c:v>
                </c:pt>
                <c:pt idx="64785">
                  <c:v>1.0080337524414063E-3</c:v>
                </c:pt>
                <c:pt idx="64786">
                  <c:v>1.007080078125E-3</c:v>
                </c:pt>
                <c:pt idx="64787">
                  <c:v>1.0068416595458984E-3</c:v>
                </c:pt>
                <c:pt idx="64788">
                  <c:v>1.007080078125E-3</c:v>
                </c:pt>
                <c:pt idx="64789">
                  <c:v>1.007080078125E-3</c:v>
                </c:pt>
                <c:pt idx="64790">
                  <c:v>1.0068416595458984E-3</c:v>
                </c:pt>
                <c:pt idx="64791">
                  <c:v>1.007080078125E-3</c:v>
                </c:pt>
                <c:pt idx="64792">
                  <c:v>1.007080078125E-3</c:v>
                </c:pt>
                <c:pt idx="64793">
                  <c:v>1.0068416595458984E-3</c:v>
                </c:pt>
                <c:pt idx="64794">
                  <c:v>1.007080078125E-3</c:v>
                </c:pt>
                <c:pt idx="64795">
                  <c:v>1.007080078125E-3</c:v>
                </c:pt>
                <c:pt idx="64796">
                  <c:v>1.0068416595458984E-3</c:v>
                </c:pt>
                <c:pt idx="64797">
                  <c:v>1.007080078125E-3</c:v>
                </c:pt>
                <c:pt idx="64798">
                  <c:v>1.0080337524414063E-3</c:v>
                </c:pt>
                <c:pt idx="64799">
                  <c:v>1.0068416595458984E-3</c:v>
                </c:pt>
                <c:pt idx="64800">
                  <c:v>1.007080078125E-3</c:v>
                </c:pt>
                <c:pt idx="64801">
                  <c:v>1.007080078125E-3</c:v>
                </c:pt>
                <c:pt idx="64802">
                  <c:v>1.0068416595458984E-3</c:v>
                </c:pt>
                <c:pt idx="64803">
                  <c:v>1.007080078125E-3</c:v>
                </c:pt>
                <c:pt idx="64804">
                  <c:v>1.007080078125E-3</c:v>
                </c:pt>
                <c:pt idx="64805">
                  <c:v>1.0068416595458984E-3</c:v>
                </c:pt>
                <c:pt idx="64806">
                  <c:v>1.007080078125E-3</c:v>
                </c:pt>
                <c:pt idx="64807">
                  <c:v>1.007080078125E-3</c:v>
                </c:pt>
                <c:pt idx="64808">
                  <c:v>1.0068416595458984E-3</c:v>
                </c:pt>
                <c:pt idx="64809">
                  <c:v>1.007080078125E-3</c:v>
                </c:pt>
                <c:pt idx="64810">
                  <c:v>1.0080337524414063E-3</c:v>
                </c:pt>
                <c:pt idx="64811">
                  <c:v>1.007080078125E-3</c:v>
                </c:pt>
                <c:pt idx="64812">
                  <c:v>1.0068416595458984E-3</c:v>
                </c:pt>
                <c:pt idx="64813">
                  <c:v>1.007080078125E-3</c:v>
                </c:pt>
                <c:pt idx="64814">
                  <c:v>1.007080078125E-3</c:v>
                </c:pt>
                <c:pt idx="64815">
                  <c:v>1.0068416595458984E-3</c:v>
                </c:pt>
                <c:pt idx="64816">
                  <c:v>1.007080078125E-3</c:v>
                </c:pt>
                <c:pt idx="64817">
                  <c:v>1.007080078125E-3</c:v>
                </c:pt>
                <c:pt idx="64818">
                  <c:v>1.0068416595458984E-3</c:v>
                </c:pt>
                <c:pt idx="64819">
                  <c:v>1.007080078125E-3</c:v>
                </c:pt>
                <c:pt idx="64820">
                  <c:v>1.007080078125E-3</c:v>
                </c:pt>
                <c:pt idx="64821">
                  <c:v>1.0068416595458984E-3</c:v>
                </c:pt>
                <c:pt idx="64822">
                  <c:v>1.007080078125E-3</c:v>
                </c:pt>
                <c:pt idx="64823">
                  <c:v>1.0080337524414063E-3</c:v>
                </c:pt>
                <c:pt idx="64824">
                  <c:v>1.0068416595458984E-3</c:v>
                </c:pt>
                <c:pt idx="64825">
                  <c:v>1.007080078125E-3</c:v>
                </c:pt>
                <c:pt idx="64826">
                  <c:v>1.007080078125E-3</c:v>
                </c:pt>
                <c:pt idx="64827">
                  <c:v>1.0068416595458984E-3</c:v>
                </c:pt>
                <c:pt idx="64828">
                  <c:v>1.007080078125E-3</c:v>
                </c:pt>
                <c:pt idx="64829">
                  <c:v>1.007080078125E-3</c:v>
                </c:pt>
                <c:pt idx="64830">
                  <c:v>1.0068416595458984E-3</c:v>
                </c:pt>
                <c:pt idx="64831">
                  <c:v>1.007080078125E-3</c:v>
                </c:pt>
                <c:pt idx="64832">
                  <c:v>1.007080078125E-3</c:v>
                </c:pt>
                <c:pt idx="64833">
                  <c:v>1.0068416595458984E-3</c:v>
                </c:pt>
                <c:pt idx="64834">
                  <c:v>1.007080078125E-3</c:v>
                </c:pt>
                <c:pt idx="64835">
                  <c:v>1.0080337524414063E-3</c:v>
                </c:pt>
                <c:pt idx="64836">
                  <c:v>1.007080078125E-3</c:v>
                </c:pt>
                <c:pt idx="64837">
                  <c:v>1.0068416595458984E-3</c:v>
                </c:pt>
                <c:pt idx="64838">
                  <c:v>1.007080078125E-3</c:v>
                </c:pt>
                <c:pt idx="64839">
                  <c:v>1.007080078125E-3</c:v>
                </c:pt>
                <c:pt idx="64840">
                  <c:v>1.0068416595458984E-3</c:v>
                </c:pt>
                <c:pt idx="64841">
                  <c:v>1.007080078125E-3</c:v>
                </c:pt>
                <c:pt idx="64842">
                  <c:v>1.007080078125E-3</c:v>
                </c:pt>
                <c:pt idx="64843">
                  <c:v>1.0068416595458984E-3</c:v>
                </c:pt>
                <c:pt idx="64844">
                  <c:v>1.007080078125E-3</c:v>
                </c:pt>
                <c:pt idx="64845">
                  <c:v>1.007080078125E-3</c:v>
                </c:pt>
                <c:pt idx="64846">
                  <c:v>1.0068416595458984E-3</c:v>
                </c:pt>
                <c:pt idx="64847">
                  <c:v>1.007080078125E-3</c:v>
                </c:pt>
                <c:pt idx="64848">
                  <c:v>1.0080337524414063E-3</c:v>
                </c:pt>
                <c:pt idx="64849">
                  <c:v>1.0068416595458984E-3</c:v>
                </c:pt>
                <c:pt idx="64850">
                  <c:v>1.007080078125E-3</c:v>
                </c:pt>
                <c:pt idx="64851">
                  <c:v>1.007080078125E-3</c:v>
                </c:pt>
                <c:pt idx="64852">
                  <c:v>1.0068416595458984E-3</c:v>
                </c:pt>
                <c:pt idx="64853">
                  <c:v>1.007080078125E-3</c:v>
                </c:pt>
                <c:pt idx="64854">
                  <c:v>1.007080078125E-3</c:v>
                </c:pt>
                <c:pt idx="64855">
                  <c:v>1.0068416595458984E-3</c:v>
                </c:pt>
                <c:pt idx="64856">
                  <c:v>1.007080078125E-3</c:v>
                </c:pt>
                <c:pt idx="64857">
                  <c:v>1.007080078125E-3</c:v>
                </c:pt>
                <c:pt idx="64858">
                  <c:v>1.0068416595458984E-3</c:v>
                </c:pt>
                <c:pt idx="64859">
                  <c:v>1.007080078125E-3</c:v>
                </c:pt>
                <c:pt idx="64860">
                  <c:v>1.0080337524414063E-3</c:v>
                </c:pt>
                <c:pt idx="64861">
                  <c:v>1.007080078125E-3</c:v>
                </c:pt>
                <c:pt idx="64862">
                  <c:v>1.0068416595458984E-3</c:v>
                </c:pt>
                <c:pt idx="64863">
                  <c:v>1.007080078125E-3</c:v>
                </c:pt>
                <c:pt idx="64864">
                  <c:v>1.007080078125E-3</c:v>
                </c:pt>
                <c:pt idx="64865">
                  <c:v>1.0068416595458984E-3</c:v>
                </c:pt>
                <c:pt idx="64866">
                  <c:v>1.007080078125E-3</c:v>
                </c:pt>
                <c:pt idx="64867">
                  <c:v>1.007080078125E-3</c:v>
                </c:pt>
                <c:pt idx="64868">
                  <c:v>1.0068416595458984E-3</c:v>
                </c:pt>
                <c:pt idx="64869">
                  <c:v>1.007080078125E-3</c:v>
                </c:pt>
                <c:pt idx="64870">
                  <c:v>1.007080078125E-3</c:v>
                </c:pt>
                <c:pt idx="64871">
                  <c:v>1.0068416595458984E-3</c:v>
                </c:pt>
                <c:pt idx="64872">
                  <c:v>1.007080078125E-3</c:v>
                </c:pt>
                <c:pt idx="64873">
                  <c:v>1.0080337524414063E-3</c:v>
                </c:pt>
                <c:pt idx="64874">
                  <c:v>1.0068416595458984E-3</c:v>
                </c:pt>
                <c:pt idx="64875">
                  <c:v>1.007080078125E-3</c:v>
                </c:pt>
                <c:pt idx="64876">
                  <c:v>1.007080078125E-3</c:v>
                </c:pt>
                <c:pt idx="64877">
                  <c:v>1.0068416595458984E-3</c:v>
                </c:pt>
                <c:pt idx="64878">
                  <c:v>1.007080078125E-3</c:v>
                </c:pt>
                <c:pt idx="64879">
                  <c:v>1.007080078125E-3</c:v>
                </c:pt>
                <c:pt idx="64880">
                  <c:v>1.0068416595458984E-3</c:v>
                </c:pt>
                <c:pt idx="64881">
                  <c:v>1.007080078125E-3</c:v>
                </c:pt>
                <c:pt idx="64882">
                  <c:v>1.007080078125E-3</c:v>
                </c:pt>
                <c:pt idx="64883">
                  <c:v>1.0068416595458984E-3</c:v>
                </c:pt>
                <c:pt idx="64884">
                  <c:v>1.007080078125E-3</c:v>
                </c:pt>
                <c:pt idx="64885">
                  <c:v>1.0080337524414063E-3</c:v>
                </c:pt>
                <c:pt idx="64886">
                  <c:v>1.007080078125E-3</c:v>
                </c:pt>
                <c:pt idx="64887">
                  <c:v>1.0068416595458984E-3</c:v>
                </c:pt>
                <c:pt idx="64888">
                  <c:v>1.007080078125E-3</c:v>
                </c:pt>
                <c:pt idx="64889">
                  <c:v>1.007080078125E-3</c:v>
                </c:pt>
                <c:pt idx="64890">
                  <c:v>1.0068416595458984E-3</c:v>
                </c:pt>
                <c:pt idx="64891">
                  <c:v>1.007080078125E-3</c:v>
                </c:pt>
                <c:pt idx="64892">
                  <c:v>1.007080078125E-3</c:v>
                </c:pt>
                <c:pt idx="64893">
                  <c:v>1.0068416595458984E-3</c:v>
                </c:pt>
                <c:pt idx="64894">
                  <c:v>1.007080078125E-3</c:v>
                </c:pt>
                <c:pt idx="64895">
                  <c:v>1.007080078125E-3</c:v>
                </c:pt>
                <c:pt idx="64896">
                  <c:v>1.0068416595458984E-3</c:v>
                </c:pt>
                <c:pt idx="64897">
                  <c:v>1.007080078125E-3</c:v>
                </c:pt>
                <c:pt idx="64898">
                  <c:v>1.0080337524414063E-3</c:v>
                </c:pt>
                <c:pt idx="64899">
                  <c:v>1.0068416595458984E-3</c:v>
                </c:pt>
                <c:pt idx="64900">
                  <c:v>1.007080078125E-3</c:v>
                </c:pt>
                <c:pt idx="64901">
                  <c:v>1.007080078125E-3</c:v>
                </c:pt>
                <c:pt idx="64902">
                  <c:v>1.0068416595458984E-3</c:v>
                </c:pt>
                <c:pt idx="64903">
                  <c:v>1.007080078125E-3</c:v>
                </c:pt>
                <c:pt idx="64904">
                  <c:v>1.007080078125E-3</c:v>
                </c:pt>
                <c:pt idx="64905">
                  <c:v>1.0068416595458984E-3</c:v>
                </c:pt>
                <c:pt idx="64906">
                  <c:v>1.007080078125E-3</c:v>
                </c:pt>
                <c:pt idx="64907">
                  <c:v>1.007080078125E-3</c:v>
                </c:pt>
                <c:pt idx="64908">
                  <c:v>1.0068416595458984E-3</c:v>
                </c:pt>
                <c:pt idx="64909">
                  <c:v>1.007080078125E-3</c:v>
                </c:pt>
                <c:pt idx="64910">
                  <c:v>1.0080337524414063E-3</c:v>
                </c:pt>
                <c:pt idx="64911">
                  <c:v>1.007080078125E-3</c:v>
                </c:pt>
                <c:pt idx="64912">
                  <c:v>1.0068416595458984E-3</c:v>
                </c:pt>
                <c:pt idx="64913">
                  <c:v>1.007080078125E-3</c:v>
                </c:pt>
                <c:pt idx="64914">
                  <c:v>1.007080078125E-3</c:v>
                </c:pt>
                <c:pt idx="64915">
                  <c:v>1.0068416595458984E-3</c:v>
                </c:pt>
                <c:pt idx="64916">
                  <c:v>1.007080078125E-3</c:v>
                </c:pt>
                <c:pt idx="64917">
                  <c:v>1.007080078125E-3</c:v>
                </c:pt>
                <c:pt idx="64918">
                  <c:v>1.0068416595458984E-3</c:v>
                </c:pt>
                <c:pt idx="64919">
                  <c:v>1.007080078125E-3</c:v>
                </c:pt>
                <c:pt idx="64920">
                  <c:v>1.007080078125E-3</c:v>
                </c:pt>
                <c:pt idx="64921">
                  <c:v>1.0068416595458984E-3</c:v>
                </c:pt>
                <c:pt idx="64922">
                  <c:v>1.007080078125E-3</c:v>
                </c:pt>
                <c:pt idx="64923">
                  <c:v>1.0080337524414063E-3</c:v>
                </c:pt>
                <c:pt idx="64924">
                  <c:v>1.0068416595458984E-3</c:v>
                </c:pt>
                <c:pt idx="64925">
                  <c:v>1.007080078125E-3</c:v>
                </c:pt>
                <c:pt idx="64926">
                  <c:v>1.007080078125E-3</c:v>
                </c:pt>
                <c:pt idx="64927">
                  <c:v>1.0068416595458984E-3</c:v>
                </c:pt>
                <c:pt idx="64928">
                  <c:v>1.007080078125E-3</c:v>
                </c:pt>
                <c:pt idx="64929">
                  <c:v>1.007080078125E-3</c:v>
                </c:pt>
                <c:pt idx="64930">
                  <c:v>1.0068416595458984E-3</c:v>
                </c:pt>
                <c:pt idx="64931">
                  <c:v>1.007080078125E-3</c:v>
                </c:pt>
                <c:pt idx="64932">
                  <c:v>1.007080078125E-3</c:v>
                </c:pt>
                <c:pt idx="64933">
                  <c:v>1.0068416595458984E-3</c:v>
                </c:pt>
                <c:pt idx="64934">
                  <c:v>1.007080078125E-3</c:v>
                </c:pt>
                <c:pt idx="64935">
                  <c:v>1.0080337524414063E-3</c:v>
                </c:pt>
                <c:pt idx="64936">
                  <c:v>1.007080078125E-3</c:v>
                </c:pt>
                <c:pt idx="64937">
                  <c:v>1.0068416595458984E-3</c:v>
                </c:pt>
                <c:pt idx="64938">
                  <c:v>1.007080078125E-3</c:v>
                </c:pt>
                <c:pt idx="64939">
                  <c:v>1.007080078125E-3</c:v>
                </c:pt>
                <c:pt idx="64940">
                  <c:v>1.0068416595458984E-3</c:v>
                </c:pt>
                <c:pt idx="64941">
                  <c:v>1.007080078125E-3</c:v>
                </c:pt>
                <c:pt idx="64942">
                  <c:v>1.007080078125E-3</c:v>
                </c:pt>
                <c:pt idx="64943">
                  <c:v>1.0068416595458984E-3</c:v>
                </c:pt>
                <c:pt idx="64944">
                  <c:v>1.007080078125E-3</c:v>
                </c:pt>
                <c:pt idx="64945">
                  <c:v>1.007080078125E-3</c:v>
                </c:pt>
                <c:pt idx="64946">
                  <c:v>1.0068416595458984E-3</c:v>
                </c:pt>
                <c:pt idx="64947">
                  <c:v>1.007080078125E-3</c:v>
                </c:pt>
                <c:pt idx="64948">
                  <c:v>1.0080337524414063E-3</c:v>
                </c:pt>
                <c:pt idx="64949">
                  <c:v>1.0068416595458984E-3</c:v>
                </c:pt>
                <c:pt idx="64950">
                  <c:v>1.007080078125E-3</c:v>
                </c:pt>
                <c:pt idx="64951">
                  <c:v>1.007080078125E-3</c:v>
                </c:pt>
                <c:pt idx="64952">
                  <c:v>1.0068416595458984E-3</c:v>
                </c:pt>
                <c:pt idx="64953">
                  <c:v>1.007080078125E-3</c:v>
                </c:pt>
                <c:pt idx="64954">
                  <c:v>1.007080078125E-3</c:v>
                </c:pt>
                <c:pt idx="64955">
                  <c:v>1.0068416595458984E-3</c:v>
                </c:pt>
                <c:pt idx="64956">
                  <c:v>1.007080078125E-3</c:v>
                </c:pt>
                <c:pt idx="64957">
                  <c:v>1.007080078125E-3</c:v>
                </c:pt>
                <c:pt idx="64958">
                  <c:v>1.0068416595458984E-3</c:v>
                </c:pt>
                <c:pt idx="64959">
                  <c:v>1.007080078125E-3</c:v>
                </c:pt>
                <c:pt idx="64960">
                  <c:v>1.0080337524414063E-3</c:v>
                </c:pt>
                <c:pt idx="64961">
                  <c:v>1.007080078125E-3</c:v>
                </c:pt>
                <c:pt idx="64962">
                  <c:v>1.0068416595458984E-3</c:v>
                </c:pt>
                <c:pt idx="64963">
                  <c:v>1.007080078125E-3</c:v>
                </c:pt>
                <c:pt idx="64964">
                  <c:v>1.007080078125E-3</c:v>
                </c:pt>
                <c:pt idx="64965">
                  <c:v>1.0068416595458984E-3</c:v>
                </c:pt>
                <c:pt idx="64966">
                  <c:v>1.007080078125E-3</c:v>
                </c:pt>
                <c:pt idx="64967">
                  <c:v>1.007080078125E-3</c:v>
                </c:pt>
                <c:pt idx="64968">
                  <c:v>1.0068416595458984E-3</c:v>
                </c:pt>
                <c:pt idx="64969">
                  <c:v>1.007080078125E-3</c:v>
                </c:pt>
                <c:pt idx="64970">
                  <c:v>1.007080078125E-3</c:v>
                </c:pt>
                <c:pt idx="64971">
                  <c:v>1.0068416595458984E-3</c:v>
                </c:pt>
                <c:pt idx="64972">
                  <c:v>1.0080337524414063E-3</c:v>
                </c:pt>
                <c:pt idx="64973">
                  <c:v>1.007080078125E-3</c:v>
                </c:pt>
                <c:pt idx="64974">
                  <c:v>1.0068416595458984E-3</c:v>
                </c:pt>
                <c:pt idx="64975">
                  <c:v>1.007080078125E-3</c:v>
                </c:pt>
                <c:pt idx="64976">
                  <c:v>1.007080078125E-3</c:v>
                </c:pt>
                <c:pt idx="64977">
                  <c:v>1.0068416595458984E-3</c:v>
                </c:pt>
                <c:pt idx="64978">
                  <c:v>1.007080078125E-3</c:v>
                </c:pt>
                <c:pt idx="64979">
                  <c:v>1.007080078125E-3</c:v>
                </c:pt>
                <c:pt idx="64980">
                  <c:v>1.0068416595458984E-3</c:v>
                </c:pt>
                <c:pt idx="64981">
                  <c:v>1.007080078125E-3</c:v>
                </c:pt>
                <c:pt idx="64982">
                  <c:v>1.007080078125E-3</c:v>
                </c:pt>
                <c:pt idx="64983">
                  <c:v>1.0068416595458984E-3</c:v>
                </c:pt>
                <c:pt idx="64984">
                  <c:v>1.007080078125E-3</c:v>
                </c:pt>
                <c:pt idx="64985">
                  <c:v>1.0080337524414063E-3</c:v>
                </c:pt>
                <c:pt idx="64986">
                  <c:v>1.007080078125E-3</c:v>
                </c:pt>
                <c:pt idx="64987">
                  <c:v>1.0068416595458984E-3</c:v>
                </c:pt>
                <c:pt idx="64988">
                  <c:v>1.007080078125E-3</c:v>
                </c:pt>
                <c:pt idx="64989">
                  <c:v>1.007080078125E-3</c:v>
                </c:pt>
                <c:pt idx="64990">
                  <c:v>1.0068416595458984E-3</c:v>
                </c:pt>
                <c:pt idx="64991">
                  <c:v>1.007080078125E-3</c:v>
                </c:pt>
                <c:pt idx="64992">
                  <c:v>1.007080078125E-3</c:v>
                </c:pt>
                <c:pt idx="64993">
                  <c:v>1.0068416595458984E-3</c:v>
                </c:pt>
                <c:pt idx="64994">
                  <c:v>1.007080078125E-3</c:v>
                </c:pt>
                <c:pt idx="64995">
                  <c:v>1.007080078125E-3</c:v>
                </c:pt>
                <c:pt idx="64996">
                  <c:v>1.0068416595458984E-3</c:v>
                </c:pt>
                <c:pt idx="64997">
                  <c:v>1.0080337524414063E-3</c:v>
                </c:pt>
                <c:pt idx="64998">
                  <c:v>1.007080078125E-3</c:v>
                </c:pt>
                <c:pt idx="64999">
                  <c:v>1.0068416595458984E-3</c:v>
                </c:pt>
                <c:pt idx="65000">
                  <c:v>1.007080078125E-3</c:v>
                </c:pt>
                <c:pt idx="65001">
                  <c:v>1.007080078125E-3</c:v>
                </c:pt>
                <c:pt idx="65002">
                  <c:v>1.0068416595458984E-3</c:v>
                </c:pt>
                <c:pt idx="65003">
                  <c:v>1.007080078125E-3</c:v>
                </c:pt>
                <c:pt idx="65004">
                  <c:v>1.007080078125E-3</c:v>
                </c:pt>
                <c:pt idx="65005">
                  <c:v>1.0068416595458984E-3</c:v>
                </c:pt>
                <c:pt idx="65006">
                  <c:v>1.007080078125E-3</c:v>
                </c:pt>
                <c:pt idx="65007">
                  <c:v>1.007080078125E-3</c:v>
                </c:pt>
                <c:pt idx="65008">
                  <c:v>1.0068416595458984E-3</c:v>
                </c:pt>
                <c:pt idx="65009">
                  <c:v>1.007080078125E-3</c:v>
                </c:pt>
                <c:pt idx="65010">
                  <c:v>1.0080337524414063E-3</c:v>
                </c:pt>
                <c:pt idx="65011">
                  <c:v>1.007080078125E-3</c:v>
                </c:pt>
                <c:pt idx="65012">
                  <c:v>1.0068416595458984E-3</c:v>
                </c:pt>
                <c:pt idx="65013">
                  <c:v>1.007080078125E-3</c:v>
                </c:pt>
                <c:pt idx="65014">
                  <c:v>1.007080078125E-3</c:v>
                </c:pt>
                <c:pt idx="65015">
                  <c:v>1.0068416595458984E-3</c:v>
                </c:pt>
                <c:pt idx="65016">
                  <c:v>1.007080078125E-3</c:v>
                </c:pt>
                <c:pt idx="65017">
                  <c:v>1.007080078125E-3</c:v>
                </c:pt>
                <c:pt idx="65018">
                  <c:v>1.0068416595458984E-3</c:v>
                </c:pt>
                <c:pt idx="65019">
                  <c:v>1.007080078125E-3</c:v>
                </c:pt>
                <c:pt idx="65020">
                  <c:v>1.007080078125E-3</c:v>
                </c:pt>
                <c:pt idx="65021">
                  <c:v>1.0068416595458984E-3</c:v>
                </c:pt>
                <c:pt idx="65022">
                  <c:v>1.0080337524414063E-3</c:v>
                </c:pt>
                <c:pt idx="65023">
                  <c:v>1.007080078125E-3</c:v>
                </c:pt>
                <c:pt idx="65024">
                  <c:v>1.0068416595458984E-3</c:v>
                </c:pt>
                <c:pt idx="65025">
                  <c:v>1.007080078125E-3</c:v>
                </c:pt>
                <c:pt idx="65026">
                  <c:v>1.007080078125E-3</c:v>
                </c:pt>
                <c:pt idx="65027">
                  <c:v>1.0068416595458984E-3</c:v>
                </c:pt>
                <c:pt idx="65028">
                  <c:v>1.007080078125E-3</c:v>
                </c:pt>
                <c:pt idx="65029">
                  <c:v>1.007080078125E-3</c:v>
                </c:pt>
                <c:pt idx="65030">
                  <c:v>1.0068416595458984E-3</c:v>
                </c:pt>
                <c:pt idx="65031">
                  <c:v>1.007080078125E-3</c:v>
                </c:pt>
                <c:pt idx="65032">
                  <c:v>1.007080078125E-3</c:v>
                </c:pt>
                <c:pt idx="65033">
                  <c:v>1.0068416595458984E-3</c:v>
                </c:pt>
                <c:pt idx="65034">
                  <c:v>1.007080078125E-3</c:v>
                </c:pt>
                <c:pt idx="65035">
                  <c:v>2.2156000137329102E-2</c:v>
                </c:pt>
                <c:pt idx="65036">
                  <c:v>1.007080078125E-3</c:v>
                </c:pt>
                <c:pt idx="65037">
                  <c:v>1.0068416595458984E-3</c:v>
                </c:pt>
                <c:pt idx="65038">
                  <c:v>1.007080078125E-3</c:v>
                </c:pt>
                <c:pt idx="65039">
                  <c:v>1.0080337524414063E-3</c:v>
                </c:pt>
                <c:pt idx="65040">
                  <c:v>1.007080078125E-3</c:v>
                </c:pt>
                <c:pt idx="65041">
                  <c:v>1.0068416595458984E-3</c:v>
                </c:pt>
                <c:pt idx="65042">
                  <c:v>1.007080078125E-3</c:v>
                </c:pt>
                <c:pt idx="65043">
                  <c:v>1.007080078125E-3</c:v>
                </c:pt>
                <c:pt idx="65044">
                  <c:v>1.0068416595458984E-3</c:v>
                </c:pt>
                <c:pt idx="65045">
                  <c:v>1.007080078125E-3</c:v>
                </c:pt>
                <c:pt idx="65046">
                  <c:v>1.007080078125E-3</c:v>
                </c:pt>
                <c:pt idx="65047">
                  <c:v>1.0068416595458984E-3</c:v>
                </c:pt>
                <c:pt idx="65048">
                  <c:v>1.007080078125E-3</c:v>
                </c:pt>
                <c:pt idx="65049">
                  <c:v>1.007080078125E-3</c:v>
                </c:pt>
                <c:pt idx="65050">
                  <c:v>1.0068416595458984E-3</c:v>
                </c:pt>
                <c:pt idx="65051">
                  <c:v>1.0080337524414063E-3</c:v>
                </c:pt>
                <c:pt idx="65052">
                  <c:v>1.007080078125E-3</c:v>
                </c:pt>
                <c:pt idx="65053">
                  <c:v>1.0068416595458984E-3</c:v>
                </c:pt>
                <c:pt idx="65054">
                  <c:v>1.007080078125E-3</c:v>
                </c:pt>
                <c:pt idx="65055">
                  <c:v>1.007080078125E-3</c:v>
                </c:pt>
                <c:pt idx="65056">
                  <c:v>1.0068416595458984E-3</c:v>
                </c:pt>
                <c:pt idx="65057">
                  <c:v>1.007080078125E-3</c:v>
                </c:pt>
                <c:pt idx="65058">
                  <c:v>1.007080078125E-3</c:v>
                </c:pt>
                <c:pt idx="65059">
                  <c:v>1.0068416595458984E-3</c:v>
                </c:pt>
                <c:pt idx="65060">
                  <c:v>1.007080078125E-3</c:v>
                </c:pt>
                <c:pt idx="65061">
                  <c:v>1.007080078125E-3</c:v>
                </c:pt>
                <c:pt idx="65062">
                  <c:v>1.0068416595458984E-3</c:v>
                </c:pt>
                <c:pt idx="65063">
                  <c:v>1.007080078125E-3</c:v>
                </c:pt>
                <c:pt idx="65064">
                  <c:v>1.0080337524414063E-3</c:v>
                </c:pt>
                <c:pt idx="65065">
                  <c:v>1.007080078125E-3</c:v>
                </c:pt>
                <c:pt idx="65066">
                  <c:v>1.0068416595458984E-3</c:v>
                </c:pt>
                <c:pt idx="65067">
                  <c:v>1.007080078125E-3</c:v>
                </c:pt>
                <c:pt idx="65068">
                  <c:v>1.007080078125E-3</c:v>
                </c:pt>
                <c:pt idx="65069">
                  <c:v>1.0068416595458984E-3</c:v>
                </c:pt>
                <c:pt idx="65070">
                  <c:v>1.007080078125E-3</c:v>
                </c:pt>
                <c:pt idx="65071">
                  <c:v>1.007080078125E-3</c:v>
                </c:pt>
                <c:pt idx="65072">
                  <c:v>1.0068416595458984E-3</c:v>
                </c:pt>
                <c:pt idx="65073">
                  <c:v>1.007080078125E-3</c:v>
                </c:pt>
                <c:pt idx="65074">
                  <c:v>1.007080078125E-3</c:v>
                </c:pt>
                <c:pt idx="65075">
                  <c:v>1.0068416595458984E-3</c:v>
                </c:pt>
                <c:pt idx="65076">
                  <c:v>1.0080337524414063E-3</c:v>
                </c:pt>
                <c:pt idx="65077">
                  <c:v>1.007080078125E-3</c:v>
                </c:pt>
                <c:pt idx="65078">
                  <c:v>1.0068416595458984E-3</c:v>
                </c:pt>
                <c:pt idx="65079">
                  <c:v>1.007080078125E-3</c:v>
                </c:pt>
                <c:pt idx="65080">
                  <c:v>1.007080078125E-3</c:v>
                </c:pt>
                <c:pt idx="65081">
                  <c:v>1.0068416595458984E-3</c:v>
                </c:pt>
                <c:pt idx="65082">
                  <c:v>1.007080078125E-3</c:v>
                </c:pt>
                <c:pt idx="65083">
                  <c:v>1.007080078125E-3</c:v>
                </c:pt>
                <c:pt idx="65084">
                  <c:v>1.0068416595458984E-3</c:v>
                </c:pt>
                <c:pt idx="65085">
                  <c:v>1.007080078125E-3</c:v>
                </c:pt>
                <c:pt idx="65086">
                  <c:v>1.007080078125E-3</c:v>
                </c:pt>
                <c:pt idx="65087">
                  <c:v>1.0068416595458984E-3</c:v>
                </c:pt>
                <c:pt idx="65088">
                  <c:v>1.007080078125E-3</c:v>
                </c:pt>
                <c:pt idx="65089">
                  <c:v>1.0080337524414063E-3</c:v>
                </c:pt>
                <c:pt idx="65090">
                  <c:v>1.007080078125E-3</c:v>
                </c:pt>
                <c:pt idx="65091">
                  <c:v>1.0068416595458984E-3</c:v>
                </c:pt>
                <c:pt idx="65092">
                  <c:v>1.007080078125E-3</c:v>
                </c:pt>
                <c:pt idx="65093">
                  <c:v>1.007080078125E-3</c:v>
                </c:pt>
                <c:pt idx="65094">
                  <c:v>1.0068416595458984E-3</c:v>
                </c:pt>
                <c:pt idx="65095">
                  <c:v>1.007080078125E-3</c:v>
                </c:pt>
                <c:pt idx="65096">
                  <c:v>1.007080078125E-3</c:v>
                </c:pt>
                <c:pt idx="65097">
                  <c:v>1.0068416595458984E-3</c:v>
                </c:pt>
                <c:pt idx="65098">
                  <c:v>1.007080078125E-3</c:v>
                </c:pt>
                <c:pt idx="65099">
                  <c:v>1.007080078125E-3</c:v>
                </c:pt>
                <c:pt idx="65100">
                  <c:v>1.0068416595458984E-3</c:v>
                </c:pt>
                <c:pt idx="65101">
                  <c:v>1.0080337524414063E-3</c:v>
                </c:pt>
                <c:pt idx="65102">
                  <c:v>1.007080078125E-3</c:v>
                </c:pt>
                <c:pt idx="65103">
                  <c:v>1.0068416595458984E-3</c:v>
                </c:pt>
                <c:pt idx="65104">
                  <c:v>1.007080078125E-3</c:v>
                </c:pt>
                <c:pt idx="65105">
                  <c:v>1.007080078125E-3</c:v>
                </c:pt>
                <c:pt idx="65106">
                  <c:v>1.0068416595458984E-3</c:v>
                </c:pt>
                <c:pt idx="65107">
                  <c:v>1.007080078125E-3</c:v>
                </c:pt>
                <c:pt idx="65108">
                  <c:v>1.007080078125E-3</c:v>
                </c:pt>
                <c:pt idx="65109">
                  <c:v>1.0068416595458984E-3</c:v>
                </c:pt>
                <c:pt idx="65110">
                  <c:v>1.007080078125E-3</c:v>
                </c:pt>
                <c:pt idx="65111">
                  <c:v>1.007080078125E-3</c:v>
                </c:pt>
                <c:pt idx="65112">
                  <c:v>1.0068416595458984E-3</c:v>
                </c:pt>
                <c:pt idx="65113">
                  <c:v>2.1149158477783203E-2</c:v>
                </c:pt>
                <c:pt idx="65114">
                  <c:v>1.0068416595458984E-3</c:v>
                </c:pt>
                <c:pt idx="65115">
                  <c:v>1.007080078125E-3</c:v>
                </c:pt>
                <c:pt idx="65116">
                  <c:v>1.007080078125E-3</c:v>
                </c:pt>
                <c:pt idx="65117">
                  <c:v>1.0068416595458984E-3</c:v>
                </c:pt>
                <c:pt idx="65118">
                  <c:v>1.007080078125E-3</c:v>
                </c:pt>
                <c:pt idx="65119">
                  <c:v>1.0080337524414063E-3</c:v>
                </c:pt>
                <c:pt idx="65120">
                  <c:v>1.007080078125E-3</c:v>
                </c:pt>
                <c:pt idx="65121">
                  <c:v>1.0068416595458984E-3</c:v>
                </c:pt>
                <c:pt idx="65122">
                  <c:v>1.007080078125E-3</c:v>
                </c:pt>
                <c:pt idx="65123">
                  <c:v>1.007080078125E-3</c:v>
                </c:pt>
                <c:pt idx="65124">
                  <c:v>1.0068416595458984E-3</c:v>
                </c:pt>
                <c:pt idx="65125">
                  <c:v>1.007080078125E-3</c:v>
                </c:pt>
                <c:pt idx="65126">
                  <c:v>1.007080078125E-3</c:v>
                </c:pt>
                <c:pt idx="65127">
                  <c:v>1.0068416595458984E-3</c:v>
                </c:pt>
                <c:pt idx="65128">
                  <c:v>1.007080078125E-3</c:v>
                </c:pt>
                <c:pt idx="65129">
                  <c:v>1.007080078125E-3</c:v>
                </c:pt>
                <c:pt idx="65130">
                  <c:v>1.0068416595458984E-3</c:v>
                </c:pt>
                <c:pt idx="65131">
                  <c:v>1.0080337524414063E-3</c:v>
                </c:pt>
                <c:pt idx="65132">
                  <c:v>1.007080078125E-3</c:v>
                </c:pt>
                <c:pt idx="65133">
                  <c:v>1.0068416595458984E-3</c:v>
                </c:pt>
                <c:pt idx="65134">
                  <c:v>1.007080078125E-3</c:v>
                </c:pt>
                <c:pt idx="65135">
                  <c:v>1.007080078125E-3</c:v>
                </c:pt>
                <c:pt idx="65136">
                  <c:v>1.0068416595458984E-3</c:v>
                </c:pt>
                <c:pt idx="65137">
                  <c:v>1.007080078125E-3</c:v>
                </c:pt>
                <c:pt idx="65138">
                  <c:v>1.007080078125E-3</c:v>
                </c:pt>
                <c:pt idx="65139">
                  <c:v>6.0429573059082031E-3</c:v>
                </c:pt>
                <c:pt idx="65140">
                  <c:v>1.007080078125E-3</c:v>
                </c:pt>
                <c:pt idx="65141">
                  <c:v>1.0068416595458984E-3</c:v>
                </c:pt>
                <c:pt idx="65142">
                  <c:v>1.007080078125E-3</c:v>
                </c:pt>
                <c:pt idx="65143">
                  <c:v>1.007080078125E-3</c:v>
                </c:pt>
                <c:pt idx="65144">
                  <c:v>1.0068416595458984E-3</c:v>
                </c:pt>
                <c:pt idx="65145">
                  <c:v>1.007080078125E-3</c:v>
                </c:pt>
                <c:pt idx="65146">
                  <c:v>1.007080078125E-3</c:v>
                </c:pt>
                <c:pt idx="65147">
                  <c:v>1.0068416595458984E-3</c:v>
                </c:pt>
                <c:pt idx="65148">
                  <c:v>1.007080078125E-3</c:v>
                </c:pt>
                <c:pt idx="65149">
                  <c:v>1.0068416595458984E-3</c:v>
                </c:pt>
                <c:pt idx="65150">
                  <c:v>1.007080078125E-3</c:v>
                </c:pt>
                <c:pt idx="65151">
                  <c:v>1.0080337524414063E-3</c:v>
                </c:pt>
                <c:pt idx="65152">
                  <c:v>1.007080078125E-3</c:v>
                </c:pt>
                <c:pt idx="65153">
                  <c:v>1.0068416595458984E-3</c:v>
                </c:pt>
                <c:pt idx="65154">
                  <c:v>1.007080078125E-3</c:v>
                </c:pt>
                <c:pt idx="65155">
                  <c:v>1.007080078125E-3</c:v>
                </c:pt>
                <c:pt idx="65156">
                  <c:v>1.0068416595458984E-3</c:v>
                </c:pt>
                <c:pt idx="65157">
                  <c:v>1.007080078125E-3</c:v>
                </c:pt>
                <c:pt idx="65158">
                  <c:v>1.007080078125E-3</c:v>
                </c:pt>
                <c:pt idx="65159">
                  <c:v>1.0068416595458984E-3</c:v>
                </c:pt>
                <c:pt idx="65160">
                  <c:v>1.007080078125E-3</c:v>
                </c:pt>
                <c:pt idx="65161">
                  <c:v>1.007080078125E-3</c:v>
                </c:pt>
                <c:pt idx="65162">
                  <c:v>1.0068416595458984E-3</c:v>
                </c:pt>
                <c:pt idx="65163">
                  <c:v>1.007080078125E-3</c:v>
                </c:pt>
                <c:pt idx="65164">
                  <c:v>1.0080337524414063E-3</c:v>
                </c:pt>
                <c:pt idx="65165">
                  <c:v>1.007080078125E-3</c:v>
                </c:pt>
                <c:pt idx="65166">
                  <c:v>1.0068416595458984E-3</c:v>
                </c:pt>
                <c:pt idx="65167">
                  <c:v>1.007080078125E-3</c:v>
                </c:pt>
                <c:pt idx="65168">
                  <c:v>1.007080078125E-3</c:v>
                </c:pt>
                <c:pt idx="65169">
                  <c:v>1.0068416595458984E-3</c:v>
                </c:pt>
                <c:pt idx="65170">
                  <c:v>1.007080078125E-3</c:v>
                </c:pt>
                <c:pt idx="65171">
                  <c:v>1.0068416595458984E-3</c:v>
                </c:pt>
                <c:pt idx="65172">
                  <c:v>1.007080078125E-3</c:v>
                </c:pt>
                <c:pt idx="65173">
                  <c:v>1.007080078125E-3</c:v>
                </c:pt>
                <c:pt idx="65174">
                  <c:v>1.0068416595458984E-3</c:v>
                </c:pt>
                <c:pt idx="65175">
                  <c:v>1.007080078125E-3</c:v>
                </c:pt>
                <c:pt idx="65176">
                  <c:v>1.0080337524414063E-3</c:v>
                </c:pt>
                <c:pt idx="65177">
                  <c:v>1.007080078125E-3</c:v>
                </c:pt>
                <c:pt idx="65178">
                  <c:v>1.0068416595458984E-3</c:v>
                </c:pt>
                <c:pt idx="65179">
                  <c:v>1.007080078125E-3</c:v>
                </c:pt>
                <c:pt idx="65180">
                  <c:v>1.007080078125E-3</c:v>
                </c:pt>
                <c:pt idx="65181">
                  <c:v>1.0068416595458984E-3</c:v>
                </c:pt>
                <c:pt idx="65182">
                  <c:v>1.007080078125E-3</c:v>
                </c:pt>
                <c:pt idx="65183">
                  <c:v>1.007080078125E-3</c:v>
                </c:pt>
                <c:pt idx="65184">
                  <c:v>1.0068416595458984E-3</c:v>
                </c:pt>
                <c:pt idx="65185">
                  <c:v>1.007080078125E-3</c:v>
                </c:pt>
                <c:pt idx="65186">
                  <c:v>1.007080078125E-3</c:v>
                </c:pt>
                <c:pt idx="65187">
                  <c:v>1.0068416595458984E-3</c:v>
                </c:pt>
                <c:pt idx="65188">
                  <c:v>1.007080078125E-3</c:v>
                </c:pt>
                <c:pt idx="65189">
                  <c:v>1.0080337524414063E-3</c:v>
                </c:pt>
                <c:pt idx="65190">
                  <c:v>1.007080078125E-3</c:v>
                </c:pt>
                <c:pt idx="65191">
                  <c:v>1.0068416595458984E-3</c:v>
                </c:pt>
                <c:pt idx="65192">
                  <c:v>1.007080078125E-3</c:v>
                </c:pt>
                <c:pt idx="65193">
                  <c:v>1.0068416595458984E-3</c:v>
                </c:pt>
                <c:pt idx="65194">
                  <c:v>1.007080078125E-3</c:v>
                </c:pt>
                <c:pt idx="65195">
                  <c:v>1.007080078125E-3</c:v>
                </c:pt>
                <c:pt idx="65196">
                  <c:v>1.0068416595458984E-3</c:v>
                </c:pt>
                <c:pt idx="65197">
                  <c:v>1.007080078125E-3</c:v>
                </c:pt>
                <c:pt idx="65198">
                  <c:v>1.007080078125E-3</c:v>
                </c:pt>
                <c:pt idx="65199">
                  <c:v>1.0068416595458984E-3</c:v>
                </c:pt>
                <c:pt idx="65200">
                  <c:v>1.007080078125E-3</c:v>
                </c:pt>
                <c:pt idx="65201">
                  <c:v>1.0080337524414063E-3</c:v>
                </c:pt>
                <c:pt idx="65202">
                  <c:v>1.007080078125E-3</c:v>
                </c:pt>
                <c:pt idx="65203">
                  <c:v>1.0068416595458984E-3</c:v>
                </c:pt>
                <c:pt idx="65204">
                  <c:v>1.007080078125E-3</c:v>
                </c:pt>
                <c:pt idx="65205">
                  <c:v>1.007080078125E-3</c:v>
                </c:pt>
                <c:pt idx="65206">
                  <c:v>1.0068416595458984E-3</c:v>
                </c:pt>
                <c:pt idx="65207">
                  <c:v>1.007080078125E-3</c:v>
                </c:pt>
                <c:pt idx="65208">
                  <c:v>1.007080078125E-3</c:v>
                </c:pt>
                <c:pt idx="65209">
                  <c:v>1.0068416595458984E-3</c:v>
                </c:pt>
                <c:pt idx="65210">
                  <c:v>1.007080078125E-3</c:v>
                </c:pt>
                <c:pt idx="65211">
                  <c:v>1.007080078125E-3</c:v>
                </c:pt>
                <c:pt idx="65212">
                  <c:v>1.0068416595458984E-3</c:v>
                </c:pt>
                <c:pt idx="65213">
                  <c:v>1.007080078125E-3</c:v>
                </c:pt>
                <c:pt idx="65214">
                  <c:v>1.0080337524414063E-3</c:v>
                </c:pt>
                <c:pt idx="65215">
                  <c:v>1.0068416595458984E-3</c:v>
                </c:pt>
                <c:pt idx="65216">
                  <c:v>1.007080078125E-3</c:v>
                </c:pt>
                <c:pt idx="65217">
                  <c:v>1.007080078125E-3</c:v>
                </c:pt>
                <c:pt idx="65218">
                  <c:v>1.0068416595458984E-3</c:v>
                </c:pt>
                <c:pt idx="65219">
                  <c:v>1.007080078125E-3</c:v>
                </c:pt>
                <c:pt idx="65220">
                  <c:v>1.007080078125E-3</c:v>
                </c:pt>
                <c:pt idx="65221">
                  <c:v>1.0068416595458984E-3</c:v>
                </c:pt>
                <c:pt idx="65222">
                  <c:v>1.007080078125E-3</c:v>
                </c:pt>
                <c:pt idx="65223">
                  <c:v>1.007080078125E-3</c:v>
                </c:pt>
                <c:pt idx="65224">
                  <c:v>1.0068416595458984E-3</c:v>
                </c:pt>
                <c:pt idx="65225">
                  <c:v>1.007080078125E-3</c:v>
                </c:pt>
                <c:pt idx="65226">
                  <c:v>1.0080337524414063E-3</c:v>
                </c:pt>
                <c:pt idx="65227">
                  <c:v>1.007080078125E-3</c:v>
                </c:pt>
                <c:pt idx="65228">
                  <c:v>1.0068416595458984E-3</c:v>
                </c:pt>
                <c:pt idx="65229">
                  <c:v>1.007080078125E-3</c:v>
                </c:pt>
                <c:pt idx="65230">
                  <c:v>1.007080078125E-3</c:v>
                </c:pt>
                <c:pt idx="65231">
                  <c:v>1.0068416595458984E-3</c:v>
                </c:pt>
                <c:pt idx="65232">
                  <c:v>1.007080078125E-3</c:v>
                </c:pt>
                <c:pt idx="65233">
                  <c:v>1.007080078125E-3</c:v>
                </c:pt>
                <c:pt idx="65234">
                  <c:v>1.0068416595458984E-3</c:v>
                </c:pt>
                <c:pt idx="65235">
                  <c:v>1.007080078125E-3</c:v>
                </c:pt>
                <c:pt idx="65236">
                  <c:v>1.007080078125E-3</c:v>
                </c:pt>
                <c:pt idx="65237">
                  <c:v>1.0068416595458984E-3</c:v>
                </c:pt>
                <c:pt idx="65238">
                  <c:v>1.007080078125E-3</c:v>
                </c:pt>
                <c:pt idx="65239">
                  <c:v>1.0080337524414063E-3</c:v>
                </c:pt>
                <c:pt idx="65240">
                  <c:v>1.0068416595458984E-3</c:v>
                </c:pt>
                <c:pt idx="65241">
                  <c:v>1.007080078125E-3</c:v>
                </c:pt>
                <c:pt idx="65242">
                  <c:v>1.007080078125E-3</c:v>
                </c:pt>
                <c:pt idx="65243">
                  <c:v>1.0068416595458984E-3</c:v>
                </c:pt>
                <c:pt idx="65244">
                  <c:v>1.007080078125E-3</c:v>
                </c:pt>
                <c:pt idx="65245">
                  <c:v>1.007080078125E-3</c:v>
                </c:pt>
                <c:pt idx="65246">
                  <c:v>1.0068416595458984E-3</c:v>
                </c:pt>
                <c:pt idx="65247">
                  <c:v>1.007080078125E-3</c:v>
                </c:pt>
                <c:pt idx="65248">
                  <c:v>1.007080078125E-3</c:v>
                </c:pt>
                <c:pt idx="65249">
                  <c:v>1.0068416595458984E-3</c:v>
                </c:pt>
                <c:pt idx="65250">
                  <c:v>1.007080078125E-3</c:v>
                </c:pt>
                <c:pt idx="65251">
                  <c:v>1.0080337524414063E-3</c:v>
                </c:pt>
                <c:pt idx="65252">
                  <c:v>1.007080078125E-3</c:v>
                </c:pt>
                <c:pt idx="65253">
                  <c:v>1.0068416595458984E-3</c:v>
                </c:pt>
                <c:pt idx="65254">
                  <c:v>1.007080078125E-3</c:v>
                </c:pt>
                <c:pt idx="65255">
                  <c:v>1.007080078125E-3</c:v>
                </c:pt>
                <c:pt idx="65256">
                  <c:v>1.0068416595458984E-3</c:v>
                </c:pt>
                <c:pt idx="65257">
                  <c:v>1.007080078125E-3</c:v>
                </c:pt>
                <c:pt idx="65258">
                  <c:v>1.007080078125E-3</c:v>
                </c:pt>
                <c:pt idx="65259">
                  <c:v>1.0068416595458984E-3</c:v>
                </c:pt>
                <c:pt idx="65260">
                  <c:v>1.007080078125E-3</c:v>
                </c:pt>
                <c:pt idx="65261">
                  <c:v>1.007080078125E-3</c:v>
                </c:pt>
                <c:pt idx="65262">
                  <c:v>1.0068416595458984E-3</c:v>
                </c:pt>
                <c:pt idx="65263">
                  <c:v>1.007080078125E-3</c:v>
                </c:pt>
                <c:pt idx="65264">
                  <c:v>1.0080337524414063E-3</c:v>
                </c:pt>
                <c:pt idx="65265">
                  <c:v>1.0068416595458984E-3</c:v>
                </c:pt>
                <c:pt idx="65266">
                  <c:v>1.007080078125E-3</c:v>
                </c:pt>
                <c:pt idx="65267">
                  <c:v>1.007080078125E-3</c:v>
                </c:pt>
                <c:pt idx="65268">
                  <c:v>1.0068416595458984E-3</c:v>
                </c:pt>
                <c:pt idx="65269">
                  <c:v>1.007080078125E-3</c:v>
                </c:pt>
                <c:pt idx="65270">
                  <c:v>1.007080078125E-3</c:v>
                </c:pt>
                <c:pt idx="65271">
                  <c:v>1.0068416595458984E-3</c:v>
                </c:pt>
                <c:pt idx="65272">
                  <c:v>1.007080078125E-3</c:v>
                </c:pt>
                <c:pt idx="65273">
                  <c:v>1.007080078125E-3</c:v>
                </c:pt>
                <c:pt idx="65274">
                  <c:v>1.0068416595458984E-3</c:v>
                </c:pt>
                <c:pt idx="65275">
                  <c:v>1.007080078125E-3</c:v>
                </c:pt>
                <c:pt idx="65276">
                  <c:v>1.0080337524414063E-3</c:v>
                </c:pt>
                <c:pt idx="65277">
                  <c:v>1.007080078125E-3</c:v>
                </c:pt>
                <c:pt idx="65278">
                  <c:v>1.0068416595458984E-3</c:v>
                </c:pt>
                <c:pt idx="65279">
                  <c:v>1.007080078125E-3</c:v>
                </c:pt>
                <c:pt idx="65280">
                  <c:v>1.007080078125E-3</c:v>
                </c:pt>
                <c:pt idx="65281">
                  <c:v>1.0068416595458984E-3</c:v>
                </c:pt>
                <c:pt idx="65282">
                  <c:v>1.007080078125E-3</c:v>
                </c:pt>
                <c:pt idx="65283">
                  <c:v>1.007080078125E-3</c:v>
                </c:pt>
                <c:pt idx="65284">
                  <c:v>1.0068416595458984E-3</c:v>
                </c:pt>
                <c:pt idx="65285">
                  <c:v>1.007080078125E-3</c:v>
                </c:pt>
                <c:pt idx="65286">
                  <c:v>1.007080078125E-3</c:v>
                </c:pt>
                <c:pt idx="65287">
                  <c:v>1.0068416595458984E-3</c:v>
                </c:pt>
                <c:pt idx="65288">
                  <c:v>1.007080078125E-3</c:v>
                </c:pt>
                <c:pt idx="65289">
                  <c:v>1.0080337524414063E-3</c:v>
                </c:pt>
                <c:pt idx="65290">
                  <c:v>1.0068416595458984E-3</c:v>
                </c:pt>
                <c:pt idx="65291">
                  <c:v>1.007080078125E-3</c:v>
                </c:pt>
                <c:pt idx="65292">
                  <c:v>1.007080078125E-3</c:v>
                </c:pt>
                <c:pt idx="65293">
                  <c:v>1.0068416595458984E-3</c:v>
                </c:pt>
                <c:pt idx="65294">
                  <c:v>1.007080078125E-3</c:v>
                </c:pt>
                <c:pt idx="65295">
                  <c:v>1.007080078125E-3</c:v>
                </c:pt>
                <c:pt idx="65296">
                  <c:v>1.0068416595458984E-3</c:v>
                </c:pt>
                <c:pt idx="65297">
                  <c:v>1.007080078125E-3</c:v>
                </c:pt>
                <c:pt idx="65298">
                  <c:v>1.007080078125E-3</c:v>
                </c:pt>
                <c:pt idx="65299">
                  <c:v>1.0068416595458984E-3</c:v>
                </c:pt>
                <c:pt idx="65300">
                  <c:v>1.007080078125E-3</c:v>
                </c:pt>
                <c:pt idx="65301">
                  <c:v>1.0080337524414063E-3</c:v>
                </c:pt>
                <c:pt idx="65302">
                  <c:v>1.007080078125E-3</c:v>
                </c:pt>
                <c:pt idx="65303">
                  <c:v>1.0068416595458984E-3</c:v>
                </c:pt>
                <c:pt idx="65304">
                  <c:v>1.007080078125E-3</c:v>
                </c:pt>
                <c:pt idx="65305">
                  <c:v>1.007080078125E-3</c:v>
                </c:pt>
                <c:pt idx="65306">
                  <c:v>1.0068416595458984E-3</c:v>
                </c:pt>
                <c:pt idx="65307">
                  <c:v>1.007080078125E-3</c:v>
                </c:pt>
                <c:pt idx="65308">
                  <c:v>1.007080078125E-3</c:v>
                </c:pt>
                <c:pt idx="65309">
                  <c:v>1.0068416595458984E-3</c:v>
                </c:pt>
                <c:pt idx="65310">
                  <c:v>1.007080078125E-3</c:v>
                </c:pt>
                <c:pt idx="65311">
                  <c:v>1.007080078125E-3</c:v>
                </c:pt>
                <c:pt idx="65312">
                  <c:v>1.0068416595458984E-3</c:v>
                </c:pt>
                <c:pt idx="65313">
                  <c:v>1.007080078125E-3</c:v>
                </c:pt>
                <c:pt idx="65314">
                  <c:v>1.0080337524414063E-3</c:v>
                </c:pt>
                <c:pt idx="65315">
                  <c:v>1.0068416595458984E-3</c:v>
                </c:pt>
                <c:pt idx="65316">
                  <c:v>1.007080078125E-3</c:v>
                </c:pt>
                <c:pt idx="65317">
                  <c:v>1.007080078125E-3</c:v>
                </c:pt>
                <c:pt idx="65318">
                  <c:v>1.0068416595458984E-3</c:v>
                </c:pt>
                <c:pt idx="65319">
                  <c:v>1.007080078125E-3</c:v>
                </c:pt>
                <c:pt idx="65320">
                  <c:v>1.007080078125E-3</c:v>
                </c:pt>
                <c:pt idx="65321">
                  <c:v>1.0068416595458984E-3</c:v>
                </c:pt>
                <c:pt idx="65322">
                  <c:v>1.007080078125E-3</c:v>
                </c:pt>
                <c:pt idx="65323">
                  <c:v>1.007080078125E-3</c:v>
                </c:pt>
                <c:pt idx="65324">
                  <c:v>1.0068416595458984E-3</c:v>
                </c:pt>
                <c:pt idx="65325">
                  <c:v>1.007080078125E-3</c:v>
                </c:pt>
                <c:pt idx="65326">
                  <c:v>1.0080337524414063E-3</c:v>
                </c:pt>
                <c:pt idx="65327">
                  <c:v>1.007080078125E-3</c:v>
                </c:pt>
                <c:pt idx="65328">
                  <c:v>1.0068416595458984E-3</c:v>
                </c:pt>
                <c:pt idx="65329">
                  <c:v>1.007080078125E-3</c:v>
                </c:pt>
                <c:pt idx="65330">
                  <c:v>1.007080078125E-3</c:v>
                </c:pt>
                <c:pt idx="65331">
                  <c:v>1.0068416595458984E-3</c:v>
                </c:pt>
                <c:pt idx="65332">
                  <c:v>1.007080078125E-3</c:v>
                </c:pt>
                <c:pt idx="65333">
                  <c:v>1.007080078125E-3</c:v>
                </c:pt>
                <c:pt idx="65334">
                  <c:v>1.0068416595458984E-3</c:v>
                </c:pt>
                <c:pt idx="65335">
                  <c:v>1.007080078125E-3</c:v>
                </c:pt>
                <c:pt idx="65336">
                  <c:v>1.007080078125E-3</c:v>
                </c:pt>
                <c:pt idx="65337">
                  <c:v>1.0068416595458984E-3</c:v>
                </c:pt>
                <c:pt idx="65338">
                  <c:v>1.007080078125E-3</c:v>
                </c:pt>
                <c:pt idx="65339">
                  <c:v>1.0080337524414063E-3</c:v>
                </c:pt>
                <c:pt idx="65340">
                  <c:v>1.0068416595458984E-3</c:v>
                </c:pt>
                <c:pt idx="65341">
                  <c:v>1.007080078125E-3</c:v>
                </c:pt>
                <c:pt idx="65342">
                  <c:v>1.007080078125E-3</c:v>
                </c:pt>
                <c:pt idx="65343">
                  <c:v>1.0068416595458984E-3</c:v>
                </c:pt>
                <c:pt idx="65344">
                  <c:v>1.007080078125E-3</c:v>
                </c:pt>
                <c:pt idx="65345">
                  <c:v>1.007080078125E-3</c:v>
                </c:pt>
                <c:pt idx="65346">
                  <c:v>1.0068416595458984E-3</c:v>
                </c:pt>
                <c:pt idx="65347">
                  <c:v>1.007080078125E-3</c:v>
                </c:pt>
                <c:pt idx="65348">
                  <c:v>1.007080078125E-3</c:v>
                </c:pt>
                <c:pt idx="65349">
                  <c:v>1.0068416595458984E-3</c:v>
                </c:pt>
                <c:pt idx="65350">
                  <c:v>1.007080078125E-3</c:v>
                </c:pt>
                <c:pt idx="65351">
                  <c:v>1.0080337524414063E-3</c:v>
                </c:pt>
                <c:pt idx="65352">
                  <c:v>1.007080078125E-3</c:v>
                </c:pt>
                <c:pt idx="65353">
                  <c:v>1.0068416595458984E-3</c:v>
                </c:pt>
                <c:pt idx="65354">
                  <c:v>1.007080078125E-3</c:v>
                </c:pt>
                <c:pt idx="65355">
                  <c:v>1.007080078125E-3</c:v>
                </c:pt>
                <c:pt idx="65356">
                  <c:v>1.0068416595458984E-3</c:v>
                </c:pt>
                <c:pt idx="65357">
                  <c:v>1.007080078125E-3</c:v>
                </c:pt>
                <c:pt idx="65358">
                  <c:v>1.007080078125E-3</c:v>
                </c:pt>
                <c:pt idx="65359">
                  <c:v>1.0068416595458984E-3</c:v>
                </c:pt>
                <c:pt idx="65360">
                  <c:v>1.007080078125E-3</c:v>
                </c:pt>
                <c:pt idx="65361">
                  <c:v>1.007080078125E-3</c:v>
                </c:pt>
                <c:pt idx="65362">
                  <c:v>1.0068416595458984E-3</c:v>
                </c:pt>
                <c:pt idx="65363">
                  <c:v>1.007080078125E-3</c:v>
                </c:pt>
                <c:pt idx="65364">
                  <c:v>1.0080337524414063E-3</c:v>
                </c:pt>
                <c:pt idx="65365">
                  <c:v>1.0068416595458984E-3</c:v>
                </c:pt>
                <c:pt idx="65366">
                  <c:v>1.007080078125E-3</c:v>
                </c:pt>
                <c:pt idx="65367">
                  <c:v>1.007080078125E-3</c:v>
                </c:pt>
                <c:pt idx="65368">
                  <c:v>1.0068416595458984E-3</c:v>
                </c:pt>
                <c:pt idx="65369">
                  <c:v>1.007080078125E-3</c:v>
                </c:pt>
                <c:pt idx="65370">
                  <c:v>1.007080078125E-3</c:v>
                </c:pt>
                <c:pt idx="65371">
                  <c:v>1.0068416595458984E-3</c:v>
                </c:pt>
                <c:pt idx="65372">
                  <c:v>1.007080078125E-3</c:v>
                </c:pt>
                <c:pt idx="65373">
                  <c:v>1.007080078125E-3</c:v>
                </c:pt>
                <c:pt idx="65374">
                  <c:v>1.0068416595458984E-3</c:v>
                </c:pt>
                <c:pt idx="65375">
                  <c:v>1.007080078125E-3</c:v>
                </c:pt>
                <c:pt idx="65376">
                  <c:v>1.0080337524414063E-3</c:v>
                </c:pt>
                <c:pt idx="65377">
                  <c:v>1.007080078125E-3</c:v>
                </c:pt>
                <c:pt idx="65378">
                  <c:v>1.0068416595458984E-3</c:v>
                </c:pt>
                <c:pt idx="65379">
                  <c:v>1.007080078125E-3</c:v>
                </c:pt>
                <c:pt idx="65380">
                  <c:v>1.007080078125E-3</c:v>
                </c:pt>
                <c:pt idx="65381">
                  <c:v>1.0068416595458984E-3</c:v>
                </c:pt>
                <c:pt idx="65382">
                  <c:v>1.007080078125E-3</c:v>
                </c:pt>
                <c:pt idx="65383">
                  <c:v>1.007080078125E-3</c:v>
                </c:pt>
                <c:pt idx="65384">
                  <c:v>1.0068416595458984E-3</c:v>
                </c:pt>
                <c:pt idx="65385">
                  <c:v>1.007080078125E-3</c:v>
                </c:pt>
                <c:pt idx="65386">
                  <c:v>1.007080078125E-3</c:v>
                </c:pt>
                <c:pt idx="65387">
                  <c:v>1.0068416595458984E-3</c:v>
                </c:pt>
                <c:pt idx="65388">
                  <c:v>1.007080078125E-3</c:v>
                </c:pt>
                <c:pt idx="65389">
                  <c:v>1.0080337524414063E-3</c:v>
                </c:pt>
                <c:pt idx="65390">
                  <c:v>1.0068416595458984E-3</c:v>
                </c:pt>
                <c:pt idx="65391">
                  <c:v>1.007080078125E-3</c:v>
                </c:pt>
                <c:pt idx="65392">
                  <c:v>1.007080078125E-3</c:v>
                </c:pt>
                <c:pt idx="65393">
                  <c:v>1.0068416595458984E-3</c:v>
                </c:pt>
                <c:pt idx="65394">
                  <c:v>1.007080078125E-3</c:v>
                </c:pt>
                <c:pt idx="65395">
                  <c:v>1.007080078125E-3</c:v>
                </c:pt>
                <c:pt idx="65396">
                  <c:v>1.0068416595458984E-3</c:v>
                </c:pt>
                <c:pt idx="65397">
                  <c:v>1.007080078125E-3</c:v>
                </c:pt>
                <c:pt idx="65398">
                  <c:v>1.007080078125E-3</c:v>
                </c:pt>
                <c:pt idx="65399">
                  <c:v>1.0068416595458984E-3</c:v>
                </c:pt>
                <c:pt idx="65400">
                  <c:v>1.007080078125E-3</c:v>
                </c:pt>
                <c:pt idx="65401">
                  <c:v>1.0080337524414063E-3</c:v>
                </c:pt>
                <c:pt idx="65402">
                  <c:v>1.007080078125E-3</c:v>
                </c:pt>
                <c:pt idx="65403">
                  <c:v>1.0068416595458984E-3</c:v>
                </c:pt>
                <c:pt idx="65404">
                  <c:v>1.007080078125E-3</c:v>
                </c:pt>
                <c:pt idx="65405">
                  <c:v>1.007080078125E-3</c:v>
                </c:pt>
                <c:pt idx="65406">
                  <c:v>1.0068416595458984E-3</c:v>
                </c:pt>
                <c:pt idx="65407">
                  <c:v>1.007080078125E-3</c:v>
                </c:pt>
                <c:pt idx="65408">
                  <c:v>1.007080078125E-3</c:v>
                </c:pt>
                <c:pt idx="65409">
                  <c:v>1.0068416595458984E-3</c:v>
                </c:pt>
                <c:pt idx="65410">
                  <c:v>1.007080078125E-3</c:v>
                </c:pt>
                <c:pt idx="65411">
                  <c:v>1.007080078125E-3</c:v>
                </c:pt>
                <c:pt idx="65412">
                  <c:v>1.0068416595458984E-3</c:v>
                </c:pt>
                <c:pt idx="65413">
                  <c:v>1.007080078125E-3</c:v>
                </c:pt>
                <c:pt idx="65414">
                  <c:v>1.0080337524414063E-3</c:v>
                </c:pt>
                <c:pt idx="65415">
                  <c:v>1.0068416595458984E-3</c:v>
                </c:pt>
                <c:pt idx="65416">
                  <c:v>1.007080078125E-3</c:v>
                </c:pt>
                <c:pt idx="65417">
                  <c:v>1.007080078125E-3</c:v>
                </c:pt>
                <c:pt idx="65418">
                  <c:v>1.0068416595458984E-3</c:v>
                </c:pt>
                <c:pt idx="65419">
                  <c:v>1.007080078125E-3</c:v>
                </c:pt>
                <c:pt idx="65420">
                  <c:v>1.007080078125E-3</c:v>
                </c:pt>
                <c:pt idx="65421">
                  <c:v>1.0068416595458984E-3</c:v>
                </c:pt>
                <c:pt idx="65422">
                  <c:v>1.007080078125E-3</c:v>
                </c:pt>
                <c:pt idx="65423">
                  <c:v>1.007080078125E-3</c:v>
                </c:pt>
                <c:pt idx="65424">
                  <c:v>1.0068416595458984E-3</c:v>
                </c:pt>
                <c:pt idx="65425">
                  <c:v>1.007080078125E-3</c:v>
                </c:pt>
                <c:pt idx="65426">
                  <c:v>1.0080337524414063E-3</c:v>
                </c:pt>
                <c:pt idx="65427">
                  <c:v>1.007080078125E-3</c:v>
                </c:pt>
                <c:pt idx="65428">
                  <c:v>1.0068416595458984E-3</c:v>
                </c:pt>
                <c:pt idx="65429">
                  <c:v>1.007080078125E-3</c:v>
                </c:pt>
                <c:pt idx="65430">
                  <c:v>1.007080078125E-3</c:v>
                </c:pt>
                <c:pt idx="65431">
                  <c:v>1.0068416595458984E-3</c:v>
                </c:pt>
                <c:pt idx="65432">
                  <c:v>1.007080078125E-3</c:v>
                </c:pt>
                <c:pt idx="65433">
                  <c:v>1.007080078125E-3</c:v>
                </c:pt>
                <c:pt idx="65434">
                  <c:v>1.0068416595458984E-3</c:v>
                </c:pt>
                <c:pt idx="65435">
                  <c:v>1.007080078125E-3</c:v>
                </c:pt>
                <c:pt idx="65436">
                  <c:v>1.007080078125E-3</c:v>
                </c:pt>
                <c:pt idx="65437">
                  <c:v>1.0068416595458984E-3</c:v>
                </c:pt>
                <c:pt idx="65438">
                  <c:v>1.0080337524414063E-3</c:v>
                </c:pt>
                <c:pt idx="65439">
                  <c:v>1.007080078125E-3</c:v>
                </c:pt>
                <c:pt idx="65440">
                  <c:v>1.0068416595458984E-3</c:v>
                </c:pt>
                <c:pt idx="65441">
                  <c:v>1.007080078125E-3</c:v>
                </c:pt>
                <c:pt idx="65442">
                  <c:v>1.007080078125E-3</c:v>
                </c:pt>
                <c:pt idx="65443">
                  <c:v>1.0068416595458984E-3</c:v>
                </c:pt>
                <c:pt idx="65444">
                  <c:v>1.007080078125E-3</c:v>
                </c:pt>
                <c:pt idx="65445">
                  <c:v>1.007080078125E-3</c:v>
                </c:pt>
                <c:pt idx="65446">
                  <c:v>1.0068416595458984E-3</c:v>
                </c:pt>
                <c:pt idx="65447">
                  <c:v>1.007080078125E-3</c:v>
                </c:pt>
                <c:pt idx="65448">
                  <c:v>1.007080078125E-3</c:v>
                </c:pt>
                <c:pt idx="65449">
                  <c:v>1.0068416595458984E-3</c:v>
                </c:pt>
                <c:pt idx="65450">
                  <c:v>1.007080078125E-3</c:v>
                </c:pt>
                <c:pt idx="65451">
                  <c:v>1.0080337524414063E-3</c:v>
                </c:pt>
                <c:pt idx="65452">
                  <c:v>1.007080078125E-3</c:v>
                </c:pt>
                <c:pt idx="65453">
                  <c:v>1.0068416595458984E-3</c:v>
                </c:pt>
                <c:pt idx="65454">
                  <c:v>1.007080078125E-3</c:v>
                </c:pt>
                <c:pt idx="65455">
                  <c:v>1.007080078125E-3</c:v>
                </c:pt>
                <c:pt idx="65456">
                  <c:v>1.0068416595458984E-3</c:v>
                </c:pt>
                <c:pt idx="65457">
                  <c:v>1.007080078125E-3</c:v>
                </c:pt>
                <c:pt idx="65458">
                  <c:v>1.007080078125E-3</c:v>
                </c:pt>
                <c:pt idx="65459">
                  <c:v>1.0068416595458984E-3</c:v>
                </c:pt>
                <c:pt idx="65460">
                  <c:v>1.007080078125E-3</c:v>
                </c:pt>
                <c:pt idx="65461">
                  <c:v>1.007080078125E-3</c:v>
                </c:pt>
                <c:pt idx="65462">
                  <c:v>1.0068416595458984E-3</c:v>
                </c:pt>
                <c:pt idx="65463">
                  <c:v>1.0080337524414063E-3</c:v>
                </c:pt>
                <c:pt idx="65464">
                  <c:v>1.007080078125E-3</c:v>
                </c:pt>
                <c:pt idx="65465">
                  <c:v>1.0068416595458984E-3</c:v>
                </c:pt>
                <c:pt idx="65466">
                  <c:v>1.007080078125E-3</c:v>
                </c:pt>
                <c:pt idx="65467">
                  <c:v>1.007080078125E-3</c:v>
                </c:pt>
                <c:pt idx="65468">
                  <c:v>1.0068416595458984E-3</c:v>
                </c:pt>
                <c:pt idx="65469">
                  <c:v>1.007080078125E-3</c:v>
                </c:pt>
                <c:pt idx="65470">
                  <c:v>1.007080078125E-3</c:v>
                </c:pt>
                <c:pt idx="65471">
                  <c:v>1.0068416595458984E-3</c:v>
                </c:pt>
                <c:pt idx="65472">
                  <c:v>1.007080078125E-3</c:v>
                </c:pt>
                <c:pt idx="65473">
                  <c:v>1.007080078125E-3</c:v>
                </c:pt>
                <c:pt idx="65474">
                  <c:v>1.0068416595458984E-3</c:v>
                </c:pt>
                <c:pt idx="65475">
                  <c:v>1.007080078125E-3</c:v>
                </c:pt>
                <c:pt idx="65476">
                  <c:v>1.0080337524414063E-3</c:v>
                </c:pt>
                <c:pt idx="65477">
                  <c:v>1.007080078125E-3</c:v>
                </c:pt>
                <c:pt idx="65478">
                  <c:v>1.0068416595458984E-3</c:v>
                </c:pt>
                <c:pt idx="65479">
                  <c:v>1.007080078125E-3</c:v>
                </c:pt>
                <c:pt idx="65480">
                  <c:v>1.007080078125E-3</c:v>
                </c:pt>
                <c:pt idx="65481">
                  <c:v>1.0068416595458984E-3</c:v>
                </c:pt>
                <c:pt idx="65482">
                  <c:v>2.01416015625E-3</c:v>
                </c:pt>
                <c:pt idx="65483">
                  <c:v>1.0068416595458984E-3</c:v>
                </c:pt>
                <c:pt idx="65484">
                  <c:v>1.007080078125E-3</c:v>
                </c:pt>
                <c:pt idx="65485">
                  <c:v>1.007080078125E-3</c:v>
                </c:pt>
                <c:pt idx="65486">
                  <c:v>1.0068416595458984E-3</c:v>
                </c:pt>
                <c:pt idx="65487">
                  <c:v>1.0080337524414063E-3</c:v>
                </c:pt>
                <c:pt idx="65488">
                  <c:v>1.007080078125E-3</c:v>
                </c:pt>
                <c:pt idx="65489">
                  <c:v>1.0068416595458984E-3</c:v>
                </c:pt>
                <c:pt idx="65490">
                  <c:v>1.007080078125E-3</c:v>
                </c:pt>
                <c:pt idx="65491">
                  <c:v>1.007080078125E-3</c:v>
                </c:pt>
                <c:pt idx="65492">
                  <c:v>1.0068416595458984E-3</c:v>
                </c:pt>
                <c:pt idx="65493">
                  <c:v>1.007080078125E-3</c:v>
                </c:pt>
                <c:pt idx="65494">
                  <c:v>1.007080078125E-3</c:v>
                </c:pt>
                <c:pt idx="65495">
                  <c:v>1.0068416595458984E-3</c:v>
                </c:pt>
                <c:pt idx="65496">
                  <c:v>1.007080078125E-3</c:v>
                </c:pt>
                <c:pt idx="65497">
                  <c:v>1.007080078125E-3</c:v>
                </c:pt>
                <c:pt idx="65498">
                  <c:v>1.0068416595458984E-3</c:v>
                </c:pt>
                <c:pt idx="65499">
                  <c:v>1.007080078125E-3</c:v>
                </c:pt>
                <c:pt idx="65500">
                  <c:v>1.0080337524414063E-3</c:v>
                </c:pt>
                <c:pt idx="65501">
                  <c:v>1.007080078125E-3</c:v>
                </c:pt>
                <c:pt idx="65502">
                  <c:v>1.0068416595458984E-3</c:v>
                </c:pt>
                <c:pt idx="65503">
                  <c:v>1.007080078125E-3</c:v>
                </c:pt>
                <c:pt idx="65504">
                  <c:v>1.007080078125E-3</c:v>
                </c:pt>
                <c:pt idx="65505">
                  <c:v>1.0068416595458984E-3</c:v>
                </c:pt>
                <c:pt idx="65506">
                  <c:v>1.007080078125E-3</c:v>
                </c:pt>
                <c:pt idx="65507">
                  <c:v>1.007080078125E-3</c:v>
                </c:pt>
                <c:pt idx="65508">
                  <c:v>1.0068416595458984E-3</c:v>
                </c:pt>
                <c:pt idx="65509">
                  <c:v>1.007080078125E-3</c:v>
                </c:pt>
                <c:pt idx="65510">
                  <c:v>1.007080078125E-3</c:v>
                </c:pt>
                <c:pt idx="65511">
                  <c:v>1.0068416595458984E-3</c:v>
                </c:pt>
                <c:pt idx="65512">
                  <c:v>1.0080337524414063E-3</c:v>
                </c:pt>
                <c:pt idx="65513">
                  <c:v>1.007080078125E-3</c:v>
                </c:pt>
                <c:pt idx="65514">
                  <c:v>1.0068416595458984E-3</c:v>
                </c:pt>
                <c:pt idx="65515">
                  <c:v>1.007080078125E-3</c:v>
                </c:pt>
                <c:pt idx="65516">
                  <c:v>1.007080078125E-3</c:v>
                </c:pt>
                <c:pt idx="65517">
                  <c:v>1.0068416595458984E-3</c:v>
                </c:pt>
                <c:pt idx="65518">
                  <c:v>1.007080078125E-3</c:v>
                </c:pt>
                <c:pt idx="65519">
                  <c:v>1.007080078125E-3</c:v>
                </c:pt>
                <c:pt idx="65520">
                  <c:v>1.0068416595458984E-3</c:v>
                </c:pt>
                <c:pt idx="65521">
                  <c:v>1.007080078125E-3</c:v>
                </c:pt>
                <c:pt idx="65522">
                  <c:v>1.007080078125E-3</c:v>
                </c:pt>
                <c:pt idx="65523">
                  <c:v>1.0068416595458984E-3</c:v>
                </c:pt>
                <c:pt idx="65524">
                  <c:v>1.007080078125E-3</c:v>
                </c:pt>
                <c:pt idx="65525">
                  <c:v>1.0080337524414063E-3</c:v>
                </c:pt>
                <c:pt idx="65526">
                  <c:v>1.007080078125E-3</c:v>
                </c:pt>
                <c:pt idx="65527">
                  <c:v>1.0068416595458984E-3</c:v>
                </c:pt>
                <c:pt idx="65528">
                  <c:v>1.007080078125E-3</c:v>
                </c:pt>
                <c:pt idx="65529">
                  <c:v>1.007080078125E-3</c:v>
                </c:pt>
                <c:pt idx="65530">
                  <c:v>1.0068416595458984E-3</c:v>
                </c:pt>
                <c:pt idx="65531">
                  <c:v>1.007080078125E-3</c:v>
                </c:pt>
                <c:pt idx="65532">
                  <c:v>1.007080078125E-3</c:v>
                </c:pt>
                <c:pt idx="65533">
                  <c:v>1.0068416595458984E-3</c:v>
                </c:pt>
                <c:pt idx="65534">
                  <c:v>1.007080078125E-3</c:v>
                </c:pt>
                <c:pt idx="65535">
                  <c:v>1.007080078125E-3</c:v>
                </c:pt>
                <c:pt idx="65536">
                  <c:v>1.0068416595458984E-3</c:v>
                </c:pt>
                <c:pt idx="65537">
                  <c:v>1.0080337524414063E-3</c:v>
                </c:pt>
                <c:pt idx="65538">
                  <c:v>1.007080078125E-3</c:v>
                </c:pt>
                <c:pt idx="65539">
                  <c:v>1.0068416595458984E-3</c:v>
                </c:pt>
                <c:pt idx="65540">
                  <c:v>1.007080078125E-3</c:v>
                </c:pt>
                <c:pt idx="65541">
                  <c:v>1.007080078125E-3</c:v>
                </c:pt>
                <c:pt idx="65542">
                  <c:v>1.0068416595458984E-3</c:v>
                </c:pt>
                <c:pt idx="65543">
                  <c:v>1.007080078125E-3</c:v>
                </c:pt>
                <c:pt idx="65544">
                  <c:v>1.007080078125E-3</c:v>
                </c:pt>
                <c:pt idx="65545">
                  <c:v>1.0068416595458984E-3</c:v>
                </c:pt>
                <c:pt idx="65546">
                  <c:v>1.007080078125E-3</c:v>
                </c:pt>
                <c:pt idx="65547">
                  <c:v>1.007080078125E-3</c:v>
                </c:pt>
                <c:pt idx="65548">
                  <c:v>1.0068416595458984E-3</c:v>
                </c:pt>
                <c:pt idx="65549">
                  <c:v>1.007080078125E-3</c:v>
                </c:pt>
                <c:pt idx="65550">
                  <c:v>1.0080337524414063E-3</c:v>
                </c:pt>
                <c:pt idx="65551">
                  <c:v>1.007080078125E-3</c:v>
                </c:pt>
                <c:pt idx="65552">
                  <c:v>1.0068416595458984E-3</c:v>
                </c:pt>
                <c:pt idx="65553">
                  <c:v>1.007080078125E-3</c:v>
                </c:pt>
                <c:pt idx="65554">
                  <c:v>1.007080078125E-3</c:v>
                </c:pt>
                <c:pt idx="65555">
                  <c:v>1.0068416595458984E-3</c:v>
                </c:pt>
                <c:pt idx="65556">
                  <c:v>1.007080078125E-3</c:v>
                </c:pt>
                <c:pt idx="65557">
                  <c:v>1.007080078125E-3</c:v>
                </c:pt>
                <c:pt idx="65558">
                  <c:v>1.0068416595458984E-3</c:v>
                </c:pt>
                <c:pt idx="65559">
                  <c:v>1.007080078125E-3</c:v>
                </c:pt>
                <c:pt idx="65560">
                  <c:v>1.007080078125E-3</c:v>
                </c:pt>
                <c:pt idx="65561">
                  <c:v>1.0068416595458984E-3</c:v>
                </c:pt>
                <c:pt idx="65562">
                  <c:v>1.0080337524414063E-3</c:v>
                </c:pt>
                <c:pt idx="65563">
                  <c:v>1.007080078125E-3</c:v>
                </c:pt>
                <c:pt idx="65564">
                  <c:v>1.0068416595458984E-3</c:v>
                </c:pt>
                <c:pt idx="65565">
                  <c:v>1.007080078125E-3</c:v>
                </c:pt>
                <c:pt idx="65566">
                  <c:v>1.007080078125E-3</c:v>
                </c:pt>
                <c:pt idx="65567">
                  <c:v>1.0068416595458984E-3</c:v>
                </c:pt>
                <c:pt idx="65568">
                  <c:v>1.007080078125E-3</c:v>
                </c:pt>
                <c:pt idx="65569">
                  <c:v>1.007080078125E-3</c:v>
                </c:pt>
                <c:pt idx="65570">
                  <c:v>1.0068416595458984E-3</c:v>
                </c:pt>
                <c:pt idx="65571">
                  <c:v>1.007080078125E-3</c:v>
                </c:pt>
                <c:pt idx="65572">
                  <c:v>1.007080078125E-3</c:v>
                </c:pt>
                <c:pt idx="65573">
                  <c:v>1.0068416595458984E-3</c:v>
                </c:pt>
                <c:pt idx="65574">
                  <c:v>1.007080078125E-3</c:v>
                </c:pt>
                <c:pt idx="65575">
                  <c:v>1.0080337524414063E-3</c:v>
                </c:pt>
                <c:pt idx="65576">
                  <c:v>1.007080078125E-3</c:v>
                </c:pt>
                <c:pt idx="65577">
                  <c:v>1.0068416595458984E-3</c:v>
                </c:pt>
                <c:pt idx="65578">
                  <c:v>1.007080078125E-3</c:v>
                </c:pt>
                <c:pt idx="65579">
                  <c:v>1.007080078125E-3</c:v>
                </c:pt>
                <c:pt idx="65580">
                  <c:v>1.0068416595458984E-3</c:v>
                </c:pt>
                <c:pt idx="65581">
                  <c:v>1.007080078125E-3</c:v>
                </c:pt>
                <c:pt idx="65582">
                  <c:v>1.007080078125E-3</c:v>
                </c:pt>
                <c:pt idx="65583">
                  <c:v>1.0068416595458984E-3</c:v>
                </c:pt>
                <c:pt idx="65584">
                  <c:v>1.007080078125E-3</c:v>
                </c:pt>
                <c:pt idx="65585">
                  <c:v>1.007080078125E-3</c:v>
                </c:pt>
                <c:pt idx="65586">
                  <c:v>1.0068416595458984E-3</c:v>
                </c:pt>
                <c:pt idx="65587">
                  <c:v>1.0080337524414063E-3</c:v>
                </c:pt>
                <c:pt idx="65588">
                  <c:v>1.007080078125E-3</c:v>
                </c:pt>
                <c:pt idx="65589">
                  <c:v>1.0068416595458984E-3</c:v>
                </c:pt>
                <c:pt idx="65590">
                  <c:v>1.007080078125E-3</c:v>
                </c:pt>
                <c:pt idx="65591">
                  <c:v>1.007080078125E-3</c:v>
                </c:pt>
                <c:pt idx="65592">
                  <c:v>1.0068416595458984E-3</c:v>
                </c:pt>
                <c:pt idx="65593">
                  <c:v>1.007080078125E-3</c:v>
                </c:pt>
                <c:pt idx="65594">
                  <c:v>1.007080078125E-3</c:v>
                </c:pt>
                <c:pt idx="65595">
                  <c:v>1.0068416595458984E-3</c:v>
                </c:pt>
                <c:pt idx="65596">
                  <c:v>1.007080078125E-3</c:v>
                </c:pt>
                <c:pt idx="65597">
                  <c:v>1.007080078125E-3</c:v>
                </c:pt>
                <c:pt idx="65598">
                  <c:v>1.0068416595458984E-3</c:v>
                </c:pt>
                <c:pt idx="65599">
                  <c:v>1.007080078125E-3</c:v>
                </c:pt>
                <c:pt idx="65600">
                  <c:v>1.0071039199829102E-2</c:v>
                </c:pt>
                <c:pt idx="65601">
                  <c:v>1.007080078125E-3</c:v>
                </c:pt>
                <c:pt idx="65602">
                  <c:v>1.0068416595458984E-3</c:v>
                </c:pt>
                <c:pt idx="65603">
                  <c:v>1.0080337524414063E-3</c:v>
                </c:pt>
                <c:pt idx="65604">
                  <c:v>1.007080078125E-3</c:v>
                </c:pt>
                <c:pt idx="65605">
                  <c:v>1.0068416595458984E-3</c:v>
                </c:pt>
                <c:pt idx="65606">
                  <c:v>1.007080078125E-3</c:v>
                </c:pt>
                <c:pt idx="65607">
                  <c:v>1.007080078125E-3</c:v>
                </c:pt>
                <c:pt idx="65608">
                  <c:v>1.0068416595458984E-3</c:v>
                </c:pt>
                <c:pt idx="65609">
                  <c:v>1.007080078125E-3</c:v>
                </c:pt>
                <c:pt idx="65610">
                  <c:v>1.007080078125E-3</c:v>
                </c:pt>
                <c:pt idx="65611">
                  <c:v>1.0068416595458984E-3</c:v>
                </c:pt>
                <c:pt idx="65612">
                  <c:v>1.007080078125E-3</c:v>
                </c:pt>
                <c:pt idx="65613">
                  <c:v>1.007080078125E-3</c:v>
                </c:pt>
                <c:pt idx="65614">
                  <c:v>1.0068416595458984E-3</c:v>
                </c:pt>
                <c:pt idx="65615">
                  <c:v>1.007080078125E-3</c:v>
                </c:pt>
                <c:pt idx="65616">
                  <c:v>1.0080337524414063E-3</c:v>
                </c:pt>
                <c:pt idx="65617">
                  <c:v>1.007080078125E-3</c:v>
                </c:pt>
                <c:pt idx="65618">
                  <c:v>1.0068416595458984E-3</c:v>
                </c:pt>
                <c:pt idx="65619">
                  <c:v>1.007080078125E-3</c:v>
                </c:pt>
                <c:pt idx="65620">
                  <c:v>1.007080078125E-3</c:v>
                </c:pt>
                <c:pt idx="65621">
                  <c:v>1.0068416595458984E-3</c:v>
                </c:pt>
                <c:pt idx="65622">
                  <c:v>1.007080078125E-3</c:v>
                </c:pt>
                <c:pt idx="65623">
                  <c:v>1.007080078125E-3</c:v>
                </c:pt>
                <c:pt idx="65624">
                  <c:v>1.0068416595458984E-3</c:v>
                </c:pt>
              </c:numCache>
            </c:numRef>
          </c:cat>
          <c:val>
            <c:numRef>
              <c:f>Sheet1!$G$2:$G$65626</c:f>
              <c:numCache>
                <c:formatCode>General</c:formatCode>
                <c:ptCount val="65625"/>
                <c:pt idx="0">
                  <c:v>1.2080139999999999</c:v>
                </c:pt>
                <c:pt idx="1">
                  <c:v>1.1730865532777117</c:v>
                </c:pt>
                <c:pt idx="2">
                  <c:v>1.3504834549356224</c:v>
                </c:pt>
                <c:pt idx="3">
                  <c:v>1.1910636494992846</c:v>
                </c:pt>
                <c:pt idx="4">
                  <c:v>1.244192</c:v>
                </c:pt>
                <c:pt idx="5">
                  <c:v>1.2442604483305517</c:v>
                </c:pt>
                <c:pt idx="6">
                  <c:v>1.2462407616747349</c:v>
                </c:pt>
                <c:pt idx="7">
                  <c:v>1.2482206061947361</c:v>
                </c:pt>
                <c:pt idx="8">
                  <c:v>1.2502009195389192</c:v>
                </c:pt>
                <c:pt idx="9">
                  <c:v>1.2521812328831023</c:v>
                </c:pt>
                <c:pt idx="10">
                  <c:v>1.2541610774031036</c:v>
                </c:pt>
                <c:pt idx="11">
                  <c:v>1.2561413907472867</c:v>
                </c:pt>
                <c:pt idx="12">
                  <c:v>1.2581235793881973</c:v>
                </c:pt>
                <c:pt idx="13">
                  <c:v>1.2601038927323802</c:v>
                </c:pt>
                <c:pt idx="14">
                  <c:v>1.2620837372523817</c:v>
                </c:pt>
                <c:pt idx="15">
                  <c:v>1.2640640505965646</c:v>
                </c:pt>
                <c:pt idx="16">
                  <c:v>1.2660443639407477</c:v>
                </c:pt>
                <c:pt idx="17">
                  <c:v>1.2680242084607489</c:v>
                </c:pt>
                <c:pt idx="18">
                  <c:v>1.2700045218049321</c:v>
                </c:pt>
                <c:pt idx="19">
                  <c:v>1.2719848351491152</c:v>
                </c:pt>
                <c:pt idx="20">
                  <c:v>1.2739646796691164</c:v>
                </c:pt>
                <c:pt idx="21">
                  <c:v>1.2759449930132996</c:v>
                </c:pt>
                <c:pt idx="22">
                  <c:v>1.2779253063574827</c:v>
                </c:pt>
                <c:pt idx="23">
                  <c:v>1.2799051508774839</c:v>
                </c:pt>
                <c:pt idx="24">
                  <c:v>1.281885464221667</c:v>
                </c:pt>
                <c:pt idx="25">
                  <c:v>1.287827810726762</c:v>
                </c:pt>
                <c:pt idx="26">
                  <c:v>1.2898081240709451</c:v>
                </c:pt>
                <c:pt idx="27">
                  <c:v>1.2917879685909464</c:v>
                </c:pt>
                <c:pt idx="28">
                  <c:v>1.2937682819351295</c:v>
                </c:pt>
                <c:pt idx="29">
                  <c:v>1.2957485952793124</c:v>
                </c:pt>
                <c:pt idx="30">
                  <c:v>1.2977284397993138</c:v>
                </c:pt>
                <c:pt idx="31">
                  <c:v>1.2997087531434968</c:v>
                </c:pt>
                <c:pt idx="32">
                  <c:v>1.3016890664876799</c:v>
                </c:pt>
                <c:pt idx="33">
                  <c:v>1.3036689110076811</c:v>
                </c:pt>
                <c:pt idx="34">
                  <c:v>1.3056492243518643</c:v>
                </c:pt>
                <c:pt idx="35">
                  <c:v>1.3076314129927749</c:v>
                </c:pt>
                <c:pt idx="36">
                  <c:v>1.309611726336958</c:v>
                </c:pt>
                <c:pt idx="37">
                  <c:v>1.3115915708569592</c:v>
                </c:pt>
                <c:pt idx="38">
                  <c:v>1.334646</c:v>
                </c:pt>
                <c:pt idx="39">
                  <c:v>1.3487152222222223</c:v>
                </c:pt>
                <c:pt idx="40">
                  <c:v>1.3564959938006675</c:v>
                </c:pt>
                <c:pt idx="41">
                  <c:v>1.371086348033373</c:v>
                </c:pt>
                <c:pt idx="42">
                  <c:v>1.4028538283261802</c:v>
                </c:pt>
                <c:pt idx="43">
                  <c:v>1.370824</c:v>
                </c:pt>
                <c:pt idx="44">
                  <c:v>1.3689212465242857</c:v>
                </c:pt>
                <c:pt idx="45">
                  <c:v>1.3644008693131398</c:v>
                </c:pt>
                <c:pt idx="46">
                  <c:v>1.359876211441756</c:v>
                </c:pt>
                <c:pt idx="47">
                  <c:v>1.35535583423061</c:v>
                </c:pt>
                <c:pt idx="48">
                  <c:v>1.352735</c:v>
                </c:pt>
                <c:pt idx="49">
                  <c:v>1.3371820829756795</c:v>
                </c:pt>
                <c:pt idx="50">
                  <c:v>1.3007418025751072</c:v>
                </c:pt>
                <c:pt idx="51">
                  <c:v>1.2964325809296782</c:v>
                </c:pt>
                <c:pt idx="52">
                  <c:v>1.3181880979591187</c:v>
                </c:pt>
                <c:pt idx="53">
                  <c:v>1.3218315446959341</c:v>
                </c:pt>
                <c:pt idx="54">
                  <c:v>1.3254741288743364</c:v>
                </c:pt>
                <c:pt idx="55">
                  <c:v>1.3291175756111517</c:v>
                </c:pt>
                <c:pt idx="56">
                  <c:v>1.3327610223479671</c:v>
                </c:pt>
                <c:pt idx="57">
                  <c:v>1.3364036065263694</c:v>
                </c:pt>
                <c:pt idx="58">
                  <c:v>1.3400470532631847</c:v>
                </c:pt>
                <c:pt idx="59">
                  <c:v>1.3436939502336522</c:v>
                </c:pt>
                <c:pt idx="60">
                  <c:v>1.3473365344120545</c:v>
                </c:pt>
                <c:pt idx="61">
                  <c:v>1.3619094588009029</c:v>
                </c:pt>
                <c:pt idx="62">
                  <c:v>1.3655529055377182</c:v>
                </c:pt>
                <c:pt idx="63">
                  <c:v>1.3691954897161205</c:v>
                </c:pt>
                <c:pt idx="64">
                  <c:v>1.3909746456843111</c:v>
                </c:pt>
                <c:pt idx="65">
                  <c:v>1.4172093582836711</c:v>
                </c:pt>
                <c:pt idx="66">
                  <c:v>1.4457509613733905</c:v>
                </c:pt>
                <c:pt idx="67">
                  <c:v>1.4612780000000001</c:v>
                </c:pt>
                <c:pt idx="68">
                  <c:v>1.450679010250298</c:v>
                </c:pt>
                <c:pt idx="69">
                  <c:v>1.4217304713876968</c:v>
                </c:pt>
                <c:pt idx="70">
                  <c:v>1.4070020000000001</c:v>
                </c:pt>
                <c:pt idx="71">
                  <c:v>1.4179859113230036</c:v>
                </c:pt>
                <c:pt idx="72">
                  <c:v>1.4584184370529327</c:v>
                </c:pt>
                <c:pt idx="73">
                  <c:v>1.4783904426396046</c:v>
                </c:pt>
                <c:pt idx="74">
                  <c:v>1.4768063495941703</c:v>
                </c:pt>
                <c:pt idx="75">
                  <c:v>1.4752222565487361</c:v>
                </c:pt>
                <c:pt idx="76">
                  <c:v>1.4736385385253294</c:v>
                </c:pt>
                <c:pt idx="77">
                  <c:v>1.4720544454798952</c:v>
                </c:pt>
                <c:pt idx="78">
                  <c:v>1.4704703524344609</c:v>
                </c:pt>
                <c:pt idx="79">
                  <c:v>1.4688866344110545</c:v>
                </c:pt>
                <c:pt idx="80">
                  <c:v>1.4673010412775089</c:v>
                </c:pt>
                <c:pt idx="81">
                  <c:v>1.4657169482320747</c:v>
                </c:pt>
                <c:pt idx="82">
                  <c:v>1.4641332302086683</c:v>
                </c:pt>
                <c:pt idx="83">
                  <c:v>1.4625491371632338</c:v>
                </c:pt>
                <c:pt idx="84">
                  <c:v>1.4609650441177995</c:v>
                </c:pt>
                <c:pt idx="85">
                  <c:v>1.4593813260943931</c:v>
                </c:pt>
                <c:pt idx="86">
                  <c:v>1.4577972330489588</c:v>
                </c:pt>
                <c:pt idx="87">
                  <c:v>1.4562131400035245</c:v>
                </c:pt>
                <c:pt idx="88">
                  <c:v>1.4546294219801181</c:v>
                </c:pt>
                <c:pt idx="89">
                  <c:v>1.4530453289346839</c:v>
                </c:pt>
                <c:pt idx="90">
                  <c:v>1.4514612358892494</c:v>
                </c:pt>
                <c:pt idx="91">
                  <c:v>1.449877517865843</c:v>
                </c:pt>
                <c:pt idx="92">
                  <c:v>1.4482934248204087</c:v>
                </c:pt>
                <c:pt idx="93">
                  <c:v>1.4467078316868631</c:v>
                </c:pt>
                <c:pt idx="94">
                  <c:v>1.4451237386414288</c:v>
                </c:pt>
                <c:pt idx="95">
                  <c:v>1.4435400206180224</c:v>
                </c:pt>
                <c:pt idx="96">
                  <c:v>1.4006378583690988</c:v>
                </c:pt>
                <c:pt idx="97">
                  <c:v>1.3849230477325096</c:v>
                </c:pt>
                <c:pt idx="98">
                  <c:v>1.388193809926022</c:v>
                </c:pt>
                <c:pt idx="99">
                  <c:v>1.3914637977913638</c:v>
                </c:pt>
                <c:pt idx="100">
                  <c:v>1.3947345599848764</c:v>
                </c:pt>
                <c:pt idx="101">
                  <c:v>1.398008419491072</c:v>
                </c:pt>
                <c:pt idx="102">
                  <c:v>1.4012791816845844</c:v>
                </c:pt>
                <c:pt idx="103">
                  <c:v>1.4045491695499261</c:v>
                </c:pt>
                <c:pt idx="104">
                  <c:v>1.4078199317434388</c:v>
                </c:pt>
                <c:pt idx="105">
                  <c:v>1.4110906939369512</c:v>
                </c:pt>
                <c:pt idx="106">
                  <c:v>1.4143606818022929</c:v>
                </c:pt>
                <c:pt idx="107">
                  <c:v>1.4176314439958053</c:v>
                </c:pt>
                <c:pt idx="108">
                  <c:v>1.420902206189318</c:v>
                </c:pt>
                <c:pt idx="109">
                  <c:v>1.4241721940546594</c:v>
                </c:pt>
                <c:pt idx="110">
                  <c:v>1.4274429562481721</c:v>
                </c:pt>
                <c:pt idx="111">
                  <c:v>1.4307137184416845</c:v>
                </c:pt>
                <c:pt idx="112">
                  <c:v>1.4339837063070262</c:v>
                </c:pt>
                <c:pt idx="113">
                  <c:v>1.4372575658132218</c:v>
                </c:pt>
                <c:pt idx="114">
                  <c:v>1.4405283280067345</c:v>
                </c:pt>
                <c:pt idx="115">
                  <c:v>1.4437983158720762</c:v>
                </c:pt>
                <c:pt idx="116">
                  <c:v>1.4470690780655886</c:v>
                </c:pt>
                <c:pt idx="117">
                  <c:v>1.450339840259101</c:v>
                </c:pt>
                <c:pt idx="118">
                  <c:v>1.4536098281244427</c:v>
                </c:pt>
                <c:pt idx="119">
                  <c:v>1.4568805903179551</c:v>
                </c:pt>
                <c:pt idx="120">
                  <c:v>1.4601513525114678</c:v>
                </c:pt>
                <c:pt idx="121">
                  <c:v>1.4374065568533969</c:v>
                </c:pt>
                <c:pt idx="122">
                  <c:v>1.5383301866435777</c:v>
                </c:pt>
                <c:pt idx="123">
                  <c:v>1.5421646793341866</c:v>
                </c:pt>
                <c:pt idx="124">
                  <c:v>1.5460000800268534</c:v>
                </c:pt>
                <c:pt idx="125">
                  <c:v>1.54983548071952</c:v>
                </c:pt>
                <c:pt idx="126">
                  <c:v>1.5651752674860713</c:v>
                </c:pt>
                <c:pt idx="127">
                  <c:v>1.5690106681787381</c:v>
                </c:pt>
                <c:pt idx="128">
                  <c:v>1.5728460688714048</c:v>
                </c:pt>
                <c:pt idx="129">
                  <c:v>1.5766805615620136</c:v>
                </c:pt>
                <c:pt idx="130">
                  <c:v>1.5805159622546805</c:v>
                </c:pt>
                <c:pt idx="131">
                  <c:v>1.5843549949555789</c:v>
                </c:pt>
                <c:pt idx="132">
                  <c:v>1.5881903956482457</c:v>
                </c:pt>
                <c:pt idx="133">
                  <c:v>1.5920248883388546</c:v>
                </c:pt>
                <c:pt idx="134">
                  <c:v>1.5958602890315214</c:v>
                </c:pt>
                <c:pt idx="135">
                  <c:v>1.5996956897241881</c:v>
                </c:pt>
                <c:pt idx="136">
                  <c:v>1.6035301824147969</c:v>
                </c:pt>
                <c:pt idx="137">
                  <c:v>1.6073655831074638</c:v>
                </c:pt>
                <c:pt idx="138">
                  <c:v>1.6112009838001304</c:v>
                </c:pt>
                <c:pt idx="139">
                  <c:v>1.6150354764907393</c:v>
                </c:pt>
                <c:pt idx="140">
                  <c:v>1.6188708771834062</c:v>
                </c:pt>
                <c:pt idx="141">
                  <c:v>1.6227062778760728</c:v>
                </c:pt>
                <c:pt idx="142">
                  <c:v>1.6265407705666817</c:v>
                </c:pt>
                <c:pt idx="143">
                  <c:v>1.6303798032675803</c:v>
                </c:pt>
                <c:pt idx="144">
                  <c:v>1.6342152039602469</c:v>
                </c:pt>
                <c:pt idx="145">
                  <c:v>1.6380496966508558</c:v>
                </c:pt>
                <c:pt idx="146">
                  <c:v>1.6418850973435226</c:v>
                </c:pt>
                <c:pt idx="147">
                  <c:v>1.6457204980361892</c:v>
                </c:pt>
                <c:pt idx="148">
                  <c:v>1.6495549907267981</c:v>
                </c:pt>
                <c:pt idx="149">
                  <c:v>1.653390391419465</c:v>
                </c:pt>
                <c:pt idx="150">
                  <c:v>1.6572257921121318</c:v>
                </c:pt>
                <c:pt idx="151">
                  <c:v>1.6610602848027405</c:v>
                </c:pt>
                <c:pt idx="152">
                  <c:v>1.6648956854954073</c:v>
                </c:pt>
                <c:pt idx="153">
                  <c:v>1.6687310861880742</c:v>
                </c:pt>
                <c:pt idx="154">
                  <c:v>1.6725655788786828</c:v>
                </c:pt>
                <c:pt idx="155">
                  <c:v>1.6764009795713497</c:v>
                </c:pt>
                <c:pt idx="156">
                  <c:v>1.6962668111587984</c:v>
                </c:pt>
                <c:pt idx="157">
                  <c:v>1.7236221523241955</c:v>
                </c:pt>
                <c:pt idx="158">
                  <c:v>1.6305895591419717</c:v>
                </c:pt>
                <c:pt idx="159">
                  <c:v>1.6295181882529488</c:v>
                </c:pt>
                <c:pt idx="160">
                  <c:v>1.6284455488689116</c:v>
                </c:pt>
                <c:pt idx="161">
                  <c:v>1.7020967707865169</c:v>
                </c:pt>
                <c:pt idx="162">
                  <c:v>1.6691275775280898</c:v>
                </c:pt>
                <c:pt idx="163">
                  <c:v>1.6700452792792793</c:v>
                </c:pt>
                <c:pt idx="164">
                  <c:v>1.6623391213483147</c:v>
                </c:pt>
                <c:pt idx="165">
                  <c:v>1.6964440000000001</c:v>
                </c:pt>
                <c:pt idx="166">
                  <c:v>1.7448049144015259</c:v>
                </c:pt>
                <c:pt idx="167">
                  <c:v>1.6963952558343267</c:v>
                </c:pt>
                <c:pt idx="168">
                  <c:v>1.6959716028388456</c:v>
                </c:pt>
                <c:pt idx="169">
                  <c:v>1.6955479498433645</c:v>
                </c:pt>
                <c:pt idx="170">
                  <c:v>1.6951243971445207</c:v>
                </c:pt>
                <c:pt idx="171">
                  <c:v>1.6947007441490394</c:v>
                </c:pt>
                <c:pt idx="172">
                  <c:v>1.6942770911535583</c:v>
                </c:pt>
                <c:pt idx="173">
                  <c:v>1.6938535384547144</c:v>
                </c:pt>
                <c:pt idx="174">
                  <c:v>1.6934298854592333</c:v>
                </c:pt>
                <c:pt idx="175">
                  <c:v>1.6930063327603893</c:v>
                </c:pt>
                <c:pt idx="176">
                  <c:v>1.6925826797649082</c:v>
                </c:pt>
                <c:pt idx="177">
                  <c:v>1.6921586255828782</c:v>
                </c:pt>
                <c:pt idx="178">
                  <c:v>1.6917349725873971</c:v>
                </c:pt>
                <c:pt idx="179">
                  <c:v>1.6913114198885533</c:v>
                </c:pt>
                <c:pt idx="180">
                  <c:v>1.690887766893072</c:v>
                </c:pt>
                <c:pt idx="181">
                  <c:v>1.6904641138975909</c:v>
                </c:pt>
                <c:pt idx="182">
                  <c:v>1.690040561198747</c:v>
                </c:pt>
                <c:pt idx="183">
                  <c:v>1.6896169082032659</c:v>
                </c:pt>
                <c:pt idx="184">
                  <c:v>1.6891932552077846</c:v>
                </c:pt>
                <c:pt idx="185">
                  <c:v>1.6887697025089408</c:v>
                </c:pt>
                <c:pt idx="186">
                  <c:v>1.6883460495134597</c:v>
                </c:pt>
                <c:pt idx="187">
                  <c:v>1.6879223965179784</c:v>
                </c:pt>
                <c:pt idx="188">
                  <c:v>1.6874988438191345</c:v>
                </c:pt>
                <c:pt idx="189">
                  <c:v>1.6870751908236534</c:v>
                </c:pt>
                <c:pt idx="190">
                  <c:v>1.6866511366416235</c:v>
                </c:pt>
                <c:pt idx="191">
                  <c:v>1.6862274836461424</c:v>
                </c:pt>
                <c:pt idx="192">
                  <c:v>1.6858039309472985</c:v>
                </c:pt>
                <c:pt idx="193">
                  <c:v>1.6853802779518172</c:v>
                </c:pt>
                <c:pt idx="194">
                  <c:v>1.6849566249563361</c:v>
                </c:pt>
                <c:pt idx="195">
                  <c:v>1.6845330722574923</c:v>
                </c:pt>
                <c:pt idx="196">
                  <c:v>1.6841094192620112</c:v>
                </c:pt>
                <c:pt idx="197">
                  <c:v>1.6836858665631671</c:v>
                </c:pt>
                <c:pt idx="198">
                  <c:v>1.683262213567686</c:v>
                </c:pt>
                <c:pt idx="199">
                  <c:v>1.6828385605722049</c:v>
                </c:pt>
                <c:pt idx="200">
                  <c:v>1.6824150078733608</c:v>
                </c:pt>
                <c:pt idx="201">
                  <c:v>1.6819913548778798</c:v>
                </c:pt>
                <c:pt idx="202">
                  <c:v>1.6815673006958498</c:v>
                </c:pt>
                <c:pt idx="203">
                  <c:v>1.6811436477003687</c:v>
                </c:pt>
                <c:pt idx="204">
                  <c:v>1.6807200950015249</c:v>
                </c:pt>
                <c:pt idx="205">
                  <c:v>1.6802964420060438</c:v>
                </c:pt>
                <c:pt idx="206">
                  <c:v>1.6798727890105625</c:v>
                </c:pt>
                <c:pt idx="207">
                  <c:v>1.6794492363117186</c:v>
                </c:pt>
                <c:pt idx="208">
                  <c:v>1.6790255833162375</c:v>
                </c:pt>
                <c:pt idx="209">
                  <c:v>1.6786019303207564</c:v>
                </c:pt>
                <c:pt idx="210">
                  <c:v>1.6935489785407727</c:v>
                </c:pt>
                <c:pt idx="211">
                  <c:v>1.706814724195471</c:v>
                </c:pt>
                <c:pt idx="212">
                  <c:v>1.727846594182165</c:v>
                </c:pt>
                <c:pt idx="213">
                  <c:v>1.7608331404387219</c:v>
                </c:pt>
                <c:pt idx="214">
                  <c:v>1.7345143606674613</c:v>
                </c:pt>
                <c:pt idx="215">
                  <c:v>1.7145410000000001</c:v>
                </c:pt>
                <c:pt idx="216">
                  <c:v>1.7229169747257989</c:v>
                </c:pt>
                <c:pt idx="217">
                  <c:v>1.7241289463519314</c:v>
                </c:pt>
                <c:pt idx="218">
                  <c:v>1.7145410000000001</c:v>
                </c:pt>
                <c:pt idx="219">
                  <c:v>1.7143516076894114</c:v>
                </c:pt>
                <c:pt idx="220">
                  <c:v>1.7139573281823013</c:v>
                </c:pt>
                <c:pt idx="221">
                  <c:v>1.7127745830036571</c:v>
                </c:pt>
                <c:pt idx="222">
                  <c:v>1.7123803034965468</c:v>
                </c:pt>
                <c:pt idx="223">
                  <c:v>1.7119861173321231</c:v>
                </c:pt>
                <c:pt idx="224">
                  <c:v>1.7115918378250128</c:v>
                </c:pt>
                <c:pt idx="225">
                  <c:v>1.7111971849471572</c:v>
                </c:pt>
                <c:pt idx="226">
                  <c:v>1.7108029054400471</c:v>
                </c:pt>
                <c:pt idx="227">
                  <c:v>1.7104087192756232</c:v>
                </c:pt>
                <c:pt idx="228">
                  <c:v>1.7100144397685131</c:v>
                </c:pt>
                <c:pt idx="229">
                  <c:v>1.709620160261403</c:v>
                </c:pt>
                <c:pt idx="230">
                  <c:v>1.7092259740969791</c:v>
                </c:pt>
                <c:pt idx="231">
                  <c:v>1.7088316945898689</c:v>
                </c:pt>
                <c:pt idx="232">
                  <c:v>1.7084374150827588</c:v>
                </c:pt>
                <c:pt idx="233">
                  <c:v>1.7080432289183349</c:v>
                </c:pt>
                <c:pt idx="234">
                  <c:v>1.7076489494112248</c:v>
                </c:pt>
                <c:pt idx="235">
                  <c:v>1.7072546699041145</c:v>
                </c:pt>
                <c:pt idx="236">
                  <c:v>1.7068604837396908</c:v>
                </c:pt>
                <c:pt idx="237">
                  <c:v>1.7064662042325804</c:v>
                </c:pt>
                <c:pt idx="238">
                  <c:v>1.7060715513547249</c:v>
                </c:pt>
                <c:pt idx="239">
                  <c:v>1.7056773651903012</c:v>
                </c:pt>
                <c:pt idx="240">
                  <c:v>1.7052830856831909</c:v>
                </c:pt>
                <c:pt idx="241">
                  <c:v>1.7048888061760807</c:v>
                </c:pt>
                <c:pt idx="242">
                  <c:v>1.7044946200116569</c:v>
                </c:pt>
                <c:pt idx="243">
                  <c:v>1.7041003405045467</c:v>
                </c:pt>
                <c:pt idx="244">
                  <c:v>1.7037060609974366</c:v>
                </c:pt>
                <c:pt idx="245">
                  <c:v>1.7033118748330127</c:v>
                </c:pt>
                <c:pt idx="246">
                  <c:v>1.7029175953259026</c:v>
                </c:pt>
                <c:pt idx="247">
                  <c:v>1.7025233158187925</c:v>
                </c:pt>
                <c:pt idx="248">
                  <c:v>1.6973976822263601</c:v>
                </c:pt>
                <c:pt idx="249">
                  <c:v>1.6970034960619362</c:v>
                </c:pt>
                <c:pt idx="250">
                  <c:v>1.6966092165548261</c:v>
                </c:pt>
                <c:pt idx="251">
                  <c:v>1.6752460205005959</c:v>
                </c:pt>
                <c:pt idx="252">
                  <c:v>1.6709882827849309</c:v>
                </c:pt>
                <c:pt idx="253">
                  <c:v>1.6675033252265141</c:v>
                </c:pt>
                <c:pt idx="254">
                  <c:v>1.660266</c:v>
                </c:pt>
                <c:pt idx="255">
                  <c:v>1.6935814052443385</c:v>
                </c:pt>
                <c:pt idx="256">
                  <c:v>1.6920735836909873</c:v>
                </c:pt>
                <c:pt idx="257">
                  <c:v>1.6669943834048642</c:v>
                </c:pt>
                <c:pt idx="258">
                  <c:v>1.671748957568534</c:v>
                </c:pt>
                <c:pt idx="259">
                  <c:v>1.7015816838340487</c:v>
                </c:pt>
                <c:pt idx="260">
                  <c:v>1.7125369248000977</c:v>
                </c:pt>
                <c:pt idx="261">
                  <c:v>1.7094277368613808</c:v>
                </c:pt>
                <c:pt idx="262">
                  <c:v>1.706317812671672</c:v>
                </c:pt>
                <c:pt idx="263">
                  <c:v>1.7032049434779957</c:v>
                </c:pt>
                <c:pt idx="264">
                  <c:v>1.7000950192882867</c:v>
                </c:pt>
                <c:pt idx="265">
                  <c:v>1.6969858313495698</c:v>
                </c:pt>
                <c:pt idx="266">
                  <c:v>1.6938759071598608</c:v>
                </c:pt>
                <c:pt idx="267">
                  <c:v>1.690765982970152</c:v>
                </c:pt>
                <c:pt idx="268">
                  <c:v>1.6876567950314352</c:v>
                </c:pt>
                <c:pt idx="269">
                  <c:v>1.6845468708417262</c:v>
                </c:pt>
                <c:pt idx="270">
                  <c:v>1.6814369466520174</c:v>
                </c:pt>
                <c:pt idx="271">
                  <c:v>1.6786742374821173</c:v>
                </c:pt>
                <c:pt idx="272">
                  <c:v>1.7136739458750596</c:v>
                </c:pt>
                <c:pt idx="273">
                  <c:v>1.6606842676996425</c:v>
                </c:pt>
                <c:pt idx="274">
                  <c:v>1.6778158667143539</c:v>
                </c:pt>
                <c:pt idx="275">
                  <c:v>1.6622718714830711</c:v>
                </c:pt>
                <c:pt idx="276">
                  <c:v>1.7145410000000001</c:v>
                </c:pt>
                <c:pt idx="277">
                  <c:v>1.7098608574153553</c:v>
                </c:pt>
                <c:pt idx="278">
                  <c:v>1.6251523862660944</c:v>
                </c:pt>
                <c:pt idx="279">
                  <c:v>1.6457603036948749</c:v>
                </c:pt>
                <c:pt idx="280">
                  <c:v>1.6966018709575899</c:v>
                </c:pt>
                <c:pt idx="281">
                  <c:v>1.6987882543177852</c:v>
                </c:pt>
                <c:pt idx="282">
                  <c:v>1.7009746376779806</c:v>
                </c:pt>
                <c:pt idx="283">
                  <c:v>1.7031605034284789</c:v>
                </c:pt>
                <c:pt idx="284">
                  <c:v>1.7053468867886741</c:v>
                </c:pt>
                <c:pt idx="285">
                  <c:v>1.7075332701488695</c:v>
                </c:pt>
                <c:pt idx="286">
                  <c:v>1.7097191358993677</c:v>
                </c:pt>
                <c:pt idx="287">
                  <c:v>1.7119055192595631</c:v>
                </c:pt>
                <c:pt idx="288">
                  <c:v>1.7140939730585465</c:v>
                </c:pt>
                <c:pt idx="289">
                  <c:v>1.7162803564187417</c:v>
                </c:pt>
                <c:pt idx="290">
                  <c:v>1.7184662221692399</c:v>
                </c:pt>
                <c:pt idx="291">
                  <c:v>1.7206526055294353</c:v>
                </c:pt>
                <c:pt idx="292">
                  <c:v>1.7228389888896307</c:v>
                </c:pt>
                <c:pt idx="293">
                  <c:v>1.725024854640129</c:v>
                </c:pt>
                <c:pt idx="294">
                  <c:v>1.7272112380003242</c:v>
                </c:pt>
                <c:pt idx="295">
                  <c:v>1.7293976213605196</c:v>
                </c:pt>
                <c:pt idx="296">
                  <c:v>1.7315834871110178</c:v>
                </c:pt>
                <c:pt idx="297">
                  <c:v>1.7337698704712132</c:v>
                </c:pt>
                <c:pt idx="298">
                  <c:v>1.7359562538314084</c:v>
                </c:pt>
                <c:pt idx="299">
                  <c:v>1.7381421195819067</c:v>
                </c:pt>
                <c:pt idx="300">
                  <c:v>1.7403285029421021</c:v>
                </c:pt>
                <c:pt idx="301">
                  <c:v>1.7425169567410854</c:v>
                </c:pt>
                <c:pt idx="302">
                  <c:v>1.7447028224915837</c:v>
                </c:pt>
                <c:pt idx="303">
                  <c:v>1.7468892058517791</c:v>
                </c:pt>
                <c:pt idx="304">
                  <c:v>1.7490755892119743</c:v>
                </c:pt>
                <c:pt idx="305">
                  <c:v>1.7507189999999999</c:v>
                </c:pt>
                <c:pt idx="306">
                  <c:v>1.7460706228843861</c:v>
                </c:pt>
                <c:pt idx="307">
                  <c:v>1.7469536931330472</c:v>
                </c:pt>
                <c:pt idx="308">
                  <c:v>1.786897</c:v>
                </c:pt>
                <c:pt idx="309">
                  <c:v>1.786897</c:v>
                </c:pt>
                <c:pt idx="310">
                  <c:v>1.7765887715784454</c:v>
                </c:pt>
                <c:pt idx="311">
                  <c:v>1.7559981931330471</c:v>
                </c:pt>
                <c:pt idx="312">
                  <c:v>1.7688079999999999</c:v>
                </c:pt>
                <c:pt idx="313">
                  <c:v>1.7743589163090128</c:v>
                </c:pt>
                <c:pt idx="314">
                  <c:v>1.786897</c:v>
                </c:pt>
                <c:pt idx="315">
                  <c:v>1.7694849899880809</c:v>
                </c:pt>
                <c:pt idx="316">
                  <c:v>1.7385604661421077</c:v>
                </c:pt>
                <c:pt idx="317">
                  <c:v>1.7385992837386743</c:v>
                </c:pt>
                <c:pt idx="318">
                  <c:v>1.7392807482117312</c:v>
                </c:pt>
                <c:pt idx="319">
                  <c:v>1.7932098238379022</c:v>
                </c:pt>
                <c:pt idx="320">
                  <c:v>1.7277577573407619</c:v>
                </c:pt>
                <c:pt idx="321">
                  <c:v>1.7248816427370375</c:v>
                </c:pt>
                <c:pt idx="322">
                  <c:v>1.7220048470737339</c:v>
                </c:pt>
                <c:pt idx="323">
                  <c:v>1.7191253271721125</c:v>
                </c:pt>
                <c:pt idx="324">
                  <c:v>1.716248531508809</c:v>
                </c:pt>
                <c:pt idx="325">
                  <c:v>1.7133724169050846</c:v>
                </c:pt>
                <c:pt idx="326">
                  <c:v>1.7104956212417808</c:v>
                </c:pt>
                <c:pt idx="327">
                  <c:v>1.7076188255784772</c:v>
                </c:pt>
                <c:pt idx="328">
                  <c:v>1.7047427109747528</c:v>
                </c:pt>
                <c:pt idx="329">
                  <c:v>1.701865915311449</c:v>
                </c:pt>
                <c:pt idx="330">
                  <c:v>1.6989891196481455</c:v>
                </c:pt>
                <c:pt idx="331">
                  <c:v>1.698541077253219</c:v>
                </c:pt>
                <c:pt idx="332">
                  <c:v>1.7078649809296782</c:v>
                </c:pt>
                <c:pt idx="333">
                  <c:v>1.6626166211254172</c:v>
                </c:pt>
                <c:pt idx="334">
                  <c:v>1.683307494992847</c:v>
                </c:pt>
                <c:pt idx="335">
                  <c:v>1.7145410000000001</c:v>
                </c:pt>
                <c:pt idx="336">
                  <c:v>1.709044938483548</c:v>
                </c:pt>
                <c:pt idx="337">
                  <c:v>1.6812275021459229</c:v>
                </c:pt>
                <c:pt idx="338">
                  <c:v>1.6904402117310444</c:v>
                </c:pt>
                <c:pt idx="339">
                  <c:v>1.6696590035756853</c:v>
                </c:pt>
                <c:pt idx="340">
                  <c:v>1.7141583478815758</c:v>
                </c:pt>
                <c:pt idx="341">
                  <c:v>1.7120146840245152</c:v>
                </c:pt>
                <c:pt idx="342">
                  <c:v>1.7098710201674545</c:v>
                </c:pt>
                <c:pt idx="343">
                  <c:v>1.707727863806572</c:v>
                </c:pt>
                <c:pt idx="344">
                  <c:v>1.7055841999495114</c:v>
                </c:pt>
                <c:pt idx="345">
                  <c:v>1.7034405360924505</c:v>
                </c:pt>
                <c:pt idx="346">
                  <c:v>1.7012973797315682</c:v>
                </c:pt>
                <c:pt idx="347">
                  <c:v>1.6991537158745074</c:v>
                </c:pt>
                <c:pt idx="348">
                  <c:v>1.6970080220327337</c:v>
                </c:pt>
                <c:pt idx="349">
                  <c:v>1.6948643581756728</c:v>
                </c:pt>
                <c:pt idx="350">
                  <c:v>1.6927212018147904</c:v>
                </c:pt>
                <c:pt idx="351">
                  <c:v>1.6905775379577297</c:v>
                </c:pt>
                <c:pt idx="352">
                  <c:v>1.688433874100669</c:v>
                </c:pt>
                <c:pt idx="353">
                  <c:v>1.6862907177397866</c:v>
                </c:pt>
                <c:pt idx="354">
                  <c:v>1.6841470538827259</c:v>
                </c:pt>
                <c:pt idx="355">
                  <c:v>1.6820033900256652</c:v>
                </c:pt>
                <c:pt idx="356">
                  <c:v>1.6798602336647828</c:v>
                </c:pt>
                <c:pt idx="357">
                  <c:v>1.672929162613257</c:v>
                </c:pt>
                <c:pt idx="358">
                  <c:v>1.671373810250298</c:v>
                </c:pt>
                <c:pt idx="359">
                  <c:v>1.6794160143061516</c:v>
                </c:pt>
                <c:pt idx="360">
                  <c:v>1.6712065035765378</c:v>
                </c:pt>
                <c:pt idx="361">
                  <c:v>1.7147712732474965</c:v>
                </c:pt>
                <c:pt idx="362">
                  <c:v>1.6722793382598331</c:v>
                </c:pt>
                <c:pt idx="363">
                  <c:v>1.6664681893180735</c:v>
                </c:pt>
                <c:pt idx="364">
                  <c:v>1.6720234186933716</c:v>
                </c:pt>
                <c:pt idx="365">
                  <c:v>1.660266</c:v>
                </c:pt>
                <c:pt idx="366">
                  <c:v>1.6582634190576373</c:v>
                </c:pt>
                <c:pt idx="367">
                  <c:v>1.6527202330153434</c:v>
                </c:pt>
                <c:pt idx="368">
                  <c:v>1.6471783592803511</c:v>
                </c:pt>
                <c:pt idx="369">
                  <c:v>1.6416351732380572</c:v>
                </c:pt>
                <c:pt idx="370">
                  <c:v>1.6360919871957633</c:v>
                </c:pt>
                <c:pt idx="371">
                  <c:v>1.6305501134607712</c:v>
                </c:pt>
                <c:pt idx="372">
                  <c:v>1.6250069274184773</c:v>
                </c:pt>
                <c:pt idx="373">
                  <c:v>1.5784504456366237</c:v>
                </c:pt>
                <c:pt idx="374">
                  <c:v>1.6925602472579877</c:v>
                </c:pt>
                <c:pt idx="375">
                  <c:v>1.6990711926102504</c:v>
                </c:pt>
                <c:pt idx="376">
                  <c:v>1.7276343648068668</c:v>
                </c:pt>
                <c:pt idx="377">
                  <c:v>1.7011807939914163</c:v>
                </c:pt>
                <c:pt idx="378">
                  <c:v>1.6647591437425506</c:v>
                </c:pt>
                <c:pt idx="379">
                  <c:v>1.628322548164044</c:v>
                </c:pt>
                <c:pt idx="380">
                  <c:v>1.6562892429661422</c:v>
                </c:pt>
                <c:pt idx="381">
                  <c:v>1.660266</c:v>
                </c:pt>
                <c:pt idx="382">
                  <c:v>1.662212567455722</c:v>
                </c:pt>
                <c:pt idx="383">
                  <c:v>1.6643814677282016</c:v>
                </c:pt>
                <c:pt idx="384">
                  <c:v>1.6665498545299728</c:v>
                </c:pt>
                <c:pt idx="385">
                  <c:v>1.6687187548024522</c:v>
                </c:pt>
                <c:pt idx="386">
                  <c:v>1.6708897089577657</c:v>
                </c:pt>
                <c:pt idx="387">
                  <c:v>1.6730580957595367</c:v>
                </c:pt>
                <c:pt idx="388">
                  <c:v>1.6752269960320163</c:v>
                </c:pt>
                <c:pt idx="389">
                  <c:v>1.6773958963044959</c:v>
                </c:pt>
                <c:pt idx="390">
                  <c:v>1.6795642831062669</c:v>
                </c:pt>
                <c:pt idx="391">
                  <c:v>1.6817331833787466</c:v>
                </c:pt>
                <c:pt idx="392">
                  <c:v>1.6839020836512262</c:v>
                </c:pt>
                <c:pt idx="393">
                  <c:v>1.6860704704529972</c:v>
                </c:pt>
                <c:pt idx="394">
                  <c:v>1.6882393707254768</c:v>
                </c:pt>
                <c:pt idx="395">
                  <c:v>1.6904082709979564</c:v>
                </c:pt>
                <c:pt idx="396">
                  <c:v>1.6925766577997274</c:v>
                </c:pt>
                <c:pt idx="397">
                  <c:v>1.6947455580722071</c:v>
                </c:pt>
                <c:pt idx="398">
                  <c:v>1.6969165122275205</c:v>
                </c:pt>
                <c:pt idx="399">
                  <c:v>1.6990854124999999</c:v>
                </c:pt>
                <c:pt idx="400">
                  <c:v>1.7012537993017711</c:v>
                </c:pt>
                <c:pt idx="401">
                  <c:v>1.7034226995742507</c:v>
                </c:pt>
                <c:pt idx="402">
                  <c:v>1.7055915998467301</c:v>
                </c:pt>
                <c:pt idx="403">
                  <c:v>1.7077599866485014</c:v>
                </c:pt>
                <c:pt idx="404">
                  <c:v>1.7099288869209808</c:v>
                </c:pt>
                <c:pt idx="405">
                  <c:v>1.7120977871934604</c:v>
                </c:pt>
                <c:pt idx="406">
                  <c:v>1.7142661739952316</c:v>
                </c:pt>
                <c:pt idx="407">
                  <c:v>1.716435074267711</c:v>
                </c:pt>
                <c:pt idx="408">
                  <c:v>1.7186039745401906</c:v>
                </c:pt>
                <c:pt idx="409">
                  <c:v>1.7207723613419619</c:v>
                </c:pt>
                <c:pt idx="410">
                  <c:v>1.7229412616144413</c:v>
                </c:pt>
                <c:pt idx="411">
                  <c:v>1.7251122157697547</c:v>
                </c:pt>
                <c:pt idx="412">
                  <c:v>1.7272806025715259</c:v>
                </c:pt>
                <c:pt idx="413">
                  <c:v>1.7294495028440053</c:v>
                </c:pt>
                <c:pt idx="414">
                  <c:v>1.731618403116485</c:v>
                </c:pt>
                <c:pt idx="415">
                  <c:v>1.733786789918256</c:v>
                </c:pt>
                <c:pt idx="416">
                  <c:v>1.7359556901907356</c:v>
                </c:pt>
                <c:pt idx="417">
                  <c:v>1.7381245904632152</c:v>
                </c:pt>
                <c:pt idx="418">
                  <c:v>1.7402929772649862</c:v>
                </c:pt>
                <c:pt idx="419">
                  <c:v>1.7424618775374658</c:v>
                </c:pt>
                <c:pt idx="420">
                  <c:v>1.7446307778099455</c:v>
                </c:pt>
                <c:pt idx="421">
                  <c:v>1.7467991646117165</c:v>
                </c:pt>
                <c:pt idx="422">
                  <c:v>1.7489680648841961</c:v>
                </c:pt>
                <c:pt idx="423">
                  <c:v>1.7577734943980929</c:v>
                </c:pt>
                <c:pt idx="424">
                  <c:v>1.7795906657129232</c:v>
                </c:pt>
                <c:pt idx="425">
                  <c:v>1.7431625078683832</c:v>
                </c:pt>
                <c:pt idx="426">
                  <c:v>1.7453621716738197</c:v>
                </c:pt>
                <c:pt idx="427">
                  <c:v>1.7727242641869336</c:v>
                </c:pt>
                <c:pt idx="428">
                  <c:v>1.7952125917978063</c:v>
                </c:pt>
                <c:pt idx="429">
                  <c:v>1.7421446242250833</c:v>
                </c:pt>
                <c:pt idx="430">
                  <c:v>1.7776369494756912</c:v>
                </c:pt>
                <c:pt idx="431">
                  <c:v>1.7913739628040057</c:v>
                </c:pt>
                <c:pt idx="432">
                  <c:v>1.7510335879333714</c:v>
                </c:pt>
                <c:pt idx="433">
                  <c:v>1.752261702009676</c:v>
                </c:pt>
                <c:pt idx="434">
                  <c:v>1.7657709568490252</c:v>
                </c:pt>
                <c:pt idx="435">
                  <c:v>1.7669990709253296</c:v>
                </c:pt>
                <c:pt idx="436">
                  <c:v>1.7682268942549304</c:v>
                </c:pt>
                <c:pt idx="437">
                  <c:v>1.7694550083312348</c:v>
                </c:pt>
                <c:pt idx="438">
                  <c:v>1.7706842853943541</c:v>
                </c:pt>
                <c:pt idx="439">
                  <c:v>1.7719123994706585</c:v>
                </c:pt>
                <c:pt idx="440">
                  <c:v>1.7731402228002593</c:v>
                </c:pt>
                <c:pt idx="441">
                  <c:v>1.7743683368765637</c:v>
                </c:pt>
                <c:pt idx="442">
                  <c:v>1.7755964509528681</c:v>
                </c:pt>
                <c:pt idx="443">
                  <c:v>1.7768242742824689</c:v>
                </c:pt>
                <c:pt idx="444">
                  <c:v>1.7780523883587736</c:v>
                </c:pt>
                <c:pt idx="445">
                  <c:v>1.779280502435078</c:v>
                </c:pt>
                <c:pt idx="446">
                  <c:v>1.7805083257646788</c:v>
                </c:pt>
                <c:pt idx="447">
                  <c:v>1.7817364398409832</c:v>
                </c:pt>
                <c:pt idx="448">
                  <c:v>1.7829645539172876</c:v>
                </c:pt>
                <c:pt idx="449">
                  <c:v>1.7841923772468884</c:v>
                </c:pt>
                <c:pt idx="450">
                  <c:v>1.7854216543100077</c:v>
                </c:pt>
                <c:pt idx="451">
                  <c:v>1.7866497683863121</c:v>
                </c:pt>
                <c:pt idx="452">
                  <c:v>1.7878775917159129</c:v>
                </c:pt>
                <c:pt idx="453">
                  <c:v>1.7891057057922173</c:v>
                </c:pt>
                <c:pt idx="454">
                  <c:v>1.7903338198685219</c:v>
                </c:pt>
                <c:pt idx="455">
                  <c:v>1.7915616431981227</c:v>
                </c:pt>
                <c:pt idx="456">
                  <c:v>1.7927897572744271</c:v>
                </c:pt>
                <c:pt idx="457">
                  <c:v>1.7940178713507315</c:v>
                </c:pt>
                <c:pt idx="458">
                  <c:v>1.7952456946803323</c:v>
                </c:pt>
                <c:pt idx="459">
                  <c:v>1.7964738087566368</c:v>
                </c:pt>
                <c:pt idx="460">
                  <c:v>1.7977019228329414</c:v>
                </c:pt>
                <c:pt idx="461">
                  <c:v>1.7989297461625422</c:v>
                </c:pt>
                <c:pt idx="462">
                  <c:v>1.8001578602388466</c:v>
                </c:pt>
                <c:pt idx="463">
                  <c:v>1.8013871373019656</c:v>
                </c:pt>
                <c:pt idx="464">
                  <c:v>1.8026152513782703</c:v>
                </c:pt>
                <c:pt idx="465">
                  <c:v>1.8038430747078711</c:v>
                </c:pt>
                <c:pt idx="466">
                  <c:v>1.804986</c:v>
                </c:pt>
                <c:pt idx="467">
                  <c:v>1.804986</c:v>
                </c:pt>
                <c:pt idx="468">
                  <c:v>1.8080223986647592</c:v>
                </c:pt>
                <c:pt idx="469">
                  <c:v>1.8362224042908224</c:v>
                </c:pt>
                <c:pt idx="470">
                  <c:v>1.7922150107296138</c:v>
                </c:pt>
                <c:pt idx="471">
                  <c:v>1.8430626933714831</c:v>
                </c:pt>
                <c:pt idx="472">
                  <c:v>1.8552076758045293</c:v>
                </c:pt>
                <c:pt idx="473">
                  <c:v>1.829532731044349</c:v>
                </c:pt>
                <c:pt idx="474">
                  <c:v>1.877351</c:v>
                </c:pt>
                <c:pt idx="475">
                  <c:v>1.8780974027289106</c:v>
                </c:pt>
                <c:pt idx="476">
                  <c:v>1.8837073762643519</c:v>
                </c:pt>
                <c:pt idx="477">
                  <c:v>1.8893160216810585</c:v>
                </c:pt>
                <c:pt idx="478">
                  <c:v>1.8949259952165001</c:v>
                </c:pt>
                <c:pt idx="479">
                  <c:v>1.9005359687519414</c:v>
                </c:pt>
                <c:pt idx="480">
                  <c:v>1.906144614168648</c:v>
                </c:pt>
                <c:pt idx="481">
                  <c:v>1.9117545877040893</c:v>
                </c:pt>
                <c:pt idx="482">
                  <c:v>1.9173645612395307</c:v>
                </c:pt>
                <c:pt idx="483">
                  <c:v>1.9229732066562375</c:v>
                </c:pt>
                <c:pt idx="484">
                  <c:v>1.9285831801916788</c:v>
                </c:pt>
                <c:pt idx="485">
                  <c:v>1.9341931537271202</c:v>
                </c:pt>
                <c:pt idx="486">
                  <c:v>1.939801799143827</c:v>
                </c:pt>
                <c:pt idx="487">
                  <c:v>1.9454117726792683</c:v>
                </c:pt>
                <c:pt idx="488">
                  <c:v>1.9510270586896485</c:v>
                </c:pt>
                <c:pt idx="489">
                  <c:v>1.9566370322250899</c:v>
                </c:pt>
                <c:pt idx="490">
                  <c:v>1.9622456776417967</c:v>
                </c:pt>
                <c:pt idx="491">
                  <c:v>1.967855651177238</c:v>
                </c:pt>
                <c:pt idx="492">
                  <c:v>1.9734656247126794</c:v>
                </c:pt>
                <c:pt idx="493">
                  <c:v>1.979074270129386</c:v>
                </c:pt>
                <c:pt idx="494">
                  <c:v>1.9846842436648275</c:v>
                </c:pt>
                <c:pt idx="495">
                  <c:v>1.9902942172002691</c:v>
                </c:pt>
                <c:pt idx="496">
                  <c:v>1.9959028626169755</c:v>
                </c:pt>
                <c:pt idx="497">
                  <c:v>2.001512836152417</c:v>
                </c:pt>
                <c:pt idx="498">
                  <c:v>2.0071228096878584</c:v>
                </c:pt>
                <c:pt idx="499">
                  <c:v>2.0127314551045647</c:v>
                </c:pt>
                <c:pt idx="500">
                  <c:v>2.0183467411149452</c:v>
                </c:pt>
                <c:pt idx="501">
                  <c:v>2.0239567146503865</c:v>
                </c:pt>
                <c:pt idx="502">
                  <c:v>2.0295653600670933</c:v>
                </c:pt>
                <c:pt idx="503">
                  <c:v>2.0351753336025347</c:v>
                </c:pt>
                <c:pt idx="504">
                  <c:v>2.040785307137976</c:v>
                </c:pt>
                <c:pt idx="505">
                  <c:v>2.0463939525546828</c:v>
                </c:pt>
                <c:pt idx="506">
                  <c:v>2.0520039260901242</c:v>
                </c:pt>
                <c:pt idx="507">
                  <c:v>2.0576138996255655</c:v>
                </c:pt>
                <c:pt idx="508">
                  <c:v>2.0632225450422723</c:v>
                </c:pt>
                <c:pt idx="509">
                  <c:v>2.0688325185777137</c:v>
                </c:pt>
                <c:pt idx="510">
                  <c:v>2.074442492113155</c:v>
                </c:pt>
                <c:pt idx="511">
                  <c:v>2.0800511375298614</c:v>
                </c:pt>
                <c:pt idx="512">
                  <c:v>2.0856611110653027</c:v>
                </c:pt>
                <c:pt idx="513">
                  <c:v>2.0912763970756831</c:v>
                </c:pt>
                <c:pt idx="514">
                  <c:v>2.0968863706111245</c:v>
                </c:pt>
                <c:pt idx="515">
                  <c:v>2.1024950160278313</c:v>
                </c:pt>
                <c:pt idx="516">
                  <c:v>2.1081049895632726</c:v>
                </c:pt>
                <c:pt idx="517">
                  <c:v>2.1086266142107775</c:v>
                </c:pt>
                <c:pt idx="518">
                  <c:v>2.1024587904648393</c:v>
                </c:pt>
                <c:pt idx="519">
                  <c:v>2.1223310815450644</c:v>
                </c:pt>
                <c:pt idx="520">
                  <c:v>2.1115259379474942</c:v>
                </c:pt>
                <c:pt idx="521">
                  <c:v>2.171199012860205</c:v>
                </c:pt>
                <c:pt idx="522">
                  <c:v>2.1713207195994277</c:v>
                </c:pt>
                <c:pt idx="523">
                  <c:v>2.1399218482100237</c:v>
                </c:pt>
                <c:pt idx="524">
                  <c:v>2.1715792508337302</c:v>
                </c:pt>
                <c:pt idx="525">
                  <c:v>2.1602786464839094</c:v>
                </c:pt>
                <c:pt idx="526">
                  <c:v>2.0955094330722073</c:v>
                </c:pt>
                <c:pt idx="527">
                  <c:v>2.099412759451635</c:v>
                </c:pt>
                <c:pt idx="528">
                  <c:v>2.1033170101328338</c:v>
                </c:pt>
                <c:pt idx="529">
                  <c:v>2.1072212608140326</c:v>
                </c:pt>
                <c:pt idx="530">
                  <c:v>2.1111245871934607</c:v>
                </c:pt>
                <c:pt idx="531">
                  <c:v>2.1150288378746596</c:v>
                </c:pt>
                <c:pt idx="532">
                  <c:v>2.1189330885558584</c:v>
                </c:pt>
                <c:pt idx="533">
                  <c:v>2.1228364149352861</c:v>
                </c:pt>
                <c:pt idx="534">
                  <c:v>2.1267406656164849</c:v>
                </c:pt>
                <c:pt idx="535">
                  <c:v>2.1306449162976837</c:v>
                </c:pt>
                <c:pt idx="536">
                  <c:v>2.112438074296382</c:v>
                </c:pt>
                <c:pt idx="537">
                  <c:v>2.1198214879216244</c:v>
                </c:pt>
                <c:pt idx="538">
                  <c:v>2.1272066499280231</c:v>
                </c:pt>
                <c:pt idx="539">
                  <c:v>2.1345918119344223</c:v>
                </c:pt>
                <c:pt idx="540">
                  <c:v>2.1419752255596647</c:v>
                </c:pt>
                <c:pt idx="541">
                  <c:v>2.1493603875660638</c:v>
                </c:pt>
                <c:pt idx="542">
                  <c:v>2.1567455495724626</c:v>
                </c:pt>
                <c:pt idx="543">
                  <c:v>2.164128963197705</c:v>
                </c:pt>
                <c:pt idx="544">
                  <c:v>2.1715141252041041</c:v>
                </c:pt>
                <c:pt idx="545">
                  <c:v>2.1788992872105033</c:v>
                </c:pt>
                <c:pt idx="546">
                  <c:v>2.1862827008357453</c:v>
                </c:pt>
                <c:pt idx="547">
                  <c:v>2.1936678628421444</c:v>
                </c:pt>
                <c:pt idx="548">
                  <c:v>2.2010600183731706</c:v>
                </c:pt>
                <c:pt idx="549">
                  <c:v>2.2084451803795697</c:v>
                </c:pt>
                <c:pt idx="550">
                  <c:v>2.2158285940048121</c:v>
                </c:pt>
                <c:pt idx="551">
                  <c:v>2.2232137560112113</c:v>
                </c:pt>
                <c:pt idx="552">
                  <c:v>2.23059891801761</c:v>
                </c:pt>
                <c:pt idx="553">
                  <c:v>2.2379823316428524</c:v>
                </c:pt>
                <c:pt idx="554">
                  <c:v>2.2453674936492516</c:v>
                </c:pt>
                <c:pt idx="555">
                  <c:v>2.2527526556556507</c:v>
                </c:pt>
                <c:pt idx="556">
                  <c:v>2.2601360692808927</c:v>
                </c:pt>
                <c:pt idx="557">
                  <c:v>2.2675212312872919</c:v>
                </c:pt>
                <c:pt idx="558">
                  <c:v>2.274906393293691</c:v>
                </c:pt>
                <c:pt idx="559">
                  <c:v>2.282289806918933</c:v>
                </c:pt>
                <c:pt idx="560">
                  <c:v>2.2896819624499596</c:v>
                </c:pt>
                <c:pt idx="561">
                  <c:v>2.2970671244563587</c:v>
                </c:pt>
                <c:pt idx="562">
                  <c:v>2.3044505380816007</c:v>
                </c:pt>
                <c:pt idx="563">
                  <c:v>2.3118357000879999</c:v>
                </c:pt>
                <c:pt idx="564">
                  <c:v>2.319220862094399</c:v>
                </c:pt>
                <c:pt idx="565">
                  <c:v>2.3266042757196415</c:v>
                </c:pt>
                <c:pt idx="566">
                  <c:v>2.3339894377260402</c:v>
                </c:pt>
                <c:pt idx="567">
                  <c:v>2.3413745997324393</c:v>
                </c:pt>
                <c:pt idx="568">
                  <c:v>2.3487580133576818</c:v>
                </c:pt>
                <c:pt idx="569">
                  <c:v>2.3561431753640809</c:v>
                </c:pt>
                <c:pt idx="570">
                  <c:v>2.3635283373704796</c:v>
                </c:pt>
                <c:pt idx="571">
                  <c:v>2.370911750995722</c:v>
                </c:pt>
                <c:pt idx="572">
                  <c:v>2.3782969130021212</c:v>
                </c:pt>
                <c:pt idx="573">
                  <c:v>2.3856890685331473</c:v>
                </c:pt>
                <c:pt idx="574">
                  <c:v>2.3930742305395465</c:v>
                </c:pt>
                <c:pt idx="575">
                  <c:v>2.4004576441647889</c:v>
                </c:pt>
                <c:pt idx="576">
                  <c:v>2.4078428061711876</c:v>
                </c:pt>
                <c:pt idx="577">
                  <c:v>2.4152279681775868</c:v>
                </c:pt>
                <c:pt idx="578">
                  <c:v>2.4226113818028292</c:v>
                </c:pt>
                <c:pt idx="579">
                  <c:v>2.4299965438092279</c:v>
                </c:pt>
                <c:pt idx="580">
                  <c:v>2.4373817058156271</c:v>
                </c:pt>
                <c:pt idx="581">
                  <c:v>2.4708120670004767</c:v>
                </c:pt>
                <c:pt idx="582">
                  <c:v>2.441403990941597</c:v>
                </c:pt>
                <c:pt idx="583">
                  <c:v>2.5376805708154504</c:v>
                </c:pt>
                <c:pt idx="584">
                  <c:v>2.5132533447782546</c:v>
                </c:pt>
                <c:pt idx="585">
                  <c:v>2.5273567570917757</c:v>
                </c:pt>
                <c:pt idx="586">
                  <c:v>2.5795520767763471</c:v>
                </c:pt>
                <c:pt idx="587">
                  <c:v>2.5486451320934669</c:v>
                </c:pt>
                <c:pt idx="588">
                  <c:v>2.5294400498330947</c:v>
                </c:pt>
                <c:pt idx="589">
                  <c:v>2.6675152603098926</c:v>
                </c:pt>
                <c:pt idx="590">
                  <c:v>2.6601158738981829</c:v>
                </c:pt>
                <c:pt idx="591">
                  <c:v>2.6463708152905197</c:v>
                </c:pt>
                <c:pt idx="592">
                  <c:v>2.6326257566828568</c:v>
                </c:pt>
                <c:pt idx="593">
                  <c:v>2.6188839521136895</c:v>
                </c:pt>
                <c:pt idx="594">
                  <c:v>2.6051388935060262</c:v>
                </c:pt>
                <c:pt idx="595">
                  <c:v>2.5913938348983629</c:v>
                </c:pt>
                <c:pt idx="596">
                  <c:v>2.5966807702026222</c:v>
                </c:pt>
                <c:pt idx="597">
                  <c:v>2.6248113107216939</c:v>
                </c:pt>
                <c:pt idx="598">
                  <c:v>2.6397643565410198</c:v>
                </c:pt>
                <c:pt idx="599">
                  <c:v>2.6547032556755599</c:v>
                </c:pt>
                <c:pt idx="600">
                  <c:v>2.6696386181389027</c:v>
                </c:pt>
                <c:pt idx="601">
                  <c:v>2.6845775172734427</c:v>
                </c:pt>
                <c:pt idx="602">
                  <c:v>2.6995164164079823</c:v>
                </c:pt>
                <c:pt idx="603">
                  <c:v>2.7144517788713256</c:v>
                </c:pt>
                <c:pt idx="604">
                  <c:v>2.7293906780058652</c:v>
                </c:pt>
                <c:pt idx="605">
                  <c:v>2.7443295771404048</c:v>
                </c:pt>
                <c:pt idx="606">
                  <c:v>2.7592649396037481</c:v>
                </c:pt>
                <c:pt idx="607">
                  <c:v>2.7742038387382877</c:v>
                </c:pt>
                <c:pt idx="608">
                  <c:v>2.7891427378728273</c:v>
                </c:pt>
                <c:pt idx="609">
                  <c:v>2.8040781003361706</c:v>
                </c:pt>
                <c:pt idx="610">
                  <c:v>2.8190311461554969</c:v>
                </c:pt>
                <c:pt idx="611">
                  <c:v>2.8339700452900365</c:v>
                </c:pt>
                <c:pt idx="612">
                  <c:v>2.8489054077533797</c:v>
                </c:pt>
                <c:pt idx="613">
                  <c:v>2.8638443068879194</c:v>
                </c:pt>
                <c:pt idx="614">
                  <c:v>2.878783206022459</c:v>
                </c:pt>
                <c:pt idx="615">
                  <c:v>2.8937185684858022</c:v>
                </c:pt>
                <c:pt idx="616">
                  <c:v>2.9086574676203418</c:v>
                </c:pt>
                <c:pt idx="617">
                  <c:v>2.9235963667548819</c:v>
                </c:pt>
                <c:pt idx="618">
                  <c:v>2.9385317292182247</c:v>
                </c:pt>
                <c:pt idx="619">
                  <c:v>2.9534706283527647</c:v>
                </c:pt>
                <c:pt idx="620">
                  <c:v>2.9684095274873044</c:v>
                </c:pt>
                <c:pt idx="621">
                  <c:v>2.9833448899506472</c:v>
                </c:pt>
                <c:pt idx="622">
                  <c:v>2.9982837890851872</c:v>
                </c:pt>
                <c:pt idx="623">
                  <c:v>3.0132368349045136</c:v>
                </c:pt>
                <c:pt idx="624">
                  <c:v>3.0281757340390532</c:v>
                </c:pt>
                <c:pt idx="625">
                  <c:v>3.043111096502396</c:v>
                </c:pt>
                <c:pt idx="626">
                  <c:v>3.058049995636936</c:v>
                </c:pt>
                <c:pt idx="627">
                  <c:v>3.0729888947714756</c:v>
                </c:pt>
                <c:pt idx="628">
                  <c:v>3.0879242572348189</c:v>
                </c:pt>
                <c:pt idx="629">
                  <c:v>3.1028631563693585</c:v>
                </c:pt>
                <c:pt idx="630">
                  <c:v>3.1178020555038981</c:v>
                </c:pt>
                <c:pt idx="631">
                  <c:v>3.1327374179672414</c:v>
                </c:pt>
                <c:pt idx="632">
                  <c:v>3.147676317101781</c:v>
                </c:pt>
                <c:pt idx="633">
                  <c:v>3.1626116795651242</c:v>
                </c:pt>
                <c:pt idx="634">
                  <c:v>3.1775505786996638</c:v>
                </c:pt>
                <c:pt idx="635">
                  <c:v>3.1925036245189902</c:v>
                </c:pt>
                <c:pt idx="636">
                  <c:v>3.2074425236535298</c:v>
                </c:pt>
                <c:pt idx="637">
                  <c:v>3.222377886116873</c:v>
                </c:pt>
                <c:pt idx="638">
                  <c:v>3.2373167852514126</c:v>
                </c:pt>
                <c:pt idx="639">
                  <c:v>3.2522556843859523</c:v>
                </c:pt>
                <c:pt idx="640">
                  <c:v>3.2671910468492955</c:v>
                </c:pt>
                <c:pt idx="641">
                  <c:v>3.2821299459838356</c:v>
                </c:pt>
                <c:pt idx="642">
                  <c:v>3.2970688451183752</c:v>
                </c:pt>
                <c:pt idx="643">
                  <c:v>3.312004207581718</c:v>
                </c:pt>
                <c:pt idx="644">
                  <c:v>3.326943106716258</c:v>
                </c:pt>
                <c:pt idx="645">
                  <c:v>3.3418820058507976</c:v>
                </c:pt>
                <c:pt idx="646">
                  <c:v>3.3568173683141409</c:v>
                </c:pt>
                <c:pt idx="647">
                  <c:v>3.333856970910825</c:v>
                </c:pt>
                <c:pt idx="648">
                  <c:v>3.3653067604290823</c:v>
                </c:pt>
                <c:pt idx="649">
                  <c:v>3.378825</c:v>
                </c:pt>
                <c:pt idx="650">
                  <c:v>3.3649754744630074</c:v>
                </c:pt>
                <c:pt idx="651">
                  <c:v>3.4026510905192948</c:v>
                </c:pt>
                <c:pt idx="652">
                  <c:v>3.386821286531585</c:v>
                </c:pt>
                <c:pt idx="653">
                  <c:v>3.407263020028612</c:v>
                </c:pt>
                <c:pt idx="654">
                  <c:v>3.4006657415355268</c:v>
                </c:pt>
                <c:pt idx="655">
                  <c:v>3.4547895518474374</c:v>
                </c:pt>
                <c:pt idx="656">
                  <c:v>3.4854079541501974</c:v>
                </c:pt>
                <c:pt idx="657">
                  <c:v>3.5202587833134684</c:v>
                </c:pt>
                <c:pt idx="658">
                  <c:v>3.5235539999999999</c:v>
                </c:pt>
                <c:pt idx="659">
                  <c:v>3.5402498795898905</c:v>
                </c:pt>
                <c:pt idx="660">
                  <c:v>3.6302376945636623</c:v>
                </c:pt>
                <c:pt idx="661">
                  <c:v>3.6584901443547651</c:v>
                </c:pt>
                <c:pt idx="662">
                  <c:v>3.6858174312340908</c:v>
                </c:pt>
                <c:pt idx="663">
                  <c:v>3.7131382485852726</c:v>
                </c:pt>
                <c:pt idx="664">
                  <c:v>3.7404655354645984</c:v>
                </c:pt>
                <c:pt idx="665">
                  <c:v>3.7677928223439241</c:v>
                </c:pt>
                <c:pt idx="666">
                  <c:v>3.795113639695106</c:v>
                </c:pt>
                <c:pt idx="667">
                  <c:v>3.8224409265744317</c:v>
                </c:pt>
                <c:pt idx="668">
                  <c:v>3.8497940915663325</c:v>
                </c:pt>
                <c:pt idx="669">
                  <c:v>3.8771213784456582</c:v>
                </c:pt>
                <c:pt idx="670">
                  <c:v>3.90444219579684</c:v>
                </c:pt>
                <c:pt idx="671">
                  <c:v>3.9317694826761658</c:v>
                </c:pt>
                <c:pt idx="672">
                  <c:v>3.9590903000273476</c:v>
                </c:pt>
                <c:pt idx="673">
                  <c:v>3.9864175869066734</c:v>
                </c:pt>
                <c:pt idx="674">
                  <c:v>4.0137448737859991</c:v>
                </c:pt>
                <c:pt idx="675">
                  <c:v>4.0410656911371809</c:v>
                </c:pt>
                <c:pt idx="676">
                  <c:v>4.0683929780165062</c:v>
                </c:pt>
                <c:pt idx="677">
                  <c:v>4.0957202648958324</c:v>
                </c:pt>
                <c:pt idx="678">
                  <c:v>4.1230410822470143</c:v>
                </c:pt>
                <c:pt idx="679">
                  <c:v>4.1503683691263404</c:v>
                </c:pt>
                <c:pt idx="680">
                  <c:v>4.1777215341182412</c:v>
                </c:pt>
                <c:pt idx="681">
                  <c:v>4.2050488209975665</c:v>
                </c:pt>
                <c:pt idx="682">
                  <c:v>4.2323696383487484</c:v>
                </c:pt>
                <c:pt idx="683">
                  <c:v>4.2596969252280736</c:v>
                </c:pt>
                <c:pt idx="684">
                  <c:v>4.2870242121073998</c:v>
                </c:pt>
                <c:pt idx="685">
                  <c:v>4.3143450294585817</c:v>
                </c:pt>
                <c:pt idx="686">
                  <c:v>4.3416723163379078</c:v>
                </c:pt>
                <c:pt idx="687">
                  <c:v>4.3689996032172331</c:v>
                </c:pt>
                <c:pt idx="688">
                  <c:v>4.396320420568415</c:v>
                </c:pt>
                <c:pt idx="689">
                  <c:v>4.4236477074477403</c:v>
                </c:pt>
                <c:pt idx="690">
                  <c:v>4.4509749943270664</c:v>
                </c:pt>
                <c:pt idx="691">
                  <c:v>4.4782958116782483</c:v>
                </c:pt>
                <c:pt idx="692">
                  <c:v>4.5056230985575736</c:v>
                </c:pt>
                <c:pt idx="693">
                  <c:v>4.5329762635494744</c:v>
                </c:pt>
                <c:pt idx="694">
                  <c:v>4.565906285407725</c:v>
                </c:pt>
                <c:pt idx="695">
                  <c:v>4.6205631723891276</c:v>
                </c:pt>
                <c:pt idx="696">
                  <c:v>4.6752248583690994</c:v>
                </c:pt>
                <c:pt idx="697">
                  <c:v>4.7092533830750893</c:v>
                </c:pt>
                <c:pt idx="698">
                  <c:v>4.6983134811635674</c:v>
                </c:pt>
                <c:pt idx="699">
                  <c:v>4.7624334606580829</c:v>
                </c:pt>
                <c:pt idx="700">
                  <c:v>4.807869071275328</c:v>
                </c:pt>
                <c:pt idx="701">
                  <c:v>4.8622180000000004</c:v>
                </c:pt>
                <c:pt idx="702">
                  <c:v>4.8907642396280409</c:v>
                </c:pt>
                <c:pt idx="703">
                  <c:v>4.9860624936378644</c:v>
                </c:pt>
                <c:pt idx="704">
                  <c:v>5.0431592331487609</c:v>
                </c:pt>
                <c:pt idx="705">
                  <c:v>5.1003100415417713</c:v>
                </c:pt>
                <c:pt idx="706">
                  <c:v>5.1574067810526687</c:v>
                </c:pt>
                <c:pt idx="707">
                  <c:v>5.2144900033430375</c:v>
                </c:pt>
                <c:pt idx="708">
                  <c:v>5.2715867428539349</c:v>
                </c:pt>
                <c:pt idx="709">
                  <c:v>5.3286834823648324</c:v>
                </c:pt>
                <c:pt idx="710">
                  <c:v>5.3857667046552011</c:v>
                </c:pt>
                <c:pt idx="711">
                  <c:v>5.4428634441660986</c:v>
                </c:pt>
                <c:pt idx="712">
                  <c:v>5.4999601836769951</c:v>
                </c:pt>
                <c:pt idx="713">
                  <c:v>5.5570434059673648</c:v>
                </c:pt>
                <c:pt idx="714">
                  <c:v>5.6141401454782622</c:v>
                </c:pt>
                <c:pt idx="715">
                  <c:v>5.6712368849891588</c:v>
                </c:pt>
                <c:pt idx="716">
                  <c:v>5.7283201072795285</c:v>
                </c:pt>
                <c:pt idx="717">
                  <c:v>5.7854168467904259</c:v>
                </c:pt>
                <c:pt idx="718">
                  <c:v>5.8425676551834353</c:v>
                </c:pt>
                <c:pt idx="719">
                  <c:v>5.8996508774738041</c:v>
                </c:pt>
                <c:pt idx="720">
                  <c:v>5.9567476169847016</c:v>
                </c:pt>
                <c:pt idx="721">
                  <c:v>6.013844356495599</c:v>
                </c:pt>
                <c:pt idx="722">
                  <c:v>6.0709275787859678</c:v>
                </c:pt>
                <c:pt idx="723">
                  <c:v>6.1280243182968652</c:v>
                </c:pt>
                <c:pt idx="724">
                  <c:v>6.1851210578077627</c:v>
                </c:pt>
                <c:pt idx="725">
                  <c:v>6.2422042800981314</c:v>
                </c:pt>
                <c:pt idx="726">
                  <c:v>6.2993010196090289</c:v>
                </c:pt>
                <c:pt idx="727">
                  <c:v>6.3563977591199263</c:v>
                </c:pt>
                <c:pt idx="728">
                  <c:v>6.4134809814102951</c:v>
                </c:pt>
                <c:pt idx="729">
                  <c:v>6.4705777209211925</c:v>
                </c:pt>
                <c:pt idx="730">
                  <c:v>6.5277285293142029</c:v>
                </c:pt>
                <c:pt idx="731">
                  <c:v>6.5848252688250994</c:v>
                </c:pt>
                <c:pt idx="732">
                  <c:v>6.6419084911154691</c:v>
                </c:pt>
                <c:pt idx="733">
                  <c:v>6.6990052306263657</c:v>
                </c:pt>
                <c:pt idx="734">
                  <c:v>6.7561019701372631</c:v>
                </c:pt>
                <c:pt idx="735">
                  <c:v>6.8131851924276319</c:v>
                </c:pt>
                <c:pt idx="736">
                  <c:v>6.8702819319385293</c:v>
                </c:pt>
                <c:pt idx="737">
                  <c:v>6.9273786714494268</c:v>
                </c:pt>
                <c:pt idx="738">
                  <c:v>6.9844618937397964</c:v>
                </c:pt>
                <c:pt idx="739">
                  <c:v>7.041558633250693</c:v>
                </c:pt>
                <c:pt idx="740">
                  <c:v>7.0986553727615904</c:v>
                </c:pt>
                <c:pt idx="741">
                  <c:v>7.1557385950519592</c:v>
                </c:pt>
                <c:pt idx="742">
                  <c:v>7.2128353345628566</c:v>
                </c:pt>
                <c:pt idx="743">
                  <c:v>7.269986142955867</c:v>
                </c:pt>
                <c:pt idx="744">
                  <c:v>7.3270693652462358</c:v>
                </c:pt>
                <c:pt idx="745">
                  <c:v>7.3841661047571332</c:v>
                </c:pt>
                <c:pt idx="746">
                  <c:v>7.4412628442680298</c:v>
                </c:pt>
                <c:pt idx="747">
                  <c:v>7.4983460665583994</c:v>
                </c:pt>
                <c:pt idx="748">
                  <c:v>7.555442806069296</c:v>
                </c:pt>
                <c:pt idx="749">
                  <c:v>7.6125395455801934</c:v>
                </c:pt>
                <c:pt idx="750">
                  <c:v>7.6696227678705622</c:v>
                </c:pt>
                <c:pt idx="751">
                  <c:v>7.7267195073814605</c:v>
                </c:pt>
                <c:pt idx="752">
                  <c:v>7.7838162468923571</c:v>
                </c:pt>
                <c:pt idx="753">
                  <c:v>7.8408994691827267</c:v>
                </c:pt>
                <c:pt idx="754">
                  <c:v>7.8979962086936233</c:v>
                </c:pt>
                <c:pt idx="755">
                  <c:v>7.9551470170866336</c:v>
                </c:pt>
                <c:pt idx="756">
                  <c:v>8.0122437565975311</c:v>
                </c:pt>
                <c:pt idx="757">
                  <c:v>8.0693269788879007</c:v>
                </c:pt>
                <c:pt idx="758">
                  <c:v>8.1336322989985685</c:v>
                </c:pt>
                <c:pt idx="759">
                  <c:v>8.2403115786838335</c:v>
                </c:pt>
                <c:pt idx="760">
                  <c:v>8.3260068057210965</c:v>
                </c:pt>
                <c:pt idx="761">
                  <c:v>8.4051234849785406</c:v>
                </c:pt>
                <c:pt idx="762">
                  <c:v>8.4979016933714835</c:v>
                </c:pt>
                <c:pt idx="763">
                  <c:v>8.5790889921334923</c:v>
                </c:pt>
                <c:pt idx="764">
                  <c:v>8.6975320424415834</c:v>
                </c:pt>
                <c:pt idx="765">
                  <c:v>8.7700127930376723</c:v>
                </c:pt>
                <c:pt idx="766">
                  <c:v>8.8717598974970198</c:v>
                </c:pt>
                <c:pt idx="767">
                  <c:v>9.0396045196826513</c:v>
                </c:pt>
                <c:pt idx="768">
                  <c:v>9.2112318599554506</c:v>
                </c:pt>
                <c:pt idx="769">
                  <c:v>9.3826562350670972</c:v>
                </c:pt>
                <c:pt idx="770">
                  <c:v>9.5541212032109737</c:v>
                </c:pt>
                <c:pt idx="771">
                  <c:v>9.7255861713548502</c:v>
                </c:pt>
                <c:pt idx="772">
                  <c:v>9.897010546466495</c:v>
                </c:pt>
                <c:pt idx="773">
                  <c:v>10.068475514610371</c:v>
                </c:pt>
                <c:pt idx="774">
                  <c:v>10.239940482754248</c:v>
                </c:pt>
                <c:pt idx="775">
                  <c:v>10.411364857865893</c:v>
                </c:pt>
                <c:pt idx="776">
                  <c:v>10.582829826009769</c:v>
                </c:pt>
                <c:pt idx="777">
                  <c:v>10.754294794153646</c:v>
                </c:pt>
                <c:pt idx="778">
                  <c:v>10.925719169265291</c:v>
                </c:pt>
                <c:pt idx="779">
                  <c:v>11.097184137409167</c:v>
                </c:pt>
                <c:pt idx="780">
                  <c:v>11.268811477681968</c:v>
                </c:pt>
                <c:pt idx="781">
                  <c:v>11.440276445825845</c:v>
                </c:pt>
                <c:pt idx="782">
                  <c:v>11.611700820937489</c:v>
                </c:pt>
                <c:pt idx="783">
                  <c:v>11.783165789081366</c:v>
                </c:pt>
                <c:pt idx="784">
                  <c:v>11.954630757225242</c:v>
                </c:pt>
                <c:pt idx="785">
                  <c:v>12.126055132336887</c:v>
                </c:pt>
                <c:pt idx="786">
                  <c:v>12.297520100480764</c:v>
                </c:pt>
                <c:pt idx="787">
                  <c:v>12.46898506862464</c:v>
                </c:pt>
                <c:pt idx="788">
                  <c:v>12.640409443736285</c:v>
                </c:pt>
                <c:pt idx="789">
                  <c:v>12.811874411880162</c:v>
                </c:pt>
                <c:pt idx="790">
                  <c:v>12.983339380024038</c:v>
                </c:pt>
                <c:pt idx="791">
                  <c:v>13.154763755135683</c:v>
                </c:pt>
                <c:pt idx="792">
                  <c:v>13.326228723279559</c:v>
                </c:pt>
                <c:pt idx="793">
                  <c:v>13.497856063552359</c:v>
                </c:pt>
                <c:pt idx="794">
                  <c:v>13.669280438664003</c:v>
                </c:pt>
                <c:pt idx="795">
                  <c:v>13.84074540680788</c:v>
                </c:pt>
                <c:pt idx="796">
                  <c:v>14.012210374951756</c:v>
                </c:pt>
                <c:pt idx="797">
                  <c:v>14.183634750063403</c:v>
                </c:pt>
                <c:pt idx="798">
                  <c:v>14.355099718207279</c:v>
                </c:pt>
                <c:pt idx="799">
                  <c:v>14.526564686351156</c:v>
                </c:pt>
                <c:pt idx="800">
                  <c:v>14.697989061462801</c:v>
                </c:pt>
                <c:pt idx="801">
                  <c:v>14.869454029606677</c:v>
                </c:pt>
                <c:pt idx="802">
                  <c:v>15.040918997750554</c:v>
                </c:pt>
                <c:pt idx="803">
                  <c:v>15.2123433728622</c:v>
                </c:pt>
                <c:pt idx="804">
                  <c:v>15.383808341006077</c:v>
                </c:pt>
                <c:pt idx="805">
                  <c:v>15.555435681278876</c:v>
                </c:pt>
                <c:pt idx="806">
                  <c:v>15.726900649422753</c:v>
                </c:pt>
                <c:pt idx="807">
                  <c:v>15.898325024534397</c:v>
                </c:pt>
                <c:pt idx="808">
                  <c:v>16.069789992678274</c:v>
                </c:pt>
                <c:pt idx="809">
                  <c:v>16.24125496082215</c:v>
                </c:pt>
                <c:pt idx="810">
                  <c:v>16.408337133285645</c:v>
                </c:pt>
                <c:pt idx="811">
                  <c:v>16.572288610488677</c:v>
                </c:pt>
                <c:pt idx="812">
                  <c:v>16.747068868383405</c:v>
                </c:pt>
                <c:pt idx="813">
                  <c:v>16.951106434191704</c:v>
                </c:pt>
                <c:pt idx="814">
                  <c:v>17.114360132538739</c:v>
                </c:pt>
                <c:pt idx="815">
                  <c:v>17.286677824511205</c:v>
                </c:pt>
                <c:pt idx="816">
                  <c:v>17.487044422031474</c:v>
                </c:pt>
                <c:pt idx="817">
                  <c:v>17.630182830750893</c:v>
                </c:pt>
                <c:pt idx="818">
                  <c:v>17.774377108726753</c:v>
                </c:pt>
                <c:pt idx="819">
                  <c:v>17.973467747973295</c:v>
                </c:pt>
                <c:pt idx="820">
                  <c:v>18.132857501430614</c:v>
                </c:pt>
                <c:pt idx="821">
                  <c:v>18.28432936090584</c:v>
                </c:pt>
                <c:pt idx="822">
                  <c:v>18.449821879058444</c:v>
                </c:pt>
                <c:pt idx="823">
                  <c:v>18.616156943993506</c:v>
                </c:pt>
                <c:pt idx="824">
                  <c:v>18.782492008928571</c:v>
                </c:pt>
                <c:pt idx="825">
                  <c:v>18.948787695297128</c:v>
                </c:pt>
                <c:pt idx="826">
                  <c:v>19.115122760232193</c:v>
                </c:pt>
                <c:pt idx="827">
                  <c:v>19.281457825167259</c:v>
                </c:pt>
                <c:pt idx="828">
                  <c:v>19.447753511535815</c:v>
                </c:pt>
                <c:pt idx="829">
                  <c:v>19.614088576470877</c:v>
                </c:pt>
                <c:pt idx="830">
                  <c:v>19.780581155671982</c:v>
                </c:pt>
                <c:pt idx="831">
                  <c:v>19.946916220607044</c:v>
                </c:pt>
                <c:pt idx="832">
                  <c:v>20.1132119069756</c:v>
                </c:pt>
                <c:pt idx="833">
                  <c:v>20.279546971910666</c:v>
                </c:pt>
                <c:pt idx="834">
                  <c:v>20.445882036845731</c:v>
                </c:pt>
                <c:pt idx="835">
                  <c:v>20.612177723214288</c:v>
                </c:pt>
                <c:pt idx="836">
                  <c:v>20.778512788149353</c:v>
                </c:pt>
                <c:pt idx="837">
                  <c:v>20.944847853084415</c:v>
                </c:pt>
                <c:pt idx="838">
                  <c:v>21.111143539452971</c:v>
                </c:pt>
                <c:pt idx="839">
                  <c:v>21.277478604388037</c:v>
                </c:pt>
                <c:pt idx="840">
                  <c:v>21.443813669323102</c:v>
                </c:pt>
                <c:pt idx="841">
                  <c:v>21.610109355691659</c:v>
                </c:pt>
                <c:pt idx="842">
                  <c:v>21.776444420626724</c:v>
                </c:pt>
                <c:pt idx="843">
                  <c:v>21.942936999827825</c:v>
                </c:pt>
                <c:pt idx="844">
                  <c:v>22.109232686196378</c:v>
                </c:pt>
                <c:pt idx="845">
                  <c:v>22.275567751131444</c:v>
                </c:pt>
                <c:pt idx="846">
                  <c:v>22.441902816066509</c:v>
                </c:pt>
                <c:pt idx="847">
                  <c:v>22.608198502435066</c:v>
                </c:pt>
                <c:pt idx="848">
                  <c:v>22.774533567370131</c:v>
                </c:pt>
                <c:pt idx="849">
                  <c:v>22.940868632305197</c:v>
                </c:pt>
                <c:pt idx="850">
                  <c:v>23.107164318673753</c:v>
                </c:pt>
                <c:pt idx="851">
                  <c:v>23.273499383608815</c:v>
                </c:pt>
                <c:pt idx="852">
                  <c:v>23.439834448543881</c:v>
                </c:pt>
                <c:pt idx="853">
                  <c:v>23.606130134912437</c:v>
                </c:pt>
                <c:pt idx="854">
                  <c:v>23.772465199847503</c:v>
                </c:pt>
                <c:pt idx="855">
                  <c:v>23.938957779048604</c:v>
                </c:pt>
                <c:pt idx="856">
                  <c:v>24.105292843983669</c:v>
                </c:pt>
                <c:pt idx="857">
                  <c:v>24.271588530352226</c:v>
                </c:pt>
                <c:pt idx="858">
                  <c:v>24.437923595287288</c:v>
                </c:pt>
                <c:pt idx="859">
                  <c:v>24.604258660222353</c:v>
                </c:pt>
                <c:pt idx="860">
                  <c:v>24.770554346590909</c:v>
                </c:pt>
                <c:pt idx="861">
                  <c:v>24.936889411525975</c:v>
                </c:pt>
                <c:pt idx="862">
                  <c:v>25.10322447646104</c:v>
                </c:pt>
                <c:pt idx="863">
                  <c:v>25.269520162829593</c:v>
                </c:pt>
                <c:pt idx="864">
                  <c:v>25.435855227764662</c:v>
                </c:pt>
                <c:pt idx="865">
                  <c:v>25.602190292699724</c:v>
                </c:pt>
                <c:pt idx="866">
                  <c:v>25.768485979068281</c:v>
                </c:pt>
                <c:pt idx="867">
                  <c:v>25.934821044003346</c:v>
                </c:pt>
                <c:pt idx="868">
                  <c:v>26.101313623204447</c:v>
                </c:pt>
                <c:pt idx="869">
                  <c:v>26.267609309573004</c:v>
                </c:pt>
                <c:pt idx="870">
                  <c:v>26.433944374508066</c:v>
                </c:pt>
                <c:pt idx="871">
                  <c:v>26.600279439443135</c:v>
                </c:pt>
                <c:pt idx="872">
                  <c:v>26.766575125811691</c:v>
                </c:pt>
                <c:pt idx="873">
                  <c:v>27.431876006985441</c:v>
                </c:pt>
                <c:pt idx="874">
                  <c:v>27.598211071920502</c:v>
                </c:pt>
                <c:pt idx="875">
                  <c:v>27.764506758289059</c:v>
                </c:pt>
                <c:pt idx="876">
                  <c:v>27.930841823224128</c:v>
                </c:pt>
                <c:pt idx="877">
                  <c:v>28.128462091299163</c:v>
                </c:pt>
                <c:pt idx="878">
                  <c:v>28.345656799713876</c:v>
                </c:pt>
                <c:pt idx="879">
                  <c:v>28.530411743204578</c:v>
                </c:pt>
                <c:pt idx="880">
                  <c:v>28.712613206008584</c:v>
                </c:pt>
                <c:pt idx="881">
                  <c:v>28.946263501787843</c:v>
                </c:pt>
                <c:pt idx="882">
                  <c:v>29.131188033381022</c:v>
                </c:pt>
                <c:pt idx="883">
                  <c:v>29.313380451597521</c:v>
                </c:pt>
                <c:pt idx="884">
                  <c:v>29.53063068772348</c:v>
                </c:pt>
                <c:pt idx="885">
                  <c:v>29.766878992131616</c:v>
                </c:pt>
                <c:pt idx="886">
                  <c:v>29.922716802164775</c:v>
                </c:pt>
                <c:pt idx="887">
                  <c:v>30.076650541041442</c:v>
                </c:pt>
                <c:pt idx="888">
                  <c:v>30.230547837271597</c:v>
                </c:pt>
                <c:pt idx="889">
                  <c:v>30.384481576148268</c:v>
                </c:pt>
                <c:pt idx="890">
                  <c:v>30.538561085610993</c:v>
                </c:pt>
                <c:pt idx="891">
                  <c:v>30.692458381841146</c:v>
                </c:pt>
                <c:pt idx="892">
                  <c:v>30.846392120717816</c:v>
                </c:pt>
                <c:pt idx="893">
                  <c:v>31.000325859594483</c:v>
                </c:pt>
                <c:pt idx="894">
                  <c:v>31.154223155824639</c:v>
                </c:pt>
                <c:pt idx="895">
                  <c:v>31.308156894701309</c:v>
                </c:pt>
                <c:pt idx="896">
                  <c:v>31.462090633577976</c:v>
                </c:pt>
                <c:pt idx="897">
                  <c:v>31.615987929808131</c:v>
                </c:pt>
                <c:pt idx="898">
                  <c:v>31.769921668684798</c:v>
                </c:pt>
                <c:pt idx="899">
                  <c:v>31.923855407561469</c:v>
                </c:pt>
                <c:pt idx="900">
                  <c:v>32.077752703791624</c:v>
                </c:pt>
                <c:pt idx="901">
                  <c:v>32.231686442668291</c:v>
                </c:pt>
                <c:pt idx="902">
                  <c:v>32.385765952131017</c:v>
                </c:pt>
                <c:pt idx="903">
                  <c:v>32.539699691007684</c:v>
                </c:pt>
                <c:pt idx="904">
                  <c:v>32.693596987237839</c:v>
                </c:pt>
                <c:pt idx="905">
                  <c:v>32.847530726114513</c:v>
                </c:pt>
                <c:pt idx="906">
                  <c:v>33.00146446499118</c:v>
                </c:pt>
                <c:pt idx="907">
                  <c:v>33.166333123241955</c:v>
                </c:pt>
                <c:pt idx="908">
                  <c:v>33.366713158559847</c:v>
                </c:pt>
                <c:pt idx="909">
                  <c:v>33.558006963757748</c:v>
                </c:pt>
                <c:pt idx="910">
                  <c:v>33.735995799713876</c:v>
                </c:pt>
                <c:pt idx="911">
                  <c:v>33.940182771394518</c:v>
                </c:pt>
                <c:pt idx="912">
                  <c:v>34.099190325226516</c:v>
                </c:pt>
                <c:pt idx="913">
                  <c:v>34.255037477348594</c:v>
                </c:pt>
                <c:pt idx="914">
                  <c:v>34.432182206436238</c:v>
                </c:pt>
                <c:pt idx="915">
                  <c:v>34.612135759895089</c:v>
                </c:pt>
                <c:pt idx="916">
                  <c:v>34.81783092792157</c:v>
                </c:pt>
                <c:pt idx="917">
                  <c:v>34.993453663735721</c:v>
                </c:pt>
                <c:pt idx="918">
                  <c:v>35.169076399549866</c:v>
                </c:pt>
                <c:pt idx="919">
                  <c:v>35.344657558011789</c:v>
                </c:pt>
                <c:pt idx="920">
                  <c:v>35.520280293825934</c:v>
                </c:pt>
                <c:pt idx="921">
                  <c:v>35.695903029640085</c:v>
                </c:pt>
                <c:pt idx="922">
                  <c:v>35.871484188102009</c:v>
                </c:pt>
                <c:pt idx="923">
                  <c:v>36.047106923916154</c:v>
                </c:pt>
                <c:pt idx="924">
                  <c:v>37.97899859522402</c:v>
                </c:pt>
                <c:pt idx="925">
                  <c:v>38.154579753685937</c:v>
                </c:pt>
                <c:pt idx="926">
                  <c:v>38.330202489500088</c:v>
                </c:pt>
                <c:pt idx="927">
                  <c:v>38.50582522531424</c:v>
                </c:pt>
                <c:pt idx="928">
                  <c:v>38.681406383776157</c:v>
                </c:pt>
                <c:pt idx="929">
                  <c:v>38.857195428999219</c:v>
                </c:pt>
                <c:pt idx="930">
                  <c:v>39.032818164813371</c:v>
                </c:pt>
                <c:pt idx="931">
                  <c:v>39.211523637577493</c:v>
                </c:pt>
                <c:pt idx="932">
                  <c:v>39.393720093943728</c:v>
                </c:pt>
                <c:pt idx="933">
                  <c:v>39.566978076519668</c:v>
                </c:pt>
                <c:pt idx="934">
                  <c:v>39.739933867906529</c:v>
                </c:pt>
                <c:pt idx="935">
                  <c:v>40.440897331154687</c:v>
                </c:pt>
                <c:pt idx="936">
                  <c:v>40.533773366013072</c:v>
                </c:pt>
                <c:pt idx="937">
                  <c:v>40.740769421724245</c:v>
                </c:pt>
                <c:pt idx="938">
                  <c:v>40.894703865546219</c:v>
                </c:pt>
                <c:pt idx="939">
                  <c:v>41.053664555555557</c:v>
                </c:pt>
                <c:pt idx="940">
                  <c:v>40.628868462669068</c:v>
                </c:pt>
                <c:pt idx="941">
                  <c:v>40.767941688500187</c:v>
                </c:pt>
                <c:pt idx="942">
                  <c:v>40.90714661246183</c:v>
                </c:pt>
                <c:pt idx="943">
                  <c:v>41.046219838292949</c:v>
                </c:pt>
                <c:pt idx="944">
                  <c:v>41.185260139591442</c:v>
                </c:pt>
                <c:pt idx="945">
                  <c:v>41.324333365422561</c:v>
                </c:pt>
                <c:pt idx="946">
                  <c:v>41.46340659125368</c:v>
                </c:pt>
                <c:pt idx="947">
                  <c:v>41.602446892552166</c:v>
                </c:pt>
                <c:pt idx="948">
                  <c:v>41.741520118383285</c:v>
                </c:pt>
                <c:pt idx="949">
                  <c:v>41.880593344214411</c:v>
                </c:pt>
                <c:pt idx="950">
                  <c:v>42.019633645512897</c:v>
                </c:pt>
                <c:pt idx="951">
                  <c:v>42.158706871344016</c:v>
                </c:pt>
                <c:pt idx="952">
                  <c:v>42.297780097175135</c:v>
                </c:pt>
                <c:pt idx="953">
                  <c:v>42.436820398473628</c:v>
                </c:pt>
                <c:pt idx="954">
                  <c:v>42.576025322435271</c:v>
                </c:pt>
                <c:pt idx="955">
                  <c:v>42.71509854826639</c:v>
                </c:pt>
                <c:pt idx="956">
                  <c:v>42.854138849564876</c:v>
                </c:pt>
                <c:pt idx="957">
                  <c:v>42.993212075395995</c:v>
                </c:pt>
                <c:pt idx="958">
                  <c:v>43.132285301227114</c:v>
                </c:pt>
                <c:pt idx="959">
                  <c:v>43.271325602525607</c:v>
                </c:pt>
                <c:pt idx="960">
                  <c:v>43.410398828356726</c:v>
                </c:pt>
                <c:pt idx="961">
                  <c:v>43.549472054187845</c:v>
                </c:pt>
                <c:pt idx="962">
                  <c:v>43.688512355486338</c:v>
                </c:pt>
                <c:pt idx="963">
                  <c:v>43.827585581317457</c:v>
                </c:pt>
                <c:pt idx="964">
                  <c:v>43.966658807148576</c:v>
                </c:pt>
                <c:pt idx="965">
                  <c:v>44.105699108447062</c:v>
                </c:pt>
                <c:pt idx="966">
                  <c:v>44.244772334278181</c:v>
                </c:pt>
                <c:pt idx="967">
                  <c:v>44.383977258239824</c:v>
                </c:pt>
                <c:pt idx="968">
                  <c:v>44.52305048407095</c:v>
                </c:pt>
                <c:pt idx="969">
                  <c:v>44.662090785369436</c:v>
                </c:pt>
                <c:pt idx="970">
                  <c:v>44.801164011200555</c:v>
                </c:pt>
                <c:pt idx="971">
                  <c:v>44.940237237031674</c:v>
                </c:pt>
                <c:pt idx="972">
                  <c:v>45.079277538330167</c:v>
                </c:pt>
                <c:pt idx="973">
                  <c:v>45.218350764161286</c:v>
                </c:pt>
                <c:pt idx="974">
                  <c:v>45.357423989992405</c:v>
                </c:pt>
                <c:pt idx="975">
                  <c:v>45.496464291290891</c:v>
                </c:pt>
                <c:pt idx="976">
                  <c:v>45.635537517122017</c:v>
                </c:pt>
                <c:pt idx="977">
                  <c:v>45.774610742953136</c:v>
                </c:pt>
                <c:pt idx="978">
                  <c:v>45.913651044251623</c:v>
                </c:pt>
                <c:pt idx="979">
                  <c:v>46.052855968213265</c:v>
                </c:pt>
                <c:pt idx="980">
                  <c:v>46.88722947413472</c:v>
                </c:pt>
                <c:pt idx="981">
                  <c:v>47.025133967095854</c:v>
                </c:pt>
                <c:pt idx="982">
                  <c:v>47.146726514660308</c:v>
                </c:pt>
                <c:pt idx="983">
                  <c:v>47.215392836909871</c:v>
                </c:pt>
                <c:pt idx="984">
                  <c:v>47.262955025751069</c:v>
                </c:pt>
                <c:pt idx="985">
                  <c:v>47.385759473182361</c:v>
                </c:pt>
                <c:pt idx="986">
                  <c:v>47.481793268955649</c:v>
                </c:pt>
                <c:pt idx="987">
                  <c:v>47.598962177873155</c:v>
                </c:pt>
                <c:pt idx="988">
                  <c:v>47.67287486793802</c:v>
                </c:pt>
                <c:pt idx="989">
                  <c:v>47.832006274678108</c:v>
                </c:pt>
                <c:pt idx="990">
                  <c:v>47.873214290050718</c:v>
                </c:pt>
                <c:pt idx="991">
                  <c:v>47.938566671048214</c:v>
                </c:pt>
                <c:pt idx="992">
                  <c:v>48.0039035803646</c:v>
                </c:pt>
                <c:pt idx="993">
                  <c:v>48.069255961362096</c:v>
                </c:pt>
                <c:pt idx="994">
                  <c:v>48.134608342359591</c:v>
                </c:pt>
                <c:pt idx="995">
                  <c:v>48.199945251675977</c:v>
                </c:pt>
                <c:pt idx="996">
                  <c:v>48.265297632673466</c:v>
                </c:pt>
                <c:pt idx="997">
                  <c:v>48.330650013670962</c:v>
                </c:pt>
                <c:pt idx="998">
                  <c:v>48.395986922987348</c:v>
                </c:pt>
                <c:pt idx="999">
                  <c:v>48.461401190709267</c:v>
                </c:pt>
                <c:pt idx="1000">
                  <c:v>48.526753571706763</c:v>
                </c:pt>
                <c:pt idx="1001">
                  <c:v>48.592090481023149</c:v>
                </c:pt>
                <c:pt idx="1002">
                  <c:v>48.657442862020645</c:v>
                </c:pt>
                <c:pt idx="1003">
                  <c:v>48.72279524301814</c:v>
                </c:pt>
                <c:pt idx="1004">
                  <c:v>48.788132152334526</c:v>
                </c:pt>
                <c:pt idx="1005">
                  <c:v>48.853484533332015</c:v>
                </c:pt>
                <c:pt idx="1006">
                  <c:v>48.918836914329511</c:v>
                </c:pt>
                <c:pt idx="1007">
                  <c:v>48.984173823645897</c:v>
                </c:pt>
                <c:pt idx="1008">
                  <c:v>49.049526204643392</c:v>
                </c:pt>
                <c:pt idx="1009">
                  <c:v>49.114878585640881</c:v>
                </c:pt>
                <c:pt idx="1010">
                  <c:v>49.180215494957267</c:v>
                </c:pt>
                <c:pt idx="1011">
                  <c:v>49.245567875954762</c:v>
                </c:pt>
                <c:pt idx="1012">
                  <c:v>49.310982143676682</c:v>
                </c:pt>
                <c:pt idx="1013">
                  <c:v>49.376334524674178</c:v>
                </c:pt>
                <c:pt idx="1014">
                  <c:v>49.441671433990564</c:v>
                </c:pt>
                <c:pt idx="1015">
                  <c:v>49.507023814988059</c:v>
                </c:pt>
                <c:pt idx="1016">
                  <c:v>49.572376195985555</c:v>
                </c:pt>
                <c:pt idx="1017">
                  <c:v>49.637713105301941</c:v>
                </c:pt>
                <c:pt idx="1018">
                  <c:v>49.70306548629943</c:v>
                </c:pt>
                <c:pt idx="1019">
                  <c:v>49.768417867296925</c:v>
                </c:pt>
                <c:pt idx="1020">
                  <c:v>49.833754776613311</c:v>
                </c:pt>
                <c:pt idx="1021">
                  <c:v>49.899107157610807</c:v>
                </c:pt>
                <c:pt idx="1022">
                  <c:v>49.964459538608295</c:v>
                </c:pt>
                <c:pt idx="1023">
                  <c:v>50.029796447924682</c:v>
                </c:pt>
                <c:pt idx="1024">
                  <c:v>50.095210715646608</c:v>
                </c:pt>
                <c:pt idx="1025">
                  <c:v>50.160563096644104</c:v>
                </c:pt>
                <c:pt idx="1026">
                  <c:v>50.220704121334926</c:v>
                </c:pt>
                <c:pt idx="1027">
                  <c:v>50.250343000000001</c:v>
                </c:pt>
                <c:pt idx="1028">
                  <c:v>50.260927459704341</c:v>
                </c:pt>
                <c:pt idx="1029">
                  <c:v>50.330178285578071</c:v>
                </c:pt>
                <c:pt idx="1030">
                  <c:v>50.431240000000003</c:v>
                </c:pt>
                <c:pt idx="1031">
                  <c:v>50.450780134477824</c:v>
                </c:pt>
                <c:pt idx="1032">
                  <c:v>50.537821245530388</c:v>
                </c:pt>
                <c:pt idx="1033">
                  <c:v>50.594051</c:v>
                </c:pt>
                <c:pt idx="1034">
                  <c:v>50.602625612780159</c:v>
                </c:pt>
                <c:pt idx="1035">
                  <c:v>50.643466707317067</c:v>
                </c:pt>
                <c:pt idx="1036">
                  <c:v>50.698121498819823</c:v>
                </c:pt>
                <c:pt idx="1037">
                  <c:v>50.752828046753926</c:v>
                </c:pt>
                <c:pt idx="1038">
                  <c:v>50.807482838256682</c:v>
                </c:pt>
                <c:pt idx="1039">
                  <c:v>50.862124690651598</c:v>
                </c:pt>
                <c:pt idx="1040">
                  <c:v>50.916779482154354</c:v>
                </c:pt>
                <c:pt idx="1041">
                  <c:v>50.97143427365711</c:v>
                </c:pt>
                <c:pt idx="1042">
                  <c:v>51.026076126052025</c:v>
                </c:pt>
                <c:pt idx="1043">
                  <c:v>51.080730917554781</c:v>
                </c:pt>
                <c:pt idx="1044">
                  <c:v>51.13538570905753</c:v>
                </c:pt>
                <c:pt idx="1045">
                  <c:v>51.184330238855786</c:v>
                </c:pt>
                <c:pt idx="1046">
                  <c:v>51.226588952789697</c:v>
                </c:pt>
                <c:pt idx="1047">
                  <c:v>51.257433639484979</c:v>
                </c:pt>
                <c:pt idx="1048">
                  <c:v>51.257450556747735</c:v>
                </c:pt>
                <c:pt idx="1049">
                  <c:v>51.306367179976164</c:v>
                </c:pt>
                <c:pt idx="1050">
                  <c:v>51.353839999999998</c:v>
                </c:pt>
                <c:pt idx="1051">
                  <c:v>51.386209920362418</c:v>
                </c:pt>
                <c:pt idx="1052">
                  <c:v>51.450888095351608</c:v>
                </c:pt>
                <c:pt idx="1053">
                  <c:v>51.475835742489267</c:v>
                </c:pt>
                <c:pt idx="1054">
                  <c:v>51.506324687173773</c:v>
                </c:pt>
                <c:pt idx="1055">
                  <c:v>51.526960049428034</c:v>
                </c:pt>
                <c:pt idx="1056">
                  <c:v>51.547595411682302</c:v>
                </c:pt>
                <c:pt idx="1057">
                  <c:v>51.568225888670881</c:v>
                </c:pt>
                <c:pt idx="1058">
                  <c:v>51.588861250925142</c:v>
                </c:pt>
                <c:pt idx="1059">
                  <c:v>51.609496613179402</c:v>
                </c:pt>
                <c:pt idx="1060">
                  <c:v>51.630127090167981</c:v>
                </c:pt>
                <c:pt idx="1061">
                  <c:v>51.650762452422242</c:v>
                </c:pt>
                <c:pt idx="1062">
                  <c:v>51.671417355739244</c:v>
                </c:pt>
                <c:pt idx="1063">
                  <c:v>51.692052717993512</c:v>
                </c:pt>
                <c:pt idx="1064">
                  <c:v>51.712683194982091</c:v>
                </c:pt>
                <c:pt idx="1065">
                  <c:v>51.733318557236352</c:v>
                </c:pt>
                <c:pt idx="1066">
                  <c:v>51.753953919490613</c:v>
                </c:pt>
                <c:pt idx="1067">
                  <c:v>51.774584396479192</c:v>
                </c:pt>
                <c:pt idx="1068">
                  <c:v>51.795219758733452</c:v>
                </c:pt>
                <c:pt idx="1069">
                  <c:v>51.815855120987713</c:v>
                </c:pt>
                <c:pt idx="1070">
                  <c:v>51.836485597976292</c:v>
                </c:pt>
                <c:pt idx="1071">
                  <c:v>51.85712096023056</c:v>
                </c:pt>
                <c:pt idx="1072">
                  <c:v>51.877756322484821</c:v>
                </c:pt>
                <c:pt idx="1073">
                  <c:v>51.8983867994734</c:v>
                </c:pt>
                <c:pt idx="1074">
                  <c:v>51.919041702790402</c:v>
                </c:pt>
                <c:pt idx="1075">
                  <c:v>51.939677065044663</c:v>
                </c:pt>
                <c:pt idx="1076">
                  <c:v>51.960307542033242</c:v>
                </c:pt>
                <c:pt idx="1077">
                  <c:v>51.980942904287502</c:v>
                </c:pt>
                <c:pt idx="1078">
                  <c:v>52.00157826654177</c:v>
                </c:pt>
                <c:pt idx="1079">
                  <c:v>52.022208743530342</c:v>
                </c:pt>
                <c:pt idx="1080">
                  <c:v>52.04284410578461</c:v>
                </c:pt>
                <c:pt idx="1081">
                  <c:v>52.063479468038871</c:v>
                </c:pt>
                <c:pt idx="1082">
                  <c:v>52.08410994502745</c:v>
                </c:pt>
                <c:pt idx="1083">
                  <c:v>52.104745307281711</c:v>
                </c:pt>
                <c:pt idx="1084">
                  <c:v>52.125380669535971</c:v>
                </c:pt>
                <c:pt idx="1085">
                  <c:v>52.14601114652455</c:v>
                </c:pt>
                <c:pt idx="1086">
                  <c:v>52.166646508778811</c:v>
                </c:pt>
                <c:pt idx="1087">
                  <c:v>52.18730141209582</c:v>
                </c:pt>
                <c:pt idx="1088">
                  <c:v>52.207936774350081</c:v>
                </c:pt>
                <c:pt idx="1089">
                  <c:v>52.22856725133866</c:v>
                </c:pt>
                <c:pt idx="1090">
                  <c:v>52.249202613592921</c:v>
                </c:pt>
                <c:pt idx="1091">
                  <c:v>52.269837975847182</c:v>
                </c:pt>
                <c:pt idx="1092">
                  <c:v>52.290468452835761</c:v>
                </c:pt>
                <c:pt idx="1093">
                  <c:v>52.311103815090021</c:v>
                </c:pt>
                <c:pt idx="1094">
                  <c:v>52.331739177344289</c:v>
                </c:pt>
                <c:pt idx="1095">
                  <c:v>52.352369654332868</c:v>
                </c:pt>
                <c:pt idx="1096">
                  <c:v>52.373005016587129</c:v>
                </c:pt>
                <c:pt idx="1097">
                  <c:v>52.39364037884139</c:v>
                </c:pt>
                <c:pt idx="1098">
                  <c:v>52.414270855829969</c:v>
                </c:pt>
                <c:pt idx="1099">
                  <c:v>52.434925759146971</c:v>
                </c:pt>
                <c:pt idx="1100">
                  <c:v>52.455561121401232</c:v>
                </c:pt>
                <c:pt idx="1101">
                  <c:v>52.476191598389811</c:v>
                </c:pt>
                <c:pt idx="1102">
                  <c:v>52.496826960644078</c:v>
                </c:pt>
                <c:pt idx="1103">
                  <c:v>52.517462322898339</c:v>
                </c:pt>
                <c:pt idx="1104">
                  <c:v>52.538092799886918</c:v>
                </c:pt>
                <c:pt idx="1105">
                  <c:v>52.558728162141179</c:v>
                </c:pt>
                <c:pt idx="1106">
                  <c:v>52.57936352439544</c:v>
                </c:pt>
                <c:pt idx="1107">
                  <c:v>52.599994001384019</c:v>
                </c:pt>
                <c:pt idx="1108">
                  <c:v>52.62062936363828</c:v>
                </c:pt>
                <c:pt idx="1109">
                  <c:v>52.641264725892547</c:v>
                </c:pt>
                <c:pt idx="1110">
                  <c:v>52.67107695851216</c:v>
                </c:pt>
                <c:pt idx="1111">
                  <c:v>52.725735373390556</c:v>
                </c:pt>
                <c:pt idx="1112">
                  <c:v>52.764870000000002</c:v>
                </c:pt>
                <c:pt idx="1113">
                  <c:v>52.762041275059872</c:v>
                </c:pt>
                <c:pt idx="1114">
                  <c:v>52.746780000000001</c:v>
                </c:pt>
                <c:pt idx="1115">
                  <c:v>52.774540930232561</c:v>
                </c:pt>
                <c:pt idx="1116">
                  <c:v>52.715298077014779</c:v>
                </c:pt>
                <c:pt idx="1117">
                  <c:v>52.770692639484977</c:v>
                </c:pt>
                <c:pt idx="1118">
                  <c:v>52.771054608011447</c:v>
                </c:pt>
                <c:pt idx="1119">
                  <c:v>52.751950172984913</c:v>
                </c:pt>
                <c:pt idx="1120">
                  <c:v>52.767435024414183</c:v>
                </c:pt>
                <c:pt idx="1121">
                  <c:v>52.782923542632808</c:v>
                </c:pt>
                <c:pt idx="1122">
                  <c:v>52.798408394062079</c:v>
                </c:pt>
                <c:pt idx="1123">
                  <c:v>52.813896912280704</c:v>
                </c:pt>
                <c:pt idx="1124">
                  <c:v>52.82940009765673</c:v>
                </c:pt>
                <c:pt idx="1125">
                  <c:v>52.844888615875355</c:v>
                </c:pt>
                <c:pt idx="1126">
                  <c:v>52.860373467304626</c:v>
                </c:pt>
                <c:pt idx="1127">
                  <c:v>52.875861985523251</c:v>
                </c:pt>
                <c:pt idx="1128">
                  <c:v>52.891350503741876</c:v>
                </c:pt>
                <c:pt idx="1129">
                  <c:v>52.906835355171147</c:v>
                </c:pt>
                <c:pt idx="1130">
                  <c:v>52.922323873389772</c:v>
                </c:pt>
                <c:pt idx="1131">
                  <c:v>52.937812391608389</c:v>
                </c:pt>
                <c:pt idx="1132">
                  <c:v>52.953297243037667</c:v>
                </c:pt>
                <c:pt idx="1133">
                  <c:v>52.968785761256292</c:v>
                </c:pt>
                <c:pt idx="1134">
                  <c:v>52.98427427947491</c:v>
                </c:pt>
                <c:pt idx="1135">
                  <c:v>52.999759130904188</c:v>
                </c:pt>
                <c:pt idx="1136">
                  <c:v>53.015247649122806</c:v>
                </c:pt>
                <c:pt idx="1137">
                  <c:v>53.030750834498832</c:v>
                </c:pt>
                <c:pt idx="1138">
                  <c:v>53.046239352717457</c:v>
                </c:pt>
                <c:pt idx="1139">
                  <c:v>53.061724204146735</c:v>
                </c:pt>
                <c:pt idx="1140">
                  <c:v>53.077212722365353</c:v>
                </c:pt>
                <c:pt idx="1141">
                  <c:v>53.092701240583978</c:v>
                </c:pt>
                <c:pt idx="1142">
                  <c:v>53.108186092013248</c:v>
                </c:pt>
                <c:pt idx="1143">
                  <c:v>53.123674610231873</c:v>
                </c:pt>
                <c:pt idx="1144">
                  <c:v>53.139159461661144</c:v>
                </c:pt>
                <c:pt idx="1145">
                  <c:v>53.154647979879769</c:v>
                </c:pt>
                <c:pt idx="1146">
                  <c:v>53.170136498098394</c:v>
                </c:pt>
                <c:pt idx="1147">
                  <c:v>53.185621349527665</c:v>
                </c:pt>
                <c:pt idx="1148">
                  <c:v>53.20110986774629</c:v>
                </c:pt>
                <c:pt idx="1149">
                  <c:v>53.216613053122316</c:v>
                </c:pt>
                <c:pt idx="1150">
                  <c:v>53.232101571340941</c:v>
                </c:pt>
                <c:pt idx="1151">
                  <c:v>53.247586422770212</c:v>
                </c:pt>
                <c:pt idx="1152">
                  <c:v>53.263074940988837</c:v>
                </c:pt>
                <c:pt idx="1153">
                  <c:v>53.278563459207462</c:v>
                </c:pt>
                <c:pt idx="1154">
                  <c:v>53.294048310636732</c:v>
                </c:pt>
                <c:pt idx="1155">
                  <c:v>53.309536828855357</c:v>
                </c:pt>
                <c:pt idx="1156">
                  <c:v>53.325025347073982</c:v>
                </c:pt>
                <c:pt idx="1157">
                  <c:v>53.340510198503253</c:v>
                </c:pt>
                <c:pt idx="1158">
                  <c:v>53.355998716721878</c:v>
                </c:pt>
                <c:pt idx="1159">
                  <c:v>53.371487234940503</c:v>
                </c:pt>
                <c:pt idx="1160">
                  <c:v>53.386972086369774</c:v>
                </c:pt>
                <c:pt idx="1161">
                  <c:v>53.402460604588398</c:v>
                </c:pt>
                <c:pt idx="1162">
                  <c:v>53.417963789964425</c:v>
                </c:pt>
                <c:pt idx="1163">
                  <c:v>53.43345230818305</c:v>
                </c:pt>
                <c:pt idx="1164">
                  <c:v>53.434204000000001</c:v>
                </c:pt>
                <c:pt idx="1165">
                  <c:v>53.434204000000001</c:v>
                </c:pt>
                <c:pt idx="1166">
                  <c:v>53.469365088221267</c:v>
                </c:pt>
                <c:pt idx="1167">
                  <c:v>53.523499664600713</c:v>
                </c:pt>
                <c:pt idx="1168">
                  <c:v>53.542485529089177</c:v>
                </c:pt>
                <c:pt idx="1169">
                  <c:v>53.56069960801144</c:v>
                </c:pt>
                <c:pt idx="1170">
                  <c:v>53.615105</c:v>
                </c:pt>
                <c:pt idx="1171">
                  <c:v>53.596889921077732</c:v>
                </c:pt>
                <c:pt idx="1172">
                  <c:v>53.579258789253387</c:v>
                </c:pt>
                <c:pt idx="1173">
                  <c:v>53.603495027292915</c:v>
                </c:pt>
                <c:pt idx="1174">
                  <c:v>53.627754216315431</c:v>
                </c:pt>
                <c:pt idx="1175">
                  <c:v>53.651990454354959</c:v>
                </c:pt>
                <c:pt idx="1176">
                  <c:v>53.676220954648741</c:v>
                </c:pt>
                <c:pt idx="1177">
                  <c:v>53.700457192688269</c:v>
                </c:pt>
                <c:pt idx="1178">
                  <c:v>53.724693430727797</c:v>
                </c:pt>
                <c:pt idx="1179">
                  <c:v>53.748923931021572</c:v>
                </c:pt>
                <c:pt idx="1180">
                  <c:v>53.7731601690611</c:v>
                </c:pt>
                <c:pt idx="1181">
                  <c:v>53.797396407100628</c:v>
                </c:pt>
                <c:pt idx="1182">
                  <c:v>53.82162690739441</c:v>
                </c:pt>
                <c:pt idx="1183">
                  <c:v>53.845863145433938</c:v>
                </c:pt>
                <c:pt idx="1184">
                  <c:v>53.870099383473466</c:v>
                </c:pt>
                <c:pt idx="1185">
                  <c:v>53.894329883767242</c:v>
                </c:pt>
                <c:pt idx="1186">
                  <c:v>53.918566121806769</c:v>
                </c:pt>
                <c:pt idx="1187">
                  <c:v>53.942825310829292</c:v>
                </c:pt>
                <c:pt idx="1188">
                  <c:v>53.967055811123075</c:v>
                </c:pt>
                <c:pt idx="1189">
                  <c:v>53.991292049162602</c:v>
                </c:pt>
                <c:pt idx="1190">
                  <c:v>54.01552828720213</c:v>
                </c:pt>
                <c:pt idx="1191">
                  <c:v>54.039758787495906</c:v>
                </c:pt>
                <c:pt idx="1192">
                  <c:v>54.063995025535434</c:v>
                </c:pt>
                <c:pt idx="1193">
                  <c:v>54.088231263574961</c:v>
                </c:pt>
                <c:pt idx="1194">
                  <c:v>54.112461763868744</c:v>
                </c:pt>
                <c:pt idx="1195">
                  <c:v>54.136698001908272</c:v>
                </c:pt>
                <c:pt idx="1196">
                  <c:v>54.1609342399478</c:v>
                </c:pt>
                <c:pt idx="1197">
                  <c:v>54.185164740241575</c:v>
                </c:pt>
                <c:pt idx="1198">
                  <c:v>54.209400978281103</c:v>
                </c:pt>
                <c:pt idx="1199">
                  <c:v>54.233660167303626</c:v>
                </c:pt>
                <c:pt idx="1200">
                  <c:v>54.257896405343153</c:v>
                </c:pt>
                <c:pt idx="1201">
                  <c:v>54.282126905636929</c:v>
                </c:pt>
                <c:pt idx="1202">
                  <c:v>54.306363143676457</c:v>
                </c:pt>
                <c:pt idx="1203">
                  <c:v>54.330599381715984</c:v>
                </c:pt>
                <c:pt idx="1204">
                  <c:v>54.354829882009767</c:v>
                </c:pt>
                <c:pt idx="1205">
                  <c:v>54.379066120049295</c:v>
                </c:pt>
                <c:pt idx="1206">
                  <c:v>54.403302358088823</c:v>
                </c:pt>
                <c:pt idx="1207">
                  <c:v>54.427532858382598</c:v>
                </c:pt>
                <c:pt idx="1208">
                  <c:v>54.451769096422126</c:v>
                </c:pt>
                <c:pt idx="1209">
                  <c:v>54.845233999999998</c:v>
                </c:pt>
                <c:pt idx="1210">
                  <c:v>54.845233999999998</c:v>
                </c:pt>
                <c:pt idx="1211">
                  <c:v>54.857079058645581</c:v>
                </c:pt>
                <c:pt idx="1212">
                  <c:v>54.878729222089511</c:v>
                </c:pt>
                <c:pt idx="1213">
                  <c:v>54.900374260021273</c:v>
                </c:pt>
                <c:pt idx="1214">
                  <c:v>54.922024423465203</c:v>
                </c:pt>
                <c:pt idx="1215">
                  <c:v>54.94367458690914</c:v>
                </c:pt>
                <c:pt idx="1216">
                  <c:v>54.965319624840895</c:v>
                </c:pt>
                <c:pt idx="1217">
                  <c:v>54.986969788284831</c:v>
                </c:pt>
                <c:pt idx="1218">
                  <c:v>55.008619951728768</c:v>
                </c:pt>
                <c:pt idx="1219">
                  <c:v>55.030264989660523</c:v>
                </c:pt>
                <c:pt idx="1220">
                  <c:v>55.051915153104453</c:v>
                </c:pt>
                <c:pt idx="1221">
                  <c:v>55.07358581859711</c:v>
                </c:pt>
                <c:pt idx="1222">
                  <c:v>55.095230856528865</c:v>
                </c:pt>
                <c:pt idx="1223">
                  <c:v>55.116881019972801</c:v>
                </c:pt>
                <c:pt idx="1224">
                  <c:v>55.138531183416731</c:v>
                </c:pt>
                <c:pt idx="1225">
                  <c:v>55.160176221348486</c:v>
                </c:pt>
                <c:pt idx="1226">
                  <c:v>55.181826384792423</c:v>
                </c:pt>
                <c:pt idx="1227">
                  <c:v>55.20347654823636</c:v>
                </c:pt>
                <c:pt idx="1228">
                  <c:v>55.225121586168115</c:v>
                </c:pt>
                <c:pt idx="1229">
                  <c:v>55.246771749612051</c:v>
                </c:pt>
                <c:pt idx="1230">
                  <c:v>55.268421913055988</c:v>
                </c:pt>
                <c:pt idx="1231">
                  <c:v>55.290066950987743</c:v>
                </c:pt>
                <c:pt idx="1232">
                  <c:v>55.311717114431673</c:v>
                </c:pt>
                <c:pt idx="1233">
                  <c:v>55.33338777992433</c:v>
                </c:pt>
                <c:pt idx="1234">
                  <c:v>55.355037943368259</c:v>
                </c:pt>
                <c:pt idx="1235">
                  <c:v>55.376682981300014</c:v>
                </c:pt>
                <c:pt idx="1236">
                  <c:v>55.398333144743951</c:v>
                </c:pt>
                <c:pt idx="1237">
                  <c:v>55.419983308187888</c:v>
                </c:pt>
                <c:pt idx="1238">
                  <c:v>55.441628346119643</c:v>
                </c:pt>
                <c:pt idx="1239">
                  <c:v>55.46327850956358</c:v>
                </c:pt>
                <c:pt idx="1240">
                  <c:v>55.484928673007516</c:v>
                </c:pt>
                <c:pt idx="1241">
                  <c:v>55.506573710939271</c:v>
                </c:pt>
                <c:pt idx="1242">
                  <c:v>55.528223874383201</c:v>
                </c:pt>
                <c:pt idx="1243">
                  <c:v>55.549874037827138</c:v>
                </c:pt>
                <c:pt idx="1244">
                  <c:v>55.571519075758893</c:v>
                </c:pt>
                <c:pt idx="1245">
                  <c:v>55.59316923920283</c:v>
                </c:pt>
                <c:pt idx="1246">
                  <c:v>55.614839904695479</c:v>
                </c:pt>
                <c:pt idx="1247">
                  <c:v>55.636484942627234</c:v>
                </c:pt>
                <c:pt idx="1248">
                  <c:v>55.658135106071171</c:v>
                </c:pt>
                <c:pt idx="1249">
                  <c:v>55.679785269515108</c:v>
                </c:pt>
                <c:pt idx="1250">
                  <c:v>55.701430307446863</c:v>
                </c:pt>
                <c:pt idx="1251">
                  <c:v>55.7230804708908</c:v>
                </c:pt>
                <c:pt idx="1252">
                  <c:v>55.744730634334729</c:v>
                </c:pt>
                <c:pt idx="1253">
                  <c:v>55.766375672266491</c:v>
                </c:pt>
                <c:pt idx="1254">
                  <c:v>55.788025835710421</c:v>
                </c:pt>
                <c:pt idx="1255">
                  <c:v>55.809675999154358</c:v>
                </c:pt>
                <c:pt idx="1256">
                  <c:v>55.831321037086113</c:v>
                </c:pt>
                <c:pt idx="1257">
                  <c:v>55.85297120053005</c:v>
                </c:pt>
                <c:pt idx="1258">
                  <c:v>55.874641866022699</c:v>
                </c:pt>
                <c:pt idx="1259">
                  <c:v>55.896292029466636</c:v>
                </c:pt>
                <c:pt idx="1260">
                  <c:v>55.917937067398391</c:v>
                </c:pt>
                <c:pt idx="1261">
                  <c:v>55.939587230842328</c:v>
                </c:pt>
                <c:pt idx="1262">
                  <c:v>55.961237394286258</c:v>
                </c:pt>
                <c:pt idx="1263">
                  <c:v>55.98288243221802</c:v>
                </c:pt>
                <c:pt idx="1264">
                  <c:v>56.004532595661949</c:v>
                </c:pt>
                <c:pt idx="1265">
                  <c:v>56.012514335240816</c:v>
                </c:pt>
                <c:pt idx="1266">
                  <c:v>55.993736801859797</c:v>
                </c:pt>
                <c:pt idx="1267">
                  <c:v>56.012007600715137</c:v>
                </c:pt>
                <c:pt idx="1268">
                  <c:v>55.994245701478299</c:v>
                </c:pt>
                <c:pt idx="1269">
                  <c:v>56.035463714830712</c:v>
                </c:pt>
                <c:pt idx="1270">
                  <c:v>56.07043569249106</c:v>
                </c:pt>
                <c:pt idx="1271">
                  <c:v>56.062329819742487</c:v>
                </c:pt>
                <c:pt idx="1272">
                  <c:v>56.08054662660944</c:v>
                </c:pt>
                <c:pt idx="1273">
                  <c:v>56.072182676519667</c:v>
                </c:pt>
                <c:pt idx="1274">
                  <c:v>56.024659454735087</c:v>
                </c:pt>
                <c:pt idx="1275">
                  <c:v>56.036610527117226</c:v>
                </c:pt>
                <c:pt idx="1276">
                  <c:v>56.048564429495201</c:v>
                </c:pt>
                <c:pt idx="1277">
                  <c:v>56.060518331873176</c:v>
                </c:pt>
                <c:pt idx="1278">
                  <c:v>56.072469404255315</c:v>
                </c:pt>
                <c:pt idx="1279">
                  <c:v>56.061536171673815</c:v>
                </c:pt>
                <c:pt idx="1280">
                  <c:v>56.029375737306317</c:v>
                </c:pt>
                <c:pt idx="1281">
                  <c:v>56.091374076226778</c:v>
                </c:pt>
                <c:pt idx="1282">
                  <c:v>56.111542</c:v>
                </c:pt>
                <c:pt idx="1283">
                  <c:v>56.111542</c:v>
                </c:pt>
                <c:pt idx="1284">
                  <c:v>56.125999414622534</c:v>
                </c:pt>
                <c:pt idx="1285">
                  <c:v>56.144223081145583</c:v>
                </c:pt>
                <c:pt idx="1286">
                  <c:v>56.162445622317598</c:v>
                </c:pt>
                <c:pt idx="1287">
                  <c:v>56.16581</c:v>
                </c:pt>
                <c:pt idx="1288">
                  <c:v>56.180428487829246</c:v>
                </c:pt>
                <c:pt idx="1289">
                  <c:v>56.198213191916437</c:v>
                </c:pt>
                <c:pt idx="1290">
                  <c:v>56.215997896003636</c:v>
                </c:pt>
                <c:pt idx="1291">
                  <c:v>56.233778389696866</c:v>
                </c:pt>
                <c:pt idx="1292">
                  <c:v>56.251563093784064</c:v>
                </c:pt>
                <c:pt idx="1293">
                  <c:v>56.269347797871255</c:v>
                </c:pt>
                <c:pt idx="1294">
                  <c:v>56.304912995651684</c:v>
                </c:pt>
                <c:pt idx="1295">
                  <c:v>56.322714541314717</c:v>
                </c:pt>
                <c:pt idx="1296">
                  <c:v>56.340495035007947</c:v>
                </c:pt>
                <c:pt idx="1297">
                  <c:v>56.358279739095138</c:v>
                </c:pt>
                <c:pt idx="1298">
                  <c:v>56.376064443182337</c:v>
                </c:pt>
                <c:pt idx="1299">
                  <c:v>56.393844936875567</c:v>
                </c:pt>
                <c:pt idx="1300">
                  <c:v>56.411629640962765</c:v>
                </c:pt>
                <c:pt idx="1301">
                  <c:v>56.429414345049956</c:v>
                </c:pt>
                <c:pt idx="1302">
                  <c:v>56.447194838743187</c:v>
                </c:pt>
                <c:pt idx="1303">
                  <c:v>56.464979542830385</c:v>
                </c:pt>
                <c:pt idx="1304">
                  <c:v>56.482764246917576</c:v>
                </c:pt>
                <c:pt idx="1305">
                  <c:v>56.500544740610806</c:v>
                </c:pt>
                <c:pt idx="1306">
                  <c:v>56.518329444698004</c:v>
                </c:pt>
                <c:pt idx="1307">
                  <c:v>56.536130990361038</c:v>
                </c:pt>
                <c:pt idx="1308">
                  <c:v>56.553915694448229</c:v>
                </c:pt>
                <c:pt idx="1309">
                  <c:v>56.571696188141466</c:v>
                </c:pt>
                <c:pt idx="1310">
                  <c:v>56.589480892228657</c:v>
                </c:pt>
                <c:pt idx="1311">
                  <c:v>56.607265596315848</c:v>
                </c:pt>
                <c:pt idx="1312">
                  <c:v>56.625046090009086</c:v>
                </c:pt>
                <c:pt idx="1313">
                  <c:v>56.642830794096277</c:v>
                </c:pt>
                <c:pt idx="1314">
                  <c:v>56.660615498183468</c:v>
                </c:pt>
                <c:pt idx="1315">
                  <c:v>56.678395991876705</c:v>
                </c:pt>
                <c:pt idx="1316">
                  <c:v>56.696180695963896</c:v>
                </c:pt>
                <c:pt idx="1317">
                  <c:v>56.713965400051094</c:v>
                </c:pt>
                <c:pt idx="1318">
                  <c:v>56.731745893744325</c:v>
                </c:pt>
                <c:pt idx="1319">
                  <c:v>56.749530597831516</c:v>
                </c:pt>
                <c:pt idx="1320">
                  <c:v>56.767332143494549</c:v>
                </c:pt>
                <c:pt idx="1321">
                  <c:v>56.785112637187787</c:v>
                </c:pt>
                <c:pt idx="1322">
                  <c:v>56.802897341274978</c:v>
                </c:pt>
                <c:pt idx="1323">
                  <c:v>56.820682045362169</c:v>
                </c:pt>
                <c:pt idx="1324">
                  <c:v>56.838462539055406</c:v>
                </c:pt>
                <c:pt idx="1325">
                  <c:v>56.856247243142597</c:v>
                </c:pt>
                <c:pt idx="1326">
                  <c:v>56.874031947229795</c:v>
                </c:pt>
                <c:pt idx="1327">
                  <c:v>56.891812440923026</c:v>
                </c:pt>
                <c:pt idx="1328">
                  <c:v>56.905380456537273</c:v>
                </c:pt>
                <c:pt idx="1329">
                  <c:v>56.964989888077859</c:v>
                </c:pt>
                <c:pt idx="1330">
                  <c:v>57.012690766707166</c:v>
                </c:pt>
                <c:pt idx="1331">
                  <c:v>57.001716201716739</c:v>
                </c:pt>
                <c:pt idx="1332">
                  <c:v>57.016044999999998</c:v>
                </c:pt>
                <c:pt idx="1333">
                  <c:v>57.012942209813055</c:v>
                </c:pt>
                <c:pt idx="1334">
                  <c:v>56.99886467409916</c:v>
                </c:pt>
                <c:pt idx="1335">
                  <c:v>56.984787138385258</c:v>
                </c:pt>
                <c:pt idx="1336">
                  <c:v>56.970712935421297</c:v>
                </c:pt>
                <c:pt idx="1337">
                  <c:v>56.956635399707395</c:v>
                </c:pt>
                <c:pt idx="1338">
                  <c:v>56.942544532993765</c:v>
                </c:pt>
                <c:pt idx="1339">
                  <c:v>56.928470330029803</c:v>
                </c:pt>
                <c:pt idx="1340">
                  <c:v>56.914392794315901</c:v>
                </c:pt>
                <c:pt idx="1341">
                  <c:v>56.900315258602006</c:v>
                </c:pt>
                <c:pt idx="1342">
                  <c:v>56.886241055638038</c:v>
                </c:pt>
                <c:pt idx="1343">
                  <c:v>56.872163519924136</c:v>
                </c:pt>
                <c:pt idx="1344">
                  <c:v>56.858085984210241</c:v>
                </c:pt>
                <c:pt idx="1345">
                  <c:v>56.844011781246273</c:v>
                </c:pt>
                <c:pt idx="1346">
                  <c:v>56.829934245532378</c:v>
                </c:pt>
                <c:pt idx="1347">
                  <c:v>56.815856709818476</c:v>
                </c:pt>
                <c:pt idx="1348">
                  <c:v>56.801782506854508</c:v>
                </c:pt>
                <c:pt idx="1349">
                  <c:v>56.787704971140613</c:v>
                </c:pt>
                <c:pt idx="1350">
                  <c:v>56.773614104426983</c:v>
                </c:pt>
                <c:pt idx="1351">
                  <c:v>56.759536568713088</c:v>
                </c:pt>
                <c:pt idx="1352">
                  <c:v>56.74546236574912</c:v>
                </c:pt>
                <c:pt idx="1353">
                  <c:v>56.731384830035225</c:v>
                </c:pt>
                <c:pt idx="1354">
                  <c:v>56.717307294321323</c:v>
                </c:pt>
                <c:pt idx="1355">
                  <c:v>56.703233091357355</c:v>
                </c:pt>
                <c:pt idx="1356">
                  <c:v>56.68915555564346</c:v>
                </c:pt>
                <c:pt idx="1357">
                  <c:v>56.675078019929558</c:v>
                </c:pt>
                <c:pt idx="1358">
                  <c:v>56.661003816965597</c:v>
                </c:pt>
                <c:pt idx="1359">
                  <c:v>56.646926281251694</c:v>
                </c:pt>
                <c:pt idx="1360">
                  <c:v>56.6328487455378</c:v>
                </c:pt>
                <c:pt idx="1361">
                  <c:v>56.618774542573831</c:v>
                </c:pt>
                <c:pt idx="1362">
                  <c:v>56.604697006859929</c:v>
                </c:pt>
                <c:pt idx="1363">
                  <c:v>56.520225127076678</c:v>
                </c:pt>
                <c:pt idx="1364">
                  <c:v>56.506147591362776</c:v>
                </c:pt>
                <c:pt idx="1365">
                  <c:v>56.492073388398808</c:v>
                </c:pt>
                <c:pt idx="1366">
                  <c:v>56.477995852684913</c:v>
                </c:pt>
                <c:pt idx="1367">
                  <c:v>56.463918316971011</c:v>
                </c:pt>
                <c:pt idx="1368">
                  <c:v>56.44984411400705</c:v>
                </c:pt>
                <c:pt idx="1369">
                  <c:v>56.435766578293148</c:v>
                </c:pt>
                <c:pt idx="1370">
                  <c:v>56.421675711579518</c:v>
                </c:pt>
                <c:pt idx="1371">
                  <c:v>56.407598175865623</c:v>
                </c:pt>
                <c:pt idx="1372">
                  <c:v>56.381667284453982</c:v>
                </c:pt>
                <c:pt idx="1373">
                  <c:v>56.384376563900808</c:v>
                </c:pt>
                <c:pt idx="1374">
                  <c:v>56.38115431632896</c:v>
                </c:pt>
                <c:pt idx="1375">
                  <c:v>56.344725989508824</c:v>
                </c:pt>
                <c:pt idx="1376">
                  <c:v>56.338786897234144</c:v>
                </c:pt>
                <c:pt idx="1377">
                  <c:v>56.326124329916567</c:v>
                </c:pt>
                <c:pt idx="1378">
                  <c:v>56.300115369098712</c:v>
                </c:pt>
                <c:pt idx="1379">
                  <c:v>56.302988030042918</c:v>
                </c:pt>
                <c:pt idx="1380">
                  <c:v>56.289186821215729</c:v>
                </c:pt>
                <c:pt idx="1381">
                  <c:v>56.270251358682849</c:v>
                </c:pt>
                <c:pt idx="1382">
                  <c:v>56.263322976945375</c:v>
                </c:pt>
                <c:pt idx="1383">
                  <c:v>56.256401149968291</c:v>
                </c:pt>
                <c:pt idx="1384">
                  <c:v>56.249480961681314</c:v>
                </c:pt>
                <c:pt idx="1385">
                  <c:v>56.24255913470423</c:v>
                </c:pt>
                <c:pt idx="1386">
                  <c:v>56.234246613061572</c:v>
                </c:pt>
                <c:pt idx="1387">
                  <c:v>56.009195670959748</c:v>
                </c:pt>
                <c:pt idx="1388">
                  <c:v>55.998479080244032</c:v>
                </c:pt>
                <c:pt idx="1389">
                  <c:v>55.987765026599973</c:v>
                </c:pt>
                <c:pt idx="1390">
                  <c:v>55.977048435884249</c:v>
                </c:pt>
                <c:pt idx="1391">
                  <c:v>55.966331845168533</c:v>
                </c:pt>
                <c:pt idx="1392">
                  <c:v>55.955617791524475</c:v>
                </c:pt>
                <c:pt idx="1393">
                  <c:v>55.944901200808751</c:v>
                </c:pt>
                <c:pt idx="1394">
                  <c:v>55.934184610093034</c:v>
                </c:pt>
                <c:pt idx="1395">
                  <c:v>55.923470556448976</c:v>
                </c:pt>
                <c:pt idx="1396">
                  <c:v>55.912753965733252</c:v>
                </c:pt>
                <c:pt idx="1397">
                  <c:v>55.902037375017535</c:v>
                </c:pt>
                <c:pt idx="1398">
                  <c:v>55.891323321373477</c:v>
                </c:pt>
                <c:pt idx="1399">
                  <c:v>55.880606730657753</c:v>
                </c:pt>
                <c:pt idx="1400">
                  <c:v>55.869879991655374</c:v>
                </c:pt>
                <c:pt idx="1401">
                  <c:v>55.85916340093965</c:v>
                </c:pt>
                <c:pt idx="1402">
                  <c:v>55.848449347295592</c:v>
                </c:pt>
                <c:pt idx="1403">
                  <c:v>55.837732756579875</c:v>
                </c:pt>
                <c:pt idx="1404">
                  <c:v>54.25125967936556</c:v>
                </c:pt>
                <c:pt idx="1405">
                  <c:v>54.23879755824926</c:v>
                </c:pt>
                <c:pt idx="1406">
                  <c:v>54.226332486121571</c:v>
                </c:pt>
                <c:pt idx="1407">
                  <c:v>54.213867413993874</c:v>
                </c:pt>
                <c:pt idx="1408">
                  <c:v>54.201405292877581</c:v>
                </c:pt>
                <c:pt idx="1409">
                  <c:v>54.188940220749885</c:v>
                </c:pt>
                <c:pt idx="1410">
                  <c:v>54.176463344576618</c:v>
                </c:pt>
                <c:pt idx="1411">
                  <c:v>54.163998272448929</c:v>
                </c:pt>
                <c:pt idx="1412">
                  <c:v>54.151536151332628</c:v>
                </c:pt>
                <c:pt idx="1413">
                  <c:v>54.139071079204939</c:v>
                </c:pt>
                <c:pt idx="1414">
                  <c:v>54.12660600707725</c:v>
                </c:pt>
                <c:pt idx="1415">
                  <c:v>54.114143885960949</c:v>
                </c:pt>
                <c:pt idx="1416">
                  <c:v>54.100821931330472</c:v>
                </c:pt>
                <c:pt idx="1417">
                  <c:v>54.079761733730635</c:v>
                </c:pt>
                <c:pt idx="1418">
                  <c:v>54.046303923462091</c:v>
                </c:pt>
                <c:pt idx="1419">
                  <c:v>53.989672992319996</c:v>
                </c:pt>
                <c:pt idx="1420">
                  <c:v>53.987936381120001</c:v>
                </c:pt>
                <c:pt idx="1421">
                  <c:v>53.927537675416133</c:v>
                </c:pt>
                <c:pt idx="1422">
                  <c:v>53.894534388160004</c:v>
                </c:pt>
                <c:pt idx="1423">
                  <c:v>53.906724840639995</c:v>
                </c:pt>
                <c:pt idx="1424">
                  <c:v>53.86937252896</c:v>
                </c:pt>
                <c:pt idx="1425">
                  <c:v>53.870871629961592</c:v>
                </c:pt>
                <c:pt idx="1426">
                  <c:v>53.832180000000001</c:v>
                </c:pt>
                <c:pt idx="1427">
                  <c:v>53.823446040772531</c:v>
                </c:pt>
                <c:pt idx="1428">
                  <c:v>53.802960421307972</c:v>
                </c:pt>
                <c:pt idx="1429">
                  <c:v>53.780081801164371</c:v>
                </c:pt>
                <c:pt idx="1430">
                  <c:v>53.757208597360759</c:v>
                </c:pt>
                <c:pt idx="1431">
                  <c:v>53.734329977217151</c:v>
                </c:pt>
                <c:pt idx="1432">
                  <c:v>53.71145135707355</c:v>
                </c:pt>
                <c:pt idx="1433">
                  <c:v>53.688578153269937</c:v>
                </c:pt>
                <c:pt idx="1434">
                  <c:v>53.665699533126329</c:v>
                </c:pt>
                <c:pt idx="1435">
                  <c:v>53.64279924762274</c:v>
                </c:pt>
                <c:pt idx="1436">
                  <c:v>53.619920627479139</c:v>
                </c:pt>
                <c:pt idx="1437">
                  <c:v>53.597047423675527</c:v>
                </c:pt>
                <c:pt idx="1438">
                  <c:v>53.574168803531919</c:v>
                </c:pt>
                <c:pt idx="1439">
                  <c:v>53.551290183388318</c:v>
                </c:pt>
                <c:pt idx="1440">
                  <c:v>53.528416979584705</c:v>
                </c:pt>
                <c:pt idx="1441">
                  <c:v>53.505538359441097</c:v>
                </c:pt>
                <c:pt idx="1442">
                  <c:v>53.482659739297496</c:v>
                </c:pt>
                <c:pt idx="1443">
                  <c:v>53.459786535493883</c:v>
                </c:pt>
                <c:pt idx="1444">
                  <c:v>53.436907915350282</c:v>
                </c:pt>
                <c:pt idx="1445">
                  <c:v>53.414029295206674</c:v>
                </c:pt>
                <c:pt idx="1446">
                  <c:v>53.391156091403062</c:v>
                </c:pt>
                <c:pt idx="1447">
                  <c:v>53.368255805899473</c:v>
                </c:pt>
                <c:pt idx="1448">
                  <c:v>53.345377185755865</c:v>
                </c:pt>
                <c:pt idx="1449">
                  <c:v>53.322503981952259</c:v>
                </c:pt>
                <c:pt idx="1450">
                  <c:v>53.299625361808651</c:v>
                </c:pt>
                <c:pt idx="1451">
                  <c:v>53.27674674166505</c:v>
                </c:pt>
                <c:pt idx="1452">
                  <c:v>53.253873537861438</c:v>
                </c:pt>
                <c:pt idx="1453">
                  <c:v>53.23099491771783</c:v>
                </c:pt>
                <c:pt idx="1454">
                  <c:v>53.208116297574229</c:v>
                </c:pt>
                <c:pt idx="1455">
                  <c:v>53.185243093770616</c:v>
                </c:pt>
                <c:pt idx="1456">
                  <c:v>53.162364473627015</c:v>
                </c:pt>
                <c:pt idx="1457">
                  <c:v>53.139485853483407</c:v>
                </c:pt>
                <c:pt idx="1458">
                  <c:v>53.116612649679794</c:v>
                </c:pt>
                <c:pt idx="1459">
                  <c:v>53.093734029536193</c:v>
                </c:pt>
                <c:pt idx="1460">
                  <c:v>53.070833744032598</c:v>
                </c:pt>
                <c:pt idx="1461">
                  <c:v>53.047955123888997</c:v>
                </c:pt>
                <c:pt idx="1462">
                  <c:v>53.025081920085384</c:v>
                </c:pt>
                <c:pt idx="1463">
                  <c:v>53.002203299941783</c:v>
                </c:pt>
                <c:pt idx="1464">
                  <c:v>52.979324679798175</c:v>
                </c:pt>
                <c:pt idx="1465">
                  <c:v>52.956451475994562</c:v>
                </c:pt>
                <c:pt idx="1466">
                  <c:v>52.933572855850962</c:v>
                </c:pt>
                <c:pt idx="1467">
                  <c:v>52.910694235707354</c:v>
                </c:pt>
                <c:pt idx="1468">
                  <c:v>52.887821031903741</c:v>
                </c:pt>
                <c:pt idx="1469">
                  <c:v>52.86494241176014</c:v>
                </c:pt>
                <c:pt idx="1470">
                  <c:v>52.842063791616532</c:v>
                </c:pt>
                <c:pt idx="1471">
                  <c:v>52.894684188841204</c:v>
                </c:pt>
                <c:pt idx="1472">
                  <c:v>52.851561997616209</c:v>
                </c:pt>
                <c:pt idx="1473">
                  <c:v>52.837226999999999</c:v>
                </c:pt>
                <c:pt idx="1474">
                  <c:v>52.82246768717215</c:v>
                </c:pt>
                <c:pt idx="1475">
                  <c:v>52.774481710131113</c:v>
                </c:pt>
                <c:pt idx="1476">
                  <c:v>52.80991218121126</c:v>
                </c:pt>
                <c:pt idx="1477">
                  <c:v>52.788859437768238</c:v>
                </c:pt>
                <c:pt idx="1478">
                  <c:v>52.782958999999998</c:v>
                </c:pt>
                <c:pt idx="1479">
                  <c:v>52.736771340486406</c:v>
                </c:pt>
                <c:pt idx="1480">
                  <c:v>52.728682999999997</c:v>
                </c:pt>
                <c:pt idx="1481">
                  <c:v>52.728682999999997</c:v>
                </c:pt>
                <c:pt idx="1482">
                  <c:v>52.728682999999997</c:v>
                </c:pt>
                <c:pt idx="1483">
                  <c:v>52.728682999999997</c:v>
                </c:pt>
                <c:pt idx="1484">
                  <c:v>52.729731538626609</c:v>
                </c:pt>
                <c:pt idx="1485">
                  <c:v>52.750363369725868</c:v>
                </c:pt>
                <c:pt idx="1486">
                  <c:v>52.800626788202827</c:v>
                </c:pt>
                <c:pt idx="1487">
                  <c:v>52.794813790100036</c:v>
                </c:pt>
                <c:pt idx="1488">
                  <c:v>52.788999415488099</c:v>
                </c:pt>
                <c:pt idx="1489">
                  <c:v>52.783185040876162</c:v>
                </c:pt>
                <c:pt idx="1490">
                  <c:v>52.777372042773372</c:v>
                </c:pt>
                <c:pt idx="1491">
                  <c:v>52.771557668161435</c:v>
                </c:pt>
                <c:pt idx="1492">
                  <c:v>52.765743293549498</c:v>
                </c:pt>
                <c:pt idx="1493">
                  <c:v>52.759930295446708</c:v>
                </c:pt>
                <c:pt idx="1494">
                  <c:v>52.754115920834771</c:v>
                </c:pt>
                <c:pt idx="1495">
                  <c:v>52.748301546222834</c:v>
                </c:pt>
                <c:pt idx="1496">
                  <c:v>52.742488548120043</c:v>
                </c:pt>
                <c:pt idx="1497">
                  <c:v>52.736668667471541</c:v>
                </c:pt>
                <c:pt idx="1498">
                  <c:v>52.730854292859611</c:v>
                </c:pt>
                <c:pt idx="1499">
                  <c:v>52.725041294756814</c:v>
                </c:pt>
                <c:pt idx="1500">
                  <c:v>52.719226920144877</c:v>
                </c:pt>
                <c:pt idx="1501">
                  <c:v>52.71341254553294</c:v>
                </c:pt>
                <c:pt idx="1502">
                  <c:v>52.707599547430149</c:v>
                </c:pt>
                <c:pt idx="1503">
                  <c:v>52.701785172818212</c:v>
                </c:pt>
                <c:pt idx="1504">
                  <c:v>52.695970798206275</c:v>
                </c:pt>
                <c:pt idx="1505">
                  <c:v>52.690157800103485</c:v>
                </c:pt>
                <c:pt idx="1506">
                  <c:v>52.684343425491548</c:v>
                </c:pt>
                <c:pt idx="1507">
                  <c:v>52.678529050879611</c:v>
                </c:pt>
                <c:pt idx="1508">
                  <c:v>52.672716052776821</c:v>
                </c:pt>
                <c:pt idx="1509">
                  <c:v>52.666901678164884</c:v>
                </c:pt>
                <c:pt idx="1510">
                  <c:v>52.661081797516388</c:v>
                </c:pt>
                <c:pt idx="1511">
                  <c:v>52.655267422904451</c:v>
                </c:pt>
                <c:pt idx="1512">
                  <c:v>52.649454424801654</c:v>
                </c:pt>
                <c:pt idx="1513">
                  <c:v>52.643640050189724</c:v>
                </c:pt>
                <c:pt idx="1514">
                  <c:v>52.637825675577787</c:v>
                </c:pt>
                <c:pt idx="1515">
                  <c:v>52.632012677474989</c:v>
                </c:pt>
                <c:pt idx="1516">
                  <c:v>52.62619830286306</c:v>
                </c:pt>
                <c:pt idx="1517">
                  <c:v>52.620383928251123</c:v>
                </c:pt>
                <c:pt idx="1518">
                  <c:v>52.614570930148325</c:v>
                </c:pt>
                <c:pt idx="1519">
                  <c:v>52.608756555536395</c:v>
                </c:pt>
                <c:pt idx="1520">
                  <c:v>52.602943557433598</c:v>
                </c:pt>
                <c:pt idx="1521">
                  <c:v>52.597129182821661</c:v>
                </c:pt>
                <c:pt idx="1522">
                  <c:v>52.591309302173165</c:v>
                </c:pt>
                <c:pt idx="1523">
                  <c:v>52.585494927561228</c:v>
                </c:pt>
                <c:pt idx="1524">
                  <c:v>52.579681929458431</c:v>
                </c:pt>
                <c:pt idx="1525">
                  <c:v>52.573867554846501</c:v>
                </c:pt>
                <c:pt idx="1526">
                  <c:v>52.568053180234564</c:v>
                </c:pt>
                <c:pt idx="1527">
                  <c:v>52.562240182131767</c:v>
                </c:pt>
                <c:pt idx="1528">
                  <c:v>52.556425807519837</c:v>
                </c:pt>
                <c:pt idx="1529">
                  <c:v>52.5506114329079</c:v>
                </c:pt>
                <c:pt idx="1530">
                  <c:v>52.544798434805102</c:v>
                </c:pt>
                <c:pt idx="1531">
                  <c:v>52.538984060193172</c:v>
                </c:pt>
                <c:pt idx="1532">
                  <c:v>52.533169685581235</c:v>
                </c:pt>
                <c:pt idx="1533">
                  <c:v>52.544341173104435</c:v>
                </c:pt>
                <c:pt idx="1534">
                  <c:v>52.558420798092968</c:v>
                </c:pt>
                <c:pt idx="1535">
                  <c:v>52.547783000000003</c:v>
                </c:pt>
                <c:pt idx="1536">
                  <c:v>52.547783000000003</c:v>
                </c:pt>
                <c:pt idx="1537">
                  <c:v>52.539933219360996</c:v>
                </c:pt>
                <c:pt idx="1538">
                  <c:v>52.545648541120379</c:v>
                </c:pt>
                <c:pt idx="1539">
                  <c:v>52.54966349690033</c:v>
                </c:pt>
                <c:pt idx="1540">
                  <c:v>52.529693999999999</c:v>
                </c:pt>
                <c:pt idx="1541">
                  <c:v>52.53805072991657</c:v>
                </c:pt>
                <c:pt idx="1542">
                  <c:v>52.547783000000003</c:v>
                </c:pt>
                <c:pt idx="1543">
                  <c:v>52.530566667143539</c:v>
                </c:pt>
                <c:pt idx="1544">
                  <c:v>52.534630958693263</c:v>
                </c:pt>
                <c:pt idx="1545">
                  <c:v>52.582620077430505</c:v>
                </c:pt>
                <c:pt idx="1546">
                  <c:v>52.583961000000002</c:v>
                </c:pt>
                <c:pt idx="1547">
                  <c:v>52.583961000000002</c:v>
                </c:pt>
                <c:pt idx="1548">
                  <c:v>52.565979826657127</c:v>
                </c:pt>
                <c:pt idx="1549">
                  <c:v>52.529763000238376</c:v>
                </c:pt>
                <c:pt idx="1550">
                  <c:v>52.601915605865521</c:v>
                </c:pt>
                <c:pt idx="1551">
                  <c:v>52.584232843347642</c:v>
                </c:pt>
                <c:pt idx="1552">
                  <c:v>52.601661117044102</c:v>
                </c:pt>
                <c:pt idx="1553">
                  <c:v>52.584483111826422</c:v>
                </c:pt>
                <c:pt idx="1554">
                  <c:v>52.602151034086958</c:v>
                </c:pt>
                <c:pt idx="1555">
                  <c:v>52.604752907922972</c:v>
                </c:pt>
                <c:pt idx="1556">
                  <c:v>52.607355397878763</c:v>
                </c:pt>
                <c:pt idx="1557">
                  <c:v>52.609957887834554</c:v>
                </c:pt>
                <c:pt idx="1558">
                  <c:v>52.61255976167056</c:v>
                </c:pt>
                <c:pt idx="1559">
                  <c:v>52.615162251626352</c:v>
                </c:pt>
                <c:pt idx="1560">
                  <c:v>52.617767206061266</c:v>
                </c:pt>
                <c:pt idx="1561">
                  <c:v>52.620369696017057</c:v>
                </c:pt>
                <c:pt idx="1562">
                  <c:v>52.622971569853064</c:v>
                </c:pt>
                <c:pt idx="1563">
                  <c:v>52.625574059808855</c:v>
                </c:pt>
                <c:pt idx="1564">
                  <c:v>52.628175933644862</c:v>
                </c:pt>
                <c:pt idx="1565">
                  <c:v>52.630778423600653</c:v>
                </c:pt>
                <c:pt idx="1566">
                  <c:v>52.633380913556444</c:v>
                </c:pt>
                <c:pt idx="1567">
                  <c:v>52.635982787392457</c:v>
                </c:pt>
                <c:pt idx="1568">
                  <c:v>52.638585277348248</c:v>
                </c:pt>
                <c:pt idx="1569">
                  <c:v>52.641187767304039</c:v>
                </c:pt>
                <c:pt idx="1570">
                  <c:v>52.643789641140046</c:v>
                </c:pt>
                <c:pt idx="1571">
                  <c:v>52.646392131095837</c:v>
                </c:pt>
                <c:pt idx="1572">
                  <c:v>52.648997085530752</c:v>
                </c:pt>
                <c:pt idx="1573">
                  <c:v>52.651599575486543</c:v>
                </c:pt>
                <c:pt idx="1574">
                  <c:v>52.654201449322549</c:v>
                </c:pt>
                <c:pt idx="1575">
                  <c:v>52.65680393927834</c:v>
                </c:pt>
                <c:pt idx="1576">
                  <c:v>52.659406429234132</c:v>
                </c:pt>
                <c:pt idx="1577">
                  <c:v>52.662008303070138</c:v>
                </c:pt>
                <c:pt idx="1578">
                  <c:v>52.664610793025929</c:v>
                </c:pt>
                <c:pt idx="1579">
                  <c:v>52.66721328298172</c:v>
                </c:pt>
                <c:pt idx="1580">
                  <c:v>52.669815156817734</c:v>
                </c:pt>
                <c:pt idx="1581">
                  <c:v>52.672417646773518</c:v>
                </c:pt>
                <c:pt idx="1582">
                  <c:v>52.675020136729309</c:v>
                </c:pt>
                <c:pt idx="1583">
                  <c:v>52.677622010565322</c:v>
                </c:pt>
                <c:pt idx="1584">
                  <c:v>52.680224500521113</c:v>
                </c:pt>
                <c:pt idx="1585">
                  <c:v>52.682829454956028</c:v>
                </c:pt>
                <c:pt idx="1586">
                  <c:v>52.685431328792035</c:v>
                </c:pt>
                <c:pt idx="1587">
                  <c:v>52.688033818747826</c:v>
                </c:pt>
                <c:pt idx="1588">
                  <c:v>52.690636308703617</c:v>
                </c:pt>
                <c:pt idx="1589">
                  <c:v>52.707904916547449</c:v>
                </c:pt>
                <c:pt idx="1590">
                  <c:v>52.741515731998092</c:v>
                </c:pt>
                <c:pt idx="1591">
                  <c:v>52.723291667143535</c:v>
                </c:pt>
                <c:pt idx="1592">
                  <c:v>52.716109096781885</c:v>
                </c:pt>
                <c:pt idx="1593">
                  <c:v>52.685507065693429</c:v>
                </c:pt>
                <c:pt idx="1594">
                  <c:v>52.622259956204381</c:v>
                </c:pt>
                <c:pt idx="1595">
                  <c:v>52.701677310030391</c:v>
                </c:pt>
                <c:pt idx="1596">
                  <c:v>52.677182036407764</c:v>
                </c:pt>
                <c:pt idx="1597">
                  <c:v>52.681479952554746</c:v>
                </c:pt>
                <c:pt idx="1598">
                  <c:v>52.690480440389294</c:v>
                </c:pt>
                <c:pt idx="1599">
                  <c:v>52.622905113598478</c:v>
                </c:pt>
                <c:pt idx="1600">
                  <c:v>52.637693034844865</c:v>
                </c:pt>
                <c:pt idx="1601">
                  <c:v>52.602886131616593</c:v>
                </c:pt>
                <c:pt idx="1602">
                  <c:v>52.655446328009532</c:v>
                </c:pt>
                <c:pt idx="1603">
                  <c:v>52.584616667620409</c:v>
                </c:pt>
                <c:pt idx="1604">
                  <c:v>52.583961000000002</c:v>
                </c:pt>
                <c:pt idx="1605">
                  <c:v>52.582143247961518</c:v>
                </c:pt>
                <c:pt idx="1606">
                  <c:v>52.580321614601964</c:v>
                </c:pt>
                <c:pt idx="1607">
                  <c:v>52.578499981242402</c:v>
                </c:pt>
                <c:pt idx="1608">
                  <c:v>52.576678779140742</c:v>
                </c:pt>
                <c:pt idx="1609">
                  <c:v>52.574857145781181</c:v>
                </c:pt>
                <c:pt idx="1610">
                  <c:v>52.573033787390031</c:v>
                </c:pt>
                <c:pt idx="1611">
                  <c:v>52.571212585288372</c:v>
                </c:pt>
                <c:pt idx="1612">
                  <c:v>52.56939095192881</c:v>
                </c:pt>
                <c:pt idx="1613">
                  <c:v>52.567569318569248</c:v>
                </c:pt>
                <c:pt idx="1614">
                  <c:v>52.565748116467589</c:v>
                </c:pt>
                <c:pt idx="1615">
                  <c:v>52.563926483108027</c:v>
                </c:pt>
                <c:pt idx="1616">
                  <c:v>52.562104849748472</c:v>
                </c:pt>
                <c:pt idx="1617">
                  <c:v>52.560283647646806</c:v>
                </c:pt>
                <c:pt idx="1618">
                  <c:v>52.558462014287251</c:v>
                </c:pt>
                <c:pt idx="1619">
                  <c:v>52.556640380927689</c:v>
                </c:pt>
                <c:pt idx="1620">
                  <c:v>52.55481917882603</c:v>
                </c:pt>
                <c:pt idx="1621">
                  <c:v>52.552997545466468</c:v>
                </c:pt>
                <c:pt idx="1622">
                  <c:v>52.551174187075318</c:v>
                </c:pt>
                <c:pt idx="1623">
                  <c:v>52.549352553715757</c:v>
                </c:pt>
                <c:pt idx="1624">
                  <c:v>52.547531351614097</c:v>
                </c:pt>
                <c:pt idx="1625">
                  <c:v>52.545709718254535</c:v>
                </c:pt>
                <c:pt idx="1626">
                  <c:v>52.543888084894981</c:v>
                </c:pt>
                <c:pt idx="1627">
                  <c:v>52.542066882793314</c:v>
                </c:pt>
                <c:pt idx="1628">
                  <c:v>52.54024524943376</c:v>
                </c:pt>
                <c:pt idx="1629">
                  <c:v>52.538423616074198</c:v>
                </c:pt>
                <c:pt idx="1630">
                  <c:v>52.536602413972538</c:v>
                </c:pt>
                <c:pt idx="1631">
                  <c:v>52.534780780612977</c:v>
                </c:pt>
                <c:pt idx="1632">
                  <c:v>52.532959147253415</c:v>
                </c:pt>
                <c:pt idx="1633">
                  <c:v>52.531137945151755</c:v>
                </c:pt>
                <c:pt idx="1634">
                  <c:v>52.529316311792194</c:v>
                </c:pt>
                <c:pt idx="1635">
                  <c:v>52.527492953401044</c:v>
                </c:pt>
                <c:pt idx="1636">
                  <c:v>52.525671751299384</c:v>
                </c:pt>
                <c:pt idx="1637">
                  <c:v>52.523850117939823</c:v>
                </c:pt>
                <c:pt idx="1638">
                  <c:v>52.522028484580268</c:v>
                </c:pt>
                <c:pt idx="1639">
                  <c:v>52.520207282478601</c:v>
                </c:pt>
                <c:pt idx="1640">
                  <c:v>52.518385649119047</c:v>
                </c:pt>
                <c:pt idx="1641">
                  <c:v>52.516564015759485</c:v>
                </c:pt>
                <c:pt idx="1642">
                  <c:v>52.514742813657826</c:v>
                </c:pt>
                <c:pt idx="1643">
                  <c:v>52.512921180298264</c:v>
                </c:pt>
                <c:pt idx="1644">
                  <c:v>52.5217652576804</c:v>
                </c:pt>
                <c:pt idx="1645">
                  <c:v>52.532203145107403</c:v>
                </c:pt>
                <c:pt idx="1646">
                  <c:v>52.488183737005244</c:v>
                </c:pt>
                <c:pt idx="1647">
                  <c:v>52.475430000000003</c:v>
                </c:pt>
                <c:pt idx="1648">
                  <c:v>52.481036986170722</c:v>
                </c:pt>
                <c:pt idx="1649">
                  <c:v>52.499251065092992</c:v>
                </c:pt>
                <c:pt idx="1650">
                  <c:v>52.50574794016687</c:v>
                </c:pt>
                <c:pt idx="1651">
                  <c:v>52.505479671748454</c:v>
                </c:pt>
                <c:pt idx="1652">
                  <c:v>52.529693999999999</c:v>
                </c:pt>
                <c:pt idx="1653">
                  <c:v>52.529883985541382</c:v>
                </c:pt>
                <c:pt idx="1654">
                  <c:v>52.530438580514982</c:v>
                </c:pt>
                <c:pt idx="1655">
                  <c:v>52.530993044192421</c:v>
                </c:pt>
                <c:pt idx="1656">
                  <c:v>52.531547639166014</c:v>
                </c:pt>
                <c:pt idx="1657">
                  <c:v>52.532102234139614</c:v>
                </c:pt>
                <c:pt idx="1658">
                  <c:v>52.532656697817053</c:v>
                </c:pt>
                <c:pt idx="1659">
                  <c:v>52.533211292790654</c:v>
                </c:pt>
                <c:pt idx="1660">
                  <c:v>52.533766412948886</c:v>
                </c:pt>
                <c:pt idx="1661">
                  <c:v>52.534320876626325</c:v>
                </c:pt>
                <c:pt idx="1662">
                  <c:v>52.534875471599918</c:v>
                </c:pt>
                <c:pt idx="1663">
                  <c:v>52.535430066573518</c:v>
                </c:pt>
                <c:pt idx="1664">
                  <c:v>52.535984530250957</c:v>
                </c:pt>
                <c:pt idx="1665">
                  <c:v>52.536539125224557</c:v>
                </c:pt>
                <c:pt idx="1666">
                  <c:v>52.53709372019815</c:v>
                </c:pt>
                <c:pt idx="1667">
                  <c:v>52.537648183875589</c:v>
                </c:pt>
                <c:pt idx="1668">
                  <c:v>52.53820277884919</c:v>
                </c:pt>
                <c:pt idx="1669">
                  <c:v>52.53875737382279</c:v>
                </c:pt>
                <c:pt idx="1670">
                  <c:v>52.539866432473822</c:v>
                </c:pt>
                <c:pt idx="1671">
                  <c:v>52.540421552632054</c:v>
                </c:pt>
                <c:pt idx="1672">
                  <c:v>52.540976147605654</c:v>
                </c:pt>
                <c:pt idx="1673">
                  <c:v>52.541530611283093</c:v>
                </c:pt>
                <c:pt idx="1674">
                  <c:v>52.542085206256694</c:v>
                </c:pt>
                <c:pt idx="1675">
                  <c:v>52.542639801230287</c:v>
                </c:pt>
                <c:pt idx="1676">
                  <c:v>52.543194264907726</c:v>
                </c:pt>
                <c:pt idx="1677">
                  <c:v>52.543748859881326</c:v>
                </c:pt>
                <c:pt idx="1678">
                  <c:v>52.544303454854926</c:v>
                </c:pt>
                <c:pt idx="1679">
                  <c:v>52.544857918532365</c:v>
                </c:pt>
                <c:pt idx="1680">
                  <c:v>52.545412513505958</c:v>
                </c:pt>
                <c:pt idx="1681">
                  <c:v>52.545967108479559</c:v>
                </c:pt>
                <c:pt idx="1682">
                  <c:v>52.546521572156998</c:v>
                </c:pt>
                <c:pt idx="1683">
                  <c:v>52.547076167130598</c:v>
                </c:pt>
                <c:pt idx="1684">
                  <c:v>52.54763128728883</c:v>
                </c:pt>
                <c:pt idx="1685">
                  <c:v>52.548185750966269</c:v>
                </c:pt>
                <c:pt idx="1686">
                  <c:v>52.548740345939862</c:v>
                </c:pt>
                <c:pt idx="1687">
                  <c:v>52.549294940913462</c:v>
                </c:pt>
                <c:pt idx="1688">
                  <c:v>52.549849404590901</c:v>
                </c:pt>
                <c:pt idx="1689">
                  <c:v>52.550403999564502</c:v>
                </c:pt>
                <c:pt idx="1690">
                  <c:v>52.550958594538095</c:v>
                </c:pt>
                <c:pt idx="1691">
                  <c:v>52.551513058215534</c:v>
                </c:pt>
                <c:pt idx="1692">
                  <c:v>52.552622248162734</c:v>
                </c:pt>
                <c:pt idx="1693">
                  <c:v>52.553176711840173</c:v>
                </c:pt>
                <c:pt idx="1694">
                  <c:v>52.553731306813766</c:v>
                </c:pt>
                <c:pt idx="1695">
                  <c:v>52.554286426971998</c:v>
                </c:pt>
                <c:pt idx="1696">
                  <c:v>52.554841021945599</c:v>
                </c:pt>
                <c:pt idx="1697">
                  <c:v>52.555395485623038</c:v>
                </c:pt>
                <c:pt idx="1698">
                  <c:v>52.555950080596638</c:v>
                </c:pt>
                <c:pt idx="1699">
                  <c:v>52.556504675570231</c:v>
                </c:pt>
                <c:pt idx="1700">
                  <c:v>52.55705913924767</c:v>
                </c:pt>
                <c:pt idx="1701">
                  <c:v>52.55761373422127</c:v>
                </c:pt>
                <c:pt idx="1702">
                  <c:v>52.558168329194871</c:v>
                </c:pt>
                <c:pt idx="1703">
                  <c:v>52.55872279287231</c:v>
                </c:pt>
                <c:pt idx="1704">
                  <c:v>52.559277387845903</c:v>
                </c:pt>
                <c:pt idx="1705">
                  <c:v>52.559831982819503</c:v>
                </c:pt>
                <c:pt idx="1706">
                  <c:v>52.560386446496942</c:v>
                </c:pt>
                <c:pt idx="1707">
                  <c:v>52.560941041470542</c:v>
                </c:pt>
                <c:pt idx="1708">
                  <c:v>52.561496161628774</c:v>
                </c:pt>
                <c:pt idx="1709">
                  <c:v>52.562050625306213</c:v>
                </c:pt>
                <c:pt idx="1710">
                  <c:v>52.562605220279806</c:v>
                </c:pt>
                <c:pt idx="1711">
                  <c:v>52.563159815253407</c:v>
                </c:pt>
                <c:pt idx="1712">
                  <c:v>52.563714278930846</c:v>
                </c:pt>
                <c:pt idx="1713">
                  <c:v>52.564268873904446</c:v>
                </c:pt>
                <c:pt idx="1714">
                  <c:v>52.564823468878039</c:v>
                </c:pt>
                <c:pt idx="1715">
                  <c:v>52.565377932555478</c:v>
                </c:pt>
                <c:pt idx="1716">
                  <c:v>52.567860323557461</c:v>
                </c:pt>
                <c:pt idx="1717">
                  <c:v>52.57760936781883</c:v>
                </c:pt>
                <c:pt idx="1718">
                  <c:v>52.536409444206008</c:v>
                </c:pt>
                <c:pt idx="1719">
                  <c:v>52.588697924892706</c:v>
                </c:pt>
                <c:pt idx="1720">
                  <c:v>52.615118912753282</c:v>
                </c:pt>
                <c:pt idx="1721">
                  <c:v>52.586601763948501</c:v>
                </c:pt>
                <c:pt idx="1722">
                  <c:v>52.604822828326178</c:v>
                </c:pt>
                <c:pt idx="1723">
                  <c:v>52.614358425131144</c:v>
                </c:pt>
                <c:pt idx="1724">
                  <c:v>52.586985075566155</c:v>
                </c:pt>
                <c:pt idx="1725">
                  <c:v>52.604867750203589</c:v>
                </c:pt>
                <c:pt idx="1726">
                  <c:v>52.621148113523162</c:v>
                </c:pt>
                <c:pt idx="1727">
                  <c:v>52.637428476842736</c:v>
                </c:pt>
                <c:pt idx="1728">
                  <c:v>52.653704985909627</c:v>
                </c:pt>
                <c:pt idx="1729">
                  <c:v>52.669985349229194</c:v>
                </c:pt>
                <c:pt idx="1730">
                  <c:v>52.686265712548767</c:v>
                </c:pt>
                <c:pt idx="1731">
                  <c:v>52.702542221615658</c:v>
                </c:pt>
                <c:pt idx="1732">
                  <c:v>52.718822584935232</c:v>
                </c:pt>
                <c:pt idx="1733">
                  <c:v>52.735118365265521</c:v>
                </c:pt>
                <c:pt idx="1734">
                  <c:v>52.751394874332412</c:v>
                </c:pt>
                <c:pt idx="1735">
                  <c:v>52.767675237651979</c:v>
                </c:pt>
                <c:pt idx="1736">
                  <c:v>52.783955600971552</c:v>
                </c:pt>
                <c:pt idx="1737">
                  <c:v>52.800232110038444</c:v>
                </c:pt>
                <c:pt idx="1738">
                  <c:v>52.816512473358017</c:v>
                </c:pt>
                <c:pt idx="1739">
                  <c:v>52.832792836677584</c:v>
                </c:pt>
                <c:pt idx="1740">
                  <c:v>52.849069345744475</c:v>
                </c:pt>
                <c:pt idx="1741">
                  <c:v>52.865349709064049</c:v>
                </c:pt>
                <c:pt idx="1742">
                  <c:v>52.881630072383622</c:v>
                </c:pt>
                <c:pt idx="1743">
                  <c:v>52.897906581450513</c:v>
                </c:pt>
                <c:pt idx="1744">
                  <c:v>52.91418694477008</c:v>
                </c:pt>
                <c:pt idx="1745">
                  <c:v>52.930482725100376</c:v>
                </c:pt>
                <c:pt idx="1746">
                  <c:v>52.946763088419942</c:v>
                </c:pt>
                <c:pt idx="1747">
                  <c:v>52.979319960806407</c:v>
                </c:pt>
                <c:pt idx="1748">
                  <c:v>52.995600324125981</c:v>
                </c:pt>
                <c:pt idx="1749">
                  <c:v>53.011876833192872</c:v>
                </c:pt>
                <c:pt idx="1750">
                  <c:v>53.028157196512439</c:v>
                </c:pt>
                <c:pt idx="1751">
                  <c:v>53.044437559832012</c:v>
                </c:pt>
                <c:pt idx="1752">
                  <c:v>53.060714068898903</c:v>
                </c:pt>
                <c:pt idx="1753">
                  <c:v>53.076994432218477</c:v>
                </c:pt>
                <c:pt idx="1754">
                  <c:v>53.093274795538044</c:v>
                </c:pt>
                <c:pt idx="1755">
                  <c:v>53.109551304604935</c:v>
                </c:pt>
                <c:pt idx="1756">
                  <c:v>53.125831667924508</c:v>
                </c:pt>
                <c:pt idx="1757">
                  <c:v>53.142127448254797</c:v>
                </c:pt>
                <c:pt idx="1758">
                  <c:v>53.158403957321688</c:v>
                </c:pt>
                <c:pt idx="1759">
                  <c:v>53.174684320641262</c:v>
                </c:pt>
                <c:pt idx="1760">
                  <c:v>53.190964683960836</c:v>
                </c:pt>
                <c:pt idx="1761">
                  <c:v>53.207241193027727</c:v>
                </c:pt>
                <c:pt idx="1762">
                  <c:v>53.223521556347293</c:v>
                </c:pt>
                <c:pt idx="1763">
                  <c:v>53.239801919666867</c:v>
                </c:pt>
                <c:pt idx="1764">
                  <c:v>53.256078428733758</c:v>
                </c:pt>
                <c:pt idx="1765">
                  <c:v>53.272358792053332</c:v>
                </c:pt>
                <c:pt idx="1766">
                  <c:v>53.288639155372898</c:v>
                </c:pt>
                <c:pt idx="1767">
                  <c:v>53.30491566443979</c:v>
                </c:pt>
                <c:pt idx="1768">
                  <c:v>53.321196027759363</c:v>
                </c:pt>
                <c:pt idx="1769">
                  <c:v>53.337491808089652</c:v>
                </c:pt>
                <c:pt idx="1770">
                  <c:v>53.353772171409226</c:v>
                </c:pt>
                <c:pt idx="1771">
                  <c:v>53.370048680476117</c:v>
                </c:pt>
                <c:pt idx="1772">
                  <c:v>53.386329043795683</c:v>
                </c:pt>
                <c:pt idx="1773">
                  <c:v>53.402609407115257</c:v>
                </c:pt>
                <c:pt idx="1774">
                  <c:v>53.419218096089651</c:v>
                </c:pt>
                <c:pt idx="1775">
                  <c:v>53.440680860309897</c:v>
                </c:pt>
                <c:pt idx="1776">
                  <c:v>53.402449440101954</c:v>
                </c:pt>
                <c:pt idx="1777">
                  <c:v>53.402570421574175</c:v>
                </c:pt>
                <c:pt idx="1778">
                  <c:v>53.228736087505965</c:v>
                </c:pt>
                <c:pt idx="1779">
                  <c:v>53.223724304482595</c:v>
                </c:pt>
                <c:pt idx="1780">
                  <c:v>53.262120464839093</c:v>
                </c:pt>
                <c:pt idx="1781">
                  <c:v>53.300718506676205</c:v>
                </c:pt>
                <c:pt idx="1782">
                  <c:v>53.317481909155937</c:v>
                </c:pt>
                <c:pt idx="1783">
                  <c:v>53.376092189318072</c:v>
                </c:pt>
                <c:pt idx="1784">
                  <c:v>53.376260658402856</c:v>
                </c:pt>
                <c:pt idx="1785">
                  <c:v>53.343753999999997</c:v>
                </c:pt>
                <c:pt idx="1786">
                  <c:v>53.351258735336195</c:v>
                </c:pt>
                <c:pt idx="1787">
                  <c:v>53.369475307508935</c:v>
                </c:pt>
                <c:pt idx="1788">
                  <c:v>53.372172793752981</c:v>
                </c:pt>
                <c:pt idx="1789">
                  <c:v>53.366203993419404</c:v>
                </c:pt>
                <c:pt idx="1790">
                  <c:v>53.37628103729444</c:v>
                </c:pt>
                <c:pt idx="1791">
                  <c:v>53.386358081169476</c:v>
                </c:pt>
                <c:pt idx="1792">
                  <c:v>53.396432739380714</c:v>
                </c:pt>
                <c:pt idx="1793">
                  <c:v>53.40650978325575</c:v>
                </c:pt>
                <c:pt idx="1794">
                  <c:v>53.416596369785964</c:v>
                </c:pt>
                <c:pt idx="1795">
                  <c:v>53.426673413661</c:v>
                </c:pt>
                <c:pt idx="1796">
                  <c:v>53.436748071872238</c:v>
                </c:pt>
                <c:pt idx="1797">
                  <c:v>53.446825115747274</c:v>
                </c:pt>
                <c:pt idx="1798">
                  <c:v>53.45690215962231</c:v>
                </c:pt>
                <c:pt idx="1799">
                  <c:v>53.466976817833547</c:v>
                </c:pt>
                <c:pt idx="1800">
                  <c:v>53.477053861708583</c:v>
                </c:pt>
                <c:pt idx="1801">
                  <c:v>53.487130905583612</c:v>
                </c:pt>
                <c:pt idx="1802">
                  <c:v>53.49720556379485</c:v>
                </c:pt>
                <c:pt idx="1803">
                  <c:v>53.507282607669886</c:v>
                </c:pt>
                <c:pt idx="1804">
                  <c:v>53.567749642247691</c:v>
                </c:pt>
                <c:pt idx="1805">
                  <c:v>53.577826686122719</c:v>
                </c:pt>
                <c:pt idx="1806">
                  <c:v>53.587901344333957</c:v>
                </c:pt>
                <c:pt idx="1807">
                  <c:v>53.597978388208993</c:v>
                </c:pt>
                <c:pt idx="1808">
                  <c:v>53.608055432084029</c:v>
                </c:pt>
                <c:pt idx="1809">
                  <c:v>53.618130090295267</c:v>
                </c:pt>
                <c:pt idx="1810">
                  <c:v>53.628207134170303</c:v>
                </c:pt>
                <c:pt idx="1811">
                  <c:v>53.638284178045339</c:v>
                </c:pt>
                <c:pt idx="1812">
                  <c:v>53.648358836256577</c:v>
                </c:pt>
                <c:pt idx="1813">
                  <c:v>53.658435880131613</c:v>
                </c:pt>
                <c:pt idx="1814">
                  <c:v>53.668522466661827</c:v>
                </c:pt>
                <c:pt idx="1815">
                  <c:v>53.678599510536863</c:v>
                </c:pt>
                <c:pt idx="1816">
                  <c:v>53.688674168748101</c:v>
                </c:pt>
                <c:pt idx="1817">
                  <c:v>53.698751212623137</c:v>
                </c:pt>
                <c:pt idx="1818">
                  <c:v>53.708828256498172</c:v>
                </c:pt>
                <c:pt idx="1819">
                  <c:v>53.71890291470941</c:v>
                </c:pt>
                <c:pt idx="1820">
                  <c:v>53.733287703147354</c:v>
                </c:pt>
                <c:pt idx="1821">
                  <c:v>53.741737000000001</c:v>
                </c:pt>
                <c:pt idx="1822">
                  <c:v>53.73184518450536</c:v>
                </c:pt>
                <c:pt idx="1823">
                  <c:v>53.753706312827845</c:v>
                </c:pt>
                <c:pt idx="1824">
                  <c:v>53.767767355030998</c:v>
                </c:pt>
                <c:pt idx="1825">
                  <c:v>53.770100723891275</c:v>
                </c:pt>
                <c:pt idx="1826">
                  <c:v>53.798750040524432</c:v>
                </c:pt>
                <c:pt idx="1827">
                  <c:v>53.824636447067242</c:v>
                </c:pt>
                <c:pt idx="1828">
                  <c:v>53.82150947401049</c:v>
                </c:pt>
                <c:pt idx="1829">
                  <c:v>53.816798241408165</c:v>
                </c:pt>
                <c:pt idx="1830">
                  <c:v>53.821365089534396</c:v>
                </c:pt>
                <c:pt idx="1831">
                  <c:v>53.825930856493933</c:v>
                </c:pt>
                <c:pt idx="1832">
                  <c:v>53.830497704620164</c:v>
                </c:pt>
                <c:pt idx="1833">
                  <c:v>53.83875563056732</c:v>
                </c:pt>
                <c:pt idx="1834">
                  <c:v>53.849163759460041</c:v>
                </c:pt>
                <c:pt idx="1835">
                  <c:v>53.859574352981916</c:v>
                </c:pt>
                <c:pt idx="1836">
                  <c:v>53.869984946503784</c:v>
                </c:pt>
                <c:pt idx="1837">
                  <c:v>53.880393075396512</c:v>
                </c:pt>
                <c:pt idx="1838">
                  <c:v>53.89080366891838</c:v>
                </c:pt>
                <c:pt idx="1839">
                  <c:v>53.901224120956847</c:v>
                </c:pt>
                <c:pt idx="1840">
                  <c:v>53.911634714478723</c:v>
                </c:pt>
                <c:pt idx="1841">
                  <c:v>53.922042843371443</c:v>
                </c:pt>
                <c:pt idx="1842">
                  <c:v>53.932453436893312</c:v>
                </c:pt>
                <c:pt idx="1843">
                  <c:v>53.942864030415187</c:v>
                </c:pt>
                <c:pt idx="1844">
                  <c:v>53.953272159307907</c:v>
                </c:pt>
                <c:pt idx="1845">
                  <c:v>53.963682752829783</c:v>
                </c:pt>
                <c:pt idx="1846">
                  <c:v>53.974093346351651</c:v>
                </c:pt>
                <c:pt idx="1847">
                  <c:v>53.984501475244379</c:v>
                </c:pt>
                <c:pt idx="1848">
                  <c:v>53.994912068766247</c:v>
                </c:pt>
                <c:pt idx="1849">
                  <c:v>54.005322662288123</c:v>
                </c:pt>
                <c:pt idx="1850">
                  <c:v>54.015730791180843</c:v>
                </c:pt>
                <c:pt idx="1851">
                  <c:v>54.02615124321931</c:v>
                </c:pt>
                <c:pt idx="1852">
                  <c:v>54.036561836741178</c:v>
                </c:pt>
                <c:pt idx="1853">
                  <c:v>54.046969965633906</c:v>
                </c:pt>
                <c:pt idx="1854">
                  <c:v>54.077691337947492</c:v>
                </c:pt>
                <c:pt idx="1855">
                  <c:v>54.099777382086707</c:v>
                </c:pt>
                <c:pt idx="1856">
                  <c:v>54.089084561382599</c:v>
                </c:pt>
                <c:pt idx="1857">
                  <c:v>54.100023969957086</c:v>
                </c:pt>
                <c:pt idx="1858">
                  <c:v>54.118242556032428</c:v>
                </c:pt>
                <c:pt idx="1859">
                  <c:v>54.151288756615017</c:v>
                </c:pt>
                <c:pt idx="1860">
                  <c:v>54.202683968526465</c:v>
                </c:pt>
                <c:pt idx="1861">
                  <c:v>54.227165105865524</c:v>
                </c:pt>
                <c:pt idx="1862">
                  <c:v>54.245373036233609</c:v>
                </c:pt>
                <c:pt idx="1863">
                  <c:v>54.259208532152584</c:v>
                </c:pt>
                <c:pt idx="1864">
                  <c:v>54.272234401089918</c:v>
                </c:pt>
                <c:pt idx="1865">
                  <c:v>54.285247946594005</c:v>
                </c:pt>
                <c:pt idx="1866">
                  <c:v>54.298258411239779</c:v>
                </c:pt>
                <c:pt idx="1867">
                  <c:v>54.311271956743866</c:v>
                </c:pt>
                <c:pt idx="1868">
                  <c:v>54.324285502247953</c:v>
                </c:pt>
                <c:pt idx="1869">
                  <c:v>54.446034005244336</c:v>
                </c:pt>
                <c:pt idx="1870">
                  <c:v>54.413211280877441</c:v>
                </c:pt>
                <c:pt idx="1871">
                  <c:v>54.479733439618137</c:v>
                </c:pt>
                <c:pt idx="1872">
                  <c:v>54.483429000000001</c:v>
                </c:pt>
                <c:pt idx="1873">
                  <c:v>54.500832294392524</c:v>
                </c:pt>
                <c:pt idx="1874">
                  <c:v>54.519050761682244</c:v>
                </c:pt>
                <c:pt idx="1875">
                  <c:v>54.537264915887853</c:v>
                </c:pt>
                <c:pt idx="1876">
                  <c:v>54.555483383177574</c:v>
                </c:pt>
                <c:pt idx="1877">
                  <c:v>54.573701850467295</c:v>
                </c:pt>
                <c:pt idx="1878">
                  <c:v>54.609949857176922</c:v>
                </c:pt>
                <c:pt idx="1879">
                  <c:v>54.664468048640913</c:v>
                </c:pt>
                <c:pt idx="1880">
                  <c:v>54.700714590453458</c:v>
                </c:pt>
                <c:pt idx="1881">
                  <c:v>54.71928575869461</c:v>
                </c:pt>
                <c:pt idx="1882">
                  <c:v>54.756591081048867</c:v>
                </c:pt>
                <c:pt idx="1883">
                  <c:v>54.827732466380546</c:v>
                </c:pt>
                <c:pt idx="1884">
                  <c:v>54.843784489270384</c:v>
                </c:pt>
                <c:pt idx="1885">
                  <c:v>54.809897471513708</c:v>
                </c:pt>
                <c:pt idx="1886">
                  <c:v>54.827632350967171</c:v>
                </c:pt>
                <c:pt idx="1887">
                  <c:v>54.836890592052661</c:v>
                </c:pt>
                <c:pt idx="1888">
                  <c:v>54.846146641319713</c:v>
                </c:pt>
                <c:pt idx="1889">
                  <c:v>54.855404882405203</c:v>
                </c:pt>
                <c:pt idx="1890">
                  <c:v>54.864663123490693</c:v>
                </c:pt>
                <c:pt idx="1891">
                  <c:v>54.873919172757745</c:v>
                </c:pt>
                <c:pt idx="1892">
                  <c:v>54.891829055078688</c:v>
                </c:pt>
                <c:pt idx="1893">
                  <c:v>54.942884612541725</c:v>
                </c:pt>
                <c:pt idx="1894">
                  <c:v>54.971867000000003</c:v>
                </c:pt>
                <c:pt idx="1895">
                  <c:v>54.971867000000003</c:v>
                </c:pt>
                <c:pt idx="1896">
                  <c:v>54.971867000000003</c:v>
                </c:pt>
                <c:pt idx="1897">
                  <c:v>54.975004222776235</c:v>
                </c:pt>
                <c:pt idx="1898">
                  <c:v>54.988865759394216</c:v>
                </c:pt>
                <c:pt idx="1899">
                  <c:v>55.002727296012196</c:v>
                </c:pt>
                <c:pt idx="1900">
                  <c:v>55.016585551016391</c:v>
                </c:pt>
                <c:pt idx="1901">
                  <c:v>55.030447087634371</c:v>
                </c:pt>
                <c:pt idx="1902">
                  <c:v>55.044308624252352</c:v>
                </c:pt>
                <c:pt idx="1903">
                  <c:v>55.058166879256554</c:v>
                </c:pt>
                <c:pt idx="1904">
                  <c:v>55.072028415874534</c:v>
                </c:pt>
                <c:pt idx="1905">
                  <c:v>55.085889952492515</c:v>
                </c:pt>
                <c:pt idx="1906">
                  <c:v>55.09974820749671</c:v>
                </c:pt>
                <c:pt idx="1907">
                  <c:v>55.11360974411469</c:v>
                </c:pt>
                <c:pt idx="1908">
                  <c:v>55.127484407187801</c:v>
                </c:pt>
                <c:pt idx="1909">
                  <c:v>55.141345943805781</c:v>
                </c:pt>
                <c:pt idx="1910">
                  <c:v>55.155204198809983</c:v>
                </c:pt>
                <c:pt idx="1911">
                  <c:v>55.169065735427964</c:v>
                </c:pt>
                <c:pt idx="1912">
                  <c:v>55.182927272045944</c:v>
                </c:pt>
                <c:pt idx="1913">
                  <c:v>55.196785527050146</c:v>
                </c:pt>
                <c:pt idx="1914">
                  <c:v>55.210647063668127</c:v>
                </c:pt>
                <c:pt idx="1915">
                  <c:v>55.224508600286107</c:v>
                </c:pt>
                <c:pt idx="1916">
                  <c:v>55.238366855290302</c:v>
                </c:pt>
                <c:pt idx="1917">
                  <c:v>55.252228391908282</c:v>
                </c:pt>
                <c:pt idx="1918">
                  <c:v>55.266089928526263</c:v>
                </c:pt>
                <c:pt idx="1919">
                  <c:v>55.279948183530465</c:v>
                </c:pt>
                <c:pt idx="1920">
                  <c:v>55.293822846603575</c:v>
                </c:pt>
                <c:pt idx="1921">
                  <c:v>55.307684383221556</c:v>
                </c:pt>
                <c:pt idx="1922">
                  <c:v>55.32154263822575</c:v>
                </c:pt>
                <c:pt idx="1923">
                  <c:v>55.335404174843731</c:v>
                </c:pt>
                <c:pt idx="1924">
                  <c:v>55.349265711461719</c:v>
                </c:pt>
                <c:pt idx="1925">
                  <c:v>55.363123966465913</c:v>
                </c:pt>
                <c:pt idx="1926">
                  <c:v>55.376985503083894</c:v>
                </c:pt>
                <c:pt idx="1927">
                  <c:v>55.390847039701875</c:v>
                </c:pt>
                <c:pt idx="1928">
                  <c:v>55.404705294706076</c:v>
                </c:pt>
                <c:pt idx="1929">
                  <c:v>55.418566831324057</c:v>
                </c:pt>
                <c:pt idx="1930">
                  <c:v>55.432428367942038</c:v>
                </c:pt>
                <c:pt idx="1931">
                  <c:v>55.446286622946232</c:v>
                </c:pt>
                <c:pt idx="1932">
                  <c:v>55.460148159564213</c:v>
                </c:pt>
                <c:pt idx="1933">
                  <c:v>55.474022822637323</c:v>
                </c:pt>
                <c:pt idx="1934">
                  <c:v>55.487884359255304</c:v>
                </c:pt>
                <c:pt idx="1935">
                  <c:v>55.501742614259506</c:v>
                </c:pt>
                <c:pt idx="1936">
                  <c:v>55.515604150877486</c:v>
                </c:pt>
                <c:pt idx="1937">
                  <c:v>55.529465687495467</c:v>
                </c:pt>
                <c:pt idx="1938">
                  <c:v>55.543323942499661</c:v>
                </c:pt>
                <c:pt idx="1939">
                  <c:v>55.557185479117649</c:v>
                </c:pt>
                <c:pt idx="1940">
                  <c:v>55.57104701573563</c:v>
                </c:pt>
                <c:pt idx="1941">
                  <c:v>55.584905270739824</c:v>
                </c:pt>
                <c:pt idx="1942">
                  <c:v>55.598766807357805</c:v>
                </c:pt>
                <c:pt idx="1943">
                  <c:v>55.615018928486293</c:v>
                </c:pt>
                <c:pt idx="1944">
                  <c:v>55.633231079637575</c:v>
                </c:pt>
                <c:pt idx="1945">
                  <c:v>55.620645552217454</c:v>
                </c:pt>
                <c:pt idx="1946">
                  <c:v>55.584215452920148</c:v>
                </c:pt>
                <c:pt idx="1947">
                  <c:v>55.579362136385313</c:v>
                </c:pt>
                <c:pt idx="1948">
                  <c:v>55.554967356700047</c:v>
                </c:pt>
                <c:pt idx="1949">
                  <c:v>55.554226927515501</c:v>
                </c:pt>
                <c:pt idx="1950">
                  <c:v>55.536119743742553</c:v>
                </c:pt>
                <c:pt idx="1951">
                  <c:v>55.525602092989985</c:v>
                </c:pt>
                <c:pt idx="1952">
                  <c:v>55.527383408657464</c:v>
                </c:pt>
                <c:pt idx="1953">
                  <c:v>55.518771635767386</c:v>
                </c:pt>
                <c:pt idx="1954">
                  <c:v>55.510157823622542</c:v>
                </c:pt>
                <c:pt idx="1955">
                  <c:v>55.501544011477698</c:v>
                </c:pt>
                <c:pt idx="1956">
                  <c:v>55.492932238587628</c:v>
                </c:pt>
                <c:pt idx="1957">
                  <c:v>55.484318426442783</c:v>
                </c:pt>
                <c:pt idx="1958">
                  <c:v>55.475696457278858</c:v>
                </c:pt>
                <c:pt idx="1959">
                  <c:v>55.286198707856592</c:v>
                </c:pt>
                <c:pt idx="1960">
                  <c:v>55.277586934966514</c:v>
                </c:pt>
                <c:pt idx="1961">
                  <c:v>55.26897312282167</c:v>
                </c:pt>
                <c:pt idx="1962">
                  <c:v>55.260351153657751</c:v>
                </c:pt>
                <c:pt idx="1963">
                  <c:v>55.251737341512907</c:v>
                </c:pt>
                <c:pt idx="1964">
                  <c:v>55.24312556862283</c:v>
                </c:pt>
                <c:pt idx="1965">
                  <c:v>55.234511756477986</c:v>
                </c:pt>
                <c:pt idx="1966">
                  <c:v>55.225897944333141</c:v>
                </c:pt>
                <c:pt idx="1967">
                  <c:v>55.217286171443064</c:v>
                </c:pt>
                <c:pt idx="1968">
                  <c:v>55.20867235929822</c:v>
                </c:pt>
                <c:pt idx="1969">
                  <c:v>55.200058547153375</c:v>
                </c:pt>
                <c:pt idx="1970">
                  <c:v>55.191446774263298</c:v>
                </c:pt>
                <c:pt idx="1971">
                  <c:v>55.182832962118454</c:v>
                </c:pt>
                <c:pt idx="1972">
                  <c:v>55.174219149973609</c:v>
                </c:pt>
                <c:pt idx="1973">
                  <c:v>55.165607377083539</c:v>
                </c:pt>
                <c:pt idx="1974">
                  <c:v>55.156985407919613</c:v>
                </c:pt>
                <c:pt idx="1975">
                  <c:v>55.148371595774769</c:v>
                </c:pt>
                <c:pt idx="1976">
                  <c:v>55.139759822884699</c:v>
                </c:pt>
                <c:pt idx="1977">
                  <c:v>55.142148230805915</c:v>
                </c:pt>
                <c:pt idx="1978">
                  <c:v>55.152766999999997</c:v>
                </c:pt>
                <c:pt idx="1979">
                  <c:v>55.160486108249877</c:v>
                </c:pt>
                <c:pt idx="1980">
                  <c:v>55.170853000000001</c:v>
                </c:pt>
                <c:pt idx="1981">
                  <c:v>55.170853000000001</c:v>
                </c:pt>
                <c:pt idx="1982">
                  <c:v>55.170853000000001</c:v>
                </c:pt>
                <c:pt idx="1983">
                  <c:v>55.170853000000001</c:v>
                </c:pt>
                <c:pt idx="1984">
                  <c:v>55.129056615164522</c:v>
                </c:pt>
                <c:pt idx="1985">
                  <c:v>55.105851557091775</c:v>
                </c:pt>
                <c:pt idx="1986">
                  <c:v>55.134678000000001</c:v>
                </c:pt>
                <c:pt idx="1987">
                  <c:v>55.134678000000001</c:v>
                </c:pt>
                <c:pt idx="1988">
                  <c:v>55.134678000000001</c:v>
                </c:pt>
                <c:pt idx="1989">
                  <c:v>55.134678000000001</c:v>
                </c:pt>
                <c:pt idx="1990">
                  <c:v>55.134678000000001</c:v>
                </c:pt>
                <c:pt idx="1991">
                  <c:v>55.134678000000001</c:v>
                </c:pt>
                <c:pt idx="1992">
                  <c:v>55.137533013113973</c:v>
                </c:pt>
                <c:pt idx="1993">
                  <c:v>55.166183320858167</c:v>
                </c:pt>
                <c:pt idx="1994">
                  <c:v>55.118271095851213</c:v>
                </c:pt>
                <c:pt idx="1995">
                  <c:v>55.136485174773483</c:v>
                </c:pt>
                <c:pt idx="1996">
                  <c:v>55.143085511084621</c:v>
                </c:pt>
                <c:pt idx="1997">
                  <c:v>55.06642777896996</c:v>
                </c:pt>
                <c:pt idx="1998">
                  <c:v>55.094118429899858</c:v>
                </c:pt>
                <c:pt idx="1999">
                  <c:v>55.057647245768777</c:v>
                </c:pt>
                <c:pt idx="2000">
                  <c:v>55.018758656652359</c:v>
                </c:pt>
                <c:pt idx="2001">
                  <c:v>54.97069826296967</c:v>
                </c:pt>
                <c:pt idx="2002">
                  <c:v>54.962456618201536</c:v>
                </c:pt>
                <c:pt idx="2003">
                  <c:v>54.954214973433395</c:v>
                </c:pt>
                <c:pt idx="2004">
                  <c:v>54.945975279812224</c:v>
                </c:pt>
                <c:pt idx="2005">
                  <c:v>54.937733635044083</c:v>
                </c:pt>
                <c:pt idx="2006">
                  <c:v>54.929491990275942</c:v>
                </c:pt>
                <c:pt idx="2007">
                  <c:v>54.921252296654771</c:v>
                </c:pt>
                <c:pt idx="2008">
                  <c:v>54.91301065188663</c:v>
                </c:pt>
                <c:pt idx="2009">
                  <c:v>54.904769007118489</c:v>
                </c:pt>
                <c:pt idx="2010">
                  <c:v>54.896529313497318</c:v>
                </c:pt>
                <c:pt idx="2011">
                  <c:v>54.888287668729177</c:v>
                </c:pt>
                <c:pt idx="2012">
                  <c:v>54.880038219373191</c:v>
                </c:pt>
                <c:pt idx="2013">
                  <c:v>54.87179657460505</c:v>
                </c:pt>
                <c:pt idx="2014">
                  <c:v>54.863556880983879</c:v>
                </c:pt>
                <c:pt idx="2015">
                  <c:v>54.855315236215738</c:v>
                </c:pt>
                <c:pt idx="2016">
                  <c:v>54.847073591447597</c:v>
                </c:pt>
                <c:pt idx="2017">
                  <c:v>54.838833897826426</c:v>
                </c:pt>
                <c:pt idx="2018">
                  <c:v>54.830592253058285</c:v>
                </c:pt>
                <c:pt idx="2019">
                  <c:v>54.822352559437107</c:v>
                </c:pt>
                <c:pt idx="2020">
                  <c:v>54.814110914668973</c:v>
                </c:pt>
                <c:pt idx="2021">
                  <c:v>54.805869269900832</c:v>
                </c:pt>
                <c:pt idx="2022">
                  <c:v>54.797629576279654</c:v>
                </c:pt>
                <c:pt idx="2023">
                  <c:v>54.78938793151152</c:v>
                </c:pt>
                <c:pt idx="2024">
                  <c:v>54.781138482155534</c:v>
                </c:pt>
                <c:pt idx="2025">
                  <c:v>54.772896837387393</c:v>
                </c:pt>
                <c:pt idx="2026">
                  <c:v>54.764657143766215</c:v>
                </c:pt>
                <c:pt idx="2027">
                  <c:v>54.756415498998081</c:v>
                </c:pt>
                <c:pt idx="2028">
                  <c:v>54.74817385422994</c:v>
                </c:pt>
                <c:pt idx="2029">
                  <c:v>54.739934160608762</c:v>
                </c:pt>
                <c:pt idx="2030">
                  <c:v>54.731692515840628</c:v>
                </c:pt>
                <c:pt idx="2031">
                  <c:v>54.723450871072487</c:v>
                </c:pt>
                <c:pt idx="2032">
                  <c:v>54.706969532683175</c:v>
                </c:pt>
                <c:pt idx="2033">
                  <c:v>54.698727887915034</c:v>
                </c:pt>
                <c:pt idx="2034">
                  <c:v>54.690488194293856</c:v>
                </c:pt>
                <c:pt idx="2035">
                  <c:v>54.682246549525722</c:v>
                </c:pt>
                <c:pt idx="2036">
                  <c:v>54.673997100169736</c:v>
                </c:pt>
                <c:pt idx="2037">
                  <c:v>54.665755455401595</c:v>
                </c:pt>
                <c:pt idx="2038">
                  <c:v>54.657515761780417</c:v>
                </c:pt>
                <c:pt idx="2039">
                  <c:v>54.649274117012283</c:v>
                </c:pt>
                <c:pt idx="2040">
                  <c:v>54.641034423391105</c:v>
                </c:pt>
                <c:pt idx="2041">
                  <c:v>54.632792778622964</c:v>
                </c:pt>
                <c:pt idx="2042">
                  <c:v>54.636108607296137</c:v>
                </c:pt>
                <c:pt idx="2043">
                  <c:v>54.638157313781591</c:v>
                </c:pt>
                <c:pt idx="2044">
                  <c:v>54.669205687961856</c:v>
                </c:pt>
                <c:pt idx="2045">
                  <c:v>54.685252223414402</c:v>
                </c:pt>
                <c:pt idx="2046">
                  <c:v>54.654702703862661</c:v>
                </c:pt>
                <c:pt idx="2047">
                  <c:v>54.638554640915594</c:v>
                </c:pt>
                <c:pt idx="2048">
                  <c:v>54.618798189272944</c:v>
                </c:pt>
                <c:pt idx="2049">
                  <c:v>54.65473958369099</c:v>
                </c:pt>
                <c:pt idx="2050">
                  <c:v>54.655451200286123</c:v>
                </c:pt>
                <c:pt idx="2051">
                  <c:v>54.634026081048788</c:v>
                </c:pt>
                <c:pt idx="2052">
                  <c:v>54.645765126625932</c:v>
                </c:pt>
                <c:pt idx="2053">
                  <c:v>54.657501393072963</c:v>
                </c:pt>
                <c:pt idx="2054">
                  <c:v>54.6692404386501</c:v>
                </c:pt>
                <c:pt idx="2055">
                  <c:v>54.680979484227237</c:v>
                </c:pt>
                <c:pt idx="2056">
                  <c:v>54.692715750674274</c:v>
                </c:pt>
                <c:pt idx="2057">
                  <c:v>54.704454796251412</c:v>
                </c:pt>
                <c:pt idx="2058">
                  <c:v>54.716193841828549</c:v>
                </c:pt>
                <c:pt idx="2059">
                  <c:v>54.727930108275579</c:v>
                </c:pt>
                <c:pt idx="2060">
                  <c:v>54.739669153852724</c:v>
                </c:pt>
                <c:pt idx="2061">
                  <c:v>54.751419315950294</c:v>
                </c:pt>
                <c:pt idx="2062">
                  <c:v>54.763155582397324</c:v>
                </c:pt>
                <c:pt idx="2063">
                  <c:v>54.774894627974469</c:v>
                </c:pt>
                <c:pt idx="2064">
                  <c:v>54.786633673551606</c:v>
                </c:pt>
                <c:pt idx="2065">
                  <c:v>54.802461583690985</c:v>
                </c:pt>
                <c:pt idx="2066">
                  <c:v>54.785788223361145</c:v>
                </c:pt>
                <c:pt idx="2067">
                  <c:v>54.819904524558893</c:v>
                </c:pt>
                <c:pt idx="2068">
                  <c:v>54.785815599904623</c:v>
                </c:pt>
                <c:pt idx="2069">
                  <c:v>54.778798052443385</c:v>
                </c:pt>
                <c:pt idx="2070">
                  <c:v>54.790958000000003</c:v>
                </c:pt>
                <c:pt idx="2071">
                  <c:v>54.815482772770629</c:v>
                </c:pt>
                <c:pt idx="2072">
                  <c:v>54.839530964481526</c:v>
                </c:pt>
                <c:pt idx="2073">
                  <c:v>54.820160915593704</c:v>
                </c:pt>
                <c:pt idx="2074">
                  <c:v>54.815379673714439</c:v>
                </c:pt>
                <c:pt idx="2075">
                  <c:v>54.824486846090487</c:v>
                </c:pt>
                <c:pt idx="2076">
                  <c:v>54.833596175031154</c:v>
                </c:pt>
                <c:pt idx="2077">
                  <c:v>54.842705503971821</c:v>
                </c:pt>
                <c:pt idx="2078">
                  <c:v>54.851812676347869</c:v>
                </c:pt>
                <c:pt idx="2079">
                  <c:v>54.860922005288536</c:v>
                </c:pt>
                <c:pt idx="2080">
                  <c:v>54.870031334229203</c:v>
                </c:pt>
                <c:pt idx="2081">
                  <c:v>54.879138506605258</c:v>
                </c:pt>
                <c:pt idx="2082">
                  <c:v>54.888247835545918</c:v>
                </c:pt>
                <c:pt idx="2083">
                  <c:v>54.897357164486586</c:v>
                </c:pt>
                <c:pt idx="2084">
                  <c:v>54.906464336862641</c:v>
                </c:pt>
                <c:pt idx="2085">
                  <c:v>54.979343281517203</c:v>
                </c:pt>
                <c:pt idx="2086">
                  <c:v>54.988450453893257</c:v>
                </c:pt>
                <c:pt idx="2087">
                  <c:v>54.997559782833925</c:v>
                </c:pt>
                <c:pt idx="2088">
                  <c:v>55.006669111774592</c:v>
                </c:pt>
                <c:pt idx="2089">
                  <c:v>55.038970540057228</c:v>
                </c:pt>
                <c:pt idx="2090">
                  <c:v>55.091000065808295</c:v>
                </c:pt>
                <c:pt idx="2091">
                  <c:v>55.067021875804535</c:v>
                </c:pt>
                <c:pt idx="2092">
                  <c:v>55.046449542203149</c:v>
                </c:pt>
                <c:pt idx="2093">
                  <c:v>55.012246042680019</c:v>
                </c:pt>
                <c:pt idx="2094">
                  <c:v>55.088636425608009</c:v>
                </c:pt>
                <c:pt idx="2095">
                  <c:v>55.098492</c:v>
                </c:pt>
                <c:pt idx="2096">
                  <c:v>55.131235412017169</c:v>
                </c:pt>
                <c:pt idx="2097">
                  <c:v>55.134678000000001</c:v>
                </c:pt>
                <c:pt idx="2098">
                  <c:v>55.139557411153831</c:v>
                </c:pt>
                <c:pt idx="2099">
                  <c:v>55.144902613048153</c:v>
                </c:pt>
                <c:pt idx="2100">
                  <c:v>55.150249080678186</c:v>
                </c:pt>
                <c:pt idx="2101">
                  <c:v>55.15559554830822</c:v>
                </c:pt>
                <c:pt idx="2102">
                  <c:v>55.160940750202542</c:v>
                </c:pt>
                <c:pt idx="2103">
                  <c:v>55.166287217832576</c:v>
                </c:pt>
                <c:pt idx="2104">
                  <c:v>55.171638748405442</c:v>
                </c:pt>
                <c:pt idx="2105">
                  <c:v>55.176983950299764</c:v>
                </c:pt>
                <c:pt idx="2106">
                  <c:v>55.182330417929798</c:v>
                </c:pt>
                <c:pt idx="2107">
                  <c:v>55.187676885559831</c:v>
                </c:pt>
                <c:pt idx="2108">
                  <c:v>55.193022087454153</c:v>
                </c:pt>
                <c:pt idx="2109">
                  <c:v>55.198368555084187</c:v>
                </c:pt>
                <c:pt idx="2110">
                  <c:v>55.203715022714221</c:v>
                </c:pt>
                <c:pt idx="2111">
                  <c:v>55.209060224608542</c:v>
                </c:pt>
                <c:pt idx="2112">
                  <c:v>55.214406692238576</c:v>
                </c:pt>
                <c:pt idx="2113">
                  <c:v>55.219753159868603</c:v>
                </c:pt>
                <c:pt idx="2114">
                  <c:v>55.225098361762932</c:v>
                </c:pt>
                <c:pt idx="2115">
                  <c:v>55.230444829392965</c:v>
                </c:pt>
                <c:pt idx="2116">
                  <c:v>55.235796359965825</c:v>
                </c:pt>
                <c:pt idx="2117">
                  <c:v>55.241142827595858</c:v>
                </c:pt>
                <c:pt idx="2118">
                  <c:v>55.24648802949018</c:v>
                </c:pt>
                <c:pt idx="2119">
                  <c:v>55.251834497120214</c:v>
                </c:pt>
                <c:pt idx="2120">
                  <c:v>55.257180964750248</c:v>
                </c:pt>
                <c:pt idx="2121">
                  <c:v>55.26252616664457</c:v>
                </c:pt>
                <c:pt idx="2122">
                  <c:v>55.267872634274603</c:v>
                </c:pt>
                <c:pt idx="2123">
                  <c:v>55.273219101904637</c:v>
                </c:pt>
                <c:pt idx="2124">
                  <c:v>55.278564303798959</c:v>
                </c:pt>
                <c:pt idx="2125">
                  <c:v>55.283910771428992</c:v>
                </c:pt>
                <c:pt idx="2126">
                  <c:v>55.289257239059026</c:v>
                </c:pt>
                <c:pt idx="2127">
                  <c:v>55.294602440953348</c:v>
                </c:pt>
                <c:pt idx="2128">
                  <c:v>55.299948908583382</c:v>
                </c:pt>
                <c:pt idx="2129">
                  <c:v>55.305300439156248</c:v>
                </c:pt>
                <c:pt idx="2130">
                  <c:v>55.31064564105057</c:v>
                </c:pt>
                <c:pt idx="2131">
                  <c:v>55.315992108680604</c:v>
                </c:pt>
                <c:pt idx="2132">
                  <c:v>55.321338576310637</c:v>
                </c:pt>
                <c:pt idx="2133">
                  <c:v>55.326683778204959</c:v>
                </c:pt>
                <c:pt idx="2134">
                  <c:v>55.332030245834993</c:v>
                </c:pt>
                <c:pt idx="2135">
                  <c:v>55.337376713465027</c:v>
                </c:pt>
                <c:pt idx="2136">
                  <c:v>55.342721915359348</c:v>
                </c:pt>
                <c:pt idx="2137">
                  <c:v>55.348068382989382</c:v>
                </c:pt>
                <c:pt idx="2138">
                  <c:v>55.353414850619416</c:v>
                </c:pt>
                <c:pt idx="2139">
                  <c:v>55.358760052513738</c:v>
                </c:pt>
                <c:pt idx="2140">
                  <c:v>55.364106520143771</c:v>
                </c:pt>
                <c:pt idx="2141">
                  <c:v>55.369458050716631</c:v>
                </c:pt>
                <c:pt idx="2142">
                  <c:v>55.374804518346664</c:v>
                </c:pt>
                <c:pt idx="2143">
                  <c:v>55.380149720240986</c:v>
                </c:pt>
                <c:pt idx="2144">
                  <c:v>55.38549618787102</c:v>
                </c:pt>
                <c:pt idx="2145">
                  <c:v>55.390842655501054</c:v>
                </c:pt>
                <c:pt idx="2146">
                  <c:v>55.396187857395375</c:v>
                </c:pt>
                <c:pt idx="2147">
                  <c:v>55.401534325025409</c:v>
                </c:pt>
                <c:pt idx="2148">
                  <c:v>55.406880792655443</c:v>
                </c:pt>
                <c:pt idx="2149">
                  <c:v>55.412225994549765</c:v>
                </c:pt>
                <c:pt idx="2150">
                  <c:v>55.417572462179798</c:v>
                </c:pt>
                <c:pt idx="2151">
                  <c:v>55.422918929809832</c:v>
                </c:pt>
                <c:pt idx="2152">
                  <c:v>55.428264131704154</c:v>
                </c:pt>
                <c:pt idx="2153">
                  <c:v>55.433610599334187</c:v>
                </c:pt>
                <c:pt idx="2154">
                  <c:v>55.438962129907054</c:v>
                </c:pt>
                <c:pt idx="2155">
                  <c:v>55.444307331801376</c:v>
                </c:pt>
                <c:pt idx="2156">
                  <c:v>55.44965379943141</c:v>
                </c:pt>
                <c:pt idx="2157">
                  <c:v>55.455000267061443</c:v>
                </c:pt>
                <c:pt idx="2158">
                  <c:v>55.460345468955765</c:v>
                </c:pt>
                <c:pt idx="2159">
                  <c:v>55.465691936585799</c:v>
                </c:pt>
                <c:pt idx="2160">
                  <c:v>55.471038404215832</c:v>
                </c:pt>
                <c:pt idx="2161">
                  <c:v>55.476383606110154</c:v>
                </c:pt>
                <c:pt idx="2162">
                  <c:v>55.478386</c:v>
                </c:pt>
                <c:pt idx="2163">
                  <c:v>55.478386</c:v>
                </c:pt>
                <c:pt idx="2164">
                  <c:v>55.490568664005984</c:v>
                </c:pt>
                <c:pt idx="2165">
                  <c:v>55.490700955112217</c:v>
                </c:pt>
                <c:pt idx="2166">
                  <c:v>55.490721710538864</c:v>
                </c:pt>
                <c:pt idx="2167">
                  <c:v>55.490433834564953</c:v>
                </c:pt>
                <c:pt idx="2168">
                  <c:v>55.496474999999997</c:v>
                </c:pt>
                <c:pt idx="2169">
                  <c:v>55.484174134954699</c:v>
                </c:pt>
                <c:pt idx="2170">
                  <c:v>55.490813293921335</c:v>
                </c:pt>
                <c:pt idx="2171">
                  <c:v>55.494520709194468</c:v>
                </c:pt>
                <c:pt idx="2172">
                  <c:v>55.491683965427264</c:v>
                </c:pt>
                <c:pt idx="2173">
                  <c:v>55.488847221660059</c:v>
                </c:pt>
                <c:pt idx="2174">
                  <c:v>55.486011149470457</c:v>
                </c:pt>
                <c:pt idx="2175">
                  <c:v>55.483174405703252</c:v>
                </c:pt>
                <c:pt idx="2176">
                  <c:v>55.480337661936048</c:v>
                </c:pt>
                <c:pt idx="2177">
                  <c:v>55.477501589746446</c:v>
                </c:pt>
                <c:pt idx="2178">
                  <c:v>55.474664845979241</c:v>
                </c:pt>
                <c:pt idx="2179">
                  <c:v>55.471825415901655</c:v>
                </c:pt>
                <c:pt idx="2180">
                  <c:v>55.468989343712046</c:v>
                </c:pt>
                <c:pt idx="2181">
                  <c:v>55.466152599944841</c:v>
                </c:pt>
                <c:pt idx="2182">
                  <c:v>55.463315856177637</c:v>
                </c:pt>
                <c:pt idx="2183">
                  <c:v>55.460479783988035</c:v>
                </c:pt>
                <c:pt idx="2184">
                  <c:v>55.45764304022083</c:v>
                </c:pt>
                <c:pt idx="2185">
                  <c:v>55.454806296453626</c:v>
                </c:pt>
                <c:pt idx="2186">
                  <c:v>55.451970224264024</c:v>
                </c:pt>
                <c:pt idx="2187">
                  <c:v>55.449133480496819</c:v>
                </c:pt>
                <c:pt idx="2188">
                  <c:v>55.446296736729614</c:v>
                </c:pt>
                <c:pt idx="2189">
                  <c:v>55.443460664540012</c:v>
                </c:pt>
                <c:pt idx="2190">
                  <c:v>55.440623920772808</c:v>
                </c:pt>
                <c:pt idx="2191">
                  <c:v>55.437784490695222</c:v>
                </c:pt>
                <c:pt idx="2192">
                  <c:v>55.434947746928017</c:v>
                </c:pt>
                <c:pt idx="2193">
                  <c:v>55.432111674738408</c:v>
                </c:pt>
                <c:pt idx="2194">
                  <c:v>55.429274930971211</c:v>
                </c:pt>
                <c:pt idx="2195">
                  <c:v>55.426438187204006</c:v>
                </c:pt>
                <c:pt idx="2196">
                  <c:v>55.423602115014397</c:v>
                </c:pt>
                <c:pt idx="2197">
                  <c:v>55.420765371247199</c:v>
                </c:pt>
                <c:pt idx="2198">
                  <c:v>55.417928627479995</c:v>
                </c:pt>
                <c:pt idx="2199">
                  <c:v>55.415092555290386</c:v>
                </c:pt>
                <c:pt idx="2200">
                  <c:v>55.412255811523181</c:v>
                </c:pt>
                <c:pt idx="2201">
                  <c:v>55.409419067755984</c:v>
                </c:pt>
                <c:pt idx="2202">
                  <c:v>55.406582995566374</c:v>
                </c:pt>
                <c:pt idx="2203">
                  <c:v>55.40374625179917</c:v>
                </c:pt>
                <c:pt idx="2204">
                  <c:v>55.400906821721584</c:v>
                </c:pt>
                <c:pt idx="2205">
                  <c:v>55.398070749531975</c:v>
                </c:pt>
                <c:pt idx="2206">
                  <c:v>55.395234005764777</c:v>
                </c:pt>
                <c:pt idx="2207">
                  <c:v>55.392397261997573</c:v>
                </c:pt>
                <c:pt idx="2208">
                  <c:v>55.389561189807964</c:v>
                </c:pt>
                <c:pt idx="2209">
                  <c:v>55.386724446040766</c:v>
                </c:pt>
                <c:pt idx="2210">
                  <c:v>55.383887702273562</c:v>
                </c:pt>
                <c:pt idx="2211">
                  <c:v>55.381051630083952</c:v>
                </c:pt>
                <c:pt idx="2212">
                  <c:v>55.378214886316755</c:v>
                </c:pt>
                <c:pt idx="2213">
                  <c:v>55.37537814254955</c:v>
                </c:pt>
                <c:pt idx="2214">
                  <c:v>55.372542070359941</c:v>
                </c:pt>
                <c:pt idx="2215">
                  <c:v>55.367190415355275</c:v>
                </c:pt>
                <c:pt idx="2216">
                  <c:v>55.318667525512637</c:v>
                </c:pt>
                <c:pt idx="2217">
                  <c:v>55.364043180452924</c:v>
                </c:pt>
                <c:pt idx="2218">
                  <c:v>55.284519993562228</c:v>
                </c:pt>
                <c:pt idx="2219">
                  <c:v>55.347521804005723</c:v>
                </c:pt>
                <c:pt idx="2220">
                  <c:v>55.295945602383789</c:v>
                </c:pt>
                <c:pt idx="2221">
                  <c:v>55.279395999999998</c:v>
                </c:pt>
                <c:pt idx="2222">
                  <c:v>55.279395999999998</c:v>
                </c:pt>
                <c:pt idx="2223">
                  <c:v>55.285152676996425</c:v>
                </c:pt>
                <c:pt idx="2224">
                  <c:v>55.333699524735415</c:v>
                </c:pt>
                <c:pt idx="2225">
                  <c:v>55.33401676888424</c:v>
                </c:pt>
                <c:pt idx="2226">
                  <c:v>55.334334013033065</c:v>
                </c:pt>
                <c:pt idx="2227">
                  <c:v>55.334651182076733</c:v>
                </c:pt>
                <c:pt idx="2228">
                  <c:v>55.334968426225558</c:v>
                </c:pt>
                <c:pt idx="2229">
                  <c:v>55.335285970794978</c:v>
                </c:pt>
                <c:pt idx="2230">
                  <c:v>55.335603139838653</c:v>
                </c:pt>
                <c:pt idx="2231">
                  <c:v>55.335920383987478</c:v>
                </c:pt>
                <c:pt idx="2232">
                  <c:v>55.336237628136303</c:v>
                </c:pt>
                <c:pt idx="2233">
                  <c:v>55.336554797179978</c:v>
                </c:pt>
                <c:pt idx="2234">
                  <c:v>55.336872041328796</c:v>
                </c:pt>
                <c:pt idx="2235">
                  <c:v>55.337189285477621</c:v>
                </c:pt>
                <c:pt idx="2236">
                  <c:v>55.337506454521296</c:v>
                </c:pt>
                <c:pt idx="2237">
                  <c:v>55.337823698670121</c:v>
                </c:pt>
                <c:pt idx="2238">
                  <c:v>55.338140942818946</c:v>
                </c:pt>
                <c:pt idx="2239">
                  <c:v>55.338458111862622</c:v>
                </c:pt>
                <c:pt idx="2240">
                  <c:v>55.338775356011446</c:v>
                </c:pt>
                <c:pt idx="2241">
                  <c:v>55.339092900580859</c:v>
                </c:pt>
                <c:pt idx="2242">
                  <c:v>55.339410144729683</c:v>
                </c:pt>
                <c:pt idx="2243">
                  <c:v>55.339727313773359</c:v>
                </c:pt>
                <c:pt idx="2244">
                  <c:v>55.340044557922184</c:v>
                </c:pt>
                <c:pt idx="2245">
                  <c:v>55.340361802071008</c:v>
                </c:pt>
                <c:pt idx="2246">
                  <c:v>55.340678971114684</c:v>
                </c:pt>
                <c:pt idx="2247">
                  <c:v>55.340996215263509</c:v>
                </c:pt>
                <c:pt idx="2248">
                  <c:v>55.341313459412326</c:v>
                </c:pt>
                <c:pt idx="2249">
                  <c:v>55.341630628456002</c:v>
                </c:pt>
                <c:pt idx="2250">
                  <c:v>55.341947872604827</c:v>
                </c:pt>
                <c:pt idx="2251">
                  <c:v>55.342265116753651</c:v>
                </c:pt>
                <c:pt idx="2252">
                  <c:v>55.342582285797327</c:v>
                </c:pt>
                <c:pt idx="2253">
                  <c:v>55.342899529946152</c:v>
                </c:pt>
                <c:pt idx="2254">
                  <c:v>55.343217074515572</c:v>
                </c:pt>
                <c:pt idx="2255">
                  <c:v>55.34353424355924</c:v>
                </c:pt>
                <c:pt idx="2256">
                  <c:v>55.343851487708065</c:v>
                </c:pt>
                <c:pt idx="2257">
                  <c:v>55.34416873185689</c:v>
                </c:pt>
                <c:pt idx="2258">
                  <c:v>55.344485900900565</c:v>
                </c:pt>
                <c:pt idx="2259">
                  <c:v>55.34480314504939</c:v>
                </c:pt>
                <c:pt idx="2260">
                  <c:v>55.345120389198215</c:v>
                </c:pt>
                <c:pt idx="2261">
                  <c:v>55.34543755824189</c:v>
                </c:pt>
                <c:pt idx="2262">
                  <c:v>55.345754802390708</c:v>
                </c:pt>
                <c:pt idx="2263">
                  <c:v>55.346072046539533</c:v>
                </c:pt>
                <c:pt idx="2264">
                  <c:v>55.346389215583208</c:v>
                </c:pt>
                <c:pt idx="2265">
                  <c:v>55.346706459732033</c:v>
                </c:pt>
                <c:pt idx="2266">
                  <c:v>55.347024004301453</c:v>
                </c:pt>
                <c:pt idx="2267">
                  <c:v>55.347341248450277</c:v>
                </c:pt>
                <c:pt idx="2268">
                  <c:v>55.347658417493953</c:v>
                </c:pt>
                <c:pt idx="2269">
                  <c:v>55.347975661642771</c:v>
                </c:pt>
                <c:pt idx="2270">
                  <c:v>55.348292905791595</c:v>
                </c:pt>
                <c:pt idx="2271">
                  <c:v>55.348610074835271</c:v>
                </c:pt>
                <c:pt idx="2272">
                  <c:v>55.348927318984096</c:v>
                </c:pt>
                <c:pt idx="2273">
                  <c:v>55.34924456313292</c:v>
                </c:pt>
                <c:pt idx="2274">
                  <c:v>55.349561732176596</c:v>
                </c:pt>
                <c:pt idx="2275">
                  <c:v>55.349878976325421</c:v>
                </c:pt>
                <c:pt idx="2276">
                  <c:v>55.350196220474238</c:v>
                </c:pt>
                <c:pt idx="2277">
                  <c:v>55.350513389517914</c:v>
                </c:pt>
                <c:pt idx="2278">
                  <c:v>55.350830934087334</c:v>
                </c:pt>
                <c:pt idx="2279">
                  <c:v>55.351148178236159</c:v>
                </c:pt>
                <c:pt idx="2280">
                  <c:v>55.351465347279834</c:v>
                </c:pt>
                <c:pt idx="2281">
                  <c:v>55.346654861707201</c:v>
                </c:pt>
                <c:pt idx="2282">
                  <c:v>55.302970013587604</c:v>
                </c:pt>
                <c:pt idx="2283">
                  <c:v>55.382361618181818</c:v>
                </c:pt>
                <c:pt idx="2284">
                  <c:v>55.401919318546234</c:v>
                </c:pt>
                <c:pt idx="2285">
                  <c:v>55.368317177979691</c:v>
                </c:pt>
                <c:pt idx="2286">
                  <c:v>55.450236385026734</c:v>
                </c:pt>
                <c:pt idx="2287">
                  <c:v>55.392732161945489</c:v>
                </c:pt>
                <c:pt idx="2288">
                  <c:v>55.433658179048642</c:v>
                </c:pt>
                <c:pt idx="2289">
                  <c:v>55.472719826737972</c:v>
                </c:pt>
                <c:pt idx="2290">
                  <c:v>55.462311205347589</c:v>
                </c:pt>
                <c:pt idx="2291">
                  <c:v>55.545666825983311</c:v>
                </c:pt>
                <c:pt idx="2292">
                  <c:v>55.546475016689307</c:v>
                </c:pt>
                <c:pt idx="2293">
                  <c:v>55.54054481060686</c:v>
                </c:pt>
                <c:pt idx="2294">
                  <c:v>55.534613200260594</c:v>
                </c:pt>
                <c:pt idx="2295">
                  <c:v>55.528681589914335</c:v>
                </c:pt>
                <c:pt idx="2296">
                  <c:v>55.522751383831888</c:v>
                </c:pt>
                <c:pt idx="2297">
                  <c:v>55.516819773485622</c:v>
                </c:pt>
                <c:pt idx="2298">
                  <c:v>55.510888163139363</c:v>
                </c:pt>
                <c:pt idx="2299">
                  <c:v>55.504957957056916</c:v>
                </c:pt>
                <c:pt idx="2300">
                  <c:v>55.49902634671065</c:v>
                </c:pt>
                <c:pt idx="2301">
                  <c:v>55.493094736364391</c:v>
                </c:pt>
                <c:pt idx="2302">
                  <c:v>55.487164530281945</c:v>
                </c:pt>
                <c:pt idx="2303">
                  <c:v>55.481227302880427</c:v>
                </c:pt>
                <c:pt idx="2304">
                  <c:v>55.475295692534168</c:v>
                </c:pt>
                <c:pt idx="2305">
                  <c:v>55.469365486451721</c:v>
                </c:pt>
                <c:pt idx="2306">
                  <c:v>55.463433876105455</c:v>
                </c:pt>
                <c:pt idx="2307">
                  <c:v>55.457502265759196</c:v>
                </c:pt>
                <c:pt idx="2308">
                  <c:v>55.451572059676749</c:v>
                </c:pt>
                <c:pt idx="2309">
                  <c:v>55.44564044933049</c:v>
                </c:pt>
                <c:pt idx="2310">
                  <c:v>55.439708838984224</c:v>
                </c:pt>
                <c:pt idx="2311">
                  <c:v>55.433778632901777</c:v>
                </c:pt>
                <c:pt idx="2312">
                  <c:v>55.427847022555518</c:v>
                </c:pt>
                <c:pt idx="2313">
                  <c:v>55.421915412209252</c:v>
                </c:pt>
                <c:pt idx="2314">
                  <c:v>55.415985206126805</c:v>
                </c:pt>
                <c:pt idx="2315">
                  <c:v>55.410053595780546</c:v>
                </c:pt>
                <c:pt idx="2316">
                  <c:v>55.404116368379029</c:v>
                </c:pt>
                <c:pt idx="2317">
                  <c:v>55.39818475803277</c:v>
                </c:pt>
                <c:pt idx="2318">
                  <c:v>55.392254551950323</c:v>
                </c:pt>
                <c:pt idx="2319">
                  <c:v>55.386322941604057</c:v>
                </c:pt>
                <c:pt idx="2320">
                  <c:v>55.380391331257798</c:v>
                </c:pt>
                <c:pt idx="2321">
                  <c:v>55.374461125175351</c:v>
                </c:pt>
                <c:pt idx="2322">
                  <c:v>55.368529514829085</c:v>
                </c:pt>
                <c:pt idx="2323">
                  <c:v>55.362597904482826</c:v>
                </c:pt>
                <c:pt idx="2324">
                  <c:v>55.315143617448925</c:v>
                </c:pt>
                <c:pt idx="2325">
                  <c:v>55.309212007102659</c:v>
                </c:pt>
                <c:pt idx="2326">
                  <c:v>55.303281801020212</c:v>
                </c:pt>
                <c:pt idx="2327">
                  <c:v>55.298313131616595</c:v>
                </c:pt>
                <c:pt idx="2328">
                  <c:v>55.332033630901286</c:v>
                </c:pt>
                <c:pt idx="2329">
                  <c:v>55.278727634088199</c:v>
                </c:pt>
                <c:pt idx="2330">
                  <c:v>55.260513044825942</c:v>
                </c:pt>
                <c:pt idx="2331">
                  <c:v>55.24413340438722</c:v>
                </c:pt>
                <c:pt idx="2332">
                  <c:v>55.261307000000002</c:v>
                </c:pt>
                <c:pt idx="2333">
                  <c:v>55.261307000000002</c:v>
                </c:pt>
                <c:pt idx="2334">
                  <c:v>55.256027150214592</c:v>
                </c:pt>
                <c:pt idx="2335">
                  <c:v>55.188941999999997</c:v>
                </c:pt>
                <c:pt idx="2336">
                  <c:v>55.18869017776418</c:v>
                </c:pt>
                <c:pt idx="2337">
                  <c:v>55.185767932917734</c:v>
                </c:pt>
                <c:pt idx="2338">
                  <c:v>55.182845688071289</c:v>
                </c:pt>
                <c:pt idx="2339">
                  <c:v>55.179924135044175</c:v>
                </c:pt>
                <c:pt idx="2340">
                  <c:v>55.177001890197729</c:v>
                </c:pt>
                <c:pt idx="2341">
                  <c:v>55.174079645351284</c:v>
                </c:pt>
                <c:pt idx="2342">
                  <c:v>55.17115809232417</c:v>
                </c:pt>
                <c:pt idx="2343">
                  <c:v>55.170853000000001</c:v>
                </c:pt>
                <c:pt idx="2344">
                  <c:v>55.23663679613734</c:v>
                </c:pt>
                <c:pt idx="2345">
                  <c:v>55.226643149463648</c:v>
                </c:pt>
                <c:pt idx="2346">
                  <c:v>55.225121000000001</c:v>
                </c:pt>
                <c:pt idx="2347">
                  <c:v>55.225121000000001</c:v>
                </c:pt>
                <c:pt idx="2348">
                  <c:v>55.191192946126336</c:v>
                </c:pt>
                <c:pt idx="2349">
                  <c:v>55.206034681688124</c:v>
                </c:pt>
                <c:pt idx="2350">
                  <c:v>55.224254025751073</c:v>
                </c:pt>
                <c:pt idx="2351">
                  <c:v>55.155750847914184</c:v>
                </c:pt>
                <c:pt idx="2352">
                  <c:v>55.18770856533142</c:v>
                </c:pt>
                <c:pt idx="2353">
                  <c:v>55.188512722067152</c:v>
                </c:pt>
                <c:pt idx="2354">
                  <c:v>55.188068507239798</c:v>
                </c:pt>
                <c:pt idx="2355">
                  <c:v>55.187624187223051</c:v>
                </c:pt>
                <c:pt idx="2356">
                  <c:v>55.187179867206304</c:v>
                </c:pt>
                <c:pt idx="2357">
                  <c:v>55.186735652378957</c:v>
                </c:pt>
                <c:pt idx="2358">
                  <c:v>55.18629133236221</c:v>
                </c:pt>
                <c:pt idx="2359">
                  <c:v>55.185846591587868</c:v>
                </c:pt>
                <c:pt idx="2360">
                  <c:v>55.185402271571121</c:v>
                </c:pt>
                <c:pt idx="2361">
                  <c:v>55.184958056743774</c:v>
                </c:pt>
                <c:pt idx="2362">
                  <c:v>55.184513736727027</c:v>
                </c:pt>
                <c:pt idx="2363">
                  <c:v>55.18406941671028</c:v>
                </c:pt>
                <c:pt idx="2364">
                  <c:v>55.183625201882926</c:v>
                </c:pt>
                <c:pt idx="2365">
                  <c:v>55.183180881866178</c:v>
                </c:pt>
                <c:pt idx="2366">
                  <c:v>55.182736561849431</c:v>
                </c:pt>
                <c:pt idx="2367">
                  <c:v>55.182292347022084</c:v>
                </c:pt>
                <c:pt idx="2368">
                  <c:v>55.181848027005337</c:v>
                </c:pt>
                <c:pt idx="2369">
                  <c:v>55.18140370698859</c:v>
                </c:pt>
                <c:pt idx="2370">
                  <c:v>55.180959492161243</c:v>
                </c:pt>
                <c:pt idx="2371">
                  <c:v>55.180514751386902</c:v>
                </c:pt>
                <c:pt idx="2372">
                  <c:v>55.180070431370154</c:v>
                </c:pt>
                <c:pt idx="2373">
                  <c:v>55.179626216542808</c:v>
                </c:pt>
                <c:pt idx="2374">
                  <c:v>55.17918189652606</c:v>
                </c:pt>
                <c:pt idx="2375">
                  <c:v>55.178737576509306</c:v>
                </c:pt>
                <c:pt idx="2376">
                  <c:v>55.178293361681959</c:v>
                </c:pt>
                <c:pt idx="2377">
                  <c:v>55.177849041665212</c:v>
                </c:pt>
                <c:pt idx="2378">
                  <c:v>55.177404721648465</c:v>
                </c:pt>
                <c:pt idx="2379">
                  <c:v>55.176960506821118</c:v>
                </c:pt>
                <c:pt idx="2380">
                  <c:v>55.176516186804371</c:v>
                </c:pt>
                <c:pt idx="2381">
                  <c:v>55.176071866787623</c:v>
                </c:pt>
                <c:pt idx="2382">
                  <c:v>55.175627651960269</c:v>
                </c:pt>
                <c:pt idx="2383">
                  <c:v>55.175183331943522</c:v>
                </c:pt>
                <c:pt idx="2384">
                  <c:v>55.174294271152441</c:v>
                </c:pt>
                <c:pt idx="2385">
                  <c:v>55.173850056325087</c:v>
                </c:pt>
                <c:pt idx="2386">
                  <c:v>55.173405736308339</c:v>
                </c:pt>
                <c:pt idx="2387">
                  <c:v>55.172961416291592</c:v>
                </c:pt>
                <c:pt idx="2388">
                  <c:v>55.172517201464245</c:v>
                </c:pt>
                <c:pt idx="2389">
                  <c:v>55.172072881447498</c:v>
                </c:pt>
                <c:pt idx="2390">
                  <c:v>55.171628561430751</c:v>
                </c:pt>
                <c:pt idx="2391">
                  <c:v>55.171184346603397</c:v>
                </c:pt>
                <c:pt idx="2392">
                  <c:v>55.175484128963049</c:v>
                </c:pt>
                <c:pt idx="2393">
                  <c:v>55.203214199332379</c:v>
                </c:pt>
                <c:pt idx="2394">
                  <c:v>55.243209999999998</c:v>
                </c:pt>
                <c:pt idx="2395">
                  <c:v>55.243209999999998</c:v>
                </c:pt>
                <c:pt idx="2396">
                  <c:v>55.25352050786838</c:v>
                </c:pt>
                <c:pt idx="2397">
                  <c:v>55.27411680686695</c:v>
                </c:pt>
                <c:pt idx="2398">
                  <c:v>55.245082422169254</c:v>
                </c:pt>
                <c:pt idx="2399">
                  <c:v>55.212564969957086</c:v>
                </c:pt>
                <c:pt idx="2400">
                  <c:v>55.242099731521222</c:v>
                </c:pt>
                <c:pt idx="2401">
                  <c:v>55.278251310133442</c:v>
                </c:pt>
                <c:pt idx="2402">
                  <c:v>55.274648351864947</c:v>
                </c:pt>
                <c:pt idx="2403">
                  <c:v>55.271046246569526</c:v>
                </c:pt>
                <c:pt idx="2404">
                  <c:v>55.267443288301031</c:v>
                </c:pt>
                <c:pt idx="2405">
                  <c:v>55.263840330032536</c:v>
                </c:pt>
                <c:pt idx="2406">
                  <c:v>55.245091494992849</c:v>
                </c:pt>
                <c:pt idx="2407">
                  <c:v>55.212564969957086</c:v>
                </c:pt>
                <c:pt idx="2408">
                  <c:v>55.228366871429202</c:v>
                </c:pt>
                <c:pt idx="2409">
                  <c:v>55.238777320113272</c:v>
                </c:pt>
                <c:pt idx="2410">
                  <c:v>55.249185304202491</c:v>
                </c:pt>
                <c:pt idx="2411">
                  <c:v>55.259595752886568</c:v>
                </c:pt>
                <c:pt idx="2412">
                  <c:v>55.270006201570645</c:v>
                </c:pt>
                <c:pt idx="2413">
                  <c:v>55.280414185659858</c:v>
                </c:pt>
                <c:pt idx="2414">
                  <c:v>55.290824634343934</c:v>
                </c:pt>
                <c:pt idx="2415">
                  <c:v>55.301235083028011</c:v>
                </c:pt>
                <c:pt idx="2416">
                  <c:v>55.311643067117231</c:v>
                </c:pt>
                <c:pt idx="2417">
                  <c:v>55.322053515801308</c:v>
                </c:pt>
                <c:pt idx="2418">
                  <c:v>55.332463964485385</c:v>
                </c:pt>
                <c:pt idx="2419">
                  <c:v>55.342871948574597</c:v>
                </c:pt>
                <c:pt idx="2420">
                  <c:v>55.35329225563811</c:v>
                </c:pt>
                <c:pt idx="2421">
                  <c:v>55.363702704322186</c:v>
                </c:pt>
                <c:pt idx="2422">
                  <c:v>55.374110688411406</c:v>
                </c:pt>
                <c:pt idx="2423">
                  <c:v>55.384521137095483</c:v>
                </c:pt>
                <c:pt idx="2424">
                  <c:v>55.39493158577956</c:v>
                </c:pt>
                <c:pt idx="2425">
                  <c:v>55.405339569868772</c:v>
                </c:pt>
                <c:pt idx="2426">
                  <c:v>55.415750018552849</c:v>
                </c:pt>
                <c:pt idx="2427">
                  <c:v>55.426160467236926</c:v>
                </c:pt>
                <c:pt idx="2428">
                  <c:v>55.436568451326146</c:v>
                </c:pt>
                <c:pt idx="2429">
                  <c:v>55.446978900010222</c:v>
                </c:pt>
                <c:pt idx="2430">
                  <c:v>55.457389348694299</c:v>
                </c:pt>
                <c:pt idx="2431">
                  <c:v>55.467797332783512</c:v>
                </c:pt>
                <c:pt idx="2432">
                  <c:v>55.478207781467589</c:v>
                </c:pt>
                <c:pt idx="2433">
                  <c:v>55.488628088531101</c:v>
                </c:pt>
                <c:pt idx="2434">
                  <c:v>55.499038537215178</c:v>
                </c:pt>
                <c:pt idx="2435">
                  <c:v>55.509446521304397</c:v>
                </c:pt>
                <c:pt idx="2436">
                  <c:v>55.519856969988467</c:v>
                </c:pt>
                <c:pt idx="2437">
                  <c:v>55.530267418672544</c:v>
                </c:pt>
                <c:pt idx="2438">
                  <c:v>55.540675402761764</c:v>
                </c:pt>
                <c:pt idx="2439">
                  <c:v>55.551085851445841</c:v>
                </c:pt>
                <c:pt idx="2440">
                  <c:v>55.561496300129917</c:v>
                </c:pt>
                <c:pt idx="2441">
                  <c:v>55.57190428421913</c:v>
                </c:pt>
                <c:pt idx="2442">
                  <c:v>55.582314732903207</c:v>
                </c:pt>
                <c:pt idx="2443">
                  <c:v>55.592725181587284</c:v>
                </c:pt>
                <c:pt idx="2444">
                  <c:v>55.603133165676503</c:v>
                </c:pt>
                <c:pt idx="2445">
                  <c:v>55.613553472740016</c:v>
                </c:pt>
                <c:pt idx="2446">
                  <c:v>55.623963921424092</c:v>
                </c:pt>
                <c:pt idx="2447">
                  <c:v>55.634371905513305</c:v>
                </c:pt>
                <c:pt idx="2448">
                  <c:v>55.644782354197382</c:v>
                </c:pt>
                <c:pt idx="2449">
                  <c:v>55.655192802881459</c:v>
                </c:pt>
                <c:pt idx="2450">
                  <c:v>55.665600786970678</c:v>
                </c:pt>
                <c:pt idx="2451">
                  <c:v>55.676011235654755</c:v>
                </c:pt>
                <c:pt idx="2452">
                  <c:v>55.686421684338832</c:v>
                </c:pt>
                <c:pt idx="2453">
                  <c:v>55.696829668428045</c:v>
                </c:pt>
                <c:pt idx="2454">
                  <c:v>55.707240117112121</c:v>
                </c:pt>
                <c:pt idx="2455">
                  <c:v>55.717650565796198</c:v>
                </c:pt>
                <c:pt idx="2456">
                  <c:v>55.728058549885418</c:v>
                </c:pt>
                <c:pt idx="2457">
                  <c:v>55.767463362422511</c:v>
                </c:pt>
                <c:pt idx="2458">
                  <c:v>55.785915000000003</c:v>
                </c:pt>
                <c:pt idx="2459">
                  <c:v>55.749283453028141</c:v>
                </c:pt>
                <c:pt idx="2460">
                  <c:v>55.768653790653318</c:v>
                </c:pt>
                <c:pt idx="2461">
                  <c:v>55.785915000000003</c:v>
                </c:pt>
                <c:pt idx="2462">
                  <c:v>55.798505536480683</c:v>
                </c:pt>
                <c:pt idx="2463">
                  <c:v>55.829440462088698</c:v>
                </c:pt>
                <c:pt idx="2464">
                  <c:v>55.840190999999997</c:v>
                </c:pt>
                <c:pt idx="2465">
                  <c:v>55.801272714421934</c:v>
                </c:pt>
                <c:pt idx="2466">
                  <c:v>55.796275281995662</c:v>
                </c:pt>
                <c:pt idx="2467">
                  <c:v>55.810689587380935</c:v>
                </c:pt>
                <c:pt idx="2468">
                  <c:v>55.825103892766201</c:v>
                </c:pt>
                <c:pt idx="2469">
                  <c:v>55.83951478567387</c:v>
                </c:pt>
                <c:pt idx="2470">
                  <c:v>55.853942740969536</c:v>
                </c:pt>
                <c:pt idx="2471">
                  <c:v>55.845543515259891</c:v>
                </c:pt>
                <c:pt idx="2472">
                  <c:v>55.839162025434398</c:v>
                </c:pt>
                <c:pt idx="2473">
                  <c:v>55.837704483997406</c:v>
                </c:pt>
                <c:pt idx="2474">
                  <c:v>55.836246942560415</c:v>
                </c:pt>
                <c:pt idx="2475">
                  <c:v>55.834789746185315</c:v>
                </c:pt>
                <c:pt idx="2476">
                  <c:v>55.833332204748324</c:v>
                </c:pt>
                <c:pt idx="2477">
                  <c:v>55.831874663311332</c:v>
                </c:pt>
                <c:pt idx="2478">
                  <c:v>55.830417466936233</c:v>
                </c:pt>
                <c:pt idx="2479">
                  <c:v>55.828959925499241</c:v>
                </c:pt>
                <c:pt idx="2480">
                  <c:v>55.827502384062257</c:v>
                </c:pt>
                <c:pt idx="2481">
                  <c:v>55.826045187687157</c:v>
                </c:pt>
                <c:pt idx="2482">
                  <c:v>55.824587646250166</c:v>
                </c:pt>
                <c:pt idx="2483">
                  <c:v>55.823128724565599</c:v>
                </c:pt>
                <c:pt idx="2484">
                  <c:v>55.821671183128608</c:v>
                </c:pt>
                <c:pt idx="2485">
                  <c:v>55.820213986753515</c:v>
                </c:pt>
                <c:pt idx="2486">
                  <c:v>55.818756445316524</c:v>
                </c:pt>
                <c:pt idx="2487">
                  <c:v>55.817298903879532</c:v>
                </c:pt>
                <c:pt idx="2488">
                  <c:v>55.815841707504433</c:v>
                </c:pt>
                <c:pt idx="2489">
                  <c:v>55.814384166067441</c:v>
                </c:pt>
                <c:pt idx="2490">
                  <c:v>55.81292662463045</c:v>
                </c:pt>
                <c:pt idx="2491">
                  <c:v>55.81146942825535</c:v>
                </c:pt>
                <c:pt idx="2492">
                  <c:v>55.810011886818359</c:v>
                </c:pt>
                <c:pt idx="2493">
                  <c:v>55.808554690443266</c:v>
                </c:pt>
                <c:pt idx="2494">
                  <c:v>55.807097149006275</c:v>
                </c:pt>
                <c:pt idx="2495">
                  <c:v>55.805638227321708</c:v>
                </c:pt>
                <c:pt idx="2496">
                  <c:v>55.804180685884717</c:v>
                </c:pt>
                <c:pt idx="2497">
                  <c:v>55.802723489509624</c:v>
                </c:pt>
                <c:pt idx="2498">
                  <c:v>55.801265948072633</c:v>
                </c:pt>
                <c:pt idx="2499">
                  <c:v>55.799808406635641</c:v>
                </c:pt>
                <c:pt idx="2500">
                  <c:v>55.798351210260542</c:v>
                </c:pt>
                <c:pt idx="2501">
                  <c:v>55.79689366882355</c:v>
                </c:pt>
                <c:pt idx="2502">
                  <c:v>55.795436127386559</c:v>
                </c:pt>
                <c:pt idx="2503">
                  <c:v>55.793978931011459</c:v>
                </c:pt>
                <c:pt idx="2504">
                  <c:v>55.792521389574468</c:v>
                </c:pt>
                <c:pt idx="2505">
                  <c:v>55.791063848137483</c:v>
                </c:pt>
                <c:pt idx="2506">
                  <c:v>55.789606651762384</c:v>
                </c:pt>
                <c:pt idx="2507">
                  <c:v>55.788149110325392</c:v>
                </c:pt>
                <c:pt idx="2508">
                  <c:v>55.786690188640826</c:v>
                </c:pt>
                <c:pt idx="2509">
                  <c:v>55.785232647203834</c:v>
                </c:pt>
                <c:pt idx="2510">
                  <c:v>55.783775450828742</c:v>
                </c:pt>
                <c:pt idx="2511">
                  <c:v>55.78231790939175</c:v>
                </c:pt>
                <c:pt idx="2512">
                  <c:v>55.780860367954759</c:v>
                </c:pt>
                <c:pt idx="2513">
                  <c:v>55.779403171579659</c:v>
                </c:pt>
                <c:pt idx="2514">
                  <c:v>55.777945630142668</c:v>
                </c:pt>
                <c:pt idx="2515">
                  <c:v>55.776488433767568</c:v>
                </c:pt>
                <c:pt idx="2516">
                  <c:v>55.775030892330577</c:v>
                </c:pt>
                <c:pt idx="2517">
                  <c:v>55.773573350893592</c:v>
                </c:pt>
                <c:pt idx="2518">
                  <c:v>55.772116154518493</c:v>
                </c:pt>
                <c:pt idx="2519">
                  <c:v>55.770658613081501</c:v>
                </c:pt>
                <c:pt idx="2520">
                  <c:v>55.769199691396935</c:v>
                </c:pt>
                <c:pt idx="2521">
                  <c:v>55.767825999999999</c:v>
                </c:pt>
                <c:pt idx="2522">
                  <c:v>55.765479627086314</c:v>
                </c:pt>
                <c:pt idx="2523">
                  <c:v>55.729608612686569</c:v>
                </c:pt>
                <c:pt idx="2524">
                  <c:v>55.749737000000003</c:v>
                </c:pt>
                <c:pt idx="2525">
                  <c:v>55.71841786567164</c:v>
                </c:pt>
                <c:pt idx="2526">
                  <c:v>55.697150694874857</c:v>
                </c:pt>
                <c:pt idx="2527">
                  <c:v>55.715365174773488</c:v>
                </c:pt>
                <c:pt idx="2528">
                  <c:v>55.731647000000002</c:v>
                </c:pt>
                <c:pt idx="2529">
                  <c:v>55.727523708631381</c:v>
                </c:pt>
                <c:pt idx="2530">
                  <c:v>55.696205251348609</c:v>
                </c:pt>
                <c:pt idx="2531">
                  <c:v>55.702325703012342</c:v>
                </c:pt>
                <c:pt idx="2532">
                  <c:v>55.708447603989747</c:v>
                </c:pt>
                <c:pt idx="2533">
                  <c:v>55.714575302221867</c:v>
                </c:pt>
                <c:pt idx="2534">
                  <c:v>55.75130380945896</c:v>
                </c:pt>
                <c:pt idx="2535">
                  <c:v>55.757424261122686</c:v>
                </c:pt>
                <c:pt idx="2536">
                  <c:v>55.763546162100091</c:v>
                </c:pt>
                <c:pt idx="2537">
                  <c:v>55.769668063077503</c:v>
                </c:pt>
                <c:pt idx="2538">
                  <c:v>55.77578851474123</c:v>
                </c:pt>
                <c:pt idx="2539">
                  <c:v>55.781910415718635</c:v>
                </c:pt>
                <c:pt idx="2540">
                  <c:v>55.788038113950762</c:v>
                </c:pt>
                <c:pt idx="2541">
                  <c:v>55.794160014928167</c:v>
                </c:pt>
                <c:pt idx="2542">
                  <c:v>55.800280466591893</c:v>
                </c:pt>
                <c:pt idx="2543">
                  <c:v>55.806402367569305</c:v>
                </c:pt>
                <c:pt idx="2544">
                  <c:v>55.81252426854671</c:v>
                </c:pt>
                <c:pt idx="2545">
                  <c:v>55.818644720210436</c:v>
                </c:pt>
                <c:pt idx="2546">
                  <c:v>55.824766621187848</c:v>
                </c:pt>
                <c:pt idx="2547">
                  <c:v>55.830888522165253</c:v>
                </c:pt>
                <c:pt idx="2548">
                  <c:v>55.837008973828986</c:v>
                </c:pt>
                <c:pt idx="2549">
                  <c:v>55.843130874806391</c:v>
                </c:pt>
                <c:pt idx="2550">
                  <c:v>55.849252775783796</c:v>
                </c:pt>
                <c:pt idx="2551">
                  <c:v>55.855373227447529</c:v>
                </c:pt>
                <c:pt idx="2552">
                  <c:v>55.861495128424934</c:v>
                </c:pt>
                <c:pt idx="2553">
                  <c:v>55.867622826657055</c:v>
                </c:pt>
                <c:pt idx="2554">
                  <c:v>55.873743278320788</c:v>
                </c:pt>
                <c:pt idx="2555">
                  <c:v>55.879865179298193</c:v>
                </c:pt>
                <c:pt idx="2556">
                  <c:v>55.885987080275598</c:v>
                </c:pt>
                <c:pt idx="2557">
                  <c:v>55.892107531939331</c:v>
                </c:pt>
                <c:pt idx="2558">
                  <c:v>55.898229432916736</c:v>
                </c:pt>
                <c:pt idx="2559">
                  <c:v>55.904351333894141</c:v>
                </c:pt>
                <c:pt idx="2560">
                  <c:v>55.910471785557874</c:v>
                </c:pt>
                <c:pt idx="2561">
                  <c:v>55.916593686535279</c:v>
                </c:pt>
                <c:pt idx="2562">
                  <c:v>55.922715587512684</c:v>
                </c:pt>
                <c:pt idx="2563">
                  <c:v>55.928836039176417</c:v>
                </c:pt>
                <c:pt idx="2564">
                  <c:v>55.934957940153822</c:v>
                </c:pt>
                <c:pt idx="2565">
                  <c:v>55.941085638385943</c:v>
                </c:pt>
                <c:pt idx="2566">
                  <c:v>55.947207539363355</c:v>
                </c:pt>
                <c:pt idx="2567">
                  <c:v>55.953327991027081</c:v>
                </c:pt>
                <c:pt idx="2568">
                  <c:v>55.959449892004486</c:v>
                </c:pt>
                <c:pt idx="2569">
                  <c:v>55.965571792981898</c:v>
                </c:pt>
                <c:pt idx="2570">
                  <c:v>55.995799179303766</c:v>
                </c:pt>
                <c:pt idx="2571">
                  <c:v>55.959160700357572</c:v>
                </c:pt>
                <c:pt idx="2572">
                  <c:v>55.889758422985217</c:v>
                </c:pt>
                <c:pt idx="2573">
                  <c:v>55.921013820047733</c:v>
                </c:pt>
                <c:pt idx="2574">
                  <c:v>55.919361962039986</c:v>
                </c:pt>
                <c:pt idx="2575">
                  <c:v>55.898126906141364</c:v>
                </c:pt>
                <c:pt idx="2576">
                  <c:v>55.92779468931807</c:v>
                </c:pt>
                <c:pt idx="2577">
                  <c:v>55.930636999999997</c:v>
                </c:pt>
                <c:pt idx="2578">
                  <c:v>55.837521990464836</c:v>
                </c:pt>
                <c:pt idx="2579">
                  <c:v>55.821763101719334</c:v>
                </c:pt>
                <c:pt idx="2580">
                  <c:v>55.8213684211741</c:v>
                </c:pt>
                <c:pt idx="2581">
                  <c:v>55.820973740628872</c:v>
                </c:pt>
                <c:pt idx="2582">
                  <c:v>55.820579153521273</c:v>
                </c:pt>
                <c:pt idx="2583">
                  <c:v>55.820184472976045</c:v>
                </c:pt>
                <c:pt idx="2584">
                  <c:v>55.819789792430811</c:v>
                </c:pt>
                <c:pt idx="2585">
                  <c:v>55.819395205323211</c:v>
                </c:pt>
                <c:pt idx="2586">
                  <c:v>55.819000524777984</c:v>
                </c:pt>
                <c:pt idx="2587">
                  <c:v>55.818605844232756</c:v>
                </c:pt>
                <c:pt idx="2588">
                  <c:v>55.818211257125157</c:v>
                </c:pt>
                <c:pt idx="2589">
                  <c:v>55.817816576579922</c:v>
                </c:pt>
                <c:pt idx="2590">
                  <c:v>55.817421522284178</c:v>
                </c:pt>
                <c:pt idx="2591">
                  <c:v>55.817026841738951</c:v>
                </c:pt>
                <c:pt idx="2592">
                  <c:v>55.816632254631351</c:v>
                </c:pt>
                <c:pt idx="2593">
                  <c:v>55.816237574086124</c:v>
                </c:pt>
                <c:pt idx="2594">
                  <c:v>55.815842893540889</c:v>
                </c:pt>
                <c:pt idx="2595">
                  <c:v>55.815448306433289</c:v>
                </c:pt>
                <c:pt idx="2596">
                  <c:v>55.815053625888062</c:v>
                </c:pt>
                <c:pt idx="2597">
                  <c:v>55.814658945342835</c:v>
                </c:pt>
                <c:pt idx="2598">
                  <c:v>55.814264358235235</c:v>
                </c:pt>
                <c:pt idx="2599">
                  <c:v>55.813869677690001</c:v>
                </c:pt>
                <c:pt idx="2600">
                  <c:v>55.813474997144773</c:v>
                </c:pt>
                <c:pt idx="2601">
                  <c:v>55.813080410037173</c:v>
                </c:pt>
                <c:pt idx="2602">
                  <c:v>55.812685729491946</c:v>
                </c:pt>
                <c:pt idx="2603">
                  <c:v>55.812290675196202</c:v>
                </c:pt>
                <c:pt idx="2604">
                  <c:v>55.811896088088595</c:v>
                </c:pt>
                <c:pt idx="2605">
                  <c:v>55.811501407543368</c:v>
                </c:pt>
                <c:pt idx="2606">
                  <c:v>55.81110672699814</c:v>
                </c:pt>
                <c:pt idx="2607">
                  <c:v>55.810712139890541</c:v>
                </c:pt>
                <c:pt idx="2608">
                  <c:v>55.810317459345313</c:v>
                </c:pt>
                <c:pt idx="2609">
                  <c:v>55.809922778800079</c:v>
                </c:pt>
                <c:pt idx="2610">
                  <c:v>55.809528191692479</c:v>
                </c:pt>
                <c:pt idx="2611">
                  <c:v>55.809133511147252</c:v>
                </c:pt>
                <c:pt idx="2612">
                  <c:v>55.808738830602024</c:v>
                </c:pt>
                <c:pt idx="2613">
                  <c:v>55.808344243494425</c:v>
                </c:pt>
                <c:pt idx="2614">
                  <c:v>55.80794956294919</c:v>
                </c:pt>
                <c:pt idx="2615">
                  <c:v>55.807554508653446</c:v>
                </c:pt>
                <c:pt idx="2616">
                  <c:v>55.807159828108219</c:v>
                </c:pt>
                <c:pt idx="2617">
                  <c:v>55.806765241000619</c:v>
                </c:pt>
                <c:pt idx="2618">
                  <c:v>55.806370560455385</c:v>
                </c:pt>
                <c:pt idx="2619">
                  <c:v>55.805975879910157</c:v>
                </c:pt>
                <c:pt idx="2620">
                  <c:v>55.805581292802557</c:v>
                </c:pt>
                <c:pt idx="2621">
                  <c:v>55.80518661225733</c:v>
                </c:pt>
                <c:pt idx="2622">
                  <c:v>55.804791931712096</c:v>
                </c:pt>
                <c:pt idx="2623">
                  <c:v>55.804397344604496</c:v>
                </c:pt>
                <c:pt idx="2624">
                  <c:v>55.80378934072484</c:v>
                </c:pt>
                <c:pt idx="2625">
                  <c:v>55.767351662693684</c:v>
                </c:pt>
                <c:pt idx="2626">
                  <c:v>55.73200500429185</c:v>
                </c:pt>
                <c:pt idx="2627">
                  <c:v>55.748762220076301</c:v>
                </c:pt>
                <c:pt idx="2628">
                  <c:v>55.712924130393326</c:v>
                </c:pt>
                <c:pt idx="2629">
                  <c:v>55.695469000000003</c:v>
                </c:pt>
                <c:pt idx="2630">
                  <c:v>55.697237357176924</c:v>
                </c:pt>
                <c:pt idx="2631">
                  <c:v>55.729619858845972</c:v>
                </c:pt>
                <c:pt idx="2632">
                  <c:v>55.694330621930874</c:v>
                </c:pt>
                <c:pt idx="2633">
                  <c:v>55.67859681690868</c:v>
                </c:pt>
                <c:pt idx="2634">
                  <c:v>55.69613891459565</c:v>
                </c:pt>
                <c:pt idx="2635">
                  <c:v>55.713676859323883</c:v>
                </c:pt>
                <c:pt idx="2636">
                  <c:v>55.731218957010853</c:v>
                </c:pt>
                <c:pt idx="2637">
                  <c:v>55.748761054697816</c:v>
                </c:pt>
                <c:pt idx="2638">
                  <c:v>55.612123424415834</c:v>
                </c:pt>
                <c:pt idx="2639">
                  <c:v>55.708978235756852</c:v>
                </c:pt>
                <c:pt idx="2640">
                  <c:v>55.710348914962047</c:v>
                </c:pt>
                <c:pt idx="2641">
                  <c:v>55.707002784327557</c:v>
                </c:pt>
                <c:pt idx="2642">
                  <c:v>55.703657445864145</c:v>
                </c:pt>
                <c:pt idx="2643">
                  <c:v>55.700311315229662</c:v>
                </c:pt>
                <c:pt idx="2644">
                  <c:v>55.696965184595172</c:v>
                </c:pt>
                <c:pt idx="2645">
                  <c:v>55.69361984613176</c:v>
                </c:pt>
                <c:pt idx="2646">
                  <c:v>55.690273715497277</c:v>
                </c:pt>
                <c:pt idx="2647">
                  <c:v>55.686927584862786</c:v>
                </c:pt>
                <c:pt idx="2648">
                  <c:v>55.683582246399375</c:v>
                </c:pt>
                <c:pt idx="2649">
                  <c:v>55.680236115764885</c:v>
                </c:pt>
                <c:pt idx="2650">
                  <c:v>55.676889985130401</c:v>
                </c:pt>
                <c:pt idx="2651">
                  <c:v>55.67354464666699</c:v>
                </c:pt>
                <c:pt idx="2652">
                  <c:v>55.670198516032499</c:v>
                </c:pt>
                <c:pt idx="2653">
                  <c:v>55.6668492167137</c:v>
                </c:pt>
                <c:pt idx="2654">
                  <c:v>55.663503878250289</c:v>
                </c:pt>
                <c:pt idx="2655">
                  <c:v>55.660157747615806</c:v>
                </c:pt>
                <c:pt idx="2656">
                  <c:v>55.656811616981315</c:v>
                </c:pt>
                <c:pt idx="2657">
                  <c:v>55.653466278517904</c:v>
                </c:pt>
                <c:pt idx="2658">
                  <c:v>55.623349518465353</c:v>
                </c:pt>
                <c:pt idx="2659">
                  <c:v>55.620004180001942</c:v>
                </c:pt>
                <c:pt idx="2660">
                  <c:v>55.616658049367459</c:v>
                </c:pt>
                <c:pt idx="2661">
                  <c:v>55.613311918732968</c:v>
                </c:pt>
                <c:pt idx="2662">
                  <c:v>55.609966580269557</c:v>
                </c:pt>
                <c:pt idx="2663">
                  <c:v>55.606620449635074</c:v>
                </c:pt>
                <c:pt idx="2664">
                  <c:v>55.603274319000583</c:v>
                </c:pt>
                <c:pt idx="2665">
                  <c:v>55.599928980537172</c:v>
                </c:pt>
                <c:pt idx="2666">
                  <c:v>55.596582849902681</c:v>
                </c:pt>
                <c:pt idx="2667">
                  <c:v>55.593236719268198</c:v>
                </c:pt>
                <c:pt idx="2668">
                  <c:v>55.589891380804787</c:v>
                </c:pt>
                <c:pt idx="2669">
                  <c:v>55.586545250170296</c:v>
                </c:pt>
                <c:pt idx="2670">
                  <c:v>55.583195950851497</c:v>
                </c:pt>
                <c:pt idx="2671">
                  <c:v>55.579850612388086</c:v>
                </c:pt>
                <c:pt idx="2672">
                  <c:v>55.576504481753602</c:v>
                </c:pt>
                <c:pt idx="2673">
                  <c:v>55.573158351119112</c:v>
                </c:pt>
                <c:pt idx="2674">
                  <c:v>55.5698130126557</c:v>
                </c:pt>
                <c:pt idx="2675">
                  <c:v>55.56646688202121</c:v>
                </c:pt>
                <c:pt idx="2676">
                  <c:v>55.563120751386727</c:v>
                </c:pt>
                <c:pt idx="2677">
                  <c:v>55.559775412923315</c:v>
                </c:pt>
                <c:pt idx="2678">
                  <c:v>55.556429282288825</c:v>
                </c:pt>
                <c:pt idx="2679">
                  <c:v>55.553083151654342</c:v>
                </c:pt>
                <c:pt idx="2680">
                  <c:v>55.561780278903456</c:v>
                </c:pt>
                <c:pt idx="2681">
                  <c:v>55.581285444921313</c:v>
                </c:pt>
                <c:pt idx="2682">
                  <c:v>55.586203444921317</c:v>
                </c:pt>
                <c:pt idx="2683">
                  <c:v>55.623103999999998</c:v>
                </c:pt>
                <c:pt idx="2684">
                  <c:v>55.611027414401526</c:v>
                </c:pt>
                <c:pt idx="2685">
                  <c:v>55.599261369575579</c:v>
                </c:pt>
                <c:pt idx="2686">
                  <c:v>55.597922741358758</c:v>
                </c:pt>
                <c:pt idx="2687">
                  <c:v>55.570003463519313</c:v>
                </c:pt>
                <c:pt idx="2688">
                  <c:v>55.591921616595137</c:v>
                </c:pt>
                <c:pt idx="2689">
                  <c:v>55.572451545257188</c:v>
                </c:pt>
                <c:pt idx="2690">
                  <c:v>55.582303971369001</c:v>
                </c:pt>
                <c:pt idx="2691">
                  <c:v>55.592158730520389</c:v>
                </c:pt>
                <c:pt idx="2692">
                  <c:v>55.602013489671776</c:v>
                </c:pt>
                <c:pt idx="2693">
                  <c:v>55.611865915783589</c:v>
                </c:pt>
                <c:pt idx="2694">
                  <c:v>55.621720674934977</c:v>
                </c:pt>
                <c:pt idx="2695">
                  <c:v>55.63158476624465</c:v>
                </c:pt>
                <c:pt idx="2696">
                  <c:v>55.64143719235647</c:v>
                </c:pt>
                <c:pt idx="2697">
                  <c:v>55.651291951507858</c:v>
                </c:pt>
                <c:pt idx="2698">
                  <c:v>55.661146710659246</c:v>
                </c:pt>
                <c:pt idx="2699">
                  <c:v>55.670999136771059</c:v>
                </c:pt>
                <c:pt idx="2700">
                  <c:v>55.670956535637664</c:v>
                </c:pt>
                <c:pt idx="2701">
                  <c:v>55.652735403433475</c:v>
                </c:pt>
                <c:pt idx="2702">
                  <c:v>55.641193000000001</c:v>
                </c:pt>
                <c:pt idx="2703">
                  <c:v>55.641193000000001</c:v>
                </c:pt>
                <c:pt idx="2704">
                  <c:v>55.641193000000001</c:v>
                </c:pt>
                <c:pt idx="2705">
                  <c:v>55.634141136623747</c:v>
                </c:pt>
                <c:pt idx="2706">
                  <c:v>55.623103999999998</c:v>
                </c:pt>
                <c:pt idx="2707">
                  <c:v>55.637751577968523</c:v>
                </c:pt>
                <c:pt idx="2708">
                  <c:v>55.659283000000002</c:v>
                </c:pt>
                <c:pt idx="2709">
                  <c:v>55.657550930559061</c:v>
                </c:pt>
                <c:pt idx="2710">
                  <c:v>55.653386866063585</c:v>
                </c:pt>
                <c:pt idx="2711">
                  <c:v>55.649222801568108</c:v>
                </c:pt>
                <c:pt idx="2712">
                  <c:v>55.64505972288336</c:v>
                </c:pt>
                <c:pt idx="2713">
                  <c:v>55.64089565838789</c:v>
                </c:pt>
                <c:pt idx="2714">
                  <c:v>55.636731593892414</c:v>
                </c:pt>
                <c:pt idx="2715">
                  <c:v>55.632568515207666</c:v>
                </c:pt>
                <c:pt idx="2716">
                  <c:v>55.628404450712189</c:v>
                </c:pt>
                <c:pt idx="2717">
                  <c:v>55.624240386216719</c:v>
                </c:pt>
                <c:pt idx="2718">
                  <c:v>55.620077307531965</c:v>
                </c:pt>
                <c:pt idx="2719">
                  <c:v>55.615913243036495</c:v>
                </c:pt>
                <c:pt idx="2720">
                  <c:v>55.611745235298123</c:v>
                </c:pt>
                <c:pt idx="2721">
                  <c:v>55.607582156613375</c:v>
                </c:pt>
                <c:pt idx="2722">
                  <c:v>55.603418092117899</c:v>
                </c:pt>
                <c:pt idx="2723">
                  <c:v>55.599254027622429</c:v>
                </c:pt>
                <c:pt idx="2724">
                  <c:v>55.595090948937674</c:v>
                </c:pt>
                <c:pt idx="2725">
                  <c:v>55.590926884442204</c:v>
                </c:pt>
                <c:pt idx="2726">
                  <c:v>55.586762819946728</c:v>
                </c:pt>
                <c:pt idx="2727">
                  <c:v>55.58259974126198</c:v>
                </c:pt>
                <c:pt idx="2728">
                  <c:v>55.578435676766503</c:v>
                </c:pt>
                <c:pt idx="2729">
                  <c:v>55.574271612271033</c:v>
                </c:pt>
                <c:pt idx="2730">
                  <c:v>55.570108533586286</c:v>
                </c:pt>
                <c:pt idx="2731">
                  <c:v>55.565944469090809</c:v>
                </c:pt>
                <c:pt idx="2732">
                  <c:v>55.561776461352444</c:v>
                </c:pt>
                <c:pt idx="2733">
                  <c:v>55.557612396856968</c:v>
                </c:pt>
                <c:pt idx="2734">
                  <c:v>55.55344931817222</c:v>
                </c:pt>
                <c:pt idx="2735">
                  <c:v>55.549285253676743</c:v>
                </c:pt>
                <c:pt idx="2736">
                  <c:v>55.545121189181273</c:v>
                </c:pt>
                <c:pt idx="2737">
                  <c:v>55.540958110496518</c:v>
                </c:pt>
                <c:pt idx="2738">
                  <c:v>55.536794046001049</c:v>
                </c:pt>
                <c:pt idx="2739">
                  <c:v>55.532629981505572</c:v>
                </c:pt>
                <c:pt idx="2740">
                  <c:v>55.528466902820824</c:v>
                </c:pt>
                <c:pt idx="2741">
                  <c:v>55.524302838325347</c:v>
                </c:pt>
                <c:pt idx="2742">
                  <c:v>55.520138773829878</c:v>
                </c:pt>
                <c:pt idx="2743">
                  <c:v>55.515975695145123</c:v>
                </c:pt>
                <c:pt idx="2744">
                  <c:v>55.538663115879828</c:v>
                </c:pt>
                <c:pt idx="2745">
                  <c:v>55.538557287553644</c:v>
                </c:pt>
                <c:pt idx="2746">
                  <c:v>55.569605181168058</c:v>
                </c:pt>
                <c:pt idx="2747">
                  <c:v>55.537149775631853</c:v>
                </c:pt>
                <c:pt idx="2748">
                  <c:v>55.514564999999997</c:v>
                </c:pt>
                <c:pt idx="2749">
                  <c:v>55.514564999999997</c:v>
                </c:pt>
                <c:pt idx="2750">
                  <c:v>55.540216163090129</c:v>
                </c:pt>
                <c:pt idx="2751">
                  <c:v>55.524840995708153</c:v>
                </c:pt>
                <c:pt idx="2752">
                  <c:v>55.540718981406435</c:v>
                </c:pt>
                <c:pt idx="2753">
                  <c:v>55.549618716429606</c:v>
                </c:pt>
                <c:pt idx="2754">
                  <c:v>55.548056231685621</c:v>
                </c:pt>
                <c:pt idx="2755">
                  <c:v>55.546494116848066</c:v>
                </c:pt>
                <c:pt idx="2756">
                  <c:v>55.544931632104081</c:v>
                </c:pt>
                <c:pt idx="2757">
                  <c:v>55.543367667734394</c:v>
                </c:pt>
                <c:pt idx="2758">
                  <c:v>55.541805182990409</c:v>
                </c:pt>
                <c:pt idx="2759">
                  <c:v>55.540243068152854</c:v>
                </c:pt>
                <c:pt idx="2760">
                  <c:v>55.538680583408869</c:v>
                </c:pt>
                <c:pt idx="2761">
                  <c:v>55.537118098664884</c:v>
                </c:pt>
                <c:pt idx="2762">
                  <c:v>55.535555983827322</c:v>
                </c:pt>
                <c:pt idx="2763">
                  <c:v>55.533993499083344</c:v>
                </c:pt>
                <c:pt idx="2764">
                  <c:v>55.532431014339359</c:v>
                </c:pt>
                <c:pt idx="2765">
                  <c:v>55.530868899501797</c:v>
                </c:pt>
                <c:pt idx="2766">
                  <c:v>55.529306414757819</c:v>
                </c:pt>
                <c:pt idx="2767">
                  <c:v>55.527743930013834</c:v>
                </c:pt>
                <c:pt idx="2768">
                  <c:v>55.526181815176272</c:v>
                </c:pt>
                <c:pt idx="2769">
                  <c:v>55.524617850806585</c:v>
                </c:pt>
                <c:pt idx="2770">
                  <c:v>55.5230553660626</c:v>
                </c:pt>
                <c:pt idx="2771">
                  <c:v>55.521493251225046</c:v>
                </c:pt>
                <c:pt idx="2772">
                  <c:v>55.51993076648106</c:v>
                </c:pt>
                <c:pt idx="2773">
                  <c:v>55.518368281737075</c:v>
                </c:pt>
                <c:pt idx="2774">
                  <c:v>55.516806166899521</c:v>
                </c:pt>
                <c:pt idx="2775">
                  <c:v>55.515243682155536</c:v>
                </c:pt>
                <c:pt idx="2776">
                  <c:v>55.51368119741155</c:v>
                </c:pt>
                <c:pt idx="2777">
                  <c:v>55.512119082573996</c:v>
                </c:pt>
                <c:pt idx="2778">
                  <c:v>55.510556597830011</c:v>
                </c:pt>
                <c:pt idx="2779">
                  <c:v>55.508994113086025</c:v>
                </c:pt>
                <c:pt idx="2780">
                  <c:v>55.507431998248471</c:v>
                </c:pt>
                <c:pt idx="2781">
                  <c:v>55.505869513504486</c:v>
                </c:pt>
                <c:pt idx="2782">
                  <c:v>55.504305549134799</c:v>
                </c:pt>
                <c:pt idx="2783">
                  <c:v>55.502743064390813</c:v>
                </c:pt>
                <c:pt idx="2784">
                  <c:v>55.501180949553252</c:v>
                </c:pt>
                <c:pt idx="2785">
                  <c:v>55.499618464809274</c:v>
                </c:pt>
                <c:pt idx="2786">
                  <c:v>55.498055980065288</c:v>
                </c:pt>
                <c:pt idx="2787">
                  <c:v>55.496493865227727</c:v>
                </c:pt>
                <c:pt idx="2788">
                  <c:v>55.496474999999997</c:v>
                </c:pt>
                <c:pt idx="2789">
                  <c:v>55.496397383313465</c:v>
                </c:pt>
                <c:pt idx="2790">
                  <c:v>55.333663999999999</c:v>
                </c:pt>
                <c:pt idx="2791">
                  <c:v>55.331585597616211</c:v>
                </c:pt>
                <c:pt idx="2792">
                  <c:v>55.315575000000003</c:v>
                </c:pt>
                <c:pt idx="2793">
                  <c:v>55.315575000000003</c:v>
                </c:pt>
                <c:pt idx="2794">
                  <c:v>55.315575000000003</c:v>
                </c:pt>
                <c:pt idx="2795">
                  <c:v>55.315575000000003</c:v>
                </c:pt>
                <c:pt idx="2796">
                  <c:v>55.315575000000003</c:v>
                </c:pt>
                <c:pt idx="2797">
                  <c:v>55.28225405465394</c:v>
                </c:pt>
                <c:pt idx="2798">
                  <c:v>55.229029214115407</c:v>
                </c:pt>
                <c:pt idx="2799">
                  <c:v>55.275815582043343</c:v>
                </c:pt>
                <c:pt idx="2800">
                  <c:v>55.296435924343676</c:v>
                </c:pt>
                <c:pt idx="2801">
                  <c:v>55.314651952789703</c:v>
                </c:pt>
                <c:pt idx="2802">
                  <c:v>55.315575000000003</c:v>
                </c:pt>
                <c:pt idx="2803">
                  <c:v>55.263314527446305</c:v>
                </c:pt>
                <c:pt idx="2804">
                  <c:v>55.261307000000002</c:v>
                </c:pt>
                <c:pt idx="2805">
                  <c:v>55.278994980452921</c:v>
                </c:pt>
                <c:pt idx="2806">
                  <c:v>55.284486561699588</c:v>
                </c:pt>
                <c:pt idx="2807">
                  <c:v>55.289690493449136</c:v>
                </c:pt>
                <c:pt idx="2808">
                  <c:v>55.294895657481831</c:v>
                </c:pt>
                <c:pt idx="2809">
                  <c:v>55.300100821514533</c:v>
                </c:pt>
                <c:pt idx="2810">
                  <c:v>55.305304753264075</c:v>
                </c:pt>
                <c:pt idx="2811">
                  <c:v>55.310509917296777</c:v>
                </c:pt>
                <c:pt idx="2812">
                  <c:v>55.315715081329472</c:v>
                </c:pt>
                <c:pt idx="2813">
                  <c:v>55.32091901307902</c:v>
                </c:pt>
                <c:pt idx="2814">
                  <c:v>55.326124177111716</c:v>
                </c:pt>
                <c:pt idx="2815">
                  <c:v>55.331329341144411</c:v>
                </c:pt>
                <c:pt idx="2816">
                  <c:v>55.336533272893959</c:v>
                </c:pt>
                <c:pt idx="2817">
                  <c:v>55.341738436926654</c:v>
                </c:pt>
                <c:pt idx="2818">
                  <c:v>55.346948530091957</c:v>
                </c:pt>
                <c:pt idx="2819">
                  <c:v>55.352153694124659</c:v>
                </c:pt>
                <c:pt idx="2820">
                  <c:v>55.357357625874201</c:v>
                </c:pt>
                <c:pt idx="2821">
                  <c:v>55.362562789906903</c:v>
                </c:pt>
                <c:pt idx="2822">
                  <c:v>55.367767953939598</c:v>
                </c:pt>
                <c:pt idx="2823">
                  <c:v>55.372971885689147</c:v>
                </c:pt>
                <c:pt idx="2824">
                  <c:v>55.378177049721842</c:v>
                </c:pt>
                <c:pt idx="2825">
                  <c:v>55.383382213754537</c:v>
                </c:pt>
                <c:pt idx="2826">
                  <c:v>55.388586145504085</c:v>
                </c:pt>
                <c:pt idx="2827">
                  <c:v>55.39379130953678</c:v>
                </c:pt>
                <c:pt idx="2828">
                  <c:v>55.398996473569483</c:v>
                </c:pt>
                <c:pt idx="2829">
                  <c:v>55.404200405319024</c:v>
                </c:pt>
                <c:pt idx="2830">
                  <c:v>55.409410498484327</c:v>
                </c:pt>
                <c:pt idx="2831">
                  <c:v>55.414615662517029</c:v>
                </c:pt>
                <c:pt idx="2832">
                  <c:v>55.419819594266571</c:v>
                </c:pt>
                <c:pt idx="2833">
                  <c:v>55.425024758299273</c:v>
                </c:pt>
                <c:pt idx="2834">
                  <c:v>55.430229922331968</c:v>
                </c:pt>
                <c:pt idx="2835">
                  <c:v>55.435433854081516</c:v>
                </c:pt>
                <c:pt idx="2836">
                  <c:v>55.440639018114211</c:v>
                </c:pt>
                <c:pt idx="2837">
                  <c:v>55.445844182146907</c:v>
                </c:pt>
                <c:pt idx="2838">
                  <c:v>55.451048113896455</c:v>
                </c:pt>
                <c:pt idx="2839">
                  <c:v>55.45625327792915</c:v>
                </c:pt>
                <c:pt idx="2840">
                  <c:v>55.461458441961852</c:v>
                </c:pt>
                <c:pt idx="2841">
                  <c:v>55.466662373711394</c:v>
                </c:pt>
                <c:pt idx="2842">
                  <c:v>55.471867537744096</c:v>
                </c:pt>
                <c:pt idx="2843">
                  <c:v>55.477077630909399</c:v>
                </c:pt>
                <c:pt idx="2844">
                  <c:v>55.482282794942094</c:v>
                </c:pt>
                <c:pt idx="2845">
                  <c:v>55.487486726691643</c:v>
                </c:pt>
                <c:pt idx="2846">
                  <c:v>55.492691890724338</c:v>
                </c:pt>
                <c:pt idx="2847">
                  <c:v>55.496474999999997</c:v>
                </c:pt>
                <c:pt idx="2848">
                  <c:v>55.506648534128878</c:v>
                </c:pt>
                <c:pt idx="2849">
                  <c:v>55.511748942775391</c:v>
                </c:pt>
                <c:pt idx="2850">
                  <c:v>55.460296999999997</c:v>
                </c:pt>
                <c:pt idx="2851">
                  <c:v>55.487687696232712</c:v>
                </c:pt>
                <c:pt idx="2852">
                  <c:v>55.545143703862657</c:v>
                </c:pt>
                <c:pt idx="2853">
                  <c:v>55.538396327771153</c:v>
                </c:pt>
                <c:pt idx="2854">
                  <c:v>55.527341836112434</c:v>
                </c:pt>
                <c:pt idx="2855">
                  <c:v>55.508350236754175</c:v>
                </c:pt>
                <c:pt idx="2856">
                  <c:v>55.567151202300302</c:v>
                </c:pt>
                <c:pt idx="2857">
                  <c:v>55.562135876923485</c:v>
                </c:pt>
                <c:pt idx="2858">
                  <c:v>55.557119363925217</c:v>
                </c:pt>
                <c:pt idx="2859">
                  <c:v>55.55210285092695</c:v>
                </c:pt>
                <c:pt idx="2860">
                  <c:v>55.547087525550133</c:v>
                </c:pt>
                <c:pt idx="2861">
                  <c:v>55.542071012551865</c:v>
                </c:pt>
                <c:pt idx="2862">
                  <c:v>55.537054499553598</c:v>
                </c:pt>
                <c:pt idx="2863">
                  <c:v>55.532039174176781</c:v>
                </c:pt>
                <c:pt idx="2864">
                  <c:v>55.527022661178513</c:v>
                </c:pt>
                <c:pt idx="2865">
                  <c:v>55.506953046321094</c:v>
                </c:pt>
                <c:pt idx="2866">
                  <c:v>55.501936533322834</c:v>
                </c:pt>
                <c:pt idx="2867">
                  <c:v>55.496921207946009</c:v>
                </c:pt>
                <c:pt idx="2868">
                  <c:v>55.491904694947742</c:v>
                </c:pt>
                <c:pt idx="2869">
                  <c:v>55.486888181949475</c:v>
                </c:pt>
                <c:pt idx="2870">
                  <c:v>55.481872856572657</c:v>
                </c:pt>
                <c:pt idx="2871">
                  <c:v>55.483939905125148</c:v>
                </c:pt>
                <c:pt idx="2872">
                  <c:v>55.502155622317595</c:v>
                </c:pt>
                <c:pt idx="2873">
                  <c:v>55.508759291845493</c:v>
                </c:pt>
                <c:pt idx="2874">
                  <c:v>55.496474999999997</c:v>
                </c:pt>
                <c:pt idx="2875">
                  <c:v>55.502535193133042</c:v>
                </c:pt>
                <c:pt idx="2876">
                  <c:v>55.508379721030039</c:v>
                </c:pt>
                <c:pt idx="2877">
                  <c:v>55.496474999999997</c:v>
                </c:pt>
                <c:pt idx="2878">
                  <c:v>55.496474999999997</c:v>
                </c:pt>
                <c:pt idx="2879">
                  <c:v>55.489893260848831</c:v>
                </c:pt>
                <c:pt idx="2880">
                  <c:v>55.478386</c:v>
                </c:pt>
                <c:pt idx="2881">
                  <c:v>55.478386</c:v>
                </c:pt>
                <c:pt idx="2882">
                  <c:v>55.478386</c:v>
                </c:pt>
                <c:pt idx="2883">
                  <c:v>55.478386</c:v>
                </c:pt>
                <c:pt idx="2884">
                  <c:v>55.478386</c:v>
                </c:pt>
                <c:pt idx="2885">
                  <c:v>55.478386</c:v>
                </c:pt>
                <c:pt idx="2886">
                  <c:v>55.478386</c:v>
                </c:pt>
                <c:pt idx="2887">
                  <c:v>55.478386</c:v>
                </c:pt>
                <c:pt idx="2888">
                  <c:v>55.478386</c:v>
                </c:pt>
                <c:pt idx="2889">
                  <c:v>55.478386</c:v>
                </c:pt>
                <c:pt idx="2890">
                  <c:v>55.478386</c:v>
                </c:pt>
                <c:pt idx="2891">
                  <c:v>55.478386</c:v>
                </c:pt>
                <c:pt idx="2892">
                  <c:v>55.478386</c:v>
                </c:pt>
                <c:pt idx="2893">
                  <c:v>55.478386</c:v>
                </c:pt>
                <c:pt idx="2894">
                  <c:v>55.478386</c:v>
                </c:pt>
                <c:pt idx="2895">
                  <c:v>55.478386</c:v>
                </c:pt>
                <c:pt idx="2896">
                  <c:v>55.478386</c:v>
                </c:pt>
                <c:pt idx="2897">
                  <c:v>55.478386</c:v>
                </c:pt>
                <c:pt idx="2898">
                  <c:v>55.478386</c:v>
                </c:pt>
                <c:pt idx="2899">
                  <c:v>55.487521074391985</c:v>
                </c:pt>
                <c:pt idx="2900">
                  <c:v>55.496474999999997</c:v>
                </c:pt>
                <c:pt idx="2901">
                  <c:v>55.524635366237483</c:v>
                </c:pt>
                <c:pt idx="2902">
                  <c:v>55.550750999999998</c:v>
                </c:pt>
                <c:pt idx="2903">
                  <c:v>55.570067328963049</c:v>
                </c:pt>
                <c:pt idx="2904">
                  <c:v>55.55758097854077</c:v>
                </c:pt>
                <c:pt idx="2905">
                  <c:v>55.552484400572247</c:v>
                </c:pt>
                <c:pt idx="2906">
                  <c:v>55.588919971387696</c:v>
                </c:pt>
                <c:pt idx="2907">
                  <c:v>55.615178473897494</c:v>
                </c:pt>
                <c:pt idx="2908">
                  <c:v>55.625085923772787</c:v>
                </c:pt>
                <c:pt idx="2909">
                  <c:v>55.62859457675529</c:v>
                </c:pt>
                <c:pt idx="2910">
                  <c:v>55.632102399090783</c:v>
                </c:pt>
                <c:pt idx="2911">
                  <c:v>55.635611052073287</c:v>
                </c:pt>
                <c:pt idx="2912">
                  <c:v>55.639119705055791</c:v>
                </c:pt>
                <c:pt idx="2913">
                  <c:v>55.626295669051025</c:v>
                </c:pt>
                <c:pt idx="2914">
                  <c:v>55.60819779944687</c:v>
                </c:pt>
                <c:pt idx="2915">
                  <c:v>55.615856806880771</c:v>
                </c:pt>
                <c:pt idx="2916">
                  <c:v>55.623508568328447</c:v>
                </c:pt>
                <c:pt idx="2917">
                  <c:v>55.63115851827957</c:v>
                </c:pt>
                <c:pt idx="2918">
                  <c:v>55.638810279727252</c:v>
                </c:pt>
                <c:pt idx="2919">
                  <c:v>55.646462041174928</c:v>
                </c:pt>
                <c:pt idx="2920">
                  <c:v>55.654111991126051</c:v>
                </c:pt>
                <c:pt idx="2921">
                  <c:v>55.661763752573734</c:v>
                </c:pt>
                <c:pt idx="2922">
                  <c:v>55.669415514021409</c:v>
                </c:pt>
                <c:pt idx="2923">
                  <c:v>55.677065463972532</c:v>
                </c:pt>
                <c:pt idx="2924">
                  <c:v>55.684717225420215</c:v>
                </c:pt>
                <c:pt idx="2925">
                  <c:v>55.692368986867891</c:v>
                </c:pt>
                <c:pt idx="2926">
                  <c:v>55.700018936819021</c:v>
                </c:pt>
                <c:pt idx="2927">
                  <c:v>55.707677944252914</c:v>
                </c:pt>
                <c:pt idx="2928">
                  <c:v>55.715329705700597</c:v>
                </c:pt>
                <c:pt idx="2929">
                  <c:v>55.72297965565172</c:v>
                </c:pt>
                <c:pt idx="2930">
                  <c:v>55.730631417099396</c:v>
                </c:pt>
                <c:pt idx="2931">
                  <c:v>55.738283178547078</c:v>
                </c:pt>
                <c:pt idx="2932">
                  <c:v>55.745933128498201</c:v>
                </c:pt>
                <c:pt idx="2933">
                  <c:v>55.753584889945877</c:v>
                </c:pt>
                <c:pt idx="2934">
                  <c:v>55.76123665139356</c:v>
                </c:pt>
                <c:pt idx="2935">
                  <c:v>55.768886601344683</c:v>
                </c:pt>
                <c:pt idx="2936">
                  <c:v>55.776538362792358</c:v>
                </c:pt>
                <c:pt idx="2937">
                  <c:v>55.784190124240041</c:v>
                </c:pt>
                <c:pt idx="2938">
                  <c:v>55.791840074191164</c:v>
                </c:pt>
                <c:pt idx="2939">
                  <c:v>55.799491835638847</c:v>
                </c:pt>
                <c:pt idx="2940">
                  <c:v>55.807150843072741</c:v>
                </c:pt>
                <c:pt idx="2941">
                  <c:v>55.814802604520423</c:v>
                </c:pt>
                <c:pt idx="2942">
                  <c:v>55.822452554471546</c:v>
                </c:pt>
                <c:pt idx="2943">
                  <c:v>55.830104315919222</c:v>
                </c:pt>
                <c:pt idx="2944">
                  <c:v>55.837756077366905</c:v>
                </c:pt>
                <c:pt idx="2945">
                  <c:v>55.845406027318027</c:v>
                </c:pt>
                <c:pt idx="2946">
                  <c:v>55.853057788765703</c:v>
                </c:pt>
                <c:pt idx="2947">
                  <c:v>55.860709550213386</c:v>
                </c:pt>
                <c:pt idx="2948">
                  <c:v>55.868359500164509</c:v>
                </c:pt>
                <c:pt idx="2949">
                  <c:v>55.876011261612184</c:v>
                </c:pt>
                <c:pt idx="2950">
                  <c:v>55.883663023059867</c:v>
                </c:pt>
                <c:pt idx="2951">
                  <c:v>55.89131297301099</c:v>
                </c:pt>
                <c:pt idx="2952">
                  <c:v>55.898971980444891</c:v>
                </c:pt>
                <c:pt idx="2953">
                  <c:v>55.906623741892567</c:v>
                </c:pt>
                <c:pt idx="2954">
                  <c:v>55.91427369184369</c:v>
                </c:pt>
                <c:pt idx="2955">
                  <c:v>55.921925453291372</c:v>
                </c:pt>
                <c:pt idx="2956">
                  <c:v>55.929577214739048</c:v>
                </c:pt>
                <c:pt idx="2957">
                  <c:v>55.937227164690171</c:v>
                </c:pt>
                <c:pt idx="2958">
                  <c:v>55.944878926137854</c:v>
                </c:pt>
                <c:pt idx="2959">
                  <c:v>55.952530687585529</c:v>
                </c:pt>
                <c:pt idx="2960">
                  <c:v>55.960180637536659</c:v>
                </c:pt>
                <c:pt idx="2961">
                  <c:v>56.05099614996675</c:v>
                </c:pt>
                <c:pt idx="2962">
                  <c:v>56.063461590530927</c:v>
                </c:pt>
                <c:pt idx="2963">
                  <c:v>56.07592407999649</c:v>
                </c:pt>
                <c:pt idx="2964">
                  <c:v>56.088389520560668</c:v>
                </c:pt>
                <c:pt idx="2965">
                  <c:v>56.100854961124845</c:v>
                </c:pt>
                <c:pt idx="2966">
                  <c:v>56.113317450590408</c:v>
                </c:pt>
                <c:pt idx="2967">
                  <c:v>56.125782891154586</c:v>
                </c:pt>
                <c:pt idx="2968">
                  <c:v>56.138260136113239</c:v>
                </c:pt>
                <c:pt idx="2969">
                  <c:v>56.150725576677416</c:v>
                </c:pt>
                <c:pt idx="2970">
                  <c:v>56.163188066142979</c:v>
                </c:pt>
                <c:pt idx="2971">
                  <c:v>56.175653506707157</c:v>
                </c:pt>
                <c:pt idx="2972">
                  <c:v>56.188118947271334</c:v>
                </c:pt>
                <c:pt idx="2973">
                  <c:v>56.200581436736897</c:v>
                </c:pt>
                <c:pt idx="2974">
                  <c:v>56.213046877301075</c:v>
                </c:pt>
                <c:pt idx="2975">
                  <c:v>56.225509366766637</c:v>
                </c:pt>
                <c:pt idx="2976">
                  <c:v>56.237974807330815</c:v>
                </c:pt>
                <c:pt idx="2977">
                  <c:v>56.250440247894993</c:v>
                </c:pt>
                <c:pt idx="2978">
                  <c:v>56.262902737360555</c:v>
                </c:pt>
                <c:pt idx="2979">
                  <c:v>56.278803105363529</c:v>
                </c:pt>
                <c:pt idx="2980">
                  <c:v>56.333499797091079</c:v>
                </c:pt>
                <c:pt idx="2981">
                  <c:v>56.375873551740582</c:v>
                </c:pt>
                <c:pt idx="2982">
                  <c:v>56.400986000000003</c:v>
                </c:pt>
                <c:pt idx="2983">
                  <c:v>56.400986000000003</c:v>
                </c:pt>
                <c:pt idx="2984">
                  <c:v>56.406015035288512</c:v>
                </c:pt>
                <c:pt idx="2985">
                  <c:v>56.437008740501803</c:v>
                </c:pt>
                <c:pt idx="2986">
                  <c:v>56.435937145533849</c:v>
                </c:pt>
                <c:pt idx="2987">
                  <c:v>56.434865550565895</c:v>
                </c:pt>
                <c:pt idx="2988">
                  <c:v>56.433794209289935</c:v>
                </c:pt>
                <c:pt idx="2989">
                  <c:v>56.432722614321982</c:v>
                </c:pt>
                <c:pt idx="2990">
                  <c:v>56.431650004586061</c:v>
                </c:pt>
                <c:pt idx="2991">
                  <c:v>56.430578409618107</c:v>
                </c:pt>
                <c:pt idx="2992">
                  <c:v>56.429507068342147</c:v>
                </c:pt>
                <c:pt idx="2993">
                  <c:v>56.428435473374194</c:v>
                </c:pt>
                <c:pt idx="2994">
                  <c:v>56.427364132098226</c:v>
                </c:pt>
                <c:pt idx="2995">
                  <c:v>56.426292537130273</c:v>
                </c:pt>
                <c:pt idx="2996">
                  <c:v>56.425220942162319</c:v>
                </c:pt>
                <c:pt idx="2997">
                  <c:v>56.424149600886359</c:v>
                </c:pt>
                <c:pt idx="2998">
                  <c:v>56.423078005918406</c:v>
                </c:pt>
                <c:pt idx="2999">
                  <c:v>56.422006410950452</c:v>
                </c:pt>
                <c:pt idx="3000">
                  <c:v>56.420935069674485</c:v>
                </c:pt>
                <c:pt idx="3001">
                  <c:v>56.419863474706531</c:v>
                </c:pt>
                <c:pt idx="3002">
                  <c:v>56.433562647199047</c:v>
                </c:pt>
                <c:pt idx="3003">
                  <c:v>56.463428395565096</c:v>
                </c:pt>
                <c:pt idx="3004">
                  <c:v>56.437164000000003</c:v>
                </c:pt>
                <c:pt idx="3005">
                  <c:v>56.421536885816451</c:v>
                </c:pt>
                <c:pt idx="3006">
                  <c:v>56.398902083929428</c:v>
                </c:pt>
                <c:pt idx="3007">
                  <c:v>56.409859573676684</c:v>
                </c:pt>
                <c:pt idx="3008">
                  <c:v>56.369066386174019</c:v>
                </c:pt>
                <c:pt idx="3009">
                  <c:v>56.407645058416783</c:v>
                </c:pt>
                <c:pt idx="3010">
                  <c:v>56.388736214592278</c:v>
                </c:pt>
                <c:pt idx="3011">
                  <c:v>56.400986000000003</c:v>
                </c:pt>
                <c:pt idx="3012">
                  <c:v>56.400986000000003</c:v>
                </c:pt>
                <c:pt idx="3013">
                  <c:v>56.400986000000003</c:v>
                </c:pt>
                <c:pt idx="3014">
                  <c:v>56.400986000000003</c:v>
                </c:pt>
                <c:pt idx="3015">
                  <c:v>56.395615341917029</c:v>
                </c:pt>
                <c:pt idx="3016">
                  <c:v>56.356285959942774</c:v>
                </c:pt>
                <c:pt idx="3017">
                  <c:v>56.422855640524439</c:v>
                </c:pt>
                <c:pt idx="3018">
                  <c:v>56.319210848831666</c:v>
                </c:pt>
                <c:pt idx="3019">
                  <c:v>56.380600433953269</c:v>
                </c:pt>
                <c:pt idx="3020">
                  <c:v>56.364798999999998</c:v>
                </c:pt>
                <c:pt idx="3021">
                  <c:v>56.359700955650929</c:v>
                </c:pt>
                <c:pt idx="3022">
                  <c:v>56.328560229256183</c:v>
                </c:pt>
                <c:pt idx="3023">
                  <c:v>56.328146204059628</c:v>
                </c:pt>
                <c:pt idx="3024">
                  <c:v>56.327732178863066</c:v>
                </c:pt>
                <c:pt idx="3025">
                  <c:v>56.327318251683835</c:v>
                </c:pt>
                <c:pt idx="3026">
                  <c:v>56.326904226487272</c:v>
                </c:pt>
                <c:pt idx="3027">
                  <c:v>56.3264898092214</c:v>
                </c:pt>
                <c:pt idx="3028">
                  <c:v>56.326075784024837</c:v>
                </c:pt>
                <c:pt idx="3029">
                  <c:v>56.325661856845606</c:v>
                </c:pt>
                <c:pt idx="3030">
                  <c:v>56.325247831649044</c:v>
                </c:pt>
                <c:pt idx="3031">
                  <c:v>56.324833806452489</c:v>
                </c:pt>
                <c:pt idx="3032">
                  <c:v>56.324419879273258</c:v>
                </c:pt>
                <c:pt idx="3033">
                  <c:v>56.324005854076695</c:v>
                </c:pt>
                <c:pt idx="3034">
                  <c:v>56.323591828880133</c:v>
                </c:pt>
                <c:pt idx="3035">
                  <c:v>56.323177901700902</c:v>
                </c:pt>
                <c:pt idx="3036">
                  <c:v>56.322763876504339</c:v>
                </c:pt>
                <c:pt idx="3037">
                  <c:v>56.322349851307784</c:v>
                </c:pt>
                <c:pt idx="3038">
                  <c:v>56.321935924128553</c:v>
                </c:pt>
                <c:pt idx="3039">
                  <c:v>56.321521898931991</c:v>
                </c:pt>
                <c:pt idx="3040">
                  <c:v>56.321107481666118</c:v>
                </c:pt>
                <c:pt idx="3041">
                  <c:v>56.320693554486887</c:v>
                </c:pt>
                <c:pt idx="3042">
                  <c:v>56.320279529290325</c:v>
                </c:pt>
                <c:pt idx="3043">
                  <c:v>56.319865504093762</c:v>
                </c:pt>
                <c:pt idx="3044">
                  <c:v>56.319451576914531</c:v>
                </c:pt>
                <c:pt idx="3045">
                  <c:v>56.319037551717969</c:v>
                </c:pt>
                <c:pt idx="3046">
                  <c:v>56.318623526521414</c:v>
                </c:pt>
                <c:pt idx="3047">
                  <c:v>56.318209599342183</c:v>
                </c:pt>
                <c:pt idx="3048">
                  <c:v>56.31779557414562</c:v>
                </c:pt>
                <c:pt idx="3049">
                  <c:v>56.317381548949058</c:v>
                </c:pt>
                <c:pt idx="3050">
                  <c:v>56.316967621769827</c:v>
                </c:pt>
                <c:pt idx="3051">
                  <c:v>56.316553596573272</c:v>
                </c:pt>
                <c:pt idx="3052">
                  <c:v>56.316139179307392</c:v>
                </c:pt>
                <c:pt idx="3053">
                  <c:v>56.315725154110837</c:v>
                </c:pt>
                <c:pt idx="3054">
                  <c:v>56.315311226931605</c:v>
                </c:pt>
                <c:pt idx="3055">
                  <c:v>56.314897201735043</c:v>
                </c:pt>
                <c:pt idx="3056">
                  <c:v>56.314483176538481</c:v>
                </c:pt>
                <c:pt idx="3057">
                  <c:v>56.31406924935925</c:v>
                </c:pt>
                <c:pt idx="3058">
                  <c:v>56.313655224162687</c:v>
                </c:pt>
                <c:pt idx="3059">
                  <c:v>56.313241198966132</c:v>
                </c:pt>
                <c:pt idx="3060">
                  <c:v>56.312827271786901</c:v>
                </c:pt>
                <c:pt idx="3061">
                  <c:v>56.312413246590339</c:v>
                </c:pt>
                <c:pt idx="3062">
                  <c:v>56.311999221393776</c:v>
                </c:pt>
                <c:pt idx="3063">
                  <c:v>56.311585294214545</c:v>
                </c:pt>
                <c:pt idx="3064">
                  <c:v>56.311171269017983</c:v>
                </c:pt>
                <c:pt idx="3065">
                  <c:v>56.31075685175211</c:v>
                </c:pt>
                <c:pt idx="3066">
                  <c:v>56.310532000000002</c:v>
                </c:pt>
                <c:pt idx="3067">
                  <c:v>56.344315670004768</c:v>
                </c:pt>
                <c:pt idx="3068">
                  <c:v>56.391470849785414</c:v>
                </c:pt>
                <c:pt idx="3069">
                  <c:v>56.409683380929678</c:v>
                </c:pt>
                <c:pt idx="3070">
                  <c:v>56.42789953361946</c:v>
                </c:pt>
                <c:pt idx="3071">
                  <c:v>56.41925614878398</c:v>
                </c:pt>
                <c:pt idx="3072">
                  <c:v>56.419144009060567</c:v>
                </c:pt>
                <c:pt idx="3073">
                  <c:v>56.400334613825983</c:v>
                </c:pt>
                <c:pt idx="3074">
                  <c:v>56.383470594659038</c:v>
                </c:pt>
                <c:pt idx="3075">
                  <c:v>56.399951887009834</c:v>
                </c:pt>
                <c:pt idx="3076">
                  <c:v>56.397960052413175</c:v>
                </c:pt>
                <c:pt idx="3077">
                  <c:v>56.395966331609515</c:v>
                </c:pt>
                <c:pt idx="3078">
                  <c:v>56.393974497012856</c:v>
                </c:pt>
                <c:pt idx="3079">
                  <c:v>56.391983133967955</c:v>
                </c:pt>
                <c:pt idx="3080">
                  <c:v>56.389991299371296</c:v>
                </c:pt>
                <c:pt idx="3081">
                  <c:v>56.387999464774637</c:v>
                </c:pt>
                <c:pt idx="3082">
                  <c:v>56.386008101729729</c:v>
                </c:pt>
                <c:pt idx="3083">
                  <c:v>56.384016267133077</c:v>
                </c:pt>
                <c:pt idx="3084">
                  <c:v>56.382024432536419</c:v>
                </c:pt>
                <c:pt idx="3085">
                  <c:v>56.38003306949151</c:v>
                </c:pt>
                <c:pt idx="3086">
                  <c:v>56.378041234894852</c:v>
                </c:pt>
                <c:pt idx="3087">
                  <c:v>56.376049400298193</c:v>
                </c:pt>
                <c:pt idx="3088">
                  <c:v>56.374058037253292</c:v>
                </c:pt>
                <c:pt idx="3089">
                  <c:v>56.372066202656633</c:v>
                </c:pt>
                <c:pt idx="3090">
                  <c:v>56.370072481852972</c:v>
                </c:pt>
                <c:pt idx="3091">
                  <c:v>56.368081118808064</c:v>
                </c:pt>
                <c:pt idx="3092">
                  <c:v>56.366089284211405</c:v>
                </c:pt>
                <c:pt idx="3093">
                  <c:v>56.364097449614746</c:v>
                </c:pt>
                <c:pt idx="3094">
                  <c:v>56.362106086569845</c:v>
                </c:pt>
                <c:pt idx="3095">
                  <c:v>56.360114251973187</c:v>
                </c:pt>
                <c:pt idx="3096">
                  <c:v>56.358122417376528</c:v>
                </c:pt>
                <c:pt idx="3097">
                  <c:v>56.35613105433162</c:v>
                </c:pt>
                <c:pt idx="3098">
                  <c:v>56.354139219734968</c:v>
                </c:pt>
                <c:pt idx="3099">
                  <c:v>56.352147385138309</c:v>
                </c:pt>
                <c:pt idx="3100">
                  <c:v>56.350156022093401</c:v>
                </c:pt>
                <c:pt idx="3101">
                  <c:v>56.348164187496742</c:v>
                </c:pt>
                <c:pt idx="3102">
                  <c:v>56.346170466693081</c:v>
                </c:pt>
                <c:pt idx="3103">
                  <c:v>56.344178632096423</c:v>
                </c:pt>
                <c:pt idx="3104">
                  <c:v>56.342187269051522</c:v>
                </c:pt>
                <c:pt idx="3105">
                  <c:v>56.340195434454863</c:v>
                </c:pt>
                <c:pt idx="3106">
                  <c:v>56.338203599858204</c:v>
                </c:pt>
                <c:pt idx="3107">
                  <c:v>56.336212236813296</c:v>
                </c:pt>
                <c:pt idx="3108">
                  <c:v>56.334220402216644</c:v>
                </c:pt>
                <c:pt idx="3109">
                  <c:v>56.332228567619985</c:v>
                </c:pt>
                <c:pt idx="3110">
                  <c:v>56.330237204575077</c:v>
                </c:pt>
                <c:pt idx="3111">
                  <c:v>56.328245369978418</c:v>
                </c:pt>
                <c:pt idx="3112">
                  <c:v>56.32625353538176</c:v>
                </c:pt>
                <c:pt idx="3113">
                  <c:v>56.324262172336859</c:v>
                </c:pt>
                <c:pt idx="3114">
                  <c:v>56.3222703377402</c:v>
                </c:pt>
                <c:pt idx="3115">
                  <c:v>56.320276616936539</c:v>
                </c:pt>
                <c:pt idx="3116">
                  <c:v>56.318285253891631</c:v>
                </c:pt>
                <c:pt idx="3117">
                  <c:v>56.316293419294972</c:v>
                </c:pt>
                <c:pt idx="3118">
                  <c:v>56.314301584698313</c:v>
                </c:pt>
                <c:pt idx="3119">
                  <c:v>56.312310221653412</c:v>
                </c:pt>
                <c:pt idx="3120">
                  <c:v>56.306625185458884</c:v>
                </c:pt>
                <c:pt idx="3121">
                  <c:v>56.278510910824984</c:v>
                </c:pt>
                <c:pt idx="3122">
                  <c:v>56.306123924415836</c:v>
                </c:pt>
                <c:pt idx="3123">
                  <c:v>56.274352999999998</c:v>
                </c:pt>
                <c:pt idx="3124">
                  <c:v>56.281728479256081</c:v>
                </c:pt>
                <c:pt idx="3125">
                  <c:v>56.320870277062468</c:v>
                </c:pt>
                <c:pt idx="3126">
                  <c:v>56.274352999999998</c:v>
                </c:pt>
                <c:pt idx="3127">
                  <c:v>56.274352999999998</c:v>
                </c:pt>
                <c:pt idx="3128">
                  <c:v>56.283307090605625</c:v>
                </c:pt>
                <c:pt idx="3129">
                  <c:v>56.328957820213645</c:v>
                </c:pt>
                <c:pt idx="3130">
                  <c:v>56.330931091479158</c:v>
                </c:pt>
                <c:pt idx="3131">
                  <c:v>56.332904362744678</c:v>
                </c:pt>
                <c:pt idx="3132">
                  <c:v>56.334877166853168</c:v>
                </c:pt>
                <c:pt idx="3133">
                  <c:v>56.336850438118681</c:v>
                </c:pt>
                <c:pt idx="3134">
                  <c:v>56.338823709384201</c:v>
                </c:pt>
                <c:pt idx="3135">
                  <c:v>56.340796513492691</c:v>
                </c:pt>
                <c:pt idx="3136">
                  <c:v>56.342769784758204</c:v>
                </c:pt>
                <c:pt idx="3137">
                  <c:v>56.344743056023724</c:v>
                </c:pt>
                <c:pt idx="3138">
                  <c:v>56.346715860132214</c:v>
                </c:pt>
                <c:pt idx="3139">
                  <c:v>56.348689131397727</c:v>
                </c:pt>
                <c:pt idx="3140">
                  <c:v>56.350664271291336</c:v>
                </c:pt>
                <c:pt idx="3141">
                  <c:v>56.352637075399834</c:v>
                </c:pt>
                <c:pt idx="3142">
                  <c:v>56.354610346665346</c:v>
                </c:pt>
                <c:pt idx="3143">
                  <c:v>56.356583617930859</c:v>
                </c:pt>
                <c:pt idx="3144">
                  <c:v>56.358556422039356</c:v>
                </c:pt>
                <c:pt idx="3145">
                  <c:v>56.360529693304869</c:v>
                </c:pt>
                <c:pt idx="3146">
                  <c:v>56.362502964570389</c:v>
                </c:pt>
                <c:pt idx="3147">
                  <c:v>56.364475768678879</c:v>
                </c:pt>
                <c:pt idx="3148">
                  <c:v>56.366449039944392</c:v>
                </c:pt>
                <c:pt idx="3149">
                  <c:v>56.368422311209912</c:v>
                </c:pt>
                <c:pt idx="3150">
                  <c:v>56.370395115318402</c:v>
                </c:pt>
                <c:pt idx="3151">
                  <c:v>56.372368386583915</c:v>
                </c:pt>
                <c:pt idx="3152">
                  <c:v>56.374343526477524</c:v>
                </c:pt>
                <c:pt idx="3153">
                  <c:v>56.376316797743044</c:v>
                </c:pt>
                <c:pt idx="3154">
                  <c:v>56.378289601851534</c:v>
                </c:pt>
                <c:pt idx="3155">
                  <c:v>56.380262873117047</c:v>
                </c:pt>
                <c:pt idx="3156">
                  <c:v>56.382236144382567</c:v>
                </c:pt>
                <c:pt idx="3157">
                  <c:v>56.384208948491057</c:v>
                </c:pt>
                <c:pt idx="3158">
                  <c:v>56.38618221975657</c:v>
                </c:pt>
                <c:pt idx="3159">
                  <c:v>56.38815549102209</c:v>
                </c:pt>
                <c:pt idx="3160">
                  <c:v>56.39012829513058</c:v>
                </c:pt>
                <c:pt idx="3161">
                  <c:v>56.392101566396093</c:v>
                </c:pt>
                <c:pt idx="3162">
                  <c:v>56.394074837661613</c:v>
                </c:pt>
                <c:pt idx="3163">
                  <c:v>56.396047641770103</c:v>
                </c:pt>
                <c:pt idx="3164">
                  <c:v>56.398020913035623</c:v>
                </c:pt>
                <c:pt idx="3165">
                  <c:v>56.399996052929225</c:v>
                </c:pt>
                <c:pt idx="3166">
                  <c:v>56.401968857037723</c:v>
                </c:pt>
                <c:pt idx="3167">
                  <c:v>56.403942128303235</c:v>
                </c:pt>
                <c:pt idx="3168">
                  <c:v>56.405915399568755</c:v>
                </c:pt>
                <c:pt idx="3169">
                  <c:v>56.407888203677246</c:v>
                </c:pt>
                <c:pt idx="3170">
                  <c:v>56.409861474942758</c:v>
                </c:pt>
                <c:pt idx="3171">
                  <c:v>56.411834746208278</c:v>
                </c:pt>
                <c:pt idx="3172">
                  <c:v>56.413807550316768</c:v>
                </c:pt>
                <c:pt idx="3173">
                  <c:v>56.415780821582281</c:v>
                </c:pt>
                <c:pt idx="3174">
                  <c:v>56.417754092847801</c:v>
                </c:pt>
                <c:pt idx="3175">
                  <c:v>56.419726896956291</c:v>
                </c:pt>
                <c:pt idx="3176">
                  <c:v>56.421700168221804</c:v>
                </c:pt>
                <c:pt idx="3177">
                  <c:v>56.423675308115413</c:v>
                </c:pt>
                <c:pt idx="3178">
                  <c:v>56.425648579380933</c:v>
                </c:pt>
                <c:pt idx="3179">
                  <c:v>56.427621383489424</c:v>
                </c:pt>
                <c:pt idx="3180">
                  <c:v>56.429594654754936</c:v>
                </c:pt>
                <c:pt idx="3181">
                  <c:v>56.431567926020456</c:v>
                </c:pt>
                <c:pt idx="3182">
                  <c:v>56.433540730128946</c:v>
                </c:pt>
                <c:pt idx="3183">
                  <c:v>56.435514001394466</c:v>
                </c:pt>
                <c:pt idx="3184">
                  <c:v>56.437164000000003</c:v>
                </c:pt>
                <c:pt idx="3185">
                  <c:v>56.44338292584645</c:v>
                </c:pt>
                <c:pt idx="3186">
                  <c:v>56.476577340643622</c:v>
                </c:pt>
                <c:pt idx="3187">
                  <c:v>56.474607599427756</c:v>
                </c:pt>
                <c:pt idx="3188">
                  <c:v>56.397496536480688</c:v>
                </c:pt>
                <c:pt idx="3189">
                  <c:v>56.382896000000002</c:v>
                </c:pt>
                <c:pt idx="3190">
                  <c:v>56.405461546971864</c:v>
                </c:pt>
                <c:pt idx="3191">
                  <c:v>56.47977042632332</c:v>
                </c:pt>
                <c:pt idx="3192">
                  <c:v>56.445192349225273</c:v>
                </c:pt>
                <c:pt idx="3193">
                  <c:v>56.472101977638708</c:v>
                </c:pt>
                <c:pt idx="3194">
                  <c:v>56.466660367813994</c:v>
                </c:pt>
                <c:pt idx="3195">
                  <c:v>56.461217469424305</c:v>
                </c:pt>
                <c:pt idx="3196">
                  <c:v>56.455774571034624</c:v>
                </c:pt>
                <c:pt idx="3197">
                  <c:v>56.450332961209902</c:v>
                </c:pt>
                <c:pt idx="3198">
                  <c:v>56.444890062820221</c:v>
                </c:pt>
                <c:pt idx="3199">
                  <c:v>56.43944716443054</c:v>
                </c:pt>
                <c:pt idx="3200">
                  <c:v>56.434005554605818</c:v>
                </c:pt>
                <c:pt idx="3201">
                  <c:v>56.428562656216137</c:v>
                </c:pt>
                <c:pt idx="3202">
                  <c:v>56.423114603566617</c:v>
                </c:pt>
                <c:pt idx="3203">
                  <c:v>56.417671705176936</c:v>
                </c:pt>
                <c:pt idx="3204">
                  <c:v>56.412230095352214</c:v>
                </c:pt>
                <c:pt idx="3205">
                  <c:v>56.406787196962533</c:v>
                </c:pt>
                <c:pt idx="3206">
                  <c:v>56.401344298572852</c:v>
                </c:pt>
                <c:pt idx="3207">
                  <c:v>56.395902688748123</c:v>
                </c:pt>
                <c:pt idx="3208">
                  <c:v>56.390459790358442</c:v>
                </c:pt>
                <c:pt idx="3209">
                  <c:v>56.38501689196876</c:v>
                </c:pt>
                <c:pt idx="3210">
                  <c:v>56.379575282144039</c:v>
                </c:pt>
                <c:pt idx="3211">
                  <c:v>56.374132383754358</c:v>
                </c:pt>
                <c:pt idx="3212">
                  <c:v>56.368689485364676</c:v>
                </c:pt>
                <c:pt idx="3213">
                  <c:v>56.363247875539955</c:v>
                </c:pt>
                <c:pt idx="3214">
                  <c:v>56.357804977150273</c:v>
                </c:pt>
                <c:pt idx="3215">
                  <c:v>56.352356924500754</c:v>
                </c:pt>
                <c:pt idx="3216">
                  <c:v>56.346915314676032</c:v>
                </c:pt>
                <c:pt idx="3217">
                  <c:v>56.341472416286351</c:v>
                </c:pt>
                <c:pt idx="3218">
                  <c:v>56.336029517896669</c:v>
                </c:pt>
                <c:pt idx="3219">
                  <c:v>56.330587908071948</c:v>
                </c:pt>
                <c:pt idx="3220">
                  <c:v>56.325145009682259</c:v>
                </c:pt>
                <c:pt idx="3221">
                  <c:v>56.319702111292578</c:v>
                </c:pt>
                <c:pt idx="3222">
                  <c:v>56.314260501467857</c:v>
                </c:pt>
                <c:pt idx="3223">
                  <c:v>56.308817603078175</c:v>
                </c:pt>
                <c:pt idx="3224">
                  <c:v>56.276157635610168</c:v>
                </c:pt>
                <c:pt idx="3225">
                  <c:v>56.270714737220487</c:v>
                </c:pt>
                <c:pt idx="3226">
                  <c:v>56.265271838830806</c:v>
                </c:pt>
                <c:pt idx="3227">
                  <c:v>56.259830229006084</c:v>
                </c:pt>
                <c:pt idx="3228">
                  <c:v>56.254387330616396</c:v>
                </c:pt>
                <c:pt idx="3229">
                  <c:v>56.248944432226715</c:v>
                </c:pt>
                <c:pt idx="3230">
                  <c:v>56.243502822401993</c:v>
                </c:pt>
                <c:pt idx="3231">
                  <c:v>56.238059924012312</c:v>
                </c:pt>
                <c:pt idx="3232">
                  <c:v>56.232617025622631</c:v>
                </c:pt>
                <c:pt idx="3233">
                  <c:v>56.227175415797909</c:v>
                </c:pt>
                <c:pt idx="3234">
                  <c:v>56.221727363148389</c:v>
                </c:pt>
                <c:pt idx="3235">
                  <c:v>56.220078000000001</c:v>
                </c:pt>
                <c:pt idx="3236">
                  <c:v>56.181609052932764</c:v>
                </c:pt>
                <c:pt idx="3237">
                  <c:v>56.204657867461265</c:v>
                </c:pt>
                <c:pt idx="3238">
                  <c:v>56.167767686218404</c:v>
                </c:pt>
                <c:pt idx="3239">
                  <c:v>56.200530643299956</c:v>
                </c:pt>
                <c:pt idx="3240">
                  <c:v>56.193413887219833</c:v>
                </c:pt>
                <c:pt idx="3241">
                  <c:v>56.210815486054827</c:v>
                </c:pt>
                <c:pt idx="3242">
                  <c:v>56.192913557701473</c:v>
                </c:pt>
                <c:pt idx="3243">
                  <c:v>56.197610237720554</c:v>
                </c:pt>
                <c:pt idx="3244">
                  <c:v>56.208248560383872</c:v>
                </c:pt>
                <c:pt idx="3245">
                  <c:v>56.216487372007762</c:v>
                </c:pt>
                <c:pt idx="3246">
                  <c:v>56.224728134569766</c:v>
                </c:pt>
                <c:pt idx="3247">
                  <c:v>56.232976700884194</c:v>
                </c:pt>
                <c:pt idx="3248">
                  <c:v>56.238174000000001</c:v>
                </c:pt>
                <c:pt idx="3249">
                  <c:v>56.235829406737231</c:v>
                </c:pt>
                <c:pt idx="3250">
                  <c:v>56.229596831569239</c:v>
                </c:pt>
                <c:pt idx="3251">
                  <c:v>56.223364256401247</c:v>
                </c:pt>
                <c:pt idx="3252">
                  <c:v>56.217133156748211</c:v>
                </c:pt>
                <c:pt idx="3253">
                  <c:v>56.210900581580219</c:v>
                </c:pt>
                <c:pt idx="3254">
                  <c:v>56.204668006412227</c:v>
                </c:pt>
                <c:pt idx="3255">
                  <c:v>56.198436906759191</c:v>
                </c:pt>
                <c:pt idx="3256">
                  <c:v>56.192204331591199</c:v>
                </c:pt>
                <c:pt idx="3257">
                  <c:v>56.185971756423207</c:v>
                </c:pt>
                <c:pt idx="3258">
                  <c:v>56.179740656770171</c:v>
                </c:pt>
                <c:pt idx="3259">
                  <c:v>56.173502179542361</c:v>
                </c:pt>
                <c:pt idx="3260">
                  <c:v>56.167269604374368</c:v>
                </c:pt>
                <c:pt idx="3261">
                  <c:v>56.161038504721333</c:v>
                </c:pt>
                <c:pt idx="3262">
                  <c:v>56.154805929553341</c:v>
                </c:pt>
                <c:pt idx="3263">
                  <c:v>56.148573354385348</c:v>
                </c:pt>
                <c:pt idx="3264">
                  <c:v>56.142342254732313</c:v>
                </c:pt>
                <c:pt idx="3265">
                  <c:v>56.136109679564321</c:v>
                </c:pt>
                <c:pt idx="3266">
                  <c:v>56.129877104396328</c:v>
                </c:pt>
                <c:pt idx="3267">
                  <c:v>56.123646004743293</c:v>
                </c:pt>
                <c:pt idx="3268">
                  <c:v>56.117413429575301</c:v>
                </c:pt>
                <c:pt idx="3269">
                  <c:v>56.111180854407309</c:v>
                </c:pt>
                <c:pt idx="3270">
                  <c:v>56.104949754754273</c:v>
                </c:pt>
                <c:pt idx="3271">
                  <c:v>56.098717179586281</c:v>
                </c:pt>
                <c:pt idx="3272">
                  <c:v>56.09247870235847</c:v>
                </c:pt>
                <c:pt idx="3273">
                  <c:v>56.086246127190478</c:v>
                </c:pt>
                <c:pt idx="3274">
                  <c:v>56.080015027537442</c:v>
                </c:pt>
                <c:pt idx="3275">
                  <c:v>56.07378245236945</c:v>
                </c:pt>
                <c:pt idx="3276">
                  <c:v>56.067549877201458</c:v>
                </c:pt>
                <c:pt idx="3277">
                  <c:v>56.061318777548422</c:v>
                </c:pt>
                <c:pt idx="3278">
                  <c:v>56.05508620238043</c:v>
                </c:pt>
                <c:pt idx="3279">
                  <c:v>56.048853627212438</c:v>
                </c:pt>
                <c:pt idx="3280">
                  <c:v>56.042622527559402</c:v>
                </c:pt>
                <c:pt idx="3281">
                  <c:v>56.03638995239141</c:v>
                </c:pt>
                <c:pt idx="3282">
                  <c:v>56.030157377223418</c:v>
                </c:pt>
                <c:pt idx="3283">
                  <c:v>56.023926277570382</c:v>
                </c:pt>
                <c:pt idx="3284">
                  <c:v>56.017687800342571</c:v>
                </c:pt>
                <c:pt idx="3285">
                  <c:v>56.011455225174579</c:v>
                </c:pt>
                <c:pt idx="3286">
                  <c:v>56.005224125521543</c:v>
                </c:pt>
                <c:pt idx="3287">
                  <c:v>56.026440295589993</c:v>
                </c:pt>
                <c:pt idx="3288">
                  <c:v>56.015482978779211</c:v>
                </c:pt>
                <c:pt idx="3289">
                  <c:v>55.943130682880309</c:v>
                </c:pt>
                <c:pt idx="3290">
                  <c:v>55.960952336114424</c:v>
                </c:pt>
                <c:pt idx="3291">
                  <c:v>55.948224287553643</c:v>
                </c:pt>
                <c:pt idx="3292">
                  <c:v>55.955371980429597</c:v>
                </c:pt>
                <c:pt idx="3293">
                  <c:v>55.941849023577042</c:v>
                </c:pt>
                <c:pt idx="3294">
                  <c:v>55.943249668335717</c:v>
                </c:pt>
                <c:pt idx="3295">
                  <c:v>55.9742233575179</c:v>
                </c:pt>
                <c:pt idx="3296">
                  <c:v>55.989204233335983</c:v>
                </c:pt>
                <c:pt idx="3297">
                  <c:v>55.995280366807023</c:v>
                </c:pt>
                <c:pt idx="3298">
                  <c:v>56.001350751807422</c:v>
                </c:pt>
                <c:pt idx="3299">
                  <c:v>55.923445208869815</c:v>
                </c:pt>
                <c:pt idx="3300">
                  <c:v>55.88107369368295</c:v>
                </c:pt>
                <c:pt idx="3301">
                  <c:v>55.903395420362422</c:v>
                </c:pt>
                <c:pt idx="3302">
                  <c:v>55.898897064916468</c:v>
                </c:pt>
                <c:pt idx="3303">
                  <c:v>55.880690093117408</c:v>
                </c:pt>
                <c:pt idx="3304">
                  <c:v>55.862476613495467</c:v>
                </c:pt>
                <c:pt idx="3305">
                  <c:v>55.87231084725537</c:v>
                </c:pt>
                <c:pt idx="3306">
                  <c:v>55.904664269349844</c:v>
                </c:pt>
                <c:pt idx="3307">
                  <c:v>55.926819936337623</c:v>
                </c:pt>
                <c:pt idx="3308">
                  <c:v>55.9269664175076</c:v>
                </c:pt>
                <c:pt idx="3309">
                  <c:v>55.922317159635256</c:v>
                </c:pt>
                <c:pt idx="3310">
                  <c:v>55.917672300303948</c:v>
                </c:pt>
                <c:pt idx="3311">
                  <c:v>55.913028540607904</c:v>
                </c:pt>
                <c:pt idx="3312">
                  <c:v>55.863499571360386</c:v>
                </c:pt>
                <c:pt idx="3313">
                  <c:v>55.940689330948977</c:v>
                </c:pt>
                <c:pt idx="3314">
                  <c:v>55.915555600381047</c:v>
                </c:pt>
                <c:pt idx="3315">
                  <c:v>55.895834868144966</c:v>
                </c:pt>
                <c:pt idx="3316">
                  <c:v>55.827023657517898</c:v>
                </c:pt>
                <c:pt idx="3317">
                  <c:v>55.872995890450106</c:v>
                </c:pt>
                <c:pt idx="3318">
                  <c:v>55.893462626609441</c:v>
                </c:pt>
                <c:pt idx="3319">
                  <c:v>55.883264548387096</c:v>
                </c:pt>
                <c:pt idx="3320">
                  <c:v>55.871425287390025</c:v>
                </c:pt>
                <c:pt idx="3321">
                  <c:v>55.859583222873901</c:v>
                </c:pt>
                <c:pt idx="3322">
                  <c:v>55.847729944281525</c:v>
                </c:pt>
                <c:pt idx="3323">
                  <c:v>55.835887879765394</c:v>
                </c:pt>
                <c:pt idx="3324">
                  <c:v>55.82404861876833</c:v>
                </c:pt>
                <c:pt idx="3325">
                  <c:v>55.812206554252199</c:v>
                </c:pt>
                <c:pt idx="3326">
                  <c:v>55.800364489736069</c:v>
                </c:pt>
                <c:pt idx="3327">
                  <c:v>55.788525228739005</c:v>
                </c:pt>
                <c:pt idx="3328">
                  <c:v>55.776683164222874</c:v>
                </c:pt>
                <c:pt idx="3329">
                  <c:v>55.764841099706743</c:v>
                </c:pt>
                <c:pt idx="3330">
                  <c:v>55.753001838709679</c:v>
                </c:pt>
                <c:pt idx="3331">
                  <c:v>55.741159774193548</c:v>
                </c:pt>
                <c:pt idx="3332">
                  <c:v>55.729317709677417</c:v>
                </c:pt>
                <c:pt idx="3333">
                  <c:v>55.717478448680353</c:v>
                </c:pt>
                <c:pt idx="3334">
                  <c:v>55.705625170087977</c:v>
                </c:pt>
                <c:pt idx="3335">
                  <c:v>55.693783105571846</c:v>
                </c:pt>
                <c:pt idx="3336">
                  <c:v>55.681943844574782</c:v>
                </c:pt>
                <c:pt idx="3337">
                  <c:v>55.670101780058651</c:v>
                </c:pt>
                <c:pt idx="3338">
                  <c:v>55.659283000000002</c:v>
                </c:pt>
                <c:pt idx="3339">
                  <c:v>55.659283000000002</c:v>
                </c:pt>
                <c:pt idx="3340">
                  <c:v>55.659283000000002</c:v>
                </c:pt>
                <c:pt idx="3341">
                  <c:v>55.663195233412893</c:v>
                </c:pt>
                <c:pt idx="3342">
                  <c:v>55.693372849785412</c:v>
                </c:pt>
                <c:pt idx="3343">
                  <c:v>55.672933109788048</c:v>
                </c:pt>
                <c:pt idx="3344">
                  <c:v>55.636521807159909</c:v>
                </c:pt>
                <c:pt idx="3345">
                  <c:v>55.597588310443491</c:v>
                </c:pt>
                <c:pt idx="3346">
                  <c:v>55.550750999999998</c:v>
                </c:pt>
                <c:pt idx="3347">
                  <c:v>55.549840852455887</c:v>
                </c:pt>
                <c:pt idx="3348">
                  <c:v>55.543767450834522</c:v>
                </c:pt>
                <c:pt idx="3349">
                  <c:v>55.537695487044985</c:v>
                </c:pt>
                <c:pt idx="3350">
                  <c:v>55.531622085423621</c:v>
                </c:pt>
                <c:pt idx="3351">
                  <c:v>55.495184551359081</c:v>
                </c:pt>
                <c:pt idx="3352">
                  <c:v>55.489111149737717</c:v>
                </c:pt>
                <c:pt idx="3353">
                  <c:v>55.483039185948179</c:v>
                </c:pt>
                <c:pt idx="3354">
                  <c:v>55.476960032999521</c:v>
                </c:pt>
                <c:pt idx="3355">
                  <c:v>55.470886631378157</c:v>
                </c:pt>
                <c:pt idx="3356">
                  <c:v>55.464814667588612</c:v>
                </c:pt>
                <c:pt idx="3357">
                  <c:v>55.455635561562275</c:v>
                </c:pt>
                <c:pt idx="3358">
                  <c:v>55.442207000000003</c:v>
                </c:pt>
                <c:pt idx="3359">
                  <c:v>55.452015912649166</c:v>
                </c:pt>
                <c:pt idx="3360">
                  <c:v>55.514564999999997</c:v>
                </c:pt>
                <c:pt idx="3361">
                  <c:v>55.496474999999997</c:v>
                </c:pt>
                <c:pt idx="3362">
                  <c:v>55.545543255944928</c:v>
                </c:pt>
                <c:pt idx="3363">
                  <c:v>55.478386</c:v>
                </c:pt>
                <c:pt idx="3364">
                  <c:v>55.516199295</c:v>
                </c:pt>
                <c:pt idx="3365">
                  <c:v>55.565240212140175</c:v>
                </c:pt>
                <c:pt idx="3366">
                  <c:v>55.535227538288829</c:v>
                </c:pt>
                <c:pt idx="3367">
                  <c:v>55.54328944310695</c:v>
                </c:pt>
                <c:pt idx="3368">
                  <c:v>55.551343720768202</c:v>
                </c:pt>
                <c:pt idx="3369">
                  <c:v>55.559396091640224</c:v>
                </c:pt>
                <c:pt idx="3370">
                  <c:v>55.567450369301469</c:v>
                </c:pt>
                <c:pt idx="3371">
                  <c:v>55.575504646962713</c:v>
                </c:pt>
                <c:pt idx="3372">
                  <c:v>55.583557017834742</c:v>
                </c:pt>
                <c:pt idx="3373">
                  <c:v>55.591611295495987</c:v>
                </c:pt>
                <c:pt idx="3374">
                  <c:v>55.599665573157232</c:v>
                </c:pt>
                <c:pt idx="3375">
                  <c:v>55.607717944029261</c:v>
                </c:pt>
                <c:pt idx="3376">
                  <c:v>55.615772221690506</c:v>
                </c:pt>
                <c:pt idx="3377">
                  <c:v>55.62382649935175</c:v>
                </c:pt>
                <c:pt idx="3378">
                  <c:v>55.631878870223773</c:v>
                </c:pt>
                <c:pt idx="3379">
                  <c:v>55.639940775041893</c:v>
                </c:pt>
                <c:pt idx="3380">
                  <c:v>55.647995052703145</c:v>
                </c:pt>
                <c:pt idx="3381">
                  <c:v>55.656047423575167</c:v>
                </c:pt>
                <c:pt idx="3382">
                  <c:v>55.664101701236412</c:v>
                </c:pt>
                <c:pt idx="3383">
                  <c:v>55.672155978897656</c:v>
                </c:pt>
                <c:pt idx="3384">
                  <c:v>55.680208349769686</c:v>
                </c:pt>
                <c:pt idx="3385">
                  <c:v>55.68826262743093</c:v>
                </c:pt>
                <c:pt idx="3386">
                  <c:v>55.696316905092175</c:v>
                </c:pt>
                <c:pt idx="3387">
                  <c:v>55.704369275964204</c:v>
                </c:pt>
                <c:pt idx="3388">
                  <c:v>55.712423553625449</c:v>
                </c:pt>
                <c:pt idx="3389">
                  <c:v>55.720477831286694</c:v>
                </c:pt>
                <c:pt idx="3390">
                  <c:v>55.728530202158716</c:v>
                </c:pt>
                <c:pt idx="3391">
                  <c:v>55.73658447981996</c:v>
                </c:pt>
                <c:pt idx="3392">
                  <c:v>55.744646384638088</c:v>
                </c:pt>
                <c:pt idx="3393">
                  <c:v>55.752700662299333</c:v>
                </c:pt>
                <c:pt idx="3394">
                  <c:v>55.760753033171355</c:v>
                </c:pt>
                <c:pt idx="3395">
                  <c:v>55.768807310832599</c:v>
                </c:pt>
                <c:pt idx="3396">
                  <c:v>55.776861588493844</c:v>
                </c:pt>
                <c:pt idx="3397">
                  <c:v>55.784913959365873</c:v>
                </c:pt>
                <c:pt idx="3398">
                  <c:v>55.792968237027118</c:v>
                </c:pt>
                <c:pt idx="3399">
                  <c:v>55.801022514688363</c:v>
                </c:pt>
                <c:pt idx="3400">
                  <c:v>55.809074885560392</c:v>
                </c:pt>
                <c:pt idx="3401">
                  <c:v>55.817129163221637</c:v>
                </c:pt>
                <c:pt idx="3402">
                  <c:v>55.825183440882881</c:v>
                </c:pt>
                <c:pt idx="3403">
                  <c:v>55.833235811754903</c:v>
                </c:pt>
                <c:pt idx="3404">
                  <c:v>55.841297716573031</c:v>
                </c:pt>
                <c:pt idx="3405">
                  <c:v>55.849351994234276</c:v>
                </c:pt>
                <c:pt idx="3406">
                  <c:v>55.857404365106298</c:v>
                </c:pt>
                <c:pt idx="3407">
                  <c:v>55.865458642767543</c:v>
                </c:pt>
                <c:pt idx="3408">
                  <c:v>55.873512920428787</c:v>
                </c:pt>
                <c:pt idx="3409">
                  <c:v>55.881565291300817</c:v>
                </c:pt>
                <c:pt idx="3410">
                  <c:v>55.889619568962061</c:v>
                </c:pt>
                <c:pt idx="3411">
                  <c:v>55.894458999999998</c:v>
                </c:pt>
                <c:pt idx="3412">
                  <c:v>55.879664773724365</c:v>
                </c:pt>
                <c:pt idx="3413">
                  <c:v>55.858280000000001</c:v>
                </c:pt>
                <c:pt idx="3414">
                  <c:v>55.850628620410106</c:v>
                </c:pt>
                <c:pt idx="3415">
                  <c:v>55.879073722460653</c:v>
                </c:pt>
                <c:pt idx="3416">
                  <c:v>55.883212767580453</c:v>
                </c:pt>
                <c:pt idx="3417">
                  <c:v>55.830150181688126</c:v>
                </c:pt>
                <c:pt idx="3418">
                  <c:v>55.832013426323321</c:v>
                </c:pt>
                <c:pt idx="3419">
                  <c:v>55.805496523241956</c:v>
                </c:pt>
                <c:pt idx="3420">
                  <c:v>55.785915000000003</c:v>
                </c:pt>
                <c:pt idx="3421">
                  <c:v>55.785915000000003</c:v>
                </c:pt>
                <c:pt idx="3422">
                  <c:v>55.785915000000003</c:v>
                </c:pt>
                <c:pt idx="3423">
                  <c:v>55.785915000000003</c:v>
                </c:pt>
                <c:pt idx="3424">
                  <c:v>55.785915000000003</c:v>
                </c:pt>
                <c:pt idx="3425">
                  <c:v>55.771754266746129</c:v>
                </c:pt>
                <c:pt idx="3426">
                  <c:v>55.75353681139724</c:v>
                </c:pt>
                <c:pt idx="3427">
                  <c:v>55.735317622317602</c:v>
                </c:pt>
                <c:pt idx="3428">
                  <c:v>55.731647000000002</c:v>
                </c:pt>
                <c:pt idx="3429">
                  <c:v>55.731647000000002</c:v>
                </c:pt>
                <c:pt idx="3430">
                  <c:v>55.731647000000002</c:v>
                </c:pt>
                <c:pt idx="3431">
                  <c:v>55.731647000000002</c:v>
                </c:pt>
                <c:pt idx="3432">
                  <c:v>55.731647000000002</c:v>
                </c:pt>
                <c:pt idx="3433">
                  <c:v>55.731647000000002</c:v>
                </c:pt>
                <c:pt idx="3434">
                  <c:v>55.731647000000002</c:v>
                </c:pt>
                <c:pt idx="3435">
                  <c:v>55.731647000000002</c:v>
                </c:pt>
                <c:pt idx="3436">
                  <c:v>55.731647000000002</c:v>
                </c:pt>
                <c:pt idx="3437">
                  <c:v>55.731647000000002</c:v>
                </c:pt>
                <c:pt idx="3438">
                  <c:v>55.731647000000002</c:v>
                </c:pt>
                <c:pt idx="3439">
                  <c:v>55.731647000000002</c:v>
                </c:pt>
                <c:pt idx="3440">
                  <c:v>55.731647000000002</c:v>
                </c:pt>
                <c:pt idx="3441">
                  <c:v>55.731647000000002</c:v>
                </c:pt>
                <c:pt idx="3442">
                  <c:v>55.731647000000002</c:v>
                </c:pt>
                <c:pt idx="3443">
                  <c:v>55.731647000000002</c:v>
                </c:pt>
                <c:pt idx="3444">
                  <c:v>55.731647000000002</c:v>
                </c:pt>
                <c:pt idx="3445">
                  <c:v>55.731647000000002</c:v>
                </c:pt>
                <c:pt idx="3446">
                  <c:v>55.731647000000002</c:v>
                </c:pt>
                <c:pt idx="3447">
                  <c:v>55.731647000000002</c:v>
                </c:pt>
                <c:pt idx="3448">
                  <c:v>55.731647000000002</c:v>
                </c:pt>
                <c:pt idx="3449">
                  <c:v>55.731647000000002</c:v>
                </c:pt>
                <c:pt idx="3450">
                  <c:v>55.731647000000002</c:v>
                </c:pt>
                <c:pt idx="3451">
                  <c:v>55.731647000000002</c:v>
                </c:pt>
                <c:pt idx="3452">
                  <c:v>55.731647000000002</c:v>
                </c:pt>
                <c:pt idx="3453">
                  <c:v>55.731647000000002</c:v>
                </c:pt>
                <c:pt idx="3454">
                  <c:v>55.731647000000002</c:v>
                </c:pt>
                <c:pt idx="3455">
                  <c:v>55.731647000000002</c:v>
                </c:pt>
                <c:pt idx="3456">
                  <c:v>55.731647000000002</c:v>
                </c:pt>
                <c:pt idx="3457">
                  <c:v>55.731647000000002</c:v>
                </c:pt>
                <c:pt idx="3458">
                  <c:v>55.731647000000002</c:v>
                </c:pt>
                <c:pt idx="3459">
                  <c:v>55.731647000000002</c:v>
                </c:pt>
                <c:pt idx="3460">
                  <c:v>55.731647000000002</c:v>
                </c:pt>
                <c:pt idx="3461">
                  <c:v>55.731647000000002</c:v>
                </c:pt>
                <c:pt idx="3462">
                  <c:v>55.731647000000002</c:v>
                </c:pt>
                <c:pt idx="3463">
                  <c:v>55.731647000000002</c:v>
                </c:pt>
                <c:pt idx="3464">
                  <c:v>55.731647000000002</c:v>
                </c:pt>
                <c:pt idx="3465">
                  <c:v>55.731647000000002</c:v>
                </c:pt>
                <c:pt idx="3466">
                  <c:v>55.731647000000002</c:v>
                </c:pt>
                <c:pt idx="3467">
                  <c:v>55.731647000000002</c:v>
                </c:pt>
                <c:pt idx="3468">
                  <c:v>55.731647000000002</c:v>
                </c:pt>
                <c:pt idx="3469">
                  <c:v>55.731647000000002</c:v>
                </c:pt>
                <c:pt idx="3470">
                  <c:v>55.731647000000002</c:v>
                </c:pt>
                <c:pt idx="3471">
                  <c:v>55.731647000000002</c:v>
                </c:pt>
                <c:pt idx="3472">
                  <c:v>55.731647000000002</c:v>
                </c:pt>
                <c:pt idx="3473">
                  <c:v>55.731647000000002</c:v>
                </c:pt>
                <c:pt idx="3474">
                  <c:v>55.731647000000002</c:v>
                </c:pt>
                <c:pt idx="3475">
                  <c:v>55.736598536957558</c:v>
                </c:pt>
                <c:pt idx="3476">
                  <c:v>55.77043109203624</c:v>
                </c:pt>
                <c:pt idx="3477">
                  <c:v>55.785915000000003</c:v>
                </c:pt>
                <c:pt idx="3478">
                  <c:v>55.785915000000003</c:v>
                </c:pt>
                <c:pt idx="3479">
                  <c:v>55.782913105865525</c:v>
                </c:pt>
                <c:pt idx="3480">
                  <c:v>55.783480256019068</c:v>
                </c:pt>
                <c:pt idx="3481">
                  <c:v>55.851775896041964</c:v>
                </c:pt>
                <c:pt idx="3482">
                  <c:v>55.818719060562707</c:v>
                </c:pt>
                <c:pt idx="3483">
                  <c:v>55.814536549463647</c:v>
                </c:pt>
                <c:pt idx="3484">
                  <c:v>55.856960675819657</c:v>
                </c:pt>
                <c:pt idx="3485">
                  <c:v>55.850342118411362</c:v>
                </c:pt>
                <c:pt idx="3486">
                  <c:v>55.843723561003074</c:v>
                </c:pt>
                <c:pt idx="3487">
                  <c:v>55.83710657048811</c:v>
                </c:pt>
                <c:pt idx="3488">
                  <c:v>55.830488013079822</c:v>
                </c:pt>
                <c:pt idx="3489">
                  <c:v>55.823869455671534</c:v>
                </c:pt>
                <c:pt idx="3490">
                  <c:v>55.825439032514268</c:v>
                </c:pt>
                <c:pt idx="3491">
                  <c:v>55.829993354110478</c:v>
                </c:pt>
                <c:pt idx="3492">
                  <c:v>55.83455198851123</c:v>
                </c:pt>
                <c:pt idx="3493">
                  <c:v>55.839106310107439</c:v>
                </c:pt>
                <c:pt idx="3494">
                  <c:v>55.843659553502512</c:v>
                </c:pt>
                <c:pt idx="3495">
                  <c:v>55.848213875098722</c:v>
                </c:pt>
                <c:pt idx="3496">
                  <c:v>55.852767118493794</c:v>
                </c:pt>
                <c:pt idx="3497">
                  <c:v>55.857321440090004</c:v>
                </c:pt>
                <c:pt idx="3498">
                  <c:v>55.861875761686214</c:v>
                </c:pt>
                <c:pt idx="3499">
                  <c:v>55.866429005081287</c:v>
                </c:pt>
                <c:pt idx="3500">
                  <c:v>55.870983326677496</c:v>
                </c:pt>
                <c:pt idx="3501">
                  <c:v>55.875537648273699</c:v>
                </c:pt>
                <c:pt idx="3502">
                  <c:v>55.880090891668779</c:v>
                </c:pt>
                <c:pt idx="3503">
                  <c:v>55.884645213264982</c:v>
                </c:pt>
                <c:pt idx="3504">
                  <c:v>55.964399922746786</c:v>
                </c:pt>
                <c:pt idx="3505">
                  <c:v>55.935235872436813</c:v>
                </c:pt>
                <c:pt idx="3506">
                  <c:v>55.946559771632899</c:v>
                </c:pt>
                <c:pt idx="3507">
                  <c:v>55.964779493562233</c:v>
                </c:pt>
                <c:pt idx="3508">
                  <c:v>55.966824000000003</c:v>
                </c:pt>
                <c:pt idx="3509">
                  <c:v>55.934217735574627</c:v>
                </c:pt>
                <c:pt idx="3510">
                  <c:v>55.897787893444573</c:v>
                </c:pt>
                <c:pt idx="3511">
                  <c:v>55.89891444761215</c:v>
                </c:pt>
                <c:pt idx="3512">
                  <c:v>55.90381927187947</c:v>
                </c:pt>
                <c:pt idx="3513">
                  <c:v>55.908728740866742</c:v>
                </c:pt>
                <c:pt idx="3514">
                  <c:v>55.913632403954075</c:v>
                </c:pt>
                <c:pt idx="3515">
                  <c:v>55.918537228221396</c:v>
                </c:pt>
                <c:pt idx="3516">
                  <c:v>55.923442052488717</c:v>
                </c:pt>
                <c:pt idx="3517">
                  <c:v>55.92834571557605</c:v>
                </c:pt>
                <c:pt idx="3518">
                  <c:v>55.933250539843378</c:v>
                </c:pt>
                <c:pt idx="3519">
                  <c:v>55.938155364110699</c:v>
                </c:pt>
                <c:pt idx="3520">
                  <c:v>55.943059027198032</c:v>
                </c:pt>
                <c:pt idx="3521">
                  <c:v>55.947963851465353</c:v>
                </c:pt>
                <c:pt idx="3522">
                  <c:v>55.952868675732674</c:v>
                </c:pt>
                <c:pt idx="3523">
                  <c:v>55.957772338820014</c:v>
                </c:pt>
                <c:pt idx="3524">
                  <c:v>55.962677163087335</c:v>
                </c:pt>
                <c:pt idx="3525">
                  <c:v>55.967586632074607</c:v>
                </c:pt>
                <c:pt idx="3526">
                  <c:v>55.972491456341928</c:v>
                </c:pt>
                <c:pt idx="3527">
                  <c:v>55.977395119429261</c:v>
                </c:pt>
                <c:pt idx="3528">
                  <c:v>55.982299943696582</c:v>
                </c:pt>
                <c:pt idx="3529">
                  <c:v>55.987204767963902</c:v>
                </c:pt>
                <c:pt idx="3530">
                  <c:v>55.992108431051243</c:v>
                </c:pt>
                <c:pt idx="3531">
                  <c:v>55.997013255318564</c:v>
                </c:pt>
                <c:pt idx="3532">
                  <c:v>56.001918079585884</c:v>
                </c:pt>
                <c:pt idx="3533">
                  <c:v>56.006821742673218</c:v>
                </c:pt>
                <c:pt idx="3534">
                  <c:v>56.011726566940538</c:v>
                </c:pt>
                <c:pt idx="3535">
                  <c:v>56.016631391207866</c:v>
                </c:pt>
                <c:pt idx="3536">
                  <c:v>56.026069683357179</c:v>
                </c:pt>
                <c:pt idx="3537">
                  <c:v>56.073565978540771</c:v>
                </c:pt>
                <c:pt idx="3538">
                  <c:v>56.053393789749698</c:v>
                </c:pt>
                <c:pt idx="3539">
                  <c:v>56.025202665236051</c:v>
                </c:pt>
                <c:pt idx="3540">
                  <c:v>56.055079275393418</c:v>
                </c:pt>
                <c:pt idx="3541">
                  <c:v>56.036861435518475</c:v>
                </c:pt>
                <c:pt idx="3542">
                  <c:v>56.02352488245112</c:v>
                </c:pt>
                <c:pt idx="3543">
                  <c:v>56.039177000000002</c:v>
                </c:pt>
                <c:pt idx="3544">
                  <c:v>56.039177000000002</c:v>
                </c:pt>
                <c:pt idx="3545">
                  <c:v>56.039550241225925</c:v>
                </c:pt>
                <c:pt idx="3546">
                  <c:v>56.041960900153008</c:v>
                </c:pt>
                <c:pt idx="3547">
                  <c:v>56.044371559080084</c:v>
                </c:pt>
                <c:pt idx="3548">
                  <c:v>56.046781647301927</c:v>
                </c:pt>
                <c:pt idx="3549">
                  <c:v>56.049192306229003</c:v>
                </c:pt>
                <c:pt idx="3550">
                  <c:v>56.051605247977037</c:v>
                </c:pt>
                <c:pt idx="3551">
                  <c:v>56.054015906904112</c:v>
                </c:pt>
                <c:pt idx="3552">
                  <c:v>56.056425995125956</c:v>
                </c:pt>
                <c:pt idx="3553">
                  <c:v>56.058836654053032</c:v>
                </c:pt>
                <c:pt idx="3554">
                  <c:v>56.061247312980115</c:v>
                </c:pt>
                <c:pt idx="3555">
                  <c:v>56.063657401201951</c:v>
                </c:pt>
                <c:pt idx="3556">
                  <c:v>56.066068060129027</c:v>
                </c:pt>
                <c:pt idx="3557">
                  <c:v>56.06847871905611</c:v>
                </c:pt>
                <c:pt idx="3558">
                  <c:v>56.070888807277946</c:v>
                </c:pt>
                <c:pt idx="3559">
                  <c:v>56.073299466205029</c:v>
                </c:pt>
                <c:pt idx="3560">
                  <c:v>56.075710125132105</c:v>
                </c:pt>
                <c:pt idx="3561">
                  <c:v>56.078120213353948</c:v>
                </c:pt>
                <c:pt idx="3562">
                  <c:v>56.080530872281024</c:v>
                </c:pt>
                <c:pt idx="3563">
                  <c:v>56.082943814029058</c:v>
                </c:pt>
                <c:pt idx="3564">
                  <c:v>56.085353902250894</c:v>
                </c:pt>
                <c:pt idx="3565">
                  <c:v>56.087764561177977</c:v>
                </c:pt>
                <c:pt idx="3566">
                  <c:v>56.090175220105053</c:v>
                </c:pt>
                <c:pt idx="3567">
                  <c:v>56.092585308326896</c:v>
                </c:pt>
                <c:pt idx="3568">
                  <c:v>56.094995967253972</c:v>
                </c:pt>
                <c:pt idx="3569">
                  <c:v>56.097406626181048</c:v>
                </c:pt>
                <c:pt idx="3570">
                  <c:v>56.099816714402891</c:v>
                </c:pt>
                <c:pt idx="3571">
                  <c:v>56.102227373329967</c:v>
                </c:pt>
                <c:pt idx="3572">
                  <c:v>56.10463803225705</c:v>
                </c:pt>
                <c:pt idx="3573">
                  <c:v>56.107048120478886</c:v>
                </c:pt>
                <c:pt idx="3574">
                  <c:v>56.109458779405969</c:v>
                </c:pt>
                <c:pt idx="3575">
                  <c:v>56.111871721153996</c:v>
                </c:pt>
                <c:pt idx="3576">
                  <c:v>56.114282380081079</c:v>
                </c:pt>
                <c:pt idx="3577">
                  <c:v>56.121513786157074</c:v>
                </c:pt>
                <c:pt idx="3578">
                  <c:v>56.123923874378917</c:v>
                </c:pt>
                <c:pt idx="3579">
                  <c:v>56.126334533305993</c:v>
                </c:pt>
                <c:pt idx="3580">
                  <c:v>56.128745192233069</c:v>
                </c:pt>
                <c:pt idx="3581">
                  <c:v>56.131155280454912</c:v>
                </c:pt>
                <c:pt idx="3582">
                  <c:v>56.133565939381988</c:v>
                </c:pt>
                <c:pt idx="3583">
                  <c:v>56.135976598309071</c:v>
                </c:pt>
                <c:pt idx="3584">
                  <c:v>56.138386686530907</c:v>
                </c:pt>
                <c:pt idx="3585">
                  <c:v>56.14079734545799</c:v>
                </c:pt>
                <c:pt idx="3586">
                  <c:v>56.143210287206017</c:v>
                </c:pt>
                <c:pt idx="3587">
                  <c:v>56.14562037542786</c:v>
                </c:pt>
                <c:pt idx="3588">
                  <c:v>56.145369378874584</c:v>
                </c:pt>
                <c:pt idx="3589">
                  <c:v>56.134589980929682</c:v>
                </c:pt>
                <c:pt idx="3590">
                  <c:v>56.155406596566522</c:v>
                </c:pt>
                <c:pt idx="3591">
                  <c:v>56.098912492846921</c:v>
                </c:pt>
                <c:pt idx="3592">
                  <c:v>56.126772118712758</c:v>
                </c:pt>
                <c:pt idx="3593">
                  <c:v>56.114522328803055</c:v>
                </c:pt>
                <c:pt idx="3594">
                  <c:v>56.13274072079161</c:v>
                </c:pt>
                <c:pt idx="3595">
                  <c:v>56.14448165935638</c:v>
                </c:pt>
                <c:pt idx="3596">
                  <c:v>56.139710821649977</c:v>
                </c:pt>
                <c:pt idx="3597">
                  <c:v>56.182372993169963</c:v>
                </c:pt>
                <c:pt idx="3598">
                  <c:v>56.174397768352449</c:v>
                </c:pt>
                <c:pt idx="3599">
                  <c:v>56.166430088686127</c:v>
                </c:pt>
                <c:pt idx="3600">
                  <c:v>56.15846429530761</c:v>
                </c:pt>
                <c:pt idx="3601">
                  <c:v>56.150496615641295</c:v>
                </c:pt>
                <c:pt idx="3602">
                  <c:v>56.100247835995233</c:v>
                </c:pt>
                <c:pt idx="3603">
                  <c:v>56.087350964234624</c:v>
                </c:pt>
                <c:pt idx="3604">
                  <c:v>56.105572386266097</c:v>
                </c:pt>
                <c:pt idx="3605">
                  <c:v>56.099295134684148</c:v>
                </c:pt>
                <c:pt idx="3606">
                  <c:v>56.105822557939916</c:v>
                </c:pt>
                <c:pt idx="3607">
                  <c:v>56.136540532188839</c:v>
                </c:pt>
                <c:pt idx="3608">
                  <c:v>56.135094352324195</c:v>
                </c:pt>
                <c:pt idx="3609">
                  <c:v>56.13021049446489</c:v>
                </c:pt>
                <c:pt idx="3610">
                  <c:v>56.131038567746238</c:v>
                </c:pt>
                <c:pt idx="3611">
                  <c:v>56.131867425187892</c:v>
                </c:pt>
                <c:pt idx="3612">
                  <c:v>56.13269530242917</c:v>
                </c:pt>
                <c:pt idx="3613">
                  <c:v>56.133523375710517</c:v>
                </c:pt>
                <c:pt idx="3614">
                  <c:v>56.134351448991872</c:v>
                </c:pt>
                <c:pt idx="3615">
                  <c:v>56.135179326233143</c:v>
                </c:pt>
                <c:pt idx="3616">
                  <c:v>56.136007399514497</c:v>
                </c:pt>
                <c:pt idx="3617">
                  <c:v>56.136835472795845</c:v>
                </c:pt>
                <c:pt idx="3618">
                  <c:v>56.137663350037123</c:v>
                </c:pt>
                <c:pt idx="3619">
                  <c:v>56.13849142331847</c:v>
                </c:pt>
                <c:pt idx="3620">
                  <c:v>56.139319496599825</c:v>
                </c:pt>
                <c:pt idx="3621">
                  <c:v>56.140147373841096</c:v>
                </c:pt>
                <c:pt idx="3622">
                  <c:v>56.14097544712245</c:v>
                </c:pt>
                <c:pt idx="3623">
                  <c:v>56.141804304564104</c:v>
                </c:pt>
                <c:pt idx="3624">
                  <c:v>56.14346025508673</c:v>
                </c:pt>
                <c:pt idx="3625">
                  <c:v>56.144288328368077</c:v>
                </c:pt>
                <c:pt idx="3626">
                  <c:v>56.145116401649432</c:v>
                </c:pt>
                <c:pt idx="3627">
                  <c:v>56.145944278890703</c:v>
                </c:pt>
                <c:pt idx="3628">
                  <c:v>56.146772352172057</c:v>
                </c:pt>
                <c:pt idx="3629">
                  <c:v>56.147600425453405</c:v>
                </c:pt>
                <c:pt idx="3630">
                  <c:v>56.148428302694683</c:v>
                </c:pt>
                <c:pt idx="3631">
                  <c:v>56.14925637597603</c:v>
                </c:pt>
                <c:pt idx="3632">
                  <c:v>56.150084449257378</c:v>
                </c:pt>
                <c:pt idx="3633">
                  <c:v>56.150912326498656</c:v>
                </c:pt>
                <c:pt idx="3634">
                  <c:v>56.151740399780003</c:v>
                </c:pt>
                <c:pt idx="3635">
                  <c:v>56.152569257221664</c:v>
                </c:pt>
                <c:pt idx="3636">
                  <c:v>56.153397134462935</c:v>
                </c:pt>
                <c:pt idx="3637">
                  <c:v>56.15422520774429</c:v>
                </c:pt>
                <c:pt idx="3638">
                  <c:v>56.155053281025637</c:v>
                </c:pt>
                <c:pt idx="3639">
                  <c:v>56.155881158266908</c:v>
                </c:pt>
                <c:pt idx="3640">
                  <c:v>56.156709231548263</c:v>
                </c:pt>
                <c:pt idx="3641">
                  <c:v>56.15753730482961</c:v>
                </c:pt>
                <c:pt idx="3642">
                  <c:v>56.158365182070888</c:v>
                </c:pt>
                <c:pt idx="3643">
                  <c:v>56.159193255352235</c:v>
                </c:pt>
                <c:pt idx="3644">
                  <c:v>56.16002132863359</c:v>
                </c:pt>
                <c:pt idx="3645">
                  <c:v>56.160849205874861</c:v>
                </c:pt>
                <c:pt idx="3646">
                  <c:v>56.161677279156216</c:v>
                </c:pt>
                <c:pt idx="3647">
                  <c:v>56.162506136597869</c:v>
                </c:pt>
                <c:pt idx="3648">
                  <c:v>56.163334209879217</c:v>
                </c:pt>
                <c:pt idx="3649">
                  <c:v>56.164162087120495</c:v>
                </c:pt>
                <c:pt idx="3650">
                  <c:v>56.164990160401842</c:v>
                </c:pt>
                <c:pt idx="3651">
                  <c:v>56.16581</c:v>
                </c:pt>
                <c:pt idx="3652">
                  <c:v>56.165197673659115</c:v>
                </c:pt>
                <c:pt idx="3653">
                  <c:v>56.130924943729141</c:v>
                </c:pt>
                <c:pt idx="3654">
                  <c:v>56.183898999999997</c:v>
                </c:pt>
                <c:pt idx="3655">
                  <c:v>56.164244278443114</c:v>
                </c:pt>
                <c:pt idx="3656">
                  <c:v>56.164879657142855</c:v>
                </c:pt>
                <c:pt idx="3657">
                  <c:v>56.196621307566687</c:v>
                </c:pt>
                <c:pt idx="3658">
                  <c:v>56.13282704101097</c:v>
                </c:pt>
                <c:pt idx="3659">
                  <c:v>56.181510064839088</c:v>
                </c:pt>
                <c:pt idx="3660">
                  <c:v>56.147690857248286</c:v>
                </c:pt>
                <c:pt idx="3661">
                  <c:v>56.14729385776279</c:v>
                </c:pt>
                <c:pt idx="3662">
                  <c:v>56.146896764268412</c:v>
                </c:pt>
                <c:pt idx="3663">
                  <c:v>56.146499670774041</c:v>
                </c:pt>
                <c:pt idx="3664">
                  <c:v>56.146102671288546</c:v>
                </c:pt>
                <c:pt idx="3665">
                  <c:v>56.145705577794175</c:v>
                </c:pt>
                <c:pt idx="3666">
                  <c:v>56.145308484299804</c:v>
                </c:pt>
                <c:pt idx="3667">
                  <c:v>56.144911484814308</c:v>
                </c:pt>
                <c:pt idx="3668">
                  <c:v>56.144514391319937</c:v>
                </c:pt>
                <c:pt idx="3669">
                  <c:v>56.144117297825566</c:v>
                </c:pt>
                <c:pt idx="3670">
                  <c:v>56.143720298340071</c:v>
                </c:pt>
                <c:pt idx="3671">
                  <c:v>56.1433232048457</c:v>
                </c:pt>
                <c:pt idx="3672">
                  <c:v>56.142925735315821</c:v>
                </c:pt>
                <c:pt idx="3673">
                  <c:v>56.14252864182145</c:v>
                </c:pt>
                <c:pt idx="3674">
                  <c:v>56.142131642335954</c:v>
                </c:pt>
                <c:pt idx="3675">
                  <c:v>56.141734548841583</c:v>
                </c:pt>
                <c:pt idx="3676">
                  <c:v>56.141337455347212</c:v>
                </c:pt>
                <c:pt idx="3677">
                  <c:v>56.140940455861717</c:v>
                </c:pt>
                <c:pt idx="3678">
                  <c:v>56.138160989418871</c:v>
                </c:pt>
                <c:pt idx="3679">
                  <c:v>56.137763519888992</c:v>
                </c:pt>
                <c:pt idx="3680">
                  <c:v>56.137366520403496</c:v>
                </c:pt>
                <c:pt idx="3681">
                  <c:v>56.136969426909126</c:v>
                </c:pt>
                <c:pt idx="3682">
                  <c:v>56.136572333414755</c:v>
                </c:pt>
                <c:pt idx="3683">
                  <c:v>56.136175333929259</c:v>
                </c:pt>
                <c:pt idx="3684">
                  <c:v>56.135778240434888</c:v>
                </c:pt>
                <c:pt idx="3685">
                  <c:v>56.135381146940517</c:v>
                </c:pt>
                <c:pt idx="3686">
                  <c:v>56.134984147455022</c:v>
                </c:pt>
                <c:pt idx="3687">
                  <c:v>56.134587053960651</c:v>
                </c:pt>
                <c:pt idx="3688">
                  <c:v>56.13418996046628</c:v>
                </c:pt>
                <c:pt idx="3689">
                  <c:v>56.133792960980784</c:v>
                </c:pt>
                <c:pt idx="3690">
                  <c:v>56.133395867486414</c:v>
                </c:pt>
                <c:pt idx="3691">
                  <c:v>56.132998397956534</c:v>
                </c:pt>
                <c:pt idx="3692">
                  <c:v>56.132601304462163</c:v>
                </c:pt>
                <c:pt idx="3693">
                  <c:v>56.132204304976668</c:v>
                </c:pt>
                <c:pt idx="3694">
                  <c:v>56.131807211482297</c:v>
                </c:pt>
                <c:pt idx="3695">
                  <c:v>56.131410117987926</c:v>
                </c:pt>
                <c:pt idx="3696">
                  <c:v>56.13101311850243</c:v>
                </c:pt>
                <c:pt idx="3697">
                  <c:v>56.130616025008059</c:v>
                </c:pt>
                <c:pt idx="3698">
                  <c:v>56.130218931513689</c:v>
                </c:pt>
                <c:pt idx="3699">
                  <c:v>56.129821932028193</c:v>
                </c:pt>
                <c:pt idx="3700">
                  <c:v>56.148548631616599</c:v>
                </c:pt>
                <c:pt idx="3701">
                  <c:v>56.16581</c:v>
                </c:pt>
                <c:pt idx="3702">
                  <c:v>56.175523025274202</c:v>
                </c:pt>
                <c:pt idx="3703">
                  <c:v>56.174058928963049</c:v>
                </c:pt>
                <c:pt idx="3704">
                  <c:v>56.155824699570815</c:v>
                </c:pt>
                <c:pt idx="3705">
                  <c:v>56.157830386266092</c:v>
                </c:pt>
                <c:pt idx="3706">
                  <c:v>56.16581</c:v>
                </c:pt>
                <c:pt idx="3707">
                  <c:v>56.186538596566521</c:v>
                </c:pt>
                <c:pt idx="3708">
                  <c:v>56.181009245588939</c:v>
                </c:pt>
                <c:pt idx="3709">
                  <c:v>56.173288180322366</c:v>
                </c:pt>
                <c:pt idx="3710">
                  <c:v>56.186118332102083</c:v>
                </c:pt>
                <c:pt idx="3711">
                  <c:v>56.198945446440568</c:v>
                </c:pt>
                <c:pt idx="3712">
                  <c:v>56.211775598220285</c:v>
                </c:pt>
                <c:pt idx="3713">
                  <c:v>56.224605750000002</c:v>
                </c:pt>
                <c:pt idx="3714">
                  <c:v>56.23743286433848</c:v>
                </c:pt>
                <c:pt idx="3715">
                  <c:v>56.135169436337627</c:v>
                </c:pt>
                <c:pt idx="3716">
                  <c:v>56.129631000000003</c:v>
                </c:pt>
                <c:pt idx="3717">
                  <c:v>56.216821562947068</c:v>
                </c:pt>
                <c:pt idx="3718">
                  <c:v>56.184951417262752</c:v>
                </c:pt>
                <c:pt idx="3719">
                  <c:v>56.166206802098237</c:v>
                </c:pt>
                <c:pt idx="3720">
                  <c:v>56.159223874094266</c:v>
                </c:pt>
                <c:pt idx="3721">
                  <c:v>56.152492700401169</c:v>
                </c:pt>
                <c:pt idx="3722">
                  <c:v>56.145759932776336</c:v>
                </c:pt>
                <c:pt idx="3723">
                  <c:v>56.139027165151496</c:v>
                </c:pt>
                <c:pt idx="3724">
                  <c:v>56.132295991458399</c:v>
                </c:pt>
                <c:pt idx="3725">
                  <c:v>56.125563223833566</c:v>
                </c:pt>
                <c:pt idx="3726">
                  <c:v>56.118830456208734</c:v>
                </c:pt>
                <c:pt idx="3727">
                  <c:v>56.112099282515629</c:v>
                </c:pt>
                <c:pt idx="3728">
                  <c:v>56.105360139163878</c:v>
                </c:pt>
                <c:pt idx="3729">
                  <c:v>56.098627371539045</c:v>
                </c:pt>
                <c:pt idx="3730">
                  <c:v>56.091896197845941</c:v>
                </c:pt>
                <c:pt idx="3731">
                  <c:v>56.085163430221108</c:v>
                </c:pt>
                <c:pt idx="3732">
                  <c:v>56.078430662596276</c:v>
                </c:pt>
                <c:pt idx="3733">
                  <c:v>56.071699488903171</c:v>
                </c:pt>
                <c:pt idx="3734">
                  <c:v>56.064966721278338</c:v>
                </c:pt>
                <c:pt idx="3735">
                  <c:v>56.058233953653506</c:v>
                </c:pt>
                <c:pt idx="3736">
                  <c:v>56.051502779960401</c:v>
                </c:pt>
                <c:pt idx="3737">
                  <c:v>56.044770012335569</c:v>
                </c:pt>
                <c:pt idx="3738">
                  <c:v>56.038037244710736</c:v>
                </c:pt>
                <c:pt idx="3739">
                  <c:v>56.031306071017632</c:v>
                </c:pt>
                <c:pt idx="3740">
                  <c:v>56.024573303392799</c:v>
                </c:pt>
                <c:pt idx="3741">
                  <c:v>56.017834160041048</c:v>
                </c:pt>
                <c:pt idx="3742">
                  <c:v>56.011101392416215</c:v>
                </c:pt>
                <c:pt idx="3743">
                  <c:v>56.00437021872311</c:v>
                </c:pt>
                <c:pt idx="3744">
                  <c:v>55.997637451098278</c:v>
                </c:pt>
                <c:pt idx="3745">
                  <c:v>55.990904683473445</c:v>
                </c:pt>
                <c:pt idx="3746">
                  <c:v>55.984173509780348</c:v>
                </c:pt>
                <c:pt idx="3747">
                  <c:v>55.977440742155508</c:v>
                </c:pt>
                <c:pt idx="3748">
                  <c:v>55.970707974530676</c:v>
                </c:pt>
                <c:pt idx="3749">
                  <c:v>55.963976800837578</c:v>
                </c:pt>
                <c:pt idx="3750">
                  <c:v>55.957244033212746</c:v>
                </c:pt>
                <c:pt idx="3751">
                  <c:v>55.950511265587913</c:v>
                </c:pt>
                <c:pt idx="3752">
                  <c:v>55.943780091894808</c:v>
                </c:pt>
                <c:pt idx="3753">
                  <c:v>55.937040948543057</c:v>
                </c:pt>
                <c:pt idx="3754">
                  <c:v>55.930308180918225</c:v>
                </c:pt>
                <c:pt idx="3755">
                  <c:v>55.92357700722512</c:v>
                </c:pt>
                <c:pt idx="3756">
                  <c:v>55.916844239600287</c:v>
                </c:pt>
                <c:pt idx="3757">
                  <c:v>55.910111471975455</c:v>
                </c:pt>
                <c:pt idx="3758">
                  <c:v>55.90338029828235</c:v>
                </c:pt>
                <c:pt idx="3759">
                  <c:v>55.896647530657518</c:v>
                </c:pt>
                <c:pt idx="3760">
                  <c:v>55.889914763032685</c:v>
                </c:pt>
                <c:pt idx="3761">
                  <c:v>55.883183589339581</c:v>
                </c:pt>
                <c:pt idx="3762">
                  <c:v>55.876450821714748</c:v>
                </c:pt>
                <c:pt idx="3763">
                  <c:v>55.869718054089915</c:v>
                </c:pt>
                <c:pt idx="3764">
                  <c:v>55.862986880396811</c:v>
                </c:pt>
                <c:pt idx="3765">
                  <c:v>55.847318799046484</c:v>
                </c:pt>
                <c:pt idx="3766">
                  <c:v>55.827726238435858</c:v>
                </c:pt>
                <c:pt idx="3767">
                  <c:v>55.810108447803053</c:v>
                </c:pt>
                <c:pt idx="3768">
                  <c:v>55.837949304767839</c:v>
                </c:pt>
                <c:pt idx="3769">
                  <c:v>55.793764526184539</c:v>
                </c:pt>
                <c:pt idx="3770">
                  <c:v>55.749952228108448</c:v>
                </c:pt>
                <c:pt idx="3771">
                  <c:v>55.743287867248362</c:v>
                </c:pt>
                <c:pt idx="3772">
                  <c:v>55.721903299251871</c:v>
                </c:pt>
                <c:pt idx="3773">
                  <c:v>55.726328113119351</c:v>
                </c:pt>
                <c:pt idx="3774">
                  <c:v>55.734597970395761</c:v>
                </c:pt>
                <c:pt idx="3775">
                  <c:v>55.626235677157844</c:v>
                </c:pt>
                <c:pt idx="3776">
                  <c:v>55.649600398187886</c:v>
                </c:pt>
                <c:pt idx="3777">
                  <c:v>55.66772005371223</c:v>
                </c:pt>
                <c:pt idx="3778">
                  <c:v>55.652089646936609</c:v>
                </c:pt>
                <c:pt idx="3779">
                  <c:v>55.636474027679228</c:v>
                </c:pt>
                <c:pt idx="3780">
                  <c:v>55.620862105301399</c:v>
                </c:pt>
                <c:pt idx="3781">
                  <c:v>55.605246486044017</c:v>
                </c:pt>
                <c:pt idx="3782">
                  <c:v>55.558403325151424</c:v>
                </c:pt>
                <c:pt idx="3783">
                  <c:v>55.542787705894042</c:v>
                </c:pt>
                <c:pt idx="3784">
                  <c:v>55.527175783516213</c:v>
                </c:pt>
                <c:pt idx="3785">
                  <c:v>55.511560164258832</c:v>
                </c:pt>
                <c:pt idx="3786">
                  <c:v>55.49594454500145</c:v>
                </c:pt>
                <c:pt idx="3787">
                  <c:v>55.480332622623621</c:v>
                </c:pt>
                <c:pt idx="3788">
                  <c:v>55.464717003366239</c:v>
                </c:pt>
                <c:pt idx="3789">
                  <c:v>55.449086596590618</c:v>
                </c:pt>
                <c:pt idx="3790">
                  <c:v>55.433470977333236</c:v>
                </c:pt>
                <c:pt idx="3791">
                  <c:v>55.417859054955407</c:v>
                </c:pt>
                <c:pt idx="3792">
                  <c:v>55.402243435698026</c:v>
                </c:pt>
                <c:pt idx="3793">
                  <c:v>55.386627816440644</c:v>
                </c:pt>
                <c:pt idx="3794">
                  <c:v>55.371015894062815</c:v>
                </c:pt>
                <c:pt idx="3795">
                  <c:v>55.355400274805433</c:v>
                </c:pt>
                <c:pt idx="3796">
                  <c:v>55.339784655548051</c:v>
                </c:pt>
                <c:pt idx="3797">
                  <c:v>55.324172733170222</c:v>
                </c:pt>
                <c:pt idx="3798">
                  <c:v>55.30855711391284</c:v>
                </c:pt>
                <c:pt idx="3799">
                  <c:v>55.292941494655459</c:v>
                </c:pt>
                <c:pt idx="3800">
                  <c:v>55.27732957227763</c:v>
                </c:pt>
                <c:pt idx="3801">
                  <c:v>55.261699165502009</c:v>
                </c:pt>
                <c:pt idx="3802">
                  <c:v>55.246083546244627</c:v>
                </c:pt>
                <c:pt idx="3803">
                  <c:v>55.230471623866805</c:v>
                </c:pt>
                <c:pt idx="3804">
                  <c:v>55.214856004609416</c:v>
                </c:pt>
                <c:pt idx="3805">
                  <c:v>55.199240385352034</c:v>
                </c:pt>
                <c:pt idx="3806">
                  <c:v>55.183628462974212</c:v>
                </c:pt>
                <c:pt idx="3807">
                  <c:v>55.168012843716824</c:v>
                </c:pt>
                <c:pt idx="3808">
                  <c:v>55.152397224459442</c:v>
                </c:pt>
                <c:pt idx="3809">
                  <c:v>55.13678530208162</c:v>
                </c:pt>
                <c:pt idx="3810">
                  <c:v>55.121169682824231</c:v>
                </c:pt>
                <c:pt idx="3811">
                  <c:v>55.105554063566849</c:v>
                </c:pt>
                <c:pt idx="3812">
                  <c:v>55.089942141189027</c:v>
                </c:pt>
                <c:pt idx="3813">
                  <c:v>55.074326521931638</c:v>
                </c:pt>
                <c:pt idx="3814">
                  <c:v>55.058696115156025</c:v>
                </c:pt>
                <c:pt idx="3815">
                  <c:v>55.043080495898636</c:v>
                </c:pt>
                <c:pt idx="3816">
                  <c:v>55.027468573520814</c:v>
                </c:pt>
                <c:pt idx="3817">
                  <c:v>54.992819193325388</c:v>
                </c:pt>
                <c:pt idx="3818">
                  <c:v>54.989955999999999</c:v>
                </c:pt>
                <c:pt idx="3819">
                  <c:v>54.973044467095853</c:v>
                </c:pt>
                <c:pt idx="3820">
                  <c:v>54.954818538626611</c:v>
                </c:pt>
                <c:pt idx="3821">
                  <c:v>54.885104155661502</c:v>
                </c:pt>
                <c:pt idx="3822">
                  <c:v>54.915995165474492</c:v>
                </c:pt>
                <c:pt idx="3823">
                  <c:v>54.952432912494039</c:v>
                </c:pt>
                <c:pt idx="3824">
                  <c:v>54.883586297258645</c:v>
                </c:pt>
                <c:pt idx="3825">
                  <c:v>54.846070757987597</c:v>
                </c:pt>
                <c:pt idx="3826">
                  <c:v>54.832913815203057</c:v>
                </c:pt>
                <c:pt idx="3827">
                  <c:v>54.820316269673569</c:v>
                </c:pt>
                <c:pt idx="3828">
                  <c:v>54.807721706517555</c:v>
                </c:pt>
                <c:pt idx="3829">
                  <c:v>54.795124160988074</c:v>
                </c:pt>
                <c:pt idx="3830">
                  <c:v>54.606163960419295</c:v>
                </c:pt>
                <c:pt idx="3831">
                  <c:v>54.593566414889814</c:v>
                </c:pt>
                <c:pt idx="3832">
                  <c:v>54.580968869360333</c:v>
                </c:pt>
                <c:pt idx="3833">
                  <c:v>54.568374306204319</c:v>
                </c:pt>
                <c:pt idx="3834">
                  <c:v>54.555776760674831</c:v>
                </c:pt>
                <c:pt idx="3835">
                  <c:v>54.543179215145351</c:v>
                </c:pt>
                <c:pt idx="3836">
                  <c:v>54.530584651989336</c:v>
                </c:pt>
                <c:pt idx="3837">
                  <c:v>54.517975176965983</c:v>
                </c:pt>
                <c:pt idx="3838">
                  <c:v>54.505377631436495</c:v>
                </c:pt>
                <c:pt idx="3839">
                  <c:v>54.492783068280481</c:v>
                </c:pt>
                <c:pt idx="3840">
                  <c:v>54.480185522751</c:v>
                </c:pt>
                <c:pt idx="3841">
                  <c:v>54.46758797722152</c:v>
                </c:pt>
                <c:pt idx="3842">
                  <c:v>54.454993414065505</c:v>
                </c:pt>
                <c:pt idx="3843">
                  <c:v>54.442395868536018</c:v>
                </c:pt>
                <c:pt idx="3844">
                  <c:v>54.429798323006537</c:v>
                </c:pt>
                <c:pt idx="3845">
                  <c:v>54.417203759850523</c:v>
                </c:pt>
                <c:pt idx="3846">
                  <c:v>54.382988379952266</c:v>
                </c:pt>
                <c:pt idx="3847">
                  <c:v>54.356796000000003</c:v>
                </c:pt>
                <c:pt idx="3848">
                  <c:v>54.327962490116697</c:v>
                </c:pt>
                <c:pt idx="3849">
                  <c:v>54.321989092989988</c:v>
                </c:pt>
                <c:pt idx="3850">
                  <c:v>54.30904958711217</c:v>
                </c:pt>
                <c:pt idx="3851">
                  <c:v>54.284443000000003</c:v>
                </c:pt>
                <c:pt idx="3852">
                  <c:v>54.264182122556036</c:v>
                </c:pt>
                <c:pt idx="3853">
                  <c:v>54.279056329355612</c:v>
                </c:pt>
                <c:pt idx="3854">
                  <c:v>54.271351219814242</c:v>
                </c:pt>
                <c:pt idx="3855">
                  <c:v>54.238701276883056</c:v>
                </c:pt>
                <c:pt idx="3856">
                  <c:v>54.222138683103935</c:v>
                </c:pt>
                <c:pt idx="3857">
                  <c:v>54.205576089324808</c:v>
                </c:pt>
                <c:pt idx="3858">
                  <c:v>54.189017416614284</c:v>
                </c:pt>
                <c:pt idx="3859">
                  <c:v>54.172454822835157</c:v>
                </c:pt>
                <c:pt idx="3860">
                  <c:v>54.155892229056029</c:v>
                </c:pt>
                <c:pt idx="3861">
                  <c:v>54.139333556345505</c:v>
                </c:pt>
                <c:pt idx="3862">
                  <c:v>54.122755278291969</c:v>
                </c:pt>
                <c:pt idx="3863">
                  <c:v>54.106192684512841</c:v>
                </c:pt>
                <c:pt idx="3864">
                  <c:v>54.089634011802318</c:v>
                </c:pt>
                <c:pt idx="3865">
                  <c:v>54.07307141802319</c:v>
                </c:pt>
                <c:pt idx="3866">
                  <c:v>54.056508824244069</c:v>
                </c:pt>
                <c:pt idx="3867">
                  <c:v>54.039950151533546</c:v>
                </c:pt>
                <c:pt idx="3868">
                  <c:v>54.023387557754418</c:v>
                </c:pt>
                <c:pt idx="3869">
                  <c:v>54.006824963975291</c:v>
                </c:pt>
                <c:pt idx="3870">
                  <c:v>53.990266291264767</c:v>
                </c:pt>
                <c:pt idx="3871">
                  <c:v>53.973703697485639</c:v>
                </c:pt>
                <c:pt idx="3872">
                  <c:v>53.957141103706512</c:v>
                </c:pt>
                <c:pt idx="3873">
                  <c:v>53.940582430995995</c:v>
                </c:pt>
                <c:pt idx="3874">
                  <c:v>53.924019837216868</c:v>
                </c:pt>
                <c:pt idx="3875">
                  <c:v>53.907441559163324</c:v>
                </c:pt>
                <c:pt idx="3876">
                  <c:v>53.890878965384204</c:v>
                </c:pt>
                <c:pt idx="3877">
                  <c:v>53.886456000000003</c:v>
                </c:pt>
                <c:pt idx="3878">
                  <c:v>53.872998489270387</c:v>
                </c:pt>
                <c:pt idx="3879">
                  <c:v>53.895565009546537</c:v>
                </c:pt>
                <c:pt idx="3880">
                  <c:v>53.822169506437767</c:v>
                </c:pt>
                <c:pt idx="3881">
                  <c:v>53.837536028340082</c:v>
                </c:pt>
                <c:pt idx="3882">
                  <c:v>53.864243620410114</c:v>
                </c:pt>
                <c:pt idx="3883">
                  <c:v>53.896575258472552</c:v>
                </c:pt>
                <c:pt idx="3884">
                  <c:v>53.819217412479162</c:v>
                </c:pt>
                <c:pt idx="3885">
                  <c:v>53.824693137815927</c:v>
                </c:pt>
                <c:pt idx="3886">
                  <c:v>53.831672979053614</c:v>
                </c:pt>
                <c:pt idx="3887">
                  <c:v>53.831034026874377</c:v>
                </c:pt>
                <c:pt idx="3888">
                  <c:v>53.830395679191057</c:v>
                </c:pt>
                <c:pt idx="3889">
                  <c:v>53.829757482631713</c:v>
                </c:pt>
                <c:pt idx="3890">
                  <c:v>53.829119134948385</c:v>
                </c:pt>
                <c:pt idx="3891">
                  <c:v>53.828480787265065</c:v>
                </c:pt>
                <c:pt idx="3892">
                  <c:v>53.827842590705721</c:v>
                </c:pt>
                <c:pt idx="3893">
                  <c:v>53.8272042430224</c:v>
                </c:pt>
                <c:pt idx="3894">
                  <c:v>53.826565895339073</c:v>
                </c:pt>
                <c:pt idx="3895">
                  <c:v>53.825927698779729</c:v>
                </c:pt>
                <c:pt idx="3896">
                  <c:v>53.825289351096409</c:v>
                </c:pt>
                <c:pt idx="3897">
                  <c:v>53.824651003413088</c:v>
                </c:pt>
                <c:pt idx="3898">
                  <c:v>53.824012806853737</c:v>
                </c:pt>
                <c:pt idx="3899">
                  <c:v>53.823374459170417</c:v>
                </c:pt>
                <c:pt idx="3900">
                  <c:v>53.822735506991179</c:v>
                </c:pt>
                <c:pt idx="3901">
                  <c:v>53.822097159307859</c:v>
                </c:pt>
                <c:pt idx="3902">
                  <c:v>53.821458962748515</c:v>
                </c:pt>
                <c:pt idx="3903">
                  <c:v>53.820820615065195</c:v>
                </c:pt>
                <c:pt idx="3904">
                  <c:v>53.820182267381867</c:v>
                </c:pt>
                <c:pt idx="3905">
                  <c:v>53.819544070822523</c:v>
                </c:pt>
                <c:pt idx="3906">
                  <c:v>53.818905723139203</c:v>
                </c:pt>
                <c:pt idx="3907">
                  <c:v>53.818267375455882</c:v>
                </c:pt>
                <c:pt idx="3908">
                  <c:v>53.817629178896532</c:v>
                </c:pt>
                <c:pt idx="3909">
                  <c:v>53.816990831213211</c:v>
                </c:pt>
                <c:pt idx="3910">
                  <c:v>53.81635248352989</c:v>
                </c:pt>
                <c:pt idx="3911">
                  <c:v>53.815714286970547</c:v>
                </c:pt>
                <c:pt idx="3912">
                  <c:v>53.81507533479131</c:v>
                </c:pt>
                <c:pt idx="3913">
                  <c:v>53.814436987107989</c:v>
                </c:pt>
                <c:pt idx="3914">
                  <c:v>53.813798790548645</c:v>
                </c:pt>
                <c:pt idx="3915">
                  <c:v>53.813160442865318</c:v>
                </c:pt>
                <c:pt idx="3916">
                  <c:v>53.812522095181997</c:v>
                </c:pt>
                <c:pt idx="3917">
                  <c:v>53.811883898622654</c:v>
                </c:pt>
                <c:pt idx="3918">
                  <c:v>53.811245550939333</c:v>
                </c:pt>
                <c:pt idx="3919">
                  <c:v>53.810607203256005</c:v>
                </c:pt>
                <c:pt idx="3920">
                  <c:v>53.809969006696662</c:v>
                </c:pt>
                <c:pt idx="3921">
                  <c:v>53.809330659013341</c:v>
                </c:pt>
                <c:pt idx="3922">
                  <c:v>53.80869231133002</c:v>
                </c:pt>
                <c:pt idx="3923">
                  <c:v>53.80805411477067</c:v>
                </c:pt>
                <c:pt idx="3924">
                  <c:v>53.807415767087349</c:v>
                </c:pt>
                <c:pt idx="3925">
                  <c:v>53.806776814908112</c:v>
                </c:pt>
                <c:pt idx="3926">
                  <c:v>53.806138467224791</c:v>
                </c:pt>
                <c:pt idx="3927">
                  <c:v>53.805500270665448</c:v>
                </c:pt>
                <c:pt idx="3928">
                  <c:v>53.804861922982127</c:v>
                </c:pt>
                <c:pt idx="3929">
                  <c:v>53.804223575298799</c:v>
                </c:pt>
                <c:pt idx="3930">
                  <c:v>53.803585378739456</c:v>
                </c:pt>
                <c:pt idx="3931">
                  <c:v>53.802947031056135</c:v>
                </c:pt>
                <c:pt idx="3932">
                  <c:v>53.802308683372814</c:v>
                </c:pt>
                <c:pt idx="3933">
                  <c:v>53.801670486813471</c:v>
                </c:pt>
                <c:pt idx="3934">
                  <c:v>53.801032139130143</c:v>
                </c:pt>
                <c:pt idx="3935">
                  <c:v>53.8003939425708</c:v>
                </c:pt>
                <c:pt idx="3936">
                  <c:v>53.799755594887479</c:v>
                </c:pt>
                <c:pt idx="3937">
                  <c:v>53.799116642708242</c:v>
                </c:pt>
                <c:pt idx="3938">
                  <c:v>53.798478295024921</c:v>
                </c:pt>
                <c:pt idx="3939">
                  <c:v>53.797840098465578</c:v>
                </c:pt>
                <c:pt idx="3940">
                  <c:v>53.79720175078225</c:v>
                </c:pt>
                <c:pt idx="3941">
                  <c:v>53.796563403098929</c:v>
                </c:pt>
                <c:pt idx="3942">
                  <c:v>53.79372770100143</c:v>
                </c:pt>
                <c:pt idx="3943">
                  <c:v>53.785133952800955</c:v>
                </c:pt>
                <c:pt idx="3944">
                  <c:v>53.829648230090605</c:v>
                </c:pt>
                <c:pt idx="3945">
                  <c:v>53.808777742966143</c:v>
                </c:pt>
                <c:pt idx="3946">
                  <c:v>53.777915999999998</c:v>
                </c:pt>
                <c:pt idx="3947">
                  <c:v>53.797101536135116</c:v>
                </c:pt>
                <c:pt idx="3948">
                  <c:v>53.80207729375298</c:v>
                </c:pt>
                <c:pt idx="3949">
                  <c:v>53.835347135637669</c:v>
                </c:pt>
                <c:pt idx="3950">
                  <c:v>53.85689669504054</c:v>
                </c:pt>
                <c:pt idx="3951">
                  <c:v>53.884648349244657</c:v>
                </c:pt>
                <c:pt idx="3952">
                  <c:v>53.875070295116906</c:v>
                </c:pt>
                <c:pt idx="3953">
                  <c:v>53.865489972920457</c:v>
                </c:pt>
                <c:pt idx="3954">
                  <c:v>53.855909650724001</c:v>
                </c:pt>
                <c:pt idx="3955">
                  <c:v>53.846331596596251</c:v>
                </c:pt>
                <c:pt idx="3956">
                  <c:v>53.836751274399802</c:v>
                </c:pt>
                <c:pt idx="3957">
                  <c:v>53.827173220272044</c:v>
                </c:pt>
                <c:pt idx="3958">
                  <c:v>53.817592898075596</c:v>
                </c:pt>
                <c:pt idx="3959">
                  <c:v>53.814090999999998</c:v>
                </c:pt>
                <c:pt idx="3960">
                  <c:v>53.837473583948558</c:v>
                </c:pt>
                <c:pt idx="3961">
                  <c:v>53.862087564139252</c:v>
                </c:pt>
                <c:pt idx="3962">
                  <c:v>53.88033389498807</c:v>
                </c:pt>
                <c:pt idx="3963">
                  <c:v>53.874364399237734</c:v>
                </c:pt>
                <c:pt idx="3964">
                  <c:v>53.892781434803339</c:v>
                </c:pt>
                <c:pt idx="3965">
                  <c:v>53.916880369575587</c:v>
                </c:pt>
                <c:pt idx="3966">
                  <c:v>53.897704476871724</c:v>
                </c:pt>
                <c:pt idx="3967">
                  <c:v>53.873868464839099</c:v>
                </c:pt>
                <c:pt idx="3968">
                  <c:v>53.87574882153158</c:v>
                </c:pt>
                <c:pt idx="3969">
                  <c:v>53.8863271926813</c:v>
                </c:pt>
                <c:pt idx="3970">
                  <c:v>53.896903059481787</c:v>
                </c:pt>
                <c:pt idx="3971">
                  <c:v>53.907481430631506</c:v>
                </c:pt>
                <c:pt idx="3972">
                  <c:v>53.918059801781226</c:v>
                </c:pt>
                <c:pt idx="3973">
                  <c:v>53.928635668581713</c:v>
                </c:pt>
                <c:pt idx="3974">
                  <c:v>53.939214039731432</c:v>
                </c:pt>
                <c:pt idx="3975">
                  <c:v>53.949802428278076</c:v>
                </c:pt>
                <c:pt idx="3976">
                  <c:v>53.960380799427796</c:v>
                </c:pt>
                <c:pt idx="3977">
                  <c:v>53.970956666228282</c:v>
                </c:pt>
                <c:pt idx="3978">
                  <c:v>53.981535037378002</c:v>
                </c:pt>
                <c:pt idx="3979">
                  <c:v>53.992110904178496</c:v>
                </c:pt>
                <c:pt idx="3980">
                  <c:v>54.002689275328216</c:v>
                </c:pt>
                <c:pt idx="3981">
                  <c:v>54.013267646477935</c:v>
                </c:pt>
                <c:pt idx="3982">
                  <c:v>54.023843513278422</c:v>
                </c:pt>
                <c:pt idx="3983">
                  <c:v>54.034421884428141</c:v>
                </c:pt>
                <c:pt idx="3984">
                  <c:v>54.045000255577861</c:v>
                </c:pt>
                <c:pt idx="3985">
                  <c:v>54.055576122378348</c:v>
                </c:pt>
                <c:pt idx="3986">
                  <c:v>54.066154493528067</c:v>
                </c:pt>
                <c:pt idx="3987">
                  <c:v>54.076742882074711</c:v>
                </c:pt>
                <c:pt idx="3988">
                  <c:v>54.087321253224431</c:v>
                </c:pt>
                <c:pt idx="3989">
                  <c:v>54.097897120024918</c:v>
                </c:pt>
                <c:pt idx="3990">
                  <c:v>54.108475491174637</c:v>
                </c:pt>
                <c:pt idx="3991">
                  <c:v>54.119053862324357</c:v>
                </c:pt>
                <c:pt idx="3992">
                  <c:v>54.129629729124851</c:v>
                </c:pt>
                <c:pt idx="3993">
                  <c:v>54.14020810027457</c:v>
                </c:pt>
                <c:pt idx="3994">
                  <c:v>54.15078647142429</c:v>
                </c:pt>
                <c:pt idx="3995">
                  <c:v>54.161362338224777</c:v>
                </c:pt>
                <c:pt idx="3996">
                  <c:v>54.171940709374496</c:v>
                </c:pt>
                <c:pt idx="3997">
                  <c:v>54.182519080524216</c:v>
                </c:pt>
                <c:pt idx="3998">
                  <c:v>54.193094947324703</c:v>
                </c:pt>
                <c:pt idx="3999">
                  <c:v>54.177310372675251</c:v>
                </c:pt>
                <c:pt idx="4000">
                  <c:v>54.159077809296782</c:v>
                </c:pt>
                <c:pt idx="4001">
                  <c:v>54.191703011683359</c:v>
                </c:pt>
                <c:pt idx="4002">
                  <c:v>54.211080730548922</c:v>
                </c:pt>
                <c:pt idx="4003">
                  <c:v>54.24647827982853</c:v>
                </c:pt>
                <c:pt idx="4004">
                  <c:v>54.282915668097282</c:v>
                </c:pt>
                <c:pt idx="4005">
                  <c:v>54.30191077923628</c:v>
                </c:pt>
                <c:pt idx="4006">
                  <c:v>54.302528000000002</c:v>
                </c:pt>
                <c:pt idx="4007">
                  <c:v>54.302528000000002</c:v>
                </c:pt>
                <c:pt idx="4008">
                  <c:v>54.311806469705644</c:v>
                </c:pt>
                <c:pt idx="4009">
                  <c:v>54.32128464528887</c:v>
                </c:pt>
                <c:pt idx="4010">
                  <c:v>54.330760576985831</c:v>
                </c:pt>
                <c:pt idx="4011">
                  <c:v>54.340238752569057</c:v>
                </c:pt>
                <c:pt idx="4012">
                  <c:v>54.349725903697347</c:v>
                </c:pt>
                <c:pt idx="4013">
                  <c:v>54.359204079280573</c:v>
                </c:pt>
                <c:pt idx="4014">
                  <c:v>54.368680010977535</c:v>
                </c:pt>
                <c:pt idx="4015">
                  <c:v>54.378158186560761</c:v>
                </c:pt>
                <c:pt idx="4016">
                  <c:v>54.387636362143986</c:v>
                </c:pt>
                <c:pt idx="4017">
                  <c:v>54.397112293840948</c:v>
                </c:pt>
                <c:pt idx="4018">
                  <c:v>54.406590469424174</c:v>
                </c:pt>
                <c:pt idx="4019">
                  <c:v>54.4160686450074</c:v>
                </c:pt>
                <c:pt idx="4020">
                  <c:v>54.425544576704354</c:v>
                </c:pt>
                <c:pt idx="4021">
                  <c:v>54.435022752287587</c:v>
                </c:pt>
                <c:pt idx="4022">
                  <c:v>54.444500927870813</c:v>
                </c:pt>
                <c:pt idx="4023">
                  <c:v>54.453976859567767</c:v>
                </c:pt>
                <c:pt idx="4024">
                  <c:v>54.463455035150993</c:v>
                </c:pt>
                <c:pt idx="4025">
                  <c:v>54.472942186279283</c:v>
                </c:pt>
                <c:pt idx="4026">
                  <c:v>54.482418117976245</c:v>
                </c:pt>
                <c:pt idx="4027">
                  <c:v>54.491896293559471</c:v>
                </c:pt>
                <c:pt idx="4028">
                  <c:v>54.501374469142704</c:v>
                </c:pt>
                <c:pt idx="4029">
                  <c:v>54.510850400839658</c:v>
                </c:pt>
                <c:pt idx="4030">
                  <c:v>54.520328576422884</c:v>
                </c:pt>
                <c:pt idx="4031">
                  <c:v>54.52980675200611</c:v>
                </c:pt>
                <c:pt idx="4032">
                  <c:v>54.539282683703071</c:v>
                </c:pt>
                <c:pt idx="4033">
                  <c:v>54.548760859286297</c:v>
                </c:pt>
                <c:pt idx="4034">
                  <c:v>54.558239034869523</c:v>
                </c:pt>
                <c:pt idx="4035">
                  <c:v>54.567714966566484</c:v>
                </c:pt>
                <c:pt idx="4036">
                  <c:v>54.57719314214971</c:v>
                </c:pt>
                <c:pt idx="4037">
                  <c:v>54.586680293277993</c:v>
                </c:pt>
                <c:pt idx="4038">
                  <c:v>54.596158468861219</c:v>
                </c:pt>
                <c:pt idx="4039">
                  <c:v>54.653023034588045</c:v>
                </c:pt>
                <c:pt idx="4040">
                  <c:v>54.662498966285007</c:v>
                </c:pt>
                <c:pt idx="4041">
                  <c:v>54.671977141868233</c:v>
                </c:pt>
                <c:pt idx="4042">
                  <c:v>54.681455317451459</c:v>
                </c:pt>
                <c:pt idx="4043">
                  <c:v>54.69093124914842</c:v>
                </c:pt>
                <c:pt idx="4044">
                  <c:v>54.700409424731646</c:v>
                </c:pt>
                <c:pt idx="4045">
                  <c:v>54.709896575859929</c:v>
                </c:pt>
                <c:pt idx="4046">
                  <c:v>54.719372507556891</c:v>
                </c:pt>
                <c:pt idx="4047">
                  <c:v>54.728850683140116</c:v>
                </c:pt>
                <c:pt idx="4048">
                  <c:v>54.738328858723342</c:v>
                </c:pt>
                <c:pt idx="4049">
                  <c:v>54.747804790420304</c:v>
                </c:pt>
                <c:pt idx="4050">
                  <c:v>54.75728296600353</c:v>
                </c:pt>
                <c:pt idx="4051">
                  <c:v>54.766761141586755</c:v>
                </c:pt>
                <c:pt idx="4052">
                  <c:v>54.766395087505963</c:v>
                </c:pt>
                <c:pt idx="4053">
                  <c:v>54.774585556138256</c:v>
                </c:pt>
                <c:pt idx="4054">
                  <c:v>54.803442474374251</c:v>
                </c:pt>
                <c:pt idx="4055">
                  <c:v>54.788268029042506</c:v>
                </c:pt>
                <c:pt idx="4056">
                  <c:v>54.773089990425106</c:v>
                </c:pt>
                <c:pt idx="4057">
                  <c:v>54.757897578665073</c:v>
                </c:pt>
                <c:pt idx="4058">
                  <c:v>54.742719540047673</c:v>
                </c:pt>
                <c:pt idx="4059">
                  <c:v>54.792538081709935</c:v>
                </c:pt>
                <c:pt idx="4060">
                  <c:v>54.793609482651021</c:v>
                </c:pt>
                <c:pt idx="4061">
                  <c:v>54.79468113729822</c:v>
                </c:pt>
                <c:pt idx="4062">
                  <c:v>54.795752791945418</c:v>
                </c:pt>
                <c:pt idx="4063">
                  <c:v>54.796824192886497</c:v>
                </c:pt>
                <c:pt idx="4064">
                  <c:v>54.797895847533695</c:v>
                </c:pt>
                <c:pt idx="4065">
                  <c:v>54.798967502180901</c:v>
                </c:pt>
                <c:pt idx="4066">
                  <c:v>54.80003890312198</c:v>
                </c:pt>
                <c:pt idx="4067">
                  <c:v>54.801110557769178</c:v>
                </c:pt>
                <c:pt idx="4068">
                  <c:v>54.802182212416376</c:v>
                </c:pt>
                <c:pt idx="4069">
                  <c:v>54.803253613357455</c:v>
                </c:pt>
                <c:pt idx="4070">
                  <c:v>54.804325268004661</c:v>
                </c:pt>
                <c:pt idx="4071">
                  <c:v>54.805397937476336</c:v>
                </c:pt>
                <c:pt idx="4072">
                  <c:v>54.806469592123534</c:v>
                </c:pt>
                <c:pt idx="4073">
                  <c:v>54.807540993064613</c:v>
                </c:pt>
                <c:pt idx="4074">
                  <c:v>54.808612647711819</c:v>
                </c:pt>
                <c:pt idx="4075">
                  <c:v>54.809684302359017</c:v>
                </c:pt>
                <c:pt idx="4076">
                  <c:v>54.810755703300096</c:v>
                </c:pt>
                <c:pt idx="4077">
                  <c:v>54.811827357947294</c:v>
                </c:pt>
                <c:pt idx="4078">
                  <c:v>54.812899012594492</c:v>
                </c:pt>
                <c:pt idx="4079">
                  <c:v>54.813970413535579</c:v>
                </c:pt>
                <c:pt idx="4080">
                  <c:v>54.815042068182777</c:v>
                </c:pt>
                <c:pt idx="4081">
                  <c:v>54.816113722829975</c:v>
                </c:pt>
                <c:pt idx="4082">
                  <c:v>54.817185123771054</c:v>
                </c:pt>
                <c:pt idx="4083">
                  <c:v>54.81825677841826</c:v>
                </c:pt>
                <c:pt idx="4084">
                  <c:v>54.819329447889935</c:v>
                </c:pt>
                <c:pt idx="4085">
                  <c:v>54.820400848831014</c:v>
                </c:pt>
                <c:pt idx="4086">
                  <c:v>54.821472503478212</c:v>
                </c:pt>
                <c:pt idx="4087">
                  <c:v>54.82254415812541</c:v>
                </c:pt>
                <c:pt idx="4088">
                  <c:v>54.823615559066496</c:v>
                </c:pt>
                <c:pt idx="4089">
                  <c:v>54.824687213713695</c:v>
                </c:pt>
                <c:pt idx="4090">
                  <c:v>54.825758868360893</c:v>
                </c:pt>
                <c:pt idx="4091">
                  <c:v>54.826830269301972</c:v>
                </c:pt>
                <c:pt idx="4092">
                  <c:v>54.801128491416314</c:v>
                </c:pt>
                <c:pt idx="4093">
                  <c:v>54.817225299713876</c:v>
                </c:pt>
                <c:pt idx="4094">
                  <c:v>54.800625856734207</c:v>
                </c:pt>
                <c:pt idx="4095">
                  <c:v>54.804342184549355</c:v>
                </c:pt>
                <c:pt idx="4096">
                  <c:v>54.809047999999997</c:v>
                </c:pt>
                <c:pt idx="4097">
                  <c:v>54.795391020262215</c:v>
                </c:pt>
                <c:pt idx="4098">
                  <c:v>54.777177753218886</c:v>
                </c:pt>
                <c:pt idx="4099">
                  <c:v>54.786778638769675</c:v>
                </c:pt>
                <c:pt idx="4100">
                  <c:v>54.790958000000003</c:v>
                </c:pt>
                <c:pt idx="4101">
                  <c:v>54.793217290311681</c:v>
                </c:pt>
                <c:pt idx="4102">
                  <c:v>54.796123271516464</c:v>
                </c:pt>
                <c:pt idx="4103">
                  <c:v>54.799029252721255</c:v>
                </c:pt>
                <c:pt idx="4104">
                  <c:v>54.801934545957003</c:v>
                </c:pt>
                <c:pt idx="4105">
                  <c:v>54.804840527161794</c:v>
                </c:pt>
                <c:pt idx="4106">
                  <c:v>54.807746508366577</c:v>
                </c:pt>
                <c:pt idx="4107">
                  <c:v>54.810651801602326</c:v>
                </c:pt>
                <c:pt idx="4108">
                  <c:v>54.813557782807116</c:v>
                </c:pt>
                <c:pt idx="4109">
                  <c:v>54.816466515888045</c:v>
                </c:pt>
                <c:pt idx="4110">
                  <c:v>54.819371809123794</c:v>
                </c:pt>
                <c:pt idx="4111">
                  <c:v>54.822277790328577</c:v>
                </c:pt>
                <c:pt idx="4112">
                  <c:v>54.825183771533368</c:v>
                </c:pt>
                <c:pt idx="4113">
                  <c:v>54.828089064769117</c:v>
                </c:pt>
                <c:pt idx="4114">
                  <c:v>54.830995045973907</c:v>
                </c:pt>
                <c:pt idx="4115">
                  <c:v>54.83390102717869</c:v>
                </c:pt>
                <c:pt idx="4116">
                  <c:v>54.836806320414446</c:v>
                </c:pt>
                <c:pt idx="4117">
                  <c:v>54.83971230161923</c:v>
                </c:pt>
                <c:pt idx="4118">
                  <c:v>54.842618282824013</c:v>
                </c:pt>
                <c:pt idx="4119">
                  <c:v>54.845523576059769</c:v>
                </c:pt>
                <c:pt idx="4120">
                  <c:v>54.848429557264552</c:v>
                </c:pt>
                <c:pt idx="4121">
                  <c:v>54.851338290345481</c:v>
                </c:pt>
                <c:pt idx="4122">
                  <c:v>54.854244271550272</c:v>
                </c:pt>
                <c:pt idx="4123">
                  <c:v>54.85714956478602</c:v>
                </c:pt>
                <c:pt idx="4124">
                  <c:v>54.860055545990804</c:v>
                </c:pt>
                <c:pt idx="4125">
                  <c:v>54.862961527195594</c:v>
                </c:pt>
                <c:pt idx="4126">
                  <c:v>54.865866820431343</c:v>
                </c:pt>
                <c:pt idx="4127">
                  <c:v>54.868772801636133</c:v>
                </c:pt>
                <c:pt idx="4128">
                  <c:v>54.871678782840917</c:v>
                </c:pt>
                <c:pt idx="4129">
                  <c:v>54.874584076076673</c:v>
                </c:pt>
                <c:pt idx="4130">
                  <c:v>54.877490057281456</c:v>
                </c:pt>
                <c:pt idx="4131">
                  <c:v>54.880396038486239</c:v>
                </c:pt>
                <c:pt idx="4132">
                  <c:v>54.883301331721995</c:v>
                </c:pt>
                <c:pt idx="4133">
                  <c:v>54.886207312926778</c:v>
                </c:pt>
                <c:pt idx="4134">
                  <c:v>54.889116046007707</c:v>
                </c:pt>
                <c:pt idx="4135">
                  <c:v>54.892021339243456</c:v>
                </c:pt>
                <c:pt idx="4136">
                  <c:v>54.894927320448247</c:v>
                </c:pt>
                <c:pt idx="4137">
                  <c:v>54.89783330165303</c:v>
                </c:pt>
                <c:pt idx="4138">
                  <c:v>54.900738594888786</c:v>
                </c:pt>
                <c:pt idx="4139">
                  <c:v>54.903644576093569</c:v>
                </c:pt>
                <c:pt idx="4140">
                  <c:v>54.90655055729836</c:v>
                </c:pt>
                <c:pt idx="4141">
                  <c:v>54.909455850534108</c:v>
                </c:pt>
                <c:pt idx="4142">
                  <c:v>54.912361831738892</c:v>
                </c:pt>
                <c:pt idx="4143">
                  <c:v>54.915267812943682</c:v>
                </c:pt>
                <c:pt idx="4144">
                  <c:v>54.918173106179431</c:v>
                </c:pt>
                <c:pt idx="4145">
                  <c:v>54.921079087384221</c:v>
                </c:pt>
                <c:pt idx="4146">
                  <c:v>54.92398782046515</c:v>
                </c:pt>
                <c:pt idx="4147">
                  <c:v>54.926893801669934</c:v>
                </c:pt>
                <c:pt idx="4148">
                  <c:v>54.929799094905682</c:v>
                </c:pt>
                <c:pt idx="4149">
                  <c:v>54.932705076110473</c:v>
                </c:pt>
                <c:pt idx="4150">
                  <c:v>54.935611057315256</c:v>
                </c:pt>
                <c:pt idx="4151">
                  <c:v>54.938516350551012</c:v>
                </c:pt>
                <c:pt idx="4152">
                  <c:v>54.941422331755795</c:v>
                </c:pt>
                <c:pt idx="4153">
                  <c:v>54.944328312960586</c:v>
                </c:pt>
                <c:pt idx="4154">
                  <c:v>54.947233606196335</c:v>
                </c:pt>
                <c:pt idx="4155">
                  <c:v>54.950139587401118</c:v>
                </c:pt>
                <c:pt idx="4156">
                  <c:v>54.953045568605908</c:v>
                </c:pt>
                <c:pt idx="4157">
                  <c:v>54.953769999999999</c:v>
                </c:pt>
                <c:pt idx="4158">
                  <c:v>54.967577916070582</c:v>
                </c:pt>
                <c:pt idx="4159">
                  <c:v>55.013702394040521</c:v>
                </c:pt>
                <c:pt idx="4160">
                  <c:v>55.026133999999999</c:v>
                </c:pt>
                <c:pt idx="4161">
                  <c:v>55.026133999999999</c:v>
                </c:pt>
                <c:pt idx="4162">
                  <c:v>55.026133999999999</c:v>
                </c:pt>
                <c:pt idx="4163">
                  <c:v>54.982785080572114</c:v>
                </c:pt>
                <c:pt idx="4164">
                  <c:v>54.986445164043872</c:v>
                </c:pt>
                <c:pt idx="4165">
                  <c:v>54.989955999999999</c:v>
                </c:pt>
                <c:pt idx="4166">
                  <c:v>54.994396238205134</c:v>
                </c:pt>
                <c:pt idx="4167">
                  <c:v>54.999850023078203</c:v>
                </c:pt>
                <c:pt idx="4168">
                  <c:v>55.005303807951272</c:v>
                </c:pt>
                <c:pt idx="4169">
                  <c:v>55.010756301682093</c:v>
                </c:pt>
                <c:pt idx="4170">
                  <c:v>55.016210086555162</c:v>
                </c:pt>
                <c:pt idx="4171">
                  <c:v>55.021669035997242</c:v>
                </c:pt>
                <c:pt idx="4172">
                  <c:v>55.027122820870311</c:v>
                </c:pt>
                <c:pt idx="4173">
                  <c:v>55.032575314601125</c:v>
                </c:pt>
                <c:pt idx="4174">
                  <c:v>55.038029099474194</c:v>
                </c:pt>
                <c:pt idx="4175">
                  <c:v>55.04348288434727</c:v>
                </c:pt>
                <c:pt idx="4176">
                  <c:v>54.997019248629321</c:v>
                </c:pt>
                <c:pt idx="4177">
                  <c:v>55.005819457796854</c:v>
                </c:pt>
                <c:pt idx="4178">
                  <c:v>55.008045000000003</c:v>
                </c:pt>
                <c:pt idx="4179">
                  <c:v>54.959695613825986</c:v>
                </c:pt>
                <c:pt idx="4180">
                  <c:v>54.986263198855504</c:v>
                </c:pt>
                <c:pt idx="4181">
                  <c:v>54.957203959942774</c:v>
                </c:pt>
                <c:pt idx="4182">
                  <c:v>54.970270840286055</c:v>
                </c:pt>
                <c:pt idx="4183">
                  <c:v>54.971867000000003</c:v>
                </c:pt>
                <c:pt idx="4184">
                  <c:v>54.938320253218883</c:v>
                </c:pt>
                <c:pt idx="4185">
                  <c:v>54.933081034653192</c:v>
                </c:pt>
                <c:pt idx="4186">
                  <c:v>54.930278371996842</c:v>
                </c:pt>
                <c:pt idx="4187">
                  <c:v>54.927475709340499</c:v>
                </c:pt>
                <c:pt idx="4188">
                  <c:v>54.924673710193304</c:v>
                </c:pt>
                <c:pt idx="4189">
                  <c:v>54.921871047536953</c:v>
                </c:pt>
                <c:pt idx="4190">
                  <c:v>54.919068384880603</c:v>
                </c:pt>
                <c:pt idx="4191">
                  <c:v>54.916266385733408</c:v>
                </c:pt>
                <c:pt idx="4192">
                  <c:v>54.913463723077065</c:v>
                </c:pt>
                <c:pt idx="4193">
                  <c:v>54.910661060420715</c:v>
                </c:pt>
                <c:pt idx="4194">
                  <c:v>54.90785906127352</c:v>
                </c:pt>
                <c:pt idx="4195">
                  <c:v>54.90505639861717</c:v>
                </c:pt>
                <c:pt idx="4196">
                  <c:v>54.90225108192422</c:v>
                </c:pt>
                <c:pt idx="4197">
                  <c:v>54.89944841926787</c:v>
                </c:pt>
                <c:pt idx="4198">
                  <c:v>54.896646420120675</c:v>
                </c:pt>
                <c:pt idx="4199">
                  <c:v>54.893843757464332</c:v>
                </c:pt>
                <c:pt idx="4200">
                  <c:v>54.891041094807981</c:v>
                </c:pt>
                <c:pt idx="4201">
                  <c:v>54.888239095660786</c:v>
                </c:pt>
                <c:pt idx="4202">
                  <c:v>54.885436433004436</c:v>
                </c:pt>
                <c:pt idx="4203">
                  <c:v>54.882633770348093</c:v>
                </c:pt>
                <c:pt idx="4204">
                  <c:v>54.879831771200898</c:v>
                </c:pt>
                <c:pt idx="4205">
                  <c:v>54.877029108544548</c:v>
                </c:pt>
                <c:pt idx="4206">
                  <c:v>54.874226445888198</c:v>
                </c:pt>
                <c:pt idx="4207">
                  <c:v>54.871424446741003</c:v>
                </c:pt>
                <c:pt idx="4208">
                  <c:v>54.868619130048053</c:v>
                </c:pt>
                <c:pt idx="4209">
                  <c:v>54.865816467391703</c:v>
                </c:pt>
                <c:pt idx="4210">
                  <c:v>54.863323000000001</c:v>
                </c:pt>
                <c:pt idx="4211">
                  <c:v>54.861188541120384</c:v>
                </c:pt>
                <c:pt idx="4212">
                  <c:v>54.845233999999998</c:v>
                </c:pt>
                <c:pt idx="4213">
                  <c:v>54.840462693848352</c:v>
                </c:pt>
                <c:pt idx="4214">
                  <c:v>54.814076948271747</c:v>
                </c:pt>
                <c:pt idx="4215">
                  <c:v>54.829395107296136</c:v>
                </c:pt>
                <c:pt idx="4216">
                  <c:v>54.750514530281357</c:v>
                </c:pt>
                <c:pt idx="4217">
                  <c:v>54.830031657210967</c:v>
                </c:pt>
                <c:pt idx="4218">
                  <c:v>54.842213518359557</c:v>
                </c:pt>
                <c:pt idx="4219">
                  <c:v>54.826942434357292</c:v>
                </c:pt>
                <c:pt idx="4220">
                  <c:v>54.825815074583922</c:v>
                </c:pt>
                <c:pt idx="4221">
                  <c:v>54.824686647235012</c:v>
                </c:pt>
                <c:pt idx="4222">
                  <c:v>54.823559287461642</c:v>
                </c:pt>
                <c:pt idx="4223">
                  <c:v>54.822432194582156</c:v>
                </c:pt>
                <c:pt idx="4224">
                  <c:v>54.821304834808778</c:v>
                </c:pt>
                <c:pt idx="4225">
                  <c:v>54.820177475035408</c:v>
                </c:pt>
                <c:pt idx="4226">
                  <c:v>54.819050382155922</c:v>
                </c:pt>
                <c:pt idx="4227">
                  <c:v>54.817923022382551</c:v>
                </c:pt>
                <c:pt idx="4228">
                  <c:v>54.816795662609181</c:v>
                </c:pt>
                <c:pt idx="4229">
                  <c:v>54.815668569729695</c:v>
                </c:pt>
                <c:pt idx="4230">
                  <c:v>54.814541209956325</c:v>
                </c:pt>
                <c:pt idx="4231">
                  <c:v>54.813413850182954</c:v>
                </c:pt>
                <c:pt idx="4232">
                  <c:v>54.812286757303468</c:v>
                </c:pt>
                <c:pt idx="4233">
                  <c:v>54.811158329954552</c:v>
                </c:pt>
                <c:pt idx="4234">
                  <c:v>54.810030970181181</c:v>
                </c:pt>
                <c:pt idx="4235">
                  <c:v>54.806718815450644</c:v>
                </c:pt>
                <c:pt idx="4236">
                  <c:v>54.795875031473535</c:v>
                </c:pt>
                <c:pt idx="4237">
                  <c:v>54.829725367103698</c:v>
                </c:pt>
                <c:pt idx="4238">
                  <c:v>54.839815590844061</c:v>
                </c:pt>
                <c:pt idx="4239">
                  <c:v>54.803371847877919</c:v>
                </c:pt>
                <c:pt idx="4240">
                  <c:v>54.772869</c:v>
                </c:pt>
                <c:pt idx="4241">
                  <c:v>54.769777268653158</c:v>
                </c:pt>
                <c:pt idx="4242">
                  <c:v>54.754341250182875</c:v>
                </c:pt>
                <c:pt idx="4243">
                  <c:v>54.751856961674129</c:v>
                </c:pt>
                <c:pt idx="4244">
                  <c:v>54.749373261301876</c:v>
                </c:pt>
                <c:pt idx="4245">
                  <c:v>54.74688897279313</c:v>
                </c:pt>
                <c:pt idx="4246">
                  <c:v>54.744402331738449</c:v>
                </c:pt>
                <c:pt idx="4247">
                  <c:v>54.74191804322971</c:v>
                </c:pt>
                <c:pt idx="4248">
                  <c:v>54.73943434285745</c:v>
                </c:pt>
                <c:pt idx="4249">
                  <c:v>54.736950054348704</c:v>
                </c:pt>
                <c:pt idx="4250">
                  <c:v>54.734465765839964</c:v>
                </c:pt>
                <c:pt idx="4251">
                  <c:v>54.731982065467705</c:v>
                </c:pt>
                <c:pt idx="4252">
                  <c:v>54.729497776958965</c:v>
                </c:pt>
                <c:pt idx="4253">
                  <c:v>54.727013488450218</c:v>
                </c:pt>
                <c:pt idx="4254">
                  <c:v>54.724529788077959</c:v>
                </c:pt>
                <c:pt idx="4255">
                  <c:v>54.722045499569219</c:v>
                </c:pt>
                <c:pt idx="4256">
                  <c:v>54.719561211060473</c:v>
                </c:pt>
                <c:pt idx="4257">
                  <c:v>54.717077510688213</c:v>
                </c:pt>
                <c:pt idx="4258">
                  <c:v>54.71459086963354</c:v>
                </c:pt>
                <c:pt idx="4259">
                  <c:v>54.712106581124793</c:v>
                </c:pt>
                <c:pt idx="4260">
                  <c:v>54.697202026345302</c:v>
                </c:pt>
                <c:pt idx="4261">
                  <c:v>54.694718325973042</c:v>
                </c:pt>
                <c:pt idx="4262">
                  <c:v>54.692234037464303</c:v>
                </c:pt>
                <c:pt idx="4263">
                  <c:v>54.689749748955563</c:v>
                </c:pt>
                <c:pt idx="4264">
                  <c:v>54.687266048583304</c:v>
                </c:pt>
                <c:pt idx="4265">
                  <c:v>54.684781760074557</c:v>
                </c:pt>
                <c:pt idx="4266">
                  <c:v>54.682295119019876</c:v>
                </c:pt>
                <c:pt idx="4267">
                  <c:v>54.679810830511137</c:v>
                </c:pt>
                <c:pt idx="4268">
                  <c:v>54.677327130138877</c:v>
                </c:pt>
                <c:pt idx="4269">
                  <c:v>54.674842841630138</c:v>
                </c:pt>
                <c:pt idx="4270">
                  <c:v>54.672358553121391</c:v>
                </c:pt>
                <c:pt idx="4271">
                  <c:v>54.669874852749132</c:v>
                </c:pt>
                <c:pt idx="4272">
                  <c:v>54.667390564240392</c:v>
                </c:pt>
                <c:pt idx="4273">
                  <c:v>54.664906275731646</c:v>
                </c:pt>
                <c:pt idx="4274">
                  <c:v>54.662422575359386</c:v>
                </c:pt>
                <c:pt idx="4275">
                  <c:v>54.659938286850647</c:v>
                </c:pt>
                <c:pt idx="4276">
                  <c:v>54.6574539983419</c:v>
                </c:pt>
                <c:pt idx="4277">
                  <c:v>54.654970297969641</c:v>
                </c:pt>
                <c:pt idx="4278">
                  <c:v>54.652483656914967</c:v>
                </c:pt>
                <c:pt idx="4279">
                  <c:v>54.64999936840622</c:v>
                </c:pt>
                <c:pt idx="4280">
                  <c:v>54.647515668033961</c:v>
                </c:pt>
                <c:pt idx="4281">
                  <c:v>54.672834463519315</c:v>
                </c:pt>
                <c:pt idx="4282">
                  <c:v>54.682530824791421</c:v>
                </c:pt>
                <c:pt idx="4283">
                  <c:v>54.673441493800667</c:v>
                </c:pt>
                <c:pt idx="4284">
                  <c:v>54.700906933714826</c:v>
                </c:pt>
                <c:pt idx="4285">
                  <c:v>54.709234941120378</c:v>
                </c:pt>
                <c:pt idx="4286">
                  <c:v>54.711744666787787</c:v>
                </c:pt>
                <c:pt idx="4287">
                  <c:v>54.718508225372588</c:v>
                </c:pt>
                <c:pt idx="4288">
                  <c:v>54.707847943313951</c:v>
                </c:pt>
                <c:pt idx="4289">
                  <c:v>54.712037738197424</c:v>
                </c:pt>
                <c:pt idx="4290">
                  <c:v>54.737324741271557</c:v>
                </c:pt>
                <c:pt idx="4291">
                  <c:v>54.738480178139241</c:v>
                </c:pt>
                <c:pt idx="4292">
                  <c:v>54.739634521878386</c:v>
                </c:pt>
                <c:pt idx="4293">
                  <c:v>54.740788592335392</c:v>
                </c:pt>
                <c:pt idx="4294">
                  <c:v>54.74194293607453</c:v>
                </c:pt>
                <c:pt idx="4295">
                  <c:v>54.743097279813675</c:v>
                </c:pt>
                <c:pt idx="4296">
                  <c:v>54.74425135027068</c:v>
                </c:pt>
                <c:pt idx="4297">
                  <c:v>54.745405694009818</c:v>
                </c:pt>
                <c:pt idx="4298">
                  <c:v>54.746560037748964</c:v>
                </c:pt>
                <c:pt idx="4299">
                  <c:v>54.747714108205969</c:v>
                </c:pt>
                <c:pt idx="4300">
                  <c:v>54.748868451945107</c:v>
                </c:pt>
                <c:pt idx="4301">
                  <c:v>54.750022795684252</c:v>
                </c:pt>
                <c:pt idx="4302">
                  <c:v>54.751176866141257</c:v>
                </c:pt>
                <c:pt idx="4303">
                  <c:v>54.752332303008941</c:v>
                </c:pt>
                <c:pt idx="4304">
                  <c:v>54.75348664674808</c:v>
                </c:pt>
                <c:pt idx="4305">
                  <c:v>54.754640717205085</c:v>
                </c:pt>
                <c:pt idx="4306">
                  <c:v>54.75579506094423</c:v>
                </c:pt>
                <c:pt idx="4307">
                  <c:v>54.756949404683368</c:v>
                </c:pt>
                <c:pt idx="4308">
                  <c:v>54.758103475140373</c:v>
                </c:pt>
                <c:pt idx="4309">
                  <c:v>54.759257818879519</c:v>
                </c:pt>
                <c:pt idx="4310">
                  <c:v>54.760412162618657</c:v>
                </c:pt>
                <c:pt idx="4311">
                  <c:v>54.761566233075669</c:v>
                </c:pt>
                <c:pt idx="4312">
                  <c:v>54.762720576814807</c:v>
                </c:pt>
                <c:pt idx="4313">
                  <c:v>54.776572701684508</c:v>
                </c:pt>
                <c:pt idx="4314">
                  <c:v>54.777727045423646</c:v>
                </c:pt>
                <c:pt idx="4315">
                  <c:v>54.778881389162791</c:v>
                </c:pt>
                <c:pt idx="4316">
                  <c:v>54.780035459619796</c:v>
                </c:pt>
                <c:pt idx="4317">
                  <c:v>54.781190896487473</c:v>
                </c:pt>
                <c:pt idx="4318">
                  <c:v>54.782345240226618</c:v>
                </c:pt>
                <c:pt idx="4319">
                  <c:v>54.783499310683624</c:v>
                </c:pt>
                <c:pt idx="4320">
                  <c:v>54.784653654422762</c:v>
                </c:pt>
                <c:pt idx="4321">
                  <c:v>54.785807998161907</c:v>
                </c:pt>
                <c:pt idx="4322">
                  <c:v>54.786962068618912</c:v>
                </c:pt>
                <c:pt idx="4323">
                  <c:v>54.788116412358058</c:v>
                </c:pt>
                <c:pt idx="4324">
                  <c:v>54.789270756097196</c:v>
                </c:pt>
                <c:pt idx="4325">
                  <c:v>54.790424826554201</c:v>
                </c:pt>
                <c:pt idx="4326">
                  <c:v>54.800762141630898</c:v>
                </c:pt>
                <c:pt idx="4327">
                  <c:v>54.809047999999997</c:v>
                </c:pt>
                <c:pt idx="4328">
                  <c:v>54.809047999999997</c:v>
                </c:pt>
                <c:pt idx="4329">
                  <c:v>54.778497988555074</c:v>
                </c:pt>
                <c:pt idx="4330">
                  <c:v>54.775434662693684</c:v>
                </c:pt>
                <c:pt idx="4331">
                  <c:v>54.759593381974248</c:v>
                </c:pt>
                <c:pt idx="4332">
                  <c:v>54.757850903195042</c:v>
                </c:pt>
                <c:pt idx="4333">
                  <c:v>54.783578343586079</c:v>
                </c:pt>
                <c:pt idx="4334">
                  <c:v>54.823471846960665</c:v>
                </c:pt>
                <c:pt idx="4335">
                  <c:v>54.847186489954382</c:v>
                </c:pt>
                <c:pt idx="4336">
                  <c:v>54.850432187540882</c:v>
                </c:pt>
                <c:pt idx="4337">
                  <c:v>54.853677885127382</c:v>
                </c:pt>
                <c:pt idx="4338">
                  <c:v>54.856922814319574</c:v>
                </c:pt>
                <c:pt idx="4339">
                  <c:v>54.860168511906075</c:v>
                </c:pt>
                <c:pt idx="4340">
                  <c:v>54.863414209492575</c:v>
                </c:pt>
                <c:pt idx="4341">
                  <c:v>54.866659138684767</c:v>
                </c:pt>
                <c:pt idx="4342">
                  <c:v>54.869907909848529</c:v>
                </c:pt>
                <c:pt idx="4343">
                  <c:v>54.873153607435029</c:v>
                </c:pt>
                <c:pt idx="4344">
                  <c:v>54.876398536627221</c:v>
                </c:pt>
                <c:pt idx="4345">
                  <c:v>54.879644234213721</c:v>
                </c:pt>
                <c:pt idx="4346">
                  <c:v>54.882889931800221</c:v>
                </c:pt>
                <c:pt idx="4347">
                  <c:v>54.886134860992414</c:v>
                </c:pt>
                <c:pt idx="4348">
                  <c:v>54.889380558578914</c:v>
                </c:pt>
                <c:pt idx="4349">
                  <c:v>54.892626256165414</c:v>
                </c:pt>
                <c:pt idx="4350">
                  <c:v>54.895871185357606</c:v>
                </c:pt>
                <c:pt idx="4351">
                  <c:v>54.899116882944107</c:v>
                </c:pt>
                <c:pt idx="4352">
                  <c:v>54.902362580530614</c:v>
                </c:pt>
                <c:pt idx="4353">
                  <c:v>54.905607509722799</c:v>
                </c:pt>
                <c:pt idx="4354">
                  <c:v>54.908853207309299</c:v>
                </c:pt>
                <c:pt idx="4355">
                  <c:v>54.912101978473061</c:v>
                </c:pt>
                <c:pt idx="4356">
                  <c:v>54.915347676059568</c:v>
                </c:pt>
                <c:pt idx="4357">
                  <c:v>54.918592605251753</c:v>
                </c:pt>
                <c:pt idx="4358">
                  <c:v>54.92183830283826</c:v>
                </c:pt>
                <c:pt idx="4359">
                  <c:v>54.925084000424761</c:v>
                </c:pt>
                <c:pt idx="4360">
                  <c:v>54.928328929616946</c:v>
                </c:pt>
                <c:pt idx="4361">
                  <c:v>54.931574627203453</c:v>
                </c:pt>
                <c:pt idx="4362">
                  <c:v>54.934820324789953</c:v>
                </c:pt>
                <c:pt idx="4363">
                  <c:v>54.938065253982138</c:v>
                </c:pt>
                <c:pt idx="4364">
                  <c:v>54.941310951568646</c:v>
                </c:pt>
                <c:pt idx="4365">
                  <c:v>54.944556649155146</c:v>
                </c:pt>
                <c:pt idx="4366">
                  <c:v>54.947801578347338</c:v>
                </c:pt>
                <c:pt idx="4367">
                  <c:v>54.9510503495111</c:v>
                </c:pt>
                <c:pt idx="4368">
                  <c:v>54.9542960470976</c:v>
                </c:pt>
                <c:pt idx="4369">
                  <c:v>54.957540976289785</c:v>
                </c:pt>
                <c:pt idx="4370">
                  <c:v>54.960786673876292</c:v>
                </c:pt>
                <c:pt idx="4371">
                  <c:v>54.964032371462793</c:v>
                </c:pt>
                <c:pt idx="4372">
                  <c:v>54.967277300654985</c:v>
                </c:pt>
                <c:pt idx="4373">
                  <c:v>54.970522998241485</c:v>
                </c:pt>
                <c:pt idx="4374">
                  <c:v>54.973768695827985</c:v>
                </c:pt>
                <c:pt idx="4375">
                  <c:v>54.977013625020177</c:v>
                </c:pt>
                <c:pt idx="4376">
                  <c:v>54.980259322606678</c:v>
                </c:pt>
                <c:pt idx="4377">
                  <c:v>54.983505020193178</c:v>
                </c:pt>
                <c:pt idx="4378">
                  <c:v>54.98674994938537</c:v>
                </c:pt>
                <c:pt idx="4379">
                  <c:v>54.98999564697187</c:v>
                </c:pt>
                <c:pt idx="4380">
                  <c:v>54.993244418135632</c:v>
                </c:pt>
                <c:pt idx="4381">
                  <c:v>54.996490115722139</c:v>
                </c:pt>
                <c:pt idx="4382">
                  <c:v>54.999735044914324</c:v>
                </c:pt>
                <c:pt idx="4383">
                  <c:v>55.002980742500824</c:v>
                </c:pt>
                <c:pt idx="4384">
                  <c:v>55.006226440087332</c:v>
                </c:pt>
                <c:pt idx="4385">
                  <c:v>55.009471369279517</c:v>
                </c:pt>
                <c:pt idx="4386">
                  <c:v>55.012717066866017</c:v>
                </c:pt>
                <c:pt idx="4387">
                  <c:v>55.015962764452524</c:v>
                </c:pt>
                <c:pt idx="4388">
                  <c:v>55.019207693644709</c:v>
                </c:pt>
                <c:pt idx="4389">
                  <c:v>55.022453391231217</c:v>
                </c:pt>
                <c:pt idx="4390">
                  <c:v>55.025699088817717</c:v>
                </c:pt>
                <c:pt idx="4391">
                  <c:v>55.026133999999999</c:v>
                </c:pt>
                <c:pt idx="4392">
                  <c:v>54.978386801668655</c:v>
                </c:pt>
                <c:pt idx="4393">
                  <c:v>55.020000819742492</c:v>
                </c:pt>
                <c:pt idx="4394">
                  <c:v>55.032721359519911</c:v>
                </c:pt>
                <c:pt idx="4395">
                  <c:v>55.009838807866508</c:v>
                </c:pt>
                <c:pt idx="4396">
                  <c:v>55.040894220791607</c:v>
                </c:pt>
                <c:pt idx="4397">
                  <c:v>55.0607732353362</c:v>
                </c:pt>
                <c:pt idx="4398">
                  <c:v>55.062313000000003</c:v>
                </c:pt>
                <c:pt idx="4399">
                  <c:v>55.062313000000003</c:v>
                </c:pt>
                <c:pt idx="4400">
                  <c:v>55.069440720155249</c:v>
                </c:pt>
                <c:pt idx="4401">
                  <c:v>55.07711141822805</c:v>
                </c:pt>
                <c:pt idx="4402">
                  <c:v>55.084782116300858</c:v>
                </c:pt>
                <c:pt idx="4403">
                  <c:v>55.092450998394007</c:v>
                </c:pt>
                <c:pt idx="4404">
                  <c:v>55.100121696466807</c:v>
                </c:pt>
                <c:pt idx="4405">
                  <c:v>55.107799658458241</c:v>
                </c:pt>
                <c:pt idx="4406">
                  <c:v>55.115470356531048</c:v>
                </c:pt>
                <c:pt idx="4407">
                  <c:v>55.101028599761619</c:v>
                </c:pt>
                <c:pt idx="4408">
                  <c:v>55.082808824034338</c:v>
                </c:pt>
                <c:pt idx="4409">
                  <c:v>55.064590298998574</c:v>
                </c:pt>
                <c:pt idx="4410">
                  <c:v>55.094179842669845</c:v>
                </c:pt>
                <c:pt idx="4411">
                  <c:v>55.082429253218884</c:v>
                </c:pt>
                <c:pt idx="4412">
                  <c:v>55.0318273524082</c:v>
                </c:pt>
                <c:pt idx="4413">
                  <c:v>55.042451231759657</c:v>
                </c:pt>
                <c:pt idx="4414">
                  <c:v>55.060665801430275</c:v>
                </c:pt>
                <c:pt idx="4415">
                  <c:v>55.078879487601334</c:v>
                </c:pt>
                <c:pt idx="4416">
                  <c:v>55.076824489305174</c:v>
                </c:pt>
                <c:pt idx="4417">
                  <c:v>55.072917045435965</c:v>
                </c:pt>
                <c:pt idx="4418">
                  <c:v>55.069013298297001</c:v>
                </c:pt>
                <c:pt idx="4419">
                  <c:v>55.065110475340596</c:v>
                </c:pt>
                <c:pt idx="4420">
                  <c:v>55.061206728201633</c:v>
                </c:pt>
                <c:pt idx="4421">
                  <c:v>55.057302981062669</c:v>
                </c:pt>
                <c:pt idx="4422">
                  <c:v>55.053400158106264</c:v>
                </c:pt>
                <c:pt idx="4423">
                  <c:v>55.049496410967301</c:v>
                </c:pt>
                <c:pt idx="4424">
                  <c:v>55.045592663828337</c:v>
                </c:pt>
                <c:pt idx="4425">
                  <c:v>55.041689840871932</c:v>
                </c:pt>
                <c:pt idx="4426">
                  <c:v>55.037786093732969</c:v>
                </c:pt>
                <c:pt idx="4427">
                  <c:v>55.033882346594005</c:v>
                </c:pt>
                <c:pt idx="4428">
                  <c:v>55.0299795236376</c:v>
                </c:pt>
                <c:pt idx="4429">
                  <c:v>55.025590683194281</c:v>
                </c:pt>
                <c:pt idx="4430">
                  <c:v>54.990370054363375</c:v>
                </c:pt>
                <c:pt idx="4431">
                  <c:v>55.009675369098716</c:v>
                </c:pt>
                <c:pt idx="4432">
                  <c:v>55.058971133492257</c:v>
                </c:pt>
                <c:pt idx="4433">
                  <c:v>54.972660604196477</c:v>
                </c:pt>
                <c:pt idx="4434">
                  <c:v>54.989033003814974</c:v>
                </c:pt>
                <c:pt idx="4435">
                  <c:v>54.972915075107302</c:v>
                </c:pt>
                <c:pt idx="4436">
                  <c:v>54.989955999999999</c:v>
                </c:pt>
                <c:pt idx="4437">
                  <c:v>54.988657767048167</c:v>
                </c:pt>
                <c:pt idx="4438">
                  <c:v>54.97234283716125</c:v>
                </c:pt>
                <c:pt idx="4439">
                  <c:v>54.978415151871573</c:v>
                </c:pt>
                <c:pt idx="4440">
                  <c:v>54.984486029007392</c:v>
                </c:pt>
                <c:pt idx="4441">
                  <c:v>54.990558343717716</c:v>
                </c:pt>
                <c:pt idx="4442">
                  <c:v>54.996636408726062</c:v>
                </c:pt>
                <c:pt idx="4443">
                  <c:v>55.002708723436385</c:v>
                </c:pt>
                <c:pt idx="4444">
                  <c:v>55.003637046256557</c:v>
                </c:pt>
                <c:pt idx="4445">
                  <c:v>54.967200214064363</c:v>
                </c:pt>
                <c:pt idx="4446">
                  <c:v>54.940598118741057</c:v>
                </c:pt>
                <c:pt idx="4447">
                  <c:v>54.969282330710541</c:v>
                </c:pt>
                <c:pt idx="4448">
                  <c:v>54.95105693133047</c:v>
                </c:pt>
                <c:pt idx="4449">
                  <c:v>54.935679999999998</c:v>
                </c:pt>
                <c:pt idx="4450">
                  <c:v>54.938643240343346</c:v>
                </c:pt>
                <c:pt idx="4451">
                  <c:v>54.953769999999999</c:v>
                </c:pt>
                <c:pt idx="4452">
                  <c:v>54.9569925170441</c:v>
                </c:pt>
                <c:pt idx="4453">
                  <c:v>54.971462057799506</c:v>
                </c:pt>
                <c:pt idx="4454">
                  <c:v>54.969254992180282</c:v>
                </c:pt>
                <c:pt idx="4455">
                  <c:v>54.967045836536798</c:v>
                </c:pt>
                <c:pt idx="4456">
                  <c:v>54.964838770917574</c:v>
                </c:pt>
                <c:pt idx="4457">
                  <c:v>54.962632227804413</c:v>
                </c:pt>
                <c:pt idx="4458">
                  <c:v>54.960425162185189</c:v>
                </c:pt>
                <c:pt idx="4459">
                  <c:v>54.958218619072035</c:v>
                </c:pt>
                <c:pt idx="4460">
                  <c:v>54.956011553452811</c:v>
                </c:pt>
                <c:pt idx="4461">
                  <c:v>54.953804487833587</c:v>
                </c:pt>
                <c:pt idx="4462">
                  <c:v>54.951597944720426</c:v>
                </c:pt>
                <c:pt idx="4463">
                  <c:v>54.949390879101202</c:v>
                </c:pt>
                <c:pt idx="4464">
                  <c:v>54.947183813481978</c:v>
                </c:pt>
                <c:pt idx="4465">
                  <c:v>54.944977270368824</c:v>
                </c:pt>
                <c:pt idx="4466">
                  <c:v>54.9427702047496</c:v>
                </c:pt>
                <c:pt idx="4467">
                  <c:v>54.940561049106115</c:v>
                </c:pt>
                <c:pt idx="4468">
                  <c:v>54.938353983486891</c:v>
                </c:pt>
                <c:pt idx="4469">
                  <c:v>54.93614744037373</c:v>
                </c:pt>
                <c:pt idx="4470">
                  <c:v>54.933940374754506</c:v>
                </c:pt>
                <c:pt idx="4471">
                  <c:v>54.931733309135282</c:v>
                </c:pt>
                <c:pt idx="4472">
                  <c:v>54.929526766022121</c:v>
                </c:pt>
                <c:pt idx="4473">
                  <c:v>54.927319700402897</c:v>
                </c:pt>
                <c:pt idx="4474">
                  <c:v>54.925112634783673</c:v>
                </c:pt>
                <c:pt idx="4475">
                  <c:v>54.922906091670519</c:v>
                </c:pt>
                <c:pt idx="4476">
                  <c:v>54.920699026051295</c:v>
                </c:pt>
                <c:pt idx="4477">
                  <c:v>54.918491960432071</c:v>
                </c:pt>
                <c:pt idx="4478">
                  <c:v>54.91628541731891</c:v>
                </c:pt>
                <c:pt idx="4479">
                  <c:v>54.914078351699686</c:v>
                </c:pt>
                <c:pt idx="4480">
                  <c:v>54.911869196056202</c:v>
                </c:pt>
                <c:pt idx="4481">
                  <c:v>54.909662652943041</c:v>
                </c:pt>
                <c:pt idx="4482">
                  <c:v>54.907455587323824</c:v>
                </c:pt>
                <c:pt idx="4483">
                  <c:v>54.9052485217046</c:v>
                </c:pt>
                <c:pt idx="4484">
                  <c:v>54.903041978591439</c:v>
                </c:pt>
                <c:pt idx="4485">
                  <c:v>54.900834912972215</c:v>
                </c:pt>
                <c:pt idx="4486">
                  <c:v>54.88507008130663</c:v>
                </c:pt>
                <c:pt idx="4487">
                  <c:v>54.87800508345255</c:v>
                </c:pt>
                <c:pt idx="4488">
                  <c:v>54.869617360038148</c:v>
                </c:pt>
                <c:pt idx="4489">
                  <c:v>54.827137</c:v>
                </c:pt>
                <c:pt idx="4490">
                  <c:v>54.827137</c:v>
                </c:pt>
                <c:pt idx="4491">
                  <c:v>54.81143700476872</c:v>
                </c:pt>
                <c:pt idx="4492">
                  <c:v>54.774968962574491</c:v>
                </c:pt>
                <c:pt idx="4493">
                  <c:v>54.77102300762995</c:v>
                </c:pt>
                <c:pt idx="4494">
                  <c:v>54.757973036719122</c:v>
                </c:pt>
                <c:pt idx="4495">
                  <c:v>54.706041493861008</c:v>
                </c:pt>
                <c:pt idx="4496">
                  <c:v>54.678714897604003</c:v>
                </c:pt>
                <c:pt idx="4497">
                  <c:v>54.651394770711647</c:v>
                </c:pt>
                <c:pt idx="4498">
                  <c:v>54.624068174454642</c:v>
                </c:pt>
                <c:pt idx="4499">
                  <c:v>54.610061999999999</c:v>
                </c:pt>
                <c:pt idx="4500">
                  <c:v>54.619067682403433</c:v>
                </c:pt>
                <c:pt idx="4501">
                  <c:v>54.619015925608011</c:v>
                </c:pt>
                <c:pt idx="4502">
                  <c:v>54.591536972109658</c:v>
                </c:pt>
                <c:pt idx="4503">
                  <c:v>54.573883000000002</c:v>
                </c:pt>
                <c:pt idx="4504">
                  <c:v>54.554849543633765</c:v>
                </c:pt>
                <c:pt idx="4505">
                  <c:v>54.528038034564958</c:v>
                </c:pt>
                <c:pt idx="4506">
                  <c:v>54.500043390557941</c:v>
                </c:pt>
                <c:pt idx="4507">
                  <c:v>54.493340426323321</c:v>
                </c:pt>
                <c:pt idx="4508">
                  <c:v>54.490578456163135</c:v>
                </c:pt>
                <c:pt idx="4509">
                  <c:v>54.470734086050136</c:v>
                </c:pt>
                <c:pt idx="4510">
                  <c:v>54.450885016820365</c:v>
                </c:pt>
                <c:pt idx="4511">
                  <c:v>54.431035947590594</c:v>
                </c:pt>
                <c:pt idx="4512">
                  <c:v>54.396167374821175</c:v>
                </c:pt>
                <c:pt idx="4513">
                  <c:v>54.394969729618765</c:v>
                </c:pt>
                <c:pt idx="4514">
                  <c:v>54.39715596156212</c:v>
                </c:pt>
                <c:pt idx="4515">
                  <c:v>54.399341675931623</c:v>
                </c:pt>
                <c:pt idx="4516">
                  <c:v>54.401527907874971</c:v>
                </c:pt>
                <c:pt idx="4517">
                  <c:v>54.403716210113728</c:v>
                </c:pt>
                <c:pt idx="4518">
                  <c:v>54.405902442057076</c:v>
                </c:pt>
                <c:pt idx="4519">
                  <c:v>54.408088156426579</c:v>
                </c:pt>
                <c:pt idx="4520">
                  <c:v>54.410274388369928</c:v>
                </c:pt>
                <c:pt idx="4521">
                  <c:v>54.412460620313283</c:v>
                </c:pt>
                <c:pt idx="4522">
                  <c:v>54.414646334682786</c:v>
                </c:pt>
                <c:pt idx="4523">
                  <c:v>54.416832566626134</c:v>
                </c:pt>
                <c:pt idx="4524">
                  <c:v>54.419018798569489</c:v>
                </c:pt>
                <c:pt idx="4525">
                  <c:v>54.421204512938985</c:v>
                </c:pt>
                <c:pt idx="4526">
                  <c:v>54.42339074488234</c:v>
                </c:pt>
                <c:pt idx="4527">
                  <c:v>54.425576976825688</c:v>
                </c:pt>
                <c:pt idx="4528">
                  <c:v>54.427762691195191</c:v>
                </c:pt>
                <c:pt idx="4529">
                  <c:v>54.429948923138546</c:v>
                </c:pt>
                <c:pt idx="4530">
                  <c:v>54.432137225377296</c:v>
                </c:pt>
                <c:pt idx="4531">
                  <c:v>54.434322939746799</c:v>
                </c:pt>
                <c:pt idx="4532">
                  <c:v>54.436509171690147</c:v>
                </c:pt>
                <c:pt idx="4533">
                  <c:v>54.438695403633503</c:v>
                </c:pt>
                <c:pt idx="4534">
                  <c:v>54.440881118003006</c:v>
                </c:pt>
                <c:pt idx="4535">
                  <c:v>54.443067349946354</c:v>
                </c:pt>
                <c:pt idx="4536">
                  <c:v>54.445253581889709</c:v>
                </c:pt>
                <c:pt idx="4537">
                  <c:v>54.447439296259205</c:v>
                </c:pt>
                <c:pt idx="4538">
                  <c:v>54.44962552820256</c:v>
                </c:pt>
                <c:pt idx="4539">
                  <c:v>54.451811760145908</c:v>
                </c:pt>
                <c:pt idx="4540">
                  <c:v>54.453997474515411</c:v>
                </c:pt>
                <c:pt idx="4541">
                  <c:v>54.456183706458766</c:v>
                </c:pt>
                <c:pt idx="4542">
                  <c:v>54.458372008697516</c:v>
                </c:pt>
                <c:pt idx="4543">
                  <c:v>54.460558240640871</c:v>
                </c:pt>
                <c:pt idx="4544">
                  <c:v>54.462743955010367</c:v>
                </c:pt>
                <c:pt idx="4545">
                  <c:v>54.464930186953723</c:v>
                </c:pt>
                <c:pt idx="4546">
                  <c:v>54.467116418897071</c:v>
                </c:pt>
                <c:pt idx="4547">
                  <c:v>54.469302133266574</c:v>
                </c:pt>
                <c:pt idx="4548">
                  <c:v>54.471488365209929</c:v>
                </c:pt>
                <c:pt idx="4549">
                  <c:v>54.473674597153277</c:v>
                </c:pt>
                <c:pt idx="4550">
                  <c:v>54.47586031152278</c:v>
                </c:pt>
                <c:pt idx="4551">
                  <c:v>54.478046543466128</c:v>
                </c:pt>
                <c:pt idx="4552">
                  <c:v>54.480232775409483</c:v>
                </c:pt>
                <c:pt idx="4553">
                  <c:v>54.482418489778986</c:v>
                </c:pt>
                <c:pt idx="4554">
                  <c:v>54.484604721722334</c:v>
                </c:pt>
                <c:pt idx="4555">
                  <c:v>54.486793023961084</c:v>
                </c:pt>
                <c:pt idx="4556">
                  <c:v>54.488978738330587</c:v>
                </c:pt>
                <c:pt idx="4557">
                  <c:v>54.491164970273942</c:v>
                </c:pt>
                <c:pt idx="4558">
                  <c:v>54.493351202217291</c:v>
                </c:pt>
                <c:pt idx="4559">
                  <c:v>54.495536916586794</c:v>
                </c:pt>
                <c:pt idx="4560">
                  <c:v>54.497723148530149</c:v>
                </c:pt>
                <c:pt idx="4561">
                  <c:v>54.499909380473497</c:v>
                </c:pt>
                <c:pt idx="4562">
                  <c:v>54.496708931092037</c:v>
                </c:pt>
                <c:pt idx="4563">
                  <c:v>54.468616876042908</c:v>
                </c:pt>
                <c:pt idx="4564">
                  <c:v>54.439288359561274</c:v>
                </c:pt>
                <c:pt idx="4565">
                  <c:v>54.47053357207637</c:v>
                </c:pt>
                <c:pt idx="4566">
                  <c:v>54.483429000000001</c:v>
                </c:pt>
                <c:pt idx="4567">
                  <c:v>54.467047672389128</c:v>
                </c:pt>
                <c:pt idx="4568">
                  <c:v>54.434756070167062</c:v>
                </c:pt>
                <c:pt idx="4569">
                  <c:v>54.458703523344447</c:v>
                </c:pt>
                <c:pt idx="4570">
                  <c:v>54.465900241954706</c:v>
                </c:pt>
                <c:pt idx="4571">
                  <c:v>54.424990172681845</c:v>
                </c:pt>
                <c:pt idx="4572">
                  <c:v>54.412263724875068</c:v>
                </c:pt>
                <c:pt idx="4573">
                  <c:v>54.399534263464737</c:v>
                </c:pt>
                <c:pt idx="4574">
                  <c:v>54.386804802054414</c:v>
                </c:pt>
                <c:pt idx="4575">
                  <c:v>54.378354216499758</c:v>
                </c:pt>
                <c:pt idx="4576">
                  <c:v>54.42659045697259</c:v>
                </c:pt>
                <c:pt idx="4577">
                  <c:v>54.395796369098711</c:v>
                </c:pt>
                <c:pt idx="4578">
                  <c:v>54.426089417739625</c:v>
                </c:pt>
                <c:pt idx="4579">
                  <c:v>54.467246147907616</c:v>
                </c:pt>
                <c:pt idx="4580">
                  <c:v>54.469226308000493</c:v>
                </c:pt>
                <c:pt idx="4581">
                  <c:v>54.471208343244982</c:v>
                </c:pt>
                <c:pt idx="4582">
                  <c:v>54.473188503337859</c:v>
                </c:pt>
                <c:pt idx="4583">
                  <c:v>54.475168194642833</c:v>
                </c:pt>
                <c:pt idx="4584">
                  <c:v>54.477148354735718</c:v>
                </c:pt>
                <c:pt idx="4585">
                  <c:v>54.479128514828595</c:v>
                </c:pt>
                <c:pt idx="4586">
                  <c:v>54.481108206133577</c:v>
                </c:pt>
                <c:pt idx="4587">
                  <c:v>54.483088366226454</c:v>
                </c:pt>
                <c:pt idx="4588">
                  <c:v>54.485068526319331</c:v>
                </c:pt>
                <c:pt idx="4589">
                  <c:v>54.487048217624313</c:v>
                </c:pt>
                <c:pt idx="4590">
                  <c:v>54.48902837771719</c:v>
                </c:pt>
                <c:pt idx="4591">
                  <c:v>54.491008537810075</c:v>
                </c:pt>
                <c:pt idx="4592">
                  <c:v>54.492988229115049</c:v>
                </c:pt>
                <c:pt idx="4593">
                  <c:v>54.494968389207934</c:v>
                </c:pt>
                <c:pt idx="4594">
                  <c:v>54.496950424452415</c:v>
                </c:pt>
                <c:pt idx="4595">
                  <c:v>54.498930115757396</c:v>
                </c:pt>
                <c:pt idx="4596">
                  <c:v>54.500910275850273</c:v>
                </c:pt>
                <c:pt idx="4597">
                  <c:v>54.502890435943151</c:v>
                </c:pt>
                <c:pt idx="4598">
                  <c:v>54.504870127248132</c:v>
                </c:pt>
                <c:pt idx="4599">
                  <c:v>54.50685028734101</c:v>
                </c:pt>
                <c:pt idx="4600">
                  <c:v>54.508830447433894</c:v>
                </c:pt>
                <c:pt idx="4601">
                  <c:v>54.510810138738869</c:v>
                </c:pt>
                <c:pt idx="4602">
                  <c:v>54.512790298831746</c:v>
                </c:pt>
                <c:pt idx="4603">
                  <c:v>54.51477045892463</c:v>
                </c:pt>
                <c:pt idx="4604">
                  <c:v>54.516750150229605</c:v>
                </c:pt>
                <c:pt idx="4605">
                  <c:v>54.518730310322489</c:v>
                </c:pt>
                <c:pt idx="4606">
                  <c:v>54.52071234556697</c:v>
                </c:pt>
                <c:pt idx="4607">
                  <c:v>54.522692505659847</c:v>
                </c:pt>
                <c:pt idx="4608">
                  <c:v>54.524672196964829</c:v>
                </c:pt>
                <c:pt idx="4609">
                  <c:v>54.526652357057706</c:v>
                </c:pt>
                <c:pt idx="4610">
                  <c:v>54.528632517150591</c:v>
                </c:pt>
                <c:pt idx="4611">
                  <c:v>54.530612208455565</c:v>
                </c:pt>
                <c:pt idx="4612">
                  <c:v>54.53259236854845</c:v>
                </c:pt>
                <c:pt idx="4613">
                  <c:v>54.534572528641327</c:v>
                </c:pt>
                <c:pt idx="4614">
                  <c:v>54.536552219946309</c:v>
                </c:pt>
                <c:pt idx="4615">
                  <c:v>54.522324806866955</c:v>
                </c:pt>
                <c:pt idx="4616">
                  <c:v>54.509333708154507</c:v>
                </c:pt>
                <c:pt idx="4617">
                  <c:v>54.549242531138788</c:v>
                </c:pt>
                <c:pt idx="4618">
                  <c:v>54.576762208185052</c:v>
                </c:pt>
                <c:pt idx="4619">
                  <c:v>54.647721288256228</c:v>
                </c:pt>
                <c:pt idx="4620">
                  <c:v>54.586902573843417</c:v>
                </c:pt>
                <c:pt idx="4621">
                  <c:v>54.605461202312135</c:v>
                </c:pt>
                <c:pt idx="4622">
                  <c:v>54.635940099644124</c:v>
                </c:pt>
                <c:pt idx="4623">
                  <c:v>54.63893348798932</c:v>
                </c:pt>
                <c:pt idx="4624">
                  <c:v>54.608469372165409</c:v>
                </c:pt>
                <c:pt idx="4625">
                  <c:v>54.602169012045579</c:v>
                </c:pt>
                <c:pt idx="4626">
                  <c:v>54.593889804859415</c:v>
                </c:pt>
                <c:pt idx="4627">
                  <c:v>54.585608637169528</c:v>
                </c:pt>
                <c:pt idx="4628">
                  <c:v>54.560767094603598</c:v>
                </c:pt>
                <c:pt idx="4629">
                  <c:v>54.552478084898858</c:v>
                </c:pt>
                <c:pt idx="4630">
                  <c:v>54.544196917208978</c:v>
                </c:pt>
                <c:pt idx="4631">
                  <c:v>54.535917710022808</c:v>
                </c:pt>
                <c:pt idx="4632">
                  <c:v>54.527636542332928</c:v>
                </c:pt>
                <c:pt idx="4633">
                  <c:v>54.519355374643048</c:v>
                </c:pt>
                <c:pt idx="4634">
                  <c:v>54.511076167456878</c:v>
                </c:pt>
                <c:pt idx="4635">
                  <c:v>54.502794999766998</c:v>
                </c:pt>
                <c:pt idx="4636">
                  <c:v>54.494513832077118</c:v>
                </c:pt>
                <c:pt idx="4637">
                  <c:v>54.486234624890947</c:v>
                </c:pt>
                <c:pt idx="4638">
                  <c:v>54.477953457201068</c:v>
                </c:pt>
                <c:pt idx="4639">
                  <c:v>54.469672289511188</c:v>
                </c:pt>
                <c:pt idx="4640">
                  <c:v>54.461393082325017</c:v>
                </c:pt>
                <c:pt idx="4641">
                  <c:v>54.453111914635137</c:v>
                </c:pt>
                <c:pt idx="4642">
                  <c:v>54.444822904930398</c:v>
                </c:pt>
                <c:pt idx="4643">
                  <c:v>54.436543697744227</c:v>
                </c:pt>
                <c:pt idx="4644">
                  <c:v>54.428262530054347</c:v>
                </c:pt>
                <c:pt idx="4645">
                  <c:v>54.419981362364467</c:v>
                </c:pt>
                <c:pt idx="4646">
                  <c:v>54.411702155178297</c:v>
                </c:pt>
                <c:pt idx="4647">
                  <c:v>54.403420987488417</c:v>
                </c:pt>
                <c:pt idx="4648">
                  <c:v>54.395139819798537</c:v>
                </c:pt>
                <c:pt idx="4649">
                  <c:v>54.386860612612367</c:v>
                </c:pt>
                <c:pt idx="4650">
                  <c:v>54.378579444922487</c:v>
                </c:pt>
                <c:pt idx="4651">
                  <c:v>54.370298277232607</c:v>
                </c:pt>
                <c:pt idx="4652">
                  <c:v>54.362019070046436</c:v>
                </c:pt>
                <c:pt idx="4653">
                  <c:v>54.353737902356556</c:v>
                </c:pt>
                <c:pt idx="4654">
                  <c:v>54.345448892651817</c:v>
                </c:pt>
                <c:pt idx="4655">
                  <c:v>54.33716772496193</c:v>
                </c:pt>
                <c:pt idx="4656">
                  <c:v>54.328888517775766</c:v>
                </c:pt>
                <c:pt idx="4657">
                  <c:v>54.320607350085886</c:v>
                </c:pt>
                <c:pt idx="4658">
                  <c:v>54.312326182395999</c:v>
                </c:pt>
                <c:pt idx="4659">
                  <c:v>54.304046975209836</c:v>
                </c:pt>
                <c:pt idx="4660">
                  <c:v>54.295765807519949</c:v>
                </c:pt>
                <c:pt idx="4661">
                  <c:v>54.287484639830069</c:v>
                </c:pt>
                <c:pt idx="4662">
                  <c:v>54.279205432643906</c:v>
                </c:pt>
                <c:pt idx="4663">
                  <c:v>54.270924264954019</c:v>
                </c:pt>
                <c:pt idx="4664">
                  <c:v>54.262643097264139</c:v>
                </c:pt>
                <c:pt idx="4665">
                  <c:v>54.254363890077975</c:v>
                </c:pt>
                <c:pt idx="4666">
                  <c:v>54.267353633047207</c:v>
                </c:pt>
                <c:pt idx="4667">
                  <c:v>54.305851925608017</c:v>
                </c:pt>
                <c:pt idx="4668">
                  <c:v>54.266342000000002</c:v>
                </c:pt>
                <c:pt idx="4669">
                  <c:v>54.271521737231502</c:v>
                </c:pt>
                <c:pt idx="4670">
                  <c:v>54.273813588375418</c:v>
                </c:pt>
                <c:pt idx="4671">
                  <c:v>54.253677543980928</c:v>
                </c:pt>
                <c:pt idx="4672">
                  <c:v>54.266342000000002</c:v>
                </c:pt>
                <c:pt idx="4673">
                  <c:v>54.277705128755365</c:v>
                </c:pt>
                <c:pt idx="4674">
                  <c:v>54.290917426460084</c:v>
                </c:pt>
                <c:pt idx="4675">
                  <c:v>54.265976594229784</c:v>
                </c:pt>
                <c:pt idx="4676">
                  <c:v>54.264854067703666</c:v>
                </c:pt>
                <c:pt idx="4677">
                  <c:v>54.263731806927204</c:v>
                </c:pt>
                <c:pt idx="4678">
                  <c:v>54.262609280401087</c:v>
                </c:pt>
                <c:pt idx="4679">
                  <c:v>54.26148569087637</c:v>
                </c:pt>
                <c:pt idx="4680">
                  <c:v>54.260363164350252</c:v>
                </c:pt>
                <c:pt idx="4681">
                  <c:v>54.25924090357379</c:v>
                </c:pt>
                <c:pt idx="4682">
                  <c:v>54.25811837704768</c:v>
                </c:pt>
                <c:pt idx="4683">
                  <c:v>54.256995850521562</c:v>
                </c:pt>
                <c:pt idx="4684">
                  <c:v>54.2558735897451</c:v>
                </c:pt>
                <c:pt idx="4685">
                  <c:v>54.254751063218983</c:v>
                </c:pt>
                <c:pt idx="4686">
                  <c:v>54.253628536692872</c:v>
                </c:pt>
                <c:pt idx="4687">
                  <c:v>54.252506275916403</c:v>
                </c:pt>
                <c:pt idx="4688">
                  <c:v>54.251383749390293</c:v>
                </c:pt>
                <c:pt idx="4689">
                  <c:v>54.250261222864175</c:v>
                </c:pt>
                <c:pt idx="4690">
                  <c:v>54.249138962087713</c:v>
                </c:pt>
                <c:pt idx="4691">
                  <c:v>54.248015372562996</c:v>
                </c:pt>
                <c:pt idx="4692">
                  <c:v>54.246892846036879</c:v>
                </c:pt>
                <c:pt idx="4693">
                  <c:v>54.245770585260416</c:v>
                </c:pt>
                <c:pt idx="4694">
                  <c:v>54.244648058734299</c:v>
                </c:pt>
                <c:pt idx="4695">
                  <c:v>54.243525532208189</c:v>
                </c:pt>
                <c:pt idx="4696">
                  <c:v>54.242403271431719</c:v>
                </c:pt>
                <c:pt idx="4697">
                  <c:v>54.241280744905609</c:v>
                </c:pt>
                <c:pt idx="4698">
                  <c:v>54.240158218379491</c:v>
                </c:pt>
                <c:pt idx="4699">
                  <c:v>54.239035957603029</c:v>
                </c:pt>
                <c:pt idx="4700">
                  <c:v>54.237913431076912</c:v>
                </c:pt>
                <c:pt idx="4701">
                  <c:v>54.236790904550801</c:v>
                </c:pt>
                <c:pt idx="4702">
                  <c:v>54.235668643774332</c:v>
                </c:pt>
                <c:pt idx="4703">
                  <c:v>54.234546117248222</c:v>
                </c:pt>
                <c:pt idx="4704">
                  <c:v>54.233422527723505</c:v>
                </c:pt>
                <c:pt idx="4705">
                  <c:v>54.232300001197387</c:v>
                </c:pt>
                <c:pt idx="4706">
                  <c:v>54.231177740420925</c:v>
                </c:pt>
                <c:pt idx="4707">
                  <c:v>54.230055213894808</c:v>
                </c:pt>
                <c:pt idx="4708">
                  <c:v>54.22893268736869</c:v>
                </c:pt>
                <c:pt idx="4709">
                  <c:v>54.227810426592228</c:v>
                </c:pt>
                <c:pt idx="4710">
                  <c:v>54.226687900066118</c:v>
                </c:pt>
                <c:pt idx="4711">
                  <c:v>54.22556537354</c:v>
                </c:pt>
                <c:pt idx="4712">
                  <c:v>54.224443112763538</c:v>
                </c:pt>
                <c:pt idx="4713">
                  <c:v>54.223320586237421</c:v>
                </c:pt>
                <c:pt idx="4714">
                  <c:v>54.22219805971131</c:v>
                </c:pt>
                <c:pt idx="4715">
                  <c:v>54.221075798934841</c:v>
                </c:pt>
                <c:pt idx="4716">
                  <c:v>54.219952209410124</c:v>
                </c:pt>
                <c:pt idx="4717">
                  <c:v>54.218829682884007</c:v>
                </c:pt>
                <c:pt idx="4718">
                  <c:v>54.217707422107544</c:v>
                </c:pt>
                <c:pt idx="4719">
                  <c:v>54.216584895581434</c:v>
                </c:pt>
                <c:pt idx="4720">
                  <c:v>54.215462369055317</c:v>
                </c:pt>
                <c:pt idx="4721">
                  <c:v>54.214340108278854</c:v>
                </c:pt>
                <c:pt idx="4722">
                  <c:v>54.213217581752737</c:v>
                </c:pt>
                <c:pt idx="4723">
                  <c:v>54.212095055226627</c:v>
                </c:pt>
                <c:pt idx="4724">
                  <c:v>54.20648295409535</c:v>
                </c:pt>
                <c:pt idx="4725">
                  <c:v>54.205359364570633</c:v>
                </c:pt>
                <c:pt idx="4726">
                  <c:v>54.204236838044515</c:v>
                </c:pt>
                <c:pt idx="4727">
                  <c:v>54.203114577268053</c:v>
                </c:pt>
                <c:pt idx="4728">
                  <c:v>54.201992050741943</c:v>
                </c:pt>
                <c:pt idx="4729">
                  <c:v>54.200869524215825</c:v>
                </c:pt>
                <c:pt idx="4730">
                  <c:v>54.199747263439363</c:v>
                </c:pt>
                <c:pt idx="4731">
                  <c:v>54.198624736913246</c:v>
                </c:pt>
                <c:pt idx="4732">
                  <c:v>54.197502210387135</c:v>
                </c:pt>
                <c:pt idx="4733">
                  <c:v>54.196379949610666</c:v>
                </c:pt>
                <c:pt idx="4734">
                  <c:v>54.25018369494255</c:v>
                </c:pt>
                <c:pt idx="4735">
                  <c:v>54.252252506570485</c:v>
                </c:pt>
                <c:pt idx="4736">
                  <c:v>54.254321318198429</c:v>
                </c:pt>
                <c:pt idx="4737">
                  <c:v>54.256389640050884</c:v>
                </c:pt>
                <c:pt idx="4738">
                  <c:v>54.258458451678827</c:v>
                </c:pt>
                <c:pt idx="4739">
                  <c:v>54.260529222408685</c:v>
                </c:pt>
                <c:pt idx="4740">
                  <c:v>54.262598034036621</c:v>
                </c:pt>
                <c:pt idx="4741">
                  <c:v>54.264666355889084</c:v>
                </c:pt>
                <c:pt idx="4742">
                  <c:v>54.26673516751702</c:v>
                </c:pt>
                <c:pt idx="4743">
                  <c:v>54.268803979144955</c:v>
                </c:pt>
                <c:pt idx="4744">
                  <c:v>54.270872300997418</c:v>
                </c:pt>
                <c:pt idx="4745">
                  <c:v>54.272941112625354</c:v>
                </c:pt>
                <c:pt idx="4746">
                  <c:v>54.276399071121723</c:v>
                </c:pt>
                <c:pt idx="4747">
                  <c:v>54.274515254584429</c:v>
                </c:pt>
                <c:pt idx="4748">
                  <c:v>54.284443000000003</c:v>
                </c:pt>
                <c:pt idx="4749">
                  <c:v>54.267600398568021</c:v>
                </c:pt>
                <c:pt idx="4750">
                  <c:v>54.265352537985237</c:v>
                </c:pt>
                <c:pt idx="4751">
                  <c:v>54.284443000000003</c:v>
                </c:pt>
                <c:pt idx="4752">
                  <c:v>54.284443000000003</c:v>
                </c:pt>
                <c:pt idx="4753">
                  <c:v>54.284443000000003</c:v>
                </c:pt>
                <c:pt idx="4754">
                  <c:v>54.293491960466781</c:v>
                </c:pt>
                <c:pt idx="4755">
                  <c:v>54.30303744246487</c:v>
                </c:pt>
                <c:pt idx="4756">
                  <c:v>54.30404961789835</c:v>
                </c:pt>
                <c:pt idx="4757">
                  <c:v>54.30506155370697</c:v>
                </c:pt>
                <c:pt idx="4758">
                  <c:v>54.306073729140451</c:v>
                </c:pt>
                <c:pt idx="4759">
                  <c:v>54.307086863073401</c:v>
                </c:pt>
                <c:pt idx="4760">
                  <c:v>54.308099038506882</c:v>
                </c:pt>
                <c:pt idx="4761">
                  <c:v>54.309110974315502</c:v>
                </c:pt>
                <c:pt idx="4762">
                  <c:v>54.310123149748989</c:v>
                </c:pt>
                <c:pt idx="4763">
                  <c:v>54.31113532518247</c:v>
                </c:pt>
                <c:pt idx="4764">
                  <c:v>54.31214726099109</c:v>
                </c:pt>
                <c:pt idx="4765">
                  <c:v>54.31315943642457</c:v>
                </c:pt>
                <c:pt idx="4766">
                  <c:v>54.314171611858058</c:v>
                </c:pt>
                <c:pt idx="4767">
                  <c:v>54.315183547666678</c:v>
                </c:pt>
                <c:pt idx="4768">
                  <c:v>54.316195723100158</c:v>
                </c:pt>
                <c:pt idx="4769">
                  <c:v>54.317207898533638</c:v>
                </c:pt>
                <c:pt idx="4770">
                  <c:v>54.318219834342258</c:v>
                </c:pt>
                <c:pt idx="4771">
                  <c:v>54.262087042680015</c:v>
                </c:pt>
                <c:pt idx="4772">
                  <c:v>54.275462358760429</c:v>
                </c:pt>
                <c:pt idx="4773">
                  <c:v>54.28578389884629</c:v>
                </c:pt>
                <c:pt idx="4774">
                  <c:v>54.287561105224292</c:v>
                </c:pt>
                <c:pt idx="4775">
                  <c:v>54.28933789086215</c:v>
                </c:pt>
                <c:pt idx="4776">
                  <c:v>54.291115097240159</c:v>
                </c:pt>
                <c:pt idx="4777">
                  <c:v>54.29289230361816</c:v>
                </c:pt>
                <c:pt idx="4778">
                  <c:v>54.294669089256018</c:v>
                </c:pt>
                <c:pt idx="4779">
                  <c:v>54.296446295634027</c:v>
                </c:pt>
                <c:pt idx="4780">
                  <c:v>54.298223502012029</c:v>
                </c:pt>
                <c:pt idx="4781">
                  <c:v>54.300000287649887</c:v>
                </c:pt>
                <c:pt idx="4782">
                  <c:v>54.301777494027895</c:v>
                </c:pt>
                <c:pt idx="4783">
                  <c:v>54.303554700405897</c:v>
                </c:pt>
                <c:pt idx="4784">
                  <c:v>54.305331486043755</c:v>
                </c:pt>
                <c:pt idx="4785">
                  <c:v>54.307108692421764</c:v>
                </c:pt>
                <c:pt idx="4786">
                  <c:v>54.308887581760352</c:v>
                </c:pt>
                <c:pt idx="4787">
                  <c:v>54.310664788138354</c:v>
                </c:pt>
                <c:pt idx="4788">
                  <c:v>54.312441573776212</c:v>
                </c:pt>
                <c:pt idx="4789">
                  <c:v>54.314218780154221</c:v>
                </c:pt>
                <c:pt idx="4790">
                  <c:v>54.315995986532222</c:v>
                </c:pt>
                <c:pt idx="4791">
                  <c:v>54.31777277217008</c:v>
                </c:pt>
                <c:pt idx="4792">
                  <c:v>54.319549978548089</c:v>
                </c:pt>
                <c:pt idx="4793">
                  <c:v>54.321327184926091</c:v>
                </c:pt>
                <c:pt idx="4794">
                  <c:v>54.323103970563949</c:v>
                </c:pt>
                <c:pt idx="4795">
                  <c:v>54.324881176941958</c:v>
                </c:pt>
                <c:pt idx="4796">
                  <c:v>54.326658383319959</c:v>
                </c:pt>
                <c:pt idx="4797">
                  <c:v>54.328435168957817</c:v>
                </c:pt>
                <c:pt idx="4798">
                  <c:v>54.330214058296413</c:v>
                </c:pt>
                <c:pt idx="4799">
                  <c:v>54.331991264674414</c:v>
                </c:pt>
                <c:pt idx="4800">
                  <c:v>54.333768050312273</c:v>
                </c:pt>
                <c:pt idx="4801">
                  <c:v>54.335545256690281</c:v>
                </c:pt>
                <c:pt idx="4802">
                  <c:v>54.337322463068283</c:v>
                </c:pt>
                <c:pt idx="4803">
                  <c:v>54.339099248706141</c:v>
                </c:pt>
                <c:pt idx="4804">
                  <c:v>54.34087645508415</c:v>
                </c:pt>
                <c:pt idx="4805">
                  <c:v>54.342653661462151</c:v>
                </c:pt>
                <c:pt idx="4806">
                  <c:v>54.344430447100009</c:v>
                </c:pt>
                <c:pt idx="4807">
                  <c:v>54.346207653478018</c:v>
                </c:pt>
                <c:pt idx="4808">
                  <c:v>54.34798485985602</c:v>
                </c:pt>
                <c:pt idx="4809">
                  <c:v>54.349761645493878</c:v>
                </c:pt>
                <c:pt idx="4810">
                  <c:v>54.351538851871886</c:v>
                </c:pt>
                <c:pt idx="4811">
                  <c:v>54.353317741210475</c:v>
                </c:pt>
                <c:pt idx="4812">
                  <c:v>54.355094947588476</c:v>
                </c:pt>
                <c:pt idx="4813">
                  <c:v>54.35757239484979</c:v>
                </c:pt>
                <c:pt idx="4814">
                  <c:v>54.373074893921334</c:v>
                </c:pt>
                <c:pt idx="4815">
                  <c:v>54.338706999999999</c:v>
                </c:pt>
                <c:pt idx="4816">
                  <c:v>54.341018867429661</c:v>
                </c:pt>
                <c:pt idx="4817">
                  <c:v>54.37617098736591</c:v>
                </c:pt>
                <c:pt idx="4818">
                  <c:v>54.391564627324748</c:v>
                </c:pt>
                <c:pt idx="4819">
                  <c:v>54.374885999999996</c:v>
                </c:pt>
                <c:pt idx="4820">
                  <c:v>54.376550446722284</c:v>
                </c:pt>
                <c:pt idx="4821">
                  <c:v>54.389395056032427</c:v>
                </c:pt>
                <c:pt idx="4822">
                  <c:v>54.356052513214536</c:v>
                </c:pt>
                <c:pt idx="4823">
                  <c:v>54.348972643554738</c:v>
                </c:pt>
                <c:pt idx="4824">
                  <c:v>54.341899471974081</c:v>
                </c:pt>
                <c:pt idx="4825">
                  <c:v>54.334827974913217</c:v>
                </c:pt>
                <c:pt idx="4826">
                  <c:v>54.327754803332567</c:v>
                </c:pt>
                <c:pt idx="4827">
                  <c:v>54.32068163175191</c:v>
                </c:pt>
                <c:pt idx="4828">
                  <c:v>54.302566819742495</c:v>
                </c:pt>
                <c:pt idx="4829">
                  <c:v>54.447159447199041</c:v>
                </c:pt>
                <c:pt idx="4830">
                  <c:v>54.429376653314257</c:v>
                </c:pt>
                <c:pt idx="4831">
                  <c:v>54.446909267763466</c:v>
                </c:pt>
                <c:pt idx="4832">
                  <c:v>54.429028139972424</c:v>
                </c:pt>
                <c:pt idx="4833">
                  <c:v>54.423879509179116</c:v>
                </c:pt>
                <c:pt idx="4834">
                  <c:v>54.418732097285137</c:v>
                </c:pt>
                <c:pt idx="4835">
                  <c:v>54.413583466491829</c:v>
                </c:pt>
                <c:pt idx="4836">
                  <c:v>54.408429960101174</c:v>
                </c:pt>
                <c:pt idx="4837">
                  <c:v>54.403281329307859</c:v>
                </c:pt>
                <c:pt idx="4838">
                  <c:v>54.398133917413887</c:v>
                </c:pt>
                <c:pt idx="4839">
                  <c:v>54.392985286620572</c:v>
                </c:pt>
                <c:pt idx="4840">
                  <c:v>54.387836655827265</c:v>
                </c:pt>
                <c:pt idx="4841">
                  <c:v>54.382689243933285</c:v>
                </c:pt>
                <c:pt idx="4842">
                  <c:v>54.377540613139971</c:v>
                </c:pt>
                <c:pt idx="4843">
                  <c:v>54.372391982346663</c:v>
                </c:pt>
                <c:pt idx="4844">
                  <c:v>54.367244570452684</c:v>
                </c:pt>
                <c:pt idx="4845">
                  <c:v>54.362095939659376</c:v>
                </c:pt>
                <c:pt idx="4846">
                  <c:v>54.356947308866062</c:v>
                </c:pt>
                <c:pt idx="4847">
                  <c:v>54.351799896972082</c:v>
                </c:pt>
                <c:pt idx="4848">
                  <c:v>54.346646390581434</c:v>
                </c:pt>
                <c:pt idx="4849">
                  <c:v>54.341497759788119</c:v>
                </c:pt>
                <c:pt idx="4850">
                  <c:v>54.336350347894147</c:v>
                </c:pt>
                <c:pt idx="4851">
                  <c:v>54.331201717100832</c:v>
                </c:pt>
                <c:pt idx="4852">
                  <c:v>54.326053086307518</c:v>
                </c:pt>
                <c:pt idx="4853">
                  <c:v>54.320905674413545</c:v>
                </c:pt>
                <c:pt idx="4854">
                  <c:v>54.315757043620231</c:v>
                </c:pt>
                <c:pt idx="4855">
                  <c:v>54.310608412826923</c:v>
                </c:pt>
                <c:pt idx="4856">
                  <c:v>54.305461000932944</c:v>
                </c:pt>
                <c:pt idx="4857">
                  <c:v>54.300312370139629</c:v>
                </c:pt>
                <c:pt idx="4858">
                  <c:v>54.295163739346322</c:v>
                </c:pt>
                <c:pt idx="4859">
                  <c:v>54.290016327452342</c:v>
                </c:pt>
                <c:pt idx="4860">
                  <c:v>54.284867696659035</c:v>
                </c:pt>
                <c:pt idx="4861">
                  <c:v>54.279714190268379</c:v>
                </c:pt>
                <c:pt idx="4862">
                  <c:v>54.274565559475064</c:v>
                </c:pt>
                <c:pt idx="4863">
                  <c:v>54.269418147581092</c:v>
                </c:pt>
                <c:pt idx="4864">
                  <c:v>54.264269516787778</c:v>
                </c:pt>
                <c:pt idx="4865">
                  <c:v>54.259120885994463</c:v>
                </c:pt>
                <c:pt idx="4866">
                  <c:v>54.253973474100491</c:v>
                </c:pt>
                <c:pt idx="4867">
                  <c:v>54.248824843307176</c:v>
                </c:pt>
                <c:pt idx="4868">
                  <c:v>54.243676212513869</c:v>
                </c:pt>
                <c:pt idx="4869">
                  <c:v>54.238528800619889</c:v>
                </c:pt>
                <c:pt idx="4870">
                  <c:v>54.233380169826582</c:v>
                </c:pt>
                <c:pt idx="4871">
                  <c:v>54.228232757932602</c:v>
                </c:pt>
                <c:pt idx="4872">
                  <c:v>54.223084127139288</c:v>
                </c:pt>
                <c:pt idx="4873">
                  <c:v>54.217930620748639</c:v>
                </c:pt>
                <c:pt idx="4874">
                  <c:v>54.212781989955324</c:v>
                </c:pt>
                <c:pt idx="4875">
                  <c:v>54.207634578061345</c:v>
                </c:pt>
                <c:pt idx="4876">
                  <c:v>54.202485947268038</c:v>
                </c:pt>
                <c:pt idx="4877">
                  <c:v>54.197337316474723</c:v>
                </c:pt>
                <c:pt idx="4878">
                  <c:v>54.181259511561386</c:v>
                </c:pt>
                <c:pt idx="4879">
                  <c:v>54.177283853123505</c:v>
                </c:pt>
                <c:pt idx="4880">
                  <c:v>54.19883688650453</c:v>
                </c:pt>
                <c:pt idx="4881">
                  <c:v>54.31149469230769</c:v>
                </c:pt>
                <c:pt idx="4882">
                  <c:v>54.234854627456563</c:v>
                </c:pt>
                <c:pt idx="4883">
                  <c:v>54.266342000000002</c:v>
                </c:pt>
                <c:pt idx="4884">
                  <c:v>54.269474576068376</c:v>
                </c:pt>
                <c:pt idx="4885">
                  <c:v>54.27148720022786</c:v>
                </c:pt>
                <c:pt idx="4886">
                  <c:v>54.291891727712901</c:v>
                </c:pt>
                <c:pt idx="4887">
                  <c:v>54.302528000000002</c:v>
                </c:pt>
                <c:pt idx="4888">
                  <c:v>54.301032166969208</c:v>
                </c:pt>
                <c:pt idx="4889">
                  <c:v>54.295235470893914</c:v>
                </c:pt>
                <c:pt idx="4890">
                  <c:v>54.289438774818613</c:v>
                </c:pt>
                <c:pt idx="4891">
                  <c:v>54.283643451067199</c:v>
                </c:pt>
                <c:pt idx="4892">
                  <c:v>54.277846754991899</c:v>
                </c:pt>
                <c:pt idx="4893">
                  <c:v>54.272051431240484</c:v>
                </c:pt>
                <c:pt idx="4894">
                  <c:v>54.266254735165191</c:v>
                </c:pt>
                <c:pt idx="4895">
                  <c:v>54.26045803908989</c:v>
                </c:pt>
                <c:pt idx="4896">
                  <c:v>54.254662715338476</c:v>
                </c:pt>
                <c:pt idx="4897">
                  <c:v>54.248866019263176</c:v>
                </c:pt>
                <c:pt idx="4898">
                  <c:v>54.243063833892357</c:v>
                </c:pt>
                <c:pt idx="4899">
                  <c:v>54.237267137817057</c:v>
                </c:pt>
                <c:pt idx="4900">
                  <c:v>54.231471814065642</c:v>
                </c:pt>
                <c:pt idx="4901">
                  <c:v>54.225675117990349</c:v>
                </c:pt>
                <c:pt idx="4902">
                  <c:v>54.219878421915048</c:v>
                </c:pt>
                <c:pt idx="4903">
                  <c:v>54.214083098163634</c:v>
                </c:pt>
                <c:pt idx="4904">
                  <c:v>54.208286402088333</c:v>
                </c:pt>
                <c:pt idx="4905">
                  <c:v>54.20248970601304</c:v>
                </c:pt>
                <c:pt idx="4906">
                  <c:v>54.196694382261626</c:v>
                </c:pt>
                <c:pt idx="4907">
                  <c:v>54.190897686186325</c:v>
                </c:pt>
                <c:pt idx="4908">
                  <c:v>54.185100990111032</c:v>
                </c:pt>
                <c:pt idx="4909">
                  <c:v>54.17930566635961</c:v>
                </c:pt>
                <c:pt idx="4910">
                  <c:v>54.173508970284317</c:v>
                </c:pt>
                <c:pt idx="4911">
                  <c:v>54.167706784913491</c:v>
                </c:pt>
                <c:pt idx="4912">
                  <c:v>54.161910088838198</c:v>
                </c:pt>
                <c:pt idx="4913">
                  <c:v>54.156114765086784</c:v>
                </c:pt>
                <c:pt idx="4914">
                  <c:v>54.150318069011483</c:v>
                </c:pt>
                <c:pt idx="4915">
                  <c:v>54.144522745260069</c:v>
                </c:pt>
                <c:pt idx="4916">
                  <c:v>54.138726049184768</c:v>
                </c:pt>
                <c:pt idx="4917">
                  <c:v>54.132929353109475</c:v>
                </c:pt>
                <c:pt idx="4918">
                  <c:v>54.127134029358061</c:v>
                </c:pt>
                <c:pt idx="4919">
                  <c:v>54.12133733328276</c:v>
                </c:pt>
                <c:pt idx="4920">
                  <c:v>54.115540637207467</c:v>
                </c:pt>
                <c:pt idx="4921">
                  <c:v>54.109745313456045</c:v>
                </c:pt>
                <c:pt idx="4922">
                  <c:v>54.103948617380752</c:v>
                </c:pt>
                <c:pt idx="4923">
                  <c:v>54.098146432009926</c:v>
                </c:pt>
                <c:pt idx="4924">
                  <c:v>54.092349735934633</c:v>
                </c:pt>
                <c:pt idx="4925">
                  <c:v>54.086554412183212</c:v>
                </c:pt>
                <c:pt idx="4926">
                  <c:v>54.080757716107918</c:v>
                </c:pt>
                <c:pt idx="4927">
                  <c:v>54.074961020032617</c:v>
                </c:pt>
                <c:pt idx="4928">
                  <c:v>54.069165696281203</c:v>
                </c:pt>
                <c:pt idx="4929">
                  <c:v>54.06336900020591</c:v>
                </c:pt>
                <c:pt idx="4930">
                  <c:v>54.057572304130609</c:v>
                </c:pt>
                <c:pt idx="4931">
                  <c:v>54.051776980379195</c:v>
                </c:pt>
                <c:pt idx="4932">
                  <c:v>54.080249564958287</c:v>
                </c:pt>
                <c:pt idx="4933">
                  <c:v>54.093079549356226</c:v>
                </c:pt>
                <c:pt idx="4934">
                  <c:v>54.096025536480688</c:v>
                </c:pt>
                <c:pt idx="4935">
                  <c:v>54.092827617401667</c:v>
                </c:pt>
                <c:pt idx="4936">
                  <c:v>54.074593325226509</c:v>
                </c:pt>
                <c:pt idx="4937">
                  <c:v>54.089310114210775</c:v>
                </c:pt>
                <c:pt idx="4938">
                  <c:v>54.103535000000001</c:v>
                </c:pt>
                <c:pt idx="4939">
                  <c:v>54.092301519666272</c:v>
                </c:pt>
                <c:pt idx="4940">
                  <c:v>54.062732392942301</c:v>
                </c:pt>
                <c:pt idx="4941">
                  <c:v>54.055643846561125</c:v>
                </c:pt>
                <c:pt idx="4942">
                  <c:v>54.065758679409115</c:v>
                </c:pt>
                <c:pt idx="4943">
                  <c:v>54.075871117647061</c:v>
                </c:pt>
                <c:pt idx="4944">
                  <c:v>54.085985950495051</c:v>
                </c:pt>
                <c:pt idx="4945">
                  <c:v>54.09610078334304</c:v>
                </c:pt>
                <c:pt idx="4946">
                  <c:v>54.10621322158098</c:v>
                </c:pt>
                <c:pt idx="4947">
                  <c:v>54.116328054428976</c:v>
                </c:pt>
                <c:pt idx="4948">
                  <c:v>54.126452465717165</c:v>
                </c:pt>
                <c:pt idx="4949">
                  <c:v>54.136567298565154</c:v>
                </c:pt>
                <c:pt idx="4950">
                  <c:v>54.127181686218407</c:v>
                </c:pt>
                <c:pt idx="4951">
                  <c:v>54.121623999999997</c:v>
                </c:pt>
                <c:pt idx="4952">
                  <c:v>54.134417897234144</c:v>
                </c:pt>
                <c:pt idx="4953">
                  <c:v>54.126801968526465</c:v>
                </c:pt>
                <c:pt idx="4954">
                  <c:v>54.108581287553648</c:v>
                </c:pt>
                <c:pt idx="4955">
                  <c:v>54.090365307508939</c:v>
                </c:pt>
                <c:pt idx="4956">
                  <c:v>54.085445</c:v>
                </c:pt>
                <c:pt idx="4957">
                  <c:v>54.072022737720552</c:v>
                </c:pt>
                <c:pt idx="4958">
                  <c:v>54.0809044238379</c:v>
                </c:pt>
                <c:pt idx="4959">
                  <c:v>54.077685017140389</c:v>
                </c:pt>
                <c:pt idx="4960">
                  <c:v>54.067344901178565</c:v>
                </c:pt>
                <c:pt idx="4961">
                  <c:v>54.056994993440256</c:v>
                </c:pt>
                <c:pt idx="4962">
                  <c:v>54.046657325422551</c:v>
                </c:pt>
                <c:pt idx="4963">
                  <c:v>54.036317209460719</c:v>
                </c:pt>
                <c:pt idx="4964">
                  <c:v>54.025977093498895</c:v>
                </c:pt>
                <c:pt idx="4965">
                  <c:v>54.01563942548119</c:v>
                </c:pt>
                <c:pt idx="4966">
                  <c:v>54.005299309519359</c:v>
                </c:pt>
                <c:pt idx="4967">
                  <c:v>53.994959193557534</c:v>
                </c:pt>
                <c:pt idx="4968">
                  <c:v>53.984621525539822</c:v>
                </c:pt>
                <c:pt idx="4969">
                  <c:v>53.974281409577998</c:v>
                </c:pt>
                <c:pt idx="4970">
                  <c:v>53.963941293616173</c:v>
                </c:pt>
                <c:pt idx="4971">
                  <c:v>53.953603625598461</c:v>
                </c:pt>
                <c:pt idx="4972">
                  <c:v>53.943263509636637</c:v>
                </c:pt>
                <c:pt idx="4973">
                  <c:v>53.932913601898328</c:v>
                </c:pt>
                <c:pt idx="4974">
                  <c:v>53.922573485936503</c:v>
                </c:pt>
                <c:pt idx="4975">
                  <c:v>53.912235817918798</c:v>
                </c:pt>
                <c:pt idx="4976">
                  <c:v>53.901895701956967</c:v>
                </c:pt>
                <c:pt idx="4977">
                  <c:v>53.891555585995143</c:v>
                </c:pt>
                <c:pt idx="4978">
                  <c:v>53.88121791797743</c:v>
                </c:pt>
                <c:pt idx="4979">
                  <c:v>53.870877802015606</c:v>
                </c:pt>
                <c:pt idx="4980">
                  <c:v>53.860537686053782</c:v>
                </c:pt>
                <c:pt idx="4981">
                  <c:v>53.85020001803607</c:v>
                </c:pt>
                <c:pt idx="4982">
                  <c:v>53.839859902074245</c:v>
                </c:pt>
                <c:pt idx="4983">
                  <c:v>53.829519786112421</c:v>
                </c:pt>
                <c:pt idx="4984">
                  <c:v>53.819182118094709</c:v>
                </c:pt>
                <c:pt idx="4985">
                  <c:v>53.808842002132884</c:v>
                </c:pt>
                <c:pt idx="4986">
                  <c:v>53.798492094394575</c:v>
                </c:pt>
                <c:pt idx="4987">
                  <c:v>53.78815442637687</c:v>
                </c:pt>
                <c:pt idx="4988">
                  <c:v>53.777814310415039</c:v>
                </c:pt>
                <c:pt idx="4989">
                  <c:v>53.767474194453214</c:v>
                </c:pt>
                <c:pt idx="4990">
                  <c:v>53.757136526435509</c:v>
                </c:pt>
                <c:pt idx="4991">
                  <c:v>53.746796410473678</c:v>
                </c:pt>
                <c:pt idx="4992">
                  <c:v>53.736456294511854</c:v>
                </c:pt>
                <c:pt idx="4993">
                  <c:v>53.726118626494149</c:v>
                </c:pt>
                <c:pt idx="4994">
                  <c:v>53.715778510532317</c:v>
                </c:pt>
                <c:pt idx="4995">
                  <c:v>53.705154197901763</c:v>
                </c:pt>
                <c:pt idx="4996">
                  <c:v>53.670019805721097</c:v>
                </c:pt>
                <c:pt idx="4997">
                  <c:v>53.705999757272295</c:v>
                </c:pt>
                <c:pt idx="4998">
                  <c:v>53.723647999999997</c:v>
                </c:pt>
                <c:pt idx="4999">
                  <c:v>53.722198489270383</c:v>
                </c:pt>
                <c:pt idx="5000">
                  <c:v>53.689161318712749</c:v>
                </c:pt>
                <c:pt idx="5001">
                  <c:v>53.721698062947063</c:v>
                </c:pt>
                <c:pt idx="5002">
                  <c:v>53.685253649022407</c:v>
                </c:pt>
                <c:pt idx="5003">
                  <c:v>53.652511998808102</c:v>
                </c:pt>
                <c:pt idx="5004">
                  <c:v>53.6694775799455</c:v>
                </c:pt>
                <c:pt idx="5005">
                  <c:v>53.670884413352482</c:v>
                </c:pt>
                <c:pt idx="5006">
                  <c:v>53.672290913702312</c:v>
                </c:pt>
                <c:pt idx="5007">
                  <c:v>53.673697747109294</c:v>
                </c:pt>
                <c:pt idx="5008">
                  <c:v>53.675104580516276</c:v>
                </c:pt>
                <c:pt idx="5009">
                  <c:v>53.676511080866106</c:v>
                </c:pt>
                <c:pt idx="5010">
                  <c:v>53.677917914273088</c:v>
                </c:pt>
                <c:pt idx="5011">
                  <c:v>53.679326079908677</c:v>
                </c:pt>
                <c:pt idx="5012">
                  <c:v>53.680732580258507</c:v>
                </c:pt>
                <c:pt idx="5013">
                  <c:v>53.682139413665489</c:v>
                </c:pt>
                <c:pt idx="5014">
                  <c:v>53.683546247072471</c:v>
                </c:pt>
                <c:pt idx="5015">
                  <c:v>53.684952747422301</c:v>
                </c:pt>
                <c:pt idx="5016">
                  <c:v>53.686359580829283</c:v>
                </c:pt>
                <c:pt idx="5017">
                  <c:v>53.671693211731039</c:v>
                </c:pt>
                <c:pt idx="5018">
                  <c:v>53.619172221506915</c:v>
                </c:pt>
                <c:pt idx="5019">
                  <c:v>53.628998386889158</c:v>
                </c:pt>
                <c:pt idx="5020">
                  <c:v>53.61942669241774</c:v>
                </c:pt>
                <c:pt idx="5021">
                  <c:v>53.633194000000003</c:v>
                </c:pt>
                <c:pt idx="5022">
                  <c:v>53.642344397854593</c:v>
                </c:pt>
                <c:pt idx="5023">
                  <c:v>53.678809989031947</c:v>
                </c:pt>
                <c:pt idx="5024">
                  <c:v>53.715248917024319</c:v>
                </c:pt>
                <c:pt idx="5025">
                  <c:v>53.726815904387216</c:v>
                </c:pt>
                <c:pt idx="5026">
                  <c:v>53.687461999999996</c:v>
                </c:pt>
                <c:pt idx="5027">
                  <c:v>53.687461999999996</c:v>
                </c:pt>
                <c:pt idx="5028">
                  <c:v>53.687461999999996</c:v>
                </c:pt>
                <c:pt idx="5029">
                  <c:v>53.687461999999996</c:v>
                </c:pt>
                <c:pt idx="5030">
                  <c:v>53.687461999999996</c:v>
                </c:pt>
                <c:pt idx="5031">
                  <c:v>53.687461999999996</c:v>
                </c:pt>
                <c:pt idx="5032">
                  <c:v>53.687461999999996</c:v>
                </c:pt>
                <c:pt idx="5033">
                  <c:v>53.687461999999996</c:v>
                </c:pt>
                <c:pt idx="5034">
                  <c:v>53.687461999999996</c:v>
                </c:pt>
                <c:pt idx="5035">
                  <c:v>53.687461999999996</c:v>
                </c:pt>
                <c:pt idx="5036">
                  <c:v>53.687461999999996</c:v>
                </c:pt>
                <c:pt idx="5037">
                  <c:v>53.687461999999996</c:v>
                </c:pt>
                <c:pt idx="5038">
                  <c:v>53.687461999999996</c:v>
                </c:pt>
                <c:pt idx="5039">
                  <c:v>53.687461999999996</c:v>
                </c:pt>
                <c:pt idx="5040">
                  <c:v>53.687461999999996</c:v>
                </c:pt>
                <c:pt idx="5041">
                  <c:v>53.687461999999996</c:v>
                </c:pt>
                <c:pt idx="5042">
                  <c:v>53.687461999999996</c:v>
                </c:pt>
                <c:pt idx="5043">
                  <c:v>53.687461999999996</c:v>
                </c:pt>
                <c:pt idx="5044">
                  <c:v>53.687461999999996</c:v>
                </c:pt>
                <c:pt idx="5045">
                  <c:v>53.687461999999996</c:v>
                </c:pt>
                <c:pt idx="5046">
                  <c:v>53.687461999999996</c:v>
                </c:pt>
                <c:pt idx="5047">
                  <c:v>53.687461999999996</c:v>
                </c:pt>
                <c:pt idx="5048">
                  <c:v>53.687461999999996</c:v>
                </c:pt>
                <c:pt idx="5049">
                  <c:v>53.687461999999996</c:v>
                </c:pt>
                <c:pt idx="5050">
                  <c:v>53.736505630185981</c:v>
                </c:pt>
                <c:pt idx="5051">
                  <c:v>53.76279393061516</c:v>
                </c:pt>
                <c:pt idx="5052">
                  <c:v>53.757368604290818</c:v>
                </c:pt>
                <c:pt idx="5053">
                  <c:v>53.787452189556511</c:v>
                </c:pt>
                <c:pt idx="5054">
                  <c:v>53.777915999999998</c:v>
                </c:pt>
                <c:pt idx="5055">
                  <c:v>53.795533526817636</c:v>
                </c:pt>
                <c:pt idx="5056">
                  <c:v>53.778362546494989</c:v>
                </c:pt>
                <c:pt idx="5057">
                  <c:v>53.759861005484026</c:v>
                </c:pt>
                <c:pt idx="5058">
                  <c:v>53.796296764186934</c:v>
                </c:pt>
                <c:pt idx="5059">
                  <c:v>53.813808811484286</c:v>
                </c:pt>
                <c:pt idx="5060">
                  <c:v>53.813256976164681</c:v>
                </c:pt>
                <c:pt idx="5061">
                  <c:v>53.812704618273742</c:v>
                </c:pt>
                <c:pt idx="5062">
                  <c:v>53.812152913596961</c:v>
                </c:pt>
                <c:pt idx="5063">
                  <c:v>53.811601078277356</c:v>
                </c:pt>
                <c:pt idx="5064">
                  <c:v>53.811049242957743</c:v>
                </c:pt>
                <c:pt idx="5065">
                  <c:v>53.810497538280963</c:v>
                </c:pt>
                <c:pt idx="5066">
                  <c:v>53.809945702961357</c:v>
                </c:pt>
                <c:pt idx="5067">
                  <c:v>53.809393867641745</c:v>
                </c:pt>
                <c:pt idx="5068">
                  <c:v>53.808842162964964</c:v>
                </c:pt>
                <c:pt idx="5069">
                  <c:v>53.808290327645359</c:v>
                </c:pt>
                <c:pt idx="5070">
                  <c:v>53.807738492325747</c:v>
                </c:pt>
                <c:pt idx="5071">
                  <c:v>53.807186787648966</c:v>
                </c:pt>
                <c:pt idx="5072">
                  <c:v>53.806634952329361</c:v>
                </c:pt>
                <c:pt idx="5073">
                  <c:v>53.806082594438422</c:v>
                </c:pt>
                <c:pt idx="5074">
                  <c:v>53.80553075911881</c:v>
                </c:pt>
                <c:pt idx="5075">
                  <c:v>53.804979054442036</c:v>
                </c:pt>
                <c:pt idx="5076">
                  <c:v>53.804427219122424</c:v>
                </c:pt>
                <c:pt idx="5077">
                  <c:v>53.803875383802811</c:v>
                </c:pt>
                <c:pt idx="5078">
                  <c:v>53.803323679126038</c:v>
                </c:pt>
                <c:pt idx="5079">
                  <c:v>53.802771843806426</c:v>
                </c:pt>
                <c:pt idx="5080">
                  <c:v>53.802220008486813</c:v>
                </c:pt>
                <c:pt idx="5081">
                  <c:v>53.80166830381004</c:v>
                </c:pt>
                <c:pt idx="5082">
                  <c:v>53.801116468490427</c:v>
                </c:pt>
                <c:pt idx="5083">
                  <c:v>53.800564633170815</c:v>
                </c:pt>
                <c:pt idx="5084">
                  <c:v>53.800012928494041</c:v>
                </c:pt>
                <c:pt idx="5085">
                  <c:v>53.799461093174429</c:v>
                </c:pt>
                <c:pt idx="5086">
                  <c:v>53.79890873528349</c:v>
                </c:pt>
                <c:pt idx="5087">
                  <c:v>53.798357030606716</c:v>
                </c:pt>
                <c:pt idx="5088">
                  <c:v>53.797805195287104</c:v>
                </c:pt>
                <c:pt idx="5089">
                  <c:v>53.797253359967492</c:v>
                </c:pt>
                <c:pt idx="5090">
                  <c:v>53.796701655290718</c:v>
                </c:pt>
                <c:pt idx="5091">
                  <c:v>53.796149819971106</c:v>
                </c:pt>
                <c:pt idx="5092">
                  <c:v>53.795597984651494</c:v>
                </c:pt>
                <c:pt idx="5093">
                  <c:v>53.79504627997472</c:v>
                </c:pt>
                <c:pt idx="5094">
                  <c:v>53.794494444655108</c:v>
                </c:pt>
                <c:pt idx="5095">
                  <c:v>53.793942609335495</c:v>
                </c:pt>
                <c:pt idx="5096">
                  <c:v>53.793390904658722</c:v>
                </c:pt>
                <c:pt idx="5097">
                  <c:v>53.792839069339109</c:v>
                </c:pt>
                <c:pt idx="5098">
                  <c:v>53.79228671144817</c:v>
                </c:pt>
                <c:pt idx="5099">
                  <c:v>53.791734876128565</c:v>
                </c:pt>
                <c:pt idx="5100">
                  <c:v>53.791183171451785</c:v>
                </c:pt>
                <c:pt idx="5101">
                  <c:v>53.790631336132172</c:v>
                </c:pt>
                <c:pt idx="5102">
                  <c:v>53.790079500812567</c:v>
                </c:pt>
                <c:pt idx="5103">
                  <c:v>53.789527796135786</c:v>
                </c:pt>
                <c:pt idx="5104">
                  <c:v>53.788975960816174</c:v>
                </c:pt>
                <c:pt idx="5105">
                  <c:v>53.788424125496569</c:v>
                </c:pt>
                <c:pt idx="5106">
                  <c:v>53.787872420819788</c:v>
                </c:pt>
                <c:pt idx="5107">
                  <c:v>53.787320585500176</c:v>
                </c:pt>
                <c:pt idx="5108">
                  <c:v>53.78676875018057</c:v>
                </c:pt>
                <c:pt idx="5109">
                  <c:v>53.78621704550379</c:v>
                </c:pt>
                <c:pt idx="5110">
                  <c:v>53.785665210184177</c:v>
                </c:pt>
                <c:pt idx="5111">
                  <c:v>53.785112852293246</c:v>
                </c:pt>
                <c:pt idx="5112">
                  <c:v>53.784561147616465</c:v>
                </c:pt>
                <c:pt idx="5113">
                  <c:v>53.784009312296853</c:v>
                </c:pt>
                <c:pt idx="5114">
                  <c:v>53.783457476977247</c:v>
                </c:pt>
                <c:pt idx="5115">
                  <c:v>53.782905772300467</c:v>
                </c:pt>
                <c:pt idx="5116">
                  <c:v>53.782353936980854</c:v>
                </c:pt>
                <c:pt idx="5117">
                  <c:v>53.781802101661249</c:v>
                </c:pt>
                <c:pt idx="5118">
                  <c:v>53.781250396984468</c:v>
                </c:pt>
                <c:pt idx="5119">
                  <c:v>53.780698561664856</c:v>
                </c:pt>
                <c:pt idx="5120">
                  <c:v>53.780146726345251</c:v>
                </c:pt>
                <c:pt idx="5121">
                  <c:v>53.77959502166847</c:v>
                </c:pt>
                <c:pt idx="5122">
                  <c:v>53.779043186348858</c:v>
                </c:pt>
                <c:pt idx="5123">
                  <c:v>53.778490828457926</c:v>
                </c:pt>
                <c:pt idx="5124">
                  <c:v>53.777938993138314</c:v>
                </c:pt>
                <c:pt idx="5125">
                  <c:v>53.777915999999998</c:v>
                </c:pt>
                <c:pt idx="5126">
                  <c:v>53.777915999999998</c:v>
                </c:pt>
                <c:pt idx="5127">
                  <c:v>53.795625450166909</c:v>
                </c:pt>
                <c:pt idx="5128">
                  <c:v>53.778170470910823</c:v>
                </c:pt>
                <c:pt idx="5129">
                  <c:v>53.777915999999998</c:v>
                </c:pt>
                <c:pt idx="5130">
                  <c:v>53.796005000000001</c:v>
                </c:pt>
                <c:pt idx="5131">
                  <c:v>53.831679705054839</c:v>
                </c:pt>
                <c:pt idx="5132">
                  <c:v>53.761353531823602</c:v>
                </c:pt>
                <c:pt idx="5133">
                  <c:v>53.868249994545074</c:v>
                </c:pt>
                <c:pt idx="5134">
                  <c:v>53.862683050952533</c:v>
                </c:pt>
                <c:pt idx="5135">
                  <c:v>53.857114789116181</c:v>
                </c:pt>
                <c:pt idx="5136">
                  <c:v>53.8515412543046</c:v>
                </c:pt>
                <c:pt idx="5137">
                  <c:v>53.845974310712059</c:v>
                </c:pt>
                <c:pt idx="5138">
                  <c:v>53.840406048875707</c:v>
                </c:pt>
                <c:pt idx="5139">
                  <c:v>53.834837787039355</c:v>
                </c:pt>
                <c:pt idx="5140">
                  <c:v>53.829270843446807</c:v>
                </c:pt>
                <c:pt idx="5141">
                  <c:v>53.823702581610455</c:v>
                </c:pt>
                <c:pt idx="5142">
                  <c:v>53.818134319774103</c:v>
                </c:pt>
                <c:pt idx="5143">
                  <c:v>53.812567376181555</c:v>
                </c:pt>
                <c:pt idx="5144">
                  <c:v>53.806999114345203</c:v>
                </c:pt>
                <c:pt idx="5145">
                  <c:v>53.801430852508851</c:v>
                </c:pt>
                <c:pt idx="5146">
                  <c:v>53.795863908916303</c:v>
                </c:pt>
                <c:pt idx="5147">
                  <c:v>53.790295647079951</c:v>
                </c:pt>
                <c:pt idx="5148">
                  <c:v>53.784722112268376</c:v>
                </c:pt>
                <c:pt idx="5149">
                  <c:v>53.779153850432024</c:v>
                </c:pt>
                <c:pt idx="5150">
                  <c:v>53.773586906839476</c:v>
                </c:pt>
                <c:pt idx="5151">
                  <c:v>53.768018645003124</c:v>
                </c:pt>
                <c:pt idx="5152">
                  <c:v>53.762450383166772</c:v>
                </c:pt>
                <c:pt idx="5153">
                  <c:v>53.756883439574224</c:v>
                </c:pt>
                <c:pt idx="5154">
                  <c:v>53.751315177737872</c:v>
                </c:pt>
                <c:pt idx="5155">
                  <c:v>53.74574691590152</c:v>
                </c:pt>
                <c:pt idx="5156">
                  <c:v>53.740179972308972</c:v>
                </c:pt>
                <c:pt idx="5157">
                  <c:v>53.73461171047262</c:v>
                </c:pt>
                <c:pt idx="5158">
                  <c:v>53.729043448636268</c:v>
                </c:pt>
                <c:pt idx="5159">
                  <c:v>53.72347650504372</c:v>
                </c:pt>
                <c:pt idx="5160">
                  <c:v>53.717902970232146</c:v>
                </c:pt>
                <c:pt idx="5161">
                  <c:v>53.712334708395794</c:v>
                </c:pt>
                <c:pt idx="5162">
                  <c:v>53.706767764803246</c:v>
                </c:pt>
                <c:pt idx="5163">
                  <c:v>53.701199502966894</c:v>
                </c:pt>
                <c:pt idx="5164">
                  <c:v>53.695631241130542</c:v>
                </c:pt>
                <c:pt idx="5165">
                  <c:v>53.690064297538001</c:v>
                </c:pt>
                <c:pt idx="5166">
                  <c:v>53.684496035701642</c:v>
                </c:pt>
                <c:pt idx="5167">
                  <c:v>53.67892777386529</c:v>
                </c:pt>
                <c:pt idx="5168">
                  <c:v>53.673360830272749</c:v>
                </c:pt>
                <c:pt idx="5169">
                  <c:v>53.667792568436397</c:v>
                </c:pt>
                <c:pt idx="5170">
                  <c:v>53.662224306600045</c:v>
                </c:pt>
                <c:pt idx="5171">
                  <c:v>53.656657363007497</c:v>
                </c:pt>
                <c:pt idx="5172">
                  <c:v>53.651089101171145</c:v>
                </c:pt>
                <c:pt idx="5173">
                  <c:v>53.64551556635957</c:v>
                </c:pt>
                <c:pt idx="5174">
                  <c:v>53.639947304523211</c:v>
                </c:pt>
                <c:pt idx="5175">
                  <c:v>53.63438036093067</c:v>
                </c:pt>
                <c:pt idx="5176">
                  <c:v>53.628812099094318</c:v>
                </c:pt>
                <c:pt idx="5177">
                  <c:v>53.623243837257967</c:v>
                </c:pt>
                <c:pt idx="5178">
                  <c:v>53.617676893665418</c:v>
                </c:pt>
                <c:pt idx="5179">
                  <c:v>53.65431994062947</c:v>
                </c:pt>
                <c:pt idx="5180">
                  <c:v>53.707332376251784</c:v>
                </c:pt>
                <c:pt idx="5181">
                  <c:v>53.683420305125146</c:v>
                </c:pt>
                <c:pt idx="5182">
                  <c:v>53.615105</c:v>
                </c:pt>
                <c:pt idx="5183">
                  <c:v>53.584632894077451</c:v>
                </c:pt>
                <c:pt idx="5184">
                  <c:v>53.597014999999999</c:v>
                </c:pt>
                <c:pt idx="5185">
                  <c:v>53.607595536480687</c:v>
                </c:pt>
                <c:pt idx="5186">
                  <c:v>53.636523687172151</c:v>
                </c:pt>
                <c:pt idx="5187">
                  <c:v>53.640451160190707</c:v>
                </c:pt>
                <c:pt idx="5188">
                  <c:v>53.625205791970807</c:v>
                </c:pt>
                <c:pt idx="5189">
                  <c:v>53.59330028040057</c:v>
                </c:pt>
                <c:pt idx="5190">
                  <c:v>53.538106542312278</c:v>
                </c:pt>
                <c:pt idx="5191">
                  <c:v>53.583536667858844</c:v>
                </c:pt>
                <c:pt idx="5192">
                  <c:v>53.58753278397711</c:v>
                </c:pt>
                <c:pt idx="5193">
                  <c:v>53.580287336114424</c:v>
                </c:pt>
                <c:pt idx="5194">
                  <c:v>53.61822307105389</c:v>
                </c:pt>
                <c:pt idx="5195">
                  <c:v>53.578926000000003</c:v>
                </c:pt>
                <c:pt idx="5196">
                  <c:v>53.5631933659118</c:v>
                </c:pt>
                <c:pt idx="5197">
                  <c:v>53.54076267739628</c:v>
                </c:pt>
                <c:pt idx="5198">
                  <c:v>53.578137921812527</c:v>
                </c:pt>
                <c:pt idx="5199">
                  <c:v>53.575535230441211</c:v>
                </c:pt>
                <c:pt idx="5200">
                  <c:v>53.572933155237365</c:v>
                </c:pt>
                <c:pt idx="5201">
                  <c:v>53.57033046386605</c:v>
                </c:pt>
                <c:pt idx="5202">
                  <c:v>53.567727772494742</c:v>
                </c:pt>
                <c:pt idx="5203">
                  <c:v>53.565125697290895</c:v>
                </c:pt>
                <c:pt idx="5204">
                  <c:v>53.56252300591958</c:v>
                </c:pt>
                <c:pt idx="5205">
                  <c:v>53.559920314548272</c:v>
                </c:pt>
                <c:pt idx="5206">
                  <c:v>53.541700858781617</c:v>
                </c:pt>
                <c:pt idx="5207">
                  <c:v>53.539098167410309</c:v>
                </c:pt>
                <c:pt idx="5208">
                  <c:v>53.536495476038994</c:v>
                </c:pt>
                <c:pt idx="5209">
                  <c:v>53.533893400835147</c:v>
                </c:pt>
                <c:pt idx="5210">
                  <c:v>53.531290709463832</c:v>
                </c:pt>
                <c:pt idx="5211">
                  <c:v>53.528688018092524</c:v>
                </c:pt>
                <c:pt idx="5212">
                  <c:v>53.526085942888677</c:v>
                </c:pt>
                <c:pt idx="5213">
                  <c:v>53.523483251517362</c:v>
                </c:pt>
                <c:pt idx="5214">
                  <c:v>53.520880560146047</c:v>
                </c:pt>
                <c:pt idx="5215">
                  <c:v>53.518278484942201</c:v>
                </c:pt>
                <c:pt idx="5216">
                  <c:v>53.515675793570892</c:v>
                </c:pt>
                <c:pt idx="5217">
                  <c:v>53.513070637529722</c:v>
                </c:pt>
                <c:pt idx="5218">
                  <c:v>53.510467946158407</c:v>
                </c:pt>
                <c:pt idx="5219">
                  <c:v>53.507865870954561</c:v>
                </c:pt>
                <c:pt idx="5220">
                  <c:v>53.505263179583245</c:v>
                </c:pt>
                <c:pt idx="5221">
                  <c:v>53.502660488211937</c:v>
                </c:pt>
                <c:pt idx="5222">
                  <c:v>53.500058413008091</c:v>
                </c:pt>
                <c:pt idx="5223">
                  <c:v>53.497455721636776</c:v>
                </c:pt>
                <c:pt idx="5224">
                  <c:v>53.49485303026546</c:v>
                </c:pt>
                <c:pt idx="5225">
                  <c:v>53.492250955061614</c:v>
                </c:pt>
                <c:pt idx="5226">
                  <c:v>53.489648263690306</c:v>
                </c:pt>
                <c:pt idx="5227">
                  <c:v>53.498456748450167</c:v>
                </c:pt>
                <c:pt idx="5228">
                  <c:v>53.486341345255127</c:v>
                </c:pt>
                <c:pt idx="5229">
                  <c:v>53.470382999999998</c:v>
                </c:pt>
                <c:pt idx="5230">
                  <c:v>53.459999038140644</c:v>
                </c:pt>
                <c:pt idx="5231">
                  <c:v>53.462800210300429</c:v>
                </c:pt>
                <c:pt idx="5232">
                  <c:v>53.459746390557939</c:v>
                </c:pt>
                <c:pt idx="5233">
                  <c:v>53.463056442193086</c:v>
                </c:pt>
                <c:pt idx="5234">
                  <c:v>53.459496218884119</c:v>
                </c:pt>
                <c:pt idx="5235">
                  <c:v>53.463309180257511</c:v>
                </c:pt>
                <c:pt idx="5236">
                  <c:v>53.470382999999998</c:v>
                </c:pt>
                <c:pt idx="5237">
                  <c:v>53.470382999999998</c:v>
                </c:pt>
                <c:pt idx="5238">
                  <c:v>53.470382999999998</c:v>
                </c:pt>
                <c:pt idx="5239">
                  <c:v>53.470382999999998</c:v>
                </c:pt>
                <c:pt idx="5240">
                  <c:v>53.448538915593701</c:v>
                </c:pt>
                <c:pt idx="5241">
                  <c:v>53.409197274374257</c:v>
                </c:pt>
                <c:pt idx="5242">
                  <c:v>53.451400512160227</c:v>
                </c:pt>
                <c:pt idx="5243">
                  <c:v>53.476748761802575</c:v>
                </c:pt>
                <c:pt idx="5244">
                  <c:v>53.458279866952786</c:v>
                </c:pt>
                <c:pt idx="5245">
                  <c:v>53.464268191895108</c:v>
                </c:pt>
                <c:pt idx="5246">
                  <c:v>53.458534351931327</c:v>
                </c:pt>
                <c:pt idx="5247">
                  <c:v>53.464016562231755</c:v>
                </c:pt>
                <c:pt idx="5248">
                  <c:v>53.458787288438614</c:v>
                </c:pt>
                <c:pt idx="5249">
                  <c:v>53.470382999999998</c:v>
                </c:pt>
                <c:pt idx="5250">
                  <c:v>53.473838104334575</c:v>
                </c:pt>
                <c:pt idx="5251">
                  <c:v>53.483169537013126</c:v>
                </c:pt>
                <c:pt idx="5252">
                  <c:v>53.492500969691683</c:v>
                </c:pt>
                <c:pt idx="5253">
                  <c:v>53.501830193224244</c:v>
                </c:pt>
                <c:pt idx="5254">
                  <c:v>53.511170462486767</c:v>
                </c:pt>
                <c:pt idx="5255">
                  <c:v>53.520501895165324</c:v>
                </c:pt>
                <c:pt idx="5256">
                  <c:v>53.529831118697878</c:v>
                </c:pt>
                <c:pt idx="5257">
                  <c:v>53.539162551376435</c:v>
                </c:pt>
                <c:pt idx="5258">
                  <c:v>53.548493984054986</c:v>
                </c:pt>
                <c:pt idx="5259">
                  <c:v>53.557823207587546</c:v>
                </c:pt>
                <c:pt idx="5260">
                  <c:v>53.567154640266097</c:v>
                </c:pt>
                <c:pt idx="5261">
                  <c:v>53.576486072944654</c:v>
                </c:pt>
                <c:pt idx="5262">
                  <c:v>53.585815296477207</c:v>
                </c:pt>
                <c:pt idx="5263">
                  <c:v>53.595146729155765</c:v>
                </c:pt>
                <c:pt idx="5264">
                  <c:v>53.604478161834315</c:v>
                </c:pt>
                <c:pt idx="5265">
                  <c:v>53.613807385366876</c:v>
                </c:pt>
                <c:pt idx="5266">
                  <c:v>53.623138818045426</c:v>
                </c:pt>
                <c:pt idx="5267">
                  <c:v>53.632479087307956</c:v>
                </c:pt>
                <c:pt idx="5268">
                  <c:v>53.641810519986507</c:v>
                </c:pt>
                <c:pt idx="5269">
                  <c:v>53.651139743519067</c:v>
                </c:pt>
                <c:pt idx="5270">
                  <c:v>53.660471176197618</c:v>
                </c:pt>
                <c:pt idx="5271">
                  <c:v>53.669802608876175</c:v>
                </c:pt>
                <c:pt idx="5272">
                  <c:v>53.679131832408736</c:v>
                </c:pt>
                <c:pt idx="5273">
                  <c:v>53.688463265087286</c:v>
                </c:pt>
                <c:pt idx="5274">
                  <c:v>53.697794697765836</c:v>
                </c:pt>
                <c:pt idx="5275">
                  <c:v>53.707123921298397</c:v>
                </c:pt>
                <c:pt idx="5276">
                  <c:v>53.716455353976947</c:v>
                </c:pt>
                <c:pt idx="5277">
                  <c:v>53.725786786655505</c:v>
                </c:pt>
                <c:pt idx="5278">
                  <c:v>53.735116010188065</c:v>
                </c:pt>
                <c:pt idx="5279">
                  <c:v>53.744456279450588</c:v>
                </c:pt>
                <c:pt idx="5280">
                  <c:v>53.753787712129146</c:v>
                </c:pt>
                <c:pt idx="5281">
                  <c:v>53.763116935661699</c:v>
                </c:pt>
                <c:pt idx="5282">
                  <c:v>53.772448368340257</c:v>
                </c:pt>
                <c:pt idx="5283">
                  <c:v>53.781779801018807</c:v>
                </c:pt>
                <c:pt idx="5284">
                  <c:v>53.791109024551368</c:v>
                </c:pt>
                <c:pt idx="5285">
                  <c:v>53.800440457229918</c:v>
                </c:pt>
                <c:pt idx="5286">
                  <c:v>53.809771889908475</c:v>
                </c:pt>
                <c:pt idx="5287">
                  <c:v>53.819101113441029</c:v>
                </c:pt>
                <c:pt idx="5288">
                  <c:v>53.828432546119586</c:v>
                </c:pt>
                <c:pt idx="5289">
                  <c:v>53.837763978798137</c:v>
                </c:pt>
                <c:pt idx="5290">
                  <c:v>53.847093202330697</c:v>
                </c:pt>
                <c:pt idx="5291">
                  <c:v>53.802307921334922</c:v>
                </c:pt>
                <c:pt idx="5292">
                  <c:v>53.790052968526467</c:v>
                </c:pt>
                <c:pt idx="5293">
                  <c:v>53.796005000000001</c:v>
                </c:pt>
                <c:pt idx="5294">
                  <c:v>53.796005000000001</c:v>
                </c:pt>
                <c:pt idx="5295">
                  <c:v>53.78348848164044</c:v>
                </c:pt>
                <c:pt idx="5296">
                  <c:v>53.765270089651885</c:v>
                </c:pt>
                <c:pt idx="5297">
                  <c:v>53.772594944934447</c:v>
                </c:pt>
                <c:pt idx="5298">
                  <c:v>53.803705997615637</c:v>
                </c:pt>
                <c:pt idx="5299">
                  <c:v>53.814090999999998</c:v>
                </c:pt>
                <c:pt idx="5300">
                  <c:v>53.816312596753399</c:v>
                </c:pt>
                <c:pt idx="5301">
                  <c:v>53.81939033525336</c:v>
                </c:pt>
                <c:pt idx="5302">
                  <c:v>53.822468073753321</c:v>
                </c:pt>
                <c:pt idx="5303">
                  <c:v>53.825545083622011</c:v>
                </c:pt>
                <c:pt idx="5304">
                  <c:v>53.828625736647062</c:v>
                </c:pt>
                <c:pt idx="5305">
                  <c:v>53.831703475147023</c:v>
                </c:pt>
                <c:pt idx="5306">
                  <c:v>53.847579873420742</c:v>
                </c:pt>
                <c:pt idx="5307">
                  <c:v>53.834752292799237</c:v>
                </c:pt>
                <c:pt idx="5308">
                  <c:v>53.832180000000001</c:v>
                </c:pt>
                <c:pt idx="5309">
                  <c:v>53.816410876519662</c:v>
                </c:pt>
                <c:pt idx="5310">
                  <c:v>53.829988962327135</c:v>
                </c:pt>
                <c:pt idx="5311">
                  <c:v>53.864241796852646</c:v>
                </c:pt>
                <c:pt idx="5312">
                  <c:v>53.836053989985693</c:v>
                </c:pt>
                <c:pt idx="5313">
                  <c:v>53.848468742550658</c:v>
                </c:pt>
                <c:pt idx="5314">
                  <c:v>53.850281000000003</c:v>
                </c:pt>
                <c:pt idx="5315">
                  <c:v>53.800676825464954</c:v>
                </c:pt>
                <c:pt idx="5316">
                  <c:v>53.801287835073012</c:v>
                </c:pt>
                <c:pt idx="5317">
                  <c:v>53.807069824896637</c:v>
                </c:pt>
                <c:pt idx="5318">
                  <c:v>53.812846344531216</c:v>
                </c:pt>
                <c:pt idx="5319">
                  <c:v>53.81862149661854</c:v>
                </c:pt>
                <c:pt idx="5320">
                  <c:v>53.82439801625312</c:v>
                </c:pt>
                <c:pt idx="5321">
                  <c:v>53.8301745358877</c:v>
                </c:pt>
                <c:pt idx="5322">
                  <c:v>53.835949687975017</c:v>
                </c:pt>
                <c:pt idx="5323">
                  <c:v>53.841726207609597</c:v>
                </c:pt>
                <c:pt idx="5324">
                  <c:v>53.847502727244184</c:v>
                </c:pt>
                <c:pt idx="5325">
                  <c:v>53.8532778793315</c:v>
                </c:pt>
                <c:pt idx="5326">
                  <c:v>53.85905439896608</c:v>
                </c:pt>
                <c:pt idx="5327">
                  <c:v>53.86483091860066</c:v>
                </c:pt>
                <c:pt idx="5328">
                  <c:v>53.870606070687984</c:v>
                </c:pt>
                <c:pt idx="5329">
                  <c:v>53.876388060511609</c:v>
                </c:pt>
                <c:pt idx="5330">
                  <c:v>53.882164580146188</c:v>
                </c:pt>
                <c:pt idx="5331">
                  <c:v>53.887939732233512</c:v>
                </c:pt>
                <c:pt idx="5332">
                  <c:v>53.893716251868092</c:v>
                </c:pt>
                <c:pt idx="5333">
                  <c:v>53.899492771502672</c:v>
                </c:pt>
                <c:pt idx="5334">
                  <c:v>53.905267923589989</c:v>
                </c:pt>
                <c:pt idx="5335">
                  <c:v>53.911044443224569</c:v>
                </c:pt>
                <c:pt idx="5336">
                  <c:v>53.916820962859155</c:v>
                </c:pt>
                <c:pt idx="5337">
                  <c:v>53.922596114946472</c:v>
                </c:pt>
                <c:pt idx="5338">
                  <c:v>53.928372634581052</c:v>
                </c:pt>
                <c:pt idx="5339">
                  <c:v>53.934149154215632</c:v>
                </c:pt>
                <c:pt idx="5340">
                  <c:v>53.939924306302949</c:v>
                </c:pt>
                <c:pt idx="5341">
                  <c:v>53.945700825937536</c:v>
                </c:pt>
                <c:pt idx="5342">
                  <c:v>53.95148281576116</c:v>
                </c:pt>
                <c:pt idx="5343">
                  <c:v>53.95725933539574</c:v>
                </c:pt>
                <c:pt idx="5344">
                  <c:v>53.963034487483064</c:v>
                </c:pt>
                <c:pt idx="5345">
                  <c:v>53.968811007117644</c:v>
                </c:pt>
                <c:pt idx="5346">
                  <c:v>53.974587526752224</c:v>
                </c:pt>
                <c:pt idx="5347">
                  <c:v>53.980362678839541</c:v>
                </c:pt>
                <c:pt idx="5348">
                  <c:v>53.98613919847412</c:v>
                </c:pt>
                <c:pt idx="5349">
                  <c:v>53.991915718108707</c:v>
                </c:pt>
                <c:pt idx="5350">
                  <c:v>53.997690870196024</c:v>
                </c:pt>
                <c:pt idx="5351">
                  <c:v>54.003467389830604</c:v>
                </c:pt>
                <c:pt idx="5352">
                  <c:v>54.009243909465184</c:v>
                </c:pt>
                <c:pt idx="5353">
                  <c:v>54.015019061552508</c:v>
                </c:pt>
                <c:pt idx="5354">
                  <c:v>54.020801051376132</c:v>
                </c:pt>
                <c:pt idx="5355">
                  <c:v>54.026577571010712</c:v>
                </c:pt>
                <c:pt idx="5356">
                  <c:v>54.034882923938959</c:v>
                </c:pt>
                <c:pt idx="5357">
                  <c:v>54.053101315927513</c:v>
                </c:pt>
                <c:pt idx="5358">
                  <c:v>54.067355999999997</c:v>
                </c:pt>
                <c:pt idx="5359">
                  <c:v>54.060164445424014</c:v>
                </c:pt>
                <c:pt idx="5360">
                  <c:v>54.055767086901767</c:v>
                </c:pt>
                <c:pt idx="5361">
                  <c:v>54.067355999999997</c:v>
                </c:pt>
                <c:pt idx="5362">
                  <c:v>54.044527754408065</c:v>
                </c:pt>
                <c:pt idx="5363">
                  <c:v>54.023089901763221</c:v>
                </c:pt>
                <c:pt idx="5364">
                  <c:v>54.039489982794798</c:v>
                </c:pt>
                <c:pt idx="5365">
                  <c:v>54.033063985238137</c:v>
                </c:pt>
                <c:pt idx="5366">
                  <c:v>54.040157842447314</c:v>
                </c:pt>
                <c:pt idx="5367">
                  <c:v>54.047258417324294</c:v>
                </c:pt>
                <c:pt idx="5368">
                  <c:v>54.02314634859323</c:v>
                </c:pt>
                <c:pt idx="5369">
                  <c:v>54.039458816165954</c:v>
                </c:pt>
                <c:pt idx="5370">
                  <c:v>54.022637392703864</c:v>
                </c:pt>
                <c:pt idx="5371">
                  <c:v>53.999647377115615</c:v>
                </c:pt>
                <c:pt idx="5372">
                  <c:v>53.994999</c:v>
                </c:pt>
                <c:pt idx="5373">
                  <c:v>53.967604972818314</c:v>
                </c:pt>
                <c:pt idx="5374">
                  <c:v>54.00027935876043</c:v>
                </c:pt>
                <c:pt idx="5375">
                  <c:v>54.013088000000003</c:v>
                </c:pt>
                <c:pt idx="5376">
                  <c:v>53.999014464711493</c:v>
                </c:pt>
                <c:pt idx="5377">
                  <c:v>53.992493347710841</c:v>
                </c:pt>
                <c:pt idx="5378">
                  <c:v>53.98927831877117</c:v>
                </c:pt>
                <c:pt idx="5379">
                  <c:v>53.986060245296514</c:v>
                </c:pt>
                <c:pt idx="5380">
                  <c:v>53.982845216356843</c:v>
                </c:pt>
                <c:pt idx="5381">
                  <c:v>53.979630948550913</c:v>
                </c:pt>
                <c:pt idx="5382">
                  <c:v>53.976415919611242</c:v>
                </c:pt>
                <c:pt idx="5383">
                  <c:v>53.973200890671563</c:v>
                </c:pt>
                <c:pt idx="5384">
                  <c:v>53.96998662286564</c:v>
                </c:pt>
                <c:pt idx="5385">
                  <c:v>53.966771593925962</c:v>
                </c:pt>
                <c:pt idx="5386">
                  <c:v>53.963556564986291</c:v>
                </c:pt>
                <c:pt idx="5387">
                  <c:v>53.960342297180361</c:v>
                </c:pt>
                <c:pt idx="5388">
                  <c:v>53.95712726824069</c:v>
                </c:pt>
                <c:pt idx="5389">
                  <c:v>53.953912239301019</c:v>
                </c:pt>
                <c:pt idx="5390">
                  <c:v>53.950697971495089</c:v>
                </c:pt>
                <c:pt idx="5391">
                  <c:v>53.947482942555418</c:v>
                </c:pt>
                <c:pt idx="5392">
                  <c:v>53.944264869080762</c:v>
                </c:pt>
                <c:pt idx="5393">
                  <c:v>53.94104984014109</c:v>
                </c:pt>
                <c:pt idx="5394">
                  <c:v>53.93783557233516</c:v>
                </c:pt>
                <c:pt idx="5395">
                  <c:v>53.934620543395489</c:v>
                </c:pt>
                <c:pt idx="5396">
                  <c:v>53.931405514455811</c:v>
                </c:pt>
                <c:pt idx="5397">
                  <c:v>53.928191246649888</c:v>
                </c:pt>
                <c:pt idx="5398">
                  <c:v>53.92497621771021</c:v>
                </c:pt>
                <c:pt idx="5399">
                  <c:v>53.921761949904287</c:v>
                </c:pt>
                <c:pt idx="5400">
                  <c:v>53.918546920964609</c:v>
                </c:pt>
                <c:pt idx="5401">
                  <c:v>53.915331892024938</c:v>
                </c:pt>
                <c:pt idx="5402">
                  <c:v>53.912117624219007</c:v>
                </c:pt>
                <c:pt idx="5403">
                  <c:v>53.908902595279336</c:v>
                </c:pt>
                <c:pt idx="5404">
                  <c:v>53.90568452180468</c:v>
                </c:pt>
                <c:pt idx="5405">
                  <c:v>53.902469492865009</c:v>
                </c:pt>
                <c:pt idx="5406">
                  <c:v>53.899255225059079</c:v>
                </c:pt>
                <c:pt idx="5407">
                  <c:v>53.896040196119408</c:v>
                </c:pt>
                <c:pt idx="5408">
                  <c:v>53.892825167179737</c:v>
                </c:pt>
                <c:pt idx="5409">
                  <c:v>53.889610899373807</c:v>
                </c:pt>
                <c:pt idx="5410">
                  <c:v>53.886115248927041</c:v>
                </c:pt>
                <c:pt idx="5411">
                  <c:v>53.868366000000002</c:v>
                </c:pt>
                <c:pt idx="5412">
                  <c:v>53.870151642346208</c:v>
                </c:pt>
                <c:pt idx="5413">
                  <c:v>53.921909577592373</c:v>
                </c:pt>
                <c:pt idx="5414">
                  <c:v>53.90199611874106</c:v>
                </c:pt>
                <c:pt idx="5415">
                  <c:v>53.851255537434433</c:v>
                </c:pt>
                <c:pt idx="5416">
                  <c:v>53.869469942789038</c:v>
                </c:pt>
                <c:pt idx="5417">
                  <c:v>53.88894895231283</c:v>
                </c:pt>
                <c:pt idx="5418">
                  <c:v>53.919882263710065</c:v>
                </c:pt>
                <c:pt idx="5419">
                  <c:v>53.887008796663011</c:v>
                </c:pt>
                <c:pt idx="5420">
                  <c:v>53.893718604434689</c:v>
                </c:pt>
                <c:pt idx="5421">
                  <c:v>53.900426823710212</c:v>
                </c:pt>
                <c:pt idx="5422">
                  <c:v>53.90713663148189</c:v>
                </c:pt>
                <c:pt idx="5423">
                  <c:v>53.913846439253568</c:v>
                </c:pt>
                <c:pt idx="5424">
                  <c:v>53.920554658529092</c:v>
                </c:pt>
                <c:pt idx="5425">
                  <c:v>53.872357719904649</c:v>
                </c:pt>
                <c:pt idx="5426">
                  <c:v>53.939163266094425</c:v>
                </c:pt>
                <c:pt idx="5427">
                  <c:v>53.899964105865521</c:v>
                </c:pt>
                <c:pt idx="5428">
                  <c:v>53.89426481692491</c:v>
                </c:pt>
                <c:pt idx="5429">
                  <c:v>53.900923151735888</c:v>
                </c:pt>
                <c:pt idx="5430">
                  <c:v>53.895884058498872</c:v>
                </c:pt>
                <c:pt idx="5431">
                  <c:v>53.890846158229003</c:v>
                </c:pt>
                <c:pt idx="5432">
                  <c:v>53.885807064991987</c:v>
                </c:pt>
                <c:pt idx="5433">
                  <c:v>53.880767971754963</c:v>
                </c:pt>
                <c:pt idx="5434">
                  <c:v>53.875730071485094</c:v>
                </c:pt>
                <c:pt idx="5435">
                  <c:v>53.860613984741185</c:v>
                </c:pt>
                <c:pt idx="5436">
                  <c:v>53.855574891504169</c:v>
                </c:pt>
                <c:pt idx="5437">
                  <c:v>53.850535798267153</c:v>
                </c:pt>
                <c:pt idx="5438">
                  <c:v>53.845497897997284</c:v>
                </c:pt>
                <c:pt idx="5439">
                  <c:v>53.84045880476026</c:v>
                </c:pt>
                <c:pt idx="5440">
                  <c:v>53.835414939654648</c:v>
                </c:pt>
                <c:pt idx="5441">
                  <c:v>53.830377039384778</c:v>
                </c:pt>
                <c:pt idx="5442">
                  <c:v>53.825337946147755</c:v>
                </c:pt>
                <c:pt idx="5443">
                  <c:v>53.820298852910739</c:v>
                </c:pt>
                <c:pt idx="5444">
                  <c:v>53.81526095264087</c:v>
                </c:pt>
                <c:pt idx="5445">
                  <c:v>53.810221859403853</c:v>
                </c:pt>
                <c:pt idx="5446">
                  <c:v>53.80518276616683</c:v>
                </c:pt>
                <c:pt idx="5447">
                  <c:v>53.800144865896961</c:v>
                </c:pt>
                <c:pt idx="5448">
                  <c:v>53.795105772659944</c:v>
                </c:pt>
                <c:pt idx="5449">
                  <c:v>53.790066679422921</c:v>
                </c:pt>
                <c:pt idx="5450">
                  <c:v>53.785028779153052</c:v>
                </c:pt>
                <c:pt idx="5451">
                  <c:v>53.779989685916036</c:v>
                </c:pt>
                <c:pt idx="5452">
                  <c:v>53.774945820810423</c:v>
                </c:pt>
                <c:pt idx="5453">
                  <c:v>53.7699067275734</c:v>
                </c:pt>
                <c:pt idx="5454">
                  <c:v>53.76486882730353</c:v>
                </c:pt>
                <c:pt idx="5455">
                  <c:v>53.759829734066514</c:v>
                </c:pt>
                <c:pt idx="5456">
                  <c:v>53.754790640829498</c:v>
                </c:pt>
                <c:pt idx="5457">
                  <c:v>53.749752740559622</c:v>
                </c:pt>
                <c:pt idx="5458">
                  <c:v>53.744713647322605</c:v>
                </c:pt>
                <c:pt idx="5459">
                  <c:v>53.739674554085589</c:v>
                </c:pt>
                <c:pt idx="5460">
                  <c:v>53.73463665381572</c:v>
                </c:pt>
                <c:pt idx="5461">
                  <c:v>53.729597560578696</c:v>
                </c:pt>
                <c:pt idx="5462">
                  <c:v>53.72455846734168</c:v>
                </c:pt>
                <c:pt idx="5463">
                  <c:v>53.719520567071811</c:v>
                </c:pt>
                <c:pt idx="5464">
                  <c:v>53.714481473834788</c:v>
                </c:pt>
                <c:pt idx="5465">
                  <c:v>53.709437608729175</c:v>
                </c:pt>
                <c:pt idx="5466">
                  <c:v>53.704399708459306</c:v>
                </c:pt>
                <c:pt idx="5467">
                  <c:v>53.69936061522229</c:v>
                </c:pt>
                <c:pt idx="5468">
                  <c:v>53.694321521985266</c:v>
                </c:pt>
                <c:pt idx="5469">
                  <c:v>53.689283621715397</c:v>
                </c:pt>
                <c:pt idx="5470">
                  <c:v>53.684244528478381</c:v>
                </c:pt>
                <c:pt idx="5471">
                  <c:v>53.679205435241364</c:v>
                </c:pt>
                <c:pt idx="5472">
                  <c:v>53.674167534971488</c:v>
                </c:pt>
                <c:pt idx="5473">
                  <c:v>53.670257178588457</c:v>
                </c:pt>
                <c:pt idx="5474">
                  <c:v>53.686448429422981</c:v>
                </c:pt>
                <c:pt idx="5475">
                  <c:v>53.671649756138258</c:v>
                </c:pt>
                <c:pt idx="5476">
                  <c:v>53.706816494272076</c:v>
                </c:pt>
                <c:pt idx="5477">
                  <c:v>53.716515967127201</c:v>
                </c:pt>
                <c:pt idx="5478">
                  <c:v>53.637812277949941</c:v>
                </c:pt>
                <c:pt idx="5479">
                  <c:v>53.68414084716261</c:v>
                </c:pt>
                <c:pt idx="5480">
                  <c:v>53.654862943967572</c:v>
                </c:pt>
                <c:pt idx="5481">
                  <c:v>53.68170532300357</c:v>
                </c:pt>
                <c:pt idx="5482">
                  <c:v>53.634550521227688</c:v>
                </c:pt>
                <c:pt idx="5483">
                  <c:v>53.646664571260985</c:v>
                </c:pt>
                <c:pt idx="5484">
                  <c:v>53.658778621294275</c:v>
                </c:pt>
                <c:pt idx="5485">
                  <c:v>53.670889803417992</c:v>
                </c:pt>
                <c:pt idx="5486">
                  <c:v>53.683003853451282</c:v>
                </c:pt>
                <c:pt idx="5487">
                  <c:v>53.695117903484579</c:v>
                </c:pt>
                <c:pt idx="5488">
                  <c:v>53.707229085608297</c:v>
                </c:pt>
                <c:pt idx="5489">
                  <c:v>53.719343135641587</c:v>
                </c:pt>
                <c:pt idx="5490">
                  <c:v>53.731468657313172</c:v>
                </c:pt>
                <c:pt idx="5491">
                  <c:v>53.74357983943689</c:v>
                </c:pt>
                <c:pt idx="5492">
                  <c:v>53.75569388947018</c:v>
                </c:pt>
                <c:pt idx="5493">
                  <c:v>53.767807939503477</c:v>
                </c:pt>
                <c:pt idx="5494">
                  <c:v>53.779919121627195</c:v>
                </c:pt>
                <c:pt idx="5495">
                  <c:v>53.792033171660485</c:v>
                </c:pt>
                <c:pt idx="5496">
                  <c:v>53.804147221693775</c:v>
                </c:pt>
                <c:pt idx="5497">
                  <c:v>53.8162584038175</c:v>
                </c:pt>
                <c:pt idx="5498">
                  <c:v>53.82837245385079</c:v>
                </c:pt>
                <c:pt idx="5499">
                  <c:v>53.84048650388408</c:v>
                </c:pt>
                <c:pt idx="5500">
                  <c:v>53.852597686007805</c:v>
                </c:pt>
                <c:pt idx="5501">
                  <c:v>53.864711736041095</c:v>
                </c:pt>
                <c:pt idx="5502">
                  <c:v>53.876837257712673</c:v>
                </c:pt>
                <c:pt idx="5503">
                  <c:v>53.88895130774597</c:v>
                </c:pt>
                <c:pt idx="5504">
                  <c:v>53.901062489869688</c:v>
                </c:pt>
                <c:pt idx="5505">
                  <c:v>53.913176539902977</c:v>
                </c:pt>
                <c:pt idx="5506">
                  <c:v>54.155448936840102</c:v>
                </c:pt>
                <c:pt idx="5507">
                  <c:v>54.167562986873392</c:v>
                </c:pt>
                <c:pt idx="5508">
                  <c:v>54.198662160752562</c:v>
                </c:pt>
                <c:pt idx="5509">
                  <c:v>54.236643188364326</c:v>
                </c:pt>
                <c:pt idx="5510">
                  <c:v>54.218014127684967</c:v>
                </c:pt>
                <c:pt idx="5511">
                  <c:v>54.218012779208394</c:v>
                </c:pt>
                <c:pt idx="5512">
                  <c:v>54.200188111931411</c:v>
                </c:pt>
                <c:pt idx="5513">
                  <c:v>54.199457968049593</c:v>
                </c:pt>
                <c:pt idx="5514">
                  <c:v>54.201681152505962</c:v>
                </c:pt>
                <c:pt idx="5515">
                  <c:v>54.215362678256724</c:v>
                </c:pt>
                <c:pt idx="5516">
                  <c:v>54.171189501430618</c:v>
                </c:pt>
                <c:pt idx="5517">
                  <c:v>54.196466676346127</c:v>
                </c:pt>
                <c:pt idx="5518">
                  <c:v>54.203086350530825</c:v>
                </c:pt>
                <c:pt idx="5519">
                  <c:v>54.20970445755782</c:v>
                </c:pt>
                <c:pt idx="5520">
                  <c:v>54.229568181585073</c:v>
                </c:pt>
                <c:pt idx="5521">
                  <c:v>54.236187855769771</c:v>
                </c:pt>
                <c:pt idx="5522">
                  <c:v>54.242807529954476</c:v>
                </c:pt>
                <c:pt idx="5523">
                  <c:v>54.249425636981464</c:v>
                </c:pt>
                <c:pt idx="5524">
                  <c:v>54.256045311166169</c:v>
                </c:pt>
                <c:pt idx="5525">
                  <c:v>54.262664985350874</c:v>
                </c:pt>
                <c:pt idx="5526">
                  <c:v>54.269283092377862</c:v>
                </c:pt>
                <c:pt idx="5527">
                  <c:v>54.275902766562567</c:v>
                </c:pt>
                <c:pt idx="5528">
                  <c:v>54.282522440747272</c:v>
                </c:pt>
                <c:pt idx="5529">
                  <c:v>54.289140547774259</c:v>
                </c:pt>
                <c:pt idx="5530">
                  <c:v>54.295760221958965</c:v>
                </c:pt>
                <c:pt idx="5531">
                  <c:v>54.653567866723989</c:v>
                </c:pt>
                <c:pt idx="5532">
                  <c:v>54.659280981083405</c:v>
                </c:pt>
                <c:pt idx="5533">
                  <c:v>54.666447247257985</c:v>
                </c:pt>
                <c:pt idx="5534">
                  <c:v>54.677930852205002</c:v>
                </c:pt>
                <c:pt idx="5535">
                  <c:v>54.643872126609445</c:v>
                </c:pt>
                <c:pt idx="5536">
                  <c:v>54.623121825703386</c:v>
                </c:pt>
                <c:pt idx="5537">
                  <c:v>54.591971999999998</c:v>
                </c:pt>
                <c:pt idx="5538">
                  <c:v>54.591971999999998</c:v>
                </c:pt>
                <c:pt idx="5539">
                  <c:v>54.5861838650453</c:v>
                </c:pt>
                <c:pt idx="5540">
                  <c:v>54.555793999999999</c:v>
                </c:pt>
                <c:pt idx="5541">
                  <c:v>54.558935229394947</c:v>
                </c:pt>
                <c:pt idx="5542">
                  <c:v>54.574348183110011</c:v>
                </c:pt>
                <c:pt idx="5543">
                  <c:v>54.576950127843212</c:v>
                </c:pt>
                <c:pt idx="5544">
                  <c:v>54.579552688712987</c:v>
                </c:pt>
                <c:pt idx="5545">
                  <c:v>54.582155249582762</c:v>
                </c:pt>
                <c:pt idx="5546">
                  <c:v>54.584757194315962</c:v>
                </c:pt>
                <c:pt idx="5547">
                  <c:v>54.587359755185737</c:v>
                </c:pt>
                <c:pt idx="5548">
                  <c:v>54.589964780601782</c:v>
                </c:pt>
                <c:pt idx="5549">
                  <c:v>54.592567341471558</c:v>
                </c:pt>
                <c:pt idx="5550">
                  <c:v>54.595169286204758</c:v>
                </c:pt>
                <c:pt idx="5551">
                  <c:v>54.597771847074533</c:v>
                </c:pt>
                <c:pt idx="5552">
                  <c:v>54.600374407944308</c:v>
                </c:pt>
                <c:pt idx="5553">
                  <c:v>54.602976352677508</c:v>
                </c:pt>
                <c:pt idx="5554">
                  <c:v>54.605578913547284</c:v>
                </c:pt>
                <c:pt idx="5555">
                  <c:v>54.608181474417052</c:v>
                </c:pt>
                <c:pt idx="5556">
                  <c:v>54.610783419150259</c:v>
                </c:pt>
                <c:pt idx="5557">
                  <c:v>54.613385980020027</c:v>
                </c:pt>
                <c:pt idx="5558">
                  <c:v>54.615988540889802</c:v>
                </c:pt>
                <c:pt idx="5559">
                  <c:v>54.618590485623002</c:v>
                </c:pt>
                <c:pt idx="5560">
                  <c:v>54.621193046492778</c:v>
                </c:pt>
                <c:pt idx="5561">
                  <c:v>54.62379807190883</c:v>
                </c:pt>
                <c:pt idx="5562">
                  <c:v>54.62640001664203</c:v>
                </c:pt>
                <c:pt idx="5563">
                  <c:v>54.629002577511805</c:v>
                </c:pt>
                <c:pt idx="5564">
                  <c:v>54.631605138381573</c:v>
                </c:pt>
                <c:pt idx="5565">
                  <c:v>54.634207083114781</c:v>
                </c:pt>
                <c:pt idx="5566">
                  <c:v>54.636809643984549</c:v>
                </c:pt>
                <c:pt idx="5567">
                  <c:v>54.639412204854324</c:v>
                </c:pt>
                <c:pt idx="5568">
                  <c:v>54.642014149587524</c:v>
                </c:pt>
                <c:pt idx="5569">
                  <c:v>54.644616710457299</c:v>
                </c:pt>
                <c:pt idx="5570">
                  <c:v>54.647219271327074</c:v>
                </c:pt>
                <c:pt idx="5571">
                  <c:v>54.649821216060275</c:v>
                </c:pt>
                <c:pt idx="5572">
                  <c:v>54.652423776930043</c:v>
                </c:pt>
                <c:pt idx="5573">
                  <c:v>54.655028802346095</c:v>
                </c:pt>
                <c:pt idx="5574">
                  <c:v>54.65763136321587</c:v>
                </c:pt>
                <c:pt idx="5575">
                  <c:v>54.660233307949071</c:v>
                </c:pt>
                <c:pt idx="5576">
                  <c:v>54.662835868818846</c:v>
                </c:pt>
                <c:pt idx="5577">
                  <c:v>54.695339394711766</c:v>
                </c:pt>
                <c:pt idx="5578">
                  <c:v>54.720943219570408</c:v>
                </c:pt>
                <c:pt idx="5579">
                  <c:v>54.716542025274201</c:v>
                </c:pt>
                <c:pt idx="5580">
                  <c:v>54.736691</c:v>
                </c:pt>
                <c:pt idx="5581">
                  <c:v>54.810371013948988</c:v>
                </c:pt>
                <c:pt idx="5582">
                  <c:v>54.810750082264782</c:v>
                </c:pt>
                <c:pt idx="5583">
                  <c:v>54.811129240343391</c:v>
                </c:pt>
                <c:pt idx="5584">
                  <c:v>54.811508398421992</c:v>
                </c:pt>
                <c:pt idx="5585">
                  <c:v>54.811887466737794</c:v>
                </c:pt>
                <c:pt idx="5586">
                  <c:v>54.812266624816395</c:v>
                </c:pt>
                <c:pt idx="5587">
                  <c:v>54.812645782894997</c:v>
                </c:pt>
                <c:pt idx="5588">
                  <c:v>54.813024851210798</c:v>
                </c:pt>
                <c:pt idx="5589">
                  <c:v>54.8134040092894</c:v>
                </c:pt>
                <c:pt idx="5590">
                  <c:v>54.813783526419215</c:v>
                </c:pt>
                <c:pt idx="5591">
                  <c:v>54.814162684497816</c:v>
                </c:pt>
                <c:pt idx="5592">
                  <c:v>54.814541752813618</c:v>
                </c:pt>
                <c:pt idx="5593">
                  <c:v>54.814920910892219</c:v>
                </c:pt>
                <c:pt idx="5594">
                  <c:v>54.815300068970821</c:v>
                </c:pt>
                <c:pt idx="5595">
                  <c:v>54.815679137286622</c:v>
                </c:pt>
                <c:pt idx="5596">
                  <c:v>54.816058295365224</c:v>
                </c:pt>
                <c:pt idx="5597">
                  <c:v>54.816437453443825</c:v>
                </c:pt>
                <c:pt idx="5598">
                  <c:v>54.816816521759627</c:v>
                </c:pt>
                <c:pt idx="5599">
                  <c:v>54.817195679838228</c:v>
                </c:pt>
                <c:pt idx="5600">
                  <c:v>54.81757483791683</c:v>
                </c:pt>
                <c:pt idx="5601">
                  <c:v>54.817953906232631</c:v>
                </c:pt>
                <c:pt idx="5602">
                  <c:v>54.818333423362446</c:v>
                </c:pt>
                <c:pt idx="5603">
                  <c:v>54.818712581441048</c:v>
                </c:pt>
                <c:pt idx="5604">
                  <c:v>54.819091649756849</c:v>
                </c:pt>
                <c:pt idx="5605">
                  <c:v>54.819470807835451</c:v>
                </c:pt>
                <c:pt idx="5606">
                  <c:v>54.819849965914052</c:v>
                </c:pt>
                <c:pt idx="5607">
                  <c:v>54.820229034229854</c:v>
                </c:pt>
                <c:pt idx="5608">
                  <c:v>54.820608192308455</c:v>
                </c:pt>
                <c:pt idx="5609">
                  <c:v>54.82174557678146</c:v>
                </c:pt>
                <c:pt idx="5610">
                  <c:v>54.822124734860061</c:v>
                </c:pt>
                <c:pt idx="5611">
                  <c:v>54.822503803175863</c:v>
                </c:pt>
                <c:pt idx="5612">
                  <c:v>54.822882961254464</c:v>
                </c:pt>
                <c:pt idx="5613">
                  <c:v>54.823262478384279</c:v>
                </c:pt>
                <c:pt idx="5614">
                  <c:v>54.823641636462881</c:v>
                </c:pt>
                <c:pt idx="5615">
                  <c:v>54.824020704778683</c:v>
                </c:pt>
                <c:pt idx="5616">
                  <c:v>54.824399862857284</c:v>
                </c:pt>
                <c:pt idx="5617">
                  <c:v>54.824779020935885</c:v>
                </c:pt>
                <c:pt idx="5618">
                  <c:v>54.825158089251687</c:v>
                </c:pt>
                <c:pt idx="5619">
                  <c:v>54.825537247330288</c:v>
                </c:pt>
                <c:pt idx="5620">
                  <c:v>54.82591640540889</c:v>
                </c:pt>
                <c:pt idx="5621">
                  <c:v>54.826295473724691</c:v>
                </c:pt>
                <c:pt idx="5622">
                  <c:v>54.826674631803293</c:v>
                </c:pt>
                <c:pt idx="5623">
                  <c:v>54.827053789881901</c:v>
                </c:pt>
                <c:pt idx="5624">
                  <c:v>54.812921133524078</c:v>
                </c:pt>
                <c:pt idx="5625">
                  <c:v>54.823410510729616</c:v>
                </c:pt>
                <c:pt idx="5626">
                  <c:v>54.798159302741361</c:v>
                </c:pt>
                <c:pt idx="5627">
                  <c:v>54.834803276108723</c:v>
                </c:pt>
                <c:pt idx="5628">
                  <c:v>54.874718936099192</c:v>
                </c:pt>
                <c:pt idx="5629">
                  <c:v>54.851676363051247</c:v>
                </c:pt>
                <c:pt idx="5630">
                  <c:v>54.890211484024796</c:v>
                </c:pt>
                <c:pt idx="5631">
                  <c:v>54.869257943252265</c:v>
                </c:pt>
                <c:pt idx="5632">
                  <c:v>54.863323000000001</c:v>
                </c:pt>
                <c:pt idx="5633">
                  <c:v>54.861775800580709</c:v>
                </c:pt>
                <c:pt idx="5634">
                  <c:v>54.859942082750429</c:v>
                </c:pt>
                <c:pt idx="5635">
                  <c:v>54.858108364920156</c:v>
                </c:pt>
                <c:pt idx="5636">
                  <c:v>54.856275081208686</c:v>
                </c:pt>
                <c:pt idx="5637">
                  <c:v>54.854441363378406</c:v>
                </c:pt>
                <c:pt idx="5638">
                  <c:v>54.852605909072913</c:v>
                </c:pt>
                <c:pt idx="5639">
                  <c:v>54.85077219124264</c:v>
                </c:pt>
                <c:pt idx="5640">
                  <c:v>54.848938907531164</c:v>
                </c:pt>
                <c:pt idx="5641">
                  <c:v>54.847105189700891</c:v>
                </c:pt>
                <c:pt idx="5642">
                  <c:v>54.845271471870618</c:v>
                </c:pt>
                <c:pt idx="5643">
                  <c:v>54.843438188159141</c:v>
                </c:pt>
                <c:pt idx="5644">
                  <c:v>54.841604470328868</c:v>
                </c:pt>
                <c:pt idx="5645">
                  <c:v>54.825100575737579</c:v>
                </c:pt>
                <c:pt idx="5646">
                  <c:v>54.823266857907306</c:v>
                </c:pt>
                <c:pt idx="5647">
                  <c:v>54.821433574195837</c:v>
                </c:pt>
                <c:pt idx="5648">
                  <c:v>54.819599856365556</c:v>
                </c:pt>
                <c:pt idx="5649">
                  <c:v>54.817766138535283</c:v>
                </c:pt>
                <c:pt idx="5650">
                  <c:v>54.815932854823814</c:v>
                </c:pt>
                <c:pt idx="5651">
                  <c:v>54.814099136993534</c:v>
                </c:pt>
                <c:pt idx="5652">
                  <c:v>54.812265419163261</c:v>
                </c:pt>
                <c:pt idx="5653">
                  <c:v>54.810432135451791</c:v>
                </c:pt>
                <c:pt idx="5654">
                  <c:v>54.808598417621511</c:v>
                </c:pt>
                <c:pt idx="5655">
                  <c:v>54.806762963316018</c:v>
                </c:pt>
                <c:pt idx="5656">
                  <c:v>54.804929245485745</c:v>
                </c:pt>
                <c:pt idx="5657">
                  <c:v>54.803095961774275</c:v>
                </c:pt>
                <c:pt idx="5658">
                  <c:v>54.801262243943995</c:v>
                </c:pt>
                <c:pt idx="5659">
                  <c:v>54.799428526113722</c:v>
                </c:pt>
                <c:pt idx="5660">
                  <c:v>54.797595242402252</c:v>
                </c:pt>
                <c:pt idx="5661">
                  <c:v>54.795761524571972</c:v>
                </c:pt>
                <c:pt idx="5662">
                  <c:v>54.793927806741699</c:v>
                </c:pt>
                <c:pt idx="5663">
                  <c:v>54.792094523030229</c:v>
                </c:pt>
                <c:pt idx="5664">
                  <c:v>54.804811951835958</c:v>
                </c:pt>
                <c:pt idx="5665">
                  <c:v>54.820080823557461</c:v>
                </c:pt>
                <c:pt idx="5666">
                  <c:v>54.809047999999997</c:v>
                </c:pt>
                <c:pt idx="5667">
                  <c:v>54.787076835479255</c:v>
                </c:pt>
                <c:pt idx="5668">
                  <c:v>54.762232978540773</c:v>
                </c:pt>
                <c:pt idx="5669">
                  <c:v>54.757716497973782</c:v>
                </c:pt>
                <c:pt idx="5670">
                  <c:v>54.752097272770627</c:v>
                </c:pt>
                <c:pt idx="5671">
                  <c:v>54.749372713876966</c:v>
                </c:pt>
                <c:pt idx="5672">
                  <c:v>54.718604999999997</c:v>
                </c:pt>
                <c:pt idx="5673">
                  <c:v>54.716293898538872</c:v>
                </c:pt>
                <c:pt idx="5674">
                  <c:v>54.711087449167259</c:v>
                </c:pt>
                <c:pt idx="5675">
                  <c:v>54.70588223238309</c:v>
                </c:pt>
                <c:pt idx="5676">
                  <c:v>54.700675783011476</c:v>
                </c:pt>
                <c:pt idx="5677">
                  <c:v>54.695469333639863</c:v>
                </c:pt>
                <c:pt idx="5678">
                  <c:v>54.690264116855694</c:v>
                </c:pt>
                <c:pt idx="5679">
                  <c:v>54.685057667484074</c:v>
                </c:pt>
                <c:pt idx="5680">
                  <c:v>54.62848541297091</c:v>
                </c:pt>
                <c:pt idx="5681">
                  <c:v>54.601236970433959</c:v>
                </c:pt>
                <c:pt idx="5682">
                  <c:v>54.60042839594756</c:v>
                </c:pt>
                <c:pt idx="5683">
                  <c:v>54.573883000000002</c:v>
                </c:pt>
                <c:pt idx="5684">
                  <c:v>54.554884055793991</c:v>
                </c:pt>
                <c:pt idx="5685">
                  <c:v>54.547323706485457</c:v>
                </c:pt>
                <c:pt idx="5686">
                  <c:v>54.516791076281287</c:v>
                </c:pt>
                <c:pt idx="5687">
                  <c:v>54.473552078206964</c:v>
                </c:pt>
                <c:pt idx="5688">
                  <c:v>54.485344001430612</c:v>
                </c:pt>
                <c:pt idx="5689">
                  <c:v>54.492503870292737</c:v>
                </c:pt>
                <c:pt idx="5690">
                  <c:v>54.476294554037537</c:v>
                </c:pt>
                <c:pt idx="5691">
                  <c:v>54.460089075215159</c:v>
                </c:pt>
                <c:pt idx="5692">
                  <c:v>54.443864409228652</c:v>
                </c:pt>
                <c:pt idx="5693">
                  <c:v>54.427655092973453</c:v>
                </c:pt>
                <c:pt idx="5694">
                  <c:v>54.411449614151074</c:v>
                </c:pt>
                <c:pt idx="5695">
                  <c:v>54.395240297895874</c:v>
                </c:pt>
                <c:pt idx="5696">
                  <c:v>54.379030981640668</c:v>
                </c:pt>
                <c:pt idx="5697">
                  <c:v>54.362825502818296</c:v>
                </c:pt>
                <c:pt idx="5698">
                  <c:v>54.346616186563089</c:v>
                </c:pt>
                <c:pt idx="5699">
                  <c:v>54.33040687030789</c:v>
                </c:pt>
                <c:pt idx="5700">
                  <c:v>54.314201391485511</c:v>
                </c:pt>
                <c:pt idx="5701">
                  <c:v>54.297992075230312</c:v>
                </c:pt>
                <c:pt idx="5702">
                  <c:v>54.281782758975112</c:v>
                </c:pt>
                <c:pt idx="5703">
                  <c:v>54.265577280152733</c:v>
                </c:pt>
                <c:pt idx="5704">
                  <c:v>54.249367963897527</c:v>
                </c:pt>
                <c:pt idx="5705">
                  <c:v>54.233143297911028</c:v>
                </c:pt>
                <c:pt idx="5706">
                  <c:v>54.216933981655821</c:v>
                </c:pt>
                <c:pt idx="5707">
                  <c:v>54.200728502833449</c:v>
                </c:pt>
                <c:pt idx="5708">
                  <c:v>54.184519186578243</c:v>
                </c:pt>
                <c:pt idx="5709">
                  <c:v>54.168309870323043</c:v>
                </c:pt>
                <c:pt idx="5710">
                  <c:v>54.152104391500664</c:v>
                </c:pt>
                <c:pt idx="5711">
                  <c:v>54.135895075245465</c:v>
                </c:pt>
                <c:pt idx="5712">
                  <c:v>54.119685758990258</c:v>
                </c:pt>
                <c:pt idx="5713">
                  <c:v>54.103480280167886</c:v>
                </c:pt>
                <c:pt idx="5714">
                  <c:v>54.08727096391268</c:v>
                </c:pt>
                <c:pt idx="5715">
                  <c:v>54.07106164765748</c:v>
                </c:pt>
                <c:pt idx="5716">
                  <c:v>54.054856168835101</c:v>
                </c:pt>
                <c:pt idx="5717">
                  <c:v>54.038631502848602</c:v>
                </c:pt>
                <c:pt idx="5718">
                  <c:v>54.022422186593396</c:v>
                </c:pt>
                <c:pt idx="5719">
                  <c:v>54.006216707771017</c:v>
                </c:pt>
                <c:pt idx="5720">
                  <c:v>53.990007391515817</c:v>
                </c:pt>
                <c:pt idx="5721">
                  <c:v>53.973798075260618</c:v>
                </c:pt>
                <c:pt idx="5722">
                  <c:v>53.957592596438239</c:v>
                </c:pt>
                <c:pt idx="5723">
                  <c:v>53.94138328018304</c:v>
                </c:pt>
                <c:pt idx="5724">
                  <c:v>53.925173963927833</c:v>
                </c:pt>
                <c:pt idx="5725">
                  <c:v>53.908968485105461</c:v>
                </c:pt>
                <c:pt idx="5726">
                  <c:v>53.892759168850255</c:v>
                </c:pt>
                <c:pt idx="5727">
                  <c:v>53.876549852595055</c:v>
                </c:pt>
                <c:pt idx="5728">
                  <c:v>53.860344373772676</c:v>
                </c:pt>
                <c:pt idx="5729">
                  <c:v>53.844135057517477</c:v>
                </c:pt>
                <c:pt idx="5730">
                  <c:v>53.82791039153097</c:v>
                </c:pt>
                <c:pt idx="5731">
                  <c:v>53.811701075275771</c:v>
                </c:pt>
                <c:pt idx="5732">
                  <c:v>53.795495596453392</c:v>
                </c:pt>
                <c:pt idx="5733">
                  <c:v>53.779286280198193</c:v>
                </c:pt>
                <c:pt idx="5734">
                  <c:v>53.763076963942986</c:v>
                </c:pt>
                <c:pt idx="5735">
                  <c:v>53.746871485120614</c:v>
                </c:pt>
                <c:pt idx="5736">
                  <c:v>53.691953328009532</c:v>
                </c:pt>
                <c:pt idx="5737">
                  <c:v>53.656799716738199</c:v>
                </c:pt>
                <c:pt idx="5738">
                  <c:v>53.714777653314258</c:v>
                </c:pt>
                <c:pt idx="5739">
                  <c:v>53.690435322765197</c:v>
                </c:pt>
                <c:pt idx="5740">
                  <c:v>53.630515869814019</c:v>
                </c:pt>
                <c:pt idx="5741">
                  <c:v>53.57586684263233</c:v>
                </c:pt>
                <c:pt idx="5742">
                  <c:v>53.58727626483909</c:v>
                </c:pt>
                <c:pt idx="5743">
                  <c:v>53.610364678111587</c:v>
                </c:pt>
                <c:pt idx="5744">
                  <c:v>53.601630236051498</c:v>
                </c:pt>
                <c:pt idx="5745">
                  <c:v>53.598872892694502</c:v>
                </c:pt>
                <c:pt idx="5746">
                  <c:v>53.601361078725432</c:v>
                </c:pt>
                <c:pt idx="5747">
                  <c:v>53.603848675697172</c:v>
                </c:pt>
                <c:pt idx="5748">
                  <c:v>53.60633686172811</c:v>
                </c:pt>
                <c:pt idx="5749">
                  <c:v>53.608825047759041</c:v>
                </c:pt>
                <c:pt idx="5750">
                  <c:v>53.611312644730781</c:v>
                </c:pt>
                <c:pt idx="5751">
                  <c:v>53.613800830761718</c:v>
                </c:pt>
                <c:pt idx="5752">
                  <c:v>53.616289016792649</c:v>
                </c:pt>
                <c:pt idx="5753">
                  <c:v>53.618776613764389</c:v>
                </c:pt>
                <c:pt idx="5754">
                  <c:v>53.621264799795327</c:v>
                </c:pt>
                <c:pt idx="5755">
                  <c:v>53.623755342063028</c:v>
                </c:pt>
                <c:pt idx="5756">
                  <c:v>53.626243528093966</c:v>
                </c:pt>
                <c:pt idx="5757">
                  <c:v>53.628731125065705</c:v>
                </c:pt>
                <c:pt idx="5758">
                  <c:v>53.631219311096636</c:v>
                </c:pt>
                <c:pt idx="5759">
                  <c:v>53.633707497127574</c:v>
                </c:pt>
                <c:pt idx="5760">
                  <c:v>53.636195094099314</c:v>
                </c:pt>
                <c:pt idx="5761">
                  <c:v>53.638683280130245</c:v>
                </c:pt>
                <c:pt idx="5762">
                  <c:v>53.641171466161182</c:v>
                </c:pt>
                <c:pt idx="5763">
                  <c:v>53.643659063132922</c:v>
                </c:pt>
                <c:pt idx="5764">
                  <c:v>53.646147249163853</c:v>
                </c:pt>
                <c:pt idx="5765">
                  <c:v>53.648635435194791</c:v>
                </c:pt>
                <c:pt idx="5766">
                  <c:v>53.651123032166531</c:v>
                </c:pt>
                <c:pt idx="5767">
                  <c:v>53.653613574434232</c:v>
                </c:pt>
                <c:pt idx="5768">
                  <c:v>53.65610176046517</c:v>
                </c:pt>
                <c:pt idx="5769">
                  <c:v>53.658589357436909</c:v>
                </c:pt>
                <c:pt idx="5770">
                  <c:v>53.66107754346784</c:v>
                </c:pt>
                <c:pt idx="5771">
                  <c:v>53.663565729498778</c:v>
                </c:pt>
                <c:pt idx="5772">
                  <c:v>53.666053326470518</c:v>
                </c:pt>
                <c:pt idx="5773">
                  <c:v>53.668541512501449</c:v>
                </c:pt>
                <c:pt idx="5774">
                  <c:v>53.671029698532386</c:v>
                </c:pt>
                <c:pt idx="5775">
                  <c:v>53.673517295504126</c:v>
                </c:pt>
                <c:pt idx="5776">
                  <c:v>53.676005481535057</c:v>
                </c:pt>
                <c:pt idx="5777">
                  <c:v>53.678493667565995</c:v>
                </c:pt>
                <c:pt idx="5778">
                  <c:v>53.680981264537735</c:v>
                </c:pt>
                <c:pt idx="5779">
                  <c:v>53.683469450568666</c:v>
                </c:pt>
                <c:pt idx="5780">
                  <c:v>53.703376116934528</c:v>
                </c:pt>
                <c:pt idx="5781">
                  <c:v>53.705863713906268</c:v>
                </c:pt>
                <c:pt idx="5782">
                  <c:v>53.708351899937199</c:v>
                </c:pt>
                <c:pt idx="5783">
                  <c:v>53.710839496908939</c:v>
                </c:pt>
                <c:pt idx="5784">
                  <c:v>53.713327682939877</c:v>
                </c:pt>
                <c:pt idx="5785">
                  <c:v>53.715818225207578</c:v>
                </c:pt>
                <c:pt idx="5786">
                  <c:v>53.718306411238515</c:v>
                </c:pt>
                <c:pt idx="5787">
                  <c:v>53.720794008210255</c:v>
                </c:pt>
                <c:pt idx="5788">
                  <c:v>53.723282194241186</c:v>
                </c:pt>
                <c:pt idx="5789">
                  <c:v>53.739202813126489</c:v>
                </c:pt>
                <c:pt idx="5790">
                  <c:v>53.757401501071683</c:v>
                </c:pt>
                <c:pt idx="5791">
                  <c:v>53.759827000000001</c:v>
                </c:pt>
                <c:pt idx="5792">
                  <c:v>53.79169645059666</c:v>
                </c:pt>
                <c:pt idx="5793">
                  <c:v>53.779962266968326</c:v>
                </c:pt>
                <c:pt idx="5794">
                  <c:v>53.794085685503099</c:v>
                </c:pt>
                <c:pt idx="5795">
                  <c:v>53.763375725059667</c:v>
                </c:pt>
                <c:pt idx="5796">
                  <c:v>53.808974029375463</c:v>
                </c:pt>
                <c:pt idx="5797">
                  <c:v>53.827403804733727</c:v>
                </c:pt>
                <c:pt idx="5798">
                  <c:v>53.847399005424066</c:v>
                </c:pt>
                <c:pt idx="5799">
                  <c:v>53.797294944225072</c:v>
                </c:pt>
                <c:pt idx="5800">
                  <c:v>53.798368504684419</c:v>
                </c:pt>
                <c:pt idx="5801">
                  <c:v>53.849232248767258</c:v>
                </c:pt>
                <c:pt idx="5802">
                  <c:v>53.857157749457336</c:v>
                </c:pt>
                <c:pt idx="5803">
                  <c:v>53.864437898105699</c:v>
                </c:pt>
                <c:pt idx="5804">
                  <c:v>53.871719770682226</c:v>
                </c:pt>
                <c:pt idx="5805">
                  <c:v>53.878999919330589</c:v>
                </c:pt>
                <c:pt idx="5806">
                  <c:v>53.886281791907116</c:v>
                </c:pt>
                <c:pt idx="5807">
                  <c:v>53.893563664483651</c:v>
                </c:pt>
                <c:pt idx="5808">
                  <c:v>53.900843813132013</c:v>
                </c:pt>
                <c:pt idx="5809">
                  <c:v>53.908125685708541</c:v>
                </c:pt>
                <c:pt idx="5810">
                  <c:v>53.915414453997734</c:v>
                </c:pt>
                <c:pt idx="5811">
                  <c:v>53.922696326574268</c:v>
                </c:pt>
                <c:pt idx="5812">
                  <c:v>53.929976475222624</c:v>
                </c:pt>
                <c:pt idx="5813">
                  <c:v>53.937258347799158</c:v>
                </c:pt>
                <c:pt idx="5814">
                  <c:v>53.944540220375686</c:v>
                </c:pt>
                <c:pt idx="5815">
                  <c:v>53.951820369024048</c:v>
                </c:pt>
                <c:pt idx="5816">
                  <c:v>53.959102241600576</c:v>
                </c:pt>
                <c:pt idx="5817">
                  <c:v>53.966384114177103</c:v>
                </c:pt>
                <c:pt idx="5818">
                  <c:v>53.973664262825466</c:v>
                </c:pt>
                <c:pt idx="5819">
                  <c:v>53.980946135402</c:v>
                </c:pt>
                <c:pt idx="5820">
                  <c:v>53.988228007978528</c:v>
                </c:pt>
                <c:pt idx="5821">
                  <c:v>53.99550815662689</c:v>
                </c:pt>
                <c:pt idx="5822">
                  <c:v>54.002790029203418</c:v>
                </c:pt>
                <c:pt idx="5823">
                  <c:v>54.010078797492618</c:v>
                </c:pt>
                <c:pt idx="5824">
                  <c:v>54.017360670069145</c:v>
                </c:pt>
                <c:pt idx="5825">
                  <c:v>54.024640818717508</c:v>
                </c:pt>
                <c:pt idx="5826">
                  <c:v>54.031922691294035</c:v>
                </c:pt>
                <c:pt idx="5827">
                  <c:v>54.039202839942398</c:v>
                </c:pt>
                <c:pt idx="5828">
                  <c:v>54.046484712518925</c:v>
                </c:pt>
                <c:pt idx="5829">
                  <c:v>54.05376658509546</c:v>
                </c:pt>
                <c:pt idx="5830">
                  <c:v>54.061046733743822</c:v>
                </c:pt>
                <c:pt idx="5831">
                  <c:v>54.06832860632035</c:v>
                </c:pt>
                <c:pt idx="5832">
                  <c:v>54.075610478896877</c:v>
                </c:pt>
                <c:pt idx="5833">
                  <c:v>54.08289062754524</c:v>
                </c:pt>
                <c:pt idx="5834">
                  <c:v>54.090172500121767</c:v>
                </c:pt>
                <c:pt idx="5835">
                  <c:v>54.097461268410967</c:v>
                </c:pt>
                <c:pt idx="5836">
                  <c:v>54.104743140987495</c:v>
                </c:pt>
                <c:pt idx="5837">
                  <c:v>54.112023289635857</c:v>
                </c:pt>
                <c:pt idx="5838">
                  <c:v>54.119305162212385</c:v>
                </c:pt>
                <c:pt idx="5839">
                  <c:v>54.126587034788912</c:v>
                </c:pt>
                <c:pt idx="5840">
                  <c:v>54.133867183437275</c:v>
                </c:pt>
                <c:pt idx="5841">
                  <c:v>54.141149056013809</c:v>
                </c:pt>
                <c:pt idx="5842">
                  <c:v>54.148430928590336</c:v>
                </c:pt>
                <c:pt idx="5843">
                  <c:v>54.155711077238699</c:v>
                </c:pt>
                <c:pt idx="5844">
                  <c:v>54.162992949815226</c:v>
                </c:pt>
                <c:pt idx="5845">
                  <c:v>54.170274822391754</c:v>
                </c:pt>
                <c:pt idx="5846">
                  <c:v>54.192461487839772</c:v>
                </c:pt>
                <c:pt idx="5847">
                  <c:v>54.243984790226456</c:v>
                </c:pt>
                <c:pt idx="5848">
                  <c:v>54.238990801859799</c:v>
                </c:pt>
                <c:pt idx="5849">
                  <c:v>54.270882355746309</c:v>
                </c:pt>
                <c:pt idx="5850">
                  <c:v>54.279774279618593</c:v>
                </c:pt>
                <c:pt idx="5851">
                  <c:v>54.266342000000002</c:v>
                </c:pt>
                <c:pt idx="5852">
                  <c:v>54.276177965665241</c:v>
                </c:pt>
                <c:pt idx="5853">
                  <c:v>54.302528000000002</c:v>
                </c:pt>
                <c:pt idx="5854">
                  <c:v>54.307699652360519</c:v>
                </c:pt>
                <c:pt idx="5855">
                  <c:v>54.320618000000003</c:v>
                </c:pt>
                <c:pt idx="5856">
                  <c:v>54.320618000000003</c:v>
                </c:pt>
                <c:pt idx="5857">
                  <c:v>54.320618000000003</c:v>
                </c:pt>
                <c:pt idx="5858">
                  <c:v>54.320618000000003</c:v>
                </c:pt>
                <c:pt idx="5859">
                  <c:v>54.320618000000003</c:v>
                </c:pt>
                <c:pt idx="5860">
                  <c:v>54.320618000000003</c:v>
                </c:pt>
                <c:pt idx="5861">
                  <c:v>54.320618000000003</c:v>
                </c:pt>
                <c:pt idx="5862">
                  <c:v>54.320618000000003</c:v>
                </c:pt>
                <c:pt idx="5863">
                  <c:v>54.320618000000003</c:v>
                </c:pt>
                <c:pt idx="5864">
                  <c:v>54.320618000000003</c:v>
                </c:pt>
                <c:pt idx="5865">
                  <c:v>54.320618000000003</c:v>
                </c:pt>
                <c:pt idx="5866">
                  <c:v>54.320618000000003</c:v>
                </c:pt>
                <c:pt idx="5867">
                  <c:v>54.320618000000003</c:v>
                </c:pt>
                <c:pt idx="5868">
                  <c:v>54.293963190703224</c:v>
                </c:pt>
                <c:pt idx="5869">
                  <c:v>54.284443000000003</c:v>
                </c:pt>
                <c:pt idx="5870">
                  <c:v>54.270847828326183</c:v>
                </c:pt>
                <c:pt idx="5871">
                  <c:v>54.307472728009536</c:v>
                </c:pt>
                <c:pt idx="5872">
                  <c:v>54.334454316642827</c:v>
                </c:pt>
                <c:pt idx="5873">
                  <c:v>54.338706999999999</c:v>
                </c:pt>
                <c:pt idx="5874">
                  <c:v>54.338706999999999</c:v>
                </c:pt>
                <c:pt idx="5875">
                  <c:v>54.381407143061516</c:v>
                </c:pt>
                <c:pt idx="5876">
                  <c:v>54.392975</c:v>
                </c:pt>
                <c:pt idx="5877">
                  <c:v>54.392975</c:v>
                </c:pt>
                <c:pt idx="5878">
                  <c:v>54.392975</c:v>
                </c:pt>
                <c:pt idx="5879">
                  <c:v>54.392975</c:v>
                </c:pt>
                <c:pt idx="5880">
                  <c:v>54.392975</c:v>
                </c:pt>
                <c:pt idx="5881">
                  <c:v>54.392975</c:v>
                </c:pt>
                <c:pt idx="5882">
                  <c:v>54.392975</c:v>
                </c:pt>
                <c:pt idx="5883">
                  <c:v>54.392975</c:v>
                </c:pt>
                <c:pt idx="5884">
                  <c:v>54.392975</c:v>
                </c:pt>
                <c:pt idx="5885">
                  <c:v>54.392975</c:v>
                </c:pt>
                <c:pt idx="5886">
                  <c:v>54.392975</c:v>
                </c:pt>
                <c:pt idx="5887">
                  <c:v>54.392975</c:v>
                </c:pt>
                <c:pt idx="5888">
                  <c:v>54.392975</c:v>
                </c:pt>
                <c:pt idx="5889">
                  <c:v>54.392975</c:v>
                </c:pt>
                <c:pt idx="5890">
                  <c:v>54.392975</c:v>
                </c:pt>
                <c:pt idx="5891">
                  <c:v>54.392975</c:v>
                </c:pt>
                <c:pt idx="5892">
                  <c:v>54.392975</c:v>
                </c:pt>
                <c:pt idx="5893">
                  <c:v>54.392975</c:v>
                </c:pt>
                <c:pt idx="5894">
                  <c:v>54.392975</c:v>
                </c:pt>
                <c:pt idx="5895">
                  <c:v>54.392975</c:v>
                </c:pt>
                <c:pt idx="5896">
                  <c:v>54.392975</c:v>
                </c:pt>
                <c:pt idx="5897">
                  <c:v>54.392975</c:v>
                </c:pt>
                <c:pt idx="5898">
                  <c:v>54.392975</c:v>
                </c:pt>
                <c:pt idx="5899">
                  <c:v>54.392975</c:v>
                </c:pt>
                <c:pt idx="5900">
                  <c:v>54.392975</c:v>
                </c:pt>
                <c:pt idx="5901">
                  <c:v>54.392975</c:v>
                </c:pt>
                <c:pt idx="5902">
                  <c:v>54.392975</c:v>
                </c:pt>
                <c:pt idx="5903">
                  <c:v>54.392975</c:v>
                </c:pt>
                <c:pt idx="5904">
                  <c:v>54.392975</c:v>
                </c:pt>
                <c:pt idx="5905">
                  <c:v>54.392975</c:v>
                </c:pt>
                <c:pt idx="5906">
                  <c:v>54.392975</c:v>
                </c:pt>
                <c:pt idx="5907">
                  <c:v>54.392975</c:v>
                </c:pt>
                <c:pt idx="5908">
                  <c:v>54.392975</c:v>
                </c:pt>
                <c:pt idx="5909">
                  <c:v>54.392975</c:v>
                </c:pt>
                <c:pt idx="5910">
                  <c:v>54.392975</c:v>
                </c:pt>
                <c:pt idx="5911">
                  <c:v>54.392975</c:v>
                </c:pt>
                <c:pt idx="5912">
                  <c:v>54.393859569623274</c:v>
                </c:pt>
                <c:pt idx="5913">
                  <c:v>54.412085328963052</c:v>
                </c:pt>
                <c:pt idx="5914">
                  <c:v>54.430299649499283</c:v>
                </c:pt>
                <c:pt idx="5915">
                  <c:v>54.442194527420121</c:v>
                </c:pt>
                <c:pt idx="5916">
                  <c:v>54.374885999999996</c:v>
                </c:pt>
                <c:pt idx="5917">
                  <c:v>54.376404199332377</c:v>
                </c:pt>
                <c:pt idx="5918">
                  <c:v>54.389688352646637</c:v>
                </c:pt>
                <c:pt idx="5919">
                  <c:v>54.355023329756797</c:v>
                </c:pt>
                <c:pt idx="5920">
                  <c:v>54.338322223816327</c:v>
                </c:pt>
                <c:pt idx="5921">
                  <c:v>54.334637621041644</c:v>
                </c:pt>
                <c:pt idx="5922">
                  <c:v>54.330952145758609</c:v>
                </c:pt>
                <c:pt idx="5923">
                  <c:v>54.327263180442159</c:v>
                </c:pt>
                <c:pt idx="5924">
                  <c:v>54.323578577667476</c:v>
                </c:pt>
                <c:pt idx="5925">
                  <c:v>54.319893102384441</c:v>
                </c:pt>
                <c:pt idx="5926">
                  <c:v>54.316207627101399</c:v>
                </c:pt>
                <c:pt idx="5927">
                  <c:v>54.312523024326715</c:v>
                </c:pt>
                <c:pt idx="5928">
                  <c:v>54.30883754904368</c:v>
                </c:pt>
                <c:pt idx="5929">
                  <c:v>54.305152073760645</c:v>
                </c:pt>
                <c:pt idx="5930">
                  <c:v>54.301467470985962</c:v>
                </c:pt>
                <c:pt idx="5931">
                  <c:v>54.29778199570292</c:v>
                </c:pt>
                <c:pt idx="5932">
                  <c:v>54.294096520419885</c:v>
                </c:pt>
                <c:pt idx="5933">
                  <c:v>54.290411917645201</c:v>
                </c:pt>
                <c:pt idx="5934">
                  <c:v>54.286726442362166</c:v>
                </c:pt>
                <c:pt idx="5935">
                  <c:v>54.283037477045717</c:v>
                </c:pt>
                <c:pt idx="5936">
                  <c:v>54.279352001762682</c:v>
                </c:pt>
                <c:pt idx="5937">
                  <c:v>54.275667398987991</c:v>
                </c:pt>
                <c:pt idx="5938">
                  <c:v>54.271981923704956</c:v>
                </c:pt>
                <c:pt idx="5939">
                  <c:v>54.268296448421921</c:v>
                </c:pt>
                <c:pt idx="5940">
                  <c:v>54.264611845647238</c:v>
                </c:pt>
                <c:pt idx="5941">
                  <c:v>54.260926370364203</c:v>
                </c:pt>
                <c:pt idx="5942">
                  <c:v>54.257240895081161</c:v>
                </c:pt>
                <c:pt idx="5943">
                  <c:v>54.253556292306477</c:v>
                </c:pt>
                <c:pt idx="5944">
                  <c:v>54.249870817023442</c:v>
                </c:pt>
                <c:pt idx="5945">
                  <c:v>54.246185341740407</c:v>
                </c:pt>
                <c:pt idx="5946">
                  <c:v>54.242500738965717</c:v>
                </c:pt>
                <c:pt idx="5947">
                  <c:v>54.238815263682682</c:v>
                </c:pt>
                <c:pt idx="5948">
                  <c:v>54.235126298366232</c:v>
                </c:pt>
                <c:pt idx="5949">
                  <c:v>54.231441695591549</c:v>
                </c:pt>
                <c:pt idx="5950">
                  <c:v>54.227756220308514</c:v>
                </c:pt>
                <c:pt idx="5951">
                  <c:v>54.224070745025479</c:v>
                </c:pt>
                <c:pt idx="5952">
                  <c:v>54.220386142250796</c:v>
                </c:pt>
                <c:pt idx="5953">
                  <c:v>54.216700666967753</c:v>
                </c:pt>
                <c:pt idx="5954">
                  <c:v>54.213015191684718</c:v>
                </c:pt>
                <c:pt idx="5955">
                  <c:v>54.209330588910035</c:v>
                </c:pt>
                <c:pt idx="5956">
                  <c:v>54.205645113627</c:v>
                </c:pt>
                <c:pt idx="5957">
                  <c:v>54.201959638343958</c:v>
                </c:pt>
                <c:pt idx="5958">
                  <c:v>54.198275035569274</c:v>
                </c:pt>
                <c:pt idx="5959">
                  <c:v>54.194589560286239</c:v>
                </c:pt>
                <c:pt idx="5960">
                  <c:v>54.19090059496979</c:v>
                </c:pt>
                <c:pt idx="5961">
                  <c:v>54.187215119686755</c:v>
                </c:pt>
                <c:pt idx="5962">
                  <c:v>54.183530516912072</c:v>
                </c:pt>
                <c:pt idx="5963">
                  <c:v>54.179845041629029</c:v>
                </c:pt>
                <c:pt idx="5964">
                  <c:v>54.176159566345994</c:v>
                </c:pt>
                <c:pt idx="5965">
                  <c:v>54.172474963571311</c:v>
                </c:pt>
                <c:pt idx="5966">
                  <c:v>54.168789488288276</c:v>
                </c:pt>
                <c:pt idx="5967">
                  <c:v>54.165104013005234</c:v>
                </c:pt>
                <c:pt idx="5968">
                  <c:v>54.16141941023055</c:v>
                </c:pt>
                <c:pt idx="5969">
                  <c:v>54.157733934947515</c:v>
                </c:pt>
                <c:pt idx="5970">
                  <c:v>54.15404845966448</c:v>
                </c:pt>
                <c:pt idx="5971">
                  <c:v>54.150363856889797</c:v>
                </c:pt>
                <c:pt idx="5972">
                  <c:v>54.146678381606755</c:v>
                </c:pt>
                <c:pt idx="5973">
                  <c:v>54.159996845493559</c:v>
                </c:pt>
                <c:pt idx="5974">
                  <c:v>54.173583755364803</c:v>
                </c:pt>
                <c:pt idx="5975">
                  <c:v>54.165131975685334</c:v>
                </c:pt>
                <c:pt idx="5976">
                  <c:v>54.212077999999998</c:v>
                </c:pt>
                <c:pt idx="5977">
                  <c:v>54.206686667143536</c:v>
                </c:pt>
                <c:pt idx="5978">
                  <c:v>54.201311080699604</c:v>
                </c:pt>
                <c:pt idx="5979">
                  <c:v>54.242407056152196</c:v>
                </c:pt>
                <c:pt idx="5980">
                  <c:v>54.235824247315129</c:v>
                </c:pt>
                <c:pt idx="5981">
                  <c:v>54.295173447069658</c:v>
                </c:pt>
                <c:pt idx="5982">
                  <c:v>54.392975</c:v>
                </c:pt>
                <c:pt idx="5983">
                  <c:v>54.392975</c:v>
                </c:pt>
                <c:pt idx="5984">
                  <c:v>54.251853551847439</c:v>
                </c:pt>
                <c:pt idx="5985">
                  <c:v>54.255176088698143</c:v>
                </c:pt>
                <c:pt idx="5986">
                  <c:v>54.219780497615638</c:v>
                </c:pt>
                <c:pt idx="5987">
                  <c:v>54.256217561278014</c:v>
                </c:pt>
                <c:pt idx="5988">
                  <c:v>54.276230156138261</c:v>
                </c:pt>
                <c:pt idx="5989">
                  <c:v>54.265179577253221</c:v>
                </c:pt>
                <c:pt idx="5990">
                  <c:v>54.320618000000003</c:v>
                </c:pt>
                <c:pt idx="5991">
                  <c:v>54.316133232419553</c:v>
                </c:pt>
                <c:pt idx="5992">
                  <c:v>54.30713892274678</c:v>
                </c:pt>
                <c:pt idx="5993">
                  <c:v>54.325101031379795</c:v>
                </c:pt>
                <c:pt idx="5994">
                  <c:v>54.342327456781867</c:v>
                </c:pt>
                <c:pt idx="5995">
                  <c:v>54.359557961375359</c:v>
                </c:pt>
                <c:pt idx="5996">
                  <c:v>54.376804782734567</c:v>
                </c:pt>
                <c:pt idx="5997">
                  <c:v>54.394031208136639</c:v>
                </c:pt>
                <c:pt idx="5998">
                  <c:v>54.411261712730131</c:v>
                </c:pt>
                <c:pt idx="5999">
                  <c:v>54.42849221732363</c:v>
                </c:pt>
                <c:pt idx="6000">
                  <c:v>54.445718642725694</c:v>
                </c:pt>
                <c:pt idx="6001">
                  <c:v>54.462949147319193</c:v>
                </c:pt>
                <c:pt idx="6002">
                  <c:v>54.480179651912685</c:v>
                </c:pt>
                <c:pt idx="6003">
                  <c:v>54.566324016497305</c:v>
                </c:pt>
                <c:pt idx="6004">
                  <c:v>54.58357083785652</c:v>
                </c:pt>
                <c:pt idx="6005">
                  <c:v>54.600801342450012</c:v>
                </c:pt>
                <c:pt idx="6006">
                  <c:v>54.618027767852077</c:v>
                </c:pt>
                <c:pt idx="6007">
                  <c:v>54.635258272445576</c:v>
                </c:pt>
                <c:pt idx="6008">
                  <c:v>54.652488777039068</c:v>
                </c:pt>
                <c:pt idx="6009">
                  <c:v>54.669715202441139</c:v>
                </c:pt>
                <c:pt idx="6010">
                  <c:v>54.686945707034631</c:v>
                </c:pt>
                <c:pt idx="6011">
                  <c:v>54.70417621162813</c:v>
                </c:pt>
                <c:pt idx="6012">
                  <c:v>54.721402637030195</c:v>
                </c:pt>
                <c:pt idx="6013">
                  <c:v>54.859254832161021</c:v>
                </c:pt>
                <c:pt idx="6014">
                  <c:v>54.876481257563086</c:v>
                </c:pt>
                <c:pt idx="6015">
                  <c:v>54.855404491416309</c:v>
                </c:pt>
                <c:pt idx="6016">
                  <c:v>54.845233999999998</c:v>
                </c:pt>
                <c:pt idx="6017">
                  <c:v>54.885000348510133</c:v>
                </c:pt>
                <c:pt idx="6018">
                  <c:v>54.899501999999998</c:v>
                </c:pt>
                <c:pt idx="6019">
                  <c:v>54.87247557963758</c:v>
                </c:pt>
                <c:pt idx="6020">
                  <c:v>54.863323000000001</c:v>
                </c:pt>
                <c:pt idx="6021">
                  <c:v>54.877087786650776</c:v>
                </c:pt>
                <c:pt idx="6022">
                  <c:v>54.867502592274683</c:v>
                </c:pt>
                <c:pt idx="6023">
                  <c:v>54.919479899141628</c:v>
                </c:pt>
                <c:pt idx="6024">
                  <c:v>54.935679999999998</c:v>
                </c:pt>
                <c:pt idx="6025">
                  <c:v>54.935679999999998</c:v>
                </c:pt>
                <c:pt idx="6026">
                  <c:v>54.92126141940868</c:v>
                </c:pt>
                <c:pt idx="6027">
                  <c:v>54.888510614779499</c:v>
                </c:pt>
                <c:pt idx="6028">
                  <c:v>54.886108225463637</c:v>
                </c:pt>
                <c:pt idx="6029">
                  <c:v>54.891939637506681</c:v>
                </c:pt>
                <c:pt idx="6030">
                  <c:v>54.897769669007097</c:v>
                </c:pt>
                <c:pt idx="6031">
                  <c:v>54.903601081050141</c:v>
                </c:pt>
                <c:pt idx="6032">
                  <c:v>54.909432493093185</c:v>
                </c:pt>
                <c:pt idx="6033">
                  <c:v>54.915262524593608</c:v>
                </c:pt>
                <c:pt idx="6034">
                  <c:v>54.921093936636652</c:v>
                </c:pt>
                <c:pt idx="6035">
                  <c:v>54.926930870850185</c:v>
                </c:pt>
                <c:pt idx="6036">
                  <c:v>54.932760902350608</c:v>
                </c:pt>
                <c:pt idx="6037">
                  <c:v>54.938592314393652</c:v>
                </c:pt>
                <c:pt idx="6038">
                  <c:v>54.944423726436696</c:v>
                </c:pt>
                <c:pt idx="6039">
                  <c:v>54.950253757937112</c:v>
                </c:pt>
                <c:pt idx="6040">
                  <c:v>54.953769999999999</c:v>
                </c:pt>
                <c:pt idx="6041">
                  <c:v>54.946407188841199</c:v>
                </c:pt>
                <c:pt idx="6042">
                  <c:v>54.92819430178784</c:v>
                </c:pt>
                <c:pt idx="6043">
                  <c:v>54.93281654482594</c:v>
                </c:pt>
                <c:pt idx="6044">
                  <c:v>54.946027618025752</c:v>
                </c:pt>
                <c:pt idx="6045">
                  <c:v>54.943547467811158</c:v>
                </c:pt>
                <c:pt idx="6046">
                  <c:v>54.929786001907033</c:v>
                </c:pt>
                <c:pt idx="6047">
                  <c:v>54.907640756080113</c:v>
                </c:pt>
                <c:pt idx="6048">
                  <c:v>54.925859148068668</c:v>
                </c:pt>
                <c:pt idx="6049">
                  <c:v>54.941110847461907</c:v>
                </c:pt>
                <c:pt idx="6050">
                  <c:v>54.952899079568319</c:v>
                </c:pt>
                <c:pt idx="6051">
                  <c:v>54.964687311674737</c:v>
                </c:pt>
                <c:pt idx="6052">
                  <c:v>54.976472753006512</c:v>
                </c:pt>
                <c:pt idx="6053">
                  <c:v>54.98826098511293</c:v>
                </c:pt>
                <c:pt idx="6054">
                  <c:v>55.000049217219349</c:v>
                </c:pt>
                <c:pt idx="6055">
                  <c:v>55.011834658551123</c:v>
                </c:pt>
                <c:pt idx="6056">
                  <c:v>55.023622890657542</c:v>
                </c:pt>
                <c:pt idx="6057">
                  <c:v>55.035411122763961</c:v>
                </c:pt>
                <c:pt idx="6058">
                  <c:v>55.047196564095728</c:v>
                </c:pt>
                <c:pt idx="6059">
                  <c:v>55.058995959300731</c:v>
                </c:pt>
                <c:pt idx="6060">
                  <c:v>55.070784191407149</c:v>
                </c:pt>
                <c:pt idx="6061">
                  <c:v>55.082569632738924</c:v>
                </c:pt>
                <c:pt idx="6062">
                  <c:v>55.094357864845342</c:v>
                </c:pt>
                <c:pt idx="6063">
                  <c:v>55.106146096951761</c:v>
                </c:pt>
                <c:pt idx="6064">
                  <c:v>55.117931538283536</c:v>
                </c:pt>
                <c:pt idx="6065">
                  <c:v>55.129719770389954</c:v>
                </c:pt>
                <c:pt idx="6066">
                  <c:v>55.141508002496373</c:v>
                </c:pt>
                <c:pt idx="6067">
                  <c:v>55.15329344382814</c:v>
                </c:pt>
                <c:pt idx="6068">
                  <c:v>55.165081675934559</c:v>
                </c:pt>
                <c:pt idx="6069">
                  <c:v>55.176869908040977</c:v>
                </c:pt>
                <c:pt idx="6070">
                  <c:v>55.188655349372752</c:v>
                </c:pt>
                <c:pt idx="6071">
                  <c:v>55.200443581479171</c:v>
                </c:pt>
                <c:pt idx="6072">
                  <c:v>55.212242976684173</c:v>
                </c:pt>
                <c:pt idx="6073">
                  <c:v>55.224031208790592</c:v>
                </c:pt>
                <c:pt idx="6074">
                  <c:v>55.235816650122359</c:v>
                </c:pt>
                <c:pt idx="6075">
                  <c:v>55.247604882228778</c:v>
                </c:pt>
                <c:pt idx="6076">
                  <c:v>55.259393114335197</c:v>
                </c:pt>
                <c:pt idx="6077">
                  <c:v>55.271178555666971</c:v>
                </c:pt>
                <c:pt idx="6078">
                  <c:v>55.28296678777339</c:v>
                </c:pt>
                <c:pt idx="6079">
                  <c:v>55.294755019879808</c:v>
                </c:pt>
                <c:pt idx="6080">
                  <c:v>55.306540461211583</c:v>
                </c:pt>
                <c:pt idx="6081">
                  <c:v>55.318328693318001</c:v>
                </c:pt>
                <c:pt idx="6082">
                  <c:v>55.33011692542442</c:v>
                </c:pt>
                <c:pt idx="6083">
                  <c:v>55.320931828326181</c:v>
                </c:pt>
                <c:pt idx="6084">
                  <c:v>55.315575000000003</c:v>
                </c:pt>
                <c:pt idx="6085">
                  <c:v>55.309704339388936</c:v>
                </c:pt>
                <c:pt idx="6086">
                  <c:v>55.327936480726869</c:v>
                </c:pt>
                <c:pt idx="6087">
                  <c:v>55.318445823788544</c:v>
                </c:pt>
                <c:pt idx="6088">
                  <c:v>55.333663999999999</c:v>
                </c:pt>
                <c:pt idx="6089">
                  <c:v>55.338953239537446</c:v>
                </c:pt>
                <c:pt idx="6090">
                  <c:v>55.312904762114542</c:v>
                </c:pt>
                <c:pt idx="6091">
                  <c:v>55.314331645925108</c:v>
                </c:pt>
                <c:pt idx="6092">
                  <c:v>55.376468853635281</c:v>
                </c:pt>
                <c:pt idx="6093">
                  <c:v>55.365798801125564</c:v>
                </c:pt>
                <c:pt idx="6094">
                  <c:v>55.359443631465723</c:v>
                </c:pt>
                <c:pt idx="6095">
                  <c:v>55.353089966344157</c:v>
                </c:pt>
                <c:pt idx="6096">
                  <c:v>55.346734796684316</c:v>
                </c:pt>
                <c:pt idx="6097">
                  <c:v>55.340373608871396</c:v>
                </c:pt>
                <c:pt idx="6098">
                  <c:v>55.334018439211555</c:v>
                </c:pt>
                <c:pt idx="6099">
                  <c:v>55.327664774089989</c:v>
                </c:pt>
                <c:pt idx="6100">
                  <c:v>55.321309604430155</c:v>
                </c:pt>
                <c:pt idx="6101">
                  <c:v>55.314954434770314</c:v>
                </c:pt>
                <c:pt idx="6102">
                  <c:v>55.308600769648748</c:v>
                </c:pt>
                <c:pt idx="6103">
                  <c:v>55.302245599988915</c:v>
                </c:pt>
                <c:pt idx="6104">
                  <c:v>55.295890430329074</c:v>
                </c:pt>
                <c:pt idx="6105">
                  <c:v>55.289536765207508</c:v>
                </c:pt>
                <c:pt idx="6106">
                  <c:v>55.283181595547674</c:v>
                </c:pt>
                <c:pt idx="6107">
                  <c:v>55.276826425887833</c:v>
                </c:pt>
                <c:pt idx="6108">
                  <c:v>55.270472760766268</c:v>
                </c:pt>
                <c:pt idx="6109">
                  <c:v>55.264111572953347</c:v>
                </c:pt>
                <c:pt idx="6110">
                  <c:v>55.257756403293506</c:v>
                </c:pt>
                <c:pt idx="6111">
                  <c:v>55.25140273817194</c:v>
                </c:pt>
                <c:pt idx="6112">
                  <c:v>55.245047568512106</c:v>
                </c:pt>
                <c:pt idx="6113">
                  <c:v>55.238692398852265</c:v>
                </c:pt>
                <c:pt idx="6114">
                  <c:v>55.2323387337307</c:v>
                </c:pt>
                <c:pt idx="6115">
                  <c:v>55.225983564070859</c:v>
                </c:pt>
                <c:pt idx="6116">
                  <c:v>55.219628394411025</c:v>
                </c:pt>
                <c:pt idx="6117">
                  <c:v>55.213274729289459</c:v>
                </c:pt>
                <c:pt idx="6118">
                  <c:v>55.206919559629618</c:v>
                </c:pt>
                <c:pt idx="6119">
                  <c:v>55.200564389969784</c:v>
                </c:pt>
                <c:pt idx="6120">
                  <c:v>55.194210724848219</c:v>
                </c:pt>
                <c:pt idx="6121">
                  <c:v>55.187855555188378</c:v>
                </c:pt>
                <c:pt idx="6122">
                  <c:v>55.181494367375457</c:v>
                </c:pt>
                <c:pt idx="6123">
                  <c:v>55.175139197715616</c:v>
                </c:pt>
                <c:pt idx="6124">
                  <c:v>55.16878553259405</c:v>
                </c:pt>
                <c:pt idx="6125">
                  <c:v>55.162430362934217</c:v>
                </c:pt>
                <c:pt idx="6126">
                  <c:v>55.156075193274376</c:v>
                </c:pt>
                <c:pt idx="6127">
                  <c:v>55.14972152815281</c:v>
                </c:pt>
                <c:pt idx="6128">
                  <c:v>55.143366358492976</c:v>
                </c:pt>
                <c:pt idx="6129">
                  <c:v>55.137011188833135</c:v>
                </c:pt>
                <c:pt idx="6130">
                  <c:v>55.130657523711569</c:v>
                </c:pt>
                <c:pt idx="6131">
                  <c:v>55.124302354051729</c:v>
                </c:pt>
                <c:pt idx="6132">
                  <c:v>55.117947184391895</c:v>
                </c:pt>
                <c:pt idx="6133">
                  <c:v>55.111593519270329</c:v>
                </c:pt>
                <c:pt idx="6134">
                  <c:v>55.105232331457401</c:v>
                </c:pt>
                <c:pt idx="6135">
                  <c:v>55.098877161797567</c:v>
                </c:pt>
                <c:pt idx="6136">
                  <c:v>55.166936465188364</c:v>
                </c:pt>
                <c:pt idx="6137">
                  <c:v>55.101890931092036</c:v>
                </c:pt>
                <c:pt idx="6138">
                  <c:v>55.150593412395708</c:v>
                </c:pt>
                <c:pt idx="6139">
                  <c:v>55.100290813781591</c:v>
                </c:pt>
                <c:pt idx="6140">
                  <c:v>55.116118667858842</c:v>
                </c:pt>
                <c:pt idx="6141">
                  <c:v>55.098837115613826</c:v>
                </c:pt>
                <c:pt idx="6142">
                  <c:v>55.098492</c:v>
                </c:pt>
                <c:pt idx="6143">
                  <c:v>55.080492579399142</c:v>
                </c:pt>
                <c:pt idx="6144">
                  <c:v>55.098477604553104</c:v>
                </c:pt>
                <c:pt idx="6145">
                  <c:v>55.090878608021555</c:v>
                </c:pt>
                <c:pt idx="6146">
                  <c:v>55.083277812059144</c:v>
                </c:pt>
                <c:pt idx="6147">
                  <c:v>55.075669818373285</c:v>
                </c:pt>
                <c:pt idx="6148">
                  <c:v>55.068069022410874</c:v>
                </c:pt>
                <c:pt idx="6149">
                  <c:v>55.060470025879333</c:v>
                </c:pt>
                <c:pt idx="6150">
                  <c:v>55.052869229916922</c:v>
                </c:pt>
                <c:pt idx="6151">
                  <c:v>55.045268433954512</c:v>
                </c:pt>
                <c:pt idx="6152">
                  <c:v>55.037669437422963</c:v>
                </c:pt>
                <c:pt idx="6153">
                  <c:v>55.030068641460559</c:v>
                </c:pt>
                <c:pt idx="6154">
                  <c:v>55.022467845498149</c:v>
                </c:pt>
                <c:pt idx="6155">
                  <c:v>55.0148688489666</c:v>
                </c:pt>
                <c:pt idx="6156">
                  <c:v>55.007268053004189</c:v>
                </c:pt>
                <c:pt idx="6157">
                  <c:v>54.999667257041779</c:v>
                </c:pt>
                <c:pt idx="6158">
                  <c:v>54.992068260510237</c:v>
                </c:pt>
                <c:pt idx="6159">
                  <c:v>54.984460266824378</c:v>
                </c:pt>
                <c:pt idx="6160">
                  <c:v>54.976859470861967</c:v>
                </c:pt>
                <c:pt idx="6161">
                  <c:v>54.969260474330419</c:v>
                </c:pt>
                <c:pt idx="6162">
                  <c:v>54.961659678368008</c:v>
                </c:pt>
                <c:pt idx="6163">
                  <c:v>54.954058882405604</c:v>
                </c:pt>
                <c:pt idx="6164">
                  <c:v>54.946459885874056</c:v>
                </c:pt>
                <c:pt idx="6165">
                  <c:v>54.938859089911645</c:v>
                </c:pt>
                <c:pt idx="6166">
                  <c:v>54.931258293949234</c:v>
                </c:pt>
                <c:pt idx="6167">
                  <c:v>54.923659297417686</c:v>
                </c:pt>
                <c:pt idx="6168">
                  <c:v>54.916058501455282</c:v>
                </c:pt>
                <c:pt idx="6169">
                  <c:v>54.908457705492872</c:v>
                </c:pt>
                <c:pt idx="6170">
                  <c:v>54.900858708961323</c:v>
                </c:pt>
                <c:pt idx="6171">
                  <c:v>54.893257912998912</c:v>
                </c:pt>
                <c:pt idx="6172">
                  <c:v>54.885649919313053</c:v>
                </c:pt>
                <c:pt idx="6173">
                  <c:v>54.87804912335065</c:v>
                </c:pt>
                <c:pt idx="6174">
                  <c:v>54.870450126819101</c:v>
                </c:pt>
                <c:pt idx="6175">
                  <c:v>54.86284933085669</c:v>
                </c:pt>
                <c:pt idx="6176">
                  <c:v>54.85524853489428</c:v>
                </c:pt>
                <c:pt idx="6177">
                  <c:v>54.847649538362731</c:v>
                </c:pt>
                <c:pt idx="6178">
                  <c:v>54.840048742400327</c:v>
                </c:pt>
                <c:pt idx="6179">
                  <c:v>54.832447946437917</c:v>
                </c:pt>
                <c:pt idx="6180">
                  <c:v>54.824848949906368</c:v>
                </c:pt>
                <c:pt idx="6181">
                  <c:v>54.817248153943957</c:v>
                </c:pt>
                <c:pt idx="6182">
                  <c:v>54.809647357981547</c:v>
                </c:pt>
                <c:pt idx="6183">
                  <c:v>54.802048361450005</c:v>
                </c:pt>
                <c:pt idx="6184">
                  <c:v>54.794440367764146</c:v>
                </c:pt>
                <c:pt idx="6185">
                  <c:v>54.786839571801735</c:v>
                </c:pt>
                <c:pt idx="6186">
                  <c:v>54.779240575270187</c:v>
                </c:pt>
                <c:pt idx="6187">
                  <c:v>54.771639779307776</c:v>
                </c:pt>
                <c:pt idx="6188">
                  <c:v>54.764038983345372</c:v>
                </c:pt>
                <c:pt idx="6189">
                  <c:v>54.756439986813824</c:v>
                </c:pt>
                <c:pt idx="6190">
                  <c:v>54.748839190851413</c:v>
                </c:pt>
                <c:pt idx="6191">
                  <c:v>54.741238394889002</c:v>
                </c:pt>
                <c:pt idx="6192">
                  <c:v>54.733639398357454</c:v>
                </c:pt>
                <c:pt idx="6193">
                  <c:v>54.72603860239505</c:v>
                </c:pt>
                <c:pt idx="6194">
                  <c:v>54.71843780643264</c:v>
                </c:pt>
                <c:pt idx="6195">
                  <c:v>54.710838809901091</c:v>
                </c:pt>
                <c:pt idx="6196">
                  <c:v>54.70323801393868</c:v>
                </c:pt>
                <c:pt idx="6197">
                  <c:v>54.695630020252821</c:v>
                </c:pt>
                <c:pt idx="6198">
                  <c:v>54.688029224290418</c:v>
                </c:pt>
                <c:pt idx="6199">
                  <c:v>54.687174333253871</c:v>
                </c:pt>
                <c:pt idx="6200">
                  <c:v>54.685866397711017</c:v>
                </c:pt>
                <c:pt idx="6201">
                  <c:v>54.651252060085838</c:v>
                </c:pt>
                <c:pt idx="6202">
                  <c:v>54.659194078665074</c:v>
                </c:pt>
                <c:pt idx="6203">
                  <c:v>54.635716118264185</c:v>
                </c:pt>
                <c:pt idx="6204">
                  <c:v>54.610061999999999</c:v>
                </c:pt>
                <c:pt idx="6205">
                  <c:v>54.604546598331346</c:v>
                </c:pt>
                <c:pt idx="6206">
                  <c:v>54.580689018597994</c:v>
                </c:pt>
                <c:pt idx="6207">
                  <c:v>54.550020565092993</c:v>
                </c:pt>
                <c:pt idx="6208">
                  <c:v>54.534962470916732</c:v>
                </c:pt>
                <c:pt idx="6209">
                  <c:v>54.526504834512885</c:v>
                </c:pt>
                <c:pt idx="6210">
                  <c:v>54.518055199657191</c:v>
                </c:pt>
                <c:pt idx="6211">
                  <c:v>54.509607565188539</c:v>
                </c:pt>
                <c:pt idx="6212">
                  <c:v>54.503070746781113</c:v>
                </c:pt>
                <c:pt idx="6213">
                  <c:v>54.533169259833137</c:v>
                </c:pt>
                <c:pt idx="6214">
                  <c:v>54.447249999999997</c:v>
                </c:pt>
                <c:pt idx="6215">
                  <c:v>54.448405965665231</c:v>
                </c:pt>
                <c:pt idx="6216">
                  <c:v>54.465339999999998</c:v>
                </c:pt>
                <c:pt idx="6217">
                  <c:v>54.465163714177855</c:v>
                </c:pt>
                <c:pt idx="6218">
                  <c:v>54.462886554200111</c:v>
                </c:pt>
                <c:pt idx="6219">
                  <c:v>54.460609394222359</c:v>
                </c:pt>
                <c:pt idx="6220">
                  <c:v>54.458332773344985</c:v>
                </c:pt>
                <c:pt idx="6221">
                  <c:v>54.456055613367241</c:v>
                </c:pt>
                <c:pt idx="6222">
                  <c:v>54.453776296987996</c:v>
                </c:pt>
                <c:pt idx="6223">
                  <c:v>54.451499137010252</c:v>
                </c:pt>
                <c:pt idx="6224">
                  <c:v>54.449222516132878</c:v>
                </c:pt>
                <c:pt idx="6225">
                  <c:v>54.446945356155126</c:v>
                </c:pt>
                <c:pt idx="6226">
                  <c:v>54.444668196177382</c:v>
                </c:pt>
                <c:pt idx="6227">
                  <c:v>54.442391575300007</c:v>
                </c:pt>
                <c:pt idx="6228">
                  <c:v>54.440114415322256</c:v>
                </c:pt>
                <c:pt idx="6229">
                  <c:v>54.437837255344512</c:v>
                </c:pt>
                <c:pt idx="6230">
                  <c:v>54.435560634467137</c:v>
                </c:pt>
                <c:pt idx="6231">
                  <c:v>54.433283474489386</c:v>
                </c:pt>
                <c:pt idx="6232">
                  <c:v>54.431006314511642</c:v>
                </c:pt>
                <c:pt idx="6233">
                  <c:v>54.428729693634267</c:v>
                </c:pt>
                <c:pt idx="6234">
                  <c:v>54.426450377255023</c:v>
                </c:pt>
                <c:pt idx="6235">
                  <c:v>54.424173217277279</c:v>
                </c:pt>
                <c:pt idx="6236">
                  <c:v>54.421896596399904</c:v>
                </c:pt>
                <c:pt idx="6237">
                  <c:v>54.419619436422153</c:v>
                </c:pt>
                <c:pt idx="6238">
                  <c:v>54.417342276444408</c:v>
                </c:pt>
                <c:pt idx="6239">
                  <c:v>54.415065655567034</c:v>
                </c:pt>
                <c:pt idx="6240">
                  <c:v>54.412788495589282</c:v>
                </c:pt>
                <c:pt idx="6241">
                  <c:v>54.40658442727706</c:v>
                </c:pt>
                <c:pt idx="6242">
                  <c:v>54.524708398276019</c:v>
                </c:pt>
                <c:pt idx="6243">
                  <c:v>54.531715783805595</c:v>
                </c:pt>
                <c:pt idx="6244">
                  <c:v>54.538721510389728</c:v>
                </c:pt>
                <c:pt idx="6245">
                  <c:v>54.545728895919304</c:v>
                </c:pt>
                <c:pt idx="6246">
                  <c:v>54.552736281448873</c:v>
                </c:pt>
                <c:pt idx="6247">
                  <c:v>54.559742008033012</c:v>
                </c:pt>
                <c:pt idx="6248">
                  <c:v>54.566756029344333</c:v>
                </c:pt>
                <c:pt idx="6249">
                  <c:v>54.573763414873909</c:v>
                </c:pt>
                <c:pt idx="6250">
                  <c:v>54.580769141458042</c:v>
                </c:pt>
                <c:pt idx="6251">
                  <c:v>54.587776526987618</c:v>
                </c:pt>
                <c:pt idx="6252">
                  <c:v>54.591971999999998</c:v>
                </c:pt>
                <c:pt idx="6253">
                  <c:v>54.614266650453025</c:v>
                </c:pt>
                <c:pt idx="6254">
                  <c:v>54.631118389604197</c:v>
                </c:pt>
                <c:pt idx="6255">
                  <c:v>54.610061999999999</c:v>
                </c:pt>
                <c:pt idx="6256">
                  <c:v>54.633495320934671</c:v>
                </c:pt>
                <c:pt idx="6257">
                  <c:v>54.645546299291368</c:v>
                </c:pt>
                <c:pt idx="6258">
                  <c:v>54.645094363333335</c:v>
                </c:pt>
                <c:pt idx="6259">
                  <c:v>54.646239999999999</c:v>
                </c:pt>
                <c:pt idx="6260">
                  <c:v>54.628151000000003</c:v>
                </c:pt>
                <c:pt idx="6261">
                  <c:v>54.66451500171965</c:v>
                </c:pt>
                <c:pt idx="6262">
                  <c:v>54.669166473528023</c:v>
                </c:pt>
                <c:pt idx="6263">
                  <c:v>54.673816844135686</c:v>
                </c:pt>
                <c:pt idx="6264">
                  <c:v>54.678468315944059</c:v>
                </c:pt>
                <c:pt idx="6265">
                  <c:v>54.683119787752432</c:v>
                </c:pt>
                <c:pt idx="6266">
                  <c:v>54.687770158360095</c:v>
                </c:pt>
                <c:pt idx="6267">
                  <c:v>54.692421630168468</c:v>
                </c:pt>
                <c:pt idx="6268">
                  <c:v>54.697073101976841</c:v>
                </c:pt>
                <c:pt idx="6269">
                  <c:v>54.701723472584497</c:v>
                </c:pt>
                <c:pt idx="6270">
                  <c:v>54.70637494439287</c:v>
                </c:pt>
                <c:pt idx="6271">
                  <c:v>54.711025315000533</c:v>
                </c:pt>
                <c:pt idx="6272">
                  <c:v>54.715676786808906</c:v>
                </c:pt>
                <c:pt idx="6273">
                  <c:v>54.72033266342013</c:v>
                </c:pt>
                <c:pt idx="6274">
                  <c:v>54.724984135228503</c:v>
                </c:pt>
                <c:pt idx="6275">
                  <c:v>54.72963450583616</c:v>
                </c:pt>
                <c:pt idx="6276">
                  <c:v>54.734285977644532</c:v>
                </c:pt>
                <c:pt idx="6277">
                  <c:v>54.738937449452905</c:v>
                </c:pt>
                <c:pt idx="6278">
                  <c:v>54.743587820060569</c:v>
                </c:pt>
                <c:pt idx="6279">
                  <c:v>54.748239291868941</c:v>
                </c:pt>
                <c:pt idx="6280">
                  <c:v>54.752890763677314</c:v>
                </c:pt>
                <c:pt idx="6281">
                  <c:v>54.757541134284978</c:v>
                </c:pt>
                <c:pt idx="6282">
                  <c:v>54.76219260609335</c:v>
                </c:pt>
                <c:pt idx="6283">
                  <c:v>54.766844077901723</c:v>
                </c:pt>
                <c:pt idx="6284">
                  <c:v>54.77149444850938</c:v>
                </c:pt>
                <c:pt idx="6285">
                  <c:v>54.776145920317759</c:v>
                </c:pt>
                <c:pt idx="6286">
                  <c:v>54.780801796928976</c:v>
                </c:pt>
                <c:pt idx="6287">
                  <c:v>54.785453268737349</c:v>
                </c:pt>
                <c:pt idx="6288">
                  <c:v>54.790103639345013</c:v>
                </c:pt>
                <c:pt idx="6289">
                  <c:v>54.794755111153385</c:v>
                </c:pt>
                <c:pt idx="6290">
                  <c:v>54.799406582961758</c:v>
                </c:pt>
                <c:pt idx="6291">
                  <c:v>54.804056953569422</c:v>
                </c:pt>
                <c:pt idx="6292">
                  <c:v>54.808708425377795</c:v>
                </c:pt>
                <c:pt idx="6293">
                  <c:v>54.813358795985451</c:v>
                </c:pt>
                <c:pt idx="6294">
                  <c:v>54.818010267793824</c:v>
                </c:pt>
                <c:pt idx="6295">
                  <c:v>54.822661739602196</c:v>
                </c:pt>
                <c:pt idx="6296">
                  <c:v>54.82731211020986</c:v>
                </c:pt>
                <c:pt idx="6297">
                  <c:v>54.831963582018233</c:v>
                </c:pt>
                <c:pt idx="6298">
                  <c:v>54.836619458629457</c:v>
                </c:pt>
                <c:pt idx="6299">
                  <c:v>54.84127093043783</c:v>
                </c:pt>
                <c:pt idx="6300">
                  <c:v>54.845921301045486</c:v>
                </c:pt>
                <c:pt idx="6301">
                  <c:v>54.850572772853859</c:v>
                </c:pt>
                <c:pt idx="6302">
                  <c:v>54.855224244662232</c:v>
                </c:pt>
                <c:pt idx="6303">
                  <c:v>54.859874615269895</c:v>
                </c:pt>
                <c:pt idx="6304">
                  <c:v>54.864526087078268</c:v>
                </c:pt>
                <c:pt idx="6305">
                  <c:v>54.869177558886641</c:v>
                </c:pt>
                <c:pt idx="6306">
                  <c:v>54.873827929494304</c:v>
                </c:pt>
                <c:pt idx="6307">
                  <c:v>54.878479401302677</c:v>
                </c:pt>
                <c:pt idx="6308">
                  <c:v>54.881413000000002</c:v>
                </c:pt>
                <c:pt idx="6309">
                  <c:v>54.888266462327138</c:v>
                </c:pt>
                <c:pt idx="6310">
                  <c:v>54.9064831897497</c:v>
                </c:pt>
                <c:pt idx="6311">
                  <c:v>54.910465814496902</c:v>
                </c:pt>
                <c:pt idx="6312">
                  <c:v>54.899501999999998</c:v>
                </c:pt>
                <c:pt idx="6313">
                  <c:v>54.921641377205532</c:v>
                </c:pt>
                <c:pt idx="6314">
                  <c:v>54.953769999999999</c:v>
                </c:pt>
                <c:pt idx="6315">
                  <c:v>54.961403188602766</c:v>
                </c:pt>
                <c:pt idx="6316">
                  <c:v>54.987385412494042</c:v>
                </c:pt>
                <c:pt idx="6317">
                  <c:v>55.005464283853357</c:v>
                </c:pt>
                <c:pt idx="6318">
                  <c:v>54.999505637441501</c:v>
                </c:pt>
                <c:pt idx="6319">
                  <c:v>54.993545580031203</c:v>
                </c:pt>
                <c:pt idx="6320">
                  <c:v>54.987585522620911</c:v>
                </c:pt>
                <c:pt idx="6321">
                  <c:v>54.981626876209049</c:v>
                </c:pt>
                <c:pt idx="6322">
                  <c:v>54.975666818798757</c:v>
                </c:pt>
                <c:pt idx="6323">
                  <c:v>54.985108113495471</c:v>
                </c:pt>
                <c:pt idx="6324">
                  <c:v>54.987796996424315</c:v>
                </c:pt>
                <c:pt idx="6325">
                  <c:v>54.960643753218882</c:v>
                </c:pt>
                <c:pt idx="6326">
                  <c:v>54.978867106580829</c:v>
                </c:pt>
                <c:pt idx="6327">
                  <c:v>55.004211598092965</c:v>
                </c:pt>
                <c:pt idx="6328">
                  <c:v>55.033384665236049</c:v>
                </c:pt>
                <c:pt idx="6329">
                  <c:v>55.022084622794466</c:v>
                </c:pt>
                <c:pt idx="6330">
                  <c:v>55.00497051680572</c:v>
                </c:pt>
                <c:pt idx="6331">
                  <c:v>55.033764236051503</c:v>
                </c:pt>
                <c:pt idx="6332">
                  <c:v>55.044224</c:v>
                </c:pt>
                <c:pt idx="6333">
                  <c:v>55.067884589272943</c:v>
                </c:pt>
                <c:pt idx="6334">
                  <c:v>55.106504906294703</c:v>
                </c:pt>
                <c:pt idx="6335">
                  <c:v>55.117423648369581</c:v>
                </c:pt>
                <c:pt idx="6336">
                  <c:v>55.119293756110231</c:v>
                </c:pt>
                <c:pt idx="6337">
                  <c:v>55.121161652275973</c:v>
                </c:pt>
                <c:pt idx="6338">
                  <c:v>55.123029990756699</c:v>
                </c:pt>
                <c:pt idx="6339">
                  <c:v>55.124898329237425</c:v>
                </c:pt>
                <c:pt idx="6340">
                  <c:v>55.126766225403166</c:v>
                </c:pt>
                <c:pt idx="6341">
                  <c:v>55.128634563883892</c:v>
                </c:pt>
                <c:pt idx="6342">
                  <c:v>55.130502902364618</c:v>
                </c:pt>
                <c:pt idx="6343">
                  <c:v>55.13237079853036</c:v>
                </c:pt>
                <c:pt idx="6344">
                  <c:v>55.134239137011086</c:v>
                </c:pt>
                <c:pt idx="6345">
                  <c:v>55.136107475491812</c:v>
                </c:pt>
                <c:pt idx="6346">
                  <c:v>55.137975371657554</c:v>
                </c:pt>
                <c:pt idx="6347">
                  <c:v>55.13984371013828</c:v>
                </c:pt>
                <c:pt idx="6348">
                  <c:v>55.14171381787893</c:v>
                </c:pt>
                <c:pt idx="6349">
                  <c:v>55.143582156359656</c:v>
                </c:pt>
                <c:pt idx="6350">
                  <c:v>55.145450052525398</c:v>
                </c:pt>
                <c:pt idx="6351">
                  <c:v>55.147318391006124</c:v>
                </c:pt>
                <c:pt idx="6352">
                  <c:v>55.14918672948685</c:v>
                </c:pt>
                <c:pt idx="6353">
                  <c:v>55.151054625652591</c:v>
                </c:pt>
                <c:pt idx="6354">
                  <c:v>55.152922964133317</c:v>
                </c:pt>
                <c:pt idx="6355">
                  <c:v>55.154791302614044</c:v>
                </c:pt>
                <c:pt idx="6356">
                  <c:v>55.156659198779785</c:v>
                </c:pt>
                <c:pt idx="6357">
                  <c:v>55.158527537260511</c:v>
                </c:pt>
                <c:pt idx="6358">
                  <c:v>55.160395875741237</c:v>
                </c:pt>
                <c:pt idx="6359">
                  <c:v>55.162263771906979</c:v>
                </c:pt>
                <c:pt idx="6360">
                  <c:v>55.164132110387705</c:v>
                </c:pt>
                <c:pt idx="6361">
                  <c:v>55.166002218128355</c:v>
                </c:pt>
                <c:pt idx="6362">
                  <c:v>55.167870114294097</c:v>
                </c:pt>
                <c:pt idx="6363">
                  <c:v>55.169738452774823</c:v>
                </c:pt>
                <c:pt idx="6364">
                  <c:v>55.171606791255542</c:v>
                </c:pt>
                <c:pt idx="6365">
                  <c:v>55.17347468742129</c:v>
                </c:pt>
                <c:pt idx="6366">
                  <c:v>55.175343025902016</c:v>
                </c:pt>
                <c:pt idx="6367">
                  <c:v>55.177211364382735</c:v>
                </c:pt>
                <c:pt idx="6368">
                  <c:v>55.179079260548484</c:v>
                </c:pt>
                <c:pt idx="6369">
                  <c:v>55.18094759902921</c:v>
                </c:pt>
                <c:pt idx="6370">
                  <c:v>55.182815937509929</c:v>
                </c:pt>
                <c:pt idx="6371">
                  <c:v>55.184683833675678</c:v>
                </c:pt>
                <c:pt idx="6372">
                  <c:v>55.186552172156397</c:v>
                </c:pt>
                <c:pt idx="6373">
                  <c:v>55.188422279897047</c:v>
                </c:pt>
                <c:pt idx="6374">
                  <c:v>55.228394344301378</c:v>
                </c:pt>
                <c:pt idx="6375">
                  <c:v>55.243209999999998</c:v>
                </c:pt>
                <c:pt idx="6376">
                  <c:v>55.216405630035759</c:v>
                </c:pt>
                <c:pt idx="6377">
                  <c:v>55.193500911063424</c:v>
                </c:pt>
                <c:pt idx="6378">
                  <c:v>55.216253090605626</c:v>
                </c:pt>
                <c:pt idx="6379">
                  <c:v>55.197551118264187</c:v>
                </c:pt>
                <c:pt idx="6380">
                  <c:v>55.230674674135877</c:v>
                </c:pt>
                <c:pt idx="6381">
                  <c:v>55.257250924654272</c:v>
                </c:pt>
                <c:pt idx="6382">
                  <c:v>55.247136626132566</c:v>
                </c:pt>
                <c:pt idx="6383">
                  <c:v>55.243209999999998</c:v>
                </c:pt>
                <c:pt idx="6384">
                  <c:v>55.243209999999998</c:v>
                </c:pt>
                <c:pt idx="6385">
                  <c:v>55.243209999999998</c:v>
                </c:pt>
                <c:pt idx="6386">
                  <c:v>55.243209999999998</c:v>
                </c:pt>
                <c:pt idx="6387">
                  <c:v>55.243209999999998</c:v>
                </c:pt>
                <c:pt idx="6388">
                  <c:v>55.243209999999998</c:v>
                </c:pt>
                <c:pt idx="6389">
                  <c:v>55.243209999999998</c:v>
                </c:pt>
                <c:pt idx="6390">
                  <c:v>55.243209999999998</c:v>
                </c:pt>
                <c:pt idx="6391">
                  <c:v>55.241505494943041</c:v>
                </c:pt>
                <c:pt idx="6392">
                  <c:v>55.238590584270732</c:v>
                </c:pt>
                <c:pt idx="6393">
                  <c:v>55.235676363681442</c:v>
                </c:pt>
                <c:pt idx="6394">
                  <c:v>55.23276145300914</c:v>
                </c:pt>
                <c:pt idx="6395">
                  <c:v>55.22984654233683</c:v>
                </c:pt>
                <c:pt idx="6396">
                  <c:v>55.226932321747547</c:v>
                </c:pt>
                <c:pt idx="6397">
                  <c:v>55.224017411075238</c:v>
                </c:pt>
                <c:pt idx="6398">
                  <c:v>55.221099740070855</c:v>
                </c:pt>
                <c:pt idx="6399">
                  <c:v>55.218184829398552</c:v>
                </c:pt>
                <c:pt idx="6400">
                  <c:v>55.215270608809263</c:v>
                </c:pt>
                <c:pt idx="6401">
                  <c:v>55.21235569813696</c:v>
                </c:pt>
                <c:pt idx="6402">
                  <c:v>55.209440787464651</c:v>
                </c:pt>
                <c:pt idx="6403">
                  <c:v>55.206526566875368</c:v>
                </c:pt>
                <c:pt idx="6404">
                  <c:v>55.203611656203059</c:v>
                </c:pt>
                <c:pt idx="6405">
                  <c:v>55.200696745530756</c:v>
                </c:pt>
                <c:pt idx="6406">
                  <c:v>55.194867614269157</c:v>
                </c:pt>
                <c:pt idx="6407">
                  <c:v>55.191952703596854</c:v>
                </c:pt>
                <c:pt idx="6408">
                  <c:v>55.189038483007565</c:v>
                </c:pt>
                <c:pt idx="6409">
                  <c:v>55.186123572335262</c:v>
                </c:pt>
                <c:pt idx="6410">
                  <c:v>55.183205901330879</c:v>
                </c:pt>
                <c:pt idx="6411">
                  <c:v>55.18029168074159</c:v>
                </c:pt>
                <c:pt idx="6412">
                  <c:v>55.177376770069287</c:v>
                </c:pt>
                <c:pt idx="6413">
                  <c:v>55.174461859396978</c:v>
                </c:pt>
                <c:pt idx="6414">
                  <c:v>55.171547638807688</c:v>
                </c:pt>
                <c:pt idx="6415">
                  <c:v>55.168632728135385</c:v>
                </c:pt>
                <c:pt idx="6416">
                  <c:v>55.165717817463076</c:v>
                </c:pt>
                <c:pt idx="6417">
                  <c:v>55.162803596873793</c:v>
                </c:pt>
                <c:pt idx="6418">
                  <c:v>55.159888686201484</c:v>
                </c:pt>
                <c:pt idx="6419">
                  <c:v>55.156973775529181</c:v>
                </c:pt>
                <c:pt idx="6420">
                  <c:v>55.154059554939892</c:v>
                </c:pt>
                <c:pt idx="6421">
                  <c:v>55.151144644267589</c:v>
                </c:pt>
                <c:pt idx="6422">
                  <c:v>55.148226973263206</c:v>
                </c:pt>
                <c:pt idx="6423">
                  <c:v>55.145312062590897</c:v>
                </c:pt>
                <c:pt idx="6424">
                  <c:v>55.142397842001614</c:v>
                </c:pt>
                <c:pt idx="6425">
                  <c:v>55.139482931329304</c:v>
                </c:pt>
                <c:pt idx="6426">
                  <c:v>55.136568020657002</c:v>
                </c:pt>
                <c:pt idx="6427">
                  <c:v>55.133653800067712</c:v>
                </c:pt>
                <c:pt idx="6428">
                  <c:v>55.130738889395403</c:v>
                </c:pt>
                <c:pt idx="6429">
                  <c:v>55.1278239787231</c:v>
                </c:pt>
                <c:pt idx="6430">
                  <c:v>55.124909758133811</c:v>
                </c:pt>
                <c:pt idx="6431">
                  <c:v>55.121994847461508</c:v>
                </c:pt>
                <c:pt idx="6432">
                  <c:v>55.119079936789198</c:v>
                </c:pt>
                <c:pt idx="6433">
                  <c:v>55.116165716199916</c:v>
                </c:pt>
                <c:pt idx="6434">
                  <c:v>55.113250805527606</c:v>
                </c:pt>
                <c:pt idx="6435">
                  <c:v>55.110333134523223</c:v>
                </c:pt>
                <c:pt idx="6436">
                  <c:v>55.107418913933941</c:v>
                </c:pt>
                <c:pt idx="6437">
                  <c:v>55.104504003261631</c:v>
                </c:pt>
                <c:pt idx="6438">
                  <c:v>55.101589092589329</c:v>
                </c:pt>
                <c:pt idx="6439">
                  <c:v>55.098674872000039</c:v>
                </c:pt>
                <c:pt idx="6440">
                  <c:v>55.098492</c:v>
                </c:pt>
                <c:pt idx="6441">
                  <c:v>55.046940634088202</c:v>
                </c:pt>
                <c:pt idx="6442">
                  <c:v>55.044224</c:v>
                </c:pt>
                <c:pt idx="6443">
                  <c:v>55.009314287112176</c:v>
                </c:pt>
                <c:pt idx="6444">
                  <c:v>55.078299700881161</c:v>
                </c:pt>
                <c:pt idx="6445">
                  <c:v>55.098090862660946</c:v>
                </c:pt>
                <c:pt idx="6446">
                  <c:v>55.027152883532217</c:v>
                </c:pt>
                <c:pt idx="6447">
                  <c:v>55.008174237913792</c:v>
                </c:pt>
                <c:pt idx="6448">
                  <c:v>54.971867000000003</c:v>
                </c:pt>
                <c:pt idx="6449">
                  <c:v>54.984042731846486</c:v>
                </c:pt>
                <c:pt idx="6450">
                  <c:v>54.996221346887822</c:v>
                </c:pt>
                <c:pt idx="6451">
                  <c:v>55.00839996192915</c:v>
                </c:pt>
                <c:pt idx="6452">
                  <c:v>55.020575693775633</c:v>
                </c:pt>
                <c:pt idx="6453">
                  <c:v>55.032754308816969</c:v>
                </c:pt>
                <c:pt idx="6454">
                  <c:v>55.044932923858305</c:v>
                </c:pt>
                <c:pt idx="6455">
                  <c:v>55.057108655704788</c:v>
                </c:pt>
                <c:pt idx="6456">
                  <c:v>55.069287270746116</c:v>
                </c:pt>
                <c:pt idx="6457">
                  <c:v>55.081465885787452</c:v>
                </c:pt>
                <c:pt idx="6458">
                  <c:v>55.093641617633935</c:v>
                </c:pt>
                <c:pt idx="6459">
                  <c:v>55.105820232675271</c:v>
                </c:pt>
                <c:pt idx="6460">
                  <c:v>55.118010380495996</c:v>
                </c:pt>
                <c:pt idx="6461">
                  <c:v>55.130186112342479</c:v>
                </c:pt>
                <c:pt idx="6462">
                  <c:v>55.142364727383814</c:v>
                </c:pt>
                <c:pt idx="6463">
                  <c:v>55.154543342425143</c:v>
                </c:pt>
                <c:pt idx="6464">
                  <c:v>55.166719074271626</c:v>
                </c:pt>
                <c:pt idx="6465">
                  <c:v>55.178897689312961</c:v>
                </c:pt>
                <c:pt idx="6466">
                  <c:v>55.191076304354297</c:v>
                </c:pt>
                <c:pt idx="6467">
                  <c:v>55.20325203620078</c:v>
                </c:pt>
                <c:pt idx="6468">
                  <c:v>55.215430651242109</c:v>
                </c:pt>
                <c:pt idx="6469">
                  <c:v>55.227609266283444</c:v>
                </c:pt>
                <c:pt idx="6470">
                  <c:v>55.239784998129927</c:v>
                </c:pt>
                <c:pt idx="6471">
                  <c:v>55.251963613171263</c:v>
                </c:pt>
                <c:pt idx="6472">
                  <c:v>55.264153760991988</c:v>
                </c:pt>
                <c:pt idx="6473">
                  <c:v>55.276332376033324</c:v>
                </c:pt>
                <c:pt idx="6474">
                  <c:v>55.288508107879807</c:v>
                </c:pt>
                <c:pt idx="6475">
                  <c:v>55.300686722921135</c:v>
                </c:pt>
                <c:pt idx="6476">
                  <c:v>55.312865337962471</c:v>
                </c:pt>
                <c:pt idx="6477">
                  <c:v>55.325041069808954</c:v>
                </c:pt>
                <c:pt idx="6478">
                  <c:v>55.33721968485029</c:v>
                </c:pt>
                <c:pt idx="6479">
                  <c:v>55.349398299891618</c:v>
                </c:pt>
                <c:pt idx="6480">
                  <c:v>55.361574031738101</c:v>
                </c:pt>
                <c:pt idx="6481">
                  <c:v>55.373752646779437</c:v>
                </c:pt>
                <c:pt idx="6482">
                  <c:v>55.385931261820772</c:v>
                </c:pt>
                <c:pt idx="6483">
                  <c:v>55.398106993667255</c:v>
                </c:pt>
                <c:pt idx="6484">
                  <c:v>55.410285608708584</c:v>
                </c:pt>
                <c:pt idx="6485">
                  <c:v>55.422475756529316</c:v>
                </c:pt>
                <c:pt idx="6486">
                  <c:v>55.434651488375799</c:v>
                </c:pt>
                <c:pt idx="6487">
                  <c:v>55.446830103417128</c:v>
                </c:pt>
                <c:pt idx="6488">
                  <c:v>55.459008718458463</c:v>
                </c:pt>
                <c:pt idx="6489">
                  <c:v>55.471184450304946</c:v>
                </c:pt>
                <c:pt idx="6490">
                  <c:v>55.483363065346282</c:v>
                </c:pt>
                <c:pt idx="6491">
                  <c:v>55.49554168038761</c:v>
                </c:pt>
                <c:pt idx="6492">
                  <c:v>55.507717412234094</c:v>
                </c:pt>
                <c:pt idx="6493">
                  <c:v>55.514564999999997</c:v>
                </c:pt>
                <c:pt idx="6494">
                  <c:v>55.522672387696709</c:v>
                </c:pt>
                <c:pt idx="6495">
                  <c:v>55.532660999999997</c:v>
                </c:pt>
                <c:pt idx="6496">
                  <c:v>55.541015871244632</c:v>
                </c:pt>
                <c:pt idx="6497">
                  <c:v>55.576252751072964</c:v>
                </c:pt>
                <c:pt idx="6498">
                  <c:v>55.596386611680572</c:v>
                </c:pt>
                <c:pt idx="6499">
                  <c:v>55.595677211492607</c:v>
                </c:pt>
                <c:pt idx="6500">
                  <c:v>55.622776206962328</c:v>
                </c:pt>
                <c:pt idx="6501">
                  <c:v>55.641193000000001</c:v>
                </c:pt>
                <c:pt idx="6502">
                  <c:v>55.639574047876614</c:v>
                </c:pt>
                <c:pt idx="6503">
                  <c:v>55.636345316163109</c:v>
                </c:pt>
                <c:pt idx="6504">
                  <c:v>55.63311658444961</c:v>
                </c:pt>
                <c:pt idx="6505">
                  <c:v>55.629888617113878</c:v>
                </c:pt>
                <c:pt idx="6506">
                  <c:v>55.626659885400379</c:v>
                </c:pt>
                <c:pt idx="6507">
                  <c:v>55.62343115368688</c:v>
                </c:pt>
                <c:pt idx="6508">
                  <c:v>55.639472086552217</c:v>
                </c:pt>
                <c:pt idx="6509">
                  <c:v>55.707191122317596</c:v>
                </c:pt>
                <c:pt idx="6510">
                  <c:v>55.716615048423272</c:v>
                </c:pt>
                <c:pt idx="6511">
                  <c:v>55.719960452800443</c:v>
                </c:pt>
                <c:pt idx="6512">
                  <c:v>55.723306649364297</c:v>
                </c:pt>
                <c:pt idx="6513">
                  <c:v>55.72665284592815</c:v>
                </c:pt>
                <c:pt idx="6514">
                  <c:v>55.729998250305322</c:v>
                </c:pt>
                <c:pt idx="6515">
                  <c:v>55.733344446869175</c:v>
                </c:pt>
                <c:pt idx="6516">
                  <c:v>55.736690643433029</c:v>
                </c:pt>
                <c:pt idx="6517">
                  <c:v>55.7400360478102</c:v>
                </c:pt>
                <c:pt idx="6518">
                  <c:v>55.743382244374054</c:v>
                </c:pt>
                <c:pt idx="6519">
                  <c:v>55.746728440937908</c:v>
                </c:pt>
                <c:pt idx="6520">
                  <c:v>55.750073845315079</c:v>
                </c:pt>
                <c:pt idx="6521">
                  <c:v>55.753420041878933</c:v>
                </c:pt>
                <c:pt idx="6522">
                  <c:v>55.75676940718953</c:v>
                </c:pt>
                <c:pt idx="6523">
                  <c:v>55.760115603753384</c:v>
                </c:pt>
                <c:pt idx="6524">
                  <c:v>55.763461008130555</c:v>
                </c:pt>
                <c:pt idx="6525">
                  <c:v>55.766807204694409</c:v>
                </c:pt>
                <c:pt idx="6526">
                  <c:v>55.770153401258263</c:v>
                </c:pt>
                <c:pt idx="6527">
                  <c:v>55.773498805635434</c:v>
                </c:pt>
                <c:pt idx="6528">
                  <c:v>55.776845002199288</c:v>
                </c:pt>
                <c:pt idx="6529">
                  <c:v>55.780191198763141</c:v>
                </c:pt>
                <c:pt idx="6530">
                  <c:v>55.783536603140313</c:v>
                </c:pt>
                <c:pt idx="6531">
                  <c:v>55.786882799704166</c:v>
                </c:pt>
                <c:pt idx="6532">
                  <c:v>55.79022899626802</c:v>
                </c:pt>
                <c:pt idx="6533">
                  <c:v>55.793574400645184</c:v>
                </c:pt>
                <c:pt idx="6534">
                  <c:v>55.796920597209045</c:v>
                </c:pt>
                <c:pt idx="6535">
                  <c:v>55.800269962519643</c:v>
                </c:pt>
                <c:pt idx="6536">
                  <c:v>55.803615366896814</c:v>
                </c:pt>
                <c:pt idx="6537">
                  <c:v>55.806961563460668</c:v>
                </c:pt>
                <c:pt idx="6538">
                  <c:v>55.810307760024521</c:v>
                </c:pt>
                <c:pt idx="6539">
                  <c:v>55.813653164401686</c:v>
                </c:pt>
                <c:pt idx="6540">
                  <c:v>55.816999360965546</c:v>
                </c:pt>
                <c:pt idx="6541">
                  <c:v>55.8203455575294</c:v>
                </c:pt>
                <c:pt idx="6542">
                  <c:v>55.823690961906564</c:v>
                </c:pt>
                <c:pt idx="6543">
                  <c:v>55.827037158470418</c:v>
                </c:pt>
                <c:pt idx="6544">
                  <c:v>55.830383355034279</c:v>
                </c:pt>
                <c:pt idx="6545">
                  <c:v>55.833728759411443</c:v>
                </c:pt>
                <c:pt idx="6546">
                  <c:v>55.837074955975297</c:v>
                </c:pt>
                <c:pt idx="6547">
                  <c:v>55.840424321285901</c:v>
                </c:pt>
                <c:pt idx="6548">
                  <c:v>55.843770517849755</c:v>
                </c:pt>
                <c:pt idx="6549">
                  <c:v>55.847115922226926</c:v>
                </c:pt>
                <c:pt idx="6550">
                  <c:v>55.85046211879078</c:v>
                </c:pt>
                <c:pt idx="6551">
                  <c:v>55.853808315354634</c:v>
                </c:pt>
                <c:pt idx="6552">
                  <c:v>55.857153719731798</c:v>
                </c:pt>
                <c:pt idx="6553">
                  <c:v>55.860499916295659</c:v>
                </c:pt>
                <c:pt idx="6554">
                  <c:v>55.863846112859513</c:v>
                </c:pt>
                <c:pt idx="6555">
                  <c:v>55.867191517236677</c:v>
                </c:pt>
                <c:pt idx="6556">
                  <c:v>55.87053771380053</c:v>
                </c:pt>
                <c:pt idx="6557">
                  <c:v>55.873883910364391</c:v>
                </c:pt>
                <c:pt idx="6558">
                  <c:v>55.876368999999997</c:v>
                </c:pt>
                <c:pt idx="6559">
                  <c:v>55.886028232419548</c:v>
                </c:pt>
                <c:pt idx="6560">
                  <c:v>55.932778507299268</c:v>
                </c:pt>
                <c:pt idx="6561">
                  <c:v>55.930636999999997</c:v>
                </c:pt>
                <c:pt idx="6562">
                  <c:v>55.941057475804527</c:v>
                </c:pt>
                <c:pt idx="6563">
                  <c:v>55.966824000000003</c:v>
                </c:pt>
                <c:pt idx="6564">
                  <c:v>55.961363356223181</c:v>
                </c:pt>
                <c:pt idx="6565">
                  <c:v>55.959911111799762</c:v>
                </c:pt>
                <c:pt idx="6566">
                  <c:v>55.984912999999999</c:v>
                </c:pt>
                <c:pt idx="6567">
                  <c:v>55.986470932524114</c:v>
                </c:pt>
                <c:pt idx="6568">
                  <c:v>55.991331129704228</c:v>
                </c:pt>
                <c:pt idx="6569">
                  <c:v>55.996191326884343</c:v>
                </c:pt>
                <c:pt idx="6570">
                  <c:v>56.001050373449594</c:v>
                </c:pt>
                <c:pt idx="6571">
                  <c:v>56.005910570629702</c:v>
                </c:pt>
                <c:pt idx="6572">
                  <c:v>56.010775370269265</c:v>
                </c:pt>
                <c:pt idx="6573">
                  <c:v>56.01563556744938</c:v>
                </c:pt>
                <c:pt idx="6574">
                  <c:v>56.02049461401463</c:v>
                </c:pt>
                <c:pt idx="6575">
                  <c:v>56.025354811194738</c:v>
                </c:pt>
                <c:pt idx="6576">
                  <c:v>56.030215008374853</c:v>
                </c:pt>
                <c:pt idx="6577">
                  <c:v>56.035074054940104</c:v>
                </c:pt>
                <c:pt idx="6578">
                  <c:v>56.039934252120219</c:v>
                </c:pt>
                <c:pt idx="6579">
                  <c:v>56.044794449300326</c:v>
                </c:pt>
                <c:pt idx="6580">
                  <c:v>56.049653495865577</c:v>
                </c:pt>
                <c:pt idx="6581">
                  <c:v>56.054513693045692</c:v>
                </c:pt>
                <c:pt idx="6582">
                  <c:v>56.0593738902258</c:v>
                </c:pt>
                <c:pt idx="6583">
                  <c:v>56.064232936791051</c:v>
                </c:pt>
                <c:pt idx="6584">
                  <c:v>56.069097736430614</c:v>
                </c:pt>
                <c:pt idx="6585">
                  <c:v>56.073957933610728</c:v>
                </c:pt>
                <c:pt idx="6586">
                  <c:v>56.078816980175979</c:v>
                </c:pt>
                <c:pt idx="6587">
                  <c:v>56.083677177356087</c:v>
                </c:pt>
                <c:pt idx="6588">
                  <c:v>56.088537374536202</c:v>
                </c:pt>
                <c:pt idx="6589">
                  <c:v>56.093396421101453</c:v>
                </c:pt>
                <c:pt idx="6590">
                  <c:v>56.098256618281567</c:v>
                </c:pt>
                <c:pt idx="6591">
                  <c:v>56.103116815461675</c:v>
                </c:pt>
                <c:pt idx="6592">
                  <c:v>56.107975862026926</c:v>
                </c:pt>
                <c:pt idx="6593">
                  <c:v>56.112836059207041</c:v>
                </c:pt>
                <c:pt idx="6594">
                  <c:v>56.117696256387148</c:v>
                </c:pt>
                <c:pt idx="6595">
                  <c:v>56.122555302952399</c:v>
                </c:pt>
                <c:pt idx="6596">
                  <c:v>56.127415500132514</c:v>
                </c:pt>
                <c:pt idx="6597">
                  <c:v>56.132280299772077</c:v>
                </c:pt>
                <c:pt idx="6598">
                  <c:v>56.137140496952192</c:v>
                </c:pt>
                <c:pt idx="6599">
                  <c:v>56.141999543517436</c:v>
                </c:pt>
                <c:pt idx="6600">
                  <c:v>56.14685974069755</c:v>
                </c:pt>
                <c:pt idx="6601">
                  <c:v>56.151719937877665</c:v>
                </c:pt>
                <c:pt idx="6602">
                  <c:v>56.156578984442916</c:v>
                </c:pt>
                <c:pt idx="6603">
                  <c:v>56.161439181623024</c:v>
                </c:pt>
                <c:pt idx="6604">
                  <c:v>56.166299378803139</c:v>
                </c:pt>
                <c:pt idx="6605">
                  <c:v>56.17115842536839</c:v>
                </c:pt>
                <c:pt idx="6606">
                  <c:v>56.176018622548497</c:v>
                </c:pt>
                <c:pt idx="6607">
                  <c:v>56.180878819728612</c:v>
                </c:pt>
                <c:pt idx="6608">
                  <c:v>56.185737866293863</c:v>
                </c:pt>
                <c:pt idx="6609">
                  <c:v>56.190602665933426</c:v>
                </c:pt>
                <c:pt idx="6610">
                  <c:v>56.195462863113541</c:v>
                </c:pt>
                <c:pt idx="6611">
                  <c:v>56.200321909678784</c:v>
                </c:pt>
                <c:pt idx="6612">
                  <c:v>56.213961733905577</c:v>
                </c:pt>
                <c:pt idx="6613">
                  <c:v>56.207974866952789</c:v>
                </c:pt>
                <c:pt idx="6614">
                  <c:v>56.214213303933256</c:v>
                </c:pt>
                <c:pt idx="6615">
                  <c:v>56.244788706723895</c:v>
                </c:pt>
                <c:pt idx="6616">
                  <c:v>56.20632973438245</c:v>
                </c:pt>
                <c:pt idx="6617">
                  <c:v>56.221716836710371</c:v>
                </c:pt>
                <c:pt idx="6618">
                  <c:v>56.187239682403437</c:v>
                </c:pt>
                <c:pt idx="6619">
                  <c:v>56.242985781115877</c:v>
                </c:pt>
                <c:pt idx="6620">
                  <c:v>56.23538732880305</c:v>
                </c:pt>
                <c:pt idx="6621">
                  <c:v>56.21860564258759</c:v>
                </c:pt>
                <c:pt idx="6622">
                  <c:v>56.216558576773814</c:v>
                </c:pt>
                <c:pt idx="6623">
                  <c:v>56.214513447635362</c:v>
                </c:pt>
                <c:pt idx="6624">
                  <c:v>56.21246880266574</c:v>
                </c:pt>
                <c:pt idx="6625">
                  <c:v>56.210423673527288</c:v>
                </c:pt>
                <c:pt idx="6626">
                  <c:v>56.208378544388836</c:v>
                </c:pt>
                <c:pt idx="6627">
                  <c:v>56.206333899419214</c:v>
                </c:pt>
                <c:pt idx="6628">
                  <c:v>56.204288770280762</c:v>
                </c:pt>
                <c:pt idx="6629">
                  <c:v>56.20224364114231</c:v>
                </c:pt>
                <c:pt idx="6630">
                  <c:v>56.201988</c:v>
                </c:pt>
                <c:pt idx="6631">
                  <c:v>56.153807341288783</c:v>
                </c:pt>
                <c:pt idx="6632">
                  <c:v>56.163912145922744</c:v>
                </c:pt>
                <c:pt idx="6633">
                  <c:v>56.16581</c:v>
                </c:pt>
                <c:pt idx="6634">
                  <c:v>56.16581</c:v>
                </c:pt>
                <c:pt idx="6635">
                  <c:v>56.132635842959431</c:v>
                </c:pt>
                <c:pt idx="6636">
                  <c:v>56.163058187649021</c:v>
                </c:pt>
                <c:pt idx="6637">
                  <c:v>56.182632468444865</c:v>
                </c:pt>
                <c:pt idx="6638">
                  <c:v>56.200865532219574</c:v>
                </c:pt>
                <c:pt idx="6639">
                  <c:v>56.20244995716191</c:v>
                </c:pt>
                <c:pt idx="6640">
                  <c:v>56.202942338451827</c:v>
                </c:pt>
                <c:pt idx="6641">
                  <c:v>56.203434719741736</c:v>
                </c:pt>
                <c:pt idx="6642">
                  <c:v>56.203926984464104</c:v>
                </c:pt>
                <c:pt idx="6643">
                  <c:v>56.204419365754013</c:v>
                </c:pt>
                <c:pt idx="6644">
                  <c:v>56.20491174704393</c:v>
                </c:pt>
                <c:pt idx="6645">
                  <c:v>56.205404011766298</c:v>
                </c:pt>
                <c:pt idx="6646">
                  <c:v>56.205896393056207</c:v>
                </c:pt>
                <c:pt idx="6647">
                  <c:v>56.206389240616282</c:v>
                </c:pt>
                <c:pt idx="6648">
                  <c:v>56.206881621906192</c:v>
                </c:pt>
                <c:pt idx="6649">
                  <c:v>56.207373886628559</c:v>
                </c:pt>
                <c:pt idx="6650">
                  <c:v>56.207866267918476</c:v>
                </c:pt>
                <c:pt idx="6651">
                  <c:v>56.208358649208385</c:v>
                </c:pt>
                <c:pt idx="6652">
                  <c:v>56.208850913930753</c:v>
                </c:pt>
                <c:pt idx="6653">
                  <c:v>56.20934329522067</c:v>
                </c:pt>
                <c:pt idx="6654">
                  <c:v>56.209835676510579</c:v>
                </c:pt>
                <c:pt idx="6655">
                  <c:v>56.210327941232947</c:v>
                </c:pt>
                <c:pt idx="6656">
                  <c:v>56.210820322522856</c:v>
                </c:pt>
                <c:pt idx="6657">
                  <c:v>56.211312703812773</c:v>
                </c:pt>
                <c:pt idx="6658">
                  <c:v>56.211804968535141</c:v>
                </c:pt>
                <c:pt idx="6659">
                  <c:v>56.212297816095216</c:v>
                </c:pt>
                <c:pt idx="6660">
                  <c:v>56.212790197385125</c:v>
                </c:pt>
                <c:pt idx="6661">
                  <c:v>56.213282462107493</c:v>
                </c:pt>
                <c:pt idx="6662">
                  <c:v>56.21377484339741</c:v>
                </c:pt>
                <c:pt idx="6663">
                  <c:v>56.214267224687319</c:v>
                </c:pt>
                <c:pt idx="6664">
                  <c:v>56.214759489409687</c:v>
                </c:pt>
                <c:pt idx="6665">
                  <c:v>56.215251870699596</c:v>
                </c:pt>
                <c:pt idx="6666">
                  <c:v>56.215744251989513</c:v>
                </c:pt>
                <c:pt idx="6667">
                  <c:v>56.216236516711881</c:v>
                </c:pt>
                <c:pt idx="6668">
                  <c:v>56.21672889800179</c:v>
                </c:pt>
                <c:pt idx="6669">
                  <c:v>56.217221279291707</c:v>
                </c:pt>
                <c:pt idx="6670">
                  <c:v>56.217713544014075</c:v>
                </c:pt>
                <c:pt idx="6671">
                  <c:v>56.218205925303984</c:v>
                </c:pt>
                <c:pt idx="6672">
                  <c:v>56.218698772864059</c:v>
                </c:pt>
                <c:pt idx="6673">
                  <c:v>56.219191154153968</c:v>
                </c:pt>
                <c:pt idx="6674">
                  <c:v>56.219683418876336</c:v>
                </c:pt>
                <c:pt idx="6675">
                  <c:v>56.216463446534888</c:v>
                </c:pt>
                <c:pt idx="6676">
                  <c:v>56.194535021459231</c:v>
                </c:pt>
                <c:pt idx="6677">
                  <c:v>56.161954541766107</c:v>
                </c:pt>
                <c:pt idx="6678">
                  <c:v>56.143722740643625</c:v>
                </c:pt>
                <c:pt idx="6679">
                  <c:v>56.133750362553599</c:v>
                </c:pt>
                <c:pt idx="6680">
                  <c:v>56.14772</c:v>
                </c:pt>
                <c:pt idx="6681">
                  <c:v>56.143342237720553</c:v>
                </c:pt>
                <c:pt idx="6682">
                  <c:v>56.120627176470592</c:v>
                </c:pt>
                <c:pt idx="6683">
                  <c:v>56.102682394033415</c:v>
                </c:pt>
                <c:pt idx="6684">
                  <c:v>56.130726014108383</c:v>
                </c:pt>
                <c:pt idx="6685">
                  <c:v>56.134904279324111</c:v>
                </c:pt>
                <c:pt idx="6686">
                  <c:v>56.139081555367206</c:v>
                </c:pt>
                <c:pt idx="6687">
                  <c:v>56.143259820582927</c:v>
                </c:pt>
                <c:pt idx="6688">
                  <c:v>56.147438085798655</c:v>
                </c:pt>
                <c:pt idx="6689">
                  <c:v>56.062787274201241</c:v>
                </c:pt>
                <c:pt idx="6690">
                  <c:v>56.125715182359954</c:v>
                </c:pt>
                <c:pt idx="6691">
                  <c:v>56.129279202699486</c:v>
                </c:pt>
                <c:pt idx="6692">
                  <c:v>56.128907513932887</c:v>
                </c:pt>
                <c:pt idx="6693">
                  <c:v>56.128535737150955</c:v>
                </c:pt>
                <c:pt idx="6694">
                  <c:v>56.128163960369015</c:v>
                </c:pt>
                <c:pt idx="6695">
                  <c:v>56.127792271602416</c:v>
                </c:pt>
                <c:pt idx="6696">
                  <c:v>56.127420494820484</c:v>
                </c:pt>
                <c:pt idx="6697">
                  <c:v>56.127048365977203</c:v>
                </c:pt>
                <c:pt idx="6698">
                  <c:v>56.12667658919527</c:v>
                </c:pt>
                <c:pt idx="6699">
                  <c:v>56.126304900428671</c:v>
                </c:pt>
                <c:pt idx="6700">
                  <c:v>56.125933123646732</c:v>
                </c:pt>
                <c:pt idx="6701">
                  <c:v>56.125561346864799</c:v>
                </c:pt>
                <c:pt idx="6702">
                  <c:v>56.125189658098201</c:v>
                </c:pt>
                <c:pt idx="6703">
                  <c:v>56.124817881316268</c:v>
                </c:pt>
                <c:pt idx="6704">
                  <c:v>56.124446104534336</c:v>
                </c:pt>
                <c:pt idx="6705">
                  <c:v>56.124074415767737</c:v>
                </c:pt>
                <c:pt idx="6706">
                  <c:v>56.123702638985797</c:v>
                </c:pt>
                <c:pt idx="6707">
                  <c:v>56.123330862203865</c:v>
                </c:pt>
                <c:pt idx="6708">
                  <c:v>56.122959173437266</c:v>
                </c:pt>
                <c:pt idx="6709">
                  <c:v>56.122587044593985</c:v>
                </c:pt>
                <c:pt idx="6710">
                  <c:v>56.122215267812052</c:v>
                </c:pt>
                <c:pt idx="6711">
                  <c:v>56.121843579045454</c:v>
                </c:pt>
                <c:pt idx="6712">
                  <c:v>56.121471802263521</c:v>
                </c:pt>
                <c:pt idx="6713">
                  <c:v>56.121100025481581</c:v>
                </c:pt>
                <c:pt idx="6714">
                  <c:v>56.120728336714983</c:v>
                </c:pt>
                <c:pt idx="6715">
                  <c:v>56.12035655993305</c:v>
                </c:pt>
                <c:pt idx="6716">
                  <c:v>56.119984783151118</c:v>
                </c:pt>
                <c:pt idx="6717">
                  <c:v>56.119613094384519</c:v>
                </c:pt>
                <c:pt idx="6718">
                  <c:v>56.119241317602579</c:v>
                </c:pt>
                <c:pt idx="6719">
                  <c:v>56.118869540820647</c:v>
                </c:pt>
                <c:pt idx="6720">
                  <c:v>56.118497852054048</c:v>
                </c:pt>
                <c:pt idx="6721">
                  <c:v>56.118126075272116</c:v>
                </c:pt>
                <c:pt idx="6722">
                  <c:v>56.117753946428834</c:v>
                </c:pt>
                <c:pt idx="6723">
                  <c:v>56.117382169646902</c:v>
                </c:pt>
                <c:pt idx="6724">
                  <c:v>56.117010480880303</c:v>
                </c:pt>
                <c:pt idx="6725">
                  <c:v>56.116638704098364</c:v>
                </c:pt>
                <c:pt idx="6726">
                  <c:v>56.116266927316431</c:v>
                </c:pt>
                <c:pt idx="6727">
                  <c:v>56.115895238549832</c:v>
                </c:pt>
                <c:pt idx="6728">
                  <c:v>56.1155234617679</c:v>
                </c:pt>
                <c:pt idx="6729">
                  <c:v>56.11515168498596</c:v>
                </c:pt>
                <c:pt idx="6730">
                  <c:v>56.114779996219362</c:v>
                </c:pt>
                <c:pt idx="6731">
                  <c:v>56.114408219437429</c:v>
                </c:pt>
                <c:pt idx="6732">
                  <c:v>56.114036442655497</c:v>
                </c:pt>
                <c:pt idx="6733">
                  <c:v>56.113664753888898</c:v>
                </c:pt>
                <c:pt idx="6734">
                  <c:v>56.113292625045617</c:v>
                </c:pt>
                <c:pt idx="6735">
                  <c:v>56.112920848263684</c:v>
                </c:pt>
                <c:pt idx="6736">
                  <c:v>56.112549159497085</c:v>
                </c:pt>
                <c:pt idx="6737">
                  <c:v>56.112177382715146</c:v>
                </c:pt>
                <c:pt idx="6738">
                  <c:v>56.111805605933213</c:v>
                </c:pt>
                <c:pt idx="6739">
                  <c:v>56.090353583214117</c:v>
                </c:pt>
                <c:pt idx="6740">
                  <c:v>56.071734723891275</c:v>
                </c:pt>
                <c:pt idx="6741">
                  <c:v>56.13105797759237</c:v>
                </c:pt>
                <c:pt idx="6742">
                  <c:v>56.099128309012876</c:v>
                </c:pt>
                <c:pt idx="6743">
                  <c:v>56.102041750292628</c:v>
                </c:pt>
                <c:pt idx="6744">
                  <c:v>56.112875450643777</c:v>
                </c:pt>
                <c:pt idx="6745">
                  <c:v>56.141327876465986</c:v>
                </c:pt>
                <c:pt idx="6746">
                  <c:v>56.125965065938352</c:v>
                </c:pt>
                <c:pt idx="6747">
                  <c:v>56.134896223175964</c:v>
                </c:pt>
                <c:pt idx="6748">
                  <c:v>56.146398309495893</c:v>
                </c:pt>
                <c:pt idx="6749">
                  <c:v>56.129398563125299</c:v>
                </c:pt>
                <c:pt idx="6750">
                  <c:v>56.139035555184741</c:v>
                </c:pt>
                <c:pt idx="6751">
                  <c:v>56.14772</c:v>
                </c:pt>
                <c:pt idx="6752">
                  <c:v>56.14772</c:v>
                </c:pt>
                <c:pt idx="6753">
                  <c:v>56.14772</c:v>
                </c:pt>
                <c:pt idx="6754">
                  <c:v>56.14772</c:v>
                </c:pt>
                <c:pt idx="6755">
                  <c:v>56.14772</c:v>
                </c:pt>
                <c:pt idx="6756">
                  <c:v>56.14772</c:v>
                </c:pt>
                <c:pt idx="6757">
                  <c:v>56.14772</c:v>
                </c:pt>
                <c:pt idx="6758">
                  <c:v>56.14772</c:v>
                </c:pt>
                <c:pt idx="6759">
                  <c:v>56.14772</c:v>
                </c:pt>
                <c:pt idx="6760">
                  <c:v>56.14772</c:v>
                </c:pt>
                <c:pt idx="6761">
                  <c:v>56.14772</c:v>
                </c:pt>
                <c:pt idx="6762">
                  <c:v>56.14772</c:v>
                </c:pt>
                <c:pt idx="6763">
                  <c:v>56.14772</c:v>
                </c:pt>
                <c:pt idx="6764">
                  <c:v>56.14772</c:v>
                </c:pt>
                <c:pt idx="6765">
                  <c:v>56.14772</c:v>
                </c:pt>
                <c:pt idx="6766">
                  <c:v>56.14772</c:v>
                </c:pt>
                <c:pt idx="6767">
                  <c:v>56.14772</c:v>
                </c:pt>
                <c:pt idx="6768">
                  <c:v>56.14772</c:v>
                </c:pt>
                <c:pt idx="6769">
                  <c:v>56.14772</c:v>
                </c:pt>
                <c:pt idx="6770">
                  <c:v>56.14772</c:v>
                </c:pt>
                <c:pt idx="6771">
                  <c:v>56.14772</c:v>
                </c:pt>
                <c:pt idx="6772">
                  <c:v>56.14772</c:v>
                </c:pt>
                <c:pt idx="6773">
                  <c:v>56.14772</c:v>
                </c:pt>
                <c:pt idx="6774">
                  <c:v>56.14772</c:v>
                </c:pt>
                <c:pt idx="6775">
                  <c:v>56.14772</c:v>
                </c:pt>
                <c:pt idx="6776">
                  <c:v>56.14772</c:v>
                </c:pt>
                <c:pt idx="6777">
                  <c:v>56.14772</c:v>
                </c:pt>
                <c:pt idx="6778">
                  <c:v>56.14772</c:v>
                </c:pt>
                <c:pt idx="6779">
                  <c:v>56.14772</c:v>
                </c:pt>
                <c:pt idx="6780">
                  <c:v>56.14772</c:v>
                </c:pt>
                <c:pt idx="6781">
                  <c:v>56.14772</c:v>
                </c:pt>
                <c:pt idx="6782">
                  <c:v>56.079484140334131</c:v>
                </c:pt>
                <c:pt idx="6783">
                  <c:v>56.115953320790666</c:v>
                </c:pt>
                <c:pt idx="6784">
                  <c:v>56.145408196471152</c:v>
                </c:pt>
                <c:pt idx="6785">
                  <c:v>56.129543284316625</c:v>
                </c:pt>
                <c:pt idx="6786">
                  <c:v>56.128888826134826</c:v>
                </c:pt>
                <c:pt idx="6787">
                  <c:v>56.128234212978313</c:v>
                </c:pt>
                <c:pt idx="6788">
                  <c:v>56.127579599821807</c:v>
                </c:pt>
                <c:pt idx="6789">
                  <c:v>56.126925141640008</c:v>
                </c:pt>
                <c:pt idx="6790">
                  <c:v>56.126270528483495</c:v>
                </c:pt>
                <c:pt idx="6791">
                  <c:v>56.125615295428169</c:v>
                </c:pt>
                <c:pt idx="6792">
                  <c:v>56.124960682271656</c:v>
                </c:pt>
                <c:pt idx="6793">
                  <c:v>56.124306224089857</c:v>
                </c:pt>
                <c:pt idx="6794">
                  <c:v>56.123651610933344</c:v>
                </c:pt>
                <c:pt idx="6795">
                  <c:v>56.122996997776838</c:v>
                </c:pt>
                <c:pt idx="6796">
                  <c:v>56.122342539595039</c:v>
                </c:pt>
                <c:pt idx="6797">
                  <c:v>56.121687926438526</c:v>
                </c:pt>
                <c:pt idx="6798">
                  <c:v>56.12103331328202</c:v>
                </c:pt>
                <c:pt idx="6799">
                  <c:v>56.120378855100213</c:v>
                </c:pt>
                <c:pt idx="6800">
                  <c:v>56.119724241943707</c:v>
                </c:pt>
                <c:pt idx="6801">
                  <c:v>56.119069628787202</c:v>
                </c:pt>
                <c:pt idx="6802">
                  <c:v>56.118415170605395</c:v>
                </c:pt>
                <c:pt idx="6803">
                  <c:v>56.117760557448889</c:v>
                </c:pt>
                <c:pt idx="6804">
                  <c:v>56.117105324393556</c:v>
                </c:pt>
                <c:pt idx="6805">
                  <c:v>56.11645071123705</c:v>
                </c:pt>
                <c:pt idx="6806">
                  <c:v>56.115796253055244</c:v>
                </c:pt>
                <c:pt idx="6807">
                  <c:v>56.115141639898738</c:v>
                </c:pt>
                <c:pt idx="6808">
                  <c:v>56.114487181716939</c:v>
                </c:pt>
                <c:pt idx="6809">
                  <c:v>56.113832568560426</c:v>
                </c:pt>
                <c:pt idx="6810">
                  <c:v>56.11317795540392</c:v>
                </c:pt>
                <c:pt idx="6811">
                  <c:v>56.112523497222114</c:v>
                </c:pt>
                <c:pt idx="6812">
                  <c:v>56.111868884065608</c:v>
                </c:pt>
                <c:pt idx="6813">
                  <c:v>56.111214270909102</c:v>
                </c:pt>
                <c:pt idx="6814">
                  <c:v>56.110559812727296</c:v>
                </c:pt>
                <c:pt idx="6815">
                  <c:v>56.10990519957079</c:v>
                </c:pt>
                <c:pt idx="6816">
                  <c:v>56.109249966515456</c:v>
                </c:pt>
                <c:pt idx="6817">
                  <c:v>56.10859535335895</c:v>
                </c:pt>
                <c:pt idx="6818">
                  <c:v>56.107940895177144</c:v>
                </c:pt>
                <c:pt idx="6819">
                  <c:v>56.107286282020638</c:v>
                </c:pt>
                <c:pt idx="6820">
                  <c:v>56.106631668864132</c:v>
                </c:pt>
                <c:pt idx="6821">
                  <c:v>56.105977210682326</c:v>
                </c:pt>
                <c:pt idx="6822">
                  <c:v>56.10532259752582</c:v>
                </c:pt>
                <c:pt idx="6823">
                  <c:v>56.104667984369314</c:v>
                </c:pt>
                <c:pt idx="6824">
                  <c:v>56.104013526187508</c:v>
                </c:pt>
                <c:pt idx="6825">
                  <c:v>56.103358913031002</c:v>
                </c:pt>
                <c:pt idx="6826">
                  <c:v>56.102704299874489</c:v>
                </c:pt>
                <c:pt idx="6827">
                  <c:v>56.10204984169269</c:v>
                </c:pt>
                <c:pt idx="6828">
                  <c:v>56.101395228536184</c:v>
                </c:pt>
                <c:pt idx="6829">
                  <c:v>56.100739995480851</c:v>
                </c:pt>
                <c:pt idx="6830">
                  <c:v>56.100085537299044</c:v>
                </c:pt>
                <c:pt idx="6831">
                  <c:v>56.099430924142538</c:v>
                </c:pt>
                <c:pt idx="6832">
                  <c:v>56.098776310986032</c:v>
                </c:pt>
                <c:pt idx="6833">
                  <c:v>56.098121852804226</c:v>
                </c:pt>
                <c:pt idx="6834">
                  <c:v>56.09746723964772</c:v>
                </c:pt>
                <c:pt idx="6835">
                  <c:v>56.096812626491214</c:v>
                </c:pt>
                <c:pt idx="6836">
                  <c:v>56.096158168309408</c:v>
                </c:pt>
                <c:pt idx="6837">
                  <c:v>56.095503555152902</c:v>
                </c:pt>
                <c:pt idx="6838">
                  <c:v>56.094848941996389</c:v>
                </c:pt>
                <c:pt idx="6839">
                  <c:v>56.09419448381459</c:v>
                </c:pt>
                <c:pt idx="6840">
                  <c:v>56.093539870658084</c:v>
                </c:pt>
                <c:pt idx="6841">
                  <c:v>56.061864745350498</c:v>
                </c:pt>
                <c:pt idx="6842">
                  <c:v>56.089112095851213</c:v>
                </c:pt>
                <c:pt idx="6843">
                  <c:v>56.093451999999999</c:v>
                </c:pt>
                <c:pt idx="6844">
                  <c:v>56.077276057224609</c:v>
                </c:pt>
                <c:pt idx="6845">
                  <c:v>56.107961363376255</c:v>
                </c:pt>
                <c:pt idx="6846">
                  <c:v>56.111542</c:v>
                </c:pt>
                <c:pt idx="6847">
                  <c:v>56.094991482717518</c:v>
                </c:pt>
                <c:pt idx="6848">
                  <c:v>56.126810176680976</c:v>
                </c:pt>
                <c:pt idx="6849">
                  <c:v>56.129631000000003</c:v>
                </c:pt>
                <c:pt idx="6850">
                  <c:v>56.137417785483258</c:v>
                </c:pt>
                <c:pt idx="6851">
                  <c:v>56.145795620908942</c:v>
                </c:pt>
                <c:pt idx="6852">
                  <c:v>56.154171472945563</c:v>
                </c:pt>
                <c:pt idx="6853">
                  <c:v>56.162549308371254</c:v>
                </c:pt>
                <c:pt idx="6854">
                  <c:v>56.132382464362337</c:v>
                </c:pt>
                <c:pt idx="6855">
                  <c:v>56.100275648068667</c:v>
                </c:pt>
                <c:pt idx="6856">
                  <c:v>56.116242872198377</c:v>
                </c:pt>
                <c:pt idx="6857">
                  <c:v>56.129631000000003</c:v>
                </c:pt>
                <c:pt idx="6858">
                  <c:v>56.129631000000003</c:v>
                </c:pt>
                <c:pt idx="6859">
                  <c:v>56.117856329041487</c:v>
                </c:pt>
                <c:pt idx="6860">
                  <c:v>56.115509705634587</c:v>
                </c:pt>
                <c:pt idx="6861">
                  <c:v>56.121580582770406</c:v>
                </c:pt>
                <c:pt idx="6862">
                  <c:v>56.127652897480729</c:v>
                </c:pt>
                <c:pt idx="6863">
                  <c:v>56.166482517405818</c:v>
                </c:pt>
                <c:pt idx="6864">
                  <c:v>56.121868959713943</c:v>
                </c:pt>
                <c:pt idx="6865">
                  <c:v>56.093451999999999</c:v>
                </c:pt>
                <c:pt idx="6866">
                  <c:v>56.093451999999999</c:v>
                </c:pt>
                <c:pt idx="6867">
                  <c:v>56.080640290822409</c:v>
                </c:pt>
                <c:pt idx="6868">
                  <c:v>56.114153436814497</c:v>
                </c:pt>
                <c:pt idx="6869">
                  <c:v>56.129631000000003</c:v>
                </c:pt>
                <c:pt idx="6870">
                  <c:v>56.090066530393322</c:v>
                </c:pt>
                <c:pt idx="6871">
                  <c:v>56.088671273247499</c:v>
                </c:pt>
                <c:pt idx="6872">
                  <c:v>56.091415744473025</c:v>
                </c:pt>
                <c:pt idx="6873">
                  <c:v>56.088655428893446</c:v>
                </c:pt>
                <c:pt idx="6874">
                  <c:v>56.085895766797677</c:v>
                </c:pt>
                <c:pt idx="6875">
                  <c:v>56.083135451218105</c:v>
                </c:pt>
                <c:pt idx="6876">
                  <c:v>56.080375135638526</c:v>
                </c:pt>
                <c:pt idx="6877">
                  <c:v>56.077615473542757</c:v>
                </c:pt>
                <c:pt idx="6878">
                  <c:v>56.074855157963185</c:v>
                </c:pt>
                <c:pt idx="6879">
                  <c:v>56.072092228448398</c:v>
                </c:pt>
                <c:pt idx="6880">
                  <c:v>56.069332566352628</c:v>
                </c:pt>
                <c:pt idx="6881">
                  <c:v>56.066572250773056</c:v>
                </c:pt>
                <c:pt idx="6882">
                  <c:v>56.063811935193478</c:v>
                </c:pt>
                <c:pt idx="6883">
                  <c:v>56.061052273097708</c:v>
                </c:pt>
                <c:pt idx="6884">
                  <c:v>56.058291957518136</c:v>
                </c:pt>
                <c:pt idx="6885">
                  <c:v>56.055531641938558</c:v>
                </c:pt>
                <c:pt idx="6886">
                  <c:v>56.052771979842788</c:v>
                </c:pt>
                <c:pt idx="6887">
                  <c:v>56.050011664263216</c:v>
                </c:pt>
                <c:pt idx="6888">
                  <c:v>56.047251348683638</c:v>
                </c:pt>
                <c:pt idx="6889">
                  <c:v>56.044491686587868</c:v>
                </c:pt>
                <c:pt idx="6890">
                  <c:v>56.041731371008296</c:v>
                </c:pt>
                <c:pt idx="6891">
                  <c:v>56.038968441493516</c:v>
                </c:pt>
                <c:pt idx="6892">
                  <c:v>56.036208125913937</c:v>
                </c:pt>
                <c:pt idx="6893">
                  <c:v>56.033448463818168</c:v>
                </c:pt>
                <c:pt idx="6894">
                  <c:v>56.030688148238596</c:v>
                </c:pt>
                <c:pt idx="6895">
                  <c:v>56.027927832659017</c:v>
                </c:pt>
                <c:pt idx="6896">
                  <c:v>56.025168170563248</c:v>
                </c:pt>
                <c:pt idx="6897">
                  <c:v>56.022407854983676</c:v>
                </c:pt>
                <c:pt idx="6898">
                  <c:v>56.019647539404097</c:v>
                </c:pt>
                <c:pt idx="6899">
                  <c:v>56.016887877308328</c:v>
                </c:pt>
                <c:pt idx="6900">
                  <c:v>56.014127561728756</c:v>
                </c:pt>
                <c:pt idx="6901">
                  <c:v>56.011367246149177</c:v>
                </c:pt>
                <c:pt idx="6902">
                  <c:v>56.008607584053408</c:v>
                </c:pt>
                <c:pt idx="6903">
                  <c:v>56.005847268473836</c:v>
                </c:pt>
                <c:pt idx="6904">
                  <c:v>56.003084338959049</c:v>
                </c:pt>
                <c:pt idx="6905">
                  <c:v>56.056010967095851</c:v>
                </c:pt>
                <c:pt idx="6906">
                  <c:v>56.021674437187123</c:v>
                </c:pt>
                <c:pt idx="6907">
                  <c:v>56.003165869337153</c:v>
                </c:pt>
                <c:pt idx="6908">
                  <c:v>56.003002000000002</c:v>
                </c:pt>
                <c:pt idx="6909">
                  <c:v>56.021422201759528</c:v>
                </c:pt>
                <c:pt idx="6910">
                  <c:v>56.003002000000002</c:v>
                </c:pt>
                <c:pt idx="6911">
                  <c:v>56.003683407963763</c:v>
                </c:pt>
                <c:pt idx="6912">
                  <c:v>56.039177000000002</c:v>
                </c:pt>
                <c:pt idx="6913">
                  <c:v>56.039177000000002</c:v>
                </c:pt>
                <c:pt idx="6914">
                  <c:v>56.039177000000002</c:v>
                </c:pt>
                <c:pt idx="6915">
                  <c:v>56.039177000000002</c:v>
                </c:pt>
                <c:pt idx="6916">
                  <c:v>56.039177000000002</c:v>
                </c:pt>
                <c:pt idx="6917">
                  <c:v>56.039177000000002</c:v>
                </c:pt>
                <c:pt idx="6918">
                  <c:v>56.039177000000002</c:v>
                </c:pt>
                <c:pt idx="6919">
                  <c:v>56.039177000000002</c:v>
                </c:pt>
                <c:pt idx="6920">
                  <c:v>56.039177000000002</c:v>
                </c:pt>
                <c:pt idx="6921">
                  <c:v>56.039177000000002</c:v>
                </c:pt>
                <c:pt idx="6922">
                  <c:v>56.039177000000002</c:v>
                </c:pt>
                <c:pt idx="6923">
                  <c:v>56.039177000000002</c:v>
                </c:pt>
                <c:pt idx="6924">
                  <c:v>56.039177000000002</c:v>
                </c:pt>
                <c:pt idx="6925">
                  <c:v>56.039177000000002</c:v>
                </c:pt>
                <c:pt idx="6926">
                  <c:v>56.039177000000002</c:v>
                </c:pt>
                <c:pt idx="6927">
                  <c:v>56.039177000000002</c:v>
                </c:pt>
                <c:pt idx="6928">
                  <c:v>56.039177000000002</c:v>
                </c:pt>
                <c:pt idx="6929">
                  <c:v>56.039177000000002</c:v>
                </c:pt>
                <c:pt idx="6930">
                  <c:v>56.039177000000002</c:v>
                </c:pt>
                <c:pt idx="6931">
                  <c:v>56.039177000000002</c:v>
                </c:pt>
                <c:pt idx="6932">
                  <c:v>56.039177000000002</c:v>
                </c:pt>
                <c:pt idx="6933">
                  <c:v>56.039177000000002</c:v>
                </c:pt>
                <c:pt idx="6934">
                  <c:v>56.039177000000002</c:v>
                </c:pt>
                <c:pt idx="6935">
                  <c:v>56.039177000000002</c:v>
                </c:pt>
                <c:pt idx="6936">
                  <c:v>56.039177000000002</c:v>
                </c:pt>
                <c:pt idx="6937">
                  <c:v>56.039177000000002</c:v>
                </c:pt>
                <c:pt idx="6938">
                  <c:v>56.039177000000002</c:v>
                </c:pt>
                <c:pt idx="6939">
                  <c:v>56.039177000000002</c:v>
                </c:pt>
                <c:pt idx="6940">
                  <c:v>56.039177000000002</c:v>
                </c:pt>
                <c:pt idx="6941">
                  <c:v>56.039177000000002</c:v>
                </c:pt>
                <c:pt idx="6942">
                  <c:v>56.039177000000002</c:v>
                </c:pt>
                <c:pt idx="6943">
                  <c:v>56.039177000000002</c:v>
                </c:pt>
                <c:pt idx="6944">
                  <c:v>56.039177000000002</c:v>
                </c:pt>
                <c:pt idx="6945">
                  <c:v>56.039177000000002</c:v>
                </c:pt>
                <c:pt idx="6946">
                  <c:v>56.039177000000002</c:v>
                </c:pt>
                <c:pt idx="6947">
                  <c:v>56.039177000000002</c:v>
                </c:pt>
                <c:pt idx="6948">
                  <c:v>56.039177000000002</c:v>
                </c:pt>
                <c:pt idx="6949">
                  <c:v>56.039177000000002</c:v>
                </c:pt>
                <c:pt idx="6950">
                  <c:v>56.039177000000002</c:v>
                </c:pt>
                <c:pt idx="6951">
                  <c:v>56.039177000000002</c:v>
                </c:pt>
                <c:pt idx="6952">
                  <c:v>56.039177000000002</c:v>
                </c:pt>
                <c:pt idx="6953">
                  <c:v>56.039177000000002</c:v>
                </c:pt>
                <c:pt idx="6954">
                  <c:v>56.039177000000002</c:v>
                </c:pt>
                <c:pt idx="6955">
                  <c:v>56.039177000000002</c:v>
                </c:pt>
                <c:pt idx="6956">
                  <c:v>56.039177000000002</c:v>
                </c:pt>
                <c:pt idx="6957">
                  <c:v>56.039177000000002</c:v>
                </c:pt>
                <c:pt idx="6958">
                  <c:v>56.039177000000002</c:v>
                </c:pt>
                <c:pt idx="6959">
                  <c:v>56.039177000000002</c:v>
                </c:pt>
                <c:pt idx="6960">
                  <c:v>56.039177000000002</c:v>
                </c:pt>
                <c:pt idx="6961">
                  <c:v>56.059431719122557</c:v>
                </c:pt>
                <c:pt idx="6962">
                  <c:v>56.065101406436234</c:v>
                </c:pt>
                <c:pt idx="6963">
                  <c:v>56.07803369241774</c:v>
                </c:pt>
                <c:pt idx="6964">
                  <c:v>56.082941304721032</c:v>
                </c:pt>
                <c:pt idx="6965">
                  <c:v>56.085996137339052</c:v>
                </c:pt>
                <c:pt idx="6966">
                  <c:v>56.07188704171633</c:v>
                </c:pt>
                <c:pt idx="6967">
                  <c:v>56.057265999999998</c:v>
                </c:pt>
                <c:pt idx="6968">
                  <c:v>56.057265999999998</c:v>
                </c:pt>
                <c:pt idx="6969">
                  <c:v>56.034946890584024</c:v>
                </c:pt>
                <c:pt idx="6970">
                  <c:v>56.025484846787862</c:v>
                </c:pt>
                <c:pt idx="6971">
                  <c:v>56.032579949571634</c:v>
                </c:pt>
                <c:pt idx="6972">
                  <c:v>56.039676732464997</c:v>
                </c:pt>
                <c:pt idx="6973">
                  <c:v>56.04677351535836</c:v>
                </c:pt>
                <c:pt idx="6974">
                  <c:v>56.05386861814214</c:v>
                </c:pt>
                <c:pt idx="6975">
                  <c:v>56.060965401035496</c:v>
                </c:pt>
                <c:pt idx="6976">
                  <c:v>56.068062183928859</c:v>
                </c:pt>
                <c:pt idx="6977">
                  <c:v>56.075157286712638</c:v>
                </c:pt>
                <c:pt idx="6978">
                  <c:v>56.082254069606002</c:v>
                </c:pt>
                <c:pt idx="6979">
                  <c:v>56.089357572937708</c:v>
                </c:pt>
                <c:pt idx="6980">
                  <c:v>56.078042320457797</c:v>
                </c:pt>
                <c:pt idx="6981">
                  <c:v>56.057265999999998</c:v>
                </c:pt>
                <c:pt idx="6982">
                  <c:v>56.0652240472103</c:v>
                </c:pt>
                <c:pt idx="6983">
                  <c:v>56.059190180734383</c:v>
                </c:pt>
                <c:pt idx="6984">
                  <c:v>56.063816866475918</c:v>
                </c:pt>
                <c:pt idx="6985">
                  <c:v>56.093451999999999</c:v>
                </c:pt>
                <c:pt idx="6986">
                  <c:v>56.076523785407723</c:v>
                </c:pt>
                <c:pt idx="6987">
                  <c:v>56.057265999999998</c:v>
                </c:pt>
                <c:pt idx="6988">
                  <c:v>56.057265999999998</c:v>
                </c:pt>
                <c:pt idx="6989">
                  <c:v>56.069055577207344</c:v>
                </c:pt>
                <c:pt idx="6990">
                  <c:v>56.093347857267744</c:v>
                </c:pt>
                <c:pt idx="6991">
                  <c:v>56.117663141381229</c:v>
                </c:pt>
                <c:pt idx="6992">
                  <c:v>56.129631000000003</c:v>
                </c:pt>
                <c:pt idx="6993">
                  <c:v>56.13899897997139</c:v>
                </c:pt>
                <c:pt idx="6994">
                  <c:v>56.109735368772348</c:v>
                </c:pt>
                <c:pt idx="6995">
                  <c:v>56.08498217453505</c:v>
                </c:pt>
                <c:pt idx="6996">
                  <c:v>56.073952629470668</c:v>
                </c:pt>
                <c:pt idx="6997">
                  <c:v>56.096778601335245</c:v>
                </c:pt>
                <c:pt idx="6998">
                  <c:v>56.099614790226461</c:v>
                </c:pt>
                <c:pt idx="6999">
                  <c:v>56.065228360515022</c:v>
                </c:pt>
                <c:pt idx="7000">
                  <c:v>56.077783479256077</c:v>
                </c:pt>
                <c:pt idx="7001">
                  <c:v>56.094193825241398</c:v>
                </c:pt>
                <c:pt idx="7002">
                  <c:v>56.095494792016481</c:v>
                </c:pt>
                <c:pt idx="7003">
                  <c:v>56.096796066858531</c:v>
                </c:pt>
                <c:pt idx="7004">
                  <c:v>56.098098573968429</c:v>
                </c:pt>
                <c:pt idx="7005">
                  <c:v>56.099399540743512</c:v>
                </c:pt>
                <c:pt idx="7006">
                  <c:v>56.100700815585569</c:v>
                </c:pt>
                <c:pt idx="7007">
                  <c:v>56.102002090427618</c:v>
                </c:pt>
                <c:pt idx="7008">
                  <c:v>56.103303057202702</c:v>
                </c:pt>
                <c:pt idx="7009">
                  <c:v>56.104604332044751</c:v>
                </c:pt>
                <c:pt idx="7010">
                  <c:v>56.1059056068868</c:v>
                </c:pt>
                <c:pt idx="7011">
                  <c:v>56.107206573661891</c:v>
                </c:pt>
                <c:pt idx="7012">
                  <c:v>56.10850784850394</c:v>
                </c:pt>
                <c:pt idx="7013">
                  <c:v>56.10980912334599</c:v>
                </c:pt>
                <c:pt idx="7014">
                  <c:v>56.11111009012108</c:v>
                </c:pt>
                <c:pt idx="7015">
                  <c:v>56.087193670958513</c:v>
                </c:pt>
                <c:pt idx="7016">
                  <c:v>56.087678884120173</c:v>
                </c:pt>
                <c:pt idx="7017">
                  <c:v>56.08099967381974</c:v>
                </c:pt>
                <c:pt idx="7018">
                  <c:v>56.075355999999999</c:v>
                </c:pt>
                <c:pt idx="7019">
                  <c:v>56.088058580829752</c:v>
                </c:pt>
                <c:pt idx="7020">
                  <c:v>56.093451999999999</c:v>
                </c:pt>
                <c:pt idx="7021">
                  <c:v>56.106401766388558</c:v>
                </c:pt>
                <c:pt idx="7022">
                  <c:v>56.07230384263233</c:v>
                </c:pt>
                <c:pt idx="7023">
                  <c:v>56.057265999999998</c:v>
                </c:pt>
                <c:pt idx="7024">
                  <c:v>56.052624368005972</c:v>
                </c:pt>
                <c:pt idx="7025">
                  <c:v>56.046281354889587</c:v>
                </c:pt>
                <c:pt idx="7026">
                  <c:v>56.039938341773201</c:v>
                </c:pt>
                <c:pt idx="7027">
                  <c:v>56.033596830317116</c:v>
                </c:pt>
                <c:pt idx="7028">
                  <c:v>56.02725381720073</c:v>
                </c:pt>
                <c:pt idx="7029">
                  <c:v>55.983628012634085</c:v>
                </c:pt>
                <c:pt idx="7030">
                  <c:v>55.966536385361074</c:v>
                </c:pt>
                <c:pt idx="7031">
                  <c:v>55.962809746603888</c:v>
                </c:pt>
                <c:pt idx="7032">
                  <c:v>55.959083107846702</c:v>
                </c:pt>
                <c:pt idx="7033">
                  <c:v>55.955357351343004</c:v>
                </c:pt>
                <c:pt idx="7034">
                  <c:v>55.951630712585818</c:v>
                </c:pt>
                <c:pt idx="7035">
                  <c:v>55.947900544814658</c:v>
                </c:pt>
                <c:pt idx="7036">
                  <c:v>55.944173906057472</c:v>
                </c:pt>
                <c:pt idx="7037">
                  <c:v>55.940448149553781</c:v>
                </c:pt>
                <c:pt idx="7038">
                  <c:v>55.936721510796595</c:v>
                </c:pt>
                <c:pt idx="7039">
                  <c:v>55.932994872039409</c:v>
                </c:pt>
                <c:pt idx="7040">
                  <c:v>55.92926911553571</c:v>
                </c:pt>
                <c:pt idx="7041">
                  <c:v>55.925542476778524</c:v>
                </c:pt>
                <c:pt idx="7042">
                  <c:v>55.921815838021338</c:v>
                </c:pt>
                <c:pt idx="7043">
                  <c:v>55.918090081517647</c:v>
                </c:pt>
                <c:pt idx="7044">
                  <c:v>55.914363442760461</c:v>
                </c:pt>
                <c:pt idx="7045">
                  <c:v>55.910636804003275</c:v>
                </c:pt>
                <c:pt idx="7046">
                  <c:v>55.906911047499584</c:v>
                </c:pt>
                <c:pt idx="7047">
                  <c:v>55.903180879728417</c:v>
                </c:pt>
                <c:pt idx="7048">
                  <c:v>55.899454240971231</c:v>
                </c:pt>
                <c:pt idx="7049">
                  <c:v>55.89572848446754</c:v>
                </c:pt>
                <c:pt idx="7050">
                  <c:v>55.892001845710354</c:v>
                </c:pt>
                <c:pt idx="7051">
                  <c:v>55.888275206953168</c:v>
                </c:pt>
                <c:pt idx="7052">
                  <c:v>55.884549450449477</c:v>
                </c:pt>
                <c:pt idx="7053">
                  <c:v>55.88082281169229</c:v>
                </c:pt>
                <c:pt idx="7054">
                  <c:v>55.877096172935097</c:v>
                </c:pt>
                <c:pt idx="7055">
                  <c:v>55.873370416431406</c:v>
                </c:pt>
                <c:pt idx="7056">
                  <c:v>55.86964377767422</c:v>
                </c:pt>
                <c:pt idx="7057">
                  <c:v>55.865917138917034</c:v>
                </c:pt>
                <c:pt idx="7058">
                  <c:v>55.862191382413343</c:v>
                </c:pt>
                <c:pt idx="7059">
                  <c:v>55.858464743656157</c:v>
                </c:pt>
                <c:pt idx="7060">
                  <c:v>55.854734575884997</c:v>
                </c:pt>
                <c:pt idx="7061">
                  <c:v>55.851007937127804</c:v>
                </c:pt>
                <c:pt idx="7062">
                  <c:v>55.847282180624113</c:v>
                </c:pt>
                <c:pt idx="7063">
                  <c:v>55.843555541866927</c:v>
                </c:pt>
                <c:pt idx="7064">
                  <c:v>55.839828903109741</c:v>
                </c:pt>
                <c:pt idx="7065">
                  <c:v>55.83610314660605</c:v>
                </c:pt>
                <c:pt idx="7066">
                  <c:v>55.832376507848863</c:v>
                </c:pt>
                <c:pt idx="7067">
                  <c:v>55.826638361191463</c:v>
                </c:pt>
                <c:pt idx="7068">
                  <c:v>55.824206558921702</c:v>
                </c:pt>
                <c:pt idx="7069">
                  <c:v>55.821777057316332</c:v>
                </c:pt>
                <c:pt idx="7070">
                  <c:v>55.819348130877067</c:v>
                </c:pt>
                <c:pt idx="7071">
                  <c:v>55.816918629271704</c:v>
                </c:pt>
                <c:pt idx="7072">
                  <c:v>55.814489127666334</c:v>
                </c:pt>
                <c:pt idx="7073">
                  <c:v>55.812060201227069</c:v>
                </c:pt>
                <c:pt idx="7074">
                  <c:v>55.8096306996217</c:v>
                </c:pt>
                <c:pt idx="7075">
                  <c:v>55.807201198016337</c:v>
                </c:pt>
                <c:pt idx="7076">
                  <c:v>55.804772271577072</c:v>
                </c:pt>
                <c:pt idx="7077">
                  <c:v>55.841395882002381</c:v>
                </c:pt>
                <c:pt idx="7078">
                  <c:v>55.845690159513588</c:v>
                </c:pt>
                <c:pt idx="7079">
                  <c:v>55.87833646113495</c:v>
                </c:pt>
                <c:pt idx="7080">
                  <c:v>55.855934541358756</c:v>
                </c:pt>
                <c:pt idx="7081">
                  <c:v>55.814211971387692</c:v>
                </c:pt>
                <c:pt idx="7082">
                  <c:v>55.817126835240821</c:v>
                </c:pt>
                <c:pt idx="7083">
                  <c:v>55.822102000000001</c:v>
                </c:pt>
                <c:pt idx="7084">
                  <c:v>55.808729896280397</c:v>
                </c:pt>
                <c:pt idx="7085">
                  <c:v>55.831002137339055</c:v>
                </c:pt>
                <c:pt idx="7086">
                  <c:v>55.836045554167654</c:v>
                </c:pt>
                <c:pt idx="7087">
                  <c:v>55.830500790647768</c:v>
                </c:pt>
                <c:pt idx="7088">
                  <c:v>55.824956027127882</c:v>
                </c:pt>
                <c:pt idx="7089">
                  <c:v>55.819412576288755</c:v>
                </c:pt>
                <c:pt idx="7090">
                  <c:v>55.813867812768869</c:v>
                </c:pt>
                <c:pt idx="7091">
                  <c:v>55.808323049248976</c:v>
                </c:pt>
                <c:pt idx="7092">
                  <c:v>55.802779598409849</c:v>
                </c:pt>
                <c:pt idx="7093">
                  <c:v>55.797229584166935</c:v>
                </c:pt>
                <c:pt idx="7094">
                  <c:v>55.791684820647042</c:v>
                </c:pt>
                <c:pt idx="7095">
                  <c:v>55.786141369807915</c:v>
                </c:pt>
                <c:pt idx="7096">
                  <c:v>55.780596606288029</c:v>
                </c:pt>
                <c:pt idx="7097">
                  <c:v>55.775051842768143</c:v>
                </c:pt>
                <c:pt idx="7098">
                  <c:v>55.769508391929008</c:v>
                </c:pt>
                <c:pt idx="7099">
                  <c:v>55.763963628409122</c:v>
                </c:pt>
                <c:pt idx="7100">
                  <c:v>55.758418864889236</c:v>
                </c:pt>
                <c:pt idx="7101">
                  <c:v>55.752875414050109</c:v>
                </c:pt>
                <c:pt idx="7102">
                  <c:v>55.747330650530223</c:v>
                </c:pt>
                <c:pt idx="7103">
                  <c:v>55.74178588701033</c:v>
                </c:pt>
                <c:pt idx="7104">
                  <c:v>55.736242436171203</c:v>
                </c:pt>
                <c:pt idx="7105">
                  <c:v>55.730697672651317</c:v>
                </c:pt>
                <c:pt idx="7106">
                  <c:v>55.725147658408396</c:v>
                </c:pt>
                <c:pt idx="7107">
                  <c:v>55.71960289488851</c:v>
                </c:pt>
                <c:pt idx="7108">
                  <c:v>55.714059444049383</c:v>
                </c:pt>
                <c:pt idx="7109">
                  <c:v>55.663838269432524</c:v>
                </c:pt>
                <c:pt idx="7110">
                  <c:v>55.642585865315851</c:v>
                </c:pt>
                <c:pt idx="7111">
                  <c:v>55.674843286123036</c:v>
                </c:pt>
                <c:pt idx="7112">
                  <c:v>55.677379999999999</c:v>
                </c:pt>
                <c:pt idx="7113">
                  <c:v>55.714636091554652</c:v>
                </c:pt>
                <c:pt idx="7114">
                  <c:v>55.680215151407559</c:v>
                </c:pt>
                <c:pt idx="7115">
                  <c:v>55.697084253170985</c:v>
                </c:pt>
                <c:pt idx="7116">
                  <c:v>55.642542096880547</c:v>
                </c:pt>
                <c:pt idx="7117">
                  <c:v>55.676361863137814</c:v>
                </c:pt>
                <c:pt idx="7118">
                  <c:v>55.683152891661059</c:v>
                </c:pt>
                <c:pt idx="7119">
                  <c:v>55.689085907324397</c:v>
                </c:pt>
                <c:pt idx="7120">
                  <c:v>55.695017518391218</c:v>
                </c:pt>
                <c:pt idx="7121">
                  <c:v>55.700950534054556</c:v>
                </c:pt>
                <c:pt idx="7122">
                  <c:v>55.706883549717894</c:v>
                </c:pt>
                <c:pt idx="7123">
                  <c:v>55.712815160784722</c:v>
                </c:pt>
                <c:pt idx="7124">
                  <c:v>55.718748176448059</c:v>
                </c:pt>
                <c:pt idx="7125">
                  <c:v>55.72468119211139</c:v>
                </c:pt>
                <c:pt idx="7126">
                  <c:v>55.730612803178218</c:v>
                </c:pt>
                <c:pt idx="7127">
                  <c:v>55.736545818841556</c:v>
                </c:pt>
                <c:pt idx="7128">
                  <c:v>55.742478834504894</c:v>
                </c:pt>
                <c:pt idx="7129">
                  <c:v>55.748410445571714</c:v>
                </c:pt>
                <c:pt idx="7130">
                  <c:v>55.754343461235052</c:v>
                </c:pt>
                <c:pt idx="7131">
                  <c:v>55.760282095284438</c:v>
                </c:pt>
                <c:pt idx="7132">
                  <c:v>55.766215110947769</c:v>
                </c:pt>
                <c:pt idx="7133">
                  <c:v>55.772146722014597</c:v>
                </c:pt>
                <c:pt idx="7134">
                  <c:v>55.778079737677935</c:v>
                </c:pt>
                <c:pt idx="7135">
                  <c:v>55.784012753341273</c:v>
                </c:pt>
                <c:pt idx="7136">
                  <c:v>55.789944364408093</c:v>
                </c:pt>
                <c:pt idx="7137">
                  <c:v>55.795877380071431</c:v>
                </c:pt>
                <c:pt idx="7138">
                  <c:v>55.801810395734769</c:v>
                </c:pt>
                <c:pt idx="7139">
                  <c:v>55.807742006801597</c:v>
                </c:pt>
                <c:pt idx="7140">
                  <c:v>55.813675022464935</c:v>
                </c:pt>
                <c:pt idx="7141">
                  <c:v>55.819608038128266</c:v>
                </c:pt>
                <c:pt idx="7142">
                  <c:v>55.825539649195093</c:v>
                </c:pt>
                <c:pt idx="7143">
                  <c:v>55.831478283244472</c:v>
                </c:pt>
                <c:pt idx="7144">
                  <c:v>55.83741129890781</c:v>
                </c:pt>
                <c:pt idx="7145">
                  <c:v>55.843342909974638</c:v>
                </c:pt>
                <c:pt idx="7146">
                  <c:v>55.849275925637976</c:v>
                </c:pt>
                <c:pt idx="7147">
                  <c:v>55.855208941301314</c:v>
                </c:pt>
                <c:pt idx="7148">
                  <c:v>55.861140552368134</c:v>
                </c:pt>
                <c:pt idx="7149">
                  <c:v>55.867073568031472</c:v>
                </c:pt>
                <c:pt idx="7150">
                  <c:v>55.87300658369481</c:v>
                </c:pt>
                <c:pt idx="7151">
                  <c:v>55.878938194761638</c:v>
                </c:pt>
                <c:pt idx="7152">
                  <c:v>55.884871210424969</c:v>
                </c:pt>
                <c:pt idx="7153">
                  <c:v>55.890804226088306</c:v>
                </c:pt>
                <c:pt idx="7154">
                  <c:v>55.896735837155134</c:v>
                </c:pt>
                <c:pt idx="7155">
                  <c:v>55.902668852818472</c:v>
                </c:pt>
                <c:pt idx="7156">
                  <c:v>55.908607486867851</c:v>
                </c:pt>
                <c:pt idx="7157">
                  <c:v>55.914540502531189</c:v>
                </c:pt>
                <c:pt idx="7158">
                  <c:v>55.920472113598017</c:v>
                </c:pt>
                <c:pt idx="7159">
                  <c:v>55.926405129261347</c:v>
                </c:pt>
                <c:pt idx="7160">
                  <c:v>55.932338144924685</c:v>
                </c:pt>
                <c:pt idx="7161">
                  <c:v>55.938269755991513</c:v>
                </c:pt>
                <c:pt idx="7162">
                  <c:v>55.944202771654851</c:v>
                </c:pt>
                <c:pt idx="7163">
                  <c:v>55.944427656175492</c:v>
                </c:pt>
                <c:pt idx="7164">
                  <c:v>55.930636999999997</c:v>
                </c:pt>
                <c:pt idx="7165">
                  <c:v>55.944316001430614</c:v>
                </c:pt>
                <c:pt idx="7166">
                  <c:v>55.984912999999999</c:v>
                </c:pt>
                <c:pt idx="7167">
                  <c:v>55.975294596328091</c:v>
                </c:pt>
                <c:pt idx="7168">
                  <c:v>55.953689987124463</c:v>
                </c:pt>
                <c:pt idx="7169">
                  <c:v>55.966824000000003</c:v>
                </c:pt>
                <c:pt idx="7170">
                  <c:v>55.977235742012404</c:v>
                </c:pt>
                <c:pt idx="7171">
                  <c:v>55.997666737005247</c:v>
                </c:pt>
                <c:pt idx="7172">
                  <c:v>55.981668235152547</c:v>
                </c:pt>
                <c:pt idx="7173">
                  <c:v>55.970853205988533</c:v>
                </c:pt>
                <c:pt idx="7174">
                  <c:v>55.960035615842003</c:v>
                </c:pt>
                <c:pt idx="7175">
                  <c:v>55.94921802569548</c:v>
                </c:pt>
                <c:pt idx="7176">
                  <c:v>55.948734000000002</c:v>
                </c:pt>
                <c:pt idx="7177">
                  <c:v>55.966263270386271</c:v>
                </c:pt>
                <c:pt idx="7178">
                  <c:v>55.931508248390941</c:v>
                </c:pt>
                <c:pt idx="7179">
                  <c:v>55.983981223175967</c:v>
                </c:pt>
                <c:pt idx="7180">
                  <c:v>56.002820851216022</c:v>
                </c:pt>
                <c:pt idx="7181">
                  <c:v>55.966901616686535</c:v>
                </c:pt>
                <c:pt idx="7182">
                  <c:v>56.021102409571441</c:v>
                </c:pt>
                <c:pt idx="7183">
                  <c:v>56.024000105771364</c:v>
                </c:pt>
                <c:pt idx="7184">
                  <c:v>56.026898488141363</c:v>
                </c:pt>
                <c:pt idx="7185">
                  <c:v>56.029796870511355</c:v>
                </c:pt>
                <c:pt idx="7186">
                  <c:v>56.032694566711278</c:v>
                </c:pt>
                <c:pt idx="7187">
                  <c:v>56.03559294908127</c:v>
                </c:pt>
                <c:pt idx="7188">
                  <c:v>56.038491331451269</c:v>
                </c:pt>
                <c:pt idx="7189">
                  <c:v>56.041389027651192</c:v>
                </c:pt>
                <c:pt idx="7190">
                  <c:v>56.044287410021184</c:v>
                </c:pt>
                <c:pt idx="7191">
                  <c:v>56.047185792391183</c:v>
                </c:pt>
                <c:pt idx="7192">
                  <c:v>56.050083488591106</c:v>
                </c:pt>
                <c:pt idx="7193">
                  <c:v>56.052984615641371</c:v>
                </c:pt>
                <c:pt idx="7194">
                  <c:v>56.05588299801137</c:v>
                </c:pt>
                <c:pt idx="7195">
                  <c:v>56.058780694211293</c:v>
                </c:pt>
                <c:pt idx="7196">
                  <c:v>56.061679076581285</c:v>
                </c:pt>
                <c:pt idx="7197">
                  <c:v>56.064577458951277</c:v>
                </c:pt>
                <c:pt idx="7198">
                  <c:v>56.067475155151207</c:v>
                </c:pt>
                <c:pt idx="7199">
                  <c:v>56.070373537521199</c:v>
                </c:pt>
                <c:pt idx="7200">
                  <c:v>56.073271919891191</c:v>
                </c:pt>
                <c:pt idx="7201">
                  <c:v>56.076169616091121</c:v>
                </c:pt>
                <c:pt idx="7202">
                  <c:v>56.079067998461113</c:v>
                </c:pt>
                <c:pt idx="7203">
                  <c:v>56.081966380831105</c:v>
                </c:pt>
                <c:pt idx="7204">
                  <c:v>56.084864077031028</c:v>
                </c:pt>
                <c:pt idx="7205">
                  <c:v>56.087762459401027</c:v>
                </c:pt>
                <c:pt idx="7206">
                  <c:v>56.090663586451292</c:v>
                </c:pt>
                <c:pt idx="7207">
                  <c:v>56.093561968821291</c:v>
                </c:pt>
                <c:pt idx="7208">
                  <c:v>56.096459665021214</c:v>
                </c:pt>
                <c:pt idx="7209">
                  <c:v>56.099358047391206</c:v>
                </c:pt>
                <c:pt idx="7210">
                  <c:v>56.102256429761198</c:v>
                </c:pt>
                <c:pt idx="7211">
                  <c:v>56.105154125961128</c:v>
                </c:pt>
                <c:pt idx="7212">
                  <c:v>56.10805250833112</c:v>
                </c:pt>
                <c:pt idx="7213">
                  <c:v>56.110950890701112</c:v>
                </c:pt>
                <c:pt idx="7214">
                  <c:v>56.113848586901042</c:v>
                </c:pt>
                <c:pt idx="7215">
                  <c:v>56.116746969271034</c:v>
                </c:pt>
                <c:pt idx="7216">
                  <c:v>56.119645351641026</c:v>
                </c:pt>
                <c:pt idx="7217">
                  <c:v>56.122543047840949</c:v>
                </c:pt>
                <c:pt idx="7218">
                  <c:v>56.125444174891221</c:v>
                </c:pt>
                <c:pt idx="7219">
                  <c:v>56.128342557261213</c:v>
                </c:pt>
                <c:pt idx="7220">
                  <c:v>56.131240253461137</c:v>
                </c:pt>
                <c:pt idx="7221">
                  <c:v>56.134138635831135</c:v>
                </c:pt>
                <c:pt idx="7222">
                  <c:v>56.137037018201127</c:v>
                </c:pt>
                <c:pt idx="7223">
                  <c:v>56.139934714401051</c:v>
                </c:pt>
                <c:pt idx="7224">
                  <c:v>56.142833096771049</c:v>
                </c:pt>
                <c:pt idx="7225">
                  <c:v>56.145731479141041</c:v>
                </c:pt>
                <c:pt idx="7226">
                  <c:v>56.113436454112041</c:v>
                </c:pt>
                <c:pt idx="7227">
                  <c:v>56.080059470672388</c:v>
                </c:pt>
                <c:pt idx="7228">
                  <c:v>56.141932205054843</c:v>
                </c:pt>
                <c:pt idx="7229">
                  <c:v>56.093451999999999</c:v>
                </c:pt>
                <c:pt idx="7230">
                  <c:v>56.105896886054829</c:v>
                </c:pt>
                <c:pt idx="7231">
                  <c:v>56.116898476394852</c:v>
                </c:pt>
                <c:pt idx="7232">
                  <c:v>56.112938792560797</c:v>
                </c:pt>
                <c:pt idx="7233">
                  <c:v>56.141101021454112</c:v>
                </c:pt>
                <c:pt idx="7234">
                  <c:v>56.129631000000003</c:v>
                </c:pt>
                <c:pt idx="7235">
                  <c:v>56.129993399303729</c:v>
                </c:pt>
                <c:pt idx="7236">
                  <c:v>56.130953507371245</c:v>
                </c:pt>
                <c:pt idx="7237">
                  <c:v>56.131913842790894</c:v>
                </c:pt>
                <c:pt idx="7238">
                  <c:v>56.132874178210542</c:v>
                </c:pt>
                <c:pt idx="7239">
                  <c:v>56.133834286278059</c:v>
                </c:pt>
                <c:pt idx="7240">
                  <c:v>56.134794621697715</c:v>
                </c:pt>
                <c:pt idx="7241">
                  <c:v>56.135754729765232</c:v>
                </c:pt>
                <c:pt idx="7242">
                  <c:v>56.13671506518488</c:v>
                </c:pt>
                <c:pt idx="7243">
                  <c:v>56.13767631001307</c:v>
                </c:pt>
                <c:pt idx="7244">
                  <c:v>56.138636645432726</c:v>
                </c:pt>
                <c:pt idx="7245">
                  <c:v>56.139596753500243</c:v>
                </c:pt>
                <c:pt idx="7246">
                  <c:v>56.140557088919891</c:v>
                </c:pt>
                <c:pt idx="7247">
                  <c:v>56.141517424339547</c:v>
                </c:pt>
                <c:pt idx="7248">
                  <c:v>56.142477532407064</c:v>
                </c:pt>
                <c:pt idx="7249">
                  <c:v>56.143437867826712</c:v>
                </c:pt>
                <c:pt idx="7250">
                  <c:v>56.144398203246361</c:v>
                </c:pt>
                <c:pt idx="7251">
                  <c:v>56.145358311313878</c:v>
                </c:pt>
                <c:pt idx="7252">
                  <c:v>56.146318646733533</c:v>
                </c:pt>
                <c:pt idx="7253">
                  <c:v>56.147278982153182</c:v>
                </c:pt>
                <c:pt idx="7254">
                  <c:v>56.148239090220699</c:v>
                </c:pt>
                <c:pt idx="7255">
                  <c:v>56.149199425640347</c:v>
                </c:pt>
                <c:pt idx="7256">
                  <c:v>56.150160670468544</c:v>
                </c:pt>
                <c:pt idx="7257">
                  <c:v>56.151121005888193</c:v>
                </c:pt>
                <c:pt idx="7258">
                  <c:v>56.15208111395571</c:v>
                </c:pt>
                <c:pt idx="7259">
                  <c:v>56.153041449375365</c:v>
                </c:pt>
                <c:pt idx="7260">
                  <c:v>56.154001784795014</c:v>
                </c:pt>
                <c:pt idx="7261">
                  <c:v>56.154961892862531</c:v>
                </c:pt>
                <c:pt idx="7262">
                  <c:v>56.155922228282179</c:v>
                </c:pt>
                <c:pt idx="7263">
                  <c:v>56.156882336349696</c:v>
                </c:pt>
                <c:pt idx="7264">
                  <c:v>56.157842671769352</c:v>
                </c:pt>
                <c:pt idx="7265">
                  <c:v>56.158803007189</c:v>
                </c:pt>
                <c:pt idx="7266">
                  <c:v>56.159763115256517</c:v>
                </c:pt>
                <c:pt idx="7267">
                  <c:v>56.160723450676166</c:v>
                </c:pt>
                <c:pt idx="7268">
                  <c:v>56.161684695504363</c:v>
                </c:pt>
                <c:pt idx="7269">
                  <c:v>56.162645030924011</c:v>
                </c:pt>
                <c:pt idx="7270">
                  <c:v>56.163605138991528</c:v>
                </c:pt>
                <c:pt idx="7271">
                  <c:v>56.164565474411184</c:v>
                </c:pt>
                <c:pt idx="7272">
                  <c:v>56.165525809830832</c:v>
                </c:pt>
                <c:pt idx="7273">
                  <c:v>56.140139315751796</c:v>
                </c:pt>
                <c:pt idx="7274">
                  <c:v>56.168539887935147</c:v>
                </c:pt>
                <c:pt idx="7275">
                  <c:v>56.196982184805904</c:v>
                </c:pt>
                <c:pt idx="7276">
                  <c:v>56.188785704101093</c:v>
                </c:pt>
                <c:pt idx="7277">
                  <c:v>56.170554584964201</c:v>
                </c:pt>
                <c:pt idx="7278">
                  <c:v>56.125422407716123</c:v>
                </c:pt>
                <c:pt idx="7279">
                  <c:v>56.165870133762517</c:v>
                </c:pt>
                <c:pt idx="7280">
                  <c:v>56.197623327207637</c:v>
                </c:pt>
                <c:pt idx="7281">
                  <c:v>56.156930742468859</c:v>
                </c:pt>
                <c:pt idx="7282">
                  <c:v>56.168910097395241</c:v>
                </c:pt>
                <c:pt idx="7283">
                  <c:v>56.180892289014722</c:v>
                </c:pt>
                <c:pt idx="7284">
                  <c:v>56.19287164394111</c:v>
                </c:pt>
                <c:pt idx="7285">
                  <c:v>56.204853835560591</c:v>
                </c:pt>
                <c:pt idx="7286">
                  <c:v>56.216836027180065</c:v>
                </c:pt>
                <c:pt idx="7287">
                  <c:v>56.228815382106454</c:v>
                </c:pt>
                <c:pt idx="7288">
                  <c:v>56.240797573725935</c:v>
                </c:pt>
                <c:pt idx="7289">
                  <c:v>56.252779765345416</c:v>
                </c:pt>
                <c:pt idx="7290">
                  <c:v>56.264759120271805</c:v>
                </c:pt>
                <c:pt idx="7291">
                  <c:v>56.276741311891278</c:v>
                </c:pt>
                <c:pt idx="7292">
                  <c:v>56.288734850283127</c:v>
                </c:pt>
                <c:pt idx="7293">
                  <c:v>56.300717041902608</c:v>
                </c:pt>
                <c:pt idx="7294">
                  <c:v>56.317112170202627</c:v>
                </c:pt>
                <c:pt idx="7295">
                  <c:v>56.343294051502149</c:v>
                </c:pt>
                <c:pt idx="7296">
                  <c:v>56.335711680972814</c:v>
                </c:pt>
                <c:pt idx="7297">
                  <c:v>56.357458161182642</c:v>
                </c:pt>
                <c:pt idx="7298">
                  <c:v>56.324822094398094</c:v>
                </c:pt>
                <c:pt idx="7299">
                  <c:v>56.248408875471696</c:v>
                </c:pt>
                <c:pt idx="7300">
                  <c:v>56.277535869924812</c:v>
                </c:pt>
                <c:pt idx="7301">
                  <c:v>56.206659825464953</c:v>
                </c:pt>
                <c:pt idx="7302">
                  <c:v>56.201988</c:v>
                </c:pt>
                <c:pt idx="7303">
                  <c:v>56.201988</c:v>
                </c:pt>
                <c:pt idx="7304">
                  <c:v>56.252735219814241</c:v>
                </c:pt>
                <c:pt idx="7305">
                  <c:v>56.239188594272079</c:v>
                </c:pt>
                <c:pt idx="7306">
                  <c:v>56.255375459227473</c:v>
                </c:pt>
                <c:pt idx="7307">
                  <c:v>56.238953778518699</c:v>
                </c:pt>
                <c:pt idx="7308">
                  <c:v>56.273050417978062</c:v>
                </c:pt>
                <c:pt idx="7309">
                  <c:v>56.285843365683085</c:v>
                </c:pt>
                <c:pt idx="7310">
                  <c:v>56.297762644819962</c:v>
                </c:pt>
                <c:pt idx="7311">
                  <c:v>56.309681923956845</c:v>
                </c:pt>
                <c:pt idx="7312">
                  <c:v>56.321598381294685</c:v>
                </c:pt>
                <c:pt idx="7313">
                  <c:v>56.333517660431561</c:v>
                </c:pt>
                <c:pt idx="7314">
                  <c:v>56.345436939568437</c:v>
                </c:pt>
                <c:pt idx="7315">
                  <c:v>56.357353396906277</c:v>
                </c:pt>
                <c:pt idx="7316">
                  <c:v>56.369272676043153</c:v>
                </c:pt>
                <c:pt idx="7317">
                  <c:v>56.381203242376181</c:v>
                </c:pt>
                <c:pt idx="7318">
                  <c:v>56.393122521513064</c:v>
                </c:pt>
                <c:pt idx="7319">
                  <c:v>56.405038978850904</c:v>
                </c:pt>
                <c:pt idx="7320">
                  <c:v>56.41695825798778</c:v>
                </c:pt>
                <c:pt idx="7321">
                  <c:v>56.428877537124656</c:v>
                </c:pt>
                <c:pt idx="7322">
                  <c:v>56.440793994462496</c:v>
                </c:pt>
                <c:pt idx="7323">
                  <c:v>56.452713273599372</c:v>
                </c:pt>
                <c:pt idx="7324">
                  <c:v>56.464632552736255</c:v>
                </c:pt>
                <c:pt idx="7325">
                  <c:v>56.476549010074095</c:v>
                </c:pt>
                <c:pt idx="7326">
                  <c:v>56.488468289210971</c:v>
                </c:pt>
                <c:pt idx="7327">
                  <c:v>56.500387568347847</c:v>
                </c:pt>
                <c:pt idx="7328">
                  <c:v>56.512304025685687</c:v>
                </c:pt>
                <c:pt idx="7329">
                  <c:v>56.524223304822563</c:v>
                </c:pt>
                <c:pt idx="7330">
                  <c:v>56.536153871155591</c:v>
                </c:pt>
                <c:pt idx="7331">
                  <c:v>56.548070328493431</c:v>
                </c:pt>
                <c:pt idx="7332">
                  <c:v>56.559989607630314</c:v>
                </c:pt>
                <c:pt idx="7333">
                  <c:v>56.57190888676719</c:v>
                </c:pt>
                <c:pt idx="7334">
                  <c:v>56.58382534410503</c:v>
                </c:pt>
                <c:pt idx="7335">
                  <c:v>56.595744623241906</c:v>
                </c:pt>
                <c:pt idx="7336">
                  <c:v>56.607663902378782</c:v>
                </c:pt>
                <c:pt idx="7337">
                  <c:v>56.619580359716622</c:v>
                </c:pt>
                <c:pt idx="7338">
                  <c:v>56.631499638853505</c:v>
                </c:pt>
                <c:pt idx="7339">
                  <c:v>56.643418917990381</c:v>
                </c:pt>
                <c:pt idx="7340">
                  <c:v>56.655335375328221</c:v>
                </c:pt>
                <c:pt idx="7341">
                  <c:v>56.667254654465097</c:v>
                </c:pt>
                <c:pt idx="7342">
                  <c:v>56.679185220798125</c:v>
                </c:pt>
                <c:pt idx="7343">
                  <c:v>56.691104499935001</c:v>
                </c:pt>
                <c:pt idx="7344">
                  <c:v>56.703020957272841</c:v>
                </c:pt>
                <c:pt idx="7345">
                  <c:v>56.688873296137338</c:v>
                </c:pt>
                <c:pt idx="7346">
                  <c:v>56.702187731759658</c:v>
                </c:pt>
                <c:pt idx="7347">
                  <c:v>56.706458157806914</c:v>
                </c:pt>
                <c:pt idx="7348">
                  <c:v>56.680225598235573</c:v>
                </c:pt>
                <c:pt idx="7349">
                  <c:v>56.713656746065809</c:v>
                </c:pt>
                <c:pt idx="7350">
                  <c:v>56.70288390035757</c:v>
                </c:pt>
                <c:pt idx="7351">
                  <c:v>56.72523734287077</c:v>
                </c:pt>
                <c:pt idx="7352">
                  <c:v>56.752073656413927</c:v>
                </c:pt>
                <c:pt idx="7353">
                  <c:v>56.733858978540773</c:v>
                </c:pt>
                <c:pt idx="7354">
                  <c:v>56.728989481188307</c:v>
                </c:pt>
                <c:pt idx="7355">
                  <c:v>56.732957150135647</c:v>
                </c:pt>
                <c:pt idx="7356">
                  <c:v>56.736920126948476</c:v>
                </c:pt>
                <c:pt idx="7357">
                  <c:v>56.740884042188206</c:v>
                </c:pt>
                <c:pt idx="7358">
                  <c:v>56.744847957427936</c:v>
                </c:pt>
                <c:pt idx="7359">
                  <c:v>56.748810934240765</c:v>
                </c:pt>
                <c:pt idx="7360">
                  <c:v>56.752774849480495</c:v>
                </c:pt>
                <c:pt idx="7361">
                  <c:v>56.756738764720225</c:v>
                </c:pt>
                <c:pt idx="7362">
                  <c:v>56.760701741533055</c:v>
                </c:pt>
                <c:pt idx="7363">
                  <c:v>56.764665656772785</c:v>
                </c:pt>
                <c:pt idx="7364">
                  <c:v>56.768629572012514</c:v>
                </c:pt>
                <c:pt idx="7365">
                  <c:v>56.772592548825344</c:v>
                </c:pt>
                <c:pt idx="7366">
                  <c:v>56.776556464065074</c:v>
                </c:pt>
                <c:pt idx="7367">
                  <c:v>56.780524133012413</c:v>
                </c:pt>
                <c:pt idx="7368">
                  <c:v>56.784488048252143</c:v>
                </c:pt>
                <c:pt idx="7369">
                  <c:v>56.788451025064973</c:v>
                </c:pt>
                <c:pt idx="7370">
                  <c:v>56.792414940304702</c:v>
                </c:pt>
                <c:pt idx="7371">
                  <c:v>56.796378855544432</c:v>
                </c:pt>
                <c:pt idx="7372">
                  <c:v>56.800341832357262</c:v>
                </c:pt>
                <c:pt idx="7373">
                  <c:v>56.804305747596992</c:v>
                </c:pt>
                <c:pt idx="7374">
                  <c:v>56.808269662836722</c:v>
                </c:pt>
                <c:pt idx="7375">
                  <c:v>56.812232639649551</c:v>
                </c:pt>
                <c:pt idx="7376">
                  <c:v>56.816196554889281</c:v>
                </c:pt>
                <c:pt idx="7377">
                  <c:v>56.820160470129011</c:v>
                </c:pt>
                <c:pt idx="7378">
                  <c:v>56.82412344694184</c:v>
                </c:pt>
                <c:pt idx="7379">
                  <c:v>56.82808736218157</c:v>
                </c:pt>
                <c:pt idx="7380">
                  <c:v>56.83205503112891</c:v>
                </c:pt>
                <c:pt idx="7381">
                  <c:v>56.836018007941739</c:v>
                </c:pt>
                <c:pt idx="7382">
                  <c:v>56.839981923181469</c:v>
                </c:pt>
                <c:pt idx="7383">
                  <c:v>56.843945838421199</c:v>
                </c:pt>
                <c:pt idx="7384">
                  <c:v>56.847908815234028</c:v>
                </c:pt>
                <c:pt idx="7385">
                  <c:v>56.851872730473758</c:v>
                </c:pt>
                <c:pt idx="7386">
                  <c:v>56.855836645713488</c:v>
                </c:pt>
                <c:pt idx="7387">
                  <c:v>56.859799622526317</c:v>
                </c:pt>
                <c:pt idx="7388">
                  <c:v>56.863763537766047</c:v>
                </c:pt>
                <c:pt idx="7389">
                  <c:v>56.867727453005777</c:v>
                </c:pt>
                <c:pt idx="7390">
                  <c:v>56.871690429818599</c:v>
                </c:pt>
                <c:pt idx="7391">
                  <c:v>56.875654345058329</c:v>
                </c:pt>
                <c:pt idx="7392">
                  <c:v>56.879622014005676</c:v>
                </c:pt>
                <c:pt idx="7393">
                  <c:v>56.883585929245406</c:v>
                </c:pt>
                <c:pt idx="7394">
                  <c:v>56.887548906058235</c:v>
                </c:pt>
                <c:pt idx="7395">
                  <c:v>56.891512821297965</c:v>
                </c:pt>
                <c:pt idx="7396">
                  <c:v>56.895476736537695</c:v>
                </c:pt>
                <c:pt idx="7397">
                  <c:v>56.899439713350525</c:v>
                </c:pt>
                <c:pt idx="7398">
                  <c:v>56.903403628590254</c:v>
                </c:pt>
                <c:pt idx="7399">
                  <c:v>56.907367543829984</c:v>
                </c:pt>
                <c:pt idx="7400">
                  <c:v>56.907513000000002</c:v>
                </c:pt>
                <c:pt idx="7401">
                  <c:v>56.960522266269365</c:v>
                </c:pt>
                <c:pt idx="7402">
                  <c:v>56.943975991416309</c:v>
                </c:pt>
                <c:pt idx="7403">
                  <c:v>56.907806536038187</c:v>
                </c:pt>
                <c:pt idx="7404">
                  <c:v>56.889461773517503</c:v>
                </c:pt>
                <c:pt idx="7405">
                  <c:v>56.853441972553696</c:v>
                </c:pt>
                <c:pt idx="7406">
                  <c:v>56.889173140033343</c:v>
                </c:pt>
                <c:pt idx="7407">
                  <c:v>56.870617635193128</c:v>
                </c:pt>
                <c:pt idx="7408">
                  <c:v>56.836112222911694</c:v>
                </c:pt>
                <c:pt idx="7409">
                  <c:v>56.871963107670318</c:v>
                </c:pt>
                <c:pt idx="7410">
                  <c:v>56.891647888676999</c:v>
                </c:pt>
                <c:pt idx="7411">
                  <c:v>56.941086364806864</c:v>
                </c:pt>
                <c:pt idx="7412">
                  <c:v>56.890416007159907</c:v>
                </c:pt>
                <c:pt idx="7413">
                  <c:v>56.908650293641344</c:v>
                </c:pt>
                <c:pt idx="7414">
                  <c:v>56.92684820052456</c:v>
                </c:pt>
                <c:pt idx="7415">
                  <c:v>56.943686999999997</c:v>
                </c:pt>
                <c:pt idx="7416">
                  <c:v>56.942170943796143</c:v>
                </c:pt>
                <c:pt idx="7417">
                  <c:v>56.92395872174535</c:v>
                </c:pt>
                <c:pt idx="7418">
                  <c:v>56.908421883359829</c:v>
                </c:pt>
                <c:pt idx="7419">
                  <c:v>56.917760604597142</c:v>
                </c:pt>
                <c:pt idx="7420">
                  <c:v>56.92710153722949</c:v>
                </c:pt>
                <c:pt idx="7421">
                  <c:v>56.936442469861838</c:v>
                </c:pt>
                <c:pt idx="7422">
                  <c:v>56.94504851421425</c:v>
                </c:pt>
                <c:pt idx="7423">
                  <c:v>56.951121413940768</c:v>
                </c:pt>
                <c:pt idx="7424">
                  <c:v>56.95719431366728</c:v>
                </c:pt>
                <c:pt idx="7425">
                  <c:v>56.963265775680789</c:v>
                </c:pt>
                <c:pt idx="7426">
                  <c:v>56.969338675407307</c:v>
                </c:pt>
                <c:pt idx="7427">
                  <c:v>56.975411575133819</c:v>
                </c:pt>
                <c:pt idx="7428">
                  <c:v>56.981483037147328</c:v>
                </c:pt>
                <c:pt idx="7429">
                  <c:v>56.987555936873846</c:v>
                </c:pt>
                <c:pt idx="7430">
                  <c:v>56.99363458745237</c:v>
                </c:pt>
                <c:pt idx="7431">
                  <c:v>56.999706049465885</c:v>
                </c:pt>
                <c:pt idx="7432">
                  <c:v>57.005778949192397</c:v>
                </c:pt>
                <c:pt idx="7433">
                  <c:v>57.011851848918909</c:v>
                </c:pt>
                <c:pt idx="7434">
                  <c:v>57.017923310932424</c:v>
                </c:pt>
                <c:pt idx="7435">
                  <c:v>57.023996210658936</c:v>
                </c:pt>
                <c:pt idx="7436">
                  <c:v>57.030069110385448</c:v>
                </c:pt>
                <c:pt idx="7437">
                  <c:v>57.036140572398963</c:v>
                </c:pt>
                <c:pt idx="7438">
                  <c:v>57.042213472125475</c:v>
                </c:pt>
                <c:pt idx="7439">
                  <c:v>57.048286371851987</c:v>
                </c:pt>
                <c:pt idx="7440">
                  <c:v>57.054357833865502</c:v>
                </c:pt>
                <c:pt idx="7441">
                  <c:v>57.060430733592014</c:v>
                </c:pt>
                <c:pt idx="7442">
                  <c:v>57.066509384170544</c:v>
                </c:pt>
                <c:pt idx="7443">
                  <c:v>57.072582283897056</c:v>
                </c:pt>
                <c:pt idx="7444">
                  <c:v>57.078653745910565</c:v>
                </c:pt>
                <c:pt idx="7445">
                  <c:v>57.084726645637083</c:v>
                </c:pt>
                <c:pt idx="7446">
                  <c:v>57.090799545363595</c:v>
                </c:pt>
                <c:pt idx="7447">
                  <c:v>57.096871007377104</c:v>
                </c:pt>
                <c:pt idx="7448">
                  <c:v>57.102943907103622</c:v>
                </c:pt>
                <c:pt idx="7449">
                  <c:v>57.109016806830134</c:v>
                </c:pt>
                <c:pt idx="7450">
                  <c:v>57.115088268843643</c:v>
                </c:pt>
                <c:pt idx="7451">
                  <c:v>57.121161168570161</c:v>
                </c:pt>
                <c:pt idx="7452">
                  <c:v>57.127234068296673</c:v>
                </c:pt>
                <c:pt idx="7453">
                  <c:v>57.133305530310182</c:v>
                </c:pt>
                <c:pt idx="7454">
                  <c:v>57.1393784300367</c:v>
                </c:pt>
                <c:pt idx="7455">
                  <c:v>57.145457080615223</c:v>
                </c:pt>
                <c:pt idx="7456">
                  <c:v>57.151528542628739</c:v>
                </c:pt>
                <c:pt idx="7457">
                  <c:v>57.157601442355251</c:v>
                </c:pt>
                <c:pt idx="7458">
                  <c:v>57.163674342081762</c:v>
                </c:pt>
                <c:pt idx="7459">
                  <c:v>57.169745804095278</c:v>
                </c:pt>
                <c:pt idx="7460">
                  <c:v>57.17581870382179</c:v>
                </c:pt>
                <c:pt idx="7461">
                  <c:v>57.181891603548301</c:v>
                </c:pt>
                <c:pt idx="7462">
                  <c:v>57.187963065561817</c:v>
                </c:pt>
                <c:pt idx="7463">
                  <c:v>57.194035965288329</c:v>
                </c:pt>
                <c:pt idx="7464">
                  <c:v>57.20010886501484</c:v>
                </c:pt>
                <c:pt idx="7465">
                  <c:v>57.206180327028356</c:v>
                </c:pt>
                <c:pt idx="7466">
                  <c:v>57.212253226754868</c:v>
                </c:pt>
                <c:pt idx="7467">
                  <c:v>57.218331877333398</c:v>
                </c:pt>
                <c:pt idx="7468">
                  <c:v>57.22440477705991</c:v>
                </c:pt>
                <c:pt idx="7469">
                  <c:v>57.230476239073418</c:v>
                </c:pt>
                <c:pt idx="7470">
                  <c:v>57.236549138799937</c:v>
                </c:pt>
                <c:pt idx="7471">
                  <c:v>57.242622038526449</c:v>
                </c:pt>
                <c:pt idx="7472">
                  <c:v>57.248693500539957</c:v>
                </c:pt>
                <c:pt idx="7473">
                  <c:v>57.251221000000001</c:v>
                </c:pt>
                <c:pt idx="7474">
                  <c:v>57.307268148274794</c:v>
                </c:pt>
                <c:pt idx="7475">
                  <c:v>57.315736270749149</c:v>
                </c:pt>
                <c:pt idx="7476">
                  <c:v>57.312323117811623</c:v>
                </c:pt>
                <c:pt idx="7477">
                  <c:v>57.276666706923315</c:v>
                </c:pt>
                <c:pt idx="7478">
                  <c:v>57.265885629157601</c:v>
                </c:pt>
                <c:pt idx="7479">
                  <c:v>57.29065486260491</c:v>
                </c:pt>
                <c:pt idx="7480">
                  <c:v>57.323574000000001</c:v>
                </c:pt>
                <c:pt idx="7481">
                  <c:v>57.317760361516939</c:v>
                </c:pt>
                <c:pt idx="7482">
                  <c:v>57.308448334157717</c:v>
                </c:pt>
                <c:pt idx="7483">
                  <c:v>57.313027172063279</c:v>
                </c:pt>
                <c:pt idx="7484">
                  <c:v>57.317604925963657</c:v>
                </c:pt>
                <c:pt idx="7485">
                  <c:v>57.322183763869219</c:v>
                </c:pt>
                <c:pt idx="7486">
                  <c:v>57.326762601774782</c:v>
                </c:pt>
                <c:pt idx="7487">
                  <c:v>57.33134035567516</c:v>
                </c:pt>
                <c:pt idx="7488">
                  <c:v>57.335919193580722</c:v>
                </c:pt>
                <c:pt idx="7489">
                  <c:v>57.340498031486284</c:v>
                </c:pt>
                <c:pt idx="7490">
                  <c:v>57.345075785386662</c:v>
                </c:pt>
                <c:pt idx="7491">
                  <c:v>57.349654623292224</c:v>
                </c:pt>
                <c:pt idx="7492">
                  <c:v>57.354237797218531</c:v>
                </c:pt>
                <c:pt idx="7493">
                  <c:v>57.358816635124093</c:v>
                </c:pt>
                <c:pt idx="7494">
                  <c:v>57.363394389024471</c:v>
                </c:pt>
                <c:pt idx="7495">
                  <c:v>57.367973226930033</c:v>
                </c:pt>
                <c:pt idx="7496">
                  <c:v>57.372552064835595</c:v>
                </c:pt>
                <c:pt idx="7497">
                  <c:v>57.377129818735973</c:v>
                </c:pt>
                <c:pt idx="7498">
                  <c:v>57.381708656641536</c:v>
                </c:pt>
                <c:pt idx="7499">
                  <c:v>57.386287494547098</c:v>
                </c:pt>
                <c:pt idx="7500">
                  <c:v>57.390865248447476</c:v>
                </c:pt>
                <c:pt idx="7501">
                  <c:v>57.395444086353038</c:v>
                </c:pt>
                <c:pt idx="7502">
                  <c:v>57.4000229242586</c:v>
                </c:pt>
                <c:pt idx="7503">
                  <c:v>57.404600678158978</c:v>
                </c:pt>
                <c:pt idx="7504">
                  <c:v>57.40917951606454</c:v>
                </c:pt>
                <c:pt idx="7505">
                  <c:v>57.413762689990854</c:v>
                </c:pt>
                <c:pt idx="7506">
                  <c:v>57.418340443891225</c:v>
                </c:pt>
                <c:pt idx="7507">
                  <c:v>57.422919281796787</c:v>
                </c:pt>
                <c:pt idx="7508">
                  <c:v>57.427498119702356</c:v>
                </c:pt>
                <c:pt idx="7509">
                  <c:v>57.432075873602727</c:v>
                </c:pt>
                <c:pt idx="7510">
                  <c:v>57.436654711508297</c:v>
                </c:pt>
                <c:pt idx="7511">
                  <c:v>57.441233549413859</c:v>
                </c:pt>
                <c:pt idx="7512">
                  <c:v>57.445811303314237</c:v>
                </c:pt>
                <c:pt idx="7513">
                  <c:v>57.450390141219799</c:v>
                </c:pt>
                <c:pt idx="7514">
                  <c:v>57.454968979125361</c:v>
                </c:pt>
                <c:pt idx="7515">
                  <c:v>57.459546733025739</c:v>
                </c:pt>
                <c:pt idx="7516">
                  <c:v>57.464125570931301</c:v>
                </c:pt>
                <c:pt idx="7517">
                  <c:v>57.468708744857608</c:v>
                </c:pt>
                <c:pt idx="7518">
                  <c:v>57.457770701001429</c:v>
                </c:pt>
                <c:pt idx="7519">
                  <c:v>57.474620918951132</c:v>
                </c:pt>
                <c:pt idx="7520">
                  <c:v>57.440225162374823</c:v>
                </c:pt>
                <c:pt idx="7521">
                  <c:v>57.468304000000003</c:v>
                </c:pt>
                <c:pt idx="7522">
                  <c:v>57.455386872198382</c:v>
                </c:pt>
                <c:pt idx="7523">
                  <c:v>57.418457451013111</c:v>
                </c:pt>
                <c:pt idx="7524">
                  <c:v>57.432124999999999</c:v>
                </c:pt>
                <c:pt idx="7525">
                  <c:v>57.432124999999999</c:v>
                </c:pt>
                <c:pt idx="7526">
                  <c:v>57.432124999999999</c:v>
                </c:pt>
                <c:pt idx="7527">
                  <c:v>57.432124999999999</c:v>
                </c:pt>
                <c:pt idx="7528">
                  <c:v>57.432124999999999</c:v>
                </c:pt>
                <c:pt idx="7529">
                  <c:v>57.432124999999999</c:v>
                </c:pt>
                <c:pt idx="7530">
                  <c:v>57.432124999999999</c:v>
                </c:pt>
                <c:pt idx="7531">
                  <c:v>57.417475336350641</c:v>
                </c:pt>
                <c:pt idx="7532">
                  <c:v>57.428810608581642</c:v>
                </c:pt>
                <c:pt idx="7533">
                  <c:v>57.417206682403432</c:v>
                </c:pt>
                <c:pt idx="7534">
                  <c:v>57.414020999999998</c:v>
                </c:pt>
                <c:pt idx="7535">
                  <c:v>57.398863348033373</c:v>
                </c:pt>
                <c:pt idx="7536">
                  <c:v>57.411217351931327</c:v>
                </c:pt>
                <c:pt idx="7537">
                  <c:v>57.352318104057275</c:v>
                </c:pt>
                <c:pt idx="7538">
                  <c:v>57.341662999999997</c:v>
                </c:pt>
                <c:pt idx="7539">
                  <c:v>57.2790053710062</c:v>
                </c:pt>
                <c:pt idx="7540">
                  <c:v>57.25862793716778</c:v>
                </c:pt>
                <c:pt idx="7541">
                  <c:v>57.246303153391956</c:v>
                </c:pt>
                <c:pt idx="7542">
                  <c:v>57.233978369616132</c:v>
                </c:pt>
                <c:pt idx="7543">
                  <c:v>57.221656503639501</c:v>
                </c:pt>
                <c:pt idx="7544">
                  <c:v>57.209320048666918</c:v>
                </c:pt>
                <c:pt idx="7545">
                  <c:v>57.196995264891093</c:v>
                </c:pt>
                <c:pt idx="7546">
                  <c:v>57.184673398914462</c:v>
                </c:pt>
                <c:pt idx="7547">
                  <c:v>57.172348615138638</c:v>
                </c:pt>
                <c:pt idx="7548">
                  <c:v>57.160023831362814</c:v>
                </c:pt>
                <c:pt idx="7549">
                  <c:v>57.147701965386176</c:v>
                </c:pt>
                <c:pt idx="7550">
                  <c:v>57.135377181610352</c:v>
                </c:pt>
                <c:pt idx="7551">
                  <c:v>57.123052397834527</c:v>
                </c:pt>
                <c:pt idx="7552">
                  <c:v>57.110730531857897</c:v>
                </c:pt>
                <c:pt idx="7553">
                  <c:v>57.098405748082072</c:v>
                </c:pt>
                <c:pt idx="7554">
                  <c:v>57.086080964306248</c:v>
                </c:pt>
                <c:pt idx="7555">
                  <c:v>57.073759098329617</c:v>
                </c:pt>
                <c:pt idx="7556">
                  <c:v>57.061434314553793</c:v>
                </c:pt>
                <c:pt idx="7557">
                  <c:v>57.049097859581209</c:v>
                </c:pt>
                <c:pt idx="7558">
                  <c:v>57.036773075805385</c:v>
                </c:pt>
                <c:pt idx="7559">
                  <c:v>57.024451209828754</c:v>
                </c:pt>
                <c:pt idx="7560">
                  <c:v>57.01212642605293</c:v>
                </c:pt>
                <c:pt idx="7561">
                  <c:v>56.999801642277106</c:v>
                </c:pt>
                <c:pt idx="7562">
                  <c:v>56.987479776300468</c:v>
                </c:pt>
                <c:pt idx="7563">
                  <c:v>56.975154992524651</c:v>
                </c:pt>
                <c:pt idx="7564">
                  <c:v>56.962830208748827</c:v>
                </c:pt>
                <c:pt idx="7565">
                  <c:v>56.950508342772189</c:v>
                </c:pt>
                <c:pt idx="7566">
                  <c:v>56.938183558996364</c:v>
                </c:pt>
                <c:pt idx="7567">
                  <c:v>56.92585877522054</c:v>
                </c:pt>
                <c:pt idx="7568">
                  <c:v>56.913536909243909</c:v>
                </c:pt>
                <c:pt idx="7569">
                  <c:v>56.901200454271326</c:v>
                </c:pt>
                <c:pt idx="7570">
                  <c:v>56.888875670495501</c:v>
                </c:pt>
                <c:pt idx="7571">
                  <c:v>56.876553804518871</c:v>
                </c:pt>
                <c:pt idx="7572">
                  <c:v>56.864229020743046</c:v>
                </c:pt>
                <c:pt idx="7573">
                  <c:v>56.847371846153848</c:v>
                </c:pt>
                <c:pt idx="7574">
                  <c:v>56.794847221030047</c:v>
                </c:pt>
                <c:pt idx="7575">
                  <c:v>56.767160745346061</c:v>
                </c:pt>
                <c:pt idx="7576">
                  <c:v>56.794299580038114</c:v>
                </c:pt>
                <c:pt idx="7577">
                  <c:v>56.753020410727054</c:v>
                </c:pt>
                <c:pt idx="7578">
                  <c:v>56.692992274439675</c:v>
                </c:pt>
                <c:pt idx="7579">
                  <c:v>56.708514999999998</c:v>
                </c:pt>
                <c:pt idx="7580">
                  <c:v>56.700054625268173</c:v>
                </c:pt>
                <c:pt idx="7581">
                  <c:v>56.663084635670003</c:v>
                </c:pt>
                <c:pt idx="7582">
                  <c:v>56.699228566587109</c:v>
                </c:pt>
                <c:pt idx="7583">
                  <c:v>56.660717690402478</c:v>
                </c:pt>
                <c:pt idx="7584">
                  <c:v>56.673711205054843</c:v>
                </c:pt>
                <c:pt idx="7585">
                  <c:v>56.603447332935559</c:v>
                </c:pt>
                <c:pt idx="7586">
                  <c:v>56.610830370890895</c:v>
                </c:pt>
                <c:pt idx="7587">
                  <c:v>56.581882</c:v>
                </c:pt>
                <c:pt idx="7588">
                  <c:v>56.579161235360374</c:v>
                </c:pt>
                <c:pt idx="7589">
                  <c:v>56.566291683470354</c:v>
                </c:pt>
                <c:pt idx="7590">
                  <c:v>56.553425178349244</c:v>
                </c:pt>
                <c:pt idx="7591">
                  <c:v>56.540555626459224</c:v>
                </c:pt>
                <c:pt idx="7592">
                  <c:v>56.527686074569203</c:v>
                </c:pt>
                <c:pt idx="7593">
                  <c:v>56.5148195694481</c:v>
                </c:pt>
                <c:pt idx="7594">
                  <c:v>56.501937830482426</c:v>
                </c:pt>
                <c:pt idx="7595">
                  <c:v>56.489068278592406</c:v>
                </c:pt>
                <c:pt idx="7596">
                  <c:v>56.476201773471303</c:v>
                </c:pt>
                <c:pt idx="7597">
                  <c:v>56.463332221581283</c:v>
                </c:pt>
                <c:pt idx="7598">
                  <c:v>56.450462669691262</c:v>
                </c:pt>
                <c:pt idx="7599">
                  <c:v>56.437596164570152</c:v>
                </c:pt>
                <c:pt idx="7600">
                  <c:v>56.424726612680132</c:v>
                </c:pt>
                <c:pt idx="7601">
                  <c:v>56.411857060790112</c:v>
                </c:pt>
                <c:pt idx="7602">
                  <c:v>56.398990555669009</c:v>
                </c:pt>
                <c:pt idx="7603">
                  <c:v>56.386121003778989</c:v>
                </c:pt>
                <c:pt idx="7604">
                  <c:v>56.373251451888969</c:v>
                </c:pt>
                <c:pt idx="7605">
                  <c:v>56.360384946767859</c:v>
                </c:pt>
                <c:pt idx="7606">
                  <c:v>56.347515394877838</c:v>
                </c:pt>
                <c:pt idx="7607">
                  <c:v>56.334633655912171</c:v>
                </c:pt>
                <c:pt idx="7608">
                  <c:v>56.321764104022151</c:v>
                </c:pt>
                <c:pt idx="7609">
                  <c:v>56.308897598901041</c:v>
                </c:pt>
                <c:pt idx="7610">
                  <c:v>56.296028047011021</c:v>
                </c:pt>
                <c:pt idx="7611">
                  <c:v>56.283158495121</c:v>
                </c:pt>
                <c:pt idx="7612">
                  <c:v>56.270291989999897</c:v>
                </c:pt>
                <c:pt idx="7613">
                  <c:v>56.257422438109877</c:v>
                </c:pt>
                <c:pt idx="7614">
                  <c:v>56.244552886219857</c:v>
                </c:pt>
                <c:pt idx="7615">
                  <c:v>56.231686381098747</c:v>
                </c:pt>
                <c:pt idx="7616">
                  <c:v>56.218816829208727</c:v>
                </c:pt>
                <c:pt idx="7617">
                  <c:v>56.205947277318707</c:v>
                </c:pt>
                <c:pt idx="7618">
                  <c:v>56.193080772197604</c:v>
                </c:pt>
                <c:pt idx="7619">
                  <c:v>56.180199033231929</c:v>
                </c:pt>
                <c:pt idx="7620">
                  <c:v>56.167329481341909</c:v>
                </c:pt>
                <c:pt idx="7621">
                  <c:v>56.154462976220806</c:v>
                </c:pt>
                <c:pt idx="7622">
                  <c:v>56.141593424330786</c:v>
                </c:pt>
                <c:pt idx="7623">
                  <c:v>56.128723872440766</c:v>
                </c:pt>
                <c:pt idx="7624">
                  <c:v>56.115857367319656</c:v>
                </c:pt>
                <c:pt idx="7625">
                  <c:v>56.102987815429636</c:v>
                </c:pt>
                <c:pt idx="7626">
                  <c:v>56.090118263539615</c:v>
                </c:pt>
                <c:pt idx="7627">
                  <c:v>56.077251758418512</c:v>
                </c:pt>
                <c:pt idx="7628">
                  <c:v>56.064382206528492</c:v>
                </c:pt>
                <c:pt idx="7629">
                  <c:v>56.051512654638472</c:v>
                </c:pt>
                <c:pt idx="7630">
                  <c:v>56.038646149517362</c:v>
                </c:pt>
                <c:pt idx="7631">
                  <c:v>56.025776597627349</c:v>
                </c:pt>
                <c:pt idx="7632">
                  <c:v>56.012894858661674</c:v>
                </c:pt>
                <c:pt idx="7633">
                  <c:v>55.994574268478779</c:v>
                </c:pt>
                <c:pt idx="7634">
                  <c:v>55.962484815450644</c:v>
                </c:pt>
                <c:pt idx="7635">
                  <c:v>55.957670920362425</c:v>
                </c:pt>
                <c:pt idx="7636">
                  <c:v>55.984912999999999</c:v>
                </c:pt>
                <c:pt idx="7637">
                  <c:v>55.975475750119216</c:v>
                </c:pt>
                <c:pt idx="7638">
                  <c:v>55.948734000000002</c:v>
                </c:pt>
                <c:pt idx="7639">
                  <c:v>55.943755707270562</c:v>
                </c:pt>
                <c:pt idx="7640">
                  <c:v>55.925538955650929</c:v>
                </c:pt>
                <c:pt idx="7641">
                  <c:v>55.917775436337628</c:v>
                </c:pt>
                <c:pt idx="7642">
                  <c:v>55.909214498450538</c:v>
                </c:pt>
                <c:pt idx="7643">
                  <c:v>55.859016111280219</c:v>
                </c:pt>
                <c:pt idx="7644">
                  <c:v>55.861466724266648</c:v>
                </c:pt>
                <c:pt idx="7645">
                  <c:v>55.863915018792355</c:v>
                </c:pt>
                <c:pt idx="7646">
                  <c:v>55.866362733702879</c:v>
                </c:pt>
                <c:pt idx="7647">
                  <c:v>55.868811028228585</c:v>
                </c:pt>
                <c:pt idx="7648">
                  <c:v>55.871259322754291</c:v>
                </c:pt>
                <c:pt idx="7649">
                  <c:v>55.873707037664815</c:v>
                </c:pt>
                <c:pt idx="7650">
                  <c:v>55.876155332190521</c:v>
                </c:pt>
                <c:pt idx="7651">
                  <c:v>55.87860362671622</c:v>
                </c:pt>
                <c:pt idx="7652">
                  <c:v>55.881051341626744</c:v>
                </c:pt>
                <c:pt idx="7653">
                  <c:v>55.88349963615245</c:v>
                </c:pt>
                <c:pt idx="7654">
                  <c:v>55.885947930678157</c:v>
                </c:pt>
                <c:pt idx="7655">
                  <c:v>55.88839564558868</c:v>
                </c:pt>
                <c:pt idx="7656">
                  <c:v>55.890843940114387</c:v>
                </c:pt>
                <c:pt idx="7657">
                  <c:v>55.893294553100816</c:v>
                </c:pt>
                <c:pt idx="7658">
                  <c:v>55.884907307508939</c:v>
                </c:pt>
                <c:pt idx="7659">
                  <c:v>55.873950324849496</c:v>
                </c:pt>
                <c:pt idx="7660">
                  <c:v>55.846623501102698</c:v>
                </c:pt>
                <c:pt idx="7661">
                  <c:v>55.84206867103773</c:v>
                </c:pt>
                <c:pt idx="7662">
                  <c:v>55.837513840972754</c:v>
                </c:pt>
                <c:pt idx="7663">
                  <c:v>55.832960089229296</c:v>
                </c:pt>
                <c:pt idx="7664">
                  <c:v>55.828400945878279</c:v>
                </c:pt>
                <c:pt idx="7665">
                  <c:v>55.823846115813311</c:v>
                </c:pt>
                <c:pt idx="7666">
                  <c:v>55.819292364069852</c:v>
                </c:pt>
                <c:pt idx="7667">
                  <c:v>55.814737534004884</c:v>
                </c:pt>
                <c:pt idx="7668">
                  <c:v>55.810182703939915</c:v>
                </c:pt>
                <c:pt idx="7669">
                  <c:v>55.805628952196457</c:v>
                </c:pt>
                <c:pt idx="7670">
                  <c:v>55.839170542312274</c:v>
                </c:pt>
                <c:pt idx="7671">
                  <c:v>55.870127993085362</c:v>
                </c:pt>
                <c:pt idx="7672">
                  <c:v>55.864395927992369</c:v>
                </c:pt>
                <c:pt idx="7673">
                  <c:v>55.870379579022647</c:v>
                </c:pt>
                <c:pt idx="7674">
                  <c:v>55.864141457081544</c:v>
                </c:pt>
                <c:pt idx="7675">
                  <c:v>55.87063262184072</c:v>
                </c:pt>
                <c:pt idx="7676">
                  <c:v>55.863889961620977</c:v>
                </c:pt>
                <c:pt idx="7677">
                  <c:v>55.883529387935141</c:v>
                </c:pt>
                <c:pt idx="7678">
                  <c:v>55.868950820934671</c:v>
                </c:pt>
                <c:pt idx="7679">
                  <c:v>55.855704177039428</c:v>
                </c:pt>
                <c:pt idx="7680">
                  <c:v>55.852060414083809</c:v>
                </c:pt>
                <c:pt idx="7681">
                  <c:v>55.84841665112819</c:v>
                </c:pt>
                <c:pt idx="7682">
                  <c:v>55.844773750805849</c:v>
                </c:pt>
                <c:pt idx="7683">
                  <c:v>55.841129987850238</c:v>
                </c:pt>
                <c:pt idx="7684">
                  <c:v>55.837486224894619</c:v>
                </c:pt>
                <c:pt idx="7685">
                  <c:v>55.833843324572278</c:v>
                </c:pt>
                <c:pt idx="7686">
                  <c:v>55.830199561616659</c:v>
                </c:pt>
                <c:pt idx="7687">
                  <c:v>55.826555798661047</c:v>
                </c:pt>
                <c:pt idx="7688">
                  <c:v>55.822912898338707</c:v>
                </c:pt>
                <c:pt idx="7689">
                  <c:v>55.819265684849988</c:v>
                </c:pt>
                <c:pt idx="7690">
                  <c:v>55.815621921894369</c:v>
                </c:pt>
                <c:pt idx="7691">
                  <c:v>55.811979021572029</c:v>
                </c:pt>
                <c:pt idx="7692">
                  <c:v>55.808335258616417</c:v>
                </c:pt>
                <c:pt idx="7693">
                  <c:v>55.804691495660798</c:v>
                </c:pt>
                <c:pt idx="7694">
                  <c:v>55.801048595338457</c:v>
                </c:pt>
                <c:pt idx="7695">
                  <c:v>55.797404832382838</c:v>
                </c:pt>
                <c:pt idx="7696">
                  <c:v>55.793761069427227</c:v>
                </c:pt>
                <c:pt idx="7697">
                  <c:v>55.790118169104886</c:v>
                </c:pt>
                <c:pt idx="7698">
                  <c:v>55.786474406149267</c:v>
                </c:pt>
                <c:pt idx="7699">
                  <c:v>55.782830643193655</c:v>
                </c:pt>
                <c:pt idx="7700">
                  <c:v>55.779187742871308</c:v>
                </c:pt>
                <c:pt idx="7701">
                  <c:v>55.775543979915696</c:v>
                </c:pt>
                <c:pt idx="7702">
                  <c:v>55.771896766426977</c:v>
                </c:pt>
                <c:pt idx="7703">
                  <c:v>55.768253003471358</c:v>
                </c:pt>
                <c:pt idx="7704">
                  <c:v>55.78390511111111</c:v>
                </c:pt>
                <c:pt idx="7705">
                  <c:v>55.785915000000003</c:v>
                </c:pt>
                <c:pt idx="7706">
                  <c:v>55.720578095113233</c:v>
                </c:pt>
                <c:pt idx="7707">
                  <c:v>55.746476231759658</c:v>
                </c:pt>
                <c:pt idx="7708">
                  <c:v>55.703832098867146</c:v>
                </c:pt>
                <c:pt idx="7709">
                  <c:v>55.701671061277032</c:v>
                </c:pt>
                <c:pt idx="7710">
                  <c:v>55.728945759011332</c:v>
                </c:pt>
                <c:pt idx="7711">
                  <c:v>55.726803395468593</c:v>
                </c:pt>
                <c:pt idx="7712">
                  <c:v>55.679523467284902</c:v>
                </c:pt>
                <c:pt idx="7713">
                  <c:v>55.666791054363379</c:v>
                </c:pt>
                <c:pt idx="7714">
                  <c:v>55.677379999999999</c:v>
                </c:pt>
                <c:pt idx="7715">
                  <c:v>55.661818296066748</c:v>
                </c:pt>
                <c:pt idx="7716">
                  <c:v>55.601686623271341</c:v>
                </c:pt>
                <c:pt idx="7717">
                  <c:v>55.550163314573808</c:v>
                </c:pt>
                <c:pt idx="7718">
                  <c:v>55.548830133456612</c:v>
                </c:pt>
                <c:pt idx="7719">
                  <c:v>55.54749726795994</c:v>
                </c:pt>
                <c:pt idx="7720">
                  <c:v>55.546164086842744</c:v>
                </c:pt>
                <c:pt idx="7721">
                  <c:v>55.544830905725547</c:v>
                </c:pt>
                <c:pt idx="7722">
                  <c:v>55.543498040228883</c:v>
                </c:pt>
                <c:pt idx="7723">
                  <c:v>55.542164859111686</c:v>
                </c:pt>
                <c:pt idx="7724">
                  <c:v>55.540831677994483</c:v>
                </c:pt>
                <c:pt idx="7725">
                  <c:v>55.539498812497818</c:v>
                </c:pt>
                <c:pt idx="7726">
                  <c:v>55.538165631380622</c:v>
                </c:pt>
                <c:pt idx="7727">
                  <c:v>55.536831187781303</c:v>
                </c:pt>
                <c:pt idx="7728">
                  <c:v>55.535498006664106</c:v>
                </c:pt>
                <c:pt idx="7729">
                  <c:v>55.534165141167435</c:v>
                </c:pt>
                <c:pt idx="7730">
                  <c:v>55.532831960050238</c:v>
                </c:pt>
                <c:pt idx="7731">
                  <c:v>55.531498778933042</c:v>
                </c:pt>
                <c:pt idx="7732">
                  <c:v>55.530165913436377</c:v>
                </c:pt>
                <c:pt idx="7733">
                  <c:v>55.528832732319174</c:v>
                </c:pt>
                <c:pt idx="7734">
                  <c:v>55.527499551201977</c:v>
                </c:pt>
                <c:pt idx="7735">
                  <c:v>55.526166685705313</c:v>
                </c:pt>
                <c:pt idx="7736">
                  <c:v>55.524833504588116</c:v>
                </c:pt>
                <c:pt idx="7737">
                  <c:v>55.523500639091445</c:v>
                </c:pt>
                <c:pt idx="7738">
                  <c:v>55.522167457974248</c:v>
                </c:pt>
                <c:pt idx="7739">
                  <c:v>55.520833014374929</c:v>
                </c:pt>
                <c:pt idx="7740">
                  <c:v>55.519499833257733</c:v>
                </c:pt>
                <c:pt idx="7741">
                  <c:v>55.518166967761069</c:v>
                </c:pt>
                <c:pt idx="7742">
                  <c:v>55.516833786643872</c:v>
                </c:pt>
                <c:pt idx="7743">
                  <c:v>55.515500605526668</c:v>
                </c:pt>
                <c:pt idx="7744">
                  <c:v>55.514167740030004</c:v>
                </c:pt>
                <c:pt idx="7745">
                  <c:v>55.512834558912807</c:v>
                </c:pt>
                <c:pt idx="7746">
                  <c:v>55.511501377795611</c:v>
                </c:pt>
                <c:pt idx="7747">
                  <c:v>55.510168512298939</c:v>
                </c:pt>
                <c:pt idx="7748">
                  <c:v>55.508835331181743</c:v>
                </c:pt>
                <c:pt idx="7749">
                  <c:v>55.507502150064546</c:v>
                </c:pt>
                <c:pt idx="7750">
                  <c:v>55.504836103450678</c:v>
                </c:pt>
                <c:pt idx="7751">
                  <c:v>55.503501659851359</c:v>
                </c:pt>
                <c:pt idx="7752">
                  <c:v>55.502168478734163</c:v>
                </c:pt>
                <c:pt idx="7753">
                  <c:v>55.500835613237498</c:v>
                </c:pt>
                <c:pt idx="7754">
                  <c:v>55.499502432120302</c:v>
                </c:pt>
                <c:pt idx="7755">
                  <c:v>55.498169251003105</c:v>
                </c:pt>
                <c:pt idx="7756">
                  <c:v>55.496836385506434</c:v>
                </c:pt>
                <c:pt idx="7757">
                  <c:v>55.523034402622166</c:v>
                </c:pt>
                <c:pt idx="7758">
                  <c:v>55.519255117310443</c:v>
                </c:pt>
                <c:pt idx="7759">
                  <c:v>55.528100324749637</c:v>
                </c:pt>
                <c:pt idx="7760">
                  <c:v>55.559974204529205</c:v>
                </c:pt>
                <c:pt idx="7761">
                  <c:v>55.568840000000002</c:v>
                </c:pt>
                <c:pt idx="7762">
                  <c:v>55.541019953505007</c:v>
                </c:pt>
                <c:pt idx="7763">
                  <c:v>55.532660999999997</c:v>
                </c:pt>
                <c:pt idx="7764">
                  <c:v>55.532660999999997</c:v>
                </c:pt>
                <c:pt idx="7765">
                  <c:v>55.57557874082022</c:v>
                </c:pt>
                <c:pt idx="7766">
                  <c:v>55.587947093529699</c:v>
                </c:pt>
                <c:pt idx="7767">
                  <c:v>55.58923573980082</c:v>
                </c:pt>
                <c:pt idx="7768">
                  <c:v>55.590524080994705</c:v>
                </c:pt>
                <c:pt idx="7769">
                  <c:v>55.591812727265825</c:v>
                </c:pt>
                <c:pt idx="7770">
                  <c:v>55.593101373536953</c:v>
                </c:pt>
                <c:pt idx="7771">
                  <c:v>55.594389714730831</c:v>
                </c:pt>
                <c:pt idx="7772">
                  <c:v>55.595678361001958</c:v>
                </c:pt>
                <c:pt idx="7773">
                  <c:v>55.596967007273079</c:v>
                </c:pt>
                <c:pt idx="7774">
                  <c:v>55.598255348466957</c:v>
                </c:pt>
                <c:pt idx="7775">
                  <c:v>55.599543994738085</c:v>
                </c:pt>
                <c:pt idx="7776">
                  <c:v>55.600833861318179</c:v>
                </c:pt>
                <c:pt idx="7777">
                  <c:v>55.6021225075893</c:v>
                </c:pt>
                <c:pt idx="7778">
                  <c:v>55.603410848783184</c:v>
                </c:pt>
                <c:pt idx="7779">
                  <c:v>55.604699495054305</c:v>
                </c:pt>
                <c:pt idx="7780">
                  <c:v>55.60598783624819</c:v>
                </c:pt>
                <c:pt idx="7781">
                  <c:v>55.60727648251931</c:v>
                </c:pt>
                <c:pt idx="7782">
                  <c:v>55.608565128790431</c:v>
                </c:pt>
                <c:pt idx="7783">
                  <c:v>55.609853469984316</c:v>
                </c:pt>
                <c:pt idx="7784">
                  <c:v>55.611142116255436</c:v>
                </c:pt>
                <c:pt idx="7785">
                  <c:v>55.612430762526564</c:v>
                </c:pt>
                <c:pt idx="7786">
                  <c:v>55.613719103720442</c:v>
                </c:pt>
                <c:pt idx="7787">
                  <c:v>55.61500774999157</c:v>
                </c:pt>
                <c:pt idx="7788">
                  <c:v>55.616297616571657</c:v>
                </c:pt>
                <c:pt idx="7789">
                  <c:v>55.617586262842785</c:v>
                </c:pt>
                <c:pt idx="7790">
                  <c:v>55.618874604036662</c:v>
                </c:pt>
                <c:pt idx="7791">
                  <c:v>55.62016325030779</c:v>
                </c:pt>
                <c:pt idx="7792">
                  <c:v>55.621451896578911</c:v>
                </c:pt>
                <c:pt idx="7793">
                  <c:v>55.622740237772796</c:v>
                </c:pt>
                <c:pt idx="7794">
                  <c:v>55.624028884043916</c:v>
                </c:pt>
                <c:pt idx="7795">
                  <c:v>55.625317530315037</c:v>
                </c:pt>
                <c:pt idx="7796">
                  <c:v>55.627894517780042</c:v>
                </c:pt>
                <c:pt idx="7797">
                  <c:v>55.62918316405117</c:v>
                </c:pt>
                <c:pt idx="7798">
                  <c:v>55.630471505245048</c:v>
                </c:pt>
                <c:pt idx="7799">
                  <c:v>55.631760151516175</c:v>
                </c:pt>
                <c:pt idx="7800">
                  <c:v>55.63305001809627</c:v>
                </c:pt>
                <c:pt idx="7801">
                  <c:v>55.634338359290147</c:v>
                </c:pt>
                <c:pt idx="7802">
                  <c:v>55.635627005561268</c:v>
                </c:pt>
                <c:pt idx="7803">
                  <c:v>55.636915651832396</c:v>
                </c:pt>
                <c:pt idx="7804">
                  <c:v>55.638203993026274</c:v>
                </c:pt>
                <c:pt idx="7805">
                  <c:v>55.639492639297401</c:v>
                </c:pt>
                <c:pt idx="7806">
                  <c:v>55.640781285568522</c:v>
                </c:pt>
                <c:pt idx="7807">
                  <c:v>55.642069626762407</c:v>
                </c:pt>
                <c:pt idx="7808">
                  <c:v>55.643358273033527</c:v>
                </c:pt>
                <c:pt idx="7809">
                  <c:v>55.644646919304655</c:v>
                </c:pt>
                <c:pt idx="7810">
                  <c:v>55.645935260498533</c:v>
                </c:pt>
                <c:pt idx="7811">
                  <c:v>55.647223906769661</c:v>
                </c:pt>
                <c:pt idx="7812">
                  <c:v>55.648513773349748</c:v>
                </c:pt>
                <c:pt idx="7813">
                  <c:v>55.649802419620876</c:v>
                </c:pt>
                <c:pt idx="7814">
                  <c:v>55.651090760814753</c:v>
                </c:pt>
                <c:pt idx="7815">
                  <c:v>55.652379407085881</c:v>
                </c:pt>
                <c:pt idx="7816">
                  <c:v>55.653668053357002</c:v>
                </c:pt>
                <c:pt idx="7817">
                  <c:v>55.654956394550887</c:v>
                </c:pt>
                <c:pt idx="7818">
                  <c:v>55.656245040822007</c:v>
                </c:pt>
                <c:pt idx="7819">
                  <c:v>55.657533687093128</c:v>
                </c:pt>
                <c:pt idx="7820">
                  <c:v>55.658822028287013</c:v>
                </c:pt>
                <c:pt idx="7821">
                  <c:v>55.624178306628522</c:v>
                </c:pt>
                <c:pt idx="7822">
                  <c:v>55.616845740820217</c:v>
                </c:pt>
                <c:pt idx="7823">
                  <c:v>55.611148180257508</c:v>
                </c:pt>
                <c:pt idx="7824">
                  <c:v>55.605015000000002</c:v>
                </c:pt>
                <c:pt idx="7825">
                  <c:v>55.605015000000002</c:v>
                </c:pt>
                <c:pt idx="7826">
                  <c:v>55.605015000000002</c:v>
                </c:pt>
                <c:pt idx="7827">
                  <c:v>55.592535961620975</c:v>
                </c:pt>
                <c:pt idx="7828">
                  <c:v>55.57432099809251</c:v>
                </c:pt>
                <c:pt idx="7829">
                  <c:v>55.556107828326176</c:v>
                </c:pt>
                <c:pt idx="7830">
                  <c:v>55.548435468339576</c:v>
                </c:pt>
                <c:pt idx="7831">
                  <c:v>55.5451555200721</c:v>
                </c:pt>
                <c:pt idx="7832">
                  <c:v>55.541876348307532</c:v>
                </c:pt>
                <c:pt idx="7833">
                  <c:v>55.538596400040056</c:v>
                </c:pt>
                <c:pt idx="7834">
                  <c:v>55.53531645177258</c:v>
                </c:pt>
                <c:pt idx="7835">
                  <c:v>55.532037280008012</c:v>
                </c:pt>
                <c:pt idx="7836">
                  <c:v>55.528757331740536</c:v>
                </c:pt>
                <c:pt idx="7837">
                  <c:v>55.525474277461441</c:v>
                </c:pt>
                <c:pt idx="7838">
                  <c:v>55.522194329193965</c:v>
                </c:pt>
                <c:pt idx="7839">
                  <c:v>55.518915157429397</c:v>
                </c:pt>
                <c:pt idx="7840">
                  <c:v>55.515635209161921</c:v>
                </c:pt>
                <c:pt idx="7841">
                  <c:v>55.512355260894445</c:v>
                </c:pt>
                <c:pt idx="7842">
                  <c:v>55.50907608912987</c:v>
                </c:pt>
                <c:pt idx="7843">
                  <c:v>55.505796140862394</c:v>
                </c:pt>
                <c:pt idx="7844">
                  <c:v>55.502516192594918</c:v>
                </c:pt>
                <c:pt idx="7845">
                  <c:v>55.49923702083035</c:v>
                </c:pt>
                <c:pt idx="7846">
                  <c:v>55.484970323241953</c:v>
                </c:pt>
                <c:pt idx="7847">
                  <c:v>55.412108929899858</c:v>
                </c:pt>
                <c:pt idx="7848">
                  <c:v>55.348626026943251</c:v>
                </c:pt>
                <c:pt idx="7849">
                  <c:v>55.333663999999999</c:v>
                </c:pt>
                <c:pt idx="7850">
                  <c:v>55.326866419647118</c:v>
                </c:pt>
                <c:pt idx="7851">
                  <c:v>55.337140129470676</c:v>
                </c:pt>
                <c:pt idx="7852">
                  <c:v>55.264267488676992</c:v>
                </c:pt>
                <c:pt idx="7853">
                  <c:v>55.214837865760607</c:v>
                </c:pt>
                <c:pt idx="7854">
                  <c:v>55.234539799370573</c:v>
                </c:pt>
                <c:pt idx="7855">
                  <c:v>55.195370892997637</c:v>
                </c:pt>
                <c:pt idx="7856">
                  <c:v>55.156211259566554</c:v>
                </c:pt>
                <c:pt idx="7857">
                  <c:v>55.117042353193618</c:v>
                </c:pt>
                <c:pt idx="7858">
                  <c:v>55.077873446820682</c:v>
                </c:pt>
                <c:pt idx="7859">
                  <c:v>55.038713813389599</c:v>
                </c:pt>
                <c:pt idx="7860">
                  <c:v>54.999544907016663</c:v>
                </c:pt>
                <c:pt idx="7861">
                  <c:v>54.960338908876331</c:v>
                </c:pt>
                <c:pt idx="7862">
                  <c:v>54.921170002503395</c:v>
                </c:pt>
                <c:pt idx="7863">
                  <c:v>54.882010369072312</c:v>
                </c:pt>
                <c:pt idx="7864">
                  <c:v>54.842841462699376</c:v>
                </c:pt>
                <c:pt idx="7865">
                  <c:v>54.80367255632644</c:v>
                </c:pt>
                <c:pt idx="7866">
                  <c:v>54.764512922895356</c:v>
                </c:pt>
                <c:pt idx="7867">
                  <c:v>54.725344016522421</c:v>
                </c:pt>
                <c:pt idx="7868">
                  <c:v>54.686175110149485</c:v>
                </c:pt>
                <c:pt idx="7869">
                  <c:v>54.647015476718401</c:v>
                </c:pt>
                <c:pt idx="7870">
                  <c:v>54.607846570345465</c:v>
                </c:pt>
                <c:pt idx="7871">
                  <c:v>54.56867766397253</c:v>
                </c:pt>
                <c:pt idx="7872">
                  <c:v>54.529518030541446</c:v>
                </c:pt>
                <c:pt idx="7873">
                  <c:v>54.49034912416851</c:v>
                </c:pt>
                <c:pt idx="7874">
                  <c:v>54.452133025989511</c:v>
                </c:pt>
                <c:pt idx="7875">
                  <c:v>54.422434220500598</c:v>
                </c:pt>
                <c:pt idx="7876">
                  <c:v>54.369947437291366</c:v>
                </c:pt>
                <c:pt idx="7877">
                  <c:v>54.27459465259895</c:v>
                </c:pt>
                <c:pt idx="7878">
                  <c:v>54.194635412872472</c:v>
                </c:pt>
                <c:pt idx="7879">
                  <c:v>54.132484788984264</c:v>
                </c:pt>
                <c:pt idx="7880">
                  <c:v>54.106898784692419</c:v>
                </c:pt>
                <c:pt idx="7881">
                  <c:v>54.04052708629321</c:v>
                </c:pt>
                <c:pt idx="7882">
                  <c:v>53.961676455174057</c:v>
                </c:pt>
                <c:pt idx="7883">
                  <c:v>53.932149416501652</c:v>
                </c:pt>
                <c:pt idx="7884">
                  <c:v>53.911978807524754</c:v>
                </c:pt>
                <c:pt idx="7885">
                  <c:v>53.891803422178221</c:v>
                </c:pt>
                <c:pt idx="7886">
                  <c:v>53.871608931353137</c:v>
                </c:pt>
                <c:pt idx="7887">
                  <c:v>53.851433546006604</c:v>
                </c:pt>
                <c:pt idx="7888">
                  <c:v>53.828867702432049</c:v>
                </c:pt>
                <c:pt idx="7889">
                  <c:v>53.755231010013674</c:v>
                </c:pt>
                <c:pt idx="7890">
                  <c:v>53.667782984327815</c:v>
                </c:pt>
                <c:pt idx="7891">
                  <c:v>53.580355661299556</c:v>
                </c:pt>
                <c:pt idx="7892">
                  <c:v>53.492907635613697</c:v>
                </c:pt>
                <c:pt idx="7893">
                  <c:v>53.405459609927838</c:v>
                </c:pt>
                <c:pt idx="7894">
                  <c:v>53.31803228689958</c:v>
                </c:pt>
                <c:pt idx="7895">
                  <c:v>53.230584261213721</c:v>
                </c:pt>
                <c:pt idx="7896">
                  <c:v>53.143136235527862</c:v>
                </c:pt>
                <c:pt idx="7897">
                  <c:v>53.055708912499604</c:v>
                </c:pt>
                <c:pt idx="7898">
                  <c:v>52.968260886813745</c:v>
                </c:pt>
                <c:pt idx="7899">
                  <c:v>52.880730050497505</c:v>
                </c:pt>
                <c:pt idx="7900">
                  <c:v>52.793302727469246</c:v>
                </c:pt>
                <c:pt idx="7901">
                  <c:v>52.705854701783387</c:v>
                </c:pt>
                <c:pt idx="7902">
                  <c:v>52.618406676097536</c:v>
                </c:pt>
                <c:pt idx="7903">
                  <c:v>52.53097935306927</c:v>
                </c:pt>
                <c:pt idx="7904">
                  <c:v>52.451586469129921</c:v>
                </c:pt>
                <c:pt idx="7905">
                  <c:v>52.397137187410586</c:v>
                </c:pt>
                <c:pt idx="7906">
                  <c:v>52.263923934907012</c:v>
                </c:pt>
                <c:pt idx="7907">
                  <c:v>52.178029209773541</c:v>
                </c:pt>
                <c:pt idx="7908">
                  <c:v>52.039066466857413</c:v>
                </c:pt>
                <c:pt idx="7909">
                  <c:v>51.929772118025745</c:v>
                </c:pt>
                <c:pt idx="7910">
                  <c:v>51.813187605244337</c:v>
                </c:pt>
                <c:pt idx="7911">
                  <c:v>51.659764077253215</c:v>
                </c:pt>
                <c:pt idx="7912">
                  <c:v>51.497110865522174</c:v>
                </c:pt>
                <c:pt idx="7913">
                  <c:v>51.387421319132159</c:v>
                </c:pt>
                <c:pt idx="7914">
                  <c:v>51.212246478505669</c:v>
                </c:pt>
                <c:pt idx="7915">
                  <c:v>51.03707163787918</c:v>
                </c:pt>
                <c:pt idx="7916">
                  <c:v>50.861938268569126</c:v>
                </c:pt>
                <c:pt idx="7917">
                  <c:v>50.686763427942637</c:v>
                </c:pt>
                <c:pt idx="7918">
                  <c:v>50.511588587316147</c:v>
                </c:pt>
                <c:pt idx="7919">
                  <c:v>50.336455218006087</c:v>
                </c:pt>
                <c:pt idx="7920">
                  <c:v>50.161280377379597</c:v>
                </c:pt>
                <c:pt idx="7921">
                  <c:v>49.986105536753108</c:v>
                </c:pt>
                <c:pt idx="7922">
                  <c:v>49.810972167443055</c:v>
                </c:pt>
                <c:pt idx="7923">
                  <c:v>49.635797326816565</c:v>
                </c:pt>
                <c:pt idx="7924">
                  <c:v>49.460456600924331</c:v>
                </c:pt>
                <c:pt idx="7925">
                  <c:v>49.285323231614278</c:v>
                </c:pt>
                <c:pt idx="7926">
                  <c:v>49.110148390987789</c:v>
                </c:pt>
                <c:pt idx="7927">
                  <c:v>48.934973550361299</c:v>
                </c:pt>
                <c:pt idx="7928">
                  <c:v>48.759840181051239</c:v>
                </c:pt>
                <c:pt idx="7929">
                  <c:v>47.533699239298684</c:v>
                </c:pt>
                <c:pt idx="7930">
                  <c:v>47.358358513406444</c:v>
                </c:pt>
                <c:pt idx="7931">
                  <c:v>47.183183672779954</c:v>
                </c:pt>
                <c:pt idx="7932">
                  <c:v>47.008050303469901</c:v>
                </c:pt>
                <c:pt idx="7933">
                  <c:v>46.807949640915595</c:v>
                </c:pt>
                <c:pt idx="7934">
                  <c:v>46.586100332538734</c:v>
                </c:pt>
                <c:pt idx="7935">
                  <c:v>46.355309836671438</c:v>
                </c:pt>
                <c:pt idx="7936">
                  <c:v>46.097500466380545</c:v>
                </c:pt>
                <c:pt idx="7937">
                  <c:v>45.829190056019065</c:v>
                </c:pt>
                <c:pt idx="7938">
                  <c:v>45.085710258244546</c:v>
                </c:pt>
                <c:pt idx="7939">
                  <c:v>44.781802152168403</c:v>
                </c:pt>
                <c:pt idx="7940">
                  <c:v>44.536169365457773</c:v>
                </c:pt>
                <c:pt idx="7941">
                  <c:v>44.308876762557077</c:v>
                </c:pt>
                <c:pt idx="7942">
                  <c:v>44.045597252092314</c:v>
                </c:pt>
                <c:pt idx="7943">
                  <c:v>43.205713121137109</c:v>
                </c:pt>
                <c:pt idx="7944">
                  <c:v>42.886775765446501</c:v>
                </c:pt>
                <c:pt idx="7945">
                  <c:v>42.567762885873421</c:v>
                </c:pt>
                <c:pt idx="7946">
                  <c:v>42.248750006300348</c:v>
                </c:pt>
                <c:pt idx="7947">
                  <c:v>41.92981265060974</c:v>
                </c:pt>
                <c:pt idx="7948">
                  <c:v>41.610799771036667</c:v>
                </c:pt>
                <c:pt idx="7949">
                  <c:v>41.291786891463587</c:v>
                </c:pt>
                <c:pt idx="7950">
                  <c:v>40.972849535772987</c:v>
                </c:pt>
                <c:pt idx="7951">
                  <c:v>40.653836656199907</c:v>
                </c:pt>
                <c:pt idx="7952">
                  <c:v>40.334823776626827</c:v>
                </c:pt>
                <c:pt idx="7953">
                  <c:v>40.015886420936226</c:v>
                </c:pt>
                <c:pt idx="7954">
                  <c:v>39.696873541363146</c:v>
                </c:pt>
                <c:pt idx="7955">
                  <c:v>39.37755856626017</c:v>
                </c:pt>
                <c:pt idx="7956">
                  <c:v>39.05854568668709</c:v>
                </c:pt>
                <c:pt idx="7957">
                  <c:v>38.739608330996489</c:v>
                </c:pt>
                <c:pt idx="7958">
                  <c:v>38.420595451423409</c:v>
                </c:pt>
                <c:pt idx="7959">
                  <c:v>38.101582571850336</c:v>
                </c:pt>
                <c:pt idx="7960">
                  <c:v>37.782645216159729</c:v>
                </c:pt>
                <c:pt idx="7961">
                  <c:v>37.463632336586656</c:v>
                </c:pt>
                <c:pt idx="7962">
                  <c:v>36.187656342176815</c:v>
                </c:pt>
                <c:pt idx="7963">
                  <c:v>35.868718986486215</c:v>
                </c:pt>
                <c:pt idx="7964">
                  <c:v>35.549706106913135</c:v>
                </c:pt>
                <c:pt idx="7965">
                  <c:v>35.230391131810158</c:v>
                </c:pt>
                <c:pt idx="7966">
                  <c:v>34.911453776119558</c:v>
                </c:pt>
                <c:pt idx="7967">
                  <c:v>34.592440896546478</c:v>
                </c:pt>
                <c:pt idx="7968">
                  <c:v>34.273428016973398</c:v>
                </c:pt>
                <c:pt idx="7969">
                  <c:v>33.95449066128279</c:v>
                </c:pt>
                <c:pt idx="7970">
                  <c:v>33.635477781709717</c:v>
                </c:pt>
                <c:pt idx="7971">
                  <c:v>33.316464902136637</c:v>
                </c:pt>
                <c:pt idx="7972">
                  <c:v>32.997527546446037</c:v>
                </c:pt>
                <c:pt idx="7973">
                  <c:v>32.678514666872957</c:v>
                </c:pt>
                <c:pt idx="7974">
                  <c:v>32.359501787299877</c:v>
                </c:pt>
                <c:pt idx="7975">
                  <c:v>32.040564431609276</c:v>
                </c:pt>
                <c:pt idx="7976">
                  <c:v>31.7215515520362</c:v>
                </c:pt>
                <c:pt idx="7977">
                  <c:v>31.402236576933223</c:v>
                </c:pt>
                <c:pt idx="7978">
                  <c:v>31.083223697360147</c:v>
                </c:pt>
                <c:pt idx="7979">
                  <c:v>30.764286341669539</c:v>
                </c:pt>
                <c:pt idx="7980">
                  <c:v>27.498788225029795</c:v>
                </c:pt>
                <c:pt idx="7981">
                  <c:v>27.117924115879827</c:v>
                </c:pt>
                <c:pt idx="7982">
                  <c:v>26.442642920796274</c:v>
                </c:pt>
                <c:pt idx="7983">
                  <c:v>26.090029473751059</c:v>
                </c:pt>
                <c:pt idx="7984">
                  <c:v>25.800961972469292</c:v>
                </c:pt>
                <c:pt idx="7985">
                  <c:v>25.441953443456164</c:v>
                </c:pt>
                <c:pt idx="7986">
                  <c:v>25.348622890107269</c:v>
                </c:pt>
                <c:pt idx="7987">
                  <c:v>24.980300455460274</c:v>
                </c:pt>
                <c:pt idx="7988">
                  <c:v>24.611750669503863</c:v>
                </c:pt>
                <c:pt idx="7989">
                  <c:v>24.243113611516677</c:v>
                </c:pt>
                <c:pt idx="7990">
                  <c:v>23.87447655352949</c:v>
                </c:pt>
                <c:pt idx="7991">
                  <c:v>23.505926767573079</c:v>
                </c:pt>
                <c:pt idx="7992">
                  <c:v>23.137289709585897</c:v>
                </c:pt>
                <c:pt idx="7993">
                  <c:v>22.768303563475616</c:v>
                </c:pt>
                <c:pt idx="7994">
                  <c:v>22.399666505488433</c:v>
                </c:pt>
                <c:pt idx="7995">
                  <c:v>22.031116719532022</c:v>
                </c:pt>
                <c:pt idx="7996">
                  <c:v>21.662479661544836</c:v>
                </c:pt>
                <c:pt idx="7997">
                  <c:v>21.29384260355765</c:v>
                </c:pt>
                <c:pt idx="7998">
                  <c:v>20.925292817601239</c:v>
                </c:pt>
                <c:pt idx="7999">
                  <c:v>20.556655759614056</c:v>
                </c:pt>
                <c:pt idx="8000">
                  <c:v>20.18801870162687</c:v>
                </c:pt>
                <c:pt idx="8001">
                  <c:v>19.819468915670459</c:v>
                </c:pt>
                <c:pt idx="8002">
                  <c:v>19.450831857683276</c:v>
                </c:pt>
                <c:pt idx="8003">
                  <c:v>19.08219479969609</c:v>
                </c:pt>
                <c:pt idx="8004">
                  <c:v>18.713645013739679</c:v>
                </c:pt>
                <c:pt idx="8005">
                  <c:v>18.344658867629398</c:v>
                </c:pt>
                <c:pt idx="8006">
                  <c:v>17.976021809642216</c:v>
                </c:pt>
                <c:pt idx="8007">
                  <c:v>17.607472023685801</c:v>
                </c:pt>
                <c:pt idx="8008">
                  <c:v>17.238834965698619</c:v>
                </c:pt>
                <c:pt idx="8009">
                  <c:v>16.955649546494993</c:v>
                </c:pt>
                <c:pt idx="8010">
                  <c:v>16.706950020977352</c:v>
                </c:pt>
                <c:pt idx="8011">
                  <c:v>16.488091887458275</c:v>
                </c:pt>
                <c:pt idx="8012">
                  <c:v>16.287675792799238</c:v>
                </c:pt>
                <c:pt idx="8013">
                  <c:v>16.075026020738974</c:v>
                </c:pt>
                <c:pt idx="8014">
                  <c:v>15.8812995345732</c:v>
                </c:pt>
                <c:pt idx="8015">
                  <c:v>15.686528018836434</c:v>
                </c:pt>
                <c:pt idx="8016">
                  <c:v>15.435409763528009</c:v>
                </c:pt>
                <c:pt idx="8017">
                  <c:v>15.239078614449213</c:v>
                </c:pt>
                <c:pt idx="8018">
                  <c:v>15.081007879756493</c:v>
                </c:pt>
                <c:pt idx="8019">
                  <c:v>14.925544282846426</c:v>
                </c:pt>
                <c:pt idx="8020">
                  <c:v>14.770117490765172</c:v>
                </c:pt>
                <c:pt idx="8021">
                  <c:v>14.614653893855104</c:v>
                </c:pt>
                <c:pt idx="8022">
                  <c:v>14.459190296945037</c:v>
                </c:pt>
                <c:pt idx="8023">
                  <c:v>14.303763504863783</c:v>
                </c:pt>
                <c:pt idx="8024">
                  <c:v>14.148299907953716</c:v>
                </c:pt>
                <c:pt idx="8025">
                  <c:v>13.992836311043646</c:v>
                </c:pt>
                <c:pt idx="8026">
                  <c:v>13.837409518962392</c:v>
                </c:pt>
                <c:pt idx="8027">
                  <c:v>13.681945922052325</c:v>
                </c:pt>
                <c:pt idx="8028">
                  <c:v>13.526482325142258</c:v>
                </c:pt>
                <c:pt idx="8029">
                  <c:v>13.371055533061003</c:v>
                </c:pt>
                <c:pt idx="8030">
                  <c:v>13.21544471683568</c:v>
                </c:pt>
                <c:pt idx="8031">
                  <c:v>13.059981119925613</c:v>
                </c:pt>
                <c:pt idx="8032">
                  <c:v>12.904554327844359</c:v>
                </c:pt>
                <c:pt idx="8033">
                  <c:v>12.727282037425507</c:v>
                </c:pt>
                <c:pt idx="8034">
                  <c:v>12.680228216261327</c:v>
                </c:pt>
                <c:pt idx="8035">
                  <c:v>12.601451154506437</c:v>
                </c:pt>
                <c:pt idx="8036">
                  <c:v>12.510375924910608</c:v>
                </c:pt>
                <c:pt idx="8037">
                  <c:v>12.373099672627562</c:v>
                </c:pt>
                <c:pt idx="8038">
                  <c:v>12.258414804005723</c:v>
                </c:pt>
                <c:pt idx="8039">
                  <c:v>12.117829621454112</c:v>
                </c:pt>
                <c:pt idx="8040">
                  <c:v>12.050944246065809</c:v>
                </c:pt>
                <c:pt idx="8041">
                  <c:v>11.900905429184549</c:v>
                </c:pt>
                <c:pt idx="8042">
                  <c:v>11.85880238476053</c:v>
                </c:pt>
                <c:pt idx="8043">
                  <c:v>11.833335835451468</c:v>
                </c:pt>
                <c:pt idx="8044">
                  <c:v>11.807893379377324</c:v>
                </c:pt>
                <c:pt idx="8045">
                  <c:v>11.782456946611909</c:v>
                </c:pt>
                <c:pt idx="8046">
                  <c:v>11.716661828803051</c:v>
                </c:pt>
                <c:pt idx="8047">
                  <c:v>11.625574305363529</c:v>
                </c:pt>
                <c:pt idx="8048">
                  <c:v>11.48881357170081</c:v>
                </c:pt>
                <c:pt idx="8049">
                  <c:v>11.463643797136038</c:v>
                </c:pt>
                <c:pt idx="8050">
                  <c:v>11.401260719599428</c:v>
                </c:pt>
                <c:pt idx="8051">
                  <c:v>11.297488507739939</c:v>
                </c:pt>
                <c:pt idx="8052">
                  <c:v>11.214654766232734</c:v>
                </c:pt>
                <c:pt idx="8053">
                  <c:v>11.136112120483842</c:v>
                </c:pt>
                <c:pt idx="8054">
                  <c:v>11.057588069111311</c:v>
                </c:pt>
                <c:pt idx="8055">
                  <c:v>10.978971045856976</c:v>
                </c:pt>
                <c:pt idx="8056">
                  <c:v>10.900428400108085</c:v>
                </c:pt>
                <c:pt idx="8057">
                  <c:v>10.821904348735554</c:v>
                </c:pt>
                <c:pt idx="8058">
                  <c:v>10.743361702986665</c:v>
                </c:pt>
                <c:pt idx="8059">
                  <c:v>10.664819057237773</c:v>
                </c:pt>
                <c:pt idx="8060">
                  <c:v>10.586295005865242</c:v>
                </c:pt>
                <c:pt idx="8061">
                  <c:v>10.507752360116351</c:v>
                </c:pt>
                <c:pt idx="8062">
                  <c:v>10.42920971436746</c:v>
                </c:pt>
                <c:pt idx="8063">
                  <c:v>10.350685662994929</c:v>
                </c:pt>
                <c:pt idx="8064">
                  <c:v>10.272143017246037</c:v>
                </c:pt>
                <c:pt idx="8065">
                  <c:v>10.193600371497146</c:v>
                </c:pt>
                <c:pt idx="8066">
                  <c:v>10.115076320124617</c:v>
                </c:pt>
                <c:pt idx="8067">
                  <c:v>10.036533674375725</c:v>
                </c:pt>
                <c:pt idx="8068">
                  <c:v>9.9579166511213906</c:v>
                </c:pt>
                <c:pt idx="8069">
                  <c:v>9.8793740053724974</c:v>
                </c:pt>
                <c:pt idx="8070">
                  <c:v>9.8008499539999683</c:v>
                </c:pt>
                <c:pt idx="8071">
                  <c:v>9.7223073082510769</c:v>
                </c:pt>
                <c:pt idx="8072">
                  <c:v>9.6437646625021856</c:v>
                </c:pt>
                <c:pt idx="8073">
                  <c:v>9.5652406111296546</c:v>
                </c:pt>
                <c:pt idx="8074">
                  <c:v>9.4866979653807633</c:v>
                </c:pt>
                <c:pt idx="8075">
                  <c:v>9.4081553196318719</c:v>
                </c:pt>
                <c:pt idx="8076">
                  <c:v>9.3296312682593427</c:v>
                </c:pt>
                <c:pt idx="8077">
                  <c:v>9.2510886225104514</c:v>
                </c:pt>
                <c:pt idx="8078">
                  <c:v>9.17254597676156</c:v>
                </c:pt>
                <c:pt idx="8079">
                  <c:v>9.0940219253890291</c:v>
                </c:pt>
                <c:pt idx="8080">
                  <c:v>9.0154049021346943</c:v>
                </c:pt>
                <c:pt idx="8081">
                  <c:v>8.9368622563858029</c:v>
                </c:pt>
                <c:pt idx="8082">
                  <c:v>8.858338205013272</c:v>
                </c:pt>
                <c:pt idx="8083">
                  <c:v>8.7797955592643806</c:v>
                </c:pt>
                <c:pt idx="8084">
                  <c:v>8.7012529135154892</c:v>
                </c:pt>
                <c:pt idx="8085">
                  <c:v>8.6227288621429601</c:v>
                </c:pt>
                <c:pt idx="8086">
                  <c:v>8.5441862163940669</c:v>
                </c:pt>
                <c:pt idx="8087">
                  <c:v>8.4656435706451774</c:v>
                </c:pt>
                <c:pt idx="8088">
                  <c:v>8.3871195192726464</c:v>
                </c:pt>
                <c:pt idx="8089">
                  <c:v>8.3085768735237551</c:v>
                </c:pt>
                <c:pt idx="8090">
                  <c:v>8.2300342277748637</c:v>
                </c:pt>
                <c:pt idx="8091">
                  <c:v>8.1515101764023328</c:v>
                </c:pt>
                <c:pt idx="8092">
                  <c:v>8.0729675306534414</c:v>
                </c:pt>
                <c:pt idx="8093">
                  <c:v>7.9943505073991066</c:v>
                </c:pt>
                <c:pt idx="8094">
                  <c:v>7.9158078616502152</c:v>
                </c:pt>
                <c:pt idx="8095">
                  <c:v>7.8372838102776852</c:v>
                </c:pt>
                <c:pt idx="8096">
                  <c:v>7.7587411645287938</c:v>
                </c:pt>
                <c:pt idx="8097">
                  <c:v>7.7389310769230768</c:v>
                </c:pt>
                <c:pt idx="8098">
                  <c:v>7.7028400083532222</c:v>
                </c:pt>
                <c:pt idx="8099">
                  <c:v>7.6484214799713879</c:v>
                </c:pt>
                <c:pt idx="8100">
                  <c:v>7.5394697377205535</c:v>
                </c:pt>
                <c:pt idx="8101">
                  <c:v>7.4488252746781116</c:v>
                </c:pt>
                <c:pt idx="8102">
                  <c:v>7.4115656929678195</c:v>
                </c:pt>
                <c:pt idx="8103">
                  <c:v>7.3224780000000003</c:v>
                </c:pt>
                <c:pt idx="8104">
                  <c:v>7.3189420031026255</c:v>
                </c:pt>
                <c:pt idx="8105">
                  <c:v>7.1955692865491283</c:v>
                </c:pt>
                <c:pt idx="8106">
                  <c:v>7.188001147087955</c:v>
                </c:pt>
                <c:pt idx="8107">
                  <c:v>7.1804347993264654</c:v>
                </c:pt>
                <c:pt idx="8108">
                  <c:v>7.172866659865293</c:v>
                </c:pt>
                <c:pt idx="8109">
                  <c:v>7.1652985204041206</c:v>
                </c:pt>
                <c:pt idx="8110">
                  <c:v>7.1363545569861708</c:v>
                </c:pt>
                <c:pt idx="8111">
                  <c:v>7.0644231833571771</c:v>
                </c:pt>
                <c:pt idx="8112">
                  <c:v>7.0363599256080116</c:v>
                </c:pt>
                <c:pt idx="8113">
                  <c:v>6.9888601867111717</c:v>
                </c:pt>
                <c:pt idx="8114">
                  <c:v>6.9600149120684263</c:v>
                </c:pt>
                <c:pt idx="8115">
                  <c:v>6.9311696374256808</c:v>
                </c:pt>
                <c:pt idx="8116">
                  <c:v>6.9023311916831824</c:v>
                </c:pt>
                <c:pt idx="8117">
                  <c:v>6.873485917040437</c:v>
                </c:pt>
                <c:pt idx="8118">
                  <c:v>6.8446133267967042</c:v>
                </c:pt>
                <c:pt idx="8119">
                  <c:v>6.8157680521539588</c:v>
                </c:pt>
                <c:pt idx="8120">
                  <c:v>6.7869296064114604</c:v>
                </c:pt>
                <c:pt idx="8121">
                  <c:v>6.7580843317687149</c:v>
                </c:pt>
                <c:pt idx="8122">
                  <c:v>6.7292390571259695</c:v>
                </c:pt>
                <c:pt idx="8123">
                  <c:v>6.7004006113834711</c:v>
                </c:pt>
                <c:pt idx="8124">
                  <c:v>6.6715553367407257</c:v>
                </c:pt>
                <c:pt idx="8125">
                  <c:v>6.6427100620979802</c:v>
                </c:pt>
                <c:pt idx="8126">
                  <c:v>6.6138716163554818</c:v>
                </c:pt>
                <c:pt idx="8127">
                  <c:v>6.5850263417127364</c:v>
                </c:pt>
                <c:pt idx="8128">
                  <c:v>6.5561810670699909</c:v>
                </c:pt>
                <c:pt idx="8129">
                  <c:v>6.5273426213274925</c:v>
                </c:pt>
                <c:pt idx="8130">
                  <c:v>6.4984700310837598</c:v>
                </c:pt>
                <c:pt idx="8131">
                  <c:v>6.4696247564410143</c:v>
                </c:pt>
                <c:pt idx="8132">
                  <c:v>6.4407863106985159</c:v>
                </c:pt>
                <c:pt idx="8133">
                  <c:v>6.4119410360557705</c:v>
                </c:pt>
                <c:pt idx="8134">
                  <c:v>6.383095761413025</c:v>
                </c:pt>
                <c:pt idx="8135">
                  <c:v>6.3542573156705267</c:v>
                </c:pt>
                <c:pt idx="8136">
                  <c:v>6.3254120410277812</c:v>
                </c:pt>
                <c:pt idx="8137">
                  <c:v>6.2965667663850358</c:v>
                </c:pt>
                <c:pt idx="8138">
                  <c:v>6.2677283206425365</c:v>
                </c:pt>
                <c:pt idx="8139">
                  <c:v>6.2388830459997919</c:v>
                </c:pt>
                <c:pt idx="8140">
                  <c:v>6.2100377713570465</c:v>
                </c:pt>
                <c:pt idx="8141">
                  <c:v>6.1811993256145481</c:v>
                </c:pt>
                <c:pt idx="8142">
                  <c:v>6.1523540509718027</c:v>
                </c:pt>
                <c:pt idx="8143">
                  <c:v>6.123481460728069</c:v>
                </c:pt>
                <c:pt idx="8144">
                  <c:v>6.0946361860853244</c:v>
                </c:pt>
                <c:pt idx="8145">
                  <c:v>6.0657977403428252</c:v>
                </c:pt>
                <c:pt idx="8146">
                  <c:v>6.0369524657000806</c:v>
                </c:pt>
                <c:pt idx="8147">
                  <c:v>6.0081071910573352</c:v>
                </c:pt>
                <c:pt idx="8148">
                  <c:v>5.9792687453148368</c:v>
                </c:pt>
                <c:pt idx="8149">
                  <c:v>5.9504234706720904</c:v>
                </c:pt>
                <c:pt idx="8150">
                  <c:v>5.9215781960293459</c:v>
                </c:pt>
                <c:pt idx="8151">
                  <c:v>5.8927397502868466</c:v>
                </c:pt>
                <c:pt idx="8152">
                  <c:v>5.8638944756441012</c:v>
                </c:pt>
                <c:pt idx="8153">
                  <c:v>5.8350492010013557</c:v>
                </c:pt>
                <c:pt idx="8154">
                  <c:v>5.8062107552588573</c:v>
                </c:pt>
                <c:pt idx="8155">
                  <c:v>5.7773381650151245</c:v>
                </c:pt>
                <c:pt idx="8156">
                  <c:v>5.7484928903723791</c:v>
                </c:pt>
                <c:pt idx="8157">
                  <c:v>5.7196544446298807</c:v>
                </c:pt>
                <c:pt idx="8158">
                  <c:v>5.6908091699871353</c:v>
                </c:pt>
                <c:pt idx="8159">
                  <c:v>5.6619638953443898</c:v>
                </c:pt>
                <c:pt idx="8160">
                  <c:v>5.6331254496018914</c:v>
                </c:pt>
                <c:pt idx="8161">
                  <c:v>5.6220080000000001</c:v>
                </c:pt>
                <c:pt idx="8162">
                  <c:v>5.6106795799761624</c:v>
                </c:pt>
                <c:pt idx="8163">
                  <c:v>5.6039110000000001</c:v>
                </c:pt>
                <c:pt idx="8164">
                  <c:v>5.5807584601812108</c:v>
                </c:pt>
                <c:pt idx="8165">
                  <c:v>5.58367000635055</c:v>
                </c:pt>
                <c:pt idx="8166">
                  <c:v>5.6067323513971212</c:v>
                </c:pt>
                <c:pt idx="8167">
                  <c:v>5.5893188640406608</c:v>
                </c:pt>
                <c:pt idx="8168">
                  <c:v>5.5751877213045322</c:v>
                </c:pt>
                <c:pt idx="8169">
                  <c:v>5.5677329999999996</c:v>
                </c:pt>
                <c:pt idx="8170">
                  <c:v>5.5658709463677853</c:v>
                </c:pt>
                <c:pt idx="8171">
                  <c:v>5.5631246773236258</c:v>
                </c:pt>
                <c:pt idx="8172">
                  <c:v>5.5603784082794663</c:v>
                </c:pt>
                <c:pt idx="8173">
                  <c:v>5.5576327893936979</c:v>
                </c:pt>
                <c:pt idx="8174">
                  <c:v>5.5548865203495383</c:v>
                </c:pt>
                <c:pt idx="8175">
                  <c:v>5.5521402513053788</c:v>
                </c:pt>
                <c:pt idx="8176">
                  <c:v>5.5493946324196104</c:v>
                </c:pt>
                <c:pt idx="8177">
                  <c:v>5.5466483633754509</c:v>
                </c:pt>
                <c:pt idx="8178">
                  <c:v>5.5439020943312913</c:v>
                </c:pt>
                <c:pt idx="8179">
                  <c:v>5.5301694487937114</c:v>
                </c:pt>
                <c:pt idx="8180">
                  <c:v>5.5274231797495519</c:v>
                </c:pt>
                <c:pt idx="8181">
                  <c:v>5.5246775608637835</c:v>
                </c:pt>
                <c:pt idx="8182">
                  <c:v>5.5219312918196239</c:v>
                </c:pt>
                <c:pt idx="8183">
                  <c:v>5.5191850227754644</c:v>
                </c:pt>
                <c:pt idx="8184">
                  <c:v>5.516439403889696</c:v>
                </c:pt>
                <c:pt idx="8185">
                  <c:v>5.5136931348455365</c:v>
                </c:pt>
                <c:pt idx="8186">
                  <c:v>5.5109468658013769</c:v>
                </c:pt>
                <c:pt idx="8187">
                  <c:v>5.5082012469156085</c:v>
                </c:pt>
                <c:pt idx="8188">
                  <c:v>5.505454977871449</c:v>
                </c:pt>
                <c:pt idx="8189">
                  <c:v>5.502706108193725</c:v>
                </c:pt>
                <c:pt idx="8190">
                  <c:v>5.4999598391495654</c:v>
                </c:pt>
                <c:pt idx="8191">
                  <c:v>5.497214220263797</c:v>
                </c:pt>
                <c:pt idx="8192">
                  <c:v>5.4944679512196375</c:v>
                </c:pt>
                <c:pt idx="8193">
                  <c:v>5.491721682175478</c:v>
                </c:pt>
                <c:pt idx="8194">
                  <c:v>5.4889760632897096</c:v>
                </c:pt>
                <c:pt idx="8195">
                  <c:v>5.48622979424555</c:v>
                </c:pt>
                <c:pt idx="8196">
                  <c:v>5.4834835252013905</c:v>
                </c:pt>
                <c:pt idx="8197">
                  <c:v>5.4807379063156212</c:v>
                </c:pt>
                <c:pt idx="8198">
                  <c:v>5.4779916372714617</c:v>
                </c:pt>
                <c:pt idx="8199">
                  <c:v>5.4752453682273021</c:v>
                </c:pt>
                <c:pt idx="8200">
                  <c:v>5.4724997493415337</c:v>
                </c:pt>
                <c:pt idx="8201">
                  <c:v>5.4697508796638097</c:v>
                </c:pt>
                <c:pt idx="8202">
                  <c:v>5.4670046106196502</c:v>
                </c:pt>
                <c:pt idx="8203">
                  <c:v>5.4642589917338817</c:v>
                </c:pt>
                <c:pt idx="8204">
                  <c:v>5.4615127226897222</c:v>
                </c:pt>
                <c:pt idx="8205">
                  <c:v>5.4587664536455627</c:v>
                </c:pt>
                <c:pt idx="8206">
                  <c:v>5.4560208347597943</c:v>
                </c:pt>
                <c:pt idx="8207">
                  <c:v>5.4532745657156347</c:v>
                </c:pt>
                <c:pt idx="8208">
                  <c:v>5.4505282966714752</c:v>
                </c:pt>
                <c:pt idx="8209">
                  <c:v>5.4477826777857068</c:v>
                </c:pt>
                <c:pt idx="8210">
                  <c:v>5.4450364087415473</c:v>
                </c:pt>
                <c:pt idx="8211">
                  <c:v>5.4422901396973877</c:v>
                </c:pt>
                <c:pt idx="8212">
                  <c:v>5.4307755193133049</c:v>
                </c:pt>
                <c:pt idx="8213">
                  <c:v>5.4439217453505009</c:v>
                </c:pt>
                <c:pt idx="8214">
                  <c:v>5.4485910102502979</c:v>
                </c:pt>
                <c:pt idx="8215">
                  <c:v>5.4303744041487843</c:v>
                </c:pt>
                <c:pt idx="8216">
                  <c:v>5.3796053009060563</c:v>
                </c:pt>
                <c:pt idx="8217">
                  <c:v>5.3616370667620403</c:v>
                </c:pt>
                <c:pt idx="8218">
                  <c:v>5.4242840512514903</c:v>
                </c:pt>
                <c:pt idx="8219">
                  <c:v>5.4254963261802578</c:v>
                </c:pt>
                <c:pt idx="8220">
                  <c:v>5.4162836165951358</c:v>
                </c:pt>
                <c:pt idx="8221">
                  <c:v>5.419531274190553</c:v>
                </c:pt>
                <c:pt idx="8222">
                  <c:v>5.4140135920984749</c:v>
                </c:pt>
                <c:pt idx="8223">
                  <c:v>5.4084946034276395</c:v>
                </c:pt>
                <c:pt idx="8224">
                  <c:v>5.4029769213355623</c:v>
                </c:pt>
                <c:pt idx="8225">
                  <c:v>5.397457932664727</c:v>
                </c:pt>
                <c:pt idx="8226">
                  <c:v>5.3919337176788629</c:v>
                </c:pt>
                <c:pt idx="8227">
                  <c:v>5.3864147290080275</c:v>
                </c:pt>
                <c:pt idx="8228">
                  <c:v>5.3808970469159494</c:v>
                </c:pt>
                <c:pt idx="8229">
                  <c:v>5.3753780582451141</c:v>
                </c:pt>
                <c:pt idx="8230">
                  <c:v>5.3698590695742796</c:v>
                </c:pt>
                <c:pt idx="8231">
                  <c:v>5.3643413874822015</c:v>
                </c:pt>
                <c:pt idx="8232">
                  <c:v>5.3588223988113661</c:v>
                </c:pt>
                <c:pt idx="8233">
                  <c:v>5.3533034101405317</c:v>
                </c:pt>
                <c:pt idx="8234">
                  <c:v>5.3477857280484535</c:v>
                </c:pt>
                <c:pt idx="8235">
                  <c:v>5.3422667393776182</c:v>
                </c:pt>
                <c:pt idx="8236">
                  <c:v>5.3367477507067829</c:v>
                </c:pt>
                <c:pt idx="8237">
                  <c:v>5.3312300686147056</c:v>
                </c:pt>
                <c:pt idx="8238">
                  <c:v>5.3257110799438703</c:v>
                </c:pt>
                <c:pt idx="8239">
                  <c:v>5.3201868649580062</c:v>
                </c:pt>
                <c:pt idx="8240">
                  <c:v>5.3146678762871709</c:v>
                </c:pt>
                <c:pt idx="8241">
                  <c:v>5.3091501941950927</c:v>
                </c:pt>
                <c:pt idx="8242">
                  <c:v>5.3036312055242583</c:v>
                </c:pt>
                <c:pt idx="8243">
                  <c:v>5.2981122168534229</c:v>
                </c:pt>
                <c:pt idx="8244">
                  <c:v>5.3213795321888409</c:v>
                </c:pt>
                <c:pt idx="8245">
                  <c:v>5.307307704648391</c:v>
                </c:pt>
                <c:pt idx="8246">
                  <c:v>5.2963810000000002</c:v>
                </c:pt>
                <c:pt idx="8247">
                  <c:v>5.2963810000000002</c:v>
                </c:pt>
                <c:pt idx="8248">
                  <c:v>5.3354020727056017</c:v>
                </c:pt>
                <c:pt idx="8249">
                  <c:v>5.2981335727229375</c:v>
                </c:pt>
                <c:pt idx="8250">
                  <c:v>5.2782910000000003</c:v>
                </c:pt>
                <c:pt idx="8251">
                  <c:v>5.2514873709177587</c:v>
                </c:pt>
                <c:pt idx="8252">
                  <c:v>5.2691731778731521</c:v>
                </c:pt>
                <c:pt idx="8253">
                  <c:v>5.2777220742378033</c:v>
                </c:pt>
                <c:pt idx="8254">
                  <c:v>5.2769630273586134</c:v>
                </c:pt>
                <c:pt idx="8255">
                  <c:v>5.2762039804794219</c:v>
                </c:pt>
                <c:pt idx="8256">
                  <c:v>5.2754451132988294</c:v>
                </c:pt>
                <c:pt idx="8257">
                  <c:v>5.2746860664196378</c:v>
                </c:pt>
                <c:pt idx="8258">
                  <c:v>5.2739270195404471</c:v>
                </c:pt>
                <c:pt idx="8259">
                  <c:v>5.2731681523598546</c:v>
                </c:pt>
                <c:pt idx="8260">
                  <c:v>5.272409105480663</c:v>
                </c:pt>
                <c:pt idx="8261">
                  <c:v>5.2716500586014723</c:v>
                </c:pt>
                <c:pt idx="8262">
                  <c:v>5.2708911914208798</c:v>
                </c:pt>
                <c:pt idx="8263">
                  <c:v>5.2701321445416882</c:v>
                </c:pt>
                <c:pt idx="8264">
                  <c:v>5.2693723788681046</c:v>
                </c:pt>
                <c:pt idx="8265">
                  <c:v>5.268613331988913</c:v>
                </c:pt>
                <c:pt idx="8266">
                  <c:v>5.2678544648083205</c:v>
                </c:pt>
                <c:pt idx="8267">
                  <c:v>5.2670954179291298</c:v>
                </c:pt>
                <c:pt idx="8268">
                  <c:v>5.2663365507485373</c:v>
                </c:pt>
                <c:pt idx="8269">
                  <c:v>5.2655775038693458</c:v>
                </c:pt>
                <c:pt idx="8270">
                  <c:v>5.264818456990155</c:v>
                </c:pt>
                <c:pt idx="8271">
                  <c:v>5.2640595898095626</c:v>
                </c:pt>
                <c:pt idx="8272">
                  <c:v>5.263300542930371</c:v>
                </c:pt>
                <c:pt idx="8273">
                  <c:v>5.2625414960511803</c:v>
                </c:pt>
                <c:pt idx="8274">
                  <c:v>5.2617826288705878</c:v>
                </c:pt>
                <c:pt idx="8275">
                  <c:v>5.2610235819913971</c:v>
                </c:pt>
                <c:pt idx="8276">
                  <c:v>5.2602638163178126</c:v>
                </c:pt>
                <c:pt idx="8277">
                  <c:v>5.243471292014303</c:v>
                </c:pt>
                <c:pt idx="8278">
                  <c:v>5.2758239260848834</c:v>
                </c:pt>
                <c:pt idx="8279">
                  <c:v>5.2782910000000003</c:v>
                </c:pt>
                <c:pt idx="8280">
                  <c:v>5.2611767529804476</c:v>
                </c:pt>
                <c:pt idx="8281">
                  <c:v>5.2774372164481527</c:v>
                </c:pt>
                <c:pt idx="8282">
                  <c:v>5.2782910000000003</c:v>
                </c:pt>
                <c:pt idx="8283">
                  <c:v>5.2607972031473533</c:v>
                </c:pt>
                <c:pt idx="8284">
                  <c:v>5.2602019999999996</c:v>
                </c:pt>
                <c:pt idx="8285">
                  <c:v>5.2247140906056266</c:v>
                </c:pt>
                <c:pt idx="8286">
                  <c:v>5.2224944185581528</c:v>
                </c:pt>
                <c:pt idx="8287">
                  <c:v>5.2209356776245324</c:v>
                </c:pt>
                <c:pt idx="8288">
                  <c:v>5.2193765675834207</c:v>
                </c:pt>
                <c:pt idx="8289">
                  <c:v>5.2178159811123468</c:v>
                </c:pt>
                <c:pt idx="8290">
                  <c:v>5.2162572401787264</c:v>
                </c:pt>
                <c:pt idx="8291">
                  <c:v>5.2146981301376156</c:v>
                </c:pt>
                <c:pt idx="8292">
                  <c:v>5.213139020096504</c:v>
                </c:pt>
                <c:pt idx="8293">
                  <c:v>5.2115802791628836</c:v>
                </c:pt>
                <c:pt idx="8294">
                  <c:v>5.2100211691217728</c:v>
                </c:pt>
                <c:pt idx="8295">
                  <c:v>5.2084620590806612</c:v>
                </c:pt>
                <c:pt idx="8296">
                  <c:v>5.2069033181470417</c:v>
                </c:pt>
                <c:pt idx="8297">
                  <c:v>5.20534420810593</c:v>
                </c:pt>
                <c:pt idx="8298">
                  <c:v>5.2037850980648193</c:v>
                </c:pt>
                <c:pt idx="8299">
                  <c:v>5.2022263571311989</c:v>
                </c:pt>
                <c:pt idx="8300">
                  <c:v>5.2006672470900872</c:v>
                </c:pt>
                <c:pt idx="8301">
                  <c:v>5.1991066606190133</c:v>
                </c:pt>
                <c:pt idx="8302">
                  <c:v>5.1975475505779025</c:v>
                </c:pt>
                <c:pt idx="8303">
                  <c:v>5.1959888096442821</c:v>
                </c:pt>
                <c:pt idx="8304">
                  <c:v>5.1944296996031705</c:v>
                </c:pt>
                <c:pt idx="8305">
                  <c:v>5.1928705895620597</c:v>
                </c:pt>
                <c:pt idx="8306">
                  <c:v>5.1913118486284393</c:v>
                </c:pt>
                <c:pt idx="8307">
                  <c:v>5.1897527385873286</c:v>
                </c:pt>
                <c:pt idx="8308">
                  <c:v>5.1881936285462169</c:v>
                </c:pt>
                <c:pt idx="8309">
                  <c:v>5.1866348876125965</c:v>
                </c:pt>
                <c:pt idx="8310">
                  <c:v>5.1850757775714857</c:v>
                </c:pt>
                <c:pt idx="8311">
                  <c:v>5.1835166675303741</c:v>
                </c:pt>
                <c:pt idx="8312">
                  <c:v>5.1819579265967546</c:v>
                </c:pt>
                <c:pt idx="8313">
                  <c:v>5.1803988165556429</c:v>
                </c:pt>
                <c:pt idx="8314">
                  <c:v>5.178838230084569</c:v>
                </c:pt>
                <c:pt idx="8315">
                  <c:v>5.1772794891509486</c:v>
                </c:pt>
                <c:pt idx="8316">
                  <c:v>5.175720379109837</c:v>
                </c:pt>
                <c:pt idx="8317">
                  <c:v>5.1741612690687262</c:v>
                </c:pt>
                <c:pt idx="8318">
                  <c:v>5.1726025281351058</c:v>
                </c:pt>
                <c:pt idx="8319">
                  <c:v>5.171043418093995</c:v>
                </c:pt>
                <c:pt idx="8320">
                  <c:v>5.1694843080528834</c:v>
                </c:pt>
                <c:pt idx="8321">
                  <c:v>5.167925567119263</c:v>
                </c:pt>
                <c:pt idx="8322">
                  <c:v>5.1663664570781522</c:v>
                </c:pt>
                <c:pt idx="8323">
                  <c:v>5.1648073470370415</c:v>
                </c:pt>
                <c:pt idx="8324">
                  <c:v>5.1632486061034211</c:v>
                </c:pt>
                <c:pt idx="8325">
                  <c:v>5.1616894960623094</c:v>
                </c:pt>
                <c:pt idx="8326">
                  <c:v>5.1601289095912355</c:v>
                </c:pt>
                <c:pt idx="8327">
                  <c:v>5.1585697995501247</c:v>
                </c:pt>
                <c:pt idx="8328">
                  <c:v>5.1570110586165043</c:v>
                </c:pt>
                <c:pt idx="8329">
                  <c:v>5.1554519485753927</c:v>
                </c:pt>
                <c:pt idx="8330">
                  <c:v>5.1538928385342819</c:v>
                </c:pt>
                <c:pt idx="8331">
                  <c:v>5.1523340976006615</c:v>
                </c:pt>
                <c:pt idx="8332">
                  <c:v>5.1206775768772355</c:v>
                </c:pt>
                <c:pt idx="8333">
                  <c:v>5.1392124907010022</c:v>
                </c:pt>
                <c:pt idx="8334">
                  <c:v>5.1591684635193138</c:v>
                </c:pt>
                <c:pt idx="8335">
                  <c:v>5.1623663825983321</c:v>
                </c:pt>
                <c:pt idx="8336">
                  <c:v>5.1589139785407729</c:v>
                </c:pt>
                <c:pt idx="8337">
                  <c:v>5.1516590000000004</c:v>
                </c:pt>
                <c:pt idx="8338">
                  <c:v>5.1516590000000004</c:v>
                </c:pt>
                <c:pt idx="8339">
                  <c:v>5.1628924803337313</c:v>
                </c:pt>
                <c:pt idx="8340">
                  <c:v>5.1129668545541254</c:v>
                </c:pt>
                <c:pt idx="8341">
                  <c:v>5.0793030000000003</c:v>
                </c:pt>
                <c:pt idx="8342">
                  <c:v>5.0793030000000003</c:v>
                </c:pt>
                <c:pt idx="8343">
                  <c:v>5.0793030000000003</c:v>
                </c:pt>
                <c:pt idx="8344">
                  <c:v>5.106048816881259</c:v>
                </c:pt>
                <c:pt idx="8345">
                  <c:v>5.1516599999999997</c:v>
                </c:pt>
                <c:pt idx="8346">
                  <c:v>5.1697490000000004</c:v>
                </c:pt>
                <c:pt idx="8347">
                  <c:v>5.1790436578445398</c:v>
                </c:pt>
                <c:pt idx="8348">
                  <c:v>5.1972662176919409</c:v>
                </c:pt>
                <c:pt idx="8349">
                  <c:v>5.2044818738765821</c:v>
                </c:pt>
                <c:pt idx="8350">
                  <c:v>5.2017095140096821</c:v>
                </c:pt>
                <c:pt idx="8351">
                  <c:v>5.198934528801999</c:v>
                </c:pt>
                <c:pt idx="8352">
                  <c:v>5.196162168935099</c:v>
                </c:pt>
                <c:pt idx="8353">
                  <c:v>5.193390465403394</c:v>
                </c:pt>
                <c:pt idx="8354">
                  <c:v>5.1906181055364939</c:v>
                </c:pt>
                <c:pt idx="8355">
                  <c:v>5.1878457456695939</c:v>
                </c:pt>
                <c:pt idx="8356">
                  <c:v>5.1850740421378889</c:v>
                </c:pt>
                <c:pt idx="8357">
                  <c:v>5.1823016822709889</c:v>
                </c:pt>
                <c:pt idx="8358">
                  <c:v>5.1795293224040888</c:v>
                </c:pt>
                <c:pt idx="8359">
                  <c:v>5.1767576188723838</c:v>
                </c:pt>
                <c:pt idx="8360">
                  <c:v>5.1739852590054838</c:v>
                </c:pt>
                <c:pt idx="8361">
                  <c:v>5.1712128991385837</c:v>
                </c:pt>
                <c:pt idx="8362">
                  <c:v>5.1684411956068788</c:v>
                </c:pt>
                <c:pt idx="8363">
                  <c:v>5.1656688357399787</c:v>
                </c:pt>
                <c:pt idx="8364">
                  <c:v>5.1628938505322957</c:v>
                </c:pt>
                <c:pt idx="8365">
                  <c:v>5.1601221470005907</c:v>
                </c:pt>
                <c:pt idx="8366">
                  <c:v>5.1573497871336906</c:v>
                </c:pt>
                <c:pt idx="8367">
                  <c:v>5.1545774272667906</c:v>
                </c:pt>
                <c:pt idx="8368">
                  <c:v>5.1518057237350865</c:v>
                </c:pt>
                <c:pt idx="8369">
                  <c:v>5.1490333638681856</c:v>
                </c:pt>
                <c:pt idx="8370">
                  <c:v>5.1462610040012855</c:v>
                </c:pt>
                <c:pt idx="8371">
                  <c:v>5.1434893004695814</c:v>
                </c:pt>
                <c:pt idx="8372">
                  <c:v>5.1407169406026814</c:v>
                </c:pt>
                <c:pt idx="8373">
                  <c:v>5.1379445807357804</c:v>
                </c:pt>
                <c:pt idx="8374">
                  <c:v>5.1351728772040763</c:v>
                </c:pt>
                <c:pt idx="8375">
                  <c:v>5.1324005173371763</c:v>
                </c:pt>
                <c:pt idx="8376">
                  <c:v>5.1296255321294923</c:v>
                </c:pt>
                <c:pt idx="8377">
                  <c:v>5.1268531722625923</c:v>
                </c:pt>
                <c:pt idx="8378">
                  <c:v>5.1240814687308882</c:v>
                </c:pt>
                <c:pt idx="8379">
                  <c:v>5.1213091088639873</c:v>
                </c:pt>
                <c:pt idx="8380">
                  <c:v>5.1185367489970872</c:v>
                </c:pt>
                <c:pt idx="8381">
                  <c:v>5.1157650454653831</c:v>
                </c:pt>
                <c:pt idx="8382">
                  <c:v>5.1129926855984831</c:v>
                </c:pt>
                <c:pt idx="8383">
                  <c:v>5.1102203257315821</c:v>
                </c:pt>
                <c:pt idx="8384">
                  <c:v>5.1074486221998781</c:v>
                </c:pt>
                <c:pt idx="8385">
                  <c:v>5.104676262332978</c:v>
                </c:pt>
                <c:pt idx="8386">
                  <c:v>5.1019039024660771</c:v>
                </c:pt>
                <c:pt idx="8387">
                  <c:v>5.099132198934373</c:v>
                </c:pt>
                <c:pt idx="8388">
                  <c:v>5.0963598390674729</c:v>
                </c:pt>
                <c:pt idx="8389">
                  <c:v>5.0935848538597899</c:v>
                </c:pt>
                <c:pt idx="8390">
                  <c:v>5.0908131503280849</c:v>
                </c:pt>
                <c:pt idx="8391">
                  <c:v>5.0649951353473455</c:v>
                </c:pt>
                <c:pt idx="8392">
                  <c:v>5.0613369778331014</c:v>
                </c:pt>
                <c:pt idx="8393">
                  <c:v>5.0612139999999997</c:v>
                </c:pt>
                <c:pt idx="8394">
                  <c:v>5.0612139999999997</c:v>
                </c:pt>
                <c:pt idx="8395">
                  <c:v>5.0969276198189615</c:v>
                </c:pt>
                <c:pt idx="8396">
                  <c:v>5.0614382321811675</c:v>
                </c:pt>
                <c:pt idx="8397">
                  <c:v>5.133576250660834</c:v>
                </c:pt>
                <c:pt idx="8398">
                  <c:v>5.1391261991624253</c:v>
                </c:pt>
                <c:pt idx="8399">
                  <c:v>5.1446695843379739</c:v>
                </c:pt>
                <c:pt idx="8400">
                  <c:v>5.1502142821787311</c:v>
                </c:pt>
                <c:pt idx="8401">
                  <c:v>5.1557589800194883</c:v>
                </c:pt>
                <c:pt idx="8402">
                  <c:v>5.1613023651950369</c:v>
                </c:pt>
                <c:pt idx="8403">
                  <c:v>5.1668470630357941</c:v>
                </c:pt>
                <c:pt idx="8404">
                  <c:v>5.1723917608765513</c:v>
                </c:pt>
                <c:pt idx="8405">
                  <c:v>5.1779351460520999</c:v>
                </c:pt>
                <c:pt idx="8406">
                  <c:v>5.1834798438928571</c:v>
                </c:pt>
                <c:pt idx="8407">
                  <c:v>5.1890245417336143</c:v>
                </c:pt>
                <c:pt idx="8408">
                  <c:v>5.1945679269091629</c:v>
                </c:pt>
                <c:pt idx="8409">
                  <c:v>5.2001126247499201</c:v>
                </c:pt>
                <c:pt idx="8410">
                  <c:v>5.2056625732515105</c:v>
                </c:pt>
                <c:pt idx="8411">
                  <c:v>5.2112072710922677</c:v>
                </c:pt>
                <c:pt idx="8412">
                  <c:v>5.2167506562678163</c:v>
                </c:pt>
                <c:pt idx="8413">
                  <c:v>5.2222953541085735</c:v>
                </c:pt>
                <c:pt idx="8414">
                  <c:v>5.2278400519493307</c:v>
                </c:pt>
                <c:pt idx="8415">
                  <c:v>5.2333834371248793</c:v>
                </c:pt>
                <c:pt idx="8416">
                  <c:v>5.2389281349656365</c:v>
                </c:pt>
                <c:pt idx="8417">
                  <c:v>5.2444728328063936</c:v>
                </c:pt>
                <c:pt idx="8418">
                  <c:v>5.2500162179819423</c:v>
                </c:pt>
                <c:pt idx="8419">
                  <c:v>5.2555609158226995</c:v>
                </c:pt>
                <c:pt idx="8420">
                  <c:v>5.2666489988390053</c:v>
                </c:pt>
                <c:pt idx="8421">
                  <c:v>5.2721936966797625</c:v>
                </c:pt>
                <c:pt idx="8422">
                  <c:v>5.2777436451813537</c:v>
                </c:pt>
                <c:pt idx="8423">
                  <c:v>5.2832870303569024</c:v>
                </c:pt>
                <c:pt idx="8424">
                  <c:v>5.2888317281976596</c:v>
                </c:pt>
                <c:pt idx="8425">
                  <c:v>5.2943764260384167</c:v>
                </c:pt>
                <c:pt idx="8426">
                  <c:v>5.2999198112139654</c:v>
                </c:pt>
                <c:pt idx="8427">
                  <c:v>5.3054645090547226</c:v>
                </c:pt>
                <c:pt idx="8428">
                  <c:v>5.3110092068954797</c:v>
                </c:pt>
                <c:pt idx="8429">
                  <c:v>5.3165525920710284</c:v>
                </c:pt>
                <c:pt idx="8430">
                  <c:v>5.3220972899117855</c:v>
                </c:pt>
                <c:pt idx="8431">
                  <c:v>5.3276419877525427</c:v>
                </c:pt>
                <c:pt idx="8432">
                  <c:v>5.3331853729280914</c:v>
                </c:pt>
                <c:pt idx="8433">
                  <c:v>5.3387300707688485</c:v>
                </c:pt>
                <c:pt idx="8434">
                  <c:v>5.3442800192704398</c:v>
                </c:pt>
                <c:pt idx="8435">
                  <c:v>5.349824717111197</c:v>
                </c:pt>
                <c:pt idx="8436">
                  <c:v>5.3553681022867456</c:v>
                </c:pt>
                <c:pt idx="8437">
                  <c:v>5.3609128001275028</c:v>
                </c:pt>
                <c:pt idx="8438">
                  <c:v>5.3664574979682591</c:v>
                </c:pt>
                <c:pt idx="8439">
                  <c:v>5.3720008831438077</c:v>
                </c:pt>
                <c:pt idx="8440">
                  <c:v>5.3775455809845649</c:v>
                </c:pt>
                <c:pt idx="8441">
                  <c:v>5.3830902788253221</c:v>
                </c:pt>
                <c:pt idx="8442">
                  <c:v>5.3750075722460657</c:v>
                </c:pt>
                <c:pt idx="8443">
                  <c:v>5.3566971654350413</c:v>
                </c:pt>
                <c:pt idx="8444">
                  <c:v>5.3749126847877919</c:v>
                </c:pt>
                <c:pt idx="8445">
                  <c:v>5.3805352288782817</c:v>
                </c:pt>
                <c:pt idx="8446">
                  <c:v>5.3494363159399567</c:v>
                </c:pt>
                <c:pt idx="8447">
                  <c:v>5.352277973147153</c:v>
                </c:pt>
                <c:pt idx="8448">
                  <c:v>5.3546923684210528</c:v>
                </c:pt>
                <c:pt idx="8449">
                  <c:v>5.3800043037160554</c:v>
                </c:pt>
                <c:pt idx="8450">
                  <c:v>5.3826383868891536</c:v>
                </c:pt>
                <c:pt idx="8451">
                  <c:v>5.4043649224282353</c:v>
                </c:pt>
                <c:pt idx="8452">
                  <c:v>5.4029266553976472</c:v>
                </c:pt>
                <c:pt idx="8453">
                  <c:v>5.401488388367059</c:v>
                </c:pt>
                <c:pt idx="8454">
                  <c:v>5.4000504618352947</c:v>
                </c:pt>
                <c:pt idx="8455">
                  <c:v>5.3986121948047057</c:v>
                </c:pt>
                <c:pt idx="8456">
                  <c:v>5.3971739277741175</c:v>
                </c:pt>
                <c:pt idx="8457">
                  <c:v>5.3957360012423532</c:v>
                </c:pt>
                <c:pt idx="8458">
                  <c:v>5.3942977342117651</c:v>
                </c:pt>
                <c:pt idx="8459">
                  <c:v>5.3928581051858826</c:v>
                </c:pt>
                <c:pt idx="8460">
                  <c:v>5.3914198381552945</c:v>
                </c:pt>
                <c:pt idx="8461">
                  <c:v>5.3899819116235301</c:v>
                </c:pt>
                <c:pt idx="8462">
                  <c:v>5.3885436445929411</c:v>
                </c:pt>
                <c:pt idx="8463">
                  <c:v>5.387105377562353</c:v>
                </c:pt>
                <c:pt idx="8464">
                  <c:v>5.3424977696709588</c:v>
                </c:pt>
                <c:pt idx="8465">
                  <c:v>5.3474715493562233</c:v>
                </c:pt>
                <c:pt idx="8466">
                  <c:v>5.3656877649582837</c:v>
                </c:pt>
                <c:pt idx="8467">
                  <c:v>5.3384260672389123</c:v>
                </c:pt>
                <c:pt idx="8468">
                  <c:v>5.3172726480686698</c:v>
                </c:pt>
                <c:pt idx="8469">
                  <c:v>5.3452991163289632</c:v>
                </c:pt>
                <c:pt idx="8470">
                  <c:v>5.3351134644730562</c:v>
                </c:pt>
                <c:pt idx="8471">
                  <c:v>5.3168930772532184</c:v>
                </c:pt>
                <c:pt idx="8472">
                  <c:v>5.2986619420738981</c:v>
                </c:pt>
                <c:pt idx="8473">
                  <c:v>5.298293050220777</c:v>
                </c:pt>
                <c:pt idx="8474">
                  <c:v>5.3004794335809722</c:v>
                </c:pt>
                <c:pt idx="8475">
                  <c:v>5.3026658169411673</c:v>
                </c:pt>
                <c:pt idx="8476">
                  <c:v>5.3048516826916661</c:v>
                </c:pt>
                <c:pt idx="8477">
                  <c:v>5.3070380660518612</c:v>
                </c:pt>
                <c:pt idx="8478">
                  <c:v>5.3092244494120564</c:v>
                </c:pt>
                <c:pt idx="8479">
                  <c:v>5.3114103151625551</c:v>
                </c:pt>
                <c:pt idx="8480">
                  <c:v>5.3135966985227503</c:v>
                </c:pt>
                <c:pt idx="8481">
                  <c:v>5.3157830818829455</c:v>
                </c:pt>
                <c:pt idx="8482">
                  <c:v>5.322343784792622</c:v>
                </c:pt>
                <c:pt idx="8483">
                  <c:v>5.3245301681528181</c:v>
                </c:pt>
                <c:pt idx="8484">
                  <c:v>5.3267160339033159</c:v>
                </c:pt>
                <c:pt idx="8485">
                  <c:v>5.3289024172635111</c:v>
                </c:pt>
                <c:pt idx="8486">
                  <c:v>5.3310888006237063</c:v>
                </c:pt>
                <c:pt idx="8487">
                  <c:v>5.333274666374205</c:v>
                </c:pt>
                <c:pt idx="8488">
                  <c:v>5.3354610497344002</c:v>
                </c:pt>
                <c:pt idx="8489">
                  <c:v>5.3376474330945953</c:v>
                </c:pt>
                <c:pt idx="8490">
                  <c:v>5.3398332988450941</c:v>
                </c:pt>
                <c:pt idx="8491">
                  <c:v>5.3420196822052892</c:v>
                </c:pt>
                <c:pt idx="8492">
                  <c:v>5.3506559999999999</c:v>
                </c:pt>
                <c:pt idx="8493">
                  <c:v>5.3485598281287245</c:v>
                </c:pt>
                <c:pt idx="8494">
                  <c:v>5.3156422188841201</c:v>
                </c:pt>
                <c:pt idx="8495">
                  <c:v>5.3338621220791609</c:v>
                </c:pt>
                <c:pt idx="8496">
                  <c:v>5.3520832846245527</c:v>
                </c:pt>
                <c:pt idx="8497">
                  <c:v>5.3656389055793987</c:v>
                </c:pt>
                <c:pt idx="8498">
                  <c:v>5.3342418397711011</c:v>
                </c:pt>
                <c:pt idx="8499">
                  <c:v>5.3488484569725863</c:v>
                </c:pt>
                <c:pt idx="8500">
                  <c:v>5.3344921082498802</c:v>
                </c:pt>
                <c:pt idx="8501">
                  <c:v>5.3513746586876119</c:v>
                </c:pt>
                <c:pt idx="8502">
                  <c:v>5.3577238127415532</c:v>
                </c:pt>
                <c:pt idx="8503">
                  <c:v>5.3640744702655532</c:v>
                </c:pt>
                <c:pt idx="8504">
                  <c:v>5.3704311416697834</c:v>
                </c:pt>
                <c:pt idx="8505">
                  <c:v>5.3767817991937834</c:v>
                </c:pt>
                <c:pt idx="8506">
                  <c:v>5.3831309532477247</c:v>
                </c:pt>
                <c:pt idx="8507">
                  <c:v>5.3564489821173105</c:v>
                </c:pt>
                <c:pt idx="8508">
                  <c:v>5.3148866364790415</c:v>
                </c:pt>
                <c:pt idx="8509">
                  <c:v>5.3158713817894769</c:v>
                </c:pt>
                <c:pt idx="8510">
                  <c:v>5.3168563602861099</c:v>
                </c:pt>
                <c:pt idx="8511">
                  <c:v>5.3178413387827428</c:v>
                </c:pt>
                <c:pt idx="8512">
                  <c:v>5.3188260840931791</c:v>
                </c:pt>
                <c:pt idx="8513">
                  <c:v>5.3198110625898121</c:v>
                </c:pt>
                <c:pt idx="8514">
                  <c:v>5.320796041086445</c:v>
                </c:pt>
                <c:pt idx="8515">
                  <c:v>5.3217807863968813</c:v>
                </c:pt>
                <c:pt idx="8516">
                  <c:v>5.3227666976383023</c:v>
                </c:pt>
                <c:pt idx="8517">
                  <c:v>5.3237516761349353</c:v>
                </c:pt>
                <c:pt idx="8518">
                  <c:v>5.3247364214453716</c:v>
                </c:pt>
                <c:pt idx="8519">
                  <c:v>5.3257213999420046</c:v>
                </c:pt>
                <c:pt idx="8520">
                  <c:v>5.3267063784386375</c:v>
                </c:pt>
                <c:pt idx="8521">
                  <c:v>5.3276911237490738</c:v>
                </c:pt>
                <c:pt idx="8522">
                  <c:v>5.3286761022457068</c:v>
                </c:pt>
                <c:pt idx="8523">
                  <c:v>5.3296610807423397</c:v>
                </c:pt>
                <c:pt idx="8524">
                  <c:v>5.3306458260527751</c:v>
                </c:pt>
                <c:pt idx="8525">
                  <c:v>5.331630804549409</c:v>
                </c:pt>
                <c:pt idx="8526">
                  <c:v>5.3326157830460419</c:v>
                </c:pt>
                <c:pt idx="8527">
                  <c:v>5.3336005283564774</c:v>
                </c:pt>
                <c:pt idx="8528">
                  <c:v>5.3345855068531103</c:v>
                </c:pt>
                <c:pt idx="8529">
                  <c:v>5.3355714180945322</c:v>
                </c:pt>
                <c:pt idx="8530">
                  <c:v>5.3365563965911651</c:v>
                </c:pt>
                <c:pt idx="8531">
                  <c:v>5.3375411419016014</c:v>
                </c:pt>
                <c:pt idx="8532">
                  <c:v>5.3385261203982344</c:v>
                </c:pt>
                <c:pt idx="8533">
                  <c:v>5.3395110988948673</c:v>
                </c:pt>
                <c:pt idx="8534">
                  <c:v>5.3404958442053037</c:v>
                </c:pt>
                <c:pt idx="8535">
                  <c:v>5.3414808227019366</c:v>
                </c:pt>
                <c:pt idx="8536">
                  <c:v>5.3424658011985695</c:v>
                </c:pt>
                <c:pt idx="8537">
                  <c:v>5.343450546509005</c:v>
                </c:pt>
                <c:pt idx="8538">
                  <c:v>5.3444355250056379</c:v>
                </c:pt>
                <c:pt idx="8539">
                  <c:v>5.3454205035022717</c:v>
                </c:pt>
                <c:pt idx="8540">
                  <c:v>5.3464052488127072</c:v>
                </c:pt>
                <c:pt idx="8541">
                  <c:v>5.3309782195470801</c:v>
                </c:pt>
                <c:pt idx="8542">
                  <c:v>5.2890391611826422</c:v>
                </c:pt>
                <c:pt idx="8543">
                  <c:v>5.3039796227944684</c:v>
                </c:pt>
                <c:pt idx="8544">
                  <c:v>5.3015034181168055</c:v>
                </c:pt>
                <c:pt idx="8545">
                  <c:v>5.270191337625179</c:v>
                </c:pt>
                <c:pt idx="8546">
                  <c:v>5.2999114563245824</c:v>
                </c:pt>
                <c:pt idx="8547">
                  <c:v>5.2877684470111932</c:v>
                </c:pt>
                <c:pt idx="8548">
                  <c:v>5.2917657639484981</c:v>
                </c:pt>
                <c:pt idx="8549">
                  <c:v>5.2895708860344524</c:v>
                </c:pt>
                <c:pt idx="8550">
                  <c:v>5.2804619812242954</c:v>
                </c:pt>
                <c:pt idx="8551">
                  <c:v>5.2713552328783448</c:v>
                </c:pt>
                <c:pt idx="8552">
                  <c:v>5.2622463280681879</c:v>
                </c:pt>
                <c:pt idx="8553">
                  <c:v>5.2743316051502145</c:v>
                </c:pt>
                <c:pt idx="8554">
                  <c:v>5.2640397139451727</c:v>
                </c:pt>
                <c:pt idx="8555">
                  <c:v>5.2458222370052452</c:v>
                </c:pt>
                <c:pt idx="8556">
                  <c:v>5.25663600620525</c:v>
                </c:pt>
                <c:pt idx="8557">
                  <c:v>5.2162998806858774</c:v>
                </c:pt>
                <c:pt idx="8558">
                  <c:v>5.2502129384835472</c:v>
                </c:pt>
                <c:pt idx="8559">
                  <c:v>5.2154932448687354</c:v>
                </c:pt>
                <c:pt idx="8560">
                  <c:v>5.1909152226720652</c:v>
                </c:pt>
                <c:pt idx="8561">
                  <c:v>5.1726818850739154</c:v>
                </c:pt>
                <c:pt idx="8562">
                  <c:v>5.1721060591022736</c:v>
                </c:pt>
                <c:pt idx="8563">
                  <c:v>5.1749147105099764</c:v>
                </c:pt>
                <c:pt idx="8564">
                  <c:v>5.1777240270020757</c:v>
                </c:pt>
                <c:pt idx="8565">
                  <c:v>5.1805333434941749</c:v>
                </c:pt>
                <c:pt idx="8566">
                  <c:v>5.1833419949018777</c:v>
                </c:pt>
                <c:pt idx="8567">
                  <c:v>5.186151311393977</c:v>
                </c:pt>
                <c:pt idx="8568">
                  <c:v>5.1889606278860771</c:v>
                </c:pt>
                <c:pt idx="8569">
                  <c:v>5.19176927929378</c:v>
                </c:pt>
                <c:pt idx="8570">
                  <c:v>5.1945785957858792</c:v>
                </c:pt>
                <c:pt idx="8571">
                  <c:v>5.1973879122779785</c:v>
                </c:pt>
                <c:pt idx="8572">
                  <c:v>5.2001965636856813</c:v>
                </c:pt>
                <c:pt idx="8573">
                  <c:v>5.2030058801777805</c:v>
                </c:pt>
                <c:pt idx="8574">
                  <c:v>5.2058178570074674</c:v>
                </c:pt>
                <c:pt idx="8575">
                  <c:v>5.2086271734995675</c:v>
                </c:pt>
                <c:pt idx="8576">
                  <c:v>5.2114358249072703</c:v>
                </c:pt>
                <c:pt idx="8577">
                  <c:v>5.2142451413993696</c:v>
                </c:pt>
                <c:pt idx="8578">
                  <c:v>5.2170544578914688</c:v>
                </c:pt>
                <c:pt idx="8579">
                  <c:v>5.2198631092991716</c:v>
                </c:pt>
                <c:pt idx="8580">
                  <c:v>5.2226724257912709</c:v>
                </c:pt>
                <c:pt idx="8581">
                  <c:v>5.225481742283371</c:v>
                </c:pt>
                <c:pt idx="8582">
                  <c:v>5.2282903936910738</c:v>
                </c:pt>
                <c:pt idx="8583">
                  <c:v>5.2310997101831731</c:v>
                </c:pt>
                <c:pt idx="8584">
                  <c:v>5.2339090266752724</c:v>
                </c:pt>
                <c:pt idx="8585">
                  <c:v>5.2367176780829752</c:v>
                </c:pt>
                <c:pt idx="8586">
                  <c:v>5.239529654912662</c:v>
                </c:pt>
                <c:pt idx="8587">
                  <c:v>5.2423389714047612</c:v>
                </c:pt>
                <c:pt idx="8588">
                  <c:v>5.245147622812464</c:v>
                </c:pt>
                <c:pt idx="8589">
                  <c:v>5.2479569393045642</c:v>
                </c:pt>
                <c:pt idx="8590">
                  <c:v>5.2507662557966635</c:v>
                </c:pt>
                <c:pt idx="8591">
                  <c:v>5.2535749072043663</c:v>
                </c:pt>
                <c:pt idx="8592">
                  <c:v>5.2563842236964655</c:v>
                </c:pt>
                <c:pt idx="8593">
                  <c:v>5.2591935401885657</c:v>
                </c:pt>
                <c:pt idx="8594">
                  <c:v>5.2620021915962676</c:v>
                </c:pt>
                <c:pt idx="8595">
                  <c:v>5.2648115080883677</c:v>
                </c:pt>
                <c:pt idx="8596">
                  <c:v>5.267620824580467</c:v>
                </c:pt>
                <c:pt idx="8597">
                  <c:v>5.2704294759881698</c:v>
                </c:pt>
                <c:pt idx="8598">
                  <c:v>5.2732387924802691</c:v>
                </c:pt>
                <c:pt idx="8599">
                  <c:v>5.2760507693099559</c:v>
                </c:pt>
                <c:pt idx="8600">
                  <c:v>5.278860085802056</c:v>
                </c:pt>
                <c:pt idx="8601">
                  <c:v>5.2816687372097579</c:v>
                </c:pt>
                <c:pt idx="8602">
                  <c:v>5.2844780537018581</c:v>
                </c:pt>
                <c:pt idx="8603">
                  <c:v>5.2872873701939573</c:v>
                </c:pt>
                <c:pt idx="8604">
                  <c:v>5.2900960216016601</c:v>
                </c:pt>
                <c:pt idx="8605">
                  <c:v>5.2929053380937594</c:v>
                </c:pt>
                <c:pt idx="8606">
                  <c:v>5.2957146545858595</c:v>
                </c:pt>
                <c:pt idx="8607">
                  <c:v>5.2985233059935624</c:v>
                </c:pt>
                <c:pt idx="8608">
                  <c:v>5.3013326224856616</c:v>
                </c:pt>
                <c:pt idx="8609">
                  <c:v>5.3041419389777609</c:v>
                </c:pt>
                <c:pt idx="8610">
                  <c:v>5.3069505903854637</c:v>
                </c:pt>
                <c:pt idx="8611">
                  <c:v>5.3097625672151505</c:v>
                </c:pt>
                <c:pt idx="8612">
                  <c:v>5.3322351038987561</c:v>
                </c:pt>
                <c:pt idx="8613">
                  <c:v>5.3648019856938483</c:v>
                </c:pt>
                <c:pt idx="8614">
                  <c:v>5.3849884476758048</c:v>
                </c:pt>
                <c:pt idx="8615">
                  <c:v>5.4032020865522172</c:v>
                </c:pt>
                <c:pt idx="8616">
                  <c:v>5.4049230000000001</c:v>
                </c:pt>
                <c:pt idx="8617">
                  <c:v>5.4049230000000001</c:v>
                </c:pt>
                <c:pt idx="8618">
                  <c:v>5.4720072231759653</c:v>
                </c:pt>
                <c:pt idx="8619">
                  <c:v>5.511075561278016</c:v>
                </c:pt>
                <c:pt idx="8620">
                  <c:v>5.479425770917759</c:v>
                </c:pt>
                <c:pt idx="8621">
                  <c:v>5.511584503099666</c:v>
                </c:pt>
                <c:pt idx="8622">
                  <c:v>5.5180994626693822</c:v>
                </c:pt>
                <c:pt idx="8623">
                  <c:v>5.5229873453948422</c:v>
                </c:pt>
                <c:pt idx="8624">
                  <c:v>5.5278752281203021</c:v>
                </c:pt>
                <c:pt idx="8625">
                  <c:v>5.5327619536765571</c:v>
                </c:pt>
                <c:pt idx="8626">
                  <c:v>5.537649836402017</c:v>
                </c:pt>
                <c:pt idx="8627">
                  <c:v>5.5425377191274778</c:v>
                </c:pt>
                <c:pt idx="8628">
                  <c:v>5.547424444683732</c:v>
                </c:pt>
                <c:pt idx="8629">
                  <c:v>5.5523169560860159</c:v>
                </c:pt>
                <c:pt idx="8630">
                  <c:v>5.5572048388114759</c:v>
                </c:pt>
                <c:pt idx="8631">
                  <c:v>5.56209156436773</c:v>
                </c:pt>
                <c:pt idx="8632">
                  <c:v>5.5669794470931908</c:v>
                </c:pt>
                <c:pt idx="8633">
                  <c:v>5.5718673298186507</c:v>
                </c:pt>
                <c:pt idx="8634">
                  <c:v>5.5767540553749058</c:v>
                </c:pt>
                <c:pt idx="8635">
                  <c:v>5.5816419381003657</c:v>
                </c:pt>
                <c:pt idx="8636">
                  <c:v>5.5865298208258256</c:v>
                </c:pt>
                <c:pt idx="8637">
                  <c:v>5.5914165463820806</c:v>
                </c:pt>
                <c:pt idx="8638">
                  <c:v>5.5963044291075406</c:v>
                </c:pt>
                <c:pt idx="8639">
                  <c:v>5.6011923118330014</c:v>
                </c:pt>
                <c:pt idx="8640">
                  <c:v>5.6060790373892555</c:v>
                </c:pt>
                <c:pt idx="8641">
                  <c:v>5.6109669201147154</c:v>
                </c:pt>
                <c:pt idx="8642">
                  <c:v>5.6158594315169994</c:v>
                </c:pt>
                <c:pt idx="8643">
                  <c:v>5.6207473142424602</c:v>
                </c:pt>
                <c:pt idx="8644">
                  <c:v>5.6256340397987143</c:v>
                </c:pt>
                <c:pt idx="8645">
                  <c:v>5.6305219225241743</c:v>
                </c:pt>
                <c:pt idx="8646">
                  <c:v>5.6354098052496351</c:v>
                </c:pt>
                <c:pt idx="8647">
                  <c:v>5.6402965308058892</c:v>
                </c:pt>
                <c:pt idx="8648">
                  <c:v>5.64518441353135</c:v>
                </c:pt>
                <c:pt idx="8649">
                  <c:v>5.65007229625681</c:v>
                </c:pt>
                <c:pt idx="8650">
                  <c:v>5.6549590218130641</c:v>
                </c:pt>
                <c:pt idx="8651">
                  <c:v>5.6598469045385249</c:v>
                </c:pt>
                <c:pt idx="8652">
                  <c:v>5.6647347872639848</c:v>
                </c:pt>
                <c:pt idx="8653">
                  <c:v>5.6696215128202399</c:v>
                </c:pt>
                <c:pt idx="8654">
                  <c:v>5.6745140242225229</c:v>
                </c:pt>
                <c:pt idx="8655">
                  <c:v>5.6794019069479837</c:v>
                </c:pt>
                <c:pt idx="8656">
                  <c:v>5.6842886325042379</c:v>
                </c:pt>
                <c:pt idx="8657">
                  <c:v>5.6891765152296978</c:v>
                </c:pt>
                <c:pt idx="8658">
                  <c:v>5.6940643979551586</c:v>
                </c:pt>
                <c:pt idx="8659">
                  <c:v>5.6989511235114128</c:v>
                </c:pt>
                <c:pt idx="8660">
                  <c:v>5.7038390062368736</c:v>
                </c:pt>
                <c:pt idx="8661">
                  <c:v>5.7136136145185876</c:v>
                </c:pt>
                <c:pt idx="8662">
                  <c:v>5.7185014972440484</c:v>
                </c:pt>
                <c:pt idx="8663">
                  <c:v>5.7233893799695084</c:v>
                </c:pt>
                <c:pt idx="8664">
                  <c:v>5.7282761055257634</c:v>
                </c:pt>
                <c:pt idx="8665">
                  <c:v>5.7110094672228842</c:v>
                </c:pt>
                <c:pt idx="8666">
                  <c:v>5.6943650000000003</c:v>
                </c:pt>
                <c:pt idx="8667">
                  <c:v>5.6742828082975683</c:v>
                </c:pt>
                <c:pt idx="8668">
                  <c:v>5.6683494738974973</c:v>
                </c:pt>
                <c:pt idx="8669">
                  <c:v>5.6762750000000004</c:v>
                </c:pt>
                <c:pt idx="8670">
                  <c:v>5.6554342637100623</c:v>
                </c:pt>
                <c:pt idx="8671">
                  <c:v>5.6084559949928474</c:v>
                </c:pt>
                <c:pt idx="8672">
                  <c:v>5.6071713087008348</c:v>
                </c:pt>
                <c:pt idx="8673">
                  <c:v>5.6004033876967094</c:v>
                </c:pt>
                <c:pt idx="8674">
                  <c:v>5.6000582028706356</c:v>
                </c:pt>
                <c:pt idx="8675">
                  <c:v>5.6237983216726732</c:v>
                </c:pt>
                <c:pt idx="8676">
                  <c:v>5.6475384404747118</c:v>
                </c:pt>
                <c:pt idx="8677">
                  <c:v>5.6712729389834724</c:v>
                </c:pt>
                <c:pt idx="8678">
                  <c:v>5.5898865412494034</c:v>
                </c:pt>
                <c:pt idx="8679">
                  <c:v>5.5386801855030994</c:v>
                </c:pt>
                <c:pt idx="8680">
                  <c:v>5.5754989806912993</c:v>
                </c:pt>
                <c:pt idx="8681">
                  <c:v>5.5858220000000003</c:v>
                </c:pt>
                <c:pt idx="8682">
                  <c:v>5.5411041287553653</c:v>
                </c:pt>
                <c:pt idx="8683">
                  <c:v>5.531555</c:v>
                </c:pt>
                <c:pt idx="8684">
                  <c:v>5.5012413718712754</c:v>
                </c:pt>
                <c:pt idx="8685">
                  <c:v>5.4647983810205059</c:v>
                </c:pt>
                <c:pt idx="8686">
                  <c:v>5.4129582424892702</c:v>
                </c:pt>
                <c:pt idx="8687">
                  <c:v>5.4204592734207386</c:v>
                </c:pt>
                <c:pt idx="8688">
                  <c:v>5.3916818865045304</c:v>
                </c:pt>
                <c:pt idx="8689">
                  <c:v>5.4184142713400094</c:v>
                </c:pt>
                <c:pt idx="8690">
                  <c:v>5.3911805344457688</c:v>
                </c:pt>
                <c:pt idx="8691">
                  <c:v>5.3868340000000003</c:v>
                </c:pt>
                <c:pt idx="8692">
                  <c:v>5.3868340000000003</c:v>
                </c:pt>
                <c:pt idx="8693">
                  <c:v>5.3868340000000003</c:v>
                </c:pt>
                <c:pt idx="8694">
                  <c:v>5.3868340000000003</c:v>
                </c:pt>
                <c:pt idx="8695">
                  <c:v>5.3868340000000003</c:v>
                </c:pt>
                <c:pt idx="8696">
                  <c:v>5.3868340000000003</c:v>
                </c:pt>
                <c:pt idx="8697">
                  <c:v>5.3868340000000003</c:v>
                </c:pt>
                <c:pt idx="8698">
                  <c:v>5.3868340000000003</c:v>
                </c:pt>
                <c:pt idx="8699">
                  <c:v>5.3868340000000003</c:v>
                </c:pt>
                <c:pt idx="8700">
                  <c:v>5.3868340000000003</c:v>
                </c:pt>
                <c:pt idx="8701">
                  <c:v>5.3868340000000003</c:v>
                </c:pt>
                <c:pt idx="8702">
                  <c:v>5.3868340000000003</c:v>
                </c:pt>
                <c:pt idx="8703">
                  <c:v>5.3868340000000003</c:v>
                </c:pt>
                <c:pt idx="8704">
                  <c:v>5.3868340000000003</c:v>
                </c:pt>
                <c:pt idx="8705">
                  <c:v>5.3868340000000003</c:v>
                </c:pt>
                <c:pt idx="8706">
                  <c:v>5.3868340000000003</c:v>
                </c:pt>
                <c:pt idx="8707">
                  <c:v>5.3868340000000003</c:v>
                </c:pt>
                <c:pt idx="8708">
                  <c:v>5.3868340000000003</c:v>
                </c:pt>
                <c:pt idx="8709">
                  <c:v>5.3868340000000003</c:v>
                </c:pt>
                <c:pt idx="8710">
                  <c:v>5.3868340000000003</c:v>
                </c:pt>
                <c:pt idx="8711">
                  <c:v>5.3868340000000003</c:v>
                </c:pt>
                <c:pt idx="8712">
                  <c:v>5.3861828822407629</c:v>
                </c:pt>
                <c:pt idx="8713">
                  <c:v>5.3671919527896996</c:v>
                </c:pt>
                <c:pt idx="8714">
                  <c:v>5.3334608295183594</c:v>
                </c:pt>
                <c:pt idx="8715">
                  <c:v>5.3516868228421552</c:v>
                </c:pt>
                <c:pt idx="8716">
                  <c:v>5.3710993728247907</c:v>
                </c:pt>
                <c:pt idx="8717">
                  <c:v>5.4036204539818788</c:v>
                </c:pt>
                <c:pt idx="8718">
                  <c:v>5.3911168748211731</c:v>
                </c:pt>
                <c:pt idx="8719">
                  <c:v>5.4379877084624555</c:v>
                </c:pt>
                <c:pt idx="8720">
                  <c:v>5.4099692875536478</c:v>
                </c:pt>
                <c:pt idx="8721">
                  <c:v>5.4584155492847417</c:v>
                </c:pt>
                <c:pt idx="8722">
                  <c:v>5.4506081988760222</c:v>
                </c:pt>
                <c:pt idx="8723">
                  <c:v>5.4428026967983651</c:v>
                </c:pt>
                <c:pt idx="8724">
                  <c:v>5.4349953463896457</c:v>
                </c:pt>
                <c:pt idx="8725">
                  <c:v>5.427187995980927</c:v>
                </c:pt>
                <c:pt idx="8726">
                  <c:v>5.41938249390327</c:v>
                </c:pt>
                <c:pt idx="8727">
                  <c:v>5.4115751434945505</c:v>
                </c:pt>
                <c:pt idx="8728">
                  <c:v>5.407635918693372</c:v>
                </c:pt>
                <c:pt idx="8729">
                  <c:v>5.4286952662693686</c:v>
                </c:pt>
                <c:pt idx="8730">
                  <c:v>5.4591900000000004</c:v>
                </c:pt>
                <c:pt idx="8731">
                  <c:v>5.4892201840277783</c:v>
                </c:pt>
                <c:pt idx="8732">
                  <c:v>5.5134650000000001</c:v>
                </c:pt>
                <c:pt idx="8733">
                  <c:v>5.5640063310185184</c:v>
                </c:pt>
                <c:pt idx="8734">
                  <c:v>5.4966121759259261</c:v>
                </c:pt>
                <c:pt idx="8735">
                  <c:v>5.5472153506944446</c:v>
                </c:pt>
                <c:pt idx="8736">
                  <c:v>5.5171873819742494</c:v>
                </c:pt>
                <c:pt idx="8737">
                  <c:v>5.5308734050620227</c:v>
                </c:pt>
                <c:pt idx="8738">
                  <c:v>5.5276493770463269</c:v>
                </c:pt>
                <c:pt idx="8739">
                  <c:v>5.5244261122948402</c:v>
                </c:pt>
                <c:pt idx="8740">
                  <c:v>5.5212020842791443</c:v>
                </c:pt>
                <c:pt idx="8741">
                  <c:v>5.5179750032066162</c:v>
                </c:pt>
                <c:pt idx="8742">
                  <c:v>5.5147509751909203</c:v>
                </c:pt>
                <c:pt idx="8743">
                  <c:v>5.5115277104394327</c:v>
                </c:pt>
                <c:pt idx="8744">
                  <c:v>5.5083036824237377</c:v>
                </c:pt>
                <c:pt idx="8745">
                  <c:v>5.5050804176722501</c:v>
                </c:pt>
                <c:pt idx="8746">
                  <c:v>5.5018563896565542</c:v>
                </c:pt>
                <c:pt idx="8747">
                  <c:v>5.4986323616408592</c:v>
                </c:pt>
                <c:pt idx="8748">
                  <c:v>5.4954090968893716</c:v>
                </c:pt>
                <c:pt idx="8749">
                  <c:v>5.4921850688736766</c:v>
                </c:pt>
                <c:pt idx="8750">
                  <c:v>5.4889610408579808</c:v>
                </c:pt>
                <c:pt idx="8751">
                  <c:v>5.4857377761064932</c:v>
                </c:pt>
                <c:pt idx="8752">
                  <c:v>5.4825137480907982</c:v>
                </c:pt>
                <c:pt idx="8753">
                  <c:v>5.4792866670182692</c:v>
                </c:pt>
                <c:pt idx="8754">
                  <c:v>5.4760626390025742</c:v>
                </c:pt>
                <c:pt idx="8755">
                  <c:v>5.4728393742510866</c:v>
                </c:pt>
                <c:pt idx="8756">
                  <c:v>5.4696153462353907</c:v>
                </c:pt>
                <c:pt idx="8757">
                  <c:v>5.4663913182196957</c:v>
                </c:pt>
                <c:pt idx="8758">
                  <c:v>5.4631680534682081</c:v>
                </c:pt>
                <c:pt idx="8759">
                  <c:v>5.4599440254525131</c:v>
                </c:pt>
                <c:pt idx="8760">
                  <c:v>5.4567199974368172</c:v>
                </c:pt>
                <c:pt idx="8761">
                  <c:v>5.4534967326853296</c:v>
                </c:pt>
                <c:pt idx="8762">
                  <c:v>5.4502727046696346</c:v>
                </c:pt>
                <c:pt idx="8763">
                  <c:v>5.4470486766539388</c:v>
                </c:pt>
                <c:pt idx="8764">
                  <c:v>5.4438254119024512</c:v>
                </c:pt>
                <c:pt idx="8765">
                  <c:v>5.4406013838867562</c:v>
                </c:pt>
                <c:pt idx="8766">
                  <c:v>5.4373743028142272</c:v>
                </c:pt>
                <c:pt idx="8767">
                  <c:v>5.4341510380627405</c:v>
                </c:pt>
                <c:pt idx="8768">
                  <c:v>5.4309270100470446</c:v>
                </c:pt>
                <c:pt idx="8769">
                  <c:v>5.4277029820313487</c:v>
                </c:pt>
                <c:pt idx="8770">
                  <c:v>5.424479717279862</c:v>
                </c:pt>
                <c:pt idx="8771">
                  <c:v>5.4212556892641661</c:v>
                </c:pt>
                <c:pt idx="8772">
                  <c:v>5.4180316612484711</c:v>
                </c:pt>
                <c:pt idx="8773">
                  <c:v>5.4148083964969835</c:v>
                </c:pt>
                <c:pt idx="8774">
                  <c:v>5.4115843684812877</c:v>
                </c:pt>
                <c:pt idx="8775">
                  <c:v>5.4083603404655927</c:v>
                </c:pt>
                <c:pt idx="8776">
                  <c:v>5.4051370757141051</c:v>
                </c:pt>
                <c:pt idx="8777">
                  <c:v>5.4019130476984101</c:v>
                </c:pt>
                <c:pt idx="8778">
                  <c:v>5.3986859666258811</c:v>
                </c:pt>
                <c:pt idx="8779">
                  <c:v>5.3954619386101852</c:v>
                </c:pt>
                <c:pt idx="8780">
                  <c:v>5.3922386738586985</c:v>
                </c:pt>
                <c:pt idx="8781">
                  <c:v>5.3890146458430026</c:v>
                </c:pt>
                <c:pt idx="8782">
                  <c:v>5.380938038388174</c:v>
                </c:pt>
                <c:pt idx="8783">
                  <c:v>5.2532735158893979</c:v>
                </c:pt>
                <c:pt idx="8784">
                  <c:v>5.2547130991824726</c:v>
                </c:pt>
                <c:pt idx="8785">
                  <c:v>5.2561509800355122</c:v>
                </c:pt>
                <c:pt idx="8786">
                  <c:v>5.2575892013765584</c:v>
                </c:pt>
                <c:pt idx="8787">
                  <c:v>5.2590274227176046</c:v>
                </c:pt>
                <c:pt idx="8788">
                  <c:v>5.2604653035706441</c:v>
                </c:pt>
                <c:pt idx="8789">
                  <c:v>5.2619035249116903</c:v>
                </c:pt>
                <c:pt idx="8790">
                  <c:v>5.2633417462527374</c:v>
                </c:pt>
                <c:pt idx="8791">
                  <c:v>5.264779627105777</c:v>
                </c:pt>
                <c:pt idx="8792">
                  <c:v>5.2662178484468232</c:v>
                </c:pt>
                <c:pt idx="8793">
                  <c:v>5.2676560697878694</c:v>
                </c:pt>
                <c:pt idx="8794">
                  <c:v>5.2690939506409089</c:v>
                </c:pt>
                <c:pt idx="8795">
                  <c:v>5.2705321719819551</c:v>
                </c:pt>
                <c:pt idx="8796">
                  <c:v>5.2719717552750289</c:v>
                </c:pt>
                <c:pt idx="8797">
                  <c:v>5.273409976616076</c:v>
                </c:pt>
                <c:pt idx="8798">
                  <c:v>5.2748478574691156</c:v>
                </c:pt>
                <c:pt idx="8799">
                  <c:v>5.2762860788101618</c:v>
                </c:pt>
                <c:pt idx="8800">
                  <c:v>5.277724300151208</c:v>
                </c:pt>
                <c:pt idx="8801">
                  <c:v>5.2791621810042475</c:v>
                </c:pt>
                <c:pt idx="8802">
                  <c:v>5.2806004023452937</c:v>
                </c:pt>
                <c:pt idx="8803">
                  <c:v>5.2820386236863408</c:v>
                </c:pt>
                <c:pt idx="8804">
                  <c:v>5.2834765045393803</c:v>
                </c:pt>
                <c:pt idx="8805">
                  <c:v>5.2849147258804265</c:v>
                </c:pt>
                <c:pt idx="8806">
                  <c:v>5.2863529472214728</c:v>
                </c:pt>
                <c:pt idx="8807">
                  <c:v>5.2877908280745123</c:v>
                </c:pt>
                <c:pt idx="8808">
                  <c:v>5.2892290494155585</c:v>
                </c:pt>
                <c:pt idx="8809">
                  <c:v>5.2906686327086332</c:v>
                </c:pt>
                <c:pt idx="8810">
                  <c:v>5.2921065135616727</c:v>
                </c:pt>
                <c:pt idx="8811">
                  <c:v>5.2935447349027189</c:v>
                </c:pt>
                <c:pt idx="8812">
                  <c:v>5.2949829562437651</c:v>
                </c:pt>
                <c:pt idx="8813">
                  <c:v>5.295371955184744</c:v>
                </c:pt>
                <c:pt idx="8814">
                  <c:v>5.2602019999999996</c:v>
                </c:pt>
                <c:pt idx="8815">
                  <c:v>5.2586838006676198</c:v>
                </c:pt>
                <c:pt idx="8816">
                  <c:v>5.2293278557806913</c:v>
                </c:pt>
                <c:pt idx="8817">
                  <c:v>5.3305404849785409</c:v>
                </c:pt>
                <c:pt idx="8818">
                  <c:v>5.2963810000000002</c:v>
                </c:pt>
                <c:pt idx="8819">
                  <c:v>5.2938534732951839</c:v>
                </c:pt>
                <c:pt idx="8820">
                  <c:v>5.258809211680572</c:v>
                </c:pt>
                <c:pt idx="8821">
                  <c:v>5.2390420968049591</c:v>
                </c:pt>
                <c:pt idx="8822">
                  <c:v>5.2067347470105831</c:v>
                </c:pt>
                <c:pt idx="8823">
                  <c:v>5.2154843108077156</c:v>
                </c:pt>
                <c:pt idx="8824">
                  <c:v>5.2242359464882941</c:v>
                </c:pt>
                <c:pt idx="8825">
                  <c:v>5.2329875821688736</c:v>
                </c:pt>
                <c:pt idx="8826">
                  <c:v>5.241737145966006</c:v>
                </c:pt>
                <c:pt idx="8827">
                  <c:v>5.2504887816465846</c:v>
                </c:pt>
                <c:pt idx="8828">
                  <c:v>5.2592404173271641</c:v>
                </c:pt>
                <c:pt idx="8829">
                  <c:v>5.2679899811242956</c:v>
                </c:pt>
                <c:pt idx="8830">
                  <c:v>5.2767416168048751</c:v>
                </c:pt>
                <c:pt idx="8831">
                  <c:v>5.2854932524854537</c:v>
                </c:pt>
                <c:pt idx="8832">
                  <c:v>5.2942428162825861</c:v>
                </c:pt>
                <c:pt idx="8833">
                  <c:v>5.2688521876042902</c:v>
                </c:pt>
                <c:pt idx="8834">
                  <c:v>5.2741116387696714</c:v>
                </c:pt>
                <c:pt idx="8835">
                  <c:v>5.2502215646161181</c:v>
                </c:pt>
                <c:pt idx="8836">
                  <c:v>5.2562737332538729</c:v>
                </c:pt>
                <c:pt idx="8837">
                  <c:v>5.2316236227944684</c:v>
                </c:pt>
                <c:pt idx="8838">
                  <c:v>5.224024</c:v>
                </c:pt>
                <c:pt idx="8839">
                  <c:v>5.2676549785407731</c:v>
                </c:pt>
                <c:pt idx="8840">
                  <c:v>5.26362144624553</c:v>
                </c:pt>
                <c:pt idx="8841">
                  <c:v>5.245408182641869</c:v>
                </c:pt>
                <c:pt idx="8842">
                  <c:v>5.2367240663266994</c:v>
                </c:pt>
                <c:pt idx="8843">
                  <c:v>5.2301452062584852</c:v>
                </c:pt>
                <c:pt idx="8844">
                  <c:v>5.2235679036855522</c:v>
                </c:pt>
                <c:pt idx="8845">
                  <c:v>5.2169890436173381</c:v>
                </c:pt>
                <c:pt idx="8846">
                  <c:v>5.2104039535679991</c:v>
                </c:pt>
                <c:pt idx="8847">
                  <c:v>5.2038250934997849</c:v>
                </c:pt>
                <c:pt idx="8848">
                  <c:v>5.197247790926852</c:v>
                </c:pt>
                <c:pt idx="8849">
                  <c:v>5.1906689308586378</c:v>
                </c:pt>
                <c:pt idx="8850">
                  <c:v>5.1840900707904236</c:v>
                </c:pt>
                <c:pt idx="8851">
                  <c:v>5.1775127682174906</c:v>
                </c:pt>
                <c:pt idx="8852">
                  <c:v>5.1709339081492764</c:v>
                </c:pt>
                <c:pt idx="8853">
                  <c:v>5.1643550480810623</c:v>
                </c:pt>
                <c:pt idx="8854">
                  <c:v>5.1577777455081293</c:v>
                </c:pt>
                <c:pt idx="8855">
                  <c:v>5.1511988854399151</c:v>
                </c:pt>
                <c:pt idx="8856">
                  <c:v>5.1446200253717009</c:v>
                </c:pt>
                <c:pt idx="8857">
                  <c:v>5.1380427227987679</c:v>
                </c:pt>
                <c:pt idx="8858">
                  <c:v>5.1314638627305538</c:v>
                </c:pt>
                <c:pt idx="8859">
                  <c:v>5.1248787726812148</c:v>
                </c:pt>
                <c:pt idx="8860">
                  <c:v>5.1183014701082818</c:v>
                </c:pt>
                <c:pt idx="8861">
                  <c:v>5.1117226100400677</c:v>
                </c:pt>
                <c:pt idx="8862">
                  <c:v>5.1051437499718535</c:v>
                </c:pt>
                <c:pt idx="8863">
                  <c:v>5.0985664473989205</c:v>
                </c:pt>
                <c:pt idx="8864">
                  <c:v>5.0919875873307063</c:v>
                </c:pt>
                <c:pt idx="8865">
                  <c:v>5.0854087272624922</c:v>
                </c:pt>
                <c:pt idx="8866">
                  <c:v>5.0788314246895592</c:v>
                </c:pt>
                <c:pt idx="8867">
                  <c:v>5.072252564621345</c:v>
                </c:pt>
                <c:pt idx="8868">
                  <c:v>5.0656737045531308</c:v>
                </c:pt>
                <c:pt idx="8869">
                  <c:v>5.0590964019801978</c:v>
                </c:pt>
                <c:pt idx="8870">
                  <c:v>5.0525175419119837</c:v>
                </c:pt>
                <c:pt idx="8871">
                  <c:v>5.0459324518626447</c:v>
                </c:pt>
                <c:pt idx="8872">
                  <c:v>5.0393535917944305</c:v>
                </c:pt>
                <c:pt idx="8873">
                  <c:v>5.0327762892214976</c:v>
                </c:pt>
                <c:pt idx="8874">
                  <c:v>5.0261974291532834</c:v>
                </c:pt>
                <c:pt idx="8875">
                  <c:v>5.0196185690850692</c:v>
                </c:pt>
                <c:pt idx="8876">
                  <c:v>5.0130412665121362</c:v>
                </c:pt>
                <c:pt idx="8877">
                  <c:v>5.0003393519313306</c:v>
                </c:pt>
                <c:pt idx="8878">
                  <c:v>4.9150361551847439</c:v>
                </c:pt>
                <c:pt idx="8879">
                  <c:v>4.8999659561278017</c:v>
                </c:pt>
                <c:pt idx="8880">
                  <c:v>4.9113869556509293</c:v>
                </c:pt>
                <c:pt idx="8881">
                  <c:v>4.860389695828367</c:v>
                </c:pt>
                <c:pt idx="8882">
                  <c:v>4.8441289999999997</c:v>
                </c:pt>
                <c:pt idx="8883">
                  <c:v>4.8441289999999997</c:v>
                </c:pt>
                <c:pt idx="8884">
                  <c:v>4.8441289999999997</c:v>
                </c:pt>
                <c:pt idx="8885">
                  <c:v>4.7707058874769332</c:v>
                </c:pt>
                <c:pt idx="8886">
                  <c:v>4.7661276098149878</c:v>
                </c:pt>
                <c:pt idx="8887">
                  <c:v>4.761544996662832</c:v>
                </c:pt>
                <c:pt idx="8888">
                  <c:v>4.7569667190008866</c:v>
                </c:pt>
                <c:pt idx="8889">
                  <c:v>4.7523895252114938</c:v>
                </c:pt>
                <c:pt idx="8890">
                  <c:v>4.7478112475495484</c:v>
                </c:pt>
                <c:pt idx="8891">
                  <c:v>4.743232969887603</c:v>
                </c:pt>
                <c:pt idx="8892">
                  <c:v>4.7386557760982093</c:v>
                </c:pt>
                <c:pt idx="8893">
                  <c:v>4.7340774984362639</c:v>
                </c:pt>
                <c:pt idx="8894">
                  <c:v>4.7294992207743185</c:v>
                </c:pt>
                <c:pt idx="8895">
                  <c:v>4.7249220269849257</c:v>
                </c:pt>
                <c:pt idx="8896">
                  <c:v>4.7203437493229803</c:v>
                </c:pt>
                <c:pt idx="8897">
                  <c:v>4.7157654716610349</c:v>
                </c:pt>
                <c:pt idx="8898">
                  <c:v>4.7111882778716421</c:v>
                </c:pt>
                <c:pt idx="8899">
                  <c:v>4.7066100002096967</c:v>
                </c:pt>
                <c:pt idx="8900">
                  <c:v>4.7020273870575409</c:v>
                </c:pt>
                <c:pt idx="8901">
                  <c:v>4.6974501932681472</c:v>
                </c:pt>
                <c:pt idx="8902">
                  <c:v>4.6928719156062018</c:v>
                </c:pt>
                <c:pt idx="8903">
                  <c:v>4.6882936379442564</c:v>
                </c:pt>
                <c:pt idx="8904">
                  <c:v>4.6837164441548635</c:v>
                </c:pt>
                <c:pt idx="8905">
                  <c:v>4.6791381664929181</c:v>
                </c:pt>
                <c:pt idx="8906">
                  <c:v>4.6745598888309727</c:v>
                </c:pt>
                <c:pt idx="8907">
                  <c:v>4.6699826950415799</c:v>
                </c:pt>
                <c:pt idx="8908">
                  <c:v>4.6654044173796336</c:v>
                </c:pt>
                <c:pt idx="8909">
                  <c:v>4.6608261397176882</c:v>
                </c:pt>
                <c:pt idx="8910">
                  <c:v>4.6562489459282954</c:v>
                </c:pt>
                <c:pt idx="8911">
                  <c:v>4.65167066826635</c:v>
                </c:pt>
                <c:pt idx="8912">
                  <c:v>4.6470880551141942</c:v>
                </c:pt>
                <c:pt idx="8913">
                  <c:v>4.6425097774522488</c:v>
                </c:pt>
                <c:pt idx="8914">
                  <c:v>4.637932583662856</c:v>
                </c:pt>
                <c:pt idx="8915">
                  <c:v>4.6333543060009106</c:v>
                </c:pt>
                <c:pt idx="8916">
                  <c:v>4.6287760283389652</c:v>
                </c:pt>
                <c:pt idx="8917">
                  <c:v>4.6270439999999997</c:v>
                </c:pt>
                <c:pt idx="8918">
                  <c:v>4.6499459856972587</c:v>
                </c:pt>
                <c:pt idx="8919">
                  <c:v>4.6979594496900337</c:v>
                </c:pt>
                <c:pt idx="8920">
                  <c:v>4.6589854339532666</c:v>
                </c:pt>
                <c:pt idx="8921">
                  <c:v>4.6743728495469723</c:v>
                </c:pt>
                <c:pt idx="8922">
                  <c:v>4.6994090000000002</c:v>
                </c:pt>
                <c:pt idx="8923">
                  <c:v>4.6994090000000002</c:v>
                </c:pt>
                <c:pt idx="8924">
                  <c:v>4.6871987093466858</c:v>
                </c:pt>
                <c:pt idx="8925">
                  <c:v>4.6566120214541122</c:v>
                </c:pt>
                <c:pt idx="8926">
                  <c:v>4.6426460175714661</c:v>
                </c:pt>
                <c:pt idx="8927">
                  <c:v>4.6390016934172564</c:v>
                </c:pt>
                <c:pt idx="8928">
                  <c:v>4.6353573692630476</c:v>
                </c:pt>
                <c:pt idx="8929">
                  <c:v>4.6317139078749729</c:v>
                </c:pt>
                <c:pt idx="8930">
                  <c:v>4.6280695837207642</c:v>
                </c:pt>
                <c:pt idx="8931">
                  <c:v>4.6244252595665545</c:v>
                </c:pt>
                <c:pt idx="8932">
                  <c:v>4.6207817981784798</c:v>
                </c:pt>
                <c:pt idx="8933">
                  <c:v>4.617137474024271</c:v>
                </c:pt>
                <c:pt idx="8934">
                  <c:v>4.6134931498700613</c:v>
                </c:pt>
                <c:pt idx="8935">
                  <c:v>4.6098496884819875</c:v>
                </c:pt>
                <c:pt idx="8936">
                  <c:v>4.553972030996662</c:v>
                </c:pt>
                <c:pt idx="8937">
                  <c:v>4.5504913865045298</c:v>
                </c:pt>
                <c:pt idx="8938">
                  <c:v>4.5687064359952325</c:v>
                </c:pt>
                <c:pt idx="8939">
                  <c:v>4.55863445565093</c:v>
                </c:pt>
                <c:pt idx="8940">
                  <c:v>4.5261441273247494</c:v>
                </c:pt>
                <c:pt idx="8941">
                  <c:v>4.5473126566523598</c:v>
                </c:pt>
                <c:pt idx="8942">
                  <c:v>4.4965889964243146</c:v>
                </c:pt>
                <c:pt idx="8943">
                  <c:v>4.4823230000000001</c:v>
                </c:pt>
                <c:pt idx="8944">
                  <c:v>4.4659578988912356</c:v>
                </c:pt>
                <c:pt idx="8945">
                  <c:v>4.5216808278775078</c:v>
                </c:pt>
                <c:pt idx="8946">
                  <c:v>4.5017235460181215</c:v>
                </c:pt>
                <c:pt idx="8947">
                  <c:v>4.5004210000000002</c:v>
                </c:pt>
                <c:pt idx="8948">
                  <c:v>4.4663387980929681</c:v>
                </c:pt>
                <c:pt idx="8949">
                  <c:v>4.5157923175965662</c:v>
                </c:pt>
                <c:pt idx="8950">
                  <c:v>4.4838760901287555</c:v>
                </c:pt>
                <c:pt idx="8951">
                  <c:v>4.4648894297973785</c:v>
                </c:pt>
                <c:pt idx="8952">
                  <c:v>4.4291083881735807</c:v>
                </c:pt>
                <c:pt idx="8953">
                  <c:v>4.4236330712872229</c:v>
                </c:pt>
                <c:pt idx="8954">
                  <c:v>4.4190796758815534</c:v>
                </c:pt>
                <c:pt idx="8955">
                  <c:v>4.4145252022387522</c:v>
                </c:pt>
                <c:pt idx="8956">
                  <c:v>4.4099707285959511</c:v>
                </c:pt>
                <c:pt idx="8957">
                  <c:v>4.4054173331902815</c:v>
                </c:pt>
                <c:pt idx="8958">
                  <c:v>4.4008628595474812</c:v>
                </c:pt>
                <c:pt idx="8959">
                  <c:v>4.3963083859046801</c:v>
                </c:pt>
                <c:pt idx="8960">
                  <c:v>4.3917549904990105</c:v>
                </c:pt>
                <c:pt idx="8961">
                  <c:v>4.3872005168562094</c:v>
                </c:pt>
                <c:pt idx="8962">
                  <c:v>4.3826417302648828</c:v>
                </c:pt>
                <c:pt idx="8963">
                  <c:v>4.3780872566220825</c:v>
                </c:pt>
                <c:pt idx="8964">
                  <c:v>4.3735338612164121</c:v>
                </c:pt>
                <c:pt idx="8965">
                  <c:v>4.3689793875736118</c:v>
                </c:pt>
                <c:pt idx="8966">
                  <c:v>4.3644249139308107</c:v>
                </c:pt>
                <c:pt idx="8967">
                  <c:v>4.3598715185251411</c:v>
                </c:pt>
                <c:pt idx="8968">
                  <c:v>4.3553170448823399</c:v>
                </c:pt>
                <c:pt idx="8969">
                  <c:v>4.3507625712395388</c:v>
                </c:pt>
                <c:pt idx="8970">
                  <c:v>4.3462091758338692</c:v>
                </c:pt>
                <c:pt idx="8971">
                  <c:v>4.341654702191069</c:v>
                </c:pt>
                <c:pt idx="8972">
                  <c:v>4.3371002285482678</c:v>
                </c:pt>
                <c:pt idx="8973">
                  <c:v>4.3325468331425983</c:v>
                </c:pt>
                <c:pt idx="8974">
                  <c:v>4.3279880465512717</c:v>
                </c:pt>
                <c:pt idx="8975">
                  <c:v>4.3234335729084705</c:v>
                </c:pt>
                <c:pt idx="8976">
                  <c:v>4.318880177502801</c:v>
                </c:pt>
                <c:pt idx="8977">
                  <c:v>4.3143257038599998</c:v>
                </c:pt>
                <c:pt idx="8978">
                  <c:v>4.3097712302171995</c:v>
                </c:pt>
                <c:pt idx="8979">
                  <c:v>4.30521783481153</c:v>
                </c:pt>
                <c:pt idx="8980">
                  <c:v>4.2602733094897474</c:v>
                </c:pt>
                <c:pt idx="8981">
                  <c:v>4.2369531797377826</c:v>
                </c:pt>
                <c:pt idx="8982">
                  <c:v>4.2824350637450204</c:v>
                </c:pt>
                <c:pt idx="8983">
                  <c:v>4.2819420544669544</c:v>
                </c:pt>
                <c:pt idx="8984">
                  <c:v>4.227466977353993</c:v>
                </c:pt>
                <c:pt idx="8985">
                  <c:v>4.2652460000000003</c:v>
                </c:pt>
                <c:pt idx="8986">
                  <c:v>4.2664619360966141</c:v>
                </c:pt>
                <c:pt idx="8987">
                  <c:v>4.2703149849128916</c:v>
                </c:pt>
                <c:pt idx="8988">
                  <c:v>4.2741680337291683</c:v>
                </c:pt>
                <c:pt idx="8989">
                  <c:v>4.2780201703653278</c:v>
                </c:pt>
                <c:pt idx="8990">
                  <c:v>4.2818732191816054</c:v>
                </c:pt>
                <c:pt idx="8991">
                  <c:v>4.285726267997882</c:v>
                </c:pt>
                <c:pt idx="8992">
                  <c:v>4.2895784046340424</c:v>
                </c:pt>
                <c:pt idx="8993">
                  <c:v>4.2934314534503191</c:v>
                </c:pt>
                <c:pt idx="8994">
                  <c:v>4.2972845022665966</c:v>
                </c:pt>
                <c:pt idx="8995">
                  <c:v>4.3011366389027561</c:v>
                </c:pt>
                <c:pt idx="8996">
                  <c:v>4.3049896877190328</c:v>
                </c:pt>
                <c:pt idx="8997">
                  <c:v>4.3088463852557801</c:v>
                </c:pt>
                <c:pt idx="8998">
                  <c:v>4.3126994340720568</c:v>
                </c:pt>
                <c:pt idx="8999">
                  <c:v>4.3165515707082172</c:v>
                </c:pt>
                <c:pt idx="9000">
                  <c:v>4.3204046195244938</c:v>
                </c:pt>
                <c:pt idx="9001">
                  <c:v>4.3242576683407714</c:v>
                </c:pt>
                <c:pt idx="9002">
                  <c:v>4.3281098049769309</c:v>
                </c:pt>
                <c:pt idx="9003">
                  <c:v>4.3319628537932076</c:v>
                </c:pt>
                <c:pt idx="9004">
                  <c:v>4.3358159026094851</c:v>
                </c:pt>
                <c:pt idx="9005">
                  <c:v>4.3396680392456446</c:v>
                </c:pt>
                <c:pt idx="9006">
                  <c:v>4.3435210880619213</c:v>
                </c:pt>
                <c:pt idx="9007">
                  <c:v>4.3473741368781988</c:v>
                </c:pt>
                <c:pt idx="9008">
                  <c:v>4.3512262735143583</c:v>
                </c:pt>
                <c:pt idx="9009">
                  <c:v>4.3550829710511056</c:v>
                </c:pt>
                <c:pt idx="9010">
                  <c:v>4.3589360198673823</c:v>
                </c:pt>
                <c:pt idx="9011">
                  <c:v>4.3627881565035427</c:v>
                </c:pt>
                <c:pt idx="9012">
                  <c:v>4.3666412053198194</c:v>
                </c:pt>
                <c:pt idx="9013">
                  <c:v>4.370494254136096</c:v>
                </c:pt>
                <c:pt idx="9014">
                  <c:v>4.3743463907722564</c:v>
                </c:pt>
                <c:pt idx="9015">
                  <c:v>4.3781994395885331</c:v>
                </c:pt>
                <c:pt idx="9016">
                  <c:v>4.3820524884048107</c:v>
                </c:pt>
                <c:pt idx="9017">
                  <c:v>4.3859046250409701</c:v>
                </c:pt>
                <c:pt idx="9018">
                  <c:v>4.3897576738572468</c:v>
                </c:pt>
                <c:pt idx="9019">
                  <c:v>4.3936107226735244</c:v>
                </c:pt>
                <c:pt idx="9020">
                  <c:v>4.3974628593096838</c:v>
                </c:pt>
                <c:pt idx="9021">
                  <c:v>4.4013159081259614</c:v>
                </c:pt>
                <c:pt idx="9022">
                  <c:v>4.4051726056627079</c:v>
                </c:pt>
                <c:pt idx="9023">
                  <c:v>4.4090256544789854</c:v>
                </c:pt>
                <c:pt idx="9024">
                  <c:v>4.4128777911151449</c:v>
                </c:pt>
                <c:pt idx="9025">
                  <c:v>4.4167308399314216</c:v>
                </c:pt>
                <c:pt idx="9026">
                  <c:v>4.4205838887476991</c:v>
                </c:pt>
                <c:pt idx="9027">
                  <c:v>4.4244360253838586</c:v>
                </c:pt>
                <c:pt idx="9028">
                  <c:v>4.4282890742001362</c:v>
                </c:pt>
                <c:pt idx="9029">
                  <c:v>4.4321421230164129</c:v>
                </c:pt>
                <c:pt idx="9030">
                  <c:v>4.4359942596525723</c:v>
                </c:pt>
                <c:pt idx="9031">
                  <c:v>4.4398473084688499</c:v>
                </c:pt>
                <c:pt idx="9032">
                  <c:v>4.3698585506891714</c:v>
                </c:pt>
                <c:pt idx="9033">
                  <c:v>4.3671075618094797</c:v>
                </c:pt>
                <c:pt idx="9034">
                  <c:v>4.3643572242055644</c:v>
                </c:pt>
                <c:pt idx="9035">
                  <c:v>4.3616062353258718</c:v>
                </c:pt>
                <c:pt idx="9036">
                  <c:v>4.3588526413430744</c:v>
                </c:pt>
                <c:pt idx="9037">
                  <c:v>4.3561016524633827</c:v>
                </c:pt>
                <c:pt idx="9038">
                  <c:v>4.3712000157367674</c:v>
                </c:pt>
                <c:pt idx="9039">
                  <c:v>4.3425284364719898</c:v>
                </c:pt>
                <c:pt idx="9040">
                  <c:v>4.3533586311397237</c:v>
                </c:pt>
                <c:pt idx="9041">
                  <c:v>4.3715797334287076</c:v>
                </c:pt>
                <c:pt idx="9042">
                  <c:v>4.2937314091559369</c:v>
                </c:pt>
                <c:pt idx="9043">
                  <c:v>4.2671994612634094</c:v>
                </c:pt>
                <c:pt idx="9044">
                  <c:v>4.2489866390081064</c:v>
                </c:pt>
                <c:pt idx="9045">
                  <c:v>4.2464128829850063</c:v>
                </c:pt>
                <c:pt idx="9046">
                  <c:v>4.2455846265978137</c:v>
                </c:pt>
                <c:pt idx="9047">
                  <c:v>4.2447565662940461</c:v>
                </c:pt>
                <c:pt idx="9048">
                  <c:v>4.2406146961078086</c:v>
                </c:pt>
                <c:pt idx="9049">
                  <c:v>4.239786635804041</c:v>
                </c:pt>
                <c:pt idx="9050">
                  <c:v>4.2389583794168484</c:v>
                </c:pt>
                <c:pt idx="9051">
                  <c:v>4.2381301230296557</c:v>
                </c:pt>
                <c:pt idx="9052">
                  <c:v>4.2373020627258882</c:v>
                </c:pt>
                <c:pt idx="9053">
                  <c:v>4.2364738063386955</c:v>
                </c:pt>
                <c:pt idx="9054">
                  <c:v>4.2356455499515029</c:v>
                </c:pt>
                <c:pt idx="9055">
                  <c:v>4.2348174896477353</c:v>
                </c:pt>
                <c:pt idx="9056">
                  <c:v>4.2339892332605427</c:v>
                </c:pt>
                <c:pt idx="9057">
                  <c:v>4.2331601925396507</c:v>
                </c:pt>
                <c:pt idx="9058">
                  <c:v>4.2323319361524581</c:v>
                </c:pt>
                <c:pt idx="9059">
                  <c:v>4.2315038758486905</c:v>
                </c:pt>
                <c:pt idx="9060">
                  <c:v>4.2306756194614978</c:v>
                </c:pt>
                <c:pt idx="9061">
                  <c:v>4.2298473630743052</c:v>
                </c:pt>
                <c:pt idx="9062">
                  <c:v>4.2290193027705376</c:v>
                </c:pt>
                <c:pt idx="9063">
                  <c:v>4.228191046383345</c:v>
                </c:pt>
                <c:pt idx="9064">
                  <c:v>4.2273627899961523</c:v>
                </c:pt>
                <c:pt idx="9065">
                  <c:v>4.2265347296923848</c:v>
                </c:pt>
                <c:pt idx="9066">
                  <c:v>4.2257064733051921</c:v>
                </c:pt>
                <c:pt idx="9067">
                  <c:v>4.2248782169179995</c:v>
                </c:pt>
                <c:pt idx="9068">
                  <c:v>4.2240501566142319</c:v>
                </c:pt>
                <c:pt idx="9069">
                  <c:v>4.2232211158933399</c:v>
                </c:pt>
                <c:pt idx="9070">
                  <c:v>4.2223928595061473</c:v>
                </c:pt>
                <c:pt idx="9071">
                  <c:v>4.2215647992023797</c:v>
                </c:pt>
                <c:pt idx="9072">
                  <c:v>4.2207365428151871</c:v>
                </c:pt>
                <c:pt idx="9073">
                  <c:v>4.2199082864279944</c:v>
                </c:pt>
                <c:pt idx="9074">
                  <c:v>4.2190802261242268</c:v>
                </c:pt>
                <c:pt idx="9075">
                  <c:v>4.2182519697370342</c:v>
                </c:pt>
                <c:pt idx="9076">
                  <c:v>4.2174237133498416</c:v>
                </c:pt>
                <c:pt idx="9077">
                  <c:v>4.216595653046074</c:v>
                </c:pt>
                <c:pt idx="9078">
                  <c:v>4.2157673966588813</c:v>
                </c:pt>
                <c:pt idx="9079">
                  <c:v>4.2149391402716896</c:v>
                </c:pt>
                <c:pt idx="9080">
                  <c:v>4.214111079967922</c:v>
                </c:pt>
                <c:pt idx="9081">
                  <c:v>4.2132828235807294</c:v>
                </c:pt>
                <c:pt idx="9082">
                  <c:v>4.2124537828598365</c:v>
                </c:pt>
                <c:pt idx="9083">
                  <c:v>4.2116255264726439</c:v>
                </c:pt>
                <c:pt idx="9084">
                  <c:v>4.2109709999999998</c:v>
                </c:pt>
                <c:pt idx="9085">
                  <c:v>4.2841117423931419</c:v>
                </c:pt>
                <c:pt idx="9086">
                  <c:v>4.2869662583532824</c:v>
                </c:pt>
                <c:pt idx="9087">
                  <c:v>4.2898180737306797</c:v>
                </c:pt>
                <c:pt idx="9088">
                  <c:v>4.292669213962391</c:v>
                </c:pt>
                <c:pt idx="9089">
                  <c:v>4.2955210293397883</c:v>
                </c:pt>
                <c:pt idx="9090">
                  <c:v>4.2983728447171856</c:v>
                </c:pt>
                <c:pt idx="9091">
                  <c:v>4.3012239849488969</c:v>
                </c:pt>
                <c:pt idx="9092">
                  <c:v>4.3040758003262942</c:v>
                </c:pt>
                <c:pt idx="9093">
                  <c:v>4.3069276157036915</c:v>
                </c:pt>
                <c:pt idx="9094">
                  <c:v>4.3097787559354028</c:v>
                </c:pt>
                <c:pt idx="9095">
                  <c:v>4.3126305713128001</c:v>
                </c:pt>
                <c:pt idx="9096">
                  <c:v>4.3154823866901966</c:v>
                </c:pt>
                <c:pt idx="9097">
                  <c:v>4.3183335269219079</c:v>
                </c:pt>
                <c:pt idx="9098">
                  <c:v>4.3211853422993052</c:v>
                </c:pt>
                <c:pt idx="9099">
                  <c:v>4.3240398582594466</c:v>
                </c:pt>
                <c:pt idx="9100">
                  <c:v>4.3268916736368439</c:v>
                </c:pt>
                <c:pt idx="9101">
                  <c:v>4.3297428138685552</c:v>
                </c:pt>
                <c:pt idx="9102">
                  <c:v>4.3325946292459525</c:v>
                </c:pt>
                <c:pt idx="9103">
                  <c:v>4.3354464446233489</c:v>
                </c:pt>
                <c:pt idx="9104">
                  <c:v>4.3382975848550602</c:v>
                </c:pt>
                <c:pt idx="9105">
                  <c:v>4.3411494002324575</c:v>
                </c:pt>
                <c:pt idx="9106">
                  <c:v>4.3440012156098549</c:v>
                </c:pt>
                <c:pt idx="9107">
                  <c:v>4.3468523558415662</c:v>
                </c:pt>
                <c:pt idx="9108">
                  <c:v>4.3497041712189635</c:v>
                </c:pt>
                <c:pt idx="9109">
                  <c:v>4.3525559865963608</c:v>
                </c:pt>
                <c:pt idx="9110">
                  <c:v>4.3554071268280721</c:v>
                </c:pt>
                <c:pt idx="9111">
                  <c:v>4.3582616427882126</c:v>
                </c:pt>
                <c:pt idx="9112">
                  <c:v>4.3611134581656099</c:v>
                </c:pt>
                <c:pt idx="9113">
                  <c:v>4.3639645983973212</c:v>
                </c:pt>
                <c:pt idx="9114">
                  <c:v>4.3668164137747185</c:v>
                </c:pt>
                <c:pt idx="9115">
                  <c:v>4.3696682291521158</c:v>
                </c:pt>
                <c:pt idx="9116">
                  <c:v>4.3725193693838271</c:v>
                </c:pt>
                <c:pt idx="9117">
                  <c:v>4.3753711847612244</c:v>
                </c:pt>
                <c:pt idx="9118">
                  <c:v>4.3782230001386218</c:v>
                </c:pt>
                <c:pt idx="9119">
                  <c:v>4.381074140370333</c:v>
                </c:pt>
                <c:pt idx="9120">
                  <c:v>4.3839259557477304</c:v>
                </c:pt>
                <c:pt idx="9121">
                  <c:v>4.3867777711251277</c:v>
                </c:pt>
                <c:pt idx="9122">
                  <c:v>4.389628911356839</c:v>
                </c:pt>
                <c:pt idx="9123">
                  <c:v>4.3924807267342354</c:v>
                </c:pt>
                <c:pt idx="9124">
                  <c:v>4.3953352426943768</c:v>
                </c:pt>
                <c:pt idx="9125">
                  <c:v>4.3981870580717741</c:v>
                </c:pt>
                <c:pt idx="9126">
                  <c:v>4.4010381983034854</c:v>
                </c:pt>
                <c:pt idx="9127">
                  <c:v>4.4038900136808827</c:v>
                </c:pt>
                <c:pt idx="9128">
                  <c:v>4.40674182905828</c:v>
                </c:pt>
                <c:pt idx="9129">
                  <c:v>4.4095929692899913</c:v>
                </c:pt>
                <c:pt idx="9130">
                  <c:v>4.4574538597997142</c:v>
                </c:pt>
                <c:pt idx="9131">
                  <c:v>4.432324917759237</c:v>
                </c:pt>
                <c:pt idx="9132">
                  <c:v>4.2439585459322693</c:v>
                </c:pt>
                <c:pt idx="9133">
                  <c:v>4.2354072683923709</c:v>
                </c:pt>
                <c:pt idx="9134">
                  <c:v>4.2268580153026472</c:v>
                </c:pt>
                <c:pt idx="9135">
                  <c:v>4.2183067377627488</c:v>
                </c:pt>
                <c:pt idx="9136">
                  <c:v>4.2097473624221493</c:v>
                </c:pt>
                <c:pt idx="9137">
                  <c:v>4.20119608488225</c:v>
                </c:pt>
                <c:pt idx="9138">
                  <c:v>4.1926468317925263</c:v>
                </c:pt>
                <c:pt idx="9139">
                  <c:v>4.1840955542526279</c:v>
                </c:pt>
                <c:pt idx="9140">
                  <c:v>4.1755442767127287</c:v>
                </c:pt>
                <c:pt idx="9141">
                  <c:v>4.1669950236230058</c:v>
                </c:pt>
                <c:pt idx="9142">
                  <c:v>4.1584437460831065</c:v>
                </c:pt>
                <c:pt idx="9143">
                  <c:v>4.1498924685432081</c:v>
                </c:pt>
                <c:pt idx="9144">
                  <c:v>4.1413432154534844</c:v>
                </c:pt>
                <c:pt idx="9145">
                  <c:v>4.1327919379135851</c:v>
                </c:pt>
                <c:pt idx="9146">
                  <c:v>3.9959654239246789</c:v>
                </c:pt>
                <c:pt idx="9147">
                  <c:v>3.9874141463847801</c:v>
                </c:pt>
                <c:pt idx="9148">
                  <c:v>3.9788648932950568</c:v>
                </c:pt>
                <c:pt idx="9149">
                  <c:v>3.970313615755158</c:v>
                </c:pt>
                <c:pt idx="9150">
                  <c:v>3.9617623382152591</c:v>
                </c:pt>
                <c:pt idx="9151">
                  <c:v>3.9532130851255354</c:v>
                </c:pt>
                <c:pt idx="9152">
                  <c:v>3.9446618075856366</c:v>
                </c:pt>
                <c:pt idx="9153">
                  <c:v>3.969587041001192</c:v>
                </c:pt>
                <c:pt idx="9154">
                  <c:v>4.0195955619933237</c:v>
                </c:pt>
                <c:pt idx="9155">
                  <c:v>4.0300719999999997</c:v>
                </c:pt>
                <c:pt idx="9156">
                  <c:v>3.9985941215733014</c:v>
                </c:pt>
                <c:pt idx="9157">
                  <c:v>3.9896844473056747</c:v>
                </c:pt>
                <c:pt idx="9158">
                  <c:v>4.0300719999999997</c:v>
                </c:pt>
                <c:pt idx="9159">
                  <c:v>4.021805822884386</c:v>
                </c:pt>
                <c:pt idx="9160">
                  <c:v>4.0203719139246541</c:v>
                </c:pt>
                <c:pt idx="9161">
                  <c:v>4.0471086118264186</c:v>
                </c:pt>
                <c:pt idx="9162">
                  <c:v>4.0635534084693292</c:v>
                </c:pt>
                <c:pt idx="9163">
                  <c:v>4.057873754587022</c:v>
                </c:pt>
                <c:pt idx="9164">
                  <c:v>4.0521927557712836</c:v>
                </c:pt>
                <c:pt idx="9165">
                  <c:v>4.0465117569555451</c:v>
                </c:pt>
                <c:pt idx="9166">
                  <c:v>4.0408321030732388</c:v>
                </c:pt>
                <c:pt idx="9167">
                  <c:v>4.0351511042575003</c:v>
                </c:pt>
                <c:pt idx="9168">
                  <c:v>4.0294701054417619</c:v>
                </c:pt>
                <c:pt idx="9169">
                  <c:v>4.0237904515594547</c:v>
                </c:pt>
                <c:pt idx="9170">
                  <c:v>4.0181094527437162</c:v>
                </c:pt>
                <c:pt idx="9171">
                  <c:v>4.0124230741942508</c:v>
                </c:pt>
                <c:pt idx="9172">
                  <c:v>4.0067420753785123</c:v>
                </c:pt>
                <c:pt idx="9173">
                  <c:v>4.0010624214962061</c:v>
                </c:pt>
                <c:pt idx="9174">
                  <c:v>3.9953814226804671</c:v>
                </c:pt>
                <c:pt idx="9175">
                  <c:v>3.9897004238647287</c:v>
                </c:pt>
                <c:pt idx="9176">
                  <c:v>3.9840207699824219</c:v>
                </c:pt>
                <c:pt idx="9177">
                  <c:v>3.9783397711666835</c:v>
                </c:pt>
                <c:pt idx="9178">
                  <c:v>3.972658772350945</c:v>
                </c:pt>
                <c:pt idx="9179">
                  <c:v>3.9669791184686383</c:v>
                </c:pt>
                <c:pt idx="9180">
                  <c:v>3.9612981196528998</c:v>
                </c:pt>
                <c:pt idx="9181">
                  <c:v>3.9556171208371613</c:v>
                </c:pt>
                <c:pt idx="9182">
                  <c:v>3.9499374669548546</c:v>
                </c:pt>
                <c:pt idx="9183">
                  <c:v>3.9442564681391161</c:v>
                </c:pt>
                <c:pt idx="9184">
                  <c:v>3.9385700895896507</c:v>
                </c:pt>
                <c:pt idx="9185">
                  <c:v>3.932890435707344</c:v>
                </c:pt>
                <c:pt idx="9186">
                  <c:v>3.9272094368916055</c:v>
                </c:pt>
                <c:pt idx="9187">
                  <c:v>3.921528438075867</c:v>
                </c:pt>
                <c:pt idx="9188">
                  <c:v>3.9158487841935603</c:v>
                </c:pt>
                <c:pt idx="9189">
                  <c:v>3.9101677853778218</c:v>
                </c:pt>
                <c:pt idx="9190">
                  <c:v>3.9044867865620834</c:v>
                </c:pt>
                <c:pt idx="9191">
                  <c:v>3.8988071326797766</c:v>
                </c:pt>
                <c:pt idx="9192">
                  <c:v>3.8931261338640382</c:v>
                </c:pt>
                <c:pt idx="9193">
                  <c:v>3.8874451350482997</c:v>
                </c:pt>
                <c:pt idx="9194">
                  <c:v>3.881765481165993</c:v>
                </c:pt>
                <c:pt idx="9195">
                  <c:v>3.8760844823502545</c:v>
                </c:pt>
                <c:pt idx="9196">
                  <c:v>3.8703981038007891</c:v>
                </c:pt>
                <c:pt idx="9197">
                  <c:v>3.8647171049850506</c:v>
                </c:pt>
                <c:pt idx="9198">
                  <c:v>3.8590374511027439</c:v>
                </c:pt>
                <c:pt idx="9199">
                  <c:v>3.8533564522870054</c:v>
                </c:pt>
                <c:pt idx="9200">
                  <c:v>3.8476754534712669</c:v>
                </c:pt>
                <c:pt idx="9201">
                  <c:v>3.8419957995889602</c:v>
                </c:pt>
                <c:pt idx="9202">
                  <c:v>3.8363148007732217</c:v>
                </c:pt>
                <c:pt idx="9203">
                  <c:v>3.8306338019574833</c:v>
                </c:pt>
                <c:pt idx="9204">
                  <c:v>3.8249541480751765</c:v>
                </c:pt>
                <c:pt idx="9205">
                  <c:v>3.8192731492594381</c:v>
                </c:pt>
                <c:pt idx="9206">
                  <c:v>3.8135921504436996</c:v>
                </c:pt>
                <c:pt idx="9207">
                  <c:v>3.7641022169249103</c:v>
                </c:pt>
                <c:pt idx="9208">
                  <c:v>3.7587199999999998</c:v>
                </c:pt>
                <c:pt idx="9209">
                  <c:v>3.7090075979971386</c:v>
                </c:pt>
                <c:pt idx="9210">
                  <c:v>3.704453</c:v>
                </c:pt>
                <c:pt idx="9211">
                  <c:v>3.7212739585121599</c:v>
                </c:pt>
                <c:pt idx="9212">
                  <c:v>3.6547321645207438</c:v>
                </c:pt>
                <c:pt idx="9213">
                  <c:v>3.6331056410011917</c:v>
                </c:pt>
                <c:pt idx="9214">
                  <c:v>3.632088</c:v>
                </c:pt>
                <c:pt idx="9215">
                  <c:v>3.6147580996661901</c:v>
                </c:pt>
                <c:pt idx="9216">
                  <c:v>3.6139990000000002</c:v>
                </c:pt>
                <c:pt idx="9217">
                  <c:v>3.6139990000000002</c:v>
                </c:pt>
                <c:pt idx="9218">
                  <c:v>3.6139990000000002</c:v>
                </c:pt>
                <c:pt idx="9219">
                  <c:v>3.6139990000000002</c:v>
                </c:pt>
                <c:pt idx="9220">
                  <c:v>3.5955521008343267</c:v>
                </c:pt>
                <c:pt idx="9221">
                  <c:v>3.5597319999999999</c:v>
                </c:pt>
                <c:pt idx="9222">
                  <c:v>3.5533098443013831</c:v>
                </c:pt>
                <c:pt idx="9223">
                  <c:v>3.554734347794994</c:v>
                </c:pt>
                <c:pt idx="9224">
                  <c:v>3.5711486864568434</c:v>
                </c:pt>
                <c:pt idx="9225">
                  <c:v>3.5544607262594474</c:v>
                </c:pt>
                <c:pt idx="9226">
                  <c:v>3.5403449437570034</c:v>
                </c:pt>
                <c:pt idx="9227">
                  <c:v>3.5262258186586557</c:v>
                </c:pt>
                <c:pt idx="9228">
                  <c:v>3.512106693560308</c:v>
                </c:pt>
                <c:pt idx="9229">
                  <c:v>3.497990911057864</c:v>
                </c:pt>
                <c:pt idx="9230">
                  <c:v>3.4838717859595163</c:v>
                </c:pt>
                <c:pt idx="9231">
                  <c:v>3.4697526608611686</c:v>
                </c:pt>
                <c:pt idx="9232">
                  <c:v>3.455636878358725</c:v>
                </c:pt>
                <c:pt idx="9233">
                  <c:v>3.4415177532603769</c:v>
                </c:pt>
                <c:pt idx="9234">
                  <c:v>3.4273852577784134</c:v>
                </c:pt>
                <c:pt idx="9235">
                  <c:v>3.4132694752759698</c:v>
                </c:pt>
                <c:pt idx="9236">
                  <c:v>3.3991503501776217</c:v>
                </c:pt>
                <c:pt idx="9237">
                  <c:v>3.385031225079274</c:v>
                </c:pt>
                <c:pt idx="9238">
                  <c:v>3.3709154425768304</c:v>
                </c:pt>
                <c:pt idx="9239">
                  <c:v>3.3567963174784827</c:v>
                </c:pt>
                <c:pt idx="9240">
                  <c:v>3.3426771923801351</c:v>
                </c:pt>
                <c:pt idx="9241">
                  <c:v>3.328561409877691</c:v>
                </c:pt>
                <c:pt idx="9242">
                  <c:v>3.3144422847793433</c:v>
                </c:pt>
                <c:pt idx="9243">
                  <c:v>3.3003231596809957</c:v>
                </c:pt>
                <c:pt idx="9244">
                  <c:v>3.2862073771785516</c:v>
                </c:pt>
                <c:pt idx="9245">
                  <c:v>3.2720882520802039</c:v>
                </c:pt>
                <c:pt idx="9246">
                  <c:v>3.2579557565982404</c:v>
                </c:pt>
                <c:pt idx="9247">
                  <c:v>3.2438366314998928</c:v>
                </c:pt>
                <c:pt idx="9248">
                  <c:v>3.2297208489974487</c:v>
                </c:pt>
                <c:pt idx="9249">
                  <c:v>3.215601723899101</c:v>
                </c:pt>
                <c:pt idx="9250">
                  <c:v>3.2014825988007534</c:v>
                </c:pt>
                <c:pt idx="9251">
                  <c:v>3.1873668162983098</c:v>
                </c:pt>
                <c:pt idx="9252">
                  <c:v>3.1732476911999616</c:v>
                </c:pt>
                <c:pt idx="9253">
                  <c:v>3.159128566101614</c:v>
                </c:pt>
                <c:pt idx="9254">
                  <c:v>3.1450127835991704</c:v>
                </c:pt>
                <c:pt idx="9255">
                  <c:v>3.1308936585008222</c:v>
                </c:pt>
                <c:pt idx="9256">
                  <c:v>3.1167745334024746</c:v>
                </c:pt>
                <c:pt idx="9257">
                  <c:v>3.102658750900031</c:v>
                </c:pt>
                <c:pt idx="9258">
                  <c:v>3.0885396258016833</c:v>
                </c:pt>
                <c:pt idx="9259">
                  <c:v>3.0744071303197194</c:v>
                </c:pt>
                <c:pt idx="9260">
                  <c:v>3.0602913478172757</c:v>
                </c:pt>
                <c:pt idx="9261">
                  <c:v>2.9870166847877919</c:v>
                </c:pt>
                <c:pt idx="9262">
                  <c:v>2.9928925225268177</c:v>
                </c:pt>
                <c:pt idx="9263">
                  <c:v>2.9745950538865045</c:v>
                </c:pt>
                <c:pt idx="9264">
                  <c:v>2.9381528297567954</c:v>
                </c:pt>
                <c:pt idx="9265">
                  <c:v>2.9141510181168058</c:v>
                </c:pt>
                <c:pt idx="9266">
                  <c:v>2.9084850000000002</c:v>
                </c:pt>
                <c:pt idx="9267">
                  <c:v>2.8957873328564618</c:v>
                </c:pt>
                <c:pt idx="9268">
                  <c:v>2.8775689408679068</c:v>
                </c:pt>
                <c:pt idx="9269">
                  <c:v>2.8723070000000002</c:v>
                </c:pt>
                <c:pt idx="9270">
                  <c:v>2.8461518431092037</c:v>
                </c:pt>
                <c:pt idx="9271">
                  <c:v>2.8493353390557941</c:v>
                </c:pt>
                <c:pt idx="9272">
                  <c:v>2.8275543487485102</c:v>
                </c:pt>
                <c:pt idx="9273">
                  <c:v>2.7911174663805434</c:v>
                </c:pt>
                <c:pt idx="9274">
                  <c:v>2.7818529999999999</c:v>
                </c:pt>
                <c:pt idx="9275">
                  <c:v>2.8229829702026223</c:v>
                </c:pt>
                <c:pt idx="9276">
                  <c:v>2.8289123282066808</c:v>
                </c:pt>
                <c:pt idx="9277">
                  <c:v>2.8194113937755771</c:v>
                </c:pt>
                <c:pt idx="9278">
                  <c:v>2.809912708618723</c:v>
                </c:pt>
                <c:pt idx="9279">
                  <c:v>2.8004117741876193</c:v>
                </c:pt>
                <c:pt idx="9280">
                  <c:v>2.7909018426595162</c:v>
                </c:pt>
                <c:pt idx="9281">
                  <c:v>2.7814031575026625</c:v>
                </c:pt>
                <c:pt idx="9282">
                  <c:v>2.7719022230715589</c:v>
                </c:pt>
                <c:pt idx="9283">
                  <c:v>2.7624012886404548</c:v>
                </c:pt>
                <c:pt idx="9284">
                  <c:v>2.7529026034836011</c:v>
                </c:pt>
                <c:pt idx="9285">
                  <c:v>2.7434016690524974</c:v>
                </c:pt>
                <c:pt idx="9286">
                  <c:v>2.7339007346213937</c:v>
                </c:pt>
                <c:pt idx="9287">
                  <c:v>2.7244020494645396</c:v>
                </c:pt>
                <c:pt idx="9288">
                  <c:v>2.7149011150334359</c:v>
                </c:pt>
                <c:pt idx="9289">
                  <c:v>2.7054001806023322</c:v>
                </c:pt>
                <c:pt idx="9290">
                  <c:v>2.6959014954454781</c:v>
                </c:pt>
                <c:pt idx="9291">
                  <c:v>2.6864005610143744</c:v>
                </c:pt>
                <c:pt idx="9292">
                  <c:v>2.6768906294862718</c:v>
                </c:pt>
                <c:pt idx="9293">
                  <c:v>2.6673896950551677</c:v>
                </c:pt>
                <c:pt idx="9294">
                  <c:v>2.6578910098983139</c:v>
                </c:pt>
                <c:pt idx="9295">
                  <c:v>2.6483900754672103</c:v>
                </c:pt>
                <c:pt idx="9296">
                  <c:v>2.6388891410361066</c:v>
                </c:pt>
                <c:pt idx="9297">
                  <c:v>2.6293904558792525</c:v>
                </c:pt>
                <c:pt idx="9298">
                  <c:v>2.6198895214481488</c:v>
                </c:pt>
                <c:pt idx="9299">
                  <c:v>2.6103885870170451</c:v>
                </c:pt>
                <c:pt idx="9300">
                  <c:v>2.600889901860191</c:v>
                </c:pt>
                <c:pt idx="9301">
                  <c:v>2.5913889674290873</c:v>
                </c:pt>
                <c:pt idx="9302">
                  <c:v>2.5818880329979836</c:v>
                </c:pt>
                <c:pt idx="9303">
                  <c:v>2.5723893478411295</c:v>
                </c:pt>
                <c:pt idx="9304">
                  <c:v>2.5628884134100258</c:v>
                </c:pt>
                <c:pt idx="9305">
                  <c:v>2.5533784818819232</c:v>
                </c:pt>
                <c:pt idx="9306">
                  <c:v>2.543879796725069</c:v>
                </c:pt>
                <c:pt idx="9307">
                  <c:v>2.5343788622939654</c:v>
                </c:pt>
                <c:pt idx="9308">
                  <c:v>2.5248779278628617</c:v>
                </c:pt>
                <c:pt idx="9309">
                  <c:v>2.5153792427060075</c:v>
                </c:pt>
                <c:pt idx="9310">
                  <c:v>2.4868786886869465</c:v>
                </c:pt>
                <c:pt idx="9311">
                  <c:v>2.4773777542558424</c:v>
                </c:pt>
                <c:pt idx="9312">
                  <c:v>2.4678768198247387</c:v>
                </c:pt>
                <c:pt idx="9313">
                  <c:v>2.458378134667885</c:v>
                </c:pt>
                <c:pt idx="9314">
                  <c:v>2.4488772002367813</c:v>
                </c:pt>
                <c:pt idx="9315">
                  <c:v>2.4393672687086783</c:v>
                </c:pt>
                <c:pt idx="9316">
                  <c:v>2.4298663342775746</c:v>
                </c:pt>
                <c:pt idx="9317">
                  <c:v>2.4203676491207204</c:v>
                </c:pt>
                <c:pt idx="9318">
                  <c:v>2.4200550000000001</c:v>
                </c:pt>
                <c:pt idx="9319">
                  <c:v>2.4200550000000001</c:v>
                </c:pt>
                <c:pt idx="9320">
                  <c:v>2.4021859663805434</c:v>
                </c:pt>
                <c:pt idx="9321">
                  <c:v>2.4019659999999998</c:v>
                </c:pt>
                <c:pt idx="9322">
                  <c:v>2.3657411916567344</c:v>
                </c:pt>
                <c:pt idx="9323">
                  <c:v>2.3476910000000002</c:v>
                </c:pt>
                <c:pt idx="9324">
                  <c:v>2.346535098235575</c:v>
                </c:pt>
                <c:pt idx="9325">
                  <c:v>2.2757532676996424</c:v>
                </c:pt>
                <c:pt idx="9326">
                  <c:v>2.2938283258627883</c:v>
                </c:pt>
                <c:pt idx="9327">
                  <c:v>2.3074913054181319</c:v>
                </c:pt>
                <c:pt idx="9328">
                  <c:v>2.3211672234010847</c:v>
                </c:pt>
                <c:pt idx="9329">
                  <c:v>2.3348269683495264</c:v>
                </c:pt>
                <c:pt idx="9330">
                  <c:v>2.3444950178826898</c:v>
                </c:pt>
                <c:pt idx="9331">
                  <c:v>2.2922295654350417</c:v>
                </c:pt>
                <c:pt idx="9332">
                  <c:v>2.2713878898426323</c:v>
                </c:pt>
                <c:pt idx="9333">
                  <c:v>2.2225038772055314</c:v>
                </c:pt>
                <c:pt idx="9334">
                  <c:v>2.2407222691940869</c:v>
                </c:pt>
                <c:pt idx="9335">
                  <c:v>2.2521401709177593</c:v>
                </c:pt>
                <c:pt idx="9336">
                  <c:v>2.2029700000000001</c:v>
                </c:pt>
                <c:pt idx="9337">
                  <c:v>2.1971085429184551</c:v>
                </c:pt>
                <c:pt idx="9338">
                  <c:v>2.1466245976162095</c:v>
                </c:pt>
                <c:pt idx="9339">
                  <c:v>2.129126873396554</c:v>
                </c:pt>
                <c:pt idx="9340">
                  <c:v>2.1168224286228354</c:v>
                </c:pt>
                <c:pt idx="9341">
                  <c:v>2.1045296247618643</c:v>
                </c:pt>
                <c:pt idx="9342">
                  <c:v>2.0922397311290801</c:v>
                </c:pt>
                <c:pt idx="9343">
                  <c:v>2.079946927268109</c:v>
                </c:pt>
                <c:pt idx="9344">
                  <c:v>2.0676541234071379</c:v>
                </c:pt>
                <c:pt idx="9345">
                  <c:v>2.0553642297743533</c:v>
                </c:pt>
                <c:pt idx="9346">
                  <c:v>2.0430714259133822</c:v>
                </c:pt>
                <c:pt idx="9347">
                  <c:v>2.0307786220524111</c:v>
                </c:pt>
                <c:pt idx="9348">
                  <c:v>2.0184887284196265</c:v>
                </c:pt>
                <c:pt idx="9349">
                  <c:v>2.0061959245586554</c:v>
                </c:pt>
                <c:pt idx="9350">
                  <c:v>1.9939031206976843</c:v>
                </c:pt>
                <c:pt idx="9351">
                  <c:v>1.9816132270648998</c:v>
                </c:pt>
                <c:pt idx="9352">
                  <c:v>1.9693204232039287</c:v>
                </c:pt>
                <c:pt idx="9353">
                  <c:v>1.9570159784302104</c:v>
                </c:pt>
                <c:pt idx="9354">
                  <c:v>1.9447260847974261</c:v>
                </c:pt>
                <c:pt idx="9355">
                  <c:v>1.9324332809364548</c:v>
                </c:pt>
                <c:pt idx="9356">
                  <c:v>1.9201404770754837</c:v>
                </c:pt>
                <c:pt idx="9357">
                  <c:v>1.9078505834426993</c:v>
                </c:pt>
                <c:pt idx="9358">
                  <c:v>1.8955577795817282</c:v>
                </c:pt>
                <c:pt idx="9359">
                  <c:v>1.686583024173405</c:v>
                </c:pt>
                <c:pt idx="9360">
                  <c:v>1.6742931305406208</c:v>
                </c:pt>
                <c:pt idx="9361">
                  <c:v>1.6619886857669024</c:v>
                </c:pt>
                <c:pt idx="9362">
                  <c:v>1.6496958819059313</c:v>
                </c:pt>
                <c:pt idx="9363">
                  <c:v>1.6374059882731469</c:v>
                </c:pt>
                <c:pt idx="9364">
                  <c:v>1.6251131844121756</c:v>
                </c:pt>
                <c:pt idx="9365">
                  <c:v>1.6128203805512045</c:v>
                </c:pt>
                <c:pt idx="9366">
                  <c:v>1.6005304869184203</c:v>
                </c:pt>
                <c:pt idx="9367">
                  <c:v>1.5882376830574489</c:v>
                </c:pt>
                <c:pt idx="9368">
                  <c:v>1.5759448791964776</c:v>
                </c:pt>
                <c:pt idx="9369">
                  <c:v>1.2307337523536492</c:v>
                </c:pt>
                <c:pt idx="9370">
                  <c:v>1.2245143634650835</c:v>
                </c:pt>
                <c:pt idx="9371">
                  <c:v>1.2182876108672012</c:v>
                </c:pt>
                <c:pt idx="9372">
                  <c:v>1.2120667492367723</c:v>
                </c:pt>
                <c:pt idx="9373">
                  <c:v>1.2058473603482063</c:v>
                </c:pt>
                <c:pt idx="9374">
                  <c:v>1.1996264987177772</c:v>
                </c:pt>
                <c:pt idx="9375">
                  <c:v>1.193405637087348</c:v>
                </c:pt>
                <c:pt idx="9376">
                  <c:v>1.1871862481987823</c:v>
                </c:pt>
                <c:pt idx="9377">
                  <c:v>1.1809653865683531</c:v>
                </c:pt>
                <c:pt idx="9378">
                  <c:v>1.174744524937924</c:v>
                </c:pt>
                <c:pt idx="9379">
                  <c:v>1.1685251360493583</c:v>
                </c:pt>
                <c:pt idx="9380">
                  <c:v>1.1623042744189291</c:v>
                </c:pt>
                <c:pt idx="9381">
                  <c:v>1.1560834127885</c:v>
                </c:pt>
                <c:pt idx="9382">
                  <c:v>1.1498640238999343</c:v>
                </c:pt>
                <c:pt idx="9383">
                  <c:v>1.1436431622695051</c:v>
                </c:pt>
                <c:pt idx="9384">
                  <c:v>1.1374164096716231</c:v>
                </c:pt>
                <c:pt idx="9385">
                  <c:v>1.1311955480411939</c:v>
                </c:pt>
                <c:pt idx="9386">
                  <c:v>1.1249761591526282</c:v>
                </c:pt>
                <c:pt idx="9387">
                  <c:v>1.118755297522199</c:v>
                </c:pt>
                <c:pt idx="9388">
                  <c:v>1.1125344358917699</c:v>
                </c:pt>
                <c:pt idx="9389">
                  <c:v>1.1063150470032042</c:v>
                </c:pt>
                <c:pt idx="9390">
                  <c:v>1.100094185372775</c:v>
                </c:pt>
                <c:pt idx="9391">
                  <c:v>1.0938733237423459</c:v>
                </c:pt>
                <c:pt idx="9392">
                  <c:v>1.0876539348537801</c:v>
                </c:pt>
                <c:pt idx="9393">
                  <c:v>1.081433073223351</c:v>
                </c:pt>
                <c:pt idx="9394">
                  <c:v>1.0994547477348593</c:v>
                </c:pt>
                <c:pt idx="9395">
                  <c:v>1.081383</c:v>
                </c:pt>
                <c:pt idx="9396">
                  <c:v>1.0811328421554602</c:v>
                </c:pt>
                <c:pt idx="9397">
                  <c:v>1.063294</c:v>
                </c:pt>
                <c:pt idx="9398">
                  <c:v>1.087903453488372</c:v>
                </c:pt>
                <c:pt idx="9399">
                  <c:v>1.0584279532163743</c:v>
                </c:pt>
                <c:pt idx="9400">
                  <c:v>1.0453129482844354</c:v>
                </c:pt>
                <c:pt idx="9401">
                  <c:v>1.0812345820487319</c:v>
                </c:pt>
                <c:pt idx="9402">
                  <c:v>1.0633781698677331</c:v>
                </c:pt>
                <c:pt idx="9403">
                  <c:v>1.0648910784690322</c:v>
                </c:pt>
                <c:pt idx="9404">
                  <c:v>1.0664036289006811</c:v>
                </c:pt>
                <c:pt idx="9405">
                  <c:v>1.0679165375019799</c:v>
                </c:pt>
                <c:pt idx="9406">
                  <c:v>1.0694294461032789</c:v>
                </c:pt>
                <c:pt idx="9407">
                  <c:v>1.0709419965349278</c:v>
                </c:pt>
                <c:pt idx="9408">
                  <c:v>1.0724549051362269</c:v>
                </c:pt>
                <c:pt idx="9409">
                  <c:v>1.0739692464161255</c:v>
                </c:pt>
                <c:pt idx="9410">
                  <c:v>1.0754821550174243</c:v>
                </c:pt>
                <c:pt idx="9411">
                  <c:v>1.0769947054490734</c:v>
                </c:pt>
                <c:pt idx="9412">
                  <c:v>1.0785076140503722</c:v>
                </c:pt>
                <c:pt idx="9413">
                  <c:v>1.080020522651671</c:v>
                </c:pt>
                <c:pt idx="9414">
                  <c:v>1.0759614756795421</c:v>
                </c:pt>
                <c:pt idx="9415">
                  <c:v>1.0290521051251489</c:v>
                </c:pt>
                <c:pt idx="9416">
                  <c:v>1.0493282913686217</c:v>
                </c:pt>
                <c:pt idx="9417">
                  <c:v>1.0770095507868382</c:v>
                </c:pt>
                <c:pt idx="9418">
                  <c:v>1.0475205644815255</c:v>
                </c:pt>
                <c:pt idx="9419">
                  <c:v>1.0657351955174057</c:v>
                </c:pt>
                <c:pt idx="9420">
                  <c:v>1.0762504511206485</c:v>
                </c:pt>
                <c:pt idx="9421">
                  <c:v>1.0397791626132569</c:v>
                </c:pt>
                <c:pt idx="9422">
                  <c:v>1.0175518994040524</c:v>
                </c:pt>
                <c:pt idx="9423">
                  <c:v>1.0638638310072259</c:v>
                </c:pt>
                <c:pt idx="9424">
                  <c:v>1.0673674207809118</c:v>
                </c:pt>
                <c:pt idx="9425">
                  <c:v>1.0708710105545978</c:v>
                </c:pt>
                <c:pt idx="9426">
                  <c:v>1.0743737708799472</c:v>
                </c:pt>
                <c:pt idx="9427">
                  <c:v>1.0778773606536332</c:v>
                </c:pt>
                <c:pt idx="9428">
                  <c:v>1.0813809504273191</c:v>
                </c:pt>
                <c:pt idx="9429">
                  <c:v>1.0848837107526685</c:v>
                </c:pt>
                <c:pt idx="9430">
                  <c:v>1.0883873005263545</c:v>
                </c:pt>
                <c:pt idx="9431">
                  <c:v>1.0918908903000404</c:v>
                </c:pt>
                <c:pt idx="9432">
                  <c:v>1.0953936506253896</c:v>
                </c:pt>
                <c:pt idx="9433">
                  <c:v>1.0988972403990758</c:v>
                </c:pt>
                <c:pt idx="9434">
                  <c:v>1.102404147966108</c:v>
                </c:pt>
                <c:pt idx="9435">
                  <c:v>1.1059077377397939</c:v>
                </c:pt>
                <c:pt idx="9436">
                  <c:v>1.1094104980651434</c:v>
                </c:pt>
                <c:pt idx="9437">
                  <c:v>1.1129140878388293</c:v>
                </c:pt>
                <c:pt idx="9438">
                  <c:v>1.1164176776125152</c:v>
                </c:pt>
                <c:pt idx="9439">
                  <c:v>1.1199204379378644</c:v>
                </c:pt>
                <c:pt idx="9440">
                  <c:v>1.1234240277115506</c:v>
                </c:pt>
                <c:pt idx="9441">
                  <c:v>1.1269276174852365</c:v>
                </c:pt>
                <c:pt idx="9442">
                  <c:v>1.1304303778105858</c:v>
                </c:pt>
                <c:pt idx="9443">
                  <c:v>1.1339339675842717</c:v>
                </c:pt>
                <c:pt idx="9444">
                  <c:v>1.1374375573579578</c:v>
                </c:pt>
                <c:pt idx="9445">
                  <c:v>1.1409403176833071</c:v>
                </c:pt>
                <c:pt idx="9446">
                  <c:v>1.1444472252503393</c:v>
                </c:pt>
                <c:pt idx="9447">
                  <c:v>1.1479508150240254</c:v>
                </c:pt>
                <c:pt idx="9448">
                  <c:v>1.1514535753493746</c:v>
                </c:pt>
                <c:pt idx="9449">
                  <c:v>1.1600397637100621</c:v>
                </c:pt>
                <c:pt idx="9450">
                  <c:v>1.1846803113972342</c:v>
                </c:pt>
                <c:pt idx="9451">
                  <c:v>1.201468326102503</c:v>
                </c:pt>
                <c:pt idx="9452">
                  <c:v>1.1765803729136861</c:v>
                </c:pt>
                <c:pt idx="9453">
                  <c:v>1.1401405808297569</c:v>
                </c:pt>
                <c:pt idx="9454">
                  <c:v>1.1244861332538736</c:v>
                </c:pt>
                <c:pt idx="9455">
                  <c:v>1.1285981366237483</c:v>
                </c:pt>
                <c:pt idx="9456">
                  <c:v>1.124742255364807</c:v>
                </c:pt>
                <c:pt idx="9457">
                  <c:v>1.1283436657129233</c:v>
                </c:pt>
                <c:pt idx="9458">
                  <c:v>1.1230476952034714</c:v>
                </c:pt>
                <c:pt idx="9459">
                  <c:v>1.1365034651108246</c:v>
                </c:pt>
                <c:pt idx="9460">
                  <c:v>1.1499465048668935</c:v>
                </c:pt>
                <c:pt idx="9461">
                  <c:v>1.1633863620851415</c:v>
                </c:pt>
                <c:pt idx="9462">
                  <c:v>1.1786015878426699</c:v>
                </c:pt>
                <c:pt idx="9463">
                  <c:v>1.1899249999999999</c:v>
                </c:pt>
                <c:pt idx="9464">
                  <c:v>1.2039597176919408</c:v>
                </c:pt>
                <c:pt idx="9465">
                  <c:v>1.2118129056019069</c:v>
                </c:pt>
                <c:pt idx="9466">
                  <c:v>1.1608344649499285</c:v>
                </c:pt>
                <c:pt idx="9467">
                  <c:v>1.1249579086790653</c:v>
                </c:pt>
                <c:pt idx="9468">
                  <c:v>1.128125493444577</c:v>
                </c:pt>
                <c:pt idx="9469">
                  <c:v>1.1252123795898903</c:v>
                </c:pt>
                <c:pt idx="9470">
                  <c:v>1.151206356223176</c:v>
                </c:pt>
                <c:pt idx="9471">
                  <c:v>1.1718360000000001</c:v>
                </c:pt>
                <c:pt idx="9472">
                  <c:v>1.1798841816881258</c:v>
                </c:pt>
                <c:pt idx="9473">
                  <c:v>1.191151003057721</c:v>
                </c:pt>
                <c:pt idx="9474">
                  <c:v>1.1938837929869106</c:v>
                </c:pt>
                <c:pt idx="9475">
                  <c:v>1.1966165829161004</c:v>
                </c:pt>
                <c:pt idx="9476">
                  <c:v>1.1993487258779771</c:v>
                </c:pt>
                <c:pt idx="9477">
                  <c:v>1.2020815158071667</c:v>
                </c:pt>
                <c:pt idx="9478">
                  <c:v>1.2048143057363563</c:v>
                </c:pt>
                <c:pt idx="9479">
                  <c:v>1.2075464486982332</c:v>
                </c:pt>
                <c:pt idx="9480">
                  <c:v>1.2102792386274228</c:v>
                </c:pt>
                <c:pt idx="9481">
                  <c:v>1.2130120285566124</c:v>
                </c:pt>
                <c:pt idx="9482">
                  <c:v>1.2157441715184893</c:v>
                </c:pt>
                <c:pt idx="9483">
                  <c:v>1.2184769614476789</c:v>
                </c:pt>
                <c:pt idx="9484">
                  <c:v>1.2212123392461196</c:v>
                </c:pt>
                <c:pt idx="9485">
                  <c:v>1.2239451291753092</c:v>
                </c:pt>
                <c:pt idx="9486">
                  <c:v>1.2266772721371861</c:v>
                </c:pt>
                <c:pt idx="9487">
                  <c:v>1.2294100620663757</c:v>
                </c:pt>
                <c:pt idx="9488">
                  <c:v>1.2321428519955653</c:v>
                </c:pt>
                <c:pt idx="9489">
                  <c:v>1.2348749949574422</c:v>
                </c:pt>
                <c:pt idx="9490">
                  <c:v>1.2376077848866318</c:v>
                </c:pt>
                <c:pt idx="9491">
                  <c:v>1.2403405748158214</c:v>
                </c:pt>
                <c:pt idx="9492">
                  <c:v>1.2430727177776983</c:v>
                </c:pt>
                <c:pt idx="9493">
                  <c:v>1.2458055077068879</c:v>
                </c:pt>
                <c:pt idx="9494">
                  <c:v>1.2485382976360775</c:v>
                </c:pt>
                <c:pt idx="9495">
                  <c:v>1.2512704405979542</c:v>
                </c:pt>
                <c:pt idx="9496">
                  <c:v>1.2540058183963951</c:v>
                </c:pt>
                <c:pt idx="9497">
                  <c:v>1.2567386083255847</c:v>
                </c:pt>
                <c:pt idx="9498">
                  <c:v>1.2594707512874614</c:v>
                </c:pt>
                <c:pt idx="9499">
                  <c:v>1.262203541216651</c:v>
                </c:pt>
                <c:pt idx="9500">
                  <c:v>1.2649363311458408</c:v>
                </c:pt>
                <c:pt idx="9501">
                  <c:v>1.2676684741077175</c:v>
                </c:pt>
                <c:pt idx="9502">
                  <c:v>1.2704012640369071</c:v>
                </c:pt>
                <c:pt idx="9503">
                  <c:v>1.2731340539660967</c:v>
                </c:pt>
                <c:pt idx="9504">
                  <c:v>1.2758661969279737</c:v>
                </c:pt>
                <c:pt idx="9505">
                  <c:v>1.2785989868571632</c:v>
                </c:pt>
                <c:pt idx="9506">
                  <c:v>1.2813317767863528</c:v>
                </c:pt>
                <c:pt idx="9507">
                  <c:v>1.2840639197482298</c:v>
                </c:pt>
                <c:pt idx="9508">
                  <c:v>1.2867967096774193</c:v>
                </c:pt>
                <c:pt idx="9509">
                  <c:v>1.28953208747586</c:v>
                </c:pt>
                <c:pt idx="9510">
                  <c:v>1.2922648774050496</c:v>
                </c:pt>
                <c:pt idx="9511">
                  <c:v>1.2949970203669265</c:v>
                </c:pt>
                <c:pt idx="9512">
                  <c:v>1.2977298102961161</c:v>
                </c:pt>
                <c:pt idx="9513">
                  <c:v>1.2319754673342871</c:v>
                </c:pt>
                <c:pt idx="9514">
                  <c:v>1.2482719299165672</c:v>
                </c:pt>
                <c:pt idx="9515">
                  <c:v>1.2758293412017168</c:v>
                </c:pt>
                <c:pt idx="9516">
                  <c:v>1.2393400443490701</c:v>
                </c:pt>
                <c:pt idx="9517">
                  <c:v>1.2537073872198379</c:v>
                </c:pt>
                <c:pt idx="9518">
                  <c:v>1.206569697258641</c:v>
                </c:pt>
                <c:pt idx="9519">
                  <c:v>1.2320938490701001</c:v>
                </c:pt>
                <c:pt idx="9520">
                  <c:v>1.2583741459227467</c:v>
                </c:pt>
                <c:pt idx="9521">
                  <c:v>1.2336320266984504</c:v>
                </c:pt>
                <c:pt idx="9522">
                  <c:v>1.226869661332209</c:v>
                </c:pt>
                <c:pt idx="9523">
                  <c:v>1.2278358239123102</c:v>
                </c:pt>
                <c:pt idx="9524">
                  <c:v>1.2288022152782461</c:v>
                </c:pt>
                <c:pt idx="9525">
                  <c:v>1.229768606644182</c:v>
                </c:pt>
                <c:pt idx="9526">
                  <c:v>1.2307347692242832</c:v>
                </c:pt>
                <c:pt idx="9527">
                  <c:v>1.2317011605902191</c:v>
                </c:pt>
                <c:pt idx="9528">
                  <c:v>1.2326675519561552</c:v>
                </c:pt>
                <c:pt idx="9529">
                  <c:v>1.2336337145362564</c:v>
                </c:pt>
                <c:pt idx="9530">
                  <c:v>1.2346001059021923</c:v>
                </c:pt>
                <c:pt idx="9531">
                  <c:v>1.2355664972681282</c:v>
                </c:pt>
                <c:pt idx="9532">
                  <c:v>1.2365326598482294</c:v>
                </c:pt>
                <c:pt idx="9533">
                  <c:v>1.2374990512141653</c:v>
                </c:pt>
                <c:pt idx="9534">
                  <c:v>1.23846635772344</c:v>
                </c:pt>
                <c:pt idx="9535">
                  <c:v>1.239432749089376</c:v>
                </c:pt>
                <c:pt idx="9536">
                  <c:v>1.2403989116694771</c:v>
                </c:pt>
                <c:pt idx="9537">
                  <c:v>1.241365303035413</c:v>
                </c:pt>
                <c:pt idx="9538">
                  <c:v>1.2423316944013489</c:v>
                </c:pt>
                <c:pt idx="9539">
                  <c:v>1.2432978569814501</c:v>
                </c:pt>
                <c:pt idx="9540">
                  <c:v>1.244264248347386</c:v>
                </c:pt>
                <c:pt idx="9541">
                  <c:v>1.2452306397133219</c:v>
                </c:pt>
                <c:pt idx="9542">
                  <c:v>1.2461968022934231</c:v>
                </c:pt>
                <c:pt idx="9543">
                  <c:v>1.2471631936593592</c:v>
                </c:pt>
                <c:pt idx="9544">
                  <c:v>1.2481293562394602</c:v>
                </c:pt>
                <c:pt idx="9545">
                  <c:v>1.2490957476053963</c:v>
                </c:pt>
                <c:pt idx="9546">
                  <c:v>1.2500630541146711</c:v>
                </c:pt>
                <c:pt idx="9547">
                  <c:v>1.251029445480607</c:v>
                </c:pt>
                <c:pt idx="9548">
                  <c:v>1.2519956080607082</c:v>
                </c:pt>
                <c:pt idx="9549">
                  <c:v>1.2529619994266441</c:v>
                </c:pt>
                <c:pt idx="9550">
                  <c:v>1.25392839079258</c:v>
                </c:pt>
                <c:pt idx="9551">
                  <c:v>1.2548945533726812</c:v>
                </c:pt>
                <c:pt idx="9552">
                  <c:v>1.2558609447386171</c:v>
                </c:pt>
                <c:pt idx="9553">
                  <c:v>1.256827336104553</c:v>
                </c:pt>
                <c:pt idx="9554">
                  <c:v>1.2577934986846542</c:v>
                </c:pt>
                <c:pt idx="9555">
                  <c:v>1.2587598900505901</c:v>
                </c:pt>
                <c:pt idx="9556">
                  <c:v>1.259726281416526</c:v>
                </c:pt>
                <c:pt idx="9557">
                  <c:v>1.2606924439966272</c:v>
                </c:pt>
                <c:pt idx="9558">
                  <c:v>1.2616588353625631</c:v>
                </c:pt>
                <c:pt idx="9559">
                  <c:v>1.2626261418718381</c:v>
                </c:pt>
                <c:pt idx="9560">
                  <c:v>1.263592533237774</c:v>
                </c:pt>
                <c:pt idx="9561">
                  <c:v>1.2645586958178752</c:v>
                </c:pt>
                <c:pt idx="9562">
                  <c:v>1.2655250871838111</c:v>
                </c:pt>
                <c:pt idx="9563">
                  <c:v>1.266491478549747</c:v>
                </c:pt>
                <c:pt idx="9564">
                  <c:v>1.2674576411298482</c:v>
                </c:pt>
                <c:pt idx="9565">
                  <c:v>1.2684240324957841</c:v>
                </c:pt>
                <c:pt idx="9566">
                  <c:v>1.2693901950758852</c:v>
                </c:pt>
                <c:pt idx="9567">
                  <c:v>1.2703565864418211</c:v>
                </c:pt>
                <c:pt idx="9568">
                  <c:v>1.271322977807757</c:v>
                </c:pt>
                <c:pt idx="9569">
                  <c:v>1.2722891403878582</c:v>
                </c:pt>
                <c:pt idx="9570">
                  <c:v>1.2732555317537941</c:v>
                </c:pt>
                <c:pt idx="9571">
                  <c:v>1.2742228382630691</c:v>
                </c:pt>
                <c:pt idx="9572">
                  <c:v>1.275189229629005</c:v>
                </c:pt>
                <c:pt idx="9573">
                  <c:v>1.2761553922091062</c:v>
                </c:pt>
                <c:pt idx="9574">
                  <c:v>1.2771217835750421</c:v>
                </c:pt>
                <c:pt idx="9575">
                  <c:v>1.278088174940978</c:v>
                </c:pt>
                <c:pt idx="9576">
                  <c:v>1.2790543375210792</c:v>
                </c:pt>
                <c:pt idx="9577">
                  <c:v>1.2800207288870151</c:v>
                </c:pt>
                <c:pt idx="9578">
                  <c:v>1.2803709999999999</c:v>
                </c:pt>
                <c:pt idx="9579">
                  <c:v>1.2803709999999999</c:v>
                </c:pt>
                <c:pt idx="9580">
                  <c:v>1.2922414928469241</c:v>
                </c:pt>
                <c:pt idx="9581">
                  <c:v>1.3104626373390558</c:v>
                </c:pt>
                <c:pt idx="9582">
                  <c:v>1.3044401728247914</c:v>
                </c:pt>
                <c:pt idx="9583">
                  <c:v>1.2739729942775393</c:v>
                </c:pt>
                <c:pt idx="9584">
                  <c:v>1.2870703590844061</c:v>
                </c:pt>
                <c:pt idx="9585">
                  <c:v>1.2859446171632896</c:v>
                </c:pt>
                <c:pt idx="9586">
                  <c:v>1.2803709999999999</c:v>
                </c:pt>
                <c:pt idx="9587">
                  <c:v>1.2817448110487035</c:v>
                </c:pt>
                <c:pt idx="9588">
                  <c:v>1.2837041504808802</c:v>
                </c:pt>
                <c:pt idx="9589">
                  <c:v>1.285663953881665</c:v>
                </c:pt>
                <c:pt idx="9590">
                  <c:v>1.2876237572824498</c:v>
                </c:pt>
                <c:pt idx="9591">
                  <c:v>1.2895830967146265</c:v>
                </c:pt>
                <c:pt idx="9592">
                  <c:v>1.2915429001154113</c:v>
                </c:pt>
                <c:pt idx="9593">
                  <c:v>1.2935027035161959</c:v>
                </c:pt>
                <c:pt idx="9594">
                  <c:v>1.2954620429483727</c:v>
                </c:pt>
                <c:pt idx="9595">
                  <c:v>1.2974218463491574</c:v>
                </c:pt>
                <c:pt idx="9596">
                  <c:v>1.2993835056243748</c:v>
                </c:pt>
                <c:pt idx="9597">
                  <c:v>1.3013433090251596</c:v>
                </c:pt>
                <c:pt idx="9598">
                  <c:v>1.3033026484573362</c:v>
                </c:pt>
                <c:pt idx="9599">
                  <c:v>1.3052624518581211</c:v>
                </c:pt>
                <c:pt idx="9600">
                  <c:v>1.3072222552589059</c:v>
                </c:pt>
                <c:pt idx="9601">
                  <c:v>1.3091815946910825</c:v>
                </c:pt>
                <c:pt idx="9602">
                  <c:v>1.3111413980918674</c:v>
                </c:pt>
                <c:pt idx="9603">
                  <c:v>1.3131012014926522</c:v>
                </c:pt>
                <c:pt idx="9604">
                  <c:v>1.3150605409248288</c:v>
                </c:pt>
                <c:pt idx="9605">
                  <c:v>1.3170203443256137</c:v>
                </c:pt>
                <c:pt idx="9606">
                  <c:v>1.3189801477263985</c:v>
                </c:pt>
                <c:pt idx="9607">
                  <c:v>1.3209394871585751</c:v>
                </c:pt>
                <c:pt idx="9608">
                  <c:v>1.3228992905593597</c:v>
                </c:pt>
                <c:pt idx="9609">
                  <c:v>1.3248609498345771</c:v>
                </c:pt>
                <c:pt idx="9610">
                  <c:v>1.3268202892667538</c:v>
                </c:pt>
                <c:pt idx="9611">
                  <c:v>1.3287800926675386</c:v>
                </c:pt>
                <c:pt idx="9612">
                  <c:v>1.3307398960683234</c:v>
                </c:pt>
                <c:pt idx="9613">
                  <c:v>1.3326992355005001</c:v>
                </c:pt>
                <c:pt idx="9614">
                  <c:v>1.3346590389012849</c:v>
                </c:pt>
                <c:pt idx="9615">
                  <c:v>1.3366188423020697</c:v>
                </c:pt>
                <c:pt idx="9616">
                  <c:v>1.3385781817342464</c:v>
                </c:pt>
                <c:pt idx="9617">
                  <c:v>1.3405379851350312</c:v>
                </c:pt>
                <c:pt idx="9618">
                  <c:v>1.342497788535816</c:v>
                </c:pt>
                <c:pt idx="9619">
                  <c:v>1.3444571279679927</c:v>
                </c:pt>
                <c:pt idx="9620">
                  <c:v>1.3464169313687775</c:v>
                </c:pt>
                <c:pt idx="9621">
                  <c:v>1.3483785906439947</c:v>
                </c:pt>
                <c:pt idx="9622">
                  <c:v>1.3503383940447795</c:v>
                </c:pt>
                <c:pt idx="9623">
                  <c:v>1.3522977334769561</c:v>
                </c:pt>
                <c:pt idx="9624">
                  <c:v>1.354257536877741</c:v>
                </c:pt>
                <c:pt idx="9625">
                  <c:v>1.3562173402785258</c:v>
                </c:pt>
                <c:pt idx="9626">
                  <c:v>1.3581766797107024</c:v>
                </c:pt>
                <c:pt idx="9627">
                  <c:v>1.3601364831114873</c:v>
                </c:pt>
                <c:pt idx="9628">
                  <c:v>1.3620962865122721</c:v>
                </c:pt>
                <c:pt idx="9629">
                  <c:v>1.3640556259444487</c:v>
                </c:pt>
                <c:pt idx="9630">
                  <c:v>1.3660154293452336</c:v>
                </c:pt>
                <c:pt idx="9631">
                  <c:v>1.3679752327460184</c:v>
                </c:pt>
                <c:pt idx="9632">
                  <c:v>1.369934572178195</c:v>
                </c:pt>
                <c:pt idx="9633">
                  <c:v>1.3608761280095352</c:v>
                </c:pt>
                <c:pt idx="9634">
                  <c:v>1.3628275751072962</c:v>
                </c:pt>
                <c:pt idx="9635">
                  <c:v>1.3606063459704341</c:v>
                </c:pt>
                <c:pt idx="9636">
                  <c:v>1.3734241589988081</c:v>
                </c:pt>
                <c:pt idx="9637">
                  <c:v>1.3889130000000001</c:v>
                </c:pt>
                <c:pt idx="9638">
                  <c:v>1.399510203862661</c:v>
                </c:pt>
                <c:pt idx="9639">
                  <c:v>1.3962754041487841</c:v>
                </c:pt>
                <c:pt idx="9640">
                  <c:v>1.4106252000000001</c:v>
                </c:pt>
                <c:pt idx="9641">
                  <c:v>1.4251</c:v>
                </c:pt>
                <c:pt idx="9642">
                  <c:v>1.4258843724740671</c:v>
                </c:pt>
                <c:pt idx="9643">
                  <c:v>1.4271710479422066</c:v>
                </c:pt>
                <c:pt idx="9644">
                  <c:v>1.4284574187996768</c:v>
                </c:pt>
                <c:pt idx="9645">
                  <c:v>1.4297440942678163</c:v>
                </c:pt>
                <c:pt idx="9646">
                  <c:v>1.431031988178634</c:v>
                </c:pt>
                <c:pt idx="9647">
                  <c:v>1.4323186636467735</c:v>
                </c:pt>
                <c:pt idx="9648">
                  <c:v>1.4336050345042435</c:v>
                </c:pt>
                <c:pt idx="9649">
                  <c:v>1.4348917099723832</c:v>
                </c:pt>
                <c:pt idx="9650">
                  <c:v>1.4361783854405228</c:v>
                </c:pt>
                <c:pt idx="9651">
                  <c:v>1.4374647562979928</c:v>
                </c:pt>
                <c:pt idx="9652">
                  <c:v>1.4387514317661323</c:v>
                </c:pt>
                <c:pt idx="9653">
                  <c:v>1.4400381072342718</c:v>
                </c:pt>
                <c:pt idx="9654">
                  <c:v>1.4413244780917418</c:v>
                </c:pt>
                <c:pt idx="9655">
                  <c:v>1.4426111535598813</c:v>
                </c:pt>
                <c:pt idx="9656">
                  <c:v>1.4438978290280211</c:v>
                </c:pt>
                <c:pt idx="9657">
                  <c:v>1.4451841998854911</c:v>
                </c:pt>
                <c:pt idx="9658">
                  <c:v>1.4464708753536306</c:v>
                </c:pt>
                <c:pt idx="9659">
                  <c:v>1.4477587692644482</c:v>
                </c:pt>
                <c:pt idx="9660">
                  <c:v>1.4490451401219184</c:v>
                </c:pt>
                <c:pt idx="9661">
                  <c:v>1.450331815590058</c:v>
                </c:pt>
                <c:pt idx="9662">
                  <c:v>1.4516184910581975</c:v>
                </c:pt>
                <c:pt idx="9663">
                  <c:v>1.4529048619156675</c:v>
                </c:pt>
                <c:pt idx="9664">
                  <c:v>1.454191537383807</c:v>
                </c:pt>
                <c:pt idx="9665">
                  <c:v>1.4554782128519466</c:v>
                </c:pt>
                <c:pt idx="9666">
                  <c:v>1.4567645837094167</c:v>
                </c:pt>
                <c:pt idx="9667">
                  <c:v>1.4580512591775563</c:v>
                </c:pt>
                <c:pt idx="9668">
                  <c:v>1.4593379346456958</c:v>
                </c:pt>
                <c:pt idx="9669">
                  <c:v>1.4606243055031658</c:v>
                </c:pt>
                <c:pt idx="9670">
                  <c:v>1.4619109809713053</c:v>
                </c:pt>
                <c:pt idx="9671">
                  <c:v>1.4631988748821232</c:v>
                </c:pt>
                <c:pt idx="9672">
                  <c:v>1.4644855503502627</c:v>
                </c:pt>
                <c:pt idx="9673">
                  <c:v>1.4657719212077327</c:v>
                </c:pt>
                <c:pt idx="9674">
                  <c:v>1.4670585966758722</c:v>
                </c:pt>
                <c:pt idx="9675">
                  <c:v>1.4683452721440118</c:v>
                </c:pt>
                <c:pt idx="9676">
                  <c:v>1.4696316430014817</c:v>
                </c:pt>
                <c:pt idx="9677">
                  <c:v>1.4709183184696213</c:v>
                </c:pt>
                <c:pt idx="9678">
                  <c:v>1.4722049939377611</c:v>
                </c:pt>
                <c:pt idx="9679">
                  <c:v>1.473491364795231</c:v>
                </c:pt>
                <c:pt idx="9680">
                  <c:v>1.4747780402633706</c:v>
                </c:pt>
                <c:pt idx="9681">
                  <c:v>1.4760647157315101</c:v>
                </c:pt>
                <c:pt idx="9682">
                  <c:v>1.4773510865889801</c:v>
                </c:pt>
                <c:pt idx="9683">
                  <c:v>1.4786377620571196</c:v>
                </c:pt>
                <c:pt idx="9684">
                  <c:v>1.4799256559679375</c:v>
                </c:pt>
                <c:pt idx="9685">
                  <c:v>1.4812120268254074</c:v>
                </c:pt>
                <c:pt idx="9686">
                  <c:v>1.482498702293547</c:v>
                </c:pt>
                <c:pt idx="9687">
                  <c:v>1.4837853777616865</c:v>
                </c:pt>
                <c:pt idx="9688">
                  <c:v>1.4850717486191567</c:v>
                </c:pt>
                <c:pt idx="9689">
                  <c:v>1.4863584240872962</c:v>
                </c:pt>
                <c:pt idx="9690">
                  <c:v>1.4876450995554358</c:v>
                </c:pt>
                <c:pt idx="9691">
                  <c:v>1.4889314704129057</c:v>
                </c:pt>
                <c:pt idx="9692">
                  <c:v>1.4902181458810453</c:v>
                </c:pt>
                <c:pt idx="9693">
                  <c:v>1.4915048213491848</c:v>
                </c:pt>
                <c:pt idx="9694">
                  <c:v>1.492791192206655</c:v>
                </c:pt>
                <c:pt idx="9695">
                  <c:v>1.4940778676747946</c:v>
                </c:pt>
                <c:pt idx="9696">
                  <c:v>1.4953657615856122</c:v>
                </c:pt>
                <c:pt idx="9697">
                  <c:v>1.4966524370537517</c:v>
                </c:pt>
                <c:pt idx="9698">
                  <c:v>1.4632715484024796</c:v>
                </c:pt>
                <c:pt idx="9699">
                  <c:v>1.4418251728247915</c:v>
                </c:pt>
                <c:pt idx="9700">
                  <c:v>1.4761839570815449</c:v>
                </c:pt>
                <c:pt idx="9701">
                  <c:v>1.4359732401049119</c:v>
                </c:pt>
                <c:pt idx="9702">
                  <c:v>1.4324434009535161</c:v>
                </c:pt>
                <c:pt idx="9703">
                  <c:v>1.4581294616118265</c:v>
                </c:pt>
                <c:pt idx="9704">
                  <c:v>1.4641763805436339</c:v>
                </c:pt>
                <c:pt idx="9705">
                  <c:v>1.4586347206197856</c:v>
                </c:pt>
                <c:pt idx="9706">
                  <c:v>1.471517219360992</c:v>
                </c:pt>
                <c:pt idx="9707">
                  <c:v>1.4628122459174313</c:v>
                </c:pt>
                <c:pt idx="9708">
                  <c:v>1.4663171971100919</c:v>
                </c:pt>
                <c:pt idx="9709">
                  <c:v>1.469825467385321</c:v>
                </c:pt>
                <c:pt idx="9710">
                  <c:v>1.4733295888073394</c:v>
                </c:pt>
                <c:pt idx="9711">
                  <c:v>1.47683454</c:v>
                </c:pt>
                <c:pt idx="9712">
                  <c:v>1.4803394911926606</c:v>
                </c:pt>
                <c:pt idx="9713">
                  <c:v>1.4838436126146788</c:v>
                </c:pt>
                <c:pt idx="9714">
                  <c:v>1.4873485638073394</c:v>
                </c:pt>
                <c:pt idx="9715">
                  <c:v>1.490853515</c:v>
                </c:pt>
                <c:pt idx="9716">
                  <c:v>1.4943576364220184</c:v>
                </c:pt>
                <c:pt idx="9717">
                  <c:v>1.495342597520267</c:v>
                </c:pt>
                <c:pt idx="9718">
                  <c:v>1.477122064439141</c:v>
                </c:pt>
                <c:pt idx="9719">
                  <c:v>1.4612780000000001</c:v>
                </c:pt>
                <c:pt idx="9720">
                  <c:v>1.4537421800428674</c:v>
                </c:pt>
                <c:pt idx="9721">
                  <c:v>1.4228560133651551</c:v>
                </c:pt>
                <c:pt idx="9722">
                  <c:v>1.5099725183595611</c:v>
                </c:pt>
                <c:pt idx="9723">
                  <c:v>1.4735512938794952</c:v>
                </c:pt>
                <c:pt idx="9724">
                  <c:v>1.4431890000000001</c:v>
                </c:pt>
                <c:pt idx="9725">
                  <c:v>1.4400374558472555</c:v>
                </c:pt>
                <c:pt idx="9726">
                  <c:v>1.4254656255372695</c:v>
                </c:pt>
                <c:pt idx="9727">
                  <c:v>1.4274897438458227</c:v>
                </c:pt>
                <c:pt idx="9728">
                  <c:v>1.4295138621543759</c:v>
                </c:pt>
                <c:pt idx="9729">
                  <c:v>1.4315375012682539</c:v>
                </c:pt>
                <c:pt idx="9730">
                  <c:v>1.4335616195768073</c:v>
                </c:pt>
                <c:pt idx="9731">
                  <c:v>1.4355857378853605</c:v>
                </c:pt>
                <c:pt idx="9732">
                  <c:v>1.4376093769992384</c:v>
                </c:pt>
                <c:pt idx="9733">
                  <c:v>1.4396334953077916</c:v>
                </c:pt>
                <c:pt idx="9734">
                  <c:v>1.4416595303950461</c:v>
                </c:pt>
                <c:pt idx="9735">
                  <c:v>1.4578510392794464</c:v>
                </c:pt>
                <c:pt idx="9736">
                  <c:v>1.4598751575879996</c:v>
                </c:pt>
                <c:pt idx="9737">
                  <c:v>1.4618987967018775</c:v>
                </c:pt>
                <c:pt idx="9738">
                  <c:v>1.4639229150104307</c:v>
                </c:pt>
                <c:pt idx="9739">
                  <c:v>1.4659489500976852</c:v>
                </c:pt>
                <c:pt idx="9740">
                  <c:v>1.4679730684062386</c:v>
                </c:pt>
                <c:pt idx="9741">
                  <c:v>1.4699967075201166</c:v>
                </c:pt>
                <c:pt idx="9742">
                  <c:v>1.4720208258286698</c:v>
                </c:pt>
                <c:pt idx="9743">
                  <c:v>1.474044944137223</c:v>
                </c:pt>
                <c:pt idx="9744">
                  <c:v>1.4760685832511009</c:v>
                </c:pt>
                <c:pt idx="9745">
                  <c:v>1.4780927015596543</c:v>
                </c:pt>
                <c:pt idx="9746">
                  <c:v>1.4801168198682075</c:v>
                </c:pt>
                <c:pt idx="9747">
                  <c:v>1.4821404589820855</c:v>
                </c:pt>
                <c:pt idx="9748">
                  <c:v>1.4841645772906387</c:v>
                </c:pt>
                <c:pt idx="9749">
                  <c:v>1.4861886955991919</c:v>
                </c:pt>
                <c:pt idx="9750">
                  <c:v>1.4882123347130698</c:v>
                </c:pt>
                <c:pt idx="9751">
                  <c:v>1.4902364530216232</c:v>
                </c:pt>
                <c:pt idx="9752">
                  <c:v>1.4922624881088777</c:v>
                </c:pt>
                <c:pt idx="9753">
                  <c:v>1.4942861272227557</c:v>
                </c:pt>
                <c:pt idx="9754">
                  <c:v>1.4963102455313089</c:v>
                </c:pt>
                <c:pt idx="9755">
                  <c:v>1.4658702538699691</c:v>
                </c:pt>
                <c:pt idx="9756">
                  <c:v>1.4331093640915593</c:v>
                </c:pt>
                <c:pt idx="9757">
                  <c:v>1.4268918952267304</c:v>
                </c:pt>
                <c:pt idx="9758">
                  <c:v>1.3923025540378624</c:v>
                </c:pt>
                <c:pt idx="9759">
                  <c:v>1.3861834803921569</c:v>
                </c:pt>
                <c:pt idx="9760">
                  <c:v>1.4251</c:v>
                </c:pt>
                <c:pt idx="9761">
                  <c:v>1.3864899656275829</c:v>
                </c:pt>
                <c:pt idx="9762">
                  <c:v>1.3848711594015555</c:v>
                </c:pt>
                <c:pt idx="9763">
                  <c:v>1.3832519698446673</c:v>
                </c:pt>
                <c:pt idx="9764">
                  <c:v>1.381632780287779</c:v>
                </c:pt>
                <c:pt idx="9765">
                  <c:v>1.3800139740617516</c:v>
                </c:pt>
                <c:pt idx="9766">
                  <c:v>1.3783947845048634</c:v>
                </c:pt>
                <c:pt idx="9767">
                  <c:v>1.3767755949479752</c:v>
                </c:pt>
                <c:pt idx="9768">
                  <c:v>1.375156788721948</c:v>
                </c:pt>
                <c:pt idx="9769">
                  <c:v>1.3735375991650598</c:v>
                </c:pt>
                <c:pt idx="9770">
                  <c:v>1.3719184096081714</c:v>
                </c:pt>
                <c:pt idx="9771">
                  <c:v>1.3702996033821442</c:v>
                </c:pt>
                <c:pt idx="9772">
                  <c:v>1.368680413825256</c:v>
                </c:pt>
                <c:pt idx="9773">
                  <c:v>1.3670596909449237</c:v>
                </c:pt>
                <c:pt idx="9774">
                  <c:v>1.3654408847188964</c:v>
                </c:pt>
                <c:pt idx="9775">
                  <c:v>1.3638216951620081</c:v>
                </c:pt>
                <c:pt idx="9776">
                  <c:v>1.3622025056051199</c:v>
                </c:pt>
                <c:pt idx="9777">
                  <c:v>1.3605836993790925</c:v>
                </c:pt>
                <c:pt idx="9778">
                  <c:v>1.3589645098222043</c:v>
                </c:pt>
                <c:pt idx="9779">
                  <c:v>1.3573453202653161</c:v>
                </c:pt>
                <c:pt idx="9780">
                  <c:v>1.3557265140392889</c:v>
                </c:pt>
                <c:pt idx="9781">
                  <c:v>1.3541073244824007</c:v>
                </c:pt>
                <c:pt idx="9782">
                  <c:v>1.3524881349255122</c:v>
                </c:pt>
                <c:pt idx="9783">
                  <c:v>1.3508693286994851</c:v>
                </c:pt>
                <c:pt idx="9784">
                  <c:v>1.3492501391425968</c:v>
                </c:pt>
                <c:pt idx="9785">
                  <c:v>1.3476294162622646</c:v>
                </c:pt>
                <c:pt idx="9786">
                  <c:v>1.3460102267053762</c:v>
                </c:pt>
                <c:pt idx="9787">
                  <c:v>1.344391420479349</c:v>
                </c:pt>
                <c:pt idx="9788">
                  <c:v>1.3427722309224608</c:v>
                </c:pt>
                <c:pt idx="9789">
                  <c:v>1.3411530413655726</c:v>
                </c:pt>
                <c:pt idx="9790">
                  <c:v>1.3395342351395452</c:v>
                </c:pt>
                <c:pt idx="9791">
                  <c:v>1.3379150455826569</c:v>
                </c:pt>
                <c:pt idx="9792">
                  <c:v>1.3362958560257687</c:v>
                </c:pt>
                <c:pt idx="9793">
                  <c:v>1.3346770497997416</c:v>
                </c:pt>
                <c:pt idx="9794">
                  <c:v>1.3330578602428531</c:v>
                </c:pt>
                <c:pt idx="9795">
                  <c:v>1.3314386706859649</c:v>
                </c:pt>
                <c:pt idx="9796">
                  <c:v>1.3298198644599377</c:v>
                </c:pt>
                <c:pt idx="9797">
                  <c:v>1.3282006749030495</c:v>
                </c:pt>
                <c:pt idx="9798">
                  <c:v>1.3265799520227171</c:v>
                </c:pt>
                <c:pt idx="9799">
                  <c:v>1.3249611457966899</c:v>
                </c:pt>
                <c:pt idx="9800">
                  <c:v>1.3233419562398017</c:v>
                </c:pt>
                <c:pt idx="9801">
                  <c:v>1.3217227666829134</c:v>
                </c:pt>
                <c:pt idx="9802">
                  <c:v>1.320103960456886</c:v>
                </c:pt>
                <c:pt idx="9803">
                  <c:v>1.3184847708999978</c:v>
                </c:pt>
                <c:pt idx="9804">
                  <c:v>1.3168655813431096</c:v>
                </c:pt>
                <c:pt idx="9805">
                  <c:v>1.3460060126220528</c:v>
                </c:pt>
                <c:pt idx="9806">
                  <c:v>1.3973271911694511</c:v>
                </c:pt>
                <c:pt idx="9807">
                  <c:v>1.3620124055793992</c:v>
                </c:pt>
                <c:pt idx="9808">
                  <c:v>1.352735</c:v>
                </c:pt>
                <c:pt idx="9809">
                  <c:v>1.3679671617436875</c:v>
                </c:pt>
                <c:pt idx="9810">
                  <c:v>1.3400424797136039</c:v>
                </c:pt>
                <c:pt idx="9811">
                  <c:v>1.3656914511206486</c:v>
                </c:pt>
                <c:pt idx="9812">
                  <c:v>1.3083073131698022</c:v>
                </c:pt>
                <c:pt idx="9813">
                  <c:v>1.298468</c:v>
                </c:pt>
                <c:pt idx="9814">
                  <c:v>1.3137753543722746</c:v>
                </c:pt>
                <c:pt idx="9815">
                  <c:v>1.3313080252467293</c:v>
                </c:pt>
                <c:pt idx="9816">
                  <c:v>1.3488448478310764</c:v>
                </c:pt>
                <c:pt idx="9817">
                  <c:v>1.3663816704154235</c:v>
                </c:pt>
                <c:pt idx="9818">
                  <c:v>1.3839143412898784</c:v>
                </c:pt>
                <c:pt idx="9819">
                  <c:v>1.2847276793802145</c:v>
                </c:pt>
                <c:pt idx="9820">
                  <c:v>1.3099512384358607</c:v>
                </c:pt>
                <c:pt idx="9821">
                  <c:v>1.3313272933182332</c:v>
                </c:pt>
                <c:pt idx="9822">
                  <c:v>1.3267686539905823</c:v>
                </c:pt>
                <c:pt idx="9823">
                  <c:v>1.3222143274721345</c:v>
                </c:pt>
                <c:pt idx="9824">
                  <c:v>1.3176610791559873</c:v>
                </c:pt>
                <c:pt idx="9825">
                  <c:v>1.316557</c:v>
                </c:pt>
                <c:pt idx="9826">
                  <c:v>1.316557</c:v>
                </c:pt>
                <c:pt idx="9827">
                  <c:v>1.2743948755364807</c:v>
                </c:pt>
                <c:pt idx="9828">
                  <c:v>1.304832357653791</c:v>
                </c:pt>
                <c:pt idx="9829">
                  <c:v>1.3022496574493445</c:v>
                </c:pt>
                <c:pt idx="9830">
                  <c:v>1.2840300977587029</c:v>
                </c:pt>
                <c:pt idx="9831">
                  <c:v>1.2803709999999999</c:v>
                </c:pt>
                <c:pt idx="9832">
                  <c:v>1.3097510991656733</c:v>
                </c:pt>
                <c:pt idx="9833">
                  <c:v>1.2721172408202193</c:v>
                </c:pt>
                <c:pt idx="9834">
                  <c:v>1.2672621810655982</c:v>
                </c:pt>
                <c:pt idx="9835">
                  <c:v>1.2733407623431239</c:v>
                </c:pt>
                <c:pt idx="9836">
                  <c:v>1.2794135928341996</c:v>
                </c:pt>
                <c:pt idx="9837">
                  <c:v>1.2854849856286632</c:v>
                </c:pt>
                <c:pt idx="9838">
                  <c:v>1.291557816119739</c:v>
                </c:pt>
                <c:pt idx="9839">
                  <c:v>1.297630646610815</c:v>
                </c:pt>
                <c:pt idx="9840">
                  <c:v>1.3037020394052783</c:v>
                </c:pt>
                <c:pt idx="9841">
                  <c:v>1.3097748698963541</c:v>
                </c:pt>
                <c:pt idx="9842">
                  <c:v>1.31584770038743</c:v>
                </c:pt>
                <c:pt idx="9843">
                  <c:v>1.3219190931818934</c:v>
                </c:pt>
                <c:pt idx="9844">
                  <c:v>1.3279919236729694</c:v>
                </c:pt>
                <c:pt idx="9845">
                  <c:v>1.3340647541640451</c:v>
                </c:pt>
                <c:pt idx="9846">
                  <c:v>1.3401361469585085</c:v>
                </c:pt>
                <c:pt idx="9847">
                  <c:v>1.3462147282360344</c:v>
                </c:pt>
                <c:pt idx="9848">
                  <c:v>1.3522875587271102</c:v>
                </c:pt>
                <c:pt idx="9849">
                  <c:v>1.3583589515215735</c:v>
                </c:pt>
                <c:pt idx="9850">
                  <c:v>1.3644317820126495</c:v>
                </c:pt>
                <c:pt idx="9851">
                  <c:v>1.3705046125037252</c:v>
                </c:pt>
                <c:pt idx="9852">
                  <c:v>1.3765760052981886</c:v>
                </c:pt>
                <c:pt idx="9853">
                  <c:v>1.3826488357892646</c:v>
                </c:pt>
                <c:pt idx="9854">
                  <c:v>1.3887216662803405</c:v>
                </c:pt>
                <c:pt idx="9855">
                  <c:v>1.3947930590748039</c:v>
                </c:pt>
                <c:pt idx="9856">
                  <c:v>1.4008658895658797</c:v>
                </c:pt>
                <c:pt idx="9857">
                  <c:v>1.4069387200569556</c:v>
                </c:pt>
                <c:pt idx="9858">
                  <c:v>1.413010112851419</c:v>
                </c:pt>
                <c:pt idx="9859">
                  <c:v>1.4190829433424947</c:v>
                </c:pt>
                <c:pt idx="9860">
                  <c:v>1.4251615246200207</c:v>
                </c:pt>
                <c:pt idx="9861">
                  <c:v>1.4312343551110964</c:v>
                </c:pt>
                <c:pt idx="9862">
                  <c:v>1.4373057479055598</c:v>
                </c:pt>
                <c:pt idx="9863">
                  <c:v>1.4433785783966357</c:v>
                </c:pt>
                <c:pt idx="9864">
                  <c:v>1.4494514088877115</c:v>
                </c:pt>
                <c:pt idx="9865">
                  <c:v>1.4555228016821751</c:v>
                </c:pt>
                <c:pt idx="9866">
                  <c:v>1.4615956321732508</c:v>
                </c:pt>
                <c:pt idx="9867">
                  <c:v>1.4676684626643268</c:v>
                </c:pt>
                <c:pt idx="9868">
                  <c:v>1.4737398554587902</c:v>
                </c:pt>
                <c:pt idx="9869">
                  <c:v>1.4766928989031951</c:v>
                </c:pt>
                <c:pt idx="9870">
                  <c:v>1.4461218850739153</c:v>
                </c:pt>
                <c:pt idx="9871">
                  <c:v>1.476184715852205</c:v>
                </c:pt>
                <c:pt idx="9872">
                  <c:v>1.4431890000000001</c:v>
                </c:pt>
                <c:pt idx="9873">
                  <c:v>1.4966180641193403</c:v>
                </c:pt>
                <c:pt idx="9874">
                  <c:v>1.5143093996336037</c:v>
                </c:pt>
                <c:pt idx="9875">
                  <c:v>1.5681580855796913</c:v>
                </c:pt>
                <c:pt idx="9876">
                  <c:v>1.5329380871499607</c:v>
                </c:pt>
                <c:pt idx="9877">
                  <c:v>1.5108103821215733</c:v>
                </c:pt>
                <c:pt idx="9878">
                  <c:v>1.4826423107012805</c:v>
                </c:pt>
                <c:pt idx="9879">
                  <c:v>1.5065781453071774</c:v>
                </c:pt>
                <c:pt idx="9880">
                  <c:v>1.5305083132855632</c:v>
                </c:pt>
                <c:pt idx="9881">
                  <c:v>1.5544441478914601</c:v>
                </c:pt>
                <c:pt idx="9882">
                  <c:v>1.578379982497357</c:v>
                </c:pt>
                <c:pt idx="9883">
                  <c:v>1.6023101504757431</c:v>
                </c:pt>
                <c:pt idx="9884">
                  <c:v>1.6208004434907011</c:v>
                </c:pt>
                <c:pt idx="9885">
                  <c:v>1.587909</c:v>
                </c:pt>
                <c:pt idx="9886">
                  <c:v>1.5898278569725863</c:v>
                </c:pt>
                <c:pt idx="9887">
                  <c:v>1.6019178392942299</c:v>
                </c:pt>
                <c:pt idx="9888">
                  <c:v>1.5806674816404387</c:v>
                </c:pt>
                <c:pt idx="9889">
                  <c:v>1.6533692799237005</c:v>
                </c:pt>
                <c:pt idx="9890">
                  <c:v>1.605998</c:v>
                </c:pt>
                <c:pt idx="9891">
                  <c:v>1.605998</c:v>
                </c:pt>
                <c:pt idx="9892">
                  <c:v>1.6113549763948498</c:v>
                </c:pt>
                <c:pt idx="9893">
                  <c:v>1.6424482849166309</c:v>
                </c:pt>
                <c:pt idx="9894">
                  <c:v>1.6442112195133207</c:v>
                </c:pt>
                <c:pt idx="9895">
                  <c:v>1.6459741541100104</c:v>
                </c:pt>
                <c:pt idx="9896">
                  <c:v>1.6477366713452901</c:v>
                </c:pt>
                <c:pt idx="9897">
                  <c:v>1.6495012753876208</c:v>
                </c:pt>
                <c:pt idx="9898">
                  <c:v>1.6512642099843107</c:v>
                </c:pt>
                <c:pt idx="9899">
                  <c:v>1.6530267272195902</c:v>
                </c:pt>
                <c:pt idx="9900">
                  <c:v>1.6547896618162801</c:v>
                </c:pt>
                <c:pt idx="9901">
                  <c:v>1.6565525964129699</c:v>
                </c:pt>
                <c:pt idx="9902">
                  <c:v>1.6583151136482495</c:v>
                </c:pt>
                <c:pt idx="9903">
                  <c:v>1.6600780482449393</c:v>
                </c:pt>
                <c:pt idx="9904">
                  <c:v>1.6618409828416292</c:v>
                </c:pt>
                <c:pt idx="9905">
                  <c:v>1.6636035000769089</c:v>
                </c:pt>
                <c:pt idx="9906">
                  <c:v>1.6653664346735988</c:v>
                </c:pt>
                <c:pt idx="9907">
                  <c:v>1.6671293692702887</c:v>
                </c:pt>
                <c:pt idx="9908">
                  <c:v>1.6688918865055682</c:v>
                </c:pt>
                <c:pt idx="9909">
                  <c:v>1.670654821102258</c:v>
                </c:pt>
                <c:pt idx="9910">
                  <c:v>1.6724194251445887</c:v>
                </c:pt>
                <c:pt idx="9911">
                  <c:v>1.6741823597412786</c:v>
                </c:pt>
                <c:pt idx="9912">
                  <c:v>1.6759448769765581</c:v>
                </c:pt>
                <c:pt idx="9913">
                  <c:v>1.677707811573248</c:v>
                </c:pt>
                <c:pt idx="9914">
                  <c:v>1.6794707461699379</c:v>
                </c:pt>
                <c:pt idx="9915">
                  <c:v>1.6812332634052176</c:v>
                </c:pt>
                <c:pt idx="9916">
                  <c:v>1.6829961980019075</c:v>
                </c:pt>
                <c:pt idx="9917">
                  <c:v>1.6847591325985973</c:v>
                </c:pt>
                <c:pt idx="9918">
                  <c:v>1.6865216498338769</c:v>
                </c:pt>
                <c:pt idx="9919">
                  <c:v>1.6882845844305667</c:v>
                </c:pt>
                <c:pt idx="9920">
                  <c:v>1.6900475190272566</c:v>
                </c:pt>
                <c:pt idx="9921">
                  <c:v>1.6918100362625361</c:v>
                </c:pt>
                <c:pt idx="9922">
                  <c:v>1.6935746403048668</c:v>
                </c:pt>
                <c:pt idx="9923">
                  <c:v>1.6953375749015567</c:v>
                </c:pt>
                <c:pt idx="9924">
                  <c:v>1.6964440000000001</c:v>
                </c:pt>
                <c:pt idx="9925">
                  <c:v>1.7033565879828327</c:v>
                </c:pt>
                <c:pt idx="9926">
                  <c:v>1.7145410000000001</c:v>
                </c:pt>
                <c:pt idx="9927">
                  <c:v>1.7217006900333811</c:v>
                </c:pt>
                <c:pt idx="9928">
                  <c:v>1.7326299999999999</c:v>
                </c:pt>
                <c:pt idx="9929">
                  <c:v>1.7029598974970201</c:v>
                </c:pt>
                <c:pt idx="9930">
                  <c:v>1.675344479732952</c:v>
                </c:pt>
                <c:pt idx="9931">
                  <c:v>1.7041160233667145</c:v>
                </c:pt>
                <c:pt idx="9932">
                  <c:v>1.7067413871275328</c:v>
                </c:pt>
                <c:pt idx="9933">
                  <c:v>1.6964440000000001</c:v>
                </c:pt>
                <c:pt idx="9934">
                  <c:v>1.736605740771016</c:v>
                </c:pt>
                <c:pt idx="9935">
                  <c:v>1.7377210711168201</c:v>
                </c:pt>
                <c:pt idx="9936">
                  <c:v>1.7388364014626241</c:v>
                </c:pt>
                <c:pt idx="9937">
                  <c:v>1.7399514677624184</c:v>
                </c:pt>
                <c:pt idx="9938">
                  <c:v>1.741067854292262</c:v>
                </c:pt>
                <c:pt idx="9939">
                  <c:v>1.742183184638066</c:v>
                </c:pt>
                <c:pt idx="9940">
                  <c:v>1.7432982509378603</c:v>
                </c:pt>
                <c:pt idx="9941">
                  <c:v>1.7444135812836643</c:v>
                </c:pt>
                <c:pt idx="9942">
                  <c:v>1.7455289116294683</c:v>
                </c:pt>
                <c:pt idx="9943">
                  <c:v>1.7466439779292626</c:v>
                </c:pt>
                <c:pt idx="9944">
                  <c:v>1.7477593082750666</c:v>
                </c:pt>
                <c:pt idx="9945">
                  <c:v>1.7488746386208707</c:v>
                </c:pt>
                <c:pt idx="9946">
                  <c:v>1.749989704920665</c:v>
                </c:pt>
                <c:pt idx="9947">
                  <c:v>1.751105035266469</c:v>
                </c:pt>
                <c:pt idx="9948">
                  <c:v>1.752220365612273</c:v>
                </c:pt>
                <c:pt idx="9949">
                  <c:v>1.7533354319120673</c:v>
                </c:pt>
                <c:pt idx="9950">
                  <c:v>1.7544507622578713</c:v>
                </c:pt>
                <c:pt idx="9951">
                  <c:v>1.7555671487877151</c:v>
                </c:pt>
                <c:pt idx="9952">
                  <c:v>1.7566824791335192</c:v>
                </c:pt>
                <c:pt idx="9953">
                  <c:v>1.7577975454333132</c:v>
                </c:pt>
                <c:pt idx="9954">
                  <c:v>1.7589128757791175</c:v>
                </c:pt>
                <c:pt idx="9955">
                  <c:v>1.7600282061249215</c:v>
                </c:pt>
                <c:pt idx="9956">
                  <c:v>1.7611432724247156</c:v>
                </c:pt>
                <c:pt idx="9957">
                  <c:v>1.7622586027705198</c:v>
                </c:pt>
                <c:pt idx="9958">
                  <c:v>1.7633739331163238</c:v>
                </c:pt>
                <c:pt idx="9959">
                  <c:v>1.7644889994161179</c:v>
                </c:pt>
                <c:pt idx="9960">
                  <c:v>1.7656043297619222</c:v>
                </c:pt>
                <c:pt idx="9961">
                  <c:v>1.7667196601077262</c:v>
                </c:pt>
                <c:pt idx="9962">
                  <c:v>1.7678347264075203</c:v>
                </c:pt>
                <c:pt idx="9963">
                  <c:v>1.7689511129373641</c:v>
                </c:pt>
                <c:pt idx="9964">
                  <c:v>1.7700664432831681</c:v>
                </c:pt>
                <c:pt idx="9965">
                  <c:v>1.7711815095829622</c:v>
                </c:pt>
                <c:pt idx="9966">
                  <c:v>1.7722968399287664</c:v>
                </c:pt>
                <c:pt idx="9967">
                  <c:v>1.7734121702745704</c:v>
                </c:pt>
                <c:pt idx="9968">
                  <c:v>1.7745272365743645</c:v>
                </c:pt>
                <c:pt idx="9969">
                  <c:v>1.7756425669201688</c:v>
                </c:pt>
                <c:pt idx="9970">
                  <c:v>1.7767578972659728</c:v>
                </c:pt>
                <c:pt idx="9971">
                  <c:v>1.7778729635657669</c:v>
                </c:pt>
                <c:pt idx="9972">
                  <c:v>1.7789882939115711</c:v>
                </c:pt>
                <c:pt idx="9973">
                  <c:v>1.7801036242573751</c:v>
                </c:pt>
                <c:pt idx="9974">
                  <c:v>1.7812186905571692</c:v>
                </c:pt>
                <c:pt idx="9975">
                  <c:v>1.7823340209029734</c:v>
                </c:pt>
                <c:pt idx="9976">
                  <c:v>1.783450407432817</c:v>
                </c:pt>
                <c:pt idx="9977">
                  <c:v>1.784565737778621</c:v>
                </c:pt>
                <c:pt idx="9978">
                  <c:v>1.7856808040784153</c:v>
                </c:pt>
                <c:pt idx="9979">
                  <c:v>1.7867961344242194</c:v>
                </c:pt>
                <c:pt idx="9980">
                  <c:v>1.7371845979971388</c:v>
                </c:pt>
                <c:pt idx="9981">
                  <c:v>1.7326299999999999</c:v>
                </c:pt>
                <c:pt idx="9982">
                  <c:v>1.7494512607866506</c:v>
                </c:pt>
                <c:pt idx="9983">
                  <c:v>1.7339477417218543</c:v>
                </c:pt>
                <c:pt idx="9984">
                  <c:v>1.7314570102097129</c:v>
                </c:pt>
                <c:pt idx="9985">
                  <c:v>1.7507189999999999</c:v>
                </c:pt>
                <c:pt idx="9986">
                  <c:v>1.751597494481236</c:v>
                </c:pt>
                <c:pt idx="9987">
                  <c:v>1.7507189999999999</c:v>
                </c:pt>
                <c:pt idx="9988">
                  <c:v>1.7155241446960667</c:v>
                </c:pt>
                <c:pt idx="9989">
                  <c:v>1.7180755991316015</c:v>
                </c:pt>
                <c:pt idx="9990">
                  <c:v>1.7217073782393273</c:v>
                </c:pt>
                <c:pt idx="9991">
                  <c:v>1.7253400173468418</c:v>
                </c:pt>
                <c:pt idx="9992">
                  <c:v>1.7289726564543564</c:v>
                </c:pt>
                <c:pt idx="9993">
                  <c:v>1.7326044355620822</c:v>
                </c:pt>
                <c:pt idx="9994">
                  <c:v>1.7362370746695965</c:v>
                </c:pt>
                <c:pt idx="9995">
                  <c:v>1.7398697137771111</c:v>
                </c:pt>
                <c:pt idx="9996">
                  <c:v>1.7435014928848369</c:v>
                </c:pt>
                <c:pt idx="9997">
                  <c:v>1.7471341319923515</c:v>
                </c:pt>
                <c:pt idx="9998">
                  <c:v>1.750766771099866</c:v>
                </c:pt>
                <c:pt idx="9999">
                  <c:v>1.7543985502075916</c:v>
                </c:pt>
                <c:pt idx="10000">
                  <c:v>1.7580311893151062</c:v>
                </c:pt>
                <c:pt idx="10001">
                  <c:v>1.7616672684217756</c:v>
                </c:pt>
                <c:pt idx="10002">
                  <c:v>1.7652999075292901</c:v>
                </c:pt>
                <c:pt idx="10003">
                  <c:v>1.7689316866370157</c:v>
                </c:pt>
                <c:pt idx="10004">
                  <c:v>1.7725643257445303</c:v>
                </c:pt>
                <c:pt idx="10005">
                  <c:v>1.7761969648520448</c:v>
                </c:pt>
                <c:pt idx="10006">
                  <c:v>1.7798287439597706</c:v>
                </c:pt>
                <c:pt idx="10007">
                  <c:v>1.7834613830672852</c:v>
                </c:pt>
                <c:pt idx="10008">
                  <c:v>1.7870940221747995</c:v>
                </c:pt>
                <c:pt idx="10009">
                  <c:v>1.7907258012825253</c:v>
                </c:pt>
                <c:pt idx="10010">
                  <c:v>1.7943584403900399</c:v>
                </c:pt>
                <c:pt idx="10011">
                  <c:v>1.7979910794975544</c:v>
                </c:pt>
                <c:pt idx="10012">
                  <c:v>1.8016228586052803</c:v>
                </c:pt>
                <c:pt idx="10013">
                  <c:v>1.8052589377119495</c:v>
                </c:pt>
                <c:pt idx="10014">
                  <c:v>1.808891576819464</c:v>
                </c:pt>
                <c:pt idx="10015">
                  <c:v>1.8125233559271898</c:v>
                </c:pt>
                <c:pt idx="10016">
                  <c:v>1.8161559950347044</c:v>
                </c:pt>
                <c:pt idx="10017">
                  <c:v>1.8197886341422187</c:v>
                </c:pt>
                <c:pt idx="10018">
                  <c:v>1.8234204132499445</c:v>
                </c:pt>
                <c:pt idx="10019">
                  <c:v>1.8270530523574591</c:v>
                </c:pt>
                <c:pt idx="10020">
                  <c:v>1.8306856914649736</c:v>
                </c:pt>
                <c:pt idx="10021">
                  <c:v>1.8343174705726994</c:v>
                </c:pt>
                <c:pt idx="10022">
                  <c:v>1.8379501096802138</c:v>
                </c:pt>
                <c:pt idx="10023">
                  <c:v>1.8415827487877283</c:v>
                </c:pt>
                <c:pt idx="10024">
                  <c:v>1.8452145278954541</c:v>
                </c:pt>
                <c:pt idx="10025">
                  <c:v>1.8488471670029687</c:v>
                </c:pt>
                <c:pt idx="10026">
                  <c:v>1.8524832461096379</c:v>
                </c:pt>
                <c:pt idx="10027">
                  <c:v>1.8561158852171524</c:v>
                </c:pt>
                <c:pt idx="10028">
                  <c:v>1.8597476643248783</c:v>
                </c:pt>
                <c:pt idx="10029">
                  <c:v>1.8633803034323928</c:v>
                </c:pt>
                <c:pt idx="10030">
                  <c:v>1.8670129425399073</c:v>
                </c:pt>
                <c:pt idx="10031">
                  <c:v>1.870644721647633</c:v>
                </c:pt>
                <c:pt idx="10032">
                  <c:v>1.8742773607551475</c:v>
                </c:pt>
                <c:pt idx="10033">
                  <c:v>1.87454750691464</c:v>
                </c:pt>
                <c:pt idx="10034">
                  <c:v>1.856331970910825</c:v>
                </c:pt>
                <c:pt idx="10035">
                  <c:v>1.8442227561382598</c:v>
                </c:pt>
                <c:pt idx="10036">
                  <c:v>1.8497242288984264</c:v>
                </c:pt>
                <c:pt idx="10037">
                  <c:v>1.8116022436814496</c:v>
                </c:pt>
                <c:pt idx="10038">
                  <c:v>1.841164</c:v>
                </c:pt>
                <c:pt idx="10039">
                  <c:v>1.841164</c:v>
                </c:pt>
                <c:pt idx="10040">
                  <c:v>1.8448707672865998</c:v>
                </c:pt>
                <c:pt idx="10041">
                  <c:v>1.859262</c:v>
                </c:pt>
                <c:pt idx="10042">
                  <c:v>1.8601929918794802</c:v>
                </c:pt>
                <c:pt idx="10043">
                  <c:v>1.864471097110215</c:v>
                </c:pt>
                <c:pt idx="10044">
                  <c:v>1.868750215389785</c:v>
                </c:pt>
                <c:pt idx="10045">
                  <c:v>1.8730293336693549</c:v>
                </c:pt>
                <c:pt idx="10046">
                  <c:v>1.8773074389000897</c:v>
                </c:pt>
                <c:pt idx="10047">
                  <c:v>1.8232432374821173</c:v>
                </c:pt>
                <c:pt idx="10048">
                  <c:v>1.8252545034832988</c:v>
                </c:pt>
                <c:pt idx="10049">
                  <c:v>1.8274402178528002</c:v>
                </c:pt>
                <c:pt idx="10050">
                  <c:v>1.8296264497961519</c:v>
                </c:pt>
                <c:pt idx="10051">
                  <c:v>1.8318147520349046</c:v>
                </c:pt>
                <c:pt idx="10052">
                  <c:v>1.8340009839782563</c:v>
                </c:pt>
                <c:pt idx="10053">
                  <c:v>1.8361866983477577</c:v>
                </c:pt>
                <c:pt idx="10054">
                  <c:v>1.8383729302911094</c:v>
                </c:pt>
                <c:pt idx="10055">
                  <c:v>1.840559162234461</c:v>
                </c:pt>
                <c:pt idx="10056">
                  <c:v>1.8427448766039625</c:v>
                </c:pt>
                <c:pt idx="10057">
                  <c:v>1.8667939455546814</c:v>
                </c:pt>
                <c:pt idx="10058">
                  <c:v>1.8689796599241828</c:v>
                </c:pt>
                <c:pt idx="10059">
                  <c:v>1.8711658918675345</c:v>
                </c:pt>
                <c:pt idx="10060">
                  <c:v>1.8733521238108861</c:v>
                </c:pt>
                <c:pt idx="10061">
                  <c:v>1.8755378381803878</c:v>
                </c:pt>
                <c:pt idx="10062">
                  <c:v>1.8777240701237394</c:v>
                </c:pt>
                <c:pt idx="10063">
                  <c:v>1.8799103020670911</c:v>
                </c:pt>
                <c:pt idx="10064">
                  <c:v>1.8820960164365925</c:v>
                </c:pt>
                <c:pt idx="10065">
                  <c:v>1.8842822483799442</c:v>
                </c:pt>
                <c:pt idx="10066">
                  <c:v>1.886470550618697</c:v>
                </c:pt>
                <c:pt idx="10067">
                  <c:v>1.8886567825620486</c:v>
                </c:pt>
                <c:pt idx="10068">
                  <c:v>1.89084249693155</c:v>
                </c:pt>
                <c:pt idx="10069">
                  <c:v>1.8930287288749017</c:v>
                </c:pt>
                <c:pt idx="10070">
                  <c:v>1.8952144432444031</c:v>
                </c:pt>
                <c:pt idx="10071">
                  <c:v>1.8974006751877548</c:v>
                </c:pt>
                <c:pt idx="10072">
                  <c:v>1.8995869071311065</c:v>
                </c:pt>
                <c:pt idx="10073">
                  <c:v>1.9017726215006081</c:v>
                </c:pt>
                <c:pt idx="10074">
                  <c:v>1.9039588534439598</c:v>
                </c:pt>
                <c:pt idx="10075">
                  <c:v>1.9061450853873114</c:v>
                </c:pt>
                <c:pt idx="10076">
                  <c:v>1.9083307997568129</c:v>
                </c:pt>
                <c:pt idx="10077">
                  <c:v>1.9105170317001645</c:v>
                </c:pt>
                <c:pt idx="10078">
                  <c:v>1.9127053339389171</c:v>
                </c:pt>
                <c:pt idx="10079">
                  <c:v>1.9148915658822689</c:v>
                </c:pt>
                <c:pt idx="10080">
                  <c:v>1.9170772802517704</c:v>
                </c:pt>
                <c:pt idx="10081">
                  <c:v>1.919263512195122</c:v>
                </c:pt>
                <c:pt idx="10082">
                  <c:v>1.9214497441384737</c:v>
                </c:pt>
                <c:pt idx="10083">
                  <c:v>1.9236354585079751</c:v>
                </c:pt>
                <c:pt idx="10084">
                  <c:v>1.9258216904513268</c:v>
                </c:pt>
                <c:pt idx="10085">
                  <c:v>1.9280079223946784</c:v>
                </c:pt>
                <c:pt idx="10086">
                  <c:v>1.9301936367641801</c:v>
                </c:pt>
                <c:pt idx="10087">
                  <c:v>1.9443156671435384</c:v>
                </c:pt>
                <c:pt idx="10088">
                  <c:v>1.9548426374255066</c:v>
                </c:pt>
                <c:pt idx="10089">
                  <c:v>1.9514178927038626</c:v>
                </c:pt>
                <c:pt idx="10090">
                  <c:v>1.9791616409155937</c:v>
                </c:pt>
                <c:pt idx="10091">
                  <c:v>1.9471758336114422</c:v>
                </c:pt>
                <c:pt idx="10092">
                  <c:v>1.913529</c:v>
                </c:pt>
                <c:pt idx="10093">
                  <c:v>1.9420328931807345</c:v>
                </c:pt>
                <c:pt idx="10094">
                  <c:v>1.9641260591320935</c:v>
                </c:pt>
                <c:pt idx="10095">
                  <c:v>1.9021064109654351</c:v>
                </c:pt>
                <c:pt idx="10096">
                  <c:v>1.8701695616856113</c:v>
                </c:pt>
                <c:pt idx="10097">
                  <c:v>1.8966486079844747</c:v>
                </c:pt>
                <c:pt idx="10098">
                  <c:v>1.9231213855697256</c:v>
                </c:pt>
                <c:pt idx="10099">
                  <c:v>1.9496004318685889</c:v>
                </c:pt>
                <c:pt idx="10100">
                  <c:v>2.0038698622169249</c:v>
                </c:pt>
                <c:pt idx="10101">
                  <c:v>1.9676191642823082</c:v>
                </c:pt>
                <c:pt idx="10102">
                  <c:v>1.95062581855031</c:v>
                </c:pt>
                <c:pt idx="10103">
                  <c:v>2.0026235077473182</c:v>
                </c:pt>
                <c:pt idx="10104">
                  <c:v>1.9473951964711493</c:v>
                </c:pt>
                <c:pt idx="10105">
                  <c:v>1.8794600894134479</c:v>
                </c:pt>
                <c:pt idx="10106">
                  <c:v>1.9316180000000001</c:v>
                </c:pt>
                <c:pt idx="10107">
                  <c:v>1.9335330014306151</c:v>
                </c:pt>
                <c:pt idx="10108">
                  <c:v>1.9678475590056823</c:v>
                </c:pt>
                <c:pt idx="10109">
                  <c:v>1.9687152292845751</c:v>
                </c:pt>
                <c:pt idx="10110">
                  <c:v>1.9695828995634677</c:v>
                </c:pt>
                <c:pt idx="10111">
                  <c:v>1.9704503644279949</c:v>
                </c:pt>
                <c:pt idx="10112">
                  <c:v>1.9713180347068875</c:v>
                </c:pt>
                <c:pt idx="10113">
                  <c:v>1.9721857049857801</c:v>
                </c:pt>
                <c:pt idx="10114">
                  <c:v>1.9730531698503075</c:v>
                </c:pt>
                <c:pt idx="10115">
                  <c:v>1.9739208401292001</c:v>
                </c:pt>
                <c:pt idx="10116">
                  <c:v>1.9747893320655538</c:v>
                </c:pt>
                <c:pt idx="10117">
                  <c:v>1.9756567969300811</c:v>
                </c:pt>
                <c:pt idx="10118">
                  <c:v>1.9765244672089737</c:v>
                </c:pt>
                <c:pt idx="10119">
                  <c:v>1.9773921374878662</c:v>
                </c:pt>
                <c:pt idx="10120">
                  <c:v>1.9782596023523937</c:v>
                </c:pt>
                <c:pt idx="10121">
                  <c:v>1.9791272726312863</c:v>
                </c:pt>
                <c:pt idx="10122">
                  <c:v>1.9799949429101789</c:v>
                </c:pt>
                <c:pt idx="10123">
                  <c:v>1.9808624077747061</c:v>
                </c:pt>
                <c:pt idx="10124">
                  <c:v>1.9817300780535989</c:v>
                </c:pt>
                <c:pt idx="10125">
                  <c:v>1.9825977483324915</c:v>
                </c:pt>
                <c:pt idx="10126">
                  <c:v>1.9834652131970187</c:v>
                </c:pt>
                <c:pt idx="10127">
                  <c:v>1.9843328834759113</c:v>
                </c:pt>
                <c:pt idx="10128">
                  <c:v>1.985201375412265</c:v>
                </c:pt>
                <c:pt idx="10129">
                  <c:v>1.9860690456911576</c:v>
                </c:pt>
                <c:pt idx="10130">
                  <c:v>1.9869365105556849</c:v>
                </c:pt>
                <c:pt idx="10131">
                  <c:v>1.9878041808345777</c:v>
                </c:pt>
                <c:pt idx="10132">
                  <c:v>1.9886718511134702</c:v>
                </c:pt>
                <c:pt idx="10133">
                  <c:v>1.9895393159779975</c:v>
                </c:pt>
                <c:pt idx="10134">
                  <c:v>1.9904069862568901</c:v>
                </c:pt>
                <c:pt idx="10135">
                  <c:v>2.0110882388557809</c:v>
                </c:pt>
                <c:pt idx="10136">
                  <c:v>2.0076049756795422</c:v>
                </c:pt>
                <c:pt idx="10137">
                  <c:v>1.9858929999999999</c:v>
                </c:pt>
                <c:pt idx="10138">
                  <c:v>2.0008679661421076</c:v>
                </c:pt>
                <c:pt idx="10139">
                  <c:v>2.0200948061243427</c:v>
                </c:pt>
                <c:pt idx="10140">
                  <c:v>2.015368054747912</c:v>
                </c:pt>
                <c:pt idx="10141">
                  <c:v>2.0106424223940613</c:v>
                </c:pt>
                <c:pt idx="10142">
                  <c:v>2.0059156710176307</c:v>
                </c:pt>
                <c:pt idx="10143">
                  <c:v>1.96092585125149</c:v>
                </c:pt>
                <c:pt idx="10144">
                  <c:v>1.933577480437737</c:v>
                </c:pt>
                <c:pt idx="10145">
                  <c:v>1.9368567377154711</c:v>
                </c:pt>
                <c:pt idx="10146">
                  <c:v>1.9401391003504758</c:v>
                </c:pt>
                <c:pt idx="10147">
                  <c:v>1.9434175812888921</c:v>
                </c:pt>
                <c:pt idx="10148">
                  <c:v>1.9466968385666261</c:v>
                </c:pt>
                <c:pt idx="10149">
                  <c:v>1.9499760958443604</c:v>
                </c:pt>
                <c:pt idx="10150">
                  <c:v>1.9532545767827767</c:v>
                </c:pt>
                <c:pt idx="10151">
                  <c:v>1.9565338340605107</c:v>
                </c:pt>
                <c:pt idx="10152">
                  <c:v>1.9598130913382448</c:v>
                </c:pt>
                <c:pt idx="10153">
                  <c:v>1.9630915722766613</c:v>
                </c:pt>
                <c:pt idx="10154">
                  <c:v>1.9663708295543953</c:v>
                </c:pt>
                <c:pt idx="10155">
                  <c:v>1.9696500868321294</c:v>
                </c:pt>
                <c:pt idx="10156">
                  <c:v>1.9729285677705459</c:v>
                </c:pt>
                <c:pt idx="10157">
                  <c:v>1.97620782504828</c:v>
                </c:pt>
                <c:pt idx="10158">
                  <c:v>1.9794901876832847</c:v>
                </c:pt>
                <c:pt idx="10159">
                  <c:v>1.9827694449610187</c:v>
                </c:pt>
                <c:pt idx="10160">
                  <c:v>1.986047925899435</c:v>
                </c:pt>
                <c:pt idx="10161">
                  <c:v>1.9893271831771691</c:v>
                </c:pt>
                <c:pt idx="10162">
                  <c:v>1.9926064404549031</c:v>
                </c:pt>
                <c:pt idx="10163">
                  <c:v>1.9958849213933196</c:v>
                </c:pt>
                <c:pt idx="10164">
                  <c:v>1.9991641786710537</c:v>
                </c:pt>
                <c:pt idx="10165">
                  <c:v>2.0024434359487877</c:v>
                </c:pt>
                <c:pt idx="10166">
                  <c:v>2.0057219168872042</c:v>
                </c:pt>
                <c:pt idx="10167">
                  <c:v>2.0090011741649381</c:v>
                </c:pt>
                <c:pt idx="10168">
                  <c:v>2.0122804314426723</c:v>
                </c:pt>
                <c:pt idx="10169">
                  <c:v>2.0155589123810889</c:v>
                </c:pt>
                <c:pt idx="10170">
                  <c:v>2.0188381696588227</c:v>
                </c:pt>
                <c:pt idx="10171">
                  <c:v>2.0221205322938274</c:v>
                </c:pt>
                <c:pt idx="10172">
                  <c:v>2.0253990132322439</c:v>
                </c:pt>
                <c:pt idx="10173">
                  <c:v>2.0286782705099782</c:v>
                </c:pt>
                <c:pt idx="10174">
                  <c:v>2.031957527787712</c:v>
                </c:pt>
                <c:pt idx="10175">
                  <c:v>2.0352360087261285</c:v>
                </c:pt>
                <c:pt idx="10176">
                  <c:v>2.0385152660038623</c:v>
                </c:pt>
                <c:pt idx="10177">
                  <c:v>2.0417945232815966</c:v>
                </c:pt>
                <c:pt idx="10178">
                  <c:v>2.0450730042200131</c:v>
                </c:pt>
                <c:pt idx="10179">
                  <c:v>2.048352261497747</c:v>
                </c:pt>
                <c:pt idx="10180">
                  <c:v>2.0516315187754812</c:v>
                </c:pt>
                <c:pt idx="10181">
                  <c:v>2.0549099997138978</c:v>
                </c:pt>
                <c:pt idx="10182">
                  <c:v>2.0581892569916316</c:v>
                </c:pt>
                <c:pt idx="10183">
                  <c:v>2.0614716196266363</c:v>
                </c:pt>
                <c:pt idx="10184">
                  <c:v>2.0647508769043705</c:v>
                </c:pt>
                <c:pt idx="10185">
                  <c:v>2.0680293578427866</c:v>
                </c:pt>
                <c:pt idx="10186">
                  <c:v>2.0713086151205209</c:v>
                </c:pt>
                <c:pt idx="10187">
                  <c:v>2.0745878723982552</c:v>
                </c:pt>
                <c:pt idx="10188">
                  <c:v>2.0778663533366712</c:v>
                </c:pt>
                <c:pt idx="10189">
                  <c:v>2.0811456106144055</c:v>
                </c:pt>
                <c:pt idx="10190">
                  <c:v>2.0844248678921393</c:v>
                </c:pt>
                <c:pt idx="10191">
                  <c:v>2.0877033488305559</c:v>
                </c:pt>
                <c:pt idx="10192">
                  <c:v>2.0909826061082901</c:v>
                </c:pt>
                <c:pt idx="10193">
                  <c:v>2.0942618633860239</c:v>
                </c:pt>
                <c:pt idx="10194">
                  <c:v>2.0771369172627563</c:v>
                </c:pt>
                <c:pt idx="10195">
                  <c:v>2.0414970875059613</c:v>
                </c:pt>
                <c:pt idx="10196">
                  <c:v>2.0401600000000002</c:v>
                </c:pt>
                <c:pt idx="10197">
                  <c:v>2.093224632331903</c:v>
                </c:pt>
                <c:pt idx="10198">
                  <c:v>2.0587924613733906</c:v>
                </c:pt>
                <c:pt idx="10199">
                  <c:v>2.058249</c:v>
                </c:pt>
                <c:pt idx="10200">
                  <c:v>2.0763174334763947</c:v>
                </c:pt>
                <c:pt idx="10201">
                  <c:v>2.0943201990464839</c:v>
                </c:pt>
                <c:pt idx="10202">
                  <c:v>2.0761889348627611</c:v>
                </c:pt>
                <c:pt idx="10203">
                  <c:v>2.0644532853338795</c:v>
                </c:pt>
                <c:pt idx="10204">
                  <c:v>2.052714856820975</c:v>
                </c:pt>
                <c:pt idx="10205">
                  <c:v>2.0409764283080705</c:v>
                </c:pt>
                <c:pt idx="10206">
                  <c:v>2.0292407787791888</c:v>
                </c:pt>
                <c:pt idx="10207">
                  <c:v>2.0646084712753279</c:v>
                </c:pt>
                <c:pt idx="10208">
                  <c:v>2.1300353284457478</c:v>
                </c:pt>
                <c:pt idx="10209">
                  <c:v>2.1285777800586509</c:v>
                </c:pt>
                <c:pt idx="10210">
                  <c:v>2.1271205767350927</c:v>
                </c:pt>
                <c:pt idx="10211">
                  <c:v>2.1256630283479963</c:v>
                </c:pt>
                <c:pt idx="10212">
                  <c:v>2.1242054799608994</c:v>
                </c:pt>
                <c:pt idx="10213">
                  <c:v>2.1227482766373411</c:v>
                </c:pt>
                <c:pt idx="10214">
                  <c:v>2.1212907282502442</c:v>
                </c:pt>
                <c:pt idx="10215">
                  <c:v>2.1198331798631478</c:v>
                </c:pt>
                <c:pt idx="10216">
                  <c:v>2.1183759765395895</c:v>
                </c:pt>
                <c:pt idx="10217">
                  <c:v>2.1169184281524926</c:v>
                </c:pt>
                <c:pt idx="10218">
                  <c:v>2.1154608797653958</c:v>
                </c:pt>
                <c:pt idx="10219">
                  <c:v>2.114003676441838</c:v>
                </c:pt>
                <c:pt idx="10220">
                  <c:v>2.1125461280547411</c:v>
                </c:pt>
                <c:pt idx="10221">
                  <c:v>2.1110871994134897</c:v>
                </c:pt>
                <c:pt idx="10222">
                  <c:v>2.1096299960899314</c:v>
                </c:pt>
                <c:pt idx="10223">
                  <c:v>2.108172447702835</c:v>
                </c:pt>
                <c:pt idx="10224">
                  <c:v>2.1067148993157381</c:v>
                </c:pt>
                <c:pt idx="10225">
                  <c:v>2.1052576959921798</c:v>
                </c:pt>
                <c:pt idx="10226">
                  <c:v>2.1038001476050829</c:v>
                </c:pt>
                <c:pt idx="10227">
                  <c:v>2.1023425992179865</c:v>
                </c:pt>
                <c:pt idx="10228">
                  <c:v>2.1008853958944282</c:v>
                </c:pt>
                <c:pt idx="10229">
                  <c:v>2.0994278475073314</c:v>
                </c:pt>
                <c:pt idx="10230">
                  <c:v>2.0979702991202345</c:v>
                </c:pt>
                <c:pt idx="10231">
                  <c:v>2.0965130957966762</c:v>
                </c:pt>
                <c:pt idx="10232">
                  <c:v>2.0950555474095798</c:v>
                </c:pt>
                <c:pt idx="10233">
                  <c:v>2.0935966187683284</c:v>
                </c:pt>
                <c:pt idx="10234">
                  <c:v>2.0921390703812315</c:v>
                </c:pt>
                <c:pt idx="10235">
                  <c:v>2.0906818670576737</c:v>
                </c:pt>
                <c:pt idx="10236">
                  <c:v>2.0892243186705768</c:v>
                </c:pt>
                <c:pt idx="10237">
                  <c:v>2.0877667702834799</c:v>
                </c:pt>
                <c:pt idx="10238">
                  <c:v>2.0863095669599216</c:v>
                </c:pt>
                <c:pt idx="10239">
                  <c:v>2.0848520185728252</c:v>
                </c:pt>
                <c:pt idx="10240">
                  <c:v>2.0833944701857283</c:v>
                </c:pt>
                <c:pt idx="10241">
                  <c:v>2.0819372668621701</c:v>
                </c:pt>
                <c:pt idx="10242">
                  <c:v>2.0804797184750732</c:v>
                </c:pt>
                <c:pt idx="10243">
                  <c:v>2.0790221700879767</c:v>
                </c:pt>
                <c:pt idx="10244">
                  <c:v>2.0775649667644185</c:v>
                </c:pt>
                <c:pt idx="10245">
                  <c:v>2.0761074183773216</c:v>
                </c:pt>
                <c:pt idx="10246">
                  <c:v>2.0746484897360702</c:v>
                </c:pt>
                <c:pt idx="10247">
                  <c:v>2.0731912864125124</c:v>
                </c:pt>
                <c:pt idx="10248">
                  <c:v>2.0717337380254155</c:v>
                </c:pt>
                <c:pt idx="10249">
                  <c:v>2.0702761896383186</c:v>
                </c:pt>
                <c:pt idx="10250">
                  <c:v>2.0688189863147604</c:v>
                </c:pt>
                <c:pt idx="10251">
                  <c:v>2.0673614379276639</c:v>
                </c:pt>
                <c:pt idx="10252">
                  <c:v>2.065903889540567</c:v>
                </c:pt>
                <c:pt idx="10253">
                  <c:v>2.0644466862170088</c:v>
                </c:pt>
                <c:pt idx="10254">
                  <c:v>2.0629891378299119</c:v>
                </c:pt>
                <c:pt idx="10255">
                  <c:v>2.0615315894428154</c:v>
                </c:pt>
                <c:pt idx="10256">
                  <c:v>2.0600743861192572</c:v>
                </c:pt>
                <c:pt idx="10257">
                  <c:v>2.0586168377321603</c:v>
                </c:pt>
                <c:pt idx="10258">
                  <c:v>2.0855255851216024</c:v>
                </c:pt>
                <c:pt idx="10259">
                  <c:v>2.0668926237482119</c:v>
                </c:pt>
                <c:pt idx="10260">
                  <c:v>2.058249</c:v>
                </c:pt>
                <c:pt idx="10261">
                  <c:v>2.0442315345731998</c:v>
                </c:pt>
                <c:pt idx="10262">
                  <c:v>2.0826013543156892</c:v>
                </c:pt>
                <c:pt idx="10263">
                  <c:v>2.0230845401668653</c:v>
                </c:pt>
                <c:pt idx="10264">
                  <c:v>2.0327760305197904</c:v>
                </c:pt>
                <c:pt idx="10265">
                  <c:v>2.0546864072484503</c:v>
                </c:pt>
                <c:pt idx="10266">
                  <c:v>2.0289460276585598</c:v>
                </c:pt>
                <c:pt idx="10267">
                  <c:v>2.0239622795454544</c:v>
                </c:pt>
                <c:pt idx="10268">
                  <c:v>2.0262934043776695</c:v>
                </c:pt>
                <c:pt idx="10269">
                  <c:v>2.0286239773337402</c:v>
                </c:pt>
                <c:pt idx="10270">
                  <c:v>2.0309551021659549</c:v>
                </c:pt>
                <c:pt idx="10271">
                  <c:v>2.0332884345027455</c:v>
                </c:pt>
                <c:pt idx="10272">
                  <c:v>2.0356190074588163</c:v>
                </c:pt>
                <c:pt idx="10273">
                  <c:v>2.0379501322910309</c:v>
                </c:pt>
                <c:pt idx="10274">
                  <c:v>2.040281257123246</c:v>
                </c:pt>
                <c:pt idx="10275">
                  <c:v>2.0426118300793168</c:v>
                </c:pt>
                <c:pt idx="10276">
                  <c:v>2.0449429549115314</c:v>
                </c:pt>
                <c:pt idx="10277">
                  <c:v>2.0472740797437461</c:v>
                </c:pt>
                <c:pt idx="10278">
                  <c:v>2.0496046526998168</c:v>
                </c:pt>
                <c:pt idx="10279">
                  <c:v>2.0519357775320315</c:v>
                </c:pt>
                <c:pt idx="10280">
                  <c:v>2.0542669023642466</c:v>
                </c:pt>
                <c:pt idx="10281">
                  <c:v>2.0565974753203173</c:v>
                </c:pt>
                <c:pt idx="10282">
                  <c:v>2.058928600152532</c:v>
                </c:pt>
                <c:pt idx="10283">
                  <c:v>2.0612619324893227</c:v>
                </c:pt>
                <c:pt idx="10284">
                  <c:v>2.0682547551098232</c:v>
                </c:pt>
                <c:pt idx="10285">
                  <c:v>2.0705858799420378</c:v>
                </c:pt>
                <c:pt idx="10286">
                  <c:v>2.0729164528981086</c:v>
                </c:pt>
                <c:pt idx="10287">
                  <c:v>2.0752475777303232</c:v>
                </c:pt>
                <c:pt idx="10288">
                  <c:v>2.0775787025625383</c:v>
                </c:pt>
                <c:pt idx="10289">
                  <c:v>2.079909275518609</c:v>
                </c:pt>
                <c:pt idx="10290">
                  <c:v>2.0822404003508237</c:v>
                </c:pt>
                <c:pt idx="10291">
                  <c:v>2.0845715251830383</c:v>
                </c:pt>
                <c:pt idx="10292">
                  <c:v>2.0869020981391091</c:v>
                </c:pt>
                <c:pt idx="10293">
                  <c:v>2.0892354304758998</c:v>
                </c:pt>
                <c:pt idx="10294">
                  <c:v>2.1172067209579013</c:v>
                </c:pt>
                <c:pt idx="10295">
                  <c:v>2.119540053294692</c:v>
                </c:pt>
                <c:pt idx="10296">
                  <c:v>2.1218711781269066</c:v>
                </c:pt>
                <c:pt idx="10297">
                  <c:v>2.1242017510829774</c:v>
                </c:pt>
                <c:pt idx="10298">
                  <c:v>2.126532875915192</c:v>
                </c:pt>
                <c:pt idx="10299">
                  <c:v>2.1288640007474071</c:v>
                </c:pt>
                <c:pt idx="10300">
                  <c:v>2.1215373018597998</c:v>
                </c:pt>
                <c:pt idx="10301">
                  <c:v>2.0990947377205531</c:v>
                </c:pt>
                <c:pt idx="10302">
                  <c:v>2.1077220135876042</c:v>
                </c:pt>
                <c:pt idx="10303">
                  <c:v>2.0895111044349073</c:v>
                </c:pt>
                <c:pt idx="10304">
                  <c:v>2.0662461459227468</c:v>
                </c:pt>
                <c:pt idx="10305">
                  <c:v>2.0608580691299165</c:v>
                </c:pt>
                <c:pt idx="10306">
                  <c:v>2.0913309256080117</c:v>
                </c:pt>
                <c:pt idx="10307">
                  <c:v>2.0510464802098238</c:v>
                </c:pt>
                <c:pt idx="10308">
                  <c:v>2.0763389999999999</c:v>
                </c:pt>
                <c:pt idx="10309">
                  <c:v>2.0764680926668251</c:v>
                </c:pt>
                <c:pt idx="10310">
                  <c:v>2.0768808764856512</c:v>
                </c:pt>
                <c:pt idx="10311">
                  <c:v>2.0772936603044774</c:v>
                </c:pt>
                <c:pt idx="10312">
                  <c:v>2.0777063463998617</c:v>
                </c:pt>
                <c:pt idx="10313">
                  <c:v>2.0781191302186879</c:v>
                </c:pt>
                <c:pt idx="10314">
                  <c:v>2.078531914037514</c:v>
                </c:pt>
                <c:pt idx="10315">
                  <c:v>2.0789446001328984</c:v>
                </c:pt>
                <c:pt idx="10316">
                  <c:v>2.0793573839517245</c:v>
                </c:pt>
                <c:pt idx="10317">
                  <c:v>2.0797701677705507</c:v>
                </c:pt>
                <c:pt idx="10318">
                  <c:v>2.0801828538659346</c:v>
                </c:pt>
                <c:pt idx="10319">
                  <c:v>2.0805956376847612</c:v>
                </c:pt>
                <c:pt idx="10320">
                  <c:v>2.0810088123973549</c:v>
                </c:pt>
                <c:pt idx="10321">
                  <c:v>2.0814215962161811</c:v>
                </c:pt>
                <c:pt idx="10322">
                  <c:v>2.0818342823115654</c:v>
                </c:pt>
                <c:pt idx="10323">
                  <c:v>2.0822470661303916</c:v>
                </c:pt>
                <c:pt idx="10324">
                  <c:v>2.0826598499492177</c:v>
                </c:pt>
                <c:pt idx="10325">
                  <c:v>2.0830725360446021</c:v>
                </c:pt>
                <c:pt idx="10326">
                  <c:v>2.0834853198634282</c:v>
                </c:pt>
                <c:pt idx="10327">
                  <c:v>2.0838981036822544</c:v>
                </c:pt>
                <c:pt idx="10328">
                  <c:v>2.0843107897776387</c:v>
                </c:pt>
                <c:pt idx="10329">
                  <c:v>2.0847235735964649</c:v>
                </c:pt>
                <c:pt idx="10330">
                  <c:v>2.085136357415291</c:v>
                </c:pt>
                <c:pt idx="10331">
                  <c:v>2.0855490435106749</c:v>
                </c:pt>
                <c:pt idx="10332">
                  <c:v>2.0859622182232691</c:v>
                </c:pt>
                <c:pt idx="10333">
                  <c:v>2.0863750020420953</c:v>
                </c:pt>
                <c:pt idx="10334">
                  <c:v>2.0867876881374796</c:v>
                </c:pt>
                <c:pt idx="10335">
                  <c:v>2.0872004719563058</c:v>
                </c:pt>
                <c:pt idx="10336">
                  <c:v>2.0876132557751319</c:v>
                </c:pt>
                <c:pt idx="10337">
                  <c:v>2.0880259418705163</c:v>
                </c:pt>
                <c:pt idx="10338">
                  <c:v>2.0884387256893424</c:v>
                </c:pt>
                <c:pt idx="10339">
                  <c:v>2.0888515095081686</c:v>
                </c:pt>
                <c:pt idx="10340">
                  <c:v>2.0892641956035529</c:v>
                </c:pt>
                <c:pt idx="10341">
                  <c:v>2.0896769794223791</c:v>
                </c:pt>
                <c:pt idx="10342">
                  <c:v>2.0900897632412052</c:v>
                </c:pt>
                <c:pt idx="10343">
                  <c:v>2.0905024493365891</c:v>
                </c:pt>
                <c:pt idx="10344">
                  <c:v>2.0909152331554153</c:v>
                </c:pt>
                <c:pt idx="10345">
                  <c:v>2.0913284078680094</c:v>
                </c:pt>
                <c:pt idx="10346">
                  <c:v>2.0917411916868356</c:v>
                </c:pt>
                <c:pt idx="10347">
                  <c:v>2.09215387778222</c:v>
                </c:pt>
                <c:pt idx="10348">
                  <c:v>2.0925666616010461</c:v>
                </c:pt>
                <c:pt idx="10349">
                  <c:v>2.0929794454198722</c:v>
                </c:pt>
                <c:pt idx="10350">
                  <c:v>2.0933921315152566</c:v>
                </c:pt>
                <c:pt idx="10351">
                  <c:v>2.0763389999999999</c:v>
                </c:pt>
                <c:pt idx="10352">
                  <c:v>2.0763389999999999</c:v>
                </c:pt>
                <c:pt idx="10353">
                  <c:v>2.0763389999999999</c:v>
                </c:pt>
                <c:pt idx="10354">
                  <c:v>2.0857975543633764</c:v>
                </c:pt>
                <c:pt idx="10355">
                  <c:v>2.0944280000000002</c:v>
                </c:pt>
                <c:pt idx="10356">
                  <c:v>2.1138537144219312</c:v>
                </c:pt>
                <c:pt idx="10357">
                  <c:v>2.1109334406294709</c:v>
                </c:pt>
                <c:pt idx="10358">
                  <c:v>2.0744924566046734</c:v>
                </c:pt>
                <c:pt idx="10359">
                  <c:v>2.0605270819116304</c:v>
                </c:pt>
                <c:pt idx="10360">
                  <c:v>2.0646393118239059</c:v>
                </c:pt>
                <c:pt idx="10361">
                  <c:v>2.0687515417361819</c:v>
                </c:pt>
                <c:pt idx="10362">
                  <c:v>2.0728627981091798</c:v>
                </c:pt>
                <c:pt idx="10363">
                  <c:v>2.0769750280214554</c:v>
                </c:pt>
                <c:pt idx="10364">
                  <c:v>2.0810872579337314</c:v>
                </c:pt>
                <c:pt idx="10365">
                  <c:v>2.0851985143067289</c:v>
                </c:pt>
                <c:pt idx="10366">
                  <c:v>2.0893107442190049</c:v>
                </c:pt>
                <c:pt idx="10367">
                  <c:v>2.093426868288395</c:v>
                </c:pt>
                <c:pt idx="10368">
                  <c:v>2.097539098200671</c:v>
                </c:pt>
                <c:pt idx="10369">
                  <c:v>2.1016503545736684</c:v>
                </c:pt>
                <c:pt idx="10370">
                  <c:v>2.1057625844859444</c:v>
                </c:pt>
                <c:pt idx="10371">
                  <c:v>2.1098748143982204</c:v>
                </c:pt>
                <c:pt idx="10372">
                  <c:v>2.0995001659513592</c:v>
                </c:pt>
                <c:pt idx="10373">
                  <c:v>2.0896146180257511</c:v>
                </c:pt>
                <c:pt idx="10374">
                  <c:v>2.0854478218884123</c:v>
                </c:pt>
                <c:pt idx="10375">
                  <c:v>2.0677229287246726</c:v>
                </c:pt>
                <c:pt idx="10376">
                  <c:v>2.0914645355269434</c:v>
                </c:pt>
                <c:pt idx="10377">
                  <c:v>2.0511022491654747</c:v>
                </c:pt>
                <c:pt idx="10378">
                  <c:v>2.0619706908224078</c:v>
                </c:pt>
                <c:pt idx="10379">
                  <c:v>2.1092596008583691</c:v>
                </c:pt>
                <c:pt idx="10380">
                  <c:v>2.1004360350500715</c:v>
                </c:pt>
                <c:pt idx="10381">
                  <c:v>2.0589461108285407</c:v>
                </c:pt>
                <c:pt idx="10382">
                  <c:v>2.0606022391411147</c:v>
                </c:pt>
                <c:pt idx="10383">
                  <c:v>2.0622583674536892</c:v>
                </c:pt>
                <c:pt idx="10384">
                  <c:v>2.0639141036904314</c:v>
                </c:pt>
                <c:pt idx="10385">
                  <c:v>2.0655702320030054</c:v>
                </c:pt>
                <c:pt idx="10386">
                  <c:v>2.0672263603155794</c:v>
                </c:pt>
                <c:pt idx="10387">
                  <c:v>2.068882096552322</c:v>
                </c:pt>
                <c:pt idx="10388">
                  <c:v>2.070538224864896</c:v>
                </c:pt>
                <c:pt idx="10389">
                  <c:v>2.07219435317747</c:v>
                </c:pt>
                <c:pt idx="10390">
                  <c:v>2.0738500894142127</c:v>
                </c:pt>
                <c:pt idx="10391">
                  <c:v>2.0755062177267867</c:v>
                </c:pt>
                <c:pt idx="10392">
                  <c:v>2.077163914342687</c:v>
                </c:pt>
                <c:pt idx="10393">
                  <c:v>2.078820042655261</c:v>
                </c:pt>
                <c:pt idx="10394">
                  <c:v>2.0804757788920036</c:v>
                </c:pt>
                <c:pt idx="10395">
                  <c:v>2.0821319072045776</c:v>
                </c:pt>
                <c:pt idx="10396">
                  <c:v>2.0837880355171516</c:v>
                </c:pt>
                <c:pt idx="10397">
                  <c:v>2.0854437717538943</c:v>
                </c:pt>
                <c:pt idx="10398">
                  <c:v>2.0870999000664683</c:v>
                </c:pt>
                <c:pt idx="10399">
                  <c:v>2.0887560283790423</c:v>
                </c:pt>
                <c:pt idx="10400">
                  <c:v>2.0904117646157849</c:v>
                </c:pt>
                <c:pt idx="10401">
                  <c:v>2.0920678929283589</c:v>
                </c:pt>
                <c:pt idx="10402">
                  <c:v>2.0937240212409329</c:v>
                </c:pt>
                <c:pt idx="10403">
                  <c:v>2.0953797574776751</c:v>
                </c:pt>
                <c:pt idx="10404">
                  <c:v>2.0970374540935759</c:v>
                </c:pt>
                <c:pt idx="10405">
                  <c:v>2.0986935824061499</c:v>
                </c:pt>
                <c:pt idx="10406">
                  <c:v>2.1003493186428921</c:v>
                </c:pt>
                <c:pt idx="10407">
                  <c:v>2.1020054469554661</c:v>
                </c:pt>
                <c:pt idx="10408">
                  <c:v>2.1036615752680405</c:v>
                </c:pt>
                <c:pt idx="10409">
                  <c:v>2.1053173115047827</c:v>
                </c:pt>
                <c:pt idx="10410">
                  <c:v>2.1069734398173567</c:v>
                </c:pt>
                <c:pt idx="10411">
                  <c:v>2.1086295681299307</c:v>
                </c:pt>
                <c:pt idx="10412">
                  <c:v>2.1102853043666734</c:v>
                </c:pt>
                <c:pt idx="10413">
                  <c:v>2.1119414326792474</c:v>
                </c:pt>
                <c:pt idx="10414">
                  <c:v>2.1719421413587603</c:v>
                </c:pt>
                <c:pt idx="10415">
                  <c:v>2.1669472703862658</c:v>
                </c:pt>
                <c:pt idx="10416">
                  <c:v>2.1487029999999998</c:v>
                </c:pt>
                <c:pt idx="10417">
                  <c:v>2.1487029999999998</c:v>
                </c:pt>
                <c:pt idx="10418">
                  <c:v>2.1859290751072962</c:v>
                </c:pt>
                <c:pt idx="10419">
                  <c:v>2.1904362293752979</c:v>
                </c:pt>
                <c:pt idx="10420">
                  <c:v>2.1595546747734859</c:v>
                </c:pt>
                <c:pt idx="10421">
                  <c:v>2.1487029999999998</c:v>
                </c:pt>
                <c:pt idx="10422">
                  <c:v>2.1616163204577967</c:v>
                </c:pt>
                <c:pt idx="10423">
                  <c:v>2.1653524104903079</c:v>
                </c:pt>
                <c:pt idx="10424">
                  <c:v>2.1633415553021664</c:v>
                </c:pt>
                <c:pt idx="10425">
                  <c:v>2.161331176168757</c:v>
                </c:pt>
                <c:pt idx="10426">
                  <c:v>2.159320320980616</c:v>
                </c:pt>
                <c:pt idx="10427">
                  <c:v>2.1573094657924745</c:v>
                </c:pt>
                <c:pt idx="10428">
                  <c:v>2.1552990866590651</c:v>
                </c:pt>
                <c:pt idx="10429">
                  <c:v>2.1532863272519953</c:v>
                </c:pt>
                <c:pt idx="10430">
                  <c:v>2.1512754720638543</c:v>
                </c:pt>
                <c:pt idx="10431">
                  <c:v>2.1492650929304449</c:v>
                </c:pt>
                <c:pt idx="10432">
                  <c:v>2.1472542377423034</c:v>
                </c:pt>
                <c:pt idx="10433">
                  <c:v>2.1452433825541619</c:v>
                </c:pt>
                <c:pt idx="10434">
                  <c:v>2.1432330034207525</c:v>
                </c:pt>
                <c:pt idx="10435">
                  <c:v>2.141222148232611</c:v>
                </c:pt>
                <c:pt idx="10436">
                  <c:v>2.13921129304447</c:v>
                </c:pt>
                <c:pt idx="10437">
                  <c:v>2.1372009139110606</c:v>
                </c:pt>
                <c:pt idx="10438">
                  <c:v>2.1351900587229191</c:v>
                </c:pt>
                <c:pt idx="10439">
                  <c:v>2.1331792035347776</c:v>
                </c:pt>
                <c:pt idx="10440">
                  <c:v>2.1311688244013682</c:v>
                </c:pt>
                <c:pt idx="10441">
                  <c:v>2.1291579692132268</c:v>
                </c:pt>
                <c:pt idx="10442">
                  <c:v>2.1271452098061574</c:v>
                </c:pt>
                <c:pt idx="10443">
                  <c:v>2.1251343546180159</c:v>
                </c:pt>
                <c:pt idx="10444">
                  <c:v>2.1231239754846065</c:v>
                </c:pt>
                <c:pt idx="10445">
                  <c:v>2.121113120296465</c:v>
                </c:pt>
                <c:pt idx="10446">
                  <c:v>2.119102265108324</c:v>
                </c:pt>
                <c:pt idx="10447">
                  <c:v>2.1170918859749146</c:v>
                </c:pt>
                <c:pt idx="10448">
                  <c:v>2.1150810307867731</c:v>
                </c:pt>
                <c:pt idx="10449">
                  <c:v>2.1130701755986316</c:v>
                </c:pt>
                <c:pt idx="10450">
                  <c:v>2.1036923060786652</c:v>
                </c:pt>
                <c:pt idx="10451">
                  <c:v>2.1487613896041964</c:v>
                </c:pt>
                <c:pt idx="10452">
                  <c:v>2.1667920000000001</c:v>
                </c:pt>
                <c:pt idx="10453">
                  <c:v>2.1252122253218886</c:v>
                </c:pt>
                <c:pt idx="10454">
                  <c:v>2.1404824379022642</c:v>
                </c:pt>
                <c:pt idx="10455">
                  <c:v>2.1345949601812113</c:v>
                </c:pt>
                <c:pt idx="10456">
                  <c:v>2.130614</c:v>
                </c:pt>
                <c:pt idx="10457">
                  <c:v>2.1319817494578852</c:v>
                </c:pt>
                <c:pt idx="10458">
                  <c:v>2.1337166965179777</c:v>
                </c:pt>
                <c:pt idx="10459">
                  <c:v>2.1354516435780702</c:v>
                </c:pt>
                <c:pt idx="10460">
                  <c:v>2.1371861799025895</c:v>
                </c:pt>
                <c:pt idx="10461">
                  <c:v>2.138921126962682</c:v>
                </c:pt>
                <c:pt idx="10462">
                  <c:v>2.1406560740227745</c:v>
                </c:pt>
                <c:pt idx="10463">
                  <c:v>2.1423906103472938</c:v>
                </c:pt>
                <c:pt idx="10464">
                  <c:v>2.1441255574073863</c:v>
                </c:pt>
                <c:pt idx="10465">
                  <c:v>2.1458621474097708</c:v>
                </c:pt>
                <c:pt idx="10466">
                  <c:v>2.1475970944698628</c:v>
                </c:pt>
                <c:pt idx="10467">
                  <c:v>2.1493316307943826</c:v>
                </c:pt>
                <c:pt idx="10468">
                  <c:v>2.1510665778544751</c:v>
                </c:pt>
                <c:pt idx="10469">
                  <c:v>2.1528015249145671</c:v>
                </c:pt>
                <c:pt idx="10470">
                  <c:v>2.1545360612390869</c:v>
                </c:pt>
                <c:pt idx="10471">
                  <c:v>2.1562710082991794</c:v>
                </c:pt>
                <c:pt idx="10472">
                  <c:v>2.1580059553592714</c:v>
                </c:pt>
                <c:pt idx="10473">
                  <c:v>2.1597404916837912</c:v>
                </c:pt>
                <c:pt idx="10474">
                  <c:v>2.1614754387438837</c:v>
                </c:pt>
                <c:pt idx="10475">
                  <c:v>2.1632103858039757</c:v>
                </c:pt>
                <c:pt idx="10476">
                  <c:v>2.1649449221284955</c:v>
                </c:pt>
                <c:pt idx="10477">
                  <c:v>2.1666815121308796</c:v>
                </c:pt>
                <c:pt idx="10478">
                  <c:v>2.1326756456843108</c:v>
                </c:pt>
                <c:pt idx="10479">
                  <c:v>2.1821637682403434</c:v>
                </c:pt>
                <c:pt idx="10480">
                  <c:v>2.1675724789034567</c:v>
                </c:pt>
                <c:pt idx="10481">
                  <c:v>2.1842297269909392</c:v>
                </c:pt>
                <c:pt idx="10482">
                  <c:v>2.2024438059132097</c:v>
                </c:pt>
                <c:pt idx="10483">
                  <c:v>2.1675940390941597</c:v>
                </c:pt>
                <c:pt idx="10484">
                  <c:v>2.1846092768240344</c:v>
                </c:pt>
                <c:pt idx="10485">
                  <c:v>2.113103641869337</c:v>
                </c:pt>
                <c:pt idx="10486">
                  <c:v>2.148668487839771</c:v>
                </c:pt>
                <c:pt idx="10487">
                  <c:v>2.1487029999999998</c:v>
                </c:pt>
                <c:pt idx="10488">
                  <c:v>2.1487029999999998</c:v>
                </c:pt>
                <c:pt idx="10489">
                  <c:v>2.1487029999999998</c:v>
                </c:pt>
                <c:pt idx="10490">
                  <c:v>2.1487029999999998</c:v>
                </c:pt>
                <c:pt idx="10491">
                  <c:v>2.1607508345649582</c:v>
                </c:pt>
                <c:pt idx="10492">
                  <c:v>2.1424490538865046</c:v>
                </c:pt>
                <c:pt idx="10493">
                  <c:v>2.2044191902718171</c:v>
                </c:pt>
                <c:pt idx="10494">
                  <c:v>2.1770115303933255</c:v>
                </c:pt>
                <c:pt idx="10495">
                  <c:v>2.1495040722257164</c:v>
                </c:pt>
                <c:pt idx="10496">
                  <c:v>2.1506668657244892</c:v>
                </c:pt>
                <c:pt idx="10497">
                  <c:v>2.1518296592232615</c:v>
                </c:pt>
                <c:pt idx="10498">
                  <c:v>2.152992177439482</c:v>
                </c:pt>
                <c:pt idx="10499">
                  <c:v>2.1541549709382544</c:v>
                </c:pt>
                <c:pt idx="10500">
                  <c:v>2.1553174891544749</c:v>
                </c:pt>
                <c:pt idx="10501">
                  <c:v>2.1564802826532472</c:v>
                </c:pt>
                <c:pt idx="10502">
                  <c:v>2.157644177282227</c:v>
                </c:pt>
                <c:pt idx="10503">
                  <c:v>2.1588069707809994</c:v>
                </c:pt>
                <c:pt idx="10504">
                  <c:v>2.1599694889972199</c:v>
                </c:pt>
                <c:pt idx="10505">
                  <c:v>2.1611322824959922</c:v>
                </c:pt>
                <c:pt idx="10506">
                  <c:v>2.162295075994765</c:v>
                </c:pt>
                <c:pt idx="10507">
                  <c:v>2.1634575942109855</c:v>
                </c:pt>
                <c:pt idx="10508">
                  <c:v>2.1646203877097578</c:v>
                </c:pt>
                <c:pt idx="10509">
                  <c:v>2.1657831812085302</c:v>
                </c:pt>
                <c:pt idx="10510">
                  <c:v>2.1669456994247507</c:v>
                </c:pt>
                <c:pt idx="10511">
                  <c:v>2.168108492923523</c:v>
                </c:pt>
                <c:pt idx="10512">
                  <c:v>2.1692712864222958</c:v>
                </c:pt>
                <c:pt idx="10513">
                  <c:v>2.1704338046385163</c:v>
                </c:pt>
                <c:pt idx="10514">
                  <c:v>2.1715965981372887</c:v>
                </c:pt>
                <c:pt idx="10515">
                  <c:v>2.172760492766268</c:v>
                </c:pt>
                <c:pt idx="10516">
                  <c:v>2.1739232862650408</c:v>
                </c:pt>
                <c:pt idx="10517">
                  <c:v>2.1750858044812613</c:v>
                </c:pt>
                <c:pt idx="10518">
                  <c:v>2.1762485979800337</c:v>
                </c:pt>
                <c:pt idx="10519">
                  <c:v>2.177411391478806</c:v>
                </c:pt>
                <c:pt idx="10520">
                  <c:v>2.1785739096950265</c:v>
                </c:pt>
                <c:pt idx="10521">
                  <c:v>2.1797367031937989</c:v>
                </c:pt>
                <c:pt idx="10522">
                  <c:v>2.1808992214100198</c:v>
                </c:pt>
                <c:pt idx="10523">
                  <c:v>2.1820620149087921</c:v>
                </c:pt>
                <c:pt idx="10524">
                  <c:v>2.1832248084075645</c:v>
                </c:pt>
                <c:pt idx="10525">
                  <c:v>2.184387326623785</c:v>
                </c:pt>
                <c:pt idx="10526">
                  <c:v>2.1855501201225573</c:v>
                </c:pt>
                <c:pt idx="10527">
                  <c:v>2.1867140147515371</c:v>
                </c:pt>
                <c:pt idx="10528">
                  <c:v>2.1878768082503095</c:v>
                </c:pt>
                <c:pt idx="10529">
                  <c:v>2.18903932646653</c:v>
                </c:pt>
                <c:pt idx="10530">
                  <c:v>2.1902021199653023</c:v>
                </c:pt>
                <c:pt idx="10531">
                  <c:v>2.1913649134640747</c:v>
                </c:pt>
                <c:pt idx="10532">
                  <c:v>2.1925274316802956</c:v>
                </c:pt>
                <c:pt idx="10533">
                  <c:v>2.193690225179068</c:v>
                </c:pt>
                <c:pt idx="10534">
                  <c:v>2.1948530186778403</c:v>
                </c:pt>
                <c:pt idx="10535">
                  <c:v>2.1960155368940608</c:v>
                </c:pt>
                <c:pt idx="10536">
                  <c:v>2.1971783303928332</c:v>
                </c:pt>
                <c:pt idx="10537">
                  <c:v>2.1983411238916055</c:v>
                </c:pt>
                <c:pt idx="10538">
                  <c:v>2.1995036421078265</c:v>
                </c:pt>
                <c:pt idx="10539">
                  <c:v>2.2006664356065988</c:v>
                </c:pt>
                <c:pt idx="10540">
                  <c:v>2.2018303302355782</c:v>
                </c:pt>
                <c:pt idx="10541">
                  <c:v>2.2022454048640916</c:v>
                </c:pt>
                <c:pt idx="10542">
                  <c:v>2.1677667529804485</c:v>
                </c:pt>
                <c:pt idx="10543">
                  <c:v>2.2035866214541122</c:v>
                </c:pt>
                <c:pt idx="10544">
                  <c:v>2.2319891024734981</c:v>
                </c:pt>
                <c:pt idx="10545">
                  <c:v>2.2029700000000001</c:v>
                </c:pt>
                <c:pt idx="10546">
                  <c:v>2.2089469804529203</c:v>
                </c:pt>
                <c:pt idx="10547">
                  <c:v>2.3070441075345736</c:v>
                </c:pt>
                <c:pt idx="10548">
                  <c:v>2.2428880486409155</c:v>
                </c:pt>
                <c:pt idx="10549">
                  <c:v>2.2892966951132299</c:v>
                </c:pt>
                <c:pt idx="10550">
                  <c:v>2.2389490549219513</c:v>
                </c:pt>
                <c:pt idx="10551">
                  <c:v>2.2365273142600568</c:v>
                </c:pt>
                <c:pt idx="10552">
                  <c:v>2.2341032802831413</c:v>
                </c:pt>
                <c:pt idx="10553">
                  <c:v>2.2316815396212464</c:v>
                </c:pt>
                <c:pt idx="10554">
                  <c:v>2.2292603722881066</c:v>
                </c:pt>
                <c:pt idx="10555">
                  <c:v>2.2268386316262117</c:v>
                </c:pt>
                <c:pt idx="10556">
                  <c:v>2.2244168909643172</c:v>
                </c:pt>
                <c:pt idx="10557">
                  <c:v>2.2219957236311774</c:v>
                </c:pt>
                <c:pt idx="10558">
                  <c:v>2.2195739829692824</c:v>
                </c:pt>
                <c:pt idx="10559">
                  <c:v>2.2171522423073875</c:v>
                </c:pt>
                <c:pt idx="10560">
                  <c:v>2.2147310749742481</c:v>
                </c:pt>
                <c:pt idx="10561">
                  <c:v>2.2123093343123532</c:v>
                </c:pt>
                <c:pt idx="10562">
                  <c:v>2.2098875936504583</c:v>
                </c:pt>
                <c:pt idx="10563">
                  <c:v>2.2074664263173189</c:v>
                </c:pt>
                <c:pt idx="10564">
                  <c:v>2.205044685655424</c:v>
                </c:pt>
                <c:pt idx="10565">
                  <c:v>2.2026206516785085</c:v>
                </c:pt>
                <c:pt idx="10566">
                  <c:v>2.2001994843453687</c:v>
                </c:pt>
                <c:pt idx="10567">
                  <c:v>2.1977777436834738</c:v>
                </c:pt>
                <c:pt idx="10568">
                  <c:v>2.1953560030215789</c:v>
                </c:pt>
                <c:pt idx="10569">
                  <c:v>2.1929348356884395</c:v>
                </c:pt>
                <c:pt idx="10570">
                  <c:v>2.1905130950265446</c:v>
                </c:pt>
                <c:pt idx="10571">
                  <c:v>2.1880913543646496</c:v>
                </c:pt>
                <c:pt idx="10572">
                  <c:v>2.1856701870315103</c:v>
                </c:pt>
                <c:pt idx="10573">
                  <c:v>2.1832484463696153</c:v>
                </c:pt>
                <c:pt idx="10574">
                  <c:v>2.1808267057077204</c:v>
                </c:pt>
                <c:pt idx="10575">
                  <c:v>2.1784055383745806</c:v>
                </c:pt>
                <c:pt idx="10576">
                  <c:v>2.1759837977126861</c:v>
                </c:pt>
                <c:pt idx="10577">
                  <c:v>2.1735597637357702</c:v>
                </c:pt>
                <c:pt idx="10578">
                  <c:v>2.1711380230738757</c:v>
                </c:pt>
                <c:pt idx="10579">
                  <c:v>2.1687168557407359</c:v>
                </c:pt>
                <c:pt idx="10580">
                  <c:v>2.166295115078841</c:v>
                </c:pt>
                <c:pt idx="10581">
                  <c:v>2.163873374416946</c:v>
                </c:pt>
                <c:pt idx="10582">
                  <c:v>2.1614522070838067</c:v>
                </c:pt>
                <c:pt idx="10583">
                  <c:v>2.1590304664219118</c:v>
                </c:pt>
                <c:pt idx="10584">
                  <c:v>2.1566087257600168</c:v>
                </c:pt>
                <c:pt idx="10585">
                  <c:v>2.1541875584268775</c:v>
                </c:pt>
                <c:pt idx="10586">
                  <c:v>2.1517658177649825</c:v>
                </c:pt>
                <c:pt idx="10587">
                  <c:v>2.1493440771030876</c:v>
                </c:pt>
                <c:pt idx="10588">
                  <c:v>2.1469229097699478</c:v>
                </c:pt>
                <c:pt idx="10589">
                  <c:v>2.1445011691080533</c:v>
                </c:pt>
                <c:pt idx="10590">
                  <c:v>2.1420771351311374</c:v>
                </c:pt>
                <c:pt idx="10591">
                  <c:v>2.139655967797998</c:v>
                </c:pt>
                <c:pt idx="10592">
                  <c:v>2.1372342271361031</c:v>
                </c:pt>
                <c:pt idx="10593">
                  <c:v>2.1348124864742082</c:v>
                </c:pt>
                <c:pt idx="10594">
                  <c:v>2.1323913191410688</c:v>
                </c:pt>
                <c:pt idx="10595">
                  <c:v>2.1257697447011195</c:v>
                </c:pt>
                <c:pt idx="10596">
                  <c:v>2.1174796379474938</c:v>
                </c:pt>
                <c:pt idx="10597">
                  <c:v>2.1204156566523604</c:v>
                </c:pt>
                <c:pt idx="10598">
                  <c:v>2.1101088820023839</c:v>
                </c:pt>
                <c:pt idx="10599">
                  <c:v>2.1487029999999998</c:v>
                </c:pt>
                <c:pt idx="10600">
                  <c:v>2.1432374453460619</c:v>
                </c:pt>
                <c:pt idx="10601">
                  <c:v>2.13622098617072</c:v>
                </c:pt>
                <c:pt idx="10602">
                  <c:v>2.1487029999999998</c:v>
                </c:pt>
                <c:pt idx="10603">
                  <c:v>2.1487029999999998</c:v>
                </c:pt>
                <c:pt idx="10604">
                  <c:v>2.1487029999999998</c:v>
                </c:pt>
                <c:pt idx="10605">
                  <c:v>2.1487029999999998</c:v>
                </c:pt>
                <c:pt idx="10606">
                  <c:v>2.1487029999999998</c:v>
                </c:pt>
                <c:pt idx="10607">
                  <c:v>2.1487029999999998</c:v>
                </c:pt>
                <c:pt idx="10608">
                  <c:v>2.1487029999999998</c:v>
                </c:pt>
                <c:pt idx="10609">
                  <c:v>2.1487029999999998</c:v>
                </c:pt>
                <c:pt idx="10610">
                  <c:v>2.1487029999999998</c:v>
                </c:pt>
                <c:pt idx="10611">
                  <c:v>2.1487029999999998</c:v>
                </c:pt>
                <c:pt idx="10612">
                  <c:v>2.1487029999999998</c:v>
                </c:pt>
                <c:pt idx="10613">
                  <c:v>2.1487029999999998</c:v>
                </c:pt>
                <c:pt idx="10614">
                  <c:v>2.1487029999999998</c:v>
                </c:pt>
                <c:pt idx="10615">
                  <c:v>2.1487029999999998</c:v>
                </c:pt>
                <c:pt idx="10616">
                  <c:v>2.1487029999999998</c:v>
                </c:pt>
                <c:pt idx="10617">
                  <c:v>2.1487029999999998</c:v>
                </c:pt>
                <c:pt idx="10618">
                  <c:v>2.1487029999999998</c:v>
                </c:pt>
                <c:pt idx="10619">
                  <c:v>2.1487029999999998</c:v>
                </c:pt>
                <c:pt idx="10620">
                  <c:v>2.1487029999999998</c:v>
                </c:pt>
                <c:pt idx="10621">
                  <c:v>2.1487029999999998</c:v>
                </c:pt>
                <c:pt idx="10622">
                  <c:v>2.1487029999999998</c:v>
                </c:pt>
                <c:pt idx="10623">
                  <c:v>2.1487029999999998</c:v>
                </c:pt>
                <c:pt idx="10624">
                  <c:v>2.1487029999999998</c:v>
                </c:pt>
                <c:pt idx="10625">
                  <c:v>2.1487029999999998</c:v>
                </c:pt>
                <c:pt idx="10626">
                  <c:v>2.1487029999999998</c:v>
                </c:pt>
                <c:pt idx="10627">
                  <c:v>2.1487029999999998</c:v>
                </c:pt>
                <c:pt idx="10628">
                  <c:v>2.1487029999999998</c:v>
                </c:pt>
                <c:pt idx="10629">
                  <c:v>2.1487029999999998</c:v>
                </c:pt>
                <c:pt idx="10630">
                  <c:v>2.1487029999999998</c:v>
                </c:pt>
                <c:pt idx="10631">
                  <c:v>2.1487029999999998</c:v>
                </c:pt>
                <c:pt idx="10632">
                  <c:v>2.1487029999999998</c:v>
                </c:pt>
                <c:pt idx="10633">
                  <c:v>2.1487029999999998</c:v>
                </c:pt>
                <c:pt idx="10634">
                  <c:v>2.1487029999999998</c:v>
                </c:pt>
                <c:pt idx="10635">
                  <c:v>2.1487029999999998</c:v>
                </c:pt>
                <c:pt idx="10636">
                  <c:v>2.1487029999999998</c:v>
                </c:pt>
                <c:pt idx="10637">
                  <c:v>2.1487029999999998</c:v>
                </c:pt>
                <c:pt idx="10638">
                  <c:v>2.1487029999999998</c:v>
                </c:pt>
                <c:pt idx="10639">
                  <c:v>2.1487029999999998</c:v>
                </c:pt>
                <c:pt idx="10640">
                  <c:v>2.1487029999999998</c:v>
                </c:pt>
                <c:pt idx="10641">
                  <c:v>2.1487029999999998</c:v>
                </c:pt>
                <c:pt idx="10642">
                  <c:v>2.1327662200762996</c:v>
                </c:pt>
                <c:pt idx="10643">
                  <c:v>2.1627377176919409</c:v>
                </c:pt>
                <c:pt idx="10644">
                  <c:v>2.1506046088200237</c:v>
                </c:pt>
                <c:pt idx="10645">
                  <c:v>2.1650193297567952</c:v>
                </c:pt>
                <c:pt idx="10646">
                  <c:v>2.1832334086790652</c:v>
                </c:pt>
                <c:pt idx="10647">
                  <c:v>2.1517472989272943</c:v>
                </c:pt>
                <c:pt idx="10648">
                  <c:v>2.1487029999999998</c:v>
                </c:pt>
                <c:pt idx="10649">
                  <c:v>2.1487029999999998</c:v>
                </c:pt>
                <c:pt idx="10650">
                  <c:v>2.1147602904148783</c:v>
                </c:pt>
                <c:pt idx="10651">
                  <c:v>2.1164366383859639</c:v>
                </c:pt>
                <c:pt idx="10652">
                  <c:v>2.1206123782709101</c:v>
                </c:pt>
                <c:pt idx="10653">
                  <c:v>2.124789106964732</c:v>
                </c:pt>
                <c:pt idx="10654">
                  <c:v>2.1289658356585544</c:v>
                </c:pt>
                <c:pt idx="10655">
                  <c:v>2.1331415755435006</c:v>
                </c:pt>
                <c:pt idx="10656">
                  <c:v>2.1373183042373229</c:v>
                </c:pt>
                <c:pt idx="10657">
                  <c:v>2.1414950329311453</c:v>
                </c:pt>
                <c:pt idx="10658">
                  <c:v>2.1456707728160911</c:v>
                </c:pt>
                <c:pt idx="10659">
                  <c:v>2.1498475015099134</c:v>
                </c:pt>
                <c:pt idx="10660">
                  <c:v>2.1540281854392411</c:v>
                </c:pt>
                <c:pt idx="10661">
                  <c:v>2.1582049141330635</c:v>
                </c:pt>
                <c:pt idx="10662">
                  <c:v>2.1623806540180097</c:v>
                </c:pt>
                <c:pt idx="10663">
                  <c:v>2.1665573827118321</c:v>
                </c:pt>
                <c:pt idx="10664">
                  <c:v>2.170734111405654</c:v>
                </c:pt>
                <c:pt idx="10665">
                  <c:v>2.1749098512906002</c:v>
                </c:pt>
                <c:pt idx="10666">
                  <c:v>2.1790865799844226</c:v>
                </c:pt>
                <c:pt idx="10667">
                  <c:v>2.1832633086782449</c:v>
                </c:pt>
                <c:pt idx="10668">
                  <c:v>2.1848809999999999</c:v>
                </c:pt>
                <c:pt idx="10669">
                  <c:v>2.1848809999999999</c:v>
                </c:pt>
                <c:pt idx="10670">
                  <c:v>2.1620530700834326</c:v>
                </c:pt>
                <c:pt idx="10671">
                  <c:v>2.1487029999999998</c:v>
                </c:pt>
                <c:pt idx="10672">
                  <c:v>2.1837035329041488</c:v>
                </c:pt>
                <c:pt idx="10673">
                  <c:v>2.2029700000000001</c:v>
                </c:pt>
                <c:pt idx="10674">
                  <c:v>2.1790985568533969</c:v>
                </c:pt>
                <c:pt idx="10675">
                  <c:v>2.1788556463996183</c:v>
                </c:pt>
                <c:pt idx="10676">
                  <c:v>2.1726879616118264</c:v>
                </c:pt>
                <c:pt idx="10677">
                  <c:v>2.1680237138361282</c:v>
                </c:pt>
                <c:pt idx="10678">
                  <c:v>2.1698454082492251</c:v>
                </c:pt>
                <c:pt idx="10679">
                  <c:v>2.1716671026623224</c:v>
                </c:pt>
                <c:pt idx="10680">
                  <c:v>2.1734883658030677</c:v>
                </c:pt>
                <c:pt idx="10681">
                  <c:v>2.1753100602161646</c:v>
                </c:pt>
                <c:pt idx="10682">
                  <c:v>2.1771317546292619</c:v>
                </c:pt>
                <c:pt idx="10683">
                  <c:v>2.1789530177700072</c:v>
                </c:pt>
                <c:pt idx="10684">
                  <c:v>2.180774712183104</c:v>
                </c:pt>
                <c:pt idx="10685">
                  <c:v>2.1825981316856078</c:v>
                </c:pt>
                <c:pt idx="10686">
                  <c:v>2.1844198260987047</c:v>
                </c:pt>
                <c:pt idx="10687">
                  <c:v>2.1989920875864262</c:v>
                </c:pt>
                <c:pt idx="10688">
                  <c:v>2.200813781999523</c:v>
                </c:pt>
                <c:pt idx="10689">
                  <c:v>2.2026350451402688</c:v>
                </c:pt>
                <c:pt idx="10690">
                  <c:v>2.2044567395533656</c:v>
                </c:pt>
                <c:pt idx="10691">
                  <c:v>2.2062801590558689</c:v>
                </c:pt>
                <c:pt idx="10692">
                  <c:v>2.2081014221966142</c:v>
                </c:pt>
                <c:pt idx="10693">
                  <c:v>2.2099231166097115</c:v>
                </c:pt>
                <c:pt idx="10694">
                  <c:v>2.2117448110228084</c:v>
                </c:pt>
                <c:pt idx="10695">
                  <c:v>2.2135660741635541</c:v>
                </c:pt>
                <c:pt idx="10696">
                  <c:v>2.215387768576651</c:v>
                </c:pt>
                <c:pt idx="10697">
                  <c:v>2.2172094629897479</c:v>
                </c:pt>
                <c:pt idx="10698">
                  <c:v>2.2190307261304936</c:v>
                </c:pt>
                <c:pt idx="10699">
                  <c:v>2.2208524205435904</c:v>
                </c:pt>
                <c:pt idx="10700">
                  <c:v>2.2695243361945638</c:v>
                </c:pt>
                <c:pt idx="10701">
                  <c:v>2.2590493891273247</c:v>
                </c:pt>
                <c:pt idx="10702">
                  <c:v>2.224423191702432</c:v>
                </c:pt>
                <c:pt idx="10703">
                  <c:v>2.2210589999999999</c:v>
                </c:pt>
                <c:pt idx="10704">
                  <c:v>2.2299296576623377</c:v>
                </c:pt>
                <c:pt idx="10705">
                  <c:v>2.2516480710212545</c:v>
                </c:pt>
                <c:pt idx="10706">
                  <c:v>2.2547157870466319</c:v>
                </c:pt>
                <c:pt idx="10707">
                  <c:v>2.223304855064935</c:v>
                </c:pt>
                <c:pt idx="10708">
                  <c:v>2.226980018181818</c:v>
                </c:pt>
                <c:pt idx="10709">
                  <c:v>2.2565810864733749</c:v>
                </c:pt>
                <c:pt idx="10710">
                  <c:v>2.2549969934279406</c:v>
                </c:pt>
                <c:pt idx="10711">
                  <c:v>2.253413275404534</c:v>
                </c:pt>
                <c:pt idx="10712">
                  <c:v>2.2518291823590997</c:v>
                </c:pt>
                <c:pt idx="10713">
                  <c:v>2.2502450893136654</c:v>
                </c:pt>
                <c:pt idx="10714">
                  <c:v>2.2486613712902588</c:v>
                </c:pt>
                <c:pt idx="10715">
                  <c:v>2.2470772782448245</c:v>
                </c:pt>
                <c:pt idx="10716">
                  <c:v>2.2454916851112792</c:v>
                </c:pt>
                <c:pt idx="10717">
                  <c:v>2.2439079670878725</c:v>
                </c:pt>
                <c:pt idx="10718">
                  <c:v>2.2423238740424383</c:v>
                </c:pt>
                <c:pt idx="10719">
                  <c:v>2.240739780997004</c:v>
                </c:pt>
                <c:pt idx="10720">
                  <c:v>2.2391560629735978</c:v>
                </c:pt>
                <c:pt idx="10721">
                  <c:v>2.2375719699281635</c:v>
                </c:pt>
                <c:pt idx="10722">
                  <c:v>2.2359878768827293</c:v>
                </c:pt>
                <c:pt idx="10723">
                  <c:v>2.2344041588593226</c:v>
                </c:pt>
                <c:pt idx="10724">
                  <c:v>2.2328200658138884</c:v>
                </c:pt>
                <c:pt idx="10725">
                  <c:v>2.2312359727684541</c:v>
                </c:pt>
                <c:pt idx="10726">
                  <c:v>2.2296522547450475</c:v>
                </c:pt>
                <c:pt idx="10727">
                  <c:v>2.2280681616996132</c:v>
                </c:pt>
                <c:pt idx="10728">
                  <c:v>2.2264825685660679</c:v>
                </c:pt>
                <c:pt idx="10729">
                  <c:v>2.2248984755206336</c:v>
                </c:pt>
                <c:pt idx="10730">
                  <c:v>2.223314757497227</c:v>
                </c:pt>
                <c:pt idx="10731">
                  <c:v>2.2217306644517927</c:v>
                </c:pt>
                <c:pt idx="10732">
                  <c:v>2.2201465714063584</c:v>
                </c:pt>
                <c:pt idx="10733">
                  <c:v>2.2185628533829518</c:v>
                </c:pt>
                <c:pt idx="10734">
                  <c:v>2.2169787603375175</c:v>
                </c:pt>
                <c:pt idx="10735">
                  <c:v>2.2153946672920832</c:v>
                </c:pt>
                <c:pt idx="10736">
                  <c:v>2.2138109492686771</c:v>
                </c:pt>
                <c:pt idx="10737">
                  <c:v>2.2122268562232428</c:v>
                </c:pt>
                <c:pt idx="10738">
                  <c:v>2.2106427631778085</c:v>
                </c:pt>
                <c:pt idx="10739">
                  <c:v>2.2090590451544019</c:v>
                </c:pt>
                <c:pt idx="10740">
                  <c:v>2.2074749521089676</c:v>
                </c:pt>
                <c:pt idx="10741">
                  <c:v>2.2058893589754218</c:v>
                </c:pt>
                <c:pt idx="10742">
                  <c:v>2.2043056409520156</c:v>
                </c:pt>
                <c:pt idx="10743">
                  <c:v>2.2027215479065814</c:v>
                </c:pt>
                <c:pt idx="10744">
                  <c:v>2.2011374548611471</c:v>
                </c:pt>
                <c:pt idx="10745">
                  <c:v>2.1995537368377405</c:v>
                </c:pt>
                <c:pt idx="10746">
                  <c:v>2.1979696437923062</c:v>
                </c:pt>
                <c:pt idx="10747">
                  <c:v>2.1963855507468719</c:v>
                </c:pt>
                <c:pt idx="10748">
                  <c:v>2.1948018327234653</c:v>
                </c:pt>
                <c:pt idx="10749">
                  <c:v>2.193217739678031</c:v>
                </c:pt>
                <c:pt idx="10750">
                  <c:v>2.1916336466325967</c:v>
                </c:pt>
                <c:pt idx="10751">
                  <c:v>2.1900499286091906</c:v>
                </c:pt>
                <c:pt idx="10752">
                  <c:v>2.1884658355637563</c:v>
                </c:pt>
                <c:pt idx="10753">
                  <c:v>2.1868802424302105</c:v>
                </c:pt>
                <c:pt idx="10754">
                  <c:v>2.1852961493847762</c:v>
                </c:pt>
                <c:pt idx="10755">
                  <c:v>2.1580339773755655</c:v>
                </c:pt>
                <c:pt idx="10756">
                  <c:v>2.1216023261802572</c:v>
                </c:pt>
                <c:pt idx="10757">
                  <c:v>2.1535924236276851</c:v>
                </c:pt>
                <c:pt idx="10758">
                  <c:v>2.1806110643776822</c:v>
                </c:pt>
                <c:pt idx="10759">
                  <c:v>2.1848809999999999</c:v>
                </c:pt>
                <c:pt idx="10760">
                  <c:v>2.2130204038186156</c:v>
                </c:pt>
                <c:pt idx="10761">
                  <c:v>2.178463157367668</c:v>
                </c:pt>
                <c:pt idx="10762">
                  <c:v>2.1524810550130984</c:v>
                </c:pt>
                <c:pt idx="10763">
                  <c:v>2.1775746657129229</c:v>
                </c:pt>
                <c:pt idx="10764">
                  <c:v>2.1848809999999999</c:v>
                </c:pt>
                <c:pt idx="10765">
                  <c:v>2.1848809999999999</c:v>
                </c:pt>
                <c:pt idx="10766">
                  <c:v>2.1848809999999999</c:v>
                </c:pt>
                <c:pt idx="10767">
                  <c:v>2.1848809999999999</c:v>
                </c:pt>
                <c:pt idx="10768">
                  <c:v>2.1535163819742489</c:v>
                </c:pt>
                <c:pt idx="10769">
                  <c:v>2.1506002684071239</c:v>
                </c:pt>
                <c:pt idx="10770">
                  <c:v>2.1527858015449537</c:v>
                </c:pt>
                <c:pt idx="10771">
                  <c:v>2.1549718522137185</c:v>
                </c:pt>
                <c:pt idx="10772">
                  <c:v>2.1571579028824832</c:v>
                </c:pt>
                <c:pt idx="10773">
                  <c:v>2.159343436020313</c:v>
                </c:pt>
                <c:pt idx="10774">
                  <c:v>2.1615294866890777</c:v>
                </c:pt>
                <c:pt idx="10775">
                  <c:v>2.1637155373578425</c:v>
                </c:pt>
                <c:pt idx="10776">
                  <c:v>2.1659010704956727</c:v>
                </c:pt>
                <c:pt idx="10777">
                  <c:v>2.1680871211644375</c:v>
                </c:pt>
                <c:pt idx="10778">
                  <c:v>2.1702752419569413</c:v>
                </c:pt>
                <c:pt idx="10779">
                  <c:v>2.1724612926257061</c:v>
                </c:pt>
                <c:pt idx="10780">
                  <c:v>2.1877620947142549</c:v>
                </c:pt>
                <c:pt idx="10781">
                  <c:v>2.1899481453830196</c:v>
                </c:pt>
                <c:pt idx="10782">
                  <c:v>2.1921341960517844</c:v>
                </c:pt>
                <c:pt idx="10783">
                  <c:v>2.1943197291896142</c:v>
                </c:pt>
                <c:pt idx="10784">
                  <c:v>2.1965078499821185</c:v>
                </c:pt>
                <c:pt idx="10785">
                  <c:v>2.1986939006508832</c:v>
                </c:pt>
                <c:pt idx="10786">
                  <c:v>2.200879433788713</c:v>
                </c:pt>
                <c:pt idx="10787">
                  <c:v>2.2030654844574777</c:v>
                </c:pt>
                <c:pt idx="10788">
                  <c:v>2.2052515351262425</c:v>
                </c:pt>
                <c:pt idx="10789">
                  <c:v>2.2074370682640727</c:v>
                </c:pt>
                <c:pt idx="10790">
                  <c:v>2.2096231189328375</c:v>
                </c:pt>
                <c:pt idx="10791">
                  <c:v>2.2118091696016022</c:v>
                </c:pt>
                <c:pt idx="10792">
                  <c:v>2.213994702739432</c:v>
                </c:pt>
                <c:pt idx="10793">
                  <c:v>2.2161807534081968</c:v>
                </c:pt>
                <c:pt idx="10794">
                  <c:v>2.2183668040769615</c:v>
                </c:pt>
                <c:pt idx="10795">
                  <c:v>2.2205523372147913</c:v>
                </c:pt>
                <c:pt idx="10796">
                  <c:v>2.222738387883556</c:v>
                </c:pt>
                <c:pt idx="10797">
                  <c:v>2.2249265086760603</c:v>
                </c:pt>
                <c:pt idx="10798">
                  <c:v>2.2271125593448251</c:v>
                </c:pt>
                <c:pt idx="10799">
                  <c:v>2.2292980924826549</c:v>
                </c:pt>
                <c:pt idx="10800">
                  <c:v>2.2314841431514196</c:v>
                </c:pt>
                <c:pt idx="10801">
                  <c:v>2.2336701938201844</c:v>
                </c:pt>
                <c:pt idx="10802">
                  <c:v>2.2358557269580142</c:v>
                </c:pt>
                <c:pt idx="10803">
                  <c:v>2.2380417776267789</c:v>
                </c:pt>
                <c:pt idx="10804">
                  <c:v>2.2402278282955437</c:v>
                </c:pt>
                <c:pt idx="10805">
                  <c:v>2.2424133614333739</c:v>
                </c:pt>
                <c:pt idx="10806">
                  <c:v>2.2445994121021386</c:v>
                </c:pt>
                <c:pt idx="10807">
                  <c:v>2.2467854627709034</c:v>
                </c:pt>
                <c:pt idx="10808">
                  <c:v>2.2489709959087332</c:v>
                </c:pt>
                <c:pt idx="10809">
                  <c:v>2.2511591167012375</c:v>
                </c:pt>
                <c:pt idx="10810">
                  <c:v>2.2533451673700022</c:v>
                </c:pt>
                <c:pt idx="10811">
                  <c:v>2.255530700507832</c:v>
                </c:pt>
                <c:pt idx="10812">
                  <c:v>2.2528602812872469</c:v>
                </c:pt>
                <c:pt idx="10813">
                  <c:v>2.2481559227467813</c:v>
                </c:pt>
                <c:pt idx="10814">
                  <c:v>2.2753350000000001</c:v>
                </c:pt>
                <c:pt idx="10815">
                  <c:v>2.2658202774731824</c:v>
                </c:pt>
                <c:pt idx="10816">
                  <c:v>2.2440303910348116</c:v>
                </c:pt>
                <c:pt idx="10817">
                  <c:v>2.2572369999999999</c:v>
                </c:pt>
                <c:pt idx="10818">
                  <c:v>2.2574694358328569</c:v>
                </c:pt>
                <c:pt idx="10819">
                  <c:v>2.2582945732814874</c:v>
                </c:pt>
                <c:pt idx="10820">
                  <c:v>2.2591189300892021</c:v>
                </c:pt>
                <c:pt idx="10821">
                  <c:v>2.2599430917366869</c:v>
                </c:pt>
                <c:pt idx="10822">
                  <c:v>2.2607674485444011</c:v>
                </c:pt>
                <c:pt idx="10823">
                  <c:v>2.2615918053521158</c:v>
                </c:pt>
                <c:pt idx="10824">
                  <c:v>2.2624159669996007</c:v>
                </c:pt>
                <c:pt idx="10825">
                  <c:v>2.2632403238073153</c:v>
                </c:pt>
                <c:pt idx="10826">
                  <c:v>2.2640646806150295</c:v>
                </c:pt>
                <c:pt idx="10827">
                  <c:v>2.2648888422625144</c:v>
                </c:pt>
                <c:pt idx="10828">
                  <c:v>2.2657131990702291</c:v>
                </c:pt>
                <c:pt idx="10829">
                  <c:v>2.2665375558779433</c:v>
                </c:pt>
                <c:pt idx="10830">
                  <c:v>2.2673617175254286</c:v>
                </c:pt>
                <c:pt idx="10831">
                  <c:v>2.2681868549740591</c:v>
                </c:pt>
                <c:pt idx="10832">
                  <c:v>2.2690112117817733</c:v>
                </c:pt>
                <c:pt idx="10833">
                  <c:v>2.2698353734292587</c:v>
                </c:pt>
                <c:pt idx="10834">
                  <c:v>2.2706597302369729</c:v>
                </c:pt>
                <c:pt idx="10835">
                  <c:v>2.2714840870446871</c:v>
                </c:pt>
                <c:pt idx="10836">
                  <c:v>2.2723082486921724</c:v>
                </c:pt>
                <c:pt idx="10837">
                  <c:v>2.2731326054998866</c:v>
                </c:pt>
                <c:pt idx="10838">
                  <c:v>2.2739569623076008</c:v>
                </c:pt>
                <c:pt idx="10839">
                  <c:v>2.2747811239550861</c:v>
                </c:pt>
                <c:pt idx="10840">
                  <c:v>2.2756054807628003</c:v>
                </c:pt>
                <c:pt idx="10841">
                  <c:v>2.2764298375705145</c:v>
                </c:pt>
                <c:pt idx="10842">
                  <c:v>2.2772539992179999</c:v>
                </c:pt>
                <c:pt idx="10843">
                  <c:v>2.2780783560257141</c:v>
                </c:pt>
                <c:pt idx="10844">
                  <c:v>2.2789034934743451</c:v>
                </c:pt>
                <c:pt idx="10845">
                  <c:v>2.2797278502820593</c:v>
                </c:pt>
                <c:pt idx="10846">
                  <c:v>2.2805520119295446</c:v>
                </c:pt>
                <c:pt idx="10847">
                  <c:v>2.2813763687372588</c:v>
                </c:pt>
                <c:pt idx="10848">
                  <c:v>2.282200725544973</c:v>
                </c:pt>
                <c:pt idx="10849">
                  <c:v>2.2830248871924583</c:v>
                </c:pt>
                <c:pt idx="10850">
                  <c:v>2.2838492440001725</c:v>
                </c:pt>
                <c:pt idx="10851">
                  <c:v>2.2846736008078867</c:v>
                </c:pt>
                <c:pt idx="10852">
                  <c:v>2.2854977624553721</c:v>
                </c:pt>
                <c:pt idx="10853">
                  <c:v>2.2863221192630863</c:v>
                </c:pt>
                <c:pt idx="10854">
                  <c:v>2.2871464760708005</c:v>
                </c:pt>
                <c:pt idx="10855">
                  <c:v>2.2879706377182858</c:v>
                </c:pt>
                <c:pt idx="10856">
                  <c:v>2.2887957751669163</c:v>
                </c:pt>
                <c:pt idx="10857">
                  <c:v>2.2896201319746305</c:v>
                </c:pt>
                <c:pt idx="10858">
                  <c:v>2.2904442936221159</c:v>
                </c:pt>
                <c:pt idx="10859">
                  <c:v>2.2912686504298301</c:v>
                </c:pt>
                <c:pt idx="10860">
                  <c:v>2.2920930072375447</c:v>
                </c:pt>
                <c:pt idx="10861">
                  <c:v>2.2929171688850296</c:v>
                </c:pt>
                <c:pt idx="10862">
                  <c:v>2.3004413588459705</c:v>
                </c:pt>
                <c:pt idx="10863">
                  <c:v>2.2972229056019073</c:v>
                </c:pt>
                <c:pt idx="10864">
                  <c:v>2.2971375500715308</c:v>
                </c:pt>
                <c:pt idx="10865">
                  <c:v>2.3222050913209347</c:v>
                </c:pt>
                <c:pt idx="10866">
                  <c:v>2.3190393006676207</c:v>
                </c:pt>
                <c:pt idx="10867">
                  <c:v>2.3066533330154946</c:v>
                </c:pt>
                <c:pt idx="10868">
                  <c:v>2.2675546723891276</c:v>
                </c:pt>
                <c:pt idx="10869">
                  <c:v>2.2730871475917978</c:v>
                </c:pt>
                <c:pt idx="10870">
                  <c:v>2.3014745752085815</c:v>
                </c:pt>
                <c:pt idx="10871">
                  <c:v>2.3060513910365339</c:v>
                </c:pt>
                <c:pt idx="10872">
                  <c:v>2.2938773349617674</c:v>
                </c:pt>
                <c:pt idx="10873">
                  <c:v>2.2817032788870009</c:v>
                </c:pt>
                <c:pt idx="10874">
                  <c:v>2.2695321049277823</c:v>
                </c:pt>
                <c:pt idx="10875">
                  <c:v>2.2573580488530163</c:v>
                </c:pt>
                <c:pt idx="10876">
                  <c:v>2.2752832174535049</c:v>
                </c:pt>
                <c:pt idx="10877">
                  <c:v>2.2752659566046733</c:v>
                </c:pt>
                <c:pt idx="10878">
                  <c:v>2.2572452681508191</c:v>
                </c:pt>
                <c:pt idx="10879">
                  <c:v>2.2580045000869231</c:v>
                </c:pt>
                <c:pt idx="10880">
                  <c:v>2.2587635522806182</c:v>
                </c:pt>
                <c:pt idx="10881">
                  <c:v>2.2595235031863585</c:v>
                </c:pt>
                <c:pt idx="10882">
                  <c:v>2.2602827351224626</c:v>
                </c:pt>
                <c:pt idx="10883">
                  <c:v>2.2610417873161572</c:v>
                </c:pt>
                <c:pt idx="10884">
                  <c:v>2.2618010192522613</c:v>
                </c:pt>
                <c:pt idx="10885">
                  <c:v>2.2625602511883653</c:v>
                </c:pt>
                <c:pt idx="10886">
                  <c:v>2.26331930338206</c:v>
                </c:pt>
                <c:pt idx="10887">
                  <c:v>2.2640785353181641</c:v>
                </c:pt>
                <c:pt idx="10888">
                  <c:v>2.2648377672542677</c:v>
                </c:pt>
                <c:pt idx="10889">
                  <c:v>2.2655968194479628</c:v>
                </c:pt>
                <c:pt idx="10890">
                  <c:v>2.2663560513840668</c:v>
                </c:pt>
                <c:pt idx="10891">
                  <c:v>2.2671152833201704</c:v>
                </c:pt>
                <c:pt idx="10892">
                  <c:v>2.2678743355138655</c:v>
                </c:pt>
                <c:pt idx="10893">
                  <c:v>2.2686335674499696</c:v>
                </c:pt>
                <c:pt idx="10894">
                  <c:v>2.2693935183557099</c:v>
                </c:pt>
                <c:pt idx="10895">
                  <c:v>2.270152750291814</c:v>
                </c:pt>
                <c:pt idx="10896">
                  <c:v>2.2709118024855086</c:v>
                </c:pt>
                <c:pt idx="10897">
                  <c:v>2.2716710344216127</c:v>
                </c:pt>
                <c:pt idx="10898">
                  <c:v>2.2724302663577163</c:v>
                </c:pt>
                <c:pt idx="10899">
                  <c:v>2.2731893185514114</c:v>
                </c:pt>
                <c:pt idx="10900">
                  <c:v>2.2739485504875154</c:v>
                </c:pt>
                <c:pt idx="10901">
                  <c:v>2.274707782423619</c:v>
                </c:pt>
                <c:pt idx="10902">
                  <c:v>2.2754668346173141</c:v>
                </c:pt>
                <c:pt idx="10903">
                  <c:v>2.2762260665534182</c:v>
                </c:pt>
                <c:pt idx="10904">
                  <c:v>2.2769852984895218</c:v>
                </c:pt>
                <c:pt idx="10905">
                  <c:v>2.2777443506832169</c:v>
                </c:pt>
                <c:pt idx="10906">
                  <c:v>2.2785043015889572</c:v>
                </c:pt>
                <c:pt idx="10907">
                  <c:v>2.2792635335250613</c:v>
                </c:pt>
                <c:pt idx="10908">
                  <c:v>2.2800225857187559</c:v>
                </c:pt>
                <c:pt idx="10909">
                  <c:v>2.28078181765486</c:v>
                </c:pt>
                <c:pt idx="10910">
                  <c:v>2.281541049590964</c:v>
                </c:pt>
                <c:pt idx="10911">
                  <c:v>2.2891335486944127</c:v>
                </c:pt>
                <c:pt idx="10912">
                  <c:v>2.2898926008881073</c:v>
                </c:pt>
                <c:pt idx="10913">
                  <c:v>2.2906518328242114</c:v>
                </c:pt>
                <c:pt idx="10914">
                  <c:v>2.2914110647603154</c:v>
                </c:pt>
                <c:pt idx="10915">
                  <c:v>2.2921701169540101</c:v>
                </c:pt>
                <c:pt idx="10916">
                  <c:v>2.2929293488901141</c:v>
                </c:pt>
                <c:pt idx="10917">
                  <c:v>2.2870812158170559</c:v>
                </c:pt>
                <c:pt idx="10918">
                  <c:v>2.2624061362768497</c:v>
                </c:pt>
                <c:pt idx="10919">
                  <c:v>2.2457497303933254</c:v>
                </c:pt>
                <c:pt idx="10920">
                  <c:v>2.2505086165951358</c:v>
                </c:pt>
                <c:pt idx="10921">
                  <c:v>2.2528583345255129</c:v>
                </c:pt>
                <c:pt idx="10922">
                  <c:v>2.2683314105865522</c:v>
                </c:pt>
                <c:pt idx="10923">
                  <c:v>2.2786239435041717</c:v>
                </c:pt>
                <c:pt idx="10924">
                  <c:v>2.3115130000000002</c:v>
                </c:pt>
                <c:pt idx="10925">
                  <c:v>2.2893703590844066</c:v>
                </c:pt>
                <c:pt idx="10926">
                  <c:v>2.2576299739499293</c:v>
                </c:pt>
                <c:pt idx="10927">
                  <c:v>2.2585831784246859</c:v>
                </c:pt>
                <c:pt idx="10928">
                  <c:v>2.2595366086168176</c:v>
                </c:pt>
                <c:pt idx="10929">
                  <c:v>2.2604900388089493</c:v>
                </c:pt>
                <c:pt idx="10930">
                  <c:v>2.2614432432837064</c:v>
                </c:pt>
                <c:pt idx="10931">
                  <c:v>2.2623966734758381</c:v>
                </c:pt>
                <c:pt idx="10932">
                  <c:v>2.2633501036679697</c:v>
                </c:pt>
                <c:pt idx="10933">
                  <c:v>2.2643033081427264</c:v>
                </c:pt>
                <c:pt idx="10934">
                  <c:v>2.2652567383348581</c:v>
                </c:pt>
                <c:pt idx="10935">
                  <c:v>2.2662110713964903</c:v>
                </c:pt>
                <c:pt idx="10936">
                  <c:v>2.2671645015886219</c:v>
                </c:pt>
                <c:pt idx="10937">
                  <c:v>2.2681177060633786</c:v>
                </c:pt>
                <c:pt idx="10938">
                  <c:v>2.2690711362555103</c:v>
                </c:pt>
                <c:pt idx="10939">
                  <c:v>2.2700245664476419</c:v>
                </c:pt>
                <c:pt idx="10940">
                  <c:v>2.2709777709223986</c:v>
                </c:pt>
                <c:pt idx="10941">
                  <c:v>2.2719312011145303</c:v>
                </c:pt>
                <c:pt idx="10942">
                  <c:v>2.2728846313066624</c:v>
                </c:pt>
                <c:pt idx="10943">
                  <c:v>2.2738378357814191</c:v>
                </c:pt>
                <c:pt idx="10944">
                  <c:v>2.2747912659735507</c:v>
                </c:pt>
                <c:pt idx="10945">
                  <c:v>2.2757446961656824</c:v>
                </c:pt>
                <c:pt idx="10946">
                  <c:v>2.2766979006404391</c:v>
                </c:pt>
                <c:pt idx="10947">
                  <c:v>2.2776522337020713</c:v>
                </c:pt>
                <c:pt idx="10948">
                  <c:v>2.2786056638942029</c:v>
                </c:pt>
                <c:pt idx="10949">
                  <c:v>2.2795588683689596</c:v>
                </c:pt>
                <c:pt idx="10950">
                  <c:v>2.2805122985610913</c:v>
                </c:pt>
                <c:pt idx="10951">
                  <c:v>2.281465728753223</c:v>
                </c:pt>
                <c:pt idx="10952">
                  <c:v>2.2824189332279796</c:v>
                </c:pt>
                <c:pt idx="10953">
                  <c:v>2.2833723634201113</c:v>
                </c:pt>
                <c:pt idx="10954">
                  <c:v>2.2843257936122434</c:v>
                </c:pt>
                <c:pt idx="10955">
                  <c:v>2.2852789980870001</c:v>
                </c:pt>
                <c:pt idx="10956">
                  <c:v>2.2862324282791318</c:v>
                </c:pt>
                <c:pt idx="10957">
                  <c:v>2.2871858584712634</c:v>
                </c:pt>
                <c:pt idx="10958">
                  <c:v>2.2881390629460201</c:v>
                </c:pt>
                <c:pt idx="10959">
                  <c:v>2.2890924931381518</c:v>
                </c:pt>
                <c:pt idx="10960">
                  <c:v>2.2900468261997839</c:v>
                </c:pt>
                <c:pt idx="10961">
                  <c:v>2.2910002563919156</c:v>
                </c:pt>
                <c:pt idx="10962">
                  <c:v>2.2919534608666723</c:v>
                </c:pt>
                <c:pt idx="10963">
                  <c:v>2.292906891058804</c:v>
                </c:pt>
                <c:pt idx="10964">
                  <c:v>2.2938603212509356</c:v>
                </c:pt>
                <c:pt idx="10965">
                  <c:v>2.2948135257256923</c:v>
                </c:pt>
                <c:pt idx="10966">
                  <c:v>2.2957669559178244</c:v>
                </c:pt>
                <c:pt idx="10967">
                  <c:v>2.2967203861099561</c:v>
                </c:pt>
                <c:pt idx="10968">
                  <c:v>2.2976735905847128</c:v>
                </c:pt>
                <c:pt idx="10969">
                  <c:v>2.2986270207768444</c:v>
                </c:pt>
                <c:pt idx="10970">
                  <c:v>2.2995802252516011</c:v>
                </c:pt>
                <c:pt idx="10971">
                  <c:v>2.3005336554437328</c:v>
                </c:pt>
                <c:pt idx="10972">
                  <c:v>2.301487988505365</c:v>
                </c:pt>
                <c:pt idx="10973">
                  <c:v>2.3024414186974966</c:v>
                </c:pt>
                <c:pt idx="10974">
                  <c:v>2.3033946231722533</c:v>
                </c:pt>
                <c:pt idx="10975">
                  <c:v>2.304348053364385</c:v>
                </c:pt>
                <c:pt idx="10976">
                  <c:v>2.3053014835565167</c:v>
                </c:pt>
                <c:pt idx="10977">
                  <c:v>2.3062546880312733</c:v>
                </c:pt>
                <c:pt idx="10978">
                  <c:v>2.3072081182234054</c:v>
                </c:pt>
                <c:pt idx="10979">
                  <c:v>2.3081615484155371</c:v>
                </c:pt>
                <c:pt idx="10980">
                  <c:v>2.3091147528902938</c:v>
                </c:pt>
                <c:pt idx="10981">
                  <c:v>2.3100681830824255</c:v>
                </c:pt>
                <c:pt idx="10982">
                  <c:v>2.3110216132745571</c:v>
                </c:pt>
                <c:pt idx="10983">
                  <c:v>2.3291620672389128</c:v>
                </c:pt>
                <c:pt idx="10984">
                  <c:v>2.3387370743919886</c:v>
                </c:pt>
                <c:pt idx="10985">
                  <c:v>2.347798800953516</c:v>
                </c:pt>
                <c:pt idx="10986">
                  <c:v>2.3196517560801144</c:v>
                </c:pt>
                <c:pt idx="10987">
                  <c:v>2.3033871831187409</c:v>
                </c:pt>
                <c:pt idx="10988">
                  <c:v>2.329602</c:v>
                </c:pt>
                <c:pt idx="10989">
                  <c:v>2.3392071986170722</c:v>
                </c:pt>
                <c:pt idx="10990">
                  <c:v>2.3574212775393422</c:v>
                </c:pt>
                <c:pt idx="10991">
                  <c:v>2.3460653616209775</c:v>
                </c:pt>
                <c:pt idx="10992">
                  <c:v>2.3309181914813339</c:v>
                </c:pt>
                <c:pt idx="10993">
                  <c:v>2.3333207812899572</c:v>
                </c:pt>
                <c:pt idx="10994">
                  <c:v>2.335723371098581</c:v>
                </c:pt>
                <c:pt idx="10995">
                  <c:v>2.3381253921122687</c:v>
                </c:pt>
                <c:pt idx="10996">
                  <c:v>2.340527981920892</c:v>
                </c:pt>
                <c:pt idx="10997">
                  <c:v>2.3429328469092585</c:v>
                </c:pt>
                <c:pt idx="10998">
                  <c:v>2.3453354367178818</c:v>
                </c:pt>
                <c:pt idx="10999">
                  <c:v>2.3477374577315699</c:v>
                </c:pt>
                <c:pt idx="11000">
                  <c:v>2.3501400475401932</c:v>
                </c:pt>
                <c:pt idx="11001">
                  <c:v>2.3525426373488165</c:v>
                </c:pt>
                <c:pt idx="11002">
                  <c:v>2.3549446583625042</c:v>
                </c:pt>
                <c:pt idx="11003">
                  <c:v>2.357347248171128</c:v>
                </c:pt>
                <c:pt idx="11004">
                  <c:v>2.3597498379797512</c:v>
                </c:pt>
                <c:pt idx="11005">
                  <c:v>2.3621518589934389</c:v>
                </c:pt>
                <c:pt idx="11006">
                  <c:v>2.3645544488020627</c:v>
                </c:pt>
                <c:pt idx="11007">
                  <c:v>2.366957038610686</c:v>
                </c:pt>
                <c:pt idx="11008">
                  <c:v>2.3693590596243737</c:v>
                </c:pt>
                <c:pt idx="11009">
                  <c:v>2.3717616494329974</c:v>
                </c:pt>
                <c:pt idx="11010">
                  <c:v>2.3741665144213635</c:v>
                </c:pt>
                <c:pt idx="11011">
                  <c:v>2.3765691042299872</c:v>
                </c:pt>
                <c:pt idx="11012">
                  <c:v>2.3789711252436749</c:v>
                </c:pt>
                <c:pt idx="11013">
                  <c:v>2.3813737150522982</c:v>
                </c:pt>
                <c:pt idx="11014">
                  <c:v>2.3837757360659859</c:v>
                </c:pt>
                <c:pt idx="11015">
                  <c:v>2.3861783258746097</c:v>
                </c:pt>
                <c:pt idx="11016">
                  <c:v>2.3885809156832329</c:v>
                </c:pt>
                <c:pt idx="11017">
                  <c:v>2.3909829366969206</c:v>
                </c:pt>
                <c:pt idx="11018">
                  <c:v>2.3933855265055444</c:v>
                </c:pt>
                <c:pt idx="11019">
                  <c:v>2.3957881163141677</c:v>
                </c:pt>
                <c:pt idx="11020">
                  <c:v>2.3981901373278554</c:v>
                </c:pt>
                <c:pt idx="11021">
                  <c:v>2.4005927271364786</c:v>
                </c:pt>
                <c:pt idx="11022">
                  <c:v>2.4029975921248452</c:v>
                </c:pt>
                <c:pt idx="11023">
                  <c:v>2.4054001819334689</c:v>
                </c:pt>
                <c:pt idx="11024">
                  <c:v>2.4078022029471566</c:v>
                </c:pt>
                <c:pt idx="11025">
                  <c:v>2.4102047927557799</c:v>
                </c:pt>
                <c:pt idx="11026">
                  <c:v>2.4126073825644037</c:v>
                </c:pt>
                <c:pt idx="11027">
                  <c:v>2.4150094035780914</c:v>
                </c:pt>
                <c:pt idx="11028">
                  <c:v>2.4174119933867146</c:v>
                </c:pt>
                <c:pt idx="11029">
                  <c:v>2.4198145831953379</c:v>
                </c:pt>
                <c:pt idx="11030">
                  <c:v>2.4222166042090256</c:v>
                </c:pt>
                <c:pt idx="11031">
                  <c:v>2.4246191940176494</c:v>
                </c:pt>
                <c:pt idx="11032">
                  <c:v>2.4270217838262726</c:v>
                </c:pt>
                <c:pt idx="11033">
                  <c:v>2.4294238048399603</c:v>
                </c:pt>
                <c:pt idx="11034">
                  <c:v>2.4318263946485841</c:v>
                </c:pt>
                <c:pt idx="11035">
                  <c:v>2.4342312596369506</c:v>
                </c:pt>
                <c:pt idx="11036">
                  <c:v>2.4366332806506383</c:v>
                </c:pt>
                <c:pt idx="11037">
                  <c:v>2.4178523452551262</c:v>
                </c:pt>
                <c:pt idx="11038">
                  <c:v>2.3976566080114448</c:v>
                </c:pt>
                <c:pt idx="11039">
                  <c:v>2.4340867599523244</c:v>
                </c:pt>
                <c:pt idx="11040">
                  <c:v>2.4562339999999998</c:v>
                </c:pt>
                <c:pt idx="11041">
                  <c:v>2.4344181087267525</c:v>
                </c:pt>
                <c:pt idx="11042">
                  <c:v>2.3871724386174016</c:v>
                </c:pt>
                <c:pt idx="11043">
                  <c:v>2.4033936804959466</c:v>
                </c:pt>
                <c:pt idx="11044">
                  <c:v>2.4256246747734855</c:v>
                </c:pt>
                <c:pt idx="11045">
                  <c:v>2.3916488977110157</c:v>
                </c:pt>
                <c:pt idx="11046">
                  <c:v>2.3993341528879717</c:v>
                </c:pt>
                <c:pt idx="11047">
                  <c:v>2.3932635311805774</c:v>
                </c:pt>
                <c:pt idx="11048">
                  <c:v>2.3871986527292921</c:v>
                </c:pt>
                <c:pt idx="11049">
                  <c:v>2.3756588793802145</c:v>
                </c:pt>
                <c:pt idx="11050">
                  <c:v>2.3574428428707677</c:v>
                </c:pt>
                <c:pt idx="11051">
                  <c:v>2.3392244508822126</c:v>
                </c:pt>
                <c:pt idx="11052">
                  <c:v>2.3553707399284862</c:v>
                </c:pt>
                <c:pt idx="11053">
                  <c:v>2.3751522930376727</c:v>
                </c:pt>
                <c:pt idx="11054">
                  <c:v>2.36578</c:v>
                </c:pt>
                <c:pt idx="11055">
                  <c:v>2.36578</c:v>
                </c:pt>
                <c:pt idx="11056">
                  <c:v>2.36578</c:v>
                </c:pt>
                <c:pt idx="11057">
                  <c:v>2.36578</c:v>
                </c:pt>
                <c:pt idx="11058">
                  <c:v>2.36578</c:v>
                </c:pt>
                <c:pt idx="11059">
                  <c:v>2.36578</c:v>
                </c:pt>
                <c:pt idx="11060">
                  <c:v>2.36578</c:v>
                </c:pt>
                <c:pt idx="11061">
                  <c:v>2.36578</c:v>
                </c:pt>
                <c:pt idx="11062">
                  <c:v>2.36578</c:v>
                </c:pt>
                <c:pt idx="11063">
                  <c:v>2.36578</c:v>
                </c:pt>
                <c:pt idx="11064">
                  <c:v>2.36578</c:v>
                </c:pt>
                <c:pt idx="11065">
                  <c:v>2.36578</c:v>
                </c:pt>
                <c:pt idx="11066">
                  <c:v>2.36578</c:v>
                </c:pt>
                <c:pt idx="11067">
                  <c:v>2.36578</c:v>
                </c:pt>
                <c:pt idx="11068">
                  <c:v>2.36578</c:v>
                </c:pt>
                <c:pt idx="11069">
                  <c:v>2.36578</c:v>
                </c:pt>
                <c:pt idx="11070">
                  <c:v>2.36578</c:v>
                </c:pt>
                <c:pt idx="11071">
                  <c:v>2.36578</c:v>
                </c:pt>
                <c:pt idx="11072">
                  <c:v>2.36578</c:v>
                </c:pt>
                <c:pt idx="11073">
                  <c:v>2.36578</c:v>
                </c:pt>
                <c:pt idx="11074">
                  <c:v>2.36578</c:v>
                </c:pt>
                <c:pt idx="11075">
                  <c:v>2.36578</c:v>
                </c:pt>
                <c:pt idx="11076">
                  <c:v>2.36578</c:v>
                </c:pt>
                <c:pt idx="11077">
                  <c:v>2.36578</c:v>
                </c:pt>
                <c:pt idx="11078">
                  <c:v>2.36578</c:v>
                </c:pt>
                <c:pt idx="11079">
                  <c:v>2.36578</c:v>
                </c:pt>
                <c:pt idx="11080">
                  <c:v>2.36578</c:v>
                </c:pt>
                <c:pt idx="11081">
                  <c:v>2.36578</c:v>
                </c:pt>
                <c:pt idx="11082">
                  <c:v>2.36578</c:v>
                </c:pt>
                <c:pt idx="11083">
                  <c:v>2.36578</c:v>
                </c:pt>
                <c:pt idx="11084">
                  <c:v>2.36578</c:v>
                </c:pt>
                <c:pt idx="11085">
                  <c:v>2.36578</c:v>
                </c:pt>
                <c:pt idx="11086">
                  <c:v>2.36578</c:v>
                </c:pt>
                <c:pt idx="11087">
                  <c:v>2.36578</c:v>
                </c:pt>
                <c:pt idx="11088">
                  <c:v>2.36578</c:v>
                </c:pt>
                <c:pt idx="11089">
                  <c:v>2.36578</c:v>
                </c:pt>
                <c:pt idx="11090">
                  <c:v>2.36578</c:v>
                </c:pt>
                <c:pt idx="11091">
                  <c:v>2.36578</c:v>
                </c:pt>
                <c:pt idx="11092">
                  <c:v>2.36578</c:v>
                </c:pt>
                <c:pt idx="11093">
                  <c:v>2.36578</c:v>
                </c:pt>
                <c:pt idx="11094">
                  <c:v>2.36578</c:v>
                </c:pt>
                <c:pt idx="11095">
                  <c:v>2.36578</c:v>
                </c:pt>
                <c:pt idx="11096">
                  <c:v>2.36578</c:v>
                </c:pt>
                <c:pt idx="11097">
                  <c:v>2.36578</c:v>
                </c:pt>
                <c:pt idx="11098">
                  <c:v>2.36578</c:v>
                </c:pt>
                <c:pt idx="11099">
                  <c:v>2.36578</c:v>
                </c:pt>
                <c:pt idx="11100">
                  <c:v>2.3952706409155935</c:v>
                </c:pt>
                <c:pt idx="11101">
                  <c:v>2.3722165178826895</c:v>
                </c:pt>
                <c:pt idx="11102">
                  <c:v>2.36578</c:v>
                </c:pt>
                <c:pt idx="11103">
                  <c:v>2.36578</c:v>
                </c:pt>
                <c:pt idx="11104">
                  <c:v>2.3505289976156414</c:v>
                </c:pt>
                <c:pt idx="11105">
                  <c:v>2.378435831942789</c:v>
                </c:pt>
                <c:pt idx="11106">
                  <c:v>2.3218643590844064</c:v>
                </c:pt>
                <c:pt idx="11107">
                  <c:v>2.3584046566523607</c:v>
                </c:pt>
                <c:pt idx="11108">
                  <c:v>2.36578</c:v>
                </c:pt>
                <c:pt idx="11109">
                  <c:v>2.36578</c:v>
                </c:pt>
                <c:pt idx="11110">
                  <c:v>2.36578</c:v>
                </c:pt>
                <c:pt idx="11111">
                  <c:v>2.36578</c:v>
                </c:pt>
                <c:pt idx="11112">
                  <c:v>2.36578</c:v>
                </c:pt>
                <c:pt idx="11113">
                  <c:v>2.36578</c:v>
                </c:pt>
                <c:pt idx="11114">
                  <c:v>2.36578</c:v>
                </c:pt>
                <c:pt idx="11115">
                  <c:v>2.36578</c:v>
                </c:pt>
                <c:pt idx="11116">
                  <c:v>2.36578</c:v>
                </c:pt>
                <c:pt idx="11117">
                  <c:v>2.36578</c:v>
                </c:pt>
                <c:pt idx="11118">
                  <c:v>2.36578</c:v>
                </c:pt>
                <c:pt idx="11119">
                  <c:v>2.36578</c:v>
                </c:pt>
                <c:pt idx="11120">
                  <c:v>2.36578</c:v>
                </c:pt>
                <c:pt idx="11121">
                  <c:v>2.36578</c:v>
                </c:pt>
                <c:pt idx="11122">
                  <c:v>2.36578</c:v>
                </c:pt>
                <c:pt idx="11123">
                  <c:v>2.36578</c:v>
                </c:pt>
                <c:pt idx="11124">
                  <c:v>2.36578</c:v>
                </c:pt>
                <c:pt idx="11125">
                  <c:v>2.36578</c:v>
                </c:pt>
                <c:pt idx="11126">
                  <c:v>2.36578</c:v>
                </c:pt>
                <c:pt idx="11127">
                  <c:v>2.36578</c:v>
                </c:pt>
                <c:pt idx="11128">
                  <c:v>2.36578</c:v>
                </c:pt>
                <c:pt idx="11129">
                  <c:v>2.36578</c:v>
                </c:pt>
                <c:pt idx="11130">
                  <c:v>2.36578</c:v>
                </c:pt>
                <c:pt idx="11131">
                  <c:v>2.36578</c:v>
                </c:pt>
                <c:pt idx="11132">
                  <c:v>2.36578</c:v>
                </c:pt>
                <c:pt idx="11133">
                  <c:v>2.36578</c:v>
                </c:pt>
                <c:pt idx="11134">
                  <c:v>2.36578</c:v>
                </c:pt>
                <c:pt idx="11135">
                  <c:v>2.36578</c:v>
                </c:pt>
                <c:pt idx="11136">
                  <c:v>2.36578</c:v>
                </c:pt>
                <c:pt idx="11137">
                  <c:v>2.36578</c:v>
                </c:pt>
                <c:pt idx="11138">
                  <c:v>2.36578</c:v>
                </c:pt>
                <c:pt idx="11139">
                  <c:v>2.36578</c:v>
                </c:pt>
                <c:pt idx="11140">
                  <c:v>2.36578</c:v>
                </c:pt>
                <c:pt idx="11141">
                  <c:v>2.36578</c:v>
                </c:pt>
                <c:pt idx="11142">
                  <c:v>2.36578</c:v>
                </c:pt>
                <c:pt idx="11143">
                  <c:v>2.36578</c:v>
                </c:pt>
                <c:pt idx="11144">
                  <c:v>2.36578</c:v>
                </c:pt>
                <c:pt idx="11145">
                  <c:v>2.36578</c:v>
                </c:pt>
                <c:pt idx="11146">
                  <c:v>2.36578</c:v>
                </c:pt>
                <c:pt idx="11147">
                  <c:v>2.36578</c:v>
                </c:pt>
                <c:pt idx="11148">
                  <c:v>2.36578</c:v>
                </c:pt>
                <c:pt idx="11149">
                  <c:v>2.36578</c:v>
                </c:pt>
                <c:pt idx="11150">
                  <c:v>2.36578</c:v>
                </c:pt>
                <c:pt idx="11151">
                  <c:v>2.36578</c:v>
                </c:pt>
                <c:pt idx="11152">
                  <c:v>2.36578</c:v>
                </c:pt>
                <c:pt idx="11153">
                  <c:v>2.36578</c:v>
                </c:pt>
                <c:pt idx="11154">
                  <c:v>2.36578</c:v>
                </c:pt>
                <c:pt idx="11155">
                  <c:v>2.36578</c:v>
                </c:pt>
                <c:pt idx="11156">
                  <c:v>2.36578</c:v>
                </c:pt>
                <c:pt idx="11157">
                  <c:v>2.36578</c:v>
                </c:pt>
                <c:pt idx="11158">
                  <c:v>2.36578</c:v>
                </c:pt>
                <c:pt idx="11159">
                  <c:v>2.36578</c:v>
                </c:pt>
                <c:pt idx="11160">
                  <c:v>2.36578</c:v>
                </c:pt>
                <c:pt idx="11161">
                  <c:v>2.36578</c:v>
                </c:pt>
                <c:pt idx="11162">
                  <c:v>2.3836257856461613</c:v>
                </c:pt>
                <c:pt idx="11163">
                  <c:v>2.4139778896041966</c:v>
                </c:pt>
                <c:pt idx="11164">
                  <c:v>2.3952334294208892</c:v>
                </c:pt>
                <c:pt idx="11165">
                  <c:v>2.3951006524437548</c:v>
                </c:pt>
                <c:pt idx="11166">
                  <c:v>2.3825931638054363</c:v>
                </c:pt>
                <c:pt idx="11167">
                  <c:v>2.3806163232419548</c:v>
                </c:pt>
                <c:pt idx="11168">
                  <c:v>2.4113137615641391</c:v>
                </c:pt>
                <c:pt idx="11169">
                  <c:v>2.36578</c:v>
                </c:pt>
                <c:pt idx="11170">
                  <c:v>2.373046823865046</c:v>
                </c:pt>
                <c:pt idx="11171">
                  <c:v>2.3920060974944182</c:v>
                </c:pt>
                <c:pt idx="11172">
                  <c:v>2.4192527696709583</c:v>
                </c:pt>
                <c:pt idx="11173">
                  <c:v>2.4030155093078758</c:v>
                </c:pt>
                <c:pt idx="11174">
                  <c:v>2.3568711998094787</c:v>
                </c:pt>
                <c:pt idx="11175">
                  <c:v>2.3476910000000002</c:v>
                </c:pt>
                <c:pt idx="11176">
                  <c:v>2.3476910000000002</c:v>
                </c:pt>
                <c:pt idx="11177">
                  <c:v>2.338403101929031</c:v>
                </c:pt>
                <c:pt idx="11178">
                  <c:v>2.3390044845016691</c:v>
                </c:pt>
                <c:pt idx="11179">
                  <c:v>2.3476910000000002</c:v>
                </c:pt>
                <c:pt idx="11180">
                  <c:v>2.3573602987136733</c:v>
                </c:pt>
                <c:pt idx="11181">
                  <c:v>2.3652208220516209</c:v>
                </c:pt>
                <c:pt idx="11182">
                  <c:v>2.3641798490882215</c:v>
                </c:pt>
                <c:pt idx="11183">
                  <c:v>2.3631378903549702</c:v>
                </c:pt>
                <c:pt idx="11184">
                  <c:v>2.3620971638340338</c:v>
                </c:pt>
                <c:pt idx="11185">
                  <c:v>2.3610561908706345</c:v>
                </c:pt>
                <c:pt idx="11186">
                  <c:v>2.3600152179072351</c:v>
                </c:pt>
                <c:pt idx="11187">
                  <c:v>2.3589744913862987</c:v>
                </c:pt>
                <c:pt idx="11188">
                  <c:v>2.3579335184228989</c:v>
                </c:pt>
                <c:pt idx="11189">
                  <c:v>2.3568925454594996</c:v>
                </c:pt>
                <c:pt idx="11190">
                  <c:v>2.3558518189385631</c:v>
                </c:pt>
                <c:pt idx="11191">
                  <c:v>2.3548108459751638</c:v>
                </c:pt>
                <c:pt idx="11192">
                  <c:v>2.353769873011764</c:v>
                </c:pt>
                <c:pt idx="11193">
                  <c:v>2.3527291464908275</c:v>
                </c:pt>
                <c:pt idx="11194">
                  <c:v>2.3516881735274282</c:v>
                </c:pt>
                <c:pt idx="11195">
                  <c:v>2.3506462147941773</c:v>
                </c:pt>
                <c:pt idx="11196">
                  <c:v>2.3496052418307776</c:v>
                </c:pt>
                <c:pt idx="11197">
                  <c:v>2.3485645153098411</c:v>
                </c:pt>
                <c:pt idx="11198">
                  <c:v>2.3475235423464418</c:v>
                </c:pt>
                <c:pt idx="11199">
                  <c:v>2.3464825693830424</c:v>
                </c:pt>
                <c:pt idx="11200">
                  <c:v>2.345441842862106</c:v>
                </c:pt>
                <c:pt idx="11201">
                  <c:v>2.3444008698987062</c:v>
                </c:pt>
                <c:pt idx="11202">
                  <c:v>2.3433598969353069</c:v>
                </c:pt>
                <c:pt idx="11203">
                  <c:v>2.3423191704143704</c:v>
                </c:pt>
                <c:pt idx="11204">
                  <c:v>2.3412781974509711</c:v>
                </c:pt>
                <c:pt idx="11205">
                  <c:v>2.3402372244875718</c:v>
                </c:pt>
                <c:pt idx="11206">
                  <c:v>2.3391964979666349</c:v>
                </c:pt>
                <c:pt idx="11207">
                  <c:v>2.3381555250032355</c:v>
                </c:pt>
                <c:pt idx="11208">
                  <c:v>2.3350318667856484</c:v>
                </c:pt>
                <c:pt idx="11209">
                  <c:v>2.3339908938222491</c:v>
                </c:pt>
                <c:pt idx="11210">
                  <c:v>2.3329501673013127</c:v>
                </c:pt>
                <c:pt idx="11211">
                  <c:v>2.3319091943379133</c:v>
                </c:pt>
                <c:pt idx="11212">
                  <c:v>2.3308682213745135</c:v>
                </c:pt>
                <c:pt idx="11213">
                  <c:v>2.3298274948535771</c:v>
                </c:pt>
                <c:pt idx="11214">
                  <c:v>2.3438739363376255</c:v>
                </c:pt>
                <c:pt idx="11215">
                  <c:v>2.3908910536352801</c:v>
                </c:pt>
                <c:pt idx="11216">
                  <c:v>2.3874374833094896</c:v>
                </c:pt>
                <c:pt idx="11217">
                  <c:v>2.3692035267303102</c:v>
                </c:pt>
                <c:pt idx="11218">
                  <c:v>2.4101797678018575</c:v>
                </c:pt>
                <c:pt idx="11219">
                  <c:v>2.4499022436814495</c:v>
                </c:pt>
                <c:pt idx="11220">
                  <c:v>2.4261078589498806</c:v>
                </c:pt>
                <c:pt idx="11221">
                  <c:v>2.4655972020009527</c:v>
                </c:pt>
                <c:pt idx="11222">
                  <c:v>2.428411883909416</c:v>
                </c:pt>
                <c:pt idx="11223">
                  <c:v>2.4314321325753134</c:v>
                </c:pt>
                <c:pt idx="11224">
                  <c:v>2.4448671362091199</c:v>
                </c:pt>
                <c:pt idx="11225">
                  <c:v>2.4583021398429259</c:v>
                </c:pt>
                <c:pt idx="11226">
                  <c:v>2.4717339628414021</c:v>
                </c:pt>
                <c:pt idx="11227">
                  <c:v>2.444914087008343</c:v>
                </c:pt>
                <c:pt idx="11228">
                  <c:v>2.3936395352885071</c:v>
                </c:pt>
                <c:pt idx="11229">
                  <c:v>2.3539535722460658</c:v>
                </c:pt>
                <c:pt idx="11230">
                  <c:v>2.423133201716738</c:v>
                </c:pt>
                <c:pt idx="11231">
                  <c:v>2.392446908224076</c:v>
                </c:pt>
                <c:pt idx="11232">
                  <c:v>2.3838689999999998</c:v>
                </c:pt>
                <c:pt idx="11233">
                  <c:v>2.3683850920362421</c:v>
                </c:pt>
                <c:pt idx="11234">
                  <c:v>2.36578</c:v>
                </c:pt>
                <c:pt idx="11235">
                  <c:v>2.36578</c:v>
                </c:pt>
                <c:pt idx="11236">
                  <c:v>2.3975139313304719</c:v>
                </c:pt>
                <c:pt idx="11237">
                  <c:v>2.3539918164481528</c:v>
                </c:pt>
                <c:pt idx="11238">
                  <c:v>2.3638046156413925</c:v>
                </c:pt>
                <c:pt idx="11239">
                  <c:v>2.3982731988555077</c:v>
                </c:pt>
                <c:pt idx="11240">
                  <c:v>2.3855863595612776</c:v>
                </c:pt>
                <c:pt idx="11241">
                  <c:v>2.4003698402860545</c:v>
                </c:pt>
                <c:pt idx="11242">
                  <c:v>2.4352111149260849</c:v>
                </c:pt>
                <c:pt idx="11243">
                  <c:v>2.4213747982832619</c:v>
                </c:pt>
                <c:pt idx="11244">
                  <c:v>2.3862583973778304</c:v>
                </c:pt>
                <c:pt idx="11245">
                  <c:v>2.3854163307950174</c:v>
                </c:pt>
                <c:pt idx="11246">
                  <c:v>2.3870726727306879</c:v>
                </c:pt>
                <c:pt idx="11247">
                  <c:v>2.388729014666358</c:v>
                </c:pt>
                <c:pt idx="11248">
                  <c:v>2.3903849644756234</c:v>
                </c:pt>
                <c:pt idx="11249">
                  <c:v>2.3920413064112935</c:v>
                </c:pt>
                <c:pt idx="11250">
                  <c:v>2.3936976483469641</c:v>
                </c:pt>
                <c:pt idx="11251">
                  <c:v>2.3953535981562291</c:v>
                </c:pt>
                <c:pt idx="11252">
                  <c:v>2.3970099400918992</c:v>
                </c:pt>
                <c:pt idx="11253">
                  <c:v>2.3986662820275697</c:v>
                </c:pt>
                <c:pt idx="11254">
                  <c:v>2.4003222318368347</c:v>
                </c:pt>
                <c:pt idx="11255">
                  <c:v>2.4019801422781262</c:v>
                </c:pt>
                <c:pt idx="11256">
                  <c:v>2.4036364842137963</c:v>
                </c:pt>
                <c:pt idx="11257">
                  <c:v>2.4052924340230613</c:v>
                </c:pt>
                <c:pt idx="11258">
                  <c:v>2.4069487759587318</c:v>
                </c:pt>
                <c:pt idx="11259">
                  <c:v>2.4086051178944019</c:v>
                </c:pt>
                <c:pt idx="11260">
                  <c:v>2.4102610677036673</c:v>
                </c:pt>
                <c:pt idx="11261">
                  <c:v>2.4119174096393374</c:v>
                </c:pt>
                <c:pt idx="11262">
                  <c:v>2.413573751575008</c:v>
                </c:pt>
                <c:pt idx="11263">
                  <c:v>2.415229701384273</c:v>
                </c:pt>
                <c:pt idx="11264">
                  <c:v>2.4168860433199431</c:v>
                </c:pt>
                <c:pt idx="11265">
                  <c:v>2.4185423852556136</c:v>
                </c:pt>
                <c:pt idx="11266">
                  <c:v>2.4201983350648786</c:v>
                </c:pt>
                <c:pt idx="11267">
                  <c:v>2.4218546770005491</c:v>
                </c:pt>
                <c:pt idx="11268">
                  <c:v>2.4235125874418402</c:v>
                </c:pt>
                <c:pt idx="11269">
                  <c:v>2.4251689293775103</c:v>
                </c:pt>
                <c:pt idx="11270">
                  <c:v>2.4268248791867757</c:v>
                </c:pt>
                <c:pt idx="11271">
                  <c:v>2.4284812211224458</c:v>
                </c:pt>
                <c:pt idx="11272">
                  <c:v>2.4301375630581163</c:v>
                </c:pt>
                <c:pt idx="11273">
                  <c:v>2.4317935128673813</c:v>
                </c:pt>
                <c:pt idx="11274">
                  <c:v>2.4334498548030514</c:v>
                </c:pt>
                <c:pt idx="11275">
                  <c:v>2.435106196738722</c:v>
                </c:pt>
                <c:pt idx="11276">
                  <c:v>2.436762146547987</c:v>
                </c:pt>
                <c:pt idx="11277">
                  <c:v>2.4321057072007628</c:v>
                </c:pt>
                <c:pt idx="11278">
                  <c:v>2.4114117892226989</c:v>
                </c:pt>
                <c:pt idx="11279">
                  <c:v>2.4496881451728245</c:v>
                </c:pt>
                <c:pt idx="11280">
                  <c:v>2.4166390515021461</c:v>
                </c:pt>
                <c:pt idx="11281">
                  <c:v>2.4019659999999998</c:v>
                </c:pt>
                <c:pt idx="11282">
                  <c:v>2.4129748362336114</c:v>
                </c:pt>
                <c:pt idx="11283">
                  <c:v>2.4410501182641866</c:v>
                </c:pt>
                <c:pt idx="11284">
                  <c:v>2.3877956261325703</c:v>
                </c:pt>
                <c:pt idx="11285">
                  <c:v>2.3979142396280397</c:v>
                </c:pt>
                <c:pt idx="11286">
                  <c:v>2.3839617972704805</c:v>
                </c:pt>
                <c:pt idx="11287">
                  <c:v>2.3843663129263217</c:v>
                </c:pt>
                <c:pt idx="11288">
                  <c:v>2.384770732816146</c:v>
                </c:pt>
                <c:pt idx="11289">
                  <c:v>2.3851752484719877</c:v>
                </c:pt>
                <c:pt idx="11290">
                  <c:v>2.3855797641278289</c:v>
                </c:pt>
                <c:pt idx="11291">
                  <c:v>2.3859841840176532</c:v>
                </c:pt>
                <c:pt idx="11292">
                  <c:v>2.3863886996734949</c:v>
                </c:pt>
                <c:pt idx="11293">
                  <c:v>2.3867935983934041</c:v>
                </c:pt>
                <c:pt idx="11294">
                  <c:v>2.3871981140492453</c:v>
                </c:pt>
                <c:pt idx="11295">
                  <c:v>2.3876025339390696</c:v>
                </c:pt>
                <c:pt idx="11296">
                  <c:v>2.3880070495949113</c:v>
                </c:pt>
                <c:pt idx="11297">
                  <c:v>2.3884115652507525</c:v>
                </c:pt>
                <c:pt idx="11298">
                  <c:v>2.3888159851405768</c:v>
                </c:pt>
                <c:pt idx="11299">
                  <c:v>2.3892205007964185</c:v>
                </c:pt>
                <c:pt idx="11300">
                  <c:v>2.3896250164522597</c:v>
                </c:pt>
                <c:pt idx="11301">
                  <c:v>2.390029436342084</c:v>
                </c:pt>
                <c:pt idx="11302">
                  <c:v>2.3904339519979256</c:v>
                </c:pt>
                <c:pt idx="11303">
                  <c:v>2.3908384676537668</c:v>
                </c:pt>
                <c:pt idx="11304">
                  <c:v>2.3912428875435912</c:v>
                </c:pt>
                <c:pt idx="11305">
                  <c:v>2.3916477862635004</c:v>
                </c:pt>
                <c:pt idx="11306">
                  <c:v>2.392052301919342</c:v>
                </c:pt>
                <c:pt idx="11307">
                  <c:v>2.3924567218091664</c:v>
                </c:pt>
                <c:pt idx="11308">
                  <c:v>2.3928612374650076</c:v>
                </c:pt>
                <c:pt idx="11309">
                  <c:v>2.3932657531208492</c:v>
                </c:pt>
                <c:pt idx="11310">
                  <c:v>2.3936701730106735</c:v>
                </c:pt>
                <c:pt idx="11311">
                  <c:v>2.3940746886665147</c:v>
                </c:pt>
                <c:pt idx="11312">
                  <c:v>2.3944792043223559</c:v>
                </c:pt>
                <c:pt idx="11313">
                  <c:v>2.3948836242121807</c:v>
                </c:pt>
                <c:pt idx="11314">
                  <c:v>2.3952881398680219</c:v>
                </c:pt>
                <c:pt idx="11315">
                  <c:v>2.3956926555238631</c:v>
                </c:pt>
                <c:pt idx="11316">
                  <c:v>2.3960970754136874</c:v>
                </c:pt>
                <c:pt idx="11317">
                  <c:v>2.3965015910695291</c:v>
                </c:pt>
                <c:pt idx="11318">
                  <c:v>2.3969064897894383</c:v>
                </c:pt>
                <c:pt idx="11319">
                  <c:v>2.39731100544528</c:v>
                </c:pt>
                <c:pt idx="11320">
                  <c:v>2.3977154253351043</c:v>
                </c:pt>
                <c:pt idx="11321">
                  <c:v>2.3981199409909455</c:v>
                </c:pt>
                <c:pt idx="11322">
                  <c:v>2.3985244566467867</c:v>
                </c:pt>
                <c:pt idx="11323">
                  <c:v>2.3989288765366115</c:v>
                </c:pt>
                <c:pt idx="11324">
                  <c:v>2.3993333921924527</c:v>
                </c:pt>
                <c:pt idx="11325">
                  <c:v>2.3997379078482939</c:v>
                </c:pt>
                <c:pt idx="11326">
                  <c:v>2.4001423277381182</c:v>
                </c:pt>
                <c:pt idx="11327">
                  <c:v>2.4005468433939599</c:v>
                </c:pt>
                <c:pt idx="11328">
                  <c:v>2.4009513590498011</c:v>
                </c:pt>
                <c:pt idx="11329">
                  <c:v>2.4013557789396254</c:v>
                </c:pt>
                <c:pt idx="11330">
                  <c:v>2.401760677659535</c:v>
                </c:pt>
                <c:pt idx="11331">
                  <c:v>2.4019659999999998</c:v>
                </c:pt>
                <c:pt idx="11332">
                  <c:v>2.4110622567954221</c:v>
                </c:pt>
                <c:pt idx="11333">
                  <c:v>2.3923805721096545</c:v>
                </c:pt>
                <c:pt idx="11334">
                  <c:v>2.3751307277062468</c:v>
                </c:pt>
                <c:pt idx="11335">
                  <c:v>2.3838689999999998</c:v>
                </c:pt>
                <c:pt idx="11336">
                  <c:v>2.3934784465903669</c:v>
                </c:pt>
                <c:pt idx="11337">
                  <c:v>2.4019659999999998</c:v>
                </c:pt>
                <c:pt idx="11338">
                  <c:v>2.411821356461612</c:v>
                </c:pt>
                <c:pt idx="11339">
                  <c:v>2.3900963388173579</c:v>
                </c:pt>
                <c:pt idx="11340">
                  <c:v>2.3664957342321062</c:v>
                </c:pt>
                <c:pt idx="11341">
                  <c:v>2.3677846662842104</c:v>
                </c:pt>
                <c:pt idx="11342">
                  <c:v>2.3690739035534709</c:v>
                </c:pt>
                <c:pt idx="11343">
                  <c:v>2.3703643616913577</c:v>
                </c:pt>
                <c:pt idx="11344">
                  <c:v>2.3716535989606182</c:v>
                </c:pt>
                <c:pt idx="11345">
                  <c:v>2.3729425310127223</c:v>
                </c:pt>
                <c:pt idx="11346">
                  <c:v>2.3742317682819829</c:v>
                </c:pt>
                <c:pt idx="11347">
                  <c:v>2.3755210055512435</c:v>
                </c:pt>
                <c:pt idx="11348">
                  <c:v>2.3768099376033476</c:v>
                </c:pt>
                <c:pt idx="11349">
                  <c:v>2.3780991748726081</c:v>
                </c:pt>
                <c:pt idx="11350">
                  <c:v>2.3793884121418687</c:v>
                </c:pt>
                <c:pt idx="11351">
                  <c:v>2.3806773441939728</c:v>
                </c:pt>
                <c:pt idx="11352">
                  <c:v>2.3819665814632334</c:v>
                </c:pt>
                <c:pt idx="11353">
                  <c:v>2.3832558187324939</c:v>
                </c:pt>
                <c:pt idx="11354">
                  <c:v>2.3934223519313305</c:v>
                </c:pt>
                <c:pt idx="11355">
                  <c:v>2.4116617730090604</c:v>
                </c:pt>
                <c:pt idx="11356">
                  <c:v>2.4206565078945705</c:v>
                </c:pt>
                <c:pt idx="11357">
                  <c:v>2.4217715947421432</c:v>
                </c:pt>
                <c:pt idx="11358">
                  <c:v>2.4228869456405917</c:v>
                </c:pt>
                <c:pt idx="11359">
                  <c:v>2.4240022965390398</c:v>
                </c:pt>
                <c:pt idx="11360">
                  <c:v>2.4251173833866124</c:v>
                </c:pt>
                <c:pt idx="11361">
                  <c:v>2.4262327342850609</c:v>
                </c:pt>
                <c:pt idx="11362">
                  <c:v>2.4273480851835094</c:v>
                </c:pt>
                <c:pt idx="11363">
                  <c:v>2.4284631720310821</c:v>
                </c:pt>
                <c:pt idx="11364">
                  <c:v>2.4295785229295306</c:v>
                </c:pt>
                <c:pt idx="11365">
                  <c:v>2.4306938738279786</c:v>
                </c:pt>
                <c:pt idx="11366">
                  <c:v>2.4318089606755513</c:v>
                </c:pt>
                <c:pt idx="11367">
                  <c:v>2.4329243115739998</c:v>
                </c:pt>
                <c:pt idx="11368">
                  <c:v>2.4340407186759503</c:v>
                </c:pt>
                <c:pt idx="11369">
                  <c:v>2.4351560695743988</c:v>
                </c:pt>
                <c:pt idx="11370">
                  <c:v>2.4362711564219715</c:v>
                </c:pt>
                <c:pt idx="11371">
                  <c:v>2.4373865073204199</c:v>
                </c:pt>
                <c:pt idx="11372">
                  <c:v>2.438501858218868</c:v>
                </c:pt>
                <c:pt idx="11373">
                  <c:v>2.4396169450664411</c:v>
                </c:pt>
                <c:pt idx="11374">
                  <c:v>2.4407322959648892</c:v>
                </c:pt>
                <c:pt idx="11375">
                  <c:v>2.4418476468633377</c:v>
                </c:pt>
                <c:pt idx="11376">
                  <c:v>2.4429627337109103</c:v>
                </c:pt>
                <c:pt idx="11377">
                  <c:v>2.4440780846093588</c:v>
                </c:pt>
                <c:pt idx="11378">
                  <c:v>2.4451934355078069</c:v>
                </c:pt>
                <c:pt idx="11379">
                  <c:v>2.44630852235538</c:v>
                </c:pt>
                <c:pt idx="11380">
                  <c:v>2.4474249294573305</c:v>
                </c:pt>
                <c:pt idx="11381">
                  <c:v>2.448540280355779</c:v>
                </c:pt>
                <c:pt idx="11382">
                  <c:v>2.4496553672033516</c:v>
                </c:pt>
                <c:pt idx="11383">
                  <c:v>2.4507707181017997</c:v>
                </c:pt>
                <c:pt idx="11384">
                  <c:v>2.4518860690002482</c:v>
                </c:pt>
                <c:pt idx="11385">
                  <c:v>2.4530011558478209</c:v>
                </c:pt>
                <c:pt idx="11386">
                  <c:v>2.4541165067462694</c:v>
                </c:pt>
                <c:pt idx="11387">
                  <c:v>2.4552318576447174</c:v>
                </c:pt>
                <c:pt idx="11388">
                  <c:v>2.4563469444922905</c:v>
                </c:pt>
                <c:pt idx="11389">
                  <c:v>2.4574622953907386</c:v>
                </c:pt>
                <c:pt idx="11390">
                  <c:v>2.4585776462891871</c:v>
                </c:pt>
                <c:pt idx="11391">
                  <c:v>2.4596927331367597</c:v>
                </c:pt>
                <c:pt idx="11392">
                  <c:v>2.4608080840352082</c:v>
                </c:pt>
                <c:pt idx="11393">
                  <c:v>2.4619244911371587</c:v>
                </c:pt>
                <c:pt idx="11394">
                  <c:v>2.4630398420356072</c:v>
                </c:pt>
                <c:pt idx="11395">
                  <c:v>2.4641549288831799</c:v>
                </c:pt>
                <c:pt idx="11396">
                  <c:v>2.4652702797816284</c:v>
                </c:pt>
                <c:pt idx="11397">
                  <c:v>2.4663856306800764</c:v>
                </c:pt>
                <c:pt idx="11398">
                  <c:v>2.4675007175276491</c:v>
                </c:pt>
                <c:pt idx="11399">
                  <c:v>2.4686160684260976</c:v>
                </c:pt>
                <c:pt idx="11400">
                  <c:v>2.4697314193245461</c:v>
                </c:pt>
                <c:pt idx="11401">
                  <c:v>2.4708465061721188</c:v>
                </c:pt>
                <c:pt idx="11402">
                  <c:v>2.4719618570705673</c:v>
                </c:pt>
                <c:pt idx="11403">
                  <c:v>2.4730772079690153</c:v>
                </c:pt>
                <c:pt idx="11404">
                  <c:v>2.474192294816588</c:v>
                </c:pt>
                <c:pt idx="11405">
                  <c:v>2.4099347566150175</c:v>
                </c:pt>
                <c:pt idx="11406">
                  <c:v>2.4506441630901286</c:v>
                </c:pt>
                <c:pt idx="11407">
                  <c:v>2.4398822618025751</c:v>
                </c:pt>
                <c:pt idx="11408">
                  <c:v>2.4272847929373995</c:v>
                </c:pt>
                <c:pt idx="11409">
                  <c:v>2.4231595698234347</c:v>
                </c:pt>
                <c:pt idx="11410">
                  <c:v>2.4154782650602411</c:v>
                </c:pt>
                <c:pt idx="11411">
                  <c:v>2.3823900353130014</c:v>
                </c:pt>
                <c:pt idx="11412">
                  <c:v>2.4455772455858749</c:v>
                </c:pt>
                <c:pt idx="11413">
                  <c:v>2.4694160321027288</c:v>
                </c:pt>
                <c:pt idx="11414">
                  <c:v>2.4878919065331426</c:v>
                </c:pt>
                <c:pt idx="11415">
                  <c:v>2.474428662680372</c:v>
                </c:pt>
                <c:pt idx="11416">
                  <c:v>2.4748425898596036</c:v>
                </c:pt>
                <c:pt idx="11417">
                  <c:v>2.4752566150561641</c:v>
                </c:pt>
                <c:pt idx="11418">
                  <c:v>2.475671032322039</c:v>
                </c:pt>
                <c:pt idx="11419">
                  <c:v>2.4760850575185995</c:v>
                </c:pt>
                <c:pt idx="11420">
                  <c:v>2.4773270350909513</c:v>
                </c:pt>
                <c:pt idx="11421">
                  <c:v>2.4777409622701829</c:v>
                </c:pt>
                <c:pt idx="11422">
                  <c:v>2.4781549874667435</c:v>
                </c:pt>
                <c:pt idx="11423">
                  <c:v>2.4785690126633035</c:v>
                </c:pt>
                <c:pt idx="11424">
                  <c:v>2.4789829398425351</c:v>
                </c:pt>
                <c:pt idx="11425">
                  <c:v>2.4793969650390952</c:v>
                </c:pt>
                <c:pt idx="11426">
                  <c:v>2.4798109902356558</c:v>
                </c:pt>
                <c:pt idx="11427">
                  <c:v>2.4802249174148869</c:v>
                </c:pt>
                <c:pt idx="11428">
                  <c:v>2.4806393346807623</c:v>
                </c:pt>
                <c:pt idx="11429">
                  <c:v>2.4810533598773223</c:v>
                </c:pt>
                <c:pt idx="11430">
                  <c:v>2.4814672870565539</c:v>
                </c:pt>
                <c:pt idx="11431">
                  <c:v>2.4818813122531145</c:v>
                </c:pt>
                <c:pt idx="11432">
                  <c:v>2.4822953374496746</c:v>
                </c:pt>
                <c:pt idx="11433">
                  <c:v>2.4827092646289062</c:v>
                </c:pt>
                <c:pt idx="11434">
                  <c:v>2.4831232898254663</c:v>
                </c:pt>
                <c:pt idx="11435">
                  <c:v>2.4835373150220268</c:v>
                </c:pt>
                <c:pt idx="11436">
                  <c:v>2.483951242201258</c:v>
                </c:pt>
                <c:pt idx="11437">
                  <c:v>2.4843652673978185</c:v>
                </c:pt>
                <c:pt idx="11438">
                  <c:v>2.4847792925943786</c:v>
                </c:pt>
                <c:pt idx="11439">
                  <c:v>2.4851932197736102</c:v>
                </c:pt>
                <c:pt idx="11440">
                  <c:v>2.4856072449701703</c:v>
                </c:pt>
                <c:pt idx="11441">
                  <c:v>2.4860216622360456</c:v>
                </c:pt>
                <c:pt idx="11442">
                  <c:v>2.4864356874326057</c:v>
                </c:pt>
                <c:pt idx="11443">
                  <c:v>2.4868496146118373</c:v>
                </c:pt>
                <c:pt idx="11444">
                  <c:v>2.4872636398083978</c:v>
                </c:pt>
                <c:pt idx="11445">
                  <c:v>2.4876776650049579</c:v>
                </c:pt>
                <c:pt idx="11446">
                  <c:v>2.4880915921841895</c:v>
                </c:pt>
                <c:pt idx="11447">
                  <c:v>2.4885056173807496</c:v>
                </c:pt>
                <c:pt idx="11448">
                  <c:v>2.4889196425773101</c:v>
                </c:pt>
                <c:pt idx="11449">
                  <c:v>2.4893335697565413</c:v>
                </c:pt>
                <c:pt idx="11450">
                  <c:v>2.4897475949531018</c:v>
                </c:pt>
                <c:pt idx="11451">
                  <c:v>2.4901616201496619</c:v>
                </c:pt>
                <c:pt idx="11452">
                  <c:v>2.4905755473288935</c:v>
                </c:pt>
                <c:pt idx="11453">
                  <c:v>2.4909899645947688</c:v>
                </c:pt>
                <c:pt idx="11454">
                  <c:v>2.4914039897913289</c:v>
                </c:pt>
                <c:pt idx="11455">
                  <c:v>2.4918179169705605</c:v>
                </c:pt>
                <c:pt idx="11456">
                  <c:v>2.4922319421671206</c:v>
                </c:pt>
                <c:pt idx="11457">
                  <c:v>2.4821191649582834</c:v>
                </c:pt>
                <c:pt idx="11458">
                  <c:v>2.4847390550786836</c:v>
                </c:pt>
                <c:pt idx="11459">
                  <c:v>2.4924119999999998</c:v>
                </c:pt>
                <c:pt idx="11460">
                  <c:v>2.4497222324195471</c:v>
                </c:pt>
                <c:pt idx="11461">
                  <c:v>2.4308506049117788</c:v>
                </c:pt>
                <c:pt idx="11462">
                  <c:v>2.4381439999999999</c:v>
                </c:pt>
                <c:pt idx="11463">
                  <c:v>2.4049838510131107</c:v>
                </c:pt>
                <c:pt idx="11464">
                  <c:v>2.4062242517882688</c:v>
                </c:pt>
                <c:pt idx="11465">
                  <c:v>2.4200550000000001</c:v>
                </c:pt>
                <c:pt idx="11466">
                  <c:v>2.4224747045042321</c:v>
                </c:pt>
                <c:pt idx="11467">
                  <c:v>2.4263243586759371</c:v>
                </c:pt>
                <c:pt idx="11468">
                  <c:v>2.4301731014711812</c:v>
                </c:pt>
                <c:pt idx="11469">
                  <c:v>2.4340227556428857</c:v>
                </c:pt>
                <c:pt idx="11470">
                  <c:v>2.4378724098145907</c:v>
                </c:pt>
                <c:pt idx="11471">
                  <c:v>2.4409655080468902</c:v>
                </c:pt>
                <c:pt idx="11472">
                  <c:v>2.4440019539042321</c:v>
                </c:pt>
                <c:pt idx="11473">
                  <c:v>2.4470383997615737</c:v>
                </c:pt>
                <c:pt idx="11474">
                  <c:v>2.4500741267633614</c:v>
                </c:pt>
                <c:pt idx="11475">
                  <c:v>2.453110572620703</c:v>
                </c:pt>
                <c:pt idx="11476">
                  <c:v>2.4561462996224912</c:v>
                </c:pt>
                <c:pt idx="11477">
                  <c:v>2.438545041716329</c:v>
                </c:pt>
                <c:pt idx="11478">
                  <c:v>2.420309470910825</c:v>
                </c:pt>
                <c:pt idx="11479">
                  <c:v>2.4380189210777301</c:v>
                </c:pt>
                <c:pt idx="11480">
                  <c:v>2.383881938021454</c:v>
                </c:pt>
                <c:pt idx="11481">
                  <c:v>2.4020910789222696</c:v>
                </c:pt>
                <c:pt idx="11482">
                  <c:v>2.4208182448152562</c:v>
                </c:pt>
                <c:pt idx="11483">
                  <c:v>2.4743230000000001</c:v>
                </c:pt>
                <c:pt idx="11484">
                  <c:v>2.4738183712446351</c:v>
                </c:pt>
                <c:pt idx="11485">
                  <c:v>2.4563925014271994</c:v>
                </c:pt>
                <c:pt idx="11486">
                  <c:v>2.4609459131759328</c:v>
                </c:pt>
                <c:pt idx="11487">
                  <c:v>2.4655004031656675</c:v>
                </c:pt>
                <c:pt idx="11488">
                  <c:v>2.4700548931554023</c:v>
                </c:pt>
                <c:pt idx="11489">
                  <c:v>2.4746083049041356</c:v>
                </c:pt>
                <c:pt idx="11490">
                  <c:v>2.4791627948938704</c:v>
                </c:pt>
                <c:pt idx="11491">
                  <c:v>2.4837215978476106</c:v>
                </c:pt>
                <c:pt idx="11492">
                  <c:v>2.4882760878373453</c:v>
                </c:pt>
                <c:pt idx="11493">
                  <c:v>2.4928294995860787</c:v>
                </c:pt>
                <c:pt idx="11494">
                  <c:v>2.4973839895758134</c:v>
                </c:pt>
                <c:pt idx="11495">
                  <c:v>2.5019384795655486</c:v>
                </c:pt>
                <c:pt idx="11496">
                  <c:v>2.506491891314282</c:v>
                </c:pt>
                <c:pt idx="11497">
                  <c:v>2.5110463813040167</c:v>
                </c:pt>
                <c:pt idx="11498">
                  <c:v>2.5155997930527501</c:v>
                </c:pt>
                <c:pt idx="11499">
                  <c:v>2.5201542830424848</c:v>
                </c:pt>
                <c:pt idx="11500">
                  <c:v>2.5247087730322195</c:v>
                </c:pt>
                <c:pt idx="11501">
                  <c:v>2.5292621847809529</c:v>
                </c:pt>
                <c:pt idx="11502">
                  <c:v>2.5338166747706876</c:v>
                </c:pt>
                <c:pt idx="11503">
                  <c:v>2.5383754777244278</c:v>
                </c:pt>
                <c:pt idx="11504">
                  <c:v>2.5429299677141626</c:v>
                </c:pt>
                <c:pt idx="11505">
                  <c:v>2.5474833794628959</c:v>
                </c:pt>
                <c:pt idx="11506">
                  <c:v>2.5520378694526307</c:v>
                </c:pt>
                <c:pt idx="11507">
                  <c:v>2.5565923594423654</c:v>
                </c:pt>
                <c:pt idx="11508">
                  <c:v>2.5611457711910988</c:v>
                </c:pt>
                <c:pt idx="11509">
                  <c:v>2.5657002611808339</c:v>
                </c:pt>
                <c:pt idx="11510">
                  <c:v>2.5702547511705687</c:v>
                </c:pt>
                <c:pt idx="11511">
                  <c:v>2.574808162919302</c:v>
                </c:pt>
                <c:pt idx="11512">
                  <c:v>2.5793626529090368</c:v>
                </c:pt>
                <c:pt idx="11513">
                  <c:v>2.5839171428987715</c:v>
                </c:pt>
                <c:pt idx="11514">
                  <c:v>2.5884705546475049</c:v>
                </c:pt>
                <c:pt idx="11515">
                  <c:v>2.5930250446372396</c:v>
                </c:pt>
                <c:pt idx="11516">
                  <c:v>2.5975838475909798</c:v>
                </c:pt>
                <c:pt idx="11517">
                  <c:v>2.6021383375807146</c:v>
                </c:pt>
                <c:pt idx="11518">
                  <c:v>2.6066917493294479</c:v>
                </c:pt>
                <c:pt idx="11519">
                  <c:v>2.6112462393191826</c:v>
                </c:pt>
                <c:pt idx="11520">
                  <c:v>2.615799651067916</c:v>
                </c:pt>
                <c:pt idx="11521">
                  <c:v>2.5980642455889367</c:v>
                </c:pt>
                <c:pt idx="11522">
                  <c:v>2.5574325990464839</c:v>
                </c:pt>
                <c:pt idx="11523">
                  <c:v>2.5938546928946113</c:v>
                </c:pt>
                <c:pt idx="11524">
                  <c:v>2.6077945231282786</c:v>
                </c:pt>
                <c:pt idx="11525">
                  <c:v>2.5943695177592372</c:v>
                </c:pt>
                <c:pt idx="11526">
                  <c:v>2.6014198111587983</c:v>
                </c:pt>
                <c:pt idx="11527">
                  <c:v>2.5827873648068671</c:v>
                </c:pt>
                <c:pt idx="11528">
                  <c:v>2.6005961008343266</c:v>
                </c:pt>
                <c:pt idx="11529">
                  <c:v>2.5773270228898428</c:v>
                </c:pt>
                <c:pt idx="11530">
                  <c:v>2.6028675309275595</c:v>
                </c:pt>
                <c:pt idx="11531">
                  <c:v>2.6083141310879445</c:v>
                </c:pt>
                <c:pt idx="11532">
                  <c:v>2.6137607312483295</c:v>
                </c:pt>
                <c:pt idx="11533">
                  <c:v>2.6192060419673884</c:v>
                </c:pt>
                <c:pt idx="11534">
                  <c:v>2.6246526421277734</c:v>
                </c:pt>
                <c:pt idx="11535">
                  <c:v>2.6300992422881584</c:v>
                </c:pt>
                <c:pt idx="11536">
                  <c:v>2.6355445530072172</c:v>
                </c:pt>
                <c:pt idx="11537">
                  <c:v>2.6409911531676022</c:v>
                </c:pt>
                <c:pt idx="11538">
                  <c:v>2.6464377533279873</c:v>
                </c:pt>
                <c:pt idx="11539">
                  <c:v>2.6518830640470461</c:v>
                </c:pt>
                <c:pt idx="11540">
                  <c:v>2.6573296642074311</c:v>
                </c:pt>
                <c:pt idx="11541">
                  <c:v>2.6627814221331194</c:v>
                </c:pt>
                <c:pt idx="11542">
                  <c:v>2.6682267328521787</c:v>
                </c:pt>
                <c:pt idx="11543">
                  <c:v>2.6708875675804529</c:v>
                </c:pt>
                <c:pt idx="11544">
                  <c:v>2.6357949494515975</c:v>
                </c:pt>
                <c:pt idx="11545">
                  <c:v>2.619043</c:v>
                </c:pt>
                <c:pt idx="11546">
                  <c:v>2.6206341420738974</c:v>
                </c:pt>
                <c:pt idx="11547">
                  <c:v>2.6371319999999998</c:v>
                </c:pt>
                <c:pt idx="11548">
                  <c:v>2.6316069620886982</c:v>
                </c:pt>
                <c:pt idx="11549">
                  <c:v>2.5868062028605481</c:v>
                </c:pt>
                <c:pt idx="11550">
                  <c:v>2.5774687434615302</c:v>
                </c:pt>
                <c:pt idx="11551">
                  <c:v>2.5770648704040426</c:v>
                </c:pt>
                <c:pt idx="11552">
                  <c:v>2.5766609973465546</c:v>
                </c:pt>
                <c:pt idx="11553">
                  <c:v>2.5762572199029536</c:v>
                </c:pt>
                <c:pt idx="11554">
                  <c:v>2.5758533468454661</c:v>
                </c:pt>
                <c:pt idx="11555">
                  <c:v>2.5754490913324313</c:v>
                </c:pt>
                <c:pt idx="11556">
                  <c:v>2.5750452182749437</c:v>
                </c:pt>
                <c:pt idx="11557">
                  <c:v>2.5746414408313423</c:v>
                </c:pt>
                <c:pt idx="11558">
                  <c:v>2.5742375677738547</c:v>
                </c:pt>
                <c:pt idx="11559">
                  <c:v>2.5738336947163667</c:v>
                </c:pt>
                <c:pt idx="11560">
                  <c:v>2.5734299172727657</c:v>
                </c:pt>
                <c:pt idx="11561">
                  <c:v>2.5730260442152781</c:v>
                </c:pt>
                <c:pt idx="11562">
                  <c:v>2.5726221711577901</c:v>
                </c:pt>
                <c:pt idx="11563">
                  <c:v>2.5722183937141891</c:v>
                </c:pt>
                <c:pt idx="11564">
                  <c:v>2.5718145206567016</c:v>
                </c:pt>
                <c:pt idx="11565">
                  <c:v>2.5714106475992136</c:v>
                </c:pt>
                <c:pt idx="11566">
                  <c:v>2.5710068701556126</c:v>
                </c:pt>
                <c:pt idx="11567">
                  <c:v>2.5706029970981246</c:v>
                </c:pt>
                <c:pt idx="11568">
                  <c:v>2.5701987415850902</c:v>
                </c:pt>
                <c:pt idx="11569">
                  <c:v>2.5697949641414888</c:v>
                </c:pt>
                <c:pt idx="11570">
                  <c:v>2.5693910910840012</c:v>
                </c:pt>
                <c:pt idx="11571">
                  <c:v>2.5689872180265136</c:v>
                </c:pt>
                <c:pt idx="11572">
                  <c:v>2.5685834405829122</c:v>
                </c:pt>
                <c:pt idx="11573">
                  <c:v>2.5681795675254246</c:v>
                </c:pt>
                <c:pt idx="11574">
                  <c:v>2.5677756944679366</c:v>
                </c:pt>
                <c:pt idx="11575">
                  <c:v>2.5673719170243356</c:v>
                </c:pt>
                <c:pt idx="11576">
                  <c:v>2.5669680439668481</c:v>
                </c:pt>
                <c:pt idx="11577">
                  <c:v>2.5665641709093601</c:v>
                </c:pt>
                <c:pt idx="11578">
                  <c:v>2.5661603934657591</c:v>
                </c:pt>
                <c:pt idx="11579">
                  <c:v>2.5657565204082715</c:v>
                </c:pt>
                <c:pt idx="11580">
                  <c:v>2.5653522648952367</c:v>
                </c:pt>
                <c:pt idx="11581">
                  <c:v>2.5649483918377487</c:v>
                </c:pt>
                <c:pt idx="11582">
                  <c:v>2.5647760000000002</c:v>
                </c:pt>
                <c:pt idx="11583">
                  <c:v>2.511957831902718</c:v>
                </c:pt>
                <c:pt idx="11584">
                  <c:v>2.4957071826418695</c:v>
                </c:pt>
                <c:pt idx="11585">
                  <c:v>2.5105010000000001</c:v>
                </c:pt>
                <c:pt idx="11586">
                  <c:v>2.5214432491654746</c:v>
                </c:pt>
                <c:pt idx="11587">
                  <c:v>2.5396665376728658</c:v>
                </c:pt>
                <c:pt idx="11588">
                  <c:v>2.524293947318236</c:v>
                </c:pt>
                <c:pt idx="11589">
                  <c:v>2.5218227989985693</c:v>
                </c:pt>
                <c:pt idx="11590">
                  <c:v>2.5285899999999999</c:v>
                </c:pt>
                <c:pt idx="11591">
                  <c:v>2.5239515289958918</c:v>
                </c:pt>
                <c:pt idx="11592">
                  <c:v>2.5166516402025412</c:v>
                </c:pt>
                <c:pt idx="11593">
                  <c:v>2.509344838635712</c:v>
                </c:pt>
                <c:pt idx="11594">
                  <c:v>2.5020466780357311</c:v>
                </c:pt>
                <c:pt idx="11595">
                  <c:v>2.4947467892423805</c:v>
                </c:pt>
                <c:pt idx="11596">
                  <c:v>2.5171948788745828</c:v>
                </c:pt>
                <c:pt idx="11597">
                  <c:v>2.578649672943981</c:v>
                </c:pt>
                <c:pt idx="11598">
                  <c:v>2.512457228183119</c:v>
                </c:pt>
                <c:pt idx="11599">
                  <c:v>2.4761854240833276</c:v>
                </c:pt>
                <c:pt idx="11600">
                  <c:v>2.4788416270228386</c:v>
                </c:pt>
                <c:pt idx="11601">
                  <c:v>2.4814984589471805</c:v>
                </c:pt>
                <c:pt idx="11602">
                  <c:v>2.4841552908715219</c:v>
                </c:pt>
                <c:pt idx="11603">
                  <c:v>2.4868114938110328</c:v>
                </c:pt>
                <c:pt idx="11604">
                  <c:v>2.4894683257353747</c:v>
                </c:pt>
                <c:pt idx="11605">
                  <c:v>2.4921276735990383</c:v>
                </c:pt>
                <c:pt idx="11606">
                  <c:v>2.4947845055233802</c:v>
                </c:pt>
                <c:pt idx="11607">
                  <c:v>2.4974407084628911</c:v>
                </c:pt>
                <c:pt idx="11608">
                  <c:v>2.5000975403872325</c:v>
                </c:pt>
                <c:pt idx="11609">
                  <c:v>2.5027543723115744</c:v>
                </c:pt>
                <c:pt idx="11610">
                  <c:v>2.5054105752510853</c:v>
                </c:pt>
                <c:pt idx="11611">
                  <c:v>2.5080674071754272</c:v>
                </c:pt>
                <c:pt idx="11612">
                  <c:v>2.5107242390997686</c:v>
                </c:pt>
                <c:pt idx="11613">
                  <c:v>2.5133804420392796</c:v>
                </c:pt>
                <c:pt idx="11614">
                  <c:v>2.5160372739636214</c:v>
                </c:pt>
                <c:pt idx="11615">
                  <c:v>2.5186941058879628</c:v>
                </c:pt>
                <c:pt idx="11616">
                  <c:v>2.5213503088274738</c:v>
                </c:pt>
                <c:pt idx="11617">
                  <c:v>2.5240071407518156</c:v>
                </c:pt>
                <c:pt idx="11618">
                  <c:v>2.5266664886154793</c:v>
                </c:pt>
                <c:pt idx="11619">
                  <c:v>2.5293226915549907</c:v>
                </c:pt>
                <c:pt idx="11620">
                  <c:v>2.5319795234793321</c:v>
                </c:pt>
                <c:pt idx="11621">
                  <c:v>2.5346363554036739</c:v>
                </c:pt>
                <c:pt idx="11622">
                  <c:v>2.5372925583431849</c:v>
                </c:pt>
                <c:pt idx="11623">
                  <c:v>2.5399493902675263</c:v>
                </c:pt>
                <c:pt idx="11624">
                  <c:v>2.5426062221918682</c:v>
                </c:pt>
                <c:pt idx="11625">
                  <c:v>2.5452624251313791</c:v>
                </c:pt>
                <c:pt idx="11626">
                  <c:v>2.5479192570557205</c:v>
                </c:pt>
                <c:pt idx="11627">
                  <c:v>2.5505760889800624</c:v>
                </c:pt>
                <c:pt idx="11628">
                  <c:v>2.5532322919195733</c:v>
                </c:pt>
                <c:pt idx="11629">
                  <c:v>2.5558891238439152</c:v>
                </c:pt>
                <c:pt idx="11630">
                  <c:v>2.5585484717075788</c:v>
                </c:pt>
                <c:pt idx="11631">
                  <c:v>2.5612053036319207</c:v>
                </c:pt>
                <c:pt idx="11632">
                  <c:v>2.5638615065714316</c:v>
                </c:pt>
                <c:pt idx="11633">
                  <c:v>2.566518338495773</c:v>
                </c:pt>
                <c:pt idx="11634">
                  <c:v>2.5691751704201149</c:v>
                </c:pt>
                <c:pt idx="11635">
                  <c:v>2.5718313733596259</c:v>
                </c:pt>
                <c:pt idx="11636">
                  <c:v>2.5744882052839673</c:v>
                </c:pt>
                <c:pt idx="11637">
                  <c:v>2.5771450372083091</c:v>
                </c:pt>
                <c:pt idx="11638">
                  <c:v>2.5798012401478201</c:v>
                </c:pt>
                <c:pt idx="11639">
                  <c:v>2.5824580720721619</c:v>
                </c:pt>
                <c:pt idx="11640">
                  <c:v>2.5851149039965033</c:v>
                </c:pt>
                <c:pt idx="11641">
                  <c:v>2.5877711069360143</c:v>
                </c:pt>
                <c:pt idx="11642">
                  <c:v>2.5904279388603562</c:v>
                </c:pt>
                <c:pt idx="11643">
                  <c:v>2.5930872867240198</c:v>
                </c:pt>
                <c:pt idx="11644">
                  <c:v>2.5957434896635312</c:v>
                </c:pt>
                <c:pt idx="11645">
                  <c:v>2.5984003215878726</c:v>
                </c:pt>
                <c:pt idx="11646">
                  <c:v>2.6002468257449345</c:v>
                </c:pt>
                <c:pt idx="11647">
                  <c:v>2.582865</c:v>
                </c:pt>
                <c:pt idx="11648">
                  <c:v>2.582865</c:v>
                </c:pt>
                <c:pt idx="11649">
                  <c:v>2.582865</c:v>
                </c:pt>
                <c:pt idx="11650">
                  <c:v>2.582865</c:v>
                </c:pt>
                <c:pt idx="11651">
                  <c:v>2.582865</c:v>
                </c:pt>
                <c:pt idx="11652">
                  <c:v>2.581398907032181</c:v>
                </c:pt>
                <c:pt idx="11653">
                  <c:v>2.5631887916070579</c:v>
                </c:pt>
                <c:pt idx="11654">
                  <c:v>2.5518368011444923</c:v>
                </c:pt>
                <c:pt idx="11655">
                  <c:v>2.6008222516520569</c:v>
                </c:pt>
                <c:pt idx="11656">
                  <c:v>2.5995340455832774</c:v>
                </c:pt>
                <c:pt idx="11657">
                  <c:v>2.5982461444875256</c:v>
                </c:pt>
                <c:pt idx="11658">
                  <c:v>2.596957938418746</c:v>
                </c:pt>
                <c:pt idx="11659">
                  <c:v>2.5956697323499665</c:v>
                </c:pt>
                <c:pt idx="11660">
                  <c:v>2.5943818312542146</c:v>
                </c:pt>
                <c:pt idx="11661">
                  <c:v>2.5930936251854351</c:v>
                </c:pt>
                <c:pt idx="11662">
                  <c:v>2.5918054191166555</c:v>
                </c:pt>
                <c:pt idx="11663">
                  <c:v>2.5905175180209037</c:v>
                </c:pt>
                <c:pt idx="11664">
                  <c:v>2.5892293119521241</c:v>
                </c:pt>
                <c:pt idx="11665">
                  <c:v>2.5879411058833446</c:v>
                </c:pt>
                <c:pt idx="11666">
                  <c:v>2.5866532047875928</c:v>
                </c:pt>
                <c:pt idx="11667">
                  <c:v>2.5853649987188132</c:v>
                </c:pt>
                <c:pt idx="11668">
                  <c:v>2.5840755727579232</c:v>
                </c:pt>
                <c:pt idx="11669">
                  <c:v>2.5827876716621714</c:v>
                </c:pt>
                <c:pt idx="11670">
                  <c:v>2.5814994655933918</c:v>
                </c:pt>
                <c:pt idx="11671">
                  <c:v>2.5802112595246123</c:v>
                </c:pt>
                <c:pt idx="11672">
                  <c:v>2.5789233584288604</c:v>
                </c:pt>
                <c:pt idx="11673">
                  <c:v>2.5776351523600809</c:v>
                </c:pt>
                <c:pt idx="11674">
                  <c:v>2.5763469462913013</c:v>
                </c:pt>
                <c:pt idx="11675">
                  <c:v>2.5750590451955495</c:v>
                </c:pt>
                <c:pt idx="11676">
                  <c:v>2.57377083912677</c:v>
                </c:pt>
                <c:pt idx="11677">
                  <c:v>2.5724826330579909</c:v>
                </c:pt>
                <c:pt idx="11678">
                  <c:v>2.5711947319622386</c:v>
                </c:pt>
                <c:pt idx="11679">
                  <c:v>2.5699065258934595</c:v>
                </c:pt>
                <c:pt idx="11680">
                  <c:v>2.568617099932569</c:v>
                </c:pt>
                <c:pt idx="11681">
                  <c:v>2.5673288938637895</c:v>
                </c:pt>
                <c:pt idx="11682">
                  <c:v>2.5660409927680377</c:v>
                </c:pt>
                <c:pt idx="11683">
                  <c:v>2.5647527866992581</c:v>
                </c:pt>
                <c:pt idx="11684">
                  <c:v>2.563464580630479</c:v>
                </c:pt>
                <c:pt idx="11685">
                  <c:v>2.5621766795347272</c:v>
                </c:pt>
                <c:pt idx="11686">
                  <c:v>2.5608884734659476</c:v>
                </c:pt>
                <c:pt idx="11687">
                  <c:v>2.5596002673971681</c:v>
                </c:pt>
                <c:pt idx="11688">
                  <c:v>2.5583123663014162</c:v>
                </c:pt>
                <c:pt idx="11689">
                  <c:v>2.5570241602326367</c:v>
                </c:pt>
                <c:pt idx="11690">
                  <c:v>2.5557359541638571</c:v>
                </c:pt>
                <c:pt idx="11691">
                  <c:v>2.5544480530681053</c:v>
                </c:pt>
                <c:pt idx="11692">
                  <c:v>2.5531598469993257</c:v>
                </c:pt>
                <c:pt idx="11693">
                  <c:v>2.5518704210384358</c:v>
                </c:pt>
                <c:pt idx="11694">
                  <c:v>2.5505825199426839</c:v>
                </c:pt>
                <c:pt idx="11695">
                  <c:v>2.5492943138739044</c:v>
                </c:pt>
                <c:pt idx="11696">
                  <c:v>2.5480061078051248</c:v>
                </c:pt>
                <c:pt idx="11697">
                  <c:v>2.546718206709373</c:v>
                </c:pt>
                <c:pt idx="11698">
                  <c:v>2.5454300006405934</c:v>
                </c:pt>
                <c:pt idx="11699">
                  <c:v>2.5441417945718139</c:v>
                </c:pt>
                <c:pt idx="11700">
                  <c:v>2.5428538934760621</c:v>
                </c:pt>
                <c:pt idx="11701">
                  <c:v>2.5415656874072825</c:v>
                </c:pt>
                <c:pt idx="11702">
                  <c:v>2.540277481338503</c:v>
                </c:pt>
                <c:pt idx="11703">
                  <c:v>2.5389895802427511</c:v>
                </c:pt>
                <c:pt idx="11704">
                  <c:v>2.5466869999999999</c:v>
                </c:pt>
                <c:pt idx="11705">
                  <c:v>2.5466869999999999</c:v>
                </c:pt>
                <c:pt idx="11706">
                  <c:v>2.5466869999999999</c:v>
                </c:pt>
                <c:pt idx="11707">
                  <c:v>2.5466869999999999</c:v>
                </c:pt>
                <c:pt idx="11708">
                  <c:v>2.5466869999999999</c:v>
                </c:pt>
                <c:pt idx="11709">
                  <c:v>2.5466869999999999</c:v>
                </c:pt>
                <c:pt idx="11710">
                  <c:v>2.5466869999999999</c:v>
                </c:pt>
                <c:pt idx="11711">
                  <c:v>2.5466869999999999</c:v>
                </c:pt>
                <c:pt idx="11712">
                  <c:v>2.5466869999999999</c:v>
                </c:pt>
                <c:pt idx="11713">
                  <c:v>2.5466869999999999</c:v>
                </c:pt>
                <c:pt idx="11714">
                  <c:v>2.5466869999999999</c:v>
                </c:pt>
                <c:pt idx="11715">
                  <c:v>2.5466869999999999</c:v>
                </c:pt>
                <c:pt idx="11716">
                  <c:v>2.5466869999999999</c:v>
                </c:pt>
                <c:pt idx="11717">
                  <c:v>2.5466869999999999</c:v>
                </c:pt>
                <c:pt idx="11718">
                  <c:v>2.5466869999999999</c:v>
                </c:pt>
                <c:pt idx="11719">
                  <c:v>2.5466869999999999</c:v>
                </c:pt>
                <c:pt idx="11720">
                  <c:v>2.5466869999999999</c:v>
                </c:pt>
                <c:pt idx="11721">
                  <c:v>2.5466869999999999</c:v>
                </c:pt>
                <c:pt idx="11722">
                  <c:v>2.5466869999999999</c:v>
                </c:pt>
                <c:pt idx="11723">
                  <c:v>2.5711103840286054</c:v>
                </c:pt>
                <c:pt idx="11724">
                  <c:v>2.5761624949928472</c:v>
                </c:pt>
                <c:pt idx="11725">
                  <c:v>2.5382728011444922</c:v>
                </c:pt>
                <c:pt idx="11726">
                  <c:v>2.5200521644815255</c:v>
                </c:pt>
                <c:pt idx="11727">
                  <c:v>2.5191616371006198</c:v>
                </c:pt>
                <c:pt idx="11728">
                  <c:v>2.519799970910825</c:v>
                </c:pt>
                <c:pt idx="11729">
                  <c:v>2.537256828367104</c:v>
                </c:pt>
                <c:pt idx="11730">
                  <c:v>2.5738161869337151</c:v>
                </c:pt>
                <c:pt idx="11731">
                  <c:v>2.5736954210777303</c:v>
                </c:pt>
                <c:pt idx="11732">
                  <c:v>2.5634848192244677</c:v>
                </c:pt>
                <c:pt idx="11733">
                  <c:v>2.5609557578074575</c:v>
                </c:pt>
                <c:pt idx="11734">
                  <c:v>2.5584260975125366</c:v>
                </c:pt>
                <c:pt idx="11735">
                  <c:v>2.5558964372176161</c:v>
                </c:pt>
                <c:pt idx="11736">
                  <c:v>2.5533673758006059</c:v>
                </c:pt>
                <c:pt idx="11737">
                  <c:v>2.5508377155056849</c:v>
                </c:pt>
                <c:pt idx="11738">
                  <c:v>2.5483056596991212</c:v>
                </c:pt>
                <c:pt idx="11739">
                  <c:v>2.5457759994042006</c:v>
                </c:pt>
                <c:pt idx="11740">
                  <c:v>2.5432469379871905</c:v>
                </c:pt>
                <c:pt idx="11741">
                  <c:v>2.5407172776922695</c:v>
                </c:pt>
                <c:pt idx="11742">
                  <c:v>2.5381876173973485</c:v>
                </c:pt>
                <c:pt idx="11743">
                  <c:v>2.5356585559803384</c:v>
                </c:pt>
                <c:pt idx="11744">
                  <c:v>2.5331288956854179</c:v>
                </c:pt>
                <c:pt idx="11745">
                  <c:v>2.5305992353904969</c:v>
                </c:pt>
                <c:pt idx="11746">
                  <c:v>2.5435630517282477</c:v>
                </c:pt>
                <c:pt idx="11747">
                  <c:v>2.6010313708747588</c:v>
                </c:pt>
                <c:pt idx="11748">
                  <c:v>2.6013957126528862</c:v>
                </c:pt>
                <c:pt idx="11749">
                  <c:v>2.6017599681758581</c:v>
                </c:pt>
                <c:pt idx="11750">
                  <c:v>2.6021246549746087</c:v>
                </c:pt>
                <c:pt idx="11751">
                  <c:v>2.602488996752736</c:v>
                </c:pt>
                <c:pt idx="11752">
                  <c:v>2.6028532522757075</c:v>
                </c:pt>
                <c:pt idx="11753">
                  <c:v>2.6032175940538353</c:v>
                </c:pt>
                <c:pt idx="11754">
                  <c:v>2.6035819358319627</c:v>
                </c:pt>
                <c:pt idx="11755">
                  <c:v>2.6039461913549342</c:v>
                </c:pt>
                <c:pt idx="11756">
                  <c:v>2.6043105331330616</c:v>
                </c:pt>
                <c:pt idx="11757">
                  <c:v>2.604674874911189</c:v>
                </c:pt>
                <c:pt idx="11758">
                  <c:v>2.6050391304341609</c:v>
                </c:pt>
                <c:pt idx="11759">
                  <c:v>2.6054034722122883</c:v>
                </c:pt>
                <c:pt idx="11760">
                  <c:v>2.6057678139904157</c:v>
                </c:pt>
                <c:pt idx="11761">
                  <c:v>2.6061320695133872</c:v>
                </c:pt>
                <c:pt idx="11762">
                  <c:v>2.606496411291515</c:v>
                </c:pt>
                <c:pt idx="11763">
                  <c:v>2.6068610980902656</c:v>
                </c:pt>
                <c:pt idx="11764">
                  <c:v>2.6072254398683929</c:v>
                </c:pt>
                <c:pt idx="11765">
                  <c:v>2.6075896953913644</c:v>
                </c:pt>
                <c:pt idx="11766">
                  <c:v>2.6079540371694923</c:v>
                </c:pt>
                <c:pt idx="11767">
                  <c:v>2.6083183789476196</c:v>
                </c:pt>
                <c:pt idx="11768">
                  <c:v>2.6086826344705911</c:v>
                </c:pt>
                <c:pt idx="11769">
                  <c:v>2.6090469762487185</c:v>
                </c:pt>
                <c:pt idx="11770">
                  <c:v>2.6094113180268459</c:v>
                </c:pt>
                <c:pt idx="11771">
                  <c:v>2.6097755735498178</c:v>
                </c:pt>
                <c:pt idx="11772">
                  <c:v>2.6101399153279452</c:v>
                </c:pt>
                <c:pt idx="11773">
                  <c:v>2.6105042571060726</c:v>
                </c:pt>
                <c:pt idx="11774">
                  <c:v>2.6108685126290441</c:v>
                </c:pt>
                <c:pt idx="11775">
                  <c:v>2.6112331994277951</c:v>
                </c:pt>
                <c:pt idx="11776">
                  <c:v>2.6115975412059225</c:v>
                </c:pt>
                <c:pt idx="11777">
                  <c:v>2.6119617967288939</c:v>
                </c:pt>
                <c:pt idx="11778">
                  <c:v>2.6123261385070213</c:v>
                </c:pt>
                <c:pt idx="11779">
                  <c:v>2.6126904802851492</c:v>
                </c:pt>
                <c:pt idx="11780">
                  <c:v>2.6130547358081206</c:v>
                </c:pt>
                <c:pt idx="11781">
                  <c:v>2.613419077586248</c:v>
                </c:pt>
                <c:pt idx="11782">
                  <c:v>2.6137834193643754</c:v>
                </c:pt>
                <c:pt idx="11783">
                  <c:v>2.6141476748873473</c:v>
                </c:pt>
                <c:pt idx="11784">
                  <c:v>2.6145120166654747</c:v>
                </c:pt>
                <c:pt idx="11785">
                  <c:v>2.6148763584436021</c:v>
                </c:pt>
                <c:pt idx="11786">
                  <c:v>2.6152406139665736</c:v>
                </c:pt>
                <c:pt idx="11787">
                  <c:v>2.615604955744701</c:v>
                </c:pt>
                <c:pt idx="11788">
                  <c:v>2.615969642543452</c:v>
                </c:pt>
                <c:pt idx="11789">
                  <c:v>2.6163339843215794</c:v>
                </c:pt>
                <c:pt idx="11790">
                  <c:v>2.6166982398445509</c:v>
                </c:pt>
                <c:pt idx="11791">
                  <c:v>2.6170625816226782</c:v>
                </c:pt>
                <c:pt idx="11792">
                  <c:v>2.6174269234008061</c:v>
                </c:pt>
                <c:pt idx="11793">
                  <c:v>2.6177911789237776</c:v>
                </c:pt>
                <c:pt idx="11794">
                  <c:v>2.6181555207019049</c:v>
                </c:pt>
                <c:pt idx="11795">
                  <c:v>2.6185198624800323</c:v>
                </c:pt>
                <c:pt idx="11796">
                  <c:v>2.6188841180030042</c:v>
                </c:pt>
                <c:pt idx="11797">
                  <c:v>2.619043</c:v>
                </c:pt>
                <c:pt idx="11798">
                  <c:v>2.6294461158798281</c:v>
                </c:pt>
                <c:pt idx="11799">
                  <c:v>2.6371319999999998</c:v>
                </c:pt>
                <c:pt idx="11800">
                  <c:v>2.6264614740104912</c:v>
                </c:pt>
                <c:pt idx="11801">
                  <c:v>2.640642835956128</c:v>
                </c:pt>
                <c:pt idx="11802">
                  <c:v>2.6333762147794992</c:v>
                </c:pt>
                <c:pt idx="11803">
                  <c:v>2.6411431516452075</c:v>
                </c:pt>
                <c:pt idx="11804">
                  <c:v>2.6105031287553646</c:v>
                </c:pt>
                <c:pt idx="11805">
                  <c:v>2.6393748846245528</c:v>
                </c:pt>
                <c:pt idx="11806">
                  <c:v>2.673311</c:v>
                </c:pt>
                <c:pt idx="11807">
                  <c:v>2.673311</c:v>
                </c:pt>
                <c:pt idx="11808">
                  <c:v>2.673311</c:v>
                </c:pt>
                <c:pt idx="11809">
                  <c:v>2.673311</c:v>
                </c:pt>
                <c:pt idx="11810">
                  <c:v>2.673311</c:v>
                </c:pt>
                <c:pt idx="11811">
                  <c:v>2.673311</c:v>
                </c:pt>
                <c:pt idx="11812">
                  <c:v>2.673311</c:v>
                </c:pt>
                <c:pt idx="11813">
                  <c:v>2.673311</c:v>
                </c:pt>
                <c:pt idx="11814">
                  <c:v>2.673311</c:v>
                </c:pt>
                <c:pt idx="11815">
                  <c:v>2.673311</c:v>
                </c:pt>
                <c:pt idx="11816">
                  <c:v>2.673311</c:v>
                </c:pt>
                <c:pt idx="11817">
                  <c:v>2.673311</c:v>
                </c:pt>
                <c:pt idx="11818">
                  <c:v>2.673311</c:v>
                </c:pt>
                <c:pt idx="11819">
                  <c:v>2.673311</c:v>
                </c:pt>
                <c:pt idx="11820">
                  <c:v>2.673311</c:v>
                </c:pt>
                <c:pt idx="11821">
                  <c:v>2.673311</c:v>
                </c:pt>
                <c:pt idx="11822">
                  <c:v>2.673311</c:v>
                </c:pt>
                <c:pt idx="11823">
                  <c:v>2.673311</c:v>
                </c:pt>
                <c:pt idx="11824">
                  <c:v>2.673311</c:v>
                </c:pt>
                <c:pt idx="11825">
                  <c:v>2.673311</c:v>
                </c:pt>
                <c:pt idx="11826">
                  <c:v>2.673311</c:v>
                </c:pt>
                <c:pt idx="11827">
                  <c:v>2.673311</c:v>
                </c:pt>
                <c:pt idx="11828">
                  <c:v>2.673311</c:v>
                </c:pt>
                <c:pt idx="11829">
                  <c:v>2.673311</c:v>
                </c:pt>
                <c:pt idx="11830">
                  <c:v>2.673311</c:v>
                </c:pt>
                <c:pt idx="11831">
                  <c:v>2.673311</c:v>
                </c:pt>
                <c:pt idx="11832">
                  <c:v>2.673311</c:v>
                </c:pt>
                <c:pt idx="11833">
                  <c:v>2.673311</c:v>
                </c:pt>
                <c:pt idx="11834">
                  <c:v>2.673311</c:v>
                </c:pt>
                <c:pt idx="11835">
                  <c:v>2.673311</c:v>
                </c:pt>
                <c:pt idx="11836">
                  <c:v>2.673311</c:v>
                </c:pt>
                <c:pt idx="11837">
                  <c:v>2.673311</c:v>
                </c:pt>
                <c:pt idx="11838">
                  <c:v>2.673311</c:v>
                </c:pt>
                <c:pt idx="11839">
                  <c:v>2.673311</c:v>
                </c:pt>
                <c:pt idx="11840">
                  <c:v>2.673311</c:v>
                </c:pt>
                <c:pt idx="11841">
                  <c:v>2.673311</c:v>
                </c:pt>
                <c:pt idx="11842">
                  <c:v>2.673311</c:v>
                </c:pt>
                <c:pt idx="11843">
                  <c:v>2.673311</c:v>
                </c:pt>
                <c:pt idx="11844">
                  <c:v>2.673311</c:v>
                </c:pt>
                <c:pt idx="11845">
                  <c:v>2.673311</c:v>
                </c:pt>
                <c:pt idx="11846">
                  <c:v>2.673311</c:v>
                </c:pt>
                <c:pt idx="11847">
                  <c:v>2.673311</c:v>
                </c:pt>
                <c:pt idx="11848">
                  <c:v>2.673311</c:v>
                </c:pt>
                <c:pt idx="11849">
                  <c:v>2.673311</c:v>
                </c:pt>
                <c:pt idx="11850">
                  <c:v>2.673311</c:v>
                </c:pt>
                <c:pt idx="11851">
                  <c:v>2.673311</c:v>
                </c:pt>
                <c:pt idx="11852">
                  <c:v>2.6595780071530757</c:v>
                </c:pt>
                <c:pt idx="11853">
                  <c:v>2.6080791855030996</c:v>
                </c:pt>
                <c:pt idx="11854">
                  <c:v>2.6482071504171629</c:v>
                </c:pt>
                <c:pt idx="11855">
                  <c:v>2.679967851216023</c:v>
                </c:pt>
                <c:pt idx="11856">
                  <c:v>2.645016503099666</c:v>
                </c:pt>
                <c:pt idx="11857">
                  <c:v>2.6692402109654352</c:v>
                </c:pt>
                <c:pt idx="11858">
                  <c:v>2.6468363991416308</c:v>
                </c:pt>
                <c:pt idx="11859">
                  <c:v>2.619043</c:v>
                </c:pt>
                <c:pt idx="11860">
                  <c:v>2.6323964992846922</c:v>
                </c:pt>
                <c:pt idx="11861">
                  <c:v>2.673311</c:v>
                </c:pt>
                <c:pt idx="11862">
                  <c:v>2.673311</c:v>
                </c:pt>
                <c:pt idx="11863">
                  <c:v>2.673311</c:v>
                </c:pt>
                <c:pt idx="11864">
                  <c:v>2.673311</c:v>
                </c:pt>
                <c:pt idx="11865">
                  <c:v>2.673311</c:v>
                </c:pt>
                <c:pt idx="11866">
                  <c:v>2.673311</c:v>
                </c:pt>
                <c:pt idx="11867">
                  <c:v>2.6448081649164674</c:v>
                </c:pt>
                <c:pt idx="11868">
                  <c:v>2.6515117629947542</c:v>
                </c:pt>
                <c:pt idx="11869">
                  <c:v>2.6262372438675876</c:v>
                </c:pt>
                <c:pt idx="11870">
                  <c:v>2.6628947529804483</c:v>
                </c:pt>
                <c:pt idx="11871">
                  <c:v>2.6437979159904534</c:v>
                </c:pt>
                <c:pt idx="11872">
                  <c:v>2.6520029759466541</c:v>
                </c:pt>
                <c:pt idx="11873">
                  <c:v>2.6542212789089694</c:v>
                </c:pt>
                <c:pt idx="11874">
                  <c:v>2.6530070648832513</c:v>
                </c:pt>
                <c:pt idx="11875">
                  <c:v>2.6517914132373277</c:v>
                </c:pt>
                <c:pt idx="11876">
                  <c:v>2.6505769116875686</c:v>
                </c:pt>
                <c:pt idx="11877">
                  <c:v>2.6493626976618505</c:v>
                </c:pt>
                <c:pt idx="11878">
                  <c:v>2.6481481961120914</c:v>
                </c:pt>
                <c:pt idx="11879">
                  <c:v>2.6469336945623323</c:v>
                </c:pt>
                <c:pt idx="11880">
                  <c:v>2.6457194805366142</c:v>
                </c:pt>
                <c:pt idx="11881">
                  <c:v>2.6445049789868551</c:v>
                </c:pt>
                <c:pt idx="11882">
                  <c:v>2.6432904774370956</c:v>
                </c:pt>
                <c:pt idx="11883">
                  <c:v>2.6420762634113779</c:v>
                </c:pt>
                <c:pt idx="11884">
                  <c:v>2.6408617618616184</c:v>
                </c:pt>
                <c:pt idx="11885">
                  <c:v>2.6396472603118593</c:v>
                </c:pt>
                <c:pt idx="11886">
                  <c:v>2.6384330462861412</c:v>
                </c:pt>
                <c:pt idx="11887">
                  <c:v>2.6372185447363821</c:v>
                </c:pt>
                <c:pt idx="11888">
                  <c:v>2.6360028930904584</c:v>
                </c:pt>
                <c:pt idx="11889">
                  <c:v>2.6347883915406993</c:v>
                </c:pt>
                <c:pt idx="11890">
                  <c:v>2.6335741775149812</c:v>
                </c:pt>
                <c:pt idx="11891">
                  <c:v>2.6323596759652221</c:v>
                </c:pt>
                <c:pt idx="11892">
                  <c:v>2.6311451744154626</c:v>
                </c:pt>
                <c:pt idx="11893">
                  <c:v>2.6299309603897445</c:v>
                </c:pt>
                <c:pt idx="11894">
                  <c:v>2.6287164588399854</c:v>
                </c:pt>
                <c:pt idx="11895">
                  <c:v>2.6275019572902263</c:v>
                </c:pt>
                <c:pt idx="11896">
                  <c:v>2.6262877432645082</c:v>
                </c:pt>
                <c:pt idx="11897">
                  <c:v>2.6250732417147491</c:v>
                </c:pt>
                <c:pt idx="11898">
                  <c:v>2.623859027689031</c:v>
                </c:pt>
                <c:pt idx="11899">
                  <c:v>2.6226445261392719</c:v>
                </c:pt>
                <c:pt idx="11900">
                  <c:v>2.6214288744933483</c:v>
                </c:pt>
                <c:pt idx="11901">
                  <c:v>2.6202143729435887</c:v>
                </c:pt>
                <c:pt idx="11902">
                  <c:v>2.6190001589178711</c:v>
                </c:pt>
                <c:pt idx="11903">
                  <c:v>2.6177856573681115</c:v>
                </c:pt>
                <c:pt idx="11904">
                  <c:v>2.6165711558183524</c:v>
                </c:pt>
                <c:pt idx="11905">
                  <c:v>2.6153569417926343</c:v>
                </c:pt>
                <c:pt idx="11906">
                  <c:v>2.6141424402428752</c:v>
                </c:pt>
                <c:pt idx="11907">
                  <c:v>2.6129279386931161</c:v>
                </c:pt>
                <c:pt idx="11908">
                  <c:v>2.611713724667398</c:v>
                </c:pt>
                <c:pt idx="11909">
                  <c:v>2.6104992231176389</c:v>
                </c:pt>
                <c:pt idx="11910">
                  <c:v>2.6092847215678798</c:v>
                </c:pt>
                <c:pt idx="11911">
                  <c:v>2.6080705075421617</c:v>
                </c:pt>
                <c:pt idx="11912">
                  <c:v>2.6068560059924022</c:v>
                </c:pt>
                <c:pt idx="11913">
                  <c:v>2.6056403543464786</c:v>
                </c:pt>
                <c:pt idx="11914">
                  <c:v>2.6044258527967195</c:v>
                </c:pt>
                <c:pt idx="11915">
                  <c:v>2.6032116387710014</c:v>
                </c:pt>
                <c:pt idx="11916">
                  <c:v>2.6019971372212423</c:v>
                </c:pt>
                <c:pt idx="11917">
                  <c:v>2.6112242481543229</c:v>
                </c:pt>
                <c:pt idx="11918">
                  <c:v>2.6706367510729612</c:v>
                </c:pt>
                <c:pt idx="11919">
                  <c:v>2.6496086610978522</c:v>
                </c:pt>
                <c:pt idx="11920">
                  <c:v>2.6131513514544586</c:v>
                </c:pt>
                <c:pt idx="11921">
                  <c:v>2.5861993994312305</c:v>
                </c:pt>
                <c:pt idx="11922">
                  <c:v>2.6147773150401243</c:v>
                </c:pt>
                <c:pt idx="11923">
                  <c:v>2.6090668776824035</c:v>
                </c:pt>
                <c:pt idx="11924">
                  <c:v>2.578578609192665</c:v>
                </c:pt>
                <c:pt idx="11925">
                  <c:v>2.6299654749403341</c:v>
                </c:pt>
                <c:pt idx="11926">
                  <c:v>2.6008745868956584</c:v>
                </c:pt>
                <c:pt idx="11927">
                  <c:v>2.6004864369655243</c:v>
                </c:pt>
                <c:pt idx="11928">
                  <c:v>2.6000981951220754</c:v>
                </c:pt>
                <c:pt idx="11929">
                  <c:v>2.5997099532786261</c:v>
                </c:pt>
                <c:pt idx="11930">
                  <c:v>2.5993218033484924</c:v>
                </c:pt>
                <c:pt idx="11931">
                  <c:v>2.5989335615050431</c:v>
                </c:pt>
                <c:pt idx="11932">
                  <c:v>2.5985453196615942</c:v>
                </c:pt>
                <c:pt idx="11933">
                  <c:v>2.59815716973146</c:v>
                </c:pt>
                <c:pt idx="11934">
                  <c:v>2.5977689278880112</c:v>
                </c:pt>
                <c:pt idx="11935">
                  <c:v>2.5973806860445618</c:v>
                </c:pt>
                <c:pt idx="11936">
                  <c:v>2.5969925361144282</c:v>
                </c:pt>
                <c:pt idx="11937">
                  <c:v>2.5966042942709788</c:v>
                </c:pt>
                <c:pt idx="11938">
                  <c:v>2.5962156847742692</c:v>
                </c:pt>
                <c:pt idx="11939">
                  <c:v>2.5958274429308199</c:v>
                </c:pt>
                <c:pt idx="11940">
                  <c:v>2.5954392930006862</c:v>
                </c:pt>
                <c:pt idx="11941">
                  <c:v>2.5950510511572369</c:v>
                </c:pt>
                <c:pt idx="11942">
                  <c:v>2.5946629012271032</c:v>
                </c:pt>
                <c:pt idx="11943">
                  <c:v>2.5942746593836539</c:v>
                </c:pt>
                <c:pt idx="11944">
                  <c:v>2.593886417540205</c:v>
                </c:pt>
                <c:pt idx="11945">
                  <c:v>2.5934982676100709</c:v>
                </c:pt>
                <c:pt idx="11946">
                  <c:v>2.593110025766622</c:v>
                </c:pt>
                <c:pt idx="11947">
                  <c:v>2.5927217839231727</c:v>
                </c:pt>
                <c:pt idx="11948">
                  <c:v>2.592333633993039</c:v>
                </c:pt>
                <c:pt idx="11949">
                  <c:v>2.5919453921495896</c:v>
                </c:pt>
                <c:pt idx="11950">
                  <c:v>2.59155678265288</c:v>
                </c:pt>
                <c:pt idx="11951">
                  <c:v>2.5911685408094307</c:v>
                </c:pt>
                <c:pt idx="11952">
                  <c:v>2.590780390879297</c:v>
                </c:pt>
                <c:pt idx="11953">
                  <c:v>2.5903921490358477</c:v>
                </c:pt>
                <c:pt idx="11954">
                  <c:v>2.5900039071923988</c:v>
                </c:pt>
                <c:pt idx="11955">
                  <c:v>2.5896157572622647</c:v>
                </c:pt>
                <c:pt idx="11956">
                  <c:v>2.5892275154188158</c:v>
                </c:pt>
                <c:pt idx="11957">
                  <c:v>2.5888392735753665</c:v>
                </c:pt>
                <c:pt idx="11958">
                  <c:v>2.5884511236452328</c:v>
                </c:pt>
                <c:pt idx="11959">
                  <c:v>2.5880628818017835</c:v>
                </c:pt>
                <c:pt idx="11960">
                  <c:v>2.5876746399583346</c:v>
                </c:pt>
                <c:pt idx="11961">
                  <c:v>2.5872864900282004</c:v>
                </c:pt>
                <c:pt idx="11962">
                  <c:v>2.5868982481847516</c:v>
                </c:pt>
                <c:pt idx="11963">
                  <c:v>2.5865096386880415</c:v>
                </c:pt>
                <c:pt idx="11964">
                  <c:v>2.5861214887579074</c:v>
                </c:pt>
                <c:pt idx="11965">
                  <c:v>2.5857332469144585</c:v>
                </c:pt>
                <c:pt idx="11966">
                  <c:v>2.5853450050710092</c:v>
                </c:pt>
                <c:pt idx="11967">
                  <c:v>2.5849568551408755</c:v>
                </c:pt>
                <c:pt idx="11968">
                  <c:v>2.5845686132974262</c:v>
                </c:pt>
                <c:pt idx="11969">
                  <c:v>2.5841803714539773</c:v>
                </c:pt>
                <c:pt idx="11970">
                  <c:v>2.5837922215238436</c:v>
                </c:pt>
                <c:pt idx="11971">
                  <c:v>2.5834039796803943</c:v>
                </c:pt>
                <c:pt idx="11972">
                  <c:v>2.5830157378369454</c:v>
                </c:pt>
                <c:pt idx="11973">
                  <c:v>2.5940056502145925</c:v>
                </c:pt>
                <c:pt idx="11974">
                  <c:v>2.5446122386174017</c:v>
                </c:pt>
                <c:pt idx="11975">
                  <c:v>2.5333307939914165</c:v>
                </c:pt>
                <c:pt idx="11976">
                  <c:v>2.5582287653791131</c:v>
                </c:pt>
                <c:pt idx="11977">
                  <c:v>2.5764400631704412</c:v>
                </c:pt>
                <c:pt idx="11978">
                  <c:v>2.582865</c:v>
                </c:pt>
                <c:pt idx="11979">
                  <c:v>2.5351744668574154</c:v>
                </c:pt>
                <c:pt idx="11980">
                  <c:v>2.5466455100143062</c:v>
                </c:pt>
                <c:pt idx="11981">
                  <c:v>2.5647760000000002</c:v>
                </c:pt>
                <c:pt idx="11982">
                  <c:v>2.5735932667920016</c:v>
                </c:pt>
                <c:pt idx="11983">
                  <c:v>2.5866491285250386</c:v>
                </c:pt>
                <c:pt idx="11984">
                  <c:v>2.5997080818663476</c:v>
                </c:pt>
                <c:pt idx="11985">
                  <c:v>2.6127670352076566</c:v>
                </c:pt>
                <c:pt idx="11986">
                  <c:v>2.6258228969406936</c:v>
                </c:pt>
                <c:pt idx="11987">
                  <c:v>2.6249260224129709</c:v>
                </c:pt>
                <c:pt idx="11988">
                  <c:v>2.5311623754469608</c:v>
                </c:pt>
                <c:pt idx="11989">
                  <c:v>2.4516871778731519</c:v>
                </c:pt>
                <c:pt idx="11990">
                  <c:v>2.5342672503576535</c:v>
                </c:pt>
                <c:pt idx="11991">
                  <c:v>2.5618093177592374</c:v>
                </c:pt>
                <c:pt idx="11992">
                  <c:v>2.5528574259171033</c:v>
                </c:pt>
                <c:pt idx="11993">
                  <c:v>2.582865</c:v>
                </c:pt>
                <c:pt idx="11994">
                  <c:v>2.5827128779301001</c:v>
                </c:pt>
                <c:pt idx="11995">
                  <c:v>2.581885028057437</c:v>
                </c:pt>
                <c:pt idx="11996">
                  <c:v>2.5810569821511784</c:v>
                </c:pt>
                <c:pt idx="11997">
                  <c:v>2.5802289362449202</c:v>
                </c:pt>
                <c:pt idx="11998">
                  <c:v>2.5794010863722567</c:v>
                </c:pt>
                <c:pt idx="11999">
                  <c:v>2.5785730404659986</c:v>
                </c:pt>
                <c:pt idx="12000">
                  <c:v>2.577744210425359</c:v>
                </c:pt>
                <c:pt idx="12001">
                  <c:v>2.5769161645191003</c:v>
                </c:pt>
                <c:pt idx="12002">
                  <c:v>2.5760883146464373</c:v>
                </c:pt>
                <c:pt idx="12003">
                  <c:v>2.5752602687401787</c:v>
                </c:pt>
                <c:pt idx="12004">
                  <c:v>2.5744322228339205</c:v>
                </c:pt>
                <c:pt idx="12005">
                  <c:v>2.573604372961257</c:v>
                </c:pt>
                <c:pt idx="12006">
                  <c:v>2.5727763270549988</c:v>
                </c:pt>
                <c:pt idx="12007">
                  <c:v>2.5719482811487402</c:v>
                </c:pt>
                <c:pt idx="12008">
                  <c:v>2.5711204312760767</c:v>
                </c:pt>
                <c:pt idx="12009">
                  <c:v>2.5702923853698185</c:v>
                </c:pt>
                <c:pt idx="12010">
                  <c:v>2.5694643394635599</c:v>
                </c:pt>
                <c:pt idx="12011">
                  <c:v>2.5686364895908969</c:v>
                </c:pt>
                <c:pt idx="12012">
                  <c:v>2.5678084436846382</c:v>
                </c:pt>
                <c:pt idx="12013">
                  <c:v>2.5669796136439991</c:v>
                </c:pt>
                <c:pt idx="12014">
                  <c:v>2.5603558344947168</c:v>
                </c:pt>
                <c:pt idx="12015">
                  <c:v>2.5595277885884582</c:v>
                </c:pt>
                <c:pt idx="12016">
                  <c:v>2.5586999387157952</c:v>
                </c:pt>
                <c:pt idx="12017">
                  <c:v>2.5578718928095365</c:v>
                </c:pt>
                <c:pt idx="12018">
                  <c:v>2.5570430627688974</c:v>
                </c:pt>
                <c:pt idx="12019">
                  <c:v>2.5562150168626387</c:v>
                </c:pt>
                <c:pt idx="12020">
                  <c:v>2.5553871669899757</c:v>
                </c:pt>
                <c:pt idx="12021">
                  <c:v>2.5545591210837171</c:v>
                </c:pt>
                <c:pt idx="12022">
                  <c:v>2.5537310751774585</c:v>
                </c:pt>
                <c:pt idx="12023">
                  <c:v>2.5529032253047954</c:v>
                </c:pt>
                <c:pt idx="12024">
                  <c:v>2.5520751793985368</c:v>
                </c:pt>
                <c:pt idx="12025">
                  <c:v>2.5512471334922786</c:v>
                </c:pt>
                <c:pt idx="12026">
                  <c:v>2.5504192836196151</c:v>
                </c:pt>
                <c:pt idx="12027">
                  <c:v>2.5495912377133569</c:v>
                </c:pt>
                <c:pt idx="12028">
                  <c:v>2.5487631918070983</c:v>
                </c:pt>
                <c:pt idx="12029">
                  <c:v>2.5479353419344348</c:v>
                </c:pt>
                <c:pt idx="12030">
                  <c:v>2.5471072960281766</c:v>
                </c:pt>
                <c:pt idx="12031">
                  <c:v>2.5646467313006194</c:v>
                </c:pt>
                <c:pt idx="12032">
                  <c:v>2.6101798217183769</c:v>
                </c:pt>
                <c:pt idx="12033">
                  <c:v>2.6094032968526464</c:v>
                </c:pt>
                <c:pt idx="12034">
                  <c:v>2.5734949411203814</c:v>
                </c:pt>
                <c:pt idx="12035">
                  <c:v>2.5647760000000002</c:v>
                </c:pt>
                <c:pt idx="12036">
                  <c:v>2.5823682227550129</c:v>
                </c:pt>
                <c:pt idx="12037">
                  <c:v>2.6017579555555557</c:v>
                </c:pt>
                <c:pt idx="12038">
                  <c:v>2.5828255732345249</c:v>
                </c:pt>
                <c:pt idx="12039">
                  <c:v>2.672596947368421</c:v>
                </c:pt>
                <c:pt idx="12040">
                  <c:v>2.582865</c:v>
                </c:pt>
                <c:pt idx="12041">
                  <c:v>2.6000715901860221</c:v>
                </c:pt>
                <c:pt idx="12042">
                  <c:v>2.5992242841950599</c:v>
                </c:pt>
                <c:pt idx="12043">
                  <c:v>2.5983769782040977</c:v>
                </c:pt>
                <c:pt idx="12044">
                  <c:v>2.5975298728064096</c:v>
                </c:pt>
                <c:pt idx="12045">
                  <c:v>2.5966825668154474</c:v>
                </c:pt>
                <c:pt idx="12046">
                  <c:v>2.5958352608244852</c:v>
                </c:pt>
                <c:pt idx="12047">
                  <c:v>2.5949881554267975</c:v>
                </c:pt>
                <c:pt idx="12048">
                  <c:v>2.5941408494358349</c:v>
                </c:pt>
                <c:pt idx="12049">
                  <c:v>2.5932935434448727</c:v>
                </c:pt>
                <c:pt idx="12050">
                  <c:v>2.592446438047185</c:v>
                </c:pt>
                <c:pt idx="12051">
                  <c:v>2.5915991320562228</c:v>
                </c:pt>
                <c:pt idx="12052">
                  <c:v>2.5907510236921629</c:v>
                </c:pt>
                <c:pt idx="12053">
                  <c:v>2.5899039182944752</c:v>
                </c:pt>
                <c:pt idx="12054">
                  <c:v>2.5890566123035126</c:v>
                </c:pt>
                <c:pt idx="12055">
                  <c:v>2.5882093063125504</c:v>
                </c:pt>
                <c:pt idx="12056">
                  <c:v>2.5873622009148627</c:v>
                </c:pt>
                <c:pt idx="12057">
                  <c:v>2.5865148949239001</c:v>
                </c:pt>
                <c:pt idx="12058">
                  <c:v>2.5856675889329379</c:v>
                </c:pt>
                <c:pt idx="12059">
                  <c:v>2.5848204835352502</c:v>
                </c:pt>
                <c:pt idx="12060">
                  <c:v>2.583973177544288</c:v>
                </c:pt>
                <c:pt idx="12061">
                  <c:v>2.5831258715533254</c:v>
                </c:pt>
                <c:pt idx="12062">
                  <c:v>2.5822787661556377</c:v>
                </c:pt>
                <c:pt idx="12063">
                  <c:v>2.5814314601646755</c:v>
                </c:pt>
                <c:pt idx="12064">
                  <c:v>2.5805833518006156</c:v>
                </c:pt>
                <c:pt idx="12065">
                  <c:v>2.5797360458096534</c:v>
                </c:pt>
                <c:pt idx="12066">
                  <c:v>2.5788889404119653</c:v>
                </c:pt>
                <c:pt idx="12067">
                  <c:v>2.5780416344210031</c:v>
                </c:pt>
                <c:pt idx="12068">
                  <c:v>2.5771943284300409</c:v>
                </c:pt>
                <c:pt idx="12069">
                  <c:v>2.5763472230323532</c:v>
                </c:pt>
                <c:pt idx="12070">
                  <c:v>2.5754999170413906</c:v>
                </c:pt>
                <c:pt idx="12071">
                  <c:v>2.5746526110504284</c:v>
                </c:pt>
                <c:pt idx="12072">
                  <c:v>2.5738055056527407</c:v>
                </c:pt>
                <c:pt idx="12073">
                  <c:v>2.5729581996617785</c:v>
                </c:pt>
                <c:pt idx="12074">
                  <c:v>2.5721108936708159</c:v>
                </c:pt>
                <c:pt idx="12075">
                  <c:v>2.5712637882731282</c:v>
                </c:pt>
                <c:pt idx="12076">
                  <c:v>2.570416482282166</c:v>
                </c:pt>
                <c:pt idx="12077">
                  <c:v>2.5695683739181061</c:v>
                </c:pt>
                <c:pt idx="12078">
                  <c:v>2.5687212685204184</c:v>
                </c:pt>
                <c:pt idx="12079">
                  <c:v>2.5678739625294558</c:v>
                </c:pt>
                <c:pt idx="12080">
                  <c:v>2.5670266565384936</c:v>
                </c:pt>
                <c:pt idx="12081">
                  <c:v>2.5661795511408059</c:v>
                </c:pt>
                <c:pt idx="12082">
                  <c:v>2.5653322451498437</c:v>
                </c:pt>
                <c:pt idx="12083">
                  <c:v>2.5647760000000002</c:v>
                </c:pt>
                <c:pt idx="12084">
                  <c:v>2.5775426762041014</c:v>
                </c:pt>
                <c:pt idx="12085">
                  <c:v>2.5944428224076281</c:v>
                </c:pt>
                <c:pt idx="12086">
                  <c:v>2.582865</c:v>
                </c:pt>
                <c:pt idx="12087">
                  <c:v>2.6031536638054362</c:v>
                </c:pt>
                <c:pt idx="12088">
                  <c:v>2.6026788152562572</c:v>
                </c:pt>
                <c:pt idx="12089">
                  <c:v>2.560756222222222</c:v>
                </c:pt>
                <c:pt idx="12090">
                  <c:v>2.582865</c:v>
                </c:pt>
                <c:pt idx="12091">
                  <c:v>2.5755776555423124</c:v>
                </c:pt>
                <c:pt idx="12092">
                  <c:v>2.564144806527398</c:v>
                </c:pt>
                <c:pt idx="12093">
                  <c:v>2.5625938110484734</c:v>
                </c:pt>
                <c:pt idx="12094">
                  <c:v>2.561043182755979</c:v>
                </c:pt>
                <c:pt idx="12095">
                  <c:v>2.5594921872770544</c:v>
                </c:pt>
                <c:pt idx="12096">
                  <c:v>2.5579411917981298</c:v>
                </c:pt>
                <c:pt idx="12097">
                  <c:v>2.556390563505635</c:v>
                </c:pt>
                <c:pt idx="12098">
                  <c:v>2.5548395680267104</c:v>
                </c:pt>
                <c:pt idx="12099">
                  <c:v>2.5532885725477859</c:v>
                </c:pt>
                <c:pt idx="12100">
                  <c:v>2.5424312370088851</c:v>
                </c:pt>
                <c:pt idx="12101">
                  <c:v>2.5408802415299605</c:v>
                </c:pt>
                <c:pt idx="12102">
                  <c:v>2.5393292460510359</c:v>
                </c:pt>
                <c:pt idx="12103">
                  <c:v>2.5377786177585411</c:v>
                </c:pt>
                <c:pt idx="12104">
                  <c:v>2.5362276222796165</c:v>
                </c:pt>
                <c:pt idx="12105">
                  <c:v>2.5346766268006919</c:v>
                </c:pt>
                <c:pt idx="12106">
                  <c:v>2.5331259985081975</c:v>
                </c:pt>
                <c:pt idx="12107">
                  <c:v>2.531575003029273</c:v>
                </c:pt>
                <c:pt idx="12108">
                  <c:v>2.5300225388046296</c:v>
                </c:pt>
                <c:pt idx="12109">
                  <c:v>2.528471543325705</c:v>
                </c:pt>
                <c:pt idx="12110">
                  <c:v>2.5269209150332106</c:v>
                </c:pt>
                <c:pt idx="12111">
                  <c:v>2.525369919554286</c:v>
                </c:pt>
                <c:pt idx="12112">
                  <c:v>2.5238189240753615</c:v>
                </c:pt>
                <c:pt idx="12113">
                  <c:v>2.5222682957828666</c:v>
                </c:pt>
                <c:pt idx="12114">
                  <c:v>2.520717300303942</c:v>
                </c:pt>
                <c:pt idx="12115">
                  <c:v>2.5191663048250175</c:v>
                </c:pt>
                <c:pt idx="12116">
                  <c:v>2.5176156765325226</c:v>
                </c:pt>
                <c:pt idx="12117">
                  <c:v>2.5160646810535985</c:v>
                </c:pt>
                <c:pt idx="12118">
                  <c:v>2.5145136855746739</c:v>
                </c:pt>
                <c:pt idx="12119">
                  <c:v>2.5129630572821791</c:v>
                </c:pt>
                <c:pt idx="12120">
                  <c:v>2.5114120618032545</c:v>
                </c:pt>
                <c:pt idx="12121">
                  <c:v>2.5098595975786115</c:v>
                </c:pt>
                <c:pt idx="12122">
                  <c:v>2.5083089692861167</c:v>
                </c:pt>
                <c:pt idx="12123">
                  <c:v>2.5067579738071921</c:v>
                </c:pt>
                <c:pt idx="12124">
                  <c:v>2.5052069783282676</c:v>
                </c:pt>
                <c:pt idx="12125">
                  <c:v>2.5036563500357727</c:v>
                </c:pt>
                <c:pt idx="12126">
                  <c:v>2.5021053545568481</c:v>
                </c:pt>
                <c:pt idx="12127">
                  <c:v>2.5005543590779236</c:v>
                </c:pt>
                <c:pt idx="12128">
                  <c:v>2.4990037307854287</c:v>
                </c:pt>
                <c:pt idx="12129">
                  <c:v>2.4974527353065046</c:v>
                </c:pt>
                <c:pt idx="12130">
                  <c:v>2.49590173982758</c:v>
                </c:pt>
                <c:pt idx="12131">
                  <c:v>2.4943511115350852</c:v>
                </c:pt>
                <c:pt idx="12132">
                  <c:v>2.4928001160561606</c:v>
                </c:pt>
                <c:pt idx="12133">
                  <c:v>2.4924119999999998</c:v>
                </c:pt>
                <c:pt idx="12134">
                  <c:v>2.5200156242250835</c:v>
                </c:pt>
                <c:pt idx="12135">
                  <c:v>2.5007362179303767</c:v>
                </c:pt>
                <c:pt idx="12136">
                  <c:v>2.5205178646007149</c:v>
                </c:pt>
                <c:pt idx="12137">
                  <c:v>2.4718645522174532</c:v>
                </c:pt>
                <c:pt idx="12138">
                  <c:v>2.4705404408679064</c:v>
                </c:pt>
                <c:pt idx="12139">
                  <c:v>2.5176304985693849</c:v>
                </c:pt>
                <c:pt idx="12140">
                  <c:v>2.4849047415971395</c:v>
                </c:pt>
                <c:pt idx="12141">
                  <c:v>2.5036949814020031</c:v>
                </c:pt>
                <c:pt idx="12142">
                  <c:v>2.5135751992380766</c:v>
                </c:pt>
                <c:pt idx="12143">
                  <c:v>2.5173555245893531</c:v>
                </c:pt>
                <c:pt idx="12144">
                  <c:v>2.5211349549772413</c:v>
                </c:pt>
                <c:pt idx="12145">
                  <c:v>2.5249152803285178</c:v>
                </c:pt>
                <c:pt idx="12146">
                  <c:v>2.5275378626936829</c:v>
                </c:pt>
                <c:pt idx="12147">
                  <c:v>2.4950001258941343</c:v>
                </c:pt>
                <c:pt idx="12148">
                  <c:v>2.5655523519313306</c:v>
                </c:pt>
                <c:pt idx="12149">
                  <c:v>2.5819594719904648</c:v>
                </c:pt>
                <c:pt idx="12150">
                  <c:v>2.5616960166905103</c:v>
                </c:pt>
                <c:pt idx="12151">
                  <c:v>2.5128133147353364</c:v>
                </c:pt>
                <c:pt idx="12152">
                  <c:v>2.545401444338498</c:v>
                </c:pt>
                <c:pt idx="12153">
                  <c:v>2.5314027410586553</c:v>
                </c:pt>
                <c:pt idx="12154">
                  <c:v>2.5601645680190934</c:v>
                </c:pt>
                <c:pt idx="12155">
                  <c:v>2.5105010000000001</c:v>
                </c:pt>
                <c:pt idx="12156">
                  <c:v>2.5105883259985928</c:v>
                </c:pt>
                <c:pt idx="12157">
                  <c:v>2.511477157367402</c:v>
                </c:pt>
                <c:pt idx="12158">
                  <c:v>2.5123668304325832</c:v>
                </c:pt>
                <c:pt idx="12159">
                  <c:v>2.5132556618013924</c:v>
                </c:pt>
                <c:pt idx="12160">
                  <c:v>2.5141442827461082</c:v>
                </c:pt>
                <c:pt idx="12161">
                  <c:v>2.5150331141149174</c:v>
                </c:pt>
                <c:pt idx="12162">
                  <c:v>2.5159219454837265</c:v>
                </c:pt>
                <c:pt idx="12163">
                  <c:v>2.5168105664284428</c:v>
                </c:pt>
                <c:pt idx="12164">
                  <c:v>2.5176993977972519</c:v>
                </c:pt>
                <c:pt idx="12165">
                  <c:v>2.5185882291660611</c:v>
                </c:pt>
                <c:pt idx="12166">
                  <c:v>2.5194768501107769</c:v>
                </c:pt>
                <c:pt idx="12167">
                  <c:v>2.5203656814795861</c:v>
                </c:pt>
                <c:pt idx="12168">
                  <c:v>2.5212545128483952</c:v>
                </c:pt>
                <c:pt idx="12169">
                  <c:v>2.5221431337931115</c:v>
                </c:pt>
                <c:pt idx="12170">
                  <c:v>2.5230328068582928</c:v>
                </c:pt>
                <c:pt idx="12171">
                  <c:v>2.5239216382271019</c:v>
                </c:pt>
                <c:pt idx="12172">
                  <c:v>2.5248102591718178</c:v>
                </c:pt>
                <c:pt idx="12173">
                  <c:v>2.5256990905406269</c:v>
                </c:pt>
                <c:pt idx="12174">
                  <c:v>2.526587921909436</c:v>
                </c:pt>
                <c:pt idx="12175">
                  <c:v>2.5274765428541524</c:v>
                </c:pt>
                <c:pt idx="12176">
                  <c:v>2.5283653742229615</c:v>
                </c:pt>
                <c:pt idx="12177">
                  <c:v>2.5292542055917706</c:v>
                </c:pt>
                <c:pt idx="12178">
                  <c:v>2.5301428265364865</c:v>
                </c:pt>
                <c:pt idx="12179">
                  <c:v>2.5310316579052956</c:v>
                </c:pt>
                <c:pt idx="12180">
                  <c:v>2.5319204892741047</c:v>
                </c:pt>
                <c:pt idx="12181">
                  <c:v>2.532809110218821</c:v>
                </c:pt>
                <c:pt idx="12182">
                  <c:v>2.5336979415876302</c:v>
                </c:pt>
                <c:pt idx="12183">
                  <c:v>2.5345876146528115</c:v>
                </c:pt>
                <c:pt idx="12184">
                  <c:v>2.5354764460216206</c:v>
                </c:pt>
                <c:pt idx="12185">
                  <c:v>2.5363650669663365</c:v>
                </c:pt>
                <c:pt idx="12186">
                  <c:v>2.5372538983351456</c:v>
                </c:pt>
                <c:pt idx="12187">
                  <c:v>2.5381427297039547</c:v>
                </c:pt>
                <c:pt idx="12188">
                  <c:v>2.539031350648671</c:v>
                </c:pt>
                <c:pt idx="12189">
                  <c:v>2.5399201820174802</c:v>
                </c:pt>
                <c:pt idx="12190">
                  <c:v>2.5408090133862893</c:v>
                </c:pt>
                <c:pt idx="12191">
                  <c:v>2.5416976343310052</c:v>
                </c:pt>
                <c:pt idx="12192">
                  <c:v>2.5425864656998143</c:v>
                </c:pt>
                <c:pt idx="12193">
                  <c:v>2.5434752970686234</c:v>
                </c:pt>
                <c:pt idx="12194">
                  <c:v>2.5443639180133397</c:v>
                </c:pt>
                <c:pt idx="12195">
                  <c:v>2.545253591078521</c:v>
                </c:pt>
                <c:pt idx="12196">
                  <c:v>2.5461424224473301</c:v>
                </c:pt>
                <c:pt idx="12197">
                  <c:v>2.5607907267525034</c:v>
                </c:pt>
                <c:pt idx="12198">
                  <c:v>2.582865</c:v>
                </c:pt>
                <c:pt idx="12199">
                  <c:v>2.6552210000000001</c:v>
                </c:pt>
                <c:pt idx="12200">
                  <c:v>2.6552210000000001</c:v>
                </c:pt>
                <c:pt idx="12201">
                  <c:v>2.6552210000000001</c:v>
                </c:pt>
                <c:pt idx="12202">
                  <c:v>2.6552210000000001</c:v>
                </c:pt>
                <c:pt idx="12203">
                  <c:v>2.6552210000000001</c:v>
                </c:pt>
                <c:pt idx="12204">
                  <c:v>2.6552210000000001</c:v>
                </c:pt>
                <c:pt idx="12205">
                  <c:v>2.6552210000000001</c:v>
                </c:pt>
                <c:pt idx="12206">
                  <c:v>2.6552210000000001</c:v>
                </c:pt>
                <c:pt idx="12207">
                  <c:v>2.6552210000000001</c:v>
                </c:pt>
                <c:pt idx="12208">
                  <c:v>2.6552210000000001</c:v>
                </c:pt>
                <c:pt idx="12209">
                  <c:v>2.6552210000000001</c:v>
                </c:pt>
                <c:pt idx="12210">
                  <c:v>2.6552210000000001</c:v>
                </c:pt>
                <c:pt idx="12211">
                  <c:v>2.6552210000000001</c:v>
                </c:pt>
                <c:pt idx="12212">
                  <c:v>2.6552210000000001</c:v>
                </c:pt>
                <c:pt idx="12213">
                  <c:v>2.6552210000000001</c:v>
                </c:pt>
                <c:pt idx="12214">
                  <c:v>2.6552210000000001</c:v>
                </c:pt>
                <c:pt idx="12215">
                  <c:v>2.6552210000000001</c:v>
                </c:pt>
                <c:pt idx="12216">
                  <c:v>2.6552210000000001</c:v>
                </c:pt>
                <c:pt idx="12217">
                  <c:v>2.6552210000000001</c:v>
                </c:pt>
                <c:pt idx="12218">
                  <c:v>2.6552210000000001</c:v>
                </c:pt>
                <c:pt idx="12219">
                  <c:v>2.6552210000000001</c:v>
                </c:pt>
                <c:pt idx="12220">
                  <c:v>2.6552210000000001</c:v>
                </c:pt>
                <c:pt idx="12221">
                  <c:v>2.6552210000000001</c:v>
                </c:pt>
                <c:pt idx="12222">
                  <c:v>2.6552210000000001</c:v>
                </c:pt>
                <c:pt idx="12223">
                  <c:v>2.6552210000000001</c:v>
                </c:pt>
                <c:pt idx="12224">
                  <c:v>2.6552210000000001</c:v>
                </c:pt>
                <c:pt idx="12225">
                  <c:v>2.6673974592274678</c:v>
                </c:pt>
                <c:pt idx="12226">
                  <c:v>2.6364165218116806</c:v>
                </c:pt>
                <c:pt idx="12227">
                  <c:v>2.6687529582737244</c:v>
                </c:pt>
                <c:pt idx="12228">
                  <c:v>2.6285651374701673</c:v>
                </c:pt>
                <c:pt idx="12229">
                  <c:v>2.6136365472731602</c:v>
                </c:pt>
                <c:pt idx="12230">
                  <c:v>2.6318484938006677</c:v>
                </c:pt>
                <c:pt idx="12231">
                  <c:v>2.6371319999999998</c:v>
                </c:pt>
                <c:pt idx="12232">
                  <c:v>2.6110024868985233</c:v>
                </c:pt>
                <c:pt idx="12233">
                  <c:v>2.6141574607866507</c:v>
                </c:pt>
                <c:pt idx="12234">
                  <c:v>2.619043</c:v>
                </c:pt>
                <c:pt idx="12235">
                  <c:v>2.619043</c:v>
                </c:pt>
                <c:pt idx="12236">
                  <c:v>2.619043</c:v>
                </c:pt>
                <c:pt idx="12237">
                  <c:v>2.619043</c:v>
                </c:pt>
                <c:pt idx="12238">
                  <c:v>2.619043</c:v>
                </c:pt>
                <c:pt idx="12239">
                  <c:v>2.619043</c:v>
                </c:pt>
                <c:pt idx="12240">
                  <c:v>2.619043</c:v>
                </c:pt>
                <c:pt idx="12241">
                  <c:v>2.619043</c:v>
                </c:pt>
                <c:pt idx="12242">
                  <c:v>2.6016785951359083</c:v>
                </c:pt>
                <c:pt idx="12243">
                  <c:v>2.5740555060786652</c:v>
                </c:pt>
                <c:pt idx="12244">
                  <c:v>2.6094378013829282</c:v>
                </c:pt>
                <c:pt idx="12245">
                  <c:v>2.6461592477348592</c:v>
                </c:pt>
                <c:pt idx="12246">
                  <c:v>2.6279257985697257</c:v>
                </c:pt>
                <c:pt idx="12247">
                  <c:v>2.6097095245588937</c:v>
                </c:pt>
                <c:pt idx="12248">
                  <c:v>2.6104125543633763</c:v>
                </c:pt>
                <c:pt idx="12249">
                  <c:v>2.6286309463519313</c:v>
                </c:pt>
                <c:pt idx="12250">
                  <c:v>2.6371319999999998</c:v>
                </c:pt>
                <c:pt idx="12251">
                  <c:v>2.6357751205162985</c:v>
                </c:pt>
                <c:pt idx="12252">
                  <c:v>2.6332624247954945</c:v>
                </c:pt>
                <c:pt idx="12253">
                  <c:v>2.6307497290746906</c:v>
                </c:pt>
                <c:pt idx="12254">
                  <c:v>2.6282376282155626</c:v>
                </c:pt>
                <c:pt idx="12255">
                  <c:v>2.6257249324947587</c:v>
                </c:pt>
                <c:pt idx="12256">
                  <c:v>2.6232122367739548</c:v>
                </c:pt>
                <c:pt idx="12257">
                  <c:v>2.6207001359148272</c:v>
                </c:pt>
                <c:pt idx="12258">
                  <c:v>2.6181850607473178</c:v>
                </c:pt>
                <c:pt idx="12259">
                  <c:v>2.6156723650265135</c:v>
                </c:pt>
                <c:pt idx="12260">
                  <c:v>2.6131602641673859</c:v>
                </c:pt>
                <c:pt idx="12261">
                  <c:v>2.610647568446582</c:v>
                </c:pt>
                <c:pt idx="12262">
                  <c:v>2.608134872725778</c:v>
                </c:pt>
                <c:pt idx="12263">
                  <c:v>2.60562277186665</c:v>
                </c:pt>
                <c:pt idx="12264">
                  <c:v>2.6031100761458461</c:v>
                </c:pt>
                <c:pt idx="12265">
                  <c:v>2.6005973804250422</c:v>
                </c:pt>
                <c:pt idx="12266">
                  <c:v>2.5980852795659146</c:v>
                </c:pt>
                <c:pt idx="12267">
                  <c:v>2.5955725838451102</c:v>
                </c:pt>
                <c:pt idx="12268">
                  <c:v>2.5930598881243063</c:v>
                </c:pt>
                <c:pt idx="12269">
                  <c:v>2.5905477872651788</c:v>
                </c:pt>
                <c:pt idx="12270">
                  <c:v>2.5880350915443744</c:v>
                </c:pt>
                <c:pt idx="12271">
                  <c:v>2.5855200163768655</c:v>
                </c:pt>
                <c:pt idx="12272">
                  <c:v>2.5830073206560611</c:v>
                </c:pt>
                <c:pt idx="12273">
                  <c:v>2.5804952197969335</c:v>
                </c:pt>
                <c:pt idx="12274">
                  <c:v>2.5779825240761296</c:v>
                </c:pt>
                <c:pt idx="12275">
                  <c:v>2.5754698283553257</c:v>
                </c:pt>
                <c:pt idx="12276">
                  <c:v>2.5729577274961977</c:v>
                </c:pt>
                <c:pt idx="12277">
                  <c:v>2.5704450317753937</c:v>
                </c:pt>
                <c:pt idx="12278">
                  <c:v>2.5679323360545898</c:v>
                </c:pt>
                <c:pt idx="12279">
                  <c:v>2.5654202351954618</c:v>
                </c:pt>
                <c:pt idx="12280">
                  <c:v>2.5783233412017168</c:v>
                </c:pt>
                <c:pt idx="12281">
                  <c:v>2.5965417331902718</c:v>
                </c:pt>
                <c:pt idx="12282">
                  <c:v>2.573356955899881</c:v>
                </c:pt>
                <c:pt idx="12283">
                  <c:v>2.5787201432999525</c:v>
                </c:pt>
                <c:pt idx="12284">
                  <c:v>2.5969385352885075</c:v>
                </c:pt>
                <c:pt idx="12285">
                  <c:v>2.5725567715784456</c:v>
                </c:pt>
                <c:pt idx="12286">
                  <c:v>2.5791005907032183</c:v>
                </c:pt>
                <c:pt idx="12287">
                  <c:v>2.5394993526466378</c:v>
                </c:pt>
                <c:pt idx="12288">
                  <c:v>2.5577527753934195</c:v>
                </c:pt>
                <c:pt idx="12289">
                  <c:v>2.569491142180095</c:v>
                </c:pt>
                <c:pt idx="12290">
                  <c:v>2.5753318344289866</c:v>
                </c:pt>
                <c:pt idx="12291">
                  <c:v>2.5811711439382359</c:v>
                </c:pt>
                <c:pt idx="12292">
                  <c:v>2.5870118361871275</c:v>
                </c:pt>
                <c:pt idx="12293">
                  <c:v>2.5928525284360191</c:v>
                </c:pt>
                <c:pt idx="12294">
                  <c:v>2.5986918379452684</c:v>
                </c:pt>
                <c:pt idx="12295">
                  <c:v>2.5897944452920143</c:v>
                </c:pt>
                <c:pt idx="12296">
                  <c:v>2.582865</c:v>
                </c:pt>
                <c:pt idx="12297">
                  <c:v>2.5823983426851758</c:v>
                </c:pt>
                <c:pt idx="12298">
                  <c:v>2.5816549651519796</c:v>
                </c:pt>
                <c:pt idx="12299">
                  <c:v>2.5809114115881102</c:v>
                </c:pt>
                <c:pt idx="12300">
                  <c:v>2.5801678580242409</c:v>
                </c:pt>
                <c:pt idx="12301">
                  <c:v>2.5794244804910447</c:v>
                </c:pt>
                <c:pt idx="12302">
                  <c:v>2.5786809269271753</c:v>
                </c:pt>
                <c:pt idx="12303">
                  <c:v>2.577937373363306</c:v>
                </c:pt>
                <c:pt idx="12304">
                  <c:v>2.5771939958301098</c:v>
                </c:pt>
                <c:pt idx="12305">
                  <c:v>2.5764504422662404</c:v>
                </c:pt>
                <c:pt idx="12306">
                  <c:v>2.5757068887023711</c:v>
                </c:pt>
                <c:pt idx="12307">
                  <c:v>2.5749635111691749</c:v>
                </c:pt>
                <c:pt idx="12308">
                  <c:v>2.5742192534826125</c:v>
                </c:pt>
                <c:pt idx="12309">
                  <c:v>2.5571180496056365</c:v>
                </c:pt>
                <c:pt idx="12310">
                  <c:v>2.5563746720724403</c:v>
                </c:pt>
                <c:pt idx="12311">
                  <c:v>2.5556304143858779</c:v>
                </c:pt>
                <c:pt idx="12312">
                  <c:v>2.5548868608220086</c:v>
                </c:pt>
                <c:pt idx="12313">
                  <c:v>2.5541434832888124</c:v>
                </c:pt>
                <c:pt idx="12314">
                  <c:v>2.553399929724943</c:v>
                </c:pt>
                <c:pt idx="12315">
                  <c:v>2.5526563761610737</c:v>
                </c:pt>
                <c:pt idx="12316">
                  <c:v>2.5519129986278775</c:v>
                </c:pt>
                <c:pt idx="12317">
                  <c:v>2.5511694450640081</c:v>
                </c:pt>
                <c:pt idx="12318">
                  <c:v>2.5504258915001388</c:v>
                </c:pt>
                <c:pt idx="12319">
                  <c:v>2.5496825139669426</c:v>
                </c:pt>
                <c:pt idx="12320">
                  <c:v>2.5489389604030732</c:v>
                </c:pt>
                <c:pt idx="12321">
                  <c:v>2.5481954068392039</c:v>
                </c:pt>
                <c:pt idx="12322">
                  <c:v>2.5474520293060077</c:v>
                </c:pt>
                <c:pt idx="12323">
                  <c:v>2.5467084757421383</c:v>
                </c:pt>
                <c:pt idx="12324">
                  <c:v>2.58210590033381</c:v>
                </c:pt>
                <c:pt idx="12325">
                  <c:v>2.6185341794994041</c:v>
                </c:pt>
                <c:pt idx="12326">
                  <c:v>2.615060100917431</c:v>
                </c:pt>
                <c:pt idx="12327">
                  <c:v>2.5466869999999999</c:v>
                </c:pt>
                <c:pt idx="12328">
                  <c:v>2.5830137174568373</c:v>
                </c:pt>
                <c:pt idx="12329">
                  <c:v>2.5481246020827624</c:v>
                </c:pt>
                <c:pt idx="12330">
                  <c:v>2.6005177621266102</c:v>
                </c:pt>
                <c:pt idx="12331">
                  <c:v>2.5647760000000002</c:v>
                </c:pt>
                <c:pt idx="12332">
                  <c:v>2.582865</c:v>
                </c:pt>
                <c:pt idx="12333">
                  <c:v>2.5766455584167858</c:v>
                </c:pt>
                <c:pt idx="12334">
                  <c:v>2.5564006634844869</c:v>
                </c:pt>
                <c:pt idx="12335">
                  <c:v>2.5874428363896169</c:v>
                </c:pt>
                <c:pt idx="12336">
                  <c:v>2.5285899999999999</c:v>
                </c:pt>
                <c:pt idx="12337">
                  <c:v>2.528680931567842</c:v>
                </c:pt>
                <c:pt idx="12338">
                  <c:v>2.5291364523400803</c:v>
                </c:pt>
                <c:pt idx="12339">
                  <c:v>2.5295920809789476</c:v>
                </c:pt>
                <c:pt idx="12340">
                  <c:v>2.5300477096178144</c:v>
                </c:pt>
                <c:pt idx="12341">
                  <c:v>2.5305032303900532</c:v>
                </c:pt>
                <c:pt idx="12342">
                  <c:v>2.53095885902892</c:v>
                </c:pt>
                <c:pt idx="12343">
                  <c:v>2.5314144876677873</c:v>
                </c:pt>
                <c:pt idx="12344">
                  <c:v>2.5318700084400256</c:v>
                </c:pt>
                <c:pt idx="12345">
                  <c:v>2.5323256370788925</c:v>
                </c:pt>
                <c:pt idx="12346">
                  <c:v>2.5327812657177597</c:v>
                </c:pt>
                <c:pt idx="12347">
                  <c:v>2.5332367864899981</c:v>
                </c:pt>
                <c:pt idx="12348">
                  <c:v>2.5336924151288653</c:v>
                </c:pt>
                <c:pt idx="12349">
                  <c:v>2.5341484752342462</c:v>
                </c:pt>
                <c:pt idx="12350">
                  <c:v>2.5346041038731135</c:v>
                </c:pt>
                <c:pt idx="12351">
                  <c:v>2.5350596246453518</c:v>
                </c:pt>
                <c:pt idx="12352">
                  <c:v>2.5355152532842191</c:v>
                </c:pt>
                <c:pt idx="12353">
                  <c:v>2.535970881923086</c:v>
                </c:pt>
                <c:pt idx="12354">
                  <c:v>2.5364264026953247</c:v>
                </c:pt>
                <c:pt idx="12355">
                  <c:v>2.5368820313341915</c:v>
                </c:pt>
                <c:pt idx="12356">
                  <c:v>2.5373375521064299</c:v>
                </c:pt>
                <c:pt idx="12357">
                  <c:v>2.5377931807452971</c:v>
                </c:pt>
                <c:pt idx="12358">
                  <c:v>2.538248809384164</c:v>
                </c:pt>
                <c:pt idx="12359">
                  <c:v>2.5387043301564027</c:v>
                </c:pt>
                <c:pt idx="12360">
                  <c:v>2.5391599587952696</c:v>
                </c:pt>
                <c:pt idx="12361">
                  <c:v>2.5396160189006509</c:v>
                </c:pt>
                <c:pt idx="12362">
                  <c:v>2.5400716475395178</c:v>
                </c:pt>
                <c:pt idx="12363">
                  <c:v>2.5405271683117565</c:v>
                </c:pt>
                <c:pt idx="12364">
                  <c:v>2.5409827969506233</c:v>
                </c:pt>
                <c:pt idx="12365">
                  <c:v>2.5414384255894906</c:v>
                </c:pt>
                <c:pt idx="12366">
                  <c:v>2.5418939463617289</c:v>
                </c:pt>
                <c:pt idx="12367">
                  <c:v>2.5423495750005958</c:v>
                </c:pt>
                <c:pt idx="12368">
                  <c:v>2.5428052036394631</c:v>
                </c:pt>
                <c:pt idx="12369">
                  <c:v>2.5432607244117014</c:v>
                </c:pt>
                <c:pt idx="12370">
                  <c:v>2.5437163530505686</c:v>
                </c:pt>
                <c:pt idx="12371">
                  <c:v>2.5441719816894355</c:v>
                </c:pt>
                <c:pt idx="12372">
                  <c:v>2.5446275024616742</c:v>
                </c:pt>
                <c:pt idx="12373">
                  <c:v>2.5450831311005411</c:v>
                </c:pt>
                <c:pt idx="12374">
                  <c:v>2.5455391912059224</c:v>
                </c:pt>
                <c:pt idx="12375">
                  <c:v>2.5459948198447893</c:v>
                </c:pt>
                <c:pt idx="12376">
                  <c:v>2.5464503406170276</c:v>
                </c:pt>
                <c:pt idx="12377">
                  <c:v>2.5379276032427276</c:v>
                </c:pt>
                <c:pt idx="12378">
                  <c:v>2.5463508996424316</c:v>
                </c:pt>
                <c:pt idx="12379">
                  <c:v>2.5737816824034336</c:v>
                </c:pt>
                <c:pt idx="12380">
                  <c:v>2.5920087952267306</c:v>
                </c:pt>
                <c:pt idx="12381">
                  <c:v>2.6102203584186712</c:v>
                </c:pt>
                <c:pt idx="12382">
                  <c:v>2.6096577677634718</c:v>
                </c:pt>
                <c:pt idx="12383">
                  <c:v>2.581906585202864</c:v>
                </c:pt>
                <c:pt idx="12384">
                  <c:v>2.5744237539304433</c:v>
                </c:pt>
                <c:pt idx="12385">
                  <c:v>2.582865</c:v>
                </c:pt>
                <c:pt idx="12386">
                  <c:v>2.5837655099823231</c:v>
                </c:pt>
                <c:pt idx="12387">
                  <c:v>2.5854207554850785</c:v>
                </c:pt>
                <c:pt idx="12388">
                  <c:v>2.5870756091210008</c:v>
                </c:pt>
                <c:pt idx="12389">
                  <c:v>2.5887308546237566</c:v>
                </c:pt>
                <c:pt idx="12390">
                  <c:v>2.590386100126512</c:v>
                </c:pt>
                <c:pt idx="12391">
                  <c:v>2.5920409537624347</c:v>
                </c:pt>
                <c:pt idx="12392">
                  <c:v>2.5936961992651901</c:v>
                </c:pt>
                <c:pt idx="12393">
                  <c:v>2.5953514447679455</c:v>
                </c:pt>
                <c:pt idx="12394">
                  <c:v>2.5970062984038682</c:v>
                </c:pt>
                <c:pt idx="12395">
                  <c:v>2.5986615439066236</c:v>
                </c:pt>
                <c:pt idx="12396">
                  <c:v>2.600316789409379</c:v>
                </c:pt>
                <c:pt idx="12397">
                  <c:v>2.6019716430453017</c:v>
                </c:pt>
                <c:pt idx="12398">
                  <c:v>2.6036268885480571</c:v>
                </c:pt>
                <c:pt idx="12399">
                  <c:v>2.6317672376954007</c:v>
                </c:pt>
                <c:pt idx="12400">
                  <c:v>2.6334220913313229</c:v>
                </c:pt>
                <c:pt idx="12401">
                  <c:v>2.6350773368340787</c:v>
                </c:pt>
                <c:pt idx="12402">
                  <c:v>2.6367325823368342</c:v>
                </c:pt>
                <c:pt idx="12403">
                  <c:v>2.6383874359727564</c:v>
                </c:pt>
                <c:pt idx="12404">
                  <c:v>2.6400426814755122</c:v>
                </c:pt>
                <c:pt idx="12405">
                  <c:v>2.6416979269782677</c:v>
                </c:pt>
                <c:pt idx="12406">
                  <c:v>2.6433527806141903</c:v>
                </c:pt>
                <c:pt idx="12407">
                  <c:v>2.6450080261169457</c:v>
                </c:pt>
                <c:pt idx="12408">
                  <c:v>2.6466648390870335</c:v>
                </c:pt>
                <c:pt idx="12409">
                  <c:v>2.6483196927229558</c:v>
                </c:pt>
                <c:pt idx="12410">
                  <c:v>2.6499749382257116</c:v>
                </c:pt>
                <c:pt idx="12411">
                  <c:v>2.651630183728467</c:v>
                </c:pt>
                <c:pt idx="12412">
                  <c:v>2.6532850373643893</c:v>
                </c:pt>
                <c:pt idx="12413">
                  <c:v>2.6549402828671451</c:v>
                </c:pt>
                <c:pt idx="12414">
                  <c:v>2.6565955283699005</c:v>
                </c:pt>
                <c:pt idx="12415">
                  <c:v>2.6582503820058232</c:v>
                </c:pt>
                <c:pt idx="12416">
                  <c:v>2.6599056275085786</c:v>
                </c:pt>
                <c:pt idx="12417">
                  <c:v>2.661560873011334</c:v>
                </c:pt>
                <c:pt idx="12418">
                  <c:v>2.6632157266472567</c:v>
                </c:pt>
                <c:pt idx="12419">
                  <c:v>2.6648709721500121</c:v>
                </c:pt>
                <c:pt idx="12420">
                  <c:v>2.6665277851200999</c:v>
                </c:pt>
                <c:pt idx="12421">
                  <c:v>2.6681830306228553</c:v>
                </c:pt>
                <c:pt idx="12422">
                  <c:v>2.669837884258778</c:v>
                </c:pt>
                <c:pt idx="12423">
                  <c:v>2.6714931297615334</c:v>
                </c:pt>
                <c:pt idx="12424">
                  <c:v>2.6731483752642888</c:v>
                </c:pt>
                <c:pt idx="12425">
                  <c:v>2.6405008947368418</c:v>
                </c:pt>
                <c:pt idx="12426">
                  <c:v>2.6371319999999998</c:v>
                </c:pt>
                <c:pt idx="12427">
                  <c:v>2.70384942124105</c:v>
                </c:pt>
                <c:pt idx="12428">
                  <c:v>2.6590775207439199</c:v>
                </c:pt>
                <c:pt idx="12429">
                  <c:v>2.6721348699690401</c:v>
                </c:pt>
                <c:pt idx="12430">
                  <c:v>2.6562528639618139</c:v>
                </c:pt>
                <c:pt idx="12431">
                  <c:v>2.6724052060085839</c:v>
                </c:pt>
                <c:pt idx="12432">
                  <c:v>2.6906106804000953</c:v>
                </c:pt>
                <c:pt idx="12433">
                  <c:v>2.6390861430615162</c:v>
                </c:pt>
                <c:pt idx="12434">
                  <c:v>2.6368203489754558</c:v>
                </c:pt>
                <c:pt idx="12435">
                  <c:v>2.6364970646120778</c:v>
                </c:pt>
                <c:pt idx="12436">
                  <c:v>2.6361737802486997</c:v>
                </c:pt>
                <c:pt idx="12437">
                  <c:v>2.6358505724204457</c:v>
                </c:pt>
                <c:pt idx="12438">
                  <c:v>2.6355272880570682</c:v>
                </c:pt>
                <c:pt idx="12439">
                  <c:v>2.6352040036936901</c:v>
                </c:pt>
                <c:pt idx="12440">
                  <c:v>2.6348807958654361</c:v>
                </c:pt>
                <c:pt idx="12441">
                  <c:v>2.6345575115020581</c:v>
                </c:pt>
                <c:pt idx="12442">
                  <c:v>2.6342342271386805</c:v>
                </c:pt>
                <c:pt idx="12443">
                  <c:v>2.6339110193104265</c:v>
                </c:pt>
                <c:pt idx="12444">
                  <c:v>2.6335877349470485</c:v>
                </c:pt>
                <c:pt idx="12445">
                  <c:v>2.6332641444431748</c:v>
                </c:pt>
                <c:pt idx="12446">
                  <c:v>2.6329408600797972</c:v>
                </c:pt>
                <c:pt idx="12447">
                  <c:v>2.6326176522515432</c:v>
                </c:pt>
                <c:pt idx="12448">
                  <c:v>2.6322943678881652</c:v>
                </c:pt>
                <c:pt idx="12449">
                  <c:v>2.6319710835247871</c:v>
                </c:pt>
                <c:pt idx="12450">
                  <c:v>2.6316478756965336</c:v>
                </c:pt>
                <c:pt idx="12451">
                  <c:v>2.6313245913331555</c:v>
                </c:pt>
                <c:pt idx="12452">
                  <c:v>2.6310013069697775</c:v>
                </c:pt>
                <c:pt idx="12453">
                  <c:v>2.6306780991415235</c:v>
                </c:pt>
                <c:pt idx="12454">
                  <c:v>2.6303548147781459</c:v>
                </c:pt>
                <c:pt idx="12455">
                  <c:v>2.6300315304147679</c:v>
                </c:pt>
                <c:pt idx="12456">
                  <c:v>2.6297083225865139</c:v>
                </c:pt>
                <c:pt idx="12457">
                  <c:v>2.6293850382231359</c:v>
                </c:pt>
                <c:pt idx="12458">
                  <c:v>2.6290614477192626</c:v>
                </c:pt>
                <c:pt idx="12459">
                  <c:v>2.6287382398910086</c:v>
                </c:pt>
                <c:pt idx="12460">
                  <c:v>2.6284149555276306</c:v>
                </c:pt>
                <c:pt idx="12461">
                  <c:v>2.6280916711642526</c:v>
                </c:pt>
                <c:pt idx="12462">
                  <c:v>2.627768463335999</c:v>
                </c:pt>
                <c:pt idx="12463">
                  <c:v>2.627445178972621</c:v>
                </c:pt>
                <c:pt idx="12464">
                  <c:v>2.6271218946092429</c:v>
                </c:pt>
                <c:pt idx="12465">
                  <c:v>2.6267986867809889</c:v>
                </c:pt>
                <c:pt idx="12466">
                  <c:v>2.6264754024176113</c:v>
                </c:pt>
                <c:pt idx="12467">
                  <c:v>2.6261521180542333</c:v>
                </c:pt>
                <c:pt idx="12468">
                  <c:v>2.6258289102259793</c:v>
                </c:pt>
                <c:pt idx="12469">
                  <c:v>2.6255056258626013</c:v>
                </c:pt>
                <c:pt idx="12470">
                  <c:v>2.6251820353587281</c:v>
                </c:pt>
                <c:pt idx="12471">
                  <c:v>2.62485875099535</c:v>
                </c:pt>
                <c:pt idx="12472">
                  <c:v>2.624535543167096</c:v>
                </c:pt>
                <c:pt idx="12473">
                  <c:v>2.624212258803718</c:v>
                </c:pt>
                <c:pt idx="12474">
                  <c:v>2.6238889744403404</c:v>
                </c:pt>
                <c:pt idx="12475">
                  <c:v>2.6235657666120864</c:v>
                </c:pt>
                <c:pt idx="12476">
                  <c:v>2.6232424822487084</c:v>
                </c:pt>
                <c:pt idx="12477">
                  <c:v>2.6229191978853303</c:v>
                </c:pt>
                <c:pt idx="12478">
                  <c:v>2.6225959900570768</c:v>
                </c:pt>
                <c:pt idx="12479">
                  <c:v>2.6222727056936987</c:v>
                </c:pt>
                <c:pt idx="12480">
                  <c:v>2.6219494213303207</c:v>
                </c:pt>
                <c:pt idx="12481">
                  <c:v>2.6216262135020667</c:v>
                </c:pt>
                <c:pt idx="12482">
                  <c:v>2.6213029291386891</c:v>
                </c:pt>
                <c:pt idx="12483">
                  <c:v>2.6209793386348155</c:v>
                </c:pt>
                <c:pt idx="12484">
                  <c:v>2.6206561308065615</c:v>
                </c:pt>
                <c:pt idx="12485">
                  <c:v>2.6203328464431834</c:v>
                </c:pt>
                <c:pt idx="12486">
                  <c:v>2.6200095620798058</c:v>
                </c:pt>
                <c:pt idx="12487">
                  <c:v>2.6196863542515518</c:v>
                </c:pt>
                <c:pt idx="12488">
                  <c:v>2.6193630698881738</c:v>
                </c:pt>
                <c:pt idx="12489">
                  <c:v>2.619043</c:v>
                </c:pt>
                <c:pt idx="12490">
                  <c:v>2.6196553094159714</c:v>
                </c:pt>
                <c:pt idx="12491">
                  <c:v>2.654789693371483</c:v>
                </c:pt>
                <c:pt idx="12492">
                  <c:v>2.6376926986170717</c:v>
                </c:pt>
                <c:pt idx="12493">
                  <c:v>2.6565925692491059</c:v>
                </c:pt>
                <c:pt idx="12494">
                  <c:v>2.6889750271816881</c:v>
                </c:pt>
                <c:pt idx="12495">
                  <c:v>2.6371319999999998</c:v>
                </c:pt>
                <c:pt idx="12496">
                  <c:v>2.6403924414779496</c:v>
                </c:pt>
                <c:pt idx="12497">
                  <c:v>2.691408</c:v>
                </c:pt>
                <c:pt idx="12498">
                  <c:v>2.6913339471502318</c:v>
                </c:pt>
                <c:pt idx="12499">
                  <c:v>2.6903249173520987</c:v>
                </c:pt>
                <c:pt idx="12500">
                  <c:v>2.6893161264341261</c:v>
                </c:pt>
                <c:pt idx="12501">
                  <c:v>2.688307096635993</c:v>
                </c:pt>
                <c:pt idx="12502">
                  <c:v>2.6872980668378594</c:v>
                </c:pt>
                <c:pt idx="12503">
                  <c:v>2.6862892759198869</c:v>
                </c:pt>
                <c:pt idx="12504">
                  <c:v>2.6852802461217538</c:v>
                </c:pt>
                <c:pt idx="12505">
                  <c:v>2.6842712163236206</c:v>
                </c:pt>
                <c:pt idx="12506">
                  <c:v>2.6832624254056481</c:v>
                </c:pt>
                <c:pt idx="12507">
                  <c:v>2.682253395607515</c:v>
                </c:pt>
                <c:pt idx="12508">
                  <c:v>2.6812434102887397</c:v>
                </c:pt>
                <c:pt idx="12509">
                  <c:v>2.6802346193707671</c:v>
                </c:pt>
                <c:pt idx="12510">
                  <c:v>2.679225589572634</c:v>
                </c:pt>
                <c:pt idx="12511">
                  <c:v>2.6782165597745005</c:v>
                </c:pt>
                <c:pt idx="12512">
                  <c:v>2.6772077688565279</c:v>
                </c:pt>
                <c:pt idx="12513">
                  <c:v>2.6761987390583948</c:v>
                </c:pt>
                <c:pt idx="12514">
                  <c:v>2.6751897092602617</c:v>
                </c:pt>
                <c:pt idx="12515">
                  <c:v>2.6741809183422891</c:v>
                </c:pt>
                <c:pt idx="12516">
                  <c:v>2.673171888544156</c:v>
                </c:pt>
                <c:pt idx="12517">
                  <c:v>2.6721628587460229</c:v>
                </c:pt>
                <c:pt idx="12518">
                  <c:v>2.6711540678280503</c:v>
                </c:pt>
                <c:pt idx="12519">
                  <c:v>2.6701450380299172</c:v>
                </c:pt>
                <c:pt idx="12520">
                  <c:v>2.6691350527111415</c:v>
                </c:pt>
                <c:pt idx="12521">
                  <c:v>2.6681260229130084</c:v>
                </c:pt>
                <c:pt idx="12522">
                  <c:v>2.6671172319950358</c:v>
                </c:pt>
                <c:pt idx="12523">
                  <c:v>2.6661082021969027</c:v>
                </c:pt>
                <c:pt idx="12524">
                  <c:v>2.6650991723987696</c:v>
                </c:pt>
                <c:pt idx="12525">
                  <c:v>2.664090381480797</c:v>
                </c:pt>
                <c:pt idx="12526">
                  <c:v>2.6630813516826639</c:v>
                </c:pt>
                <c:pt idx="12527">
                  <c:v>2.6620723218845308</c:v>
                </c:pt>
                <c:pt idx="12528">
                  <c:v>2.6610635309665582</c:v>
                </c:pt>
                <c:pt idx="12529">
                  <c:v>2.6600545011684247</c:v>
                </c:pt>
                <c:pt idx="12530">
                  <c:v>2.6590454713702916</c:v>
                </c:pt>
                <c:pt idx="12531">
                  <c:v>2.658036680452319</c:v>
                </c:pt>
                <c:pt idx="12532">
                  <c:v>2.6570276506541859</c:v>
                </c:pt>
                <c:pt idx="12533">
                  <c:v>2.6560176653354106</c:v>
                </c:pt>
                <c:pt idx="12534">
                  <c:v>2.6475609942775393</c:v>
                </c:pt>
                <c:pt idx="12535">
                  <c:v>2.6269617896995707</c:v>
                </c:pt>
                <c:pt idx="12536">
                  <c:v>2.6552210000000001</c:v>
                </c:pt>
                <c:pt idx="12537">
                  <c:v>2.6467952774731822</c:v>
                </c:pt>
                <c:pt idx="12538">
                  <c:v>2.6277208893657606</c:v>
                </c:pt>
                <c:pt idx="12539">
                  <c:v>2.6507526633285647</c:v>
                </c:pt>
                <c:pt idx="12540">
                  <c:v>2.6325396793802143</c:v>
                </c:pt>
                <c:pt idx="12541">
                  <c:v>2.6237614945159753</c:v>
                </c:pt>
                <c:pt idx="12542">
                  <c:v>2.6322841134954698</c:v>
                </c:pt>
                <c:pt idx="12543">
                  <c:v>2.619346406709091</c:v>
                </c:pt>
                <c:pt idx="12544">
                  <c:v>2.6204579331090909</c:v>
                </c:pt>
                <c:pt idx="12545">
                  <c:v>2.621570512090909</c:v>
                </c:pt>
                <c:pt idx="12546">
                  <c:v>2.6226820384909093</c:v>
                </c:pt>
                <c:pt idx="12547">
                  <c:v>2.6237933017454544</c:v>
                </c:pt>
                <c:pt idx="12548">
                  <c:v>2.6249048281454543</c:v>
                </c:pt>
                <c:pt idx="12549">
                  <c:v>2.6260163545454547</c:v>
                </c:pt>
                <c:pt idx="12550">
                  <c:v>2.6271276177999998</c:v>
                </c:pt>
                <c:pt idx="12551">
                  <c:v>2.6282391442000002</c:v>
                </c:pt>
                <c:pt idx="12552">
                  <c:v>2.6293506706000001</c:v>
                </c:pt>
                <c:pt idx="12553">
                  <c:v>2.6304619338545456</c:v>
                </c:pt>
                <c:pt idx="12554">
                  <c:v>2.6315734602545455</c:v>
                </c:pt>
                <c:pt idx="12555">
                  <c:v>2.6326849866545454</c:v>
                </c:pt>
                <c:pt idx="12556">
                  <c:v>2.633796249909091</c:v>
                </c:pt>
                <c:pt idx="12557">
                  <c:v>2.6349077763090909</c:v>
                </c:pt>
                <c:pt idx="12558">
                  <c:v>2.6360203552909089</c:v>
                </c:pt>
                <c:pt idx="12559">
                  <c:v>2.6371316185454545</c:v>
                </c:pt>
                <c:pt idx="12560">
                  <c:v>2.6382431449454544</c:v>
                </c:pt>
                <c:pt idx="12561">
                  <c:v>2.6393546713454548</c:v>
                </c:pt>
                <c:pt idx="12562">
                  <c:v>2.6404659345999999</c:v>
                </c:pt>
                <c:pt idx="12563">
                  <c:v>2.6415774609999998</c:v>
                </c:pt>
                <c:pt idx="12564">
                  <c:v>2.6426889874000001</c:v>
                </c:pt>
                <c:pt idx="12565">
                  <c:v>2.6438002506545453</c:v>
                </c:pt>
                <c:pt idx="12566">
                  <c:v>2.6449117770545456</c:v>
                </c:pt>
                <c:pt idx="12567">
                  <c:v>2.6460233034545455</c:v>
                </c:pt>
                <c:pt idx="12568">
                  <c:v>2.6471345667090911</c:v>
                </c:pt>
                <c:pt idx="12569">
                  <c:v>2.648246093109091</c:v>
                </c:pt>
                <c:pt idx="12570">
                  <c:v>2.649358672090909</c:v>
                </c:pt>
                <c:pt idx="12571">
                  <c:v>2.6504701984909089</c:v>
                </c:pt>
                <c:pt idx="12572">
                  <c:v>2.6515814617454545</c:v>
                </c:pt>
                <c:pt idx="12573">
                  <c:v>2.6526929881454544</c:v>
                </c:pt>
                <c:pt idx="12574">
                  <c:v>2.6538045145454547</c:v>
                </c:pt>
                <c:pt idx="12575">
                  <c:v>2.6549157777999999</c:v>
                </c:pt>
                <c:pt idx="12576">
                  <c:v>2.6560273042000002</c:v>
                </c:pt>
                <c:pt idx="12577">
                  <c:v>2.6571388306000001</c:v>
                </c:pt>
                <c:pt idx="12578">
                  <c:v>2.6582500938545452</c:v>
                </c:pt>
                <c:pt idx="12579">
                  <c:v>2.6593616202545456</c:v>
                </c:pt>
                <c:pt idx="12580">
                  <c:v>2.6604731466545455</c:v>
                </c:pt>
                <c:pt idx="12581">
                  <c:v>2.6615844099090911</c:v>
                </c:pt>
                <c:pt idx="12582">
                  <c:v>2.662695936309091</c:v>
                </c:pt>
                <c:pt idx="12583">
                  <c:v>2.663808515290909</c:v>
                </c:pt>
                <c:pt idx="12584">
                  <c:v>2.6649197785454546</c:v>
                </c:pt>
                <c:pt idx="12585">
                  <c:v>2.6660313049454545</c:v>
                </c:pt>
                <c:pt idx="12586">
                  <c:v>2.6671428313454544</c:v>
                </c:pt>
                <c:pt idx="12587">
                  <c:v>2.6682540946</c:v>
                </c:pt>
                <c:pt idx="12588">
                  <c:v>2.6693656209999999</c:v>
                </c:pt>
                <c:pt idx="12589">
                  <c:v>2.6704771474000002</c:v>
                </c:pt>
                <c:pt idx="12590">
                  <c:v>2.6715884106545453</c:v>
                </c:pt>
                <c:pt idx="12591">
                  <c:v>2.6726999370545457</c:v>
                </c:pt>
                <c:pt idx="12592">
                  <c:v>2.6738114634545456</c:v>
                </c:pt>
                <c:pt idx="12593">
                  <c:v>2.6749227267090907</c:v>
                </c:pt>
                <c:pt idx="12594">
                  <c:v>2.676034253109091</c:v>
                </c:pt>
                <c:pt idx="12595">
                  <c:v>2.6771468320909091</c:v>
                </c:pt>
                <c:pt idx="12596">
                  <c:v>2.678258358490909</c:v>
                </c:pt>
                <c:pt idx="12597">
                  <c:v>2.6793696217454546</c:v>
                </c:pt>
                <c:pt idx="12598">
                  <c:v>2.6804811481454545</c:v>
                </c:pt>
                <c:pt idx="12599">
                  <c:v>2.6815926745454544</c:v>
                </c:pt>
                <c:pt idx="12600">
                  <c:v>2.6827039377999999</c:v>
                </c:pt>
                <c:pt idx="12601">
                  <c:v>2.6838154641999998</c:v>
                </c:pt>
                <c:pt idx="12602">
                  <c:v>2.6849269906000002</c:v>
                </c:pt>
                <c:pt idx="12603">
                  <c:v>2.6860382538545453</c:v>
                </c:pt>
                <c:pt idx="12604">
                  <c:v>2.6871497802545457</c:v>
                </c:pt>
                <c:pt idx="12605">
                  <c:v>2.588707811680572</c:v>
                </c:pt>
                <c:pt idx="12606">
                  <c:v>2.5333800329041489</c:v>
                </c:pt>
                <c:pt idx="12607">
                  <c:v>2.5230002660944204</c:v>
                </c:pt>
                <c:pt idx="12608">
                  <c:v>2.5917238221692491</c:v>
                </c:pt>
                <c:pt idx="12609">
                  <c:v>2.593544152122079</c:v>
                </c:pt>
                <c:pt idx="12610">
                  <c:v>2.582865</c:v>
                </c:pt>
                <c:pt idx="12611">
                  <c:v>2.5958732079160707</c:v>
                </c:pt>
                <c:pt idx="12612">
                  <c:v>2.6009540000000002</c:v>
                </c:pt>
                <c:pt idx="12613">
                  <c:v>2.6012700628175365</c:v>
                </c:pt>
                <c:pt idx="12614">
                  <c:v>2.6017038020447205</c:v>
                </c:pt>
                <c:pt idx="12615">
                  <c:v>2.602137438587429</c:v>
                </c:pt>
                <c:pt idx="12616">
                  <c:v>2.602571177814613</c:v>
                </c:pt>
                <c:pt idx="12617">
                  <c:v>2.603004917041797</c:v>
                </c:pt>
                <c:pt idx="12618">
                  <c:v>2.603438553584505</c:v>
                </c:pt>
                <c:pt idx="12619">
                  <c:v>2.6038722928116895</c:v>
                </c:pt>
                <c:pt idx="12620">
                  <c:v>2.6043060320388736</c:v>
                </c:pt>
                <c:pt idx="12621">
                  <c:v>2.6047396685815816</c:v>
                </c:pt>
                <c:pt idx="12622">
                  <c:v>2.6051734078087661</c:v>
                </c:pt>
                <c:pt idx="12623">
                  <c:v>2.6056071470359501</c:v>
                </c:pt>
                <c:pt idx="12624">
                  <c:v>2.6060407835786581</c:v>
                </c:pt>
                <c:pt idx="12625">
                  <c:v>2.6064745228058426</c:v>
                </c:pt>
                <c:pt idx="12626">
                  <c:v>2.6069086727709312</c:v>
                </c:pt>
                <c:pt idx="12627">
                  <c:v>2.6073424119981157</c:v>
                </c:pt>
                <c:pt idx="12628">
                  <c:v>2.6077760485408237</c:v>
                </c:pt>
                <c:pt idx="12629">
                  <c:v>2.6082097877680077</c:v>
                </c:pt>
                <c:pt idx="12630">
                  <c:v>2.6086435269951922</c:v>
                </c:pt>
                <c:pt idx="12631">
                  <c:v>2.6090771635379002</c:v>
                </c:pt>
                <c:pt idx="12632">
                  <c:v>2.6095109027650842</c:v>
                </c:pt>
                <c:pt idx="12633">
                  <c:v>2.6099446419922687</c:v>
                </c:pt>
                <c:pt idx="12634">
                  <c:v>2.6103782785349767</c:v>
                </c:pt>
                <c:pt idx="12635">
                  <c:v>2.6108120177621608</c:v>
                </c:pt>
                <c:pt idx="12636">
                  <c:v>2.6112457569893452</c:v>
                </c:pt>
                <c:pt idx="12637">
                  <c:v>2.6116793935320533</c:v>
                </c:pt>
                <c:pt idx="12638">
                  <c:v>2.6121135434971419</c:v>
                </c:pt>
                <c:pt idx="12639">
                  <c:v>2.6125472827243259</c:v>
                </c:pt>
                <c:pt idx="12640">
                  <c:v>2.6129809192670344</c:v>
                </c:pt>
                <c:pt idx="12641">
                  <c:v>2.6134146584942184</c:v>
                </c:pt>
                <c:pt idx="12642">
                  <c:v>2.6138483977214024</c:v>
                </c:pt>
                <c:pt idx="12643">
                  <c:v>2.6142820342641109</c:v>
                </c:pt>
                <c:pt idx="12644">
                  <c:v>2.6147157734912949</c:v>
                </c:pt>
                <c:pt idx="12645">
                  <c:v>2.615149512718479</c:v>
                </c:pt>
                <c:pt idx="12646">
                  <c:v>2.6155831492611874</c:v>
                </c:pt>
                <c:pt idx="12647">
                  <c:v>2.6160168884883714</c:v>
                </c:pt>
                <c:pt idx="12648">
                  <c:v>2.6164506277155555</c:v>
                </c:pt>
                <c:pt idx="12649">
                  <c:v>2.6168842642582639</c:v>
                </c:pt>
                <c:pt idx="12650">
                  <c:v>2.617318003485448</c:v>
                </c:pt>
                <c:pt idx="12651">
                  <c:v>2.6177521534505366</c:v>
                </c:pt>
                <c:pt idx="12652">
                  <c:v>2.6181858926777211</c:v>
                </c:pt>
                <c:pt idx="12653">
                  <c:v>2.6186195292204291</c:v>
                </c:pt>
                <c:pt idx="12654">
                  <c:v>2.6203369437291371</c:v>
                </c:pt>
                <c:pt idx="12655">
                  <c:v>2.673311</c:v>
                </c:pt>
                <c:pt idx="12656">
                  <c:v>2.6247882601992552</c:v>
                </c:pt>
                <c:pt idx="12657">
                  <c:v>2.6259176863211731</c:v>
                </c:pt>
                <c:pt idx="12658">
                  <c:v>2.627047112443091</c:v>
                </c:pt>
                <c:pt idx="12659">
                  <c:v>2.628176271181931</c:v>
                </c:pt>
                <c:pt idx="12660">
                  <c:v>2.6293056973038493</c:v>
                </c:pt>
                <c:pt idx="12661">
                  <c:v>2.6304351234257672</c:v>
                </c:pt>
                <c:pt idx="12662">
                  <c:v>2.6315642821646072</c:v>
                </c:pt>
                <c:pt idx="12663">
                  <c:v>2.6326937082865252</c:v>
                </c:pt>
                <c:pt idx="12664">
                  <c:v>2.6338242039407556</c:v>
                </c:pt>
                <c:pt idx="12665">
                  <c:v>2.6349536300626739</c:v>
                </c:pt>
                <c:pt idx="12666">
                  <c:v>2.6360827888015135</c:v>
                </c:pt>
                <c:pt idx="12667">
                  <c:v>2.6372122149234318</c:v>
                </c:pt>
                <c:pt idx="12668">
                  <c:v>2.6383416410453497</c:v>
                </c:pt>
                <c:pt idx="12669">
                  <c:v>2.6394707997841897</c:v>
                </c:pt>
                <c:pt idx="12670">
                  <c:v>2.6406002259061077</c:v>
                </c:pt>
                <c:pt idx="12671">
                  <c:v>2.641729652028026</c:v>
                </c:pt>
                <c:pt idx="12672">
                  <c:v>2.6428588107668656</c:v>
                </c:pt>
                <c:pt idx="12673">
                  <c:v>2.6439882368887839</c:v>
                </c:pt>
                <c:pt idx="12674">
                  <c:v>2.6451176630107018</c:v>
                </c:pt>
                <c:pt idx="12675">
                  <c:v>2.6462468217495418</c:v>
                </c:pt>
                <c:pt idx="12676">
                  <c:v>2.6473773174037722</c:v>
                </c:pt>
                <c:pt idx="12677">
                  <c:v>2.6485067435256902</c:v>
                </c:pt>
                <c:pt idx="12678">
                  <c:v>2.6496359022645302</c:v>
                </c:pt>
                <c:pt idx="12679">
                  <c:v>2.6507653283864485</c:v>
                </c:pt>
                <c:pt idx="12680">
                  <c:v>2.6518947545083664</c:v>
                </c:pt>
                <c:pt idx="12681">
                  <c:v>2.6530239132472064</c:v>
                </c:pt>
                <c:pt idx="12682">
                  <c:v>2.6541533393691243</c:v>
                </c:pt>
                <c:pt idx="12683">
                  <c:v>2.6542249191895113</c:v>
                </c:pt>
                <c:pt idx="12684">
                  <c:v>2.6360149158321411</c:v>
                </c:pt>
                <c:pt idx="12685">
                  <c:v>2.619043</c:v>
                </c:pt>
                <c:pt idx="12686">
                  <c:v>2.6204185401668654</c:v>
                </c:pt>
                <c:pt idx="12687">
                  <c:v>2.6371319999999998</c:v>
                </c:pt>
                <c:pt idx="12688">
                  <c:v>2.6355059740104911</c:v>
                </c:pt>
                <c:pt idx="12689">
                  <c:v>2.6243611087267524</c:v>
                </c:pt>
                <c:pt idx="12690">
                  <c:v>2.6771150586412396</c:v>
                </c:pt>
                <c:pt idx="12691">
                  <c:v>2.7094969999999998</c:v>
                </c:pt>
                <c:pt idx="12692">
                  <c:v>2.708420716159027</c:v>
                </c:pt>
                <c:pt idx="12693">
                  <c:v>2.6993100489360433</c:v>
                </c:pt>
                <c:pt idx="12694">
                  <c:v>2.6902015385945042</c:v>
                </c:pt>
                <c:pt idx="12695">
                  <c:v>2.6810908713715205</c:v>
                </c:pt>
                <c:pt idx="12696">
                  <c:v>2.6786332317044099</c:v>
                </c:pt>
                <c:pt idx="12697">
                  <c:v>2.70393191416309</c:v>
                </c:pt>
                <c:pt idx="12698">
                  <c:v>2.6674881995708155</c:v>
                </c:pt>
                <c:pt idx="12699">
                  <c:v>2.6371319999999998</c:v>
                </c:pt>
                <c:pt idx="12700">
                  <c:v>2.6339669640047676</c:v>
                </c:pt>
                <c:pt idx="12701">
                  <c:v>2.6223511218407247</c:v>
                </c:pt>
                <c:pt idx="12702">
                  <c:v>2.6405695138292797</c:v>
                </c:pt>
                <c:pt idx="12703">
                  <c:v>2.6659080026221691</c:v>
                </c:pt>
                <c:pt idx="12704">
                  <c:v>2.6984321502145923</c:v>
                </c:pt>
                <c:pt idx="12705">
                  <c:v>2.655014541849368</c:v>
                </c:pt>
                <c:pt idx="12706">
                  <c:v>2.6540293748774828</c:v>
                </c:pt>
                <c:pt idx="12707">
                  <c:v>2.6530439746195511</c:v>
                </c:pt>
                <c:pt idx="12708">
                  <c:v>2.6520585743616198</c:v>
                </c:pt>
                <c:pt idx="12709">
                  <c:v>2.6510734073897342</c:v>
                </c:pt>
                <c:pt idx="12710">
                  <c:v>2.6402337712664434</c:v>
                </c:pt>
                <c:pt idx="12711">
                  <c:v>2.6392483710085117</c:v>
                </c:pt>
                <c:pt idx="12712">
                  <c:v>2.6382632040366265</c:v>
                </c:pt>
                <c:pt idx="12713">
                  <c:v>2.6372778037786948</c:v>
                </c:pt>
                <c:pt idx="12714">
                  <c:v>2.6362924035207635</c:v>
                </c:pt>
                <c:pt idx="12715">
                  <c:v>2.6353072365488783</c:v>
                </c:pt>
                <c:pt idx="12716">
                  <c:v>2.6343209031467629</c:v>
                </c:pt>
                <c:pt idx="12717">
                  <c:v>2.6333355028888317</c:v>
                </c:pt>
                <c:pt idx="12718">
                  <c:v>2.632350335916946</c:v>
                </c:pt>
                <c:pt idx="12719">
                  <c:v>2.6313649356590147</c:v>
                </c:pt>
                <c:pt idx="12720">
                  <c:v>2.6303795354010835</c:v>
                </c:pt>
                <c:pt idx="12721">
                  <c:v>2.6293943684291978</c:v>
                </c:pt>
                <c:pt idx="12722">
                  <c:v>2.6284089681712666</c:v>
                </c:pt>
                <c:pt idx="12723">
                  <c:v>2.6274235679133353</c:v>
                </c:pt>
                <c:pt idx="12724">
                  <c:v>2.6264384009414496</c:v>
                </c:pt>
                <c:pt idx="12725">
                  <c:v>2.6254530006835184</c:v>
                </c:pt>
                <c:pt idx="12726">
                  <c:v>2.6244676004255871</c:v>
                </c:pt>
                <c:pt idx="12727">
                  <c:v>2.6234824334537015</c:v>
                </c:pt>
                <c:pt idx="12728">
                  <c:v>2.6224970331957702</c:v>
                </c:pt>
                <c:pt idx="12729">
                  <c:v>2.6215106997936553</c:v>
                </c:pt>
                <c:pt idx="12730">
                  <c:v>2.6205252995357236</c:v>
                </c:pt>
                <c:pt idx="12731">
                  <c:v>2.6195401325638383</c:v>
                </c:pt>
                <c:pt idx="12732">
                  <c:v>2.6185547323059066</c:v>
                </c:pt>
                <c:pt idx="12733">
                  <c:v>2.6175693320479754</c:v>
                </c:pt>
                <c:pt idx="12734">
                  <c:v>2.6165841650760897</c:v>
                </c:pt>
                <c:pt idx="12735">
                  <c:v>2.6155987648181585</c:v>
                </c:pt>
                <c:pt idx="12736">
                  <c:v>2.6146133645602272</c:v>
                </c:pt>
                <c:pt idx="12737">
                  <c:v>2.6136281975883415</c:v>
                </c:pt>
                <c:pt idx="12738">
                  <c:v>2.6126427973304103</c:v>
                </c:pt>
                <c:pt idx="12739">
                  <c:v>2.611657397072479</c:v>
                </c:pt>
                <c:pt idx="12740">
                  <c:v>2.6106722301005933</c:v>
                </c:pt>
                <c:pt idx="12741">
                  <c:v>2.6096858966984784</c:v>
                </c:pt>
                <c:pt idx="12742">
                  <c:v>2.6087004964405471</c:v>
                </c:pt>
                <c:pt idx="12743">
                  <c:v>2.6077153294686615</c:v>
                </c:pt>
                <c:pt idx="12744">
                  <c:v>2.6067299292107302</c:v>
                </c:pt>
                <c:pt idx="12745">
                  <c:v>2.605744528952799</c:v>
                </c:pt>
                <c:pt idx="12746">
                  <c:v>2.6047593619809133</c:v>
                </c:pt>
                <c:pt idx="12747">
                  <c:v>2.603773961722982</c:v>
                </c:pt>
                <c:pt idx="12748">
                  <c:v>2.6027885614650503</c:v>
                </c:pt>
                <c:pt idx="12749">
                  <c:v>2.6018033944931651</c:v>
                </c:pt>
                <c:pt idx="12750">
                  <c:v>2.6009540000000002</c:v>
                </c:pt>
                <c:pt idx="12751">
                  <c:v>2.5956748068669531</c:v>
                </c:pt>
                <c:pt idx="12752">
                  <c:v>2.5813642057701478</c:v>
                </c:pt>
                <c:pt idx="12753">
                  <c:v>2.6588405026227946</c:v>
                </c:pt>
                <c:pt idx="12754">
                  <c:v>2.582865</c:v>
                </c:pt>
                <c:pt idx="12755">
                  <c:v>2.579699209346686</c:v>
                </c:pt>
                <c:pt idx="12756">
                  <c:v>2.5647760000000002</c:v>
                </c:pt>
                <c:pt idx="12757">
                  <c:v>2.5613565537544698</c:v>
                </c:pt>
                <c:pt idx="12758">
                  <c:v>2.5466869999999999</c:v>
                </c:pt>
                <c:pt idx="12759">
                  <c:v>2.5442134807476036</c:v>
                </c:pt>
                <c:pt idx="12760">
                  <c:v>2.5319359891822417</c:v>
                </c:pt>
                <c:pt idx="12761">
                  <c:v>2.5196584976168799</c:v>
                </c:pt>
                <c:pt idx="12762">
                  <c:v>2.5073839126546349</c:v>
                </c:pt>
                <c:pt idx="12763">
                  <c:v>2.4951064210892731</c:v>
                </c:pt>
                <c:pt idx="12764">
                  <c:v>2.5208523590844063</c:v>
                </c:pt>
                <c:pt idx="12765">
                  <c:v>2.5429381816448151</c:v>
                </c:pt>
                <c:pt idx="12766">
                  <c:v>2.5756621793037673</c:v>
                </c:pt>
                <c:pt idx="12767">
                  <c:v>2.5390075906056269</c:v>
                </c:pt>
                <c:pt idx="12768">
                  <c:v>2.5307855976827827</c:v>
                </c:pt>
                <c:pt idx="12769">
                  <c:v>2.533498940167298</c:v>
                </c:pt>
                <c:pt idx="12770">
                  <c:v>2.5362122826518139</c:v>
                </c:pt>
                <c:pt idx="12771">
                  <c:v>2.5389249827730516</c:v>
                </c:pt>
                <c:pt idx="12772">
                  <c:v>2.5416383252575669</c:v>
                </c:pt>
                <c:pt idx="12773">
                  <c:v>2.5443516677420828</c:v>
                </c:pt>
                <c:pt idx="12774">
                  <c:v>2.5470643678633205</c:v>
                </c:pt>
                <c:pt idx="12775">
                  <c:v>2.5497777103478363</c:v>
                </c:pt>
                <c:pt idx="12776">
                  <c:v>2.5524910528323517</c:v>
                </c:pt>
                <c:pt idx="12777">
                  <c:v>2.5552037529535898</c:v>
                </c:pt>
                <c:pt idx="12778">
                  <c:v>2.5579170954381052</c:v>
                </c:pt>
                <c:pt idx="12779">
                  <c:v>2.5606330073757309</c:v>
                </c:pt>
                <c:pt idx="12780">
                  <c:v>2.5633463498602467</c:v>
                </c:pt>
                <c:pt idx="12781">
                  <c:v>2.5660590499814844</c:v>
                </c:pt>
                <c:pt idx="12782">
                  <c:v>2.5687723924660002</c:v>
                </c:pt>
                <c:pt idx="12783">
                  <c:v>2.5714857349505156</c:v>
                </c:pt>
                <c:pt idx="12784">
                  <c:v>2.5741984350717537</c:v>
                </c:pt>
                <c:pt idx="12785">
                  <c:v>2.5769117775562691</c:v>
                </c:pt>
                <c:pt idx="12786">
                  <c:v>2.5796251200407845</c:v>
                </c:pt>
                <c:pt idx="12787">
                  <c:v>2.5823378201620226</c:v>
                </c:pt>
                <c:pt idx="12788">
                  <c:v>2.585051162646538</c:v>
                </c:pt>
                <c:pt idx="12789">
                  <c:v>2.5877638627677761</c:v>
                </c:pt>
                <c:pt idx="12790">
                  <c:v>2.5904772052522915</c:v>
                </c:pt>
                <c:pt idx="12791">
                  <c:v>2.5931931171899176</c:v>
                </c:pt>
                <c:pt idx="12792">
                  <c:v>2.595906459674433</c:v>
                </c:pt>
                <c:pt idx="12793">
                  <c:v>2.5986191597956707</c:v>
                </c:pt>
                <c:pt idx="12794">
                  <c:v>2.6013325022801865</c:v>
                </c:pt>
                <c:pt idx="12795">
                  <c:v>2.6040458447647019</c:v>
                </c:pt>
                <c:pt idx="12796">
                  <c:v>2.6067585448859401</c:v>
                </c:pt>
                <c:pt idx="12797">
                  <c:v>2.6094718873704554</c:v>
                </c:pt>
                <c:pt idx="12798">
                  <c:v>2.6121852298549708</c:v>
                </c:pt>
                <c:pt idx="12799">
                  <c:v>2.614897929976209</c:v>
                </c:pt>
                <c:pt idx="12800">
                  <c:v>2.6176112724607243</c:v>
                </c:pt>
                <c:pt idx="12801">
                  <c:v>2.6203246149452402</c:v>
                </c:pt>
                <c:pt idx="12802">
                  <c:v>2.6230373150664779</c:v>
                </c:pt>
                <c:pt idx="12803">
                  <c:v>2.6257506575509937</c:v>
                </c:pt>
                <c:pt idx="12804">
                  <c:v>2.6284665694886193</c:v>
                </c:pt>
                <c:pt idx="12805">
                  <c:v>2.6311799119731347</c:v>
                </c:pt>
                <c:pt idx="12806">
                  <c:v>2.6338926120943729</c:v>
                </c:pt>
                <c:pt idx="12807">
                  <c:v>2.6366059545788882</c:v>
                </c:pt>
                <c:pt idx="12808">
                  <c:v>2.6393192970634041</c:v>
                </c:pt>
                <c:pt idx="12809">
                  <c:v>2.6420319971846418</c:v>
                </c:pt>
                <c:pt idx="12810">
                  <c:v>2.6447453396691576</c:v>
                </c:pt>
                <c:pt idx="12811">
                  <c:v>2.6474580397903953</c:v>
                </c:pt>
                <c:pt idx="12812">
                  <c:v>2.6501713822749111</c:v>
                </c:pt>
                <c:pt idx="12813">
                  <c:v>2.6528847247594265</c:v>
                </c:pt>
                <c:pt idx="12814">
                  <c:v>2.6476386294706726</c:v>
                </c:pt>
                <c:pt idx="12815">
                  <c:v>2.6036108488316643</c:v>
                </c:pt>
                <c:pt idx="12816">
                  <c:v>2.619043</c:v>
                </c:pt>
                <c:pt idx="12817">
                  <c:v>2.6403891832797428</c:v>
                </c:pt>
                <c:pt idx="12818">
                  <c:v>2.6449218347406513</c:v>
                </c:pt>
                <c:pt idx="12819">
                  <c:v>2.6136752147165261</c:v>
                </c:pt>
                <c:pt idx="12820">
                  <c:v>2.6328860289389069</c:v>
                </c:pt>
                <c:pt idx="12821">
                  <c:v>2.6197630687575391</c:v>
                </c:pt>
                <c:pt idx="12822">
                  <c:v>2.6371319999999998</c:v>
                </c:pt>
                <c:pt idx="12823">
                  <c:v>2.619043</c:v>
                </c:pt>
                <c:pt idx="12824">
                  <c:v>2.619043</c:v>
                </c:pt>
                <c:pt idx="12825">
                  <c:v>2.5964339065331425</c:v>
                </c:pt>
                <c:pt idx="12826">
                  <c:v>2.5825927834537725</c:v>
                </c:pt>
                <c:pt idx="12827">
                  <c:v>2.5821591469110641</c:v>
                </c:pt>
                <c:pt idx="12828">
                  <c:v>2.58172540768388</c:v>
                </c:pt>
                <c:pt idx="12829">
                  <c:v>2.5812912577187914</c:v>
                </c:pt>
                <c:pt idx="12830">
                  <c:v>2.5808575184916069</c:v>
                </c:pt>
                <c:pt idx="12831">
                  <c:v>2.5804238819488989</c:v>
                </c:pt>
                <c:pt idx="12832">
                  <c:v>2.5799901427217149</c:v>
                </c:pt>
                <c:pt idx="12833">
                  <c:v>2.5795565061790069</c:v>
                </c:pt>
                <c:pt idx="12834">
                  <c:v>2.5791227669518224</c:v>
                </c:pt>
                <c:pt idx="12835">
                  <c:v>2.5786890277246384</c:v>
                </c:pt>
                <c:pt idx="12836">
                  <c:v>2.5782553911819304</c:v>
                </c:pt>
                <c:pt idx="12837">
                  <c:v>2.5778216519547459</c:v>
                </c:pt>
                <c:pt idx="12838">
                  <c:v>2.5773879127275618</c:v>
                </c:pt>
                <c:pt idx="12839">
                  <c:v>2.5769542761848538</c:v>
                </c:pt>
                <c:pt idx="12840">
                  <c:v>2.5765205369576694</c:v>
                </c:pt>
                <c:pt idx="12841">
                  <c:v>2.5760863869925807</c:v>
                </c:pt>
                <c:pt idx="12842">
                  <c:v>2.5756526477653963</c:v>
                </c:pt>
                <c:pt idx="12843">
                  <c:v>2.5752190112226883</c:v>
                </c:pt>
                <c:pt idx="12844">
                  <c:v>2.5747852719955042</c:v>
                </c:pt>
                <c:pt idx="12845">
                  <c:v>2.5743515327683197</c:v>
                </c:pt>
                <c:pt idx="12846">
                  <c:v>2.5739178962256117</c:v>
                </c:pt>
                <c:pt idx="12847">
                  <c:v>2.5734841569984277</c:v>
                </c:pt>
                <c:pt idx="12848">
                  <c:v>2.5730504177712432</c:v>
                </c:pt>
                <c:pt idx="12849">
                  <c:v>2.5726167812285352</c:v>
                </c:pt>
                <c:pt idx="12850">
                  <c:v>2.5721830420013512</c:v>
                </c:pt>
                <c:pt idx="12851">
                  <c:v>2.5717493027741667</c:v>
                </c:pt>
                <c:pt idx="12852">
                  <c:v>2.5713156662314587</c:v>
                </c:pt>
                <c:pt idx="12853">
                  <c:v>2.5708819270042746</c:v>
                </c:pt>
                <c:pt idx="12854">
                  <c:v>2.570447777039186</c:v>
                </c:pt>
                <c:pt idx="12855">
                  <c:v>2.5700141404964776</c:v>
                </c:pt>
                <c:pt idx="12856">
                  <c:v>2.5695804012692935</c:v>
                </c:pt>
                <c:pt idx="12857">
                  <c:v>2.5691466620421095</c:v>
                </c:pt>
                <c:pt idx="12858">
                  <c:v>2.5687130254994011</c:v>
                </c:pt>
                <c:pt idx="12859">
                  <c:v>2.568279286272217</c:v>
                </c:pt>
                <c:pt idx="12860">
                  <c:v>2.567845547045033</c:v>
                </c:pt>
                <c:pt idx="12861">
                  <c:v>2.5674119105023245</c:v>
                </c:pt>
                <c:pt idx="12862">
                  <c:v>2.5669781712751405</c:v>
                </c:pt>
                <c:pt idx="12863">
                  <c:v>2.5665444320479565</c:v>
                </c:pt>
                <c:pt idx="12864">
                  <c:v>2.566110795505248</c:v>
                </c:pt>
                <c:pt idx="12865">
                  <c:v>2.565677056278064</c:v>
                </c:pt>
                <c:pt idx="12866">
                  <c:v>2.5652429063129754</c:v>
                </c:pt>
                <c:pt idx="12867">
                  <c:v>2.5648091670857909</c:v>
                </c:pt>
                <c:pt idx="12868">
                  <c:v>2.6152388755364808</c:v>
                </c:pt>
                <c:pt idx="12869">
                  <c:v>2.5851503802145412</c:v>
                </c:pt>
                <c:pt idx="12870">
                  <c:v>2.582865</c:v>
                </c:pt>
                <c:pt idx="12871">
                  <c:v>2.582865</c:v>
                </c:pt>
                <c:pt idx="12872">
                  <c:v>2.6001949003338103</c:v>
                </c:pt>
                <c:pt idx="12873">
                  <c:v>2.5834988696066747</c:v>
                </c:pt>
                <c:pt idx="12874">
                  <c:v>2.6180251163567001</c:v>
                </c:pt>
                <c:pt idx="12875">
                  <c:v>2.5836240996661899</c:v>
                </c:pt>
                <c:pt idx="12876">
                  <c:v>2.6006995897497021</c:v>
                </c:pt>
                <c:pt idx="12877">
                  <c:v>2.6042144361527142</c:v>
                </c:pt>
                <c:pt idx="12878">
                  <c:v>2.6075218526534503</c:v>
                </c:pt>
                <c:pt idx="12879">
                  <c:v>2.6108324011773871</c:v>
                </c:pt>
                <c:pt idx="12880">
                  <c:v>2.614139034672323</c:v>
                </c:pt>
                <c:pt idx="12881">
                  <c:v>2.6174464511730586</c:v>
                </c:pt>
                <c:pt idx="12882">
                  <c:v>2.6001949003338103</c:v>
                </c:pt>
                <c:pt idx="12883">
                  <c:v>2.6306111716738196</c:v>
                </c:pt>
                <c:pt idx="12884">
                  <c:v>2.673311</c:v>
                </c:pt>
                <c:pt idx="12885">
                  <c:v>2.6438996590367192</c:v>
                </c:pt>
                <c:pt idx="12886">
                  <c:v>2.6091143214115404</c:v>
                </c:pt>
                <c:pt idx="12887">
                  <c:v>2.621065345887962</c:v>
                </c:pt>
                <c:pt idx="12888">
                  <c:v>2.6371319999999998</c:v>
                </c:pt>
                <c:pt idx="12889">
                  <c:v>2.6376005357818246</c:v>
                </c:pt>
                <c:pt idx="12890">
                  <c:v>2.6384286090631757</c:v>
                </c:pt>
                <c:pt idx="12891">
                  <c:v>2.6392574665048305</c:v>
                </c:pt>
                <c:pt idx="12892">
                  <c:v>2.6400855397861811</c:v>
                </c:pt>
                <c:pt idx="12893">
                  <c:v>2.640913417027456</c:v>
                </c:pt>
                <c:pt idx="12894">
                  <c:v>2.6417414903088066</c:v>
                </c:pt>
                <c:pt idx="12895">
                  <c:v>2.6425695635901576</c:v>
                </c:pt>
                <c:pt idx="12896">
                  <c:v>2.643397440831432</c:v>
                </c:pt>
                <c:pt idx="12897">
                  <c:v>2.6442255141127831</c:v>
                </c:pt>
                <c:pt idx="12898">
                  <c:v>2.6450535873941337</c:v>
                </c:pt>
                <c:pt idx="12899">
                  <c:v>2.6458814646354085</c:v>
                </c:pt>
                <c:pt idx="12900">
                  <c:v>2.6467095379167591</c:v>
                </c:pt>
                <c:pt idx="12901">
                  <c:v>2.6475376111981097</c:v>
                </c:pt>
                <c:pt idx="12902">
                  <c:v>2.6483654884393846</c:v>
                </c:pt>
                <c:pt idx="12903">
                  <c:v>2.6491935617207352</c:v>
                </c:pt>
                <c:pt idx="12904">
                  <c:v>2.6500224191623905</c:v>
                </c:pt>
                <c:pt idx="12905">
                  <c:v>2.6508502964036649</c:v>
                </c:pt>
                <c:pt idx="12906">
                  <c:v>2.6516783696850159</c:v>
                </c:pt>
                <c:pt idx="12907">
                  <c:v>2.6525064429663665</c:v>
                </c:pt>
                <c:pt idx="12908">
                  <c:v>2.6533343202076414</c:v>
                </c:pt>
                <c:pt idx="12909">
                  <c:v>2.654162393488992</c:v>
                </c:pt>
                <c:pt idx="12910">
                  <c:v>2.6549904667703426</c:v>
                </c:pt>
                <c:pt idx="12911">
                  <c:v>2.6558183440116174</c:v>
                </c:pt>
                <c:pt idx="12912">
                  <c:v>2.656646417292968</c:v>
                </c:pt>
                <c:pt idx="12913">
                  <c:v>2.6574744905743191</c:v>
                </c:pt>
                <c:pt idx="12914">
                  <c:v>2.6583023678155935</c:v>
                </c:pt>
                <c:pt idx="12915">
                  <c:v>2.6591304410969445</c:v>
                </c:pt>
                <c:pt idx="12916">
                  <c:v>2.6599592985385994</c:v>
                </c:pt>
                <c:pt idx="12917">
                  <c:v>2.6607873718199504</c:v>
                </c:pt>
                <c:pt idx="12918">
                  <c:v>2.6616152490612248</c:v>
                </c:pt>
                <c:pt idx="12919">
                  <c:v>2.6624433223425754</c:v>
                </c:pt>
                <c:pt idx="12920">
                  <c:v>2.6632713956239265</c:v>
                </c:pt>
                <c:pt idx="12921">
                  <c:v>2.6640992728652009</c:v>
                </c:pt>
                <c:pt idx="12922">
                  <c:v>2.6649273461465519</c:v>
                </c:pt>
                <c:pt idx="12923">
                  <c:v>2.6657554194279025</c:v>
                </c:pt>
                <c:pt idx="12924">
                  <c:v>2.6665832966691774</c:v>
                </c:pt>
                <c:pt idx="12925">
                  <c:v>2.667411369950528</c:v>
                </c:pt>
                <c:pt idx="12926">
                  <c:v>2.6682394432318786</c:v>
                </c:pt>
                <c:pt idx="12927">
                  <c:v>2.6690673204731534</c:v>
                </c:pt>
                <c:pt idx="12928">
                  <c:v>2.669895393754504</c:v>
                </c:pt>
                <c:pt idx="12929">
                  <c:v>2.6707242511961593</c:v>
                </c:pt>
                <c:pt idx="12930">
                  <c:v>2.6715521284374342</c:v>
                </c:pt>
                <c:pt idx="12931">
                  <c:v>2.6723802017187848</c:v>
                </c:pt>
                <c:pt idx="12932">
                  <c:v>2.6732082750001354</c:v>
                </c:pt>
                <c:pt idx="12933">
                  <c:v>2.673311</c:v>
                </c:pt>
                <c:pt idx="12934">
                  <c:v>2.7054763333333334</c:v>
                </c:pt>
                <c:pt idx="12935">
                  <c:v>2.7257055030996664</c:v>
                </c:pt>
                <c:pt idx="12936">
                  <c:v>2.7112563115613826</c:v>
                </c:pt>
                <c:pt idx="12937">
                  <c:v>2.6930383390557942</c:v>
                </c:pt>
                <c:pt idx="12938">
                  <c:v>2.7245841058655222</c:v>
                </c:pt>
                <c:pt idx="12939">
                  <c:v>2.710872868144969</c:v>
                </c:pt>
                <c:pt idx="12940">
                  <c:v>2.7094969999999998</c:v>
                </c:pt>
                <c:pt idx="12941">
                  <c:v>2.7094969999999998</c:v>
                </c:pt>
                <c:pt idx="12942">
                  <c:v>2.7094969999999998</c:v>
                </c:pt>
                <c:pt idx="12943">
                  <c:v>2.7094969999999998</c:v>
                </c:pt>
                <c:pt idx="12944">
                  <c:v>2.7094969999999998</c:v>
                </c:pt>
                <c:pt idx="12945">
                  <c:v>2.7094969999999998</c:v>
                </c:pt>
                <c:pt idx="12946">
                  <c:v>2.7094969999999998</c:v>
                </c:pt>
                <c:pt idx="12947">
                  <c:v>2.7094969999999998</c:v>
                </c:pt>
                <c:pt idx="12948">
                  <c:v>2.7094969999999998</c:v>
                </c:pt>
                <c:pt idx="12949">
                  <c:v>2.7094969999999998</c:v>
                </c:pt>
                <c:pt idx="12950">
                  <c:v>2.7094969999999998</c:v>
                </c:pt>
                <c:pt idx="12951">
                  <c:v>2.7094969999999998</c:v>
                </c:pt>
                <c:pt idx="12952">
                  <c:v>2.7094969999999998</c:v>
                </c:pt>
                <c:pt idx="12953">
                  <c:v>2.7094969999999998</c:v>
                </c:pt>
                <c:pt idx="12954">
                  <c:v>2.7094969999999998</c:v>
                </c:pt>
                <c:pt idx="12955">
                  <c:v>2.7094969999999998</c:v>
                </c:pt>
                <c:pt idx="12956">
                  <c:v>2.7094969999999998</c:v>
                </c:pt>
                <c:pt idx="12957">
                  <c:v>2.7094969999999998</c:v>
                </c:pt>
                <c:pt idx="12958">
                  <c:v>2.7094969999999998</c:v>
                </c:pt>
                <c:pt idx="12959">
                  <c:v>2.7094969999999998</c:v>
                </c:pt>
                <c:pt idx="12960">
                  <c:v>2.7094969999999998</c:v>
                </c:pt>
                <c:pt idx="12961">
                  <c:v>2.7094969999999998</c:v>
                </c:pt>
                <c:pt idx="12962">
                  <c:v>2.7094969999999998</c:v>
                </c:pt>
                <c:pt idx="12963">
                  <c:v>2.7094969999999998</c:v>
                </c:pt>
                <c:pt idx="12964">
                  <c:v>2.7094969999999998</c:v>
                </c:pt>
                <c:pt idx="12965">
                  <c:v>2.7094969999999998</c:v>
                </c:pt>
                <c:pt idx="12966">
                  <c:v>2.7094969999999998</c:v>
                </c:pt>
                <c:pt idx="12967">
                  <c:v>2.7094969999999998</c:v>
                </c:pt>
                <c:pt idx="12968">
                  <c:v>2.7094969999999998</c:v>
                </c:pt>
                <c:pt idx="12969">
                  <c:v>2.7094969999999998</c:v>
                </c:pt>
                <c:pt idx="12970">
                  <c:v>2.7094969999999998</c:v>
                </c:pt>
                <c:pt idx="12971">
                  <c:v>2.7094969999999998</c:v>
                </c:pt>
                <c:pt idx="12972">
                  <c:v>2.7094969999999998</c:v>
                </c:pt>
                <c:pt idx="12973">
                  <c:v>2.7094969999999998</c:v>
                </c:pt>
                <c:pt idx="12974">
                  <c:v>2.7094969999999998</c:v>
                </c:pt>
                <c:pt idx="12975">
                  <c:v>2.7094969999999998</c:v>
                </c:pt>
                <c:pt idx="12976">
                  <c:v>2.7094969999999998</c:v>
                </c:pt>
                <c:pt idx="12977">
                  <c:v>2.7094969999999998</c:v>
                </c:pt>
                <c:pt idx="12978">
                  <c:v>2.7094969999999998</c:v>
                </c:pt>
                <c:pt idx="12979">
                  <c:v>2.7094969999999998</c:v>
                </c:pt>
                <c:pt idx="12980">
                  <c:v>2.7094969999999998</c:v>
                </c:pt>
                <c:pt idx="12981">
                  <c:v>2.7094969999999998</c:v>
                </c:pt>
                <c:pt idx="12982">
                  <c:v>2.7094969999999998</c:v>
                </c:pt>
                <c:pt idx="12983">
                  <c:v>2.7094969999999998</c:v>
                </c:pt>
                <c:pt idx="12984">
                  <c:v>2.7094969999999998</c:v>
                </c:pt>
                <c:pt idx="12985">
                  <c:v>2.7094969999999998</c:v>
                </c:pt>
                <c:pt idx="12986">
                  <c:v>2.7094969999999998</c:v>
                </c:pt>
                <c:pt idx="12987">
                  <c:v>2.7094969999999998</c:v>
                </c:pt>
                <c:pt idx="12988">
                  <c:v>2.7094969999999998</c:v>
                </c:pt>
                <c:pt idx="12989">
                  <c:v>2.7094969999999998</c:v>
                </c:pt>
                <c:pt idx="12990">
                  <c:v>2.7094969999999998</c:v>
                </c:pt>
                <c:pt idx="12991">
                  <c:v>2.7094969999999998</c:v>
                </c:pt>
                <c:pt idx="12992">
                  <c:v>2.7094969999999998</c:v>
                </c:pt>
                <c:pt idx="12993">
                  <c:v>2.7094969999999998</c:v>
                </c:pt>
                <c:pt idx="12994">
                  <c:v>2.7094969999999998</c:v>
                </c:pt>
                <c:pt idx="12995">
                  <c:v>2.7145605398187884</c:v>
                </c:pt>
                <c:pt idx="12996">
                  <c:v>2.7422694914425425</c:v>
                </c:pt>
                <c:pt idx="12997">
                  <c:v>2.713086087301587</c:v>
                </c:pt>
                <c:pt idx="12998">
                  <c:v>2.7593229145299145</c:v>
                </c:pt>
                <c:pt idx="12999">
                  <c:v>2.7262070648119838</c:v>
                </c:pt>
                <c:pt idx="13000">
                  <c:v>2.7235110054945055</c:v>
                </c:pt>
                <c:pt idx="13001">
                  <c:v>2.7414122686202687</c:v>
                </c:pt>
                <c:pt idx="13002">
                  <c:v>2.7491114782816228</c:v>
                </c:pt>
                <c:pt idx="13003">
                  <c:v>2.7639238708372158</c:v>
                </c:pt>
                <c:pt idx="13004">
                  <c:v>2.7647374785678158</c:v>
                </c:pt>
                <c:pt idx="13005">
                  <c:v>2.7655508936829496</c:v>
                </c:pt>
                <c:pt idx="13006">
                  <c:v>2.7663645014135501</c:v>
                </c:pt>
                <c:pt idx="13007">
                  <c:v>2.7671781091441501</c:v>
                </c:pt>
                <c:pt idx="13008">
                  <c:v>2.7679915242592839</c:v>
                </c:pt>
                <c:pt idx="13009">
                  <c:v>2.7688051319898843</c:v>
                </c:pt>
                <c:pt idx="13010">
                  <c:v>2.7696187397204848</c:v>
                </c:pt>
                <c:pt idx="13011">
                  <c:v>2.7704321548356186</c:v>
                </c:pt>
                <c:pt idx="13012">
                  <c:v>2.7712457625662186</c:v>
                </c:pt>
                <c:pt idx="13013">
                  <c:v>2.7720601407586849</c:v>
                </c:pt>
                <c:pt idx="13014">
                  <c:v>2.7728737484892854</c:v>
                </c:pt>
                <c:pt idx="13015">
                  <c:v>2.7736871636044191</c:v>
                </c:pt>
                <c:pt idx="13016">
                  <c:v>2.7745007713350196</c:v>
                </c:pt>
                <c:pt idx="13017">
                  <c:v>2.7753143790656196</c:v>
                </c:pt>
                <c:pt idx="13018">
                  <c:v>2.7761277941807534</c:v>
                </c:pt>
                <c:pt idx="13019">
                  <c:v>2.7769414019113539</c:v>
                </c:pt>
                <c:pt idx="13020">
                  <c:v>2.7777550096419539</c:v>
                </c:pt>
                <c:pt idx="13021">
                  <c:v>2.7785684247570877</c:v>
                </c:pt>
                <c:pt idx="13022">
                  <c:v>2.7793820324876881</c:v>
                </c:pt>
                <c:pt idx="13023">
                  <c:v>2.7801956402182886</c:v>
                </c:pt>
                <c:pt idx="13024">
                  <c:v>2.7810090553334224</c:v>
                </c:pt>
                <c:pt idx="13025">
                  <c:v>2.7818226630640224</c:v>
                </c:pt>
                <c:pt idx="13026">
                  <c:v>2.7826370412564887</c:v>
                </c:pt>
                <c:pt idx="13027">
                  <c:v>2.7834504563716225</c:v>
                </c:pt>
                <c:pt idx="13028">
                  <c:v>2.7842640641022229</c:v>
                </c:pt>
                <c:pt idx="13029">
                  <c:v>2.7850776718328234</c:v>
                </c:pt>
                <c:pt idx="13030">
                  <c:v>2.7858910869479572</c:v>
                </c:pt>
                <c:pt idx="13031">
                  <c:v>2.7867046946785572</c:v>
                </c:pt>
                <c:pt idx="13032">
                  <c:v>2.7875183024091577</c:v>
                </c:pt>
                <c:pt idx="13033">
                  <c:v>2.7883317175242914</c:v>
                </c:pt>
                <c:pt idx="13034">
                  <c:v>2.7891453252548914</c:v>
                </c:pt>
                <c:pt idx="13035">
                  <c:v>2.7899589329854919</c:v>
                </c:pt>
                <c:pt idx="13036">
                  <c:v>2.7907723481006257</c:v>
                </c:pt>
                <c:pt idx="13037">
                  <c:v>2.7915859558312262</c:v>
                </c:pt>
                <c:pt idx="13038">
                  <c:v>2.7924003340236925</c:v>
                </c:pt>
                <c:pt idx="13039">
                  <c:v>2.7932139417542925</c:v>
                </c:pt>
                <c:pt idx="13040">
                  <c:v>2.7940273568694263</c:v>
                </c:pt>
                <c:pt idx="13041">
                  <c:v>2.7948409646000267</c:v>
                </c:pt>
                <c:pt idx="13042">
                  <c:v>2.7956545723306272</c:v>
                </c:pt>
                <c:pt idx="13043">
                  <c:v>2.796467987445761</c:v>
                </c:pt>
                <c:pt idx="13044">
                  <c:v>2.797281595176361</c:v>
                </c:pt>
                <c:pt idx="13045">
                  <c:v>2.7980952029069615</c:v>
                </c:pt>
                <c:pt idx="13046">
                  <c:v>2.7989086180220952</c:v>
                </c:pt>
                <c:pt idx="13047">
                  <c:v>2.7997222257526957</c:v>
                </c:pt>
                <c:pt idx="13048">
                  <c:v>2.7999420000000002</c:v>
                </c:pt>
                <c:pt idx="13049">
                  <c:v>2.7731038746126342</c:v>
                </c:pt>
                <c:pt idx="13050">
                  <c:v>2.7773113412017167</c:v>
                </c:pt>
                <c:pt idx="13051">
                  <c:v>2.7955469854554127</c:v>
                </c:pt>
                <c:pt idx="13052">
                  <c:v>2.813757770202622</c:v>
                </c:pt>
                <c:pt idx="13053">
                  <c:v>2.7901427134000953</c:v>
                </c:pt>
                <c:pt idx="13054">
                  <c:v>2.7959265352885074</c:v>
                </c:pt>
                <c:pt idx="13055">
                  <c:v>2.7857433857892229</c:v>
                </c:pt>
                <c:pt idx="13056">
                  <c:v>2.7818529999999999</c:v>
                </c:pt>
                <c:pt idx="13057">
                  <c:v>2.7853558164692287</c:v>
                </c:pt>
                <c:pt idx="13058">
                  <c:v>2.789770138746027</c:v>
                </c:pt>
                <c:pt idx="13059">
                  <c:v>2.7941855063276511</c:v>
                </c:pt>
                <c:pt idx="13060">
                  <c:v>2.7986008739092747</c:v>
                </c:pt>
                <c:pt idx="13061">
                  <c:v>2.749232431466031</c:v>
                </c:pt>
                <c:pt idx="13062">
                  <c:v>2.7916134690033383</c:v>
                </c:pt>
                <c:pt idx="13063">
                  <c:v>2.7791745858369099</c:v>
                </c:pt>
                <c:pt idx="13064">
                  <c:v>2.7899208233611446</c:v>
                </c:pt>
                <c:pt idx="13065">
                  <c:v>2.7999420000000002</c:v>
                </c:pt>
                <c:pt idx="13066">
                  <c:v>2.7999420000000002</c:v>
                </c:pt>
                <c:pt idx="13067">
                  <c:v>2.7999420000000002</c:v>
                </c:pt>
                <c:pt idx="13068">
                  <c:v>2.772778308536004</c:v>
                </c:pt>
                <c:pt idx="13069">
                  <c:v>2.7774883272076374</c:v>
                </c:pt>
                <c:pt idx="13070">
                  <c:v>2.8095357611336031</c:v>
                </c:pt>
                <c:pt idx="13071">
                  <c:v>2.7901082088698139</c:v>
                </c:pt>
                <c:pt idx="13072">
                  <c:v>2.7822052444925256</c:v>
                </c:pt>
                <c:pt idx="13073">
                  <c:v>2.7826606717151847</c:v>
                </c:pt>
                <c:pt idx="13074">
                  <c:v>2.7831159911188994</c:v>
                </c:pt>
                <c:pt idx="13075">
                  <c:v>2.7835718496173376</c:v>
                </c:pt>
                <c:pt idx="13076">
                  <c:v>2.7840272768399972</c:v>
                </c:pt>
                <c:pt idx="13077">
                  <c:v>2.7844825962437119</c:v>
                </c:pt>
                <c:pt idx="13078">
                  <c:v>2.784938023466371</c:v>
                </c:pt>
                <c:pt idx="13079">
                  <c:v>2.7853934506890301</c:v>
                </c:pt>
                <c:pt idx="13080">
                  <c:v>2.7858487700927448</c:v>
                </c:pt>
                <c:pt idx="13081">
                  <c:v>2.7863041973154044</c:v>
                </c:pt>
                <c:pt idx="13082">
                  <c:v>2.7867596245380635</c:v>
                </c:pt>
                <c:pt idx="13083">
                  <c:v>2.7872149439417782</c:v>
                </c:pt>
                <c:pt idx="13084">
                  <c:v>2.7876703711644373</c:v>
                </c:pt>
                <c:pt idx="13085">
                  <c:v>2.7881257983870968</c:v>
                </c:pt>
                <c:pt idx="13086">
                  <c:v>2.7885811177908115</c:v>
                </c:pt>
                <c:pt idx="13087">
                  <c:v>2.7890365450134706</c:v>
                </c:pt>
                <c:pt idx="13088">
                  <c:v>2.7894924035119089</c:v>
                </c:pt>
                <c:pt idx="13089">
                  <c:v>2.7899478307345684</c:v>
                </c:pt>
                <c:pt idx="13090">
                  <c:v>2.7904031501382831</c:v>
                </c:pt>
                <c:pt idx="13091">
                  <c:v>2.7908585773609422</c:v>
                </c:pt>
                <c:pt idx="13092">
                  <c:v>2.7913140045836018</c:v>
                </c:pt>
                <c:pt idx="13093">
                  <c:v>2.791769323987316</c:v>
                </c:pt>
                <c:pt idx="13094">
                  <c:v>2.7922247512099756</c:v>
                </c:pt>
                <c:pt idx="13095">
                  <c:v>2.7926801784326347</c:v>
                </c:pt>
                <c:pt idx="13096">
                  <c:v>2.7931354978363494</c:v>
                </c:pt>
                <c:pt idx="13097">
                  <c:v>2.7935909250590085</c:v>
                </c:pt>
                <c:pt idx="13098">
                  <c:v>2.7940463522816681</c:v>
                </c:pt>
                <c:pt idx="13099">
                  <c:v>2.7945016716853828</c:v>
                </c:pt>
                <c:pt idx="13100">
                  <c:v>2.794957530183821</c:v>
                </c:pt>
                <c:pt idx="13101">
                  <c:v>2.7954129574064801</c:v>
                </c:pt>
                <c:pt idx="13102">
                  <c:v>2.7958682768101948</c:v>
                </c:pt>
                <c:pt idx="13103">
                  <c:v>2.7963237040328544</c:v>
                </c:pt>
                <c:pt idx="13104">
                  <c:v>2.7967791312555135</c:v>
                </c:pt>
                <c:pt idx="13105">
                  <c:v>2.7972344506592282</c:v>
                </c:pt>
                <c:pt idx="13106">
                  <c:v>2.7976898778818873</c:v>
                </c:pt>
                <c:pt idx="13107">
                  <c:v>2.7981453051045468</c:v>
                </c:pt>
                <c:pt idx="13108">
                  <c:v>2.7986006245082615</c:v>
                </c:pt>
                <c:pt idx="13109">
                  <c:v>2.7990560517309206</c:v>
                </c:pt>
                <c:pt idx="13110">
                  <c:v>2.7995114789535802</c:v>
                </c:pt>
                <c:pt idx="13111">
                  <c:v>2.7802051641393617</c:v>
                </c:pt>
                <c:pt idx="13112">
                  <c:v>2.787968128293695</c:v>
                </c:pt>
                <c:pt idx="13113">
                  <c:v>2.7957292546250749</c:v>
                </c:pt>
                <c:pt idx="13114">
                  <c:v>2.8034995700712209</c:v>
                </c:pt>
                <c:pt idx="13115">
                  <c:v>2.8112625342255542</c:v>
                </c:pt>
                <c:pt idx="13116">
                  <c:v>2.8190236605569341</c:v>
                </c:pt>
                <c:pt idx="13117">
                  <c:v>2.826786624711267</c:v>
                </c:pt>
                <c:pt idx="13118">
                  <c:v>2.8345495888656003</c:v>
                </c:pt>
                <c:pt idx="13119">
                  <c:v>2.8423107151969802</c:v>
                </c:pt>
                <c:pt idx="13120">
                  <c:v>2.8500736793513131</c:v>
                </c:pt>
                <c:pt idx="13121">
                  <c:v>2.8578366435056464</c:v>
                </c:pt>
                <c:pt idx="13122">
                  <c:v>2.8655977698370263</c:v>
                </c:pt>
                <c:pt idx="13123">
                  <c:v>2.8733607339913596</c:v>
                </c:pt>
                <c:pt idx="13124">
                  <c:v>2.8811236981456925</c:v>
                </c:pt>
                <c:pt idx="13125">
                  <c:v>2.8888848244770724</c:v>
                </c:pt>
                <c:pt idx="13126">
                  <c:v>2.8966477886314057</c:v>
                </c:pt>
                <c:pt idx="13127">
                  <c:v>2.9044181040775516</c:v>
                </c:pt>
                <c:pt idx="13128">
                  <c:v>2.9121810682318845</c:v>
                </c:pt>
                <c:pt idx="13129">
                  <c:v>2.9199421945632649</c:v>
                </c:pt>
                <c:pt idx="13130">
                  <c:v>2.9277051587175977</c:v>
                </c:pt>
                <c:pt idx="13131">
                  <c:v>2.935468122871931</c:v>
                </c:pt>
                <c:pt idx="13132">
                  <c:v>2.943229249203311</c:v>
                </c:pt>
                <c:pt idx="13133">
                  <c:v>2.9509922133576438</c:v>
                </c:pt>
                <c:pt idx="13134">
                  <c:v>2.9587551775119771</c:v>
                </c:pt>
                <c:pt idx="13135">
                  <c:v>2.9665163038433571</c:v>
                </c:pt>
                <c:pt idx="13136">
                  <c:v>2.9742792679976899</c:v>
                </c:pt>
                <c:pt idx="13137">
                  <c:v>2.9820422321520232</c:v>
                </c:pt>
                <c:pt idx="13138">
                  <c:v>2.9898033584834032</c:v>
                </c:pt>
                <c:pt idx="13139">
                  <c:v>2.9975736739295491</c:v>
                </c:pt>
                <c:pt idx="13140">
                  <c:v>3.0053366380838824</c:v>
                </c:pt>
                <c:pt idx="13141">
                  <c:v>3.0130977644152623</c:v>
                </c:pt>
                <c:pt idx="13142">
                  <c:v>3.0208607285695952</c:v>
                </c:pt>
                <c:pt idx="13143">
                  <c:v>3.0286236927239285</c:v>
                </c:pt>
                <c:pt idx="13144">
                  <c:v>3.0363848190553084</c:v>
                </c:pt>
                <c:pt idx="13145">
                  <c:v>3.0441477832096417</c:v>
                </c:pt>
                <c:pt idx="13146">
                  <c:v>3.0519107473639746</c:v>
                </c:pt>
                <c:pt idx="13147">
                  <c:v>3.0596718736953545</c:v>
                </c:pt>
                <c:pt idx="13148">
                  <c:v>3.0751978020040207</c:v>
                </c:pt>
                <c:pt idx="13149">
                  <c:v>3.0829589283354006</c:v>
                </c:pt>
                <c:pt idx="13150">
                  <c:v>3.0907218924897339</c:v>
                </c:pt>
                <c:pt idx="13151">
                  <c:v>3.0984922079358799</c:v>
                </c:pt>
                <c:pt idx="13152">
                  <c:v>3.1062551720902132</c:v>
                </c:pt>
                <c:pt idx="13153">
                  <c:v>3.1074809999999999</c:v>
                </c:pt>
                <c:pt idx="13154">
                  <c:v>3.0765408483547927</c:v>
                </c:pt>
                <c:pt idx="13155">
                  <c:v>3.0712950000000001</c:v>
                </c:pt>
                <c:pt idx="13156">
                  <c:v>3.0712950000000001</c:v>
                </c:pt>
                <c:pt idx="13157">
                  <c:v>3.1029944191702432</c:v>
                </c:pt>
                <c:pt idx="13158">
                  <c:v>3.1234527892729442</c:v>
                </c:pt>
                <c:pt idx="13159">
                  <c:v>3.1738590901287553</c:v>
                </c:pt>
                <c:pt idx="13160">
                  <c:v>3.1149339785407726</c:v>
                </c:pt>
                <c:pt idx="13161">
                  <c:v>3.1401912947067236</c:v>
                </c:pt>
                <c:pt idx="13162">
                  <c:v>3.14868613426431</c:v>
                </c:pt>
                <c:pt idx="13163">
                  <c:v>3.1542487418721361</c:v>
                </c:pt>
                <c:pt idx="13164">
                  <c:v>3.1598060868426794</c:v>
                </c:pt>
                <c:pt idx="13165">
                  <c:v>3.149902831227652</c:v>
                </c:pt>
                <c:pt idx="13166">
                  <c:v>3.144856221562597</c:v>
                </c:pt>
                <c:pt idx="13167">
                  <c:v>3.146677930453234</c:v>
                </c:pt>
                <c:pt idx="13168">
                  <c:v>3.1484992080680922</c:v>
                </c:pt>
                <c:pt idx="13169">
                  <c:v>3.1503209169587296</c:v>
                </c:pt>
                <c:pt idx="13170">
                  <c:v>3.152142625849367</c:v>
                </c:pt>
                <c:pt idx="13171">
                  <c:v>3.1539639034642253</c:v>
                </c:pt>
                <c:pt idx="13172">
                  <c:v>3.1557856123548627</c:v>
                </c:pt>
                <c:pt idx="13173">
                  <c:v>3.1576073212454996</c:v>
                </c:pt>
                <c:pt idx="13174">
                  <c:v>3.1594285988603579</c:v>
                </c:pt>
                <c:pt idx="13175">
                  <c:v>3.1612503077509952</c:v>
                </c:pt>
                <c:pt idx="13176">
                  <c:v>3.163073741744749</c:v>
                </c:pt>
                <c:pt idx="13177">
                  <c:v>3.1648954506353859</c:v>
                </c:pt>
                <c:pt idx="13178">
                  <c:v>3.1667167282502442</c:v>
                </c:pt>
                <c:pt idx="13179">
                  <c:v>3.1685384371408816</c:v>
                </c:pt>
                <c:pt idx="13180">
                  <c:v>3.1703601460315189</c:v>
                </c:pt>
                <c:pt idx="13181">
                  <c:v>3.1721814236463772</c:v>
                </c:pt>
                <c:pt idx="13182">
                  <c:v>3.1740031325370146</c:v>
                </c:pt>
                <c:pt idx="13183">
                  <c:v>3.1758248414276515</c:v>
                </c:pt>
                <c:pt idx="13184">
                  <c:v>3.1776461190425098</c:v>
                </c:pt>
                <c:pt idx="13185">
                  <c:v>3.1794678279331472</c:v>
                </c:pt>
                <c:pt idx="13186">
                  <c:v>3.1812895368237846</c:v>
                </c:pt>
                <c:pt idx="13187">
                  <c:v>3.1831108144386429</c:v>
                </c:pt>
                <c:pt idx="13188">
                  <c:v>3.1849342484323961</c:v>
                </c:pt>
                <c:pt idx="13189">
                  <c:v>3.1867559573230335</c:v>
                </c:pt>
                <c:pt idx="13190">
                  <c:v>3.1885772349378918</c:v>
                </c:pt>
                <c:pt idx="13191">
                  <c:v>3.1903989438285292</c:v>
                </c:pt>
                <c:pt idx="13192">
                  <c:v>3.1922206527191666</c:v>
                </c:pt>
                <c:pt idx="13193">
                  <c:v>3.1940419303340248</c:v>
                </c:pt>
                <c:pt idx="13194">
                  <c:v>3.1958636392246618</c:v>
                </c:pt>
                <c:pt idx="13195">
                  <c:v>3.1976853481152991</c:v>
                </c:pt>
                <c:pt idx="13196">
                  <c:v>3.1995066257301574</c:v>
                </c:pt>
                <c:pt idx="13197">
                  <c:v>3.2013283346207948</c:v>
                </c:pt>
                <c:pt idx="13198">
                  <c:v>3.2031500435114322</c:v>
                </c:pt>
                <c:pt idx="13199">
                  <c:v>3.2049713211262905</c:v>
                </c:pt>
                <c:pt idx="13200">
                  <c:v>3.2067930300169278</c:v>
                </c:pt>
                <c:pt idx="13201">
                  <c:v>3.2086164640106811</c:v>
                </c:pt>
                <c:pt idx="13202">
                  <c:v>3.2104381729013185</c:v>
                </c:pt>
                <c:pt idx="13203">
                  <c:v>3.2122594505161768</c:v>
                </c:pt>
                <c:pt idx="13204">
                  <c:v>3.2140811594068137</c:v>
                </c:pt>
                <c:pt idx="13205">
                  <c:v>3.2159028682974511</c:v>
                </c:pt>
                <c:pt idx="13206">
                  <c:v>3.2177241459123094</c:v>
                </c:pt>
                <c:pt idx="13207">
                  <c:v>3.2195458548029467</c:v>
                </c:pt>
                <c:pt idx="13208">
                  <c:v>3.2213675636935841</c:v>
                </c:pt>
                <c:pt idx="13209">
                  <c:v>3.2231888413084424</c:v>
                </c:pt>
                <c:pt idx="13210">
                  <c:v>3.2250105501990798</c:v>
                </c:pt>
                <c:pt idx="13211">
                  <c:v>3.2268322590897167</c:v>
                </c:pt>
                <c:pt idx="13212">
                  <c:v>3.228653536704575</c:v>
                </c:pt>
                <c:pt idx="13213">
                  <c:v>3.2322986795889657</c:v>
                </c:pt>
                <c:pt idx="13214">
                  <c:v>3.2341039999999999</c:v>
                </c:pt>
                <c:pt idx="13215">
                  <c:v>3.2343930502979736</c:v>
                </c:pt>
                <c:pt idx="13216">
                  <c:v>3.2513736852646637</c:v>
                </c:pt>
                <c:pt idx="13217">
                  <c:v>3.2170935348116356</c:v>
                </c:pt>
                <c:pt idx="13218">
                  <c:v>3.2508646168335718</c:v>
                </c:pt>
                <c:pt idx="13219">
                  <c:v>3.2176108510131107</c:v>
                </c:pt>
                <c:pt idx="13220">
                  <c:v>3.2512828597997139</c:v>
                </c:pt>
                <c:pt idx="13221">
                  <c:v>3.2351525965665235</c:v>
                </c:pt>
                <c:pt idx="13222">
                  <c:v>3.2510242278903458</c:v>
                </c:pt>
                <c:pt idx="13223">
                  <c:v>3.2344260513154004</c:v>
                </c:pt>
                <c:pt idx="13224">
                  <c:v>3.238945469110257</c:v>
                </c:pt>
                <c:pt idx="13225">
                  <c:v>3.2434691666568134</c:v>
                </c:pt>
                <c:pt idx="13226">
                  <c:v>3.24798858445167</c:v>
                </c:pt>
                <c:pt idx="13227">
                  <c:v>3.2497435268176402</c:v>
                </c:pt>
                <c:pt idx="13228">
                  <c:v>3.2173696397234144</c:v>
                </c:pt>
                <c:pt idx="13229">
                  <c:v>3.235592563900811</c:v>
                </c:pt>
                <c:pt idx="13230">
                  <c:v>3.2538107737243682</c:v>
                </c:pt>
                <c:pt idx="13231">
                  <c:v>3.2685532486293205</c:v>
                </c:pt>
                <c:pt idx="13232">
                  <c:v>3.252202</c:v>
                </c:pt>
                <c:pt idx="13233">
                  <c:v>3.2502126871721506</c:v>
                </c:pt>
                <c:pt idx="13234">
                  <c:v>3.238339474851013</c:v>
                </c:pt>
                <c:pt idx="13235">
                  <c:v>3.2658042951835955</c:v>
                </c:pt>
                <c:pt idx="13236">
                  <c:v>3.2364730515021458</c:v>
                </c:pt>
                <c:pt idx="13237">
                  <c:v>3.2597437547079857</c:v>
                </c:pt>
                <c:pt idx="13238">
                  <c:v>3.3038294034334763</c:v>
                </c:pt>
                <c:pt idx="13239">
                  <c:v>3.2888053348372033</c:v>
                </c:pt>
                <c:pt idx="13240">
                  <c:v>3.2916081653400826</c:v>
                </c:pt>
                <c:pt idx="13241">
                  <c:v>3.2944109958429619</c:v>
                </c:pt>
                <c:pt idx="13242">
                  <c:v>3.2972131627969534</c:v>
                </c:pt>
                <c:pt idx="13243">
                  <c:v>3.3000159932998328</c:v>
                </c:pt>
                <c:pt idx="13244">
                  <c:v>3.3028188238027121</c:v>
                </c:pt>
                <c:pt idx="13245">
                  <c:v>3.3056209907567031</c:v>
                </c:pt>
                <c:pt idx="13246">
                  <c:v>3.3084238212595825</c:v>
                </c:pt>
                <c:pt idx="13247">
                  <c:v>3.3112266517624622</c:v>
                </c:pt>
                <c:pt idx="13248">
                  <c:v>3.3140288187164533</c:v>
                </c:pt>
                <c:pt idx="13249">
                  <c:v>3.3168316492193326</c:v>
                </c:pt>
                <c:pt idx="13250">
                  <c:v>3.3196371339177642</c:v>
                </c:pt>
                <c:pt idx="13251">
                  <c:v>3.3224399644206435</c:v>
                </c:pt>
                <c:pt idx="13252">
                  <c:v>3.325242131374635</c:v>
                </c:pt>
                <c:pt idx="13253">
                  <c:v>3.3280449618775143</c:v>
                </c:pt>
                <c:pt idx="13254">
                  <c:v>3.3308477923803936</c:v>
                </c:pt>
                <c:pt idx="13255">
                  <c:v>3.3336499593343847</c:v>
                </c:pt>
                <c:pt idx="13256">
                  <c:v>3.336452789837264</c:v>
                </c:pt>
                <c:pt idx="13257">
                  <c:v>3.3392556203401438</c:v>
                </c:pt>
                <c:pt idx="13258">
                  <c:v>3.3420577872941348</c:v>
                </c:pt>
                <c:pt idx="13259">
                  <c:v>3.3448606177970142</c:v>
                </c:pt>
                <c:pt idx="13260">
                  <c:v>3.3476634482998935</c:v>
                </c:pt>
                <c:pt idx="13261">
                  <c:v>3.350465615253885</c:v>
                </c:pt>
                <c:pt idx="13262">
                  <c:v>3.3532710999523165</c:v>
                </c:pt>
                <c:pt idx="13263">
                  <c:v>3.3560739304551959</c:v>
                </c:pt>
                <c:pt idx="13264">
                  <c:v>3.3588760974091869</c:v>
                </c:pt>
                <c:pt idx="13265">
                  <c:v>3.3616789279120662</c:v>
                </c:pt>
                <c:pt idx="13266">
                  <c:v>3.364481758414946</c:v>
                </c:pt>
                <c:pt idx="13267">
                  <c:v>3.3672839253689371</c:v>
                </c:pt>
                <c:pt idx="13268">
                  <c:v>3.3700867558718164</c:v>
                </c:pt>
                <c:pt idx="13269">
                  <c:v>3.3728895863746957</c:v>
                </c:pt>
                <c:pt idx="13270">
                  <c:v>3.3756917533286872</c:v>
                </c:pt>
                <c:pt idx="13271">
                  <c:v>3.3784945838315665</c:v>
                </c:pt>
                <c:pt idx="13272">
                  <c:v>3.3812974143344459</c:v>
                </c:pt>
                <c:pt idx="13273">
                  <c:v>3.3840995812884374</c:v>
                </c:pt>
                <c:pt idx="13274">
                  <c:v>3.3869024117913167</c:v>
                </c:pt>
                <c:pt idx="13275">
                  <c:v>3.3897078964897478</c:v>
                </c:pt>
                <c:pt idx="13276">
                  <c:v>3.3925107269926276</c:v>
                </c:pt>
                <c:pt idx="13277">
                  <c:v>3.3953128939466186</c:v>
                </c:pt>
                <c:pt idx="13278">
                  <c:v>3.396922</c:v>
                </c:pt>
                <c:pt idx="13279">
                  <c:v>3.396922</c:v>
                </c:pt>
                <c:pt idx="13280">
                  <c:v>3.4064728275078147</c:v>
                </c:pt>
                <c:pt idx="13281">
                  <c:v>3.3885291884057969</c:v>
                </c:pt>
                <c:pt idx="13282">
                  <c:v>3.4248651099744243</c:v>
                </c:pt>
                <c:pt idx="13283">
                  <c:v>3.4731127240693378</c:v>
                </c:pt>
                <c:pt idx="13284">
                  <c:v>3.4139586118264189</c:v>
                </c:pt>
                <c:pt idx="13285">
                  <c:v>3.4158132303290416</c:v>
                </c:pt>
                <c:pt idx="13286">
                  <c:v>3.396922</c:v>
                </c:pt>
                <c:pt idx="13287">
                  <c:v>3.4017857678944683</c:v>
                </c:pt>
                <c:pt idx="13288">
                  <c:v>3.4117202725299784</c:v>
                </c:pt>
                <c:pt idx="13289">
                  <c:v>3.4216524252467773</c:v>
                </c:pt>
                <c:pt idx="13290">
                  <c:v>3.431586929882287</c:v>
                </c:pt>
                <c:pt idx="13291">
                  <c:v>3.4415214345177971</c:v>
                </c:pt>
                <c:pt idx="13292">
                  <c:v>3.4514535872345959</c:v>
                </c:pt>
                <c:pt idx="13293">
                  <c:v>3.4613880918701057</c:v>
                </c:pt>
                <c:pt idx="13294">
                  <c:v>3.4713225965056158</c:v>
                </c:pt>
                <c:pt idx="13295">
                  <c:v>3.4812547492224146</c:v>
                </c:pt>
                <c:pt idx="13296">
                  <c:v>3.4911892538579243</c:v>
                </c:pt>
                <c:pt idx="13297">
                  <c:v>3.501123758493434</c:v>
                </c:pt>
                <c:pt idx="13298">
                  <c:v>3.5110559112102333</c:v>
                </c:pt>
                <c:pt idx="13299">
                  <c:v>3.520990415845743</c:v>
                </c:pt>
                <c:pt idx="13300">
                  <c:v>3.5309343281560972</c:v>
                </c:pt>
                <c:pt idx="13301">
                  <c:v>3.5408688327916069</c:v>
                </c:pt>
                <c:pt idx="13302">
                  <c:v>3.5508009855084057</c:v>
                </c:pt>
                <c:pt idx="13303">
                  <c:v>3.5607354901439159</c:v>
                </c:pt>
                <c:pt idx="13304">
                  <c:v>3.5706699947794256</c:v>
                </c:pt>
                <c:pt idx="13305">
                  <c:v>3.5806021474962244</c:v>
                </c:pt>
                <c:pt idx="13306">
                  <c:v>3.5905366521317346</c:v>
                </c:pt>
                <c:pt idx="13307">
                  <c:v>3.6004688048485334</c:v>
                </c:pt>
                <c:pt idx="13308">
                  <c:v>3.6104033094840431</c:v>
                </c:pt>
                <c:pt idx="13309">
                  <c:v>3.6203378141195532</c:v>
                </c:pt>
                <c:pt idx="13310">
                  <c:v>3.6302699668363521</c:v>
                </c:pt>
                <c:pt idx="13311">
                  <c:v>3.6618641890796377</c:v>
                </c:pt>
                <c:pt idx="13312">
                  <c:v>3.6983370720076301</c:v>
                </c:pt>
                <c:pt idx="13313">
                  <c:v>3.6589641731044349</c:v>
                </c:pt>
                <c:pt idx="13314">
                  <c:v>3.634895136829559</c:v>
                </c:pt>
                <c:pt idx="13315">
                  <c:v>3.6629168390557938</c:v>
                </c:pt>
                <c:pt idx="13316">
                  <c:v>3.6371873125894134</c:v>
                </c:pt>
                <c:pt idx="13317">
                  <c:v>3.6634184371871275</c:v>
                </c:pt>
                <c:pt idx="13318">
                  <c:v>3.652477008106819</c:v>
                </c:pt>
                <c:pt idx="13319">
                  <c:v>3.63425747234144</c:v>
                </c:pt>
                <c:pt idx="13320">
                  <c:v>3.6347625537630135</c:v>
                </c:pt>
                <c:pt idx="13321">
                  <c:v>3.6377994664229516</c:v>
                </c:pt>
                <c:pt idx="13322">
                  <c:v>3.6408363790828897</c:v>
                </c:pt>
                <c:pt idx="13323">
                  <c:v>3.6438725727767625</c:v>
                </c:pt>
                <c:pt idx="13324">
                  <c:v>3.6469094854367001</c:v>
                </c:pt>
                <c:pt idx="13325">
                  <c:v>3.6499492739608996</c:v>
                </c:pt>
                <c:pt idx="13326">
                  <c:v>3.6529861866208377</c:v>
                </c:pt>
                <c:pt idx="13327">
                  <c:v>3.6560223803147105</c:v>
                </c:pt>
                <c:pt idx="13328">
                  <c:v>3.6590592929746482</c:v>
                </c:pt>
                <c:pt idx="13329">
                  <c:v>3.6620954866685209</c:v>
                </c:pt>
                <c:pt idx="13330">
                  <c:v>3.665132399328459</c:v>
                </c:pt>
                <c:pt idx="13331">
                  <c:v>3.6681693119883971</c:v>
                </c:pt>
                <c:pt idx="13332">
                  <c:v>3.668275</c:v>
                </c:pt>
                <c:pt idx="13333">
                  <c:v>3.6859802286054828</c:v>
                </c:pt>
                <c:pt idx="13334">
                  <c:v>3.704198529089175</c:v>
                </c:pt>
                <c:pt idx="13335">
                  <c:v>3.7224126080114446</c:v>
                </c:pt>
                <c:pt idx="13336">
                  <c:v>3.6139990000000002</c:v>
                </c:pt>
                <c:pt idx="13337">
                  <c:v>3.7038836044349068</c:v>
                </c:pt>
                <c:pt idx="13338">
                  <c:v>3.6326315815450645</c:v>
                </c:pt>
                <c:pt idx="13339">
                  <c:v>3.6678780951132302</c:v>
                </c:pt>
                <c:pt idx="13340">
                  <c:v>3.6502583378152509</c:v>
                </c:pt>
                <c:pt idx="13341">
                  <c:v>3.6530977670021914</c:v>
                </c:pt>
                <c:pt idx="13342">
                  <c:v>3.6559365239757828</c:v>
                </c:pt>
                <c:pt idx="13343">
                  <c:v>3.6587759531627233</c:v>
                </c:pt>
                <c:pt idx="13344">
                  <c:v>3.6616153823496638</c:v>
                </c:pt>
                <c:pt idx="13345">
                  <c:v>3.6644541393232553</c:v>
                </c:pt>
                <c:pt idx="13346">
                  <c:v>3.6672935685101957</c:v>
                </c:pt>
                <c:pt idx="13347">
                  <c:v>3.668275</c:v>
                </c:pt>
                <c:pt idx="13348">
                  <c:v>3.7044141824034331</c:v>
                </c:pt>
                <c:pt idx="13349">
                  <c:v>3.6860233489868892</c:v>
                </c:pt>
                <c:pt idx="13350">
                  <c:v>3.6929112346208868</c:v>
                </c:pt>
                <c:pt idx="13351">
                  <c:v>3.704453</c:v>
                </c:pt>
                <c:pt idx="13352">
                  <c:v>3.7295921823599523</c:v>
                </c:pt>
                <c:pt idx="13353">
                  <c:v>3.664438679542203</c:v>
                </c:pt>
                <c:pt idx="13354">
                  <c:v>3.6577398719599428</c:v>
                </c:pt>
                <c:pt idx="13355">
                  <c:v>3.6941731010727055</c:v>
                </c:pt>
                <c:pt idx="13356">
                  <c:v>3.7129530529289752</c:v>
                </c:pt>
                <c:pt idx="13357">
                  <c:v>3.7247920118732565</c:v>
                </c:pt>
                <c:pt idx="13358">
                  <c:v>3.7366337742650741</c:v>
                </c:pt>
                <c:pt idx="13359">
                  <c:v>3.7484755366568914</c:v>
                </c:pt>
                <c:pt idx="13360">
                  <c:v>3.7603144956011731</c:v>
                </c:pt>
                <c:pt idx="13361">
                  <c:v>3.7721562579929904</c:v>
                </c:pt>
                <c:pt idx="13362">
                  <c:v>3.7840092341749516</c:v>
                </c:pt>
                <c:pt idx="13363">
                  <c:v>3.7958509965667693</c:v>
                </c:pt>
                <c:pt idx="13364">
                  <c:v>3.8076899555110506</c:v>
                </c:pt>
                <c:pt idx="13365">
                  <c:v>3.8195317179028683</c:v>
                </c:pt>
                <c:pt idx="13366">
                  <c:v>3.8313734802946855</c:v>
                </c:pt>
                <c:pt idx="13367">
                  <c:v>3.8432124392389673</c:v>
                </c:pt>
                <c:pt idx="13368">
                  <c:v>3.8550542016307845</c:v>
                </c:pt>
                <c:pt idx="13369">
                  <c:v>3.8668959640226022</c:v>
                </c:pt>
                <c:pt idx="13370">
                  <c:v>3.8787349229668835</c:v>
                </c:pt>
                <c:pt idx="13371">
                  <c:v>3.8905766853587012</c:v>
                </c:pt>
                <c:pt idx="13372">
                  <c:v>3.9024184477505188</c:v>
                </c:pt>
                <c:pt idx="13373">
                  <c:v>3.9142574066948002</c:v>
                </c:pt>
                <c:pt idx="13374">
                  <c:v>3.9260991690866178</c:v>
                </c:pt>
                <c:pt idx="13375">
                  <c:v>3.9379521452685791</c:v>
                </c:pt>
                <c:pt idx="13376">
                  <c:v>3.9497911042128604</c:v>
                </c:pt>
                <c:pt idx="13377">
                  <c:v>3.9616328666046776</c:v>
                </c:pt>
                <c:pt idx="13378">
                  <c:v>3.9734746289964953</c:v>
                </c:pt>
                <c:pt idx="13379">
                  <c:v>3.9853135879407771</c:v>
                </c:pt>
                <c:pt idx="13380">
                  <c:v>3.9971553503325943</c:v>
                </c:pt>
                <c:pt idx="13381">
                  <c:v>4.0089971127244119</c:v>
                </c:pt>
                <c:pt idx="13382">
                  <c:v>4.0208360716686933</c:v>
                </c:pt>
                <c:pt idx="13383">
                  <c:v>4.0326778340605109</c:v>
                </c:pt>
                <c:pt idx="13384">
                  <c:v>4.0445195964523286</c:v>
                </c:pt>
                <c:pt idx="13385">
                  <c:v>4.0563585553966099</c:v>
                </c:pt>
                <c:pt idx="13386">
                  <c:v>4.0682003177884276</c:v>
                </c:pt>
                <c:pt idx="13387">
                  <c:v>4.0800532939703889</c:v>
                </c:pt>
                <c:pt idx="13388">
                  <c:v>4.0918950563622056</c:v>
                </c:pt>
                <c:pt idx="13389">
                  <c:v>4.1037340153064878</c:v>
                </c:pt>
                <c:pt idx="13390">
                  <c:v>4.1155757776983046</c:v>
                </c:pt>
                <c:pt idx="13391">
                  <c:v>4.1274175400901223</c:v>
                </c:pt>
                <c:pt idx="13392">
                  <c:v>4.1392564990344036</c:v>
                </c:pt>
                <c:pt idx="13393">
                  <c:v>4.1510982614262213</c:v>
                </c:pt>
                <c:pt idx="13394">
                  <c:v>4.162940023818039</c:v>
                </c:pt>
                <c:pt idx="13395">
                  <c:v>4.1747789827623203</c:v>
                </c:pt>
                <c:pt idx="13396">
                  <c:v>4.1750086533142587</c:v>
                </c:pt>
                <c:pt idx="13397">
                  <c:v>4.2116825911799758</c:v>
                </c:pt>
                <c:pt idx="13398">
                  <c:v>4.2638139036719123</c:v>
                </c:pt>
                <c:pt idx="13399">
                  <c:v>4.1923946235097755</c:v>
                </c:pt>
                <c:pt idx="13400">
                  <c:v>4.1792304026221698</c:v>
                </c:pt>
                <c:pt idx="13401">
                  <c:v>4.3014250000000001</c:v>
                </c:pt>
                <c:pt idx="13402">
                  <c:v>4.3014250000000001</c:v>
                </c:pt>
                <c:pt idx="13403">
                  <c:v>4.3004116710369491</c:v>
                </c:pt>
                <c:pt idx="13404">
                  <c:v>4.2853209323462291</c:v>
                </c:pt>
                <c:pt idx="13405">
                  <c:v>4.3172006062263497</c:v>
                </c:pt>
                <c:pt idx="13406">
                  <c:v>4.3490802801064703</c:v>
                </c:pt>
                <c:pt idx="13407">
                  <c:v>4.3809524067153127</c:v>
                </c:pt>
                <c:pt idx="13408">
                  <c:v>4.4128320805954333</c:v>
                </c:pt>
                <c:pt idx="13409">
                  <c:v>4.4447117544755539</c:v>
                </c:pt>
                <c:pt idx="13410">
                  <c:v>4.4765838810843963</c:v>
                </c:pt>
                <c:pt idx="13411">
                  <c:v>4.5084635549645169</c:v>
                </c:pt>
                <c:pt idx="13412">
                  <c:v>4.540373417929751</c:v>
                </c:pt>
                <c:pt idx="13413">
                  <c:v>4.5722530918098716</c:v>
                </c:pt>
                <c:pt idx="13414">
                  <c:v>4.604125218418714</c:v>
                </c:pt>
                <c:pt idx="13415">
                  <c:v>4.6360048922988346</c:v>
                </c:pt>
                <c:pt idx="13416">
                  <c:v>4.6678845661789552</c:v>
                </c:pt>
                <c:pt idx="13417">
                  <c:v>4.6997566927877976</c:v>
                </c:pt>
                <c:pt idx="13418">
                  <c:v>4.7316363666679182</c:v>
                </c:pt>
                <c:pt idx="13419">
                  <c:v>4.7635160405480388</c:v>
                </c:pt>
                <c:pt idx="13420">
                  <c:v>4.7953881671568812</c:v>
                </c:pt>
                <c:pt idx="13421">
                  <c:v>4.8272678410370018</c:v>
                </c:pt>
                <c:pt idx="13422">
                  <c:v>4.8591475149171224</c:v>
                </c:pt>
                <c:pt idx="13423">
                  <c:v>4.8910196415259648</c:v>
                </c:pt>
                <c:pt idx="13424">
                  <c:v>4.9228993154060854</c:v>
                </c:pt>
                <c:pt idx="13425">
                  <c:v>4.9548091783713195</c:v>
                </c:pt>
                <c:pt idx="13426">
                  <c:v>4.9866813049801619</c:v>
                </c:pt>
                <c:pt idx="13427">
                  <c:v>5.0185609788602825</c:v>
                </c:pt>
                <c:pt idx="13428">
                  <c:v>5.0504406527404031</c:v>
                </c:pt>
                <c:pt idx="13429">
                  <c:v>5.0823127793492455</c:v>
                </c:pt>
                <c:pt idx="13430">
                  <c:v>5.1141924532293661</c:v>
                </c:pt>
                <c:pt idx="13431">
                  <c:v>5.1460721271094867</c:v>
                </c:pt>
                <c:pt idx="13432">
                  <c:v>5.1779442537183291</c:v>
                </c:pt>
                <c:pt idx="13433">
                  <c:v>5.2098239275984497</c:v>
                </c:pt>
                <c:pt idx="13434">
                  <c:v>5.2417036014785703</c:v>
                </c:pt>
                <c:pt idx="13435">
                  <c:v>5.2735757280874127</c:v>
                </c:pt>
                <c:pt idx="13436">
                  <c:v>5.3054554019675333</c:v>
                </c:pt>
                <c:pt idx="13437">
                  <c:v>5.3373652649327674</c:v>
                </c:pt>
                <c:pt idx="13438">
                  <c:v>5.369244938812888</c:v>
                </c:pt>
                <c:pt idx="13439">
                  <c:v>5.4011170654217304</c:v>
                </c:pt>
                <c:pt idx="13440">
                  <c:v>5.432996739301851</c:v>
                </c:pt>
                <c:pt idx="13441">
                  <c:v>5.4648764131819716</c:v>
                </c:pt>
                <c:pt idx="13442">
                  <c:v>5.496748539790814</c:v>
                </c:pt>
                <c:pt idx="13443">
                  <c:v>5.6561393619201388</c:v>
                </c:pt>
                <c:pt idx="13444">
                  <c:v>5.6880114885289803</c:v>
                </c:pt>
                <c:pt idx="13445">
                  <c:v>5.7198911624091018</c:v>
                </c:pt>
                <c:pt idx="13446">
                  <c:v>5.7518010253743359</c:v>
                </c:pt>
                <c:pt idx="13447">
                  <c:v>5.7836731519831783</c:v>
                </c:pt>
                <c:pt idx="13448">
                  <c:v>5.8155528258632989</c:v>
                </c:pt>
                <c:pt idx="13449">
                  <c:v>5.8474324997434195</c:v>
                </c:pt>
                <c:pt idx="13450">
                  <c:v>5.8793046263522619</c:v>
                </c:pt>
                <c:pt idx="13451">
                  <c:v>5.9111843002323825</c:v>
                </c:pt>
                <c:pt idx="13452">
                  <c:v>5.9430639741125031</c:v>
                </c:pt>
                <c:pt idx="13453">
                  <c:v>5.9749361007213455</c:v>
                </c:pt>
                <c:pt idx="13454">
                  <c:v>6.0068157746014652</c:v>
                </c:pt>
                <c:pt idx="13455">
                  <c:v>6.0386954484815867</c:v>
                </c:pt>
                <c:pt idx="13456">
                  <c:v>6.0705675750904282</c:v>
                </c:pt>
                <c:pt idx="13457">
                  <c:v>6.0981126923076925</c:v>
                </c:pt>
                <c:pt idx="13458">
                  <c:v>6.128142096897375</c:v>
                </c:pt>
                <c:pt idx="13459">
                  <c:v>6.1767928841201716</c:v>
                </c:pt>
                <c:pt idx="13460">
                  <c:v>6.2255558581644816</c:v>
                </c:pt>
                <c:pt idx="13461">
                  <c:v>6.2858325274201237</c:v>
                </c:pt>
                <c:pt idx="13462">
                  <c:v>6.322272506676204</c:v>
                </c:pt>
                <c:pt idx="13463">
                  <c:v>6.3848860433849817</c:v>
                </c:pt>
                <c:pt idx="13464">
                  <c:v>6.4741468158646978</c:v>
                </c:pt>
                <c:pt idx="13465">
                  <c:v>6.5220032355608595</c:v>
                </c:pt>
                <c:pt idx="13466">
                  <c:v>6.5517171892951191</c:v>
                </c:pt>
                <c:pt idx="13467">
                  <c:v>6.5704363720987198</c:v>
                </c:pt>
                <c:pt idx="13468">
                  <c:v>6.5891555549023213</c:v>
                </c:pt>
                <c:pt idx="13469">
                  <c:v>6.6078703060812058</c:v>
                </c:pt>
                <c:pt idx="13470">
                  <c:v>6.6419468335717697</c:v>
                </c:pt>
                <c:pt idx="13471">
                  <c:v>6.6905782425687494</c:v>
                </c:pt>
                <c:pt idx="13472">
                  <c:v>6.7391521404387218</c:v>
                </c:pt>
                <c:pt idx="13473">
                  <c:v>6.8202855983313464</c:v>
                </c:pt>
                <c:pt idx="13474">
                  <c:v>6.8900117238912735</c:v>
                </c:pt>
                <c:pt idx="13475">
                  <c:v>6.9565012649022417</c:v>
                </c:pt>
                <c:pt idx="13476">
                  <c:v>7.0475861768772345</c:v>
                </c:pt>
                <c:pt idx="13477">
                  <c:v>7.1284040071530761</c:v>
                </c:pt>
                <c:pt idx="13478">
                  <c:v>7.2012642112541725</c:v>
                </c:pt>
                <c:pt idx="13479">
                  <c:v>7.2846580805721102</c:v>
                </c:pt>
                <c:pt idx="13480">
                  <c:v>7.3544384101096805</c:v>
                </c:pt>
                <c:pt idx="13481">
                  <c:v>7.4306425300429186</c:v>
                </c:pt>
                <c:pt idx="13482">
                  <c:v>7.5357211586949342</c:v>
                </c:pt>
                <c:pt idx="13483">
                  <c:v>7.6502769858844095</c:v>
                </c:pt>
                <c:pt idx="13484">
                  <c:v>7.7647244348078592</c:v>
                </c:pt>
                <c:pt idx="13485">
                  <c:v>7.8791447891648021</c:v>
                </c:pt>
                <c:pt idx="13486">
                  <c:v>7.9935922380882518</c:v>
                </c:pt>
                <c:pt idx="13487">
                  <c:v>8.1080396870117006</c:v>
                </c:pt>
                <c:pt idx="13488">
                  <c:v>8.2224600413686435</c:v>
                </c:pt>
                <c:pt idx="13489">
                  <c:v>8.3369074902920932</c:v>
                </c:pt>
                <c:pt idx="13490">
                  <c:v>8.4513549392155429</c:v>
                </c:pt>
                <c:pt idx="13491">
                  <c:v>8.5657752935724858</c:v>
                </c:pt>
                <c:pt idx="13492">
                  <c:v>8.6802227424959355</c:v>
                </c:pt>
                <c:pt idx="13493">
                  <c:v>8.7946701914193834</c:v>
                </c:pt>
                <c:pt idx="13494">
                  <c:v>8.9090905457763263</c:v>
                </c:pt>
                <c:pt idx="13495">
                  <c:v>9.023537994699776</c:v>
                </c:pt>
                <c:pt idx="13496">
                  <c:v>9.1380938218892513</c:v>
                </c:pt>
                <c:pt idx="13497">
                  <c:v>9.2525141762461942</c:v>
                </c:pt>
                <c:pt idx="13498">
                  <c:v>9.3669616251696439</c:v>
                </c:pt>
                <c:pt idx="13499">
                  <c:v>9.4814090740930936</c:v>
                </c:pt>
                <c:pt idx="13500">
                  <c:v>9.5958294284500365</c:v>
                </c:pt>
                <c:pt idx="13501">
                  <c:v>9.7102768773734862</c:v>
                </c:pt>
                <c:pt idx="13502">
                  <c:v>9.8247243262969342</c:v>
                </c:pt>
                <c:pt idx="13503">
                  <c:v>9.939144680653877</c:v>
                </c:pt>
                <c:pt idx="13504">
                  <c:v>10.053592129577327</c:v>
                </c:pt>
                <c:pt idx="13505">
                  <c:v>10.168039578500776</c:v>
                </c:pt>
                <c:pt idx="13506">
                  <c:v>10.282459932857719</c:v>
                </c:pt>
                <c:pt idx="13507">
                  <c:v>10.396907381781169</c:v>
                </c:pt>
                <c:pt idx="13508">
                  <c:v>10.511463208970644</c:v>
                </c:pt>
                <c:pt idx="13509">
                  <c:v>10.625910657894092</c:v>
                </c:pt>
                <c:pt idx="13510">
                  <c:v>10.740331012251037</c:v>
                </c:pt>
                <c:pt idx="13511">
                  <c:v>10.854778461174487</c:v>
                </c:pt>
                <c:pt idx="13512">
                  <c:v>10.969225910097935</c:v>
                </c:pt>
                <c:pt idx="13513">
                  <c:v>11.083646264454877</c:v>
                </c:pt>
                <c:pt idx="13514">
                  <c:v>11.198093713378327</c:v>
                </c:pt>
                <c:pt idx="13515">
                  <c:v>11.312541162301777</c:v>
                </c:pt>
                <c:pt idx="13516">
                  <c:v>11.42696151665872</c:v>
                </c:pt>
                <c:pt idx="13517">
                  <c:v>11.541408965582168</c:v>
                </c:pt>
                <c:pt idx="13518">
                  <c:v>11.655856414505617</c:v>
                </c:pt>
                <c:pt idx="13519">
                  <c:v>11.770276768862562</c:v>
                </c:pt>
                <c:pt idx="13520">
                  <c:v>11.884724217786012</c:v>
                </c:pt>
                <c:pt idx="13521">
                  <c:v>12.314249945159752</c:v>
                </c:pt>
                <c:pt idx="13522">
                  <c:v>12.600587719237435</c:v>
                </c:pt>
                <c:pt idx="13523">
                  <c:v>12.773075801455301</c:v>
                </c:pt>
                <c:pt idx="13524">
                  <c:v>12.965464333679833</c:v>
                </c:pt>
                <c:pt idx="13525">
                  <c:v>12.958131062231761</c:v>
                </c:pt>
                <c:pt idx="13526">
                  <c:v>13.101032010491178</c:v>
                </c:pt>
                <c:pt idx="13527">
                  <c:v>13.229826855065554</c:v>
                </c:pt>
                <c:pt idx="13528">
                  <c:v>13.42090518512828</c:v>
                </c:pt>
                <c:pt idx="13529">
                  <c:v>13.616261042472587</c:v>
                </c:pt>
                <c:pt idx="13530">
                  <c:v>13.811663159787848</c:v>
                </c:pt>
                <c:pt idx="13531">
                  <c:v>14.00725031698693</c:v>
                </c:pt>
                <c:pt idx="13532">
                  <c:v>14.202652434302191</c:v>
                </c:pt>
                <c:pt idx="13533">
                  <c:v>14.398008291646496</c:v>
                </c:pt>
                <c:pt idx="13534">
                  <c:v>14.593410408961757</c:v>
                </c:pt>
                <c:pt idx="13535">
                  <c:v>14.788812526277018</c:v>
                </c:pt>
                <c:pt idx="13536">
                  <c:v>15.374972618251848</c:v>
                </c:pt>
                <c:pt idx="13537">
                  <c:v>15.570328475596153</c:v>
                </c:pt>
                <c:pt idx="13538">
                  <c:v>15.765730592911414</c:v>
                </c:pt>
                <c:pt idx="13539">
                  <c:v>15.961132710226675</c:v>
                </c:pt>
                <c:pt idx="13540">
                  <c:v>16.156488567570982</c:v>
                </c:pt>
                <c:pt idx="13541">
                  <c:v>16.351890684886243</c:v>
                </c:pt>
                <c:pt idx="13542">
                  <c:v>16.547477842085325</c:v>
                </c:pt>
                <c:pt idx="13543">
                  <c:v>16.742833699429632</c:v>
                </c:pt>
                <c:pt idx="13544">
                  <c:v>16.938235816744893</c:v>
                </c:pt>
                <c:pt idx="13545">
                  <c:v>17.133637934060154</c:v>
                </c:pt>
                <c:pt idx="13546">
                  <c:v>17.328993791404457</c:v>
                </c:pt>
                <c:pt idx="13547">
                  <c:v>17.524395908719718</c:v>
                </c:pt>
                <c:pt idx="13548">
                  <c:v>17.719798026034979</c:v>
                </c:pt>
                <c:pt idx="13549">
                  <c:v>17.915153883379286</c:v>
                </c:pt>
                <c:pt idx="13550">
                  <c:v>18.110556000694547</c:v>
                </c:pt>
                <c:pt idx="13551">
                  <c:v>18.305958118009809</c:v>
                </c:pt>
                <c:pt idx="13552">
                  <c:v>18.696716092669377</c:v>
                </c:pt>
                <c:pt idx="13553">
                  <c:v>18.892303249868458</c:v>
                </c:pt>
                <c:pt idx="13554">
                  <c:v>19.08770536718372</c:v>
                </c:pt>
                <c:pt idx="13555">
                  <c:v>19.283061224528023</c:v>
                </c:pt>
                <c:pt idx="13556">
                  <c:v>19.478463341843288</c:v>
                </c:pt>
                <c:pt idx="13557">
                  <c:v>19.673865459158549</c:v>
                </c:pt>
                <c:pt idx="13558">
                  <c:v>19.869221316502852</c:v>
                </c:pt>
                <c:pt idx="13559">
                  <c:v>20.064623433818113</c:v>
                </c:pt>
                <c:pt idx="13560">
                  <c:v>20.260025551133374</c:v>
                </c:pt>
                <c:pt idx="13561">
                  <c:v>20.455381408477681</c:v>
                </c:pt>
                <c:pt idx="13562">
                  <c:v>20.650783525792942</c:v>
                </c:pt>
                <c:pt idx="13563">
                  <c:v>20.846185643108203</c:v>
                </c:pt>
                <c:pt idx="13564">
                  <c:v>21.041541500452507</c:v>
                </c:pt>
                <c:pt idx="13565">
                  <c:v>21.237128657651589</c:v>
                </c:pt>
                <c:pt idx="13566">
                  <c:v>21.43253077496685</c:v>
                </c:pt>
                <c:pt idx="13567">
                  <c:v>21.627886632311156</c:v>
                </c:pt>
                <c:pt idx="13568">
                  <c:v>21.823288749626418</c:v>
                </c:pt>
                <c:pt idx="13569">
                  <c:v>22.018690866941682</c:v>
                </c:pt>
                <c:pt idx="13570">
                  <c:v>22.201588110157367</c:v>
                </c:pt>
                <c:pt idx="13571">
                  <c:v>22.401056955423122</c:v>
                </c:pt>
                <c:pt idx="13572">
                  <c:v>22.584028945875058</c:v>
                </c:pt>
                <c:pt idx="13573">
                  <c:v>22.783741603242728</c:v>
                </c:pt>
                <c:pt idx="13574">
                  <c:v>23.019490369010725</c:v>
                </c:pt>
                <c:pt idx="13575">
                  <c:v>23.25634534334764</c:v>
                </c:pt>
                <c:pt idx="13576">
                  <c:v>23.421368128755365</c:v>
                </c:pt>
                <c:pt idx="13577">
                  <c:v>23.675649137067939</c:v>
                </c:pt>
                <c:pt idx="13578">
                  <c:v>23.858277655965868</c:v>
                </c:pt>
                <c:pt idx="13579">
                  <c:v>24.066223131821825</c:v>
                </c:pt>
                <c:pt idx="13580">
                  <c:v>24.274119378161721</c:v>
                </c:pt>
                <c:pt idx="13581">
                  <c:v>24.482064854017679</c:v>
                </c:pt>
                <c:pt idx="13582">
                  <c:v>24.690010329873637</c:v>
                </c:pt>
                <c:pt idx="13583">
                  <c:v>24.897906576213533</c:v>
                </c:pt>
                <c:pt idx="13584">
                  <c:v>25.105852052069491</c:v>
                </c:pt>
                <c:pt idx="13585">
                  <c:v>25.313797527925448</c:v>
                </c:pt>
                <c:pt idx="13586">
                  <c:v>25.521693774265344</c:v>
                </c:pt>
                <c:pt idx="13587">
                  <c:v>25.729639250121302</c:v>
                </c:pt>
                <c:pt idx="13588">
                  <c:v>25.93758472597726</c:v>
                </c:pt>
                <c:pt idx="13589">
                  <c:v>26.145480972317156</c:v>
                </c:pt>
                <c:pt idx="13590">
                  <c:v>26.353623366237372</c:v>
                </c:pt>
                <c:pt idx="13591">
                  <c:v>26.56156884209333</c:v>
                </c:pt>
                <c:pt idx="13592">
                  <c:v>26.769465088433222</c:v>
                </c:pt>
                <c:pt idx="13593">
                  <c:v>26.977410564289183</c:v>
                </c:pt>
                <c:pt idx="13594">
                  <c:v>27.185356040145141</c:v>
                </c:pt>
                <c:pt idx="13595">
                  <c:v>27.393252286485037</c:v>
                </c:pt>
                <c:pt idx="13596">
                  <c:v>27.601197762340995</c:v>
                </c:pt>
                <c:pt idx="13597">
                  <c:v>27.809143238196953</c:v>
                </c:pt>
                <c:pt idx="13598">
                  <c:v>28.017039484536845</c:v>
                </c:pt>
                <c:pt idx="13599">
                  <c:v>28.224984960392803</c:v>
                </c:pt>
                <c:pt idx="13600">
                  <c:v>28.432930436248764</c:v>
                </c:pt>
                <c:pt idx="13601">
                  <c:v>28.640826682588656</c:v>
                </c:pt>
                <c:pt idx="13602">
                  <c:v>28.848772158444618</c:v>
                </c:pt>
                <c:pt idx="13603">
                  <c:v>29.05691455236483</c:v>
                </c:pt>
                <c:pt idx="13604">
                  <c:v>29.264860028220792</c:v>
                </c:pt>
                <c:pt idx="13605">
                  <c:v>29.472756274560684</c:v>
                </c:pt>
                <c:pt idx="13606">
                  <c:v>29.680701750416645</c:v>
                </c:pt>
                <c:pt idx="13607">
                  <c:v>29.888647226272603</c:v>
                </c:pt>
                <c:pt idx="13608">
                  <c:v>30.096543472612495</c:v>
                </c:pt>
                <c:pt idx="13609">
                  <c:v>30.304488948468453</c:v>
                </c:pt>
                <c:pt idx="13610">
                  <c:v>30.512434424324411</c:v>
                </c:pt>
                <c:pt idx="13611">
                  <c:v>30.720330670664307</c:v>
                </c:pt>
                <c:pt idx="13612">
                  <c:v>30.928276146520265</c:v>
                </c:pt>
                <c:pt idx="13613">
                  <c:v>31.136221622376222</c:v>
                </c:pt>
                <c:pt idx="13614">
                  <c:v>31.344117868716118</c:v>
                </c:pt>
                <c:pt idx="13615">
                  <c:v>31.552260262636334</c:v>
                </c:pt>
                <c:pt idx="13616">
                  <c:v>31.760205738492292</c:v>
                </c:pt>
                <c:pt idx="13617">
                  <c:v>31.968101984832188</c:v>
                </c:pt>
                <c:pt idx="13618">
                  <c:v>32.176047460688146</c:v>
                </c:pt>
                <c:pt idx="13619">
                  <c:v>32.383992936544104</c:v>
                </c:pt>
                <c:pt idx="13620">
                  <c:v>32.591889182883996</c:v>
                </c:pt>
                <c:pt idx="13621">
                  <c:v>32.799834658739954</c:v>
                </c:pt>
                <c:pt idx="13622">
                  <c:v>33.007780134595919</c:v>
                </c:pt>
                <c:pt idx="13623">
                  <c:v>33.223318705770154</c:v>
                </c:pt>
                <c:pt idx="13624">
                  <c:v>33.498870746781115</c:v>
                </c:pt>
                <c:pt idx="13625">
                  <c:v>33.773649142789033</c:v>
                </c:pt>
                <c:pt idx="13626">
                  <c:v>33.955124493562238</c:v>
                </c:pt>
                <c:pt idx="13627">
                  <c:v>34.236076931330473</c:v>
                </c:pt>
                <c:pt idx="13628">
                  <c:v>34.452128420977353</c:v>
                </c:pt>
                <c:pt idx="13629">
                  <c:v>34.661233534334762</c:v>
                </c:pt>
                <c:pt idx="13630">
                  <c:v>34.910175126847875</c:v>
                </c:pt>
                <c:pt idx="13631">
                  <c:v>35.141469150691464</c:v>
                </c:pt>
                <c:pt idx="13632">
                  <c:v>35.419792497497021</c:v>
                </c:pt>
                <c:pt idx="13633">
                  <c:v>35.628085424892703</c:v>
                </c:pt>
                <c:pt idx="13634">
                  <c:v>35.816879583690991</c:v>
                </c:pt>
                <c:pt idx="13635">
                  <c:v>36.082657739451726</c:v>
                </c:pt>
                <c:pt idx="13636">
                  <c:v>37.004110705882347</c:v>
                </c:pt>
                <c:pt idx="13637">
                  <c:v>37.285408043292357</c:v>
                </c:pt>
                <c:pt idx="13638">
                  <c:v>37.518808305718863</c:v>
                </c:pt>
                <c:pt idx="13639">
                  <c:v>37.824342623529411</c:v>
                </c:pt>
                <c:pt idx="13640">
                  <c:v>38.0443900828434</c:v>
                </c:pt>
                <c:pt idx="13641">
                  <c:v>38.320605697487977</c:v>
                </c:pt>
                <c:pt idx="13642">
                  <c:v>38.592753973262035</c:v>
                </c:pt>
                <c:pt idx="13643">
                  <c:v>39.467798101573678</c:v>
                </c:pt>
                <c:pt idx="13644">
                  <c:v>39.67634643028979</c:v>
                </c:pt>
                <c:pt idx="13645">
                  <c:v>39.88668644600228</c:v>
                </c:pt>
                <c:pt idx="13646">
                  <c:v>40.09707626991171</c:v>
                </c:pt>
                <c:pt idx="13647">
                  <c:v>40.307466093821141</c:v>
                </c:pt>
                <c:pt idx="13648">
                  <c:v>40.517806109533623</c:v>
                </c:pt>
                <c:pt idx="13649">
                  <c:v>40.728195933443054</c:v>
                </c:pt>
                <c:pt idx="13650">
                  <c:v>40.938585757352492</c:v>
                </c:pt>
                <c:pt idx="13651">
                  <c:v>41.148925773064974</c:v>
                </c:pt>
                <c:pt idx="13652">
                  <c:v>41.359315596974405</c:v>
                </c:pt>
                <c:pt idx="13653">
                  <c:v>41.569904653671628</c:v>
                </c:pt>
                <c:pt idx="13654">
                  <c:v>41.780294477581059</c:v>
                </c:pt>
                <c:pt idx="13655">
                  <c:v>41.990634493293548</c:v>
                </c:pt>
                <c:pt idx="13656">
                  <c:v>42.201024317202979</c:v>
                </c:pt>
                <c:pt idx="13657">
                  <c:v>42.411414141112409</c:v>
                </c:pt>
                <c:pt idx="13658">
                  <c:v>42.621754156824892</c:v>
                </c:pt>
                <c:pt idx="13659">
                  <c:v>42.83214398073433</c:v>
                </c:pt>
                <c:pt idx="13660">
                  <c:v>43.04253380464376</c:v>
                </c:pt>
                <c:pt idx="13661">
                  <c:v>43.252873820356243</c:v>
                </c:pt>
                <c:pt idx="13662">
                  <c:v>43.463263644265673</c:v>
                </c:pt>
                <c:pt idx="13663">
                  <c:v>43.673653468175104</c:v>
                </c:pt>
                <c:pt idx="13664">
                  <c:v>43.883993483887593</c:v>
                </c:pt>
                <c:pt idx="13665">
                  <c:v>44.094582540584817</c:v>
                </c:pt>
                <c:pt idx="13666">
                  <c:v>44.304972364494247</c:v>
                </c:pt>
                <c:pt idx="13667">
                  <c:v>44.51531238020673</c:v>
                </c:pt>
                <c:pt idx="13668">
                  <c:v>44.72570220411616</c:v>
                </c:pt>
                <c:pt idx="13669">
                  <c:v>44.936092028025598</c:v>
                </c:pt>
                <c:pt idx="13670">
                  <c:v>45.146432043738081</c:v>
                </c:pt>
                <c:pt idx="13671">
                  <c:v>45.356821867647511</c:v>
                </c:pt>
                <c:pt idx="13672">
                  <c:v>45.567211691556942</c:v>
                </c:pt>
                <c:pt idx="13673">
                  <c:v>45.777551707269424</c:v>
                </c:pt>
                <c:pt idx="13674">
                  <c:v>45.988211030042919</c:v>
                </c:pt>
                <c:pt idx="13675">
                  <c:v>46.209020976877234</c:v>
                </c:pt>
                <c:pt idx="13676">
                  <c:v>46.479649845970435</c:v>
                </c:pt>
                <c:pt idx="13677">
                  <c:v>46.699256650929904</c:v>
                </c:pt>
                <c:pt idx="13678">
                  <c:v>46.927364544110631</c:v>
                </c:pt>
                <c:pt idx="13679">
                  <c:v>47.027217653158523</c:v>
                </c:pt>
                <c:pt idx="13680">
                  <c:v>47.240262895565095</c:v>
                </c:pt>
                <c:pt idx="13681">
                  <c:v>47.393521888412018</c:v>
                </c:pt>
                <c:pt idx="13682">
                  <c:v>47.630374797139453</c:v>
                </c:pt>
                <c:pt idx="13683">
                  <c:v>47.862305868689276</c:v>
                </c:pt>
                <c:pt idx="13684">
                  <c:v>48.049044837515652</c:v>
                </c:pt>
                <c:pt idx="13685">
                  <c:v>48.23578380634202</c:v>
                </c:pt>
                <c:pt idx="13686">
                  <c:v>48.422478566132206</c:v>
                </c:pt>
                <c:pt idx="13687">
                  <c:v>48.608653341917027</c:v>
                </c:pt>
                <c:pt idx="13688">
                  <c:v>48.788455269432518</c:v>
                </c:pt>
                <c:pt idx="13689">
                  <c:v>48.952386097973779</c:v>
                </c:pt>
                <c:pt idx="13690">
                  <c:v>49.124451976633289</c:v>
                </c:pt>
                <c:pt idx="13691">
                  <c:v>49.329159226037198</c:v>
                </c:pt>
                <c:pt idx="13692">
                  <c:v>49.459572971394515</c:v>
                </c:pt>
                <c:pt idx="13693">
                  <c:v>49.614407231759657</c:v>
                </c:pt>
                <c:pt idx="13694">
                  <c:v>49.798990793991415</c:v>
                </c:pt>
                <c:pt idx="13695">
                  <c:v>49.918147584743743</c:v>
                </c:pt>
                <c:pt idx="13696">
                  <c:v>50.058389274418609</c:v>
                </c:pt>
                <c:pt idx="13697">
                  <c:v>50.095953404651162</c:v>
                </c:pt>
                <c:pt idx="13698">
                  <c:v>50.133508641860466</c:v>
                </c:pt>
                <c:pt idx="13699">
                  <c:v>50.171072772093027</c:v>
                </c:pt>
                <c:pt idx="13700">
                  <c:v>50.20863690232558</c:v>
                </c:pt>
                <c:pt idx="13701">
                  <c:v>50.246192139534884</c:v>
                </c:pt>
                <c:pt idx="13702">
                  <c:v>50.283756269767437</c:v>
                </c:pt>
                <c:pt idx="13703">
                  <c:v>50.45547134406295</c:v>
                </c:pt>
                <c:pt idx="13704">
                  <c:v>50.586706948448686</c:v>
                </c:pt>
                <c:pt idx="13705">
                  <c:v>50.748367703977138</c:v>
                </c:pt>
                <c:pt idx="13706">
                  <c:v>50.924921171372226</c:v>
                </c:pt>
                <c:pt idx="13707">
                  <c:v>51.102173259231478</c:v>
                </c:pt>
                <c:pt idx="13708">
                  <c:v>51.279383384001747</c:v>
                </c:pt>
                <c:pt idx="13709">
                  <c:v>51.456635471860999</c:v>
                </c:pt>
                <c:pt idx="13710">
                  <c:v>51.63388755972025</c:v>
                </c:pt>
                <c:pt idx="13711">
                  <c:v>51.81109768449052</c:v>
                </c:pt>
                <c:pt idx="13712">
                  <c:v>51.988349772349764</c:v>
                </c:pt>
                <c:pt idx="13713">
                  <c:v>52.165601860209016</c:v>
                </c:pt>
                <c:pt idx="13714">
                  <c:v>52.342811984979285</c:v>
                </c:pt>
                <c:pt idx="13715">
                  <c:v>52.520231925194466</c:v>
                </c:pt>
                <c:pt idx="13716">
                  <c:v>52.69748401305371</c:v>
                </c:pt>
                <c:pt idx="13717">
                  <c:v>52.87469413782398</c:v>
                </c:pt>
                <c:pt idx="13718">
                  <c:v>53.051946225683231</c:v>
                </c:pt>
                <c:pt idx="13719">
                  <c:v>53.229198313542483</c:v>
                </c:pt>
                <c:pt idx="13720">
                  <c:v>53.406408438312752</c:v>
                </c:pt>
                <c:pt idx="13721">
                  <c:v>53.583660526172004</c:v>
                </c:pt>
                <c:pt idx="13722">
                  <c:v>53.760912614031255</c:v>
                </c:pt>
                <c:pt idx="13723">
                  <c:v>53.938122738801518</c:v>
                </c:pt>
                <c:pt idx="13724">
                  <c:v>54.115374826660769</c:v>
                </c:pt>
                <c:pt idx="13725">
                  <c:v>54.292626914520021</c:v>
                </c:pt>
                <c:pt idx="13726">
                  <c:v>54.46983703929029</c:v>
                </c:pt>
                <c:pt idx="13727">
                  <c:v>54.647089127149542</c:v>
                </c:pt>
                <c:pt idx="13728">
                  <c:v>54.824509067364716</c:v>
                </c:pt>
                <c:pt idx="13729">
                  <c:v>55.001761155223967</c:v>
                </c:pt>
                <c:pt idx="13730">
                  <c:v>55.178971279994244</c:v>
                </c:pt>
                <c:pt idx="13731">
                  <c:v>55.356223367853488</c:v>
                </c:pt>
                <c:pt idx="13732">
                  <c:v>55.53347545571274</c:v>
                </c:pt>
                <c:pt idx="13733">
                  <c:v>55.710685580483002</c:v>
                </c:pt>
                <c:pt idx="13734">
                  <c:v>55.887937668342254</c:v>
                </c:pt>
                <c:pt idx="13735">
                  <c:v>56.065189756201505</c:v>
                </c:pt>
                <c:pt idx="13736">
                  <c:v>56.242399880971774</c:v>
                </c:pt>
                <c:pt idx="13737">
                  <c:v>56.419651968831026</c:v>
                </c:pt>
                <c:pt idx="13738">
                  <c:v>56.596904056690278</c:v>
                </c:pt>
                <c:pt idx="13739">
                  <c:v>56.774114181460547</c:v>
                </c:pt>
                <c:pt idx="13740">
                  <c:v>56.951534121675721</c:v>
                </c:pt>
                <c:pt idx="13741">
                  <c:v>57.128786209534972</c:v>
                </c:pt>
                <c:pt idx="13742">
                  <c:v>57.305996334305242</c:v>
                </c:pt>
                <c:pt idx="13743">
                  <c:v>57.483248422164493</c:v>
                </c:pt>
                <c:pt idx="13744">
                  <c:v>57.660500510023745</c:v>
                </c:pt>
                <c:pt idx="13745">
                  <c:v>57.837710634794007</c:v>
                </c:pt>
                <c:pt idx="13746">
                  <c:v>58.014962722653259</c:v>
                </c:pt>
                <c:pt idx="13747">
                  <c:v>58.19221481051251</c:v>
                </c:pt>
                <c:pt idx="13748">
                  <c:v>58.36942493528278</c:v>
                </c:pt>
                <c:pt idx="13749">
                  <c:v>58.546677023142031</c:v>
                </c:pt>
                <c:pt idx="13750">
                  <c:v>58.723929111001283</c:v>
                </c:pt>
                <c:pt idx="13751">
                  <c:v>58.901139235771552</c:v>
                </c:pt>
                <c:pt idx="13752">
                  <c:v>59.078391323630797</c:v>
                </c:pt>
                <c:pt idx="13753">
                  <c:v>59.241509765602665</c:v>
                </c:pt>
                <c:pt idx="13754">
                  <c:v>59.384965639332542</c:v>
                </c:pt>
                <c:pt idx="13755">
                  <c:v>59.572553987124465</c:v>
                </c:pt>
                <c:pt idx="13756">
                  <c:v>59.756240489260144</c:v>
                </c:pt>
                <c:pt idx="13757">
                  <c:v>60.791197092816276</c:v>
                </c:pt>
                <c:pt idx="13758">
                  <c:v>60.933018179275273</c:v>
                </c:pt>
                <c:pt idx="13759">
                  <c:v>61.079582458771092</c:v>
                </c:pt>
                <c:pt idx="13760">
                  <c:v>61.225877724061107</c:v>
                </c:pt>
                <c:pt idx="13761">
                  <c:v>61.416268368086456</c:v>
                </c:pt>
                <c:pt idx="13762">
                  <c:v>61.699742961657535</c:v>
                </c:pt>
                <c:pt idx="13763">
                  <c:v>61.85967473031026</c:v>
                </c:pt>
                <c:pt idx="13764">
                  <c:v>61.989611275921298</c:v>
                </c:pt>
                <c:pt idx="13765">
                  <c:v>62.137567380890708</c:v>
                </c:pt>
                <c:pt idx="13766">
                  <c:v>62.285383508466587</c:v>
                </c:pt>
                <c:pt idx="13767">
                  <c:v>62.433164641694077</c:v>
                </c:pt>
                <c:pt idx="13768">
                  <c:v>62.580980769269949</c:v>
                </c:pt>
                <c:pt idx="13769">
                  <c:v>62.728796896845822</c:v>
                </c:pt>
                <c:pt idx="13770">
                  <c:v>62.876578030073311</c:v>
                </c:pt>
                <c:pt idx="13771">
                  <c:v>63.024394157649184</c:v>
                </c:pt>
                <c:pt idx="13772">
                  <c:v>63.172210285225063</c:v>
                </c:pt>
                <c:pt idx="13773">
                  <c:v>63.319991418452553</c:v>
                </c:pt>
                <c:pt idx="13774">
                  <c:v>63.467807546028425</c:v>
                </c:pt>
                <c:pt idx="13775">
                  <c:v>63.615623673604297</c:v>
                </c:pt>
                <c:pt idx="13776">
                  <c:v>63.763404806831787</c:v>
                </c:pt>
                <c:pt idx="13777">
                  <c:v>63.911220934407659</c:v>
                </c:pt>
                <c:pt idx="13778">
                  <c:v>64.059177039377076</c:v>
                </c:pt>
                <c:pt idx="13779">
                  <c:v>64.206993166952941</c:v>
                </c:pt>
                <c:pt idx="13780">
                  <c:v>64.354774300180438</c:v>
                </c:pt>
                <c:pt idx="13781">
                  <c:v>64.502590427756317</c:v>
                </c:pt>
                <c:pt idx="13782">
                  <c:v>64.650406555332182</c:v>
                </c:pt>
                <c:pt idx="13783">
                  <c:v>64.798187688559679</c:v>
                </c:pt>
                <c:pt idx="13784">
                  <c:v>64.946003816135544</c:v>
                </c:pt>
                <c:pt idx="13785">
                  <c:v>65.093819943711424</c:v>
                </c:pt>
                <c:pt idx="13786">
                  <c:v>65.241601076938906</c:v>
                </c:pt>
                <c:pt idx="13787">
                  <c:v>65.389417204514785</c:v>
                </c:pt>
                <c:pt idx="13788">
                  <c:v>65.537198337742282</c:v>
                </c:pt>
                <c:pt idx="13789">
                  <c:v>65.685014465318147</c:v>
                </c:pt>
                <c:pt idx="13790">
                  <c:v>65.832970570287557</c:v>
                </c:pt>
                <c:pt idx="13791">
                  <c:v>65.980786697863437</c:v>
                </c:pt>
                <c:pt idx="13792">
                  <c:v>66.128567831090933</c:v>
                </c:pt>
                <c:pt idx="13793">
                  <c:v>66.276383958666798</c:v>
                </c:pt>
                <c:pt idx="13794">
                  <c:v>66.424200086242678</c:v>
                </c:pt>
                <c:pt idx="13795">
                  <c:v>66.57198121947016</c:v>
                </c:pt>
                <c:pt idx="13796">
                  <c:v>66.71979734704604</c:v>
                </c:pt>
                <c:pt idx="13797">
                  <c:v>66.867613474621919</c:v>
                </c:pt>
                <c:pt idx="13798">
                  <c:v>68.050177489577294</c:v>
                </c:pt>
                <c:pt idx="13799">
                  <c:v>68.197993617153159</c:v>
                </c:pt>
                <c:pt idx="13800">
                  <c:v>68.345809744729038</c:v>
                </c:pt>
                <c:pt idx="13801">
                  <c:v>68.477209873779472</c:v>
                </c:pt>
                <c:pt idx="13802">
                  <c:v>68.578658963245829</c:v>
                </c:pt>
                <c:pt idx="13803">
                  <c:v>68.685737898664769</c:v>
                </c:pt>
                <c:pt idx="13804">
                  <c:v>68.837569707032188</c:v>
                </c:pt>
                <c:pt idx="13805">
                  <c:v>68.978590467811159</c:v>
                </c:pt>
                <c:pt idx="13806">
                  <c:v>69.061303561278024</c:v>
                </c:pt>
                <c:pt idx="13807">
                  <c:v>69.15962342431466</c:v>
                </c:pt>
                <c:pt idx="13808">
                  <c:v>69.270014139723415</c:v>
                </c:pt>
                <c:pt idx="13809">
                  <c:v>69.396137433476397</c:v>
                </c:pt>
                <c:pt idx="13810">
                  <c:v>69.519432764785435</c:v>
                </c:pt>
                <c:pt idx="13811">
                  <c:v>69.600024725180631</c:v>
                </c:pt>
                <c:pt idx="13812">
                  <c:v>69.680616685575814</c:v>
                </c:pt>
                <c:pt idx="13813">
                  <c:v>69.761189566434922</c:v>
                </c:pt>
                <c:pt idx="13814">
                  <c:v>69.841781526830104</c:v>
                </c:pt>
                <c:pt idx="13815">
                  <c:v>69.9223734872253</c:v>
                </c:pt>
                <c:pt idx="13816">
                  <c:v>70.002946368084409</c:v>
                </c:pt>
                <c:pt idx="13817">
                  <c:v>70.083538328479591</c:v>
                </c:pt>
                <c:pt idx="13818">
                  <c:v>70.164130288874773</c:v>
                </c:pt>
                <c:pt idx="13819">
                  <c:v>70.244703169733882</c:v>
                </c:pt>
                <c:pt idx="13820">
                  <c:v>70.325295130129078</c:v>
                </c:pt>
                <c:pt idx="13821">
                  <c:v>70.405963408668569</c:v>
                </c:pt>
                <c:pt idx="13822">
                  <c:v>70.486555369063765</c:v>
                </c:pt>
                <c:pt idx="13823">
                  <c:v>70.567128249922874</c:v>
                </c:pt>
                <c:pt idx="13824">
                  <c:v>70.647720210318056</c:v>
                </c:pt>
                <c:pt idx="13825">
                  <c:v>70.728293091177164</c:v>
                </c:pt>
                <c:pt idx="13826">
                  <c:v>70.808885051572346</c:v>
                </c:pt>
                <c:pt idx="13827">
                  <c:v>70.889477011967543</c:v>
                </c:pt>
                <c:pt idx="13828">
                  <c:v>70.970049892826651</c:v>
                </c:pt>
                <c:pt idx="13829">
                  <c:v>71.050641853221833</c:v>
                </c:pt>
                <c:pt idx="13830">
                  <c:v>71.131233813617015</c:v>
                </c:pt>
                <c:pt idx="13831">
                  <c:v>71.211806694476124</c:v>
                </c:pt>
                <c:pt idx="13832">
                  <c:v>71.29239865487132</c:v>
                </c:pt>
                <c:pt idx="13833">
                  <c:v>71.373066933410826</c:v>
                </c:pt>
                <c:pt idx="13834">
                  <c:v>71.453658893806008</c:v>
                </c:pt>
                <c:pt idx="13835">
                  <c:v>71.534231774665116</c:v>
                </c:pt>
                <c:pt idx="13836">
                  <c:v>71.614823735060298</c:v>
                </c:pt>
                <c:pt idx="13837">
                  <c:v>71.695415695455495</c:v>
                </c:pt>
                <c:pt idx="13838">
                  <c:v>71.775988576314603</c:v>
                </c:pt>
                <c:pt idx="13839">
                  <c:v>71.856580536709785</c:v>
                </c:pt>
                <c:pt idx="13840">
                  <c:v>71.937172497104967</c:v>
                </c:pt>
                <c:pt idx="13841">
                  <c:v>72.017745377964076</c:v>
                </c:pt>
                <c:pt idx="13842">
                  <c:v>72.098337338359272</c:v>
                </c:pt>
                <c:pt idx="13843">
                  <c:v>72.178929298754454</c:v>
                </c:pt>
                <c:pt idx="13844">
                  <c:v>72.259502179613563</c:v>
                </c:pt>
                <c:pt idx="13845">
                  <c:v>72.340094140008745</c:v>
                </c:pt>
                <c:pt idx="13846">
                  <c:v>72.42076241854825</c:v>
                </c:pt>
                <c:pt idx="13847">
                  <c:v>72.501335299407359</c:v>
                </c:pt>
                <c:pt idx="13848">
                  <c:v>72.581927259802541</c:v>
                </c:pt>
                <c:pt idx="13849">
                  <c:v>72.662519220197737</c:v>
                </c:pt>
                <c:pt idx="13850">
                  <c:v>72.743092101056845</c:v>
                </c:pt>
                <c:pt idx="13851">
                  <c:v>72.823684061452028</c:v>
                </c:pt>
                <c:pt idx="13852">
                  <c:v>72.90427602184721</c:v>
                </c:pt>
                <c:pt idx="13853">
                  <c:v>72.984848902706318</c:v>
                </c:pt>
                <c:pt idx="13854">
                  <c:v>73.065440863101514</c:v>
                </c:pt>
                <c:pt idx="13855">
                  <c:v>73.146032823496697</c:v>
                </c:pt>
                <c:pt idx="13856">
                  <c:v>73.226605704355805</c:v>
                </c:pt>
                <c:pt idx="13857">
                  <c:v>73.307197664751001</c:v>
                </c:pt>
                <c:pt idx="13858">
                  <c:v>73.387865943290493</c:v>
                </c:pt>
                <c:pt idx="13859">
                  <c:v>73.468457903685689</c:v>
                </c:pt>
                <c:pt idx="13860">
                  <c:v>73.549030784544797</c:v>
                </c:pt>
                <c:pt idx="13861">
                  <c:v>73.629622744939979</c:v>
                </c:pt>
                <c:pt idx="13862">
                  <c:v>73.710214705335162</c:v>
                </c:pt>
                <c:pt idx="13863">
                  <c:v>73.79078758619427</c:v>
                </c:pt>
                <c:pt idx="13864">
                  <c:v>73.871379546589466</c:v>
                </c:pt>
                <c:pt idx="13865">
                  <c:v>73.951971506984648</c:v>
                </c:pt>
                <c:pt idx="13866">
                  <c:v>74.032544387843757</c:v>
                </c:pt>
                <c:pt idx="13867">
                  <c:v>74.113136348238939</c:v>
                </c:pt>
                <c:pt idx="13868">
                  <c:v>74.193728308634135</c:v>
                </c:pt>
                <c:pt idx="13869">
                  <c:v>74.274301189493244</c:v>
                </c:pt>
                <c:pt idx="13870">
                  <c:v>74.354893149888426</c:v>
                </c:pt>
                <c:pt idx="13871">
                  <c:v>74.435561428427931</c:v>
                </c:pt>
                <c:pt idx="13872">
                  <c:v>74.51613430928704</c:v>
                </c:pt>
                <c:pt idx="13873">
                  <c:v>74.596726269682222</c:v>
                </c:pt>
                <c:pt idx="13874">
                  <c:v>74.677318230077404</c:v>
                </c:pt>
                <c:pt idx="13875">
                  <c:v>74.757891110936512</c:v>
                </c:pt>
                <c:pt idx="13876">
                  <c:v>74.861685772532184</c:v>
                </c:pt>
                <c:pt idx="13877">
                  <c:v>74.943540653791132</c:v>
                </c:pt>
                <c:pt idx="13878">
                  <c:v>75.017005375923716</c:v>
                </c:pt>
                <c:pt idx="13879">
                  <c:v>75.069999999999993</c:v>
                </c:pt>
                <c:pt idx="13880">
                  <c:v>75.136599213638533</c:v>
                </c:pt>
                <c:pt idx="13881">
                  <c:v>75.254456284692424</c:v>
                </c:pt>
                <c:pt idx="13882">
                  <c:v>75.314927865315852</c:v>
                </c:pt>
                <c:pt idx="13883">
                  <c:v>75.372815227467811</c:v>
                </c:pt>
                <c:pt idx="13884">
                  <c:v>75.433786191702424</c:v>
                </c:pt>
                <c:pt idx="13885">
                  <c:v>75.511361703787372</c:v>
                </c:pt>
                <c:pt idx="13886">
                  <c:v>75.62153821833887</c:v>
                </c:pt>
                <c:pt idx="13887">
                  <c:v>75.731714732890367</c:v>
                </c:pt>
                <c:pt idx="13888">
                  <c:v>75.841865163986711</c:v>
                </c:pt>
                <c:pt idx="13889">
                  <c:v>75.952041678538208</c:v>
                </c:pt>
                <c:pt idx="13890">
                  <c:v>76.062218193089706</c:v>
                </c:pt>
                <c:pt idx="13891">
                  <c:v>76.172368624186049</c:v>
                </c:pt>
                <c:pt idx="13892">
                  <c:v>76.282545138737547</c:v>
                </c:pt>
                <c:pt idx="13893">
                  <c:v>76.392721653289044</c:v>
                </c:pt>
                <c:pt idx="13894">
                  <c:v>76.502872084385388</c:v>
                </c:pt>
                <c:pt idx="13895">
                  <c:v>76.613048598936885</c:v>
                </c:pt>
                <c:pt idx="13896">
                  <c:v>76.72332944730897</c:v>
                </c:pt>
                <c:pt idx="13897">
                  <c:v>76.833479878405313</c:v>
                </c:pt>
                <c:pt idx="13898">
                  <c:v>76.943656392956811</c:v>
                </c:pt>
                <c:pt idx="13899">
                  <c:v>77.053832907508308</c:v>
                </c:pt>
                <c:pt idx="13900">
                  <c:v>77.163983338604652</c:v>
                </c:pt>
                <c:pt idx="13901">
                  <c:v>77.274159853156149</c:v>
                </c:pt>
                <c:pt idx="13902">
                  <c:v>77.384336367707647</c:v>
                </c:pt>
                <c:pt idx="13903">
                  <c:v>77.49448679880399</c:v>
                </c:pt>
                <c:pt idx="13904">
                  <c:v>77.604663313355488</c:v>
                </c:pt>
                <c:pt idx="13905">
                  <c:v>77.714839827906985</c:v>
                </c:pt>
                <c:pt idx="13906">
                  <c:v>77.824990259003329</c:v>
                </c:pt>
                <c:pt idx="13907">
                  <c:v>77.935166773554826</c:v>
                </c:pt>
                <c:pt idx="13908">
                  <c:v>78.045447621926911</c:v>
                </c:pt>
                <c:pt idx="13909">
                  <c:v>78.155624136478409</c:v>
                </c:pt>
                <c:pt idx="13910">
                  <c:v>78.265774567574752</c:v>
                </c:pt>
                <c:pt idx="13911">
                  <c:v>78.37595108212625</c:v>
                </c:pt>
                <c:pt idx="13912">
                  <c:v>78.486127596677747</c:v>
                </c:pt>
                <c:pt idx="13913">
                  <c:v>78.59627802777409</c:v>
                </c:pt>
                <c:pt idx="13914">
                  <c:v>78.706454542325588</c:v>
                </c:pt>
                <c:pt idx="13915">
                  <c:v>78.816631056877085</c:v>
                </c:pt>
                <c:pt idx="13916">
                  <c:v>78.926781487973429</c:v>
                </c:pt>
                <c:pt idx="13917">
                  <c:v>79.036958002524926</c:v>
                </c:pt>
                <c:pt idx="13918">
                  <c:v>79.14713451707641</c:v>
                </c:pt>
                <c:pt idx="13919">
                  <c:v>79.257284948172767</c:v>
                </c:pt>
                <c:pt idx="13920">
                  <c:v>79.367461462724251</c:v>
                </c:pt>
                <c:pt idx="13921">
                  <c:v>79.476908271990467</c:v>
                </c:pt>
                <c:pt idx="13922">
                  <c:v>79.552132516452076</c:v>
                </c:pt>
                <c:pt idx="13923">
                  <c:v>79.607841960419648</c:v>
                </c:pt>
                <c:pt idx="13924">
                  <c:v>79.679777047675813</c:v>
                </c:pt>
                <c:pt idx="13925">
                  <c:v>79.770050733905578</c:v>
                </c:pt>
                <c:pt idx="13926">
                  <c:v>79.843612733905587</c:v>
                </c:pt>
                <c:pt idx="13927">
                  <c:v>79.934142615256263</c:v>
                </c:pt>
                <c:pt idx="13928">
                  <c:v>79.954029711492609</c:v>
                </c:pt>
                <c:pt idx="13929">
                  <c:v>80.008099301382927</c:v>
                </c:pt>
                <c:pt idx="13930">
                  <c:v>80.013760163956519</c:v>
                </c:pt>
                <c:pt idx="13931">
                  <c:v>80.018975018086579</c:v>
                </c:pt>
                <c:pt idx="13932">
                  <c:v>80.024191107086182</c:v>
                </c:pt>
                <c:pt idx="13933">
                  <c:v>80.029412135564002</c:v>
                </c:pt>
                <c:pt idx="13934">
                  <c:v>80.034628224563619</c:v>
                </c:pt>
                <c:pt idx="13935">
                  <c:v>80.039843078693664</c:v>
                </c:pt>
                <c:pt idx="13936">
                  <c:v>80.045059167693282</c:v>
                </c:pt>
                <c:pt idx="13937">
                  <c:v>80.050275256692885</c:v>
                </c:pt>
                <c:pt idx="13938">
                  <c:v>80.05549011082293</c:v>
                </c:pt>
                <c:pt idx="13939">
                  <c:v>80.060706199822548</c:v>
                </c:pt>
                <c:pt idx="13940">
                  <c:v>80.065922288822151</c:v>
                </c:pt>
                <c:pt idx="13941">
                  <c:v>80.07113714295221</c:v>
                </c:pt>
                <c:pt idx="13942">
                  <c:v>80.076353231951813</c:v>
                </c:pt>
                <c:pt idx="13943">
                  <c:v>80.095787242966139</c:v>
                </c:pt>
                <c:pt idx="13944">
                  <c:v>80.203103480333738</c:v>
                </c:pt>
                <c:pt idx="13945">
                  <c:v>80.176145746781117</c:v>
                </c:pt>
                <c:pt idx="13946">
                  <c:v>80.232734705531712</c:v>
                </c:pt>
                <c:pt idx="13947">
                  <c:v>80.397530883763764</c:v>
                </c:pt>
                <c:pt idx="13948">
                  <c:v>80.459937610917507</c:v>
                </c:pt>
                <c:pt idx="13949">
                  <c:v>80.522344338071264</c:v>
                </c:pt>
                <c:pt idx="13950">
                  <c:v>80.584736290905127</c:v>
                </c:pt>
                <c:pt idx="13951">
                  <c:v>80.647143018058884</c:v>
                </c:pt>
                <c:pt idx="13952">
                  <c:v>80.709549745212627</c:v>
                </c:pt>
                <c:pt idx="13953">
                  <c:v>80.771941698046504</c:v>
                </c:pt>
                <c:pt idx="13954">
                  <c:v>80.834348425200247</c:v>
                </c:pt>
                <c:pt idx="13955">
                  <c:v>80.896755152354004</c:v>
                </c:pt>
                <c:pt idx="13956">
                  <c:v>80.959147105187867</c:v>
                </c:pt>
                <c:pt idx="13957">
                  <c:v>81.021553832341624</c:v>
                </c:pt>
                <c:pt idx="13958">
                  <c:v>81.084019656774871</c:v>
                </c:pt>
                <c:pt idx="13959">
                  <c:v>81.146426383928628</c:v>
                </c:pt>
                <c:pt idx="13960">
                  <c:v>81.208818336762491</c:v>
                </c:pt>
                <c:pt idx="13961">
                  <c:v>81.271225063916248</c:v>
                </c:pt>
                <c:pt idx="13962">
                  <c:v>81.33363179106999</c:v>
                </c:pt>
                <c:pt idx="13963">
                  <c:v>81.396023743903868</c:v>
                </c:pt>
                <c:pt idx="13964">
                  <c:v>81.458430471057611</c:v>
                </c:pt>
                <c:pt idx="13965">
                  <c:v>81.520837198211368</c:v>
                </c:pt>
                <c:pt idx="13966">
                  <c:v>81.583229151045231</c:v>
                </c:pt>
                <c:pt idx="13967">
                  <c:v>81.645635878198988</c:v>
                </c:pt>
                <c:pt idx="13968">
                  <c:v>81.70804260535273</c:v>
                </c:pt>
                <c:pt idx="13969">
                  <c:v>81.770434558186608</c:v>
                </c:pt>
                <c:pt idx="13970">
                  <c:v>81.832841285340351</c:v>
                </c:pt>
                <c:pt idx="13971">
                  <c:v>81.895307109773611</c:v>
                </c:pt>
                <c:pt idx="13972">
                  <c:v>81.957699062607475</c:v>
                </c:pt>
                <c:pt idx="13973">
                  <c:v>82.831393242759958</c:v>
                </c:pt>
                <c:pt idx="13974">
                  <c:v>82.893799969913715</c:v>
                </c:pt>
                <c:pt idx="13975">
                  <c:v>82.956191922747593</c:v>
                </c:pt>
                <c:pt idx="13976">
                  <c:v>83.018598649901335</c:v>
                </c:pt>
                <c:pt idx="13977">
                  <c:v>83.081005377055092</c:v>
                </c:pt>
                <c:pt idx="13978">
                  <c:v>83.143397329888955</c:v>
                </c:pt>
                <c:pt idx="13979">
                  <c:v>83.205804057042712</c:v>
                </c:pt>
                <c:pt idx="13980">
                  <c:v>83.268210784196455</c:v>
                </c:pt>
                <c:pt idx="13981">
                  <c:v>83.318281769670961</c:v>
                </c:pt>
                <c:pt idx="13982">
                  <c:v>83.354719038626612</c:v>
                </c:pt>
                <c:pt idx="13983">
                  <c:v>83.43665043061516</c:v>
                </c:pt>
                <c:pt idx="13984">
                  <c:v>83.518581822603721</c:v>
                </c:pt>
                <c:pt idx="13985">
                  <c:v>83.582157426800194</c:v>
                </c:pt>
                <c:pt idx="13986">
                  <c:v>83.646215734207388</c:v>
                </c:pt>
                <c:pt idx="13987">
                  <c:v>83.699991703862665</c:v>
                </c:pt>
                <c:pt idx="13988">
                  <c:v>83.765472673819744</c:v>
                </c:pt>
                <c:pt idx="13989">
                  <c:v>83.849932684821724</c:v>
                </c:pt>
                <c:pt idx="13990">
                  <c:v>83.928738596254632</c:v>
                </c:pt>
                <c:pt idx="13991">
                  <c:v>84.007544507687527</c:v>
                </c:pt>
                <c:pt idx="13992">
                  <c:v>84.086331762417913</c:v>
                </c:pt>
                <c:pt idx="13993">
                  <c:v>84.165137673850808</c:v>
                </c:pt>
                <c:pt idx="13994">
                  <c:v>84.244018212093778</c:v>
                </c:pt>
                <c:pt idx="13995">
                  <c:v>84.322824123526686</c:v>
                </c:pt>
                <c:pt idx="13996">
                  <c:v>84.401611378257073</c:v>
                </c:pt>
                <c:pt idx="13997">
                  <c:v>84.480417289689967</c:v>
                </c:pt>
                <c:pt idx="13998">
                  <c:v>84.559223201122876</c:v>
                </c:pt>
                <c:pt idx="13999">
                  <c:v>84.638010455853248</c:v>
                </c:pt>
                <c:pt idx="14000">
                  <c:v>84.716816367286157</c:v>
                </c:pt>
                <c:pt idx="14001">
                  <c:v>84.795622278719051</c:v>
                </c:pt>
                <c:pt idx="14002">
                  <c:v>84.874409533449438</c:v>
                </c:pt>
                <c:pt idx="14003">
                  <c:v>84.953215444882346</c:v>
                </c:pt>
                <c:pt idx="14004">
                  <c:v>85.032021356315241</c:v>
                </c:pt>
                <c:pt idx="14005">
                  <c:v>85.110808611045627</c:v>
                </c:pt>
                <c:pt idx="14006">
                  <c:v>85.189614522478536</c:v>
                </c:pt>
                <c:pt idx="14007">
                  <c:v>85.268495060721506</c:v>
                </c:pt>
                <c:pt idx="14008">
                  <c:v>85.347282315451878</c:v>
                </c:pt>
                <c:pt idx="14009">
                  <c:v>85.426088226884787</c:v>
                </c:pt>
                <c:pt idx="14010">
                  <c:v>85.504894138317681</c:v>
                </c:pt>
                <c:pt idx="14011">
                  <c:v>85.583681393048067</c:v>
                </c:pt>
                <c:pt idx="14012">
                  <c:v>85.662487304480976</c:v>
                </c:pt>
                <c:pt idx="14013">
                  <c:v>85.741293215913871</c:v>
                </c:pt>
                <c:pt idx="14014">
                  <c:v>85.97769229351006</c:v>
                </c:pt>
                <c:pt idx="14015">
                  <c:v>86.056479548240446</c:v>
                </c:pt>
                <c:pt idx="14016">
                  <c:v>86.135285459673341</c:v>
                </c:pt>
                <c:pt idx="14017">
                  <c:v>86.214165997916311</c:v>
                </c:pt>
                <c:pt idx="14018">
                  <c:v>86.29297190934922</c:v>
                </c:pt>
                <c:pt idx="14019">
                  <c:v>86.371759164079606</c:v>
                </c:pt>
                <c:pt idx="14020">
                  <c:v>86.4505650755125</c:v>
                </c:pt>
                <c:pt idx="14021">
                  <c:v>86.529370986945395</c:v>
                </c:pt>
                <c:pt idx="14022">
                  <c:v>86.608158241675781</c:v>
                </c:pt>
                <c:pt idx="14023">
                  <c:v>86.68696415310869</c:v>
                </c:pt>
                <c:pt idx="14024">
                  <c:v>86.765770064541584</c:v>
                </c:pt>
                <c:pt idx="14025">
                  <c:v>86.844557319271971</c:v>
                </c:pt>
                <c:pt idx="14026">
                  <c:v>86.923363230704879</c:v>
                </c:pt>
                <c:pt idx="14027">
                  <c:v>87.002169142137774</c:v>
                </c:pt>
                <c:pt idx="14028">
                  <c:v>87.08095639686816</c:v>
                </c:pt>
                <c:pt idx="14029">
                  <c:v>87.159762308301055</c:v>
                </c:pt>
                <c:pt idx="14030">
                  <c:v>87.238642846544025</c:v>
                </c:pt>
                <c:pt idx="14031">
                  <c:v>87.317430101274411</c:v>
                </c:pt>
                <c:pt idx="14032">
                  <c:v>87.402931060309896</c:v>
                </c:pt>
                <c:pt idx="14033">
                  <c:v>87.48393584835479</c:v>
                </c:pt>
                <c:pt idx="14034">
                  <c:v>87.526191965665234</c:v>
                </c:pt>
                <c:pt idx="14035">
                  <c:v>87.606382025029788</c:v>
                </c:pt>
                <c:pt idx="14036">
                  <c:v>87.723451391988547</c:v>
                </c:pt>
                <c:pt idx="14037">
                  <c:v>87.790416903195037</c:v>
                </c:pt>
                <c:pt idx="14038">
                  <c:v>87.848262754707989</c:v>
                </c:pt>
                <c:pt idx="14039">
                  <c:v>87.942808717215073</c:v>
                </c:pt>
                <c:pt idx="14040">
                  <c:v>88.019222110157372</c:v>
                </c:pt>
                <c:pt idx="14041">
                  <c:v>88.052747703392484</c:v>
                </c:pt>
                <c:pt idx="14042">
                  <c:v>88.072706467275566</c:v>
                </c:pt>
                <c:pt idx="14043">
                  <c:v>88.092646348695197</c:v>
                </c:pt>
                <c:pt idx="14044">
                  <c:v>88.112581509498952</c:v>
                </c:pt>
                <c:pt idx="14045">
                  <c:v>88.137750818615743</c:v>
                </c:pt>
                <c:pt idx="14046">
                  <c:v>88.22596959227468</c:v>
                </c:pt>
                <c:pt idx="14047">
                  <c:v>88.28542123719933</c:v>
                </c:pt>
                <c:pt idx="14048">
                  <c:v>88.389464896041972</c:v>
                </c:pt>
                <c:pt idx="14049">
                  <c:v>88.449671264439132</c:v>
                </c:pt>
                <c:pt idx="14050">
                  <c:v>88.554309197462402</c:v>
                </c:pt>
                <c:pt idx="14051">
                  <c:v>88.620053306098328</c:v>
                </c:pt>
                <c:pt idx="14052">
                  <c:v>88.685797414734267</c:v>
                </c:pt>
                <c:pt idx="14053">
                  <c:v>88.751525958950538</c:v>
                </c:pt>
                <c:pt idx="14054">
                  <c:v>88.817332325265113</c:v>
                </c:pt>
                <c:pt idx="14055">
                  <c:v>88.883076433901039</c:v>
                </c:pt>
                <c:pt idx="14056">
                  <c:v>88.948804978117323</c:v>
                </c:pt>
                <c:pt idx="14057">
                  <c:v>89.014549086753263</c:v>
                </c:pt>
                <c:pt idx="14058">
                  <c:v>89.080293195389189</c:v>
                </c:pt>
                <c:pt idx="14059">
                  <c:v>89.146021739605473</c:v>
                </c:pt>
                <c:pt idx="14060">
                  <c:v>89.211765848241399</c:v>
                </c:pt>
                <c:pt idx="14061">
                  <c:v>89.277509956877338</c:v>
                </c:pt>
                <c:pt idx="14062">
                  <c:v>89.343238501093609</c:v>
                </c:pt>
                <c:pt idx="14063">
                  <c:v>89.408982609729549</c:v>
                </c:pt>
                <c:pt idx="14064">
                  <c:v>89.474726718365488</c:v>
                </c:pt>
                <c:pt idx="14065">
                  <c:v>89.540455262581759</c:v>
                </c:pt>
                <c:pt idx="14066">
                  <c:v>89.606199371217699</c:v>
                </c:pt>
                <c:pt idx="14067">
                  <c:v>89.67200573753226</c:v>
                </c:pt>
                <c:pt idx="14068">
                  <c:v>89.737749846168199</c:v>
                </c:pt>
                <c:pt idx="14069">
                  <c:v>89.80347839038447</c:v>
                </c:pt>
                <c:pt idx="14070">
                  <c:v>89.86922249902041</c:v>
                </c:pt>
                <c:pt idx="14071">
                  <c:v>89.934966607656349</c:v>
                </c:pt>
                <c:pt idx="14072">
                  <c:v>90.00069515187262</c:v>
                </c:pt>
                <c:pt idx="14073">
                  <c:v>90.06643926050856</c:v>
                </c:pt>
                <c:pt idx="14074">
                  <c:v>90.132183369144485</c:v>
                </c:pt>
                <c:pt idx="14075">
                  <c:v>90.19791191336077</c:v>
                </c:pt>
                <c:pt idx="14076">
                  <c:v>90.263656021996695</c:v>
                </c:pt>
                <c:pt idx="14077">
                  <c:v>90.329400130632635</c:v>
                </c:pt>
                <c:pt idx="14078">
                  <c:v>90.395128674848905</c:v>
                </c:pt>
                <c:pt idx="14079">
                  <c:v>90.460935041163481</c:v>
                </c:pt>
                <c:pt idx="14080">
                  <c:v>90.526679149799421</c:v>
                </c:pt>
                <c:pt idx="14081">
                  <c:v>90.592407694015691</c:v>
                </c:pt>
                <c:pt idx="14082">
                  <c:v>90.658151802651631</c:v>
                </c:pt>
                <c:pt idx="14083">
                  <c:v>90.723895911287556</c:v>
                </c:pt>
                <c:pt idx="14084">
                  <c:v>90.789624455503841</c:v>
                </c:pt>
                <c:pt idx="14085">
                  <c:v>90.855368564139766</c:v>
                </c:pt>
                <c:pt idx="14086">
                  <c:v>90.921112672775706</c:v>
                </c:pt>
                <c:pt idx="14087">
                  <c:v>90.986841216991976</c:v>
                </c:pt>
                <c:pt idx="14088">
                  <c:v>91.052585325627916</c:v>
                </c:pt>
                <c:pt idx="14089">
                  <c:v>91.118329434263856</c:v>
                </c:pt>
                <c:pt idx="14090">
                  <c:v>91.184057978480126</c:v>
                </c:pt>
                <c:pt idx="14091">
                  <c:v>91.249802087116066</c:v>
                </c:pt>
                <c:pt idx="14092">
                  <c:v>91.315608453430627</c:v>
                </c:pt>
                <c:pt idx="14093">
                  <c:v>91.381352562066567</c:v>
                </c:pt>
                <c:pt idx="14094">
                  <c:v>91.447081106282837</c:v>
                </c:pt>
                <c:pt idx="14095">
                  <c:v>91.512825214918777</c:v>
                </c:pt>
                <c:pt idx="14096">
                  <c:v>91.550101999999995</c:v>
                </c:pt>
                <c:pt idx="14097">
                  <c:v>91.574078777300912</c:v>
                </c:pt>
                <c:pt idx="14098">
                  <c:v>91.628758220525057</c:v>
                </c:pt>
                <c:pt idx="14099">
                  <c:v>91.900804896518608</c:v>
                </c:pt>
                <c:pt idx="14100">
                  <c:v>91.933362173902609</c:v>
                </c:pt>
                <c:pt idx="14101">
                  <c:v>92.022658978151256</c:v>
                </c:pt>
                <c:pt idx="14102">
                  <c:v>91.865482093705296</c:v>
                </c:pt>
                <c:pt idx="14103">
                  <c:v>91.893805999999998</c:v>
                </c:pt>
                <c:pt idx="14104">
                  <c:v>91.938296262517881</c:v>
                </c:pt>
                <c:pt idx="14105">
                  <c:v>92.009124528942777</c:v>
                </c:pt>
                <c:pt idx="14106">
                  <c:v>92.059307265075304</c:v>
                </c:pt>
                <c:pt idx="14107">
                  <c:v>92.109501884403684</c:v>
                </c:pt>
                <c:pt idx="14108">
                  <c:v>92.159696503732064</c:v>
                </c:pt>
                <c:pt idx="14109">
                  <c:v>92.209879239864591</c:v>
                </c:pt>
                <c:pt idx="14110">
                  <c:v>92.260073859192971</c:v>
                </c:pt>
                <c:pt idx="14111">
                  <c:v>92.310268478521365</c:v>
                </c:pt>
                <c:pt idx="14112">
                  <c:v>92.360451214653878</c:v>
                </c:pt>
                <c:pt idx="14113">
                  <c:v>92.410645833982272</c:v>
                </c:pt>
                <c:pt idx="14114">
                  <c:v>92.460840453310652</c:v>
                </c:pt>
                <c:pt idx="14115">
                  <c:v>92.511023189443179</c:v>
                </c:pt>
                <c:pt idx="14116">
                  <c:v>92.561217808771559</c:v>
                </c:pt>
                <c:pt idx="14117">
                  <c:v>92.611459960883408</c:v>
                </c:pt>
                <c:pt idx="14118">
                  <c:v>92.661654580211788</c:v>
                </c:pt>
                <c:pt idx="14119">
                  <c:v>92.711837316344315</c:v>
                </c:pt>
                <c:pt idx="14120">
                  <c:v>92.762031935672695</c:v>
                </c:pt>
                <c:pt idx="14121">
                  <c:v>92.812226555001075</c:v>
                </c:pt>
                <c:pt idx="14122">
                  <c:v>92.862409291133602</c:v>
                </c:pt>
                <c:pt idx="14123">
                  <c:v>92.912603910461982</c:v>
                </c:pt>
                <c:pt idx="14124">
                  <c:v>92.962798529790376</c:v>
                </c:pt>
                <c:pt idx="14125">
                  <c:v>93.012981265922889</c:v>
                </c:pt>
                <c:pt idx="14126">
                  <c:v>93.063175885251283</c:v>
                </c:pt>
                <c:pt idx="14127">
                  <c:v>93.113370504579663</c:v>
                </c:pt>
                <c:pt idx="14128">
                  <c:v>93.16355324071219</c:v>
                </c:pt>
                <c:pt idx="14129">
                  <c:v>93.213795392824025</c:v>
                </c:pt>
                <c:pt idx="14130">
                  <c:v>93.263990012152419</c:v>
                </c:pt>
                <c:pt idx="14131">
                  <c:v>93.314172748284932</c:v>
                </c:pt>
                <c:pt idx="14132">
                  <c:v>93.364367367613326</c:v>
                </c:pt>
                <c:pt idx="14133">
                  <c:v>93.414561986941706</c:v>
                </c:pt>
                <c:pt idx="14134">
                  <c:v>93.464744723074233</c:v>
                </c:pt>
                <c:pt idx="14135">
                  <c:v>93.514939342402613</c:v>
                </c:pt>
                <c:pt idx="14136">
                  <c:v>93.565133961730993</c:v>
                </c:pt>
                <c:pt idx="14137">
                  <c:v>93.61531669786352</c:v>
                </c:pt>
                <c:pt idx="14138">
                  <c:v>93.6655113171919</c:v>
                </c:pt>
                <c:pt idx="14139">
                  <c:v>93.715705936520294</c:v>
                </c:pt>
                <c:pt idx="14140">
                  <c:v>93.765888672652807</c:v>
                </c:pt>
                <c:pt idx="14141">
                  <c:v>93.816083291981201</c:v>
                </c:pt>
                <c:pt idx="14142">
                  <c:v>93.866325444093036</c:v>
                </c:pt>
                <c:pt idx="14143">
                  <c:v>93.91652006342143</c:v>
                </c:pt>
                <c:pt idx="14144">
                  <c:v>93.966702799553943</c:v>
                </c:pt>
                <c:pt idx="14145">
                  <c:v>94.016897418882337</c:v>
                </c:pt>
                <c:pt idx="14146">
                  <c:v>94.067092038210717</c:v>
                </c:pt>
                <c:pt idx="14147">
                  <c:v>94.117274774343244</c:v>
                </c:pt>
                <c:pt idx="14148">
                  <c:v>94.167469393671624</c:v>
                </c:pt>
                <c:pt idx="14149">
                  <c:v>94.217664013000004</c:v>
                </c:pt>
                <c:pt idx="14150">
                  <c:v>94.300770826657129</c:v>
                </c:pt>
                <c:pt idx="14151">
                  <c:v>94.347479834803337</c:v>
                </c:pt>
                <c:pt idx="14152">
                  <c:v>94.383913643776822</c:v>
                </c:pt>
                <c:pt idx="14153">
                  <c:v>94.42034057653791</c:v>
                </c:pt>
                <c:pt idx="14154">
                  <c:v>94.502398342632333</c:v>
                </c:pt>
                <c:pt idx="14155">
                  <c:v>94.532189671513706</c:v>
                </c:pt>
                <c:pt idx="14156">
                  <c:v>94.519512909632809</c:v>
                </c:pt>
                <c:pt idx="14157">
                  <c:v>94.579167790414871</c:v>
                </c:pt>
                <c:pt idx="14158">
                  <c:v>94.667741409296781</c:v>
                </c:pt>
                <c:pt idx="14159">
                  <c:v>94.694991962241303</c:v>
                </c:pt>
                <c:pt idx="14160">
                  <c:v>94.712610914682656</c:v>
                </c:pt>
                <c:pt idx="14161">
                  <c:v>94.730229867123995</c:v>
                </c:pt>
                <c:pt idx="14162">
                  <c:v>94.747844648411828</c:v>
                </c:pt>
                <c:pt idx="14163">
                  <c:v>94.724300579737786</c:v>
                </c:pt>
                <c:pt idx="14164">
                  <c:v>94.740506309011323</c:v>
                </c:pt>
                <c:pt idx="14165">
                  <c:v>94.772563001850145</c:v>
                </c:pt>
                <c:pt idx="14166">
                  <c:v>94.804627285665248</c:v>
                </c:pt>
                <c:pt idx="14167">
                  <c:v>94.836721933385476</c:v>
                </c:pt>
                <c:pt idx="14168">
                  <c:v>94.868786217200565</c:v>
                </c:pt>
                <c:pt idx="14169">
                  <c:v>94.900842910039387</c:v>
                </c:pt>
                <c:pt idx="14170">
                  <c:v>94.93290719385449</c:v>
                </c:pt>
                <c:pt idx="14171">
                  <c:v>94.964971477669593</c:v>
                </c:pt>
                <c:pt idx="14172">
                  <c:v>94.997028170508415</c:v>
                </c:pt>
                <c:pt idx="14173">
                  <c:v>95.029092454323504</c:v>
                </c:pt>
                <c:pt idx="14174">
                  <c:v>95.061156738138607</c:v>
                </c:pt>
                <c:pt idx="14175">
                  <c:v>95.093213430977428</c:v>
                </c:pt>
                <c:pt idx="14176">
                  <c:v>95.125277714792531</c:v>
                </c:pt>
                <c:pt idx="14177">
                  <c:v>95.157341998607635</c:v>
                </c:pt>
                <c:pt idx="14178">
                  <c:v>95.189398691446442</c:v>
                </c:pt>
                <c:pt idx="14179">
                  <c:v>95.22149333916667</c:v>
                </c:pt>
                <c:pt idx="14180">
                  <c:v>95.253557622981774</c:v>
                </c:pt>
                <c:pt idx="14181">
                  <c:v>95.285614315820595</c:v>
                </c:pt>
                <c:pt idx="14182">
                  <c:v>95.317678599635698</c:v>
                </c:pt>
                <c:pt idx="14183">
                  <c:v>95.349742883450787</c:v>
                </c:pt>
                <c:pt idx="14184">
                  <c:v>95.381799576289609</c:v>
                </c:pt>
                <c:pt idx="14185">
                  <c:v>95.413863860104712</c:v>
                </c:pt>
                <c:pt idx="14186">
                  <c:v>95.445928143919815</c:v>
                </c:pt>
                <c:pt idx="14187">
                  <c:v>95.477984836758623</c:v>
                </c:pt>
                <c:pt idx="14188">
                  <c:v>95.510049120573726</c:v>
                </c:pt>
                <c:pt idx="14189">
                  <c:v>95.546243593943728</c:v>
                </c:pt>
                <c:pt idx="14190">
                  <c:v>95.548012</c:v>
                </c:pt>
                <c:pt idx="14191">
                  <c:v>95.617832881974252</c:v>
                </c:pt>
                <c:pt idx="14192">
                  <c:v>95.60276737649022</c:v>
                </c:pt>
                <c:pt idx="14193">
                  <c:v>95.673188135160913</c:v>
                </c:pt>
                <c:pt idx="14194">
                  <c:v>95.710340562708623</c:v>
                </c:pt>
                <c:pt idx="14195">
                  <c:v>95.728812077968527</c:v>
                </c:pt>
                <c:pt idx="14196">
                  <c:v>95.765150756795435</c:v>
                </c:pt>
                <c:pt idx="14197">
                  <c:v>95.819588383286899</c:v>
                </c:pt>
                <c:pt idx="14198">
                  <c:v>95.848053444008997</c:v>
                </c:pt>
                <c:pt idx="14199">
                  <c:v>95.876518504731109</c:v>
                </c:pt>
                <c:pt idx="14200">
                  <c:v>95.904976826565743</c:v>
                </c:pt>
                <c:pt idx="14201">
                  <c:v>95.933441887287842</c:v>
                </c:pt>
                <c:pt idx="14202">
                  <c:v>95.961906948009954</c:v>
                </c:pt>
                <c:pt idx="14203">
                  <c:v>95.990365269844588</c:v>
                </c:pt>
                <c:pt idx="14204">
                  <c:v>96.018857286116614</c:v>
                </c:pt>
                <c:pt idx="14205">
                  <c:v>96.047322346838726</c:v>
                </c:pt>
                <c:pt idx="14206">
                  <c:v>96.07578066867336</c:v>
                </c:pt>
                <c:pt idx="14207">
                  <c:v>96.104245729395458</c:v>
                </c:pt>
                <c:pt idx="14208">
                  <c:v>96.132710790117571</c:v>
                </c:pt>
                <c:pt idx="14209">
                  <c:v>96.161169111952205</c:v>
                </c:pt>
                <c:pt idx="14210">
                  <c:v>96.189634172674317</c:v>
                </c:pt>
                <c:pt idx="14211">
                  <c:v>96.218099233396416</c:v>
                </c:pt>
                <c:pt idx="14212">
                  <c:v>96.24655755523105</c:v>
                </c:pt>
                <c:pt idx="14213">
                  <c:v>96.273794658798295</c:v>
                </c:pt>
                <c:pt idx="14214">
                  <c:v>96.294343361230332</c:v>
                </c:pt>
                <c:pt idx="14215">
                  <c:v>96.323449251489876</c:v>
                </c:pt>
                <c:pt idx="14216">
                  <c:v>96.312932690748696</c:v>
                </c:pt>
                <c:pt idx="14217">
                  <c:v>96.349404837386743</c:v>
                </c:pt>
                <c:pt idx="14218">
                  <c:v>96.388682056495824</c:v>
                </c:pt>
                <c:pt idx="14219">
                  <c:v>96.440351316881262</c:v>
                </c:pt>
                <c:pt idx="14220">
                  <c:v>96.470603999999994</c:v>
                </c:pt>
                <c:pt idx="14221">
                  <c:v>96.483488548033364</c:v>
                </c:pt>
                <c:pt idx="14222">
                  <c:v>96.55358907992462</c:v>
                </c:pt>
                <c:pt idx="14223">
                  <c:v>96.6115155439266</c:v>
                </c:pt>
                <c:pt idx="14224">
                  <c:v>96.669442007928595</c:v>
                </c:pt>
                <c:pt idx="14225">
                  <c:v>96.785281222281071</c:v>
                </c:pt>
                <c:pt idx="14226">
                  <c:v>96.843207686283066</c:v>
                </c:pt>
                <c:pt idx="14227">
                  <c:v>96.901120436633548</c:v>
                </c:pt>
                <c:pt idx="14228">
                  <c:v>96.959101755241605</c:v>
                </c:pt>
                <c:pt idx="14229">
                  <c:v>97.017028219243599</c:v>
                </c:pt>
                <c:pt idx="14230">
                  <c:v>97.074940969594067</c:v>
                </c:pt>
                <c:pt idx="14231">
                  <c:v>97.132867433596061</c:v>
                </c:pt>
                <c:pt idx="14232">
                  <c:v>97.190793897598056</c:v>
                </c:pt>
                <c:pt idx="14233">
                  <c:v>97.248706647948538</c:v>
                </c:pt>
                <c:pt idx="14234">
                  <c:v>97.306633111950532</c:v>
                </c:pt>
                <c:pt idx="14235">
                  <c:v>97.364559575952526</c:v>
                </c:pt>
                <c:pt idx="14236">
                  <c:v>97.422472326303009</c:v>
                </c:pt>
                <c:pt idx="14237">
                  <c:v>97.480398790305003</c:v>
                </c:pt>
                <c:pt idx="14238">
                  <c:v>97.538325254306997</c:v>
                </c:pt>
                <c:pt idx="14239">
                  <c:v>97.596238004657465</c:v>
                </c:pt>
                <c:pt idx="14240">
                  <c:v>97.654164468659459</c:v>
                </c:pt>
                <c:pt idx="14241">
                  <c:v>97.712145787267517</c:v>
                </c:pt>
                <c:pt idx="14242">
                  <c:v>97.770072251269511</c:v>
                </c:pt>
                <c:pt idx="14243">
                  <c:v>97.827985001619993</c:v>
                </c:pt>
                <c:pt idx="14244">
                  <c:v>97.885911465621987</c:v>
                </c:pt>
                <c:pt idx="14245">
                  <c:v>97.943837929623982</c:v>
                </c:pt>
                <c:pt idx="14246">
                  <c:v>98.001750679974464</c:v>
                </c:pt>
                <c:pt idx="14247">
                  <c:v>98.059677143976444</c:v>
                </c:pt>
                <c:pt idx="14248">
                  <c:v>98.117603607978438</c:v>
                </c:pt>
                <c:pt idx="14249">
                  <c:v>98.17551635832892</c:v>
                </c:pt>
                <c:pt idx="14250">
                  <c:v>98.233442822330915</c:v>
                </c:pt>
                <c:pt idx="14251">
                  <c:v>98.291369286332909</c:v>
                </c:pt>
                <c:pt idx="14252">
                  <c:v>98.349282036683391</c:v>
                </c:pt>
                <c:pt idx="14253">
                  <c:v>98.407263355291448</c:v>
                </c:pt>
                <c:pt idx="14254">
                  <c:v>98.465189819293442</c:v>
                </c:pt>
                <c:pt idx="14255">
                  <c:v>98.52310256964391</c:v>
                </c:pt>
                <c:pt idx="14256">
                  <c:v>98.581029033645905</c:v>
                </c:pt>
                <c:pt idx="14257">
                  <c:v>98.638955497647899</c:v>
                </c:pt>
                <c:pt idx="14258">
                  <c:v>98.696868247998381</c:v>
                </c:pt>
                <c:pt idx="14259">
                  <c:v>98.754794712000376</c:v>
                </c:pt>
                <c:pt idx="14260">
                  <c:v>98.81272117600237</c:v>
                </c:pt>
                <c:pt idx="14261">
                  <c:v>98.870633926352852</c:v>
                </c:pt>
                <c:pt idx="14262">
                  <c:v>98.928560390354846</c:v>
                </c:pt>
                <c:pt idx="14263">
                  <c:v>98.986486854356841</c:v>
                </c:pt>
                <c:pt idx="14264">
                  <c:v>99.044399604707309</c:v>
                </c:pt>
                <c:pt idx="14265">
                  <c:v>99.102326068709303</c:v>
                </c:pt>
                <c:pt idx="14266">
                  <c:v>99.16030738731736</c:v>
                </c:pt>
                <c:pt idx="14267">
                  <c:v>99.194854595851226</c:v>
                </c:pt>
                <c:pt idx="14268">
                  <c:v>99.213068674773481</c:v>
                </c:pt>
                <c:pt idx="14269">
                  <c:v>99.264231481163563</c:v>
                </c:pt>
                <c:pt idx="14270">
                  <c:v>99.281555575685346</c:v>
                </c:pt>
                <c:pt idx="14271">
                  <c:v>99.319499519313297</c:v>
                </c:pt>
                <c:pt idx="14272">
                  <c:v>99.369662281831197</c:v>
                </c:pt>
                <c:pt idx="14273">
                  <c:v>99.417587443861748</c:v>
                </c:pt>
                <c:pt idx="14274">
                  <c:v>99.472225965188358</c:v>
                </c:pt>
                <c:pt idx="14275">
                  <c:v>99.491660999999993</c:v>
                </c:pt>
                <c:pt idx="14276">
                  <c:v>99.494036083693985</c:v>
                </c:pt>
                <c:pt idx="14277">
                  <c:v>99.49768288613798</c:v>
                </c:pt>
                <c:pt idx="14278">
                  <c:v>99.501333141993371</c:v>
                </c:pt>
                <c:pt idx="14279">
                  <c:v>99.504979944437366</c:v>
                </c:pt>
                <c:pt idx="14280">
                  <c:v>99.508625883528509</c:v>
                </c:pt>
                <c:pt idx="14281">
                  <c:v>99.512272685972505</c:v>
                </c:pt>
                <c:pt idx="14282">
                  <c:v>99.5159194884165</c:v>
                </c:pt>
                <c:pt idx="14283">
                  <c:v>99.519565427507644</c:v>
                </c:pt>
                <c:pt idx="14284">
                  <c:v>99.523212229951625</c:v>
                </c:pt>
                <c:pt idx="14285">
                  <c:v>99.52685903239562</c:v>
                </c:pt>
                <c:pt idx="14286">
                  <c:v>99.530504971486764</c:v>
                </c:pt>
                <c:pt idx="14287">
                  <c:v>99.534151773930759</c:v>
                </c:pt>
                <c:pt idx="14288">
                  <c:v>99.537798576374755</c:v>
                </c:pt>
                <c:pt idx="14289">
                  <c:v>99.541444515465898</c:v>
                </c:pt>
                <c:pt idx="14290">
                  <c:v>99.545091317909879</c:v>
                </c:pt>
                <c:pt idx="14291">
                  <c:v>99.588194141630908</c:v>
                </c:pt>
                <c:pt idx="14292">
                  <c:v>99.614409965665232</c:v>
                </c:pt>
                <c:pt idx="14293">
                  <c:v>99.603936368295592</c:v>
                </c:pt>
                <c:pt idx="14294">
                  <c:v>99.687024623509785</c:v>
                </c:pt>
                <c:pt idx="14295">
                  <c:v>99.767139724606579</c:v>
                </c:pt>
                <c:pt idx="14296">
                  <c:v>99.795821659963309</c:v>
                </c:pt>
                <c:pt idx="14297">
                  <c:v>99.814039868424061</c:v>
                </c:pt>
                <c:pt idx="14298">
                  <c:v>99.832253763861971</c:v>
                </c:pt>
                <c:pt idx="14299">
                  <c:v>99.850471972322723</c:v>
                </c:pt>
                <c:pt idx="14300">
                  <c:v>99.86869018078346</c:v>
                </c:pt>
                <c:pt idx="14301">
                  <c:v>99.886904076221384</c:v>
                </c:pt>
                <c:pt idx="14302">
                  <c:v>99.905122284682122</c:v>
                </c:pt>
                <c:pt idx="14303">
                  <c:v>99.923357745234227</c:v>
                </c:pt>
                <c:pt idx="14304">
                  <c:v>99.941575953694965</c:v>
                </c:pt>
                <c:pt idx="14305">
                  <c:v>99.959789849132889</c:v>
                </c:pt>
                <c:pt idx="14306">
                  <c:v>99.978008057593627</c:v>
                </c:pt>
                <c:pt idx="14307">
                  <c:v>99.996226266054379</c:v>
                </c:pt>
                <c:pt idx="14308">
                  <c:v>100.01444016149229</c:v>
                </c:pt>
                <c:pt idx="14309">
                  <c:v>100.03265836995304</c:v>
                </c:pt>
                <c:pt idx="14310">
                  <c:v>100.05087657841379</c:v>
                </c:pt>
                <c:pt idx="14311">
                  <c:v>100.0690904738517</c:v>
                </c:pt>
                <c:pt idx="14312">
                  <c:v>100.08730868231245</c:v>
                </c:pt>
                <c:pt idx="14313">
                  <c:v>100.10552689077321</c:v>
                </c:pt>
                <c:pt idx="14314">
                  <c:v>100.12374078621112</c:v>
                </c:pt>
                <c:pt idx="14315">
                  <c:v>100.14195899467187</c:v>
                </c:pt>
                <c:pt idx="14316">
                  <c:v>100.16019445522396</c:v>
                </c:pt>
                <c:pt idx="14317">
                  <c:v>100.17841266368471</c:v>
                </c:pt>
                <c:pt idx="14318">
                  <c:v>100.19662655912262</c:v>
                </c:pt>
                <c:pt idx="14319">
                  <c:v>100.26949507994279</c:v>
                </c:pt>
                <c:pt idx="14320">
                  <c:v>100.2877089753807</c:v>
                </c:pt>
                <c:pt idx="14321">
                  <c:v>100.30592718384145</c:v>
                </c:pt>
                <c:pt idx="14322">
                  <c:v>100.32414539230219</c:v>
                </c:pt>
                <c:pt idx="14323">
                  <c:v>100.34235928774009</c:v>
                </c:pt>
                <c:pt idx="14324">
                  <c:v>100.36057749620085</c:v>
                </c:pt>
                <c:pt idx="14325">
                  <c:v>100.37881295675294</c:v>
                </c:pt>
                <c:pt idx="14326">
                  <c:v>100.39703116521369</c:v>
                </c:pt>
                <c:pt idx="14327">
                  <c:v>100.4152450606516</c:v>
                </c:pt>
                <c:pt idx="14328">
                  <c:v>100.43346326911235</c:v>
                </c:pt>
                <c:pt idx="14329">
                  <c:v>100.4516814775731</c:v>
                </c:pt>
                <c:pt idx="14330">
                  <c:v>100.46989537301101</c:v>
                </c:pt>
                <c:pt idx="14331">
                  <c:v>100.48811358147177</c:v>
                </c:pt>
                <c:pt idx="14332">
                  <c:v>100.50633178993252</c:v>
                </c:pt>
                <c:pt idx="14333">
                  <c:v>100.52454568537043</c:v>
                </c:pt>
                <c:pt idx="14334">
                  <c:v>100.54276389383118</c:v>
                </c:pt>
                <c:pt idx="14335">
                  <c:v>100.56098210229193</c:v>
                </c:pt>
                <c:pt idx="14336">
                  <c:v>100.57919599772984</c:v>
                </c:pt>
                <c:pt idx="14337">
                  <c:v>100.59741420619059</c:v>
                </c:pt>
                <c:pt idx="14338">
                  <c:v>100.61564911728247</c:v>
                </c:pt>
                <c:pt idx="14339">
                  <c:v>100.62880454315689</c:v>
                </c:pt>
                <c:pt idx="14340">
                  <c:v>100.62121369337149</c:v>
                </c:pt>
                <c:pt idx="14341">
                  <c:v>100.667511</c:v>
                </c:pt>
                <c:pt idx="14342">
                  <c:v>100.67475109042395</c:v>
                </c:pt>
                <c:pt idx="14343">
                  <c:v>100.68639749110321</c:v>
                </c:pt>
                <c:pt idx="14344">
                  <c:v>100.71319931532067</c:v>
                </c:pt>
                <c:pt idx="14345">
                  <c:v>100.7446128591758</c:v>
                </c:pt>
                <c:pt idx="14346">
                  <c:v>100.75455403004293</c:v>
                </c:pt>
                <c:pt idx="14347">
                  <c:v>100.74433724028812</c:v>
                </c:pt>
                <c:pt idx="14348">
                  <c:v>100.76729782634254</c:v>
                </c:pt>
                <c:pt idx="14349">
                  <c:v>100.79026384942895</c:v>
                </c:pt>
                <c:pt idx="14350">
                  <c:v>100.81325162064329</c:v>
                </c:pt>
                <c:pt idx="14351">
                  <c:v>100.83621764372968</c:v>
                </c:pt>
                <c:pt idx="14352">
                  <c:v>100.85917822978412</c:v>
                </c:pt>
                <c:pt idx="14353">
                  <c:v>100.88214425287052</c:v>
                </c:pt>
                <c:pt idx="14354">
                  <c:v>100.90511027595693</c:v>
                </c:pt>
                <c:pt idx="14355">
                  <c:v>100.92807086201135</c:v>
                </c:pt>
                <c:pt idx="14356">
                  <c:v>100.95103688509776</c:v>
                </c:pt>
                <c:pt idx="14357">
                  <c:v>100.97400290818416</c:v>
                </c:pt>
                <c:pt idx="14358">
                  <c:v>100.99696349423859</c:v>
                </c:pt>
                <c:pt idx="14359">
                  <c:v>101.019929517325</c:v>
                </c:pt>
                <c:pt idx="14360">
                  <c:v>101.04289554041141</c:v>
                </c:pt>
                <c:pt idx="14361">
                  <c:v>101.06585612646583</c:v>
                </c:pt>
                <c:pt idx="14362">
                  <c:v>101.08882214955223</c:v>
                </c:pt>
                <c:pt idx="14363">
                  <c:v>101.11180992076656</c:v>
                </c:pt>
                <c:pt idx="14364">
                  <c:v>101.13477050682098</c:v>
                </c:pt>
                <c:pt idx="14365">
                  <c:v>101.1577365299074</c:v>
                </c:pt>
                <c:pt idx="14366">
                  <c:v>101.18070255299379</c:v>
                </c:pt>
                <c:pt idx="14367">
                  <c:v>101.20366313904822</c:v>
                </c:pt>
                <c:pt idx="14368">
                  <c:v>101.22662916213463</c:v>
                </c:pt>
                <c:pt idx="14369">
                  <c:v>101.24959518522104</c:v>
                </c:pt>
                <c:pt idx="14370">
                  <c:v>101.27255577127546</c:v>
                </c:pt>
                <c:pt idx="14371">
                  <c:v>101.29552179436186</c:v>
                </c:pt>
                <c:pt idx="14372">
                  <c:v>101.31848781744827</c:v>
                </c:pt>
                <c:pt idx="14373">
                  <c:v>101.3414484035027</c:v>
                </c:pt>
                <c:pt idx="14374">
                  <c:v>101.36441442658911</c:v>
                </c:pt>
                <c:pt idx="14375">
                  <c:v>101.38740219780344</c:v>
                </c:pt>
                <c:pt idx="14376">
                  <c:v>101.41036822088984</c:v>
                </c:pt>
                <c:pt idx="14377">
                  <c:v>101.43332880694426</c:v>
                </c:pt>
                <c:pt idx="14378">
                  <c:v>101.45629483003067</c:v>
                </c:pt>
                <c:pt idx="14379">
                  <c:v>101.47926085311708</c:v>
                </c:pt>
                <c:pt idx="14380">
                  <c:v>101.50222143917151</c:v>
                </c:pt>
                <c:pt idx="14381">
                  <c:v>101.5251874622579</c:v>
                </c:pt>
                <c:pt idx="14382">
                  <c:v>101.54815348534432</c:v>
                </c:pt>
                <c:pt idx="14383">
                  <c:v>101.57111407139874</c:v>
                </c:pt>
                <c:pt idx="14384">
                  <c:v>101.59408009448515</c:v>
                </c:pt>
                <c:pt idx="14385">
                  <c:v>101.61704611757155</c:v>
                </c:pt>
                <c:pt idx="14386">
                  <c:v>101.64000670362597</c:v>
                </c:pt>
                <c:pt idx="14387">
                  <c:v>101.66297272671238</c:v>
                </c:pt>
                <c:pt idx="14388">
                  <c:v>101.68596049792671</c:v>
                </c:pt>
                <c:pt idx="14389">
                  <c:v>101.70892108398114</c:v>
                </c:pt>
                <c:pt idx="14390">
                  <c:v>101.73188710706754</c:v>
                </c:pt>
                <c:pt idx="14391">
                  <c:v>101.75485313015395</c:v>
                </c:pt>
                <c:pt idx="14392">
                  <c:v>101.77781371620837</c:v>
                </c:pt>
                <c:pt idx="14393">
                  <c:v>101.80077973929478</c:v>
                </c:pt>
                <c:pt idx="14394">
                  <c:v>101.87279056918314</c:v>
                </c:pt>
                <c:pt idx="14395">
                  <c:v>101.87116669098712</c:v>
                </c:pt>
                <c:pt idx="14396">
                  <c:v>101.94174428854416</c:v>
                </c:pt>
                <c:pt idx="14397">
                  <c:v>102.01054825703386</c:v>
                </c:pt>
                <c:pt idx="14398">
                  <c:v>102.024277</c:v>
                </c:pt>
                <c:pt idx="14399">
                  <c:v>102.07926072889842</c:v>
                </c:pt>
                <c:pt idx="14400">
                  <c:v>102.06882193341289</c:v>
                </c:pt>
                <c:pt idx="14401">
                  <c:v>102.10252271612289</c:v>
                </c:pt>
                <c:pt idx="14402">
                  <c:v>102.12886007153077</c:v>
                </c:pt>
                <c:pt idx="14403">
                  <c:v>102.14286360400655</c:v>
                </c:pt>
                <c:pt idx="14404">
                  <c:v>102.15570359896687</c:v>
                </c:pt>
                <c:pt idx="14405">
                  <c:v>102.16854055415564</c:v>
                </c:pt>
                <c:pt idx="14406">
                  <c:v>102.18138054911596</c:v>
                </c:pt>
                <c:pt idx="14407">
                  <c:v>102.19422054407627</c:v>
                </c:pt>
                <c:pt idx="14408">
                  <c:v>102.21456195928194</c:v>
                </c:pt>
                <c:pt idx="14409">
                  <c:v>102.27886110864382</c:v>
                </c:pt>
                <c:pt idx="14410">
                  <c:v>102.34316025800571</c:v>
                </c:pt>
                <c:pt idx="14411">
                  <c:v>102.40744418503108</c:v>
                </c:pt>
                <c:pt idx="14412">
                  <c:v>102.47174333439297</c:v>
                </c:pt>
                <c:pt idx="14413">
                  <c:v>102.53610337310084</c:v>
                </c:pt>
                <c:pt idx="14414">
                  <c:v>102.60038730012621</c:v>
                </c:pt>
                <c:pt idx="14415">
                  <c:v>102.6646864494881</c:v>
                </c:pt>
                <c:pt idx="14416">
                  <c:v>102.72898559884999</c:v>
                </c:pt>
                <c:pt idx="14417">
                  <c:v>102.79326952587537</c:v>
                </c:pt>
                <c:pt idx="14418">
                  <c:v>102.85756867523725</c:v>
                </c:pt>
                <c:pt idx="14419">
                  <c:v>102.92186782459913</c:v>
                </c:pt>
                <c:pt idx="14420">
                  <c:v>102.98615175162452</c:v>
                </c:pt>
                <c:pt idx="14421">
                  <c:v>103.05045090098639</c:v>
                </c:pt>
                <c:pt idx="14422">
                  <c:v>103.11475005034828</c:v>
                </c:pt>
                <c:pt idx="14423">
                  <c:v>103.17903397737366</c:v>
                </c:pt>
                <c:pt idx="14424">
                  <c:v>103.24333312673554</c:v>
                </c:pt>
                <c:pt idx="14425">
                  <c:v>103.30769316544341</c:v>
                </c:pt>
                <c:pt idx="14426">
                  <c:v>103.43627624183067</c:v>
                </c:pt>
                <c:pt idx="14427">
                  <c:v>103.50057539119256</c:v>
                </c:pt>
                <c:pt idx="14428">
                  <c:v>103.56487454055444</c:v>
                </c:pt>
                <c:pt idx="14429">
                  <c:v>103.62915846757983</c:v>
                </c:pt>
                <c:pt idx="14430">
                  <c:v>103.6934576169417</c:v>
                </c:pt>
                <c:pt idx="14431">
                  <c:v>103.75775676630359</c:v>
                </c:pt>
                <c:pt idx="14432">
                  <c:v>103.82204069332897</c:v>
                </c:pt>
                <c:pt idx="14433">
                  <c:v>103.88633984269084</c:v>
                </c:pt>
                <c:pt idx="14434">
                  <c:v>103.95063899205273</c:v>
                </c:pt>
                <c:pt idx="14435">
                  <c:v>104.01492291907812</c:v>
                </c:pt>
                <c:pt idx="14436">
                  <c:v>104.07922206843999</c:v>
                </c:pt>
                <c:pt idx="14437">
                  <c:v>104.14358210714786</c:v>
                </c:pt>
                <c:pt idx="14438">
                  <c:v>104.20786603417325</c:v>
                </c:pt>
                <c:pt idx="14439">
                  <c:v>104.27216518353512</c:v>
                </c:pt>
                <c:pt idx="14440">
                  <c:v>104.33646433289701</c:v>
                </c:pt>
                <c:pt idx="14441">
                  <c:v>104.40074825992239</c:v>
                </c:pt>
                <c:pt idx="14442">
                  <c:v>104.46504740928428</c:v>
                </c:pt>
                <c:pt idx="14443">
                  <c:v>104.52934655864615</c:v>
                </c:pt>
                <c:pt idx="14444">
                  <c:v>104.59363048567154</c:v>
                </c:pt>
                <c:pt idx="14445">
                  <c:v>104.65792963503343</c:v>
                </c:pt>
                <c:pt idx="14446">
                  <c:v>105.36523550035061</c:v>
                </c:pt>
                <c:pt idx="14447">
                  <c:v>105.42951942737599</c:v>
                </c:pt>
                <c:pt idx="14448">
                  <c:v>105.49811593616008</c:v>
                </c:pt>
                <c:pt idx="14449">
                  <c:v>105.53376799999999</c:v>
                </c:pt>
                <c:pt idx="14450">
                  <c:v>105.58097503242728</c:v>
                </c:pt>
                <c:pt idx="14451">
                  <c:v>105.69119024362335</c:v>
                </c:pt>
                <c:pt idx="14452">
                  <c:v>105.76054502527421</c:v>
                </c:pt>
                <c:pt idx="14453">
                  <c:v>105.91625023966279</c:v>
                </c:pt>
                <c:pt idx="14454">
                  <c:v>105.95511393900482</c:v>
                </c:pt>
                <c:pt idx="14455">
                  <c:v>106.04367111320755</c:v>
                </c:pt>
                <c:pt idx="14456">
                  <c:v>106.03777389201124</c:v>
                </c:pt>
                <c:pt idx="14457">
                  <c:v>106.12773510586551</c:v>
                </c:pt>
                <c:pt idx="14458">
                  <c:v>106.13769266364719</c:v>
                </c:pt>
                <c:pt idx="14459">
                  <c:v>106.25085789604196</c:v>
                </c:pt>
                <c:pt idx="14460">
                  <c:v>106.22456544396756</c:v>
                </c:pt>
                <c:pt idx="14461">
                  <c:v>106.24629319213349</c:v>
                </c:pt>
                <c:pt idx="14462">
                  <c:v>106.27908360181212</c:v>
                </c:pt>
                <c:pt idx="14463">
                  <c:v>106.30482730805913</c:v>
                </c:pt>
                <c:pt idx="14464">
                  <c:v>106.35798371007081</c:v>
                </c:pt>
                <c:pt idx="14465">
                  <c:v>106.40535083516916</c:v>
                </c:pt>
                <c:pt idx="14466">
                  <c:v>106.45270674645948</c:v>
                </c:pt>
                <c:pt idx="14467">
                  <c:v>106.50007387155783</c:v>
                </c:pt>
                <c:pt idx="14468">
                  <c:v>106.54744099665618</c:v>
                </c:pt>
                <c:pt idx="14469">
                  <c:v>106.5947969079465</c:v>
                </c:pt>
                <c:pt idx="14470">
                  <c:v>106.64216403304485</c:v>
                </c:pt>
                <c:pt idx="14471">
                  <c:v>106.6895311581432</c:v>
                </c:pt>
                <c:pt idx="14472">
                  <c:v>106.73688706943352</c:v>
                </c:pt>
                <c:pt idx="14473">
                  <c:v>106.78425419453187</c:v>
                </c:pt>
                <c:pt idx="14474">
                  <c:v>106.83162131963022</c:v>
                </c:pt>
                <c:pt idx="14475">
                  <c:v>106.87897723092054</c:v>
                </c:pt>
                <c:pt idx="14476">
                  <c:v>106.92634435601889</c:v>
                </c:pt>
                <c:pt idx="14477">
                  <c:v>106.97375633634933</c:v>
                </c:pt>
                <c:pt idx="14478">
                  <c:v>107.02111224763965</c:v>
                </c:pt>
                <c:pt idx="14479">
                  <c:v>107.068479372738</c:v>
                </c:pt>
                <c:pt idx="14480">
                  <c:v>107.11584649783634</c:v>
                </c:pt>
                <c:pt idx="14481">
                  <c:v>107.16320240912667</c:v>
                </c:pt>
                <c:pt idx="14482">
                  <c:v>107.21056953422502</c:v>
                </c:pt>
                <c:pt idx="14483">
                  <c:v>107.25793665932336</c:v>
                </c:pt>
                <c:pt idx="14484">
                  <c:v>107.30529257061369</c:v>
                </c:pt>
                <c:pt idx="14485">
                  <c:v>107.35265969571203</c:v>
                </c:pt>
                <c:pt idx="14486">
                  <c:v>107.40002682081038</c:v>
                </c:pt>
                <c:pt idx="14487">
                  <c:v>107.44738273210071</c:v>
                </c:pt>
                <c:pt idx="14488">
                  <c:v>107.49474985719905</c:v>
                </c:pt>
                <c:pt idx="14489">
                  <c:v>107.54216183752951</c:v>
                </c:pt>
                <c:pt idx="14490">
                  <c:v>107.58952896262785</c:v>
                </c:pt>
                <c:pt idx="14491">
                  <c:v>107.63688487391818</c:v>
                </c:pt>
                <c:pt idx="14492">
                  <c:v>107.68425199901652</c:v>
                </c:pt>
                <c:pt idx="14493">
                  <c:v>107.73161912411487</c:v>
                </c:pt>
                <c:pt idx="14494">
                  <c:v>107.7789750354052</c:v>
                </c:pt>
                <c:pt idx="14495">
                  <c:v>107.82634216050354</c:v>
                </c:pt>
                <c:pt idx="14496">
                  <c:v>107.87370928560189</c:v>
                </c:pt>
                <c:pt idx="14497">
                  <c:v>107.92106519689221</c:v>
                </c:pt>
                <c:pt idx="14498">
                  <c:v>107.96843232199056</c:v>
                </c:pt>
                <c:pt idx="14499">
                  <c:v>108.01579944708891</c:v>
                </c:pt>
                <c:pt idx="14500">
                  <c:v>108.06315535837922</c:v>
                </c:pt>
                <c:pt idx="14501">
                  <c:v>108.11052248347757</c:v>
                </c:pt>
                <c:pt idx="14502">
                  <c:v>108.15793446380802</c:v>
                </c:pt>
                <c:pt idx="14503">
                  <c:v>108.20529037509834</c:v>
                </c:pt>
                <c:pt idx="14504">
                  <c:v>108.27432096090584</c:v>
                </c:pt>
                <c:pt idx="14505">
                  <c:v>108.319649</c:v>
                </c:pt>
                <c:pt idx="14506">
                  <c:v>108.38458776180258</c:v>
                </c:pt>
                <c:pt idx="14507">
                  <c:v>108.41805181454112</c:v>
                </c:pt>
                <c:pt idx="14508">
                  <c:v>108.44919031282785</c:v>
                </c:pt>
                <c:pt idx="14509">
                  <c:v>108.51984844468288</c:v>
                </c:pt>
                <c:pt idx="14510">
                  <c:v>108.58564172681764</c:v>
                </c:pt>
                <c:pt idx="14511">
                  <c:v>108.67673222746781</c:v>
                </c:pt>
                <c:pt idx="14512">
                  <c:v>108.72765750524559</c:v>
                </c:pt>
                <c:pt idx="14513">
                  <c:v>108.74400701794193</c:v>
                </c:pt>
                <c:pt idx="14514">
                  <c:v>108.75889025589632</c:v>
                </c:pt>
                <c:pt idx="14515">
                  <c:v>108.77375941320931</c:v>
                </c:pt>
                <c:pt idx="14516">
                  <c:v>108.78862505036194</c:v>
                </c:pt>
                <c:pt idx="14517">
                  <c:v>108.80349420767494</c:v>
                </c:pt>
                <c:pt idx="14518">
                  <c:v>108.81836336498793</c:v>
                </c:pt>
                <c:pt idx="14519">
                  <c:v>108.85215331632895</c:v>
                </c:pt>
                <c:pt idx="14520">
                  <c:v>108.88043999999999</c:v>
                </c:pt>
                <c:pt idx="14521">
                  <c:v>108.87752754729686</c:v>
                </c:pt>
                <c:pt idx="14522">
                  <c:v>108.87158011607572</c:v>
                </c:pt>
                <c:pt idx="14523">
                  <c:v>108.86563127651188</c:v>
                </c:pt>
                <c:pt idx="14524">
                  <c:v>108.85968243694805</c:v>
                </c:pt>
                <c:pt idx="14525">
                  <c:v>108.8537350057269</c:v>
                </c:pt>
                <c:pt idx="14526">
                  <c:v>108.84778616616306</c:v>
                </c:pt>
                <c:pt idx="14527">
                  <c:v>108.84183169322843</c:v>
                </c:pt>
                <c:pt idx="14528">
                  <c:v>108.83588426200728</c:v>
                </c:pt>
                <c:pt idx="14529">
                  <c:v>108.82993542244344</c:v>
                </c:pt>
                <c:pt idx="14530">
                  <c:v>108.8239865828796</c:v>
                </c:pt>
                <c:pt idx="14531">
                  <c:v>108.81803915165847</c:v>
                </c:pt>
                <c:pt idx="14532">
                  <c:v>108.81209031209463</c:v>
                </c:pt>
                <c:pt idx="14533">
                  <c:v>108.80614147253078</c:v>
                </c:pt>
                <c:pt idx="14534">
                  <c:v>108.80019404130964</c:v>
                </c:pt>
                <c:pt idx="14535">
                  <c:v>108.79424520174581</c:v>
                </c:pt>
                <c:pt idx="14536">
                  <c:v>108.78829636218197</c:v>
                </c:pt>
                <c:pt idx="14537">
                  <c:v>108.78234893096082</c:v>
                </c:pt>
                <c:pt idx="14538">
                  <c:v>108.77640009139698</c:v>
                </c:pt>
                <c:pt idx="14539">
                  <c:v>108.77044561846235</c:v>
                </c:pt>
                <c:pt idx="14540">
                  <c:v>108.7644967788985</c:v>
                </c:pt>
                <c:pt idx="14541">
                  <c:v>108.75854934767736</c:v>
                </c:pt>
                <c:pt idx="14542">
                  <c:v>108.75260050811353</c:v>
                </c:pt>
                <c:pt idx="14543">
                  <c:v>108.74665166854969</c:v>
                </c:pt>
                <c:pt idx="14544">
                  <c:v>108.74070423732854</c:v>
                </c:pt>
                <c:pt idx="14545">
                  <c:v>108.7347553977647</c:v>
                </c:pt>
                <c:pt idx="14546">
                  <c:v>108.72880655820086</c:v>
                </c:pt>
                <c:pt idx="14547">
                  <c:v>108.72285912697973</c:v>
                </c:pt>
                <c:pt idx="14548">
                  <c:v>108.71691028741589</c:v>
                </c:pt>
                <c:pt idx="14549">
                  <c:v>108.71096144785204</c:v>
                </c:pt>
                <c:pt idx="14550">
                  <c:v>108.7050140166309</c:v>
                </c:pt>
                <c:pt idx="14551">
                  <c:v>108.69905954369626</c:v>
                </c:pt>
                <c:pt idx="14552">
                  <c:v>108.69311070413242</c:v>
                </c:pt>
                <c:pt idx="14553">
                  <c:v>108.68716327291128</c:v>
                </c:pt>
                <c:pt idx="14554">
                  <c:v>108.68121443334745</c:v>
                </c:pt>
                <c:pt idx="14555">
                  <c:v>108.67526559378361</c:v>
                </c:pt>
                <c:pt idx="14556">
                  <c:v>108.66931816256246</c:v>
                </c:pt>
                <c:pt idx="14557">
                  <c:v>108.66336932299862</c:v>
                </c:pt>
                <c:pt idx="14558">
                  <c:v>108.65742048343479</c:v>
                </c:pt>
                <c:pt idx="14559">
                  <c:v>108.65147305221365</c:v>
                </c:pt>
                <c:pt idx="14560">
                  <c:v>108.6455242126498</c:v>
                </c:pt>
                <c:pt idx="14561">
                  <c:v>108.63957537308596</c:v>
                </c:pt>
                <c:pt idx="14562">
                  <c:v>108.63362794186483</c:v>
                </c:pt>
                <c:pt idx="14563">
                  <c:v>108.62767910230099</c:v>
                </c:pt>
                <c:pt idx="14564">
                  <c:v>108.62172462936634</c:v>
                </c:pt>
                <c:pt idx="14565">
                  <c:v>108.6157757898025</c:v>
                </c:pt>
                <c:pt idx="14566">
                  <c:v>108.60982835858137</c:v>
                </c:pt>
                <c:pt idx="14567">
                  <c:v>108.60387951901753</c:v>
                </c:pt>
                <c:pt idx="14568">
                  <c:v>108.59793067945368</c:v>
                </c:pt>
                <c:pt idx="14569">
                  <c:v>108.59198324823255</c:v>
                </c:pt>
                <c:pt idx="14570">
                  <c:v>108.53020198974727</c:v>
                </c:pt>
                <c:pt idx="14571">
                  <c:v>108.54926518998808</c:v>
                </c:pt>
                <c:pt idx="14572">
                  <c:v>108.46212975011922</c:v>
                </c:pt>
                <c:pt idx="14573">
                  <c:v>108.39954169194087</c:v>
                </c:pt>
                <c:pt idx="14574">
                  <c:v>108.42340661683357</c:v>
                </c:pt>
                <c:pt idx="14575">
                  <c:v>108.31738586769964</c:v>
                </c:pt>
                <c:pt idx="14576">
                  <c:v>108.33349987625179</c:v>
                </c:pt>
                <c:pt idx="14577">
                  <c:v>108.24111880996662</c:v>
                </c:pt>
                <c:pt idx="14578">
                  <c:v>108.21296511251491</c:v>
                </c:pt>
                <c:pt idx="14579">
                  <c:v>108.20784085490384</c:v>
                </c:pt>
                <c:pt idx="14580">
                  <c:v>108.20421168558538</c:v>
                </c:pt>
                <c:pt idx="14581">
                  <c:v>108.20058337544526</c:v>
                </c:pt>
                <c:pt idx="14582">
                  <c:v>108.19695420612682</c:v>
                </c:pt>
                <c:pt idx="14583">
                  <c:v>108.19332503680836</c:v>
                </c:pt>
                <c:pt idx="14584">
                  <c:v>108.22625403385788</c:v>
                </c:pt>
                <c:pt idx="14585">
                  <c:v>108.21243904386175</c:v>
                </c:pt>
                <c:pt idx="14586">
                  <c:v>108.10983396375775</c:v>
                </c:pt>
                <c:pt idx="14587">
                  <c:v>108.10256200000001</c:v>
                </c:pt>
                <c:pt idx="14588">
                  <c:v>108.08543458450536</c:v>
                </c:pt>
                <c:pt idx="14589">
                  <c:v>108.084473</c:v>
                </c:pt>
                <c:pt idx="14590">
                  <c:v>108.04966559298998</c:v>
                </c:pt>
                <c:pt idx="14591">
                  <c:v>108.11839146078664</c:v>
                </c:pt>
                <c:pt idx="14592">
                  <c:v>108.05003650286123</c:v>
                </c:pt>
                <c:pt idx="14593">
                  <c:v>108.06607677229375</c:v>
                </c:pt>
                <c:pt idx="14594">
                  <c:v>108.12083723838953</c:v>
                </c:pt>
                <c:pt idx="14595">
                  <c:v>108.17623576993032</c:v>
                </c:pt>
                <c:pt idx="14596">
                  <c:v>108.2316343014711</c:v>
                </c:pt>
                <c:pt idx="14597">
                  <c:v>108.28701971782924</c:v>
                </c:pt>
                <c:pt idx="14598">
                  <c:v>108.34241824937003</c:v>
                </c:pt>
                <c:pt idx="14599">
                  <c:v>108.39781678091082</c:v>
                </c:pt>
                <c:pt idx="14600">
                  <c:v>108.45320219726895</c:v>
                </c:pt>
                <c:pt idx="14601">
                  <c:v>108.50865318954037</c:v>
                </c:pt>
                <c:pt idx="14602">
                  <c:v>108.56405172108116</c:v>
                </c:pt>
                <c:pt idx="14603">
                  <c:v>108.61943713743929</c:v>
                </c:pt>
                <c:pt idx="14604">
                  <c:v>108.67483566898008</c:v>
                </c:pt>
                <c:pt idx="14605">
                  <c:v>108.73023420052087</c:v>
                </c:pt>
                <c:pt idx="14606">
                  <c:v>108.785619616879</c:v>
                </c:pt>
                <c:pt idx="14607">
                  <c:v>108.84101814841979</c:v>
                </c:pt>
                <c:pt idx="14608">
                  <c:v>109.45041511055115</c:v>
                </c:pt>
                <c:pt idx="14609">
                  <c:v>109.50580052690927</c:v>
                </c:pt>
                <c:pt idx="14610">
                  <c:v>109.56119905845007</c:v>
                </c:pt>
                <c:pt idx="14611">
                  <c:v>109.61659758999086</c:v>
                </c:pt>
                <c:pt idx="14612">
                  <c:v>109.671983006349</c:v>
                </c:pt>
                <c:pt idx="14613">
                  <c:v>109.72738153788978</c:v>
                </c:pt>
                <c:pt idx="14614">
                  <c:v>109.78278006943057</c:v>
                </c:pt>
                <c:pt idx="14615">
                  <c:v>109.83816548578871</c:v>
                </c:pt>
                <c:pt idx="14616">
                  <c:v>109.89361647806011</c:v>
                </c:pt>
                <c:pt idx="14617">
                  <c:v>109.94238952360516</c:v>
                </c:pt>
                <c:pt idx="14618">
                  <c:v>109.95934447639485</c:v>
                </c:pt>
                <c:pt idx="14619">
                  <c:v>109.95436534445768</c:v>
                </c:pt>
                <c:pt idx="14620">
                  <c:v>110.0130588059132</c:v>
                </c:pt>
                <c:pt idx="14621">
                  <c:v>110.02218173170732</c:v>
                </c:pt>
                <c:pt idx="14622">
                  <c:v>109.83581060975609</c:v>
                </c:pt>
                <c:pt idx="14623">
                  <c:v>109.64943948780487</c:v>
                </c:pt>
                <c:pt idx="14624">
                  <c:v>109.51852214783024</c:v>
                </c:pt>
                <c:pt idx="14625">
                  <c:v>109.57218615832141</c:v>
                </c:pt>
                <c:pt idx="14626">
                  <c:v>109.66081663122766</c:v>
                </c:pt>
                <c:pt idx="14627">
                  <c:v>109.64337908440629</c:v>
                </c:pt>
                <c:pt idx="14628">
                  <c:v>109.72170156366238</c:v>
                </c:pt>
                <c:pt idx="14629">
                  <c:v>109.76817348927038</c:v>
                </c:pt>
                <c:pt idx="14630">
                  <c:v>109.77069997020263</c:v>
                </c:pt>
                <c:pt idx="14631">
                  <c:v>109.86313989175011</c:v>
                </c:pt>
                <c:pt idx="14632">
                  <c:v>109.88732789747257</c:v>
                </c:pt>
                <c:pt idx="14633">
                  <c:v>109.92066213214461</c:v>
                </c:pt>
                <c:pt idx="14634">
                  <c:v>109.94782233019745</c:v>
                </c:pt>
                <c:pt idx="14635">
                  <c:v>109.97498895974402</c:v>
                </c:pt>
                <c:pt idx="14636">
                  <c:v>110.0021555892906</c:v>
                </c:pt>
                <c:pt idx="14637">
                  <c:v>110.02931578734344</c:v>
                </c:pt>
                <c:pt idx="14638">
                  <c:v>110.05648241689001</c:v>
                </c:pt>
                <c:pt idx="14639">
                  <c:v>110.08364904643658</c:v>
                </c:pt>
                <c:pt idx="14640">
                  <c:v>110.11080924448942</c:v>
                </c:pt>
                <c:pt idx="14641">
                  <c:v>110.13800160001094</c:v>
                </c:pt>
                <c:pt idx="14642">
                  <c:v>110.16516822955752</c:v>
                </c:pt>
                <c:pt idx="14643">
                  <c:v>110.19232842761035</c:v>
                </c:pt>
                <c:pt idx="14644">
                  <c:v>110.21949505715692</c:v>
                </c:pt>
                <c:pt idx="14645">
                  <c:v>110.2466616867035</c:v>
                </c:pt>
                <c:pt idx="14646">
                  <c:v>110.27382188475633</c:v>
                </c:pt>
                <c:pt idx="14647">
                  <c:v>110.3009885143029</c:v>
                </c:pt>
                <c:pt idx="14648">
                  <c:v>110.32815514384949</c:v>
                </c:pt>
                <c:pt idx="14649">
                  <c:v>110.35531534190231</c:v>
                </c:pt>
                <c:pt idx="14650">
                  <c:v>110.3824819714489</c:v>
                </c:pt>
                <c:pt idx="14651">
                  <c:v>110.40964860099547</c:v>
                </c:pt>
                <c:pt idx="14652">
                  <c:v>110.43680879904829</c:v>
                </c:pt>
                <c:pt idx="14653">
                  <c:v>110.68132132795493</c:v>
                </c:pt>
                <c:pt idx="14654">
                  <c:v>110.70848152600777</c:v>
                </c:pt>
                <c:pt idx="14655">
                  <c:v>110.73564815555434</c:v>
                </c:pt>
                <c:pt idx="14656">
                  <c:v>110.76281478510091</c:v>
                </c:pt>
                <c:pt idx="14657">
                  <c:v>110.78997498315375</c:v>
                </c:pt>
                <c:pt idx="14658">
                  <c:v>110.81716733867528</c:v>
                </c:pt>
                <c:pt idx="14659">
                  <c:v>110.84433396822185</c:v>
                </c:pt>
                <c:pt idx="14660">
                  <c:v>110.83936793180735</c:v>
                </c:pt>
                <c:pt idx="14661">
                  <c:v>110.86022043027414</c:v>
                </c:pt>
                <c:pt idx="14662">
                  <c:v>110.83089075083453</c:v>
                </c:pt>
                <c:pt idx="14663">
                  <c:v>110.80279464806867</c:v>
                </c:pt>
                <c:pt idx="14664">
                  <c:v>110.79798099999999</c:v>
                </c:pt>
                <c:pt idx="14665">
                  <c:v>110.81151183690986</c:v>
                </c:pt>
                <c:pt idx="14666">
                  <c:v>110.81607099999999</c:v>
                </c:pt>
                <c:pt idx="14667">
                  <c:v>110.81607099999999</c:v>
                </c:pt>
                <c:pt idx="14668">
                  <c:v>110.82999217310443</c:v>
                </c:pt>
                <c:pt idx="14669">
                  <c:v>110.82235022985337</c:v>
                </c:pt>
                <c:pt idx="14670">
                  <c:v>110.80700055895619</c:v>
                </c:pt>
                <c:pt idx="14671">
                  <c:v>110.79163635238582</c:v>
                </c:pt>
                <c:pt idx="14672">
                  <c:v>110.77628668148866</c:v>
                </c:pt>
                <c:pt idx="14673">
                  <c:v>110.76094064450977</c:v>
                </c:pt>
                <c:pt idx="14674">
                  <c:v>110.74559097361261</c:v>
                </c:pt>
                <c:pt idx="14675">
                  <c:v>110.73024130271544</c:v>
                </c:pt>
                <c:pt idx="14676">
                  <c:v>110.71489526573656</c:v>
                </c:pt>
                <c:pt idx="14677">
                  <c:v>110.69954559483939</c:v>
                </c:pt>
                <c:pt idx="14678">
                  <c:v>110.68419592394221</c:v>
                </c:pt>
                <c:pt idx="14679">
                  <c:v>110.66884988696334</c:v>
                </c:pt>
                <c:pt idx="14680">
                  <c:v>110.65350021606618</c:v>
                </c:pt>
                <c:pt idx="14681">
                  <c:v>110.638150545169</c:v>
                </c:pt>
                <c:pt idx="14682">
                  <c:v>110.635178</c:v>
                </c:pt>
                <c:pt idx="14683">
                  <c:v>110.56101318526466</c:v>
                </c:pt>
                <c:pt idx="14684">
                  <c:v>110.52976013563767</c:v>
                </c:pt>
                <c:pt idx="14685">
                  <c:v>110.54172229995231</c:v>
                </c:pt>
                <c:pt idx="14686">
                  <c:v>110.49908099022413</c:v>
                </c:pt>
                <c:pt idx="14687">
                  <c:v>110.47511008033374</c:v>
                </c:pt>
                <c:pt idx="14688">
                  <c:v>110.42597111731045</c:v>
                </c:pt>
                <c:pt idx="14689">
                  <c:v>110.3713149341917</c:v>
                </c:pt>
                <c:pt idx="14690">
                  <c:v>110.37954412660945</c:v>
                </c:pt>
                <c:pt idx="14691">
                  <c:v>110.35338916537353</c:v>
                </c:pt>
                <c:pt idx="14692">
                  <c:v>110.32059644532394</c:v>
                </c:pt>
                <c:pt idx="14693">
                  <c:v>110.28780372527434</c:v>
                </c:pt>
                <c:pt idx="14694">
                  <c:v>110.2550187686528</c:v>
                </c:pt>
                <c:pt idx="14695">
                  <c:v>110.2222260486032</c:v>
                </c:pt>
                <c:pt idx="14696">
                  <c:v>110.18940227484146</c:v>
                </c:pt>
                <c:pt idx="14697">
                  <c:v>110.15660955479186</c:v>
                </c:pt>
                <c:pt idx="14698">
                  <c:v>110.12382459817032</c:v>
                </c:pt>
                <c:pt idx="14699">
                  <c:v>110.09103187812072</c:v>
                </c:pt>
                <c:pt idx="14700">
                  <c:v>110.05823915807113</c:v>
                </c:pt>
                <c:pt idx="14701">
                  <c:v>110.02545420144958</c:v>
                </c:pt>
                <c:pt idx="14702">
                  <c:v>109.99266148139999</c:v>
                </c:pt>
                <c:pt idx="14703">
                  <c:v>109.95986876135039</c:v>
                </c:pt>
                <c:pt idx="14704">
                  <c:v>109.92708380472885</c:v>
                </c:pt>
                <c:pt idx="14705">
                  <c:v>109.89429108467925</c:v>
                </c:pt>
                <c:pt idx="14706">
                  <c:v>109.86149836462967</c:v>
                </c:pt>
                <c:pt idx="14707">
                  <c:v>109.82871340800811</c:v>
                </c:pt>
                <c:pt idx="14708">
                  <c:v>109.79588963424636</c:v>
                </c:pt>
                <c:pt idx="14709">
                  <c:v>109.76309691419677</c:v>
                </c:pt>
                <c:pt idx="14710">
                  <c:v>109.73031195757522</c:v>
                </c:pt>
                <c:pt idx="14711">
                  <c:v>109.69751923752563</c:v>
                </c:pt>
                <c:pt idx="14712">
                  <c:v>109.66472651747604</c:v>
                </c:pt>
                <c:pt idx="14713">
                  <c:v>109.63194156085449</c:v>
                </c:pt>
                <c:pt idx="14714">
                  <c:v>109.5991488408049</c:v>
                </c:pt>
                <c:pt idx="14715">
                  <c:v>109.5663561207553</c:v>
                </c:pt>
                <c:pt idx="14716">
                  <c:v>109.53357116413376</c:v>
                </c:pt>
                <c:pt idx="14717">
                  <c:v>109.50077844408416</c:v>
                </c:pt>
                <c:pt idx="14718">
                  <c:v>109.46798572403458</c:v>
                </c:pt>
                <c:pt idx="14719">
                  <c:v>109.43520076741302</c:v>
                </c:pt>
                <c:pt idx="14720">
                  <c:v>109.40240804736344</c:v>
                </c:pt>
                <c:pt idx="14721">
                  <c:v>109.36958427360167</c:v>
                </c:pt>
                <c:pt idx="14722">
                  <c:v>109.33679155355209</c:v>
                </c:pt>
                <c:pt idx="14723">
                  <c:v>109.30400659693053</c:v>
                </c:pt>
                <c:pt idx="14724">
                  <c:v>109.27121387688095</c:v>
                </c:pt>
                <c:pt idx="14725">
                  <c:v>109.235880672866</c:v>
                </c:pt>
                <c:pt idx="14726">
                  <c:v>109.1812432455304</c:v>
                </c:pt>
                <c:pt idx="14727">
                  <c:v>109.13131517381974</c:v>
                </c:pt>
                <c:pt idx="14728">
                  <c:v>109.10810906580829</c:v>
                </c:pt>
                <c:pt idx="14729">
                  <c:v>109.05871113587605</c:v>
                </c:pt>
                <c:pt idx="14730">
                  <c:v>109.0459905751073</c:v>
                </c:pt>
                <c:pt idx="14731">
                  <c:v>109.04119497544112</c:v>
                </c:pt>
                <c:pt idx="14732">
                  <c:v>108.92870404577968</c:v>
                </c:pt>
                <c:pt idx="14733">
                  <c:v>108.88908285220501</c:v>
                </c:pt>
                <c:pt idx="14734">
                  <c:v>108.83811638688412</c:v>
                </c:pt>
                <c:pt idx="14735">
                  <c:v>108.80401183327629</c:v>
                </c:pt>
                <c:pt idx="14736">
                  <c:v>108.76989920376185</c:v>
                </c:pt>
                <c:pt idx="14737">
                  <c:v>108.7357865742474</c:v>
                </c:pt>
                <c:pt idx="14738">
                  <c:v>108.70168202063957</c:v>
                </c:pt>
                <c:pt idx="14739">
                  <c:v>108.66756939112513</c:v>
                </c:pt>
                <c:pt idx="14740">
                  <c:v>108.63345676161069</c:v>
                </c:pt>
                <c:pt idx="14741">
                  <c:v>108.59935220800286</c:v>
                </c:pt>
                <c:pt idx="14742">
                  <c:v>108.56523957848842</c:v>
                </c:pt>
                <c:pt idx="14743">
                  <c:v>108.53112694897398</c:v>
                </c:pt>
                <c:pt idx="14744">
                  <c:v>108.49702239536613</c:v>
                </c:pt>
                <c:pt idx="14745">
                  <c:v>108.46290976585169</c:v>
                </c:pt>
                <c:pt idx="14746">
                  <c:v>108.42876483271083</c:v>
                </c:pt>
                <c:pt idx="14747">
                  <c:v>108.39465220319637</c:v>
                </c:pt>
                <c:pt idx="14748">
                  <c:v>108.36054764958854</c:v>
                </c:pt>
                <c:pt idx="14749">
                  <c:v>108.3264350200741</c:v>
                </c:pt>
                <c:pt idx="14750">
                  <c:v>108.301537</c:v>
                </c:pt>
                <c:pt idx="14751">
                  <c:v>108.31667866865315</c:v>
                </c:pt>
                <c:pt idx="14752">
                  <c:v>108.32479394110635</c:v>
                </c:pt>
                <c:pt idx="14753">
                  <c:v>108.24197524153553</c:v>
                </c:pt>
                <c:pt idx="14754">
                  <c:v>108.20205751311397</c:v>
                </c:pt>
                <c:pt idx="14755">
                  <c:v>108.12207897759237</c:v>
                </c:pt>
                <c:pt idx="14756">
                  <c:v>108.06744470052456</c:v>
                </c:pt>
                <c:pt idx="14757">
                  <c:v>108.02439447782547</c:v>
                </c:pt>
                <c:pt idx="14758">
                  <c:v>108.0121</c:v>
                </c:pt>
                <c:pt idx="14759">
                  <c:v>107.99462855536929</c:v>
                </c:pt>
                <c:pt idx="14760">
                  <c:v>107.94226382103609</c:v>
                </c:pt>
                <c:pt idx="14761">
                  <c:v>107.88988668681316</c:v>
                </c:pt>
                <c:pt idx="14762">
                  <c:v>107.83750955259021</c:v>
                </c:pt>
                <c:pt idx="14763">
                  <c:v>107.78514481825701</c:v>
                </c:pt>
                <c:pt idx="14764">
                  <c:v>107.73276768403407</c:v>
                </c:pt>
                <c:pt idx="14765">
                  <c:v>107.68039054981114</c:v>
                </c:pt>
                <c:pt idx="14766">
                  <c:v>107.62802581547793</c:v>
                </c:pt>
                <c:pt idx="14767">
                  <c:v>107.57564868125499</c:v>
                </c:pt>
                <c:pt idx="14768">
                  <c:v>107.52327154703205</c:v>
                </c:pt>
                <c:pt idx="14769">
                  <c:v>107.47090681269884</c:v>
                </c:pt>
                <c:pt idx="14770">
                  <c:v>107.41852967847591</c:v>
                </c:pt>
                <c:pt idx="14771">
                  <c:v>107.36610294469405</c:v>
                </c:pt>
                <c:pt idx="14772">
                  <c:v>107.31372581047111</c:v>
                </c:pt>
                <c:pt idx="14773">
                  <c:v>107.2613610761379</c:v>
                </c:pt>
                <c:pt idx="14774">
                  <c:v>107.20898394191497</c:v>
                </c:pt>
                <c:pt idx="14775">
                  <c:v>107.15660680769203</c:v>
                </c:pt>
                <c:pt idx="14776">
                  <c:v>107.10424207335882</c:v>
                </c:pt>
                <c:pt idx="14777">
                  <c:v>107.05186493913588</c:v>
                </c:pt>
                <c:pt idx="14778">
                  <c:v>106.99950020480267</c:v>
                </c:pt>
                <c:pt idx="14779">
                  <c:v>106.94712307057974</c:v>
                </c:pt>
                <c:pt idx="14780">
                  <c:v>106.8947459363568</c:v>
                </c:pt>
                <c:pt idx="14781">
                  <c:v>106.84238120202359</c:v>
                </c:pt>
                <c:pt idx="14782">
                  <c:v>106.79000406780065</c:v>
                </c:pt>
                <c:pt idx="14783">
                  <c:v>106.73757733401879</c:v>
                </c:pt>
                <c:pt idx="14784">
                  <c:v>106.68520019979586</c:v>
                </c:pt>
                <c:pt idx="14785">
                  <c:v>106.63283546546265</c:v>
                </c:pt>
                <c:pt idx="14786">
                  <c:v>106.58045833123971</c:v>
                </c:pt>
                <c:pt idx="14787">
                  <c:v>106.52808119701677</c:v>
                </c:pt>
                <c:pt idx="14788">
                  <c:v>106.47571646268356</c:v>
                </c:pt>
                <c:pt idx="14789">
                  <c:v>106.42333932846063</c:v>
                </c:pt>
                <c:pt idx="14790">
                  <c:v>106.37096219423769</c:v>
                </c:pt>
                <c:pt idx="14791">
                  <c:v>106.37831498355185</c:v>
                </c:pt>
                <c:pt idx="14792">
                  <c:v>106.34033647162613</c:v>
                </c:pt>
                <c:pt idx="14793">
                  <c:v>106.293541</c:v>
                </c:pt>
                <c:pt idx="14794">
                  <c:v>106.27245455065554</c:v>
                </c:pt>
                <c:pt idx="14795">
                  <c:v>106.21467930615165</c:v>
                </c:pt>
                <c:pt idx="14796">
                  <c:v>106.13091855078684</c:v>
                </c:pt>
                <c:pt idx="14797">
                  <c:v>105.97065519914041</c:v>
                </c:pt>
                <c:pt idx="14798">
                  <c:v>105.94624236561604</c:v>
                </c:pt>
                <c:pt idx="14799">
                  <c:v>105.91822203151862</c:v>
                </c:pt>
                <c:pt idx="14800">
                  <c:v>105.72925780049316</c:v>
                </c:pt>
                <c:pt idx="14801">
                  <c:v>105.68179456157809</c:v>
                </c:pt>
                <c:pt idx="14802">
                  <c:v>105.63433132266302</c:v>
                </c:pt>
                <c:pt idx="14803">
                  <c:v>105.5868793203102</c:v>
                </c:pt>
                <c:pt idx="14804">
                  <c:v>105.53941608139513</c:v>
                </c:pt>
                <c:pt idx="14805">
                  <c:v>105.49195284248006</c:v>
                </c:pt>
                <c:pt idx="14806">
                  <c:v>105.44450084012725</c:v>
                </c:pt>
                <c:pt idx="14807">
                  <c:v>105.39703760121218</c:v>
                </c:pt>
                <c:pt idx="14808">
                  <c:v>105.34952941604814</c:v>
                </c:pt>
                <c:pt idx="14809">
                  <c:v>105.30206617713307</c:v>
                </c:pt>
                <c:pt idx="14810">
                  <c:v>105.25461417478024</c:v>
                </c:pt>
                <c:pt idx="14811">
                  <c:v>105.20715093586519</c:v>
                </c:pt>
                <c:pt idx="14812">
                  <c:v>105.15968769695012</c:v>
                </c:pt>
                <c:pt idx="14813">
                  <c:v>105.11223569459729</c:v>
                </c:pt>
                <c:pt idx="14814">
                  <c:v>105.06477245568223</c:v>
                </c:pt>
                <c:pt idx="14815">
                  <c:v>105.01730921676716</c:v>
                </c:pt>
                <c:pt idx="14816">
                  <c:v>104.96985721441433</c:v>
                </c:pt>
                <c:pt idx="14817">
                  <c:v>104.92239397549926</c:v>
                </c:pt>
                <c:pt idx="14818">
                  <c:v>104.8749307365842</c:v>
                </c:pt>
                <c:pt idx="14819">
                  <c:v>104.82747873423138</c:v>
                </c:pt>
                <c:pt idx="14820">
                  <c:v>104.78001549531631</c:v>
                </c:pt>
                <c:pt idx="14821">
                  <c:v>104.73250731015227</c:v>
                </c:pt>
                <c:pt idx="14822">
                  <c:v>104.68505530779944</c:v>
                </c:pt>
                <c:pt idx="14823">
                  <c:v>104.63759206888439</c:v>
                </c:pt>
                <c:pt idx="14824">
                  <c:v>104.59012882996932</c:v>
                </c:pt>
                <c:pt idx="14825">
                  <c:v>104.54267682761649</c:v>
                </c:pt>
                <c:pt idx="14826">
                  <c:v>104.49521358870143</c:v>
                </c:pt>
                <c:pt idx="14827">
                  <c:v>104.44775034978636</c:v>
                </c:pt>
                <c:pt idx="14828">
                  <c:v>104.40029834743353</c:v>
                </c:pt>
                <c:pt idx="14829">
                  <c:v>104.35283510851848</c:v>
                </c:pt>
                <c:pt idx="14830">
                  <c:v>104.30537186960341</c:v>
                </c:pt>
                <c:pt idx="14831">
                  <c:v>104.25791986725058</c:v>
                </c:pt>
                <c:pt idx="14832">
                  <c:v>104.21045662833552</c:v>
                </c:pt>
                <c:pt idx="14833">
                  <c:v>104.16294844317147</c:v>
                </c:pt>
                <c:pt idx="14834">
                  <c:v>104.11548520425642</c:v>
                </c:pt>
                <c:pt idx="14835">
                  <c:v>104.06803320190359</c:v>
                </c:pt>
                <c:pt idx="14836">
                  <c:v>104.02056996298852</c:v>
                </c:pt>
                <c:pt idx="14837">
                  <c:v>103.97310672407346</c:v>
                </c:pt>
                <c:pt idx="14838">
                  <c:v>103.920477874851</c:v>
                </c:pt>
                <c:pt idx="14839">
                  <c:v>103.87910303004293</c:v>
                </c:pt>
                <c:pt idx="14840">
                  <c:v>103.84266597997139</c:v>
                </c:pt>
                <c:pt idx="14841">
                  <c:v>103.8197591716329</c:v>
                </c:pt>
                <c:pt idx="14842">
                  <c:v>103.77422674153553</c:v>
                </c:pt>
                <c:pt idx="14843">
                  <c:v>103.70578599856938</c:v>
                </c:pt>
                <c:pt idx="14844">
                  <c:v>103.64683831473533</c:v>
                </c:pt>
                <c:pt idx="14845">
                  <c:v>103.6343</c:v>
                </c:pt>
                <c:pt idx="14846">
                  <c:v>103.60593727610873</c:v>
                </c:pt>
                <c:pt idx="14847">
                  <c:v>103.598122</c:v>
                </c:pt>
                <c:pt idx="14848">
                  <c:v>103.58368881048868</c:v>
                </c:pt>
                <c:pt idx="14849">
                  <c:v>103.53633638531235</c:v>
                </c:pt>
                <c:pt idx="14850">
                  <c:v>103.46700422532189</c:v>
                </c:pt>
                <c:pt idx="14851">
                  <c:v>103.4682038510131</c:v>
                </c:pt>
                <c:pt idx="14852">
                  <c:v>103.44160007677635</c:v>
                </c:pt>
                <c:pt idx="14853">
                  <c:v>103.37504000500715</c:v>
                </c:pt>
                <c:pt idx="14854">
                  <c:v>103.33255529494517</c:v>
                </c:pt>
                <c:pt idx="14855">
                  <c:v>103.29612481001192</c:v>
                </c:pt>
                <c:pt idx="14856">
                  <c:v>103.22879397711016</c:v>
                </c:pt>
                <c:pt idx="14857">
                  <c:v>103.22028555766428</c:v>
                </c:pt>
                <c:pt idx="14858">
                  <c:v>103.22270873401558</c:v>
                </c:pt>
                <c:pt idx="14859">
                  <c:v>103.22512961786325</c:v>
                </c:pt>
                <c:pt idx="14860">
                  <c:v>103.22754992858501</c:v>
                </c:pt>
                <c:pt idx="14861">
                  <c:v>103.22997081243267</c:v>
                </c:pt>
                <c:pt idx="14862">
                  <c:v>103.23239169628033</c:v>
                </c:pt>
                <c:pt idx="14863">
                  <c:v>103.23481200700209</c:v>
                </c:pt>
                <c:pt idx="14864">
                  <c:v>103.2223426205006</c:v>
                </c:pt>
                <c:pt idx="14865">
                  <c:v>103.17880280734383</c:v>
                </c:pt>
                <c:pt idx="14866">
                  <c:v>103.13862558798283</c:v>
                </c:pt>
                <c:pt idx="14867">
                  <c:v>103.14249421530758</c:v>
                </c:pt>
                <c:pt idx="14868">
                  <c:v>103.12650043313469</c:v>
                </c:pt>
                <c:pt idx="14869">
                  <c:v>103.08873117811159</c:v>
                </c:pt>
                <c:pt idx="14870">
                  <c:v>103.07871518001907</c:v>
                </c:pt>
                <c:pt idx="14871">
                  <c:v>103.02944384624553</c:v>
                </c:pt>
                <c:pt idx="14872">
                  <c:v>103.01030018672063</c:v>
                </c:pt>
                <c:pt idx="14873">
                  <c:v>102.98996308640181</c:v>
                </c:pt>
                <c:pt idx="14874">
                  <c:v>102.969625986083</c:v>
                </c:pt>
                <c:pt idx="14875">
                  <c:v>102.94929370041861</c:v>
                </c:pt>
                <c:pt idx="14876">
                  <c:v>102.9289566000998</c:v>
                </c:pt>
                <c:pt idx="14877">
                  <c:v>102.90861949978098</c:v>
                </c:pt>
                <c:pt idx="14878">
                  <c:v>102.8882872141166</c:v>
                </c:pt>
                <c:pt idx="14879">
                  <c:v>102.86795011379778</c:v>
                </c:pt>
                <c:pt idx="14880">
                  <c:v>102.84761301347896</c:v>
                </c:pt>
                <c:pt idx="14881">
                  <c:v>102.82728072781458</c:v>
                </c:pt>
                <c:pt idx="14882">
                  <c:v>102.80694362749577</c:v>
                </c:pt>
                <c:pt idx="14883">
                  <c:v>102.78658726855923</c:v>
                </c:pt>
                <c:pt idx="14884">
                  <c:v>102.7662501682404</c:v>
                </c:pt>
                <c:pt idx="14885">
                  <c:v>102.74591788257602</c:v>
                </c:pt>
                <c:pt idx="14886">
                  <c:v>102.72558078225721</c:v>
                </c:pt>
                <c:pt idx="14887">
                  <c:v>102.7052436819384</c:v>
                </c:pt>
                <c:pt idx="14888">
                  <c:v>102.684911396274</c:v>
                </c:pt>
                <c:pt idx="14889">
                  <c:v>102.66457429595519</c:v>
                </c:pt>
                <c:pt idx="14890">
                  <c:v>102.64423719563638</c:v>
                </c:pt>
                <c:pt idx="14891">
                  <c:v>102.623904909972</c:v>
                </c:pt>
                <c:pt idx="14892">
                  <c:v>102.60356780965317</c:v>
                </c:pt>
                <c:pt idx="14893">
                  <c:v>102.58323070933436</c:v>
                </c:pt>
                <c:pt idx="14894">
                  <c:v>102.56289842366998</c:v>
                </c:pt>
                <c:pt idx="14895">
                  <c:v>102.54256132335117</c:v>
                </c:pt>
                <c:pt idx="14896">
                  <c:v>102.52220496441463</c:v>
                </c:pt>
                <c:pt idx="14897">
                  <c:v>102.50187267875023</c:v>
                </c:pt>
                <c:pt idx="14898">
                  <c:v>102.48153557843142</c:v>
                </c:pt>
                <c:pt idx="14899">
                  <c:v>102.46119847811261</c:v>
                </c:pt>
                <c:pt idx="14900">
                  <c:v>102.44086619244823</c:v>
                </c:pt>
                <c:pt idx="14901">
                  <c:v>102.4205290921294</c:v>
                </c:pt>
                <c:pt idx="14902">
                  <c:v>102.29851611952537</c:v>
                </c:pt>
                <c:pt idx="14903">
                  <c:v>102.27815976058884</c:v>
                </c:pt>
                <c:pt idx="14904">
                  <c:v>102.25782266027002</c:v>
                </c:pt>
                <c:pt idx="14905">
                  <c:v>102.23749037460563</c:v>
                </c:pt>
                <c:pt idx="14906">
                  <c:v>102.21715327428682</c:v>
                </c:pt>
                <c:pt idx="14907">
                  <c:v>102.196816173968</c:v>
                </c:pt>
                <c:pt idx="14908">
                  <c:v>102.17648388830362</c:v>
                </c:pt>
                <c:pt idx="14909">
                  <c:v>102.1561467879848</c:v>
                </c:pt>
                <c:pt idx="14910">
                  <c:v>102.19145043848354</c:v>
                </c:pt>
                <c:pt idx="14911">
                  <c:v>102.1915470844063</c:v>
                </c:pt>
                <c:pt idx="14912">
                  <c:v>102.187096</c:v>
                </c:pt>
                <c:pt idx="14913">
                  <c:v>102.187096</c:v>
                </c:pt>
                <c:pt idx="14914">
                  <c:v>102.22914297186456</c:v>
                </c:pt>
                <c:pt idx="14915">
                  <c:v>102.19893101787842</c:v>
                </c:pt>
                <c:pt idx="14916">
                  <c:v>102.14420947567955</c:v>
                </c:pt>
                <c:pt idx="14917">
                  <c:v>102.14721926752503</c:v>
                </c:pt>
                <c:pt idx="14918">
                  <c:v>102.15089399999999</c:v>
                </c:pt>
                <c:pt idx="14919">
                  <c:v>102.14959652346863</c:v>
                </c:pt>
                <c:pt idx="14920">
                  <c:v>102.14798592870321</c:v>
                </c:pt>
                <c:pt idx="14921">
                  <c:v>102.1463749525514</c:v>
                </c:pt>
                <c:pt idx="14922">
                  <c:v>102.14476397639957</c:v>
                </c:pt>
                <c:pt idx="14923">
                  <c:v>102.14315338163415</c:v>
                </c:pt>
                <c:pt idx="14924">
                  <c:v>102.14154240548234</c:v>
                </c:pt>
                <c:pt idx="14925">
                  <c:v>102.13993142933052</c:v>
                </c:pt>
                <c:pt idx="14926">
                  <c:v>102.13832083456509</c:v>
                </c:pt>
                <c:pt idx="14927">
                  <c:v>102.13670985841328</c:v>
                </c:pt>
                <c:pt idx="14928">
                  <c:v>102.13509735671586</c:v>
                </c:pt>
                <c:pt idx="14929">
                  <c:v>102.13348638056405</c:v>
                </c:pt>
                <c:pt idx="14930">
                  <c:v>102.13187578579863</c:v>
                </c:pt>
                <c:pt idx="14931">
                  <c:v>102.1302648096468</c:v>
                </c:pt>
                <c:pt idx="14932">
                  <c:v>102.12865383349499</c:v>
                </c:pt>
                <c:pt idx="14933">
                  <c:v>102.12704323872957</c:v>
                </c:pt>
                <c:pt idx="14934">
                  <c:v>102.12543226257775</c:v>
                </c:pt>
                <c:pt idx="14935">
                  <c:v>102.12382128642594</c:v>
                </c:pt>
                <c:pt idx="14936">
                  <c:v>102.12221069166051</c:v>
                </c:pt>
                <c:pt idx="14937">
                  <c:v>102.1205997155087</c:v>
                </c:pt>
                <c:pt idx="14938">
                  <c:v>102.11898873935688</c:v>
                </c:pt>
                <c:pt idx="14939">
                  <c:v>102.11737814459146</c:v>
                </c:pt>
                <c:pt idx="14940">
                  <c:v>102.11576716843965</c:v>
                </c:pt>
                <c:pt idx="14941">
                  <c:v>102.11415466674222</c:v>
                </c:pt>
                <c:pt idx="14942">
                  <c:v>102.1125440719768</c:v>
                </c:pt>
                <c:pt idx="14943">
                  <c:v>102.11093309582499</c:v>
                </c:pt>
                <c:pt idx="14944">
                  <c:v>102.10932211967317</c:v>
                </c:pt>
                <c:pt idx="14945">
                  <c:v>102.10771152490776</c:v>
                </c:pt>
                <c:pt idx="14946">
                  <c:v>102.10610054875593</c:v>
                </c:pt>
                <c:pt idx="14947">
                  <c:v>102.10448957260411</c:v>
                </c:pt>
                <c:pt idx="14948">
                  <c:v>102.1028789778387</c:v>
                </c:pt>
                <c:pt idx="14949">
                  <c:v>102.10126800168688</c:v>
                </c:pt>
                <c:pt idx="14950">
                  <c:v>102.09965702553505</c:v>
                </c:pt>
                <c:pt idx="14951">
                  <c:v>102.09804643076964</c:v>
                </c:pt>
                <c:pt idx="14952">
                  <c:v>102.09643545461782</c:v>
                </c:pt>
                <c:pt idx="14953">
                  <c:v>102.09482295292041</c:v>
                </c:pt>
                <c:pt idx="14954">
                  <c:v>102.09321197676859</c:v>
                </c:pt>
                <c:pt idx="14955">
                  <c:v>102.09160138200316</c:v>
                </c:pt>
                <c:pt idx="14956">
                  <c:v>102.08999040585135</c:v>
                </c:pt>
                <c:pt idx="14957">
                  <c:v>102.08837942969953</c:v>
                </c:pt>
                <c:pt idx="14958">
                  <c:v>102.08676883493411</c:v>
                </c:pt>
                <c:pt idx="14959">
                  <c:v>102.0851578587823</c:v>
                </c:pt>
                <c:pt idx="14960">
                  <c:v>102.08354688263047</c:v>
                </c:pt>
                <c:pt idx="14961">
                  <c:v>102.08193628786505</c:v>
                </c:pt>
                <c:pt idx="14962">
                  <c:v>102.08032531171324</c:v>
                </c:pt>
                <c:pt idx="14963">
                  <c:v>102.07871433556141</c:v>
                </c:pt>
                <c:pt idx="14964">
                  <c:v>102.01336242979738</c:v>
                </c:pt>
                <c:pt idx="14965">
                  <c:v>101.98976284358606</c:v>
                </c:pt>
                <c:pt idx="14966">
                  <c:v>102.00466880066762</c:v>
                </c:pt>
                <c:pt idx="14967">
                  <c:v>102.006187</c:v>
                </c:pt>
                <c:pt idx="14968">
                  <c:v>101.97254508297569</c:v>
                </c:pt>
                <c:pt idx="14969">
                  <c:v>101.970009</c:v>
                </c:pt>
                <c:pt idx="14970">
                  <c:v>101.9529376410012</c:v>
                </c:pt>
                <c:pt idx="14971">
                  <c:v>101.93471854077254</c:v>
                </c:pt>
                <c:pt idx="14972">
                  <c:v>101.95116085836909</c:v>
                </c:pt>
                <c:pt idx="14973">
                  <c:v>101.95512601659806</c:v>
                </c:pt>
                <c:pt idx="14974">
                  <c:v>101.95847225186127</c:v>
                </c:pt>
                <c:pt idx="14975">
                  <c:v>101.96181848712446</c:v>
                </c:pt>
                <c:pt idx="14976">
                  <c:v>101.96516393019182</c:v>
                </c:pt>
                <c:pt idx="14977">
                  <c:v>101.96851016545503</c:v>
                </c:pt>
                <c:pt idx="14978">
                  <c:v>101.94985779732951</c:v>
                </c:pt>
                <c:pt idx="14979">
                  <c:v>101.92933982919676</c:v>
                </c:pt>
                <c:pt idx="14980">
                  <c:v>101.92132546262785</c:v>
                </c:pt>
                <c:pt idx="14981">
                  <c:v>101.91330919826908</c:v>
                </c:pt>
                <c:pt idx="14982">
                  <c:v>101.9052929339103</c:v>
                </c:pt>
                <c:pt idx="14983">
                  <c:v>101.89727856734139</c:v>
                </c:pt>
                <c:pt idx="14984">
                  <c:v>101.88926230298262</c:v>
                </c:pt>
                <c:pt idx="14985">
                  <c:v>101.88124603862384</c:v>
                </c:pt>
                <c:pt idx="14986">
                  <c:v>101.87323167205493</c:v>
                </c:pt>
                <c:pt idx="14987">
                  <c:v>101.86521540769616</c:v>
                </c:pt>
                <c:pt idx="14988">
                  <c:v>101.85719914333738</c:v>
                </c:pt>
                <c:pt idx="14989">
                  <c:v>101.84918477676847</c:v>
                </c:pt>
                <c:pt idx="14990">
                  <c:v>101.84116851240969</c:v>
                </c:pt>
                <c:pt idx="14991">
                  <c:v>101.83314465689149</c:v>
                </c:pt>
                <c:pt idx="14992">
                  <c:v>101.82513029032258</c:v>
                </c:pt>
                <c:pt idx="14993">
                  <c:v>101.8171140259638</c:v>
                </c:pt>
                <c:pt idx="14994">
                  <c:v>101.80909776160503</c:v>
                </c:pt>
                <c:pt idx="14995">
                  <c:v>101.80108339503612</c:v>
                </c:pt>
                <c:pt idx="14996">
                  <c:v>101.79306713067734</c:v>
                </c:pt>
                <c:pt idx="14997">
                  <c:v>101.78505086631857</c:v>
                </c:pt>
                <c:pt idx="14998">
                  <c:v>101.77703649974966</c:v>
                </c:pt>
                <c:pt idx="14999">
                  <c:v>101.7690202353909</c:v>
                </c:pt>
                <c:pt idx="15000">
                  <c:v>101.76100397103212</c:v>
                </c:pt>
                <c:pt idx="15001">
                  <c:v>101.75298960446321</c:v>
                </c:pt>
                <c:pt idx="15002">
                  <c:v>101.74497334010444</c:v>
                </c:pt>
                <c:pt idx="15003">
                  <c:v>101.73694948458623</c:v>
                </c:pt>
                <c:pt idx="15004">
                  <c:v>101.72893322022746</c:v>
                </c:pt>
                <c:pt idx="15005">
                  <c:v>101.72091885365855</c:v>
                </c:pt>
                <c:pt idx="15006">
                  <c:v>101.71290258929977</c:v>
                </c:pt>
                <c:pt idx="15007">
                  <c:v>101.704886324941</c:v>
                </c:pt>
                <c:pt idx="15008">
                  <c:v>101.69687195837209</c:v>
                </c:pt>
                <c:pt idx="15009">
                  <c:v>101.68885569401331</c:v>
                </c:pt>
                <c:pt idx="15010">
                  <c:v>101.68083942965454</c:v>
                </c:pt>
                <c:pt idx="15011">
                  <c:v>101.67282506308563</c:v>
                </c:pt>
                <c:pt idx="15012">
                  <c:v>101.66480879872685</c:v>
                </c:pt>
                <c:pt idx="15013">
                  <c:v>101.65679253436808</c:v>
                </c:pt>
                <c:pt idx="15014">
                  <c:v>101.64877816779916</c:v>
                </c:pt>
                <c:pt idx="15015">
                  <c:v>101.64076190344039</c:v>
                </c:pt>
                <c:pt idx="15016">
                  <c:v>101.63273804792219</c:v>
                </c:pt>
                <c:pt idx="15017">
                  <c:v>101.62472368135327</c:v>
                </c:pt>
                <c:pt idx="15018">
                  <c:v>101.6167074169945</c:v>
                </c:pt>
                <c:pt idx="15019">
                  <c:v>101.60869115263573</c:v>
                </c:pt>
                <c:pt idx="15020">
                  <c:v>101.60067678606681</c:v>
                </c:pt>
                <c:pt idx="15021">
                  <c:v>101.59266052170804</c:v>
                </c:pt>
                <c:pt idx="15022">
                  <c:v>101.58464425734927</c:v>
                </c:pt>
                <c:pt idx="15023">
                  <c:v>101.57662989078035</c:v>
                </c:pt>
                <c:pt idx="15024">
                  <c:v>101.56861362642158</c:v>
                </c:pt>
                <c:pt idx="15025">
                  <c:v>101.56059736206281</c:v>
                </c:pt>
                <c:pt idx="15026">
                  <c:v>101.55258299549389</c:v>
                </c:pt>
                <c:pt idx="15027">
                  <c:v>101.54456673113512</c:v>
                </c:pt>
                <c:pt idx="15028">
                  <c:v>101.53654287561692</c:v>
                </c:pt>
                <c:pt idx="15029">
                  <c:v>101.55244157687724</c:v>
                </c:pt>
                <c:pt idx="15030">
                  <c:v>101.48700161373391</c:v>
                </c:pt>
                <c:pt idx="15031">
                  <c:v>101.55062854859335</c:v>
                </c:pt>
                <c:pt idx="15032">
                  <c:v>101.481567</c:v>
                </c:pt>
                <c:pt idx="15033">
                  <c:v>101.58747755051151</c:v>
                </c:pt>
                <c:pt idx="15034">
                  <c:v>101.52458154731458</c:v>
                </c:pt>
                <c:pt idx="15035">
                  <c:v>101.53195135527157</c:v>
                </c:pt>
                <c:pt idx="15036">
                  <c:v>101.51613937316294</c:v>
                </c:pt>
                <c:pt idx="15037">
                  <c:v>101.517746</c:v>
                </c:pt>
                <c:pt idx="15038">
                  <c:v>101.51058758091987</c:v>
                </c:pt>
                <c:pt idx="15039">
                  <c:v>101.50324128595622</c:v>
                </c:pt>
                <c:pt idx="15040">
                  <c:v>101.49588629303501</c:v>
                </c:pt>
                <c:pt idx="15041">
                  <c:v>101.48853825847985</c:v>
                </c:pt>
                <c:pt idx="15042">
                  <c:v>101.48119196351621</c:v>
                </c:pt>
                <c:pt idx="15043">
                  <c:v>101.47384392896105</c:v>
                </c:pt>
                <c:pt idx="15044">
                  <c:v>101.4664958944059</c:v>
                </c:pt>
                <c:pt idx="15045">
                  <c:v>101.45914959944224</c:v>
                </c:pt>
                <c:pt idx="15046">
                  <c:v>101.45180156488709</c:v>
                </c:pt>
                <c:pt idx="15047">
                  <c:v>101.44445353033193</c:v>
                </c:pt>
                <c:pt idx="15048">
                  <c:v>101.43710723536829</c:v>
                </c:pt>
                <c:pt idx="15049">
                  <c:v>101.42975920081312</c:v>
                </c:pt>
                <c:pt idx="15050">
                  <c:v>101.42241116625797</c:v>
                </c:pt>
                <c:pt idx="15051">
                  <c:v>101.41506487129432</c:v>
                </c:pt>
                <c:pt idx="15052">
                  <c:v>101.40771683673917</c:v>
                </c:pt>
                <c:pt idx="15053">
                  <c:v>101.40036184381795</c:v>
                </c:pt>
                <c:pt idx="15054">
                  <c:v>101.3930138092628</c:v>
                </c:pt>
                <c:pt idx="15055">
                  <c:v>101.38566751429914</c:v>
                </c:pt>
                <c:pt idx="15056">
                  <c:v>101.37831947974399</c:v>
                </c:pt>
                <c:pt idx="15057">
                  <c:v>101.37097144518883</c:v>
                </c:pt>
                <c:pt idx="15058">
                  <c:v>101.36362515022519</c:v>
                </c:pt>
                <c:pt idx="15059">
                  <c:v>101.35627711567003</c:v>
                </c:pt>
                <c:pt idx="15060">
                  <c:v>101.34892908111487</c:v>
                </c:pt>
                <c:pt idx="15061">
                  <c:v>101.34158278615122</c:v>
                </c:pt>
                <c:pt idx="15062">
                  <c:v>101.33423475159607</c:v>
                </c:pt>
                <c:pt idx="15063">
                  <c:v>101.32688671704091</c:v>
                </c:pt>
                <c:pt idx="15064">
                  <c:v>101.31954042207727</c:v>
                </c:pt>
                <c:pt idx="15065">
                  <c:v>101.31218542915605</c:v>
                </c:pt>
                <c:pt idx="15066">
                  <c:v>101.3048373946009</c:v>
                </c:pt>
                <c:pt idx="15067">
                  <c:v>101.29749109963726</c:v>
                </c:pt>
                <c:pt idx="15068">
                  <c:v>101.29014306508209</c:v>
                </c:pt>
                <c:pt idx="15069">
                  <c:v>101.28279503052693</c:v>
                </c:pt>
                <c:pt idx="15070">
                  <c:v>101.27544873556329</c:v>
                </c:pt>
                <c:pt idx="15071">
                  <c:v>101.26810070100812</c:v>
                </c:pt>
                <c:pt idx="15072">
                  <c:v>101.26075266645297</c:v>
                </c:pt>
                <c:pt idx="15073">
                  <c:v>101.25340637148932</c:v>
                </c:pt>
                <c:pt idx="15074">
                  <c:v>101.24605833693417</c:v>
                </c:pt>
                <c:pt idx="15075">
                  <c:v>101.238710302379</c:v>
                </c:pt>
                <c:pt idx="15076">
                  <c:v>101.23136400741537</c:v>
                </c:pt>
                <c:pt idx="15077">
                  <c:v>101.2240159728602</c:v>
                </c:pt>
                <c:pt idx="15078">
                  <c:v>101.21666097993899</c:v>
                </c:pt>
                <c:pt idx="15079">
                  <c:v>101.20931294538383</c:v>
                </c:pt>
                <c:pt idx="15080">
                  <c:v>101.20196665042019</c:v>
                </c:pt>
                <c:pt idx="15081">
                  <c:v>101.19461861586502</c:v>
                </c:pt>
                <c:pt idx="15082">
                  <c:v>101.192131</c:v>
                </c:pt>
                <c:pt idx="15083">
                  <c:v>101.192131</c:v>
                </c:pt>
                <c:pt idx="15084">
                  <c:v>101.14292685979972</c:v>
                </c:pt>
                <c:pt idx="15085">
                  <c:v>101.10734670607867</c:v>
                </c:pt>
                <c:pt idx="15086">
                  <c:v>101.11423602288986</c:v>
                </c:pt>
                <c:pt idx="15087">
                  <c:v>101.08173205436337</c:v>
                </c:pt>
                <c:pt idx="15088">
                  <c:v>101.065506</c:v>
                </c:pt>
                <c:pt idx="15089">
                  <c:v>101.05257542727706</c:v>
                </c:pt>
                <c:pt idx="15090">
                  <c:v>101.06049421697664</c:v>
                </c:pt>
                <c:pt idx="15091">
                  <c:v>101.065506</c:v>
                </c:pt>
                <c:pt idx="15092">
                  <c:v>101.065506</c:v>
                </c:pt>
                <c:pt idx="15093">
                  <c:v>101.065506</c:v>
                </c:pt>
                <c:pt idx="15094">
                  <c:v>101.065506</c:v>
                </c:pt>
                <c:pt idx="15095">
                  <c:v>101.065506</c:v>
                </c:pt>
                <c:pt idx="15096">
                  <c:v>101.065506</c:v>
                </c:pt>
                <c:pt idx="15097">
                  <c:v>101.065506</c:v>
                </c:pt>
                <c:pt idx="15098">
                  <c:v>101.065506</c:v>
                </c:pt>
                <c:pt idx="15099">
                  <c:v>101.065506</c:v>
                </c:pt>
                <c:pt idx="15100">
                  <c:v>101.065506</c:v>
                </c:pt>
                <c:pt idx="15101">
                  <c:v>101.065506</c:v>
                </c:pt>
                <c:pt idx="15102">
                  <c:v>101.065506</c:v>
                </c:pt>
                <c:pt idx="15103">
                  <c:v>101.065506</c:v>
                </c:pt>
                <c:pt idx="15104">
                  <c:v>101.065506</c:v>
                </c:pt>
                <c:pt idx="15105">
                  <c:v>101.065506</c:v>
                </c:pt>
                <c:pt idx="15106">
                  <c:v>101.065506</c:v>
                </c:pt>
                <c:pt idx="15107">
                  <c:v>101.065506</c:v>
                </c:pt>
                <c:pt idx="15108">
                  <c:v>101.065506</c:v>
                </c:pt>
                <c:pt idx="15109">
                  <c:v>101.04777145779686</c:v>
                </c:pt>
                <c:pt idx="15110">
                  <c:v>101.03831055184743</c:v>
                </c:pt>
                <c:pt idx="15111">
                  <c:v>101.06564401812112</c:v>
                </c:pt>
                <c:pt idx="15112">
                  <c:v>101.06510919790176</c:v>
                </c:pt>
                <c:pt idx="15113">
                  <c:v>101.02866412398664</c:v>
                </c:pt>
                <c:pt idx="15114">
                  <c:v>101.04921183051252</c:v>
                </c:pt>
                <c:pt idx="15115">
                  <c:v>101.05768827485102</c:v>
                </c:pt>
                <c:pt idx="15116">
                  <c:v>101.07590480281354</c:v>
                </c:pt>
                <c:pt idx="15117">
                  <c:v>101.0625386103958</c:v>
                </c:pt>
                <c:pt idx="15118">
                  <c:v>101.05806773420738</c:v>
                </c:pt>
                <c:pt idx="15119">
                  <c:v>101.065506</c:v>
                </c:pt>
                <c:pt idx="15120">
                  <c:v>101.065506</c:v>
                </c:pt>
                <c:pt idx="15121">
                  <c:v>101.065506</c:v>
                </c:pt>
                <c:pt idx="15122">
                  <c:v>101.09898528104887</c:v>
                </c:pt>
                <c:pt idx="15123">
                  <c:v>101.0745551881259</c:v>
                </c:pt>
                <c:pt idx="15124">
                  <c:v>101.047417</c:v>
                </c:pt>
                <c:pt idx="15125">
                  <c:v>101.06666217027522</c:v>
                </c:pt>
                <c:pt idx="15126">
                  <c:v>101.0700771185534</c:v>
                </c:pt>
                <c:pt idx="15127">
                  <c:v>101.07349287548615</c:v>
                </c:pt>
                <c:pt idx="15128">
                  <c:v>101.07690863241891</c:v>
                </c:pt>
                <c:pt idx="15129">
                  <c:v>101.08032358069707</c:v>
                </c:pt>
                <c:pt idx="15130">
                  <c:v>101.08374257224814</c:v>
                </c:pt>
                <c:pt idx="15131">
                  <c:v>101.08715832918088</c:v>
                </c:pt>
                <c:pt idx="15132">
                  <c:v>101.09057327745906</c:v>
                </c:pt>
                <c:pt idx="15133">
                  <c:v>101.09398903439181</c:v>
                </c:pt>
                <c:pt idx="15134">
                  <c:v>101.09740479132456</c:v>
                </c:pt>
                <c:pt idx="15135">
                  <c:v>101.10081973960274</c:v>
                </c:pt>
                <c:pt idx="15136">
                  <c:v>101.07448391156139</c:v>
                </c:pt>
                <c:pt idx="15137">
                  <c:v>101.07923448998569</c:v>
                </c:pt>
                <c:pt idx="15138">
                  <c:v>101.083595</c:v>
                </c:pt>
                <c:pt idx="15139">
                  <c:v>101.05562907820696</c:v>
                </c:pt>
                <c:pt idx="15140">
                  <c:v>101.08974474636472</c:v>
                </c:pt>
                <c:pt idx="15141">
                  <c:v>101.07321797567954</c:v>
                </c:pt>
                <c:pt idx="15142">
                  <c:v>101.09423181545064</c:v>
                </c:pt>
                <c:pt idx="15143">
                  <c:v>101.07267280548271</c:v>
                </c:pt>
                <c:pt idx="15144">
                  <c:v>101.065506</c:v>
                </c:pt>
                <c:pt idx="15145">
                  <c:v>101.06089414909145</c:v>
                </c:pt>
                <c:pt idx="15146">
                  <c:v>101.05520143774203</c:v>
                </c:pt>
                <c:pt idx="15147">
                  <c:v>101.04950872639262</c:v>
                </c:pt>
                <c:pt idx="15148">
                  <c:v>101.04381736274948</c:v>
                </c:pt>
                <c:pt idx="15149">
                  <c:v>101.03812465140007</c:v>
                </c:pt>
                <c:pt idx="15150">
                  <c:v>101.03243194005064</c:v>
                </c:pt>
                <c:pt idx="15151">
                  <c:v>101.0210826695279</c:v>
                </c:pt>
                <c:pt idx="15152">
                  <c:v>100.99450907818832</c:v>
                </c:pt>
                <c:pt idx="15153">
                  <c:v>101.03443905174058</c:v>
                </c:pt>
                <c:pt idx="15154">
                  <c:v>101.09307564377683</c:v>
                </c:pt>
                <c:pt idx="15155">
                  <c:v>101.08109359196186</c:v>
                </c:pt>
                <c:pt idx="15156">
                  <c:v>101.07588869168937</c:v>
                </c:pt>
                <c:pt idx="15157">
                  <c:v>101.07068502363761</c:v>
                </c:pt>
                <c:pt idx="15158">
                  <c:v>101.06548012336512</c:v>
                </c:pt>
                <c:pt idx="15159">
                  <c:v>101.06027522309265</c:v>
                </c:pt>
                <c:pt idx="15160">
                  <c:v>101.05507155504087</c:v>
                </c:pt>
                <c:pt idx="15161">
                  <c:v>101.04986665476839</c:v>
                </c:pt>
                <c:pt idx="15162">
                  <c:v>101.05705871728247</c:v>
                </c:pt>
                <c:pt idx="15163">
                  <c:v>101.05574121793038</c:v>
                </c:pt>
                <c:pt idx="15164">
                  <c:v>101.05731117405817</c:v>
                </c:pt>
                <c:pt idx="15165">
                  <c:v>101.07552717663886</c:v>
                </c:pt>
                <c:pt idx="15166">
                  <c:v>101.06330633619456</c:v>
                </c:pt>
                <c:pt idx="15167">
                  <c:v>101.03713418884121</c:v>
                </c:pt>
                <c:pt idx="15168">
                  <c:v>101.01889411585221</c:v>
                </c:pt>
                <c:pt idx="15169">
                  <c:v>101.011223</c:v>
                </c:pt>
                <c:pt idx="15170">
                  <c:v>101.011223</c:v>
                </c:pt>
                <c:pt idx="15171">
                  <c:v>101.00913281554175</c:v>
                </c:pt>
                <c:pt idx="15172">
                  <c:v>101.00560688137574</c:v>
                </c:pt>
                <c:pt idx="15173">
                  <c:v>101.00208178194795</c:v>
                </c:pt>
                <c:pt idx="15174">
                  <c:v>100.99855584778194</c:v>
                </c:pt>
                <c:pt idx="15175">
                  <c:v>100.99502991361595</c:v>
                </c:pt>
                <c:pt idx="15176">
                  <c:v>100.99150481418815</c:v>
                </c:pt>
                <c:pt idx="15177">
                  <c:v>100.98797888002215</c:v>
                </c:pt>
                <c:pt idx="15178">
                  <c:v>100.98445294585615</c:v>
                </c:pt>
                <c:pt idx="15179">
                  <c:v>100.98092784642836</c:v>
                </c:pt>
                <c:pt idx="15180">
                  <c:v>100.97739857330954</c:v>
                </c:pt>
                <c:pt idx="15181">
                  <c:v>100.97387263914355</c:v>
                </c:pt>
                <c:pt idx="15182">
                  <c:v>100.97034753971575</c:v>
                </c:pt>
                <c:pt idx="15183">
                  <c:v>100.96682160554974</c:v>
                </c:pt>
                <c:pt idx="15184">
                  <c:v>100.96329567138375</c:v>
                </c:pt>
                <c:pt idx="15185">
                  <c:v>100.95977057195594</c:v>
                </c:pt>
                <c:pt idx="15186">
                  <c:v>100.95624463778995</c:v>
                </c:pt>
                <c:pt idx="15187">
                  <c:v>100.95271870362394</c:v>
                </c:pt>
                <c:pt idx="15188">
                  <c:v>100.94919360419615</c:v>
                </c:pt>
                <c:pt idx="15189">
                  <c:v>100.94566767003015</c:v>
                </c:pt>
                <c:pt idx="15190">
                  <c:v>100.94214173586415</c:v>
                </c:pt>
                <c:pt idx="15191">
                  <c:v>100.93861663643635</c:v>
                </c:pt>
                <c:pt idx="15192">
                  <c:v>100.93509070227034</c:v>
                </c:pt>
                <c:pt idx="15193">
                  <c:v>100.93156142915154</c:v>
                </c:pt>
                <c:pt idx="15194">
                  <c:v>100.92803549498554</c:v>
                </c:pt>
                <c:pt idx="15195">
                  <c:v>100.92451039555775</c:v>
                </c:pt>
                <c:pt idx="15196">
                  <c:v>100.92098446139174</c:v>
                </c:pt>
                <c:pt idx="15197">
                  <c:v>100.91745852722575</c:v>
                </c:pt>
                <c:pt idx="15198">
                  <c:v>100.91393342779794</c:v>
                </c:pt>
                <c:pt idx="15199">
                  <c:v>100.91040749363195</c:v>
                </c:pt>
                <c:pt idx="15200">
                  <c:v>100.90688155946594</c:v>
                </c:pt>
                <c:pt idx="15201">
                  <c:v>100.90335646003815</c:v>
                </c:pt>
                <c:pt idx="15202">
                  <c:v>100.91744631282785</c:v>
                </c:pt>
                <c:pt idx="15203">
                  <c:v>100.9803324654268</c:v>
                </c:pt>
                <c:pt idx="15204">
                  <c:v>100.97811938626609</c:v>
                </c:pt>
                <c:pt idx="15205">
                  <c:v>100.95988718593563</c:v>
                </c:pt>
                <c:pt idx="15206">
                  <c:v>100.8808448879668</c:v>
                </c:pt>
                <c:pt idx="15207">
                  <c:v>100.79438459968371</c:v>
                </c:pt>
                <c:pt idx="15208">
                  <c:v>100.78124705769572</c:v>
                </c:pt>
                <c:pt idx="15209">
                  <c:v>100.76812194479193</c:v>
                </c:pt>
                <c:pt idx="15210">
                  <c:v>100.75499993915918</c:v>
                </c:pt>
                <c:pt idx="15211">
                  <c:v>100.74187482625537</c:v>
                </c:pt>
                <c:pt idx="15212">
                  <c:v>100.72874971335158</c:v>
                </c:pt>
                <c:pt idx="15213">
                  <c:v>100.71562770771882</c:v>
                </c:pt>
                <c:pt idx="15214">
                  <c:v>100.70250259481502</c:v>
                </c:pt>
                <c:pt idx="15215">
                  <c:v>100.68937748191122</c:v>
                </c:pt>
                <c:pt idx="15216">
                  <c:v>100.67625547627847</c:v>
                </c:pt>
                <c:pt idx="15217">
                  <c:v>100.66313036337468</c:v>
                </c:pt>
                <c:pt idx="15218">
                  <c:v>100.65000525047087</c:v>
                </c:pt>
                <c:pt idx="15219">
                  <c:v>100.63688324483812</c:v>
                </c:pt>
                <c:pt idx="15220">
                  <c:v>100.62374570285013</c:v>
                </c:pt>
                <c:pt idx="15221">
                  <c:v>100.61062058994634</c:v>
                </c:pt>
                <c:pt idx="15222">
                  <c:v>100.59749858431358</c:v>
                </c:pt>
                <c:pt idx="15223">
                  <c:v>100.58437347140978</c:v>
                </c:pt>
                <c:pt idx="15224">
                  <c:v>100.57124835850598</c:v>
                </c:pt>
                <c:pt idx="15225">
                  <c:v>100.55812635287323</c:v>
                </c:pt>
                <c:pt idx="15226">
                  <c:v>100.54500123996944</c:v>
                </c:pt>
                <c:pt idx="15227">
                  <c:v>100.53187612706563</c:v>
                </c:pt>
                <c:pt idx="15228">
                  <c:v>100.51875412143288</c:v>
                </c:pt>
                <c:pt idx="15229">
                  <c:v>100.50562900852908</c:v>
                </c:pt>
                <c:pt idx="15230">
                  <c:v>100.49250389562529</c:v>
                </c:pt>
                <c:pt idx="15231">
                  <c:v>100.47938188999254</c:v>
                </c:pt>
                <c:pt idx="15232">
                  <c:v>100.46625677708873</c:v>
                </c:pt>
                <c:pt idx="15233">
                  <c:v>100.45311923510074</c:v>
                </c:pt>
                <c:pt idx="15234">
                  <c:v>100.43999412219695</c:v>
                </c:pt>
                <c:pt idx="15235">
                  <c:v>100.4268721165642</c:v>
                </c:pt>
                <c:pt idx="15236">
                  <c:v>100.41374700366039</c:v>
                </c:pt>
                <c:pt idx="15237">
                  <c:v>100.4006218907566</c:v>
                </c:pt>
                <c:pt idx="15238">
                  <c:v>100.38749988512384</c:v>
                </c:pt>
                <c:pt idx="15239">
                  <c:v>100.37437477222005</c:v>
                </c:pt>
                <c:pt idx="15240">
                  <c:v>100.36124965931624</c:v>
                </c:pt>
                <c:pt idx="15241">
                  <c:v>100.3435263390558</c:v>
                </c:pt>
                <c:pt idx="15242">
                  <c:v>100.37507302288984</c:v>
                </c:pt>
                <c:pt idx="15243">
                  <c:v>100.32794663289631</c:v>
                </c:pt>
                <c:pt idx="15244">
                  <c:v>100.35748342155459</c:v>
                </c:pt>
                <c:pt idx="15245">
                  <c:v>100.39395564902242</c:v>
                </c:pt>
                <c:pt idx="15246">
                  <c:v>100.37904975298045</c:v>
                </c:pt>
                <c:pt idx="15247">
                  <c:v>100.378075</c:v>
                </c:pt>
                <c:pt idx="15248">
                  <c:v>100.41279709012876</c:v>
                </c:pt>
                <c:pt idx="15249">
                  <c:v>100.43173979685264</c:v>
                </c:pt>
                <c:pt idx="15250">
                  <c:v>100.3971124648391</c:v>
                </c:pt>
                <c:pt idx="15251">
                  <c:v>100.3784200453028</c:v>
                </c:pt>
                <c:pt idx="15252">
                  <c:v>100.36020066523605</c:v>
                </c:pt>
                <c:pt idx="15253">
                  <c:v>100.43195557210964</c:v>
                </c:pt>
                <c:pt idx="15254">
                  <c:v>100.43233499999999</c:v>
                </c:pt>
                <c:pt idx="15255">
                  <c:v>100.43230973231877</c:v>
                </c:pt>
                <c:pt idx="15256">
                  <c:v>100.42950169500808</c:v>
                </c:pt>
                <c:pt idx="15257">
                  <c:v>100.42669299275842</c:v>
                </c:pt>
                <c:pt idx="15258">
                  <c:v>100.42388163075283</c:v>
                </c:pt>
                <c:pt idx="15259">
                  <c:v>100.42107292850316</c:v>
                </c:pt>
                <c:pt idx="15260">
                  <c:v>100.41826489119248</c:v>
                </c:pt>
                <c:pt idx="15261">
                  <c:v>100.41545618894281</c:v>
                </c:pt>
                <c:pt idx="15262">
                  <c:v>100.40388387175209</c:v>
                </c:pt>
                <c:pt idx="15263">
                  <c:v>100.4276280724845</c:v>
                </c:pt>
                <c:pt idx="15264">
                  <c:v>100.42918646161183</c:v>
                </c:pt>
                <c:pt idx="15265">
                  <c:v>100.37128441477951</c:v>
                </c:pt>
                <c:pt idx="15266">
                  <c:v>100.32015754506438</c:v>
                </c:pt>
                <c:pt idx="15267">
                  <c:v>100.32771424606581</c:v>
                </c:pt>
                <c:pt idx="15268">
                  <c:v>100.37525885387366</c:v>
                </c:pt>
                <c:pt idx="15269">
                  <c:v>100.38491552312827</c:v>
                </c:pt>
                <c:pt idx="15270">
                  <c:v>100.37224503598458</c:v>
                </c:pt>
                <c:pt idx="15271">
                  <c:v>100.36292415483352</c:v>
                </c:pt>
                <c:pt idx="15272">
                  <c:v>100.35360548033046</c:v>
                </c:pt>
                <c:pt idx="15273">
                  <c:v>100.34428459917939</c:v>
                </c:pt>
                <c:pt idx="15274">
                  <c:v>100.33496371802833</c:v>
                </c:pt>
                <c:pt idx="15275">
                  <c:v>100.32564504352527</c:v>
                </c:pt>
                <c:pt idx="15276">
                  <c:v>100.3163241623742</c:v>
                </c:pt>
                <c:pt idx="15277">
                  <c:v>100.30700328122315</c:v>
                </c:pt>
                <c:pt idx="15278">
                  <c:v>100.29768460672008</c:v>
                </c:pt>
                <c:pt idx="15279">
                  <c:v>100.28836372556901</c:v>
                </c:pt>
                <c:pt idx="15280">
                  <c:v>100.27904284441796</c:v>
                </c:pt>
                <c:pt idx="15281">
                  <c:v>100.26972416991489</c:v>
                </c:pt>
                <c:pt idx="15282">
                  <c:v>100.26040328876383</c:v>
                </c:pt>
                <c:pt idx="15283">
                  <c:v>100.25107358102076</c:v>
                </c:pt>
                <c:pt idx="15284">
                  <c:v>100.24175269986971</c:v>
                </c:pt>
                <c:pt idx="15285">
                  <c:v>100.23243402536664</c:v>
                </c:pt>
                <c:pt idx="15286">
                  <c:v>100.22311314421557</c:v>
                </c:pt>
                <c:pt idx="15287">
                  <c:v>100.21379446971251</c:v>
                </c:pt>
                <c:pt idx="15288">
                  <c:v>100.20447358856144</c:v>
                </c:pt>
                <c:pt idx="15289">
                  <c:v>100.19515270741039</c:v>
                </c:pt>
                <c:pt idx="15290">
                  <c:v>100.18583403290732</c:v>
                </c:pt>
                <c:pt idx="15291">
                  <c:v>100.17651315175625</c:v>
                </c:pt>
                <c:pt idx="15292">
                  <c:v>100.1671922706052</c:v>
                </c:pt>
                <c:pt idx="15293">
                  <c:v>100.15787359610214</c:v>
                </c:pt>
                <c:pt idx="15294">
                  <c:v>100.14855271495107</c:v>
                </c:pt>
                <c:pt idx="15295">
                  <c:v>100.139223007208</c:v>
                </c:pt>
                <c:pt idx="15296">
                  <c:v>100.12990212605695</c:v>
                </c:pt>
                <c:pt idx="15297">
                  <c:v>100.12058345155388</c:v>
                </c:pt>
                <c:pt idx="15298">
                  <c:v>100.11126257040281</c:v>
                </c:pt>
                <c:pt idx="15299">
                  <c:v>100.10194168925176</c:v>
                </c:pt>
                <c:pt idx="15300">
                  <c:v>100.0926230147487</c:v>
                </c:pt>
                <c:pt idx="15301">
                  <c:v>100.08330213359763</c:v>
                </c:pt>
                <c:pt idx="15302">
                  <c:v>100.07398125244657</c:v>
                </c:pt>
                <c:pt idx="15303">
                  <c:v>100.06466257794351</c:v>
                </c:pt>
                <c:pt idx="15304">
                  <c:v>100.05534169679244</c:v>
                </c:pt>
                <c:pt idx="15305">
                  <c:v>100.04602081564138</c:v>
                </c:pt>
                <c:pt idx="15306">
                  <c:v>100.03670214113832</c:v>
                </c:pt>
                <c:pt idx="15307">
                  <c:v>100.02738125998725</c:v>
                </c:pt>
                <c:pt idx="15308">
                  <c:v>100.01805155224419</c:v>
                </c:pt>
                <c:pt idx="15309">
                  <c:v>100.00873287774112</c:v>
                </c:pt>
                <c:pt idx="15310">
                  <c:v>99.999411996590069</c:v>
                </c:pt>
                <c:pt idx="15311">
                  <c:v>99.990091115439</c:v>
                </c:pt>
                <c:pt idx="15312">
                  <c:v>99.980772440935937</c:v>
                </c:pt>
                <c:pt idx="15313">
                  <c:v>99.929411224129709</c:v>
                </c:pt>
                <c:pt idx="15314">
                  <c:v>99.915583820689662</c:v>
                </c:pt>
                <c:pt idx="15315">
                  <c:v>99.930255686206891</c:v>
                </c:pt>
                <c:pt idx="15316">
                  <c:v>99.907722000000007</c:v>
                </c:pt>
                <c:pt idx="15317">
                  <c:v>99.890318777539349</c:v>
                </c:pt>
                <c:pt idx="15318">
                  <c:v>99.854584753992839</c:v>
                </c:pt>
                <c:pt idx="15319">
                  <c:v>99.906415140915598</c:v>
                </c:pt>
                <c:pt idx="15320">
                  <c:v>99.907722000000007</c:v>
                </c:pt>
                <c:pt idx="15321">
                  <c:v>99.907722000000007</c:v>
                </c:pt>
                <c:pt idx="15322">
                  <c:v>99.942956325496581</c:v>
                </c:pt>
                <c:pt idx="15323">
                  <c:v>99.945030088049492</c:v>
                </c:pt>
                <c:pt idx="15324">
                  <c:v>99.947103359654832</c:v>
                </c:pt>
                <c:pt idx="15325">
                  <c:v>99.949177122207757</c:v>
                </c:pt>
                <c:pt idx="15326">
                  <c:v>99.951250884760668</c:v>
                </c:pt>
                <c:pt idx="15327">
                  <c:v>99.953324156366008</c:v>
                </c:pt>
                <c:pt idx="15328">
                  <c:v>99.955397918918919</c:v>
                </c:pt>
                <c:pt idx="15329">
                  <c:v>99.957473645262127</c:v>
                </c:pt>
                <c:pt idx="15330">
                  <c:v>99.959547407815037</c:v>
                </c:pt>
                <c:pt idx="15331">
                  <c:v>99.961620679420378</c:v>
                </c:pt>
                <c:pt idx="15332">
                  <c:v>99.963694441973303</c:v>
                </c:pt>
                <c:pt idx="15333">
                  <c:v>99.965768204526213</c:v>
                </c:pt>
                <c:pt idx="15334">
                  <c:v>99.967841476131554</c:v>
                </c:pt>
                <c:pt idx="15335">
                  <c:v>99.969915238684464</c:v>
                </c:pt>
                <c:pt idx="15336">
                  <c:v>99.971989001237375</c:v>
                </c:pt>
                <c:pt idx="15337">
                  <c:v>99.974062272842716</c:v>
                </c:pt>
                <c:pt idx="15338">
                  <c:v>99.990653355161186</c:v>
                </c:pt>
                <c:pt idx="15339">
                  <c:v>99.992726626766526</c:v>
                </c:pt>
                <c:pt idx="15340">
                  <c:v>99.994800389319437</c:v>
                </c:pt>
                <c:pt idx="15341">
                  <c:v>99.996874151872348</c:v>
                </c:pt>
                <c:pt idx="15342">
                  <c:v>99.984770363853116</c:v>
                </c:pt>
                <c:pt idx="15343">
                  <c:v>99.982514630185975</c:v>
                </c:pt>
                <c:pt idx="15344">
                  <c:v>99.966025222222214</c:v>
                </c:pt>
                <c:pt idx="15345">
                  <c:v>99.972998702684094</c:v>
                </c:pt>
                <c:pt idx="15346">
                  <c:v>99.878196190574471</c:v>
                </c:pt>
                <c:pt idx="15347">
                  <c:v>99.970630302373579</c:v>
                </c:pt>
                <c:pt idx="15348">
                  <c:v>99.998183999999995</c:v>
                </c:pt>
                <c:pt idx="15349">
                  <c:v>99.97534589318073</c:v>
                </c:pt>
                <c:pt idx="15350">
                  <c:v>99.959400335956133</c:v>
                </c:pt>
                <c:pt idx="15351">
                  <c:v>99.97375464959778</c:v>
                </c:pt>
                <c:pt idx="15352">
                  <c:v>99.959083252475253</c:v>
                </c:pt>
                <c:pt idx="15353">
                  <c:v>99.944408381188126</c:v>
                </c:pt>
                <c:pt idx="15354">
                  <c:v>99.929733509900998</c:v>
                </c:pt>
                <c:pt idx="15355">
                  <c:v>99.915062112778472</c:v>
                </c:pt>
                <c:pt idx="15356">
                  <c:v>99.900387241491345</c:v>
                </c:pt>
                <c:pt idx="15357">
                  <c:v>99.885712370204217</c:v>
                </c:pt>
                <c:pt idx="15358">
                  <c:v>99.871040973081691</c:v>
                </c:pt>
                <c:pt idx="15359">
                  <c:v>99.856366101794563</c:v>
                </c:pt>
                <c:pt idx="15360">
                  <c:v>99.84167733384902</c:v>
                </c:pt>
                <c:pt idx="15361">
                  <c:v>99.827005936726493</c:v>
                </c:pt>
                <c:pt idx="15362">
                  <c:v>99.812331065439366</c:v>
                </c:pt>
                <c:pt idx="15363">
                  <c:v>99.797656194152225</c:v>
                </c:pt>
                <c:pt idx="15364">
                  <c:v>99.782984797029712</c:v>
                </c:pt>
                <c:pt idx="15365">
                  <c:v>99.768309925742571</c:v>
                </c:pt>
                <c:pt idx="15366">
                  <c:v>99.753635054455444</c:v>
                </c:pt>
                <c:pt idx="15367">
                  <c:v>99.738963657332917</c:v>
                </c:pt>
                <c:pt idx="15368">
                  <c:v>99.72428878604579</c:v>
                </c:pt>
                <c:pt idx="15369">
                  <c:v>99.709613914758663</c:v>
                </c:pt>
                <c:pt idx="15370">
                  <c:v>99.694942517636136</c:v>
                </c:pt>
                <c:pt idx="15371">
                  <c:v>99.680267646349009</c:v>
                </c:pt>
                <c:pt idx="15372">
                  <c:v>99.665578878403466</c:v>
                </c:pt>
                <c:pt idx="15373">
                  <c:v>99.650904007116338</c:v>
                </c:pt>
                <c:pt idx="15374">
                  <c:v>99.636232609993812</c:v>
                </c:pt>
                <c:pt idx="15375">
                  <c:v>99.621557738706684</c:v>
                </c:pt>
                <c:pt idx="15376">
                  <c:v>99.606882867419557</c:v>
                </c:pt>
                <c:pt idx="15377">
                  <c:v>99.59221147029703</c:v>
                </c:pt>
                <c:pt idx="15378">
                  <c:v>99.577536599009903</c:v>
                </c:pt>
                <c:pt idx="15379">
                  <c:v>99.562861727722776</c:v>
                </c:pt>
                <c:pt idx="15380">
                  <c:v>99.548190330600249</c:v>
                </c:pt>
                <c:pt idx="15381">
                  <c:v>99.533515459313122</c:v>
                </c:pt>
                <c:pt idx="15382">
                  <c:v>99.518840588025995</c:v>
                </c:pt>
                <c:pt idx="15383">
                  <c:v>99.504169190903468</c:v>
                </c:pt>
                <c:pt idx="15384">
                  <c:v>99.489494319616327</c:v>
                </c:pt>
                <c:pt idx="15385">
                  <c:v>99.474805551670784</c:v>
                </c:pt>
                <c:pt idx="15386">
                  <c:v>99.460134154548271</c:v>
                </c:pt>
                <c:pt idx="15387">
                  <c:v>99.44545928326113</c:v>
                </c:pt>
                <c:pt idx="15388">
                  <c:v>99.430784411974003</c:v>
                </c:pt>
                <c:pt idx="15389">
                  <c:v>99.416113014851476</c:v>
                </c:pt>
                <c:pt idx="15390">
                  <c:v>99.401438143564349</c:v>
                </c:pt>
                <c:pt idx="15391">
                  <c:v>99.386763272277221</c:v>
                </c:pt>
                <c:pt idx="15392">
                  <c:v>99.372091875154695</c:v>
                </c:pt>
                <c:pt idx="15393">
                  <c:v>99.357417003867567</c:v>
                </c:pt>
                <c:pt idx="15394">
                  <c:v>99.34274213258044</c:v>
                </c:pt>
                <c:pt idx="15395">
                  <c:v>99.325970129678183</c:v>
                </c:pt>
                <c:pt idx="15396">
                  <c:v>99.275656639484978</c:v>
                </c:pt>
                <c:pt idx="15397">
                  <c:v>99.293893223891274</c:v>
                </c:pt>
                <c:pt idx="15398">
                  <c:v>99.30667804886771</c:v>
                </c:pt>
                <c:pt idx="15399">
                  <c:v>99.257964381735817</c:v>
                </c:pt>
                <c:pt idx="15400">
                  <c:v>99.276182862660946</c:v>
                </c:pt>
                <c:pt idx="15401">
                  <c:v>99.289188401191893</c:v>
                </c:pt>
                <c:pt idx="15402">
                  <c:v>99.252767034096323</c:v>
                </c:pt>
                <c:pt idx="15403">
                  <c:v>99.169423503687099</c:v>
                </c:pt>
                <c:pt idx="15404">
                  <c:v>99.167254561871445</c:v>
                </c:pt>
                <c:pt idx="15405">
                  <c:v>99.16508510645366</c:v>
                </c:pt>
                <c:pt idx="15406">
                  <c:v>99.16291359662732</c:v>
                </c:pt>
                <c:pt idx="15407">
                  <c:v>99.160744141209534</c:v>
                </c:pt>
                <c:pt idx="15408">
                  <c:v>99.15857519939388</c:v>
                </c:pt>
                <c:pt idx="15409">
                  <c:v>99.156405743976094</c:v>
                </c:pt>
                <c:pt idx="15410">
                  <c:v>99.154236288558309</c:v>
                </c:pt>
                <c:pt idx="15411">
                  <c:v>99.152067346742655</c:v>
                </c:pt>
                <c:pt idx="15412">
                  <c:v>99.149897891324869</c:v>
                </c:pt>
                <c:pt idx="15413">
                  <c:v>99.147728435907084</c:v>
                </c:pt>
                <c:pt idx="15414">
                  <c:v>99.14555949409143</c:v>
                </c:pt>
                <c:pt idx="15415">
                  <c:v>99.143390038673644</c:v>
                </c:pt>
                <c:pt idx="15416">
                  <c:v>99.141220583255858</c:v>
                </c:pt>
                <c:pt idx="15417">
                  <c:v>99.139051641440204</c:v>
                </c:pt>
                <c:pt idx="15418">
                  <c:v>99.136882186022419</c:v>
                </c:pt>
                <c:pt idx="15419">
                  <c:v>99.134710676196093</c:v>
                </c:pt>
                <c:pt idx="15420">
                  <c:v>99.132541734380439</c:v>
                </c:pt>
                <c:pt idx="15421">
                  <c:v>99.130372278962639</c:v>
                </c:pt>
                <c:pt idx="15422">
                  <c:v>99.128202823544854</c:v>
                </c:pt>
                <c:pt idx="15423">
                  <c:v>99.126033881729199</c:v>
                </c:pt>
                <c:pt idx="15424">
                  <c:v>99.123864426311414</c:v>
                </c:pt>
                <c:pt idx="15425">
                  <c:v>99.121694970893628</c:v>
                </c:pt>
                <c:pt idx="15426">
                  <c:v>99.119526029077974</c:v>
                </c:pt>
                <c:pt idx="15427">
                  <c:v>99.117356573660189</c:v>
                </c:pt>
                <c:pt idx="15428">
                  <c:v>99.115187118242403</c:v>
                </c:pt>
                <c:pt idx="15429">
                  <c:v>99.113018176426749</c:v>
                </c:pt>
                <c:pt idx="15430">
                  <c:v>99.110848721008963</c:v>
                </c:pt>
                <c:pt idx="15431">
                  <c:v>99.108677211182638</c:v>
                </c:pt>
                <c:pt idx="15432">
                  <c:v>99.106507755764852</c:v>
                </c:pt>
                <c:pt idx="15433">
                  <c:v>99.104338813949198</c:v>
                </c:pt>
                <c:pt idx="15434">
                  <c:v>99.102169358531413</c:v>
                </c:pt>
                <c:pt idx="15435">
                  <c:v>99.099999903113613</c:v>
                </c:pt>
                <c:pt idx="15436">
                  <c:v>99.097830961297973</c:v>
                </c:pt>
                <c:pt idx="15437">
                  <c:v>99.095661505880173</c:v>
                </c:pt>
                <c:pt idx="15438">
                  <c:v>99.093492050462388</c:v>
                </c:pt>
                <c:pt idx="15439">
                  <c:v>99.091323108646733</c:v>
                </c:pt>
                <c:pt idx="15440">
                  <c:v>99.089153653228948</c:v>
                </c:pt>
                <c:pt idx="15441">
                  <c:v>99.086984197811162</c:v>
                </c:pt>
                <c:pt idx="15442">
                  <c:v>99.084815255995508</c:v>
                </c:pt>
                <c:pt idx="15443">
                  <c:v>99.082645800577723</c:v>
                </c:pt>
                <c:pt idx="15444">
                  <c:v>99.080474290751397</c:v>
                </c:pt>
                <c:pt idx="15445">
                  <c:v>99.078305348935743</c:v>
                </c:pt>
                <c:pt idx="15446">
                  <c:v>99.076135893517957</c:v>
                </c:pt>
                <c:pt idx="15447">
                  <c:v>99.073966438100172</c:v>
                </c:pt>
                <c:pt idx="15448">
                  <c:v>99.071797496284518</c:v>
                </c:pt>
                <c:pt idx="15449">
                  <c:v>99.069628040866732</c:v>
                </c:pt>
                <c:pt idx="15450">
                  <c:v>99.067458585448946</c:v>
                </c:pt>
                <c:pt idx="15451">
                  <c:v>99.065289643633292</c:v>
                </c:pt>
                <c:pt idx="15452">
                  <c:v>99.063120188215507</c:v>
                </c:pt>
                <c:pt idx="15453">
                  <c:v>99.060950732797707</c:v>
                </c:pt>
                <c:pt idx="15454">
                  <c:v>99.058781790982053</c:v>
                </c:pt>
                <c:pt idx="15455">
                  <c:v>99.035456797139446</c:v>
                </c:pt>
                <c:pt idx="15456">
                  <c:v>99.025682449213164</c:v>
                </c:pt>
                <c:pt idx="15457">
                  <c:v>99.0129449933073</c:v>
                </c:pt>
                <c:pt idx="15458">
                  <c:v>98.976063306384162</c:v>
                </c:pt>
                <c:pt idx="15459">
                  <c:v>99.038772993307305</c:v>
                </c:pt>
                <c:pt idx="15460">
                  <c:v>98.992636459564977</c:v>
                </c:pt>
                <c:pt idx="15461">
                  <c:v>99.010902003346345</c:v>
                </c:pt>
                <c:pt idx="15462">
                  <c:v>98.957396223647521</c:v>
                </c:pt>
                <c:pt idx="15463">
                  <c:v>98.983627245398765</c:v>
                </c:pt>
                <c:pt idx="15464">
                  <c:v>98.959857761851652</c:v>
                </c:pt>
                <c:pt idx="15465">
                  <c:v>98.883433892491055</c:v>
                </c:pt>
                <c:pt idx="15466">
                  <c:v>98.899350737720553</c:v>
                </c:pt>
                <c:pt idx="15467">
                  <c:v>98.935779531473543</c:v>
                </c:pt>
                <c:pt idx="15468">
                  <c:v>98.948952000000006</c:v>
                </c:pt>
                <c:pt idx="15469">
                  <c:v>98.937176678111598</c:v>
                </c:pt>
                <c:pt idx="15470">
                  <c:v>98.907062500238439</c:v>
                </c:pt>
                <c:pt idx="15471">
                  <c:v>98.870625051263701</c:v>
                </c:pt>
                <c:pt idx="15472">
                  <c:v>98.882816943027407</c:v>
                </c:pt>
                <c:pt idx="15473">
                  <c:v>98.882404700286116</c:v>
                </c:pt>
                <c:pt idx="15474">
                  <c:v>98.872082529558384</c:v>
                </c:pt>
                <c:pt idx="15475">
                  <c:v>98.865457338336483</c:v>
                </c:pt>
                <c:pt idx="15476">
                  <c:v>98.858833715578427</c:v>
                </c:pt>
                <c:pt idx="15477">
                  <c:v>98.852208524356541</c:v>
                </c:pt>
                <c:pt idx="15478">
                  <c:v>98.845583333134641</c:v>
                </c:pt>
                <c:pt idx="15479">
                  <c:v>98.838959710376585</c:v>
                </c:pt>
                <c:pt idx="15480">
                  <c:v>98.832334519154699</c:v>
                </c:pt>
                <c:pt idx="15481">
                  <c:v>98.825703054077479</c:v>
                </c:pt>
                <c:pt idx="15482">
                  <c:v>98.819077862855593</c:v>
                </c:pt>
                <c:pt idx="15483">
                  <c:v>98.812454240097537</c:v>
                </c:pt>
                <c:pt idx="15484">
                  <c:v>98.805829048875637</c:v>
                </c:pt>
                <c:pt idx="15485">
                  <c:v>98.799203857653751</c:v>
                </c:pt>
                <c:pt idx="15486">
                  <c:v>98.792580234895695</c:v>
                </c:pt>
                <c:pt idx="15487">
                  <c:v>98.785955043673795</c:v>
                </c:pt>
                <c:pt idx="15488">
                  <c:v>98.779329852451909</c:v>
                </c:pt>
                <c:pt idx="15489">
                  <c:v>98.772706229693853</c:v>
                </c:pt>
                <c:pt idx="15490">
                  <c:v>98.766081038471953</c:v>
                </c:pt>
                <c:pt idx="15491">
                  <c:v>98.759455847250067</c:v>
                </c:pt>
                <c:pt idx="15492">
                  <c:v>98.75283222449201</c:v>
                </c:pt>
                <c:pt idx="15493">
                  <c:v>98.746200759414791</c:v>
                </c:pt>
                <c:pt idx="15494">
                  <c:v>98.739575568192905</c:v>
                </c:pt>
                <c:pt idx="15495">
                  <c:v>98.732951945434834</c:v>
                </c:pt>
                <c:pt idx="15496">
                  <c:v>98.731864999999999</c:v>
                </c:pt>
                <c:pt idx="15497">
                  <c:v>98.747223829041488</c:v>
                </c:pt>
                <c:pt idx="15498">
                  <c:v>98.749954000000002</c:v>
                </c:pt>
                <c:pt idx="15499">
                  <c:v>98.781172836671445</c:v>
                </c:pt>
                <c:pt idx="15500">
                  <c:v>98.770394621125419</c:v>
                </c:pt>
                <c:pt idx="15501">
                  <c:v>98.720464094398096</c:v>
                </c:pt>
                <c:pt idx="15502">
                  <c:v>98.713775999999996</c:v>
                </c:pt>
                <c:pt idx="15503">
                  <c:v>98.713775999999996</c:v>
                </c:pt>
                <c:pt idx="15504">
                  <c:v>98.713775999999996</c:v>
                </c:pt>
                <c:pt idx="15505">
                  <c:v>98.697406909524375</c:v>
                </c:pt>
                <c:pt idx="15506">
                  <c:v>98.679174951007269</c:v>
                </c:pt>
                <c:pt idx="15507">
                  <c:v>98.660960241268327</c:v>
                </c:pt>
                <c:pt idx="15508">
                  <c:v>98.642749843723919</c:v>
                </c:pt>
                <c:pt idx="15509">
                  <c:v>98.658320280639003</c:v>
                </c:pt>
                <c:pt idx="15510">
                  <c:v>98.659514999999999</c:v>
                </c:pt>
                <c:pt idx="15511">
                  <c:v>98.710943304171636</c:v>
                </c:pt>
                <c:pt idx="15512">
                  <c:v>98.679235023605145</c:v>
                </c:pt>
                <c:pt idx="15513">
                  <c:v>98.677605</c:v>
                </c:pt>
                <c:pt idx="15514">
                  <c:v>98.660079908224077</c:v>
                </c:pt>
                <c:pt idx="15515">
                  <c:v>98.659514999999999</c:v>
                </c:pt>
                <c:pt idx="15516">
                  <c:v>98.695073663090128</c:v>
                </c:pt>
                <c:pt idx="15517">
                  <c:v>98.695685999999995</c:v>
                </c:pt>
                <c:pt idx="15518">
                  <c:v>98.691524397426733</c:v>
                </c:pt>
                <c:pt idx="15519">
                  <c:v>98.687325016330348</c:v>
                </c:pt>
                <c:pt idx="15520">
                  <c:v>98.683126629405621</c:v>
                </c:pt>
                <c:pt idx="15521">
                  <c:v>98.678927248309236</c:v>
                </c:pt>
                <c:pt idx="15522">
                  <c:v>98.71508195465394</c:v>
                </c:pt>
                <c:pt idx="15523">
                  <c:v>98.706615612064851</c:v>
                </c:pt>
                <c:pt idx="15524">
                  <c:v>98.708425254584427</c:v>
                </c:pt>
                <c:pt idx="15525">
                  <c:v>98.739523684009541</c:v>
                </c:pt>
                <c:pt idx="15526">
                  <c:v>98.736950105150214</c:v>
                </c:pt>
                <c:pt idx="15527">
                  <c:v>98.718747351750409</c:v>
                </c:pt>
                <c:pt idx="15528">
                  <c:v>98.700534154506428</c:v>
                </c:pt>
                <c:pt idx="15529">
                  <c:v>98.696901082727791</c:v>
                </c:pt>
                <c:pt idx="15530">
                  <c:v>98.698557265187347</c:v>
                </c:pt>
                <c:pt idx="15531">
                  <c:v>98.700215016001508</c:v>
                </c:pt>
                <c:pt idx="15532">
                  <c:v>98.701871198461077</c:v>
                </c:pt>
                <c:pt idx="15533">
                  <c:v>98.703526988831982</c:v>
                </c:pt>
                <c:pt idx="15534">
                  <c:v>98.705183171291552</c:v>
                </c:pt>
                <c:pt idx="15535">
                  <c:v>98.706839353751107</c:v>
                </c:pt>
                <c:pt idx="15536">
                  <c:v>98.708495144122026</c:v>
                </c:pt>
                <c:pt idx="15537">
                  <c:v>98.710151326581595</c:v>
                </c:pt>
                <c:pt idx="15538">
                  <c:v>98.711807509041151</c:v>
                </c:pt>
                <c:pt idx="15539">
                  <c:v>98.713463299412069</c:v>
                </c:pt>
                <c:pt idx="15540">
                  <c:v>98.715119481871625</c:v>
                </c:pt>
                <c:pt idx="15541">
                  <c:v>98.716775664331195</c:v>
                </c:pt>
                <c:pt idx="15542">
                  <c:v>98.718431454702099</c:v>
                </c:pt>
                <c:pt idx="15543">
                  <c:v>98.720089205516274</c:v>
                </c:pt>
                <c:pt idx="15544">
                  <c:v>98.72174538797583</c:v>
                </c:pt>
                <c:pt idx="15545">
                  <c:v>98.723401178346748</c:v>
                </c:pt>
                <c:pt idx="15546">
                  <c:v>98.725057360806304</c:v>
                </c:pt>
                <c:pt idx="15547">
                  <c:v>98.726713543265873</c:v>
                </c:pt>
                <c:pt idx="15548">
                  <c:v>98.728369333636778</c:v>
                </c:pt>
                <c:pt idx="15549">
                  <c:v>98.730025516096347</c:v>
                </c:pt>
                <c:pt idx="15550">
                  <c:v>98.731681698555903</c:v>
                </c:pt>
                <c:pt idx="15551">
                  <c:v>98.733337488926821</c:v>
                </c:pt>
                <c:pt idx="15552">
                  <c:v>98.734993671386377</c:v>
                </c:pt>
                <c:pt idx="15553">
                  <c:v>98.736649853845947</c:v>
                </c:pt>
                <c:pt idx="15554">
                  <c:v>98.738305644216851</c:v>
                </c:pt>
                <c:pt idx="15555">
                  <c:v>98.739961826676421</c:v>
                </c:pt>
                <c:pt idx="15556">
                  <c:v>98.741619577490582</c:v>
                </c:pt>
                <c:pt idx="15557">
                  <c:v>98.743275759950151</c:v>
                </c:pt>
                <c:pt idx="15558">
                  <c:v>98.744931550321056</c:v>
                </c:pt>
                <c:pt idx="15559">
                  <c:v>98.746587732780625</c:v>
                </c:pt>
                <c:pt idx="15560">
                  <c:v>98.748243915240181</c:v>
                </c:pt>
                <c:pt idx="15561">
                  <c:v>98.749899705611099</c:v>
                </c:pt>
                <c:pt idx="15562">
                  <c:v>98.751555888070655</c:v>
                </c:pt>
                <c:pt idx="15563">
                  <c:v>98.753212070530225</c:v>
                </c:pt>
                <c:pt idx="15564">
                  <c:v>98.754867860901143</c:v>
                </c:pt>
                <c:pt idx="15565">
                  <c:v>98.756524043360699</c:v>
                </c:pt>
                <c:pt idx="15566">
                  <c:v>98.758180225820269</c:v>
                </c:pt>
                <c:pt idx="15567">
                  <c:v>98.759836016191173</c:v>
                </c:pt>
                <c:pt idx="15568">
                  <c:v>98.761493767005334</c:v>
                </c:pt>
                <c:pt idx="15569">
                  <c:v>98.763149949464903</c:v>
                </c:pt>
                <c:pt idx="15570">
                  <c:v>98.764805739835822</c:v>
                </c:pt>
                <c:pt idx="15571">
                  <c:v>98.766461922295377</c:v>
                </c:pt>
                <c:pt idx="15572">
                  <c:v>98.767229756132409</c:v>
                </c:pt>
                <c:pt idx="15573">
                  <c:v>98.749954000000002</c:v>
                </c:pt>
                <c:pt idx="15574">
                  <c:v>98.746806715035802</c:v>
                </c:pt>
                <c:pt idx="15575">
                  <c:v>98.69329702360514</c:v>
                </c:pt>
                <c:pt idx="15576">
                  <c:v>98.666105696356269</c:v>
                </c:pt>
                <c:pt idx="15577">
                  <c:v>98.751383066825781</c:v>
                </c:pt>
                <c:pt idx="15578">
                  <c:v>98.769618269194083</c:v>
                </c:pt>
                <c:pt idx="15579">
                  <c:v>98.777646189330795</c:v>
                </c:pt>
                <c:pt idx="15580">
                  <c:v>98.70111279999999</c:v>
                </c:pt>
                <c:pt idx="15581">
                  <c:v>98.748675822604753</c:v>
                </c:pt>
                <c:pt idx="15582">
                  <c:v>98.736861771581715</c:v>
                </c:pt>
                <c:pt idx="15583">
                  <c:v>98.725050517445752</c:v>
                </c:pt>
                <c:pt idx="15584">
                  <c:v>98.713236466422714</c:v>
                </c:pt>
                <c:pt idx="15585">
                  <c:v>98.701422415399676</c:v>
                </c:pt>
                <c:pt idx="15586">
                  <c:v>98.695685999999995</c:v>
                </c:pt>
                <c:pt idx="15587">
                  <c:v>98.695685999999995</c:v>
                </c:pt>
                <c:pt idx="15588">
                  <c:v>98.666816317044095</c:v>
                </c:pt>
                <c:pt idx="15589">
                  <c:v>98.631678470195524</c:v>
                </c:pt>
                <c:pt idx="15590">
                  <c:v>98.603582610395804</c:v>
                </c:pt>
                <c:pt idx="15591">
                  <c:v>98.617170338498212</c:v>
                </c:pt>
                <c:pt idx="15592">
                  <c:v>98.621171280877448</c:v>
                </c:pt>
                <c:pt idx="15593">
                  <c:v>98.605247000000006</c:v>
                </c:pt>
                <c:pt idx="15594">
                  <c:v>98.584445728009541</c:v>
                </c:pt>
                <c:pt idx="15595">
                  <c:v>98.565310449818341</c:v>
                </c:pt>
                <c:pt idx="15596">
                  <c:v>98.558803844913712</c:v>
                </c:pt>
                <c:pt idx="15597">
                  <c:v>98.552297240009082</c:v>
                </c:pt>
                <c:pt idx="15598">
                  <c:v>98.545792175493872</c:v>
                </c:pt>
                <c:pt idx="15599">
                  <c:v>98.539285570589243</c:v>
                </c:pt>
                <c:pt idx="15600">
                  <c:v>98.532778965684599</c:v>
                </c:pt>
                <c:pt idx="15601">
                  <c:v>98.52627390116939</c:v>
                </c:pt>
                <c:pt idx="15602">
                  <c:v>98.51976729626476</c:v>
                </c:pt>
                <c:pt idx="15603">
                  <c:v>98.513260691360131</c:v>
                </c:pt>
                <c:pt idx="15604">
                  <c:v>98.506755626844907</c:v>
                </c:pt>
                <c:pt idx="15605">
                  <c:v>98.500249021940277</c:v>
                </c:pt>
                <c:pt idx="15606">
                  <c:v>98.49373625547797</c:v>
                </c:pt>
                <c:pt idx="15607">
                  <c:v>98.48722965057334</c:v>
                </c:pt>
                <c:pt idx="15608">
                  <c:v>98.48072458605813</c:v>
                </c:pt>
                <c:pt idx="15609">
                  <c:v>98.474217981153501</c:v>
                </c:pt>
                <c:pt idx="15610">
                  <c:v>98.467711376248857</c:v>
                </c:pt>
                <c:pt idx="15611">
                  <c:v>98.461206311733648</c:v>
                </c:pt>
                <c:pt idx="15612">
                  <c:v>98.454699706829018</c:v>
                </c:pt>
                <c:pt idx="15613">
                  <c:v>98.448193101924389</c:v>
                </c:pt>
                <c:pt idx="15614">
                  <c:v>98.441688037409179</c:v>
                </c:pt>
                <c:pt idx="15615">
                  <c:v>98.435181432504535</c:v>
                </c:pt>
                <c:pt idx="15616">
                  <c:v>98.428674827599906</c:v>
                </c:pt>
                <c:pt idx="15617">
                  <c:v>98.422169763084696</c:v>
                </c:pt>
                <c:pt idx="15618">
                  <c:v>98.415656996622388</c:v>
                </c:pt>
                <c:pt idx="15619">
                  <c:v>98.409150391717759</c:v>
                </c:pt>
                <c:pt idx="15620">
                  <c:v>98.402645327202549</c:v>
                </c:pt>
                <c:pt idx="15621">
                  <c:v>98.396138722297906</c:v>
                </c:pt>
                <c:pt idx="15622">
                  <c:v>98.389632117393276</c:v>
                </c:pt>
                <c:pt idx="15623">
                  <c:v>98.383127052878066</c:v>
                </c:pt>
                <c:pt idx="15624">
                  <c:v>98.376620447973437</c:v>
                </c:pt>
                <c:pt idx="15625">
                  <c:v>98.370113843068793</c:v>
                </c:pt>
                <c:pt idx="15626">
                  <c:v>98.363608778553584</c:v>
                </c:pt>
                <c:pt idx="15627">
                  <c:v>98.357102173648954</c:v>
                </c:pt>
                <c:pt idx="15628">
                  <c:v>98.350595568744325</c:v>
                </c:pt>
                <c:pt idx="15629">
                  <c:v>98.344090504229115</c:v>
                </c:pt>
                <c:pt idx="15630">
                  <c:v>98.337583899324471</c:v>
                </c:pt>
                <c:pt idx="15631">
                  <c:v>98.331071132862164</c:v>
                </c:pt>
                <c:pt idx="15632">
                  <c:v>98.324564527957534</c:v>
                </c:pt>
                <c:pt idx="15633">
                  <c:v>98.318059463442324</c:v>
                </c:pt>
                <c:pt idx="15634">
                  <c:v>98.311552858537695</c:v>
                </c:pt>
                <c:pt idx="15635">
                  <c:v>98.305046253633066</c:v>
                </c:pt>
                <c:pt idx="15636">
                  <c:v>98.298541189117842</c:v>
                </c:pt>
                <c:pt idx="15637">
                  <c:v>98.281815515375442</c:v>
                </c:pt>
                <c:pt idx="15638">
                  <c:v>98.295652354315692</c:v>
                </c:pt>
                <c:pt idx="15639">
                  <c:v>98.281561566762036</c:v>
                </c:pt>
                <c:pt idx="15640">
                  <c:v>98.263347056019072</c:v>
                </c:pt>
                <c:pt idx="15641">
                  <c:v>98.277942904148787</c:v>
                </c:pt>
                <c:pt idx="15642">
                  <c:v>98.279624999999996</c:v>
                </c:pt>
                <c:pt idx="15643">
                  <c:v>98.296303627324747</c:v>
                </c:pt>
                <c:pt idx="15644">
                  <c:v>98.24730103313469</c:v>
                </c:pt>
                <c:pt idx="15645">
                  <c:v>98.243446000000006</c:v>
                </c:pt>
                <c:pt idx="15646">
                  <c:v>98.221525262212509</c:v>
                </c:pt>
                <c:pt idx="15647">
                  <c:v>98.198113581703183</c:v>
                </c:pt>
                <c:pt idx="15648">
                  <c:v>97.940585096100619</c:v>
                </c:pt>
                <c:pt idx="15649">
                  <c:v>97.917173415591293</c:v>
                </c:pt>
                <c:pt idx="15650">
                  <c:v>97.893761735081981</c:v>
                </c:pt>
                <c:pt idx="15651">
                  <c:v>97.870355597110645</c:v>
                </c:pt>
                <c:pt idx="15652">
                  <c:v>97.846943916601319</c:v>
                </c:pt>
                <c:pt idx="15653">
                  <c:v>97.823532236092007</c:v>
                </c:pt>
                <c:pt idx="15654">
                  <c:v>97.800126098120671</c:v>
                </c:pt>
                <c:pt idx="15655">
                  <c:v>97.776714417611359</c:v>
                </c:pt>
                <c:pt idx="15656">
                  <c:v>97.753302737102032</c:v>
                </c:pt>
                <c:pt idx="15657">
                  <c:v>97.729896599130697</c:v>
                </c:pt>
                <c:pt idx="15658">
                  <c:v>97.706462748469377</c:v>
                </c:pt>
                <c:pt idx="15659">
                  <c:v>97.683051067960065</c:v>
                </c:pt>
                <c:pt idx="15660">
                  <c:v>97.65964492998873</c:v>
                </c:pt>
                <c:pt idx="15661">
                  <c:v>97.636233249479403</c:v>
                </c:pt>
                <c:pt idx="15662">
                  <c:v>97.612821568970091</c:v>
                </c:pt>
                <c:pt idx="15663">
                  <c:v>97.589415430998756</c:v>
                </c:pt>
                <c:pt idx="15664">
                  <c:v>97.566003750489443</c:v>
                </c:pt>
                <c:pt idx="15665">
                  <c:v>97.542592069980117</c:v>
                </c:pt>
                <c:pt idx="15666">
                  <c:v>97.519185932008781</c:v>
                </c:pt>
                <c:pt idx="15667">
                  <c:v>97.495774251499469</c:v>
                </c:pt>
                <c:pt idx="15668">
                  <c:v>97.472362570990143</c:v>
                </c:pt>
                <c:pt idx="15669">
                  <c:v>97.448956433018822</c:v>
                </c:pt>
                <c:pt idx="15670">
                  <c:v>97.402110901848175</c:v>
                </c:pt>
                <c:pt idx="15671">
                  <c:v>97.378699221338849</c:v>
                </c:pt>
                <c:pt idx="15672">
                  <c:v>97.355293083367513</c:v>
                </c:pt>
                <c:pt idx="15673">
                  <c:v>97.331881402858201</c:v>
                </c:pt>
                <c:pt idx="15674">
                  <c:v>97.308469722348875</c:v>
                </c:pt>
                <c:pt idx="15675">
                  <c:v>97.285063584377554</c:v>
                </c:pt>
                <c:pt idx="15676">
                  <c:v>97.261651903868227</c:v>
                </c:pt>
                <c:pt idx="15677">
                  <c:v>97.2382402233589</c:v>
                </c:pt>
                <c:pt idx="15678">
                  <c:v>97.214834085387579</c:v>
                </c:pt>
                <c:pt idx="15679">
                  <c:v>97.191422404878253</c:v>
                </c:pt>
                <c:pt idx="15680">
                  <c:v>97.157181663805432</c:v>
                </c:pt>
                <c:pt idx="15681">
                  <c:v>97.108975559713954</c:v>
                </c:pt>
                <c:pt idx="15682">
                  <c:v>97.085662999999997</c:v>
                </c:pt>
                <c:pt idx="15683">
                  <c:v>97.078951868860273</c:v>
                </c:pt>
                <c:pt idx="15684">
                  <c:v>97.040228403910348</c:v>
                </c:pt>
                <c:pt idx="15685">
                  <c:v>97.002180326579264</c:v>
                </c:pt>
                <c:pt idx="15686">
                  <c:v>97.006214927038627</c:v>
                </c:pt>
                <c:pt idx="15687">
                  <c:v>97.009647918693375</c:v>
                </c:pt>
                <c:pt idx="15688">
                  <c:v>97.016707792133488</c:v>
                </c:pt>
                <c:pt idx="15689">
                  <c:v>96.993469517587371</c:v>
                </c:pt>
                <c:pt idx="15690">
                  <c:v>96.989211206254524</c:v>
                </c:pt>
                <c:pt idx="15691">
                  <c:v>96.984951886560012</c:v>
                </c:pt>
                <c:pt idx="15692">
                  <c:v>96.980692566865486</c:v>
                </c:pt>
                <c:pt idx="15693">
                  <c:v>96.965275840486399</c:v>
                </c:pt>
                <c:pt idx="15694">
                  <c:v>96.910962937052929</c:v>
                </c:pt>
                <c:pt idx="15695">
                  <c:v>96.939369476369805</c:v>
                </c:pt>
                <c:pt idx="15696">
                  <c:v>96.930446073155537</c:v>
                </c:pt>
                <c:pt idx="15697">
                  <c:v>96.921524782489385</c:v>
                </c:pt>
                <c:pt idx="15698">
                  <c:v>96.912601379275117</c:v>
                </c:pt>
                <c:pt idx="15699">
                  <c:v>96.903677976060834</c:v>
                </c:pt>
                <c:pt idx="15700">
                  <c:v>96.894756685394682</c:v>
                </c:pt>
                <c:pt idx="15701">
                  <c:v>96.885833282180414</c:v>
                </c:pt>
                <c:pt idx="15702">
                  <c:v>96.876909878966146</c:v>
                </c:pt>
                <c:pt idx="15703">
                  <c:v>96.86798858829998</c:v>
                </c:pt>
                <c:pt idx="15704">
                  <c:v>96.859065185085711</c:v>
                </c:pt>
                <c:pt idx="15705">
                  <c:v>96.850143894419546</c:v>
                </c:pt>
                <c:pt idx="15706">
                  <c:v>96.841220491205277</c:v>
                </c:pt>
                <c:pt idx="15707">
                  <c:v>96.83228863779857</c:v>
                </c:pt>
                <c:pt idx="15708">
                  <c:v>96.823365234584301</c:v>
                </c:pt>
                <c:pt idx="15709">
                  <c:v>96.814443943918135</c:v>
                </c:pt>
                <c:pt idx="15710">
                  <c:v>96.805520540703867</c:v>
                </c:pt>
                <c:pt idx="15711">
                  <c:v>96.796597137489599</c:v>
                </c:pt>
                <c:pt idx="15712">
                  <c:v>96.787675846823433</c:v>
                </c:pt>
                <c:pt idx="15713">
                  <c:v>96.778752443609164</c:v>
                </c:pt>
                <c:pt idx="15714">
                  <c:v>96.769829040394896</c:v>
                </c:pt>
                <c:pt idx="15715">
                  <c:v>96.760907749728744</c:v>
                </c:pt>
                <c:pt idx="15716">
                  <c:v>96.751984346514462</c:v>
                </c:pt>
                <c:pt idx="15717">
                  <c:v>96.743060943300193</c:v>
                </c:pt>
                <c:pt idx="15718">
                  <c:v>96.734139652634042</c:v>
                </c:pt>
                <c:pt idx="15719">
                  <c:v>96.725216249419773</c:v>
                </c:pt>
                <c:pt idx="15720">
                  <c:v>96.716284396013066</c:v>
                </c:pt>
                <c:pt idx="15721">
                  <c:v>96.707360992798783</c:v>
                </c:pt>
                <c:pt idx="15722">
                  <c:v>96.698439702132632</c:v>
                </c:pt>
                <c:pt idx="15723">
                  <c:v>96.689516298918363</c:v>
                </c:pt>
                <c:pt idx="15724">
                  <c:v>96.680592895704095</c:v>
                </c:pt>
                <c:pt idx="15725">
                  <c:v>96.671671605037929</c:v>
                </c:pt>
                <c:pt idx="15726">
                  <c:v>96.662748201823661</c:v>
                </c:pt>
                <c:pt idx="15727">
                  <c:v>96.653826911157495</c:v>
                </c:pt>
                <c:pt idx="15728">
                  <c:v>96.644903507943226</c:v>
                </c:pt>
                <c:pt idx="15729">
                  <c:v>96.635980104728958</c:v>
                </c:pt>
                <c:pt idx="15730">
                  <c:v>96.627058814062792</c:v>
                </c:pt>
                <c:pt idx="15731">
                  <c:v>96.618135410848524</c:v>
                </c:pt>
                <c:pt idx="15732">
                  <c:v>96.609203557441816</c:v>
                </c:pt>
                <c:pt idx="15733">
                  <c:v>96.600280154227548</c:v>
                </c:pt>
                <c:pt idx="15734">
                  <c:v>96.591358863561382</c:v>
                </c:pt>
                <c:pt idx="15735">
                  <c:v>96.582435460347114</c:v>
                </c:pt>
                <c:pt idx="15736">
                  <c:v>96.573512057132845</c:v>
                </c:pt>
                <c:pt idx="15737">
                  <c:v>96.564590766466679</c:v>
                </c:pt>
                <c:pt idx="15738">
                  <c:v>96.555667363252411</c:v>
                </c:pt>
                <c:pt idx="15739">
                  <c:v>96.546743960038143</c:v>
                </c:pt>
                <c:pt idx="15740">
                  <c:v>96.537822669371991</c:v>
                </c:pt>
                <c:pt idx="15741">
                  <c:v>96.528899266157708</c:v>
                </c:pt>
                <c:pt idx="15742">
                  <c:v>96.51997586294344</c:v>
                </c:pt>
                <c:pt idx="15743">
                  <c:v>96.511054572277288</c:v>
                </c:pt>
                <c:pt idx="15744">
                  <c:v>96.497287367103695</c:v>
                </c:pt>
                <c:pt idx="15745">
                  <c:v>96.498333236051494</c:v>
                </c:pt>
                <c:pt idx="15746">
                  <c:v>96.516552095135907</c:v>
                </c:pt>
                <c:pt idx="15747">
                  <c:v>96.495188930853601</c:v>
                </c:pt>
                <c:pt idx="15748">
                  <c:v>96.46058282336115</c:v>
                </c:pt>
                <c:pt idx="15749">
                  <c:v>96.452515000000005</c:v>
                </c:pt>
                <c:pt idx="15750">
                  <c:v>96.442240708154515</c:v>
                </c:pt>
                <c:pt idx="15751">
                  <c:v>96.444826210965445</c:v>
                </c:pt>
                <c:pt idx="15752">
                  <c:v>96.441990536480688</c:v>
                </c:pt>
                <c:pt idx="15753">
                  <c:v>96.434425000000005</c:v>
                </c:pt>
                <c:pt idx="15754">
                  <c:v>96.434425000000005</c:v>
                </c:pt>
                <c:pt idx="15755">
                  <c:v>96.434425000000005</c:v>
                </c:pt>
                <c:pt idx="15756">
                  <c:v>96.434425000000005</c:v>
                </c:pt>
                <c:pt idx="15757">
                  <c:v>96.434425000000005</c:v>
                </c:pt>
                <c:pt idx="15758">
                  <c:v>96.434425000000005</c:v>
                </c:pt>
                <c:pt idx="15759">
                  <c:v>96.433506518951134</c:v>
                </c:pt>
                <c:pt idx="15760">
                  <c:v>96.379848941416896</c:v>
                </c:pt>
                <c:pt idx="15761">
                  <c:v>96.36683654686648</c:v>
                </c:pt>
                <c:pt idx="15762">
                  <c:v>96.353827232901907</c:v>
                </c:pt>
                <c:pt idx="15763">
                  <c:v>96.340814838351491</c:v>
                </c:pt>
                <c:pt idx="15764">
                  <c:v>96.32780244380109</c:v>
                </c:pt>
                <c:pt idx="15765">
                  <c:v>96.314793129836502</c:v>
                </c:pt>
                <c:pt idx="15766">
                  <c:v>96.301780735286101</c:v>
                </c:pt>
                <c:pt idx="15767">
                  <c:v>96.288390034334768</c:v>
                </c:pt>
                <c:pt idx="15768">
                  <c:v>96.268716245588948</c:v>
                </c:pt>
                <c:pt idx="15769">
                  <c:v>96.232280125148989</c:v>
                </c:pt>
                <c:pt idx="15770">
                  <c:v>96.199248999999995</c:v>
                </c:pt>
                <c:pt idx="15771">
                  <c:v>96.195565641392463</c:v>
                </c:pt>
                <c:pt idx="15772">
                  <c:v>96.161100289630511</c:v>
                </c:pt>
                <c:pt idx="15773">
                  <c:v>96.13869336051502</c:v>
                </c:pt>
                <c:pt idx="15774">
                  <c:v>96.099605179780639</c:v>
                </c:pt>
                <c:pt idx="15775">
                  <c:v>96.158369627801619</c:v>
                </c:pt>
                <c:pt idx="15776">
                  <c:v>96.125764761048458</c:v>
                </c:pt>
                <c:pt idx="15777">
                  <c:v>96.117485926105203</c:v>
                </c:pt>
                <c:pt idx="15778">
                  <c:v>96.109205130746389</c:v>
                </c:pt>
                <c:pt idx="15779">
                  <c:v>96.100924335387575</c:v>
                </c:pt>
                <c:pt idx="15780">
                  <c:v>96.09264550044432</c:v>
                </c:pt>
                <c:pt idx="15781">
                  <c:v>96.084364705085505</c:v>
                </c:pt>
                <c:pt idx="15782">
                  <c:v>96.07607606806441</c:v>
                </c:pt>
                <c:pt idx="15783">
                  <c:v>96.067795272705595</c:v>
                </c:pt>
                <c:pt idx="15784">
                  <c:v>96.059516437762355</c:v>
                </c:pt>
                <c:pt idx="15785">
                  <c:v>96.051235642403526</c:v>
                </c:pt>
                <c:pt idx="15786">
                  <c:v>96.042954847044712</c:v>
                </c:pt>
                <c:pt idx="15787">
                  <c:v>96.034676012101471</c:v>
                </c:pt>
                <c:pt idx="15788">
                  <c:v>96.026395216742642</c:v>
                </c:pt>
                <c:pt idx="15789">
                  <c:v>96.018114421383828</c:v>
                </c:pt>
                <c:pt idx="15790">
                  <c:v>96.009835586440587</c:v>
                </c:pt>
                <c:pt idx="15791">
                  <c:v>96.001554791081759</c:v>
                </c:pt>
                <c:pt idx="15792">
                  <c:v>95.993273995722944</c:v>
                </c:pt>
                <c:pt idx="15793">
                  <c:v>95.984995160779704</c:v>
                </c:pt>
                <c:pt idx="15794">
                  <c:v>95.976714365420875</c:v>
                </c:pt>
                <c:pt idx="15795">
                  <c:v>95.968425728399794</c:v>
                </c:pt>
                <c:pt idx="15796">
                  <c:v>95.960146893456539</c:v>
                </c:pt>
                <c:pt idx="15797">
                  <c:v>95.951866098097724</c:v>
                </c:pt>
                <c:pt idx="15798">
                  <c:v>95.94358530273891</c:v>
                </c:pt>
                <c:pt idx="15799">
                  <c:v>95.935306467795655</c:v>
                </c:pt>
                <c:pt idx="15800">
                  <c:v>95.927025672436841</c:v>
                </c:pt>
                <c:pt idx="15801">
                  <c:v>95.918744877078026</c:v>
                </c:pt>
                <c:pt idx="15802">
                  <c:v>95.910466042134772</c:v>
                </c:pt>
                <c:pt idx="15803">
                  <c:v>95.902185246775957</c:v>
                </c:pt>
                <c:pt idx="15804">
                  <c:v>95.893904451417143</c:v>
                </c:pt>
                <c:pt idx="15805">
                  <c:v>95.885625616473888</c:v>
                </c:pt>
                <c:pt idx="15806">
                  <c:v>95.877344821115074</c:v>
                </c:pt>
                <c:pt idx="15807">
                  <c:v>95.869056184093992</c:v>
                </c:pt>
                <c:pt idx="15808">
                  <c:v>95.860775388735163</c:v>
                </c:pt>
                <c:pt idx="15809">
                  <c:v>95.862251818073446</c:v>
                </c:pt>
                <c:pt idx="15810">
                  <c:v>95.887306798044818</c:v>
                </c:pt>
                <c:pt idx="15811">
                  <c:v>95.888915808774442</c:v>
                </c:pt>
                <c:pt idx="15812">
                  <c:v>95.869723373301554</c:v>
                </c:pt>
                <c:pt idx="15813">
                  <c:v>95.88450784120171</c:v>
                </c:pt>
                <c:pt idx="15814">
                  <c:v>95.862556845379359</c:v>
                </c:pt>
                <c:pt idx="15815">
                  <c:v>95.835074977705858</c:v>
                </c:pt>
                <c:pt idx="15816">
                  <c:v>95.850716928776976</c:v>
                </c:pt>
                <c:pt idx="15817">
                  <c:v>95.832245255663437</c:v>
                </c:pt>
                <c:pt idx="15818">
                  <c:v>95.825617165048541</c:v>
                </c:pt>
                <c:pt idx="15819">
                  <c:v>95.819366000000002</c:v>
                </c:pt>
                <c:pt idx="15820">
                  <c:v>95.833583575685338</c:v>
                </c:pt>
                <c:pt idx="15821">
                  <c:v>95.866137890796367</c:v>
                </c:pt>
                <c:pt idx="15822">
                  <c:v>95.856532933318519</c:v>
                </c:pt>
                <c:pt idx="15823">
                  <c:v>95.835002410021175</c:v>
                </c:pt>
                <c:pt idx="15824">
                  <c:v>95.813476983912125</c:v>
                </c:pt>
                <c:pt idx="15825">
                  <c:v>95.791946460614795</c:v>
                </c:pt>
                <c:pt idx="15826">
                  <c:v>95.770415937317452</c:v>
                </c:pt>
                <c:pt idx="15827">
                  <c:v>95.748890511208401</c:v>
                </c:pt>
                <c:pt idx="15828">
                  <c:v>95.727359987911072</c:v>
                </c:pt>
                <c:pt idx="15829">
                  <c:v>95.705829464613728</c:v>
                </c:pt>
                <c:pt idx="15830">
                  <c:v>95.684304038504678</c:v>
                </c:pt>
                <c:pt idx="15831">
                  <c:v>95.662773515207334</c:v>
                </c:pt>
                <c:pt idx="15832">
                  <c:v>95.641222603156876</c:v>
                </c:pt>
                <c:pt idx="15833">
                  <c:v>95.619692079859547</c:v>
                </c:pt>
                <c:pt idx="15834">
                  <c:v>95.598166653750496</c:v>
                </c:pt>
                <c:pt idx="15835">
                  <c:v>95.576636130453153</c:v>
                </c:pt>
                <c:pt idx="15836">
                  <c:v>95.555105607155824</c:v>
                </c:pt>
                <c:pt idx="15837">
                  <c:v>95.533580181046759</c:v>
                </c:pt>
                <c:pt idx="15838">
                  <c:v>95.512049657749429</c:v>
                </c:pt>
                <c:pt idx="15839">
                  <c:v>95.4905191344521</c:v>
                </c:pt>
                <c:pt idx="15840">
                  <c:v>95.468993708343035</c:v>
                </c:pt>
                <c:pt idx="15841">
                  <c:v>95.447463185045706</c:v>
                </c:pt>
                <c:pt idx="15842">
                  <c:v>95.425932661748362</c:v>
                </c:pt>
                <c:pt idx="15843">
                  <c:v>95.404407235639312</c:v>
                </c:pt>
                <c:pt idx="15844">
                  <c:v>95.382876712341982</c:v>
                </c:pt>
                <c:pt idx="15845">
                  <c:v>95.361325800291525</c:v>
                </c:pt>
                <c:pt idx="15846">
                  <c:v>95.33980037418246</c:v>
                </c:pt>
                <c:pt idx="15847">
                  <c:v>95.31826985088513</c:v>
                </c:pt>
                <c:pt idx="15848">
                  <c:v>95.296739327587787</c:v>
                </c:pt>
                <c:pt idx="15849">
                  <c:v>95.275213901478736</c:v>
                </c:pt>
                <c:pt idx="15850">
                  <c:v>95.253683378181407</c:v>
                </c:pt>
                <c:pt idx="15851">
                  <c:v>95.232152854884063</c:v>
                </c:pt>
                <c:pt idx="15852">
                  <c:v>95.210627428775013</c:v>
                </c:pt>
                <c:pt idx="15853">
                  <c:v>95.189096905477669</c:v>
                </c:pt>
                <c:pt idx="15854">
                  <c:v>95.16756638218034</c:v>
                </c:pt>
                <c:pt idx="15855">
                  <c:v>95.146040956071289</c:v>
                </c:pt>
                <c:pt idx="15856">
                  <c:v>95.124510432773945</c:v>
                </c:pt>
                <c:pt idx="15857">
                  <c:v>95.102959520723488</c:v>
                </c:pt>
                <c:pt idx="15858">
                  <c:v>95.081428997426158</c:v>
                </c:pt>
                <c:pt idx="15859">
                  <c:v>95.059903571317093</c:v>
                </c:pt>
                <c:pt idx="15860">
                  <c:v>95.038373048019764</c:v>
                </c:pt>
                <c:pt idx="15861">
                  <c:v>95.016842524722435</c:v>
                </c:pt>
                <c:pt idx="15862">
                  <c:v>94.99531709861337</c:v>
                </c:pt>
                <c:pt idx="15863">
                  <c:v>94.973786575316041</c:v>
                </c:pt>
                <c:pt idx="15864">
                  <c:v>94.952256052018697</c:v>
                </c:pt>
                <c:pt idx="15865">
                  <c:v>94.934833048629315</c:v>
                </c:pt>
                <c:pt idx="15866">
                  <c:v>94.949036424177393</c:v>
                </c:pt>
                <c:pt idx="15867">
                  <c:v>94.935087967811157</c:v>
                </c:pt>
                <c:pt idx="15868">
                  <c:v>94.935974258543041</c:v>
                </c:pt>
                <c:pt idx="15869">
                  <c:v>94.870265753047164</c:v>
                </c:pt>
                <c:pt idx="15870">
                  <c:v>94.904734541010967</c:v>
                </c:pt>
                <c:pt idx="15871">
                  <c:v>94.842490999999995</c:v>
                </c:pt>
                <c:pt idx="15872">
                  <c:v>94.839705423361139</c:v>
                </c:pt>
                <c:pt idx="15873">
                  <c:v>94.827313319742487</c:v>
                </c:pt>
                <c:pt idx="15874">
                  <c:v>94.840506431536625</c:v>
                </c:pt>
                <c:pt idx="15875">
                  <c:v>94.828599020756386</c:v>
                </c:pt>
                <c:pt idx="15876">
                  <c:v>94.816691609976147</c:v>
                </c:pt>
                <c:pt idx="15877">
                  <c:v>94.804787018185209</c:v>
                </c:pt>
                <c:pt idx="15878">
                  <c:v>94.792879607404984</c:v>
                </c:pt>
                <c:pt idx="15879">
                  <c:v>94.780972196624745</c:v>
                </c:pt>
                <c:pt idx="15880">
                  <c:v>94.769067604833808</c:v>
                </c:pt>
                <c:pt idx="15881">
                  <c:v>94.757160194053569</c:v>
                </c:pt>
                <c:pt idx="15882">
                  <c:v>94.745241507316152</c:v>
                </c:pt>
                <c:pt idx="15883">
                  <c:v>94.733334096535927</c:v>
                </c:pt>
                <c:pt idx="15884">
                  <c:v>94.721429504744975</c:v>
                </c:pt>
                <c:pt idx="15885">
                  <c:v>94.70952209396475</c:v>
                </c:pt>
                <c:pt idx="15886">
                  <c:v>94.697614683184511</c:v>
                </c:pt>
                <c:pt idx="15887">
                  <c:v>94.685710091393574</c:v>
                </c:pt>
                <c:pt idx="15888">
                  <c:v>94.673802680613335</c:v>
                </c:pt>
                <c:pt idx="15889">
                  <c:v>94.661895269833096</c:v>
                </c:pt>
                <c:pt idx="15890">
                  <c:v>94.649990678042158</c:v>
                </c:pt>
                <c:pt idx="15891">
                  <c:v>94.638083267261933</c:v>
                </c:pt>
                <c:pt idx="15892">
                  <c:v>94.626175856481694</c:v>
                </c:pt>
                <c:pt idx="15893">
                  <c:v>94.614271264690757</c:v>
                </c:pt>
                <c:pt idx="15894">
                  <c:v>94.602363853910518</c:v>
                </c:pt>
                <c:pt idx="15895">
                  <c:v>94.590445167173101</c:v>
                </c:pt>
                <c:pt idx="15896">
                  <c:v>94.578540575382164</c:v>
                </c:pt>
                <c:pt idx="15897">
                  <c:v>94.566633164601924</c:v>
                </c:pt>
                <c:pt idx="15898">
                  <c:v>94.5547257538217</c:v>
                </c:pt>
                <c:pt idx="15899">
                  <c:v>94.542821162030748</c:v>
                </c:pt>
                <c:pt idx="15900">
                  <c:v>94.530913751250523</c:v>
                </c:pt>
                <c:pt idx="15901">
                  <c:v>94.519006340470284</c:v>
                </c:pt>
                <c:pt idx="15902">
                  <c:v>94.507101748679347</c:v>
                </c:pt>
                <c:pt idx="15903">
                  <c:v>94.495194337899107</c:v>
                </c:pt>
                <c:pt idx="15904">
                  <c:v>94.483286927118883</c:v>
                </c:pt>
                <c:pt idx="15905">
                  <c:v>94.471382335327931</c:v>
                </c:pt>
                <c:pt idx="15906">
                  <c:v>94.459474924547706</c:v>
                </c:pt>
                <c:pt idx="15907">
                  <c:v>94.447556237810289</c:v>
                </c:pt>
                <c:pt idx="15908">
                  <c:v>94.43564882703005</c:v>
                </c:pt>
                <c:pt idx="15909">
                  <c:v>94.423744235239113</c:v>
                </c:pt>
                <c:pt idx="15910">
                  <c:v>94.411836824458874</c:v>
                </c:pt>
                <c:pt idx="15911">
                  <c:v>94.399929413678649</c:v>
                </c:pt>
                <c:pt idx="15912">
                  <c:v>94.388024821887697</c:v>
                </c:pt>
                <c:pt idx="15913">
                  <c:v>94.376117411107472</c:v>
                </c:pt>
                <c:pt idx="15914">
                  <c:v>94.364210000327233</c:v>
                </c:pt>
                <c:pt idx="15915">
                  <c:v>94.352305408536296</c:v>
                </c:pt>
                <c:pt idx="15916">
                  <c:v>94.340397997756057</c:v>
                </c:pt>
                <c:pt idx="15917">
                  <c:v>94.328490586975818</c:v>
                </c:pt>
                <c:pt idx="15918">
                  <c:v>94.31658599518488</c:v>
                </c:pt>
                <c:pt idx="15919">
                  <c:v>94.304678584404655</c:v>
                </c:pt>
                <c:pt idx="15920">
                  <c:v>94.267554613257033</c:v>
                </c:pt>
                <c:pt idx="15921">
                  <c:v>94.256390927038623</c:v>
                </c:pt>
                <c:pt idx="15922">
                  <c:v>94.230623300357564</c:v>
                </c:pt>
                <c:pt idx="15923">
                  <c:v>94.220466397949451</c:v>
                </c:pt>
                <c:pt idx="15924">
                  <c:v>94.249929575584162</c:v>
                </c:pt>
                <c:pt idx="15925">
                  <c:v>94.252233131139718</c:v>
                </c:pt>
                <c:pt idx="15926">
                  <c:v>94.222512328486289</c:v>
                </c:pt>
                <c:pt idx="15927">
                  <c:v>94.197714973295191</c:v>
                </c:pt>
                <c:pt idx="15928">
                  <c:v>94.226526906056264</c:v>
                </c:pt>
                <c:pt idx="15929">
                  <c:v>94.242418882668531</c:v>
                </c:pt>
                <c:pt idx="15930">
                  <c:v>94.237663997149383</c:v>
                </c:pt>
                <c:pt idx="15931">
                  <c:v>94.232907985680555</c:v>
                </c:pt>
                <c:pt idx="15932">
                  <c:v>94.228147470412978</c:v>
                </c:pt>
                <c:pt idx="15933">
                  <c:v>94.22339145894415</c:v>
                </c:pt>
                <c:pt idx="15934">
                  <c:v>94.218636573425002</c:v>
                </c:pt>
                <c:pt idx="15935">
                  <c:v>94.213880561956174</c:v>
                </c:pt>
                <c:pt idx="15936">
                  <c:v>94.209124550487331</c:v>
                </c:pt>
                <c:pt idx="15937">
                  <c:v>94.204369664968183</c:v>
                </c:pt>
                <c:pt idx="15938">
                  <c:v>94.199613653499355</c:v>
                </c:pt>
                <c:pt idx="15939">
                  <c:v>94.194857642030527</c:v>
                </c:pt>
                <c:pt idx="15940">
                  <c:v>94.190102756511379</c:v>
                </c:pt>
                <c:pt idx="15941">
                  <c:v>94.185346745042551</c:v>
                </c:pt>
                <c:pt idx="15942">
                  <c:v>94.180590733573709</c:v>
                </c:pt>
                <c:pt idx="15943">
                  <c:v>94.175835848054561</c:v>
                </c:pt>
                <c:pt idx="15944">
                  <c:v>94.171079836585733</c:v>
                </c:pt>
                <c:pt idx="15945">
                  <c:v>94.16631932131817</c:v>
                </c:pt>
                <c:pt idx="15946">
                  <c:v>94.161564435799022</c:v>
                </c:pt>
                <c:pt idx="15947">
                  <c:v>94.15680842433018</c:v>
                </c:pt>
                <c:pt idx="15948">
                  <c:v>94.152052412861352</c:v>
                </c:pt>
                <c:pt idx="15949">
                  <c:v>94.147297527342204</c:v>
                </c:pt>
                <c:pt idx="15950">
                  <c:v>94.142541515873376</c:v>
                </c:pt>
                <c:pt idx="15951">
                  <c:v>94.137785504404533</c:v>
                </c:pt>
                <c:pt idx="15952">
                  <c:v>94.1330306188854</c:v>
                </c:pt>
                <c:pt idx="15953">
                  <c:v>94.128274607416557</c:v>
                </c:pt>
                <c:pt idx="15954">
                  <c:v>94.123518595947729</c:v>
                </c:pt>
                <c:pt idx="15955">
                  <c:v>94.118763710428581</c:v>
                </c:pt>
                <c:pt idx="15956">
                  <c:v>94.114007698959753</c:v>
                </c:pt>
                <c:pt idx="15957">
                  <c:v>94.109247183692176</c:v>
                </c:pt>
                <c:pt idx="15958">
                  <c:v>94.104491172223348</c:v>
                </c:pt>
                <c:pt idx="15959">
                  <c:v>94.0997362867042</c:v>
                </c:pt>
                <c:pt idx="15960">
                  <c:v>94.094980275235372</c:v>
                </c:pt>
                <c:pt idx="15961">
                  <c:v>94.09022426376653</c:v>
                </c:pt>
                <c:pt idx="15962">
                  <c:v>94.085469378247382</c:v>
                </c:pt>
                <c:pt idx="15963">
                  <c:v>94.080713366778554</c:v>
                </c:pt>
                <c:pt idx="15964">
                  <c:v>94.075957355309725</c:v>
                </c:pt>
                <c:pt idx="15965">
                  <c:v>94.071202469790578</c:v>
                </c:pt>
                <c:pt idx="15966">
                  <c:v>94.066446458321749</c:v>
                </c:pt>
                <c:pt idx="15967">
                  <c:v>94.061690446852907</c:v>
                </c:pt>
                <c:pt idx="15968">
                  <c:v>94.056935561333759</c:v>
                </c:pt>
                <c:pt idx="15969">
                  <c:v>94.052179549864931</c:v>
                </c:pt>
                <c:pt idx="15970">
                  <c:v>94.047419034597354</c:v>
                </c:pt>
                <c:pt idx="15971">
                  <c:v>94.04266414907822</c:v>
                </c:pt>
                <c:pt idx="15972">
                  <c:v>94.037908137609378</c:v>
                </c:pt>
                <c:pt idx="15973">
                  <c:v>94.03315212614055</c:v>
                </c:pt>
                <c:pt idx="15974">
                  <c:v>94.028397240621402</c:v>
                </c:pt>
                <c:pt idx="15975">
                  <c:v>94.023641229152574</c:v>
                </c:pt>
                <c:pt idx="15976">
                  <c:v>94.018885217683732</c:v>
                </c:pt>
                <c:pt idx="15977">
                  <c:v>94.014130332164598</c:v>
                </c:pt>
                <c:pt idx="15978">
                  <c:v>94.009374320695756</c:v>
                </c:pt>
                <c:pt idx="15979">
                  <c:v>94.004618309226927</c:v>
                </c:pt>
                <c:pt idx="15980">
                  <c:v>93.999863423707779</c:v>
                </c:pt>
                <c:pt idx="15981">
                  <c:v>93.995107412238951</c:v>
                </c:pt>
                <c:pt idx="15982">
                  <c:v>93.990346896971374</c:v>
                </c:pt>
                <c:pt idx="15983">
                  <c:v>93.985590885502546</c:v>
                </c:pt>
                <c:pt idx="15984">
                  <c:v>93.980835999983398</c:v>
                </c:pt>
                <c:pt idx="15985">
                  <c:v>93.97607998851457</c:v>
                </c:pt>
                <c:pt idx="15986">
                  <c:v>93.952385413209342</c:v>
                </c:pt>
                <c:pt idx="15987">
                  <c:v>93.937988000000004</c:v>
                </c:pt>
                <c:pt idx="15988">
                  <c:v>93.926845693444577</c:v>
                </c:pt>
                <c:pt idx="15989">
                  <c:v>93.931169042203152</c:v>
                </c:pt>
                <c:pt idx="15990">
                  <c:v>93.960778872198375</c:v>
                </c:pt>
                <c:pt idx="15991">
                  <c:v>93.95112283122765</c:v>
                </c:pt>
                <c:pt idx="15992">
                  <c:v>93.914688815927519</c:v>
                </c:pt>
                <c:pt idx="15993">
                  <c:v>93.901809999999998</c:v>
                </c:pt>
                <c:pt idx="15994">
                  <c:v>93.901809999999998</c:v>
                </c:pt>
                <c:pt idx="15995">
                  <c:v>93.89857958333333</c:v>
                </c:pt>
                <c:pt idx="15996">
                  <c:v>93.893695211839116</c:v>
                </c:pt>
                <c:pt idx="15997">
                  <c:v>93.888809683733143</c:v>
                </c:pt>
                <c:pt idx="15998">
                  <c:v>93.883924155627156</c:v>
                </c:pt>
                <c:pt idx="15999">
                  <c:v>93.879039784132942</c:v>
                </c:pt>
                <c:pt idx="16000">
                  <c:v>93.874154256026969</c:v>
                </c:pt>
                <c:pt idx="16001">
                  <c:v>93.869268727920996</c:v>
                </c:pt>
                <c:pt idx="16002">
                  <c:v>93.864384356426783</c:v>
                </c:pt>
                <c:pt idx="16003">
                  <c:v>93.859498828320795</c:v>
                </c:pt>
                <c:pt idx="16004">
                  <c:v>93.854613300214822</c:v>
                </c:pt>
                <c:pt idx="16005">
                  <c:v>93.849728928720609</c:v>
                </c:pt>
                <c:pt idx="16006">
                  <c:v>93.844843400614636</c:v>
                </c:pt>
                <c:pt idx="16007">
                  <c:v>93.839953246061583</c:v>
                </c:pt>
                <c:pt idx="16008">
                  <c:v>93.835067717955596</c:v>
                </c:pt>
                <c:pt idx="16009">
                  <c:v>93.830183346461382</c:v>
                </c:pt>
                <c:pt idx="16010">
                  <c:v>93.825297818355409</c:v>
                </c:pt>
                <c:pt idx="16011">
                  <c:v>93.820412290249436</c:v>
                </c:pt>
                <c:pt idx="16012">
                  <c:v>93.815527918755222</c:v>
                </c:pt>
                <c:pt idx="16013">
                  <c:v>93.810642390649235</c:v>
                </c:pt>
                <c:pt idx="16014">
                  <c:v>93.805756862543262</c:v>
                </c:pt>
                <c:pt idx="16015">
                  <c:v>93.800872491049049</c:v>
                </c:pt>
                <c:pt idx="16016">
                  <c:v>93.795986962943076</c:v>
                </c:pt>
                <c:pt idx="16017">
                  <c:v>93.791101434837088</c:v>
                </c:pt>
                <c:pt idx="16018">
                  <c:v>93.786217063342875</c:v>
                </c:pt>
                <c:pt idx="16019">
                  <c:v>93.781326908789836</c:v>
                </c:pt>
                <c:pt idx="16020">
                  <c:v>93.776441380683849</c:v>
                </c:pt>
                <c:pt idx="16021">
                  <c:v>93.771557009189635</c:v>
                </c:pt>
                <c:pt idx="16022">
                  <c:v>93.766671481083662</c:v>
                </c:pt>
                <c:pt idx="16023">
                  <c:v>93.761785952977675</c:v>
                </c:pt>
                <c:pt idx="16024">
                  <c:v>93.756901581483461</c:v>
                </c:pt>
                <c:pt idx="16025">
                  <c:v>93.752016053377488</c:v>
                </c:pt>
                <c:pt idx="16026">
                  <c:v>93.747130525271515</c:v>
                </c:pt>
                <c:pt idx="16027">
                  <c:v>93.742246153777302</c:v>
                </c:pt>
                <c:pt idx="16028">
                  <c:v>93.737360625671315</c:v>
                </c:pt>
                <c:pt idx="16029">
                  <c:v>93.732475097565342</c:v>
                </c:pt>
                <c:pt idx="16030">
                  <c:v>93.727590726071128</c:v>
                </c:pt>
                <c:pt idx="16031">
                  <c:v>93.722705197965155</c:v>
                </c:pt>
                <c:pt idx="16032">
                  <c:v>93.717815043412102</c:v>
                </c:pt>
                <c:pt idx="16033">
                  <c:v>93.712929515306115</c:v>
                </c:pt>
                <c:pt idx="16034">
                  <c:v>93.708045143811916</c:v>
                </c:pt>
                <c:pt idx="16035">
                  <c:v>93.703159615705928</c:v>
                </c:pt>
                <c:pt idx="16036">
                  <c:v>93.698274087599955</c:v>
                </c:pt>
                <c:pt idx="16037">
                  <c:v>93.693389716105742</c:v>
                </c:pt>
                <c:pt idx="16038">
                  <c:v>93.688504187999754</c:v>
                </c:pt>
                <c:pt idx="16039">
                  <c:v>93.683618659893781</c:v>
                </c:pt>
                <c:pt idx="16040">
                  <c:v>93.678734288399568</c:v>
                </c:pt>
                <c:pt idx="16041">
                  <c:v>93.673848760293595</c:v>
                </c:pt>
                <c:pt idx="16042">
                  <c:v>93.668963232187608</c:v>
                </c:pt>
                <c:pt idx="16043">
                  <c:v>93.664078860693394</c:v>
                </c:pt>
                <c:pt idx="16044">
                  <c:v>93.659188706140355</c:v>
                </c:pt>
                <c:pt idx="16045">
                  <c:v>93.654303178034368</c:v>
                </c:pt>
                <c:pt idx="16046">
                  <c:v>93.649418806540154</c:v>
                </c:pt>
                <c:pt idx="16047">
                  <c:v>93.644533278434182</c:v>
                </c:pt>
                <c:pt idx="16048">
                  <c:v>93.639647750328194</c:v>
                </c:pt>
                <c:pt idx="16049">
                  <c:v>93.634763378833981</c:v>
                </c:pt>
                <c:pt idx="16050">
                  <c:v>93.630454999999998</c:v>
                </c:pt>
                <c:pt idx="16051">
                  <c:v>93.632732298998562</c:v>
                </c:pt>
                <c:pt idx="16052">
                  <c:v>93.646141622079156</c:v>
                </c:pt>
                <c:pt idx="16053">
                  <c:v>93.629714973568284</c:v>
                </c:pt>
                <c:pt idx="16054">
                  <c:v>93.625639521615767</c:v>
                </c:pt>
                <c:pt idx="16055">
                  <c:v>93.621564069663251</c:v>
                </c:pt>
                <c:pt idx="16056">
                  <c:v>93.617489582543115</c:v>
                </c:pt>
                <c:pt idx="16057">
                  <c:v>93.613414130590598</c:v>
                </c:pt>
                <c:pt idx="16058">
                  <c:v>93.609338678638096</c:v>
                </c:pt>
                <c:pt idx="16059">
                  <c:v>93.605264191517961</c:v>
                </c:pt>
                <c:pt idx="16060">
                  <c:v>93.601188739565444</c:v>
                </c:pt>
                <c:pt idx="16061">
                  <c:v>93.597113287612927</c:v>
                </c:pt>
                <c:pt idx="16062">
                  <c:v>93.593038800492792</c:v>
                </c:pt>
                <c:pt idx="16063">
                  <c:v>93.588959489210779</c:v>
                </c:pt>
                <c:pt idx="16064">
                  <c:v>93.584884037258263</c:v>
                </c:pt>
                <c:pt idx="16065">
                  <c:v>93.580809550138127</c:v>
                </c:pt>
                <c:pt idx="16066">
                  <c:v>93.576734098185611</c:v>
                </c:pt>
                <c:pt idx="16067">
                  <c:v>93.572658646233108</c:v>
                </c:pt>
                <c:pt idx="16068">
                  <c:v>93.568584159112973</c:v>
                </c:pt>
                <c:pt idx="16069">
                  <c:v>93.564508707160456</c:v>
                </c:pt>
                <c:pt idx="16070">
                  <c:v>93.56043325520794</c:v>
                </c:pt>
                <c:pt idx="16071">
                  <c:v>93.556358768087804</c:v>
                </c:pt>
                <c:pt idx="16072">
                  <c:v>93.552283316135288</c:v>
                </c:pt>
                <c:pt idx="16073">
                  <c:v>93.548207864182785</c:v>
                </c:pt>
                <c:pt idx="16074">
                  <c:v>93.544133377062636</c:v>
                </c:pt>
                <c:pt idx="16075">
                  <c:v>93.540057925110133</c:v>
                </c:pt>
                <c:pt idx="16076">
                  <c:v>93.535978613828121</c:v>
                </c:pt>
                <c:pt idx="16077">
                  <c:v>93.531903161875604</c:v>
                </c:pt>
                <c:pt idx="16078">
                  <c:v>93.527828674755469</c:v>
                </c:pt>
                <c:pt idx="16079">
                  <c:v>93.523753222802952</c:v>
                </c:pt>
                <c:pt idx="16080">
                  <c:v>93.519677770850436</c:v>
                </c:pt>
                <c:pt idx="16081">
                  <c:v>93.5156032837303</c:v>
                </c:pt>
                <c:pt idx="16082">
                  <c:v>93.511527831777784</c:v>
                </c:pt>
                <c:pt idx="16083">
                  <c:v>93.507452379825281</c:v>
                </c:pt>
                <c:pt idx="16084">
                  <c:v>93.503377892705146</c:v>
                </c:pt>
                <c:pt idx="16085">
                  <c:v>93.499302440752629</c:v>
                </c:pt>
                <c:pt idx="16086">
                  <c:v>93.495226988800113</c:v>
                </c:pt>
                <c:pt idx="16087">
                  <c:v>93.491152501679977</c:v>
                </c:pt>
                <c:pt idx="16088">
                  <c:v>93.487073190397965</c:v>
                </c:pt>
                <c:pt idx="16089">
                  <c:v>93.482997738445448</c:v>
                </c:pt>
                <c:pt idx="16090">
                  <c:v>93.478923251325313</c:v>
                </c:pt>
                <c:pt idx="16091">
                  <c:v>93.474847799372796</c:v>
                </c:pt>
                <c:pt idx="16092">
                  <c:v>93.470772347420294</c:v>
                </c:pt>
                <c:pt idx="16093">
                  <c:v>93.466697860300158</c:v>
                </c:pt>
                <c:pt idx="16094">
                  <c:v>93.462622408347642</c:v>
                </c:pt>
                <c:pt idx="16095">
                  <c:v>93.450397017322473</c:v>
                </c:pt>
                <c:pt idx="16096">
                  <c:v>93.449546999999995</c:v>
                </c:pt>
                <c:pt idx="16097">
                  <c:v>93.478645872943986</c:v>
                </c:pt>
                <c:pt idx="16098">
                  <c:v>93.441723133524093</c:v>
                </c:pt>
                <c:pt idx="16099">
                  <c:v>93.416641798283266</c:v>
                </c:pt>
                <c:pt idx="16100">
                  <c:v>93.443251250297976</c:v>
                </c:pt>
                <c:pt idx="16101">
                  <c:v>93.434481459465914</c:v>
                </c:pt>
                <c:pt idx="16102">
                  <c:v>93.431458000000006</c:v>
                </c:pt>
                <c:pt idx="16103">
                  <c:v>93.431458000000006</c:v>
                </c:pt>
                <c:pt idx="16104">
                  <c:v>93.431458000000006</c:v>
                </c:pt>
                <c:pt idx="16105">
                  <c:v>93.428563470794188</c:v>
                </c:pt>
                <c:pt idx="16106">
                  <c:v>93.425177569003722</c:v>
                </c:pt>
                <c:pt idx="16107">
                  <c:v>93.421792468799865</c:v>
                </c:pt>
                <c:pt idx="16108">
                  <c:v>93.418406567009399</c:v>
                </c:pt>
                <c:pt idx="16109">
                  <c:v>93.415020665218933</c:v>
                </c:pt>
                <c:pt idx="16110">
                  <c:v>93.411635565015075</c:v>
                </c:pt>
                <c:pt idx="16111">
                  <c:v>93.408246456878217</c:v>
                </c:pt>
                <c:pt idx="16112">
                  <c:v>93.404860555087751</c:v>
                </c:pt>
                <c:pt idx="16113">
                  <c:v>93.401475454883879</c:v>
                </c:pt>
                <c:pt idx="16114">
                  <c:v>93.398089553093428</c:v>
                </c:pt>
                <c:pt idx="16115">
                  <c:v>93.394703651302962</c:v>
                </c:pt>
                <c:pt idx="16116">
                  <c:v>93.39131855109909</c:v>
                </c:pt>
                <c:pt idx="16117">
                  <c:v>93.387932649308624</c:v>
                </c:pt>
                <c:pt idx="16118">
                  <c:v>93.384546747518172</c:v>
                </c:pt>
                <c:pt idx="16119">
                  <c:v>93.3811616473143</c:v>
                </c:pt>
                <c:pt idx="16120">
                  <c:v>93.377775745523834</c:v>
                </c:pt>
                <c:pt idx="16121">
                  <c:v>93.392302193133048</c:v>
                </c:pt>
                <c:pt idx="16122">
                  <c:v>93.380042181384241</c:v>
                </c:pt>
                <c:pt idx="16123">
                  <c:v>93.360540880324223</c:v>
                </c:pt>
                <c:pt idx="16124">
                  <c:v>93.340787142879847</c:v>
                </c:pt>
                <c:pt idx="16125">
                  <c:v>93.321052093928799</c:v>
                </c:pt>
                <c:pt idx="16126">
                  <c:v>93.301321717101075</c:v>
                </c:pt>
                <c:pt idx="16127">
                  <c:v>93.281586668150027</c:v>
                </c:pt>
                <c:pt idx="16128">
                  <c:v>93.261851619198978</c:v>
                </c:pt>
                <c:pt idx="16129">
                  <c:v>93.242121242371269</c:v>
                </c:pt>
                <c:pt idx="16130">
                  <c:v>93.22238619342022</c:v>
                </c:pt>
                <c:pt idx="16131">
                  <c:v>93.202651144469172</c:v>
                </c:pt>
                <c:pt idx="16132">
                  <c:v>93.182920767641448</c:v>
                </c:pt>
                <c:pt idx="16133">
                  <c:v>93.1631857186904</c:v>
                </c:pt>
                <c:pt idx="16134">
                  <c:v>93.143450669739352</c:v>
                </c:pt>
                <c:pt idx="16135">
                  <c:v>93.125110591169445</c:v>
                </c:pt>
                <c:pt idx="16136">
                  <c:v>93.10689413503215</c:v>
                </c:pt>
                <c:pt idx="16137">
                  <c:v>93.037177086790649</c:v>
                </c:pt>
                <c:pt idx="16138">
                  <c:v>93.016177410262529</c:v>
                </c:pt>
                <c:pt idx="16139">
                  <c:v>93.067660298237257</c:v>
                </c:pt>
                <c:pt idx="16140">
                  <c:v>93.034571663647199</c:v>
                </c:pt>
                <c:pt idx="16141">
                  <c:v>92.962734014558478</c:v>
                </c:pt>
                <c:pt idx="16142">
                  <c:v>92.978946261802577</c:v>
                </c:pt>
                <c:pt idx="16143">
                  <c:v>92.9433664117647</c:v>
                </c:pt>
                <c:pt idx="16144">
                  <c:v>92.919963012984766</c:v>
                </c:pt>
                <c:pt idx="16145">
                  <c:v>92.896671980929256</c:v>
                </c:pt>
                <c:pt idx="16146">
                  <c:v>92.873380948873731</c:v>
                </c:pt>
                <c:pt idx="16147">
                  <c:v>92.850095430793615</c:v>
                </c:pt>
                <c:pt idx="16148">
                  <c:v>92.826804398738091</c:v>
                </c:pt>
                <c:pt idx="16149">
                  <c:v>92.803491310781013</c:v>
                </c:pt>
                <c:pt idx="16150">
                  <c:v>92.780200278725502</c:v>
                </c:pt>
                <c:pt idx="16151">
                  <c:v>92.756914760645373</c:v>
                </c:pt>
                <c:pt idx="16152">
                  <c:v>92.733623728589862</c:v>
                </c:pt>
                <c:pt idx="16153">
                  <c:v>92.710332696534337</c:v>
                </c:pt>
                <c:pt idx="16154">
                  <c:v>92.687047178454222</c:v>
                </c:pt>
                <c:pt idx="16155">
                  <c:v>92.663756146398697</c:v>
                </c:pt>
                <c:pt idx="16156">
                  <c:v>92.640465114343186</c:v>
                </c:pt>
                <c:pt idx="16157">
                  <c:v>92.617179596263071</c:v>
                </c:pt>
                <c:pt idx="16158">
                  <c:v>92.593888564207546</c:v>
                </c:pt>
                <c:pt idx="16159">
                  <c:v>92.570597532152036</c:v>
                </c:pt>
                <c:pt idx="16160">
                  <c:v>92.547312014071906</c:v>
                </c:pt>
                <c:pt idx="16161">
                  <c:v>92.523998926114828</c:v>
                </c:pt>
                <c:pt idx="16162">
                  <c:v>92.500707894059303</c:v>
                </c:pt>
                <c:pt idx="16163">
                  <c:v>92.477422375979188</c:v>
                </c:pt>
                <c:pt idx="16164">
                  <c:v>92.454131343923663</c:v>
                </c:pt>
                <c:pt idx="16165">
                  <c:v>92.430840311868153</c:v>
                </c:pt>
                <c:pt idx="16166">
                  <c:v>92.407554793788037</c:v>
                </c:pt>
                <c:pt idx="16167">
                  <c:v>92.4254768772348</c:v>
                </c:pt>
                <c:pt idx="16168">
                  <c:v>92.411119963757741</c:v>
                </c:pt>
                <c:pt idx="16169">
                  <c:v>92.400336999999993</c:v>
                </c:pt>
                <c:pt idx="16170">
                  <c:v>92.400336999999993</c:v>
                </c:pt>
                <c:pt idx="16171">
                  <c:v>92.472694000000004</c:v>
                </c:pt>
                <c:pt idx="16172">
                  <c:v>92.46561194515975</c:v>
                </c:pt>
                <c:pt idx="16173">
                  <c:v>92.429167950119322</c:v>
                </c:pt>
                <c:pt idx="16174">
                  <c:v>92.408005843824512</c:v>
                </c:pt>
                <c:pt idx="16175">
                  <c:v>92.448393183138847</c:v>
                </c:pt>
                <c:pt idx="16176">
                  <c:v>92.47858211063425</c:v>
                </c:pt>
                <c:pt idx="16177">
                  <c:v>92.449118091646781</c:v>
                </c:pt>
                <c:pt idx="16178">
                  <c:v>92.482107588235294</c:v>
                </c:pt>
                <c:pt idx="16179">
                  <c:v>92.459051771340015</c:v>
                </c:pt>
                <c:pt idx="16180">
                  <c:v>92.470617608200129</c:v>
                </c:pt>
                <c:pt idx="16181">
                  <c:v>92.462351181279601</c:v>
                </c:pt>
                <c:pt idx="16182">
                  <c:v>92.454086711373009</c:v>
                </c:pt>
                <c:pt idx="16183">
                  <c:v>92.445820284452481</c:v>
                </c:pt>
                <c:pt idx="16184">
                  <c:v>92.437553857531952</c:v>
                </c:pt>
                <c:pt idx="16185">
                  <c:v>92.42928938762536</c:v>
                </c:pt>
                <c:pt idx="16186">
                  <c:v>92.421015132649032</c:v>
                </c:pt>
                <c:pt idx="16187">
                  <c:v>92.412748705728504</c:v>
                </c:pt>
                <c:pt idx="16188">
                  <c:v>92.404484235821926</c:v>
                </c:pt>
                <c:pt idx="16189">
                  <c:v>92.396217808901397</c:v>
                </c:pt>
                <c:pt idx="16190">
                  <c:v>92.387951381980855</c:v>
                </c:pt>
                <c:pt idx="16191">
                  <c:v>92.379686912074277</c:v>
                </c:pt>
                <c:pt idx="16192">
                  <c:v>92.371420485153749</c:v>
                </c:pt>
                <c:pt idx="16193">
                  <c:v>92.363154058233221</c:v>
                </c:pt>
                <c:pt idx="16194">
                  <c:v>92.354889588326628</c:v>
                </c:pt>
                <c:pt idx="16195">
                  <c:v>92.3466231614061</c:v>
                </c:pt>
                <c:pt idx="16196">
                  <c:v>92.338356734485572</c:v>
                </c:pt>
                <c:pt idx="16197">
                  <c:v>92.33009226457898</c:v>
                </c:pt>
                <c:pt idx="16198">
                  <c:v>92.321825837658452</c:v>
                </c:pt>
                <c:pt idx="16199">
                  <c:v>92.313551582682123</c:v>
                </c:pt>
                <c:pt idx="16200">
                  <c:v>92.305285155761595</c:v>
                </c:pt>
                <c:pt idx="16201">
                  <c:v>92.297020685855017</c:v>
                </c:pt>
                <c:pt idx="16202">
                  <c:v>92.288754258934475</c:v>
                </c:pt>
                <c:pt idx="16203">
                  <c:v>92.280487832013947</c:v>
                </c:pt>
                <c:pt idx="16204">
                  <c:v>92.272223362107368</c:v>
                </c:pt>
                <c:pt idx="16205">
                  <c:v>92.26395693518684</c:v>
                </c:pt>
                <c:pt idx="16206">
                  <c:v>92.255690508266298</c:v>
                </c:pt>
                <c:pt idx="16207">
                  <c:v>92.24742603835972</c:v>
                </c:pt>
                <c:pt idx="16208">
                  <c:v>92.239159611439192</c:v>
                </c:pt>
                <c:pt idx="16209">
                  <c:v>92.230895141532599</c:v>
                </c:pt>
                <c:pt idx="16210">
                  <c:v>92.222628714612071</c:v>
                </c:pt>
                <c:pt idx="16211">
                  <c:v>92.214354459635743</c:v>
                </c:pt>
                <c:pt idx="16212">
                  <c:v>92.206088032715215</c:v>
                </c:pt>
                <c:pt idx="16213">
                  <c:v>92.197823562808637</c:v>
                </c:pt>
                <c:pt idx="16214">
                  <c:v>92.189557135888094</c:v>
                </c:pt>
                <c:pt idx="16215">
                  <c:v>92.181290708967566</c:v>
                </c:pt>
                <c:pt idx="16216">
                  <c:v>92.173026239060988</c:v>
                </c:pt>
                <c:pt idx="16217">
                  <c:v>92.164276821411534</c:v>
                </c:pt>
                <c:pt idx="16218">
                  <c:v>92.146058429422979</c:v>
                </c:pt>
                <c:pt idx="16219">
                  <c:v>92.128983000000005</c:v>
                </c:pt>
                <c:pt idx="16220">
                  <c:v>92.108461757145449</c:v>
                </c:pt>
                <c:pt idx="16221">
                  <c:v>92.070082370529335</c:v>
                </c:pt>
                <c:pt idx="16222">
                  <c:v>92.037075513268007</c:v>
                </c:pt>
                <c:pt idx="16223">
                  <c:v>92.034525080537875</c:v>
                </c:pt>
                <c:pt idx="16224">
                  <c:v>92.031972232625236</c:v>
                </c:pt>
                <c:pt idx="16225">
                  <c:v>92.029421799895104</c:v>
                </c:pt>
                <c:pt idx="16226">
                  <c:v>92.026871970960599</c:v>
                </c:pt>
                <c:pt idx="16227">
                  <c:v>92.024321538230453</c:v>
                </c:pt>
                <c:pt idx="16228">
                  <c:v>92.021771105500321</c:v>
                </c:pt>
                <c:pt idx="16229">
                  <c:v>92.019221276565816</c:v>
                </c:pt>
                <c:pt idx="16230">
                  <c:v>92.016670843835684</c:v>
                </c:pt>
                <c:pt idx="16231">
                  <c:v>92.014120411105552</c:v>
                </c:pt>
                <c:pt idx="16232">
                  <c:v>92.011570582171046</c:v>
                </c:pt>
                <c:pt idx="16233">
                  <c:v>92.009020149440914</c:v>
                </c:pt>
                <c:pt idx="16234">
                  <c:v>92.006469716710782</c:v>
                </c:pt>
                <c:pt idx="16235">
                  <c:v>92.003919887776263</c:v>
                </c:pt>
                <c:pt idx="16236">
                  <c:v>92.001369455046131</c:v>
                </c:pt>
                <c:pt idx="16237">
                  <c:v>91.998816607133492</c:v>
                </c:pt>
                <c:pt idx="16238">
                  <c:v>91.99626617440336</c:v>
                </c:pt>
                <c:pt idx="16239">
                  <c:v>91.993716345468854</c:v>
                </c:pt>
                <c:pt idx="16240">
                  <c:v>91.991165912738722</c:v>
                </c:pt>
                <c:pt idx="16241">
                  <c:v>91.988616083804217</c:v>
                </c:pt>
                <c:pt idx="16242">
                  <c:v>91.986065651074071</c:v>
                </c:pt>
                <c:pt idx="16243">
                  <c:v>91.983515218343939</c:v>
                </c:pt>
                <c:pt idx="16244">
                  <c:v>91.980965389409434</c:v>
                </c:pt>
                <c:pt idx="16245">
                  <c:v>91.978414956679302</c:v>
                </c:pt>
                <c:pt idx="16246">
                  <c:v>91.97586452394917</c:v>
                </c:pt>
                <c:pt idx="16247">
                  <c:v>91.973314695014665</c:v>
                </c:pt>
                <c:pt idx="16248">
                  <c:v>91.970764262284533</c:v>
                </c:pt>
                <c:pt idx="16249">
                  <c:v>91.968211414371879</c:v>
                </c:pt>
                <c:pt idx="16250">
                  <c:v>91.965660981641747</c:v>
                </c:pt>
                <c:pt idx="16251">
                  <c:v>91.963111152707242</c:v>
                </c:pt>
                <c:pt idx="16252">
                  <c:v>91.96056071997711</c:v>
                </c:pt>
                <c:pt idx="16253">
                  <c:v>91.958010287246978</c:v>
                </c:pt>
                <c:pt idx="16254">
                  <c:v>91.955460458312473</c:v>
                </c:pt>
                <c:pt idx="16255">
                  <c:v>91.952910025582341</c:v>
                </c:pt>
                <c:pt idx="16256">
                  <c:v>91.950359592852209</c:v>
                </c:pt>
                <c:pt idx="16257">
                  <c:v>91.947809763917704</c:v>
                </c:pt>
                <c:pt idx="16258">
                  <c:v>91.945259331187557</c:v>
                </c:pt>
                <c:pt idx="16259">
                  <c:v>91.942708898457425</c:v>
                </c:pt>
                <c:pt idx="16260">
                  <c:v>91.94015906952292</c:v>
                </c:pt>
                <c:pt idx="16261">
                  <c:v>91.937608636792788</c:v>
                </c:pt>
                <c:pt idx="16262">
                  <c:v>91.935055788880149</c:v>
                </c:pt>
                <c:pt idx="16263">
                  <c:v>91.932505959945644</c:v>
                </c:pt>
                <c:pt idx="16264">
                  <c:v>91.929955527215512</c:v>
                </c:pt>
                <c:pt idx="16265">
                  <c:v>91.927405094485366</c:v>
                </c:pt>
                <c:pt idx="16266">
                  <c:v>91.92485526555086</c:v>
                </c:pt>
                <c:pt idx="16267">
                  <c:v>91.922304832820728</c:v>
                </c:pt>
                <c:pt idx="16268">
                  <c:v>91.919754400090596</c:v>
                </c:pt>
                <c:pt idx="16269">
                  <c:v>91.917204571156091</c:v>
                </c:pt>
                <c:pt idx="16270">
                  <c:v>91.914654138425959</c:v>
                </c:pt>
                <c:pt idx="16271">
                  <c:v>91.912103705695827</c:v>
                </c:pt>
                <c:pt idx="16272">
                  <c:v>91.861703922746784</c:v>
                </c:pt>
                <c:pt idx="16273">
                  <c:v>91.874483757091767</c:v>
                </c:pt>
                <c:pt idx="16274">
                  <c:v>91.90972215450644</c:v>
                </c:pt>
                <c:pt idx="16275">
                  <c:v>91.9290274992847</c:v>
                </c:pt>
                <c:pt idx="16276">
                  <c:v>91.878226652443374</c:v>
                </c:pt>
                <c:pt idx="16277">
                  <c:v>91.858335342870774</c:v>
                </c:pt>
                <c:pt idx="16278">
                  <c:v>91.892650098235578</c:v>
                </c:pt>
                <c:pt idx="16279">
                  <c:v>91.911443103004288</c:v>
                </c:pt>
                <c:pt idx="16280">
                  <c:v>91.876372447914179</c:v>
                </c:pt>
                <c:pt idx="16281">
                  <c:v>91.871747540961138</c:v>
                </c:pt>
                <c:pt idx="16282">
                  <c:v>91.867706310121918</c:v>
                </c:pt>
                <c:pt idx="16283">
                  <c:v>91.86366412232536</c:v>
                </c:pt>
                <c:pt idx="16284">
                  <c:v>91.859621934528818</c:v>
                </c:pt>
                <c:pt idx="16285">
                  <c:v>91.855580703689597</c:v>
                </c:pt>
                <c:pt idx="16286">
                  <c:v>91.85153851589304</c:v>
                </c:pt>
                <c:pt idx="16287">
                  <c:v>91.847492500267123</c:v>
                </c:pt>
                <c:pt idx="16288">
                  <c:v>91.843451269427916</c:v>
                </c:pt>
                <c:pt idx="16289">
                  <c:v>91.839409081631359</c:v>
                </c:pt>
                <c:pt idx="16290">
                  <c:v>91.835366893834802</c:v>
                </c:pt>
                <c:pt idx="16291">
                  <c:v>91.831325662995582</c:v>
                </c:pt>
                <c:pt idx="16292">
                  <c:v>91.827283475199025</c:v>
                </c:pt>
                <c:pt idx="16293">
                  <c:v>91.823241287402467</c:v>
                </c:pt>
                <c:pt idx="16294">
                  <c:v>91.819200056563247</c:v>
                </c:pt>
                <c:pt idx="16295">
                  <c:v>91.81515786876669</c:v>
                </c:pt>
                <c:pt idx="16296">
                  <c:v>91.811115680970133</c:v>
                </c:pt>
                <c:pt idx="16297">
                  <c:v>91.807074450130926</c:v>
                </c:pt>
                <c:pt idx="16298">
                  <c:v>91.803032262334369</c:v>
                </c:pt>
                <c:pt idx="16299">
                  <c:v>91.798986246708452</c:v>
                </c:pt>
                <c:pt idx="16300">
                  <c:v>91.794944058911895</c:v>
                </c:pt>
                <c:pt idx="16301">
                  <c:v>91.790902828072674</c:v>
                </c:pt>
                <c:pt idx="16302">
                  <c:v>91.786860640276132</c:v>
                </c:pt>
                <c:pt idx="16303">
                  <c:v>91.782818452479574</c:v>
                </c:pt>
                <c:pt idx="16304">
                  <c:v>91.778777221640354</c:v>
                </c:pt>
                <c:pt idx="16305">
                  <c:v>91.774735033843797</c:v>
                </c:pt>
                <c:pt idx="16306">
                  <c:v>91.77069284604724</c:v>
                </c:pt>
                <c:pt idx="16307">
                  <c:v>91.766651615208019</c:v>
                </c:pt>
                <c:pt idx="16308">
                  <c:v>91.762609427411462</c:v>
                </c:pt>
                <c:pt idx="16309">
                  <c:v>91.758567239614905</c:v>
                </c:pt>
                <c:pt idx="16310">
                  <c:v>91.754526008775684</c:v>
                </c:pt>
                <c:pt idx="16311">
                  <c:v>91.750483820979142</c:v>
                </c:pt>
                <c:pt idx="16312">
                  <c:v>91.746437805353224</c:v>
                </c:pt>
                <c:pt idx="16313">
                  <c:v>91.742396574514004</c:v>
                </c:pt>
                <c:pt idx="16314">
                  <c:v>91.710060986056234</c:v>
                </c:pt>
                <c:pt idx="16315">
                  <c:v>91.706019755217014</c:v>
                </c:pt>
                <c:pt idx="16316">
                  <c:v>91.701977567420457</c:v>
                </c:pt>
                <c:pt idx="16317">
                  <c:v>91.697931551794554</c:v>
                </c:pt>
                <c:pt idx="16318">
                  <c:v>91.711384703694875</c:v>
                </c:pt>
                <c:pt idx="16319">
                  <c:v>91.767166000000003</c:v>
                </c:pt>
                <c:pt idx="16320">
                  <c:v>91.758375970910834</c:v>
                </c:pt>
                <c:pt idx="16321">
                  <c:v>91.71741951632896</c:v>
                </c:pt>
                <c:pt idx="16322">
                  <c:v>91.690660976394852</c:v>
                </c:pt>
                <c:pt idx="16323">
                  <c:v>91.740537128755363</c:v>
                </c:pt>
                <c:pt idx="16324">
                  <c:v>91.732848114660314</c:v>
                </c:pt>
                <c:pt idx="16325">
                  <c:v>91.650598444444441</c:v>
                </c:pt>
                <c:pt idx="16326">
                  <c:v>91.687033233905581</c:v>
                </c:pt>
                <c:pt idx="16327">
                  <c:v>91.7114076485623</c:v>
                </c:pt>
                <c:pt idx="16328">
                  <c:v>91.70626989009584</c:v>
                </c:pt>
                <c:pt idx="16329">
                  <c:v>91.701130915015966</c:v>
                </c:pt>
                <c:pt idx="16330">
                  <c:v>91.695987073482428</c:v>
                </c:pt>
                <c:pt idx="16331">
                  <c:v>91.690849315015967</c:v>
                </c:pt>
                <c:pt idx="16332">
                  <c:v>91.685710339936094</c:v>
                </c:pt>
                <c:pt idx="16333">
                  <c:v>91.680571364856235</c:v>
                </c:pt>
                <c:pt idx="16334">
                  <c:v>91.675433606389774</c:v>
                </c:pt>
                <c:pt idx="16335">
                  <c:v>91.670294631309901</c:v>
                </c:pt>
                <c:pt idx="16336">
                  <c:v>91.665155656230027</c:v>
                </c:pt>
                <c:pt idx="16337">
                  <c:v>91.660017897763581</c:v>
                </c:pt>
                <c:pt idx="16338">
                  <c:v>91.654878922683707</c:v>
                </c:pt>
                <c:pt idx="16339">
                  <c:v>91.649739947603834</c:v>
                </c:pt>
                <c:pt idx="16340">
                  <c:v>91.644602189137387</c:v>
                </c:pt>
                <c:pt idx="16341">
                  <c:v>91.639463214057514</c:v>
                </c:pt>
                <c:pt idx="16342">
                  <c:v>91.634319372523962</c:v>
                </c:pt>
                <c:pt idx="16343">
                  <c:v>91.629180397444088</c:v>
                </c:pt>
                <c:pt idx="16344">
                  <c:v>91.624042638977642</c:v>
                </c:pt>
                <c:pt idx="16345">
                  <c:v>91.618903663897768</c:v>
                </c:pt>
                <c:pt idx="16346">
                  <c:v>91.613764688817895</c:v>
                </c:pt>
                <c:pt idx="16347">
                  <c:v>91.608626930351434</c:v>
                </c:pt>
                <c:pt idx="16348">
                  <c:v>91.610624118979501</c:v>
                </c:pt>
                <c:pt idx="16349">
                  <c:v>91.634036089890316</c:v>
                </c:pt>
                <c:pt idx="16350">
                  <c:v>91.597608724195467</c:v>
                </c:pt>
                <c:pt idx="16351">
                  <c:v>91.578711568669533</c:v>
                </c:pt>
                <c:pt idx="16352">
                  <c:v>91.615187170243203</c:v>
                </c:pt>
                <c:pt idx="16353">
                  <c:v>91.586281</c:v>
                </c:pt>
                <c:pt idx="16354">
                  <c:v>91.597949590226463</c:v>
                </c:pt>
                <c:pt idx="16355">
                  <c:v>91.6324833431092</c:v>
                </c:pt>
                <c:pt idx="16356">
                  <c:v>91.612685821649976</c:v>
                </c:pt>
                <c:pt idx="16357">
                  <c:v>91.638662601136772</c:v>
                </c:pt>
                <c:pt idx="16358">
                  <c:v>91.630646354860858</c:v>
                </c:pt>
                <c:pt idx="16359">
                  <c:v>91.622632006370509</c:v>
                </c:pt>
                <c:pt idx="16360">
                  <c:v>91.614615760094594</c:v>
                </c:pt>
                <c:pt idx="16361">
                  <c:v>91.606599513818679</c:v>
                </c:pt>
                <c:pt idx="16362">
                  <c:v>91.598585165328345</c:v>
                </c:pt>
                <c:pt idx="16363">
                  <c:v>91.59056891905243</c:v>
                </c:pt>
                <c:pt idx="16364">
                  <c:v>91.582552672776515</c:v>
                </c:pt>
                <c:pt idx="16365">
                  <c:v>91.574538324286181</c:v>
                </c:pt>
                <c:pt idx="16366">
                  <c:v>91.566522078010252</c:v>
                </c:pt>
                <c:pt idx="16367">
                  <c:v>91.55849824059203</c:v>
                </c:pt>
                <c:pt idx="16368">
                  <c:v>91.550481994316115</c:v>
                </c:pt>
                <c:pt idx="16369">
                  <c:v>91.542467645825781</c:v>
                </c:pt>
                <c:pt idx="16370">
                  <c:v>91.502388312231787</c:v>
                </c:pt>
                <c:pt idx="16371">
                  <c:v>91.494373963741438</c:v>
                </c:pt>
                <c:pt idx="16372">
                  <c:v>91.486357717465523</c:v>
                </c:pt>
                <c:pt idx="16373">
                  <c:v>91.478341471189609</c:v>
                </c:pt>
                <c:pt idx="16374">
                  <c:v>91.470327122699274</c:v>
                </c:pt>
                <c:pt idx="16375">
                  <c:v>91.462310876423359</c:v>
                </c:pt>
                <c:pt idx="16376">
                  <c:v>91.454287039005138</c:v>
                </c:pt>
                <c:pt idx="16377">
                  <c:v>91.446272690514789</c:v>
                </c:pt>
                <c:pt idx="16378">
                  <c:v>91.434063516928944</c:v>
                </c:pt>
                <c:pt idx="16379">
                  <c:v>91.40061640095351</c:v>
                </c:pt>
                <c:pt idx="16380">
                  <c:v>91.376931640915586</c:v>
                </c:pt>
                <c:pt idx="16381">
                  <c:v>91.403017500715308</c:v>
                </c:pt>
                <c:pt idx="16382">
                  <c:v>91.391475858369105</c:v>
                </c:pt>
                <c:pt idx="16383">
                  <c:v>91.351105000000004</c:v>
                </c:pt>
                <c:pt idx="16384">
                  <c:v>91.375845204101097</c:v>
                </c:pt>
                <c:pt idx="16385">
                  <c:v>91.355116225560323</c:v>
                </c:pt>
                <c:pt idx="16386">
                  <c:v>91.322334551370673</c:v>
                </c:pt>
                <c:pt idx="16387">
                  <c:v>91.351105000000004</c:v>
                </c:pt>
                <c:pt idx="16388">
                  <c:v>91.351105000000004</c:v>
                </c:pt>
                <c:pt idx="16389">
                  <c:v>91.351105000000004</c:v>
                </c:pt>
                <c:pt idx="16390">
                  <c:v>91.351105000000004</c:v>
                </c:pt>
                <c:pt idx="16391">
                  <c:v>91.351105000000004</c:v>
                </c:pt>
                <c:pt idx="16392">
                  <c:v>91.351105000000004</c:v>
                </c:pt>
                <c:pt idx="16393">
                  <c:v>91.351105000000004</c:v>
                </c:pt>
                <c:pt idx="16394">
                  <c:v>91.351105000000004</c:v>
                </c:pt>
                <c:pt idx="16395">
                  <c:v>91.347809726275642</c:v>
                </c:pt>
                <c:pt idx="16396">
                  <c:v>91.311384881162184</c:v>
                </c:pt>
                <c:pt idx="16397">
                  <c:v>91.290041856801906</c:v>
                </c:pt>
                <c:pt idx="16398">
                  <c:v>91.383228717691935</c:v>
                </c:pt>
                <c:pt idx="16399">
                  <c:v>91.346805566563475</c:v>
                </c:pt>
                <c:pt idx="16400">
                  <c:v>91.310401591408109</c:v>
                </c:pt>
                <c:pt idx="16401">
                  <c:v>91.271473892226979</c:v>
                </c:pt>
                <c:pt idx="16402">
                  <c:v>91.227012555423116</c:v>
                </c:pt>
                <c:pt idx="16403">
                  <c:v>91.247904567477349</c:v>
                </c:pt>
                <c:pt idx="16404">
                  <c:v>91.275944351931329</c:v>
                </c:pt>
                <c:pt idx="16405">
                  <c:v>91.260511517118474</c:v>
                </c:pt>
                <c:pt idx="16406">
                  <c:v>91.259600259840738</c:v>
                </c:pt>
                <c:pt idx="16407">
                  <c:v>91.258689002563003</c:v>
                </c:pt>
                <c:pt idx="16408">
                  <c:v>91.257777961018533</c:v>
                </c:pt>
                <c:pt idx="16409">
                  <c:v>91.256866703740798</c:v>
                </c:pt>
                <c:pt idx="16410">
                  <c:v>91.255955446463062</c:v>
                </c:pt>
                <c:pt idx="16411">
                  <c:v>91.255044404918578</c:v>
                </c:pt>
                <c:pt idx="16412">
                  <c:v>91.254133147640857</c:v>
                </c:pt>
                <c:pt idx="16413">
                  <c:v>91.253221027430087</c:v>
                </c:pt>
                <c:pt idx="16414">
                  <c:v>91.252309770152351</c:v>
                </c:pt>
                <c:pt idx="16415">
                  <c:v>91.251398728607882</c:v>
                </c:pt>
                <c:pt idx="16416">
                  <c:v>91.250487471330146</c:v>
                </c:pt>
                <c:pt idx="16417">
                  <c:v>91.249576214052411</c:v>
                </c:pt>
                <c:pt idx="16418">
                  <c:v>91.248665172507927</c:v>
                </c:pt>
                <c:pt idx="16419">
                  <c:v>91.247753915230192</c:v>
                </c:pt>
                <c:pt idx="16420">
                  <c:v>91.246842657952456</c:v>
                </c:pt>
                <c:pt idx="16421">
                  <c:v>91.245931616407987</c:v>
                </c:pt>
                <c:pt idx="16422">
                  <c:v>91.245020359130251</c:v>
                </c:pt>
                <c:pt idx="16423">
                  <c:v>91.244109101852516</c:v>
                </c:pt>
                <c:pt idx="16424">
                  <c:v>91.243198060308046</c:v>
                </c:pt>
                <c:pt idx="16425">
                  <c:v>91.242286803030311</c:v>
                </c:pt>
                <c:pt idx="16426">
                  <c:v>91.24137468281954</c:v>
                </c:pt>
                <c:pt idx="16427">
                  <c:v>91.24046364127507</c:v>
                </c:pt>
                <c:pt idx="16428">
                  <c:v>91.239552383997335</c:v>
                </c:pt>
                <c:pt idx="16429">
                  <c:v>91.2386411267196</c:v>
                </c:pt>
                <c:pt idx="16430">
                  <c:v>91.237730085175116</c:v>
                </c:pt>
                <c:pt idx="16431">
                  <c:v>91.23681882789738</c:v>
                </c:pt>
                <c:pt idx="16432">
                  <c:v>91.235907570619645</c:v>
                </c:pt>
                <c:pt idx="16433">
                  <c:v>91.234996529075175</c:v>
                </c:pt>
                <c:pt idx="16434">
                  <c:v>91.23408527179744</c:v>
                </c:pt>
                <c:pt idx="16435">
                  <c:v>91.233174014519705</c:v>
                </c:pt>
                <c:pt idx="16436">
                  <c:v>91.232262972975221</c:v>
                </c:pt>
                <c:pt idx="16437">
                  <c:v>91.2313517156975</c:v>
                </c:pt>
                <c:pt idx="16438">
                  <c:v>91.230439595486729</c:v>
                </c:pt>
                <c:pt idx="16439">
                  <c:v>91.229528338208993</c:v>
                </c:pt>
                <c:pt idx="16440">
                  <c:v>91.228617296664524</c:v>
                </c:pt>
                <c:pt idx="16441">
                  <c:v>91.227706039386788</c:v>
                </c:pt>
                <c:pt idx="16442">
                  <c:v>91.226794782109053</c:v>
                </c:pt>
                <c:pt idx="16443">
                  <c:v>91.225883740564569</c:v>
                </c:pt>
                <c:pt idx="16444">
                  <c:v>91.224972483286834</c:v>
                </c:pt>
                <c:pt idx="16445">
                  <c:v>91.264686089545123</c:v>
                </c:pt>
                <c:pt idx="16446">
                  <c:v>91.33125404033413</c:v>
                </c:pt>
                <c:pt idx="16447">
                  <c:v>91.33449923581307</c:v>
                </c:pt>
                <c:pt idx="16448">
                  <c:v>91.314926</c:v>
                </c:pt>
                <c:pt idx="16449">
                  <c:v>91.29782037911302</c:v>
                </c:pt>
                <c:pt idx="16450">
                  <c:v>91.267947482617032</c:v>
                </c:pt>
                <c:pt idx="16451">
                  <c:v>91.296401484147793</c:v>
                </c:pt>
                <c:pt idx="16452">
                  <c:v>91.288102250595529</c:v>
                </c:pt>
                <c:pt idx="16453">
                  <c:v>91.251580075417664</c:v>
                </c:pt>
                <c:pt idx="16454">
                  <c:v>91.243726423067386</c:v>
                </c:pt>
                <c:pt idx="16455">
                  <c:v>91.246045459420358</c:v>
                </c:pt>
                <c:pt idx="16456">
                  <c:v>91.24836504491762</c:v>
                </c:pt>
                <c:pt idx="16457">
                  <c:v>91.250684630414881</c:v>
                </c:pt>
                <c:pt idx="16458">
                  <c:v>91.253003666767839</c:v>
                </c:pt>
                <c:pt idx="16459">
                  <c:v>91.2553232522651</c:v>
                </c:pt>
                <c:pt idx="16460">
                  <c:v>91.257642837762361</c:v>
                </c:pt>
                <c:pt idx="16461">
                  <c:v>91.259961874115334</c:v>
                </c:pt>
                <c:pt idx="16462">
                  <c:v>91.262281459612595</c:v>
                </c:pt>
                <c:pt idx="16463">
                  <c:v>91.264603241687027</c:v>
                </c:pt>
                <c:pt idx="16464">
                  <c:v>91.266922827184288</c:v>
                </c:pt>
                <c:pt idx="16465">
                  <c:v>91.26924186353726</c:v>
                </c:pt>
                <c:pt idx="16466">
                  <c:v>91.271561449034522</c:v>
                </c:pt>
                <c:pt idx="16467">
                  <c:v>91.273881034531783</c:v>
                </c:pt>
                <c:pt idx="16468">
                  <c:v>91.276200070884741</c:v>
                </c:pt>
                <c:pt idx="16469">
                  <c:v>91.278519656382002</c:v>
                </c:pt>
                <c:pt idx="16470">
                  <c:v>91.280839241879264</c:v>
                </c:pt>
                <c:pt idx="16471">
                  <c:v>91.283158278232236</c:v>
                </c:pt>
                <c:pt idx="16472">
                  <c:v>91.285477863729497</c:v>
                </c:pt>
                <c:pt idx="16473">
                  <c:v>91.287797449226758</c:v>
                </c:pt>
                <c:pt idx="16474">
                  <c:v>91.290116485579716</c:v>
                </c:pt>
                <c:pt idx="16475">
                  <c:v>91.292438267654163</c:v>
                </c:pt>
                <c:pt idx="16476">
                  <c:v>91.294757853151424</c:v>
                </c:pt>
                <c:pt idx="16477">
                  <c:v>91.301716060498904</c:v>
                </c:pt>
                <c:pt idx="16478">
                  <c:v>91.304035096851877</c:v>
                </c:pt>
                <c:pt idx="16479">
                  <c:v>91.306354682349138</c:v>
                </c:pt>
                <c:pt idx="16480">
                  <c:v>91.308674267846399</c:v>
                </c:pt>
                <c:pt idx="16481">
                  <c:v>91.310993304199357</c:v>
                </c:pt>
                <c:pt idx="16482">
                  <c:v>91.313312889696618</c:v>
                </c:pt>
                <c:pt idx="16483">
                  <c:v>91.31563247519388</c:v>
                </c:pt>
                <c:pt idx="16484">
                  <c:v>91.317951511546852</c:v>
                </c:pt>
                <c:pt idx="16485">
                  <c:v>91.320271097044113</c:v>
                </c:pt>
                <c:pt idx="16486">
                  <c:v>91.322592879118545</c:v>
                </c:pt>
                <c:pt idx="16487">
                  <c:v>91.324912464615807</c:v>
                </c:pt>
                <c:pt idx="16488">
                  <c:v>91.327231500968779</c:v>
                </c:pt>
                <c:pt idx="16489">
                  <c:v>91.32955108646604</c:v>
                </c:pt>
                <c:pt idx="16490">
                  <c:v>91.331870671963301</c:v>
                </c:pt>
                <c:pt idx="16491">
                  <c:v>91.334189708316259</c:v>
                </c:pt>
                <c:pt idx="16492">
                  <c:v>91.336509293813521</c:v>
                </c:pt>
                <c:pt idx="16493">
                  <c:v>91.338828879310782</c:v>
                </c:pt>
                <c:pt idx="16494">
                  <c:v>91.341147915663754</c:v>
                </c:pt>
                <c:pt idx="16495">
                  <c:v>91.343467501161015</c:v>
                </c:pt>
                <c:pt idx="16496">
                  <c:v>91.345787086658277</c:v>
                </c:pt>
                <c:pt idx="16497">
                  <c:v>91.348106123011235</c:v>
                </c:pt>
                <c:pt idx="16498">
                  <c:v>91.350427905085681</c:v>
                </c:pt>
                <c:pt idx="16499">
                  <c:v>91.338206980929684</c:v>
                </c:pt>
                <c:pt idx="16500">
                  <c:v>91.30697270577015</c:v>
                </c:pt>
                <c:pt idx="16501">
                  <c:v>91.336289344301392</c:v>
                </c:pt>
                <c:pt idx="16502">
                  <c:v>91.31127396972586</c:v>
                </c:pt>
                <c:pt idx="16503">
                  <c:v>91.310237696948022</c:v>
                </c:pt>
                <c:pt idx="16504">
                  <c:v>91.314926</c:v>
                </c:pt>
                <c:pt idx="16505">
                  <c:v>91.287613550417163</c:v>
                </c:pt>
                <c:pt idx="16506">
                  <c:v>91.237394309012871</c:v>
                </c:pt>
                <c:pt idx="16507">
                  <c:v>91.224463999999998</c:v>
                </c:pt>
                <c:pt idx="16508">
                  <c:v>91.227597571922729</c:v>
                </c:pt>
                <c:pt idx="16509">
                  <c:v>91.23166303251557</c:v>
                </c:pt>
                <c:pt idx="16510">
                  <c:v>91.235729455803309</c:v>
                </c:pt>
                <c:pt idx="16511">
                  <c:v>91.239799729870683</c:v>
                </c:pt>
                <c:pt idx="16512">
                  <c:v>91.230796256318541</c:v>
                </c:pt>
                <c:pt idx="16513">
                  <c:v>91.18235951502146</c:v>
                </c:pt>
                <c:pt idx="16514">
                  <c:v>91.146281775446965</c:v>
                </c:pt>
                <c:pt idx="16515">
                  <c:v>91.176455259179789</c:v>
                </c:pt>
                <c:pt idx="16516">
                  <c:v>91.181902661897951</c:v>
                </c:pt>
                <c:pt idx="16517">
                  <c:v>91.176708177592374</c:v>
                </c:pt>
                <c:pt idx="16518">
                  <c:v>91.181648190987133</c:v>
                </c:pt>
                <c:pt idx="16519">
                  <c:v>91.156670850262273</c:v>
                </c:pt>
                <c:pt idx="16520">
                  <c:v>91.128728664744528</c:v>
                </c:pt>
                <c:pt idx="16521">
                  <c:v>91.114747343017939</c:v>
                </c:pt>
                <c:pt idx="16522">
                  <c:v>91.100769331263336</c:v>
                </c:pt>
                <c:pt idx="16523">
                  <c:v>91.086774769648741</c:v>
                </c:pt>
                <c:pt idx="16524">
                  <c:v>91.072793447922152</c:v>
                </c:pt>
                <c:pt idx="16525">
                  <c:v>91.058815436167549</c:v>
                </c:pt>
                <c:pt idx="16526">
                  <c:v>91.04483411444096</c:v>
                </c:pt>
                <c:pt idx="16527">
                  <c:v>91.03085279271437</c:v>
                </c:pt>
                <c:pt idx="16528">
                  <c:v>91.016874780959768</c:v>
                </c:pt>
                <c:pt idx="16529">
                  <c:v>91.002893459233178</c:v>
                </c:pt>
                <c:pt idx="16530">
                  <c:v>90.988912137506588</c:v>
                </c:pt>
                <c:pt idx="16531">
                  <c:v>90.974934125751986</c:v>
                </c:pt>
                <c:pt idx="16532">
                  <c:v>90.960952804025396</c:v>
                </c:pt>
                <c:pt idx="16533">
                  <c:v>90.946971482298792</c:v>
                </c:pt>
                <c:pt idx="16534">
                  <c:v>90.932993470544204</c:v>
                </c:pt>
                <c:pt idx="16535">
                  <c:v>90.919012148817615</c:v>
                </c:pt>
                <c:pt idx="16536">
                  <c:v>90.90501758720302</c:v>
                </c:pt>
                <c:pt idx="16537">
                  <c:v>90.891036265476416</c:v>
                </c:pt>
                <c:pt idx="16538">
                  <c:v>90.877058253721827</c:v>
                </c:pt>
                <c:pt idx="16539">
                  <c:v>90.863076931995224</c:v>
                </c:pt>
                <c:pt idx="16540">
                  <c:v>90.849095610268634</c:v>
                </c:pt>
                <c:pt idx="16541">
                  <c:v>90.835117598514046</c:v>
                </c:pt>
                <c:pt idx="16542">
                  <c:v>90.821136276787442</c:v>
                </c:pt>
                <c:pt idx="16543">
                  <c:v>90.807154955060852</c:v>
                </c:pt>
                <c:pt idx="16544">
                  <c:v>90.79317694330625</c:v>
                </c:pt>
                <c:pt idx="16545">
                  <c:v>90.77919562157966</c:v>
                </c:pt>
                <c:pt idx="16546">
                  <c:v>90.765214299853071</c:v>
                </c:pt>
                <c:pt idx="16547">
                  <c:v>90.751236288098468</c:v>
                </c:pt>
                <c:pt idx="16548">
                  <c:v>90.737241726483873</c:v>
                </c:pt>
                <c:pt idx="16549">
                  <c:v>90.723260404757283</c:v>
                </c:pt>
                <c:pt idx="16550">
                  <c:v>90.709282393002681</c:v>
                </c:pt>
                <c:pt idx="16551">
                  <c:v>90.695301071276091</c:v>
                </c:pt>
                <c:pt idx="16552">
                  <c:v>90.681319749549502</c:v>
                </c:pt>
                <c:pt idx="16553">
                  <c:v>90.667341737794899</c:v>
                </c:pt>
                <c:pt idx="16554">
                  <c:v>90.573227000000003</c:v>
                </c:pt>
                <c:pt idx="16555">
                  <c:v>90.560059208631372</c:v>
                </c:pt>
                <c:pt idx="16556">
                  <c:v>90.555137999999999</c:v>
                </c:pt>
                <c:pt idx="16557">
                  <c:v>90.555137999999999</c:v>
                </c:pt>
                <c:pt idx="16558">
                  <c:v>90.548322845178021</c:v>
                </c:pt>
                <c:pt idx="16559">
                  <c:v>90.539149182463163</c:v>
                </c:pt>
                <c:pt idx="16560">
                  <c:v>90.529984198710196</c:v>
                </c:pt>
                <c:pt idx="16561">
                  <c:v>90.520821384697712</c:v>
                </c:pt>
                <c:pt idx="16562">
                  <c:v>90.511656400944744</c:v>
                </c:pt>
                <c:pt idx="16563">
                  <c:v>90.502491417191777</c:v>
                </c:pt>
                <c:pt idx="16564">
                  <c:v>90.493328603179293</c:v>
                </c:pt>
                <c:pt idx="16565">
                  <c:v>90.484163619426326</c:v>
                </c:pt>
                <c:pt idx="16566">
                  <c:v>90.474998635673359</c:v>
                </c:pt>
                <c:pt idx="16567">
                  <c:v>90.465835821660875</c:v>
                </c:pt>
                <c:pt idx="16568">
                  <c:v>90.456670837907907</c:v>
                </c:pt>
                <c:pt idx="16569">
                  <c:v>90.44750585415494</c:v>
                </c:pt>
                <c:pt idx="16570">
                  <c:v>90.438343040142456</c:v>
                </c:pt>
                <c:pt idx="16571">
                  <c:v>90.429178056389489</c:v>
                </c:pt>
                <c:pt idx="16572">
                  <c:v>90.420004393674631</c:v>
                </c:pt>
                <c:pt idx="16573">
                  <c:v>90.410839409921678</c:v>
                </c:pt>
                <c:pt idx="16574">
                  <c:v>90.40167659590918</c:v>
                </c:pt>
                <c:pt idx="16575">
                  <c:v>90.392511612156213</c:v>
                </c:pt>
                <c:pt idx="16576">
                  <c:v>90.38334662840326</c:v>
                </c:pt>
                <c:pt idx="16577">
                  <c:v>90.374183814390761</c:v>
                </c:pt>
                <c:pt idx="16578">
                  <c:v>90.365018830637794</c:v>
                </c:pt>
                <c:pt idx="16579">
                  <c:v>90.355853846884841</c:v>
                </c:pt>
                <c:pt idx="16580">
                  <c:v>90.346691032872343</c:v>
                </c:pt>
                <c:pt idx="16581">
                  <c:v>90.337526049119376</c:v>
                </c:pt>
                <c:pt idx="16582">
                  <c:v>90.328361065366408</c:v>
                </c:pt>
                <c:pt idx="16583">
                  <c:v>90.321480199332385</c:v>
                </c:pt>
                <c:pt idx="16584">
                  <c:v>90.338050999999993</c:v>
                </c:pt>
                <c:pt idx="16585">
                  <c:v>90.336261077491642</c:v>
                </c:pt>
                <c:pt idx="16586">
                  <c:v>90.321877001430622</c:v>
                </c:pt>
                <c:pt idx="16587">
                  <c:v>90.333963074851013</c:v>
                </c:pt>
                <c:pt idx="16588">
                  <c:v>90.301872000000003</c:v>
                </c:pt>
                <c:pt idx="16589">
                  <c:v>90.297282897472584</c:v>
                </c:pt>
                <c:pt idx="16590">
                  <c:v>90.270540730870081</c:v>
                </c:pt>
                <c:pt idx="16591">
                  <c:v>90.304421163090126</c:v>
                </c:pt>
                <c:pt idx="16592">
                  <c:v>90.318503467368927</c:v>
                </c:pt>
                <c:pt idx="16593">
                  <c:v>90.308566625701715</c:v>
                </c:pt>
                <c:pt idx="16594">
                  <c:v>90.298629784034503</c:v>
                </c:pt>
                <c:pt idx="16595">
                  <c:v>90.288695294839286</c:v>
                </c:pt>
                <c:pt idx="16596">
                  <c:v>90.278758453172074</c:v>
                </c:pt>
                <c:pt idx="16597">
                  <c:v>90.268812201616925</c:v>
                </c:pt>
                <c:pt idx="16598">
                  <c:v>90.258875359949712</c:v>
                </c:pt>
                <c:pt idx="16599">
                  <c:v>90.248940870754495</c:v>
                </c:pt>
                <c:pt idx="16600">
                  <c:v>90.239004029087283</c:v>
                </c:pt>
                <c:pt idx="16601">
                  <c:v>90.229067187420071</c:v>
                </c:pt>
                <c:pt idx="16602">
                  <c:v>90.219132698224854</c:v>
                </c:pt>
                <c:pt idx="16603">
                  <c:v>90.203250149702029</c:v>
                </c:pt>
                <c:pt idx="16604">
                  <c:v>90.183674964473056</c:v>
                </c:pt>
                <c:pt idx="16605">
                  <c:v>90.207086815450651</c:v>
                </c:pt>
                <c:pt idx="16606">
                  <c:v>90.193336000000002</c:v>
                </c:pt>
                <c:pt idx="16607">
                  <c:v>90.18873936734208</c:v>
                </c:pt>
                <c:pt idx="16608">
                  <c:v>90.175246999999999</c:v>
                </c:pt>
                <c:pt idx="16609">
                  <c:v>90.165516722460666</c:v>
                </c:pt>
                <c:pt idx="16610">
                  <c:v>90.154049020500608</c:v>
                </c:pt>
                <c:pt idx="16611">
                  <c:v>90.177990110157367</c:v>
                </c:pt>
                <c:pt idx="16612">
                  <c:v>90.140538631648838</c:v>
                </c:pt>
                <c:pt idx="16613">
                  <c:v>90.145643667902689</c:v>
                </c:pt>
                <c:pt idx="16614">
                  <c:v>90.150747495577889</c:v>
                </c:pt>
                <c:pt idx="16615">
                  <c:v>90.155852531831741</c:v>
                </c:pt>
                <c:pt idx="16616">
                  <c:v>90.160957568085593</c:v>
                </c:pt>
                <c:pt idx="16617">
                  <c:v>90.166061395760778</c:v>
                </c:pt>
                <c:pt idx="16618">
                  <c:v>90.17116643201463</c:v>
                </c:pt>
                <c:pt idx="16619">
                  <c:v>90.176271468268482</c:v>
                </c:pt>
                <c:pt idx="16620">
                  <c:v>90.181375295943681</c:v>
                </c:pt>
                <c:pt idx="16621">
                  <c:v>90.186480332197533</c:v>
                </c:pt>
                <c:pt idx="16622">
                  <c:v>90.191590202766022</c:v>
                </c:pt>
                <c:pt idx="16623">
                  <c:v>90.196695239019874</c:v>
                </c:pt>
                <c:pt idx="16624">
                  <c:v>90.20179906669506</c:v>
                </c:pt>
                <c:pt idx="16625">
                  <c:v>90.206904102948911</c:v>
                </c:pt>
                <c:pt idx="16626">
                  <c:v>90.212009139202763</c:v>
                </c:pt>
                <c:pt idx="16627">
                  <c:v>90.217112966877963</c:v>
                </c:pt>
                <c:pt idx="16628">
                  <c:v>90.222218003131815</c:v>
                </c:pt>
                <c:pt idx="16629">
                  <c:v>90.227323039385666</c:v>
                </c:pt>
                <c:pt idx="16630">
                  <c:v>90.232426867060866</c:v>
                </c:pt>
                <c:pt idx="16631">
                  <c:v>90.237531903314718</c:v>
                </c:pt>
                <c:pt idx="16632">
                  <c:v>90.24263693956857</c:v>
                </c:pt>
                <c:pt idx="16633">
                  <c:v>90.247740767243755</c:v>
                </c:pt>
                <c:pt idx="16634">
                  <c:v>90.252850637812244</c:v>
                </c:pt>
                <c:pt idx="16635">
                  <c:v>90.257955674066096</c:v>
                </c:pt>
                <c:pt idx="16636">
                  <c:v>90.263059501741282</c:v>
                </c:pt>
                <c:pt idx="16637">
                  <c:v>90.268164537995133</c:v>
                </c:pt>
                <c:pt idx="16638">
                  <c:v>90.273269574248985</c:v>
                </c:pt>
                <c:pt idx="16639">
                  <c:v>90.278373401924185</c:v>
                </c:pt>
                <c:pt idx="16640">
                  <c:v>90.283478438178037</c:v>
                </c:pt>
                <c:pt idx="16641">
                  <c:v>90.232338490214801</c:v>
                </c:pt>
                <c:pt idx="16642">
                  <c:v>90.246768261490828</c:v>
                </c:pt>
                <c:pt idx="16643">
                  <c:v>90.264986618025745</c:v>
                </c:pt>
                <c:pt idx="16644">
                  <c:v>90.230637498806686</c:v>
                </c:pt>
                <c:pt idx="16645">
                  <c:v>90.229515000000006</c:v>
                </c:pt>
                <c:pt idx="16646">
                  <c:v>90.247276285101307</c:v>
                </c:pt>
                <c:pt idx="16647">
                  <c:v>90.229696148783987</c:v>
                </c:pt>
                <c:pt idx="16648">
                  <c:v>90.337843771360369</c:v>
                </c:pt>
                <c:pt idx="16649">
                  <c:v>90.247615501569683</c:v>
                </c:pt>
                <c:pt idx="16650">
                  <c:v>90.250651915965719</c:v>
                </c:pt>
                <c:pt idx="16651">
                  <c:v>90.253688330361754</c:v>
                </c:pt>
                <c:pt idx="16652">
                  <c:v>90.256724025909691</c:v>
                </c:pt>
                <c:pt idx="16653">
                  <c:v>90.259760440305726</c:v>
                </c:pt>
                <c:pt idx="16654">
                  <c:v>90.262796854701762</c:v>
                </c:pt>
                <c:pt idx="16655">
                  <c:v>90.265832550249684</c:v>
                </c:pt>
                <c:pt idx="16656">
                  <c:v>90.268868964645733</c:v>
                </c:pt>
                <c:pt idx="16657">
                  <c:v>90.271905379041769</c:v>
                </c:pt>
                <c:pt idx="16658">
                  <c:v>90.274941074589691</c:v>
                </c:pt>
                <c:pt idx="16659">
                  <c:v>90.277980364378152</c:v>
                </c:pt>
                <c:pt idx="16660">
                  <c:v>90.281016778774188</c:v>
                </c:pt>
                <c:pt idx="16661">
                  <c:v>90.284052474322124</c:v>
                </c:pt>
                <c:pt idx="16662">
                  <c:v>90.287088888718159</c:v>
                </c:pt>
                <c:pt idx="16663">
                  <c:v>90.290125303114195</c:v>
                </c:pt>
                <c:pt idx="16664">
                  <c:v>90.293160998662131</c:v>
                </c:pt>
                <c:pt idx="16665">
                  <c:v>90.296197413058167</c:v>
                </c:pt>
                <c:pt idx="16666">
                  <c:v>90.299233827454202</c:v>
                </c:pt>
                <c:pt idx="16667">
                  <c:v>90.297106293949497</c:v>
                </c:pt>
                <c:pt idx="16668">
                  <c:v>90.265693999999996</c:v>
                </c:pt>
                <c:pt idx="16669">
                  <c:v>90.268316344301383</c:v>
                </c:pt>
                <c:pt idx="16670">
                  <c:v>90.283783</c:v>
                </c:pt>
                <c:pt idx="16671">
                  <c:v>90.289564402476785</c:v>
                </c:pt>
                <c:pt idx="16672">
                  <c:v>90.313923540295661</c:v>
                </c:pt>
                <c:pt idx="16673">
                  <c:v>90.277479737470159</c:v>
                </c:pt>
                <c:pt idx="16674">
                  <c:v>90.264039118123364</c:v>
                </c:pt>
                <c:pt idx="16675">
                  <c:v>90.334652303767285</c:v>
                </c:pt>
                <c:pt idx="16676">
                  <c:v>90.320497913377721</c:v>
                </c:pt>
                <c:pt idx="16677">
                  <c:v>90.323264615326522</c:v>
                </c:pt>
                <c:pt idx="16678">
                  <c:v>90.326031972426136</c:v>
                </c:pt>
                <c:pt idx="16679">
                  <c:v>90.328799329525765</c:v>
                </c:pt>
                <c:pt idx="16680">
                  <c:v>90.331566031474551</c:v>
                </c:pt>
                <c:pt idx="16681">
                  <c:v>90.33433338857418</c:v>
                </c:pt>
                <c:pt idx="16682">
                  <c:v>90.337100090522981</c:v>
                </c:pt>
                <c:pt idx="16683">
                  <c:v>90.339867447622595</c:v>
                </c:pt>
                <c:pt idx="16684">
                  <c:v>90.342637425325535</c:v>
                </c:pt>
                <c:pt idx="16685">
                  <c:v>90.345404782425163</c:v>
                </c:pt>
                <c:pt idx="16686">
                  <c:v>90.34817148437395</c:v>
                </c:pt>
                <c:pt idx="16687">
                  <c:v>90.350938841473578</c:v>
                </c:pt>
                <c:pt idx="16688">
                  <c:v>90.353706198573192</c:v>
                </c:pt>
                <c:pt idx="16689">
                  <c:v>90.356472900521993</c:v>
                </c:pt>
                <c:pt idx="16690">
                  <c:v>90.359240257621607</c:v>
                </c:pt>
                <c:pt idx="16691">
                  <c:v>90.362007614721236</c:v>
                </c:pt>
                <c:pt idx="16692">
                  <c:v>90.364774316670037</c:v>
                </c:pt>
                <c:pt idx="16693">
                  <c:v>90.367541673769651</c:v>
                </c:pt>
                <c:pt idx="16694">
                  <c:v>90.370309030869279</c:v>
                </c:pt>
                <c:pt idx="16695">
                  <c:v>90.373075732818066</c:v>
                </c:pt>
                <c:pt idx="16696">
                  <c:v>90.375843089917694</c:v>
                </c:pt>
                <c:pt idx="16697">
                  <c:v>90.378613067620634</c:v>
                </c:pt>
                <c:pt idx="16698">
                  <c:v>90.381380424720248</c:v>
                </c:pt>
                <c:pt idx="16699">
                  <c:v>90.384147126669049</c:v>
                </c:pt>
                <c:pt idx="16700">
                  <c:v>90.386914483768663</c:v>
                </c:pt>
                <c:pt idx="16701">
                  <c:v>90.389681840868292</c:v>
                </c:pt>
                <c:pt idx="16702">
                  <c:v>90.392448542817093</c:v>
                </c:pt>
                <c:pt idx="16703">
                  <c:v>90.395215899916707</c:v>
                </c:pt>
                <c:pt idx="16704">
                  <c:v>90.397982601865507</c:v>
                </c:pt>
                <c:pt idx="16705">
                  <c:v>90.400749958965122</c:v>
                </c:pt>
                <c:pt idx="16706">
                  <c:v>90.40351731606475</c:v>
                </c:pt>
                <c:pt idx="16707">
                  <c:v>90.406284018013551</c:v>
                </c:pt>
                <c:pt idx="16708">
                  <c:v>90.409051375113165</c:v>
                </c:pt>
                <c:pt idx="16709">
                  <c:v>90.411821352816105</c:v>
                </c:pt>
                <c:pt idx="16710">
                  <c:v>90.414588709915719</c:v>
                </c:pt>
                <c:pt idx="16711">
                  <c:v>90.41735541186452</c:v>
                </c:pt>
                <c:pt idx="16712">
                  <c:v>90.420122768964148</c:v>
                </c:pt>
                <c:pt idx="16713">
                  <c:v>90.422890126063763</c:v>
                </c:pt>
                <c:pt idx="16714">
                  <c:v>90.425656828012563</c:v>
                </c:pt>
                <c:pt idx="16715">
                  <c:v>90.428424185112178</c:v>
                </c:pt>
                <c:pt idx="16716">
                  <c:v>90.431191542211806</c:v>
                </c:pt>
                <c:pt idx="16717">
                  <c:v>90.433958244160607</c:v>
                </c:pt>
                <c:pt idx="16718">
                  <c:v>90.436725601260221</c:v>
                </c:pt>
                <c:pt idx="16719">
                  <c:v>90.43949295835985</c:v>
                </c:pt>
                <c:pt idx="16720">
                  <c:v>90.442259660308636</c:v>
                </c:pt>
                <c:pt idx="16721">
                  <c:v>90.445027017408265</c:v>
                </c:pt>
                <c:pt idx="16722">
                  <c:v>90.415126474964239</c:v>
                </c:pt>
                <c:pt idx="16723">
                  <c:v>90.374229</c:v>
                </c:pt>
                <c:pt idx="16724">
                  <c:v>90.382349016686533</c:v>
                </c:pt>
                <c:pt idx="16725">
                  <c:v>90.33908289697743</c:v>
                </c:pt>
                <c:pt idx="16726">
                  <c:v>90.322179808429127</c:v>
                </c:pt>
                <c:pt idx="16727">
                  <c:v>90.352287945059615</c:v>
                </c:pt>
                <c:pt idx="16728">
                  <c:v>90.356139999999996</c:v>
                </c:pt>
                <c:pt idx="16729">
                  <c:v>90.357556933163039</c:v>
                </c:pt>
                <c:pt idx="16730">
                  <c:v>90.301872000000003</c:v>
                </c:pt>
                <c:pt idx="16731">
                  <c:v>90.318913866952798</c:v>
                </c:pt>
                <c:pt idx="16732">
                  <c:v>90.30163205063154</c:v>
                </c:pt>
                <c:pt idx="16733">
                  <c:v>90.297905778086033</c:v>
                </c:pt>
                <c:pt idx="16734">
                  <c:v>90.294175976873348</c:v>
                </c:pt>
                <c:pt idx="16735">
                  <c:v>90.290449704327855</c:v>
                </c:pt>
                <c:pt idx="16736">
                  <c:v>90.286724313949151</c:v>
                </c:pt>
                <c:pt idx="16737">
                  <c:v>90.282998041403644</c:v>
                </c:pt>
                <c:pt idx="16738">
                  <c:v>90.279271768858138</c:v>
                </c:pt>
                <c:pt idx="16739">
                  <c:v>90.275546378479433</c:v>
                </c:pt>
                <c:pt idx="16740">
                  <c:v>90.271820105933926</c:v>
                </c:pt>
                <c:pt idx="16741">
                  <c:v>90.26809383338842</c:v>
                </c:pt>
                <c:pt idx="16742">
                  <c:v>90.264368443009715</c:v>
                </c:pt>
                <c:pt idx="16743">
                  <c:v>90.260642170464223</c:v>
                </c:pt>
                <c:pt idx="16744">
                  <c:v>90.256915897918716</c:v>
                </c:pt>
                <c:pt idx="16745">
                  <c:v>90.253190507540012</c:v>
                </c:pt>
                <c:pt idx="16746">
                  <c:v>90.249464234994505</c:v>
                </c:pt>
                <c:pt idx="16747">
                  <c:v>90.24573443378182</c:v>
                </c:pt>
                <c:pt idx="16748">
                  <c:v>90.242009043403115</c:v>
                </c:pt>
                <c:pt idx="16749">
                  <c:v>90.238282770857609</c:v>
                </c:pt>
                <c:pt idx="16750">
                  <c:v>90.234556498312102</c:v>
                </c:pt>
                <c:pt idx="16751">
                  <c:v>90.230831107933398</c:v>
                </c:pt>
                <c:pt idx="16752">
                  <c:v>90.227104835387891</c:v>
                </c:pt>
                <c:pt idx="16753">
                  <c:v>90.223378562842399</c:v>
                </c:pt>
                <c:pt idx="16754">
                  <c:v>90.21965317246368</c:v>
                </c:pt>
                <c:pt idx="16755">
                  <c:v>90.215926899918188</c:v>
                </c:pt>
                <c:pt idx="16756">
                  <c:v>90.212200627372681</c:v>
                </c:pt>
                <c:pt idx="16757">
                  <c:v>90.208475236993976</c:v>
                </c:pt>
                <c:pt idx="16758">
                  <c:v>90.20474896444847</c:v>
                </c:pt>
                <c:pt idx="16759">
                  <c:v>90.201019163235785</c:v>
                </c:pt>
                <c:pt idx="16760">
                  <c:v>90.197292890690278</c:v>
                </c:pt>
                <c:pt idx="16761">
                  <c:v>90.193567500311573</c:v>
                </c:pt>
                <c:pt idx="16762">
                  <c:v>90.189841227766067</c:v>
                </c:pt>
                <c:pt idx="16763">
                  <c:v>90.186114955220575</c:v>
                </c:pt>
                <c:pt idx="16764">
                  <c:v>90.18238956484187</c:v>
                </c:pt>
                <c:pt idx="16765">
                  <c:v>90.178663292296363</c:v>
                </c:pt>
                <c:pt idx="16766">
                  <c:v>90.174937019750857</c:v>
                </c:pt>
                <c:pt idx="16767">
                  <c:v>90.171211629372152</c:v>
                </c:pt>
                <c:pt idx="16768">
                  <c:v>90.167485356826646</c:v>
                </c:pt>
                <c:pt idx="16769">
                  <c:v>90.163759084281139</c:v>
                </c:pt>
                <c:pt idx="16770">
                  <c:v>90.160033693902434</c:v>
                </c:pt>
                <c:pt idx="16771">
                  <c:v>90.156307421356942</c:v>
                </c:pt>
                <c:pt idx="16772">
                  <c:v>90.152577620144243</c:v>
                </c:pt>
                <c:pt idx="16773">
                  <c:v>90.148852229765538</c:v>
                </c:pt>
                <c:pt idx="16774">
                  <c:v>90.145125957220046</c:v>
                </c:pt>
                <c:pt idx="16775">
                  <c:v>90.141399684674539</c:v>
                </c:pt>
                <c:pt idx="16776">
                  <c:v>90.152703664600722</c:v>
                </c:pt>
                <c:pt idx="16777">
                  <c:v>90.182191036719118</c:v>
                </c:pt>
                <c:pt idx="16778">
                  <c:v>90.179189142584647</c:v>
                </c:pt>
                <c:pt idx="16779">
                  <c:v>90.171551583313473</c:v>
                </c:pt>
                <c:pt idx="16780">
                  <c:v>90.171365240343349</c:v>
                </c:pt>
                <c:pt idx="16781">
                  <c:v>90.13160942918455</c:v>
                </c:pt>
                <c:pt idx="16782">
                  <c:v>90.120964000000001</c:v>
                </c:pt>
                <c:pt idx="16783">
                  <c:v>90.120964000000001</c:v>
                </c:pt>
                <c:pt idx="16784">
                  <c:v>90.12882072389128</c:v>
                </c:pt>
                <c:pt idx="16785">
                  <c:v>90.14887634486044</c:v>
                </c:pt>
                <c:pt idx="16786">
                  <c:v>90.17126359747968</c:v>
                </c:pt>
                <c:pt idx="16787">
                  <c:v>90.193656151366397</c:v>
                </c:pt>
                <c:pt idx="16788">
                  <c:v>90.192617496423466</c:v>
                </c:pt>
                <c:pt idx="16789">
                  <c:v>90.132625655460188</c:v>
                </c:pt>
                <c:pt idx="16790">
                  <c:v>90.167216070577012</c:v>
                </c:pt>
                <c:pt idx="16791">
                  <c:v>90.134921466030988</c:v>
                </c:pt>
                <c:pt idx="16792">
                  <c:v>90.120964000000001</c:v>
                </c:pt>
                <c:pt idx="16793">
                  <c:v>90.125362902002863</c:v>
                </c:pt>
                <c:pt idx="16794">
                  <c:v>90.137058140629648</c:v>
                </c:pt>
                <c:pt idx="16795">
                  <c:v>90.12896294604333</c:v>
                </c:pt>
                <c:pt idx="16796">
                  <c:v>90.120865834527194</c:v>
                </c:pt>
                <c:pt idx="16797">
                  <c:v>90.112761055291827</c:v>
                </c:pt>
                <c:pt idx="16798">
                  <c:v>90.104665860705509</c:v>
                </c:pt>
                <c:pt idx="16799">
                  <c:v>90.096568749189387</c:v>
                </c:pt>
                <c:pt idx="16800">
                  <c:v>90.088471637673251</c:v>
                </c:pt>
                <c:pt idx="16801">
                  <c:v>90.080376443086934</c:v>
                </c:pt>
                <c:pt idx="16802">
                  <c:v>90.072279331570812</c:v>
                </c:pt>
                <c:pt idx="16803">
                  <c:v>90.064182220054676</c:v>
                </c:pt>
                <c:pt idx="16804">
                  <c:v>90.056087025468358</c:v>
                </c:pt>
                <c:pt idx="16805">
                  <c:v>90.047989913952236</c:v>
                </c:pt>
                <c:pt idx="16806">
                  <c:v>90.039892802436114</c:v>
                </c:pt>
                <c:pt idx="16807">
                  <c:v>90.031797607849796</c:v>
                </c:pt>
                <c:pt idx="16808">
                  <c:v>90.02370049633366</c:v>
                </c:pt>
                <c:pt idx="16809">
                  <c:v>90.015595717098293</c:v>
                </c:pt>
                <c:pt idx="16810">
                  <c:v>90.007498605582171</c:v>
                </c:pt>
                <c:pt idx="16811">
                  <c:v>89.999403410995853</c:v>
                </c:pt>
                <c:pt idx="16812">
                  <c:v>89.991306299479717</c:v>
                </c:pt>
                <c:pt idx="16813">
                  <c:v>89.983209187963595</c:v>
                </c:pt>
                <c:pt idx="16814">
                  <c:v>89.975113993377278</c:v>
                </c:pt>
                <c:pt idx="16815">
                  <c:v>89.967016881861142</c:v>
                </c:pt>
                <c:pt idx="16816">
                  <c:v>89.95891977034502</c:v>
                </c:pt>
                <c:pt idx="16817">
                  <c:v>89.950824575758702</c:v>
                </c:pt>
                <c:pt idx="16818">
                  <c:v>89.94272746424258</c:v>
                </c:pt>
                <c:pt idx="16819">
                  <c:v>89.934630352726444</c:v>
                </c:pt>
                <c:pt idx="16820">
                  <c:v>89.926535158140126</c:v>
                </c:pt>
                <c:pt idx="16821">
                  <c:v>89.918438046624004</c:v>
                </c:pt>
                <c:pt idx="16822">
                  <c:v>89.910333267388637</c:v>
                </c:pt>
                <c:pt idx="16823">
                  <c:v>89.902238072802319</c:v>
                </c:pt>
                <c:pt idx="16824">
                  <c:v>89.894140961286183</c:v>
                </c:pt>
                <c:pt idx="16825">
                  <c:v>89.886043849770061</c:v>
                </c:pt>
                <c:pt idx="16826">
                  <c:v>89.877948655183744</c:v>
                </c:pt>
                <c:pt idx="16827">
                  <c:v>89.869851543667608</c:v>
                </c:pt>
                <c:pt idx="16828">
                  <c:v>89.861754432151486</c:v>
                </c:pt>
                <c:pt idx="16829">
                  <c:v>89.853659237565168</c:v>
                </c:pt>
                <c:pt idx="16830">
                  <c:v>89.845562126049046</c:v>
                </c:pt>
                <c:pt idx="16831">
                  <c:v>89.83746501453291</c:v>
                </c:pt>
                <c:pt idx="16832">
                  <c:v>89.829369819946592</c:v>
                </c:pt>
                <c:pt idx="16833">
                  <c:v>89.82127270843047</c:v>
                </c:pt>
                <c:pt idx="16834">
                  <c:v>89.813167929195103</c:v>
                </c:pt>
                <c:pt idx="16835">
                  <c:v>89.805070817678967</c:v>
                </c:pt>
                <c:pt idx="16836">
                  <c:v>89.796975623092649</c:v>
                </c:pt>
                <c:pt idx="16837">
                  <c:v>89.788878511576527</c:v>
                </c:pt>
                <c:pt idx="16838">
                  <c:v>89.780781400060391</c:v>
                </c:pt>
                <c:pt idx="16839">
                  <c:v>89.715513005245583</c:v>
                </c:pt>
                <c:pt idx="16840">
                  <c:v>89.694356969957084</c:v>
                </c:pt>
                <c:pt idx="16841">
                  <c:v>89.708154641869342</c:v>
                </c:pt>
                <c:pt idx="16842">
                  <c:v>89.701396716090585</c:v>
                </c:pt>
                <c:pt idx="16843">
                  <c:v>89.686813000000001</c:v>
                </c:pt>
                <c:pt idx="16844">
                  <c:v>89.664712848354796</c:v>
                </c:pt>
                <c:pt idx="16845">
                  <c:v>89.650634999999994</c:v>
                </c:pt>
                <c:pt idx="16846">
                  <c:v>89.627987549702027</c:v>
                </c:pt>
                <c:pt idx="16847">
                  <c:v>89.609186273786264</c:v>
                </c:pt>
                <c:pt idx="16848">
                  <c:v>89.600799188810058</c:v>
                </c:pt>
                <c:pt idx="16849">
                  <c:v>89.592412103833851</c:v>
                </c:pt>
                <c:pt idx="16850">
                  <c:v>89.458220729793368</c:v>
                </c:pt>
                <c:pt idx="16851">
                  <c:v>89.449835630395995</c:v>
                </c:pt>
                <c:pt idx="16852">
                  <c:v>89.441448545419789</c:v>
                </c:pt>
                <c:pt idx="16853">
                  <c:v>89.433061460443582</c:v>
                </c:pt>
                <c:pt idx="16854">
                  <c:v>89.424676361046195</c:v>
                </c:pt>
                <c:pt idx="16855">
                  <c:v>89.416289276069989</c:v>
                </c:pt>
                <c:pt idx="16856">
                  <c:v>89.407894248778462</c:v>
                </c:pt>
                <c:pt idx="16857">
                  <c:v>89.399509149381089</c:v>
                </c:pt>
                <c:pt idx="16858">
                  <c:v>89.391122064404883</c:v>
                </c:pt>
                <c:pt idx="16859">
                  <c:v>89.382734979428676</c:v>
                </c:pt>
                <c:pt idx="16860">
                  <c:v>89.374349880031303</c:v>
                </c:pt>
                <c:pt idx="16861">
                  <c:v>89.365962795055097</c:v>
                </c:pt>
                <c:pt idx="16862">
                  <c:v>89.357575710078891</c:v>
                </c:pt>
                <c:pt idx="16863">
                  <c:v>89.349190610681504</c:v>
                </c:pt>
                <c:pt idx="16864">
                  <c:v>89.340803525705297</c:v>
                </c:pt>
                <c:pt idx="16865">
                  <c:v>89.332416440729091</c:v>
                </c:pt>
                <c:pt idx="16866">
                  <c:v>89.324031341331718</c:v>
                </c:pt>
                <c:pt idx="16867">
                  <c:v>89.315644256355512</c:v>
                </c:pt>
                <c:pt idx="16868">
                  <c:v>89.307249229063984</c:v>
                </c:pt>
                <c:pt idx="16869">
                  <c:v>89.298862144087778</c:v>
                </c:pt>
                <c:pt idx="16870">
                  <c:v>89.290477044690405</c:v>
                </c:pt>
                <c:pt idx="16871">
                  <c:v>89.282089959714199</c:v>
                </c:pt>
                <c:pt idx="16872">
                  <c:v>89.273702874737992</c:v>
                </c:pt>
                <c:pt idx="16873">
                  <c:v>89.265317775340606</c:v>
                </c:pt>
                <c:pt idx="16874">
                  <c:v>89.256930690364399</c:v>
                </c:pt>
                <c:pt idx="16875">
                  <c:v>89.248543605388193</c:v>
                </c:pt>
                <c:pt idx="16876">
                  <c:v>89.24015850599082</c:v>
                </c:pt>
                <c:pt idx="16877">
                  <c:v>89.231771421014614</c:v>
                </c:pt>
                <c:pt idx="16878">
                  <c:v>89.223384336038407</c:v>
                </c:pt>
                <c:pt idx="16879">
                  <c:v>89.214999236641034</c:v>
                </c:pt>
                <c:pt idx="16880">
                  <c:v>89.206612151664828</c:v>
                </c:pt>
                <c:pt idx="16881">
                  <c:v>89.198217124373301</c:v>
                </c:pt>
                <c:pt idx="16882">
                  <c:v>89.189832024975914</c:v>
                </c:pt>
                <c:pt idx="16883">
                  <c:v>89.181444939999707</c:v>
                </c:pt>
                <c:pt idx="16884">
                  <c:v>89.173057855023501</c:v>
                </c:pt>
                <c:pt idx="16885">
                  <c:v>89.164672755626128</c:v>
                </c:pt>
                <c:pt idx="16886">
                  <c:v>89.156285670649922</c:v>
                </c:pt>
                <c:pt idx="16887">
                  <c:v>89.147898585673715</c:v>
                </c:pt>
                <c:pt idx="16888">
                  <c:v>89.139513486276343</c:v>
                </c:pt>
                <c:pt idx="16889">
                  <c:v>89.131126401300136</c:v>
                </c:pt>
                <c:pt idx="16890">
                  <c:v>89.12273931632393</c:v>
                </c:pt>
                <c:pt idx="16891">
                  <c:v>89.114354216926543</c:v>
                </c:pt>
                <c:pt idx="16892">
                  <c:v>89.105967131950337</c:v>
                </c:pt>
                <c:pt idx="16893">
                  <c:v>89.097572104658823</c:v>
                </c:pt>
                <c:pt idx="16894">
                  <c:v>89.089185019682603</c:v>
                </c:pt>
                <c:pt idx="16895">
                  <c:v>89.08079992028523</c:v>
                </c:pt>
                <c:pt idx="16896">
                  <c:v>89.072412835309024</c:v>
                </c:pt>
                <c:pt idx="16897">
                  <c:v>89.064025750332817</c:v>
                </c:pt>
                <c:pt idx="16898">
                  <c:v>89.055640650935445</c:v>
                </c:pt>
                <c:pt idx="16899">
                  <c:v>89.067591891034809</c:v>
                </c:pt>
                <c:pt idx="16900">
                  <c:v>89.057697716976634</c:v>
                </c:pt>
                <c:pt idx="16901">
                  <c:v>89.067842981406429</c:v>
                </c:pt>
                <c:pt idx="16902">
                  <c:v>89.071753999999999</c:v>
                </c:pt>
                <c:pt idx="16903">
                  <c:v>89.115056710300422</c:v>
                </c:pt>
                <c:pt idx="16904">
                  <c:v>89.082337094420595</c:v>
                </c:pt>
                <c:pt idx="16905">
                  <c:v>89.042380396185933</c:v>
                </c:pt>
                <c:pt idx="16906">
                  <c:v>89.020743365045305</c:v>
                </c:pt>
                <c:pt idx="16907">
                  <c:v>89.062360141630904</c:v>
                </c:pt>
                <c:pt idx="16908">
                  <c:v>89.07897704457767</c:v>
                </c:pt>
                <c:pt idx="16909">
                  <c:v>89.087699211614876</c:v>
                </c:pt>
                <c:pt idx="16910">
                  <c:v>89.096419313745102</c:v>
                </c:pt>
                <c:pt idx="16911">
                  <c:v>89.105141480782294</c:v>
                </c:pt>
                <c:pt idx="16912">
                  <c:v>89.1138636478195</c:v>
                </c:pt>
                <c:pt idx="16913">
                  <c:v>89.122583749949726</c:v>
                </c:pt>
                <c:pt idx="16914">
                  <c:v>89.131305916986918</c:v>
                </c:pt>
                <c:pt idx="16915">
                  <c:v>89.140028084024109</c:v>
                </c:pt>
                <c:pt idx="16916">
                  <c:v>89.148748186154336</c:v>
                </c:pt>
                <c:pt idx="16917">
                  <c:v>89.157470353191542</c:v>
                </c:pt>
                <c:pt idx="16918">
                  <c:v>89.166200779856609</c:v>
                </c:pt>
                <c:pt idx="16919">
                  <c:v>89.174922946893801</c:v>
                </c:pt>
                <c:pt idx="16920">
                  <c:v>89.183643049024028</c:v>
                </c:pt>
                <c:pt idx="16921">
                  <c:v>89.192365216061233</c:v>
                </c:pt>
                <c:pt idx="16922">
                  <c:v>89.201087383098425</c:v>
                </c:pt>
                <c:pt idx="16923">
                  <c:v>89.209807485228652</c:v>
                </c:pt>
                <c:pt idx="16924">
                  <c:v>89.218529652265843</c:v>
                </c:pt>
                <c:pt idx="16925">
                  <c:v>89.227251819303049</c:v>
                </c:pt>
                <c:pt idx="16926">
                  <c:v>89.235971921433276</c:v>
                </c:pt>
                <c:pt idx="16927">
                  <c:v>89.244694088470467</c:v>
                </c:pt>
                <c:pt idx="16928">
                  <c:v>89.253416255507659</c:v>
                </c:pt>
                <c:pt idx="16929">
                  <c:v>89.262136357637885</c:v>
                </c:pt>
                <c:pt idx="16930">
                  <c:v>89.349360092916825</c:v>
                </c:pt>
                <c:pt idx="16931">
                  <c:v>89.358082259954017</c:v>
                </c:pt>
                <c:pt idx="16932">
                  <c:v>89.366802362084243</c:v>
                </c:pt>
                <c:pt idx="16933">
                  <c:v>89.375524529121435</c:v>
                </c:pt>
                <c:pt idx="16934">
                  <c:v>89.384254955786517</c:v>
                </c:pt>
                <c:pt idx="16935">
                  <c:v>89.392977122823709</c:v>
                </c:pt>
                <c:pt idx="16936">
                  <c:v>89.401697224953935</c:v>
                </c:pt>
                <c:pt idx="16937">
                  <c:v>89.410419391991127</c:v>
                </c:pt>
                <c:pt idx="16938">
                  <c:v>89.419141559028333</c:v>
                </c:pt>
                <c:pt idx="16939">
                  <c:v>89.427861661158559</c:v>
                </c:pt>
                <c:pt idx="16940">
                  <c:v>89.37247991585221</c:v>
                </c:pt>
                <c:pt idx="16941">
                  <c:v>89.40313588841201</c:v>
                </c:pt>
                <c:pt idx="16942">
                  <c:v>89.409562712446345</c:v>
                </c:pt>
                <c:pt idx="16943">
                  <c:v>89.397368999999998</c:v>
                </c:pt>
                <c:pt idx="16944">
                  <c:v>89.395929998995143</c:v>
                </c:pt>
                <c:pt idx="16945">
                  <c:v>89.391664497069158</c:v>
                </c:pt>
                <c:pt idx="16946">
                  <c:v>89.387398995143187</c:v>
                </c:pt>
                <c:pt idx="16947">
                  <c:v>89.383134503042484</c:v>
                </c:pt>
                <c:pt idx="16948">
                  <c:v>89.378783899532493</c:v>
                </c:pt>
                <c:pt idx="16949">
                  <c:v>89.373635181167003</c:v>
                </c:pt>
                <c:pt idx="16950">
                  <c:v>89.368487681721589</c:v>
                </c:pt>
                <c:pt idx="16951">
                  <c:v>89.363338963356099</c:v>
                </c:pt>
                <c:pt idx="16952">
                  <c:v>89.358185369310348</c:v>
                </c:pt>
                <c:pt idx="16953">
                  <c:v>89.353036650944858</c:v>
                </c:pt>
                <c:pt idx="16954">
                  <c:v>89.347889151499444</c:v>
                </c:pt>
                <c:pt idx="16955">
                  <c:v>89.342740433133955</c:v>
                </c:pt>
                <c:pt idx="16956">
                  <c:v>89.337591714768465</c:v>
                </c:pt>
                <c:pt idx="16957">
                  <c:v>89.332444215323051</c:v>
                </c:pt>
                <c:pt idx="16958">
                  <c:v>89.327295496957561</c:v>
                </c:pt>
                <c:pt idx="16959">
                  <c:v>89.322146778592085</c:v>
                </c:pt>
                <c:pt idx="16960">
                  <c:v>89.316999279146671</c:v>
                </c:pt>
                <c:pt idx="16961">
                  <c:v>89.311850560781181</c:v>
                </c:pt>
                <c:pt idx="16962">
                  <c:v>89.306701842415691</c:v>
                </c:pt>
                <c:pt idx="16963">
                  <c:v>89.301554342970277</c:v>
                </c:pt>
                <c:pt idx="16964">
                  <c:v>89.296400748924526</c:v>
                </c:pt>
                <c:pt idx="16965">
                  <c:v>89.291252030559036</c:v>
                </c:pt>
                <c:pt idx="16966">
                  <c:v>89.286104531113622</c:v>
                </c:pt>
                <c:pt idx="16967">
                  <c:v>89.280955812748132</c:v>
                </c:pt>
                <c:pt idx="16968">
                  <c:v>89.275807094382643</c:v>
                </c:pt>
                <c:pt idx="16969">
                  <c:v>89.270659594937229</c:v>
                </c:pt>
                <c:pt idx="16970">
                  <c:v>89.265510876571739</c:v>
                </c:pt>
                <c:pt idx="16971">
                  <c:v>89.260362158206263</c:v>
                </c:pt>
                <c:pt idx="16972">
                  <c:v>89.255214658760849</c:v>
                </c:pt>
                <c:pt idx="16973">
                  <c:v>89.250065940395359</c:v>
                </c:pt>
                <c:pt idx="16974">
                  <c:v>89.244917222029869</c:v>
                </c:pt>
                <c:pt idx="16975">
                  <c:v>89.239769722584455</c:v>
                </c:pt>
                <c:pt idx="16976">
                  <c:v>89.234621004218965</c:v>
                </c:pt>
                <c:pt idx="16977">
                  <c:v>89.229467410173214</c:v>
                </c:pt>
                <c:pt idx="16978">
                  <c:v>89.224318691807724</c:v>
                </c:pt>
                <c:pt idx="16979">
                  <c:v>89.21917119236231</c:v>
                </c:pt>
                <c:pt idx="16980">
                  <c:v>89.21402247399682</c:v>
                </c:pt>
                <c:pt idx="16981">
                  <c:v>89.208873755631345</c:v>
                </c:pt>
                <c:pt idx="16982">
                  <c:v>89.203726256185917</c:v>
                </c:pt>
                <c:pt idx="16983">
                  <c:v>89.198577537820441</c:v>
                </c:pt>
                <c:pt idx="16984">
                  <c:v>89.193428819454951</c:v>
                </c:pt>
                <c:pt idx="16985">
                  <c:v>89.188281320009537</c:v>
                </c:pt>
                <c:pt idx="16986">
                  <c:v>89.183132601644047</c:v>
                </c:pt>
                <c:pt idx="16987">
                  <c:v>89.177983883278557</c:v>
                </c:pt>
                <c:pt idx="16988">
                  <c:v>89.172836383833143</c:v>
                </c:pt>
                <c:pt idx="16989">
                  <c:v>89.167682789787392</c:v>
                </c:pt>
                <c:pt idx="16990">
                  <c:v>89.162534071421902</c:v>
                </c:pt>
                <c:pt idx="16991">
                  <c:v>89.157386571976488</c:v>
                </c:pt>
                <c:pt idx="16992">
                  <c:v>89.152237853610998</c:v>
                </c:pt>
                <c:pt idx="16993">
                  <c:v>89.147089135245523</c:v>
                </c:pt>
                <c:pt idx="16994">
                  <c:v>89.144103999999999</c:v>
                </c:pt>
                <c:pt idx="16995">
                  <c:v>89.167433805436346</c:v>
                </c:pt>
                <c:pt idx="16996">
                  <c:v>89.166748160944209</c:v>
                </c:pt>
                <c:pt idx="16997">
                  <c:v>89.126014999999995</c:v>
                </c:pt>
                <c:pt idx="16998">
                  <c:v>89.134171008345248</c:v>
                </c:pt>
                <c:pt idx="16999">
                  <c:v>89.13581859966618</c:v>
                </c:pt>
                <c:pt idx="17000">
                  <c:v>89.134423474374259</c:v>
                </c:pt>
                <c:pt idx="17001">
                  <c:v>89.127032411778728</c:v>
                </c:pt>
                <c:pt idx="17002">
                  <c:v>89.142687924582333</c:v>
                </c:pt>
                <c:pt idx="17003">
                  <c:v>89.171464178852105</c:v>
                </c:pt>
                <c:pt idx="17004">
                  <c:v>89.153260639723413</c:v>
                </c:pt>
                <c:pt idx="17005">
                  <c:v>89.144103999999999</c:v>
                </c:pt>
                <c:pt idx="17006">
                  <c:v>89.134904377560744</c:v>
                </c:pt>
                <c:pt idx="17007">
                  <c:v>89.107390599523242</c:v>
                </c:pt>
                <c:pt idx="17008">
                  <c:v>89.081942745128231</c:v>
                </c:pt>
                <c:pt idx="17009">
                  <c:v>89.066696102561608</c:v>
                </c:pt>
                <c:pt idx="17010">
                  <c:v>88.944719352501494</c:v>
                </c:pt>
                <c:pt idx="17011">
                  <c:v>88.929472709934871</c:v>
                </c:pt>
                <c:pt idx="17012">
                  <c:v>88.914229676895374</c:v>
                </c:pt>
                <c:pt idx="17013">
                  <c:v>88.898983034328751</c:v>
                </c:pt>
                <c:pt idx="17014">
                  <c:v>88.883736391762127</c:v>
                </c:pt>
                <c:pt idx="17015">
                  <c:v>88.868493358722617</c:v>
                </c:pt>
                <c:pt idx="17016">
                  <c:v>88.853246716155994</c:v>
                </c:pt>
                <c:pt idx="17017">
                  <c:v>88.83800007358937</c:v>
                </c:pt>
                <c:pt idx="17018">
                  <c:v>88.822757040549874</c:v>
                </c:pt>
                <c:pt idx="17019">
                  <c:v>88.807510397983251</c:v>
                </c:pt>
                <c:pt idx="17020">
                  <c:v>88.792249317308134</c:v>
                </c:pt>
                <c:pt idx="17021">
                  <c:v>88.77700267474151</c:v>
                </c:pt>
                <c:pt idx="17022">
                  <c:v>88.761759641702014</c:v>
                </c:pt>
                <c:pt idx="17023">
                  <c:v>88.74651299913539</c:v>
                </c:pt>
                <c:pt idx="17024">
                  <c:v>88.731266356568767</c:v>
                </c:pt>
                <c:pt idx="17025">
                  <c:v>88.716023323529257</c:v>
                </c:pt>
                <c:pt idx="17026">
                  <c:v>88.700776680962633</c:v>
                </c:pt>
                <c:pt idx="17027">
                  <c:v>88.68553003839601</c:v>
                </c:pt>
                <c:pt idx="17028">
                  <c:v>88.670287005356514</c:v>
                </c:pt>
                <c:pt idx="17029">
                  <c:v>88.65504036278989</c:v>
                </c:pt>
                <c:pt idx="17030">
                  <c:v>88.639793720223267</c:v>
                </c:pt>
                <c:pt idx="17031">
                  <c:v>88.62455068718377</c:v>
                </c:pt>
                <c:pt idx="17032">
                  <c:v>88.609289606508653</c:v>
                </c:pt>
                <c:pt idx="17033">
                  <c:v>88.59404296394203</c:v>
                </c:pt>
                <c:pt idx="17034">
                  <c:v>88.57879993090252</c:v>
                </c:pt>
                <c:pt idx="17035">
                  <c:v>88.563553288335896</c:v>
                </c:pt>
                <c:pt idx="17036">
                  <c:v>88.548306645769273</c:v>
                </c:pt>
                <c:pt idx="17037">
                  <c:v>88.533063612729777</c:v>
                </c:pt>
                <c:pt idx="17038">
                  <c:v>88.517816970163153</c:v>
                </c:pt>
                <c:pt idx="17039">
                  <c:v>88.50257032759653</c:v>
                </c:pt>
                <c:pt idx="17040">
                  <c:v>88.487327294557033</c:v>
                </c:pt>
                <c:pt idx="17041">
                  <c:v>88.472080651990396</c:v>
                </c:pt>
                <c:pt idx="17042">
                  <c:v>88.456834009423773</c:v>
                </c:pt>
                <c:pt idx="17043">
                  <c:v>88.441590976384276</c:v>
                </c:pt>
                <c:pt idx="17044">
                  <c:v>88.426344333817653</c:v>
                </c:pt>
                <c:pt idx="17045">
                  <c:v>88.411083253142536</c:v>
                </c:pt>
                <c:pt idx="17046">
                  <c:v>88.395836610575913</c:v>
                </c:pt>
                <c:pt idx="17047">
                  <c:v>88.384315000000001</c:v>
                </c:pt>
                <c:pt idx="17048">
                  <c:v>88.375162673342871</c:v>
                </c:pt>
                <c:pt idx="17049">
                  <c:v>88.324614311799763</c:v>
                </c:pt>
                <c:pt idx="17050">
                  <c:v>88.267342909155929</c:v>
                </c:pt>
                <c:pt idx="17051">
                  <c:v>88.279001586552212</c:v>
                </c:pt>
                <c:pt idx="17052">
                  <c:v>88.239600999999993</c:v>
                </c:pt>
                <c:pt idx="17053">
                  <c:v>88.250013029804478</c:v>
                </c:pt>
                <c:pt idx="17054">
                  <c:v>88.275779999999997</c:v>
                </c:pt>
                <c:pt idx="17055">
                  <c:v>88.259387847639488</c:v>
                </c:pt>
                <c:pt idx="17056">
                  <c:v>88.218009497114096</c:v>
                </c:pt>
                <c:pt idx="17057">
                  <c:v>88.206560285538814</c:v>
                </c:pt>
                <c:pt idx="17058">
                  <c:v>88.195121905762548</c:v>
                </c:pt>
                <c:pt idx="17059">
                  <c:v>88.183686233936044</c:v>
                </c:pt>
                <c:pt idx="17060">
                  <c:v>88.172247854159792</c:v>
                </c:pt>
                <c:pt idx="17061">
                  <c:v>88.160809474383527</c:v>
                </c:pt>
                <c:pt idx="17062">
                  <c:v>88.149373802557022</c:v>
                </c:pt>
                <c:pt idx="17063">
                  <c:v>88.137935422780771</c:v>
                </c:pt>
                <c:pt idx="17064">
                  <c:v>88.126497043004505</c:v>
                </c:pt>
                <c:pt idx="17065">
                  <c:v>88.115061371178001</c:v>
                </c:pt>
                <c:pt idx="17066">
                  <c:v>88.103622991401735</c:v>
                </c:pt>
                <c:pt idx="17067">
                  <c:v>88.092184611625484</c:v>
                </c:pt>
                <c:pt idx="17068">
                  <c:v>88.08074893979898</c:v>
                </c:pt>
                <c:pt idx="17069">
                  <c:v>88.069310560022714</c:v>
                </c:pt>
                <c:pt idx="17070">
                  <c:v>88.057861348447432</c:v>
                </c:pt>
                <c:pt idx="17071">
                  <c:v>88.046422968671166</c:v>
                </c:pt>
                <c:pt idx="17072">
                  <c:v>88.034987296844662</c:v>
                </c:pt>
                <c:pt idx="17073">
                  <c:v>88.023548917068396</c:v>
                </c:pt>
                <c:pt idx="17074">
                  <c:v>88.012110537292145</c:v>
                </c:pt>
                <c:pt idx="17075">
                  <c:v>88.000674865465641</c:v>
                </c:pt>
                <c:pt idx="17076">
                  <c:v>87.989236485689375</c:v>
                </c:pt>
                <c:pt idx="17077">
                  <c:v>87.977798105913124</c:v>
                </c:pt>
                <c:pt idx="17078">
                  <c:v>87.966362434086619</c:v>
                </c:pt>
                <c:pt idx="17079">
                  <c:v>87.954924054310354</c:v>
                </c:pt>
                <c:pt idx="17080">
                  <c:v>87.943485674534088</c:v>
                </c:pt>
                <c:pt idx="17081">
                  <c:v>87.932050002707598</c:v>
                </c:pt>
                <c:pt idx="17082">
                  <c:v>87.920600791132301</c:v>
                </c:pt>
                <c:pt idx="17083">
                  <c:v>87.909162411356036</c:v>
                </c:pt>
                <c:pt idx="17084">
                  <c:v>87.897726739529531</c:v>
                </c:pt>
                <c:pt idx="17085">
                  <c:v>87.88628835975328</c:v>
                </c:pt>
                <c:pt idx="17086">
                  <c:v>87.874849979977014</c:v>
                </c:pt>
                <c:pt idx="17087">
                  <c:v>87.86341430815051</c:v>
                </c:pt>
                <c:pt idx="17088">
                  <c:v>87.851975928374259</c:v>
                </c:pt>
                <c:pt idx="17089">
                  <c:v>87.840537548597993</c:v>
                </c:pt>
                <c:pt idx="17090">
                  <c:v>87.829101876771489</c:v>
                </c:pt>
                <c:pt idx="17091">
                  <c:v>87.817663496995237</c:v>
                </c:pt>
                <c:pt idx="17092">
                  <c:v>87.806225117218972</c:v>
                </c:pt>
                <c:pt idx="17093">
                  <c:v>87.794789445392468</c:v>
                </c:pt>
                <c:pt idx="17094">
                  <c:v>87.783351065616202</c:v>
                </c:pt>
                <c:pt idx="17095">
                  <c:v>87.771901854040919</c:v>
                </c:pt>
                <c:pt idx="17096">
                  <c:v>87.760463474264654</c:v>
                </c:pt>
                <c:pt idx="17097">
                  <c:v>87.74902780243815</c:v>
                </c:pt>
                <c:pt idx="17098">
                  <c:v>87.737589422661898</c:v>
                </c:pt>
                <c:pt idx="17099">
                  <c:v>87.726151042885633</c:v>
                </c:pt>
                <c:pt idx="17100">
                  <c:v>87.714715371059128</c:v>
                </c:pt>
                <c:pt idx="17101">
                  <c:v>87.703276991282863</c:v>
                </c:pt>
                <c:pt idx="17102">
                  <c:v>87.691838611506611</c:v>
                </c:pt>
                <c:pt idx="17103">
                  <c:v>87.680402939680107</c:v>
                </c:pt>
                <c:pt idx="17104">
                  <c:v>87.668964559903841</c:v>
                </c:pt>
                <c:pt idx="17105">
                  <c:v>87.65752618012759</c:v>
                </c:pt>
                <c:pt idx="17106">
                  <c:v>87.646090508301086</c:v>
                </c:pt>
                <c:pt idx="17107">
                  <c:v>87.634641296725789</c:v>
                </c:pt>
                <c:pt idx="17108">
                  <c:v>87.623202916949523</c:v>
                </c:pt>
                <c:pt idx="17109">
                  <c:v>87.611767245123033</c:v>
                </c:pt>
                <c:pt idx="17110">
                  <c:v>87.577246629470679</c:v>
                </c:pt>
                <c:pt idx="17111">
                  <c:v>87.571889339055787</c:v>
                </c:pt>
                <c:pt idx="17112">
                  <c:v>87.568383263408819</c:v>
                </c:pt>
                <c:pt idx="17113">
                  <c:v>87.531949786361466</c:v>
                </c:pt>
                <c:pt idx="17114">
                  <c:v>87.475033556509302</c:v>
                </c:pt>
                <c:pt idx="17115">
                  <c:v>87.464358228128717</c:v>
                </c:pt>
                <c:pt idx="17116">
                  <c:v>87.469323042918461</c:v>
                </c:pt>
                <c:pt idx="17117">
                  <c:v>87.461723000000006</c:v>
                </c:pt>
                <c:pt idx="17118">
                  <c:v>87.418757258164476</c:v>
                </c:pt>
                <c:pt idx="17119">
                  <c:v>87.387178671759784</c:v>
                </c:pt>
                <c:pt idx="17120">
                  <c:v>87.383508821045666</c:v>
                </c:pt>
                <c:pt idx="17121">
                  <c:v>87.379842442281131</c:v>
                </c:pt>
                <c:pt idx="17122">
                  <c:v>87.376176931503991</c:v>
                </c:pt>
                <c:pt idx="17123">
                  <c:v>87.372510552739456</c:v>
                </c:pt>
                <c:pt idx="17124">
                  <c:v>87.368844173974935</c:v>
                </c:pt>
                <c:pt idx="17125">
                  <c:v>87.365178663197796</c:v>
                </c:pt>
                <c:pt idx="17126">
                  <c:v>87.36151228443326</c:v>
                </c:pt>
                <c:pt idx="17127">
                  <c:v>87.357845905668725</c:v>
                </c:pt>
                <c:pt idx="17128">
                  <c:v>87.354180394891586</c:v>
                </c:pt>
                <c:pt idx="17129">
                  <c:v>87.35051401612705</c:v>
                </c:pt>
                <c:pt idx="17130">
                  <c:v>87.346847637362515</c:v>
                </c:pt>
                <c:pt idx="17131">
                  <c:v>87.343182126585376</c:v>
                </c:pt>
                <c:pt idx="17132">
                  <c:v>87.339512275871257</c:v>
                </c:pt>
                <c:pt idx="17133">
                  <c:v>87.335845897106722</c:v>
                </c:pt>
                <c:pt idx="17134">
                  <c:v>87.332180386329583</c:v>
                </c:pt>
                <c:pt idx="17135">
                  <c:v>87.328514007565047</c:v>
                </c:pt>
                <c:pt idx="17136">
                  <c:v>87.324847628800526</c:v>
                </c:pt>
                <c:pt idx="17137">
                  <c:v>87.321182118023387</c:v>
                </c:pt>
                <c:pt idx="17138">
                  <c:v>87.317515739258852</c:v>
                </c:pt>
                <c:pt idx="17139">
                  <c:v>87.313849360494316</c:v>
                </c:pt>
                <c:pt idx="17140">
                  <c:v>87.310183849717177</c:v>
                </c:pt>
                <c:pt idx="17141">
                  <c:v>87.306517470952642</c:v>
                </c:pt>
                <c:pt idx="17142">
                  <c:v>87.302851092188106</c:v>
                </c:pt>
                <c:pt idx="17143">
                  <c:v>87.299185581410967</c:v>
                </c:pt>
                <c:pt idx="17144">
                  <c:v>87.295519202646432</c:v>
                </c:pt>
                <c:pt idx="17145">
                  <c:v>87.291849351932314</c:v>
                </c:pt>
                <c:pt idx="17146">
                  <c:v>87.288182973167778</c:v>
                </c:pt>
                <c:pt idx="17147">
                  <c:v>87.284517462390639</c:v>
                </c:pt>
                <c:pt idx="17148">
                  <c:v>87.280851083626104</c:v>
                </c:pt>
                <c:pt idx="17149">
                  <c:v>87.277184704861583</c:v>
                </c:pt>
                <c:pt idx="17150">
                  <c:v>87.273519194084443</c:v>
                </c:pt>
                <c:pt idx="17151">
                  <c:v>87.269852815319908</c:v>
                </c:pt>
                <c:pt idx="17152">
                  <c:v>87.266186436555373</c:v>
                </c:pt>
                <c:pt idx="17153">
                  <c:v>87.262520925778233</c:v>
                </c:pt>
                <c:pt idx="17154">
                  <c:v>87.258854547013698</c:v>
                </c:pt>
                <c:pt idx="17155">
                  <c:v>87.255189036236558</c:v>
                </c:pt>
                <c:pt idx="17156">
                  <c:v>87.251522657472023</c:v>
                </c:pt>
                <c:pt idx="17157">
                  <c:v>87.247852806757905</c:v>
                </c:pt>
                <c:pt idx="17158">
                  <c:v>87.24418642799337</c:v>
                </c:pt>
                <c:pt idx="17159">
                  <c:v>87.24052091721623</c:v>
                </c:pt>
                <c:pt idx="17160">
                  <c:v>87.236854538451695</c:v>
                </c:pt>
                <c:pt idx="17161">
                  <c:v>87.23318815968716</c:v>
                </c:pt>
                <c:pt idx="17162">
                  <c:v>87.229522648910034</c:v>
                </c:pt>
                <c:pt idx="17163">
                  <c:v>87.226555000000005</c:v>
                </c:pt>
                <c:pt idx="17164">
                  <c:v>87.226555000000005</c:v>
                </c:pt>
                <c:pt idx="17165">
                  <c:v>87.222832823795898</c:v>
                </c:pt>
                <c:pt idx="17166">
                  <c:v>87.208466000000001</c:v>
                </c:pt>
                <c:pt idx="17167">
                  <c:v>87.208466000000001</c:v>
                </c:pt>
                <c:pt idx="17168">
                  <c:v>87.200255652443388</c:v>
                </c:pt>
                <c:pt idx="17169">
                  <c:v>87.184980587982835</c:v>
                </c:pt>
                <c:pt idx="17170">
                  <c:v>87.226555000000005</c:v>
                </c:pt>
                <c:pt idx="17171">
                  <c:v>87.222048920143038</c:v>
                </c:pt>
                <c:pt idx="17172">
                  <c:v>87.206371015272538</c:v>
                </c:pt>
                <c:pt idx="17173">
                  <c:v>87.198123843335139</c:v>
                </c:pt>
                <c:pt idx="17174">
                  <c:v>87.189876671397727</c:v>
                </c:pt>
                <c:pt idx="17175">
                  <c:v>87.181631451915806</c:v>
                </c:pt>
                <c:pt idx="17176">
                  <c:v>87.173384279978407</c:v>
                </c:pt>
                <c:pt idx="17177">
                  <c:v>87.18807713567</c:v>
                </c:pt>
                <c:pt idx="17178">
                  <c:v>87.238124078188321</c:v>
                </c:pt>
                <c:pt idx="17179">
                  <c:v>87.237208759080275</c:v>
                </c:pt>
                <c:pt idx="17180">
                  <c:v>87.228768161659858</c:v>
                </c:pt>
                <c:pt idx="17181">
                  <c:v>87.220325565518763</c:v>
                </c:pt>
                <c:pt idx="17182">
                  <c:v>87.211874974494947</c:v>
                </c:pt>
                <c:pt idx="17183">
                  <c:v>87.203432378353853</c:v>
                </c:pt>
                <c:pt idx="17184">
                  <c:v>87.194991780933435</c:v>
                </c:pt>
                <c:pt idx="17185">
                  <c:v>87.186549184792341</c:v>
                </c:pt>
                <c:pt idx="17186">
                  <c:v>87.178106588651247</c:v>
                </c:pt>
                <c:pt idx="17187">
                  <c:v>87.169665991230815</c:v>
                </c:pt>
                <c:pt idx="17188">
                  <c:v>87.161223395089721</c:v>
                </c:pt>
                <c:pt idx="17189">
                  <c:v>87.152780798948626</c:v>
                </c:pt>
                <c:pt idx="17190">
                  <c:v>87.144340201528209</c:v>
                </c:pt>
                <c:pt idx="17191">
                  <c:v>87.1358976053871</c:v>
                </c:pt>
                <c:pt idx="17192">
                  <c:v>87.127455009246006</c:v>
                </c:pt>
                <c:pt idx="17193">
                  <c:v>87.119014411825589</c:v>
                </c:pt>
                <c:pt idx="17194">
                  <c:v>87.110571815684494</c:v>
                </c:pt>
                <c:pt idx="17195">
                  <c:v>87.102121224660678</c:v>
                </c:pt>
                <c:pt idx="17196">
                  <c:v>87.093678628519584</c:v>
                </c:pt>
                <c:pt idx="17197">
                  <c:v>87.085238031099166</c:v>
                </c:pt>
                <c:pt idx="17198">
                  <c:v>87.076795434958072</c:v>
                </c:pt>
                <c:pt idx="17199">
                  <c:v>87.068354837537655</c:v>
                </c:pt>
                <c:pt idx="17200">
                  <c:v>87.059912241396546</c:v>
                </c:pt>
                <c:pt idx="17201">
                  <c:v>87.051469645255452</c:v>
                </c:pt>
                <c:pt idx="17202">
                  <c:v>87.043029047835034</c:v>
                </c:pt>
                <c:pt idx="17203">
                  <c:v>87.03458645169394</c:v>
                </c:pt>
                <c:pt idx="17204">
                  <c:v>87.026143855552831</c:v>
                </c:pt>
                <c:pt idx="17205">
                  <c:v>87.017703258132414</c:v>
                </c:pt>
                <c:pt idx="17206">
                  <c:v>87.00926066199132</c:v>
                </c:pt>
                <c:pt idx="17207">
                  <c:v>87.000810070967518</c:v>
                </c:pt>
                <c:pt idx="17208">
                  <c:v>86.992367474826409</c:v>
                </c:pt>
                <c:pt idx="17209">
                  <c:v>86.983926877405992</c:v>
                </c:pt>
                <c:pt idx="17210">
                  <c:v>86.975484281264897</c:v>
                </c:pt>
                <c:pt idx="17211">
                  <c:v>86.967041685123803</c:v>
                </c:pt>
                <c:pt idx="17212">
                  <c:v>86.958601087703386</c:v>
                </c:pt>
                <c:pt idx="17213">
                  <c:v>86.950158491562277</c:v>
                </c:pt>
                <c:pt idx="17214">
                  <c:v>86.941715895421183</c:v>
                </c:pt>
                <c:pt idx="17215">
                  <c:v>86.933275298000765</c:v>
                </c:pt>
                <c:pt idx="17216">
                  <c:v>86.924832701859671</c:v>
                </c:pt>
                <c:pt idx="17217">
                  <c:v>86.916390105718563</c:v>
                </c:pt>
                <c:pt idx="17218">
                  <c:v>86.907949508298145</c:v>
                </c:pt>
                <c:pt idx="17219">
                  <c:v>86.900931999999997</c:v>
                </c:pt>
                <c:pt idx="17220">
                  <c:v>86.897714452551256</c:v>
                </c:pt>
                <c:pt idx="17221">
                  <c:v>86.876157562470198</c:v>
                </c:pt>
                <c:pt idx="17222">
                  <c:v>86.846664000000004</c:v>
                </c:pt>
                <c:pt idx="17223">
                  <c:v>86.853865302741355</c:v>
                </c:pt>
                <c:pt idx="17224">
                  <c:v>86.871676265617538</c:v>
                </c:pt>
                <c:pt idx="17225">
                  <c:v>86.828575000000001</c:v>
                </c:pt>
                <c:pt idx="17226">
                  <c:v>86.816634746364713</c:v>
                </c:pt>
                <c:pt idx="17227">
                  <c:v>86.794816083690989</c:v>
                </c:pt>
                <c:pt idx="17228">
                  <c:v>86.856291530042924</c:v>
                </c:pt>
                <c:pt idx="17229">
                  <c:v>86.824215529439812</c:v>
                </c:pt>
                <c:pt idx="17230">
                  <c:v>86.806004724129707</c:v>
                </c:pt>
                <c:pt idx="17231">
                  <c:v>86.801618335717691</c:v>
                </c:pt>
                <c:pt idx="17232">
                  <c:v>86.823817687887455</c:v>
                </c:pt>
                <c:pt idx="17233">
                  <c:v>86.795825061025027</c:v>
                </c:pt>
                <c:pt idx="17234">
                  <c:v>86.746187783261803</c:v>
                </c:pt>
                <c:pt idx="17235">
                  <c:v>86.714887138054365</c:v>
                </c:pt>
                <c:pt idx="17236">
                  <c:v>86.698303966207078</c:v>
                </c:pt>
                <c:pt idx="17237">
                  <c:v>86.685745525824174</c:v>
                </c:pt>
                <c:pt idx="17238">
                  <c:v>86.673184111621623</c:v>
                </c:pt>
                <c:pt idx="17239">
                  <c:v>86.660622697419058</c:v>
                </c:pt>
                <c:pt idx="17240">
                  <c:v>86.648064257036154</c:v>
                </c:pt>
                <c:pt idx="17241">
                  <c:v>86.635502842833603</c:v>
                </c:pt>
                <c:pt idx="17242">
                  <c:v>86.622941428631052</c:v>
                </c:pt>
                <c:pt idx="17243">
                  <c:v>86.610382988248148</c:v>
                </c:pt>
                <c:pt idx="17244">
                  <c:v>86.597821574045582</c:v>
                </c:pt>
                <c:pt idx="17245">
                  <c:v>86.585248264564427</c:v>
                </c:pt>
                <c:pt idx="17246">
                  <c:v>86.572689824181523</c:v>
                </c:pt>
                <c:pt idx="17247">
                  <c:v>86.560128409978972</c:v>
                </c:pt>
                <c:pt idx="17248">
                  <c:v>86.547566995776421</c:v>
                </c:pt>
                <c:pt idx="17249">
                  <c:v>86.535008555393517</c:v>
                </c:pt>
                <c:pt idx="17250">
                  <c:v>86.522447141190952</c:v>
                </c:pt>
                <c:pt idx="17251">
                  <c:v>86.509885726988401</c:v>
                </c:pt>
                <c:pt idx="17252">
                  <c:v>86.497327286605497</c:v>
                </c:pt>
                <c:pt idx="17253">
                  <c:v>86.484765872402946</c:v>
                </c:pt>
                <c:pt idx="17254">
                  <c:v>86.47220445820038</c:v>
                </c:pt>
                <c:pt idx="17255">
                  <c:v>86.459646017817477</c:v>
                </c:pt>
                <c:pt idx="17256">
                  <c:v>86.447084603614925</c:v>
                </c:pt>
                <c:pt idx="17257">
                  <c:v>86.43451129413377</c:v>
                </c:pt>
                <c:pt idx="17258">
                  <c:v>86.421949879931219</c:v>
                </c:pt>
                <c:pt idx="17259">
                  <c:v>86.409391439548315</c:v>
                </c:pt>
                <c:pt idx="17260">
                  <c:v>86.39683002534575</c:v>
                </c:pt>
                <c:pt idx="17261">
                  <c:v>86.384268611143199</c:v>
                </c:pt>
                <c:pt idx="17262">
                  <c:v>86.371710170760295</c:v>
                </c:pt>
                <c:pt idx="17263">
                  <c:v>86.359148756557744</c:v>
                </c:pt>
                <c:pt idx="17264">
                  <c:v>86.346587342355178</c:v>
                </c:pt>
                <c:pt idx="17265">
                  <c:v>86.334028901972275</c:v>
                </c:pt>
                <c:pt idx="17266">
                  <c:v>86.321467487769723</c:v>
                </c:pt>
                <c:pt idx="17267">
                  <c:v>86.308906073567172</c:v>
                </c:pt>
                <c:pt idx="17268">
                  <c:v>86.296347633184268</c:v>
                </c:pt>
                <c:pt idx="17269">
                  <c:v>86.283786218981703</c:v>
                </c:pt>
                <c:pt idx="17270">
                  <c:v>86.271212909500548</c:v>
                </c:pt>
                <c:pt idx="17271">
                  <c:v>86.258654469117644</c:v>
                </c:pt>
                <c:pt idx="17272">
                  <c:v>86.246093054915093</c:v>
                </c:pt>
                <c:pt idx="17273">
                  <c:v>86.233531640712542</c:v>
                </c:pt>
                <c:pt idx="17274">
                  <c:v>86.220973200329638</c:v>
                </c:pt>
                <c:pt idx="17275">
                  <c:v>86.208411786127073</c:v>
                </c:pt>
                <c:pt idx="17276">
                  <c:v>86.195850371924521</c:v>
                </c:pt>
                <c:pt idx="17277">
                  <c:v>86.183291931541618</c:v>
                </c:pt>
                <c:pt idx="17278">
                  <c:v>86.170730517339067</c:v>
                </c:pt>
                <c:pt idx="17279">
                  <c:v>86.158169103136501</c:v>
                </c:pt>
                <c:pt idx="17280">
                  <c:v>86.145610662753597</c:v>
                </c:pt>
                <c:pt idx="17281">
                  <c:v>86.133049248551046</c:v>
                </c:pt>
                <c:pt idx="17282">
                  <c:v>86.120475939069891</c:v>
                </c:pt>
                <c:pt idx="17283">
                  <c:v>86.10791452486734</c:v>
                </c:pt>
                <c:pt idx="17284">
                  <c:v>86.095356084484422</c:v>
                </c:pt>
                <c:pt idx="17285">
                  <c:v>86.082794670281871</c:v>
                </c:pt>
                <c:pt idx="17286">
                  <c:v>86.07023325607932</c:v>
                </c:pt>
                <c:pt idx="17287">
                  <c:v>86.057674815696416</c:v>
                </c:pt>
                <c:pt idx="17288">
                  <c:v>86.045113401493865</c:v>
                </c:pt>
                <c:pt idx="17289">
                  <c:v>86.032551987291299</c:v>
                </c:pt>
                <c:pt idx="17290">
                  <c:v>86.019993546908395</c:v>
                </c:pt>
                <c:pt idx="17291">
                  <c:v>86.007432132705844</c:v>
                </c:pt>
                <c:pt idx="17292">
                  <c:v>85.987386814020041</c:v>
                </c:pt>
                <c:pt idx="17293">
                  <c:v>85.928829360991898</c:v>
                </c:pt>
                <c:pt idx="17294">
                  <c:v>85.95270702169249</c:v>
                </c:pt>
                <c:pt idx="17295">
                  <c:v>85.905968000000001</c:v>
                </c:pt>
                <c:pt idx="17296">
                  <c:v>85.905968000000001</c:v>
                </c:pt>
                <c:pt idx="17297">
                  <c:v>85.905968000000001</c:v>
                </c:pt>
                <c:pt idx="17298">
                  <c:v>85.899887858164476</c:v>
                </c:pt>
                <c:pt idx="17299">
                  <c:v>85.866627522412969</c:v>
                </c:pt>
                <c:pt idx="17300">
                  <c:v>85.861572790653312</c:v>
                </c:pt>
                <c:pt idx="17301">
                  <c:v>85.907029524899997</c:v>
                </c:pt>
                <c:pt idx="17302">
                  <c:v>85.912682513112713</c:v>
                </c:pt>
                <c:pt idx="17303">
                  <c:v>85.918336839944459</c:v>
                </c:pt>
                <c:pt idx="17304">
                  <c:v>85.923991166776219</c:v>
                </c:pt>
                <c:pt idx="17305">
                  <c:v>85.929644154988921</c:v>
                </c:pt>
                <c:pt idx="17306">
                  <c:v>85.935298481820681</c:v>
                </c:pt>
                <c:pt idx="17307">
                  <c:v>85.940958163128599</c:v>
                </c:pt>
                <c:pt idx="17308">
                  <c:v>85.946612489960344</c:v>
                </c:pt>
                <c:pt idx="17309">
                  <c:v>85.952265478173061</c:v>
                </c:pt>
                <c:pt idx="17310">
                  <c:v>85.957919805004806</c:v>
                </c:pt>
                <c:pt idx="17311">
                  <c:v>85.963574131836566</c:v>
                </c:pt>
                <c:pt idx="17312">
                  <c:v>85.969227120049268</c:v>
                </c:pt>
                <c:pt idx="17313">
                  <c:v>85.974881446881028</c:v>
                </c:pt>
                <c:pt idx="17314">
                  <c:v>85.980535773712774</c:v>
                </c:pt>
                <c:pt idx="17315">
                  <c:v>85.98618876192549</c:v>
                </c:pt>
                <c:pt idx="17316">
                  <c:v>85.991843088757236</c:v>
                </c:pt>
                <c:pt idx="17317">
                  <c:v>85.997497415588995</c:v>
                </c:pt>
                <c:pt idx="17318">
                  <c:v>86.003150403801698</c:v>
                </c:pt>
                <c:pt idx="17319">
                  <c:v>86.008804730633457</c:v>
                </c:pt>
                <c:pt idx="17320">
                  <c:v>86.014464411941375</c:v>
                </c:pt>
                <c:pt idx="17321">
                  <c:v>86.020117400154092</c:v>
                </c:pt>
                <c:pt idx="17322">
                  <c:v>86.025771726985838</c:v>
                </c:pt>
                <c:pt idx="17323">
                  <c:v>86.031426053817597</c:v>
                </c:pt>
                <c:pt idx="17324">
                  <c:v>86.0370790420303</c:v>
                </c:pt>
                <c:pt idx="17325">
                  <c:v>86.042733368862059</c:v>
                </c:pt>
                <c:pt idx="17326">
                  <c:v>86.048387695693805</c:v>
                </c:pt>
                <c:pt idx="17327">
                  <c:v>86.054040683906521</c:v>
                </c:pt>
                <c:pt idx="17328">
                  <c:v>86.059695010738267</c:v>
                </c:pt>
                <c:pt idx="17329">
                  <c:v>86.065349337570026</c:v>
                </c:pt>
                <c:pt idx="17330">
                  <c:v>86.071002325782729</c:v>
                </c:pt>
                <c:pt idx="17331">
                  <c:v>86.076656652614489</c:v>
                </c:pt>
                <c:pt idx="17332">
                  <c:v>86.082316333922407</c:v>
                </c:pt>
                <c:pt idx="17333">
                  <c:v>86.087970660754152</c:v>
                </c:pt>
                <c:pt idx="17334">
                  <c:v>86.093623648966869</c:v>
                </c:pt>
                <c:pt idx="17335">
                  <c:v>86.099277975798614</c:v>
                </c:pt>
                <c:pt idx="17336">
                  <c:v>86.104932302630374</c:v>
                </c:pt>
                <c:pt idx="17337">
                  <c:v>86.11058529084309</c:v>
                </c:pt>
                <c:pt idx="17338">
                  <c:v>86.116239617674836</c:v>
                </c:pt>
                <c:pt idx="17339">
                  <c:v>86.121893944506581</c:v>
                </c:pt>
                <c:pt idx="17340">
                  <c:v>86.127546932719298</c:v>
                </c:pt>
                <c:pt idx="17341">
                  <c:v>86.133201259551058</c:v>
                </c:pt>
                <c:pt idx="17342">
                  <c:v>86.138855586382803</c:v>
                </c:pt>
                <c:pt idx="17343">
                  <c:v>86.14450857459552</c:v>
                </c:pt>
                <c:pt idx="17344">
                  <c:v>86.150162901427265</c:v>
                </c:pt>
                <c:pt idx="17345">
                  <c:v>86.155822582735183</c:v>
                </c:pt>
                <c:pt idx="17346">
                  <c:v>86.1614755709479</c:v>
                </c:pt>
                <c:pt idx="17347">
                  <c:v>86.167129897779645</c:v>
                </c:pt>
                <c:pt idx="17348">
                  <c:v>86.172784224611405</c:v>
                </c:pt>
                <c:pt idx="17349">
                  <c:v>86.178437212824107</c:v>
                </c:pt>
                <c:pt idx="17350">
                  <c:v>86.184091539655867</c:v>
                </c:pt>
                <c:pt idx="17351">
                  <c:v>86.189745866487613</c:v>
                </c:pt>
                <c:pt idx="17352">
                  <c:v>86.195398854700329</c:v>
                </c:pt>
                <c:pt idx="17353">
                  <c:v>86.201053181532075</c:v>
                </c:pt>
                <c:pt idx="17354">
                  <c:v>86.206707508363834</c:v>
                </c:pt>
                <c:pt idx="17355">
                  <c:v>86.212360496576537</c:v>
                </c:pt>
                <c:pt idx="17356">
                  <c:v>86.271688502145921</c:v>
                </c:pt>
                <c:pt idx="17357">
                  <c:v>86.241812594278898</c:v>
                </c:pt>
                <c:pt idx="17358">
                  <c:v>86.290868349785399</c:v>
                </c:pt>
                <c:pt idx="17359">
                  <c:v>86.244200327610869</c:v>
                </c:pt>
                <c:pt idx="17360">
                  <c:v>86.246672261263413</c:v>
                </c:pt>
                <c:pt idx="17361">
                  <c:v>86.234500067477342</c:v>
                </c:pt>
                <c:pt idx="17362">
                  <c:v>86.200952426323326</c:v>
                </c:pt>
                <c:pt idx="17363">
                  <c:v>86.241762823837902</c:v>
                </c:pt>
                <c:pt idx="17364">
                  <c:v>86.249695000000003</c:v>
                </c:pt>
                <c:pt idx="17365">
                  <c:v>86.236302812515888</c:v>
                </c:pt>
                <c:pt idx="17366">
                  <c:v>86.220761988358504</c:v>
                </c:pt>
                <c:pt idx="17367">
                  <c:v>86.205221164201106</c:v>
                </c:pt>
                <c:pt idx="17368">
                  <c:v>86.189684019216102</c:v>
                </c:pt>
                <c:pt idx="17369">
                  <c:v>86.181048695278974</c:v>
                </c:pt>
                <c:pt idx="17370">
                  <c:v>86.207032055780701</c:v>
                </c:pt>
                <c:pt idx="17371">
                  <c:v>86.237709769194083</c:v>
                </c:pt>
                <c:pt idx="17372">
                  <c:v>86.18716518931808</c:v>
                </c:pt>
                <c:pt idx="17373">
                  <c:v>86.163484669606675</c:v>
                </c:pt>
                <c:pt idx="17374">
                  <c:v>86.177322000000004</c:v>
                </c:pt>
                <c:pt idx="17375">
                  <c:v>86.181825090128754</c:v>
                </c:pt>
                <c:pt idx="17376">
                  <c:v>86.190780615017886</c:v>
                </c:pt>
                <c:pt idx="17377">
                  <c:v>86.177211473105828</c:v>
                </c:pt>
                <c:pt idx="17378">
                  <c:v>86.176787820110349</c:v>
                </c:pt>
                <c:pt idx="17379">
                  <c:v>86.176364167114855</c:v>
                </c:pt>
                <c:pt idx="17380">
                  <c:v>86.175940614416021</c:v>
                </c:pt>
                <c:pt idx="17381">
                  <c:v>86.175516961420541</c:v>
                </c:pt>
                <c:pt idx="17382">
                  <c:v>86.175092907238508</c:v>
                </c:pt>
                <c:pt idx="17383">
                  <c:v>86.174669254243028</c:v>
                </c:pt>
                <c:pt idx="17384">
                  <c:v>86.17424570154418</c:v>
                </c:pt>
                <c:pt idx="17385">
                  <c:v>86.173822048548701</c:v>
                </c:pt>
                <c:pt idx="17386">
                  <c:v>86.173398395553221</c:v>
                </c:pt>
                <c:pt idx="17387">
                  <c:v>86.172974842854373</c:v>
                </c:pt>
                <c:pt idx="17388">
                  <c:v>86.16323072366167</c:v>
                </c:pt>
                <c:pt idx="17389">
                  <c:v>86.16280707066619</c:v>
                </c:pt>
                <c:pt idx="17390">
                  <c:v>86.162383517967342</c:v>
                </c:pt>
                <c:pt idx="17391">
                  <c:v>86.161959864971863</c:v>
                </c:pt>
                <c:pt idx="17392">
                  <c:v>86.161536211976383</c:v>
                </c:pt>
                <c:pt idx="17393">
                  <c:v>86.161112659277535</c:v>
                </c:pt>
                <c:pt idx="17394">
                  <c:v>86.160689006282055</c:v>
                </c:pt>
                <c:pt idx="17395">
                  <c:v>86.160265353286576</c:v>
                </c:pt>
                <c:pt idx="17396">
                  <c:v>86.159841800587728</c:v>
                </c:pt>
                <c:pt idx="17397">
                  <c:v>86.159418147592248</c:v>
                </c:pt>
                <c:pt idx="17398">
                  <c:v>86.190054739628039</c:v>
                </c:pt>
                <c:pt idx="17399">
                  <c:v>86.213500999999994</c:v>
                </c:pt>
                <c:pt idx="17400">
                  <c:v>86.202975314898694</c:v>
                </c:pt>
                <c:pt idx="17401">
                  <c:v>86.206065273724363</c:v>
                </c:pt>
                <c:pt idx="17402">
                  <c:v>86.202722647353369</c:v>
                </c:pt>
                <c:pt idx="17403">
                  <c:v>86.162688163090124</c:v>
                </c:pt>
                <c:pt idx="17404">
                  <c:v>86.185282632419543</c:v>
                </c:pt>
                <c:pt idx="17405">
                  <c:v>86.213500999999994</c:v>
                </c:pt>
                <c:pt idx="17406">
                  <c:v>86.17963849260849</c:v>
                </c:pt>
                <c:pt idx="17407">
                  <c:v>86.159233</c:v>
                </c:pt>
                <c:pt idx="17408">
                  <c:v>86.159233</c:v>
                </c:pt>
                <c:pt idx="17409">
                  <c:v>86.155070891034811</c:v>
                </c:pt>
                <c:pt idx="17410">
                  <c:v>86.145430165911804</c:v>
                </c:pt>
                <c:pt idx="17411">
                  <c:v>86.15040846638054</c:v>
                </c:pt>
                <c:pt idx="17412">
                  <c:v>86.118513090128758</c:v>
                </c:pt>
                <c:pt idx="17413">
                  <c:v>86.123627758998808</c:v>
                </c:pt>
                <c:pt idx="17414">
                  <c:v>86.182114081545066</c:v>
                </c:pt>
                <c:pt idx="17415">
                  <c:v>86.195412000000005</c:v>
                </c:pt>
                <c:pt idx="17416">
                  <c:v>86.190366636471992</c:v>
                </c:pt>
                <c:pt idx="17417">
                  <c:v>86.177322000000004</c:v>
                </c:pt>
                <c:pt idx="17418">
                  <c:v>85.776392321888409</c:v>
                </c:pt>
                <c:pt idx="17419">
                  <c:v>85.762987400572243</c:v>
                </c:pt>
                <c:pt idx="17420">
                  <c:v>85.789401070577014</c:v>
                </c:pt>
                <c:pt idx="17421">
                  <c:v>85.766876334684142</c:v>
                </c:pt>
                <c:pt idx="17422">
                  <c:v>85.741102240343338</c:v>
                </c:pt>
                <c:pt idx="17423">
                  <c:v>85.737458360515021</c:v>
                </c:pt>
                <c:pt idx="17424">
                  <c:v>85.733814480686689</c:v>
                </c:pt>
                <c:pt idx="17425">
                  <c:v>85.730171463519312</c:v>
                </c:pt>
                <c:pt idx="17426">
                  <c:v>85.726527583690981</c:v>
                </c:pt>
                <c:pt idx="17427">
                  <c:v>85.722883703862649</c:v>
                </c:pt>
                <c:pt idx="17428">
                  <c:v>85.719240686695272</c:v>
                </c:pt>
                <c:pt idx="17429">
                  <c:v>85.715596806866941</c:v>
                </c:pt>
                <c:pt idx="17430">
                  <c:v>85.711952927038624</c:v>
                </c:pt>
                <c:pt idx="17431">
                  <c:v>85.708309909871232</c:v>
                </c:pt>
                <c:pt idx="17432">
                  <c:v>85.704662579399141</c:v>
                </c:pt>
                <c:pt idx="17433">
                  <c:v>85.70101869957081</c:v>
                </c:pt>
                <c:pt idx="17434">
                  <c:v>85.697375682403433</c:v>
                </c:pt>
                <c:pt idx="17435">
                  <c:v>85.693731802575101</c:v>
                </c:pt>
                <c:pt idx="17436">
                  <c:v>85.69008792274677</c:v>
                </c:pt>
                <c:pt idx="17437">
                  <c:v>85.686444905579393</c:v>
                </c:pt>
                <c:pt idx="17438">
                  <c:v>85.682801025751061</c:v>
                </c:pt>
                <c:pt idx="17439">
                  <c:v>85.679157145922744</c:v>
                </c:pt>
                <c:pt idx="17440">
                  <c:v>85.675514128755353</c:v>
                </c:pt>
                <c:pt idx="17441">
                  <c:v>85.671870248927036</c:v>
                </c:pt>
                <c:pt idx="17442">
                  <c:v>85.668226369098704</c:v>
                </c:pt>
                <c:pt idx="17443">
                  <c:v>85.664583351931327</c:v>
                </c:pt>
                <c:pt idx="17444">
                  <c:v>85.660939472102996</c:v>
                </c:pt>
                <c:pt idx="17445">
                  <c:v>85.65729214163089</c:v>
                </c:pt>
                <c:pt idx="17446">
                  <c:v>85.653648261802573</c:v>
                </c:pt>
                <c:pt idx="17447">
                  <c:v>85.650005244635182</c:v>
                </c:pt>
                <c:pt idx="17448">
                  <c:v>85.646361364806864</c:v>
                </c:pt>
                <c:pt idx="17449">
                  <c:v>85.642717484978533</c:v>
                </c:pt>
                <c:pt idx="17450">
                  <c:v>85.639074467811156</c:v>
                </c:pt>
                <c:pt idx="17451">
                  <c:v>85.635430587982825</c:v>
                </c:pt>
                <c:pt idx="17452">
                  <c:v>85.631786708154507</c:v>
                </c:pt>
                <c:pt idx="17453">
                  <c:v>85.628143690987116</c:v>
                </c:pt>
                <c:pt idx="17454">
                  <c:v>85.624499811158799</c:v>
                </c:pt>
                <c:pt idx="17455">
                  <c:v>85.620855931330468</c:v>
                </c:pt>
                <c:pt idx="17456">
                  <c:v>85.61721291416309</c:v>
                </c:pt>
                <c:pt idx="17457">
                  <c:v>85.613565583690985</c:v>
                </c:pt>
                <c:pt idx="17458">
                  <c:v>85.609921703862653</c:v>
                </c:pt>
                <c:pt idx="17459">
                  <c:v>85.606278686695276</c:v>
                </c:pt>
                <c:pt idx="17460">
                  <c:v>85.602634806866945</c:v>
                </c:pt>
                <c:pt idx="17461">
                  <c:v>85.598990927038628</c:v>
                </c:pt>
                <c:pt idx="17462">
                  <c:v>85.595347909871236</c:v>
                </c:pt>
                <c:pt idx="17463">
                  <c:v>85.591704030042919</c:v>
                </c:pt>
                <c:pt idx="17464">
                  <c:v>85.588060150214588</c:v>
                </c:pt>
                <c:pt idx="17465">
                  <c:v>85.584417133047211</c:v>
                </c:pt>
                <c:pt idx="17466">
                  <c:v>85.580773253218879</c:v>
                </c:pt>
                <c:pt idx="17467">
                  <c:v>85.577129373390562</c:v>
                </c:pt>
                <c:pt idx="17468">
                  <c:v>85.573486356223171</c:v>
                </c:pt>
                <c:pt idx="17469">
                  <c:v>85.569842476394854</c:v>
                </c:pt>
                <c:pt idx="17470">
                  <c:v>85.566195145922748</c:v>
                </c:pt>
                <c:pt idx="17471">
                  <c:v>85.562551266094417</c:v>
                </c:pt>
                <c:pt idx="17472">
                  <c:v>85.55890824892704</c:v>
                </c:pt>
                <c:pt idx="17473">
                  <c:v>85.555264369098708</c:v>
                </c:pt>
                <c:pt idx="17474">
                  <c:v>85.551620489270391</c:v>
                </c:pt>
                <c:pt idx="17475">
                  <c:v>85.547977472103</c:v>
                </c:pt>
                <c:pt idx="17476">
                  <c:v>85.544333592274683</c:v>
                </c:pt>
                <c:pt idx="17477">
                  <c:v>85.526753525274202</c:v>
                </c:pt>
                <c:pt idx="17478">
                  <c:v>85.578714871244628</c:v>
                </c:pt>
                <c:pt idx="17479">
                  <c:v>85.527339641239564</c:v>
                </c:pt>
                <c:pt idx="17480">
                  <c:v>85.543792279370081</c:v>
                </c:pt>
                <c:pt idx="17481">
                  <c:v>85.579695588976378</c:v>
                </c:pt>
                <c:pt idx="17482">
                  <c:v>85.562284477644837</c:v>
                </c:pt>
                <c:pt idx="17483">
                  <c:v>85.562471653314262</c:v>
                </c:pt>
                <c:pt idx="17484">
                  <c:v>85.597968188841193</c:v>
                </c:pt>
                <c:pt idx="17485">
                  <c:v>85.562143893467123</c:v>
                </c:pt>
                <c:pt idx="17486">
                  <c:v>85.556506536384859</c:v>
                </c:pt>
                <c:pt idx="17487">
                  <c:v>85.550870513904187</c:v>
                </c:pt>
                <c:pt idx="17488">
                  <c:v>85.545233156821936</c:v>
                </c:pt>
                <c:pt idx="17489">
                  <c:v>85.539595799739686</c:v>
                </c:pt>
                <c:pt idx="17490">
                  <c:v>85.533959777259</c:v>
                </c:pt>
                <c:pt idx="17491">
                  <c:v>85.52832242017675</c:v>
                </c:pt>
                <c:pt idx="17492">
                  <c:v>85.522685063094499</c:v>
                </c:pt>
                <c:pt idx="17493">
                  <c:v>85.517049040613827</c:v>
                </c:pt>
                <c:pt idx="17494">
                  <c:v>85.511411683531563</c:v>
                </c:pt>
                <c:pt idx="17495">
                  <c:v>85.505768988042988</c:v>
                </c:pt>
                <c:pt idx="17496">
                  <c:v>85.500131630960723</c:v>
                </c:pt>
                <c:pt idx="17497">
                  <c:v>85.494495608480051</c:v>
                </c:pt>
                <c:pt idx="17498">
                  <c:v>85.488858251397801</c:v>
                </c:pt>
                <c:pt idx="17499">
                  <c:v>85.483220894315551</c:v>
                </c:pt>
                <c:pt idx="17500">
                  <c:v>85.477584871834878</c:v>
                </c:pt>
                <c:pt idx="17501">
                  <c:v>85.471947514752614</c:v>
                </c:pt>
                <c:pt idx="17502">
                  <c:v>85.466310157670364</c:v>
                </c:pt>
                <c:pt idx="17503">
                  <c:v>85.460674135189691</c:v>
                </c:pt>
                <c:pt idx="17504">
                  <c:v>85.455036778107427</c:v>
                </c:pt>
                <c:pt idx="17505">
                  <c:v>85.449399421025177</c:v>
                </c:pt>
                <c:pt idx="17506">
                  <c:v>85.443763398544505</c:v>
                </c:pt>
                <c:pt idx="17507">
                  <c:v>85.438120703055915</c:v>
                </c:pt>
                <c:pt idx="17508">
                  <c:v>85.432483345973665</c:v>
                </c:pt>
                <c:pt idx="17509">
                  <c:v>85.426847323492993</c:v>
                </c:pt>
                <c:pt idx="17510">
                  <c:v>85.421209966410743</c:v>
                </c:pt>
                <c:pt idx="17511">
                  <c:v>85.415572609328478</c:v>
                </c:pt>
                <c:pt idx="17512">
                  <c:v>85.409936586847806</c:v>
                </c:pt>
                <c:pt idx="17513">
                  <c:v>85.404299229765556</c:v>
                </c:pt>
                <c:pt idx="17514">
                  <c:v>85.398661872683292</c:v>
                </c:pt>
                <c:pt idx="17515">
                  <c:v>85.393025850202619</c:v>
                </c:pt>
                <c:pt idx="17516">
                  <c:v>85.387388493120369</c:v>
                </c:pt>
                <c:pt idx="17517">
                  <c:v>85.381751136038119</c:v>
                </c:pt>
                <c:pt idx="17518">
                  <c:v>85.376115113557447</c:v>
                </c:pt>
                <c:pt idx="17519">
                  <c:v>85.370477756475182</c:v>
                </c:pt>
                <c:pt idx="17520">
                  <c:v>85.364835060986607</c:v>
                </c:pt>
                <c:pt idx="17521">
                  <c:v>85.359197703904343</c:v>
                </c:pt>
                <c:pt idx="17522">
                  <c:v>85.35356168142367</c:v>
                </c:pt>
                <c:pt idx="17523">
                  <c:v>85.34792432434142</c:v>
                </c:pt>
                <c:pt idx="17524">
                  <c:v>85.342286967259156</c:v>
                </c:pt>
                <c:pt idx="17525">
                  <c:v>85.336650944778484</c:v>
                </c:pt>
                <c:pt idx="17526">
                  <c:v>85.331013587696233</c:v>
                </c:pt>
                <c:pt idx="17527">
                  <c:v>85.325376230613983</c:v>
                </c:pt>
                <c:pt idx="17528">
                  <c:v>85.319740208133311</c:v>
                </c:pt>
                <c:pt idx="17529">
                  <c:v>85.314102851051047</c:v>
                </c:pt>
                <c:pt idx="17530">
                  <c:v>85.307277496781879</c:v>
                </c:pt>
                <c:pt idx="17531">
                  <c:v>85.290908999999999</c:v>
                </c:pt>
                <c:pt idx="17532">
                  <c:v>85.290908999999999</c:v>
                </c:pt>
                <c:pt idx="17533">
                  <c:v>85.278205501549465</c:v>
                </c:pt>
                <c:pt idx="17534">
                  <c:v>85.193565654506429</c:v>
                </c:pt>
                <c:pt idx="17535">
                  <c:v>85.270451995708157</c:v>
                </c:pt>
                <c:pt idx="17536">
                  <c:v>85.24723806580829</c:v>
                </c:pt>
                <c:pt idx="17537">
                  <c:v>85.20832730250298</c:v>
                </c:pt>
                <c:pt idx="17538">
                  <c:v>85.257477575107288</c:v>
                </c:pt>
                <c:pt idx="17539">
                  <c:v>85.272359617807538</c:v>
                </c:pt>
                <c:pt idx="17540">
                  <c:v>85.269444784226181</c:v>
                </c:pt>
                <c:pt idx="17541">
                  <c:v>85.266529260416661</c:v>
                </c:pt>
                <c:pt idx="17542">
                  <c:v>85.263613736607141</c:v>
                </c:pt>
                <c:pt idx="17543">
                  <c:v>85.260698903025798</c:v>
                </c:pt>
                <c:pt idx="17544">
                  <c:v>85.257783379216264</c:v>
                </c:pt>
                <c:pt idx="17545">
                  <c:v>85.25486509449405</c:v>
                </c:pt>
                <c:pt idx="17546">
                  <c:v>85.25194957068453</c:v>
                </c:pt>
                <c:pt idx="17547">
                  <c:v>85.249034737103173</c:v>
                </c:pt>
                <c:pt idx="17548">
                  <c:v>85.246119213293653</c:v>
                </c:pt>
                <c:pt idx="17549">
                  <c:v>85.243203689484133</c:v>
                </c:pt>
                <c:pt idx="17550">
                  <c:v>85.240288855902776</c:v>
                </c:pt>
                <c:pt idx="17551">
                  <c:v>85.237373332093256</c:v>
                </c:pt>
                <c:pt idx="17552">
                  <c:v>85.223002023361147</c:v>
                </c:pt>
                <c:pt idx="17553">
                  <c:v>85.218552000000003</c:v>
                </c:pt>
                <c:pt idx="17554">
                  <c:v>85.218552000000003</c:v>
                </c:pt>
                <c:pt idx="17555">
                  <c:v>85.232570435995243</c:v>
                </c:pt>
                <c:pt idx="17556">
                  <c:v>85.165926714592274</c:v>
                </c:pt>
                <c:pt idx="17557">
                  <c:v>85.174773167143542</c:v>
                </c:pt>
                <c:pt idx="17558">
                  <c:v>85.167954419408673</c:v>
                </c:pt>
                <c:pt idx="17559">
                  <c:v>85.207905381644821</c:v>
                </c:pt>
                <c:pt idx="17560">
                  <c:v>85.24788947687172</c:v>
                </c:pt>
                <c:pt idx="17561">
                  <c:v>85.239931869575585</c:v>
                </c:pt>
                <c:pt idx="17562">
                  <c:v>85.251560651966628</c:v>
                </c:pt>
                <c:pt idx="17563">
                  <c:v>85.254729999999995</c:v>
                </c:pt>
                <c:pt idx="17564">
                  <c:v>85.257925104690557</c:v>
                </c:pt>
                <c:pt idx="17565">
                  <c:v>85.261759411910859</c:v>
                </c:pt>
                <c:pt idx="17566">
                  <c:v>85.265594627089285</c:v>
                </c:pt>
                <c:pt idx="17567">
                  <c:v>85.269429842267726</c:v>
                </c:pt>
                <c:pt idx="17568">
                  <c:v>85.273264149488028</c:v>
                </c:pt>
                <c:pt idx="17569">
                  <c:v>85.38095657939914</c:v>
                </c:pt>
                <c:pt idx="17570">
                  <c:v>85.363592132843792</c:v>
                </c:pt>
                <c:pt idx="17571">
                  <c:v>85.374525348178523</c:v>
                </c:pt>
                <c:pt idx="17572">
                  <c:v>85.385455975157342</c:v>
                </c:pt>
                <c:pt idx="17573">
                  <c:v>85.396389190492073</c:v>
                </c:pt>
                <c:pt idx="17574">
                  <c:v>85.407332759250423</c:v>
                </c:pt>
                <c:pt idx="17575">
                  <c:v>85.416354280638998</c:v>
                </c:pt>
                <c:pt idx="17576">
                  <c:v>85.39418082526818</c:v>
                </c:pt>
                <c:pt idx="17577">
                  <c:v>85.332867866714366</c:v>
                </c:pt>
                <c:pt idx="17578">
                  <c:v>85.402608538388179</c:v>
                </c:pt>
                <c:pt idx="17579">
                  <c:v>85.437337442060084</c:v>
                </c:pt>
                <c:pt idx="17580">
                  <c:v>85.421089923404253</c:v>
                </c:pt>
                <c:pt idx="17581">
                  <c:v>85.417548999999994</c:v>
                </c:pt>
                <c:pt idx="17582">
                  <c:v>85.327320210526324</c:v>
                </c:pt>
                <c:pt idx="17583">
                  <c:v>85.417956924295297</c:v>
                </c:pt>
                <c:pt idx="17584">
                  <c:v>85.363878502662317</c:v>
                </c:pt>
                <c:pt idx="17585">
                  <c:v>85.400318097671459</c:v>
                </c:pt>
                <c:pt idx="17586">
                  <c:v>85.436792199872841</c:v>
                </c:pt>
                <c:pt idx="17587">
                  <c:v>85.470402612395716</c:v>
                </c:pt>
                <c:pt idx="17588">
                  <c:v>85.438122371959935</c:v>
                </c:pt>
                <c:pt idx="17589">
                  <c:v>85.487990998569387</c:v>
                </c:pt>
                <c:pt idx="17590">
                  <c:v>85.452641306317048</c:v>
                </c:pt>
                <c:pt idx="17591">
                  <c:v>85.434430341440148</c:v>
                </c:pt>
                <c:pt idx="17592">
                  <c:v>85.421560225560313</c:v>
                </c:pt>
                <c:pt idx="17593">
                  <c:v>85.4688847330155</c:v>
                </c:pt>
                <c:pt idx="17594">
                  <c:v>85.437225296137342</c:v>
                </c:pt>
                <c:pt idx="17595">
                  <c:v>85.446861503576542</c:v>
                </c:pt>
                <c:pt idx="17596">
                  <c:v>85.384139658481345</c:v>
                </c:pt>
                <c:pt idx="17597">
                  <c:v>85.411457520085833</c:v>
                </c:pt>
                <c:pt idx="17598">
                  <c:v>85.437734266094424</c:v>
                </c:pt>
                <c:pt idx="17599">
                  <c:v>85.449242287076771</c:v>
                </c:pt>
                <c:pt idx="17600">
                  <c:v>85.419920620977351</c:v>
                </c:pt>
                <c:pt idx="17601">
                  <c:v>85.430652095374342</c:v>
                </c:pt>
                <c:pt idx="17602">
                  <c:v>85.409949522174543</c:v>
                </c:pt>
                <c:pt idx="17603">
                  <c:v>85.463563606912999</c:v>
                </c:pt>
                <c:pt idx="17604">
                  <c:v>85.417548999999994</c:v>
                </c:pt>
                <c:pt idx="17605">
                  <c:v>85.417548999999994</c:v>
                </c:pt>
                <c:pt idx="17606">
                  <c:v>85.417548999999994</c:v>
                </c:pt>
                <c:pt idx="17607">
                  <c:v>85.416327825150987</c:v>
                </c:pt>
                <c:pt idx="17608">
                  <c:v>85.409495715797107</c:v>
                </c:pt>
                <c:pt idx="17609">
                  <c:v>85.402665223893337</c:v>
                </c:pt>
                <c:pt idx="17610">
                  <c:v>85.395833114539457</c:v>
                </c:pt>
                <c:pt idx="17611">
                  <c:v>85.388994535385038</c:v>
                </c:pt>
                <c:pt idx="17612">
                  <c:v>85.382162426031144</c:v>
                </c:pt>
                <c:pt idx="17613">
                  <c:v>85.375331934127388</c:v>
                </c:pt>
                <c:pt idx="17614">
                  <c:v>85.368499824773494</c:v>
                </c:pt>
                <c:pt idx="17615">
                  <c:v>85.361667715419614</c:v>
                </c:pt>
                <c:pt idx="17616">
                  <c:v>85.354837223515844</c:v>
                </c:pt>
                <c:pt idx="17617">
                  <c:v>85.348005114161964</c:v>
                </c:pt>
                <c:pt idx="17618">
                  <c:v>85.34117300480807</c:v>
                </c:pt>
                <c:pt idx="17619">
                  <c:v>85.334342512904314</c:v>
                </c:pt>
                <c:pt idx="17620">
                  <c:v>85.32751040355042</c:v>
                </c:pt>
                <c:pt idx="17621">
                  <c:v>85.320678294196526</c:v>
                </c:pt>
                <c:pt idx="17622">
                  <c:v>85.31384780229277</c:v>
                </c:pt>
                <c:pt idx="17623">
                  <c:v>85.307015692938876</c:v>
                </c:pt>
                <c:pt idx="17624">
                  <c:v>85.300177113784471</c:v>
                </c:pt>
                <c:pt idx="17625">
                  <c:v>85.293345004430577</c:v>
                </c:pt>
                <c:pt idx="17626">
                  <c:v>85.286514512526821</c:v>
                </c:pt>
                <c:pt idx="17627">
                  <c:v>85.279682403172927</c:v>
                </c:pt>
                <c:pt idx="17628">
                  <c:v>85.272851911269171</c:v>
                </c:pt>
                <c:pt idx="17629">
                  <c:v>85.266019801915277</c:v>
                </c:pt>
                <c:pt idx="17630">
                  <c:v>85.259187692561383</c:v>
                </c:pt>
                <c:pt idx="17631">
                  <c:v>85.242075463519313</c:v>
                </c:pt>
                <c:pt idx="17632">
                  <c:v>85.231465320457801</c:v>
                </c:pt>
                <c:pt idx="17633">
                  <c:v>85.241561035518473</c:v>
                </c:pt>
                <c:pt idx="17634">
                  <c:v>85.231965636146882</c:v>
                </c:pt>
                <c:pt idx="17635">
                  <c:v>85.254729999999995</c:v>
                </c:pt>
                <c:pt idx="17636">
                  <c:v>85.2477488102503</c:v>
                </c:pt>
                <c:pt idx="17637">
                  <c:v>85.257965192656172</c:v>
                </c:pt>
                <c:pt idx="17638">
                  <c:v>85.283675987839771</c:v>
                </c:pt>
                <c:pt idx="17639">
                  <c:v>85.272819999999996</c:v>
                </c:pt>
                <c:pt idx="17640">
                  <c:v>85.272819999999996</c:v>
                </c:pt>
                <c:pt idx="17641">
                  <c:v>85.272819999999996</c:v>
                </c:pt>
                <c:pt idx="17642">
                  <c:v>85.272819999999996</c:v>
                </c:pt>
                <c:pt idx="17643">
                  <c:v>85.272819999999996</c:v>
                </c:pt>
                <c:pt idx="17644">
                  <c:v>85.272819999999996</c:v>
                </c:pt>
                <c:pt idx="17645">
                  <c:v>85.272819999999996</c:v>
                </c:pt>
                <c:pt idx="17646">
                  <c:v>85.272819999999996</c:v>
                </c:pt>
                <c:pt idx="17647">
                  <c:v>85.237296604196473</c:v>
                </c:pt>
                <c:pt idx="17648">
                  <c:v>85.235209807377771</c:v>
                </c:pt>
                <c:pt idx="17649">
                  <c:v>85.233751012197743</c:v>
                </c:pt>
                <c:pt idx="17650">
                  <c:v>85.232293942177577</c:v>
                </c:pt>
                <c:pt idx="17651">
                  <c:v>85.230836527125433</c:v>
                </c:pt>
                <c:pt idx="17652">
                  <c:v>85.229379112073289</c:v>
                </c:pt>
                <c:pt idx="17653">
                  <c:v>85.227922042053109</c:v>
                </c:pt>
                <c:pt idx="17654">
                  <c:v>85.226464627000979</c:v>
                </c:pt>
                <c:pt idx="17655">
                  <c:v>85.225007211948835</c:v>
                </c:pt>
                <c:pt idx="17656">
                  <c:v>85.223550141928655</c:v>
                </c:pt>
                <c:pt idx="17657">
                  <c:v>85.222092726876511</c:v>
                </c:pt>
                <c:pt idx="17658">
                  <c:v>85.220635311824367</c:v>
                </c:pt>
                <c:pt idx="17659">
                  <c:v>85.219178241804201</c:v>
                </c:pt>
                <c:pt idx="17660">
                  <c:v>85.217720826752057</c:v>
                </c:pt>
                <c:pt idx="17661">
                  <c:v>85.216262031572029</c:v>
                </c:pt>
                <c:pt idx="17662">
                  <c:v>85.214804616519885</c:v>
                </c:pt>
                <c:pt idx="17663">
                  <c:v>85.213347546499705</c:v>
                </c:pt>
                <c:pt idx="17664">
                  <c:v>85.211890131447561</c:v>
                </c:pt>
                <c:pt idx="17665">
                  <c:v>85.210432716395417</c:v>
                </c:pt>
                <c:pt idx="17666">
                  <c:v>85.208975646375251</c:v>
                </c:pt>
                <c:pt idx="17667">
                  <c:v>85.207518231323107</c:v>
                </c:pt>
                <c:pt idx="17668">
                  <c:v>85.206060816270963</c:v>
                </c:pt>
                <c:pt idx="17669">
                  <c:v>85.204603746250797</c:v>
                </c:pt>
                <c:pt idx="17670">
                  <c:v>85.203146331198653</c:v>
                </c:pt>
                <c:pt idx="17671">
                  <c:v>85.201688916146509</c:v>
                </c:pt>
                <c:pt idx="17672">
                  <c:v>85.200231846126343</c:v>
                </c:pt>
                <c:pt idx="17673">
                  <c:v>85.198774431074199</c:v>
                </c:pt>
                <c:pt idx="17674">
                  <c:v>85.197315635894157</c:v>
                </c:pt>
                <c:pt idx="17675">
                  <c:v>85.195858565873991</c:v>
                </c:pt>
                <c:pt idx="17676">
                  <c:v>85.194401150821847</c:v>
                </c:pt>
                <c:pt idx="17677">
                  <c:v>85.192943735769703</c:v>
                </c:pt>
                <c:pt idx="17678">
                  <c:v>85.191486665749537</c:v>
                </c:pt>
                <c:pt idx="17679">
                  <c:v>85.190029250697393</c:v>
                </c:pt>
                <c:pt idx="17680">
                  <c:v>85.188571835645249</c:v>
                </c:pt>
                <c:pt idx="17681">
                  <c:v>85.187114765625068</c:v>
                </c:pt>
                <c:pt idx="17682">
                  <c:v>85.185657350572924</c:v>
                </c:pt>
                <c:pt idx="17683">
                  <c:v>85.18419993552078</c:v>
                </c:pt>
                <c:pt idx="17684">
                  <c:v>85.182742865500614</c:v>
                </c:pt>
                <c:pt idx="17685">
                  <c:v>85.18128545044847</c:v>
                </c:pt>
                <c:pt idx="17686">
                  <c:v>85.179826655268442</c:v>
                </c:pt>
                <c:pt idx="17687">
                  <c:v>85.178369240216298</c:v>
                </c:pt>
                <c:pt idx="17688">
                  <c:v>85.176912170196118</c:v>
                </c:pt>
                <c:pt idx="17689">
                  <c:v>85.175454755143974</c:v>
                </c:pt>
                <c:pt idx="17690">
                  <c:v>85.17399734009183</c:v>
                </c:pt>
                <c:pt idx="17691">
                  <c:v>85.172540270071664</c:v>
                </c:pt>
                <c:pt idx="17692">
                  <c:v>85.17108285501952</c:v>
                </c:pt>
                <c:pt idx="17693">
                  <c:v>85.169625439967376</c:v>
                </c:pt>
                <c:pt idx="17694">
                  <c:v>85.16816836994721</c:v>
                </c:pt>
                <c:pt idx="17695">
                  <c:v>85.166710954895066</c:v>
                </c:pt>
                <c:pt idx="17696">
                  <c:v>85.165253539842922</c:v>
                </c:pt>
                <c:pt idx="17697">
                  <c:v>85.146022346272915</c:v>
                </c:pt>
                <c:pt idx="17698">
                  <c:v>85.103808324749636</c:v>
                </c:pt>
                <c:pt idx="17699">
                  <c:v>85.110981304534604</c:v>
                </c:pt>
                <c:pt idx="17700">
                  <c:v>85.178650541487841</c:v>
                </c:pt>
                <c:pt idx="17701">
                  <c:v>85.230028326744474</c:v>
                </c:pt>
                <c:pt idx="17702">
                  <c:v>85.198347207637227</c:v>
                </c:pt>
                <c:pt idx="17703">
                  <c:v>85.164283999999995</c:v>
                </c:pt>
                <c:pt idx="17704">
                  <c:v>85.178267542271968</c:v>
                </c:pt>
                <c:pt idx="17705">
                  <c:v>85.200462000000002</c:v>
                </c:pt>
                <c:pt idx="17706">
                  <c:v>85.203069667212503</c:v>
                </c:pt>
                <c:pt idx="17707">
                  <c:v>85.209637816470462</c:v>
                </c:pt>
                <c:pt idx="17708">
                  <c:v>85.216205965728435</c:v>
                </c:pt>
                <c:pt idx="17709">
                  <c:v>85.222772560026826</c:v>
                </c:pt>
                <c:pt idx="17710">
                  <c:v>85.229340709284784</c:v>
                </c:pt>
                <c:pt idx="17711">
                  <c:v>85.235915078381069</c:v>
                </c:pt>
                <c:pt idx="17712">
                  <c:v>85.242483227639028</c:v>
                </c:pt>
                <c:pt idx="17713">
                  <c:v>85.249049821937419</c:v>
                </c:pt>
                <c:pt idx="17714">
                  <c:v>85.255617971195377</c:v>
                </c:pt>
                <c:pt idx="17715">
                  <c:v>85.26218612045335</c:v>
                </c:pt>
                <c:pt idx="17716">
                  <c:v>85.268752714751727</c:v>
                </c:pt>
                <c:pt idx="17717">
                  <c:v>85.2753208640097</c:v>
                </c:pt>
                <c:pt idx="17718">
                  <c:v>85.281889013267659</c:v>
                </c:pt>
                <c:pt idx="17719">
                  <c:v>85.28845560756605</c:v>
                </c:pt>
                <c:pt idx="17720">
                  <c:v>85.295023756824023</c:v>
                </c:pt>
                <c:pt idx="17721">
                  <c:v>85.301591906081981</c:v>
                </c:pt>
                <c:pt idx="17722">
                  <c:v>85.308158500380372</c:v>
                </c:pt>
                <c:pt idx="17723">
                  <c:v>85.314726649638331</c:v>
                </c:pt>
                <c:pt idx="17724">
                  <c:v>85.321301018734616</c:v>
                </c:pt>
                <c:pt idx="17725">
                  <c:v>85.327867613032993</c:v>
                </c:pt>
                <c:pt idx="17726">
                  <c:v>85.334435762290965</c:v>
                </c:pt>
                <c:pt idx="17727">
                  <c:v>85.341003911548924</c:v>
                </c:pt>
                <c:pt idx="17728">
                  <c:v>85.347570505847315</c:v>
                </c:pt>
                <c:pt idx="17729">
                  <c:v>85.354138655105274</c:v>
                </c:pt>
                <c:pt idx="17730">
                  <c:v>85.360706804363247</c:v>
                </c:pt>
                <c:pt idx="17731">
                  <c:v>85.367273398661638</c:v>
                </c:pt>
                <c:pt idx="17732">
                  <c:v>85.373841547919596</c:v>
                </c:pt>
                <c:pt idx="17733">
                  <c:v>85.380409697177569</c:v>
                </c:pt>
                <c:pt idx="17734">
                  <c:v>85.386976291475946</c:v>
                </c:pt>
                <c:pt idx="17735">
                  <c:v>85.393544440733919</c:v>
                </c:pt>
                <c:pt idx="17736">
                  <c:v>85.40011880983019</c:v>
                </c:pt>
                <c:pt idx="17737">
                  <c:v>85.406686959088162</c:v>
                </c:pt>
                <c:pt idx="17738">
                  <c:v>85.413253553386539</c:v>
                </c:pt>
                <c:pt idx="17739">
                  <c:v>85.419821702644512</c:v>
                </c:pt>
                <c:pt idx="17740">
                  <c:v>85.426389851902471</c:v>
                </c:pt>
                <c:pt idx="17741">
                  <c:v>85.432956446200862</c:v>
                </c:pt>
                <c:pt idx="17742">
                  <c:v>85.439524595458835</c:v>
                </c:pt>
                <c:pt idx="17743">
                  <c:v>85.446092744716793</c:v>
                </c:pt>
                <c:pt idx="17744">
                  <c:v>85.452659339015185</c:v>
                </c:pt>
                <c:pt idx="17745">
                  <c:v>85.459227488273143</c:v>
                </c:pt>
                <c:pt idx="17746">
                  <c:v>85.465795637531116</c:v>
                </c:pt>
                <c:pt idx="17747">
                  <c:v>85.505207642998059</c:v>
                </c:pt>
                <c:pt idx="17748">
                  <c:v>85.51177423729645</c:v>
                </c:pt>
                <c:pt idx="17749">
                  <c:v>85.518342386554409</c:v>
                </c:pt>
                <c:pt idx="17750">
                  <c:v>85.524910535812381</c:v>
                </c:pt>
                <c:pt idx="17751">
                  <c:v>85.531477130110758</c:v>
                </c:pt>
                <c:pt idx="17752">
                  <c:v>85.538045279368731</c:v>
                </c:pt>
                <c:pt idx="17753">
                  <c:v>85.54461342862669</c:v>
                </c:pt>
                <c:pt idx="17754">
                  <c:v>85.551180022925081</c:v>
                </c:pt>
                <c:pt idx="17755">
                  <c:v>85.55774817218304</c:v>
                </c:pt>
                <c:pt idx="17756">
                  <c:v>85.550794087982837</c:v>
                </c:pt>
                <c:pt idx="17757">
                  <c:v>85.543667103004282</c:v>
                </c:pt>
                <c:pt idx="17758">
                  <c:v>85.562391989272939</c:v>
                </c:pt>
                <c:pt idx="17759">
                  <c:v>85.526084999999995</c:v>
                </c:pt>
                <c:pt idx="17760">
                  <c:v>85.538564598712441</c:v>
                </c:pt>
                <c:pt idx="17761">
                  <c:v>85.574988171673823</c:v>
                </c:pt>
                <c:pt idx="17762">
                  <c:v>85.598433999999997</c:v>
                </c:pt>
                <c:pt idx="17763">
                  <c:v>85.585192886504529</c:v>
                </c:pt>
                <c:pt idx="17764">
                  <c:v>85.555512974725801</c:v>
                </c:pt>
                <c:pt idx="17765">
                  <c:v>85.543576324340847</c:v>
                </c:pt>
                <c:pt idx="17766">
                  <c:v>85.541992521339438</c:v>
                </c:pt>
                <c:pt idx="17767">
                  <c:v>85.540409093291387</c:v>
                </c:pt>
                <c:pt idx="17768">
                  <c:v>85.538825290289978</c:v>
                </c:pt>
                <c:pt idx="17769">
                  <c:v>85.537239987475118</c:v>
                </c:pt>
                <c:pt idx="17770">
                  <c:v>85.535656559427082</c:v>
                </c:pt>
                <c:pt idx="17771">
                  <c:v>85.534072756425672</c:v>
                </c:pt>
                <c:pt idx="17772">
                  <c:v>85.532488953424263</c:v>
                </c:pt>
                <c:pt idx="17773">
                  <c:v>85.530905525376212</c:v>
                </c:pt>
                <c:pt idx="17774">
                  <c:v>85.529321722374803</c:v>
                </c:pt>
                <c:pt idx="17775">
                  <c:v>85.527737919373394</c:v>
                </c:pt>
                <c:pt idx="17776">
                  <c:v>85.526154491325343</c:v>
                </c:pt>
                <c:pt idx="17777">
                  <c:v>85.524570688323934</c:v>
                </c:pt>
                <c:pt idx="17778">
                  <c:v>85.522986885322524</c:v>
                </c:pt>
                <c:pt idx="17779">
                  <c:v>85.521403457274474</c:v>
                </c:pt>
                <c:pt idx="17780">
                  <c:v>85.519819654273064</c:v>
                </c:pt>
                <c:pt idx="17781">
                  <c:v>85.518234351458219</c:v>
                </c:pt>
                <c:pt idx="17782">
                  <c:v>85.516650548456809</c:v>
                </c:pt>
                <c:pt idx="17783">
                  <c:v>85.515067120408759</c:v>
                </c:pt>
                <c:pt idx="17784">
                  <c:v>85.513483317407349</c:v>
                </c:pt>
                <c:pt idx="17785">
                  <c:v>85.51189951440594</c:v>
                </c:pt>
                <c:pt idx="17786">
                  <c:v>85.510316086357889</c:v>
                </c:pt>
                <c:pt idx="17787">
                  <c:v>85.50873228335648</c:v>
                </c:pt>
                <c:pt idx="17788">
                  <c:v>85.50714848035507</c:v>
                </c:pt>
                <c:pt idx="17789">
                  <c:v>85.50556505230702</c:v>
                </c:pt>
                <c:pt idx="17790">
                  <c:v>85.50398124930561</c:v>
                </c:pt>
                <c:pt idx="17791">
                  <c:v>85.502397446304201</c:v>
                </c:pt>
                <c:pt idx="17792">
                  <c:v>85.50081401825615</c:v>
                </c:pt>
                <c:pt idx="17793">
                  <c:v>85.499230215254741</c:v>
                </c:pt>
                <c:pt idx="17794">
                  <c:v>85.497644912439895</c:v>
                </c:pt>
                <c:pt idx="17795">
                  <c:v>85.496061484391845</c:v>
                </c:pt>
                <c:pt idx="17796">
                  <c:v>85.494477681390435</c:v>
                </c:pt>
                <c:pt idx="17797">
                  <c:v>85.492893878389026</c:v>
                </c:pt>
                <c:pt idx="17798">
                  <c:v>85.491310450340976</c:v>
                </c:pt>
                <c:pt idx="17799">
                  <c:v>85.489726647339566</c:v>
                </c:pt>
                <c:pt idx="17800">
                  <c:v>85.488142844338157</c:v>
                </c:pt>
                <c:pt idx="17801">
                  <c:v>85.486559416290106</c:v>
                </c:pt>
                <c:pt idx="17802">
                  <c:v>85.484975613288697</c:v>
                </c:pt>
                <c:pt idx="17803">
                  <c:v>85.483391810287287</c:v>
                </c:pt>
                <c:pt idx="17804">
                  <c:v>85.481808382239237</c:v>
                </c:pt>
                <c:pt idx="17805">
                  <c:v>85.480224579237827</c:v>
                </c:pt>
                <c:pt idx="17806">
                  <c:v>85.478639276422982</c:v>
                </c:pt>
                <c:pt idx="17807">
                  <c:v>85.477055473421572</c:v>
                </c:pt>
                <c:pt idx="17808">
                  <c:v>85.475472045373522</c:v>
                </c:pt>
                <c:pt idx="17809">
                  <c:v>85.473888242372112</c:v>
                </c:pt>
                <c:pt idx="17810">
                  <c:v>85.472304439370703</c:v>
                </c:pt>
                <c:pt idx="17811">
                  <c:v>85.446602117548878</c:v>
                </c:pt>
                <c:pt idx="17812">
                  <c:v>85.44837215256257</c:v>
                </c:pt>
                <c:pt idx="17813">
                  <c:v>85.479451127324751</c:v>
                </c:pt>
                <c:pt idx="17814">
                  <c:v>85.450945354315692</c:v>
                </c:pt>
                <c:pt idx="17815">
                  <c:v>85.448751632896304</c:v>
                </c:pt>
                <c:pt idx="17816">
                  <c:v>85.427942301286905</c:v>
                </c:pt>
                <c:pt idx="17817">
                  <c:v>85.416235233156698</c:v>
                </c:pt>
                <c:pt idx="17818">
                  <c:v>85.453727999999998</c:v>
                </c:pt>
                <c:pt idx="17819">
                  <c:v>85.426451414878386</c:v>
                </c:pt>
                <c:pt idx="17820">
                  <c:v>85.416677178147197</c:v>
                </c:pt>
                <c:pt idx="17821">
                  <c:v>85.415523127534172</c:v>
                </c:pt>
                <c:pt idx="17822">
                  <c:v>85.414369076921133</c:v>
                </c:pt>
                <c:pt idx="17823">
                  <c:v>85.413215299520843</c:v>
                </c:pt>
                <c:pt idx="17824">
                  <c:v>85.412061248907804</c:v>
                </c:pt>
                <c:pt idx="17825">
                  <c:v>85.41090719829478</c:v>
                </c:pt>
                <c:pt idx="17826">
                  <c:v>85.409753420894475</c:v>
                </c:pt>
                <c:pt idx="17827">
                  <c:v>85.408599370281451</c:v>
                </c:pt>
                <c:pt idx="17828">
                  <c:v>85.407445319668412</c:v>
                </c:pt>
                <c:pt idx="17829">
                  <c:v>85.406291542268121</c:v>
                </c:pt>
                <c:pt idx="17830">
                  <c:v>85.405137491655083</c:v>
                </c:pt>
                <c:pt idx="17831">
                  <c:v>85.403982348191107</c:v>
                </c:pt>
                <c:pt idx="17832">
                  <c:v>85.402828297578054</c:v>
                </c:pt>
                <c:pt idx="17833">
                  <c:v>85.401674520177764</c:v>
                </c:pt>
                <c:pt idx="17834">
                  <c:v>85.400520469564725</c:v>
                </c:pt>
                <c:pt idx="17835">
                  <c:v>85.399366418951701</c:v>
                </c:pt>
                <c:pt idx="17836">
                  <c:v>85.398212641551396</c:v>
                </c:pt>
                <c:pt idx="17837">
                  <c:v>85.397058590938371</c:v>
                </c:pt>
                <c:pt idx="17838">
                  <c:v>85.395904540325333</c:v>
                </c:pt>
                <c:pt idx="17839">
                  <c:v>85.394750762925042</c:v>
                </c:pt>
                <c:pt idx="17840">
                  <c:v>85.393596712312004</c:v>
                </c:pt>
                <c:pt idx="17841">
                  <c:v>85.392442661698979</c:v>
                </c:pt>
                <c:pt idx="17842">
                  <c:v>85.391288884298675</c:v>
                </c:pt>
                <c:pt idx="17843">
                  <c:v>85.39013483368565</c:v>
                </c:pt>
                <c:pt idx="17844">
                  <c:v>85.38897969022166</c:v>
                </c:pt>
                <c:pt idx="17845">
                  <c:v>85.387825912821356</c:v>
                </c:pt>
                <c:pt idx="17846">
                  <c:v>85.386671862208331</c:v>
                </c:pt>
                <c:pt idx="17847">
                  <c:v>85.385517811595292</c:v>
                </c:pt>
                <c:pt idx="17848">
                  <c:v>85.384364034195002</c:v>
                </c:pt>
                <c:pt idx="17849">
                  <c:v>85.383209983581963</c:v>
                </c:pt>
                <c:pt idx="17850">
                  <c:v>85.382055932968925</c:v>
                </c:pt>
                <c:pt idx="17851">
                  <c:v>85.380902155568634</c:v>
                </c:pt>
                <c:pt idx="17852">
                  <c:v>85.37974810495561</c:v>
                </c:pt>
                <c:pt idx="17853">
                  <c:v>85.378594054342571</c:v>
                </c:pt>
                <c:pt idx="17854">
                  <c:v>85.377440276942281</c:v>
                </c:pt>
                <c:pt idx="17855">
                  <c:v>85.376286226329242</c:v>
                </c:pt>
                <c:pt idx="17856">
                  <c:v>85.375131082865252</c:v>
                </c:pt>
                <c:pt idx="17857">
                  <c:v>85.373977032252213</c:v>
                </c:pt>
                <c:pt idx="17858">
                  <c:v>85.372823254851923</c:v>
                </c:pt>
                <c:pt idx="17859">
                  <c:v>85.371669204238884</c:v>
                </c:pt>
                <c:pt idx="17860">
                  <c:v>85.37051515362586</c:v>
                </c:pt>
                <c:pt idx="17861">
                  <c:v>85.369361376225555</c:v>
                </c:pt>
                <c:pt idx="17862">
                  <c:v>85.368207325612531</c:v>
                </c:pt>
                <c:pt idx="17863">
                  <c:v>85.367053274999492</c:v>
                </c:pt>
                <c:pt idx="17864">
                  <c:v>85.365899497599202</c:v>
                </c:pt>
                <c:pt idx="17865">
                  <c:v>85.364745446986163</c:v>
                </c:pt>
                <c:pt idx="17866">
                  <c:v>85.363591396373124</c:v>
                </c:pt>
                <c:pt idx="17867">
                  <c:v>85.415586434907013</c:v>
                </c:pt>
                <c:pt idx="17868">
                  <c:v>85.369522761382598</c:v>
                </c:pt>
                <c:pt idx="17869">
                  <c:v>85.358525940152603</c:v>
                </c:pt>
                <c:pt idx="17870">
                  <c:v>85.40369997520267</c:v>
                </c:pt>
                <c:pt idx="17871">
                  <c:v>85.417548999999994</c:v>
                </c:pt>
                <c:pt idx="17872">
                  <c:v>85.417548999999994</c:v>
                </c:pt>
                <c:pt idx="17873">
                  <c:v>85.445256903671904</c:v>
                </c:pt>
                <c:pt idx="17874">
                  <c:v>85.453727999999998</c:v>
                </c:pt>
                <c:pt idx="17875">
                  <c:v>85.496055746364718</c:v>
                </c:pt>
                <c:pt idx="17876">
                  <c:v>85.507051169275584</c:v>
                </c:pt>
                <c:pt idx="17877">
                  <c:v>85.505841785948306</c:v>
                </c:pt>
                <c:pt idx="17878">
                  <c:v>85.504632402621041</c:v>
                </c:pt>
                <c:pt idx="17879">
                  <c:v>85.50342330560612</c:v>
                </c:pt>
                <c:pt idx="17880">
                  <c:v>85.502213922278855</c:v>
                </c:pt>
                <c:pt idx="17881">
                  <c:v>85.50100339370222</c:v>
                </c:pt>
                <c:pt idx="17882">
                  <c:v>85.499794010374956</c:v>
                </c:pt>
                <c:pt idx="17883">
                  <c:v>85.498584913360034</c:v>
                </c:pt>
                <c:pt idx="17884">
                  <c:v>85.49737553003277</c:v>
                </c:pt>
                <c:pt idx="17885">
                  <c:v>85.496166146705505</c:v>
                </c:pt>
                <c:pt idx="17886">
                  <c:v>85.494957049690569</c:v>
                </c:pt>
                <c:pt idx="17887">
                  <c:v>85.493747666363305</c:v>
                </c:pt>
                <c:pt idx="17888">
                  <c:v>85.492538283036041</c:v>
                </c:pt>
                <c:pt idx="17889">
                  <c:v>85.491329186021119</c:v>
                </c:pt>
                <c:pt idx="17890">
                  <c:v>85.490119802693854</c:v>
                </c:pt>
                <c:pt idx="17891">
                  <c:v>85.48891041936659</c:v>
                </c:pt>
                <c:pt idx="17892">
                  <c:v>85.487701322351654</c:v>
                </c:pt>
                <c:pt idx="17893">
                  <c:v>85.486490793775033</c:v>
                </c:pt>
                <c:pt idx="17894">
                  <c:v>85.485281410447769</c:v>
                </c:pt>
                <c:pt idx="17895">
                  <c:v>85.484072313432833</c:v>
                </c:pt>
                <c:pt idx="17896">
                  <c:v>85.482862930105568</c:v>
                </c:pt>
                <c:pt idx="17897">
                  <c:v>85.481653546778304</c:v>
                </c:pt>
                <c:pt idx="17898">
                  <c:v>85.480444449763382</c:v>
                </c:pt>
                <c:pt idx="17899">
                  <c:v>85.479235066436118</c:v>
                </c:pt>
                <c:pt idx="17900">
                  <c:v>85.478025683108854</c:v>
                </c:pt>
                <c:pt idx="17901">
                  <c:v>85.476816586093918</c:v>
                </c:pt>
                <c:pt idx="17902">
                  <c:v>85.475607202766653</c:v>
                </c:pt>
                <c:pt idx="17903">
                  <c:v>85.474397819439389</c:v>
                </c:pt>
                <c:pt idx="17904">
                  <c:v>85.473188722424467</c:v>
                </c:pt>
                <c:pt idx="17905">
                  <c:v>85.471979339097203</c:v>
                </c:pt>
                <c:pt idx="17906">
                  <c:v>85.424490857074787</c:v>
                </c:pt>
                <c:pt idx="17907">
                  <c:v>85.417548999999994</c:v>
                </c:pt>
                <c:pt idx="17908">
                  <c:v>85.353356381974251</c:v>
                </c:pt>
                <c:pt idx="17909">
                  <c:v>85.458275356751614</c:v>
                </c:pt>
                <c:pt idx="17910">
                  <c:v>85.439221361575179</c:v>
                </c:pt>
                <c:pt idx="17911">
                  <c:v>85.419213843586064</c:v>
                </c:pt>
                <c:pt idx="17912">
                  <c:v>85.417548999999994</c:v>
                </c:pt>
                <c:pt idx="17913">
                  <c:v>85.450907176680971</c:v>
                </c:pt>
                <c:pt idx="17914">
                  <c:v>85.436923364806859</c:v>
                </c:pt>
                <c:pt idx="17915">
                  <c:v>85.431653140008137</c:v>
                </c:pt>
                <c:pt idx="17916">
                  <c:v>85.427365812294013</c:v>
                </c:pt>
                <c:pt idx="17917">
                  <c:v>85.423079499572239</c:v>
                </c:pt>
                <c:pt idx="17918">
                  <c:v>85.418788111888702</c:v>
                </c:pt>
                <c:pt idx="17919">
                  <c:v>85.414500784174578</c:v>
                </c:pt>
                <c:pt idx="17920">
                  <c:v>85.410214471452804</c:v>
                </c:pt>
                <c:pt idx="17921">
                  <c:v>85.405927143738694</c:v>
                </c:pt>
                <c:pt idx="17922">
                  <c:v>85.40163981602457</c:v>
                </c:pt>
                <c:pt idx="17923">
                  <c:v>85.39735350330281</c:v>
                </c:pt>
                <c:pt idx="17924">
                  <c:v>85.393066175588686</c:v>
                </c:pt>
                <c:pt idx="17925">
                  <c:v>85.388778847874562</c:v>
                </c:pt>
                <c:pt idx="17926">
                  <c:v>85.384492535152802</c:v>
                </c:pt>
                <c:pt idx="17927">
                  <c:v>85.380205207438678</c:v>
                </c:pt>
                <c:pt idx="17928">
                  <c:v>85.375917879724554</c:v>
                </c:pt>
                <c:pt idx="17929">
                  <c:v>85.371631567002794</c:v>
                </c:pt>
                <c:pt idx="17930">
                  <c:v>85.36734423928867</c:v>
                </c:pt>
                <c:pt idx="17931">
                  <c:v>85.365076130983567</c:v>
                </c:pt>
                <c:pt idx="17932">
                  <c:v>85.399460000000005</c:v>
                </c:pt>
                <c:pt idx="17933">
                  <c:v>85.40177180352886</c:v>
                </c:pt>
                <c:pt idx="17934">
                  <c:v>85.431783037902264</c:v>
                </c:pt>
                <c:pt idx="17935">
                  <c:v>85.385602118025759</c:v>
                </c:pt>
                <c:pt idx="17936">
                  <c:v>85.435637999999997</c:v>
                </c:pt>
                <c:pt idx="17937">
                  <c:v>85.437302538736589</c:v>
                </c:pt>
                <c:pt idx="17938">
                  <c:v>85.453727999999998</c:v>
                </c:pt>
                <c:pt idx="17939">
                  <c:v>85.455627560859185</c:v>
                </c:pt>
                <c:pt idx="17940">
                  <c:v>85.471686622131216</c:v>
                </c:pt>
                <c:pt idx="17941">
                  <c:v>85.470524773781534</c:v>
                </c:pt>
                <c:pt idx="17942">
                  <c:v>85.469363200490633</c:v>
                </c:pt>
                <c:pt idx="17943">
                  <c:v>85.46820025190577</c:v>
                </c:pt>
                <c:pt idx="17944">
                  <c:v>85.467038403556074</c:v>
                </c:pt>
                <c:pt idx="17945">
                  <c:v>85.465876830265188</c:v>
                </c:pt>
                <c:pt idx="17946">
                  <c:v>85.464714981915492</c:v>
                </c:pt>
                <c:pt idx="17947">
                  <c:v>85.46355313356581</c:v>
                </c:pt>
                <c:pt idx="17948">
                  <c:v>85.462391560274924</c:v>
                </c:pt>
                <c:pt idx="17949">
                  <c:v>85.461229711925228</c:v>
                </c:pt>
                <c:pt idx="17950">
                  <c:v>85.460067863575546</c:v>
                </c:pt>
                <c:pt idx="17951">
                  <c:v>85.458906290284645</c:v>
                </c:pt>
                <c:pt idx="17952">
                  <c:v>85.457744441934963</c:v>
                </c:pt>
                <c:pt idx="17953">
                  <c:v>85.456582593585267</c:v>
                </c:pt>
                <c:pt idx="17954">
                  <c:v>85.455421020294381</c:v>
                </c:pt>
                <c:pt idx="17955">
                  <c:v>85.454259171944685</c:v>
                </c:pt>
                <c:pt idx="17956">
                  <c:v>85.453096223359822</c:v>
                </c:pt>
                <c:pt idx="17957">
                  <c:v>85.45193437501014</c:v>
                </c:pt>
                <c:pt idx="17958">
                  <c:v>85.450772801719239</c:v>
                </c:pt>
                <c:pt idx="17959">
                  <c:v>85.449610953369557</c:v>
                </c:pt>
                <c:pt idx="17960">
                  <c:v>85.448449105019861</c:v>
                </c:pt>
                <c:pt idx="17961">
                  <c:v>85.447287531728975</c:v>
                </c:pt>
                <c:pt idx="17962">
                  <c:v>85.446125683379279</c:v>
                </c:pt>
                <c:pt idx="17963">
                  <c:v>85.444963835029597</c:v>
                </c:pt>
                <c:pt idx="17964">
                  <c:v>85.443802261738711</c:v>
                </c:pt>
                <c:pt idx="17965">
                  <c:v>85.442640413389014</c:v>
                </c:pt>
                <c:pt idx="17966">
                  <c:v>85.441478565039333</c:v>
                </c:pt>
                <c:pt idx="17967">
                  <c:v>85.440316991748432</c:v>
                </c:pt>
                <c:pt idx="17968">
                  <c:v>85.439154043163569</c:v>
                </c:pt>
                <c:pt idx="17969">
                  <c:v>85.437992194813887</c:v>
                </c:pt>
                <c:pt idx="17970">
                  <c:v>85.436830621522986</c:v>
                </c:pt>
                <c:pt idx="17971">
                  <c:v>85.435668773173305</c:v>
                </c:pt>
                <c:pt idx="17972">
                  <c:v>85.434506924823609</c:v>
                </c:pt>
                <c:pt idx="17973">
                  <c:v>85.433345351532722</c:v>
                </c:pt>
                <c:pt idx="17974">
                  <c:v>85.432183503183026</c:v>
                </c:pt>
                <c:pt idx="17975">
                  <c:v>85.431021654833344</c:v>
                </c:pt>
                <c:pt idx="17976">
                  <c:v>85.429860081542444</c:v>
                </c:pt>
                <c:pt idx="17977">
                  <c:v>85.428698233192762</c:v>
                </c:pt>
                <c:pt idx="17978">
                  <c:v>85.42753638484308</c:v>
                </c:pt>
                <c:pt idx="17979">
                  <c:v>85.426374811552179</c:v>
                </c:pt>
                <c:pt idx="17980">
                  <c:v>85.425212963202497</c:v>
                </c:pt>
                <c:pt idx="17981">
                  <c:v>85.42405001461762</c:v>
                </c:pt>
                <c:pt idx="17982">
                  <c:v>85.422888166267938</c:v>
                </c:pt>
                <c:pt idx="17983">
                  <c:v>85.421726592977038</c:v>
                </c:pt>
                <c:pt idx="17984">
                  <c:v>85.420564744627356</c:v>
                </c:pt>
                <c:pt idx="17985">
                  <c:v>85.419402896277674</c:v>
                </c:pt>
                <c:pt idx="17986">
                  <c:v>85.418241322986773</c:v>
                </c:pt>
                <c:pt idx="17987">
                  <c:v>85.417548999999994</c:v>
                </c:pt>
                <c:pt idx="17988">
                  <c:v>85.402568979499407</c:v>
                </c:pt>
                <c:pt idx="17989">
                  <c:v>85.381371000000001</c:v>
                </c:pt>
                <c:pt idx="17990">
                  <c:v>85.365880244158319</c:v>
                </c:pt>
                <c:pt idx="17991">
                  <c:v>85.337307095351619</c:v>
                </c:pt>
                <c:pt idx="17992">
                  <c:v>85.327087000000006</c:v>
                </c:pt>
                <c:pt idx="17993">
                  <c:v>85.302670731759662</c:v>
                </c:pt>
                <c:pt idx="17994">
                  <c:v>85.281088148068662</c:v>
                </c:pt>
                <c:pt idx="17995">
                  <c:v>85.282517773778309</c:v>
                </c:pt>
                <c:pt idx="17996">
                  <c:v>85.268502781920645</c:v>
                </c:pt>
                <c:pt idx="17997">
                  <c:v>85.259269400063872</c:v>
                </c:pt>
                <c:pt idx="17998">
                  <c:v>85.250038204140282</c:v>
                </c:pt>
                <c:pt idx="17999">
                  <c:v>85.240804822283494</c:v>
                </c:pt>
                <c:pt idx="18000">
                  <c:v>85.231571440426706</c:v>
                </c:pt>
                <c:pt idx="18001">
                  <c:v>85.22234024450313</c:v>
                </c:pt>
                <c:pt idx="18002">
                  <c:v>85.213106862646342</c:v>
                </c:pt>
                <c:pt idx="18003">
                  <c:v>85.203873480789554</c:v>
                </c:pt>
                <c:pt idx="18004">
                  <c:v>85.194642284865978</c:v>
                </c:pt>
                <c:pt idx="18005">
                  <c:v>85.18540890300919</c:v>
                </c:pt>
                <c:pt idx="18006">
                  <c:v>85.176166777419581</c:v>
                </c:pt>
                <c:pt idx="18007">
                  <c:v>85.166933395562808</c:v>
                </c:pt>
                <c:pt idx="18008">
                  <c:v>85.157702199639218</c:v>
                </c:pt>
                <c:pt idx="18009">
                  <c:v>85.14846881778243</c:v>
                </c:pt>
                <c:pt idx="18010">
                  <c:v>85.139235435925656</c:v>
                </c:pt>
                <c:pt idx="18011">
                  <c:v>85.130004240002066</c:v>
                </c:pt>
                <c:pt idx="18012">
                  <c:v>85.120770858145278</c:v>
                </c:pt>
                <c:pt idx="18013">
                  <c:v>85.111537476288504</c:v>
                </c:pt>
                <c:pt idx="18014">
                  <c:v>85.102306280364914</c:v>
                </c:pt>
                <c:pt idx="18015">
                  <c:v>85.093072898508126</c:v>
                </c:pt>
                <c:pt idx="18016">
                  <c:v>85.083839516651338</c:v>
                </c:pt>
                <c:pt idx="18017">
                  <c:v>85.074608320727762</c:v>
                </c:pt>
                <c:pt idx="18018">
                  <c:v>85.065366195138154</c:v>
                </c:pt>
                <c:pt idx="18019">
                  <c:v>85.056132813281366</c:v>
                </c:pt>
                <c:pt idx="18020">
                  <c:v>85.04690161735779</c:v>
                </c:pt>
                <c:pt idx="18021">
                  <c:v>85.037668235501002</c:v>
                </c:pt>
                <c:pt idx="18022">
                  <c:v>85.028434853644214</c:v>
                </c:pt>
                <c:pt idx="18023">
                  <c:v>85.019203657720638</c:v>
                </c:pt>
                <c:pt idx="18024">
                  <c:v>85.00997027586385</c:v>
                </c:pt>
                <c:pt idx="18025">
                  <c:v>84.926867653219574</c:v>
                </c:pt>
                <c:pt idx="18026">
                  <c:v>84.917634271362786</c:v>
                </c:pt>
                <c:pt idx="18027">
                  <c:v>84.908400889505998</c:v>
                </c:pt>
                <c:pt idx="18028">
                  <c:v>84.899169693582422</c:v>
                </c:pt>
                <c:pt idx="18029">
                  <c:v>84.889936311725634</c:v>
                </c:pt>
                <c:pt idx="18030">
                  <c:v>84.880702929868846</c:v>
                </c:pt>
                <c:pt idx="18031">
                  <c:v>84.87147173394527</c:v>
                </c:pt>
                <c:pt idx="18032">
                  <c:v>84.862238352088482</c:v>
                </c:pt>
                <c:pt idx="18033">
                  <c:v>84.853004970231694</c:v>
                </c:pt>
                <c:pt idx="18034">
                  <c:v>84.843773774308119</c:v>
                </c:pt>
                <c:pt idx="18035">
                  <c:v>84.83453164871851</c:v>
                </c:pt>
                <c:pt idx="18036">
                  <c:v>84.825298266861722</c:v>
                </c:pt>
                <c:pt idx="18037">
                  <c:v>84.816067070938146</c:v>
                </c:pt>
                <c:pt idx="18038">
                  <c:v>84.806833689081358</c:v>
                </c:pt>
                <c:pt idx="18039">
                  <c:v>84.79760030722457</c:v>
                </c:pt>
                <c:pt idx="18040">
                  <c:v>84.788369111300995</c:v>
                </c:pt>
                <c:pt idx="18041">
                  <c:v>84.779135729444207</c:v>
                </c:pt>
                <c:pt idx="18042">
                  <c:v>84.769902347587418</c:v>
                </c:pt>
                <c:pt idx="18043">
                  <c:v>84.710869774916546</c:v>
                </c:pt>
                <c:pt idx="18044">
                  <c:v>84.687059632808769</c:v>
                </c:pt>
                <c:pt idx="18045">
                  <c:v>84.705275364329992</c:v>
                </c:pt>
                <c:pt idx="18046">
                  <c:v>84.712020999999993</c:v>
                </c:pt>
                <c:pt idx="18047">
                  <c:v>84.677244919885538</c:v>
                </c:pt>
                <c:pt idx="18048">
                  <c:v>84.646020184549357</c:v>
                </c:pt>
                <c:pt idx="18049">
                  <c:v>84.615937542073894</c:v>
                </c:pt>
                <c:pt idx="18050">
                  <c:v>84.591502012875537</c:v>
                </c:pt>
                <c:pt idx="18051">
                  <c:v>84.59752338626609</c:v>
                </c:pt>
                <c:pt idx="18052">
                  <c:v>84.595780002302078</c:v>
                </c:pt>
                <c:pt idx="18053">
                  <c:v>84.584310991992794</c:v>
                </c:pt>
                <c:pt idx="18054">
                  <c:v>84.572839265839264</c:v>
                </c:pt>
                <c:pt idx="18055">
                  <c:v>84.561367539685719</c:v>
                </c:pt>
                <c:pt idx="18056">
                  <c:v>84.549898529376449</c:v>
                </c:pt>
                <c:pt idx="18057">
                  <c:v>84.566373751549833</c:v>
                </c:pt>
                <c:pt idx="18058">
                  <c:v>84.551763808854872</c:v>
                </c:pt>
                <c:pt idx="18059">
                  <c:v>84.535371283341675</c:v>
                </c:pt>
                <c:pt idx="18060">
                  <c:v>84.51895934920249</c:v>
                </c:pt>
                <c:pt idx="18061">
                  <c:v>84.502562941964086</c:v>
                </c:pt>
                <c:pt idx="18062">
                  <c:v>84.486170416450889</c:v>
                </c:pt>
                <c:pt idx="18063">
                  <c:v>84.4697740092125</c:v>
                </c:pt>
                <c:pt idx="18064">
                  <c:v>84.453377601974111</c:v>
                </c:pt>
                <c:pt idx="18065">
                  <c:v>84.436985076460914</c:v>
                </c:pt>
                <c:pt idx="18066">
                  <c:v>84.420588669222511</c:v>
                </c:pt>
                <c:pt idx="18067">
                  <c:v>84.404192261984122</c:v>
                </c:pt>
                <c:pt idx="18068">
                  <c:v>84.387799736470924</c:v>
                </c:pt>
                <c:pt idx="18069">
                  <c:v>84.371403329232521</c:v>
                </c:pt>
                <c:pt idx="18070">
                  <c:v>84.355006921994132</c:v>
                </c:pt>
                <c:pt idx="18071">
                  <c:v>84.338614396480935</c:v>
                </c:pt>
                <c:pt idx="18072">
                  <c:v>84.322217989242546</c:v>
                </c:pt>
                <c:pt idx="18073">
                  <c:v>84.305806055103346</c:v>
                </c:pt>
                <c:pt idx="18074">
                  <c:v>84.289409647864957</c:v>
                </c:pt>
                <c:pt idx="18075">
                  <c:v>84.27301712235176</c:v>
                </c:pt>
                <c:pt idx="18076">
                  <c:v>84.256620715113371</c:v>
                </c:pt>
                <c:pt idx="18077">
                  <c:v>84.240224307874968</c:v>
                </c:pt>
                <c:pt idx="18078">
                  <c:v>84.223831782361771</c:v>
                </c:pt>
                <c:pt idx="18079">
                  <c:v>84.207435375123382</c:v>
                </c:pt>
                <c:pt idx="18080">
                  <c:v>84.191038967884992</c:v>
                </c:pt>
                <c:pt idx="18081">
                  <c:v>84.174646442371795</c:v>
                </c:pt>
                <c:pt idx="18082">
                  <c:v>84.158250035133392</c:v>
                </c:pt>
                <c:pt idx="18083">
                  <c:v>84.141857509620195</c:v>
                </c:pt>
                <c:pt idx="18084">
                  <c:v>84.125461102381806</c:v>
                </c:pt>
                <c:pt idx="18085">
                  <c:v>84.10904916824262</c:v>
                </c:pt>
                <c:pt idx="18086">
                  <c:v>84.092652761004217</c:v>
                </c:pt>
                <c:pt idx="18087">
                  <c:v>84.07626023549102</c:v>
                </c:pt>
                <c:pt idx="18088">
                  <c:v>84.059863828252631</c:v>
                </c:pt>
                <c:pt idx="18089">
                  <c:v>84.043467421014228</c:v>
                </c:pt>
                <c:pt idx="18090">
                  <c:v>84.02707489550103</c:v>
                </c:pt>
                <c:pt idx="18091">
                  <c:v>84.010678488262641</c:v>
                </c:pt>
                <c:pt idx="18092">
                  <c:v>83.994282081024252</c:v>
                </c:pt>
                <c:pt idx="18093">
                  <c:v>83.977889555511055</c:v>
                </c:pt>
                <c:pt idx="18094">
                  <c:v>83.961493148272652</c:v>
                </c:pt>
                <c:pt idx="18095">
                  <c:v>83.945096741034263</c:v>
                </c:pt>
                <c:pt idx="18096">
                  <c:v>83.928704215521066</c:v>
                </c:pt>
                <c:pt idx="18097">
                  <c:v>83.912307808282677</c:v>
                </c:pt>
                <c:pt idx="18098">
                  <c:v>83.895895874143477</c:v>
                </c:pt>
                <c:pt idx="18099">
                  <c:v>83.879499466905088</c:v>
                </c:pt>
                <c:pt idx="18100">
                  <c:v>83.863106941391891</c:v>
                </c:pt>
                <c:pt idx="18101">
                  <c:v>83.846710534153502</c:v>
                </c:pt>
                <c:pt idx="18102">
                  <c:v>83.830314126915098</c:v>
                </c:pt>
                <c:pt idx="18103">
                  <c:v>83.813921601401901</c:v>
                </c:pt>
                <c:pt idx="18104">
                  <c:v>83.797525194163512</c:v>
                </c:pt>
                <c:pt idx="18105">
                  <c:v>83.781132668650315</c:v>
                </c:pt>
                <c:pt idx="18106">
                  <c:v>83.764736261411912</c:v>
                </c:pt>
                <c:pt idx="18107">
                  <c:v>83.753258000000002</c:v>
                </c:pt>
                <c:pt idx="18108">
                  <c:v>83.736501428707683</c:v>
                </c:pt>
                <c:pt idx="18109">
                  <c:v>83.693270132331904</c:v>
                </c:pt>
                <c:pt idx="18110">
                  <c:v>83.663304496543503</c:v>
                </c:pt>
                <c:pt idx="18111">
                  <c:v>83.632603866952792</c:v>
                </c:pt>
                <c:pt idx="18112">
                  <c:v>83.650818614926081</c:v>
                </c:pt>
                <c:pt idx="18113">
                  <c:v>83.662796</c:v>
                </c:pt>
                <c:pt idx="18114">
                  <c:v>83.643697390557946</c:v>
                </c:pt>
                <c:pt idx="18115">
                  <c:v>83.61501916475919</c:v>
                </c:pt>
                <c:pt idx="18116">
                  <c:v>83.623114562276385</c:v>
                </c:pt>
                <c:pt idx="18117">
                  <c:v>83.613476583810865</c:v>
                </c:pt>
                <c:pt idx="18118">
                  <c:v>83.60384088706374</c:v>
                </c:pt>
                <c:pt idx="18119">
                  <c:v>83.594202908598234</c:v>
                </c:pt>
                <c:pt idx="18120">
                  <c:v>83.584564930132728</c:v>
                </c:pt>
                <c:pt idx="18121">
                  <c:v>83.574929233385603</c:v>
                </c:pt>
                <c:pt idx="18122">
                  <c:v>83.565291254920098</c:v>
                </c:pt>
                <c:pt idx="18123">
                  <c:v>83.555644149581042</c:v>
                </c:pt>
                <c:pt idx="18124">
                  <c:v>83.546006171115522</c:v>
                </c:pt>
                <c:pt idx="18125">
                  <c:v>83.536370474368397</c:v>
                </c:pt>
                <c:pt idx="18126">
                  <c:v>83.526732495902891</c:v>
                </c:pt>
                <c:pt idx="18127">
                  <c:v>83.517096799155766</c:v>
                </c:pt>
                <c:pt idx="18128">
                  <c:v>83.50745882069026</c:v>
                </c:pt>
                <c:pt idx="18129">
                  <c:v>83.497820842224755</c:v>
                </c:pt>
                <c:pt idx="18130">
                  <c:v>83.48818514547763</c:v>
                </c:pt>
                <c:pt idx="18131">
                  <c:v>83.47854716701211</c:v>
                </c:pt>
                <c:pt idx="18132">
                  <c:v>83.468909188546604</c:v>
                </c:pt>
                <c:pt idx="18133">
                  <c:v>83.459273491799479</c:v>
                </c:pt>
                <c:pt idx="18134">
                  <c:v>83.449635513333973</c:v>
                </c:pt>
                <c:pt idx="18135">
                  <c:v>83.439988407994917</c:v>
                </c:pt>
                <c:pt idx="18136">
                  <c:v>83.430350429529412</c:v>
                </c:pt>
                <c:pt idx="18137">
                  <c:v>83.420714732782287</c:v>
                </c:pt>
                <c:pt idx="18138">
                  <c:v>83.411076754316767</c:v>
                </c:pt>
                <c:pt idx="18139">
                  <c:v>83.401438775851261</c:v>
                </c:pt>
                <c:pt idx="18140">
                  <c:v>83.391803079104136</c:v>
                </c:pt>
                <c:pt idx="18141">
                  <c:v>83.38216510063863</c:v>
                </c:pt>
                <c:pt idx="18142">
                  <c:v>83.372527122173125</c:v>
                </c:pt>
                <c:pt idx="18143">
                  <c:v>83.362891425426</c:v>
                </c:pt>
                <c:pt idx="18144">
                  <c:v>83.353253446960494</c:v>
                </c:pt>
                <c:pt idx="18145">
                  <c:v>83.343615468494974</c:v>
                </c:pt>
                <c:pt idx="18146">
                  <c:v>83.333979771747849</c:v>
                </c:pt>
                <c:pt idx="18147">
                  <c:v>83.324341793282343</c:v>
                </c:pt>
                <c:pt idx="18148">
                  <c:v>83.314694687943287</c:v>
                </c:pt>
                <c:pt idx="18149">
                  <c:v>83.305058991196162</c:v>
                </c:pt>
                <c:pt idx="18150">
                  <c:v>83.295421012730657</c:v>
                </c:pt>
                <c:pt idx="18151">
                  <c:v>83.285783034265137</c:v>
                </c:pt>
                <c:pt idx="18152">
                  <c:v>83.276147337518026</c:v>
                </c:pt>
                <c:pt idx="18153">
                  <c:v>83.266509359052506</c:v>
                </c:pt>
                <c:pt idx="18154">
                  <c:v>83.256871380587</c:v>
                </c:pt>
                <c:pt idx="18155">
                  <c:v>83.247235683839875</c:v>
                </c:pt>
                <c:pt idx="18156">
                  <c:v>83.23759770537437</c:v>
                </c:pt>
                <c:pt idx="18157">
                  <c:v>83.227959726908864</c:v>
                </c:pt>
                <c:pt idx="18158">
                  <c:v>83.218324030161739</c:v>
                </c:pt>
                <c:pt idx="18159">
                  <c:v>83.208686051696219</c:v>
                </c:pt>
                <c:pt idx="18160">
                  <c:v>83.199038946357163</c:v>
                </c:pt>
                <c:pt idx="18161">
                  <c:v>83.189400967891658</c:v>
                </c:pt>
                <c:pt idx="18162">
                  <c:v>83.179765271144532</c:v>
                </c:pt>
                <c:pt idx="18163">
                  <c:v>83.170127292679027</c:v>
                </c:pt>
                <c:pt idx="18164">
                  <c:v>83.160489314213521</c:v>
                </c:pt>
                <c:pt idx="18165">
                  <c:v>83.150853617466396</c:v>
                </c:pt>
                <c:pt idx="18166">
                  <c:v>83.141215639000876</c:v>
                </c:pt>
                <c:pt idx="18167">
                  <c:v>83.13157766053537</c:v>
                </c:pt>
                <c:pt idx="18168">
                  <c:v>83.121941963788245</c:v>
                </c:pt>
                <c:pt idx="18169">
                  <c:v>83.11230398532274</c:v>
                </c:pt>
                <c:pt idx="18170">
                  <c:v>83.102666006857234</c:v>
                </c:pt>
                <c:pt idx="18171">
                  <c:v>83.093030310110109</c:v>
                </c:pt>
                <c:pt idx="18172">
                  <c:v>83.084882752980448</c:v>
                </c:pt>
                <c:pt idx="18173">
                  <c:v>83.104239856461604</c:v>
                </c:pt>
                <c:pt idx="18174">
                  <c:v>83.134437394040532</c:v>
                </c:pt>
                <c:pt idx="18175">
                  <c:v>83.08665118597996</c:v>
                </c:pt>
                <c:pt idx="18176">
                  <c:v>83.107791453125003</c:v>
                </c:pt>
                <c:pt idx="18177">
                  <c:v>83.097227439453121</c:v>
                </c:pt>
                <c:pt idx="18178">
                  <c:v>83.130968743589747</c:v>
                </c:pt>
                <c:pt idx="18179">
                  <c:v>83.086593085937494</c:v>
                </c:pt>
                <c:pt idx="18180">
                  <c:v>83.1331943671875</c:v>
                </c:pt>
                <c:pt idx="18181">
                  <c:v>83.102459933070861</c:v>
                </c:pt>
                <c:pt idx="18182">
                  <c:v>83.120085754000215</c:v>
                </c:pt>
                <c:pt idx="18183">
                  <c:v>83.119680995761357</c:v>
                </c:pt>
                <c:pt idx="18184">
                  <c:v>83.11927614167638</c:v>
                </c:pt>
                <c:pt idx="18185">
                  <c:v>83.118870904206844</c:v>
                </c:pt>
                <c:pt idx="18186">
                  <c:v>83.118466050121853</c:v>
                </c:pt>
                <c:pt idx="18187">
                  <c:v>83.118061291883009</c:v>
                </c:pt>
                <c:pt idx="18188">
                  <c:v>83.117656437798033</c:v>
                </c:pt>
                <c:pt idx="18189">
                  <c:v>83.117251583713042</c:v>
                </c:pt>
                <c:pt idx="18190">
                  <c:v>83.116846825474198</c:v>
                </c:pt>
                <c:pt idx="18191">
                  <c:v>83.116441971389207</c:v>
                </c:pt>
                <c:pt idx="18192">
                  <c:v>83.116037117304231</c:v>
                </c:pt>
                <c:pt idx="18193">
                  <c:v>83.115632359065373</c:v>
                </c:pt>
                <c:pt idx="18194">
                  <c:v>83.115227504980396</c:v>
                </c:pt>
                <c:pt idx="18195">
                  <c:v>83.114822650895405</c:v>
                </c:pt>
                <c:pt idx="18196">
                  <c:v>83.114417892656562</c:v>
                </c:pt>
                <c:pt idx="18197">
                  <c:v>83.114013038571571</c:v>
                </c:pt>
                <c:pt idx="18198">
                  <c:v>83.113607801102049</c:v>
                </c:pt>
                <c:pt idx="18199">
                  <c:v>83.113203042863191</c:v>
                </c:pt>
                <c:pt idx="18200">
                  <c:v>83.112798188778214</c:v>
                </c:pt>
                <c:pt idx="18201">
                  <c:v>83.112393334693223</c:v>
                </c:pt>
                <c:pt idx="18202">
                  <c:v>83.11198857645438</c:v>
                </c:pt>
                <c:pt idx="18203">
                  <c:v>83.111583722369389</c:v>
                </c:pt>
                <c:pt idx="18204">
                  <c:v>83.111178868284412</c:v>
                </c:pt>
                <c:pt idx="18205">
                  <c:v>83.110774110045568</c:v>
                </c:pt>
                <c:pt idx="18206">
                  <c:v>83.110369255960578</c:v>
                </c:pt>
                <c:pt idx="18207">
                  <c:v>83.109964401875587</c:v>
                </c:pt>
                <c:pt idx="18208">
                  <c:v>83.109559643636743</c:v>
                </c:pt>
                <c:pt idx="18209">
                  <c:v>83.109154789551766</c:v>
                </c:pt>
                <c:pt idx="18210">
                  <c:v>83.10874955208223</c:v>
                </c:pt>
                <c:pt idx="18211">
                  <c:v>83.108344697997239</c:v>
                </c:pt>
                <c:pt idx="18212">
                  <c:v>83.107939939758396</c:v>
                </c:pt>
                <c:pt idx="18213">
                  <c:v>83.107535085673405</c:v>
                </c:pt>
                <c:pt idx="18214">
                  <c:v>83.107130231588428</c:v>
                </c:pt>
                <c:pt idx="18215">
                  <c:v>83.106725473349584</c:v>
                </c:pt>
                <c:pt idx="18216">
                  <c:v>83.106320619264594</c:v>
                </c:pt>
                <c:pt idx="18217">
                  <c:v>83.105915765179603</c:v>
                </c:pt>
                <c:pt idx="18218">
                  <c:v>83.105511006940759</c:v>
                </c:pt>
                <c:pt idx="18219">
                  <c:v>83.105106152855782</c:v>
                </c:pt>
                <c:pt idx="18220">
                  <c:v>83.104701298770792</c:v>
                </c:pt>
                <c:pt idx="18221">
                  <c:v>83.104296540531948</c:v>
                </c:pt>
                <c:pt idx="18222">
                  <c:v>83.103891686446957</c:v>
                </c:pt>
                <c:pt idx="18223">
                  <c:v>83.103486448977421</c:v>
                </c:pt>
                <c:pt idx="18224">
                  <c:v>83.103081690738577</c:v>
                </c:pt>
                <c:pt idx="18225">
                  <c:v>83.1026768366536</c:v>
                </c:pt>
                <c:pt idx="18226">
                  <c:v>83.10227198256861</c:v>
                </c:pt>
                <c:pt idx="18227">
                  <c:v>83.107831649833258</c:v>
                </c:pt>
                <c:pt idx="18228">
                  <c:v>83.114136058402863</c:v>
                </c:pt>
                <c:pt idx="18229">
                  <c:v>83.089842779208396</c:v>
                </c:pt>
                <c:pt idx="18230">
                  <c:v>83.072027110262525</c:v>
                </c:pt>
                <c:pt idx="18231">
                  <c:v>83.083907999999994</c:v>
                </c:pt>
                <c:pt idx="18232">
                  <c:v>83.083907999999994</c:v>
                </c:pt>
                <c:pt idx="18233">
                  <c:v>83.110266281145584</c:v>
                </c:pt>
                <c:pt idx="18234">
                  <c:v>83.149554684210528</c:v>
                </c:pt>
                <c:pt idx="18235">
                  <c:v>83.117615234144012</c:v>
                </c:pt>
                <c:pt idx="18236">
                  <c:v>83.086596228050851</c:v>
                </c:pt>
                <c:pt idx="18237">
                  <c:v>83.093608202762852</c:v>
                </c:pt>
                <c:pt idx="18238">
                  <c:v>83.100621837899851</c:v>
                </c:pt>
                <c:pt idx="18239">
                  <c:v>83.107635473036851</c:v>
                </c:pt>
                <c:pt idx="18240">
                  <c:v>83.114647447748865</c:v>
                </c:pt>
                <c:pt idx="18241">
                  <c:v>83.124174812157335</c:v>
                </c:pt>
                <c:pt idx="18242">
                  <c:v>83.121320304005721</c:v>
                </c:pt>
                <c:pt idx="18243">
                  <c:v>83.078836073915113</c:v>
                </c:pt>
                <c:pt idx="18244">
                  <c:v>83.122118245307547</c:v>
                </c:pt>
                <c:pt idx="18245">
                  <c:v>83.130400079457274</c:v>
                </c:pt>
                <c:pt idx="18246">
                  <c:v>83.138679952945509</c:v>
                </c:pt>
                <c:pt idx="18247">
                  <c:v>83.146961787095236</c:v>
                </c:pt>
                <c:pt idx="18248">
                  <c:v>83.155251463890934</c:v>
                </c:pt>
                <c:pt idx="18249">
                  <c:v>83.163531337379169</c:v>
                </c:pt>
                <c:pt idx="18250">
                  <c:v>83.171813171528896</c:v>
                </c:pt>
                <c:pt idx="18251">
                  <c:v>83.180095005678623</c:v>
                </c:pt>
                <c:pt idx="18252">
                  <c:v>83.188374879166844</c:v>
                </c:pt>
                <c:pt idx="18253">
                  <c:v>83.196656713316571</c:v>
                </c:pt>
                <c:pt idx="18254">
                  <c:v>83.204938547466298</c:v>
                </c:pt>
                <c:pt idx="18255">
                  <c:v>83.192924811158804</c:v>
                </c:pt>
                <c:pt idx="18256">
                  <c:v>83.174292364806874</c:v>
                </c:pt>
                <c:pt idx="18257">
                  <c:v>83.204414819742496</c:v>
                </c:pt>
                <c:pt idx="18258">
                  <c:v>83.179945465315853</c:v>
                </c:pt>
                <c:pt idx="18259">
                  <c:v>83.181814705293277</c:v>
                </c:pt>
                <c:pt idx="18260">
                  <c:v>83.215577674296611</c:v>
                </c:pt>
                <c:pt idx="18261">
                  <c:v>83.205774941835514</c:v>
                </c:pt>
                <c:pt idx="18262">
                  <c:v>83.228638000000004</c:v>
                </c:pt>
                <c:pt idx="18263">
                  <c:v>83.214818553648072</c:v>
                </c:pt>
                <c:pt idx="18264">
                  <c:v>83.190447782793058</c:v>
                </c:pt>
                <c:pt idx="18265">
                  <c:v>83.18524351179741</c:v>
                </c:pt>
                <c:pt idx="18266">
                  <c:v>83.180038008438274</c:v>
                </c:pt>
                <c:pt idx="18267">
                  <c:v>83.174832505079152</c:v>
                </c:pt>
                <c:pt idx="18268">
                  <c:v>83.169628234083504</c:v>
                </c:pt>
                <c:pt idx="18269">
                  <c:v>83.164422730724368</c:v>
                </c:pt>
                <c:pt idx="18270">
                  <c:v>83.159217227365232</c:v>
                </c:pt>
                <c:pt idx="18271">
                  <c:v>83.154012956369584</c:v>
                </c:pt>
                <c:pt idx="18272">
                  <c:v>83.148807453010448</c:v>
                </c:pt>
                <c:pt idx="18273">
                  <c:v>83.143597020197376</c:v>
                </c:pt>
                <c:pt idx="18274">
                  <c:v>83.138392749201728</c:v>
                </c:pt>
                <c:pt idx="18275">
                  <c:v>83.133187245842592</c:v>
                </c:pt>
                <c:pt idx="18276">
                  <c:v>83.127981742483456</c:v>
                </c:pt>
                <c:pt idx="18277">
                  <c:v>83.122777471487808</c:v>
                </c:pt>
                <c:pt idx="18278">
                  <c:v>83.117571968128672</c:v>
                </c:pt>
                <c:pt idx="18279">
                  <c:v>83.112366464769551</c:v>
                </c:pt>
                <c:pt idx="18280">
                  <c:v>83.107162193773902</c:v>
                </c:pt>
                <c:pt idx="18281">
                  <c:v>83.101956690414767</c:v>
                </c:pt>
                <c:pt idx="18282">
                  <c:v>83.096751187055631</c:v>
                </c:pt>
                <c:pt idx="18283">
                  <c:v>83.091546916059983</c:v>
                </c:pt>
                <c:pt idx="18284">
                  <c:v>83.086341412700847</c:v>
                </c:pt>
                <c:pt idx="18285">
                  <c:v>83.081130979887774</c:v>
                </c:pt>
                <c:pt idx="18286">
                  <c:v>83.075925476528639</c:v>
                </c:pt>
                <c:pt idx="18287">
                  <c:v>83.07072120553299</c:v>
                </c:pt>
                <c:pt idx="18288">
                  <c:v>83.065515702173855</c:v>
                </c:pt>
                <c:pt idx="18289">
                  <c:v>83.060310198814733</c:v>
                </c:pt>
                <c:pt idx="18290">
                  <c:v>83.055105927819085</c:v>
                </c:pt>
                <c:pt idx="18291">
                  <c:v>83.049900424459949</c:v>
                </c:pt>
                <c:pt idx="18292">
                  <c:v>83.005253336194556</c:v>
                </c:pt>
                <c:pt idx="18293">
                  <c:v>83.007604138292791</c:v>
                </c:pt>
                <c:pt idx="18294">
                  <c:v>83.007898703694877</c:v>
                </c:pt>
                <c:pt idx="18295">
                  <c:v>82.982463072961366</c:v>
                </c:pt>
                <c:pt idx="18296">
                  <c:v>82.953129508583686</c:v>
                </c:pt>
                <c:pt idx="18297">
                  <c:v>82.921111999999994</c:v>
                </c:pt>
                <c:pt idx="18298">
                  <c:v>82.921111999999994</c:v>
                </c:pt>
                <c:pt idx="18299">
                  <c:v>82.918408465978132</c:v>
                </c:pt>
                <c:pt idx="18300">
                  <c:v>82.894815754327368</c:v>
                </c:pt>
                <c:pt idx="18301">
                  <c:v>82.901129584342641</c:v>
                </c:pt>
                <c:pt idx="18302">
                  <c:v>82.896757854260045</c:v>
                </c:pt>
                <c:pt idx="18303">
                  <c:v>82.892385088958406</c:v>
                </c:pt>
                <c:pt idx="18304">
                  <c:v>82.888012323656753</c:v>
                </c:pt>
                <c:pt idx="18305">
                  <c:v>82.883640593574171</c:v>
                </c:pt>
                <c:pt idx="18306">
                  <c:v>82.879267828272518</c:v>
                </c:pt>
                <c:pt idx="18307">
                  <c:v>82.874895062970879</c:v>
                </c:pt>
                <c:pt idx="18308">
                  <c:v>82.870523332888297</c:v>
                </c:pt>
                <c:pt idx="18309">
                  <c:v>82.866150567586644</c:v>
                </c:pt>
                <c:pt idx="18310">
                  <c:v>82.861773661408762</c:v>
                </c:pt>
                <c:pt idx="18311">
                  <c:v>82.857400896107123</c:v>
                </c:pt>
                <c:pt idx="18312">
                  <c:v>82.853029166024527</c:v>
                </c:pt>
                <c:pt idx="18313">
                  <c:v>82.848656400722888</c:v>
                </c:pt>
                <c:pt idx="18314">
                  <c:v>82.844283635421235</c:v>
                </c:pt>
                <c:pt idx="18315">
                  <c:v>82.839911905338653</c:v>
                </c:pt>
                <c:pt idx="18316">
                  <c:v>82.835539140037</c:v>
                </c:pt>
                <c:pt idx="18317">
                  <c:v>82.831166374735361</c:v>
                </c:pt>
                <c:pt idx="18318">
                  <c:v>82.826794644652765</c:v>
                </c:pt>
                <c:pt idx="18319">
                  <c:v>82.822421879351126</c:v>
                </c:pt>
                <c:pt idx="18320">
                  <c:v>82.818049114049472</c:v>
                </c:pt>
                <c:pt idx="18321">
                  <c:v>82.81367738396689</c:v>
                </c:pt>
                <c:pt idx="18322">
                  <c:v>82.809304618665237</c:v>
                </c:pt>
                <c:pt idx="18323">
                  <c:v>82.80492771248737</c:v>
                </c:pt>
                <c:pt idx="18324">
                  <c:v>82.800555982404774</c:v>
                </c:pt>
                <c:pt idx="18325">
                  <c:v>82.796183217103135</c:v>
                </c:pt>
                <c:pt idx="18326">
                  <c:v>82.794471999999999</c:v>
                </c:pt>
                <c:pt idx="18327">
                  <c:v>82.805683299165679</c:v>
                </c:pt>
                <c:pt idx="18328">
                  <c:v>82.812561000000002</c:v>
                </c:pt>
                <c:pt idx="18329">
                  <c:v>82.835498520505496</c:v>
                </c:pt>
                <c:pt idx="18330">
                  <c:v>82.860343135908437</c:v>
                </c:pt>
                <c:pt idx="18331">
                  <c:v>82.855114161620975</c:v>
                </c:pt>
                <c:pt idx="18332">
                  <c:v>82.872445810920368</c:v>
                </c:pt>
                <c:pt idx="18333">
                  <c:v>82.849003193609917</c:v>
                </c:pt>
                <c:pt idx="18334">
                  <c:v>82.854859860309901</c:v>
                </c:pt>
                <c:pt idx="18335">
                  <c:v>82.869669566738807</c:v>
                </c:pt>
                <c:pt idx="18336">
                  <c:v>82.873873580090233</c:v>
                </c:pt>
                <c:pt idx="18337">
                  <c:v>82.878076598173351</c:v>
                </c:pt>
                <c:pt idx="18338">
                  <c:v>82.882280611524777</c:v>
                </c:pt>
                <c:pt idx="18339">
                  <c:v>82.886484624876203</c:v>
                </c:pt>
                <c:pt idx="18340">
                  <c:v>82.890687642959321</c:v>
                </c:pt>
                <c:pt idx="18341">
                  <c:v>82.894891656310747</c:v>
                </c:pt>
                <c:pt idx="18342">
                  <c:v>82.899095669662174</c:v>
                </c:pt>
                <c:pt idx="18343">
                  <c:v>82.903298687745291</c:v>
                </c:pt>
                <c:pt idx="18344">
                  <c:v>82.907502701096718</c:v>
                </c:pt>
                <c:pt idx="18345">
                  <c:v>82.911706714448144</c:v>
                </c:pt>
                <c:pt idx="18346">
                  <c:v>82.915909732531262</c:v>
                </c:pt>
                <c:pt idx="18347">
                  <c:v>82.920113745882688</c:v>
                </c:pt>
                <c:pt idx="18348">
                  <c:v>82.935021638769669</c:v>
                </c:pt>
                <c:pt idx="18349">
                  <c:v>82.981300497854079</c:v>
                </c:pt>
                <c:pt idx="18350">
                  <c:v>82.993461999999994</c:v>
                </c:pt>
                <c:pt idx="18351">
                  <c:v>82.950599173819739</c:v>
                </c:pt>
                <c:pt idx="18352">
                  <c:v>82.982439021459228</c:v>
                </c:pt>
                <c:pt idx="18353">
                  <c:v>83.008005659513586</c:v>
                </c:pt>
                <c:pt idx="18354">
                  <c:v>83.040890107508943</c:v>
                </c:pt>
                <c:pt idx="18355">
                  <c:v>83.077317452551256</c:v>
                </c:pt>
                <c:pt idx="18356">
                  <c:v>83.024214337625182</c:v>
                </c:pt>
                <c:pt idx="18357">
                  <c:v>83.013429297589582</c:v>
                </c:pt>
                <c:pt idx="18358">
                  <c:v>83.015702091492415</c:v>
                </c:pt>
                <c:pt idx="18359">
                  <c:v>83.017975423589377</c:v>
                </c:pt>
                <c:pt idx="18360">
                  <c:v>83.020250908462955</c:v>
                </c:pt>
                <c:pt idx="18361">
                  <c:v>83.022524240559932</c:v>
                </c:pt>
                <c:pt idx="18362">
                  <c:v>83.02479703446275</c:v>
                </c:pt>
                <c:pt idx="18363">
                  <c:v>83.027070366559727</c:v>
                </c:pt>
                <c:pt idx="18364">
                  <c:v>83.029343698656689</c:v>
                </c:pt>
                <c:pt idx="18365">
                  <c:v>83.031616492559507</c:v>
                </c:pt>
                <c:pt idx="18366">
                  <c:v>83.033889824656484</c:v>
                </c:pt>
                <c:pt idx="18367">
                  <c:v>83.03616315675346</c:v>
                </c:pt>
                <c:pt idx="18368">
                  <c:v>83.038435950656279</c:v>
                </c:pt>
                <c:pt idx="18369">
                  <c:v>83.040709282753255</c:v>
                </c:pt>
                <c:pt idx="18370">
                  <c:v>83.042982614850217</c:v>
                </c:pt>
                <c:pt idx="18371">
                  <c:v>83.045255408753036</c:v>
                </c:pt>
                <c:pt idx="18372">
                  <c:v>83.047530893626615</c:v>
                </c:pt>
                <c:pt idx="18373">
                  <c:v>83.049804225723591</c:v>
                </c:pt>
                <c:pt idx="18374">
                  <c:v>83.05207701962641</c:v>
                </c:pt>
                <c:pt idx="18375">
                  <c:v>83.054350351723386</c:v>
                </c:pt>
                <c:pt idx="18376">
                  <c:v>83.056623683820348</c:v>
                </c:pt>
                <c:pt idx="18377">
                  <c:v>83.058896477723181</c:v>
                </c:pt>
                <c:pt idx="18378">
                  <c:v>83.061169809820143</c:v>
                </c:pt>
                <c:pt idx="18379">
                  <c:v>83.063443141917119</c:v>
                </c:pt>
                <c:pt idx="18380">
                  <c:v>83.065715935819938</c:v>
                </c:pt>
                <c:pt idx="18381">
                  <c:v>83.067989267916914</c:v>
                </c:pt>
                <c:pt idx="18382">
                  <c:v>83.070262600013876</c:v>
                </c:pt>
                <c:pt idx="18383">
                  <c:v>83.072535393916695</c:v>
                </c:pt>
                <c:pt idx="18384">
                  <c:v>83.074808726013671</c:v>
                </c:pt>
                <c:pt idx="18385">
                  <c:v>83.07708421088725</c:v>
                </c:pt>
                <c:pt idx="18386">
                  <c:v>83.079357542984226</c:v>
                </c:pt>
                <c:pt idx="18387">
                  <c:v>83.081630336887045</c:v>
                </c:pt>
                <c:pt idx="18388">
                  <c:v>83.083903668984021</c:v>
                </c:pt>
                <c:pt idx="18389">
                  <c:v>83.086177001080983</c:v>
                </c:pt>
                <c:pt idx="18390">
                  <c:v>83.088449794983802</c:v>
                </c:pt>
                <c:pt idx="18391">
                  <c:v>83.090723127080778</c:v>
                </c:pt>
                <c:pt idx="18392">
                  <c:v>83.092996459177755</c:v>
                </c:pt>
                <c:pt idx="18393">
                  <c:v>83.095269253080573</c:v>
                </c:pt>
                <c:pt idx="18394">
                  <c:v>83.09754258517755</c:v>
                </c:pt>
                <c:pt idx="18395">
                  <c:v>83.099815917274512</c:v>
                </c:pt>
                <c:pt idx="18396">
                  <c:v>83.102088711177331</c:v>
                </c:pt>
                <c:pt idx="18397">
                  <c:v>83.104364196050909</c:v>
                </c:pt>
                <c:pt idx="18398">
                  <c:v>83.106637528147886</c:v>
                </c:pt>
                <c:pt idx="18399">
                  <c:v>83.108910322050704</c:v>
                </c:pt>
                <c:pt idx="18400">
                  <c:v>83.11118365414768</c:v>
                </c:pt>
                <c:pt idx="18401">
                  <c:v>83.113456986244643</c:v>
                </c:pt>
                <c:pt idx="18402">
                  <c:v>83.115729780147475</c:v>
                </c:pt>
                <c:pt idx="18403">
                  <c:v>83.118003112244438</c:v>
                </c:pt>
                <c:pt idx="18404">
                  <c:v>83.120086999999998</c:v>
                </c:pt>
                <c:pt idx="18405">
                  <c:v>83.121730278254645</c:v>
                </c:pt>
                <c:pt idx="18406">
                  <c:v>83.132859158998812</c:v>
                </c:pt>
                <c:pt idx="18407">
                  <c:v>83.080112396757272</c:v>
                </c:pt>
                <c:pt idx="18408">
                  <c:v>83.053797596089652</c:v>
                </c:pt>
                <c:pt idx="18409">
                  <c:v>83.101996999999997</c:v>
                </c:pt>
                <c:pt idx="18410">
                  <c:v>83.111177361468762</c:v>
                </c:pt>
                <c:pt idx="18411">
                  <c:v>83.171946056747728</c:v>
                </c:pt>
                <c:pt idx="18412">
                  <c:v>83.156281000000007</c:v>
                </c:pt>
                <c:pt idx="18413">
                  <c:v>83.155356118344173</c:v>
                </c:pt>
                <c:pt idx="18414">
                  <c:v>83.149065135873599</c:v>
                </c:pt>
                <c:pt idx="18415">
                  <c:v>83.142775642745463</c:v>
                </c:pt>
                <c:pt idx="18416">
                  <c:v>83.136484660274874</c:v>
                </c:pt>
                <c:pt idx="18417">
                  <c:v>83.1301936778043</c:v>
                </c:pt>
                <c:pt idx="18418">
                  <c:v>83.123904184676164</c:v>
                </c:pt>
                <c:pt idx="18419">
                  <c:v>83.111659010990607</c:v>
                </c:pt>
                <c:pt idx="18420">
                  <c:v>83.090226244238224</c:v>
                </c:pt>
                <c:pt idx="18421">
                  <c:v>83.068798551531017</c:v>
                </c:pt>
                <c:pt idx="18422">
                  <c:v>83.047345488598012</c:v>
                </c:pt>
                <c:pt idx="18423">
                  <c:v>83.025912721845629</c:v>
                </c:pt>
                <c:pt idx="18424">
                  <c:v>83.004485029138422</c:v>
                </c:pt>
                <c:pt idx="18425">
                  <c:v>82.983052262386053</c:v>
                </c:pt>
                <c:pt idx="18426">
                  <c:v>82.96161949563367</c:v>
                </c:pt>
                <c:pt idx="18427">
                  <c:v>82.940191802926464</c:v>
                </c:pt>
                <c:pt idx="18428">
                  <c:v>82.918759036174094</c:v>
                </c:pt>
                <c:pt idx="18429">
                  <c:v>82.897326269421725</c:v>
                </c:pt>
                <c:pt idx="18430">
                  <c:v>82.875898576714505</c:v>
                </c:pt>
                <c:pt idx="18431">
                  <c:v>82.854465809962136</c:v>
                </c:pt>
                <c:pt idx="18432">
                  <c:v>82.833033043209767</c:v>
                </c:pt>
                <c:pt idx="18433">
                  <c:v>82.811605350502546</c:v>
                </c:pt>
                <c:pt idx="18434">
                  <c:v>82.790172583750177</c:v>
                </c:pt>
                <c:pt idx="18435">
                  <c:v>82.768719520817172</c:v>
                </c:pt>
                <c:pt idx="18436">
                  <c:v>82.747286754064788</c:v>
                </c:pt>
                <c:pt idx="18437">
                  <c:v>82.725859061357582</c:v>
                </c:pt>
                <c:pt idx="18438">
                  <c:v>82.704426294605213</c:v>
                </c:pt>
                <c:pt idx="18439">
                  <c:v>82.68299352785283</c:v>
                </c:pt>
                <c:pt idx="18440">
                  <c:v>82.661565835145623</c:v>
                </c:pt>
                <c:pt idx="18441">
                  <c:v>82.640133068393254</c:v>
                </c:pt>
                <c:pt idx="18442">
                  <c:v>82.618700301640885</c:v>
                </c:pt>
                <c:pt idx="18443">
                  <c:v>82.597272608933665</c:v>
                </c:pt>
                <c:pt idx="18444">
                  <c:v>82.575839842181296</c:v>
                </c:pt>
                <c:pt idx="18445">
                  <c:v>82.554407075428927</c:v>
                </c:pt>
                <c:pt idx="18446">
                  <c:v>82.532979382721706</c:v>
                </c:pt>
                <c:pt idx="18447">
                  <c:v>82.5115263197887</c:v>
                </c:pt>
                <c:pt idx="18448">
                  <c:v>82.490093553036331</c:v>
                </c:pt>
                <c:pt idx="18449">
                  <c:v>82.468665860329111</c:v>
                </c:pt>
                <c:pt idx="18450">
                  <c:v>82.447233093576742</c:v>
                </c:pt>
                <c:pt idx="18451">
                  <c:v>82.425800326824373</c:v>
                </c:pt>
                <c:pt idx="18452">
                  <c:v>82.404372634117152</c:v>
                </c:pt>
                <c:pt idx="18453">
                  <c:v>82.382939867364783</c:v>
                </c:pt>
                <c:pt idx="18454">
                  <c:v>82.361507100612414</c:v>
                </c:pt>
                <c:pt idx="18455">
                  <c:v>82.340079407905193</c:v>
                </c:pt>
                <c:pt idx="18456">
                  <c:v>82.318646641152824</c:v>
                </c:pt>
                <c:pt idx="18457">
                  <c:v>82.297213874400455</c:v>
                </c:pt>
                <c:pt idx="18458">
                  <c:v>82.275786181693235</c:v>
                </c:pt>
                <c:pt idx="18459">
                  <c:v>82.254353414940866</c:v>
                </c:pt>
                <c:pt idx="18460">
                  <c:v>82.23290035200786</c:v>
                </c:pt>
                <c:pt idx="18461">
                  <c:v>82.211467585255491</c:v>
                </c:pt>
                <c:pt idx="18462">
                  <c:v>82.19003989254827</c:v>
                </c:pt>
                <c:pt idx="18463">
                  <c:v>82.168607125795901</c:v>
                </c:pt>
                <c:pt idx="18464">
                  <c:v>82.147174359043532</c:v>
                </c:pt>
                <c:pt idx="18465">
                  <c:v>82.125746666336312</c:v>
                </c:pt>
                <c:pt idx="18466">
                  <c:v>82.104313899583943</c:v>
                </c:pt>
                <c:pt idx="18467">
                  <c:v>82.082881132831574</c:v>
                </c:pt>
                <c:pt idx="18468">
                  <c:v>82.061453440124353</c:v>
                </c:pt>
                <c:pt idx="18469">
                  <c:v>82.040020673371984</c:v>
                </c:pt>
                <c:pt idx="18470">
                  <c:v>81.952521217691938</c:v>
                </c:pt>
                <c:pt idx="18471">
                  <c:v>81.884689806866959</c:v>
                </c:pt>
                <c:pt idx="18472">
                  <c:v>81.244048793991411</c:v>
                </c:pt>
                <c:pt idx="18473">
                  <c:v>81.216978769035734</c:v>
                </c:pt>
                <c:pt idx="18474">
                  <c:v>81.206758499819728</c:v>
                </c:pt>
                <c:pt idx="18475">
                  <c:v>81.196540650175038</c:v>
                </c:pt>
                <c:pt idx="18476">
                  <c:v>81.186320380959032</c:v>
                </c:pt>
                <c:pt idx="18477">
                  <c:v>81.176100111743011</c:v>
                </c:pt>
                <c:pt idx="18478">
                  <c:v>81.165882262098322</c:v>
                </c:pt>
                <c:pt idx="18479">
                  <c:v>81.155661992882315</c:v>
                </c:pt>
                <c:pt idx="18480">
                  <c:v>81.145441723666309</c:v>
                </c:pt>
                <c:pt idx="18481">
                  <c:v>81.135223874021605</c:v>
                </c:pt>
                <c:pt idx="18482">
                  <c:v>81.084115269227638</c:v>
                </c:pt>
                <c:pt idx="18483">
                  <c:v>81.073897419582934</c:v>
                </c:pt>
                <c:pt idx="18484">
                  <c:v>81.063677150366928</c:v>
                </c:pt>
                <c:pt idx="18485">
                  <c:v>81.053456881150922</c:v>
                </c:pt>
                <c:pt idx="18486">
                  <c:v>81.043239031506232</c:v>
                </c:pt>
                <c:pt idx="18487">
                  <c:v>81.033018762290226</c:v>
                </c:pt>
                <c:pt idx="18488">
                  <c:v>81.022798493074205</c:v>
                </c:pt>
                <c:pt idx="18489">
                  <c:v>81.012580643429516</c:v>
                </c:pt>
                <c:pt idx="18490">
                  <c:v>81.002360374213509</c:v>
                </c:pt>
                <c:pt idx="18491">
                  <c:v>80.992140104997503</c:v>
                </c:pt>
                <c:pt idx="18492">
                  <c:v>80.981922255352799</c:v>
                </c:pt>
                <c:pt idx="18493">
                  <c:v>80.971701986136793</c:v>
                </c:pt>
                <c:pt idx="18494">
                  <c:v>80.961472038635549</c:v>
                </c:pt>
                <c:pt idx="18495">
                  <c:v>80.951251769419542</c:v>
                </c:pt>
                <c:pt idx="18496">
                  <c:v>80.941033919774839</c:v>
                </c:pt>
                <c:pt idx="18497">
                  <c:v>80.930813650558832</c:v>
                </c:pt>
                <c:pt idx="18498">
                  <c:v>80.920593381342826</c:v>
                </c:pt>
                <c:pt idx="18499">
                  <c:v>80.910375531698122</c:v>
                </c:pt>
                <c:pt idx="18500">
                  <c:v>80.900155262482116</c:v>
                </c:pt>
                <c:pt idx="18501">
                  <c:v>80.88993499326611</c:v>
                </c:pt>
                <c:pt idx="18502">
                  <c:v>80.87971714362142</c:v>
                </c:pt>
                <c:pt idx="18503">
                  <c:v>80.869496874405399</c:v>
                </c:pt>
                <c:pt idx="18504">
                  <c:v>80.859276605189393</c:v>
                </c:pt>
                <c:pt idx="18505">
                  <c:v>80.849058755544704</c:v>
                </c:pt>
                <c:pt idx="18506">
                  <c:v>80.838828808043445</c:v>
                </c:pt>
                <c:pt idx="18507">
                  <c:v>80.828608538827439</c:v>
                </c:pt>
                <c:pt idx="18508">
                  <c:v>80.818390689182749</c:v>
                </c:pt>
                <c:pt idx="18509">
                  <c:v>80.808170419966743</c:v>
                </c:pt>
                <c:pt idx="18510">
                  <c:v>80.792793041914734</c:v>
                </c:pt>
                <c:pt idx="18511">
                  <c:v>80.786468999999997</c:v>
                </c:pt>
                <c:pt idx="18512">
                  <c:v>80.798498141869331</c:v>
                </c:pt>
                <c:pt idx="18513">
                  <c:v>80.816713635518482</c:v>
                </c:pt>
                <c:pt idx="18514">
                  <c:v>80.847206278254646</c:v>
                </c:pt>
                <c:pt idx="18515">
                  <c:v>80.858825999999993</c:v>
                </c:pt>
                <c:pt idx="18516">
                  <c:v>80.858825999999993</c:v>
                </c:pt>
                <c:pt idx="18517">
                  <c:v>80.858825999999993</c:v>
                </c:pt>
                <c:pt idx="18518">
                  <c:v>80.833248809966619</c:v>
                </c:pt>
                <c:pt idx="18519">
                  <c:v>80.827799789491408</c:v>
                </c:pt>
                <c:pt idx="18520">
                  <c:v>80.835057336277572</c:v>
                </c:pt>
                <c:pt idx="18521">
                  <c:v>80.84231316489452</c:v>
                </c:pt>
                <c:pt idx="18522">
                  <c:v>80.849570711680684</c:v>
                </c:pt>
                <c:pt idx="18523">
                  <c:v>80.856828258466848</c:v>
                </c:pt>
                <c:pt idx="18524">
                  <c:v>80.864084087083782</c:v>
                </c:pt>
                <c:pt idx="18525">
                  <c:v>80.871341633869946</c:v>
                </c:pt>
                <c:pt idx="18526">
                  <c:v>80.87859918065611</c:v>
                </c:pt>
                <c:pt idx="18527">
                  <c:v>80.885855009273058</c:v>
                </c:pt>
                <c:pt idx="18528">
                  <c:v>80.893112556059222</c:v>
                </c:pt>
                <c:pt idx="18529">
                  <c:v>80.900370102845372</c:v>
                </c:pt>
                <c:pt idx="18530">
                  <c:v>80.90762593146232</c:v>
                </c:pt>
                <c:pt idx="18531">
                  <c:v>80.914890350925361</c:v>
                </c:pt>
                <c:pt idx="18532">
                  <c:v>80.922147897711525</c:v>
                </c:pt>
                <c:pt idx="18533">
                  <c:v>80.929403726328474</c:v>
                </c:pt>
                <c:pt idx="18534">
                  <c:v>80.936661273114638</c:v>
                </c:pt>
                <c:pt idx="18535">
                  <c:v>80.943918819900802</c:v>
                </c:pt>
                <c:pt idx="18536">
                  <c:v>80.951174648517735</c:v>
                </c:pt>
                <c:pt idx="18537">
                  <c:v>80.958432195303899</c:v>
                </c:pt>
                <c:pt idx="18538">
                  <c:v>80.965689742090063</c:v>
                </c:pt>
                <c:pt idx="18539">
                  <c:v>80.972945570707012</c:v>
                </c:pt>
                <c:pt idx="18540">
                  <c:v>80.980203117493176</c:v>
                </c:pt>
                <c:pt idx="18541">
                  <c:v>80.987460664279325</c:v>
                </c:pt>
                <c:pt idx="18542">
                  <c:v>80.994716492896274</c:v>
                </c:pt>
                <c:pt idx="18543">
                  <c:v>81.001974039682437</c:v>
                </c:pt>
                <c:pt idx="18544">
                  <c:v>81.009238459145479</c:v>
                </c:pt>
                <c:pt idx="18545">
                  <c:v>81.016496005931643</c:v>
                </c:pt>
                <c:pt idx="18546">
                  <c:v>81.023751834548591</c:v>
                </c:pt>
                <c:pt idx="18547">
                  <c:v>81.031009381334755</c:v>
                </c:pt>
                <c:pt idx="18548">
                  <c:v>81.038266928120919</c:v>
                </c:pt>
                <c:pt idx="18549">
                  <c:v>81.045522756737853</c:v>
                </c:pt>
                <c:pt idx="18550">
                  <c:v>81.052780303524017</c:v>
                </c:pt>
                <c:pt idx="18551">
                  <c:v>81.060037850310181</c:v>
                </c:pt>
                <c:pt idx="18552">
                  <c:v>81.067293678927129</c:v>
                </c:pt>
                <c:pt idx="18553">
                  <c:v>81.074551225713293</c:v>
                </c:pt>
                <c:pt idx="18554">
                  <c:v>81.081808772499443</c:v>
                </c:pt>
                <c:pt idx="18555">
                  <c:v>81.089064601116391</c:v>
                </c:pt>
                <c:pt idx="18556">
                  <c:v>81.096329020579432</c:v>
                </c:pt>
                <c:pt idx="18557">
                  <c:v>81.103586567365596</c:v>
                </c:pt>
                <c:pt idx="18558">
                  <c:v>81.110842395982544</c:v>
                </c:pt>
                <c:pt idx="18559">
                  <c:v>81.118099942768708</c:v>
                </c:pt>
                <c:pt idx="18560">
                  <c:v>81.125357489554872</c:v>
                </c:pt>
                <c:pt idx="18561">
                  <c:v>81.132613318171806</c:v>
                </c:pt>
                <c:pt idx="18562">
                  <c:v>81.13987086495797</c:v>
                </c:pt>
                <c:pt idx="18563">
                  <c:v>81.147128411744134</c:v>
                </c:pt>
                <c:pt idx="18564">
                  <c:v>81.154384240361082</c:v>
                </c:pt>
                <c:pt idx="18565">
                  <c:v>81.161641787147246</c:v>
                </c:pt>
                <c:pt idx="18566">
                  <c:v>81.16889933393341</c:v>
                </c:pt>
                <c:pt idx="18567">
                  <c:v>81.176155162550344</c:v>
                </c:pt>
                <c:pt idx="18568">
                  <c:v>81.183412709336508</c:v>
                </c:pt>
                <c:pt idx="18569">
                  <c:v>81.19067712879955</c:v>
                </c:pt>
                <c:pt idx="18570">
                  <c:v>81.197934675585714</c:v>
                </c:pt>
                <c:pt idx="18571">
                  <c:v>81.205190504202662</c:v>
                </c:pt>
                <c:pt idx="18572">
                  <c:v>81.212448050988826</c:v>
                </c:pt>
                <c:pt idx="18573">
                  <c:v>81.21970559777499</c:v>
                </c:pt>
                <c:pt idx="18574">
                  <c:v>81.204778542203144</c:v>
                </c:pt>
                <c:pt idx="18575">
                  <c:v>81.218542037425507</c:v>
                </c:pt>
                <c:pt idx="18576">
                  <c:v>81.236753691464003</c:v>
                </c:pt>
                <c:pt idx="18577">
                  <c:v>81.238724000000005</c:v>
                </c:pt>
                <c:pt idx="18578">
                  <c:v>81.255094135746603</c:v>
                </c:pt>
                <c:pt idx="18579">
                  <c:v>81.256812999999994</c:v>
                </c:pt>
                <c:pt idx="18580">
                  <c:v>81.256812999999994</c:v>
                </c:pt>
                <c:pt idx="18581">
                  <c:v>81.27358345926632</c:v>
                </c:pt>
                <c:pt idx="18582">
                  <c:v>81.291797499404055</c:v>
                </c:pt>
                <c:pt idx="18583">
                  <c:v>81.306331374825945</c:v>
                </c:pt>
                <c:pt idx="18584">
                  <c:v>81.320610523144438</c:v>
                </c:pt>
                <c:pt idx="18585">
                  <c:v>81.334889671462932</c:v>
                </c:pt>
                <c:pt idx="18586">
                  <c:v>81.349165439301231</c:v>
                </c:pt>
                <c:pt idx="18587">
                  <c:v>81.363444587619725</c:v>
                </c:pt>
                <c:pt idx="18588">
                  <c:v>81.377723735938218</c:v>
                </c:pt>
                <c:pt idx="18589">
                  <c:v>81.391999503776532</c:v>
                </c:pt>
                <c:pt idx="18590">
                  <c:v>81.406278652095025</c:v>
                </c:pt>
                <c:pt idx="18591">
                  <c:v>81.420557800413519</c:v>
                </c:pt>
                <c:pt idx="18592">
                  <c:v>81.434833568251818</c:v>
                </c:pt>
                <c:pt idx="18593">
                  <c:v>81.449112716570326</c:v>
                </c:pt>
                <c:pt idx="18594">
                  <c:v>81.463405386809569</c:v>
                </c:pt>
                <c:pt idx="18595">
                  <c:v>81.477684535128063</c:v>
                </c:pt>
                <c:pt idx="18596">
                  <c:v>81.491960302966376</c:v>
                </c:pt>
                <c:pt idx="18597">
                  <c:v>81.50623945128487</c:v>
                </c:pt>
                <c:pt idx="18598">
                  <c:v>81.520518599603363</c:v>
                </c:pt>
                <c:pt idx="18599">
                  <c:v>81.534794367441663</c:v>
                </c:pt>
                <c:pt idx="18600">
                  <c:v>81.549073515760156</c:v>
                </c:pt>
                <c:pt idx="18601">
                  <c:v>81.56334928359847</c:v>
                </c:pt>
                <c:pt idx="18602">
                  <c:v>81.577628431916963</c:v>
                </c:pt>
                <c:pt idx="18603">
                  <c:v>81.591907580235457</c:v>
                </c:pt>
                <c:pt idx="18604">
                  <c:v>81.606183348073756</c:v>
                </c:pt>
                <c:pt idx="18605">
                  <c:v>81.62046249639225</c:v>
                </c:pt>
                <c:pt idx="18606">
                  <c:v>81.634755166631507</c:v>
                </c:pt>
                <c:pt idx="18607">
                  <c:v>81.649034314950001</c:v>
                </c:pt>
                <c:pt idx="18608">
                  <c:v>81.6633100827883</c:v>
                </c:pt>
                <c:pt idx="18609">
                  <c:v>81.677589231106793</c:v>
                </c:pt>
                <c:pt idx="18610">
                  <c:v>81.691868379425301</c:v>
                </c:pt>
                <c:pt idx="18611">
                  <c:v>81.706144147263601</c:v>
                </c:pt>
                <c:pt idx="18612">
                  <c:v>81.720423295582094</c:v>
                </c:pt>
                <c:pt idx="18613">
                  <c:v>81.734702443900588</c:v>
                </c:pt>
                <c:pt idx="18614">
                  <c:v>81.748978211738901</c:v>
                </c:pt>
                <c:pt idx="18615">
                  <c:v>81.763257360057395</c:v>
                </c:pt>
                <c:pt idx="18616">
                  <c:v>81.777536508375889</c:v>
                </c:pt>
                <c:pt idx="18617">
                  <c:v>81.791812276214188</c:v>
                </c:pt>
                <c:pt idx="18618">
                  <c:v>81.806091424532681</c:v>
                </c:pt>
                <c:pt idx="18619">
                  <c:v>81.853790000000004</c:v>
                </c:pt>
                <c:pt idx="18620">
                  <c:v>81.853790000000004</c:v>
                </c:pt>
                <c:pt idx="18621">
                  <c:v>81.853790000000004</c:v>
                </c:pt>
                <c:pt idx="18622">
                  <c:v>81.891016761087272</c:v>
                </c:pt>
                <c:pt idx="18623">
                  <c:v>81.908057999999997</c:v>
                </c:pt>
                <c:pt idx="18624">
                  <c:v>81.895397856019059</c:v>
                </c:pt>
                <c:pt idx="18625">
                  <c:v>81.915545483071057</c:v>
                </c:pt>
                <c:pt idx="18626">
                  <c:v>81.913233679542202</c:v>
                </c:pt>
                <c:pt idx="18627">
                  <c:v>81.921097603337302</c:v>
                </c:pt>
                <c:pt idx="18628">
                  <c:v>81.926147</c:v>
                </c:pt>
                <c:pt idx="18629">
                  <c:v>81.926147</c:v>
                </c:pt>
                <c:pt idx="18630">
                  <c:v>81.926147</c:v>
                </c:pt>
                <c:pt idx="18631">
                  <c:v>81.926147</c:v>
                </c:pt>
                <c:pt idx="18632">
                  <c:v>81.926147</c:v>
                </c:pt>
                <c:pt idx="18633">
                  <c:v>81.926147</c:v>
                </c:pt>
                <c:pt idx="18634">
                  <c:v>81.940092902264595</c:v>
                </c:pt>
                <c:pt idx="18635">
                  <c:v>81.986452159752034</c:v>
                </c:pt>
                <c:pt idx="18636">
                  <c:v>81.998497</c:v>
                </c:pt>
                <c:pt idx="18637">
                  <c:v>81.998497</c:v>
                </c:pt>
                <c:pt idx="18638">
                  <c:v>81.96716082149652</c:v>
                </c:pt>
                <c:pt idx="18639">
                  <c:v>81.975752414186189</c:v>
                </c:pt>
                <c:pt idx="18640">
                  <c:v>81.984805477682812</c:v>
                </c:pt>
                <c:pt idx="18641">
                  <c:v>82.012278822130625</c:v>
                </c:pt>
                <c:pt idx="18642">
                  <c:v>81.980414999999994</c:v>
                </c:pt>
                <c:pt idx="18643">
                  <c:v>82.027222864015243</c:v>
                </c:pt>
                <c:pt idx="18644">
                  <c:v>82.032310354478938</c:v>
                </c:pt>
                <c:pt idx="18645">
                  <c:v>82.028262571646565</c:v>
                </c:pt>
                <c:pt idx="18646">
                  <c:v>82.024213830305342</c:v>
                </c:pt>
                <c:pt idx="18647">
                  <c:v>82.020165088964134</c:v>
                </c:pt>
                <c:pt idx="18648">
                  <c:v>82.016117306131747</c:v>
                </c:pt>
                <c:pt idx="18649">
                  <c:v>82.012068564790539</c:v>
                </c:pt>
                <c:pt idx="18650">
                  <c:v>82.008019823449317</c:v>
                </c:pt>
                <c:pt idx="18651">
                  <c:v>82.003972040616944</c:v>
                </c:pt>
                <c:pt idx="18652">
                  <c:v>81.999923299275721</c:v>
                </c:pt>
                <c:pt idx="18653">
                  <c:v>81.995870723899145</c:v>
                </c:pt>
                <c:pt idx="18654">
                  <c:v>81.991821982557923</c:v>
                </c:pt>
                <c:pt idx="18655">
                  <c:v>81.98777419972555</c:v>
                </c:pt>
                <c:pt idx="18656">
                  <c:v>81.983725458384342</c:v>
                </c:pt>
                <c:pt idx="18657">
                  <c:v>81.97967671704312</c:v>
                </c:pt>
                <c:pt idx="18658">
                  <c:v>81.975628934210746</c:v>
                </c:pt>
                <c:pt idx="18659">
                  <c:v>81.971580192869524</c:v>
                </c:pt>
                <c:pt idx="18660">
                  <c:v>81.967531451528302</c:v>
                </c:pt>
                <c:pt idx="18661">
                  <c:v>81.963483668695929</c:v>
                </c:pt>
                <c:pt idx="18662">
                  <c:v>81.959434927354707</c:v>
                </c:pt>
                <c:pt idx="18663">
                  <c:v>81.955386186013499</c:v>
                </c:pt>
                <c:pt idx="18664">
                  <c:v>81.951338403181111</c:v>
                </c:pt>
                <c:pt idx="18665">
                  <c:v>81.947289661839903</c:v>
                </c:pt>
                <c:pt idx="18666">
                  <c:v>81.943237086463327</c:v>
                </c:pt>
                <c:pt idx="18667">
                  <c:v>81.93918930363094</c:v>
                </c:pt>
                <c:pt idx="18668">
                  <c:v>81.935140562289732</c:v>
                </c:pt>
                <c:pt idx="18669">
                  <c:v>81.93109182094851</c:v>
                </c:pt>
                <c:pt idx="18670">
                  <c:v>81.927044038116136</c:v>
                </c:pt>
                <c:pt idx="18671">
                  <c:v>81.922995296774914</c:v>
                </c:pt>
                <c:pt idx="18672">
                  <c:v>81.918946555433692</c:v>
                </c:pt>
                <c:pt idx="18673">
                  <c:v>81.914898772601319</c:v>
                </c:pt>
                <c:pt idx="18674">
                  <c:v>81.910850031260111</c:v>
                </c:pt>
                <c:pt idx="18675">
                  <c:v>81.906801289918889</c:v>
                </c:pt>
                <c:pt idx="18676">
                  <c:v>81.902753507086516</c:v>
                </c:pt>
                <c:pt idx="18677">
                  <c:v>81.898704765745293</c:v>
                </c:pt>
                <c:pt idx="18678">
                  <c:v>81.894652190368717</c:v>
                </c:pt>
                <c:pt idx="18679">
                  <c:v>81.890603449027495</c:v>
                </c:pt>
                <c:pt idx="18680">
                  <c:v>81.886555666195122</c:v>
                </c:pt>
                <c:pt idx="18681">
                  <c:v>81.882506924853899</c:v>
                </c:pt>
                <c:pt idx="18682">
                  <c:v>81.878458183512691</c:v>
                </c:pt>
                <c:pt idx="18683">
                  <c:v>81.874410400680304</c:v>
                </c:pt>
                <c:pt idx="18684">
                  <c:v>81.870361659339096</c:v>
                </c:pt>
                <c:pt idx="18685">
                  <c:v>81.866312917997874</c:v>
                </c:pt>
                <c:pt idx="18686">
                  <c:v>81.862265135165501</c:v>
                </c:pt>
                <c:pt idx="18687">
                  <c:v>81.858216393824279</c:v>
                </c:pt>
                <c:pt idx="18688">
                  <c:v>81.854167652483056</c:v>
                </c:pt>
                <c:pt idx="18689">
                  <c:v>81.853790000000004</c:v>
                </c:pt>
                <c:pt idx="18690">
                  <c:v>81.820544885073915</c:v>
                </c:pt>
                <c:pt idx="18691">
                  <c:v>81.884753769928395</c:v>
                </c:pt>
                <c:pt idx="18692">
                  <c:v>81.839233466380549</c:v>
                </c:pt>
                <c:pt idx="18693">
                  <c:v>81.886763840676352</c:v>
                </c:pt>
                <c:pt idx="18694">
                  <c:v>81.838472683054889</c:v>
                </c:pt>
                <c:pt idx="18695">
                  <c:v>81.818409917262755</c:v>
                </c:pt>
                <c:pt idx="18696">
                  <c:v>81.852411462252917</c:v>
                </c:pt>
                <c:pt idx="18697">
                  <c:v>81.853790000000004</c:v>
                </c:pt>
                <c:pt idx="18698">
                  <c:v>81.856232997558408</c:v>
                </c:pt>
                <c:pt idx="18699">
                  <c:v>81.858754185363608</c:v>
                </c:pt>
                <c:pt idx="18700">
                  <c:v>81.861275373168809</c:v>
                </c:pt>
                <c:pt idx="18701">
                  <c:v>81.863795964101897</c:v>
                </c:pt>
                <c:pt idx="18702">
                  <c:v>81.866317151907097</c:v>
                </c:pt>
                <c:pt idx="18703">
                  <c:v>81.868840727200748</c:v>
                </c:pt>
                <c:pt idx="18704">
                  <c:v>81.871361915005949</c:v>
                </c:pt>
                <c:pt idx="18705">
                  <c:v>81.857408862660947</c:v>
                </c:pt>
                <c:pt idx="18706">
                  <c:v>81.868373150750188</c:v>
                </c:pt>
                <c:pt idx="18707">
                  <c:v>81.842435992840095</c:v>
                </c:pt>
                <c:pt idx="18708">
                  <c:v>81.865401595374351</c:v>
                </c:pt>
                <c:pt idx="18709">
                  <c:v>81.901802884972611</c:v>
                </c:pt>
                <c:pt idx="18710">
                  <c:v>81.938261852505974</c:v>
                </c:pt>
                <c:pt idx="18711">
                  <c:v>81.929006721030049</c:v>
                </c:pt>
                <c:pt idx="18712">
                  <c:v>81.956858184505364</c:v>
                </c:pt>
                <c:pt idx="18713">
                  <c:v>81.977795154359214</c:v>
                </c:pt>
                <c:pt idx="18714">
                  <c:v>81.994485965271394</c:v>
                </c:pt>
                <c:pt idx="18715">
                  <c:v>82.010927391912162</c:v>
                </c:pt>
                <c:pt idx="18716">
                  <c:v>82.027384388085736</c:v>
                </c:pt>
                <c:pt idx="18717">
                  <c:v>82.043821922343298</c:v>
                </c:pt>
                <c:pt idx="18718">
                  <c:v>82.060263348984066</c:v>
                </c:pt>
                <c:pt idx="18719">
                  <c:v>82.076704775624847</c:v>
                </c:pt>
                <c:pt idx="18720">
                  <c:v>82.09314230988241</c:v>
                </c:pt>
                <c:pt idx="18721">
                  <c:v>82.109583736523177</c:v>
                </c:pt>
                <c:pt idx="18722">
                  <c:v>82.126025163163945</c:v>
                </c:pt>
                <c:pt idx="18723">
                  <c:v>82.142462697421522</c:v>
                </c:pt>
                <c:pt idx="18724">
                  <c:v>82.158904124062289</c:v>
                </c:pt>
                <c:pt idx="18725">
                  <c:v>82.175345550703057</c:v>
                </c:pt>
                <c:pt idx="18726">
                  <c:v>82.191783084960619</c:v>
                </c:pt>
                <c:pt idx="18727">
                  <c:v>82.208224511601401</c:v>
                </c:pt>
                <c:pt idx="18728">
                  <c:v>82.22468150777496</c:v>
                </c:pt>
                <c:pt idx="18729">
                  <c:v>82.241122934415742</c:v>
                </c:pt>
                <c:pt idx="18730">
                  <c:v>82.257560468673304</c:v>
                </c:pt>
                <c:pt idx="18731">
                  <c:v>82.274001895314072</c:v>
                </c:pt>
                <c:pt idx="18732">
                  <c:v>82.290443321954839</c:v>
                </c:pt>
                <c:pt idx="18733">
                  <c:v>82.306880856212416</c:v>
                </c:pt>
                <c:pt idx="18734">
                  <c:v>82.323322282853184</c:v>
                </c:pt>
                <c:pt idx="18735">
                  <c:v>82.339763709493951</c:v>
                </c:pt>
                <c:pt idx="18736">
                  <c:v>82.356201243751514</c:v>
                </c:pt>
                <c:pt idx="18737">
                  <c:v>82.372642670392295</c:v>
                </c:pt>
                <c:pt idx="18738">
                  <c:v>82.389084097033063</c:v>
                </c:pt>
                <c:pt idx="18739">
                  <c:v>82.405521631290625</c:v>
                </c:pt>
                <c:pt idx="18740">
                  <c:v>82.421963057931393</c:v>
                </c:pt>
                <c:pt idx="18741">
                  <c:v>82.438420054104967</c:v>
                </c:pt>
                <c:pt idx="18742">
                  <c:v>82.454857588362543</c:v>
                </c:pt>
                <c:pt idx="18743">
                  <c:v>82.471299015003311</c:v>
                </c:pt>
                <c:pt idx="18744">
                  <c:v>82.487740441644078</c:v>
                </c:pt>
                <c:pt idx="18745">
                  <c:v>82.504177975901641</c:v>
                </c:pt>
                <c:pt idx="18746">
                  <c:v>82.520619402542422</c:v>
                </c:pt>
                <c:pt idx="18747">
                  <c:v>82.53706082918319</c:v>
                </c:pt>
                <c:pt idx="18748">
                  <c:v>82.553498363440752</c:v>
                </c:pt>
                <c:pt idx="18749">
                  <c:v>82.56993979008152</c:v>
                </c:pt>
                <c:pt idx="18750">
                  <c:v>82.586381216722287</c:v>
                </c:pt>
                <c:pt idx="18751">
                  <c:v>82.602818750979864</c:v>
                </c:pt>
                <c:pt idx="18752">
                  <c:v>82.619260177620632</c:v>
                </c:pt>
                <c:pt idx="18753">
                  <c:v>82.635717173794205</c:v>
                </c:pt>
                <c:pt idx="18754">
                  <c:v>82.647099006906402</c:v>
                </c:pt>
                <c:pt idx="18755">
                  <c:v>82.64550487995227</c:v>
                </c:pt>
                <c:pt idx="18756">
                  <c:v>82.725026319742497</c:v>
                </c:pt>
                <c:pt idx="18757">
                  <c:v>82.740204000000006</c:v>
                </c:pt>
                <c:pt idx="18758">
                  <c:v>82.752838035493099</c:v>
                </c:pt>
                <c:pt idx="18759">
                  <c:v>82.812561000000002</c:v>
                </c:pt>
                <c:pt idx="18760">
                  <c:v>82.822824809966619</c:v>
                </c:pt>
                <c:pt idx="18761">
                  <c:v>82.873926433436537</c:v>
                </c:pt>
                <c:pt idx="18762">
                  <c:v>82.899366143198094</c:v>
                </c:pt>
                <c:pt idx="18763">
                  <c:v>82.890235563648659</c:v>
                </c:pt>
                <c:pt idx="18764">
                  <c:v>82.915652960116617</c:v>
                </c:pt>
                <c:pt idx="18765">
                  <c:v>82.941076375385535</c:v>
                </c:pt>
                <c:pt idx="18766">
                  <c:v>82.966523865858292</c:v>
                </c:pt>
                <c:pt idx="18767">
                  <c:v>82.99194126232625</c:v>
                </c:pt>
                <c:pt idx="18768">
                  <c:v>83.017364677595168</c:v>
                </c:pt>
                <c:pt idx="18769">
                  <c:v>83.042788092864086</c:v>
                </c:pt>
                <c:pt idx="18770">
                  <c:v>83.068205489332044</c:v>
                </c:pt>
                <c:pt idx="18771">
                  <c:v>83.093628904600962</c:v>
                </c:pt>
                <c:pt idx="18772">
                  <c:v>83.11905231986988</c:v>
                </c:pt>
                <c:pt idx="18773">
                  <c:v>83.144469716337824</c:v>
                </c:pt>
                <c:pt idx="18774">
                  <c:v>83.169893131606742</c:v>
                </c:pt>
                <c:pt idx="18775">
                  <c:v>83.195316546875659</c:v>
                </c:pt>
                <c:pt idx="18776">
                  <c:v>83.220733943343618</c:v>
                </c:pt>
                <c:pt idx="18777">
                  <c:v>83.246157358612535</c:v>
                </c:pt>
                <c:pt idx="18778">
                  <c:v>83.271604849085307</c:v>
                </c:pt>
                <c:pt idx="18779">
                  <c:v>83.297028264354225</c:v>
                </c:pt>
                <c:pt idx="18780">
                  <c:v>83.322445660822169</c:v>
                </c:pt>
                <c:pt idx="18781">
                  <c:v>83.347869076091087</c:v>
                </c:pt>
                <c:pt idx="18782">
                  <c:v>83.373292491360004</c:v>
                </c:pt>
                <c:pt idx="18783">
                  <c:v>83.398709887827962</c:v>
                </c:pt>
                <c:pt idx="18784">
                  <c:v>84.170354918662767</c:v>
                </c:pt>
                <c:pt idx="18785">
                  <c:v>84.173323160007243</c:v>
                </c:pt>
                <c:pt idx="18786">
                  <c:v>84.176291401351733</c:v>
                </c:pt>
                <c:pt idx="18787">
                  <c:v>84.179258939987562</c:v>
                </c:pt>
                <c:pt idx="18788">
                  <c:v>84.182227181332053</c:v>
                </c:pt>
                <c:pt idx="18789">
                  <c:v>84.185198233511144</c:v>
                </c:pt>
                <c:pt idx="18790">
                  <c:v>84.188166474855635</c:v>
                </c:pt>
                <c:pt idx="18791">
                  <c:v>84.191134013491464</c:v>
                </c:pt>
                <c:pt idx="18792">
                  <c:v>84.194102254835954</c:v>
                </c:pt>
                <c:pt idx="18793">
                  <c:v>84.19707049618043</c:v>
                </c:pt>
                <c:pt idx="18794">
                  <c:v>84.200038034816274</c:v>
                </c:pt>
                <c:pt idx="18795">
                  <c:v>84.20300627616075</c:v>
                </c:pt>
                <c:pt idx="18796">
                  <c:v>84.20597451750524</c:v>
                </c:pt>
                <c:pt idx="18797">
                  <c:v>84.208942056141069</c:v>
                </c:pt>
                <c:pt idx="18798">
                  <c:v>84.211910297485559</c:v>
                </c:pt>
                <c:pt idx="18799">
                  <c:v>84.21487853883005</c:v>
                </c:pt>
                <c:pt idx="18800">
                  <c:v>84.217846077465879</c:v>
                </c:pt>
                <c:pt idx="18801">
                  <c:v>84.220814318810369</c:v>
                </c:pt>
                <c:pt idx="18802">
                  <c:v>84.223785370989461</c:v>
                </c:pt>
                <c:pt idx="18803">
                  <c:v>84.22675290962529</c:v>
                </c:pt>
                <c:pt idx="18804">
                  <c:v>84.22972115096978</c:v>
                </c:pt>
                <c:pt idx="18805">
                  <c:v>84.232689392314256</c:v>
                </c:pt>
                <c:pt idx="18806">
                  <c:v>84.2356569309501</c:v>
                </c:pt>
                <c:pt idx="18807">
                  <c:v>84.238625172294576</c:v>
                </c:pt>
                <c:pt idx="18808">
                  <c:v>84.241593413639066</c:v>
                </c:pt>
                <c:pt idx="18809">
                  <c:v>84.244560952274909</c:v>
                </c:pt>
                <c:pt idx="18810">
                  <c:v>84.247529193619386</c:v>
                </c:pt>
                <c:pt idx="18811">
                  <c:v>84.250497434963876</c:v>
                </c:pt>
                <c:pt idx="18812">
                  <c:v>84.253464973599705</c:v>
                </c:pt>
                <c:pt idx="18813">
                  <c:v>84.256433214944195</c:v>
                </c:pt>
                <c:pt idx="18814">
                  <c:v>84.259404267123287</c:v>
                </c:pt>
                <c:pt idx="18815">
                  <c:v>84.262372508467777</c:v>
                </c:pt>
                <c:pt idx="18816">
                  <c:v>84.265340047103606</c:v>
                </c:pt>
                <c:pt idx="18817">
                  <c:v>84.268308288448097</c:v>
                </c:pt>
                <c:pt idx="18818">
                  <c:v>84.271276529792573</c:v>
                </c:pt>
                <c:pt idx="18819">
                  <c:v>84.274244068428416</c:v>
                </c:pt>
                <c:pt idx="18820">
                  <c:v>84.277212309772892</c:v>
                </c:pt>
                <c:pt idx="18821">
                  <c:v>84.280180551117382</c:v>
                </c:pt>
                <c:pt idx="18822">
                  <c:v>84.283148089753212</c:v>
                </c:pt>
                <c:pt idx="18823">
                  <c:v>84.286116331097702</c:v>
                </c:pt>
                <c:pt idx="18824">
                  <c:v>84.289084572442192</c:v>
                </c:pt>
                <c:pt idx="18825">
                  <c:v>84.292052111078021</c:v>
                </c:pt>
                <c:pt idx="18826">
                  <c:v>84.295023163257113</c:v>
                </c:pt>
                <c:pt idx="18827">
                  <c:v>84.297991404601603</c:v>
                </c:pt>
                <c:pt idx="18828">
                  <c:v>84.300958943237433</c:v>
                </c:pt>
                <c:pt idx="18829">
                  <c:v>84.303927184581923</c:v>
                </c:pt>
                <c:pt idx="18830">
                  <c:v>84.306895425926399</c:v>
                </c:pt>
                <c:pt idx="18831">
                  <c:v>84.309862964562242</c:v>
                </c:pt>
                <c:pt idx="18832">
                  <c:v>84.31397116309013</c:v>
                </c:pt>
                <c:pt idx="18833">
                  <c:v>84.288865697258643</c:v>
                </c:pt>
                <c:pt idx="18834">
                  <c:v>84.340453821649973</c:v>
                </c:pt>
                <c:pt idx="18835">
                  <c:v>84.402063052455887</c:v>
                </c:pt>
                <c:pt idx="18836">
                  <c:v>84.399828633285637</c:v>
                </c:pt>
                <c:pt idx="18837">
                  <c:v>84.397927765911803</c:v>
                </c:pt>
                <c:pt idx="18838">
                  <c:v>84.381195815927512</c:v>
                </c:pt>
                <c:pt idx="18839">
                  <c:v>84.391866341917023</c:v>
                </c:pt>
                <c:pt idx="18840">
                  <c:v>84.387093002788433</c:v>
                </c:pt>
                <c:pt idx="18841">
                  <c:v>84.360460380968973</c:v>
                </c:pt>
                <c:pt idx="18842">
                  <c:v>84.33383406422098</c:v>
                </c:pt>
                <c:pt idx="18843">
                  <c:v>84.280913670644381</c:v>
                </c:pt>
                <c:pt idx="18844">
                  <c:v>84.295054334603478</c:v>
                </c:pt>
                <c:pt idx="18845">
                  <c:v>84.330576626847872</c:v>
                </c:pt>
                <c:pt idx="18846">
                  <c:v>84.314683626014315</c:v>
                </c:pt>
                <c:pt idx="18847">
                  <c:v>84.278912796331582</c:v>
                </c:pt>
                <c:pt idx="18848">
                  <c:v>84.295557980452912</c:v>
                </c:pt>
                <c:pt idx="18849">
                  <c:v>84.331629044110642</c:v>
                </c:pt>
                <c:pt idx="18850">
                  <c:v>84.27824524368144</c:v>
                </c:pt>
                <c:pt idx="18851">
                  <c:v>84.314040375685337</c:v>
                </c:pt>
                <c:pt idx="18852">
                  <c:v>84.312441958472988</c:v>
                </c:pt>
                <c:pt idx="18853">
                  <c:v>84.310834536400989</c:v>
                </c:pt>
                <c:pt idx="18854">
                  <c:v>84.30922749487398</c:v>
                </c:pt>
                <c:pt idx="18855">
                  <c:v>84.307620072801981</c:v>
                </c:pt>
                <c:pt idx="18856">
                  <c:v>84.306012650729983</c:v>
                </c:pt>
                <c:pt idx="18857">
                  <c:v>84.304405609202973</c:v>
                </c:pt>
                <c:pt idx="18858">
                  <c:v>84.302798187130975</c:v>
                </c:pt>
                <c:pt idx="18859">
                  <c:v>84.301190765058976</c:v>
                </c:pt>
                <c:pt idx="18860">
                  <c:v>84.299583723531967</c:v>
                </c:pt>
                <c:pt idx="18861">
                  <c:v>84.297976301459968</c:v>
                </c:pt>
                <c:pt idx="18862">
                  <c:v>84.29636735720797</c:v>
                </c:pt>
                <c:pt idx="18863">
                  <c:v>84.294759935135971</c:v>
                </c:pt>
                <c:pt idx="18864">
                  <c:v>84.293152893608962</c:v>
                </c:pt>
                <c:pt idx="18865">
                  <c:v>84.291545471536963</c:v>
                </c:pt>
                <c:pt idx="18866">
                  <c:v>84.289938049464965</c:v>
                </c:pt>
                <c:pt idx="18867">
                  <c:v>84.288331007937956</c:v>
                </c:pt>
                <c:pt idx="18868">
                  <c:v>84.286723585865957</c:v>
                </c:pt>
                <c:pt idx="18869">
                  <c:v>84.285116163793944</c:v>
                </c:pt>
                <c:pt idx="18870">
                  <c:v>84.283509122266949</c:v>
                </c:pt>
                <c:pt idx="18871">
                  <c:v>84.28190170019495</c:v>
                </c:pt>
                <c:pt idx="18872">
                  <c:v>84.280294278122938</c:v>
                </c:pt>
                <c:pt idx="18873">
                  <c:v>84.278687236595943</c:v>
                </c:pt>
                <c:pt idx="18874">
                  <c:v>84.277078292343944</c:v>
                </c:pt>
                <c:pt idx="18875">
                  <c:v>84.275470870271946</c:v>
                </c:pt>
                <c:pt idx="18876">
                  <c:v>84.273863828744936</c:v>
                </c:pt>
                <c:pt idx="18877">
                  <c:v>84.272256406672938</c:v>
                </c:pt>
                <c:pt idx="18878">
                  <c:v>84.270648984600925</c:v>
                </c:pt>
                <c:pt idx="18879">
                  <c:v>84.26904194307393</c:v>
                </c:pt>
                <c:pt idx="18880">
                  <c:v>84.267434521001931</c:v>
                </c:pt>
                <c:pt idx="18881">
                  <c:v>84.265827098929918</c:v>
                </c:pt>
                <c:pt idx="18882">
                  <c:v>84.264220057402923</c:v>
                </c:pt>
                <c:pt idx="18883">
                  <c:v>84.26261263533091</c:v>
                </c:pt>
                <c:pt idx="18884">
                  <c:v>84.261005213258912</c:v>
                </c:pt>
                <c:pt idx="18885">
                  <c:v>84.255438217453502</c:v>
                </c:pt>
                <c:pt idx="18886">
                  <c:v>84.246147222884389</c:v>
                </c:pt>
                <c:pt idx="18887">
                  <c:v>84.255166253934192</c:v>
                </c:pt>
                <c:pt idx="18888">
                  <c:v>84.246424781622906</c:v>
                </c:pt>
                <c:pt idx="18889">
                  <c:v>84.274411001428916</c:v>
                </c:pt>
                <c:pt idx="18890">
                  <c:v>84.304068288745825</c:v>
                </c:pt>
                <c:pt idx="18891">
                  <c:v>84.267616473031026</c:v>
                </c:pt>
                <c:pt idx="18892">
                  <c:v>84.241675999999998</c:v>
                </c:pt>
                <c:pt idx="18893">
                  <c:v>84.241675999999998</c:v>
                </c:pt>
                <c:pt idx="18894">
                  <c:v>84.240629420383897</c:v>
                </c:pt>
                <c:pt idx="18895">
                  <c:v>84.237162984526023</c:v>
                </c:pt>
                <c:pt idx="18896">
                  <c:v>84.233695727821384</c:v>
                </c:pt>
                <c:pt idx="18897">
                  <c:v>84.23022847111676</c:v>
                </c:pt>
                <c:pt idx="18898">
                  <c:v>84.226762035258872</c:v>
                </c:pt>
                <c:pt idx="18899">
                  <c:v>84.223586999999995</c:v>
                </c:pt>
                <c:pt idx="18900">
                  <c:v>84.225269095851218</c:v>
                </c:pt>
                <c:pt idx="18901">
                  <c:v>84.241675999999998</c:v>
                </c:pt>
                <c:pt idx="18902">
                  <c:v>84.243609962804001</c:v>
                </c:pt>
                <c:pt idx="18903">
                  <c:v>84.259781000000004</c:v>
                </c:pt>
                <c:pt idx="18904">
                  <c:v>84.253218891988553</c:v>
                </c:pt>
                <c:pt idx="18905">
                  <c:v>84.205498000000006</c:v>
                </c:pt>
                <c:pt idx="18906">
                  <c:v>84.207939195517412</c:v>
                </c:pt>
                <c:pt idx="18907">
                  <c:v>84.231288093228414</c:v>
                </c:pt>
                <c:pt idx="18908">
                  <c:v>84.27780582220241</c:v>
                </c:pt>
                <c:pt idx="18909">
                  <c:v>84.277372082975219</c:v>
                </c:pt>
                <c:pt idx="18910">
                  <c:v>84.276938446432524</c:v>
                </c:pt>
                <c:pt idx="18911">
                  <c:v>84.276504707205333</c:v>
                </c:pt>
                <c:pt idx="18912">
                  <c:v>84.276070557240246</c:v>
                </c:pt>
                <c:pt idx="18913">
                  <c:v>84.275636818013055</c:v>
                </c:pt>
                <c:pt idx="18914">
                  <c:v>84.27520318147036</c:v>
                </c:pt>
                <c:pt idx="18915">
                  <c:v>84.274769442243169</c:v>
                </c:pt>
                <c:pt idx="18916">
                  <c:v>84.274335703015993</c:v>
                </c:pt>
                <c:pt idx="18917">
                  <c:v>84.273902066473283</c:v>
                </c:pt>
                <c:pt idx="18918">
                  <c:v>84.273468327246093</c:v>
                </c:pt>
                <c:pt idx="18919">
                  <c:v>84.273034588018916</c:v>
                </c:pt>
                <c:pt idx="18920">
                  <c:v>84.272600951476207</c:v>
                </c:pt>
                <c:pt idx="18921">
                  <c:v>84.272167212249016</c:v>
                </c:pt>
                <c:pt idx="18922">
                  <c:v>84.27173347302184</c:v>
                </c:pt>
                <c:pt idx="18923">
                  <c:v>84.27129983647913</c:v>
                </c:pt>
                <c:pt idx="18924">
                  <c:v>84.270865686514043</c:v>
                </c:pt>
                <c:pt idx="18925">
                  <c:v>84.270431947286852</c:v>
                </c:pt>
                <c:pt idx="18926">
                  <c:v>84.269998310744143</c:v>
                </c:pt>
                <c:pt idx="18927">
                  <c:v>84.269564571516966</c:v>
                </c:pt>
                <c:pt idx="18928">
                  <c:v>84.269130832289775</c:v>
                </c:pt>
                <c:pt idx="18929">
                  <c:v>84.268697195747066</c:v>
                </c:pt>
                <c:pt idx="18930">
                  <c:v>84.26826345651989</c:v>
                </c:pt>
                <c:pt idx="18931">
                  <c:v>84.267829717292699</c:v>
                </c:pt>
                <c:pt idx="18932">
                  <c:v>84.26739608074999</c:v>
                </c:pt>
                <c:pt idx="18933">
                  <c:v>84.266962341522813</c:v>
                </c:pt>
                <c:pt idx="18934">
                  <c:v>84.266528602295622</c:v>
                </c:pt>
                <c:pt idx="18935">
                  <c:v>84.266094965752913</c:v>
                </c:pt>
                <c:pt idx="18936">
                  <c:v>84.265661226525737</c:v>
                </c:pt>
                <c:pt idx="18937">
                  <c:v>84.265227076560649</c:v>
                </c:pt>
                <c:pt idx="18938">
                  <c:v>84.264793337333458</c:v>
                </c:pt>
                <c:pt idx="18939">
                  <c:v>84.264359700790749</c:v>
                </c:pt>
                <c:pt idx="18940">
                  <c:v>84.263925961563572</c:v>
                </c:pt>
                <c:pt idx="18941">
                  <c:v>84.263492222336382</c:v>
                </c:pt>
                <c:pt idx="18942">
                  <c:v>84.263058585793672</c:v>
                </c:pt>
                <c:pt idx="18943">
                  <c:v>84.262624846566496</c:v>
                </c:pt>
                <c:pt idx="18944">
                  <c:v>84.262191107339305</c:v>
                </c:pt>
                <c:pt idx="18945">
                  <c:v>84.26175747079661</c:v>
                </c:pt>
                <c:pt idx="18946">
                  <c:v>84.261323731569419</c:v>
                </c:pt>
                <c:pt idx="18947">
                  <c:v>84.260889992342229</c:v>
                </c:pt>
                <c:pt idx="18948">
                  <c:v>84.260456355799533</c:v>
                </c:pt>
                <c:pt idx="18949">
                  <c:v>84.260022205834446</c:v>
                </c:pt>
                <c:pt idx="18950">
                  <c:v>84.275954998569389</c:v>
                </c:pt>
                <c:pt idx="18951">
                  <c:v>84.295958999999996</c:v>
                </c:pt>
                <c:pt idx="18952">
                  <c:v>84.287621842870763</c:v>
                </c:pt>
                <c:pt idx="18953">
                  <c:v>84.269403450882209</c:v>
                </c:pt>
                <c:pt idx="18954">
                  <c:v>84.268370579976164</c:v>
                </c:pt>
                <c:pt idx="18955">
                  <c:v>84.277869999999993</c:v>
                </c:pt>
                <c:pt idx="18956">
                  <c:v>84.260169977587026</c:v>
                </c:pt>
                <c:pt idx="18957">
                  <c:v>84.232706960667457</c:v>
                </c:pt>
                <c:pt idx="18958">
                  <c:v>84.241787559370522</c:v>
                </c:pt>
                <c:pt idx="18959">
                  <c:v>84.259515945417093</c:v>
                </c:pt>
                <c:pt idx="18960">
                  <c:v>84.258992651586496</c:v>
                </c:pt>
                <c:pt idx="18961">
                  <c:v>84.258469233840728</c:v>
                </c:pt>
                <c:pt idx="18962">
                  <c:v>84.257945320434203</c:v>
                </c:pt>
                <c:pt idx="18963">
                  <c:v>84.257421902688421</c:v>
                </c:pt>
                <c:pt idx="18964">
                  <c:v>84.256898608857838</c:v>
                </c:pt>
                <c:pt idx="18965">
                  <c:v>84.256375191112056</c:v>
                </c:pt>
                <c:pt idx="18966">
                  <c:v>84.255851773366274</c:v>
                </c:pt>
                <c:pt idx="18967">
                  <c:v>84.255328479535692</c:v>
                </c:pt>
                <c:pt idx="18968">
                  <c:v>84.254805061789909</c:v>
                </c:pt>
                <c:pt idx="18969">
                  <c:v>84.254281644044127</c:v>
                </c:pt>
                <c:pt idx="18970">
                  <c:v>84.253758350213545</c:v>
                </c:pt>
                <c:pt idx="18971">
                  <c:v>84.253234932467763</c:v>
                </c:pt>
                <c:pt idx="18972">
                  <c:v>84.252711514721994</c:v>
                </c:pt>
                <c:pt idx="18973">
                  <c:v>84.252188220891398</c:v>
                </c:pt>
                <c:pt idx="18974">
                  <c:v>84.251664307484873</c:v>
                </c:pt>
                <c:pt idx="18975">
                  <c:v>84.251140889739105</c:v>
                </c:pt>
                <c:pt idx="18976">
                  <c:v>84.250617595908508</c:v>
                </c:pt>
                <c:pt idx="18977">
                  <c:v>84.250094178162726</c:v>
                </c:pt>
                <c:pt idx="18978">
                  <c:v>84.249570760416958</c:v>
                </c:pt>
                <c:pt idx="18979">
                  <c:v>84.249047466586362</c:v>
                </c:pt>
                <c:pt idx="18980">
                  <c:v>84.248524048840579</c:v>
                </c:pt>
                <c:pt idx="18981">
                  <c:v>84.248000631094811</c:v>
                </c:pt>
                <c:pt idx="18982">
                  <c:v>84.247477337264215</c:v>
                </c:pt>
                <c:pt idx="18983">
                  <c:v>84.246953919518432</c:v>
                </c:pt>
                <c:pt idx="18984">
                  <c:v>84.246430501772664</c:v>
                </c:pt>
                <c:pt idx="18985">
                  <c:v>84.245907207942068</c:v>
                </c:pt>
                <c:pt idx="18986">
                  <c:v>84.245383790196286</c:v>
                </c:pt>
                <c:pt idx="18987">
                  <c:v>84.244859876789775</c:v>
                </c:pt>
                <c:pt idx="18988">
                  <c:v>84.244336459043993</c:v>
                </c:pt>
                <c:pt idx="18989">
                  <c:v>84.243813165213396</c:v>
                </c:pt>
                <c:pt idx="18990">
                  <c:v>84.243289747467628</c:v>
                </c:pt>
                <c:pt idx="18991">
                  <c:v>84.242766329721846</c:v>
                </c:pt>
                <c:pt idx="18992">
                  <c:v>84.242243035891264</c:v>
                </c:pt>
                <c:pt idx="18993">
                  <c:v>84.241719618145481</c:v>
                </c:pt>
                <c:pt idx="18994">
                  <c:v>84.224979788319416</c:v>
                </c:pt>
                <c:pt idx="18995">
                  <c:v>84.307707600858365</c:v>
                </c:pt>
                <c:pt idx="18996">
                  <c:v>84.297097712446345</c:v>
                </c:pt>
                <c:pt idx="18997">
                  <c:v>84.227641212157323</c:v>
                </c:pt>
                <c:pt idx="18998">
                  <c:v>84.24078750834525</c:v>
                </c:pt>
                <c:pt idx="18999">
                  <c:v>84.20698169480211</c:v>
                </c:pt>
                <c:pt idx="19000">
                  <c:v>84.222970378545881</c:v>
                </c:pt>
                <c:pt idx="19001">
                  <c:v>84.188391406294713</c:v>
                </c:pt>
                <c:pt idx="19002">
                  <c:v>84.193414133493604</c:v>
                </c:pt>
                <c:pt idx="19003">
                  <c:v>84.190378611022808</c:v>
                </c:pt>
                <c:pt idx="19004">
                  <c:v>84.187342369744897</c:v>
                </c:pt>
                <c:pt idx="19005">
                  <c:v>84.184306128466986</c:v>
                </c:pt>
                <c:pt idx="19006">
                  <c:v>84.18127060599619</c:v>
                </c:pt>
                <c:pt idx="19007">
                  <c:v>84.178234364718278</c:v>
                </c:pt>
                <c:pt idx="19008">
                  <c:v>84.175195248211878</c:v>
                </c:pt>
                <c:pt idx="19009">
                  <c:v>84.172159006933967</c:v>
                </c:pt>
                <c:pt idx="19010">
                  <c:v>84.164626319027178</c:v>
                </c:pt>
                <c:pt idx="19011">
                  <c:v>84.098264546018129</c:v>
                </c:pt>
                <c:pt idx="19012">
                  <c:v>84.116482675804519</c:v>
                </c:pt>
                <c:pt idx="19013">
                  <c:v>84.123824605150205</c:v>
                </c:pt>
                <c:pt idx="19014">
                  <c:v>84.031333476394849</c:v>
                </c:pt>
                <c:pt idx="19015">
                  <c:v>84.096962000000005</c:v>
                </c:pt>
                <c:pt idx="19016">
                  <c:v>84.091165132093465</c:v>
                </c:pt>
                <c:pt idx="19017">
                  <c:v>84.042693999999997</c:v>
                </c:pt>
                <c:pt idx="19018">
                  <c:v>84.042693999999997</c:v>
                </c:pt>
                <c:pt idx="19019">
                  <c:v>84.042529228938179</c:v>
                </c:pt>
                <c:pt idx="19020">
                  <c:v>84.041229504965457</c:v>
                </c:pt>
                <c:pt idx="19021">
                  <c:v>84.039931010627541</c:v>
                </c:pt>
                <c:pt idx="19022">
                  <c:v>84.038632823698308</c:v>
                </c:pt>
                <c:pt idx="19023">
                  <c:v>84.037334329360391</c:v>
                </c:pt>
                <c:pt idx="19024">
                  <c:v>84.03603583502246</c:v>
                </c:pt>
                <c:pt idx="19025">
                  <c:v>84.034737648093241</c:v>
                </c:pt>
                <c:pt idx="19026">
                  <c:v>84.03343915375531</c:v>
                </c:pt>
                <c:pt idx="19027">
                  <c:v>84.032140659417394</c:v>
                </c:pt>
                <c:pt idx="19028">
                  <c:v>84.03084247248816</c:v>
                </c:pt>
                <c:pt idx="19029">
                  <c:v>84.029543978150244</c:v>
                </c:pt>
                <c:pt idx="19030">
                  <c:v>84.028245483812327</c:v>
                </c:pt>
                <c:pt idx="19031">
                  <c:v>84.026947296883094</c:v>
                </c:pt>
                <c:pt idx="19032">
                  <c:v>84.025648802545177</c:v>
                </c:pt>
                <c:pt idx="19033">
                  <c:v>84.024349078572456</c:v>
                </c:pt>
                <c:pt idx="19034">
                  <c:v>84.023050584234539</c:v>
                </c:pt>
                <c:pt idx="19035">
                  <c:v>84.021752397305306</c:v>
                </c:pt>
                <c:pt idx="19036">
                  <c:v>84.02045390296739</c:v>
                </c:pt>
                <c:pt idx="19037">
                  <c:v>84.019155408629459</c:v>
                </c:pt>
                <c:pt idx="19038">
                  <c:v>84.01785722170024</c:v>
                </c:pt>
                <c:pt idx="19039">
                  <c:v>84.016558727362309</c:v>
                </c:pt>
                <c:pt idx="19040">
                  <c:v>84.015260233024392</c:v>
                </c:pt>
                <c:pt idx="19041">
                  <c:v>84.003573476574374</c:v>
                </c:pt>
                <c:pt idx="19042">
                  <c:v>84.002275289645155</c:v>
                </c:pt>
                <c:pt idx="19043">
                  <c:v>84.000976795307224</c:v>
                </c:pt>
                <c:pt idx="19044">
                  <c:v>83.999678300969308</c:v>
                </c:pt>
                <c:pt idx="19045">
                  <c:v>83.998380114040074</c:v>
                </c:pt>
                <c:pt idx="19046">
                  <c:v>83.997081619702158</c:v>
                </c:pt>
                <c:pt idx="19047">
                  <c:v>83.995783125364227</c:v>
                </c:pt>
                <c:pt idx="19048">
                  <c:v>83.994484938435008</c:v>
                </c:pt>
                <c:pt idx="19049">
                  <c:v>83.993186444097077</c:v>
                </c:pt>
                <c:pt idx="19050">
                  <c:v>83.99188672012437</c:v>
                </c:pt>
                <c:pt idx="19051">
                  <c:v>83.990588225786439</c:v>
                </c:pt>
                <c:pt idx="19052">
                  <c:v>83.98929003885722</c:v>
                </c:pt>
                <c:pt idx="19053">
                  <c:v>83.987991544519289</c:v>
                </c:pt>
                <c:pt idx="19054">
                  <c:v>83.986693050181373</c:v>
                </c:pt>
                <c:pt idx="19055">
                  <c:v>83.985394863252139</c:v>
                </c:pt>
                <c:pt idx="19056">
                  <c:v>83.984096368914223</c:v>
                </c:pt>
                <c:pt idx="19057">
                  <c:v>83.98279818198499</c:v>
                </c:pt>
                <c:pt idx="19058">
                  <c:v>83.821158733282957</c:v>
                </c:pt>
                <c:pt idx="19059">
                  <c:v>83.88416835071807</c:v>
                </c:pt>
                <c:pt idx="19060">
                  <c:v>83.866542306762369</c:v>
                </c:pt>
                <c:pt idx="19061">
                  <c:v>83.843153569925406</c:v>
                </c:pt>
                <c:pt idx="19062">
                  <c:v>83.83708239213432</c:v>
                </c:pt>
                <c:pt idx="19063">
                  <c:v>83.831009776697542</c:v>
                </c:pt>
                <c:pt idx="19064">
                  <c:v>83.824938598906456</c:v>
                </c:pt>
                <c:pt idx="19065">
                  <c:v>83.818865983469678</c:v>
                </c:pt>
                <c:pt idx="19066">
                  <c:v>83.812793368032899</c:v>
                </c:pt>
                <c:pt idx="19067">
                  <c:v>83.806722190241814</c:v>
                </c:pt>
                <c:pt idx="19068">
                  <c:v>83.800649574805036</c:v>
                </c:pt>
                <c:pt idx="19069">
                  <c:v>83.794576959368243</c:v>
                </c:pt>
                <c:pt idx="19070">
                  <c:v>83.788505781577172</c:v>
                </c:pt>
                <c:pt idx="19071">
                  <c:v>83.782433166140379</c:v>
                </c:pt>
                <c:pt idx="19072">
                  <c:v>83.776354800120799</c:v>
                </c:pt>
                <c:pt idx="19073">
                  <c:v>83.770282184684021</c:v>
                </c:pt>
                <c:pt idx="19074">
                  <c:v>83.764211006892936</c:v>
                </c:pt>
                <c:pt idx="19075">
                  <c:v>83.758138391456157</c:v>
                </c:pt>
                <c:pt idx="19076">
                  <c:v>83.752065776019379</c:v>
                </c:pt>
                <c:pt idx="19077">
                  <c:v>83.745994598228293</c:v>
                </c:pt>
                <c:pt idx="19078">
                  <c:v>83.739921982791515</c:v>
                </c:pt>
                <c:pt idx="19079">
                  <c:v>83.733849367354722</c:v>
                </c:pt>
                <c:pt idx="19080">
                  <c:v>83.727778189563651</c:v>
                </c:pt>
                <c:pt idx="19081">
                  <c:v>83.721705574126858</c:v>
                </c:pt>
                <c:pt idx="19082">
                  <c:v>83.71563295869008</c:v>
                </c:pt>
                <c:pt idx="19083">
                  <c:v>83.709561780898994</c:v>
                </c:pt>
                <c:pt idx="19084">
                  <c:v>83.703489165462216</c:v>
                </c:pt>
                <c:pt idx="19085">
                  <c:v>83.697410799442636</c:v>
                </c:pt>
                <c:pt idx="19086">
                  <c:v>83.691339621651551</c:v>
                </c:pt>
                <c:pt idx="19087">
                  <c:v>83.685267006214772</c:v>
                </c:pt>
                <c:pt idx="19088">
                  <c:v>83.679194390777994</c:v>
                </c:pt>
                <c:pt idx="19089">
                  <c:v>83.673123212986908</c:v>
                </c:pt>
                <c:pt idx="19090">
                  <c:v>83.66705059755013</c:v>
                </c:pt>
                <c:pt idx="19091">
                  <c:v>83.660977982113337</c:v>
                </c:pt>
                <c:pt idx="19092">
                  <c:v>83.654906804322252</c:v>
                </c:pt>
                <c:pt idx="19093">
                  <c:v>83.648834188885473</c:v>
                </c:pt>
                <c:pt idx="19094">
                  <c:v>83.642761573448695</c:v>
                </c:pt>
                <c:pt idx="19095">
                  <c:v>83.63669039565761</c:v>
                </c:pt>
                <c:pt idx="19096">
                  <c:v>83.630617780220831</c:v>
                </c:pt>
                <c:pt idx="19097">
                  <c:v>83.624539414201251</c:v>
                </c:pt>
                <c:pt idx="19098">
                  <c:v>83.618466798764459</c:v>
                </c:pt>
                <c:pt idx="19099">
                  <c:v>83.612395620973388</c:v>
                </c:pt>
                <c:pt idx="19100">
                  <c:v>83.606323005536595</c:v>
                </c:pt>
                <c:pt idx="19101">
                  <c:v>83.600250390099816</c:v>
                </c:pt>
                <c:pt idx="19102">
                  <c:v>83.594179212308731</c:v>
                </c:pt>
                <c:pt idx="19103">
                  <c:v>83.588106596871953</c:v>
                </c:pt>
                <c:pt idx="19104">
                  <c:v>83.582033981435174</c:v>
                </c:pt>
                <c:pt idx="19105">
                  <c:v>83.575962803644089</c:v>
                </c:pt>
                <c:pt idx="19106">
                  <c:v>83.616628346447314</c:v>
                </c:pt>
                <c:pt idx="19107">
                  <c:v>83.665870483194283</c:v>
                </c:pt>
                <c:pt idx="19108">
                  <c:v>83.6370767639485</c:v>
                </c:pt>
                <c:pt idx="19109">
                  <c:v>83.642135841440151</c:v>
                </c:pt>
                <c:pt idx="19110">
                  <c:v>83.65489014949928</c:v>
                </c:pt>
                <c:pt idx="19111">
                  <c:v>83.676830161859357</c:v>
                </c:pt>
                <c:pt idx="19112">
                  <c:v>83.725235008345251</c:v>
                </c:pt>
                <c:pt idx="19113">
                  <c:v>83.743453858369094</c:v>
                </c:pt>
                <c:pt idx="19114">
                  <c:v>83.719616200238377</c:v>
                </c:pt>
                <c:pt idx="19115">
                  <c:v>83.683393859054291</c:v>
                </c:pt>
                <c:pt idx="19116">
                  <c:v>83.688748796217169</c:v>
                </c:pt>
                <c:pt idx="19117">
                  <c:v>83.694102465639233</c:v>
                </c:pt>
                <c:pt idx="19118">
                  <c:v>83.699457402802096</c:v>
                </c:pt>
                <c:pt idx="19119">
                  <c:v>83.704812339964974</c:v>
                </c:pt>
                <c:pt idx="19120">
                  <c:v>83.710166009387038</c:v>
                </c:pt>
                <c:pt idx="19121">
                  <c:v>83.715520946549915</c:v>
                </c:pt>
                <c:pt idx="19122">
                  <c:v>83.807598042193092</c:v>
                </c:pt>
                <c:pt idx="19123">
                  <c:v>83.882876894134483</c:v>
                </c:pt>
                <c:pt idx="19124">
                  <c:v>83.897587312695421</c:v>
                </c:pt>
                <c:pt idx="19125">
                  <c:v>83.897066826213717</c:v>
                </c:pt>
                <c:pt idx="19126">
                  <c:v>83.896546339732026</c:v>
                </c:pt>
                <c:pt idx="19127">
                  <c:v>83.896025976471549</c:v>
                </c:pt>
                <c:pt idx="19128">
                  <c:v>83.895505489989858</c:v>
                </c:pt>
                <c:pt idx="19129">
                  <c:v>83.894985003508154</c:v>
                </c:pt>
                <c:pt idx="19130">
                  <c:v>83.894464640247676</c:v>
                </c:pt>
                <c:pt idx="19131">
                  <c:v>83.893944153765986</c:v>
                </c:pt>
                <c:pt idx="19132">
                  <c:v>83.893423667284281</c:v>
                </c:pt>
                <c:pt idx="19133">
                  <c:v>83.892903304023818</c:v>
                </c:pt>
                <c:pt idx="19134">
                  <c:v>83.892382817542114</c:v>
                </c:pt>
                <c:pt idx="19135">
                  <c:v>83.891861838175487</c:v>
                </c:pt>
                <c:pt idx="19136">
                  <c:v>83.891341474915023</c:v>
                </c:pt>
                <c:pt idx="19137">
                  <c:v>83.890820988433319</c:v>
                </c:pt>
                <c:pt idx="19138">
                  <c:v>83.890300501951629</c:v>
                </c:pt>
                <c:pt idx="19139">
                  <c:v>83.889780138691151</c:v>
                </c:pt>
                <c:pt idx="19140">
                  <c:v>83.889259652209461</c:v>
                </c:pt>
                <c:pt idx="19141">
                  <c:v>83.888739165727756</c:v>
                </c:pt>
                <c:pt idx="19142">
                  <c:v>83.888218802467279</c:v>
                </c:pt>
                <c:pt idx="19143">
                  <c:v>83.887698315985588</c:v>
                </c:pt>
                <c:pt idx="19144">
                  <c:v>83.887177829503884</c:v>
                </c:pt>
                <c:pt idx="19145">
                  <c:v>83.88665746624342</c:v>
                </c:pt>
                <c:pt idx="19146">
                  <c:v>83.886136979761716</c:v>
                </c:pt>
                <c:pt idx="19147">
                  <c:v>83.885616000395089</c:v>
                </c:pt>
                <c:pt idx="19148">
                  <c:v>83.885095513913399</c:v>
                </c:pt>
                <c:pt idx="19149">
                  <c:v>83.884575150652921</c:v>
                </c:pt>
                <c:pt idx="19150">
                  <c:v>83.884054664171231</c:v>
                </c:pt>
                <c:pt idx="19151">
                  <c:v>83.883534177689526</c:v>
                </c:pt>
                <c:pt idx="19152">
                  <c:v>83.883013814429063</c:v>
                </c:pt>
                <c:pt idx="19153">
                  <c:v>83.882493327947358</c:v>
                </c:pt>
                <c:pt idx="19154">
                  <c:v>83.881972841465654</c:v>
                </c:pt>
                <c:pt idx="19155">
                  <c:v>83.88145247820519</c:v>
                </c:pt>
                <c:pt idx="19156">
                  <c:v>83.880931991723486</c:v>
                </c:pt>
                <c:pt idx="19157">
                  <c:v>83.880411505241781</c:v>
                </c:pt>
                <c:pt idx="19158">
                  <c:v>83.879891141981318</c:v>
                </c:pt>
                <c:pt idx="19159">
                  <c:v>83.862221619694793</c:v>
                </c:pt>
                <c:pt idx="19160">
                  <c:v>83.861785999999995</c:v>
                </c:pt>
                <c:pt idx="19161">
                  <c:v>83.897636206962332</c:v>
                </c:pt>
                <c:pt idx="19162">
                  <c:v>83.807720026698448</c:v>
                </c:pt>
                <c:pt idx="19163">
                  <c:v>83.861695425608005</c:v>
                </c:pt>
                <c:pt idx="19164">
                  <c:v>83.843050265792613</c:v>
                </c:pt>
                <c:pt idx="19165">
                  <c:v>83.789435999999995</c:v>
                </c:pt>
                <c:pt idx="19166">
                  <c:v>83.789435999999995</c:v>
                </c:pt>
                <c:pt idx="19167">
                  <c:v>83.789912077627307</c:v>
                </c:pt>
                <c:pt idx="19168">
                  <c:v>83.804484192828525</c:v>
                </c:pt>
                <c:pt idx="19169">
                  <c:v>83.819056308029744</c:v>
                </c:pt>
                <c:pt idx="19170">
                  <c:v>83.833624973393086</c:v>
                </c:pt>
                <c:pt idx="19171">
                  <c:v>83.848197088594304</c:v>
                </c:pt>
                <c:pt idx="19172">
                  <c:v>83.861785999999995</c:v>
                </c:pt>
                <c:pt idx="19173">
                  <c:v>83.861785999999995</c:v>
                </c:pt>
                <c:pt idx="19174">
                  <c:v>83.864787178545882</c:v>
                </c:pt>
                <c:pt idx="19175">
                  <c:v>83.896337974010493</c:v>
                </c:pt>
                <c:pt idx="19176">
                  <c:v>83.883385932999516</c:v>
                </c:pt>
                <c:pt idx="19177">
                  <c:v>83.91793404862932</c:v>
                </c:pt>
                <c:pt idx="19178">
                  <c:v>83.932137424177398</c:v>
                </c:pt>
                <c:pt idx="19179">
                  <c:v>83.922459021459233</c:v>
                </c:pt>
                <c:pt idx="19180">
                  <c:v>83.974843014541122</c:v>
                </c:pt>
                <c:pt idx="19181">
                  <c:v>84.009028718780968</c:v>
                </c:pt>
                <c:pt idx="19182">
                  <c:v>84.028221709975867</c:v>
                </c:pt>
                <c:pt idx="19183">
                  <c:v>84.047410157375495</c:v>
                </c:pt>
                <c:pt idx="19184">
                  <c:v>84.066603148570394</c:v>
                </c:pt>
                <c:pt idx="19185">
                  <c:v>84.085814314946347</c:v>
                </c:pt>
                <c:pt idx="19186">
                  <c:v>84.10500276234599</c:v>
                </c:pt>
                <c:pt idx="19187">
                  <c:v>84.124195753540889</c:v>
                </c:pt>
                <c:pt idx="19188">
                  <c:v>84.143388744735773</c:v>
                </c:pt>
                <c:pt idx="19189">
                  <c:v>84.162577192135416</c:v>
                </c:pt>
                <c:pt idx="19190">
                  <c:v>84.181770183330315</c:v>
                </c:pt>
                <c:pt idx="19191">
                  <c:v>84.220151621924842</c:v>
                </c:pt>
                <c:pt idx="19192">
                  <c:v>84.239344613119741</c:v>
                </c:pt>
                <c:pt idx="19193">
                  <c:v>84.25853760431464</c:v>
                </c:pt>
                <c:pt idx="19194">
                  <c:v>84.277726051714268</c:v>
                </c:pt>
                <c:pt idx="19195">
                  <c:v>84.296919042909167</c:v>
                </c:pt>
                <c:pt idx="19196">
                  <c:v>84.31613020928512</c:v>
                </c:pt>
                <c:pt idx="19197">
                  <c:v>84.33516073873659</c:v>
                </c:pt>
                <c:pt idx="19198">
                  <c:v>84.350227000000004</c:v>
                </c:pt>
                <c:pt idx="19199">
                  <c:v>84.340405967095847</c:v>
                </c:pt>
                <c:pt idx="19200">
                  <c:v>84.299361386174013</c:v>
                </c:pt>
                <c:pt idx="19201">
                  <c:v>84.314048999999997</c:v>
                </c:pt>
                <c:pt idx="19202">
                  <c:v>84.317702167143537</c:v>
                </c:pt>
                <c:pt idx="19203">
                  <c:v>84.343483181406441</c:v>
                </c:pt>
                <c:pt idx="19204">
                  <c:v>84.394212865760608</c:v>
                </c:pt>
                <c:pt idx="19205">
                  <c:v>84.422584999999998</c:v>
                </c:pt>
                <c:pt idx="19206">
                  <c:v>84.421265343003412</c:v>
                </c:pt>
                <c:pt idx="19207">
                  <c:v>84.415514144348521</c:v>
                </c:pt>
                <c:pt idx="19208">
                  <c:v>84.409761583818508</c:v>
                </c:pt>
                <c:pt idx="19209">
                  <c:v>84.404003575787996</c:v>
                </c:pt>
                <c:pt idx="19210">
                  <c:v>84.398252377133105</c:v>
                </c:pt>
                <c:pt idx="19211">
                  <c:v>84.392499816603092</c:v>
                </c:pt>
                <c:pt idx="19212">
                  <c:v>84.386747256073079</c:v>
                </c:pt>
                <c:pt idx="19213">
                  <c:v>84.380996057418187</c:v>
                </c:pt>
                <c:pt idx="19214">
                  <c:v>84.375243496888174</c:v>
                </c:pt>
                <c:pt idx="19215">
                  <c:v>84.369490936358162</c:v>
                </c:pt>
                <c:pt idx="19216">
                  <c:v>84.36373973770327</c:v>
                </c:pt>
                <c:pt idx="19217">
                  <c:v>84.357987177173257</c:v>
                </c:pt>
                <c:pt idx="19218">
                  <c:v>84.352234616643244</c:v>
                </c:pt>
                <c:pt idx="19219">
                  <c:v>84.346483417988352</c:v>
                </c:pt>
                <c:pt idx="19220">
                  <c:v>84.34073085745834</c:v>
                </c:pt>
                <c:pt idx="19221">
                  <c:v>84.334972849427828</c:v>
                </c:pt>
                <c:pt idx="19222">
                  <c:v>84.329220288897815</c:v>
                </c:pt>
                <c:pt idx="19223">
                  <c:v>84.323469090242924</c:v>
                </c:pt>
                <c:pt idx="19224">
                  <c:v>84.317716529712911</c:v>
                </c:pt>
                <c:pt idx="19225">
                  <c:v>84.320652304482593</c:v>
                </c:pt>
                <c:pt idx="19226">
                  <c:v>84.332138</c:v>
                </c:pt>
                <c:pt idx="19227">
                  <c:v>84.33899146232713</c:v>
                </c:pt>
                <c:pt idx="19228">
                  <c:v>84.350227000000004</c:v>
                </c:pt>
                <c:pt idx="19229">
                  <c:v>84.357345789899952</c:v>
                </c:pt>
                <c:pt idx="19230">
                  <c:v>84.353845399999997</c:v>
                </c:pt>
                <c:pt idx="19231">
                  <c:v>84.346863215307579</c:v>
                </c:pt>
                <c:pt idx="19232">
                  <c:v>84.368317000000005</c:v>
                </c:pt>
                <c:pt idx="19233">
                  <c:v>84.375932059356373</c:v>
                </c:pt>
                <c:pt idx="19234">
                  <c:v>84.384163581506314</c:v>
                </c:pt>
                <c:pt idx="19235">
                  <c:v>84.378899694180674</c:v>
                </c:pt>
                <c:pt idx="19236">
                  <c:v>84.373634560374484</c:v>
                </c:pt>
                <c:pt idx="19237">
                  <c:v>84.368369426568307</c:v>
                </c:pt>
                <c:pt idx="19238">
                  <c:v>84.363105539242653</c:v>
                </c:pt>
                <c:pt idx="19239">
                  <c:v>84.357840405436477</c:v>
                </c:pt>
                <c:pt idx="19240">
                  <c:v>84.3525752716303</c:v>
                </c:pt>
                <c:pt idx="19241">
                  <c:v>84.347311384304646</c:v>
                </c:pt>
                <c:pt idx="19242">
                  <c:v>84.34204625049847</c:v>
                </c:pt>
                <c:pt idx="19243">
                  <c:v>84.336781116692279</c:v>
                </c:pt>
                <c:pt idx="19244">
                  <c:v>84.331517229366639</c:v>
                </c:pt>
                <c:pt idx="19245">
                  <c:v>84.326252095560463</c:v>
                </c:pt>
                <c:pt idx="19246">
                  <c:v>84.320981975832112</c:v>
                </c:pt>
                <c:pt idx="19247">
                  <c:v>84.315716842025935</c:v>
                </c:pt>
                <c:pt idx="19248">
                  <c:v>84.310452954700281</c:v>
                </c:pt>
                <c:pt idx="19249">
                  <c:v>84.305187820894105</c:v>
                </c:pt>
                <c:pt idx="19250">
                  <c:v>84.299922687087928</c:v>
                </c:pt>
                <c:pt idx="19251">
                  <c:v>84.294658799762274</c:v>
                </c:pt>
                <c:pt idx="19252">
                  <c:v>84.289393665956098</c:v>
                </c:pt>
                <c:pt idx="19253">
                  <c:v>84.284128532149921</c:v>
                </c:pt>
                <c:pt idx="19254">
                  <c:v>84.278864644824267</c:v>
                </c:pt>
                <c:pt idx="19255">
                  <c:v>84.273599511018091</c:v>
                </c:pt>
                <c:pt idx="19256">
                  <c:v>84.2683343772119</c:v>
                </c:pt>
                <c:pt idx="19257">
                  <c:v>84.26307048988626</c:v>
                </c:pt>
                <c:pt idx="19258">
                  <c:v>84.257805356080084</c:v>
                </c:pt>
                <c:pt idx="19259">
                  <c:v>84.252535236351733</c:v>
                </c:pt>
                <c:pt idx="19260">
                  <c:v>84.247271349026093</c:v>
                </c:pt>
                <c:pt idx="19261">
                  <c:v>84.242006215219902</c:v>
                </c:pt>
                <c:pt idx="19262">
                  <c:v>84.236741081413726</c:v>
                </c:pt>
                <c:pt idx="19263">
                  <c:v>84.231477194088086</c:v>
                </c:pt>
                <c:pt idx="19264">
                  <c:v>84.226212060281895</c:v>
                </c:pt>
                <c:pt idx="19265">
                  <c:v>84.220946926475719</c:v>
                </c:pt>
                <c:pt idx="19266">
                  <c:v>84.215683039150079</c:v>
                </c:pt>
                <c:pt idx="19267">
                  <c:v>84.210417905343888</c:v>
                </c:pt>
                <c:pt idx="19268">
                  <c:v>84.205152771537712</c:v>
                </c:pt>
                <c:pt idx="19269">
                  <c:v>84.199888884212072</c:v>
                </c:pt>
                <c:pt idx="19270">
                  <c:v>84.194623750405881</c:v>
                </c:pt>
                <c:pt idx="19271">
                  <c:v>84.189353630677545</c:v>
                </c:pt>
                <c:pt idx="19272">
                  <c:v>84.184088496871354</c:v>
                </c:pt>
                <c:pt idx="19273">
                  <c:v>84.178824609545714</c:v>
                </c:pt>
                <c:pt idx="19274">
                  <c:v>84.173559475739523</c:v>
                </c:pt>
                <c:pt idx="19275">
                  <c:v>84.168294341933347</c:v>
                </c:pt>
                <c:pt idx="19276">
                  <c:v>84.163030454607707</c:v>
                </c:pt>
                <c:pt idx="19277">
                  <c:v>84.157765320801516</c:v>
                </c:pt>
                <c:pt idx="19278">
                  <c:v>84.15250018699534</c:v>
                </c:pt>
                <c:pt idx="19279">
                  <c:v>84.1472362996697</c:v>
                </c:pt>
                <c:pt idx="19280">
                  <c:v>84.141971165863509</c:v>
                </c:pt>
                <c:pt idx="19281">
                  <c:v>84.136706032057333</c:v>
                </c:pt>
                <c:pt idx="19282">
                  <c:v>84.131442144731693</c:v>
                </c:pt>
                <c:pt idx="19283">
                  <c:v>84.126177010925502</c:v>
                </c:pt>
                <c:pt idx="19284">
                  <c:v>84.120906891197151</c:v>
                </c:pt>
                <c:pt idx="19285">
                  <c:v>84.115643003871511</c:v>
                </c:pt>
                <c:pt idx="19286">
                  <c:v>84.110377870065335</c:v>
                </c:pt>
                <c:pt idx="19287">
                  <c:v>84.105112736259144</c:v>
                </c:pt>
                <c:pt idx="19288">
                  <c:v>84.099848848933505</c:v>
                </c:pt>
                <c:pt idx="19289">
                  <c:v>84.080518566936632</c:v>
                </c:pt>
                <c:pt idx="19290">
                  <c:v>84.035764554707981</c:v>
                </c:pt>
                <c:pt idx="19291">
                  <c:v>84.006516000000005</c:v>
                </c:pt>
                <c:pt idx="19292">
                  <c:v>83.989308733174227</c:v>
                </c:pt>
                <c:pt idx="19293">
                  <c:v>83.99651332126696</c:v>
                </c:pt>
                <c:pt idx="19294">
                  <c:v>83.989229546971856</c:v>
                </c:pt>
                <c:pt idx="19295">
                  <c:v>83.916312534606206</c:v>
                </c:pt>
                <c:pt idx="19296">
                  <c:v>83.879874999999998</c:v>
                </c:pt>
                <c:pt idx="19297">
                  <c:v>83.828450818573799</c:v>
                </c:pt>
                <c:pt idx="19298">
                  <c:v>83.773504205570291</c:v>
                </c:pt>
                <c:pt idx="19299">
                  <c:v>83.753258000000002</c:v>
                </c:pt>
                <c:pt idx="19300">
                  <c:v>83.797381481163569</c:v>
                </c:pt>
                <c:pt idx="19301">
                  <c:v>83.822352075107304</c:v>
                </c:pt>
                <c:pt idx="19302">
                  <c:v>83.735861199761615</c:v>
                </c:pt>
                <c:pt idx="19303">
                  <c:v>83.732166105865517</c:v>
                </c:pt>
                <c:pt idx="19304">
                  <c:v>83.750381025751082</c:v>
                </c:pt>
                <c:pt idx="19305">
                  <c:v>83.737919232419543</c:v>
                </c:pt>
                <c:pt idx="19306">
                  <c:v>83.812496148307105</c:v>
                </c:pt>
                <c:pt idx="19307">
                  <c:v>83.83824898267919</c:v>
                </c:pt>
                <c:pt idx="19308">
                  <c:v>83.853034681923333</c:v>
                </c:pt>
                <c:pt idx="19309">
                  <c:v>83.867806392804908</c:v>
                </c:pt>
                <c:pt idx="19310">
                  <c:v>83.882574606595838</c:v>
                </c:pt>
                <c:pt idx="19311">
                  <c:v>83.8973463174774</c:v>
                </c:pt>
                <c:pt idx="19312">
                  <c:v>83.912118028358975</c:v>
                </c:pt>
                <c:pt idx="19313">
                  <c:v>83.926886242149905</c:v>
                </c:pt>
                <c:pt idx="19314">
                  <c:v>83.941657953031466</c:v>
                </c:pt>
                <c:pt idx="19315">
                  <c:v>83.956429663913042</c:v>
                </c:pt>
                <c:pt idx="19316">
                  <c:v>83.971197877703972</c:v>
                </c:pt>
                <c:pt idx="19317">
                  <c:v>83.985969588585533</c:v>
                </c:pt>
                <c:pt idx="19318">
                  <c:v>84.000741299467109</c:v>
                </c:pt>
                <c:pt idx="19319">
                  <c:v>84.015509513258039</c:v>
                </c:pt>
                <c:pt idx="19320">
                  <c:v>84.0302812241396</c:v>
                </c:pt>
                <c:pt idx="19321">
                  <c:v>84.045066923383743</c:v>
                </c:pt>
                <c:pt idx="19322">
                  <c:v>84.059838634265319</c:v>
                </c:pt>
                <c:pt idx="19323">
                  <c:v>84.074606848056249</c:v>
                </c:pt>
                <c:pt idx="19324">
                  <c:v>84.08937855893781</c:v>
                </c:pt>
                <c:pt idx="19325">
                  <c:v>84.104150269819385</c:v>
                </c:pt>
                <c:pt idx="19326">
                  <c:v>84.118918483610315</c:v>
                </c:pt>
                <c:pt idx="19327">
                  <c:v>84.133690194491876</c:v>
                </c:pt>
                <c:pt idx="19328">
                  <c:v>84.148461905373452</c:v>
                </c:pt>
                <c:pt idx="19329">
                  <c:v>84.163230119164382</c:v>
                </c:pt>
                <c:pt idx="19330">
                  <c:v>84.178001830045943</c:v>
                </c:pt>
                <c:pt idx="19331">
                  <c:v>84.192773540927519</c:v>
                </c:pt>
                <c:pt idx="19332">
                  <c:v>84.207541754718449</c:v>
                </c:pt>
                <c:pt idx="19333">
                  <c:v>84.222327453962592</c:v>
                </c:pt>
                <c:pt idx="19334">
                  <c:v>84.237099164844167</c:v>
                </c:pt>
                <c:pt idx="19335">
                  <c:v>84.251867378635083</c:v>
                </c:pt>
                <c:pt idx="19336">
                  <c:v>84.266639089516659</c:v>
                </c:pt>
                <c:pt idx="19337">
                  <c:v>84.281410800398234</c:v>
                </c:pt>
                <c:pt idx="19338">
                  <c:v>84.29617901418915</c:v>
                </c:pt>
                <c:pt idx="19339">
                  <c:v>84.310950725070725</c:v>
                </c:pt>
                <c:pt idx="19340">
                  <c:v>84.325722435952301</c:v>
                </c:pt>
                <c:pt idx="19341">
                  <c:v>84.340490649743217</c:v>
                </c:pt>
                <c:pt idx="19342">
                  <c:v>84.355262360624792</c:v>
                </c:pt>
                <c:pt idx="19343">
                  <c:v>84.368317000000005</c:v>
                </c:pt>
                <c:pt idx="19344">
                  <c:v>84.377271049356224</c:v>
                </c:pt>
                <c:pt idx="19345">
                  <c:v>84.43357024892704</c:v>
                </c:pt>
                <c:pt idx="19346">
                  <c:v>84.388920517644252</c:v>
                </c:pt>
                <c:pt idx="19347">
                  <c:v>84.4150682636472</c:v>
                </c:pt>
                <c:pt idx="19348">
                  <c:v>84.474087324511203</c:v>
                </c:pt>
                <c:pt idx="19349">
                  <c:v>84.473236057224611</c:v>
                </c:pt>
                <c:pt idx="19350">
                  <c:v>84.555270477473186</c:v>
                </c:pt>
                <c:pt idx="19351">
                  <c:v>84.58225877467811</c:v>
                </c:pt>
                <c:pt idx="19352">
                  <c:v>84.567935837537931</c:v>
                </c:pt>
                <c:pt idx="19353">
                  <c:v>84.571396498618597</c:v>
                </c:pt>
                <c:pt idx="19354">
                  <c:v>84.574856340413959</c:v>
                </c:pt>
                <c:pt idx="19355">
                  <c:v>84.578317001494625</c:v>
                </c:pt>
                <c:pt idx="19356">
                  <c:v>84.581777662575291</c:v>
                </c:pt>
                <c:pt idx="19357">
                  <c:v>84.585237504370667</c:v>
                </c:pt>
                <c:pt idx="19358">
                  <c:v>84.585402999999999</c:v>
                </c:pt>
                <c:pt idx="19359">
                  <c:v>84.637885357653801</c:v>
                </c:pt>
                <c:pt idx="19360">
                  <c:v>84.657286649582829</c:v>
                </c:pt>
                <c:pt idx="19361">
                  <c:v>84.693242042918456</c:v>
                </c:pt>
                <c:pt idx="19362">
                  <c:v>84.695833305845838</c:v>
                </c:pt>
                <c:pt idx="19363">
                  <c:v>84.697770857628399</c:v>
                </c:pt>
                <c:pt idx="19364">
                  <c:v>84.699708868220284</c:v>
                </c:pt>
                <c:pt idx="19365">
                  <c:v>84.70164687881217</c:v>
                </c:pt>
                <c:pt idx="19366">
                  <c:v>84.703584430594731</c:v>
                </c:pt>
                <c:pt idx="19367">
                  <c:v>84.705522441186616</c:v>
                </c:pt>
                <c:pt idx="19368">
                  <c:v>84.707460451778502</c:v>
                </c:pt>
                <c:pt idx="19369">
                  <c:v>84.709398003561063</c:v>
                </c:pt>
                <c:pt idx="19370">
                  <c:v>84.711336014152963</c:v>
                </c:pt>
                <c:pt idx="19371">
                  <c:v>84.713275859982147</c:v>
                </c:pt>
                <c:pt idx="19372">
                  <c:v>84.715213870574033</c:v>
                </c:pt>
                <c:pt idx="19373">
                  <c:v>84.717151422356594</c:v>
                </c:pt>
                <c:pt idx="19374">
                  <c:v>84.719089432948479</c:v>
                </c:pt>
                <c:pt idx="19375">
                  <c:v>84.721027443540379</c:v>
                </c:pt>
                <c:pt idx="19376">
                  <c:v>84.72296499532294</c:v>
                </c:pt>
                <c:pt idx="19377">
                  <c:v>84.724903005914825</c:v>
                </c:pt>
                <c:pt idx="19378">
                  <c:v>84.726841016506711</c:v>
                </c:pt>
                <c:pt idx="19379">
                  <c:v>84.728778568289272</c:v>
                </c:pt>
                <c:pt idx="19380">
                  <c:v>84.730716578881157</c:v>
                </c:pt>
                <c:pt idx="19381">
                  <c:v>84.732654589473043</c:v>
                </c:pt>
                <c:pt idx="19382">
                  <c:v>84.734592141255604</c:v>
                </c:pt>
                <c:pt idx="19383">
                  <c:v>84.736531987084803</c:v>
                </c:pt>
                <c:pt idx="19384">
                  <c:v>84.738469997676688</c:v>
                </c:pt>
                <c:pt idx="19385">
                  <c:v>84.740407549459249</c:v>
                </c:pt>
                <c:pt idx="19386">
                  <c:v>84.742345560051135</c:v>
                </c:pt>
                <c:pt idx="19387">
                  <c:v>84.74428357064302</c:v>
                </c:pt>
                <c:pt idx="19388">
                  <c:v>84.746221122425581</c:v>
                </c:pt>
                <c:pt idx="19389">
                  <c:v>84.748159133017481</c:v>
                </c:pt>
                <c:pt idx="19390">
                  <c:v>84.750097143609366</c:v>
                </c:pt>
                <c:pt idx="19391">
                  <c:v>84.752034695391927</c:v>
                </c:pt>
                <c:pt idx="19392">
                  <c:v>84.753972705983813</c:v>
                </c:pt>
                <c:pt idx="19393">
                  <c:v>84.755910716575698</c:v>
                </c:pt>
                <c:pt idx="19394">
                  <c:v>84.757848268358259</c:v>
                </c:pt>
                <c:pt idx="19395">
                  <c:v>84.759786278950145</c:v>
                </c:pt>
                <c:pt idx="19396">
                  <c:v>84.761726124779344</c:v>
                </c:pt>
                <c:pt idx="19397">
                  <c:v>84.763664135371229</c:v>
                </c:pt>
                <c:pt idx="19398">
                  <c:v>84.76560168715379</c:v>
                </c:pt>
                <c:pt idx="19399">
                  <c:v>84.767539697745676</c:v>
                </c:pt>
                <c:pt idx="19400">
                  <c:v>84.769477708337561</c:v>
                </c:pt>
                <c:pt idx="19401">
                  <c:v>84.771415260120122</c:v>
                </c:pt>
                <c:pt idx="19402">
                  <c:v>84.773353270712008</c:v>
                </c:pt>
                <c:pt idx="19403">
                  <c:v>84.775291281303907</c:v>
                </c:pt>
                <c:pt idx="19404">
                  <c:v>84.777228833086468</c:v>
                </c:pt>
                <c:pt idx="19405">
                  <c:v>84.779166843678354</c:v>
                </c:pt>
                <c:pt idx="19406">
                  <c:v>84.781104854270239</c:v>
                </c:pt>
                <c:pt idx="19407">
                  <c:v>84.7830424060528</c:v>
                </c:pt>
                <c:pt idx="19408">
                  <c:v>84.778699045768775</c:v>
                </c:pt>
                <c:pt idx="19409">
                  <c:v>84.748872517405815</c:v>
                </c:pt>
                <c:pt idx="19410">
                  <c:v>84.700162362660933</c:v>
                </c:pt>
                <c:pt idx="19411">
                  <c:v>84.694022896305128</c:v>
                </c:pt>
                <c:pt idx="19412">
                  <c:v>84.705372645207433</c:v>
                </c:pt>
                <c:pt idx="19413">
                  <c:v>84.657760999999994</c:v>
                </c:pt>
                <c:pt idx="19414">
                  <c:v>84.664200407963747</c:v>
                </c:pt>
                <c:pt idx="19415">
                  <c:v>84.662715168772351</c:v>
                </c:pt>
                <c:pt idx="19416">
                  <c:v>84.632981434191706</c:v>
                </c:pt>
                <c:pt idx="19417">
                  <c:v>84.620731153616163</c:v>
                </c:pt>
                <c:pt idx="19418">
                  <c:v>84.618457924567878</c:v>
                </c:pt>
                <c:pt idx="19419">
                  <c:v>84.61618523368935</c:v>
                </c:pt>
                <c:pt idx="19420">
                  <c:v>84.613912004641065</c:v>
                </c:pt>
                <c:pt idx="19421">
                  <c:v>84.61163662291375</c:v>
                </c:pt>
                <c:pt idx="19422">
                  <c:v>84.609363393865465</c:v>
                </c:pt>
                <c:pt idx="19423">
                  <c:v>84.607090702986937</c:v>
                </c:pt>
                <c:pt idx="19424">
                  <c:v>84.604817473938652</c:v>
                </c:pt>
                <c:pt idx="19425">
                  <c:v>84.602544244890368</c:v>
                </c:pt>
                <c:pt idx="19426">
                  <c:v>84.60027155401184</c:v>
                </c:pt>
                <c:pt idx="19427">
                  <c:v>84.597998324963555</c:v>
                </c:pt>
                <c:pt idx="19428">
                  <c:v>84.59572509591527</c:v>
                </c:pt>
                <c:pt idx="19429">
                  <c:v>84.593452405036743</c:v>
                </c:pt>
                <c:pt idx="19430">
                  <c:v>84.591179175988458</c:v>
                </c:pt>
                <c:pt idx="19431">
                  <c:v>84.588905946940173</c:v>
                </c:pt>
                <c:pt idx="19432">
                  <c:v>84.586633256061646</c:v>
                </c:pt>
                <c:pt idx="19433">
                  <c:v>84.577029021930869</c:v>
                </c:pt>
                <c:pt idx="19434">
                  <c:v>84.567313999999996</c:v>
                </c:pt>
                <c:pt idx="19435">
                  <c:v>84.558687867429668</c:v>
                </c:pt>
                <c:pt idx="19436">
                  <c:v>84.566731874851016</c:v>
                </c:pt>
                <c:pt idx="19437">
                  <c:v>84.55875333452552</c:v>
                </c:pt>
                <c:pt idx="19438">
                  <c:v>84.522114317596561</c:v>
                </c:pt>
                <c:pt idx="19439">
                  <c:v>84.540444303290414</c:v>
                </c:pt>
                <c:pt idx="19440">
                  <c:v>84.539519033611441</c:v>
                </c:pt>
                <c:pt idx="19441">
                  <c:v>84.513030999999998</c:v>
                </c:pt>
                <c:pt idx="19442">
                  <c:v>84.512166080715545</c:v>
                </c:pt>
                <c:pt idx="19443">
                  <c:v>84.51050995240297</c:v>
                </c:pt>
                <c:pt idx="19444">
                  <c:v>84.508854216166228</c:v>
                </c:pt>
                <c:pt idx="19445">
                  <c:v>84.507198087853652</c:v>
                </c:pt>
                <c:pt idx="19446">
                  <c:v>84.505540391237759</c:v>
                </c:pt>
                <c:pt idx="19447">
                  <c:v>84.503884262925183</c:v>
                </c:pt>
                <c:pt idx="19448">
                  <c:v>84.502228526688441</c:v>
                </c:pt>
                <c:pt idx="19449">
                  <c:v>84.500572398375866</c:v>
                </c:pt>
                <c:pt idx="19450">
                  <c:v>84.49891627006329</c:v>
                </c:pt>
                <c:pt idx="19451">
                  <c:v>84.497260533826548</c:v>
                </c:pt>
                <c:pt idx="19452">
                  <c:v>84.495604405513973</c:v>
                </c:pt>
                <c:pt idx="19453">
                  <c:v>84.493948277201397</c:v>
                </c:pt>
                <c:pt idx="19454">
                  <c:v>84.492292540964655</c:v>
                </c:pt>
                <c:pt idx="19455">
                  <c:v>84.49063641265208</c:v>
                </c:pt>
                <c:pt idx="19456">
                  <c:v>84.488980284339505</c:v>
                </c:pt>
                <c:pt idx="19457">
                  <c:v>84.487324548102762</c:v>
                </c:pt>
                <c:pt idx="19458">
                  <c:v>84.485666851486869</c:v>
                </c:pt>
                <c:pt idx="19459">
                  <c:v>84.484010723174293</c:v>
                </c:pt>
                <c:pt idx="19460">
                  <c:v>84.482354986937551</c:v>
                </c:pt>
                <c:pt idx="19461">
                  <c:v>84.480698858624976</c:v>
                </c:pt>
                <c:pt idx="19462">
                  <c:v>84.479042730312401</c:v>
                </c:pt>
                <c:pt idx="19463">
                  <c:v>84.477386994075658</c:v>
                </c:pt>
                <c:pt idx="19464">
                  <c:v>84.475730865763083</c:v>
                </c:pt>
                <c:pt idx="19465">
                  <c:v>84.474074737450508</c:v>
                </c:pt>
                <c:pt idx="19466">
                  <c:v>84.472419001213765</c:v>
                </c:pt>
                <c:pt idx="19467">
                  <c:v>84.47076287290119</c:v>
                </c:pt>
                <c:pt idx="19468">
                  <c:v>84.469106744588629</c:v>
                </c:pt>
                <c:pt idx="19469">
                  <c:v>84.467451008351887</c:v>
                </c:pt>
                <c:pt idx="19470">
                  <c:v>84.465794880039311</c:v>
                </c:pt>
                <c:pt idx="19471">
                  <c:v>84.464137183423404</c:v>
                </c:pt>
                <c:pt idx="19472">
                  <c:v>84.462481055110828</c:v>
                </c:pt>
                <c:pt idx="19473">
                  <c:v>84.460825318874086</c:v>
                </c:pt>
                <c:pt idx="19474">
                  <c:v>84.459169190561511</c:v>
                </c:pt>
                <c:pt idx="19475">
                  <c:v>84.472513055317123</c:v>
                </c:pt>
                <c:pt idx="19476">
                  <c:v>84.490724593563755</c:v>
                </c:pt>
                <c:pt idx="19477">
                  <c:v>84.494941999999995</c:v>
                </c:pt>
                <c:pt idx="19478">
                  <c:v>84.494941999999995</c:v>
                </c:pt>
                <c:pt idx="19479">
                  <c:v>84.489312918472649</c:v>
                </c:pt>
                <c:pt idx="19480">
                  <c:v>84.490928222910213</c:v>
                </c:pt>
                <c:pt idx="19481">
                  <c:v>84.501407144516122</c:v>
                </c:pt>
                <c:pt idx="19482">
                  <c:v>84.505545045923625</c:v>
                </c:pt>
                <c:pt idx="19483">
                  <c:v>84.513030999999998</c:v>
                </c:pt>
                <c:pt idx="19484">
                  <c:v>84.513030999999998</c:v>
                </c:pt>
                <c:pt idx="19485">
                  <c:v>84.513030999999998</c:v>
                </c:pt>
                <c:pt idx="19486">
                  <c:v>84.513030999999998</c:v>
                </c:pt>
                <c:pt idx="19487">
                  <c:v>84.513030999999998</c:v>
                </c:pt>
                <c:pt idx="19488">
                  <c:v>84.513030999999998</c:v>
                </c:pt>
                <c:pt idx="19489">
                  <c:v>84.513030999999998</c:v>
                </c:pt>
                <c:pt idx="19490">
                  <c:v>84.513030999999998</c:v>
                </c:pt>
                <c:pt idx="19491">
                  <c:v>84.513030999999998</c:v>
                </c:pt>
                <c:pt idx="19492">
                  <c:v>84.513030999999998</c:v>
                </c:pt>
                <c:pt idx="19493">
                  <c:v>84.513030999999998</c:v>
                </c:pt>
                <c:pt idx="19494">
                  <c:v>84.513030999999998</c:v>
                </c:pt>
                <c:pt idx="19495">
                  <c:v>84.513030999999998</c:v>
                </c:pt>
                <c:pt idx="19496">
                  <c:v>84.513030999999998</c:v>
                </c:pt>
                <c:pt idx="19497">
                  <c:v>84.437055497377202</c:v>
                </c:pt>
                <c:pt idx="19498">
                  <c:v>84.407264141630904</c:v>
                </c:pt>
                <c:pt idx="19499">
                  <c:v>84.435394660944212</c:v>
                </c:pt>
                <c:pt idx="19500">
                  <c:v>84.425098918235989</c:v>
                </c:pt>
                <c:pt idx="19501">
                  <c:v>84.422584999999998</c:v>
                </c:pt>
                <c:pt idx="19502">
                  <c:v>84.406755171673822</c:v>
                </c:pt>
                <c:pt idx="19503">
                  <c:v>84.388540458879618</c:v>
                </c:pt>
                <c:pt idx="19504">
                  <c:v>84.370326888888897</c:v>
                </c:pt>
                <c:pt idx="19505">
                  <c:v>84.400734006199329</c:v>
                </c:pt>
                <c:pt idx="19506">
                  <c:v>84.398368098903276</c:v>
                </c:pt>
                <c:pt idx="19507">
                  <c:v>84.39153760699952</c:v>
                </c:pt>
                <c:pt idx="19508">
                  <c:v>84.384699027845102</c:v>
                </c:pt>
                <c:pt idx="19509">
                  <c:v>84.377866918491222</c:v>
                </c:pt>
                <c:pt idx="19510">
                  <c:v>84.371036426587452</c:v>
                </c:pt>
                <c:pt idx="19511">
                  <c:v>84.364204317233572</c:v>
                </c:pt>
                <c:pt idx="19512">
                  <c:v>84.357372207879678</c:v>
                </c:pt>
                <c:pt idx="19513">
                  <c:v>84.350541715975922</c:v>
                </c:pt>
                <c:pt idx="19514">
                  <c:v>84.343709606622028</c:v>
                </c:pt>
                <c:pt idx="19515">
                  <c:v>84.336877497268134</c:v>
                </c:pt>
                <c:pt idx="19516">
                  <c:v>84.330047005364378</c:v>
                </c:pt>
                <c:pt idx="19517">
                  <c:v>84.323214896010484</c:v>
                </c:pt>
                <c:pt idx="19518">
                  <c:v>84.316382786656604</c:v>
                </c:pt>
                <c:pt idx="19519">
                  <c:v>84.309552294752834</c:v>
                </c:pt>
                <c:pt idx="19520">
                  <c:v>84.302720185398954</c:v>
                </c:pt>
                <c:pt idx="19521">
                  <c:v>84.295881606244535</c:v>
                </c:pt>
                <c:pt idx="19522">
                  <c:v>84.289049496890641</c:v>
                </c:pt>
                <c:pt idx="19523">
                  <c:v>84.282219004986885</c:v>
                </c:pt>
                <c:pt idx="19524">
                  <c:v>84.275386895632991</c:v>
                </c:pt>
                <c:pt idx="19525">
                  <c:v>84.268554786279111</c:v>
                </c:pt>
                <c:pt idx="19526">
                  <c:v>84.261724294375341</c:v>
                </c:pt>
                <c:pt idx="19527">
                  <c:v>84.254892185021461</c:v>
                </c:pt>
                <c:pt idx="19528">
                  <c:v>84.248060075667567</c:v>
                </c:pt>
                <c:pt idx="19529">
                  <c:v>84.238104715307585</c:v>
                </c:pt>
                <c:pt idx="19530">
                  <c:v>84.191367467811162</c:v>
                </c:pt>
                <c:pt idx="19531">
                  <c:v>84.241675999999998</c:v>
                </c:pt>
                <c:pt idx="19532">
                  <c:v>84.238536087744393</c:v>
                </c:pt>
                <c:pt idx="19533">
                  <c:v>84.205498000000006</c:v>
                </c:pt>
                <c:pt idx="19534">
                  <c:v>84.211037609918932</c:v>
                </c:pt>
                <c:pt idx="19535">
                  <c:v>84.251896742312283</c:v>
                </c:pt>
                <c:pt idx="19536">
                  <c:v>84.185311849785407</c:v>
                </c:pt>
                <c:pt idx="19537">
                  <c:v>84.169319000000002</c:v>
                </c:pt>
                <c:pt idx="19538">
                  <c:v>84.16812129152747</c:v>
                </c:pt>
                <c:pt idx="19539">
                  <c:v>84.158838501457794</c:v>
                </c:pt>
                <c:pt idx="19540">
                  <c:v>84.149555711388118</c:v>
                </c:pt>
                <c:pt idx="19541">
                  <c:v>84.140275118948651</c:v>
                </c:pt>
                <c:pt idx="19542">
                  <c:v>84.130992328878975</c:v>
                </c:pt>
                <c:pt idx="19543">
                  <c:v>84.121709538809299</c:v>
                </c:pt>
                <c:pt idx="19544">
                  <c:v>84.112428946369846</c:v>
                </c:pt>
                <c:pt idx="19545">
                  <c:v>84.10314615630017</c:v>
                </c:pt>
                <c:pt idx="19546">
                  <c:v>84.093854575709585</c:v>
                </c:pt>
                <c:pt idx="19547">
                  <c:v>84.084571785639909</c:v>
                </c:pt>
                <c:pt idx="19548">
                  <c:v>84.075291193200457</c:v>
                </c:pt>
                <c:pt idx="19549">
                  <c:v>84.06600840313078</c:v>
                </c:pt>
                <c:pt idx="19550">
                  <c:v>84.056725613061104</c:v>
                </c:pt>
                <c:pt idx="19551">
                  <c:v>84.047445020621637</c:v>
                </c:pt>
                <c:pt idx="19552">
                  <c:v>84.038162230551961</c:v>
                </c:pt>
                <c:pt idx="19553">
                  <c:v>84.028881638112509</c:v>
                </c:pt>
                <c:pt idx="19554">
                  <c:v>84.019598848042833</c:v>
                </c:pt>
                <c:pt idx="19555">
                  <c:v>84.010316057973156</c:v>
                </c:pt>
                <c:pt idx="19556">
                  <c:v>84.001035465533704</c:v>
                </c:pt>
                <c:pt idx="19557">
                  <c:v>83.991752675464014</c:v>
                </c:pt>
                <c:pt idx="19558">
                  <c:v>83.982461094873443</c:v>
                </c:pt>
                <c:pt idx="19559">
                  <c:v>83.973178304803767</c:v>
                </c:pt>
                <c:pt idx="19560">
                  <c:v>83.963897712364314</c:v>
                </c:pt>
                <c:pt idx="19561">
                  <c:v>83.954614922294624</c:v>
                </c:pt>
                <c:pt idx="19562">
                  <c:v>83.945332132224948</c:v>
                </c:pt>
                <c:pt idx="19563">
                  <c:v>83.936051539785495</c:v>
                </c:pt>
                <c:pt idx="19564">
                  <c:v>83.926768749715819</c:v>
                </c:pt>
                <c:pt idx="19565">
                  <c:v>83.917485959646143</c:v>
                </c:pt>
                <c:pt idx="19566">
                  <c:v>83.908205367206691</c:v>
                </c:pt>
                <c:pt idx="19567">
                  <c:v>83.898922577137</c:v>
                </c:pt>
                <c:pt idx="19568">
                  <c:v>83.889639787067324</c:v>
                </c:pt>
                <c:pt idx="19569">
                  <c:v>83.880359194627871</c:v>
                </c:pt>
                <c:pt idx="19570">
                  <c:v>83.871076404558195</c:v>
                </c:pt>
                <c:pt idx="19571">
                  <c:v>83.861784823967611</c:v>
                </c:pt>
                <c:pt idx="19572">
                  <c:v>83.852502033897935</c:v>
                </c:pt>
                <c:pt idx="19573">
                  <c:v>83.843221441458482</c:v>
                </c:pt>
                <c:pt idx="19574">
                  <c:v>83.833938651388806</c:v>
                </c:pt>
                <c:pt idx="19575">
                  <c:v>83.824658058949353</c:v>
                </c:pt>
                <c:pt idx="19576">
                  <c:v>83.815375268879677</c:v>
                </c:pt>
                <c:pt idx="19577">
                  <c:v>83.806092478809987</c:v>
                </c:pt>
                <c:pt idx="19578">
                  <c:v>83.796811886370534</c:v>
                </c:pt>
                <c:pt idx="19579">
                  <c:v>83.787529096300858</c:v>
                </c:pt>
                <c:pt idx="19580">
                  <c:v>83.778246306231182</c:v>
                </c:pt>
                <c:pt idx="19581">
                  <c:v>83.768965713791729</c:v>
                </c:pt>
                <c:pt idx="19582">
                  <c:v>83.759682923722053</c:v>
                </c:pt>
                <c:pt idx="19583">
                  <c:v>83.750391343131469</c:v>
                </c:pt>
                <c:pt idx="19584">
                  <c:v>83.741108553061792</c:v>
                </c:pt>
                <c:pt idx="19585">
                  <c:v>83.73182796062234</c:v>
                </c:pt>
                <c:pt idx="19586">
                  <c:v>83.722545170552664</c:v>
                </c:pt>
                <c:pt idx="19587">
                  <c:v>83.713262380482973</c:v>
                </c:pt>
                <c:pt idx="19588">
                  <c:v>83.703981788043521</c:v>
                </c:pt>
                <c:pt idx="19589">
                  <c:v>83.694698997973845</c:v>
                </c:pt>
                <c:pt idx="19590">
                  <c:v>83.685416207904169</c:v>
                </c:pt>
                <c:pt idx="19591">
                  <c:v>83.676135615464716</c:v>
                </c:pt>
                <c:pt idx="19592">
                  <c:v>83.66685282539504</c:v>
                </c:pt>
                <c:pt idx="19593">
                  <c:v>83.673052471626136</c:v>
                </c:pt>
                <c:pt idx="19594">
                  <c:v>83.668716128283961</c:v>
                </c:pt>
                <c:pt idx="19595">
                  <c:v>83.643922698155393</c:v>
                </c:pt>
                <c:pt idx="19596">
                  <c:v>83.629631194576461</c:v>
                </c:pt>
                <c:pt idx="19597">
                  <c:v>83.686344836500837</c:v>
                </c:pt>
                <c:pt idx="19598">
                  <c:v>83.680885000000004</c:v>
                </c:pt>
                <c:pt idx="19599">
                  <c:v>83.680885000000004</c:v>
                </c:pt>
                <c:pt idx="19600">
                  <c:v>83.669727097520266</c:v>
                </c:pt>
                <c:pt idx="19601">
                  <c:v>83.628933492608496</c:v>
                </c:pt>
                <c:pt idx="19602">
                  <c:v>83.603060961295697</c:v>
                </c:pt>
                <c:pt idx="19603">
                  <c:v>83.594338896902684</c:v>
                </c:pt>
                <c:pt idx="19604">
                  <c:v>83.58561476713804</c:v>
                </c:pt>
                <c:pt idx="19605">
                  <c:v>83.576890637373396</c:v>
                </c:pt>
                <c:pt idx="19606">
                  <c:v>83.568168572980383</c:v>
                </c:pt>
                <c:pt idx="19607">
                  <c:v>83.559444443215739</c:v>
                </c:pt>
                <c:pt idx="19608">
                  <c:v>83.550712051964581</c:v>
                </c:pt>
                <c:pt idx="19609">
                  <c:v>83.541987922199937</c:v>
                </c:pt>
                <c:pt idx="19610">
                  <c:v>83.533265857806924</c:v>
                </c:pt>
                <c:pt idx="19611">
                  <c:v>83.52454172804228</c:v>
                </c:pt>
                <c:pt idx="19612">
                  <c:v>83.515817598277636</c:v>
                </c:pt>
                <c:pt idx="19613">
                  <c:v>83.507095533884623</c:v>
                </c:pt>
                <c:pt idx="19614">
                  <c:v>83.498371404119979</c:v>
                </c:pt>
                <c:pt idx="19615">
                  <c:v>83.489647274355349</c:v>
                </c:pt>
                <c:pt idx="19616">
                  <c:v>83.480925209962322</c:v>
                </c:pt>
                <c:pt idx="19617">
                  <c:v>83.472201080197692</c:v>
                </c:pt>
                <c:pt idx="19618">
                  <c:v>83.463476950433048</c:v>
                </c:pt>
                <c:pt idx="19619">
                  <c:v>83.454754886040035</c:v>
                </c:pt>
                <c:pt idx="19620">
                  <c:v>83.446030756275391</c:v>
                </c:pt>
                <c:pt idx="19621">
                  <c:v>83.437298365024233</c:v>
                </c:pt>
                <c:pt idx="19622">
                  <c:v>83.428576300631207</c:v>
                </c:pt>
                <c:pt idx="19623">
                  <c:v>83.419852170866577</c:v>
                </c:pt>
                <c:pt idx="19624">
                  <c:v>83.411128041101932</c:v>
                </c:pt>
                <c:pt idx="19625">
                  <c:v>83.40240597670892</c:v>
                </c:pt>
                <c:pt idx="19626">
                  <c:v>83.393681846944276</c:v>
                </c:pt>
                <c:pt idx="19627">
                  <c:v>83.384957717179631</c:v>
                </c:pt>
                <c:pt idx="19628">
                  <c:v>83.376235652786619</c:v>
                </c:pt>
                <c:pt idx="19629">
                  <c:v>83.367511523021975</c:v>
                </c:pt>
                <c:pt idx="19630">
                  <c:v>83.35878739325733</c:v>
                </c:pt>
                <c:pt idx="19631">
                  <c:v>83.350065328864318</c:v>
                </c:pt>
                <c:pt idx="19632">
                  <c:v>83.341341199099674</c:v>
                </c:pt>
                <c:pt idx="19633">
                  <c:v>83.332608807848516</c:v>
                </c:pt>
                <c:pt idx="19634">
                  <c:v>83.323884678083871</c:v>
                </c:pt>
                <c:pt idx="19635">
                  <c:v>83.315162613690859</c:v>
                </c:pt>
                <c:pt idx="19636">
                  <c:v>83.306438483926215</c:v>
                </c:pt>
                <c:pt idx="19637">
                  <c:v>83.29771435416157</c:v>
                </c:pt>
                <c:pt idx="19638">
                  <c:v>83.288992289768558</c:v>
                </c:pt>
                <c:pt idx="19639">
                  <c:v>83.280268160003914</c:v>
                </c:pt>
                <c:pt idx="19640">
                  <c:v>83.271544030239269</c:v>
                </c:pt>
                <c:pt idx="19641">
                  <c:v>83.262821965846257</c:v>
                </c:pt>
                <c:pt idx="19642">
                  <c:v>83.254097836081627</c:v>
                </c:pt>
                <c:pt idx="19643">
                  <c:v>83.245373706316983</c:v>
                </c:pt>
                <c:pt idx="19644">
                  <c:v>83.23665164192397</c:v>
                </c:pt>
                <c:pt idx="19645">
                  <c:v>83.22715457687724</c:v>
                </c:pt>
                <c:pt idx="19646">
                  <c:v>83.210548000000003</c:v>
                </c:pt>
                <c:pt idx="19647">
                  <c:v>83.215801411540298</c:v>
                </c:pt>
                <c:pt idx="19648">
                  <c:v>83.259175750178784</c:v>
                </c:pt>
                <c:pt idx="19649">
                  <c:v>83.212553686695287</c:v>
                </c:pt>
                <c:pt idx="19650">
                  <c:v>83.230768654744878</c:v>
                </c:pt>
                <c:pt idx="19651">
                  <c:v>83.23994673485933</c:v>
                </c:pt>
                <c:pt idx="19652">
                  <c:v>83.194847869129916</c:v>
                </c:pt>
                <c:pt idx="19653">
                  <c:v>83.21305834334764</c:v>
                </c:pt>
                <c:pt idx="19654">
                  <c:v>83.228399595611094</c:v>
                </c:pt>
                <c:pt idx="19655">
                  <c:v>83.226754137868085</c:v>
                </c:pt>
                <c:pt idx="19656">
                  <c:v>83.225109069674716</c:v>
                </c:pt>
                <c:pt idx="19657">
                  <c:v>83.223463611931692</c:v>
                </c:pt>
                <c:pt idx="19658">
                  <c:v>83.221816595990049</c:v>
                </c:pt>
                <c:pt idx="19659">
                  <c:v>83.220171138247025</c:v>
                </c:pt>
                <c:pt idx="19660">
                  <c:v>83.218526070053656</c:v>
                </c:pt>
                <c:pt idx="19661">
                  <c:v>83.216880612310632</c:v>
                </c:pt>
                <c:pt idx="19662">
                  <c:v>83.215235154567608</c:v>
                </c:pt>
                <c:pt idx="19663">
                  <c:v>83.213590086374253</c:v>
                </c:pt>
                <c:pt idx="19664">
                  <c:v>83.208654102694837</c:v>
                </c:pt>
                <c:pt idx="19665">
                  <c:v>83.207008644951813</c:v>
                </c:pt>
                <c:pt idx="19666">
                  <c:v>83.205363187208789</c:v>
                </c:pt>
                <c:pt idx="19667">
                  <c:v>83.203718119015434</c:v>
                </c:pt>
                <c:pt idx="19668">
                  <c:v>83.20207266127241</c:v>
                </c:pt>
                <c:pt idx="19669">
                  <c:v>83.200425645330768</c:v>
                </c:pt>
                <c:pt idx="19670">
                  <c:v>83.198780577137398</c:v>
                </c:pt>
                <c:pt idx="19671">
                  <c:v>83.197135119394375</c:v>
                </c:pt>
                <c:pt idx="19672">
                  <c:v>83.195489661651351</c:v>
                </c:pt>
                <c:pt idx="19673">
                  <c:v>83.193844593457982</c:v>
                </c:pt>
                <c:pt idx="19674">
                  <c:v>83.192199135714972</c:v>
                </c:pt>
                <c:pt idx="19675">
                  <c:v>83.190553677971948</c:v>
                </c:pt>
                <c:pt idx="19676">
                  <c:v>83.188908609778579</c:v>
                </c:pt>
                <c:pt idx="19677">
                  <c:v>83.187263152035555</c:v>
                </c:pt>
                <c:pt idx="19678">
                  <c:v>83.185617694292532</c:v>
                </c:pt>
                <c:pt idx="19679">
                  <c:v>83.183972626099163</c:v>
                </c:pt>
                <c:pt idx="19680">
                  <c:v>83.182327168356139</c:v>
                </c:pt>
                <c:pt idx="19681">
                  <c:v>83.180680152414496</c:v>
                </c:pt>
                <c:pt idx="19682">
                  <c:v>83.179034694671486</c:v>
                </c:pt>
                <c:pt idx="19683">
                  <c:v>83.177389626478117</c:v>
                </c:pt>
                <c:pt idx="19684">
                  <c:v>83.175744168735093</c:v>
                </c:pt>
                <c:pt idx="19685">
                  <c:v>83.17409871099207</c:v>
                </c:pt>
                <c:pt idx="19686">
                  <c:v>83.1724536427987</c:v>
                </c:pt>
                <c:pt idx="19687">
                  <c:v>83.170808185055677</c:v>
                </c:pt>
                <c:pt idx="19688">
                  <c:v>83.169162727312653</c:v>
                </c:pt>
                <c:pt idx="19689">
                  <c:v>83.167517659119298</c:v>
                </c:pt>
                <c:pt idx="19690">
                  <c:v>83.165872201376274</c:v>
                </c:pt>
                <c:pt idx="19691">
                  <c:v>83.16422674363325</c:v>
                </c:pt>
                <c:pt idx="19692">
                  <c:v>83.162581675439881</c:v>
                </c:pt>
                <c:pt idx="19693">
                  <c:v>83.160936217696857</c:v>
                </c:pt>
                <c:pt idx="19694">
                  <c:v>83.159289201755215</c:v>
                </c:pt>
                <c:pt idx="19695">
                  <c:v>83.157644133561845</c:v>
                </c:pt>
                <c:pt idx="19696">
                  <c:v>83.155998675818836</c:v>
                </c:pt>
                <c:pt idx="19697">
                  <c:v>83.154353218075812</c:v>
                </c:pt>
                <c:pt idx="19698">
                  <c:v>83.152708149882443</c:v>
                </c:pt>
                <c:pt idx="19699">
                  <c:v>83.151062692139419</c:v>
                </c:pt>
                <c:pt idx="19700">
                  <c:v>83.149417234396395</c:v>
                </c:pt>
                <c:pt idx="19701">
                  <c:v>83.147772166203026</c:v>
                </c:pt>
                <c:pt idx="19702">
                  <c:v>83.146126708460017</c:v>
                </c:pt>
                <c:pt idx="19703">
                  <c:v>83.144481250716993</c:v>
                </c:pt>
                <c:pt idx="19704">
                  <c:v>83.142836182523624</c:v>
                </c:pt>
                <c:pt idx="19705">
                  <c:v>83.1411907247806</c:v>
                </c:pt>
                <c:pt idx="19706">
                  <c:v>83.139543708838957</c:v>
                </c:pt>
                <c:pt idx="19707">
                  <c:v>83.141253936337634</c:v>
                </c:pt>
                <c:pt idx="19708">
                  <c:v>83.153077874105875</c:v>
                </c:pt>
                <c:pt idx="19709">
                  <c:v>83.144836731346842</c:v>
                </c:pt>
                <c:pt idx="19710">
                  <c:v>83.177824766094417</c:v>
                </c:pt>
                <c:pt idx="19711">
                  <c:v>83.192458999999999</c:v>
                </c:pt>
                <c:pt idx="19712">
                  <c:v>83.196167352800956</c:v>
                </c:pt>
                <c:pt idx="19713">
                  <c:v>83.202879368144977</c:v>
                </c:pt>
                <c:pt idx="19714">
                  <c:v>83.165367441874096</c:v>
                </c:pt>
                <c:pt idx="19715">
                  <c:v>83.169443999200467</c:v>
                </c:pt>
                <c:pt idx="19716">
                  <c:v>83.173515735621763</c:v>
                </c:pt>
                <c:pt idx="19717">
                  <c:v>83.174369999999996</c:v>
                </c:pt>
                <c:pt idx="19718">
                  <c:v>83.174369999999996</c:v>
                </c:pt>
                <c:pt idx="19719">
                  <c:v>83.15972200643624</c:v>
                </c:pt>
                <c:pt idx="19720">
                  <c:v>83.126714799713881</c:v>
                </c:pt>
                <c:pt idx="19721">
                  <c:v>83.118501337438872</c:v>
                </c:pt>
                <c:pt idx="19722">
                  <c:v>83.116563764234115</c:v>
                </c:pt>
                <c:pt idx="19723">
                  <c:v>83.114625732214961</c:v>
                </c:pt>
                <c:pt idx="19724">
                  <c:v>83.112687700195806</c:v>
                </c:pt>
                <c:pt idx="19725">
                  <c:v>83.11075012699105</c:v>
                </c:pt>
                <c:pt idx="19726">
                  <c:v>83.108812094971896</c:v>
                </c:pt>
                <c:pt idx="19727">
                  <c:v>83.106872227695149</c:v>
                </c:pt>
                <c:pt idx="19728">
                  <c:v>83.104934195675995</c:v>
                </c:pt>
                <c:pt idx="19729">
                  <c:v>83.102996622471238</c:v>
                </c:pt>
                <c:pt idx="19730">
                  <c:v>83.101058590452084</c:v>
                </c:pt>
                <c:pt idx="19731">
                  <c:v>83.099120558432929</c:v>
                </c:pt>
                <c:pt idx="19732">
                  <c:v>83.097182985228173</c:v>
                </c:pt>
                <c:pt idx="19733">
                  <c:v>83.095244953209018</c:v>
                </c:pt>
                <c:pt idx="19734">
                  <c:v>83.093306921189864</c:v>
                </c:pt>
                <c:pt idx="19735">
                  <c:v>83.091369347985108</c:v>
                </c:pt>
                <c:pt idx="19736">
                  <c:v>83.089431315965953</c:v>
                </c:pt>
                <c:pt idx="19737">
                  <c:v>83.087493283946799</c:v>
                </c:pt>
                <c:pt idx="19738">
                  <c:v>83.085555710742042</c:v>
                </c:pt>
                <c:pt idx="19739">
                  <c:v>83.083617678722888</c:v>
                </c:pt>
                <c:pt idx="19740">
                  <c:v>83.081677811446141</c:v>
                </c:pt>
                <c:pt idx="19741">
                  <c:v>83.079740238241385</c:v>
                </c:pt>
                <c:pt idx="19742">
                  <c:v>83.077802206222231</c:v>
                </c:pt>
                <c:pt idx="19743">
                  <c:v>83.075864174203076</c:v>
                </c:pt>
                <c:pt idx="19744">
                  <c:v>83.07392660099832</c:v>
                </c:pt>
                <c:pt idx="19745">
                  <c:v>83.071988568979165</c:v>
                </c:pt>
                <c:pt idx="19746">
                  <c:v>83.070050536960011</c:v>
                </c:pt>
                <c:pt idx="19747">
                  <c:v>83.068112963755254</c:v>
                </c:pt>
                <c:pt idx="19748">
                  <c:v>83.0661749317361</c:v>
                </c:pt>
                <c:pt idx="19749">
                  <c:v>83.064236899716946</c:v>
                </c:pt>
                <c:pt idx="19750">
                  <c:v>83.062299326512189</c:v>
                </c:pt>
                <c:pt idx="19751">
                  <c:v>83.060361294493035</c:v>
                </c:pt>
                <c:pt idx="19752">
                  <c:v>83.058421427216288</c:v>
                </c:pt>
                <c:pt idx="19753">
                  <c:v>83.05648339519712</c:v>
                </c:pt>
                <c:pt idx="19754">
                  <c:v>83.054545821992377</c:v>
                </c:pt>
                <c:pt idx="19755">
                  <c:v>83.052607789973223</c:v>
                </c:pt>
                <c:pt idx="19756">
                  <c:v>83.050669757954054</c:v>
                </c:pt>
                <c:pt idx="19757">
                  <c:v>83.048732184749312</c:v>
                </c:pt>
                <c:pt idx="19758">
                  <c:v>83.046794152730143</c:v>
                </c:pt>
                <c:pt idx="19759">
                  <c:v>83.044856120710989</c:v>
                </c:pt>
                <c:pt idx="19760">
                  <c:v>83.042918547506233</c:v>
                </c:pt>
                <c:pt idx="19761">
                  <c:v>83.040980515487078</c:v>
                </c:pt>
                <c:pt idx="19762">
                  <c:v>83.039042483467924</c:v>
                </c:pt>
                <c:pt idx="19763">
                  <c:v>83.037104910263167</c:v>
                </c:pt>
                <c:pt idx="19764">
                  <c:v>83.035166878244013</c:v>
                </c:pt>
                <c:pt idx="19765">
                  <c:v>83.033227010967266</c:v>
                </c:pt>
                <c:pt idx="19766">
                  <c:v>83.03128943776251</c:v>
                </c:pt>
                <c:pt idx="19767">
                  <c:v>83.035064693921342</c:v>
                </c:pt>
                <c:pt idx="19768">
                  <c:v>83.068656997615648</c:v>
                </c:pt>
                <c:pt idx="19769">
                  <c:v>83.080944923462084</c:v>
                </c:pt>
                <c:pt idx="19770">
                  <c:v>83.065819000000005</c:v>
                </c:pt>
                <c:pt idx="19771">
                  <c:v>83.078159167123289</c:v>
                </c:pt>
                <c:pt idx="19772">
                  <c:v>83.10840163682046</c:v>
                </c:pt>
                <c:pt idx="19773">
                  <c:v>83.115301748743718</c:v>
                </c:pt>
                <c:pt idx="19774">
                  <c:v>83.093407171232883</c:v>
                </c:pt>
                <c:pt idx="19775">
                  <c:v>83.098171351758793</c:v>
                </c:pt>
                <c:pt idx="19776">
                  <c:v>83.055108794426687</c:v>
                </c:pt>
                <c:pt idx="19777">
                  <c:v>83.065819000000005</c:v>
                </c:pt>
                <c:pt idx="19778">
                  <c:v>83.066670356331102</c:v>
                </c:pt>
                <c:pt idx="19779">
                  <c:v>83.067884566998515</c:v>
                </c:pt>
                <c:pt idx="19780">
                  <c:v>83.069099065189178</c:v>
                </c:pt>
                <c:pt idx="19781">
                  <c:v>83.070313563379841</c:v>
                </c:pt>
                <c:pt idx="19782">
                  <c:v>83.071527774047254</c:v>
                </c:pt>
                <c:pt idx="19783">
                  <c:v>83.072742272237917</c:v>
                </c:pt>
                <c:pt idx="19784">
                  <c:v>83.07395677042858</c:v>
                </c:pt>
                <c:pt idx="19785">
                  <c:v>83.075170981095994</c:v>
                </c:pt>
                <c:pt idx="19786">
                  <c:v>83.076385479286657</c:v>
                </c:pt>
                <c:pt idx="19787">
                  <c:v>83.07759997747732</c:v>
                </c:pt>
                <c:pt idx="19788">
                  <c:v>83.078814188144733</c:v>
                </c:pt>
                <c:pt idx="19789">
                  <c:v>83.080028686335396</c:v>
                </c:pt>
                <c:pt idx="19790">
                  <c:v>83.081244334619029</c:v>
                </c:pt>
                <c:pt idx="19791">
                  <c:v>83.082458545286457</c:v>
                </c:pt>
                <c:pt idx="19792">
                  <c:v>83.083673043477106</c:v>
                </c:pt>
                <c:pt idx="19793">
                  <c:v>83.084887541667769</c:v>
                </c:pt>
                <c:pt idx="19794">
                  <c:v>83.086101752335182</c:v>
                </c:pt>
                <c:pt idx="19795">
                  <c:v>83.087316250525845</c:v>
                </c:pt>
                <c:pt idx="19796">
                  <c:v>83.088530748716508</c:v>
                </c:pt>
                <c:pt idx="19797">
                  <c:v>83.089744959383921</c:v>
                </c:pt>
                <c:pt idx="19798">
                  <c:v>83.090959457574584</c:v>
                </c:pt>
                <c:pt idx="19799">
                  <c:v>83.092173955765247</c:v>
                </c:pt>
                <c:pt idx="19800">
                  <c:v>83.093388166432661</c:v>
                </c:pt>
                <c:pt idx="19801">
                  <c:v>83.094602664623324</c:v>
                </c:pt>
                <c:pt idx="19802">
                  <c:v>83.095818312906971</c:v>
                </c:pt>
                <c:pt idx="19803">
                  <c:v>83.097032811097634</c:v>
                </c:pt>
                <c:pt idx="19804">
                  <c:v>83.098247021765047</c:v>
                </c:pt>
                <c:pt idx="19805">
                  <c:v>83.09946151995571</c:v>
                </c:pt>
                <c:pt idx="19806">
                  <c:v>83.100676018146373</c:v>
                </c:pt>
                <c:pt idx="19807">
                  <c:v>83.101890228813787</c:v>
                </c:pt>
                <c:pt idx="19808">
                  <c:v>83.10310472700445</c:v>
                </c:pt>
                <c:pt idx="19809">
                  <c:v>83.104319225195113</c:v>
                </c:pt>
                <c:pt idx="19810">
                  <c:v>83.105533435862526</c:v>
                </c:pt>
                <c:pt idx="19811">
                  <c:v>83.106747934053189</c:v>
                </c:pt>
                <c:pt idx="19812">
                  <c:v>83.107962432243838</c:v>
                </c:pt>
                <c:pt idx="19813">
                  <c:v>83.109176642911265</c:v>
                </c:pt>
                <c:pt idx="19814">
                  <c:v>83.110392291194898</c:v>
                </c:pt>
                <c:pt idx="19815">
                  <c:v>83.111606789385561</c:v>
                </c:pt>
                <c:pt idx="19816">
                  <c:v>83.112821000052975</c:v>
                </c:pt>
                <c:pt idx="19817">
                  <c:v>83.114035498243638</c:v>
                </c:pt>
                <c:pt idx="19818">
                  <c:v>83.115249996434301</c:v>
                </c:pt>
                <c:pt idx="19819">
                  <c:v>83.116464207101714</c:v>
                </c:pt>
                <c:pt idx="19820">
                  <c:v>83.117678705292377</c:v>
                </c:pt>
                <c:pt idx="19821">
                  <c:v>83.11889320348304</c:v>
                </c:pt>
                <c:pt idx="19822">
                  <c:v>83.120086999999998</c:v>
                </c:pt>
                <c:pt idx="19823">
                  <c:v>83.120086999999998</c:v>
                </c:pt>
                <c:pt idx="19824">
                  <c:v>83.11952627038626</c:v>
                </c:pt>
                <c:pt idx="19825">
                  <c:v>83.100625771871279</c:v>
                </c:pt>
                <c:pt idx="19826">
                  <c:v>83.067440712923229</c:v>
                </c:pt>
                <c:pt idx="19827">
                  <c:v>83.100081998569379</c:v>
                </c:pt>
                <c:pt idx="19828">
                  <c:v>83.063645672705604</c:v>
                </c:pt>
                <c:pt idx="19829">
                  <c:v>83.03084765855985</c:v>
                </c:pt>
                <c:pt idx="19830">
                  <c:v>83.047729000000004</c:v>
                </c:pt>
                <c:pt idx="19831">
                  <c:v>83.047390832077866</c:v>
                </c:pt>
                <c:pt idx="19832">
                  <c:v>83.043190587562549</c:v>
                </c:pt>
                <c:pt idx="19833">
                  <c:v>83.038989348435692</c:v>
                </c:pt>
                <c:pt idx="19834">
                  <c:v>83.034788109308849</c:v>
                </c:pt>
                <c:pt idx="19835">
                  <c:v>83.030587864793532</c:v>
                </c:pt>
                <c:pt idx="19836">
                  <c:v>83.043748039818794</c:v>
                </c:pt>
                <c:pt idx="19837">
                  <c:v>83.005016704577969</c:v>
                </c:pt>
                <c:pt idx="19838">
                  <c:v>83.050899141835515</c:v>
                </c:pt>
                <c:pt idx="19839">
                  <c:v>83.051313356223176</c:v>
                </c:pt>
                <c:pt idx="19840">
                  <c:v>83.033094766094422</c:v>
                </c:pt>
                <c:pt idx="19841">
                  <c:v>83.031886138666309</c:v>
                </c:pt>
                <c:pt idx="19842">
                  <c:v>83.034658695570599</c:v>
                </c:pt>
                <c:pt idx="19843">
                  <c:v>83.037431252474889</c:v>
                </c:pt>
                <c:pt idx="19844">
                  <c:v>83.040203152997336</c:v>
                </c:pt>
                <c:pt idx="19845">
                  <c:v>83.042975709901626</c:v>
                </c:pt>
                <c:pt idx="19846">
                  <c:v>83.045748266805916</c:v>
                </c:pt>
                <c:pt idx="19847">
                  <c:v>83.048520167328363</c:v>
                </c:pt>
                <c:pt idx="19848">
                  <c:v>83.051292724232653</c:v>
                </c:pt>
                <c:pt idx="19849">
                  <c:v>83.054065281136943</c:v>
                </c:pt>
                <c:pt idx="19850">
                  <c:v>83.05683718165939</c:v>
                </c:pt>
                <c:pt idx="19851">
                  <c:v>83.05960973856368</c:v>
                </c:pt>
                <c:pt idx="19852">
                  <c:v>83.062384920995342</c:v>
                </c:pt>
                <c:pt idx="19853">
                  <c:v>83.065157477899632</c:v>
                </c:pt>
                <c:pt idx="19854">
                  <c:v>83.067929378422093</c:v>
                </c:pt>
                <c:pt idx="19855">
                  <c:v>83.070701935326383</c:v>
                </c:pt>
                <c:pt idx="19856">
                  <c:v>83.073474492230673</c:v>
                </c:pt>
                <c:pt idx="19857">
                  <c:v>83.07624639275312</c:v>
                </c:pt>
                <c:pt idx="19858">
                  <c:v>83.07901894965741</c:v>
                </c:pt>
                <c:pt idx="19859">
                  <c:v>83.0817915065617</c:v>
                </c:pt>
                <c:pt idx="19860">
                  <c:v>83.084563407084147</c:v>
                </c:pt>
                <c:pt idx="19861">
                  <c:v>83.087335963988437</c:v>
                </c:pt>
                <c:pt idx="19862">
                  <c:v>83.090108520892727</c:v>
                </c:pt>
                <c:pt idx="19863">
                  <c:v>83.092880421415174</c:v>
                </c:pt>
                <c:pt idx="19864">
                  <c:v>83.095655603846836</c:v>
                </c:pt>
                <c:pt idx="19865">
                  <c:v>83.098428160751126</c:v>
                </c:pt>
                <c:pt idx="19866">
                  <c:v>83.101200061273573</c:v>
                </c:pt>
                <c:pt idx="19867">
                  <c:v>83.103972618177863</c:v>
                </c:pt>
                <c:pt idx="19868">
                  <c:v>83.106745175082153</c:v>
                </c:pt>
                <c:pt idx="19869">
                  <c:v>83.1095170756046</c:v>
                </c:pt>
                <c:pt idx="19870">
                  <c:v>83.11228963250889</c:v>
                </c:pt>
                <c:pt idx="19871">
                  <c:v>83.11506218941318</c:v>
                </c:pt>
                <c:pt idx="19872">
                  <c:v>83.117834089935627</c:v>
                </c:pt>
                <c:pt idx="19873">
                  <c:v>83.120606646839917</c:v>
                </c:pt>
                <c:pt idx="19874">
                  <c:v>83.123379203744207</c:v>
                </c:pt>
                <c:pt idx="19875">
                  <c:v>83.126151104266654</c:v>
                </c:pt>
                <c:pt idx="19876">
                  <c:v>83.137243301029358</c:v>
                </c:pt>
                <c:pt idx="19877">
                  <c:v>83.140015857933648</c:v>
                </c:pt>
                <c:pt idx="19878">
                  <c:v>83.142788414837938</c:v>
                </c:pt>
                <c:pt idx="19879">
                  <c:v>83.145560315360385</c:v>
                </c:pt>
                <c:pt idx="19880">
                  <c:v>83.148332872264675</c:v>
                </c:pt>
                <c:pt idx="19881">
                  <c:v>83.151105429168965</c:v>
                </c:pt>
                <c:pt idx="19882">
                  <c:v>83.153877329691412</c:v>
                </c:pt>
                <c:pt idx="19883">
                  <c:v>83.158704943252275</c:v>
                </c:pt>
                <c:pt idx="19884">
                  <c:v>83.169262288915377</c:v>
                </c:pt>
                <c:pt idx="19885">
                  <c:v>83.146200668574153</c:v>
                </c:pt>
                <c:pt idx="19886">
                  <c:v>83.195279745350504</c:v>
                </c:pt>
                <c:pt idx="19887">
                  <c:v>83.216447031227659</c:v>
                </c:pt>
                <c:pt idx="19888">
                  <c:v>83.240585023843593</c:v>
                </c:pt>
                <c:pt idx="19889">
                  <c:v>83.213748472103006</c:v>
                </c:pt>
                <c:pt idx="19890">
                  <c:v>83.231966893444579</c:v>
                </c:pt>
                <c:pt idx="19891">
                  <c:v>83.24327654697187</c:v>
                </c:pt>
                <c:pt idx="19892">
                  <c:v>83.230068709929483</c:v>
                </c:pt>
                <c:pt idx="19893">
                  <c:v>83.237349816847725</c:v>
                </c:pt>
                <c:pt idx="19894">
                  <c:v>83.244629200019062</c:v>
                </c:pt>
                <c:pt idx="19895">
                  <c:v>83.25191030693729</c:v>
                </c:pt>
                <c:pt idx="19896">
                  <c:v>83.259191413855532</c:v>
                </c:pt>
                <c:pt idx="19897">
                  <c:v>83.248253596566514</c:v>
                </c:pt>
                <c:pt idx="19898">
                  <c:v>83.196727917759233</c:v>
                </c:pt>
                <c:pt idx="19899">
                  <c:v>83.219372777539348</c:v>
                </c:pt>
                <c:pt idx="19900">
                  <c:v>83.245970019118161</c:v>
                </c:pt>
                <c:pt idx="19901">
                  <c:v>83.242934187908233</c:v>
                </c:pt>
                <c:pt idx="19902">
                  <c:v>83.239897637818089</c:v>
                </c:pt>
                <c:pt idx="19903">
                  <c:v>83.236861087727931</c:v>
                </c:pt>
                <c:pt idx="19904">
                  <c:v>83.233825256518003</c:v>
                </c:pt>
                <c:pt idx="19905">
                  <c:v>83.230788706427859</c:v>
                </c:pt>
                <c:pt idx="19906">
                  <c:v>83.227752156337701</c:v>
                </c:pt>
                <c:pt idx="19907">
                  <c:v>83.224716325127787</c:v>
                </c:pt>
                <c:pt idx="19908">
                  <c:v>83.221679775037629</c:v>
                </c:pt>
                <c:pt idx="19909">
                  <c:v>83.218643224947485</c:v>
                </c:pt>
                <c:pt idx="19910">
                  <c:v>83.215607393737557</c:v>
                </c:pt>
                <c:pt idx="19911">
                  <c:v>83.200422486646104</c:v>
                </c:pt>
                <c:pt idx="19912">
                  <c:v>83.19738665543619</c:v>
                </c:pt>
                <c:pt idx="19913">
                  <c:v>83.194350105346032</c:v>
                </c:pt>
                <c:pt idx="19914">
                  <c:v>83.191313555255874</c:v>
                </c:pt>
                <c:pt idx="19915">
                  <c:v>83.18827772404596</c:v>
                </c:pt>
                <c:pt idx="19916">
                  <c:v>83.185241173955802</c:v>
                </c:pt>
                <c:pt idx="19917">
                  <c:v>83.182204623865658</c:v>
                </c:pt>
                <c:pt idx="19918">
                  <c:v>83.17916879265573</c:v>
                </c:pt>
                <c:pt idx="19919">
                  <c:v>83.176132242565586</c:v>
                </c:pt>
                <c:pt idx="19920">
                  <c:v>83.173092816954508</c:v>
                </c:pt>
                <c:pt idx="19921">
                  <c:v>83.17005626686435</c:v>
                </c:pt>
                <c:pt idx="19922">
                  <c:v>83.167020435654436</c:v>
                </c:pt>
                <c:pt idx="19923">
                  <c:v>83.163983885564278</c:v>
                </c:pt>
                <c:pt idx="19924">
                  <c:v>83.160947335474134</c:v>
                </c:pt>
                <c:pt idx="19925">
                  <c:v>83.142729472693674</c:v>
                </c:pt>
                <c:pt idx="19926">
                  <c:v>83.13969364148376</c:v>
                </c:pt>
                <c:pt idx="19927">
                  <c:v>83.136654215872682</c:v>
                </c:pt>
                <c:pt idx="19928">
                  <c:v>83.133617665782538</c:v>
                </c:pt>
                <c:pt idx="19929">
                  <c:v>83.13058183457261</c:v>
                </c:pt>
                <c:pt idx="19930">
                  <c:v>83.127545284482451</c:v>
                </c:pt>
                <c:pt idx="19931">
                  <c:v>83.124508734392307</c:v>
                </c:pt>
                <c:pt idx="19932">
                  <c:v>83.121472903182379</c:v>
                </c:pt>
                <c:pt idx="19933">
                  <c:v>83.118436353092235</c:v>
                </c:pt>
                <c:pt idx="19934">
                  <c:v>83.115399803002077</c:v>
                </c:pt>
                <c:pt idx="19935">
                  <c:v>83.112363971792163</c:v>
                </c:pt>
                <c:pt idx="19936">
                  <c:v>83.109327421702005</c:v>
                </c:pt>
                <c:pt idx="19937">
                  <c:v>83.106290871611847</c:v>
                </c:pt>
                <c:pt idx="19938">
                  <c:v>83.103255040401933</c:v>
                </c:pt>
                <c:pt idx="19939">
                  <c:v>83.144689132093461</c:v>
                </c:pt>
                <c:pt idx="19940">
                  <c:v>83.174369999999996</c:v>
                </c:pt>
                <c:pt idx="19941">
                  <c:v>83.163426047199053</c:v>
                </c:pt>
                <c:pt idx="19942">
                  <c:v>83.167348328087741</c:v>
                </c:pt>
                <c:pt idx="19943">
                  <c:v>83.174369999999996</c:v>
                </c:pt>
                <c:pt idx="19944">
                  <c:v>83.219675074391986</c:v>
                </c:pt>
                <c:pt idx="19945">
                  <c:v>83.223829444576879</c:v>
                </c:pt>
                <c:pt idx="19946">
                  <c:v>83.175819190271824</c:v>
                </c:pt>
                <c:pt idx="19947">
                  <c:v>83.179531070682401</c:v>
                </c:pt>
                <c:pt idx="19948">
                  <c:v>83.176750927446605</c:v>
                </c:pt>
                <c:pt idx="19949">
                  <c:v>83.173971442388648</c:v>
                </c:pt>
                <c:pt idx="19950">
                  <c:v>83.171191299152852</c:v>
                </c:pt>
                <c:pt idx="19951">
                  <c:v>83.168411155917056</c:v>
                </c:pt>
                <c:pt idx="19952">
                  <c:v>83.165631670859099</c:v>
                </c:pt>
                <c:pt idx="19953">
                  <c:v>83.162851527623303</c:v>
                </c:pt>
                <c:pt idx="19954">
                  <c:v>83.160071384387507</c:v>
                </c:pt>
                <c:pt idx="19955">
                  <c:v>83.157291899329564</c:v>
                </c:pt>
                <c:pt idx="19956">
                  <c:v>83.154511756093754</c:v>
                </c:pt>
                <c:pt idx="19957">
                  <c:v>83.151731612857958</c:v>
                </c:pt>
                <c:pt idx="19958">
                  <c:v>83.148952127800015</c:v>
                </c:pt>
                <c:pt idx="19959">
                  <c:v>83.146171984564219</c:v>
                </c:pt>
                <c:pt idx="19960">
                  <c:v>83.143389208617023</c:v>
                </c:pt>
                <c:pt idx="19961">
                  <c:v>83.140609065381213</c:v>
                </c:pt>
                <c:pt idx="19962">
                  <c:v>83.13782958032327</c:v>
                </c:pt>
                <c:pt idx="19963">
                  <c:v>83.135049437087474</c:v>
                </c:pt>
                <c:pt idx="19964">
                  <c:v>83.132269293851678</c:v>
                </c:pt>
                <c:pt idx="19965">
                  <c:v>83.129489808793721</c:v>
                </c:pt>
                <c:pt idx="19966">
                  <c:v>83.126709665557925</c:v>
                </c:pt>
                <c:pt idx="19967">
                  <c:v>83.123929522322129</c:v>
                </c:pt>
                <c:pt idx="19968">
                  <c:v>83.121150037264172</c:v>
                </c:pt>
                <c:pt idx="19969">
                  <c:v>83.118369894028376</c:v>
                </c:pt>
                <c:pt idx="19970">
                  <c:v>83.11558975079258</c:v>
                </c:pt>
                <c:pt idx="19971">
                  <c:v>83.112810265734637</c:v>
                </c:pt>
                <c:pt idx="19972">
                  <c:v>83.110027489787441</c:v>
                </c:pt>
                <c:pt idx="19973">
                  <c:v>83.107247346551631</c:v>
                </c:pt>
                <c:pt idx="19974">
                  <c:v>83.104467861493688</c:v>
                </c:pt>
                <c:pt idx="19975">
                  <c:v>83.101687718257892</c:v>
                </c:pt>
                <c:pt idx="19976">
                  <c:v>83.098907575022096</c:v>
                </c:pt>
                <c:pt idx="19977">
                  <c:v>83.096128089964139</c:v>
                </c:pt>
                <c:pt idx="19978">
                  <c:v>83.093347946728343</c:v>
                </c:pt>
                <c:pt idx="19979">
                  <c:v>83.090567803492547</c:v>
                </c:pt>
                <c:pt idx="19980">
                  <c:v>83.08778831843459</c:v>
                </c:pt>
                <c:pt idx="19981">
                  <c:v>83.085008175198794</c:v>
                </c:pt>
                <c:pt idx="19982">
                  <c:v>83.082228031962998</c:v>
                </c:pt>
                <c:pt idx="19983">
                  <c:v>83.079448546905056</c:v>
                </c:pt>
                <c:pt idx="19984">
                  <c:v>83.076668403669245</c:v>
                </c:pt>
                <c:pt idx="19985">
                  <c:v>83.073885627722049</c:v>
                </c:pt>
                <c:pt idx="19986">
                  <c:v>83.071105484486253</c:v>
                </c:pt>
                <c:pt idx="19987">
                  <c:v>83.068325999428311</c:v>
                </c:pt>
                <c:pt idx="19988">
                  <c:v>83.069398845016693</c:v>
                </c:pt>
                <c:pt idx="19989">
                  <c:v>83.094321466030991</c:v>
                </c:pt>
                <c:pt idx="19990">
                  <c:v>83.027599919647116</c:v>
                </c:pt>
                <c:pt idx="19991">
                  <c:v>83.009381527658562</c:v>
                </c:pt>
                <c:pt idx="19992">
                  <c:v>82.993461999999994</c:v>
                </c:pt>
                <c:pt idx="19993">
                  <c:v>82.993461999999994</c:v>
                </c:pt>
                <c:pt idx="19994">
                  <c:v>82.98581577896995</c:v>
                </c:pt>
                <c:pt idx="19995">
                  <c:v>82.936522585836912</c:v>
                </c:pt>
                <c:pt idx="19996">
                  <c:v>82.9295193897497</c:v>
                </c:pt>
                <c:pt idx="19997">
                  <c:v>82.978040277589798</c:v>
                </c:pt>
                <c:pt idx="19998">
                  <c:v>82.994542187603486</c:v>
                </c:pt>
                <c:pt idx="19999">
                  <c:v>83.011040190914983</c:v>
                </c:pt>
                <c:pt idx="20000">
                  <c:v>83.027542100928656</c:v>
                </c:pt>
                <c:pt idx="20001">
                  <c:v>82.918329346924182</c:v>
                </c:pt>
                <c:pt idx="20002">
                  <c:v>82.903023000000005</c:v>
                </c:pt>
                <c:pt idx="20003">
                  <c:v>82.899160373093949</c:v>
                </c:pt>
                <c:pt idx="20004">
                  <c:v>82.894803701251178</c:v>
                </c:pt>
                <c:pt idx="20005">
                  <c:v>82.890448060817462</c:v>
                </c:pt>
                <c:pt idx="20006">
                  <c:v>82.886091388974705</c:v>
                </c:pt>
                <c:pt idx="20007">
                  <c:v>82.881734717131934</c:v>
                </c:pt>
                <c:pt idx="20008">
                  <c:v>82.877379076698219</c:v>
                </c:pt>
                <c:pt idx="20009">
                  <c:v>82.873022404855448</c:v>
                </c:pt>
                <c:pt idx="20010">
                  <c:v>82.868661607376467</c:v>
                </c:pt>
                <c:pt idx="20011">
                  <c:v>82.864304935533696</c:v>
                </c:pt>
                <c:pt idx="20012">
                  <c:v>82.85994929509998</c:v>
                </c:pt>
                <c:pt idx="20013">
                  <c:v>82.855592623257209</c:v>
                </c:pt>
                <c:pt idx="20014">
                  <c:v>82.851235951414452</c:v>
                </c:pt>
                <c:pt idx="20015">
                  <c:v>82.846880310980737</c:v>
                </c:pt>
                <c:pt idx="20016">
                  <c:v>82.842523639137966</c:v>
                </c:pt>
                <c:pt idx="20017">
                  <c:v>82.838166967295194</c:v>
                </c:pt>
                <c:pt idx="20018">
                  <c:v>82.833811326861479</c:v>
                </c:pt>
                <c:pt idx="20019">
                  <c:v>82.829454655018708</c:v>
                </c:pt>
                <c:pt idx="20020">
                  <c:v>82.825099014584993</c:v>
                </c:pt>
                <c:pt idx="20021">
                  <c:v>82.820742342742236</c:v>
                </c:pt>
                <c:pt idx="20022">
                  <c:v>82.816381545263255</c:v>
                </c:pt>
                <c:pt idx="20023">
                  <c:v>82.812024873420484</c:v>
                </c:pt>
                <c:pt idx="20024">
                  <c:v>82.807669232986768</c:v>
                </c:pt>
                <c:pt idx="20025">
                  <c:v>82.803312561143997</c:v>
                </c:pt>
                <c:pt idx="20026">
                  <c:v>82.798955889301226</c:v>
                </c:pt>
                <c:pt idx="20027">
                  <c:v>82.794600248867511</c:v>
                </c:pt>
                <c:pt idx="20028">
                  <c:v>82.790243577024754</c:v>
                </c:pt>
                <c:pt idx="20029">
                  <c:v>82.785886905181982</c:v>
                </c:pt>
                <c:pt idx="20030">
                  <c:v>82.781531264748267</c:v>
                </c:pt>
                <c:pt idx="20031">
                  <c:v>82.777174592905496</c:v>
                </c:pt>
                <c:pt idx="20032">
                  <c:v>82.772817921062725</c:v>
                </c:pt>
                <c:pt idx="20033">
                  <c:v>82.768462280629009</c:v>
                </c:pt>
                <c:pt idx="20034">
                  <c:v>82.764105608786238</c:v>
                </c:pt>
                <c:pt idx="20035">
                  <c:v>82.759744811307257</c:v>
                </c:pt>
                <c:pt idx="20036">
                  <c:v>82.7553881394645</c:v>
                </c:pt>
                <c:pt idx="20037">
                  <c:v>82.751032499030785</c:v>
                </c:pt>
                <c:pt idx="20038">
                  <c:v>82.746675827188014</c:v>
                </c:pt>
                <c:pt idx="20039">
                  <c:v>82.742319155345243</c:v>
                </c:pt>
                <c:pt idx="20040">
                  <c:v>82.737963514911527</c:v>
                </c:pt>
                <c:pt idx="20041">
                  <c:v>82.733606843068756</c:v>
                </c:pt>
                <c:pt idx="20042">
                  <c:v>82.729251202635041</c:v>
                </c:pt>
                <c:pt idx="20043">
                  <c:v>82.724894530792284</c:v>
                </c:pt>
                <c:pt idx="20044">
                  <c:v>82.720537858949513</c:v>
                </c:pt>
                <c:pt idx="20045">
                  <c:v>82.716182218515797</c:v>
                </c:pt>
                <c:pt idx="20046">
                  <c:v>82.711825546673026</c:v>
                </c:pt>
                <c:pt idx="20047">
                  <c:v>82.707464749194045</c:v>
                </c:pt>
                <c:pt idx="20048">
                  <c:v>82.715528159752026</c:v>
                </c:pt>
                <c:pt idx="20049">
                  <c:v>82.746414596566524</c:v>
                </c:pt>
                <c:pt idx="20050">
                  <c:v>82.712200850297975</c:v>
                </c:pt>
                <c:pt idx="20051">
                  <c:v>82.731776035526948</c:v>
                </c:pt>
                <c:pt idx="20052">
                  <c:v>82.704025000000001</c:v>
                </c:pt>
                <c:pt idx="20053">
                  <c:v>82.699557728486297</c:v>
                </c:pt>
                <c:pt idx="20054">
                  <c:v>82.685935999999998</c:v>
                </c:pt>
                <c:pt idx="20055">
                  <c:v>82.700091744396758</c:v>
                </c:pt>
                <c:pt idx="20056">
                  <c:v>82.730507958989037</c:v>
                </c:pt>
                <c:pt idx="20057">
                  <c:v>82.699048907985699</c:v>
                </c:pt>
                <c:pt idx="20058">
                  <c:v>82.680837955650929</c:v>
                </c:pt>
                <c:pt idx="20059">
                  <c:v>82.662619274678107</c:v>
                </c:pt>
                <c:pt idx="20060">
                  <c:v>82.650631360526006</c:v>
                </c:pt>
                <c:pt idx="20061">
                  <c:v>82.653595484813209</c:v>
                </c:pt>
                <c:pt idx="20062">
                  <c:v>82.65655890736646</c:v>
                </c:pt>
                <c:pt idx="20063">
                  <c:v>82.659523031653663</c:v>
                </c:pt>
                <c:pt idx="20064">
                  <c:v>82.662486454206913</c:v>
                </c:pt>
                <c:pt idx="20065">
                  <c:v>82.665450578494116</c:v>
                </c:pt>
                <c:pt idx="20066">
                  <c:v>82.664357536480679</c:v>
                </c:pt>
                <c:pt idx="20067">
                  <c:v>82.649756999999994</c:v>
                </c:pt>
                <c:pt idx="20068">
                  <c:v>82.638528452681754</c:v>
                </c:pt>
                <c:pt idx="20069">
                  <c:v>82.592281678151494</c:v>
                </c:pt>
                <c:pt idx="20070">
                  <c:v>82.577177170719793</c:v>
                </c:pt>
                <c:pt idx="20071">
                  <c:v>82.562069086563625</c:v>
                </c:pt>
                <c:pt idx="20072">
                  <c:v>82.546946695509575</c:v>
                </c:pt>
                <c:pt idx="20073">
                  <c:v>82.531838611353407</c:v>
                </c:pt>
                <c:pt idx="20074">
                  <c:v>82.516734103921706</c:v>
                </c:pt>
                <c:pt idx="20075">
                  <c:v>82.501626019765538</c:v>
                </c:pt>
                <c:pt idx="20076">
                  <c:v>82.486517935609356</c:v>
                </c:pt>
                <c:pt idx="20077">
                  <c:v>82.471413428177655</c:v>
                </c:pt>
                <c:pt idx="20078">
                  <c:v>82.456305344021487</c:v>
                </c:pt>
                <c:pt idx="20079">
                  <c:v>82.441197259865319</c:v>
                </c:pt>
                <c:pt idx="20080">
                  <c:v>82.426092752433618</c:v>
                </c:pt>
                <c:pt idx="20081">
                  <c:v>82.41098466827745</c:v>
                </c:pt>
                <c:pt idx="20082">
                  <c:v>82.395876584121282</c:v>
                </c:pt>
                <c:pt idx="20083">
                  <c:v>82.380772076689581</c:v>
                </c:pt>
                <c:pt idx="20084">
                  <c:v>82.365663992533399</c:v>
                </c:pt>
                <c:pt idx="20085">
                  <c:v>82.350541601479364</c:v>
                </c:pt>
                <c:pt idx="20086">
                  <c:v>82.335437094047663</c:v>
                </c:pt>
                <c:pt idx="20087">
                  <c:v>82.320329009891481</c:v>
                </c:pt>
                <c:pt idx="20088">
                  <c:v>82.305220925735313</c:v>
                </c:pt>
                <c:pt idx="20089">
                  <c:v>82.290116418303612</c:v>
                </c:pt>
                <c:pt idx="20090">
                  <c:v>82.275008334147444</c:v>
                </c:pt>
                <c:pt idx="20091">
                  <c:v>82.259900249991276</c:v>
                </c:pt>
                <c:pt idx="20092">
                  <c:v>82.244795742559575</c:v>
                </c:pt>
                <c:pt idx="20093">
                  <c:v>82.229687658403407</c:v>
                </c:pt>
                <c:pt idx="20094">
                  <c:v>82.214579574247225</c:v>
                </c:pt>
                <c:pt idx="20095">
                  <c:v>82.199475066815523</c:v>
                </c:pt>
                <c:pt idx="20096">
                  <c:v>82.184366982659355</c:v>
                </c:pt>
                <c:pt idx="20097">
                  <c:v>82.169244591605306</c:v>
                </c:pt>
                <c:pt idx="20098">
                  <c:v>82.154136507449138</c:v>
                </c:pt>
                <c:pt idx="20099">
                  <c:v>82.139032000017437</c:v>
                </c:pt>
                <c:pt idx="20100">
                  <c:v>82.123923915861269</c:v>
                </c:pt>
                <c:pt idx="20101">
                  <c:v>82.108815831705101</c:v>
                </c:pt>
                <c:pt idx="20102">
                  <c:v>82.0937113242734</c:v>
                </c:pt>
                <c:pt idx="20103">
                  <c:v>82.078603240117232</c:v>
                </c:pt>
                <c:pt idx="20104">
                  <c:v>82.06349515596105</c:v>
                </c:pt>
                <c:pt idx="20105">
                  <c:v>82.048390648529349</c:v>
                </c:pt>
                <c:pt idx="20106">
                  <c:v>82.033282564373181</c:v>
                </c:pt>
                <c:pt idx="20107">
                  <c:v>82.018174480217013</c:v>
                </c:pt>
                <c:pt idx="20108">
                  <c:v>82.003069972785312</c:v>
                </c:pt>
                <c:pt idx="20109">
                  <c:v>81.987961888629144</c:v>
                </c:pt>
                <c:pt idx="20110">
                  <c:v>81.94387419742489</c:v>
                </c:pt>
                <c:pt idx="20111">
                  <c:v>81.917315945887964</c:v>
                </c:pt>
                <c:pt idx="20112">
                  <c:v>81.907376535526936</c:v>
                </c:pt>
                <c:pt idx="20113">
                  <c:v>81.861424601335244</c:v>
                </c:pt>
                <c:pt idx="20114">
                  <c:v>81.845340703147357</c:v>
                </c:pt>
                <c:pt idx="20115">
                  <c:v>81.853790000000004</c:v>
                </c:pt>
                <c:pt idx="20116">
                  <c:v>81.843895825941829</c:v>
                </c:pt>
                <c:pt idx="20117">
                  <c:v>81.835701</c:v>
                </c:pt>
                <c:pt idx="20118">
                  <c:v>81.825554774255068</c:v>
                </c:pt>
                <c:pt idx="20119">
                  <c:v>81.807337708154506</c:v>
                </c:pt>
                <c:pt idx="20120">
                  <c:v>81.8099213776824</c:v>
                </c:pt>
                <c:pt idx="20121">
                  <c:v>81.841294085813885</c:v>
                </c:pt>
                <c:pt idx="20122">
                  <c:v>81.841620683476393</c:v>
                </c:pt>
                <c:pt idx="20123">
                  <c:v>81.811669320997581</c:v>
                </c:pt>
                <c:pt idx="20124">
                  <c:v>81.824097330383481</c:v>
                </c:pt>
                <c:pt idx="20125">
                  <c:v>81.810572686695281</c:v>
                </c:pt>
                <c:pt idx="20126">
                  <c:v>81.824550562486124</c:v>
                </c:pt>
                <c:pt idx="20127">
                  <c:v>81.835855172586008</c:v>
                </c:pt>
                <c:pt idx="20128">
                  <c:v>81.84716245960044</c:v>
                </c:pt>
                <c:pt idx="20129">
                  <c:v>81.858469746614873</c:v>
                </c:pt>
                <c:pt idx="20130">
                  <c:v>81.869774356714757</c:v>
                </c:pt>
                <c:pt idx="20131">
                  <c:v>81.881081643729189</c:v>
                </c:pt>
                <c:pt idx="20132">
                  <c:v>81.892388930743621</c:v>
                </c:pt>
                <c:pt idx="20133">
                  <c:v>81.903693540843506</c:v>
                </c:pt>
                <c:pt idx="20134">
                  <c:v>81.915000827857938</c:v>
                </c:pt>
                <c:pt idx="20135">
                  <c:v>81.926318822530519</c:v>
                </c:pt>
                <c:pt idx="20136">
                  <c:v>81.937623432630417</c:v>
                </c:pt>
                <c:pt idx="20137">
                  <c:v>81.948930719644849</c:v>
                </c:pt>
                <c:pt idx="20138">
                  <c:v>81.960238006659267</c:v>
                </c:pt>
                <c:pt idx="20139">
                  <c:v>81.962326000000004</c:v>
                </c:pt>
                <c:pt idx="20140">
                  <c:v>81.932403777989521</c:v>
                </c:pt>
                <c:pt idx="20141">
                  <c:v>81.98654802625299</c:v>
                </c:pt>
                <c:pt idx="20142">
                  <c:v>81.968044019313311</c:v>
                </c:pt>
                <c:pt idx="20143">
                  <c:v>82.008385561382596</c:v>
                </c:pt>
                <c:pt idx="20144">
                  <c:v>82.063058267525037</c:v>
                </c:pt>
                <c:pt idx="20145">
                  <c:v>82.039658163328568</c:v>
                </c:pt>
                <c:pt idx="20146">
                  <c:v>82.050433497020265</c:v>
                </c:pt>
                <c:pt idx="20147">
                  <c:v>82.100423984740118</c:v>
                </c:pt>
                <c:pt idx="20148">
                  <c:v>82.116654036353935</c:v>
                </c:pt>
                <c:pt idx="20149">
                  <c:v>82.127582455406369</c:v>
                </c:pt>
                <c:pt idx="20150">
                  <c:v>82.138513462291868</c:v>
                </c:pt>
                <c:pt idx="20151">
                  <c:v>82.149444469177368</c:v>
                </c:pt>
                <c:pt idx="20152">
                  <c:v>82.160372888229801</c:v>
                </c:pt>
                <c:pt idx="20153">
                  <c:v>82.171303895115301</c:v>
                </c:pt>
                <c:pt idx="20154">
                  <c:v>82.182234902000801</c:v>
                </c:pt>
                <c:pt idx="20155">
                  <c:v>82.193163321053234</c:v>
                </c:pt>
                <c:pt idx="20156">
                  <c:v>82.204094327938748</c:v>
                </c:pt>
                <c:pt idx="20157">
                  <c:v>82.215025334824247</c:v>
                </c:pt>
                <c:pt idx="20158">
                  <c:v>82.225953753876681</c:v>
                </c:pt>
                <c:pt idx="20159">
                  <c:v>82.23688476076218</c:v>
                </c:pt>
                <c:pt idx="20160">
                  <c:v>82.247826118979958</c:v>
                </c:pt>
                <c:pt idx="20161">
                  <c:v>82.258754538032392</c:v>
                </c:pt>
                <c:pt idx="20162">
                  <c:v>82.269685544917891</c:v>
                </c:pt>
                <c:pt idx="20163">
                  <c:v>82.280616551803391</c:v>
                </c:pt>
                <c:pt idx="20164">
                  <c:v>82.291544970855824</c:v>
                </c:pt>
                <c:pt idx="20165">
                  <c:v>82.302475977741338</c:v>
                </c:pt>
                <c:pt idx="20166">
                  <c:v>82.313406984626837</c:v>
                </c:pt>
                <c:pt idx="20167">
                  <c:v>82.324335403679271</c:v>
                </c:pt>
                <c:pt idx="20168">
                  <c:v>82.33526641056477</c:v>
                </c:pt>
                <c:pt idx="20169">
                  <c:v>82.34619741745027</c:v>
                </c:pt>
                <c:pt idx="20170">
                  <c:v>82.357125836502703</c:v>
                </c:pt>
                <c:pt idx="20171">
                  <c:v>82.471059459188552</c:v>
                </c:pt>
                <c:pt idx="20172">
                  <c:v>82.505027999999996</c:v>
                </c:pt>
                <c:pt idx="20173">
                  <c:v>82.506403540166858</c:v>
                </c:pt>
                <c:pt idx="20174">
                  <c:v>82.524617947067242</c:v>
                </c:pt>
                <c:pt idx="20175">
                  <c:v>82.541206000000003</c:v>
                </c:pt>
                <c:pt idx="20176">
                  <c:v>82.54471609606675</c:v>
                </c:pt>
                <c:pt idx="20177">
                  <c:v>82.579267160228909</c:v>
                </c:pt>
                <c:pt idx="20178">
                  <c:v>82.603512414163092</c:v>
                </c:pt>
                <c:pt idx="20179">
                  <c:v>82.66885553503576</c:v>
                </c:pt>
                <c:pt idx="20180">
                  <c:v>82.677461700674243</c:v>
                </c:pt>
                <c:pt idx="20181">
                  <c:v>82.686065828868209</c:v>
                </c:pt>
                <c:pt idx="20182">
                  <c:v>82.694671994506706</c:v>
                </c:pt>
                <c:pt idx="20183">
                  <c:v>82.703286309923257</c:v>
                </c:pt>
                <c:pt idx="20184">
                  <c:v>82.711890438117223</c:v>
                </c:pt>
                <c:pt idx="20185">
                  <c:v>82.720496603755706</c:v>
                </c:pt>
                <c:pt idx="20186">
                  <c:v>82.729102769394203</c:v>
                </c:pt>
                <c:pt idx="20187">
                  <c:v>82.737706897588168</c:v>
                </c:pt>
                <c:pt idx="20188">
                  <c:v>82.746313063226651</c:v>
                </c:pt>
                <c:pt idx="20189">
                  <c:v>82.754919228865148</c:v>
                </c:pt>
                <c:pt idx="20190">
                  <c:v>82.763523357059114</c:v>
                </c:pt>
                <c:pt idx="20191">
                  <c:v>82.772129522697597</c:v>
                </c:pt>
                <c:pt idx="20192">
                  <c:v>82.780735688336094</c:v>
                </c:pt>
                <c:pt idx="20193">
                  <c:v>82.78933981653006</c:v>
                </c:pt>
                <c:pt idx="20194">
                  <c:v>82.797945982168542</c:v>
                </c:pt>
                <c:pt idx="20195">
                  <c:v>82.806560297585094</c:v>
                </c:pt>
                <c:pt idx="20196">
                  <c:v>82.815166463223591</c:v>
                </c:pt>
                <c:pt idx="20197">
                  <c:v>82.823770591417556</c:v>
                </c:pt>
                <c:pt idx="20198">
                  <c:v>82.832376757056039</c:v>
                </c:pt>
                <c:pt idx="20199">
                  <c:v>82.840982922694536</c:v>
                </c:pt>
                <c:pt idx="20200">
                  <c:v>82.849587050888502</c:v>
                </c:pt>
                <c:pt idx="20201">
                  <c:v>82.858193216526985</c:v>
                </c:pt>
                <c:pt idx="20202">
                  <c:v>82.866799382165468</c:v>
                </c:pt>
                <c:pt idx="20203">
                  <c:v>82.875403510359448</c:v>
                </c:pt>
                <c:pt idx="20204">
                  <c:v>82.88400967599793</c:v>
                </c:pt>
                <c:pt idx="20205">
                  <c:v>82.892615841636413</c:v>
                </c:pt>
                <c:pt idx="20206">
                  <c:v>82.901219969830393</c:v>
                </c:pt>
                <c:pt idx="20207">
                  <c:v>82.909826135468876</c:v>
                </c:pt>
                <c:pt idx="20208">
                  <c:v>82.918440450885427</c:v>
                </c:pt>
                <c:pt idx="20209">
                  <c:v>82.927044579079407</c:v>
                </c:pt>
                <c:pt idx="20210">
                  <c:v>82.93565074471789</c:v>
                </c:pt>
                <c:pt idx="20211">
                  <c:v>82.944256910356373</c:v>
                </c:pt>
                <c:pt idx="20212">
                  <c:v>82.952861038550338</c:v>
                </c:pt>
                <c:pt idx="20213">
                  <c:v>82.961467204188835</c:v>
                </c:pt>
                <c:pt idx="20214">
                  <c:v>82.970073369827318</c:v>
                </c:pt>
                <c:pt idx="20215">
                  <c:v>82.978677498021284</c:v>
                </c:pt>
                <c:pt idx="20216">
                  <c:v>82.987283663659781</c:v>
                </c:pt>
                <c:pt idx="20217">
                  <c:v>82.995889829298264</c:v>
                </c:pt>
                <c:pt idx="20218">
                  <c:v>83.00449395749223</c:v>
                </c:pt>
                <c:pt idx="20219">
                  <c:v>83.013100123130727</c:v>
                </c:pt>
                <c:pt idx="20220">
                  <c:v>83.021714438547278</c:v>
                </c:pt>
                <c:pt idx="20221">
                  <c:v>83.030320604185761</c:v>
                </c:pt>
                <c:pt idx="20222">
                  <c:v>83.038924732379726</c:v>
                </c:pt>
                <c:pt idx="20223">
                  <c:v>83.047530898018223</c:v>
                </c:pt>
                <c:pt idx="20224">
                  <c:v>83.056137063656706</c:v>
                </c:pt>
                <c:pt idx="20225">
                  <c:v>83.064741191850672</c:v>
                </c:pt>
                <c:pt idx="20226">
                  <c:v>83.145517876967105</c:v>
                </c:pt>
                <c:pt idx="20227">
                  <c:v>83.124142108462451</c:v>
                </c:pt>
                <c:pt idx="20228">
                  <c:v>83.136273937768237</c:v>
                </c:pt>
                <c:pt idx="20229">
                  <c:v>83.121844093794749</c:v>
                </c:pt>
                <c:pt idx="20230">
                  <c:v>83.152988285544183</c:v>
                </c:pt>
                <c:pt idx="20231">
                  <c:v>83.172847487601331</c:v>
                </c:pt>
                <c:pt idx="20232">
                  <c:v>83.157658181622921</c:v>
                </c:pt>
                <c:pt idx="20233">
                  <c:v>83.189968423058602</c:v>
                </c:pt>
                <c:pt idx="20234">
                  <c:v>83.175495441954709</c:v>
                </c:pt>
                <c:pt idx="20235">
                  <c:v>83.182093196186159</c:v>
                </c:pt>
                <c:pt idx="20236">
                  <c:v>83.190325035875887</c:v>
                </c:pt>
                <c:pt idx="20237">
                  <c:v>83.198554926739931</c:v>
                </c:pt>
                <c:pt idx="20238">
                  <c:v>83.206786766429644</c:v>
                </c:pt>
                <c:pt idx="20239">
                  <c:v>83.220442721030039</c:v>
                </c:pt>
                <c:pt idx="20240">
                  <c:v>83.178532319027184</c:v>
                </c:pt>
                <c:pt idx="20241">
                  <c:v>83.139418795154754</c:v>
                </c:pt>
                <c:pt idx="20242">
                  <c:v>83.141649805241315</c:v>
                </c:pt>
                <c:pt idx="20243">
                  <c:v>83.143880287153138</c:v>
                </c:pt>
                <c:pt idx="20244">
                  <c:v>83.146111297239699</c:v>
                </c:pt>
                <c:pt idx="20245">
                  <c:v>83.148344420025211</c:v>
                </c:pt>
                <c:pt idx="20246">
                  <c:v>83.150575430111772</c:v>
                </c:pt>
                <c:pt idx="20247">
                  <c:v>83.152805912023595</c:v>
                </c:pt>
                <c:pt idx="20248">
                  <c:v>83.155036922110156</c:v>
                </c:pt>
                <c:pt idx="20249">
                  <c:v>83.157267932196717</c:v>
                </c:pt>
                <c:pt idx="20250">
                  <c:v>83.15949841410854</c:v>
                </c:pt>
                <c:pt idx="20251">
                  <c:v>83.161729424195102</c:v>
                </c:pt>
                <c:pt idx="20252">
                  <c:v>83.163960434281663</c:v>
                </c:pt>
                <c:pt idx="20253">
                  <c:v>83.166190916193486</c:v>
                </c:pt>
                <c:pt idx="20254">
                  <c:v>83.168421926280047</c:v>
                </c:pt>
                <c:pt idx="20255">
                  <c:v>83.170652936366608</c:v>
                </c:pt>
                <c:pt idx="20256">
                  <c:v>83.172883418278431</c:v>
                </c:pt>
                <c:pt idx="20257">
                  <c:v>83.175114428364992</c:v>
                </c:pt>
                <c:pt idx="20258">
                  <c:v>83.17734755115049</c:v>
                </c:pt>
                <c:pt idx="20259">
                  <c:v>83.179578033062313</c:v>
                </c:pt>
                <c:pt idx="20260">
                  <c:v>83.181809043148874</c:v>
                </c:pt>
                <c:pt idx="20261">
                  <c:v>83.184040053235435</c:v>
                </c:pt>
                <c:pt idx="20262">
                  <c:v>83.186270535147258</c:v>
                </c:pt>
                <c:pt idx="20263">
                  <c:v>83.188501545233819</c:v>
                </c:pt>
                <c:pt idx="20264">
                  <c:v>83.19073255532038</c:v>
                </c:pt>
                <c:pt idx="20265">
                  <c:v>83.192963037232204</c:v>
                </c:pt>
                <c:pt idx="20266">
                  <c:v>83.195194047318765</c:v>
                </c:pt>
                <c:pt idx="20267">
                  <c:v>83.197425057405326</c:v>
                </c:pt>
                <c:pt idx="20268">
                  <c:v>83.199655539317149</c:v>
                </c:pt>
                <c:pt idx="20269">
                  <c:v>83.20188654940371</c:v>
                </c:pt>
                <c:pt idx="20270">
                  <c:v>83.204119672189222</c:v>
                </c:pt>
                <c:pt idx="20271">
                  <c:v>83.206350682275783</c:v>
                </c:pt>
                <c:pt idx="20272">
                  <c:v>83.208581164187606</c:v>
                </c:pt>
                <c:pt idx="20273">
                  <c:v>83.210812174274167</c:v>
                </c:pt>
                <c:pt idx="20274">
                  <c:v>83.213043184360728</c:v>
                </c:pt>
                <c:pt idx="20275">
                  <c:v>83.215273666272552</c:v>
                </c:pt>
                <c:pt idx="20276">
                  <c:v>83.217504676359113</c:v>
                </c:pt>
                <c:pt idx="20277">
                  <c:v>83.219735686445674</c:v>
                </c:pt>
                <c:pt idx="20278">
                  <c:v>83.221966168357497</c:v>
                </c:pt>
                <c:pt idx="20279">
                  <c:v>83.224197178444058</c:v>
                </c:pt>
                <c:pt idx="20280">
                  <c:v>83.226428188530619</c:v>
                </c:pt>
                <c:pt idx="20281">
                  <c:v>83.228658670442442</c:v>
                </c:pt>
                <c:pt idx="20282">
                  <c:v>83.230889680529003</c:v>
                </c:pt>
                <c:pt idx="20283">
                  <c:v>83.233122803314515</c:v>
                </c:pt>
                <c:pt idx="20284">
                  <c:v>83.235353285226338</c:v>
                </c:pt>
                <c:pt idx="20285">
                  <c:v>83.237584295312899</c:v>
                </c:pt>
                <c:pt idx="20286">
                  <c:v>83.23981530539946</c:v>
                </c:pt>
                <c:pt idx="20287">
                  <c:v>83.242045787311284</c:v>
                </c:pt>
                <c:pt idx="20288">
                  <c:v>83.244276797397845</c:v>
                </c:pt>
                <c:pt idx="20289">
                  <c:v>83.246507807484406</c:v>
                </c:pt>
                <c:pt idx="20290">
                  <c:v>83.197465368533969</c:v>
                </c:pt>
                <c:pt idx="20291">
                  <c:v>83.242107620886983</c:v>
                </c:pt>
                <c:pt idx="20292">
                  <c:v>83.21336882331903</c:v>
                </c:pt>
                <c:pt idx="20293">
                  <c:v>83.143318311874111</c:v>
                </c:pt>
                <c:pt idx="20294">
                  <c:v>83.138176000000001</c:v>
                </c:pt>
                <c:pt idx="20295">
                  <c:v>83.138176000000001</c:v>
                </c:pt>
                <c:pt idx="20296">
                  <c:v>83.155396039341923</c:v>
                </c:pt>
                <c:pt idx="20297">
                  <c:v>83.104287409535161</c:v>
                </c:pt>
                <c:pt idx="20298">
                  <c:v>83.101996999999997</c:v>
                </c:pt>
                <c:pt idx="20299">
                  <c:v>83.096550143256309</c:v>
                </c:pt>
                <c:pt idx="20300">
                  <c:v>83.090908231058975</c:v>
                </c:pt>
                <c:pt idx="20301">
                  <c:v>83.085264982865368</c:v>
                </c:pt>
                <c:pt idx="20302">
                  <c:v>83.079621734671761</c:v>
                </c:pt>
                <c:pt idx="20303">
                  <c:v>83.073979822474428</c:v>
                </c:pt>
                <c:pt idx="20304">
                  <c:v>83.068336574280821</c:v>
                </c:pt>
                <c:pt idx="20305">
                  <c:v>83.062693326087214</c:v>
                </c:pt>
                <c:pt idx="20306">
                  <c:v>83.05705141388988</c:v>
                </c:pt>
                <c:pt idx="20307">
                  <c:v>83.05140282171125</c:v>
                </c:pt>
                <c:pt idx="20308">
                  <c:v>83.045759573517643</c:v>
                </c:pt>
                <c:pt idx="20309">
                  <c:v>83.040117661320295</c:v>
                </c:pt>
                <c:pt idx="20310">
                  <c:v>83.034474413126702</c:v>
                </c:pt>
                <c:pt idx="20311">
                  <c:v>83.028831164933095</c:v>
                </c:pt>
                <c:pt idx="20312">
                  <c:v>83.023189252735747</c:v>
                </c:pt>
                <c:pt idx="20313">
                  <c:v>83.017546004542154</c:v>
                </c:pt>
                <c:pt idx="20314">
                  <c:v>83.011902756348547</c:v>
                </c:pt>
                <c:pt idx="20315">
                  <c:v>83.0062608441512</c:v>
                </c:pt>
                <c:pt idx="20316">
                  <c:v>83.000617595957607</c:v>
                </c:pt>
                <c:pt idx="20317">
                  <c:v>82.994974347764</c:v>
                </c:pt>
                <c:pt idx="20318">
                  <c:v>83.006790509892724</c:v>
                </c:pt>
                <c:pt idx="20319">
                  <c:v>83.05192204434907</c:v>
                </c:pt>
                <c:pt idx="20320">
                  <c:v>83.025008014783026</c:v>
                </c:pt>
                <c:pt idx="20321">
                  <c:v>83.025280529439812</c:v>
                </c:pt>
                <c:pt idx="20322">
                  <c:v>83.001932862184063</c:v>
                </c:pt>
                <c:pt idx="20323">
                  <c:v>83.007444960896521</c:v>
                </c:pt>
                <c:pt idx="20324">
                  <c:v>83.039768977592374</c:v>
                </c:pt>
                <c:pt idx="20325">
                  <c:v>83.005029643776822</c:v>
                </c:pt>
                <c:pt idx="20326">
                  <c:v>82.993461999999994</c:v>
                </c:pt>
                <c:pt idx="20327">
                  <c:v>82.995072097663481</c:v>
                </c:pt>
                <c:pt idx="20328">
                  <c:v>82.997095741244721</c:v>
                </c:pt>
                <c:pt idx="20329">
                  <c:v>82.999119864021679</c:v>
                </c:pt>
                <c:pt idx="20330">
                  <c:v>83.001143986798652</c:v>
                </c:pt>
                <c:pt idx="20331">
                  <c:v>83.003167630379878</c:v>
                </c:pt>
                <c:pt idx="20332">
                  <c:v>83.005193669939771</c:v>
                </c:pt>
                <c:pt idx="20333">
                  <c:v>83.00721779271673</c:v>
                </c:pt>
                <c:pt idx="20334">
                  <c:v>83.00924143629797</c:v>
                </c:pt>
                <c:pt idx="20335">
                  <c:v>83.011265559074928</c:v>
                </c:pt>
                <c:pt idx="20336">
                  <c:v>83.013289681851901</c:v>
                </c:pt>
                <c:pt idx="20337">
                  <c:v>83.015313325433127</c:v>
                </c:pt>
                <c:pt idx="20338">
                  <c:v>83.017337448210085</c:v>
                </c:pt>
                <c:pt idx="20339">
                  <c:v>83.019361570987058</c:v>
                </c:pt>
                <c:pt idx="20340">
                  <c:v>83.021385214568284</c:v>
                </c:pt>
                <c:pt idx="20341">
                  <c:v>83.023409337345242</c:v>
                </c:pt>
                <c:pt idx="20342">
                  <c:v>83.025433460122215</c:v>
                </c:pt>
                <c:pt idx="20343">
                  <c:v>83.027457103703441</c:v>
                </c:pt>
                <c:pt idx="20344">
                  <c:v>83.029481226480399</c:v>
                </c:pt>
                <c:pt idx="20345">
                  <c:v>83.031507266040308</c:v>
                </c:pt>
                <c:pt idx="20346">
                  <c:v>83.033531388817266</c:v>
                </c:pt>
                <c:pt idx="20347">
                  <c:v>83.035555032398491</c:v>
                </c:pt>
                <c:pt idx="20348">
                  <c:v>83.037579155175465</c:v>
                </c:pt>
                <c:pt idx="20349">
                  <c:v>83.039603277952423</c:v>
                </c:pt>
                <c:pt idx="20350">
                  <c:v>83.041626921533648</c:v>
                </c:pt>
                <c:pt idx="20351">
                  <c:v>83.043651044310622</c:v>
                </c:pt>
                <c:pt idx="20352">
                  <c:v>83.04567516708758</c:v>
                </c:pt>
                <c:pt idx="20353">
                  <c:v>83.04769881066882</c:v>
                </c:pt>
                <c:pt idx="20354">
                  <c:v>83.065495591179982</c:v>
                </c:pt>
                <c:pt idx="20355">
                  <c:v>83.01230148736289</c:v>
                </c:pt>
                <c:pt idx="20356">
                  <c:v>83.065059879351466</c:v>
                </c:pt>
                <c:pt idx="20357">
                  <c:v>83.029640000000001</c:v>
                </c:pt>
                <c:pt idx="20358">
                  <c:v>83.031529157844545</c:v>
                </c:pt>
                <c:pt idx="20359">
                  <c:v>83.083148900333811</c:v>
                </c:pt>
                <c:pt idx="20360">
                  <c:v>83.065874611718485</c:v>
                </c:pt>
                <c:pt idx="20361">
                  <c:v>83.067020484395854</c:v>
                </c:pt>
                <c:pt idx="20362">
                  <c:v>83.068166357073238</c:v>
                </c:pt>
                <c:pt idx="20363">
                  <c:v>83.069311958473932</c:v>
                </c:pt>
                <c:pt idx="20364">
                  <c:v>83.070457831151302</c:v>
                </c:pt>
                <c:pt idx="20365">
                  <c:v>83.071603703828671</c:v>
                </c:pt>
                <c:pt idx="20366">
                  <c:v>83.07274930522938</c:v>
                </c:pt>
                <c:pt idx="20367">
                  <c:v>83.073895177906749</c:v>
                </c:pt>
                <c:pt idx="20368">
                  <c:v>83.075042135690822</c:v>
                </c:pt>
                <c:pt idx="20369">
                  <c:v>83.076188008368206</c:v>
                </c:pt>
                <c:pt idx="20370">
                  <c:v>83.0773336097689</c:v>
                </c:pt>
                <c:pt idx="20371">
                  <c:v>83.078479482446269</c:v>
                </c:pt>
                <c:pt idx="20372">
                  <c:v>83.079625355123639</c:v>
                </c:pt>
                <c:pt idx="20373">
                  <c:v>83.080770956524347</c:v>
                </c:pt>
                <c:pt idx="20374">
                  <c:v>83.081916829201717</c:v>
                </c:pt>
                <c:pt idx="20375">
                  <c:v>83.083062701879086</c:v>
                </c:pt>
                <c:pt idx="20376">
                  <c:v>83.088682564377677</c:v>
                </c:pt>
                <c:pt idx="20377">
                  <c:v>83.101996999999997</c:v>
                </c:pt>
                <c:pt idx="20378">
                  <c:v>83.081880580829761</c:v>
                </c:pt>
                <c:pt idx="20379">
                  <c:v>83.050256741773964</c:v>
                </c:pt>
                <c:pt idx="20380">
                  <c:v>83.086098222407628</c:v>
                </c:pt>
                <c:pt idx="20381">
                  <c:v>83.047729000000004</c:v>
                </c:pt>
                <c:pt idx="20382">
                  <c:v>83.047729000000004</c:v>
                </c:pt>
                <c:pt idx="20383">
                  <c:v>83.053408268176398</c:v>
                </c:pt>
                <c:pt idx="20384">
                  <c:v>83.060013291845493</c:v>
                </c:pt>
                <c:pt idx="20385">
                  <c:v>83.049450819408875</c:v>
                </c:pt>
                <c:pt idx="20386">
                  <c:v>83.054740248632939</c:v>
                </c:pt>
                <c:pt idx="20387">
                  <c:v>83.060029677857003</c:v>
                </c:pt>
                <c:pt idx="20388">
                  <c:v>83.065317854848757</c:v>
                </c:pt>
                <c:pt idx="20389">
                  <c:v>83.070607284072821</c:v>
                </c:pt>
                <c:pt idx="20390">
                  <c:v>83.075896713296885</c:v>
                </c:pt>
                <c:pt idx="20391">
                  <c:v>83.08118489028864</c:v>
                </c:pt>
                <c:pt idx="20392">
                  <c:v>83.086474319512703</c:v>
                </c:pt>
                <c:pt idx="20393">
                  <c:v>83.09176875766596</c:v>
                </c:pt>
                <c:pt idx="20394">
                  <c:v>83.09705818689001</c:v>
                </c:pt>
                <c:pt idx="20395">
                  <c:v>83.102346363881779</c:v>
                </c:pt>
                <c:pt idx="20396">
                  <c:v>83.107635793105842</c:v>
                </c:pt>
                <c:pt idx="20397">
                  <c:v>83.112925222329892</c:v>
                </c:pt>
                <c:pt idx="20398">
                  <c:v>83.118213399321661</c:v>
                </c:pt>
                <c:pt idx="20399">
                  <c:v>83.123502828545725</c:v>
                </c:pt>
                <c:pt idx="20400">
                  <c:v>83.128792257769788</c:v>
                </c:pt>
                <c:pt idx="20401">
                  <c:v>83.134080434761543</c:v>
                </c:pt>
                <c:pt idx="20402">
                  <c:v>83.139369863985607</c:v>
                </c:pt>
                <c:pt idx="20403">
                  <c:v>83.144659293209671</c:v>
                </c:pt>
                <c:pt idx="20404">
                  <c:v>83.149947470201425</c:v>
                </c:pt>
                <c:pt idx="20405">
                  <c:v>83.155241908354682</c:v>
                </c:pt>
                <c:pt idx="20406">
                  <c:v>83.160531337578746</c:v>
                </c:pt>
                <c:pt idx="20407">
                  <c:v>83.165819514570501</c:v>
                </c:pt>
                <c:pt idx="20408">
                  <c:v>83.171108943794565</c:v>
                </c:pt>
                <c:pt idx="20409">
                  <c:v>83.176398373018628</c:v>
                </c:pt>
                <c:pt idx="20410">
                  <c:v>83.181686550010383</c:v>
                </c:pt>
                <c:pt idx="20411">
                  <c:v>83.186975979234447</c:v>
                </c:pt>
                <c:pt idx="20412">
                  <c:v>83.19226540845851</c:v>
                </c:pt>
                <c:pt idx="20413">
                  <c:v>83.197553585450265</c:v>
                </c:pt>
                <c:pt idx="20414">
                  <c:v>83.202843014674329</c:v>
                </c:pt>
                <c:pt idx="20415">
                  <c:v>83.208132443898393</c:v>
                </c:pt>
                <c:pt idx="20416">
                  <c:v>83.237158466372662</c:v>
                </c:pt>
                <c:pt idx="20417">
                  <c:v>83.200531723263509</c:v>
                </c:pt>
                <c:pt idx="20418">
                  <c:v>83.236260980154356</c:v>
                </c:pt>
                <c:pt idx="20419">
                  <c:v>83.243047306504963</c:v>
                </c:pt>
                <c:pt idx="20420">
                  <c:v>83.236159591559371</c:v>
                </c:pt>
                <c:pt idx="20421">
                  <c:v>83.268170559895395</c:v>
                </c:pt>
                <c:pt idx="20422">
                  <c:v>83.273697796117901</c:v>
                </c:pt>
                <c:pt idx="20423">
                  <c:v>83.27922634118157</c:v>
                </c:pt>
                <c:pt idx="20424">
                  <c:v>83.284754886245238</c:v>
                </c:pt>
                <c:pt idx="20425">
                  <c:v>83.290282122467744</c:v>
                </c:pt>
                <c:pt idx="20426">
                  <c:v>83.295815902896067</c:v>
                </c:pt>
                <c:pt idx="20427">
                  <c:v>83.301344447959735</c:v>
                </c:pt>
                <c:pt idx="20428">
                  <c:v>83.306871684182241</c:v>
                </c:pt>
                <c:pt idx="20429">
                  <c:v>83.31240022924591</c:v>
                </c:pt>
                <c:pt idx="20430">
                  <c:v>83.317928774309578</c:v>
                </c:pt>
                <c:pt idx="20431">
                  <c:v>83.323456010532084</c:v>
                </c:pt>
                <c:pt idx="20432">
                  <c:v>83.328984555595753</c:v>
                </c:pt>
                <c:pt idx="20433">
                  <c:v>83.334513100659422</c:v>
                </c:pt>
                <c:pt idx="20434">
                  <c:v>83.340040336881927</c:v>
                </c:pt>
                <c:pt idx="20435">
                  <c:v>83.345568881945596</c:v>
                </c:pt>
                <c:pt idx="20436">
                  <c:v>83.351097427009265</c:v>
                </c:pt>
                <c:pt idx="20437">
                  <c:v>83.35662466323177</c:v>
                </c:pt>
                <c:pt idx="20438">
                  <c:v>83.362153208295439</c:v>
                </c:pt>
                <c:pt idx="20439">
                  <c:v>83.367686988723747</c:v>
                </c:pt>
                <c:pt idx="20440">
                  <c:v>83.373215533787416</c:v>
                </c:pt>
                <c:pt idx="20441">
                  <c:v>83.378742770009922</c:v>
                </c:pt>
                <c:pt idx="20442">
                  <c:v>83.38427131507359</c:v>
                </c:pt>
                <c:pt idx="20443">
                  <c:v>83.389799860137259</c:v>
                </c:pt>
                <c:pt idx="20444">
                  <c:v>83.395327096359765</c:v>
                </c:pt>
                <c:pt idx="20445">
                  <c:v>83.400855641423433</c:v>
                </c:pt>
                <c:pt idx="20446">
                  <c:v>83.406384186487102</c:v>
                </c:pt>
                <c:pt idx="20447">
                  <c:v>83.411911422709608</c:v>
                </c:pt>
                <c:pt idx="20448">
                  <c:v>83.417439967773277</c:v>
                </c:pt>
                <c:pt idx="20449">
                  <c:v>83.422968512836945</c:v>
                </c:pt>
                <c:pt idx="20450">
                  <c:v>83.428495749059451</c:v>
                </c:pt>
                <c:pt idx="20451">
                  <c:v>83.434029529487759</c:v>
                </c:pt>
                <c:pt idx="20452">
                  <c:v>83.439558074551428</c:v>
                </c:pt>
                <c:pt idx="20453">
                  <c:v>83.445085310773948</c:v>
                </c:pt>
                <c:pt idx="20454">
                  <c:v>83.450613855837616</c:v>
                </c:pt>
                <c:pt idx="20455">
                  <c:v>83.456142400901271</c:v>
                </c:pt>
                <c:pt idx="20456">
                  <c:v>83.461669637123791</c:v>
                </c:pt>
                <c:pt idx="20457">
                  <c:v>83.46719818218746</c:v>
                </c:pt>
                <c:pt idx="20458">
                  <c:v>83.472726727251114</c:v>
                </c:pt>
                <c:pt idx="20459">
                  <c:v>83.478253963473634</c:v>
                </c:pt>
                <c:pt idx="20460">
                  <c:v>83.483782508537303</c:v>
                </c:pt>
                <c:pt idx="20461">
                  <c:v>83.489311053600971</c:v>
                </c:pt>
                <c:pt idx="20462">
                  <c:v>83.494838289823477</c:v>
                </c:pt>
                <c:pt idx="20463">
                  <c:v>83.500366834887146</c:v>
                </c:pt>
                <c:pt idx="20464">
                  <c:v>83.505900615315454</c:v>
                </c:pt>
                <c:pt idx="20465">
                  <c:v>83.511429160379123</c:v>
                </c:pt>
                <c:pt idx="20466">
                  <c:v>83.516956396601628</c:v>
                </c:pt>
                <c:pt idx="20467">
                  <c:v>83.54709339261025</c:v>
                </c:pt>
                <c:pt idx="20468">
                  <c:v>83.554259999999999</c:v>
                </c:pt>
                <c:pt idx="20469">
                  <c:v>83.598538754411067</c:v>
                </c:pt>
                <c:pt idx="20470">
                  <c:v>83.608528000000007</c:v>
                </c:pt>
                <c:pt idx="20471">
                  <c:v>83.608528000000007</c:v>
                </c:pt>
                <c:pt idx="20472">
                  <c:v>83.62366686266094</c:v>
                </c:pt>
                <c:pt idx="20473">
                  <c:v>83.626616999999996</c:v>
                </c:pt>
                <c:pt idx="20474">
                  <c:v>83.657405803337312</c:v>
                </c:pt>
                <c:pt idx="20475">
                  <c:v>83.647277587505954</c:v>
                </c:pt>
                <c:pt idx="20476">
                  <c:v>83.640999743847701</c:v>
                </c:pt>
                <c:pt idx="20477">
                  <c:v>83.636688221274113</c:v>
                </c:pt>
                <c:pt idx="20478">
                  <c:v>83.63237771942083</c:v>
                </c:pt>
                <c:pt idx="20479">
                  <c:v>83.628066196847243</c:v>
                </c:pt>
                <c:pt idx="20480">
                  <c:v>83.623754674273655</c:v>
                </c:pt>
                <c:pt idx="20481">
                  <c:v>83.619444172420373</c:v>
                </c:pt>
                <c:pt idx="20482">
                  <c:v>83.615132649846785</c:v>
                </c:pt>
                <c:pt idx="20483">
                  <c:v>83.610821127273198</c:v>
                </c:pt>
                <c:pt idx="20484">
                  <c:v>83.606510625419915</c:v>
                </c:pt>
                <c:pt idx="20485">
                  <c:v>83.602199102846328</c:v>
                </c:pt>
                <c:pt idx="20486">
                  <c:v>83.59788758027274</c:v>
                </c:pt>
                <c:pt idx="20487">
                  <c:v>83.593577078419457</c:v>
                </c:pt>
                <c:pt idx="20488">
                  <c:v>83.58926555584587</c:v>
                </c:pt>
                <c:pt idx="20489">
                  <c:v>83.584949950391049</c:v>
                </c:pt>
                <c:pt idx="20490">
                  <c:v>83.580638427817462</c:v>
                </c:pt>
                <c:pt idx="20491">
                  <c:v>83.576327925964179</c:v>
                </c:pt>
                <c:pt idx="20492">
                  <c:v>83.572016403390592</c:v>
                </c:pt>
                <c:pt idx="20493">
                  <c:v>83.567704880817004</c:v>
                </c:pt>
                <c:pt idx="20494">
                  <c:v>83.563394378963721</c:v>
                </c:pt>
                <c:pt idx="20495">
                  <c:v>83.559082856390134</c:v>
                </c:pt>
                <c:pt idx="20496">
                  <c:v>83.554771333816547</c:v>
                </c:pt>
                <c:pt idx="20497">
                  <c:v>83.550460831963264</c:v>
                </c:pt>
                <c:pt idx="20498">
                  <c:v>83.546149309389676</c:v>
                </c:pt>
                <c:pt idx="20499">
                  <c:v>83.541837786816089</c:v>
                </c:pt>
                <c:pt idx="20500">
                  <c:v>83.537527284962806</c:v>
                </c:pt>
                <c:pt idx="20501">
                  <c:v>83.533211679507986</c:v>
                </c:pt>
                <c:pt idx="20502">
                  <c:v>83.528900156934398</c:v>
                </c:pt>
                <c:pt idx="20503">
                  <c:v>83.524589655081115</c:v>
                </c:pt>
                <c:pt idx="20504">
                  <c:v>83.520278132507528</c:v>
                </c:pt>
                <c:pt idx="20505">
                  <c:v>83.51596660993394</c:v>
                </c:pt>
                <c:pt idx="20506">
                  <c:v>83.511656108080658</c:v>
                </c:pt>
                <c:pt idx="20507">
                  <c:v>83.50734458550707</c:v>
                </c:pt>
                <c:pt idx="20508">
                  <c:v>83.503033062933483</c:v>
                </c:pt>
                <c:pt idx="20509">
                  <c:v>83.4987225610802</c:v>
                </c:pt>
                <c:pt idx="20510">
                  <c:v>83.468539861624464</c:v>
                </c:pt>
                <c:pt idx="20511">
                  <c:v>83.464228339050877</c:v>
                </c:pt>
                <c:pt idx="20512">
                  <c:v>83.459916816477289</c:v>
                </c:pt>
                <c:pt idx="20513">
                  <c:v>83.455606314624006</c:v>
                </c:pt>
                <c:pt idx="20514">
                  <c:v>83.451294792050419</c:v>
                </c:pt>
                <c:pt idx="20515">
                  <c:v>83.446983269476831</c:v>
                </c:pt>
                <c:pt idx="20516">
                  <c:v>83.442672767623549</c:v>
                </c:pt>
                <c:pt idx="20517">
                  <c:v>83.438361245049961</c:v>
                </c:pt>
                <c:pt idx="20518">
                  <c:v>83.434050743196678</c:v>
                </c:pt>
                <c:pt idx="20519">
                  <c:v>83.429739220623091</c:v>
                </c:pt>
                <c:pt idx="20520">
                  <c:v>83.42542361516827</c:v>
                </c:pt>
                <c:pt idx="20521">
                  <c:v>83.421112092594683</c:v>
                </c:pt>
                <c:pt idx="20522">
                  <c:v>83.4168015907414</c:v>
                </c:pt>
                <c:pt idx="20523">
                  <c:v>83.412490068167813</c:v>
                </c:pt>
                <c:pt idx="20524">
                  <c:v>83.392386245588938</c:v>
                </c:pt>
                <c:pt idx="20525">
                  <c:v>83.361102891750107</c:v>
                </c:pt>
                <c:pt idx="20526">
                  <c:v>83.355443818788743</c:v>
                </c:pt>
                <c:pt idx="20527">
                  <c:v>83.305350928322156</c:v>
                </c:pt>
                <c:pt idx="20528">
                  <c:v>83.352338451127821</c:v>
                </c:pt>
                <c:pt idx="20529">
                  <c:v>83.286698224697986</c:v>
                </c:pt>
                <c:pt idx="20530">
                  <c:v>83.278821207248328</c:v>
                </c:pt>
                <c:pt idx="20531">
                  <c:v>83.268041910311496</c:v>
                </c:pt>
                <c:pt idx="20532">
                  <c:v>83.273629997315439</c:v>
                </c:pt>
                <c:pt idx="20533">
                  <c:v>83.335974499898697</c:v>
                </c:pt>
                <c:pt idx="20534">
                  <c:v>83.33279854981842</c:v>
                </c:pt>
                <c:pt idx="20535">
                  <c:v>83.32962335162027</c:v>
                </c:pt>
                <c:pt idx="20536">
                  <c:v>83.326447401539994</c:v>
                </c:pt>
                <c:pt idx="20537">
                  <c:v>83.323271451459718</c:v>
                </c:pt>
                <c:pt idx="20538">
                  <c:v>83.320096253261568</c:v>
                </c:pt>
                <c:pt idx="20539">
                  <c:v>83.316920303181291</c:v>
                </c:pt>
                <c:pt idx="20540">
                  <c:v>83.313745104983141</c:v>
                </c:pt>
                <c:pt idx="20541">
                  <c:v>83.310569154902879</c:v>
                </c:pt>
                <c:pt idx="20542">
                  <c:v>83.307393204822603</c:v>
                </c:pt>
                <c:pt idx="20543">
                  <c:v>83.304218006624453</c:v>
                </c:pt>
                <c:pt idx="20544">
                  <c:v>83.301042056544176</c:v>
                </c:pt>
                <c:pt idx="20545">
                  <c:v>83.297863098935423</c:v>
                </c:pt>
                <c:pt idx="20546">
                  <c:v>83.294687148855147</c:v>
                </c:pt>
                <c:pt idx="20547">
                  <c:v>83.291511950656997</c:v>
                </c:pt>
                <c:pt idx="20548">
                  <c:v>83.28833600057672</c:v>
                </c:pt>
                <c:pt idx="20549">
                  <c:v>83.285160050496444</c:v>
                </c:pt>
                <c:pt idx="20550">
                  <c:v>83.281984852298294</c:v>
                </c:pt>
                <c:pt idx="20551">
                  <c:v>83.278808902218017</c:v>
                </c:pt>
                <c:pt idx="20552">
                  <c:v>83.275632952137755</c:v>
                </c:pt>
                <c:pt idx="20553">
                  <c:v>83.272457753939605</c:v>
                </c:pt>
                <c:pt idx="20554">
                  <c:v>83.269281803859329</c:v>
                </c:pt>
                <c:pt idx="20555">
                  <c:v>83.266105853779052</c:v>
                </c:pt>
                <c:pt idx="20556">
                  <c:v>83.262930655580902</c:v>
                </c:pt>
                <c:pt idx="20557">
                  <c:v>83.259754705500626</c:v>
                </c:pt>
                <c:pt idx="20558">
                  <c:v>83.256575747891873</c:v>
                </c:pt>
                <c:pt idx="20559">
                  <c:v>83.253399797811596</c:v>
                </c:pt>
                <c:pt idx="20560">
                  <c:v>83.250224599613446</c:v>
                </c:pt>
                <c:pt idx="20561">
                  <c:v>83.24704864953317</c:v>
                </c:pt>
                <c:pt idx="20562">
                  <c:v>83.24387345133502</c:v>
                </c:pt>
                <c:pt idx="20563">
                  <c:v>83.240697501254743</c:v>
                </c:pt>
                <c:pt idx="20564">
                  <c:v>83.237521551174481</c:v>
                </c:pt>
                <c:pt idx="20565">
                  <c:v>83.234346352976331</c:v>
                </c:pt>
                <c:pt idx="20566">
                  <c:v>83.231170402896055</c:v>
                </c:pt>
                <c:pt idx="20567">
                  <c:v>83.227994452815778</c:v>
                </c:pt>
                <c:pt idx="20568">
                  <c:v>83.224819254617628</c:v>
                </c:pt>
                <c:pt idx="20569">
                  <c:v>83.221643304537352</c:v>
                </c:pt>
                <c:pt idx="20570">
                  <c:v>83.218464346928599</c:v>
                </c:pt>
                <c:pt idx="20571">
                  <c:v>83.215288396848322</c:v>
                </c:pt>
                <c:pt idx="20572">
                  <c:v>83.212113198650172</c:v>
                </c:pt>
                <c:pt idx="20573">
                  <c:v>83.208937248569896</c:v>
                </c:pt>
                <c:pt idx="20574">
                  <c:v>83.205761298489634</c:v>
                </c:pt>
                <c:pt idx="20575">
                  <c:v>83.20258610029147</c:v>
                </c:pt>
                <c:pt idx="20576">
                  <c:v>83.199410150211207</c:v>
                </c:pt>
                <c:pt idx="20577">
                  <c:v>83.196234200130931</c:v>
                </c:pt>
                <c:pt idx="20578">
                  <c:v>83.193059001932781</c:v>
                </c:pt>
                <c:pt idx="20579">
                  <c:v>83.192458999999999</c:v>
                </c:pt>
                <c:pt idx="20580">
                  <c:v>83.192458999999999</c:v>
                </c:pt>
                <c:pt idx="20581">
                  <c:v>83.17742796399618</c:v>
                </c:pt>
                <c:pt idx="20582">
                  <c:v>83.159213185935641</c:v>
                </c:pt>
                <c:pt idx="20583">
                  <c:v>83.125661946113496</c:v>
                </c:pt>
                <c:pt idx="20584">
                  <c:v>83.120086999999998</c:v>
                </c:pt>
                <c:pt idx="20585">
                  <c:v>83.05787119404053</c:v>
                </c:pt>
                <c:pt idx="20586">
                  <c:v>83.07909448497854</c:v>
                </c:pt>
                <c:pt idx="20587">
                  <c:v>83.099715387935149</c:v>
                </c:pt>
                <c:pt idx="20588">
                  <c:v>83.104023909877284</c:v>
                </c:pt>
                <c:pt idx="20589">
                  <c:v>83.106341005228202</c:v>
                </c:pt>
                <c:pt idx="20590">
                  <c:v>83.108657552024354</c:v>
                </c:pt>
                <c:pt idx="20591">
                  <c:v>83.110974647375286</c:v>
                </c:pt>
                <c:pt idx="20592">
                  <c:v>83.113291742726204</c:v>
                </c:pt>
                <c:pt idx="20593">
                  <c:v>83.115608289522356</c:v>
                </c:pt>
                <c:pt idx="20594">
                  <c:v>83.117925384873274</c:v>
                </c:pt>
                <c:pt idx="20595">
                  <c:v>83.120244674443285</c:v>
                </c:pt>
                <c:pt idx="20596">
                  <c:v>83.122561769794203</c:v>
                </c:pt>
                <c:pt idx="20597">
                  <c:v>83.124878316590355</c:v>
                </c:pt>
                <c:pt idx="20598">
                  <c:v>83.127195411941287</c:v>
                </c:pt>
                <c:pt idx="20599">
                  <c:v>83.129512507292205</c:v>
                </c:pt>
                <c:pt idx="20600">
                  <c:v>83.131829054088357</c:v>
                </c:pt>
                <c:pt idx="20601">
                  <c:v>83.134146149439275</c:v>
                </c:pt>
                <c:pt idx="20602">
                  <c:v>83.136463244790193</c:v>
                </c:pt>
                <c:pt idx="20603">
                  <c:v>83.138779791586344</c:v>
                </c:pt>
                <c:pt idx="20604">
                  <c:v>83.141096886937277</c:v>
                </c:pt>
                <c:pt idx="20605">
                  <c:v>83.143413982288195</c:v>
                </c:pt>
                <c:pt idx="20606">
                  <c:v>83.145730529084346</c:v>
                </c:pt>
                <c:pt idx="20607">
                  <c:v>83.148047624435264</c:v>
                </c:pt>
                <c:pt idx="20608">
                  <c:v>83.150366914005275</c:v>
                </c:pt>
                <c:pt idx="20609">
                  <c:v>83.152683460801427</c:v>
                </c:pt>
                <c:pt idx="20610">
                  <c:v>83.155000556152345</c:v>
                </c:pt>
                <c:pt idx="20611">
                  <c:v>83.157317651503277</c:v>
                </c:pt>
                <c:pt idx="20612">
                  <c:v>83.159634198299429</c:v>
                </c:pt>
                <c:pt idx="20613">
                  <c:v>83.161951293650347</c:v>
                </c:pt>
                <c:pt idx="20614">
                  <c:v>83.164268389001265</c:v>
                </c:pt>
                <c:pt idx="20615">
                  <c:v>83.166584935797417</c:v>
                </c:pt>
                <c:pt idx="20616">
                  <c:v>83.168902031148349</c:v>
                </c:pt>
                <c:pt idx="20617">
                  <c:v>83.171219126499267</c:v>
                </c:pt>
                <c:pt idx="20618">
                  <c:v>83.173535673295419</c:v>
                </c:pt>
                <c:pt idx="20619">
                  <c:v>83.175852768646337</c:v>
                </c:pt>
                <c:pt idx="20620">
                  <c:v>83.178172058216347</c:v>
                </c:pt>
                <c:pt idx="20621">
                  <c:v>83.180489153567265</c:v>
                </c:pt>
                <c:pt idx="20622">
                  <c:v>83.182805700363417</c:v>
                </c:pt>
                <c:pt idx="20623">
                  <c:v>83.185122795714349</c:v>
                </c:pt>
                <c:pt idx="20624">
                  <c:v>83.187439891065267</c:v>
                </c:pt>
                <c:pt idx="20625">
                  <c:v>83.189756437861419</c:v>
                </c:pt>
                <c:pt idx="20626">
                  <c:v>83.192073533212337</c:v>
                </c:pt>
                <c:pt idx="20627">
                  <c:v>83.194390628563269</c:v>
                </c:pt>
                <c:pt idx="20628">
                  <c:v>83.196707175359421</c:v>
                </c:pt>
                <c:pt idx="20629">
                  <c:v>83.199024270710339</c:v>
                </c:pt>
                <c:pt idx="20630">
                  <c:v>83.201341366061257</c:v>
                </c:pt>
                <c:pt idx="20631">
                  <c:v>83.203657912857409</c:v>
                </c:pt>
                <c:pt idx="20632">
                  <c:v>83.205975008208327</c:v>
                </c:pt>
                <c:pt idx="20633">
                  <c:v>83.208294297778338</c:v>
                </c:pt>
                <c:pt idx="20634">
                  <c:v>83.210610844574489</c:v>
                </c:pt>
                <c:pt idx="20635">
                  <c:v>83.212927939925407</c:v>
                </c:pt>
                <c:pt idx="20636">
                  <c:v>83.21524503527634</c:v>
                </c:pt>
                <c:pt idx="20637">
                  <c:v>83.217561582072491</c:v>
                </c:pt>
                <c:pt idx="20638">
                  <c:v>83.219878677423409</c:v>
                </c:pt>
                <c:pt idx="20639">
                  <c:v>83.222195772774327</c:v>
                </c:pt>
                <c:pt idx="20640">
                  <c:v>83.224512319570479</c:v>
                </c:pt>
                <c:pt idx="20641">
                  <c:v>83.226829414921411</c:v>
                </c:pt>
                <c:pt idx="20642">
                  <c:v>83.240632858369096</c:v>
                </c:pt>
                <c:pt idx="20643">
                  <c:v>83.266416310369479</c:v>
                </c:pt>
                <c:pt idx="20644">
                  <c:v>83.202051259418212</c:v>
                </c:pt>
                <c:pt idx="20645">
                  <c:v>83.191950301144487</c:v>
                </c:pt>
                <c:pt idx="20646">
                  <c:v>83.237680093921341</c:v>
                </c:pt>
                <c:pt idx="20647">
                  <c:v>83.215193429184552</c:v>
                </c:pt>
                <c:pt idx="20648">
                  <c:v>83.233412564377687</c:v>
                </c:pt>
                <c:pt idx="20649">
                  <c:v>83.2418242126341</c:v>
                </c:pt>
                <c:pt idx="20650">
                  <c:v>83.223613</c:v>
                </c:pt>
                <c:pt idx="20651">
                  <c:v>83.211719365483617</c:v>
                </c:pt>
                <c:pt idx="20652">
                  <c:v>83.215859823895968</c:v>
                </c:pt>
                <c:pt idx="20653">
                  <c:v>83.219999302086165</c:v>
                </c:pt>
                <c:pt idx="20654">
                  <c:v>83.224139760498517</c:v>
                </c:pt>
                <c:pt idx="20655">
                  <c:v>83.228280218910868</c:v>
                </c:pt>
                <c:pt idx="20656">
                  <c:v>83.162077841201722</c:v>
                </c:pt>
                <c:pt idx="20657">
                  <c:v>83.290436467811162</c:v>
                </c:pt>
                <c:pt idx="20658">
                  <c:v>83.267170437902266</c:v>
                </c:pt>
                <c:pt idx="20659">
                  <c:v>83.196668610872678</c:v>
                </c:pt>
                <c:pt idx="20660">
                  <c:v>83.24395796041965</c:v>
                </c:pt>
                <c:pt idx="20661">
                  <c:v>83.229435727056028</c:v>
                </c:pt>
                <c:pt idx="20662">
                  <c:v>83.228638000000004</c:v>
                </c:pt>
                <c:pt idx="20663">
                  <c:v>83.228638000000004</c:v>
                </c:pt>
                <c:pt idx="20664">
                  <c:v>83.228638000000004</c:v>
                </c:pt>
                <c:pt idx="20665">
                  <c:v>83.228638000000004</c:v>
                </c:pt>
                <c:pt idx="20666">
                  <c:v>83.228638000000004</c:v>
                </c:pt>
                <c:pt idx="20667">
                  <c:v>83.228638000000004</c:v>
                </c:pt>
                <c:pt idx="20668">
                  <c:v>83.228638000000004</c:v>
                </c:pt>
                <c:pt idx="20669">
                  <c:v>83.228638000000004</c:v>
                </c:pt>
                <c:pt idx="20670">
                  <c:v>83.228638000000004</c:v>
                </c:pt>
                <c:pt idx="20671">
                  <c:v>83.228638000000004</c:v>
                </c:pt>
                <c:pt idx="20672">
                  <c:v>83.228638000000004</c:v>
                </c:pt>
                <c:pt idx="20673">
                  <c:v>83.228638000000004</c:v>
                </c:pt>
                <c:pt idx="20674">
                  <c:v>83.228638000000004</c:v>
                </c:pt>
                <c:pt idx="20675">
                  <c:v>83.228638000000004</c:v>
                </c:pt>
                <c:pt idx="20676">
                  <c:v>83.228638000000004</c:v>
                </c:pt>
                <c:pt idx="20677">
                  <c:v>83.228638000000004</c:v>
                </c:pt>
                <c:pt idx="20678">
                  <c:v>83.228638000000004</c:v>
                </c:pt>
                <c:pt idx="20679">
                  <c:v>83.228638000000004</c:v>
                </c:pt>
                <c:pt idx="20680">
                  <c:v>83.228638000000004</c:v>
                </c:pt>
                <c:pt idx="20681">
                  <c:v>83.228638000000004</c:v>
                </c:pt>
                <c:pt idx="20682">
                  <c:v>83.228638000000004</c:v>
                </c:pt>
                <c:pt idx="20683">
                  <c:v>83.228638000000004</c:v>
                </c:pt>
                <c:pt idx="20684">
                  <c:v>83.228638000000004</c:v>
                </c:pt>
                <c:pt idx="20685">
                  <c:v>83.228638000000004</c:v>
                </c:pt>
                <c:pt idx="20686">
                  <c:v>83.228638000000004</c:v>
                </c:pt>
                <c:pt idx="20687">
                  <c:v>83.228638000000004</c:v>
                </c:pt>
                <c:pt idx="20688">
                  <c:v>83.228638000000004</c:v>
                </c:pt>
                <c:pt idx="20689">
                  <c:v>83.228638000000004</c:v>
                </c:pt>
                <c:pt idx="20690">
                  <c:v>83.228638000000004</c:v>
                </c:pt>
                <c:pt idx="20691">
                  <c:v>83.228638000000004</c:v>
                </c:pt>
                <c:pt idx="20692">
                  <c:v>83.228638000000004</c:v>
                </c:pt>
                <c:pt idx="20693">
                  <c:v>83.228638000000004</c:v>
                </c:pt>
                <c:pt idx="20694">
                  <c:v>83.228638000000004</c:v>
                </c:pt>
                <c:pt idx="20695">
                  <c:v>83.228638000000004</c:v>
                </c:pt>
                <c:pt idx="20696">
                  <c:v>83.228638000000004</c:v>
                </c:pt>
                <c:pt idx="20697">
                  <c:v>83.228638000000004</c:v>
                </c:pt>
                <c:pt idx="20698">
                  <c:v>83.228638000000004</c:v>
                </c:pt>
                <c:pt idx="20699">
                  <c:v>83.228638000000004</c:v>
                </c:pt>
                <c:pt idx="20700">
                  <c:v>83.228638000000004</c:v>
                </c:pt>
                <c:pt idx="20701">
                  <c:v>83.228638000000004</c:v>
                </c:pt>
                <c:pt idx="20702">
                  <c:v>83.228638000000004</c:v>
                </c:pt>
                <c:pt idx="20703">
                  <c:v>83.228638000000004</c:v>
                </c:pt>
                <c:pt idx="20704">
                  <c:v>83.228638000000004</c:v>
                </c:pt>
                <c:pt idx="20705">
                  <c:v>83.228638000000004</c:v>
                </c:pt>
                <c:pt idx="20706">
                  <c:v>83.213774130631705</c:v>
                </c:pt>
                <c:pt idx="20707">
                  <c:v>83.174369999999996</c:v>
                </c:pt>
                <c:pt idx="20708">
                  <c:v>83.169142563662376</c:v>
                </c:pt>
                <c:pt idx="20709">
                  <c:v>83.161632239332548</c:v>
                </c:pt>
                <c:pt idx="20710">
                  <c:v>83.185325188364331</c:v>
                </c:pt>
                <c:pt idx="20711">
                  <c:v>83.188115095851217</c:v>
                </c:pt>
                <c:pt idx="20712">
                  <c:v>83.172573777539341</c:v>
                </c:pt>
                <c:pt idx="20713">
                  <c:v>83.229146496543507</c:v>
                </c:pt>
                <c:pt idx="20714">
                  <c:v>83.192458999999999</c:v>
                </c:pt>
                <c:pt idx="20715">
                  <c:v>83.192458999999999</c:v>
                </c:pt>
                <c:pt idx="20716">
                  <c:v>83.192458999999999</c:v>
                </c:pt>
                <c:pt idx="20717">
                  <c:v>83.192458999999999</c:v>
                </c:pt>
                <c:pt idx="20718">
                  <c:v>83.192458999999999</c:v>
                </c:pt>
                <c:pt idx="20719">
                  <c:v>83.192458999999999</c:v>
                </c:pt>
                <c:pt idx="20720">
                  <c:v>83.168410880305203</c:v>
                </c:pt>
                <c:pt idx="20721">
                  <c:v>83.13003487199046</c:v>
                </c:pt>
                <c:pt idx="20722">
                  <c:v>83.144885814496902</c:v>
                </c:pt>
                <c:pt idx="20723">
                  <c:v>83.182763226990943</c:v>
                </c:pt>
                <c:pt idx="20724">
                  <c:v>83.175417825268184</c:v>
                </c:pt>
                <c:pt idx="20725">
                  <c:v>83.156281000000007</c:v>
                </c:pt>
                <c:pt idx="20726">
                  <c:v>83.17382655364807</c:v>
                </c:pt>
                <c:pt idx="20727">
                  <c:v>83.156850940881995</c:v>
                </c:pt>
                <c:pt idx="20728">
                  <c:v>83.111063566523598</c:v>
                </c:pt>
                <c:pt idx="20729">
                  <c:v>83.129462581306626</c:v>
                </c:pt>
                <c:pt idx="20730">
                  <c:v>83.165562718645688</c:v>
                </c:pt>
                <c:pt idx="20731">
                  <c:v>83.176049675121973</c:v>
                </c:pt>
                <c:pt idx="20732">
                  <c:v>83.179302746059719</c:v>
                </c:pt>
                <c:pt idx="20733">
                  <c:v>83.182558897557072</c:v>
                </c:pt>
                <c:pt idx="20734">
                  <c:v>83.185811198354912</c:v>
                </c:pt>
                <c:pt idx="20735">
                  <c:v>83.189064269292658</c:v>
                </c:pt>
                <c:pt idx="20736">
                  <c:v>83.195569641028257</c:v>
                </c:pt>
                <c:pt idx="20737">
                  <c:v>83.198822711966002</c:v>
                </c:pt>
                <c:pt idx="20738">
                  <c:v>83.202075782903748</c:v>
                </c:pt>
                <c:pt idx="20739">
                  <c:v>83.205328083701602</c:v>
                </c:pt>
                <c:pt idx="20740">
                  <c:v>83.208581154639347</c:v>
                </c:pt>
                <c:pt idx="20741">
                  <c:v>83.211834225577093</c:v>
                </c:pt>
                <c:pt idx="20742">
                  <c:v>83.215086526374947</c:v>
                </c:pt>
                <c:pt idx="20743">
                  <c:v>83.218339597312692</c:v>
                </c:pt>
                <c:pt idx="20744">
                  <c:v>83.221595748810032</c:v>
                </c:pt>
                <c:pt idx="20745">
                  <c:v>83.224848819747791</c:v>
                </c:pt>
                <c:pt idx="20746">
                  <c:v>83.228101120545631</c:v>
                </c:pt>
                <c:pt idx="20747">
                  <c:v>83.231354191483376</c:v>
                </c:pt>
                <c:pt idx="20748">
                  <c:v>83.234607262421122</c:v>
                </c:pt>
                <c:pt idx="20749">
                  <c:v>83.237859563218976</c:v>
                </c:pt>
                <c:pt idx="20750">
                  <c:v>83.241112634156721</c:v>
                </c:pt>
                <c:pt idx="20751">
                  <c:v>83.244365705094467</c:v>
                </c:pt>
                <c:pt idx="20752">
                  <c:v>83.247618005892321</c:v>
                </c:pt>
                <c:pt idx="20753">
                  <c:v>83.250871076830066</c:v>
                </c:pt>
                <c:pt idx="20754">
                  <c:v>83.254124147767811</c:v>
                </c:pt>
                <c:pt idx="20755">
                  <c:v>83.257376448565665</c:v>
                </c:pt>
                <c:pt idx="20756">
                  <c:v>83.260629519503411</c:v>
                </c:pt>
                <c:pt idx="20757">
                  <c:v>83.26388567100075</c:v>
                </c:pt>
                <c:pt idx="20758">
                  <c:v>83.303828403433485</c:v>
                </c:pt>
                <c:pt idx="20759">
                  <c:v>83.279692805721098</c:v>
                </c:pt>
                <c:pt idx="20760">
                  <c:v>83.341146073915112</c:v>
                </c:pt>
                <c:pt idx="20761">
                  <c:v>83.328243022169247</c:v>
                </c:pt>
                <c:pt idx="20762">
                  <c:v>83.319084000000004</c:v>
                </c:pt>
                <c:pt idx="20763">
                  <c:v>83.332846994515975</c:v>
                </c:pt>
                <c:pt idx="20764">
                  <c:v>83.351066154506441</c:v>
                </c:pt>
                <c:pt idx="20765">
                  <c:v>83.341243789034564</c:v>
                </c:pt>
                <c:pt idx="20766">
                  <c:v>83.360746464038783</c:v>
                </c:pt>
                <c:pt idx="20767">
                  <c:v>83.391113744337602</c:v>
                </c:pt>
                <c:pt idx="20768">
                  <c:v>83.421509781530631</c:v>
                </c:pt>
                <c:pt idx="20769">
                  <c:v>83.398534816881252</c:v>
                </c:pt>
                <c:pt idx="20770">
                  <c:v>83.406110549356228</c:v>
                </c:pt>
                <c:pt idx="20771">
                  <c:v>83.42433787103694</c:v>
                </c:pt>
                <c:pt idx="20772">
                  <c:v>83.397775381497382</c:v>
                </c:pt>
                <c:pt idx="20773">
                  <c:v>83.421550886981393</c:v>
                </c:pt>
                <c:pt idx="20774">
                  <c:v>83.442812680257504</c:v>
                </c:pt>
                <c:pt idx="20775">
                  <c:v>83.430420576638852</c:v>
                </c:pt>
                <c:pt idx="20776">
                  <c:v>83.41219436862184</c:v>
                </c:pt>
                <c:pt idx="20777">
                  <c:v>83.347300359561288</c:v>
                </c:pt>
                <c:pt idx="20778">
                  <c:v>83.344379945590973</c:v>
                </c:pt>
                <c:pt idx="20779">
                  <c:v>83.352748087254611</c:v>
                </c:pt>
                <c:pt idx="20780">
                  <c:v>83.361118210481507</c:v>
                </c:pt>
                <c:pt idx="20781">
                  <c:v>83.369496259961466</c:v>
                </c:pt>
                <c:pt idx="20782">
                  <c:v>83.377864401625104</c:v>
                </c:pt>
                <c:pt idx="20783">
                  <c:v>83.386234524852014</c:v>
                </c:pt>
                <c:pt idx="20784">
                  <c:v>83.394604648078911</c:v>
                </c:pt>
                <c:pt idx="20785">
                  <c:v>83.402972789742549</c:v>
                </c:pt>
                <c:pt idx="20786">
                  <c:v>83.411342912969445</c:v>
                </c:pt>
                <c:pt idx="20787">
                  <c:v>83.419713036196356</c:v>
                </c:pt>
                <c:pt idx="20788">
                  <c:v>83.428081177859994</c:v>
                </c:pt>
                <c:pt idx="20789">
                  <c:v>83.43645130108689</c:v>
                </c:pt>
                <c:pt idx="20790">
                  <c:v>83.444821424313787</c:v>
                </c:pt>
                <c:pt idx="20791">
                  <c:v>83.453189565977425</c:v>
                </c:pt>
                <c:pt idx="20792">
                  <c:v>83.461559689204336</c:v>
                </c:pt>
                <c:pt idx="20793">
                  <c:v>83.469937738684294</c:v>
                </c:pt>
                <c:pt idx="20794">
                  <c:v>83.47830786191119</c:v>
                </c:pt>
                <c:pt idx="20795">
                  <c:v>83.486676003574829</c:v>
                </c:pt>
                <c:pt idx="20796">
                  <c:v>83.495046126801725</c:v>
                </c:pt>
                <c:pt idx="20797">
                  <c:v>83.503416250028636</c:v>
                </c:pt>
                <c:pt idx="20798">
                  <c:v>83.511784391692274</c:v>
                </c:pt>
                <c:pt idx="20799">
                  <c:v>83.52015451491917</c:v>
                </c:pt>
                <c:pt idx="20800">
                  <c:v>83.528524638146081</c:v>
                </c:pt>
                <c:pt idx="20801">
                  <c:v>83.536892779809719</c:v>
                </c:pt>
                <c:pt idx="20802">
                  <c:v>83.545262903036615</c:v>
                </c:pt>
                <c:pt idx="20803">
                  <c:v>83.553633026263512</c:v>
                </c:pt>
                <c:pt idx="20804">
                  <c:v>83.56200116792715</c:v>
                </c:pt>
                <c:pt idx="20805">
                  <c:v>83.570379217407108</c:v>
                </c:pt>
                <c:pt idx="20806">
                  <c:v>83.578749340634019</c:v>
                </c:pt>
                <c:pt idx="20807">
                  <c:v>83.587117482297657</c:v>
                </c:pt>
                <c:pt idx="20808">
                  <c:v>83.595487605524553</c:v>
                </c:pt>
                <c:pt idx="20809">
                  <c:v>83.60385772875145</c:v>
                </c:pt>
                <c:pt idx="20810">
                  <c:v>83.612225870415088</c:v>
                </c:pt>
                <c:pt idx="20811">
                  <c:v>83.620595993641999</c:v>
                </c:pt>
                <c:pt idx="20812">
                  <c:v>83.628966116868895</c:v>
                </c:pt>
                <c:pt idx="20813">
                  <c:v>83.637334258532533</c:v>
                </c:pt>
                <c:pt idx="20814">
                  <c:v>83.64570438175943</c:v>
                </c:pt>
                <c:pt idx="20815">
                  <c:v>83.65407450498634</c:v>
                </c:pt>
                <c:pt idx="20816">
                  <c:v>83.662442646649978</c:v>
                </c:pt>
                <c:pt idx="20817">
                  <c:v>83.670812769876875</c:v>
                </c:pt>
                <c:pt idx="20818">
                  <c:v>83.679190819356833</c:v>
                </c:pt>
                <c:pt idx="20819">
                  <c:v>83.68756094258373</c:v>
                </c:pt>
                <c:pt idx="20820">
                  <c:v>83.695929084247368</c:v>
                </c:pt>
                <c:pt idx="20821">
                  <c:v>83.704299207474278</c:v>
                </c:pt>
                <c:pt idx="20822">
                  <c:v>83.712669330701175</c:v>
                </c:pt>
                <c:pt idx="20823">
                  <c:v>83.721037472364813</c:v>
                </c:pt>
                <c:pt idx="20824">
                  <c:v>83.729407595591709</c:v>
                </c:pt>
                <c:pt idx="20825">
                  <c:v>83.7408486223176</c:v>
                </c:pt>
                <c:pt idx="20826">
                  <c:v>83.747452291845491</c:v>
                </c:pt>
                <c:pt idx="20827">
                  <c:v>83.741101692491057</c:v>
                </c:pt>
                <c:pt idx="20828">
                  <c:v>83.753258000000002</c:v>
                </c:pt>
                <c:pt idx="20829">
                  <c:v>83.771813153075826</c:v>
                </c:pt>
                <c:pt idx="20830">
                  <c:v>83.813853272467227</c:v>
                </c:pt>
                <c:pt idx="20831">
                  <c:v>83.812696178111594</c:v>
                </c:pt>
                <c:pt idx="20832">
                  <c:v>83.789435999999995</c:v>
                </c:pt>
                <c:pt idx="20833">
                  <c:v>83.809562368533975</c:v>
                </c:pt>
                <c:pt idx="20834">
                  <c:v>83.844988489414419</c:v>
                </c:pt>
                <c:pt idx="20835">
                  <c:v>83.848429473513519</c:v>
                </c:pt>
                <c:pt idx="20836">
                  <c:v>83.851871272432433</c:v>
                </c:pt>
                <c:pt idx="20837">
                  <c:v>83.855313071351347</c:v>
                </c:pt>
                <c:pt idx="20838">
                  <c:v>83.858754055450447</c:v>
                </c:pt>
                <c:pt idx="20839">
                  <c:v>83.855278422508334</c:v>
                </c:pt>
                <c:pt idx="20840">
                  <c:v>83.805227556615009</c:v>
                </c:pt>
                <c:pt idx="20841">
                  <c:v>83.803952978540764</c:v>
                </c:pt>
                <c:pt idx="20842">
                  <c:v>83.895414977825467</c:v>
                </c:pt>
                <c:pt idx="20843">
                  <c:v>83.874484952324195</c:v>
                </c:pt>
                <c:pt idx="20844">
                  <c:v>83.854980137339055</c:v>
                </c:pt>
                <c:pt idx="20845">
                  <c:v>83.910162188602769</c:v>
                </c:pt>
                <c:pt idx="20846">
                  <c:v>83.889100818788748</c:v>
                </c:pt>
                <c:pt idx="20847">
                  <c:v>83.930939155661505</c:v>
                </c:pt>
                <c:pt idx="20848">
                  <c:v>83.916054000000003</c:v>
                </c:pt>
                <c:pt idx="20849">
                  <c:v>83.917655035820829</c:v>
                </c:pt>
                <c:pt idx="20850">
                  <c:v>83.926097951310425</c:v>
                </c:pt>
                <c:pt idx="20851">
                  <c:v>83.934538868003742</c:v>
                </c:pt>
                <c:pt idx="20852">
                  <c:v>83.942981783493352</c:v>
                </c:pt>
                <c:pt idx="20853">
                  <c:v>83.951424698982947</c:v>
                </c:pt>
                <c:pt idx="20854">
                  <c:v>83.959865615676264</c:v>
                </c:pt>
                <c:pt idx="20855">
                  <c:v>83.968316526350989</c:v>
                </c:pt>
                <c:pt idx="20856">
                  <c:v>83.976759441840585</c:v>
                </c:pt>
                <c:pt idx="20857">
                  <c:v>83.985200358533902</c:v>
                </c:pt>
                <c:pt idx="20858">
                  <c:v>83.993643274023512</c:v>
                </c:pt>
                <c:pt idx="20859">
                  <c:v>84.002086189513108</c:v>
                </c:pt>
                <c:pt idx="20860">
                  <c:v>84.010527106206425</c:v>
                </c:pt>
                <c:pt idx="20861">
                  <c:v>84.01897002169602</c:v>
                </c:pt>
                <c:pt idx="20862">
                  <c:v>84.02741293718563</c:v>
                </c:pt>
                <c:pt idx="20863">
                  <c:v>84.035853853878947</c:v>
                </c:pt>
                <c:pt idx="20864">
                  <c:v>84.044296769368543</c:v>
                </c:pt>
                <c:pt idx="20865">
                  <c:v>84.052739684858139</c:v>
                </c:pt>
                <c:pt idx="20866">
                  <c:v>84.06118060155147</c:v>
                </c:pt>
                <c:pt idx="20867">
                  <c:v>84.069623517041066</c:v>
                </c:pt>
                <c:pt idx="20868">
                  <c:v>84.078074427715791</c:v>
                </c:pt>
                <c:pt idx="20869">
                  <c:v>84.086517343205387</c:v>
                </c:pt>
                <c:pt idx="20870">
                  <c:v>84.094958259898704</c:v>
                </c:pt>
                <c:pt idx="20871">
                  <c:v>84.103401175388299</c:v>
                </c:pt>
                <c:pt idx="20872">
                  <c:v>84.111844090877909</c:v>
                </c:pt>
                <c:pt idx="20873">
                  <c:v>84.120285007571226</c:v>
                </c:pt>
                <c:pt idx="20874">
                  <c:v>84.128727923060822</c:v>
                </c:pt>
                <c:pt idx="20875">
                  <c:v>84.137170838550418</c:v>
                </c:pt>
                <c:pt idx="20876">
                  <c:v>84.145611755243749</c:v>
                </c:pt>
                <c:pt idx="20877">
                  <c:v>84.154054670733345</c:v>
                </c:pt>
                <c:pt idx="20878">
                  <c:v>84.162497586222941</c:v>
                </c:pt>
                <c:pt idx="20879">
                  <c:v>84.170938502916258</c:v>
                </c:pt>
                <c:pt idx="20880">
                  <c:v>84.179389413590982</c:v>
                </c:pt>
                <c:pt idx="20881">
                  <c:v>84.187832329080578</c:v>
                </c:pt>
                <c:pt idx="20882">
                  <c:v>84.196273245773895</c:v>
                </c:pt>
                <c:pt idx="20883">
                  <c:v>84.204716161263505</c:v>
                </c:pt>
                <c:pt idx="20884">
                  <c:v>84.213159076753101</c:v>
                </c:pt>
                <c:pt idx="20885">
                  <c:v>84.221599993446418</c:v>
                </c:pt>
                <c:pt idx="20886">
                  <c:v>84.230042908936014</c:v>
                </c:pt>
                <c:pt idx="20887">
                  <c:v>84.238485824425624</c:v>
                </c:pt>
                <c:pt idx="20888">
                  <c:v>84.246926741118941</c:v>
                </c:pt>
                <c:pt idx="20889">
                  <c:v>84.255369656608536</c:v>
                </c:pt>
                <c:pt idx="20890">
                  <c:v>84.259781000000004</c:v>
                </c:pt>
                <c:pt idx="20891">
                  <c:v>84.27743006723891</c:v>
                </c:pt>
                <c:pt idx="20892">
                  <c:v>84.358926126760565</c:v>
                </c:pt>
                <c:pt idx="20893">
                  <c:v>84.375817911833721</c:v>
                </c:pt>
                <c:pt idx="20894">
                  <c:v>84.360836978873238</c:v>
                </c:pt>
                <c:pt idx="20895">
                  <c:v>84.350227000000004</c:v>
                </c:pt>
                <c:pt idx="20896">
                  <c:v>84.340749140166864</c:v>
                </c:pt>
                <c:pt idx="20897">
                  <c:v>84.341743198617081</c:v>
                </c:pt>
                <c:pt idx="20898">
                  <c:v>84.359957815450642</c:v>
                </c:pt>
                <c:pt idx="20899">
                  <c:v>84.367214458343113</c:v>
                </c:pt>
                <c:pt idx="20900">
                  <c:v>84.365177216016477</c:v>
                </c:pt>
                <c:pt idx="20901">
                  <c:v>84.363140455991513</c:v>
                </c:pt>
                <c:pt idx="20902">
                  <c:v>84.361103213664876</c:v>
                </c:pt>
                <c:pt idx="20903">
                  <c:v>84.359065971338225</c:v>
                </c:pt>
                <c:pt idx="20904">
                  <c:v>84.357029211313275</c:v>
                </c:pt>
                <c:pt idx="20905">
                  <c:v>84.354990039779878</c:v>
                </c:pt>
                <c:pt idx="20906">
                  <c:v>84.352952797453241</c:v>
                </c:pt>
                <c:pt idx="20907">
                  <c:v>84.350916037428277</c:v>
                </c:pt>
                <c:pt idx="20908">
                  <c:v>84.348878795101641</c:v>
                </c:pt>
                <c:pt idx="20909">
                  <c:v>84.34684155277499</c:v>
                </c:pt>
                <c:pt idx="20910">
                  <c:v>84.34480479275004</c:v>
                </c:pt>
                <c:pt idx="20911">
                  <c:v>84.342767550423389</c:v>
                </c:pt>
                <c:pt idx="20912">
                  <c:v>84.340730308096752</c:v>
                </c:pt>
                <c:pt idx="20913">
                  <c:v>84.338693548071802</c:v>
                </c:pt>
                <c:pt idx="20914">
                  <c:v>84.336656305745151</c:v>
                </c:pt>
                <c:pt idx="20915">
                  <c:v>84.334619063418515</c:v>
                </c:pt>
                <c:pt idx="20916">
                  <c:v>84.332582303393551</c:v>
                </c:pt>
                <c:pt idx="20917">
                  <c:v>84.330545061066914</c:v>
                </c:pt>
                <c:pt idx="20918">
                  <c:v>84.328505889533517</c:v>
                </c:pt>
                <c:pt idx="20919">
                  <c:v>84.32646864720688</c:v>
                </c:pt>
                <c:pt idx="20920">
                  <c:v>84.324431887181916</c:v>
                </c:pt>
                <c:pt idx="20921">
                  <c:v>84.322394644855279</c:v>
                </c:pt>
                <c:pt idx="20922">
                  <c:v>84.320357402528629</c:v>
                </c:pt>
                <c:pt idx="20923">
                  <c:v>84.318320642503679</c:v>
                </c:pt>
                <c:pt idx="20924">
                  <c:v>84.316283400177028</c:v>
                </c:pt>
                <c:pt idx="20925">
                  <c:v>84.314246157850391</c:v>
                </c:pt>
                <c:pt idx="20926">
                  <c:v>84.312209397825441</c:v>
                </c:pt>
                <c:pt idx="20927">
                  <c:v>84.31017215549879</c:v>
                </c:pt>
                <c:pt idx="20928">
                  <c:v>84.308134913172154</c:v>
                </c:pt>
                <c:pt idx="20929">
                  <c:v>84.30609815314719</c:v>
                </c:pt>
                <c:pt idx="20930">
                  <c:v>84.304058981613807</c:v>
                </c:pt>
                <c:pt idx="20931">
                  <c:v>84.302021739287156</c:v>
                </c:pt>
                <c:pt idx="20932">
                  <c:v>84.299984979262206</c:v>
                </c:pt>
                <c:pt idx="20933">
                  <c:v>84.297947736935555</c:v>
                </c:pt>
                <c:pt idx="20934">
                  <c:v>84.295910494608918</c:v>
                </c:pt>
                <c:pt idx="20935">
                  <c:v>84.293873734583954</c:v>
                </c:pt>
                <c:pt idx="20936">
                  <c:v>84.291836492257318</c:v>
                </c:pt>
                <c:pt idx="20937">
                  <c:v>84.289799249930667</c:v>
                </c:pt>
                <c:pt idx="20938">
                  <c:v>84.287762489905717</c:v>
                </c:pt>
                <c:pt idx="20939">
                  <c:v>84.28572524757908</c:v>
                </c:pt>
                <c:pt idx="20940">
                  <c:v>84.283688005252429</c:v>
                </c:pt>
                <c:pt idx="20941">
                  <c:v>84.281651245227479</c:v>
                </c:pt>
                <c:pt idx="20942">
                  <c:v>84.279614002900828</c:v>
                </c:pt>
                <c:pt idx="20943">
                  <c:v>84.285788935622307</c:v>
                </c:pt>
                <c:pt idx="20944">
                  <c:v>84.329369011444925</c:v>
                </c:pt>
                <c:pt idx="20945">
                  <c:v>84.314048999999997</c:v>
                </c:pt>
                <c:pt idx="20946">
                  <c:v>84.314048999999997</c:v>
                </c:pt>
                <c:pt idx="20947">
                  <c:v>84.304603210777302</c:v>
                </c:pt>
                <c:pt idx="20948">
                  <c:v>84.263053836948757</c:v>
                </c:pt>
                <c:pt idx="20949">
                  <c:v>84.271069601335242</c:v>
                </c:pt>
                <c:pt idx="20950">
                  <c:v>84.255791668574147</c:v>
                </c:pt>
                <c:pt idx="20951">
                  <c:v>84.310396501787835</c:v>
                </c:pt>
                <c:pt idx="20952">
                  <c:v>84.294951755911512</c:v>
                </c:pt>
                <c:pt idx="20953">
                  <c:v>84.290094907704031</c:v>
                </c:pt>
                <c:pt idx="20954">
                  <c:v>84.285239209318576</c:v>
                </c:pt>
                <c:pt idx="20955">
                  <c:v>84.280377761823033</c:v>
                </c:pt>
                <c:pt idx="20956">
                  <c:v>84.260243220023838</c:v>
                </c:pt>
                <c:pt idx="20957">
                  <c:v>84.245784967098203</c:v>
                </c:pt>
                <c:pt idx="20958">
                  <c:v>84.254165593376726</c:v>
                </c:pt>
                <c:pt idx="20959">
                  <c:v>84.262546219655249</c:v>
                </c:pt>
                <c:pt idx="20960">
                  <c:v>84.270924861883984</c:v>
                </c:pt>
                <c:pt idx="20961">
                  <c:v>84.279305488162507</c:v>
                </c:pt>
                <c:pt idx="20962">
                  <c:v>84.28768611444103</c:v>
                </c:pt>
                <c:pt idx="20963">
                  <c:v>84.296064756669765</c:v>
                </c:pt>
                <c:pt idx="20964">
                  <c:v>84.304445382948288</c:v>
                </c:pt>
                <c:pt idx="20965">
                  <c:v>84.312826009226811</c:v>
                </c:pt>
                <c:pt idx="20966">
                  <c:v>84.321204651455545</c:v>
                </c:pt>
                <c:pt idx="20967">
                  <c:v>84.329585277734068</c:v>
                </c:pt>
                <c:pt idx="20968">
                  <c:v>84.337973840211717</c:v>
                </c:pt>
                <c:pt idx="20969">
                  <c:v>84.34635446649024</c:v>
                </c:pt>
                <c:pt idx="20970">
                  <c:v>84.354733108718975</c:v>
                </c:pt>
                <c:pt idx="20971">
                  <c:v>84.363113734997498</c:v>
                </c:pt>
                <c:pt idx="20972">
                  <c:v>84.371494361276021</c:v>
                </c:pt>
                <c:pt idx="20973">
                  <c:v>84.379873003504756</c:v>
                </c:pt>
                <c:pt idx="20974">
                  <c:v>84.388253629783279</c:v>
                </c:pt>
                <c:pt idx="20975">
                  <c:v>84.396634256061802</c:v>
                </c:pt>
                <c:pt idx="20976">
                  <c:v>84.405012898290536</c:v>
                </c:pt>
                <c:pt idx="20977">
                  <c:v>84.413393524569059</c:v>
                </c:pt>
                <c:pt idx="20978">
                  <c:v>84.421774150847568</c:v>
                </c:pt>
                <c:pt idx="20979">
                  <c:v>84.430152793076317</c:v>
                </c:pt>
                <c:pt idx="20980">
                  <c:v>84.438541355553966</c:v>
                </c:pt>
                <c:pt idx="20981">
                  <c:v>84.446921981832489</c:v>
                </c:pt>
                <c:pt idx="20982">
                  <c:v>84.455300624061223</c:v>
                </c:pt>
                <c:pt idx="20983">
                  <c:v>84.463681250339746</c:v>
                </c:pt>
                <c:pt idx="20984">
                  <c:v>84.47206187661827</c:v>
                </c:pt>
                <c:pt idx="20985">
                  <c:v>84.480440518847004</c:v>
                </c:pt>
                <c:pt idx="20986">
                  <c:v>84.488821145125527</c:v>
                </c:pt>
                <c:pt idx="20987">
                  <c:v>84.49720177140405</c:v>
                </c:pt>
                <c:pt idx="20988">
                  <c:v>84.505580413632785</c:v>
                </c:pt>
                <c:pt idx="20989">
                  <c:v>84.513961039911308</c:v>
                </c:pt>
                <c:pt idx="20990">
                  <c:v>84.522341666189831</c:v>
                </c:pt>
                <c:pt idx="20991">
                  <c:v>84.530720308418566</c:v>
                </c:pt>
                <c:pt idx="20992">
                  <c:v>84.539100934697089</c:v>
                </c:pt>
                <c:pt idx="20993">
                  <c:v>84.547489497174737</c:v>
                </c:pt>
                <c:pt idx="20994">
                  <c:v>84.555870123453246</c:v>
                </c:pt>
                <c:pt idx="20995">
                  <c:v>84.564248765681995</c:v>
                </c:pt>
                <c:pt idx="20996">
                  <c:v>84.572629391960518</c:v>
                </c:pt>
                <c:pt idx="20997">
                  <c:v>84.581010018239027</c:v>
                </c:pt>
                <c:pt idx="20998">
                  <c:v>84.589388660467776</c:v>
                </c:pt>
                <c:pt idx="20999">
                  <c:v>84.597769286746299</c:v>
                </c:pt>
                <c:pt idx="21000">
                  <c:v>84.606149913024808</c:v>
                </c:pt>
                <c:pt idx="21001">
                  <c:v>84.614528555253557</c:v>
                </c:pt>
                <c:pt idx="21002">
                  <c:v>84.62290918153208</c:v>
                </c:pt>
                <c:pt idx="21003">
                  <c:v>84.631289807810589</c:v>
                </c:pt>
                <c:pt idx="21004">
                  <c:v>84.639668450039338</c:v>
                </c:pt>
                <c:pt idx="21005">
                  <c:v>84.648057012516986</c:v>
                </c:pt>
                <c:pt idx="21006">
                  <c:v>84.656437638795495</c:v>
                </c:pt>
                <c:pt idx="21007">
                  <c:v>84.611748360991896</c:v>
                </c:pt>
                <c:pt idx="21008">
                  <c:v>84.665360477825459</c:v>
                </c:pt>
                <c:pt idx="21009">
                  <c:v>84.675849999999997</c:v>
                </c:pt>
                <c:pt idx="21010">
                  <c:v>84.660133186456832</c:v>
                </c:pt>
                <c:pt idx="21011">
                  <c:v>84.657760999999994</c:v>
                </c:pt>
                <c:pt idx="21012">
                  <c:v>84.657760999999994</c:v>
                </c:pt>
                <c:pt idx="21013">
                  <c:v>84.64166374678112</c:v>
                </c:pt>
                <c:pt idx="21014">
                  <c:v>84.623445244635192</c:v>
                </c:pt>
                <c:pt idx="21015">
                  <c:v>84.637933248629324</c:v>
                </c:pt>
                <c:pt idx="21016">
                  <c:v>84.646972552197809</c:v>
                </c:pt>
                <c:pt idx="21017">
                  <c:v>84.655046310439559</c:v>
                </c:pt>
                <c:pt idx="21018">
                  <c:v>84.663127714285721</c:v>
                </c:pt>
                <c:pt idx="21019">
                  <c:v>84.671201472527471</c:v>
                </c:pt>
                <c:pt idx="21020">
                  <c:v>84.675849999999997</c:v>
                </c:pt>
                <c:pt idx="21021">
                  <c:v>84.668000219360991</c:v>
                </c:pt>
                <c:pt idx="21022">
                  <c:v>84.665740172627565</c:v>
                </c:pt>
                <c:pt idx="21023">
                  <c:v>84.667747680333733</c:v>
                </c:pt>
                <c:pt idx="21024">
                  <c:v>84.633072553648063</c:v>
                </c:pt>
                <c:pt idx="21025">
                  <c:v>84.653642562231752</c:v>
                </c:pt>
                <c:pt idx="21026">
                  <c:v>84.678096697258638</c:v>
                </c:pt>
                <c:pt idx="21027">
                  <c:v>84.636149217102243</c:v>
                </c:pt>
                <c:pt idx="21028">
                  <c:v>84.628698070219841</c:v>
                </c:pt>
                <c:pt idx="21029">
                  <c:v>84.621245158917148</c:v>
                </c:pt>
                <c:pt idx="21030">
                  <c:v>84.61378518993331</c:v>
                </c:pt>
                <c:pt idx="21031">
                  <c:v>84.606332278630617</c:v>
                </c:pt>
                <c:pt idx="21032">
                  <c:v>84.598881131748215</c:v>
                </c:pt>
                <c:pt idx="21033">
                  <c:v>84.591428220445522</c:v>
                </c:pt>
                <c:pt idx="21034">
                  <c:v>84.583975309142829</c:v>
                </c:pt>
                <c:pt idx="21035">
                  <c:v>84.576524162260441</c:v>
                </c:pt>
                <c:pt idx="21036">
                  <c:v>84.569071250957748</c:v>
                </c:pt>
                <c:pt idx="21037">
                  <c:v>84.561618339655055</c:v>
                </c:pt>
                <c:pt idx="21038">
                  <c:v>84.554167192772653</c:v>
                </c:pt>
                <c:pt idx="21039">
                  <c:v>84.54671428146996</c:v>
                </c:pt>
                <c:pt idx="21040">
                  <c:v>84.539261370167281</c:v>
                </c:pt>
                <c:pt idx="21041">
                  <c:v>84.531810223284879</c:v>
                </c:pt>
                <c:pt idx="21042">
                  <c:v>84.524357311982186</c:v>
                </c:pt>
                <c:pt idx="21043">
                  <c:v>84.516897342998334</c:v>
                </c:pt>
                <c:pt idx="21044">
                  <c:v>84.509444431695655</c:v>
                </c:pt>
                <c:pt idx="21045">
                  <c:v>84.501993284813253</c:v>
                </c:pt>
                <c:pt idx="21046">
                  <c:v>84.49454037351056</c:v>
                </c:pt>
                <c:pt idx="21047">
                  <c:v>84.487087462207867</c:v>
                </c:pt>
                <c:pt idx="21048">
                  <c:v>84.479636315325465</c:v>
                </c:pt>
                <c:pt idx="21049">
                  <c:v>84.472183404022786</c:v>
                </c:pt>
                <c:pt idx="21050">
                  <c:v>84.464732257140383</c:v>
                </c:pt>
                <c:pt idx="21051">
                  <c:v>84.457279345837691</c:v>
                </c:pt>
                <c:pt idx="21052">
                  <c:v>84.449826434534998</c:v>
                </c:pt>
                <c:pt idx="21053">
                  <c:v>84.442375287652609</c:v>
                </c:pt>
                <c:pt idx="21054">
                  <c:v>84.434922376349917</c:v>
                </c:pt>
                <c:pt idx="21055">
                  <c:v>84.427462407366065</c:v>
                </c:pt>
                <c:pt idx="21056">
                  <c:v>84.420009496063372</c:v>
                </c:pt>
                <c:pt idx="21057">
                  <c:v>84.412558349180983</c:v>
                </c:pt>
                <c:pt idx="21058">
                  <c:v>84.405105437878291</c:v>
                </c:pt>
                <c:pt idx="21059">
                  <c:v>84.397652526575598</c:v>
                </c:pt>
                <c:pt idx="21060">
                  <c:v>84.390201379693195</c:v>
                </c:pt>
                <c:pt idx="21061">
                  <c:v>84.382748468390503</c:v>
                </c:pt>
                <c:pt idx="21062">
                  <c:v>84.375295557087824</c:v>
                </c:pt>
                <c:pt idx="21063">
                  <c:v>84.367844410205421</c:v>
                </c:pt>
                <c:pt idx="21064">
                  <c:v>84.360391498902729</c:v>
                </c:pt>
                <c:pt idx="21065">
                  <c:v>84.352938587600036</c:v>
                </c:pt>
                <c:pt idx="21066">
                  <c:v>84.345487440717633</c:v>
                </c:pt>
                <c:pt idx="21067">
                  <c:v>84.338034529414955</c:v>
                </c:pt>
                <c:pt idx="21068">
                  <c:v>84.330574560431103</c:v>
                </c:pt>
                <c:pt idx="21069">
                  <c:v>84.32312164912841</c:v>
                </c:pt>
                <c:pt idx="21070">
                  <c:v>84.315670502246007</c:v>
                </c:pt>
                <c:pt idx="21071">
                  <c:v>84.32830368407248</c:v>
                </c:pt>
                <c:pt idx="21072">
                  <c:v>84.317761664839097</c:v>
                </c:pt>
                <c:pt idx="21073">
                  <c:v>84.301459187604692</c:v>
                </c:pt>
                <c:pt idx="21074">
                  <c:v>84.322139055276381</c:v>
                </c:pt>
                <c:pt idx="21075">
                  <c:v>84.314048999999997</c:v>
                </c:pt>
                <c:pt idx="21076">
                  <c:v>84.303463465940808</c:v>
                </c:pt>
                <c:pt idx="21077">
                  <c:v>84.299559829145721</c:v>
                </c:pt>
                <c:pt idx="21078">
                  <c:v>84.325229447236183</c:v>
                </c:pt>
                <c:pt idx="21079">
                  <c:v>84.325522353713012</c:v>
                </c:pt>
                <c:pt idx="21080">
                  <c:v>84.319367010729607</c:v>
                </c:pt>
                <c:pt idx="21081">
                  <c:v>84.315548952793094</c:v>
                </c:pt>
                <c:pt idx="21082">
                  <c:v>84.317666739702247</c:v>
                </c:pt>
                <c:pt idx="21083">
                  <c:v>84.319785028100128</c:v>
                </c:pt>
                <c:pt idx="21084">
                  <c:v>84.321903316498009</c:v>
                </c:pt>
                <c:pt idx="21085">
                  <c:v>84.324021103407162</c:v>
                </c:pt>
                <c:pt idx="21086">
                  <c:v>84.326139391805043</c:v>
                </c:pt>
                <c:pt idx="21087">
                  <c:v>84.328257680202924</c:v>
                </c:pt>
                <c:pt idx="21088">
                  <c:v>84.330375467112077</c:v>
                </c:pt>
                <c:pt idx="21089">
                  <c:v>84.332493755509958</c:v>
                </c:pt>
                <c:pt idx="21090">
                  <c:v>84.334612043907839</c:v>
                </c:pt>
                <c:pt idx="21091">
                  <c:v>84.336729830816992</c:v>
                </c:pt>
                <c:pt idx="21092">
                  <c:v>84.338848119214873</c:v>
                </c:pt>
                <c:pt idx="21093">
                  <c:v>84.34096841356768</c:v>
                </c:pt>
                <c:pt idx="21094">
                  <c:v>84.343086200476833</c:v>
                </c:pt>
                <c:pt idx="21095">
                  <c:v>84.345204488874714</c:v>
                </c:pt>
                <c:pt idx="21096">
                  <c:v>84.347322777272595</c:v>
                </c:pt>
                <c:pt idx="21097">
                  <c:v>84.349440564181748</c:v>
                </c:pt>
                <c:pt idx="21098">
                  <c:v>84.351558852579629</c:v>
                </c:pt>
                <c:pt idx="21099">
                  <c:v>84.35367714097751</c:v>
                </c:pt>
                <c:pt idx="21100">
                  <c:v>84.355794927886663</c:v>
                </c:pt>
                <c:pt idx="21101">
                  <c:v>84.357913216284544</c:v>
                </c:pt>
                <c:pt idx="21102">
                  <c:v>84.360031504682425</c:v>
                </c:pt>
                <c:pt idx="21103">
                  <c:v>84.362149291591578</c:v>
                </c:pt>
                <c:pt idx="21104">
                  <c:v>84.364267579989459</c:v>
                </c:pt>
                <c:pt idx="21105">
                  <c:v>84.366387874342266</c:v>
                </c:pt>
                <c:pt idx="21106">
                  <c:v>84.368506162740147</c:v>
                </c:pt>
                <c:pt idx="21107">
                  <c:v>84.3706239496493</c:v>
                </c:pt>
                <c:pt idx="21108">
                  <c:v>84.372742238047181</c:v>
                </c:pt>
                <c:pt idx="21109">
                  <c:v>84.374860526445062</c:v>
                </c:pt>
                <c:pt idx="21110">
                  <c:v>84.376978313354215</c:v>
                </c:pt>
                <c:pt idx="21111">
                  <c:v>84.379096601752096</c:v>
                </c:pt>
                <c:pt idx="21112">
                  <c:v>84.381214890149977</c:v>
                </c:pt>
                <c:pt idx="21113">
                  <c:v>84.38333267705913</c:v>
                </c:pt>
                <c:pt idx="21114">
                  <c:v>84.385450965457011</c:v>
                </c:pt>
                <c:pt idx="21115">
                  <c:v>84.387569253854892</c:v>
                </c:pt>
                <c:pt idx="21116">
                  <c:v>84.389687040764045</c:v>
                </c:pt>
                <c:pt idx="21117">
                  <c:v>84.391805329161926</c:v>
                </c:pt>
                <c:pt idx="21118">
                  <c:v>84.393925623514733</c:v>
                </c:pt>
                <c:pt idx="21119">
                  <c:v>84.396043410423886</c:v>
                </c:pt>
                <c:pt idx="21120">
                  <c:v>84.398161698821767</c:v>
                </c:pt>
                <c:pt idx="21121">
                  <c:v>84.400279987219648</c:v>
                </c:pt>
                <c:pt idx="21122">
                  <c:v>84.402397774128801</c:v>
                </c:pt>
                <c:pt idx="21123">
                  <c:v>84.403589461978541</c:v>
                </c:pt>
                <c:pt idx="21124">
                  <c:v>84.314967700047688</c:v>
                </c:pt>
                <c:pt idx="21125">
                  <c:v>84.368317000000005</c:v>
                </c:pt>
                <c:pt idx="21126">
                  <c:v>84.368317000000005</c:v>
                </c:pt>
                <c:pt idx="21127">
                  <c:v>84.366945407010022</c:v>
                </c:pt>
                <c:pt idx="21128">
                  <c:v>84.332948856461613</c:v>
                </c:pt>
                <c:pt idx="21129">
                  <c:v>84.350227000000004</c:v>
                </c:pt>
                <c:pt idx="21130">
                  <c:v>84.349144420362421</c:v>
                </c:pt>
                <c:pt idx="21131">
                  <c:v>84.335773981878873</c:v>
                </c:pt>
                <c:pt idx="21132">
                  <c:v>84.386177924458721</c:v>
                </c:pt>
                <c:pt idx="21133">
                  <c:v>84.383070211276959</c:v>
                </c:pt>
                <c:pt idx="21134">
                  <c:v>84.379962498095196</c:v>
                </c:pt>
                <c:pt idx="21135">
                  <c:v>84.376855520640987</c:v>
                </c:pt>
                <c:pt idx="21136">
                  <c:v>84.373747807459225</c:v>
                </c:pt>
                <c:pt idx="21137">
                  <c:v>84.370640094277462</c:v>
                </c:pt>
                <c:pt idx="21138">
                  <c:v>84.367533116823253</c:v>
                </c:pt>
                <c:pt idx="21139">
                  <c:v>84.364425403641491</c:v>
                </c:pt>
                <c:pt idx="21140">
                  <c:v>84.361317690459728</c:v>
                </c:pt>
                <c:pt idx="21141">
                  <c:v>84.358210713005519</c:v>
                </c:pt>
                <c:pt idx="21142">
                  <c:v>84.355102999823757</c:v>
                </c:pt>
                <c:pt idx="21143">
                  <c:v>84.35199234373178</c:v>
                </c:pt>
                <c:pt idx="21144">
                  <c:v>84.348885366277571</c:v>
                </c:pt>
                <c:pt idx="21145">
                  <c:v>84.345777653095809</c:v>
                </c:pt>
                <c:pt idx="21146">
                  <c:v>84.342669939914046</c:v>
                </c:pt>
                <c:pt idx="21147">
                  <c:v>84.339562962459837</c:v>
                </c:pt>
                <c:pt idx="21148">
                  <c:v>84.336455249278075</c:v>
                </c:pt>
                <c:pt idx="21149">
                  <c:v>84.333347536096312</c:v>
                </c:pt>
                <c:pt idx="21150">
                  <c:v>84.309895892491056</c:v>
                </c:pt>
                <c:pt idx="21151">
                  <c:v>84.318456575584165</c:v>
                </c:pt>
                <c:pt idx="21152">
                  <c:v>84.34351586886028</c:v>
                </c:pt>
                <c:pt idx="21153">
                  <c:v>84.304214572961371</c:v>
                </c:pt>
                <c:pt idx="21154">
                  <c:v>84.277869999999993</c:v>
                </c:pt>
                <c:pt idx="21155">
                  <c:v>84.277869999999993</c:v>
                </c:pt>
                <c:pt idx="21156">
                  <c:v>84.28977406294706</c:v>
                </c:pt>
                <c:pt idx="21157">
                  <c:v>84.259869539451728</c:v>
                </c:pt>
                <c:pt idx="21158">
                  <c:v>84.265995192179304</c:v>
                </c:pt>
                <c:pt idx="21159">
                  <c:v>84.271255587988591</c:v>
                </c:pt>
                <c:pt idx="21160">
                  <c:v>84.261447771301761</c:v>
                </c:pt>
                <c:pt idx="21161">
                  <c:v>84.251637632138795</c:v>
                </c:pt>
                <c:pt idx="21162">
                  <c:v>84.241827492975816</c:v>
                </c:pt>
                <c:pt idx="21163">
                  <c:v>84.232019676288985</c:v>
                </c:pt>
                <c:pt idx="21164">
                  <c:v>84.22220953712602</c:v>
                </c:pt>
                <c:pt idx="21165">
                  <c:v>84.21239939796304</c:v>
                </c:pt>
                <c:pt idx="21166">
                  <c:v>84.202591581276209</c:v>
                </c:pt>
                <c:pt idx="21167">
                  <c:v>84.192781442113244</c:v>
                </c:pt>
                <c:pt idx="21168">
                  <c:v>84.182962013045753</c:v>
                </c:pt>
                <c:pt idx="21169">
                  <c:v>84.143726101346147</c:v>
                </c:pt>
                <c:pt idx="21170">
                  <c:v>84.133915962183181</c:v>
                </c:pt>
                <c:pt idx="21171">
                  <c:v>84.124105823020201</c:v>
                </c:pt>
                <c:pt idx="21172">
                  <c:v>84.114298006333371</c:v>
                </c:pt>
                <c:pt idx="21173">
                  <c:v>84.104487867170405</c:v>
                </c:pt>
                <c:pt idx="21174">
                  <c:v>84.094677728007426</c:v>
                </c:pt>
                <c:pt idx="21175">
                  <c:v>84.084869911320595</c:v>
                </c:pt>
                <c:pt idx="21176">
                  <c:v>84.07505977215763</c:v>
                </c:pt>
                <c:pt idx="21177">
                  <c:v>84.065240343090139</c:v>
                </c:pt>
                <c:pt idx="21178">
                  <c:v>84.055430203927173</c:v>
                </c:pt>
                <c:pt idx="21179">
                  <c:v>84.045622387240343</c:v>
                </c:pt>
                <c:pt idx="21180">
                  <c:v>84.035812248077363</c:v>
                </c:pt>
                <c:pt idx="21181">
                  <c:v>84.026002108914398</c:v>
                </c:pt>
                <c:pt idx="21182">
                  <c:v>84.016194292227567</c:v>
                </c:pt>
                <c:pt idx="21183">
                  <c:v>84.006384153064587</c:v>
                </c:pt>
                <c:pt idx="21184">
                  <c:v>83.996574013901622</c:v>
                </c:pt>
                <c:pt idx="21185">
                  <c:v>83.937708533971559</c:v>
                </c:pt>
                <c:pt idx="21186">
                  <c:v>83.927900717284714</c:v>
                </c:pt>
                <c:pt idx="21187">
                  <c:v>83.918090578121749</c:v>
                </c:pt>
                <c:pt idx="21188">
                  <c:v>83.908280438958784</c:v>
                </c:pt>
                <c:pt idx="21189">
                  <c:v>83.898472622271939</c:v>
                </c:pt>
                <c:pt idx="21190">
                  <c:v>83.897964000000002</c:v>
                </c:pt>
                <c:pt idx="21191">
                  <c:v>83.897964000000002</c:v>
                </c:pt>
                <c:pt idx="21192">
                  <c:v>83.915489091775925</c:v>
                </c:pt>
                <c:pt idx="21193">
                  <c:v>83.898399643776827</c:v>
                </c:pt>
                <c:pt idx="21194">
                  <c:v>83.933530527658561</c:v>
                </c:pt>
                <c:pt idx="21195">
                  <c:v>83.8983348455304</c:v>
                </c:pt>
                <c:pt idx="21196">
                  <c:v>83.952063787315211</c:v>
                </c:pt>
                <c:pt idx="21197">
                  <c:v>83.95214144719904</c:v>
                </c:pt>
                <c:pt idx="21198">
                  <c:v>83.934068734452921</c:v>
                </c:pt>
                <c:pt idx="21199">
                  <c:v>83.927796266346263</c:v>
                </c:pt>
                <c:pt idx="21200">
                  <c:v>83.921522312928673</c:v>
                </c:pt>
                <c:pt idx="21201">
                  <c:v>83.915248359511082</c:v>
                </c:pt>
                <c:pt idx="21202">
                  <c:v>83.908975891404424</c:v>
                </c:pt>
                <c:pt idx="21203">
                  <c:v>83.902701937986834</c:v>
                </c:pt>
                <c:pt idx="21204">
                  <c:v>83.896427984569243</c:v>
                </c:pt>
                <c:pt idx="21205">
                  <c:v>83.890155516462585</c:v>
                </c:pt>
                <c:pt idx="21206">
                  <c:v>83.883881563044994</c:v>
                </c:pt>
                <c:pt idx="21207">
                  <c:v>83.877607609627404</c:v>
                </c:pt>
                <c:pt idx="21208">
                  <c:v>83.871335141520746</c:v>
                </c:pt>
                <c:pt idx="21209">
                  <c:v>83.865061188103155</c:v>
                </c:pt>
                <c:pt idx="21210">
                  <c:v>83.858781293441794</c:v>
                </c:pt>
                <c:pt idx="21211">
                  <c:v>83.852508825335136</c:v>
                </c:pt>
                <c:pt idx="21212">
                  <c:v>83.846234871917545</c:v>
                </c:pt>
                <c:pt idx="21213">
                  <c:v>83.839960918499955</c:v>
                </c:pt>
                <c:pt idx="21214">
                  <c:v>83.833688450393296</c:v>
                </c:pt>
                <c:pt idx="21215">
                  <c:v>83.827414496975706</c:v>
                </c:pt>
                <c:pt idx="21216">
                  <c:v>83.821140543558116</c:v>
                </c:pt>
                <c:pt idx="21217">
                  <c:v>83.814868075451457</c:v>
                </c:pt>
                <c:pt idx="21218">
                  <c:v>83.808594122033867</c:v>
                </c:pt>
                <c:pt idx="21219">
                  <c:v>83.802320168616276</c:v>
                </c:pt>
                <c:pt idx="21220">
                  <c:v>83.796047700509618</c:v>
                </c:pt>
                <c:pt idx="21221">
                  <c:v>83.789773747092028</c:v>
                </c:pt>
                <c:pt idx="21222">
                  <c:v>83.783493852430666</c:v>
                </c:pt>
                <c:pt idx="21223">
                  <c:v>83.777219899013062</c:v>
                </c:pt>
                <c:pt idx="21224">
                  <c:v>83.770947430906418</c:v>
                </c:pt>
                <c:pt idx="21225">
                  <c:v>83.764673477488827</c:v>
                </c:pt>
                <c:pt idx="21226">
                  <c:v>83.758399524071223</c:v>
                </c:pt>
                <c:pt idx="21227">
                  <c:v>83.752127055964579</c:v>
                </c:pt>
                <c:pt idx="21228">
                  <c:v>83.745853102546988</c:v>
                </c:pt>
                <c:pt idx="21229">
                  <c:v>83.739579149129383</c:v>
                </c:pt>
                <c:pt idx="21230">
                  <c:v>83.733306681022739</c:v>
                </c:pt>
                <c:pt idx="21231">
                  <c:v>83.727032727605135</c:v>
                </c:pt>
                <c:pt idx="21232">
                  <c:v>83.720758774187544</c:v>
                </c:pt>
                <c:pt idx="21233">
                  <c:v>83.7144863060809</c:v>
                </c:pt>
                <c:pt idx="21234">
                  <c:v>83.708212352663296</c:v>
                </c:pt>
                <c:pt idx="21235">
                  <c:v>83.701932458001934</c:v>
                </c:pt>
                <c:pt idx="21236">
                  <c:v>83.69565998989529</c:v>
                </c:pt>
                <c:pt idx="21237">
                  <c:v>83.689386036477686</c:v>
                </c:pt>
                <c:pt idx="21238">
                  <c:v>83.683112083060095</c:v>
                </c:pt>
                <c:pt idx="21239">
                  <c:v>83.676839614953451</c:v>
                </c:pt>
                <c:pt idx="21240">
                  <c:v>83.670565661535846</c:v>
                </c:pt>
                <c:pt idx="21241">
                  <c:v>83.664291708118256</c:v>
                </c:pt>
                <c:pt idx="21242">
                  <c:v>83.662796</c:v>
                </c:pt>
                <c:pt idx="21243">
                  <c:v>83.648782421479709</c:v>
                </c:pt>
                <c:pt idx="21244">
                  <c:v>83.61644619504645</c:v>
                </c:pt>
                <c:pt idx="21245">
                  <c:v>83.608528000000007</c:v>
                </c:pt>
                <c:pt idx="21246">
                  <c:v>83.622921490692121</c:v>
                </c:pt>
                <c:pt idx="21247">
                  <c:v>83.63839988515177</c:v>
                </c:pt>
                <c:pt idx="21248">
                  <c:v>83.60693227525941</c:v>
                </c:pt>
                <c:pt idx="21249">
                  <c:v>83.619060960634229</c:v>
                </c:pt>
                <c:pt idx="21250">
                  <c:v>83.546934773311463</c:v>
                </c:pt>
                <c:pt idx="21251">
                  <c:v>83.579354424358272</c:v>
                </c:pt>
                <c:pt idx="21252">
                  <c:v>83.623258037684323</c:v>
                </c:pt>
                <c:pt idx="21253">
                  <c:v>83.626616999999996</c:v>
                </c:pt>
                <c:pt idx="21254">
                  <c:v>83.587268896280406</c:v>
                </c:pt>
                <c:pt idx="21255">
                  <c:v>83.585587957091775</c:v>
                </c:pt>
                <c:pt idx="21256">
                  <c:v>83.617171384835473</c:v>
                </c:pt>
                <c:pt idx="21257">
                  <c:v>83.624642156048282</c:v>
                </c:pt>
                <c:pt idx="21258">
                  <c:v>83.621976842527005</c:v>
                </c:pt>
                <c:pt idx="21259">
                  <c:v>83.619310897863528</c:v>
                </c:pt>
                <c:pt idx="21260">
                  <c:v>83.616642428631238</c:v>
                </c:pt>
                <c:pt idx="21261">
                  <c:v>83.613977115109961</c:v>
                </c:pt>
                <c:pt idx="21262">
                  <c:v>83.611311170446484</c:v>
                </c:pt>
                <c:pt idx="21263">
                  <c:v>83.608645225783008</c:v>
                </c:pt>
                <c:pt idx="21264">
                  <c:v>83.605979912261731</c:v>
                </c:pt>
                <c:pt idx="21265">
                  <c:v>83.60331396759824</c:v>
                </c:pt>
                <c:pt idx="21266">
                  <c:v>83.600648022934763</c:v>
                </c:pt>
                <c:pt idx="21267">
                  <c:v>83.597982709413486</c:v>
                </c:pt>
                <c:pt idx="21268">
                  <c:v>83.595316764750009</c:v>
                </c:pt>
                <c:pt idx="21269">
                  <c:v>83.592650820086533</c:v>
                </c:pt>
                <c:pt idx="21270">
                  <c:v>83.589985506565256</c:v>
                </c:pt>
                <c:pt idx="21271">
                  <c:v>83.587319561901765</c:v>
                </c:pt>
                <c:pt idx="21272">
                  <c:v>83.584651092669475</c:v>
                </c:pt>
                <c:pt idx="21273">
                  <c:v>83.581985148005998</c:v>
                </c:pt>
                <c:pt idx="21274">
                  <c:v>83.579319834484721</c:v>
                </c:pt>
                <c:pt idx="21275">
                  <c:v>83.576653889821245</c:v>
                </c:pt>
                <c:pt idx="21276">
                  <c:v>83.573987945157768</c:v>
                </c:pt>
                <c:pt idx="21277">
                  <c:v>83.571322631636491</c:v>
                </c:pt>
                <c:pt idx="21278">
                  <c:v>83.568656686973014</c:v>
                </c:pt>
                <c:pt idx="21279">
                  <c:v>83.565990742309523</c:v>
                </c:pt>
                <c:pt idx="21280">
                  <c:v>83.563325428788247</c:v>
                </c:pt>
                <c:pt idx="21281">
                  <c:v>83.56065948412477</c:v>
                </c:pt>
                <c:pt idx="21282">
                  <c:v>83.557993539461293</c:v>
                </c:pt>
                <c:pt idx="21283">
                  <c:v>83.555328225940016</c:v>
                </c:pt>
                <c:pt idx="21284">
                  <c:v>83.55266228127654</c:v>
                </c:pt>
                <c:pt idx="21285">
                  <c:v>83.549993812044249</c:v>
                </c:pt>
                <c:pt idx="21286">
                  <c:v>83.547328498522972</c:v>
                </c:pt>
                <c:pt idx="21287">
                  <c:v>83.544662553859482</c:v>
                </c:pt>
                <c:pt idx="21288">
                  <c:v>83.541996609196005</c:v>
                </c:pt>
                <c:pt idx="21289">
                  <c:v>83.539331295674728</c:v>
                </c:pt>
                <c:pt idx="21290">
                  <c:v>83.536665351011251</c:v>
                </c:pt>
                <c:pt idx="21291">
                  <c:v>83.533999406347775</c:v>
                </c:pt>
                <c:pt idx="21292">
                  <c:v>83.531334092826498</c:v>
                </c:pt>
                <c:pt idx="21293">
                  <c:v>83.528668148163021</c:v>
                </c:pt>
                <c:pt idx="21294">
                  <c:v>83.52600220349953</c:v>
                </c:pt>
                <c:pt idx="21295">
                  <c:v>83.523336889978253</c:v>
                </c:pt>
                <c:pt idx="21296">
                  <c:v>83.520670945314777</c:v>
                </c:pt>
                <c:pt idx="21297">
                  <c:v>83.516995336352807</c:v>
                </c:pt>
                <c:pt idx="21298">
                  <c:v>83.481234474725795</c:v>
                </c:pt>
                <c:pt idx="21299">
                  <c:v>83.463020351931334</c:v>
                </c:pt>
                <c:pt idx="21300">
                  <c:v>83.446646827175201</c:v>
                </c:pt>
                <c:pt idx="21301">
                  <c:v>83.461717791845487</c:v>
                </c:pt>
                <c:pt idx="21302">
                  <c:v>83.427634999999995</c:v>
                </c:pt>
                <c:pt idx="21303">
                  <c:v>83.426331684624543</c:v>
                </c:pt>
                <c:pt idx="21304">
                  <c:v>83.40524804625656</c:v>
                </c:pt>
                <c:pt idx="21305">
                  <c:v>83.355262999999994</c:v>
                </c:pt>
                <c:pt idx="21306">
                  <c:v>83.354864154294987</c:v>
                </c:pt>
                <c:pt idx="21307">
                  <c:v>83.350544348505338</c:v>
                </c:pt>
                <c:pt idx="21308">
                  <c:v>83.346225565396992</c:v>
                </c:pt>
                <c:pt idx="21309">
                  <c:v>83.341901668882159</c:v>
                </c:pt>
                <c:pt idx="21310">
                  <c:v>83.33758186309251</c:v>
                </c:pt>
                <c:pt idx="21311">
                  <c:v>83.333263079984164</c:v>
                </c:pt>
                <c:pt idx="21312">
                  <c:v>83.328943274194515</c:v>
                </c:pt>
                <c:pt idx="21313">
                  <c:v>83.32462346840488</c:v>
                </c:pt>
                <c:pt idx="21314">
                  <c:v>83.32030468529652</c:v>
                </c:pt>
                <c:pt idx="21315">
                  <c:v>83.315984879506871</c:v>
                </c:pt>
                <c:pt idx="21316">
                  <c:v>83.311665073717236</c:v>
                </c:pt>
                <c:pt idx="21317">
                  <c:v>83.307346290608876</c:v>
                </c:pt>
                <c:pt idx="21318">
                  <c:v>83.303026484819227</c:v>
                </c:pt>
                <c:pt idx="21319">
                  <c:v>83.298706679029593</c:v>
                </c:pt>
                <c:pt idx="21320">
                  <c:v>83.294387895921233</c:v>
                </c:pt>
                <c:pt idx="21321">
                  <c:v>83.290068090131598</c:v>
                </c:pt>
                <c:pt idx="21322">
                  <c:v>83.285744193616765</c:v>
                </c:pt>
                <c:pt idx="21323">
                  <c:v>83.281424387827116</c:v>
                </c:pt>
                <c:pt idx="21324">
                  <c:v>83.27710560471877</c:v>
                </c:pt>
                <c:pt idx="21325">
                  <c:v>83.272785798929121</c:v>
                </c:pt>
                <c:pt idx="21326">
                  <c:v>83.268465993139472</c:v>
                </c:pt>
                <c:pt idx="21327">
                  <c:v>83.264147210031126</c:v>
                </c:pt>
                <c:pt idx="21328">
                  <c:v>83.259827404241477</c:v>
                </c:pt>
                <c:pt idx="21329">
                  <c:v>83.255507598451842</c:v>
                </c:pt>
                <c:pt idx="21330">
                  <c:v>83.251188815343482</c:v>
                </c:pt>
                <c:pt idx="21331">
                  <c:v>83.246869009553834</c:v>
                </c:pt>
                <c:pt idx="21332">
                  <c:v>83.242549203764199</c:v>
                </c:pt>
                <c:pt idx="21333">
                  <c:v>83.238230420655839</c:v>
                </c:pt>
                <c:pt idx="21334">
                  <c:v>83.23390652414102</c:v>
                </c:pt>
                <c:pt idx="21335">
                  <c:v>83.229586718351371</c:v>
                </c:pt>
                <c:pt idx="21336">
                  <c:v>83.225267935243025</c:v>
                </c:pt>
                <c:pt idx="21337">
                  <c:v>83.220948129453376</c:v>
                </c:pt>
                <c:pt idx="21338">
                  <c:v>83.216628323663727</c:v>
                </c:pt>
                <c:pt idx="21339">
                  <c:v>83.212309540555381</c:v>
                </c:pt>
                <c:pt idx="21340">
                  <c:v>83.207989734765732</c:v>
                </c:pt>
                <c:pt idx="21341">
                  <c:v>83.203669928976083</c:v>
                </c:pt>
                <c:pt idx="21342">
                  <c:v>83.199351145867738</c:v>
                </c:pt>
                <c:pt idx="21343">
                  <c:v>83.195031340078089</c:v>
                </c:pt>
                <c:pt idx="21344">
                  <c:v>83.19071153428844</c:v>
                </c:pt>
                <c:pt idx="21345">
                  <c:v>83.186392751180094</c:v>
                </c:pt>
                <c:pt idx="21346">
                  <c:v>83.138873864812695</c:v>
                </c:pt>
                <c:pt idx="21347">
                  <c:v>83.134554059023046</c:v>
                </c:pt>
                <c:pt idx="21348">
                  <c:v>83.1302352759147</c:v>
                </c:pt>
                <c:pt idx="21349">
                  <c:v>83.125911379399867</c:v>
                </c:pt>
                <c:pt idx="21350">
                  <c:v>83.121591573610232</c:v>
                </c:pt>
                <c:pt idx="21351">
                  <c:v>83.117272790501872</c:v>
                </c:pt>
                <c:pt idx="21352">
                  <c:v>83.112952984712237</c:v>
                </c:pt>
                <c:pt idx="21353">
                  <c:v>83.108633178922588</c:v>
                </c:pt>
                <c:pt idx="21354">
                  <c:v>83.104314395814228</c:v>
                </c:pt>
                <c:pt idx="21355">
                  <c:v>83.093552016213636</c:v>
                </c:pt>
                <c:pt idx="21356">
                  <c:v>83.075333624225081</c:v>
                </c:pt>
                <c:pt idx="21357">
                  <c:v>83.091911623599529</c:v>
                </c:pt>
                <c:pt idx="21358">
                  <c:v>83.120086999999998</c:v>
                </c:pt>
                <c:pt idx="21359">
                  <c:v>83.120086999999998</c:v>
                </c:pt>
                <c:pt idx="21360">
                  <c:v>83.120086999999998</c:v>
                </c:pt>
                <c:pt idx="21361">
                  <c:v>83.120086999999998</c:v>
                </c:pt>
                <c:pt idx="21362">
                  <c:v>83.083947151645205</c:v>
                </c:pt>
                <c:pt idx="21363">
                  <c:v>83.090856730456707</c:v>
                </c:pt>
                <c:pt idx="21364">
                  <c:v>83.117938942857137</c:v>
                </c:pt>
                <c:pt idx="21365">
                  <c:v>83.038170428691501</c:v>
                </c:pt>
                <c:pt idx="21366">
                  <c:v>83.09041071420566</c:v>
                </c:pt>
                <c:pt idx="21367">
                  <c:v>83.114715387955187</c:v>
                </c:pt>
                <c:pt idx="21368">
                  <c:v>83.072027748949282</c:v>
                </c:pt>
                <c:pt idx="21369">
                  <c:v>83.132119302045396</c:v>
                </c:pt>
                <c:pt idx="21370">
                  <c:v>83.107566064705878</c:v>
                </c:pt>
                <c:pt idx="21371">
                  <c:v>83.159167657210958</c:v>
                </c:pt>
                <c:pt idx="21372">
                  <c:v>83.163751230805914</c:v>
                </c:pt>
                <c:pt idx="21373">
                  <c:v>83.163117657671719</c:v>
                </c:pt>
                <c:pt idx="21374">
                  <c:v>83.1747215872727</c:v>
                </c:pt>
                <c:pt idx="21375">
                  <c:v>83.186314538699961</c:v>
                </c:pt>
                <c:pt idx="21376">
                  <c:v>83.197904745583813</c:v>
                </c:pt>
                <c:pt idx="21377">
                  <c:v>83.209497697011074</c:v>
                </c:pt>
                <c:pt idx="21378">
                  <c:v>83.221090648438349</c:v>
                </c:pt>
                <c:pt idx="21379">
                  <c:v>83.232680855322187</c:v>
                </c:pt>
                <c:pt idx="21380">
                  <c:v>83.244273806749462</c:v>
                </c:pt>
                <c:pt idx="21381">
                  <c:v>83.255866758176737</c:v>
                </c:pt>
                <c:pt idx="21382">
                  <c:v>83.267456965060575</c:v>
                </c:pt>
                <c:pt idx="21383">
                  <c:v>83.27904991648785</c:v>
                </c:pt>
                <c:pt idx="21384">
                  <c:v>83.197815207389752</c:v>
                </c:pt>
                <c:pt idx="21385">
                  <c:v>83.205398877682413</c:v>
                </c:pt>
                <c:pt idx="21386">
                  <c:v>83.216228622317601</c:v>
                </c:pt>
                <c:pt idx="21387">
                  <c:v>83.185443313945171</c:v>
                </c:pt>
                <c:pt idx="21388">
                  <c:v>83.14899795422032</c:v>
                </c:pt>
                <c:pt idx="21389">
                  <c:v>83.189409301859797</c:v>
                </c:pt>
                <c:pt idx="21390">
                  <c:v>83.197616197616213</c:v>
                </c:pt>
                <c:pt idx="21391">
                  <c:v>83.179399035288498</c:v>
                </c:pt>
                <c:pt idx="21392">
                  <c:v>83.213925859799716</c:v>
                </c:pt>
                <c:pt idx="21393">
                  <c:v>83.229662112221703</c:v>
                </c:pt>
                <c:pt idx="21394">
                  <c:v>83.231063424182963</c:v>
                </c:pt>
                <c:pt idx="21395">
                  <c:v>83.232464404394236</c:v>
                </c:pt>
                <c:pt idx="21396">
                  <c:v>83.23386571635551</c:v>
                </c:pt>
                <c:pt idx="21397">
                  <c:v>83.23526702831677</c:v>
                </c:pt>
                <c:pt idx="21398">
                  <c:v>83.236668008528042</c:v>
                </c:pt>
                <c:pt idx="21399">
                  <c:v>83.23807064748928</c:v>
                </c:pt>
                <c:pt idx="21400">
                  <c:v>83.23947195945054</c:v>
                </c:pt>
                <c:pt idx="21401">
                  <c:v>83.240872939661813</c:v>
                </c:pt>
                <c:pt idx="21402">
                  <c:v>83.242274251623087</c:v>
                </c:pt>
                <c:pt idx="21403">
                  <c:v>83.243675563584347</c:v>
                </c:pt>
                <c:pt idx="21404">
                  <c:v>83.245076543795633</c:v>
                </c:pt>
                <c:pt idx="21405">
                  <c:v>83.246477855756893</c:v>
                </c:pt>
                <c:pt idx="21406">
                  <c:v>83.261706279208397</c:v>
                </c:pt>
                <c:pt idx="21407">
                  <c:v>83.310119107508939</c:v>
                </c:pt>
                <c:pt idx="21408">
                  <c:v>83.334313437052941</c:v>
                </c:pt>
                <c:pt idx="21409">
                  <c:v>83.291096512875541</c:v>
                </c:pt>
                <c:pt idx="21410">
                  <c:v>83.2674249272944</c:v>
                </c:pt>
                <c:pt idx="21411">
                  <c:v>83.327252810443497</c:v>
                </c:pt>
                <c:pt idx="21412">
                  <c:v>83.352929502145912</c:v>
                </c:pt>
                <c:pt idx="21413">
                  <c:v>83.323499649106083</c:v>
                </c:pt>
                <c:pt idx="21414">
                  <c:v>83.351096462803994</c:v>
                </c:pt>
                <c:pt idx="21415">
                  <c:v>83.347548799999998</c:v>
                </c:pt>
                <c:pt idx="21416">
                  <c:v>83.338838620689657</c:v>
                </c:pt>
                <c:pt idx="21417">
                  <c:v>83.330130503448274</c:v>
                </c:pt>
                <c:pt idx="21418">
                  <c:v>83.321420324137932</c:v>
                </c:pt>
                <c:pt idx="21419">
                  <c:v>83.305752312112546</c:v>
                </c:pt>
                <c:pt idx="21420">
                  <c:v>83.368279577968522</c:v>
                </c:pt>
                <c:pt idx="21421">
                  <c:v>83.391995741851204</c:v>
                </c:pt>
                <c:pt idx="21422">
                  <c:v>83.392739624257374</c:v>
                </c:pt>
                <c:pt idx="21423">
                  <c:v>83.393483330555028</c:v>
                </c:pt>
                <c:pt idx="21424">
                  <c:v>83.394227917395298</c:v>
                </c:pt>
                <c:pt idx="21425">
                  <c:v>83.394971799801482</c:v>
                </c:pt>
                <c:pt idx="21426">
                  <c:v>83.395715506099137</c:v>
                </c:pt>
                <c:pt idx="21427">
                  <c:v>83.396459388505306</c:v>
                </c:pt>
                <c:pt idx="21428">
                  <c:v>83.39720327091149</c:v>
                </c:pt>
                <c:pt idx="21429">
                  <c:v>83.397946977209145</c:v>
                </c:pt>
                <c:pt idx="21430">
                  <c:v>83.398690859615314</c:v>
                </c:pt>
                <c:pt idx="21431">
                  <c:v>83.399434742021498</c:v>
                </c:pt>
                <c:pt idx="21432">
                  <c:v>83.400178448319153</c:v>
                </c:pt>
                <c:pt idx="21433">
                  <c:v>83.400922330725322</c:v>
                </c:pt>
                <c:pt idx="21434">
                  <c:v>83.401666213131506</c:v>
                </c:pt>
                <c:pt idx="21435">
                  <c:v>83.402409919429161</c:v>
                </c:pt>
                <c:pt idx="21436">
                  <c:v>83.40315380183533</c:v>
                </c:pt>
                <c:pt idx="21437">
                  <c:v>83.403898388675614</c:v>
                </c:pt>
                <c:pt idx="21438">
                  <c:v>83.404642271081784</c:v>
                </c:pt>
                <c:pt idx="21439">
                  <c:v>83.405385977379439</c:v>
                </c:pt>
                <c:pt idx="21440">
                  <c:v>83.406129859785622</c:v>
                </c:pt>
                <c:pt idx="21441">
                  <c:v>83.406873742191792</c:v>
                </c:pt>
                <c:pt idx="21442">
                  <c:v>83.407617448489447</c:v>
                </c:pt>
                <c:pt idx="21443">
                  <c:v>83.40836133089563</c:v>
                </c:pt>
                <c:pt idx="21444">
                  <c:v>83.4091052133018</c:v>
                </c:pt>
                <c:pt idx="21445">
                  <c:v>83.409848919599455</c:v>
                </c:pt>
                <c:pt idx="21446">
                  <c:v>83.410592802005638</c:v>
                </c:pt>
                <c:pt idx="21447">
                  <c:v>83.411336684411808</c:v>
                </c:pt>
                <c:pt idx="21448">
                  <c:v>83.412080390709463</c:v>
                </c:pt>
                <c:pt idx="21449">
                  <c:v>83.412824977549732</c:v>
                </c:pt>
                <c:pt idx="21450">
                  <c:v>83.413568859955916</c:v>
                </c:pt>
                <c:pt idx="21451">
                  <c:v>83.414312566253571</c:v>
                </c:pt>
                <c:pt idx="21452">
                  <c:v>83.41505644865974</c:v>
                </c:pt>
                <c:pt idx="21453">
                  <c:v>83.415800331065924</c:v>
                </c:pt>
                <c:pt idx="21454">
                  <c:v>83.416544037363579</c:v>
                </c:pt>
                <c:pt idx="21455">
                  <c:v>83.417287919769748</c:v>
                </c:pt>
                <c:pt idx="21456">
                  <c:v>83.418031802175932</c:v>
                </c:pt>
                <c:pt idx="21457">
                  <c:v>83.418775508473587</c:v>
                </c:pt>
                <c:pt idx="21458">
                  <c:v>83.419519390879756</c:v>
                </c:pt>
                <c:pt idx="21459">
                  <c:v>83.42026327328594</c:v>
                </c:pt>
                <c:pt idx="21460">
                  <c:v>83.421006979583595</c:v>
                </c:pt>
                <c:pt idx="21461">
                  <c:v>83.421750861989764</c:v>
                </c:pt>
                <c:pt idx="21462">
                  <c:v>83.422495448830048</c:v>
                </c:pt>
                <c:pt idx="21463">
                  <c:v>83.423239331236218</c:v>
                </c:pt>
                <c:pt idx="21464">
                  <c:v>83.423983037533873</c:v>
                </c:pt>
                <c:pt idx="21465">
                  <c:v>83.424726919940056</c:v>
                </c:pt>
                <c:pt idx="21466">
                  <c:v>83.425470802346226</c:v>
                </c:pt>
                <c:pt idx="21467">
                  <c:v>83.426214508643881</c:v>
                </c:pt>
                <c:pt idx="21468">
                  <c:v>83.461786239389596</c:v>
                </c:pt>
                <c:pt idx="21469">
                  <c:v>83.569925922746776</c:v>
                </c:pt>
                <c:pt idx="21470">
                  <c:v>83.556808555423117</c:v>
                </c:pt>
                <c:pt idx="21471">
                  <c:v>83.569675751072964</c:v>
                </c:pt>
                <c:pt idx="21472">
                  <c:v>83.556044409146097</c:v>
                </c:pt>
                <c:pt idx="21473">
                  <c:v>83.56763757810603</c:v>
                </c:pt>
                <c:pt idx="21474">
                  <c:v>83.579233492310806</c:v>
                </c:pt>
                <c:pt idx="21475">
                  <c:v>83.590829406515581</c:v>
                </c:pt>
                <c:pt idx="21476">
                  <c:v>83.602422575475515</c:v>
                </c:pt>
                <c:pt idx="21477">
                  <c:v>83.599901867429665</c:v>
                </c:pt>
                <c:pt idx="21478">
                  <c:v>83.597443402641687</c:v>
                </c:pt>
                <c:pt idx="21479">
                  <c:v>83.612014630403166</c:v>
                </c:pt>
                <c:pt idx="21480">
                  <c:v>83.626589308609312</c:v>
                </c:pt>
                <c:pt idx="21481">
                  <c:v>83.64117778859405</c:v>
                </c:pt>
                <c:pt idx="21482">
                  <c:v>83.65575246680018</c:v>
                </c:pt>
                <c:pt idx="21483">
                  <c:v>83.670323694561674</c:v>
                </c:pt>
                <c:pt idx="21484">
                  <c:v>83.684898372767805</c:v>
                </c:pt>
                <c:pt idx="21485">
                  <c:v>83.69947305097395</c:v>
                </c:pt>
                <c:pt idx="21486">
                  <c:v>83.714044278735429</c:v>
                </c:pt>
                <c:pt idx="21487">
                  <c:v>83.72861895694156</c:v>
                </c:pt>
                <c:pt idx="21488">
                  <c:v>83.743193635147705</c:v>
                </c:pt>
                <c:pt idx="21489">
                  <c:v>83.757764862909184</c:v>
                </c:pt>
                <c:pt idx="21490">
                  <c:v>83.772339541115329</c:v>
                </c:pt>
                <c:pt idx="21491">
                  <c:v>83.78691421932146</c:v>
                </c:pt>
                <c:pt idx="21492">
                  <c:v>83.801485447082953</c:v>
                </c:pt>
                <c:pt idx="21493">
                  <c:v>83.816073927067691</c:v>
                </c:pt>
                <c:pt idx="21494">
                  <c:v>83.830648605273822</c:v>
                </c:pt>
                <c:pt idx="21495">
                  <c:v>83.845219833035316</c:v>
                </c:pt>
                <c:pt idx="21496">
                  <c:v>83.859794511241446</c:v>
                </c:pt>
                <c:pt idx="21497">
                  <c:v>83.874369189447592</c:v>
                </c:pt>
                <c:pt idx="21498">
                  <c:v>83.888940417209071</c:v>
                </c:pt>
                <c:pt idx="21499">
                  <c:v>83.903515095415202</c:v>
                </c:pt>
                <c:pt idx="21500">
                  <c:v>83.918089773621347</c:v>
                </c:pt>
                <c:pt idx="21501">
                  <c:v>83.932661001382826</c:v>
                </c:pt>
                <c:pt idx="21502">
                  <c:v>83.947235679588971</c:v>
                </c:pt>
                <c:pt idx="21503">
                  <c:v>83.961810357795102</c:v>
                </c:pt>
                <c:pt idx="21504">
                  <c:v>83.976381585556595</c:v>
                </c:pt>
                <c:pt idx="21505">
                  <c:v>83.990956263762726</c:v>
                </c:pt>
                <c:pt idx="21506">
                  <c:v>84.005544743747464</c:v>
                </c:pt>
                <c:pt idx="21507">
                  <c:v>84.020119421953609</c:v>
                </c:pt>
                <c:pt idx="21508">
                  <c:v>84.034690649715088</c:v>
                </c:pt>
                <c:pt idx="21509">
                  <c:v>84.049265327921219</c:v>
                </c:pt>
                <c:pt idx="21510">
                  <c:v>84.063840006127364</c:v>
                </c:pt>
                <c:pt idx="21511">
                  <c:v>84.078411233888843</c:v>
                </c:pt>
                <c:pt idx="21512">
                  <c:v>84.092985912094989</c:v>
                </c:pt>
                <c:pt idx="21513">
                  <c:v>84.107560590301119</c:v>
                </c:pt>
                <c:pt idx="21514">
                  <c:v>84.122131818062613</c:v>
                </c:pt>
                <c:pt idx="21515">
                  <c:v>84.136706496268744</c:v>
                </c:pt>
                <c:pt idx="21516">
                  <c:v>84.151277724030237</c:v>
                </c:pt>
                <c:pt idx="21517">
                  <c:v>84.165852402236368</c:v>
                </c:pt>
                <c:pt idx="21518">
                  <c:v>84.180440882221106</c:v>
                </c:pt>
                <c:pt idx="21519">
                  <c:v>84.195015560427251</c:v>
                </c:pt>
                <c:pt idx="21520">
                  <c:v>84.20958678818873</c:v>
                </c:pt>
                <c:pt idx="21521">
                  <c:v>84.224161466394861</c:v>
                </c:pt>
                <c:pt idx="21522">
                  <c:v>84.238736144601006</c:v>
                </c:pt>
                <c:pt idx="21523">
                  <c:v>84.253307372362485</c:v>
                </c:pt>
                <c:pt idx="21524">
                  <c:v>84.26788205056863</c:v>
                </c:pt>
                <c:pt idx="21525">
                  <c:v>84.282456728774761</c:v>
                </c:pt>
                <c:pt idx="21526">
                  <c:v>84.297027956536255</c:v>
                </c:pt>
                <c:pt idx="21527">
                  <c:v>84.311602634742385</c:v>
                </c:pt>
                <c:pt idx="21528">
                  <c:v>84.298887733905573</c:v>
                </c:pt>
                <c:pt idx="21529">
                  <c:v>84.329731882717525</c:v>
                </c:pt>
                <c:pt idx="21530">
                  <c:v>84.332138</c:v>
                </c:pt>
                <c:pt idx="21531">
                  <c:v>84.36401244086791</c:v>
                </c:pt>
                <c:pt idx="21532">
                  <c:v>84.35225376996425</c:v>
                </c:pt>
                <c:pt idx="21533">
                  <c:v>84.301665291845495</c:v>
                </c:pt>
                <c:pt idx="21534">
                  <c:v>84.336828684782603</c:v>
                </c:pt>
                <c:pt idx="21535">
                  <c:v>84.382451914715716</c:v>
                </c:pt>
                <c:pt idx="21536">
                  <c:v>84.386405999999994</c:v>
                </c:pt>
                <c:pt idx="21537">
                  <c:v>84.403175201716735</c:v>
                </c:pt>
                <c:pt idx="21538">
                  <c:v>84.421386187127524</c:v>
                </c:pt>
                <c:pt idx="21539">
                  <c:v>84.405564699570817</c:v>
                </c:pt>
                <c:pt idx="21540">
                  <c:v>84.370162992370055</c:v>
                </c:pt>
                <c:pt idx="21541">
                  <c:v>84.420204143538385</c:v>
                </c:pt>
                <c:pt idx="21542">
                  <c:v>84.422584999999998</c:v>
                </c:pt>
                <c:pt idx="21543">
                  <c:v>84.422584999999998</c:v>
                </c:pt>
                <c:pt idx="21544">
                  <c:v>84.440259945636626</c:v>
                </c:pt>
                <c:pt idx="21545">
                  <c:v>84.452191613784734</c:v>
                </c:pt>
                <c:pt idx="21546">
                  <c:v>84.463979934750753</c:v>
                </c:pt>
                <c:pt idx="21547">
                  <c:v>84.475768255716758</c:v>
                </c:pt>
                <c:pt idx="21548">
                  <c:v>84.487553785887087</c:v>
                </c:pt>
                <c:pt idx="21549">
                  <c:v>84.499342106853106</c:v>
                </c:pt>
                <c:pt idx="21550">
                  <c:v>84.511130427819111</c:v>
                </c:pt>
                <c:pt idx="21551">
                  <c:v>84.52291595798944</c:v>
                </c:pt>
                <c:pt idx="21552">
                  <c:v>84.534704278955459</c:v>
                </c:pt>
                <c:pt idx="21553">
                  <c:v>84.546503763104198</c:v>
                </c:pt>
                <c:pt idx="21554">
                  <c:v>84.558292084070203</c:v>
                </c:pt>
                <c:pt idx="21555">
                  <c:v>84.570077614240532</c:v>
                </c:pt>
                <c:pt idx="21556">
                  <c:v>84.770476279867054</c:v>
                </c:pt>
                <c:pt idx="21557">
                  <c:v>84.782261810037383</c:v>
                </c:pt>
                <c:pt idx="21558">
                  <c:v>84.794050131003388</c:v>
                </c:pt>
                <c:pt idx="21559">
                  <c:v>84.805838451969407</c:v>
                </c:pt>
                <c:pt idx="21560">
                  <c:v>84.817623982139722</c:v>
                </c:pt>
                <c:pt idx="21561">
                  <c:v>84.829412303105741</c:v>
                </c:pt>
                <c:pt idx="21562">
                  <c:v>84.854429788268959</c:v>
                </c:pt>
                <c:pt idx="21563">
                  <c:v>84.902883556986168</c:v>
                </c:pt>
                <c:pt idx="21564">
                  <c:v>84.879035613110844</c:v>
                </c:pt>
                <c:pt idx="21565">
                  <c:v>84.901572623748208</c:v>
                </c:pt>
                <c:pt idx="21566">
                  <c:v>84.920214211492606</c:v>
                </c:pt>
                <c:pt idx="21567">
                  <c:v>84.897504072467214</c:v>
                </c:pt>
                <c:pt idx="21568">
                  <c:v>84.915719502145919</c:v>
                </c:pt>
                <c:pt idx="21569">
                  <c:v>84.943587230329044</c:v>
                </c:pt>
                <c:pt idx="21570">
                  <c:v>84.983376000000007</c:v>
                </c:pt>
                <c:pt idx="21571">
                  <c:v>84.984125157040907</c:v>
                </c:pt>
                <c:pt idx="21572">
                  <c:v>84.986808524457146</c:v>
                </c:pt>
                <c:pt idx="21573">
                  <c:v>84.989492527290722</c:v>
                </c:pt>
                <c:pt idx="21574">
                  <c:v>84.992179071793643</c:v>
                </c:pt>
                <c:pt idx="21575">
                  <c:v>84.994863074627219</c:v>
                </c:pt>
                <c:pt idx="21576">
                  <c:v>84.997546442043458</c:v>
                </c:pt>
                <c:pt idx="21577">
                  <c:v>85.000230444877033</c:v>
                </c:pt>
                <c:pt idx="21578">
                  <c:v>85.002914447710609</c:v>
                </c:pt>
                <c:pt idx="21579">
                  <c:v>85.005597815126848</c:v>
                </c:pt>
                <c:pt idx="21580">
                  <c:v>85.008281817960423</c:v>
                </c:pt>
                <c:pt idx="21581">
                  <c:v>85.010965820793984</c:v>
                </c:pt>
                <c:pt idx="21582">
                  <c:v>85.013649188210223</c:v>
                </c:pt>
                <c:pt idx="21583">
                  <c:v>85.016333191043799</c:v>
                </c:pt>
                <c:pt idx="21584">
                  <c:v>85.019017193877374</c:v>
                </c:pt>
                <c:pt idx="21585">
                  <c:v>85.021700561293613</c:v>
                </c:pt>
                <c:pt idx="21586">
                  <c:v>85.024384564127189</c:v>
                </c:pt>
                <c:pt idx="21587">
                  <c:v>85.027071108630111</c:v>
                </c:pt>
                <c:pt idx="21588">
                  <c:v>85.02975447604635</c:v>
                </c:pt>
                <c:pt idx="21589">
                  <c:v>85.032438478879925</c:v>
                </c:pt>
                <c:pt idx="21590">
                  <c:v>85.035122481713501</c:v>
                </c:pt>
                <c:pt idx="21591">
                  <c:v>85.037805849129725</c:v>
                </c:pt>
                <c:pt idx="21592">
                  <c:v>85.040489851963301</c:v>
                </c:pt>
                <c:pt idx="21593">
                  <c:v>85.043173854796876</c:v>
                </c:pt>
                <c:pt idx="21594">
                  <c:v>85.045857222213115</c:v>
                </c:pt>
                <c:pt idx="21595">
                  <c:v>85.048541225046691</c:v>
                </c:pt>
                <c:pt idx="21596">
                  <c:v>85.051225227880266</c:v>
                </c:pt>
                <c:pt idx="21597">
                  <c:v>85.053908595296505</c:v>
                </c:pt>
                <c:pt idx="21598">
                  <c:v>85.056592598130081</c:v>
                </c:pt>
                <c:pt idx="21599">
                  <c:v>85.059279142633002</c:v>
                </c:pt>
                <c:pt idx="21600">
                  <c:v>85.061963145466578</c:v>
                </c:pt>
                <c:pt idx="21601">
                  <c:v>85.064646512882803</c:v>
                </c:pt>
                <c:pt idx="21602">
                  <c:v>85.067330515716378</c:v>
                </c:pt>
                <c:pt idx="21603">
                  <c:v>85.070014518549954</c:v>
                </c:pt>
                <c:pt idx="21604">
                  <c:v>85.072697885966193</c:v>
                </c:pt>
                <c:pt idx="21605">
                  <c:v>85.075381888799768</c:v>
                </c:pt>
                <c:pt idx="21606">
                  <c:v>85.078065891633344</c:v>
                </c:pt>
                <c:pt idx="21607">
                  <c:v>85.080749259049583</c:v>
                </c:pt>
                <c:pt idx="21608">
                  <c:v>85.083433261883158</c:v>
                </c:pt>
                <c:pt idx="21609">
                  <c:v>85.086117264716734</c:v>
                </c:pt>
                <c:pt idx="21610">
                  <c:v>85.088800632132958</c:v>
                </c:pt>
                <c:pt idx="21611">
                  <c:v>85.091484634966534</c:v>
                </c:pt>
                <c:pt idx="21612">
                  <c:v>85.122600405959474</c:v>
                </c:pt>
                <c:pt idx="21613">
                  <c:v>85.143567342632323</c:v>
                </c:pt>
                <c:pt idx="21614">
                  <c:v>85.13060226537911</c:v>
                </c:pt>
                <c:pt idx="21615">
                  <c:v>85.159540626936831</c:v>
                </c:pt>
                <c:pt idx="21616">
                  <c:v>85.164283999999995</c:v>
                </c:pt>
                <c:pt idx="21617">
                  <c:v>85.164283999999995</c:v>
                </c:pt>
                <c:pt idx="21618">
                  <c:v>85.212586919408679</c:v>
                </c:pt>
                <c:pt idx="21619">
                  <c:v>85.202329215733016</c:v>
                </c:pt>
                <c:pt idx="21620">
                  <c:v>85.15140859322841</c:v>
                </c:pt>
                <c:pt idx="21621">
                  <c:v>85.143839842336504</c:v>
                </c:pt>
                <c:pt idx="21622">
                  <c:v>85.141238008310623</c:v>
                </c:pt>
                <c:pt idx="21623">
                  <c:v>85.138635558174386</c:v>
                </c:pt>
                <c:pt idx="21624">
                  <c:v>85.136030643596726</c:v>
                </c:pt>
                <c:pt idx="21625">
                  <c:v>85.133428193460489</c:v>
                </c:pt>
                <c:pt idx="21626">
                  <c:v>85.130826359434607</c:v>
                </c:pt>
                <c:pt idx="21627">
                  <c:v>85.12822390929837</c:v>
                </c:pt>
                <c:pt idx="21628">
                  <c:v>85.215036773247505</c:v>
                </c:pt>
                <c:pt idx="21629">
                  <c:v>85.183537282479136</c:v>
                </c:pt>
                <c:pt idx="21630">
                  <c:v>85.235282359084408</c:v>
                </c:pt>
                <c:pt idx="21631">
                  <c:v>85.218875479971388</c:v>
                </c:pt>
                <c:pt idx="21632">
                  <c:v>85.236438334207392</c:v>
                </c:pt>
                <c:pt idx="21633">
                  <c:v>85.236641000000006</c:v>
                </c:pt>
                <c:pt idx="21634">
                  <c:v>85.218664112991661</c:v>
                </c:pt>
                <c:pt idx="21635">
                  <c:v>85.254906845493551</c:v>
                </c:pt>
                <c:pt idx="21636">
                  <c:v>85.272870363475931</c:v>
                </c:pt>
                <c:pt idx="21637">
                  <c:v>85.275869473001052</c:v>
                </c:pt>
                <c:pt idx="21638">
                  <c:v>85.278865035802511</c:v>
                </c:pt>
                <c:pt idx="21639">
                  <c:v>85.281861307948702</c:v>
                </c:pt>
                <c:pt idx="21640">
                  <c:v>85.284857580094894</c:v>
                </c:pt>
                <c:pt idx="21641">
                  <c:v>85.287853142896353</c:v>
                </c:pt>
                <c:pt idx="21642">
                  <c:v>85.290849415042544</c:v>
                </c:pt>
                <c:pt idx="21643">
                  <c:v>85.219500661501797</c:v>
                </c:pt>
                <c:pt idx="21644">
                  <c:v>85.236528860276593</c:v>
                </c:pt>
                <c:pt idx="21645">
                  <c:v>85.218586496305122</c:v>
                </c:pt>
                <c:pt idx="21646">
                  <c:v>85.25458766881259</c:v>
                </c:pt>
                <c:pt idx="21647">
                  <c:v>85.236106164997622</c:v>
                </c:pt>
                <c:pt idx="21648">
                  <c:v>85.200858824034341</c:v>
                </c:pt>
                <c:pt idx="21649">
                  <c:v>85.219095316805721</c:v>
                </c:pt>
                <c:pt idx="21650">
                  <c:v>85.235303912494047</c:v>
                </c:pt>
                <c:pt idx="21651">
                  <c:v>85.200442161314172</c:v>
                </c:pt>
                <c:pt idx="21652">
                  <c:v>85.19998673409151</c:v>
                </c:pt>
                <c:pt idx="21653">
                  <c:v>85.199531306868849</c:v>
                </c:pt>
                <c:pt idx="21654">
                  <c:v>85.199075987465136</c:v>
                </c:pt>
                <c:pt idx="21655">
                  <c:v>85.198620560242475</c:v>
                </c:pt>
                <c:pt idx="21656">
                  <c:v>85.198165133019813</c:v>
                </c:pt>
                <c:pt idx="21657">
                  <c:v>85.1977098136161</c:v>
                </c:pt>
                <c:pt idx="21658">
                  <c:v>85.197254386393439</c:v>
                </c:pt>
                <c:pt idx="21659">
                  <c:v>85.196798959170778</c:v>
                </c:pt>
                <c:pt idx="21660">
                  <c:v>85.196343639767065</c:v>
                </c:pt>
                <c:pt idx="21661">
                  <c:v>85.195888212544403</c:v>
                </c:pt>
                <c:pt idx="21662">
                  <c:v>85.195432354045963</c:v>
                </c:pt>
                <c:pt idx="21663">
                  <c:v>85.19497703464225</c:v>
                </c:pt>
                <c:pt idx="21664">
                  <c:v>85.194521607419588</c:v>
                </c:pt>
                <c:pt idx="21665">
                  <c:v>85.194066180196941</c:v>
                </c:pt>
                <c:pt idx="21666">
                  <c:v>85.193610860793214</c:v>
                </c:pt>
                <c:pt idx="21667">
                  <c:v>85.193155433570567</c:v>
                </c:pt>
                <c:pt idx="21668">
                  <c:v>85.192700006347906</c:v>
                </c:pt>
                <c:pt idx="21669">
                  <c:v>85.192244686944193</c:v>
                </c:pt>
                <c:pt idx="21670">
                  <c:v>85.191789259721531</c:v>
                </c:pt>
                <c:pt idx="21671">
                  <c:v>85.19133383249887</c:v>
                </c:pt>
                <c:pt idx="21672">
                  <c:v>85.190878513095157</c:v>
                </c:pt>
                <c:pt idx="21673">
                  <c:v>85.190423085872496</c:v>
                </c:pt>
                <c:pt idx="21674">
                  <c:v>85.189967227374055</c:v>
                </c:pt>
                <c:pt idx="21675">
                  <c:v>85.189511800151394</c:v>
                </c:pt>
                <c:pt idx="21676">
                  <c:v>85.189056480747681</c:v>
                </c:pt>
                <c:pt idx="21677">
                  <c:v>85.188601053525019</c:v>
                </c:pt>
                <c:pt idx="21678">
                  <c:v>85.188145626302358</c:v>
                </c:pt>
                <c:pt idx="21679">
                  <c:v>85.187690306898645</c:v>
                </c:pt>
                <c:pt idx="21680">
                  <c:v>85.187234879675984</c:v>
                </c:pt>
                <c:pt idx="21681">
                  <c:v>85.186779452453322</c:v>
                </c:pt>
                <c:pt idx="21682">
                  <c:v>85.186324133049609</c:v>
                </c:pt>
                <c:pt idx="21683">
                  <c:v>85.185868705826948</c:v>
                </c:pt>
                <c:pt idx="21684">
                  <c:v>85.185413278604301</c:v>
                </c:pt>
                <c:pt idx="21685">
                  <c:v>85.184957959200574</c:v>
                </c:pt>
                <c:pt idx="21686">
                  <c:v>85.184502531977927</c:v>
                </c:pt>
                <c:pt idx="21687">
                  <c:v>85.184046673479486</c:v>
                </c:pt>
                <c:pt idx="21688">
                  <c:v>85.183591354075773</c:v>
                </c:pt>
                <c:pt idx="21689">
                  <c:v>85.183135926853112</c:v>
                </c:pt>
                <c:pt idx="21690">
                  <c:v>85.18268049963045</c:v>
                </c:pt>
                <c:pt idx="21691">
                  <c:v>85.188286213876964</c:v>
                </c:pt>
                <c:pt idx="21692">
                  <c:v>85.20650349940405</c:v>
                </c:pt>
                <c:pt idx="21693">
                  <c:v>85.212383974248922</c:v>
                </c:pt>
                <c:pt idx="21694">
                  <c:v>85.206755111587981</c:v>
                </c:pt>
                <c:pt idx="21695">
                  <c:v>85.205710395470803</c:v>
                </c:pt>
                <c:pt idx="21696">
                  <c:v>85.18892023462088</c:v>
                </c:pt>
                <c:pt idx="21697">
                  <c:v>85.200462000000002</c:v>
                </c:pt>
                <c:pt idx="21698">
                  <c:v>85.227663088438618</c:v>
                </c:pt>
                <c:pt idx="21699">
                  <c:v>85.258931542680017</c:v>
                </c:pt>
                <c:pt idx="21700">
                  <c:v>85.232537402405029</c:v>
                </c:pt>
                <c:pt idx="21701">
                  <c:v>85.221970638597966</c:v>
                </c:pt>
                <c:pt idx="21702">
                  <c:v>85.211401372597251</c:v>
                </c:pt>
                <c:pt idx="21703">
                  <c:v>85.200832106596536</c:v>
                </c:pt>
                <c:pt idx="21704">
                  <c:v>85.190265342789473</c:v>
                </c:pt>
                <c:pt idx="21705">
                  <c:v>85.179696076788758</c:v>
                </c:pt>
                <c:pt idx="21706">
                  <c:v>85.169126810788029</c:v>
                </c:pt>
                <c:pt idx="21707">
                  <c:v>85.158560046980966</c:v>
                </c:pt>
                <c:pt idx="21708">
                  <c:v>85.147990780980251</c:v>
                </c:pt>
                <c:pt idx="21709">
                  <c:v>85.137421514979536</c:v>
                </c:pt>
                <c:pt idx="21710">
                  <c:v>85.126854751172473</c:v>
                </c:pt>
                <c:pt idx="21711">
                  <c:v>85.116285485171758</c:v>
                </c:pt>
                <c:pt idx="21712">
                  <c:v>85.10570621039642</c:v>
                </c:pt>
                <c:pt idx="21713">
                  <c:v>85.095139446589357</c:v>
                </c:pt>
                <c:pt idx="21714">
                  <c:v>85.084570180588642</c:v>
                </c:pt>
                <c:pt idx="21715">
                  <c:v>85.074000914587913</c:v>
                </c:pt>
                <c:pt idx="21716">
                  <c:v>85.06343415078085</c:v>
                </c:pt>
                <c:pt idx="21717">
                  <c:v>85.052864884780135</c:v>
                </c:pt>
                <c:pt idx="21718">
                  <c:v>85.04229561877942</c:v>
                </c:pt>
                <c:pt idx="21719">
                  <c:v>85.031728854972357</c:v>
                </c:pt>
                <c:pt idx="21720">
                  <c:v>85.021159588971642</c:v>
                </c:pt>
                <c:pt idx="21721">
                  <c:v>85.010590322970927</c:v>
                </c:pt>
                <c:pt idx="21722">
                  <c:v>85.000023559163864</c:v>
                </c:pt>
                <c:pt idx="21723">
                  <c:v>84.989454293163149</c:v>
                </c:pt>
                <c:pt idx="21724">
                  <c:v>84.978875018387811</c:v>
                </c:pt>
                <c:pt idx="21725">
                  <c:v>84.968305752387081</c:v>
                </c:pt>
                <c:pt idx="21726">
                  <c:v>84.957738988580019</c:v>
                </c:pt>
                <c:pt idx="21727">
                  <c:v>84.947169722579304</c:v>
                </c:pt>
                <c:pt idx="21728">
                  <c:v>84.936600456578589</c:v>
                </c:pt>
                <c:pt idx="21729">
                  <c:v>84.926033692771526</c:v>
                </c:pt>
                <c:pt idx="21730">
                  <c:v>84.915464426770811</c:v>
                </c:pt>
                <c:pt idx="21731">
                  <c:v>84.904895160770096</c:v>
                </c:pt>
                <c:pt idx="21732">
                  <c:v>84.894328396963033</c:v>
                </c:pt>
                <c:pt idx="21733">
                  <c:v>84.883759130962318</c:v>
                </c:pt>
                <c:pt idx="21734">
                  <c:v>84.873189864961589</c:v>
                </c:pt>
                <c:pt idx="21735">
                  <c:v>84.862623101154526</c:v>
                </c:pt>
                <c:pt idx="21736">
                  <c:v>84.852053835153811</c:v>
                </c:pt>
                <c:pt idx="21737">
                  <c:v>84.841474560378472</c:v>
                </c:pt>
                <c:pt idx="21738">
                  <c:v>84.83090779657141</c:v>
                </c:pt>
                <c:pt idx="21739">
                  <c:v>84.820338530570695</c:v>
                </c:pt>
                <c:pt idx="21740">
                  <c:v>84.809769264569979</c:v>
                </c:pt>
                <c:pt idx="21741">
                  <c:v>84.799202500762917</c:v>
                </c:pt>
                <c:pt idx="21742">
                  <c:v>84.788633234762202</c:v>
                </c:pt>
                <c:pt idx="21743">
                  <c:v>84.778063968761472</c:v>
                </c:pt>
                <c:pt idx="21744">
                  <c:v>84.76749720495441</c:v>
                </c:pt>
                <c:pt idx="21745">
                  <c:v>84.756927938953694</c:v>
                </c:pt>
                <c:pt idx="21746">
                  <c:v>84.746358672952979</c:v>
                </c:pt>
                <c:pt idx="21747">
                  <c:v>84.735791909145917</c:v>
                </c:pt>
                <c:pt idx="21748">
                  <c:v>84.725222643145202</c:v>
                </c:pt>
                <c:pt idx="21749">
                  <c:v>84.714643368369863</c:v>
                </c:pt>
                <c:pt idx="21750">
                  <c:v>84.704074102369148</c:v>
                </c:pt>
                <c:pt idx="21751">
                  <c:v>84.693507338562085</c:v>
                </c:pt>
                <c:pt idx="21752">
                  <c:v>84.682938072561356</c:v>
                </c:pt>
                <c:pt idx="21753">
                  <c:v>84.672368806560641</c:v>
                </c:pt>
                <c:pt idx="21754">
                  <c:v>84.661802042753578</c:v>
                </c:pt>
                <c:pt idx="21755">
                  <c:v>84.635260163051257</c:v>
                </c:pt>
                <c:pt idx="21756">
                  <c:v>84.610204131139724</c:v>
                </c:pt>
                <c:pt idx="21757">
                  <c:v>84.614995947782546</c:v>
                </c:pt>
                <c:pt idx="21758">
                  <c:v>84.60995243313468</c:v>
                </c:pt>
                <c:pt idx="21759">
                  <c:v>84.570218326885893</c:v>
                </c:pt>
                <c:pt idx="21760">
                  <c:v>84.576734929400388</c:v>
                </c:pt>
                <c:pt idx="21761">
                  <c:v>84.579644624576673</c:v>
                </c:pt>
                <c:pt idx="21762">
                  <c:v>84.50704798452611</c:v>
                </c:pt>
                <c:pt idx="21763">
                  <c:v>84.566499847061237</c:v>
                </c:pt>
                <c:pt idx="21764">
                  <c:v>84.559448723958681</c:v>
                </c:pt>
                <c:pt idx="21765">
                  <c:v>84.552397600856125</c:v>
                </c:pt>
                <c:pt idx="21766">
                  <c:v>84.545348147053545</c:v>
                </c:pt>
                <c:pt idx="21767">
                  <c:v>84.538297023950989</c:v>
                </c:pt>
                <c:pt idx="21768">
                  <c:v>84.531245900848432</c:v>
                </c:pt>
                <c:pt idx="21769">
                  <c:v>84.524196447045853</c:v>
                </c:pt>
                <c:pt idx="21770">
                  <c:v>84.517145323943296</c:v>
                </c:pt>
                <c:pt idx="21771">
                  <c:v>84.510087523640834</c:v>
                </c:pt>
                <c:pt idx="21772">
                  <c:v>84.503036400538278</c:v>
                </c:pt>
                <c:pt idx="21773">
                  <c:v>84.495986946735698</c:v>
                </c:pt>
                <c:pt idx="21774">
                  <c:v>84.488935823633142</c:v>
                </c:pt>
                <c:pt idx="21775">
                  <c:v>84.4818847005306</c:v>
                </c:pt>
                <c:pt idx="21776">
                  <c:v>84.47483524672802</c:v>
                </c:pt>
                <c:pt idx="21777">
                  <c:v>84.467784123625464</c:v>
                </c:pt>
                <c:pt idx="21778">
                  <c:v>84.460733000522907</c:v>
                </c:pt>
                <c:pt idx="21779">
                  <c:v>84.453683546720328</c:v>
                </c:pt>
                <c:pt idx="21780">
                  <c:v>84.446632423617771</c:v>
                </c:pt>
                <c:pt idx="21781">
                  <c:v>84.439581300515215</c:v>
                </c:pt>
                <c:pt idx="21782">
                  <c:v>84.432531846712635</c:v>
                </c:pt>
                <c:pt idx="21783">
                  <c:v>84.425474046410173</c:v>
                </c:pt>
                <c:pt idx="21784">
                  <c:v>84.418422923307617</c:v>
                </c:pt>
                <c:pt idx="21785">
                  <c:v>84.411373469505037</c:v>
                </c:pt>
                <c:pt idx="21786">
                  <c:v>84.404322346402481</c:v>
                </c:pt>
                <c:pt idx="21787">
                  <c:v>84.397271223299924</c:v>
                </c:pt>
                <c:pt idx="21788">
                  <c:v>84.390221769497344</c:v>
                </c:pt>
                <c:pt idx="21789">
                  <c:v>84.383170646394788</c:v>
                </c:pt>
                <c:pt idx="21790">
                  <c:v>84.376119523292232</c:v>
                </c:pt>
                <c:pt idx="21791">
                  <c:v>84.369070069489666</c:v>
                </c:pt>
                <c:pt idx="21792">
                  <c:v>84.36201894638711</c:v>
                </c:pt>
                <c:pt idx="21793">
                  <c:v>84.354967823284554</c:v>
                </c:pt>
                <c:pt idx="21794">
                  <c:v>84.347918369481974</c:v>
                </c:pt>
                <c:pt idx="21795">
                  <c:v>84.291506046061571</c:v>
                </c:pt>
                <c:pt idx="21796">
                  <c:v>84.284454922959014</c:v>
                </c:pt>
                <c:pt idx="21797">
                  <c:v>84.277405469156434</c:v>
                </c:pt>
                <c:pt idx="21798">
                  <c:v>84.270354346053878</c:v>
                </c:pt>
                <c:pt idx="21799">
                  <c:v>84.263303222951322</c:v>
                </c:pt>
                <c:pt idx="21800">
                  <c:v>84.250659429899855</c:v>
                </c:pt>
                <c:pt idx="21801">
                  <c:v>84.23241584668574</c:v>
                </c:pt>
                <c:pt idx="21802">
                  <c:v>84.223586999999995</c:v>
                </c:pt>
                <c:pt idx="21803">
                  <c:v>84.223586999999995</c:v>
                </c:pt>
                <c:pt idx="21804">
                  <c:v>84.25251463590844</c:v>
                </c:pt>
                <c:pt idx="21805">
                  <c:v>84.258323168812581</c:v>
                </c:pt>
                <c:pt idx="21806">
                  <c:v>84.241675999999998</c:v>
                </c:pt>
                <c:pt idx="21807">
                  <c:v>84.241675999999998</c:v>
                </c:pt>
                <c:pt idx="21808">
                  <c:v>84.221378710061998</c:v>
                </c:pt>
                <c:pt idx="21809">
                  <c:v>84.195081950323328</c:v>
                </c:pt>
                <c:pt idx="21810">
                  <c:v>84.17661117205536</c:v>
                </c:pt>
                <c:pt idx="21811">
                  <c:v>84.158140393787392</c:v>
                </c:pt>
                <c:pt idx="21812">
                  <c:v>84.139673988336256</c:v>
                </c:pt>
                <c:pt idx="21813">
                  <c:v>84.133140999999995</c:v>
                </c:pt>
                <c:pt idx="21814">
                  <c:v>84.133140999999995</c:v>
                </c:pt>
                <c:pt idx="21815">
                  <c:v>84.169284503694882</c:v>
                </c:pt>
                <c:pt idx="21816">
                  <c:v>84.18690089055562</c:v>
                </c:pt>
                <c:pt idx="21817">
                  <c:v>84.186141843676424</c:v>
                </c:pt>
                <c:pt idx="21818">
                  <c:v>84.185382796797242</c:v>
                </c:pt>
                <c:pt idx="21819">
                  <c:v>84.184623929616649</c:v>
                </c:pt>
                <c:pt idx="21820">
                  <c:v>84.183864882737453</c:v>
                </c:pt>
                <c:pt idx="21821">
                  <c:v>84.183105835858271</c:v>
                </c:pt>
                <c:pt idx="21822">
                  <c:v>84.182346968677678</c:v>
                </c:pt>
                <c:pt idx="21823">
                  <c:v>84.181587921798481</c:v>
                </c:pt>
                <c:pt idx="21824">
                  <c:v>84.180828874919285</c:v>
                </c:pt>
                <c:pt idx="21825">
                  <c:v>84.180070007738692</c:v>
                </c:pt>
                <c:pt idx="21826">
                  <c:v>84.179310242065114</c:v>
                </c:pt>
                <c:pt idx="21827">
                  <c:v>84.178551195185918</c:v>
                </c:pt>
                <c:pt idx="21828">
                  <c:v>84.177792328005324</c:v>
                </c:pt>
                <c:pt idx="21829">
                  <c:v>84.177033281126143</c:v>
                </c:pt>
                <c:pt idx="21830">
                  <c:v>84.176274234246947</c:v>
                </c:pt>
                <c:pt idx="21831">
                  <c:v>84.175515367066353</c:v>
                </c:pt>
                <c:pt idx="21832">
                  <c:v>84.174756320187157</c:v>
                </c:pt>
                <c:pt idx="21833">
                  <c:v>84.173997273307975</c:v>
                </c:pt>
                <c:pt idx="21834">
                  <c:v>84.173238406127382</c:v>
                </c:pt>
                <c:pt idx="21835">
                  <c:v>84.172479359248186</c:v>
                </c:pt>
                <c:pt idx="21836">
                  <c:v>84.17172031236899</c:v>
                </c:pt>
                <c:pt idx="21837">
                  <c:v>84.170961445188397</c:v>
                </c:pt>
                <c:pt idx="21838">
                  <c:v>84.170202398309215</c:v>
                </c:pt>
                <c:pt idx="21839">
                  <c:v>84.169442632635622</c:v>
                </c:pt>
                <c:pt idx="21840">
                  <c:v>84.16868358575644</c:v>
                </c:pt>
                <c:pt idx="21841">
                  <c:v>84.167924718575847</c:v>
                </c:pt>
                <c:pt idx="21842">
                  <c:v>84.167165671696651</c:v>
                </c:pt>
                <c:pt idx="21843">
                  <c:v>84.166406624817455</c:v>
                </c:pt>
                <c:pt idx="21844">
                  <c:v>84.165647757636862</c:v>
                </c:pt>
                <c:pt idx="21845">
                  <c:v>84.16488871075768</c:v>
                </c:pt>
                <c:pt idx="21846">
                  <c:v>84.164129663878484</c:v>
                </c:pt>
                <c:pt idx="21847">
                  <c:v>84.16337079669789</c:v>
                </c:pt>
                <c:pt idx="21848">
                  <c:v>84.162611749818709</c:v>
                </c:pt>
                <c:pt idx="21849">
                  <c:v>84.161852702939512</c:v>
                </c:pt>
                <c:pt idx="21850">
                  <c:v>84.161093835758919</c:v>
                </c:pt>
                <c:pt idx="21851">
                  <c:v>84.160334070085341</c:v>
                </c:pt>
                <c:pt idx="21852">
                  <c:v>84.159575023206145</c:v>
                </c:pt>
                <c:pt idx="21853">
                  <c:v>84.158816156025551</c:v>
                </c:pt>
                <c:pt idx="21854">
                  <c:v>84.158057109146355</c:v>
                </c:pt>
                <c:pt idx="21855">
                  <c:v>84.157298062267174</c:v>
                </c:pt>
                <c:pt idx="21856">
                  <c:v>84.15653919508658</c:v>
                </c:pt>
                <c:pt idx="21857">
                  <c:v>84.155780148207384</c:v>
                </c:pt>
                <c:pt idx="21858">
                  <c:v>84.155021101328188</c:v>
                </c:pt>
                <c:pt idx="21859">
                  <c:v>84.154262234147595</c:v>
                </c:pt>
                <c:pt idx="21860">
                  <c:v>84.153503187268413</c:v>
                </c:pt>
                <c:pt idx="21861">
                  <c:v>84.152744140389217</c:v>
                </c:pt>
                <c:pt idx="21862">
                  <c:v>84.151985273208624</c:v>
                </c:pt>
                <c:pt idx="21863">
                  <c:v>84.151411105601909</c:v>
                </c:pt>
                <c:pt idx="21864">
                  <c:v>84.187640918454946</c:v>
                </c:pt>
                <c:pt idx="21865">
                  <c:v>84.204773384835491</c:v>
                </c:pt>
                <c:pt idx="21866">
                  <c:v>84.171268068176403</c:v>
                </c:pt>
                <c:pt idx="21867">
                  <c:v>84.23983859990463</c:v>
                </c:pt>
                <c:pt idx="21868">
                  <c:v>84.185924305197901</c:v>
                </c:pt>
                <c:pt idx="21869">
                  <c:v>84.151229999999998</c:v>
                </c:pt>
                <c:pt idx="21870">
                  <c:v>84.151229999999998</c:v>
                </c:pt>
                <c:pt idx="21871">
                  <c:v>84.155715650929892</c:v>
                </c:pt>
                <c:pt idx="21872">
                  <c:v>84.22389021146617</c:v>
                </c:pt>
                <c:pt idx="21873">
                  <c:v>84.22832192507552</c:v>
                </c:pt>
                <c:pt idx="21874">
                  <c:v>84.232753638684869</c:v>
                </c:pt>
                <c:pt idx="21875">
                  <c:v>84.237184303119605</c:v>
                </c:pt>
                <c:pt idx="21876">
                  <c:v>84.241620213427453</c:v>
                </c:pt>
                <c:pt idx="21877">
                  <c:v>84.246051927036817</c:v>
                </c:pt>
                <c:pt idx="21878">
                  <c:v>84.250482591471538</c:v>
                </c:pt>
                <c:pt idx="21879">
                  <c:v>84.254914305080902</c:v>
                </c:pt>
                <c:pt idx="21880">
                  <c:v>84.259346018690252</c:v>
                </c:pt>
                <c:pt idx="21881">
                  <c:v>84.263776683124988</c:v>
                </c:pt>
                <c:pt idx="21882">
                  <c:v>84.268208396734337</c:v>
                </c:pt>
                <c:pt idx="21883">
                  <c:v>84.272640110343701</c:v>
                </c:pt>
                <c:pt idx="21884">
                  <c:v>84.277070774778423</c:v>
                </c:pt>
                <c:pt idx="21885">
                  <c:v>84.281502488387787</c:v>
                </c:pt>
                <c:pt idx="21886">
                  <c:v>84.285934201997136</c:v>
                </c:pt>
                <c:pt idx="21887">
                  <c:v>84.290364866431872</c:v>
                </c:pt>
                <c:pt idx="21888">
                  <c:v>84.294796580041222</c:v>
                </c:pt>
                <c:pt idx="21889">
                  <c:v>84.29923249034907</c:v>
                </c:pt>
                <c:pt idx="21890">
                  <c:v>84.303664203958434</c:v>
                </c:pt>
                <c:pt idx="21891">
                  <c:v>84.308094868393155</c:v>
                </c:pt>
                <c:pt idx="21892">
                  <c:v>84.312526582002519</c:v>
                </c:pt>
                <c:pt idx="21893">
                  <c:v>84.316958295611869</c:v>
                </c:pt>
                <c:pt idx="21894">
                  <c:v>84.321388960046605</c:v>
                </c:pt>
                <c:pt idx="21895">
                  <c:v>84.325820673655954</c:v>
                </c:pt>
                <c:pt idx="21896">
                  <c:v>84.330252387265318</c:v>
                </c:pt>
                <c:pt idx="21897">
                  <c:v>84.33468305170004</c:v>
                </c:pt>
                <c:pt idx="21898">
                  <c:v>84.339114765309404</c:v>
                </c:pt>
                <c:pt idx="21899">
                  <c:v>84.343546478918753</c:v>
                </c:pt>
                <c:pt idx="21900">
                  <c:v>84.347977143353489</c:v>
                </c:pt>
                <c:pt idx="21901">
                  <c:v>84.352413053661337</c:v>
                </c:pt>
                <c:pt idx="21902">
                  <c:v>84.356844767270687</c:v>
                </c:pt>
                <c:pt idx="21903">
                  <c:v>84.361275431705423</c:v>
                </c:pt>
                <c:pt idx="21904">
                  <c:v>84.365707145314772</c:v>
                </c:pt>
                <c:pt idx="21905">
                  <c:v>84.370138858924136</c:v>
                </c:pt>
                <c:pt idx="21906">
                  <c:v>84.374569523358872</c:v>
                </c:pt>
                <c:pt idx="21907">
                  <c:v>84.379001236968222</c:v>
                </c:pt>
                <c:pt idx="21908">
                  <c:v>84.383432950577571</c:v>
                </c:pt>
                <c:pt idx="21909">
                  <c:v>84.387863615012307</c:v>
                </c:pt>
                <c:pt idx="21910">
                  <c:v>84.392295328621657</c:v>
                </c:pt>
                <c:pt idx="21911">
                  <c:v>84.396727042231021</c:v>
                </c:pt>
                <c:pt idx="21912">
                  <c:v>84.401157706665757</c:v>
                </c:pt>
                <c:pt idx="21913">
                  <c:v>84.405589420275106</c:v>
                </c:pt>
                <c:pt idx="21914">
                  <c:v>84.410025330582954</c:v>
                </c:pt>
                <c:pt idx="21915">
                  <c:v>84.414457044192304</c:v>
                </c:pt>
                <c:pt idx="21916">
                  <c:v>84.41888770862704</c:v>
                </c:pt>
                <c:pt idx="21917">
                  <c:v>84.416546540295656</c:v>
                </c:pt>
                <c:pt idx="21918">
                  <c:v>84.386405999999994</c:v>
                </c:pt>
                <c:pt idx="21919">
                  <c:v>84.389678836948747</c:v>
                </c:pt>
                <c:pt idx="21920">
                  <c:v>84.411292580352878</c:v>
                </c:pt>
                <c:pt idx="21921">
                  <c:v>84.437145911778728</c:v>
                </c:pt>
                <c:pt idx="21922">
                  <c:v>84.407975410965435</c:v>
                </c:pt>
                <c:pt idx="21923">
                  <c:v>84.354005454935631</c:v>
                </c:pt>
                <c:pt idx="21924">
                  <c:v>84.35659386981402</c:v>
                </c:pt>
                <c:pt idx="21925">
                  <c:v>84.326147373867428</c:v>
                </c:pt>
                <c:pt idx="21926">
                  <c:v>84.366306228663206</c:v>
                </c:pt>
                <c:pt idx="21927">
                  <c:v>84.357541008718272</c:v>
                </c:pt>
                <c:pt idx="21928">
                  <c:v>84.348777863872741</c:v>
                </c:pt>
                <c:pt idx="21929">
                  <c:v>84.340012643927807</c:v>
                </c:pt>
                <c:pt idx="21930">
                  <c:v>84.331247423982873</c:v>
                </c:pt>
                <c:pt idx="21931">
                  <c:v>84.322484279137356</c:v>
                </c:pt>
                <c:pt idx="21932">
                  <c:v>84.314734777539343</c:v>
                </c:pt>
                <c:pt idx="21933">
                  <c:v>84.332138</c:v>
                </c:pt>
                <c:pt idx="21934">
                  <c:v>84.333073043592194</c:v>
                </c:pt>
                <c:pt idx="21935">
                  <c:v>84.349177924343678</c:v>
                </c:pt>
                <c:pt idx="21936">
                  <c:v>84.330943280639005</c:v>
                </c:pt>
                <c:pt idx="21937">
                  <c:v>84.314165442686743</c:v>
                </c:pt>
                <c:pt idx="21938">
                  <c:v>84.315772808401874</c:v>
                </c:pt>
                <c:pt idx="21939">
                  <c:v>84.317381696243629</c:v>
                </c:pt>
                <c:pt idx="21940">
                  <c:v>84.318989061958746</c:v>
                </c:pt>
                <c:pt idx="21941">
                  <c:v>84.320596047142217</c:v>
                </c:pt>
                <c:pt idx="21942">
                  <c:v>84.322203412857348</c:v>
                </c:pt>
                <c:pt idx="21943">
                  <c:v>84.323810778572479</c:v>
                </c:pt>
                <c:pt idx="21944">
                  <c:v>84.325417763755951</c:v>
                </c:pt>
                <c:pt idx="21945">
                  <c:v>84.327025129471082</c:v>
                </c:pt>
                <c:pt idx="21946">
                  <c:v>84.328632495186199</c:v>
                </c:pt>
                <c:pt idx="21947">
                  <c:v>84.33023948036967</c:v>
                </c:pt>
                <c:pt idx="21948">
                  <c:v>84.331846846084801</c:v>
                </c:pt>
                <c:pt idx="21949">
                  <c:v>84.333454211799932</c:v>
                </c:pt>
                <c:pt idx="21950">
                  <c:v>84.335061196983403</c:v>
                </c:pt>
                <c:pt idx="21951">
                  <c:v>84.336670084825158</c:v>
                </c:pt>
                <c:pt idx="21952">
                  <c:v>84.338277450540275</c:v>
                </c:pt>
                <c:pt idx="21953">
                  <c:v>84.339884435723746</c:v>
                </c:pt>
                <c:pt idx="21954">
                  <c:v>84.341491801438877</c:v>
                </c:pt>
                <c:pt idx="21955">
                  <c:v>84.343099167154008</c:v>
                </c:pt>
                <c:pt idx="21956">
                  <c:v>84.34470615233748</c:v>
                </c:pt>
                <c:pt idx="21957">
                  <c:v>84.346313518052611</c:v>
                </c:pt>
                <c:pt idx="21958">
                  <c:v>84.347920883767728</c:v>
                </c:pt>
                <c:pt idx="21959">
                  <c:v>84.349527868951199</c:v>
                </c:pt>
                <c:pt idx="21960">
                  <c:v>84.35113523466633</c:v>
                </c:pt>
                <c:pt idx="21961">
                  <c:v>84.352742600381461</c:v>
                </c:pt>
                <c:pt idx="21962">
                  <c:v>84.354349585564933</c:v>
                </c:pt>
                <c:pt idx="21963">
                  <c:v>84.355956951280064</c:v>
                </c:pt>
                <c:pt idx="21964">
                  <c:v>84.357565839121804</c:v>
                </c:pt>
                <c:pt idx="21965">
                  <c:v>84.359173204836935</c:v>
                </c:pt>
                <c:pt idx="21966">
                  <c:v>84.360780190020407</c:v>
                </c:pt>
                <c:pt idx="21967">
                  <c:v>84.362387555735538</c:v>
                </c:pt>
                <c:pt idx="21968">
                  <c:v>84.363994921450669</c:v>
                </c:pt>
                <c:pt idx="21969">
                  <c:v>84.36560190663414</c:v>
                </c:pt>
                <c:pt idx="21970">
                  <c:v>84.367209272349257</c:v>
                </c:pt>
                <c:pt idx="21971">
                  <c:v>84.362648224343687</c:v>
                </c:pt>
                <c:pt idx="21972">
                  <c:v>84.350227000000004</c:v>
                </c:pt>
                <c:pt idx="21973">
                  <c:v>84.338371575375092</c:v>
                </c:pt>
                <c:pt idx="21974">
                  <c:v>84.338242832219564</c:v>
                </c:pt>
                <c:pt idx="21975">
                  <c:v>84.374035783977106</c:v>
                </c:pt>
                <c:pt idx="21976">
                  <c:v>84.356557421930873</c:v>
                </c:pt>
                <c:pt idx="21977">
                  <c:v>84.38121801619819</c:v>
                </c:pt>
                <c:pt idx="21978">
                  <c:v>84.411066116945108</c:v>
                </c:pt>
                <c:pt idx="21979">
                  <c:v>84.415875097735395</c:v>
                </c:pt>
                <c:pt idx="21980">
                  <c:v>84.409052599348271</c:v>
                </c:pt>
                <c:pt idx="21981">
                  <c:v>84.421195654268004</c:v>
                </c:pt>
                <c:pt idx="21982">
                  <c:v>84.433341584644737</c:v>
                </c:pt>
                <c:pt idx="21983">
                  <c:v>84.440674000000001</c:v>
                </c:pt>
                <c:pt idx="21984">
                  <c:v>84.448004578042969</c:v>
                </c:pt>
                <c:pt idx="21985">
                  <c:v>84.466233230805912</c:v>
                </c:pt>
                <c:pt idx="21986">
                  <c:v>84.499645853635272</c:v>
                </c:pt>
                <c:pt idx="21987">
                  <c:v>84.523399611349546</c:v>
                </c:pt>
                <c:pt idx="21988">
                  <c:v>84.528737504530284</c:v>
                </c:pt>
                <c:pt idx="21989">
                  <c:v>84.549225000000007</c:v>
                </c:pt>
                <c:pt idx="21990">
                  <c:v>84.549225000000007</c:v>
                </c:pt>
                <c:pt idx="21991">
                  <c:v>84.557462186634851</c:v>
                </c:pt>
                <c:pt idx="21992">
                  <c:v>84.568625125880587</c:v>
                </c:pt>
                <c:pt idx="21993">
                  <c:v>84.571476925942164</c:v>
                </c:pt>
                <c:pt idx="21994">
                  <c:v>84.574328050861695</c:v>
                </c:pt>
                <c:pt idx="21995">
                  <c:v>84.577179850923272</c:v>
                </c:pt>
                <c:pt idx="21996">
                  <c:v>84.58003165098485</c:v>
                </c:pt>
                <c:pt idx="21997">
                  <c:v>84.58288277590438</c:v>
                </c:pt>
                <c:pt idx="21998">
                  <c:v>84.585734575965958</c:v>
                </c:pt>
                <c:pt idx="21999">
                  <c:v>84.588585700885488</c:v>
                </c:pt>
                <c:pt idx="22000">
                  <c:v>84.591437500947066</c:v>
                </c:pt>
                <c:pt idx="22001">
                  <c:v>84.594292001576889</c:v>
                </c:pt>
                <c:pt idx="22002">
                  <c:v>84.597143801638467</c:v>
                </c:pt>
                <c:pt idx="22003">
                  <c:v>84.599994926557997</c:v>
                </c:pt>
                <c:pt idx="22004">
                  <c:v>84.602846726619575</c:v>
                </c:pt>
                <c:pt idx="22005">
                  <c:v>84.605698526681167</c:v>
                </c:pt>
                <c:pt idx="22006">
                  <c:v>84.608549651600683</c:v>
                </c:pt>
                <c:pt idx="22007">
                  <c:v>84.611401451662275</c:v>
                </c:pt>
                <c:pt idx="22008">
                  <c:v>84.614253251723852</c:v>
                </c:pt>
                <c:pt idx="22009">
                  <c:v>84.617104376643368</c:v>
                </c:pt>
                <c:pt idx="22010">
                  <c:v>84.61995617670496</c:v>
                </c:pt>
                <c:pt idx="22011">
                  <c:v>84.622807976766538</c:v>
                </c:pt>
                <c:pt idx="22012">
                  <c:v>84.625659101686068</c:v>
                </c:pt>
                <c:pt idx="22013">
                  <c:v>84.628510901747646</c:v>
                </c:pt>
                <c:pt idx="22014">
                  <c:v>84.631365402377469</c:v>
                </c:pt>
                <c:pt idx="22015">
                  <c:v>84.634217202439046</c:v>
                </c:pt>
                <c:pt idx="22016">
                  <c:v>84.637068327358577</c:v>
                </c:pt>
                <c:pt idx="22017">
                  <c:v>84.641262609442066</c:v>
                </c:pt>
                <c:pt idx="22018">
                  <c:v>84.664642347079848</c:v>
                </c:pt>
                <c:pt idx="22019">
                  <c:v>84.731951679303762</c:v>
                </c:pt>
                <c:pt idx="22020">
                  <c:v>84.746227928707683</c:v>
                </c:pt>
                <c:pt idx="22021">
                  <c:v>84.732205650536343</c:v>
                </c:pt>
                <c:pt idx="22022">
                  <c:v>84.748199</c:v>
                </c:pt>
                <c:pt idx="22023">
                  <c:v>84.750549751072967</c:v>
                </c:pt>
                <c:pt idx="22024">
                  <c:v>84.7761939899857</c:v>
                </c:pt>
                <c:pt idx="22025">
                  <c:v>84.838661000000002</c:v>
                </c:pt>
                <c:pt idx="22026">
                  <c:v>84.837429782016017</c:v>
                </c:pt>
                <c:pt idx="22027">
                  <c:v>84.829265473123741</c:v>
                </c:pt>
                <c:pt idx="22028">
                  <c:v>84.821103097069752</c:v>
                </c:pt>
                <c:pt idx="22029">
                  <c:v>84.812938788177476</c:v>
                </c:pt>
                <c:pt idx="22030">
                  <c:v>84.8047744792852</c:v>
                </c:pt>
                <c:pt idx="22031">
                  <c:v>84.796612103231212</c:v>
                </c:pt>
                <c:pt idx="22032">
                  <c:v>84.788447794338936</c:v>
                </c:pt>
                <c:pt idx="22033">
                  <c:v>84.78028348544666</c:v>
                </c:pt>
                <c:pt idx="22034">
                  <c:v>84.772121109392671</c:v>
                </c:pt>
                <c:pt idx="22035">
                  <c:v>84.763956800500395</c:v>
                </c:pt>
                <c:pt idx="22036">
                  <c:v>84.755792491608133</c:v>
                </c:pt>
                <c:pt idx="22037">
                  <c:v>84.747630115554131</c:v>
                </c:pt>
                <c:pt idx="22038">
                  <c:v>84.739465806661855</c:v>
                </c:pt>
                <c:pt idx="22039">
                  <c:v>84.731293766416471</c:v>
                </c:pt>
                <c:pt idx="22040">
                  <c:v>84.723129457524195</c:v>
                </c:pt>
                <c:pt idx="22041">
                  <c:v>84.714967081470206</c:v>
                </c:pt>
                <c:pt idx="22042">
                  <c:v>84.70680277257793</c:v>
                </c:pt>
                <c:pt idx="22043">
                  <c:v>84.698640396523942</c:v>
                </c:pt>
                <c:pt idx="22044">
                  <c:v>84.690476087631666</c:v>
                </c:pt>
                <c:pt idx="22045">
                  <c:v>84.68231177873939</c:v>
                </c:pt>
                <c:pt idx="22046">
                  <c:v>84.674149402685401</c:v>
                </c:pt>
                <c:pt idx="22047">
                  <c:v>84.665985093793125</c:v>
                </c:pt>
                <c:pt idx="22048">
                  <c:v>84.657820784900863</c:v>
                </c:pt>
                <c:pt idx="22049">
                  <c:v>84.649658408846861</c:v>
                </c:pt>
                <c:pt idx="22050">
                  <c:v>84.641494099954599</c:v>
                </c:pt>
                <c:pt idx="22051">
                  <c:v>84.633322059709201</c:v>
                </c:pt>
                <c:pt idx="22052">
                  <c:v>84.625157750816925</c:v>
                </c:pt>
                <c:pt idx="22053">
                  <c:v>84.570397849785408</c:v>
                </c:pt>
                <c:pt idx="22054">
                  <c:v>84.701750020028612</c:v>
                </c:pt>
                <c:pt idx="22055">
                  <c:v>84.650542249106081</c:v>
                </c:pt>
                <c:pt idx="22056">
                  <c:v>84.654353083452548</c:v>
                </c:pt>
                <c:pt idx="22057">
                  <c:v>84.660909125417263</c:v>
                </c:pt>
                <c:pt idx="22058">
                  <c:v>84.654901539690115</c:v>
                </c:pt>
                <c:pt idx="22059">
                  <c:v>84.668112359084404</c:v>
                </c:pt>
                <c:pt idx="22060">
                  <c:v>84.516012861307146</c:v>
                </c:pt>
                <c:pt idx="22061">
                  <c:v>84.508375360540043</c:v>
                </c:pt>
                <c:pt idx="22062">
                  <c:v>84.514270186003685</c:v>
                </c:pt>
                <c:pt idx="22063">
                  <c:v>84.398022951847437</c:v>
                </c:pt>
                <c:pt idx="22064">
                  <c:v>84.411224069384829</c:v>
                </c:pt>
                <c:pt idx="22065">
                  <c:v>84.422584999999998</c:v>
                </c:pt>
                <c:pt idx="22066">
                  <c:v>84.384603868176399</c:v>
                </c:pt>
                <c:pt idx="22067">
                  <c:v>84.381105241535522</c:v>
                </c:pt>
                <c:pt idx="22068">
                  <c:v>84.412233354792562</c:v>
                </c:pt>
                <c:pt idx="22069">
                  <c:v>84.396505072467221</c:v>
                </c:pt>
                <c:pt idx="22070">
                  <c:v>84.378871681982289</c:v>
                </c:pt>
                <c:pt idx="22071">
                  <c:v>84.368461162091279</c:v>
                </c:pt>
                <c:pt idx="22072">
                  <c:v>84.35805310681198</c:v>
                </c:pt>
                <c:pt idx="22073">
                  <c:v>84.347642586920969</c:v>
                </c:pt>
                <c:pt idx="22074">
                  <c:v>84.337232067029973</c:v>
                </c:pt>
                <c:pt idx="22075">
                  <c:v>84.326824011750674</c:v>
                </c:pt>
                <c:pt idx="22076">
                  <c:v>84.316413491859663</c:v>
                </c:pt>
                <c:pt idx="22077">
                  <c:v>84.306002971968667</c:v>
                </c:pt>
                <c:pt idx="22078">
                  <c:v>84.295594916689367</c:v>
                </c:pt>
                <c:pt idx="22079">
                  <c:v>84.285184396798357</c:v>
                </c:pt>
                <c:pt idx="22080">
                  <c:v>84.274773876907361</c:v>
                </c:pt>
                <c:pt idx="22081">
                  <c:v>84.264365821628061</c:v>
                </c:pt>
                <c:pt idx="22082">
                  <c:v>84.253955301737051</c:v>
                </c:pt>
                <c:pt idx="22083">
                  <c:v>84.243534923399181</c:v>
                </c:pt>
                <c:pt idx="22084">
                  <c:v>84.233126868119896</c:v>
                </c:pt>
                <c:pt idx="22085">
                  <c:v>84.222716348228886</c:v>
                </c:pt>
                <c:pt idx="22086">
                  <c:v>84.212305828337875</c:v>
                </c:pt>
                <c:pt idx="22087">
                  <c:v>84.20189777305859</c:v>
                </c:pt>
                <c:pt idx="22088">
                  <c:v>84.19148725316758</c:v>
                </c:pt>
                <c:pt idx="22089">
                  <c:v>84.181076733276569</c:v>
                </c:pt>
                <c:pt idx="22090">
                  <c:v>84.170668677997284</c:v>
                </c:pt>
                <c:pt idx="22091">
                  <c:v>84.160258158106274</c:v>
                </c:pt>
                <c:pt idx="22092">
                  <c:v>84.149847638215263</c:v>
                </c:pt>
                <c:pt idx="22093">
                  <c:v>84.139439582935964</c:v>
                </c:pt>
                <c:pt idx="22094">
                  <c:v>84.129029063044968</c:v>
                </c:pt>
                <c:pt idx="22095">
                  <c:v>84.118608684707084</c:v>
                </c:pt>
                <c:pt idx="22096">
                  <c:v>84.108198164816088</c:v>
                </c:pt>
                <c:pt idx="22097">
                  <c:v>84.097790109536788</c:v>
                </c:pt>
                <c:pt idx="22098">
                  <c:v>84.147270532188841</c:v>
                </c:pt>
                <c:pt idx="22099">
                  <c:v>84.100545369725864</c:v>
                </c:pt>
                <c:pt idx="22100">
                  <c:v>84.165040379113023</c:v>
                </c:pt>
                <c:pt idx="22101">
                  <c:v>84.133140999999995</c:v>
                </c:pt>
                <c:pt idx="22102">
                  <c:v>84.130432948118809</c:v>
                </c:pt>
                <c:pt idx="22103">
                  <c:v>84.131994702970289</c:v>
                </c:pt>
                <c:pt idx="22104">
                  <c:v>84.114119685148509</c:v>
                </c:pt>
                <c:pt idx="22105">
                  <c:v>84.113603879999999</c:v>
                </c:pt>
                <c:pt idx="22106">
                  <c:v>84.132625166336624</c:v>
                </c:pt>
                <c:pt idx="22107">
                  <c:v>84.084108566995511</c:v>
                </c:pt>
                <c:pt idx="22108">
                  <c:v>84.093023579986649</c:v>
                </c:pt>
                <c:pt idx="22109">
                  <c:v>84.101928050152594</c:v>
                </c:pt>
                <c:pt idx="22110">
                  <c:v>84.110834628883566</c:v>
                </c:pt>
                <c:pt idx="22111">
                  <c:v>84.119741207614553</c:v>
                </c:pt>
                <c:pt idx="22112">
                  <c:v>84.128645677780483</c:v>
                </c:pt>
                <c:pt idx="22113">
                  <c:v>84.137552256511469</c:v>
                </c:pt>
                <c:pt idx="22114">
                  <c:v>84.146458835242441</c:v>
                </c:pt>
                <c:pt idx="22115">
                  <c:v>84.155363305408386</c:v>
                </c:pt>
                <c:pt idx="22116">
                  <c:v>84.164269884139358</c:v>
                </c:pt>
                <c:pt idx="22117">
                  <c:v>84.173176462870344</c:v>
                </c:pt>
                <c:pt idx="22118">
                  <c:v>84.182080933036275</c:v>
                </c:pt>
                <c:pt idx="22119">
                  <c:v>84.190987511767261</c:v>
                </c:pt>
                <c:pt idx="22120">
                  <c:v>84.1999025247584</c:v>
                </c:pt>
                <c:pt idx="22121">
                  <c:v>84.208809103489386</c:v>
                </c:pt>
                <c:pt idx="22122">
                  <c:v>84.217713573655317</c:v>
                </c:pt>
                <c:pt idx="22123">
                  <c:v>84.226620152386303</c:v>
                </c:pt>
                <c:pt idx="22124">
                  <c:v>84.235526731117275</c:v>
                </c:pt>
                <c:pt idx="22125">
                  <c:v>84.24443120128322</c:v>
                </c:pt>
                <c:pt idx="22126">
                  <c:v>84.253337780014192</c:v>
                </c:pt>
                <c:pt idx="22127">
                  <c:v>84.262244358745178</c:v>
                </c:pt>
                <c:pt idx="22128">
                  <c:v>84.271148828911109</c:v>
                </c:pt>
                <c:pt idx="22129">
                  <c:v>84.280055407642095</c:v>
                </c:pt>
                <c:pt idx="22130">
                  <c:v>84.288961986373067</c:v>
                </c:pt>
                <c:pt idx="22131">
                  <c:v>84.297866456539012</c:v>
                </c:pt>
                <c:pt idx="22132">
                  <c:v>84.306773035269998</c:v>
                </c:pt>
                <c:pt idx="22133">
                  <c:v>84.315688048261137</c:v>
                </c:pt>
                <c:pt idx="22134">
                  <c:v>84.324592518427067</c:v>
                </c:pt>
                <c:pt idx="22135">
                  <c:v>84.333499097158054</c:v>
                </c:pt>
                <c:pt idx="22136">
                  <c:v>84.342405675889026</c:v>
                </c:pt>
                <c:pt idx="22137">
                  <c:v>84.351310146054971</c:v>
                </c:pt>
                <c:pt idx="22138">
                  <c:v>84.360216724785943</c:v>
                </c:pt>
                <c:pt idx="22139">
                  <c:v>84.369123303516929</c:v>
                </c:pt>
                <c:pt idx="22140">
                  <c:v>84.378027773682874</c:v>
                </c:pt>
                <c:pt idx="22141">
                  <c:v>84.386934352413846</c:v>
                </c:pt>
                <c:pt idx="22142">
                  <c:v>84.395840931144832</c:v>
                </c:pt>
                <c:pt idx="22143">
                  <c:v>84.404745401310763</c:v>
                </c:pt>
                <c:pt idx="22144">
                  <c:v>84.413651980041749</c:v>
                </c:pt>
                <c:pt idx="22145">
                  <c:v>84.422566993032888</c:v>
                </c:pt>
                <c:pt idx="22146">
                  <c:v>84.43147357176386</c:v>
                </c:pt>
                <c:pt idx="22147">
                  <c:v>84.440378041929804</c:v>
                </c:pt>
                <c:pt idx="22148">
                  <c:v>84.449284620660777</c:v>
                </c:pt>
                <c:pt idx="22149">
                  <c:v>84.458191199391763</c:v>
                </c:pt>
                <c:pt idx="22150">
                  <c:v>84.467095669557708</c:v>
                </c:pt>
                <c:pt idx="22151">
                  <c:v>84.47600224828868</c:v>
                </c:pt>
                <c:pt idx="22152">
                  <c:v>84.526293589890315</c:v>
                </c:pt>
                <c:pt idx="22153">
                  <c:v>84.514514694802102</c:v>
                </c:pt>
                <c:pt idx="22154">
                  <c:v>84.59670026340882</c:v>
                </c:pt>
                <c:pt idx="22155">
                  <c:v>84.519178274678112</c:v>
                </c:pt>
                <c:pt idx="22156">
                  <c:v>84.513030999999998</c:v>
                </c:pt>
                <c:pt idx="22157">
                  <c:v>84.513030999999998</c:v>
                </c:pt>
                <c:pt idx="22158">
                  <c:v>84.49577442179303</c:v>
                </c:pt>
                <c:pt idx="22159">
                  <c:v>84.547102345732</c:v>
                </c:pt>
                <c:pt idx="22160">
                  <c:v>84.496688890345638</c:v>
                </c:pt>
                <c:pt idx="22161">
                  <c:v>84.494116722569956</c:v>
                </c:pt>
                <c:pt idx="22162">
                  <c:v>84.493264400098184</c:v>
                </c:pt>
                <c:pt idx="22163">
                  <c:v>84.492411875797742</c:v>
                </c:pt>
                <c:pt idx="22164">
                  <c:v>84.491559351497301</c:v>
                </c:pt>
                <c:pt idx="22165">
                  <c:v>84.490707029025529</c:v>
                </c:pt>
                <c:pt idx="22166">
                  <c:v>84.489854504725088</c:v>
                </c:pt>
                <c:pt idx="22167">
                  <c:v>84.489001980424646</c:v>
                </c:pt>
                <c:pt idx="22168">
                  <c:v>84.488149657952874</c:v>
                </c:pt>
                <c:pt idx="22169">
                  <c:v>84.487297133652433</c:v>
                </c:pt>
                <c:pt idx="22170">
                  <c:v>84.4864438020373</c:v>
                </c:pt>
                <c:pt idx="22171">
                  <c:v>84.485591277736859</c:v>
                </c:pt>
                <c:pt idx="22172">
                  <c:v>84.484738955265087</c:v>
                </c:pt>
                <c:pt idx="22173">
                  <c:v>84.483886430964645</c:v>
                </c:pt>
                <c:pt idx="22174">
                  <c:v>84.483033906664204</c:v>
                </c:pt>
                <c:pt idx="22175">
                  <c:v>84.482181584192432</c:v>
                </c:pt>
                <c:pt idx="22176">
                  <c:v>84.481329059891991</c:v>
                </c:pt>
                <c:pt idx="22177">
                  <c:v>84.480476535591549</c:v>
                </c:pt>
                <c:pt idx="22178">
                  <c:v>84.479624213119777</c:v>
                </c:pt>
                <c:pt idx="22179">
                  <c:v>84.478771688819336</c:v>
                </c:pt>
                <c:pt idx="22180">
                  <c:v>84.477919164518894</c:v>
                </c:pt>
                <c:pt idx="22181">
                  <c:v>84.477066842047122</c:v>
                </c:pt>
                <c:pt idx="22182">
                  <c:v>84.476214317746681</c:v>
                </c:pt>
                <c:pt idx="22183">
                  <c:v>84.475360986131562</c:v>
                </c:pt>
                <c:pt idx="22184">
                  <c:v>84.47450866365979</c:v>
                </c:pt>
                <c:pt idx="22185">
                  <c:v>84.473656139359349</c:v>
                </c:pt>
                <c:pt idx="22186">
                  <c:v>84.472803615058908</c:v>
                </c:pt>
                <c:pt idx="22187">
                  <c:v>84.471951292587136</c:v>
                </c:pt>
                <c:pt idx="22188">
                  <c:v>84.471098768286694</c:v>
                </c:pt>
                <c:pt idx="22189">
                  <c:v>84.470246243986253</c:v>
                </c:pt>
                <c:pt idx="22190">
                  <c:v>84.469393921514481</c:v>
                </c:pt>
                <c:pt idx="22191">
                  <c:v>84.46854139721404</c:v>
                </c:pt>
                <c:pt idx="22192">
                  <c:v>84.467688872913598</c:v>
                </c:pt>
                <c:pt idx="22193">
                  <c:v>84.466836550441826</c:v>
                </c:pt>
                <c:pt idx="22194">
                  <c:v>84.465984026141385</c:v>
                </c:pt>
                <c:pt idx="22195">
                  <c:v>84.465130694526266</c:v>
                </c:pt>
                <c:pt idx="22196">
                  <c:v>84.464278170225825</c:v>
                </c:pt>
                <c:pt idx="22197">
                  <c:v>84.463425847754053</c:v>
                </c:pt>
                <c:pt idx="22198">
                  <c:v>84.459163428080515</c:v>
                </c:pt>
                <c:pt idx="22199">
                  <c:v>84.449106044587509</c:v>
                </c:pt>
                <c:pt idx="22200">
                  <c:v>84.440674000000001</c:v>
                </c:pt>
                <c:pt idx="22201">
                  <c:v>84.450587375685345</c:v>
                </c:pt>
                <c:pt idx="22202">
                  <c:v>84.458763000000005</c:v>
                </c:pt>
                <c:pt idx="22203">
                  <c:v>84.489261253695759</c:v>
                </c:pt>
                <c:pt idx="22204">
                  <c:v>84.523341083194282</c:v>
                </c:pt>
                <c:pt idx="22205">
                  <c:v>84.489386193848361</c:v>
                </c:pt>
                <c:pt idx="22206">
                  <c:v>84.469325699332373</c:v>
                </c:pt>
                <c:pt idx="22207">
                  <c:v>84.519620216209773</c:v>
                </c:pt>
                <c:pt idx="22208">
                  <c:v>84.55463110633606</c:v>
                </c:pt>
                <c:pt idx="22209">
                  <c:v>84.56373975937295</c:v>
                </c:pt>
                <c:pt idx="22210">
                  <c:v>84.572848412409854</c:v>
                </c:pt>
                <c:pt idx="22211">
                  <c:v>84.581954909042139</c:v>
                </c:pt>
                <c:pt idx="22212">
                  <c:v>84.619369022889842</c:v>
                </c:pt>
                <c:pt idx="22213">
                  <c:v>84.628219809012876</c:v>
                </c:pt>
                <c:pt idx="22214">
                  <c:v>84.644729660548265</c:v>
                </c:pt>
                <c:pt idx="22215">
                  <c:v>84.681159169527902</c:v>
                </c:pt>
                <c:pt idx="22216">
                  <c:v>84.705779993085358</c:v>
                </c:pt>
                <c:pt idx="22217">
                  <c:v>84.688076574016677</c:v>
                </c:pt>
                <c:pt idx="22218">
                  <c:v>84.663751849070096</c:v>
                </c:pt>
                <c:pt idx="22219">
                  <c:v>84.657760999999994</c:v>
                </c:pt>
                <c:pt idx="22220">
                  <c:v>84.682470087982836</c:v>
                </c:pt>
                <c:pt idx="22221">
                  <c:v>84.697142054329163</c:v>
                </c:pt>
                <c:pt idx="22222">
                  <c:v>84.701827358229096</c:v>
                </c:pt>
                <c:pt idx="22223">
                  <c:v>84.706512662129015</c:v>
                </c:pt>
                <c:pt idx="22224">
                  <c:v>84.711196856818731</c:v>
                </c:pt>
                <c:pt idx="22225">
                  <c:v>84.712020999999993</c:v>
                </c:pt>
                <c:pt idx="22226">
                  <c:v>84.742300131823598</c:v>
                </c:pt>
                <c:pt idx="22227">
                  <c:v>84.732935058416786</c:v>
                </c:pt>
                <c:pt idx="22228">
                  <c:v>84.730109999999996</c:v>
                </c:pt>
                <c:pt idx="22229">
                  <c:v>84.730109999999996</c:v>
                </c:pt>
                <c:pt idx="22230">
                  <c:v>84.745771322526821</c:v>
                </c:pt>
                <c:pt idx="22231">
                  <c:v>84.755880638537519</c:v>
                </c:pt>
                <c:pt idx="22232">
                  <c:v>84.764743583411189</c:v>
                </c:pt>
                <c:pt idx="22233">
                  <c:v>84.773604430049815</c:v>
                </c:pt>
                <c:pt idx="22234">
                  <c:v>84.782467374923485</c:v>
                </c:pt>
                <c:pt idx="22235">
                  <c:v>84.791330319797154</c:v>
                </c:pt>
                <c:pt idx="22236">
                  <c:v>84.800191166435766</c:v>
                </c:pt>
                <c:pt idx="22237">
                  <c:v>84.809054111309436</c:v>
                </c:pt>
                <c:pt idx="22238">
                  <c:v>84.817917056183106</c:v>
                </c:pt>
                <c:pt idx="22239">
                  <c:v>84.826777902821718</c:v>
                </c:pt>
                <c:pt idx="22240">
                  <c:v>84.835640847695387</c:v>
                </c:pt>
                <c:pt idx="22241">
                  <c:v>84.844512185509288</c:v>
                </c:pt>
                <c:pt idx="22242">
                  <c:v>84.853375130382958</c:v>
                </c:pt>
                <c:pt idx="22243">
                  <c:v>84.86223597702157</c:v>
                </c:pt>
                <c:pt idx="22244">
                  <c:v>84.871098921895239</c:v>
                </c:pt>
                <c:pt idx="22245">
                  <c:v>84.879961866768909</c:v>
                </c:pt>
                <c:pt idx="22246">
                  <c:v>84.888822713407521</c:v>
                </c:pt>
                <c:pt idx="22247">
                  <c:v>84.897685658281191</c:v>
                </c:pt>
                <c:pt idx="22248">
                  <c:v>84.90654860315486</c:v>
                </c:pt>
                <c:pt idx="22249">
                  <c:v>84.915409449793486</c:v>
                </c:pt>
                <c:pt idx="22250">
                  <c:v>84.924272394667156</c:v>
                </c:pt>
                <c:pt idx="22251">
                  <c:v>84.933135339540826</c:v>
                </c:pt>
                <c:pt idx="22252">
                  <c:v>84.941996186179438</c:v>
                </c:pt>
                <c:pt idx="22253">
                  <c:v>84.950859131053107</c:v>
                </c:pt>
                <c:pt idx="22254">
                  <c:v>84.959730468866994</c:v>
                </c:pt>
                <c:pt idx="22255">
                  <c:v>84.96859131550562</c:v>
                </c:pt>
                <c:pt idx="22256">
                  <c:v>84.97745426037929</c:v>
                </c:pt>
                <c:pt idx="22257">
                  <c:v>84.986317205252959</c:v>
                </c:pt>
                <c:pt idx="22258">
                  <c:v>84.995178051891571</c:v>
                </c:pt>
                <c:pt idx="22259">
                  <c:v>85.004040996765241</c:v>
                </c:pt>
                <c:pt idx="22260">
                  <c:v>85.012903941638911</c:v>
                </c:pt>
                <c:pt idx="22261">
                  <c:v>85.021764788277522</c:v>
                </c:pt>
                <c:pt idx="22262">
                  <c:v>85.030627733151192</c:v>
                </c:pt>
                <c:pt idx="22263">
                  <c:v>85.039490678024862</c:v>
                </c:pt>
                <c:pt idx="22264">
                  <c:v>85.048351524663488</c:v>
                </c:pt>
                <c:pt idx="22265">
                  <c:v>85.057214469537158</c:v>
                </c:pt>
                <c:pt idx="22266">
                  <c:v>85.066085807351044</c:v>
                </c:pt>
                <c:pt idx="22267">
                  <c:v>85.083088515021458</c:v>
                </c:pt>
                <c:pt idx="22268">
                  <c:v>85.138870000476757</c:v>
                </c:pt>
                <c:pt idx="22269">
                  <c:v>85.097045818788743</c:v>
                </c:pt>
                <c:pt idx="22270">
                  <c:v>85.138887814735341</c:v>
                </c:pt>
                <c:pt idx="22271">
                  <c:v>85.1891815523242</c:v>
                </c:pt>
                <c:pt idx="22272">
                  <c:v>85.128105000000005</c:v>
                </c:pt>
                <c:pt idx="22273">
                  <c:v>85.140406035050077</c:v>
                </c:pt>
                <c:pt idx="22274">
                  <c:v>85.194061409632809</c:v>
                </c:pt>
                <c:pt idx="22275">
                  <c:v>85.177599757806917</c:v>
                </c:pt>
                <c:pt idx="22276">
                  <c:v>85.233186233905585</c:v>
                </c:pt>
                <c:pt idx="22277">
                  <c:v>85.211392112064857</c:v>
                </c:pt>
                <c:pt idx="22278">
                  <c:v>85.186098600953514</c:v>
                </c:pt>
                <c:pt idx="22279">
                  <c:v>85.200462000000002</c:v>
                </c:pt>
                <c:pt idx="22280">
                  <c:v>85.200462000000002</c:v>
                </c:pt>
                <c:pt idx="22281">
                  <c:v>85.196356939690105</c:v>
                </c:pt>
                <c:pt idx="22282">
                  <c:v>85.190835469957079</c:v>
                </c:pt>
                <c:pt idx="22283">
                  <c:v>85.218552000000003</c:v>
                </c:pt>
                <c:pt idx="22284">
                  <c:v>85.211718779071433</c:v>
                </c:pt>
                <c:pt idx="22285">
                  <c:v>85.183965389453874</c:v>
                </c:pt>
                <c:pt idx="22286">
                  <c:v>85.156218570241052</c:v>
                </c:pt>
                <c:pt idx="22287">
                  <c:v>85.128465180623479</c:v>
                </c:pt>
                <c:pt idx="22288">
                  <c:v>85.100711791005921</c:v>
                </c:pt>
                <c:pt idx="22289">
                  <c:v>85.072964971793084</c:v>
                </c:pt>
                <c:pt idx="22290">
                  <c:v>85.045211582175526</c:v>
                </c:pt>
                <c:pt idx="22291">
                  <c:v>85.01743191093901</c:v>
                </c:pt>
                <c:pt idx="22292">
                  <c:v>84.989678521321437</c:v>
                </c:pt>
                <c:pt idx="22293">
                  <c:v>84.961931702108615</c:v>
                </c:pt>
                <c:pt idx="22294">
                  <c:v>84.934178312491056</c:v>
                </c:pt>
                <c:pt idx="22295">
                  <c:v>84.906424922873484</c:v>
                </c:pt>
                <c:pt idx="22296">
                  <c:v>84.878678103660661</c:v>
                </c:pt>
                <c:pt idx="22297">
                  <c:v>84.850924714043103</c:v>
                </c:pt>
                <c:pt idx="22298">
                  <c:v>84.82317132442553</c:v>
                </c:pt>
                <c:pt idx="22299">
                  <c:v>84.795424505212708</c:v>
                </c:pt>
                <c:pt idx="22300">
                  <c:v>84.767671115595135</c:v>
                </c:pt>
                <c:pt idx="22301">
                  <c:v>84.739917725977577</c:v>
                </c:pt>
                <c:pt idx="22302">
                  <c:v>84.712170906764754</c:v>
                </c:pt>
                <c:pt idx="22303">
                  <c:v>84.684391235528238</c:v>
                </c:pt>
                <c:pt idx="22304">
                  <c:v>84.656637845910666</c:v>
                </c:pt>
                <c:pt idx="22305">
                  <c:v>84.628891026697843</c:v>
                </c:pt>
                <c:pt idx="22306">
                  <c:v>84.601137637080271</c:v>
                </c:pt>
                <c:pt idx="22307">
                  <c:v>84.573384247462712</c:v>
                </c:pt>
                <c:pt idx="22308">
                  <c:v>84.54563742824989</c:v>
                </c:pt>
                <c:pt idx="22309">
                  <c:v>84.517884038632317</c:v>
                </c:pt>
                <c:pt idx="22310">
                  <c:v>84.490130649014759</c:v>
                </c:pt>
                <c:pt idx="22311">
                  <c:v>84.462383829801936</c:v>
                </c:pt>
                <c:pt idx="22312">
                  <c:v>84.434630440184364</c:v>
                </c:pt>
                <c:pt idx="22313">
                  <c:v>84.406877050566806</c:v>
                </c:pt>
                <c:pt idx="22314">
                  <c:v>84.379130231353983</c:v>
                </c:pt>
                <c:pt idx="22315">
                  <c:v>84.35137684173641</c:v>
                </c:pt>
                <c:pt idx="22316">
                  <c:v>84.323597170499895</c:v>
                </c:pt>
                <c:pt idx="22317">
                  <c:v>84.295843780882322</c:v>
                </c:pt>
                <c:pt idx="22318">
                  <c:v>84.268096961669499</c:v>
                </c:pt>
                <c:pt idx="22319">
                  <c:v>84.240343572051941</c:v>
                </c:pt>
                <c:pt idx="22320">
                  <c:v>84.212590182434369</c:v>
                </c:pt>
                <c:pt idx="22321">
                  <c:v>84.184843363221546</c:v>
                </c:pt>
                <c:pt idx="22322">
                  <c:v>84.157089973603988</c:v>
                </c:pt>
                <c:pt idx="22323">
                  <c:v>84.129336583986415</c:v>
                </c:pt>
                <c:pt idx="22324">
                  <c:v>84.101589764773593</c:v>
                </c:pt>
                <c:pt idx="22325">
                  <c:v>84.073836375156034</c:v>
                </c:pt>
                <c:pt idx="22326">
                  <c:v>84.046082985538462</c:v>
                </c:pt>
                <c:pt idx="22327">
                  <c:v>84.018336166325639</c:v>
                </c:pt>
                <c:pt idx="22328">
                  <c:v>83.990556495089123</c:v>
                </c:pt>
                <c:pt idx="22329">
                  <c:v>83.962803105471551</c:v>
                </c:pt>
                <c:pt idx="22330">
                  <c:v>83.935056286258728</c:v>
                </c:pt>
                <c:pt idx="22331">
                  <c:v>83.951761875774906</c:v>
                </c:pt>
                <c:pt idx="22332">
                  <c:v>83.916743926102512</c:v>
                </c:pt>
                <c:pt idx="22333">
                  <c:v>83.898183978540771</c:v>
                </c:pt>
                <c:pt idx="22334">
                  <c:v>83.843968723175976</c:v>
                </c:pt>
                <c:pt idx="22335">
                  <c:v>83.879667984263236</c:v>
                </c:pt>
                <c:pt idx="22336">
                  <c:v>83.771506583452563</c:v>
                </c:pt>
                <c:pt idx="22337">
                  <c:v>83.789147093444569</c:v>
                </c:pt>
                <c:pt idx="22338">
                  <c:v>83.77010481402003</c:v>
                </c:pt>
                <c:pt idx="22339">
                  <c:v>83.71672415348813</c:v>
                </c:pt>
                <c:pt idx="22340">
                  <c:v>83.704733180158982</c:v>
                </c:pt>
                <c:pt idx="22341">
                  <c:v>83.692730851741445</c:v>
                </c:pt>
                <c:pt idx="22342">
                  <c:v>83.680739878412297</c:v>
                </c:pt>
                <c:pt idx="22343">
                  <c:v>83.668751743855239</c:v>
                </c:pt>
                <c:pt idx="22344">
                  <c:v>83.644456335240818</c:v>
                </c:pt>
                <c:pt idx="22345">
                  <c:v>83.626616999999996</c:v>
                </c:pt>
                <c:pt idx="22346">
                  <c:v>83.626616999999996</c:v>
                </c:pt>
                <c:pt idx="22347">
                  <c:v>83.645715785407717</c:v>
                </c:pt>
                <c:pt idx="22348">
                  <c:v>83.643438423462086</c:v>
                </c:pt>
                <c:pt idx="22349">
                  <c:v>83.616813400333811</c:v>
                </c:pt>
                <c:pt idx="22350">
                  <c:v>83.598597376162104</c:v>
                </c:pt>
                <c:pt idx="22351">
                  <c:v>83.594096374204142</c:v>
                </c:pt>
                <c:pt idx="22352">
                  <c:v>83.600719483665586</c:v>
                </c:pt>
                <c:pt idx="22353">
                  <c:v>83.607350434838452</c:v>
                </c:pt>
                <c:pt idx="22354">
                  <c:v>83.61397511264218</c:v>
                </c:pt>
                <c:pt idx="22355">
                  <c:v>83.620598222103624</c:v>
                </c:pt>
                <c:pt idx="22356">
                  <c:v>83.627222899907338</c:v>
                </c:pt>
                <c:pt idx="22357">
                  <c:v>83.633847577711066</c:v>
                </c:pt>
                <c:pt idx="22358">
                  <c:v>83.64047068717251</c:v>
                </c:pt>
                <c:pt idx="22359">
                  <c:v>83.647095364976238</c:v>
                </c:pt>
                <c:pt idx="22360">
                  <c:v>83.653720042779966</c:v>
                </c:pt>
                <c:pt idx="22361">
                  <c:v>83.66034315224141</c:v>
                </c:pt>
                <c:pt idx="22362">
                  <c:v>83.666967830045138</c:v>
                </c:pt>
                <c:pt idx="22363">
                  <c:v>83.673592507848866</c:v>
                </c:pt>
                <c:pt idx="22364">
                  <c:v>83.68021561731031</c:v>
                </c:pt>
                <c:pt idx="22365">
                  <c:v>83.686840295114038</c:v>
                </c:pt>
                <c:pt idx="22366">
                  <c:v>83.69347124628689</c:v>
                </c:pt>
                <c:pt idx="22367">
                  <c:v>83.700095924090618</c:v>
                </c:pt>
                <c:pt idx="22368">
                  <c:v>83.706719033552062</c:v>
                </c:pt>
                <c:pt idx="22369">
                  <c:v>83.71334371135579</c:v>
                </c:pt>
                <c:pt idx="22370">
                  <c:v>83.719968389159519</c:v>
                </c:pt>
                <c:pt idx="22371">
                  <c:v>83.726591498620962</c:v>
                </c:pt>
                <c:pt idx="22372">
                  <c:v>83.733216176424691</c:v>
                </c:pt>
                <c:pt idx="22373">
                  <c:v>83.739840854228419</c:v>
                </c:pt>
                <c:pt idx="22374">
                  <c:v>83.746463963689862</c:v>
                </c:pt>
                <c:pt idx="22375">
                  <c:v>83.753088641493591</c:v>
                </c:pt>
                <c:pt idx="22376">
                  <c:v>83.759713319297319</c:v>
                </c:pt>
                <c:pt idx="22377">
                  <c:v>83.766336428758763</c:v>
                </c:pt>
                <c:pt idx="22378">
                  <c:v>83.772967379931615</c:v>
                </c:pt>
                <c:pt idx="22379">
                  <c:v>83.779592057735343</c:v>
                </c:pt>
                <c:pt idx="22380">
                  <c:v>83.786215167196787</c:v>
                </c:pt>
                <c:pt idx="22381">
                  <c:v>83.792839845000515</c:v>
                </c:pt>
                <c:pt idx="22382">
                  <c:v>83.799464522804243</c:v>
                </c:pt>
                <c:pt idx="22383">
                  <c:v>83.806087632265687</c:v>
                </c:pt>
                <c:pt idx="22384">
                  <c:v>83.812712310069415</c:v>
                </c:pt>
                <c:pt idx="22385">
                  <c:v>83.819336987873143</c:v>
                </c:pt>
                <c:pt idx="22386">
                  <c:v>83.825960097334587</c:v>
                </c:pt>
                <c:pt idx="22387">
                  <c:v>83.832584775138315</c:v>
                </c:pt>
                <c:pt idx="22388">
                  <c:v>83.839209452942043</c:v>
                </c:pt>
                <c:pt idx="22389">
                  <c:v>83.845832562403473</c:v>
                </c:pt>
                <c:pt idx="22390">
                  <c:v>83.852457240207201</c:v>
                </c:pt>
                <c:pt idx="22391">
                  <c:v>83.859088191380067</c:v>
                </c:pt>
                <c:pt idx="22392">
                  <c:v>83.865712869183795</c:v>
                </c:pt>
                <c:pt idx="22393">
                  <c:v>83.872335978645239</c:v>
                </c:pt>
                <c:pt idx="22394">
                  <c:v>83.878960656448967</c:v>
                </c:pt>
                <c:pt idx="22395">
                  <c:v>83.895578874344309</c:v>
                </c:pt>
                <c:pt idx="22396">
                  <c:v>83.913790054827174</c:v>
                </c:pt>
                <c:pt idx="22397">
                  <c:v>83.884145053648069</c:v>
                </c:pt>
                <c:pt idx="22398">
                  <c:v>83.92812616165952</c:v>
                </c:pt>
                <c:pt idx="22399">
                  <c:v>83.901732825506556</c:v>
                </c:pt>
                <c:pt idx="22400">
                  <c:v>83.979647260371962</c:v>
                </c:pt>
                <c:pt idx="22401">
                  <c:v>83.95548549022412</c:v>
                </c:pt>
                <c:pt idx="22402">
                  <c:v>83.985414866269366</c:v>
                </c:pt>
                <c:pt idx="22403">
                  <c:v>83.988426000000004</c:v>
                </c:pt>
                <c:pt idx="22404">
                  <c:v>83.990940578242558</c:v>
                </c:pt>
                <c:pt idx="22405">
                  <c:v>83.993657146141857</c:v>
                </c:pt>
                <c:pt idx="22406">
                  <c:v>83.996374357320306</c:v>
                </c:pt>
                <c:pt idx="22407">
                  <c:v>83.999091568498756</c:v>
                </c:pt>
                <c:pt idx="22408">
                  <c:v>84.00180813639804</c:v>
                </c:pt>
                <c:pt idx="22409">
                  <c:v>84.004525347576504</c:v>
                </c:pt>
                <c:pt idx="22410">
                  <c:v>84.007242558754953</c:v>
                </c:pt>
                <c:pt idx="22411">
                  <c:v>84.009959126654238</c:v>
                </c:pt>
                <c:pt idx="22412">
                  <c:v>84.012676337832687</c:v>
                </c:pt>
                <c:pt idx="22413">
                  <c:v>84.015393549011137</c:v>
                </c:pt>
                <c:pt idx="22414">
                  <c:v>84.018110116910435</c:v>
                </c:pt>
                <c:pt idx="22415">
                  <c:v>84.020827328088885</c:v>
                </c:pt>
                <c:pt idx="22416">
                  <c:v>84.02354711238398</c:v>
                </c:pt>
                <c:pt idx="22417">
                  <c:v>84.02626432356243</c:v>
                </c:pt>
                <c:pt idx="22418">
                  <c:v>84.028980891461728</c:v>
                </c:pt>
                <c:pt idx="22419">
                  <c:v>84.031698102640178</c:v>
                </c:pt>
                <c:pt idx="22420">
                  <c:v>84.034415313818627</c:v>
                </c:pt>
                <c:pt idx="22421">
                  <c:v>84.037131881717912</c:v>
                </c:pt>
                <c:pt idx="22422">
                  <c:v>84.039849092896375</c:v>
                </c:pt>
                <c:pt idx="22423">
                  <c:v>84.042566304074825</c:v>
                </c:pt>
                <c:pt idx="22424">
                  <c:v>84.045282871974109</c:v>
                </c:pt>
                <c:pt idx="22425">
                  <c:v>84.048000083152559</c:v>
                </c:pt>
                <c:pt idx="22426">
                  <c:v>84.050717294331008</c:v>
                </c:pt>
                <c:pt idx="22427">
                  <c:v>84.053433862230307</c:v>
                </c:pt>
                <c:pt idx="22428">
                  <c:v>84.056153646525402</c:v>
                </c:pt>
                <c:pt idx="22429">
                  <c:v>84.058870857703852</c:v>
                </c:pt>
                <c:pt idx="22430">
                  <c:v>84.06158742560315</c:v>
                </c:pt>
                <c:pt idx="22431">
                  <c:v>84.0643046367816</c:v>
                </c:pt>
                <c:pt idx="22432">
                  <c:v>84.067021847960049</c:v>
                </c:pt>
                <c:pt idx="22433">
                  <c:v>84.069738415859334</c:v>
                </c:pt>
                <c:pt idx="22434">
                  <c:v>84.072455627037783</c:v>
                </c:pt>
                <c:pt idx="22435">
                  <c:v>84.075172838216247</c:v>
                </c:pt>
                <c:pt idx="22436">
                  <c:v>84.077889406115531</c:v>
                </c:pt>
                <c:pt idx="22437">
                  <c:v>84.080606617293981</c:v>
                </c:pt>
                <c:pt idx="22438">
                  <c:v>84.08332382847243</c:v>
                </c:pt>
                <c:pt idx="22439">
                  <c:v>84.086040396371729</c:v>
                </c:pt>
                <c:pt idx="22440">
                  <c:v>84.088757607550178</c:v>
                </c:pt>
                <c:pt idx="22441">
                  <c:v>84.102345593279921</c:v>
                </c:pt>
                <c:pt idx="22442">
                  <c:v>84.105062161179205</c:v>
                </c:pt>
                <c:pt idx="22443">
                  <c:v>84.107779372357655</c:v>
                </c:pt>
                <c:pt idx="22444">
                  <c:v>84.110496583536118</c:v>
                </c:pt>
                <c:pt idx="22445">
                  <c:v>84.113213151435403</c:v>
                </c:pt>
                <c:pt idx="22446">
                  <c:v>84.115050999999994</c:v>
                </c:pt>
                <c:pt idx="22447">
                  <c:v>84.109025646399616</c:v>
                </c:pt>
                <c:pt idx="22448">
                  <c:v>84.121558205482728</c:v>
                </c:pt>
                <c:pt idx="22449">
                  <c:v>84.163026236289937</c:v>
                </c:pt>
                <c:pt idx="22450">
                  <c:v>84.151229999999998</c:v>
                </c:pt>
                <c:pt idx="22451">
                  <c:v>84.164321347794996</c:v>
                </c:pt>
                <c:pt idx="22452">
                  <c:v>84.20742530948975</c:v>
                </c:pt>
                <c:pt idx="22453">
                  <c:v>84.241675999999998</c:v>
                </c:pt>
                <c:pt idx="22454">
                  <c:v>84.262457525148989</c:v>
                </c:pt>
                <c:pt idx="22455">
                  <c:v>84.295529454228571</c:v>
                </c:pt>
                <c:pt idx="22456">
                  <c:v>84.294419728639269</c:v>
                </c:pt>
                <c:pt idx="22457">
                  <c:v>84.293310265769094</c:v>
                </c:pt>
                <c:pt idx="22458">
                  <c:v>84.292200540179806</c:v>
                </c:pt>
                <c:pt idx="22459">
                  <c:v>84.291090814590504</c:v>
                </c:pt>
                <c:pt idx="22460">
                  <c:v>84.289981351720328</c:v>
                </c:pt>
                <c:pt idx="22461">
                  <c:v>84.288871626131026</c:v>
                </c:pt>
                <c:pt idx="22462">
                  <c:v>84.287760849665219</c:v>
                </c:pt>
                <c:pt idx="22463">
                  <c:v>84.286651124075931</c:v>
                </c:pt>
                <c:pt idx="22464">
                  <c:v>84.285541661205755</c:v>
                </c:pt>
                <c:pt idx="22465">
                  <c:v>84.284431935616453</c:v>
                </c:pt>
                <c:pt idx="22466">
                  <c:v>84.283322210027151</c:v>
                </c:pt>
                <c:pt idx="22467">
                  <c:v>84.282212747156976</c:v>
                </c:pt>
                <c:pt idx="22468">
                  <c:v>84.281103021567688</c:v>
                </c:pt>
                <c:pt idx="22469">
                  <c:v>84.279993295978386</c:v>
                </c:pt>
                <c:pt idx="22470">
                  <c:v>84.27888383310821</c:v>
                </c:pt>
                <c:pt idx="22471">
                  <c:v>84.279443893921325</c:v>
                </c:pt>
                <c:pt idx="22472">
                  <c:v>84.292560303767289</c:v>
                </c:pt>
                <c:pt idx="22473">
                  <c:v>84.260562883457169</c:v>
                </c:pt>
                <c:pt idx="22474">
                  <c:v>84.268378021180325</c:v>
                </c:pt>
                <c:pt idx="22475">
                  <c:v>84.276185765206478</c:v>
                </c:pt>
                <c:pt idx="22476">
                  <c:v>84.283991660808383</c:v>
                </c:pt>
                <c:pt idx="22477">
                  <c:v>84.291799404834549</c:v>
                </c:pt>
                <c:pt idx="22478">
                  <c:v>84.299607148860701</c:v>
                </c:pt>
                <c:pt idx="22479">
                  <c:v>84.307413044462621</c:v>
                </c:pt>
                <c:pt idx="22480">
                  <c:v>84.315220788488773</c:v>
                </c:pt>
                <c:pt idx="22481">
                  <c:v>84.323028532514925</c:v>
                </c:pt>
                <c:pt idx="22482">
                  <c:v>84.330834428116844</c:v>
                </c:pt>
                <c:pt idx="22483">
                  <c:v>84.338642172142997</c:v>
                </c:pt>
                <c:pt idx="22484">
                  <c:v>84.346449916169149</c:v>
                </c:pt>
                <c:pt idx="22485">
                  <c:v>84.354255811771068</c:v>
                </c:pt>
                <c:pt idx="22486">
                  <c:v>84.362063555797221</c:v>
                </c:pt>
                <c:pt idx="22487">
                  <c:v>84.369878693520377</c:v>
                </c:pt>
                <c:pt idx="22488">
                  <c:v>84.377686437546529</c:v>
                </c:pt>
                <c:pt idx="22489">
                  <c:v>84.385492333148449</c:v>
                </c:pt>
                <c:pt idx="22490">
                  <c:v>84.393300077174601</c:v>
                </c:pt>
                <c:pt idx="22491">
                  <c:v>84.401107821200753</c:v>
                </c:pt>
                <c:pt idx="22492">
                  <c:v>84.408913716802672</c:v>
                </c:pt>
                <c:pt idx="22493">
                  <c:v>84.416721460828825</c:v>
                </c:pt>
                <c:pt idx="22494">
                  <c:v>84.424529204854977</c:v>
                </c:pt>
                <c:pt idx="22495">
                  <c:v>84.432335100456896</c:v>
                </c:pt>
                <c:pt idx="22496">
                  <c:v>84.440142844483049</c:v>
                </c:pt>
                <c:pt idx="22497">
                  <c:v>84.447948740084954</c:v>
                </c:pt>
                <c:pt idx="22498">
                  <c:v>84.45575648411112</c:v>
                </c:pt>
                <c:pt idx="22499">
                  <c:v>84.463571621834276</c:v>
                </c:pt>
                <c:pt idx="22500">
                  <c:v>84.471379365860429</c:v>
                </c:pt>
                <c:pt idx="22501">
                  <c:v>84.479185261462334</c:v>
                </c:pt>
                <c:pt idx="22502">
                  <c:v>84.4869930054885</c:v>
                </c:pt>
                <c:pt idx="22503">
                  <c:v>84.494800749514653</c:v>
                </c:pt>
                <c:pt idx="22504">
                  <c:v>84.502606645116558</c:v>
                </c:pt>
                <c:pt idx="22505">
                  <c:v>84.510414389142724</c:v>
                </c:pt>
                <c:pt idx="22506">
                  <c:v>84.518222133168877</c:v>
                </c:pt>
                <c:pt idx="22507">
                  <c:v>84.526028028770781</c:v>
                </c:pt>
                <c:pt idx="22508">
                  <c:v>84.533835772796948</c:v>
                </c:pt>
                <c:pt idx="22509">
                  <c:v>84.5416435168231</c:v>
                </c:pt>
                <c:pt idx="22510">
                  <c:v>84.54944941242502</c:v>
                </c:pt>
                <c:pt idx="22511">
                  <c:v>84.557257156451172</c:v>
                </c:pt>
                <c:pt idx="22512">
                  <c:v>84.565072294174328</c:v>
                </c:pt>
                <c:pt idx="22513">
                  <c:v>84.572880038200481</c:v>
                </c:pt>
                <c:pt idx="22514">
                  <c:v>84.580685933802386</c:v>
                </c:pt>
                <c:pt idx="22515">
                  <c:v>84.588493677828552</c:v>
                </c:pt>
                <c:pt idx="22516">
                  <c:v>84.596301421854704</c:v>
                </c:pt>
                <c:pt idx="22517">
                  <c:v>84.604107317456624</c:v>
                </c:pt>
                <c:pt idx="22518">
                  <c:v>84.611915061482776</c:v>
                </c:pt>
                <c:pt idx="22519">
                  <c:v>84.619720957084681</c:v>
                </c:pt>
                <c:pt idx="22520">
                  <c:v>84.627528701110847</c:v>
                </c:pt>
                <c:pt idx="22521">
                  <c:v>84.635336445137</c:v>
                </c:pt>
                <c:pt idx="22522">
                  <c:v>84.639671000000007</c:v>
                </c:pt>
                <c:pt idx="22523">
                  <c:v>84.639671000000007</c:v>
                </c:pt>
                <c:pt idx="22524">
                  <c:v>84.656419419070318</c:v>
                </c:pt>
                <c:pt idx="22525">
                  <c:v>84.658847422746788</c:v>
                </c:pt>
                <c:pt idx="22526">
                  <c:v>84.648297609442054</c:v>
                </c:pt>
                <c:pt idx="22527">
                  <c:v>84.692771362336103</c:v>
                </c:pt>
                <c:pt idx="22528">
                  <c:v>84.747871697901758</c:v>
                </c:pt>
                <c:pt idx="22529">
                  <c:v>84.775294682403441</c:v>
                </c:pt>
                <c:pt idx="22530">
                  <c:v>84.793513074391981</c:v>
                </c:pt>
                <c:pt idx="22531">
                  <c:v>84.809276483389993</c:v>
                </c:pt>
                <c:pt idx="22532">
                  <c:v>84.822664029179535</c:v>
                </c:pt>
                <c:pt idx="22533">
                  <c:v>84.836054745119625</c:v>
                </c:pt>
                <c:pt idx="22534">
                  <c:v>84.84944546105973</c:v>
                </c:pt>
                <c:pt idx="22535">
                  <c:v>84.862833006849272</c:v>
                </c:pt>
                <c:pt idx="22536">
                  <c:v>84.876223722789376</c:v>
                </c:pt>
                <c:pt idx="22537">
                  <c:v>84.889627119331692</c:v>
                </c:pt>
                <c:pt idx="22538">
                  <c:v>84.903017835271783</c:v>
                </c:pt>
                <c:pt idx="22539">
                  <c:v>84.916405381061338</c:v>
                </c:pt>
                <c:pt idx="22540">
                  <c:v>84.929796097001429</c:v>
                </c:pt>
                <c:pt idx="22541">
                  <c:v>84.94318364279097</c:v>
                </c:pt>
                <c:pt idx="22542">
                  <c:v>84.956574358731075</c:v>
                </c:pt>
                <c:pt idx="22543">
                  <c:v>84.96996507467118</c:v>
                </c:pt>
                <c:pt idx="22544">
                  <c:v>84.983352620460721</c:v>
                </c:pt>
                <c:pt idx="22545">
                  <c:v>84.996743336400812</c:v>
                </c:pt>
                <c:pt idx="22546">
                  <c:v>85.010134052340916</c:v>
                </c:pt>
                <c:pt idx="22547">
                  <c:v>85.023521598130458</c:v>
                </c:pt>
                <c:pt idx="22548">
                  <c:v>85.036912314070563</c:v>
                </c:pt>
                <c:pt idx="22549">
                  <c:v>85.050315710612878</c:v>
                </c:pt>
                <c:pt idx="22550">
                  <c:v>85.063706426552969</c:v>
                </c:pt>
                <c:pt idx="22551">
                  <c:v>85.077093972342524</c:v>
                </c:pt>
                <c:pt idx="22552">
                  <c:v>85.090484688282615</c:v>
                </c:pt>
                <c:pt idx="22553">
                  <c:v>85.10387540422272</c:v>
                </c:pt>
                <c:pt idx="22554">
                  <c:v>85.117262950012261</c:v>
                </c:pt>
                <c:pt idx="22555">
                  <c:v>85.130653665952366</c:v>
                </c:pt>
                <c:pt idx="22556">
                  <c:v>85.144044381892456</c:v>
                </c:pt>
                <c:pt idx="22557">
                  <c:v>85.157431927681998</c:v>
                </c:pt>
                <c:pt idx="22558">
                  <c:v>85.170822643622103</c:v>
                </c:pt>
                <c:pt idx="22559">
                  <c:v>85.184213359562207</c:v>
                </c:pt>
                <c:pt idx="22560">
                  <c:v>85.197600905351749</c:v>
                </c:pt>
                <c:pt idx="22561">
                  <c:v>85.210991621291839</c:v>
                </c:pt>
                <c:pt idx="22562">
                  <c:v>85.224395017834155</c:v>
                </c:pt>
                <c:pt idx="22563">
                  <c:v>85.237782563623711</c:v>
                </c:pt>
                <c:pt idx="22564">
                  <c:v>85.251173279563801</c:v>
                </c:pt>
                <c:pt idx="22565">
                  <c:v>85.264563995503906</c:v>
                </c:pt>
                <c:pt idx="22566">
                  <c:v>85.277951541293447</c:v>
                </c:pt>
                <c:pt idx="22567">
                  <c:v>85.291342257233552</c:v>
                </c:pt>
                <c:pt idx="22568">
                  <c:v>85.304732973173643</c:v>
                </c:pt>
                <c:pt idx="22569">
                  <c:v>85.318120518963198</c:v>
                </c:pt>
                <c:pt idx="22570">
                  <c:v>85.331511234903289</c:v>
                </c:pt>
                <c:pt idx="22571">
                  <c:v>85.344901950843393</c:v>
                </c:pt>
                <c:pt idx="22572">
                  <c:v>85.358289496632935</c:v>
                </c:pt>
                <c:pt idx="22573">
                  <c:v>85.37168021257304</c:v>
                </c:pt>
                <c:pt idx="22574">
                  <c:v>85.385083609115355</c:v>
                </c:pt>
                <c:pt idx="22575">
                  <c:v>85.398474325055446</c:v>
                </c:pt>
                <c:pt idx="22576">
                  <c:v>85.411861870844987</c:v>
                </c:pt>
                <c:pt idx="22577">
                  <c:v>85.425252586785092</c:v>
                </c:pt>
                <c:pt idx="22578">
                  <c:v>85.435637999999997</c:v>
                </c:pt>
                <c:pt idx="22579">
                  <c:v>85.444063955423118</c:v>
                </c:pt>
                <c:pt idx="22580">
                  <c:v>85.458799926084879</c:v>
                </c:pt>
                <c:pt idx="22581">
                  <c:v>85.426485920362424</c:v>
                </c:pt>
                <c:pt idx="22582">
                  <c:v>85.449135425506554</c:v>
                </c:pt>
                <c:pt idx="22583">
                  <c:v>85.445075249880787</c:v>
                </c:pt>
                <c:pt idx="22584">
                  <c:v>85.476664886504537</c:v>
                </c:pt>
                <c:pt idx="22585">
                  <c:v>85.489906000000005</c:v>
                </c:pt>
                <c:pt idx="22586">
                  <c:v>85.479703717759236</c:v>
                </c:pt>
                <c:pt idx="22587">
                  <c:v>85.454006602921552</c:v>
                </c:pt>
                <c:pt idx="22588">
                  <c:v>85.454974152376934</c:v>
                </c:pt>
                <c:pt idx="22589">
                  <c:v>85.455941930946551</c:v>
                </c:pt>
                <c:pt idx="22590">
                  <c:v>85.456909709516168</c:v>
                </c:pt>
                <c:pt idx="22591">
                  <c:v>85.45787725897155</c:v>
                </c:pt>
                <c:pt idx="22592">
                  <c:v>85.458845037541167</c:v>
                </c:pt>
                <c:pt idx="22593">
                  <c:v>85.459812816110784</c:v>
                </c:pt>
                <c:pt idx="22594">
                  <c:v>85.460780365566151</c:v>
                </c:pt>
                <c:pt idx="22595">
                  <c:v>85.461748144135782</c:v>
                </c:pt>
                <c:pt idx="22596">
                  <c:v>85.462715922705399</c:v>
                </c:pt>
                <c:pt idx="22597">
                  <c:v>85.463683472160767</c:v>
                </c:pt>
                <c:pt idx="22598">
                  <c:v>85.464651250730384</c:v>
                </c:pt>
                <c:pt idx="22599">
                  <c:v>85.465619945756984</c:v>
                </c:pt>
                <c:pt idx="22600">
                  <c:v>85.466587724326601</c:v>
                </c:pt>
                <c:pt idx="22601">
                  <c:v>85.467555273781983</c:v>
                </c:pt>
                <c:pt idx="22602">
                  <c:v>85.4685230523516</c:v>
                </c:pt>
                <c:pt idx="22603">
                  <c:v>85.469490830921217</c:v>
                </c:pt>
                <c:pt idx="22604">
                  <c:v>85.470458380376598</c:v>
                </c:pt>
                <c:pt idx="22605">
                  <c:v>85.471426158946215</c:v>
                </c:pt>
                <c:pt idx="22606">
                  <c:v>85.472393937515832</c:v>
                </c:pt>
                <c:pt idx="22607">
                  <c:v>85.473361486971214</c:v>
                </c:pt>
                <c:pt idx="22608">
                  <c:v>85.474329265540831</c:v>
                </c:pt>
                <c:pt idx="22609">
                  <c:v>85.475297044110448</c:v>
                </c:pt>
                <c:pt idx="22610">
                  <c:v>85.476264593565816</c:v>
                </c:pt>
                <c:pt idx="22611">
                  <c:v>85.477232372135447</c:v>
                </c:pt>
                <c:pt idx="22612">
                  <c:v>85.478201067162033</c:v>
                </c:pt>
                <c:pt idx="22613">
                  <c:v>85.479168616617415</c:v>
                </c:pt>
                <c:pt idx="22614">
                  <c:v>85.480136395187031</c:v>
                </c:pt>
                <c:pt idx="22615">
                  <c:v>85.481104173756648</c:v>
                </c:pt>
                <c:pt idx="22616">
                  <c:v>85.48207172321203</c:v>
                </c:pt>
                <c:pt idx="22617">
                  <c:v>85.483039501781647</c:v>
                </c:pt>
                <c:pt idx="22618">
                  <c:v>85.484007280351264</c:v>
                </c:pt>
                <c:pt idx="22619">
                  <c:v>85.484974829806646</c:v>
                </c:pt>
                <c:pt idx="22620">
                  <c:v>85.485942608376263</c:v>
                </c:pt>
                <c:pt idx="22621">
                  <c:v>85.48691038694588</c:v>
                </c:pt>
                <c:pt idx="22622">
                  <c:v>85.487877936401247</c:v>
                </c:pt>
                <c:pt idx="22623">
                  <c:v>85.488845714970878</c:v>
                </c:pt>
                <c:pt idx="22624">
                  <c:v>85.489814409997464</c:v>
                </c:pt>
                <c:pt idx="22625">
                  <c:v>85.490782188567096</c:v>
                </c:pt>
                <c:pt idx="22626">
                  <c:v>85.491749738022463</c:v>
                </c:pt>
                <c:pt idx="22627">
                  <c:v>85.49271751659208</c:v>
                </c:pt>
                <c:pt idx="22628">
                  <c:v>85.493685295161697</c:v>
                </c:pt>
                <c:pt idx="22629">
                  <c:v>85.494652844617079</c:v>
                </c:pt>
                <c:pt idx="22630">
                  <c:v>85.495620623186696</c:v>
                </c:pt>
                <c:pt idx="22631">
                  <c:v>85.496588401756313</c:v>
                </c:pt>
                <c:pt idx="22632">
                  <c:v>85.497555951211694</c:v>
                </c:pt>
                <c:pt idx="22633">
                  <c:v>85.498523729781311</c:v>
                </c:pt>
                <c:pt idx="22634">
                  <c:v>85.499491508350928</c:v>
                </c:pt>
                <c:pt idx="22635">
                  <c:v>85.50045905780631</c:v>
                </c:pt>
                <c:pt idx="22636">
                  <c:v>85.501426836375927</c:v>
                </c:pt>
                <c:pt idx="22637">
                  <c:v>85.502395531402527</c:v>
                </c:pt>
                <c:pt idx="22638">
                  <c:v>85.503363080857895</c:v>
                </c:pt>
                <c:pt idx="22639">
                  <c:v>85.504330859427512</c:v>
                </c:pt>
                <c:pt idx="22640">
                  <c:v>85.505298637997129</c:v>
                </c:pt>
                <c:pt idx="22641">
                  <c:v>85.506266187452511</c:v>
                </c:pt>
                <c:pt idx="22642">
                  <c:v>85.507233966022127</c:v>
                </c:pt>
                <c:pt idx="22643">
                  <c:v>85.519611132300369</c:v>
                </c:pt>
                <c:pt idx="22644">
                  <c:v>85.550275847401053</c:v>
                </c:pt>
                <c:pt idx="22645">
                  <c:v>85.516242582737249</c:v>
                </c:pt>
                <c:pt idx="22646">
                  <c:v>85.544173999999998</c:v>
                </c:pt>
                <c:pt idx="22647">
                  <c:v>85.54854575679542</c:v>
                </c:pt>
                <c:pt idx="22648">
                  <c:v>85.557754901287552</c:v>
                </c:pt>
                <c:pt idx="22649">
                  <c:v>85.539525622884383</c:v>
                </c:pt>
                <c:pt idx="22650">
                  <c:v>85.54040684549355</c:v>
                </c:pt>
                <c:pt idx="22651">
                  <c:v>85.560748322842159</c:v>
                </c:pt>
                <c:pt idx="22652">
                  <c:v>85.508995687335769</c:v>
                </c:pt>
                <c:pt idx="22653">
                  <c:v>85.512617196174773</c:v>
                </c:pt>
                <c:pt idx="22654">
                  <c:v>85.516237847648995</c:v>
                </c:pt>
                <c:pt idx="22655">
                  <c:v>85.519859356487999</c:v>
                </c:pt>
                <c:pt idx="22656">
                  <c:v>85.523480865327002</c:v>
                </c:pt>
                <c:pt idx="22657">
                  <c:v>85.527101516801224</c:v>
                </c:pt>
                <c:pt idx="22658">
                  <c:v>85.530723025640214</c:v>
                </c:pt>
                <c:pt idx="22659">
                  <c:v>85.534344534479217</c:v>
                </c:pt>
                <c:pt idx="22660">
                  <c:v>85.537965185953439</c:v>
                </c:pt>
                <c:pt idx="22661">
                  <c:v>85.541586694792443</c:v>
                </c:pt>
                <c:pt idx="22662">
                  <c:v>85.545211633090574</c:v>
                </c:pt>
                <c:pt idx="22663">
                  <c:v>85.548832284564796</c:v>
                </c:pt>
                <c:pt idx="22664">
                  <c:v>85.552453793403799</c:v>
                </c:pt>
                <c:pt idx="22665">
                  <c:v>85.556075302242803</c:v>
                </c:pt>
                <c:pt idx="22666">
                  <c:v>85.559695953717011</c:v>
                </c:pt>
                <c:pt idx="22667">
                  <c:v>85.563317462556014</c:v>
                </c:pt>
                <c:pt idx="22668">
                  <c:v>85.566938971395018</c:v>
                </c:pt>
                <c:pt idx="22669">
                  <c:v>85.57055962286924</c:v>
                </c:pt>
                <c:pt idx="22670">
                  <c:v>85.574181131708244</c:v>
                </c:pt>
                <c:pt idx="22671">
                  <c:v>85.577802640547247</c:v>
                </c:pt>
                <c:pt idx="22672">
                  <c:v>85.581423292021469</c:v>
                </c:pt>
                <c:pt idx="22673">
                  <c:v>85.585044800860473</c:v>
                </c:pt>
                <c:pt idx="22674">
                  <c:v>85.588669739158604</c:v>
                </c:pt>
                <c:pt idx="22675">
                  <c:v>85.592291247997593</c:v>
                </c:pt>
                <c:pt idx="22676">
                  <c:v>85.595911899471815</c:v>
                </c:pt>
                <c:pt idx="22677">
                  <c:v>85.599533408310819</c:v>
                </c:pt>
                <c:pt idx="22678">
                  <c:v>85.603154917149823</c:v>
                </c:pt>
                <c:pt idx="22679">
                  <c:v>85.606775568624045</c:v>
                </c:pt>
                <c:pt idx="22680">
                  <c:v>85.610397077463048</c:v>
                </c:pt>
                <c:pt idx="22681">
                  <c:v>85.614018586302052</c:v>
                </c:pt>
                <c:pt idx="22682">
                  <c:v>85.617639237776274</c:v>
                </c:pt>
                <c:pt idx="22683">
                  <c:v>85.621260746615263</c:v>
                </c:pt>
                <c:pt idx="22684">
                  <c:v>85.624882255454267</c:v>
                </c:pt>
                <c:pt idx="22685">
                  <c:v>85.628502906928489</c:v>
                </c:pt>
                <c:pt idx="22686">
                  <c:v>85.632124415767493</c:v>
                </c:pt>
                <c:pt idx="22687">
                  <c:v>85.635749354065624</c:v>
                </c:pt>
                <c:pt idx="22688">
                  <c:v>85.639370005539845</c:v>
                </c:pt>
                <c:pt idx="22689">
                  <c:v>85.642991514378849</c:v>
                </c:pt>
                <c:pt idx="22690">
                  <c:v>85.646613023217853</c:v>
                </c:pt>
                <c:pt idx="22691">
                  <c:v>85.650233674692061</c:v>
                </c:pt>
                <c:pt idx="22692">
                  <c:v>85.653855183531064</c:v>
                </c:pt>
                <c:pt idx="22693">
                  <c:v>85.657476692370068</c:v>
                </c:pt>
                <c:pt idx="22694">
                  <c:v>85.66109734384429</c:v>
                </c:pt>
                <c:pt idx="22695">
                  <c:v>85.664718852683293</c:v>
                </c:pt>
                <c:pt idx="22696">
                  <c:v>85.668340361522297</c:v>
                </c:pt>
                <c:pt idx="22697">
                  <c:v>85.6766110033373</c:v>
                </c:pt>
                <c:pt idx="22698">
                  <c:v>85.700757260133528</c:v>
                </c:pt>
                <c:pt idx="22699">
                  <c:v>85.743306667143543</c:v>
                </c:pt>
                <c:pt idx="22700">
                  <c:v>85.752794514023464</c:v>
                </c:pt>
                <c:pt idx="22701">
                  <c:v>85.731842804896715</c:v>
                </c:pt>
                <c:pt idx="22702">
                  <c:v>85.718170173380926</c:v>
                </c:pt>
                <c:pt idx="22703">
                  <c:v>85.731661052217447</c:v>
                </c:pt>
                <c:pt idx="22704">
                  <c:v>85.743163999999993</c:v>
                </c:pt>
                <c:pt idx="22705">
                  <c:v>85.756836798044816</c:v>
                </c:pt>
                <c:pt idx="22706">
                  <c:v>85.779949527158536</c:v>
                </c:pt>
                <c:pt idx="22707">
                  <c:v>85.781535511177424</c:v>
                </c:pt>
                <c:pt idx="22708">
                  <c:v>85.78312187075494</c:v>
                </c:pt>
                <c:pt idx="22709">
                  <c:v>85.784708230332441</c:v>
                </c:pt>
                <c:pt idx="22710">
                  <c:v>85.786294214351329</c:v>
                </c:pt>
                <c:pt idx="22711">
                  <c:v>85.787880573928831</c:v>
                </c:pt>
                <c:pt idx="22712">
                  <c:v>85.789468435740787</c:v>
                </c:pt>
                <c:pt idx="22713">
                  <c:v>85.791054419759689</c:v>
                </c:pt>
                <c:pt idx="22714">
                  <c:v>85.792640779337191</c:v>
                </c:pt>
                <c:pt idx="22715">
                  <c:v>85.794227138914692</c:v>
                </c:pt>
                <c:pt idx="22716">
                  <c:v>85.795813122933581</c:v>
                </c:pt>
                <c:pt idx="22717">
                  <c:v>85.797399482511096</c:v>
                </c:pt>
                <c:pt idx="22718">
                  <c:v>85.798985842088598</c:v>
                </c:pt>
                <c:pt idx="22719">
                  <c:v>85.800571826107486</c:v>
                </c:pt>
                <c:pt idx="22720">
                  <c:v>85.802158185684988</c:v>
                </c:pt>
                <c:pt idx="22721">
                  <c:v>85.803744545262504</c:v>
                </c:pt>
                <c:pt idx="22722">
                  <c:v>85.805330529281392</c:v>
                </c:pt>
                <c:pt idx="22723">
                  <c:v>85.806916888858893</c:v>
                </c:pt>
                <c:pt idx="22724">
                  <c:v>85.808504750670849</c:v>
                </c:pt>
                <c:pt idx="22725">
                  <c:v>85.810091110248351</c:v>
                </c:pt>
                <c:pt idx="22726">
                  <c:v>85.811677094267253</c:v>
                </c:pt>
                <c:pt idx="22727">
                  <c:v>85.813263453844755</c:v>
                </c:pt>
                <c:pt idx="22728">
                  <c:v>85.814849813422256</c:v>
                </c:pt>
                <c:pt idx="22729">
                  <c:v>85.816435797441144</c:v>
                </c:pt>
                <c:pt idx="22730">
                  <c:v>85.81802215701866</c:v>
                </c:pt>
                <c:pt idx="22731">
                  <c:v>85.819608516596162</c:v>
                </c:pt>
                <c:pt idx="22732">
                  <c:v>85.82119450061505</c:v>
                </c:pt>
                <c:pt idx="22733">
                  <c:v>85.822780860192552</c:v>
                </c:pt>
                <c:pt idx="22734">
                  <c:v>85.824367219770068</c:v>
                </c:pt>
                <c:pt idx="22735">
                  <c:v>85.825953203788956</c:v>
                </c:pt>
                <c:pt idx="22736">
                  <c:v>85.827539563366457</c:v>
                </c:pt>
                <c:pt idx="22737">
                  <c:v>85.830713409197301</c:v>
                </c:pt>
                <c:pt idx="22738">
                  <c:v>85.832299768774817</c:v>
                </c:pt>
                <c:pt idx="22739">
                  <c:v>85.833886128352319</c:v>
                </c:pt>
                <c:pt idx="22740">
                  <c:v>85.835472112371207</c:v>
                </c:pt>
                <c:pt idx="22741">
                  <c:v>85.837058471948708</c:v>
                </c:pt>
                <c:pt idx="22742">
                  <c:v>85.838644831526224</c:v>
                </c:pt>
                <c:pt idx="22743">
                  <c:v>85.840230815545112</c:v>
                </c:pt>
                <c:pt idx="22744">
                  <c:v>85.841817175122614</c:v>
                </c:pt>
                <c:pt idx="22745">
                  <c:v>85.843403534700116</c:v>
                </c:pt>
                <c:pt idx="22746">
                  <c:v>85.844989518719018</c:v>
                </c:pt>
                <c:pt idx="22747">
                  <c:v>85.84657587829652</c:v>
                </c:pt>
                <c:pt idx="22748">
                  <c:v>85.848163740108475</c:v>
                </c:pt>
                <c:pt idx="22749">
                  <c:v>85.849750099685977</c:v>
                </c:pt>
                <c:pt idx="22750">
                  <c:v>85.851336083704865</c:v>
                </c:pt>
                <c:pt idx="22751">
                  <c:v>85.8095921716329</c:v>
                </c:pt>
                <c:pt idx="22752">
                  <c:v>85.854089221745355</c:v>
                </c:pt>
                <c:pt idx="22753">
                  <c:v>85.855499811397223</c:v>
                </c:pt>
                <c:pt idx="22754">
                  <c:v>85.837284856495828</c:v>
                </c:pt>
                <c:pt idx="22755">
                  <c:v>85.891786442060095</c:v>
                </c:pt>
                <c:pt idx="22756">
                  <c:v>85.891298450643774</c:v>
                </c:pt>
                <c:pt idx="22757">
                  <c:v>85.917468023599525</c:v>
                </c:pt>
                <c:pt idx="22758">
                  <c:v>85.894209756318546</c:v>
                </c:pt>
                <c:pt idx="22759">
                  <c:v>85.96313358369099</c:v>
                </c:pt>
                <c:pt idx="22760">
                  <c:v>85.977356042060194</c:v>
                </c:pt>
                <c:pt idx="22761">
                  <c:v>85.976173838545137</c:v>
                </c:pt>
                <c:pt idx="22762">
                  <c:v>85.974993033094776</c:v>
                </c:pt>
                <c:pt idx="22763">
                  <c:v>85.973811948031468</c:v>
                </c:pt>
                <c:pt idx="22764">
                  <c:v>85.972630862968174</c:v>
                </c:pt>
                <c:pt idx="22765">
                  <c:v>85.971450057517814</c:v>
                </c:pt>
                <c:pt idx="22766">
                  <c:v>85.970268972454519</c:v>
                </c:pt>
                <c:pt idx="22767">
                  <c:v>85.969087887391211</c:v>
                </c:pt>
                <c:pt idx="22768">
                  <c:v>85.967907081940865</c:v>
                </c:pt>
                <c:pt idx="22769">
                  <c:v>85.966725996877557</c:v>
                </c:pt>
                <c:pt idx="22770">
                  <c:v>85.965544911814263</c:v>
                </c:pt>
                <c:pt idx="22771">
                  <c:v>85.964364106363902</c:v>
                </c:pt>
                <c:pt idx="22772">
                  <c:v>85.963183021300608</c:v>
                </c:pt>
                <c:pt idx="22773">
                  <c:v>85.962000817785537</c:v>
                </c:pt>
                <c:pt idx="22774">
                  <c:v>85.960819732722243</c:v>
                </c:pt>
                <c:pt idx="22775">
                  <c:v>85.969692302098238</c:v>
                </c:pt>
                <c:pt idx="22776">
                  <c:v>85.959203174731826</c:v>
                </c:pt>
                <c:pt idx="22777">
                  <c:v>85.945525812865839</c:v>
                </c:pt>
                <c:pt idx="22778">
                  <c:v>85.951844932853575</c:v>
                </c:pt>
                <c:pt idx="22779">
                  <c:v>85.95816554919935</c:v>
                </c:pt>
                <c:pt idx="22780">
                  <c:v>85.964486165545125</c:v>
                </c:pt>
                <c:pt idx="22781">
                  <c:v>85.970805285532862</c:v>
                </c:pt>
                <c:pt idx="22782">
                  <c:v>85.977125901878637</c:v>
                </c:pt>
                <c:pt idx="22783">
                  <c:v>85.983446518224412</c:v>
                </c:pt>
                <c:pt idx="22784">
                  <c:v>85.989765638212148</c:v>
                </c:pt>
                <c:pt idx="22785">
                  <c:v>85.996092239990077</c:v>
                </c:pt>
                <c:pt idx="22786">
                  <c:v>86.002412856335852</c:v>
                </c:pt>
                <c:pt idx="22787">
                  <c:v>86.008731976323588</c:v>
                </c:pt>
                <c:pt idx="22788">
                  <c:v>86.015052592669363</c:v>
                </c:pt>
                <c:pt idx="22789">
                  <c:v>86.021373209015138</c:v>
                </c:pt>
                <c:pt idx="22790">
                  <c:v>86.027692329002875</c:v>
                </c:pt>
                <c:pt idx="22791">
                  <c:v>86.03401294534865</c:v>
                </c:pt>
                <c:pt idx="22792">
                  <c:v>86.040333561694425</c:v>
                </c:pt>
                <c:pt idx="22793">
                  <c:v>86.046652681682161</c:v>
                </c:pt>
                <c:pt idx="22794">
                  <c:v>86.052973298027936</c:v>
                </c:pt>
                <c:pt idx="22795">
                  <c:v>86.059293914373711</c:v>
                </c:pt>
                <c:pt idx="22796">
                  <c:v>86.065613034361448</c:v>
                </c:pt>
                <c:pt idx="22797">
                  <c:v>86.071933650707223</c:v>
                </c:pt>
                <c:pt idx="22798">
                  <c:v>86.078260252485151</c:v>
                </c:pt>
                <c:pt idx="22799">
                  <c:v>86.084580868830926</c:v>
                </c:pt>
                <c:pt idx="22800">
                  <c:v>86.090899988818663</c:v>
                </c:pt>
                <c:pt idx="22801">
                  <c:v>86.097220605164438</c:v>
                </c:pt>
                <c:pt idx="22802">
                  <c:v>86.103541221510213</c:v>
                </c:pt>
                <c:pt idx="22803">
                  <c:v>86.109860341497949</c:v>
                </c:pt>
                <c:pt idx="22804">
                  <c:v>86.116180957843724</c:v>
                </c:pt>
                <c:pt idx="22805">
                  <c:v>86.122501574189499</c:v>
                </c:pt>
                <c:pt idx="22806">
                  <c:v>86.128820694177236</c:v>
                </c:pt>
                <c:pt idx="22807">
                  <c:v>86.135141310523011</c:v>
                </c:pt>
                <c:pt idx="22808">
                  <c:v>86.141461926868786</c:v>
                </c:pt>
                <c:pt idx="22809">
                  <c:v>86.147781046856522</c:v>
                </c:pt>
                <c:pt idx="22810">
                  <c:v>86.154107648634451</c:v>
                </c:pt>
                <c:pt idx="22811">
                  <c:v>86.204668090326535</c:v>
                </c:pt>
                <c:pt idx="22812">
                  <c:v>86.21098870667231</c:v>
                </c:pt>
                <c:pt idx="22813">
                  <c:v>86.217309323018085</c:v>
                </c:pt>
                <c:pt idx="22814">
                  <c:v>86.223628443005822</c:v>
                </c:pt>
                <c:pt idx="22815">
                  <c:v>86.229949059351597</c:v>
                </c:pt>
                <c:pt idx="22816">
                  <c:v>86.236275661129525</c:v>
                </c:pt>
                <c:pt idx="22817">
                  <c:v>86.2425962774753</c:v>
                </c:pt>
                <c:pt idx="22818">
                  <c:v>86.248915397463037</c:v>
                </c:pt>
                <c:pt idx="22819">
                  <c:v>86.23372371554602</c:v>
                </c:pt>
                <c:pt idx="22820">
                  <c:v>86.215491082260371</c:v>
                </c:pt>
                <c:pt idx="22821">
                  <c:v>86.197279112514906</c:v>
                </c:pt>
                <c:pt idx="22822">
                  <c:v>86.195412000000005</c:v>
                </c:pt>
                <c:pt idx="22823">
                  <c:v>86.139030216478687</c:v>
                </c:pt>
                <c:pt idx="22824">
                  <c:v>86.145044104042611</c:v>
                </c:pt>
                <c:pt idx="22825">
                  <c:v>86.174605415971399</c:v>
                </c:pt>
                <c:pt idx="22826">
                  <c:v>86.143602447782541</c:v>
                </c:pt>
                <c:pt idx="22827">
                  <c:v>86.158128855030995</c:v>
                </c:pt>
                <c:pt idx="22828">
                  <c:v>86.157010133293113</c:v>
                </c:pt>
                <c:pt idx="22829">
                  <c:v>86.138100656163473</c:v>
                </c:pt>
                <c:pt idx="22830">
                  <c:v>86.135736761659473</c:v>
                </c:pt>
                <c:pt idx="22831">
                  <c:v>86.133372867155472</c:v>
                </c:pt>
                <c:pt idx="22832">
                  <c:v>86.131009532285589</c:v>
                </c:pt>
                <c:pt idx="22833">
                  <c:v>86.128645637781588</c:v>
                </c:pt>
                <c:pt idx="22834">
                  <c:v>86.126279504741134</c:v>
                </c:pt>
                <c:pt idx="22835">
                  <c:v>86.123915610237134</c:v>
                </c:pt>
                <c:pt idx="22836">
                  <c:v>85.981341261501797</c:v>
                </c:pt>
                <c:pt idx="22837">
                  <c:v>86.014151110799446</c:v>
                </c:pt>
                <c:pt idx="22838">
                  <c:v>86.010030166253102</c:v>
                </c:pt>
                <c:pt idx="22839">
                  <c:v>86.005908245873343</c:v>
                </c:pt>
                <c:pt idx="22840">
                  <c:v>86.001786325493583</c:v>
                </c:pt>
                <c:pt idx="22841">
                  <c:v>85.997665380947254</c:v>
                </c:pt>
                <c:pt idx="22842">
                  <c:v>86.009180401668658</c:v>
                </c:pt>
                <c:pt idx="22843">
                  <c:v>86.014519000000007</c:v>
                </c:pt>
                <c:pt idx="22844">
                  <c:v>86.001514386266095</c:v>
                </c:pt>
                <c:pt idx="22845">
                  <c:v>85.996429000000006</c:v>
                </c:pt>
                <c:pt idx="22846">
                  <c:v>86.009705351931331</c:v>
                </c:pt>
                <c:pt idx="22847">
                  <c:v>86.027924010014303</c:v>
                </c:pt>
                <c:pt idx="22848">
                  <c:v>85.992016985216978</c:v>
                </c:pt>
                <c:pt idx="22849">
                  <c:v>85.979250584860523</c:v>
                </c:pt>
                <c:pt idx="22850">
                  <c:v>85.98046508137169</c:v>
                </c:pt>
                <c:pt idx="22851">
                  <c:v>85.981679290360006</c:v>
                </c:pt>
                <c:pt idx="22852">
                  <c:v>85.982893786871173</c:v>
                </c:pt>
                <c:pt idx="22853">
                  <c:v>85.984108283382341</c:v>
                </c:pt>
                <c:pt idx="22854">
                  <c:v>85.985322492370656</c:v>
                </c:pt>
                <c:pt idx="22855">
                  <c:v>85.986536988881824</c:v>
                </c:pt>
                <c:pt idx="22856">
                  <c:v>85.987751485392991</c:v>
                </c:pt>
                <c:pt idx="22857">
                  <c:v>85.988965694381307</c:v>
                </c:pt>
                <c:pt idx="22858">
                  <c:v>85.990181340983867</c:v>
                </c:pt>
                <c:pt idx="22859">
                  <c:v>85.991395837495034</c:v>
                </c:pt>
                <c:pt idx="22860">
                  <c:v>85.99261004648335</c:v>
                </c:pt>
                <c:pt idx="22861">
                  <c:v>85.993824542994517</c:v>
                </c:pt>
                <c:pt idx="22862">
                  <c:v>85.995039039505684</c:v>
                </c:pt>
                <c:pt idx="22863">
                  <c:v>85.996253248494</c:v>
                </c:pt>
                <c:pt idx="22864">
                  <c:v>85.997467745005167</c:v>
                </c:pt>
                <c:pt idx="22865">
                  <c:v>85.998682241516335</c:v>
                </c:pt>
                <c:pt idx="22866">
                  <c:v>85.99989645050465</c:v>
                </c:pt>
                <c:pt idx="22867">
                  <c:v>86.001110947015817</c:v>
                </c:pt>
                <c:pt idx="22868">
                  <c:v>86.002325443526985</c:v>
                </c:pt>
                <c:pt idx="22869">
                  <c:v>86.0035396525153</c:v>
                </c:pt>
                <c:pt idx="22870">
                  <c:v>86.004754149026468</c:v>
                </c:pt>
                <c:pt idx="22871">
                  <c:v>86.005969795629028</c:v>
                </c:pt>
                <c:pt idx="22872">
                  <c:v>86.007184292140195</c:v>
                </c:pt>
                <c:pt idx="22873">
                  <c:v>86.008398501128511</c:v>
                </c:pt>
                <c:pt idx="22874">
                  <c:v>86.009612997639678</c:v>
                </c:pt>
                <c:pt idx="22875">
                  <c:v>86.010827494150845</c:v>
                </c:pt>
                <c:pt idx="22876">
                  <c:v>86.105624753992856</c:v>
                </c:pt>
                <c:pt idx="22877">
                  <c:v>86.122981673819737</c:v>
                </c:pt>
                <c:pt idx="22878">
                  <c:v>86.105021059594762</c:v>
                </c:pt>
                <c:pt idx="22879">
                  <c:v>86.123231835717689</c:v>
                </c:pt>
                <c:pt idx="22880">
                  <c:v>86.141450227706244</c:v>
                </c:pt>
                <c:pt idx="22881">
                  <c:v>86.159668660022888</c:v>
                </c:pt>
                <c:pt idx="22882">
                  <c:v>86.177884425138274</c:v>
                </c:pt>
                <c:pt idx="22883">
                  <c:v>86.196104503719241</c:v>
                </c:pt>
                <c:pt idx="22884">
                  <c:v>86.214324582300208</c:v>
                </c:pt>
                <c:pt idx="22885">
                  <c:v>86.232540347415608</c:v>
                </c:pt>
                <c:pt idx="22886">
                  <c:v>86.246498075584171</c:v>
                </c:pt>
                <c:pt idx="22887">
                  <c:v>86.195412000000005</c:v>
                </c:pt>
                <c:pt idx="22888">
                  <c:v>86.194092443384989</c:v>
                </c:pt>
                <c:pt idx="22889">
                  <c:v>86.207934316919193</c:v>
                </c:pt>
                <c:pt idx="22890">
                  <c:v>86.238760050441357</c:v>
                </c:pt>
                <c:pt idx="22891">
                  <c:v>86.204399472887772</c:v>
                </c:pt>
                <c:pt idx="22892">
                  <c:v>86.260415653791142</c:v>
                </c:pt>
                <c:pt idx="22893">
                  <c:v>86.201326957319992</c:v>
                </c:pt>
                <c:pt idx="22894">
                  <c:v>86.251794962574493</c:v>
                </c:pt>
                <c:pt idx="22895">
                  <c:v>86.266456826718937</c:v>
                </c:pt>
                <c:pt idx="22896">
                  <c:v>86.255571428778708</c:v>
                </c:pt>
                <c:pt idx="22897">
                  <c:v>86.24468603083848</c:v>
                </c:pt>
                <c:pt idx="22898">
                  <c:v>86.23380320993374</c:v>
                </c:pt>
                <c:pt idx="22899">
                  <c:v>86.222917811993511</c:v>
                </c:pt>
                <c:pt idx="22900">
                  <c:v>86.212032414053269</c:v>
                </c:pt>
                <c:pt idx="22901">
                  <c:v>86.201149593148543</c:v>
                </c:pt>
                <c:pt idx="22902">
                  <c:v>86.190253887066319</c:v>
                </c:pt>
                <c:pt idx="22903">
                  <c:v>86.179368489126077</c:v>
                </c:pt>
                <c:pt idx="22904">
                  <c:v>86.168485668221351</c:v>
                </c:pt>
                <c:pt idx="22905">
                  <c:v>86.157600270281108</c:v>
                </c:pt>
                <c:pt idx="22906">
                  <c:v>86.14671487234088</c:v>
                </c:pt>
                <c:pt idx="22907">
                  <c:v>86.13583205143614</c:v>
                </c:pt>
                <c:pt idx="22908">
                  <c:v>86.124946653495911</c:v>
                </c:pt>
                <c:pt idx="22909">
                  <c:v>86.114061255555683</c:v>
                </c:pt>
                <c:pt idx="22910">
                  <c:v>86.103178434650943</c:v>
                </c:pt>
                <c:pt idx="22911">
                  <c:v>86.0922930367107</c:v>
                </c:pt>
                <c:pt idx="22912">
                  <c:v>86.081407638770472</c:v>
                </c:pt>
                <c:pt idx="22913">
                  <c:v>86.070524817865731</c:v>
                </c:pt>
                <c:pt idx="22914">
                  <c:v>86.059639419925503</c:v>
                </c:pt>
                <c:pt idx="22915">
                  <c:v>86.04874371384328</c:v>
                </c:pt>
                <c:pt idx="22916">
                  <c:v>86.037858315903051</c:v>
                </c:pt>
                <c:pt idx="22917">
                  <c:v>86.026975494998311</c:v>
                </c:pt>
                <c:pt idx="22918">
                  <c:v>86.016090097058083</c:v>
                </c:pt>
                <c:pt idx="22919">
                  <c:v>86.00520469911784</c:v>
                </c:pt>
                <c:pt idx="22920">
                  <c:v>85.994321878213114</c:v>
                </c:pt>
                <c:pt idx="22921">
                  <c:v>85.983436480272871</c:v>
                </c:pt>
                <c:pt idx="22922">
                  <c:v>85.972551082332643</c:v>
                </c:pt>
                <c:pt idx="22923">
                  <c:v>85.961668261427903</c:v>
                </c:pt>
                <c:pt idx="22924">
                  <c:v>85.950782863487674</c:v>
                </c:pt>
                <c:pt idx="22925">
                  <c:v>85.939897465547446</c:v>
                </c:pt>
                <c:pt idx="22926">
                  <c:v>85.929014644642706</c:v>
                </c:pt>
                <c:pt idx="22927">
                  <c:v>85.918118938560482</c:v>
                </c:pt>
                <c:pt idx="22928">
                  <c:v>85.907233540620254</c:v>
                </c:pt>
                <c:pt idx="22929">
                  <c:v>85.896350719715514</c:v>
                </c:pt>
                <c:pt idx="22930">
                  <c:v>85.885465321775285</c:v>
                </c:pt>
                <c:pt idx="22931">
                  <c:v>85.874579923835043</c:v>
                </c:pt>
                <c:pt idx="22932">
                  <c:v>85.863697102930317</c:v>
                </c:pt>
                <c:pt idx="22933">
                  <c:v>85.852811704990074</c:v>
                </c:pt>
                <c:pt idx="22934">
                  <c:v>85.841926307049846</c:v>
                </c:pt>
                <c:pt idx="22935">
                  <c:v>85.831043486145106</c:v>
                </c:pt>
                <c:pt idx="22936">
                  <c:v>85.820158088204877</c:v>
                </c:pt>
                <c:pt idx="22937">
                  <c:v>85.809272690264649</c:v>
                </c:pt>
                <c:pt idx="22938">
                  <c:v>85.798389869359909</c:v>
                </c:pt>
                <c:pt idx="22939">
                  <c:v>85.78750447141968</c:v>
                </c:pt>
                <c:pt idx="22940">
                  <c:v>85.770190420362425</c:v>
                </c:pt>
                <c:pt idx="22941">
                  <c:v>85.752573127294397</c:v>
                </c:pt>
                <c:pt idx="22942">
                  <c:v>85.784169321173096</c:v>
                </c:pt>
                <c:pt idx="22943">
                  <c:v>85.777589949164678</c:v>
                </c:pt>
                <c:pt idx="22944">
                  <c:v>85.730172495712239</c:v>
                </c:pt>
                <c:pt idx="22945">
                  <c:v>85.743163999999993</c:v>
                </c:pt>
                <c:pt idx="22946">
                  <c:v>85.743163999999993</c:v>
                </c:pt>
                <c:pt idx="22947">
                  <c:v>85.737699345016694</c:v>
                </c:pt>
                <c:pt idx="22948">
                  <c:v>85.730663401430277</c:v>
                </c:pt>
                <c:pt idx="22949">
                  <c:v>85.745037665181357</c:v>
                </c:pt>
                <c:pt idx="22950">
                  <c:v>85.751009354283923</c:v>
                </c:pt>
                <c:pt idx="22951">
                  <c:v>85.756982457473413</c:v>
                </c:pt>
                <c:pt idx="22952">
                  <c:v>85.766462230035756</c:v>
                </c:pt>
                <c:pt idx="22953">
                  <c:v>85.78467826299476</c:v>
                </c:pt>
                <c:pt idx="22954">
                  <c:v>85.781050672389128</c:v>
                </c:pt>
                <c:pt idx="22955">
                  <c:v>85.743163999999993</c:v>
                </c:pt>
                <c:pt idx="22956">
                  <c:v>85.737449187172146</c:v>
                </c:pt>
                <c:pt idx="22957">
                  <c:v>85.72545584188704</c:v>
                </c:pt>
                <c:pt idx="22958">
                  <c:v>85.726643933564148</c:v>
                </c:pt>
                <c:pt idx="22959">
                  <c:v>85.72783202524127</c:v>
                </c:pt>
                <c:pt idx="22960">
                  <c:v>85.729019835646682</c:v>
                </c:pt>
                <c:pt idx="22961">
                  <c:v>85.730207927323804</c:v>
                </c:pt>
                <c:pt idx="22962">
                  <c:v>85.731396019000925</c:v>
                </c:pt>
                <c:pt idx="22963">
                  <c:v>85.732583829406337</c:v>
                </c:pt>
                <c:pt idx="22964">
                  <c:v>85.733771921083459</c:v>
                </c:pt>
                <c:pt idx="22965">
                  <c:v>85.734961137847392</c:v>
                </c:pt>
                <c:pt idx="22966">
                  <c:v>85.736149229524514</c:v>
                </c:pt>
                <c:pt idx="22967">
                  <c:v>85.737337039929926</c:v>
                </c:pt>
                <c:pt idx="22968">
                  <c:v>85.738525131607048</c:v>
                </c:pt>
                <c:pt idx="22969">
                  <c:v>85.73971322328417</c:v>
                </c:pt>
                <c:pt idx="22970">
                  <c:v>85.740901033689582</c:v>
                </c:pt>
                <c:pt idx="22971">
                  <c:v>85.742089125366704</c:v>
                </c:pt>
                <c:pt idx="22972">
                  <c:v>85.743276935772116</c:v>
                </c:pt>
                <c:pt idx="22973">
                  <c:v>85.744465027449237</c:v>
                </c:pt>
                <c:pt idx="22974">
                  <c:v>85.745653119126359</c:v>
                </c:pt>
                <c:pt idx="22975">
                  <c:v>85.746840929531771</c:v>
                </c:pt>
                <c:pt idx="22976">
                  <c:v>85.748029021208893</c:v>
                </c:pt>
                <c:pt idx="22977">
                  <c:v>85.749218237972826</c:v>
                </c:pt>
                <c:pt idx="22978">
                  <c:v>85.750406329649934</c:v>
                </c:pt>
                <c:pt idx="22979">
                  <c:v>85.75159414005536</c:v>
                </c:pt>
                <c:pt idx="22980">
                  <c:v>85.752782231732468</c:v>
                </c:pt>
                <c:pt idx="22981">
                  <c:v>85.75397032340959</c:v>
                </c:pt>
                <c:pt idx="22982">
                  <c:v>85.755158133815002</c:v>
                </c:pt>
                <c:pt idx="22983">
                  <c:v>85.756346225492123</c:v>
                </c:pt>
                <c:pt idx="22984">
                  <c:v>85.757534317169245</c:v>
                </c:pt>
                <c:pt idx="22985">
                  <c:v>85.758722127574657</c:v>
                </c:pt>
                <c:pt idx="22986">
                  <c:v>85.759910219251779</c:v>
                </c:pt>
                <c:pt idx="22987">
                  <c:v>85.761098310928901</c:v>
                </c:pt>
                <c:pt idx="22988">
                  <c:v>85.762286121334313</c:v>
                </c:pt>
                <c:pt idx="22989">
                  <c:v>85.763474213011435</c:v>
                </c:pt>
                <c:pt idx="22990">
                  <c:v>85.764663429775368</c:v>
                </c:pt>
                <c:pt idx="22991">
                  <c:v>85.76585152145249</c:v>
                </c:pt>
                <c:pt idx="22992">
                  <c:v>85.767039331857902</c:v>
                </c:pt>
                <c:pt idx="22993">
                  <c:v>85.768227423535023</c:v>
                </c:pt>
                <c:pt idx="22994">
                  <c:v>85.769415233940435</c:v>
                </c:pt>
                <c:pt idx="22995">
                  <c:v>85.770603325617557</c:v>
                </c:pt>
                <c:pt idx="22996">
                  <c:v>85.771791417294679</c:v>
                </c:pt>
                <c:pt idx="22997">
                  <c:v>85.772979227700091</c:v>
                </c:pt>
                <c:pt idx="22998">
                  <c:v>85.774167319377213</c:v>
                </c:pt>
                <c:pt idx="22999">
                  <c:v>85.775355411054321</c:v>
                </c:pt>
                <c:pt idx="23000">
                  <c:v>85.776543221459747</c:v>
                </c:pt>
                <c:pt idx="23001">
                  <c:v>85.777731313136854</c:v>
                </c:pt>
                <c:pt idx="23002">
                  <c:v>85.778920529900788</c:v>
                </c:pt>
                <c:pt idx="23003">
                  <c:v>85.755862018121121</c:v>
                </c:pt>
                <c:pt idx="23004">
                  <c:v>85.695702362660938</c:v>
                </c:pt>
                <c:pt idx="23005">
                  <c:v>85.728947657902339</c:v>
                </c:pt>
                <c:pt idx="23006">
                  <c:v>85.70358677745665</c:v>
                </c:pt>
                <c:pt idx="23007">
                  <c:v>85.713478398554912</c:v>
                </c:pt>
                <c:pt idx="23008">
                  <c:v>85.730792762574495</c:v>
                </c:pt>
                <c:pt idx="23009">
                  <c:v>85.712575042918459</c:v>
                </c:pt>
                <c:pt idx="23010">
                  <c:v>85.706985000000003</c:v>
                </c:pt>
                <c:pt idx="23011">
                  <c:v>85.719736401668655</c:v>
                </c:pt>
                <c:pt idx="23012">
                  <c:v>85.71358246794037</c:v>
                </c:pt>
                <c:pt idx="23013">
                  <c:v>85.69732896395918</c:v>
                </c:pt>
                <c:pt idx="23014">
                  <c:v>85.681071611172868</c:v>
                </c:pt>
                <c:pt idx="23015">
                  <c:v>85.664798863166126</c:v>
                </c:pt>
                <c:pt idx="23016">
                  <c:v>85.648545359184936</c:v>
                </c:pt>
                <c:pt idx="23017">
                  <c:v>85.632288006398639</c:v>
                </c:pt>
                <c:pt idx="23018">
                  <c:v>85.616030653612327</c:v>
                </c:pt>
                <c:pt idx="23019">
                  <c:v>85.599777149631137</c:v>
                </c:pt>
                <c:pt idx="23020">
                  <c:v>85.58351979684484</c:v>
                </c:pt>
                <c:pt idx="23021">
                  <c:v>85.567262444058528</c:v>
                </c:pt>
                <c:pt idx="23022">
                  <c:v>85.551008940077338</c:v>
                </c:pt>
                <c:pt idx="23023">
                  <c:v>85.534751587291041</c:v>
                </c:pt>
                <c:pt idx="23024">
                  <c:v>85.518494234504729</c:v>
                </c:pt>
                <c:pt idx="23025">
                  <c:v>85.502240730523539</c:v>
                </c:pt>
                <c:pt idx="23026">
                  <c:v>85.485983377737242</c:v>
                </c:pt>
                <c:pt idx="23027">
                  <c:v>85.4697106297305</c:v>
                </c:pt>
                <c:pt idx="23028">
                  <c:v>85.453453276944188</c:v>
                </c:pt>
                <c:pt idx="23029">
                  <c:v>85.437199772962998</c:v>
                </c:pt>
                <c:pt idx="23030">
                  <c:v>85.420942420176701</c:v>
                </c:pt>
                <c:pt idx="23031">
                  <c:v>85.404685067390389</c:v>
                </c:pt>
                <c:pt idx="23032">
                  <c:v>85.388431563409199</c:v>
                </c:pt>
                <c:pt idx="23033">
                  <c:v>85.372174210622902</c:v>
                </c:pt>
                <c:pt idx="23034">
                  <c:v>85.35591685783659</c:v>
                </c:pt>
                <c:pt idx="23035">
                  <c:v>85.3396633538554</c:v>
                </c:pt>
                <c:pt idx="23036">
                  <c:v>85.323406001069102</c:v>
                </c:pt>
                <c:pt idx="23037">
                  <c:v>85.307148648282791</c:v>
                </c:pt>
                <c:pt idx="23038">
                  <c:v>85.290895144301601</c:v>
                </c:pt>
                <c:pt idx="23039">
                  <c:v>85.274637791515303</c:v>
                </c:pt>
                <c:pt idx="23040">
                  <c:v>85.258365043508547</c:v>
                </c:pt>
                <c:pt idx="23041">
                  <c:v>85.242111539527357</c:v>
                </c:pt>
                <c:pt idx="23042">
                  <c:v>85.22585418674106</c:v>
                </c:pt>
                <c:pt idx="23043">
                  <c:v>85.209596833954762</c:v>
                </c:pt>
                <c:pt idx="23044">
                  <c:v>85.193343329973558</c:v>
                </c:pt>
                <c:pt idx="23045">
                  <c:v>85.177085977187261</c:v>
                </c:pt>
                <c:pt idx="23046">
                  <c:v>85.160828624400963</c:v>
                </c:pt>
                <c:pt idx="23047">
                  <c:v>85.144575120419759</c:v>
                </c:pt>
                <c:pt idx="23048">
                  <c:v>85.128317767633462</c:v>
                </c:pt>
                <c:pt idx="23049">
                  <c:v>85.112060414847164</c:v>
                </c:pt>
                <c:pt idx="23050">
                  <c:v>85.09580691086596</c:v>
                </c:pt>
                <c:pt idx="23051">
                  <c:v>85.079549558079663</c:v>
                </c:pt>
                <c:pt idx="23052">
                  <c:v>85.063276810072921</c:v>
                </c:pt>
                <c:pt idx="23053">
                  <c:v>85.047019457286609</c:v>
                </c:pt>
                <c:pt idx="23054">
                  <c:v>85.030765953305419</c:v>
                </c:pt>
                <c:pt idx="23055">
                  <c:v>85.014508600519122</c:v>
                </c:pt>
                <c:pt idx="23056">
                  <c:v>84.987062593563763</c:v>
                </c:pt>
                <c:pt idx="23057">
                  <c:v>84.92166344182165</c:v>
                </c:pt>
                <c:pt idx="23058">
                  <c:v>84.881374082498809</c:v>
                </c:pt>
                <c:pt idx="23059">
                  <c:v>84.838661000000002</c:v>
                </c:pt>
                <c:pt idx="23060">
                  <c:v>84.81813184052443</c:v>
                </c:pt>
                <c:pt idx="23061">
                  <c:v>84.743967881974243</c:v>
                </c:pt>
                <c:pt idx="23062">
                  <c:v>84.734470510014305</c:v>
                </c:pt>
                <c:pt idx="23063">
                  <c:v>84.743714480333736</c:v>
                </c:pt>
                <c:pt idx="23064">
                  <c:v>84.734720667858838</c:v>
                </c:pt>
                <c:pt idx="23065">
                  <c:v>84.74914520429013</c:v>
                </c:pt>
                <c:pt idx="23066">
                  <c:v>84.752767888530613</c:v>
                </c:pt>
                <c:pt idx="23067">
                  <c:v>84.756391430617228</c:v>
                </c:pt>
                <c:pt idx="23068">
                  <c:v>84.760014972703843</c:v>
                </c:pt>
                <c:pt idx="23069">
                  <c:v>84.763637656944312</c:v>
                </c:pt>
                <c:pt idx="23070">
                  <c:v>84.767261199030926</c:v>
                </c:pt>
                <c:pt idx="23071">
                  <c:v>84.770884741117541</c:v>
                </c:pt>
                <c:pt idx="23072">
                  <c:v>84.77450742535801</c:v>
                </c:pt>
                <c:pt idx="23073">
                  <c:v>84.778130967444625</c:v>
                </c:pt>
                <c:pt idx="23074">
                  <c:v>84.78175450953124</c:v>
                </c:pt>
                <c:pt idx="23075">
                  <c:v>84.785377193771723</c:v>
                </c:pt>
                <c:pt idx="23076">
                  <c:v>84.789000735858323</c:v>
                </c:pt>
                <c:pt idx="23077">
                  <c:v>84.792627709329494</c:v>
                </c:pt>
                <c:pt idx="23078">
                  <c:v>84.796251251416109</c:v>
                </c:pt>
                <c:pt idx="23079">
                  <c:v>84.799873935656578</c:v>
                </c:pt>
                <c:pt idx="23080">
                  <c:v>84.803497477743193</c:v>
                </c:pt>
                <c:pt idx="23081">
                  <c:v>84.807121019829808</c:v>
                </c:pt>
                <c:pt idx="23082">
                  <c:v>84.810743704070291</c:v>
                </c:pt>
                <c:pt idx="23083">
                  <c:v>84.814367246156891</c:v>
                </c:pt>
                <c:pt idx="23084">
                  <c:v>84.846979982782557</c:v>
                </c:pt>
                <c:pt idx="23085">
                  <c:v>84.850603524869172</c:v>
                </c:pt>
                <c:pt idx="23086">
                  <c:v>84.85422620910964</c:v>
                </c:pt>
                <c:pt idx="23087">
                  <c:v>84.857849751196255</c:v>
                </c:pt>
                <c:pt idx="23088">
                  <c:v>84.86147329328287</c:v>
                </c:pt>
                <c:pt idx="23089">
                  <c:v>84.865095977523339</c:v>
                </c:pt>
                <c:pt idx="23090">
                  <c:v>84.868719519609954</c:v>
                </c:pt>
                <c:pt idx="23091">
                  <c:v>84.872343061696569</c:v>
                </c:pt>
                <c:pt idx="23092">
                  <c:v>84.875965745937052</c:v>
                </c:pt>
                <c:pt idx="23093">
                  <c:v>84.879589288023666</c:v>
                </c:pt>
                <c:pt idx="23094">
                  <c:v>84.883216261494823</c:v>
                </c:pt>
                <c:pt idx="23095">
                  <c:v>84.886839803581438</c:v>
                </c:pt>
                <c:pt idx="23096">
                  <c:v>84.890462487821907</c:v>
                </c:pt>
                <c:pt idx="23097">
                  <c:v>84.894086029908522</c:v>
                </c:pt>
                <c:pt idx="23098">
                  <c:v>84.897709571995136</c:v>
                </c:pt>
                <c:pt idx="23099">
                  <c:v>84.901332256235619</c:v>
                </c:pt>
                <c:pt idx="23100">
                  <c:v>84.904955798322234</c:v>
                </c:pt>
                <c:pt idx="23101">
                  <c:v>84.908579340408835</c:v>
                </c:pt>
                <c:pt idx="23102">
                  <c:v>84.912202024649318</c:v>
                </c:pt>
                <c:pt idx="23103">
                  <c:v>84.915825566735933</c:v>
                </c:pt>
                <c:pt idx="23104">
                  <c:v>84.919449108822548</c:v>
                </c:pt>
                <c:pt idx="23105">
                  <c:v>84.923071793063016</c:v>
                </c:pt>
                <c:pt idx="23106">
                  <c:v>84.926695335149631</c:v>
                </c:pt>
                <c:pt idx="23107">
                  <c:v>84.930322308620802</c:v>
                </c:pt>
                <c:pt idx="23108">
                  <c:v>84.933944992861271</c:v>
                </c:pt>
                <c:pt idx="23109">
                  <c:v>84.937568534947886</c:v>
                </c:pt>
                <c:pt idx="23110">
                  <c:v>84.941192077034501</c:v>
                </c:pt>
                <c:pt idx="23111">
                  <c:v>84.944814761274969</c:v>
                </c:pt>
                <c:pt idx="23112">
                  <c:v>84.965898070731129</c:v>
                </c:pt>
                <c:pt idx="23113">
                  <c:v>84.99511010548926</c:v>
                </c:pt>
                <c:pt idx="23114">
                  <c:v>84.976884476394858</c:v>
                </c:pt>
                <c:pt idx="23115">
                  <c:v>84.978524323003583</c:v>
                </c:pt>
                <c:pt idx="23116">
                  <c:v>85.001464999999996</c:v>
                </c:pt>
                <c:pt idx="23117">
                  <c:v>84.994604994988066</c:v>
                </c:pt>
                <c:pt idx="23118">
                  <c:v>84.983376000000007</c:v>
                </c:pt>
                <c:pt idx="23119">
                  <c:v>84.990514240771617</c:v>
                </c:pt>
                <c:pt idx="23120">
                  <c:v>84.99420349689737</c:v>
                </c:pt>
                <c:pt idx="23121">
                  <c:v>84.982858349456905</c:v>
                </c:pt>
                <c:pt idx="23122">
                  <c:v>84.98158338975189</c:v>
                </c:pt>
                <c:pt idx="23123">
                  <c:v>84.98030843004689</c:v>
                </c:pt>
                <c:pt idx="23124">
                  <c:v>84.979033772178937</c:v>
                </c:pt>
                <c:pt idx="23125">
                  <c:v>84.977758812473937</c:v>
                </c:pt>
                <c:pt idx="23126">
                  <c:v>84.976483852768936</c:v>
                </c:pt>
                <c:pt idx="23127">
                  <c:v>84.975209194900984</c:v>
                </c:pt>
                <c:pt idx="23128">
                  <c:v>84.973934235195969</c:v>
                </c:pt>
                <c:pt idx="23129">
                  <c:v>84.972659275490969</c:v>
                </c:pt>
                <c:pt idx="23130">
                  <c:v>84.971384617623016</c:v>
                </c:pt>
                <c:pt idx="23131">
                  <c:v>84.970109657918016</c:v>
                </c:pt>
                <c:pt idx="23132">
                  <c:v>84.96883349086481</c:v>
                </c:pt>
                <c:pt idx="23133">
                  <c:v>84.967558832996858</c:v>
                </c:pt>
                <c:pt idx="23134">
                  <c:v>84.966283873291843</c:v>
                </c:pt>
                <c:pt idx="23135">
                  <c:v>84.957367210300433</c:v>
                </c:pt>
                <c:pt idx="23136">
                  <c:v>84.929107999999999</c:v>
                </c:pt>
                <c:pt idx="23137">
                  <c:v>84.90803820529328</c:v>
                </c:pt>
                <c:pt idx="23138">
                  <c:v>84.843003222407631</c:v>
                </c:pt>
                <c:pt idx="23139">
                  <c:v>84.847821952789701</c:v>
                </c:pt>
                <c:pt idx="23140">
                  <c:v>84.820571999999999</c:v>
                </c:pt>
                <c:pt idx="23141">
                  <c:v>84.834737306317038</c:v>
                </c:pt>
                <c:pt idx="23142">
                  <c:v>84.855461154267999</c:v>
                </c:pt>
                <c:pt idx="23143">
                  <c:v>84.812417329518354</c:v>
                </c:pt>
                <c:pt idx="23144">
                  <c:v>84.836178841429941</c:v>
                </c:pt>
                <c:pt idx="23145">
                  <c:v>84.827345953645633</c:v>
                </c:pt>
                <c:pt idx="23146">
                  <c:v>84.81851515698061</c:v>
                </c:pt>
                <c:pt idx="23147">
                  <c:v>84.809682269196315</c:v>
                </c:pt>
                <c:pt idx="23148">
                  <c:v>84.800849381412021</c:v>
                </c:pt>
                <c:pt idx="23149">
                  <c:v>84.792018584746984</c:v>
                </c:pt>
                <c:pt idx="23150">
                  <c:v>84.78318569696269</c:v>
                </c:pt>
                <c:pt idx="23151">
                  <c:v>84.774352809178396</c:v>
                </c:pt>
                <c:pt idx="23152">
                  <c:v>84.765522012513372</c:v>
                </c:pt>
                <c:pt idx="23153">
                  <c:v>84.756689124729078</c:v>
                </c:pt>
                <c:pt idx="23154">
                  <c:v>84.74785623694477</c:v>
                </c:pt>
                <c:pt idx="23155">
                  <c:v>84.739025440279747</c:v>
                </c:pt>
                <c:pt idx="23156">
                  <c:v>84.730192552495453</c:v>
                </c:pt>
                <c:pt idx="23157">
                  <c:v>84.72135130023409</c:v>
                </c:pt>
                <c:pt idx="23158">
                  <c:v>84.712520503569053</c:v>
                </c:pt>
                <c:pt idx="23159">
                  <c:v>84.703687615784759</c:v>
                </c:pt>
                <c:pt idx="23160">
                  <c:v>84.694854728000465</c:v>
                </c:pt>
                <c:pt idx="23161">
                  <c:v>84.686023931335441</c:v>
                </c:pt>
                <c:pt idx="23162">
                  <c:v>84.677191043551147</c:v>
                </c:pt>
                <c:pt idx="23163">
                  <c:v>84.668358155766839</c:v>
                </c:pt>
                <c:pt idx="23164">
                  <c:v>84.659527359101816</c:v>
                </c:pt>
                <c:pt idx="23165">
                  <c:v>84.650694471317522</c:v>
                </c:pt>
                <c:pt idx="23166">
                  <c:v>84.641861583533228</c:v>
                </c:pt>
                <c:pt idx="23167">
                  <c:v>84.63303078686819</c:v>
                </c:pt>
                <c:pt idx="23168">
                  <c:v>84.624197899083896</c:v>
                </c:pt>
                <c:pt idx="23169">
                  <c:v>84.615356646822534</c:v>
                </c:pt>
                <c:pt idx="23170">
                  <c:v>84.60652375903824</c:v>
                </c:pt>
                <c:pt idx="23171">
                  <c:v>84.597692962373216</c:v>
                </c:pt>
                <c:pt idx="23172">
                  <c:v>84.588860074588908</c:v>
                </c:pt>
                <c:pt idx="23173">
                  <c:v>84.580027186804614</c:v>
                </c:pt>
                <c:pt idx="23174">
                  <c:v>84.57119639013959</c:v>
                </c:pt>
                <c:pt idx="23175">
                  <c:v>84.562363502355296</c:v>
                </c:pt>
                <c:pt idx="23176">
                  <c:v>84.553530614571002</c:v>
                </c:pt>
                <c:pt idx="23177">
                  <c:v>84.558556250536355</c:v>
                </c:pt>
                <c:pt idx="23178">
                  <c:v>84.605148740343353</c:v>
                </c:pt>
                <c:pt idx="23179">
                  <c:v>84.601318684549355</c:v>
                </c:pt>
                <c:pt idx="23180">
                  <c:v>84.54335489124044</c:v>
                </c:pt>
                <c:pt idx="23181">
                  <c:v>84.506633728395059</c:v>
                </c:pt>
                <c:pt idx="23182">
                  <c:v>84.500718140546894</c:v>
                </c:pt>
                <c:pt idx="23183">
                  <c:v>84.580985465020575</c:v>
                </c:pt>
                <c:pt idx="23184">
                  <c:v>84.50965341916519</c:v>
                </c:pt>
                <c:pt idx="23185">
                  <c:v>84.543912212584544</c:v>
                </c:pt>
                <c:pt idx="23186">
                  <c:v>84.531120000000001</c:v>
                </c:pt>
                <c:pt idx="23187">
                  <c:v>84.537669583783241</c:v>
                </c:pt>
                <c:pt idx="23188">
                  <c:v>84.546171563469912</c:v>
                </c:pt>
                <c:pt idx="23189">
                  <c:v>84.554671530377291</c:v>
                </c:pt>
                <c:pt idx="23190">
                  <c:v>84.563173510063947</c:v>
                </c:pt>
                <c:pt idx="23191">
                  <c:v>84.571675489750618</c:v>
                </c:pt>
                <c:pt idx="23192">
                  <c:v>84.580175456657997</c:v>
                </c:pt>
                <c:pt idx="23193">
                  <c:v>84.588677436344653</c:v>
                </c:pt>
                <c:pt idx="23194">
                  <c:v>84.597187467148458</c:v>
                </c:pt>
                <c:pt idx="23195">
                  <c:v>84.605689446835115</c:v>
                </c:pt>
                <c:pt idx="23196">
                  <c:v>84.614189413742494</c:v>
                </c:pt>
                <c:pt idx="23197">
                  <c:v>84.622691393429164</c:v>
                </c:pt>
                <c:pt idx="23198">
                  <c:v>84.631193373115821</c:v>
                </c:pt>
                <c:pt idx="23199">
                  <c:v>84.6396933400232</c:v>
                </c:pt>
                <c:pt idx="23200">
                  <c:v>84.64819531970987</c:v>
                </c:pt>
                <c:pt idx="23201">
                  <c:v>84.656697299396541</c:v>
                </c:pt>
                <c:pt idx="23202">
                  <c:v>84.66519726630392</c:v>
                </c:pt>
                <c:pt idx="23203">
                  <c:v>84.673699245990576</c:v>
                </c:pt>
                <c:pt idx="23204">
                  <c:v>84.682201225677247</c:v>
                </c:pt>
                <c:pt idx="23205">
                  <c:v>84.690701192584626</c:v>
                </c:pt>
                <c:pt idx="23206">
                  <c:v>84.699203172271297</c:v>
                </c:pt>
                <c:pt idx="23207">
                  <c:v>84.707713203075087</c:v>
                </c:pt>
                <c:pt idx="23208">
                  <c:v>84.716213169982467</c:v>
                </c:pt>
                <c:pt idx="23209">
                  <c:v>84.724715149669123</c:v>
                </c:pt>
                <c:pt idx="23210">
                  <c:v>84.733217129355793</c:v>
                </c:pt>
                <c:pt idx="23211">
                  <c:v>84.741717096263173</c:v>
                </c:pt>
                <c:pt idx="23212">
                  <c:v>84.750219075949843</c:v>
                </c:pt>
                <c:pt idx="23213">
                  <c:v>84.758721055636499</c:v>
                </c:pt>
                <c:pt idx="23214">
                  <c:v>84.767221022543879</c:v>
                </c:pt>
                <c:pt idx="23215">
                  <c:v>84.775723002230549</c:v>
                </c:pt>
                <c:pt idx="23216">
                  <c:v>84.784224981917205</c:v>
                </c:pt>
                <c:pt idx="23217">
                  <c:v>84.792724948824585</c:v>
                </c:pt>
                <c:pt idx="23218">
                  <c:v>84.801226928511255</c:v>
                </c:pt>
                <c:pt idx="23219">
                  <c:v>84.809736959315046</c:v>
                </c:pt>
                <c:pt idx="23220">
                  <c:v>84.818238939001716</c:v>
                </c:pt>
                <c:pt idx="23221">
                  <c:v>84.826738905909096</c:v>
                </c:pt>
                <c:pt idx="23222">
                  <c:v>84.835240885595752</c:v>
                </c:pt>
                <c:pt idx="23223">
                  <c:v>84.843742865282422</c:v>
                </c:pt>
                <c:pt idx="23224">
                  <c:v>84.852242832189802</c:v>
                </c:pt>
                <c:pt idx="23225">
                  <c:v>84.860744811876472</c:v>
                </c:pt>
                <c:pt idx="23226">
                  <c:v>84.869246791563128</c:v>
                </c:pt>
                <c:pt idx="23227">
                  <c:v>84.877746758470508</c:v>
                </c:pt>
                <c:pt idx="23228">
                  <c:v>84.886248738157178</c:v>
                </c:pt>
                <c:pt idx="23229">
                  <c:v>84.894750717843834</c:v>
                </c:pt>
                <c:pt idx="23230">
                  <c:v>84.903250684751228</c:v>
                </c:pt>
                <c:pt idx="23231">
                  <c:v>84.914200372109647</c:v>
                </c:pt>
                <c:pt idx="23232">
                  <c:v>84.947197000000003</c:v>
                </c:pt>
                <c:pt idx="23233">
                  <c:v>84.949038679303769</c:v>
                </c:pt>
                <c:pt idx="23234">
                  <c:v>84.973170394134485</c:v>
                </c:pt>
                <c:pt idx="23235">
                  <c:v>85.037643000000003</c:v>
                </c:pt>
                <c:pt idx="23236">
                  <c:v>85.037643000000003</c:v>
                </c:pt>
                <c:pt idx="23237">
                  <c:v>85.049398314735342</c:v>
                </c:pt>
                <c:pt idx="23238">
                  <c:v>85.128105000000005</c:v>
                </c:pt>
                <c:pt idx="23239">
                  <c:v>85.122901141630905</c:v>
                </c:pt>
                <c:pt idx="23240">
                  <c:v>85.094147810165509</c:v>
                </c:pt>
                <c:pt idx="23241">
                  <c:v>85.109074012597034</c:v>
                </c:pt>
                <c:pt idx="23242">
                  <c:v>85.123996681363209</c:v>
                </c:pt>
                <c:pt idx="23243">
                  <c:v>85.138922883794734</c:v>
                </c:pt>
                <c:pt idx="23244">
                  <c:v>85.153863220887644</c:v>
                </c:pt>
                <c:pt idx="23245">
                  <c:v>85.153285376967091</c:v>
                </c:pt>
                <c:pt idx="23246">
                  <c:v>85.139364526491647</c:v>
                </c:pt>
                <c:pt idx="23247">
                  <c:v>85.175812021909977</c:v>
                </c:pt>
                <c:pt idx="23248">
                  <c:v>85.20634103433477</c:v>
                </c:pt>
                <c:pt idx="23249">
                  <c:v>85.220084931455702</c:v>
                </c:pt>
                <c:pt idx="23250">
                  <c:v>85.224736585528191</c:v>
                </c:pt>
                <c:pt idx="23251">
                  <c:v>85.229388239600667</c:v>
                </c:pt>
                <c:pt idx="23252">
                  <c:v>85.234038792429288</c:v>
                </c:pt>
                <c:pt idx="23253">
                  <c:v>85.238690446501764</c:v>
                </c:pt>
                <c:pt idx="23254">
                  <c:v>85.243342100574253</c:v>
                </c:pt>
                <c:pt idx="23255">
                  <c:v>85.247992653402861</c:v>
                </c:pt>
                <c:pt idx="23256">
                  <c:v>85.252648712450792</c:v>
                </c:pt>
                <c:pt idx="23257">
                  <c:v>85.257300366523282</c:v>
                </c:pt>
                <c:pt idx="23258">
                  <c:v>85.261950919351889</c:v>
                </c:pt>
                <c:pt idx="23259">
                  <c:v>85.266602573424379</c:v>
                </c:pt>
                <c:pt idx="23260">
                  <c:v>85.271254227496854</c:v>
                </c:pt>
                <c:pt idx="23261">
                  <c:v>85.275904780325476</c:v>
                </c:pt>
                <c:pt idx="23262">
                  <c:v>85.280556434397951</c:v>
                </c:pt>
                <c:pt idx="23263">
                  <c:v>85.285208088470441</c:v>
                </c:pt>
                <c:pt idx="23264">
                  <c:v>85.289858641299048</c:v>
                </c:pt>
                <c:pt idx="23265">
                  <c:v>85.294510295371538</c:v>
                </c:pt>
                <c:pt idx="23266">
                  <c:v>85.299161949444013</c:v>
                </c:pt>
                <c:pt idx="23267">
                  <c:v>85.303812502272635</c:v>
                </c:pt>
                <c:pt idx="23268">
                  <c:v>85.30846415634511</c:v>
                </c:pt>
                <c:pt idx="23269">
                  <c:v>85.313120215393042</c:v>
                </c:pt>
                <c:pt idx="23270">
                  <c:v>85.317771869465531</c:v>
                </c:pt>
                <c:pt idx="23271">
                  <c:v>85.322422422294139</c:v>
                </c:pt>
                <c:pt idx="23272">
                  <c:v>85.327074076366628</c:v>
                </c:pt>
                <c:pt idx="23273">
                  <c:v>85.331725730439103</c:v>
                </c:pt>
                <c:pt idx="23274">
                  <c:v>85.336376283267725</c:v>
                </c:pt>
                <c:pt idx="23275">
                  <c:v>85.341027937340201</c:v>
                </c:pt>
                <c:pt idx="23276">
                  <c:v>85.34567959141269</c:v>
                </c:pt>
                <c:pt idx="23277">
                  <c:v>85.350330144241298</c:v>
                </c:pt>
                <c:pt idx="23278">
                  <c:v>85.354981798313787</c:v>
                </c:pt>
                <c:pt idx="23279">
                  <c:v>85.359633452386262</c:v>
                </c:pt>
                <c:pt idx="23280">
                  <c:v>85.364284005214884</c:v>
                </c:pt>
                <c:pt idx="23281">
                  <c:v>85.368940064262816</c:v>
                </c:pt>
                <c:pt idx="23282">
                  <c:v>85.373591718335291</c:v>
                </c:pt>
                <c:pt idx="23283">
                  <c:v>85.378242271163913</c:v>
                </c:pt>
                <c:pt idx="23284">
                  <c:v>85.382893925236388</c:v>
                </c:pt>
                <c:pt idx="23285">
                  <c:v>85.387545579308878</c:v>
                </c:pt>
                <c:pt idx="23286">
                  <c:v>85.392196132137499</c:v>
                </c:pt>
                <c:pt idx="23287">
                  <c:v>85.396847786209975</c:v>
                </c:pt>
                <c:pt idx="23288">
                  <c:v>85.40149944028245</c:v>
                </c:pt>
                <c:pt idx="23289">
                  <c:v>85.406149993111072</c:v>
                </c:pt>
                <c:pt idx="23290">
                  <c:v>85.410801647183547</c:v>
                </c:pt>
                <c:pt idx="23291">
                  <c:v>85.415453301256036</c:v>
                </c:pt>
                <c:pt idx="23292">
                  <c:v>85.420103854084658</c:v>
                </c:pt>
                <c:pt idx="23293">
                  <c:v>85.424755508157133</c:v>
                </c:pt>
                <c:pt idx="23294">
                  <c:v>85.429411567205065</c:v>
                </c:pt>
                <c:pt idx="23295">
                  <c:v>85.43406322127754</c:v>
                </c:pt>
                <c:pt idx="23296">
                  <c:v>85.423605950226246</c:v>
                </c:pt>
                <c:pt idx="23297">
                  <c:v>85.441858113495471</c:v>
                </c:pt>
                <c:pt idx="23298">
                  <c:v>85.453727999999998</c:v>
                </c:pt>
                <c:pt idx="23299">
                  <c:v>85.44130136909871</c:v>
                </c:pt>
                <c:pt idx="23300">
                  <c:v>85.448179078828289</c:v>
                </c:pt>
                <c:pt idx="23301">
                  <c:v>85.441052047732697</c:v>
                </c:pt>
                <c:pt idx="23302">
                  <c:v>85.44844420171674</c:v>
                </c:pt>
                <c:pt idx="23303">
                  <c:v>85.427888318885451</c:v>
                </c:pt>
                <c:pt idx="23304">
                  <c:v>85.469720570815454</c:v>
                </c:pt>
                <c:pt idx="23305">
                  <c:v>85.488058151740759</c:v>
                </c:pt>
                <c:pt idx="23306">
                  <c:v>85.485499127030607</c:v>
                </c:pt>
                <c:pt idx="23307">
                  <c:v>85.482942523346665</c:v>
                </c:pt>
                <c:pt idx="23308">
                  <c:v>85.480386524919282</c:v>
                </c:pt>
                <c:pt idx="23309">
                  <c:v>85.47782992123534</c:v>
                </c:pt>
                <c:pt idx="23310">
                  <c:v>85.475273317551398</c:v>
                </c:pt>
                <c:pt idx="23311">
                  <c:v>85.472717319124015</c:v>
                </c:pt>
                <c:pt idx="23312">
                  <c:v>85.470160715440088</c:v>
                </c:pt>
                <c:pt idx="23313">
                  <c:v>85.467604111756145</c:v>
                </c:pt>
                <c:pt idx="23314">
                  <c:v>85.465048113328763</c:v>
                </c:pt>
                <c:pt idx="23315">
                  <c:v>85.462491509644821</c:v>
                </c:pt>
                <c:pt idx="23316">
                  <c:v>85.459934905960878</c:v>
                </c:pt>
                <c:pt idx="23317">
                  <c:v>85.457378907533496</c:v>
                </c:pt>
                <c:pt idx="23318">
                  <c:v>85.454822303849568</c:v>
                </c:pt>
                <c:pt idx="23319">
                  <c:v>85.453250371200383</c:v>
                </c:pt>
                <c:pt idx="23320">
                  <c:v>85.452416691841051</c:v>
                </c:pt>
                <c:pt idx="23321">
                  <c:v>85.451583209848991</c:v>
                </c:pt>
                <c:pt idx="23322">
                  <c:v>85.450749530489659</c:v>
                </c:pt>
                <c:pt idx="23323">
                  <c:v>85.445747849068226</c:v>
                </c:pt>
                <c:pt idx="23324">
                  <c:v>85.444914169708909</c:v>
                </c:pt>
                <c:pt idx="23325">
                  <c:v>85.444080687716848</c:v>
                </c:pt>
                <c:pt idx="23326">
                  <c:v>85.443246218888419</c:v>
                </c:pt>
                <c:pt idx="23327">
                  <c:v>85.442412539529101</c:v>
                </c:pt>
                <c:pt idx="23328">
                  <c:v>85.441579057537041</c:v>
                </c:pt>
                <c:pt idx="23329">
                  <c:v>85.440745378177709</c:v>
                </c:pt>
                <c:pt idx="23330">
                  <c:v>85.439911698818378</c:v>
                </c:pt>
                <c:pt idx="23331">
                  <c:v>85.439078216826317</c:v>
                </c:pt>
                <c:pt idx="23332">
                  <c:v>85.438244537466986</c:v>
                </c:pt>
                <c:pt idx="23333">
                  <c:v>85.437410858107668</c:v>
                </c:pt>
                <c:pt idx="23334">
                  <c:v>85.436577376115608</c:v>
                </c:pt>
                <c:pt idx="23335">
                  <c:v>85.435743696756276</c:v>
                </c:pt>
                <c:pt idx="23336">
                  <c:v>85.434910017396945</c:v>
                </c:pt>
                <c:pt idx="23337">
                  <c:v>85.434076535404884</c:v>
                </c:pt>
                <c:pt idx="23338">
                  <c:v>85.433242856045553</c:v>
                </c:pt>
                <c:pt idx="23339">
                  <c:v>85.432408387217137</c:v>
                </c:pt>
                <c:pt idx="23340">
                  <c:v>85.431574707857806</c:v>
                </c:pt>
                <c:pt idx="23341">
                  <c:v>85.430741225865745</c:v>
                </c:pt>
                <c:pt idx="23342">
                  <c:v>85.429907546506428</c:v>
                </c:pt>
                <c:pt idx="23343">
                  <c:v>85.429073867147096</c:v>
                </c:pt>
                <c:pt idx="23344">
                  <c:v>85.428240385155036</c:v>
                </c:pt>
                <c:pt idx="23345">
                  <c:v>85.427406705795704</c:v>
                </c:pt>
                <c:pt idx="23346">
                  <c:v>85.426573026436373</c:v>
                </c:pt>
                <c:pt idx="23347">
                  <c:v>85.425739544444312</c:v>
                </c:pt>
                <c:pt idx="23348">
                  <c:v>85.424905865084995</c:v>
                </c:pt>
                <c:pt idx="23349">
                  <c:v>85.424072185725663</c:v>
                </c:pt>
                <c:pt idx="23350">
                  <c:v>85.423238703733603</c:v>
                </c:pt>
                <c:pt idx="23351">
                  <c:v>85.422404234905187</c:v>
                </c:pt>
                <c:pt idx="23352">
                  <c:v>85.421570555545856</c:v>
                </c:pt>
                <c:pt idx="23353">
                  <c:v>85.420737073553795</c:v>
                </c:pt>
                <c:pt idx="23354">
                  <c:v>85.419903394194463</c:v>
                </c:pt>
                <c:pt idx="23355">
                  <c:v>85.419069714835132</c:v>
                </c:pt>
                <c:pt idx="23356">
                  <c:v>85.418236232843071</c:v>
                </c:pt>
                <c:pt idx="23357">
                  <c:v>85.42715006247019</c:v>
                </c:pt>
                <c:pt idx="23358">
                  <c:v>85.461830135637669</c:v>
                </c:pt>
                <c:pt idx="23359">
                  <c:v>85.427900549833083</c:v>
                </c:pt>
                <c:pt idx="23360">
                  <c:v>85.464657112064856</c:v>
                </c:pt>
                <c:pt idx="23361">
                  <c:v>85.443056679065336</c:v>
                </c:pt>
                <c:pt idx="23362">
                  <c:v>85.470147275049328</c:v>
                </c:pt>
                <c:pt idx="23363">
                  <c:v>85.462213733776352</c:v>
                </c:pt>
                <c:pt idx="23364">
                  <c:v>85.454272679680201</c:v>
                </c:pt>
                <c:pt idx="23365">
                  <c:v>85.43675945922746</c:v>
                </c:pt>
                <c:pt idx="23366">
                  <c:v>85.486916989985701</c:v>
                </c:pt>
                <c:pt idx="23367">
                  <c:v>85.472683926323327</c:v>
                </c:pt>
                <c:pt idx="23368">
                  <c:v>85.454469670560187</c:v>
                </c:pt>
                <c:pt idx="23369">
                  <c:v>85.453727999999998</c:v>
                </c:pt>
                <c:pt idx="23370">
                  <c:v>85.524135467095846</c:v>
                </c:pt>
                <c:pt idx="23371">
                  <c:v>85.490630442431467</c:v>
                </c:pt>
                <c:pt idx="23372">
                  <c:v>85.436349669051026</c:v>
                </c:pt>
                <c:pt idx="23373">
                  <c:v>85.471601340724845</c:v>
                </c:pt>
                <c:pt idx="23374">
                  <c:v>85.469729688030284</c:v>
                </c:pt>
                <c:pt idx="23375">
                  <c:v>85.467630445723046</c:v>
                </c:pt>
                <c:pt idx="23376">
                  <c:v>85.465528717928819</c:v>
                </c:pt>
                <c:pt idx="23377">
                  <c:v>85.463428978524178</c:v>
                </c:pt>
                <c:pt idx="23378">
                  <c:v>85.461329736216925</c:v>
                </c:pt>
                <c:pt idx="23379">
                  <c:v>85.459229996812297</c:v>
                </c:pt>
                <c:pt idx="23380">
                  <c:v>85.457130257407655</c:v>
                </c:pt>
                <c:pt idx="23381">
                  <c:v>85.455031015100403</c:v>
                </c:pt>
                <c:pt idx="23382">
                  <c:v>85.452931275695775</c:v>
                </c:pt>
                <c:pt idx="23383">
                  <c:v>85.450831536291133</c:v>
                </c:pt>
                <c:pt idx="23384">
                  <c:v>85.44873229398388</c:v>
                </c:pt>
                <c:pt idx="23385">
                  <c:v>85.446632554579239</c:v>
                </c:pt>
                <c:pt idx="23386">
                  <c:v>85.444532815174611</c:v>
                </c:pt>
                <c:pt idx="23387">
                  <c:v>85.442433572867358</c:v>
                </c:pt>
                <c:pt idx="23388">
                  <c:v>85.440333833462716</c:v>
                </c:pt>
                <c:pt idx="23389">
                  <c:v>85.43823210566849</c:v>
                </c:pt>
                <c:pt idx="23390">
                  <c:v>85.436132366263848</c:v>
                </c:pt>
                <c:pt idx="23391">
                  <c:v>85.43403312395661</c:v>
                </c:pt>
                <c:pt idx="23392">
                  <c:v>85.431933384551968</c:v>
                </c:pt>
                <c:pt idx="23393">
                  <c:v>85.429833645147326</c:v>
                </c:pt>
                <c:pt idx="23394">
                  <c:v>85.427734402840088</c:v>
                </c:pt>
                <c:pt idx="23395">
                  <c:v>85.425634663435446</c:v>
                </c:pt>
                <c:pt idx="23396">
                  <c:v>85.423534924030804</c:v>
                </c:pt>
                <c:pt idx="23397">
                  <c:v>85.421435681723565</c:v>
                </c:pt>
                <c:pt idx="23398">
                  <c:v>85.419335942318924</c:v>
                </c:pt>
                <c:pt idx="23399">
                  <c:v>85.417236202914282</c:v>
                </c:pt>
                <c:pt idx="23400">
                  <c:v>85.415136960607043</c:v>
                </c:pt>
                <c:pt idx="23401">
                  <c:v>85.413035232812817</c:v>
                </c:pt>
                <c:pt idx="23402">
                  <c:v>85.410935493408175</c:v>
                </c:pt>
                <c:pt idx="23403">
                  <c:v>85.408836251100936</c:v>
                </c:pt>
                <c:pt idx="23404">
                  <c:v>85.406736511696295</c:v>
                </c:pt>
                <c:pt idx="23405">
                  <c:v>85.404636772291653</c:v>
                </c:pt>
                <c:pt idx="23406">
                  <c:v>85.402537529984414</c:v>
                </c:pt>
                <c:pt idx="23407">
                  <c:v>85.400437790579772</c:v>
                </c:pt>
                <c:pt idx="23408">
                  <c:v>85.379986851489875</c:v>
                </c:pt>
                <c:pt idx="23409">
                  <c:v>85.382985430138291</c:v>
                </c:pt>
                <c:pt idx="23410">
                  <c:v>85.379481671435386</c:v>
                </c:pt>
                <c:pt idx="23411">
                  <c:v>85.383498402860553</c:v>
                </c:pt>
                <c:pt idx="23412">
                  <c:v>85.378981134477826</c:v>
                </c:pt>
                <c:pt idx="23413">
                  <c:v>85.352901701716746</c:v>
                </c:pt>
                <c:pt idx="23414">
                  <c:v>85.345177000000007</c:v>
                </c:pt>
                <c:pt idx="23415">
                  <c:v>85.334540390557947</c:v>
                </c:pt>
                <c:pt idx="23416">
                  <c:v>85.359380414401528</c:v>
                </c:pt>
                <c:pt idx="23417">
                  <c:v>85.371071850148425</c:v>
                </c:pt>
                <c:pt idx="23418">
                  <c:v>85.353842698079887</c:v>
                </c:pt>
                <c:pt idx="23419">
                  <c:v>85.336617624882578</c:v>
                </c:pt>
                <c:pt idx="23420">
                  <c:v>85.31938847281404</c:v>
                </c:pt>
                <c:pt idx="23421">
                  <c:v>85.302159320745503</c:v>
                </c:pt>
                <c:pt idx="23422">
                  <c:v>85.284934247548193</c:v>
                </c:pt>
                <c:pt idx="23423">
                  <c:v>85.267411115879824</c:v>
                </c:pt>
                <c:pt idx="23424">
                  <c:v>85.254729999999995</c:v>
                </c:pt>
                <c:pt idx="23425">
                  <c:v>85.277365284692422</c:v>
                </c:pt>
                <c:pt idx="23426">
                  <c:v>85.320918881307534</c:v>
                </c:pt>
                <c:pt idx="23427">
                  <c:v>85.301562170046751</c:v>
                </c:pt>
                <c:pt idx="23428">
                  <c:v>85.282210041340704</c:v>
                </c:pt>
                <c:pt idx="23429">
                  <c:v>85.262853330079921</c:v>
                </c:pt>
                <c:pt idx="23430">
                  <c:v>85.243496618819137</c:v>
                </c:pt>
                <c:pt idx="23431">
                  <c:v>85.224144490113105</c:v>
                </c:pt>
                <c:pt idx="23432">
                  <c:v>85.204787778852321</c:v>
                </c:pt>
                <c:pt idx="23433">
                  <c:v>85.185431067591537</c:v>
                </c:pt>
                <c:pt idx="23434">
                  <c:v>85.166078938885505</c:v>
                </c:pt>
                <c:pt idx="23435">
                  <c:v>85.146722227624721</c:v>
                </c:pt>
                <c:pt idx="23436">
                  <c:v>85.127365516363923</c:v>
                </c:pt>
                <c:pt idx="23437">
                  <c:v>85.108013387657891</c:v>
                </c:pt>
                <c:pt idx="23438">
                  <c:v>85.088656676397108</c:v>
                </c:pt>
                <c:pt idx="23439">
                  <c:v>85.069281634917331</c:v>
                </c:pt>
                <c:pt idx="23440">
                  <c:v>85.049924923656548</c:v>
                </c:pt>
                <c:pt idx="23441">
                  <c:v>85.030572794950501</c:v>
                </c:pt>
                <c:pt idx="23442">
                  <c:v>85.011216083689717</c:v>
                </c:pt>
                <c:pt idx="23443">
                  <c:v>84.991859372428934</c:v>
                </c:pt>
                <c:pt idx="23444">
                  <c:v>84.972507243722902</c:v>
                </c:pt>
                <c:pt idx="23445">
                  <c:v>84.953150532462118</c:v>
                </c:pt>
                <c:pt idx="23446">
                  <c:v>84.933793821201334</c:v>
                </c:pt>
                <c:pt idx="23447">
                  <c:v>84.914441692495302</c:v>
                </c:pt>
                <c:pt idx="23448">
                  <c:v>84.895084981234504</c:v>
                </c:pt>
                <c:pt idx="23449">
                  <c:v>84.875732852528472</c:v>
                </c:pt>
                <c:pt idx="23450">
                  <c:v>84.856376141267688</c:v>
                </c:pt>
                <c:pt idx="23451">
                  <c:v>84.837001099787912</c:v>
                </c:pt>
                <c:pt idx="23452">
                  <c:v>84.817644388527128</c:v>
                </c:pt>
                <c:pt idx="23453">
                  <c:v>84.798292259821082</c:v>
                </c:pt>
                <c:pt idx="23454">
                  <c:v>84.778935548560298</c:v>
                </c:pt>
                <c:pt idx="23455">
                  <c:v>84.759578837299514</c:v>
                </c:pt>
                <c:pt idx="23456">
                  <c:v>84.740226708593482</c:v>
                </c:pt>
                <c:pt idx="23457">
                  <c:v>84.720869997332699</c:v>
                </c:pt>
                <c:pt idx="23458">
                  <c:v>84.701513286071915</c:v>
                </c:pt>
                <c:pt idx="23459">
                  <c:v>84.682161157365883</c:v>
                </c:pt>
                <c:pt idx="23460">
                  <c:v>84.662804446105099</c:v>
                </c:pt>
                <c:pt idx="23461">
                  <c:v>84.643447734844301</c:v>
                </c:pt>
                <c:pt idx="23462">
                  <c:v>84.624095606138269</c:v>
                </c:pt>
                <c:pt idx="23463">
                  <c:v>84.604738894877485</c:v>
                </c:pt>
                <c:pt idx="23464">
                  <c:v>84.585363853397709</c:v>
                </c:pt>
                <c:pt idx="23465">
                  <c:v>84.566007142136925</c:v>
                </c:pt>
                <c:pt idx="23466">
                  <c:v>84.546655013430879</c:v>
                </c:pt>
                <c:pt idx="23467">
                  <c:v>84.527298302170095</c:v>
                </c:pt>
                <c:pt idx="23468">
                  <c:v>84.507941590909311</c:v>
                </c:pt>
                <c:pt idx="23469">
                  <c:v>84.488589462203279</c:v>
                </c:pt>
                <c:pt idx="23470">
                  <c:v>84.469232750942496</c:v>
                </c:pt>
                <c:pt idx="23471">
                  <c:v>84.449880622236464</c:v>
                </c:pt>
                <c:pt idx="23472">
                  <c:v>84.43052391097568</c:v>
                </c:pt>
                <c:pt idx="23473">
                  <c:v>84.411167199714896</c:v>
                </c:pt>
                <c:pt idx="23474">
                  <c:v>84.368725691757987</c:v>
                </c:pt>
                <c:pt idx="23475">
                  <c:v>84.350227000000004</c:v>
                </c:pt>
                <c:pt idx="23476">
                  <c:v>84.222198688395068</c:v>
                </c:pt>
                <c:pt idx="23477">
                  <c:v>84.242574649555777</c:v>
                </c:pt>
                <c:pt idx="23478">
                  <c:v>84.222047787265552</c:v>
                </c:pt>
                <c:pt idx="23479">
                  <c:v>84.224994435834162</c:v>
                </c:pt>
                <c:pt idx="23480">
                  <c:v>84.195825126357349</c:v>
                </c:pt>
                <c:pt idx="23481">
                  <c:v>84.151111189536039</c:v>
                </c:pt>
                <c:pt idx="23482">
                  <c:v>84.233830747734856</c:v>
                </c:pt>
                <c:pt idx="23483">
                  <c:v>84.21270028260264</c:v>
                </c:pt>
                <c:pt idx="23484">
                  <c:v>84.197562117449834</c:v>
                </c:pt>
                <c:pt idx="23485">
                  <c:v>84.182420367602475</c:v>
                </c:pt>
                <c:pt idx="23486">
                  <c:v>84.167278617755116</c:v>
                </c:pt>
                <c:pt idx="23487">
                  <c:v>84.15214045260231</c:v>
                </c:pt>
                <c:pt idx="23488">
                  <c:v>84.136998702754951</c:v>
                </c:pt>
                <c:pt idx="23489">
                  <c:v>84.121842614129321</c:v>
                </c:pt>
                <c:pt idx="23490">
                  <c:v>84.106700864281962</c:v>
                </c:pt>
                <c:pt idx="23491">
                  <c:v>84.09156269912917</c:v>
                </c:pt>
                <c:pt idx="23492">
                  <c:v>84.076420949281797</c:v>
                </c:pt>
                <c:pt idx="23493">
                  <c:v>84.061282784129006</c:v>
                </c:pt>
                <c:pt idx="23494">
                  <c:v>84.046141034281646</c:v>
                </c:pt>
                <c:pt idx="23495">
                  <c:v>84.030999284434273</c:v>
                </c:pt>
                <c:pt idx="23496">
                  <c:v>84.015861119281482</c:v>
                </c:pt>
                <c:pt idx="23497">
                  <c:v>84.000719369434123</c:v>
                </c:pt>
                <c:pt idx="23498">
                  <c:v>83.985577619586749</c:v>
                </c:pt>
                <c:pt idx="23499">
                  <c:v>83.970439454433958</c:v>
                </c:pt>
                <c:pt idx="23500">
                  <c:v>83.955297704586599</c:v>
                </c:pt>
                <c:pt idx="23501">
                  <c:v>83.940141615960968</c:v>
                </c:pt>
                <c:pt idx="23502">
                  <c:v>83.924999866113595</c:v>
                </c:pt>
                <c:pt idx="23503">
                  <c:v>83.909861700960803</c:v>
                </c:pt>
                <c:pt idx="23504">
                  <c:v>83.894719951113444</c:v>
                </c:pt>
                <c:pt idx="23505">
                  <c:v>83.879578201266071</c:v>
                </c:pt>
                <c:pt idx="23506">
                  <c:v>83.86444003611328</c:v>
                </c:pt>
                <c:pt idx="23507">
                  <c:v>83.84929828626592</c:v>
                </c:pt>
                <c:pt idx="23508">
                  <c:v>83.834156536418547</c:v>
                </c:pt>
                <c:pt idx="23509">
                  <c:v>83.819018371265756</c:v>
                </c:pt>
                <c:pt idx="23510">
                  <c:v>83.803876621418397</c:v>
                </c:pt>
                <c:pt idx="23511">
                  <c:v>83.788734871571023</c:v>
                </c:pt>
                <c:pt idx="23512">
                  <c:v>83.773596706418232</c:v>
                </c:pt>
                <c:pt idx="23513">
                  <c:v>83.758454956570873</c:v>
                </c:pt>
                <c:pt idx="23514">
                  <c:v>83.743298867945242</c:v>
                </c:pt>
                <c:pt idx="23515">
                  <c:v>83.728160702792451</c:v>
                </c:pt>
                <c:pt idx="23516">
                  <c:v>83.713018952945077</c:v>
                </c:pt>
                <c:pt idx="23517">
                  <c:v>83.697877203097718</c:v>
                </c:pt>
                <c:pt idx="23518">
                  <c:v>83.682739037944927</c:v>
                </c:pt>
                <c:pt idx="23519">
                  <c:v>83.667597288097554</c:v>
                </c:pt>
                <c:pt idx="23520">
                  <c:v>83.652455538250194</c:v>
                </c:pt>
                <c:pt idx="23521">
                  <c:v>83.637317373097403</c:v>
                </c:pt>
                <c:pt idx="23522">
                  <c:v>83.62217562325003</c:v>
                </c:pt>
                <c:pt idx="23523">
                  <c:v>83.607033873402671</c:v>
                </c:pt>
                <c:pt idx="23524">
                  <c:v>83.591895708249879</c:v>
                </c:pt>
                <c:pt idx="23525">
                  <c:v>83.576753958402506</c:v>
                </c:pt>
                <c:pt idx="23526">
                  <c:v>83.561597869776875</c:v>
                </c:pt>
                <c:pt idx="23527">
                  <c:v>83.54487045469719</c:v>
                </c:pt>
                <c:pt idx="23528">
                  <c:v>83.736324648148155</c:v>
                </c:pt>
                <c:pt idx="23529">
                  <c:v>83.707759848379624</c:v>
                </c:pt>
                <c:pt idx="23530">
                  <c:v>83.667192505787042</c:v>
                </c:pt>
                <c:pt idx="23531">
                  <c:v>83.61022263098927</c:v>
                </c:pt>
                <c:pt idx="23532">
                  <c:v>83.636636806866946</c:v>
                </c:pt>
                <c:pt idx="23533">
                  <c:v>83.644706999999997</c:v>
                </c:pt>
                <c:pt idx="23534">
                  <c:v>83.665249549702025</c:v>
                </c:pt>
                <c:pt idx="23535">
                  <c:v>83.781855856867281</c:v>
                </c:pt>
                <c:pt idx="23536">
                  <c:v>84.02144368563566</c:v>
                </c:pt>
                <c:pt idx="23537">
                  <c:v>84.032374534771563</c:v>
                </c:pt>
                <c:pt idx="23538">
                  <c:v>84.043302796111746</c:v>
                </c:pt>
                <c:pt idx="23539">
                  <c:v>84.054233645247649</c:v>
                </c:pt>
                <c:pt idx="23540">
                  <c:v>84.065174845566446</c:v>
                </c:pt>
                <c:pt idx="23541">
                  <c:v>84.076105694702363</c:v>
                </c:pt>
                <c:pt idx="23542">
                  <c:v>84.087033956042532</c:v>
                </c:pt>
                <c:pt idx="23543">
                  <c:v>84.097964805178449</c:v>
                </c:pt>
                <c:pt idx="23544">
                  <c:v>84.108895654314352</c:v>
                </c:pt>
                <c:pt idx="23545">
                  <c:v>84.119823915654536</c:v>
                </c:pt>
                <c:pt idx="23546">
                  <c:v>84.130754764790439</c:v>
                </c:pt>
                <c:pt idx="23547">
                  <c:v>84.141685613926342</c:v>
                </c:pt>
                <c:pt idx="23548">
                  <c:v>84.152613875266525</c:v>
                </c:pt>
                <c:pt idx="23549">
                  <c:v>84.163544724402428</c:v>
                </c:pt>
                <c:pt idx="23550">
                  <c:v>84.174475573538331</c:v>
                </c:pt>
                <c:pt idx="23551">
                  <c:v>84.185403834878514</c:v>
                </c:pt>
                <c:pt idx="23552">
                  <c:v>84.196334684014417</c:v>
                </c:pt>
                <c:pt idx="23553">
                  <c:v>84.207275884333214</c:v>
                </c:pt>
                <c:pt idx="23554">
                  <c:v>84.218204145673397</c:v>
                </c:pt>
                <c:pt idx="23555">
                  <c:v>84.2291349948093</c:v>
                </c:pt>
                <c:pt idx="23556">
                  <c:v>84.240065843945203</c:v>
                </c:pt>
                <c:pt idx="23557">
                  <c:v>84.250994105285386</c:v>
                </c:pt>
                <c:pt idx="23558">
                  <c:v>84.261924954421289</c:v>
                </c:pt>
                <c:pt idx="23559">
                  <c:v>84.283784064897389</c:v>
                </c:pt>
                <c:pt idx="23560">
                  <c:v>84.294714914033293</c:v>
                </c:pt>
                <c:pt idx="23561">
                  <c:v>84.305645763169196</c:v>
                </c:pt>
                <c:pt idx="23562">
                  <c:v>84.316574024509379</c:v>
                </c:pt>
                <c:pt idx="23563">
                  <c:v>84.327504873645282</c:v>
                </c:pt>
                <c:pt idx="23564">
                  <c:v>84.338446073964079</c:v>
                </c:pt>
                <c:pt idx="23565">
                  <c:v>84.349376923099982</c:v>
                </c:pt>
                <c:pt idx="23566">
                  <c:v>84.360305184440165</c:v>
                </c:pt>
                <c:pt idx="23567">
                  <c:v>84.382912685264671</c:v>
                </c:pt>
                <c:pt idx="23568">
                  <c:v>84.412598043623362</c:v>
                </c:pt>
                <c:pt idx="23569">
                  <c:v>84.391521296614201</c:v>
                </c:pt>
                <c:pt idx="23570">
                  <c:v>84.399250311397225</c:v>
                </c:pt>
                <c:pt idx="23571">
                  <c:v>84.391780080591317</c:v>
                </c:pt>
                <c:pt idx="23572">
                  <c:v>84.415491001191896</c:v>
                </c:pt>
                <c:pt idx="23573">
                  <c:v>84.435049761564144</c:v>
                </c:pt>
                <c:pt idx="23574">
                  <c:v>84.439845891273251</c:v>
                </c:pt>
                <c:pt idx="23575">
                  <c:v>84.470974692014295</c:v>
                </c:pt>
                <c:pt idx="23576">
                  <c:v>84.458361221059192</c:v>
                </c:pt>
                <c:pt idx="23577">
                  <c:v>84.457140875253316</c:v>
                </c:pt>
                <c:pt idx="23578">
                  <c:v>84.455921972618924</c:v>
                </c:pt>
                <c:pt idx="23579">
                  <c:v>84.454702781350235</c:v>
                </c:pt>
                <c:pt idx="23580">
                  <c:v>84.453483590081547</c:v>
                </c:pt>
                <c:pt idx="23581">
                  <c:v>84.452264687447155</c:v>
                </c:pt>
                <c:pt idx="23582">
                  <c:v>84.451045496178466</c:v>
                </c:pt>
                <c:pt idx="23583">
                  <c:v>84.449826304909763</c:v>
                </c:pt>
                <c:pt idx="23584">
                  <c:v>84.448607402275371</c:v>
                </c:pt>
                <c:pt idx="23585">
                  <c:v>84.447388211006682</c:v>
                </c:pt>
                <c:pt idx="23586">
                  <c:v>84.446169019737994</c:v>
                </c:pt>
                <c:pt idx="23587">
                  <c:v>84.444950117103602</c:v>
                </c:pt>
                <c:pt idx="23588">
                  <c:v>84.443730925834913</c:v>
                </c:pt>
                <c:pt idx="23589">
                  <c:v>84.442510580029037</c:v>
                </c:pt>
                <c:pt idx="23590">
                  <c:v>84.441291388760348</c:v>
                </c:pt>
                <c:pt idx="23591">
                  <c:v>84.431685569861713</c:v>
                </c:pt>
                <c:pt idx="23592">
                  <c:v>84.449931945887954</c:v>
                </c:pt>
                <c:pt idx="23593">
                  <c:v>84.504581214115404</c:v>
                </c:pt>
                <c:pt idx="23594">
                  <c:v>84.549864246065809</c:v>
                </c:pt>
                <c:pt idx="23595">
                  <c:v>84.557818892014311</c:v>
                </c:pt>
                <c:pt idx="23596">
                  <c:v>84.558838282277279</c:v>
                </c:pt>
                <c:pt idx="23597">
                  <c:v>84.575746878753833</c:v>
                </c:pt>
                <c:pt idx="23598">
                  <c:v>84.591536098548261</c:v>
                </c:pt>
                <c:pt idx="23599">
                  <c:v>84.607325318342689</c:v>
                </c:pt>
                <c:pt idx="23600">
                  <c:v>84.62311080015894</c:v>
                </c:pt>
                <c:pt idx="23601">
                  <c:v>84.638900019953368</c:v>
                </c:pt>
                <c:pt idx="23602">
                  <c:v>84.654704191660485</c:v>
                </c:pt>
                <c:pt idx="23603">
                  <c:v>84.670489673476737</c:v>
                </c:pt>
                <c:pt idx="23604">
                  <c:v>84.686278893271165</c:v>
                </c:pt>
                <c:pt idx="23605">
                  <c:v>84.702068113065593</c:v>
                </c:pt>
                <c:pt idx="23606">
                  <c:v>84.717853594881845</c:v>
                </c:pt>
                <c:pt idx="23607">
                  <c:v>84.733642814676273</c:v>
                </c:pt>
                <c:pt idx="23608">
                  <c:v>84.749432034470701</c:v>
                </c:pt>
                <c:pt idx="23609">
                  <c:v>84.765217516286953</c:v>
                </c:pt>
                <c:pt idx="23610">
                  <c:v>84.78100673608138</c:v>
                </c:pt>
                <c:pt idx="23611">
                  <c:v>84.796795955875808</c:v>
                </c:pt>
                <c:pt idx="23612">
                  <c:v>84.81258143769206</c:v>
                </c:pt>
                <c:pt idx="23613">
                  <c:v>84.828370657486488</c:v>
                </c:pt>
                <c:pt idx="23614">
                  <c:v>84.844174829193591</c:v>
                </c:pt>
                <c:pt idx="23615">
                  <c:v>84.859964048988019</c:v>
                </c:pt>
                <c:pt idx="23616">
                  <c:v>84.875749530804271</c:v>
                </c:pt>
                <c:pt idx="23617">
                  <c:v>84.891538750598698</c:v>
                </c:pt>
                <c:pt idx="23618">
                  <c:v>84.907327970393126</c:v>
                </c:pt>
                <c:pt idx="23619">
                  <c:v>84.923113452209378</c:v>
                </c:pt>
                <c:pt idx="23620">
                  <c:v>84.938902672003806</c:v>
                </c:pt>
                <c:pt idx="23621">
                  <c:v>84.954691891798234</c:v>
                </c:pt>
                <c:pt idx="23622">
                  <c:v>84.970477373614486</c:v>
                </c:pt>
                <c:pt idx="23623">
                  <c:v>84.986266593408914</c:v>
                </c:pt>
                <c:pt idx="23624">
                  <c:v>85.002055813203341</c:v>
                </c:pt>
                <c:pt idx="23625">
                  <c:v>85.017841295019593</c:v>
                </c:pt>
                <c:pt idx="23626">
                  <c:v>85.033630514814021</c:v>
                </c:pt>
                <c:pt idx="23627">
                  <c:v>85.049434686521138</c:v>
                </c:pt>
                <c:pt idx="23628">
                  <c:v>85.06522016833739</c:v>
                </c:pt>
                <c:pt idx="23629">
                  <c:v>85.081009388131818</c:v>
                </c:pt>
                <c:pt idx="23630">
                  <c:v>85.096798607926246</c:v>
                </c:pt>
                <c:pt idx="23631">
                  <c:v>85.112584089742498</c:v>
                </c:pt>
                <c:pt idx="23632">
                  <c:v>85.128373309536926</c:v>
                </c:pt>
                <c:pt idx="23633">
                  <c:v>85.144162529331354</c:v>
                </c:pt>
                <c:pt idx="23634">
                  <c:v>85.159948011147605</c:v>
                </c:pt>
                <c:pt idx="23635">
                  <c:v>85.175737230942033</c:v>
                </c:pt>
                <c:pt idx="23636">
                  <c:v>85.191526450736461</c:v>
                </c:pt>
                <c:pt idx="23637">
                  <c:v>85.207311932552713</c:v>
                </c:pt>
                <c:pt idx="23638">
                  <c:v>85.223101152347141</c:v>
                </c:pt>
                <c:pt idx="23639">
                  <c:v>85.238905324054244</c:v>
                </c:pt>
                <c:pt idx="23640">
                  <c:v>85.254694543848672</c:v>
                </c:pt>
                <c:pt idx="23641">
                  <c:v>85.270480025664938</c:v>
                </c:pt>
                <c:pt idx="23642">
                  <c:v>85.288323626012385</c:v>
                </c:pt>
                <c:pt idx="23643">
                  <c:v>85.337846286873514</c:v>
                </c:pt>
                <c:pt idx="23644">
                  <c:v>85.329403244635202</c:v>
                </c:pt>
                <c:pt idx="23645">
                  <c:v>85.431515029411756</c:v>
                </c:pt>
                <c:pt idx="23646">
                  <c:v>85.485583261029419</c:v>
                </c:pt>
                <c:pt idx="23647">
                  <c:v>85.469743252605767</c:v>
                </c:pt>
                <c:pt idx="23648">
                  <c:v>85.507996000000006</c:v>
                </c:pt>
                <c:pt idx="23649">
                  <c:v>85.502243423122778</c:v>
                </c:pt>
                <c:pt idx="23650">
                  <c:v>85.4840316037196</c:v>
                </c:pt>
                <c:pt idx="23651">
                  <c:v>85.471524144621611</c:v>
                </c:pt>
                <c:pt idx="23652">
                  <c:v>85.470635480025123</c:v>
                </c:pt>
                <c:pt idx="23653">
                  <c:v>85.469747025813248</c:v>
                </c:pt>
                <c:pt idx="23654">
                  <c:v>85.468858361216746</c:v>
                </c:pt>
                <c:pt idx="23655">
                  <c:v>85.467969696620258</c:v>
                </c:pt>
                <c:pt idx="23656">
                  <c:v>85.467081242408383</c:v>
                </c:pt>
                <c:pt idx="23657">
                  <c:v>85.466192577811896</c:v>
                </c:pt>
                <c:pt idx="23658">
                  <c:v>85.465303913215408</c:v>
                </c:pt>
                <c:pt idx="23659">
                  <c:v>85.464415459003519</c:v>
                </c:pt>
                <c:pt idx="23660">
                  <c:v>85.463526794407031</c:v>
                </c:pt>
                <c:pt idx="23661">
                  <c:v>85.462637288272106</c:v>
                </c:pt>
                <c:pt idx="23662">
                  <c:v>85.461748623675604</c:v>
                </c:pt>
                <c:pt idx="23663">
                  <c:v>85.460860169463729</c:v>
                </c:pt>
                <c:pt idx="23664">
                  <c:v>85.459971504867241</c:v>
                </c:pt>
                <c:pt idx="23665">
                  <c:v>85.459082840270753</c:v>
                </c:pt>
                <c:pt idx="23666">
                  <c:v>85.458194386058878</c:v>
                </c:pt>
                <c:pt idx="23667">
                  <c:v>85.457305721462376</c:v>
                </c:pt>
                <c:pt idx="23668">
                  <c:v>85.456417056865888</c:v>
                </c:pt>
                <c:pt idx="23669">
                  <c:v>85.455528602654013</c:v>
                </c:pt>
                <c:pt idx="23670">
                  <c:v>85.454639938057525</c:v>
                </c:pt>
                <c:pt idx="23671">
                  <c:v>85.453751273461037</c:v>
                </c:pt>
                <c:pt idx="23672">
                  <c:v>85.452862819249148</c:v>
                </c:pt>
                <c:pt idx="23673">
                  <c:v>85.45197415465266</c:v>
                </c:pt>
                <c:pt idx="23674">
                  <c:v>85.451084648517735</c:v>
                </c:pt>
                <c:pt idx="23675">
                  <c:v>85.450196194305846</c:v>
                </c:pt>
                <c:pt idx="23676">
                  <c:v>85.449307529709358</c:v>
                </c:pt>
                <c:pt idx="23677">
                  <c:v>85.44841886511287</c:v>
                </c:pt>
                <c:pt idx="23678">
                  <c:v>85.447530410900995</c:v>
                </c:pt>
                <c:pt idx="23679">
                  <c:v>85.446641746304508</c:v>
                </c:pt>
                <c:pt idx="23680">
                  <c:v>85.445753081708006</c:v>
                </c:pt>
                <c:pt idx="23681">
                  <c:v>85.444864627496131</c:v>
                </c:pt>
                <c:pt idx="23682">
                  <c:v>85.443975962899643</c:v>
                </c:pt>
                <c:pt idx="23683">
                  <c:v>85.443087298303155</c:v>
                </c:pt>
                <c:pt idx="23684">
                  <c:v>85.442198844091266</c:v>
                </c:pt>
                <c:pt idx="23685">
                  <c:v>85.441310179494778</c:v>
                </c:pt>
                <c:pt idx="23686">
                  <c:v>85.440420673359853</c:v>
                </c:pt>
                <c:pt idx="23687">
                  <c:v>85.439532008763365</c:v>
                </c:pt>
                <c:pt idx="23688">
                  <c:v>85.438643554551476</c:v>
                </c:pt>
                <c:pt idx="23689">
                  <c:v>85.437754889954988</c:v>
                </c:pt>
                <c:pt idx="23690">
                  <c:v>85.4368662253585</c:v>
                </c:pt>
                <c:pt idx="23691">
                  <c:v>85.435977771146625</c:v>
                </c:pt>
                <c:pt idx="23692">
                  <c:v>85.424387892491055</c:v>
                </c:pt>
                <c:pt idx="23693">
                  <c:v>85.451683235574635</c:v>
                </c:pt>
                <c:pt idx="23694">
                  <c:v>85.414301625178823</c:v>
                </c:pt>
                <c:pt idx="23695">
                  <c:v>85.404630133730635</c:v>
                </c:pt>
                <c:pt idx="23696">
                  <c:v>85.417548999999994</c:v>
                </c:pt>
                <c:pt idx="23697">
                  <c:v>85.429431497615639</c:v>
                </c:pt>
                <c:pt idx="23698">
                  <c:v>85.423626110395801</c:v>
                </c:pt>
                <c:pt idx="23699">
                  <c:v>85.45401657854589</c:v>
                </c:pt>
                <c:pt idx="23700">
                  <c:v>85.410419822603714</c:v>
                </c:pt>
                <c:pt idx="23701">
                  <c:v>85.382446620939248</c:v>
                </c:pt>
                <c:pt idx="23702">
                  <c:v>85.384025843340126</c:v>
                </c:pt>
                <c:pt idx="23703">
                  <c:v>85.385604691872075</c:v>
                </c:pt>
                <c:pt idx="23704">
                  <c:v>85.387183914272967</c:v>
                </c:pt>
                <c:pt idx="23705">
                  <c:v>85.388763136673845</c:v>
                </c:pt>
                <c:pt idx="23706">
                  <c:v>85.390341985205794</c:v>
                </c:pt>
                <c:pt idx="23707">
                  <c:v>85.391921207606686</c:v>
                </c:pt>
                <c:pt idx="23708">
                  <c:v>85.393500430007563</c:v>
                </c:pt>
                <c:pt idx="23709">
                  <c:v>85.395079278539512</c:v>
                </c:pt>
                <c:pt idx="23710">
                  <c:v>85.396658500940404</c:v>
                </c:pt>
                <c:pt idx="23711">
                  <c:v>85.398239218817039</c:v>
                </c:pt>
                <c:pt idx="23712">
                  <c:v>85.399818441217931</c:v>
                </c:pt>
                <c:pt idx="23713">
                  <c:v>85.40139728974988</c:v>
                </c:pt>
                <c:pt idx="23714">
                  <c:v>85.402976512150758</c:v>
                </c:pt>
                <c:pt idx="23715">
                  <c:v>85.40455573455165</c:v>
                </c:pt>
                <c:pt idx="23716">
                  <c:v>85.406134583083599</c:v>
                </c:pt>
                <c:pt idx="23717">
                  <c:v>85.407713805484477</c:v>
                </c:pt>
                <c:pt idx="23718">
                  <c:v>85.409293027885369</c:v>
                </c:pt>
                <c:pt idx="23719">
                  <c:v>85.410871876417318</c:v>
                </c:pt>
                <c:pt idx="23720">
                  <c:v>85.412451098818195</c:v>
                </c:pt>
                <c:pt idx="23721">
                  <c:v>85.414030321219087</c:v>
                </c:pt>
                <c:pt idx="23722">
                  <c:v>85.415609169751036</c:v>
                </c:pt>
                <c:pt idx="23723">
                  <c:v>85.417189887627671</c:v>
                </c:pt>
                <c:pt idx="23724">
                  <c:v>85.418769110028563</c:v>
                </c:pt>
                <c:pt idx="23725">
                  <c:v>85.420347958560512</c:v>
                </c:pt>
                <c:pt idx="23726">
                  <c:v>85.421927180961404</c:v>
                </c:pt>
                <c:pt idx="23727">
                  <c:v>85.423506403362282</c:v>
                </c:pt>
                <c:pt idx="23728">
                  <c:v>85.425085251894231</c:v>
                </c:pt>
                <c:pt idx="23729">
                  <c:v>85.426664474295123</c:v>
                </c:pt>
                <c:pt idx="23730">
                  <c:v>85.428243696696001</c:v>
                </c:pt>
                <c:pt idx="23731">
                  <c:v>85.42982254522795</c:v>
                </c:pt>
                <c:pt idx="23732">
                  <c:v>85.431401767628842</c:v>
                </c:pt>
                <c:pt idx="23733">
                  <c:v>85.432980990029719</c:v>
                </c:pt>
                <c:pt idx="23734">
                  <c:v>85.434559838561668</c:v>
                </c:pt>
                <c:pt idx="23735">
                  <c:v>85.43613906096256</c:v>
                </c:pt>
                <c:pt idx="23736">
                  <c:v>85.437719778839195</c:v>
                </c:pt>
                <c:pt idx="23737">
                  <c:v>85.439299001240087</c:v>
                </c:pt>
                <c:pt idx="23738">
                  <c:v>85.440877849772036</c:v>
                </c:pt>
                <c:pt idx="23739">
                  <c:v>85.442457072172914</c:v>
                </c:pt>
                <c:pt idx="23740">
                  <c:v>85.444036294573806</c:v>
                </c:pt>
                <c:pt idx="23741">
                  <c:v>85.445615143105755</c:v>
                </c:pt>
                <c:pt idx="23742">
                  <c:v>85.447194365506633</c:v>
                </c:pt>
                <c:pt idx="23743">
                  <c:v>85.466145034317279</c:v>
                </c:pt>
                <c:pt idx="23744">
                  <c:v>85.467724256718157</c:v>
                </c:pt>
                <c:pt idx="23745">
                  <c:v>85.469303105250106</c:v>
                </c:pt>
                <c:pt idx="23746">
                  <c:v>85.470882327650997</c:v>
                </c:pt>
                <c:pt idx="23747">
                  <c:v>85.479252726275632</c:v>
                </c:pt>
                <c:pt idx="23748">
                  <c:v>85.505024423599522</c:v>
                </c:pt>
                <c:pt idx="23749">
                  <c:v>85.526084999999995</c:v>
                </c:pt>
                <c:pt idx="23750">
                  <c:v>85.518252471626127</c:v>
                </c:pt>
                <c:pt idx="23751">
                  <c:v>85.523916044815252</c:v>
                </c:pt>
                <c:pt idx="23752">
                  <c:v>85.528008627563182</c:v>
                </c:pt>
                <c:pt idx="23753">
                  <c:v>85.49978346781117</c:v>
                </c:pt>
                <c:pt idx="23754">
                  <c:v>85.49824594278904</c:v>
                </c:pt>
                <c:pt idx="23755">
                  <c:v>85.541841669527898</c:v>
                </c:pt>
                <c:pt idx="23756">
                  <c:v>85.554573440629468</c:v>
                </c:pt>
                <c:pt idx="23757">
                  <c:v>85.526084999999995</c:v>
                </c:pt>
                <c:pt idx="23758">
                  <c:v>85.526084999999995</c:v>
                </c:pt>
                <c:pt idx="23759">
                  <c:v>85.592933967132865</c:v>
                </c:pt>
                <c:pt idx="23760">
                  <c:v>85.588617871328665</c:v>
                </c:pt>
                <c:pt idx="23761">
                  <c:v>85.601254604683675</c:v>
                </c:pt>
                <c:pt idx="23762">
                  <c:v>85.503643281719675</c:v>
                </c:pt>
                <c:pt idx="23763">
                  <c:v>85.537062772027966</c:v>
                </c:pt>
                <c:pt idx="23764">
                  <c:v>85.544349809064258</c:v>
                </c:pt>
                <c:pt idx="23765">
                  <c:v>85.545177699239773</c:v>
                </c:pt>
                <c:pt idx="23766">
                  <c:v>85.546005589415273</c:v>
                </c:pt>
                <c:pt idx="23767">
                  <c:v>85.546833283594054</c:v>
                </c:pt>
                <c:pt idx="23768">
                  <c:v>85.547661173769569</c:v>
                </c:pt>
                <c:pt idx="23769">
                  <c:v>85.54848906394507</c:v>
                </c:pt>
                <c:pt idx="23770">
                  <c:v>85.549316758123851</c:v>
                </c:pt>
                <c:pt idx="23771">
                  <c:v>85.550144648299366</c:v>
                </c:pt>
                <c:pt idx="23772">
                  <c:v>85.55097253847488</c:v>
                </c:pt>
                <c:pt idx="23773">
                  <c:v>85.551800232653662</c:v>
                </c:pt>
                <c:pt idx="23774">
                  <c:v>85.552628122829162</c:v>
                </c:pt>
                <c:pt idx="23775">
                  <c:v>85.553456796991583</c:v>
                </c:pt>
                <c:pt idx="23776">
                  <c:v>85.554284687167097</c:v>
                </c:pt>
                <c:pt idx="23777">
                  <c:v>85.555112381345879</c:v>
                </c:pt>
                <c:pt idx="23778">
                  <c:v>85.555940271521379</c:v>
                </c:pt>
                <c:pt idx="23779">
                  <c:v>85.556768161696894</c:v>
                </c:pt>
                <c:pt idx="23780">
                  <c:v>85.557595855875675</c:v>
                </c:pt>
                <c:pt idx="23781">
                  <c:v>85.558423746051176</c:v>
                </c:pt>
                <c:pt idx="23782">
                  <c:v>85.559251636226691</c:v>
                </c:pt>
                <c:pt idx="23783">
                  <c:v>85.560079330405472</c:v>
                </c:pt>
                <c:pt idx="23784">
                  <c:v>85.560907220580987</c:v>
                </c:pt>
                <c:pt idx="23785">
                  <c:v>85.561735110756487</c:v>
                </c:pt>
                <c:pt idx="23786">
                  <c:v>85.562562804935268</c:v>
                </c:pt>
                <c:pt idx="23787">
                  <c:v>85.563391479097689</c:v>
                </c:pt>
                <c:pt idx="23788">
                  <c:v>85.564219369273204</c:v>
                </c:pt>
                <c:pt idx="23789">
                  <c:v>85.565047063451985</c:v>
                </c:pt>
                <c:pt idx="23790">
                  <c:v>85.565874953627485</c:v>
                </c:pt>
                <c:pt idx="23791">
                  <c:v>85.566702843803</c:v>
                </c:pt>
                <c:pt idx="23792">
                  <c:v>85.567530537981781</c:v>
                </c:pt>
                <c:pt idx="23793">
                  <c:v>85.568358428157282</c:v>
                </c:pt>
                <c:pt idx="23794">
                  <c:v>85.569186318332797</c:v>
                </c:pt>
                <c:pt idx="23795">
                  <c:v>85.570014012511578</c:v>
                </c:pt>
                <c:pt idx="23796">
                  <c:v>85.570841902687093</c:v>
                </c:pt>
                <c:pt idx="23797">
                  <c:v>85.571669792862593</c:v>
                </c:pt>
                <c:pt idx="23798">
                  <c:v>85.572497487041375</c:v>
                </c:pt>
                <c:pt idx="23799">
                  <c:v>85.573325377216889</c:v>
                </c:pt>
                <c:pt idx="23800">
                  <c:v>85.57415405137931</c:v>
                </c:pt>
                <c:pt idx="23801">
                  <c:v>85.57498194155481</c:v>
                </c:pt>
                <c:pt idx="23802">
                  <c:v>85.575809635733592</c:v>
                </c:pt>
                <c:pt idx="23803">
                  <c:v>85.576637525909106</c:v>
                </c:pt>
                <c:pt idx="23804">
                  <c:v>85.577465416084607</c:v>
                </c:pt>
                <c:pt idx="23805">
                  <c:v>85.578293110263388</c:v>
                </c:pt>
                <c:pt idx="23806">
                  <c:v>85.579121000438903</c:v>
                </c:pt>
                <c:pt idx="23807">
                  <c:v>85.579948890614418</c:v>
                </c:pt>
                <c:pt idx="23808">
                  <c:v>85.551863350417165</c:v>
                </c:pt>
                <c:pt idx="23809">
                  <c:v>85.545326178111594</c:v>
                </c:pt>
                <c:pt idx="23810">
                  <c:v>85.572007842870761</c:v>
                </c:pt>
                <c:pt idx="23811">
                  <c:v>85.570470432657928</c:v>
                </c:pt>
                <c:pt idx="23812">
                  <c:v>85.582294505960903</c:v>
                </c:pt>
                <c:pt idx="23813">
                  <c:v>85.58828535503099</c:v>
                </c:pt>
                <c:pt idx="23814">
                  <c:v>85.590616274851016</c:v>
                </c:pt>
                <c:pt idx="23815">
                  <c:v>85.588035197186457</c:v>
                </c:pt>
                <c:pt idx="23816">
                  <c:v>85.580344999999994</c:v>
                </c:pt>
                <c:pt idx="23817">
                  <c:v>85.580344999999994</c:v>
                </c:pt>
                <c:pt idx="23818">
                  <c:v>85.569566647353369</c:v>
                </c:pt>
                <c:pt idx="23819">
                  <c:v>85.562256000000005</c:v>
                </c:pt>
                <c:pt idx="23820">
                  <c:v>85.562256000000005</c:v>
                </c:pt>
                <c:pt idx="23821">
                  <c:v>85.562256000000005</c:v>
                </c:pt>
                <c:pt idx="23822">
                  <c:v>85.562256000000005</c:v>
                </c:pt>
                <c:pt idx="23823">
                  <c:v>85.562256000000005</c:v>
                </c:pt>
                <c:pt idx="23824">
                  <c:v>85.562256000000005</c:v>
                </c:pt>
                <c:pt idx="23825">
                  <c:v>85.562256000000005</c:v>
                </c:pt>
                <c:pt idx="23826">
                  <c:v>85.562256000000005</c:v>
                </c:pt>
                <c:pt idx="23827">
                  <c:v>85.562256000000005</c:v>
                </c:pt>
                <c:pt idx="23828">
                  <c:v>85.562256000000005</c:v>
                </c:pt>
                <c:pt idx="23829">
                  <c:v>85.562256000000005</c:v>
                </c:pt>
                <c:pt idx="23830">
                  <c:v>85.507996000000006</c:v>
                </c:pt>
                <c:pt idx="23831">
                  <c:v>85.490087158798289</c:v>
                </c:pt>
                <c:pt idx="23832">
                  <c:v>85.489906000000005</c:v>
                </c:pt>
                <c:pt idx="23833">
                  <c:v>85.472092777036679</c:v>
                </c:pt>
                <c:pt idx="23834">
                  <c:v>85.544112273868819</c:v>
                </c:pt>
                <c:pt idx="23835">
                  <c:v>85.538444204779054</c:v>
                </c:pt>
                <c:pt idx="23836">
                  <c:v>85.532777477561723</c:v>
                </c:pt>
                <c:pt idx="23837">
                  <c:v>85.527109408471972</c:v>
                </c:pt>
                <c:pt idx="23838">
                  <c:v>85.521441339382221</c:v>
                </c:pt>
                <c:pt idx="23839">
                  <c:v>85.515774612164876</c:v>
                </c:pt>
                <c:pt idx="23840">
                  <c:v>85.510106543075125</c:v>
                </c:pt>
                <c:pt idx="23841">
                  <c:v>85.504438473985374</c:v>
                </c:pt>
                <c:pt idx="23842">
                  <c:v>85.498771746768043</c:v>
                </c:pt>
                <c:pt idx="23843">
                  <c:v>85.493103677678292</c:v>
                </c:pt>
                <c:pt idx="23844">
                  <c:v>85.487435608588527</c:v>
                </c:pt>
                <c:pt idx="23845">
                  <c:v>85.481768881371195</c:v>
                </c:pt>
                <c:pt idx="23846">
                  <c:v>85.476095444791781</c:v>
                </c:pt>
                <c:pt idx="23847">
                  <c:v>85.470427375702016</c:v>
                </c:pt>
                <c:pt idx="23848">
                  <c:v>85.464760648484685</c:v>
                </c:pt>
                <c:pt idx="23849">
                  <c:v>85.459092579394934</c:v>
                </c:pt>
                <c:pt idx="23850">
                  <c:v>85.453424510305183</c:v>
                </c:pt>
                <c:pt idx="23851">
                  <c:v>85.447757783087837</c:v>
                </c:pt>
                <c:pt idx="23852">
                  <c:v>85.442089713998087</c:v>
                </c:pt>
                <c:pt idx="23853">
                  <c:v>85.436421644908336</c:v>
                </c:pt>
                <c:pt idx="23854">
                  <c:v>85.430754917691004</c:v>
                </c:pt>
                <c:pt idx="23855">
                  <c:v>85.425086848601254</c:v>
                </c:pt>
                <c:pt idx="23856">
                  <c:v>85.419418779511503</c:v>
                </c:pt>
                <c:pt idx="23857">
                  <c:v>85.413752052294157</c:v>
                </c:pt>
                <c:pt idx="23858">
                  <c:v>85.408083983204406</c:v>
                </c:pt>
                <c:pt idx="23859">
                  <c:v>85.402410546624992</c:v>
                </c:pt>
                <c:pt idx="23860">
                  <c:v>85.396742477535227</c:v>
                </c:pt>
                <c:pt idx="23861">
                  <c:v>85.391075750317896</c:v>
                </c:pt>
                <c:pt idx="23862">
                  <c:v>85.385407681228145</c:v>
                </c:pt>
                <c:pt idx="23863">
                  <c:v>85.379739612138394</c:v>
                </c:pt>
                <c:pt idx="23864">
                  <c:v>85.374072884921048</c:v>
                </c:pt>
                <c:pt idx="23865">
                  <c:v>85.368404815831298</c:v>
                </c:pt>
                <c:pt idx="23866">
                  <c:v>85.362736746741547</c:v>
                </c:pt>
                <c:pt idx="23867">
                  <c:v>85.357070019524215</c:v>
                </c:pt>
                <c:pt idx="23868">
                  <c:v>85.351401950434465</c:v>
                </c:pt>
                <c:pt idx="23869">
                  <c:v>85.3457338813447</c:v>
                </c:pt>
                <c:pt idx="23870">
                  <c:v>85.340067154127368</c:v>
                </c:pt>
                <c:pt idx="23871">
                  <c:v>85.334393717547954</c:v>
                </c:pt>
                <c:pt idx="23872">
                  <c:v>85.328725648458189</c:v>
                </c:pt>
                <c:pt idx="23873">
                  <c:v>85.323058921240857</c:v>
                </c:pt>
                <c:pt idx="23874">
                  <c:v>85.317390852151107</c:v>
                </c:pt>
                <c:pt idx="23875">
                  <c:v>85.311722783061356</c:v>
                </c:pt>
                <c:pt idx="23876">
                  <c:v>85.306056055844024</c:v>
                </c:pt>
                <c:pt idx="23877">
                  <c:v>85.300387986754259</c:v>
                </c:pt>
                <c:pt idx="23878">
                  <c:v>85.294719917664509</c:v>
                </c:pt>
                <c:pt idx="23879">
                  <c:v>85.290908999999999</c:v>
                </c:pt>
                <c:pt idx="23880">
                  <c:v>85.284826088066822</c:v>
                </c:pt>
                <c:pt idx="23881">
                  <c:v>85.291491263948501</c:v>
                </c:pt>
                <c:pt idx="23882">
                  <c:v>85.308045039570914</c:v>
                </c:pt>
                <c:pt idx="23883">
                  <c:v>85.292241737482115</c:v>
                </c:pt>
                <c:pt idx="23884">
                  <c:v>85.182542098906822</c:v>
                </c:pt>
                <c:pt idx="23885">
                  <c:v>85.181045465903168</c:v>
                </c:pt>
                <c:pt idx="23886">
                  <c:v>85.167814680895361</c:v>
                </c:pt>
                <c:pt idx="23887">
                  <c:v>85.153360383654345</c:v>
                </c:pt>
                <c:pt idx="23888">
                  <c:v>85.114625988027072</c:v>
                </c:pt>
                <c:pt idx="23889">
                  <c:v>85.091910999999996</c:v>
                </c:pt>
                <c:pt idx="23890">
                  <c:v>85.160660173104432</c:v>
                </c:pt>
                <c:pt idx="23891">
                  <c:v>85.112345098712453</c:v>
                </c:pt>
                <c:pt idx="23892">
                  <c:v>85.110016000000002</c:v>
                </c:pt>
                <c:pt idx="23893">
                  <c:v>85.057311671275329</c:v>
                </c:pt>
                <c:pt idx="23894">
                  <c:v>85.03332337716266</c:v>
                </c:pt>
                <c:pt idx="23895">
                  <c:v>85.010252719619487</c:v>
                </c:pt>
                <c:pt idx="23896">
                  <c:v>84.987154746592608</c:v>
                </c:pt>
                <c:pt idx="23897">
                  <c:v>84.964078625952681</c:v>
                </c:pt>
                <c:pt idx="23898">
                  <c:v>84.941007968409508</c:v>
                </c:pt>
                <c:pt idx="23899">
                  <c:v>84.917931847769594</c:v>
                </c:pt>
                <c:pt idx="23900">
                  <c:v>84.894855727129681</c:v>
                </c:pt>
                <c:pt idx="23901">
                  <c:v>84.871785069586508</c:v>
                </c:pt>
                <c:pt idx="23902">
                  <c:v>84.848708948946594</c:v>
                </c:pt>
                <c:pt idx="23903">
                  <c:v>84.825632828306681</c:v>
                </c:pt>
                <c:pt idx="23904">
                  <c:v>84.802562170763494</c:v>
                </c:pt>
                <c:pt idx="23905">
                  <c:v>84.77948605012358</c:v>
                </c:pt>
                <c:pt idx="23906">
                  <c:v>84.756409929483667</c:v>
                </c:pt>
                <c:pt idx="23907">
                  <c:v>84.733339271940494</c:v>
                </c:pt>
                <c:pt idx="23908">
                  <c:v>84.71026315130058</c:v>
                </c:pt>
                <c:pt idx="23909">
                  <c:v>84.687165178273688</c:v>
                </c:pt>
                <c:pt idx="23910">
                  <c:v>84.664089057633774</c:v>
                </c:pt>
                <c:pt idx="23911">
                  <c:v>84.641018400090601</c:v>
                </c:pt>
                <c:pt idx="23912">
                  <c:v>84.617942279450688</c:v>
                </c:pt>
                <c:pt idx="23913">
                  <c:v>84.594866158810774</c:v>
                </c:pt>
                <c:pt idx="23914">
                  <c:v>84.571795501267601</c:v>
                </c:pt>
                <c:pt idx="23915">
                  <c:v>84.548719380627688</c:v>
                </c:pt>
                <c:pt idx="23916">
                  <c:v>84.52564325998776</c:v>
                </c:pt>
                <c:pt idx="23917">
                  <c:v>84.502572602444587</c:v>
                </c:pt>
                <c:pt idx="23918">
                  <c:v>84.479496481804674</c:v>
                </c:pt>
                <c:pt idx="23919">
                  <c:v>84.456425824261501</c:v>
                </c:pt>
                <c:pt idx="23920">
                  <c:v>84.433349703621587</c:v>
                </c:pt>
                <c:pt idx="23921">
                  <c:v>84.410251730594695</c:v>
                </c:pt>
                <c:pt idx="23922">
                  <c:v>84.387175609954781</c:v>
                </c:pt>
                <c:pt idx="23923">
                  <c:v>84.371642374105875</c:v>
                </c:pt>
                <c:pt idx="23924">
                  <c:v>84.389860766094415</c:v>
                </c:pt>
                <c:pt idx="23925">
                  <c:v>84.397328392610248</c:v>
                </c:pt>
                <c:pt idx="23926">
                  <c:v>84.372021923938959</c:v>
                </c:pt>
                <c:pt idx="23927">
                  <c:v>84.366491023839004</c:v>
                </c:pt>
                <c:pt idx="23928">
                  <c:v>84.308902030959743</c:v>
                </c:pt>
                <c:pt idx="23929">
                  <c:v>84.396025834418609</c:v>
                </c:pt>
                <c:pt idx="23930">
                  <c:v>84.346430385139314</c:v>
                </c:pt>
                <c:pt idx="23931">
                  <c:v>84.328834805882352</c:v>
                </c:pt>
                <c:pt idx="23932">
                  <c:v>84.279211702325583</c:v>
                </c:pt>
                <c:pt idx="23933">
                  <c:v>84.209884460189286</c:v>
                </c:pt>
                <c:pt idx="23934">
                  <c:v>84.21900243151687</c:v>
                </c:pt>
                <c:pt idx="23935">
                  <c:v>84.228111776570714</c:v>
                </c:pt>
                <c:pt idx="23936">
                  <c:v>84.237218965056144</c:v>
                </c:pt>
                <c:pt idx="23937">
                  <c:v>84.246328310109988</c:v>
                </c:pt>
                <c:pt idx="23938">
                  <c:v>84.255437655163846</c:v>
                </c:pt>
                <c:pt idx="23939">
                  <c:v>84.264544843649261</c:v>
                </c:pt>
                <c:pt idx="23940">
                  <c:v>84.273654188703105</c:v>
                </c:pt>
                <c:pt idx="23941">
                  <c:v>84.282761377188535</c:v>
                </c:pt>
                <c:pt idx="23942">
                  <c:v>84.291870722242379</c:v>
                </c:pt>
                <c:pt idx="23943">
                  <c:v>84.300980067296237</c:v>
                </c:pt>
                <c:pt idx="23944">
                  <c:v>84.310087255781653</c:v>
                </c:pt>
                <c:pt idx="23945">
                  <c:v>84.319196600835511</c:v>
                </c:pt>
                <c:pt idx="23946">
                  <c:v>84.32831457216308</c:v>
                </c:pt>
                <c:pt idx="23947">
                  <c:v>84.337423917216938</c:v>
                </c:pt>
                <c:pt idx="23948">
                  <c:v>84.346531105702354</c:v>
                </c:pt>
                <c:pt idx="23949">
                  <c:v>84.355640450756212</c:v>
                </c:pt>
                <c:pt idx="23950">
                  <c:v>84.364749795810056</c:v>
                </c:pt>
                <c:pt idx="23951">
                  <c:v>84.373856984295472</c:v>
                </c:pt>
                <c:pt idx="23952">
                  <c:v>84.38296632934933</c:v>
                </c:pt>
                <c:pt idx="23953">
                  <c:v>84.392075674403188</c:v>
                </c:pt>
                <c:pt idx="23954">
                  <c:v>84.401182862888604</c:v>
                </c:pt>
                <c:pt idx="23955">
                  <c:v>84.410292207942447</c:v>
                </c:pt>
                <c:pt idx="23956">
                  <c:v>84.419401552996305</c:v>
                </c:pt>
                <c:pt idx="23957">
                  <c:v>84.428508741481721</c:v>
                </c:pt>
                <c:pt idx="23958">
                  <c:v>84.437618086535579</c:v>
                </c:pt>
                <c:pt idx="23959">
                  <c:v>84.446736057863149</c:v>
                </c:pt>
                <c:pt idx="23960">
                  <c:v>84.455845402917006</c:v>
                </c:pt>
                <c:pt idx="23961">
                  <c:v>84.464952591402422</c:v>
                </c:pt>
                <c:pt idx="23962">
                  <c:v>84.47406193645628</c:v>
                </c:pt>
                <c:pt idx="23963">
                  <c:v>84.483169124941696</c:v>
                </c:pt>
                <c:pt idx="23964">
                  <c:v>84.49227846999554</c:v>
                </c:pt>
                <c:pt idx="23965">
                  <c:v>84.501387815049398</c:v>
                </c:pt>
                <c:pt idx="23966">
                  <c:v>84.510495003534814</c:v>
                </c:pt>
                <c:pt idx="23967">
                  <c:v>84.519604348588672</c:v>
                </c:pt>
                <c:pt idx="23968">
                  <c:v>84.528713693642516</c:v>
                </c:pt>
                <c:pt idx="23969">
                  <c:v>84.537820882127946</c:v>
                </c:pt>
                <c:pt idx="23970">
                  <c:v>84.54693022718179</c:v>
                </c:pt>
                <c:pt idx="23971">
                  <c:v>84.556048198509373</c:v>
                </c:pt>
                <c:pt idx="23972">
                  <c:v>84.565157543563217</c:v>
                </c:pt>
                <c:pt idx="23973">
                  <c:v>84.574264732048647</c:v>
                </c:pt>
                <c:pt idx="23974">
                  <c:v>84.583374077102491</c:v>
                </c:pt>
                <c:pt idx="23975">
                  <c:v>84.592483422156349</c:v>
                </c:pt>
                <c:pt idx="23976">
                  <c:v>84.601590610641765</c:v>
                </c:pt>
                <c:pt idx="23977">
                  <c:v>84.610699955695623</c:v>
                </c:pt>
                <c:pt idx="23978">
                  <c:v>84.619809300749466</c:v>
                </c:pt>
                <c:pt idx="23979">
                  <c:v>84.650885352941174</c:v>
                </c:pt>
                <c:pt idx="23980">
                  <c:v>84.672537565092981</c:v>
                </c:pt>
                <c:pt idx="23981">
                  <c:v>84.872656144805873</c:v>
                </c:pt>
                <c:pt idx="23982">
                  <c:v>84.941968181818183</c:v>
                </c:pt>
                <c:pt idx="23983">
                  <c:v>84.930248630599948</c:v>
                </c:pt>
                <c:pt idx="23984">
                  <c:v>85.051270984260242</c:v>
                </c:pt>
                <c:pt idx="23985">
                  <c:v>85.088741525308151</c:v>
                </c:pt>
                <c:pt idx="23986">
                  <c:v>85.10955436809013</c:v>
                </c:pt>
                <c:pt idx="23987">
                  <c:v>85.183757651626451</c:v>
                </c:pt>
                <c:pt idx="23988">
                  <c:v>85.240686845528444</c:v>
                </c:pt>
                <c:pt idx="23989">
                  <c:v>85.289891088221268</c:v>
                </c:pt>
                <c:pt idx="23990">
                  <c:v>85.320149944282107</c:v>
                </c:pt>
                <c:pt idx="23991">
                  <c:v>85.350224105924426</c:v>
                </c:pt>
                <c:pt idx="23992">
                  <c:v>85.380305389082636</c:v>
                </c:pt>
                <c:pt idx="23993">
                  <c:v>85.410386672240861</c:v>
                </c:pt>
                <c:pt idx="23994">
                  <c:v>85.440460833883179</c:v>
                </c:pt>
                <c:pt idx="23995">
                  <c:v>85.47054211704139</c:v>
                </c:pt>
                <c:pt idx="23996">
                  <c:v>85.500651886263199</c:v>
                </c:pt>
                <c:pt idx="23997">
                  <c:v>85.530733169421424</c:v>
                </c:pt>
                <c:pt idx="23998">
                  <c:v>85.560807331063728</c:v>
                </c:pt>
                <c:pt idx="23999">
                  <c:v>85.590888614221953</c:v>
                </c:pt>
                <c:pt idx="24000">
                  <c:v>85.620969897380164</c:v>
                </c:pt>
                <c:pt idx="24001">
                  <c:v>85.651044059022482</c:v>
                </c:pt>
                <c:pt idx="24002">
                  <c:v>85.681125342180692</c:v>
                </c:pt>
                <c:pt idx="24003">
                  <c:v>85.711206625338917</c:v>
                </c:pt>
                <c:pt idx="24004">
                  <c:v>85.741280786981235</c:v>
                </c:pt>
                <c:pt idx="24005">
                  <c:v>85.771362070139446</c:v>
                </c:pt>
                <c:pt idx="24006">
                  <c:v>85.801443353297657</c:v>
                </c:pt>
                <c:pt idx="24007">
                  <c:v>85.8615987980982</c:v>
                </c:pt>
                <c:pt idx="24008">
                  <c:v>85.891708567320009</c:v>
                </c:pt>
                <c:pt idx="24009">
                  <c:v>85.921782728962327</c:v>
                </c:pt>
                <c:pt idx="24010">
                  <c:v>85.951864012120538</c:v>
                </c:pt>
                <c:pt idx="24011">
                  <c:v>85.981945295278763</c:v>
                </c:pt>
                <c:pt idx="24012">
                  <c:v>86.012019456921067</c:v>
                </c:pt>
                <c:pt idx="24013">
                  <c:v>86.042100740079292</c:v>
                </c:pt>
                <c:pt idx="24014">
                  <c:v>86.072182023237502</c:v>
                </c:pt>
                <c:pt idx="24015">
                  <c:v>86.10225618487982</c:v>
                </c:pt>
                <c:pt idx="24016">
                  <c:v>86.132337468038031</c:v>
                </c:pt>
                <c:pt idx="24017">
                  <c:v>86.162418751196256</c:v>
                </c:pt>
                <c:pt idx="24018">
                  <c:v>86.192492912838574</c:v>
                </c:pt>
                <c:pt idx="24019">
                  <c:v>86.222574195996785</c:v>
                </c:pt>
                <c:pt idx="24020">
                  <c:v>86.252683965218594</c:v>
                </c:pt>
                <c:pt idx="24021">
                  <c:v>86.282765248376819</c:v>
                </c:pt>
                <c:pt idx="24022">
                  <c:v>86.312839410019137</c:v>
                </c:pt>
                <c:pt idx="24023">
                  <c:v>86.342920693177348</c:v>
                </c:pt>
                <c:pt idx="24024">
                  <c:v>86.373001976335559</c:v>
                </c:pt>
                <c:pt idx="24025">
                  <c:v>86.403076137977877</c:v>
                </c:pt>
                <c:pt idx="24026">
                  <c:v>86.433157421136087</c:v>
                </c:pt>
                <c:pt idx="24027">
                  <c:v>86.463238704294312</c:v>
                </c:pt>
                <c:pt idx="24028">
                  <c:v>86.49331286593663</c:v>
                </c:pt>
                <c:pt idx="24029">
                  <c:v>86.523394149094841</c:v>
                </c:pt>
                <c:pt idx="24030">
                  <c:v>86.553475432253052</c:v>
                </c:pt>
                <c:pt idx="24031">
                  <c:v>86.560339071053889</c:v>
                </c:pt>
                <c:pt idx="24032">
                  <c:v>86.54151584004768</c:v>
                </c:pt>
                <c:pt idx="24033">
                  <c:v>86.572350945636629</c:v>
                </c:pt>
                <c:pt idx="24034">
                  <c:v>86.537203357176921</c:v>
                </c:pt>
                <c:pt idx="24035">
                  <c:v>86.569793283261802</c:v>
                </c:pt>
                <c:pt idx="24036">
                  <c:v>86.57979845578069</c:v>
                </c:pt>
                <c:pt idx="24037">
                  <c:v>86.618044541964707</c:v>
                </c:pt>
                <c:pt idx="24038">
                  <c:v>86.605191249165472</c:v>
                </c:pt>
                <c:pt idx="24039">
                  <c:v>86.629577999999995</c:v>
                </c:pt>
                <c:pt idx="24040">
                  <c:v>86.63094920317549</c:v>
                </c:pt>
                <c:pt idx="24041">
                  <c:v>86.635013738061986</c:v>
                </c:pt>
                <c:pt idx="24042">
                  <c:v>86.639078272948495</c:v>
                </c:pt>
                <c:pt idx="24043">
                  <c:v>86.643141845587152</c:v>
                </c:pt>
                <c:pt idx="24044">
                  <c:v>86.647206380473662</c:v>
                </c:pt>
                <c:pt idx="24045">
                  <c:v>86.651274764351527</c:v>
                </c:pt>
                <c:pt idx="24046">
                  <c:v>86.655339299238037</c:v>
                </c:pt>
                <c:pt idx="24047">
                  <c:v>86.659402871876694</c:v>
                </c:pt>
                <c:pt idx="24048">
                  <c:v>86.663467406763203</c:v>
                </c:pt>
                <c:pt idx="24049">
                  <c:v>86.667531941649713</c:v>
                </c:pt>
                <c:pt idx="24050">
                  <c:v>86.67159551428837</c:v>
                </c:pt>
                <c:pt idx="24051">
                  <c:v>86.67566004917488</c:v>
                </c:pt>
                <c:pt idx="24052">
                  <c:v>86.679724584061375</c:v>
                </c:pt>
                <c:pt idx="24053">
                  <c:v>86.683788156700047</c:v>
                </c:pt>
                <c:pt idx="24054">
                  <c:v>86.687852691586542</c:v>
                </c:pt>
                <c:pt idx="24055">
                  <c:v>86.691917226473052</c:v>
                </c:pt>
                <c:pt idx="24056">
                  <c:v>86.695980799111709</c:v>
                </c:pt>
                <c:pt idx="24057">
                  <c:v>86.700045333998219</c:v>
                </c:pt>
                <c:pt idx="24058">
                  <c:v>86.704113717876083</c:v>
                </c:pt>
                <c:pt idx="24059">
                  <c:v>86.708177290514755</c:v>
                </c:pt>
                <c:pt idx="24060">
                  <c:v>86.71224182540125</c:v>
                </c:pt>
                <c:pt idx="24061">
                  <c:v>86.71630636028776</c:v>
                </c:pt>
                <c:pt idx="24062">
                  <c:v>86.720369932926417</c:v>
                </c:pt>
                <c:pt idx="24063">
                  <c:v>86.724434467812927</c:v>
                </c:pt>
                <c:pt idx="24064">
                  <c:v>86.728499002699436</c:v>
                </c:pt>
                <c:pt idx="24065">
                  <c:v>86.732562575338093</c:v>
                </c:pt>
                <c:pt idx="24066">
                  <c:v>86.736627110224603</c:v>
                </c:pt>
                <c:pt idx="24067">
                  <c:v>86.740691645111099</c:v>
                </c:pt>
                <c:pt idx="24068">
                  <c:v>86.74475521774977</c:v>
                </c:pt>
                <c:pt idx="24069">
                  <c:v>86.748819752636265</c:v>
                </c:pt>
                <c:pt idx="24070">
                  <c:v>86.752888136514144</c:v>
                </c:pt>
                <c:pt idx="24071">
                  <c:v>86.75695267140064</c:v>
                </c:pt>
                <c:pt idx="24072">
                  <c:v>86.761016244039311</c:v>
                </c:pt>
                <c:pt idx="24073">
                  <c:v>86.765080778925807</c:v>
                </c:pt>
                <c:pt idx="24074">
                  <c:v>86.769145313812317</c:v>
                </c:pt>
                <c:pt idx="24075">
                  <c:v>86.773208886450973</c:v>
                </c:pt>
                <c:pt idx="24076">
                  <c:v>86.777273421337483</c:v>
                </c:pt>
                <c:pt idx="24077">
                  <c:v>86.781337956223993</c:v>
                </c:pt>
                <c:pt idx="24078">
                  <c:v>86.78540152886265</c:v>
                </c:pt>
                <c:pt idx="24079">
                  <c:v>86.78946606374916</c:v>
                </c:pt>
                <c:pt idx="24080">
                  <c:v>86.793530598635655</c:v>
                </c:pt>
                <c:pt idx="24081">
                  <c:v>86.797594171274326</c:v>
                </c:pt>
                <c:pt idx="24082">
                  <c:v>86.801658706160822</c:v>
                </c:pt>
                <c:pt idx="24083">
                  <c:v>86.805727090038701</c:v>
                </c:pt>
                <c:pt idx="24084">
                  <c:v>86.809790662677358</c:v>
                </c:pt>
                <c:pt idx="24085">
                  <c:v>86.842305017273716</c:v>
                </c:pt>
                <c:pt idx="24086">
                  <c:v>86.846368589912373</c:v>
                </c:pt>
                <c:pt idx="24087">
                  <c:v>86.829769719360996</c:v>
                </c:pt>
                <c:pt idx="24088">
                  <c:v>86.811538137306314</c:v>
                </c:pt>
                <c:pt idx="24089">
                  <c:v>86.844818007629954</c:v>
                </c:pt>
                <c:pt idx="24090">
                  <c:v>86.846664000000004</c:v>
                </c:pt>
                <c:pt idx="24091">
                  <c:v>86.811823050548398</c:v>
                </c:pt>
                <c:pt idx="24092">
                  <c:v>86.828031683194283</c:v>
                </c:pt>
                <c:pt idx="24093">
                  <c:v>86.88983778621639</c:v>
                </c:pt>
                <c:pt idx="24094">
                  <c:v>86.898205651717745</c:v>
                </c:pt>
                <c:pt idx="24095">
                  <c:v>86.90658144133414</c:v>
                </c:pt>
                <c:pt idx="24096">
                  <c:v>86.914947325806722</c:v>
                </c:pt>
                <c:pt idx="24097">
                  <c:v>86.923315191308063</c:v>
                </c:pt>
                <c:pt idx="24098">
                  <c:v>86.931683056809419</c:v>
                </c:pt>
                <c:pt idx="24099">
                  <c:v>86.940048941282001</c:v>
                </c:pt>
                <c:pt idx="24100">
                  <c:v>86.948416806783342</c:v>
                </c:pt>
                <c:pt idx="24101">
                  <c:v>86.956784672284684</c:v>
                </c:pt>
                <c:pt idx="24102">
                  <c:v>86.965150556757266</c:v>
                </c:pt>
                <c:pt idx="24103">
                  <c:v>86.973518422258607</c:v>
                </c:pt>
                <c:pt idx="24104">
                  <c:v>86.981886287759963</c:v>
                </c:pt>
                <c:pt idx="24105">
                  <c:v>86.99025217223253</c:v>
                </c:pt>
                <c:pt idx="24106">
                  <c:v>86.998620037733886</c:v>
                </c:pt>
                <c:pt idx="24107">
                  <c:v>87.006995827350281</c:v>
                </c:pt>
                <c:pt idx="24108">
                  <c:v>87.015363692851636</c:v>
                </c:pt>
                <c:pt idx="24109">
                  <c:v>87.023729577324218</c:v>
                </c:pt>
                <c:pt idx="24110">
                  <c:v>87.03209744282556</c:v>
                </c:pt>
                <c:pt idx="24111">
                  <c:v>87.040465308326901</c:v>
                </c:pt>
                <c:pt idx="24112">
                  <c:v>87.048831192799483</c:v>
                </c:pt>
                <c:pt idx="24113">
                  <c:v>87.057199058300824</c:v>
                </c:pt>
                <c:pt idx="24114">
                  <c:v>87.065566923802166</c:v>
                </c:pt>
                <c:pt idx="24115">
                  <c:v>87.073932808274748</c:v>
                </c:pt>
                <c:pt idx="24116">
                  <c:v>87.082300673776103</c:v>
                </c:pt>
                <c:pt idx="24117">
                  <c:v>87.090668539277445</c:v>
                </c:pt>
                <c:pt idx="24118">
                  <c:v>87.099034423750027</c:v>
                </c:pt>
                <c:pt idx="24119">
                  <c:v>87.107402289251368</c:v>
                </c:pt>
                <c:pt idx="24120">
                  <c:v>87.115778078867777</c:v>
                </c:pt>
                <c:pt idx="24121">
                  <c:v>87.124143963340359</c:v>
                </c:pt>
                <c:pt idx="24122">
                  <c:v>87.1325118288417</c:v>
                </c:pt>
                <c:pt idx="24123">
                  <c:v>87.140879694343042</c:v>
                </c:pt>
                <c:pt idx="24124">
                  <c:v>87.149245578815624</c:v>
                </c:pt>
                <c:pt idx="24125">
                  <c:v>87.157613444316965</c:v>
                </c:pt>
                <c:pt idx="24126">
                  <c:v>87.165981309818321</c:v>
                </c:pt>
                <c:pt idx="24127">
                  <c:v>87.174347194290888</c:v>
                </c:pt>
                <c:pt idx="24128">
                  <c:v>87.182715059792244</c:v>
                </c:pt>
                <c:pt idx="24129">
                  <c:v>87.191082925293586</c:v>
                </c:pt>
                <c:pt idx="24130">
                  <c:v>87.199448809766167</c:v>
                </c:pt>
                <c:pt idx="24131">
                  <c:v>87.207816675267509</c:v>
                </c:pt>
                <c:pt idx="24132">
                  <c:v>87.216192464883918</c:v>
                </c:pt>
                <c:pt idx="24133">
                  <c:v>87.224560330385259</c:v>
                </c:pt>
                <c:pt idx="24134">
                  <c:v>87.232926214857841</c:v>
                </c:pt>
                <c:pt idx="24135">
                  <c:v>87.241294080359182</c:v>
                </c:pt>
                <c:pt idx="24136">
                  <c:v>87.255558587184368</c:v>
                </c:pt>
                <c:pt idx="24137">
                  <c:v>87.284815438663486</c:v>
                </c:pt>
                <c:pt idx="24138">
                  <c:v>87.276549390557932</c:v>
                </c:pt>
                <c:pt idx="24139">
                  <c:v>87.251426835995233</c:v>
                </c:pt>
                <c:pt idx="24140">
                  <c:v>87.256073625655688</c:v>
                </c:pt>
                <c:pt idx="24141">
                  <c:v>87.274287544587509</c:v>
                </c:pt>
                <c:pt idx="24142">
                  <c:v>87.292500623361136</c:v>
                </c:pt>
                <c:pt idx="24143">
                  <c:v>87.263481043395316</c:v>
                </c:pt>
                <c:pt idx="24144">
                  <c:v>87.304348057224601</c:v>
                </c:pt>
                <c:pt idx="24145">
                  <c:v>87.333620888488497</c:v>
                </c:pt>
                <c:pt idx="24146">
                  <c:v>87.33138262085356</c:v>
                </c:pt>
                <c:pt idx="24147">
                  <c:v>87.315712097317132</c:v>
                </c:pt>
                <c:pt idx="24148">
                  <c:v>87.313473299663812</c:v>
                </c:pt>
                <c:pt idx="24149">
                  <c:v>87.31123503202889</c:v>
                </c:pt>
                <c:pt idx="24150">
                  <c:v>87.30899623437557</c:v>
                </c:pt>
                <c:pt idx="24151">
                  <c:v>87.306755316648719</c:v>
                </c:pt>
                <c:pt idx="24152">
                  <c:v>87.304516518995399</c:v>
                </c:pt>
                <c:pt idx="24153">
                  <c:v>87.302278251360477</c:v>
                </c:pt>
                <c:pt idx="24154">
                  <c:v>87.300039453707157</c:v>
                </c:pt>
                <c:pt idx="24155">
                  <c:v>87.297800656053852</c:v>
                </c:pt>
                <c:pt idx="24156">
                  <c:v>87.295562388418915</c:v>
                </c:pt>
                <c:pt idx="24157">
                  <c:v>87.293323590765596</c:v>
                </c:pt>
                <c:pt idx="24158">
                  <c:v>87.29108479311229</c:v>
                </c:pt>
                <c:pt idx="24159">
                  <c:v>87.288846525477354</c:v>
                </c:pt>
                <c:pt idx="24160">
                  <c:v>87.286607727824034</c:v>
                </c:pt>
                <c:pt idx="24161">
                  <c:v>87.284368930170729</c:v>
                </c:pt>
                <c:pt idx="24162">
                  <c:v>87.282130662535792</c:v>
                </c:pt>
                <c:pt idx="24163">
                  <c:v>87.279891864882487</c:v>
                </c:pt>
                <c:pt idx="24164">
                  <c:v>87.277650947155635</c:v>
                </c:pt>
                <c:pt idx="24165">
                  <c:v>87.275412679520699</c:v>
                </c:pt>
                <c:pt idx="24166">
                  <c:v>87.273173881867379</c:v>
                </c:pt>
                <c:pt idx="24167">
                  <c:v>87.270935084214074</c:v>
                </c:pt>
                <c:pt idx="24168">
                  <c:v>87.268696816579137</c:v>
                </c:pt>
                <c:pt idx="24169">
                  <c:v>87.266458018925832</c:v>
                </c:pt>
                <c:pt idx="24170">
                  <c:v>87.264219221272512</c:v>
                </c:pt>
                <c:pt idx="24171">
                  <c:v>87.261980953637575</c:v>
                </c:pt>
                <c:pt idx="24172">
                  <c:v>87.25974215598427</c:v>
                </c:pt>
                <c:pt idx="24173">
                  <c:v>87.257503358330951</c:v>
                </c:pt>
                <c:pt idx="24174">
                  <c:v>87.255265090696014</c:v>
                </c:pt>
                <c:pt idx="24175">
                  <c:v>87.253026293042709</c:v>
                </c:pt>
                <c:pt idx="24176">
                  <c:v>87.250785375315857</c:v>
                </c:pt>
                <c:pt idx="24177">
                  <c:v>87.248546577662538</c:v>
                </c:pt>
                <c:pt idx="24178">
                  <c:v>87.246308310027615</c:v>
                </c:pt>
                <c:pt idx="24179">
                  <c:v>87.244069512374296</c:v>
                </c:pt>
                <c:pt idx="24180">
                  <c:v>87.241830714720976</c:v>
                </c:pt>
                <c:pt idx="24181">
                  <c:v>87.239592447086054</c:v>
                </c:pt>
                <c:pt idx="24182">
                  <c:v>87.237353649432734</c:v>
                </c:pt>
                <c:pt idx="24183">
                  <c:v>87.235114851779429</c:v>
                </c:pt>
                <c:pt idx="24184">
                  <c:v>87.232876584144492</c:v>
                </c:pt>
                <c:pt idx="24185">
                  <c:v>87.230637786491172</c:v>
                </c:pt>
                <c:pt idx="24186">
                  <c:v>87.228398988837867</c:v>
                </c:pt>
                <c:pt idx="24187">
                  <c:v>87.22616072120293</c:v>
                </c:pt>
                <c:pt idx="24188">
                  <c:v>87.223919803476079</c:v>
                </c:pt>
                <c:pt idx="24189">
                  <c:v>87.221681005822774</c:v>
                </c:pt>
                <c:pt idx="24190">
                  <c:v>87.219442738187837</c:v>
                </c:pt>
                <c:pt idx="24191">
                  <c:v>87.217203940534517</c:v>
                </c:pt>
                <c:pt idx="24192">
                  <c:v>87.214965142881212</c:v>
                </c:pt>
                <c:pt idx="24193">
                  <c:v>87.212726875246275</c:v>
                </c:pt>
                <c:pt idx="24194">
                  <c:v>87.210488077592956</c:v>
                </c:pt>
                <c:pt idx="24195">
                  <c:v>87.20824927993965</c:v>
                </c:pt>
                <c:pt idx="24196">
                  <c:v>87.206011012304714</c:v>
                </c:pt>
                <c:pt idx="24197">
                  <c:v>87.203772214651408</c:v>
                </c:pt>
                <c:pt idx="24198">
                  <c:v>87.201533416998089</c:v>
                </c:pt>
                <c:pt idx="24199">
                  <c:v>87.199295149363152</c:v>
                </c:pt>
                <c:pt idx="24200">
                  <c:v>87.197056351709847</c:v>
                </c:pt>
                <c:pt idx="24201">
                  <c:v>87.194815433982996</c:v>
                </c:pt>
                <c:pt idx="24202">
                  <c:v>87.192576636329676</c:v>
                </c:pt>
                <c:pt idx="24203">
                  <c:v>87.190682171632901</c:v>
                </c:pt>
                <c:pt idx="24204">
                  <c:v>87.209328613257028</c:v>
                </c:pt>
                <c:pt idx="24205">
                  <c:v>87.24352260276585</c:v>
                </c:pt>
                <c:pt idx="24206">
                  <c:v>87.211894622317601</c:v>
                </c:pt>
                <c:pt idx="24207">
                  <c:v>87.298903999999993</c:v>
                </c:pt>
                <c:pt idx="24208">
                  <c:v>87.301725992846912</c:v>
                </c:pt>
                <c:pt idx="24209">
                  <c:v>87.364112896280204</c:v>
                </c:pt>
                <c:pt idx="24210">
                  <c:v>87.315231205810477</c:v>
                </c:pt>
                <c:pt idx="24211">
                  <c:v>87.369731216730031</c:v>
                </c:pt>
                <c:pt idx="24212">
                  <c:v>87.392666881889767</c:v>
                </c:pt>
                <c:pt idx="24213">
                  <c:v>87.602642291845484</c:v>
                </c:pt>
                <c:pt idx="24214">
                  <c:v>87.719307862050144</c:v>
                </c:pt>
                <c:pt idx="24215">
                  <c:v>87.736566966401895</c:v>
                </c:pt>
                <c:pt idx="24216">
                  <c:v>87.753821984791443</c:v>
                </c:pt>
                <c:pt idx="24217">
                  <c:v>87.771081089143209</c:v>
                </c:pt>
                <c:pt idx="24218">
                  <c:v>87.78834019349496</c:v>
                </c:pt>
                <c:pt idx="24219">
                  <c:v>87.805595211884508</c:v>
                </c:pt>
                <c:pt idx="24220">
                  <c:v>87.82285431623626</c:v>
                </c:pt>
                <c:pt idx="24221">
                  <c:v>87.840129764436838</c:v>
                </c:pt>
                <c:pt idx="24222">
                  <c:v>87.85738886878859</c:v>
                </c:pt>
                <c:pt idx="24223">
                  <c:v>87.874643887178138</c:v>
                </c:pt>
                <c:pt idx="24224">
                  <c:v>87.891902991529889</c:v>
                </c:pt>
                <c:pt idx="24225">
                  <c:v>87.909162095881641</c:v>
                </c:pt>
                <c:pt idx="24226">
                  <c:v>87.926417114271189</c:v>
                </c:pt>
                <c:pt idx="24227">
                  <c:v>87.943676218622954</c:v>
                </c:pt>
                <c:pt idx="24228">
                  <c:v>87.960935322974706</c:v>
                </c:pt>
                <c:pt idx="24229">
                  <c:v>87.978190341364254</c:v>
                </c:pt>
                <c:pt idx="24230">
                  <c:v>87.995449445716005</c:v>
                </c:pt>
                <c:pt idx="24231">
                  <c:v>88.012708550067757</c:v>
                </c:pt>
                <c:pt idx="24232">
                  <c:v>88.029963568457305</c:v>
                </c:pt>
                <c:pt idx="24233">
                  <c:v>88.047239016657883</c:v>
                </c:pt>
                <c:pt idx="24234">
                  <c:v>88.064498121009635</c:v>
                </c:pt>
                <c:pt idx="24235">
                  <c:v>88.081753139399183</c:v>
                </c:pt>
                <c:pt idx="24236">
                  <c:v>88.099012243750934</c:v>
                </c:pt>
                <c:pt idx="24237">
                  <c:v>88.1162713481027</c:v>
                </c:pt>
                <c:pt idx="24238">
                  <c:v>88.133526366492248</c:v>
                </c:pt>
                <c:pt idx="24239">
                  <c:v>88.150785470843999</c:v>
                </c:pt>
                <c:pt idx="24240">
                  <c:v>88.168044575195751</c:v>
                </c:pt>
                <c:pt idx="24241">
                  <c:v>88.185299593585299</c:v>
                </c:pt>
                <c:pt idx="24242">
                  <c:v>88.20255869793705</c:v>
                </c:pt>
                <c:pt idx="24243">
                  <c:v>88.219817802288816</c:v>
                </c:pt>
                <c:pt idx="24244">
                  <c:v>88.237072820678364</c:v>
                </c:pt>
                <c:pt idx="24245">
                  <c:v>88.254331925030115</c:v>
                </c:pt>
                <c:pt idx="24246">
                  <c:v>88.27160737323068</c:v>
                </c:pt>
                <c:pt idx="24247">
                  <c:v>88.288866477582445</c:v>
                </c:pt>
                <c:pt idx="24248">
                  <c:v>88.306121495971993</c:v>
                </c:pt>
                <c:pt idx="24249">
                  <c:v>88.323380600323745</c:v>
                </c:pt>
                <c:pt idx="24250">
                  <c:v>88.340639704675496</c:v>
                </c:pt>
                <c:pt idx="24251">
                  <c:v>88.357894723065044</c:v>
                </c:pt>
                <c:pt idx="24252">
                  <c:v>88.375650049833098</c:v>
                </c:pt>
                <c:pt idx="24253">
                  <c:v>88.365212671036943</c:v>
                </c:pt>
                <c:pt idx="24254">
                  <c:v>88.377160157844543</c:v>
                </c:pt>
                <c:pt idx="24255">
                  <c:v>88.363190059370538</c:v>
                </c:pt>
                <c:pt idx="24256">
                  <c:v>88.349913983309492</c:v>
                </c:pt>
                <c:pt idx="24257">
                  <c:v>88.346114654112043</c:v>
                </c:pt>
                <c:pt idx="24258">
                  <c:v>88.360649205293285</c:v>
                </c:pt>
                <c:pt idx="24259">
                  <c:v>88.342995253934191</c:v>
                </c:pt>
                <c:pt idx="24260">
                  <c:v>88.322410958283669</c:v>
                </c:pt>
                <c:pt idx="24261">
                  <c:v>88.327931186089785</c:v>
                </c:pt>
                <c:pt idx="24262">
                  <c:v>88.324286089491011</c:v>
                </c:pt>
                <c:pt idx="24263">
                  <c:v>88.320641855841245</c:v>
                </c:pt>
                <c:pt idx="24264">
                  <c:v>88.316996759242485</c:v>
                </c:pt>
                <c:pt idx="24265">
                  <c:v>88.313351662643711</c:v>
                </c:pt>
                <c:pt idx="24266">
                  <c:v>88.323207098712444</c:v>
                </c:pt>
                <c:pt idx="24267">
                  <c:v>88.364181606580829</c:v>
                </c:pt>
                <c:pt idx="24268">
                  <c:v>88.349801446722296</c:v>
                </c:pt>
                <c:pt idx="24269">
                  <c:v>88.295163277062471</c:v>
                </c:pt>
                <c:pt idx="24270">
                  <c:v>88.264021931330475</c:v>
                </c:pt>
                <c:pt idx="24271">
                  <c:v>88.281493108462456</c:v>
                </c:pt>
                <c:pt idx="24272">
                  <c:v>88.269810051263704</c:v>
                </c:pt>
                <c:pt idx="24273">
                  <c:v>88.246640738492218</c:v>
                </c:pt>
                <c:pt idx="24274">
                  <c:v>88.230078609106528</c:v>
                </c:pt>
                <c:pt idx="24275">
                  <c:v>88.213516479720823</c:v>
                </c:pt>
                <c:pt idx="24276">
                  <c:v>88.196958271293795</c:v>
                </c:pt>
                <c:pt idx="24277">
                  <c:v>88.180396141908105</c:v>
                </c:pt>
                <c:pt idx="24278">
                  <c:v>88.163834012522415</c:v>
                </c:pt>
                <c:pt idx="24279">
                  <c:v>88.147275804095386</c:v>
                </c:pt>
                <c:pt idx="24280">
                  <c:v>88.130713674709696</c:v>
                </c:pt>
                <c:pt idx="24281">
                  <c:v>88.114151545324006</c:v>
                </c:pt>
                <c:pt idx="24282">
                  <c:v>88.097593336896978</c:v>
                </c:pt>
                <c:pt idx="24283">
                  <c:v>88.081015523676641</c:v>
                </c:pt>
                <c:pt idx="24284">
                  <c:v>88.06445339429095</c:v>
                </c:pt>
                <c:pt idx="24285">
                  <c:v>88.047895185863908</c:v>
                </c:pt>
                <c:pt idx="24286">
                  <c:v>88.031333056478218</c:v>
                </c:pt>
                <c:pt idx="24287">
                  <c:v>88.014770927092528</c:v>
                </c:pt>
                <c:pt idx="24288">
                  <c:v>87.998212718665499</c:v>
                </c:pt>
                <c:pt idx="24289">
                  <c:v>87.981650589279809</c:v>
                </c:pt>
                <c:pt idx="24290">
                  <c:v>87.965088459894119</c:v>
                </c:pt>
                <c:pt idx="24291">
                  <c:v>87.948530251467091</c:v>
                </c:pt>
                <c:pt idx="24292">
                  <c:v>87.9319681220814</c:v>
                </c:pt>
                <c:pt idx="24293">
                  <c:v>87.91540599269571</c:v>
                </c:pt>
                <c:pt idx="24294">
                  <c:v>87.898847784268682</c:v>
                </c:pt>
                <c:pt idx="24295">
                  <c:v>87.882285654882978</c:v>
                </c:pt>
                <c:pt idx="24296">
                  <c:v>87.86570784166264</c:v>
                </c:pt>
                <c:pt idx="24297">
                  <c:v>87.84914571227695</c:v>
                </c:pt>
                <c:pt idx="24298">
                  <c:v>87.832587503849922</c:v>
                </c:pt>
                <c:pt idx="24299">
                  <c:v>87.534180246996655</c:v>
                </c:pt>
                <c:pt idx="24300">
                  <c:v>87.530463297687348</c:v>
                </c:pt>
                <c:pt idx="24301">
                  <c:v>87.526745468210066</c:v>
                </c:pt>
                <c:pt idx="24302">
                  <c:v>87.523027638732785</c:v>
                </c:pt>
                <c:pt idx="24303">
                  <c:v>87.519310689423463</c:v>
                </c:pt>
                <c:pt idx="24304">
                  <c:v>87.515592859946196</c:v>
                </c:pt>
                <c:pt idx="24305">
                  <c:v>87.511875030468914</c:v>
                </c:pt>
                <c:pt idx="24306">
                  <c:v>87.508158081159593</c:v>
                </c:pt>
                <c:pt idx="24307">
                  <c:v>87.497001072055895</c:v>
                </c:pt>
                <c:pt idx="24308">
                  <c:v>87.493284122746587</c:v>
                </c:pt>
                <c:pt idx="24309">
                  <c:v>87.489566293269306</c:v>
                </c:pt>
                <c:pt idx="24310">
                  <c:v>87.485848463792024</c:v>
                </c:pt>
                <c:pt idx="24311">
                  <c:v>87.482131514482717</c:v>
                </c:pt>
                <c:pt idx="24312">
                  <c:v>87.478413685005435</c:v>
                </c:pt>
                <c:pt idx="24313">
                  <c:v>87.474695855528154</c:v>
                </c:pt>
                <c:pt idx="24314">
                  <c:v>87.470978906218832</c:v>
                </c:pt>
                <c:pt idx="24315">
                  <c:v>87.467261076741551</c:v>
                </c:pt>
                <c:pt idx="24316">
                  <c:v>87.463543247264269</c:v>
                </c:pt>
                <c:pt idx="24317">
                  <c:v>87.459826297954962</c:v>
                </c:pt>
                <c:pt idx="24318">
                  <c:v>87.456104947805827</c:v>
                </c:pt>
                <c:pt idx="24319">
                  <c:v>87.452387118328545</c:v>
                </c:pt>
                <c:pt idx="24320">
                  <c:v>87.448670169019223</c:v>
                </c:pt>
                <c:pt idx="24321">
                  <c:v>87.444952339541956</c:v>
                </c:pt>
                <c:pt idx="24322">
                  <c:v>87.441234510064675</c:v>
                </c:pt>
                <c:pt idx="24323">
                  <c:v>87.437517560755353</c:v>
                </c:pt>
                <c:pt idx="24324">
                  <c:v>87.433799731278071</c:v>
                </c:pt>
                <c:pt idx="24325">
                  <c:v>87.43008190180079</c:v>
                </c:pt>
                <c:pt idx="24326">
                  <c:v>87.426364952491483</c:v>
                </c:pt>
                <c:pt idx="24327">
                  <c:v>87.422647123014201</c:v>
                </c:pt>
                <c:pt idx="24328">
                  <c:v>87.41892929353692</c:v>
                </c:pt>
                <c:pt idx="24329">
                  <c:v>87.415212344227598</c:v>
                </c:pt>
                <c:pt idx="24330">
                  <c:v>87.411494514750316</c:v>
                </c:pt>
                <c:pt idx="24331">
                  <c:v>87.407773164601196</c:v>
                </c:pt>
                <c:pt idx="24332">
                  <c:v>87.404055335123914</c:v>
                </c:pt>
                <c:pt idx="24333">
                  <c:v>87.400338385814592</c:v>
                </c:pt>
                <c:pt idx="24334">
                  <c:v>87.396620556337311</c:v>
                </c:pt>
                <c:pt idx="24335">
                  <c:v>87.392902726860029</c:v>
                </c:pt>
                <c:pt idx="24336">
                  <c:v>87.389185777550722</c:v>
                </c:pt>
                <c:pt idx="24337">
                  <c:v>87.38546794807344</c:v>
                </c:pt>
                <c:pt idx="24338">
                  <c:v>87.381750118596159</c:v>
                </c:pt>
                <c:pt idx="24339">
                  <c:v>87.378033169286837</c:v>
                </c:pt>
                <c:pt idx="24340">
                  <c:v>87.37431533980957</c:v>
                </c:pt>
                <c:pt idx="24341">
                  <c:v>87.344637661897949</c:v>
                </c:pt>
                <c:pt idx="24342">
                  <c:v>87.236915491060785</c:v>
                </c:pt>
                <c:pt idx="24343">
                  <c:v>87.28441209728183</c:v>
                </c:pt>
                <c:pt idx="24344">
                  <c:v>87.287725974248914</c:v>
                </c:pt>
                <c:pt idx="24345">
                  <c:v>87.140594400966179</c:v>
                </c:pt>
                <c:pt idx="24346">
                  <c:v>87.177447213537462</c:v>
                </c:pt>
                <c:pt idx="24347">
                  <c:v>87.148745753424649</c:v>
                </c:pt>
                <c:pt idx="24348">
                  <c:v>87.100847768115941</c:v>
                </c:pt>
                <c:pt idx="24349">
                  <c:v>87.09193413768115</c:v>
                </c:pt>
                <c:pt idx="24350">
                  <c:v>87.06322858823529</c:v>
                </c:pt>
                <c:pt idx="24351">
                  <c:v>87.0803483749702</c:v>
                </c:pt>
                <c:pt idx="24352">
                  <c:v>87.046881082498814</c:v>
                </c:pt>
                <c:pt idx="24353">
                  <c:v>86.975238559847398</c:v>
                </c:pt>
                <c:pt idx="24354">
                  <c:v>86.971640100496231</c:v>
                </c:pt>
                <c:pt idx="24355">
                  <c:v>86.969945465093843</c:v>
                </c:pt>
                <c:pt idx="24356">
                  <c:v>86.968249224923056</c:v>
                </c:pt>
                <c:pt idx="24357">
                  <c:v>86.966554589520655</c:v>
                </c:pt>
                <c:pt idx="24358">
                  <c:v>86.96486035531035</c:v>
                </c:pt>
                <c:pt idx="24359">
                  <c:v>86.963165719907948</c:v>
                </c:pt>
                <c:pt idx="24360">
                  <c:v>86.961471084505547</c:v>
                </c:pt>
                <c:pt idx="24361">
                  <c:v>86.959776850295242</c:v>
                </c:pt>
                <c:pt idx="24362">
                  <c:v>86.958082214892841</c:v>
                </c:pt>
                <c:pt idx="24363">
                  <c:v>86.956387579490439</c:v>
                </c:pt>
                <c:pt idx="24364">
                  <c:v>86.954693345280134</c:v>
                </c:pt>
                <c:pt idx="24365">
                  <c:v>86.952998709877733</c:v>
                </c:pt>
                <c:pt idx="24366">
                  <c:v>86.951304475667428</c:v>
                </c:pt>
                <c:pt idx="24367">
                  <c:v>86.949609840265026</c:v>
                </c:pt>
                <c:pt idx="24368">
                  <c:v>86.947913600094253</c:v>
                </c:pt>
                <c:pt idx="24369">
                  <c:v>86.946218964691852</c:v>
                </c:pt>
                <c:pt idx="24370">
                  <c:v>86.944524730481547</c:v>
                </c:pt>
                <c:pt idx="24371">
                  <c:v>86.942830095079145</c:v>
                </c:pt>
                <c:pt idx="24372">
                  <c:v>86.941135459676744</c:v>
                </c:pt>
                <c:pt idx="24373">
                  <c:v>86.939441225466439</c:v>
                </c:pt>
                <c:pt idx="24374">
                  <c:v>86.937746590064037</c:v>
                </c:pt>
                <c:pt idx="24375">
                  <c:v>86.936051954661636</c:v>
                </c:pt>
                <c:pt idx="24376">
                  <c:v>86.934357720451331</c:v>
                </c:pt>
                <c:pt idx="24377">
                  <c:v>86.932663085048929</c:v>
                </c:pt>
                <c:pt idx="24378">
                  <c:v>86.930968449646528</c:v>
                </c:pt>
                <c:pt idx="24379">
                  <c:v>86.929274215436223</c:v>
                </c:pt>
                <c:pt idx="24380">
                  <c:v>86.927579580033822</c:v>
                </c:pt>
                <c:pt idx="24381">
                  <c:v>86.925883339863049</c:v>
                </c:pt>
                <c:pt idx="24382">
                  <c:v>86.924188704460647</c:v>
                </c:pt>
                <c:pt idx="24383">
                  <c:v>86.922494470250342</c:v>
                </c:pt>
                <c:pt idx="24384">
                  <c:v>86.920799834847941</c:v>
                </c:pt>
                <c:pt idx="24385">
                  <c:v>86.919105199445539</c:v>
                </c:pt>
                <c:pt idx="24386">
                  <c:v>86.917410965235234</c:v>
                </c:pt>
                <c:pt idx="24387">
                  <c:v>86.915716329832833</c:v>
                </c:pt>
                <c:pt idx="24388">
                  <c:v>86.914022095622514</c:v>
                </c:pt>
                <c:pt idx="24389">
                  <c:v>86.912327460220112</c:v>
                </c:pt>
                <c:pt idx="24390">
                  <c:v>86.910632824817711</c:v>
                </c:pt>
                <c:pt idx="24391">
                  <c:v>86.908938590607406</c:v>
                </c:pt>
                <c:pt idx="24392">
                  <c:v>86.907243955205004</c:v>
                </c:pt>
                <c:pt idx="24393">
                  <c:v>86.905547715034231</c:v>
                </c:pt>
                <c:pt idx="24394">
                  <c:v>86.90385307963183</c:v>
                </c:pt>
                <c:pt idx="24395">
                  <c:v>86.902158845421525</c:v>
                </c:pt>
                <c:pt idx="24396">
                  <c:v>86.89087632705602</c:v>
                </c:pt>
                <c:pt idx="24397">
                  <c:v>86.864754000000005</c:v>
                </c:pt>
                <c:pt idx="24398">
                  <c:v>86.870033193133054</c:v>
                </c:pt>
                <c:pt idx="24399">
                  <c:v>86.892437590941597</c:v>
                </c:pt>
                <c:pt idx="24400">
                  <c:v>86.949541257033857</c:v>
                </c:pt>
                <c:pt idx="24401">
                  <c:v>86.937111000000002</c:v>
                </c:pt>
                <c:pt idx="24402">
                  <c:v>86.937111000000002</c:v>
                </c:pt>
                <c:pt idx="24403">
                  <c:v>86.937111000000002</c:v>
                </c:pt>
                <c:pt idx="24404">
                  <c:v>86.935026928581507</c:v>
                </c:pt>
                <c:pt idx="24405">
                  <c:v>86.928865072667222</c:v>
                </c:pt>
                <c:pt idx="24406">
                  <c:v>86.922709046323334</c:v>
                </c:pt>
                <c:pt idx="24407">
                  <c:v>86.91655447737206</c:v>
                </c:pt>
                <c:pt idx="24408">
                  <c:v>86.910398451028172</c:v>
                </c:pt>
                <c:pt idx="24409">
                  <c:v>86.904243882076898</c:v>
                </c:pt>
                <c:pt idx="24410">
                  <c:v>86.898087855733024</c:v>
                </c:pt>
                <c:pt idx="24411">
                  <c:v>86.891931829389137</c:v>
                </c:pt>
                <c:pt idx="24412">
                  <c:v>86.885777260437862</c:v>
                </c:pt>
                <c:pt idx="24413">
                  <c:v>86.879621234093975</c:v>
                </c:pt>
                <c:pt idx="24414">
                  <c:v>86.873465207750101</c:v>
                </c:pt>
                <c:pt idx="24415">
                  <c:v>86.867310638798813</c:v>
                </c:pt>
                <c:pt idx="24416">
                  <c:v>86.861154612454939</c:v>
                </c:pt>
                <c:pt idx="24417">
                  <c:v>86.854992756540653</c:v>
                </c:pt>
                <c:pt idx="24418">
                  <c:v>86.84883673019678</c:v>
                </c:pt>
                <c:pt idx="24419">
                  <c:v>86.842682161245492</c:v>
                </c:pt>
                <c:pt idx="24420">
                  <c:v>86.836526134901618</c:v>
                </c:pt>
                <c:pt idx="24421">
                  <c:v>86.83037010855773</c:v>
                </c:pt>
                <c:pt idx="24422">
                  <c:v>86.824215539606456</c:v>
                </c:pt>
                <c:pt idx="24423">
                  <c:v>86.818059513262568</c:v>
                </c:pt>
                <c:pt idx="24424">
                  <c:v>86.811903486918695</c:v>
                </c:pt>
                <c:pt idx="24425">
                  <c:v>86.805748917967406</c:v>
                </c:pt>
                <c:pt idx="24426">
                  <c:v>86.799592891623533</c:v>
                </c:pt>
                <c:pt idx="24427">
                  <c:v>86.793436865279645</c:v>
                </c:pt>
                <c:pt idx="24428">
                  <c:v>86.787282296328371</c:v>
                </c:pt>
                <c:pt idx="24429">
                  <c:v>86.781126269984497</c:v>
                </c:pt>
                <c:pt idx="24430">
                  <c:v>86.774964414070212</c:v>
                </c:pt>
                <c:pt idx="24431">
                  <c:v>86.768809845118923</c:v>
                </c:pt>
                <c:pt idx="24432">
                  <c:v>86.76265381877505</c:v>
                </c:pt>
                <c:pt idx="24433">
                  <c:v>86.756497792431176</c:v>
                </c:pt>
                <c:pt idx="24434">
                  <c:v>86.750343223479888</c:v>
                </c:pt>
                <c:pt idx="24435">
                  <c:v>86.744187197136014</c:v>
                </c:pt>
                <c:pt idx="24436">
                  <c:v>86.738031170792127</c:v>
                </c:pt>
                <c:pt idx="24437">
                  <c:v>86.731876601840852</c:v>
                </c:pt>
                <c:pt idx="24438">
                  <c:v>86.725720575496965</c:v>
                </c:pt>
                <c:pt idx="24439">
                  <c:v>86.719564549153091</c:v>
                </c:pt>
                <c:pt idx="24440">
                  <c:v>86.713409980201803</c:v>
                </c:pt>
                <c:pt idx="24441">
                  <c:v>86.707253953857929</c:v>
                </c:pt>
                <c:pt idx="24442">
                  <c:v>86.701092097943643</c:v>
                </c:pt>
                <c:pt idx="24443">
                  <c:v>86.69493607159977</c:v>
                </c:pt>
                <c:pt idx="24444">
                  <c:v>86.688781502648482</c:v>
                </c:pt>
                <c:pt idx="24445">
                  <c:v>86.682625476304608</c:v>
                </c:pt>
                <c:pt idx="24446">
                  <c:v>86.67646944996072</c:v>
                </c:pt>
                <c:pt idx="24447">
                  <c:v>86.670314881009446</c:v>
                </c:pt>
                <c:pt idx="24448">
                  <c:v>86.664158854665558</c:v>
                </c:pt>
                <c:pt idx="24449">
                  <c:v>86.658002828321685</c:v>
                </c:pt>
                <c:pt idx="24450">
                  <c:v>86.651848259370411</c:v>
                </c:pt>
                <c:pt idx="24451">
                  <c:v>86.641824188319418</c:v>
                </c:pt>
                <c:pt idx="24452">
                  <c:v>86.623608386266085</c:v>
                </c:pt>
                <c:pt idx="24453">
                  <c:v>86.611487999999994</c:v>
                </c:pt>
                <c:pt idx="24454">
                  <c:v>86.590341661971834</c:v>
                </c:pt>
                <c:pt idx="24455">
                  <c:v>86.574300390557937</c:v>
                </c:pt>
                <c:pt idx="24456">
                  <c:v>86.552113688364329</c:v>
                </c:pt>
                <c:pt idx="24457">
                  <c:v>86.568690655542312</c:v>
                </c:pt>
                <c:pt idx="24458">
                  <c:v>86.543728728659985</c:v>
                </c:pt>
                <c:pt idx="24459">
                  <c:v>86.527912714592276</c:v>
                </c:pt>
                <c:pt idx="24460">
                  <c:v>86.534272076709129</c:v>
                </c:pt>
                <c:pt idx="24461">
                  <c:v>86.521626302229365</c:v>
                </c:pt>
                <c:pt idx="24462">
                  <c:v>86.508983521540912</c:v>
                </c:pt>
                <c:pt idx="24463">
                  <c:v>86.496337747061148</c:v>
                </c:pt>
                <c:pt idx="24464">
                  <c:v>86.483691972581383</c:v>
                </c:pt>
                <c:pt idx="24465">
                  <c:v>86.471049191892931</c:v>
                </c:pt>
                <c:pt idx="24466">
                  <c:v>86.458403417413166</c:v>
                </c:pt>
                <c:pt idx="24467">
                  <c:v>86.445745667768179</c:v>
                </c:pt>
                <c:pt idx="24468">
                  <c:v>86.433099893288414</c:v>
                </c:pt>
                <c:pt idx="24469">
                  <c:v>86.420457112599962</c:v>
                </c:pt>
                <c:pt idx="24470">
                  <c:v>86.407811338120197</c:v>
                </c:pt>
                <c:pt idx="24471">
                  <c:v>86.395165563640433</c:v>
                </c:pt>
                <c:pt idx="24472">
                  <c:v>86.38252278295198</c:v>
                </c:pt>
                <c:pt idx="24473">
                  <c:v>86.36987700847223</c:v>
                </c:pt>
                <c:pt idx="24474">
                  <c:v>86.357231233992465</c:v>
                </c:pt>
                <c:pt idx="24475">
                  <c:v>86.344588453304013</c:v>
                </c:pt>
                <c:pt idx="24476">
                  <c:v>86.331942678824248</c:v>
                </c:pt>
                <c:pt idx="24477">
                  <c:v>86.319296904344483</c:v>
                </c:pt>
                <c:pt idx="24478">
                  <c:v>86.306654123656031</c:v>
                </c:pt>
                <c:pt idx="24479">
                  <c:v>86.294008349176266</c:v>
                </c:pt>
                <c:pt idx="24480">
                  <c:v>86.281350599531279</c:v>
                </c:pt>
                <c:pt idx="24481">
                  <c:v>86.268707818842827</c:v>
                </c:pt>
                <c:pt idx="24482">
                  <c:v>86.256062044363063</c:v>
                </c:pt>
                <c:pt idx="24483">
                  <c:v>86.129601305774145</c:v>
                </c:pt>
                <c:pt idx="24484">
                  <c:v>86.11695553129438</c:v>
                </c:pt>
                <c:pt idx="24485">
                  <c:v>86.104312750605928</c:v>
                </c:pt>
                <c:pt idx="24486">
                  <c:v>86.091666976126163</c:v>
                </c:pt>
                <c:pt idx="24487">
                  <c:v>86.079021201646398</c:v>
                </c:pt>
                <c:pt idx="24488">
                  <c:v>86.066378420957946</c:v>
                </c:pt>
                <c:pt idx="24489">
                  <c:v>86.053732646478181</c:v>
                </c:pt>
                <c:pt idx="24490">
                  <c:v>86.041086871998417</c:v>
                </c:pt>
                <c:pt idx="24491">
                  <c:v>86.028444091309964</c:v>
                </c:pt>
                <c:pt idx="24492">
                  <c:v>86.0157983168302</c:v>
                </c:pt>
                <c:pt idx="24493">
                  <c:v>86.003152542350449</c:v>
                </c:pt>
                <c:pt idx="24494">
                  <c:v>85.990509761661983</c:v>
                </c:pt>
                <c:pt idx="24495">
                  <c:v>85.976968444921326</c:v>
                </c:pt>
                <c:pt idx="24496">
                  <c:v>85.942994421793031</c:v>
                </c:pt>
                <c:pt idx="24497">
                  <c:v>85.958335608343262</c:v>
                </c:pt>
                <c:pt idx="24498">
                  <c:v>85.926223116833583</c:v>
                </c:pt>
                <c:pt idx="24499">
                  <c:v>85.961462971626133</c:v>
                </c:pt>
                <c:pt idx="24500">
                  <c:v>85.974328622169253</c:v>
                </c:pt>
                <c:pt idx="24501">
                  <c:v>85.918208401287558</c:v>
                </c:pt>
                <c:pt idx="24502">
                  <c:v>85.853291521459226</c:v>
                </c:pt>
                <c:pt idx="24503">
                  <c:v>85.873221477234807</c:v>
                </c:pt>
                <c:pt idx="24504">
                  <c:v>85.905438280166649</c:v>
                </c:pt>
                <c:pt idx="24505">
                  <c:v>85.900198147669997</c:v>
                </c:pt>
                <c:pt idx="24506">
                  <c:v>85.894959255735003</c:v>
                </c:pt>
                <c:pt idx="24507">
                  <c:v>85.889719123238351</c:v>
                </c:pt>
                <c:pt idx="24508">
                  <c:v>85.884474028495006</c:v>
                </c:pt>
                <c:pt idx="24509">
                  <c:v>85.879233895998354</c:v>
                </c:pt>
                <c:pt idx="24510">
                  <c:v>85.873995004063374</c:v>
                </c:pt>
                <c:pt idx="24511">
                  <c:v>85.868754871566708</c:v>
                </c:pt>
                <c:pt idx="24512">
                  <c:v>85.863514739070055</c:v>
                </c:pt>
                <c:pt idx="24513">
                  <c:v>85.858275847135076</c:v>
                </c:pt>
                <c:pt idx="24514">
                  <c:v>85.853035714638409</c:v>
                </c:pt>
                <c:pt idx="24515">
                  <c:v>85.847795582141757</c:v>
                </c:pt>
                <c:pt idx="24516">
                  <c:v>85.842556690206777</c:v>
                </c:pt>
                <c:pt idx="24517">
                  <c:v>85.83731655771011</c:v>
                </c:pt>
                <c:pt idx="24518">
                  <c:v>85.838946262994753</c:v>
                </c:pt>
                <c:pt idx="24519">
                  <c:v>85.813477002861234</c:v>
                </c:pt>
                <c:pt idx="24520">
                  <c:v>85.741844510729621</c:v>
                </c:pt>
                <c:pt idx="24521">
                  <c:v>85.785078010727048</c:v>
                </c:pt>
                <c:pt idx="24522">
                  <c:v>85.815003755841673</c:v>
                </c:pt>
                <c:pt idx="24523">
                  <c:v>85.845713463996177</c:v>
                </c:pt>
                <c:pt idx="24524">
                  <c:v>85.830892906222189</c:v>
                </c:pt>
                <c:pt idx="24525">
                  <c:v>85.822798047249194</c:v>
                </c:pt>
                <c:pt idx="24526">
                  <c:v>85.814701271425847</c:v>
                </c:pt>
                <c:pt idx="24527">
                  <c:v>85.806604495602514</c:v>
                </c:pt>
                <c:pt idx="24528">
                  <c:v>85.798509636629518</c:v>
                </c:pt>
                <c:pt idx="24529">
                  <c:v>85.790412860806171</c:v>
                </c:pt>
                <c:pt idx="24530">
                  <c:v>85.782316084982838</c:v>
                </c:pt>
                <c:pt idx="24531">
                  <c:v>85.774221226009843</c:v>
                </c:pt>
                <c:pt idx="24532">
                  <c:v>85.766124450186496</c:v>
                </c:pt>
                <c:pt idx="24533">
                  <c:v>85.758020006961814</c:v>
                </c:pt>
                <c:pt idx="24534">
                  <c:v>85.749923231138482</c:v>
                </c:pt>
                <c:pt idx="24535">
                  <c:v>85.741828372165472</c:v>
                </c:pt>
                <c:pt idx="24536">
                  <c:v>85.733731596342139</c:v>
                </c:pt>
                <c:pt idx="24537">
                  <c:v>85.725634820518806</c:v>
                </c:pt>
                <c:pt idx="24538">
                  <c:v>85.717539961545796</c:v>
                </c:pt>
                <c:pt idx="24539">
                  <c:v>85.709443185722463</c:v>
                </c:pt>
                <c:pt idx="24540">
                  <c:v>85.701346409899131</c:v>
                </c:pt>
                <c:pt idx="24541">
                  <c:v>85.693251550926121</c:v>
                </c:pt>
                <c:pt idx="24542">
                  <c:v>85.685154775102788</c:v>
                </c:pt>
                <c:pt idx="24543">
                  <c:v>85.677057999279455</c:v>
                </c:pt>
                <c:pt idx="24544">
                  <c:v>85.668963140306445</c:v>
                </c:pt>
                <c:pt idx="24545">
                  <c:v>85.660866364483113</c:v>
                </c:pt>
                <c:pt idx="24546">
                  <c:v>85.652761921258431</c:v>
                </c:pt>
                <c:pt idx="24547">
                  <c:v>85.644667062285421</c:v>
                </c:pt>
                <c:pt idx="24548">
                  <c:v>85.636570286462089</c:v>
                </c:pt>
                <c:pt idx="24549">
                  <c:v>85.628473510638756</c:v>
                </c:pt>
                <c:pt idx="24550">
                  <c:v>85.620378651665746</c:v>
                </c:pt>
                <c:pt idx="24551">
                  <c:v>85.612281875842413</c:v>
                </c:pt>
                <c:pt idx="24552">
                  <c:v>85.60418510001908</c:v>
                </c:pt>
                <c:pt idx="24553">
                  <c:v>85.59609024104607</c:v>
                </c:pt>
                <c:pt idx="24554">
                  <c:v>85.587993465222738</c:v>
                </c:pt>
                <c:pt idx="24555">
                  <c:v>85.579896689399405</c:v>
                </c:pt>
                <c:pt idx="24556">
                  <c:v>85.571801830426395</c:v>
                </c:pt>
                <c:pt idx="24557">
                  <c:v>85.563705054603062</c:v>
                </c:pt>
                <c:pt idx="24558">
                  <c:v>85.555600611378381</c:v>
                </c:pt>
                <c:pt idx="24559">
                  <c:v>85.547503835555034</c:v>
                </c:pt>
                <c:pt idx="24560">
                  <c:v>85.539408976582038</c:v>
                </c:pt>
                <c:pt idx="24561">
                  <c:v>85.531312200758705</c:v>
                </c:pt>
                <c:pt idx="24562">
                  <c:v>85.523215424935358</c:v>
                </c:pt>
                <c:pt idx="24563">
                  <c:v>85.515120565962363</c:v>
                </c:pt>
                <c:pt idx="24564">
                  <c:v>85.50702379013903</c:v>
                </c:pt>
                <c:pt idx="24565">
                  <c:v>85.498927014315683</c:v>
                </c:pt>
                <c:pt idx="24566">
                  <c:v>85.490832155342687</c:v>
                </c:pt>
                <c:pt idx="24567">
                  <c:v>85.482735379519355</c:v>
                </c:pt>
                <c:pt idx="24568">
                  <c:v>85.474638603696008</c:v>
                </c:pt>
                <c:pt idx="24569">
                  <c:v>85.459951754649495</c:v>
                </c:pt>
                <c:pt idx="24570">
                  <c:v>85.453727999999998</c:v>
                </c:pt>
                <c:pt idx="24571">
                  <c:v>85.441590360515022</c:v>
                </c:pt>
                <c:pt idx="24572">
                  <c:v>85.46016277277063</c:v>
                </c:pt>
                <c:pt idx="24573">
                  <c:v>85.45942851442193</c:v>
                </c:pt>
                <c:pt idx="24574">
                  <c:v>85.453727999999998</c:v>
                </c:pt>
                <c:pt idx="24575">
                  <c:v>85.453727999999998</c:v>
                </c:pt>
                <c:pt idx="24576">
                  <c:v>85.415423459356376</c:v>
                </c:pt>
                <c:pt idx="24577">
                  <c:v>85.399460000000005</c:v>
                </c:pt>
                <c:pt idx="24578">
                  <c:v>85.404565950259453</c:v>
                </c:pt>
                <c:pt idx="24579">
                  <c:v>85.41170988331541</c:v>
                </c:pt>
                <c:pt idx="24580">
                  <c:v>85.418853816371367</c:v>
                </c:pt>
                <c:pt idx="24581">
                  <c:v>85.425996058155292</c:v>
                </c:pt>
                <c:pt idx="24582">
                  <c:v>85.433139991211249</c:v>
                </c:pt>
                <c:pt idx="24583">
                  <c:v>85.411907509298999</c:v>
                </c:pt>
                <c:pt idx="24584">
                  <c:v>85.402098565167023</c:v>
                </c:pt>
                <c:pt idx="24585">
                  <c:v>85.406105275235447</c:v>
                </c:pt>
                <c:pt idx="24586">
                  <c:v>85.41011293408674</c:v>
                </c:pt>
                <c:pt idx="24587">
                  <c:v>85.414120592938033</c:v>
                </c:pt>
                <c:pt idx="24588">
                  <c:v>85.418127303006472</c:v>
                </c:pt>
                <c:pt idx="24589">
                  <c:v>85.422134961857765</c:v>
                </c:pt>
                <c:pt idx="24590">
                  <c:v>85.426142620709058</c:v>
                </c:pt>
                <c:pt idx="24591">
                  <c:v>85.430149330777482</c:v>
                </c:pt>
                <c:pt idx="24592">
                  <c:v>85.434156989628789</c:v>
                </c:pt>
                <c:pt idx="24593">
                  <c:v>85.438164648480083</c:v>
                </c:pt>
                <c:pt idx="24594">
                  <c:v>85.442171358548507</c:v>
                </c:pt>
                <c:pt idx="24595">
                  <c:v>85.446179017399814</c:v>
                </c:pt>
                <c:pt idx="24596">
                  <c:v>85.450190471382598</c:v>
                </c:pt>
                <c:pt idx="24597">
                  <c:v>85.454197181451022</c:v>
                </c:pt>
                <c:pt idx="24598">
                  <c:v>85.458204840302315</c:v>
                </c:pt>
                <c:pt idx="24599">
                  <c:v>85.462212499153623</c:v>
                </c:pt>
                <c:pt idx="24600">
                  <c:v>85.466219209222047</c:v>
                </c:pt>
                <c:pt idx="24601">
                  <c:v>85.47022686807334</c:v>
                </c:pt>
                <c:pt idx="24602">
                  <c:v>85.474234526924633</c:v>
                </c:pt>
                <c:pt idx="24603">
                  <c:v>85.478241236993057</c:v>
                </c:pt>
                <c:pt idx="24604">
                  <c:v>85.482248895844364</c:v>
                </c:pt>
                <c:pt idx="24605">
                  <c:v>85.486256554695657</c:v>
                </c:pt>
                <c:pt idx="24606">
                  <c:v>85.490263264764081</c:v>
                </c:pt>
                <c:pt idx="24607">
                  <c:v>85.494270923615389</c:v>
                </c:pt>
                <c:pt idx="24608">
                  <c:v>85.498282377598173</c:v>
                </c:pt>
                <c:pt idx="24609">
                  <c:v>85.502290036449466</c:v>
                </c:pt>
                <c:pt idx="24610">
                  <c:v>85.50629674651789</c:v>
                </c:pt>
                <c:pt idx="24611">
                  <c:v>85.510304405369197</c:v>
                </c:pt>
                <c:pt idx="24612">
                  <c:v>85.514312064220491</c:v>
                </c:pt>
                <c:pt idx="24613">
                  <c:v>85.518318774288915</c:v>
                </c:pt>
                <c:pt idx="24614">
                  <c:v>85.522326433140208</c:v>
                </c:pt>
                <c:pt idx="24615">
                  <c:v>85.526334091991515</c:v>
                </c:pt>
                <c:pt idx="24616">
                  <c:v>85.530340802059939</c:v>
                </c:pt>
                <c:pt idx="24617">
                  <c:v>85.534348460911232</c:v>
                </c:pt>
                <c:pt idx="24618">
                  <c:v>85.53835611976254</c:v>
                </c:pt>
                <c:pt idx="24619">
                  <c:v>85.542362829830964</c:v>
                </c:pt>
                <c:pt idx="24620">
                  <c:v>85.546370488682257</c:v>
                </c:pt>
                <c:pt idx="24621">
                  <c:v>85.550381942665041</c:v>
                </c:pt>
                <c:pt idx="24622">
                  <c:v>85.554388652733465</c:v>
                </c:pt>
                <c:pt idx="24623">
                  <c:v>85.558396311584772</c:v>
                </c:pt>
                <c:pt idx="24624">
                  <c:v>85.562403970436065</c:v>
                </c:pt>
                <c:pt idx="24625">
                  <c:v>85.56641068050449</c:v>
                </c:pt>
                <c:pt idx="24626">
                  <c:v>85.570418339355797</c:v>
                </c:pt>
                <c:pt idx="24627">
                  <c:v>85.57442599820709</c:v>
                </c:pt>
                <c:pt idx="24628">
                  <c:v>85.578432708275514</c:v>
                </c:pt>
                <c:pt idx="24629">
                  <c:v>85.582440367126807</c:v>
                </c:pt>
                <c:pt idx="24630">
                  <c:v>85.586448025978115</c:v>
                </c:pt>
                <c:pt idx="24631">
                  <c:v>85.590454736046539</c:v>
                </c:pt>
                <c:pt idx="24632">
                  <c:v>85.594462394897832</c:v>
                </c:pt>
                <c:pt idx="24633">
                  <c:v>85.598796221215736</c:v>
                </c:pt>
                <c:pt idx="24634">
                  <c:v>85.63369429995231</c:v>
                </c:pt>
                <c:pt idx="24635">
                  <c:v>85.581207637100619</c:v>
                </c:pt>
                <c:pt idx="24636">
                  <c:v>85.614841873152116</c:v>
                </c:pt>
                <c:pt idx="24637">
                  <c:v>85.56363585220501</c:v>
                </c:pt>
                <c:pt idx="24638">
                  <c:v>85.601678187887458</c:v>
                </c:pt>
                <c:pt idx="24639">
                  <c:v>85.669865919885552</c:v>
                </c:pt>
                <c:pt idx="24640">
                  <c:v>85.653772331346843</c:v>
                </c:pt>
                <c:pt idx="24641">
                  <c:v>85.669615540772526</c:v>
                </c:pt>
                <c:pt idx="24642">
                  <c:v>85.651803304599724</c:v>
                </c:pt>
                <c:pt idx="24643">
                  <c:v>85.639397783780097</c:v>
                </c:pt>
                <c:pt idx="24644">
                  <c:v>85.626995199873534</c:v>
                </c:pt>
                <c:pt idx="24645">
                  <c:v>85.614577931401627</c:v>
                </c:pt>
                <c:pt idx="24646">
                  <c:v>85.602172410582</c:v>
                </c:pt>
                <c:pt idx="24647">
                  <c:v>85.58976982667545</c:v>
                </c:pt>
                <c:pt idx="24648">
                  <c:v>85.577364305855824</c:v>
                </c:pt>
                <c:pt idx="24649">
                  <c:v>85.564958785036197</c:v>
                </c:pt>
                <c:pt idx="24650">
                  <c:v>85.552556201129633</c:v>
                </c:pt>
                <c:pt idx="24651">
                  <c:v>85.540150680310006</c:v>
                </c:pt>
                <c:pt idx="24652">
                  <c:v>85.527745159490394</c:v>
                </c:pt>
                <c:pt idx="24653">
                  <c:v>85.51534257558383</c:v>
                </c:pt>
                <c:pt idx="24654">
                  <c:v>85.502937054764203</c:v>
                </c:pt>
                <c:pt idx="24655">
                  <c:v>85.490531533944576</c:v>
                </c:pt>
                <c:pt idx="24656">
                  <c:v>85.478128950038027</c:v>
                </c:pt>
                <c:pt idx="24657">
                  <c:v>85.4657234292184</c:v>
                </c:pt>
                <c:pt idx="24658">
                  <c:v>85.453306160746479</c:v>
                </c:pt>
                <c:pt idx="24659">
                  <c:v>85.440900639926866</c:v>
                </c:pt>
                <c:pt idx="24660">
                  <c:v>85.428498056020302</c:v>
                </c:pt>
                <c:pt idx="24661">
                  <c:v>85.416092535200676</c:v>
                </c:pt>
                <c:pt idx="24662">
                  <c:v>85.403687014381049</c:v>
                </c:pt>
                <c:pt idx="24663">
                  <c:v>85.391284430474499</c:v>
                </c:pt>
                <c:pt idx="24664">
                  <c:v>85.378878909654873</c:v>
                </c:pt>
                <c:pt idx="24665">
                  <c:v>85.366473388835246</c:v>
                </c:pt>
                <c:pt idx="24666">
                  <c:v>85.354070804928696</c:v>
                </c:pt>
                <c:pt idx="24667">
                  <c:v>85.341665284109069</c:v>
                </c:pt>
                <c:pt idx="24668">
                  <c:v>85.329259763289443</c:v>
                </c:pt>
                <c:pt idx="24669">
                  <c:v>85.316857179382893</c:v>
                </c:pt>
                <c:pt idx="24670">
                  <c:v>85.302305716805719</c:v>
                </c:pt>
                <c:pt idx="24671">
                  <c:v>85.270451749642348</c:v>
                </c:pt>
                <c:pt idx="24672">
                  <c:v>84.884310481001336</c:v>
                </c:pt>
                <c:pt idx="24673">
                  <c:v>84.850119184920274</c:v>
                </c:pt>
                <c:pt idx="24674">
                  <c:v>84.815960236328408</c:v>
                </c:pt>
                <c:pt idx="24675">
                  <c:v>84.781809374608841</c:v>
                </c:pt>
                <c:pt idx="24676">
                  <c:v>84.747650426016989</c:v>
                </c:pt>
                <c:pt idx="24677">
                  <c:v>84.703523376251781</c:v>
                </c:pt>
                <c:pt idx="24678">
                  <c:v>84.657872642823079</c:v>
                </c:pt>
                <c:pt idx="24679">
                  <c:v>84.621439702741355</c:v>
                </c:pt>
                <c:pt idx="24680">
                  <c:v>84.61273590104912</c:v>
                </c:pt>
                <c:pt idx="24681">
                  <c:v>84.574733296137339</c:v>
                </c:pt>
                <c:pt idx="24682">
                  <c:v>84.493129987124462</c:v>
                </c:pt>
                <c:pt idx="24683">
                  <c:v>84.449138530870087</c:v>
                </c:pt>
                <c:pt idx="24684">
                  <c:v>84.430926470195516</c:v>
                </c:pt>
                <c:pt idx="24685">
                  <c:v>84.38300720982356</c:v>
                </c:pt>
                <c:pt idx="24686">
                  <c:v>84.342240751773048</c:v>
                </c:pt>
                <c:pt idx="24687">
                  <c:v>84.327728735309023</c:v>
                </c:pt>
                <c:pt idx="24688">
                  <c:v>84.313213282421472</c:v>
                </c:pt>
                <c:pt idx="24689">
                  <c:v>84.298697829533936</c:v>
                </c:pt>
                <c:pt idx="24690">
                  <c:v>84.251573902625296</c:v>
                </c:pt>
                <c:pt idx="24691">
                  <c:v>84.196011622344614</c:v>
                </c:pt>
                <c:pt idx="24692">
                  <c:v>84.140264127773406</c:v>
                </c:pt>
                <c:pt idx="24693">
                  <c:v>84.084529830999216</c:v>
                </c:pt>
                <c:pt idx="24694">
                  <c:v>84.028782336428009</c:v>
                </c:pt>
                <c:pt idx="24695">
                  <c:v>83.973034841856801</c:v>
                </c:pt>
                <c:pt idx="24696">
                  <c:v>83.917300545082611</c:v>
                </c:pt>
                <c:pt idx="24697">
                  <c:v>83.861553050511404</c:v>
                </c:pt>
                <c:pt idx="24698">
                  <c:v>83.805752764752157</c:v>
                </c:pt>
                <c:pt idx="24699">
                  <c:v>83.750005270180964</c:v>
                </c:pt>
                <c:pt idx="24700">
                  <c:v>83.694270973406759</c:v>
                </c:pt>
                <c:pt idx="24701">
                  <c:v>83.638523478835566</c:v>
                </c:pt>
                <c:pt idx="24702">
                  <c:v>83.582775984264359</c:v>
                </c:pt>
                <c:pt idx="24703">
                  <c:v>83.527041687490168</c:v>
                </c:pt>
                <c:pt idx="24704">
                  <c:v>83.471294192918961</c:v>
                </c:pt>
                <c:pt idx="24705">
                  <c:v>83.415546698347754</c:v>
                </c:pt>
                <c:pt idx="24706">
                  <c:v>83.359812401573564</c:v>
                </c:pt>
                <c:pt idx="24707">
                  <c:v>83.304064907002356</c:v>
                </c:pt>
                <c:pt idx="24708">
                  <c:v>83.248317412431149</c:v>
                </c:pt>
                <c:pt idx="24709">
                  <c:v>83.192583115656959</c:v>
                </c:pt>
                <c:pt idx="24710">
                  <c:v>83.136782829897712</c:v>
                </c:pt>
                <c:pt idx="24711">
                  <c:v>83.081035335326519</c:v>
                </c:pt>
                <c:pt idx="24712">
                  <c:v>83.025301038552314</c:v>
                </c:pt>
                <c:pt idx="24713">
                  <c:v>82.969553543981121</c:v>
                </c:pt>
                <c:pt idx="24714">
                  <c:v>82.913806049409914</c:v>
                </c:pt>
                <c:pt idx="24715">
                  <c:v>82.858071752635723</c:v>
                </c:pt>
                <c:pt idx="24716">
                  <c:v>82.802324258064516</c:v>
                </c:pt>
                <c:pt idx="24717">
                  <c:v>82.746576763493309</c:v>
                </c:pt>
                <c:pt idx="24718">
                  <c:v>82.690842466719118</c:v>
                </c:pt>
                <c:pt idx="24719">
                  <c:v>82.635094972147911</c:v>
                </c:pt>
                <c:pt idx="24720">
                  <c:v>82.579347477576704</c:v>
                </c:pt>
                <c:pt idx="24721">
                  <c:v>82.523613180802514</c:v>
                </c:pt>
                <c:pt idx="24722">
                  <c:v>82.46786568623132</c:v>
                </c:pt>
                <c:pt idx="24723">
                  <c:v>82.412065400472073</c:v>
                </c:pt>
                <c:pt idx="24724">
                  <c:v>82.356317905900866</c:v>
                </c:pt>
                <c:pt idx="24725">
                  <c:v>82.300583609126676</c:v>
                </c:pt>
                <c:pt idx="24726">
                  <c:v>82.244836114555468</c:v>
                </c:pt>
                <c:pt idx="24727">
                  <c:v>82.189088619984261</c:v>
                </c:pt>
                <c:pt idx="24728">
                  <c:v>82.133354323210071</c:v>
                </c:pt>
                <c:pt idx="24729">
                  <c:v>82.077606828638864</c:v>
                </c:pt>
                <c:pt idx="24730">
                  <c:v>82.02185933406767</c:v>
                </c:pt>
                <c:pt idx="24731">
                  <c:v>81.966125037293466</c:v>
                </c:pt>
                <c:pt idx="24732">
                  <c:v>81.910377542722273</c:v>
                </c:pt>
                <c:pt idx="24733">
                  <c:v>81.854630048151066</c:v>
                </c:pt>
                <c:pt idx="24734">
                  <c:v>81.798895751376875</c:v>
                </c:pt>
                <c:pt idx="24735">
                  <c:v>81.743095465617628</c:v>
                </c:pt>
                <c:pt idx="24736">
                  <c:v>81.687347971046421</c:v>
                </c:pt>
                <c:pt idx="24737">
                  <c:v>81.631613674272231</c:v>
                </c:pt>
                <c:pt idx="24738">
                  <c:v>81.575866179701023</c:v>
                </c:pt>
                <c:pt idx="24739">
                  <c:v>81.520118685129816</c:v>
                </c:pt>
                <c:pt idx="24740">
                  <c:v>81.449048766372954</c:v>
                </c:pt>
                <c:pt idx="24741">
                  <c:v>81.316299632331905</c:v>
                </c:pt>
                <c:pt idx="24742">
                  <c:v>81.077466196283382</c:v>
                </c:pt>
                <c:pt idx="24743">
                  <c:v>81.102265449213164</c:v>
                </c:pt>
                <c:pt idx="24744">
                  <c:v>80.978237092879255</c:v>
                </c:pt>
                <c:pt idx="24745">
                  <c:v>80.919443120286388</c:v>
                </c:pt>
                <c:pt idx="24746">
                  <c:v>80.789082504291841</c:v>
                </c:pt>
                <c:pt idx="24747">
                  <c:v>80.700249413908068</c:v>
                </c:pt>
                <c:pt idx="24748">
                  <c:v>80.583343772315033</c:v>
                </c:pt>
                <c:pt idx="24749">
                  <c:v>80.515558269248984</c:v>
                </c:pt>
                <c:pt idx="24750">
                  <c:v>80.285964718782751</c:v>
                </c:pt>
                <c:pt idx="24751">
                  <c:v>80.056316800911716</c:v>
                </c:pt>
                <c:pt idx="24752">
                  <c:v>79.826668883040696</c:v>
                </c:pt>
                <c:pt idx="24753">
                  <c:v>79.597075332574462</c:v>
                </c:pt>
                <c:pt idx="24754">
                  <c:v>79.367427414703428</c:v>
                </c:pt>
                <c:pt idx="24755">
                  <c:v>79.137779496832394</c:v>
                </c:pt>
                <c:pt idx="24756">
                  <c:v>78.908185946366174</c:v>
                </c:pt>
                <c:pt idx="24757">
                  <c:v>78.67853802849514</c:v>
                </c:pt>
                <c:pt idx="24758">
                  <c:v>78.448890110624106</c:v>
                </c:pt>
                <c:pt idx="24759">
                  <c:v>78.219296560157872</c:v>
                </c:pt>
                <c:pt idx="24760">
                  <c:v>77.989431172667651</c:v>
                </c:pt>
                <c:pt idx="24761">
                  <c:v>77.759783254796616</c:v>
                </c:pt>
                <c:pt idx="24762">
                  <c:v>77.530189704330397</c:v>
                </c:pt>
                <c:pt idx="24763">
                  <c:v>77.300541786459362</c:v>
                </c:pt>
                <c:pt idx="24764">
                  <c:v>77.070893868588328</c:v>
                </c:pt>
                <c:pt idx="24765">
                  <c:v>76.841300318122094</c:v>
                </c:pt>
                <c:pt idx="24766">
                  <c:v>76.611652400251074</c:v>
                </c:pt>
                <c:pt idx="24767">
                  <c:v>76.38200448238004</c:v>
                </c:pt>
                <c:pt idx="24768">
                  <c:v>76.152410931913806</c:v>
                </c:pt>
                <c:pt idx="24769">
                  <c:v>75.922763014042772</c:v>
                </c:pt>
                <c:pt idx="24770">
                  <c:v>75.693115096171752</c:v>
                </c:pt>
                <c:pt idx="24771">
                  <c:v>75.463521545705518</c:v>
                </c:pt>
                <c:pt idx="24772">
                  <c:v>75.233873627834484</c:v>
                </c:pt>
                <c:pt idx="24773">
                  <c:v>75.004008240344263</c:v>
                </c:pt>
                <c:pt idx="24774">
                  <c:v>74.774360322473228</c:v>
                </c:pt>
                <c:pt idx="24775">
                  <c:v>74.544766772006994</c:v>
                </c:pt>
                <c:pt idx="24776">
                  <c:v>74.315118854135974</c:v>
                </c:pt>
                <c:pt idx="24777">
                  <c:v>74.08547093626494</c:v>
                </c:pt>
                <c:pt idx="24778">
                  <c:v>73.855877385798706</c:v>
                </c:pt>
                <c:pt idx="24779">
                  <c:v>73.626229467927686</c:v>
                </c:pt>
                <c:pt idx="24780">
                  <c:v>73.396581550056652</c:v>
                </c:pt>
                <c:pt idx="24781">
                  <c:v>73.166987999590418</c:v>
                </c:pt>
                <c:pt idx="24782">
                  <c:v>72.937340081719384</c:v>
                </c:pt>
                <c:pt idx="24783">
                  <c:v>72.707692163848364</c:v>
                </c:pt>
                <c:pt idx="24784">
                  <c:v>72.47809861338213</c:v>
                </c:pt>
                <c:pt idx="24785">
                  <c:v>72.248233225891909</c:v>
                </c:pt>
                <c:pt idx="24786">
                  <c:v>72.018585308020874</c:v>
                </c:pt>
                <c:pt idx="24787">
                  <c:v>71.788991757554641</c:v>
                </c:pt>
                <c:pt idx="24788">
                  <c:v>71.559343839683606</c:v>
                </c:pt>
                <c:pt idx="24789">
                  <c:v>71.329695921812586</c:v>
                </c:pt>
                <c:pt idx="24790">
                  <c:v>71.100102371346352</c:v>
                </c:pt>
                <c:pt idx="24791">
                  <c:v>70.411212985138064</c:v>
                </c:pt>
                <c:pt idx="24792">
                  <c:v>70.1101175851216</c:v>
                </c:pt>
                <c:pt idx="24793">
                  <c:v>69.782217580452922</c:v>
                </c:pt>
                <c:pt idx="24794">
                  <c:v>69.427378910824984</c:v>
                </c:pt>
                <c:pt idx="24795">
                  <c:v>69.090231247496419</c:v>
                </c:pt>
                <c:pt idx="24796">
                  <c:v>68.720740806674613</c:v>
                </c:pt>
                <c:pt idx="24797">
                  <c:v>68.379823162851693</c:v>
                </c:pt>
                <c:pt idx="24798">
                  <c:v>68.009898377205531</c:v>
                </c:pt>
                <c:pt idx="24799">
                  <c:v>67.598998073915112</c:v>
                </c:pt>
                <c:pt idx="24800">
                  <c:v>67.251384362336111</c:v>
                </c:pt>
                <c:pt idx="24801">
                  <c:v>66.877695756813765</c:v>
                </c:pt>
                <c:pt idx="24802">
                  <c:v>66.491752441289904</c:v>
                </c:pt>
                <c:pt idx="24803">
                  <c:v>66.105809125766044</c:v>
                </c:pt>
                <c:pt idx="24804">
                  <c:v>65.719957179398321</c:v>
                </c:pt>
                <c:pt idx="24805">
                  <c:v>65.334013863874461</c:v>
                </c:pt>
                <c:pt idx="24806">
                  <c:v>64.9480705483506</c:v>
                </c:pt>
                <c:pt idx="24807">
                  <c:v>64.562218601982863</c:v>
                </c:pt>
                <c:pt idx="24808">
                  <c:v>64.175909809834465</c:v>
                </c:pt>
                <c:pt idx="24809">
                  <c:v>63.789966494310598</c:v>
                </c:pt>
                <c:pt idx="24810">
                  <c:v>63.404114547942868</c:v>
                </c:pt>
                <c:pt idx="24811">
                  <c:v>63.018171232419007</c:v>
                </c:pt>
                <c:pt idx="24812">
                  <c:v>62.632227916895147</c:v>
                </c:pt>
                <c:pt idx="24813">
                  <c:v>62.246375970527424</c:v>
                </c:pt>
                <c:pt idx="24814">
                  <c:v>61.860432655003557</c:v>
                </c:pt>
                <c:pt idx="24815">
                  <c:v>61.474489339479696</c:v>
                </c:pt>
                <c:pt idx="24816">
                  <c:v>61.088637393111973</c:v>
                </c:pt>
                <c:pt idx="24817">
                  <c:v>60.702694077588106</c:v>
                </c:pt>
                <c:pt idx="24818">
                  <c:v>60.316750762064245</c:v>
                </c:pt>
                <c:pt idx="24819">
                  <c:v>59.930898815696523</c:v>
                </c:pt>
                <c:pt idx="24820">
                  <c:v>59.544955500172662</c:v>
                </c:pt>
                <c:pt idx="24821">
                  <c:v>59.15864670802425</c:v>
                </c:pt>
                <c:pt idx="24822">
                  <c:v>58.772703392500389</c:v>
                </c:pt>
                <c:pt idx="24823">
                  <c:v>58.38685144613266</c:v>
                </c:pt>
                <c:pt idx="24824">
                  <c:v>58.000908130608799</c:v>
                </c:pt>
                <c:pt idx="24825">
                  <c:v>57.614964815084939</c:v>
                </c:pt>
                <c:pt idx="24826">
                  <c:v>57.229112868717209</c:v>
                </c:pt>
                <c:pt idx="24827">
                  <c:v>56.843169553193349</c:v>
                </c:pt>
                <c:pt idx="24828">
                  <c:v>56.457226237669488</c:v>
                </c:pt>
                <c:pt idx="24829">
                  <c:v>56.071374291301758</c:v>
                </c:pt>
                <c:pt idx="24830">
                  <c:v>55.685430975777898</c:v>
                </c:pt>
                <c:pt idx="24831">
                  <c:v>55.299487660254037</c:v>
                </c:pt>
                <c:pt idx="24832">
                  <c:v>54.913635713886308</c:v>
                </c:pt>
                <c:pt idx="24833">
                  <c:v>54.527326921737895</c:v>
                </c:pt>
                <c:pt idx="24834">
                  <c:v>54.141383606214035</c:v>
                </c:pt>
                <c:pt idx="24835">
                  <c:v>53.755531659846312</c:v>
                </c:pt>
                <c:pt idx="24836">
                  <c:v>53.369588344322452</c:v>
                </c:pt>
                <c:pt idx="24837">
                  <c:v>52.983645028798591</c:v>
                </c:pt>
                <c:pt idx="24838">
                  <c:v>52.597793082430861</c:v>
                </c:pt>
                <c:pt idx="24839">
                  <c:v>52.211849766907001</c:v>
                </c:pt>
                <c:pt idx="24840">
                  <c:v>51.82590645138314</c:v>
                </c:pt>
                <c:pt idx="24841">
                  <c:v>51.440054505015411</c:v>
                </c:pt>
                <c:pt idx="24842">
                  <c:v>51.05411118949155</c:v>
                </c:pt>
                <c:pt idx="24843">
                  <c:v>50.66816787396769</c:v>
                </c:pt>
                <c:pt idx="24844">
                  <c:v>50.282315927599967</c:v>
                </c:pt>
                <c:pt idx="24845">
                  <c:v>49.8963726120761</c:v>
                </c:pt>
                <c:pt idx="24846">
                  <c:v>49.510063819927687</c:v>
                </c:pt>
                <c:pt idx="24847">
                  <c:v>49.124120504403827</c:v>
                </c:pt>
                <c:pt idx="24848">
                  <c:v>48.738268558036097</c:v>
                </c:pt>
                <c:pt idx="24849">
                  <c:v>48.352325242512237</c:v>
                </c:pt>
                <c:pt idx="24850">
                  <c:v>47.966381926988376</c:v>
                </c:pt>
                <c:pt idx="24851">
                  <c:v>47.580529980620653</c:v>
                </c:pt>
                <c:pt idx="24852">
                  <c:v>47.194586665096793</c:v>
                </c:pt>
                <c:pt idx="24853">
                  <c:v>46.808643349572932</c:v>
                </c:pt>
                <c:pt idx="24854">
                  <c:v>46.422791403205203</c:v>
                </c:pt>
                <c:pt idx="24855">
                  <c:v>46.036848087681342</c:v>
                </c:pt>
                <c:pt idx="24856">
                  <c:v>45.650996141313612</c:v>
                </c:pt>
                <c:pt idx="24857">
                  <c:v>45.265052825789752</c:v>
                </c:pt>
                <c:pt idx="24858">
                  <c:v>44.881701257033853</c:v>
                </c:pt>
                <c:pt idx="24859">
                  <c:v>44.499088945398185</c:v>
                </c:pt>
                <c:pt idx="24860">
                  <c:v>44.132999436337627</c:v>
                </c:pt>
                <c:pt idx="24861">
                  <c:v>43.075721825525044</c:v>
                </c:pt>
                <c:pt idx="24862">
                  <c:v>42.788927592562651</c:v>
                </c:pt>
                <c:pt idx="24863">
                  <c:v>42.450133641067097</c:v>
                </c:pt>
                <c:pt idx="24864">
                  <c:v>42.604488306555425</c:v>
                </c:pt>
                <c:pt idx="24865">
                  <c:v>42.2730647799237</c:v>
                </c:pt>
                <c:pt idx="24866">
                  <c:v>41.945187592274678</c:v>
                </c:pt>
                <c:pt idx="24867">
                  <c:v>41.598202296539924</c:v>
                </c:pt>
                <c:pt idx="24868">
                  <c:v>41.250221406800172</c:v>
                </c:pt>
                <c:pt idx="24869">
                  <c:v>40.902322898899847</c:v>
                </c:pt>
                <c:pt idx="24870">
                  <c:v>40.554342009160095</c:v>
                </c:pt>
                <c:pt idx="24871">
                  <c:v>40.206031592062637</c:v>
                </c:pt>
                <c:pt idx="24872">
                  <c:v>39.858050702322885</c:v>
                </c:pt>
                <c:pt idx="24873">
                  <c:v>39.510152194422567</c:v>
                </c:pt>
                <c:pt idx="24874">
                  <c:v>39.162171304682815</c:v>
                </c:pt>
                <c:pt idx="24875">
                  <c:v>38.814190414943063</c:v>
                </c:pt>
                <c:pt idx="24876">
                  <c:v>38.466291907042738</c:v>
                </c:pt>
                <c:pt idx="24877">
                  <c:v>38.118311017302986</c:v>
                </c:pt>
                <c:pt idx="24878">
                  <c:v>37.770412509402661</c:v>
                </c:pt>
                <c:pt idx="24879">
                  <c:v>37.422431619662909</c:v>
                </c:pt>
                <c:pt idx="24880">
                  <c:v>37.074450729923157</c:v>
                </c:pt>
                <c:pt idx="24881">
                  <c:v>36.726552222022839</c:v>
                </c:pt>
                <c:pt idx="24882">
                  <c:v>36.378571332283087</c:v>
                </c:pt>
                <c:pt idx="24883">
                  <c:v>36.030260915185629</c:v>
                </c:pt>
                <c:pt idx="24884">
                  <c:v>35.682280025445877</c:v>
                </c:pt>
                <c:pt idx="24885">
                  <c:v>35.334381517545552</c:v>
                </c:pt>
                <c:pt idx="24886">
                  <c:v>34.9864006278058</c:v>
                </c:pt>
                <c:pt idx="24887">
                  <c:v>34.638419738066048</c:v>
                </c:pt>
                <c:pt idx="24888">
                  <c:v>34.290521230165723</c:v>
                </c:pt>
                <c:pt idx="24889">
                  <c:v>33.942540340425978</c:v>
                </c:pt>
                <c:pt idx="24890">
                  <c:v>33.594559450686226</c:v>
                </c:pt>
                <c:pt idx="24891">
                  <c:v>33.246660942785901</c:v>
                </c:pt>
                <c:pt idx="24892">
                  <c:v>32.898680053046149</c:v>
                </c:pt>
                <c:pt idx="24893">
                  <c:v>32.550699163306398</c:v>
                </c:pt>
                <c:pt idx="24894">
                  <c:v>32.202800655406072</c:v>
                </c:pt>
                <c:pt idx="24895">
                  <c:v>31.854819765666324</c:v>
                </c:pt>
                <c:pt idx="24896">
                  <c:v>31.506509348568866</c:v>
                </c:pt>
                <c:pt idx="24897">
                  <c:v>31.158528458829114</c:v>
                </c:pt>
                <c:pt idx="24898">
                  <c:v>30.810629950928792</c:v>
                </c:pt>
                <c:pt idx="24899">
                  <c:v>30.46264906118904</c:v>
                </c:pt>
                <c:pt idx="24900">
                  <c:v>30.114750553288715</c:v>
                </c:pt>
                <c:pt idx="24901">
                  <c:v>29.766769663548963</c:v>
                </c:pt>
                <c:pt idx="24902">
                  <c:v>29.418788773809215</c:v>
                </c:pt>
                <c:pt idx="24903">
                  <c:v>29.07089026590889</c:v>
                </c:pt>
                <c:pt idx="24904">
                  <c:v>28.722909376169138</c:v>
                </c:pt>
                <c:pt idx="24905">
                  <c:v>28.37492848642939</c:v>
                </c:pt>
                <c:pt idx="24906">
                  <c:v>28.027029978529065</c:v>
                </c:pt>
                <c:pt idx="24907">
                  <c:v>27.679049088789313</c:v>
                </c:pt>
                <c:pt idx="24908">
                  <c:v>27.330738671691854</c:v>
                </c:pt>
                <c:pt idx="24909">
                  <c:v>26.982757781952103</c:v>
                </c:pt>
                <c:pt idx="24910">
                  <c:v>26.634859274051781</c:v>
                </c:pt>
                <c:pt idx="24911">
                  <c:v>26.286878384312029</c:v>
                </c:pt>
                <c:pt idx="24912">
                  <c:v>25.981245956843111</c:v>
                </c:pt>
                <c:pt idx="24913">
                  <c:v>25.676697173063172</c:v>
                </c:pt>
                <c:pt idx="24914">
                  <c:v>25.433425804959466</c:v>
                </c:pt>
                <c:pt idx="24915">
                  <c:v>25.165363788305491</c:v>
                </c:pt>
                <c:pt idx="24916">
                  <c:v>24.891795016194333</c:v>
                </c:pt>
                <c:pt idx="24917">
                  <c:v>24.611211723175966</c:v>
                </c:pt>
                <c:pt idx="24918">
                  <c:v>24.378999682816229</c:v>
                </c:pt>
                <c:pt idx="24919">
                  <c:v>24.118340941877083</c:v>
                </c:pt>
                <c:pt idx="24920">
                  <c:v>23.808768116805723</c:v>
                </c:pt>
                <c:pt idx="24921">
                  <c:v>23.680073575505734</c:v>
                </c:pt>
                <c:pt idx="24922">
                  <c:v>23.657925542971267</c:v>
                </c:pt>
                <c:pt idx="24923">
                  <c:v>23.635772265816261</c:v>
                </c:pt>
                <c:pt idx="24924">
                  <c:v>23.613618988661255</c:v>
                </c:pt>
                <c:pt idx="24925">
                  <c:v>23.591470956126788</c:v>
                </c:pt>
                <c:pt idx="24926">
                  <c:v>23.569317678971782</c:v>
                </c:pt>
                <c:pt idx="24927">
                  <c:v>23.547164401816776</c:v>
                </c:pt>
                <c:pt idx="24928">
                  <c:v>23.525016369282309</c:v>
                </c:pt>
                <c:pt idx="24929">
                  <c:v>23.502863092127303</c:v>
                </c:pt>
                <c:pt idx="24930">
                  <c:v>23.480709814972297</c:v>
                </c:pt>
                <c:pt idx="24931">
                  <c:v>23.45856178243783</c:v>
                </c:pt>
                <c:pt idx="24932">
                  <c:v>23.436408505282824</c:v>
                </c:pt>
                <c:pt idx="24933">
                  <c:v>23.414234249645663</c:v>
                </c:pt>
                <c:pt idx="24934">
                  <c:v>23.392080972490657</c:v>
                </c:pt>
                <c:pt idx="24935">
                  <c:v>23.36993293995619</c:v>
                </c:pt>
                <c:pt idx="24936">
                  <c:v>23.181759927515497</c:v>
                </c:pt>
                <c:pt idx="24937">
                  <c:v>22.964292905840285</c:v>
                </c:pt>
                <c:pt idx="24938">
                  <c:v>22.65961993657606</c:v>
                </c:pt>
                <c:pt idx="24939">
                  <c:v>22.419287344301381</c:v>
                </c:pt>
                <c:pt idx="24940">
                  <c:v>22.147539935399287</c:v>
                </c:pt>
                <c:pt idx="24941">
                  <c:v>21.874313805436337</c:v>
                </c:pt>
                <c:pt idx="24942">
                  <c:v>21.645356010322146</c:v>
                </c:pt>
                <c:pt idx="24943">
                  <c:v>21.417627950857607</c:v>
                </c:pt>
                <c:pt idx="24944">
                  <c:v>21.189953804285935</c:v>
                </c:pt>
                <c:pt idx="24945">
                  <c:v>20.962225744821396</c:v>
                </c:pt>
                <c:pt idx="24946">
                  <c:v>20.734282033785394</c:v>
                </c:pt>
                <c:pt idx="24947">
                  <c:v>20.506607887213722</c:v>
                </c:pt>
                <c:pt idx="24948">
                  <c:v>20.278879827749183</c:v>
                </c:pt>
                <c:pt idx="24949">
                  <c:v>20.051151768284644</c:v>
                </c:pt>
                <c:pt idx="24950">
                  <c:v>19.823477621712971</c:v>
                </c:pt>
                <c:pt idx="24951">
                  <c:v>19.595749562248432</c:v>
                </c:pt>
                <c:pt idx="24952">
                  <c:v>19.368021502783893</c:v>
                </c:pt>
                <c:pt idx="24953">
                  <c:v>19.140347356212221</c:v>
                </c:pt>
                <c:pt idx="24954">
                  <c:v>18.912619296747682</c:v>
                </c:pt>
                <c:pt idx="24955">
                  <c:v>18.684891237283143</c:v>
                </c:pt>
                <c:pt idx="24956">
                  <c:v>18.45721709071147</c:v>
                </c:pt>
                <c:pt idx="24957">
                  <c:v>18.229489031246931</c:v>
                </c:pt>
                <c:pt idx="24958">
                  <c:v>18.00154532021093</c:v>
                </c:pt>
                <c:pt idx="24959">
                  <c:v>17.773817260746391</c:v>
                </c:pt>
                <c:pt idx="24960">
                  <c:v>17.546143114174718</c:v>
                </c:pt>
                <c:pt idx="24961">
                  <c:v>17.318415054710179</c:v>
                </c:pt>
                <c:pt idx="24962">
                  <c:v>17.09068699524564</c:v>
                </c:pt>
                <c:pt idx="24963">
                  <c:v>16.863012848673968</c:v>
                </c:pt>
                <c:pt idx="24964">
                  <c:v>16.635284789209429</c:v>
                </c:pt>
                <c:pt idx="24965">
                  <c:v>16.40755672974489</c:v>
                </c:pt>
                <c:pt idx="24966">
                  <c:v>16.179882583173217</c:v>
                </c:pt>
                <c:pt idx="24967">
                  <c:v>15.95215452370868</c:v>
                </c:pt>
                <c:pt idx="24968">
                  <c:v>15.724426464244141</c:v>
                </c:pt>
                <c:pt idx="24969">
                  <c:v>15.496752317672467</c:v>
                </c:pt>
                <c:pt idx="24970">
                  <c:v>15.269024258207928</c:v>
                </c:pt>
                <c:pt idx="24971">
                  <c:v>15.041080547171926</c:v>
                </c:pt>
                <c:pt idx="24972">
                  <c:v>14.813406400600254</c:v>
                </c:pt>
                <c:pt idx="24973">
                  <c:v>14.585678341135715</c:v>
                </c:pt>
                <c:pt idx="24974">
                  <c:v>14.357950281671176</c:v>
                </c:pt>
                <c:pt idx="24975">
                  <c:v>14.139943945636624</c:v>
                </c:pt>
                <c:pt idx="24976">
                  <c:v>13.961750676996425</c:v>
                </c:pt>
                <c:pt idx="24977">
                  <c:v>13.797806554124941</c:v>
                </c:pt>
                <c:pt idx="24978">
                  <c:v>13.650865034811636</c:v>
                </c:pt>
                <c:pt idx="24979">
                  <c:v>13.524755479141835</c:v>
                </c:pt>
                <c:pt idx="24980">
                  <c:v>13.314966871244636</c:v>
                </c:pt>
                <c:pt idx="24981">
                  <c:v>13.192087432522651</c:v>
                </c:pt>
                <c:pt idx="24982">
                  <c:v>13.058994674851013</c:v>
                </c:pt>
                <c:pt idx="24983">
                  <c:v>12.868227772532189</c:v>
                </c:pt>
                <c:pt idx="24984">
                  <c:v>12.716829804386698</c:v>
                </c:pt>
                <c:pt idx="24985">
                  <c:v>12.598443846346406</c:v>
                </c:pt>
                <c:pt idx="24986">
                  <c:v>12.482665506437769</c:v>
                </c:pt>
                <c:pt idx="24987">
                  <c:v>12.362529628040058</c:v>
                </c:pt>
                <c:pt idx="24988">
                  <c:v>12.244479007868383</c:v>
                </c:pt>
                <c:pt idx="24989">
                  <c:v>12.138866893206199</c:v>
                </c:pt>
                <c:pt idx="24990">
                  <c:v>11.949207175488793</c:v>
                </c:pt>
                <c:pt idx="24991">
                  <c:v>11.815786673819742</c:v>
                </c:pt>
                <c:pt idx="24992">
                  <c:v>11.688166167103695</c:v>
                </c:pt>
                <c:pt idx="24993">
                  <c:v>11.584747206485456</c:v>
                </c:pt>
                <c:pt idx="24994">
                  <c:v>11.450952759418216</c:v>
                </c:pt>
                <c:pt idx="24995">
                  <c:v>11.347106661597961</c:v>
                </c:pt>
                <c:pt idx="24996">
                  <c:v>10.742292846722288</c:v>
                </c:pt>
                <c:pt idx="24997">
                  <c:v>10.644733597579624</c:v>
                </c:pt>
                <c:pt idx="24998">
                  <c:v>10.547382882615057</c:v>
                </c:pt>
                <c:pt idx="24999">
                  <c:v>10.450009115148724</c:v>
                </c:pt>
                <c:pt idx="25000">
                  <c:v>10.352543137675321</c:v>
                </c:pt>
                <c:pt idx="25001">
                  <c:v>10.255169370208987</c:v>
                </c:pt>
                <c:pt idx="25002">
                  <c:v>10.157818655244421</c:v>
                </c:pt>
                <c:pt idx="25003">
                  <c:v>10.060444887778088</c:v>
                </c:pt>
                <c:pt idx="25004">
                  <c:v>9.9630711203117546</c:v>
                </c:pt>
                <c:pt idx="25005">
                  <c:v>9.8657204053471883</c:v>
                </c:pt>
                <c:pt idx="25006">
                  <c:v>9.3788746205172888</c:v>
                </c:pt>
                <c:pt idx="25007">
                  <c:v>9.2815239055527243</c:v>
                </c:pt>
                <c:pt idx="25008">
                  <c:v>9.184150138086391</c:v>
                </c:pt>
                <c:pt idx="25009">
                  <c:v>9.086684160612986</c:v>
                </c:pt>
                <c:pt idx="25010">
                  <c:v>8.9893334456484215</c:v>
                </c:pt>
                <c:pt idx="25011">
                  <c:v>8.8919596781820864</c:v>
                </c:pt>
                <c:pt idx="25012">
                  <c:v>8.7945859107157531</c:v>
                </c:pt>
                <c:pt idx="25013">
                  <c:v>8.6972351957511886</c:v>
                </c:pt>
                <c:pt idx="25014">
                  <c:v>8.5998614282848553</c:v>
                </c:pt>
                <c:pt idx="25015">
                  <c:v>8.502487660818522</c:v>
                </c:pt>
                <c:pt idx="25016">
                  <c:v>8.4051369458539558</c:v>
                </c:pt>
                <c:pt idx="25017">
                  <c:v>8.3077631783876225</c:v>
                </c:pt>
                <c:pt idx="25018">
                  <c:v>8.2103894109212892</c:v>
                </c:pt>
                <c:pt idx="25019">
                  <c:v>8.1130386959567229</c:v>
                </c:pt>
                <c:pt idx="25020">
                  <c:v>8.0156649284903896</c:v>
                </c:pt>
                <c:pt idx="25021">
                  <c:v>7.9122136000000003</c:v>
                </c:pt>
                <c:pt idx="25022">
                  <c:v>7.8109080000000004</c:v>
                </c:pt>
                <c:pt idx="25023">
                  <c:v>7.799301324749643</c:v>
                </c:pt>
                <c:pt idx="25024">
                  <c:v>7.732654676042908</c:v>
                </c:pt>
                <c:pt idx="25025">
                  <c:v>7.6233564282308057</c:v>
                </c:pt>
                <c:pt idx="25026">
                  <c:v>7.52256228397711</c:v>
                </c:pt>
                <c:pt idx="25027">
                  <c:v>7.4584436269368295</c:v>
                </c:pt>
                <c:pt idx="25028">
                  <c:v>7.399492862660944</c:v>
                </c:pt>
                <c:pt idx="25029">
                  <c:v>7.2858752727706246</c:v>
                </c:pt>
                <c:pt idx="25030">
                  <c:v>7.2161675305306101</c:v>
                </c:pt>
                <c:pt idx="25031">
                  <c:v>7.1554404670322391</c:v>
                </c:pt>
                <c:pt idx="25032">
                  <c:v>7.0947277802060986</c:v>
                </c:pt>
                <c:pt idx="25033">
                  <c:v>7.0340007167077276</c:v>
                </c:pt>
                <c:pt idx="25034">
                  <c:v>6.9732161465204374</c:v>
                </c:pt>
                <c:pt idx="25035">
                  <c:v>6.9125034596942969</c:v>
                </c:pt>
                <c:pt idx="25036">
                  <c:v>6.8517763961959259</c:v>
                </c:pt>
                <c:pt idx="25037">
                  <c:v>6.791049332697555</c:v>
                </c:pt>
                <c:pt idx="25038">
                  <c:v>6.7303366458714144</c:v>
                </c:pt>
                <c:pt idx="25039">
                  <c:v>5.9824206436576661</c:v>
                </c:pt>
                <c:pt idx="25040">
                  <c:v>5.9291449724840763</c:v>
                </c:pt>
                <c:pt idx="25041">
                  <c:v>5.8989196161487518</c:v>
                </c:pt>
                <c:pt idx="25042">
                  <c:v>5.7965981230259809</c:v>
                </c:pt>
                <c:pt idx="25043">
                  <c:v>5.7429230873662762</c:v>
                </c:pt>
                <c:pt idx="25044">
                  <c:v>5.7058361895058578</c:v>
                </c:pt>
                <c:pt idx="25045">
                  <c:v>5.6036529210392256</c:v>
                </c:pt>
                <c:pt idx="25046">
                  <c:v>5.5807930231788081</c:v>
                </c:pt>
                <c:pt idx="25047">
                  <c:v>5.4841962730514524</c:v>
                </c:pt>
                <c:pt idx="25048">
                  <c:v>5.1711879162023795</c:v>
                </c:pt>
                <c:pt idx="25049">
                  <c:v>5.1198896273904531</c:v>
                </c:pt>
                <c:pt idx="25050">
                  <c:v>5.0685913385785275</c:v>
                </c:pt>
                <c:pt idx="25051">
                  <c:v>5.0173051942478546</c:v>
                </c:pt>
                <c:pt idx="25052">
                  <c:v>4.9660069054359282</c:v>
                </c:pt>
                <c:pt idx="25053">
                  <c:v>4.9147086166240026</c:v>
                </c:pt>
                <c:pt idx="25054">
                  <c:v>4.8634224722933297</c:v>
                </c:pt>
                <c:pt idx="25055">
                  <c:v>4.8121241834814033</c:v>
                </c:pt>
                <c:pt idx="25056">
                  <c:v>4.7608258946694777</c:v>
                </c:pt>
                <c:pt idx="25057">
                  <c:v>4.7095397503388048</c:v>
                </c:pt>
                <c:pt idx="25058">
                  <c:v>4.6582414615268783</c:v>
                </c:pt>
                <c:pt idx="25059">
                  <c:v>4.6068945947899413</c:v>
                </c:pt>
                <c:pt idx="25060">
                  <c:v>4.5556084504592684</c:v>
                </c:pt>
                <c:pt idx="25061">
                  <c:v>4.5043101616473429</c:v>
                </c:pt>
                <c:pt idx="25062">
                  <c:v>4.4530118728354164</c:v>
                </c:pt>
                <c:pt idx="25063">
                  <c:v>4.4017257285047435</c:v>
                </c:pt>
                <c:pt idx="25064">
                  <c:v>4.3504274396928171</c:v>
                </c:pt>
                <c:pt idx="25065">
                  <c:v>4.2991291508808915</c:v>
                </c:pt>
                <c:pt idx="25066">
                  <c:v>4.2478430065502186</c:v>
                </c:pt>
                <c:pt idx="25067">
                  <c:v>4.1965447177382922</c:v>
                </c:pt>
                <c:pt idx="25068">
                  <c:v>4.1452464289263666</c:v>
                </c:pt>
                <c:pt idx="25069">
                  <c:v>4.0939602845956937</c:v>
                </c:pt>
                <c:pt idx="25070">
                  <c:v>4.0426619957837673</c:v>
                </c:pt>
                <c:pt idx="25071">
                  <c:v>3.9913151290468303</c:v>
                </c:pt>
                <c:pt idx="25072">
                  <c:v>3.9400168402349047</c:v>
                </c:pt>
                <c:pt idx="25073">
                  <c:v>3.8887306959042314</c:v>
                </c:pt>
                <c:pt idx="25074">
                  <c:v>3.8374324070923054</c:v>
                </c:pt>
                <c:pt idx="25075">
                  <c:v>3.7861341182803798</c:v>
                </c:pt>
                <c:pt idx="25076">
                  <c:v>3.7348479739497065</c:v>
                </c:pt>
                <c:pt idx="25077">
                  <c:v>3.6835496851377805</c:v>
                </c:pt>
                <c:pt idx="25078">
                  <c:v>3.6322513963258545</c:v>
                </c:pt>
                <c:pt idx="25079">
                  <c:v>3.5809652519951816</c:v>
                </c:pt>
                <c:pt idx="25080">
                  <c:v>3.5296669631832556</c:v>
                </c:pt>
                <c:pt idx="25081">
                  <c:v>3.4783686743713296</c:v>
                </c:pt>
                <c:pt idx="25082">
                  <c:v>3.4270825300406562</c:v>
                </c:pt>
                <c:pt idx="25083">
                  <c:v>3.3757842412287307</c:v>
                </c:pt>
                <c:pt idx="25084">
                  <c:v>3.3244373744917937</c:v>
                </c:pt>
                <c:pt idx="25085">
                  <c:v>3.2731512301611203</c:v>
                </c:pt>
                <c:pt idx="25086">
                  <c:v>3.2198615793991414</c:v>
                </c:pt>
                <c:pt idx="25087">
                  <c:v>3.1652027660944206</c:v>
                </c:pt>
                <c:pt idx="25088">
                  <c:v>3.1326261764425372</c:v>
                </c:pt>
                <c:pt idx="25089">
                  <c:v>3.0920864004767581</c:v>
                </c:pt>
                <c:pt idx="25090">
                  <c:v>3.0261451981402003</c:v>
                </c:pt>
                <c:pt idx="25091">
                  <c:v>2.9875256266094419</c:v>
                </c:pt>
                <c:pt idx="25092">
                  <c:v>2.9577658686531585</c:v>
                </c:pt>
                <c:pt idx="25093">
                  <c:v>2.9096624670958513</c:v>
                </c:pt>
                <c:pt idx="25094">
                  <c:v>2.8668121535526945</c:v>
                </c:pt>
                <c:pt idx="25095">
                  <c:v>2.8432384402786304</c:v>
                </c:pt>
                <c:pt idx="25096">
                  <c:v>2.8264433684617165</c:v>
                </c:pt>
                <c:pt idx="25097">
                  <c:v>2.809664186022113</c:v>
                </c:pt>
                <c:pt idx="25098">
                  <c:v>2.7928889759268372</c:v>
                </c:pt>
                <c:pt idx="25099">
                  <c:v>2.7761097934872336</c:v>
                </c:pt>
                <c:pt idx="25100">
                  <c:v>2.7593306110476297</c:v>
                </c:pt>
                <c:pt idx="25101">
                  <c:v>2.7425554009523538</c:v>
                </c:pt>
                <c:pt idx="25102">
                  <c:v>2.7257762185127503</c:v>
                </c:pt>
                <c:pt idx="25103">
                  <c:v>2.7089970360731463</c:v>
                </c:pt>
                <c:pt idx="25104">
                  <c:v>2.6922218259778705</c:v>
                </c:pt>
                <c:pt idx="25105">
                  <c:v>2.675442643538267</c:v>
                </c:pt>
                <c:pt idx="25106">
                  <c:v>2.6586634610986635</c:v>
                </c:pt>
                <c:pt idx="25107">
                  <c:v>2.6418882510033872</c:v>
                </c:pt>
                <c:pt idx="25108">
                  <c:v>2.6251090685637837</c:v>
                </c:pt>
                <c:pt idx="25109">
                  <c:v>2.6083139967468698</c:v>
                </c:pt>
                <c:pt idx="25110">
                  <c:v>2.5915387866515935</c:v>
                </c:pt>
                <c:pt idx="25111">
                  <c:v>2.57475960421199</c:v>
                </c:pt>
                <c:pt idx="25112">
                  <c:v>2.5579804217723865</c:v>
                </c:pt>
                <c:pt idx="25113">
                  <c:v>2.5412052116771107</c:v>
                </c:pt>
                <c:pt idx="25114">
                  <c:v>2.5244260292375067</c:v>
                </c:pt>
                <c:pt idx="25115">
                  <c:v>2.5076468467979032</c:v>
                </c:pt>
                <c:pt idx="25116">
                  <c:v>2.4908716367026273</c:v>
                </c:pt>
                <c:pt idx="25117">
                  <c:v>2.4740924542630238</c:v>
                </c:pt>
                <c:pt idx="25118">
                  <c:v>2.4573132718234199</c:v>
                </c:pt>
                <c:pt idx="25119">
                  <c:v>2.440538061728144</c:v>
                </c:pt>
                <c:pt idx="25120">
                  <c:v>2.4237588792885405</c:v>
                </c:pt>
                <c:pt idx="25121">
                  <c:v>2.4069638074716266</c:v>
                </c:pt>
                <c:pt idx="25122">
                  <c:v>2.3901846250320231</c:v>
                </c:pt>
                <c:pt idx="25123">
                  <c:v>2.3734094149367468</c:v>
                </c:pt>
                <c:pt idx="25124">
                  <c:v>2.3566302324971433</c:v>
                </c:pt>
                <c:pt idx="25125">
                  <c:v>2.3398510500575398</c:v>
                </c:pt>
                <c:pt idx="25126">
                  <c:v>2.3230758399622635</c:v>
                </c:pt>
                <c:pt idx="25127">
                  <c:v>2.30629665752266</c:v>
                </c:pt>
                <c:pt idx="25128">
                  <c:v>2.2895174750830565</c:v>
                </c:pt>
                <c:pt idx="25129">
                  <c:v>2.2727422649877802</c:v>
                </c:pt>
                <c:pt idx="25130">
                  <c:v>2.2559630825481767</c:v>
                </c:pt>
                <c:pt idx="25131">
                  <c:v>2.2391839001085732</c:v>
                </c:pt>
                <c:pt idx="25132">
                  <c:v>2.2224086900132973</c:v>
                </c:pt>
                <c:pt idx="25133">
                  <c:v>2.2056136181963835</c:v>
                </c:pt>
                <c:pt idx="25134">
                  <c:v>2.1888344357567799</c:v>
                </c:pt>
                <c:pt idx="25135">
                  <c:v>2.1720592256615037</c:v>
                </c:pt>
                <c:pt idx="25136">
                  <c:v>2.1552800432219001</c:v>
                </c:pt>
                <c:pt idx="25137">
                  <c:v>2.1385008607822966</c:v>
                </c:pt>
                <c:pt idx="25138">
                  <c:v>2.1217256506870203</c:v>
                </c:pt>
                <c:pt idx="25139">
                  <c:v>2.1049464682474168</c:v>
                </c:pt>
                <c:pt idx="25140">
                  <c:v>2.0881672858078133</c:v>
                </c:pt>
                <c:pt idx="25141">
                  <c:v>2.071392075712537</c:v>
                </c:pt>
                <c:pt idx="25142">
                  <c:v>2.0546128932729335</c:v>
                </c:pt>
                <c:pt idx="25143">
                  <c:v>2.03783371083333</c:v>
                </c:pt>
                <c:pt idx="25144">
                  <c:v>2.0210585007380537</c:v>
                </c:pt>
                <c:pt idx="25145">
                  <c:v>2.0042793182984502</c:v>
                </c:pt>
                <c:pt idx="25146">
                  <c:v>1.9874842464815363</c:v>
                </c:pt>
                <c:pt idx="25147">
                  <c:v>1.9707050640419328</c:v>
                </c:pt>
                <c:pt idx="25148">
                  <c:v>1.9539298539466567</c:v>
                </c:pt>
                <c:pt idx="25149">
                  <c:v>1.937150671507053</c:v>
                </c:pt>
                <c:pt idx="25150">
                  <c:v>1.9203714890674495</c:v>
                </c:pt>
                <c:pt idx="25151">
                  <c:v>1.9035962789721734</c:v>
                </c:pt>
                <c:pt idx="25152">
                  <c:v>1.8868170965325699</c:v>
                </c:pt>
                <c:pt idx="25153">
                  <c:v>1.8297503180085755</c:v>
                </c:pt>
                <c:pt idx="25154">
                  <c:v>1.7929755947494033</c:v>
                </c:pt>
                <c:pt idx="25155">
                  <c:v>1.8066853481163567</c:v>
                </c:pt>
                <c:pt idx="25156">
                  <c:v>1.7619302991656733</c:v>
                </c:pt>
                <c:pt idx="25157">
                  <c:v>1.7664099351454459</c:v>
                </c:pt>
                <c:pt idx="25158">
                  <c:v>1.7878027439198856</c:v>
                </c:pt>
                <c:pt idx="25159">
                  <c:v>1.7688079999999999</c:v>
                </c:pt>
                <c:pt idx="25160">
                  <c:v>1.7422826423462088</c:v>
                </c:pt>
                <c:pt idx="25161">
                  <c:v>1.696594676680973</c:v>
                </c:pt>
                <c:pt idx="25162">
                  <c:v>1.6751099679914985</c:v>
                </c:pt>
                <c:pt idx="25163">
                  <c:v>1.6686152901849096</c:v>
                </c:pt>
                <c:pt idx="25164">
                  <c:v>1.6621190744484591</c:v>
                </c:pt>
                <c:pt idx="25165">
                  <c:v>1.6556228587120085</c:v>
                </c:pt>
                <c:pt idx="25166">
                  <c:v>1.6491281809054199</c:v>
                </c:pt>
                <c:pt idx="25167">
                  <c:v>1.6426319651689691</c:v>
                </c:pt>
                <c:pt idx="25168">
                  <c:v>1.6361357494325186</c:v>
                </c:pt>
                <c:pt idx="25169">
                  <c:v>1.62964107162593</c:v>
                </c:pt>
                <c:pt idx="25170">
                  <c:v>1.6231448558894792</c:v>
                </c:pt>
                <c:pt idx="25171">
                  <c:v>1.6166424884335813</c:v>
                </c:pt>
                <c:pt idx="25172">
                  <c:v>1.6101462726971307</c:v>
                </c:pt>
                <c:pt idx="25173">
                  <c:v>1.6036515948905421</c:v>
                </c:pt>
                <c:pt idx="25174">
                  <c:v>1.5971553791540913</c:v>
                </c:pt>
                <c:pt idx="25175">
                  <c:v>1.5906591634176408</c:v>
                </c:pt>
                <c:pt idx="25176">
                  <c:v>1.5841644856110522</c:v>
                </c:pt>
                <c:pt idx="25177">
                  <c:v>1.5776682698746014</c:v>
                </c:pt>
                <c:pt idx="25178">
                  <c:v>1.5711720541381509</c:v>
                </c:pt>
                <c:pt idx="25179">
                  <c:v>1.5646773763315622</c:v>
                </c:pt>
                <c:pt idx="25180">
                  <c:v>1.5581811605951117</c:v>
                </c:pt>
                <c:pt idx="25181">
                  <c:v>1.5516849448586609</c:v>
                </c:pt>
                <c:pt idx="25182">
                  <c:v>1.5451902670520723</c:v>
                </c:pt>
                <c:pt idx="25183">
                  <c:v>1.5386878995961744</c:v>
                </c:pt>
                <c:pt idx="25184">
                  <c:v>1.5321916838597236</c:v>
                </c:pt>
                <c:pt idx="25185">
                  <c:v>1.525697006053135</c:v>
                </c:pt>
                <c:pt idx="25186">
                  <c:v>1.5192007903166844</c:v>
                </c:pt>
                <c:pt idx="25187">
                  <c:v>1.5127045745802339</c:v>
                </c:pt>
                <c:pt idx="25188">
                  <c:v>1.506209896773645</c:v>
                </c:pt>
                <c:pt idx="25189">
                  <c:v>1.4997136810371945</c:v>
                </c:pt>
                <c:pt idx="25190">
                  <c:v>1.493217465300744</c:v>
                </c:pt>
                <c:pt idx="25191">
                  <c:v>1.4867227874941551</c:v>
                </c:pt>
                <c:pt idx="25192">
                  <c:v>1.4802265717577046</c:v>
                </c:pt>
                <c:pt idx="25193">
                  <c:v>1.473730356021254</c:v>
                </c:pt>
                <c:pt idx="25194">
                  <c:v>1.4672356782146652</c:v>
                </c:pt>
                <c:pt idx="25195">
                  <c:v>1.4607394624782146</c:v>
                </c:pt>
                <c:pt idx="25196">
                  <c:v>1.4542370950223167</c:v>
                </c:pt>
                <c:pt idx="25197">
                  <c:v>1.4477408792858661</c:v>
                </c:pt>
                <c:pt idx="25198">
                  <c:v>1.4412462014792773</c:v>
                </c:pt>
                <c:pt idx="25199">
                  <c:v>1.4347499857428268</c:v>
                </c:pt>
                <c:pt idx="25200">
                  <c:v>1.4282537700063762</c:v>
                </c:pt>
                <c:pt idx="25201">
                  <c:v>1.4217590921997876</c:v>
                </c:pt>
                <c:pt idx="25202">
                  <c:v>1.4152628764633368</c:v>
                </c:pt>
                <c:pt idx="25203">
                  <c:v>1.4087666607268863</c:v>
                </c:pt>
                <c:pt idx="25204">
                  <c:v>1.4022719829202974</c:v>
                </c:pt>
                <c:pt idx="25205">
                  <c:v>1.3957757671838471</c:v>
                </c:pt>
                <c:pt idx="25206">
                  <c:v>1.3892795514473963</c:v>
                </c:pt>
                <c:pt idx="25207">
                  <c:v>1.3827848736408077</c:v>
                </c:pt>
                <c:pt idx="25208">
                  <c:v>1.3762825061849098</c:v>
                </c:pt>
                <c:pt idx="25209">
                  <c:v>1.369786290448459</c:v>
                </c:pt>
                <c:pt idx="25210">
                  <c:v>1.3632916126418704</c:v>
                </c:pt>
                <c:pt idx="25211">
                  <c:v>1.3567953969054198</c:v>
                </c:pt>
                <c:pt idx="25212">
                  <c:v>1.3502991811689691</c:v>
                </c:pt>
                <c:pt idx="25213">
                  <c:v>1.3438045033623804</c:v>
                </c:pt>
                <c:pt idx="25214">
                  <c:v>1.3373082876259299</c:v>
                </c:pt>
                <c:pt idx="25215">
                  <c:v>1.3308120718894791</c:v>
                </c:pt>
                <c:pt idx="25216">
                  <c:v>1.3243173940828905</c:v>
                </c:pt>
                <c:pt idx="25217">
                  <c:v>1.31782117834644</c:v>
                </c:pt>
                <c:pt idx="25218">
                  <c:v>1.316557</c:v>
                </c:pt>
                <c:pt idx="25219">
                  <c:v>1.3017631826418692</c:v>
                </c:pt>
                <c:pt idx="25220">
                  <c:v>1.298468</c:v>
                </c:pt>
                <c:pt idx="25221">
                  <c:v>1.2833950755661501</c:v>
                </c:pt>
                <c:pt idx="25222">
                  <c:v>1.2803709999999999</c:v>
                </c:pt>
                <c:pt idx="25223">
                  <c:v>1.2956977868383404</c:v>
                </c:pt>
                <c:pt idx="25224">
                  <c:v>1.2521231532777115</c:v>
                </c:pt>
                <c:pt idx="25225">
                  <c:v>1.244192</c:v>
                </c:pt>
                <c:pt idx="25226">
                  <c:v>1.244192</c:v>
                </c:pt>
                <c:pt idx="25227">
                  <c:v>1.2293358800170882</c:v>
                </c:pt>
                <c:pt idx="25228">
                  <c:v>1.2122371740749027</c:v>
                </c:pt>
                <c:pt idx="25229">
                  <c:v>1.1951425161218137</c:v>
                </c:pt>
                <c:pt idx="25230">
                  <c:v>1.1780438101796284</c:v>
                </c:pt>
                <c:pt idx="25231">
                  <c:v>1.1609451042374432</c:v>
                </c:pt>
                <c:pt idx="25232">
                  <c:v>1.1438504462843542</c:v>
                </c:pt>
                <c:pt idx="25233">
                  <c:v>1.1267355483857844</c:v>
                </c:pt>
                <c:pt idx="25234">
                  <c:v>1.1096368424435989</c:v>
                </c:pt>
                <c:pt idx="25235">
                  <c:v>1.0925421844905099</c:v>
                </c:pt>
                <c:pt idx="25236">
                  <c:v>1.0754434785483247</c:v>
                </c:pt>
                <c:pt idx="25237">
                  <c:v>1.0583447726061395</c:v>
                </c:pt>
                <c:pt idx="25238">
                  <c:v>1.0536307225268176</c:v>
                </c:pt>
                <c:pt idx="25239">
                  <c:v>1.081383</c:v>
                </c:pt>
                <c:pt idx="25240">
                  <c:v>1.0858513366714353</c:v>
                </c:pt>
                <c:pt idx="25241">
                  <c:v>1.1086566412395709</c:v>
                </c:pt>
                <c:pt idx="25242">
                  <c:v>1.1262130109680497</c:v>
                </c:pt>
                <c:pt idx="25243">
                  <c:v>1.1043198865045303</c:v>
                </c:pt>
                <c:pt idx="25244">
                  <c:v>1.0976738800953516</c:v>
                </c:pt>
                <c:pt idx="25245">
                  <c:v>1.0655971773962805</c:v>
                </c:pt>
                <c:pt idx="25246">
                  <c:v>1.1123163113972341</c:v>
                </c:pt>
                <c:pt idx="25247">
                  <c:v>1.0996786802442871</c:v>
                </c:pt>
                <c:pt idx="25248">
                  <c:v>1.1003791703499248</c:v>
                </c:pt>
                <c:pt idx="25249">
                  <c:v>1.1010798263305579</c:v>
                </c:pt>
                <c:pt idx="25250">
                  <c:v>1.101780482311191</c:v>
                </c:pt>
                <c:pt idx="25251">
                  <c:v>1.1052834304643657</c:v>
                </c:pt>
                <c:pt idx="25252">
                  <c:v>1.1059840864449988</c:v>
                </c:pt>
                <c:pt idx="25253">
                  <c:v>1.1066845765506363</c:v>
                </c:pt>
                <c:pt idx="25254">
                  <c:v>1.1073858960312513</c:v>
                </c:pt>
                <c:pt idx="25255">
                  <c:v>1.1080865520118843</c:v>
                </c:pt>
                <c:pt idx="25256">
                  <c:v>1.1087870421175219</c:v>
                </c:pt>
                <c:pt idx="25257">
                  <c:v>1.109487698098155</c:v>
                </c:pt>
                <c:pt idx="25258">
                  <c:v>1.110188354078788</c:v>
                </c:pt>
                <c:pt idx="25259">
                  <c:v>1.1108888441844258</c:v>
                </c:pt>
                <c:pt idx="25260">
                  <c:v>1.1115895001650589</c:v>
                </c:pt>
                <c:pt idx="25261">
                  <c:v>1.1122901561456919</c:v>
                </c:pt>
                <c:pt idx="25262">
                  <c:v>1.1129906462513297</c:v>
                </c:pt>
                <c:pt idx="25263">
                  <c:v>1.1136913022319628</c:v>
                </c:pt>
                <c:pt idx="25264">
                  <c:v>1.1143919582125958</c:v>
                </c:pt>
                <c:pt idx="25265">
                  <c:v>1.1150924483182336</c:v>
                </c:pt>
                <c:pt idx="25266">
                  <c:v>1.1157931042988667</c:v>
                </c:pt>
                <c:pt idx="25267">
                  <c:v>1.1164944237794814</c:v>
                </c:pt>
                <c:pt idx="25268">
                  <c:v>1.1171950797601145</c:v>
                </c:pt>
                <c:pt idx="25269">
                  <c:v>1.1088615453028137</c:v>
                </c:pt>
                <c:pt idx="25270">
                  <c:v>1.081383</c:v>
                </c:pt>
                <c:pt idx="25271">
                  <c:v>1.081383</c:v>
                </c:pt>
                <c:pt idx="25272">
                  <c:v>1.1299624061978546</c:v>
                </c:pt>
                <c:pt idx="25273">
                  <c:v>1.165854973138799</c:v>
                </c:pt>
                <c:pt idx="25274">
                  <c:v>1.1547687032706895</c:v>
                </c:pt>
                <c:pt idx="25275">
                  <c:v>1.1436929218319727</c:v>
                </c:pt>
                <c:pt idx="25276">
                  <c:v>1.132619762500604</c:v>
                </c:pt>
                <c:pt idx="25277">
                  <c:v>1.121543981061887</c:v>
                </c:pt>
                <c:pt idx="25278">
                  <c:v>1.105894155698617</c:v>
                </c:pt>
                <c:pt idx="25279">
                  <c:v>1.1112639232236527</c:v>
                </c:pt>
                <c:pt idx="25280">
                  <c:v>1.1343552543980684</c:v>
                </c:pt>
                <c:pt idx="25281">
                  <c:v>1.1324172652334477</c:v>
                </c:pt>
                <c:pt idx="25282">
                  <c:v>1.1304792760688269</c:v>
                </c:pt>
                <c:pt idx="25283">
                  <c:v>1.1285417457084594</c:v>
                </c:pt>
                <c:pt idx="25284">
                  <c:v>1.1266037565438387</c:v>
                </c:pt>
                <c:pt idx="25285">
                  <c:v>1.1246639321622061</c:v>
                </c:pt>
                <c:pt idx="25286">
                  <c:v>1.1227259429975853</c:v>
                </c:pt>
                <c:pt idx="25287">
                  <c:v>1.1207884126372176</c:v>
                </c:pt>
                <c:pt idx="25288">
                  <c:v>1.1188504234725971</c:v>
                </c:pt>
                <c:pt idx="25289">
                  <c:v>1.1169124343079764</c:v>
                </c:pt>
                <c:pt idx="25290">
                  <c:v>1.1149749039476087</c:v>
                </c:pt>
                <c:pt idx="25291">
                  <c:v>1.1130369147829882</c:v>
                </c:pt>
                <c:pt idx="25292">
                  <c:v>1.1110989256183674</c:v>
                </c:pt>
                <c:pt idx="25293">
                  <c:v>1.1091613952579997</c:v>
                </c:pt>
                <c:pt idx="25294">
                  <c:v>1.107223406093379</c:v>
                </c:pt>
                <c:pt idx="25295">
                  <c:v>1.1052854169287585</c:v>
                </c:pt>
                <c:pt idx="25296">
                  <c:v>1.1033478865683908</c:v>
                </c:pt>
                <c:pt idx="25297">
                  <c:v>1.1014080621867581</c:v>
                </c:pt>
                <c:pt idx="25298">
                  <c:v>1.0994700730221374</c:v>
                </c:pt>
                <c:pt idx="25299">
                  <c:v>1.0975325426617697</c:v>
                </c:pt>
                <c:pt idx="25300">
                  <c:v>1.0955945534971492</c:v>
                </c:pt>
                <c:pt idx="25301">
                  <c:v>1.0936565643325284</c:v>
                </c:pt>
                <c:pt idx="25302">
                  <c:v>1.0917190339721607</c:v>
                </c:pt>
                <c:pt idx="25303">
                  <c:v>1.0897810448075402</c:v>
                </c:pt>
                <c:pt idx="25304">
                  <c:v>1.0878430556429195</c:v>
                </c:pt>
                <c:pt idx="25305">
                  <c:v>1.0859055252825518</c:v>
                </c:pt>
                <c:pt idx="25306">
                  <c:v>1.0839675361179311</c:v>
                </c:pt>
                <c:pt idx="25307">
                  <c:v>1.0820295469533106</c:v>
                </c:pt>
                <c:pt idx="25308">
                  <c:v>1.0800920165929428</c:v>
                </c:pt>
                <c:pt idx="25309">
                  <c:v>1.0781540274283221</c:v>
                </c:pt>
                <c:pt idx="25310">
                  <c:v>1.0762142030466895</c:v>
                </c:pt>
                <c:pt idx="25311">
                  <c:v>1.0742762138820687</c:v>
                </c:pt>
                <c:pt idx="25312">
                  <c:v>1.0949520116716969</c:v>
                </c:pt>
                <c:pt idx="25313">
                  <c:v>1.0995064719397016</c:v>
                </c:pt>
                <c:pt idx="25314">
                  <c:v>1.1040609322077062</c:v>
                </c:pt>
                <c:pt idx="25315">
                  <c:v>1.1086143142417459</c:v>
                </c:pt>
                <c:pt idx="25316">
                  <c:v>1.1131687745097507</c:v>
                </c:pt>
                <c:pt idx="25317">
                  <c:v>1.1177232347777555</c:v>
                </c:pt>
                <c:pt idx="25318">
                  <c:v>1.1222766168117952</c:v>
                </c:pt>
                <c:pt idx="25319">
                  <c:v>1.1268310770797998</c:v>
                </c:pt>
                <c:pt idx="25320">
                  <c:v>1.1313898502836643</c:v>
                </c:pt>
                <c:pt idx="25321">
                  <c:v>1.1359443105516691</c:v>
                </c:pt>
                <c:pt idx="25322">
                  <c:v>1.1404976925857089</c:v>
                </c:pt>
                <c:pt idx="25323">
                  <c:v>1.1450521528537136</c:v>
                </c:pt>
                <c:pt idx="25324">
                  <c:v>1.1496066131217182</c:v>
                </c:pt>
                <c:pt idx="25325">
                  <c:v>1.154159995155758</c:v>
                </c:pt>
                <c:pt idx="25326">
                  <c:v>1.1587144554237627</c:v>
                </c:pt>
                <c:pt idx="25327">
                  <c:v>1.1632678374578025</c:v>
                </c:pt>
                <c:pt idx="25328">
                  <c:v>1.1678222977258073</c:v>
                </c:pt>
                <c:pt idx="25329">
                  <c:v>1.1723767579938118</c:v>
                </c:pt>
                <c:pt idx="25330">
                  <c:v>1.1769301400278516</c:v>
                </c:pt>
                <c:pt idx="25331">
                  <c:v>1.1814846002958563</c:v>
                </c:pt>
                <c:pt idx="25332">
                  <c:v>1.1860433734997209</c:v>
                </c:pt>
                <c:pt idx="25333">
                  <c:v>1.1905978337677257</c:v>
                </c:pt>
                <c:pt idx="25334">
                  <c:v>1.1951512158017654</c:v>
                </c:pt>
                <c:pt idx="25335">
                  <c:v>1.19970567606977</c:v>
                </c:pt>
                <c:pt idx="25336">
                  <c:v>1.2042601363377747</c:v>
                </c:pt>
                <c:pt idx="25337">
                  <c:v>1.2088135183718145</c:v>
                </c:pt>
                <c:pt idx="25338">
                  <c:v>1.2133679786398193</c:v>
                </c:pt>
                <c:pt idx="25339">
                  <c:v>1.2179224389078238</c:v>
                </c:pt>
                <c:pt idx="25340">
                  <c:v>1.2224758209418636</c:v>
                </c:pt>
                <c:pt idx="25341">
                  <c:v>1.211269588796186</c:v>
                </c:pt>
                <c:pt idx="25342">
                  <c:v>1.1575813159275157</c:v>
                </c:pt>
                <c:pt idx="25343">
                  <c:v>1.1797547896995708</c:v>
                </c:pt>
                <c:pt idx="25344">
                  <c:v>1.1455566905840886</c:v>
                </c:pt>
                <c:pt idx="25345">
                  <c:v>1.1718360000000001</c:v>
                </c:pt>
                <c:pt idx="25346">
                  <c:v>1.1790515819919518</c:v>
                </c:pt>
                <c:pt idx="25347">
                  <c:v>1.1968518300604229</c:v>
                </c:pt>
                <c:pt idx="25348">
                  <c:v>1.175693347180262</c:v>
                </c:pt>
                <c:pt idx="25349">
                  <c:v>1.1779124245472836</c:v>
                </c:pt>
                <c:pt idx="25350">
                  <c:v>1.1905328658048107</c:v>
                </c:pt>
                <c:pt idx="25351">
                  <c:v>1.1933668891596905</c:v>
                </c:pt>
                <c:pt idx="25352">
                  <c:v>1.1962002415810109</c:v>
                </c:pt>
                <c:pt idx="25353">
                  <c:v>1.1990342649358905</c:v>
                </c:pt>
                <c:pt idx="25354">
                  <c:v>1.2018682882907703</c:v>
                </c:pt>
                <c:pt idx="25355">
                  <c:v>1.2047016407120905</c:v>
                </c:pt>
                <c:pt idx="25356">
                  <c:v>1.2075356640669703</c:v>
                </c:pt>
                <c:pt idx="25357">
                  <c:v>1.2103723711560876</c:v>
                </c:pt>
                <c:pt idx="25358">
                  <c:v>1.2358765685493271</c:v>
                </c:pt>
                <c:pt idx="25359">
                  <c:v>1.2387105919042067</c:v>
                </c:pt>
                <c:pt idx="25360">
                  <c:v>1.2415439443255272</c:v>
                </c:pt>
                <c:pt idx="25361">
                  <c:v>1.2443779676804068</c:v>
                </c:pt>
                <c:pt idx="25362">
                  <c:v>1.2472146747695241</c:v>
                </c:pt>
                <c:pt idx="25363">
                  <c:v>1.2500480271908445</c:v>
                </c:pt>
                <c:pt idx="25364">
                  <c:v>1.2528820505457241</c:v>
                </c:pt>
                <c:pt idx="25365">
                  <c:v>1.2557160739006039</c:v>
                </c:pt>
                <c:pt idx="25366">
                  <c:v>1.2585494263219243</c:v>
                </c:pt>
                <c:pt idx="25367">
                  <c:v>1.2613834496768039</c:v>
                </c:pt>
                <c:pt idx="25368">
                  <c:v>1.2642174730316837</c:v>
                </c:pt>
                <c:pt idx="25369">
                  <c:v>1.2670508254530042</c:v>
                </c:pt>
                <c:pt idx="25370">
                  <c:v>1.2698848488078838</c:v>
                </c:pt>
                <c:pt idx="25371">
                  <c:v>1.2727188721627636</c:v>
                </c:pt>
                <c:pt idx="25372">
                  <c:v>1.2755522245840838</c:v>
                </c:pt>
                <c:pt idx="25373">
                  <c:v>1.2783862479389636</c:v>
                </c:pt>
                <c:pt idx="25374">
                  <c:v>1.2812229550280809</c:v>
                </c:pt>
                <c:pt idx="25375">
                  <c:v>1.2840569783829607</c:v>
                </c:pt>
                <c:pt idx="25376">
                  <c:v>1.2868903308042809</c:v>
                </c:pt>
                <c:pt idx="25377">
                  <c:v>1.2897243541591608</c:v>
                </c:pt>
                <c:pt idx="25378">
                  <c:v>1.2925583775140403</c:v>
                </c:pt>
                <c:pt idx="25379">
                  <c:v>1.2953917299353608</c:v>
                </c:pt>
                <c:pt idx="25380">
                  <c:v>1.2982257532902406</c:v>
                </c:pt>
                <c:pt idx="25381">
                  <c:v>1.3010597766451202</c:v>
                </c:pt>
                <c:pt idx="25382">
                  <c:v>1.3038931290664406</c:v>
                </c:pt>
                <c:pt idx="25383">
                  <c:v>1.3067271524213202</c:v>
                </c:pt>
                <c:pt idx="25384">
                  <c:v>1.3095611757762</c:v>
                </c:pt>
                <c:pt idx="25385">
                  <c:v>1.3123945281975204</c:v>
                </c:pt>
                <c:pt idx="25386">
                  <c:v>1.3152285515524</c:v>
                </c:pt>
                <c:pt idx="25387">
                  <c:v>1.2584329733206288</c:v>
                </c:pt>
                <c:pt idx="25388">
                  <c:v>1.2374183299165673</c:v>
                </c:pt>
                <c:pt idx="25389">
                  <c:v>1.2523527725321888</c:v>
                </c:pt>
                <c:pt idx="25390">
                  <c:v>1.244192</c:v>
                </c:pt>
                <c:pt idx="25391">
                  <c:v>1.254380818766373</c:v>
                </c:pt>
                <c:pt idx="25392">
                  <c:v>1.303519472579876</c:v>
                </c:pt>
                <c:pt idx="25393">
                  <c:v>1.3032986252983294</c:v>
                </c:pt>
                <c:pt idx="25394">
                  <c:v>1.2803709999999999</c:v>
                </c:pt>
                <c:pt idx="25395">
                  <c:v>1.2910635050071531</c:v>
                </c:pt>
                <c:pt idx="25396">
                  <c:v>1.3111705653086938</c:v>
                </c:pt>
                <c:pt idx="25397">
                  <c:v>1.3325592946941061</c:v>
                </c:pt>
                <c:pt idx="25398">
                  <c:v>1.3539530888982221</c:v>
                </c:pt>
                <c:pt idx="25399">
                  <c:v>1.3669551795422032</c:v>
                </c:pt>
                <c:pt idx="25400">
                  <c:v>1.3523542038646466</c:v>
                </c:pt>
                <c:pt idx="25401">
                  <c:v>1.3506194659147031</c:v>
                </c:pt>
                <c:pt idx="25402">
                  <c:v>1.348884317181442</c:v>
                </c:pt>
                <c:pt idx="25403">
                  <c:v>1.3471491684481809</c:v>
                </c:pt>
                <c:pt idx="25404">
                  <c:v>1.3454144304982374</c:v>
                </c:pt>
                <c:pt idx="25405">
                  <c:v>1.3436792817649763</c:v>
                </c:pt>
                <c:pt idx="25406">
                  <c:v>1.3419441330317152</c:v>
                </c:pt>
                <c:pt idx="25407">
                  <c:v>1.3402093950817717</c:v>
                </c:pt>
                <c:pt idx="25408">
                  <c:v>1.3384742463485106</c:v>
                </c:pt>
                <c:pt idx="25409">
                  <c:v>1.3367390976152498</c:v>
                </c:pt>
                <c:pt idx="25410">
                  <c:v>1.3350043596653061</c:v>
                </c:pt>
                <c:pt idx="25411">
                  <c:v>1.3332692109320452</c:v>
                </c:pt>
                <c:pt idx="25412">
                  <c:v>1.331532419065514</c:v>
                </c:pt>
                <c:pt idx="25413">
                  <c:v>1.3297976811155705</c:v>
                </c:pt>
                <c:pt idx="25414">
                  <c:v>1.3280625323823094</c:v>
                </c:pt>
                <c:pt idx="25415">
                  <c:v>1.3263273836490483</c:v>
                </c:pt>
                <c:pt idx="25416">
                  <c:v>1.3245926456991048</c:v>
                </c:pt>
                <c:pt idx="25417">
                  <c:v>1.3228574969658438</c:v>
                </c:pt>
                <c:pt idx="25418">
                  <c:v>1.3211223482325827</c:v>
                </c:pt>
                <c:pt idx="25419">
                  <c:v>1.3193876102826392</c:v>
                </c:pt>
                <c:pt idx="25420">
                  <c:v>1.3176524615493781</c:v>
                </c:pt>
                <c:pt idx="25421">
                  <c:v>1.315917312816117</c:v>
                </c:pt>
                <c:pt idx="25422">
                  <c:v>1.3141825748661735</c:v>
                </c:pt>
                <c:pt idx="25423">
                  <c:v>1.3124474261329124</c:v>
                </c:pt>
                <c:pt idx="25424">
                  <c:v>1.3107106342663812</c:v>
                </c:pt>
                <c:pt idx="25425">
                  <c:v>1.3089754855331202</c:v>
                </c:pt>
                <c:pt idx="25426">
                  <c:v>1.3072407475831767</c:v>
                </c:pt>
                <c:pt idx="25427">
                  <c:v>1.3055055988499156</c:v>
                </c:pt>
                <c:pt idx="25428">
                  <c:v>1.3037704501166547</c:v>
                </c:pt>
                <c:pt idx="25429">
                  <c:v>1.302035712166711</c:v>
                </c:pt>
                <c:pt idx="25430">
                  <c:v>1.3003005634334501</c:v>
                </c:pt>
                <c:pt idx="25431">
                  <c:v>1.298565414700189</c:v>
                </c:pt>
                <c:pt idx="25432">
                  <c:v>1.2968306767502455</c:v>
                </c:pt>
                <c:pt idx="25433">
                  <c:v>1.2950955280169845</c:v>
                </c:pt>
                <c:pt idx="25434">
                  <c:v>1.2933603792837234</c:v>
                </c:pt>
                <c:pt idx="25435">
                  <c:v>1.2916256413337799</c:v>
                </c:pt>
                <c:pt idx="25436">
                  <c:v>1.2898904926005188</c:v>
                </c:pt>
                <c:pt idx="25437">
                  <c:v>1.2881537007339876</c:v>
                </c:pt>
                <c:pt idx="25438">
                  <c:v>1.2864189627840441</c:v>
                </c:pt>
                <c:pt idx="25439">
                  <c:v>1.284683814050783</c:v>
                </c:pt>
                <c:pt idx="25440">
                  <c:v>1.2829486653175219</c:v>
                </c:pt>
                <c:pt idx="25441">
                  <c:v>1.2812139273675784</c:v>
                </c:pt>
                <c:pt idx="25442">
                  <c:v>1.2991111030042919</c:v>
                </c:pt>
                <c:pt idx="25443">
                  <c:v>1.3355517439198856</c:v>
                </c:pt>
                <c:pt idx="25444">
                  <c:v>1.343114842908224</c:v>
                </c:pt>
                <c:pt idx="25445">
                  <c:v>1.3736361192179305</c:v>
                </c:pt>
                <c:pt idx="25446">
                  <c:v>1.3971250782069624</c:v>
                </c:pt>
                <c:pt idx="25447">
                  <c:v>1.4089172081048869</c:v>
                </c:pt>
                <c:pt idx="25448">
                  <c:v>1.4251</c:v>
                </c:pt>
                <c:pt idx="25449">
                  <c:v>1.414821164520744</c:v>
                </c:pt>
                <c:pt idx="25450">
                  <c:v>1.3861957682403434</c:v>
                </c:pt>
                <c:pt idx="25451">
                  <c:v>1.3813496851013112</c:v>
                </c:pt>
                <c:pt idx="25452">
                  <c:v>1.4102248478779209</c:v>
                </c:pt>
                <c:pt idx="25453">
                  <c:v>1.41431196948021</c:v>
                </c:pt>
                <c:pt idx="25454">
                  <c:v>1.4179125702026223</c:v>
                </c:pt>
                <c:pt idx="25455">
                  <c:v>1.4030288636146877</c:v>
                </c:pt>
                <c:pt idx="25456">
                  <c:v>1.377750784453982</c:v>
                </c:pt>
                <c:pt idx="25457">
                  <c:v>1.370824</c:v>
                </c:pt>
                <c:pt idx="25458">
                  <c:v>1.3936487467811161</c:v>
                </c:pt>
                <c:pt idx="25459">
                  <c:v>1.4051016323806533</c:v>
                </c:pt>
                <c:pt idx="25460">
                  <c:v>1.402102659115892</c:v>
                </c:pt>
                <c:pt idx="25461">
                  <c:v>1.3991029756988067</c:v>
                </c:pt>
                <c:pt idx="25462">
                  <c:v>1.3961004516724247</c:v>
                </c:pt>
                <c:pt idx="25463">
                  <c:v>1.3931014784076634</c:v>
                </c:pt>
                <c:pt idx="25464">
                  <c:v>1.3901017949905778</c:v>
                </c:pt>
                <c:pt idx="25465">
                  <c:v>1.3871021115734925</c:v>
                </c:pt>
                <c:pt idx="25466">
                  <c:v>1.3841031383087312</c:v>
                </c:pt>
                <c:pt idx="25467">
                  <c:v>1.3811034548916459</c:v>
                </c:pt>
                <c:pt idx="25468">
                  <c:v>1.3781037714745603</c:v>
                </c:pt>
                <c:pt idx="25469">
                  <c:v>1.375104798209799</c:v>
                </c:pt>
                <c:pt idx="25470">
                  <c:v>1.3721051147927137</c:v>
                </c:pt>
                <c:pt idx="25471">
                  <c:v>1.391719169451074</c:v>
                </c:pt>
                <c:pt idx="25472">
                  <c:v>1.4281419645153608</c:v>
                </c:pt>
                <c:pt idx="25473">
                  <c:v>1.4004325693848356</c:v>
                </c:pt>
                <c:pt idx="25474">
                  <c:v>1.3925135312649166</c:v>
                </c:pt>
                <c:pt idx="25475">
                  <c:v>1.3960313963792284</c:v>
                </c:pt>
                <c:pt idx="25476">
                  <c:v>1.3999992500595948</c:v>
                </c:pt>
                <c:pt idx="25477">
                  <c:v>1.4070020000000001</c:v>
                </c:pt>
                <c:pt idx="25478">
                  <c:v>1.4183510081068194</c:v>
                </c:pt>
                <c:pt idx="25479">
                  <c:v>1.390697167103695</c:v>
                </c:pt>
                <c:pt idx="25480">
                  <c:v>1.3691190390306158</c:v>
                </c:pt>
                <c:pt idx="25481">
                  <c:v>1.3664398146501551</c:v>
                </c:pt>
                <c:pt idx="25482">
                  <c:v>1.3637612245557691</c:v>
                </c:pt>
                <c:pt idx="25483">
                  <c:v>1.3610820001753081</c:v>
                </c:pt>
                <c:pt idx="25484">
                  <c:v>1.3584027757948474</c:v>
                </c:pt>
                <c:pt idx="25485">
                  <c:v>1.3557241857004614</c:v>
                </c:pt>
                <c:pt idx="25486">
                  <c:v>1.3530449613200006</c:v>
                </c:pt>
                <c:pt idx="25487">
                  <c:v>1.3503631997952401</c:v>
                </c:pt>
                <c:pt idx="25488">
                  <c:v>1.3476846097008541</c:v>
                </c:pt>
                <c:pt idx="25489">
                  <c:v>1.3450053853203932</c:v>
                </c:pt>
                <c:pt idx="25490">
                  <c:v>1.3423261609399324</c:v>
                </c:pt>
                <c:pt idx="25491">
                  <c:v>1.3396475708455464</c:v>
                </c:pt>
                <c:pt idx="25492">
                  <c:v>1.3369683464650857</c:v>
                </c:pt>
                <c:pt idx="25493">
                  <c:v>1.3342891220846247</c:v>
                </c:pt>
                <c:pt idx="25494">
                  <c:v>1.3316105319902389</c:v>
                </c:pt>
                <c:pt idx="25495">
                  <c:v>1.328931307609778</c:v>
                </c:pt>
                <c:pt idx="25496">
                  <c:v>1.3262520832293172</c:v>
                </c:pt>
                <c:pt idx="25497">
                  <c:v>1.3235734931349312</c:v>
                </c:pt>
                <c:pt idx="25498">
                  <c:v>1.3208942687544702</c:v>
                </c:pt>
                <c:pt idx="25499">
                  <c:v>1.3182125072297097</c:v>
                </c:pt>
                <c:pt idx="25500">
                  <c:v>1.315533282849249</c:v>
                </c:pt>
                <c:pt idx="25501">
                  <c:v>1.312854692754863</c:v>
                </c:pt>
                <c:pt idx="25502">
                  <c:v>1.3101754683744022</c:v>
                </c:pt>
                <c:pt idx="25503">
                  <c:v>1.2941013906637868</c:v>
                </c:pt>
                <c:pt idx="25504">
                  <c:v>1.2914221662833261</c:v>
                </c:pt>
                <c:pt idx="25505">
                  <c:v>1.2887435761889401</c:v>
                </c:pt>
                <c:pt idx="25506">
                  <c:v>1.2860643518084793</c:v>
                </c:pt>
                <c:pt idx="25507">
                  <c:v>1.2833825902837188</c:v>
                </c:pt>
                <c:pt idx="25508">
                  <c:v>1.2807040001893328</c:v>
                </c:pt>
                <c:pt idx="25509">
                  <c:v>1.328240152360515</c:v>
                </c:pt>
                <c:pt idx="25510">
                  <c:v>1.334646</c:v>
                </c:pt>
                <c:pt idx="25511">
                  <c:v>1.334646</c:v>
                </c:pt>
                <c:pt idx="25512">
                  <c:v>1.3182968250596658</c:v>
                </c:pt>
                <c:pt idx="25513">
                  <c:v>1.4317894058109073</c:v>
                </c:pt>
                <c:pt idx="25514">
                  <c:v>1.3602620495946591</c:v>
                </c:pt>
                <c:pt idx="25515">
                  <c:v>1.3360059128878281</c:v>
                </c:pt>
                <c:pt idx="25516">
                  <c:v>1.334646</c:v>
                </c:pt>
                <c:pt idx="25517">
                  <c:v>1.3685731160905841</c:v>
                </c:pt>
                <c:pt idx="25518">
                  <c:v>1.370824</c:v>
                </c:pt>
                <c:pt idx="25519">
                  <c:v>1.370824</c:v>
                </c:pt>
                <c:pt idx="25520">
                  <c:v>1.370824</c:v>
                </c:pt>
                <c:pt idx="25521">
                  <c:v>1.370824</c:v>
                </c:pt>
                <c:pt idx="25522">
                  <c:v>1.370824</c:v>
                </c:pt>
                <c:pt idx="25523">
                  <c:v>1.370824</c:v>
                </c:pt>
                <c:pt idx="25524">
                  <c:v>1.370824</c:v>
                </c:pt>
                <c:pt idx="25525">
                  <c:v>1.370824</c:v>
                </c:pt>
                <c:pt idx="25526">
                  <c:v>1.370824</c:v>
                </c:pt>
                <c:pt idx="25527">
                  <c:v>1.370824</c:v>
                </c:pt>
                <c:pt idx="25528">
                  <c:v>1.370824</c:v>
                </c:pt>
                <c:pt idx="25529">
                  <c:v>1.370824</c:v>
                </c:pt>
                <c:pt idx="25530">
                  <c:v>1.370824</c:v>
                </c:pt>
                <c:pt idx="25531">
                  <c:v>1.370824</c:v>
                </c:pt>
                <c:pt idx="25532">
                  <c:v>1.370824</c:v>
                </c:pt>
                <c:pt idx="25533">
                  <c:v>1.370824</c:v>
                </c:pt>
                <c:pt idx="25534">
                  <c:v>1.370824</c:v>
                </c:pt>
                <c:pt idx="25535">
                  <c:v>1.370824</c:v>
                </c:pt>
                <c:pt idx="25536">
                  <c:v>1.370824</c:v>
                </c:pt>
                <c:pt idx="25537">
                  <c:v>1.370824</c:v>
                </c:pt>
                <c:pt idx="25538">
                  <c:v>1.370824</c:v>
                </c:pt>
                <c:pt idx="25539">
                  <c:v>1.370824</c:v>
                </c:pt>
                <c:pt idx="25540">
                  <c:v>1.370824</c:v>
                </c:pt>
                <c:pt idx="25541">
                  <c:v>1.370824</c:v>
                </c:pt>
                <c:pt idx="25542">
                  <c:v>1.3720701790226459</c:v>
                </c:pt>
                <c:pt idx="25543">
                  <c:v>1.390284555078684</c:v>
                </c:pt>
                <c:pt idx="25544">
                  <c:v>1.410039154029566</c:v>
                </c:pt>
                <c:pt idx="25545">
                  <c:v>1.4415414086790654</c:v>
                </c:pt>
                <c:pt idx="25546">
                  <c:v>1.4251</c:v>
                </c:pt>
                <c:pt idx="25547">
                  <c:v>1.423201306628517</c:v>
                </c:pt>
                <c:pt idx="25548">
                  <c:v>1.4029477176919409</c:v>
                </c:pt>
                <c:pt idx="25549">
                  <c:v>1.370824</c:v>
                </c:pt>
                <c:pt idx="25550">
                  <c:v>1.3685467010014307</c:v>
                </c:pt>
                <c:pt idx="25551">
                  <c:v>1.3528396311457567</c:v>
                </c:pt>
                <c:pt idx="25552">
                  <c:v>1.35363149015746</c:v>
                </c:pt>
                <c:pt idx="25553">
                  <c:v>1.3544235366801771</c:v>
                </c:pt>
                <c:pt idx="25554">
                  <c:v>1.3552155832028943</c:v>
                </c:pt>
                <c:pt idx="25555">
                  <c:v>1.3560074422145976</c:v>
                </c:pt>
                <c:pt idx="25556">
                  <c:v>1.3567994887373147</c:v>
                </c:pt>
                <c:pt idx="25557">
                  <c:v>1.3575922853040874</c:v>
                </c:pt>
                <c:pt idx="25558">
                  <c:v>1.3583841443157907</c:v>
                </c:pt>
                <c:pt idx="25559">
                  <c:v>1.3591761908385078</c:v>
                </c:pt>
                <c:pt idx="25560">
                  <c:v>1.359968237361225</c:v>
                </c:pt>
                <c:pt idx="25561">
                  <c:v>1.3607600963729281</c:v>
                </c:pt>
                <c:pt idx="25562">
                  <c:v>1.3615521428956452</c:v>
                </c:pt>
                <c:pt idx="25563">
                  <c:v>1.3623441894183623</c:v>
                </c:pt>
                <c:pt idx="25564">
                  <c:v>1.3631360484300656</c:v>
                </c:pt>
                <c:pt idx="25565">
                  <c:v>1.3639280949527828</c:v>
                </c:pt>
                <c:pt idx="25566">
                  <c:v>1.3647201414754999</c:v>
                </c:pt>
                <c:pt idx="25567">
                  <c:v>1.3655120004872032</c:v>
                </c:pt>
                <c:pt idx="25568">
                  <c:v>1.3663040470099204</c:v>
                </c:pt>
                <c:pt idx="25569">
                  <c:v>1.367096843576693</c:v>
                </c:pt>
                <c:pt idx="25570">
                  <c:v>1.3678888900994102</c:v>
                </c:pt>
                <c:pt idx="25571">
                  <c:v>1.3686807491111135</c:v>
                </c:pt>
                <c:pt idx="25572">
                  <c:v>1.3694727956338306</c:v>
                </c:pt>
                <c:pt idx="25573">
                  <c:v>1.3702648421565478</c:v>
                </c:pt>
                <c:pt idx="25574">
                  <c:v>1.376176515259895</c:v>
                </c:pt>
                <c:pt idx="25575">
                  <c:v>1.372471198569726</c:v>
                </c:pt>
                <c:pt idx="25576">
                  <c:v>1.334646</c:v>
                </c:pt>
                <c:pt idx="25577">
                  <c:v>1.334646</c:v>
                </c:pt>
                <c:pt idx="25578">
                  <c:v>1.334646</c:v>
                </c:pt>
                <c:pt idx="25579">
                  <c:v>1.3286594639961851</c:v>
                </c:pt>
                <c:pt idx="25580">
                  <c:v>1.3471150746304243</c:v>
                </c:pt>
                <c:pt idx="25581">
                  <c:v>1.3757107041010967</c:v>
                </c:pt>
                <c:pt idx="25582">
                  <c:v>1.3229431284862931</c:v>
                </c:pt>
                <c:pt idx="25583">
                  <c:v>1.3347855266746749</c:v>
                </c:pt>
                <c:pt idx="25584">
                  <c:v>1.335176090408158</c:v>
                </c:pt>
                <c:pt idx="25585">
                  <c:v>1.3355666541416413</c:v>
                </c:pt>
                <c:pt idx="25586">
                  <c:v>1.3359571254121194</c:v>
                </c:pt>
                <c:pt idx="25587">
                  <c:v>1.3363476891456028</c:v>
                </c:pt>
                <c:pt idx="25588">
                  <c:v>1.3367382528790861</c:v>
                </c:pt>
                <c:pt idx="25589">
                  <c:v>1.3371287241495642</c:v>
                </c:pt>
                <c:pt idx="25590">
                  <c:v>1.3375192878830475</c:v>
                </c:pt>
                <c:pt idx="25591">
                  <c:v>1.3379098516165309</c:v>
                </c:pt>
                <c:pt idx="25592">
                  <c:v>1.338300322887009</c:v>
                </c:pt>
                <c:pt idx="25593">
                  <c:v>1.3386908866204923</c:v>
                </c:pt>
                <c:pt idx="25594">
                  <c:v>1.3390818202059958</c:v>
                </c:pt>
                <c:pt idx="25595">
                  <c:v>1.3394723839394791</c:v>
                </c:pt>
                <c:pt idx="25596">
                  <c:v>1.3398628552099574</c:v>
                </c:pt>
                <c:pt idx="25597">
                  <c:v>1.3402534189434405</c:v>
                </c:pt>
                <c:pt idx="25598">
                  <c:v>1.3406439826769239</c:v>
                </c:pt>
                <c:pt idx="25599">
                  <c:v>1.3410344539474019</c:v>
                </c:pt>
                <c:pt idx="25600">
                  <c:v>1.3414250176808853</c:v>
                </c:pt>
                <c:pt idx="25601">
                  <c:v>1.3418155814143686</c:v>
                </c:pt>
                <c:pt idx="25602">
                  <c:v>1.3422060526848467</c:v>
                </c:pt>
                <c:pt idx="25603">
                  <c:v>1.3425966164183301</c:v>
                </c:pt>
                <c:pt idx="25604">
                  <c:v>1.3429871801518134</c:v>
                </c:pt>
                <c:pt idx="25605">
                  <c:v>1.3461117824826847</c:v>
                </c:pt>
                <c:pt idx="25606">
                  <c:v>1.3465023462161678</c:v>
                </c:pt>
                <c:pt idx="25607">
                  <c:v>1.3468928174866461</c:v>
                </c:pt>
                <c:pt idx="25608">
                  <c:v>1.3472833812201293</c:v>
                </c:pt>
                <c:pt idx="25609">
                  <c:v>1.3476739449536126</c:v>
                </c:pt>
                <c:pt idx="25610">
                  <c:v>1.3480644162240909</c:v>
                </c:pt>
                <c:pt idx="25611">
                  <c:v>1.348454979957574</c:v>
                </c:pt>
                <c:pt idx="25612">
                  <c:v>1.3488459135430777</c:v>
                </c:pt>
                <c:pt idx="25613">
                  <c:v>1.349236477276561</c:v>
                </c:pt>
                <c:pt idx="25614">
                  <c:v>1.3496269485470391</c:v>
                </c:pt>
                <c:pt idx="25615">
                  <c:v>1.3500175122805225</c:v>
                </c:pt>
                <c:pt idx="25616">
                  <c:v>1.3504080760140056</c:v>
                </c:pt>
                <c:pt idx="25617">
                  <c:v>1.3507985472844839</c:v>
                </c:pt>
                <c:pt idx="25618">
                  <c:v>1.3511891110179672</c:v>
                </c:pt>
                <c:pt idx="25619">
                  <c:v>1.3515796747514504</c:v>
                </c:pt>
                <c:pt idx="25620">
                  <c:v>1.3519701460219287</c:v>
                </c:pt>
                <c:pt idx="25621">
                  <c:v>1.3523607097554118</c:v>
                </c:pt>
                <c:pt idx="25622">
                  <c:v>1.3550122989985693</c:v>
                </c:pt>
                <c:pt idx="25623">
                  <c:v>1.404349464234621</c:v>
                </c:pt>
                <c:pt idx="25624">
                  <c:v>1.3616581599587203</c:v>
                </c:pt>
                <c:pt idx="25625">
                  <c:v>1.3989317148760332</c:v>
                </c:pt>
                <c:pt idx="25626">
                  <c:v>1.3401903065015479</c:v>
                </c:pt>
                <c:pt idx="25627">
                  <c:v>1.4253180495356037</c:v>
                </c:pt>
                <c:pt idx="25628">
                  <c:v>1.3936732631578947</c:v>
                </c:pt>
                <c:pt idx="25629">
                  <c:v>1.4251</c:v>
                </c:pt>
                <c:pt idx="25630">
                  <c:v>1.3966600949432406</c:v>
                </c:pt>
                <c:pt idx="25631">
                  <c:v>1.3710843595049564</c:v>
                </c:pt>
                <c:pt idx="25632">
                  <c:v>1.3735551419531153</c:v>
                </c:pt>
                <c:pt idx="25633">
                  <c:v>1.3760265094788136</c:v>
                </c:pt>
                <c:pt idx="25634">
                  <c:v>1.3784978770045118</c:v>
                </c:pt>
                <c:pt idx="25635">
                  <c:v>1.3809686594526707</c:v>
                </c:pt>
                <c:pt idx="25636">
                  <c:v>1.3834400269783689</c:v>
                </c:pt>
                <c:pt idx="25637">
                  <c:v>1.3859137348142239</c:v>
                </c:pt>
                <c:pt idx="25638">
                  <c:v>1.3883851023399221</c:v>
                </c:pt>
                <c:pt idx="25639">
                  <c:v>1.390855884788081</c:v>
                </c:pt>
                <c:pt idx="25640">
                  <c:v>1.3933272523137792</c:v>
                </c:pt>
                <c:pt idx="25641">
                  <c:v>1.3957986198394774</c:v>
                </c:pt>
                <c:pt idx="25642">
                  <c:v>1.3982694022876363</c:v>
                </c:pt>
                <c:pt idx="25643">
                  <c:v>1.4007407698133345</c:v>
                </c:pt>
                <c:pt idx="25644">
                  <c:v>1.4032121373390327</c:v>
                </c:pt>
                <c:pt idx="25645">
                  <c:v>1.4056829197871916</c:v>
                </c:pt>
                <c:pt idx="25646">
                  <c:v>1.4081542873128898</c:v>
                </c:pt>
                <c:pt idx="25647">
                  <c:v>1.410625654838588</c:v>
                </c:pt>
                <c:pt idx="25648">
                  <c:v>1.4130964372867469</c:v>
                </c:pt>
                <c:pt idx="25649">
                  <c:v>1.4155701451226022</c:v>
                </c:pt>
                <c:pt idx="25650">
                  <c:v>1.4180415126483001</c:v>
                </c:pt>
                <c:pt idx="25651">
                  <c:v>1.4205122950964593</c:v>
                </c:pt>
                <c:pt idx="25652">
                  <c:v>1.4229836626221575</c:v>
                </c:pt>
                <c:pt idx="25653">
                  <c:v>1.4254550301478555</c:v>
                </c:pt>
                <c:pt idx="25654">
                  <c:v>1.4279258125960146</c:v>
                </c:pt>
                <c:pt idx="25655">
                  <c:v>1.4303971801217126</c:v>
                </c:pt>
                <c:pt idx="25656">
                  <c:v>1.4328685476474108</c:v>
                </c:pt>
                <c:pt idx="25657">
                  <c:v>1.4353393300955699</c:v>
                </c:pt>
                <c:pt idx="25658">
                  <c:v>1.4378106976212679</c:v>
                </c:pt>
                <c:pt idx="25659">
                  <c:v>1.4402820651469661</c:v>
                </c:pt>
                <c:pt idx="25660">
                  <c:v>1.442752847595125</c:v>
                </c:pt>
                <c:pt idx="25661">
                  <c:v>1.4452242151208232</c:v>
                </c:pt>
                <c:pt idx="25662">
                  <c:v>1.4476979229566784</c:v>
                </c:pt>
                <c:pt idx="25663">
                  <c:v>1.4501692904823766</c:v>
                </c:pt>
                <c:pt idx="25664">
                  <c:v>1.4526400729305355</c:v>
                </c:pt>
                <c:pt idx="25665">
                  <c:v>1.4551114404562338</c:v>
                </c:pt>
                <c:pt idx="25666">
                  <c:v>1.457582807981932</c:v>
                </c:pt>
                <c:pt idx="25667">
                  <c:v>1.4600535904300909</c:v>
                </c:pt>
                <c:pt idx="25668">
                  <c:v>1.4625249579557891</c:v>
                </c:pt>
                <c:pt idx="25669">
                  <c:v>1.4649963254814873</c:v>
                </c:pt>
                <c:pt idx="25670">
                  <c:v>1.4674671079296462</c:v>
                </c:pt>
                <c:pt idx="25671">
                  <c:v>1.4699384754553444</c:v>
                </c:pt>
                <c:pt idx="25672">
                  <c:v>1.4724098429810424</c:v>
                </c:pt>
                <c:pt idx="25673">
                  <c:v>1.4748806254292015</c:v>
                </c:pt>
                <c:pt idx="25674">
                  <c:v>1.4773543332650565</c:v>
                </c:pt>
                <c:pt idx="25675">
                  <c:v>1.4759855560324273</c:v>
                </c:pt>
                <c:pt idx="25676">
                  <c:v>1.4612780000000001</c:v>
                </c:pt>
                <c:pt idx="25677">
                  <c:v>1.454007903694875</c:v>
                </c:pt>
                <c:pt idx="25678">
                  <c:v>1.4363829814020028</c:v>
                </c:pt>
                <c:pt idx="25679">
                  <c:v>1.4754809272770626</c:v>
                </c:pt>
                <c:pt idx="25680">
                  <c:v>1.4532470705770149</c:v>
                </c:pt>
                <c:pt idx="25681">
                  <c:v>1.4251</c:v>
                </c:pt>
                <c:pt idx="25682">
                  <c:v>1.4378968676680974</c:v>
                </c:pt>
                <c:pt idx="25683">
                  <c:v>1.4661819563662375</c:v>
                </c:pt>
                <c:pt idx="25684">
                  <c:v>1.4250180074457013</c:v>
                </c:pt>
                <c:pt idx="25685">
                  <c:v>1.4246879268386434</c:v>
                </c:pt>
                <c:pt idx="25686">
                  <c:v>1.4243577680689981</c:v>
                </c:pt>
                <c:pt idx="25687">
                  <c:v>1.4240272966490026</c:v>
                </c:pt>
                <c:pt idx="25688">
                  <c:v>1.4236971378793573</c:v>
                </c:pt>
                <c:pt idx="25689">
                  <c:v>1.4233670572722994</c:v>
                </c:pt>
                <c:pt idx="25690">
                  <c:v>1.423036898502654</c:v>
                </c:pt>
                <c:pt idx="25691">
                  <c:v>1.4207259434403114</c:v>
                </c:pt>
                <c:pt idx="25692">
                  <c:v>1.4203958628332536</c:v>
                </c:pt>
                <c:pt idx="25693">
                  <c:v>1.4200653914132582</c:v>
                </c:pt>
                <c:pt idx="25694">
                  <c:v>1.4197352326436128</c:v>
                </c:pt>
                <c:pt idx="25695">
                  <c:v>1.4194051520365547</c:v>
                </c:pt>
                <c:pt idx="25696">
                  <c:v>1.4190749932669093</c:v>
                </c:pt>
                <c:pt idx="25697">
                  <c:v>1.418744834497264</c:v>
                </c:pt>
                <c:pt idx="25698">
                  <c:v>1.4184147538902061</c:v>
                </c:pt>
                <c:pt idx="25699">
                  <c:v>1.4180845951205607</c:v>
                </c:pt>
                <c:pt idx="25700">
                  <c:v>1.4177544363509154</c:v>
                </c:pt>
                <c:pt idx="25701">
                  <c:v>1.4174243557438575</c:v>
                </c:pt>
                <c:pt idx="25702">
                  <c:v>1.4170941969742121</c:v>
                </c:pt>
                <c:pt idx="25703">
                  <c:v>1.4167640382045668</c:v>
                </c:pt>
                <c:pt idx="25704">
                  <c:v>1.4164339575975089</c:v>
                </c:pt>
                <c:pt idx="25705">
                  <c:v>1.4161037988278635</c:v>
                </c:pt>
                <c:pt idx="25706">
                  <c:v>1.4157733274078681</c:v>
                </c:pt>
                <c:pt idx="25707">
                  <c:v>1.4154431686382227</c:v>
                </c:pt>
                <c:pt idx="25708">
                  <c:v>1.4151130880311649</c:v>
                </c:pt>
                <c:pt idx="25709">
                  <c:v>1.4147829292615195</c:v>
                </c:pt>
                <c:pt idx="25710">
                  <c:v>1.4144527704918741</c:v>
                </c:pt>
                <c:pt idx="25711">
                  <c:v>1.4141226898848163</c:v>
                </c:pt>
                <c:pt idx="25712">
                  <c:v>1.4137925311151709</c:v>
                </c:pt>
                <c:pt idx="25713">
                  <c:v>1.4134623723455255</c:v>
                </c:pt>
                <c:pt idx="25714">
                  <c:v>1.4131322917384677</c:v>
                </c:pt>
                <c:pt idx="25715">
                  <c:v>1.4128021329688223</c:v>
                </c:pt>
                <c:pt idx="25716">
                  <c:v>1.4124719741991769</c:v>
                </c:pt>
                <c:pt idx="25717">
                  <c:v>1.4121418935921191</c:v>
                </c:pt>
                <c:pt idx="25718">
                  <c:v>1.4118114221721236</c:v>
                </c:pt>
                <c:pt idx="25719">
                  <c:v>1.4114812634024783</c:v>
                </c:pt>
                <c:pt idx="25720">
                  <c:v>1.4111511827954204</c:v>
                </c:pt>
                <c:pt idx="25721">
                  <c:v>1.410821024025775</c:v>
                </c:pt>
                <c:pt idx="25722">
                  <c:v>1.4104908652561297</c:v>
                </c:pt>
                <c:pt idx="25723">
                  <c:v>1.4101607846490718</c:v>
                </c:pt>
                <c:pt idx="25724">
                  <c:v>1.4098306258794264</c:v>
                </c:pt>
                <c:pt idx="25725">
                  <c:v>1.4095004671097811</c:v>
                </c:pt>
                <c:pt idx="25726">
                  <c:v>1.4091703865027232</c:v>
                </c:pt>
                <c:pt idx="25727">
                  <c:v>1.4088402277330778</c:v>
                </c:pt>
                <c:pt idx="25728">
                  <c:v>1.4085100689634324</c:v>
                </c:pt>
                <c:pt idx="25729">
                  <c:v>1.4081799883563746</c:v>
                </c:pt>
                <c:pt idx="25730">
                  <c:v>1.4078498295867292</c:v>
                </c:pt>
                <c:pt idx="25731">
                  <c:v>1.4075193581667338</c:v>
                </c:pt>
                <c:pt idx="25732">
                  <c:v>1.4071891993970884</c:v>
                </c:pt>
                <c:pt idx="25733">
                  <c:v>1.4306587782546496</c:v>
                </c:pt>
                <c:pt idx="25734">
                  <c:v>1.4532643228421556</c:v>
                </c:pt>
                <c:pt idx="25735">
                  <c:v>1.426902693444577</c:v>
                </c:pt>
                <c:pt idx="25736">
                  <c:v>1.4070020000000001</c:v>
                </c:pt>
                <c:pt idx="25737">
                  <c:v>1.3902155460181211</c:v>
                </c:pt>
                <c:pt idx="25738">
                  <c:v>1.3963900014302741</c:v>
                </c:pt>
                <c:pt idx="25739">
                  <c:v>1.3991655450643776</c:v>
                </c:pt>
                <c:pt idx="25740">
                  <c:v>1.3883695536480687</c:v>
                </c:pt>
                <c:pt idx="25741">
                  <c:v>1.3802954935622318</c:v>
                </c:pt>
                <c:pt idx="25742">
                  <c:v>1.3543590681623199</c:v>
                </c:pt>
                <c:pt idx="25743">
                  <c:v>1.3576397944835279</c:v>
                </c:pt>
                <c:pt idx="25744">
                  <c:v>1.3609174169955387</c:v>
                </c:pt>
                <c:pt idx="25745">
                  <c:v>1.3641942635552506</c:v>
                </c:pt>
                <c:pt idx="25746">
                  <c:v>1.3674718860672614</c:v>
                </c:pt>
                <c:pt idx="25747">
                  <c:v>1.3707495085792725</c:v>
                </c:pt>
                <c:pt idx="25748">
                  <c:v>1.4242201983313469</c:v>
                </c:pt>
                <c:pt idx="25749">
                  <c:v>1.4609502069623272</c:v>
                </c:pt>
                <c:pt idx="25750">
                  <c:v>1.4432235045302815</c:v>
                </c:pt>
                <c:pt idx="25751">
                  <c:v>1.5151999546971864</c:v>
                </c:pt>
                <c:pt idx="25752">
                  <c:v>1.4431890000000001</c:v>
                </c:pt>
                <c:pt idx="25753">
                  <c:v>1.4424989022646009</c:v>
                </c:pt>
                <c:pt idx="25754">
                  <c:v>1.407468042918455</c:v>
                </c:pt>
                <c:pt idx="25755">
                  <c:v>1.4262904062947068</c:v>
                </c:pt>
                <c:pt idx="25756">
                  <c:v>1.4612780000000001</c:v>
                </c:pt>
                <c:pt idx="25757">
                  <c:v>1.4612780000000001</c:v>
                </c:pt>
                <c:pt idx="25758">
                  <c:v>1.4612780000000001</c:v>
                </c:pt>
                <c:pt idx="25759">
                  <c:v>1.4612780000000001</c:v>
                </c:pt>
                <c:pt idx="25760">
                  <c:v>1.4612780000000001</c:v>
                </c:pt>
                <c:pt idx="25761">
                  <c:v>1.4612780000000001</c:v>
                </c:pt>
                <c:pt idx="25762">
                  <c:v>1.4612780000000001</c:v>
                </c:pt>
                <c:pt idx="25763">
                  <c:v>1.4612780000000001</c:v>
                </c:pt>
                <c:pt idx="25764">
                  <c:v>1.4612780000000001</c:v>
                </c:pt>
                <c:pt idx="25765">
                  <c:v>1.4612780000000001</c:v>
                </c:pt>
                <c:pt idx="25766">
                  <c:v>1.4612780000000001</c:v>
                </c:pt>
                <c:pt idx="25767">
                  <c:v>1.4612780000000001</c:v>
                </c:pt>
                <c:pt idx="25768">
                  <c:v>1.4612780000000001</c:v>
                </c:pt>
                <c:pt idx="25769">
                  <c:v>1.4612780000000001</c:v>
                </c:pt>
                <c:pt idx="25770">
                  <c:v>1.4612780000000001</c:v>
                </c:pt>
                <c:pt idx="25771">
                  <c:v>1.4612780000000001</c:v>
                </c:pt>
                <c:pt idx="25772">
                  <c:v>1.4612780000000001</c:v>
                </c:pt>
                <c:pt idx="25773">
                  <c:v>1.4612780000000001</c:v>
                </c:pt>
                <c:pt idx="25774">
                  <c:v>1.4612780000000001</c:v>
                </c:pt>
                <c:pt idx="25775">
                  <c:v>1.4612780000000001</c:v>
                </c:pt>
                <c:pt idx="25776">
                  <c:v>1.4612780000000001</c:v>
                </c:pt>
                <c:pt idx="25777">
                  <c:v>1.4612780000000001</c:v>
                </c:pt>
                <c:pt idx="25778">
                  <c:v>1.4612780000000001</c:v>
                </c:pt>
                <c:pt idx="25779">
                  <c:v>1.4612780000000001</c:v>
                </c:pt>
                <c:pt idx="25780">
                  <c:v>1.4612780000000001</c:v>
                </c:pt>
                <c:pt idx="25781">
                  <c:v>1.4612780000000001</c:v>
                </c:pt>
                <c:pt idx="25782">
                  <c:v>1.4612780000000001</c:v>
                </c:pt>
                <c:pt idx="25783">
                  <c:v>1.4612780000000001</c:v>
                </c:pt>
                <c:pt idx="25784">
                  <c:v>1.4612780000000001</c:v>
                </c:pt>
                <c:pt idx="25785">
                  <c:v>1.4612780000000001</c:v>
                </c:pt>
                <c:pt idx="25786">
                  <c:v>1.4612780000000001</c:v>
                </c:pt>
                <c:pt idx="25787">
                  <c:v>1.4612780000000001</c:v>
                </c:pt>
                <c:pt idx="25788">
                  <c:v>1.4612780000000001</c:v>
                </c:pt>
                <c:pt idx="25789">
                  <c:v>1.4612780000000001</c:v>
                </c:pt>
                <c:pt idx="25790">
                  <c:v>1.4612780000000001</c:v>
                </c:pt>
                <c:pt idx="25791">
                  <c:v>1.4612780000000001</c:v>
                </c:pt>
                <c:pt idx="25792">
                  <c:v>1.4612780000000001</c:v>
                </c:pt>
                <c:pt idx="25793">
                  <c:v>1.4612780000000001</c:v>
                </c:pt>
                <c:pt idx="25794">
                  <c:v>1.4612780000000001</c:v>
                </c:pt>
                <c:pt idx="25795">
                  <c:v>1.4612780000000001</c:v>
                </c:pt>
                <c:pt idx="25796">
                  <c:v>1.4490547701478302</c:v>
                </c:pt>
                <c:pt idx="25797">
                  <c:v>1.4063783380214541</c:v>
                </c:pt>
                <c:pt idx="25798">
                  <c:v>1.3771900858369099</c:v>
                </c:pt>
                <c:pt idx="25799">
                  <c:v>1.3954041647591799</c:v>
                </c:pt>
                <c:pt idx="25800">
                  <c:v>1.4202464074868861</c:v>
                </c:pt>
                <c:pt idx="25801">
                  <c:v>1.4229406233611444</c:v>
                </c:pt>
                <c:pt idx="25802">
                  <c:v>1.4095285622317597</c:v>
                </c:pt>
                <c:pt idx="25803">
                  <c:v>1.4361888934191702</c:v>
                </c:pt>
                <c:pt idx="25804">
                  <c:v>1.4261443900764823</c:v>
                </c:pt>
                <c:pt idx="25805">
                  <c:v>1.4288067338803812</c:v>
                </c:pt>
                <c:pt idx="25806">
                  <c:v>1.431468447394554</c:v>
                </c:pt>
                <c:pt idx="25807">
                  <c:v>1.4341307911984529</c:v>
                </c:pt>
                <c:pt idx="25808">
                  <c:v>1.436793135002352</c:v>
                </c:pt>
                <c:pt idx="25809">
                  <c:v>1.4394548485165248</c:v>
                </c:pt>
                <c:pt idx="25810">
                  <c:v>1.4421171923204237</c:v>
                </c:pt>
                <c:pt idx="25811">
                  <c:v>1.4447789058345966</c:v>
                </c:pt>
                <c:pt idx="25812">
                  <c:v>1.4474412496384954</c:v>
                </c:pt>
                <c:pt idx="25813">
                  <c:v>1.4501035934423945</c:v>
                </c:pt>
                <c:pt idx="25814">
                  <c:v>1.4527653069565674</c:v>
                </c:pt>
                <c:pt idx="25815">
                  <c:v>1.4554276507604662</c:v>
                </c:pt>
                <c:pt idx="25816">
                  <c:v>1.4580925157232705</c:v>
                </c:pt>
                <c:pt idx="25817">
                  <c:v>1.4607548595271695</c:v>
                </c:pt>
                <c:pt idx="25818">
                  <c:v>1.3881169935637665</c:v>
                </c:pt>
                <c:pt idx="25819">
                  <c:v>1.4003426256556988</c:v>
                </c:pt>
                <c:pt idx="25820">
                  <c:v>1.4070020000000001</c:v>
                </c:pt>
                <c:pt idx="25821">
                  <c:v>1.376981590464839</c:v>
                </c:pt>
                <c:pt idx="25822">
                  <c:v>1.431386982832618</c:v>
                </c:pt>
                <c:pt idx="25823">
                  <c:v>1.4126448941344778</c:v>
                </c:pt>
                <c:pt idx="25824">
                  <c:v>1.3762226717520858</c:v>
                </c:pt>
                <c:pt idx="25825">
                  <c:v>1.4173869585121603</c:v>
                </c:pt>
                <c:pt idx="25826">
                  <c:v>1.3937966056270863</c:v>
                </c:pt>
                <c:pt idx="25827">
                  <c:v>1.3871105198261593</c:v>
                </c:pt>
                <c:pt idx="25828">
                  <c:v>1.3850285738993604</c:v>
                </c:pt>
                <c:pt idx="25829">
                  <c:v>1.3829446564328582</c:v>
                </c:pt>
                <c:pt idx="25830">
                  <c:v>1.3808627105060594</c:v>
                </c:pt>
                <c:pt idx="25831">
                  <c:v>1.3787812574641862</c:v>
                </c:pt>
                <c:pt idx="25832">
                  <c:v>1.3766993115373873</c:v>
                </c:pt>
                <c:pt idx="25833">
                  <c:v>1.3746178584955144</c:v>
                </c:pt>
                <c:pt idx="25834">
                  <c:v>1.3725359125687155</c:v>
                </c:pt>
                <c:pt idx="25835">
                  <c:v>1.3704539666419167</c:v>
                </c:pt>
                <c:pt idx="25836">
                  <c:v>1.3683725136000437</c:v>
                </c:pt>
                <c:pt idx="25837">
                  <c:v>1.3662905676732449</c:v>
                </c:pt>
                <c:pt idx="25838">
                  <c:v>1.364208621746446</c:v>
                </c:pt>
                <c:pt idx="25839">
                  <c:v>1.3621271687045728</c:v>
                </c:pt>
                <c:pt idx="25840">
                  <c:v>1.360045222777774</c:v>
                </c:pt>
                <c:pt idx="25841">
                  <c:v>1.3579613053112718</c:v>
                </c:pt>
                <c:pt idx="25842">
                  <c:v>1.3558793593844729</c:v>
                </c:pt>
                <c:pt idx="25843">
                  <c:v>1.3537979063425998</c:v>
                </c:pt>
                <c:pt idx="25844">
                  <c:v>1.3517159604158011</c:v>
                </c:pt>
                <c:pt idx="25845">
                  <c:v>1.3496340144890022</c:v>
                </c:pt>
                <c:pt idx="25846">
                  <c:v>1.3475525614471291</c:v>
                </c:pt>
                <c:pt idx="25847">
                  <c:v>1.3454706155203302</c:v>
                </c:pt>
                <c:pt idx="25848">
                  <c:v>1.3433886695935313</c:v>
                </c:pt>
                <c:pt idx="25849">
                  <c:v>1.3413072165516584</c:v>
                </c:pt>
                <c:pt idx="25850">
                  <c:v>1.3392252706248595</c:v>
                </c:pt>
                <c:pt idx="25851">
                  <c:v>1.3371433246980606</c:v>
                </c:pt>
                <c:pt idx="25852">
                  <c:v>1.3350618716561877</c:v>
                </c:pt>
                <c:pt idx="25853">
                  <c:v>1.3329799257293888</c:v>
                </c:pt>
                <c:pt idx="25854">
                  <c:v>1.3308960082628865</c:v>
                </c:pt>
                <c:pt idx="25855">
                  <c:v>1.3288145552210135</c:v>
                </c:pt>
                <c:pt idx="25856">
                  <c:v>1.3267326092942147</c:v>
                </c:pt>
                <c:pt idx="25857">
                  <c:v>1.3246506633674158</c:v>
                </c:pt>
                <c:pt idx="25858">
                  <c:v>1.3225692103255426</c:v>
                </c:pt>
                <c:pt idx="25859">
                  <c:v>1.3204872643987438</c:v>
                </c:pt>
                <c:pt idx="25860">
                  <c:v>1.3184053184719451</c:v>
                </c:pt>
                <c:pt idx="25861">
                  <c:v>1.318597080352885</c:v>
                </c:pt>
                <c:pt idx="25862">
                  <c:v>1.3303070553171197</c:v>
                </c:pt>
                <c:pt idx="25863">
                  <c:v>1.2961686672228843</c:v>
                </c:pt>
                <c:pt idx="25864">
                  <c:v>1.2779513698140199</c:v>
                </c:pt>
                <c:pt idx="25865">
                  <c:v>1.2750282381974247</c:v>
                </c:pt>
                <c:pt idx="25866">
                  <c:v>1.2460989945945946</c:v>
                </c:pt>
                <c:pt idx="25867">
                  <c:v>1.2276581394971613</c:v>
                </c:pt>
                <c:pt idx="25868">
                  <c:v>1.2279417812922411</c:v>
                </c:pt>
                <c:pt idx="25869">
                  <c:v>1.2452578432432433</c:v>
                </c:pt>
                <c:pt idx="25870">
                  <c:v>1.244192</c:v>
                </c:pt>
                <c:pt idx="25871">
                  <c:v>1.2440980270417799</c:v>
                </c:pt>
                <c:pt idx="25872">
                  <c:v>1.2426598322029325</c:v>
                </c:pt>
                <c:pt idx="25873">
                  <c:v>1.2412216373640852</c:v>
                </c:pt>
                <c:pt idx="25874">
                  <c:v>1.2397837830069707</c:v>
                </c:pt>
                <c:pt idx="25875">
                  <c:v>1.2383455881681233</c:v>
                </c:pt>
                <c:pt idx="25876">
                  <c:v>1.236907393329276</c:v>
                </c:pt>
                <c:pt idx="25877">
                  <c:v>1.2354695389721613</c:v>
                </c:pt>
                <c:pt idx="25878">
                  <c:v>1.2340313441333139</c:v>
                </c:pt>
                <c:pt idx="25879">
                  <c:v>1.2325917873675361</c:v>
                </c:pt>
                <c:pt idx="25880">
                  <c:v>1.2311539330104213</c:v>
                </c:pt>
                <c:pt idx="25881">
                  <c:v>1.229715738171574</c:v>
                </c:pt>
                <c:pt idx="25882">
                  <c:v>1.2282775433327269</c:v>
                </c:pt>
                <c:pt idx="25883">
                  <c:v>1.2268396889756121</c:v>
                </c:pt>
                <c:pt idx="25884">
                  <c:v>1.2254014941367648</c:v>
                </c:pt>
                <c:pt idx="25885">
                  <c:v>1.2239632992979175</c:v>
                </c:pt>
                <c:pt idx="25886">
                  <c:v>1.222525444940803</c:v>
                </c:pt>
                <c:pt idx="25887">
                  <c:v>1.2210872501019556</c:v>
                </c:pt>
                <c:pt idx="25888">
                  <c:v>1.2196490552631083</c:v>
                </c:pt>
                <c:pt idx="25889">
                  <c:v>1.2182112009059938</c:v>
                </c:pt>
                <c:pt idx="25890">
                  <c:v>1.2167730060671464</c:v>
                </c:pt>
                <c:pt idx="25891">
                  <c:v>1.2153334493013683</c:v>
                </c:pt>
                <c:pt idx="25892">
                  <c:v>1.213895254462521</c:v>
                </c:pt>
                <c:pt idx="25893">
                  <c:v>1.2124574001054065</c:v>
                </c:pt>
                <c:pt idx="25894">
                  <c:v>1.2110192052665592</c:v>
                </c:pt>
                <c:pt idx="25895">
                  <c:v>1.2095810104277118</c:v>
                </c:pt>
                <c:pt idx="25896">
                  <c:v>1.2081431560705971</c:v>
                </c:pt>
                <c:pt idx="25897">
                  <c:v>1.2067049612317498</c:v>
                </c:pt>
                <c:pt idx="25898">
                  <c:v>1.2052667663929026</c:v>
                </c:pt>
                <c:pt idx="25899">
                  <c:v>1.2038289120357879</c:v>
                </c:pt>
                <c:pt idx="25900">
                  <c:v>1.2023907171969406</c:v>
                </c:pt>
                <c:pt idx="25901">
                  <c:v>1.2009525223580932</c:v>
                </c:pt>
                <c:pt idx="25902">
                  <c:v>1.1995146680009787</c:v>
                </c:pt>
                <c:pt idx="25903">
                  <c:v>1.1980764731621314</c:v>
                </c:pt>
                <c:pt idx="25904">
                  <c:v>1.1966369163963533</c:v>
                </c:pt>
                <c:pt idx="25905">
                  <c:v>1.1951990620392388</c:v>
                </c:pt>
                <c:pt idx="25906">
                  <c:v>1.1937608672003914</c:v>
                </c:pt>
                <c:pt idx="25907">
                  <c:v>1.1923226723615441</c:v>
                </c:pt>
                <c:pt idx="25908">
                  <c:v>1.1908848180044296</c:v>
                </c:pt>
                <c:pt idx="25909">
                  <c:v>1.1899249999999999</c:v>
                </c:pt>
                <c:pt idx="25910">
                  <c:v>1.1961099370529327</c:v>
                </c:pt>
                <c:pt idx="25911">
                  <c:v>1.1827711454458751</c:v>
                </c:pt>
                <c:pt idx="25912">
                  <c:v>1.1485285930870084</c:v>
                </c:pt>
                <c:pt idx="25913">
                  <c:v>1.1718360000000001</c:v>
                </c:pt>
                <c:pt idx="25914">
                  <c:v>1.1584539098712447</c:v>
                </c:pt>
                <c:pt idx="25915">
                  <c:v>1.13565</c:v>
                </c:pt>
                <c:pt idx="25916">
                  <c:v>1.1217221168057212</c:v>
                </c:pt>
                <c:pt idx="25917">
                  <c:v>1.1065626809728184</c:v>
                </c:pt>
                <c:pt idx="25918">
                  <c:v>1.117561</c:v>
                </c:pt>
                <c:pt idx="25919">
                  <c:v>1.117561</c:v>
                </c:pt>
                <c:pt idx="25920">
                  <c:v>1.1399749961850263</c:v>
                </c:pt>
                <c:pt idx="25921">
                  <c:v>1.1718360000000001</c:v>
                </c:pt>
                <c:pt idx="25922">
                  <c:v>1.1718360000000001</c:v>
                </c:pt>
                <c:pt idx="25923">
                  <c:v>1.1482831864568432</c:v>
                </c:pt>
                <c:pt idx="25924">
                  <c:v>1.1335142460658083</c:v>
                </c:pt>
                <c:pt idx="25925">
                  <c:v>1.137534912732475</c:v>
                </c:pt>
                <c:pt idx="25926">
                  <c:v>1.1216366421603337</c:v>
                </c:pt>
                <c:pt idx="25927">
                  <c:v>1.13065258602785</c:v>
                </c:pt>
                <c:pt idx="25928">
                  <c:v>1.1396706648572104</c:v>
                </c:pt>
                <c:pt idx="25929">
                  <c:v>1.1486972835339471</c:v>
                </c:pt>
                <c:pt idx="25930">
                  <c:v>1.1577132274014634</c:v>
                </c:pt>
                <c:pt idx="25931">
                  <c:v>1.1667313062308238</c:v>
                </c:pt>
                <c:pt idx="25932">
                  <c:v>1.195553551502146</c:v>
                </c:pt>
                <c:pt idx="25933">
                  <c:v>1.2020159549463647</c:v>
                </c:pt>
                <c:pt idx="25934">
                  <c:v>1.1310523512160229</c:v>
                </c:pt>
                <c:pt idx="25935">
                  <c:v>1.1145282656175488</c:v>
                </c:pt>
                <c:pt idx="25936">
                  <c:v>1.1369263325387367</c:v>
                </c:pt>
                <c:pt idx="25937">
                  <c:v>1.1188598770952327</c:v>
                </c:pt>
                <c:pt idx="25938">
                  <c:v>1.1216322150690896</c:v>
                </c:pt>
                <c:pt idx="25939">
                  <c:v>1.1244038967129337</c:v>
                </c:pt>
                <c:pt idx="25940">
                  <c:v>1.1271762346867906</c:v>
                </c:pt>
                <c:pt idx="25941">
                  <c:v>1.1299511979806984</c:v>
                </c:pt>
                <c:pt idx="25942">
                  <c:v>1.1327235359545553</c:v>
                </c:pt>
                <c:pt idx="25943">
                  <c:v>1.1354952175983994</c:v>
                </c:pt>
                <c:pt idx="25944">
                  <c:v>1.1382675555722563</c:v>
                </c:pt>
                <c:pt idx="25945">
                  <c:v>1.1410398935461132</c:v>
                </c:pt>
                <c:pt idx="25946">
                  <c:v>1.1438115751899574</c:v>
                </c:pt>
                <c:pt idx="25947">
                  <c:v>1.1465839131638143</c:v>
                </c:pt>
                <c:pt idx="25948">
                  <c:v>1.1493562511376711</c:v>
                </c:pt>
                <c:pt idx="25949">
                  <c:v>1.1521279327815153</c:v>
                </c:pt>
                <c:pt idx="25950">
                  <c:v>1.1549002707553722</c:v>
                </c:pt>
                <c:pt idx="25951">
                  <c:v>1.1576726087292291</c:v>
                </c:pt>
                <c:pt idx="25952">
                  <c:v>1.1604442903730732</c:v>
                </c:pt>
                <c:pt idx="25953">
                  <c:v>1.1632166283469301</c:v>
                </c:pt>
                <c:pt idx="25954">
                  <c:v>1.1659915916408381</c:v>
                </c:pt>
                <c:pt idx="25955">
                  <c:v>1.1687632732846822</c:v>
                </c:pt>
                <c:pt idx="25956">
                  <c:v>1.1715356112585391</c:v>
                </c:pt>
                <c:pt idx="25957">
                  <c:v>1.174307949232396</c:v>
                </c:pt>
                <c:pt idx="25958">
                  <c:v>1.1770796308762401</c:v>
                </c:pt>
                <c:pt idx="25959">
                  <c:v>1.179851968850097</c:v>
                </c:pt>
                <c:pt idx="25960">
                  <c:v>1.1826243068239537</c:v>
                </c:pt>
                <c:pt idx="25961">
                  <c:v>1.185395988467798</c:v>
                </c:pt>
                <c:pt idx="25962">
                  <c:v>1.1881683264416549</c:v>
                </c:pt>
                <c:pt idx="25963">
                  <c:v>1.1909406644155116</c:v>
                </c:pt>
                <c:pt idx="25964">
                  <c:v>1.1937123460593559</c:v>
                </c:pt>
                <c:pt idx="25965">
                  <c:v>1.1964846840332126</c:v>
                </c:pt>
                <c:pt idx="25966">
                  <c:v>1.1992596473271206</c:v>
                </c:pt>
                <c:pt idx="25967">
                  <c:v>1.2020319853009775</c:v>
                </c:pt>
                <c:pt idx="25968">
                  <c:v>1.2048036669448217</c:v>
                </c:pt>
                <c:pt idx="25969">
                  <c:v>1.2075760049186786</c:v>
                </c:pt>
                <c:pt idx="25970">
                  <c:v>1.2103483428925355</c:v>
                </c:pt>
                <c:pt idx="25971">
                  <c:v>1.2131200245363796</c:v>
                </c:pt>
                <c:pt idx="25972">
                  <c:v>1.2158923625102365</c:v>
                </c:pt>
                <c:pt idx="25973">
                  <c:v>1.2186647004840934</c:v>
                </c:pt>
                <c:pt idx="25974">
                  <c:v>1.2214363821279375</c:v>
                </c:pt>
                <c:pt idx="25975">
                  <c:v>1.2242087201017944</c:v>
                </c:pt>
                <c:pt idx="25976">
                  <c:v>1.2269810580756513</c:v>
                </c:pt>
                <c:pt idx="25977">
                  <c:v>1.2297527397194954</c:v>
                </c:pt>
                <c:pt idx="25978">
                  <c:v>1.2325250776933523</c:v>
                </c:pt>
                <c:pt idx="25979">
                  <c:v>1.2353000409872601</c:v>
                </c:pt>
                <c:pt idx="25980">
                  <c:v>1.2380717226311042</c:v>
                </c:pt>
                <c:pt idx="25981">
                  <c:v>1.2408440606049611</c:v>
                </c:pt>
                <c:pt idx="25982">
                  <c:v>1.243616398578818</c:v>
                </c:pt>
                <c:pt idx="25983">
                  <c:v>1.2297604802098234</c:v>
                </c:pt>
                <c:pt idx="25984">
                  <c:v>1.2552256285169288</c:v>
                </c:pt>
                <c:pt idx="25985">
                  <c:v>1.276968801907032</c:v>
                </c:pt>
                <c:pt idx="25986">
                  <c:v>1.2211259027181687</c:v>
                </c:pt>
                <c:pt idx="25987">
                  <c:v>1.2677766723891273</c:v>
                </c:pt>
                <c:pt idx="25988">
                  <c:v>1.2803709999999999</c:v>
                </c:pt>
                <c:pt idx="25989">
                  <c:v>1.2803709999999999</c:v>
                </c:pt>
                <c:pt idx="25990">
                  <c:v>1.2803709999999999</c:v>
                </c:pt>
                <c:pt idx="25991">
                  <c:v>1.233970177873152</c:v>
                </c:pt>
                <c:pt idx="25992">
                  <c:v>1.227147504173054</c:v>
                </c:pt>
                <c:pt idx="25993">
                  <c:v>1.2283673440853347</c:v>
                </c:pt>
                <c:pt idx="25994">
                  <c:v>1.2295874728538578</c:v>
                </c:pt>
                <c:pt idx="25995">
                  <c:v>1.2308076016223812</c:v>
                </c:pt>
                <c:pt idx="25996">
                  <c:v>1.2320274415346619</c:v>
                </c:pt>
                <c:pt idx="25997">
                  <c:v>1.2332475703031851</c:v>
                </c:pt>
                <c:pt idx="25998">
                  <c:v>1.2344676990717083</c:v>
                </c:pt>
                <c:pt idx="25999">
                  <c:v>1.235687538983989</c:v>
                </c:pt>
                <c:pt idx="26000">
                  <c:v>1.2369076677525124</c:v>
                </c:pt>
                <c:pt idx="26001">
                  <c:v>1.2381277965210356</c:v>
                </c:pt>
                <c:pt idx="26002">
                  <c:v>1.2393476364333162</c:v>
                </c:pt>
                <c:pt idx="26003">
                  <c:v>1.2405677652018394</c:v>
                </c:pt>
                <c:pt idx="26004">
                  <c:v>1.241789049395333</c:v>
                </c:pt>
                <c:pt idx="26005">
                  <c:v>1.2430088893076137</c:v>
                </c:pt>
                <c:pt idx="26006">
                  <c:v>1.2442290180761368</c:v>
                </c:pt>
                <c:pt idx="26007">
                  <c:v>1.2454491468446602</c:v>
                </c:pt>
                <c:pt idx="26008">
                  <c:v>1.2466689867569409</c:v>
                </c:pt>
                <c:pt idx="26009">
                  <c:v>1.2478891155254641</c:v>
                </c:pt>
                <c:pt idx="26010">
                  <c:v>1.2491092442939873</c:v>
                </c:pt>
                <c:pt idx="26011">
                  <c:v>1.250329084206268</c:v>
                </c:pt>
                <c:pt idx="26012">
                  <c:v>1.2515492129747914</c:v>
                </c:pt>
                <c:pt idx="26013">
                  <c:v>1.2527693417433146</c:v>
                </c:pt>
                <c:pt idx="26014">
                  <c:v>1.2539891816555953</c:v>
                </c:pt>
                <c:pt idx="26015">
                  <c:v>1.2552093104241184</c:v>
                </c:pt>
                <c:pt idx="26016">
                  <c:v>1.256430594617612</c:v>
                </c:pt>
                <c:pt idx="26017">
                  <c:v>1.2576507233861351</c:v>
                </c:pt>
                <c:pt idx="26018">
                  <c:v>1.2588705632984158</c:v>
                </c:pt>
                <c:pt idx="26019">
                  <c:v>1.260090692066939</c:v>
                </c:pt>
                <c:pt idx="26020">
                  <c:v>1.2613108208354624</c:v>
                </c:pt>
                <c:pt idx="26021">
                  <c:v>1.2625306607477431</c:v>
                </c:pt>
                <c:pt idx="26022">
                  <c:v>1.2637507895162663</c:v>
                </c:pt>
                <c:pt idx="26023">
                  <c:v>1.2649709182847895</c:v>
                </c:pt>
                <c:pt idx="26024">
                  <c:v>1.2661907581970704</c:v>
                </c:pt>
                <c:pt idx="26025">
                  <c:v>1.2674108869655936</c:v>
                </c:pt>
                <c:pt idx="26026">
                  <c:v>1.2686310157341167</c:v>
                </c:pt>
                <c:pt idx="26027">
                  <c:v>1.2698508556463974</c:v>
                </c:pt>
                <c:pt idx="26028">
                  <c:v>1.2710709844149206</c:v>
                </c:pt>
                <c:pt idx="26029">
                  <c:v>1.2722922686084142</c:v>
                </c:pt>
                <c:pt idx="26030">
                  <c:v>1.2735121085206949</c:v>
                </c:pt>
                <c:pt idx="26031">
                  <c:v>1.274732237289218</c:v>
                </c:pt>
                <c:pt idx="26032">
                  <c:v>1.2759523660577414</c:v>
                </c:pt>
                <c:pt idx="26033">
                  <c:v>1.2771722059700221</c:v>
                </c:pt>
                <c:pt idx="26034">
                  <c:v>1.2783923347385453</c:v>
                </c:pt>
                <c:pt idx="26035">
                  <c:v>1.2796124635070685</c:v>
                </c:pt>
                <c:pt idx="26036">
                  <c:v>1.2803709999999999</c:v>
                </c:pt>
                <c:pt idx="26037">
                  <c:v>1.3084435388650453</c:v>
                </c:pt>
                <c:pt idx="26038">
                  <c:v>1.3455899528009536</c:v>
                </c:pt>
                <c:pt idx="26039">
                  <c:v>1.3201109666189794</c:v>
                </c:pt>
                <c:pt idx="26040">
                  <c:v>1.3502500410109681</c:v>
                </c:pt>
                <c:pt idx="26041">
                  <c:v>1.3722913762517883</c:v>
                </c:pt>
                <c:pt idx="26042">
                  <c:v>1.3782433440231874</c:v>
                </c:pt>
                <c:pt idx="26043">
                  <c:v>1.3814575305034829</c:v>
                </c:pt>
                <c:pt idx="26044">
                  <c:v>1.3846724780982658</c:v>
                </c:pt>
                <c:pt idx="26045">
                  <c:v>1.3878904701509982</c:v>
                </c:pt>
                <c:pt idx="26046">
                  <c:v>1.3911046566312935</c:v>
                </c:pt>
                <c:pt idx="26047">
                  <c:v>1.3943196042260764</c:v>
                </c:pt>
                <c:pt idx="26048">
                  <c:v>1.3975345518208593</c:v>
                </c:pt>
                <c:pt idx="26049">
                  <c:v>1.4007487383011548</c:v>
                </c:pt>
                <c:pt idx="26050">
                  <c:v>1.4039636858959375</c:v>
                </c:pt>
                <c:pt idx="26051">
                  <c:v>1.4071786334907204</c:v>
                </c:pt>
                <c:pt idx="26052">
                  <c:v>1.4103928199710158</c:v>
                </c:pt>
                <c:pt idx="26053">
                  <c:v>1.4136077675657988</c:v>
                </c:pt>
                <c:pt idx="26054">
                  <c:v>1.4168227151605817</c:v>
                </c:pt>
                <c:pt idx="26055">
                  <c:v>1.4200369016408769</c:v>
                </c:pt>
                <c:pt idx="26056">
                  <c:v>1.4232518492356598</c:v>
                </c:pt>
                <c:pt idx="26057">
                  <c:v>1.4264698412883923</c:v>
                </c:pt>
                <c:pt idx="26058">
                  <c:v>1.4296847888831752</c:v>
                </c:pt>
                <c:pt idx="26059">
                  <c:v>1.4328989753634707</c:v>
                </c:pt>
                <c:pt idx="26060">
                  <c:v>1.4361139229582536</c:v>
                </c:pt>
                <c:pt idx="26061">
                  <c:v>1.4393288705530363</c:v>
                </c:pt>
                <c:pt idx="26062">
                  <c:v>1.4425430570333317</c:v>
                </c:pt>
                <c:pt idx="26063">
                  <c:v>1.4457580046281147</c:v>
                </c:pt>
                <c:pt idx="26064">
                  <c:v>1.4489729522228976</c:v>
                </c:pt>
                <c:pt idx="26065">
                  <c:v>1.4521871387031928</c:v>
                </c:pt>
                <c:pt idx="26066">
                  <c:v>1.4554020862979757</c:v>
                </c:pt>
                <c:pt idx="26067">
                  <c:v>1.4586170338927587</c:v>
                </c:pt>
                <c:pt idx="26068">
                  <c:v>1.4618312203730541</c:v>
                </c:pt>
                <c:pt idx="26069">
                  <c:v>1.4650492124257866</c:v>
                </c:pt>
                <c:pt idx="26070">
                  <c:v>1.4682641600205695</c:v>
                </c:pt>
                <c:pt idx="26071">
                  <c:v>1.4714783465008647</c:v>
                </c:pt>
                <c:pt idx="26072">
                  <c:v>1.4746932940956476</c:v>
                </c:pt>
                <c:pt idx="26073">
                  <c:v>1.4779082416904306</c:v>
                </c:pt>
                <c:pt idx="26074">
                  <c:v>1.481122428170726</c:v>
                </c:pt>
                <c:pt idx="26075">
                  <c:v>1.4843373757655087</c:v>
                </c:pt>
                <c:pt idx="26076">
                  <c:v>1.4875523233602916</c:v>
                </c:pt>
                <c:pt idx="26077">
                  <c:v>1.4907665098405871</c:v>
                </c:pt>
                <c:pt idx="26078">
                  <c:v>1.49398145743537</c:v>
                </c:pt>
                <c:pt idx="26079">
                  <c:v>1.4971964050301527</c:v>
                </c:pt>
                <c:pt idx="26080">
                  <c:v>1.5004105915104482</c:v>
                </c:pt>
                <c:pt idx="26081">
                  <c:v>1.5036255391052311</c:v>
                </c:pt>
                <c:pt idx="26082">
                  <c:v>1.5068435311579635</c:v>
                </c:pt>
                <c:pt idx="26083">
                  <c:v>1.5100584787527465</c:v>
                </c:pt>
                <c:pt idx="26084">
                  <c:v>1.5132726652330419</c:v>
                </c:pt>
                <c:pt idx="26085">
                  <c:v>1.5164876128278246</c:v>
                </c:pt>
                <c:pt idx="26086">
                  <c:v>1.5197025604226075</c:v>
                </c:pt>
                <c:pt idx="26087">
                  <c:v>1.522916746902903</c:v>
                </c:pt>
                <c:pt idx="26088">
                  <c:v>1.5261316944976859</c:v>
                </c:pt>
                <c:pt idx="26089">
                  <c:v>1.5293466420924688</c:v>
                </c:pt>
                <c:pt idx="26090">
                  <c:v>1.5325608285727641</c:v>
                </c:pt>
                <c:pt idx="26091">
                  <c:v>1.5214970314735337</c:v>
                </c:pt>
                <c:pt idx="26092">
                  <c:v>1.5278113605150214</c:v>
                </c:pt>
                <c:pt idx="26093">
                  <c:v>1.5088570288438616</c:v>
                </c:pt>
                <c:pt idx="26094">
                  <c:v>1.5475966256556986</c:v>
                </c:pt>
                <c:pt idx="26095">
                  <c:v>1.5318249117787315</c:v>
                </c:pt>
                <c:pt idx="26096">
                  <c:v>1.5155449999999999</c:v>
                </c:pt>
                <c:pt idx="26097">
                  <c:v>1.5413716409155938</c:v>
                </c:pt>
                <c:pt idx="26098">
                  <c:v>1.5256375751072961</c:v>
                </c:pt>
                <c:pt idx="26099">
                  <c:v>1.5023803475566149</c:v>
                </c:pt>
                <c:pt idx="26100">
                  <c:v>1.4965734188451836</c:v>
                </c:pt>
                <c:pt idx="26101">
                  <c:v>1.4953638072949098</c:v>
                </c:pt>
                <c:pt idx="26102">
                  <c:v>1.4941544821110067</c:v>
                </c:pt>
                <c:pt idx="26103">
                  <c:v>1.4929448705607329</c:v>
                </c:pt>
                <c:pt idx="26104">
                  <c:v>1.4917352590104589</c:v>
                </c:pt>
                <c:pt idx="26105">
                  <c:v>1.4905259338265557</c:v>
                </c:pt>
                <c:pt idx="26106">
                  <c:v>1.489316322276282</c:v>
                </c:pt>
                <c:pt idx="26107">
                  <c:v>1.4881055652605248</c:v>
                </c:pt>
                <c:pt idx="26108">
                  <c:v>1.4868959537102511</c:v>
                </c:pt>
                <c:pt idx="26109">
                  <c:v>1.4856866285263479</c:v>
                </c:pt>
                <c:pt idx="26110">
                  <c:v>1.4844770169760741</c:v>
                </c:pt>
                <c:pt idx="26111">
                  <c:v>1.4832674054258002</c:v>
                </c:pt>
                <c:pt idx="26112">
                  <c:v>1.4820580802418972</c:v>
                </c:pt>
                <c:pt idx="26113">
                  <c:v>1.4808484686916232</c:v>
                </c:pt>
                <c:pt idx="26114">
                  <c:v>1.4796388571413495</c:v>
                </c:pt>
                <c:pt idx="26115">
                  <c:v>1.4784295319574463</c:v>
                </c:pt>
                <c:pt idx="26116">
                  <c:v>1.4772199204071725</c:v>
                </c:pt>
                <c:pt idx="26117">
                  <c:v>1.4760103088568985</c:v>
                </c:pt>
                <c:pt idx="26118">
                  <c:v>1.4748009836729954</c:v>
                </c:pt>
                <c:pt idx="26119">
                  <c:v>1.4735902266572385</c:v>
                </c:pt>
                <c:pt idx="26120">
                  <c:v>1.4723806151069645</c:v>
                </c:pt>
                <c:pt idx="26121">
                  <c:v>1.4711712899230616</c:v>
                </c:pt>
                <c:pt idx="26122">
                  <c:v>1.4699616783727876</c:v>
                </c:pt>
                <c:pt idx="26123">
                  <c:v>1.4687520668225138</c:v>
                </c:pt>
                <c:pt idx="26124">
                  <c:v>1.4675427416386106</c:v>
                </c:pt>
                <c:pt idx="26125">
                  <c:v>1.4663331300883369</c:v>
                </c:pt>
                <c:pt idx="26126">
                  <c:v>1.4651235185380629</c:v>
                </c:pt>
                <c:pt idx="26127">
                  <c:v>1.4639141933541597</c:v>
                </c:pt>
                <c:pt idx="26128">
                  <c:v>1.462704581803886</c:v>
                </c:pt>
                <c:pt idx="26129">
                  <c:v>1.4614949702536122</c:v>
                </c:pt>
                <c:pt idx="26130">
                  <c:v>1.460285645069709</c:v>
                </c:pt>
                <c:pt idx="26131">
                  <c:v>1.4590760335194353</c:v>
                </c:pt>
                <c:pt idx="26132">
                  <c:v>1.4578652765036781</c:v>
                </c:pt>
                <c:pt idx="26133">
                  <c:v>1.4566556649534042</c:v>
                </c:pt>
                <c:pt idx="26134">
                  <c:v>1.4554463397695012</c:v>
                </c:pt>
                <c:pt idx="26135">
                  <c:v>1.4542367282192272</c:v>
                </c:pt>
                <c:pt idx="26136">
                  <c:v>1.4530271166689535</c:v>
                </c:pt>
                <c:pt idx="26137">
                  <c:v>1.4518177914850503</c:v>
                </c:pt>
                <c:pt idx="26138">
                  <c:v>1.4506081799347765</c:v>
                </c:pt>
                <c:pt idx="26139">
                  <c:v>1.4493985683845025</c:v>
                </c:pt>
                <c:pt idx="26140">
                  <c:v>1.4481892432005996</c:v>
                </c:pt>
                <c:pt idx="26141">
                  <c:v>1.4469796316503256</c:v>
                </c:pt>
                <c:pt idx="26142">
                  <c:v>1.4472777868383406</c:v>
                </c:pt>
                <c:pt idx="26143">
                  <c:v>1.4431890000000001</c:v>
                </c:pt>
                <c:pt idx="26144">
                  <c:v>1.4757785288507392</c:v>
                </c:pt>
                <c:pt idx="26145">
                  <c:v>1.5450636256556987</c:v>
                </c:pt>
                <c:pt idx="26146">
                  <c:v>1.5186237952324195</c:v>
                </c:pt>
                <c:pt idx="26147">
                  <c:v>1.482196371483071</c:v>
                </c:pt>
                <c:pt idx="26148">
                  <c:v>1.4961707062470195</c:v>
                </c:pt>
                <c:pt idx="26149">
                  <c:v>1.498674146777347</c:v>
                </c:pt>
                <c:pt idx="26150">
                  <c:v>1.4999844457688745</c:v>
                </c:pt>
                <c:pt idx="26151">
                  <c:v>1.5012950550372173</c:v>
                </c:pt>
                <c:pt idx="26152">
                  <c:v>1.5026069054128219</c:v>
                </c:pt>
                <c:pt idx="26153">
                  <c:v>1.5039175146811647</c:v>
                </c:pt>
                <c:pt idx="26154">
                  <c:v>1.5052278136726922</c:v>
                </c:pt>
                <c:pt idx="26155">
                  <c:v>1.5065384229410352</c:v>
                </c:pt>
                <c:pt idx="26156">
                  <c:v>1.507849032209378</c:v>
                </c:pt>
                <c:pt idx="26157">
                  <c:v>1.5091593312009055</c:v>
                </c:pt>
                <c:pt idx="26158">
                  <c:v>1.5104699404692483</c:v>
                </c:pt>
                <c:pt idx="26159">
                  <c:v>1.5117805497375914</c:v>
                </c:pt>
                <c:pt idx="26160">
                  <c:v>1.5130908487291188</c:v>
                </c:pt>
                <c:pt idx="26161">
                  <c:v>1.5144014579974616</c:v>
                </c:pt>
                <c:pt idx="26162">
                  <c:v>1.5157120672658044</c:v>
                </c:pt>
                <c:pt idx="26163">
                  <c:v>1.5170223662573319</c:v>
                </c:pt>
                <c:pt idx="26164">
                  <c:v>1.5183342166329366</c:v>
                </c:pt>
                <c:pt idx="26165">
                  <c:v>1.5196448259012794</c:v>
                </c:pt>
                <c:pt idx="26166">
                  <c:v>1.5209551248928068</c:v>
                </c:pt>
                <c:pt idx="26167">
                  <c:v>1.5222657341611496</c:v>
                </c:pt>
                <c:pt idx="26168">
                  <c:v>1.5235763434294927</c:v>
                </c:pt>
                <c:pt idx="26169">
                  <c:v>1.5248866424210201</c:v>
                </c:pt>
                <c:pt idx="26170">
                  <c:v>1.5261972516893629</c:v>
                </c:pt>
                <c:pt idx="26171">
                  <c:v>1.5275078609577057</c:v>
                </c:pt>
                <c:pt idx="26172">
                  <c:v>1.5288181599492332</c:v>
                </c:pt>
                <c:pt idx="26173">
                  <c:v>1.5301287692175762</c:v>
                </c:pt>
                <c:pt idx="26174">
                  <c:v>1.531439378485919</c:v>
                </c:pt>
                <c:pt idx="26175">
                  <c:v>1.5327496774774465</c:v>
                </c:pt>
                <c:pt idx="26176">
                  <c:v>1.5340602867457893</c:v>
                </c:pt>
                <c:pt idx="26177">
                  <c:v>1.535372137121394</c:v>
                </c:pt>
                <c:pt idx="26178">
                  <c:v>1.5366827463897368</c:v>
                </c:pt>
                <c:pt idx="26179">
                  <c:v>1.5379930453812642</c:v>
                </c:pt>
                <c:pt idx="26180">
                  <c:v>1.5393036546496073</c:v>
                </c:pt>
                <c:pt idx="26181">
                  <c:v>1.5406142639179501</c:v>
                </c:pt>
                <c:pt idx="26182">
                  <c:v>1.5419245629094775</c:v>
                </c:pt>
                <c:pt idx="26183">
                  <c:v>1.5537203566013789</c:v>
                </c:pt>
                <c:pt idx="26184">
                  <c:v>1.5550309658697219</c:v>
                </c:pt>
                <c:pt idx="26185">
                  <c:v>1.5563415751380647</c:v>
                </c:pt>
                <c:pt idx="26186">
                  <c:v>1.5576518741295922</c:v>
                </c:pt>
                <c:pt idx="26187">
                  <c:v>1.558962483397935</c:v>
                </c:pt>
                <c:pt idx="26188">
                  <c:v>1.5602730926662778</c:v>
                </c:pt>
                <c:pt idx="26189">
                  <c:v>1.5615833916578055</c:v>
                </c:pt>
                <c:pt idx="26190">
                  <c:v>1.5628940009261483</c:v>
                </c:pt>
                <c:pt idx="26191">
                  <c:v>1.5642046101944911</c:v>
                </c:pt>
                <c:pt idx="26192">
                  <c:v>1.5655149091860185</c:v>
                </c:pt>
                <c:pt idx="26193">
                  <c:v>1.5668255184543614</c:v>
                </c:pt>
                <c:pt idx="26194">
                  <c:v>1.568137368829966</c:v>
                </c:pt>
                <c:pt idx="26195">
                  <c:v>1.5694479780983088</c:v>
                </c:pt>
                <c:pt idx="26196">
                  <c:v>1.5958992066746127</c:v>
                </c:pt>
                <c:pt idx="26197">
                  <c:v>1.5969923175965666</c:v>
                </c:pt>
                <c:pt idx="26198">
                  <c:v>1.6562934220314736</c:v>
                </c:pt>
                <c:pt idx="26199">
                  <c:v>1.7197566686531585</c:v>
                </c:pt>
                <c:pt idx="26200">
                  <c:v>1.7326299999999999</c:v>
                </c:pt>
                <c:pt idx="26201">
                  <c:v>1.6623423683834049</c:v>
                </c:pt>
                <c:pt idx="26202">
                  <c:v>1.6431923663690833</c:v>
                </c:pt>
                <c:pt idx="26203">
                  <c:v>1.6444980138777461</c:v>
                </c:pt>
                <c:pt idx="26204">
                  <c:v>1.6458024261475173</c:v>
                </c:pt>
                <c:pt idx="26205">
                  <c:v>1.6471065296075653</c:v>
                </c:pt>
                <c:pt idx="26206">
                  <c:v>1.6484109418773365</c:v>
                </c:pt>
                <c:pt idx="26207">
                  <c:v>1.6497153541471075</c:v>
                </c:pt>
                <c:pt idx="26208">
                  <c:v>1.6510194576071557</c:v>
                </c:pt>
                <c:pt idx="26209">
                  <c:v>1.6523238698769267</c:v>
                </c:pt>
                <c:pt idx="26210">
                  <c:v>1.6536282821466979</c:v>
                </c:pt>
                <c:pt idx="26211">
                  <c:v>1.6549323856067459</c:v>
                </c:pt>
                <c:pt idx="26212">
                  <c:v>1.6562367978765171</c:v>
                </c:pt>
                <c:pt idx="26213">
                  <c:v>1.6575412101462881</c:v>
                </c:pt>
                <c:pt idx="26214">
                  <c:v>1.6588453136063364</c:v>
                </c:pt>
                <c:pt idx="26215">
                  <c:v>1.6601497258761073</c:v>
                </c:pt>
                <c:pt idx="26216">
                  <c:v>1.6614553733847703</c:v>
                </c:pt>
                <c:pt idx="26217">
                  <c:v>1.6627597856545415</c:v>
                </c:pt>
                <c:pt idx="26218">
                  <c:v>1.6640638891145896</c:v>
                </c:pt>
                <c:pt idx="26219">
                  <c:v>1.6653683013843608</c:v>
                </c:pt>
                <c:pt idx="26220">
                  <c:v>1.6666727136541317</c:v>
                </c:pt>
                <c:pt idx="26221">
                  <c:v>1.66797681711418</c:v>
                </c:pt>
                <c:pt idx="26222">
                  <c:v>1.669281229383951</c:v>
                </c:pt>
                <c:pt idx="26223">
                  <c:v>1.6705856416537221</c:v>
                </c:pt>
                <c:pt idx="26224">
                  <c:v>1.6718897451137702</c:v>
                </c:pt>
                <c:pt idx="26225">
                  <c:v>1.6731941573835414</c:v>
                </c:pt>
                <c:pt idx="26226">
                  <c:v>1.6744985696533123</c:v>
                </c:pt>
                <c:pt idx="26227">
                  <c:v>1.6758026731133606</c:v>
                </c:pt>
                <c:pt idx="26228">
                  <c:v>1.6771083206220234</c:v>
                </c:pt>
                <c:pt idx="26229">
                  <c:v>1.6784127328917946</c:v>
                </c:pt>
                <c:pt idx="26230">
                  <c:v>1.6797168363518427</c:v>
                </c:pt>
                <c:pt idx="26231">
                  <c:v>1.6810212486216138</c:v>
                </c:pt>
                <c:pt idx="26232">
                  <c:v>1.682325660891385</c:v>
                </c:pt>
                <c:pt idx="26233">
                  <c:v>1.6836297643514331</c:v>
                </c:pt>
                <c:pt idx="26234">
                  <c:v>1.6849341766212043</c:v>
                </c:pt>
                <c:pt idx="26235">
                  <c:v>1.6862385888909752</c:v>
                </c:pt>
                <c:pt idx="26236">
                  <c:v>1.6875426923510235</c:v>
                </c:pt>
                <c:pt idx="26237">
                  <c:v>1.6888471046207945</c:v>
                </c:pt>
                <c:pt idx="26238">
                  <c:v>1.6901515168905656</c:v>
                </c:pt>
                <c:pt idx="26239">
                  <c:v>1.6914556203506137</c:v>
                </c:pt>
                <c:pt idx="26240">
                  <c:v>1.6927600326203849</c:v>
                </c:pt>
                <c:pt idx="26241">
                  <c:v>1.6940656801290477</c:v>
                </c:pt>
                <c:pt idx="26242">
                  <c:v>1.6953700923988189</c:v>
                </c:pt>
                <c:pt idx="26243">
                  <c:v>1.6966741958588669</c:v>
                </c:pt>
                <c:pt idx="26244">
                  <c:v>1.6979786081286381</c:v>
                </c:pt>
                <c:pt idx="26245">
                  <c:v>1.6992830203984091</c:v>
                </c:pt>
                <c:pt idx="26246">
                  <c:v>1.7005871238584573</c:v>
                </c:pt>
                <c:pt idx="26247">
                  <c:v>1.7018915361282283</c:v>
                </c:pt>
                <c:pt idx="26248">
                  <c:v>1.7031959483979995</c:v>
                </c:pt>
                <c:pt idx="26249">
                  <c:v>1.7045000518580475</c:v>
                </c:pt>
                <c:pt idx="26250">
                  <c:v>1.7058044641278187</c:v>
                </c:pt>
                <c:pt idx="26251">
                  <c:v>1.7071088763975899</c:v>
                </c:pt>
                <c:pt idx="26252">
                  <c:v>1.708412979857638</c:v>
                </c:pt>
                <c:pt idx="26253">
                  <c:v>1.709718627366301</c:v>
                </c:pt>
                <c:pt idx="26254">
                  <c:v>1.7110230396360719</c:v>
                </c:pt>
                <c:pt idx="26255">
                  <c:v>1.7123271430961202</c:v>
                </c:pt>
                <c:pt idx="26256">
                  <c:v>1.7136315553658912</c:v>
                </c:pt>
                <c:pt idx="26257">
                  <c:v>1.7090221485455412</c:v>
                </c:pt>
                <c:pt idx="26258">
                  <c:v>1.6964440000000001</c:v>
                </c:pt>
                <c:pt idx="26259">
                  <c:v>1.7022160586412396</c:v>
                </c:pt>
                <c:pt idx="26260">
                  <c:v>1.7322288848354792</c:v>
                </c:pt>
                <c:pt idx="26261">
                  <c:v>1.7387001344778255</c:v>
                </c:pt>
                <c:pt idx="26262">
                  <c:v>1.690655652205006</c:v>
                </c:pt>
                <c:pt idx="26263">
                  <c:v>1.7145410000000001</c:v>
                </c:pt>
                <c:pt idx="26264">
                  <c:v>1.7209415903671912</c:v>
                </c:pt>
                <c:pt idx="26265">
                  <c:v>1.7261000176442536</c:v>
                </c:pt>
                <c:pt idx="26266">
                  <c:v>1.7235309101065879</c:v>
                </c:pt>
                <c:pt idx="26267">
                  <c:v>1.7480615175292153</c:v>
                </c:pt>
                <c:pt idx="26268">
                  <c:v>1.7725863175163734</c:v>
                </c:pt>
                <c:pt idx="26269">
                  <c:v>1.7971169249390009</c:v>
                </c:pt>
                <c:pt idx="26270">
                  <c:v>1.804986</c:v>
                </c:pt>
                <c:pt idx="26271">
                  <c:v>1.7799874678111587</c:v>
                </c:pt>
                <c:pt idx="26272">
                  <c:v>1.7688079999999999</c:v>
                </c:pt>
                <c:pt idx="26273">
                  <c:v>1.7943154740104912</c:v>
                </c:pt>
                <c:pt idx="26274">
                  <c:v>1.779228368144969</c:v>
                </c:pt>
                <c:pt idx="26275">
                  <c:v>1.7297926789034566</c:v>
                </c:pt>
                <c:pt idx="26276">
                  <c:v>1.7148327348775849</c:v>
                </c:pt>
                <c:pt idx="26277">
                  <c:v>1.7152375601479262</c:v>
                </c:pt>
                <c:pt idx="26278">
                  <c:v>1.7156427687755309</c:v>
                </c:pt>
                <c:pt idx="26279">
                  <c:v>1.7160475940458719</c:v>
                </c:pt>
                <c:pt idx="26280">
                  <c:v>1.7164523234768971</c:v>
                </c:pt>
                <c:pt idx="26281">
                  <c:v>1.7168571487472384</c:v>
                </c:pt>
                <c:pt idx="26282">
                  <c:v>1.7172619740175796</c:v>
                </c:pt>
                <c:pt idx="26283">
                  <c:v>1.7176667034486048</c:v>
                </c:pt>
                <c:pt idx="26284">
                  <c:v>1.7180715287189459</c:v>
                </c:pt>
                <c:pt idx="26285">
                  <c:v>1.7184763539892871</c:v>
                </c:pt>
                <c:pt idx="26286">
                  <c:v>1.7188810834203123</c:v>
                </c:pt>
                <c:pt idx="26287">
                  <c:v>1.7192859086906536</c:v>
                </c:pt>
                <c:pt idx="26288">
                  <c:v>1.7196907339609946</c:v>
                </c:pt>
                <c:pt idx="26289">
                  <c:v>1.7200954633920198</c:v>
                </c:pt>
                <c:pt idx="26290">
                  <c:v>1.720500288662361</c:v>
                </c:pt>
                <c:pt idx="26291">
                  <c:v>1.7209054972899658</c:v>
                </c:pt>
                <c:pt idx="26292">
                  <c:v>1.7213103225603068</c:v>
                </c:pt>
                <c:pt idx="26293">
                  <c:v>1.7217150519913322</c:v>
                </c:pt>
                <c:pt idx="26294">
                  <c:v>1.7221198772616733</c:v>
                </c:pt>
                <c:pt idx="26295">
                  <c:v>1.7225247025320145</c:v>
                </c:pt>
                <c:pt idx="26296">
                  <c:v>1.7229294319630397</c:v>
                </c:pt>
                <c:pt idx="26297">
                  <c:v>1.7233342572333807</c:v>
                </c:pt>
                <c:pt idx="26298">
                  <c:v>1.7237389866644062</c:v>
                </c:pt>
                <c:pt idx="26299">
                  <c:v>1.7241438119347472</c:v>
                </c:pt>
                <c:pt idx="26300">
                  <c:v>1.7245486372050884</c:v>
                </c:pt>
                <c:pt idx="26301">
                  <c:v>1.7249533666361136</c:v>
                </c:pt>
                <c:pt idx="26302">
                  <c:v>1.7253581919064547</c:v>
                </c:pt>
                <c:pt idx="26303">
                  <c:v>1.7257634005340594</c:v>
                </c:pt>
                <c:pt idx="26304">
                  <c:v>1.7261682258044007</c:v>
                </c:pt>
                <c:pt idx="26305">
                  <c:v>1.7265729552354259</c:v>
                </c:pt>
                <c:pt idx="26306">
                  <c:v>1.7269777805057671</c:v>
                </c:pt>
                <c:pt idx="26307">
                  <c:v>1.7273826057761081</c:v>
                </c:pt>
                <c:pt idx="26308">
                  <c:v>1.7277873352071333</c:v>
                </c:pt>
                <c:pt idx="26309">
                  <c:v>1.7281921604774746</c:v>
                </c:pt>
                <c:pt idx="26310">
                  <c:v>1.7285969857478158</c:v>
                </c:pt>
                <c:pt idx="26311">
                  <c:v>1.729001715178841</c:v>
                </c:pt>
                <c:pt idx="26312">
                  <c:v>1.7294065404491821</c:v>
                </c:pt>
                <c:pt idx="26313">
                  <c:v>1.7298113657195233</c:v>
                </c:pt>
                <c:pt idx="26314">
                  <c:v>1.7302160951505485</c:v>
                </c:pt>
                <c:pt idx="26315">
                  <c:v>1.7306209204208898</c:v>
                </c:pt>
                <c:pt idx="26316">
                  <c:v>1.7310261290484945</c:v>
                </c:pt>
                <c:pt idx="26317">
                  <c:v>1.7314309543188355</c:v>
                </c:pt>
                <c:pt idx="26318">
                  <c:v>1.7318356837498607</c:v>
                </c:pt>
                <c:pt idx="26319">
                  <c:v>1.732240509020202</c:v>
                </c:pt>
                <c:pt idx="26320">
                  <c:v>1.7319443859356376</c:v>
                </c:pt>
                <c:pt idx="26321">
                  <c:v>1.7161627129232238</c:v>
                </c:pt>
                <c:pt idx="26322">
                  <c:v>1.7525994969003338</c:v>
                </c:pt>
                <c:pt idx="26323">
                  <c:v>1.785831926579261</c:v>
                </c:pt>
                <c:pt idx="26324">
                  <c:v>1.7664271874105866</c:v>
                </c:pt>
                <c:pt idx="26325">
                  <c:v>1.7352695965665235</c:v>
                </c:pt>
                <c:pt idx="26326">
                  <c:v>1.7659189344457686</c:v>
                </c:pt>
                <c:pt idx="26327">
                  <c:v>1.7373398683834047</c:v>
                </c:pt>
                <c:pt idx="26328">
                  <c:v>1.7851803996185025</c:v>
                </c:pt>
                <c:pt idx="26329">
                  <c:v>1.768889768985821</c:v>
                </c:pt>
                <c:pt idx="26330">
                  <c:v>1.7696965690491906</c:v>
                </c:pt>
                <c:pt idx="26331">
                  <c:v>1.7705035601615926</c:v>
                </c:pt>
                <c:pt idx="26332">
                  <c:v>1.7713105512739946</c:v>
                </c:pt>
                <c:pt idx="26333">
                  <c:v>1.7721173513373643</c:v>
                </c:pt>
                <c:pt idx="26334">
                  <c:v>1.7729243424497663</c:v>
                </c:pt>
                <c:pt idx="26335">
                  <c:v>1.7737313335621683</c:v>
                </c:pt>
                <c:pt idx="26336">
                  <c:v>1.7745381336255379</c:v>
                </c:pt>
                <c:pt idx="26337">
                  <c:v>1.7753451247379399</c:v>
                </c:pt>
                <c:pt idx="26338">
                  <c:v>1.7761521158503419</c:v>
                </c:pt>
                <c:pt idx="26339">
                  <c:v>1.7769589159137116</c:v>
                </c:pt>
                <c:pt idx="26340">
                  <c:v>1.7777659070261136</c:v>
                </c:pt>
                <c:pt idx="26341">
                  <c:v>1.7785736623346446</c:v>
                </c:pt>
                <c:pt idx="26342">
                  <c:v>1.7793804623980143</c:v>
                </c:pt>
                <c:pt idx="26343">
                  <c:v>1.7801874535104163</c:v>
                </c:pt>
                <c:pt idx="26344">
                  <c:v>1.7809944446228183</c:v>
                </c:pt>
                <c:pt idx="26345">
                  <c:v>1.7818012446861879</c:v>
                </c:pt>
                <c:pt idx="26346">
                  <c:v>1.78260823579859</c:v>
                </c:pt>
                <c:pt idx="26347">
                  <c:v>1.783415226910992</c:v>
                </c:pt>
                <c:pt idx="26348">
                  <c:v>1.7842220269743616</c:v>
                </c:pt>
                <c:pt idx="26349">
                  <c:v>1.7850290180867636</c:v>
                </c:pt>
                <c:pt idx="26350">
                  <c:v>1.7858360091991656</c:v>
                </c:pt>
                <c:pt idx="26351">
                  <c:v>1.7866428092625353</c:v>
                </c:pt>
                <c:pt idx="26352">
                  <c:v>1.7874498003749373</c:v>
                </c:pt>
                <c:pt idx="26353">
                  <c:v>1.7882575556834683</c:v>
                </c:pt>
                <c:pt idx="26354">
                  <c:v>1.7890645467958703</c:v>
                </c:pt>
                <c:pt idx="26355">
                  <c:v>1.78987134685924</c:v>
                </c:pt>
                <c:pt idx="26356">
                  <c:v>1.790678337971642</c:v>
                </c:pt>
                <c:pt idx="26357">
                  <c:v>1.791485329084044</c:v>
                </c:pt>
                <c:pt idx="26358">
                  <c:v>1.7922921291474136</c:v>
                </c:pt>
                <c:pt idx="26359">
                  <c:v>1.7930991202598157</c:v>
                </c:pt>
                <c:pt idx="26360">
                  <c:v>1.7939061113722177</c:v>
                </c:pt>
                <c:pt idx="26361">
                  <c:v>1.7947129114355873</c:v>
                </c:pt>
                <c:pt idx="26362">
                  <c:v>1.7955199025479893</c:v>
                </c:pt>
                <c:pt idx="26363">
                  <c:v>1.7963268936603913</c:v>
                </c:pt>
                <c:pt idx="26364">
                  <c:v>1.797133693723761</c:v>
                </c:pt>
                <c:pt idx="26365">
                  <c:v>1.797940684836163</c:v>
                </c:pt>
                <c:pt idx="26366">
                  <c:v>1.798748440144694</c:v>
                </c:pt>
                <c:pt idx="26367">
                  <c:v>1.7995552402080637</c:v>
                </c:pt>
                <c:pt idx="26368">
                  <c:v>1.8003622313204657</c:v>
                </c:pt>
                <c:pt idx="26369">
                  <c:v>1.8011692224328677</c:v>
                </c:pt>
                <c:pt idx="26370">
                  <c:v>1.8019760224962373</c:v>
                </c:pt>
                <c:pt idx="26371">
                  <c:v>1.8027830136086394</c:v>
                </c:pt>
                <c:pt idx="26372">
                  <c:v>1.8035900047210414</c:v>
                </c:pt>
                <c:pt idx="26373">
                  <c:v>1.804396804784411</c:v>
                </c:pt>
                <c:pt idx="26374">
                  <c:v>1.795152208869814</c:v>
                </c:pt>
                <c:pt idx="26375">
                  <c:v>1.7789005751072962</c:v>
                </c:pt>
                <c:pt idx="26376">
                  <c:v>1.8153287329518359</c:v>
                </c:pt>
                <c:pt idx="26377">
                  <c:v>1.8199660205005959</c:v>
                </c:pt>
                <c:pt idx="26378">
                  <c:v>1.7796941793037673</c:v>
                </c:pt>
                <c:pt idx="26379">
                  <c:v>1.804986</c:v>
                </c:pt>
                <c:pt idx="26380">
                  <c:v>1.7878973928486293</c:v>
                </c:pt>
                <c:pt idx="26381">
                  <c:v>1.7740095579399142</c:v>
                </c:pt>
                <c:pt idx="26382">
                  <c:v>1.8171229685264663</c:v>
                </c:pt>
                <c:pt idx="26383">
                  <c:v>1.8019999533712143</c:v>
                </c:pt>
                <c:pt idx="26384">
                  <c:v>1.7930481712846347</c:v>
                </c:pt>
                <c:pt idx="26385">
                  <c:v>1.7840963891980552</c:v>
                </c:pt>
                <c:pt idx="26386">
                  <c:v>1.775146726378068</c:v>
                </c:pt>
                <c:pt idx="26387">
                  <c:v>1.8458648847072787</c:v>
                </c:pt>
                <c:pt idx="26388">
                  <c:v>1.8427639249288552</c:v>
                </c:pt>
                <c:pt idx="26389">
                  <c:v>1.8396629651504315</c:v>
                </c:pt>
                <c:pt idx="26390">
                  <c:v>1.8365627395007431</c:v>
                </c:pt>
                <c:pt idx="26391">
                  <c:v>1.8334617797223194</c:v>
                </c:pt>
                <c:pt idx="26392">
                  <c:v>1.8303608199438957</c:v>
                </c:pt>
                <c:pt idx="26393">
                  <c:v>1.8272605942942075</c:v>
                </c:pt>
                <c:pt idx="26394">
                  <c:v>1.8241596345157838</c:v>
                </c:pt>
                <c:pt idx="26395">
                  <c:v>1.8210557382224184</c:v>
                </c:pt>
                <c:pt idx="26396">
                  <c:v>1.8179547784439947</c:v>
                </c:pt>
                <c:pt idx="26397">
                  <c:v>1.8148545527943063</c:v>
                </c:pt>
                <c:pt idx="26398">
                  <c:v>1.8117535930158828</c:v>
                </c:pt>
                <c:pt idx="26399">
                  <c:v>1.8086526332374591</c:v>
                </c:pt>
                <c:pt idx="26400">
                  <c:v>1.8055524075877707</c:v>
                </c:pt>
                <c:pt idx="26401">
                  <c:v>1.802451447809347</c:v>
                </c:pt>
                <c:pt idx="26402">
                  <c:v>1.7993504880309232</c:v>
                </c:pt>
                <c:pt idx="26403">
                  <c:v>1.7962502623812351</c:v>
                </c:pt>
                <c:pt idx="26404">
                  <c:v>1.7931493026028114</c:v>
                </c:pt>
                <c:pt idx="26405">
                  <c:v>1.7900483428243876</c:v>
                </c:pt>
                <c:pt idx="26406">
                  <c:v>1.7869481171746993</c:v>
                </c:pt>
                <c:pt idx="26407">
                  <c:v>1.7838471573962758</c:v>
                </c:pt>
                <c:pt idx="26408">
                  <c:v>1.7807432611029101</c:v>
                </c:pt>
                <c:pt idx="26409">
                  <c:v>1.777643035453222</c:v>
                </c:pt>
                <c:pt idx="26410">
                  <c:v>1.7745420756747983</c:v>
                </c:pt>
                <c:pt idx="26411">
                  <c:v>1.7714411158963745</c:v>
                </c:pt>
                <c:pt idx="26412">
                  <c:v>1.7683408902466864</c:v>
                </c:pt>
                <c:pt idx="26413">
                  <c:v>1.7652399304682627</c:v>
                </c:pt>
                <c:pt idx="26414">
                  <c:v>1.7621389706898389</c:v>
                </c:pt>
                <c:pt idx="26415">
                  <c:v>1.7590387450401506</c:v>
                </c:pt>
                <c:pt idx="26416">
                  <c:v>1.7559377852617268</c:v>
                </c:pt>
                <c:pt idx="26417">
                  <c:v>1.7528368254833033</c:v>
                </c:pt>
                <c:pt idx="26418">
                  <c:v>1.749736599833615</c:v>
                </c:pt>
                <c:pt idx="26419">
                  <c:v>1.7466356400551912</c:v>
                </c:pt>
                <c:pt idx="26420">
                  <c:v>1.7435317437618258</c:v>
                </c:pt>
                <c:pt idx="26421">
                  <c:v>1.7404307839834021</c:v>
                </c:pt>
                <c:pt idx="26422">
                  <c:v>1.737330558333714</c:v>
                </c:pt>
                <c:pt idx="26423">
                  <c:v>1.7342295985552902</c:v>
                </c:pt>
                <c:pt idx="26424">
                  <c:v>1.7311286387768665</c:v>
                </c:pt>
                <c:pt idx="26425">
                  <c:v>1.7280284131271781</c:v>
                </c:pt>
                <c:pt idx="26426">
                  <c:v>1.7249274533487544</c:v>
                </c:pt>
                <c:pt idx="26427">
                  <c:v>1.7218264935703307</c:v>
                </c:pt>
                <c:pt idx="26428">
                  <c:v>1.7187262679206425</c:v>
                </c:pt>
                <c:pt idx="26429">
                  <c:v>1.7156253081422188</c:v>
                </c:pt>
                <c:pt idx="26430">
                  <c:v>1.7026877670481642</c:v>
                </c:pt>
                <c:pt idx="26431">
                  <c:v>1.6724978559847401</c:v>
                </c:pt>
                <c:pt idx="26432">
                  <c:v>1.6239665940405246</c:v>
                </c:pt>
                <c:pt idx="26433">
                  <c:v>1.6182427951835956</c:v>
                </c:pt>
                <c:pt idx="26434">
                  <c:v>1.6240870000000001</c:v>
                </c:pt>
                <c:pt idx="26435">
                  <c:v>1.6115877339055795</c:v>
                </c:pt>
                <c:pt idx="26436">
                  <c:v>1.6438756410011919</c:v>
                </c:pt>
                <c:pt idx="26437">
                  <c:v>1.6475165760610395</c:v>
                </c:pt>
                <c:pt idx="26438">
                  <c:v>1.642177</c:v>
                </c:pt>
                <c:pt idx="26439">
                  <c:v>1.642177</c:v>
                </c:pt>
                <c:pt idx="26440">
                  <c:v>1.642177</c:v>
                </c:pt>
                <c:pt idx="26441">
                  <c:v>1.642177</c:v>
                </c:pt>
                <c:pt idx="26442">
                  <c:v>1.642177</c:v>
                </c:pt>
                <c:pt idx="26443">
                  <c:v>1.642177</c:v>
                </c:pt>
                <c:pt idx="26444">
                  <c:v>1.642177</c:v>
                </c:pt>
                <c:pt idx="26445">
                  <c:v>1.642177</c:v>
                </c:pt>
                <c:pt idx="26446">
                  <c:v>1.642177</c:v>
                </c:pt>
                <c:pt idx="26447">
                  <c:v>1.642177</c:v>
                </c:pt>
                <c:pt idx="26448">
                  <c:v>1.642177</c:v>
                </c:pt>
                <c:pt idx="26449">
                  <c:v>1.642177</c:v>
                </c:pt>
                <c:pt idx="26450">
                  <c:v>1.6321940798569725</c:v>
                </c:pt>
                <c:pt idx="26451">
                  <c:v>1.6341973862660943</c:v>
                </c:pt>
                <c:pt idx="26452">
                  <c:v>1.5909758087744397</c:v>
                </c:pt>
                <c:pt idx="26453">
                  <c:v>1.562089410250298</c:v>
                </c:pt>
                <c:pt idx="26454">
                  <c:v>1.56982</c:v>
                </c:pt>
                <c:pt idx="26455">
                  <c:v>1.56982</c:v>
                </c:pt>
                <c:pt idx="26456">
                  <c:v>1.56982</c:v>
                </c:pt>
                <c:pt idx="26457">
                  <c:v>1.5263325997616208</c:v>
                </c:pt>
                <c:pt idx="26458">
                  <c:v>1.5525387281831187</c:v>
                </c:pt>
                <c:pt idx="26459">
                  <c:v>1.5839947119898963</c:v>
                </c:pt>
                <c:pt idx="26460">
                  <c:v>1.5775936463473572</c:v>
                </c:pt>
                <c:pt idx="26461">
                  <c:v>1.5711925807048179</c:v>
                </c:pt>
                <c:pt idx="26462">
                  <c:v>1.5647930304660769</c:v>
                </c:pt>
                <c:pt idx="26463">
                  <c:v>1.5583919648235378</c:v>
                </c:pt>
                <c:pt idx="26464">
                  <c:v>1.5519908991809988</c:v>
                </c:pt>
                <c:pt idx="26465">
                  <c:v>1.5455913489422575</c:v>
                </c:pt>
                <c:pt idx="26466">
                  <c:v>1.5391902832997184</c:v>
                </c:pt>
                <c:pt idx="26467">
                  <c:v>1.5327892176571793</c:v>
                </c:pt>
                <c:pt idx="26468">
                  <c:v>1.5263896674184383</c:v>
                </c:pt>
                <c:pt idx="26469">
                  <c:v>1.519988601775899</c:v>
                </c:pt>
                <c:pt idx="26470">
                  <c:v>1.5135814745181682</c:v>
                </c:pt>
                <c:pt idx="26471">
                  <c:v>1.5071804088756291</c:v>
                </c:pt>
                <c:pt idx="26472">
                  <c:v>1.500780858636888</c:v>
                </c:pt>
                <c:pt idx="26473">
                  <c:v>1.4943797929943488</c:v>
                </c:pt>
                <c:pt idx="26474">
                  <c:v>1.4879787273518097</c:v>
                </c:pt>
                <c:pt idx="26475">
                  <c:v>1.4815791771130686</c:v>
                </c:pt>
                <c:pt idx="26476">
                  <c:v>1.4751781114705296</c:v>
                </c:pt>
                <c:pt idx="26477">
                  <c:v>1.4687770458279905</c:v>
                </c:pt>
                <c:pt idx="26478">
                  <c:v>1.4623774955892492</c:v>
                </c:pt>
                <c:pt idx="26479">
                  <c:v>1.4559764299467102</c:v>
                </c:pt>
                <c:pt idx="26480">
                  <c:v>1.4495753643041711</c:v>
                </c:pt>
                <c:pt idx="26481">
                  <c:v>1.4431758140654298</c:v>
                </c:pt>
                <c:pt idx="26482">
                  <c:v>1.4367747484228908</c:v>
                </c:pt>
                <c:pt idx="26483">
                  <c:v>1.4303676211651599</c:v>
                </c:pt>
                <c:pt idx="26484">
                  <c:v>1.4239680709264189</c:v>
                </c:pt>
                <c:pt idx="26485">
                  <c:v>1.4175670052838796</c:v>
                </c:pt>
                <c:pt idx="26486">
                  <c:v>1.4111659396413405</c:v>
                </c:pt>
                <c:pt idx="26487">
                  <c:v>1.4047663894025995</c:v>
                </c:pt>
                <c:pt idx="26488">
                  <c:v>1.3983653237600604</c:v>
                </c:pt>
                <c:pt idx="26489">
                  <c:v>1.3919642581175213</c:v>
                </c:pt>
                <c:pt idx="26490">
                  <c:v>1.3855647078787801</c:v>
                </c:pt>
                <c:pt idx="26491">
                  <c:v>1.379163642236241</c:v>
                </c:pt>
                <c:pt idx="26492">
                  <c:v>1.3727625765937019</c:v>
                </c:pt>
                <c:pt idx="26493">
                  <c:v>1.3663630263549607</c:v>
                </c:pt>
                <c:pt idx="26494">
                  <c:v>1.3599619607124216</c:v>
                </c:pt>
                <c:pt idx="26495">
                  <c:v>1.3535548334546907</c:v>
                </c:pt>
                <c:pt idx="26496">
                  <c:v>1.384497472943981</c:v>
                </c:pt>
                <c:pt idx="26497">
                  <c:v>1.3088840550786838</c:v>
                </c:pt>
                <c:pt idx="26498">
                  <c:v>1.3307383619456365</c:v>
                </c:pt>
                <c:pt idx="26499">
                  <c:v>1.3509105729613735</c:v>
                </c:pt>
                <c:pt idx="26500">
                  <c:v>1.3224281216105176</c:v>
                </c:pt>
                <c:pt idx="26501">
                  <c:v>1.3635943503289474</c:v>
                </c:pt>
                <c:pt idx="26502">
                  <c:v>1.3758074004934211</c:v>
                </c:pt>
                <c:pt idx="26503">
                  <c:v>1.3540587957091776</c:v>
                </c:pt>
                <c:pt idx="26504">
                  <c:v>1.352735</c:v>
                </c:pt>
                <c:pt idx="26505">
                  <c:v>1.3483739728392548</c:v>
                </c:pt>
                <c:pt idx="26506">
                  <c:v>1.343707994197292</c:v>
                </c:pt>
                <c:pt idx="26507">
                  <c:v>1.3390409106586583</c:v>
                </c:pt>
                <c:pt idx="26508">
                  <c:v>1.3343694075333401</c:v>
                </c:pt>
                <c:pt idx="26509">
                  <c:v>1.3297034288913774</c:v>
                </c:pt>
                <c:pt idx="26510">
                  <c:v>1.3250363453527436</c:v>
                </c:pt>
                <c:pt idx="26511">
                  <c:v>1.3203692618141096</c:v>
                </c:pt>
                <c:pt idx="26512">
                  <c:v>1.3157032831721469</c:v>
                </c:pt>
                <c:pt idx="26513">
                  <c:v>1.3110361996335131</c:v>
                </c:pt>
                <c:pt idx="26514">
                  <c:v>1.3063691160948794</c:v>
                </c:pt>
                <c:pt idx="26515">
                  <c:v>1.3017031374529167</c:v>
                </c:pt>
                <c:pt idx="26516">
                  <c:v>1.304056401430274</c:v>
                </c:pt>
                <c:pt idx="26517">
                  <c:v>1.3108421871721507</c:v>
                </c:pt>
                <c:pt idx="26518">
                  <c:v>1.3043078917501192</c:v>
                </c:pt>
                <c:pt idx="26519">
                  <c:v>1.3046186390941596</c:v>
                </c:pt>
                <c:pt idx="26520">
                  <c:v>1.274259385073915</c:v>
                </c:pt>
                <c:pt idx="26521">
                  <c:v>1.2747667739628039</c:v>
                </c:pt>
                <c:pt idx="26522">
                  <c:v>1.2920990987124463</c:v>
                </c:pt>
                <c:pt idx="26523">
                  <c:v>1.2998556603098927</c:v>
                </c:pt>
                <c:pt idx="26524">
                  <c:v>1.3214048865045303</c:v>
                </c:pt>
                <c:pt idx="26525">
                  <c:v>1.2989868569856582</c:v>
                </c:pt>
                <c:pt idx="26526">
                  <c:v>1.3003881689469243</c:v>
                </c:pt>
                <c:pt idx="26527">
                  <c:v>1.3017894809081905</c:v>
                </c:pt>
                <c:pt idx="26528">
                  <c:v>1.303190461119466</c:v>
                </c:pt>
                <c:pt idx="26529">
                  <c:v>1.3045917730807322</c:v>
                </c:pt>
                <c:pt idx="26530">
                  <c:v>1.3059930850419983</c:v>
                </c:pt>
                <c:pt idx="26531">
                  <c:v>1.3073940652532736</c:v>
                </c:pt>
                <c:pt idx="26532">
                  <c:v>1.3087953772145398</c:v>
                </c:pt>
                <c:pt idx="26533">
                  <c:v>1.3101980161757694</c:v>
                </c:pt>
                <c:pt idx="26534">
                  <c:v>1.3115989963870447</c:v>
                </c:pt>
                <c:pt idx="26535">
                  <c:v>1.3130003083483108</c:v>
                </c:pt>
                <c:pt idx="26536">
                  <c:v>1.314401620309577</c:v>
                </c:pt>
                <c:pt idx="26537">
                  <c:v>1.3158026005208525</c:v>
                </c:pt>
                <c:pt idx="26538">
                  <c:v>1.3172039124821187</c:v>
                </c:pt>
                <c:pt idx="26539">
                  <c:v>1.3186052244433848</c:v>
                </c:pt>
                <c:pt idx="26540">
                  <c:v>1.3200062046546601</c:v>
                </c:pt>
                <c:pt idx="26541">
                  <c:v>1.3214075166159263</c:v>
                </c:pt>
                <c:pt idx="26542">
                  <c:v>1.3228088285771926</c:v>
                </c:pt>
                <c:pt idx="26543">
                  <c:v>1.3242098087884679</c:v>
                </c:pt>
                <c:pt idx="26544">
                  <c:v>1.3256111207497341</c:v>
                </c:pt>
                <c:pt idx="26545">
                  <c:v>1.3270137597109635</c:v>
                </c:pt>
                <c:pt idx="26546">
                  <c:v>1.3284150716722298</c:v>
                </c:pt>
                <c:pt idx="26547">
                  <c:v>1.3298160518835052</c:v>
                </c:pt>
                <c:pt idx="26548">
                  <c:v>1.3312173638447713</c:v>
                </c:pt>
                <c:pt idx="26549">
                  <c:v>1.3326186758060374</c:v>
                </c:pt>
                <c:pt idx="26550">
                  <c:v>1.3340196560173128</c:v>
                </c:pt>
                <c:pt idx="26551">
                  <c:v>1.354796645684311</c:v>
                </c:pt>
                <c:pt idx="26552">
                  <c:v>1.3504194355184744</c:v>
                </c:pt>
                <c:pt idx="26553">
                  <c:v>1.3472383425414365</c:v>
                </c:pt>
                <c:pt idx="26554">
                  <c:v>1.3601462826403024</c:v>
                </c:pt>
                <c:pt idx="26555">
                  <c:v>1.404358171511628</c:v>
                </c:pt>
                <c:pt idx="26556">
                  <c:v>1.3848367287790697</c:v>
                </c:pt>
                <c:pt idx="26557">
                  <c:v>1.3840580575748764</c:v>
                </c:pt>
                <c:pt idx="26558">
                  <c:v>1.357432143646409</c:v>
                </c:pt>
                <c:pt idx="26559">
                  <c:v>1.3457494982121574</c:v>
                </c:pt>
                <c:pt idx="26560">
                  <c:v>1.3532361357746239</c:v>
                </c:pt>
                <c:pt idx="26561">
                  <c:v>1.3540490380449817</c:v>
                </c:pt>
                <c:pt idx="26562">
                  <c:v>1.3548617478668852</c:v>
                </c:pt>
                <c:pt idx="26563">
                  <c:v>1.3556746501372428</c:v>
                </c:pt>
                <c:pt idx="26564">
                  <c:v>1.3564875524076005</c:v>
                </c:pt>
                <c:pt idx="26565">
                  <c:v>1.3573002622295041</c:v>
                </c:pt>
                <c:pt idx="26566">
                  <c:v>1.3581131644998616</c:v>
                </c:pt>
                <c:pt idx="26567">
                  <c:v>1.3589260667702194</c:v>
                </c:pt>
                <c:pt idx="26568">
                  <c:v>1.3597387765921229</c:v>
                </c:pt>
                <c:pt idx="26569">
                  <c:v>1.3605516788624805</c:v>
                </c:pt>
                <c:pt idx="26570">
                  <c:v>1.361365350926655</c:v>
                </c:pt>
                <c:pt idx="26571">
                  <c:v>1.3621782531970126</c:v>
                </c:pt>
                <c:pt idx="26572">
                  <c:v>1.3629909630189161</c:v>
                </c:pt>
                <c:pt idx="26573">
                  <c:v>1.3638038652892739</c:v>
                </c:pt>
                <c:pt idx="26574">
                  <c:v>1.3646167675596315</c:v>
                </c:pt>
                <c:pt idx="26575">
                  <c:v>1.365429477381535</c:v>
                </c:pt>
                <c:pt idx="26576">
                  <c:v>1.3662423796518928</c:v>
                </c:pt>
                <c:pt idx="26577">
                  <c:v>1.3670552819222503</c:v>
                </c:pt>
                <c:pt idx="26578">
                  <c:v>1.3678679917441539</c:v>
                </c:pt>
                <c:pt idx="26579">
                  <c:v>1.3686808940145117</c:v>
                </c:pt>
                <c:pt idx="26580">
                  <c:v>1.3694937962848692</c:v>
                </c:pt>
                <c:pt idx="26581">
                  <c:v>1.3703065061067727</c:v>
                </c:pt>
                <c:pt idx="26582">
                  <c:v>1.3711201781709472</c:v>
                </c:pt>
                <c:pt idx="26583">
                  <c:v>1.3719330804413048</c:v>
                </c:pt>
                <c:pt idx="26584">
                  <c:v>1.3727457902632083</c:v>
                </c:pt>
                <c:pt idx="26585">
                  <c:v>1.3735586925335661</c:v>
                </c:pt>
                <c:pt idx="26586">
                  <c:v>1.3743715948039237</c:v>
                </c:pt>
                <c:pt idx="26587">
                  <c:v>1.3751843046258272</c:v>
                </c:pt>
                <c:pt idx="26588">
                  <c:v>1.375997206896185</c:v>
                </c:pt>
                <c:pt idx="26589">
                  <c:v>1.3768101091665426</c:v>
                </c:pt>
                <c:pt idx="26590">
                  <c:v>1.3776228189884461</c:v>
                </c:pt>
                <c:pt idx="26591">
                  <c:v>1.3784357212588039</c:v>
                </c:pt>
                <c:pt idx="26592">
                  <c:v>1.3792486235291614</c:v>
                </c:pt>
                <c:pt idx="26593">
                  <c:v>1.380061333351065</c:v>
                </c:pt>
                <c:pt idx="26594">
                  <c:v>1.3808742356214228</c:v>
                </c:pt>
                <c:pt idx="26595">
                  <c:v>1.381687907685597</c:v>
                </c:pt>
                <c:pt idx="26596">
                  <c:v>1.3825008099559546</c:v>
                </c:pt>
                <c:pt idx="26597">
                  <c:v>1.3833135197778583</c:v>
                </c:pt>
                <c:pt idx="26598">
                  <c:v>1.3841264220482159</c:v>
                </c:pt>
                <c:pt idx="26599">
                  <c:v>1.3849393243185735</c:v>
                </c:pt>
                <c:pt idx="26600">
                  <c:v>1.3857520341404772</c:v>
                </c:pt>
                <c:pt idx="26601">
                  <c:v>1.3865649364108348</c:v>
                </c:pt>
                <c:pt idx="26602">
                  <c:v>1.3873778386811926</c:v>
                </c:pt>
                <c:pt idx="26603">
                  <c:v>1.3881905485030961</c:v>
                </c:pt>
                <c:pt idx="26604">
                  <c:v>1.3909396579261026</c:v>
                </c:pt>
                <c:pt idx="26605">
                  <c:v>1.4113075109680497</c:v>
                </c:pt>
                <c:pt idx="26606">
                  <c:v>1.4363559699570816</c:v>
                </c:pt>
                <c:pt idx="26607">
                  <c:v>1.4010310328963052</c:v>
                </c:pt>
                <c:pt idx="26608">
                  <c:v>1.4768179778254651</c:v>
                </c:pt>
                <c:pt idx="26609">
                  <c:v>1.4559297978063901</c:v>
                </c:pt>
                <c:pt idx="26610">
                  <c:v>1.4251</c:v>
                </c:pt>
                <c:pt idx="26611">
                  <c:v>1.42802857200763</c:v>
                </c:pt>
                <c:pt idx="26612">
                  <c:v>1.4523499527896997</c:v>
                </c:pt>
                <c:pt idx="26613">
                  <c:v>1.4959038918730378</c:v>
                </c:pt>
                <c:pt idx="26614">
                  <c:v>1.487020281130101</c:v>
                </c:pt>
                <c:pt idx="26615">
                  <c:v>1.4781387735147076</c:v>
                </c:pt>
                <c:pt idx="26616">
                  <c:v>1.4348273637663886</c:v>
                </c:pt>
                <c:pt idx="26617">
                  <c:v>1.3232422527420125</c:v>
                </c:pt>
                <c:pt idx="26618">
                  <c:v>1.4084691721506915</c:v>
                </c:pt>
                <c:pt idx="26619">
                  <c:v>1.4251</c:v>
                </c:pt>
                <c:pt idx="26620">
                  <c:v>1.4233825455412494</c:v>
                </c:pt>
                <c:pt idx="26621">
                  <c:v>1.4051560076299476</c:v>
                </c:pt>
                <c:pt idx="26622">
                  <c:v>1.386942398569726</c:v>
                </c:pt>
                <c:pt idx="26623">
                  <c:v>1.3729201502145922</c:v>
                </c:pt>
                <c:pt idx="26624">
                  <c:v>1.3844619155937055</c:v>
                </c:pt>
                <c:pt idx="26625">
                  <c:v>1.3532051198352526</c:v>
                </c:pt>
                <c:pt idx="26626">
                  <c:v>1.3568487642097609</c:v>
                </c:pt>
                <c:pt idx="26627">
                  <c:v>1.3604924085842691</c:v>
                </c:pt>
                <c:pt idx="26628">
                  <c:v>1.364135190353575</c:v>
                </c:pt>
                <c:pt idx="26629">
                  <c:v>1.3677822851488926</c:v>
                </c:pt>
                <c:pt idx="26630">
                  <c:v>1.3714259295234008</c:v>
                </c:pt>
                <c:pt idx="26631">
                  <c:v>1.3750687112927067</c:v>
                </c:pt>
                <c:pt idx="26632">
                  <c:v>1.378712355667215</c:v>
                </c:pt>
                <c:pt idx="26633">
                  <c:v>1.3823560000417232</c:v>
                </c:pt>
                <c:pt idx="26634">
                  <c:v>1.3859987818110293</c:v>
                </c:pt>
                <c:pt idx="26635">
                  <c:v>1.3896424261855376</c:v>
                </c:pt>
                <c:pt idx="26636">
                  <c:v>1.3932860705600458</c:v>
                </c:pt>
                <c:pt idx="26637">
                  <c:v>1.3969288523293517</c:v>
                </c:pt>
                <c:pt idx="26638">
                  <c:v>1.40057249670386</c:v>
                </c:pt>
                <c:pt idx="26639">
                  <c:v>1.4042161410783682</c:v>
                </c:pt>
                <c:pt idx="26640">
                  <c:v>1.4078589228476741</c:v>
                </c:pt>
                <c:pt idx="26641">
                  <c:v>1.4115025672221824</c:v>
                </c:pt>
                <c:pt idx="26642">
                  <c:v>1.4151496620174999</c:v>
                </c:pt>
                <c:pt idx="26643">
                  <c:v>1.4187933063920082</c:v>
                </c:pt>
                <c:pt idx="26644">
                  <c:v>1.4224360881613141</c:v>
                </c:pt>
                <c:pt idx="26645">
                  <c:v>1.4260797325358223</c:v>
                </c:pt>
                <c:pt idx="26646">
                  <c:v>1.4297233769103306</c:v>
                </c:pt>
                <c:pt idx="26647">
                  <c:v>1.4333661586796367</c:v>
                </c:pt>
                <c:pt idx="26648">
                  <c:v>1.4370098030541449</c:v>
                </c:pt>
                <c:pt idx="26649">
                  <c:v>1.4406534474286532</c:v>
                </c:pt>
                <c:pt idx="26650">
                  <c:v>1.4442962291979591</c:v>
                </c:pt>
                <c:pt idx="26651">
                  <c:v>1.4479398735724673</c:v>
                </c:pt>
                <c:pt idx="26652">
                  <c:v>1.4515835179469756</c:v>
                </c:pt>
                <c:pt idx="26653">
                  <c:v>1.4552262997162815</c:v>
                </c:pt>
                <c:pt idx="26654">
                  <c:v>1.458873394511599</c:v>
                </c:pt>
                <c:pt idx="26655">
                  <c:v>1.4625170388861073</c:v>
                </c:pt>
                <c:pt idx="26656">
                  <c:v>1.4661598206554132</c:v>
                </c:pt>
                <c:pt idx="26657">
                  <c:v>1.4770898911737358</c:v>
                </c:pt>
                <c:pt idx="26658">
                  <c:v>1.4807335355482438</c:v>
                </c:pt>
                <c:pt idx="26659">
                  <c:v>1.4843771799227523</c:v>
                </c:pt>
                <c:pt idx="26660">
                  <c:v>1.4880199616920582</c:v>
                </c:pt>
                <c:pt idx="26661">
                  <c:v>1.4916636060665664</c:v>
                </c:pt>
                <c:pt idx="26662">
                  <c:v>1.4953072504410747</c:v>
                </c:pt>
                <c:pt idx="26663">
                  <c:v>1.5123929001191894</c:v>
                </c:pt>
                <c:pt idx="26664">
                  <c:v>1.5412293097281831</c:v>
                </c:pt>
                <c:pt idx="26665">
                  <c:v>1.5594683779208394</c:v>
                </c:pt>
                <c:pt idx="26666">
                  <c:v>1.5619470500595947</c:v>
                </c:pt>
                <c:pt idx="26667">
                  <c:v>1.5677107582260372</c:v>
                </c:pt>
                <c:pt idx="26668">
                  <c:v>1.5797874961850262</c:v>
                </c:pt>
                <c:pt idx="26669">
                  <c:v>1.5615674228843861</c:v>
                </c:pt>
                <c:pt idx="26670">
                  <c:v>1.551723</c:v>
                </c:pt>
                <c:pt idx="26671">
                  <c:v>1.551723</c:v>
                </c:pt>
                <c:pt idx="26672">
                  <c:v>1.5527935817098675</c:v>
                </c:pt>
                <c:pt idx="26673">
                  <c:v>1.5550529852884636</c:v>
                </c:pt>
                <c:pt idx="26674">
                  <c:v>1.5573129238904029</c:v>
                </c:pt>
                <c:pt idx="26675">
                  <c:v>1.5595728624923422</c:v>
                </c:pt>
                <c:pt idx="26676">
                  <c:v>1.5618322660709381</c:v>
                </c:pt>
                <c:pt idx="26677">
                  <c:v>1.5640943447662505</c:v>
                </c:pt>
                <c:pt idx="26678">
                  <c:v>1.5663542833681898</c:v>
                </c:pt>
                <c:pt idx="26679">
                  <c:v>1.5686136869467857</c:v>
                </c:pt>
                <c:pt idx="26680">
                  <c:v>1.570873625548725</c:v>
                </c:pt>
                <c:pt idx="26681">
                  <c:v>1.5731335641506643</c:v>
                </c:pt>
                <c:pt idx="26682">
                  <c:v>1.5753929677292604</c:v>
                </c:pt>
                <c:pt idx="26683">
                  <c:v>1.6002528273739358</c:v>
                </c:pt>
                <c:pt idx="26684">
                  <c:v>1.6025127659758751</c:v>
                </c:pt>
                <c:pt idx="26685">
                  <c:v>1.6047721695544712</c:v>
                </c:pt>
                <c:pt idx="26686">
                  <c:v>1.6070321081564105</c:v>
                </c:pt>
                <c:pt idx="26687">
                  <c:v>1.6092920467583498</c:v>
                </c:pt>
                <c:pt idx="26688">
                  <c:v>1.6115514503369457</c:v>
                </c:pt>
                <c:pt idx="26689">
                  <c:v>1.613811388938885</c:v>
                </c:pt>
                <c:pt idx="26690">
                  <c:v>1.6160713275408243</c:v>
                </c:pt>
                <c:pt idx="26691">
                  <c:v>1.6183307311194204</c:v>
                </c:pt>
                <c:pt idx="26692">
                  <c:v>1.6205928098147326</c:v>
                </c:pt>
                <c:pt idx="26693">
                  <c:v>1.6228527484166719</c:v>
                </c:pt>
                <c:pt idx="26694">
                  <c:v>1.625112151995268</c:v>
                </c:pt>
                <c:pt idx="26695">
                  <c:v>1.6273720905972073</c:v>
                </c:pt>
                <c:pt idx="26696">
                  <c:v>1.6296320291991466</c:v>
                </c:pt>
                <c:pt idx="26697">
                  <c:v>1.6318914327777425</c:v>
                </c:pt>
                <c:pt idx="26698">
                  <c:v>1.6341513713796818</c:v>
                </c:pt>
                <c:pt idx="26699">
                  <c:v>1.6364113099816211</c:v>
                </c:pt>
                <c:pt idx="26700">
                  <c:v>1.6386707135602172</c:v>
                </c:pt>
                <c:pt idx="26701">
                  <c:v>1.6409306521621565</c:v>
                </c:pt>
                <c:pt idx="26702">
                  <c:v>1.6431905907640958</c:v>
                </c:pt>
                <c:pt idx="26703">
                  <c:v>1.6454499943426919</c:v>
                </c:pt>
                <c:pt idx="26704">
                  <c:v>1.647709932944631</c:v>
                </c:pt>
                <c:pt idx="26705">
                  <c:v>1.6499720116399434</c:v>
                </c:pt>
                <c:pt idx="26706">
                  <c:v>1.6522319502418827</c:v>
                </c:pt>
                <c:pt idx="26707">
                  <c:v>1.6544913538204786</c:v>
                </c:pt>
                <c:pt idx="26708">
                  <c:v>1.6567512924224179</c:v>
                </c:pt>
                <c:pt idx="26709">
                  <c:v>1.6590112310243572</c:v>
                </c:pt>
                <c:pt idx="26710">
                  <c:v>1.6612706346029533</c:v>
                </c:pt>
                <c:pt idx="26711">
                  <c:v>1.6635305732048926</c:v>
                </c:pt>
                <c:pt idx="26712">
                  <c:v>1.6657905118068319</c:v>
                </c:pt>
                <c:pt idx="26713">
                  <c:v>1.668049915385428</c:v>
                </c:pt>
                <c:pt idx="26714">
                  <c:v>1.6703098539873673</c:v>
                </c:pt>
                <c:pt idx="26715">
                  <c:v>1.6725697925893064</c:v>
                </c:pt>
                <c:pt idx="26716">
                  <c:v>1.6748291961679025</c:v>
                </c:pt>
                <c:pt idx="26717">
                  <c:v>1.6770912748632147</c:v>
                </c:pt>
                <c:pt idx="26718">
                  <c:v>1.6703240705770148</c:v>
                </c:pt>
                <c:pt idx="26719">
                  <c:v>1.660266</c:v>
                </c:pt>
                <c:pt idx="26720">
                  <c:v>1.6768328505363528</c:v>
                </c:pt>
                <c:pt idx="26721">
                  <c:v>1.6628016180257512</c:v>
                </c:pt>
                <c:pt idx="26722">
                  <c:v>1.6240870000000001</c:v>
                </c:pt>
                <c:pt idx="26723">
                  <c:v>1.6414132481525625</c:v>
                </c:pt>
                <c:pt idx="26724">
                  <c:v>1.6778460581783501</c:v>
                </c:pt>
                <c:pt idx="26725">
                  <c:v>1.6786137839771103</c:v>
                </c:pt>
                <c:pt idx="26726">
                  <c:v>1.660266</c:v>
                </c:pt>
                <c:pt idx="26727">
                  <c:v>1.6589072168738523</c:v>
                </c:pt>
                <c:pt idx="26728">
                  <c:v>1.6562094542308237</c:v>
                </c:pt>
                <c:pt idx="26729">
                  <c:v>1.6535110527616894</c:v>
                </c:pt>
                <c:pt idx="26730">
                  <c:v>1.650810095988134</c:v>
                </c:pt>
                <c:pt idx="26731">
                  <c:v>1.648111694519</c:v>
                </c:pt>
                <c:pt idx="26732">
                  <c:v>1.6454139318759713</c:v>
                </c:pt>
                <c:pt idx="26733">
                  <c:v>1.642715530406837</c:v>
                </c:pt>
                <c:pt idx="26734">
                  <c:v>1.642177</c:v>
                </c:pt>
                <c:pt idx="26735">
                  <c:v>1.6862891501787842</c:v>
                </c:pt>
                <c:pt idx="26736">
                  <c:v>1.6519460951359084</c:v>
                </c:pt>
                <c:pt idx="26737">
                  <c:v>1.6448971916466177</c:v>
                </c:pt>
                <c:pt idx="26738">
                  <c:v>1.6482086270238636</c:v>
                </c:pt>
                <c:pt idx="26739">
                  <c:v>1.6515208465439886</c:v>
                </c:pt>
                <c:pt idx="26740">
                  <c:v>1.6548330660641135</c:v>
                </c:pt>
                <c:pt idx="26741">
                  <c:v>1.6581445014413594</c:v>
                </c:pt>
                <c:pt idx="26742">
                  <c:v>1.6614598575329995</c:v>
                </c:pt>
                <c:pt idx="26743">
                  <c:v>1.6647720770531245</c:v>
                </c:pt>
                <c:pt idx="26744">
                  <c:v>1.659450830472103</c:v>
                </c:pt>
                <c:pt idx="26745">
                  <c:v>1.6428627775393418</c:v>
                </c:pt>
                <c:pt idx="26746">
                  <c:v>1.642177</c:v>
                </c:pt>
                <c:pt idx="26747">
                  <c:v>1.642177</c:v>
                </c:pt>
                <c:pt idx="26748">
                  <c:v>1.642177</c:v>
                </c:pt>
                <c:pt idx="26749">
                  <c:v>1.642177</c:v>
                </c:pt>
                <c:pt idx="26750">
                  <c:v>1.642177</c:v>
                </c:pt>
                <c:pt idx="26751">
                  <c:v>1.642177</c:v>
                </c:pt>
                <c:pt idx="26752">
                  <c:v>1.642177</c:v>
                </c:pt>
                <c:pt idx="26753">
                  <c:v>1.642177</c:v>
                </c:pt>
                <c:pt idx="26754">
                  <c:v>1.642177</c:v>
                </c:pt>
                <c:pt idx="26755">
                  <c:v>1.642177</c:v>
                </c:pt>
                <c:pt idx="26756">
                  <c:v>1.642177</c:v>
                </c:pt>
                <c:pt idx="26757">
                  <c:v>1.642177</c:v>
                </c:pt>
                <c:pt idx="26758">
                  <c:v>1.642177</c:v>
                </c:pt>
                <c:pt idx="26759">
                  <c:v>1.642177</c:v>
                </c:pt>
                <c:pt idx="26760">
                  <c:v>1.642177</c:v>
                </c:pt>
                <c:pt idx="26761">
                  <c:v>1.642177</c:v>
                </c:pt>
                <c:pt idx="26762">
                  <c:v>1.642177</c:v>
                </c:pt>
                <c:pt idx="26763">
                  <c:v>1.642177</c:v>
                </c:pt>
                <c:pt idx="26764">
                  <c:v>1.642177</c:v>
                </c:pt>
                <c:pt idx="26765">
                  <c:v>1.642177</c:v>
                </c:pt>
                <c:pt idx="26766">
                  <c:v>1.642177</c:v>
                </c:pt>
                <c:pt idx="26767">
                  <c:v>1.642177</c:v>
                </c:pt>
                <c:pt idx="26768">
                  <c:v>1.642177</c:v>
                </c:pt>
                <c:pt idx="26769">
                  <c:v>1.642177</c:v>
                </c:pt>
                <c:pt idx="26770">
                  <c:v>1.642177</c:v>
                </c:pt>
                <c:pt idx="26771">
                  <c:v>1.642177</c:v>
                </c:pt>
                <c:pt idx="26772">
                  <c:v>1.690405707200763</c:v>
                </c:pt>
                <c:pt idx="26773">
                  <c:v>1.6539702502979738</c:v>
                </c:pt>
                <c:pt idx="26774">
                  <c:v>1.6563498580392157</c:v>
                </c:pt>
                <c:pt idx="26775">
                  <c:v>1.6938100784313725</c:v>
                </c:pt>
                <c:pt idx="26776">
                  <c:v>1.6923627882352941</c:v>
                </c:pt>
                <c:pt idx="26777">
                  <c:v>1.6893031759656651</c:v>
                </c:pt>
                <c:pt idx="26778">
                  <c:v>1.7137370987124463</c:v>
                </c:pt>
                <c:pt idx="26779">
                  <c:v>1.6539516709585123</c:v>
                </c:pt>
                <c:pt idx="26780">
                  <c:v>1.6971599115667382</c:v>
                </c:pt>
                <c:pt idx="26781">
                  <c:v>1.7003761823607113</c:v>
                </c:pt>
                <c:pt idx="26782">
                  <c:v>1.7035932147627344</c:v>
                </c:pt>
                <c:pt idx="26783">
                  <c:v>1.7068102471647573</c:v>
                </c:pt>
                <c:pt idx="26784">
                  <c:v>1.7100265179587304</c:v>
                </c:pt>
                <c:pt idx="26785">
                  <c:v>1.7132435503607535</c:v>
                </c:pt>
                <c:pt idx="26786">
                  <c:v>1.7164605827627764</c:v>
                </c:pt>
                <c:pt idx="26787">
                  <c:v>1.7196768535567497</c:v>
                </c:pt>
                <c:pt idx="26788">
                  <c:v>1.7228938859587726</c:v>
                </c:pt>
                <c:pt idx="26789">
                  <c:v>1.7261109183607957</c:v>
                </c:pt>
                <c:pt idx="26790">
                  <c:v>1.7293271891547688</c:v>
                </c:pt>
                <c:pt idx="26791">
                  <c:v>1.7325442215567917</c:v>
                </c:pt>
                <c:pt idx="26792">
                  <c:v>1.7357643003910135</c:v>
                </c:pt>
                <c:pt idx="26793">
                  <c:v>1.7389813327930366</c:v>
                </c:pt>
                <c:pt idx="26794">
                  <c:v>1.7421976035870097</c:v>
                </c:pt>
                <c:pt idx="26795">
                  <c:v>1.7454146359890328</c:v>
                </c:pt>
                <c:pt idx="26796">
                  <c:v>1.7486309067830059</c:v>
                </c:pt>
                <c:pt idx="26797">
                  <c:v>1.751847939185029</c:v>
                </c:pt>
                <c:pt idx="26798">
                  <c:v>1.7550649715870519</c:v>
                </c:pt>
                <c:pt idx="26799">
                  <c:v>1.758281242381025</c:v>
                </c:pt>
                <c:pt idx="26800">
                  <c:v>1.7614982747830481</c:v>
                </c:pt>
                <c:pt idx="26801">
                  <c:v>1.764715307185071</c:v>
                </c:pt>
                <c:pt idx="26802">
                  <c:v>1.7679315779790443</c:v>
                </c:pt>
                <c:pt idx="26803">
                  <c:v>1.7711486103810672</c:v>
                </c:pt>
                <c:pt idx="26804">
                  <c:v>1.774368689215289</c:v>
                </c:pt>
                <c:pt idx="26805">
                  <c:v>1.7775857216173119</c:v>
                </c:pt>
                <c:pt idx="26806">
                  <c:v>1.7808019924112852</c:v>
                </c:pt>
                <c:pt idx="26807">
                  <c:v>1.7840190248133081</c:v>
                </c:pt>
                <c:pt idx="26808">
                  <c:v>1.7872360572153312</c:v>
                </c:pt>
                <c:pt idx="26809">
                  <c:v>1.7904523280093043</c:v>
                </c:pt>
                <c:pt idx="26810">
                  <c:v>1.7936693604113274</c:v>
                </c:pt>
                <c:pt idx="26811">
                  <c:v>1.7968863928133503</c:v>
                </c:pt>
                <c:pt idx="26812">
                  <c:v>1.8001026636073236</c:v>
                </c:pt>
                <c:pt idx="26813">
                  <c:v>1.8033196960093465</c:v>
                </c:pt>
                <c:pt idx="26814">
                  <c:v>1.8065367284113694</c:v>
                </c:pt>
                <c:pt idx="26815">
                  <c:v>1.8097529992053427</c:v>
                </c:pt>
                <c:pt idx="26816">
                  <c:v>1.8129700316073656</c:v>
                </c:pt>
                <c:pt idx="26817">
                  <c:v>1.8161901104415874</c:v>
                </c:pt>
                <c:pt idx="26818">
                  <c:v>1.8194063812355608</c:v>
                </c:pt>
                <c:pt idx="26819">
                  <c:v>1.8226234136375836</c:v>
                </c:pt>
                <c:pt idx="26820">
                  <c:v>1.8258404460396065</c:v>
                </c:pt>
                <c:pt idx="26821">
                  <c:v>1.8290567168335798</c:v>
                </c:pt>
                <c:pt idx="26822">
                  <c:v>1.8322737492356027</c:v>
                </c:pt>
                <c:pt idx="26823">
                  <c:v>1.8354907816376258</c:v>
                </c:pt>
                <c:pt idx="26824">
                  <c:v>1.8387070524315989</c:v>
                </c:pt>
                <c:pt idx="26825">
                  <c:v>1.8282506795422031</c:v>
                </c:pt>
                <c:pt idx="26826">
                  <c:v>1.7957625504171633</c:v>
                </c:pt>
                <c:pt idx="26827">
                  <c:v>1.8710736483190662</c:v>
                </c:pt>
                <c:pt idx="26828">
                  <c:v>1.8726933826565406</c:v>
                </c:pt>
                <c:pt idx="26829">
                  <c:v>1.8743112015087531</c:v>
                </c:pt>
                <c:pt idx="26830">
                  <c:v>1.8759294034580178</c:v>
                </c:pt>
                <c:pt idx="26831">
                  <c:v>1.8775476054072828</c:v>
                </c:pt>
                <c:pt idx="26832">
                  <c:v>1.8791654242594953</c:v>
                </c:pt>
                <c:pt idx="26833">
                  <c:v>1.8807836262087603</c:v>
                </c:pt>
                <c:pt idx="26834">
                  <c:v>1.8824018281580253</c:v>
                </c:pt>
                <c:pt idx="26835">
                  <c:v>1.8840196470102377</c:v>
                </c:pt>
                <c:pt idx="26836">
                  <c:v>1.8856378489595025</c:v>
                </c:pt>
                <c:pt idx="26837">
                  <c:v>1.8872560509087675</c:v>
                </c:pt>
                <c:pt idx="26838">
                  <c:v>1.8888738697609799</c:v>
                </c:pt>
                <c:pt idx="26839">
                  <c:v>1.8904920717102449</c:v>
                </c:pt>
                <c:pt idx="26840">
                  <c:v>1.8921118060477193</c:v>
                </c:pt>
                <c:pt idx="26841">
                  <c:v>1.8937300079969841</c:v>
                </c:pt>
                <c:pt idx="26842">
                  <c:v>1.8953478268491968</c:v>
                </c:pt>
                <c:pt idx="26843">
                  <c:v>1.8969660287984615</c:v>
                </c:pt>
                <c:pt idx="26844">
                  <c:v>1.8985842307477265</c:v>
                </c:pt>
                <c:pt idx="26845">
                  <c:v>1.900202049599939</c:v>
                </c:pt>
                <c:pt idx="26846">
                  <c:v>1.901820251549204</c:v>
                </c:pt>
                <c:pt idx="26847">
                  <c:v>1.9034384534984687</c:v>
                </c:pt>
                <c:pt idx="26848">
                  <c:v>1.9050562723506814</c:v>
                </c:pt>
                <c:pt idx="26849">
                  <c:v>1.9066744742999462</c:v>
                </c:pt>
                <c:pt idx="26850">
                  <c:v>1.9082926762492112</c:v>
                </c:pt>
                <c:pt idx="26851">
                  <c:v>1.9099104951014236</c:v>
                </c:pt>
                <c:pt idx="26852">
                  <c:v>1.9115286970506886</c:v>
                </c:pt>
                <c:pt idx="26853">
                  <c:v>1.913148431388163</c:v>
                </c:pt>
                <c:pt idx="26854">
                  <c:v>1.9147662502403755</c:v>
                </c:pt>
                <c:pt idx="26855">
                  <c:v>1.9163844521896405</c:v>
                </c:pt>
                <c:pt idx="26856">
                  <c:v>1.9180026541389052</c:v>
                </c:pt>
                <c:pt idx="26857">
                  <c:v>1.9196204729911177</c:v>
                </c:pt>
                <c:pt idx="26858">
                  <c:v>1.9212386749403827</c:v>
                </c:pt>
                <c:pt idx="26859">
                  <c:v>1.9277110996403899</c:v>
                </c:pt>
                <c:pt idx="26860">
                  <c:v>1.9293289184926024</c:v>
                </c:pt>
                <c:pt idx="26861">
                  <c:v>1.9309471204418673</c:v>
                </c:pt>
                <c:pt idx="26862">
                  <c:v>1.9325668547793418</c:v>
                </c:pt>
                <c:pt idx="26863">
                  <c:v>1.9341850567286067</c:v>
                </c:pt>
                <c:pt idx="26864">
                  <c:v>1.9358028755808192</c:v>
                </c:pt>
                <c:pt idx="26865">
                  <c:v>1.937421077530084</c:v>
                </c:pt>
                <c:pt idx="26866">
                  <c:v>1.939039279479349</c:v>
                </c:pt>
                <c:pt idx="26867">
                  <c:v>1.9406570983315614</c:v>
                </c:pt>
                <c:pt idx="26868">
                  <c:v>1.9422753002808264</c:v>
                </c:pt>
                <c:pt idx="26869">
                  <c:v>1.9438935022300912</c:v>
                </c:pt>
                <c:pt idx="26870">
                  <c:v>1.9455113210823038</c:v>
                </c:pt>
                <c:pt idx="26871">
                  <c:v>1.9471295230315686</c:v>
                </c:pt>
                <c:pt idx="26872">
                  <c:v>1.9487477249808336</c:v>
                </c:pt>
                <c:pt idx="26873">
                  <c:v>1.9348786781115881</c:v>
                </c:pt>
                <c:pt idx="26874">
                  <c:v>1.913529</c:v>
                </c:pt>
                <c:pt idx="26875">
                  <c:v>1.9212173640047676</c:v>
                </c:pt>
                <c:pt idx="26876">
                  <c:v>1.9159811603818615</c:v>
                </c:pt>
                <c:pt idx="26877">
                  <c:v>1.9033900250119105</c:v>
                </c:pt>
                <c:pt idx="26878">
                  <c:v>1.8812536924910608</c:v>
                </c:pt>
                <c:pt idx="26879">
                  <c:v>1.8657396137339055</c:v>
                </c:pt>
                <c:pt idx="26880">
                  <c:v>1.8788001902718168</c:v>
                </c:pt>
                <c:pt idx="26881">
                  <c:v>1.8761565654350416</c:v>
                </c:pt>
                <c:pt idx="26882">
                  <c:v>1.896399927528801</c:v>
                </c:pt>
                <c:pt idx="26883">
                  <c:v>1.9066045320536444</c:v>
                </c:pt>
                <c:pt idx="26884">
                  <c:v>1.9086451630962491</c:v>
                </c:pt>
                <c:pt idx="26885">
                  <c:v>1.9106853110349138</c:v>
                </c:pt>
                <c:pt idx="26886">
                  <c:v>1.9127259420775184</c:v>
                </c:pt>
                <c:pt idx="26887">
                  <c:v>1.9147665731201231</c:v>
                </c:pt>
                <c:pt idx="26888">
                  <c:v>1.9168067210587878</c:v>
                </c:pt>
                <c:pt idx="26889">
                  <c:v>1.9188473521013925</c:v>
                </c:pt>
                <c:pt idx="26890">
                  <c:v>1.9208879831439971</c:v>
                </c:pt>
                <c:pt idx="26891">
                  <c:v>1.9229281310826616</c:v>
                </c:pt>
                <c:pt idx="26892">
                  <c:v>1.9249687621252665</c:v>
                </c:pt>
                <c:pt idx="26893">
                  <c:v>1.9270093931678711</c:v>
                </c:pt>
                <c:pt idx="26894">
                  <c:v>1.9290495411065356</c:v>
                </c:pt>
                <c:pt idx="26895">
                  <c:v>1.9310901721491402</c:v>
                </c:pt>
                <c:pt idx="26896">
                  <c:v>1.933132735607505</c:v>
                </c:pt>
                <c:pt idx="26897">
                  <c:v>1.9351728835461697</c:v>
                </c:pt>
                <c:pt idx="26898">
                  <c:v>1.9372135145887743</c:v>
                </c:pt>
                <c:pt idx="26899">
                  <c:v>1.939254145631379</c:v>
                </c:pt>
                <c:pt idx="26900">
                  <c:v>1.9412942935700437</c:v>
                </c:pt>
                <c:pt idx="26901">
                  <c:v>1.9433349246126483</c:v>
                </c:pt>
                <c:pt idx="26902">
                  <c:v>1.945375555655253</c:v>
                </c:pt>
                <c:pt idx="26903">
                  <c:v>1.9474157035939177</c:v>
                </c:pt>
                <c:pt idx="26904">
                  <c:v>1.9494563346365223</c:v>
                </c:pt>
                <c:pt idx="26905">
                  <c:v>1.951496965679127</c:v>
                </c:pt>
                <c:pt idx="26906">
                  <c:v>1.9535371136177917</c:v>
                </c:pt>
                <c:pt idx="26907">
                  <c:v>1.9555777446603964</c:v>
                </c:pt>
                <c:pt idx="26908">
                  <c:v>1.9576203081187611</c:v>
                </c:pt>
                <c:pt idx="26909">
                  <c:v>1.9596609391613657</c:v>
                </c:pt>
                <c:pt idx="26910">
                  <c:v>1.9617010871000304</c:v>
                </c:pt>
                <c:pt idx="26911">
                  <c:v>1.9637417181426351</c:v>
                </c:pt>
                <c:pt idx="26912">
                  <c:v>1.9657823491852398</c:v>
                </c:pt>
                <c:pt idx="26913">
                  <c:v>1.9678224971239044</c:v>
                </c:pt>
                <c:pt idx="26914">
                  <c:v>1.9698631281665091</c:v>
                </c:pt>
                <c:pt idx="26915">
                  <c:v>1.9719037592091138</c:v>
                </c:pt>
                <c:pt idx="26916">
                  <c:v>1.9739439071477785</c:v>
                </c:pt>
                <c:pt idx="26917">
                  <c:v>1.9759845381903831</c:v>
                </c:pt>
                <c:pt idx="26918">
                  <c:v>1.9780251692329878</c:v>
                </c:pt>
                <c:pt idx="26919">
                  <c:v>1.9800653171716522</c:v>
                </c:pt>
                <c:pt idx="26920">
                  <c:v>1.9821059482142571</c:v>
                </c:pt>
                <c:pt idx="26921">
                  <c:v>1.9841485116726216</c:v>
                </c:pt>
                <c:pt idx="26922">
                  <c:v>1.9806138982121573</c:v>
                </c:pt>
                <c:pt idx="26923">
                  <c:v>1.9469423245112065</c:v>
                </c:pt>
                <c:pt idx="26924">
                  <c:v>1.9287239325226515</c:v>
                </c:pt>
                <c:pt idx="26925">
                  <c:v>1.9165474266984506</c:v>
                </c:pt>
                <c:pt idx="26926">
                  <c:v>1.9379064506437769</c:v>
                </c:pt>
                <c:pt idx="26927">
                  <c:v>1.9645223826895566</c:v>
                </c:pt>
                <c:pt idx="26928">
                  <c:v>1.9565058955650931</c:v>
                </c:pt>
                <c:pt idx="26929">
                  <c:v>1.9647279568533969</c:v>
                </c:pt>
                <c:pt idx="26930">
                  <c:v>1.8846573342870767</c:v>
                </c:pt>
                <c:pt idx="26931">
                  <c:v>1.912980031047832</c:v>
                </c:pt>
                <c:pt idx="26932">
                  <c:v>1.9103329478812128</c:v>
                </c:pt>
                <c:pt idx="26933">
                  <c:v>1.9076833580070496</c:v>
                </c:pt>
                <c:pt idx="26934">
                  <c:v>1.9050362748404306</c:v>
                </c:pt>
                <c:pt idx="26935">
                  <c:v>1.9023898183506975</c:v>
                </c:pt>
                <c:pt idx="26936">
                  <c:v>1.8997427351840785</c:v>
                </c:pt>
                <c:pt idx="26937">
                  <c:v>1.8970956520174596</c:v>
                </c:pt>
                <c:pt idx="26938">
                  <c:v>1.8944491955277265</c:v>
                </c:pt>
                <c:pt idx="26939">
                  <c:v>1.8918021123611075</c:v>
                </c:pt>
                <c:pt idx="26940">
                  <c:v>1.8891550291944885</c:v>
                </c:pt>
                <c:pt idx="26941">
                  <c:v>1.8865085727047555</c:v>
                </c:pt>
                <c:pt idx="26942">
                  <c:v>1.8838614895381365</c:v>
                </c:pt>
                <c:pt idx="26943">
                  <c:v>1.8812144063715175</c:v>
                </c:pt>
                <c:pt idx="26944">
                  <c:v>1.8785679498817844</c:v>
                </c:pt>
                <c:pt idx="26945">
                  <c:v>1.8759208667151654</c:v>
                </c:pt>
                <c:pt idx="26946">
                  <c:v>1.8732712768410023</c:v>
                </c:pt>
                <c:pt idx="26947">
                  <c:v>1.8706248203512692</c:v>
                </c:pt>
                <c:pt idx="26948">
                  <c:v>1.8679777371846502</c:v>
                </c:pt>
                <c:pt idx="26949">
                  <c:v>1.8653306540180312</c:v>
                </c:pt>
                <c:pt idx="26950">
                  <c:v>1.8626841975282982</c:v>
                </c:pt>
                <c:pt idx="26951">
                  <c:v>1.8600371143616792</c:v>
                </c:pt>
                <c:pt idx="26952">
                  <c:v>1.85739003119506</c:v>
                </c:pt>
                <c:pt idx="26953">
                  <c:v>1.8547435747053271</c:v>
                </c:pt>
                <c:pt idx="26954">
                  <c:v>1.8520964915387079</c:v>
                </c:pt>
                <c:pt idx="26955">
                  <c:v>1.8494494083720889</c:v>
                </c:pt>
                <c:pt idx="26956">
                  <c:v>1.8468029518823559</c:v>
                </c:pt>
                <c:pt idx="26957">
                  <c:v>1.8441558687157369</c:v>
                </c:pt>
                <c:pt idx="26958">
                  <c:v>1.8415062788415737</c:v>
                </c:pt>
                <c:pt idx="26959">
                  <c:v>1.8388591956749547</c:v>
                </c:pt>
                <c:pt idx="26960">
                  <c:v>1.8362127391852217</c:v>
                </c:pt>
                <c:pt idx="26961">
                  <c:v>1.8335656560186027</c:v>
                </c:pt>
                <c:pt idx="26962">
                  <c:v>1.8309185728519837</c:v>
                </c:pt>
                <c:pt idx="26963">
                  <c:v>1.8282721163622506</c:v>
                </c:pt>
                <c:pt idx="26964">
                  <c:v>1.8256250331956316</c:v>
                </c:pt>
                <c:pt idx="26965">
                  <c:v>1.8229779500290126</c:v>
                </c:pt>
                <c:pt idx="26966">
                  <c:v>1.8203314935392796</c:v>
                </c:pt>
                <c:pt idx="26967">
                  <c:v>1.8176844103726606</c:v>
                </c:pt>
                <c:pt idx="26968">
                  <c:v>1.8150373272060416</c:v>
                </c:pt>
                <c:pt idx="26969">
                  <c:v>1.8123908707163086</c:v>
                </c:pt>
                <c:pt idx="26970">
                  <c:v>1.8097437875496896</c:v>
                </c:pt>
                <c:pt idx="26971">
                  <c:v>1.8070941976755264</c:v>
                </c:pt>
                <c:pt idx="26972">
                  <c:v>1.8044477411857933</c:v>
                </c:pt>
                <c:pt idx="26973">
                  <c:v>1.8018006580191743</c:v>
                </c:pt>
                <c:pt idx="26974">
                  <c:v>1.7991535748525553</c:v>
                </c:pt>
                <c:pt idx="26975">
                  <c:v>1.7965071183628223</c:v>
                </c:pt>
                <c:pt idx="26976">
                  <c:v>1.7938600351962033</c:v>
                </c:pt>
                <c:pt idx="26977">
                  <c:v>1.7912129520295841</c:v>
                </c:pt>
                <c:pt idx="26978">
                  <c:v>1.7885664955398513</c:v>
                </c:pt>
                <c:pt idx="26979">
                  <c:v>1.785919412373232</c:v>
                </c:pt>
                <c:pt idx="26980">
                  <c:v>1.783272329206613</c:v>
                </c:pt>
                <c:pt idx="26981">
                  <c:v>1.7806258727168802</c:v>
                </c:pt>
                <c:pt idx="26982">
                  <c:v>1.777978789550261</c:v>
                </c:pt>
                <c:pt idx="26983">
                  <c:v>1.7753291996760978</c:v>
                </c:pt>
                <c:pt idx="26984">
                  <c:v>1.7726821165094788</c:v>
                </c:pt>
                <c:pt idx="26985">
                  <c:v>1.7700356600197458</c:v>
                </c:pt>
                <c:pt idx="26986">
                  <c:v>1.7883415327771155</c:v>
                </c:pt>
                <c:pt idx="26987">
                  <c:v>1.8148801740581784</c:v>
                </c:pt>
                <c:pt idx="26988">
                  <c:v>1.8030364940391035</c:v>
                </c:pt>
                <c:pt idx="26989">
                  <c:v>1.786897</c:v>
                </c:pt>
                <c:pt idx="26990">
                  <c:v>1.7663458262216924</c:v>
                </c:pt>
                <c:pt idx="26991">
                  <c:v>1.7923142112541726</c:v>
                </c:pt>
                <c:pt idx="26992">
                  <c:v>1.8441366278016214</c:v>
                </c:pt>
                <c:pt idx="26993">
                  <c:v>1.8166365137067937</c:v>
                </c:pt>
                <c:pt idx="26994">
                  <c:v>1.797675352646638</c:v>
                </c:pt>
                <c:pt idx="26995">
                  <c:v>1.8025555228707126</c:v>
                </c:pt>
                <c:pt idx="26996">
                  <c:v>1.7984922340994092</c:v>
                </c:pt>
                <c:pt idx="26997">
                  <c:v>1.7944337505418844</c:v>
                </c:pt>
                <c:pt idx="26998">
                  <c:v>1.790374305941604</c:v>
                </c:pt>
                <c:pt idx="26999">
                  <c:v>1.7863148613413236</c:v>
                </c:pt>
                <c:pt idx="27000">
                  <c:v>1.7822563777837988</c:v>
                </c:pt>
                <c:pt idx="27001">
                  <c:v>1.7781969331835181</c:v>
                </c:pt>
                <c:pt idx="27002">
                  <c:v>1.7741374885832377</c:v>
                </c:pt>
                <c:pt idx="27003">
                  <c:v>1.7700790050257129</c:v>
                </c:pt>
                <c:pt idx="27004">
                  <c:v>1.7660195604254325</c:v>
                </c:pt>
                <c:pt idx="27005">
                  <c:v>1.7619601158251519</c:v>
                </c:pt>
                <c:pt idx="27006">
                  <c:v>1.7579016322676271</c:v>
                </c:pt>
                <c:pt idx="27007">
                  <c:v>1.7538421876673467</c:v>
                </c:pt>
                <c:pt idx="27008">
                  <c:v>1.7497788988960432</c:v>
                </c:pt>
                <c:pt idx="27009">
                  <c:v>1.7457194542957626</c:v>
                </c:pt>
                <c:pt idx="27010">
                  <c:v>1.741660970738238</c:v>
                </c:pt>
                <c:pt idx="27011">
                  <c:v>1.7376015261379574</c:v>
                </c:pt>
                <c:pt idx="27012">
                  <c:v>1.733542081537677</c:v>
                </c:pt>
                <c:pt idx="27013">
                  <c:v>1.7294835979801522</c:v>
                </c:pt>
                <c:pt idx="27014">
                  <c:v>1.7254241533798718</c:v>
                </c:pt>
                <c:pt idx="27015">
                  <c:v>1.7213647087795911</c:v>
                </c:pt>
                <c:pt idx="27016">
                  <c:v>1.7173062252220663</c:v>
                </c:pt>
                <c:pt idx="27017">
                  <c:v>1.7132467806217859</c:v>
                </c:pt>
                <c:pt idx="27018">
                  <c:v>1.7091873360215053</c:v>
                </c:pt>
                <c:pt idx="27019">
                  <c:v>1.7051288524639807</c:v>
                </c:pt>
                <c:pt idx="27020">
                  <c:v>1.7010655636926773</c:v>
                </c:pt>
                <c:pt idx="27021">
                  <c:v>1.6970061190923966</c:v>
                </c:pt>
                <c:pt idx="27022">
                  <c:v>1.6929476355348718</c:v>
                </c:pt>
                <c:pt idx="27023">
                  <c:v>1.6888881909345914</c:v>
                </c:pt>
                <c:pt idx="27024">
                  <c:v>1.6848287463343108</c:v>
                </c:pt>
                <c:pt idx="27025">
                  <c:v>1.6807702627767862</c:v>
                </c:pt>
                <c:pt idx="27026">
                  <c:v>1.6767108181765056</c:v>
                </c:pt>
                <c:pt idx="27027">
                  <c:v>1.6726513735762252</c:v>
                </c:pt>
                <c:pt idx="27028">
                  <c:v>1.6685928900187004</c:v>
                </c:pt>
                <c:pt idx="27029">
                  <c:v>1.66453344541842</c:v>
                </c:pt>
                <c:pt idx="27030">
                  <c:v>1.6604740008181393</c:v>
                </c:pt>
                <c:pt idx="27031">
                  <c:v>1.6564155172606145</c:v>
                </c:pt>
                <c:pt idx="27032">
                  <c:v>1.6523560726603341</c:v>
                </c:pt>
                <c:pt idx="27033">
                  <c:v>1.6482927838890307</c:v>
                </c:pt>
                <c:pt idx="27034">
                  <c:v>1.64423333928875</c:v>
                </c:pt>
                <c:pt idx="27035">
                  <c:v>1.6401748557312255</c:v>
                </c:pt>
                <c:pt idx="27036">
                  <c:v>1.6361154111309448</c:v>
                </c:pt>
                <c:pt idx="27037">
                  <c:v>1.6320559665306644</c:v>
                </c:pt>
                <c:pt idx="27038">
                  <c:v>1.6267611380543634</c:v>
                </c:pt>
                <c:pt idx="27039">
                  <c:v>1.695646272943981</c:v>
                </c:pt>
                <c:pt idx="27040">
                  <c:v>1.6774363168812589</c:v>
                </c:pt>
                <c:pt idx="27041">
                  <c:v>1.6613140751072961</c:v>
                </c:pt>
                <c:pt idx="27042">
                  <c:v>1.6748233756853397</c:v>
                </c:pt>
                <c:pt idx="27043">
                  <c:v>1.6240870000000001</c:v>
                </c:pt>
                <c:pt idx="27044">
                  <c:v>1.6226421227944683</c:v>
                </c:pt>
                <c:pt idx="27045">
                  <c:v>1.6075722691940868</c:v>
                </c:pt>
                <c:pt idx="27046">
                  <c:v>1.6223880569725864</c:v>
                </c:pt>
                <c:pt idx="27047">
                  <c:v>1.6061099136329731</c:v>
                </c:pt>
                <c:pt idx="27048">
                  <c:v>1.6072274625352854</c:v>
                </c:pt>
                <c:pt idx="27049">
                  <c:v>1.6083447468663614</c:v>
                </c:pt>
                <c:pt idx="27050">
                  <c:v>1.6094622957686739</c:v>
                </c:pt>
                <c:pt idx="27051">
                  <c:v>1.6105798446709862</c:v>
                </c:pt>
                <c:pt idx="27052">
                  <c:v>1.6116971290020623</c:v>
                </c:pt>
                <c:pt idx="27053">
                  <c:v>1.6128146779043746</c:v>
                </c:pt>
                <c:pt idx="27054">
                  <c:v>1.6139322268066871</c:v>
                </c:pt>
                <c:pt idx="27055">
                  <c:v>1.6150495111377632</c:v>
                </c:pt>
                <c:pt idx="27056">
                  <c:v>1.6161670600400755</c:v>
                </c:pt>
                <c:pt idx="27057">
                  <c:v>1.6172856672273332</c:v>
                </c:pt>
                <c:pt idx="27058">
                  <c:v>1.6184032161296458</c:v>
                </c:pt>
                <c:pt idx="27059">
                  <c:v>1.6195205004607216</c:v>
                </c:pt>
                <c:pt idx="27060">
                  <c:v>1.6206380493630341</c:v>
                </c:pt>
                <c:pt idx="27061">
                  <c:v>1.6217555982653464</c:v>
                </c:pt>
                <c:pt idx="27062">
                  <c:v>1.6228728825964225</c:v>
                </c:pt>
                <c:pt idx="27063">
                  <c:v>1.623990431498735</c:v>
                </c:pt>
                <c:pt idx="27064">
                  <c:v>1.6074428772055318</c:v>
                </c:pt>
                <c:pt idx="27065">
                  <c:v>1.6227632042908224</c:v>
                </c:pt>
                <c:pt idx="27066">
                  <c:v>1.6409822145922748</c:v>
                </c:pt>
                <c:pt idx="27067">
                  <c:v>1.6081287136385312</c:v>
                </c:pt>
                <c:pt idx="27068">
                  <c:v>1.6402882750893921</c:v>
                </c:pt>
                <c:pt idx="27069">
                  <c:v>1.6767591654744873</c:v>
                </c:pt>
                <c:pt idx="27070">
                  <c:v>1.678355</c:v>
                </c:pt>
                <c:pt idx="27071">
                  <c:v>1.6755636752858305</c:v>
                </c:pt>
                <c:pt idx="27072">
                  <c:v>1.67266530862097</c:v>
                </c:pt>
                <c:pt idx="27073">
                  <c:v>1.6697669419561094</c:v>
                </c:pt>
                <c:pt idx="27074">
                  <c:v>1.6668692614575995</c:v>
                </c:pt>
                <c:pt idx="27075">
                  <c:v>1.6639708947927392</c:v>
                </c:pt>
                <c:pt idx="27076">
                  <c:v>1.6610725281278786</c:v>
                </c:pt>
                <c:pt idx="27077">
                  <c:v>1.6581748476293687</c:v>
                </c:pt>
                <c:pt idx="27078">
                  <c:v>1.6552764809645082</c:v>
                </c:pt>
                <c:pt idx="27079">
                  <c:v>1.6523781142996479</c:v>
                </c:pt>
                <c:pt idx="27080">
                  <c:v>1.649480433801138</c:v>
                </c:pt>
                <c:pt idx="27081">
                  <c:v>1.6465820671362774</c:v>
                </c:pt>
                <c:pt idx="27082">
                  <c:v>1.6436809558060146</c:v>
                </c:pt>
                <c:pt idx="27083">
                  <c:v>1.6407825891411543</c:v>
                </c:pt>
                <c:pt idx="27084">
                  <c:v>1.6378849086426444</c:v>
                </c:pt>
                <c:pt idx="27085">
                  <c:v>1.6349865419777838</c:v>
                </c:pt>
                <c:pt idx="27086">
                  <c:v>1.6320881753129233</c:v>
                </c:pt>
                <c:pt idx="27087">
                  <c:v>1.6291904948144134</c:v>
                </c:pt>
                <c:pt idx="27088">
                  <c:v>1.626292128149553</c:v>
                </c:pt>
                <c:pt idx="27089">
                  <c:v>1.6233937614846925</c:v>
                </c:pt>
                <c:pt idx="27090">
                  <c:v>1.6204960809861826</c:v>
                </c:pt>
                <c:pt idx="27091">
                  <c:v>1.617597714321322</c:v>
                </c:pt>
                <c:pt idx="27092">
                  <c:v>1.6146993476564617</c:v>
                </c:pt>
                <c:pt idx="27093">
                  <c:v>1.6118016671579518</c:v>
                </c:pt>
                <c:pt idx="27094">
                  <c:v>1.608900555827689</c:v>
                </c:pt>
                <c:pt idx="27095">
                  <c:v>1.6060021891628284</c:v>
                </c:pt>
                <c:pt idx="27096">
                  <c:v>1.6031045086643185</c:v>
                </c:pt>
                <c:pt idx="27097">
                  <c:v>1.6002061419994582</c:v>
                </c:pt>
                <c:pt idx="27098">
                  <c:v>1.5973077753345977</c:v>
                </c:pt>
                <c:pt idx="27099">
                  <c:v>1.5944100948360878</c:v>
                </c:pt>
                <c:pt idx="27100">
                  <c:v>1.5915117281712272</c:v>
                </c:pt>
                <c:pt idx="27101">
                  <c:v>1.5886133615063669</c:v>
                </c:pt>
                <c:pt idx="27102">
                  <c:v>1.585715681007857</c:v>
                </c:pt>
                <c:pt idx="27103">
                  <c:v>1.5828173143429964</c:v>
                </c:pt>
                <c:pt idx="27104">
                  <c:v>1.5799189476781359</c:v>
                </c:pt>
                <c:pt idx="27105">
                  <c:v>1.5770212671796262</c:v>
                </c:pt>
                <c:pt idx="27106">
                  <c:v>1.5741229005147657</c:v>
                </c:pt>
                <c:pt idx="27107">
                  <c:v>1.5712217891845028</c:v>
                </c:pt>
                <c:pt idx="27108">
                  <c:v>1.5683234225196423</c:v>
                </c:pt>
                <c:pt idx="27109">
                  <c:v>1.5654257420211324</c:v>
                </c:pt>
                <c:pt idx="27110">
                  <c:v>1.5625273753562721</c:v>
                </c:pt>
                <c:pt idx="27111">
                  <c:v>1.5596290086914115</c:v>
                </c:pt>
                <c:pt idx="27112">
                  <c:v>1.5567313281929016</c:v>
                </c:pt>
                <c:pt idx="27113">
                  <c:v>1.5538329615280411</c:v>
                </c:pt>
                <c:pt idx="27114">
                  <c:v>1.5467672868383404</c:v>
                </c:pt>
                <c:pt idx="27115">
                  <c:v>1.5387147920839295</c:v>
                </c:pt>
                <c:pt idx="27116">
                  <c:v>1.5569354883166429</c:v>
                </c:pt>
                <c:pt idx="27117">
                  <c:v>1.5644793358760429</c:v>
                </c:pt>
                <c:pt idx="27118">
                  <c:v>1.5571857567954219</c:v>
                </c:pt>
                <c:pt idx="27119">
                  <c:v>1.5810339723414402</c:v>
                </c:pt>
                <c:pt idx="27120">
                  <c:v>1.605998</c:v>
                </c:pt>
                <c:pt idx="27121">
                  <c:v>1.605998</c:v>
                </c:pt>
                <c:pt idx="27122">
                  <c:v>1.611984536003815</c:v>
                </c:pt>
                <c:pt idx="27123">
                  <c:v>1.6235478469270339</c:v>
                </c:pt>
                <c:pt idx="27124">
                  <c:v>1.6219421745524667</c:v>
                </c:pt>
                <c:pt idx="27125">
                  <c:v>1.6203361219571146</c:v>
                </c:pt>
                <c:pt idx="27126">
                  <c:v>1.6187300693617626</c:v>
                </c:pt>
                <c:pt idx="27127">
                  <c:v>1.6171243969871953</c:v>
                </c:pt>
                <c:pt idx="27128">
                  <c:v>1.6155183443918433</c:v>
                </c:pt>
                <c:pt idx="27129">
                  <c:v>1.6139122917964912</c:v>
                </c:pt>
                <c:pt idx="27130">
                  <c:v>1.612306619421924</c:v>
                </c:pt>
                <c:pt idx="27131">
                  <c:v>1.6107005668265719</c:v>
                </c:pt>
                <c:pt idx="27132">
                  <c:v>1.6090929933480804</c:v>
                </c:pt>
                <c:pt idx="27133">
                  <c:v>1.6074869407527284</c:v>
                </c:pt>
                <c:pt idx="27134">
                  <c:v>1.6058812683781611</c:v>
                </c:pt>
                <c:pt idx="27135">
                  <c:v>1.6042752157828091</c:v>
                </c:pt>
                <c:pt idx="27136">
                  <c:v>1.602669163187457</c:v>
                </c:pt>
                <c:pt idx="27137">
                  <c:v>1.6010634908128898</c:v>
                </c:pt>
                <c:pt idx="27138">
                  <c:v>1.5994574382175377</c:v>
                </c:pt>
                <c:pt idx="27139">
                  <c:v>1.5978513856221856</c:v>
                </c:pt>
                <c:pt idx="27140">
                  <c:v>1.5962457132476184</c:v>
                </c:pt>
                <c:pt idx="27141">
                  <c:v>1.5946396606522664</c:v>
                </c:pt>
                <c:pt idx="27142">
                  <c:v>1.5930336080569143</c:v>
                </c:pt>
                <c:pt idx="27143">
                  <c:v>1.5914279356823473</c:v>
                </c:pt>
                <c:pt idx="27144">
                  <c:v>1.5898203622038556</c:v>
                </c:pt>
                <c:pt idx="27145">
                  <c:v>1.5882143096085035</c:v>
                </c:pt>
                <c:pt idx="27146">
                  <c:v>1.5866086372339363</c:v>
                </c:pt>
                <c:pt idx="27147">
                  <c:v>1.5801848070733129</c:v>
                </c:pt>
                <c:pt idx="27148">
                  <c:v>1.5785787544779608</c:v>
                </c:pt>
                <c:pt idx="27149">
                  <c:v>1.5769730821033938</c:v>
                </c:pt>
                <c:pt idx="27150">
                  <c:v>1.5753670295080417</c:v>
                </c:pt>
                <c:pt idx="27151">
                  <c:v>1.5737609769126897</c:v>
                </c:pt>
                <c:pt idx="27152">
                  <c:v>1.5721553045381225</c:v>
                </c:pt>
                <c:pt idx="27153">
                  <c:v>1.5705492519427704</c:v>
                </c:pt>
                <c:pt idx="27154">
                  <c:v>1.5689416784642787</c:v>
                </c:pt>
                <c:pt idx="27155">
                  <c:v>1.5673356258689266</c:v>
                </c:pt>
                <c:pt idx="27156">
                  <c:v>1.5657299534943596</c:v>
                </c:pt>
                <c:pt idx="27157">
                  <c:v>1.5641239008990075</c:v>
                </c:pt>
                <c:pt idx="27158">
                  <c:v>1.5625178483036555</c:v>
                </c:pt>
                <c:pt idx="27159">
                  <c:v>1.5609121759290883</c:v>
                </c:pt>
                <c:pt idx="27160">
                  <c:v>1.5593061233337362</c:v>
                </c:pt>
                <c:pt idx="27161">
                  <c:v>1.5577000707383841</c:v>
                </c:pt>
                <c:pt idx="27162">
                  <c:v>1.5560943983638169</c:v>
                </c:pt>
                <c:pt idx="27163">
                  <c:v>1.5544883457684648</c:v>
                </c:pt>
                <c:pt idx="27164">
                  <c:v>1.5528822931731128</c:v>
                </c:pt>
                <c:pt idx="27165">
                  <c:v>1.5668977678018576</c:v>
                </c:pt>
                <c:pt idx="27166">
                  <c:v>1.5956207625178827</c:v>
                </c:pt>
                <c:pt idx="27167">
                  <c:v>1.5644945582338903</c:v>
                </c:pt>
                <c:pt idx="27168">
                  <c:v>1.579027426323319</c:v>
                </c:pt>
                <c:pt idx="27169">
                  <c:v>1.6365936134793999</c:v>
                </c:pt>
                <c:pt idx="27170">
                  <c:v>1.6425847649581127</c:v>
                </c:pt>
                <c:pt idx="27171">
                  <c:v>1.6438746675431009</c:v>
                </c:pt>
                <c:pt idx="27172">
                  <c:v>1.6451642647534239</c:v>
                </c:pt>
                <c:pt idx="27173">
                  <c:v>1.6464553888370719</c:v>
                </c:pt>
                <c:pt idx="27174">
                  <c:v>1.6477452914220601</c:v>
                </c:pt>
                <c:pt idx="27175">
                  <c:v>1.6490348886323831</c:v>
                </c:pt>
                <c:pt idx="27176">
                  <c:v>1.6503247912173711</c:v>
                </c:pt>
                <c:pt idx="27177">
                  <c:v>1.6516146938023593</c:v>
                </c:pt>
                <c:pt idx="27178">
                  <c:v>1.6529042910126823</c:v>
                </c:pt>
                <c:pt idx="27179">
                  <c:v>1.6541941935976705</c:v>
                </c:pt>
                <c:pt idx="27180">
                  <c:v>1.6554840961826585</c:v>
                </c:pt>
                <c:pt idx="27181">
                  <c:v>1.6567736933929815</c:v>
                </c:pt>
                <c:pt idx="27182">
                  <c:v>1.6580635959779697</c:v>
                </c:pt>
                <c:pt idx="27183">
                  <c:v>1.6593534985629577</c:v>
                </c:pt>
                <c:pt idx="27184">
                  <c:v>1.6606430957732807</c:v>
                </c:pt>
                <c:pt idx="27185">
                  <c:v>1.6619329983582689</c:v>
                </c:pt>
                <c:pt idx="27186">
                  <c:v>1.6632241224419169</c:v>
                </c:pt>
                <c:pt idx="27187">
                  <c:v>1.664514025026905</c:v>
                </c:pt>
                <c:pt idx="27188">
                  <c:v>1.6658036222372281</c:v>
                </c:pt>
                <c:pt idx="27189">
                  <c:v>1.6670935248222163</c:v>
                </c:pt>
                <c:pt idx="27190">
                  <c:v>1.6683834274072042</c:v>
                </c:pt>
                <c:pt idx="27191">
                  <c:v>1.6696730246175273</c:v>
                </c:pt>
                <c:pt idx="27192">
                  <c:v>1.6709629272025155</c:v>
                </c:pt>
                <c:pt idx="27193">
                  <c:v>1.6722528297875034</c:v>
                </c:pt>
                <c:pt idx="27194">
                  <c:v>1.6735424269978265</c:v>
                </c:pt>
                <c:pt idx="27195">
                  <c:v>1.6748323295828147</c:v>
                </c:pt>
                <c:pt idx="27196">
                  <c:v>1.6761222321678027</c:v>
                </c:pt>
                <c:pt idx="27197">
                  <c:v>1.6774118293781257</c:v>
                </c:pt>
                <c:pt idx="27198">
                  <c:v>1.6787029534617739</c:v>
                </c:pt>
                <c:pt idx="27199">
                  <c:v>1.6799928560467621</c:v>
                </c:pt>
                <c:pt idx="27200">
                  <c:v>1.6812824532570851</c:v>
                </c:pt>
                <c:pt idx="27201">
                  <c:v>1.6825723558420731</c:v>
                </c:pt>
                <c:pt idx="27202">
                  <c:v>1.6838622584270613</c:v>
                </c:pt>
                <c:pt idx="27203">
                  <c:v>1.6851518556373843</c:v>
                </c:pt>
                <c:pt idx="27204">
                  <c:v>1.6864417582223723</c:v>
                </c:pt>
                <c:pt idx="27205">
                  <c:v>1.6877316608073605</c:v>
                </c:pt>
                <c:pt idx="27206">
                  <c:v>1.6890212580176835</c:v>
                </c:pt>
                <c:pt idx="27207">
                  <c:v>1.6903111606026715</c:v>
                </c:pt>
                <c:pt idx="27208">
                  <c:v>1.6916010631876597</c:v>
                </c:pt>
                <c:pt idx="27209">
                  <c:v>1.6928906603979827</c:v>
                </c:pt>
                <c:pt idx="27210">
                  <c:v>1.6941805629829707</c:v>
                </c:pt>
                <c:pt idx="27211">
                  <c:v>1.6954716870666189</c:v>
                </c:pt>
                <c:pt idx="27212">
                  <c:v>1.687472822126848</c:v>
                </c:pt>
                <c:pt idx="27213">
                  <c:v>1.669487335717692</c:v>
                </c:pt>
                <c:pt idx="27214">
                  <c:v>1.682227210250298</c:v>
                </c:pt>
                <c:pt idx="27215">
                  <c:v>1.647042138769671</c:v>
                </c:pt>
                <c:pt idx="27216">
                  <c:v>1.6502852887458275</c:v>
                </c:pt>
                <c:pt idx="27217">
                  <c:v>1.6343265023843587</c:v>
                </c:pt>
                <c:pt idx="27218">
                  <c:v>1.6655137504171633</c:v>
                </c:pt>
                <c:pt idx="27219">
                  <c:v>1.6729852324749643</c:v>
                </c:pt>
                <c:pt idx="27220">
                  <c:v>1.6767659105865522</c:v>
                </c:pt>
                <c:pt idx="27221">
                  <c:v>1.7142965493988014</c:v>
                </c:pt>
                <c:pt idx="27222">
                  <c:v>1.7135047094145501</c:v>
                </c:pt>
                <c:pt idx="27223">
                  <c:v>1.7127121195818289</c:v>
                </c:pt>
                <c:pt idx="27224">
                  <c:v>1.7119202795975776</c:v>
                </c:pt>
                <c:pt idx="27225">
                  <c:v>1.711128627075444</c:v>
                </c:pt>
                <c:pt idx="27226">
                  <c:v>1.7103367870911927</c:v>
                </c:pt>
                <c:pt idx="27227">
                  <c:v>1.7095449471069415</c:v>
                </c:pt>
                <c:pt idx="27228">
                  <c:v>1.7087532945848076</c:v>
                </c:pt>
                <c:pt idx="27229">
                  <c:v>1.7079614546005564</c:v>
                </c:pt>
                <c:pt idx="27230">
                  <c:v>1.7071696146163053</c:v>
                </c:pt>
                <c:pt idx="27231">
                  <c:v>1.7063779620941715</c:v>
                </c:pt>
                <c:pt idx="27232">
                  <c:v>1.7055861221099202</c:v>
                </c:pt>
                <c:pt idx="27233">
                  <c:v>1.704794282125669</c:v>
                </c:pt>
                <c:pt idx="27234">
                  <c:v>1.7040026296035353</c:v>
                </c:pt>
                <c:pt idx="27235">
                  <c:v>1.7032107896192841</c:v>
                </c:pt>
                <c:pt idx="27236">
                  <c:v>1.7024181997865628</c:v>
                </c:pt>
                <c:pt idx="27237">
                  <c:v>1.7016263598023116</c:v>
                </c:pt>
                <c:pt idx="27238">
                  <c:v>1.7008347072801779</c:v>
                </c:pt>
                <c:pt idx="27239">
                  <c:v>1.7000428672959267</c:v>
                </c:pt>
                <c:pt idx="27240">
                  <c:v>1.6992510273116754</c:v>
                </c:pt>
                <c:pt idx="27241">
                  <c:v>1.6984593747895416</c:v>
                </c:pt>
                <c:pt idx="27242">
                  <c:v>1.6976675348052903</c:v>
                </c:pt>
                <c:pt idx="27243">
                  <c:v>1.6968758822831567</c:v>
                </c:pt>
                <c:pt idx="27244">
                  <c:v>1.6960840422989054</c:v>
                </c:pt>
                <c:pt idx="27245">
                  <c:v>1.6952922023146542</c:v>
                </c:pt>
                <c:pt idx="27246">
                  <c:v>1.6945005497925205</c:v>
                </c:pt>
                <c:pt idx="27247">
                  <c:v>1.6937087098082693</c:v>
                </c:pt>
                <c:pt idx="27248">
                  <c:v>1.692916119975548</c:v>
                </c:pt>
                <c:pt idx="27249">
                  <c:v>1.6921242799912968</c:v>
                </c:pt>
                <c:pt idx="27250">
                  <c:v>1.6913326274691631</c:v>
                </c:pt>
                <c:pt idx="27251">
                  <c:v>1.6905407874849119</c:v>
                </c:pt>
                <c:pt idx="27252">
                  <c:v>1.6897489475006606</c:v>
                </c:pt>
                <c:pt idx="27253">
                  <c:v>1.6889572949785268</c:v>
                </c:pt>
                <c:pt idx="27254">
                  <c:v>1.6881654549942755</c:v>
                </c:pt>
                <c:pt idx="27255">
                  <c:v>1.6873736150100243</c:v>
                </c:pt>
                <c:pt idx="27256">
                  <c:v>1.6865819624878906</c:v>
                </c:pt>
                <c:pt idx="27257">
                  <c:v>1.6857901225036394</c:v>
                </c:pt>
                <c:pt idx="27258">
                  <c:v>1.6849982825193881</c:v>
                </c:pt>
                <c:pt idx="27259">
                  <c:v>1.6842066299972545</c:v>
                </c:pt>
                <c:pt idx="27260">
                  <c:v>1.6834147900130032</c:v>
                </c:pt>
                <c:pt idx="27261">
                  <c:v>1.682622200180282</c:v>
                </c:pt>
                <c:pt idx="27262">
                  <c:v>1.6818303601960307</c:v>
                </c:pt>
                <c:pt idx="27263">
                  <c:v>1.6810387076738971</c:v>
                </c:pt>
                <c:pt idx="27264">
                  <c:v>1.6802468676896458</c:v>
                </c:pt>
                <c:pt idx="27265">
                  <c:v>1.679455215167512</c:v>
                </c:pt>
                <c:pt idx="27266">
                  <c:v>1.6786633751832607</c:v>
                </c:pt>
                <c:pt idx="27267">
                  <c:v>1.6672316020505484</c:v>
                </c:pt>
                <c:pt idx="27268">
                  <c:v>1.6490175231282784</c:v>
                </c:pt>
                <c:pt idx="27269">
                  <c:v>1.6990578138259833</c:v>
                </c:pt>
                <c:pt idx="27270">
                  <c:v>1.6636065901287553</c:v>
                </c:pt>
                <c:pt idx="27271">
                  <c:v>1.6240870000000001</c:v>
                </c:pt>
                <c:pt idx="27272">
                  <c:v>1.6476024873628994</c:v>
                </c:pt>
                <c:pt idx="27273">
                  <c:v>1.660266</c:v>
                </c:pt>
                <c:pt idx="27274">
                  <c:v>1.6241779093943729</c:v>
                </c:pt>
                <c:pt idx="27275">
                  <c:v>1.605998</c:v>
                </c:pt>
                <c:pt idx="27276">
                  <c:v>1.6066623138050495</c:v>
                </c:pt>
                <c:pt idx="27277">
                  <c:v>1.6076475882125387</c:v>
                </c:pt>
                <c:pt idx="27278">
                  <c:v>1.6086326293637763</c:v>
                </c:pt>
                <c:pt idx="27279">
                  <c:v>1.6096179037712655</c:v>
                </c:pt>
                <c:pt idx="27280">
                  <c:v>1.6106031781787546</c:v>
                </c:pt>
                <c:pt idx="27281">
                  <c:v>1.6115882193299922</c:v>
                </c:pt>
                <c:pt idx="27282">
                  <c:v>1.6125734937374814</c:v>
                </c:pt>
                <c:pt idx="27283">
                  <c:v>1.6135587681449706</c:v>
                </c:pt>
                <c:pt idx="27284">
                  <c:v>1.6145438092962081</c:v>
                </c:pt>
                <c:pt idx="27285">
                  <c:v>1.6155290837036973</c:v>
                </c:pt>
                <c:pt idx="27286">
                  <c:v>1.6165152911361937</c:v>
                </c:pt>
                <c:pt idx="27287">
                  <c:v>1.6175003322874311</c:v>
                </c:pt>
                <c:pt idx="27288">
                  <c:v>1.6184856066949205</c:v>
                </c:pt>
                <c:pt idx="27289">
                  <c:v>1.6194708811024097</c:v>
                </c:pt>
                <c:pt idx="27290">
                  <c:v>1.620455922253647</c:v>
                </c:pt>
                <c:pt idx="27291">
                  <c:v>1.6214411966611364</c:v>
                </c:pt>
                <c:pt idx="27292">
                  <c:v>1.6224264710686256</c:v>
                </c:pt>
                <c:pt idx="27293">
                  <c:v>1.6234115122198629</c:v>
                </c:pt>
                <c:pt idx="27294">
                  <c:v>1.6243967866273523</c:v>
                </c:pt>
                <c:pt idx="27295">
                  <c:v>1.6253820610348415</c:v>
                </c:pt>
                <c:pt idx="27296">
                  <c:v>1.6263671021860788</c:v>
                </c:pt>
                <c:pt idx="27297">
                  <c:v>1.6273523765935682</c:v>
                </c:pt>
                <c:pt idx="27298">
                  <c:v>1.6283385840260645</c:v>
                </c:pt>
                <c:pt idx="27299">
                  <c:v>1.6293238584335537</c:v>
                </c:pt>
                <c:pt idx="27300">
                  <c:v>1.6303088995847912</c:v>
                </c:pt>
                <c:pt idx="27301">
                  <c:v>1.6312941739922804</c:v>
                </c:pt>
                <c:pt idx="27302">
                  <c:v>1.6322794483997696</c:v>
                </c:pt>
                <c:pt idx="27303">
                  <c:v>1.6332644895510071</c:v>
                </c:pt>
                <c:pt idx="27304">
                  <c:v>1.6342497639584963</c:v>
                </c:pt>
                <c:pt idx="27305">
                  <c:v>1.6352350383659855</c:v>
                </c:pt>
                <c:pt idx="27306">
                  <c:v>1.636220079517223</c:v>
                </c:pt>
                <c:pt idx="27307">
                  <c:v>1.6372053539247122</c:v>
                </c:pt>
                <c:pt idx="27308">
                  <c:v>1.6381906283322014</c:v>
                </c:pt>
                <c:pt idx="27309">
                  <c:v>1.639175669483439</c:v>
                </c:pt>
                <c:pt idx="27310">
                  <c:v>1.6401609438909281</c:v>
                </c:pt>
                <c:pt idx="27311">
                  <c:v>1.6411471513234246</c:v>
                </c:pt>
                <c:pt idx="27312">
                  <c:v>1.6421321924746619</c:v>
                </c:pt>
                <c:pt idx="27313">
                  <c:v>1.6431174668821511</c:v>
                </c:pt>
                <c:pt idx="27314">
                  <c:v>1.6441027412896405</c:v>
                </c:pt>
                <c:pt idx="27315">
                  <c:v>1.6450877824408778</c:v>
                </c:pt>
                <c:pt idx="27316">
                  <c:v>1.646073056848367</c:v>
                </c:pt>
                <c:pt idx="27317">
                  <c:v>1.6470583312558564</c:v>
                </c:pt>
                <c:pt idx="27318">
                  <c:v>1.6480433724070938</c:v>
                </c:pt>
                <c:pt idx="27319">
                  <c:v>1.6490286468145829</c:v>
                </c:pt>
                <c:pt idx="27320">
                  <c:v>1.6500139212220724</c:v>
                </c:pt>
                <c:pt idx="27321">
                  <c:v>1.6509989623733097</c:v>
                </c:pt>
                <c:pt idx="27322">
                  <c:v>1.6519842367807991</c:v>
                </c:pt>
                <c:pt idx="27323">
                  <c:v>1.6529704442132953</c:v>
                </c:pt>
                <c:pt idx="27324">
                  <c:v>1.6539557186207845</c:v>
                </c:pt>
                <c:pt idx="27325">
                  <c:v>1.654940759772022</c:v>
                </c:pt>
                <c:pt idx="27326">
                  <c:v>1.6559260341795112</c:v>
                </c:pt>
                <c:pt idx="27327">
                  <c:v>1.6569113085870004</c:v>
                </c:pt>
                <c:pt idx="27328">
                  <c:v>1.657896349738238</c:v>
                </c:pt>
                <c:pt idx="27329">
                  <c:v>1.6588816241457272</c:v>
                </c:pt>
                <c:pt idx="27330">
                  <c:v>1.6598668985532163</c:v>
                </c:pt>
                <c:pt idx="27331">
                  <c:v>1.6494444786854012</c:v>
                </c:pt>
                <c:pt idx="27332">
                  <c:v>1.664061498330949</c:v>
                </c:pt>
                <c:pt idx="27333">
                  <c:v>1.6672727892601433</c:v>
                </c:pt>
                <c:pt idx="27334">
                  <c:v>1.660266</c:v>
                </c:pt>
                <c:pt idx="27335">
                  <c:v>1.6376056594427244</c:v>
                </c:pt>
                <c:pt idx="27336">
                  <c:v>1.6240870000000001</c:v>
                </c:pt>
                <c:pt idx="27337">
                  <c:v>1.6589199651883644</c:v>
                </c:pt>
                <c:pt idx="27338">
                  <c:v>1.678355</c:v>
                </c:pt>
                <c:pt idx="27339">
                  <c:v>1.678355</c:v>
                </c:pt>
                <c:pt idx="27340">
                  <c:v>1.678355</c:v>
                </c:pt>
                <c:pt idx="27341">
                  <c:v>1.678355</c:v>
                </c:pt>
                <c:pt idx="27342">
                  <c:v>1.678355</c:v>
                </c:pt>
                <c:pt idx="27343">
                  <c:v>1.678355</c:v>
                </c:pt>
                <c:pt idx="27344">
                  <c:v>1.678355</c:v>
                </c:pt>
                <c:pt idx="27345">
                  <c:v>1.678355</c:v>
                </c:pt>
                <c:pt idx="27346">
                  <c:v>1.678355</c:v>
                </c:pt>
                <c:pt idx="27347">
                  <c:v>1.678355</c:v>
                </c:pt>
                <c:pt idx="27348">
                  <c:v>1.678355</c:v>
                </c:pt>
                <c:pt idx="27349">
                  <c:v>1.678355</c:v>
                </c:pt>
                <c:pt idx="27350">
                  <c:v>1.678355</c:v>
                </c:pt>
                <c:pt idx="27351">
                  <c:v>1.678355</c:v>
                </c:pt>
                <c:pt idx="27352">
                  <c:v>1.678355</c:v>
                </c:pt>
                <c:pt idx="27353">
                  <c:v>1.678355</c:v>
                </c:pt>
                <c:pt idx="27354">
                  <c:v>1.678355</c:v>
                </c:pt>
                <c:pt idx="27355">
                  <c:v>1.678355</c:v>
                </c:pt>
                <c:pt idx="27356">
                  <c:v>1.678355</c:v>
                </c:pt>
                <c:pt idx="27357">
                  <c:v>1.678355</c:v>
                </c:pt>
                <c:pt idx="27358">
                  <c:v>1.678355</c:v>
                </c:pt>
                <c:pt idx="27359">
                  <c:v>1.678355</c:v>
                </c:pt>
                <c:pt idx="27360">
                  <c:v>1.678355</c:v>
                </c:pt>
                <c:pt idx="27361">
                  <c:v>1.678355</c:v>
                </c:pt>
                <c:pt idx="27362">
                  <c:v>1.678355</c:v>
                </c:pt>
                <c:pt idx="27363">
                  <c:v>1.7162317219837864</c:v>
                </c:pt>
                <c:pt idx="27364">
                  <c:v>1.7507189999999999</c:v>
                </c:pt>
                <c:pt idx="27365">
                  <c:v>1.7485112364719904</c:v>
                </c:pt>
                <c:pt idx="27366">
                  <c:v>1.7194406432999525</c:v>
                </c:pt>
                <c:pt idx="27367">
                  <c:v>1.7882513028135432</c:v>
                </c:pt>
                <c:pt idx="27368">
                  <c:v>1.8035023051979018</c:v>
                </c:pt>
                <c:pt idx="27369">
                  <c:v>1.78850539022646</c:v>
                </c:pt>
                <c:pt idx="27370">
                  <c:v>1.804986</c:v>
                </c:pt>
                <c:pt idx="27371">
                  <c:v>1.804986</c:v>
                </c:pt>
                <c:pt idx="27372">
                  <c:v>1.804986</c:v>
                </c:pt>
                <c:pt idx="27373">
                  <c:v>1.804986</c:v>
                </c:pt>
                <c:pt idx="27374">
                  <c:v>1.804986</c:v>
                </c:pt>
                <c:pt idx="27375">
                  <c:v>1.804986</c:v>
                </c:pt>
                <c:pt idx="27376">
                  <c:v>1.804986</c:v>
                </c:pt>
                <c:pt idx="27377">
                  <c:v>1.804986</c:v>
                </c:pt>
                <c:pt idx="27378">
                  <c:v>1.804986</c:v>
                </c:pt>
                <c:pt idx="27379">
                  <c:v>1.804986</c:v>
                </c:pt>
                <c:pt idx="27380">
                  <c:v>1.804986</c:v>
                </c:pt>
                <c:pt idx="27381">
                  <c:v>1.804986</c:v>
                </c:pt>
                <c:pt idx="27382">
                  <c:v>1.804986</c:v>
                </c:pt>
                <c:pt idx="27383">
                  <c:v>1.804986</c:v>
                </c:pt>
                <c:pt idx="27384">
                  <c:v>1.804986</c:v>
                </c:pt>
                <c:pt idx="27385">
                  <c:v>1.804986</c:v>
                </c:pt>
                <c:pt idx="27386">
                  <c:v>1.804986</c:v>
                </c:pt>
                <c:pt idx="27387">
                  <c:v>1.804986</c:v>
                </c:pt>
                <c:pt idx="27388">
                  <c:v>1.804986</c:v>
                </c:pt>
                <c:pt idx="27389">
                  <c:v>1.804986</c:v>
                </c:pt>
                <c:pt idx="27390">
                  <c:v>1.804986</c:v>
                </c:pt>
                <c:pt idx="27391">
                  <c:v>1.804986</c:v>
                </c:pt>
                <c:pt idx="27392">
                  <c:v>1.804986</c:v>
                </c:pt>
                <c:pt idx="27393">
                  <c:v>1.804986</c:v>
                </c:pt>
                <c:pt idx="27394">
                  <c:v>1.804986</c:v>
                </c:pt>
                <c:pt idx="27395">
                  <c:v>1.804986</c:v>
                </c:pt>
                <c:pt idx="27396">
                  <c:v>1.804986</c:v>
                </c:pt>
                <c:pt idx="27397">
                  <c:v>1.804986</c:v>
                </c:pt>
                <c:pt idx="27398">
                  <c:v>1.804986</c:v>
                </c:pt>
                <c:pt idx="27399">
                  <c:v>1.804986</c:v>
                </c:pt>
                <c:pt idx="27400">
                  <c:v>1.804986</c:v>
                </c:pt>
                <c:pt idx="27401">
                  <c:v>1.804986</c:v>
                </c:pt>
                <c:pt idx="27402">
                  <c:v>1.804986</c:v>
                </c:pt>
                <c:pt idx="27403">
                  <c:v>1.804986</c:v>
                </c:pt>
                <c:pt idx="27404">
                  <c:v>1.804986</c:v>
                </c:pt>
                <c:pt idx="27405">
                  <c:v>1.804986</c:v>
                </c:pt>
                <c:pt idx="27406">
                  <c:v>1.804986</c:v>
                </c:pt>
                <c:pt idx="27407">
                  <c:v>1.804986</c:v>
                </c:pt>
                <c:pt idx="27408">
                  <c:v>1.804986</c:v>
                </c:pt>
                <c:pt idx="27409">
                  <c:v>1.804986</c:v>
                </c:pt>
                <c:pt idx="27410">
                  <c:v>1.804986</c:v>
                </c:pt>
                <c:pt idx="27411">
                  <c:v>1.804986</c:v>
                </c:pt>
                <c:pt idx="27412">
                  <c:v>1.804986</c:v>
                </c:pt>
                <c:pt idx="27413">
                  <c:v>1.804986</c:v>
                </c:pt>
                <c:pt idx="27414">
                  <c:v>1.804986</c:v>
                </c:pt>
                <c:pt idx="27415">
                  <c:v>1.804986</c:v>
                </c:pt>
                <c:pt idx="27416">
                  <c:v>1.804986</c:v>
                </c:pt>
                <c:pt idx="27417">
                  <c:v>1.8760399773539929</c:v>
                </c:pt>
                <c:pt idx="27418">
                  <c:v>1.8415609008106819</c:v>
                </c:pt>
                <c:pt idx="27419">
                  <c:v>1.8231483221268479</c:v>
                </c:pt>
                <c:pt idx="27420">
                  <c:v>1.7868452432045778</c:v>
                </c:pt>
                <c:pt idx="27421">
                  <c:v>1.7695325951359084</c:v>
                </c:pt>
                <c:pt idx="27422">
                  <c:v>1.8396332264600714</c:v>
                </c:pt>
                <c:pt idx="27423">
                  <c:v>1.7520129198855507</c:v>
                </c:pt>
                <c:pt idx="27424">
                  <c:v>1.804986</c:v>
                </c:pt>
                <c:pt idx="27425">
                  <c:v>1.804707761536229</c:v>
                </c:pt>
                <c:pt idx="27426">
                  <c:v>1.7973160680081262</c:v>
                </c:pt>
                <c:pt idx="27427">
                  <c:v>1.7899173747702428</c:v>
                </c:pt>
                <c:pt idx="27428">
                  <c:v>1.7825274311695849</c:v>
                </c:pt>
                <c:pt idx="27429">
                  <c:v>1.775135737641482</c:v>
                </c:pt>
                <c:pt idx="27430">
                  <c:v>1.7661856556986171</c:v>
                </c:pt>
                <c:pt idx="27431">
                  <c:v>1.7397280920362421</c:v>
                </c:pt>
                <c:pt idx="27432">
                  <c:v>1.678355</c:v>
                </c:pt>
                <c:pt idx="27433">
                  <c:v>1.6903639041487839</c:v>
                </c:pt>
                <c:pt idx="27434">
                  <c:v>1.7444650538865045</c:v>
                </c:pt>
                <c:pt idx="27435">
                  <c:v>1.7145410000000001</c:v>
                </c:pt>
                <c:pt idx="27436">
                  <c:v>1.7246853319027182</c:v>
                </c:pt>
                <c:pt idx="27437">
                  <c:v>1.7688079999999999</c:v>
                </c:pt>
                <c:pt idx="27438">
                  <c:v>1.7688079999999999</c:v>
                </c:pt>
                <c:pt idx="27439">
                  <c:v>1.7685790319336474</c:v>
                </c:pt>
                <c:pt idx="27440">
                  <c:v>1.767474966736988</c:v>
                </c:pt>
                <c:pt idx="27441">
                  <c:v>1.7663711629193999</c:v>
                </c:pt>
                <c:pt idx="27442">
                  <c:v>1.7652670977227407</c:v>
                </c:pt>
                <c:pt idx="27443">
                  <c:v>1.7641630325260815</c:v>
                </c:pt>
                <c:pt idx="27444">
                  <c:v>1.7630592287084934</c:v>
                </c:pt>
                <c:pt idx="27445">
                  <c:v>1.7619551635118342</c:v>
                </c:pt>
                <c:pt idx="27446">
                  <c:v>1.7608510983151748</c:v>
                </c:pt>
                <c:pt idx="27447">
                  <c:v>1.7597472944975869</c:v>
                </c:pt>
                <c:pt idx="27448">
                  <c:v>1.7586432293009275</c:v>
                </c:pt>
                <c:pt idx="27449">
                  <c:v>1.7575391641042684</c:v>
                </c:pt>
                <c:pt idx="27450">
                  <c:v>1.7564353602866802</c:v>
                </c:pt>
                <c:pt idx="27451">
                  <c:v>1.7553312950900211</c:v>
                </c:pt>
                <c:pt idx="27452">
                  <c:v>1.754226184377077</c:v>
                </c:pt>
                <c:pt idx="27453">
                  <c:v>1.7531223805594889</c:v>
                </c:pt>
                <c:pt idx="27454">
                  <c:v>1.7520183153628297</c:v>
                </c:pt>
                <c:pt idx="27455">
                  <c:v>1.7509142501661705</c:v>
                </c:pt>
                <c:pt idx="27456">
                  <c:v>1.7498104463485824</c:v>
                </c:pt>
                <c:pt idx="27457">
                  <c:v>1.7487063811519232</c:v>
                </c:pt>
                <c:pt idx="27458">
                  <c:v>1.7476023159552638</c:v>
                </c:pt>
                <c:pt idx="27459">
                  <c:v>1.7464985121376759</c:v>
                </c:pt>
                <c:pt idx="27460">
                  <c:v>1.7453944469410165</c:v>
                </c:pt>
                <c:pt idx="27461">
                  <c:v>1.7442903817443574</c:v>
                </c:pt>
                <c:pt idx="27462">
                  <c:v>1.7431865779267692</c:v>
                </c:pt>
                <c:pt idx="27463">
                  <c:v>1.7420825127301101</c:v>
                </c:pt>
                <c:pt idx="27464">
                  <c:v>1.740977402017166</c:v>
                </c:pt>
                <c:pt idx="27465">
                  <c:v>1.7398733368205068</c:v>
                </c:pt>
                <c:pt idx="27466">
                  <c:v>1.7387695330029187</c:v>
                </c:pt>
                <c:pt idx="27467">
                  <c:v>1.7376654678062595</c:v>
                </c:pt>
                <c:pt idx="27468">
                  <c:v>1.7365614026096001</c:v>
                </c:pt>
                <c:pt idx="27469">
                  <c:v>1.7354575987920122</c:v>
                </c:pt>
                <c:pt idx="27470">
                  <c:v>1.7343535335953528</c:v>
                </c:pt>
                <c:pt idx="27471">
                  <c:v>1.7332494683986936</c:v>
                </c:pt>
                <c:pt idx="27472">
                  <c:v>1.7645984473056746</c:v>
                </c:pt>
                <c:pt idx="27473">
                  <c:v>1.6786716814119511</c:v>
                </c:pt>
                <c:pt idx="27474">
                  <c:v>1.6793020594911598</c:v>
                </c:pt>
                <c:pt idx="27475">
                  <c:v>1.6799324375703688</c:v>
                </c:pt>
                <c:pt idx="27476">
                  <c:v>1.6805626664123428</c:v>
                </c:pt>
                <c:pt idx="27477">
                  <c:v>1.6811930444915517</c:v>
                </c:pt>
                <c:pt idx="27478">
                  <c:v>1.6818234225707605</c:v>
                </c:pt>
                <c:pt idx="27479">
                  <c:v>1.6824536514127346</c:v>
                </c:pt>
                <c:pt idx="27480">
                  <c:v>1.6830840294919436</c:v>
                </c:pt>
                <c:pt idx="27481">
                  <c:v>1.683715004520091</c:v>
                </c:pt>
                <c:pt idx="27482">
                  <c:v>1.6843453825992998</c:v>
                </c:pt>
                <c:pt idx="27483">
                  <c:v>1.6849756114412739</c:v>
                </c:pt>
                <c:pt idx="27484">
                  <c:v>1.6856059895204827</c:v>
                </c:pt>
                <c:pt idx="27485">
                  <c:v>1.6862363675996916</c:v>
                </c:pt>
                <c:pt idx="27486">
                  <c:v>1.6868665964416658</c:v>
                </c:pt>
                <c:pt idx="27487">
                  <c:v>1.6874969745208745</c:v>
                </c:pt>
                <c:pt idx="27488">
                  <c:v>1.6881273526000833</c:v>
                </c:pt>
                <c:pt idx="27489">
                  <c:v>1.6887575814420575</c:v>
                </c:pt>
                <c:pt idx="27490">
                  <c:v>1.6893879595212664</c:v>
                </c:pt>
                <c:pt idx="27491">
                  <c:v>1.6900183376004752</c:v>
                </c:pt>
                <c:pt idx="27492">
                  <c:v>1.6906485664424493</c:v>
                </c:pt>
                <c:pt idx="27493">
                  <c:v>1.6912795414705968</c:v>
                </c:pt>
                <c:pt idx="27494">
                  <c:v>1.6919099195498055</c:v>
                </c:pt>
                <c:pt idx="27495">
                  <c:v>1.6925401483917797</c:v>
                </c:pt>
                <c:pt idx="27496">
                  <c:v>1.6931705264709886</c:v>
                </c:pt>
                <c:pt idx="27497">
                  <c:v>1.6938009045501974</c:v>
                </c:pt>
                <c:pt idx="27498">
                  <c:v>1.6944311333921716</c:v>
                </c:pt>
                <c:pt idx="27499">
                  <c:v>1.6950615114713803</c:v>
                </c:pt>
                <c:pt idx="27500">
                  <c:v>1.6956918895505892</c:v>
                </c:pt>
                <c:pt idx="27501">
                  <c:v>1.6963221183925634</c:v>
                </c:pt>
                <c:pt idx="27502">
                  <c:v>1.6969524964717722</c:v>
                </c:pt>
                <c:pt idx="27503">
                  <c:v>1.6975828745509811</c:v>
                </c:pt>
                <c:pt idx="27504">
                  <c:v>1.6982131033929551</c:v>
                </c:pt>
                <c:pt idx="27505">
                  <c:v>1.698843481472164</c:v>
                </c:pt>
                <c:pt idx="27506">
                  <c:v>1.6994744565003115</c:v>
                </c:pt>
                <c:pt idx="27507">
                  <c:v>1.7001048345795202</c:v>
                </c:pt>
                <c:pt idx="27508">
                  <c:v>1.7007350634214944</c:v>
                </c:pt>
                <c:pt idx="27509">
                  <c:v>1.7013654415007033</c:v>
                </c:pt>
                <c:pt idx="27510">
                  <c:v>1.7019958195799121</c:v>
                </c:pt>
                <c:pt idx="27511">
                  <c:v>1.7026260484218863</c:v>
                </c:pt>
                <c:pt idx="27512">
                  <c:v>1.703256426501095</c:v>
                </c:pt>
                <c:pt idx="27513">
                  <c:v>1.7038868045803039</c:v>
                </c:pt>
                <c:pt idx="27514">
                  <c:v>1.7045170334222781</c:v>
                </c:pt>
                <c:pt idx="27515">
                  <c:v>1.7051474115014869</c:v>
                </c:pt>
                <c:pt idx="27516">
                  <c:v>1.7057777895806956</c:v>
                </c:pt>
                <c:pt idx="27517">
                  <c:v>1.7064080184226698</c:v>
                </c:pt>
                <c:pt idx="27518">
                  <c:v>1.7070389934508172</c:v>
                </c:pt>
                <c:pt idx="27519">
                  <c:v>1.7076693715300262</c:v>
                </c:pt>
                <c:pt idx="27520">
                  <c:v>1.7082996003720003</c:v>
                </c:pt>
                <c:pt idx="27521">
                  <c:v>1.7089299784512091</c:v>
                </c:pt>
                <c:pt idx="27522">
                  <c:v>1.7095603565304178</c:v>
                </c:pt>
                <c:pt idx="27523">
                  <c:v>1.710190585372392</c:v>
                </c:pt>
                <c:pt idx="27524">
                  <c:v>1.710820963451601</c:v>
                </c:pt>
                <c:pt idx="27525">
                  <c:v>1.7114513415308097</c:v>
                </c:pt>
                <c:pt idx="27526">
                  <c:v>1.7120815703727839</c:v>
                </c:pt>
                <c:pt idx="27527">
                  <c:v>1.7127119484519926</c:v>
                </c:pt>
                <c:pt idx="27528">
                  <c:v>1.7133423265312016</c:v>
                </c:pt>
                <c:pt idx="27529">
                  <c:v>1.7139725553731757</c:v>
                </c:pt>
                <c:pt idx="27530">
                  <c:v>1.7163309225083454</c:v>
                </c:pt>
                <c:pt idx="27531">
                  <c:v>1.7306938948748509</c:v>
                </c:pt>
                <c:pt idx="27532">
                  <c:v>1.7166026456843111</c:v>
                </c:pt>
                <c:pt idx="27533">
                  <c:v>1.7348188121718375</c:v>
                </c:pt>
                <c:pt idx="27534">
                  <c:v>1.7483884096213382</c:v>
                </c:pt>
                <c:pt idx="27535">
                  <c:v>1.7326299999999999</c:v>
                </c:pt>
                <c:pt idx="27536">
                  <c:v>1.7326299999999999</c:v>
                </c:pt>
                <c:pt idx="27537">
                  <c:v>1.7353396882591092</c:v>
                </c:pt>
                <c:pt idx="27538">
                  <c:v>1.7535397453505006</c:v>
                </c:pt>
                <c:pt idx="27539">
                  <c:v>1.7681875715054303</c:v>
                </c:pt>
                <c:pt idx="27540">
                  <c:v>1.7643505437439921</c:v>
                </c:pt>
                <c:pt idx="27541">
                  <c:v>1.760513515982554</c:v>
                </c:pt>
                <c:pt idx="27542">
                  <c:v>1.75667739660837</c:v>
                </c:pt>
                <c:pt idx="27543">
                  <c:v>1.7528367352979153</c:v>
                </c:pt>
                <c:pt idx="27544">
                  <c:v>1.7489997075364772</c:v>
                </c:pt>
                <c:pt idx="27545">
                  <c:v>1.7451635881622931</c:v>
                </c:pt>
                <c:pt idx="27546">
                  <c:v>1.741326560400855</c:v>
                </c:pt>
                <c:pt idx="27547">
                  <c:v>1.7374895326394169</c:v>
                </c:pt>
                <c:pt idx="27548">
                  <c:v>1.7336534132652328</c:v>
                </c:pt>
                <c:pt idx="27549">
                  <c:v>1.7298163855037947</c:v>
                </c:pt>
                <c:pt idx="27550">
                  <c:v>1.7259793577423566</c:v>
                </c:pt>
                <c:pt idx="27551">
                  <c:v>1.7221432383681725</c:v>
                </c:pt>
                <c:pt idx="27552">
                  <c:v>1.7183062106067344</c:v>
                </c:pt>
                <c:pt idx="27553">
                  <c:v>1.7144691828452963</c:v>
                </c:pt>
                <c:pt idx="27554">
                  <c:v>1.7106330634711122</c:v>
                </c:pt>
                <c:pt idx="27555">
                  <c:v>1.7067960357096741</c:v>
                </c:pt>
                <c:pt idx="27556">
                  <c:v>1.7029553743992194</c:v>
                </c:pt>
                <c:pt idx="27557">
                  <c:v>1.6991183466377813</c:v>
                </c:pt>
                <c:pt idx="27558">
                  <c:v>1.6952822272635975</c:v>
                </c:pt>
                <c:pt idx="27559">
                  <c:v>1.6914451995021591</c:v>
                </c:pt>
                <c:pt idx="27560">
                  <c:v>1.687608171740721</c:v>
                </c:pt>
                <c:pt idx="27561">
                  <c:v>1.6837720523665372</c:v>
                </c:pt>
                <c:pt idx="27562">
                  <c:v>1.6799350246050988</c:v>
                </c:pt>
                <c:pt idx="27563">
                  <c:v>1.6760979968436607</c:v>
                </c:pt>
                <c:pt idx="27564">
                  <c:v>1.6722618774694769</c:v>
                </c:pt>
                <c:pt idx="27565">
                  <c:v>1.6684248497080385</c:v>
                </c:pt>
                <c:pt idx="27566">
                  <c:v>1.6645878219466004</c:v>
                </c:pt>
                <c:pt idx="27567">
                  <c:v>1.6607517025724166</c:v>
                </c:pt>
                <c:pt idx="27568">
                  <c:v>1.6569110412619619</c:v>
                </c:pt>
                <c:pt idx="27569">
                  <c:v>1.6530740135005237</c:v>
                </c:pt>
                <c:pt idx="27570">
                  <c:v>1.6492378941263397</c:v>
                </c:pt>
                <c:pt idx="27571">
                  <c:v>1.6454008663649016</c:v>
                </c:pt>
                <c:pt idx="27572">
                  <c:v>1.6479996394849785</c:v>
                </c:pt>
                <c:pt idx="27573">
                  <c:v>1.6844291402002862</c:v>
                </c:pt>
                <c:pt idx="27574">
                  <c:v>1.7082095282479142</c:v>
                </c:pt>
                <c:pt idx="27575">
                  <c:v>1.6849381945636623</c:v>
                </c:pt>
                <c:pt idx="27576">
                  <c:v>1.7247888454935623</c:v>
                </c:pt>
                <c:pt idx="27577">
                  <c:v>1.7617190092967818</c:v>
                </c:pt>
                <c:pt idx="27578">
                  <c:v>1.7252875379113017</c:v>
                </c:pt>
                <c:pt idx="27579">
                  <c:v>1.7002411769194088</c:v>
                </c:pt>
                <c:pt idx="27580">
                  <c:v>1.7066894835479256</c:v>
                </c:pt>
                <c:pt idx="27581">
                  <c:v>1.6789367268779483</c:v>
                </c:pt>
                <c:pt idx="27582">
                  <c:v>1.6815397081623269</c:v>
                </c:pt>
                <c:pt idx="27583">
                  <c:v>1.684142073210606</c:v>
                </c:pt>
                <c:pt idx="27584">
                  <c:v>1.6867450544949849</c:v>
                </c:pt>
                <c:pt idx="27585">
                  <c:v>1.6893480357793635</c:v>
                </c:pt>
                <c:pt idx="27586">
                  <c:v>1.6919504008276427</c:v>
                </c:pt>
                <c:pt idx="27587">
                  <c:v>1.6945533821120213</c:v>
                </c:pt>
                <c:pt idx="27588">
                  <c:v>1.6971563633964</c:v>
                </c:pt>
                <c:pt idx="27589">
                  <c:v>1.6997587284446791</c:v>
                </c:pt>
                <c:pt idx="27590">
                  <c:v>1.7023617097290578</c:v>
                </c:pt>
                <c:pt idx="27591">
                  <c:v>1.7049646910134364</c:v>
                </c:pt>
                <c:pt idx="27592">
                  <c:v>1.7075670560617155</c:v>
                </c:pt>
                <c:pt idx="27593">
                  <c:v>1.7101725022904923</c:v>
                </c:pt>
                <c:pt idx="27594">
                  <c:v>1.7127754835748712</c:v>
                </c:pt>
                <c:pt idx="27595">
                  <c:v>1.708681265617549</c:v>
                </c:pt>
                <c:pt idx="27596">
                  <c:v>1.6964440000000001</c:v>
                </c:pt>
                <c:pt idx="27597">
                  <c:v>1.7147901144219309</c:v>
                </c:pt>
                <c:pt idx="27598">
                  <c:v>1.744482306151645</c:v>
                </c:pt>
                <c:pt idx="27599">
                  <c:v>1.7198950128755364</c:v>
                </c:pt>
                <c:pt idx="27600">
                  <c:v>1.642177</c:v>
                </c:pt>
                <c:pt idx="27601">
                  <c:v>1.663919472406181</c:v>
                </c:pt>
                <c:pt idx="27602">
                  <c:v>1.634010268763797</c:v>
                </c:pt>
                <c:pt idx="27603">
                  <c:v>1.6808941235097759</c:v>
                </c:pt>
                <c:pt idx="27604">
                  <c:v>1.7137984374592192</c:v>
                </c:pt>
                <c:pt idx="27605">
                  <c:v>1.7118658532495714</c:v>
                </c:pt>
                <c:pt idx="27606">
                  <c:v>1.7099314389412403</c:v>
                </c:pt>
                <c:pt idx="27607">
                  <c:v>1.7079988547315925</c:v>
                </c:pt>
                <c:pt idx="27608">
                  <c:v>1.7060667280466155</c:v>
                </c:pt>
                <c:pt idx="27609">
                  <c:v>1.7041341438369677</c:v>
                </c:pt>
                <c:pt idx="27610">
                  <c:v>1.7022015596273199</c:v>
                </c:pt>
                <c:pt idx="27611">
                  <c:v>1.7002694329423429</c:v>
                </c:pt>
                <c:pt idx="27612">
                  <c:v>1.6983368487326951</c:v>
                </c:pt>
                <c:pt idx="27613">
                  <c:v>1.6964042645230473</c:v>
                </c:pt>
                <c:pt idx="27614">
                  <c:v>1.6944721378380703</c:v>
                </c:pt>
                <c:pt idx="27615">
                  <c:v>1.6925395536284225</c:v>
                </c:pt>
                <c:pt idx="27616">
                  <c:v>1.6906069694187746</c:v>
                </c:pt>
                <c:pt idx="27617">
                  <c:v>1.6886748427337976</c:v>
                </c:pt>
                <c:pt idx="27618">
                  <c:v>1.6867404284254666</c:v>
                </c:pt>
                <c:pt idx="27619">
                  <c:v>1.6848078442158188</c:v>
                </c:pt>
                <c:pt idx="27620">
                  <c:v>1.6828757175308418</c:v>
                </c:pt>
                <c:pt idx="27621">
                  <c:v>1.6809431333211939</c:v>
                </c:pt>
                <c:pt idx="27622">
                  <c:v>1.6790105491115461</c:v>
                </c:pt>
                <c:pt idx="27623">
                  <c:v>1.6770784224265691</c:v>
                </c:pt>
                <c:pt idx="27624">
                  <c:v>1.6751458382169213</c:v>
                </c:pt>
                <c:pt idx="27625">
                  <c:v>1.6732132540072735</c:v>
                </c:pt>
                <c:pt idx="27626">
                  <c:v>1.6712811273222967</c:v>
                </c:pt>
                <c:pt idx="27627">
                  <c:v>1.6693485431126489</c:v>
                </c:pt>
                <c:pt idx="27628">
                  <c:v>1.6674159589030011</c:v>
                </c:pt>
                <c:pt idx="27629">
                  <c:v>1.6654838322180241</c:v>
                </c:pt>
                <c:pt idx="27630">
                  <c:v>1.6635512480083763</c:v>
                </c:pt>
                <c:pt idx="27631">
                  <c:v>1.661616833700045</c:v>
                </c:pt>
                <c:pt idx="27632">
                  <c:v>1.6596842494903972</c:v>
                </c:pt>
                <c:pt idx="27633">
                  <c:v>1.6577521228054204</c:v>
                </c:pt>
                <c:pt idx="27634">
                  <c:v>1.6558195385957726</c:v>
                </c:pt>
                <c:pt idx="27635">
                  <c:v>1.6538869543861248</c:v>
                </c:pt>
                <c:pt idx="27636">
                  <c:v>1.6519548277011478</c:v>
                </c:pt>
                <c:pt idx="27637">
                  <c:v>1.6500222434915</c:v>
                </c:pt>
                <c:pt idx="27638">
                  <c:v>1.6480896592818521</c:v>
                </c:pt>
                <c:pt idx="27639">
                  <c:v>1.6461575325968751</c:v>
                </c:pt>
                <c:pt idx="27640">
                  <c:v>1.6442249483872273</c:v>
                </c:pt>
                <c:pt idx="27641">
                  <c:v>1.6422923641775795</c:v>
                </c:pt>
                <c:pt idx="27642">
                  <c:v>1.6403602374926025</c:v>
                </c:pt>
                <c:pt idx="27643">
                  <c:v>1.6384258231842714</c:v>
                </c:pt>
                <c:pt idx="27644">
                  <c:v>1.6364932389746236</c:v>
                </c:pt>
                <c:pt idx="27645">
                  <c:v>1.6345611122896466</c:v>
                </c:pt>
                <c:pt idx="27646">
                  <c:v>1.6326285280799988</c:v>
                </c:pt>
                <c:pt idx="27647">
                  <c:v>1.630695943870351</c:v>
                </c:pt>
                <c:pt idx="27648">
                  <c:v>1.628763817185374</c:v>
                </c:pt>
                <c:pt idx="27649">
                  <c:v>1.6268312329757262</c:v>
                </c:pt>
                <c:pt idx="27650">
                  <c:v>1.6248986487660784</c:v>
                </c:pt>
                <c:pt idx="27651">
                  <c:v>1.6240870000000001</c:v>
                </c:pt>
                <c:pt idx="27652">
                  <c:v>1.609658869047619</c:v>
                </c:pt>
                <c:pt idx="27653">
                  <c:v>1.627579277992278</c:v>
                </c:pt>
                <c:pt idx="27654">
                  <c:v>1.6026746991634493</c:v>
                </c:pt>
                <c:pt idx="27655">
                  <c:v>1.5729686965894465</c:v>
                </c:pt>
                <c:pt idx="27656">
                  <c:v>1.6846173088803089</c:v>
                </c:pt>
                <c:pt idx="27657">
                  <c:v>1.5765656356700049</c:v>
                </c:pt>
                <c:pt idx="27658">
                  <c:v>1.6156834715137067</c:v>
                </c:pt>
                <c:pt idx="27659">
                  <c:v>1.6189893147353362</c:v>
                </c:pt>
                <c:pt idx="27660">
                  <c:v>1.6057300118934064</c:v>
                </c:pt>
                <c:pt idx="27661">
                  <c:v>1.6053136344930585</c:v>
                </c:pt>
                <c:pt idx="27662">
                  <c:v>1.6048971584951734</c:v>
                </c:pt>
                <c:pt idx="27663">
                  <c:v>1.6044806824972884</c:v>
                </c:pt>
                <c:pt idx="27664">
                  <c:v>1.6040643050969405</c:v>
                </c:pt>
                <c:pt idx="27665">
                  <c:v>1.6036478290990555</c:v>
                </c:pt>
                <c:pt idx="27666">
                  <c:v>1.6032313531011704</c:v>
                </c:pt>
                <c:pt idx="27667">
                  <c:v>1.6028149757008225</c:v>
                </c:pt>
                <c:pt idx="27668">
                  <c:v>1.6023981053127878</c:v>
                </c:pt>
                <c:pt idx="27669">
                  <c:v>1.6019816293149027</c:v>
                </c:pt>
                <c:pt idx="27670">
                  <c:v>1.6015652519145549</c:v>
                </c:pt>
                <c:pt idx="27671">
                  <c:v>1.6011487759166698</c:v>
                </c:pt>
                <c:pt idx="27672">
                  <c:v>1.6007322999187847</c:v>
                </c:pt>
                <c:pt idx="27673">
                  <c:v>1.6003159225184369</c:v>
                </c:pt>
                <c:pt idx="27674">
                  <c:v>1.5998994465205518</c:v>
                </c:pt>
                <c:pt idx="27675">
                  <c:v>1.5994829705226667</c:v>
                </c:pt>
                <c:pt idx="27676">
                  <c:v>1.5990665931223189</c:v>
                </c:pt>
                <c:pt idx="27677">
                  <c:v>1.5986501171244338</c:v>
                </c:pt>
                <c:pt idx="27678">
                  <c:v>1.5982336411265488</c:v>
                </c:pt>
                <c:pt idx="27679">
                  <c:v>1.5978172637262009</c:v>
                </c:pt>
                <c:pt idx="27680">
                  <c:v>1.5974007877283158</c:v>
                </c:pt>
                <c:pt idx="27681">
                  <c:v>1.5969839173402811</c:v>
                </c:pt>
                <c:pt idx="27682">
                  <c:v>1.596567441342396</c:v>
                </c:pt>
                <c:pt idx="27683">
                  <c:v>1.5961510639420482</c:v>
                </c:pt>
                <c:pt idx="27684">
                  <c:v>1.5957345879441631</c:v>
                </c:pt>
                <c:pt idx="27685">
                  <c:v>1.595318111946278</c:v>
                </c:pt>
                <c:pt idx="27686">
                  <c:v>1.5949017345459302</c:v>
                </c:pt>
                <c:pt idx="27687">
                  <c:v>1.5944852585480451</c:v>
                </c:pt>
                <c:pt idx="27688">
                  <c:v>1.59406878255016</c:v>
                </c:pt>
                <c:pt idx="27689">
                  <c:v>1.5936524051498122</c:v>
                </c:pt>
                <c:pt idx="27690">
                  <c:v>1.5932359291519271</c:v>
                </c:pt>
                <c:pt idx="27691">
                  <c:v>1.5928195517515793</c:v>
                </c:pt>
                <c:pt idx="27692">
                  <c:v>1.5924030757536942</c:v>
                </c:pt>
                <c:pt idx="27693">
                  <c:v>1.5919862053656595</c:v>
                </c:pt>
                <c:pt idx="27694">
                  <c:v>1.5915697293677744</c:v>
                </c:pt>
                <c:pt idx="27695">
                  <c:v>1.5911533519674268</c:v>
                </c:pt>
                <c:pt idx="27696">
                  <c:v>1.5907368759695415</c:v>
                </c:pt>
                <c:pt idx="27697">
                  <c:v>1.5903203999716564</c:v>
                </c:pt>
                <c:pt idx="27698">
                  <c:v>1.5899040225713086</c:v>
                </c:pt>
                <c:pt idx="27699">
                  <c:v>1.5894875465734235</c:v>
                </c:pt>
                <c:pt idx="27700">
                  <c:v>1.5890710705755384</c:v>
                </c:pt>
                <c:pt idx="27701">
                  <c:v>1.5886546931751906</c:v>
                </c:pt>
                <c:pt idx="27702">
                  <c:v>1.5882382171773055</c:v>
                </c:pt>
                <c:pt idx="27703">
                  <c:v>1.6108115929899858</c:v>
                </c:pt>
                <c:pt idx="27704">
                  <c:v>1.6925027971394517</c:v>
                </c:pt>
                <c:pt idx="27705">
                  <c:v>1.678355</c:v>
                </c:pt>
                <c:pt idx="27706">
                  <c:v>1.678355</c:v>
                </c:pt>
                <c:pt idx="27707">
                  <c:v>1.6696684845016692</c:v>
                </c:pt>
                <c:pt idx="27708">
                  <c:v>1.6511115430274137</c:v>
                </c:pt>
                <c:pt idx="27709">
                  <c:v>1.6829484155937053</c:v>
                </c:pt>
                <c:pt idx="27710">
                  <c:v>1.6964440000000001</c:v>
                </c:pt>
                <c:pt idx="27711">
                  <c:v>1.6867505382598331</c:v>
                </c:pt>
                <c:pt idx="27712">
                  <c:v>1.6614974960439302</c:v>
                </c:pt>
                <c:pt idx="27713">
                  <c:v>1.6660079971658006</c:v>
                </c:pt>
                <c:pt idx="27714">
                  <c:v>1.6705195663675012</c:v>
                </c:pt>
                <c:pt idx="27715">
                  <c:v>1.6750311355692018</c:v>
                </c:pt>
                <c:pt idx="27716">
                  <c:v>1.678355</c:v>
                </c:pt>
                <c:pt idx="27717">
                  <c:v>1.6782566691223804</c:v>
                </c:pt>
                <c:pt idx="27718">
                  <c:v>1.6778919823236298</c:v>
                </c:pt>
                <c:pt idx="27719">
                  <c:v>1.6775276405455022</c:v>
                </c:pt>
                <c:pt idx="27720">
                  <c:v>1.6771633850225307</c:v>
                </c:pt>
                <c:pt idx="27721">
                  <c:v>1.6767990432444031</c:v>
                </c:pt>
                <c:pt idx="27722">
                  <c:v>1.6764347014662757</c:v>
                </c:pt>
                <c:pt idx="27723">
                  <c:v>1.676070445943304</c:v>
                </c:pt>
                <c:pt idx="27724">
                  <c:v>1.6757061041651766</c:v>
                </c:pt>
                <c:pt idx="27725">
                  <c:v>1.6753417623870492</c:v>
                </c:pt>
                <c:pt idx="27726">
                  <c:v>1.6749775068640775</c:v>
                </c:pt>
                <c:pt idx="27727">
                  <c:v>1.6746131650859499</c:v>
                </c:pt>
                <c:pt idx="27728">
                  <c:v>1.6742488233078225</c:v>
                </c:pt>
                <c:pt idx="27729">
                  <c:v>1.6738845677848508</c:v>
                </c:pt>
                <c:pt idx="27730">
                  <c:v>1.6735202260067235</c:v>
                </c:pt>
                <c:pt idx="27731">
                  <c:v>1.6731555392079727</c:v>
                </c:pt>
                <c:pt idx="27732">
                  <c:v>1.6727911974298453</c:v>
                </c:pt>
                <c:pt idx="27733">
                  <c:v>1.6724269419068736</c:v>
                </c:pt>
                <c:pt idx="27734">
                  <c:v>1.6720626001287462</c:v>
                </c:pt>
                <c:pt idx="27735">
                  <c:v>1.6716983446057745</c:v>
                </c:pt>
                <c:pt idx="27736">
                  <c:v>1.6713340028276471</c:v>
                </c:pt>
                <c:pt idx="27737">
                  <c:v>1.6709696610495197</c:v>
                </c:pt>
                <c:pt idx="27738">
                  <c:v>1.670605405526548</c:v>
                </c:pt>
                <c:pt idx="27739">
                  <c:v>1.6702410637484204</c:v>
                </c:pt>
                <c:pt idx="27740">
                  <c:v>1.669876721970293</c:v>
                </c:pt>
                <c:pt idx="27741">
                  <c:v>1.6695124664473213</c:v>
                </c:pt>
                <c:pt idx="27742">
                  <c:v>1.6691481246691939</c:v>
                </c:pt>
                <c:pt idx="27743">
                  <c:v>1.6687834378704431</c:v>
                </c:pt>
                <c:pt idx="27744">
                  <c:v>1.6684190960923158</c:v>
                </c:pt>
                <c:pt idx="27745">
                  <c:v>1.6680548405693441</c:v>
                </c:pt>
                <c:pt idx="27746">
                  <c:v>1.6636827392318145</c:v>
                </c:pt>
                <c:pt idx="27747">
                  <c:v>1.6633183974536871</c:v>
                </c:pt>
                <c:pt idx="27748">
                  <c:v>1.6629540556755598</c:v>
                </c:pt>
                <c:pt idx="27749">
                  <c:v>1.6625898001525881</c:v>
                </c:pt>
                <c:pt idx="27750">
                  <c:v>1.6622254583744607</c:v>
                </c:pt>
                <c:pt idx="27751">
                  <c:v>1.6618611165963331</c:v>
                </c:pt>
                <c:pt idx="27752">
                  <c:v>1.6614968610733616</c:v>
                </c:pt>
                <c:pt idx="27753">
                  <c:v>1.661132519295234</c:v>
                </c:pt>
                <c:pt idx="27754">
                  <c:v>1.6607681775171066</c:v>
                </c:pt>
                <c:pt idx="27755">
                  <c:v>1.6604039219941349</c:v>
                </c:pt>
                <c:pt idx="27756">
                  <c:v>1.6262999771101574</c:v>
                </c:pt>
                <c:pt idx="27757">
                  <c:v>1.6289355205054841</c:v>
                </c:pt>
                <c:pt idx="27758">
                  <c:v>1.6537720705601908</c:v>
                </c:pt>
                <c:pt idx="27759">
                  <c:v>1.6485473989031951</c:v>
                </c:pt>
                <c:pt idx="27760">
                  <c:v>1.6184803588459704</c:v>
                </c:pt>
                <c:pt idx="27761">
                  <c:v>1.6299477218116807</c:v>
                </c:pt>
                <c:pt idx="27762">
                  <c:v>1.617980029327611</c:v>
                </c:pt>
                <c:pt idx="27763">
                  <c:v>1.636441672228844</c:v>
                </c:pt>
                <c:pt idx="27764">
                  <c:v>1.6417574725602424</c:v>
                </c:pt>
                <c:pt idx="27765">
                  <c:v>1.641144930594969</c:v>
                </c:pt>
                <c:pt idx="27766">
                  <c:v>1.6405323886296956</c:v>
                </c:pt>
                <c:pt idx="27767">
                  <c:v>1.6399199916790919</c:v>
                </c:pt>
                <c:pt idx="27768">
                  <c:v>1.6393074497138185</c:v>
                </c:pt>
                <c:pt idx="27769">
                  <c:v>1.6386943276898658</c:v>
                </c:pt>
                <c:pt idx="27770">
                  <c:v>1.6380819307392622</c:v>
                </c:pt>
                <c:pt idx="27771">
                  <c:v>1.6374693887739888</c:v>
                </c:pt>
                <c:pt idx="27772">
                  <c:v>1.6368568468087152</c:v>
                </c:pt>
                <c:pt idx="27773">
                  <c:v>1.6362444498581117</c:v>
                </c:pt>
                <c:pt idx="27774">
                  <c:v>1.6356319078928383</c:v>
                </c:pt>
                <c:pt idx="27775">
                  <c:v>1.6350193659275649</c:v>
                </c:pt>
                <c:pt idx="27776">
                  <c:v>1.6344069689769611</c:v>
                </c:pt>
                <c:pt idx="27777">
                  <c:v>1.6337944270116878</c:v>
                </c:pt>
                <c:pt idx="27778">
                  <c:v>1.6331818850464144</c:v>
                </c:pt>
                <c:pt idx="27779">
                  <c:v>1.6325694880958108</c:v>
                </c:pt>
                <c:pt idx="27780">
                  <c:v>1.6319569461305372</c:v>
                </c:pt>
                <c:pt idx="27781">
                  <c:v>1.6313438241065845</c:v>
                </c:pt>
                <c:pt idx="27782">
                  <c:v>1.6307312821413111</c:v>
                </c:pt>
                <c:pt idx="27783">
                  <c:v>1.6301188851907076</c:v>
                </c:pt>
                <c:pt idx="27784">
                  <c:v>1.6295063432254342</c:v>
                </c:pt>
                <c:pt idx="27785">
                  <c:v>1.6288938012601606</c:v>
                </c:pt>
                <c:pt idx="27786">
                  <c:v>1.628281404309557</c:v>
                </c:pt>
                <c:pt idx="27787">
                  <c:v>1.6276688623442837</c:v>
                </c:pt>
                <c:pt idx="27788">
                  <c:v>1.6270563203790103</c:v>
                </c:pt>
                <c:pt idx="27789">
                  <c:v>1.6264439234284065</c:v>
                </c:pt>
                <c:pt idx="27790">
                  <c:v>1.6258313814631331</c:v>
                </c:pt>
                <c:pt idx="27791">
                  <c:v>1.6252188394978597</c:v>
                </c:pt>
                <c:pt idx="27792">
                  <c:v>1.6246064425472562</c:v>
                </c:pt>
                <c:pt idx="27793">
                  <c:v>1.6379300197854589</c:v>
                </c:pt>
                <c:pt idx="27794">
                  <c:v>1.7145410000000001</c:v>
                </c:pt>
                <c:pt idx="27795">
                  <c:v>1.7145410000000001</c:v>
                </c:pt>
                <c:pt idx="27796">
                  <c:v>1.7272011439809298</c:v>
                </c:pt>
                <c:pt idx="27797">
                  <c:v>1.7737335216976633</c:v>
                </c:pt>
                <c:pt idx="27798">
                  <c:v>1.7213728969957083</c:v>
                </c:pt>
                <c:pt idx="27799">
                  <c:v>1.7436300092967818</c:v>
                </c:pt>
                <c:pt idx="27800">
                  <c:v>1.7145410000000001</c:v>
                </c:pt>
                <c:pt idx="27801">
                  <c:v>1.7259274949928469</c:v>
                </c:pt>
                <c:pt idx="27802">
                  <c:v>1.7685627126316887</c:v>
                </c:pt>
                <c:pt idx="27803">
                  <c:v>1.7674241479682307</c:v>
                </c:pt>
                <c:pt idx="27804">
                  <c:v>1.7662858528513314</c:v>
                </c:pt>
                <c:pt idx="27805">
                  <c:v>1.7651472881878734</c:v>
                </c:pt>
                <c:pt idx="27806">
                  <c:v>1.764007645338181</c:v>
                </c:pt>
                <c:pt idx="27807">
                  <c:v>1.7628690806747231</c:v>
                </c:pt>
                <c:pt idx="27808">
                  <c:v>1.7617307855578237</c:v>
                </c:pt>
                <c:pt idx="27809">
                  <c:v>1.7605922208943658</c:v>
                </c:pt>
                <c:pt idx="27810">
                  <c:v>1.7594536562309078</c:v>
                </c:pt>
                <c:pt idx="27811">
                  <c:v>1.7583153611140085</c:v>
                </c:pt>
                <c:pt idx="27812">
                  <c:v>1.7571767964505505</c:v>
                </c:pt>
                <c:pt idx="27813">
                  <c:v>1.7560382317870926</c:v>
                </c:pt>
                <c:pt idx="27814">
                  <c:v>1.7548999366701932</c:v>
                </c:pt>
                <c:pt idx="27815">
                  <c:v>1.7537613720067353</c:v>
                </c:pt>
                <c:pt idx="27816">
                  <c:v>1.7526228073432772</c:v>
                </c:pt>
                <c:pt idx="27817">
                  <c:v>1.7514845122263778</c:v>
                </c:pt>
                <c:pt idx="27818">
                  <c:v>1.7566882837386741</c:v>
                </c:pt>
                <c:pt idx="27819">
                  <c:v>1.7810369401668653</c:v>
                </c:pt>
                <c:pt idx="27820">
                  <c:v>1.7800392246065808</c:v>
                </c:pt>
                <c:pt idx="27821">
                  <c:v>1.7517282575107296</c:v>
                </c:pt>
                <c:pt idx="27822">
                  <c:v>1.786897</c:v>
                </c:pt>
                <c:pt idx="27823">
                  <c:v>1.684308977818854</c:v>
                </c:pt>
                <c:pt idx="27824">
                  <c:v>1.7768661312384473</c:v>
                </c:pt>
                <c:pt idx="27825">
                  <c:v>1.7640433373382625</c:v>
                </c:pt>
                <c:pt idx="27826">
                  <c:v>1.7597467818853973</c:v>
                </c:pt>
                <c:pt idx="27827">
                  <c:v>1.7327831661797417</c:v>
                </c:pt>
                <c:pt idx="27828">
                  <c:v>1.7331747968959825</c:v>
                </c:pt>
                <c:pt idx="27829">
                  <c:v>1.7335663348966182</c:v>
                </c:pt>
                <c:pt idx="27830">
                  <c:v>1.7339579656128588</c:v>
                </c:pt>
                <c:pt idx="27831">
                  <c:v>1.7343499671915201</c:v>
                </c:pt>
                <c:pt idx="27832">
                  <c:v>1.7347415979077609</c:v>
                </c:pt>
                <c:pt idx="27833">
                  <c:v>1.7351331359083966</c:v>
                </c:pt>
                <c:pt idx="27834">
                  <c:v>1.7355247666246372</c:v>
                </c:pt>
                <c:pt idx="27835">
                  <c:v>1.735916397340878</c:v>
                </c:pt>
                <c:pt idx="27836">
                  <c:v>1.7363079353415136</c:v>
                </c:pt>
                <c:pt idx="27837">
                  <c:v>1.7366995660577542</c:v>
                </c:pt>
                <c:pt idx="27838">
                  <c:v>1.737091196773995</c:v>
                </c:pt>
                <c:pt idx="27839">
                  <c:v>1.7374827347746307</c:v>
                </c:pt>
                <c:pt idx="27840">
                  <c:v>1.7378743654908713</c:v>
                </c:pt>
                <c:pt idx="27841">
                  <c:v>1.7382659962071121</c:v>
                </c:pt>
                <c:pt idx="27842">
                  <c:v>1.7386575342077477</c:v>
                </c:pt>
                <c:pt idx="27843">
                  <c:v>1.7390491649239883</c:v>
                </c:pt>
                <c:pt idx="27844">
                  <c:v>1.7394411665026499</c:v>
                </c:pt>
                <c:pt idx="27845">
                  <c:v>1.7398327045032853</c:v>
                </c:pt>
                <c:pt idx="27846">
                  <c:v>1.7402243352195261</c:v>
                </c:pt>
                <c:pt idx="27847">
                  <c:v>1.7406159659357667</c:v>
                </c:pt>
                <c:pt idx="27848">
                  <c:v>1.7410075039364024</c:v>
                </c:pt>
                <c:pt idx="27849">
                  <c:v>1.7413991346526432</c:v>
                </c:pt>
                <c:pt idx="27850">
                  <c:v>1.7417907653688838</c:v>
                </c:pt>
                <c:pt idx="27851">
                  <c:v>1.7421823033695194</c:v>
                </c:pt>
                <c:pt idx="27852">
                  <c:v>1.7425739340857602</c:v>
                </c:pt>
                <c:pt idx="27853">
                  <c:v>1.7429655648020008</c:v>
                </c:pt>
                <c:pt idx="27854">
                  <c:v>1.7433571028026364</c:v>
                </c:pt>
                <c:pt idx="27855">
                  <c:v>1.7437487335188773</c:v>
                </c:pt>
                <c:pt idx="27856">
                  <c:v>1.7441407350975386</c:v>
                </c:pt>
                <c:pt idx="27857">
                  <c:v>1.7445323658137795</c:v>
                </c:pt>
                <c:pt idx="27858">
                  <c:v>1.7449239038144149</c:v>
                </c:pt>
                <c:pt idx="27859">
                  <c:v>1.7453155345306557</c:v>
                </c:pt>
                <c:pt idx="27860">
                  <c:v>1.7457071652468965</c:v>
                </c:pt>
                <c:pt idx="27861">
                  <c:v>1.7460987032475319</c:v>
                </c:pt>
                <c:pt idx="27862">
                  <c:v>1.7464903339637727</c:v>
                </c:pt>
                <c:pt idx="27863">
                  <c:v>1.7468819646800133</c:v>
                </c:pt>
                <c:pt idx="27864">
                  <c:v>1.747273502680649</c:v>
                </c:pt>
                <c:pt idx="27865">
                  <c:v>1.7476651333968898</c:v>
                </c:pt>
                <c:pt idx="27866">
                  <c:v>1.7480567641131304</c:v>
                </c:pt>
                <c:pt idx="27867">
                  <c:v>1.748448302113766</c:v>
                </c:pt>
                <c:pt idx="27868">
                  <c:v>1.7488399328300068</c:v>
                </c:pt>
                <c:pt idx="27869">
                  <c:v>1.7492319344086682</c:v>
                </c:pt>
                <c:pt idx="27870">
                  <c:v>1.7496234724093038</c:v>
                </c:pt>
                <c:pt idx="27871">
                  <c:v>1.7500151031255444</c:v>
                </c:pt>
                <c:pt idx="27872">
                  <c:v>1.7504067338417852</c:v>
                </c:pt>
                <c:pt idx="27873">
                  <c:v>1.7433436566523606</c:v>
                </c:pt>
                <c:pt idx="27874">
                  <c:v>1.7298056150178784</c:v>
                </c:pt>
                <c:pt idx="27875">
                  <c:v>1.7790127148307104</c:v>
                </c:pt>
                <c:pt idx="27876">
                  <c:v>1.7588534430138292</c:v>
                </c:pt>
                <c:pt idx="27877">
                  <c:v>1.7701145475566149</c:v>
                </c:pt>
                <c:pt idx="27878">
                  <c:v>1.7188626924177397</c:v>
                </c:pt>
                <c:pt idx="27879">
                  <c:v>1.750417085360038</c:v>
                </c:pt>
                <c:pt idx="27880">
                  <c:v>1.7912607825983313</c:v>
                </c:pt>
                <c:pt idx="27881">
                  <c:v>1.7601559890319503</c:v>
                </c:pt>
                <c:pt idx="27882">
                  <c:v>1.7868110948284603</c:v>
                </c:pt>
                <c:pt idx="27883">
                  <c:v>1.7864883390104782</c:v>
                </c:pt>
                <c:pt idx="27884">
                  <c:v>1.7861655067644076</c:v>
                </c:pt>
                <c:pt idx="27885">
                  <c:v>1.7858426745183369</c:v>
                </c:pt>
                <c:pt idx="27886">
                  <c:v>1.7855199187003548</c:v>
                </c:pt>
                <c:pt idx="27887">
                  <c:v>1.7803546791913132</c:v>
                </c:pt>
                <c:pt idx="27888">
                  <c:v>1.7800318469452425</c:v>
                </c:pt>
                <c:pt idx="27889">
                  <c:v>1.7797090911272604</c:v>
                </c:pt>
                <c:pt idx="27890">
                  <c:v>1.7751894396822714</c:v>
                </c:pt>
                <c:pt idx="27891">
                  <c:v>1.7748663017238464</c:v>
                </c:pt>
                <c:pt idx="27892">
                  <c:v>1.7745435459058645</c:v>
                </c:pt>
                <c:pt idx="27893">
                  <c:v>1.7742207136597938</c:v>
                </c:pt>
                <c:pt idx="27894">
                  <c:v>1.7738978814137232</c:v>
                </c:pt>
                <c:pt idx="27895">
                  <c:v>1.773575125595741</c:v>
                </c:pt>
                <c:pt idx="27896">
                  <c:v>1.7732522933496704</c:v>
                </c:pt>
                <c:pt idx="27897">
                  <c:v>1.7729294611035997</c:v>
                </c:pt>
                <c:pt idx="27898">
                  <c:v>1.7726067052856176</c:v>
                </c:pt>
                <c:pt idx="27899">
                  <c:v>1.7722838730395469</c:v>
                </c:pt>
                <c:pt idx="27900">
                  <c:v>1.7719610407934763</c:v>
                </c:pt>
                <c:pt idx="27901">
                  <c:v>1.7716382849754944</c:v>
                </c:pt>
                <c:pt idx="27902">
                  <c:v>1.7713154527294237</c:v>
                </c:pt>
                <c:pt idx="27903">
                  <c:v>1.7709923147709987</c:v>
                </c:pt>
                <c:pt idx="27904">
                  <c:v>1.7706694825249281</c:v>
                </c:pt>
                <c:pt idx="27905">
                  <c:v>1.7703467267069459</c:v>
                </c:pt>
                <c:pt idx="27906">
                  <c:v>1.7700238944608753</c:v>
                </c:pt>
                <c:pt idx="27907">
                  <c:v>1.7697010622148048</c:v>
                </c:pt>
                <c:pt idx="27908">
                  <c:v>1.7693783063968227</c:v>
                </c:pt>
                <c:pt idx="27909">
                  <c:v>1.769055474150752</c:v>
                </c:pt>
                <c:pt idx="27910">
                  <c:v>1.7645603805668015</c:v>
                </c:pt>
                <c:pt idx="27911">
                  <c:v>1.7550751969480209</c:v>
                </c:pt>
                <c:pt idx="27912">
                  <c:v>1.7688079999999999</c:v>
                </c:pt>
                <c:pt idx="27913">
                  <c:v>1.7549113004291845</c:v>
                </c:pt>
                <c:pt idx="27914">
                  <c:v>1.7240442945939509</c:v>
                </c:pt>
                <c:pt idx="27915">
                  <c:v>1.7507189999999999</c:v>
                </c:pt>
                <c:pt idx="27916">
                  <c:v>1.7607770705770147</c:v>
                </c:pt>
                <c:pt idx="27917">
                  <c:v>1.786897</c:v>
                </c:pt>
                <c:pt idx="27918">
                  <c:v>1.7816300357995227</c:v>
                </c:pt>
                <c:pt idx="27919">
                  <c:v>1.7690024345194981</c:v>
                </c:pt>
                <c:pt idx="27920">
                  <c:v>1.7696572167968834</c:v>
                </c:pt>
                <c:pt idx="27921">
                  <c:v>1.7703121541257194</c:v>
                </c:pt>
                <c:pt idx="27922">
                  <c:v>1.7709670914545554</c:v>
                </c:pt>
                <c:pt idx="27923">
                  <c:v>1.7716218737319407</c:v>
                </c:pt>
                <c:pt idx="27924">
                  <c:v>1.7866855873466221</c:v>
                </c:pt>
                <c:pt idx="27925">
                  <c:v>1.7873405246754581</c:v>
                </c:pt>
                <c:pt idx="27926">
                  <c:v>1.7879953069528434</c:v>
                </c:pt>
                <c:pt idx="27927">
                  <c:v>1.7886502442816794</c:v>
                </c:pt>
                <c:pt idx="27928">
                  <c:v>1.7893051816105157</c:v>
                </c:pt>
                <c:pt idx="27929">
                  <c:v>1.7899599638879007</c:v>
                </c:pt>
                <c:pt idx="27930">
                  <c:v>1.7906149012167369</c:v>
                </c:pt>
                <c:pt idx="27931">
                  <c:v>1.7912704587513768</c:v>
                </c:pt>
                <c:pt idx="27932">
                  <c:v>1.7919253960802128</c:v>
                </c:pt>
                <c:pt idx="27933">
                  <c:v>1.7925801783575981</c:v>
                </c:pt>
                <c:pt idx="27934">
                  <c:v>1.7932351156864341</c:v>
                </c:pt>
                <c:pt idx="27935">
                  <c:v>1.7938900530152702</c:v>
                </c:pt>
                <c:pt idx="27936">
                  <c:v>1.7945448352926554</c:v>
                </c:pt>
                <c:pt idx="27937">
                  <c:v>1.7951997726214914</c:v>
                </c:pt>
                <c:pt idx="27938">
                  <c:v>1.7958547099503277</c:v>
                </c:pt>
                <c:pt idx="27939">
                  <c:v>1.7965094922277127</c:v>
                </c:pt>
                <c:pt idx="27940">
                  <c:v>1.797164429556549</c:v>
                </c:pt>
                <c:pt idx="27941">
                  <c:v>1.797819366885385</c:v>
                </c:pt>
                <c:pt idx="27942">
                  <c:v>1.79847414916277</c:v>
                </c:pt>
                <c:pt idx="27943">
                  <c:v>1.7991297066974101</c:v>
                </c:pt>
                <c:pt idx="27944">
                  <c:v>1.7997846440262462</c:v>
                </c:pt>
                <c:pt idx="27945">
                  <c:v>1.8004394263036314</c:v>
                </c:pt>
                <c:pt idx="27946">
                  <c:v>1.8010943636324674</c:v>
                </c:pt>
                <c:pt idx="27947">
                  <c:v>1.8017493009613035</c:v>
                </c:pt>
                <c:pt idx="27948">
                  <c:v>1.8024040832386887</c:v>
                </c:pt>
                <c:pt idx="27949">
                  <c:v>1.8030590205675248</c:v>
                </c:pt>
                <c:pt idx="27950">
                  <c:v>1.803713957896361</c:v>
                </c:pt>
                <c:pt idx="27951">
                  <c:v>1.804368740173746</c:v>
                </c:pt>
                <c:pt idx="27952">
                  <c:v>1.8060340751072961</c:v>
                </c:pt>
                <c:pt idx="27953">
                  <c:v>1.8207206271752086</c:v>
                </c:pt>
                <c:pt idx="27954">
                  <c:v>1.7895305134220072</c:v>
                </c:pt>
                <c:pt idx="27955">
                  <c:v>1.8288662995647968</c:v>
                </c:pt>
                <c:pt idx="27956">
                  <c:v>1.8017933089941973</c:v>
                </c:pt>
                <c:pt idx="27957">
                  <c:v>1.8540903569528415</c:v>
                </c:pt>
                <c:pt idx="27958">
                  <c:v>1.8574106205562273</c:v>
                </c:pt>
                <c:pt idx="27959">
                  <c:v>1.8392101809728183</c:v>
                </c:pt>
                <c:pt idx="27960">
                  <c:v>1.823075</c:v>
                </c:pt>
                <c:pt idx="27961">
                  <c:v>1.8231239889445372</c:v>
                </c:pt>
                <c:pt idx="27962">
                  <c:v>1.8235289386543709</c:v>
                </c:pt>
                <c:pt idx="27963">
                  <c:v>1.8239338883642049</c:v>
                </c:pt>
                <c:pt idx="27964">
                  <c:v>1.8243387422052628</c:v>
                </c:pt>
                <c:pt idx="27965">
                  <c:v>1.8247436919150966</c:v>
                </c:pt>
                <c:pt idx="27966">
                  <c:v>1.8251486416249305</c:v>
                </c:pt>
                <c:pt idx="27967">
                  <c:v>1.8255534954659882</c:v>
                </c:pt>
                <c:pt idx="27968">
                  <c:v>1.8259588286509261</c:v>
                </c:pt>
                <c:pt idx="27969">
                  <c:v>1.82636377836076</c:v>
                </c:pt>
                <c:pt idx="27970">
                  <c:v>1.826768632201818</c:v>
                </c:pt>
                <c:pt idx="27971">
                  <c:v>1.8271735819116517</c:v>
                </c:pt>
                <c:pt idx="27972">
                  <c:v>1.8275785316214856</c:v>
                </c:pt>
                <c:pt idx="27973">
                  <c:v>1.8279833854625434</c:v>
                </c:pt>
                <c:pt idx="27974">
                  <c:v>1.8283883351723773</c:v>
                </c:pt>
                <c:pt idx="27975">
                  <c:v>1.828793284882211</c:v>
                </c:pt>
                <c:pt idx="27976">
                  <c:v>1.829198138723269</c:v>
                </c:pt>
                <c:pt idx="27977">
                  <c:v>1.8296030884331027</c:v>
                </c:pt>
                <c:pt idx="27978">
                  <c:v>1.8300080381429367</c:v>
                </c:pt>
                <c:pt idx="27979">
                  <c:v>1.8304128919839946</c:v>
                </c:pt>
                <c:pt idx="27980">
                  <c:v>1.8308178416938283</c:v>
                </c:pt>
                <c:pt idx="27981">
                  <c:v>1.8312231748787662</c:v>
                </c:pt>
                <c:pt idx="27982">
                  <c:v>1.8316281245886001</c:v>
                </c:pt>
                <c:pt idx="27983">
                  <c:v>1.8320329784296578</c:v>
                </c:pt>
                <c:pt idx="27984">
                  <c:v>1.8324379281394918</c:v>
                </c:pt>
                <c:pt idx="27985">
                  <c:v>1.8328428778493255</c:v>
                </c:pt>
                <c:pt idx="27986">
                  <c:v>1.8332477316903835</c:v>
                </c:pt>
                <c:pt idx="27987">
                  <c:v>1.8336526814002172</c:v>
                </c:pt>
                <c:pt idx="27988">
                  <c:v>1.8340576311100512</c:v>
                </c:pt>
                <c:pt idx="27989">
                  <c:v>1.8344624849511091</c:v>
                </c:pt>
                <c:pt idx="27990">
                  <c:v>1.8348674346609428</c:v>
                </c:pt>
                <c:pt idx="27991">
                  <c:v>1.8352723843707768</c:v>
                </c:pt>
                <c:pt idx="27992">
                  <c:v>1.8356772382118345</c:v>
                </c:pt>
                <c:pt idx="27993">
                  <c:v>1.8360825713967723</c:v>
                </c:pt>
                <c:pt idx="27994">
                  <c:v>1.8364875211066063</c:v>
                </c:pt>
                <c:pt idx="27995">
                  <c:v>1.8368923749476642</c:v>
                </c:pt>
                <c:pt idx="27996">
                  <c:v>1.837297324657498</c:v>
                </c:pt>
                <c:pt idx="27997">
                  <c:v>1.8377022743673319</c:v>
                </c:pt>
                <c:pt idx="27998">
                  <c:v>1.8381071282083896</c:v>
                </c:pt>
                <c:pt idx="27999">
                  <c:v>1.8385120779182236</c:v>
                </c:pt>
                <c:pt idx="28000">
                  <c:v>1.8389170276280573</c:v>
                </c:pt>
                <c:pt idx="28001">
                  <c:v>1.8393218814691152</c:v>
                </c:pt>
                <c:pt idx="28002">
                  <c:v>1.839726831178949</c:v>
                </c:pt>
                <c:pt idx="28003">
                  <c:v>1.8401317808887829</c:v>
                </c:pt>
                <c:pt idx="28004">
                  <c:v>1.8405366347298409</c:v>
                </c:pt>
                <c:pt idx="28005">
                  <c:v>1.8409415844396746</c:v>
                </c:pt>
                <c:pt idx="28006">
                  <c:v>1.8164760085836911</c:v>
                </c:pt>
                <c:pt idx="28007">
                  <c:v>1.8036144449213161</c:v>
                </c:pt>
                <c:pt idx="28008">
                  <c:v>1.823075</c:v>
                </c:pt>
                <c:pt idx="28009">
                  <c:v>1.831683880305198</c:v>
                </c:pt>
                <c:pt idx="28010">
                  <c:v>1.806210910824988</c:v>
                </c:pt>
                <c:pt idx="28011">
                  <c:v>1.7688079999999999</c:v>
                </c:pt>
                <c:pt idx="28012">
                  <c:v>1.7957732904148784</c:v>
                </c:pt>
                <c:pt idx="28013">
                  <c:v>1.832192822126848</c:v>
                </c:pt>
                <c:pt idx="28014">
                  <c:v>1.8134352968526466</c:v>
                </c:pt>
                <c:pt idx="28015">
                  <c:v>1.7879339195352273</c:v>
                </c:pt>
                <c:pt idx="28016">
                  <c:v>1.7899495422304872</c:v>
                </c:pt>
                <c:pt idx="28017">
                  <c:v>1.7919646877423439</c:v>
                </c:pt>
                <c:pt idx="28018">
                  <c:v>1.7939822191712167</c:v>
                </c:pt>
                <c:pt idx="28019">
                  <c:v>1.7959978418664768</c:v>
                </c:pt>
                <c:pt idx="28020">
                  <c:v>1.7980129873783335</c:v>
                </c:pt>
                <c:pt idx="28021">
                  <c:v>1.8000286100735934</c:v>
                </c:pt>
                <c:pt idx="28022">
                  <c:v>1.8020442327688533</c:v>
                </c:pt>
                <c:pt idx="28023">
                  <c:v>1.8040593782807099</c:v>
                </c:pt>
                <c:pt idx="28024">
                  <c:v>1.8060750009759701</c:v>
                </c:pt>
                <c:pt idx="28025">
                  <c:v>1.80809062367123</c:v>
                </c:pt>
                <c:pt idx="28026">
                  <c:v>1.8101057691830866</c:v>
                </c:pt>
                <c:pt idx="28027">
                  <c:v>1.8121213918783465</c:v>
                </c:pt>
                <c:pt idx="28028">
                  <c:v>1.8141370145736067</c:v>
                </c:pt>
                <c:pt idx="28029">
                  <c:v>1.8161521600854633</c:v>
                </c:pt>
                <c:pt idx="28030">
                  <c:v>1.8181677827807232</c:v>
                </c:pt>
                <c:pt idx="28031">
                  <c:v>1.8201853142095961</c:v>
                </c:pt>
                <c:pt idx="28032">
                  <c:v>1.8222009369048562</c:v>
                </c:pt>
                <c:pt idx="28033">
                  <c:v>1.8242160824167128</c:v>
                </c:pt>
                <c:pt idx="28034">
                  <c:v>1.8262317051119727</c:v>
                </c:pt>
                <c:pt idx="28035">
                  <c:v>1.8282473278072326</c:v>
                </c:pt>
                <c:pt idx="28036">
                  <c:v>1.8302624733190895</c:v>
                </c:pt>
                <c:pt idx="28037">
                  <c:v>1.8322780960143494</c:v>
                </c:pt>
                <c:pt idx="28038">
                  <c:v>1.8342937187096093</c:v>
                </c:pt>
                <c:pt idx="28039">
                  <c:v>1.836308864221466</c:v>
                </c:pt>
                <c:pt idx="28040">
                  <c:v>1.8383244869167259</c:v>
                </c:pt>
                <c:pt idx="28041">
                  <c:v>1.840340109611986</c:v>
                </c:pt>
                <c:pt idx="28042">
                  <c:v>1.8423552551238427</c:v>
                </c:pt>
                <c:pt idx="28043">
                  <c:v>1.8443727865527155</c:v>
                </c:pt>
                <c:pt idx="28044">
                  <c:v>1.8463884092479754</c:v>
                </c:pt>
                <c:pt idx="28045">
                  <c:v>1.8484035547598323</c:v>
                </c:pt>
                <c:pt idx="28046">
                  <c:v>1.8504191774550922</c:v>
                </c:pt>
                <c:pt idx="28047">
                  <c:v>1.8524348001503521</c:v>
                </c:pt>
                <c:pt idx="28048">
                  <c:v>1.8544499456622088</c:v>
                </c:pt>
                <c:pt idx="28049">
                  <c:v>1.8564655683574689</c:v>
                </c:pt>
                <c:pt idx="28050">
                  <c:v>1.8584811910527288</c:v>
                </c:pt>
                <c:pt idx="28051">
                  <c:v>1.8604963365645855</c:v>
                </c:pt>
                <c:pt idx="28052">
                  <c:v>1.8625119592598454</c:v>
                </c:pt>
                <c:pt idx="28053">
                  <c:v>1.8645275819551053</c:v>
                </c:pt>
                <c:pt idx="28054">
                  <c:v>1.8665427274669621</c:v>
                </c:pt>
                <c:pt idx="28055">
                  <c:v>1.868558350162222</c:v>
                </c:pt>
                <c:pt idx="28056">
                  <c:v>1.8705758815910949</c:v>
                </c:pt>
                <c:pt idx="28057">
                  <c:v>1.8725915042863548</c:v>
                </c:pt>
                <c:pt idx="28058">
                  <c:v>1.8746066497982117</c:v>
                </c:pt>
                <c:pt idx="28059">
                  <c:v>1.8766222724934716</c:v>
                </c:pt>
                <c:pt idx="28060">
                  <c:v>1.8786378951887315</c:v>
                </c:pt>
                <c:pt idx="28061">
                  <c:v>1.8806530407005881</c:v>
                </c:pt>
                <c:pt idx="28062">
                  <c:v>1.8826686633958483</c:v>
                </c:pt>
                <c:pt idx="28063">
                  <c:v>1.8846842860911082</c:v>
                </c:pt>
                <c:pt idx="28064">
                  <c:v>1.8866994316029648</c:v>
                </c:pt>
                <c:pt idx="28065">
                  <c:v>1.8887150542982247</c:v>
                </c:pt>
                <c:pt idx="28066">
                  <c:v>1.8907306769934848</c:v>
                </c:pt>
                <c:pt idx="28067">
                  <c:v>1.8927458225053415</c:v>
                </c:pt>
                <c:pt idx="28068">
                  <c:v>1.8947633539342144</c:v>
                </c:pt>
                <c:pt idx="28069">
                  <c:v>1.8712350720076298</c:v>
                </c:pt>
                <c:pt idx="28070">
                  <c:v>1.8714866281287246</c:v>
                </c:pt>
                <c:pt idx="28071">
                  <c:v>1.8526396103958036</c:v>
                </c:pt>
                <c:pt idx="28072">
                  <c:v>1.8536522241297091</c:v>
                </c:pt>
                <c:pt idx="28073">
                  <c:v>1.8340475539928487</c:v>
                </c:pt>
                <c:pt idx="28074">
                  <c:v>1.8740100214592275</c:v>
                </c:pt>
                <c:pt idx="28075">
                  <c:v>1.89544</c:v>
                </c:pt>
                <c:pt idx="28076">
                  <c:v>1.9084266425846448</c:v>
                </c:pt>
                <c:pt idx="28077">
                  <c:v>1.8873031840286054</c:v>
                </c:pt>
                <c:pt idx="28078">
                  <c:v>1.8756689508746425</c:v>
                </c:pt>
                <c:pt idx="28079">
                  <c:v>1.8733551745044845</c:v>
                </c:pt>
                <c:pt idx="28080">
                  <c:v>1.8710408502355889</c:v>
                </c:pt>
                <c:pt idx="28081">
                  <c:v>1.8687243343717415</c:v>
                </c:pt>
                <c:pt idx="28082">
                  <c:v>1.8664100101028456</c:v>
                </c:pt>
                <c:pt idx="28083">
                  <c:v>1.8640962337326878</c:v>
                </c:pt>
                <c:pt idx="28084">
                  <c:v>1.861781909463792</c:v>
                </c:pt>
                <c:pt idx="28085">
                  <c:v>1.8594675851948963</c:v>
                </c:pt>
                <c:pt idx="28086">
                  <c:v>1.8571538088247384</c:v>
                </c:pt>
                <c:pt idx="28087">
                  <c:v>1.8548394845558425</c:v>
                </c:pt>
                <c:pt idx="28088">
                  <c:v>1.8525251602869468</c:v>
                </c:pt>
                <c:pt idx="28089">
                  <c:v>1.8502113839167889</c:v>
                </c:pt>
                <c:pt idx="28090">
                  <c:v>1.8478970596478932</c:v>
                </c:pt>
                <c:pt idx="28091">
                  <c:v>1.8455827353789973</c:v>
                </c:pt>
                <c:pt idx="28092">
                  <c:v>1.8432689590088394</c:v>
                </c:pt>
                <c:pt idx="28093">
                  <c:v>1.840952443144992</c:v>
                </c:pt>
                <c:pt idx="28094">
                  <c:v>1.8386381188760963</c:v>
                </c:pt>
                <c:pt idx="28095">
                  <c:v>1.8363243425059383</c:v>
                </c:pt>
                <c:pt idx="28096">
                  <c:v>1.8340100182370427</c:v>
                </c:pt>
                <c:pt idx="28097">
                  <c:v>1.8316956939681468</c:v>
                </c:pt>
                <c:pt idx="28098">
                  <c:v>1.8293819175979888</c:v>
                </c:pt>
                <c:pt idx="28099">
                  <c:v>1.8270675933290932</c:v>
                </c:pt>
                <c:pt idx="28100">
                  <c:v>1.8247532690601973</c:v>
                </c:pt>
                <c:pt idx="28101">
                  <c:v>1.8224394926900394</c:v>
                </c:pt>
                <c:pt idx="28102">
                  <c:v>1.8085519033804511</c:v>
                </c:pt>
                <c:pt idx="28103">
                  <c:v>1.8062381270102932</c:v>
                </c:pt>
                <c:pt idx="28104">
                  <c:v>1.8039238027413973</c:v>
                </c:pt>
                <c:pt idx="28105">
                  <c:v>1.8016094784725016</c:v>
                </c:pt>
                <c:pt idx="28106">
                  <c:v>1.7992957021023437</c:v>
                </c:pt>
                <c:pt idx="28107">
                  <c:v>1.796981377833448</c:v>
                </c:pt>
                <c:pt idx="28108">
                  <c:v>1.7946670535645521</c:v>
                </c:pt>
                <c:pt idx="28109">
                  <c:v>1.7923532771943942</c:v>
                </c:pt>
                <c:pt idx="28110">
                  <c:v>1.7900389529254985</c:v>
                </c:pt>
                <c:pt idx="28111">
                  <c:v>1.7877246286566026</c:v>
                </c:pt>
                <c:pt idx="28112">
                  <c:v>1.7854108522864449</c:v>
                </c:pt>
                <c:pt idx="28113">
                  <c:v>1.7830943364225975</c:v>
                </c:pt>
                <c:pt idx="28114">
                  <c:v>1.7807800121537016</c:v>
                </c:pt>
                <c:pt idx="28115">
                  <c:v>1.7784662357835437</c:v>
                </c:pt>
                <c:pt idx="28116">
                  <c:v>1.776151911514648</c:v>
                </c:pt>
                <c:pt idx="28117">
                  <c:v>1.7738375872457521</c:v>
                </c:pt>
                <c:pt idx="28118">
                  <c:v>1.7715238108755944</c:v>
                </c:pt>
                <c:pt idx="28119">
                  <c:v>1.7692094866066985</c:v>
                </c:pt>
                <c:pt idx="28120">
                  <c:v>1.7668951623378026</c:v>
                </c:pt>
                <c:pt idx="28121">
                  <c:v>1.7645813859676449</c:v>
                </c:pt>
                <c:pt idx="28122">
                  <c:v>1.762267061698749</c:v>
                </c:pt>
                <c:pt idx="28123">
                  <c:v>1.7599527374298534</c:v>
                </c:pt>
                <c:pt idx="28124">
                  <c:v>1.7576389610596954</c:v>
                </c:pt>
                <c:pt idx="28125">
                  <c:v>1.7553246367907995</c:v>
                </c:pt>
                <c:pt idx="28126">
                  <c:v>1.7530081209269521</c:v>
                </c:pt>
                <c:pt idx="28127">
                  <c:v>1.7507189999999999</c:v>
                </c:pt>
                <c:pt idx="28128">
                  <c:v>1.7503955200286123</c:v>
                </c:pt>
                <c:pt idx="28129">
                  <c:v>1.7344410560190702</c:v>
                </c:pt>
                <c:pt idx="28130">
                  <c:v>1.8044080491177874</c:v>
                </c:pt>
                <c:pt idx="28131">
                  <c:v>1.7847879105865521</c:v>
                </c:pt>
                <c:pt idx="28132">
                  <c:v>1.7334624217930377</c:v>
                </c:pt>
                <c:pt idx="28133">
                  <c:v>1.7507189999999999</c:v>
                </c:pt>
                <c:pt idx="28134">
                  <c:v>1.752884159275155</c:v>
                </c:pt>
                <c:pt idx="28135">
                  <c:v>1.7856850283738674</c:v>
                </c:pt>
                <c:pt idx="28136">
                  <c:v>1.7688079999999999</c:v>
                </c:pt>
                <c:pt idx="28137">
                  <c:v>1.7688079999999999</c:v>
                </c:pt>
                <c:pt idx="28138">
                  <c:v>1.7688079999999999</c:v>
                </c:pt>
                <c:pt idx="28139">
                  <c:v>1.7688079999999999</c:v>
                </c:pt>
                <c:pt idx="28140">
                  <c:v>1.7688079999999999</c:v>
                </c:pt>
                <c:pt idx="28141">
                  <c:v>1.7521505966626936</c:v>
                </c:pt>
                <c:pt idx="28142">
                  <c:v>1.700352214115403</c:v>
                </c:pt>
                <c:pt idx="28143">
                  <c:v>1.6626209341917024</c:v>
                </c:pt>
                <c:pt idx="28144">
                  <c:v>1.7284209854588795</c:v>
                </c:pt>
                <c:pt idx="28145">
                  <c:v>1.7326299999999999</c:v>
                </c:pt>
                <c:pt idx="28146">
                  <c:v>1.8017943309489748</c:v>
                </c:pt>
                <c:pt idx="28147">
                  <c:v>1.7701450505484024</c:v>
                </c:pt>
                <c:pt idx="28148">
                  <c:v>1.8038993663885579</c:v>
                </c:pt>
                <c:pt idx="28149">
                  <c:v>1.7873153674296614</c:v>
                </c:pt>
                <c:pt idx="28150">
                  <c:v>1.7864732211670007</c:v>
                </c:pt>
                <c:pt idx="28151">
                  <c:v>1.7860390712019119</c:v>
                </c:pt>
                <c:pt idx="28152">
                  <c:v>1.7856053319747276</c:v>
                </c:pt>
                <c:pt idx="28153">
                  <c:v>1.7851716954320196</c:v>
                </c:pt>
                <c:pt idx="28154">
                  <c:v>1.7847379562048353</c:v>
                </c:pt>
                <c:pt idx="28155">
                  <c:v>1.7843042169776511</c:v>
                </c:pt>
                <c:pt idx="28156">
                  <c:v>1.7838705804349431</c:v>
                </c:pt>
                <c:pt idx="28157">
                  <c:v>1.7834368412077588</c:v>
                </c:pt>
                <c:pt idx="28158">
                  <c:v>1.7830032046650506</c:v>
                </c:pt>
                <c:pt idx="28159">
                  <c:v>1.7825694654378665</c:v>
                </c:pt>
                <c:pt idx="28160">
                  <c:v>1.7821357262106823</c:v>
                </c:pt>
                <c:pt idx="28161">
                  <c:v>1.7817020896679741</c:v>
                </c:pt>
                <c:pt idx="28162">
                  <c:v>1.78126835044079</c:v>
                </c:pt>
                <c:pt idx="28163">
                  <c:v>1.7808342004757012</c:v>
                </c:pt>
                <c:pt idx="28164">
                  <c:v>1.7804004612485169</c:v>
                </c:pt>
                <c:pt idx="28165">
                  <c:v>1.7799668247058089</c:v>
                </c:pt>
                <c:pt idx="28166">
                  <c:v>1.7795330854786247</c:v>
                </c:pt>
                <c:pt idx="28167">
                  <c:v>1.7790993462514404</c:v>
                </c:pt>
                <c:pt idx="28168">
                  <c:v>1.7786657097087324</c:v>
                </c:pt>
                <c:pt idx="28169">
                  <c:v>1.7782319704815481</c:v>
                </c:pt>
                <c:pt idx="28170">
                  <c:v>1.7777982312543639</c:v>
                </c:pt>
                <c:pt idx="28171">
                  <c:v>1.7773645947116559</c:v>
                </c:pt>
                <c:pt idx="28172">
                  <c:v>1.7769308554844716</c:v>
                </c:pt>
                <c:pt idx="28173">
                  <c:v>1.7764971162572873</c:v>
                </c:pt>
                <c:pt idx="28174">
                  <c:v>1.7760634797145791</c:v>
                </c:pt>
                <c:pt idx="28175">
                  <c:v>1.7756297404873951</c:v>
                </c:pt>
                <c:pt idx="28176">
                  <c:v>1.7751955905223062</c:v>
                </c:pt>
                <c:pt idx="28177">
                  <c:v>1.774761851295122</c:v>
                </c:pt>
                <c:pt idx="28178">
                  <c:v>1.774328214752414</c:v>
                </c:pt>
                <c:pt idx="28179">
                  <c:v>1.7738944755252297</c:v>
                </c:pt>
                <c:pt idx="28180">
                  <c:v>1.7734608389825217</c:v>
                </c:pt>
                <c:pt idx="28181">
                  <c:v>1.7730270997553375</c:v>
                </c:pt>
                <c:pt idx="28182">
                  <c:v>1.7725933605281532</c:v>
                </c:pt>
                <c:pt idx="28183">
                  <c:v>1.772159723985445</c:v>
                </c:pt>
                <c:pt idx="28184">
                  <c:v>1.7717259847582609</c:v>
                </c:pt>
                <c:pt idx="28185">
                  <c:v>1.7712922455310767</c:v>
                </c:pt>
                <c:pt idx="28186">
                  <c:v>1.7708586089883684</c:v>
                </c:pt>
                <c:pt idx="28187">
                  <c:v>1.7704248697611844</c:v>
                </c:pt>
                <c:pt idx="28188">
                  <c:v>1.7699907197960956</c:v>
                </c:pt>
                <c:pt idx="28189">
                  <c:v>1.7695569805689113</c:v>
                </c:pt>
                <c:pt idx="28190">
                  <c:v>1.7691233440262033</c:v>
                </c:pt>
                <c:pt idx="28191">
                  <c:v>1.7973737368934317</c:v>
                </c:pt>
                <c:pt idx="28192">
                  <c:v>1.7993657957289249</c:v>
                </c:pt>
                <c:pt idx="28193">
                  <c:v>1.825268692905009</c:v>
                </c:pt>
                <c:pt idx="28194">
                  <c:v>1.8272612234570154</c:v>
                </c:pt>
                <c:pt idx="28195">
                  <c:v>1.8292532822925087</c:v>
                </c:pt>
                <c:pt idx="28196">
                  <c:v>1.831245812844515</c:v>
                </c:pt>
                <c:pt idx="28197">
                  <c:v>1.8332383433965216</c:v>
                </c:pt>
                <c:pt idx="28198">
                  <c:v>1.8352304022320147</c:v>
                </c:pt>
                <c:pt idx="28199">
                  <c:v>1.8372229327840213</c:v>
                </c:pt>
                <c:pt idx="28200">
                  <c:v>1.8392154633360278</c:v>
                </c:pt>
                <c:pt idx="28201">
                  <c:v>1.8412075221715209</c:v>
                </c:pt>
                <c:pt idx="28202">
                  <c:v>1.8432000527235273</c:v>
                </c:pt>
                <c:pt idx="28203">
                  <c:v>1.8451944701415868</c:v>
                </c:pt>
                <c:pt idx="28204">
                  <c:v>1.8471870006935933</c:v>
                </c:pt>
                <c:pt idx="28205">
                  <c:v>1.8491790595290865</c:v>
                </c:pt>
                <c:pt idx="28206">
                  <c:v>1.851171590081093</c:v>
                </c:pt>
                <c:pt idx="28207">
                  <c:v>1.8531641206330995</c:v>
                </c:pt>
                <c:pt idx="28208">
                  <c:v>1.8551561794685927</c:v>
                </c:pt>
                <c:pt idx="28209">
                  <c:v>1.8571487100205992</c:v>
                </c:pt>
                <c:pt idx="28210">
                  <c:v>1.8591412405726055</c:v>
                </c:pt>
                <c:pt idx="28211">
                  <c:v>1.8421435531711969</c:v>
                </c:pt>
                <c:pt idx="28212">
                  <c:v>1.789446022174535</c:v>
                </c:pt>
                <c:pt idx="28213">
                  <c:v>1.8389907327771156</c:v>
                </c:pt>
                <c:pt idx="28214">
                  <c:v>1.8761516692894611</c:v>
                </c:pt>
                <c:pt idx="28215">
                  <c:v>1.877351</c:v>
                </c:pt>
                <c:pt idx="28216">
                  <c:v>1.8951122851013111</c:v>
                </c:pt>
                <c:pt idx="28217">
                  <c:v>1.913326285884597</c:v>
                </c:pt>
                <c:pt idx="28218">
                  <c:v>1.9155797851352678</c:v>
                </c:pt>
                <c:pt idx="28219">
                  <c:v>1.9102228122379143</c:v>
                </c:pt>
                <c:pt idx="28220">
                  <c:v>1.9048645708174972</c:v>
                </c:pt>
                <c:pt idx="28221">
                  <c:v>1.8995012553048258</c:v>
                </c:pt>
                <c:pt idx="28222">
                  <c:v>1.8941430138844089</c:v>
                </c:pt>
                <c:pt idx="28223">
                  <c:v>1.8887860409870554</c:v>
                </c:pt>
                <c:pt idx="28224">
                  <c:v>1.8834277995666382</c:v>
                </c:pt>
                <c:pt idx="28225">
                  <c:v>1.878069558146221</c:v>
                </c:pt>
                <c:pt idx="28226">
                  <c:v>1.8727125852488675</c:v>
                </c:pt>
                <c:pt idx="28227">
                  <c:v>1.8673543438284503</c:v>
                </c:pt>
                <c:pt idx="28228">
                  <c:v>1.8619961024080334</c:v>
                </c:pt>
                <c:pt idx="28229">
                  <c:v>1.8566391295106799</c:v>
                </c:pt>
                <c:pt idx="28230">
                  <c:v>1.8512808880902627</c:v>
                </c:pt>
                <c:pt idx="28231">
                  <c:v>1.8459226466698455</c:v>
                </c:pt>
                <c:pt idx="28232">
                  <c:v>1.840565673772492</c:v>
                </c:pt>
                <c:pt idx="28233">
                  <c:v>1.8352074323520748</c:v>
                </c:pt>
                <c:pt idx="28234">
                  <c:v>1.8298441168394037</c:v>
                </c:pt>
                <c:pt idx="28235">
                  <c:v>1.82448714394205</c:v>
                </c:pt>
                <c:pt idx="28236">
                  <c:v>1.8191289025216331</c:v>
                </c:pt>
                <c:pt idx="28237">
                  <c:v>1.8137706611012159</c:v>
                </c:pt>
                <c:pt idx="28238">
                  <c:v>1.8084136882038624</c:v>
                </c:pt>
                <c:pt idx="28239">
                  <c:v>1.8030554467834452</c:v>
                </c:pt>
                <c:pt idx="28240">
                  <c:v>1.7976972053630282</c:v>
                </c:pt>
                <c:pt idx="28241">
                  <c:v>1.7923402324656745</c:v>
                </c:pt>
                <c:pt idx="28242">
                  <c:v>1.7869819910452576</c:v>
                </c:pt>
                <c:pt idx="28243">
                  <c:v>1.7151964297973779</c:v>
                </c:pt>
                <c:pt idx="28244">
                  <c:v>1.7506413648068668</c:v>
                </c:pt>
                <c:pt idx="28245">
                  <c:v>1.7149032112038141</c:v>
                </c:pt>
                <c:pt idx="28246">
                  <c:v>1.7873628111587982</c:v>
                </c:pt>
                <c:pt idx="28247">
                  <c:v>1.8223504048640915</c:v>
                </c:pt>
                <c:pt idx="28248">
                  <c:v>1.7873842603098926</c:v>
                </c:pt>
                <c:pt idx="28249">
                  <c:v>1.804986</c:v>
                </c:pt>
                <c:pt idx="28250">
                  <c:v>1.8035023051979018</c:v>
                </c:pt>
                <c:pt idx="28251">
                  <c:v>1.7692441147894926</c:v>
                </c:pt>
                <c:pt idx="28252">
                  <c:v>1.7784090345448003</c:v>
                </c:pt>
                <c:pt idx="28253">
                  <c:v>1.7875739543001079</c:v>
                </c:pt>
                <c:pt idx="28254">
                  <c:v>1.7967367043300948</c:v>
                </c:pt>
                <c:pt idx="28255">
                  <c:v>1.8059016240854024</c:v>
                </c:pt>
                <c:pt idx="28256">
                  <c:v>1.8150665438407101</c:v>
                </c:pt>
                <c:pt idx="28257">
                  <c:v>1.8299663680190932</c:v>
                </c:pt>
                <c:pt idx="28258">
                  <c:v>1.8602614167858846</c:v>
                </c:pt>
                <c:pt idx="28259">
                  <c:v>1.7558885165515599</c:v>
                </c:pt>
                <c:pt idx="28260">
                  <c:v>1.786897</c:v>
                </c:pt>
                <c:pt idx="28261">
                  <c:v>1.786897</c:v>
                </c:pt>
                <c:pt idx="28262">
                  <c:v>1.7871841358169009</c:v>
                </c:pt>
                <c:pt idx="28263">
                  <c:v>1.788946598832559</c:v>
                </c:pt>
                <c:pt idx="28264">
                  <c:v>1.7907094791967884</c:v>
                </c:pt>
                <c:pt idx="28265">
                  <c:v>1.7924723595610177</c:v>
                </c:pt>
                <c:pt idx="28266">
                  <c:v>1.7942348225766758</c:v>
                </c:pt>
                <c:pt idx="28267">
                  <c:v>1.7959977029409051</c:v>
                </c:pt>
                <c:pt idx="28268">
                  <c:v>1.7977605833051342</c:v>
                </c:pt>
                <c:pt idx="28269">
                  <c:v>1.7995230463207925</c:v>
                </c:pt>
                <c:pt idx="28270">
                  <c:v>1.8012859266850216</c:v>
                </c:pt>
                <c:pt idx="28271">
                  <c:v>1.8030504764435351</c:v>
                </c:pt>
                <c:pt idx="28272">
                  <c:v>1.8048133568077644</c:v>
                </c:pt>
                <c:pt idx="28273">
                  <c:v>1.8065758198234225</c:v>
                </c:pt>
                <c:pt idx="28274">
                  <c:v>1.8083387001876519</c:v>
                </c:pt>
                <c:pt idx="28275">
                  <c:v>1.8101015805518812</c:v>
                </c:pt>
                <c:pt idx="28276">
                  <c:v>1.8118640435675393</c:v>
                </c:pt>
                <c:pt idx="28277">
                  <c:v>1.8136269239317686</c:v>
                </c:pt>
                <c:pt idx="28278">
                  <c:v>1.8153898042959977</c:v>
                </c:pt>
                <c:pt idx="28279">
                  <c:v>1.817152267311656</c:v>
                </c:pt>
                <c:pt idx="28280">
                  <c:v>1.8189151476758851</c:v>
                </c:pt>
                <c:pt idx="28281">
                  <c:v>1.8206780280401145</c:v>
                </c:pt>
                <c:pt idx="28282">
                  <c:v>1.8224404910557725</c:v>
                </c:pt>
                <c:pt idx="28283">
                  <c:v>1.8242033714200019</c:v>
                </c:pt>
                <c:pt idx="28284">
                  <c:v>1.8259679211785154</c:v>
                </c:pt>
                <c:pt idx="28285">
                  <c:v>1.8277303841941737</c:v>
                </c:pt>
                <c:pt idx="28286">
                  <c:v>1.8294932645584028</c:v>
                </c:pt>
                <c:pt idx="28287">
                  <c:v>1.8312561449226321</c:v>
                </c:pt>
                <c:pt idx="28288">
                  <c:v>1.8347814883025195</c:v>
                </c:pt>
                <c:pt idx="28289">
                  <c:v>1.8365443686667486</c:v>
                </c:pt>
                <c:pt idx="28290">
                  <c:v>1.8383068316824069</c:v>
                </c:pt>
                <c:pt idx="28291">
                  <c:v>1.8400697120466361</c:v>
                </c:pt>
                <c:pt idx="28292">
                  <c:v>1.8273317431980907</c:v>
                </c:pt>
                <c:pt idx="28293">
                  <c:v>1.804986</c:v>
                </c:pt>
                <c:pt idx="28294">
                  <c:v>1.826507681352703</c:v>
                </c:pt>
                <c:pt idx="28295">
                  <c:v>1.8300330276585599</c:v>
                </c:pt>
                <c:pt idx="28296">
                  <c:v>1.7943398248210023</c:v>
                </c:pt>
                <c:pt idx="28297">
                  <c:v>1.8352659011669445</c:v>
                </c:pt>
                <c:pt idx="28298">
                  <c:v>1.8389177553648068</c:v>
                </c:pt>
                <c:pt idx="28299">
                  <c:v>1.8025424739856801</c:v>
                </c:pt>
                <c:pt idx="28300">
                  <c:v>1.7992021781115879</c:v>
                </c:pt>
                <c:pt idx="28301">
                  <c:v>1.7688079999999999</c:v>
                </c:pt>
                <c:pt idx="28302">
                  <c:v>1.7688079999999999</c:v>
                </c:pt>
                <c:pt idx="28303">
                  <c:v>1.7688079999999999</c:v>
                </c:pt>
                <c:pt idx="28304">
                  <c:v>1.7688079999999999</c:v>
                </c:pt>
                <c:pt idx="28305">
                  <c:v>1.7688079999999999</c:v>
                </c:pt>
                <c:pt idx="28306">
                  <c:v>1.7688079999999999</c:v>
                </c:pt>
                <c:pt idx="28307">
                  <c:v>1.7776435653727076</c:v>
                </c:pt>
                <c:pt idx="28308">
                  <c:v>1.8048393557463043</c:v>
                </c:pt>
                <c:pt idx="28309">
                  <c:v>1.8048651188544151</c:v>
                </c:pt>
                <c:pt idx="28310">
                  <c:v>1.8146257031473534</c:v>
                </c:pt>
                <c:pt idx="28311">
                  <c:v>1.8505297904262921</c:v>
                </c:pt>
                <c:pt idx="28312">
                  <c:v>1.8377958562678645</c:v>
                </c:pt>
                <c:pt idx="28313">
                  <c:v>1.8447555181706818</c:v>
                </c:pt>
                <c:pt idx="28314">
                  <c:v>1.841164</c:v>
                </c:pt>
                <c:pt idx="28315">
                  <c:v>1.8190511204081632</c:v>
                </c:pt>
                <c:pt idx="28316">
                  <c:v>1.841164</c:v>
                </c:pt>
                <c:pt idx="28317">
                  <c:v>1.8359538159275155</c:v>
                </c:pt>
                <c:pt idx="28318">
                  <c:v>1.80362107724401</c:v>
                </c:pt>
                <c:pt idx="28319">
                  <c:v>1.7945129670997735</c:v>
                </c:pt>
                <c:pt idx="28320">
                  <c:v>1.7929007882689556</c:v>
                </c:pt>
                <c:pt idx="28321">
                  <c:v>1.8293376369487484</c:v>
                </c:pt>
                <c:pt idx="28322">
                  <c:v>1.859262</c:v>
                </c:pt>
                <c:pt idx="28323">
                  <c:v>1.776078096305125</c:v>
                </c:pt>
                <c:pt idx="28324">
                  <c:v>1.8087469938006675</c:v>
                </c:pt>
                <c:pt idx="28325">
                  <c:v>1.8191846142107773</c:v>
                </c:pt>
                <c:pt idx="28326">
                  <c:v>1.7969569849821216</c:v>
                </c:pt>
                <c:pt idx="28327">
                  <c:v>1.7686862278445508</c:v>
                </c:pt>
                <c:pt idx="28328">
                  <c:v>1.7681504303605737</c:v>
                </c:pt>
                <c:pt idx="28329">
                  <c:v>1.7676147597225922</c:v>
                </c:pt>
                <c:pt idx="28330">
                  <c:v>1.7670789622386154</c:v>
                </c:pt>
                <c:pt idx="28331">
                  <c:v>1.7665426573706575</c:v>
                </c:pt>
                <c:pt idx="28332">
                  <c:v>1.766006986732676</c:v>
                </c:pt>
                <c:pt idx="28333">
                  <c:v>1.7654711892486992</c:v>
                </c:pt>
                <c:pt idx="28334">
                  <c:v>1.7649353917647224</c:v>
                </c:pt>
                <c:pt idx="28335">
                  <c:v>1.7643997211267408</c:v>
                </c:pt>
                <c:pt idx="28336">
                  <c:v>1.763863923642764</c:v>
                </c:pt>
                <c:pt idx="28337">
                  <c:v>1.763328126158787</c:v>
                </c:pt>
                <c:pt idx="28338">
                  <c:v>1.7627924555208054</c:v>
                </c:pt>
                <c:pt idx="28339">
                  <c:v>1.7622566580368286</c:v>
                </c:pt>
                <c:pt idx="28340">
                  <c:v>1.7617208605528518</c:v>
                </c:pt>
                <c:pt idx="28341">
                  <c:v>1.7611851899148703</c:v>
                </c:pt>
                <c:pt idx="28342">
                  <c:v>1.7606493924308935</c:v>
                </c:pt>
                <c:pt idx="28343">
                  <c:v>1.7601130875629356</c:v>
                </c:pt>
                <c:pt idx="28344">
                  <c:v>1.7595772900789588</c:v>
                </c:pt>
                <c:pt idx="28345">
                  <c:v>1.7590416194409773</c:v>
                </c:pt>
                <c:pt idx="28346">
                  <c:v>1.7585058219570002</c:v>
                </c:pt>
                <c:pt idx="28347">
                  <c:v>1.7579700244730234</c:v>
                </c:pt>
                <c:pt idx="28348">
                  <c:v>1.7574343538350419</c:v>
                </c:pt>
                <c:pt idx="28349">
                  <c:v>1.7568985563510651</c:v>
                </c:pt>
                <c:pt idx="28350">
                  <c:v>1.7563627588670883</c:v>
                </c:pt>
                <c:pt idx="28351">
                  <c:v>1.7558270882291067</c:v>
                </c:pt>
                <c:pt idx="28352">
                  <c:v>1.7552912907451299</c:v>
                </c:pt>
                <c:pt idx="28353">
                  <c:v>1.7547554932611531</c:v>
                </c:pt>
                <c:pt idx="28354">
                  <c:v>1.7542198226231716</c:v>
                </c:pt>
                <c:pt idx="28355">
                  <c:v>1.7536835177552135</c:v>
                </c:pt>
                <c:pt idx="28356">
                  <c:v>1.7531477202712367</c:v>
                </c:pt>
                <c:pt idx="28357">
                  <c:v>1.7526120496332551</c:v>
                </c:pt>
                <c:pt idx="28358">
                  <c:v>1.7520762521492783</c:v>
                </c:pt>
                <c:pt idx="28359">
                  <c:v>1.7515404546653015</c:v>
                </c:pt>
                <c:pt idx="28360">
                  <c:v>1.75100478402732</c:v>
                </c:pt>
                <c:pt idx="28361">
                  <c:v>1.7592718104434906</c:v>
                </c:pt>
                <c:pt idx="28362">
                  <c:v>1.7778891523241953</c:v>
                </c:pt>
                <c:pt idx="28363">
                  <c:v>1.750546477348593</c:v>
                </c:pt>
                <c:pt idx="28364">
                  <c:v>1.7233698466857414</c:v>
                </c:pt>
                <c:pt idx="28365">
                  <c:v>1.7051300422031475</c:v>
                </c:pt>
                <c:pt idx="28366">
                  <c:v>1.7345838817640047</c:v>
                </c:pt>
                <c:pt idx="28367">
                  <c:v>1.7665499027204816</c:v>
                </c:pt>
                <c:pt idx="28368">
                  <c:v>1.7622898746237039</c:v>
                </c:pt>
                <c:pt idx="28369">
                  <c:v>1.758029846526926</c:v>
                </c:pt>
                <c:pt idx="28370">
                  <c:v>1.7537708269595271</c:v>
                </c:pt>
                <c:pt idx="28371">
                  <c:v>1.7495107988627494</c:v>
                </c:pt>
                <c:pt idx="28372">
                  <c:v>1.7452507707659717</c:v>
                </c:pt>
                <c:pt idx="28373">
                  <c:v>1.7409917511985729</c:v>
                </c:pt>
                <c:pt idx="28374">
                  <c:v>1.7367317231017951</c:v>
                </c:pt>
                <c:pt idx="28375">
                  <c:v>1.7324716950050172</c:v>
                </c:pt>
                <c:pt idx="28376">
                  <c:v>1.7282126754376184</c:v>
                </c:pt>
                <c:pt idx="28377">
                  <c:v>1.7239486132233248</c:v>
                </c:pt>
                <c:pt idx="28378">
                  <c:v>1.7196885851265471</c:v>
                </c:pt>
                <c:pt idx="28379">
                  <c:v>1.7154295655591483</c:v>
                </c:pt>
                <c:pt idx="28380">
                  <c:v>1.7111695374623703</c:v>
                </c:pt>
                <c:pt idx="28381">
                  <c:v>1.7069095093655926</c:v>
                </c:pt>
                <c:pt idx="28382">
                  <c:v>1.7026504897981938</c:v>
                </c:pt>
                <c:pt idx="28383">
                  <c:v>1.6983904617014161</c:v>
                </c:pt>
                <c:pt idx="28384">
                  <c:v>1.7162367238912732</c:v>
                </c:pt>
                <c:pt idx="28385">
                  <c:v>1.7226107470195517</c:v>
                </c:pt>
                <c:pt idx="28386">
                  <c:v>1.7145410000000001</c:v>
                </c:pt>
                <c:pt idx="28387">
                  <c:v>1.7042627324749644</c:v>
                </c:pt>
                <c:pt idx="28388">
                  <c:v>1.7068474017644255</c:v>
                </c:pt>
                <c:pt idx="28389">
                  <c:v>1.725066685101311</c:v>
                </c:pt>
                <c:pt idx="28390">
                  <c:v>1.7326299999999999</c:v>
                </c:pt>
                <c:pt idx="28391">
                  <c:v>1.7542298359561277</c:v>
                </c:pt>
                <c:pt idx="28392">
                  <c:v>1.7469580061993324</c:v>
                </c:pt>
                <c:pt idx="28393">
                  <c:v>1.7348407020742271</c:v>
                </c:pt>
                <c:pt idx="28394">
                  <c:v>1.7384840909004211</c:v>
                </c:pt>
                <c:pt idx="28395">
                  <c:v>1.7421266171819121</c:v>
                </c:pt>
                <c:pt idx="28396">
                  <c:v>1.7457700060081061</c:v>
                </c:pt>
                <c:pt idx="28397">
                  <c:v>1.7494133948343003</c:v>
                </c:pt>
                <c:pt idx="28398">
                  <c:v>1.753055921115791</c:v>
                </c:pt>
                <c:pt idx="28399">
                  <c:v>1.7566993099419852</c:v>
                </c:pt>
                <c:pt idx="28400">
                  <c:v>1.7603426987681792</c:v>
                </c:pt>
                <c:pt idx="28401">
                  <c:v>1.7639852250496701</c:v>
                </c:pt>
                <c:pt idx="28402">
                  <c:v>1.767632064054677</c:v>
                </c:pt>
                <c:pt idx="28403">
                  <c:v>1.771275452880871</c:v>
                </c:pt>
                <c:pt idx="28404">
                  <c:v>1.7749179791623619</c:v>
                </c:pt>
                <c:pt idx="28405">
                  <c:v>1.7822047568147501</c:v>
                </c:pt>
                <c:pt idx="28406">
                  <c:v>1.7858472830962409</c:v>
                </c:pt>
                <c:pt idx="28407">
                  <c:v>1.789490671922435</c:v>
                </c:pt>
                <c:pt idx="28408">
                  <c:v>1.793134060748629</c:v>
                </c:pt>
                <c:pt idx="28409">
                  <c:v>1.79677658703012</c:v>
                </c:pt>
                <c:pt idx="28410">
                  <c:v>1.8295688115552731</c:v>
                </c:pt>
                <c:pt idx="28411">
                  <c:v>1.8332113378367638</c:v>
                </c:pt>
                <c:pt idx="28412">
                  <c:v>1.836854726662958</c:v>
                </c:pt>
                <c:pt idx="28413">
                  <c:v>1.840498115489152</c:v>
                </c:pt>
                <c:pt idx="28414">
                  <c:v>1.8560557973295184</c:v>
                </c:pt>
                <c:pt idx="28415">
                  <c:v>1.8442407463042443</c:v>
                </c:pt>
                <c:pt idx="28416">
                  <c:v>1.8260208242727707</c:v>
                </c:pt>
                <c:pt idx="28417">
                  <c:v>1.8841410548271753</c:v>
                </c:pt>
                <c:pt idx="28418">
                  <c:v>1.8646188283261802</c:v>
                </c:pt>
                <c:pt idx="28419">
                  <c:v>1.859262</c:v>
                </c:pt>
                <c:pt idx="28420">
                  <c:v>1.8915677159695818</c:v>
                </c:pt>
                <c:pt idx="28421">
                  <c:v>1.852163660836502</c:v>
                </c:pt>
                <c:pt idx="28422">
                  <c:v>1.8153665429657795</c:v>
                </c:pt>
                <c:pt idx="28423">
                  <c:v>1.8313734020028611</c:v>
                </c:pt>
                <c:pt idx="28424">
                  <c:v>1.7861379003338103</c:v>
                </c:pt>
                <c:pt idx="28425">
                  <c:v>1.7688079999999999</c:v>
                </c:pt>
                <c:pt idx="28426">
                  <c:v>1.8075048307105388</c:v>
                </c:pt>
                <c:pt idx="28427">
                  <c:v>1.841164</c:v>
                </c:pt>
                <c:pt idx="28428">
                  <c:v>1.8418735647050142</c:v>
                </c:pt>
                <c:pt idx="28429">
                  <c:v>1.8431746900846384</c:v>
                </c:pt>
                <c:pt idx="28430">
                  <c:v>1.8444761235687808</c:v>
                </c:pt>
                <c:pt idx="28431">
                  <c:v>1.8457787894709954</c:v>
                </c:pt>
                <c:pt idx="28432">
                  <c:v>1.8470802229551377</c:v>
                </c:pt>
                <c:pt idx="28433">
                  <c:v>1.848381348334762</c:v>
                </c:pt>
                <c:pt idx="28434">
                  <c:v>1.8496827818189043</c:v>
                </c:pt>
                <c:pt idx="28435">
                  <c:v>1.8509842153030467</c:v>
                </c:pt>
                <c:pt idx="28436">
                  <c:v>1.8522853406826709</c:v>
                </c:pt>
                <c:pt idx="28437">
                  <c:v>1.8535867741668133</c:v>
                </c:pt>
                <c:pt idx="28438">
                  <c:v>1.8548882076509556</c:v>
                </c:pt>
                <c:pt idx="28439">
                  <c:v>1.8561893330305801</c:v>
                </c:pt>
                <c:pt idx="28440">
                  <c:v>1.8574907665147224</c:v>
                </c:pt>
                <c:pt idx="28441">
                  <c:v>1.8587921999988648</c:v>
                </c:pt>
                <c:pt idx="28442">
                  <c:v>1.860093325378489</c:v>
                </c:pt>
                <c:pt idx="28443">
                  <c:v>1.8613959912807034</c:v>
                </c:pt>
                <c:pt idx="28444">
                  <c:v>1.8626974247648458</c:v>
                </c:pt>
                <c:pt idx="28445">
                  <c:v>1.86399855014447</c:v>
                </c:pt>
                <c:pt idx="28446">
                  <c:v>1.8652999836286124</c:v>
                </c:pt>
                <c:pt idx="28447">
                  <c:v>1.8666014171127547</c:v>
                </c:pt>
                <c:pt idx="28448">
                  <c:v>1.8679025424923792</c:v>
                </c:pt>
                <c:pt idx="28449">
                  <c:v>1.8692039759765215</c:v>
                </c:pt>
                <c:pt idx="28450">
                  <c:v>1.8705054094606639</c:v>
                </c:pt>
                <c:pt idx="28451">
                  <c:v>1.8718065348402881</c:v>
                </c:pt>
                <c:pt idx="28452">
                  <c:v>1.8731079683244305</c:v>
                </c:pt>
                <c:pt idx="28453">
                  <c:v>1.8744094018085729</c:v>
                </c:pt>
                <c:pt idx="28454">
                  <c:v>1.8757105271881971</c:v>
                </c:pt>
                <c:pt idx="28455">
                  <c:v>1.8770119606723394</c:v>
                </c:pt>
                <c:pt idx="28456">
                  <c:v>1.8783146265745541</c:v>
                </c:pt>
                <c:pt idx="28457">
                  <c:v>1.8796160600586964</c:v>
                </c:pt>
                <c:pt idx="28458">
                  <c:v>1.8809171854383206</c:v>
                </c:pt>
                <c:pt idx="28459">
                  <c:v>1.882218618922463</c:v>
                </c:pt>
                <c:pt idx="28460">
                  <c:v>1.8835200524066054</c:v>
                </c:pt>
                <c:pt idx="28461">
                  <c:v>1.8848211777862296</c:v>
                </c:pt>
                <c:pt idx="28462">
                  <c:v>1.886122611270372</c:v>
                </c:pt>
                <c:pt idx="28463">
                  <c:v>1.8874240447545143</c:v>
                </c:pt>
                <c:pt idx="28464">
                  <c:v>1.8887251701341388</c:v>
                </c:pt>
                <c:pt idx="28465">
                  <c:v>1.8900266036182811</c:v>
                </c:pt>
                <c:pt idx="28466">
                  <c:v>1.8913280371024235</c:v>
                </c:pt>
                <c:pt idx="28467">
                  <c:v>1.8926291624820477</c:v>
                </c:pt>
                <c:pt idx="28468">
                  <c:v>1.8939318283842621</c:v>
                </c:pt>
                <c:pt idx="28469">
                  <c:v>1.8952332618684045</c:v>
                </c:pt>
                <c:pt idx="28470">
                  <c:v>1.8801199885550788</c:v>
                </c:pt>
                <c:pt idx="28471">
                  <c:v>1.9082424412395709</c:v>
                </c:pt>
                <c:pt idx="28472">
                  <c:v>1.8512233216499763</c:v>
                </c:pt>
                <c:pt idx="28473">
                  <c:v>1.888270494992847</c:v>
                </c:pt>
                <c:pt idx="28474">
                  <c:v>1.8479565864123957</c:v>
                </c:pt>
                <c:pt idx="28475">
                  <c:v>1.8730800021459229</c:v>
                </c:pt>
                <c:pt idx="28476">
                  <c:v>1.8934301111111111</c:v>
                </c:pt>
                <c:pt idx="28477">
                  <c:v>1.8630307213349224</c:v>
                </c:pt>
                <c:pt idx="28478">
                  <c:v>1.8102531273247495</c:v>
                </c:pt>
                <c:pt idx="28479">
                  <c:v>1.804986</c:v>
                </c:pt>
                <c:pt idx="28480">
                  <c:v>1.804986</c:v>
                </c:pt>
                <c:pt idx="28481">
                  <c:v>1.804986</c:v>
                </c:pt>
                <c:pt idx="28482">
                  <c:v>1.804986</c:v>
                </c:pt>
                <c:pt idx="28483">
                  <c:v>1.804986</c:v>
                </c:pt>
                <c:pt idx="28484">
                  <c:v>1.804986</c:v>
                </c:pt>
                <c:pt idx="28485">
                  <c:v>1.804986</c:v>
                </c:pt>
                <c:pt idx="28486">
                  <c:v>1.804986</c:v>
                </c:pt>
                <c:pt idx="28487">
                  <c:v>1.804986</c:v>
                </c:pt>
                <c:pt idx="28488">
                  <c:v>1.804986</c:v>
                </c:pt>
                <c:pt idx="28489">
                  <c:v>1.804986</c:v>
                </c:pt>
                <c:pt idx="28490">
                  <c:v>1.804986</c:v>
                </c:pt>
                <c:pt idx="28491">
                  <c:v>1.804986</c:v>
                </c:pt>
                <c:pt idx="28492">
                  <c:v>1.804986</c:v>
                </c:pt>
                <c:pt idx="28493">
                  <c:v>1.804986</c:v>
                </c:pt>
                <c:pt idx="28494">
                  <c:v>1.804986</c:v>
                </c:pt>
                <c:pt idx="28495">
                  <c:v>1.804986</c:v>
                </c:pt>
                <c:pt idx="28496">
                  <c:v>1.804986</c:v>
                </c:pt>
                <c:pt idx="28497">
                  <c:v>1.804986</c:v>
                </c:pt>
                <c:pt idx="28498">
                  <c:v>1.804986</c:v>
                </c:pt>
                <c:pt idx="28499">
                  <c:v>1.804986</c:v>
                </c:pt>
                <c:pt idx="28500">
                  <c:v>1.804986</c:v>
                </c:pt>
                <c:pt idx="28501">
                  <c:v>1.804986</c:v>
                </c:pt>
                <c:pt idx="28502">
                  <c:v>1.804986</c:v>
                </c:pt>
                <c:pt idx="28503">
                  <c:v>1.804986</c:v>
                </c:pt>
                <c:pt idx="28504">
                  <c:v>1.804986</c:v>
                </c:pt>
                <c:pt idx="28505">
                  <c:v>1.804986</c:v>
                </c:pt>
                <c:pt idx="28506">
                  <c:v>1.804986</c:v>
                </c:pt>
                <c:pt idx="28507">
                  <c:v>1.804986</c:v>
                </c:pt>
                <c:pt idx="28508">
                  <c:v>1.804986</c:v>
                </c:pt>
                <c:pt idx="28509">
                  <c:v>1.804986</c:v>
                </c:pt>
                <c:pt idx="28510">
                  <c:v>1.804986</c:v>
                </c:pt>
                <c:pt idx="28511">
                  <c:v>1.804986</c:v>
                </c:pt>
                <c:pt idx="28512">
                  <c:v>1.804986</c:v>
                </c:pt>
                <c:pt idx="28513">
                  <c:v>1.804986</c:v>
                </c:pt>
                <c:pt idx="28514">
                  <c:v>1.804986</c:v>
                </c:pt>
                <c:pt idx="28515">
                  <c:v>1.804986</c:v>
                </c:pt>
                <c:pt idx="28516">
                  <c:v>1.804986</c:v>
                </c:pt>
                <c:pt idx="28517">
                  <c:v>1.804986</c:v>
                </c:pt>
                <c:pt idx="28518">
                  <c:v>1.804986</c:v>
                </c:pt>
                <c:pt idx="28519">
                  <c:v>1.804986</c:v>
                </c:pt>
                <c:pt idx="28520">
                  <c:v>1.804986</c:v>
                </c:pt>
                <c:pt idx="28521">
                  <c:v>1.804986</c:v>
                </c:pt>
                <c:pt idx="28522">
                  <c:v>1.804986</c:v>
                </c:pt>
                <c:pt idx="28523">
                  <c:v>1.804986</c:v>
                </c:pt>
                <c:pt idx="28524">
                  <c:v>1.804986</c:v>
                </c:pt>
                <c:pt idx="28525">
                  <c:v>1.833806374821173</c:v>
                </c:pt>
                <c:pt idx="28526">
                  <c:v>1.8495268812589414</c:v>
                </c:pt>
                <c:pt idx="28527">
                  <c:v>1.841164</c:v>
                </c:pt>
                <c:pt idx="28528">
                  <c:v>1.8211945030996661</c:v>
                </c:pt>
                <c:pt idx="28529">
                  <c:v>1.8150958273724369</c:v>
                </c:pt>
                <c:pt idx="28530">
                  <c:v>1.823075</c:v>
                </c:pt>
                <c:pt idx="28531">
                  <c:v>1.8126934494515976</c:v>
                </c:pt>
                <c:pt idx="28532">
                  <c:v>1.804986</c:v>
                </c:pt>
                <c:pt idx="28533">
                  <c:v>1.8156194860548271</c:v>
                </c:pt>
                <c:pt idx="28534">
                  <c:v>1.8209555271437963</c:v>
                </c:pt>
                <c:pt idx="28535">
                  <c:v>1.8173672893303279</c:v>
                </c:pt>
                <c:pt idx="28536">
                  <c:v>1.813779901004978</c:v>
                </c:pt>
                <c:pt idx="28537">
                  <c:v>1.8101916631915094</c:v>
                </c:pt>
                <c:pt idx="28538">
                  <c:v>1.8066034253780408</c:v>
                </c:pt>
                <c:pt idx="28539">
                  <c:v>1.804986</c:v>
                </c:pt>
                <c:pt idx="28540">
                  <c:v>1.8051886123948577</c:v>
                </c:pt>
                <c:pt idx="28541">
                  <c:v>1.8055529524356748</c:v>
                </c:pt>
                <c:pt idx="28542">
                  <c:v>1.8059172062217475</c:v>
                </c:pt>
                <c:pt idx="28543">
                  <c:v>1.8062818912815426</c:v>
                </c:pt>
                <c:pt idx="28544">
                  <c:v>1.8066462313223597</c:v>
                </c:pt>
                <c:pt idx="28545">
                  <c:v>1.8070104851084323</c:v>
                </c:pt>
                <c:pt idx="28546">
                  <c:v>1.8073748251492494</c:v>
                </c:pt>
                <c:pt idx="28547">
                  <c:v>1.8077391651900665</c:v>
                </c:pt>
                <c:pt idx="28548">
                  <c:v>1.8081034189761391</c:v>
                </c:pt>
                <c:pt idx="28549">
                  <c:v>1.8084677590169562</c:v>
                </c:pt>
                <c:pt idx="28550">
                  <c:v>1.8088320990577733</c:v>
                </c:pt>
                <c:pt idx="28551">
                  <c:v>1.8091963528438459</c:v>
                </c:pt>
                <c:pt idx="28552">
                  <c:v>1.809560692884663</c:v>
                </c:pt>
                <c:pt idx="28553">
                  <c:v>1.8099250329254801</c:v>
                </c:pt>
                <c:pt idx="28554">
                  <c:v>1.8102892867115528</c:v>
                </c:pt>
                <c:pt idx="28555">
                  <c:v>1.8106536267523698</c:v>
                </c:pt>
                <c:pt idx="28556">
                  <c:v>1.811018311812165</c:v>
                </c:pt>
                <c:pt idx="28557">
                  <c:v>1.8113826518529821</c:v>
                </c:pt>
                <c:pt idx="28558">
                  <c:v>1.8117469056390547</c:v>
                </c:pt>
                <c:pt idx="28559">
                  <c:v>1.8121112456798718</c:v>
                </c:pt>
                <c:pt idx="28560">
                  <c:v>1.8124755857206889</c:v>
                </c:pt>
                <c:pt idx="28561">
                  <c:v>1.8128398395067615</c:v>
                </c:pt>
                <c:pt idx="28562">
                  <c:v>1.8132041795475786</c:v>
                </c:pt>
                <c:pt idx="28563">
                  <c:v>1.8135685195883957</c:v>
                </c:pt>
                <c:pt idx="28564">
                  <c:v>1.8139327733744683</c:v>
                </c:pt>
                <c:pt idx="28565">
                  <c:v>1.8142971134152854</c:v>
                </c:pt>
                <c:pt idx="28566">
                  <c:v>1.8146613672013581</c:v>
                </c:pt>
                <c:pt idx="28567">
                  <c:v>1.8150257072421752</c:v>
                </c:pt>
                <c:pt idx="28568">
                  <c:v>1.8153903923019703</c:v>
                </c:pt>
                <c:pt idx="28569">
                  <c:v>1.8157547323427874</c:v>
                </c:pt>
                <c:pt idx="28570">
                  <c:v>1.81611898612886</c:v>
                </c:pt>
                <c:pt idx="28571">
                  <c:v>1.8164833261696771</c:v>
                </c:pt>
                <c:pt idx="28572">
                  <c:v>1.8168476662104942</c:v>
                </c:pt>
                <c:pt idx="28573">
                  <c:v>1.8172119199965668</c:v>
                </c:pt>
                <c:pt idx="28574">
                  <c:v>1.8175762600373839</c:v>
                </c:pt>
                <c:pt idx="28575">
                  <c:v>1.817940600078201</c:v>
                </c:pt>
                <c:pt idx="28576">
                  <c:v>1.8183048538642737</c:v>
                </c:pt>
                <c:pt idx="28577">
                  <c:v>1.8186691939050907</c:v>
                </c:pt>
                <c:pt idx="28578">
                  <c:v>1.8190335339459078</c:v>
                </c:pt>
                <c:pt idx="28579">
                  <c:v>1.8193977877319805</c:v>
                </c:pt>
                <c:pt idx="28580">
                  <c:v>1.8197621277727976</c:v>
                </c:pt>
                <c:pt idx="28581">
                  <c:v>1.8201268128325927</c:v>
                </c:pt>
                <c:pt idx="28582">
                  <c:v>1.8204911528734098</c:v>
                </c:pt>
                <c:pt idx="28583">
                  <c:v>1.8208554066594824</c:v>
                </c:pt>
                <c:pt idx="28584">
                  <c:v>1.8212197467002995</c:v>
                </c:pt>
                <c:pt idx="28585">
                  <c:v>1.8215840867411166</c:v>
                </c:pt>
                <c:pt idx="28586">
                  <c:v>1.8219483405271892</c:v>
                </c:pt>
                <c:pt idx="28587">
                  <c:v>1.8223126805680063</c:v>
                </c:pt>
                <c:pt idx="28588">
                  <c:v>1.822676934354079</c:v>
                </c:pt>
                <c:pt idx="28589">
                  <c:v>1.823041274394896</c:v>
                </c:pt>
                <c:pt idx="28590">
                  <c:v>1.8561471914639962</c:v>
                </c:pt>
                <c:pt idx="28591">
                  <c:v>1.8759190619933237</c:v>
                </c:pt>
                <c:pt idx="28592">
                  <c:v>1.9109239079637579</c:v>
                </c:pt>
                <c:pt idx="28593">
                  <c:v>1.8965999382598331</c:v>
                </c:pt>
                <c:pt idx="28594">
                  <c:v>1.8928038591463414</c:v>
                </c:pt>
                <c:pt idx="28595">
                  <c:v>1.8965981371951219</c:v>
                </c:pt>
                <c:pt idx="28596">
                  <c:v>1.8552686875</c:v>
                </c:pt>
                <c:pt idx="28597">
                  <c:v>1.8740195625</c:v>
                </c:pt>
                <c:pt idx="28598">
                  <c:v>1.9124766118264187</c:v>
                </c:pt>
                <c:pt idx="28599">
                  <c:v>1.9127634603591381</c:v>
                </c:pt>
                <c:pt idx="28600">
                  <c:v>1.9119751523525559</c:v>
                </c:pt>
                <c:pt idx="28601">
                  <c:v>1.9111870309719221</c:v>
                </c:pt>
                <c:pt idx="28602">
                  <c:v>1.9103987229653399</c:v>
                </c:pt>
                <c:pt idx="28603">
                  <c:v>1.9096104149587574</c:v>
                </c:pt>
                <c:pt idx="28604">
                  <c:v>1.9088222935781236</c:v>
                </c:pt>
                <c:pt idx="28605">
                  <c:v>1.9080339855715414</c:v>
                </c:pt>
                <c:pt idx="28606">
                  <c:v>1.907244931061165</c:v>
                </c:pt>
                <c:pt idx="28607">
                  <c:v>1.9064566230545825</c:v>
                </c:pt>
                <c:pt idx="28608">
                  <c:v>1.9056685016739487</c:v>
                </c:pt>
                <c:pt idx="28609">
                  <c:v>1.9048801936673665</c:v>
                </c:pt>
                <c:pt idx="28610">
                  <c:v>1.9040920722867327</c:v>
                </c:pt>
                <c:pt idx="28611">
                  <c:v>1.9033037642801505</c:v>
                </c:pt>
                <c:pt idx="28612">
                  <c:v>1.9025154562735682</c:v>
                </c:pt>
                <c:pt idx="28613">
                  <c:v>1.9017273348929344</c:v>
                </c:pt>
                <c:pt idx="28614">
                  <c:v>1.900939026886352</c:v>
                </c:pt>
                <c:pt idx="28615">
                  <c:v>1.9001507188797697</c:v>
                </c:pt>
                <c:pt idx="28616">
                  <c:v>1.8993625974991359</c:v>
                </c:pt>
                <c:pt idx="28617">
                  <c:v>1.8985742894925537</c:v>
                </c:pt>
                <c:pt idx="28618">
                  <c:v>1.8977852349821773</c:v>
                </c:pt>
                <c:pt idx="28619">
                  <c:v>1.8969969269755949</c:v>
                </c:pt>
                <c:pt idx="28620">
                  <c:v>1.8962088055949611</c:v>
                </c:pt>
                <c:pt idx="28621">
                  <c:v>1.8954204975883788</c:v>
                </c:pt>
                <c:pt idx="28622">
                  <c:v>1.8946321895817966</c:v>
                </c:pt>
                <c:pt idx="28623">
                  <c:v>1.8938440682011628</c:v>
                </c:pt>
                <c:pt idx="28624">
                  <c:v>1.8930557601945806</c:v>
                </c:pt>
                <c:pt idx="28625">
                  <c:v>1.8922674521879981</c:v>
                </c:pt>
                <c:pt idx="28626">
                  <c:v>1.8914793308073643</c:v>
                </c:pt>
                <c:pt idx="28627">
                  <c:v>1.8906910228007821</c:v>
                </c:pt>
                <c:pt idx="28628">
                  <c:v>1.8899027147941998</c:v>
                </c:pt>
                <c:pt idx="28629">
                  <c:v>1.889114593413566</c:v>
                </c:pt>
                <c:pt idx="28630">
                  <c:v>1.8883262854069836</c:v>
                </c:pt>
                <c:pt idx="28631">
                  <c:v>1.8875372308966072</c:v>
                </c:pt>
                <c:pt idx="28632">
                  <c:v>1.8867491095159734</c:v>
                </c:pt>
                <c:pt idx="28633">
                  <c:v>1.8843843721221751</c:v>
                </c:pt>
                <c:pt idx="28634">
                  <c:v>1.8835960641155927</c:v>
                </c:pt>
                <c:pt idx="28635">
                  <c:v>1.8828077561090104</c:v>
                </c:pt>
                <c:pt idx="28636">
                  <c:v>1.8820196347283766</c:v>
                </c:pt>
                <c:pt idx="28637">
                  <c:v>1.8812313267217944</c:v>
                </c:pt>
                <c:pt idx="28638">
                  <c:v>1.8804430187152121</c:v>
                </c:pt>
                <c:pt idx="28639">
                  <c:v>1.8796548973345784</c:v>
                </c:pt>
                <c:pt idx="28640">
                  <c:v>1.8788665893279959</c:v>
                </c:pt>
                <c:pt idx="28641">
                  <c:v>1.8780775348176195</c:v>
                </c:pt>
                <c:pt idx="28642">
                  <c:v>1.8759247353501667</c:v>
                </c:pt>
                <c:pt idx="28643">
                  <c:v>1.859262</c:v>
                </c:pt>
                <c:pt idx="28644">
                  <c:v>1.859262</c:v>
                </c:pt>
                <c:pt idx="28645">
                  <c:v>1.8574500429082241</c:v>
                </c:pt>
                <c:pt idx="28646">
                  <c:v>1.8450294687649023</c:v>
                </c:pt>
                <c:pt idx="28647">
                  <c:v>1.879412645684311</c:v>
                </c:pt>
                <c:pt idx="28648">
                  <c:v>1.8932494846245531</c:v>
                </c:pt>
                <c:pt idx="28649">
                  <c:v>1.8819746070577015</c:v>
                </c:pt>
                <c:pt idx="28650">
                  <c:v>1.9086466089651883</c:v>
                </c:pt>
                <c:pt idx="28651">
                  <c:v>1.8778964889698442</c:v>
                </c:pt>
                <c:pt idx="28652">
                  <c:v>1.8817615895061728</c:v>
                </c:pt>
                <c:pt idx="28653">
                  <c:v>1.885627605292451</c:v>
                </c:pt>
                <c:pt idx="28654">
                  <c:v>1.8894972820785265</c:v>
                </c:pt>
                <c:pt idx="28655">
                  <c:v>1.8933623826148553</c:v>
                </c:pt>
                <c:pt idx="28656">
                  <c:v>1.8870122684787791</c:v>
                </c:pt>
                <c:pt idx="28657">
                  <c:v>1.877351</c:v>
                </c:pt>
                <c:pt idx="28658">
                  <c:v>1.8599864157330155</c:v>
                </c:pt>
                <c:pt idx="28659">
                  <c:v>1.8323567186456844</c:v>
                </c:pt>
                <c:pt idx="28660">
                  <c:v>1.8240257370087047</c:v>
                </c:pt>
                <c:pt idx="28661">
                  <c:v>1.8259634601688208</c:v>
                </c:pt>
                <c:pt idx="28662">
                  <c:v>1.8279016421788445</c:v>
                </c:pt>
                <c:pt idx="28663">
                  <c:v>1.8298398241888685</c:v>
                </c:pt>
                <c:pt idx="28664">
                  <c:v>1.8317775473489843</c:v>
                </c:pt>
                <c:pt idx="28665">
                  <c:v>1.8337157293590083</c:v>
                </c:pt>
                <c:pt idx="28666">
                  <c:v>1.8356557467686627</c:v>
                </c:pt>
                <c:pt idx="28667">
                  <c:v>1.8375939287786864</c:v>
                </c:pt>
                <c:pt idx="28668">
                  <c:v>1.8395316519388025</c:v>
                </c:pt>
                <c:pt idx="28669">
                  <c:v>1.8414698339488262</c:v>
                </c:pt>
                <c:pt idx="28670">
                  <c:v>1.84340801595885</c:v>
                </c:pt>
                <c:pt idx="28671">
                  <c:v>1.845345739118966</c:v>
                </c:pt>
                <c:pt idx="28672">
                  <c:v>1.8472839211289898</c:v>
                </c:pt>
                <c:pt idx="28673">
                  <c:v>1.8492221031390135</c:v>
                </c:pt>
                <c:pt idx="28674">
                  <c:v>1.8511598262991296</c:v>
                </c:pt>
                <c:pt idx="28675">
                  <c:v>1.8530980083091533</c:v>
                </c:pt>
                <c:pt idx="28676">
                  <c:v>1.855036190319177</c:v>
                </c:pt>
                <c:pt idx="28677">
                  <c:v>1.8569739134792931</c:v>
                </c:pt>
                <c:pt idx="28678">
                  <c:v>1.8589120954893168</c:v>
                </c:pt>
                <c:pt idx="28679">
                  <c:v>1.8608521128989712</c:v>
                </c:pt>
                <c:pt idx="28680">
                  <c:v>1.8627898360590873</c:v>
                </c:pt>
                <c:pt idx="28681">
                  <c:v>1.864728018069111</c:v>
                </c:pt>
                <c:pt idx="28682">
                  <c:v>1.8666662000791348</c:v>
                </c:pt>
                <c:pt idx="28683">
                  <c:v>1.8686039232392508</c:v>
                </c:pt>
                <c:pt idx="28684">
                  <c:v>1.8705421052492746</c:v>
                </c:pt>
                <c:pt idx="28685">
                  <c:v>1.8724802872592983</c:v>
                </c:pt>
                <c:pt idx="28686">
                  <c:v>1.8744180104194144</c:v>
                </c:pt>
                <c:pt idx="28687">
                  <c:v>1.8763561924294381</c:v>
                </c:pt>
                <c:pt idx="28688">
                  <c:v>1.878294374439462</c:v>
                </c:pt>
                <c:pt idx="28689">
                  <c:v>1.8802320975995779</c:v>
                </c:pt>
                <c:pt idx="28690">
                  <c:v>1.8821702796096018</c:v>
                </c:pt>
                <c:pt idx="28691">
                  <c:v>1.8841102970192563</c:v>
                </c:pt>
                <c:pt idx="28692">
                  <c:v>1.88604847902928</c:v>
                </c:pt>
                <c:pt idx="28693">
                  <c:v>1.8879862021893961</c:v>
                </c:pt>
                <c:pt idx="28694">
                  <c:v>1.8899243841994198</c:v>
                </c:pt>
                <c:pt idx="28695">
                  <c:v>1.8918625662094435</c:v>
                </c:pt>
                <c:pt idx="28696">
                  <c:v>1.8938002893695596</c:v>
                </c:pt>
                <c:pt idx="28697">
                  <c:v>1.8957384713795833</c:v>
                </c:pt>
                <c:pt idx="28698">
                  <c:v>1.897676653389607</c:v>
                </c:pt>
                <c:pt idx="28699">
                  <c:v>1.8996143765497231</c:v>
                </c:pt>
                <c:pt idx="28700">
                  <c:v>1.9015525585597468</c:v>
                </c:pt>
                <c:pt idx="28701">
                  <c:v>1.9034907405697705</c:v>
                </c:pt>
                <c:pt idx="28702">
                  <c:v>1.9054284637298866</c:v>
                </c:pt>
                <c:pt idx="28703">
                  <c:v>1.9073666457399103</c:v>
                </c:pt>
                <c:pt idx="28704">
                  <c:v>1.9093066631495648</c:v>
                </c:pt>
                <c:pt idx="28705">
                  <c:v>1.9112443863096809</c:v>
                </c:pt>
                <c:pt idx="28706">
                  <c:v>1.9131825683197046</c:v>
                </c:pt>
                <c:pt idx="28707">
                  <c:v>1.913529</c:v>
                </c:pt>
                <c:pt idx="28708">
                  <c:v>1.8833634144015259</c:v>
                </c:pt>
                <c:pt idx="28709">
                  <c:v>1.877351</c:v>
                </c:pt>
                <c:pt idx="28710">
                  <c:v>1.9080268393325388</c:v>
                </c:pt>
                <c:pt idx="28711">
                  <c:v>1.8980666573676681</c:v>
                </c:pt>
                <c:pt idx="28712">
                  <c:v>1.9578069384835479</c:v>
                </c:pt>
                <c:pt idx="28713">
                  <c:v>1.9677960000000001</c:v>
                </c:pt>
                <c:pt idx="28714">
                  <c:v>1.9361122150691465</c:v>
                </c:pt>
                <c:pt idx="28715">
                  <c:v>1.9635605689079638</c:v>
                </c:pt>
                <c:pt idx="28716">
                  <c:v>1.9667630299506427</c:v>
                </c:pt>
                <c:pt idx="28717">
                  <c:v>1.9655954448587278</c:v>
                </c:pt>
                <c:pt idx="28718">
                  <c:v>1.9644281361837381</c:v>
                </c:pt>
                <c:pt idx="28719">
                  <c:v>1.9632605510918233</c:v>
                </c:pt>
                <c:pt idx="28720">
                  <c:v>1.9620929659999085</c:v>
                </c:pt>
                <c:pt idx="28721">
                  <c:v>1.9609256573249187</c:v>
                </c:pt>
                <c:pt idx="28722">
                  <c:v>1.9597580722330039</c:v>
                </c:pt>
                <c:pt idx="28723">
                  <c:v>1.9585904871410891</c:v>
                </c:pt>
                <c:pt idx="28724">
                  <c:v>1.9574231784660994</c:v>
                </c:pt>
                <c:pt idx="28725">
                  <c:v>1.9562555933741845</c:v>
                </c:pt>
                <c:pt idx="28726">
                  <c:v>1.9550880082822697</c:v>
                </c:pt>
                <c:pt idx="28727">
                  <c:v>1.95392069960728</c:v>
                </c:pt>
                <c:pt idx="28728">
                  <c:v>1.9527531145153652</c:v>
                </c:pt>
                <c:pt idx="28729">
                  <c:v>1.9515844237557496</c:v>
                </c:pt>
                <c:pt idx="28730">
                  <c:v>1.9504171150807599</c:v>
                </c:pt>
                <c:pt idx="28731">
                  <c:v>1.949249529988845</c:v>
                </c:pt>
                <c:pt idx="28732">
                  <c:v>1.9480819448969302</c:v>
                </c:pt>
                <c:pt idx="28733">
                  <c:v>1.9469146362219405</c:v>
                </c:pt>
                <c:pt idx="28734">
                  <c:v>1.9457470511300257</c:v>
                </c:pt>
                <c:pt idx="28735">
                  <c:v>1.9445794660381108</c:v>
                </c:pt>
                <c:pt idx="28736">
                  <c:v>1.9434121573631211</c:v>
                </c:pt>
                <c:pt idx="28737">
                  <c:v>1.9422445722712063</c:v>
                </c:pt>
                <c:pt idx="28738">
                  <c:v>1.9410769871792914</c:v>
                </c:pt>
                <c:pt idx="28739">
                  <c:v>1.9399096785043017</c:v>
                </c:pt>
                <c:pt idx="28740">
                  <c:v>1.9387420934123869</c:v>
                </c:pt>
                <c:pt idx="28741">
                  <c:v>1.9375734026527713</c:v>
                </c:pt>
                <c:pt idx="28742">
                  <c:v>1.9364058175608565</c:v>
                </c:pt>
                <c:pt idx="28743">
                  <c:v>1.9352385088858668</c:v>
                </c:pt>
                <c:pt idx="28744">
                  <c:v>1.934070923793952</c:v>
                </c:pt>
                <c:pt idx="28745">
                  <c:v>1.9329033387020371</c:v>
                </c:pt>
                <c:pt idx="28746">
                  <c:v>1.9317360300270474</c:v>
                </c:pt>
                <c:pt idx="28747">
                  <c:v>1.9305684449351324</c:v>
                </c:pt>
                <c:pt idx="28748">
                  <c:v>1.9294008598432175</c:v>
                </c:pt>
                <c:pt idx="28749">
                  <c:v>1.928233551168228</c:v>
                </c:pt>
                <c:pt idx="28750">
                  <c:v>1.927065966076313</c:v>
                </c:pt>
                <c:pt idx="28751">
                  <c:v>1.9258983809843981</c:v>
                </c:pt>
                <c:pt idx="28752">
                  <c:v>1.9247310723094084</c:v>
                </c:pt>
                <c:pt idx="28753">
                  <c:v>1.9235634872174936</c:v>
                </c:pt>
                <c:pt idx="28754">
                  <c:v>1.922394796457878</c:v>
                </c:pt>
                <c:pt idx="28755">
                  <c:v>1.9212274877828885</c:v>
                </c:pt>
                <c:pt idx="28756">
                  <c:v>1.9200599026909735</c:v>
                </c:pt>
                <c:pt idx="28757">
                  <c:v>1.9188923175990587</c:v>
                </c:pt>
                <c:pt idx="28758">
                  <c:v>1.9177250089240689</c:v>
                </c:pt>
                <c:pt idx="28759">
                  <c:v>1.9165574238321541</c:v>
                </c:pt>
                <c:pt idx="28760">
                  <c:v>1.9153898387402393</c:v>
                </c:pt>
                <c:pt idx="28761">
                  <c:v>1.9142225300652496</c:v>
                </c:pt>
                <c:pt idx="28762">
                  <c:v>1.8987351826418692</c:v>
                </c:pt>
                <c:pt idx="28763">
                  <c:v>1.8924000131108463</c:v>
                </c:pt>
                <c:pt idx="28764">
                  <c:v>1.8905878004291845</c:v>
                </c:pt>
                <c:pt idx="28765">
                  <c:v>1.8359287553648069</c:v>
                </c:pt>
                <c:pt idx="28766">
                  <c:v>1.8208322055317119</c:v>
                </c:pt>
                <c:pt idx="28767">
                  <c:v>1.841164</c:v>
                </c:pt>
                <c:pt idx="28768">
                  <c:v>1.8656878483547925</c:v>
                </c:pt>
                <c:pt idx="28769">
                  <c:v>1.8871373474010491</c:v>
                </c:pt>
                <c:pt idx="28770">
                  <c:v>1.877351</c:v>
                </c:pt>
                <c:pt idx="28771">
                  <c:v>1.8602411237482117</c:v>
                </c:pt>
                <c:pt idx="28772">
                  <c:v>1.8672149270386267</c:v>
                </c:pt>
                <c:pt idx="28773">
                  <c:v>1.89544</c:v>
                </c:pt>
                <c:pt idx="28774">
                  <c:v>1.89544</c:v>
                </c:pt>
                <c:pt idx="28775">
                  <c:v>1.8635389418702613</c:v>
                </c:pt>
                <c:pt idx="28776">
                  <c:v>1.8430224151685393</c:v>
                </c:pt>
                <c:pt idx="28777">
                  <c:v>1.823075</c:v>
                </c:pt>
                <c:pt idx="28778">
                  <c:v>1.9000016180848076</c:v>
                </c:pt>
                <c:pt idx="28779">
                  <c:v>1.8392326326874473</c:v>
                </c:pt>
                <c:pt idx="28780">
                  <c:v>1.8362153302443134</c:v>
                </c:pt>
                <c:pt idx="28781">
                  <c:v>1.8631315970433953</c:v>
                </c:pt>
                <c:pt idx="28782">
                  <c:v>1.8484031999999999</c:v>
                </c:pt>
                <c:pt idx="28783">
                  <c:v>1.8445421568907963</c:v>
                </c:pt>
                <c:pt idx="28784">
                  <c:v>1.8605161406771578</c:v>
                </c:pt>
                <c:pt idx="28785">
                  <c:v>1.9137147633964657</c:v>
                </c:pt>
                <c:pt idx="28786">
                  <c:v>1.9141589756406754</c:v>
                </c:pt>
                <c:pt idx="28787">
                  <c:v>1.9146032930736712</c:v>
                </c:pt>
                <c:pt idx="28788">
                  <c:v>1.9150476105066669</c:v>
                </c:pt>
                <c:pt idx="28789">
                  <c:v>1.9154918227508766</c:v>
                </c:pt>
                <c:pt idx="28790">
                  <c:v>1.9159361401838726</c:v>
                </c:pt>
                <c:pt idx="28791">
                  <c:v>1.9163808783720133</c:v>
                </c:pt>
                <c:pt idx="28792">
                  <c:v>1.9168251958050091</c:v>
                </c:pt>
                <c:pt idx="28793">
                  <c:v>1.9172694080492187</c:v>
                </c:pt>
                <c:pt idx="28794">
                  <c:v>1.9177137254822147</c:v>
                </c:pt>
                <c:pt idx="28795">
                  <c:v>1.9181580429152105</c:v>
                </c:pt>
                <c:pt idx="28796">
                  <c:v>1.9186022551594202</c:v>
                </c:pt>
                <c:pt idx="28797">
                  <c:v>1.919046572592416</c:v>
                </c:pt>
                <c:pt idx="28798">
                  <c:v>1.919490890025412</c:v>
                </c:pt>
                <c:pt idx="28799">
                  <c:v>1.9199351022696216</c:v>
                </c:pt>
                <c:pt idx="28800">
                  <c:v>1.9203794197026174</c:v>
                </c:pt>
                <c:pt idx="28801">
                  <c:v>1.9208237371356132</c:v>
                </c:pt>
                <c:pt idx="28802">
                  <c:v>1.9212679493798228</c:v>
                </c:pt>
                <c:pt idx="28803">
                  <c:v>1.9217122668128188</c:v>
                </c:pt>
                <c:pt idx="28804">
                  <c:v>1.9221570050009595</c:v>
                </c:pt>
                <c:pt idx="28805">
                  <c:v>1.9226012172451692</c:v>
                </c:pt>
                <c:pt idx="28806">
                  <c:v>1.923045534678165</c:v>
                </c:pt>
                <c:pt idx="28807">
                  <c:v>1.923489852111161</c:v>
                </c:pt>
                <c:pt idx="28808">
                  <c:v>1.9239340643553706</c:v>
                </c:pt>
                <c:pt idx="28809">
                  <c:v>1.9243783817883664</c:v>
                </c:pt>
                <c:pt idx="28810">
                  <c:v>1.9248226992213624</c:v>
                </c:pt>
                <c:pt idx="28811">
                  <c:v>1.9252669114655718</c:v>
                </c:pt>
                <c:pt idx="28812">
                  <c:v>1.9257112288985678</c:v>
                </c:pt>
                <c:pt idx="28813">
                  <c:v>1.9261555463315636</c:v>
                </c:pt>
                <c:pt idx="28814">
                  <c:v>1.9265997585757733</c:v>
                </c:pt>
                <c:pt idx="28815">
                  <c:v>1.9270440760087693</c:v>
                </c:pt>
                <c:pt idx="28816">
                  <c:v>1.92748881419691</c:v>
                </c:pt>
                <c:pt idx="28817">
                  <c:v>1.9279331316299058</c:v>
                </c:pt>
                <c:pt idx="28818">
                  <c:v>1.9283773438741154</c:v>
                </c:pt>
                <c:pt idx="28819">
                  <c:v>1.9288216613071114</c:v>
                </c:pt>
                <c:pt idx="28820">
                  <c:v>1.9292659787401072</c:v>
                </c:pt>
                <c:pt idx="28821">
                  <c:v>1.9297101909843168</c:v>
                </c:pt>
                <c:pt idx="28822">
                  <c:v>1.9301545084173126</c:v>
                </c:pt>
                <c:pt idx="28823">
                  <c:v>1.9305988258503086</c:v>
                </c:pt>
                <c:pt idx="28824">
                  <c:v>1.9310430380945183</c:v>
                </c:pt>
                <c:pt idx="28825">
                  <c:v>1.931487355527514</c:v>
                </c:pt>
                <c:pt idx="28826">
                  <c:v>1.9573411273247496</c:v>
                </c:pt>
                <c:pt idx="28827">
                  <c:v>1.9937750286123035</c:v>
                </c:pt>
                <c:pt idx="28828">
                  <c:v>1.9515245687723481</c:v>
                </c:pt>
                <c:pt idx="28829">
                  <c:v>1.9846573266571295</c:v>
                </c:pt>
                <c:pt idx="28830">
                  <c:v>1.9905985553171197</c:v>
                </c:pt>
                <c:pt idx="28831">
                  <c:v>1.9318485632896305</c:v>
                </c:pt>
                <c:pt idx="28832">
                  <c:v>1.913529</c:v>
                </c:pt>
                <c:pt idx="28833">
                  <c:v>1.9548179835479258</c:v>
                </c:pt>
                <c:pt idx="28834">
                  <c:v>1.9677960000000001</c:v>
                </c:pt>
                <c:pt idx="28835">
                  <c:v>1.9685648936653262</c:v>
                </c:pt>
                <c:pt idx="28836">
                  <c:v>1.9695636749475998</c:v>
                </c:pt>
                <c:pt idx="28837">
                  <c:v>1.9705626927397673</c:v>
                </c:pt>
                <c:pt idx="28838">
                  <c:v>1.971561710531935</c:v>
                </c:pt>
                <c:pt idx="28839">
                  <c:v>1.9725604918142086</c:v>
                </c:pt>
                <c:pt idx="28840">
                  <c:v>1.9735595096063761</c:v>
                </c:pt>
                <c:pt idx="28841">
                  <c:v>1.9745594734381198</c:v>
                </c:pt>
                <c:pt idx="28842">
                  <c:v>1.9755584912302873</c:v>
                </c:pt>
                <c:pt idx="28843">
                  <c:v>1.9765572725125609</c:v>
                </c:pt>
                <c:pt idx="28844">
                  <c:v>1.9775562903047286</c:v>
                </c:pt>
                <c:pt idx="28845">
                  <c:v>1.9785553080968961</c:v>
                </c:pt>
                <c:pt idx="28846">
                  <c:v>1.9795540893791697</c:v>
                </c:pt>
                <c:pt idx="28847">
                  <c:v>1.9805531071713374</c:v>
                </c:pt>
                <c:pt idx="28848">
                  <c:v>1.9815521249635051</c:v>
                </c:pt>
                <c:pt idx="28849">
                  <c:v>1.9825509062457787</c:v>
                </c:pt>
                <c:pt idx="28850">
                  <c:v>1.9835499240379462</c:v>
                </c:pt>
                <c:pt idx="28851">
                  <c:v>1.9845489418301139</c:v>
                </c:pt>
                <c:pt idx="28852">
                  <c:v>1.9855477231123875</c:v>
                </c:pt>
                <c:pt idx="28853">
                  <c:v>1.986547686944131</c:v>
                </c:pt>
                <c:pt idx="28854">
                  <c:v>1.9875467047362987</c:v>
                </c:pt>
                <c:pt idx="28855">
                  <c:v>1.9885454860185723</c:v>
                </c:pt>
                <c:pt idx="28856">
                  <c:v>1.9895445038107398</c:v>
                </c:pt>
                <c:pt idx="28857">
                  <c:v>1.9905435216029075</c:v>
                </c:pt>
                <c:pt idx="28858">
                  <c:v>1.9915423028851811</c:v>
                </c:pt>
                <c:pt idx="28859">
                  <c:v>1.9925413206773488</c:v>
                </c:pt>
                <c:pt idx="28860">
                  <c:v>1.9935403384695163</c:v>
                </c:pt>
                <c:pt idx="28861">
                  <c:v>1.9945391197517899</c:v>
                </c:pt>
                <c:pt idx="28862">
                  <c:v>1.9955381375439576</c:v>
                </c:pt>
                <c:pt idx="28863">
                  <c:v>1.9965371553361251</c:v>
                </c:pt>
                <c:pt idx="28864">
                  <c:v>1.9975359366183987</c:v>
                </c:pt>
                <c:pt idx="28865">
                  <c:v>1.9985349544105664</c:v>
                </c:pt>
                <c:pt idx="28866">
                  <c:v>1.9995349182423099</c:v>
                </c:pt>
                <c:pt idx="28867">
                  <c:v>2.0005339360344774</c:v>
                </c:pt>
                <c:pt idx="28868">
                  <c:v>2.001532717316751</c:v>
                </c:pt>
                <c:pt idx="28869">
                  <c:v>2.0025317351089189</c:v>
                </c:pt>
                <c:pt idx="28870">
                  <c:v>2.0035307529010864</c:v>
                </c:pt>
                <c:pt idx="28871">
                  <c:v>2.00452953418336</c:v>
                </c:pt>
                <c:pt idx="28872">
                  <c:v>2.0055285519755275</c:v>
                </c:pt>
                <c:pt idx="28873">
                  <c:v>2.0065275697676954</c:v>
                </c:pt>
                <c:pt idx="28874">
                  <c:v>2.007526351049969</c:v>
                </c:pt>
                <c:pt idx="28875">
                  <c:v>2.0085253688421365</c:v>
                </c:pt>
                <c:pt idx="28876">
                  <c:v>2.009524386634304</c:v>
                </c:pt>
                <c:pt idx="28877">
                  <c:v>2.0105231679165776</c:v>
                </c:pt>
                <c:pt idx="28878">
                  <c:v>2.0115231317483211</c:v>
                </c:pt>
                <c:pt idx="28879">
                  <c:v>2.012522149540489</c:v>
                </c:pt>
                <c:pt idx="28880">
                  <c:v>2.0135209308227626</c:v>
                </c:pt>
                <c:pt idx="28881">
                  <c:v>2.0145199486149301</c:v>
                </c:pt>
                <c:pt idx="28882">
                  <c:v>2.0155189664070976</c:v>
                </c:pt>
                <c:pt idx="28883">
                  <c:v>2.0165177476893712</c:v>
                </c:pt>
                <c:pt idx="28884">
                  <c:v>2.0175167654815387</c:v>
                </c:pt>
                <c:pt idx="28885">
                  <c:v>2.0185157832737066</c:v>
                </c:pt>
                <c:pt idx="28886">
                  <c:v>2.0195145645559802</c:v>
                </c:pt>
                <c:pt idx="28887">
                  <c:v>2.0205135823481477</c:v>
                </c:pt>
                <c:pt idx="28888">
                  <c:v>2.0215126001403152</c:v>
                </c:pt>
                <c:pt idx="28889">
                  <c:v>2.022071</c:v>
                </c:pt>
                <c:pt idx="28890">
                  <c:v>2.0057589833094895</c:v>
                </c:pt>
                <c:pt idx="28891">
                  <c:v>1.9692840228898427</c:v>
                </c:pt>
                <c:pt idx="28892">
                  <c:v>1.9750008319427892</c:v>
                </c:pt>
                <c:pt idx="28893">
                  <c:v>2.0039820000000002</c:v>
                </c:pt>
                <c:pt idx="28894">
                  <c:v>1.9866137553648069</c:v>
                </c:pt>
                <c:pt idx="28895">
                  <c:v>2.0118473656734208</c:v>
                </c:pt>
                <c:pt idx="28896">
                  <c:v>2.0403842794468288</c:v>
                </c:pt>
                <c:pt idx="28897">
                  <c:v>2.0401945045302812</c:v>
                </c:pt>
                <c:pt idx="28898">
                  <c:v>2.0563031312973248</c:v>
                </c:pt>
                <c:pt idx="28899">
                  <c:v>2.0524470057546695</c:v>
                </c:pt>
                <c:pt idx="28900">
                  <c:v>2.0485899670873295</c:v>
                </c:pt>
                <c:pt idx="28901">
                  <c:v>2.04473292841999</c:v>
                </c:pt>
                <c:pt idx="28902">
                  <c:v>2.0408768028773348</c:v>
                </c:pt>
                <c:pt idx="28903">
                  <c:v>1.9956103383404864</c:v>
                </c:pt>
                <c:pt idx="28904">
                  <c:v>2.0008722792083931</c:v>
                </c:pt>
                <c:pt idx="28905">
                  <c:v>2.0190827575685342</c:v>
                </c:pt>
                <c:pt idx="28906">
                  <c:v>2.0204845703138195</c:v>
                </c:pt>
                <c:pt idx="28907">
                  <c:v>2.0185867852686687</c:v>
                </c:pt>
                <c:pt idx="28908">
                  <c:v>2.0166894495097503</c:v>
                </c:pt>
                <c:pt idx="28909">
                  <c:v>2.0147916644645996</c:v>
                </c:pt>
                <c:pt idx="28910">
                  <c:v>2.0128938794194489</c:v>
                </c:pt>
                <c:pt idx="28911">
                  <c:v>2.0109965436605308</c:v>
                </c:pt>
                <c:pt idx="28912">
                  <c:v>2.0090987586153801</c:v>
                </c:pt>
                <c:pt idx="28913">
                  <c:v>2.0072009735702294</c:v>
                </c:pt>
                <c:pt idx="28914">
                  <c:v>2.0053036378113109</c:v>
                </c:pt>
                <c:pt idx="28915">
                  <c:v>2.0034058527661602</c:v>
                </c:pt>
                <c:pt idx="28916">
                  <c:v>2.0015062705760807</c:v>
                </c:pt>
                <c:pt idx="28917">
                  <c:v>1.99960848553093</c:v>
                </c:pt>
                <c:pt idx="28918">
                  <c:v>1.9977111497720115</c:v>
                </c:pt>
                <c:pt idx="28919">
                  <c:v>1.995813364726861</c:v>
                </c:pt>
                <c:pt idx="28920">
                  <c:v>1.9939155796817103</c:v>
                </c:pt>
                <c:pt idx="28921">
                  <c:v>1.9920182439227918</c:v>
                </c:pt>
                <c:pt idx="28922">
                  <c:v>1.9901204588776413</c:v>
                </c:pt>
                <c:pt idx="28923">
                  <c:v>1.9882226738324906</c:v>
                </c:pt>
                <c:pt idx="28924">
                  <c:v>1.9863253380735721</c:v>
                </c:pt>
                <c:pt idx="28925">
                  <c:v>1.9844275530284217</c:v>
                </c:pt>
                <c:pt idx="28926">
                  <c:v>1.982529767983271</c:v>
                </c:pt>
                <c:pt idx="28927">
                  <c:v>1.9806324322243525</c:v>
                </c:pt>
                <c:pt idx="28928">
                  <c:v>1.9787328500342727</c:v>
                </c:pt>
                <c:pt idx="28929">
                  <c:v>1.9768350649891222</c:v>
                </c:pt>
                <c:pt idx="28930">
                  <c:v>1.9749377292302037</c:v>
                </c:pt>
                <c:pt idx="28931">
                  <c:v>1.973039944185053</c:v>
                </c:pt>
                <c:pt idx="28932">
                  <c:v>1.9711421591399025</c:v>
                </c:pt>
                <c:pt idx="28933">
                  <c:v>1.9692448233809841</c:v>
                </c:pt>
                <c:pt idx="28934">
                  <c:v>1.9673470383358334</c:v>
                </c:pt>
                <c:pt idx="28935">
                  <c:v>1.9635519175317644</c:v>
                </c:pt>
                <c:pt idx="28936">
                  <c:v>1.9616541324866137</c:v>
                </c:pt>
                <c:pt idx="28937">
                  <c:v>1.9597563474414632</c:v>
                </c:pt>
                <c:pt idx="28938">
                  <c:v>1.9578590116825447</c:v>
                </c:pt>
                <c:pt idx="28939">
                  <c:v>1.955961226637394</c:v>
                </c:pt>
                <c:pt idx="28940">
                  <c:v>1.9540616444473144</c:v>
                </c:pt>
                <c:pt idx="28941">
                  <c:v>1.9521638594021637</c:v>
                </c:pt>
                <c:pt idx="28942">
                  <c:v>1.9502665236432453</c:v>
                </c:pt>
                <c:pt idx="28943">
                  <c:v>1.9483687385980946</c:v>
                </c:pt>
                <c:pt idx="28944">
                  <c:v>1.9464709535529441</c:v>
                </c:pt>
                <c:pt idx="28945">
                  <c:v>1.9445736177940256</c:v>
                </c:pt>
                <c:pt idx="28946">
                  <c:v>1.9426758327488749</c:v>
                </c:pt>
                <c:pt idx="28947">
                  <c:v>1.9331878060955863</c:v>
                </c:pt>
                <c:pt idx="28948">
                  <c:v>1.9379480719904649</c:v>
                </c:pt>
                <c:pt idx="28949">
                  <c:v>1.9546325216976634</c:v>
                </c:pt>
                <c:pt idx="28950">
                  <c:v>1.8919182477876106</c:v>
                </c:pt>
                <c:pt idx="28951">
                  <c:v>1.9460527463750308</c:v>
                </c:pt>
                <c:pt idx="28952">
                  <c:v>1.9783231165191739</c:v>
                </c:pt>
                <c:pt idx="28953">
                  <c:v>1.9316180000000001</c:v>
                </c:pt>
                <c:pt idx="28954">
                  <c:v>1.977800284345048</c:v>
                </c:pt>
                <c:pt idx="28955">
                  <c:v>1.9121553207176212</c:v>
                </c:pt>
                <c:pt idx="28956">
                  <c:v>1.9307483588987218</c:v>
                </c:pt>
                <c:pt idx="28957">
                  <c:v>1.913529</c:v>
                </c:pt>
                <c:pt idx="28958">
                  <c:v>1.9234749308536003</c:v>
                </c:pt>
                <c:pt idx="28959">
                  <c:v>1.9395109113018598</c:v>
                </c:pt>
                <c:pt idx="28960">
                  <c:v>1.9187564363376253</c:v>
                </c:pt>
                <c:pt idx="28961">
                  <c:v>1.9531115742550655</c:v>
                </c:pt>
                <c:pt idx="28962">
                  <c:v>1.9874820894134479</c:v>
                </c:pt>
                <c:pt idx="28963">
                  <c:v>1.9609579642346209</c:v>
                </c:pt>
                <c:pt idx="28964">
                  <c:v>1.9916452588796185</c:v>
                </c:pt>
                <c:pt idx="28965">
                  <c:v>2.0042997455489759</c:v>
                </c:pt>
                <c:pt idx="28966">
                  <c:v>2.0052842205697572</c:v>
                </c:pt>
                <c:pt idx="28967">
                  <c:v>2.0062689287127311</c:v>
                </c:pt>
                <c:pt idx="28968">
                  <c:v>2.007253636855705</c:v>
                </c:pt>
                <c:pt idx="28969">
                  <c:v>2.0082381118764863</c:v>
                </c:pt>
                <c:pt idx="28970">
                  <c:v>2.0092228200194602</c:v>
                </c:pt>
                <c:pt idx="28971">
                  <c:v>2.0102075281624345</c:v>
                </c:pt>
                <c:pt idx="28972">
                  <c:v>2.0111920031832153</c:v>
                </c:pt>
                <c:pt idx="28973">
                  <c:v>2.0121776438149612</c:v>
                </c:pt>
                <c:pt idx="28974">
                  <c:v>2.0131623519579351</c:v>
                </c:pt>
                <c:pt idx="28975">
                  <c:v>2.0141468269787164</c:v>
                </c:pt>
                <c:pt idx="28976">
                  <c:v>2.0151315351216903</c:v>
                </c:pt>
                <c:pt idx="28977">
                  <c:v>2.0161162432646647</c:v>
                </c:pt>
                <c:pt idx="28978">
                  <c:v>2.0171007182854455</c:v>
                </c:pt>
                <c:pt idx="28979">
                  <c:v>2.0180854264284198</c:v>
                </c:pt>
                <c:pt idx="28980">
                  <c:v>2.0190701345713937</c:v>
                </c:pt>
                <c:pt idx="28981">
                  <c:v>2.020054609592175</c:v>
                </c:pt>
                <c:pt idx="28982">
                  <c:v>2.0210393177351489</c:v>
                </c:pt>
                <c:pt idx="28983">
                  <c:v>2.0220240258781228</c:v>
                </c:pt>
                <c:pt idx="28984">
                  <c:v>2.023008500898904</c:v>
                </c:pt>
                <c:pt idx="28985">
                  <c:v>2.023993209041878</c:v>
                </c:pt>
                <c:pt idx="28986">
                  <c:v>2.0249788496736238</c:v>
                </c:pt>
                <c:pt idx="28987">
                  <c:v>2.0259635578165982</c:v>
                </c:pt>
                <c:pt idx="28988">
                  <c:v>2.026948032837379</c:v>
                </c:pt>
                <c:pt idx="28989">
                  <c:v>2.0279327409803534</c:v>
                </c:pt>
                <c:pt idx="28990">
                  <c:v>2.0289174491233273</c:v>
                </c:pt>
                <c:pt idx="28991">
                  <c:v>2.0299019241441085</c:v>
                </c:pt>
                <c:pt idx="28992">
                  <c:v>2.0308866322870824</c:v>
                </c:pt>
                <c:pt idx="28993">
                  <c:v>2.0318713404300563</c:v>
                </c:pt>
                <c:pt idx="28994">
                  <c:v>2.0328558154508376</c:v>
                </c:pt>
                <c:pt idx="28995">
                  <c:v>2.0338405235938115</c:v>
                </c:pt>
                <c:pt idx="28996">
                  <c:v>2.0348252317367859</c:v>
                </c:pt>
                <c:pt idx="28997">
                  <c:v>2.0358097067575667</c:v>
                </c:pt>
                <c:pt idx="28998">
                  <c:v>2.0367953473893126</c:v>
                </c:pt>
                <c:pt idx="28999">
                  <c:v>2.0377800555322865</c:v>
                </c:pt>
                <c:pt idx="29000">
                  <c:v>2.0387645305530677</c:v>
                </c:pt>
                <c:pt idx="29001">
                  <c:v>2.0397492386960416</c:v>
                </c:pt>
                <c:pt idx="29002">
                  <c:v>2.0401600000000002</c:v>
                </c:pt>
                <c:pt idx="29003">
                  <c:v>2.029418712991657</c:v>
                </c:pt>
                <c:pt idx="29004">
                  <c:v>2.0329399270386266</c:v>
                </c:pt>
                <c:pt idx="29005">
                  <c:v>2.0181633619456369</c:v>
                </c:pt>
                <c:pt idx="29006">
                  <c:v>2.0484762067238913</c:v>
                </c:pt>
                <c:pt idx="29007">
                  <c:v>2.0763389999999999</c:v>
                </c:pt>
                <c:pt idx="29008">
                  <c:v>2.0763389999999999</c:v>
                </c:pt>
                <c:pt idx="29009">
                  <c:v>2.0533324685264667</c:v>
                </c:pt>
                <c:pt idx="29010">
                  <c:v>2.0401600000000002</c:v>
                </c:pt>
                <c:pt idx="29011">
                  <c:v>2.0485126887297742</c:v>
                </c:pt>
                <c:pt idx="29012">
                  <c:v>2.0614364093138637</c:v>
                </c:pt>
                <c:pt idx="29013">
                  <c:v>2.0743570703050125</c:v>
                </c:pt>
                <c:pt idx="29014">
                  <c:v>2.087280790889102</c:v>
                </c:pt>
                <c:pt idx="29015">
                  <c:v>2.078145293921335</c:v>
                </c:pt>
                <c:pt idx="29016">
                  <c:v>1.9673431602288984</c:v>
                </c:pt>
                <c:pt idx="29017">
                  <c:v>1.8704526985615513</c:v>
                </c:pt>
                <c:pt idx="29018">
                  <c:v>1.8947433001668919</c:v>
                </c:pt>
                <c:pt idx="29019">
                  <c:v>1.9190281511563221</c:v>
                </c:pt>
                <c:pt idx="29020">
                  <c:v>1.9433187527616627</c:v>
                </c:pt>
                <c:pt idx="29021">
                  <c:v>1.9676093543670032</c:v>
                </c:pt>
                <c:pt idx="29022">
                  <c:v>1.9918942053564335</c:v>
                </c:pt>
                <c:pt idx="29023">
                  <c:v>2.0223211578445399</c:v>
                </c:pt>
                <c:pt idx="29024">
                  <c:v>2.0308610290891749</c:v>
                </c:pt>
                <c:pt idx="29025">
                  <c:v>2.022071</c:v>
                </c:pt>
                <c:pt idx="29026">
                  <c:v>1.9838702618025752</c:v>
                </c:pt>
                <c:pt idx="29027">
                  <c:v>1.9884253633762519</c:v>
                </c:pt>
                <c:pt idx="29028">
                  <c:v>2.022071</c:v>
                </c:pt>
                <c:pt idx="29029">
                  <c:v>2.0022136428230803</c:v>
                </c:pt>
                <c:pt idx="29030">
                  <c:v>1.975830481163567</c:v>
                </c:pt>
                <c:pt idx="29031">
                  <c:v>2.0187041127532779</c:v>
                </c:pt>
                <c:pt idx="29032">
                  <c:v>2.0573395142139881</c:v>
                </c:pt>
                <c:pt idx="29033">
                  <c:v>2.0557321217620577</c:v>
                </c:pt>
                <c:pt idx="29034">
                  <c:v>2.0541251098481128</c:v>
                </c:pt>
                <c:pt idx="29035">
                  <c:v>2.0525177173961824</c:v>
                </c:pt>
                <c:pt idx="29036">
                  <c:v>2.0509088027923088</c:v>
                </c:pt>
                <c:pt idx="29037">
                  <c:v>2.0493014103403784</c:v>
                </c:pt>
                <c:pt idx="29038">
                  <c:v>2.0476943984264335</c:v>
                </c:pt>
                <c:pt idx="29039">
                  <c:v>2.0460870059745031</c:v>
                </c:pt>
                <c:pt idx="29040">
                  <c:v>2.0444796135225727</c:v>
                </c:pt>
                <c:pt idx="29041">
                  <c:v>2.0428726016086278</c:v>
                </c:pt>
                <c:pt idx="29042">
                  <c:v>2.0412652091566974</c:v>
                </c:pt>
                <c:pt idx="29043">
                  <c:v>2.039657816704767</c:v>
                </c:pt>
                <c:pt idx="29044">
                  <c:v>2.0380508047908221</c:v>
                </c:pt>
                <c:pt idx="29045">
                  <c:v>2.0364434123388917</c:v>
                </c:pt>
                <c:pt idx="29046">
                  <c:v>2.0348360198869613</c:v>
                </c:pt>
                <c:pt idx="29047">
                  <c:v>2.0332290079730164</c:v>
                </c:pt>
                <c:pt idx="29048">
                  <c:v>2.0316200933691428</c:v>
                </c:pt>
                <c:pt idx="29049">
                  <c:v>2.0300127009172124</c:v>
                </c:pt>
                <c:pt idx="29050">
                  <c:v>2.028405689003268</c:v>
                </c:pt>
                <c:pt idx="29051">
                  <c:v>2.0267982965513371</c:v>
                </c:pt>
                <c:pt idx="29052">
                  <c:v>2.0251909040994067</c:v>
                </c:pt>
                <c:pt idx="29053">
                  <c:v>2.0235838921854623</c:v>
                </c:pt>
                <c:pt idx="29054">
                  <c:v>2.0219764997335314</c:v>
                </c:pt>
                <c:pt idx="29055">
                  <c:v>2.020369107281601</c:v>
                </c:pt>
                <c:pt idx="29056">
                  <c:v>2.0187620953676566</c:v>
                </c:pt>
                <c:pt idx="29057">
                  <c:v>2.0171547029157262</c:v>
                </c:pt>
                <c:pt idx="29058">
                  <c:v>2.0155473104637953</c:v>
                </c:pt>
                <c:pt idx="29059">
                  <c:v>2.0139402985498509</c:v>
                </c:pt>
                <c:pt idx="29060">
                  <c:v>2.0123329060979205</c:v>
                </c:pt>
                <c:pt idx="29061">
                  <c:v>2.0107239914940465</c:v>
                </c:pt>
                <c:pt idx="29062">
                  <c:v>2.009116599042116</c:v>
                </c:pt>
                <c:pt idx="29063">
                  <c:v>2.0075095871281716</c:v>
                </c:pt>
                <c:pt idx="29064">
                  <c:v>2.0059021946762412</c:v>
                </c:pt>
                <c:pt idx="29065">
                  <c:v>2.0042948022243103</c:v>
                </c:pt>
                <c:pt idx="29066">
                  <c:v>2.0039820000000002</c:v>
                </c:pt>
                <c:pt idx="29067">
                  <c:v>1.9891838695755841</c:v>
                </c:pt>
                <c:pt idx="29068">
                  <c:v>1.9608001407874016</c:v>
                </c:pt>
                <c:pt idx="29069">
                  <c:v>1.9497070000000001</c:v>
                </c:pt>
                <c:pt idx="29070">
                  <c:v>1.9393093858267718</c:v>
                </c:pt>
                <c:pt idx="29071">
                  <c:v>1.913529</c:v>
                </c:pt>
                <c:pt idx="29072">
                  <c:v>1.9713128028346458</c:v>
                </c:pt>
                <c:pt idx="29073">
                  <c:v>1.9366470352885075</c:v>
                </c:pt>
                <c:pt idx="29074">
                  <c:v>1.9473181308700835</c:v>
                </c:pt>
                <c:pt idx="29075">
                  <c:v>1.9497070000000001</c:v>
                </c:pt>
                <c:pt idx="29076">
                  <c:v>1.9497070000000001</c:v>
                </c:pt>
                <c:pt idx="29077">
                  <c:v>1.9497070000000001</c:v>
                </c:pt>
                <c:pt idx="29078">
                  <c:v>1.9497070000000001</c:v>
                </c:pt>
                <c:pt idx="29079">
                  <c:v>1.9497070000000001</c:v>
                </c:pt>
                <c:pt idx="29080">
                  <c:v>1.9497070000000001</c:v>
                </c:pt>
                <c:pt idx="29081">
                  <c:v>1.9497070000000001</c:v>
                </c:pt>
                <c:pt idx="29082">
                  <c:v>1.9497070000000001</c:v>
                </c:pt>
                <c:pt idx="29083">
                  <c:v>1.9497070000000001</c:v>
                </c:pt>
                <c:pt idx="29084">
                  <c:v>1.9497070000000001</c:v>
                </c:pt>
                <c:pt idx="29085">
                  <c:v>1.9497070000000001</c:v>
                </c:pt>
                <c:pt idx="29086">
                  <c:v>1.9497070000000001</c:v>
                </c:pt>
                <c:pt idx="29087">
                  <c:v>1.9497070000000001</c:v>
                </c:pt>
                <c:pt idx="29088">
                  <c:v>1.9497070000000001</c:v>
                </c:pt>
                <c:pt idx="29089">
                  <c:v>1.9497070000000001</c:v>
                </c:pt>
                <c:pt idx="29090">
                  <c:v>1.9497070000000001</c:v>
                </c:pt>
                <c:pt idx="29091">
                  <c:v>1.9497070000000001</c:v>
                </c:pt>
                <c:pt idx="29092">
                  <c:v>1.9497070000000001</c:v>
                </c:pt>
                <c:pt idx="29093">
                  <c:v>1.9497070000000001</c:v>
                </c:pt>
                <c:pt idx="29094">
                  <c:v>1.9497070000000001</c:v>
                </c:pt>
                <c:pt idx="29095">
                  <c:v>1.9497070000000001</c:v>
                </c:pt>
                <c:pt idx="29096">
                  <c:v>1.9497070000000001</c:v>
                </c:pt>
                <c:pt idx="29097">
                  <c:v>1.9497070000000001</c:v>
                </c:pt>
                <c:pt idx="29098">
                  <c:v>1.9497070000000001</c:v>
                </c:pt>
                <c:pt idx="29099">
                  <c:v>1.9497070000000001</c:v>
                </c:pt>
                <c:pt idx="29100">
                  <c:v>1.9497070000000001</c:v>
                </c:pt>
                <c:pt idx="29101">
                  <c:v>1.9497070000000001</c:v>
                </c:pt>
                <c:pt idx="29102">
                  <c:v>1.9497070000000001</c:v>
                </c:pt>
                <c:pt idx="29103">
                  <c:v>1.9497070000000001</c:v>
                </c:pt>
                <c:pt idx="29104">
                  <c:v>1.9497070000000001</c:v>
                </c:pt>
                <c:pt idx="29105">
                  <c:v>1.9497070000000001</c:v>
                </c:pt>
                <c:pt idx="29106">
                  <c:v>1.9497070000000001</c:v>
                </c:pt>
                <c:pt idx="29107">
                  <c:v>1.9497070000000001</c:v>
                </c:pt>
                <c:pt idx="29108">
                  <c:v>1.9497070000000001</c:v>
                </c:pt>
                <c:pt idx="29109">
                  <c:v>1.9497070000000001</c:v>
                </c:pt>
                <c:pt idx="29110">
                  <c:v>1.9497070000000001</c:v>
                </c:pt>
                <c:pt idx="29111">
                  <c:v>1.9497070000000001</c:v>
                </c:pt>
                <c:pt idx="29112">
                  <c:v>1.9497070000000001</c:v>
                </c:pt>
                <c:pt idx="29113">
                  <c:v>1.9497070000000001</c:v>
                </c:pt>
                <c:pt idx="29114">
                  <c:v>1.9497070000000001</c:v>
                </c:pt>
                <c:pt idx="29115">
                  <c:v>1.9497070000000001</c:v>
                </c:pt>
                <c:pt idx="29116">
                  <c:v>1.9497070000000001</c:v>
                </c:pt>
                <c:pt idx="29117">
                  <c:v>1.9497070000000001</c:v>
                </c:pt>
                <c:pt idx="29118">
                  <c:v>1.9497070000000001</c:v>
                </c:pt>
                <c:pt idx="29119">
                  <c:v>1.9326488228421554</c:v>
                </c:pt>
                <c:pt idx="29120">
                  <c:v>1.9316180000000001</c:v>
                </c:pt>
                <c:pt idx="29121">
                  <c:v>1.9316180000000001</c:v>
                </c:pt>
                <c:pt idx="29122">
                  <c:v>1.9316180000000001</c:v>
                </c:pt>
                <c:pt idx="29123">
                  <c:v>1.9491981794994042</c:v>
                </c:pt>
                <c:pt idx="29124">
                  <c:v>1.9674164501669051</c:v>
                </c:pt>
                <c:pt idx="29125">
                  <c:v>2.0213074747257989</c:v>
                </c:pt>
                <c:pt idx="29126">
                  <c:v>1.9335364859826849</c:v>
                </c:pt>
                <c:pt idx="29127">
                  <c:v>1.9385389496260412</c:v>
                </c:pt>
                <c:pt idx="29128">
                  <c:v>1.9435414132693976</c:v>
                </c:pt>
                <c:pt idx="29129">
                  <c:v>1.9485426926173837</c:v>
                </c:pt>
                <c:pt idx="29130">
                  <c:v>1.95354515626074</c:v>
                </c:pt>
                <c:pt idx="29131">
                  <c:v>1.9585523570855767</c:v>
                </c:pt>
                <c:pt idx="29132">
                  <c:v>1.9635536364335628</c:v>
                </c:pt>
                <c:pt idx="29133">
                  <c:v>1.9685561000769192</c:v>
                </c:pt>
                <c:pt idx="29134">
                  <c:v>1.9735585637202755</c:v>
                </c:pt>
                <c:pt idx="29135">
                  <c:v>1.9785598430682616</c:v>
                </c:pt>
                <c:pt idx="29136">
                  <c:v>1.9835623067116179</c:v>
                </c:pt>
                <c:pt idx="29137">
                  <c:v>1.9566978640915593</c:v>
                </c:pt>
                <c:pt idx="29138">
                  <c:v>1.9316180000000001</c:v>
                </c:pt>
                <c:pt idx="29139">
                  <c:v>1.951587496900334</c:v>
                </c:pt>
                <c:pt idx="29140">
                  <c:v>1.9677960000000001</c:v>
                </c:pt>
                <c:pt idx="29141">
                  <c:v>1.9780354327610872</c:v>
                </c:pt>
                <c:pt idx="29142">
                  <c:v>1.9846970308751788</c:v>
                </c:pt>
                <c:pt idx="29143">
                  <c:v>1.982592762269376</c:v>
                </c:pt>
                <c:pt idx="29144">
                  <c:v>1.9804904844569562</c:v>
                </c:pt>
                <c:pt idx="29145">
                  <c:v>1.9783887043428823</c:v>
                </c:pt>
                <c:pt idx="29146">
                  <c:v>1.9762864265304625</c:v>
                </c:pt>
                <c:pt idx="29147">
                  <c:v>1.9741841487180427</c:v>
                </c:pt>
                <c:pt idx="29148">
                  <c:v>1.9720823686039688</c:v>
                </c:pt>
                <c:pt idx="29149">
                  <c:v>1.969980090791549</c:v>
                </c:pt>
                <c:pt idx="29150">
                  <c:v>1.9678778129791292</c:v>
                </c:pt>
                <c:pt idx="29151">
                  <c:v>1.9657760328650551</c:v>
                </c:pt>
                <c:pt idx="29152">
                  <c:v>1.9636737550526353</c:v>
                </c:pt>
                <c:pt idx="29153">
                  <c:v>1.9615714772402157</c:v>
                </c:pt>
                <c:pt idx="29154">
                  <c:v>1.9594696971261416</c:v>
                </c:pt>
                <c:pt idx="29155">
                  <c:v>1.9573674193137218</c:v>
                </c:pt>
                <c:pt idx="29156">
                  <c:v>1.9552631507079192</c:v>
                </c:pt>
                <c:pt idx="29157">
                  <c:v>1.9531613705938451</c:v>
                </c:pt>
                <c:pt idx="29158">
                  <c:v>1.9510590927814253</c:v>
                </c:pt>
                <c:pt idx="29159">
                  <c:v>1.9489568149690055</c:v>
                </c:pt>
                <c:pt idx="29160">
                  <c:v>1.9468550348549316</c:v>
                </c:pt>
                <c:pt idx="29161">
                  <c:v>1.9447527570425118</c:v>
                </c:pt>
                <c:pt idx="29162">
                  <c:v>1.942650479230092</c:v>
                </c:pt>
                <c:pt idx="29163">
                  <c:v>1.9405486991160181</c:v>
                </c:pt>
                <c:pt idx="29164">
                  <c:v>1.9384464213035983</c:v>
                </c:pt>
                <c:pt idx="29165">
                  <c:v>1.9363441434911786</c:v>
                </c:pt>
                <c:pt idx="29166">
                  <c:v>1.9342423633771046</c:v>
                </c:pt>
                <c:pt idx="29167">
                  <c:v>1.9321400855646849</c:v>
                </c:pt>
                <c:pt idx="29168">
                  <c:v>1.9453292377205533</c:v>
                </c:pt>
                <c:pt idx="29169">
                  <c:v>1.9358696696066746</c:v>
                </c:pt>
                <c:pt idx="29170">
                  <c:v>1.9316180000000001</c:v>
                </c:pt>
                <c:pt idx="29171">
                  <c:v>1.9597995751072963</c:v>
                </c:pt>
                <c:pt idx="29172">
                  <c:v>1.9677960000000001</c:v>
                </c:pt>
                <c:pt idx="29173">
                  <c:v>1.9391123222884388</c:v>
                </c:pt>
                <c:pt idx="29174">
                  <c:v>1.946088337386743</c:v>
                </c:pt>
                <c:pt idx="29175">
                  <c:v>1.9789129155937053</c:v>
                </c:pt>
                <c:pt idx="29176">
                  <c:v>1.9711651911799761</c:v>
                </c:pt>
                <c:pt idx="29177">
                  <c:v>1.9664460980341159</c:v>
                </c:pt>
                <c:pt idx="29178">
                  <c:v>1.9647899882740534</c:v>
                </c:pt>
                <c:pt idx="29179">
                  <c:v>1.9631342705854304</c:v>
                </c:pt>
                <c:pt idx="29180">
                  <c:v>1.961478160825368</c:v>
                </c:pt>
                <c:pt idx="29181">
                  <c:v>1.959820482779548</c:v>
                </c:pt>
                <c:pt idx="29182">
                  <c:v>1.9581647650909249</c:v>
                </c:pt>
                <c:pt idx="29183">
                  <c:v>1.9565086553308626</c:v>
                </c:pt>
                <c:pt idx="29184">
                  <c:v>1.9548525455708001</c:v>
                </c:pt>
                <c:pt idx="29185">
                  <c:v>1.953196827882177</c:v>
                </c:pt>
                <c:pt idx="29186">
                  <c:v>1.9515407181221147</c:v>
                </c:pt>
                <c:pt idx="29187">
                  <c:v>1.9498846083620522</c:v>
                </c:pt>
                <c:pt idx="29188">
                  <c:v>1.9497070000000001</c:v>
                </c:pt>
                <c:pt idx="29189">
                  <c:v>1.9333212550655543</c:v>
                </c:pt>
                <c:pt idx="29190">
                  <c:v>1.9976842269909396</c:v>
                </c:pt>
                <c:pt idx="29191">
                  <c:v>1.9706950214592276</c:v>
                </c:pt>
                <c:pt idx="29192">
                  <c:v>2.0013338231227653</c:v>
                </c:pt>
                <c:pt idx="29193">
                  <c:v>2.0547165987124463</c:v>
                </c:pt>
                <c:pt idx="29194">
                  <c:v>2.0412080751072965</c:v>
                </c:pt>
                <c:pt idx="29195">
                  <c:v>2.0229939961850261</c:v>
                </c:pt>
                <c:pt idx="29196">
                  <c:v>1.9874884541120381</c:v>
                </c:pt>
                <c:pt idx="29197">
                  <c:v>1.9862571221374425</c:v>
                </c:pt>
                <c:pt idx="29198">
                  <c:v>1.9866378321613147</c:v>
                </c:pt>
                <c:pt idx="29199">
                  <c:v>1.9870186323367438</c:v>
                </c:pt>
                <c:pt idx="29200">
                  <c:v>1.9873994325121729</c:v>
                </c:pt>
                <c:pt idx="29201">
                  <c:v>1.9877801425360451</c:v>
                </c:pt>
                <c:pt idx="29202">
                  <c:v>1.9881609427114741</c:v>
                </c:pt>
                <c:pt idx="29203">
                  <c:v>1.988541742886903</c:v>
                </c:pt>
                <c:pt idx="29204">
                  <c:v>1.9889224529107754</c:v>
                </c:pt>
                <c:pt idx="29205">
                  <c:v>1.9893032530862043</c:v>
                </c:pt>
                <c:pt idx="29206">
                  <c:v>1.98968441386786</c:v>
                </c:pt>
                <c:pt idx="29207">
                  <c:v>1.9900651238917324</c:v>
                </c:pt>
                <c:pt idx="29208">
                  <c:v>1.9904459240671613</c:v>
                </c:pt>
                <c:pt idx="29209">
                  <c:v>1.9908267242425903</c:v>
                </c:pt>
                <c:pt idx="29210">
                  <c:v>1.9912074342664627</c:v>
                </c:pt>
                <c:pt idx="29211">
                  <c:v>1.9915882344418916</c:v>
                </c:pt>
                <c:pt idx="29212">
                  <c:v>1.9919690346173207</c:v>
                </c:pt>
                <c:pt idx="29213">
                  <c:v>1.9923497446411929</c:v>
                </c:pt>
                <c:pt idx="29214">
                  <c:v>1.9927305448166219</c:v>
                </c:pt>
                <c:pt idx="29215">
                  <c:v>1.9931113449920508</c:v>
                </c:pt>
                <c:pt idx="29216">
                  <c:v>1.9934920550159232</c:v>
                </c:pt>
                <c:pt idx="29217">
                  <c:v>1.9938728551913523</c:v>
                </c:pt>
                <c:pt idx="29218">
                  <c:v>1.9942540159730078</c:v>
                </c:pt>
                <c:pt idx="29219">
                  <c:v>1.9946348161484369</c:v>
                </c:pt>
                <c:pt idx="29220">
                  <c:v>1.9950155261723093</c:v>
                </c:pt>
                <c:pt idx="29221">
                  <c:v>1.9953963263477381</c:v>
                </c:pt>
                <c:pt idx="29222">
                  <c:v>1.9957771265231672</c:v>
                </c:pt>
                <c:pt idx="29223">
                  <c:v>1.9961578365470394</c:v>
                </c:pt>
                <c:pt idx="29224">
                  <c:v>1.9965386367224685</c:v>
                </c:pt>
                <c:pt idx="29225">
                  <c:v>1.9969194368978973</c:v>
                </c:pt>
                <c:pt idx="29226">
                  <c:v>1.9973001469217697</c:v>
                </c:pt>
                <c:pt idx="29227">
                  <c:v>1.9976809470971988</c:v>
                </c:pt>
                <c:pt idx="29228">
                  <c:v>1.9980617472726276</c:v>
                </c:pt>
                <c:pt idx="29229">
                  <c:v>1.9984424572965001</c:v>
                </c:pt>
                <c:pt idx="29230">
                  <c:v>1.9988232574719289</c:v>
                </c:pt>
                <c:pt idx="29231">
                  <c:v>1.9992044182535846</c:v>
                </c:pt>
                <c:pt idx="29232">
                  <c:v>1.999585128277457</c:v>
                </c:pt>
                <c:pt idx="29233">
                  <c:v>1.9999659284528859</c:v>
                </c:pt>
                <c:pt idx="29234">
                  <c:v>2.000346728628315</c:v>
                </c:pt>
                <c:pt idx="29235">
                  <c:v>2.0007274386521874</c:v>
                </c:pt>
                <c:pt idx="29236">
                  <c:v>2.0011082388276162</c:v>
                </c:pt>
                <c:pt idx="29237">
                  <c:v>2.0014890390030451</c:v>
                </c:pt>
                <c:pt idx="29238">
                  <c:v>2.0018697490269175</c:v>
                </c:pt>
                <c:pt idx="29239">
                  <c:v>2.0022505492023464</c:v>
                </c:pt>
                <c:pt idx="29240">
                  <c:v>2.0026313493777756</c:v>
                </c:pt>
                <c:pt idx="29241">
                  <c:v>2.0030120594016476</c:v>
                </c:pt>
                <c:pt idx="29242">
                  <c:v>2.0033928595770769</c:v>
                </c:pt>
                <c:pt idx="29243">
                  <c:v>2.0037740203587324</c:v>
                </c:pt>
                <c:pt idx="29244">
                  <c:v>1.9709057510729615</c:v>
                </c:pt>
                <c:pt idx="29245">
                  <c:v>1.9651866159713947</c:v>
                </c:pt>
                <c:pt idx="29246">
                  <c:v>2.0125003059132096</c:v>
                </c:pt>
                <c:pt idx="29247">
                  <c:v>2.0134233020982357</c:v>
                </c:pt>
                <c:pt idx="29248">
                  <c:v>2.0127526855780693</c:v>
                </c:pt>
                <c:pt idx="29249">
                  <c:v>2.0309688557463041</c:v>
                </c:pt>
                <c:pt idx="29250">
                  <c:v>2.0311327522651408</c:v>
                </c:pt>
                <c:pt idx="29251">
                  <c:v>2.0312211449344457</c:v>
                </c:pt>
                <c:pt idx="29252">
                  <c:v>2.0494374055793991</c:v>
                </c:pt>
                <c:pt idx="29253">
                  <c:v>2.0531243511723063</c:v>
                </c:pt>
                <c:pt idx="29254">
                  <c:v>2.0432016588296422</c:v>
                </c:pt>
                <c:pt idx="29255">
                  <c:v>2.0332766168084691</c:v>
                </c:pt>
                <c:pt idx="29256">
                  <c:v>2.0233421760732608</c:v>
                </c:pt>
                <c:pt idx="29257">
                  <c:v>2.0134194837305968</c:v>
                </c:pt>
                <c:pt idx="29258">
                  <c:v>2.003494441709424</c:v>
                </c:pt>
                <c:pt idx="29259">
                  <c:v>1.9935693996882509</c:v>
                </c:pt>
                <c:pt idx="29260">
                  <c:v>1.9982599253873659</c:v>
                </c:pt>
                <c:pt idx="29261">
                  <c:v>2.0359116297091084</c:v>
                </c:pt>
                <c:pt idx="29262">
                  <c:v>2.022071</c:v>
                </c:pt>
                <c:pt idx="29263">
                  <c:v>2.0355765523241955</c:v>
                </c:pt>
                <c:pt idx="29264">
                  <c:v>2.0809669201239864</c:v>
                </c:pt>
                <c:pt idx="29265">
                  <c:v>2.0896706878874585</c:v>
                </c:pt>
                <c:pt idx="29266">
                  <c:v>2.0714575029797375</c:v>
                </c:pt>
                <c:pt idx="29267">
                  <c:v>2.058249</c:v>
                </c:pt>
                <c:pt idx="29268">
                  <c:v>2.0479407715784452</c:v>
                </c:pt>
                <c:pt idx="29269">
                  <c:v>2.0216843742229615</c:v>
                </c:pt>
                <c:pt idx="29270">
                  <c:v>2.0203515410340356</c:v>
                </c:pt>
                <c:pt idx="29271">
                  <c:v>2.0190183922322307</c:v>
                </c:pt>
                <c:pt idx="29272">
                  <c:v>2.0176852434304258</c:v>
                </c:pt>
                <c:pt idx="29273">
                  <c:v>2.0163524102414998</c:v>
                </c:pt>
                <c:pt idx="29274">
                  <c:v>2.0150192614396949</c:v>
                </c:pt>
                <c:pt idx="29275">
                  <c:v>2.01368611263789</c:v>
                </c:pt>
                <c:pt idx="29276">
                  <c:v>2.012353279448964</c:v>
                </c:pt>
                <c:pt idx="29277">
                  <c:v>2.0110201306471591</c:v>
                </c:pt>
                <c:pt idx="29278">
                  <c:v>2.0096869818453542</c:v>
                </c:pt>
                <c:pt idx="29279">
                  <c:v>2.0083541486564283</c:v>
                </c:pt>
                <c:pt idx="29280">
                  <c:v>2.0070209998546233</c:v>
                </c:pt>
                <c:pt idx="29281">
                  <c:v>2.0056865886013013</c:v>
                </c:pt>
                <c:pt idx="29282">
                  <c:v>2.0043537554123758</c:v>
                </c:pt>
                <c:pt idx="29283">
                  <c:v>2.0030206066105705</c:v>
                </c:pt>
                <c:pt idx="29284">
                  <c:v>2.0016874578087656</c:v>
                </c:pt>
                <c:pt idx="29285">
                  <c:v>2.00035462461984</c:v>
                </c:pt>
                <c:pt idx="29286">
                  <c:v>1.9990214758180349</c:v>
                </c:pt>
                <c:pt idx="29287">
                  <c:v>1.9976883270162298</c:v>
                </c:pt>
                <c:pt idx="29288">
                  <c:v>1.996355493827304</c:v>
                </c:pt>
                <c:pt idx="29289">
                  <c:v>1.9950223450254991</c:v>
                </c:pt>
                <c:pt idx="29290">
                  <c:v>1.993689196223694</c:v>
                </c:pt>
                <c:pt idx="29291">
                  <c:v>1.9923563630347683</c:v>
                </c:pt>
                <c:pt idx="29292">
                  <c:v>1.9910232142329634</c:v>
                </c:pt>
                <c:pt idx="29293">
                  <c:v>1.9790245594038391</c:v>
                </c:pt>
                <c:pt idx="29294">
                  <c:v>1.9776914106020342</c:v>
                </c:pt>
                <c:pt idx="29295">
                  <c:v>1.9763582618002291</c:v>
                </c:pt>
                <c:pt idx="29296">
                  <c:v>1.9750254286113034</c:v>
                </c:pt>
                <c:pt idx="29297">
                  <c:v>1.9736922798094985</c:v>
                </c:pt>
                <c:pt idx="29298">
                  <c:v>1.9723578685561765</c:v>
                </c:pt>
                <c:pt idx="29299">
                  <c:v>1.9710250353672507</c:v>
                </c:pt>
                <c:pt idx="29300">
                  <c:v>1.9696918865654458</c:v>
                </c:pt>
                <c:pt idx="29301">
                  <c:v>1.9683587377636409</c:v>
                </c:pt>
                <c:pt idx="29302">
                  <c:v>1.9677960000000001</c:v>
                </c:pt>
                <c:pt idx="29303">
                  <c:v>1.9677960000000001</c:v>
                </c:pt>
                <c:pt idx="29304">
                  <c:v>1.957015904648391</c:v>
                </c:pt>
                <c:pt idx="29305">
                  <c:v>1.938803568431092</c:v>
                </c:pt>
                <c:pt idx="29306">
                  <c:v>1.9647213500238436</c:v>
                </c:pt>
                <c:pt idx="29307">
                  <c:v>1.9858929999999999</c:v>
                </c:pt>
                <c:pt idx="29308">
                  <c:v>1.9746034054827175</c:v>
                </c:pt>
                <c:pt idx="29309">
                  <c:v>1.9677960000000001</c:v>
                </c:pt>
                <c:pt idx="29310">
                  <c:v>1.9677960000000001</c:v>
                </c:pt>
                <c:pt idx="29311">
                  <c:v>1.9692230024683022</c:v>
                </c:pt>
                <c:pt idx="29312">
                  <c:v>1.9714467041006416</c:v>
                </c:pt>
                <c:pt idx="29313">
                  <c:v>1.9736709323021575</c:v>
                </c:pt>
                <c:pt idx="29314">
                  <c:v>1.9758951605036734</c:v>
                </c:pt>
                <c:pt idx="29315">
                  <c:v>1.9781188621360128</c:v>
                </c:pt>
                <c:pt idx="29316">
                  <c:v>1.9803430903375288</c:v>
                </c:pt>
                <c:pt idx="29317">
                  <c:v>1.9825673185390447</c:v>
                </c:pt>
                <c:pt idx="29318">
                  <c:v>1.9847910201713841</c:v>
                </c:pt>
                <c:pt idx="29319">
                  <c:v>1.9870152483729</c:v>
                </c:pt>
                <c:pt idx="29320">
                  <c:v>1.9892394765744159</c:v>
                </c:pt>
                <c:pt idx="29321">
                  <c:v>1.9914631782067553</c:v>
                </c:pt>
                <c:pt idx="29322">
                  <c:v>1.9936874064082712</c:v>
                </c:pt>
                <c:pt idx="29323">
                  <c:v>1.9959137408864931</c:v>
                </c:pt>
                <c:pt idx="29324">
                  <c:v>1.9981374425188325</c:v>
                </c:pt>
                <c:pt idx="29325">
                  <c:v>2.0003616707203484</c:v>
                </c:pt>
                <c:pt idx="29326">
                  <c:v>2.0025858989218643</c:v>
                </c:pt>
                <c:pt idx="29327">
                  <c:v>2.0048096005542035</c:v>
                </c:pt>
                <c:pt idx="29328">
                  <c:v>2.0070338287557195</c:v>
                </c:pt>
                <c:pt idx="29329">
                  <c:v>2.0092580569572354</c:v>
                </c:pt>
                <c:pt idx="29330">
                  <c:v>2.011481758589575</c:v>
                </c:pt>
                <c:pt idx="29331">
                  <c:v>2.0137059867910909</c:v>
                </c:pt>
                <c:pt idx="29332">
                  <c:v>2.0159302149926068</c:v>
                </c:pt>
                <c:pt idx="29333">
                  <c:v>2.018153916624946</c:v>
                </c:pt>
                <c:pt idx="29334">
                  <c:v>2.0203781448264619</c:v>
                </c:pt>
                <c:pt idx="29335">
                  <c:v>2.0226044793046838</c:v>
                </c:pt>
                <c:pt idx="29336">
                  <c:v>2.0248287075061997</c:v>
                </c:pt>
                <c:pt idx="29337">
                  <c:v>2.0270524091385393</c:v>
                </c:pt>
                <c:pt idx="29338">
                  <c:v>2.0292766373400553</c:v>
                </c:pt>
                <c:pt idx="29339">
                  <c:v>2.0315008655415712</c:v>
                </c:pt>
                <c:pt idx="29340">
                  <c:v>2.0337245671739104</c:v>
                </c:pt>
                <c:pt idx="29341">
                  <c:v>2.0359487953754263</c:v>
                </c:pt>
                <c:pt idx="29342">
                  <c:v>2.0381730235769422</c:v>
                </c:pt>
                <c:pt idx="29343">
                  <c:v>2.0403967252092818</c:v>
                </c:pt>
                <c:pt idx="29344">
                  <c:v>2.0426209534107977</c:v>
                </c:pt>
                <c:pt idx="29345">
                  <c:v>2.0448451816123137</c:v>
                </c:pt>
                <c:pt idx="29346">
                  <c:v>2.0470688832446529</c:v>
                </c:pt>
                <c:pt idx="29347">
                  <c:v>2.0492952177228747</c:v>
                </c:pt>
                <c:pt idx="29348">
                  <c:v>2.0515194459243906</c:v>
                </c:pt>
                <c:pt idx="29349">
                  <c:v>2.0537431475567303</c:v>
                </c:pt>
                <c:pt idx="29350">
                  <c:v>2.0559673757582462</c:v>
                </c:pt>
                <c:pt idx="29351">
                  <c:v>2.0581916039597621</c:v>
                </c:pt>
                <c:pt idx="29352">
                  <c:v>2.0050171359084406</c:v>
                </c:pt>
                <c:pt idx="29353">
                  <c:v>2.0933284181168057</c:v>
                </c:pt>
                <c:pt idx="29354">
                  <c:v>2.040431728183119</c:v>
                </c:pt>
                <c:pt idx="29355">
                  <c:v>2.0220020073897498</c:v>
                </c:pt>
                <c:pt idx="29356">
                  <c:v>1.9863717503576537</c:v>
                </c:pt>
                <c:pt idx="29357">
                  <c:v>2.0401600000000002</c:v>
                </c:pt>
                <c:pt idx="29358">
                  <c:v>2.0405739556615021</c:v>
                </c:pt>
                <c:pt idx="29359">
                  <c:v>2.0566316001430613</c:v>
                </c:pt>
                <c:pt idx="29360">
                  <c:v>2.0032962224606581</c:v>
                </c:pt>
                <c:pt idx="29361">
                  <c:v>1.9850774699570815</c:v>
                </c:pt>
                <c:pt idx="29362">
                  <c:v>1.9677960000000001</c:v>
                </c:pt>
                <c:pt idx="29363">
                  <c:v>1.9699271258941347</c:v>
                </c:pt>
                <c:pt idx="29364">
                  <c:v>2.0027872806390081</c:v>
                </c:pt>
                <c:pt idx="29365">
                  <c:v>1.9868756440617787</c:v>
                </c:pt>
                <c:pt idx="29366">
                  <c:v>2.0004399856204511</c:v>
                </c:pt>
                <c:pt idx="29367">
                  <c:v>2.0140043271791233</c:v>
                </c:pt>
                <c:pt idx="29368">
                  <c:v>2.0275654574826913</c:v>
                </c:pt>
                <c:pt idx="29369">
                  <c:v>2.0349492398664761</c:v>
                </c:pt>
                <c:pt idx="29370">
                  <c:v>1.9720914231227653</c:v>
                </c:pt>
                <c:pt idx="29371">
                  <c:v>2.022278014019137</c:v>
                </c:pt>
                <c:pt idx="29372">
                  <c:v>2.0247092786661156</c:v>
                </c:pt>
                <c:pt idx="29373">
                  <c:v>2.0271382431573257</c:v>
                </c:pt>
                <c:pt idx="29374">
                  <c:v>2.029566632609594</c:v>
                </c:pt>
                <c:pt idx="29375">
                  <c:v>2.0319955971008041</c:v>
                </c:pt>
                <c:pt idx="29376">
                  <c:v>2.0344245615920147</c:v>
                </c:pt>
                <c:pt idx="29377">
                  <c:v>2.0368529510442825</c:v>
                </c:pt>
                <c:pt idx="29378">
                  <c:v>2.0392819155354927</c:v>
                </c:pt>
                <c:pt idx="29379">
                  <c:v>2.0417108800267032</c:v>
                </c:pt>
                <c:pt idx="29380">
                  <c:v>2.0441392694789711</c:v>
                </c:pt>
                <c:pt idx="29381">
                  <c:v>2.0465682339701816</c:v>
                </c:pt>
                <c:pt idx="29382">
                  <c:v>2.0489971984613917</c:v>
                </c:pt>
                <c:pt idx="29383">
                  <c:v>2.05142558791366</c:v>
                </c:pt>
                <c:pt idx="29384">
                  <c:v>2.0538545524048701</c:v>
                </c:pt>
                <c:pt idx="29385">
                  <c:v>2.0562858170518488</c:v>
                </c:pt>
                <c:pt idx="29386">
                  <c:v>2.058249</c:v>
                </c:pt>
                <c:pt idx="29387">
                  <c:v>2.069092248450167</c:v>
                </c:pt>
                <c:pt idx="29388">
                  <c:v>2.1050295169289459</c:v>
                </c:pt>
                <c:pt idx="29389">
                  <c:v>2.0763389999999999</c:v>
                </c:pt>
                <c:pt idx="29390">
                  <c:v>2.0843267987601335</c:v>
                </c:pt>
                <c:pt idx="29391">
                  <c:v>2.108393708631378</c:v>
                </c:pt>
                <c:pt idx="29392">
                  <c:v>2.0986806833571769</c:v>
                </c:pt>
                <c:pt idx="29393">
                  <c:v>2.0993866019070322</c:v>
                </c:pt>
                <c:pt idx="29394">
                  <c:v>2.067254931330472</c:v>
                </c:pt>
                <c:pt idx="29395">
                  <c:v>2.0933163386103111</c:v>
                </c:pt>
                <c:pt idx="29396">
                  <c:v>2.0889452529039274</c:v>
                </c:pt>
                <c:pt idx="29397">
                  <c:v>2.0845689918651891</c:v>
                </c:pt>
                <c:pt idx="29398">
                  <c:v>2.0801968710923346</c:v>
                </c:pt>
                <c:pt idx="29399">
                  <c:v>2.0758257853859505</c:v>
                </c:pt>
                <c:pt idx="29400">
                  <c:v>2.0714536646130961</c:v>
                </c:pt>
                <c:pt idx="29401">
                  <c:v>2.0670815438402412</c:v>
                </c:pt>
                <c:pt idx="29402">
                  <c:v>2.0627104581338571</c:v>
                </c:pt>
                <c:pt idx="29403">
                  <c:v>2.0583383373610027</c:v>
                </c:pt>
                <c:pt idx="29404">
                  <c:v>2.0539662165881478</c:v>
                </c:pt>
                <c:pt idx="29405">
                  <c:v>2.0495951308817641</c:v>
                </c:pt>
                <c:pt idx="29406">
                  <c:v>2.0452230101089093</c:v>
                </c:pt>
                <c:pt idx="29407">
                  <c:v>2.0408508893360544</c:v>
                </c:pt>
                <c:pt idx="29408">
                  <c:v>2.0364798036296707</c:v>
                </c:pt>
                <c:pt idx="29409">
                  <c:v>2.0321076828568159</c:v>
                </c:pt>
                <c:pt idx="29410">
                  <c:v>2.027731421818078</c:v>
                </c:pt>
                <c:pt idx="29411">
                  <c:v>2.0233593010452231</c:v>
                </c:pt>
                <c:pt idx="29412">
                  <c:v>2.018988215338839</c:v>
                </c:pt>
                <c:pt idx="29413">
                  <c:v>2.0146160945659846</c:v>
                </c:pt>
                <c:pt idx="29414">
                  <c:v>2.0102439737931297</c:v>
                </c:pt>
                <c:pt idx="29415">
                  <c:v>2.005872888086746</c:v>
                </c:pt>
                <c:pt idx="29416">
                  <c:v>2.0015007673138911</c:v>
                </c:pt>
                <c:pt idx="29417">
                  <c:v>1.9971286465410363</c:v>
                </c:pt>
                <c:pt idx="29418">
                  <c:v>1.9927575608346526</c:v>
                </c:pt>
                <c:pt idx="29419">
                  <c:v>1.9883854400617977</c:v>
                </c:pt>
                <c:pt idx="29420">
                  <c:v>1.9937255283738675</c:v>
                </c:pt>
                <c:pt idx="29421">
                  <c:v>1.9960243927038628</c:v>
                </c:pt>
                <c:pt idx="29422">
                  <c:v>1.9939953196662694</c:v>
                </c:pt>
                <c:pt idx="29423">
                  <c:v>2.0039820000000002</c:v>
                </c:pt>
                <c:pt idx="29424">
                  <c:v>2.0150911924540265</c:v>
                </c:pt>
                <c:pt idx="29425">
                  <c:v>1.9971885755555556</c:v>
                </c:pt>
                <c:pt idx="29426">
                  <c:v>2.0516257491267069</c:v>
                </c:pt>
                <c:pt idx="29427">
                  <c:v>1.9936992834495879</c:v>
                </c:pt>
                <c:pt idx="29428">
                  <c:v>2.0283590809523808</c:v>
                </c:pt>
                <c:pt idx="29429">
                  <c:v>2.0100978047619047</c:v>
                </c:pt>
                <c:pt idx="29430">
                  <c:v>2.0720049740414388</c:v>
                </c:pt>
                <c:pt idx="29431">
                  <c:v>2.0944280000000002</c:v>
                </c:pt>
                <c:pt idx="29432">
                  <c:v>2.0944280000000002</c:v>
                </c:pt>
                <c:pt idx="29433">
                  <c:v>2.0944280000000002</c:v>
                </c:pt>
                <c:pt idx="29434">
                  <c:v>2.0944280000000002</c:v>
                </c:pt>
                <c:pt idx="29435">
                  <c:v>2.0944280000000002</c:v>
                </c:pt>
                <c:pt idx="29436">
                  <c:v>2.0944280000000002</c:v>
                </c:pt>
                <c:pt idx="29437">
                  <c:v>2.0944280000000002</c:v>
                </c:pt>
                <c:pt idx="29438">
                  <c:v>2.0944280000000002</c:v>
                </c:pt>
                <c:pt idx="29439">
                  <c:v>2.0944280000000002</c:v>
                </c:pt>
                <c:pt idx="29440">
                  <c:v>2.0944280000000002</c:v>
                </c:pt>
                <c:pt idx="29441">
                  <c:v>2.0944280000000002</c:v>
                </c:pt>
                <c:pt idx="29442">
                  <c:v>2.0944280000000002</c:v>
                </c:pt>
                <c:pt idx="29443">
                  <c:v>2.0944280000000002</c:v>
                </c:pt>
                <c:pt idx="29444">
                  <c:v>2.0944280000000002</c:v>
                </c:pt>
                <c:pt idx="29445">
                  <c:v>2.0944280000000002</c:v>
                </c:pt>
                <c:pt idx="29446">
                  <c:v>2.0944280000000002</c:v>
                </c:pt>
                <c:pt idx="29447">
                  <c:v>2.0944280000000002</c:v>
                </c:pt>
                <c:pt idx="29448">
                  <c:v>2.0944280000000002</c:v>
                </c:pt>
                <c:pt idx="29449">
                  <c:v>2.0944280000000002</c:v>
                </c:pt>
                <c:pt idx="29450">
                  <c:v>2.0944280000000002</c:v>
                </c:pt>
                <c:pt idx="29451">
                  <c:v>2.0944280000000002</c:v>
                </c:pt>
                <c:pt idx="29452">
                  <c:v>2.0944280000000002</c:v>
                </c:pt>
                <c:pt idx="29453">
                  <c:v>2.0944280000000002</c:v>
                </c:pt>
                <c:pt idx="29454">
                  <c:v>2.0944280000000002</c:v>
                </c:pt>
                <c:pt idx="29455">
                  <c:v>2.0944280000000002</c:v>
                </c:pt>
                <c:pt idx="29456">
                  <c:v>2.0944280000000002</c:v>
                </c:pt>
                <c:pt idx="29457">
                  <c:v>2.0944280000000002</c:v>
                </c:pt>
                <c:pt idx="29458">
                  <c:v>2.0944280000000002</c:v>
                </c:pt>
                <c:pt idx="29459">
                  <c:v>2.0944280000000002</c:v>
                </c:pt>
                <c:pt idx="29460">
                  <c:v>2.0944280000000002</c:v>
                </c:pt>
                <c:pt idx="29461">
                  <c:v>2.0944280000000002</c:v>
                </c:pt>
                <c:pt idx="29462">
                  <c:v>2.0944280000000002</c:v>
                </c:pt>
                <c:pt idx="29463">
                  <c:v>2.0944280000000002</c:v>
                </c:pt>
                <c:pt idx="29464">
                  <c:v>2.0944280000000002</c:v>
                </c:pt>
                <c:pt idx="29465">
                  <c:v>2.0944280000000002</c:v>
                </c:pt>
                <c:pt idx="29466">
                  <c:v>2.0944280000000002</c:v>
                </c:pt>
                <c:pt idx="29467">
                  <c:v>2.0944280000000002</c:v>
                </c:pt>
                <c:pt idx="29468">
                  <c:v>2.0944280000000002</c:v>
                </c:pt>
                <c:pt idx="29469">
                  <c:v>2.0944280000000002</c:v>
                </c:pt>
                <c:pt idx="29470">
                  <c:v>2.0944280000000002</c:v>
                </c:pt>
                <c:pt idx="29471">
                  <c:v>2.0944280000000002</c:v>
                </c:pt>
                <c:pt idx="29472">
                  <c:v>2.0944280000000002</c:v>
                </c:pt>
                <c:pt idx="29473">
                  <c:v>2.0944280000000002</c:v>
                </c:pt>
                <c:pt idx="29474">
                  <c:v>2.0944280000000002</c:v>
                </c:pt>
                <c:pt idx="29475">
                  <c:v>2.0970305653727079</c:v>
                </c:pt>
                <c:pt idx="29476">
                  <c:v>2.1263782183770883</c:v>
                </c:pt>
                <c:pt idx="29477">
                  <c:v>2.0809977982832617</c:v>
                </c:pt>
                <c:pt idx="29478">
                  <c:v>2.1255681716328962</c:v>
                </c:pt>
                <c:pt idx="29479">
                  <c:v>2.0817561569795142</c:v>
                </c:pt>
                <c:pt idx="29480">
                  <c:v>2.1286963226730311</c:v>
                </c:pt>
                <c:pt idx="29481">
                  <c:v>2.1104553543156892</c:v>
                </c:pt>
                <c:pt idx="29482">
                  <c:v>2.0900510216718269</c:v>
                </c:pt>
                <c:pt idx="29483">
                  <c:v>2.0628426105011934</c:v>
                </c:pt>
                <c:pt idx="29484">
                  <c:v>2.0920495202106242</c:v>
                </c:pt>
                <c:pt idx="29485">
                  <c:v>2.0742823602292089</c:v>
                </c:pt>
                <c:pt idx="29486">
                  <c:v>2.056532009292241</c:v>
                </c:pt>
                <c:pt idx="29487">
                  <c:v>2.0415700364719904</c:v>
                </c:pt>
                <c:pt idx="29488">
                  <c:v>2.058249</c:v>
                </c:pt>
                <c:pt idx="29489">
                  <c:v>2.0532544692417738</c:v>
                </c:pt>
                <c:pt idx="29490">
                  <c:v>2.0111400822407628</c:v>
                </c:pt>
                <c:pt idx="29491">
                  <c:v>2.0725088912732477</c:v>
                </c:pt>
                <c:pt idx="29492">
                  <c:v>2.0340268197424893</c:v>
                </c:pt>
                <c:pt idx="29493">
                  <c:v>1.9945708893657605</c:v>
                </c:pt>
                <c:pt idx="29494">
                  <c:v>2.0444580855780692</c:v>
                </c:pt>
                <c:pt idx="29495">
                  <c:v>1.9594038450166906</c:v>
                </c:pt>
                <c:pt idx="29496">
                  <c:v>2.0219981762522052</c:v>
                </c:pt>
                <c:pt idx="29497">
                  <c:v>2.0214771968855798</c:v>
                </c:pt>
                <c:pt idx="29498">
                  <c:v>2.0209567104038801</c:v>
                </c:pt>
                <c:pt idx="29499">
                  <c:v>2.0204363471434119</c:v>
                </c:pt>
                <c:pt idx="29500">
                  <c:v>2.0199158606617122</c:v>
                </c:pt>
                <c:pt idx="29501">
                  <c:v>2.0193953741800126</c:v>
                </c:pt>
                <c:pt idx="29502">
                  <c:v>2.0188750109195439</c:v>
                </c:pt>
                <c:pt idx="29503">
                  <c:v>2.0183545244378442</c:v>
                </c:pt>
                <c:pt idx="29504">
                  <c:v>2.0178340379561446</c:v>
                </c:pt>
                <c:pt idx="29505">
                  <c:v>2.0173136746956764</c:v>
                </c:pt>
                <c:pt idx="29506">
                  <c:v>2.0167931882139767</c:v>
                </c:pt>
                <c:pt idx="29507">
                  <c:v>2.016272701732277</c:v>
                </c:pt>
                <c:pt idx="29508">
                  <c:v>2.0157523384718088</c:v>
                </c:pt>
                <c:pt idx="29509">
                  <c:v>2.0152318519901091</c:v>
                </c:pt>
                <c:pt idx="29510">
                  <c:v>2.0147108726234837</c:v>
                </c:pt>
                <c:pt idx="29511">
                  <c:v>2.014190386141784</c:v>
                </c:pt>
                <c:pt idx="29512">
                  <c:v>2.0136700228813154</c:v>
                </c:pt>
                <c:pt idx="29513">
                  <c:v>2.0131495363996157</c:v>
                </c:pt>
                <c:pt idx="29514">
                  <c:v>2.012629049917916</c:v>
                </c:pt>
                <c:pt idx="29515">
                  <c:v>2.0121086866574478</c:v>
                </c:pt>
                <c:pt idx="29516">
                  <c:v>2.0115882001757481</c:v>
                </c:pt>
                <c:pt idx="29517">
                  <c:v>2.0110677136940485</c:v>
                </c:pt>
                <c:pt idx="29518">
                  <c:v>2.0105473504335802</c:v>
                </c:pt>
                <c:pt idx="29519">
                  <c:v>2.0100268639518806</c:v>
                </c:pt>
                <c:pt idx="29520">
                  <c:v>2.0095063774701809</c:v>
                </c:pt>
                <c:pt idx="29521">
                  <c:v>2.0089860142097127</c:v>
                </c:pt>
                <c:pt idx="29522">
                  <c:v>2.0084650348430868</c:v>
                </c:pt>
                <c:pt idx="29523">
                  <c:v>2.0079445483613871</c:v>
                </c:pt>
                <c:pt idx="29524">
                  <c:v>2.0074241851009189</c:v>
                </c:pt>
                <c:pt idx="29525">
                  <c:v>2.0069036986192192</c:v>
                </c:pt>
                <c:pt idx="29526">
                  <c:v>2.0063832121375196</c:v>
                </c:pt>
                <c:pt idx="29527">
                  <c:v>2.0058628488770514</c:v>
                </c:pt>
                <c:pt idx="29528">
                  <c:v>2.0053423623953517</c:v>
                </c:pt>
                <c:pt idx="29529">
                  <c:v>2.004821875913652</c:v>
                </c:pt>
                <c:pt idx="29530">
                  <c:v>2.0043015126531838</c:v>
                </c:pt>
                <c:pt idx="29531">
                  <c:v>1.9899096666666667</c:v>
                </c:pt>
                <c:pt idx="29532">
                  <c:v>1.9892911776347164</c:v>
                </c:pt>
                <c:pt idx="29533">
                  <c:v>2.0147836555423124</c:v>
                </c:pt>
                <c:pt idx="29534">
                  <c:v>2.0188103218884121</c:v>
                </c:pt>
                <c:pt idx="29535">
                  <c:v>2.0250383896041968</c:v>
                </c:pt>
                <c:pt idx="29536">
                  <c:v>2.0193587280095353</c:v>
                </c:pt>
                <c:pt idx="29537">
                  <c:v>2.0557823578922272</c:v>
                </c:pt>
                <c:pt idx="29538">
                  <c:v>2.0445771409155937</c:v>
                </c:pt>
                <c:pt idx="29539">
                  <c:v>2.0281912410586553</c:v>
                </c:pt>
                <c:pt idx="29540">
                  <c:v>2.057373594408741</c:v>
                </c:pt>
                <c:pt idx="29541">
                  <c:v>2.0554274295574366</c:v>
                </c:pt>
                <c:pt idx="29542">
                  <c:v>2.0534812647061322</c:v>
                </c:pt>
                <c:pt idx="29543">
                  <c:v>2.0515355605946124</c:v>
                </c:pt>
                <c:pt idx="29544">
                  <c:v>2.049589395743308</c:v>
                </c:pt>
                <c:pt idx="29545">
                  <c:v>2.0476432308920036</c:v>
                </c:pt>
                <c:pt idx="29546">
                  <c:v>2.0456975267804842</c:v>
                </c:pt>
                <c:pt idx="29547">
                  <c:v>2.0437495189700403</c:v>
                </c:pt>
                <c:pt idx="29548">
                  <c:v>2.0418033541187359</c:v>
                </c:pt>
                <c:pt idx="29549">
                  <c:v>2.0398576500072161</c:v>
                </c:pt>
                <c:pt idx="29550">
                  <c:v>2.0379114851559117</c:v>
                </c:pt>
                <c:pt idx="29551">
                  <c:v>2.0359653203046073</c:v>
                </c:pt>
                <c:pt idx="29552">
                  <c:v>2.0340196161930879</c:v>
                </c:pt>
                <c:pt idx="29553">
                  <c:v>2.0320734513417835</c:v>
                </c:pt>
                <c:pt idx="29554">
                  <c:v>2.0301272864904791</c:v>
                </c:pt>
                <c:pt idx="29555">
                  <c:v>2.0281815823789593</c:v>
                </c:pt>
                <c:pt idx="29556">
                  <c:v>2.0262354175276549</c:v>
                </c:pt>
                <c:pt idx="29557">
                  <c:v>2.0242892526763505</c:v>
                </c:pt>
                <c:pt idx="29558">
                  <c:v>2.0223435485648311</c:v>
                </c:pt>
                <c:pt idx="29559">
                  <c:v>2.0203973837135267</c:v>
                </c:pt>
                <c:pt idx="29560">
                  <c:v>2.0184493759030828</c:v>
                </c:pt>
                <c:pt idx="29561">
                  <c:v>2.016503211051778</c:v>
                </c:pt>
                <c:pt idx="29562">
                  <c:v>2.0145575069402586</c:v>
                </c:pt>
                <c:pt idx="29563">
                  <c:v>2.0126113420889542</c:v>
                </c:pt>
                <c:pt idx="29564">
                  <c:v>2.0106651772376498</c:v>
                </c:pt>
                <c:pt idx="29565">
                  <c:v>2.0087194731261304</c:v>
                </c:pt>
                <c:pt idx="29566">
                  <c:v>2.0067733082748256</c:v>
                </c:pt>
                <c:pt idx="29567">
                  <c:v>2.0048271434235212</c:v>
                </c:pt>
                <c:pt idx="29568">
                  <c:v>2.0028814393120018</c:v>
                </c:pt>
                <c:pt idx="29569">
                  <c:v>2.0009352744606974</c:v>
                </c:pt>
                <c:pt idx="29570">
                  <c:v>1.9989895703491778</c:v>
                </c:pt>
                <c:pt idx="29571">
                  <c:v>1.9970434054978734</c:v>
                </c:pt>
                <c:pt idx="29572">
                  <c:v>1.9950953976874295</c:v>
                </c:pt>
                <c:pt idx="29573">
                  <c:v>1.9931492328361251</c:v>
                </c:pt>
                <c:pt idx="29574">
                  <c:v>1.9912035287246055</c:v>
                </c:pt>
                <c:pt idx="29575">
                  <c:v>1.9892573638733011</c:v>
                </c:pt>
                <c:pt idx="29576">
                  <c:v>1.9873111990219967</c:v>
                </c:pt>
                <c:pt idx="29577">
                  <c:v>1.9853654949104771</c:v>
                </c:pt>
                <c:pt idx="29578">
                  <c:v>1.9834193300591727</c:v>
                </c:pt>
                <c:pt idx="29579">
                  <c:v>1.9814731652078683</c:v>
                </c:pt>
                <c:pt idx="29580">
                  <c:v>1.9795274610963487</c:v>
                </c:pt>
                <c:pt idx="29581">
                  <c:v>1.9775812962450443</c:v>
                </c:pt>
                <c:pt idx="29582">
                  <c:v>1.9756351313937399</c:v>
                </c:pt>
                <c:pt idx="29583">
                  <c:v>1.9736894272822203</c:v>
                </c:pt>
                <c:pt idx="29584">
                  <c:v>1.9717432624309159</c:v>
                </c:pt>
                <c:pt idx="29585">
                  <c:v>1.969795254620472</c:v>
                </c:pt>
                <c:pt idx="29586">
                  <c:v>1.9678490897691674</c:v>
                </c:pt>
                <c:pt idx="29587">
                  <c:v>1.965903385657648</c:v>
                </c:pt>
                <c:pt idx="29588">
                  <c:v>1.9639572208063436</c:v>
                </c:pt>
                <c:pt idx="29589">
                  <c:v>1.962011055955039</c:v>
                </c:pt>
                <c:pt idx="29590">
                  <c:v>1.9600653518435196</c:v>
                </c:pt>
                <c:pt idx="29591">
                  <c:v>1.958119186992215</c:v>
                </c:pt>
                <c:pt idx="29592">
                  <c:v>1.9561734828806956</c:v>
                </c:pt>
                <c:pt idx="29593">
                  <c:v>1.9542273180293912</c:v>
                </c:pt>
                <c:pt idx="29594">
                  <c:v>1.9522811531780866</c:v>
                </c:pt>
                <c:pt idx="29595">
                  <c:v>1.9503354490665672</c:v>
                </c:pt>
                <c:pt idx="29596">
                  <c:v>1.9620423695755842</c:v>
                </c:pt>
                <c:pt idx="29597">
                  <c:v>1.9553169616209773</c:v>
                </c:pt>
                <c:pt idx="29598">
                  <c:v>1.9623140927515499</c:v>
                </c:pt>
                <c:pt idx="29599">
                  <c:v>1.9550638283261803</c:v>
                </c:pt>
                <c:pt idx="29600">
                  <c:v>1.9754358154506437</c:v>
                </c:pt>
                <c:pt idx="29601">
                  <c:v>1.9599115382598331</c:v>
                </c:pt>
                <c:pt idx="29602">
                  <c:v>1.9759362417739628</c:v>
                </c:pt>
                <c:pt idx="29603">
                  <c:v>1.9594049170243204</c:v>
                </c:pt>
                <c:pt idx="29604">
                  <c:v>1.9229723635280096</c:v>
                </c:pt>
                <c:pt idx="29605">
                  <c:v>1.913529</c:v>
                </c:pt>
                <c:pt idx="29606">
                  <c:v>1.913529</c:v>
                </c:pt>
                <c:pt idx="29607">
                  <c:v>1.913529</c:v>
                </c:pt>
                <c:pt idx="29608">
                  <c:v>1.9186442966142108</c:v>
                </c:pt>
                <c:pt idx="29609">
                  <c:v>1.9053919475441108</c:v>
                </c:pt>
                <c:pt idx="29610">
                  <c:v>1.8896794946364721</c:v>
                </c:pt>
                <c:pt idx="29611">
                  <c:v>2.0038670827463916</c:v>
                </c:pt>
                <c:pt idx="29612">
                  <c:v>2.0034876491560953</c:v>
                </c:pt>
                <c:pt idx="29613">
                  <c:v>2.0031081257164995</c:v>
                </c:pt>
                <c:pt idx="29614">
                  <c:v>2.0027286921262033</c:v>
                </c:pt>
                <c:pt idx="29615">
                  <c:v>2.0023491686866079</c:v>
                </c:pt>
                <c:pt idx="29616">
                  <c:v>2.0019696452470126</c:v>
                </c:pt>
                <c:pt idx="29617">
                  <c:v>2.0015902116567159</c:v>
                </c:pt>
                <c:pt idx="29618">
                  <c:v>2.0012106882171206</c:v>
                </c:pt>
                <c:pt idx="29619">
                  <c:v>2.0008311647775252</c:v>
                </c:pt>
                <c:pt idx="29620">
                  <c:v>2.000451731187229</c:v>
                </c:pt>
                <c:pt idx="29621">
                  <c:v>2.0000722077476332</c:v>
                </c:pt>
                <c:pt idx="29622">
                  <c:v>1.9996923249108411</c:v>
                </c:pt>
                <c:pt idx="29623">
                  <c:v>1.9993128014712458</c:v>
                </c:pt>
                <c:pt idx="29624">
                  <c:v>1.9989333678809493</c:v>
                </c:pt>
                <c:pt idx="29625">
                  <c:v>1.998553844441354</c:v>
                </c:pt>
                <c:pt idx="29626">
                  <c:v>1.9981743210017584</c:v>
                </c:pt>
                <c:pt idx="29627">
                  <c:v>1.9977948874114622</c:v>
                </c:pt>
                <c:pt idx="29628">
                  <c:v>1.9974153639718666</c:v>
                </c:pt>
                <c:pt idx="29629">
                  <c:v>1.997035840532271</c:v>
                </c:pt>
                <c:pt idx="29630">
                  <c:v>1.9966564069419748</c:v>
                </c:pt>
                <c:pt idx="29631">
                  <c:v>1.9962768835023792</c:v>
                </c:pt>
                <c:pt idx="29632">
                  <c:v>1.9958973600627838</c:v>
                </c:pt>
                <c:pt idx="29633">
                  <c:v>1.9955179264724874</c:v>
                </c:pt>
                <c:pt idx="29634">
                  <c:v>1.995138403032892</c:v>
                </c:pt>
                <c:pt idx="29635">
                  <c:v>1.9947585201960998</c:v>
                </c:pt>
                <c:pt idx="29636">
                  <c:v>1.9943790866058035</c:v>
                </c:pt>
                <c:pt idx="29637">
                  <c:v>1.993999563166208</c:v>
                </c:pt>
                <c:pt idx="29638">
                  <c:v>1.9936200397266126</c:v>
                </c:pt>
                <c:pt idx="29639">
                  <c:v>1.9932406061363162</c:v>
                </c:pt>
                <c:pt idx="29640">
                  <c:v>1.9928610826967208</c:v>
                </c:pt>
                <c:pt idx="29641">
                  <c:v>1.9924815592571252</c:v>
                </c:pt>
                <c:pt idx="29642">
                  <c:v>1.992102125666829</c:v>
                </c:pt>
                <c:pt idx="29643">
                  <c:v>1.9917226022272334</c:v>
                </c:pt>
                <c:pt idx="29644">
                  <c:v>1.9894452818910622</c:v>
                </c:pt>
                <c:pt idx="29645">
                  <c:v>1.9890657584514668</c:v>
                </c:pt>
                <c:pt idx="29646">
                  <c:v>1.9886862350118713</c:v>
                </c:pt>
                <c:pt idx="29647">
                  <c:v>1.988306801421575</c:v>
                </c:pt>
                <c:pt idx="29648">
                  <c:v>1.9879272779819794</c:v>
                </c:pt>
                <c:pt idx="29649">
                  <c:v>1.9875477545423839</c:v>
                </c:pt>
                <c:pt idx="29650">
                  <c:v>1.9871683209520876</c:v>
                </c:pt>
                <c:pt idx="29651">
                  <c:v>1.986788797512492</c:v>
                </c:pt>
                <c:pt idx="29652">
                  <c:v>1.9864092740728967</c:v>
                </c:pt>
                <c:pt idx="29653">
                  <c:v>1.9860298404826002</c:v>
                </c:pt>
                <c:pt idx="29654">
                  <c:v>1.9742382558416787</c:v>
                </c:pt>
                <c:pt idx="29655">
                  <c:v>1.9913880643623363</c:v>
                </c:pt>
                <c:pt idx="29656">
                  <c:v>1.9920649978540772</c:v>
                </c:pt>
                <c:pt idx="29657">
                  <c:v>1.9979393941344779</c:v>
                </c:pt>
                <c:pt idx="29658">
                  <c:v>2.0405006510131107</c:v>
                </c:pt>
                <c:pt idx="29659">
                  <c:v>2.0090627920839292</c:v>
                </c:pt>
                <c:pt idx="29660">
                  <c:v>1.9734615605627086</c:v>
                </c:pt>
                <c:pt idx="29661">
                  <c:v>1.9677960000000001</c:v>
                </c:pt>
                <c:pt idx="29662">
                  <c:v>1.9677960000000001</c:v>
                </c:pt>
                <c:pt idx="29663">
                  <c:v>1.9684655605790526</c:v>
                </c:pt>
                <c:pt idx="29664">
                  <c:v>1.9694181452492845</c:v>
                </c:pt>
                <c:pt idx="29665">
                  <c:v>1.9703705044023119</c:v>
                </c:pt>
                <c:pt idx="29666">
                  <c:v>1.9713230890725437</c:v>
                </c:pt>
                <c:pt idx="29667">
                  <c:v>1.9722765758115919</c:v>
                </c:pt>
                <c:pt idx="29668">
                  <c:v>1.9732291604818237</c:v>
                </c:pt>
                <c:pt idx="29669">
                  <c:v>1.9741815196348513</c:v>
                </c:pt>
                <c:pt idx="29670">
                  <c:v>1.975134104305083</c:v>
                </c:pt>
                <c:pt idx="29671">
                  <c:v>1.9760866889753148</c:v>
                </c:pt>
                <c:pt idx="29672">
                  <c:v>1.9770390481283424</c:v>
                </c:pt>
                <c:pt idx="29673">
                  <c:v>1.977991632798574</c:v>
                </c:pt>
                <c:pt idx="29674">
                  <c:v>1.9789442174688057</c:v>
                </c:pt>
                <c:pt idx="29675">
                  <c:v>1.9798965766218333</c:v>
                </c:pt>
                <c:pt idx="29676">
                  <c:v>1.9808491612920651</c:v>
                </c:pt>
                <c:pt idx="29677">
                  <c:v>1.9818017459622967</c:v>
                </c:pt>
                <c:pt idx="29678">
                  <c:v>1.9827541051153244</c:v>
                </c:pt>
                <c:pt idx="29679">
                  <c:v>1.9837066897855562</c:v>
                </c:pt>
                <c:pt idx="29680">
                  <c:v>1.9846601765246044</c:v>
                </c:pt>
                <c:pt idx="29681">
                  <c:v>1.985612535677632</c:v>
                </c:pt>
                <c:pt idx="29682">
                  <c:v>1.9865651203478638</c:v>
                </c:pt>
                <c:pt idx="29683">
                  <c:v>1.9875177050180954</c:v>
                </c:pt>
                <c:pt idx="29684">
                  <c:v>1.988470064171123</c:v>
                </c:pt>
                <c:pt idx="29685">
                  <c:v>1.9894226488413547</c:v>
                </c:pt>
                <c:pt idx="29686">
                  <c:v>1.9903752335115865</c:v>
                </c:pt>
                <c:pt idx="29687">
                  <c:v>1.9913275926646141</c:v>
                </c:pt>
                <c:pt idx="29688">
                  <c:v>1.9922801773348457</c:v>
                </c:pt>
                <c:pt idx="29689">
                  <c:v>1.9932327620050776</c:v>
                </c:pt>
                <c:pt idx="29690">
                  <c:v>1.9941851211581052</c:v>
                </c:pt>
                <c:pt idx="29691">
                  <c:v>1.9951377058283368</c:v>
                </c:pt>
                <c:pt idx="29692">
                  <c:v>1.9960911925673852</c:v>
                </c:pt>
                <c:pt idx="29693">
                  <c:v>1.9970437772376168</c:v>
                </c:pt>
                <c:pt idx="29694">
                  <c:v>1.9979961363906444</c:v>
                </c:pt>
                <c:pt idx="29695">
                  <c:v>1.9989487210608761</c:v>
                </c:pt>
                <c:pt idx="29696">
                  <c:v>1.9999013057311079</c:v>
                </c:pt>
                <c:pt idx="29697">
                  <c:v>2.0008536648841355</c:v>
                </c:pt>
                <c:pt idx="29698">
                  <c:v>2.0018062495543671</c:v>
                </c:pt>
                <c:pt idx="29699">
                  <c:v>2.0027588342245988</c:v>
                </c:pt>
                <c:pt idx="29700">
                  <c:v>2.0037111933776264</c:v>
                </c:pt>
                <c:pt idx="29701">
                  <c:v>2.0046637780478584</c:v>
                </c:pt>
                <c:pt idx="29702">
                  <c:v>2.0056163627180901</c:v>
                </c:pt>
                <c:pt idx="29703">
                  <c:v>2.0065687218711177</c:v>
                </c:pt>
                <c:pt idx="29704">
                  <c:v>2.0075213065413493</c:v>
                </c:pt>
                <c:pt idx="29705">
                  <c:v>2.0084747932803975</c:v>
                </c:pt>
                <c:pt idx="29706">
                  <c:v>2.0094271524334251</c:v>
                </c:pt>
                <c:pt idx="29707">
                  <c:v>2.0103797371036567</c:v>
                </c:pt>
                <c:pt idx="29708">
                  <c:v>2.0113323217738888</c:v>
                </c:pt>
                <c:pt idx="29709">
                  <c:v>2.0122846809269164</c:v>
                </c:pt>
                <c:pt idx="29710">
                  <c:v>2.013237265597148</c:v>
                </c:pt>
                <c:pt idx="29711">
                  <c:v>2.0141898502673796</c:v>
                </c:pt>
                <c:pt idx="29712">
                  <c:v>2.0151422094204072</c:v>
                </c:pt>
                <c:pt idx="29713">
                  <c:v>2.0160947940906389</c:v>
                </c:pt>
                <c:pt idx="29714">
                  <c:v>2.0170473787608705</c:v>
                </c:pt>
                <c:pt idx="29715">
                  <c:v>2.0179997379138985</c:v>
                </c:pt>
                <c:pt idx="29716">
                  <c:v>2.0189523225841302</c:v>
                </c:pt>
                <c:pt idx="29717">
                  <c:v>2.0199058093231783</c:v>
                </c:pt>
                <c:pt idx="29718">
                  <c:v>2.0208583939934099</c:v>
                </c:pt>
                <c:pt idx="29719">
                  <c:v>2.0218107531464375</c:v>
                </c:pt>
                <c:pt idx="29720">
                  <c:v>2.022071</c:v>
                </c:pt>
                <c:pt idx="29721">
                  <c:v>1.9819631334922527</c:v>
                </c:pt>
                <c:pt idx="29722">
                  <c:v>1.9947845092989986</c:v>
                </c:pt>
                <c:pt idx="29723">
                  <c:v>2.0176026633285646</c:v>
                </c:pt>
                <c:pt idx="29724">
                  <c:v>1.9945774448152562</c:v>
                </c:pt>
                <c:pt idx="29725">
                  <c:v>1.9997638211731046</c:v>
                </c:pt>
                <c:pt idx="29726">
                  <c:v>2.059983626609442</c:v>
                </c:pt>
                <c:pt idx="29727">
                  <c:v>2.0056901931330473</c:v>
                </c:pt>
                <c:pt idx="29728">
                  <c:v>2.0286468581644819</c:v>
                </c:pt>
                <c:pt idx="29729">
                  <c:v>2.0411048904440108</c:v>
                </c:pt>
                <c:pt idx="29730">
                  <c:v>2.0423031498313158</c:v>
                </c:pt>
                <c:pt idx="29731">
                  <c:v>2.0434999921663657</c:v>
                </c:pt>
                <c:pt idx="29732">
                  <c:v>2.0446971179118667</c:v>
                </c:pt>
                <c:pt idx="29733">
                  <c:v>2.0458942436573673</c:v>
                </c:pt>
                <c:pt idx="29734">
                  <c:v>2.0470910859924172</c:v>
                </c:pt>
                <c:pt idx="29735">
                  <c:v>2.0482882117379182</c:v>
                </c:pt>
                <c:pt idx="29736">
                  <c:v>2.0494853374834192</c:v>
                </c:pt>
                <c:pt idx="29737">
                  <c:v>2.0506821798184687</c:v>
                </c:pt>
                <c:pt idx="29738">
                  <c:v>2.0518793055639697</c:v>
                </c:pt>
                <c:pt idx="29739">
                  <c:v>2.0530764313094707</c:v>
                </c:pt>
                <c:pt idx="29740">
                  <c:v>2.0770192296299395</c:v>
                </c:pt>
                <c:pt idx="29741">
                  <c:v>2.07821635537544</c:v>
                </c:pt>
                <c:pt idx="29742">
                  <c:v>2.079413481120941</c:v>
                </c:pt>
                <c:pt idx="29743">
                  <c:v>2.080610323455991</c:v>
                </c:pt>
                <c:pt idx="29744">
                  <c:v>2.0818074492014915</c:v>
                </c:pt>
                <c:pt idx="29745">
                  <c:v>2.0830045749469925</c:v>
                </c:pt>
                <c:pt idx="29746">
                  <c:v>2.0842014172820424</c:v>
                </c:pt>
                <c:pt idx="29747">
                  <c:v>2.0853985430275435</c:v>
                </c:pt>
                <c:pt idx="29748">
                  <c:v>2.0865968024148485</c:v>
                </c:pt>
                <c:pt idx="29749">
                  <c:v>2.0877939281603495</c:v>
                </c:pt>
                <c:pt idx="29750">
                  <c:v>2.0889907704953994</c:v>
                </c:pt>
                <c:pt idx="29751">
                  <c:v>2.0901878962409</c:v>
                </c:pt>
                <c:pt idx="29752">
                  <c:v>2.091385021986401</c:v>
                </c:pt>
                <c:pt idx="29753">
                  <c:v>2.0925818643214509</c:v>
                </c:pt>
                <c:pt idx="29754">
                  <c:v>2.0937789900669515</c:v>
                </c:pt>
                <c:pt idx="29755">
                  <c:v>2.0944280000000002</c:v>
                </c:pt>
                <c:pt idx="29756">
                  <c:v>2.0944280000000002</c:v>
                </c:pt>
                <c:pt idx="29757">
                  <c:v>2.0944280000000002</c:v>
                </c:pt>
                <c:pt idx="29758">
                  <c:v>2.0944280000000002</c:v>
                </c:pt>
                <c:pt idx="29759">
                  <c:v>2.0855862141154029</c:v>
                </c:pt>
                <c:pt idx="29760">
                  <c:v>2.0583961483071054</c:v>
                </c:pt>
                <c:pt idx="29761">
                  <c:v>2.0492778221268479</c:v>
                </c:pt>
                <c:pt idx="29762">
                  <c:v>2.0305269067938023</c:v>
                </c:pt>
                <c:pt idx="29763">
                  <c:v>2.0227179599427756</c:v>
                </c:pt>
                <c:pt idx="29764">
                  <c:v>2.042020959540273</c:v>
                </c:pt>
                <c:pt idx="29765">
                  <c:v>2.045589911465147</c:v>
                </c:pt>
                <c:pt idx="29766">
                  <c:v>2.0491597085124278</c:v>
                </c:pt>
                <c:pt idx="29767">
                  <c:v>2.0527295055597086</c:v>
                </c:pt>
                <c:pt idx="29768">
                  <c:v>2.0562984574845822</c:v>
                </c:pt>
                <c:pt idx="29769">
                  <c:v>2.058249</c:v>
                </c:pt>
                <c:pt idx="29770">
                  <c:v>2.058249</c:v>
                </c:pt>
                <c:pt idx="29771">
                  <c:v>2.058249</c:v>
                </c:pt>
                <c:pt idx="29772">
                  <c:v>2.058249</c:v>
                </c:pt>
                <c:pt idx="29773">
                  <c:v>2.0494589709108251</c:v>
                </c:pt>
                <c:pt idx="29774">
                  <c:v>2.0312405789222701</c:v>
                </c:pt>
                <c:pt idx="29775">
                  <c:v>2.0311133439809299</c:v>
                </c:pt>
                <c:pt idx="29776">
                  <c:v>2.0493295789222699</c:v>
                </c:pt>
                <c:pt idx="29777">
                  <c:v>2.0489500290891751</c:v>
                </c:pt>
                <c:pt idx="29778">
                  <c:v>2.0684259308700836</c:v>
                </c:pt>
                <c:pt idx="29779">
                  <c:v>2.093496429817522</c:v>
                </c:pt>
                <c:pt idx="29780">
                  <c:v>2.0917191251875371</c:v>
                </c:pt>
                <c:pt idx="29781">
                  <c:v>2.089942241320959</c:v>
                </c:pt>
                <c:pt idx="29782">
                  <c:v>2.088164936690974</c:v>
                </c:pt>
                <c:pt idx="29783">
                  <c:v>2.0863876320609891</c:v>
                </c:pt>
                <c:pt idx="29784">
                  <c:v>2.0846107481944105</c:v>
                </c:pt>
                <c:pt idx="29785">
                  <c:v>2.0828334435644256</c:v>
                </c:pt>
                <c:pt idx="29786">
                  <c:v>2.0810544558808139</c:v>
                </c:pt>
                <c:pt idx="29787">
                  <c:v>2.0792775720142354</c:v>
                </c:pt>
                <c:pt idx="29788">
                  <c:v>2.0775002673842504</c:v>
                </c:pt>
                <c:pt idx="29789">
                  <c:v>2.0757229627542655</c:v>
                </c:pt>
                <c:pt idx="29790">
                  <c:v>2.0739460788876873</c:v>
                </c:pt>
                <c:pt idx="29791">
                  <c:v>2.0721687742577024</c:v>
                </c:pt>
                <c:pt idx="29792">
                  <c:v>2.070391469627717</c:v>
                </c:pt>
                <c:pt idx="29793">
                  <c:v>2.0686145857611389</c:v>
                </c:pt>
                <c:pt idx="29794">
                  <c:v>2.0668372811311539</c:v>
                </c:pt>
                <c:pt idx="29795">
                  <c:v>2.065059976501169</c:v>
                </c:pt>
                <c:pt idx="29796">
                  <c:v>2.0632830926345904</c:v>
                </c:pt>
                <c:pt idx="29797">
                  <c:v>2.0615057880046055</c:v>
                </c:pt>
                <c:pt idx="29798">
                  <c:v>2.0597268003209939</c:v>
                </c:pt>
                <c:pt idx="29799">
                  <c:v>2.0579494956910089</c:v>
                </c:pt>
                <c:pt idx="29800">
                  <c:v>2.0561726118244303</c:v>
                </c:pt>
                <c:pt idx="29801">
                  <c:v>2.0543953071944454</c:v>
                </c:pt>
                <c:pt idx="29802">
                  <c:v>2.0526180025644605</c:v>
                </c:pt>
                <c:pt idx="29803">
                  <c:v>2.0508411186978823</c:v>
                </c:pt>
                <c:pt idx="29804">
                  <c:v>2.0490638140678974</c:v>
                </c:pt>
                <c:pt idx="29805">
                  <c:v>2.047286509437912</c:v>
                </c:pt>
                <c:pt idx="29806">
                  <c:v>2.0455096255713339</c:v>
                </c:pt>
                <c:pt idx="29807">
                  <c:v>2.0437323209413489</c:v>
                </c:pt>
                <c:pt idx="29808">
                  <c:v>2.041955016311364</c:v>
                </c:pt>
                <c:pt idx="29809">
                  <c:v>2.0401781324447854</c:v>
                </c:pt>
                <c:pt idx="29810">
                  <c:v>2.0384008278148005</c:v>
                </c:pt>
                <c:pt idx="29811">
                  <c:v>2.0366218401311889</c:v>
                </c:pt>
                <c:pt idx="29812">
                  <c:v>2.0348449562646103</c:v>
                </c:pt>
                <c:pt idx="29813">
                  <c:v>2.0330676516346253</c:v>
                </c:pt>
                <c:pt idx="29814">
                  <c:v>2.0312903470046404</c:v>
                </c:pt>
                <c:pt idx="29815">
                  <c:v>2.0295134631380622</c:v>
                </c:pt>
                <c:pt idx="29816">
                  <c:v>2.0277361585080773</c:v>
                </c:pt>
                <c:pt idx="29817">
                  <c:v>2.0259588538780919</c:v>
                </c:pt>
                <c:pt idx="29818">
                  <c:v>2.0241819700115138</c:v>
                </c:pt>
                <c:pt idx="29819">
                  <c:v>2.0224046653815289</c:v>
                </c:pt>
                <c:pt idx="29820">
                  <c:v>2.0516672608488316</c:v>
                </c:pt>
                <c:pt idx="29821">
                  <c:v>2.0433293480333732</c:v>
                </c:pt>
                <c:pt idx="29822">
                  <c:v>2.0702574084406296</c:v>
                </c:pt>
                <c:pt idx="29823">
                  <c:v>1.9756845009746591</c:v>
                </c:pt>
                <c:pt idx="29824">
                  <c:v>1.9534787239363431</c:v>
                </c:pt>
                <c:pt idx="29825">
                  <c:v>2.0148776448264676</c:v>
                </c:pt>
                <c:pt idx="29826">
                  <c:v>2.0479703576998052</c:v>
                </c:pt>
                <c:pt idx="29827">
                  <c:v>1.9640412712753279</c:v>
                </c:pt>
                <c:pt idx="29828">
                  <c:v>2.0130125593705293</c:v>
                </c:pt>
                <c:pt idx="29829">
                  <c:v>2.0213661335387534</c:v>
                </c:pt>
                <c:pt idx="29830">
                  <c:v>2.0205612252034446</c:v>
                </c:pt>
                <c:pt idx="29831">
                  <c:v>2.0197565074240869</c:v>
                </c:pt>
                <c:pt idx="29832">
                  <c:v>2.0189515990887781</c:v>
                </c:pt>
                <c:pt idx="29833">
                  <c:v>2.0181466907534698</c:v>
                </c:pt>
                <c:pt idx="29834">
                  <c:v>2.0173419729741116</c:v>
                </c:pt>
                <c:pt idx="29835">
                  <c:v>2.0165363024150009</c:v>
                </c:pt>
                <c:pt idx="29836">
                  <c:v>2.0157313940796922</c:v>
                </c:pt>
                <c:pt idx="29837">
                  <c:v>2.0149266763003344</c:v>
                </c:pt>
                <c:pt idx="29838">
                  <c:v>2.0141217679650261</c:v>
                </c:pt>
                <c:pt idx="29839">
                  <c:v>2.0133168596297173</c:v>
                </c:pt>
                <c:pt idx="29840">
                  <c:v>2.0125121418503595</c:v>
                </c:pt>
                <c:pt idx="29841">
                  <c:v>2.0117072335150508</c:v>
                </c:pt>
                <c:pt idx="29842">
                  <c:v>2.0109023251797424</c:v>
                </c:pt>
                <c:pt idx="29843">
                  <c:v>2.0100976074003842</c:v>
                </c:pt>
                <c:pt idx="29844">
                  <c:v>2.0092926990650759</c:v>
                </c:pt>
                <c:pt idx="29845">
                  <c:v>2.0084877907297676</c:v>
                </c:pt>
                <c:pt idx="29846">
                  <c:v>2.0076830729504094</c:v>
                </c:pt>
                <c:pt idx="29847">
                  <c:v>2.006878164615101</c:v>
                </c:pt>
                <c:pt idx="29848">
                  <c:v>2.00607249405599</c:v>
                </c:pt>
                <c:pt idx="29849">
                  <c:v>2.0052675857206816</c:v>
                </c:pt>
                <c:pt idx="29850">
                  <c:v>2.0044628679413234</c:v>
                </c:pt>
                <c:pt idx="29851">
                  <c:v>2.0036579596060151</c:v>
                </c:pt>
                <c:pt idx="29852">
                  <c:v>2.0028530512707063</c:v>
                </c:pt>
                <c:pt idx="29853">
                  <c:v>2.0020483334913486</c:v>
                </c:pt>
                <c:pt idx="29854">
                  <c:v>2.0012434251560403</c:v>
                </c:pt>
                <c:pt idx="29855">
                  <c:v>2.0004385168207315</c:v>
                </c:pt>
                <c:pt idx="29856">
                  <c:v>1.9996337990413735</c:v>
                </c:pt>
                <c:pt idx="29857">
                  <c:v>2.0755618639618136</c:v>
                </c:pt>
                <c:pt idx="29858">
                  <c:v>2.0415041114551085</c:v>
                </c:pt>
                <c:pt idx="29859">
                  <c:v>2.0401600000000002</c:v>
                </c:pt>
                <c:pt idx="29860">
                  <c:v>2.0755446162291169</c:v>
                </c:pt>
                <c:pt idx="29861">
                  <c:v>2.0407458947368422</c:v>
                </c:pt>
                <c:pt idx="29862">
                  <c:v>2.0401600000000002</c:v>
                </c:pt>
                <c:pt idx="29863">
                  <c:v>2.0394156640289398</c:v>
                </c:pt>
                <c:pt idx="29864">
                  <c:v>2.0386647488818332</c:v>
                </c:pt>
                <c:pt idx="29865">
                  <c:v>2.0379129446568829</c:v>
                </c:pt>
                <c:pt idx="29866">
                  <c:v>2.0371618516942074</c:v>
                </c:pt>
                <c:pt idx="29867">
                  <c:v>2.0364109365471008</c:v>
                </c:pt>
                <c:pt idx="29868">
                  <c:v>2.0356598435844253</c:v>
                </c:pt>
                <c:pt idx="29869">
                  <c:v>2.0349087506217503</c:v>
                </c:pt>
                <c:pt idx="29870">
                  <c:v>2.0341578354746437</c:v>
                </c:pt>
                <c:pt idx="29871">
                  <c:v>2.0334067425119682</c:v>
                </c:pt>
                <c:pt idx="29872">
                  <c:v>2.0326556495492927</c:v>
                </c:pt>
                <c:pt idx="29873">
                  <c:v>2.0319047344021861</c:v>
                </c:pt>
                <c:pt idx="29874">
                  <c:v>2.031153641439511</c:v>
                </c:pt>
                <c:pt idx="29875">
                  <c:v>2.0304025484768355</c:v>
                </c:pt>
                <c:pt idx="29876">
                  <c:v>2.029651633329729</c:v>
                </c:pt>
                <c:pt idx="29877">
                  <c:v>2.0289005403670535</c:v>
                </c:pt>
                <c:pt idx="29878">
                  <c:v>2.0281487361421031</c:v>
                </c:pt>
                <c:pt idx="29879">
                  <c:v>2.0273976431794276</c:v>
                </c:pt>
                <c:pt idx="29880">
                  <c:v>2.026646728032321</c:v>
                </c:pt>
                <c:pt idx="29881">
                  <c:v>2.025895635069646</c:v>
                </c:pt>
                <c:pt idx="29882">
                  <c:v>2.0251445421069705</c:v>
                </c:pt>
                <c:pt idx="29883">
                  <c:v>2.0243936269598639</c:v>
                </c:pt>
                <c:pt idx="29884">
                  <c:v>2.0236425339971884</c:v>
                </c:pt>
                <c:pt idx="29885">
                  <c:v>2.0228914410345133</c:v>
                </c:pt>
                <c:pt idx="29886">
                  <c:v>2.0221405258874068</c:v>
                </c:pt>
                <c:pt idx="29887">
                  <c:v>2.0055390169289464</c:v>
                </c:pt>
                <c:pt idx="29888">
                  <c:v>1.987320624940391</c:v>
                </c:pt>
                <c:pt idx="29889">
                  <c:v>2.0026794539818789</c:v>
                </c:pt>
                <c:pt idx="29890">
                  <c:v>2.0378401234803341</c:v>
                </c:pt>
                <c:pt idx="29891">
                  <c:v>2.0060436456843109</c:v>
                </c:pt>
                <c:pt idx="29892">
                  <c:v>2.0039820000000002</c:v>
                </c:pt>
                <c:pt idx="29893">
                  <c:v>1.969357302979738</c:v>
                </c:pt>
                <c:pt idx="29894">
                  <c:v>1.9677960000000001</c:v>
                </c:pt>
                <c:pt idx="29895">
                  <c:v>2.0029293791130187</c:v>
                </c:pt>
                <c:pt idx="29896">
                  <c:v>2.0021004519885741</c:v>
                </c:pt>
                <c:pt idx="29897">
                  <c:v>2.0001629437486268</c:v>
                </c:pt>
                <c:pt idx="29898">
                  <c:v>1.9982258941990774</c:v>
                </c:pt>
                <c:pt idx="29899">
                  <c:v>1.9962883859591301</c:v>
                </c:pt>
                <c:pt idx="29900">
                  <c:v>1.9943508777191827</c:v>
                </c:pt>
                <c:pt idx="29901">
                  <c:v>1.9924138281696331</c:v>
                </c:pt>
                <c:pt idx="29902">
                  <c:v>1.990476319929686</c:v>
                </c:pt>
                <c:pt idx="29903">
                  <c:v>1.9885369769281478</c:v>
                </c:pt>
                <c:pt idx="29904">
                  <c:v>1.9865994686882005</c:v>
                </c:pt>
                <c:pt idx="29905">
                  <c:v>1.984662419138651</c:v>
                </c:pt>
                <c:pt idx="29906">
                  <c:v>1.9827249108987037</c:v>
                </c:pt>
                <c:pt idx="29907">
                  <c:v>1.9807874026587564</c:v>
                </c:pt>
                <c:pt idx="29908">
                  <c:v>1.978850353109207</c:v>
                </c:pt>
                <c:pt idx="29909">
                  <c:v>1.9769128448692597</c:v>
                </c:pt>
                <c:pt idx="29910">
                  <c:v>1.9749753366293124</c:v>
                </c:pt>
                <c:pt idx="29911">
                  <c:v>1.9730382870797627</c:v>
                </c:pt>
                <c:pt idx="29912">
                  <c:v>1.9711007788398156</c:v>
                </c:pt>
                <c:pt idx="29913">
                  <c:v>1.9691632705998683</c:v>
                </c:pt>
                <c:pt idx="29914">
                  <c:v>1.9672262210503186</c:v>
                </c:pt>
                <c:pt idx="29915">
                  <c:v>1.9652868780487807</c:v>
                </c:pt>
                <c:pt idx="29916">
                  <c:v>1.9633493698088333</c:v>
                </c:pt>
                <c:pt idx="29917">
                  <c:v>1.9614123202592837</c:v>
                </c:pt>
                <c:pt idx="29918">
                  <c:v>1.9594748120193366</c:v>
                </c:pt>
                <c:pt idx="29919">
                  <c:v>1.9575373037793893</c:v>
                </c:pt>
                <c:pt idx="29920">
                  <c:v>1.9556002542298396</c:v>
                </c:pt>
                <c:pt idx="29921">
                  <c:v>1.9536627459898923</c:v>
                </c:pt>
                <c:pt idx="29922">
                  <c:v>1.9517252377499452</c:v>
                </c:pt>
                <c:pt idx="29923">
                  <c:v>1.9497881882003956</c:v>
                </c:pt>
                <c:pt idx="29924">
                  <c:v>1.93225202074392</c:v>
                </c:pt>
                <c:pt idx="29925">
                  <c:v>1.9492023712446354</c:v>
                </c:pt>
                <c:pt idx="29926">
                  <c:v>1.9320017713945172</c:v>
                </c:pt>
                <c:pt idx="29927">
                  <c:v>1.9672870581783501</c:v>
                </c:pt>
                <c:pt idx="29928">
                  <c:v>1.9336621807909604</c:v>
                </c:pt>
                <c:pt idx="29929">
                  <c:v>1.9677960000000001</c:v>
                </c:pt>
                <c:pt idx="29930">
                  <c:v>1.9319787960108794</c:v>
                </c:pt>
                <c:pt idx="29931">
                  <c:v>1.9500512921450153</c:v>
                </c:pt>
                <c:pt idx="29932">
                  <c:v>1.914534855545482</c:v>
                </c:pt>
                <c:pt idx="29933">
                  <c:v>1.9865544593532789</c:v>
                </c:pt>
                <c:pt idx="29934">
                  <c:v>1.9905750138292801</c:v>
                </c:pt>
                <c:pt idx="29935">
                  <c:v>1.9543036326579262</c:v>
                </c:pt>
                <c:pt idx="29936">
                  <c:v>1.9725165813066285</c:v>
                </c:pt>
                <c:pt idx="29937">
                  <c:v>1.9864140870740801</c:v>
                </c:pt>
                <c:pt idx="29938">
                  <c:v>1.9883723360072785</c:v>
                </c:pt>
                <c:pt idx="29939">
                  <c:v>1.9903301213398772</c:v>
                </c:pt>
                <c:pt idx="29940">
                  <c:v>1.9922902246754743</c:v>
                </c:pt>
                <c:pt idx="29941">
                  <c:v>1.9942484736086727</c:v>
                </c:pt>
                <c:pt idx="29942">
                  <c:v>1.9962062589412715</c:v>
                </c:pt>
                <c:pt idx="29943">
                  <c:v>1.9981645078744696</c:v>
                </c:pt>
                <c:pt idx="29944">
                  <c:v>2.0001227568076683</c:v>
                </c:pt>
                <c:pt idx="29945">
                  <c:v>2.0020805421402668</c:v>
                </c:pt>
                <c:pt idx="29946">
                  <c:v>2.0040387910734649</c:v>
                </c:pt>
                <c:pt idx="29947">
                  <c:v>2.0059970400066636</c:v>
                </c:pt>
                <c:pt idx="29948">
                  <c:v>2.0079548253392621</c:v>
                </c:pt>
                <c:pt idx="29949">
                  <c:v>2.0099130742724602</c:v>
                </c:pt>
                <c:pt idx="29950">
                  <c:v>2.0118713232056589</c:v>
                </c:pt>
                <c:pt idx="29951">
                  <c:v>2.0138291085382574</c:v>
                </c:pt>
                <c:pt idx="29952">
                  <c:v>2.015787357471456</c:v>
                </c:pt>
                <c:pt idx="29953">
                  <c:v>2.0177474608070529</c:v>
                </c:pt>
                <c:pt idx="29954">
                  <c:v>2.0197057097402515</c:v>
                </c:pt>
                <c:pt idx="29955">
                  <c:v>2.02166349507285</c:v>
                </c:pt>
                <c:pt idx="29956">
                  <c:v>2.0236217440060482</c:v>
                </c:pt>
                <c:pt idx="29957">
                  <c:v>2.0255799929392468</c:v>
                </c:pt>
                <c:pt idx="29958">
                  <c:v>2.0275377782718453</c:v>
                </c:pt>
                <c:pt idx="29959">
                  <c:v>2.0294960272050435</c:v>
                </c:pt>
                <c:pt idx="29960">
                  <c:v>2.0314542761382421</c:v>
                </c:pt>
                <c:pt idx="29961">
                  <c:v>2.0334120614708406</c:v>
                </c:pt>
                <c:pt idx="29962">
                  <c:v>2.0353703104040393</c:v>
                </c:pt>
                <c:pt idx="29963">
                  <c:v>2.0373285593372374</c:v>
                </c:pt>
                <c:pt idx="29964">
                  <c:v>2.0392863446698359</c:v>
                </c:pt>
                <c:pt idx="29965">
                  <c:v>2.0412464480054333</c:v>
                </c:pt>
                <c:pt idx="29966">
                  <c:v>2.0432046969386315</c:v>
                </c:pt>
                <c:pt idx="29967">
                  <c:v>2.0451624822712304</c:v>
                </c:pt>
                <c:pt idx="29968">
                  <c:v>2.0471207312044286</c:v>
                </c:pt>
                <c:pt idx="29969">
                  <c:v>2.0490789801376268</c:v>
                </c:pt>
                <c:pt idx="29970">
                  <c:v>2.0510367654702257</c:v>
                </c:pt>
                <c:pt idx="29971">
                  <c:v>2.0529950144034239</c:v>
                </c:pt>
                <c:pt idx="29972">
                  <c:v>2.0549532633366225</c:v>
                </c:pt>
                <c:pt idx="29973">
                  <c:v>2.056911048669221</c:v>
                </c:pt>
                <c:pt idx="29974">
                  <c:v>2.0640188259833137</c:v>
                </c:pt>
                <c:pt idx="29975">
                  <c:v>2.0881309232236527</c:v>
                </c:pt>
                <c:pt idx="29976">
                  <c:v>2.1245617439198856</c:v>
                </c:pt>
                <c:pt idx="29977">
                  <c:v>2.1302533814064364</c:v>
                </c:pt>
                <c:pt idx="29978">
                  <c:v>2.1007207637100622</c:v>
                </c:pt>
                <c:pt idx="29979">
                  <c:v>2.1060948443013832</c:v>
                </c:pt>
                <c:pt idx="29980">
                  <c:v>2.1009752346208872</c:v>
                </c:pt>
                <c:pt idx="29981">
                  <c:v>2.0924915258641241</c:v>
                </c:pt>
                <c:pt idx="29982">
                  <c:v>2.0922609117787316</c:v>
                </c:pt>
                <c:pt idx="29983">
                  <c:v>2.1471980422141264</c:v>
                </c:pt>
                <c:pt idx="29984">
                  <c:v>2.1432397970786785</c:v>
                </c:pt>
                <c:pt idx="29985">
                  <c:v>2.1392815519432311</c:v>
                </c:pt>
                <c:pt idx="29986">
                  <c:v>2.1353242438923323</c:v>
                </c:pt>
                <c:pt idx="29987">
                  <c:v>2.1313659987568845</c:v>
                </c:pt>
                <c:pt idx="29988">
                  <c:v>2.1274077536214366</c:v>
                </c:pt>
                <c:pt idx="29989">
                  <c:v>2.1234504455705383</c:v>
                </c:pt>
                <c:pt idx="29990">
                  <c:v>2.1194884520968937</c:v>
                </c:pt>
                <c:pt idx="29991">
                  <c:v>2.1155302069614463</c:v>
                </c:pt>
                <c:pt idx="29992">
                  <c:v>2.1115728989105476</c:v>
                </c:pt>
                <c:pt idx="29993">
                  <c:v>2.1076146537750997</c:v>
                </c:pt>
                <c:pt idx="29994">
                  <c:v>2.1036564086396519</c:v>
                </c:pt>
                <c:pt idx="29995">
                  <c:v>2.0996991005887535</c:v>
                </c:pt>
                <c:pt idx="29996">
                  <c:v>2.0957408554533057</c:v>
                </c:pt>
                <c:pt idx="29997">
                  <c:v>2.0944280000000002</c:v>
                </c:pt>
                <c:pt idx="29998">
                  <c:v>2.1067259327771155</c:v>
                </c:pt>
                <c:pt idx="29999">
                  <c:v>2.0752384811635669</c:v>
                </c:pt>
                <c:pt idx="30000">
                  <c:v>2.0600799802063312</c:v>
                </c:pt>
                <c:pt idx="30001">
                  <c:v>2.0627361909281916</c:v>
                </c:pt>
                <c:pt idx="30002">
                  <c:v>2.0653930306367254</c:v>
                </c:pt>
                <c:pt idx="30003">
                  <c:v>2.0680523862919529</c:v>
                </c:pt>
                <c:pt idx="30004">
                  <c:v>2.0707092260004867</c:v>
                </c:pt>
                <c:pt idx="30005">
                  <c:v>2.0733654367223471</c:v>
                </c:pt>
                <c:pt idx="30006">
                  <c:v>2.0760222764308809</c:v>
                </c:pt>
                <c:pt idx="30007">
                  <c:v>2.0786791161394151</c:v>
                </c:pt>
                <c:pt idx="30008">
                  <c:v>2.0813353268612755</c:v>
                </c:pt>
                <c:pt idx="30009">
                  <c:v>2.0839921665698093</c:v>
                </c:pt>
                <c:pt idx="30010">
                  <c:v>2.0866490062783432</c:v>
                </c:pt>
                <c:pt idx="30011">
                  <c:v>2.0893052170002036</c:v>
                </c:pt>
                <c:pt idx="30012">
                  <c:v>2.0919620567087374</c:v>
                </c:pt>
                <c:pt idx="30013">
                  <c:v>2.0946188964172712</c:v>
                </c:pt>
                <c:pt idx="30014">
                  <c:v>2.097275107139132</c:v>
                </c:pt>
                <c:pt idx="30015">
                  <c:v>2.0999344627943595</c:v>
                </c:pt>
                <c:pt idx="30016">
                  <c:v>2.1025913025028933</c:v>
                </c:pt>
                <c:pt idx="30017">
                  <c:v>2.1052475132247537</c:v>
                </c:pt>
                <c:pt idx="30018">
                  <c:v>2.1079043529332875</c:v>
                </c:pt>
                <c:pt idx="30019">
                  <c:v>2.1105611926418213</c:v>
                </c:pt>
                <c:pt idx="30020">
                  <c:v>2.1132174033636817</c:v>
                </c:pt>
                <c:pt idx="30021">
                  <c:v>2.1158742430722159</c:v>
                </c:pt>
                <c:pt idx="30022">
                  <c:v>2.1185310827807498</c:v>
                </c:pt>
                <c:pt idx="30023">
                  <c:v>2.1211872935026101</c:v>
                </c:pt>
                <c:pt idx="30024">
                  <c:v>2.123844133211144</c:v>
                </c:pt>
                <c:pt idx="30025">
                  <c:v>2.1265009729196778</c:v>
                </c:pt>
                <c:pt idx="30026">
                  <c:v>2.1291571836415382</c:v>
                </c:pt>
                <c:pt idx="30027">
                  <c:v>2.131814023350072</c:v>
                </c:pt>
                <c:pt idx="30028">
                  <c:v>2.1344733790052999</c:v>
                </c:pt>
                <c:pt idx="30029">
                  <c:v>2.1371302187138337</c:v>
                </c:pt>
                <c:pt idx="30030">
                  <c:v>2.1397864294356941</c:v>
                </c:pt>
                <c:pt idx="30031">
                  <c:v>2.1424432691442279</c:v>
                </c:pt>
                <c:pt idx="30032">
                  <c:v>2.1451001088527617</c:v>
                </c:pt>
                <c:pt idx="30033">
                  <c:v>2.1477563195746221</c:v>
                </c:pt>
                <c:pt idx="30034">
                  <c:v>2.1504131592831564</c:v>
                </c:pt>
                <c:pt idx="30035">
                  <c:v>2.1530699989916902</c:v>
                </c:pt>
                <c:pt idx="30036">
                  <c:v>2.1557262097135506</c:v>
                </c:pt>
                <c:pt idx="30037">
                  <c:v>2.1583830494220844</c:v>
                </c:pt>
                <c:pt idx="30038">
                  <c:v>2.1610392601439448</c:v>
                </c:pt>
                <c:pt idx="30039">
                  <c:v>2.1636960998524786</c:v>
                </c:pt>
                <c:pt idx="30040">
                  <c:v>2.166355455507706</c:v>
                </c:pt>
                <c:pt idx="30041">
                  <c:v>2.1690122952162403</c:v>
                </c:pt>
                <c:pt idx="30042">
                  <c:v>2.1716685059381007</c:v>
                </c:pt>
                <c:pt idx="30043">
                  <c:v>2.1743253456466345</c:v>
                </c:pt>
                <c:pt idx="30044">
                  <c:v>2.1769821853551683</c:v>
                </c:pt>
                <c:pt idx="30045">
                  <c:v>2.1796383960770287</c:v>
                </c:pt>
                <c:pt idx="30046">
                  <c:v>2.1822952357855625</c:v>
                </c:pt>
                <c:pt idx="30047">
                  <c:v>2.1843936235097758</c:v>
                </c:pt>
                <c:pt idx="30048">
                  <c:v>2.1655670891750121</c:v>
                </c:pt>
                <c:pt idx="30049">
                  <c:v>2.130614</c:v>
                </c:pt>
                <c:pt idx="30050">
                  <c:v>2.129746690271817</c:v>
                </c:pt>
                <c:pt idx="30051">
                  <c:v>2.1145014492131615</c:v>
                </c:pt>
                <c:pt idx="30052">
                  <c:v>2.1844467470930078</c:v>
                </c:pt>
                <c:pt idx="30053">
                  <c:v>2.1840486033617386</c:v>
                </c:pt>
                <c:pt idx="30054">
                  <c:v>2.1836503653506369</c:v>
                </c:pt>
                <c:pt idx="30055">
                  <c:v>2.1832522216193677</c:v>
                </c:pt>
                <c:pt idx="30056">
                  <c:v>2.1828539836082661</c:v>
                </c:pt>
                <c:pt idx="30057">
                  <c:v>2.1824557455971645</c:v>
                </c:pt>
                <c:pt idx="30058">
                  <c:v>2.1820576018658953</c:v>
                </c:pt>
                <c:pt idx="30059">
                  <c:v>2.1816593638547936</c:v>
                </c:pt>
                <c:pt idx="30060">
                  <c:v>2.1812607487243634</c:v>
                </c:pt>
                <c:pt idx="30061">
                  <c:v>2.1808625107132618</c:v>
                </c:pt>
                <c:pt idx="30062">
                  <c:v>2.1804643669819925</c:v>
                </c:pt>
                <c:pt idx="30063">
                  <c:v>2.1800661289708909</c:v>
                </c:pt>
                <c:pt idx="30064">
                  <c:v>2.1796678909597893</c:v>
                </c:pt>
                <c:pt idx="30065">
                  <c:v>2.1792697472285201</c:v>
                </c:pt>
                <c:pt idx="30066">
                  <c:v>2.1788715092174185</c:v>
                </c:pt>
                <c:pt idx="30067">
                  <c:v>2.1784732712063168</c:v>
                </c:pt>
                <c:pt idx="30068">
                  <c:v>2.1780751274750476</c:v>
                </c:pt>
                <c:pt idx="30069">
                  <c:v>2.177676889463946</c:v>
                </c:pt>
                <c:pt idx="30070">
                  <c:v>2.1772786514528444</c:v>
                </c:pt>
                <c:pt idx="30071">
                  <c:v>2.1768805077215752</c:v>
                </c:pt>
                <c:pt idx="30072">
                  <c:v>2.1764822697104735</c:v>
                </c:pt>
                <c:pt idx="30073">
                  <c:v>2.1760836545800433</c:v>
                </c:pt>
                <c:pt idx="30074">
                  <c:v>2.1756854165689417</c:v>
                </c:pt>
                <c:pt idx="30075">
                  <c:v>2.1752872728376724</c:v>
                </c:pt>
                <c:pt idx="30076">
                  <c:v>2.1748890348265708</c:v>
                </c:pt>
                <c:pt idx="30077">
                  <c:v>2.1744908910953011</c:v>
                </c:pt>
                <c:pt idx="30078">
                  <c:v>2.1740926530842</c:v>
                </c:pt>
                <c:pt idx="30079">
                  <c:v>2.1736944150730984</c:v>
                </c:pt>
                <c:pt idx="30080">
                  <c:v>2.1732962713418287</c:v>
                </c:pt>
                <c:pt idx="30081">
                  <c:v>2.1728980333307275</c:v>
                </c:pt>
                <c:pt idx="30082">
                  <c:v>2.1724997953196259</c:v>
                </c:pt>
                <c:pt idx="30083">
                  <c:v>2.1721016515883562</c:v>
                </c:pt>
                <c:pt idx="30084">
                  <c:v>2.171703413577255</c:v>
                </c:pt>
                <c:pt idx="30085">
                  <c:v>2.1713047984468248</c:v>
                </c:pt>
                <c:pt idx="30086">
                  <c:v>2.1709065604357232</c:v>
                </c:pt>
                <c:pt idx="30087">
                  <c:v>2.1705084167044535</c:v>
                </c:pt>
                <c:pt idx="30088">
                  <c:v>2.1701101786933523</c:v>
                </c:pt>
                <c:pt idx="30089">
                  <c:v>2.1697119406822507</c:v>
                </c:pt>
                <c:pt idx="30090">
                  <c:v>2.169313796950981</c:v>
                </c:pt>
                <c:pt idx="30091">
                  <c:v>2.1689155589398794</c:v>
                </c:pt>
                <c:pt idx="30092">
                  <c:v>2.1685173209287782</c:v>
                </c:pt>
                <c:pt idx="30093">
                  <c:v>2.1681191771975086</c:v>
                </c:pt>
                <c:pt idx="30094">
                  <c:v>2.167720939186407</c:v>
                </c:pt>
                <c:pt idx="30095">
                  <c:v>2.1673227011753058</c:v>
                </c:pt>
                <c:pt idx="30096">
                  <c:v>2.1669245574440361</c:v>
                </c:pt>
                <c:pt idx="30097">
                  <c:v>2.178946220791607</c:v>
                </c:pt>
                <c:pt idx="30098">
                  <c:v>2.2094827300906057</c:v>
                </c:pt>
                <c:pt idx="30099">
                  <c:v>2.2210589999999999</c:v>
                </c:pt>
                <c:pt idx="30100">
                  <c:v>2.1959569542203146</c:v>
                </c:pt>
                <c:pt idx="30101">
                  <c:v>2.1341537324749642</c:v>
                </c:pt>
                <c:pt idx="30102">
                  <c:v>2.1637446385312349</c:v>
                </c:pt>
                <c:pt idx="30103">
                  <c:v>2.1590173952324192</c:v>
                </c:pt>
                <c:pt idx="30104">
                  <c:v>2.1617629647114924</c:v>
                </c:pt>
                <c:pt idx="30105">
                  <c:v>2.1667920000000001</c:v>
                </c:pt>
                <c:pt idx="30106">
                  <c:v>2.1699179663091166</c:v>
                </c:pt>
                <c:pt idx="30107">
                  <c:v>2.1741952846407355</c:v>
                </c:pt>
                <c:pt idx="30108">
                  <c:v>2.1784715903496434</c:v>
                </c:pt>
                <c:pt idx="30109">
                  <c:v>2.1827489086812628</c:v>
                </c:pt>
                <c:pt idx="30110">
                  <c:v>2.1870302775037258</c:v>
                </c:pt>
                <c:pt idx="30111">
                  <c:v>2.1913075958353452</c:v>
                </c:pt>
                <c:pt idx="30112">
                  <c:v>2.1955839015442531</c:v>
                </c:pt>
                <c:pt idx="30113">
                  <c:v>2.199861219875872</c:v>
                </c:pt>
                <c:pt idx="30114">
                  <c:v>2.2041385382074909</c:v>
                </c:pt>
                <c:pt idx="30115">
                  <c:v>2.2084148439163993</c:v>
                </c:pt>
                <c:pt idx="30116">
                  <c:v>2.2126921622480182</c:v>
                </c:pt>
                <c:pt idx="30117">
                  <c:v>2.2169694805796372</c:v>
                </c:pt>
                <c:pt idx="30118">
                  <c:v>2.2212457862885451</c:v>
                </c:pt>
                <c:pt idx="30119">
                  <c:v>2.2255231046201644</c:v>
                </c:pt>
                <c:pt idx="30120">
                  <c:v>2.2298004229517834</c:v>
                </c:pt>
                <c:pt idx="30121">
                  <c:v>2.2340767286606913</c:v>
                </c:pt>
                <c:pt idx="30122">
                  <c:v>2.2383540469923102</c:v>
                </c:pt>
                <c:pt idx="30123">
                  <c:v>2.2426354158147737</c:v>
                </c:pt>
                <c:pt idx="30124">
                  <c:v>2.2469117215236816</c:v>
                </c:pt>
                <c:pt idx="30125">
                  <c:v>2.2511890398553009</c:v>
                </c:pt>
                <c:pt idx="30126">
                  <c:v>2.2554663581869199</c:v>
                </c:pt>
                <c:pt idx="30127">
                  <c:v>2.2597426638958278</c:v>
                </c:pt>
                <c:pt idx="30128">
                  <c:v>2.2640199822274467</c:v>
                </c:pt>
                <c:pt idx="30129">
                  <c:v>2.2682973005590661</c:v>
                </c:pt>
                <c:pt idx="30130">
                  <c:v>2.272573606267974</c:v>
                </c:pt>
                <c:pt idx="30131">
                  <c:v>2.2768509245995929</c:v>
                </c:pt>
                <c:pt idx="30132">
                  <c:v>2.2811282429312119</c:v>
                </c:pt>
                <c:pt idx="30133">
                  <c:v>2.2854045486401198</c:v>
                </c:pt>
                <c:pt idx="30134">
                  <c:v>2.2896818669717391</c:v>
                </c:pt>
                <c:pt idx="30135">
                  <c:v>2.2939632357942026</c:v>
                </c:pt>
                <c:pt idx="30136">
                  <c:v>2.2982405541258215</c:v>
                </c:pt>
                <c:pt idx="30137">
                  <c:v>2.3025168598347294</c:v>
                </c:pt>
                <c:pt idx="30138">
                  <c:v>2.3067941781663484</c:v>
                </c:pt>
                <c:pt idx="30139">
                  <c:v>2.3110714964979673</c:v>
                </c:pt>
                <c:pt idx="30140">
                  <c:v>2.3115130000000002</c:v>
                </c:pt>
                <c:pt idx="30141">
                  <c:v>2.3279720495828369</c:v>
                </c:pt>
                <c:pt idx="30142">
                  <c:v>2.2798378412017168</c:v>
                </c:pt>
                <c:pt idx="30143">
                  <c:v>2.2920481318550308</c:v>
                </c:pt>
                <c:pt idx="30144">
                  <c:v>2.3102625089392137</c:v>
                </c:pt>
                <c:pt idx="30145">
                  <c:v>2.2945453972341441</c:v>
                </c:pt>
                <c:pt idx="30146">
                  <c:v>2.2934239999999999</c:v>
                </c:pt>
                <c:pt idx="30147">
                  <c:v>2.2934239999999999</c:v>
                </c:pt>
                <c:pt idx="30148">
                  <c:v>2.2586865507868383</c:v>
                </c:pt>
                <c:pt idx="30149">
                  <c:v>2.2620073400741272</c:v>
                </c:pt>
                <c:pt idx="30150">
                  <c:v>2.2669764933350671</c:v>
                </c:pt>
                <c:pt idx="30151">
                  <c:v>2.2719456465960075</c:v>
                </c:pt>
                <c:pt idx="30152">
                  <c:v>2.2769136234475584</c:v>
                </c:pt>
                <c:pt idx="30153">
                  <c:v>2.2818827767084988</c:v>
                </c:pt>
                <c:pt idx="30154">
                  <c:v>2.2868519299694388</c:v>
                </c:pt>
                <c:pt idx="30155">
                  <c:v>2.2918199068209897</c:v>
                </c:pt>
                <c:pt idx="30156">
                  <c:v>2.2967890600819301</c:v>
                </c:pt>
                <c:pt idx="30157">
                  <c:v>2.3017582133428705</c:v>
                </c:pt>
                <c:pt idx="30158">
                  <c:v>2.3067261901944209</c:v>
                </c:pt>
                <c:pt idx="30159">
                  <c:v>2.3108446340882005</c:v>
                </c:pt>
                <c:pt idx="30160">
                  <c:v>2.2950457129232236</c:v>
                </c:pt>
                <c:pt idx="30161">
                  <c:v>2.3277215030996663</c:v>
                </c:pt>
                <c:pt idx="30162">
                  <c:v>2.2944893273724367</c:v>
                </c:pt>
                <c:pt idx="30163">
                  <c:v>2.3016397921182268</c:v>
                </c:pt>
                <c:pt idx="30164">
                  <c:v>2.3060595674876847</c:v>
                </c:pt>
                <c:pt idx="30165">
                  <c:v>2.281121014778325</c:v>
                </c:pt>
                <c:pt idx="30166">
                  <c:v>2.3230970886699507</c:v>
                </c:pt>
                <c:pt idx="30167">
                  <c:v>2.3144892197044333</c:v>
                </c:pt>
                <c:pt idx="30168">
                  <c:v>2.3085011369458126</c:v>
                </c:pt>
                <c:pt idx="30169">
                  <c:v>2.3609321134954695</c:v>
                </c:pt>
                <c:pt idx="30170">
                  <c:v>2.36578</c:v>
                </c:pt>
                <c:pt idx="30171">
                  <c:v>2.3180343562231762</c:v>
                </c:pt>
                <c:pt idx="30172">
                  <c:v>2.3596927708830551</c:v>
                </c:pt>
                <c:pt idx="30173">
                  <c:v>2.3333938818484992</c:v>
                </c:pt>
                <c:pt idx="30174">
                  <c:v>2.329602</c:v>
                </c:pt>
                <c:pt idx="30175">
                  <c:v>2.329602</c:v>
                </c:pt>
                <c:pt idx="30176">
                  <c:v>2.329602</c:v>
                </c:pt>
                <c:pt idx="30177">
                  <c:v>2.329602</c:v>
                </c:pt>
                <c:pt idx="30178">
                  <c:v>2.329602</c:v>
                </c:pt>
                <c:pt idx="30179">
                  <c:v>2.329602</c:v>
                </c:pt>
                <c:pt idx="30180">
                  <c:v>2.329602</c:v>
                </c:pt>
                <c:pt idx="30181">
                  <c:v>2.329602</c:v>
                </c:pt>
                <c:pt idx="30182">
                  <c:v>2.329602</c:v>
                </c:pt>
                <c:pt idx="30183">
                  <c:v>2.329602</c:v>
                </c:pt>
                <c:pt idx="30184">
                  <c:v>2.329602</c:v>
                </c:pt>
                <c:pt idx="30185">
                  <c:v>2.329602</c:v>
                </c:pt>
                <c:pt idx="30186">
                  <c:v>2.329602</c:v>
                </c:pt>
                <c:pt idx="30187">
                  <c:v>2.329602</c:v>
                </c:pt>
                <c:pt idx="30188">
                  <c:v>2.329602</c:v>
                </c:pt>
                <c:pt idx="30189">
                  <c:v>2.329602</c:v>
                </c:pt>
                <c:pt idx="30190">
                  <c:v>2.329602</c:v>
                </c:pt>
                <c:pt idx="30191">
                  <c:v>2.329602</c:v>
                </c:pt>
                <c:pt idx="30192">
                  <c:v>2.329602</c:v>
                </c:pt>
                <c:pt idx="30193">
                  <c:v>2.329602</c:v>
                </c:pt>
                <c:pt idx="30194">
                  <c:v>2.329602</c:v>
                </c:pt>
                <c:pt idx="30195">
                  <c:v>2.329602</c:v>
                </c:pt>
                <c:pt idx="30196">
                  <c:v>2.329602</c:v>
                </c:pt>
                <c:pt idx="30197">
                  <c:v>2.329602</c:v>
                </c:pt>
                <c:pt idx="30198">
                  <c:v>2.329602</c:v>
                </c:pt>
                <c:pt idx="30199">
                  <c:v>2.329602</c:v>
                </c:pt>
                <c:pt idx="30200">
                  <c:v>2.329602</c:v>
                </c:pt>
                <c:pt idx="30201">
                  <c:v>2.329602</c:v>
                </c:pt>
                <c:pt idx="30202">
                  <c:v>2.329602</c:v>
                </c:pt>
                <c:pt idx="30203">
                  <c:v>2.329602</c:v>
                </c:pt>
                <c:pt idx="30204">
                  <c:v>2.329602</c:v>
                </c:pt>
                <c:pt idx="30205">
                  <c:v>2.329602</c:v>
                </c:pt>
                <c:pt idx="30206">
                  <c:v>2.329602</c:v>
                </c:pt>
                <c:pt idx="30207">
                  <c:v>2.329602</c:v>
                </c:pt>
                <c:pt idx="30208">
                  <c:v>2.329602</c:v>
                </c:pt>
                <c:pt idx="30209">
                  <c:v>2.329602</c:v>
                </c:pt>
                <c:pt idx="30210">
                  <c:v>2.329602</c:v>
                </c:pt>
                <c:pt idx="30211">
                  <c:v>2.329602</c:v>
                </c:pt>
                <c:pt idx="30212">
                  <c:v>2.329602</c:v>
                </c:pt>
                <c:pt idx="30213">
                  <c:v>2.329602</c:v>
                </c:pt>
                <c:pt idx="30214">
                  <c:v>2.329602</c:v>
                </c:pt>
                <c:pt idx="30215">
                  <c:v>2.329602</c:v>
                </c:pt>
                <c:pt idx="30216">
                  <c:v>2.3331990972818311</c:v>
                </c:pt>
                <c:pt idx="30217">
                  <c:v>2.343960953221957</c:v>
                </c:pt>
                <c:pt idx="30218">
                  <c:v>2.3334671341114817</c:v>
                </c:pt>
                <c:pt idx="30219">
                  <c:v>2.3476910000000002</c:v>
                </c:pt>
                <c:pt idx="30220">
                  <c:v>2.3476910000000002</c:v>
                </c:pt>
                <c:pt idx="30221">
                  <c:v>2.351922118025751</c:v>
                </c:pt>
                <c:pt idx="30222">
                  <c:v>2.3614205294398092</c:v>
                </c:pt>
                <c:pt idx="30223">
                  <c:v>2.3495900312232894</c:v>
                </c:pt>
                <c:pt idx="30224">
                  <c:v>2.3572716489014027</c:v>
                </c:pt>
                <c:pt idx="30225">
                  <c:v>2.3649550855749411</c:v>
                </c:pt>
                <c:pt idx="30226">
                  <c:v>2.3726385222484789</c:v>
                </c:pt>
                <c:pt idx="30227">
                  <c:v>2.3803201399265923</c:v>
                </c:pt>
                <c:pt idx="30228">
                  <c:v>2.3446171651551313</c:v>
                </c:pt>
                <c:pt idx="30229">
                  <c:v>2.3214632439198857</c:v>
                </c:pt>
                <c:pt idx="30230">
                  <c:v>2.3195386744462967</c:v>
                </c:pt>
                <c:pt idx="30231">
                  <c:v>2.3318987417661101</c:v>
                </c:pt>
                <c:pt idx="30232">
                  <c:v>2.3270314124940392</c:v>
                </c:pt>
                <c:pt idx="30233">
                  <c:v>2.2906281531316983</c:v>
                </c:pt>
                <c:pt idx="30234">
                  <c:v>2.2964805661097851</c:v>
                </c:pt>
                <c:pt idx="30235">
                  <c:v>2.3115130000000002</c:v>
                </c:pt>
                <c:pt idx="30236">
                  <c:v>2.3115130000000002</c:v>
                </c:pt>
                <c:pt idx="30237">
                  <c:v>2.3094222021741602</c:v>
                </c:pt>
                <c:pt idx="30238">
                  <c:v>2.3059520528553588</c:v>
                </c:pt>
                <c:pt idx="30239">
                  <c:v>2.3024819035365578</c:v>
                </c:pt>
                <c:pt idx="30240">
                  <c:v>2.2990125757493187</c:v>
                </c:pt>
                <c:pt idx="30241">
                  <c:v>2.2955424264305178</c:v>
                </c:pt>
                <c:pt idx="30242">
                  <c:v>2.2920722771117168</c:v>
                </c:pt>
                <c:pt idx="30243">
                  <c:v>2.2886029493244777</c:v>
                </c:pt>
                <c:pt idx="30244">
                  <c:v>2.2851328000056768</c:v>
                </c:pt>
                <c:pt idx="30245">
                  <c:v>2.2816626506868758</c:v>
                </c:pt>
                <c:pt idx="30246">
                  <c:v>2.2781933228996367</c:v>
                </c:pt>
                <c:pt idx="30247">
                  <c:v>2.2747231735808358</c:v>
                </c:pt>
                <c:pt idx="30248">
                  <c:v>2.2712497381357859</c:v>
                </c:pt>
                <c:pt idx="30249">
                  <c:v>2.2677804103485468</c:v>
                </c:pt>
                <c:pt idx="30250">
                  <c:v>2.2643102610297459</c:v>
                </c:pt>
                <c:pt idx="30251">
                  <c:v>2.2608401117109449</c:v>
                </c:pt>
                <c:pt idx="30252">
                  <c:v>2.2573707839237058</c:v>
                </c:pt>
                <c:pt idx="30253">
                  <c:v>2.2539006346049049</c:v>
                </c:pt>
                <c:pt idx="30254">
                  <c:v>2.2504304852861035</c:v>
                </c:pt>
                <c:pt idx="30255">
                  <c:v>2.2469611574988648</c:v>
                </c:pt>
                <c:pt idx="30256">
                  <c:v>2.2434910081800639</c:v>
                </c:pt>
                <c:pt idx="30257">
                  <c:v>2.2400208588612625</c:v>
                </c:pt>
                <c:pt idx="30258">
                  <c:v>2.2365515310740238</c:v>
                </c:pt>
                <c:pt idx="30259">
                  <c:v>2.2330813817552224</c:v>
                </c:pt>
                <c:pt idx="30260">
                  <c:v>2.2296079463101726</c:v>
                </c:pt>
                <c:pt idx="30261">
                  <c:v>2.2261377969913716</c:v>
                </c:pt>
                <c:pt idx="30262">
                  <c:v>2.2226684692041325</c:v>
                </c:pt>
                <c:pt idx="30263">
                  <c:v>2.2191983198853316</c:v>
                </c:pt>
                <c:pt idx="30264">
                  <c:v>2.2157281705665306</c:v>
                </c:pt>
                <c:pt idx="30265">
                  <c:v>2.2122588427792915</c:v>
                </c:pt>
                <c:pt idx="30266">
                  <c:v>2.2087886934604906</c:v>
                </c:pt>
                <c:pt idx="30267">
                  <c:v>2.2053185441416896</c:v>
                </c:pt>
                <c:pt idx="30268">
                  <c:v>2.2018492163544505</c:v>
                </c:pt>
                <c:pt idx="30269">
                  <c:v>2.1983790670356496</c:v>
                </c:pt>
                <c:pt idx="30270">
                  <c:v>2.1949089177168486</c:v>
                </c:pt>
                <c:pt idx="30271">
                  <c:v>2.1914395899296095</c:v>
                </c:pt>
                <c:pt idx="30272">
                  <c:v>2.1879694406108086</c:v>
                </c:pt>
                <c:pt idx="30273">
                  <c:v>2.1844960051657583</c:v>
                </c:pt>
                <c:pt idx="30274">
                  <c:v>2.1810266773785196</c:v>
                </c:pt>
                <c:pt idx="30275">
                  <c:v>2.1775565280597187</c:v>
                </c:pt>
                <c:pt idx="30276">
                  <c:v>2.1740863787409173</c:v>
                </c:pt>
                <c:pt idx="30277">
                  <c:v>2.1706170509536786</c:v>
                </c:pt>
                <c:pt idx="30278">
                  <c:v>2.1671469016348777</c:v>
                </c:pt>
                <c:pt idx="30279">
                  <c:v>2.1994633446058587</c:v>
                </c:pt>
                <c:pt idx="30280">
                  <c:v>2.2194443732696896</c:v>
                </c:pt>
                <c:pt idx="30281">
                  <c:v>2.2044536948020985</c:v>
                </c:pt>
                <c:pt idx="30282">
                  <c:v>2.2364314159713947</c:v>
                </c:pt>
                <c:pt idx="30283">
                  <c:v>2.2559874025726536</c:v>
                </c:pt>
                <c:pt idx="30284">
                  <c:v>2.2742292510739857</c:v>
                </c:pt>
                <c:pt idx="30285">
                  <c:v>2.2068168164481525</c:v>
                </c:pt>
                <c:pt idx="30286">
                  <c:v>2.2029700000000001</c:v>
                </c:pt>
                <c:pt idx="30287">
                  <c:v>2.2377319637231503</c:v>
                </c:pt>
                <c:pt idx="30288">
                  <c:v>2.2402969391592746</c:v>
                </c:pt>
                <c:pt idx="30289">
                  <c:v>2.2414922886688258</c:v>
                </c:pt>
                <c:pt idx="30290">
                  <c:v>2.2426873551884356</c:v>
                </c:pt>
                <c:pt idx="30291">
                  <c:v>2.2438827046979868</c:v>
                </c:pt>
                <c:pt idx="30292">
                  <c:v>2.2450780542075375</c:v>
                </c:pt>
                <c:pt idx="30293">
                  <c:v>2.2462731207271478</c:v>
                </c:pt>
                <c:pt idx="30294">
                  <c:v>2.2474684702366985</c:v>
                </c:pt>
                <c:pt idx="30295">
                  <c:v>2.2486638197462492</c:v>
                </c:pt>
                <c:pt idx="30296">
                  <c:v>2.2498588862658595</c:v>
                </c:pt>
                <c:pt idx="30297">
                  <c:v>2.2510542357754102</c:v>
                </c:pt>
                <c:pt idx="30298">
                  <c:v>2.2522507172447241</c:v>
                </c:pt>
                <c:pt idx="30299">
                  <c:v>2.253445783764334</c:v>
                </c:pt>
                <c:pt idx="30300">
                  <c:v>2.2546411332738847</c:v>
                </c:pt>
                <c:pt idx="30301">
                  <c:v>2.2558364827834358</c:v>
                </c:pt>
                <c:pt idx="30302">
                  <c:v>2.2570315493030457</c:v>
                </c:pt>
                <c:pt idx="30303">
                  <c:v>2.2270699811680572</c:v>
                </c:pt>
                <c:pt idx="30304">
                  <c:v>2.2667031230329044</c:v>
                </c:pt>
                <c:pt idx="30305">
                  <c:v>2.2139783142584646</c:v>
                </c:pt>
                <c:pt idx="30306">
                  <c:v>2.249358906317044</c:v>
                </c:pt>
                <c:pt idx="30307">
                  <c:v>2.1948700615164518</c:v>
                </c:pt>
                <c:pt idx="30308">
                  <c:v>2.2634728874582737</c:v>
                </c:pt>
                <c:pt idx="30309">
                  <c:v>2.2753350000000001</c:v>
                </c:pt>
                <c:pt idx="30310">
                  <c:v>2.2753350000000001</c:v>
                </c:pt>
                <c:pt idx="30311">
                  <c:v>2.3075708574153553</c:v>
                </c:pt>
                <c:pt idx="30312">
                  <c:v>2.3091923435967305</c:v>
                </c:pt>
                <c:pt idx="30313">
                  <c:v>2.3065894618528611</c:v>
                </c:pt>
                <c:pt idx="30314">
                  <c:v>2.303986580108992</c:v>
                </c:pt>
                <c:pt idx="30315">
                  <c:v>2.3013843145776569</c:v>
                </c:pt>
                <c:pt idx="30316">
                  <c:v>2.2987814328337874</c:v>
                </c:pt>
                <c:pt idx="30317">
                  <c:v>2.2961785510899184</c:v>
                </c:pt>
                <c:pt idx="30318">
                  <c:v>2.2935762855585833</c:v>
                </c:pt>
                <c:pt idx="30319">
                  <c:v>2.2909734038147138</c:v>
                </c:pt>
                <c:pt idx="30320">
                  <c:v>2.2883705220708448</c:v>
                </c:pt>
                <c:pt idx="30321">
                  <c:v>2.2857682565395097</c:v>
                </c:pt>
                <c:pt idx="30322">
                  <c:v>2.2831629099455042</c:v>
                </c:pt>
                <c:pt idx="30323">
                  <c:v>2.2805600282016347</c:v>
                </c:pt>
                <c:pt idx="30324">
                  <c:v>2.2779577626702996</c:v>
                </c:pt>
                <c:pt idx="30325">
                  <c:v>2.2753548809264306</c:v>
                </c:pt>
                <c:pt idx="30326">
                  <c:v>2.2727519991825611</c:v>
                </c:pt>
                <c:pt idx="30327">
                  <c:v>2.270149733651226</c:v>
                </c:pt>
                <c:pt idx="30328">
                  <c:v>2.2675468519073569</c:v>
                </c:pt>
                <c:pt idx="30329">
                  <c:v>2.2649439701634879</c:v>
                </c:pt>
                <c:pt idx="30330">
                  <c:v>2.2623417046321523</c:v>
                </c:pt>
                <c:pt idx="30331">
                  <c:v>2.2597388228882833</c:v>
                </c:pt>
                <c:pt idx="30332">
                  <c:v>2.2565298257449342</c:v>
                </c:pt>
                <c:pt idx="30333">
                  <c:v>2.2383198912732478</c:v>
                </c:pt>
                <c:pt idx="30334">
                  <c:v>2.222974001430615</c:v>
                </c:pt>
                <c:pt idx="30335">
                  <c:v>2.2550292364719904</c:v>
                </c:pt>
                <c:pt idx="30336">
                  <c:v>2.2222882238912733</c:v>
                </c:pt>
                <c:pt idx="30337">
                  <c:v>2.2377936971864569</c:v>
                </c:pt>
                <c:pt idx="30338">
                  <c:v>2.2240256822407627</c:v>
                </c:pt>
                <c:pt idx="30339">
                  <c:v>2.2620641216022888</c:v>
                </c:pt>
                <c:pt idx="30340">
                  <c:v>2.3080452947067238</c:v>
                </c:pt>
                <c:pt idx="30341">
                  <c:v>2.2745620564153275</c:v>
                </c:pt>
                <c:pt idx="30342">
                  <c:v>2.2670043858096416</c:v>
                </c:pt>
                <c:pt idx="30343">
                  <c:v>2.2594485044252166</c:v>
                </c:pt>
                <c:pt idx="30344">
                  <c:v>2.2518908338195303</c:v>
                </c:pt>
                <c:pt idx="30345">
                  <c:v>2.2443331632138444</c:v>
                </c:pt>
                <c:pt idx="30346">
                  <c:v>2.2448628128278494</c:v>
                </c:pt>
                <c:pt idx="30347">
                  <c:v>2.2572369999999999</c:v>
                </c:pt>
                <c:pt idx="30348">
                  <c:v>2.2392773919885549</c:v>
                </c:pt>
                <c:pt idx="30349">
                  <c:v>2.2274195004768718</c:v>
                </c:pt>
                <c:pt idx="30350">
                  <c:v>2.2628528572109654</c:v>
                </c:pt>
                <c:pt idx="30351">
                  <c:v>2.2582494248927039</c:v>
                </c:pt>
                <c:pt idx="30352">
                  <c:v>2.2869328352408202</c:v>
                </c:pt>
                <c:pt idx="30353">
                  <c:v>2.281953978545888</c:v>
                </c:pt>
                <c:pt idx="30354">
                  <c:v>2.2924827383105542</c:v>
                </c:pt>
                <c:pt idx="30355">
                  <c:v>2.2899412113831055</c:v>
                </c:pt>
                <c:pt idx="30356">
                  <c:v>2.2873990826259321</c:v>
                </c:pt>
                <c:pt idx="30357">
                  <c:v>2.2848569538687586</c:v>
                </c:pt>
                <c:pt idx="30358">
                  <c:v>2.28231542694131</c:v>
                </c:pt>
                <c:pt idx="30359">
                  <c:v>2.2797732981841365</c:v>
                </c:pt>
                <c:pt idx="30360">
                  <c:v>2.2772287621080647</c:v>
                </c:pt>
                <c:pt idx="30361">
                  <c:v>2.2746866333508913</c:v>
                </c:pt>
                <c:pt idx="30362">
                  <c:v>2.2721451064234426</c:v>
                </c:pt>
                <c:pt idx="30363">
                  <c:v>2.2696029776662692</c:v>
                </c:pt>
                <c:pt idx="30364">
                  <c:v>2.2670608489090958</c:v>
                </c:pt>
                <c:pt idx="30365">
                  <c:v>2.2645193219816471</c:v>
                </c:pt>
                <c:pt idx="30366">
                  <c:v>2.2619771932244737</c:v>
                </c:pt>
                <c:pt idx="30367">
                  <c:v>2.2594350644673007</c:v>
                </c:pt>
                <c:pt idx="30368">
                  <c:v>2.256893537539852</c:v>
                </c:pt>
                <c:pt idx="30369">
                  <c:v>2.2543514087826786</c:v>
                </c:pt>
                <c:pt idx="30370">
                  <c:v>2.2518092800255052</c:v>
                </c:pt>
                <c:pt idx="30371">
                  <c:v>2.2492677530980565</c:v>
                </c:pt>
                <c:pt idx="30372">
                  <c:v>2.2467232170219842</c:v>
                </c:pt>
                <c:pt idx="30373">
                  <c:v>2.2441810882648108</c:v>
                </c:pt>
                <c:pt idx="30374">
                  <c:v>2.2416395613373621</c:v>
                </c:pt>
                <c:pt idx="30375">
                  <c:v>2.2390974325801891</c:v>
                </c:pt>
                <c:pt idx="30376">
                  <c:v>2.2365553038230157</c:v>
                </c:pt>
                <c:pt idx="30377">
                  <c:v>2.234013776895567</c:v>
                </c:pt>
                <c:pt idx="30378">
                  <c:v>2.2314716481383936</c:v>
                </c:pt>
                <c:pt idx="30379">
                  <c:v>2.2289295193812202</c:v>
                </c:pt>
                <c:pt idx="30380">
                  <c:v>2.2263879924537715</c:v>
                </c:pt>
                <c:pt idx="30381">
                  <c:v>2.2238458636965981</c:v>
                </c:pt>
                <c:pt idx="30382">
                  <c:v>2.2213037349394247</c:v>
                </c:pt>
                <c:pt idx="30383">
                  <c:v>2.2187622080119764</c:v>
                </c:pt>
                <c:pt idx="30384">
                  <c:v>2.216220079254803</c:v>
                </c:pt>
                <c:pt idx="30385">
                  <c:v>2.2136755431787307</c:v>
                </c:pt>
                <c:pt idx="30386">
                  <c:v>2.2111334144215573</c:v>
                </c:pt>
                <c:pt idx="30387">
                  <c:v>2.2085918874941086</c:v>
                </c:pt>
                <c:pt idx="30388">
                  <c:v>2.2060497587369352</c:v>
                </c:pt>
                <c:pt idx="30389">
                  <c:v>2.2035076299797618</c:v>
                </c:pt>
                <c:pt idx="30390">
                  <c:v>2.2009661030523135</c:v>
                </c:pt>
                <c:pt idx="30391">
                  <c:v>2.1984239742951401</c:v>
                </c:pt>
                <c:pt idx="30392">
                  <c:v>2.1958818455379667</c:v>
                </c:pt>
                <c:pt idx="30393">
                  <c:v>2.193340318610518</c:v>
                </c:pt>
                <c:pt idx="30394">
                  <c:v>2.1907981898533446</c:v>
                </c:pt>
                <c:pt idx="30395">
                  <c:v>2.1882560610961712</c:v>
                </c:pt>
                <c:pt idx="30396">
                  <c:v>2.1857145341687225</c:v>
                </c:pt>
                <c:pt idx="30397">
                  <c:v>2.1971430474487361</c:v>
                </c:pt>
                <c:pt idx="30398">
                  <c:v>2.2029700000000001</c:v>
                </c:pt>
                <c:pt idx="30399">
                  <c:v>2.1876163065223748</c:v>
                </c:pt>
                <c:pt idx="30400">
                  <c:v>2.2184816614979521</c:v>
                </c:pt>
                <c:pt idx="30401">
                  <c:v>2.216221859566998</c:v>
                </c:pt>
                <c:pt idx="30402">
                  <c:v>2.2029700000000001</c:v>
                </c:pt>
                <c:pt idx="30403">
                  <c:v>2.1950142896305125</c:v>
                </c:pt>
                <c:pt idx="30404">
                  <c:v>2.1848809999999999</c:v>
                </c:pt>
                <c:pt idx="30405">
                  <c:v>2.1583297639484975</c:v>
                </c:pt>
                <c:pt idx="30406">
                  <c:v>2.1507968258426966</c:v>
                </c:pt>
                <c:pt idx="30407">
                  <c:v>2.1536424887640448</c:v>
                </c:pt>
                <c:pt idx="30408">
                  <c:v>2.1564874779962544</c:v>
                </c:pt>
                <c:pt idx="30409">
                  <c:v>2.1593331409176026</c:v>
                </c:pt>
                <c:pt idx="30410">
                  <c:v>2.1621814985955057</c:v>
                </c:pt>
                <c:pt idx="30411">
                  <c:v>2.1650271615168539</c:v>
                </c:pt>
                <c:pt idx="30412">
                  <c:v>2.1678721507490635</c:v>
                </c:pt>
                <c:pt idx="30413">
                  <c:v>2.1707178136704117</c:v>
                </c:pt>
                <c:pt idx="30414">
                  <c:v>2.17356347659176</c:v>
                </c:pt>
                <c:pt idx="30415">
                  <c:v>2.17640846582397</c:v>
                </c:pt>
                <c:pt idx="30416">
                  <c:v>2.1792541287453182</c:v>
                </c:pt>
                <c:pt idx="30417">
                  <c:v>2.1820997916666665</c:v>
                </c:pt>
                <c:pt idx="30418">
                  <c:v>2.1849447808988764</c:v>
                </c:pt>
                <c:pt idx="30419">
                  <c:v>2.1877904438202247</c:v>
                </c:pt>
                <c:pt idx="30420">
                  <c:v>2.1906361067415729</c:v>
                </c:pt>
                <c:pt idx="30421">
                  <c:v>2.1934810959737825</c:v>
                </c:pt>
                <c:pt idx="30422">
                  <c:v>2.1963294536516855</c:v>
                </c:pt>
                <c:pt idx="30423">
                  <c:v>2.1991751165730338</c:v>
                </c:pt>
                <c:pt idx="30424">
                  <c:v>2.2020201058052433</c:v>
                </c:pt>
                <c:pt idx="30425">
                  <c:v>2.2048657687265916</c:v>
                </c:pt>
                <c:pt idx="30426">
                  <c:v>2.2077114316479398</c:v>
                </c:pt>
                <c:pt idx="30427">
                  <c:v>2.2105564208801498</c:v>
                </c:pt>
                <c:pt idx="30428">
                  <c:v>2.2134020838014981</c:v>
                </c:pt>
                <c:pt idx="30429">
                  <c:v>2.2162477467228463</c:v>
                </c:pt>
                <c:pt idx="30430">
                  <c:v>2.2190927359550563</c:v>
                </c:pt>
                <c:pt idx="30431">
                  <c:v>2.2219383988764045</c:v>
                </c:pt>
                <c:pt idx="30432">
                  <c:v>2.2247840617977528</c:v>
                </c:pt>
                <c:pt idx="30433">
                  <c:v>2.2276290510299623</c:v>
                </c:pt>
                <c:pt idx="30434">
                  <c:v>2.230474713951311</c:v>
                </c:pt>
                <c:pt idx="30435">
                  <c:v>2.2333230716292136</c:v>
                </c:pt>
                <c:pt idx="30436">
                  <c:v>2.2361687345505619</c:v>
                </c:pt>
                <c:pt idx="30437">
                  <c:v>2.2390137237827714</c:v>
                </c:pt>
                <c:pt idx="30438">
                  <c:v>2.2418593867041201</c:v>
                </c:pt>
                <c:pt idx="30439">
                  <c:v>2.2447050496254684</c:v>
                </c:pt>
                <c:pt idx="30440">
                  <c:v>2.2475500388576779</c:v>
                </c:pt>
                <c:pt idx="30441">
                  <c:v>2.2503957017790261</c:v>
                </c:pt>
                <c:pt idx="30442">
                  <c:v>2.2532413647003744</c:v>
                </c:pt>
                <c:pt idx="30443">
                  <c:v>2.2560863539325844</c:v>
                </c:pt>
                <c:pt idx="30444">
                  <c:v>2.2589320168539326</c:v>
                </c:pt>
                <c:pt idx="30445">
                  <c:v>2.2617776797752809</c:v>
                </c:pt>
                <c:pt idx="30446">
                  <c:v>2.2646226690074909</c:v>
                </c:pt>
                <c:pt idx="30447">
                  <c:v>2.2674710266853935</c:v>
                </c:pt>
                <c:pt idx="30448">
                  <c:v>2.2703166896067417</c:v>
                </c:pt>
                <c:pt idx="30449">
                  <c:v>2.2731616788389513</c:v>
                </c:pt>
                <c:pt idx="30450">
                  <c:v>2.2753350000000001</c:v>
                </c:pt>
                <c:pt idx="30451">
                  <c:v>2.2797677752085819</c:v>
                </c:pt>
                <c:pt idx="30452">
                  <c:v>2.2888694020028613</c:v>
                </c:pt>
                <c:pt idx="30453">
                  <c:v>2.2706486795422034</c:v>
                </c:pt>
                <c:pt idx="30454">
                  <c:v>2.2668638634088198</c:v>
                </c:pt>
                <c:pt idx="30455">
                  <c:v>2.2934239999999999</c:v>
                </c:pt>
                <c:pt idx="30456">
                  <c:v>2.2883604601812113</c:v>
                </c:pt>
                <c:pt idx="30457">
                  <c:v>2.2753350000000001</c:v>
                </c:pt>
                <c:pt idx="30458">
                  <c:v>2.2700186585598474</c:v>
                </c:pt>
                <c:pt idx="30459">
                  <c:v>2.2572369999999999</c:v>
                </c:pt>
                <c:pt idx="30460">
                  <c:v>2.2572369999999999</c:v>
                </c:pt>
                <c:pt idx="30461">
                  <c:v>2.2572369999999999</c:v>
                </c:pt>
                <c:pt idx="30462">
                  <c:v>2.2572369999999999</c:v>
                </c:pt>
                <c:pt idx="30463">
                  <c:v>2.2572369999999999</c:v>
                </c:pt>
                <c:pt idx="30464">
                  <c:v>2.2572369999999999</c:v>
                </c:pt>
                <c:pt idx="30465">
                  <c:v>2.2572369999999999</c:v>
                </c:pt>
                <c:pt idx="30466">
                  <c:v>2.2572369999999999</c:v>
                </c:pt>
                <c:pt idx="30467">
                  <c:v>2.2572369999999999</c:v>
                </c:pt>
                <c:pt idx="30468">
                  <c:v>2.2572369999999999</c:v>
                </c:pt>
                <c:pt idx="30469">
                  <c:v>2.2572369999999999</c:v>
                </c:pt>
                <c:pt idx="30470">
                  <c:v>2.2572369999999999</c:v>
                </c:pt>
                <c:pt idx="30471">
                  <c:v>2.2572369999999999</c:v>
                </c:pt>
                <c:pt idx="30472">
                  <c:v>2.2572369999999999</c:v>
                </c:pt>
                <c:pt idx="30473">
                  <c:v>2.2572369999999999</c:v>
                </c:pt>
                <c:pt idx="30474">
                  <c:v>2.2572369999999999</c:v>
                </c:pt>
                <c:pt idx="30475">
                  <c:v>2.2572369999999999</c:v>
                </c:pt>
                <c:pt idx="30476">
                  <c:v>2.2572369999999999</c:v>
                </c:pt>
                <c:pt idx="30477">
                  <c:v>2.2572369999999999</c:v>
                </c:pt>
                <c:pt idx="30478">
                  <c:v>2.2572369999999999</c:v>
                </c:pt>
                <c:pt idx="30479">
                  <c:v>2.2572369999999999</c:v>
                </c:pt>
                <c:pt idx="30480">
                  <c:v>2.2572369999999999</c:v>
                </c:pt>
                <c:pt idx="30481">
                  <c:v>2.2572369999999999</c:v>
                </c:pt>
                <c:pt idx="30482">
                  <c:v>2.2572369999999999</c:v>
                </c:pt>
                <c:pt idx="30483">
                  <c:v>2.2397302639484979</c:v>
                </c:pt>
                <c:pt idx="30484">
                  <c:v>2.2567841280400573</c:v>
                </c:pt>
                <c:pt idx="30485">
                  <c:v>2.2038886831187412</c:v>
                </c:pt>
                <c:pt idx="30486">
                  <c:v>2.2387857887961862</c:v>
                </c:pt>
                <c:pt idx="30487">
                  <c:v>2.2211150698617073</c:v>
                </c:pt>
                <c:pt idx="30488">
                  <c:v>2.1489962185935636</c:v>
                </c:pt>
                <c:pt idx="30489">
                  <c:v>2.2208605989508823</c:v>
                </c:pt>
                <c:pt idx="30490">
                  <c:v>2.2029700000000001</c:v>
                </c:pt>
                <c:pt idx="30491">
                  <c:v>2.2029700000000001</c:v>
                </c:pt>
                <c:pt idx="30492">
                  <c:v>2.2029700000000001</c:v>
                </c:pt>
                <c:pt idx="30493">
                  <c:v>2.2029700000000001</c:v>
                </c:pt>
                <c:pt idx="30494">
                  <c:v>2.2029700000000001</c:v>
                </c:pt>
                <c:pt idx="30495">
                  <c:v>2.2029700000000001</c:v>
                </c:pt>
                <c:pt idx="30496">
                  <c:v>2.2029700000000001</c:v>
                </c:pt>
                <c:pt idx="30497">
                  <c:v>2.2029700000000001</c:v>
                </c:pt>
                <c:pt idx="30498">
                  <c:v>2.2029700000000001</c:v>
                </c:pt>
                <c:pt idx="30499">
                  <c:v>2.2029700000000001</c:v>
                </c:pt>
                <c:pt idx="30500">
                  <c:v>2.2029700000000001</c:v>
                </c:pt>
                <c:pt idx="30501">
                  <c:v>2.2029700000000001</c:v>
                </c:pt>
                <c:pt idx="30502">
                  <c:v>2.2029700000000001</c:v>
                </c:pt>
                <c:pt idx="30503">
                  <c:v>2.2029700000000001</c:v>
                </c:pt>
                <c:pt idx="30504">
                  <c:v>2.2029700000000001</c:v>
                </c:pt>
                <c:pt idx="30505">
                  <c:v>2.2029700000000001</c:v>
                </c:pt>
                <c:pt idx="30506">
                  <c:v>2.2029700000000001</c:v>
                </c:pt>
                <c:pt idx="30507">
                  <c:v>2.2029700000000001</c:v>
                </c:pt>
                <c:pt idx="30508">
                  <c:v>2.2029700000000001</c:v>
                </c:pt>
                <c:pt idx="30509">
                  <c:v>2.2029700000000001</c:v>
                </c:pt>
                <c:pt idx="30510">
                  <c:v>2.2029700000000001</c:v>
                </c:pt>
                <c:pt idx="30511">
                  <c:v>2.2029700000000001</c:v>
                </c:pt>
                <c:pt idx="30512">
                  <c:v>2.2029700000000001</c:v>
                </c:pt>
                <c:pt idx="30513">
                  <c:v>2.2029700000000001</c:v>
                </c:pt>
                <c:pt idx="30514">
                  <c:v>2.2029700000000001</c:v>
                </c:pt>
                <c:pt idx="30515">
                  <c:v>2.2029700000000001</c:v>
                </c:pt>
                <c:pt idx="30516">
                  <c:v>2.2029700000000001</c:v>
                </c:pt>
                <c:pt idx="30517">
                  <c:v>2.2029700000000001</c:v>
                </c:pt>
                <c:pt idx="30518">
                  <c:v>2.2029700000000001</c:v>
                </c:pt>
                <c:pt idx="30519">
                  <c:v>2.2029700000000001</c:v>
                </c:pt>
                <c:pt idx="30520">
                  <c:v>2.2029700000000001</c:v>
                </c:pt>
                <c:pt idx="30521">
                  <c:v>2.2029700000000001</c:v>
                </c:pt>
                <c:pt idx="30522">
                  <c:v>2.2029700000000001</c:v>
                </c:pt>
                <c:pt idx="30523">
                  <c:v>2.2029700000000001</c:v>
                </c:pt>
                <c:pt idx="30524">
                  <c:v>2.184238506317044</c:v>
                </c:pt>
                <c:pt idx="30525">
                  <c:v>2.130614</c:v>
                </c:pt>
                <c:pt idx="30526">
                  <c:v>2.1503678435860754</c:v>
                </c:pt>
                <c:pt idx="30527">
                  <c:v>2.192845334445769</c:v>
                </c:pt>
                <c:pt idx="30528">
                  <c:v>2.1719806187410589</c:v>
                </c:pt>
                <c:pt idx="30529">
                  <c:v>2.1901990107296139</c:v>
                </c:pt>
                <c:pt idx="30530">
                  <c:v>2.2029700000000001</c:v>
                </c:pt>
                <c:pt idx="30531">
                  <c:v>2.2085411532777117</c:v>
                </c:pt>
                <c:pt idx="30532">
                  <c:v>2.2267565605627087</c:v>
                </c:pt>
                <c:pt idx="30533">
                  <c:v>2.173431772874058</c:v>
                </c:pt>
                <c:pt idx="30534">
                  <c:v>2.2128124172627563</c:v>
                </c:pt>
                <c:pt idx="30535">
                  <c:v>2.2372291430274136</c:v>
                </c:pt>
                <c:pt idx="30536">
                  <c:v>2.2391480000000001</c:v>
                </c:pt>
                <c:pt idx="30537">
                  <c:v>2.2227238435860754</c:v>
                </c:pt>
                <c:pt idx="30538">
                  <c:v>2.2210589999999999</c:v>
                </c:pt>
                <c:pt idx="30539">
                  <c:v>2.2377376273247496</c:v>
                </c:pt>
                <c:pt idx="30540">
                  <c:v>2.2391480000000001</c:v>
                </c:pt>
                <c:pt idx="30541">
                  <c:v>2.2560770617401666</c:v>
                </c:pt>
                <c:pt idx="30542">
                  <c:v>2.2401788228421555</c:v>
                </c:pt>
                <c:pt idx="30543">
                  <c:v>2.2422321671129373</c:v>
                </c:pt>
                <c:pt idx="30544">
                  <c:v>2.2455021274254485</c:v>
                </c:pt>
                <c:pt idx="30545">
                  <c:v>2.2487713135996286</c:v>
                </c:pt>
                <c:pt idx="30546">
                  <c:v>2.2520412739121398</c:v>
                </c:pt>
                <c:pt idx="30547">
                  <c:v>2.2553143307779777</c:v>
                </c:pt>
                <c:pt idx="30548">
                  <c:v>2.258584291090489</c:v>
                </c:pt>
                <c:pt idx="30549">
                  <c:v>2.261853477264669</c:v>
                </c:pt>
                <c:pt idx="30550">
                  <c:v>2.2651234375771803</c:v>
                </c:pt>
                <c:pt idx="30551">
                  <c:v>2.268393397889692</c:v>
                </c:pt>
                <c:pt idx="30552">
                  <c:v>2.2716625840638716</c:v>
                </c:pt>
                <c:pt idx="30553">
                  <c:v>2.2749325443763833</c:v>
                </c:pt>
                <c:pt idx="30554">
                  <c:v>2.2782025046888945</c:v>
                </c:pt>
                <c:pt idx="30555">
                  <c:v>2.2814716908630746</c:v>
                </c:pt>
                <c:pt idx="30556">
                  <c:v>2.2847416511755863</c:v>
                </c:pt>
                <c:pt idx="30557">
                  <c:v>2.2880116114880975</c:v>
                </c:pt>
                <c:pt idx="30558">
                  <c:v>2.2912807976622775</c:v>
                </c:pt>
                <c:pt idx="30559">
                  <c:v>2.2945507579747888</c:v>
                </c:pt>
                <c:pt idx="30560">
                  <c:v>2.2978238148406267</c:v>
                </c:pt>
                <c:pt idx="30561">
                  <c:v>2.301093775153138</c:v>
                </c:pt>
                <c:pt idx="30562">
                  <c:v>2.304362961327318</c:v>
                </c:pt>
                <c:pt idx="30563">
                  <c:v>2.3076329216398292</c:v>
                </c:pt>
                <c:pt idx="30564">
                  <c:v>2.3109028819523409</c:v>
                </c:pt>
                <c:pt idx="30565">
                  <c:v>2.3141720681265205</c:v>
                </c:pt>
                <c:pt idx="30566">
                  <c:v>2.3174420284390322</c:v>
                </c:pt>
                <c:pt idx="30567">
                  <c:v>2.3207112146132123</c:v>
                </c:pt>
                <c:pt idx="30568">
                  <c:v>2.3239811749257235</c:v>
                </c:pt>
                <c:pt idx="30569">
                  <c:v>2.3272511352382348</c:v>
                </c:pt>
                <c:pt idx="30570">
                  <c:v>2.3305203214124148</c:v>
                </c:pt>
                <c:pt idx="30571">
                  <c:v>2.3337902817249265</c:v>
                </c:pt>
                <c:pt idx="30572">
                  <c:v>2.337063338590764</c:v>
                </c:pt>
                <c:pt idx="30573">
                  <c:v>2.3403332989032757</c:v>
                </c:pt>
                <c:pt idx="30574">
                  <c:v>2.3436024850774553</c:v>
                </c:pt>
                <c:pt idx="30575">
                  <c:v>2.346872445389967</c:v>
                </c:pt>
                <c:pt idx="30576">
                  <c:v>2.3501424057024782</c:v>
                </c:pt>
                <c:pt idx="30577">
                  <c:v>2.3534115918766583</c:v>
                </c:pt>
                <c:pt idx="30578">
                  <c:v>2.3566815521891695</c:v>
                </c:pt>
                <c:pt idx="30579">
                  <c:v>2.3599515125016812</c:v>
                </c:pt>
                <c:pt idx="30580">
                  <c:v>2.3632206986758613</c:v>
                </c:pt>
                <c:pt idx="30581">
                  <c:v>2.36578</c:v>
                </c:pt>
                <c:pt idx="30582">
                  <c:v>2.3616912131616594</c:v>
                </c:pt>
                <c:pt idx="30583">
                  <c:v>2.3476910000000002</c:v>
                </c:pt>
                <c:pt idx="30584">
                  <c:v>2.3433520553171197</c:v>
                </c:pt>
                <c:pt idx="30585">
                  <c:v>2.338573177873152</c:v>
                </c:pt>
                <c:pt idx="30586">
                  <c:v>2.3565522383790225</c:v>
                </c:pt>
                <c:pt idx="30587">
                  <c:v>2.3343377467811157</c:v>
                </c:pt>
                <c:pt idx="30588">
                  <c:v>2.3428258612303292</c:v>
                </c:pt>
                <c:pt idx="30589">
                  <c:v>2.3345922176919407</c:v>
                </c:pt>
                <c:pt idx="30590">
                  <c:v>2.3477824196552124</c:v>
                </c:pt>
                <c:pt idx="30591">
                  <c:v>2.348107741157837</c:v>
                </c:pt>
                <c:pt idx="30592">
                  <c:v>2.3484329856430608</c:v>
                </c:pt>
                <c:pt idx="30593">
                  <c:v>2.3487583071456855</c:v>
                </c:pt>
                <c:pt idx="30594">
                  <c:v>2.3490836286483106</c:v>
                </c:pt>
                <c:pt idx="30595">
                  <c:v>2.3494088731335343</c:v>
                </c:pt>
                <c:pt idx="30596">
                  <c:v>2.349734194636159</c:v>
                </c:pt>
                <c:pt idx="30597">
                  <c:v>2.3500598242083885</c:v>
                </c:pt>
                <c:pt idx="30598">
                  <c:v>2.3503851457110136</c:v>
                </c:pt>
                <c:pt idx="30599">
                  <c:v>2.3507103901962374</c:v>
                </c:pt>
                <c:pt idx="30600">
                  <c:v>2.3510357116988621</c:v>
                </c:pt>
                <c:pt idx="30601">
                  <c:v>2.3513610332014871</c:v>
                </c:pt>
                <c:pt idx="30602">
                  <c:v>2.3516862776867105</c:v>
                </c:pt>
                <c:pt idx="30603">
                  <c:v>2.3520115991893356</c:v>
                </c:pt>
                <c:pt idx="30604">
                  <c:v>2.3523369206919602</c:v>
                </c:pt>
                <c:pt idx="30605">
                  <c:v>2.352662165177184</c:v>
                </c:pt>
                <c:pt idx="30606">
                  <c:v>2.3529874866798091</c:v>
                </c:pt>
                <c:pt idx="30607">
                  <c:v>2.3533128081824337</c:v>
                </c:pt>
                <c:pt idx="30608">
                  <c:v>2.3536380526676575</c:v>
                </c:pt>
                <c:pt idx="30609">
                  <c:v>2.3539633741702821</c:v>
                </c:pt>
                <c:pt idx="30610">
                  <c:v>2.3542890037425117</c:v>
                </c:pt>
                <c:pt idx="30611">
                  <c:v>2.3546142482277355</c:v>
                </c:pt>
                <c:pt idx="30612">
                  <c:v>2.3549395697303606</c:v>
                </c:pt>
                <c:pt idx="30613">
                  <c:v>2.3552648912329852</c:v>
                </c:pt>
                <c:pt idx="30614">
                  <c:v>2.355590135718209</c:v>
                </c:pt>
                <c:pt idx="30615">
                  <c:v>2.3559154572208341</c:v>
                </c:pt>
                <c:pt idx="30616">
                  <c:v>2.3562407787234587</c:v>
                </c:pt>
                <c:pt idx="30617">
                  <c:v>2.3565660232086825</c:v>
                </c:pt>
                <c:pt idx="30618">
                  <c:v>2.3568913447113071</c:v>
                </c:pt>
                <c:pt idx="30619">
                  <c:v>2.3572166662139322</c:v>
                </c:pt>
                <c:pt idx="30620">
                  <c:v>2.357541910699156</c:v>
                </c:pt>
                <c:pt idx="30621">
                  <c:v>2.3578672322017806</c:v>
                </c:pt>
                <c:pt idx="30622">
                  <c:v>2.3581928617740102</c:v>
                </c:pt>
                <c:pt idx="30623">
                  <c:v>2.3585181832766353</c:v>
                </c:pt>
                <c:pt idx="30624">
                  <c:v>2.3588434277618586</c:v>
                </c:pt>
                <c:pt idx="30625">
                  <c:v>2.3591687492644837</c:v>
                </c:pt>
                <c:pt idx="30626">
                  <c:v>2.3594940707671084</c:v>
                </c:pt>
                <c:pt idx="30627">
                  <c:v>2.3598193152523321</c:v>
                </c:pt>
                <c:pt idx="30628">
                  <c:v>2.3601446367549572</c:v>
                </c:pt>
                <c:pt idx="30629">
                  <c:v>2.3604699582575819</c:v>
                </c:pt>
                <c:pt idx="30630">
                  <c:v>2.3607952027428056</c:v>
                </c:pt>
                <c:pt idx="30631">
                  <c:v>2.3611205242454303</c:v>
                </c:pt>
                <c:pt idx="30632">
                  <c:v>2.3614458457480554</c:v>
                </c:pt>
                <c:pt idx="30633">
                  <c:v>2.3617710902332791</c:v>
                </c:pt>
                <c:pt idx="30634">
                  <c:v>2.3620964117359038</c:v>
                </c:pt>
                <c:pt idx="30635">
                  <c:v>2.3624220413081334</c:v>
                </c:pt>
                <c:pt idx="30636">
                  <c:v>2.3627472857933571</c:v>
                </c:pt>
                <c:pt idx="30637">
                  <c:v>2.3630726072959822</c:v>
                </c:pt>
                <c:pt idx="30638">
                  <c:v>2.3633979287986069</c:v>
                </c:pt>
                <c:pt idx="30639">
                  <c:v>2.3637231732838306</c:v>
                </c:pt>
                <c:pt idx="30640">
                  <c:v>2.3640484947864553</c:v>
                </c:pt>
                <c:pt idx="30641">
                  <c:v>2.3643738162890804</c:v>
                </c:pt>
                <c:pt idx="30642">
                  <c:v>2.3646990607743041</c:v>
                </c:pt>
                <c:pt idx="30643">
                  <c:v>2.3650243822769288</c:v>
                </c:pt>
                <c:pt idx="30644">
                  <c:v>2.3653497037795539</c:v>
                </c:pt>
                <c:pt idx="30645">
                  <c:v>2.3656749482647772</c:v>
                </c:pt>
                <c:pt idx="30646">
                  <c:v>2.3781153695755841</c:v>
                </c:pt>
                <c:pt idx="30647">
                  <c:v>2.3838689999999998</c:v>
                </c:pt>
                <c:pt idx="30648">
                  <c:v>2.3404435188834154</c:v>
                </c:pt>
                <c:pt idx="30649">
                  <c:v>2.318455452231043</c:v>
                </c:pt>
                <c:pt idx="30650">
                  <c:v>2.3081903284971257</c:v>
                </c:pt>
                <c:pt idx="30651">
                  <c:v>2.332780198686371</c:v>
                </c:pt>
                <c:pt idx="30652">
                  <c:v>2.3808335340815767</c:v>
                </c:pt>
                <c:pt idx="30653">
                  <c:v>2.2620872985216978</c:v>
                </c:pt>
                <c:pt idx="30654">
                  <c:v>2.2839782872467222</c:v>
                </c:pt>
                <c:pt idx="30655">
                  <c:v>2.2955286629047511</c:v>
                </c:pt>
                <c:pt idx="30656">
                  <c:v>2.2983707652416019</c:v>
                </c:pt>
                <c:pt idx="30657">
                  <c:v>2.3012128675784527</c:v>
                </c:pt>
                <c:pt idx="30658">
                  <c:v>2.3040542970691065</c:v>
                </c:pt>
                <c:pt idx="30659">
                  <c:v>2.3068963994059573</c:v>
                </c:pt>
                <c:pt idx="30660">
                  <c:v>2.3097411931275968</c:v>
                </c:pt>
                <c:pt idx="30661">
                  <c:v>2.3125826226182506</c:v>
                </c:pt>
                <c:pt idx="30662">
                  <c:v>2.3154247249551014</c:v>
                </c:pt>
                <c:pt idx="30663">
                  <c:v>2.3182668272919522</c:v>
                </c:pt>
                <c:pt idx="30664">
                  <c:v>2.321108256782606</c:v>
                </c:pt>
                <c:pt idx="30665">
                  <c:v>2.3239503591194568</c:v>
                </c:pt>
                <c:pt idx="30666">
                  <c:v>2.3267924614563076</c:v>
                </c:pt>
                <c:pt idx="30667">
                  <c:v>2.3296338909469614</c:v>
                </c:pt>
                <c:pt idx="30668">
                  <c:v>2.3324759932838122</c:v>
                </c:pt>
                <c:pt idx="30669">
                  <c:v>2.3353180956206629</c:v>
                </c:pt>
                <c:pt idx="30670">
                  <c:v>2.3381595251113163</c:v>
                </c:pt>
                <c:pt idx="30671">
                  <c:v>2.3410016274481675</c:v>
                </c:pt>
                <c:pt idx="30672">
                  <c:v>2.3438464211698067</c:v>
                </c:pt>
                <c:pt idx="30673">
                  <c:v>2.3466885235066579</c:v>
                </c:pt>
                <c:pt idx="30674">
                  <c:v>2.3495299529973113</c:v>
                </c:pt>
                <c:pt idx="30675">
                  <c:v>2.352372055334162</c:v>
                </c:pt>
                <c:pt idx="30676">
                  <c:v>2.3552141576710128</c:v>
                </c:pt>
                <c:pt idx="30677">
                  <c:v>2.3580555871616666</c:v>
                </c:pt>
                <c:pt idx="30678">
                  <c:v>2.3608976894985174</c:v>
                </c:pt>
                <c:pt idx="30679">
                  <c:v>2.3637397918353682</c:v>
                </c:pt>
                <c:pt idx="30680">
                  <c:v>2.366581221326022</c:v>
                </c:pt>
                <c:pt idx="30681">
                  <c:v>2.3694233236628728</c:v>
                </c:pt>
                <c:pt idx="30682">
                  <c:v>2.3722654259997236</c:v>
                </c:pt>
                <c:pt idx="30683">
                  <c:v>2.3751068554903774</c:v>
                </c:pt>
                <c:pt idx="30684">
                  <c:v>2.3779489578272281</c:v>
                </c:pt>
                <c:pt idx="30685">
                  <c:v>2.3807937515488677</c:v>
                </c:pt>
                <c:pt idx="30686">
                  <c:v>2.3836351810395215</c:v>
                </c:pt>
                <c:pt idx="30687">
                  <c:v>2.3864772833763723</c:v>
                </c:pt>
                <c:pt idx="30688">
                  <c:v>2.3893193857132231</c:v>
                </c:pt>
                <c:pt idx="30689">
                  <c:v>2.3921608152038769</c:v>
                </c:pt>
                <c:pt idx="30690">
                  <c:v>2.3950029175407277</c:v>
                </c:pt>
                <c:pt idx="30691">
                  <c:v>2.3978450198775785</c:v>
                </c:pt>
                <c:pt idx="30692">
                  <c:v>2.4006864493682318</c:v>
                </c:pt>
                <c:pt idx="30693">
                  <c:v>2.4035285517050831</c:v>
                </c:pt>
                <c:pt idx="30694">
                  <c:v>2.4063706540419338</c:v>
                </c:pt>
                <c:pt idx="30695">
                  <c:v>2.4092120835325872</c:v>
                </c:pt>
                <c:pt idx="30696">
                  <c:v>2.4120541858694384</c:v>
                </c:pt>
                <c:pt idx="30697">
                  <c:v>2.4148989795910776</c:v>
                </c:pt>
                <c:pt idx="30698">
                  <c:v>2.4177410819279284</c:v>
                </c:pt>
                <c:pt idx="30699">
                  <c:v>2.4200550000000001</c:v>
                </c:pt>
                <c:pt idx="30700">
                  <c:v>2.4130404034334765</c:v>
                </c:pt>
                <c:pt idx="30701">
                  <c:v>2.3838689999999998</c:v>
                </c:pt>
                <c:pt idx="30702">
                  <c:v>2.3951536447305672</c:v>
                </c:pt>
                <c:pt idx="30703">
                  <c:v>2.426473904648391</c:v>
                </c:pt>
                <c:pt idx="30704">
                  <c:v>2.3838689999999998</c:v>
                </c:pt>
                <c:pt idx="30705">
                  <c:v>2.3921519184549354</c:v>
                </c:pt>
                <c:pt idx="30706">
                  <c:v>2.4200550000000001</c:v>
                </c:pt>
                <c:pt idx="30707">
                  <c:v>2.4156599854554126</c:v>
                </c:pt>
                <c:pt idx="30708">
                  <c:v>2.4031336072924363</c:v>
                </c:pt>
                <c:pt idx="30709">
                  <c:v>2.4078396885932496</c:v>
                </c:pt>
                <c:pt idx="30710">
                  <c:v>2.4125502264104459</c:v>
                </c:pt>
                <c:pt idx="30711">
                  <c:v>2.4172551935821631</c:v>
                </c:pt>
                <c:pt idx="30712">
                  <c:v>2.4274346564139244</c:v>
                </c:pt>
                <c:pt idx="30713">
                  <c:v>2.4381439999999999</c:v>
                </c:pt>
                <c:pt idx="30714">
                  <c:v>2.4377972146909492</c:v>
                </c:pt>
                <c:pt idx="30715">
                  <c:v>2.4369691642978286</c:v>
                </c:pt>
                <c:pt idx="30716">
                  <c:v>2.436141113904708</c:v>
                </c:pt>
                <c:pt idx="30717">
                  <c:v>2.4353132595462452</c:v>
                </c:pt>
                <c:pt idx="30718">
                  <c:v>2.4344852091531246</c:v>
                </c:pt>
                <c:pt idx="30719">
                  <c:v>2.433657158760004</c:v>
                </c:pt>
                <c:pt idx="30720">
                  <c:v>2.4328293044015408</c:v>
                </c:pt>
                <c:pt idx="30721">
                  <c:v>2.4320012540084206</c:v>
                </c:pt>
                <c:pt idx="30722">
                  <c:v>2.43117241947667</c:v>
                </c:pt>
                <c:pt idx="30723">
                  <c:v>2.4303443690835493</c:v>
                </c:pt>
                <c:pt idx="30724">
                  <c:v>2.4295165147250866</c:v>
                </c:pt>
                <c:pt idx="30725">
                  <c:v>2.4286884643319659</c:v>
                </c:pt>
                <c:pt idx="30726">
                  <c:v>2.4278604139388453</c:v>
                </c:pt>
                <c:pt idx="30727">
                  <c:v>2.4270325595803821</c:v>
                </c:pt>
                <c:pt idx="30728">
                  <c:v>2.4262045091872619</c:v>
                </c:pt>
                <c:pt idx="30729">
                  <c:v>2.4253764587941413</c:v>
                </c:pt>
                <c:pt idx="30730">
                  <c:v>2.4245486044356781</c:v>
                </c:pt>
                <c:pt idx="30731">
                  <c:v>2.4237205540425575</c:v>
                </c:pt>
                <c:pt idx="30732">
                  <c:v>2.4228925036494373</c:v>
                </c:pt>
                <c:pt idx="30733">
                  <c:v>2.4220646492909741</c:v>
                </c:pt>
                <c:pt idx="30734">
                  <c:v>2.4212365988978535</c:v>
                </c:pt>
                <c:pt idx="30735">
                  <c:v>2.4204077643661033</c:v>
                </c:pt>
                <c:pt idx="30736">
                  <c:v>2.4195799100076401</c:v>
                </c:pt>
                <c:pt idx="30737">
                  <c:v>2.4187518596145194</c:v>
                </c:pt>
                <c:pt idx="30738">
                  <c:v>2.4179238092213988</c:v>
                </c:pt>
                <c:pt idx="30739">
                  <c:v>2.417095954862936</c:v>
                </c:pt>
                <c:pt idx="30740">
                  <c:v>2.4162679044698154</c:v>
                </c:pt>
                <c:pt idx="30741">
                  <c:v>2.4154398540766948</c:v>
                </c:pt>
                <c:pt idx="30742">
                  <c:v>2.414611999718232</c:v>
                </c:pt>
                <c:pt idx="30743">
                  <c:v>2.4137839493251114</c:v>
                </c:pt>
                <c:pt idx="30744">
                  <c:v>2.4129558989319908</c:v>
                </c:pt>
                <c:pt idx="30745">
                  <c:v>2.4121280445735276</c:v>
                </c:pt>
                <c:pt idx="30746">
                  <c:v>2.4112999941804074</c:v>
                </c:pt>
                <c:pt idx="30747">
                  <c:v>2.4104711596486568</c:v>
                </c:pt>
                <c:pt idx="30748">
                  <c:v>2.4096431092555362</c:v>
                </c:pt>
                <c:pt idx="30749">
                  <c:v>2.4088152548970734</c:v>
                </c:pt>
                <c:pt idx="30750">
                  <c:v>2.4079872045039528</c:v>
                </c:pt>
                <c:pt idx="30751">
                  <c:v>2.4071591541108321</c:v>
                </c:pt>
                <c:pt idx="30752">
                  <c:v>2.4063312997523689</c:v>
                </c:pt>
                <c:pt idx="30753">
                  <c:v>2.4055032493592488</c:v>
                </c:pt>
                <c:pt idx="30754">
                  <c:v>2.4046751989661281</c:v>
                </c:pt>
                <c:pt idx="30755">
                  <c:v>2.4038473446076649</c:v>
                </c:pt>
                <c:pt idx="30756">
                  <c:v>2.4030192942145443</c:v>
                </c:pt>
                <c:pt idx="30757">
                  <c:v>2.4021912438214241</c:v>
                </c:pt>
                <c:pt idx="30758">
                  <c:v>2.3887017706247016</c:v>
                </c:pt>
                <c:pt idx="30759">
                  <c:v>2.3838689999999998</c:v>
                </c:pt>
                <c:pt idx="30760">
                  <c:v>2.4379960875059608</c:v>
                </c:pt>
                <c:pt idx="30761">
                  <c:v>2.4562339999999998</c:v>
                </c:pt>
                <c:pt idx="30762">
                  <c:v>2.4424519642431464</c:v>
                </c:pt>
                <c:pt idx="30763">
                  <c:v>2.4381439999999999</c:v>
                </c:pt>
                <c:pt idx="30764">
                  <c:v>2.4662142112541727</c:v>
                </c:pt>
                <c:pt idx="30765">
                  <c:v>2.4895822540457231</c:v>
                </c:pt>
                <c:pt idx="30766">
                  <c:v>2.4562339999999998</c:v>
                </c:pt>
                <c:pt idx="30767">
                  <c:v>2.409634910585817</c:v>
                </c:pt>
                <c:pt idx="30768">
                  <c:v>2.4067996485097636</c:v>
                </c:pt>
                <c:pt idx="30769">
                  <c:v>2.4585154536347287</c:v>
                </c:pt>
                <c:pt idx="30770">
                  <c:v>2.4648230215827338</c:v>
                </c:pt>
                <c:pt idx="30771">
                  <c:v>2.4904041767728673</c:v>
                </c:pt>
                <c:pt idx="30772">
                  <c:v>2.4743230000000001</c:v>
                </c:pt>
                <c:pt idx="30773">
                  <c:v>2.4743230000000001</c:v>
                </c:pt>
                <c:pt idx="30774">
                  <c:v>2.4704573752820824</c:v>
                </c:pt>
                <c:pt idx="30775">
                  <c:v>2.4662206345429847</c:v>
                </c:pt>
                <c:pt idx="30776">
                  <c:v>2.4619838938038869</c:v>
                </c:pt>
                <c:pt idx="30777">
                  <c:v>2.4577481560810623</c:v>
                </c:pt>
                <c:pt idx="30778">
                  <c:v>2.4535114153419646</c:v>
                </c:pt>
                <c:pt idx="30779">
                  <c:v>2.4492746746028664</c:v>
                </c:pt>
                <c:pt idx="30780">
                  <c:v>2.4450389368800423</c:v>
                </c:pt>
                <c:pt idx="30781">
                  <c:v>2.4408021961409441</c:v>
                </c:pt>
                <c:pt idx="30782">
                  <c:v>2.4365654554018463</c:v>
                </c:pt>
                <c:pt idx="30783">
                  <c:v>2.4323297176790217</c:v>
                </c:pt>
                <c:pt idx="30784">
                  <c:v>2.428092976939924</c:v>
                </c:pt>
                <c:pt idx="30785">
                  <c:v>2.4238522241357323</c:v>
                </c:pt>
                <c:pt idx="30786">
                  <c:v>2.4196164864129077</c:v>
                </c:pt>
                <c:pt idx="30787">
                  <c:v>2.41537974567381</c:v>
                </c:pt>
                <c:pt idx="30788">
                  <c:v>2.4111430049347122</c:v>
                </c:pt>
                <c:pt idx="30789">
                  <c:v>2.4069072672118876</c:v>
                </c:pt>
                <c:pt idx="30790">
                  <c:v>2.4026705264727899</c:v>
                </c:pt>
                <c:pt idx="30791">
                  <c:v>2.3984337857336917</c:v>
                </c:pt>
                <c:pt idx="30792">
                  <c:v>2.3941980480108676</c:v>
                </c:pt>
                <c:pt idx="30793">
                  <c:v>2.3899613072717694</c:v>
                </c:pt>
                <c:pt idx="30794">
                  <c:v>2.3857245665326716</c:v>
                </c:pt>
                <c:pt idx="30795">
                  <c:v>2.381488828809847</c:v>
                </c:pt>
                <c:pt idx="30796">
                  <c:v>2.3772520880707493</c:v>
                </c:pt>
                <c:pt idx="30797">
                  <c:v>2.3730113352665576</c:v>
                </c:pt>
                <c:pt idx="30798">
                  <c:v>2.3687745945274599</c:v>
                </c:pt>
                <c:pt idx="30799">
                  <c:v>2.3645388568046353</c:v>
                </c:pt>
                <c:pt idx="30800">
                  <c:v>2.3603021160655375</c:v>
                </c:pt>
                <c:pt idx="30801">
                  <c:v>2.3560653753264393</c:v>
                </c:pt>
                <c:pt idx="30802">
                  <c:v>2.3518296376036152</c:v>
                </c:pt>
                <c:pt idx="30803">
                  <c:v>2.347592896864517</c:v>
                </c:pt>
                <c:pt idx="30804">
                  <c:v>2.3433561561254193</c:v>
                </c:pt>
                <c:pt idx="30805">
                  <c:v>2.3391204184025947</c:v>
                </c:pt>
                <c:pt idx="30806">
                  <c:v>2.3348836776634969</c:v>
                </c:pt>
                <c:pt idx="30807">
                  <c:v>2.3306469369243992</c:v>
                </c:pt>
                <c:pt idx="30808">
                  <c:v>2.3264111992015746</c:v>
                </c:pt>
                <c:pt idx="30809">
                  <c:v>2.3221744584624768</c:v>
                </c:pt>
                <c:pt idx="30810">
                  <c:v>2.3179337056582852</c:v>
                </c:pt>
                <c:pt idx="30811">
                  <c:v>2.3136979679354606</c:v>
                </c:pt>
                <c:pt idx="30812">
                  <c:v>2.3094612271963628</c:v>
                </c:pt>
                <c:pt idx="30813">
                  <c:v>2.3052244864572646</c:v>
                </c:pt>
                <c:pt idx="30814">
                  <c:v>2.3009887487344405</c:v>
                </c:pt>
                <c:pt idx="30815">
                  <c:v>2.2967520079953423</c:v>
                </c:pt>
                <c:pt idx="30816">
                  <c:v>2.3090545522174533</c:v>
                </c:pt>
                <c:pt idx="30817">
                  <c:v>2.3536847330154949</c:v>
                </c:pt>
                <c:pt idx="30818">
                  <c:v>2.3239863876967095</c:v>
                </c:pt>
                <c:pt idx="30819">
                  <c:v>2.3572056242250836</c:v>
                </c:pt>
                <c:pt idx="30820">
                  <c:v>2.3340132150178783</c:v>
                </c:pt>
                <c:pt idx="30821">
                  <c:v>2.3567656914639961</c:v>
                </c:pt>
                <c:pt idx="30822">
                  <c:v>2.3791850100143059</c:v>
                </c:pt>
                <c:pt idx="30823">
                  <c:v>2.36578</c:v>
                </c:pt>
                <c:pt idx="30824">
                  <c:v>2.3707172836710368</c:v>
                </c:pt>
                <c:pt idx="30825">
                  <c:v>2.383980565571274</c:v>
                </c:pt>
                <c:pt idx="30826">
                  <c:v>2.3843819735551421</c:v>
                </c:pt>
                <c:pt idx="30827">
                  <c:v>2.3847832865087115</c:v>
                </c:pt>
                <c:pt idx="30828">
                  <c:v>2.3851846944925801</c:v>
                </c:pt>
                <c:pt idx="30829">
                  <c:v>2.3855861024764482</c:v>
                </c:pt>
                <c:pt idx="30830">
                  <c:v>2.3859874154300176</c:v>
                </c:pt>
                <c:pt idx="30831">
                  <c:v>2.3863888234138861</c:v>
                </c:pt>
                <c:pt idx="30832">
                  <c:v>2.3867902313977543</c:v>
                </c:pt>
                <c:pt idx="30833">
                  <c:v>2.3871915443513236</c:v>
                </c:pt>
                <c:pt idx="30834">
                  <c:v>2.3875933324563889</c:v>
                </c:pt>
                <c:pt idx="30835">
                  <c:v>2.3879947404402575</c:v>
                </c:pt>
                <c:pt idx="30836">
                  <c:v>2.3883960533938264</c:v>
                </c:pt>
                <c:pt idx="30837">
                  <c:v>2.388797461377695</c:v>
                </c:pt>
                <c:pt idx="30838">
                  <c:v>2.3891988693615636</c:v>
                </c:pt>
                <c:pt idx="30839">
                  <c:v>2.3896001823151325</c:v>
                </c:pt>
                <c:pt idx="30840">
                  <c:v>2.3900015902990011</c:v>
                </c:pt>
                <c:pt idx="30841">
                  <c:v>2.3904029982828696</c:v>
                </c:pt>
                <c:pt idx="30842">
                  <c:v>2.3908043112364386</c:v>
                </c:pt>
                <c:pt idx="30843">
                  <c:v>2.3912057192203071</c:v>
                </c:pt>
                <c:pt idx="30844">
                  <c:v>2.3916071272041757</c:v>
                </c:pt>
                <c:pt idx="30845">
                  <c:v>2.3920084401577446</c:v>
                </c:pt>
                <c:pt idx="30846">
                  <c:v>2.3924098481416132</c:v>
                </c:pt>
                <c:pt idx="30847">
                  <c:v>2.3928116362466785</c:v>
                </c:pt>
                <c:pt idx="30848">
                  <c:v>2.393213044230547</c:v>
                </c:pt>
                <c:pt idx="30849">
                  <c:v>2.393614357184116</c:v>
                </c:pt>
                <c:pt idx="30850">
                  <c:v>2.3940157651679845</c:v>
                </c:pt>
                <c:pt idx="30851">
                  <c:v>2.3944171731518531</c:v>
                </c:pt>
                <c:pt idx="30852">
                  <c:v>2.394818486105422</c:v>
                </c:pt>
                <c:pt idx="30853">
                  <c:v>2.3952198940892906</c:v>
                </c:pt>
                <c:pt idx="30854">
                  <c:v>2.3956213020731592</c:v>
                </c:pt>
                <c:pt idx="30855">
                  <c:v>2.3960226150267281</c:v>
                </c:pt>
                <c:pt idx="30856">
                  <c:v>2.3964240230105966</c:v>
                </c:pt>
                <c:pt idx="30857">
                  <c:v>2.3968254309944652</c:v>
                </c:pt>
                <c:pt idx="30858">
                  <c:v>2.3972267439480341</c:v>
                </c:pt>
                <c:pt idx="30859">
                  <c:v>2.3976285320530994</c:v>
                </c:pt>
                <c:pt idx="30860">
                  <c:v>2.398029940036968</c:v>
                </c:pt>
                <c:pt idx="30861">
                  <c:v>2.3984312529905374</c:v>
                </c:pt>
                <c:pt idx="30862">
                  <c:v>2.3988326609744055</c:v>
                </c:pt>
                <c:pt idx="30863">
                  <c:v>2.3992340689582741</c:v>
                </c:pt>
                <c:pt idx="30864">
                  <c:v>2.3996353819118434</c:v>
                </c:pt>
                <c:pt idx="30865">
                  <c:v>2.4000367898957116</c:v>
                </c:pt>
                <c:pt idx="30866">
                  <c:v>2.4004381978795801</c:v>
                </c:pt>
                <c:pt idx="30867">
                  <c:v>2.4008395108331495</c:v>
                </c:pt>
                <c:pt idx="30868">
                  <c:v>2.4012409188170176</c:v>
                </c:pt>
                <c:pt idx="30869">
                  <c:v>2.4016423268008862</c:v>
                </c:pt>
                <c:pt idx="30870">
                  <c:v>2.3984406664282307</c:v>
                </c:pt>
                <c:pt idx="30871">
                  <c:v>2.3838689999999998</c:v>
                </c:pt>
                <c:pt idx="30872">
                  <c:v>2.3914684912991655</c:v>
                </c:pt>
                <c:pt idx="30873">
                  <c:v>2.4122034835479256</c:v>
                </c:pt>
                <c:pt idx="30874">
                  <c:v>2.3879207603719599</c:v>
                </c:pt>
                <c:pt idx="30875">
                  <c:v>2.3936074221692492</c:v>
                </c:pt>
                <c:pt idx="30876">
                  <c:v>2.36578</c:v>
                </c:pt>
                <c:pt idx="30877">
                  <c:v>2.36578</c:v>
                </c:pt>
                <c:pt idx="30878">
                  <c:v>2.3794554886769963</c:v>
                </c:pt>
                <c:pt idx="30879">
                  <c:v>2.4153710100143062</c:v>
                </c:pt>
                <c:pt idx="30880">
                  <c:v>2.3971548042441579</c:v>
                </c:pt>
                <c:pt idx="30881">
                  <c:v>2.4135022224606577</c:v>
                </c:pt>
                <c:pt idx="30882">
                  <c:v>2.4721451406436232</c:v>
                </c:pt>
                <c:pt idx="30883">
                  <c:v>2.4096754678111587</c:v>
                </c:pt>
                <c:pt idx="30884">
                  <c:v>2.3785337370052453</c:v>
                </c:pt>
                <c:pt idx="30885">
                  <c:v>2.3821724731823601</c:v>
                </c:pt>
                <c:pt idx="30886">
                  <c:v>2.4088816881258941</c:v>
                </c:pt>
                <c:pt idx="30887">
                  <c:v>2.3838689999999998</c:v>
                </c:pt>
                <c:pt idx="30888">
                  <c:v>2.3955572073897495</c:v>
                </c:pt>
                <c:pt idx="30889">
                  <c:v>2.4195864256865156</c:v>
                </c:pt>
                <c:pt idx="30890">
                  <c:v>2.4181552919915354</c:v>
                </c:pt>
                <c:pt idx="30891">
                  <c:v>2.4167241582965548</c:v>
                </c:pt>
                <c:pt idx="30892">
                  <c:v>2.4152933634116347</c:v>
                </c:pt>
                <c:pt idx="30893">
                  <c:v>2.4138622297166545</c:v>
                </c:pt>
                <c:pt idx="30894">
                  <c:v>2.4124310960216739</c:v>
                </c:pt>
                <c:pt idx="30895">
                  <c:v>2.4110003011367538</c:v>
                </c:pt>
                <c:pt idx="30896">
                  <c:v>2.4095691674417736</c:v>
                </c:pt>
                <c:pt idx="30897">
                  <c:v>2.4081366785065517</c:v>
                </c:pt>
                <c:pt idx="30898">
                  <c:v>2.4067055448115711</c:v>
                </c:pt>
                <c:pt idx="30899">
                  <c:v>2.4052747499266509</c:v>
                </c:pt>
                <c:pt idx="30900">
                  <c:v>2.4038436162316708</c:v>
                </c:pt>
                <c:pt idx="30901">
                  <c:v>2.4024124825366902</c:v>
                </c:pt>
                <c:pt idx="30902">
                  <c:v>2.40098168765177</c:v>
                </c:pt>
                <c:pt idx="30903">
                  <c:v>2.3995505539567898</c:v>
                </c:pt>
                <c:pt idx="30904">
                  <c:v>2.3981194202618092</c:v>
                </c:pt>
                <c:pt idx="30905">
                  <c:v>2.3966886253768891</c:v>
                </c:pt>
                <c:pt idx="30906">
                  <c:v>2.3952574916819089</c:v>
                </c:pt>
                <c:pt idx="30907">
                  <c:v>2.3938263579869283</c:v>
                </c:pt>
                <c:pt idx="30908">
                  <c:v>2.3923955631020082</c:v>
                </c:pt>
                <c:pt idx="30909">
                  <c:v>2.3909630741667862</c:v>
                </c:pt>
                <c:pt idx="30910">
                  <c:v>2.3895319404718061</c:v>
                </c:pt>
                <c:pt idx="30911">
                  <c:v>2.3881011455868859</c:v>
                </c:pt>
                <c:pt idx="30912">
                  <c:v>2.3866700118919053</c:v>
                </c:pt>
                <c:pt idx="30913">
                  <c:v>2.3852388781969251</c:v>
                </c:pt>
                <c:pt idx="30914">
                  <c:v>2.383808083312005</c:v>
                </c:pt>
                <c:pt idx="30915">
                  <c:v>2.3823769496170244</c:v>
                </c:pt>
                <c:pt idx="30916">
                  <c:v>2.3809458159220442</c:v>
                </c:pt>
                <c:pt idx="30917">
                  <c:v>2.3795150210371241</c:v>
                </c:pt>
                <c:pt idx="30918">
                  <c:v>2.3780838873421435</c:v>
                </c:pt>
                <c:pt idx="30919">
                  <c:v>2.3766527536471633</c:v>
                </c:pt>
                <c:pt idx="30920">
                  <c:v>2.3752219587622432</c:v>
                </c:pt>
                <c:pt idx="30921">
                  <c:v>2.3737908250672626</c:v>
                </c:pt>
                <c:pt idx="30922">
                  <c:v>2.3723583361320406</c:v>
                </c:pt>
                <c:pt idx="30923">
                  <c:v>2.3709272024370605</c:v>
                </c:pt>
                <c:pt idx="30924">
                  <c:v>2.3694964075521403</c:v>
                </c:pt>
                <c:pt idx="30925">
                  <c:v>2.3680652738571597</c:v>
                </c:pt>
                <c:pt idx="30926">
                  <c:v>2.3666341401621795</c:v>
                </c:pt>
                <c:pt idx="30927">
                  <c:v>2.36578</c:v>
                </c:pt>
                <c:pt idx="30928">
                  <c:v>2.3807237653791131</c:v>
                </c:pt>
                <c:pt idx="30929">
                  <c:v>2.3943648286054824</c:v>
                </c:pt>
                <c:pt idx="30930">
                  <c:v>2.4070335803528851</c:v>
                </c:pt>
                <c:pt idx="30931">
                  <c:v>2.430294219360992</c:v>
                </c:pt>
                <c:pt idx="30932">
                  <c:v>2.3881347806390081</c:v>
                </c:pt>
                <c:pt idx="30933">
                  <c:v>2.380103861978546</c:v>
                </c:pt>
                <c:pt idx="30934">
                  <c:v>2.4283015827372436</c:v>
                </c:pt>
                <c:pt idx="30935">
                  <c:v>2.4046363967572724</c:v>
                </c:pt>
                <c:pt idx="30936">
                  <c:v>2.3638910271000557</c:v>
                </c:pt>
                <c:pt idx="30937">
                  <c:v>2.3598428172931731</c:v>
                </c:pt>
                <c:pt idx="30938">
                  <c:v>2.355794607486291</c:v>
                </c:pt>
                <c:pt idx="30939">
                  <c:v>2.351747356062412</c:v>
                </c:pt>
                <c:pt idx="30940">
                  <c:v>2.3476991462555299</c:v>
                </c:pt>
                <c:pt idx="30941">
                  <c:v>2.3436509364486477</c:v>
                </c:pt>
                <c:pt idx="30942">
                  <c:v>2.3396036850247688</c:v>
                </c:pt>
                <c:pt idx="30943">
                  <c:v>2.3355554752178866</c:v>
                </c:pt>
                <c:pt idx="30944">
                  <c:v>2.3315072654110041</c:v>
                </c:pt>
                <c:pt idx="30945">
                  <c:v>2.3585211094420599</c:v>
                </c:pt>
                <c:pt idx="30946">
                  <c:v>2.3741022336114419</c:v>
                </c:pt>
                <c:pt idx="30947">
                  <c:v>2.3558685736766809</c:v>
                </c:pt>
                <c:pt idx="30948">
                  <c:v>2.3476910000000002</c:v>
                </c:pt>
                <c:pt idx="30949">
                  <c:v>2.3680179477949941</c:v>
                </c:pt>
                <c:pt idx="30950">
                  <c:v>2.3529960715307583</c:v>
                </c:pt>
                <c:pt idx="30951">
                  <c:v>2.3191816318550309</c:v>
                </c:pt>
                <c:pt idx="30952">
                  <c:v>2.3115130000000002</c:v>
                </c:pt>
                <c:pt idx="30953">
                  <c:v>2.3328540519790177</c:v>
                </c:pt>
                <c:pt idx="30954">
                  <c:v>2.3476910000000002</c:v>
                </c:pt>
                <c:pt idx="30955">
                  <c:v>2.3476910000000002</c:v>
                </c:pt>
                <c:pt idx="30956">
                  <c:v>2.3476910000000002</c:v>
                </c:pt>
                <c:pt idx="30957">
                  <c:v>2.3476910000000002</c:v>
                </c:pt>
                <c:pt idx="30958">
                  <c:v>2.3476910000000002</c:v>
                </c:pt>
                <c:pt idx="30959">
                  <c:v>2.3476910000000002</c:v>
                </c:pt>
                <c:pt idx="30960">
                  <c:v>2.3439817629947544</c:v>
                </c:pt>
                <c:pt idx="30961">
                  <c:v>2.3372688038140641</c:v>
                </c:pt>
                <c:pt idx="30962">
                  <c:v>2.3652951713255579</c:v>
                </c:pt>
                <c:pt idx="30963">
                  <c:v>2.3630643256601513</c:v>
                </c:pt>
                <c:pt idx="30964">
                  <c:v>2.3608340081305559</c:v>
                </c:pt>
                <c:pt idx="30965">
                  <c:v>2.3586031624651493</c:v>
                </c:pt>
                <c:pt idx="30966">
                  <c:v>2.3563723167997432</c:v>
                </c:pt>
                <c:pt idx="30967">
                  <c:v>2.3541419992701478</c:v>
                </c:pt>
                <c:pt idx="30968">
                  <c:v>2.3519111536047412</c:v>
                </c:pt>
                <c:pt idx="30969">
                  <c:v>2.3496803079393347</c:v>
                </c:pt>
                <c:pt idx="30970">
                  <c:v>2.3474499904097392</c:v>
                </c:pt>
                <c:pt idx="30971">
                  <c:v>2.3452191447443327</c:v>
                </c:pt>
                <c:pt idx="30972">
                  <c:v>2.3429861865356822</c:v>
                </c:pt>
                <c:pt idx="30973">
                  <c:v>2.3407553408702761</c:v>
                </c:pt>
                <c:pt idx="30974">
                  <c:v>2.3385250233406807</c:v>
                </c:pt>
                <c:pt idx="30975">
                  <c:v>2.3362941776752741</c:v>
                </c:pt>
                <c:pt idx="30976">
                  <c:v>2.3340633320098676</c:v>
                </c:pt>
                <c:pt idx="30977">
                  <c:v>2.3318330144802721</c:v>
                </c:pt>
                <c:pt idx="30978">
                  <c:v>2.3296021688148656</c:v>
                </c:pt>
                <c:pt idx="30979">
                  <c:v>2.327371323149459</c:v>
                </c:pt>
                <c:pt idx="30980">
                  <c:v>2.3251410056198636</c:v>
                </c:pt>
                <c:pt idx="30981">
                  <c:v>2.322910159954457</c:v>
                </c:pt>
                <c:pt idx="30982">
                  <c:v>2.3206793142890509</c:v>
                </c:pt>
                <c:pt idx="30983">
                  <c:v>2.318448996759455</c:v>
                </c:pt>
                <c:pt idx="30984">
                  <c:v>2.316216038550805</c:v>
                </c:pt>
                <c:pt idx="30985">
                  <c:v>2.3139851928853985</c:v>
                </c:pt>
                <c:pt idx="30986">
                  <c:v>2.311754875355803</c:v>
                </c:pt>
                <c:pt idx="30987">
                  <c:v>2.3095240296903965</c:v>
                </c:pt>
                <c:pt idx="30988">
                  <c:v>2.30729318402499</c:v>
                </c:pt>
                <c:pt idx="30989">
                  <c:v>2.3050628664953945</c:v>
                </c:pt>
                <c:pt idx="30990">
                  <c:v>2.3028320208299879</c:v>
                </c:pt>
                <c:pt idx="30991">
                  <c:v>2.3006011751645818</c:v>
                </c:pt>
                <c:pt idx="30992">
                  <c:v>2.2983708576349864</c:v>
                </c:pt>
                <c:pt idx="30993">
                  <c:v>2.2961400119695798</c:v>
                </c:pt>
                <c:pt idx="30994">
                  <c:v>2.2939091663041733</c:v>
                </c:pt>
                <c:pt idx="30995">
                  <c:v>2.2916788487745778</c:v>
                </c:pt>
                <c:pt idx="30996">
                  <c:v>2.2894480031091713</c:v>
                </c:pt>
                <c:pt idx="30997">
                  <c:v>2.2872150449005209</c:v>
                </c:pt>
                <c:pt idx="30998">
                  <c:v>2.2849841992351148</c:v>
                </c:pt>
                <c:pt idx="30999">
                  <c:v>2.2827538817055193</c:v>
                </c:pt>
                <c:pt idx="31000">
                  <c:v>2.2805230360401127</c:v>
                </c:pt>
                <c:pt idx="31001">
                  <c:v>2.2782921903747062</c:v>
                </c:pt>
                <c:pt idx="31002">
                  <c:v>2.2760618728451107</c:v>
                </c:pt>
                <c:pt idx="31003">
                  <c:v>2.2738310271797042</c:v>
                </c:pt>
                <c:pt idx="31004">
                  <c:v>2.2716001815142977</c:v>
                </c:pt>
                <c:pt idx="31005">
                  <c:v>2.2693698639847022</c:v>
                </c:pt>
                <c:pt idx="31006">
                  <c:v>2.2671390183192957</c:v>
                </c:pt>
                <c:pt idx="31007">
                  <c:v>2.2649081726538891</c:v>
                </c:pt>
                <c:pt idx="31008">
                  <c:v>2.2626778551242936</c:v>
                </c:pt>
                <c:pt idx="31009">
                  <c:v>2.2604448969156437</c:v>
                </c:pt>
                <c:pt idx="31010">
                  <c:v>2.2582140512502371</c:v>
                </c:pt>
                <c:pt idx="31011">
                  <c:v>2.3041678481163568</c:v>
                </c:pt>
                <c:pt idx="31012">
                  <c:v>2.3006397598950881</c:v>
                </c:pt>
                <c:pt idx="31013">
                  <c:v>2.2934239999999999</c:v>
                </c:pt>
                <c:pt idx="31014">
                  <c:v>2.2600482718168813</c:v>
                </c:pt>
                <c:pt idx="31015">
                  <c:v>2.2729119685264663</c:v>
                </c:pt>
                <c:pt idx="31016">
                  <c:v>2.2929139672164429</c:v>
                </c:pt>
                <c:pt idx="31017">
                  <c:v>2.2920972960724915</c:v>
                </c:pt>
                <c:pt idx="31018">
                  <c:v>2.2912798515657138</c:v>
                </c:pt>
                <c:pt idx="31019">
                  <c:v>2.2904631804217623</c:v>
                </c:pt>
                <c:pt idx="31020">
                  <c:v>2.289646702618517</c:v>
                </c:pt>
                <c:pt idx="31021">
                  <c:v>2.2888300314745655</c:v>
                </c:pt>
                <c:pt idx="31022">
                  <c:v>2.2880133603306136</c:v>
                </c:pt>
                <c:pt idx="31023">
                  <c:v>2.2871968825273683</c:v>
                </c:pt>
                <c:pt idx="31024">
                  <c:v>2.2863802113834168</c:v>
                </c:pt>
                <c:pt idx="31025">
                  <c:v>2.2855635402394654</c:v>
                </c:pt>
                <c:pt idx="31026">
                  <c:v>2.2847470624362201</c:v>
                </c:pt>
                <c:pt idx="31027">
                  <c:v>2.2839303912922682</c:v>
                </c:pt>
                <c:pt idx="31028">
                  <c:v>2.2831137201483167</c:v>
                </c:pt>
                <c:pt idx="31029">
                  <c:v>2.2822972423450714</c:v>
                </c:pt>
                <c:pt idx="31030">
                  <c:v>2.2814797978382941</c:v>
                </c:pt>
                <c:pt idx="31031">
                  <c:v>2.2806631266943422</c:v>
                </c:pt>
                <c:pt idx="31032">
                  <c:v>2.2798466488910973</c:v>
                </c:pt>
                <c:pt idx="31033">
                  <c:v>2.2790299777471454</c:v>
                </c:pt>
                <c:pt idx="31034">
                  <c:v>2.278213306603194</c:v>
                </c:pt>
                <c:pt idx="31035">
                  <c:v>2.2773968287999486</c:v>
                </c:pt>
                <c:pt idx="31036">
                  <c:v>2.2765801576559968</c:v>
                </c:pt>
                <c:pt idx="31037">
                  <c:v>2.2757634865120453</c:v>
                </c:pt>
                <c:pt idx="31038">
                  <c:v>2.2749470087088</c:v>
                </c:pt>
                <c:pt idx="31039">
                  <c:v>2.2741303375648485</c:v>
                </c:pt>
                <c:pt idx="31040">
                  <c:v>2.2733136664208966</c:v>
                </c:pt>
                <c:pt idx="31041">
                  <c:v>2.2724971886176517</c:v>
                </c:pt>
                <c:pt idx="31042">
                  <c:v>2.2716805174736998</c:v>
                </c:pt>
                <c:pt idx="31043">
                  <c:v>2.2708630729669226</c:v>
                </c:pt>
                <c:pt idx="31044">
                  <c:v>2.2700464018229707</c:v>
                </c:pt>
                <c:pt idx="31045">
                  <c:v>2.2692299240197258</c:v>
                </c:pt>
                <c:pt idx="31046">
                  <c:v>2.2684132528757739</c:v>
                </c:pt>
                <c:pt idx="31047">
                  <c:v>2.2675965817318224</c:v>
                </c:pt>
                <c:pt idx="31048">
                  <c:v>2.2667801039285771</c:v>
                </c:pt>
                <c:pt idx="31049">
                  <c:v>2.2659634327846256</c:v>
                </c:pt>
                <c:pt idx="31050">
                  <c:v>2.2651467616406737</c:v>
                </c:pt>
                <c:pt idx="31051">
                  <c:v>2.2643302838374284</c:v>
                </c:pt>
                <c:pt idx="31052">
                  <c:v>2.263513612693477</c:v>
                </c:pt>
                <c:pt idx="31053">
                  <c:v>2.2626971348902316</c:v>
                </c:pt>
                <c:pt idx="31054">
                  <c:v>2.2618804637462802</c:v>
                </c:pt>
                <c:pt idx="31055">
                  <c:v>2.2610630192395025</c:v>
                </c:pt>
                <c:pt idx="31056">
                  <c:v>2.260246348095551</c:v>
                </c:pt>
                <c:pt idx="31057">
                  <c:v>2.2594298702923057</c:v>
                </c:pt>
                <c:pt idx="31058">
                  <c:v>2.2586131991483542</c:v>
                </c:pt>
                <c:pt idx="31059">
                  <c:v>2.2577965280044023</c:v>
                </c:pt>
                <c:pt idx="31060">
                  <c:v>2.2629719170243203</c:v>
                </c:pt>
                <c:pt idx="31061">
                  <c:v>2.2694720245530395</c:v>
                </c:pt>
                <c:pt idx="31062">
                  <c:v>2.2512504639961852</c:v>
                </c:pt>
                <c:pt idx="31063">
                  <c:v>2.2513859424821003</c:v>
                </c:pt>
                <c:pt idx="31064">
                  <c:v>2.2940874212907834</c:v>
                </c:pt>
                <c:pt idx="31065">
                  <c:v>2.3232359141630901</c:v>
                </c:pt>
                <c:pt idx="31066">
                  <c:v>2.2985182768496419</c:v>
                </c:pt>
                <c:pt idx="31067">
                  <c:v>2.2753350000000001</c:v>
                </c:pt>
                <c:pt idx="31068">
                  <c:v>2.2821005878426699</c:v>
                </c:pt>
                <c:pt idx="31069">
                  <c:v>2.2942550146689951</c:v>
                </c:pt>
                <c:pt idx="31070">
                  <c:v>2.2964511191415653</c:v>
                </c:pt>
                <c:pt idx="31071">
                  <c:v>2.2986477436483463</c:v>
                </c:pt>
                <c:pt idx="31072">
                  <c:v>2.3008443681551274</c:v>
                </c:pt>
                <c:pt idx="31073">
                  <c:v>2.3030404726276976</c:v>
                </c:pt>
                <c:pt idx="31074">
                  <c:v>2.3052370971344791</c:v>
                </c:pt>
                <c:pt idx="31075">
                  <c:v>2.3074332016070489</c:v>
                </c:pt>
                <c:pt idx="31076">
                  <c:v>2.3096298261138304</c:v>
                </c:pt>
                <c:pt idx="31077">
                  <c:v>2.3118264506206114</c:v>
                </c:pt>
                <c:pt idx="31078">
                  <c:v>2.3140225550931817</c:v>
                </c:pt>
                <c:pt idx="31079">
                  <c:v>2.3162191795999627</c:v>
                </c:pt>
                <c:pt idx="31080">
                  <c:v>2.3184178842435874</c:v>
                </c:pt>
                <c:pt idx="31081">
                  <c:v>2.3206145087503685</c:v>
                </c:pt>
                <c:pt idx="31082">
                  <c:v>2.3228106132229387</c:v>
                </c:pt>
                <c:pt idx="31083">
                  <c:v>2.3250072377297197</c:v>
                </c:pt>
                <c:pt idx="31084">
                  <c:v>2.3272038622365008</c:v>
                </c:pt>
                <c:pt idx="31085">
                  <c:v>2.329399966709071</c:v>
                </c:pt>
                <c:pt idx="31086">
                  <c:v>2.3315965912158521</c:v>
                </c:pt>
                <c:pt idx="31087">
                  <c:v>2.3337932157226331</c:v>
                </c:pt>
                <c:pt idx="31088">
                  <c:v>2.3359893201952033</c:v>
                </c:pt>
                <c:pt idx="31089">
                  <c:v>2.3381859447019844</c:v>
                </c:pt>
                <c:pt idx="31090">
                  <c:v>2.3403825692087654</c:v>
                </c:pt>
                <c:pt idx="31091">
                  <c:v>2.3425786736813357</c:v>
                </c:pt>
                <c:pt idx="31092">
                  <c:v>2.3447752981881167</c:v>
                </c:pt>
                <c:pt idx="31093">
                  <c:v>2.3469740028317414</c:v>
                </c:pt>
                <c:pt idx="31094">
                  <c:v>2.3491706273385224</c:v>
                </c:pt>
                <c:pt idx="31095">
                  <c:v>2.3513667318110927</c:v>
                </c:pt>
                <c:pt idx="31096">
                  <c:v>2.3535633563178737</c:v>
                </c:pt>
                <c:pt idx="31097">
                  <c:v>2.355759460790444</c:v>
                </c:pt>
                <c:pt idx="31098">
                  <c:v>2.357956085297225</c:v>
                </c:pt>
                <c:pt idx="31099">
                  <c:v>2.360152709804006</c:v>
                </c:pt>
                <c:pt idx="31100">
                  <c:v>2.3623488142765763</c:v>
                </c:pt>
                <c:pt idx="31101">
                  <c:v>2.3645454387833573</c:v>
                </c:pt>
                <c:pt idx="31102">
                  <c:v>2.3578027294398094</c:v>
                </c:pt>
                <c:pt idx="31103">
                  <c:v>2.355790938483548</c:v>
                </c:pt>
                <c:pt idx="31104">
                  <c:v>2.3410920085836913</c:v>
                </c:pt>
                <c:pt idx="31105">
                  <c:v>2.31988697806913</c:v>
                </c:pt>
                <c:pt idx="31106">
                  <c:v>2.3381030536480689</c:v>
                </c:pt>
                <c:pt idx="31107">
                  <c:v>2.3304387348593232</c:v>
                </c:pt>
                <c:pt idx="31108">
                  <c:v>2.3465267497020261</c:v>
                </c:pt>
                <c:pt idx="31109">
                  <c:v>2.3661077930376728</c:v>
                </c:pt>
                <c:pt idx="31110">
                  <c:v>2.3206739527896998</c:v>
                </c:pt>
                <c:pt idx="31111">
                  <c:v>2.3208292231759655</c:v>
                </c:pt>
                <c:pt idx="31112">
                  <c:v>2.329166484147795</c:v>
                </c:pt>
                <c:pt idx="31113">
                  <c:v>2.3490539289461134</c:v>
                </c:pt>
                <c:pt idx="31114">
                  <c:v>2.3458105030996661</c:v>
                </c:pt>
                <c:pt idx="31115">
                  <c:v>2.3115130000000002</c:v>
                </c:pt>
                <c:pt idx="31116">
                  <c:v>2.2919834358607534</c:v>
                </c:pt>
                <c:pt idx="31117">
                  <c:v>2.3149116962327136</c:v>
                </c:pt>
                <c:pt idx="31118">
                  <c:v>2.3376525752085815</c:v>
                </c:pt>
                <c:pt idx="31119">
                  <c:v>2.339763584167859</c:v>
                </c:pt>
                <c:pt idx="31120">
                  <c:v>2.3476910000000002</c:v>
                </c:pt>
                <c:pt idx="31121">
                  <c:v>2.3407446399904637</c:v>
                </c:pt>
                <c:pt idx="31122">
                  <c:v>2.3286028857188272</c:v>
                </c:pt>
                <c:pt idx="31123">
                  <c:v>2.3164582562981804</c:v>
                </c:pt>
                <c:pt idx="31124">
                  <c:v>2.3115130000000002</c:v>
                </c:pt>
                <c:pt idx="31125">
                  <c:v>2.2896682147794993</c:v>
                </c:pt>
                <c:pt idx="31126">
                  <c:v>2.2974351516452076</c:v>
                </c:pt>
                <c:pt idx="31127">
                  <c:v>2.3226924678111587</c:v>
                </c:pt>
                <c:pt idx="31128">
                  <c:v>2.3476910000000002</c:v>
                </c:pt>
                <c:pt idx="31129">
                  <c:v>2.3050033598673303</c:v>
                </c:pt>
                <c:pt idx="31130">
                  <c:v>2.243414121890547</c:v>
                </c:pt>
                <c:pt idx="31131">
                  <c:v>2.3101533201827245</c:v>
                </c:pt>
                <c:pt idx="31132">
                  <c:v>2.3303007167381975</c:v>
                </c:pt>
                <c:pt idx="31133">
                  <c:v>2.3124227007982583</c:v>
                </c:pt>
                <c:pt idx="31134">
                  <c:v>2.3138089115384615</c:v>
                </c:pt>
                <c:pt idx="31135">
                  <c:v>2.3151947941037738</c:v>
                </c:pt>
                <c:pt idx="31136">
                  <c:v>2.316581004843977</c:v>
                </c:pt>
                <c:pt idx="31137">
                  <c:v>2.3179672155841802</c:v>
                </c:pt>
                <c:pt idx="31138">
                  <c:v>2.3193530981494921</c:v>
                </c:pt>
                <c:pt idx="31139">
                  <c:v>2.3207393088896953</c:v>
                </c:pt>
                <c:pt idx="31140">
                  <c:v>2.3221255196298984</c:v>
                </c:pt>
                <c:pt idx="31141">
                  <c:v>2.3235114021952104</c:v>
                </c:pt>
                <c:pt idx="31142">
                  <c:v>2.324897612935414</c:v>
                </c:pt>
                <c:pt idx="31143">
                  <c:v>2.3262851363751818</c:v>
                </c:pt>
                <c:pt idx="31144">
                  <c:v>2.3276710189404937</c:v>
                </c:pt>
                <c:pt idx="31145">
                  <c:v>2.3290572296806968</c:v>
                </c:pt>
                <c:pt idx="31146">
                  <c:v>2.3304434404209</c:v>
                </c:pt>
                <c:pt idx="31147">
                  <c:v>2.3318293229862119</c:v>
                </c:pt>
                <c:pt idx="31148">
                  <c:v>2.3332155337264151</c:v>
                </c:pt>
                <c:pt idx="31149">
                  <c:v>2.3346017444666183</c:v>
                </c:pt>
                <c:pt idx="31150">
                  <c:v>2.3359876270319306</c:v>
                </c:pt>
                <c:pt idx="31151">
                  <c:v>2.3373738377721338</c:v>
                </c:pt>
                <c:pt idx="31152">
                  <c:v>2.338760048512337</c:v>
                </c:pt>
                <c:pt idx="31153">
                  <c:v>2.3401459310776489</c:v>
                </c:pt>
                <c:pt idx="31154">
                  <c:v>2.3415321418178521</c:v>
                </c:pt>
                <c:pt idx="31155">
                  <c:v>2.3429196652576199</c:v>
                </c:pt>
                <c:pt idx="31156">
                  <c:v>2.344305875997823</c:v>
                </c:pt>
                <c:pt idx="31157">
                  <c:v>2.3456917585631349</c:v>
                </c:pt>
                <c:pt idx="31158">
                  <c:v>2.3470779693033381</c:v>
                </c:pt>
                <c:pt idx="31159">
                  <c:v>2.3484641800435413</c:v>
                </c:pt>
                <c:pt idx="31160">
                  <c:v>2.3498500626088537</c:v>
                </c:pt>
                <c:pt idx="31161">
                  <c:v>2.3512362733490568</c:v>
                </c:pt>
                <c:pt idx="31162">
                  <c:v>2.35262248408926</c:v>
                </c:pt>
                <c:pt idx="31163">
                  <c:v>2.3540083666545719</c:v>
                </c:pt>
                <c:pt idx="31164">
                  <c:v>2.3553945773947751</c:v>
                </c:pt>
                <c:pt idx="31165">
                  <c:v>2.3567807881349783</c:v>
                </c:pt>
                <c:pt idx="31166">
                  <c:v>2.3581666707002902</c:v>
                </c:pt>
                <c:pt idx="31167">
                  <c:v>2.3595528814404934</c:v>
                </c:pt>
                <c:pt idx="31168">
                  <c:v>2.3609404048802611</c:v>
                </c:pt>
                <c:pt idx="31169">
                  <c:v>2.3623262874455735</c:v>
                </c:pt>
                <c:pt idx="31170">
                  <c:v>2.3637124981857767</c:v>
                </c:pt>
                <c:pt idx="31171">
                  <c:v>2.3650987089259798</c:v>
                </c:pt>
                <c:pt idx="31172">
                  <c:v>2.3750379458879616</c:v>
                </c:pt>
                <c:pt idx="31173">
                  <c:v>2.3651164206765127</c:v>
                </c:pt>
                <c:pt idx="31174">
                  <c:v>2.3476910000000002</c:v>
                </c:pt>
                <c:pt idx="31175">
                  <c:v>2.3284115937052934</c:v>
                </c:pt>
                <c:pt idx="31176">
                  <c:v>2.3310279249821386</c:v>
                </c:pt>
                <c:pt idx="31177">
                  <c:v>2.3378046491646778</c:v>
                </c:pt>
                <c:pt idx="31178">
                  <c:v>2.3596597589413446</c:v>
                </c:pt>
                <c:pt idx="31179">
                  <c:v>2.3838689999999998</c:v>
                </c:pt>
                <c:pt idx="31180">
                  <c:v>2.3735854682577564</c:v>
                </c:pt>
                <c:pt idx="31181">
                  <c:v>2.3866253447782544</c:v>
                </c:pt>
                <c:pt idx="31182">
                  <c:v>2.3703325375446962</c:v>
                </c:pt>
                <c:pt idx="31183">
                  <c:v>2.3583615259895088</c:v>
                </c:pt>
                <c:pt idx="31184">
                  <c:v>2.3765799179780638</c:v>
                </c:pt>
                <c:pt idx="31185">
                  <c:v>2.3729466073897498</c:v>
                </c:pt>
                <c:pt idx="31186">
                  <c:v>2.4209832272510718</c:v>
                </c:pt>
                <c:pt idx="31187">
                  <c:v>2.4227147675417657</c:v>
                </c:pt>
                <c:pt idx="31188">
                  <c:v>2.4019659999999998</c:v>
                </c:pt>
                <c:pt idx="31189">
                  <c:v>2.4019659999999998</c:v>
                </c:pt>
                <c:pt idx="31190">
                  <c:v>2.4019659999999998</c:v>
                </c:pt>
                <c:pt idx="31191">
                  <c:v>2.4019659999999998</c:v>
                </c:pt>
                <c:pt idx="31192">
                  <c:v>2.4019659999999998</c:v>
                </c:pt>
                <c:pt idx="31193">
                  <c:v>2.4019659999999998</c:v>
                </c:pt>
                <c:pt idx="31194">
                  <c:v>2.4019659999999998</c:v>
                </c:pt>
                <c:pt idx="31195">
                  <c:v>2.4019659999999998</c:v>
                </c:pt>
                <c:pt idx="31196">
                  <c:v>2.4019659999999998</c:v>
                </c:pt>
                <c:pt idx="31197">
                  <c:v>2.4019659999999998</c:v>
                </c:pt>
                <c:pt idx="31198">
                  <c:v>2.4019659999999998</c:v>
                </c:pt>
                <c:pt idx="31199">
                  <c:v>2.4019659999999998</c:v>
                </c:pt>
                <c:pt idx="31200">
                  <c:v>2.4019659999999998</c:v>
                </c:pt>
                <c:pt idx="31201">
                  <c:v>2.4019659999999998</c:v>
                </c:pt>
                <c:pt idx="31202">
                  <c:v>2.4019659999999998</c:v>
                </c:pt>
                <c:pt idx="31203">
                  <c:v>2.4019659999999998</c:v>
                </c:pt>
                <c:pt idx="31204">
                  <c:v>2.4019659999999998</c:v>
                </c:pt>
                <c:pt idx="31205">
                  <c:v>2.4019659999999998</c:v>
                </c:pt>
                <c:pt idx="31206">
                  <c:v>2.4019659999999998</c:v>
                </c:pt>
                <c:pt idx="31207">
                  <c:v>2.4019659999999998</c:v>
                </c:pt>
                <c:pt idx="31208">
                  <c:v>2.4019659999999998</c:v>
                </c:pt>
                <c:pt idx="31209">
                  <c:v>2.4019659999999998</c:v>
                </c:pt>
                <c:pt idx="31210">
                  <c:v>2.4019659999999998</c:v>
                </c:pt>
                <c:pt idx="31211">
                  <c:v>2.4019659999999998</c:v>
                </c:pt>
                <c:pt idx="31212">
                  <c:v>2.4019659999999998</c:v>
                </c:pt>
                <c:pt idx="31213">
                  <c:v>2.4019659999999998</c:v>
                </c:pt>
                <c:pt idx="31214">
                  <c:v>2.4019659999999998</c:v>
                </c:pt>
                <c:pt idx="31215">
                  <c:v>2.4019659999999998</c:v>
                </c:pt>
                <c:pt idx="31216">
                  <c:v>2.4019659999999998</c:v>
                </c:pt>
                <c:pt idx="31217">
                  <c:v>2.4019659999999998</c:v>
                </c:pt>
                <c:pt idx="31218">
                  <c:v>2.4019659999999998</c:v>
                </c:pt>
                <c:pt idx="31219">
                  <c:v>2.4019659999999998</c:v>
                </c:pt>
                <c:pt idx="31220">
                  <c:v>2.4019659999999998</c:v>
                </c:pt>
                <c:pt idx="31221">
                  <c:v>2.4019659999999998</c:v>
                </c:pt>
                <c:pt idx="31222">
                  <c:v>2.4019659999999998</c:v>
                </c:pt>
                <c:pt idx="31223">
                  <c:v>2.4019659999999998</c:v>
                </c:pt>
                <c:pt idx="31224">
                  <c:v>2.4019659999999998</c:v>
                </c:pt>
                <c:pt idx="31225">
                  <c:v>2.4019659999999998</c:v>
                </c:pt>
                <c:pt idx="31226">
                  <c:v>2.4019659999999998</c:v>
                </c:pt>
                <c:pt idx="31227">
                  <c:v>2.4019659999999998</c:v>
                </c:pt>
                <c:pt idx="31228">
                  <c:v>2.4019659999999998</c:v>
                </c:pt>
                <c:pt idx="31229">
                  <c:v>2.4019659999999998</c:v>
                </c:pt>
                <c:pt idx="31230">
                  <c:v>2.4019659999999998</c:v>
                </c:pt>
                <c:pt idx="31231">
                  <c:v>2.4019659999999998</c:v>
                </c:pt>
                <c:pt idx="31232">
                  <c:v>2.4019659999999998</c:v>
                </c:pt>
                <c:pt idx="31233">
                  <c:v>2.4019659999999998</c:v>
                </c:pt>
                <c:pt idx="31234">
                  <c:v>2.4019659999999998</c:v>
                </c:pt>
                <c:pt idx="31235">
                  <c:v>2.4019659999999998</c:v>
                </c:pt>
                <c:pt idx="31236">
                  <c:v>2.4019659999999998</c:v>
                </c:pt>
                <c:pt idx="31237">
                  <c:v>2.4019659999999998</c:v>
                </c:pt>
                <c:pt idx="31238">
                  <c:v>2.4019659999999998</c:v>
                </c:pt>
                <c:pt idx="31239">
                  <c:v>2.4019659999999998</c:v>
                </c:pt>
                <c:pt idx="31240">
                  <c:v>2.4019659999999998</c:v>
                </c:pt>
                <c:pt idx="31241">
                  <c:v>2.4019659999999998</c:v>
                </c:pt>
                <c:pt idx="31242">
                  <c:v>2.4019659999999998</c:v>
                </c:pt>
                <c:pt idx="31243">
                  <c:v>2.4019659999999998</c:v>
                </c:pt>
                <c:pt idx="31244">
                  <c:v>2.4019659999999998</c:v>
                </c:pt>
                <c:pt idx="31245">
                  <c:v>2.3869186981402</c:v>
                </c:pt>
                <c:pt idx="31246">
                  <c:v>2.3581286204101097</c:v>
                </c:pt>
                <c:pt idx="31247">
                  <c:v>2.357230183094472</c:v>
                </c:pt>
                <c:pt idx="31248">
                  <c:v>2.4006549011406841</c:v>
                </c:pt>
                <c:pt idx="31249">
                  <c:v>2.3772580128730252</c:v>
                </c:pt>
                <c:pt idx="31250">
                  <c:v>2.3919538797542419</c:v>
                </c:pt>
                <c:pt idx="31251">
                  <c:v>2.3861114729453057</c:v>
                </c:pt>
                <c:pt idx="31252">
                  <c:v>2.3684507431246344</c:v>
                </c:pt>
                <c:pt idx="31253">
                  <c:v>2.399103538911644</c:v>
                </c:pt>
                <c:pt idx="31254">
                  <c:v>2.3508601462415912</c:v>
                </c:pt>
                <c:pt idx="31255">
                  <c:v>2.3684809711071471</c:v>
                </c:pt>
                <c:pt idx="31256">
                  <c:v>2.3725295523550503</c:v>
                </c:pt>
                <c:pt idx="31257">
                  <c:v>2.3765771751320135</c:v>
                </c:pt>
                <c:pt idx="31258">
                  <c:v>2.3806257563799162</c:v>
                </c:pt>
                <c:pt idx="31259">
                  <c:v>2.384674337627819</c:v>
                </c:pt>
                <c:pt idx="31260">
                  <c:v>2.3887219604047827</c:v>
                </c:pt>
                <c:pt idx="31261">
                  <c:v>2.3927705416526854</c:v>
                </c:pt>
                <c:pt idx="31262">
                  <c:v>2.3968191229005882</c:v>
                </c:pt>
                <c:pt idx="31263">
                  <c:v>2.4008667456775514</c:v>
                </c:pt>
                <c:pt idx="31264">
                  <c:v>2.4049153269254542</c:v>
                </c:pt>
                <c:pt idx="31265">
                  <c:v>2.4089639081733569</c:v>
                </c:pt>
                <c:pt idx="31266">
                  <c:v>2.4130115309503206</c:v>
                </c:pt>
                <c:pt idx="31267">
                  <c:v>2.4170601121982234</c:v>
                </c:pt>
                <c:pt idx="31268">
                  <c:v>2.4211125273298837</c:v>
                </c:pt>
                <c:pt idx="31269">
                  <c:v>2.4251601501068469</c:v>
                </c:pt>
                <c:pt idx="31270">
                  <c:v>2.4292087313547497</c:v>
                </c:pt>
                <c:pt idx="31271">
                  <c:v>2.4332573126026529</c:v>
                </c:pt>
                <c:pt idx="31272">
                  <c:v>2.4373049353796161</c:v>
                </c:pt>
                <c:pt idx="31273">
                  <c:v>2.4413535166275189</c:v>
                </c:pt>
                <c:pt idx="31274">
                  <c:v>2.4454020978754216</c:v>
                </c:pt>
                <c:pt idx="31275">
                  <c:v>2.4494497206523853</c:v>
                </c:pt>
                <c:pt idx="31276">
                  <c:v>2.4534983019002881</c:v>
                </c:pt>
                <c:pt idx="31277">
                  <c:v>2.4575468831481908</c:v>
                </c:pt>
                <c:pt idx="31278">
                  <c:v>2.4615945059251541</c:v>
                </c:pt>
                <c:pt idx="31279">
                  <c:v>2.4656430871730568</c:v>
                </c:pt>
                <c:pt idx="31280">
                  <c:v>2.4696955023047171</c:v>
                </c:pt>
                <c:pt idx="31281">
                  <c:v>2.4737440835526199</c:v>
                </c:pt>
                <c:pt idx="31282">
                  <c:v>2.4431041633285644</c:v>
                </c:pt>
                <c:pt idx="31283">
                  <c:v>2.4696216278016214</c:v>
                </c:pt>
                <c:pt idx="31284">
                  <c:v>2.458459011680572</c:v>
                </c:pt>
                <c:pt idx="31285">
                  <c:v>2.4722225367191224</c:v>
                </c:pt>
                <c:pt idx="31286">
                  <c:v>2.4743230000000001</c:v>
                </c:pt>
                <c:pt idx="31287">
                  <c:v>2.4418352066746127</c:v>
                </c:pt>
                <c:pt idx="31288">
                  <c:v>2.4545129914163089</c:v>
                </c:pt>
                <c:pt idx="31289">
                  <c:v>2.4562339999999998</c:v>
                </c:pt>
                <c:pt idx="31290">
                  <c:v>2.4728569070321811</c:v>
                </c:pt>
                <c:pt idx="31291">
                  <c:v>2.486883904392919</c:v>
                </c:pt>
                <c:pt idx="31292">
                  <c:v>2.5005478910413066</c:v>
                </c:pt>
                <c:pt idx="31293">
                  <c:v>2.51422481707099</c:v>
                </c:pt>
                <c:pt idx="31294">
                  <c:v>2.5278855688740536</c:v>
                </c:pt>
                <c:pt idx="31295">
                  <c:v>2.5415495555224412</c:v>
                </c:pt>
                <c:pt idx="31296">
                  <c:v>2.5552135421708293</c:v>
                </c:pt>
                <c:pt idx="31297">
                  <c:v>2.5688742939738929</c:v>
                </c:pt>
                <c:pt idx="31298">
                  <c:v>2.5825382806222805</c:v>
                </c:pt>
                <c:pt idx="31299">
                  <c:v>2.5472994554124941</c:v>
                </c:pt>
                <c:pt idx="31300">
                  <c:v>2.6003977470798572</c:v>
                </c:pt>
                <c:pt idx="31301">
                  <c:v>2.6189869301382926</c:v>
                </c:pt>
                <c:pt idx="31302">
                  <c:v>2.5831582185935638</c:v>
                </c:pt>
                <c:pt idx="31303">
                  <c:v>2.6546387360515022</c:v>
                </c:pt>
                <c:pt idx="31304">
                  <c:v>2.600307040057225</c:v>
                </c:pt>
                <c:pt idx="31305">
                  <c:v>2.5661863726752507</c:v>
                </c:pt>
                <c:pt idx="31306">
                  <c:v>2.6184436266984505</c:v>
                </c:pt>
                <c:pt idx="31307">
                  <c:v>2.6010062263863079</c:v>
                </c:pt>
                <c:pt idx="31308">
                  <c:v>2.6023272099537538</c:v>
                </c:pt>
                <c:pt idx="31309">
                  <c:v>2.6036481935212001</c:v>
                </c:pt>
                <c:pt idx="31310">
                  <c:v>2.604968864355794</c:v>
                </c:pt>
                <c:pt idx="31311">
                  <c:v>2.6062898479232399</c:v>
                </c:pt>
                <c:pt idx="31312">
                  <c:v>2.6076108314906863</c:v>
                </c:pt>
                <c:pt idx="31313">
                  <c:v>2.6089315023252801</c:v>
                </c:pt>
                <c:pt idx="31314">
                  <c:v>2.6102524858927261</c:v>
                </c:pt>
                <c:pt idx="31315">
                  <c:v>2.611573469460172</c:v>
                </c:pt>
                <c:pt idx="31316">
                  <c:v>2.6128941402947663</c:v>
                </c:pt>
                <c:pt idx="31317">
                  <c:v>2.6142151238622122</c:v>
                </c:pt>
                <c:pt idx="31318">
                  <c:v>2.6155373583610668</c:v>
                </c:pt>
                <c:pt idx="31319">
                  <c:v>2.6168580291956607</c:v>
                </c:pt>
                <c:pt idx="31320">
                  <c:v>2.618179012763107</c:v>
                </c:pt>
                <c:pt idx="31321">
                  <c:v>2.619499996330553</c:v>
                </c:pt>
                <c:pt idx="31322">
                  <c:v>2.6208206671651468</c:v>
                </c:pt>
                <c:pt idx="31323">
                  <c:v>2.6221416507325928</c:v>
                </c:pt>
                <c:pt idx="31324">
                  <c:v>2.6234626343000391</c:v>
                </c:pt>
                <c:pt idx="31325">
                  <c:v>2.624783305134633</c:v>
                </c:pt>
                <c:pt idx="31326">
                  <c:v>2.6261042887020789</c:v>
                </c:pt>
                <c:pt idx="31327">
                  <c:v>2.6274252722695253</c:v>
                </c:pt>
                <c:pt idx="31328">
                  <c:v>2.6287459431041191</c:v>
                </c:pt>
                <c:pt idx="31329">
                  <c:v>2.6300669266715651</c:v>
                </c:pt>
                <c:pt idx="31330">
                  <c:v>2.6313891611704197</c:v>
                </c:pt>
                <c:pt idx="31331">
                  <c:v>2.632710144737866</c:v>
                </c:pt>
                <c:pt idx="31332">
                  <c:v>2.6340308155724599</c:v>
                </c:pt>
                <c:pt idx="31333">
                  <c:v>2.6353517991399058</c:v>
                </c:pt>
                <c:pt idx="31334">
                  <c:v>2.6366727827073522</c:v>
                </c:pt>
                <c:pt idx="31335">
                  <c:v>2.637993453541946</c:v>
                </c:pt>
                <c:pt idx="31336">
                  <c:v>2.639314437109392</c:v>
                </c:pt>
                <c:pt idx="31337">
                  <c:v>2.6406354206768379</c:v>
                </c:pt>
                <c:pt idx="31338">
                  <c:v>2.6419560915114322</c:v>
                </c:pt>
                <c:pt idx="31339">
                  <c:v>2.6432770750788781</c:v>
                </c:pt>
                <c:pt idx="31340">
                  <c:v>2.644598058646324</c:v>
                </c:pt>
                <c:pt idx="31341">
                  <c:v>2.6459187294809179</c:v>
                </c:pt>
                <c:pt idx="31342">
                  <c:v>2.6472409639797729</c:v>
                </c:pt>
                <c:pt idx="31343">
                  <c:v>2.6485619475472189</c:v>
                </c:pt>
                <c:pt idx="31344">
                  <c:v>2.6498826183818127</c:v>
                </c:pt>
                <c:pt idx="31345">
                  <c:v>2.6512036019492586</c:v>
                </c:pt>
                <c:pt idx="31346">
                  <c:v>2.652524585516705</c:v>
                </c:pt>
                <c:pt idx="31347">
                  <c:v>2.6538452563512989</c:v>
                </c:pt>
                <c:pt idx="31348">
                  <c:v>2.6551662399187448</c:v>
                </c:pt>
                <c:pt idx="31349">
                  <c:v>2.6564872234861912</c:v>
                </c:pt>
                <c:pt idx="31350">
                  <c:v>2.657807894320785</c:v>
                </c:pt>
                <c:pt idx="31351">
                  <c:v>2.6591288778882309</c:v>
                </c:pt>
                <c:pt idx="31352">
                  <c:v>2.6604498614556773</c:v>
                </c:pt>
                <c:pt idx="31353">
                  <c:v>2.6617705322902712</c:v>
                </c:pt>
                <c:pt idx="31354">
                  <c:v>2.6630915158577171</c:v>
                </c:pt>
                <c:pt idx="31355">
                  <c:v>2.6644137503565717</c:v>
                </c:pt>
                <c:pt idx="31356">
                  <c:v>2.6657347339240176</c:v>
                </c:pt>
                <c:pt idx="31357">
                  <c:v>2.6670554047586119</c:v>
                </c:pt>
                <c:pt idx="31358">
                  <c:v>2.6683763883260578</c:v>
                </c:pt>
                <c:pt idx="31359">
                  <c:v>2.6696973718935038</c:v>
                </c:pt>
                <c:pt idx="31360">
                  <c:v>2.6710180427280981</c:v>
                </c:pt>
                <c:pt idx="31361">
                  <c:v>2.672339026295544</c:v>
                </c:pt>
                <c:pt idx="31362">
                  <c:v>2.6684973519313306</c:v>
                </c:pt>
                <c:pt idx="31363">
                  <c:v>2.6700353075089391</c:v>
                </c:pt>
                <c:pt idx="31364">
                  <c:v>2.7044334601812112</c:v>
                </c:pt>
                <c:pt idx="31365">
                  <c:v>2.7069867954220315</c:v>
                </c:pt>
                <c:pt idx="31366">
                  <c:v>2.7403582569725864</c:v>
                </c:pt>
                <c:pt idx="31367">
                  <c:v>2.7330463419170243</c:v>
                </c:pt>
                <c:pt idx="31368">
                  <c:v>2.7344955321888409</c:v>
                </c:pt>
                <c:pt idx="31369">
                  <c:v>2.7094969999999998</c:v>
                </c:pt>
                <c:pt idx="31370">
                  <c:v>2.7036571082498808</c:v>
                </c:pt>
                <c:pt idx="31371">
                  <c:v>2.692496686805613</c:v>
                </c:pt>
                <c:pt idx="31372">
                  <c:v>2.6958185974848785</c:v>
                </c:pt>
                <c:pt idx="31373">
                  <c:v>2.6991412947875584</c:v>
                </c:pt>
                <c:pt idx="31374">
                  <c:v>2.7024639920902382</c:v>
                </c:pt>
                <c:pt idx="31375">
                  <c:v>2.7057859027695037</c:v>
                </c:pt>
                <c:pt idx="31376">
                  <c:v>2.7091086000721836</c:v>
                </c:pt>
                <c:pt idx="31377">
                  <c:v>2.7124312973748634</c:v>
                </c:pt>
                <c:pt idx="31378">
                  <c:v>2.7157532080541289</c:v>
                </c:pt>
                <c:pt idx="31379">
                  <c:v>2.7190759053568092</c:v>
                </c:pt>
                <c:pt idx="31380">
                  <c:v>2.7224017491531467</c:v>
                </c:pt>
                <c:pt idx="31381">
                  <c:v>2.7257244464558266</c:v>
                </c:pt>
                <c:pt idx="31382">
                  <c:v>2.729046357135092</c:v>
                </c:pt>
                <c:pt idx="31383">
                  <c:v>2.7323690544377719</c:v>
                </c:pt>
                <c:pt idx="31384">
                  <c:v>2.7356917517404522</c:v>
                </c:pt>
                <c:pt idx="31385">
                  <c:v>2.7390136624197177</c:v>
                </c:pt>
                <c:pt idx="31386">
                  <c:v>2.7423363597223975</c:v>
                </c:pt>
                <c:pt idx="31387">
                  <c:v>2.7456590570250774</c:v>
                </c:pt>
                <c:pt idx="31388">
                  <c:v>2.7489809677043429</c:v>
                </c:pt>
                <c:pt idx="31389">
                  <c:v>2.7523036650070227</c:v>
                </c:pt>
                <c:pt idx="31390">
                  <c:v>2.7556263623097026</c:v>
                </c:pt>
                <c:pt idx="31391">
                  <c:v>2.7589482729889681</c:v>
                </c:pt>
                <c:pt idx="31392">
                  <c:v>2.762274116785306</c:v>
                </c:pt>
                <c:pt idx="31393">
                  <c:v>2.7655968140879859</c:v>
                </c:pt>
                <c:pt idx="31394">
                  <c:v>2.7689187247672513</c:v>
                </c:pt>
                <c:pt idx="31395">
                  <c:v>2.7722414220699312</c:v>
                </c:pt>
                <c:pt idx="31396">
                  <c:v>2.775564119372611</c:v>
                </c:pt>
                <c:pt idx="31397">
                  <c:v>2.7788860300518765</c:v>
                </c:pt>
                <c:pt idx="31398">
                  <c:v>2.7822087273545564</c:v>
                </c:pt>
                <c:pt idx="31399">
                  <c:v>2.7855314246572367</c:v>
                </c:pt>
                <c:pt idx="31400">
                  <c:v>2.7888533353365021</c:v>
                </c:pt>
                <c:pt idx="31401">
                  <c:v>2.792176032639182</c:v>
                </c:pt>
                <c:pt idx="31402">
                  <c:v>2.7954987299418619</c:v>
                </c:pt>
                <c:pt idx="31403">
                  <c:v>2.7988206406211273</c:v>
                </c:pt>
                <c:pt idx="31404">
                  <c:v>2.8021433379238072</c:v>
                </c:pt>
                <c:pt idx="31405">
                  <c:v>2.8054691817201451</c:v>
                </c:pt>
                <c:pt idx="31406">
                  <c:v>2.808791879022825</c:v>
                </c:pt>
                <c:pt idx="31407">
                  <c:v>2.8121137897020905</c:v>
                </c:pt>
                <c:pt idx="31408">
                  <c:v>2.8154364870047703</c:v>
                </c:pt>
                <c:pt idx="31409">
                  <c:v>2.8187591843074502</c:v>
                </c:pt>
                <c:pt idx="31410">
                  <c:v>2.8220810949867157</c:v>
                </c:pt>
                <c:pt idx="31411">
                  <c:v>2.8254037922893955</c:v>
                </c:pt>
                <c:pt idx="31412">
                  <c:v>2.8287264895920754</c:v>
                </c:pt>
                <c:pt idx="31413">
                  <c:v>2.8320484002713409</c:v>
                </c:pt>
                <c:pt idx="31414">
                  <c:v>2.8353710975740212</c:v>
                </c:pt>
                <c:pt idx="31415">
                  <c:v>2.838693794876701</c:v>
                </c:pt>
                <c:pt idx="31416">
                  <c:v>2.8420157055559665</c:v>
                </c:pt>
                <c:pt idx="31417">
                  <c:v>2.845341549352304</c:v>
                </c:pt>
                <c:pt idx="31418">
                  <c:v>2.8486642466549839</c:v>
                </c:pt>
                <c:pt idx="31419">
                  <c:v>2.8519861573342498</c:v>
                </c:pt>
                <c:pt idx="31420">
                  <c:v>2.8553088546369296</c:v>
                </c:pt>
                <c:pt idx="31421">
                  <c:v>2.8586315519396095</c:v>
                </c:pt>
                <c:pt idx="31422">
                  <c:v>2.861953462618875</c:v>
                </c:pt>
                <c:pt idx="31423">
                  <c:v>2.8652761599215548</c:v>
                </c:pt>
                <c:pt idx="31424">
                  <c:v>2.8685988572242347</c:v>
                </c:pt>
                <c:pt idx="31425">
                  <c:v>2.8719207679035001</c:v>
                </c:pt>
                <c:pt idx="31426">
                  <c:v>2.9045006767580457</c:v>
                </c:pt>
                <c:pt idx="31427">
                  <c:v>2.9247107553648068</c:v>
                </c:pt>
                <c:pt idx="31428">
                  <c:v>2.926574</c:v>
                </c:pt>
                <c:pt idx="31429">
                  <c:v>2.9430502977353989</c:v>
                </c:pt>
                <c:pt idx="31430">
                  <c:v>2.9779154663805438</c:v>
                </c:pt>
                <c:pt idx="31431">
                  <c:v>2.9138337935145446</c:v>
                </c:pt>
                <c:pt idx="31432">
                  <c:v>2.9253580052443384</c:v>
                </c:pt>
                <c:pt idx="31433">
                  <c:v>2.8925697854077255</c:v>
                </c:pt>
                <c:pt idx="31434">
                  <c:v>2.9075274992846927</c:v>
                </c:pt>
                <c:pt idx="31435">
                  <c:v>2.9108966657447519</c:v>
                </c:pt>
                <c:pt idx="31436">
                  <c:v>2.9134427482505831</c:v>
                </c:pt>
                <c:pt idx="31437">
                  <c:v>2.9159888307564148</c:v>
                </c:pt>
                <c:pt idx="31438">
                  <c:v>2.9185343104965011</c:v>
                </c:pt>
                <c:pt idx="31439">
                  <c:v>2.9210803930023328</c:v>
                </c:pt>
                <c:pt idx="31440">
                  <c:v>2.923626475508164</c:v>
                </c:pt>
                <c:pt idx="31441">
                  <c:v>2.9261719552482508</c:v>
                </c:pt>
                <c:pt idx="31442">
                  <c:v>2.9274775261324857</c:v>
                </c:pt>
                <c:pt idx="31443">
                  <c:v>2.9285492740638586</c:v>
                </c:pt>
                <c:pt idx="31444">
                  <c:v>2.9296207682670281</c:v>
                </c:pt>
                <c:pt idx="31445">
                  <c:v>2.9306925161984014</c:v>
                </c:pt>
                <c:pt idx="31446">
                  <c:v>2.9317642641297743</c:v>
                </c:pt>
                <c:pt idx="31447">
                  <c:v>2.9328357583329439</c:v>
                </c:pt>
                <c:pt idx="31448">
                  <c:v>2.9339075062643167</c:v>
                </c:pt>
                <c:pt idx="31449">
                  <c:v>2.9349792541956896</c:v>
                </c:pt>
                <c:pt idx="31450">
                  <c:v>2.9360507483988592</c:v>
                </c:pt>
                <c:pt idx="31451">
                  <c:v>2.9371224963302325</c:v>
                </c:pt>
                <c:pt idx="31452">
                  <c:v>2.9381942442616054</c:v>
                </c:pt>
                <c:pt idx="31453">
                  <c:v>2.9392657384647749</c:v>
                </c:pt>
                <c:pt idx="31454">
                  <c:v>2.9403374863961478</c:v>
                </c:pt>
                <c:pt idx="31455">
                  <c:v>2.9414102492403349</c:v>
                </c:pt>
                <c:pt idx="31456">
                  <c:v>2.9424819971717078</c:v>
                </c:pt>
                <c:pt idx="31457">
                  <c:v>2.9435534913748773</c:v>
                </c:pt>
                <c:pt idx="31458">
                  <c:v>2.9446252393062502</c:v>
                </c:pt>
                <c:pt idx="31459">
                  <c:v>2.9456969872376235</c:v>
                </c:pt>
                <c:pt idx="31460">
                  <c:v>2.9467684814407931</c:v>
                </c:pt>
                <c:pt idx="31461">
                  <c:v>2.9478402293721659</c:v>
                </c:pt>
                <c:pt idx="31462">
                  <c:v>2.9489119773035388</c:v>
                </c:pt>
                <c:pt idx="31463">
                  <c:v>2.9499834715067084</c:v>
                </c:pt>
                <c:pt idx="31464">
                  <c:v>2.9510552194380817</c:v>
                </c:pt>
                <c:pt idx="31465">
                  <c:v>2.9521269673694546</c:v>
                </c:pt>
                <c:pt idx="31466">
                  <c:v>2.9531984615726241</c:v>
                </c:pt>
                <c:pt idx="31467">
                  <c:v>2.9542712244168108</c:v>
                </c:pt>
                <c:pt idx="31468">
                  <c:v>2.9553429723481837</c:v>
                </c:pt>
                <c:pt idx="31469">
                  <c:v>2.9564144665513532</c:v>
                </c:pt>
                <c:pt idx="31470">
                  <c:v>2.9574862144827265</c:v>
                </c:pt>
                <c:pt idx="31471">
                  <c:v>2.9585579624140994</c:v>
                </c:pt>
                <c:pt idx="31472">
                  <c:v>2.9596294566172689</c:v>
                </c:pt>
                <c:pt idx="31473">
                  <c:v>2.9607012045486418</c:v>
                </c:pt>
                <c:pt idx="31474">
                  <c:v>2.9617729524800152</c:v>
                </c:pt>
                <c:pt idx="31475">
                  <c:v>2.9628444466831847</c:v>
                </c:pt>
                <c:pt idx="31476">
                  <c:v>2.9639161946145576</c:v>
                </c:pt>
                <c:pt idx="31477">
                  <c:v>2.9649879425459305</c:v>
                </c:pt>
                <c:pt idx="31478">
                  <c:v>2.9660594367491</c:v>
                </c:pt>
                <c:pt idx="31479">
                  <c:v>2.9671311846804733</c:v>
                </c:pt>
                <c:pt idx="31480">
                  <c:v>2.96820394752466</c:v>
                </c:pt>
                <c:pt idx="31481">
                  <c:v>2.9692756954560329</c:v>
                </c:pt>
                <c:pt idx="31482">
                  <c:v>2.9703471896592024</c:v>
                </c:pt>
                <c:pt idx="31483">
                  <c:v>2.9714189375905757</c:v>
                </c:pt>
                <c:pt idx="31484">
                  <c:v>2.9724906855219486</c:v>
                </c:pt>
                <c:pt idx="31485">
                  <c:v>2.9735621797251182</c:v>
                </c:pt>
                <c:pt idx="31486">
                  <c:v>2.974633927656491</c:v>
                </c:pt>
                <c:pt idx="31487">
                  <c:v>2.9757056755878639</c:v>
                </c:pt>
                <c:pt idx="31488">
                  <c:v>2.9767771697910339</c:v>
                </c:pt>
                <c:pt idx="31489">
                  <c:v>3.0364873150697109</c:v>
                </c:pt>
                <c:pt idx="31490">
                  <c:v>3.041682323907791</c:v>
                </c:pt>
                <c:pt idx="31491">
                  <c:v>3.0468761028668849</c:v>
                </c:pt>
                <c:pt idx="31492">
                  <c:v>3.052071111704965</c:v>
                </c:pt>
                <c:pt idx="31493">
                  <c:v>3.05727104005899</c:v>
                </c:pt>
                <c:pt idx="31494">
                  <c:v>3.0624660488970701</c:v>
                </c:pt>
                <c:pt idx="31495">
                  <c:v>3.067659827856164</c:v>
                </c:pt>
                <c:pt idx="31496">
                  <c:v>3.0728548366942441</c:v>
                </c:pt>
                <c:pt idx="31497">
                  <c:v>3.0780498455323242</c:v>
                </c:pt>
                <c:pt idx="31498">
                  <c:v>3.0832436244914181</c:v>
                </c:pt>
                <c:pt idx="31499">
                  <c:v>3.0884386333294982</c:v>
                </c:pt>
                <c:pt idx="31500">
                  <c:v>3.0936336421675783</c:v>
                </c:pt>
                <c:pt idx="31501">
                  <c:v>3.0988274211266722</c:v>
                </c:pt>
                <c:pt idx="31502">
                  <c:v>3.1040224299647523</c:v>
                </c:pt>
                <c:pt idx="31503">
                  <c:v>3.1092174388028324</c:v>
                </c:pt>
                <c:pt idx="31504">
                  <c:v>3.1144112177619259</c:v>
                </c:pt>
                <c:pt idx="31505">
                  <c:v>3.1196111461159513</c:v>
                </c:pt>
                <c:pt idx="31506">
                  <c:v>3.1248061549540314</c:v>
                </c:pt>
                <c:pt idx="31507">
                  <c:v>3.1299999339131253</c:v>
                </c:pt>
                <c:pt idx="31508">
                  <c:v>3.1351949427512054</c:v>
                </c:pt>
                <c:pt idx="31509">
                  <c:v>3.1403899515892855</c:v>
                </c:pt>
                <c:pt idx="31510">
                  <c:v>3.1455837305483794</c:v>
                </c:pt>
                <c:pt idx="31511">
                  <c:v>3.1507787393864595</c:v>
                </c:pt>
                <c:pt idx="31512">
                  <c:v>3.1559737482245396</c:v>
                </c:pt>
                <c:pt idx="31513">
                  <c:v>3.161167527183633</c:v>
                </c:pt>
                <c:pt idx="31514">
                  <c:v>3.1663625360217131</c:v>
                </c:pt>
                <c:pt idx="31515">
                  <c:v>3.1715575448597932</c:v>
                </c:pt>
                <c:pt idx="31516">
                  <c:v>3.1767513238188871</c:v>
                </c:pt>
                <c:pt idx="31517">
                  <c:v>3.1819463326569672</c:v>
                </c:pt>
                <c:pt idx="31518">
                  <c:v>3.1871462610109926</c:v>
                </c:pt>
                <c:pt idx="31519">
                  <c:v>3.1923412698490727</c:v>
                </c:pt>
                <c:pt idx="31520">
                  <c:v>3.1975350488081666</c:v>
                </c:pt>
                <c:pt idx="31521">
                  <c:v>3.2027300576462467</c:v>
                </c:pt>
                <c:pt idx="31522">
                  <c:v>3.2079250664843268</c:v>
                </c:pt>
                <c:pt idx="31523">
                  <c:v>3.2131188454434203</c:v>
                </c:pt>
                <c:pt idx="31524">
                  <c:v>3.2183138542815004</c:v>
                </c:pt>
                <c:pt idx="31525">
                  <c:v>3.2235088631195805</c:v>
                </c:pt>
                <c:pt idx="31526">
                  <c:v>3.2287026420786744</c:v>
                </c:pt>
                <c:pt idx="31527">
                  <c:v>3.2338976509167545</c:v>
                </c:pt>
                <c:pt idx="31528">
                  <c:v>3.2390926597548346</c:v>
                </c:pt>
                <c:pt idx="31529">
                  <c:v>3.2442864387139285</c:v>
                </c:pt>
                <c:pt idx="31530">
                  <c:v>3.2494863670679539</c:v>
                </c:pt>
                <c:pt idx="31531">
                  <c:v>3.254681375906034</c:v>
                </c:pt>
                <c:pt idx="31532">
                  <c:v>3.2598751548651275</c:v>
                </c:pt>
                <c:pt idx="31533">
                  <c:v>3.2650701637032076</c:v>
                </c:pt>
                <c:pt idx="31534">
                  <c:v>3.2702651725412877</c:v>
                </c:pt>
                <c:pt idx="31535">
                  <c:v>3.2341039999999999</c:v>
                </c:pt>
                <c:pt idx="31536">
                  <c:v>3.2337848330948975</c:v>
                </c:pt>
                <c:pt idx="31537">
                  <c:v>3.1985039508822126</c:v>
                </c:pt>
                <c:pt idx="31538">
                  <c:v>3.2349323147353362</c:v>
                </c:pt>
                <c:pt idx="31539">
                  <c:v>3.2686607792610247</c:v>
                </c:pt>
                <c:pt idx="31540">
                  <c:v>3.2153464747257989</c:v>
                </c:pt>
                <c:pt idx="31541">
                  <c:v>3.1995132083929421</c:v>
                </c:pt>
                <c:pt idx="31542">
                  <c:v>3.2341039999999999</c:v>
                </c:pt>
                <c:pt idx="31543">
                  <c:v>3.2341039999999999</c:v>
                </c:pt>
                <c:pt idx="31544">
                  <c:v>3.2341039999999999</c:v>
                </c:pt>
                <c:pt idx="31545">
                  <c:v>3.2341039999999999</c:v>
                </c:pt>
                <c:pt idx="31546">
                  <c:v>3.2341039999999999</c:v>
                </c:pt>
                <c:pt idx="31547">
                  <c:v>3.2350355547079856</c:v>
                </c:pt>
                <c:pt idx="31548">
                  <c:v>3.2870858655221746</c:v>
                </c:pt>
                <c:pt idx="31549">
                  <c:v>3.235225676204101</c:v>
                </c:pt>
                <c:pt idx="31550">
                  <c:v>3.2705641540230568</c:v>
                </c:pt>
                <c:pt idx="31551">
                  <c:v>3.2777737130191178</c:v>
                </c:pt>
                <c:pt idx="31552">
                  <c:v>3.2849849792278234</c:v>
                </c:pt>
                <c:pt idx="31553">
                  <c:v>3.2921945382238844</c:v>
                </c:pt>
                <c:pt idx="31554">
                  <c:v>3.2994058044325896</c:v>
                </c:pt>
                <c:pt idx="31555">
                  <c:v>3.3066238994918713</c:v>
                </c:pt>
                <c:pt idx="31556">
                  <c:v>3.3138351657005765</c:v>
                </c:pt>
                <c:pt idx="31557">
                  <c:v>3.3210447246966375</c:v>
                </c:pt>
                <c:pt idx="31558">
                  <c:v>3.3282559909053431</c:v>
                </c:pt>
                <c:pt idx="31559">
                  <c:v>3.3354672571140482</c:v>
                </c:pt>
                <c:pt idx="31560">
                  <c:v>3.3426768161101093</c:v>
                </c:pt>
                <c:pt idx="31561">
                  <c:v>3.3498880823188144</c:v>
                </c:pt>
                <c:pt idx="31562">
                  <c:v>3.35709934852752</c:v>
                </c:pt>
                <c:pt idx="31563">
                  <c:v>3.364308907523581</c:v>
                </c:pt>
                <c:pt idx="31564">
                  <c:v>3.3715201737322862</c:v>
                </c:pt>
                <c:pt idx="31565">
                  <c:v>3.3787314399409913</c:v>
                </c:pt>
                <c:pt idx="31566">
                  <c:v>3.3859409989370528</c:v>
                </c:pt>
                <c:pt idx="31567">
                  <c:v>3.393152265145758</c:v>
                </c:pt>
                <c:pt idx="31568">
                  <c:v>3.4003703602050397</c:v>
                </c:pt>
                <c:pt idx="31569">
                  <c:v>3.4075816264137448</c:v>
                </c:pt>
                <c:pt idx="31570">
                  <c:v>3.4147911854098059</c:v>
                </c:pt>
                <c:pt idx="31571">
                  <c:v>3.422002451618511</c:v>
                </c:pt>
                <c:pt idx="31572">
                  <c:v>3.4292137178272166</c:v>
                </c:pt>
                <c:pt idx="31573">
                  <c:v>3.4724761934415156</c:v>
                </c:pt>
                <c:pt idx="31574">
                  <c:v>3.4796874596502207</c:v>
                </c:pt>
                <c:pt idx="31575">
                  <c:v>3.4869055547095025</c:v>
                </c:pt>
                <c:pt idx="31576">
                  <c:v>3.4941168209182076</c:v>
                </c:pt>
                <c:pt idx="31577">
                  <c:v>3.5013263799142686</c:v>
                </c:pt>
                <c:pt idx="31578">
                  <c:v>3.5085376461229743</c:v>
                </c:pt>
                <c:pt idx="31579">
                  <c:v>3.5157489123316794</c:v>
                </c:pt>
                <c:pt idx="31580">
                  <c:v>3.5229584713277404</c:v>
                </c:pt>
                <c:pt idx="31581">
                  <c:v>3.530169737536446</c:v>
                </c:pt>
                <c:pt idx="31582">
                  <c:v>3.5373810037451512</c:v>
                </c:pt>
                <c:pt idx="31583">
                  <c:v>3.5445905627412122</c:v>
                </c:pt>
                <c:pt idx="31584">
                  <c:v>3.5518018289499174</c:v>
                </c:pt>
                <c:pt idx="31585">
                  <c:v>3.5590130951586225</c:v>
                </c:pt>
                <c:pt idx="31586">
                  <c:v>3.566222654154684</c:v>
                </c:pt>
                <c:pt idx="31587">
                  <c:v>3.5734339203633891</c:v>
                </c:pt>
                <c:pt idx="31588">
                  <c:v>3.5806520154226709</c:v>
                </c:pt>
                <c:pt idx="31589">
                  <c:v>3.587863281631376</c:v>
                </c:pt>
                <c:pt idx="31590">
                  <c:v>3.595072840627437</c:v>
                </c:pt>
                <c:pt idx="31591">
                  <c:v>3.6022841068361422</c:v>
                </c:pt>
                <c:pt idx="31592">
                  <c:v>3.6094936658322037</c:v>
                </c:pt>
                <c:pt idx="31593">
                  <c:v>3.6139990000000002</c:v>
                </c:pt>
                <c:pt idx="31594">
                  <c:v>3.6488221728247914</c:v>
                </c:pt>
                <c:pt idx="31595">
                  <c:v>3.6902802641869337</c:v>
                </c:pt>
                <c:pt idx="31596">
                  <c:v>3.668275</c:v>
                </c:pt>
                <c:pt idx="31597">
                  <c:v>3.7821613169107855</c:v>
                </c:pt>
                <c:pt idx="31598">
                  <c:v>3.8412384235764239</c:v>
                </c:pt>
                <c:pt idx="31599">
                  <c:v>3.8431940873624542</c:v>
                </c:pt>
                <c:pt idx="31600">
                  <c:v>3.8309799890109888</c:v>
                </c:pt>
                <c:pt idx="31601">
                  <c:v>3.9233957222777223</c:v>
                </c:pt>
                <c:pt idx="31602">
                  <c:v>3.9967492498807822</c:v>
                </c:pt>
                <c:pt idx="31603">
                  <c:v>4.0149669303933253</c:v>
                </c:pt>
                <c:pt idx="31604">
                  <c:v>4.0354432974386203</c:v>
                </c:pt>
                <c:pt idx="31605">
                  <c:v>4.0669037538648265</c:v>
                </c:pt>
                <c:pt idx="31606">
                  <c:v>4.0983716600794367</c:v>
                </c:pt>
                <c:pt idx="31607">
                  <c:v>4.1298395662940459</c:v>
                </c:pt>
                <c:pt idx="31608">
                  <c:v>4.161300022720253</c:v>
                </c:pt>
                <c:pt idx="31609">
                  <c:v>4.1927679289348623</c:v>
                </c:pt>
                <c:pt idx="31610">
                  <c:v>4.2242358351494724</c:v>
                </c:pt>
                <c:pt idx="31611">
                  <c:v>4.2556962915756786</c:v>
                </c:pt>
                <c:pt idx="31612">
                  <c:v>4.2871641977902888</c:v>
                </c:pt>
                <c:pt idx="31613">
                  <c:v>4.3186619031585103</c:v>
                </c:pt>
                <c:pt idx="31614">
                  <c:v>4.3501223595847174</c:v>
                </c:pt>
                <c:pt idx="31615">
                  <c:v>4.3815902657993266</c:v>
                </c:pt>
                <c:pt idx="31616">
                  <c:v>4.4130581720139368</c:v>
                </c:pt>
                <c:pt idx="31617">
                  <c:v>4.444518628440143</c:v>
                </c:pt>
                <c:pt idx="31618">
                  <c:v>4.4759865346547532</c:v>
                </c:pt>
                <c:pt idx="31619">
                  <c:v>4.5074544408693624</c:v>
                </c:pt>
                <c:pt idx="31620">
                  <c:v>4.5389148972955686</c:v>
                </c:pt>
                <c:pt idx="31621">
                  <c:v>4.5703828035101788</c:v>
                </c:pt>
                <c:pt idx="31622">
                  <c:v>4.601850709724788</c:v>
                </c:pt>
                <c:pt idx="31623">
                  <c:v>4.6333111661509951</c:v>
                </c:pt>
                <c:pt idx="31624">
                  <c:v>4.6647790723656044</c:v>
                </c:pt>
                <c:pt idx="31625">
                  <c:v>4.6962767777338268</c:v>
                </c:pt>
                <c:pt idx="31626">
                  <c:v>4.7277446839484361</c:v>
                </c:pt>
                <c:pt idx="31627">
                  <c:v>4.7592051403746432</c:v>
                </c:pt>
                <c:pt idx="31628">
                  <c:v>4.7906730465892524</c:v>
                </c:pt>
                <c:pt idx="31629">
                  <c:v>4.8221409528038626</c:v>
                </c:pt>
                <c:pt idx="31630">
                  <c:v>4.8536014092300688</c:v>
                </c:pt>
                <c:pt idx="31631">
                  <c:v>4.8850693154446789</c:v>
                </c:pt>
                <c:pt idx="31632">
                  <c:v>4.9165372216592882</c:v>
                </c:pt>
                <c:pt idx="31633">
                  <c:v>4.9479976780854944</c:v>
                </c:pt>
                <c:pt idx="31634">
                  <c:v>4.9794655843001046</c:v>
                </c:pt>
                <c:pt idx="31635">
                  <c:v>5.0109334905147138</c:v>
                </c:pt>
                <c:pt idx="31636">
                  <c:v>5.0423939469409209</c:v>
                </c:pt>
                <c:pt idx="31637">
                  <c:v>5.0738618531555311</c:v>
                </c:pt>
                <c:pt idx="31638">
                  <c:v>5.1053595585237526</c:v>
                </c:pt>
                <c:pt idx="31639">
                  <c:v>5.1368200149499597</c:v>
                </c:pt>
                <c:pt idx="31640">
                  <c:v>5.1682879211645689</c:v>
                </c:pt>
                <c:pt idx="31641">
                  <c:v>5.1997558273791782</c:v>
                </c:pt>
                <c:pt idx="31642">
                  <c:v>5.2312162838053853</c:v>
                </c:pt>
                <c:pt idx="31643">
                  <c:v>5.2626841900199945</c:v>
                </c:pt>
                <c:pt idx="31644">
                  <c:v>5.2941520962346047</c:v>
                </c:pt>
                <c:pt idx="31645">
                  <c:v>5.3256125526608109</c:v>
                </c:pt>
                <c:pt idx="31646">
                  <c:v>5.3570804588754211</c:v>
                </c:pt>
                <c:pt idx="31647">
                  <c:v>5.3885483650900303</c:v>
                </c:pt>
                <c:pt idx="31648">
                  <c:v>5.4311248776824037</c:v>
                </c:pt>
                <c:pt idx="31649">
                  <c:v>5.476921112303291</c:v>
                </c:pt>
                <c:pt idx="31650">
                  <c:v>5.5043843497020264</c:v>
                </c:pt>
                <c:pt idx="31651">
                  <c:v>5.5408707281831182</c:v>
                </c:pt>
                <c:pt idx="31652">
                  <c:v>5.5862533066285165</c:v>
                </c:pt>
                <c:pt idx="31653">
                  <c:v>5.6320770727056022</c:v>
                </c:pt>
                <c:pt idx="31654">
                  <c:v>5.6677006242250831</c:v>
                </c:pt>
                <c:pt idx="31655">
                  <c:v>5.7244783118741056</c:v>
                </c:pt>
                <c:pt idx="31656">
                  <c:v>5.8155628319427883</c:v>
                </c:pt>
                <c:pt idx="31657">
                  <c:v>5.9233828372808235</c:v>
                </c:pt>
                <c:pt idx="31658">
                  <c:v>6.0452659758322262</c:v>
                </c:pt>
                <c:pt idx="31659">
                  <c:v>6.1671779761261236</c:v>
                </c:pt>
                <c:pt idx="31660">
                  <c:v>6.2890899764200201</c:v>
                </c:pt>
                <c:pt idx="31661">
                  <c:v>6.4109731149714237</c:v>
                </c:pt>
                <c:pt idx="31662">
                  <c:v>6.5328851152653202</c:v>
                </c:pt>
                <c:pt idx="31663">
                  <c:v>6.6549125625291925</c:v>
                </c:pt>
                <c:pt idx="31664">
                  <c:v>6.7767957010805953</c:v>
                </c:pt>
                <c:pt idx="31665">
                  <c:v>6.8987077013744926</c:v>
                </c:pt>
                <c:pt idx="31666">
                  <c:v>7.0206197016683891</c:v>
                </c:pt>
                <c:pt idx="31667">
                  <c:v>7.1425028402197928</c:v>
                </c:pt>
                <c:pt idx="31668">
                  <c:v>7.2644148405136892</c:v>
                </c:pt>
                <c:pt idx="31669">
                  <c:v>7.3863268408075866</c:v>
                </c:pt>
                <c:pt idx="31670">
                  <c:v>7.5082099793589894</c:v>
                </c:pt>
                <c:pt idx="31671">
                  <c:v>7.6301219796528859</c:v>
                </c:pt>
                <c:pt idx="31672">
                  <c:v>7.7520339799467832</c:v>
                </c:pt>
                <c:pt idx="31673">
                  <c:v>7.873917118498186</c:v>
                </c:pt>
                <c:pt idx="31674">
                  <c:v>7.9958291187920834</c:v>
                </c:pt>
                <c:pt idx="31675">
                  <c:v>8.1178565660559556</c:v>
                </c:pt>
                <c:pt idx="31676">
                  <c:v>8.2397685663498521</c:v>
                </c:pt>
                <c:pt idx="31677">
                  <c:v>8.3616517049012558</c:v>
                </c:pt>
                <c:pt idx="31678">
                  <c:v>8.4835637051951522</c:v>
                </c:pt>
                <c:pt idx="31679">
                  <c:v>8.6054757054890487</c:v>
                </c:pt>
                <c:pt idx="31680">
                  <c:v>8.7273588440404524</c:v>
                </c:pt>
                <c:pt idx="31681">
                  <c:v>8.8492708443343489</c:v>
                </c:pt>
                <c:pt idx="31682">
                  <c:v>8.9711828446282471</c:v>
                </c:pt>
                <c:pt idx="31683">
                  <c:v>9.093065983179649</c:v>
                </c:pt>
                <c:pt idx="31684">
                  <c:v>9.2149779834735455</c:v>
                </c:pt>
                <c:pt idx="31685">
                  <c:v>9.3368899837674419</c:v>
                </c:pt>
                <c:pt idx="31686">
                  <c:v>9.4587731223188456</c:v>
                </c:pt>
                <c:pt idx="31687">
                  <c:v>9.5806851226127439</c:v>
                </c:pt>
                <c:pt idx="31688">
                  <c:v>9.7027125698766152</c:v>
                </c:pt>
                <c:pt idx="31689">
                  <c:v>9.8245957084280189</c:v>
                </c:pt>
                <c:pt idx="31690">
                  <c:v>9.9465077087219154</c:v>
                </c:pt>
                <c:pt idx="31691">
                  <c:v>10.068419709015812</c:v>
                </c:pt>
                <c:pt idx="31692">
                  <c:v>10.190302847567215</c:v>
                </c:pt>
                <c:pt idx="31693">
                  <c:v>10.312214847861114</c:v>
                </c:pt>
                <c:pt idx="31694">
                  <c:v>10.43412684815501</c:v>
                </c:pt>
                <c:pt idx="31695">
                  <c:v>10.556009986706412</c:v>
                </c:pt>
                <c:pt idx="31696">
                  <c:v>10.677921987000309</c:v>
                </c:pt>
                <c:pt idx="31697">
                  <c:v>10.799833987294207</c:v>
                </c:pt>
                <c:pt idx="31698">
                  <c:v>10.92171712584561</c:v>
                </c:pt>
                <c:pt idx="31699">
                  <c:v>11.043629126139507</c:v>
                </c:pt>
                <c:pt idx="31700">
                  <c:v>11.165656573403378</c:v>
                </c:pt>
                <c:pt idx="31701">
                  <c:v>11.287568573697275</c:v>
                </c:pt>
                <c:pt idx="31702">
                  <c:v>11.443497843109203</c:v>
                </c:pt>
                <c:pt idx="31703">
                  <c:v>11.619816431092037</c:v>
                </c:pt>
                <c:pt idx="31704">
                  <c:v>11.781873820738975</c:v>
                </c:pt>
                <c:pt idx="31705">
                  <c:v>11.964003655221745</c:v>
                </c:pt>
                <c:pt idx="31706">
                  <c:v>12.146200512160229</c:v>
                </c:pt>
                <c:pt idx="31707">
                  <c:v>12.31985356223176</c:v>
                </c:pt>
                <c:pt idx="31708">
                  <c:v>12.501096562097736</c:v>
                </c:pt>
                <c:pt idx="31709">
                  <c:v>12.692696551740582</c:v>
                </c:pt>
                <c:pt idx="31710">
                  <c:v>12.874893648545541</c:v>
                </c:pt>
                <c:pt idx="31711">
                  <c:v>12.994380689983521</c:v>
                </c:pt>
                <c:pt idx="31712">
                  <c:v>13.050351590551182</c:v>
                </c:pt>
                <c:pt idx="31713">
                  <c:v>13.106375493865594</c:v>
                </c:pt>
                <c:pt idx="31714">
                  <c:v>13.162333143746567</c:v>
                </c:pt>
                <c:pt idx="31715">
                  <c:v>13.273823828367105</c:v>
                </c:pt>
                <c:pt idx="31716">
                  <c:v>13.430961759656652</c:v>
                </c:pt>
                <c:pt idx="31717">
                  <c:v>13.594896895326658</c:v>
                </c:pt>
                <c:pt idx="31718">
                  <c:v>13.805461857838242</c:v>
                </c:pt>
                <c:pt idx="31719">
                  <c:v>14.042298078315378</c:v>
                </c:pt>
                <c:pt idx="31720">
                  <c:v>14.279078229611528</c:v>
                </c:pt>
                <c:pt idx="31721">
                  <c:v>14.515914450088662</c:v>
                </c:pt>
                <c:pt idx="31722">
                  <c:v>14.752750670565796</c:v>
                </c:pt>
                <c:pt idx="31723">
                  <c:v>14.989530821861946</c:v>
                </c:pt>
                <c:pt idx="31724">
                  <c:v>15.22636704233908</c:v>
                </c:pt>
                <c:pt idx="31725">
                  <c:v>15.463427539540151</c:v>
                </c:pt>
                <c:pt idx="31726">
                  <c:v>15.700263760017286</c:v>
                </c:pt>
                <c:pt idx="31727">
                  <c:v>15.937043911313435</c:v>
                </c:pt>
                <c:pt idx="31728">
                  <c:v>16.173880131790568</c:v>
                </c:pt>
                <c:pt idx="31729">
                  <c:v>16.410716352267706</c:v>
                </c:pt>
                <c:pt idx="31730">
                  <c:v>16.647496503563854</c:v>
                </c:pt>
                <c:pt idx="31731">
                  <c:v>16.884332724040988</c:v>
                </c:pt>
                <c:pt idx="31732">
                  <c:v>17.121168944518121</c:v>
                </c:pt>
                <c:pt idx="31733">
                  <c:v>17.357949095814273</c:v>
                </c:pt>
                <c:pt idx="31734">
                  <c:v>17.594785316291407</c:v>
                </c:pt>
                <c:pt idx="31735">
                  <c:v>17.831621536768541</c:v>
                </c:pt>
                <c:pt idx="31736">
                  <c:v>18.068401688064689</c:v>
                </c:pt>
                <c:pt idx="31737">
                  <c:v>18.305237908541827</c:v>
                </c:pt>
                <c:pt idx="31738">
                  <c:v>18.542298405742898</c:v>
                </c:pt>
                <c:pt idx="31739">
                  <c:v>18.779078557039046</c:v>
                </c:pt>
                <c:pt idx="31740">
                  <c:v>19.01591477751618</c:v>
                </c:pt>
                <c:pt idx="31741">
                  <c:v>19.252750997993314</c:v>
                </c:pt>
                <c:pt idx="31742">
                  <c:v>19.489531149289462</c:v>
                </c:pt>
                <c:pt idx="31743">
                  <c:v>19.726367369766599</c:v>
                </c:pt>
                <c:pt idx="31744">
                  <c:v>19.963203590243733</c:v>
                </c:pt>
                <c:pt idx="31745">
                  <c:v>20.199983741539882</c:v>
                </c:pt>
                <c:pt idx="31746">
                  <c:v>20.436819962017019</c:v>
                </c:pt>
                <c:pt idx="31747">
                  <c:v>20.673656182494152</c:v>
                </c:pt>
                <c:pt idx="31748">
                  <c:v>20.910436333790301</c:v>
                </c:pt>
                <c:pt idx="31749">
                  <c:v>21.147272554267435</c:v>
                </c:pt>
                <c:pt idx="31750">
                  <c:v>21.384333051468506</c:v>
                </c:pt>
                <c:pt idx="31751">
                  <c:v>21.621169271945639</c:v>
                </c:pt>
                <c:pt idx="31752">
                  <c:v>21.857949423241791</c:v>
                </c:pt>
                <c:pt idx="31753">
                  <c:v>22.094785643718925</c:v>
                </c:pt>
                <c:pt idx="31754">
                  <c:v>22.331621864196059</c:v>
                </c:pt>
                <c:pt idx="31755">
                  <c:v>22.568402015492211</c:v>
                </c:pt>
                <c:pt idx="31756">
                  <c:v>22.805238235969341</c:v>
                </c:pt>
                <c:pt idx="31757">
                  <c:v>23.042074456446478</c:v>
                </c:pt>
                <c:pt idx="31758">
                  <c:v>23.278854607742627</c:v>
                </c:pt>
                <c:pt idx="31759">
                  <c:v>23.515690828219761</c:v>
                </c:pt>
                <c:pt idx="31760">
                  <c:v>23.752527048696898</c:v>
                </c:pt>
                <c:pt idx="31761">
                  <c:v>23.989307199993046</c:v>
                </c:pt>
                <c:pt idx="31762">
                  <c:v>24.22614342047018</c:v>
                </c:pt>
                <c:pt idx="31763">
                  <c:v>24.463203917671251</c:v>
                </c:pt>
                <c:pt idx="31764">
                  <c:v>24.699984068967403</c:v>
                </c:pt>
                <c:pt idx="31765">
                  <c:v>24.936820289444533</c:v>
                </c:pt>
                <c:pt idx="31766">
                  <c:v>25.316076244158321</c:v>
                </c:pt>
                <c:pt idx="31767">
                  <c:v>25.591039389127324</c:v>
                </c:pt>
                <c:pt idx="31768">
                  <c:v>25.972576971156137</c:v>
                </c:pt>
                <c:pt idx="31769">
                  <c:v>26.282282706008584</c:v>
                </c:pt>
                <c:pt idx="31770">
                  <c:v>26.556158120381408</c:v>
                </c:pt>
                <c:pt idx="31771">
                  <c:v>26.884036538149736</c:v>
                </c:pt>
                <c:pt idx="31772">
                  <c:v>27.211046403433478</c:v>
                </c:pt>
                <c:pt idx="31773">
                  <c:v>27.504866113468417</c:v>
                </c:pt>
                <c:pt idx="31774">
                  <c:v>27.855784709186199</c:v>
                </c:pt>
                <c:pt idx="31775">
                  <c:v>27.881449154930252</c:v>
                </c:pt>
                <c:pt idx="31776">
                  <c:v>27.907089320214755</c:v>
                </c:pt>
                <c:pt idx="31777">
                  <c:v>27.93272341538437</c:v>
                </c:pt>
                <c:pt idx="31778">
                  <c:v>27.95836358066887</c:v>
                </c:pt>
                <c:pt idx="31779">
                  <c:v>27.984003745953373</c:v>
                </c:pt>
                <c:pt idx="31780">
                  <c:v>28.009637841122988</c:v>
                </c:pt>
                <c:pt idx="31781">
                  <c:v>28.035278006407491</c:v>
                </c:pt>
                <c:pt idx="31782">
                  <c:v>28.060918171691991</c:v>
                </c:pt>
                <c:pt idx="31783">
                  <c:v>28.086552266861606</c:v>
                </c:pt>
                <c:pt idx="31784">
                  <c:v>28.112192432146109</c:v>
                </c:pt>
                <c:pt idx="31785">
                  <c:v>28.137832597430609</c:v>
                </c:pt>
                <c:pt idx="31786">
                  <c:v>28.163466692600224</c:v>
                </c:pt>
                <c:pt idx="31787">
                  <c:v>28.189106857884727</c:v>
                </c:pt>
                <c:pt idx="31788">
                  <c:v>28.21477130362878</c:v>
                </c:pt>
                <c:pt idx="31789">
                  <c:v>28.311202448218921</c:v>
                </c:pt>
                <c:pt idx="31790">
                  <c:v>28.652625862449888</c:v>
                </c:pt>
                <c:pt idx="31791">
                  <c:v>28.994049276680851</c:v>
                </c:pt>
                <c:pt idx="31792">
                  <c:v>29.335391861505041</c:v>
                </c:pt>
                <c:pt idx="31793">
                  <c:v>29.676815275736008</c:v>
                </c:pt>
                <c:pt idx="31794">
                  <c:v>30.018238689966974</c:v>
                </c:pt>
                <c:pt idx="31795">
                  <c:v>30.359581274791161</c:v>
                </c:pt>
                <c:pt idx="31796">
                  <c:v>30.701004689022128</c:v>
                </c:pt>
                <c:pt idx="31797">
                  <c:v>31.042428103253094</c:v>
                </c:pt>
                <c:pt idx="31798">
                  <c:v>31.383770688077281</c:v>
                </c:pt>
                <c:pt idx="31799">
                  <c:v>32.749706833221481</c:v>
                </c:pt>
                <c:pt idx="31800">
                  <c:v>33.091130247452448</c:v>
                </c:pt>
                <c:pt idx="31801">
                  <c:v>33.432553661683414</c:v>
                </c:pt>
                <c:pt idx="31802">
                  <c:v>33.773896246507604</c:v>
                </c:pt>
                <c:pt idx="31803">
                  <c:v>34.115319660738571</c:v>
                </c:pt>
                <c:pt idx="31804">
                  <c:v>34.456743074969538</c:v>
                </c:pt>
                <c:pt idx="31805">
                  <c:v>34.79808565979372</c:v>
                </c:pt>
                <c:pt idx="31806">
                  <c:v>35.139509074024687</c:v>
                </c:pt>
                <c:pt idx="31807">
                  <c:v>35.480932488255654</c:v>
                </c:pt>
                <c:pt idx="31808">
                  <c:v>35.822275073079844</c:v>
                </c:pt>
                <c:pt idx="31809">
                  <c:v>36.16369848731081</c:v>
                </c:pt>
                <c:pt idx="31810">
                  <c:v>36.505445219168891</c:v>
                </c:pt>
                <c:pt idx="31811">
                  <c:v>36.846787803993081</c:v>
                </c:pt>
                <c:pt idx="31812">
                  <c:v>37.188211218224041</c:v>
                </c:pt>
                <c:pt idx="31813">
                  <c:v>37.516511072246068</c:v>
                </c:pt>
                <c:pt idx="31814">
                  <c:v>37.849141367580458</c:v>
                </c:pt>
                <c:pt idx="31815">
                  <c:v>38.229071392465428</c:v>
                </c:pt>
                <c:pt idx="31816">
                  <c:v>38.606127902718171</c:v>
                </c:pt>
                <c:pt idx="31817">
                  <c:v>38.952180562097737</c:v>
                </c:pt>
                <c:pt idx="31818">
                  <c:v>39.273781399141633</c:v>
                </c:pt>
                <c:pt idx="31819">
                  <c:v>39.606811015259893</c:v>
                </c:pt>
                <c:pt idx="31820">
                  <c:v>39.964047087744397</c:v>
                </c:pt>
                <c:pt idx="31821">
                  <c:v>40.326182664362335</c:v>
                </c:pt>
                <c:pt idx="31822">
                  <c:v>40.706451083018088</c:v>
                </c:pt>
                <c:pt idx="31823">
                  <c:v>41.06353108632419</c:v>
                </c:pt>
                <c:pt idx="31824">
                  <c:v>41.420526553644656</c:v>
                </c:pt>
                <c:pt idx="31825">
                  <c:v>41.777606556950758</c:v>
                </c:pt>
                <c:pt idx="31826">
                  <c:v>42.13468656025686</c:v>
                </c:pt>
                <c:pt idx="31827">
                  <c:v>42.491682027577326</c:v>
                </c:pt>
                <c:pt idx="31828">
                  <c:v>42.848762030883428</c:v>
                </c:pt>
                <c:pt idx="31829">
                  <c:v>43.20584203418953</c:v>
                </c:pt>
                <c:pt idx="31830">
                  <c:v>43.562837501509996</c:v>
                </c:pt>
                <c:pt idx="31831">
                  <c:v>43.919917504816098</c:v>
                </c:pt>
                <c:pt idx="31832">
                  <c:v>44.2769975081222</c:v>
                </c:pt>
                <c:pt idx="31833">
                  <c:v>44.633992975442666</c:v>
                </c:pt>
                <c:pt idx="31834">
                  <c:v>44.991411122691289</c:v>
                </c:pt>
                <c:pt idx="31835">
                  <c:v>45.348491125997391</c:v>
                </c:pt>
                <c:pt idx="31836">
                  <c:v>45.705486593317865</c:v>
                </c:pt>
                <c:pt idx="31837">
                  <c:v>46.088010906078665</c:v>
                </c:pt>
                <c:pt idx="31838">
                  <c:v>46.445821363137817</c:v>
                </c:pt>
                <c:pt idx="31839">
                  <c:v>46.76282718025751</c:v>
                </c:pt>
                <c:pt idx="31840">
                  <c:v>47.105502278903458</c:v>
                </c:pt>
                <c:pt idx="31841">
                  <c:v>47.469860791845491</c:v>
                </c:pt>
                <c:pt idx="31842">
                  <c:v>49.0898396235619</c:v>
                </c:pt>
                <c:pt idx="31843">
                  <c:v>49.361724379373854</c:v>
                </c:pt>
                <c:pt idx="31844">
                  <c:v>49.708142953980669</c:v>
                </c:pt>
                <c:pt idx="31845">
                  <c:v>50.134496027611597</c:v>
                </c:pt>
                <c:pt idx="31846">
                  <c:v>50.903259758435972</c:v>
                </c:pt>
                <c:pt idx="31847">
                  <c:v>51.239258188361099</c:v>
                </c:pt>
                <c:pt idx="31848">
                  <c:v>51.574938738976925</c:v>
                </c:pt>
                <c:pt idx="31849">
                  <c:v>51.910539819765432</c:v>
                </c:pt>
                <c:pt idx="31850">
                  <c:v>52.246220370381266</c:v>
                </c:pt>
                <c:pt idx="31851">
                  <c:v>52.5819009209971</c:v>
                </c:pt>
                <c:pt idx="31852">
                  <c:v>52.917502001785607</c:v>
                </c:pt>
                <c:pt idx="31853">
                  <c:v>53.253182552401434</c:v>
                </c:pt>
                <c:pt idx="31854">
                  <c:v>53.588863103017268</c:v>
                </c:pt>
                <c:pt idx="31855">
                  <c:v>53.924464183805775</c:v>
                </c:pt>
                <c:pt idx="31856">
                  <c:v>54.260144734421601</c:v>
                </c:pt>
                <c:pt idx="31857">
                  <c:v>54.595825285037435</c:v>
                </c:pt>
                <c:pt idx="31858">
                  <c:v>54.931426365825942</c:v>
                </c:pt>
                <c:pt idx="31859">
                  <c:v>55.267424795751069</c:v>
                </c:pt>
                <c:pt idx="31860">
                  <c:v>55.603105346366902</c:v>
                </c:pt>
                <c:pt idx="31861">
                  <c:v>55.93870642715541</c:v>
                </c:pt>
                <c:pt idx="31862">
                  <c:v>56.274386977771236</c:v>
                </c:pt>
                <c:pt idx="31863">
                  <c:v>56.61006752838707</c:v>
                </c:pt>
                <c:pt idx="31864">
                  <c:v>56.945668609175577</c:v>
                </c:pt>
                <c:pt idx="31865">
                  <c:v>57.281349159791404</c:v>
                </c:pt>
                <c:pt idx="31866">
                  <c:v>57.617029710407238</c:v>
                </c:pt>
                <c:pt idx="31867">
                  <c:v>57.952630791195745</c:v>
                </c:pt>
                <c:pt idx="31868">
                  <c:v>58.288311341811578</c:v>
                </c:pt>
                <c:pt idx="31869">
                  <c:v>58.623991892427405</c:v>
                </c:pt>
                <c:pt idx="31870">
                  <c:v>58.959592973215912</c:v>
                </c:pt>
                <c:pt idx="31871">
                  <c:v>59.295273523831746</c:v>
                </c:pt>
                <c:pt idx="31872">
                  <c:v>59.631271953756865</c:v>
                </c:pt>
                <c:pt idx="31873">
                  <c:v>59.966952504372699</c:v>
                </c:pt>
                <c:pt idx="31874">
                  <c:v>60.302553585161206</c:v>
                </c:pt>
                <c:pt idx="31875">
                  <c:v>60.63823413577704</c:v>
                </c:pt>
                <c:pt idx="31876">
                  <c:v>60.973914686392874</c:v>
                </c:pt>
                <c:pt idx="31877">
                  <c:v>61.309515767181381</c:v>
                </c:pt>
                <c:pt idx="31878">
                  <c:v>61.645196317797208</c:v>
                </c:pt>
                <c:pt idx="31879">
                  <c:v>61.980876868413041</c:v>
                </c:pt>
                <c:pt idx="31880">
                  <c:v>62.316477949201548</c:v>
                </c:pt>
                <c:pt idx="31881">
                  <c:v>62.652158499817375</c:v>
                </c:pt>
                <c:pt idx="31882">
                  <c:v>62.987839050433209</c:v>
                </c:pt>
                <c:pt idx="31883">
                  <c:v>63.323440131221716</c:v>
                </c:pt>
                <c:pt idx="31884">
                  <c:v>63.659438561146843</c:v>
                </c:pt>
                <c:pt idx="31885">
                  <c:v>63.995119111762676</c:v>
                </c:pt>
                <c:pt idx="31886">
                  <c:v>64.330720192551183</c:v>
                </c:pt>
                <c:pt idx="31887">
                  <c:v>64.666400743167003</c:v>
                </c:pt>
                <c:pt idx="31888">
                  <c:v>65.002081293782837</c:v>
                </c:pt>
                <c:pt idx="31889">
                  <c:v>65.337682374571344</c:v>
                </c:pt>
                <c:pt idx="31890">
                  <c:v>65.673362925187178</c:v>
                </c:pt>
                <c:pt idx="31891">
                  <c:v>66.009043475803011</c:v>
                </c:pt>
                <c:pt idx="31892">
                  <c:v>66.344644556591518</c:v>
                </c:pt>
                <c:pt idx="31893">
                  <c:v>66.658357055317111</c:v>
                </c:pt>
                <c:pt idx="31894">
                  <c:v>68.642604544587513</c:v>
                </c:pt>
                <c:pt idx="31895">
                  <c:v>68.973985087029092</c:v>
                </c:pt>
                <c:pt idx="31896">
                  <c:v>69.318141752800955</c:v>
                </c:pt>
                <c:pt idx="31897">
                  <c:v>69.691020424130912</c:v>
                </c:pt>
                <c:pt idx="31898">
                  <c:v>70.099265698731571</c:v>
                </c:pt>
                <c:pt idx="31899">
                  <c:v>70.507510973332245</c:v>
                </c:pt>
                <c:pt idx="31900">
                  <c:v>70.915659598956907</c:v>
                </c:pt>
                <c:pt idx="31901">
                  <c:v>71.323904873557581</c:v>
                </c:pt>
                <c:pt idx="31902">
                  <c:v>71.73215014815824</c:v>
                </c:pt>
                <c:pt idx="31903">
                  <c:v>72.140298773782916</c:v>
                </c:pt>
                <c:pt idx="31904">
                  <c:v>72.548930644287552</c:v>
                </c:pt>
                <c:pt idx="31905">
                  <c:v>72.957175918888225</c:v>
                </c:pt>
                <c:pt idx="31906">
                  <c:v>73.365324544512887</c:v>
                </c:pt>
                <c:pt idx="31907">
                  <c:v>73.773569819113561</c:v>
                </c:pt>
                <c:pt idx="31908">
                  <c:v>74.181815093714221</c:v>
                </c:pt>
                <c:pt idx="31909">
                  <c:v>74.589963719338897</c:v>
                </c:pt>
                <c:pt idx="31910">
                  <c:v>74.998208993939556</c:v>
                </c:pt>
                <c:pt idx="31911">
                  <c:v>75.406454268540216</c:v>
                </c:pt>
                <c:pt idx="31912">
                  <c:v>75.814602894164892</c:v>
                </c:pt>
                <c:pt idx="31913">
                  <c:v>76.222848168765566</c:v>
                </c:pt>
                <c:pt idx="31914">
                  <c:v>76.631093443366225</c:v>
                </c:pt>
                <c:pt idx="31915">
                  <c:v>77.039242068990902</c:v>
                </c:pt>
                <c:pt idx="31916">
                  <c:v>77.447487343591561</c:v>
                </c:pt>
                <c:pt idx="31917">
                  <c:v>77.856119214096196</c:v>
                </c:pt>
                <c:pt idx="31918">
                  <c:v>78.26436448869687</c:v>
                </c:pt>
                <c:pt idx="31919">
                  <c:v>78.672513114321532</c:v>
                </c:pt>
                <c:pt idx="31920">
                  <c:v>79.080758388922206</c:v>
                </c:pt>
                <c:pt idx="31921">
                  <c:v>79.489003663522865</c:v>
                </c:pt>
                <c:pt idx="31922">
                  <c:v>79.897152289147542</c:v>
                </c:pt>
                <c:pt idx="31923">
                  <c:v>80.237155200238377</c:v>
                </c:pt>
                <c:pt idx="31924">
                  <c:v>80.575750683357171</c:v>
                </c:pt>
                <c:pt idx="31925">
                  <c:v>80.910267773247497</c:v>
                </c:pt>
                <c:pt idx="31926">
                  <c:v>81.212323924892701</c:v>
                </c:pt>
                <c:pt idx="31927">
                  <c:v>81.530515114183544</c:v>
                </c:pt>
                <c:pt idx="31928">
                  <c:v>81.830302544587511</c:v>
                </c:pt>
                <c:pt idx="31929">
                  <c:v>82.162036976394845</c:v>
                </c:pt>
                <c:pt idx="31930">
                  <c:v>82.506157309892728</c:v>
                </c:pt>
                <c:pt idx="31931">
                  <c:v>82.823762288984256</c:v>
                </c:pt>
                <c:pt idx="31932">
                  <c:v>83.127263073957508</c:v>
                </c:pt>
                <c:pt idx="31933">
                  <c:v>83.42604045239969</c:v>
                </c:pt>
                <c:pt idx="31934">
                  <c:v>83.724747097560979</c:v>
                </c:pt>
                <c:pt idx="31935">
                  <c:v>84.023524476003146</c:v>
                </c:pt>
                <c:pt idx="31936">
                  <c:v>84.322301854445314</c:v>
                </c:pt>
                <c:pt idx="31937">
                  <c:v>84.621008499606617</c:v>
                </c:pt>
                <c:pt idx="31938">
                  <c:v>84.919785878048785</c:v>
                </c:pt>
                <c:pt idx="31939">
                  <c:v>85.218563256490953</c:v>
                </c:pt>
                <c:pt idx="31940">
                  <c:v>85.517269901652242</c:v>
                </c:pt>
                <c:pt idx="31941">
                  <c:v>85.816047280094423</c:v>
                </c:pt>
                <c:pt idx="31942">
                  <c:v>86.110463352885077</c:v>
                </c:pt>
                <c:pt idx="31943">
                  <c:v>86.390151454588789</c:v>
                </c:pt>
                <c:pt idx="31944">
                  <c:v>86.663357405102531</c:v>
                </c:pt>
                <c:pt idx="31945">
                  <c:v>86.948682569861703</c:v>
                </c:pt>
                <c:pt idx="31946">
                  <c:v>87.240160687961861</c:v>
                </c:pt>
                <c:pt idx="31947">
                  <c:v>87.507013480686695</c:v>
                </c:pt>
                <c:pt idx="31948">
                  <c:v>87.749674025751077</c:v>
                </c:pt>
                <c:pt idx="31949">
                  <c:v>87.986532950643777</c:v>
                </c:pt>
                <c:pt idx="31950">
                  <c:v>88.261271702264594</c:v>
                </c:pt>
                <c:pt idx="31951">
                  <c:v>88.393759319919184</c:v>
                </c:pt>
                <c:pt idx="31952">
                  <c:v>88.458753815480293</c:v>
                </c:pt>
                <c:pt idx="31953">
                  <c:v>88.523732924086971</c:v>
                </c:pt>
                <c:pt idx="31954">
                  <c:v>88.588788967465845</c:v>
                </c:pt>
                <c:pt idx="31955">
                  <c:v>88.688650974834687</c:v>
                </c:pt>
                <c:pt idx="31956">
                  <c:v>88.893464368687376</c:v>
                </c:pt>
                <c:pt idx="31957">
                  <c:v>89.09832626204134</c:v>
                </c:pt>
                <c:pt idx="31958">
                  <c:v>89.303188155395304</c:v>
                </c:pt>
                <c:pt idx="31959">
                  <c:v>89.508001549248007</c:v>
                </c:pt>
                <c:pt idx="31960">
                  <c:v>89.712863442601972</c:v>
                </c:pt>
                <c:pt idx="31961">
                  <c:v>90.327400623162589</c:v>
                </c:pt>
                <c:pt idx="31962">
                  <c:v>90.532262516516553</c:v>
                </c:pt>
                <c:pt idx="31963">
                  <c:v>90.737075910369256</c:v>
                </c:pt>
                <c:pt idx="31964">
                  <c:v>90.941937803723221</c:v>
                </c:pt>
                <c:pt idx="31965">
                  <c:v>91.146993695082259</c:v>
                </c:pt>
                <c:pt idx="31966">
                  <c:v>91.351855588436223</c:v>
                </c:pt>
                <c:pt idx="31967">
                  <c:v>91.556668982288912</c:v>
                </c:pt>
                <c:pt idx="31968">
                  <c:v>91.761530875642876</c:v>
                </c:pt>
                <c:pt idx="31969">
                  <c:v>91.96639276899684</c:v>
                </c:pt>
                <c:pt idx="31970">
                  <c:v>92.171206162849543</c:v>
                </c:pt>
                <c:pt idx="31971">
                  <c:v>92.376068056203508</c:v>
                </c:pt>
                <c:pt idx="31972">
                  <c:v>92.580929949557472</c:v>
                </c:pt>
                <c:pt idx="31973">
                  <c:v>92.785743343410161</c:v>
                </c:pt>
                <c:pt idx="31974">
                  <c:v>92.990605236764125</c:v>
                </c:pt>
                <c:pt idx="31975">
                  <c:v>93.195467130118089</c:v>
                </c:pt>
                <c:pt idx="31976">
                  <c:v>93.400280523970793</c:v>
                </c:pt>
                <c:pt idx="31977">
                  <c:v>93.605336415329816</c:v>
                </c:pt>
                <c:pt idx="31978">
                  <c:v>93.810198308683781</c:v>
                </c:pt>
                <c:pt idx="31979">
                  <c:v>94.015011702536484</c:v>
                </c:pt>
                <c:pt idx="31980">
                  <c:v>94.219873595890448</c:v>
                </c:pt>
                <c:pt idx="31981">
                  <c:v>94.424735489244412</c:v>
                </c:pt>
                <c:pt idx="31982">
                  <c:v>94.629548883097101</c:v>
                </c:pt>
                <c:pt idx="31983">
                  <c:v>94.834410776451065</c:v>
                </c:pt>
                <c:pt idx="31984">
                  <c:v>95.03927266980503</c:v>
                </c:pt>
                <c:pt idx="31985">
                  <c:v>95.244086063657733</c:v>
                </c:pt>
                <c:pt idx="31986">
                  <c:v>95.448947957011697</c:v>
                </c:pt>
                <c:pt idx="31987">
                  <c:v>95.653809850365661</c:v>
                </c:pt>
                <c:pt idx="31988">
                  <c:v>95.85862324421835</c:v>
                </c:pt>
                <c:pt idx="31989">
                  <c:v>96.063485137572314</c:v>
                </c:pt>
                <c:pt idx="31990">
                  <c:v>96.268541028931352</c:v>
                </c:pt>
                <c:pt idx="31991">
                  <c:v>96.473402922285317</c:v>
                </c:pt>
                <c:pt idx="31992">
                  <c:v>96.67821631613802</c:v>
                </c:pt>
                <c:pt idx="31993">
                  <c:v>96.883078209491984</c:v>
                </c:pt>
                <c:pt idx="31994">
                  <c:v>97.087940102845948</c:v>
                </c:pt>
                <c:pt idx="31995">
                  <c:v>97.292753496698637</c:v>
                </c:pt>
                <c:pt idx="31996">
                  <c:v>97.497615390052601</c:v>
                </c:pt>
                <c:pt idx="31997">
                  <c:v>97.702477283406566</c:v>
                </c:pt>
                <c:pt idx="31998">
                  <c:v>97.907290677259269</c:v>
                </c:pt>
                <c:pt idx="31999">
                  <c:v>98.112152570613233</c:v>
                </c:pt>
                <c:pt idx="32000">
                  <c:v>98.317014463967183</c:v>
                </c:pt>
                <c:pt idx="32001">
                  <c:v>98.521827857819886</c:v>
                </c:pt>
                <c:pt idx="32002">
                  <c:v>98.735060218884129</c:v>
                </c:pt>
                <c:pt idx="32003">
                  <c:v>98.931768343027414</c:v>
                </c:pt>
                <c:pt idx="32004">
                  <c:v>99.069634369575581</c:v>
                </c:pt>
                <c:pt idx="32005">
                  <c:v>99.212542718645693</c:v>
                </c:pt>
                <c:pt idx="32006">
                  <c:v>99.319868274612631</c:v>
                </c:pt>
                <c:pt idx="32007">
                  <c:v>99.518642395326651</c:v>
                </c:pt>
                <c:pt idx="32008">
                  <c:v>99.710900038626605</c:v>
                </c:pt>
                <c:pt idx="32009">
                  <c:v>99.84492939451728</c:v>
                </c:pt>
                <c:pt idx="32010">
                  <c:v>99.960602680972812</c:v>
                </c:pt>
                <c:pt idx="32011">
                  <c:v>100.1297105751073</c:v>
                </c:pt>
                <c:pt idx="32012">
                  <c:v>100.23343830329041</c:v>
                </c:pt>
                <c:pt idx="32013">
                  <c:v>100.29578825626</c:v>
                </c:pt>
                <c:pt idx="32014">
                  <c:v>100.36194325253064</c:v>
                </c:pt>
                <c:pt idx="32015">
                  <c:v>100.42816089557805</c:v>
                </c:pt>
                <c:pt idx="32016">
                  <c:v>100.50356702193611</c:v>
                </c:pt>
                <c:pt idx="32017">
                  <c:v>100.64254354707985</c:v>
                </c:pt>
                <c:pt idx="32018">
                  <c:v>100.74546009012876</c:v>
                </c:pt>
                <c:pt idx="32019">
                  <c:v>100.91767086838341</c:v>
                </c:pt>
                <c:pt idx="32020">
                  <c:v>101.04108128398458</c:v>
                </c:pt>
                <c:pt idx="32021">
                  <c:v>101.24851778324584</c:v>
                </c:pt>
                <c:pt idx="32022">
                  <c:v>101.45595428250712</c:v>
                </c:pt>
                <c:pt idx="32023">
                  <c:v>101.66334167274867</c:v>
                </c:pt>
                <c:pt idx="32024">
                  <c:v>101.87077817200995</c:v>
                </c:pt>
                <c:pt idx="32025">
                  <c:v>102.07821467127121</c:v>
                </c:pt>
                <c:pt idx="32026">
                  <c:v>102.28560206151278</c:v>
                </c:pt>
                <c:pt idx="32027">
                  <c:v>102.49323499685289</c:v>
                </c:pt>
                <c:pt idx="32028">
                  <c:v>102.70067149611417</c:v>
                </c:pt>
                <c:pt idx="32029">
                  <c:v>102.90805888635572</c:v>
                </c:pt>
                <c:pt idx="32030">
                  <c:v>103.115495385617</c:v>
                </c:pt>
                <c:pt idx="32031">
                  <c:v>103.32293188487826</c:v>
                </c:pt>
                <c:pt idx="32032">
                  <c:v>103.53031927511982</c:v>
                </c:pt>
                <c:pt idx="32033">
                  <c:v>103.73775577438109</c:v>
                </c:pt>
                <c:pt idx="32034">
                  <c:v>103.94519227364236</c:v>
                </c:pt>
                <c:pt idx="32035">
                  <c:v>104.15257966388391</c:v>
                </c:pt>
                <c:pt idx="32036">
                  <c:v>104.36001616314519</c:v>
                </c:pt>
                <c:pt idx="32037">
                  <c:v>104.56745266240645</c:v>
                </c:pt>
                <c:pt idx="32038">
                  <c:v>104.77484005264802</c:v>
                </c:pt>
                <c:pt idx="32039">
                  <c:v>104.98227655190928</c:v>
                </c:pt>
                <c:pt idx="32040">
                  <c:v>105.18990948724941</c:v>
                </c:pt>
                <c:pt idx="32041">
                  <c:v>105.39734598651067</c:v>
                </c:pt>
                <c:pt idx="32042">
                  <c:v>105.60473337675224</c:v>
                </c:pt>
                <c:pt idx="32043">
                  <c:v>105.8121698760135</c:v>
                </c:pt>
                <c:pt idx="32044">
                  <c:v>106.01960637527478</c:v>
                </c:pt>
                <c:pt idx="32045">
                  <c:v>106.22699376551633</c:v>
                </c:pt>
                <c:pt idx="32046">
                  <c:v>106.4344302647776</c:v>
                </c:pt>
                <c:pt idx="32047">
                  <c:v>106.64186676403887</c:v>
                </c:pt>
                <c:pt idx="32048">
                  <c:v>106.84925415428043</c:v>
                </c:pt>
                <c:pt idx="32049">
                  <c:v>107.05669065354169</c:v>
                </c:pt>
                <c:pt idx="32050">
                  <c:v>107.26407804378326</c:v>
                </c:pt>
                <c:pt idx="32051">
                  <c:v>107.47151454304452</c:v>
                </c:pt>
                <c:pt idx="32052">
                  <c:v>107.67914747838465</c:v>
                </c:pt>
                <c:pt idx="32053">
                  <c:v>107.88658397764591</c:v>
                </c:pt>
                <c:pt idx="32054">
                  <c:v>108.09397136788748</c:v>
                </c:pt>
                <c:pt idx="32055">
                  <c:v>108.30140786714874</c:v>
                </c:pt>
                <c:pt idx="32056">
                  <c:v>108.50884436641002</c:v>
                </c:pt>
                <c:pt idx="32057">
                  <c:v>108.71623175665157</c:v>
                </c:pt>
                <c:pt idx="32058">
                  <c:v>108.92366825591284</c:v>
                </c:pt>
                <c:pt idx="32059">
                  <c:v>109.13110475517411</c:v>
                </c:pt>
                <c:pt idx="32060">
                  <c:v>109.28050545231282</c:v>
                </c:pt>
                <c:pt idx="32061">
                  <c:v>109.4081350823389</c:v>
                </c:pt>
                <c:pt idx="32062">
                  <c:v>109.52212884278228</c:v>
                </c:pt>
                <c:pt idx="32063">
                  <c:v>109.65856985005959</c:v>
                </c:pt>
                <c:pt idx="32064">
                  <c:v>109.29963667366825</c:v>
                </c:pt>
                <c:pt idx="32065">
                  <c:v>108.77516233759202</c:v>
                </c:pt>
                <c:pt idx="32066">
                  <c:v>108.25118419294067</c:v>
                </c:pt>
                <c:pt idx="32067">
                  <c:v>108.03643381688126</c:v>
                </c:pt>
                <c:pt idx="32068">
                  <c:v>108.16397240772532</c:v>
                </c:pt>
                <c:pt idx="32069">
                  <c:v>108.27370621030043</c:v>
                </c:pt>
                <c:pt idx="32070">
                  <c:v>108.3828216772348</c:v>
                </c:pt>
                <c:pt idx="32071">
                  <c:v>108.50118097186456</c:v>
                </c:pt>
                <c:pt idx="32072">
                  <c:v>108.61047515236051</c:v>
                </c:pt>
                <c:pt idx="32073">
                  <c:v>108.73859048128725</c:v>
                </c:pt>
                <c:pt idx="32074">
                  <c:v>108.86526721697663</c:v>
                </c:pt>
                <c:pt idx="32075">
                  <c:v>108.99387524487364</c:v>
                </c:pt>
                <c:pt idx="32076">
                  <c:v>109.16399863149867</c:v>
                </c:pt>
                <c:pt idx="32077">
                  <c:v>109.35530329874253</c:v>
                </c:pt>
                <c:pt idx="32078">
                  <c:v>109.54642697765409</c:v>
                </c:pt>
                <c:pt idx="32079">
                  <c:v>109.73750540948258</c:v>
                </c:pt>
                <c:pt idx="32080">
                  <c:v>109.92862908839415</c:v>
                </c:pt>
                <c:pt idx="32081">
                  <c:v>110.11975276730571</c:v>
                </c:pt>
                <c:pt idx="32082">
                  <c:v>110.3108311991342</c:v>
                </c:pt>
                <c:pt idx="32083">
                  <c:v>110.50195487804577</c:v>
                </c:pt>
                <c:pt idx="32084">
                  <c:v>110.69307855695733</c:v>
                </c:pt>
                <c:pt idx="32085">
                  <c:v>110.88415698878582</c:v>
                </c:pt>
                <c:pt idx="32086">
                  <c:v>111.07528066769738</c:v>
                </c:pt>
                <c:pt idx="32087">
                  <c:v>111.26640434660895</c:v>
                </c:pt>
                <c:pt idx="32088">
                  <c:v>111.45748277843744</c:v>
                </c:pt>
                <c:pt idx="32089">
                  <c:v>111.648606457349</c:v>
                </c:pt>
                <c:pt idx="32090">
                  <c:v>111.83991112459287</c:v>
                </c:pt>
                <c:pt idx="32091">
                  <c:v>112.03103480350444</c:v>
                </c:pt>
                <c:pt idx="32092">
                  <c:v>112.22211323533293</c:v>
                </c:pt>
                <c:pt idx="32093">
                  <c:v>112.41323691424449</c:v>
                </c:pt>
                <c:pt idx="32094">
                  <c:v>112.60431534607298</c:v>
                </c:pt>
                <c:pt idx="32095">
                  <c:v>112.79543902498455</c:v>
                </c:pt>
                <c:pt idx="32096">
                  <c:v>112.98656270389611</c:v>
                </c:pt>
                <c:pt idx="32097">
                  <c:v>113.1776411357246</c:v>
                </c:pt>
                <c:pt idx="32098">
                  <c:v>113.36876481463617</c:v>
                </c:pt>
                <c:pt idx="32099">
                  <c:v>113.55988849354772</c:v>
                </c:pt>
                <c:pt idx="32100">
                  <c:v>113.75096692537622</c:v>
                </c:pt>
                <c:pt idx="32101">
                  <c:v>113.94209060428777</c:v>
                </c:pt>
                <c:pt idx="32102">
                  <c:v>114.13339527153164</c:v>
                </c:pt>
                <c:pt idx="32103">
                  <c:v>114.32451895044321</c:v>
                </c:pt>
                <c:pt idx="32104">
                  <c:v>114.51559738227169</c:v>
                </c:pt>
                <c:pt idx="32105">
                  <c:v>114.70672106118326</c:v>
                </c:pt>
                <c:pt idx="32106">
                  <c:v>114.89784474009483</c:v>
                </c:pt>
                <c:pt idx="32107">
                  <c:v>115.08892317192331</c:v>
                </c:pt>
                <c:pt idx="32108">
                  <c:v>115.28004685083488</c:v>
                </c:pt>
                <c:pt idx="32109">
                  <c:v>115.47117052974644</c:v>
                </c:pt>
                <c:pt idx="32110">
                  <c:v>115.65535387935145</c:v>
                </c:pt>
                <c:pt idx="32111">
                  <c:v>115.76632969129916</c:v>
                </c:pt>
                <c:pt idx="32112">
                  <c:v>115.89384665546018</c:v>
                </c:pt>
                <c:pt idx="32113">
                  <c:v>116.02711220334129</c:v>
                </c:pt>
                <c:pt idx="32114">
                  <c:v>116.19708608001905</c:v>
                </c:pt>
                <c:pt idx="32115">
                  <c:v>116.28306942203147</c:v>
                </c:pt>
                <c:pt idx="32116">
                  <c:v>116.45136416992841</c:v>
                </c:pt>
                <c:pt idx="32117">
                  <c:v>116.53165391402715</c:v>
                </c:pt>
                <c:pt idx="32118">
                  <c:v>116.66418902360516</c:v>
                </c:pt>
                <c:pt idx="32119">
                  <c:v>116.82204592110281</c:v>
                </c:pt>
                <c:pt idx="32120">
                  <c:v>116.94481892549108</c:v>
                </c:pt>
                <c:pt idx="32121">
                  <c:v>117.06759192987934</c:v>
                </c:pt>
                <c:pt idx="32122">
                  <c:v>117.1903358686889</c:v>
                </c:pt>
                <c:pt idx="32123">
                  <c:v>117.31310887307717</c:v>
                </c:pt>
                <c:pt idx="32124">
                  <c:v>117.43588187746543</c:v>
                </c:pt>
                <c:pt idx="32125">
                  <c:v>117.558625816275</c:v>
                </c:pt>
                <c:pt idx="32126">
                  <c:v>117.68139882066326</c:v>
                </c:pt>
                <c:pt idx="32127">
                  <c:v>117.80428808736627</c:v>
                </c:pt>
                <c:pt idx="32128">
                  <c:v>117.92706109175454</c:v>
                </c:pt>
                <c:pt idx="32129">
                  <c:v>118.04980503056412</c:v>
                </c:pt>
                <c:pt idx="32130">
                  <c:v>118.17257803495237</c:v>
                </c:pt>
                <c:pt idx="32131">
                  <c:v>118.29535103934063</c:v>
                </c:pt>
                <c:pt idx="32132">
                  <c:v>118.41809497815019</c:v>
                </c:pt>
                <c:pt idx="32133">
                  <c:v>118.54086798253846</c:v>
                </c:pt>
                <c:pt idx="32134">
                  <c:v>118.66364098692672</c:v>
                </c:pt>
                <c:pt idx="32135">
                  <c:v>118.78638492573629</c:v>
                </c:pt>
                <c:pt idx="32136">
                  <c:v>118.90915793012455</c:v>
                </c:pt>
                <c:pt idx="32137">
                  <c:v>119.03193093451281</c:v>
                </c:pt>
                <c:pt idx="32138">
                  <c:v>119.15467487332238</c:v>
                </c:pt>
                <c:pt idx="32139">
                  <c:v>119.27744787771064</c:v>
                </c:pt>
                <c:pt idx="32140">
                  <c:v>119.40033714441367</c:v>
                </c:pt>
                <c:pt idx="32141">
                  <c:v>119.52308108322323</c:v>
                </c:pt>
                <c:pt idx="32142">
                  <c:v>119.6458540876115</c:v>
                </c:pt>
                <c:pt idx="32143">
                  <c:v>119.76862709199976</c:v>
                </c:pt>
                <c:pt idx="32144">
                  <c:v>119.89137103080932</c:v>
                </c:pt>
                <c:pt idx="32145">
                  <c:v>120.01414403519759</c:v>
                </c:pt>
                <c:pt idx="32146">
                  <c:v>120.13691703958584</c:v>
                </c:pt>
                <c:pt idx="32147">
                  <c:v>120.25966097839542</c:v>
                </c:pt>
                <c:pt idx="32148">
                  <c:v>120.38243398278368</c:v>
                </c:pt>
                <c:pt idx="32149">
                  <c:v>120.99638620146105</c:v>
                </c:pt>
                <c:pt idx="32150">
                  <c:v>121.11913014027061</c:v>
                </c:pt>
                <c:pt idx="32151">
                  <c:v>121.24190314465888</c:v>
                </c:pt>
                <c:pt idx="32152">
                  <c:v>121.36467614904714</c:v>
                </c:pt>
                <c:pt idx="32153">
                  <c:v>121.48742008785671</c:v>
                </c:pt>
                <c:pt idx="32154">
                  <c:v>121.61019309224497</c:v>
                </c:pt>
                <c:pt idx="32155">
                  <c:v>121.73296609663323</c:v>
                </c:pt>
                <c:pt idx="32156">
                  <c:v>121.8557100354428</c:v>
                </c:pt>
                <c:pt idx="32157">
                  <c:v>121.97848303983106</c:v>
                </c:pt>
                <c:pt idx="32158">
                  <c:v>122.10125604421933</c:v>
                </c:pt>
                <c:pt idx="32159">
                  <c:v>122.22399998302889</c:v>
                </c:pt>
                <c:pt idx="32160">
                  <c:v>122.34677298741715</c:v>
                </c:pt>
                <c:pt idx="32161">
                  <c:v>122.46966225412018</c:v>
                </c:pt>
                <c:pt idx="32162">
                  <c:v>122.59240619292974</c:v>
                </c:pt>
                <c:pt idx="32163">
                  <c:v>122.71517919731801</c:v>
                </c:pt>
                <c:pt idx="32164">
                  <c:v>122.83795220170626</c:v>
                </c:pt>
                <c:pt idx="32165">
                  <c:v>122.96069614051584</c:v>
                </c:pt>
                <c:pt idx="32166">
                  <c:v>123.0834691449041</c:v>
                </c:pt>
                <c:pt idx="32167">
                  <c:v>123.20624214929235</c:v>
                </c:pt>
                <c:pt idx="32168">
                  <c:v>123.32898608810193</c:v>
                </c:pt>
                <c:pt idx="32169">
                  <c:v>123.45175909249019</c:v>
                </c:pt>
                <c:pt idx="32170">
                  <c:v>123.57453209687844</c:v>
                </c:pt>
                <c:pt idx="32171">
                  <c:v>123.69727603568802</c:v>
                </c:pt>
                <c:pt idx="32172">
                  <c:v>124.06571131116756</c:v>
                </c:pt>
                <c:pt idx="32173">
                  <c:v>124.18845524997712</c:v>
                </c:pt>
                <c:pt idx="32174">
                  <c:v>124.31122825436539</c:v>
                </c:pt>
                <c:pt idx="32175">
                  <c:v>124.43400125875365</c:v>
                </c:pt>
                <c:pt idx="32176">
                  <c:v>124.55674519756322</c:v>
                </c:pt>
                <c:pt idx="32177">
                  <c:v>124.67951820195148</c:v>
                </c:pt>
                <c:pt idx="32178">
                  <c:v>124.81291666507748</c:v>
                </c:pt>
                <c:pt idx="32179">
                  <c:v>125.82302846369723</c:v>
                </c:pt>
                <c:pt idx="32180">
                  <c:v>126.06227699665294</c:v>
                </c:pt>
                <c:pt idx="32181">
                  <c:v>126.30354288427834</c:v>
                </c:pt>
                <c:pt idx="32182">
                  <c:v>125.61267849117787</c:v>
                </c:pt>
                <c:pt idx="32183">
                  <c:v>125.82206279089175</c:v>
                </c:pt>
                <c:pt idx="32184">
                  <c:v>126.01309119027182</c:v>
                </c:pt>
                <c:pt idx="32185">
                  <c:v>126.19612180762813</c:v>
                </c:pt>
                <c:pt idx="32186">
                  <c:v>126.41473658726753</c:v>
                </c:pt>
                <c:pt idx="32187">
                  <c:v>126.66455362967125</c:v>
                </c:pt>
                <c:pt idx="32188">
                  <c:v>126.94236857573586</c:v>
                </c:pt>
                <c:pt idx="32189">
                  <c:v>127.22024930795868</c:v>
                </c:pt>
                <c:pt idx="32190">
                  <c:v>127.49813004018151</c:v>
                </c:pt>
                <c:pt idx="32191">
                  <c:v>127.77594498624612</c:v>
                </c:pt>
                <c:pt idx="32192">
                  <c:v>128.05382571846894</c:v>
                </c:pt>
                <c:pt idx="32193">
                  <c:v>128.33170645069177</c:v>
                </c:pt>
                <c:pt idx="32194">
                  <c:v>128.60952139675638</c:v>
                </c:pt>
                <c:pt idx="32195">
                  <c:v>128.8874021289792</c:v>
                </c:pt>
                <c:pt idx="32196">
                  <c:v>129.16554600583481</c:v>
                </c:pt>
                <c:pt idx="32197">
                  <c:v>129.44342673805764</c:v>
                </c:pt>
                <c:pt idx="32198">
                  <c:v>129.72124168412225</c:v>
                </c:pt>
                <c:pt idx="32199">
                  <c:v>129.99912241634507</c:v>
                </c:pt>
                <c:pt idx="32200">
                  <c:v>130.2770031485679</c:v>
                </c:pt>
                <c:pt idx="32201">
                  <c:v>130.55481809463251</c:v>
                </c:pt>
                <c:pt idx="32202">
                  <c:v>130.83269882685534</c:v>
                </c:pt>
                <c:pt idx="32203">
                  <c:v>131.11057955907816</c:v>
                </c:pt>
                <c:pt idx="32204">
                  <c:v>131.38839450514277</c:v>
                </c:pt>
                <c:pt idx="32205">
                  <c:v>131.6662752373656</c:v>
                </c:pt>
                <c:pt idx="32206">
                  <c:v>131.94415596958842</c:v>
                </c:pt>
                <c:pt idx="32207">
                  <c:v>132.22197091565303</c:v>
                </c:pt>
                <c:pt idx="32208">
                  <c:v>132.49985164787586</c:v>
                </c:pt>
                <c:pt idx="32209">
                  <c:v>132.77799552473147</c:v>
                </c:pt>
                <c:pt idx="32210">
                  <c:v>133.05581047079608</c:v>
                </c:pt>
                <c:pt idx="32211">
                  <c:v>133.3336912030189</c:v>
                </c:pt>
                <c:pt idx="32212">
                  <c:v>133.61157193524173</c:v>
                </c:pt>
                <c:pt idx="32213">
                  <c:v>133.88938688130634</c:v>
                </c:pt>
                <c:pt idx="32214">
                  <c:v>134.16726761352916</c:v>
                </c:pt>
                <c:pt idx="32215">
                  <c:v>134.44514834575199</c:v>
                </c:pt>
                <c:pt idx="32216">
                  <c:v>134.7229632918166</c:v>
                </c:pt>
                <c:pt idx="32217">
                  <c:v>135.00084402403942</c:v>
                </c:pt>
                <c:pt idx="32218">
                  <c:v>135.27872475626225</c:v>
                </c:pt>
                <c:pt idx="32219">
                  <c:v>135.55653970232686</c:v>
                </c:pt>
                <c:pt idx="32220">
                  <c:v>135.83442043454968</c:v>
                </c:pt>
                <c:pt idx="32221">
                  <c:v>136.11256431140529</c:v>
                </c:pt>
                <c:pt idx="32222">
                  <c:v>136.39044504362812</c:v>
                </c:pt>
                <c:pt idx="32223">
                  <c:v>136.66825998969273</c:v>
                </c:pt>
                <c:pt idx="32224">
                  <c:v>136.94614072191555</c:v>
                </c:pt>
                <c:pt idx="32225">
                  <c:v>137.22402145413838</c:v>
                </c:pt>
                <c:pt idx="32226">
                  <c:v>137.50183640020299</c:v>
                </c:pt>
                <c:pt idx="32227">
                  <c:v>137.77971713242582</c:v>
                </c:pt>
                <c:pt idx="32228">
                  <c:v>138.05759786464864</c:v>
                </c:pt>
                <c:pt idx="32229">
                  <c:v>138.33541281071325</c:v>
                </c:pt>
                <c:pt idx="32230">
                  <c:v>138.61329354293608</c:v>
                </c:pt>
                <c:pt idx="32231">
                  <c:v>138.87045497997138</c:v>
                </c:pt>
                <c:pt idx="32232">
                  <c:v>139.05871610750893</c:v>
                </c:pt>
                <c:pt idx="32233">
                  <c:v>139.27450826180257</c:v>
                </c:pt>
                <c:pt idx="32234">
                  <c:v>139.44264110739857</c:v>
                </c:pt>
                <c:pt idx="32235">
                  <c:v>139.62348427244584</c:v>
                </c:pt>
                <c:pt idx="32236">
                  <c:v>139.84006095278968</c:v>
                </c:pt>
                <c:pt idx="32237">
                  <c:v>140.00685154797134</c:v>
                </c:pt>
                <c:pt idx="32238">
                  <c:v>140.18806662848297</c:v>
                </c:pt>
                <c:pt idx="32239">
                  <c:v>140.40540661373393</c:v>
                </c:pt>
                <c:pt idx="32240">
                  <c:v>140.4623220566196</c:v>
                </c:pt>
                <c:pt idx="32241">
                  <c:v>140.51457788299675</c:v>
                </c:pt>
                <c:pt idx="32242">
                  <c:v>140.56684608347436</c:v>
                </c:pt>
                <c:pt idx="32243">
                  <c:v>140.619114283952</c:v>
                </c:pt>
                <c:pt idx="32244">
                  <c:v>140.67137011032912</c:v>
                </c:pt>
                <c:pt idx="32245">
                  <c:v>140.72363831080676</c:v>
                </c:pt>
                <c:pt idx="32246">
                  <c:v>140.77595600768635</c:v>
                </c:pt>
                <c:pt idx="32247">
                  <c:v>140.82822420816399</c:v>
                </c:pt>
                <c:pt idx="32248">
                  <c:v>140.88048003454111</c:v>
                </c:pt>
                <c:pt idx="32249">
                  <c:v>140.93274823501875</c:v>
                </c:pt>
                <c:pt idx="32250">
                  <c:v>140.98501643549639</c:v>
                </c:pt>
                <c:pt idx="32251">
                  <c:v>141.03727226187351</c:v>
                </c:pt>
                <c:pt idx="32252">
                  <c:v>141.08954046235115</c:v>
                </c:pt>
                <c:pt idx="32253">
                  <c:v>141.14180866282877</c:v>
                </c:pt>
                <c:pt idx="32254">
                  <c:v>141.19406448920591</c:v>
                </c:pt>
                <c:pt idx="32255">
                  <c:v>141.24633268968353</c:v>
                </c:pt>
                <c:pt idx="32256">
                  <c:v>141.29860089016117</c:v>
                </c:pt>
                <c:pt idx="32257">
                  <c:v>141.35085671653832</c:v>
                </c:pt>
                <c:pt idx="32258">
                  <c:v>141.40312491701593</c:v>
                </c:pt>
                <c:pt idx="32259">
                  <c:v>141.45544261389554</c:v>
                </c:pt>
                <c:pt idx="32260">
                  <c:v>141.50769844027266</c:v>
                </c:pt>
                <c:pt idx="32261">
                  <c:v>141.5599666407503</c:v>
                </c:pt>
                <c:pt idx="32262">
                  <c:v>141.61223484122792</c:v>
                </c:pt>
                <c:pt idx="32263">
                  <c:v>141.66449066760507</c:v>
                </c:pt>
                <c:pt idx="32264">
                  <c:v>141.71675886808268</c:v>
                </c:pt>
                <c:pt idx="32265">
                  <c:v>141.76902706856032</c:v>
                </c:pt>
                <c:pt idx="32266">
                  <c:v>141.82128289493747</c:v>
                </c:pt>
                <c:pt idx="32267">
                  <c:v>141.87355109541508</c:v>
                </c:pt>
                <c:pt idx="32268">
                  <c:v>141.92581929589272</c:v>
                </c:pt>
                <c:pt idx="32269">
                  <c:v>141.97807512226984</c:v>
                </c:pt>
                <c:pt idx="32270">
                  <c:v>142.03034332274748</c:v>
                </c:pt>
                <c:pt idx="32271">
                  <c:v>142.08266101962707</c:v>
                </c:pt>
                <c:pt idx="32272">
                  <c:v>142.13492922010471</c:v>
                </c:pt>
                <c:pt idx="32273">
                  <c:v>142.18718504648183</c:v>
                </c:pt>
                <c:pt idx="32274">
                  <c:v>142.23945324695947</c:v>
                </c:pt>
                <c:pt idx="32275">
                  <c:v>142.29172144743711</c:v>
                </c:pt>
                <c:pt idx="32276">
                  <c:v>142.34397727381423</c:v>
                </c:pt>
                <c:pt idx="32277">
                  <c:v>142.39624547429187</c:v>
                </c:pt>
                <c:pt idx="32278">
                  <c:v>142.44851367476949</c:v>
                </c:pt>
                <c:pt idx="32279">
                  <c:v>142.50076950114664</c:v>
                </c:pt>
                <c:pt idx="32280">
                  <c:v>142.55303770162425</c:v>
                </c:pt>
                <c:pt idx="32281">
                  <c:v>142.60530590210189</c:v>
                </c:pt>
                <c:pt idx="32282">
                  <c:v>142.65756172847904</c:v>
                </c:pt>
                <c:pt idx="32283">
                  <c:v>142.70982992895665</c:v>
                </c:pt>
                <c:pt idx="32284">
                  <c:v>142.76214762583626</c:v>
                </c:pt>
                <c:pt idx="32285">
                  <c:v>142.81440345221338</c:v>
                </c:pt>
                <c:pt idx="32286">
                  <c:v>142.86667165269102</c:v>
                </c:pt>
                <c:pt idx="32287">
                  <c:v>142.91893985316864</c:v>
                </c:pt>
                <c:pt idx="32288">
                  <c:v>142.97119567954579</c:v>
                </c:pt>
                <c:pt idx="32289">
                  <c:v>143.0234638800234</c:v>
                </c:pt>
                <c:pt idx="32290">
                  <c:v>143.07573208050104</c:v>
                </c:pt>
                <c:pt idx="32291">
                  <c:v>143.12798790687819</c:v>
                </c:pt>
                <c:pt idx="32292">
                  <c:v>143.1802561073558</c:v>
                </c:pt>
                <c:pt idx="32293">
                  <c:v>143.23252430783344</c:v>
                </c:pt>
                <c:pt idx="32294">
                  <c:v>143.28478013421056</c:v>
                </c:pt>
                <c:pt idx="32295">
                  <c:v>143.33704833468821</c:v>
                </c:pt>
                <c:pt idx="32296">
                  <c:v>143.38936603156779</c:v>
                </c:pt>
                <c:pt idx="32297">
                  <c:v>143.44163423204543</c:v>
                </c:pt>
                <c:pt idx="32298">
                  <c:v>143.49389005842255</c:v>
                </c:pt>
                <c:pt idx="32299">
                  <c:v>143.54638641644814</c:v>
                </c:pt>
                <c:pt idx="32300">
                  <c:v>143.595383</c:v>
                </c:pt>
                <c:pt idx="32301">
                  <c:v>143.59738946280402</c:v>
                </c:pt>
                <c:pt idx="32302">
                  <c:v>143.61348000000001</c:v>
                </c:pt>
                <c:pt idx="32303">
                  <c:v>143.6157390472103</c:v>
                </c:pt>
                <c:pt idx="32304">
                  <c:v>143.63633138316644</c:v>
                </c:pt>
                <c:pt idx="32305">
                  <c:v>143.66774000000001</c:v>
                </c:pt>
                <c:pt idx="32306">
                  <c:v>143.66774000000001</c:v>
                </c:pt>
                <c:pt idx="32307">
                  <c:v>143.67879885479257</c:v>
                </c:pt>
                <c:pt idx="32308">
                  <c:v>143.74588529494514</c:v>
                </c:pt>
                <c:pt idx="32309">
                  <c:v>143.776276</c:v>
                </c:pt>
                <c:pt idx="32310">
                  <c:v>143.85089741337612</c:v>
                </c:pt>
                <c:pt idx="32311">
                  <c:v>143.84458156751418</c:v>
                </c:pt>
                <c:pt idx="32312">
                  <c:v>143.90068881046398</c:v>
                </c:pt>
                <c:pt idx="32313">
                  <c:v>143.939087</c:v>
                </c:pt>
                <c:pt idx="32314">
                  <c:v>143.95129013387327</c:v>
                </c:pt>
                <c:pt idx="32315">
                  <c:v>144.01461421431981</c:v>
                </c:pt>
                <c:pt idx="32316">
                  <c:v>144.0313454511406</c:v>
                </c:pt>
                <c:pt idx="32317">
                  <c:v>144.04128287176374</c:v>
                </c:pt>
                <c:pt idx="32318">
                  <c:v>144.05122029238689</c:v>
                </c:pt>
                <c:pt idx="32319">
                  <c:v>144.06115536040096</c:v>
                </c:pt>
                <c:pt idx="32320">
                  <c:v>144.07109278102411</c:v>
                </c:pt>
                <c:pt idx="32321">
                  <c:v>144.08103961208343</c:v>
                </c:pt>
                <c:pt idx="32322">
                  <c:v>144.09097703270658</c:v>
                </c:pt>
                <c:pt idx="32323">
                  <c:v>144.10091210072068</c:v>
                </c:pt>
                <c:pt idx="32324">
                  <c:v>144.11084952134379</c:v>
                </c:pt>
                <c:pt idx="32325">
                  <c:v>144.12078694196694</c:v>
                </c:pt>
                <c:pt idx="32326">
                  <c:v>144.13072200998104</c:v>
                </c:pt>
                <c:pt idx="32327">
                  <c:v>144.14065943060416</c:v>
                </c:pt>
                <c:pt idx="32328">
                  <c:v>144.15059685122731</c:v>
                </c:pt>
                <c:pt idx="32329">
                  <c:v>144.16053191924141</c:v>
                </c:pt>
                <c:pt idx="32330">
                  <c:v>144.17046933986452</c:v>
                </c:pt>
                <c:pt idx="32331">
                  <c:v>144.18040676048767</c:v>
                </c:pt>
                <c:pt idx="32332">
                  <c:v>144.19034182850177</c:v>
                </c:pt>
                <c:pt idx="32333">
                  <c:v>144.2002886595611</c:v>
                </c:pt>
                <c:pt idx="32334">
                  <c:v>144.21022608018424</c:v>
                </c:pt>
                <c:pt idx="32335">
                  <c:v>144.22016114819832</c:v>
                </c:pt>
                <c:pt idx="32336">
                  <c:v>144.23009856882146</c:v>
                </c:pt>
                <c:pt idx="32337">
                  <c:v>144.24003598944461</c:v>
                </c:pt>
                <c:pt idx="32338">
                  <c:v>144.24997105745868</c:v>
                </c:pt>
                <c:pt idx="32339">
                  <c:v>144.25990847808183</c:v>
                </c:pt>
                <c:pt idx="32340">
                  <c:v>144.26984589870497</c:v>
                </c:pt>
                <c:pt idx="32341">
                  <c:v>144.27978096671904</c:v>
                </c:pt>
                <c:pt idx="32342">
                  <c:v>144.28971838734219</c:v>
                </c:pt>
                <c:pt idx="32343">
                  <c:v>144.29965580796534</c:v>
                </c:pt>
                <c:pt idx="32344">
                  <c:v>144.30959087597941</c:v>
                </c:pt>
                <c:pt idx="32345">
                  <c:v>144.31952829660256</c:v>
                </c:pt>
                <c:pt idx="32346">
                  <c:v>144.32947512766188</c:v>
                </c:pt>
                <c:pt idx="32347">
                  <c:v>144.33941254828503</c:v>
                </c:pt>
                <c:pt idx="32348">
                  <c:v>144.3493476162991</c:v>
                </c:pt>
                <c:pt idx="32349">
                  <c:v>144.35928503692224</c:v>
                </c:pt>
                <c:pt idx="32350">
                  <c:v>144.36922245754539</c:v>
                </c:pt>
                <c:pt idx="32351">
                  <c:v>144.37915752555946</c:v>
                </c:pt>
                <c:pt idx="32352">
                  <c:v>144.38909494618261</c:v>
                </c:pt>
                <c:pt idx="32353">
                  <c:v>144.39903236680576</c:v>
                </c:pt>
                <c:pt idx="32354">
                  <c:v>144.40896743481983</c:v>
                </c:pt>
                <c:pt idx="32355">
                  <c:v>144.41890485544297</c:v>
                </c:pt>
                <c:pt idx="32356">
                  <c:v>144.42884227606612</c:v>
                </c:pt>
                <c:pt idx="32357">
                  <c:v>144.43877734408019</c:v>
                </c:pt>
                <c:pt idx="32358">
                  <c:v>144.44872417513955</c:v>
                </c:pt>
                <c:pt idx="32359">
                  <c:v>144.45866159576266</c:v>
                </c:pt>
                <c:pt idx="32360">
                  <c:v>144.45476996069556</c:v>
                </c:pt>
                <c:pt idx="32361">
                  <c:v>144.43655110692123</c:v>
                </c:pt>
                <c:pt idx="32362">
                  <c:v>144.44595330209825</c:v>
                </c:pt>
                <c:pt idx="32363">
                  <c:v>144.454379622646</c:v>
                </c:pt>
                <c:pt idx="32364">
                  <c:v>144.45508073748212</c:v>
                </c:pt>
                <c:pt idx="32365">
                  <c:v>144.45412281330474</c:v>
                </c:pt>
                <c:pt idx="32366">
                  <c:v>144.43591104791417</c:v>
                </c:pt>
                <c:pt idx="32367">
                  <c:v>144.43737029709109</c:v>
                </c:pt>
                <c:pt idx="32368">
                  <c:v>144.46555299237005</c:v>
                </c:pt>
                <c:pt idx="32369">
                  <c:v>144.47377081372642</c:v>
                </c:pt>
                <c:pt idx="32370">
                  <c:v>144.45928432363257</c:v>
                </c:pt>
                <c:pt idx="32371">
                  <c:v>144.44478411527157</c:v>
                </c:pt>
                <c:pt idx="32372">
                  <c:v>144.43029762517773</c:v>
                </c:pt>
                <c:pt idx="32373">
                  <c:v>144.41581456465067</c:v>
                </c:pt>
                <c:pt idx="32374">
                  <c:v>144.41964391297091</c:v>
                </c:pt>
                <c:pt idx="32375">
                  <c:v>144.37587332594182</c:v>
                </c:pt>
                <c:pt idx="32376">
                  <c:v>144.33770731879952</c:v>
                </c:pt>
                <c:pt idx="32377">
                  <c:v>144.33882312185614</c:v>
                </c:pt>
                <c:pt idx="32378">
                  <c:v>144.33993892491279</c:v>
                </c:pt>
                <c:pt idx="32379">
                  <c:v>144.34105446381147</c:v>
                </c:pt>
                <c:pt idx="32380">
                  <c:v>144.3421702668681</c:v>
                </c:pt>
                <c:pt idx="32381">
                  <c:v>144.34328606992472</c:v>
                </c:pt>
                <c:pt idx="32382">
                  <c:v>144.34440160882343</c:v>
                </c:pt>
                <c:pt idx="32383">
                  <c:v>144.34551846851173</c:v>
                </c:pt>
                <c:pt idx="32384">
                  <c:v>144.34663427156835</c:v>
                </c:pt>
                <c:pt idx="32385">
                  <c:v>144.34774981046704</c:v>
                </c:pt>
                <c:pt idx="32386">
                  <c:v>144.34886561352369</c:v>
                </c:pt>
                <c:pt idx="32387">
                  <c:v>144.34998141658031</c:v>
                </c:pt>
                <c:pt idx="32388">
                  <c:v>144.35109695547899</c:v>
                </c:pt>
                <c:pt idx="32389">
                  <c:v>144.35221275853561</c:v>
                </c:pt>
                <c:pt idx="32390">
                  <c:v>144.35332856159224</c:v>
                </c:pt>
                <c:pt idx="32391">
                  <c:v>144.35444410049095</c:v>
                </c:pt>
                <c:pt idx="32392">
                  <c:v>144.35555990354757</c:v>
                </c:pt>
                <c:pt idx="32393">
                  <c:v>144.35667570660419</c:v>
                </c:pt>
                <c:pt idx="32394">
                  <c:v>144.35779124550288</c:v>
                </c:pt>
                <c:pt idx="32395">
                  <c:v>144.3589070485595</c:v>
                </c:pt>
                <c:pt idx="32396">
                  <c:v>144.36002390824783</c:v>
                </c:pt>
                <c:pt idx="32397">
                  <c:v>144.36113971130445</c:v>
                </c:pt>
                <c:pt idx="32398">
                  <c:v>144.36225525020313</c:v>
                </c:pt>
                <c:pt idx="32399">
                  <c:v>144.36337105325975</c:v>
                </c:pt>
                <c:pt idx="32400">
                  <c:v>144.36448685631638</c:v>
                </c:pt>
                <c:pt idx="32401">
                  <c:v>144.36560239521509</c:v>
                </c:pt>
                <c:pt idx="32402">
                  <c:v>144.36671819827171</c:v>
                </c:pt>
                <c:pt idx="32403">
                  <c:v>144.36783400132833</c:v>
                </c:pt>
                <c:pt idx="32404">
                  <c:v>144.36894954022702</c:v>
                </c:pt>
                <c:pt idx="32405">
                  <c:v>144.37006534328364</c:v>
                </c:pt>
                <c:pt idx="32406">
                  <c:v>144.37118114634026</c:v>
                </c:pt>
                <c:pt idx="32407">
                  <c:v>144.37229668523898</c:v>
                </c:pt>
                <c:pt idx="32408">
                  <c:v>144.37341354492727</c:v>
                </c:pt>
                <c:pt idx="32409">
                  <c:v>144.37452934798389</c:v>
                </c:pt>
                <c:pt idx="32410">
                  <c:v>144.37564488688261</c:v>
                </c:pt>
                <c:pt idx="32411">
                  <c:v>144.37676068993923</c:v>
                </c:pt>
                <c:pt idx="32412">
                  <c:v>144.37787649299585</c:v>
                </c:pt>
                <c:pt idx="32413">
                  <c:v>144.37899203189454</c:v>
                </c:pt>
                <c:pt idx="32414">
                  <c:v>144.38568632191843</c:v>
                </c:pt>
                <c:pt idx="32415">
                  <c:v>144.38680212497505</c:v>
                </c:pt>
                <c:pt idx="32416">
                  <c:v>144.38791898466337</c:v>
                </c:pt>
                <c:pt idx="32417">
                  <c:v>144.38903478771999</c:v>
                </c:pt>
                <c:pt idx="32418">
                  <c:v>144.39015032661868</c:v>
                </c:pt>
                <c:pt idx="32419">
                  <c:v>144.3912661296753</c:v>
                </c:pt>
                <c:pt idx="32420">
                  <c:v>144.42482731950406</c:v>
                </c:pt>
                <c:pt idx="32421">
                  <c:v>144.47809674851013</c:v>
                </c:pt>
                <c:pt idx="32422">
                  <c:v>144.45204750086776</c:v>
                </c:pt>
                <c:pt idx="32423">
                  <c:v>144.4512940437348</c:v>
                </c:pt>
                <c:pt idx="32424">
                  <c:v>144.41813897709923</c:v>
                </c:pt>
                <c:pt idx="32425">
                  <c:v>144.47109586606524</c:v>
                </c:pt>
                <c:pt idx="32426">
                  <c:v>144.46891383026727</c:v>
                </c:pt>
                <c:pt idx="32427">
                  <c:v>144.5019639923664</c:v>
                </c:pt>
                <c:pt idx="32428">
                  <c:v>144.5194062630118</c:v>
                </c:pt>
                <c:pt idx="32429">
                  <c:v>144.56304574653345</c:v>
                </c:pt>
                <c:pt idx="32430">
                  <c:v>144.57629233158133</c:v>
                </c:pt>
                <c:pt idx="32431">
                  <c:v>144.58954205340046</c:v>
                </c:pt>
                <c:pt idx="32432">
                  <c:v>144.6027917752196</c:v>
                </c:pt>
                <c:pt idx="32433">
                  <c:v>144.61603836026748</c:v>
                </c:pt>
                <c:pt idx="32434">
                  <c:v>144.62928808208662</c:v>
                </c:pt>
                <c:pt idx="32435">
                  <c:v>144.64253780390575</c:v>
                </c:pt>
                <c:pt idx="32436">
                  <c:v>144.65578438895363</c:v>
                </c:pt>
                <c:pt idx="32437">
                  <c:v>144.66903411077277</c:v>
                </c:pt>
                <c:pt idx="32438">
                  <c:v>144.68228383259191</c:v>
                </c:pt>
                <c:pt idx="32439">
                  <c:v>144.69553041763976</c:v>
                </c:pt>
                <c:pt idx="32440">
                  <c:v>144.7087801394589</c:v>
                </c:pt>
                <c:pt idx="32441">
                  <c:v>144.72204240836311</c:v>
                </c:pt>
                <c:pt idx="32442">
                  <c:v>144.73529213018224</c:v>
                </c:pt>
                <c:pt idx="32443">
                  <c:v>144.7485387152301</c:v>
                </c:pt>
                <c:pt idx="32444">
                  <c:v>144.76178843704923</c:v>
                </c:pt>
                <c:pt idx="32445">
                  <c:v>144.77503815886837</c:v>
                </c:pt>
                <c:pt idx="32446">
                  <c:v>144.78828474391625</c:v>
                </c:pt>
                <c:pt idx="32447">
                  <c:v>144.80153446573539</c:v>
                </c:pt>
                <c:pt idx="32448">
                  <c:v>144.81478418755452</c:v>
                </c:pt>
                <c:pt idx="32449">
                  <c:v>144.8280307726024</c:v>
                </c:pt>
                <c:pt idx="32450">
                  <c:v>144.84128049442154</c:v>
                </c:pt>
                <c:pt idx="32451">
                  <c:v>144.85453021624068</c:v>
                </c:pt>
                <c:pt idx="32452">
                  <c:v>144.86777680128856</c:v>
                </c:pt>
                <c:pt idx="32453">
                  <c:v>144.88103907019274</c:v>
                </c:pt>
                <c:pt idx="32454">
                  <c:v>144.89428879201188</c:v>
                </c:pt>
                <c:pt idx="32455">
                  <c:v>144.90753537705976</c:v>
                </c:pt>
                <c:pt idx="32456">
                  <c:v>144.92078509887889</c:v>
                </c:pt>
                <c:pt idx="32457">
                  <c:v>144.93403482069803</c:v>
                </c:pt>
                <c:pt idx="32458">
                  <c:v>144.94728140574591</c:v>
                </c:pt>
                <c:pt idx="32459">
                  <c:v>144.96053112756505</c:v>
                </c:pt>
                <c:pt idx="32460">
                  <c:v>144.97378084938418</c:v>
                </c:pt>
                <c:pt idx="32461">
                  <c:v>144.98702743443204</c:v>
                </c:pt>
                <c:pt idx="32462">
                  <c:v>145.00027715625117</c:v>
                </c:pt>
                <c:pt idx="32463">
                  <c:v>145.01352687807031</c:v>
                </c:pt>
                <c:pt idx="32464">
                  <c:v>145.02677346311819</c:v>
                </c:pt>
                <c:pt idx="32465">
                  <c:v>145.04002318493733</c:v>
                </c:pt>
                <c:pt idx="32466">
                  <c:v>145.05328545384151</c:v>
                </c:pt>
                <c:pt idx="32467">
                  <c:v>145.06653517566065</c:v>
                </c:pt>
                <c:pt idx="32468">
                  <c:v>145.07978176070853</c:v>
                </c:pt>
                <c:pt idx="32469">
                  <c:v>145.09303148252766</c:v>
                </c:pt>
                <c:pt idx="32470">
                  <c:v>145.1062812043468</c:v>
                </c:pt>
                <c:pt idx="32471">
                  <c:v>145.11952778939468</c:v>
                </c:pt>
                <c:pt idx="32472">
                  <c:v>145.13277751121382</c:v>
                </c:pt>
                <c:pt idx="32473">
                  <c:v>145.0973288111588</c:v>
                </c:pt>
                <c:pt idx="32474">
                  <c:v>145.15078670441002</c:v>
                </c:pt>
                <c:pt idx="32475">
                  <c:v>145.15117476537912</c:v>
                </c:pt>
                <c:pt idx="32476">
                  <c:v>145.20569234016688</c:v>
                </c:pt>
                <c:pt idx="32477">
                  <c:v>145.24212683500238</c:v>
                </c:pt>
                <c:pt idx="32478">
                  <c:v>145.27818489413448</c:v>
                </c:pt>
                <c:pt idx="32479">
                  <c:v>145.29585299999999</c:v>
                </c:pt>
                <c:pt idx="32480">
                  <c:v>145.29852650059595</c:v>
                </c:pt>
                <c:pt idx="32481">
                  <c:v>145.36705430791699</c:v>
                </c:pt>
                <c:pt idx="32482">
                  <c:v>145.34052363748953</c:v>
                </c:pt>
                <c:pt idx="32483">
                  <c:v>145.31399924799732</c:v>
                </c:pt>
                <c:pt idx="32484">
                  <c:v>145.28746857756985</c:v>
                </c:pt>
                <c:pt idx="32485">
                  <c:v>145.26093790714239</c:v>
                </c:pt>
                <c:pt idx="32486">
                  <c:v>145.23441351765018</c:v>
                </c:pt>
                <c:pt idx="32487">
                  <c:v>145.20788284722272</c:v>
                </c:pt>
                <c:pt idx="32488">
                  <c:v>145.18135217679526</c:v>
                </c:pt>
                <c:pt idx="32489">
                  <c:v>145.15482778730305</c:v>
                </c:pt>
                <c:pt idx="32490">
                  <c:v>145.12829711687559</c:v>
                </c:pt>
                <c:pt idx="32491">
                  <c:v>145.1017413227072</c:v>
                </c:pt>
                <c:pt idx="32492">
                  <c:v>145.07521065227974</c:v>
                </c:pt>
                <c:pt idx="32493">
                  <c:v>145.04868626278753</c:v>
                </c:pt>
                <c:pt idx="32494">
                  <c:v>145.02215559236006</c:v>
                </c:pt>
                <c:pt idx="32495">
                  <c:v>144.9956249219326</c:v>
                </c:pt>
                <c:pt idx="32496">
                  <c:v>144.96910053244039</c:v>
                </c:pt>
                <c:pt idx="32497">
                  <c:v>144.94256986201293</c:v>
                </c:pt>
                <c:pt idx="32498">
                  <c:v>144.91603919158547</c:v>
                </c:pt>
                <c:pt idx="32499">
                  <c:v>144.88951480209326</c:v>
                </c:pt>
                <c:pt idx="32500">
                  <c:v>144.8629841316658</c:v>
                </c:pt>
                <c:pt idx="32501">
                  <c:v>144.83645346123834</c:v>
                </c:pt>
                <c:pt idx="32502">
                  <c:v>144.80992907174613</c:v>
                </c:pt>
                <c:pt idx="32503">
                  <c:v>144.78337327757774</c:v>
                </c:pt>
                <c:pt idx="32504">
                  <c:v>144.75684260715028</c:v>
                </c:pt>
                <c:pt idx="32505">
                  <c:v>144.73031821765807</c:v>
                </c:pt>
                <c:pt idx="32506">
                  <c:v>144.7037875472306</c:v>
                </c:pt>
                <c:pt idx="32507">
                  <c:v>144.67725687680314</c:v>
                </c:pt>
                <c:pt idx="32508">
                  <c:v>144.65073248731093</c:v>
                </c:pt>
                <c:pt idx="32509">
                  <c:v>144.62420181688347</c:v>
                </c:pt>
                <c:pt idx="32510">
                  <c:v>144.59767114645601</c:v>
                </c:pt>
                <c:pt idx="32511">
                  <c:v>144.5711467569638</c:v>
                </c:pt>
                <c:pt idx="32512">
                  <c:v>144.54461608653634</c:v>
                </c:pt>
                <c:pt idx="32513">
                  <c:v>144.51808541610887</c:v>
                </c:pt>
                <c:pt idx="32514">
                  <c:v>144.49156102661667</c:v>
                </c:pt>
                <c:pt idx="32515">
                  <c:v>144.4650303561892</c:v>
                </c:pt>
                <c:pt idx="32516">
                  <c:v>144.43847456202082</c:v>
                </c:pt>
                <c:pt idx="32517">
                  <c:v>144.41194389159335</c:v>
                </c:pt>
                <c:pt idx="32518">
                  <c:v>144.38541950210114</c:v>
                </c:pt>
                <c:pt idx="32519">
                  <c:v>144.35888883167368</c:v>
                </c:pt>
                <c:pt idx="32520">
                  <c:v>144.33235816124622</c:v>
                </c:pt>
                <c:pt idx="32521">
                  <c:v>144.30583377175401</c:v>
                </c:pt>
                <c:pt idx="32522">
                  <c:v>144.27930310132655</c:v>
                </c:pt>
                <c:pt idx="32523">
                  <c:v>144.25277243089909</c:v>
                </c:pt>
                <c:pt idx="32524">
                  <c:v>144.22624804140688</c:v>
                </c:pt>
                <c:pt idx="32525">
                  <c:v>144.19971737097941</c:v>
                </c:pt>
                <c:pt idx="32526">
                  <c:v>144.17318670055195</c:v>
                </c:pt>
                <c:pt idx="32527">
                  <c:v>144.14666231105974</c:v>
                </c:pt>
                <c:pt idx="32528">
                  <c:v>144.12010651689135</c:v>
                </c:pt>
                <c:pt idx="32529">
                  <c:v>144.09357584646389</c:v>
                </c:pt>
                <c:pt idx="32530">
                  <c:v>144.06705145697165</c:v>
                </c:pt>
                <c:pt idx="32531">
                  <c:v>144.04052078654422</c:v>
                </c:pt>
                <c:pt idx="32532">
                  <c:v>144.01399011611676</c:v>
                </c:pt>
                <c:pt idx="32533">
                  <c:v>143.98746572662452</c:v>
                </c:pt>
                <c:pt idx="32534">
                  <c:v>143.96093505619709</c:v>
                </c:pt>
                <c:pt idx="32535">
                  <c:v>143.93440438576962</c:v>
                </c:pt>
                <c:pt idx="32536">
                  <c:v>143.90787999627739</c:v>
                </c:pt>
                <c:pt idx="32537">
                  <c:v>143.88134932584995</c:v>
                </c:pt>
                <c:pt idx="32538">
                  <c:v>143.85481865542249</c:v>
                </c:pt>
                <c:pt idx="32539">
                  <c:v>143.82829426593025</c:v>
                </c:pt>
                <c:pt idx="32540">
                  <c:v>143.80176359550282</c:v>
                </c:pt>
                <c:pt idx="32541">
                  <c:v>143.77520780133443</c:v>
                </c:pt>
                <c:pt idx="32542">
                  <c:v>143.74867713090697</c:v>
                </c:pt>
                <c:pt idx="32543">
                  <c:v>143.72215274141473</c:v>
                </c:pt>
                <c:pt idx="32544">
                  <c:v>143.6956220709873</c:v>
                </c:pt>
                <c:pt idx="32545">
                  <c:v>143.66909140055984</c:v>
                </c:pt>
                <c:pt idx="32546">
                  <c:v>143.6425670110676</c:v>
                </c:pt>
                <c:pt idx="32547">
                  <c:v>143.61603634064016</c:v>
                </c:pt>
                <c:pt idx="32548">
                  <c:v>143.59700974511208</c:v>
                </c:pt>
                <c:pt idx="32549">
                  <c:v>143.47928514112039</c:v>
                </c:pt>
                <c:pt idx="32550">
                  <c:v>143.41860228898429</c:v>
                </c:pt>
                <c:pt idx="32551">
                  <c:v>143.41447400000001</c:v>
                </c:pt>
                <c:pt idx="32552">
                  <c:v>143.32963721010006</c:v>
                </c:pt>
                <c:pt idx="32553">
                  <c:v>143.32403600000001</c:v>
                </c:pt>
                <c:pt idx="32554">
                  <c:v>143.32403600000001</c:v>
                </c:pt>
                <c:pt idx="32555">
                  <c:v>143.23718997711015</c:v>
                </c:pt>
                <c:pt idx="32556">
                  <c:v>143.1985867466031</c:v>
                </c:pt>
                <c:pt idx="32557">
                  <c:v>143.15565426963397</c:v>
                </c:pt>
                <c:pt idx="32558">
                  <c:v>143.11251068497404</c:v>
                </c:pt>
                <c:pt idx="32559">
                  <c:v>143.06935688397868</c:v>
                </c:pt>
                <c:pt idx="32560">
                  <c:v>143.0262030829833</c:v>
                </c:pt>
                <c:pt idx="32561">
                  <c:v>142.98305949832337</c:v>
                </c:pt>
                <c:pt idx="32562">
                  <c:v>142.93990569732802</c:v>
                </c:pt>
                <c:pt idx="32563">
                  <c:v>142.89675189633263</c:v>
                </c:pt>
                <c:pt idx="32564">
                  <c:v>142.85360831167273</c:v>
                </c:pt>
                <c:pt idx="32565">
                  <c:v>142.81045451067735</c:v>
                </c:pt>
                <c:pt idx="32566">
                  <c:v>142.76725984434012</c:v>
                </c:pt>
                <c:pt idx="32567">
                  <c:v>142.72410604334473</c:v>
                </c:pt>
                <c:pt idx="32568">
                  <c:v>142.68096245868483</c:v>
                </c:pt>
                <c:pt idx="32569">
                  <c:v>142.63780865768945</c:v>
                </c:pt>
                <c:pt idx="32570">
                  <c:v>142.59465485669406</c:v>
                </c:pt>
                <c:pt idx="32571">
                  <c:v>142.55151127203416</c:v>
                </c:pt>
                <c:pt idx="32572">
                  <c:v>142.50835747103878</c:v>
                </c:pt>
                <c:pt idx="32573">
                  <c:v>142.46521388637888</c:v>
                </c:pt>
                <c:pt idx="32574">
                  <c:v>142.42206008538349</c:v>
                </c:pt>
                <c:pt idx="32575">
                  <c:v>142.37890628438814</c:v>
                </c:pt>
                <c:pt idx="32576">
                  <c:v>142.33576269972821</c:v>
                </c:pt>
                <c:pt idx="32577">
                  <c:v>142.26749681473532</c:v>
                </c:pt>
                <c:pt idx="32578">
                  <c:v>142.27224426126341</c:v>
                </c:pt>
                <c:pt idx="32579">
                  <c:v>142.29046711874105</c:v>
                </c:pt>
                <c:pt idx="32580">
                  <c:v>142.21393346542681</c:v>
                </c:pt>
                <c:pt idx="32581">
                  <c:v>142.18652930607868</c:v>
                </c:pt>
                <c:pt idx="32582">
                  <c:v>142.12016349499285</c:v>
                </c:pt>
                <c:pt idx="32583">
                  <c:v>142.11198400000001</c:v>
                </c:pt>
                <c:pt idx="32584">
                  <c:v>142.07939361573301</c:v>
                </c:pt>
                <c:pt idx="32585">
                  <c:v>142.05937457987599</c:v>
                </c:pt>
                <c:pt idx="32586">
                  <c:v>142.02093398484706</c:v>
                </c:pt>
                <c:pt idx="32587">
                  <c:v>141.98044983994066</c:v>
                </c:pt>
                <c:pt idx="32588">
                  <c:v>141.93996569503423</c:v>
                </c:pt>
                <c:pt idx="32589">
                  <c:v>141.89949113444243</c:v>
                </c:pt>
                <c:pt idx="32590">
                  <c:v>141.859006989536</c:v>
                </c:pt>
                <c:pt idx="32591">
                  <c:v>141.81848450737115</c:v>
                </c:pt>
                <c:pt idx="32592">
                  <c:v>141.77800036246472</c:v>
                </c:pt>
                <c:pt idx="32593">
                  <c:v>141.73752580187292</c:v>
                </c:pt>
                <c:pt idx="32594">
                  <c:v>141.69704165696649</c:v>
                </c:pt>
                <c:pt idx="32595">
                  <c:v>141.65656709637469</c:v>
                </c:pt>
                <c:pt idx="32596">
                  <c:v>141.61608295146826</c:v>
                </c:pt>
                <c:pt idx="32597">
                  <c:v>141.57559880656186</c:v>
                </c:pt>
                <c:pt idx="32598">
                  <c:v>141.53512424597005</c:v>
                </c:pt>
                <c:pt idx="32599">
                  <c:v>141.49464010106362</c:v>
                </c:pt>
                <c:pt idx="32600">
                  <c:v>141.45415595615719</c:v>
                </c:pt>
                <c:pt idx="32601">
                  <c:v>141.41368139556539</c:v>
                </c:pt>
                <c:pt idx="32602">
                  <c:v>141.37319725065896</c:v>
                </c:pt>
                <c:pt idx="32603">
                  <c:v>141.3315169170441</c:v>
                </c:pt>
                <c:pt idx="32604">
                  <c:v>141.26174900000001</c:v>
                </c:pt>
                <c:pt idx="32605">
                  <c:v>141.25904430877443</c:v>
                </c:pt>
                <c:pt idx="32606">
                  <c:v>141.20438193037671</c:v>
                </c:pt>
                <c:pt idx="32607">
                  <c:v>141.15089405935638</c:v>
                </c:pt>
                <c:pt idx="32608">
                  <c:v>141.11319255364805</c:v>
                </c:pt>
                <c:pt idx="32609">
                  <c:v>141.05854201072961</c:v>
                </c:pt>
                <c:pt idx="32610">
                  <c:v>141.00386640286055</c:v>
                </c:pt>
                <c:pt idx="32611">
                  <c:v>140.95256273509776</c:v>
                </c:pt>
                <c:pt idx="32612">
                  <c:v>140.93399122944425</c:v>
                </c:pt>
                <c:pt idx="32613">
                  <c:v>140.91225268769139</c:v>
                </c:pt>
                <c:pt idx="32614">
                  <c:v>140.89051929237357</c:v>
                </c:pt>
                <c:pt idx="32615">
                  <c:v>140.86878075062072</c:v>
                </c:pt>
                <c:pt idx="32616">
                  <c:v>140.84702162312755</c:v>
                </c:pt>
                <c:pt idx="32617">
                  <c:v>140.82528822780972</c:v>
                </c:pt>
                <c:pt idx="32618">
                  <c:v>140.80354968605687</c:v>
                </c:pt>
                <c:pt idx="32619">
                  <c:v>140.78181114430399</c:v>
                </c:pt>
                <c:pt idx="32620">
                  <c:v>140.76007774898619</c:v>
                </c:pt>
                <c:pt idx="32621">
                  <c:v>140.73833920723331</c:v>
                </c:pt>
                <c:pt idx="32622">
                  <c:v>140.71660066548043</c:v>
                </c:pt>
                <c:pt idx="32623">
                  <c:v>140.69486727016263</c:v>
                </c:pt>
                <c:pt idx="32624">
                  <c:v>140.67312872840975</c:v>
                </c:pt>
                <c:pt idx="32625">
                  <c:v>140.65139018665687</c:v>
                </c:pt>
                <c:pt idx="32626">
                  <c:v>140.62965679133907</c:v>
                </c:pt>
                <c:pt idx="32627">
                  <c:v>140.60791824958619</c:v>
                </c:pt>
                <c:pt idx="32628">
                  <c:v>140.58615912209302</c:v>
                </c:pt>
                <c:pt idx="32629">
                  <c:v>140.56442058034014</c:v>
                </c:pt>
                <c:pt idx="32630">
                  <c:v>140.54268718502234</c:v>
                </c:pt>
                <c:pt idx="32631">
                  <c:v>140.52094864326946</c:v>
                </c:pt>
                <c:pt idx="32632">
                  <c:v>140.49921010151661</c:v>
                </c:pt>
                <c:pt idx="32633">
                  <c:v>140.47747670619879</c:v>
                </c:pt>
                <c:pt idx="32634">
                  <c:v>140.45573816444593</c:v>
                </c:pt>
                <c:pt idx="32635">
                  <c:v>140.43399962269305</c:v>
                </c:pt>
                <c:pt idx="32636">
                  <c:v>140.41226622737526</c:v>
                </c:pt>
                <c:pt idx="32637">
                  <c:v>140.39052768562237</c:v>
                </c:pt>
                <c:pt idx="32638">
                  <c:v>140.36878914386949</c:v>
                </c:pt>
                <c:pt idx="32639">
                  <c:v>140.3470557485517</c:v>
                </c:pt>
                <c:pt idx="32640">
                  <c:v>140.32531720679881</c:v>
                </c:pt>
                <c:pt idx="32641">
                  <c:v>140.30355807930565</c:v>
                </c:pt>
                <c:pt idx="32642">
                  <c:v>140.28182468398785</c:v>
                </c:pt>
                <c:pt idx="32643">
                  <c:v>140.26008614223497</c:v>
                </c:pt>
                <c:pt idx="32644">
                  <c:v>140.23834760048209</c:v>
                </c:pt>
                <c:pt idx="32645">
                  <c:v>140.21661420516429</c:v>
                </c:pt>
                <c:pt idx="32646">
                  <c:v>140.19487566341141</c:v>
                </c:pt>
                <c:pt idx="32647">
                  <c:v>140.17313712165853</c:v>
                </c:pt>
                <c:pt idx="32648">
                  <c:v>140.15140372634073</c:v>
                </c:pt>
                <c:pt idx="32649">
                  <c:v>140.12966518458785</c:v>
                </c:pt>
                <c:pt idx="32650">
                  <c:v>140.107926642835</c:v>
                </c:pt>
                <c:pt idx="32651">
                  <c:v>140.08619324751717</c:v>
                </c:pt>
                <c:pt idx="32652">
                  <c:v>140.06445470576432</c:v>
                </c:pt>
                <c:pt idx="32653">
                  <c:v>140.04269557827112</c:v>
                </c:pt>
                <c:pt idx="32654">
                  <c:v>140.02095703651827</c:v>
                </c:pt>
                <c:pt idx="32655">
                  <c:v>139.99922364120044</c:v>
                </c:pt>
                <c:pt idx="32656">
                  <c:v>139.97748509944759</c:v>
                </c:pt>
                <c:pt idx="32657">
                  <c:v>139.95574655769471</c:v>
                </c:pt>
                <c:pt idx="32658">
                  <c:v>139.95318490844062</c:v>
                </c:pt>
                <c:pt idx="32659">
                  <c:v>139.97735599999999</c:v>
                </c:pt>
                <c:pt idx="32660">
                  <c:v>139.95232261731044</c:v>
                </c:pt>
                <c:pt idx="32661">
                  <c:v>139.89861283881737</c:v>
                </c:pt>
                <c:pt idx="32662">
                  <c:v>139.89993011442192</c:v>
                </c:pt>
                <c:pt idx="32663">
                  <c:v>139.91645525536481</c:v>
                </c:pt>
                <c:pt idx="32664">
                  <c:v>139.92529065474488</c:v>
                </c:pt>
                <c:pt idx="32665">
                  <c:v>139.93859904171632</c:v>
                </c:pt>
                <c:pt idx="32666">
                  <c:v>139.904999</c:v>
                </c:pt>
                <c:pt idx="32667">
                  <c:v>139.89566853359892</c:v>
                </c:pt>
                <c:pt idx="32668">
                  <c:v>139.87192643114221</c:v>
                </c:pt>
                <c:pt idx="32669">
                  <c:v>139.84818432868551</c:v>
                </c:pt>
                <c:pt idx="32670">
                  <c:v>139.82444784699169</c:v>
                </c:pt>
                <c:pt idx="32671">
                  <c:v>139.80070574453495</c:v>
                </c:pt>
                <c:pt idx="32672">
                  <c:v>139.77696364207824</c:v>
                </c:pt>
                <c:pt idx="32673">
                  <c:v>139.75322716038443</c:v>
                </c:pt>
                <c:pt idx="32674">
                  <c:v>139.72948505792772</c:v>
                </c:pt>
                <c:pt idx="32675">
                  <c:v>139.70574295547101</c:v>
                </c:pt>
                <c:pt idx="32676">
                  <c:v>139.68200647377716</c:v>
                </c:pt>
                <c:pt idx="32677">
                  <c:v>139.65826437132046</c:v>
                </c:pt>
                <c:pt idx="32678">
                  <c:v>139.63449978581218</c:v>
                </c:pt>
                <c:pt idx="32679">
                  <c:v>139.61075768335547</c:v>
                </c:pt>
                <c:pt idx="32680">
                  <c:v>139.58702120166166</c:v>
                </c:pt>
                <c:pt idx="32681">
                  <c:v>139.56327909920492</c:v>
                </c:pt>
                <c:pt idx="32682">
                  <c:v>139.53953699674821</c:v>
                </c:pt>
                <c:pt idx="32683">
                  <c:v>139.51580051505439</c:v>
                </c:pt>
                <c:pt idx="32684">
                  <c:v>139.49205841259769</c:v>
                </c:pt>
                <c:pt idx="32685">
                  <c:v>139.46831631014098</c:v>
                </c:pt>
                <c:pt idx="32686">
                  <c:v>139.44457982844713</c:v>
                </c:pt>
                <c:pt idx="32687">
                  <c:v>139.42083772599042</c:v>
                </c:pt>
                <c:pt idx="32688">
                  <c:v>139.39709562353372</c:v>
                </c:pt>
                <c:pt idx="32689">
                  <c:v>139.3733591418399</c:v>
                </c:pt>
                <c:pt idx="32690">
                  <c:v>139.34961703938319</c:v>
                </c:pt>
                <c:pt idx="32691">
                  <c:v>139.32585245387489</c:v>
                </c:pt>
                <c:pt idx="32692">
                  <c:v>139.30211597218107</c:v>
                </c:pt>
                <c:pt idx="32693">
                  <c:v>139.27837386972436</c:v>
                </c:pt>
                <c:pt idx="32694">
                  <c:v>139.25463176726765</c:v>
                </c:pt>
                <c:pt idx="32695">
                  <c:v>139.23089528557384</c:v>
                </c:pt>
                <c:pt idx="32696">
                  <c:v>139.2071531831171</c:v>
                </c:pt>
                <c:pt idx="32697">
                  <c:v>139.18341108066039</c:v>
                </c:pt>
                <c:pt idx="32698">
                  <c:v>139.15967459896657</c:v>
                </c:pt>
                <c:pt idx="32699">
                  <c:v>139.13593249650987</c:v>
                </c:pt>
                <c:pt idx="32700">
                  <c:v>139.11219039405316</c:v>
                </c:pt>
                <c:pt idx="32701">
                  <c:v>139.08845391235931</c:v>
                </c:pt>
                <c:pt idx="32702">
                  <c:v>139.0647118099026</c:v>
                </c:pt>
                <c:pt idx="32703">
                  <c:v>139.04094722439433</c:v>
                </c:pt>
                <c:pt idx="32704">
                  <c:v>139.01720512193762</c:v>
                </c:pt>
                <c:pt idx="32705">
                  <c:v>138.99346864024378</c:v>
                </c:pt>
                <c:pt idx="32706">
                  <c:v>138.96972653778707</c:v>
                </c:pt>
                <c:pt idx="32707">
                  <c:v>138.94598443533036</c:v>
                </c:pt>
                <c:pt idx="32708">
                  <c:v>138.92224795363654</c:v>
                </c:pt>
                <c:pt idx="32709">
                  <c:v>138.89850585117983</c:v>
                </c:pt>
                <c:pt idx="32710">
                  <c:v>138.87476374872313</c:v>
                </c:pt>
                <c:pt idx="32711">
                  <c:v>138.85102726702928</c:v>
                </c:pt>
                <c:pt idx="32712">
                  <c:v>138.82728516457257</c:v>
                </c:pt>
                <c:pt idx="32713">
                  <c:v>138.80354306211586</c:v>
                </c:pt>
                <c:pt idx="32714">
                  <c:v>138.77980658042205</c:v>
                </c:pt>
                <c:pt idx="32715">
                  <c:v>138.75606447796534</c:v>
                </c:pt>
                <c:pt idx="32716">
                  <c:v>138.73229989245704</c:v>
                </c:pt>
                <c:pt idx="32717">
                  <c:v>138.70856341076322</c:v>
                </c:pt>
                <c:pt idx="32718">
                  <c:v>138.68482130830651</c:v>
                </c:pt>
                <c:pt idx="32719">
                  <c:v>138.6610792058498</c:v>
                </c:pt>
                <c:pt idx="32720">
                  <c:v>138.63734272415596</c:v>
                </c:pt>
                <c:pt idx="32721">
                  <c:v>138.61360062169925</c:v>
                </c:pt>
                <c:pt idx="32722">
                  <c:v>138.58985851924254</c:v>
                </c:pt>
                <c:pt idx="32723">
                  <c:v>138.61248143538387</c:v>
                </c:pt>
                <c:pt idx="32724">
                  <c:v>138.64891224934445</c:v>
                </c:pt>
                <c:pt idx="32725">
                  <c:v>138.64248534096328</c:v>
                </c:pt>
                <c:pt idx="32726">
                  <c:v>138.65309568955649</c:v>
                </c:pt>
                <c:pt idx="32727">
                  <c:v>138.67131909155938</c:v>
                </c:pt>
                <c:pt idx="32728">
                  <c:v>138.66017270274136</c:v>
                </c:pt>
                <c:pt idx="32729">
                  <c:v>138.656769</c:v>
                </c:pt>
                <c:pt idx="32730">
                  <c:v>138.656769</c:v>
                </c:pt>
                <c:pt idx="32731">
                  <c:v>138.70197444696066</c:v>
                </c:pt>
                <c:pt idx="32732">
                  <c:v>138.70249229286313</c:v>
                </c:pt>
                <c:pt idx="32733">
                  <c:v>138.69224141030878</c:v>
                </c:pt>
                <c:pt idx="32734">
                  <c:v>138.681988100361</c:v>
                </c:pt>
                <c:pt idx="32735">
                  <c:v>138.67173479041318</c:v>
                </c:pt>
                <c:pt idx="32736">
                  <c:v>138.66148390785884</c:v>
                </c:pt>
                <c:pt idx="32737">
                  <c:v>138.65123059791105</c:v>
                </c:pt>
                <c:pt idx="32738">
                  <c:v>138.64097728796324</c:v>
                </c:pt>
                <c:pt idx="32739">
                  <c:v>138.63072640540889</c:v>
                </c:pt>
                <c:pt idx="32740">
                  <c:v>138.62047309546111</c:v>
                </c:pt>
                <c:pt idx="32741">
                  <c:v>138.61021007593951</c:v>
                </c:pt>
                <c:pt idx="32742">
                  <c:v>138.59995919338516</c:v>
                </c:pt>
                <c:pt idx="32743">
                  <c:v>138.58970588343735</c:v>
                </c:pt>
                <c:pt idx="32744">
                  <c:v>138.57945257348956</c:v>
                </c:pt>
                <c:pt idx="32745">
                  <c:v>138.56920169093522</c:v>
                </c:pt>
                <c:pt idx="32746">
                  <c:v>138.5589483809874</c:v>
                </c:pt>
                <c:pt idx="32747">
                  <c:v>138.54869507103962</c:v>
                </c:pt>
                <c:pt idx="32748">
                  <c:v>138.53844418848527</c:v>
                </c:pt>
                <c:pt idx="32749">
                  <c:v>138.52819087853746</c:v>
                </c:pt>
                <c:pt idx="32750">
                  <c:v>138.51793756858967</c:v>
                </c:pt>
                <c:pt idx="32751">
                  <c:v>138.50768668603533</c:v>
                </c:pt>
                <c:pt idx="32752">
                  <c:v>138.49743337608754</c:v>
                </c:pt>
                <c:pt idx="32753">
                  <c:v>138.48717035656591</c:v>
                </c:pt>
                <c:pt idx="32754">
                  <c:v>138.47691704661813</c:v>
                </c:pt>
                <c:pt idx="32755">
                  <c:v>138.46666616406378</c:v>
                </c:pt>
                <c:pt idx="32756">
                  <c:v>138.45641285411597</c:v>
                </c:pt>
                <c:pt idx="32757">
                  <c:v>138.44615954416818</c:v>
                </c:pt>
                <c:pt idx="32758">
                  <c:v>138.43590866161384</c:v>
                </c:pt>
                <c:pt idx="32759">
                  <c:v>138.42565535166602</c:v>
                </c:pt>
                <c:pt idx="32760">
                  <c:v>138.41540204171824</c:v>
                </c:pt>
                <c:pt idx="32761">
                  <c:v>138.40515115916389</c:v>
                </c:pt>
                <c:pt idx="32762">
                  <c:v>138.39489784921611</c:v>
                </c:pt>
                <c:pt idx="32763">
                  <c:v>138.38464453926829</c:v>
                </c:pt>
                <c:pt idx="32764">
                  <c:v>138.37439365671395</c:v>
                </c:pt>
                <c:pt idx="32765">
                  <c:v>138.36414034676616</c:v>
                </c:pt>
                <c:pt idx="32766">
                  <c:v>138.35387732724453</c:v>
                </c:pt>
                <c:pt idx="32767">
                  <c:v>138.34362644469019</c:v>
                </c:pt>
                <c:pt idx="32768">
                  <c:v>138.3333731347424</c:v>
                </c:pt>
                <c:pt idx="32769">
                  <c:v>138.32311982479459</c:v>
                </c:pt>
                <c:pt idx="32770">
                  <c:v>138.31286894224027</c:v>
                </c:pt>
                <c:pt idx="32771">
                  <c:v>138.30261563229246</c:v>
                </c:pt>
                <c:pt idx="32772">
                  <c:v>138.29236232234467</c:v>
                </c:pt>
                <c:pt idx="32773">
                  <c:v>138.28211143979033</c:v>
                </c:pt>
                <c:pt idx="32774">
                  <c:v>138.27185812984251</c:v>
                </c:pt>
                <c:pt idx="32775">
                  <c:v>138.26160481989473</c:v>
                </c:pt>
                <c:pt idx="32776">
                  <c:v>138.25135393734038</c:v>
                </c:pt>
                <c:pt idx="32777">
                  <c:v>138.24110062739257</c:v>
                </c:pt>
                <c:pt idx="32778">
                  <c:v>138.23083760787097</c:v>
                </c:pt>
                <c:pt idx="32779">
                  <c:v>138.22058429792318</c:v>
                </c:pt>
                <c:pt idx="32780">
                  <c:v>138.21033341536884</c:v>
                </c:pt>
                <c:pt idx="32781">
                  <c:v>138.20008010542102</c:v>
                </c:pt>
                <c:pt idx="32782">
                  <c:v>138.18982679547324</c:v>
                </c:pt>
                <c:pt idx="32783">
                  <c:v>138.17957591291889</c:v>
                </c:pt>
                <c:pt idx="32784">
                  <c:v>138.16932260297108</c:v>
                </c:pt>
                <c:pt idx="32785">
                  <c:v>138.15906929302329</c:v>
                </c:pt>
                <c:pt idx="32786">
                  <c:v>138.14770285050071</c:v>
                </c:pt>
                <c:pt idx="32787">
                  <c:v>138.13215600000001</c:v>
                </c:pt>
                <c:pt idx="32788">
                  <c:v>138.12935374678113</c:v>
                </c:pt>
                <c:pt idx="32789">
                  <c:v>138.10821769408682</c:v>
                </c:pt>
                <c:pt idx="32790">
                  <c:v>138.07789600000001</c:v>
                </c:pt>
                <c:pt idx="32791">
                  <c:v>138.08429676728662</c:v>
                </c:pt>
                <c:pt idx="32792">
                  <c:v>138.10742406795424</c:v>
                </c:pt>
                <c:pt idx="32793">
                  <c:v>138.06408003885579</c:v>
                </c:pt>
                <c:pt idx="32794">
                  <c:v>138.01627714973773</c:v>
                </c:pt>
                <c:pt idx="32795">
                  <c:v>138.03889289101184</c:v>
                </c:pt>
                <c:pt idx="32796">
                  <c:v>137.96935999999999</c:v>
                </c:pt>
                <c:pt idx="32797">
                  <c:v>137.96935999999999</c:v>
                </c:pt>
                <c:pt idx="32798">
                  <c:v>137.9755238283671</c:v>
                </c:pt>
                <c:pt idx="32799">
                  <c:v>137.98115167143538</c:v>
                </c:pt>
                <c:pt idx="32800">
                  <c:v>138.00146864830711</c:v>
                </c:pt>
                <c:pt idx="32801">
                  <c:v>138.05325622097735</c:v>
                </c:pt>
                <c:pt idx="32802">
                  <c:v>138.04838736266095</c:v>
                </c:pt>
                <c:pt idx="32803">
                  <c:v>138.06662097353362</c:v>
                </c:pt>
                <c:pt idx="32804">
                  <c:v>138.07094623432658</c:v>
                </c:pt>
                <c:pt idx="32805">
                  <c:v>138.06686804569688</c:v>
                </c:pt>
                <c:pt idx="32806">
                  <c:v>138.08508625742573</c:v>
                </c:pt>
                <c:pt idx="32807">
                  <c:v>138.10330446915461</c:v>
                </c:pt>
                <c:pt idx="32808">
                  <c:v>138.12151836785986</c:v>
                </c:pt>
                <c:pt idx="32809">
                  <c:v>138.13973657958871</c:v>
                </c:pt>
                <c:pt idx="32810">
                  <c:v>138.15795479131759</c:v>
                </c:pt>
                <c:pt idx="32811">
                  <c:v>138.17616869002285</c:v>
                </c:pt>
                <c:pt idx="32812">
                  <c:v>138.1943869017517</c:v>
                </c:pt>
                <c:pt idx="32813">
                  <c:v>138.21260511348058</c:v>
                </c:pt>
                <c:pt idx="32814">
                  <c:v>138.23081901218583</c:v>
                </c:pt>
                <c:pt idx="32815">
                  <c:v>138.24903722391468</c:v>
                </c:pt>
                <c:pt idx="32816">
                  <c:v>138.267272687738</c:v>
                </c:pt>
                <c:pt idx="32817">
                  <c:v>138.28548658644326</c:v>
                </c:pt>
                <c:pt idx="32818">
                  <c:v>138.30370479817211</c:v>
                </c:pt>
                <c:pt idx="32819">
                  <c:v>138.32192300990098</c:v>
                </c:pt>
                <c:pt idx="32820">
                  <c:v>138.34013690860624</c:v>
                </c:pt>
                <c:pt idx="32821">
                  <c:v>138.35835512033509</c:v>
                </c:pt>
                <c:pt idx="32822">
                  <c:v>138.37657333206397</c:v>
                </c:pt>
                <c:pt idx="32823">
                  <c:v>138.39478723076923</c:v>
                </c:pt>
                <c:pt idx="32824">
                  <c:v>138.41300544249808</c:v>
                </c:pt>
                <c:pt idx="32825">
                  <c:v>138.43122365422695</c:v>
                </c:pt>
                <c:pt idx="32826">
                  <c:v>138.44943755293221</c:v>
                </c:pt>
                <c:pt idx="32827">
                  <c:v>138.46765576466106</c:v>
                </c:pt>
                <c:pt idx="32828">
                  <c:v>138.48589122848438</c:v>
                </c:pt>
                <c:pt idx="32829">
                  <c:v>138.50410944021326</c:v>
                </c:pt>
                <c:pt idx="32830">
                  <c:v>138.52232333891851</c:v>
                </c:pt>
                <c:pt idx="32831">
                  <c:v>138.54054155064736</c:v>
                </c:pt>
                <c:pt idx="32832">
                  <c:v>138.55875976237624</c:v>
                </c:pt>
                <c:pt idx="32833">
                  <c:v>138.5769736610815</c:v>
                </c:pt>
                <c:pt idx="32834">
                  <c:v>138.59519187281035</c:v>
                </c:pt>
                <c:pt idx="32835">
                  <c:v>138.61341008453923</c:v>
                </c:pt>
                <c:pt idx="32836">
                  <c:v>138.63162398324448</c:v>
                </c:pt>
                <c:pt idx="32837">
                  <c:v>138.64984219497333</c:v>
                </c:pt>
                <c:pt idx="32838">
                  <c:v>138.66806040670221</c:v>
                </c:pt>
                <c:pt idx="32839">
                  <c:v>138.68627430540744</c:v>
                </c:pt>
                <c:pt idx="32840">
                  <c:v>138.70450976923075</c:v>
                </c:pt>
                <c:pt idx="32841">
                  <c:v>138.68769807289186</c:v>
                </c:pt>
                <c:pt idx="32842">
                  <c:v>138.68666396038188</c:v>
                </c:pt>
                <c:pt idx="32843">
                  <c:v>138.63325878254651</c:v>
                </c:pt>
                <c:pt idx="32844">
                  <c:v>138.61118249273741</c:v>
                </c:pt>
                <c:pt idx="32845">
                  <c:v>138.57485287183309</c:v>
                </c:pt>
                <c:pt idx="32846">
                  <c:v>138.58436558196721</c:v>
                </c:pt>
                <c:pt idx="32847">
                  <c:v>138.61222667411545</c:v>
                </c:pt>
                <c:pt idx="32848">
                  <c:v>138.58841320457796</c:v>
                </c:pt>
                <c:pt idx="32849">
                  <c:v>138.57902275345731</c:v>
                </c:pt>
                <c:pt idx="32850">
                  <c:v>138.57547997639048</c:v>
                </c:pt>
                <c:pt idx="32851">
                  <c:v>138.56279674313464</c:v>
                </c:pt>
                <c:pt idx="32852">
                  <c:v>138.55011050650836</c:v>
                </c:pt>
                <c:pt idx="32853">
                  <c:v>138.53741225640044</c:v>
                </c:pt>
                <c:pt idx="32854">
                  <c:v>138.52472601977419</c:v>
                </c:pt>
                <c:pt idx="32855">
                  <c:v>138.51204278651832</c:v>
                </c:pt>
                <c:pt idx="32856">
                  <c:v>138.49935654989207</c:v>
                </c:pt>
                <c:pt idx="32857">
                  <c:v>138.48667031326579</c:v>
                </c:pt>
                <c:pt idx="32858">
                  <c:v>138.47398708000995</c:v>
                </c:pt>
                <c:pt idx="32859">
                  <c:v>138.4613008433837</c:v>
                </c:pt>
                <c:pt idx="32860">
                  <c:v>138.44861460675742</c:v>
                </c:pt>
                <c:pt idx="32861">
                  <c:v>138.43593137350157</c:v>
                </c:pt>
                <c:pt idx="32862">
                  <c:v>138.42324513687529</c:v>
                </c:pt>
                <c:pt idx="32863">
                  <c:v>138.41055890024904</c:v>
                </c:pt>
                <c:pt idx="32864">
                  <c:v>138.41161773635281</c:v>
                </c:pt>
                <c:pt idx="32865">
                  <c:v>138.42985022985218</c:v>
                </c:pt>
                <c:pt idx="32866">
                  <c:v>138.46482214592274</c:v>
                </c:pt>
                <c:pt idx="32867">
                  <c:v>138.45996095160905</c:v>
                </c:pt>
                <c:pt idx="32868">
                  <c:v>138.43022994754412</c:v>
                </c:pt>
                <c:pt idx="32869">
                  <c:v>138.45720127277062</c:v>
                </c:pt>
                <c:pt idx="32870">
                  <c:v>138.44922848533969</c:v>
                </c:pt>
                <c:pt idx="32871">
                  <c:v>138.43060966523606</c:v>
                </c:pt>
                <c:pt idx="32872">
                  <c:v>138.4305578855508</c:v>
                </c:pt>
                <c:pt idx="32873">
                  <c:v>138.43043924146303</c:v>
                </c:pt>
                <c:pt idx="32874">
                  <c:v>138.44782953300461</c:v>
                </c:pt>
                <c:pt idx="32875">
                  <c:v>138.46521982454621</c:v>
                </c:pt>
                <c:pt idx="32876">
                  <c:v>138.48260599906803</c:v>
                </c:pt>
                <c:pt idx="32877">
                  <c:v>138.4999962906096</c:v>
                </c:pt>
                <c:pt idx="32878">
                  <c:v>138.51740305023031</c:v>
                </c:pt>
                <c:pt idx="32879">
                  <c:v>138.53479334177189</c:v>
                </c:pt>
                <c:pt idx="32880">
                  <c:v>138.55217951629371</c:v>
                </c:pt>
                <c:pt idx="32881">
                  <c:v>138.56956980783528</c:v>
                </c:pt>
                <c:pt idx="32882">
                  <c:v>138.58696009937688</c:v>
                </c:pt>
                <c:pt idx="32883">
                  <c:v>138.60434627389867</c:v>
                </c:pt>
                <c:pt idx="32884">
                  <c:v>138.62173656544027</c:v>
                </c:pt>
                <c:pt idx="32885">
                  <c:v>138.63912685698185</c:v>
                </c:pt>
                <c:pt idx="32886">
                  <c:v>138.65651303150366</c:v>
                </c:pt>
                <c:pt idx="32887">
                  <c:v>138.67390332304527</c:v>
                </c:pt>
                <c:pt idx="32888">
                  <c:v>138.69129361458684</c:v>
                </c:pt>
                <c:pt idx="32889">
                  <c:v>138.70867978910866</c:v>
                </c:pt>
                <c:pt idx="32890">
                  <c:v>138.72608654872934</c:v>
                </c:pt>
                <c:pt idx="32891">
                  <c:v>138.74347684027094</c:v>
                </c:pt>
                <c:pt idx="32892">
                  <c:v>138.76086301479276</c:v>
                </c:pt>
                <c:pt idx="32893">
                  <c:v>138.77825330633434</c:v>
                </c:pt>
                <c:pt idx="32894">
                  <c:v>138.79564359787594</c:v>
                </c:pt>
                <c:pt idx="32895">
                  <c:v>138.789422444206</c:v>
                </c:pt>
                <c:pt idx="32896">
                  <c:v>138.84446440319502</c:v>
                </c:pt>
                <c:pt idx="32897">
                  <c:v>138.87385599999999</c:v>
                </c:pt>
                <c:pt idx="32898">
                  <c:v>138.92369848283261</c:v>
                </c:pt>
                <c:pt idx="32899">
                  <c:v>138.93362803147355</c:v>
                </c:pt>
                <c:pt idx="32900">
                  <c:v>138.97899650488677</c:v>
                </c:pt>
                <c:pt idx="32901">
                  <c:v>139.00048799999999</c:v>
                </c:pt>
                <c:pt idx="32902">
                  <c:v>139.00048799999999</c:v>
                </c:pt>
                <c:pt idx="32903">
                  <c:v>139.06605906412398</c:v>
                </c:pt>
                <c:pt idx="32904">
                  <c:v>139.09180420323727</c:v>
                </c:pt>
                <c:pt idx="32905">
                  <c:v>139.09299022417247</c:v>
                </c:pt>
                <c:pt idx="32906">
                  <c:v>139.09417652595559</c:v>
                </c:pt>
                <c:pt idx="32907">
                  <c:v>139.09536282773874</c:v>
                </c:pt>
                <c:pt idx="32908">
                  <c:v>139.0965488486739</c:v>
                </c:pt>
                <c:pt idx="32909">
                  <c:v>139.09773515045705</c:v>
                </c:pt>
                <c:pt idx="32910">
                  <c:v>139.09892145224018</c:v>
                </c:pt>
                <c:pt idx="32911">
                  <c:v>139.10010747317534</c:v>
                </c:pt>
                <c:pt idx="32912">
                  <c:v>139.10129377495849</c:v>
                </c:pt>
                <c:pt idx="32913">
                  <c:v>139.10248007674161</c:v>
                </c:pt>
                <c:pt idx="32914">
                  <c:v>139.10366609767681</c:v>
                </c:pt>
                <c:pt idx="32915">
                  <c:v>139.10485352285178</c:v>
                </c:pt>
                <c:pt idx="32916">
                  <c:v>139.10603982463491</c:v>
                </c:pt>
                <c:pt idx="32917">
                  <c:v>139.1072258455701</c:v>
                </c:pt>
                <c:pt idx="32918">
                  <c:v>139.10841214735322</c:v>
                </c:pt>
                <c:pt idx="32919">
                  <c:v>139.12622273104435</c:v>
                </c:pt>
                <c:pt idx="32920">
                  <c:v>139.145218</c:v>
                </c:pt>
                <c:pt idx="32921">
                  <c:v>139.16290598045293</c:v>
                </c:pt>
                <c:pt idx="32922">
                  <c:v>139.19335741025006</c:v>
                </c:pt>
                <c:pt idx="32923">
                  <c:v>139.21764252346443</c:v>
                </c:pt>
                <c:pt idx="32924">
                  <c:v>139.24193338735682</c:v>
                </c:pt>
                <c:pt idx="32925">
                  <c:v>139.26622425124921</c:v>
                </c:pt>
                <c:pt idx="32926">
                  <c:v>139.29050936446362</c:v>
                </c:pt>
                <c:pt idx="32927">
                  <c:v>139.31480022835601</c:v>
                </c:pt>
                <c:pt idx="32928">
                  <c:v>139.33911409496042</c:v>
                </c:pt>
                <c:pt idx="32929">
                  <c:v>139.36340495885281</c:v>
                </c:pt>
                <c:pt idx="32930">
                  <c:v>139.38769007206719</c:v>
                </c:pt>
                <c:pt idx="32931">
                  <c:v>139.4119809359596</c:v>
                </c:pt>
                <c:pt idx="32932">
                  <c:v>139.43627179985199</c:v>
                </c:pt>
                <c:pt idx="32933">
                  <c:v>139.46055691306637</c:v>
                </c:pt>
                <c:pt idx="32934">
                  <c:v>139.48484777695876</c:v>
                </c:pt>
                <c:pt idx="32935">
                  <c:v>139.50913864085115</c:v>
                </c:pt>
                <c:pt idx="32936">
                  <c:v>139.53342375406555</c:v>
                </c:pt>
                <c:pt idx="32937">
                  <c:v>139.55771461795794</c:v>
                </c:pt>
                <c:pt idx="32938">
                  <c:v>139.58200548185033</c:v>
                </c:pt>
                <c:pt idx="32939">
                  <c:v>139.60629059506473</c:v>
                </c:pt>
                <c:pt idx="32940">
                  <c:v>139.63060446166915</c:v>
                </c:pt>
                <c:pt idx="32941">
                  <c:v>139.65489532556154</c:v>
                </c:pt>
                <c:pt idx="32942">
                  <c:v>139.67918043877592</c:v>
                </c:pt>
                <c:pt idx="32943">
                  <c:v>139.70347130266831</c:v>
                </c:pt>
                <c:pt idx="32944">
                  <c:v>139.72776216656069</c:v>
                </c:pt>
                <c:pt idx="32945">
                  <c:v>139.7520472797751</c:v>
                </c:pt>
                <c:pt idx="32946">
                  <c:v>139.77633814366749</c:v>
                </c:pt>
                <c:pt idx="32947">
                  <c:v>139.80062900755988</c:v>
                </c:pt>
                <c:pt idx="32948">
                  <c:v>139.82491412077428</c:v>
                </c:pt>
                <c:pt idx="32949">
                  <c:v>139.84920498466667</c:v>
                </c:pt>
                <c:pt idx="32950">
                  <c:v>139.87349584855906</c:v>
                </c:pt>
                <c:pt idx="32951">
                  <c:v>139.89778096177344</c:v>
                </c:pt>
                <c:pt idx="32952">
                  <c:v>139.92207182566582</c:v>
                </c:pt>
                <c:pt idx="32953">
                  <c:v>139.94638569227024</c:v>
                </c:pt>
                <c:pt idx="32954">
                  <c:v>139.97067655616263</c:v>
                </c:pt>
                <c:pt idx="32955">
                  <c:v>139.99496166937703</c:v>
                </c:pt>
                <c:pt idx="32956">
                  <c:v>140.01925253326942</c:v>
                </c:pt>
                <c:pt idx="32957">
                  <c:v>140.04354339716181</c:v>
                </c:pt>
                <c:pt idx="32958">
                  <c:v>140.06782851037622</c:v>
                </c:pt>
                <c:pt idx="32959">
                  <c:v>140.09211937426861</c:v>
                </c:pt>
                <c:pt idx="32960">
                  <c:v>140.116410238161</c:v>
                </c:pt>
                <c:pt idx="32961">
                  <c:v>140.14069535137537</c:v>
                </c:pt>
                <c:pt idx="32962">
                  <c:v>140.16498621526779</c:v>
                </c:pt>
                <c:pt idx="32963">
                  <c:v>140.18927707916018</c:v>
                </c:pt>
                <c:pt idx="32964">
                  <c:v>140.21356219237455</c:v>
                </c:pt>
                <c:pt idx="32965">
                  <c:v>140.23787605897897</c:v>
                </c:pt>
                <c:pt idx="32966">
                  <c:v>140.26216692287136</c:v>
                </c:pt>
                <c:pt idx="32967">
                  <c:v>140.28645203608576</c:v>
                </c:pt>
                <c:pt idx="32968">
                  <c:v>140.31074289997815</c:v>
                </c:pt>
                <c:pt idx="32969">
                  <c:v>140.33503376387054</c:v>
                </c:pt>
                <c:pt idx="32970">
                  <c:v>140.36939384719906</c:v>
                </c:pt>
                <c:pt idx="32971">
                  <c:v>140.36008256771578</c:v>
                </c:pt>
                <c:pt idx="32972">
                  <c:v>140.38799116261325</c:v>
                </c:pt>
                <c:pt idx="32973">
                  <c:v>140.393417</c:v>
                </c:pt>
                <c:pt idx="32974">
                  <c:v>140.40905073730633</c:v>
                </c:pt>
                <c:pt idx="32975">
                  <c:v>140.36424013853124</c:v>
                </c:pt>
                <c:pt idx="32976">
                  <c:v>140.38900042012398</c:v>
                </c:pt>
                <c:pt idx="32977">
                  <c:v>140.45745718498213</c:v>
                </c:pt>
                <c:pt idx="32978">
                  <c:v>140.46579</c:v>
                </c:pt>
                <c:pt idx="32979">
                  <c:v>140.47601669802893</c:v>
                </c:pt>
                <c:pt idx="32980">
                  <c:v>140.48745705452592</c:v>
                </c:pt>
                <c:pt idx="32981">
                  <c:v>140.498900120082</c:v>
                </c:pt>
                <c:pt idx="32982">
                  <c:v>140.51034318563808</c:v>
                </c:pt>
                <c:pt idx="32983">
                  <c:v>140.52178354213507</c:v>
                </c:pt>
                <c:pt idx="32984">
                  <c:v>140.53322660769115</c:v>
                </c:pt>
                <c:pt idx="32985">
                  <c:v>140.54466967324723</c:v>
                </c:pt>
                <c:pt idx="32986">
                  <c:v>140.55611002974422</c:v>
                </c:pt>
                <c:pt idx="32987">
                  <c:v>140.5675530953003</c:v>
                </c:pt>
                <c:pt idx="32988">
                  <c:v>140.57899616085638</c:v>
                </c:pt>
                <c:pt idx="32989">
                  <c:v>140.59043651735337</c:v>
                </c:pt>
                <c:pt idx="32990">
                  <c:v>140.60189041914578</c:v>
                </c:pt>
                <c:pt idx="32991">
                  <c:v>140.61333348470185</c:v>
                </c:pt>
                <c:pt idx="32992">
                  <c:v>140.62477384119885</c:v>
                </c:pt>
                <c:pt idx="32993">
                  <c:v>140.63621690675492</c:v>
                </c:pt>
                <c:pt idx="32994">
                  <c:v>140.647659972311</c:v>
                </c:pt>
                <c:pt idx="32995">
                  <c:v>140.65910032880799</c:v>
                </c:pt>
                <c:pt idx="32996">
                  <c:v>140.67054339436407</c:v>
                </c:pt>
                <c:pt idx="32997">
                  <c:v>140.68198645992015</c:v>
                </c:pt>
                <c:pt idx="32998">
                  <c:v>140.69342681641714</c:v>
                </c:pt>
                <c:pt idx="32999">
                  <c:v>140.70486988197322</c:v>
                </c:pt>
                <c:pt idx="33000">
                  <c:v>140.7163129475293</c:v>
                </c:pt>
                <c:pt idx="33001">
                  <c:v>140.72775330402632</c:v>
                </c:pt>
                <c:pt idx="33002">
                  <c:v>140.73919636958237</c:v>
                </c:pt>
                <c:pt idx="33003">
                  <c:v>140.75065027137478</c:v>
                </c:pt>
                <c:pt idx="33004">
                  <c:v>140.76209333693086</c:v>
                </c:pt>
                <c:pt idx="33005">
                  <c:v>140.77353369342785</c:v>
                </c:pt>
                <c:pt idx="33006">
                  <c:v>140.78497675898393</c:v>
                </c:pt>
                <c:pt idx="33007">
                  <c:v>140.79641982454001</c:v>
                </c:pt>
                <c:pt idx="33008">
                  <c:v>140.807860181037</c:v>
                </c:pt>
                <c:pt idx="33009">
                  <c:v>140.81930324659308</c:v>
                </c:pt>
                <c:pt idx="33010">
                  <c:v>140.83074631214916</c:v>
                </c:pt>
                <c:pt idx="33011">
                  <c:v>140.84218666864618</c:v>
                </c:pt>
                <c:pt idx="33012">
                  <c:v>140.85362973420223</c:v>
                </c:pt>
                <c:pt idx="33013">
                  <c:v>140.86507279975831</c:v>
                </c:pt>
                <c:pt idx="33014">
                  <c:v>140.87651315625533</c:v>
                </c:pt>
                <c:pt idx="33015">
                  <c:v>140.88796705804771</c:v>
                </c:pt>
                <c:pt idx="33016">
                  <c:v>140.89941012360379</c:v>
                </c:pt>
                <c:pt idx="33017">
                  <c:v>140.91085048010078</c:v>
                </c:pt>
                <c:pt idx="33018">
                  <c:v>140.92229354565686</c:v>
                </c:pt>
                <c:pt idx="33019">
                  <c:v>140.93373661121294</c:v>
                </c:pt>
                <c:pt idx="33020">
                  <c:v>140.94517696770995</c:v>
                </c:pt>
                <c:pt idx="33021">
                  <c:v>140.95662003326601</c:v>
                </c:pt>
                <c:pt idx="33022">
                  <c:v>140.96806309882209</c:v>
                </c:pt>
                <c:pt idx="33023">
                  <c:v>140.9795034553191</c:v>
                </c:pt>
                <c:pt idx="33024">
                  <c:v>140.99213661945635</c:v>
                </c:pt>
                <c:pt idx="33025">
                  <c:v>141.02659600000001</c:v>
                </c:pt>
                <c:pt idx="33026">
                  <c:v>141.03717078583523</c:v>
                </c:pt>
                <c:pt idx="33027">
                  <c:v>141.07014996360044</c:v>
                </c:pt>
                <c:pt idx="33028">
                  <c:v>141.0595152200903</c:v>
                </c:pt>
                <c:pt idx="33029">
                  <c:v>141.12424008349788</c:v>
                </c:pt>
                <c:pt idx="33030">
                  <c:v>141.08027648871331</c:v>
                </c:pt>
                <c:pt idx="33031">
                  <c:v>141.15611027962754</c:v>
                </c:pt>
                <c:pt idx="33032">
                  <c:v>141.16438703187589</c:v>
                </c:pt>
                <c:pt idx="33033">
                  <c:v>141.15470251079518</c:v>
                </c:pt>
                <c:pt idx="33034">
                  <c:v>141.16810862934292</c:v>
                </c:pt>
                <c:pt idx="33035">
                  <c:v>141.18151474789067</c:v>
                </c:pt>
                <c:pt idx="33036">
                  <c:v>141.19491769264141</c:v>
                </c:pt>
                <c:pt idx="33037">
                  <c:v>141.20832381118913</c:v>
                </c:pt>
                <c:pt idx="33038">
                  <c:v>141.22172992973688</c:v>
                </c:pt>
                <c:pt idx="33039">
                  <c:v>141.23513287448762</c:v>
                </c:pt>
                <c:pt idx="33040">
                  <c:v>141.24855168822336</c:v>
                </c:pt>
                <c:pt idx="33041">
                  <c:v>141.26195780677111</c:v>
                </c:pt>
                <c:pt idx="33042">
                  <c:v>141.27536075152184</c:v>
                </c:pt>
                <c:pt idx="33043">
                  <c:v>141.28876687006959</c:v>
                </c:pt>
                <c:pt idx="33044">
                  <c:v>141.30217298861731</c:v>
                </c:pt>
                <c:pt idx="33045">
                  <c:v>141.31557593336805</c:v>
                </c:pt>
                <c:pt idx="33046">
                  <c:v>141.3289820519158</c:v>
                </c:pt>
                <c:pt idx="33047">
                  <c:v>141.34238817046355</c:v>
                </c:pt>
                <c:pt idx="33048">
                  <c:v>141.35579111521429</c:v>
                </c:pt>
                <c:pt idx="33049">
                  <c:v>141.36919723376201</c:v>
                </c:pt>
                <c:pt idx="33050">
                  <c:v>141.38260335230976</c:v>
                </c:pt>
                <c:pt idx="33051">
                  <c:v>141.3960062970605</c:v>
                </c:pt>
                <c:pt idx="33052">
                  <c:v>141.40941241560822</c:v>
                </c:pt>
                <c:pt idx="33053">
                  <c:v>141.42283122934398</c:v>
                </c:pt>
                <c:pt idx="33054">
                  <c:v>141.43623734789173</c:v>
                </c:pt>
                <c:pt idx="33055">
                  <c:v>141.44964029264247</c:v>
                </c:pt>
                <c:pt idx="33056">
                  <c:v>141.46304641119019</c:v>
                </c:pt>
                <c:pt idx="33057">
                  <c:v>141.47645252973794</c:v>
                </c:pt>
                <c:pt idx="33058">
                  <c:v>141.48985547448868</c:v>
                </c:pt>
                <c:pt idx="33059">
                  <c:v>141.50326159303643</c:v>
                </c:pt>
                <c:pt idx="33060">
                  <c:v>141.51666771158415</c:v>
                </c:pt>
                <c:pt idx="33061">
                  <c:v>141.53007065633489</c:v>
                </c:pt>
                <c:pt idx="33062">
                  <c:v>141.54347677488263</c:v>
                </c:pt>
                <c:pt idx="33063">
                  <c:v>141.55687971963337</c:v>
                </c:pt>
                <c:pt idx="33064">
                  <c:v>141.57028583818109</c:v>
                </c:pt>
                <c:pt idx="33065">
                  <c:v>141.58370465191686</c:v>
                </c:pt>
                <c:pt idx="33066">
                  <c:v>141.59711077046461</c:v>
                </c:pt>
                <c:pt idx="33067">
                  <c:v>141.61051371521535</c:v>
                </c:pt>
                <c:pt idx="33068">
                  <c:v>141.62391983376307</c:v>
                </c:pt>
                <c:pt idx="33069">
                  <c:v>141.63732595231082</c:v>
                </c:pt>
                <c:pt idx="33070">
                  <c:v>141.65072889706155</c:v>
                </c:pt>
                <c:pt idx="33071">
                  <c:v>141.6641350156093</c:v>
                </c:pt>
                <c:pt idx="33072">
                  <c:v>141.67754113415702</c:v>
                </c:pt>
                <c:pt idx="33073">
                  <c:v>141.69094407890776</c:v>
                </c:pt>
                <c:pt idx="33074">
                  <c:v>141.70435019745551</c:v>
                </c:pt>
                <c:pt idx="33075">
                  <c:v>141.71775631600326</c:v>
                </c:pt>
                <c:pt idx="33076">
                  <c:v>141.73115926075397</c:v>
                </c:pt>
                <c:pt idx="33077">
                  <c:v>141.74456537930172</c:v>
                </c:pt>
                <c:pt idx="33078">
                  <c:v>141.71839013230036</c:v>
                </c:pt>
                <c:pt idx="33079">
                  <c:v>141.73882997639484</c:v>
                </c:pt>
                <c:pt idx="33080">
                  <c:v>141.69231227753934</c:v>
                </c:pt>
                <c:pt idx="33081">
                  <c:v>141.63067078969959</c:v>
                </c:pt>
                <c:pt idx="33082">
                  <c:v>141.63466889773539</c:v>
                </c:pt>
                <c:pt idx="33083">
                  <c:v>141.64164700000001</c:v>
                </c:pt>
                <c:pt idx="33084">
                  <c:v>141.61892576680972</c:v>
                </c:pt>
                <c:pt idx="33085">
                  <c:v>141.605469</c:v>
                </c:pt>
                <c:pt idx="33086">
                  <c:v>141.59386271864568</c:v>
                </c:pt>
                <c:pt idx="33087">
                  <c:v>141.58367682194773</c:v>
                </c:pt>
                <c:pt idx="33088">
                  <c:v>141.57792073013482</c:v>
                </c:pt>
                <c:pt idx="33089">
                  <c:v>141.57216327528809</c:v>
                </c:pt>
                <c:pt idx="33090">
                  <c:v>141.56640036830609</c:v>
                </c:pt>
                <c:pt idx="33091">
                  <c:v>141.56064291345939</c:v>
                </c:pt>
                <c:pt idx="33092">
                  <c:v>141.55488682164648</c:v>
                </c:pt>
                <c:pt idx="33093">
                  <c:v>141.55772045541249</c:v>
                </c:pt>
                <c:pt idx="33094">
                  <c:v>141.57594125220501</c:v>
                </c:pt>
                <c:pt idx="33095">
                  <c:v>141.54669978683833</c:v>
                </c:pt>
                <c:pt idx="33096">
                  <c:v>141.49265544635193</c:v>
                </c:pt>
                <c:pt idx="33097">
                  <c:v>141.49389975995231</c:v>
                </c:pt>
                <c:pt idx="33098">
                  <c:v>141.45778183946138</c:v>
                </c:pt>
                <c:pt idx="33099">
                  <c:v>141.45025711288599</c:v>
                </c:pt>
                <c:pt idx="33100">
                  <c:v>141.44273238631061</c:v>
                </c:pt>
                <c:pt idx="33101">
                  <c:v>141.43520944115724</c:v>
                </c:pt>
                <c:pt idx="33102">
                  <c:v>141.42768471458189</c:v>
                </c:pt>
                <c:pt idx="33103">
                  <c:v>141.42015286231845</c:v>
                </c:pt>
                <c:pt idx="33104">
                  <c:v>141.41262813574309</c:v>
                </c:pt>
                <c:pt idx="33105">
                  <c:v>141.40510519058972</c:v>
                </c:pt>
                <c:pt idx="33106">
                  <c:v>141.39758046401434</c:v>
                </c:pt>
                <c:pt idx="33107">
                  <c:v>141.39005751886097</c:v>
                </c:pt>
                <c:pt idx="33108">
                  <c:v>141.38253279228559</c:v>
                </c:pt>
                <c:pt idx="33109">
                  <c:v>141.3750080657102</c:v>
                </c:pt>
                <c:pt idx="33110">
                  <c:v>141.36748512055686</c:v>
                </c:pt>
                <c:pt idx="33111">
                  <c:v>141.35996039398148</c:v>
                </c:pt>
                <c:pt idx="33112">
                  <c:v>141.3524356674061</c:v>
                </c:pt>
                <c:pt idx="33113">
                  <c:v>141.34491272225273</c:v>
                </c:pt>
                <c:pt idx="33114">
                  <c:v>141.33738799567735</c:v>
                </c:pt>
                <c:pt idx="33115">
                  <c:v>141.32985614341393</c:v>
                </c:pt>
                <c:pt idx="33116">
                  <c:v>141.32233141683855</c:v>
                </c:pt>
                <c:pt idx="33117">
                  <c:v>141.31480847168518</c:v>
                </c:pt>
                <c:pt idx="33118">
                  <c:v>141.30728374510983</c:v>
                </c:pt>
                <c:pt idx="33119">
                  <c:v>141.29975901853444</c:v>
                </c:pt>
                <c:pt idx="33120">
                  <c:v>141.29223607338108</c:v>
                </c:pt>
                <c:pt idx="33121">
                  <c:v>141.28471134680569</c:v>
                </c:pt>
                <c:pt idx="33122">
                  <c:v>141.27718662023031</c:v>
                </c:pt>
                <c:pt idx="33123">
                  <c:v>141.26966367507697</c:v>
                </c:pt>
                <c:pt idx="33124">
                  <c:v>141.26213894850159</c:v>
                </c:pt>
                <c:pt idx="33125">
                  <c:v>141.2546142219262</c:v>
                </c:pt>
                <c:pt idx="33126">
                  <c:v>141.24709127677284</c:v>
                </c:pt>
                <c:pt idx="33127">
                  <c:v>141.23203469793404</c:v>
                </c:pt>
                <c:pt idx="33128">
                  <c:v>141.22451175278067</c:v>
                </c:pt>
                <c:pt idx="33129">
                  <c:v>141.21698702620529</c:v>
                </c:pt>
                <c:pt idx="33130">
                  <c:v>141.20946229962993</c:v>
                </c:pt>
                <c:pt idx="33131">
                  <c:v>141.20193935447656</c:v>
                </c:pt>
                <c:pt idx="33132">
                  <c:v>141.19441462790118</c:v>
                </c:pt>
                <c:pt idx="33133">
                  <c:v>141.1868899013258</c:v>
                </c:pt>
                <c:pt idx="33134">
                  <c:v>141.17936695617243</c:v>
                </c:pt>
                <c:pt idx="33135">
                  <c:v>141.17184222959705</c:v>
                </c:pt>
                <c:pt idx="33136">
                  <c:v>141.16431750302169</c:v>
                </c:pt>
                <c:pt idx="33137">
                  <c:v>141.15679455786832</c:v>
                </c:pt>
                <c:pt idx="33138">
                  <c:v>141.14926983129294</c:v>
                </c:pt>
                <c:pt idx="33139">
                  <c:v>141.14173797902953</c:v>
                </c:pt>
                <c:pt idx="33140">
                  <c:v>141.13421325245415</c:v>
                </c:pt>
                <c:pt idx="33141">
                  <c:v>141.12669030730078</c:v>
                </c:pt>
                <c:pt idx="33142">
                  <c:v>141.11916558072539</c:v>
                </c:pt>
                <c:pt idx="33143">
                  <c:v>141.13010074058178</c:v>
                </c:pt>
                <c:pt idx="33144">
                  <c:v>141.16149115379113</c:v>
                </c:pt>
                <c:pt idx="33145">
                  <c:v>141.1446835146603</c:v>
                </c:pt>
                <c:pt idx="33146">
                  <c:v>141.135132</c:v>
                </c:pt>
                <c:pt idx="33147">
                  <c:v>141.135132</c:v>
                </c:pt>
                <c:pt idx="33148">
                  <c:v>141.1077432720553</c:v>
                </c:pt>
                <c:pt idx="33149">
                  <c:v>141.1265939284863</c:v>
                </c:pt>
                <c:pt idx="33150">
                  <c:v>141.10724294253694</c:v>
                </c:pt>
                <c:pt idx="33151">
                  <c:v>141.14116893776824</c:v>
                </c:pt>
                <c:pt idx="33152">
                  <c:v>141.16641470360457</c:v>
                </c:pt>
                <c:pt idx="33153">
                  <c:v>141.18332297516122</c:v>
                </c:pt>
                <c:pt idx="33154">
                  <c:v>141.2002352505709</c:v>
                </c:pt>
                <c:pt idx="33155">
                  <c:v>141.21714752598061</c:v>
                </c:pt>
                <c:pt idx="33156">
                  <c:v>141.23405579753725</c:v>
                </c:pt>
                <c:pt idx="33157">
                  <c:v>141.25096807294693</c:v>
                </c:pt>
                <c:pt idx="33158">
                  <c:v>141.26788034835664</c:v>
                </c:pt>
                <c:pt idx="33159">
                  <c:v>141.28478861991329</c:v>
                </c:pt>
                <c:pt idx="33160">
                  <c:v>141.30170089532297</c:v>
                </c:pt>
                <c:pt idx="33161">
                  <c:v>141.31861317073268</c:v>
                </c:pt>
                <c:pt idx="33162">
                  <c:v>141.33552144228929</c:v>
                </c:pt>
                <c:pt idx="33163">
                  <c:v>141.352433717699</c:v>
                </c:pt>
                <c:pt idx="33164">
                  <c:v>141.36936200852102</c:v>
                </c:pt>
                <c:pt idx="33165">
                  <c:v>141.38627428393073</c:v>
                </c:pt>
                <c:pt idx="33166">
                  <c:v>141.40318255548735</c:v>
                </c:pt>
                <c:pt idx="33167">
                  <c:v>141.42009483089706</c:v>
                </c:pt>
                <c:pt idx="33168">
                  <c:v>141.43700710630677</c:v>
                </c:pt>
                <c:pt idx="33169">
                  <c:v>141.45391537786338</c:v>
                </c:pt>
                <c:pt idx="33170">
                  <c:v>141.47082765327309</c:v>
                </c:pt>
                <c:pt idx="33171">
                  <c:v>141.4877399286828</c:v>
                </c:pt>
                <c:pt idx="33172">
                  <c:v>141.50464820023942</c:v>
                </c:pt>
                <c:pt idx="33173">
                  <c:v>141.52156047564912</c:v>
                </c:pt>
                <c:pt idx="33174">
                  <c:v>141.53847275105883</c:v>
                </c:pt>
                <c:pt idx="33175">
                  <c:v>141.55538102261545</c:v>
                </c:pt>
                <c:pt idx="33176">
                  <c:v>141.57229329802516</c:v>
                </c:pt>
                <c:pt idx="33177">
                  <c:v>141.58922158884718</c:v>
                </c:pt>
                <c:pt idx="33178">
                  <c:v>141.6061298604038</c:v>
                </c:pt>
                <c:pt idx="33179">
                  <c:v>141.62304213581351</c:v>
                </c:pt>
                <c:pt idx="33180">
                  <c:v>141.63995441122321</c:v>
                </c:pt>
                <c:pt idx="33181">
                  <c:v>141.65686268277983</c:v>
                </c:pt>
                <c:pt idx="33182">
                  <c:v>141.67377495818954</c:v>
                </c:pt>
                <c:pt idx="33183">
                  <c:v>141.69068723359925</c:v>
                </c:pt>
                <c:pt idx="33184">
                  <c:v>141.70759550515587</c:v>
                </c:pt>
                <c:pt idx="33185">
                  <c:v>141.72450778056557</c:v>
                </c:pt>
                <c:pt idx="33186">
                  <c:v>141.74142005597528</c:v>
                </c:pt>
                <c:pt idx="33187">
                  <c:v>141.7583283275319</c:v>
                </c:pt>
                <c:pt idx="33188">
                  <c:v>141.77524060294161</c:v>
                </c:pt>
                <c:pt idx="33189">
                  <c:v>141.79216889376363</c:v>
                </c:pt>
                <c:pt idx="33190">
                  <c:v>141.80908116917334</c:v>
                </c:pt>
                <c:pt idx="33191">
                  <c:v>141.82598944072996</c:v>
                </c:pt>
                <c:pt idx="33192">
                  <c:v>141.84290171613966</c:v>
                </c:pt>
                <c:pt idx="33193">
                  <c:v>141.85981399154937</c:v>
                </c:pt>
                <c:pt idx="33194">
                  <c:v>141.94436736089173</c:v>
                </c:pt>
                <c:pt idx="33195">
                  <c:v>141.97523964043873</c:v>
                </c:pt>
                <c:pt idx="33196">
                  <c:v>141.99850858974969</c:v>
                </c:pt>
                <c:pt idx="33197">
                  <c:v>141.99017825321889</c:v>
                </c:pt>
                <c:pt idx="33198">
                  <c:v>141.99879613412887</c:v>
                </c:pt>
                <c:pt idx="33199">
                  <c:v>142.03054563157895</c:v>
                </c:pt>
                <c:pt idx="33200">
                  <c:v>142.039627</c:v>
                </c:pt>
                <c:pt idx="33201">
                  <c:v>142.05343664200475</c:v>
                </c:pt>
                <c:pt idx="33202">
                  <c:v>142.07164601786565</c:v>
                </c:pt>
                <c:pt idx="33203">
                  <c:v>142.03364021120382</c:v>
                </c:pt>
                <c:pt idx="33204">
                  <c:v>142.02808769305403</c:v>
                </c:pt>
                <c:pt idx="33205">
                  <c:v>142.03651018020949</c:v>
                </c:pt>
                <c:pt idx="33206">
                  <c:v>142.04493466179713</c:v>
                </c:pt>
                <c:pt idx="33207">
                  <c:v>142.05335914338477</c:v>
                </c:pt>
                <c:pt idx="33208">
                  <c:v>142.06652017644254</c:v>
                </c:pt>
                <c:pt idx="33209">
                  <c:v>142.08473659165674</c:v>
                </c:pt>
                <c:pt idx="33210">
                  <c:v>142.093887</c:v>
                </c:pt>
                <c:pt idx="33211">
                  <c:v>142.093887</c:v>
                </c:pt>
                <c:pt idx="33212">
                  <c:v>142.093887</c:v>
                </c:pt>
                <c:pt idx="33213">
                  <c:v>142.07496989127324</c:v>
                </c:pt>
                <c:pt idx="33214">
                  <c:v>142.06985365566587</c:v>
                </c:pt>
                <c:pt idx="33215">
                  <c:v>142.09292467720297</c:v>
                </c:pt>
                <c:pt idx="33216">
                  <c:v>142.11600116192301</c:v>
                </c:pt>
                <c:pt idx="33217">
                  <c:v>142.13907764664307</c:v>
                </c:pt>
                <c:pt idx="33218">
                  <c:v>142.16214866818018</c:v>
                </c:pt>
                <c:pt idx="33219">
                  <c:v>142.18522515290022</c:v>
                </c:pt>
                <c:pt idx="33220">
                  <c:v>142.20830163762025</c:v>
                </c:pt>
                <c:pt idx="33221">
                  <c:v>142.23137265915736</c:v>
                </c:pt>
                <c:pt idx="33222">
                  <c:v>142.25444914387742</c:v>
                </c:pt>
                <c:pt idx="33223">
                  <c:v>142.27754748132921</c:v>
                </c:pt>
                <c:pt idx="33224">
                  <c:v>142.30061850286631</c:v>
                </c:pt>
                <c:pt idx="33225">
                  <c:v>142.32369498758635</c:v>
                </c:pt>
                <c:pt idx="33226">
                  <c:v>142.34677147230639</c:v>
                </c:pt>
                <c:pt idx="33227">
                  <c:v>142.36984249384349</c:v>
                </c:pt>
                <c:pt idx="33228">
                  <c:v>142.39291897856356</c:v>
                </c:pt>
                <c:pt idx="33229">
                  <c:v>142.41599546328359</c:v>
                </c:pt>
                <c:pt idx="33230">
                  <c:v>142.4390664848207</c:v>
                </c:pt>
                <c:pt idx="33231">
                  <c:v>142.46214296954074</c:v>
                </c:pt>
                <c:pt idx="33232">
                  <c:v>142.4852194542608</c:v>
                </c:pt>
                <c:pt idx="33233">
                  <c:v>142.50829047579791</c:v>
                </c:pt>
                <c:pt idx="33234">
                  <c:v>142.53136696051794</c:v>
                </c:pt>
                <c:pt idx="33235">
                  <c:v>142.55446529796973</c:v>
                </c:pt>
                <c:pt idx="33236">
                  <c:v>142.57754178268976</c:v>
                </c:pt>
                <c:pt idx="33237">
                  <c:v>142.6006128042269</c:v>
                </c:pt>
                <c:pt idx="33238">
                  <c:v>142.62368928894693</c:v>
                </c:pt>
                <c:pt idx="33239">
                  <c:v>142.64676577366697</c:v>
                </c:pt>
                <c:pt idx="33240">
                  <c:v>142.66983679520408</c:v>
                </c:pt>
                <c:pt idx="33241">
                  <c:v>142.69291327992414</c:v>
                </c:pt>
                <c:pt idx="33242">
                  <c:v>142.71598976464418</c:v>
                </c:pt>
                <c:pt idx="33243">
                  <c:v>142.73906078618128</c:v>
                </c:pt>
                <c:pt idx="33244">
                  <c:v>142.76213727090132</c:v>
                </c:pt>
                <c:pt idx="33245">
                  <c:v>142.78521375562136</c:v>
                </c:pt>
                <c:pt idx="33246">
                  <c:v>142.80828477715849</c:v>
                </c:pt>
                <c:pt idx="33247">
                  <c:v>142.83136126187853</c:v>
                </c:pt>
                <c:pt idx="33248">
                  <c:v>142.85445959933031</c:v>
                </c:pt>
                <c:pt idx="33249">
                  <c:v>142.87753062086742</c:v>
                </c:pt>
                <c:pt idx="33250">
                  <c:v>142.90060710558745</c:v>
                </c:pt>
                <c:pt idx="33251">
                  <c:v>142.92368359030752</c:v>
                </c:pt>
                <c:pt idx="33252">
                  <c:v>142.94675461184463</c:v>
                </c:pt>
                <c:pt idx="33253">
                  <c:v>142.96983109656466</c:v>
                </c:pt>
                <c:pt idx="33254">
                  <c:v>142.9929075812847</c:v>
                </c:pt>
                <c:pt idx="33255">
                  <c:v>143.0159786028218</c:v>
                </c:pt>
                <c:pt idx="33256">
                  <c:v>143.03905508754187</c:v>
                </c:pt>
                <c:pt idx="33257">
                  <c:v>143.0621315722619</c:v>
                </c:pt>
                <c:pt idx="33258">
                  <c:v>143.08520259379901</c:v>
                </c:pt>
                <c:pt idx="33259">
                  <c:v>143.13482672606003</c:v>
                </c:pt>
                <c:pt idx="33260">
                  <c:v>143.1586024300716</c:v>
                </c:pt>
                <c:pt idx="33261">
                  <c:v>143.12998984386175</c:v>
                </c:pt>
                <c:pt idx="33262">
                  <c:v>143.20370915736768</c:v>
                </c:pt>
                <c:pt idx="33263">
                  <c:v>143.27895286266096</c:v>
                </c:pt>
                <c:pt idx="33264">
                  <c:v>143.20787153218882</c:v>
                </c:pt>
                <c:pt idx="33265">
                  <c:v>143.2779798123957</c:v>
                </c:pt>
                <c:pt idx="33266">
                  <c:v>143.30409372198378</c:v>
                </c:pt>
                <c:pt idx="33267">
                  <c:v>143.32231864043874</c:v>
                </c:pt>
                <c:pt idx="33268">
                  <c:v>143.33476875390701</c:v>
                </c:pt>
                <c:pt idx="33269">
                  <c:v>143.34662108135882</c:v>
                </c:pt>
                <c:pt idx="33270">
                  <c:v>143.35847340881065</c:v>
                </c:pt>
                <c:pt idx="33271">
                  <c:v>143.37032293031373</c:v>
                </c:pt>
                <c:pt idx="33272">
                  <c:v>143.38217525776554</c:v>
                </c:pt>
                <c:pt idx="33273">
                  <c:v>143.39403880901227</c:v>
                </c:pt>
                <c:pt idx="33274">
                  <c:v>143.38179112875537</c:v>
                </c:pt>
                <c:pt idx="33275">
                  <c:v>143.39302380882</c:v>
                </c:pt>
                <c:pt idx="33276">
                  <c:v>143.39639299999999</c:v>
                </c:pt>
                <c:pt idx="33277">
                  <c:v>143.38141438520287</c:v>
                </c:pt>
                <c:pt idx="33278">
                  <c:v>143.42361575441106</c:v>
                </c:pt>
                <c:pt idx="33279">
                  <c:v>143.46300306191949</c:v>
                </c:pt>
                <c:pt idx="33280">
                  <c:v>143.40734152935559</c:v>
                </c:pt>
                <c:pt idx="33281">
                  <c:v>143.38829912558182</c:v>
                </c:pt>
                <c:pt idx="33282">
                  <c:v>143.37877585941402</c:v>
                </c:pt>
                <c:pt idx="33283">
                  <c:v>143.36925484780735</c:v>
                </c:pt>
                <c:pt idx="33284">
                  <c:v>143.35973158163955</c:v>
                </c:pt>
                <c:pt idx="33285">
                  <c:v>143.35019929722728</c:v>
                </c:pt>
                <c:pt idx="33286">
                  <c:v>143.3406760310595</c:v>
                </c:pt>
                <c:pt idx="33287">
                  <c:v>143.33115501945281</c:v>
                </c:pt>
                <c:pt idx="33288">
                  <c:v>143.32163175328503</c:v>
                </c:pt>
                <c:pt idx="33289">
                  <c:v>143.31210848711723</c:v>
                </c:pt>
                <c:pt idx="33290">
                  <c:v>143.30258747551056</c:v>
                </c:pt>
                <c:pt idx="33291">
                  <c:v>143.29306420934276</c:v>
                </c:pt>
                <c:pt idx="33292">
                  <c:v>143.28354094317498</c:v>
                </c:pt>
                <c:pt idx="33293">
                  <c:v>143.27401993156829</c:v>
                </c:pt>
                <c:pt idx="33294">
                  <c:v>143.26449666540051</c:v>
                </c:pt>
                <c:pt idx="33295">
                  <c:v>143.25497339923271</c:v>
                </c:pt>
                <c:pt idx="33296">
                  <c:v>143.24545238762605</c:v>
                </c:pt>
                <c:pt idx="33297">
                  <c:v>143.23592912145824</c:v>
                </c:pt>
                <c:pt idx="33298">
                  <c:v>143.22639683704597</c:v>
                </c:pt>
                <c:pt idx="33299">
                  <c:v>143.2168758254393</c:v>
                </c:pt>
                <c:pt idx="33300">
                  <c:v>143.2073525592715</c:v>
                </c:pt>
                <c:pt idx="33301">
                  <c:v>143.19782929310372</c:v>
                </c:pt>
                <c:pt idx="33302">
                  <c:v>143.18830828149703</c:v>
                </c:pt>
                <c:pt idx="33303">
                  <c:v>143.17878501532925</c:v>
                </c:pt>
                <c:pt idx="33304">
                  <c:v>143.16926174916145</c:v>
                </c:pt>
                <c:pt idx="33305">
                  <c:v>143.15974073755478</c:v>
                </c:pt>
                <c:pt idx="33306">
                  <c:v>143.15021747138698</c:v>
                </c:pt>
                <c:pt idx="33307">
                  <c:v>143.14069420521921</c:v>
                </c:pt>
                <c:pt idx="33308">
                  <c:v>143.13117319361251</c:v>
                </c:pt>
                <c:pt idx="33309">
                  <c:v>143.12164992744474</c:v>
                </c:pt>
                <c:pt idx="33310">
                  <c:v>143.11211764303246</c:v>
                </c:pt>
                <c:pt idx="33311">
                  <c:v>143.10259437686466</c:v>
                </c:pt>
                <c:pt idx="33312">
                  <c:v>143.09307336525799</c:v>
                </c:pt>
                <c:pt idx="33313">
                  <c:v>143.08355009909019</c:v>
                </c:pt>
                <c:pt idx="33314">
                  <c:v>143.07402683292241</c:v>
                </c:pt>
                <c:pt idx="33315">
                  <c:v>143.06450582131575</c:v>
                </c:pt>
                <c:pt idx="33316">
                  <c:v>143.05498255514794</c:v>
                </c:pt>
                <c:pt idx="33317">
                  <c:v>143.04545928898014</c:v>
                </c:pt>
                <c:pt idx="33318">
                  <c:v>143.03593827737348</c:v>
                </c:pt>
                <c:pt idx="33319">
                  <c:v>143.02641501120567</c:v>
                </c:pt>
                <c:pt idx="33320">
                  <c:v>143.0168917450379</c:v>
                </c:pt>
                <c:pt idx="33321">
                  <c:v>143.00737073343123</c:v>
                </c:pt>
                <c:pt idx="33322">
                  <c:v>142.99784746726343</c:v>
                </c:pt>
                <c:pt idx="33323">
                  <c:v>142.98831518285115</c:v>
                </c:pt>
                <c:pt idx="33324">
                  <c:v>142.96577528792568</c:v>
                </c:pt>
                <c:pt idx="33325">
                  <c:v>142.89590622434366</c:v>
                </c:pt>
                <c:pt idx="33326">
                  <c:v>142.93553977205531</c:v>
                </c:pt>
                <c:pt idx="33327">
                  <c:v>142.96033776700432</c:v>
                </c:pt>
                <c:pt idx="33328">
                  <c:v>142.9156742243126</c:v>
                </c:pt>
                <c:pt idx="33329">
                  <c:v>142.93727876845151</c:v>
                </c:pt>
                <c:pt idx="33330">
                  <c:v>142.86444091108461</c:v>
                </c:pt>
                <c:pt idx="33331">
                  <c:v>142.84318576369699</c:v>
                </c:pt>
                <c:pt idx="33332">
                  <c:v>142.8795997097852</c:v>
                </c:pt>
                <c:pt idx="33333">
                  <c:v>142.91076333230507</c:v>
                </c:pt>
                <c:pt idx="33334">
                  <c:v>142.92344582395222</c:v>
                </c:pt>
                <c:pt idx="33335">
                  <c:v>142.93614032553467</c:v>
                </c:pt>
                <c:pt idx="33336">
                  <c:v>142.94882281718182</c:v>
                </c:pt>
                <c:pt idx="33337">
                  <c:v>142.96150230634518</c:v>
                </c:pt>
                <c:pt idx="33338">
                  <c:v>142.97418479799234</c:v>
                </c:pt>
                <c:pt idx="33339">
                  <c:v>142.99954677880282</c:v>
                </c:pt>
                <c:pt idx="33340">
                  <c:v>143.01222927045001</c:v>
                </c:pt>
                <c:pt idx="33341">
                  <c:v>143.02491176209716</c:v>
                </c:pt>
                <c:pt idx="33342">
                  <c:v>143.03759125126049</c:v>
                </c:pt>
                <c:pt idx="33343">
                  <c:v>143.05027374290765</c:v>
                </c:pt>
                <c:pt idx="33344">
                  <c:v>143.06295623455483</c:v>
                </c:pt>
                <c:pt idx="33345">
                  <c:v>143.07563572371816</c:v>
                </c:pt>
                <c:pt idx="33346">
                  <c:v>143.08833022530058</c:v>
                </c:pt>
                <c:pt idx="33347">
                  <c:v>143.10101271694776</c:v>
                </c:pt>
                <c:pt idx="33348">
                  <c:v>143.1136922061111</c:v>
                </c:pt>
                <c:pt idx="33349">
                  <c:v>143.12637469775825</c:v>
                </c:pt>
                <c:pt idx="33350">
                  <c:v>143.13905718940541</c:v>
                </c:pt>
                <c:pt idx="33351">
                  <c:v>143.15173667856877</c:v>
                </c:pt>
                <c:pt idx="33352">
                  <c:v>143.16441917021592</c:v>
                </c:pt>
                <c:pt idx="33353">
                  <c:v>143.17710166186308</c:v>
                </c:pt>
                <c:pt idx="33354">
                  <c:v>143.18978115102644</c:v>
                </c:pt>
                <c:pt idx="33355">
                  <c:v>143.20246364267359</c:v>
                </c:pt>
                <c:pt idx="33356">
                  <c:v>143.21514613432075</c:v>
                </c:pt>
                <c:pt idx="33357">
                  <c:v>143.22782562348408</c:v>
                </c:pt>
                <c:pt idx="33358">
                  <c:v>143.24050811513126</c:v>
                </c:pt>
                <c:pt idx="33359">
                  <c:v>143.25320261671368</c:v>
                </c:pt>
                <c:pt idx="33360">
                  <c:v>143.26588510836083</c:v>
                </c:pt>
                <c:pt idx="33361">
                  <c:v>143.27856459752419</c:v>
                </c:pt>
                <c:pt idx="33362">
                  <c:v>143.29124708917135</c:v>
                </c:pt>
                <c:pt idx="33363">
                  <c:v>143.3039295808185</c:v>
                </c:pt>
                <c:pt idx="33364">
                  <c:v>143.31660906998187</c:v>
                </c:pt>
                <c:pt idx="33365">
                  <c:v>143.32929156162902</c:v>
                </c:pt>
                <c:pt idx="33366">
                  <c:v>143.34197405327618</c:v>
                </c:pt>
                <c:pt idx="33367">
                  <c:v>143.35465354243951</c:v>
                </c:pt>
                <c:pt idx="33368">
                  <c:v>143.36733603408669</c:v>
                </c:pt>
                <c:pt idx="33369">
                  <c:v>143.38001852573385</c:v>
                </c:pt>
                <c:pt idx="33370">
                  <c:v>143.39269801489718</c:v>
                </c:pt>
                <c:pt idx="33371">
                  <c:v>143.40539251647962</c:v>
                </c:pt>
                <c:pt idx="33372">
                  <c:v>143.41807500812678</c:v>
                </c:pt>
                <c:pt idx="33373">
                  <c:v>143.43075449729011</c:v>
                </c:pt>
                <c:pt idx="33374">
                  <c:v>143.44817394659034</c:v>
                </c:pt>
                <c:pt idx="33375">
                  <c:v>143.46639833929422</c:v>
                </c:pt>
                <c:pt idx="33376">
                  <c:v>143.45288330965434</c:v>
                </c:pt>
                <c:pt idx="33377">
                  <c:v>143.43467065045303</c:v>
                </c:pt>
                <c:pt idx="33378">
                  <c:v>143.44868269146397</c:v>
                </c:pt>
                <c:pt idx="33379">
                  <c:v>143.51562592846923</c:v>
                </c:pt>
                <c:pt idx="33380">
                  <c:v>143.49027300643624</c:v>
                </c:pt>
                <c:pt idx="33381">
                  <c:v>143.53634541201717</c:v>
                </c:pt>
                <c:pt idx="33382">
                  <c:v>143.55773812494039</c:v>
                </c:pt>
                <c:pt idx="33383">
                  <c:v>143.67222783146602</c:v>
                </c:pt>
                <c:pt idx="33384">
                  <c:v>143.72006970386266</c:v>
                </c:pt>
                <c:pt idx="33385">
                  <c:v>143.75625597706355</c:v>
                </c:pt>
                <c:pt idx="33386">
                  <c:v>143.78175648533687</c:v>
                </c:pt>
                <c:pt idx="33387">
                  <c:v>143.80728718601878</c:v>
                </c:pt>
                <c:pt idx="33388">
                  <c:v>143.83279373277381</c:v>
                </c:pt>
                <c:pt idx="33389">
                  <c:v>143.85829424104716</c:v>
                </c:pt>
                <c:pt idx="33390">
                  <c:v>143.99849996042909</c:v>
                </c:pt>
                <c:pt idx="33391">
                  <c:v>144.0325893133047</c:v>
                </c:pt>
                <c:pt idx="33392">
                  <c:v>144.0740275917978</c:v>
                </c:pt>
                <c:pt idx="33393">
                  <c:v>144.10056082265106</c:v>
                </c:pt>
                <c:pt idx="33394">
                  <c:v>144.12348561403533</c:v>
                </c:pt>
                <c:pt idx="33395">
                  <c:v>144.14638871687521</c:v>
                </c:pt>
                <c:pt idx="33396">
                  <c:v>144.16928639757904</c:v>
                </c:pt>
                <c:pt idx="33397">
                  <c:v>144.19218950041892</c:v>
                </c:pt>
                <c:pt idx="33398">
                  <c:v>144.21509260325882</c:v>
                </c:pt>
                <c:pt idx="33399">
                  <c:v>144.23799028396263</c:v>
                </c:pt>
                <c:pt idx="33400">
                  <c:v>144.26089338680254</c:v>
                </c:pt>
                <c:pt idx="33401">
                  <c:v>144.28379648964244</c:v>
                </c:pt>
                <c:pt idx="33402">
                  <c:v>144.30669417034625</c:v>
                </c:pt>
                <c:pt idx="33403">
                  <c:v>144.32959727318615</c:v>
                </c:pt>
                <c:pt idx="33404">
                  <c:v>144.35250037602603</c:v>
                </c:pt>
                <c:pt idx="33405">
                  <c:v>144.37539805672986</c:v>
                </c:pt>
                <c:pt idx="33406">
                  <c:v>144.39832284811411</c:v>
                </c:pt>
                <c:pt idx="33407">
                  <c:v>144.42122595095401</c:v>
                </c:pt>
                <c:pt idx="33408">
                  <c:v>144.44412363165782</c:v>
                </c:pt>
                <c:pt idx="33409">
                  <c:v>144.46702673449772</c:v>
                </c:pt>
                <c:pt idx="33410">
                  <c:v>144.48992983733763</c:v>
                </c:pt>
                <c:pt idx="33411">
                  <c:v>144.51282751804143</c:v>
                </c:pt>
                <c:pt idx="33412">
                  <c:v>144.53573062088131</c:v>
                </c:pt>
                <c:pt idx="33413">
                  <c:v>144.55863372372121</c:v>
                </c:pt>
                <c:pt idx="33414">
                  <c:v>144.58153140442502</c:v>
                </c:pt>
                <c:pt idx="33415">
                  <c:v>144.60443450726493</c:v>
                </c:pt>
                <c:pt idx="33416">
                  <c:v>144.62733761010483</c:v>
                </c:pt>
                <c:pt idx="33417">
                  <c:v>144.65023529080864</c:v>
                </c:pt>
                <c:pt idx="33418">
                  <c:v>144.67313839364854</c:v>
                </c:pt>
                <c:pt idx="33419">
                  <c:v>144.69606318503278</c:v>
                </c:pt>
                <c:pt idx="33420">
                  <c:v>144.71896628787269</c:v>
                </c:pt>
                <c:pt idx="33421">
                  <c:v>144.7418639685765</c:v>
                </c:pt>
                <c:pt idx="33422">
                  <c:v>144.7647670714164</c:v>
                </c:pt>
                <c:pt idx="33423">
                  <c:v>144.78767017425631</c:v>
                </c:pt>
                <c:pt idx="33424">
                  <c:v>144.81056785496011</c:v>
                </c:pt>
                <c:pt idx="33425">
                  <c:v>144.83347095780002</c:v>
                </c:pt>
                <c:pt idx="33426">
                  <c:v>144.85637406063989</c:v>
                </c:pt>
                <c:pt idx="33427">
                  <c:v>144.87927174134373</c:v>
                </c:pt>
                <c:pt idx="33428">
                  <c:v>144.86195084334764</c:v>
                </c:pt>
                <c:pt idx="33429">
                  <c:v>144.8975733297568</c:v>
                </c:pt>
                <c:pt idx="33430">
                  <c:v>144.95208329201429</c:v>
                </c:pt>
                <c:pt idx="33431">
                  <c:v>144.96985470791606</c:v>
                </c:pt>
                <c:pt idx="33432">
                  <c:v>144.91671834326579</c:v>
                </c:pt>
                <c:pt idx="33433">
                  <c:v>144.97060540271815</c:v>
                </c:pt>
                <c:pt idx="33434">
                  <c:v>144.98681289055793</c:v>
                </c:pt>
                <c:pt idx="33435">
                  <c:v>144.93532004148784</c:v>
                </c:pt>
                <c:pt idx="33436">
                  <c:v>144.96900943358551</c:v>
                </c:pt>
                <c:pt idx="33437">
                  <c:v>144.93971583963835</c:v>
                </c:pt>
                <c:pt idx="33438">
                  <c:v>144.91042224569119</c:v>
                </c:pt>
                <c:pt idx="33439">
                  <c:v>144.88113558678046</c:v>
                </c:pt>
                <c:pt idx="33440">
                  <c:v>144.85184199283327</c:v>
                </c:pt>
                <c:pt idx="33441">
                  <c:v>144.82254839888611</c:v>
                </c:pt>
                <c:pt idx="33442">
                  <c:v>144.79326173997538</c:v>
                </c:pt>
                <c:pt idx="33443">
                  <c:v>144.76396814602822</c:v>
                </c:pt>
                <c:pt idx="33444">
                  <c:v>144.73464681193528</c:v>
                </c:pt>
                <c:pt idx="33445">
                  <c:v>144.70535321798809</c:v>
                </c:pt>
                <c:pt idx="33446">
                  <c:v>144.67606655907738</c:v>
                </c:pt>
                <c:pt idx="33447">
                  <c:v>144.6467729651302</c:v>
                </c:pt>
                <c:pt idx="33448">
                  <c:v>144.61747937118304</c:v>
                </c:pt>
                <c:pt idx="33449">
                  <c:v>144.5881927122723</c:v>
                </c:pt>
                <c:pt idx="33450">
                  <c:v>144.55889911832514</c:v>
                </c:pt>
                <c:pt idx="33451">
                  <c:v>144.52960552437796</c:v>
                </c:pt>
                <c:pt idx="33452">
                  <c:v>144.50031886546725</c:v>
                </c:pt>
                <c:pt idx="33453">
                  <c:v>144.47102527152006</c:v>
                </c:pt>
                <c:pt idx="33454">
                  <c:v>144.4417316775729</c:v>
                </c:pt>
                <c:pt idx="33455">
                  <c:v>144.41244501866217</c:v>
                </c:pt>
                <c:pt idx="33456">
                  <c:v>144.38312368456923</c:v>
                </c:pt>
                <c:pt idx="33457">
                  <c:v>144.35383009062204</c:v>
                </c:pt>
                <c:pt idx="33458">
                  <c:v>144.32454343171133</c:v>
                </c:pt>
                <c:pt idx="33459">
                  <c:v>144.29524983776415</c:v>
                </c:pt>
                <c:pt idx="33460">
                  <c:v>144.26595624381699</c:v>
                </c:pt>
                <c:pt idx="33461">
                  <c:v>144.23666958490625</c:v>
                </c:pt>
                <c:pt idx="33462">
                  <c:v>144.11950214415404</c:v>
                </c:pt>
                <c:pt idx="33463">
                  <c:v>144.09020855020685</c:v>
                </c:pt>
                <c:pt idx="33464">
                  <c:v>144.06092189129612</c:v>
                </c:pt>
                <c:pt idx="33465">
                  <c:v>144.03162829734896</c:v>
                </c:pt>
                <c:pt idx="33466">
                  <c:v>144.00230696325602</c:v>
                </c:pt>
                <c:pt idx="33467">
                  <c:v>143.97301336930883</c:v>
                </c:pt>
                <c:pt idx="33468">
                  <c:v>143.94372671039812</c:v>
                </c:pt>
                <c:pt idx="33469">
                  <c:v>143.91443311645094</c:v>
                </c:pt>
                <c:pt idx="33470">
                  <c:v>143.88513952250378</c:v>
                </c:pt>
                <c:pt idx="33471">
                  <c:v>143.85585286359304</c:v>
                </c:pt>
                <c:pt idx="33472">
                  <c:v>143.82655926964588</c:v>
                </c:pt>
                <c:pt idx="33473">
                  <c:v>143.7972656756987</c:v>
                </c:pt>
                <c:pt idx="33474">
                  <c:v>143.76797901678799</c:v>
                </c:pt>
                <c:pt idx="33475">
                  <c:v>143.7386854228408</c:v>
                </c:pt>
                <c:pt idx="33476">
                  <c:v>143.70939182889364</c:v>
                </c:pt>
                <c:pt idx="33477">
                  <c:v>143.68010516998291</c:v>
                </c:pt>
                <c:pt idx="33478">
                  <c:v>143.6571986337625</c:v>
                </c:pt>
                <c:pt idx="33479">
                  <c:v>143.62831341120381</c:v>
                </c:pt>
                <c:pt idx="33480">
                  <c:v>143.60267962064856</c:v>
                </c:pt>
                <c:pt idx="33481">
                  <c:v>143.57353240224128</c:v>
                </c:pt>
                <c:pt idx="33482">
                  <c:v>143.55920399999999</c:v>
                </c:pt>
                <c:pt idx="33483">
                  <c:v>143.60390523676682</c:v>
                </c:pt>
                <c:pt idx="33484">
                  <c:v>143.58634218812588</c:v>
                </c:pt>
                <c:pt idx="33485">
                  <c:v>143.52489712708632</c:v>
                </c:pt>
                <c:pt idx="33486">
                  <c:v>143.45870267342073</c:v>
                </c:pt>
                <c:pt idx="33487">
                  <c:v>143.42355954038979</c:v>
                </c:pt>
                <c:pt idx="33488">
                  <c:v>143.40950844943615</c:v>
                </c:pt>
                <c:pt idx="33489">
                  <c:v>143.39546068497182</c:v>
                </c:pt>
                <c:pt idx="33490">
                  <c:v>143.38140959401815</c:v>
                </c:pt>
                <c:pt idx="33491">
                  <c:v>143.37829600000001</c:v>
                </c:pt>
                <c:pt idx="33492">
                  <c:v>143.33531752598952</c:v>
                </c:pt>
                <c:pt idx="33493">
                  <c:v>143.29513592157329</c:v>
                </c:pt>
                <c:pt idx="33494">
                  <c:v>143.27327238865044</c:v>
                </c:pt>
                <c:pt idx="33495">
                  <c:v>143.22563082737244</c:v>
                </c:pt>
                <c:pt idx="33496">
                  <c:v>143.18581891010967</c:v>
                </c:pt>
                <c:pt idx="33497">
                  <c:v>143.15303958789153</c:v>
                </c:pt>
                <c:pt idx="33498">
                  <c:v>143.12105650206098</c:v>
                </c:pt>
                <c:pt idx="33499">
                  <c:v>143.08908098798372</c:v>
                </c:pt>
                <c:pt idx="33500">
                  <c:v>143.05709790215317</c:v>
                </c:pt>
                <c:pt idx="33501">
                  <c:v>143.02511481632263</c:v>
                </c:pt>
                <c:pt idx="33502">
                  <c:v>142.99313930224537</c:v>
                </c:pt>
                <c:pt idx="33503">
                  <c:v>142.96112592940173</c:v>
                </c:pt>
                <c:pt idx="33504">
                  <c:v>142.92914284357119</c:v>
                </c:pt>
                <c:pt idx="33505">
                  <c:v>142.89716732949393</c:v>
                </c:pt>
                <c:pt idx="33506">
                  <c:v>142.86518424366338</c:v>
                </c:pt>
                <c:pt idx="33507">
                  <c:v>142.83320115783283</c:v>
                </c:pt>
                <c:pt idx="33508">
                  <c:v>142.80122564375557</c:v>
                </c:pt>
                <c:pt idx="33509">
                  <c:v>142.76924255792503</c:v>
                </c:pt>
                <c:pt idx="33510">
                  <c:v>142.73725947209448</c:v>
                </c:pt>
                <c:pt idx="33511">
                  <c:v>142.70528395801719</c:v>
                </c:pt>
                <c:pt idx="33512">
                  <c:v>142.67330087218667</c:v>
                </c:pt>
                <c:pt idx="33513">
                  <c:v>142.64131778635613</c:v>
                </c:pt>
                <c:pt idx="33514">
                  <c:v>142.60934227227884</c:v>
                </c:pt>
                <c:pt idx="33515">
                  <c:v>142.57735918644832</c:v>
                </c:pt>
                <c:pt idx="33516">
                  <c:v>142.54534581360465</c:v>
                </c:pt>
                <c:pt idx="33517">
                  <c:v>142.51336272777414</c:v>
                </c:pt>
                <c:pt idx="33518">
                  <c:v>142.48138721369685</c:v>
                </c:pt>
                <c:pt idx="33519">
                  <c:v>142.4494041278663</c:v>
                </c:pt>
                <c:pt idx="33520">
                  <c:v>142.41742104203576</c:v>
                </c:pt>
                <c:pt idx="33521">
                  <c:v>142.3854455279585</c:v>
                </c:pt>
                <c:pt idx="33522">
                  <c:v>142.35346244212795</c:v>
                </c:pt>
                <c:pt idx="33523">
                  <c:v>142.3214793562974</c:v>
                </c:pt>
                <c:pt idx="33524">
                  <c:v>142.28950384222014</c:v>
                </c:pt>
                <c:pt idx="33525">
                  <c:v>142.2575207563896</c:v>
                </c:pt>
                <c:pt idx="33526">
                  <c:v>142.22553767055905</c:v>
                </c:pt>
                <c:pt idx="33527">
                  <c:v>142.19356215648179</c:v>
                </c:pt>
                <c:pt idx="33528">
                  <c:v>142.16154878363815</c:v>
                </c:pt>
                <c:pt idx="33529">
                  <c:v>142.12956569780761</c:v>
                </c:pt>
                <c:pt idx="33530">
                  <c:v>142.09759018373035</c:v>
                </c:pt>
                <c:pt idx="33531">
                  <c:v>142.0656070978998</c:v>
                </c:pt>
                <c:pt idx="33532">
                  <c:v>142.03362401206925</c:v>
                </c:pt>
                <c:pt idx="33533">
                  <c:v>142.00164849799199</c:v>
                </c:pt>
                <c:pt idx="33534">
                  <c:v>141.96966541216145</c:v>
                </c:pt>
                <c:pt idx="33535">
                  <c:v>141.9376823263309</c:v>
                </c:pt>
                <c:pt idx="33536">
                  <c:v>141.90570681225364</c:v>
                </c:pt>
                <c:pt idx="33537">
                  <c:v>141.87372372642309</c:v>
                </c:pt>
                <c:pt idx="33538">
                  <c:v>141.84174064059255</c:v>
                </c:pt>
                <c:pt idx="33539">
                  <c:v>141.80976512651526</c:v>
                </c:pt>
                <c:pt idx="33540">
                  <c:v>141.77778204068474</c:v>
                </c:pt>
                <c:pt idx="33541">
                  <c:v>141.75521217429662</c:v>
                </c:pt>
                <c:pt idx="33542">
                  <c:v>141.78371974350418</c:v>
                </c:pt>
                <c:pt idx="33543">
                  <c:v>141.77380950381499</c:v>
                </c:pt>
                <c:pt idx="33544">
                  <c:v>141.80156365259896</c:v>
                </c:pt>
                <c:pt idx="33545">
                  <c:v>141.786362</c:v>
                </c:pt>
                <c:pt idx="33546">
                  <c:v>141.77378492489271</c:v>
                </c:pt>
                <c:pt idx="33547">
                  <c:v>141.71073264949928</c:v>
                </c:pt>
                <c:pt idx="33548">
                  <c:v>141.70272739618594</c:v>
                </c:pt>
                <c:pt idx="33549">
                  <c:v>141.72857586123033</c:v>
                </c:pt>
                <c:pt idx="33550">
                  <c:v>141.71400499999999</c:v>
                </c:pt>
                <c:pt idx="33551">
                  <c:v>141.71400499999999</c:v>
                </c:pt>
                <c:pt idx="33552">
                  <c:v>141.71400499999999</c:v>
                </c:pt>
                <c:pt idx="33553">
                  <c:v>141.71400499999999</c:v>
                </c:pt>
                <c:pt idx="33554">
                  <c:v>141.71400499999999</c:v>
                </c:pt>
                <c:pt idx="33555">
                  <c:v>141.71400499999999</c:v>
                </c:pt>
                <c:pt idx="33556">
                  <c:v>141.63955578969956</c:v>
                </c:pt>
                <c:pt idx="33557">
                  <c:v>141.65196527318236</c:v>
                </c:pt>
                <c:pt idx="33558">
                  <c:v>141.69592299999999</c:v>
                </c:pt>
                <c:pt idx="33559">
                  <c:v>141.68490255698617</c:v>
                </c:pt>
                <c:pt idx="33560">
                  <c:v>141.65316508198021</c:v>
                </c:pt>
                <c:pt idx="33561">
                  <c:v>141.61286204142382</c:v>
                </c:pt>
                <c:pt idx="33562">
                  <c:v>141.57254945716852</c:v>
                </c:pt>
                <c:pt idx="33563">
                  <c:v>141.53223687291322</c:v>
                </c:pt>
                <c:pt idx="33564">
                  <c:v>141.49193383235684</c:v>
                </c:pt>
                <c:pt idx="33565">
                  <c:v>141.45162124810153</c:v>
                </c:pt>
                <c:pt idx="33566">
                  <c:v>141.41127048905054</c:v>
                </c:pt>
                <c:pt idx="33567">
                  <c:v>141.37095790479526</c:v>
                </c:pt>
                <c:pt idx="33568">
                  <c:v>141.33065486423888</c:v>
                </c:pt>
                <c:pt idx="33569">
                  <c:v>141.29034227998358</c:v>
                </c:pt>
                <c:pt idx="33570">
                  <c:v>141.25002969572827</c:v>
                </c:pt>
                <c:pt idx="33571">
                  <c:v>141.20972665517189</c:v>
                </c:pt>
                <c:pt idx="33572">
                  <c:v>141.16941407091659</c:v>
                </c:pt>
                <c:pt idx="33573">
                  <c:v>141.12911103036021</c:v>
                </c:pt>
                <c:pt idx="33574">
                  <c:v>141.08879844610493</c:v>
                </c:pt>
                <c:pt idx="33575">
                  <c:v>141.04848586184963</c:v>
                </c:pt>
                <c:pt idx="33576">
                  <c:v>141.00818282129325</c:v>
                </c:pt>
                <c:pt idx="33577">
                  <c:v>140.96787023703794</c:v>
                </c:pt>
                <c:pt idx="33578">
                  <c:v>140.92751947798695</c:v>
                </c:pt>
                <c:pt idx="33579">
                  <c:v>140.88720689373164</c:v>
                </c:pt>
                <c:pt idx="33580">
                  <c:v>140.84690385317526</c:v>
                </c:pt>
                <c:pt idx="33581">
                  <c:v>140.80659126891996</c:v>
                </c:pt>
                <c:pt idx="33582">
                  <c:v>140.76627868466468</c:v>
                </c:pt>
                <c:pt idx="33583">
                  <c:v>140.7259756441083</c:v>
                </c:pt>
                <c:pt idx="33584">
                  <c:v>140.685663059853</c:v>
                </c:pt>
                <c:pt idx="33585">
                  <c:v>140.6453504755977</c:v>
                </c:pt>
                <c:pt idx="33586">
                  <c:v>140.60504743504131</c:v>
                </c:pt>
                <c:pt idx="33587">
                  <c:v>140.56473485078601</c:v>
                </c:pt>
                <c:pt idx="33588">
                  <c:v>140.52442226653073</c:v>
                </c:pt>
                <c:pt idx="33589">
                  <c:v>140.48411922597435</c:v>
                </c:pt>
                <c:pt idx="33590">
                  <c:v>140.44380664171905</c:v>
                </c:pt>
                <c:pt idx="33591">
                  <c:v>140.40345588266806</c:v>
                </c:pt>
                <c:pt idx="33592">
                  <c:v>140.36314329841275</c:v>
                </c:pt>
                <c:pt idx="33593">
                  <c:v>140.32284025785637</c:v>
                </c:pt>
                <c:pt idx="33594">
                  <c:v>140.28252767360107</c:v>
                </c:pt>
                <c:pt idx="33595">
                  <c:v>140.24222463304469</c:v>
                </c:pt>
                <c:pt idx="33596">
                  <c:v>140.20191204878941</c:v>
                </c:pt>
                <c:pt idx="33597">
                  <c:v>140.16159946453411</c:v>
                </c:pt>
                <c:pt idx="33598">
                  <c:v>140.12129642397772</c:v>
                </c:pt>
                <c:pt idx="33599">
                  <c:v>140.08098383972242</c:v>
                </c:pt>
                <c:pt idx="33600">
                  <c:v>140.04067125546712</c:v>
                </c:pt>
                <c:pt idx="33601">
                  <c:v>140.00036821491074</c:v>
                </c:pt>
                <c:pt idx="33602">
                  <c:v>139.96005563065543</c:v>
                </c:pt>
                <c:pt idx="33603">
                  <c:v>139.91970487160444</c:v>
                </c:pt>
                <c:pt idx="33604">
                  <c:v>139.87939228734916</c:v>
                </c:pt>
                <c:pt idx="33605">
                  <c:v>139.83908924679278</c:v>
                </c:pt>
                <c:pt idx="33606">
                  <c:v>139.79877666253748</c:v>
                </c:pt>
                <c:pt idx="33607">
                  <c:v>139.76211504339531</c:v>
                </c:pt>
                <c:pt idx="33608">
                  <c:v>139.79485212136385</c:v>
                </c:pt>
                <c:pt idx="33609">
                  <c:v>139.54314319957081</c:v>
                </c:pt>
                <c:pt idx="33610">
                  <c:v>139.4707848507737</c:v>
                </c:pt>
                <c:pt idx="33611">
                  <c:v>139.46270147321579</c:v>
                </c:pt>
                <c:pt idx="33612">
                  <c:v>139.45462765499747</c:v>
                </c:pt>
                <c:pt idx="33613">
                  <c:v>139.4465519249112</c:v>
                </c:pt>
                <c:pt idx="33614">
                  <c:v>139.43847619482494</c:v>
                </c:pt>
                <c:pt idx="33615">
                  <c:v>139.43040237660662</c:v>
                </c:pt>
                <c:pt idx="33616">
                  <c:v>139.42232664652036</c:v>
                </c:pt>
                <c:pt idx="33617">
                  <c:v>139.41425091643413</c:v>
                </c:pt>
                <c:pt idx="33618">
                  <c:v>139.40617709821578</c:v>
                </c:pt>
                <c:pt idx="33619">
                  <c:v>139.39810136812955</c:v>
                </c:pt>
                <c:pt idx="33620">
                  <c:v>139.39002563804328</c:v>
                </c:pt>
                <c:pt idx="33621">
                  <c:v>139.38195181982496</c:v>
                </c:pt>
                <c:pt idx="33622">
                  <c:v>139.33632153290415</c:v>
                </c:pt>
                <c:pt idx="33623">
                  <c:v>139.3409501948021</c:v>
                </c:pt>
                <c:pt idx="33624">
                  <c:v>139.32924292419548</c:v>
                </c:pt>
                <c:pt idx="33625">
                  <c:v>139.25068953171197</c:v>
                </c:pt>
                <c:pt idx="33626">
                  <c:v>139.31172549260847</c:v>
                </c:pt>
                <c:pt idx="33627">
                  <c:v>139.28007863662376</c:v>
                </c:pt>
                <c:pt idx="33628">
                  <c:v>139.28730480738975</c:v>
                </c:pt>
                <c:pt idx="33629">
                  <c:v>139.24314990057223</c:v>
                </c:pt>
                <c:pt idx="33630">
                  <c:v>139.235657</c:v>
                </c:pt>
                <c:pt idx="33631">
                  <c:v>139.21392556317056</c:v>
                </c:pt>
                <c:pt idx="33632">
                  <c:v>139.1889409172349</c:v>
                </c:pt>
                <c:pt idx="33633">
                  <c:v>139.16395627129924</c:v>
                </c:pt>
                <c:pt idx="33634">
                  <c:v>139.13897754028923</c:v>
                </c:pt>
                <c:pt idx="33635">
                  <c:v>139.11399289435357</c:v>
                </c:pt>
                <c:pt idx="33636">
                  <c:v>139.08898458871533</c:v>
                </c:pt>
                <c:pt idx="33637">
                  <c:v>139.06400585770533</c:v>
                </c:pt>
                <c:pt idx="33638">
                  <c:v>139.03902121176969</c:v>
                </c:pt>
                <c:pt idx="33639">
                  <c:v>139.01403656583403</c:v>
                </c:pt>
                <c:pt idx="33640">
                  <c:v>138.98905783482402</c:v>
                </c:pt>
                <c:pt idx="33641">
                  <c:v>138.96407318888836</c:v>
                </c:pt>
                <c:pt idx="33642">
                  <c:v>138.9390885429527</c:v>
                </c:pt>
                <c:pt idx="33643">
                  <c:v>138.91410981194269</c:v>
                </c:pt>
                <c:pt idx="33644">
                  <c:v>138.88912516600706</c:v>
                </c:pt>
                <c:pt idx="33645">
                  <c:v>138.8641405200714</c:v>
                </c:pt>
                <c:pt idx="33646">
                  <c:v>138.83916178906139</c:v>
                </c:pt>
                <c:pt idx="33647">
                  <c:v>138.81417714312573</c:v>
                </c:pt>
                <c:pt idx="33648">
                  <c:v>138.78916883748749</c:v>
                </c:pt>
                <c:pt idx="33649">
                  <c:v>138.76418419155183</c:v>
                </c:pt>
                <c:pt idx="33650">
                  <c:v>138.73920546054183</c:v>
                </c:pt>
                <c:pt idx="33651">
                  <c:v>138.71422081460616</c:v>
                </c:pt>
                <c:pt idx="33652">
                  <c:v>138.68923616867053</c:v>
                </c:pt>
                <c:pt idx="33653">
                  <c:v>138.66425743766052</c:v>
                </c:pt>
                <c:pt idx="33654">
                  <c:v>138.63927279172486</c:v>
                </c:pt>
                <c:pt idx="33655">
                  <c:v>138.6142881457892</c:v>
                </c:pt>
                <c:pt idx="33656">
                  <c:v>138.58930941477919</c:v>
                </c:pt>
                <c:pt idx="33657">
                  <c:v>138.56432476884353</c:v>
                </c:pt>
                <c:pt idx="33658">
                  <c:v>138.5393401229079</c:v>
                </c:pt>
                <c:pt idx="33659">
                  <c:v>138.51436139189789</c:v>
                </c:pt>
                <c:pt idx="33660">
                  <c:v>138.48937674596223</c:v>
                </c:pt>
                <c:pt idx="33661">
                  <c:v>138.46436844032399</c:v>
                </c:pt>
                <c:pt idx="33662">
                  <c:v>138.43938970931399</c:v>
                </c:pt>
                <c:pt idx="33663">
                  <c:v>138.41440506337833</c:v>
                </c:pt>
                <c:pt idx="33664">
                  <c:v>138.38942041744266</c:v>
                </c:pt>
                <c:pt idx="33665">
                  <c:v>138.36311307820696</c:v>
                </c:pt>
                <c:pt idx="33666">
                  <c:v>138.32219183671037</c:v>
                </c:pt>
                <c:pt idx="33667">
                  <c:v>138.258804</c:v>
                </c:pt>
                <c:pt idx="33668">
                  <c:v>138.22776870244869</c:v>
                </c:pt>
                <c:pt idx="33669">
                  <c:v>138.16739321068249</c:v>
                </c:pt>
                <c:pt idx="33670">
                  <c:v>138.1741686237942</c:v>
                </c:pt>
                <c:pt idx="33671">
                  <c:v>138.17769675142219</c:v>
                </c:pt>
                <c:pt idx="33672">
                  <c:v>138.15025299999999</c:v>
                </c:pt>
                <c:pt idx="33673">
                  <c:v>138.15025299999999</c:v>
                </c:pt>
                <c:pt idx="33674">
                  <c:v>138.14498261788916</c:v>
                </c:pt>
                <c:pt idx="33675">
                  <c:v>138.11565873955712</c:v>
                </c:pt>
                <c:pt idx="33676">
                  <c:v>138.08632791737512</c:v>
                </c:pt>
                <c:pt idx="33677">
                  <c:v>138.05699709519314</c:v>
                </c:pt>
                <c:pt idx="33678">
                  <c:v>138.02767321686107</c:v>
                </c:pt>
                <c:pt idx="33679">
                  <c:v>137.9983423946791</c:v>
                </c:pt>
                <c:pt idx="33680">
                  <c:v>137.9690115724971</c:v>
                </c:pt>
                <c:pt idx="33681">
                  <c:v>137.93968769416506</c:v>
                </c:pt>
                <c:pt idx="33682">
                  <c:v>137.91035687198305</c:v>
                </c:pt>
                <c:pt idx="33683">
                  <c:v>137.88102604980108</c:v>
                </c:pt>
                <c:pt idx="33684">
                  <c:v>137.85170217146901</c:v>
                </c:pt>
                <c:pt idx="33685">
                  <c:v>137.82237134928704</c:v>
                </c:pt>
                <c:pt idx="33686">
                  <c:v>137.79301275170525</c:v>
                </c:pt>
                <c:pt idx="33687">
                  <c:v>137.76368887337318</c:v>
                </c:pt>
                <c:pt idx="33688">
                  <c:v>137.73435805119121</c:v>
                </c:pt>
                <c:pt idx="33689">
                  <c:v>137.7050272290092</c:v>
                </c:pt>
                <c:pt idx="33690">
                  <c:v>137.67570335067717</c:v>
                </c:pt>
                <c:pt idx="33691">
                  <c:v>137.64637252849516</c:v>
                </c:pt>
                <c:pt idx="33692">
                  <c:v>137.61704170631319</c:v>
                </c:pt>
                <c:pt idx="33693">
                  <c:v>137.58771782798112</c:v>
                </c:pt>
                <c:pt idx="33694">
                  <c:v>137.55838700579915</c:v>
                </c:pt>
                <c:pt idx="33695">
                  <c:v>137.52905618361714</c:v>
                </c:pt>
                <c:pt idx="33696">
                  <c:v>137.49973230528511</c:v>
                </c:pt>
                <c:pt idx="33697">
                  <c:v>137.4704014831031</c:v>
                </c:pt>
                <c:pt idx="33698">
                  <c:v>137.44104288552131</c:v>
                </c:pt>
                <c:pt idx="33699">
                  <c:v>137.41171206333934</c:v>
                </c:pt>
                <c:pt idx="33700">
                  <c:v>137.38238818500727</c:v>
                </c:pt>
                <c:pt idx="33701">
                  <c:v>137.3530573628253</c:v>
                </c:pt>
                <c:pt idx="33702">
                  <c:v>137.32372654064329</c:v>
                </c:pt>
                <c:pt idx="33703">
                  <c:v>137.29440266231126</c:v>
                </c:pt>
                <c:pt idx="33704">
                  <c:v>137.26507184012925</c:v>
                </c:pt>
                <c:pt idx="33705">
                  <c:v>137.23574101794725</c:v>
                </c:pt>
                <c:pt idx="33706">
                  <c:v>137.20641713961521</c:v>
                </c:pt>
                <c:pt idx="33707">
                  <c:v>137.17708631743321</c:v>
                </c:pt>
                <c:pt idx="33708">
                  <c:v>137.14775549525123</c:v>
                </c:pt>
                <c:pt idx="33709">
                  <c:v>137.1184316169192</c:v>
                </c:pt>
                <c:pt idx="33710">
                  <c:v>137.08910079473719</c:v>
                </c:pt>
                <c:pt idx="33711">
                  <c:v>137.0597421971554</c:v>
                </c:pt>
                <c:pt idx="33712">
                  <c:v>137.03041831882337</c:v>
                </c:pt>
                <c:pt idx="33713">
                  <c:v>137.00108749664136</c:v>
                </c:pt>
                <c:pt idx="33714">
                  <c:v>136.97175667445936</c:v>
                </c:pt>
                <c:pt idx="33715">
                  <c:v>136.94243279612732</c:v>
                </c:pt>
                <c:pt idx="33716">
                  <c:v>136.91310197394532</c:v>
                </c:pt>
                <c:pt idx="33717">
                  <c:v>136.88377115176334</c:v>
                </c:pt>
                <c:pt idx="33718">
                  <c:v>136.8544472734313</c:v>
                </c:pt>
                <c:pt idx="33719">
                  <c:v>136.8251164512493</c:v>
                </c:pt>
                <c:pt idx="33720">
                  <c:v>136.82138506485455</c:v>
                </c:pt>
                <c:pt idx="33721">
                  <c:v>136.79988234000953</c:v>
                </c:pt>
                <c:pt idx="33722">
                  <c:v>136.76533921835519</c:v>
                </c:pt>
                <c:pt idx="33723">
                  <c:v>136.69610546161184</c:v>
                </c:pt>
                <c:pt idx="33724">
                  <c:v>136.62811341249403</c:v>
                </c:pt>
                <c:pt idx="33725">
                  <c:v>136.60214666436235</c:v>
                </c:pt>
                <c:pt idx="33726">
                  <c:v>136.53102334740106</c:v>
                </c:pt>
                <c:pt idx="33727">
                  <c:v>136.4645427207916</c:v>
                </c:pt>
                <c:pt idx="33728">
                  <c:v>136.43894378588459</c:v>
                </c:pt>
                <c:pt idx="33729">
                  <c:v>136.435431500448</c:v>
                </c:pt>
                <c:pt idx="33730">
                  <c:v>136.44165533754176</c:v>
                </c:pt>
                <c:pt idx="33731">
                  <c:v>136.44787770118921</c:v>
                </c:pt>
                <c:pt idx="33732">
                  <c:v>136.45410153828297</c:v>
                </c:pt>
                <c:pt idx="33733">
                  <c:v>136.46032537537673</c:v>
                </c:pt>
                <c:pt idx="33734">
                  <c:v>136.46654773902418</c:v>
                </c:pt>
                <c:pt idx="33735">
                  <c:v>136.35296332618026</c:v>
                </c:pt>
                <c:pt idx="33736">
                  <c:v>136.323151</c:v>
                </c:pt>
                <c:pt idx="33737">
                  <c:v>136.26461756747736</c:v>
                </c:pt>
                <c:pt idx="33738">
                  <c:v>136.23171412546813</c:v>
                </c:pt>
                <c:pt idx="33739">
                  <c:v>136.20818232943583</c:v>
                </c:pt>
                <c:pt idx="33740">
                  <c:v>136.18465610437798</c:v>
                </c:pt>
                <c:pt idx="33741">
                  <c:v>136.16112430834568</c:v>
                </c:pt>
                <c:pt idx="33742">
                  <c:v>136.13759251231335</c:v>
                </c:pt>
                <c:pt idx="33743">
                  <c:v>136.1140662872555</c:v>
                </c:pt>
                <c:pt idx="33744">
                  <c:v>136.0905344912232</c:v>
                </c:pt>
                <c:pt idx="33745">
                  <c:v>136.06700269519089</c:v>
                </c:pt>
                <c:pt idx="33746">
                  <c:v>136.04347647013302</c:v>
                </c:pt>
                <c:pt idx="33747">
                  <c:v>136.01994467410071</c:v>
                </c:pt>
                <c:pt idx="33748">
                  <c:v>135.99639059417063</c:v>
                </c:pt>
                <c:pt idx="33749">
                  <c:v>135.97285879813833</c:v>
                </c:pt>
                <c:pt idx="33750">
                  <c:v>135.94933257308048</c:v>
                </c:pt>
                <c:pt idx="33751">
                  <c:v>135.92580077704818</c:v>
                </c:pt>
                <c:pt idx="33752">
                  <c:v>135.90226898101585</c:v>
                </c:pt>
                <c:pt idx="33753">
                  <c:v>135.878742755958</c:v>
                </c:pt>
                <c:pt idx="33754">
                  <c:v>135.8552109599257</c:v>
                </c:pt>
                <c:pt idx="33755">
                  <c:v>135.8316791638934</c:v>
                </c:pt>
                <c:pt idx="33756">
                  <c:v>135.80815293883552</c:v>
                </c:pt>
                <c:pt idx="33757">
                  <c:v>135.78462114280322</c:v>
                </c:pt>
                <c:pt idx="33758">
                  <c:v>135.76108934677092</c:v>
                </c:pt>
                <c:pt idx="33759">
                  <c:v>135.73756312171304</c:v>
                </c:pt>
                <c:pt idx="33760">
                  <c:v>135.71403132568074</c:v>
                </c:pt>
                <c:pt idx="33761">
                  <c:v>135.69047724575069</c:v>
                </c:pt>
                <c:pt idx="33762">
                  <c:v>135.66695102069281</c:v>
                </c:pt>
                <c:pt idx="33763">
                  <c:v>135.64341922466051</c:v>
                </c:pt>
                <c:pt idx="33764">
                  <c:v>135.6198874286282</c:v>
                </c:pt>
                <c:pt idx="33765">
                  <c:v>135.59636120357032</c:v>
                </c:pt>
                <c:pt idx="33766">
                  <c:v>135.57282940753802</c:v>
                </c:pt>
                <c:pt idx="33767">
                  <c:v>135.54929761150572</c:v>
                </c:pt>
                <c:pt idx="33768">
                  <c:v>135.52577138644784</c:v>
                </c:pt>
                <c:pt idx="33769">
                  <c:v>135.50223959041554</c:v>
                </c:pt>
                <c:pt idx="33770">
                  <c:v>135.47870779438324</c:v>
                </c:pt>
                <c:pt idx="33771">
                  <c:v>135.45518156932539</c:v>
                </c:pt>
                <c:pt idx="33772">
                  <c:v>135.43164977329306</c:v>
                </c:pt>
                <c:pt idx="33773">
                  <c:v>135.40809569336301</c:v>
                </c:pt>
                <c:pt idx="33774">
                  <c:v>135.38456389733071</c:v>
                </c:pt>
                <c:pt idx="33775">
                  <c:v>135.36103767227283</c:v>
                </c:pt>
                <c:pt idx="33776">
                  <c:v>135.33750587624053</c:v>
                </c:pt>
                <c:pt idx="33777">
                  <c:v>135.31397408020823</c:v>
                </c:pt>
                <c:pt idx="33778">
                  <c:v>135.29044785515035</c:v>
                </c:pt>
                <c:pt idx="33779">
                  <c:v>135.26691605911805</c:v>
                </c:pt>
                <c:pt idx="33780">
                  <c:v>135.24338426308574</c:v>
                </c:pt>
                <c:pt idx="33781">
                  <c:v>135.21985803802789</c:v>
                </c:pt>
                <c:pt idx="33782">
                  <c:v>135.19632624199556</c:v>
                </c:pt>
                <c:pt idx="33783">
                  <c:v>135.17279444596326</c:v>
                </c:pt>
                <c:pt idx="33784">
                  <c:v>135.14926822090541</c:v>
                </c:pt>
                <c:pt idx="33785">
                  <c:v>135.12919600000001</c:v>
                </c:pt>
                <c:pt idx="33786">
                  <c:v>135.1404816323319</c:v>
                </c:pt>
                <c:pt idx="33787">
                  <c:v>135.18389128588461</c:v>
                </c:pt>
                <c:pt idx="33788">
                  <c:v>135.12389100239349</c:v>
                </c:pt>
                <c:pt idx="33789">
                  <c:v>135.10707042432949</c:v>
                </c:pt>
                <c:pt idx="33790">
                  <c:v>135.24952810289625</c:v>
                </c:pt>
                <c:pt idx="33791">
                  <c:v>135.24432397841568</c:v>
                </c:pt>
                <c:pt idx="33792">
                  <c:v>135.23911862160634</c:v>
                </c:pt>
                <c:pt idx="33793">
                  <c:v>135.2339083354818</c:v>
                </c:pt>
                <c:pt idx="33794">
                  <c:v>135.22870297867246</c:v>
                </c:pt>
                <c:pt idx="33795">
                  <c:v>135.22349885419189</c:v>
                </c:pt>
                <c:pt idx="33796">
                  <c:v>135.21829349738252</c:v>
                </c:pt>
                <c:pt idx="33797">
                  <c:v>135.21308814057318</c:v>
                </c:pt>
                <c:pt idx="33798">
                  <c:v>135.20788401609261</c:v>
                </c:pt>
                <c:pt idx="33799">
                  <c:v>135.20267865928324</c:v>
                </c:pt>
                <c:pt idx="33800">
                  <c:v>135.1974733024739</c:v>
                </c:pt>
                <c:pt idx="33801">
                  <c:v>135.19226917799332</c:v>
                </c:pt>
                <c:pt idx="33802">
                  <c:v>135.18706382118395</c:v>
                </c:pt>
                <c:pt idx="33803">
                  <c:v>135.18185846437461</c:v>
                </c:pt>
                <c:pt idx="33804">
                  <c:v>135.17665433989404</c:v>
                </c:pt>
                <c:pt idx="33805">
                  <c:v>135.1714489830847</c:v>
                </c:pt>
                <c:pt idx="33806">
                  <c:v>135.16623869696016</c:v>
                </c:pt>
                <c:pt idx="33807">
                  <c:v>135.16103457247959</c:v>
                </c:pt>
                <c:pt idx="33808">
                  <c:v>135.15582921567025</c:v>
                </c:pt>
                <c:pt idx="33809">
                  <c:v>135.15062385886088</c:v>
                </c:pt>
                <c:pt idx="33810">
                  <c:v>135.14541973438031</c:v>
                </c:pt>
                <c:pt idx="33811">
                  <c:v>135.14021437757097</c:v>
                </c:pt>
                <c:pt idx="33812">
                  <c:v>135.1350090207616</c:v>
                </c:pt>
                <c:pt idx="33813">
                  <c:v>135.12980489628103</c:v>
                </c:pt>
                <c:pt idx="33814">
                  <c:v>135.12459953947169</c:v>
                </c:pt>
                <c:pt idx="33815">
                  <c:v>135.11939418266232</c:v>
                </c:pt>
                <c:pt idx="33816">
                  <c:v>135.11419005818175</c:v>
                </c:pt>
                <c:pt idx="33817">
                  <c:v>135.10898470137241</c:v>
                </c:pt>
                <c:pt idx="33818">
                  <c:v>135.1037744152479</c:v>
                </c:pt>
                <c:pt idx="33819">
                  <c:v>135.09856905843853</c:v>
                </c:pt>
                <c:pt idx="33820">
                  <c:v>135.09336493395796</c:v>
                </c:pt>
                <c:pt idx="33821">
                  <c:v>135.08815957714862</c:v>
                </c:pt>
                <c:pt idx="33822">
                  <c:v>135.08295422033925</c:v>
                </c:pt>
                <c:pt idx="33823">
                  <c:v>135.07775009585868</c:v>
                </c:pt>
                <c:pt idx="33824">
                  <c:v>135.07254473904933</c:v>
                </c:pt>
                <c:pt idx="33825">
                  <c:v>135.06733938223996</c:v>
                </c:pt>
                <c:pt idx="33826">
                  <c:v>135.06213525775939</c:v>
                </c:pt>
                <c:pt idx="33827">
                  <c:v>135.05692990095005</c:v>
                </c:pt>
                <c:pt idx="33828">
                  <c:v>135.05172454414068</c:v>
                </c:pt>
                <c:pt idx="33829">
                  <c:v>135.04652041966011</c:v>
                </c:pt>
                <c:pt idx="33830">
                  <c:v>135.0413101335356</c:v>
                </c:pt>
                <c:pt idx="33831">
                  <c:v>135.03610477672623</c:v>
                </c:pt>
                <c:pt idx="33832">
                  <c:v>135.03090065224566</c:v>
                </c:pt>
                <c:pt idx="33833">
                  <c:v>135.02569529543632</c:v>
                </c:pt>
                <c:pt idx="33834">
                  <c:v>135.02006506008584</c:v>
                </c:pt>
                <c:pt idx="33835">
                  <c:v>135.00545957081545</c:v>
                </c:pt>
                <c:pt idx="33836">
                  <c:v>135.0732220100119</c:v>
                </c:pt>
                <c:pt idx="33837">
                  <c:v>135.0377676242251</c:v>
                </c:pt>
                <c:pt idx="33838">
                  <c:v>135.01956065450642</c:v>
                </c:pt>
                <c:pt idx="33839">
                  <c:v>135.00380768025749</c:v>
                </c:pt>
                <c:pt idx="33840">
                  <c:v>135.02065999999999</c:v>
                </c:pt>
                <c:pt idx="33841">
                  <c:v>135.02065999999999</c:v>
                </c:pt>
                <c:pt idx="33842">
                  <c:v>135.02065999999999</c:v>
                </c:pt>
                <c:pt idx="33843">
                  <c:v>135.02210615816941</c:v>
                </c:pt>
                <c:pt idx="33844">
                  <c:v>135.03711493484664</c:v>
                </c:pt>
                <c:pt idx="33845">
                  <c:v>135.05212015830972</c:v>
                </c:pt>
                <c:pt idx="33846">
                  <c:v>135.06712893498695</c:v>
                </c:pt>
                <c:pt idx="33847">
                  <c:v>135.08213771166419</c:v>
                </c:pt>
                <c:pt idx="33848">
                  <c:v>135.09714293512724</c:v>
                </c:pt>
                <c:pt idx="33849">
                  <c:v>135.11215171180447</c:v>
                </c:pt>
                <c:pt idx="33850">
                  <c:v>135.12716048848171</c:v>
                </c:pt>
                <c:pt idx="33851">
                  <c:v>135.14216571194478</c:v>
                </c:pt>
                <c:pt idx="33852">
                  <c:v>135.12329883694875</c:v>
                </c:pt>
                <c:pt idx="33853">
                  <c:v>135.12322407629946</c:v>
                </c:pt>
                <c:pt idx="33854">
                  <c:v>135.11694578946114</c:v>
                </c:pt>
                <c:pt idx="33855">
                  <c:v>135.17305854946366</c:v>
                </c:pt>
                <c:pt idx="33856">
                  <c:v>135.18904694611351</c:v>
                </c:pt>
                <c:pt idx="33857">
                  <c:v>135.17083529470673</c:v>
                </c:pt>
                <c:pt idx="33858">
                  <c:v>135.17815604721031</c:v>
                </c:pt>
                <c:pt idx="33859">
                  <c:v>135.20926661215734</c:v>
                </c:pt>
                <c:pt idx="33860">
                  <c:v>135.1545377858846</c:v>
                </c:pt>
                <c:pt idx="33861">
                  <c:v>135.11967354949644</c:v>
                </c:pt>
                <c:pt idx="33862">
                  <c:v>135.10648141078639</c:v>
                </c:pt>
                <c:pt idx="33863">
                  <c:v>135.0932923952152</c:v>
                </c:pt>
                <c:pt idx="33864">
                  <c:v>135.08010025650512</c:v>
                </c:pt>
                <c:pt idx="33865">
                  <c:v>135.06690811779504</c:v>
                </c:pt>
                <c:pt idx="33866">
                  <c:v>135.05371910222388</c:v>
                </c:pt>
                <c:pt idx="33867">
                  <c:v>135.0405269635138</c:v>
                </c:pt>
                <c:pt idx="33868">
                  <c:v>135.02732233224813</c:v>
                </c:pt>
                <c:pt idx="33869">
                  <c:v>135.01413019353805</c:v>
                </c:pt>
                <c:pt idx="33870">
                  <c:v>135.00094117796687</c:v>
                </c:pt>
                <c:pt idx="33871">
                  <c:v>134.98774903925681</c:v>
                </c:pt>
                <c:pt idx="33872">
                  <c:v>134.97455690054673</c:v>
                </c:pt>
                <c:pt idx="33873">
                  <c:v>134.96136788497554</c:v>
                </c:pt>
                <c:pt idx="33874">
                  <c:v>134.94817574626546</c:v>
                </c:pt>
                <c:pt idx="33875">
                  <c:v>134.93498360755538</c:v>
                </c:pt>
                <c:pt idx="33876">
                  <c:v>134.92179459198422</c:v>
                </c:pt>
                <c:pt idx="33877">
                  <c:v>134.90860245327414</c:v>
                </c:pt>
                <c:pt idx="33878">
                  <c:v>134.89541031456406</c:v>
                </c:pt>
                <c:pt idx="33879">
                  <c:v>134.8822212989929</c:v>
                </c:pt>
                <c:pt idx="33880">
                  <c:v>134.86901666772721</c:v>
                </c:pt>
                <c:pt idx="33881">
                  <c:v>134.85582452901716</c:v>
                </c:pt>
                <c:pt idx="33882">
                  <c:v>134.84263551344597</c:v>
                </c:pt>
                <c:pt idx="33883">
                  <c:v>134.82944337473589</c:v>
                </c:pt>
                <c:pt idx="33884">
                  <c:v>134.81625123602581</c:v>
                </c:pt>
                <c:pt idx="33885">
                  <c:v>134.80306222045465</c:v>
                </c:pt>
                <c:pt idx="33886">
                  <c:v>134.78987008174457</c:v>
                </c:pt>
                <c:pt idx="33887">
                  <c:v>134.77667794303449</c:v>
                </c:pt>
                <c:pt idx="33888">
                  <c:v>134.7634889274633</c:v>
                </c:pt>
                <c:pt idx="33889">
                  <c:v>134.75029678875325</c:v>
                </c:pt>
                <c:pt idx="33890">
                  <c:v>134.71559344778254</c:v>
                </c:pt>
                <c:pt idx="33891">
                  <c:v>134.64521083647199</c:v>
                </c:pt>
                <c:pt idx="33892">
                  <c:v>134.65788036695281</c:v>
                </c:pt>
                <c:pt idx="33893">
                  <c:v>134.62434584358607</c:v>
                </c:pt>
                <c:pt idx="33894">
                  <c:v>134.53574249880782</c:v>
                </c:pt>
                <c:pt idx="33895">
                  <c:v>134.53222700000001</c:v>
                </c:pt>
                <c:pt idx="33896">
                  <c:v>134.46168053791129</c:v>
                </c:pt>
                <c:pt idx="33897">
                  <c:v>134.459869</c:v>
                </c:pt>
                <c:pt idx="33898">
                  <c:v>134.42409633158522</c:v>
                </c:pt>
                <c:pt idx="33899">
                  <c:v>134.40439188396638</c:v>
                </c:pt>
                <c:pt idx="33900">
                  <c:v>134.38487561244955</c:v>
                </c:pt>
                <c:pt idx="33901">
                  <c:v>134.36536396126212</c:v>
                </c:pt>
                <c:pt idx="33902">
                  <c:v>134.34584768974526</c:v>
                </c:pt>
                <c:pt idx="33903">
                  <c:v>134.32633141822839</c:v>
                </c:pt>
                <c:pt idx="33904">
                  <c:v>134.30681976704096</c:v>
                </c:pt>
                <c:pt idx="33905">
                  <c:v>134.28728501420639</c:v>
                </c:pt>
                <c:pt idx="33906">
                  <c:v>134.26776874268953</c:v>
                </c:pt>
                <c:pt idx="33907">
                  <c:v>134.2482570915021</c:v>
                </c:pt>
                <c:pt idx="33908">
                  <c:v>134.22874081998526</c:v>
                </c:pt>
                <c:pt idx="33909">
                  <c:v>134.2092245484684</c:v>
                </c:pt>
                <c:pt idx="33910">
                  <c:v>134.18971289728097</c:v>
                </c:pt>
                <c:pt idx="33911">
                  <c:v>134.17019662576411</c:v>
                </c:pt>
                <c:pt idx="33912">
                  <c:v>134.15068035424727</c:v>
                </c:pt>
                <c:pt idx="33913">
                  <c:v>134.13116870305984</c:v>
                </c:pt>
                <c:pt idx="33914">
                  <c:v>134.11165243154298</c:v>
                </c:pt>
                <c:pt idx="33915">
                  <c:v>134.09213616002612</c:v>
                </c:pt>
                <c:pt idx="33916">
                  <c:v>134.07262450883869</c:v>
                </c:pt>
                <c:pt idx="33917">
                  <c:v>134.03357348448725</c:v>
                </c:pt>
                <c:pt idx="33918">
                  <c:v>134.01405721297039</c:v>
                </c:pt>
                <c:pt idx="33919">
                  <c:v>133.99454556178299</c:v>
                </c:pt>
                <c:pt idx="33920">
                  <c:v>133.97502929026612</c:v>
                </c:pt>
                <c:pt idx="33921">
                  <c:v>133.95551301874926</c:v>
                </c:pt>
                <c:pt idx="33922">
                  <c:v>133.93600136756183</c:v>
                </c:pt>
                <c:pt idx="33923">
                  <c:v>133.91648509604497</c:v>
                </c:pt>
                <c:pt idx="33924">
                  <c:v>133.89696882452813</c:v>
                </c:pt>
                <c:pt idx="33925">
                  <c:v>133.8774571733407</c:v>
                </c:pt>
                <c:pt idx="33926">
                  <c:v>133.85794090182384</c:v>
                </c:pt>
                <c:pt idx="33927">
                  <c:v>133.83842463030697</c:v>
                </c:pt>
                <c:pt idx="33928">
                  <c:v>133.81891297911955</c:v>
                </c:pt>
                <c:pt idx="33929">
                  <c:v>133.79937822628497</c:v>
                </c:pt>
                <c:pt idx="33930">
                  <c:v>133.77986195476811</c:v>
                </c:pt>
                <c:pt idx="33931">
                  <c:v>133.76035030358071</c:v>
                </c:pt>
                <c:pt idx="33932">
                  <c:v>133.74083403206384</c:v>
                </c:pt>
                <c:pt idx="33933">
                  <c:v>133.72131776054698</c:v>
                </c:pt>
                <c:pt idx="33934">
                  <c:v>133.70180610935955</c:v>
                </c:pt>
                <c:pt idx="33935">
                  <c:v>133.68228983784269</c:v>
                </c:pt>
                <c:pt idx="33936">
                  <c:v>133.66277356632585</c:v>
                </c:pt>
                <c:pt idx="33937">
                  <c:v>133.64326191513842</c:v>
                </c:pt>
                <c:pt idx="33938">
                  <c:v>133.62374564362156</c:v>
                </c:pt>
                <c:pt idx="33939">
                  <c:v>133.6042293721047</c:v>
                </c:pt>
                <c:pt idx="33940">
                  <c:v>133.58471772091727</c:v>
                </c:pt>
                <c:pt idx="33941">
                  <c:v>133.56520144940043</c:v>
                </c:pt>
                <c:pt idx="33942">
                  <c:v>133.54566669656583</c:v>
                </c:pt>
                <c:pt idx="33943">
                  <c:v>133.526150425049</c:v>
                </c:pt>
                <c:pt idx="33944">
                  <c:v>133.50663877386157</c:v>
                </c:pt>
                <c:pt idx="33945">
                  <c:v>133.4871225023447</c:v>
                </c:pt>
                <c:pt idx="33946">
                  <c:v>133.46760623082784</c:v>
                </c:pt>
                <c:pt idx="33947">
                  <c:v>133.44809457964041</c:v>
                </c:pt>
                <c:pt idx="33948">
                  <c:v>133.42857830812355</c:v>
                </c:pt>
                <c:pt idx="33949">
                  <c:v>133.40906203660671</c:v>
                </c:pt>
                <c:pt idx="33950">
                  <c:v>133.38955038541928</c:v>
                </c:pt>
                <c:pt idx="33951">
                  <c:v>133.37003411390242</c:v>
                </c:pt>
                <c:pt idx="33952">
                  <c:v>133.35051784238556</c:v>
                </c:pt>
                <c:pt idx="33953">
                  <c:v>133.33100619119813</c:v>
                </c:pt>
                <c:pt idx="33954">
                  <c:v>133.31204809442062</c:v>
                </c:pt>
                <c:pt idx="33955">
                  <c:v>133.29382905150214</c:v>
                </c:pt>
                <c:pt idx="33956">
                  <c:v>133.22463245195325</c:v>
                </c:pt>
                <c:pt idx="33957">
                  <c:v>133.2038640744438</c:v>
                </c:pt>
                <c:pt idx="33958">
                  <c:v>133.19815528836281</c:v>
                </c:pt>
                <c:pt idx="33959">
                  <c:v>133.21439819532364</c:v>
                </c:pt>
                <c:pt idx="33960">
                  <c:v>133.19675310638905</c:v>
                </c:pt>
                <c:pt idx="33961">
                  <c:v>133.18278289988592</c:v>
                </c:pt>
                <c:pt idx="33962">
                  <c:v>133.11541625577416</c:v>
                </c:pt>
                <c:pt idx="33963">
                  <c:v>133.21417566121241</c:v>
                </c:pt>
                <c:pt idx="33964">
                  <c:v>133.21912557890704</c:v>
                </c:pt>
                <c:pt idx="33965">
                  <c:v>133.22407432474614</c:v>
                </c:pt>
                <c:pt idx="33966">
                  <c:v>133.22902424244077</c:v>
                </c:pt>
                <c:pt idx="33967">
                  <c:v>133.23397884755747</c:v>
                </c:pt>
                <c:pt idx="33968">
                  <c:v>133.2389287652521</c:v>
                </c:pt>
                <c:pt idx="33969">
                  <c:v>133.2438775110912</c:v>
                </c:pt>
                <c:pt idx="33970">
                  <c:v>133.24882742878583</c:v>
                </c:pt>
                <c:pt idx="33971">
                  <c:v>133.25377734648046</c:v>
                </c:pt>
                <c:pt idx="33972">
                  <c:v>133.25872609231959</c:v>
                </c:pt>
                <c:pt idx="33973">
                  <c:v>133.26367601001419</c:v>
                </c:pt>
                <c:pt idx="33974">
                  <c:v>133.26862592770883</c:v>
                </c:pt>
                <c:pt idx="33975">
                  <c:v>133.27357467354796</c:v>
                </c:pt>
                <c:pt idx="33976">
                  <c:v>133.27852459124259</c:v>
                </c:pt>
                <c:pt idx="33977">
                  <c:v>133.28347450893722</c:v>
                </c:pt>
                <c:pt idx="33978">
                  <c:v>133.28842325477632</c:v>
                </c:pt>
                <c:pt idx="33979">
                  <c:v>133.29337785989301</c:v>
                </c:pt>
                <c:pt idx="33980">
                  <c:v>133.29832777758764</c:v>
                </c:pt>
                <c:pt idx="33981">
                  <c:v>133.30327652342675</c:v>
                </c:pt>
                <c:pt idx="33982">
                  <c:v>133.30822644112138</c:v>
                </c:pt>
                <c:pt idx="33983">
                  <c:v>133.31317635881601</c:v>
                </c:pt>
                <c:pt idx="33984">
                  <c:v>133.31812510465514</c:v>
                </c:pt>
                <c:pt idx="33985">
                  <c:v>133.32307502234977</c:v>
                </c:pt>
                <c:pt idx="33986">
                  <c:v>133.32802494004437</c:v>
                </c:pt>
                <c:pt idx="33987">
                  <c:v>133.3329736858835</c:v>
                </c:pt>
                <c:pt idx="33988">
                  <c:v>133.33792360357813</c:v>
                </c:pt>
                <c:pt idx="33989">
                  <c:v>133.34287352127276</c:v>
                </c:pt>
                <c:pt idx="33990">
                  <c:v>133.34782226711187</c:v>
                </c:pt>
                <c:pt idx="33991">
                  <c:v>133.3527721848065</c:v>
                </c:pt>
                <c:pt idx="33992">
                  <c:v>133.35772678992319</c:v>
                </c:pt>
                <c:pt idx="33993">
                  <c:v>133.36267670761782</c:v>
                </c:pt>
                <c:pt idx="33994">
                  <c:v>133.36762545345692</c:v>
                </c:pt>
                <c:pt idx="33995">
                  <c:v>133.37257537115156</c:v>
                </c:pt>
                <c:pt idx="33996">
                  <c:v>133.37752528884619</c:v>
                </c:pt>
                <c:pt idx="33997">
                  <c:v>133.38247403468532</c:v>
                </c:pt>
                <c:pt idx="33998">
                  <c:v>133.38742395237995</c:v>
                </c:pt>
                <c:pt idx="33999">
                  <c:v>133.39237387007455</c:v>
                </c:pt>
                <c:pt idx="34000">
                  <c:v>133.39732261591368</c:v>
                </c:pt>
                <c:pt idx="34001">
                  <c:v>133.40227253360831</c:v>
                </c:pt>
                <c:pt idx="34002">
                  <c:v>133.40722245130294</c:v>
                </c:pt>
                <c:pt idx="34003">
                  <c:v>133.41217119714204</c:v>
                </c:pt>
                <c:pt idx="34004">
                  <c:v>133.41712580225874</c:v>
                </c:pt>
                <c:pt idx="34005">
                  <c:v>133.42207571995337</c:v>
                </c:pt>
                <c:pt idx="34006">
                  <c:v>133.42702446579247</c:v>
                </c:pt>
                <c:pt idx="34007">
                  <c:v>133.44067719313304</c:v>
                </c:pt>
                <c:pt idx="34008">
                  <c:v>133.4588985565093</c:v>
                </c:pt>
                <c:pt idx="34009">
                  <c:v>133.5015325387366</c:v>
                </c:pt>
                <c:pt idx="34010">
                  <c:v>133.49450926084884</c:v>
                </c:pt>
                <c:pt idx="34011">
                  <c:v>133.5204017973295</c:v>
                </c:pt>
                <c:pt idx="34012">
                  <c:v>133.56245137449343</c:v>
                </c:pt>
                <c:pt idx="34013">
                  <c:v>133.56073545731999</c:v>
                </c:pt>
                <c:pt idx="34014">
                  <c:v>133.60673695565092</c:v>
                </c:pt>
                <c:pt idx="34015">
                  <c:v>133.64068803313469</c:v>
                </c:pt>
                <c:pt idx="34016">
                  <c:v>133.64758041345519</c:v>
                </c:pt>
                <c:pt idx="34017">
                  <c:v>133.65004175208779</c:v>
                </c:pt>
                <c:pt idx="34018">
                  <c:v>133.65250076211242</c:v>
                </c:pt>
                <c:pt idx="34019">
                  <c:v>133.65495918998505</c:v>
                </c:pt>
                <c:pt idx="34020">
                  <c:v>133.65741820000966</c:v>
                </c:pt>
                <c:pt idx="34021">
                  <c:v>133.65987721003427</c:v>
                </c:pt>
                <c:pt idx="34022">
                  <c:v>133.66233563790689</c:v>
                </c:pt>
                <c:pt idx="34023">
                  <c:v>133.66479464793153</c:v>
                </c:pt>
                <c:pt idx="34024">
                  <c:v>133.66725365795614</c:v>
                </c:pt>
                <c:pt idx="34025">
                  <c:v>133.66971208582876</c:v>
                </c:pt>
                <c:pt idx="34026">
                  <c:v>133.6721710958534</c:v>
                </c:pt>
                <c:pt idx="34027">
                  <c:v>133.67463010587801</c:v>
                </c:pt>
                <c:pt idx="34028">
                  <c:v>133.67708853375063</c:v>
                </c:pt>
                <c:pt idx="34029">
                  <c:v>133.67954987238323</c:v>
                </c:pt>
                <c:pt idx="34030">
                  <c:v>133.68224215784454</c:v>
                </c:pt>
                <c:pt idx="34031">
                  <c:v>133.71867053695755</c:v>
                </c:pt>
                <c:pt idx="34032">
                  <c:v>133.75436400000001</c:v>
                </c:pt>
                <c:pt idx="34033">
                  <c:v>133.75385872961374</c:v>
                </c:pt>
                <c:pt idx="34034">
                  <c:v>133.73625200000001</c:v>
                </c:pt>
                <c:pt idx="34035">
                  <c:v>133.73588895860848</c:v>
                </c:pt>
                <c:pt idx="34036">
                  <c:v>133.72717596521164</c:v>
                </c:pt>
                <c:pt idx="34037">
                  <c:v>133.71846503454998</c:v>
                </c:pt>
                <c:pt idx="34038">
                  <c:v>133.70975204115311</c:v>
                </c:pt>
                <c:pt idx="34039">
                  <c:v>133.70103904775627</c:v>
                </c:pt>
                <c:pt idx="34040">
                  <c:v>133.6923281170946</c:v>
                </c:pt>
                <c:pt idx="34041">
                  <c:v>133.68361512369776</c:v>
                </c:pt>
                <c:pt idx="34042">
                  <c:v>133.67489387936021</c:v>
                </c:pt>
                <c:pt idx="34043">
                  <c:v>133.66618088596337</c:v>
                </c:pt>
                <c:pt idx="34044">
                  <c:v>133.65746995530171</c:v>
                </c:pt>
                <c:pt idx="34045">
                  <c:v>133.64875696190487</c:v>
                </c:pt>
                <c:pt idx="34046">
                  <c:v>133.64004396850802</c:v>
                </c:pt>
                <c:pt idx="34047">
                  <c:v>133.63133303784636</c:v>
                </c:pt>
                <c:pt idx="34048">
                  <c:v>133.62262004444952</c:v>
                </c:pt>
                <c:pt idx="34049">
                  <c:v>133.61390705105268</c:v>
                </c:pt>
                <c:pt idx="34050">
                  <c:v>133.60519612039101</c:v>
                </c:pt>
                <c:pt idx="34051">
                  <c:v>133.59648312699417</c:v>
                </c:pt>
                <c:pt idx="34052">
                  <c:v>133.58777219633251</c:v>
                </c:pt>
                <c:pt idx="34053">
                  <c:v>133.57905920293567</c:v>
                </c:pt>
                <c:pt idx="34054">
                  <c:v>133.57033795859809</c:v>
                </c:pt>
                <c:pt idx="34055">
                  <c:v>133.56162496520125</c:v>
                </c:pt>
                <c:pt idx="34056">
                  <c:v>133.55291403453958</c:v>
                </c:pt>
                <c:pt idx="34057">
                  <c:v>133.54420104114274</c:v>
                </c:pt>
                <c:pt idx="34058">
                  <c:v>133.5354880477459</c:v>
                </c:pt>
                <c:pt idx="34059">
                  <c:v>133.52677711708424</c:v>
                </c:pt>
                <c:pt idx="34060">
                  <c:v>133.5180641236874</c:v>
                </c:pt>
                <c:pt idx="34061">
                  <c:v>133.50935113029055</c:v>
                </c:pt>
                <c:pt idx="34062">
                  <c:v>133.50064019962889</c:v>
                </c:pt>
                <c:pt idx="34063">
                  <c:v>133.49192720623205</c:v>
                </c:pt>
                <c:pt idx="34064">
                  <c:v>133.48321421283521</c:v>
                </c:pt>
                <c:pt idx="34065">
                  <c:v>133.47450328217354</c:v>
                </c:pt>
                <c:pt idx="34066">
                  <c:v>133.4657902887767</c:v>
                </c:pt>
                <c:pt idx="34067">
                  <c:v>133.45706904443915</c:v>
                </c:pt>
                <c:pt idx="34068">
                  <c:v>133.41350820292527</c:v>
                </c:pt>
                <c:pt idx="34069">
                  <c:v>133.40479520952843</c:v>
                </c:pt>
                <c:pt idx="34070">
                  <c:v>133.39608427886677</c:v>
                </c:pt>
                <c:pt idx="34071">
                  <c:v>133.38737128546992</c:v>
                </c:pt>
                <c:pt idx="34072">
                  <c:v>133.37865829207308</c:v>
                </c:pt>
                <c:pt idx="34073">
                  <c:v>133.36994736141142</c:v>
                </c:pt>
                <c:pt idx="34074">
                  <c:v>133.36123436801458</c:v>
                </c:pt>
                <c:pt idx="34075">
                  <c:v>133.35251312367703</c:v>
                </c:pt>
                <c:pt idx="34076">
                  <c:v>133.34380013028019</c:v>
                </c:pt>
                <c:pt idx="34077">
                  <c:v>133.33827199999999</c:v>
                </c:pt>
                <c:pt idx="34078">
                  <c:v>133.31792611680572</c:v>
                </c:pt>
                <c:pt idx="34079">
                  <c:v>133.25637348927037</c:v>
                </c:pt>
                <c:pt idx="34080">
                  <c:v>133.22572422222223</c:v>
                </c:pt>
                <c:pt idx="34081">
                  <c:v>133.24067387222885</c:v>
                </c:pt>
                <c:pt idx="34082">
                  <c:v>133.14603325871173</c:v>
                </c:pt>
                <c:pt idx="34083">
                  <c:v>133.11635444467919</c:v>
                </c:pt>
                <c:pt idx="34084">
                  <c:v>133.17020168954593</c:v>
                </c:pt>
                <c:pt idx="34085">
                  <c:v>133.1177786810982</c:v>
                </c:pt>
                <c:pt idx="34086">
                  <c:v>133.17198599718537</c:v>
                </c:pt>
                <c:pt idx="34087">
                  <c:v>133.16386291368289</c:v>
                </c:pt>
                <c:pt idx="34088">
                  <c:v>133.15573213786647</c:v>
                </c:pt>
                <c:pt idx="34089">
                  <c:v>133.14760905436395</c:v>
                </c:pt>
                <c:pt idx="34090">
                  <c:v>133.13948789393993</c:v>
                </c:pt>
                <c:pt idx="34091">
                  <c:v>133.13136481043745</c:v>
                </c:pt>
                <c:pt idx="34092">
                  <c:v>133.12324365001342</c:v>
                </c:pt>
                <c:pt idx="34093">
                  <c:v>133.11512056651094</c:v>
                </c:pt>
                <c:pt idx="34094">
                  <c:v>133.10699748300843</c:v>
                </c:pt>
                <c:pt idx="34095">
                  <c:v>133.0988763225844</c:v>
                </c:pt>
                <c:pt idx="34096">
                  <c:v>133.09075323908192</c:v>
                </c:pt>
                <c:pt idx="34097">
                  <c:v>133.08263015557941</c:v>
                </c:pt>
                <c:pt idx="34098">
                  <c:v>133.07450899515541</c:v>
                </c:pt>
                <c:pt idx="34099">
                  <c:v>133.0663859116529</c:v>
                </c:pt>
                <c:pt idx="34100">
                  <c:v>133.05825513583648</c:v>
                </c:pt>
                <c:pt idx="34101">
                  <c:v>133.05013205233399</c:v>
                </c:pt>
                <c:pt idx="34102">
                  <c:v>133.04201089190997</c:v>
                </c:pt>
                <c:pt idx="34103">
                  <c:v>133.03388780840746</c:v>
                </c:pt>
                <c:pt idx="34104">
                  <c:v>133.02576472490497</c:v>
                </c:pt>
                <c:pt idx="34105">
                  <c:v>133.01764356448095</c:v>
                </c:pt>
                <c:pt idx="34106">
                  <c:v>133.00952048097844</c:v>
                </c:pt>
                <c:pt idx="34107">
                  <c:v>133.00139739747596</c:v>
                </c:pt>
                <c:pt idx="34108">
                  <c:v>132.99327623705193</c:v>
                </c:pt>
                <c:pt idx="34109">
                  <c:v>132.98515315354945</c:v>
                </c:pt>
                <c:pt idx="34110">
                  <c:v>132.97703007004694</c:v>
                </c:pt>
                <c:pt idx="34111">
                  <c:v>132.96890890962291</c:v>
                </c:pt>
                <c:pt idx="34112">
                  <c:v>132.96078582612043</c:v>
                </c:pt>
                <c:pt idx="34113">
                  <c:v>132.952655050304</c:v>
                </c:pt>
                <c:pt idx="34114">
                  <c:v>132.94453388987998</c:v>
                </c:pt>
                <c:pt idx="34115">
                  <c:v>132.93641080637749</c:v>
                </c:pt>
                <c:pt idx="34116">
                  <c:v>132.92828772287498</c:v>
                </c:pt>
                <c:pt idx="34117">
                  <c:v>132.92016656245096</c:v>
                </c:pt>
                <c:pt idx="34118">
                  <c:v>132.91204347894848</c:v>
                </c:pt>
                <c:pt idx="34119">
                  <c:v>132.90392039544597</c:v>
                </c:pt>
                <c:pt idx="34120">
                  <c:v>132.89579923502194</c:v>
                </c:pt>
                <c:pt idx="34121">
                  <c:v>132.88767615151946</c:v>
                </c:pt>
                <c:pt idx="34122">
                  <c:v>132.87955306801695</c:v>
                </c:pt>
                <c:pt idx="34123">
                  <c:v>132.87143190759295</c:v>
                </c:pt>
                <c:pt idx="34124">
                  <c:v>132.86330882409044</c:v>
                </c:pt>
                <c:pt idx="34125">
                  <c:v>132.85517804827401</c:v>
                </c:pt>
                <c:pt idx="34126">
                  <c:v>132.84705496477153</c:v>
                </c:pt>
                <c:pt idx="34127">
                  <c:v>132.8389338043475</c:v>
                </c:pt>
                <c:pt idx="34128">
                  <c:v>132.83081072084499</c:v>
                </c:pt>
                <c:pt idx="34129">
                  <c:v>132.82268763734251</c:v>
                </c:pt>
                <c:pt idx="34130">
                  <c:v>132.81456647691849</c:v>
                </c:pt>
                <c:pt idx="34131">
                  <c:v>132.806443393416</c:v>
                </c:pt>
                <c:pt idx="34132">
                  <c:v>132.79832030991349</c:v>
                </c:pt>
                <c:pt idx="34133">
                  <c:v>132.8076369780639</c:v>
                </c:pt>
                <c:pt idx="34134">
                  <c:v>132.87461672419548</c:v>
                </c:pt>
                <c:pt idx="34135">
                  <c:v>132.84251728469241</c:v>
                </c:pt>
                <c:pt idx="34136">
                  <c:v>132.83857015035801</c:v>
                </c:pt>
                <c:pt idx="34137">
                  <c:v>132.83726571819915</c:v>
                </c:pt>
                <c:pt idx="34138">
                  <c:v>132.89534432920144</c:v>
                </c:pt>
                <c:pt idx="34139">
                  <c:v>132.90935305990453</c:v>
                </c:pt>
                <c:pt idx="34140">
                  <c:v>132.87816474583133</c:v>
                </c:pt>
                <c:pt idx="34141">
                  <c:v>132.95961185840284</c:v>
                </c:pt>
                <c:pt idx="34142">
                  <c:v>133.00560215832883</c:v>
                </c:pt>
                <c:pt idx="34143">
                  <c:v>133.02080877652821</c:v>
                </c:pt>
                <c:pt idx="34144">
                  <c:v>133.03601539472757</c:v>
                </c:pt>
                <c:pt idx="34145">
                  <c:v>133.0512184128753</c:v>
                </c:pt>
                <c:pt idx="34146">
                  <c:v>133.06642503107466</c:v>
                </c:pt>
                <c:pt idx="34147">
                  <c:v>133.08163164927404</c:v>
                </c:pt>
                <c:pt idx="34148">
                  <c:v>133.09683466742175</c:v>
                </c:pt>
                <c:pt idx="34149">
                  <c:v>133.11204128562113</c:v>
                </c:pt>
                <c:pt idx="34150">
                  <c:v>133.12726230402711</c:v>
                </c:pt>
                <c:pt idx="34151">
                  <c:v>133.1424689222265</c:v>
                </c:pt>
                <c:pt idx="34152">
                  <c:v>133.1576719403742</c:v>
                </c:pt>
                <c:pt idx="34153">
                  <c:v>133.17287855857359</c:v>
                </c:pt>
                <c:pt idx="34154">
                  <c:v>133.18808517677294</c:v>
                </c:pt>
                <c:pt idx="34155">
                  <c:v>133.20328819492067</c:v>
                </c:pt>
                <c:pt idx="34156">
                  <c:v>133.21849481312003</c:v>
                </c:pt>
                <c:pt idx="34157">
                  <c:v>133.23370143131942</c:v>
                </c:pt>
                <c:pt idx="34158">
                  <c:v>133.34015135876666</c:v>
                </c:pt>
                <c:pt idx="34159">
                  <c:v>133.35535797696605</c:v>
                </c:pt>
                <c:pt idx="34160">
                  <c:v>133.3705645951654</c:v>
                </c:pt>
                <c:pt idx="34161">
                  <c:v>133.38576761331313</c:v>
                </c:pt>
                <c:pt idx="34162">
                  <c:v>133.40097423151249</c:v>
                </c:pt>
                <c:pt idx="34163">
                  <c:v>133.41618084971185</c:v>
                </c:pt>
                <c:pt idx="34164">
                  <c:v>133.43138386785958</c:v>
                </c:pt>
                <c:pt idx="34165">
                  <c:v>133.44659048605894</c:v>
                </c:pt>
                <c:pt idx="34166">
                  <c:v>133.46179710425832</c:v>
                </c:pt>
                <c:pt idx="34167">
                  <c:v>133.6138668863037</c:v>
                </c:pt>
                <c:pt idx="34168">
                  <c:v>133.6290699044514</c:v>
                </c:pt>
                <c:pt idx="34169">
                  <c:v>133.64427652265078</c:v>
                </c:pt>
                <c:pt idx="34170">
                  <c:v>133.65948314085014</c:v>
                </c:pt>
                <c:pt idx="34171">
                  <c:v>133.67468615899787</c:v>
                </c:pt>
                <c:pt idx="34172">
                  <c:v>133.68989277719723</c:v>
                </c:pt>
                <c:pt idx="34173">
                  <c:v>133.70511379560324</c:v>
                </c:pt>
                <c:pt idx="34174">
                  <c:v>133.72031681375094</c:v>
                </c:pt>
                <c:pt idx="34175">
                  <c:v>133.73552343195033</c:v>
                </c:pt>
                <c:pt idx="34176">
                  <c:v>133.75073005014968</c:v>
                </c:pt>
                <c:pt idx="34177">
                  <c:v>133.76593306829741</c:v>
                </c:pt>
                <c:pt idx="34178">
                  <c:v>133.78113968649677</c:v>
                </c:pt>
                <c:pt idx="34179">
                  <c:v>133.79634630469616</c:v>
                </c:pt>
                <c:pt idx="34180">
                  <c:v>133.81154932284386</c:v>
                </c:pt>
                <c:pt idx="34181">
                  <c:v>133.82675594104322</c:v>
                </c:pt>
                <c:pt idx="34182">
                  <c:v>133.8419625592426</c:v>
                </c:pt>
                <c:pt idx="34183">
                  <c:v>133.85962061993322</c:v>
                </c:pt>
                <c:pt idx="34184">
                  <c:v>133.8629</c:v>
                </c:pt>
                <c:pt idx="34185">
                  <c:v>133.89307421173103</c:v>
                </c:pt>
                <c:pt idx="34186">
                  <c:v>133.86865225887962</c:v>
                </c:pt>
                <c:pt idx="34187">
                  <c:v>133.84755595326658</c:v>
                </c:pt>
                <c:pt idx="34188">
                  <c:v>133.82934232951837</c:v>
                </c:pt>
                <c:pt idx="34189">
                  <c:v>133.79553634016688</c:v>
                </c:pt>
                <c:pt idx="34190">
                  <c:v>133.79054300000001</c:v>
                </c:pt>
                <c:pt idx="34191">
                  <c:v>133.77468978636148</c:v>
                </c:pt>
                <c:pt idx="34192">
                  <c:v>133.77797075381079</c:v>
                </c:pt>
                <c:pt idx="34193">
                  <c:v>133.78426962944334</c:v>
                </c:pt>
                <c:pt idx="34194">
                  <c:v>133.7905699966401</c:v>
                </c:pt>
                <c:pt idx="34195">
                  <c:v>133.79687036383686</c:v>
                </c:pt>
                <c:pt idx="34196">
                  <c:v>133.80316923946944</c:v>
                </c:pt>
                <c:pt idx="34197">
                  <c:v>133.8094696066662</c:v>
                </c:pt>
                <c:pt idx="34198">
                  <c:v>133.81577594011975</c:v>
                </c:pt>
                <c:pt idx="34199">
                  <c:v>133.82207481575233</c:v>
                </c:pt>
                <c:pt idx="34200">
                  <c:v>133.82837518294909</c:v>
                </c:pt>
                <c:pt idx="34201">
                  <c:v>133.83467555014585</c:v>
                </c:pt>
                <c:pt idx="34202">
                  <c:v>133.8409744257784</c:v>
                </c:pt>
                <c:pt idx="34203">
                  <c:v>133.84727479297516</c:v>
                </c:pt>
                <c:pt idx="34204">
                  <c:v>133.85357516017191</c:v>
                </c:pt>
                <c:pt idx="34205">
                  <c:v>133.85987403580447</c:v>
                </c:pt>
                <c:pt idx="34206">
                  <c:v>133.86617440300122</c:v>
                </c:pt>
                <c:pt idx="34207">
                  <c:v>133.87247477019798</c:v>
                </c:pt>
                <c:pt idx="34208">
                  <c:v>133.87877364583053</c:v>
                </c:pt>
                <c:pt idx="34209">
                  <c:v>133.88507401302729</c:v>
                </c:pt>
                <c:pt idx="34210">
                  <c:v>133.89138034648087</c:v>
                </c:pt>
                <c:pt idx="34211">
                  <c:v>133.89768071367763</c:v>
                </c:pt>
                <c:pt idx="34212">
                  <c:v>133.90397958931018</c:v>
                </c:pt>
                <c:pt idx="34213">
                  <c:v>133.91027995650697</c:v>
                </c:pt>
                <c:pt idx="34214">
                  <c:v>133.91658032370373</c:v>
                </c:pt>
                <c:pt idx="34215">
                  <c:v>133.92287919933628</c:v>
                </c:pt>
                <c:pt idx="34216">
                  <c:v>133.92917956653304</c:v>
                </c:pt>
                <c:pt idx="34217">
                  <c:v>133.93547993372979</c:v>
                </c:pt>
                <c:pt idx="34218">
                  <c:v>133.94177880936235</c:v>
                </c:pt>
                <c:pt idx="34219">
                  <c:v>133.94807917655911</c:v>
                </c:pt>
                <c:pt idx="34220">
                  <c:v>133.95437954375586</c:v>
                </c:pt>
                <c:pt idx="34221">
                  <c:v>133.96067841938842</c:v>
                </c:pt>
                <c:pt idx="34222">
                  <c:v>133.96697878658517</c:v>
                </c:pt>
                <c:pt idx="34223">
                  <c:v>134.03628282574954</c:v>
                </c:pt>
                <c:pt idx="34224">
                  <c:v>134.0425831929463</c:v>
                </c:pt>
                <c:pt idx="34225">
                  <c:v>134.04888952639988</c:v>
                </c:pt>
                <c:pt idx="34226">
                  <c:v>134.05518989359663</c:v>
                </c:pt>
                <c:pt idx="34227">
                  <c:v>134.06148876922919</c:v>
                </c:pt>
                <c:pt idx="34228">
                  <c:v>134.04485467127205</c:v>
                </c:pt>
                <c:pt idx="34229">
                  <c:v>134.07814139666269</c:v>
                </c:pt>
                <c:pt idx="34230">
                  <c:v>134.04540387863617</c:v>
                </c:pt>
                <c:pt idx="34231">
                  <c:v>134.06123835751791</c:v>
                </c:pt>
                <c:pt idx="34232">
                  <c:v>134.07944396070491</c:v>
                </c:pt>
                <c:pt idx="34233">
                  <c:v>134.09764981759659</c:v>
                </c:pt>
                <c:pt idx="34234">
                  <c:v>134.06243396515515</c:v>
                </c:pt>
                <c:pt idx="34235">
                  <c:v>134.06189000000001</c:v>
                </c:pt>
                <c:pt idx="34236">
                  <c:v>134.04384680257513</c:v>
                </c:pt>
                <c:pt idx="34237">
                  <c:v>134.07998699999999</c:v>
                </c:pt>
                <c:pt idx="34238">
                  <c:v>134.07975399141631</c:v>
                </c:pt>
                <c:pt idx="34239">
                  <c:v>134.06296513723152</c:v>
                </c:pt>
                <c:pt idx="34240">
                  <c:v>134.09388493993808</c:v>
                </c:pt>
                <c:pt idx="34241">
                  <c:v>133.93852103591331</c:v>
                </c:pt>
                <c:pt idx="34242">
                  <c:v>133.97025628829391</c:v>
                </c:pt>
                <c:pt idx="34243">
                  <c:v>133.94660856983242</c:v>
                </c:pt>
                <c:pt idx="34244">
                  <c:v>133.90629961609909</c:v>
                </c:pt>
                <c:pt idx="34245">
                  <c:v>133.86406848941471</c:v>
                </c:pt>
                <c:pt idx="34246">
                  <c:v>133.8355473656114</c:v>
                </c:pt>
                <c:pt idx="34247">
                  <c:v>133.56513755984739</c:v>
                </c:pt>
                <c:pt idx="34248">
                  <c:v>133.49931040692124</c:v>
                </c:pt>
                <c:pt idx="34249">
                  <c:v>133.4547491034626</c:v>
                </c:pt>
                <c:pt idx="34250">
                  <c:v>133.41446133059245</c:v>
                </c:pt>
                <c:pt idx="34251">
                  <c:v>133.3742116729284</c:v>
                </c:pt>
                <c:pt idx="34252">
                  <c:v>133.33397154406586</c:v>
                </c:pt>
                <c:pt idx="34253">
                  <c:v>133.29372188640181</c:v>
                </c:pt>
                <c:pt idx="34254">
                  <c:v>133.25347222873776</c:v>
                </c:pt>
                <c:pt idx="34255">
                  <c:v>133.21323209987526</c:v>
                </c:pt>
                <c:pt idx="34256">
                  <c:v>133.17298244221118</c:v>
                </c:pt>
                <c:pt idx="34257">
                  <c:v>133.13273278454713</c:v>
                </c:pt>
                <c:pt idx="34258">
                  <c:v>133.09249265568462</c:v>
                </c:pt>
                <c:pt idx="34259">
                  <c:v>133.05224299802057</c:v>
                </c:pt>
                <c:pt idx="34260">
                  <c:v>133.01199334035653</c:v>
                </c:pt>
                <c:pt idx="34261">
                  <c:v>132.97175321149399</c:v>
                </c:pt>
                <c:pt idx="34262">
                  <c:v>132.93150355382994</c:v>
                </c:pt>
                <c:pt idx="34263">
                  <c:v>132.89121578095978</c:v>
                </c:pt>
                <c:pt idx="34264">
                  <c:v>132.85097565209725</c:v>
                </c:pt>
                <c:pt idx="34265">
                  <c:v>132.8107259944332</c:v>
                </c:pt>
                <c:pt idx="34266">
                  <c:v>132.77047633676915</c:v>
                </c:pt>
                <c:pt idx="34267">
                  <c:v>132.73023620790661</c:v>
                </c:pt>
                <c:pt idx="34268">
                  <c:v>132.68998655024257</c:v>
                </c:pt>
                <c:pt idx="34269">
                  <c:v>132.64973689257852</c:v>
                </c:pt>
                <c:pt idx="34270">
                  <c:v>132.60949676371601</c:v>
                </c:pt>
                <c:pt idx="34271">
                  <c:v>132.56924710605196</c:v>
                </c:pt>
                <c:pt idx="34272">
                  <c:v>132.52899744838788</c:v>
                </c:pt>
                <c:pt idx="34273">
                  <c:v>132.48875731952538</c:v>
                </c:pt>
                <c:pt idx="34274">
                  <c:v>132.44850766186133</c:v>
                </c:pt>
                <c:pt idx="34275">
                  <c:v>132.40821988899114</c:v>
                </c:pt>
                <c:pt idx="34276">
                  <c:v>132.36797023132709</c:v>
                </c:pt>
                <c:pt idx="34277">
                  <c:v>132.32773010246459</c:v>
                </c:pt>
                <c:pt idx="34278">
                  <c:v>132.28748044480054</c:v>
                </c:pt>
                <c:pt idx="34279">
                  <c:v>132.24723078713649</c:v>
                </c:pt>
                <c:pt idx="34280">
                  <c:v>132.20699065827395</c:v>
                </c:pt>
                <c:pt idx="34281">
                  <c:v>132.1667410006099</c:v>
                </c:pt>
                <c:pt idx="34282">
                  <c:v>132.12649134294585</c:v>
                </c:pt>
                <c:pt idx="34283">
                  <c:v>132.08625121408332</c:v>
                </c:pt>
                <c:pt idx="34284">
                  <c:v>132.04600155641927</c:v>
                </c:pt>
                <c:pt idx="34285">
                  <c:v>132.00575189875522</c:v>
                </c:pt>
                <c:pt idx="34286">
                  <c:v>131.96551176989271</c:v>
                </c:pt>
                <c:pt idx="34287">
                  <c:v>131.92526211222867</c:v>
                </c:pt>
                <c:pt idx="34288">
                  <c:v>131.88497433935848</c:v>
                </c:pt>
                <c:pt idx="34289">
                  <c:v>131.84473421049597</c:v>
                </c:pt>
                <c:pt idx="34290">
                  <c:v>131.80448455283189</c:v>
                </c:pt>
                <c:pt idx="34291">
                  <c:v>131.76470643962847</c:v>
                </c:pt>
                <c:pt idx="34292">
                  <c:v>131.81793347639487</c:v>
                </c:pt>
                <c:pt idx="34293">
                  <c:v>131.74633800000001</c:v>
                </c:pt>
                <c:pt idx="34294">
                  <c:v>131.74492780925132</c:v>
                </c:pt>
                <c:pt idx="34295">
                  <c:v>131.69207800000001</c:v>
                </c:pt>
                <c:pt idx="34296">
                  <c:v>131.68996856080116</c:v>
                </c:pt>
                <c:pt idx="34297">
                  <c:v>131.63780199999999</c:v>
                </c:pt>
                <c:pt idx="34298">
                  <c:v>131.63488159990473</c:v>
                </c:pt>
                <c:pt idx="34299">
                  <c:v>131.58137678087743</c:v>
                </c:pt>
                <c:pt idx="34300">
                  <c:v>131.54713509372843</c:v>
                </c:pt>
                <c:pt idx="34301">
                  <c:v>131.54375728288275</c:v>
                </c:pt>
                <c:pt idx="34302">
                  <c:v>131.54038027170819</c:v>
                </c:pt>
                <c:pt idx="34303">
                  <c:v>131.53700246086248</c:v>
                </c:pt>
                <c:pt idx="34304">
                  <c:v>131.53362465001678</c:v>
                </c:pt>
                <c:pt idx="34305">
                  <c:v>131.53024763884221</c:v>
                </c:pt>
                <c:pt idx="34306">
                  <c:v>131.52686982799653</c:v>
                </c:pt>
                <c:pt idx="34307">
                  <c:v>131.52011500597627</c:v>
                </c:pt>
                <c:pt idx="34308">
                  <c:v>131.51673719513056</c:v>
                </c:pt>
                <c:pt idx="34309">
                  <c:v>131.51335938428488</c:v>
                </c:pt>
                <c:pt idx="34310">
                  <c:v>131.50998237311032</c:v>
                </c:pt>
                <c:pt idx="34311">
                  <c:v>131.5066013635801</c:v>
                </c:pt>
                <c:pt idx="34312">
                  <c:v>131.5032235527344</c:v>
                </c:pt>
                <c:pt idx="34313">
                  <c:v>131.49984654155983</c:v>
                </c:pt>
                <c:pt idx="34314">
                  <c:v>131.49646873071413</c:v>
                </c:pt>
                <c:pt idx="34315">
                  <c:v>131.49309091986845</c:v>
                </c:pt>
                <c:pt idx="34316">
                  <c:v>131.48971390869389</c:v>
                </c:pt>
                <c:pt idx="34317">
                  <c:v>131.48633609784818</c:v>
                </c:pt>
                <c:pt idx="34318">
                  <c:v>131.48295828700248</c:v>
                </c:pt>
                <c:pt idx="34319">
                  <c:v>131.47958127582791</c:v>
                </c:pt>
                <c:pt idx="34320">
                  <c:v>131.47620346498223</c:v>
                </c:pt>
                <c:pt idx="34321">
                  <c:v>131.47282565413653</c:v>
                </c:pt>
                <c:pt idx="34322">
                  <c:v>131.46944864296196</c:v>
                </c:pt>
                <c:pt idx="34323">
                  <c:v>131.46607083211626</c:v>
                </c:pt>
                <c:pt idx="34324">
                  <c:v>131.46268982258607</c:v>
                </c:pt>
                <c:pt idx="34325">
                  <c:v>131.45931201174037</c:v>
                </c:pt>
                <c:pt idx="34326">
                  <c:v>131.4559350005658</c:v>
                </c:pt>
                <c:pt idx="34327">
                  <c:v>131.4525571897201</c:v>
                </c:pt>
                <c:pt idx="34328">
                  <c:v>131.44917937887442</c:v>
                </c:pt>
                <c:pt idx="34329">
                  <c:v>131.44580236769983</c:v>
                </c:pt>
                <c:pt idx="34330">
                  <c:v>131.44242455685415</c:v>
                </c:pt>
                <c:pt idx="34331">
                  <c:v>131.43904674600844</c:v>
                </c:pt>
                <c:pt idx="34332">
                  <c:v>131.43566973483388</c:v>
                </c:pt>
                <c:pt idx="34333">
                  <c:v>131.43229192398817</c:v>
                </c:pt>
                <c:pt idx="34334">
                  <c:v>131.4289141131425</c:v>
                </c:pt>
                <c:pt idx="34335">
                  <c:v>131.42553710196793</c:v>
                </c:pt>
                <c:pt idx="34336">
                  <c:v>131.42215609243772</c:v>
                </c:pt>
                <c:pt idx="34337">
                  <c:v>131.41877828159201</c:v>
                </c:pt>
                <c:pt idx="34338">
                  <c:v>131.41540127041745</c:v>
                </c:pt>
                <c:pt idx="34339">
                  <c:v>131.41202345957177</c:v>
                </c:pt>
                <c:pt idx="34340">
                  <c:v>131.40864564872606</c:v>
                </c:pt>
                <c:pt idx="34341">
                  <c:v>131.4052686375515</c:v>
                </c:pt>
                <c:pt idx="34342">
                  <c:v>131.4018908267058</c:v>
                </c:pt>
                <c:pt idx="34343">
                  <c:v>131.39851301586012</c:v>
                </c:pt>
                <c:pt idx="34344">
                  <c:v>131.39513600468553</c:v>
                </c:pt>
                <c:pt idx="34345">
                  <c:v>131.39175819383985</c:v>
                </c:pt>
                <c:pt idx="34346">
                  <c:v>131.38838038299414</c:v>
                </c:pt>
                <c:pt idx="34347">
                  <c:v>131.38500337181958</c:v>
                </c:pt>
                <c:pt idx="34348">
                  <c:v>131.38162556097387</c:v>
                </c:pt>
                <c:pt idx="34349">
                  <c:v>131.37824455144369</c:v>
                </c:pt>
                <c:pt idx="34350">
                  <c:v>131.37486674059798</c:v>
                </c:pt>
                <c:pt idx="34351">
                  <c:v>131.37148972942342</c:v>
                </c:pt>
                <c:pt idx="34352">
                  <c:v>131.36811191857771</c:v>
                </c:pt>
                <c:pt idx="34353">
                  <c:v>131.366455</c:v>
                </c:pt>
                <c:pt idx="34354">
                  <c:v>131.41348245506555</c:v>
                </c:pt>
                <c:pt idx="34355">
                  <c:v>131.46643718788744</c:v>
                </c:pt>
                <c:pt idx="34356">
                  <c:v>131.48464852980447</c:v>
                </c:pt>
                <c:pt idx="34357">
                  <c:v>131.4735125432658</c:v>
                </c:pt>
                <c:pt idx="34358">
                  <c:v>131.46681659084405</c:v>
                </c:pt>
                <c:pt idx="34359">
                  <c:v>131.5275219013007</c:v>
                </c:pt>
                <c:pt idx="34360">
                  <c:v>131.52699633146355</c:v>
                </c:pt>
                <c:pt idx="34361">
                  <c:v>131.46521769281711</c:v>
                </c:pt>
                <c:pt idx="34362">
                  <c:v>131.49866929089174</c:v>
                </c:pt>
                <c:pt idx="34363">
                  <c:v>131.52928199999999</c:v>
                </c:pt>
                <c:pt idx="34364">
                  <c:v>131.52322893215876</c:v>
                </c:pt>
                <c:pt idx="34365">
                  <c:v>131.51291086978534</c:v>
                </c:pt>
                <c:pt idx="34366">
                  <c:v>131.50259525013502</c:v>
                </c:pt>
                <c:pt idx="34367">
                  <c:v>131.49227718776157</c:v>
                </c:pt>
                <c:pt idx="34368">
                  <c:v>131.48195912538813</c:v>
                </c:pt>
                <c:pt idx="34369">
                  <c:v>131.4716435057378</c:v>
                </c:pt>
                <c:pt idx="34370">
                  <c:v>131.46132544336439</c:v>
                </c:pt>
                <c:pt idx="34371">
                  <c:v>131.41527658466302</c:v>
                </c:pt>
                <c:pt idx="34372">
                  <c:v>131.40560034525512</c:v>
                </c:pt>
                <c:pt idx="34373">
                  <c:v>131.42073099999999</c:v>
                </c:pt>
                <c:pt idx="34374">
                  <c:v>131.38830503334921</c:v>
                </c:pt>
                <c:pt idx="34375">
                  <c:v>131.37738653706793</c:v>
                </c:pt>
                <c:pt idx="34376">
                  <c:v>131.37349703719599</c:v>
                </c:pt>
                <c:pt idx="34377">
                  <c:v>131.34409544635193</c:v>
                </c:pt>
                <c:pt idx="34378">
                  <c:v>131.330276</c:v>
                </c:pt>
                <c:pt idx="34379">
                  <c:v>131.330276</c:v>
                </c:pt>
                <c:pt idx="34380">
                  <c:v>131.32862532960894</c:v>
                </c:pt>
                <c:pt idx="34381">
                  <c:v>131.32602367597767</c:v>
                </c:pt>
                <c:pt idx="34382">
                  <c:v>131.32342263826817</c:v>
                </c:pt>
                <c:pt idx="34383">
                  <c:v>131.32082098463687</c:v>
                </c:pt>
                <c:pt idx="34384">
                  <c:v>131.31821933100559</c:v>
                </c:pt>
                <c:pt idx="34385">
                  <c:v>131.3156182932961</c:v>
                </c:pt>
                <c:pt idx="34386">
                  <c:v>131.31301417597766</c:v>
                </c:pt>
                <c:pt idx="34387">
                  <c:v>131.312195</c:v>
                </c:pt>
                <c:pt idx="34388">
                  <c:v>131.29947445731997</c:v>
                </c:pt>
                <c:pt idx="34389">
                  <c:v>131.2812464019093</c:v>
                </c:pt>
                <c:pt idx="34390">
                  <c:v>131.25007364277209</c:v>
                </c:pt>
                <c:pt idx="34391">
                  <c:v>131.29221660085838</c:v>
                </c:pt>
                <c:pt idx="34392">
                  <c:v>131.29895266062053</c:v>
                </c:pt>
                <c:pt idx="34393">
                  <c:v>131.25405233674684</c:v>
                </c:pt>
                <c:pt idx="34394">
                  <c:v>131.22634610395804</c:v>
                </c:pt>
                <c:pt idx="34395">
                  <c:v>131.21200817037945</c:v>
                </c:pt>
                <c:pt idx="34396">
                  <c:v>131.19899797016146</c:v>
                </c:pt>
                <c:pt idx="34397">
                  <c:v>131.18598468914774</c:v>
                </c:pt>
                <c:pt idx="34398">
                  <c:v>131.17295908495129</c:v>
                </c:pt>
                <c:pt idx="34399">
                  <c:v>131.1599458039376</c:v>
                </c:pt>
                <c:pt idx="34400">
                  <c:v>131.14693560371958</c:v>
                </c:pt>
                <c:pt idx="34401">
                  <c:v>131.1339223227059</c:v>
                </c:pt>
                <c:pt idx="34402">
                  <c:v>131.12090904169222</c:v>
                </c:pt>
                <c:pt idx="34403">
                  <c:v>131.1078988414742</c:v>
                </c:pt>
                <c:pt idx="34404">
                  <c:v>131.09488556046051</c:v>
                </c:pt>
                <c:pt idx="34405">
                  <c:v>131.08187227944683</c:v>
                </c:pt>
                <c:pt idx="34406">
                  <c:v>131.06886207922884</c:v>
                </c:pt>
                <c:pt idx="34407">
                  <c:v>131.05584879821512</c:v>
                </c:pt>
                <c:pt idx="34408">
                  <c:v>131.04283551720144</c:v>
                </c:pt>
                <c:pt idx="34409">
                  <c:v>131.04083299999999</c:v>
                </c:pt>
                <c:pt idx="34410">
                  <c:v>131.05637528557807</c:v>
                </c:pt>
                <c:pt idx="34411">
                  <c:v>131.02759888650453</c:v>
                </c:pt>
                <c:pt idx="34412">
                  <c:v>131.0543614195704</c:v>
                </c:pt>
                <c:pt idx="34413">
                  <c:v>130.9952569078352</c:v>
                </c:pt>
                <c:pt idx="34414">
                  <c:v>130.986572</c:v>
                </c:pt>
                <c:pt idx="34415">
                  <c:v>130.95418744009547</c:v>
                </c:pt>
                <c:pt idx="34416">
                  <c:v>130.98298621671827</c:v>
                </c:pt>
                <c:pt idx="34417">
                  <c:v>130.986572</c:v>
                </c:pt>
                <c:pt idx="34418">
                  <c:v>130.976728216038</c:v>
                </c:pt>
                <c:pt idx="34419">
                  <c:v>130.96589158756382</c:v>
                </c:pt>
                <c:pt idx="34420">
                  <c:v>130.95505495908961</c:v>
                </c:pt>
                <c:pt idx="34421">
                  <c:v>130.94422089610512</c:v>
                </c:pt>
                <c:pt idx="34422">
                  <c:v>130.93338426763091</c:v>
                </c:pt>
                <c:pt idx="34423">
                  <c:v>130.92253737719795</c:v>
                </c:pt>
                <c:pt idx="34424">
                  <c:v>130.91170074872375</c:v>
                </c:pt>
                <c:pt idx="34425">
                  <c:v>130.90086668573926</c:v>
                </c:pt>
                <c:pt idx="34426">
                  <c:v>130.89003005726508</c:v>
                </c:pt>
                <c:pt idx="34427">
                  <c:v>130.87919342879087</c:v>
                </c:pt>
                <c:pt idx="34428">
                  <c:v>130.84553498474011</c:v>
                </c:pt>
                <c:pt idx="34429">
                  <c:v>130.84184300000001</c:v>
                </c:pt>
                <c:pt idx="34430">
                  <c:v>130.80884713090128</c:v>
                </c:pt>
                <c:pt idx="34431">
                  <c:v>130.80566400000001</c:v>
                </c:pt>
                <c:pt idx="34432">
                  <c:v>130.8224054750894</c:v>
                </c:pt>
                <c:pt idx="34433">
                  <c:v>130.77312051287555</c:v>
                </c:pt>
                <c:pt idx="34434">
                  <c:v>130.7524763133047</c:v>
                </c:pt>
                <c:pt idx="34435">
                  <c:v>130.68280726609441</c:v>
                </c:pt>
                <c:pt idx="34436">
                  <c:v>130.71358072538737</c:v>
                </c:pt>
                <c:pt idx="34437">
                  <c:v>130.6991503505117</c:v>
                </c:pt>
                <c:pt idx="34438">
                  <c:v>130.68233429710597</c:v>
                </c:pt>
                <c:pt idx="34439">
                  <c:v>130.66551824370026</c:v>
                </c:pt>
                <c:pt idx="34440">
                  <c:v>130.64870617136779</c:v>
                </c:pt>
                <c:pt idx="34441">
                  <c:v>130.63189011796209</c:v>
                </c:pt>
                <c:pt idx="34442">
                  <c:v>130.61507406455638</c:v>
                </c:pt>
                <c:pt idx="34443">
                  <c:v>130.59826199222391</c:v>
                </c:pt>
                <c:pt idx="34444">
                  <c:v>130.58144593881818</c:v>
                </c:pt>
                <c:pt idx="34445">
                  <c:v>130.56462988541247</c:v>
                </c:pt>
                <c:pt idx="34446">
                  <c:v>130.54781781308</c:v>
                </c:pt>
                <c:pt idx="34447">
                  <c:v>130.5310017596743</c:v>
                </c:pt>
                <c:pt idx="34448">
                  <c:v>130.5141697819756</c:v>
                </c:pt>
                <c:pt idx="34449">
                  <c:v>130.49643865188366</c:v>
                </c:pt>
                <c:pt idx="34450">
                  <c:v>130.46293437577492</c:v>
                </c:pt>
                <c:pt idx="34451">
                  <c:v>130.4811463089392</c:v>
                </c:pt>
                <c:pt idx="34452">
                  <c:v>130.50059651573679</c:v>
                </c:pt>
                <c:pt idx="34453">
                  <c:v>130.53025349260847</c:v>
                </c:pt>
                <c:pt idx="34454">
                  <c:v>130.47410847151372</c:v>
                </c:pt>
                <c:pt idx="34455">
                  <c:v>130.40446502956604</c:v>
                </c:pt>
                <c:pt idx="34456">
                  <c:v>130.37495923891274</c:v>
                </c:pt>
                <c:pt idx="34457">
                  <c:v>130.40581993133046</c:v>
                </c:pt>
                <c:pt idx="34458">
                  <c:v>130.38921335339523</c:v>
                </c:pt>
                <c:pt idx="34459">
                  <c:v>130.38579796462471</c:v>
                </c:pt>
                <c:pt idx="34460">
                  <c:v>130.38237853205979</c:v>
                </c:pt>
                <c:pt idx="34461">
                  <c:v>130.3789623345304</c:v>
                </c:pt>
                <c:pt idx="34462">
                  <c:v>130.37554694575988</c:v>
                </c:pt>
                <c:pt idx="34463">
                  <c:v>130.37213074823049</c:v>
                </c:pt>
                <c:pt idx="34464">
                  <c:v>130.3687145507011</c:v>
                </c:pt>
                <c:pt idx="34465">
                  <c:v>130.36529916193058</c:v>
                </c:pt>
                <c:pt idx="34466">
                  <c:v>130.36188296440119</c:v>
                </c:pt>
                <c:pt idx="34467">
                  <c:v>130.3584667668718</c:v>
                </c:pt>
                <c:pt idx="34468">
                  <c:v>130.35505137810128</c:v>
                </c:pt>
                <c:pt idx="34469">
                  <c:v>130.35163518057189</c:v>
                </c:pt>
                <c:pt idx="34470">
                  <c:v>130.3482189830425</c:v>
                </c:pt>
                <c:pt idx="34471">
                  <c:v>130.34480359427201</c:v>
                </c:pt>
                <c:pt idx="34472">
                  <c:v>130.34138739674259</c:v>
                </c:pt>
                <c:pt idx="34473">
                  <c:v>130.33796796417766</c:v>
                </c:pt>
                <c:pt idx="34474">
                  <c:v>130.33531199999999</c:v>
                </c:pt>
                <c:pt idx="34475">
                  <c:v>130.33948889461135</c:v>
                </c:pt>
                <c:pt idx="34476">
                  <c:v>130.36201788030519</c:v>
                </c:pt>
                <c:pt idx="34477">
                  <c:v>130.38515226436235</c:v>
                </c:pt>
                <c:pt idx="34478">
                  <c:v>130.35782796852646</c:v>
                </c:pt>
                <c:pt idx="34479">
                  <c:v>130.32659823891274</c:v>
                </c:pt>
                <c:pt idx="34480">
                  <c:v>130.36303576394849</c:v>
                </c:pt>
                <c:pt idx="34481">
                  <c:v>130.39452646722287</c:v>
                </c:pt>
                <c:pt idx="34482">
                  <c:v>130.40768399999999</c:v>
                </c:pt>
                <c:pt idx="34483">
                  <c:v>130.41130592779831</c:v>
                </c:pt>
                <c:pt idx="34484">
                  <c:v>130.42400974930362</c:v>
                </c:pt>
                <c:pt idx="34485">
                  <c:v>130.43672861203729</c:v>
                </c:pt>
                <c:pt idx="34486">
                  <c:v>130.44943544178827</c:v>
                </c:pt>
                <c:pt idx="34487">
                  <c:v>130.46213926329355</c:v>
                </c:pt>
                <c:pt idx="34488">
                  <c:v>130.4748460930445</c:v>
                </c:pt>
                <c:pt idx="34489">
                  <c:v>130.48755292279549</c:v>
                </c:pt>
                <c:pt idx="34490">
                  <c:v>130.50025674430077</c:v>
                </c:pt>
                <c:pt idx="34491">
                  <c:v>130.51296357405172</c:v>
                </c:pt>
                <c:pt idx="34492">
                  <c:v>130.52567040380271</c:v>
                </c:pt>
                <c:pt idx="34493">
                  <c:v>130.53837422530799</c:v>
                </c:pt>
                <c:pt idx="34494">
                  <c:v>130.55108105505894</c:v>
                </c:pt>
                <c:pt idx="34495">
                  <c:v>130.56378788480993</c:v>
                </c:pt>
                <c:pt idx="34496">
                  <c:v>130.57649170631521</c:v>
                </c:pt>
                <c:pt idx="34497">
                  <c:v>130.58919853606616</c:v>
                </c:pt>
                <c:pt idx="34498">
                  <c:v>130.60191739879986</c:v>
                </c:pt>
                <c:pt idx="34499">
                  <c:v>130.61462422855084</c:v>
                </c:pt>
                <c:pt idx="34500">
                  <c:v>130.61738045278969</c:v>
                </c:pt>
                <c:pt idx="34501">
                  <c:v>130.58094287267525</c:v>
                </c:pt>
                <c:pt idx="34502">
                  <c:v>130.56423401787845</c:v>
                </c:pt>
                <c:pt idx="34503">
                  <c:v>130.61479366785886</c:v>
                </c:pt>
                <c:pt idx="34504">
                  <c:v>130.65123841893183</c:v>
                </c:pt>
                <c:pt idx="34505">
                  <c:v>130.66173945196664</c:v>
                </c:pt>
                <c:pt idx="34506">
                  <c:v>130.61555278850739</c:v>
                </c:pt>
                <c:pt idx="34507">
                  <c:v>130.65199816905104</c:v>
                </c:pt>
                <c:pt idx="34508">
                  <c:v>130.6696300705602</c:v>
                </c:pt>
                <c:pt idx="34509">
                  <c:v>130.6413903806237</c:v>
                </c:pt>
                <c:pt idx="34510">
                  <c:v>130.63592073386502</c:v>
                </c:pt>
                <c:pt idx="34511">
                  <c:v>130.63045626179579</c:v>
                </c:pt>
                <c:pt idx="34512">
                  <c:v>130.62499308339892</c:v>
                </c:pt>
                <c:pt idx="34513">
                  <c:v>130.61952861132966</c:v>
                </c:pt>
                <c:pt idx="34514">
                  <c:v>130.61406413926042</c:v>
                </c:pt>
                <c:pt idx="34515">
                  <c:v>130.60860096086355</c:v>
                </c:pt>
                <c:pt idx="34516">
                  <c:v>130.60313648879432</c:v>
                </c:pt>
                <c:pt idx="34517">
                  <c:v>130.59767201672508</c:v>
                </c:pt>
                <c:pt idx="34518">
                  <c:v>130.59220883832822</c:v>
                </c:pt>
                <c:pt idx="34519">
                  <c:v>130.58674436625898</c:v>
                </c:pt>
                <c:pt idx="34520">
                  <c:v>130.58127989418972</c:v>
                </c:pt>
                <c:pt idx="34521">
                  <c:v>130.30731224004768</c:v>
                </c:pt>
                <c:pt idx="34522">
                  <c:v>130.27571260610395</c:v>
                </c:pt>
                <c:pt idx="34523">
                  <c:v>130.20992053695755</c:v>
                </c:pt>
                <c:pt idx="34524">
                  <c:v>130.17900461512323</c:v>
                </c:pt>
                <c:pt idx="34525">
                  <c:v>130.15432192474043</c:v>
                </c:pt>
                <c:pt idx="34526">
                  <c:v>130.12964507779759</c:v>
                </c:pt>
                <c:pt idx="34527">
                  <c:v>130.10496238741479</c:v>
                </c:pt>
                <c:pt idx="34528">
                  <c:v>130.08027969703198</c:v>
                </c:pt>
                <c:pt idx="34529">
                  <c:v>130.05560285008914</c:v>
                </c:pt>
                <c:pt idx="34530">
                  <c:v>130.03092015970634</c:v>
                </c:pt>
                <c:pt idx="34531">
                  <c:v>130.00623746932354</c:v>
                </c:pt>
                <c:pt idx="34532">
                  <c:v>129.9815606223807</c:v>
                </c:pt>
                <c:pt idx="34533">
                  <c:v>129.95687793199789</c:v>
                </c:pt>
                <c:pt idx="34534">
                  <c:v>129.93217186785526</c:v>
                </c:pt>
                <c:pt idx="34535">
                  <c:v>129.90748917747246</c:v>
                </c:pt>
                <c:pt idx="34536">
                  <c:v>129.88281233052962</c:v>
                </c:pt>
                <c:pt idx="34537">
                  <c:v>129.85812964014681</c:v>
                </c:pt>
                <c:pt idx="34538">
                  <c:v>129.83344694976401</c:v>
                </c:pt>
                <c:pt idx="34539">
                  <c:v>129.80877010282117</c:v>
                </c:pt>
                <c:pt idx="34540">
                  <c:v>129.78408741243837</c:v>
                </c:pt>
                <c:pt idx="34541">
                  <c:v>129.75941056549553</c:v>
                </c:pt>
                <c:pt idx="34542">
                  <c:v>129.73472787511272</c:v>
                </c:pt>
                <c:pt idx="34543">
                  <c:v>129.71004518472992</c:v>
                </c:pt>
                <c:pt idx="34544">
                  <c:v>129.68536833778708</c:v>
                </c:pt>
                <c:pt idx="34545">
                  <c:v>129.66068564740428</c:v>
                </c:pt>
                <c:pt idx="34546">
                  <c:v>129.63597958326167</c:v>
                </c:pt>
                <c:pt idx="34547">
                  <c:v>129.61129689287887</c:v>
                </c:pt>
                <c:pt idx="34548">
                  <c:v>129.58662004593603</c:v>
                </c:pt>
                <c:pt idx="34549">
                  <c:v>129.56193735555323</c:v>
                </c:pt>
                <c:pt idx="34550">
                  <c:v>129.51257781822758</c:v>
                </c:pt>
                <c:pt idx="34551">
                  <c:v>129.48789512784478</c:v>
                </c:pt>
                <c:pt idx="34552">
                  <c:v>129.46321243746198</c:v>
                </c:pt>
                <c:pt idx="34553">
                  <c:v>129.43853559051914</c:v>
                </c:pt>
                <c:pt idx="34554">
                  <c:v>129.41385290013633</c:v>
                </c:pt>
                <c:pt idx="34555">
                  <c:v>129.38917020975353</c:v>
                </c:pt>
                <c:pt idx="34556">
                  <c:v>129.36449336281069</c:v>
                </c:pt>
                <c:pt idx="34557">
                  <c:v>129.33981067242789</c:v>
                </c:pt>
                <c:pt idx="34558">
                  <c:v>129.31510460828525</c:v>
                </c:pt>
                <c:pt idx="34559">
                  <c:v>129.29042191790245</c:v>
                </c:pt>
                <c:pt idx="34560">
                  <c:v>129.26574507095961</c:v>
                </c:pt>
                <c:pt idx="34561">
                  <c:v>129.24106238057681</c:v>
                </c:pt>
                <c:pt idx="34562">
                  <c:v>129.21638553363397</c:v>
                </c:pt>
                <c:pt idx="34563">
                  <c:v>129.19170284325116</c:v>
                </c:pt>
                <c:pt idx="34564">
                  <c:v>129.16702015286836</c:v>
                </c:pt>
                <c:pt idx="34565">
                  <c:v>129.14234330592552</c:v>
                </c:pt>
                <c:pt idx="34566">
                  <c:v>128.87082786827477</c:v>
                </c:pt>
                <c:pt idx="34567">
                  <c:v>128.84614517789197</c:v>
                </c:pt>
                <c:pt idx="34568">
                  <c:v>128.82146833094913</c:v>
                </c:pt>
                <c:pt idx="34569">
                  <c:v>128.79636576448152</c:v>
                </c:pt>
                <c:pt idx="34570">
                  <c:v>128.76304270386268</c:v>
                </c:pt>
                <c:pt idx="34571">
                  <c:v>128.78732686499254</c:v>
                </c:pt>
                <c:pt idx="34572">
                  <c:v>128.69752754983844</c:v>
                </c:pt>
                <c:pt idx="34573">
                  <c:v>128.751668650261</c:v>
                </c:pt>
                <c:pt idx="34574">
                  <c:v>128.69501560964693</c:v>
                </c:pt>
                <c:pt idx="34575">
                  <c:v>128.67869552013926</c:v>
                </c:pt>
                <c:pt idx="34576">
                  <c:v>128.654495043385</c:v>
                </c:pt>
                <c:pt idx="34577">
                  <c:v>128.66598820815452</c:v>
                </c:pt>
                <c:pt idx="34578">
                  <c:v>128.61265262627663</c:v>
                </c:pt>
                <c:pt idx="34579">
                  <c:v>128.57124559380051</c:v>
                </c:pt>
                <c:pt idx="34580">
                  <c:v>128.52984836412566</c:v>
                </c:pt>
                <c:pt idx="34581">
                  <c:v>128.48844133164951</c:v>
                </c:pt>
                <c:pt idx="34582">
                  <c:v>128.4470342991734</c:v>
                </c:pt>
                <c:pt idx="34583">
                  <c:v>128.40563706949854</c:v>
                </c:pt>
                <c:pt idx="34584">
                  <c:v>128.36423003702239</c:v>
                </c:pt>
                <c:pt idx="34585">
                  <c:v>128.3227837933413</c:v>
                </c:pt>
                <c:pt idx="34586">
                  <c:v>128.28137676086519</c:v>
                </c:pt>
                <c:pt idx="34587">
                  <c:v>128.2399795311903</c:v>
                </c:pt>
                <c:pt idx="34588">
                  <c:v>128.19857249871419</c:v>
                </c:pt>
                <c:pt idx="34589">
                  <c:v>128.15716546623807</c:v>
                </c:pt>
                <c:pt idx="34590">
                  <c:v>128.11576823656318</c:v>
                </c:pt>
                <c:pt idx="34591">
                  <c:v>128.03295417161095</c:v>
                </c:pt>
                <c:pt idx="34592">
                  <c:v>127.99155694193608</c:v>
                </c:pt>
                <c:pt idx="34593">
                  <c:v>127.95014990945995</c:v>
                </c:pt>
                <c:pt idx="34594">
                  <c:v>127.90874287698384</c:v>
                </c:pt>
                <c:pt idx="34595">
                  <c:v>127.86734564730897</c:v>
                </c:pt>
                <c:pt idx="34596">
                  <c:v>127.82593861483284</c:v>
                </c:pt>
                <c:pt idx="34597">
                  <c:v>127.78449237115173</c:v>
                </c:pt>
                <c:pt idx="34598">
                  <c:v>127.74309514147686</c:v>
                </c:pt>
                <c:pt idx="34599">
                  <c:v>127.70168810900073</c:v>
                </c:pt>
                <c:pt idx="34600">
                  <c:v>127.66028107652461</c:v>
                </c:pt>
                <c:pt idx="34601">
                  <c:v>127.61888384684974</c:v>
                </c:pt>
                <c:pt idx="34602">
                  <c:v>127.57747681437363</c:v>
                </c:pt>
                <c:pt idx="34603">
                  <c:v>127.52591811254173</c:v>
                </c:pt>
                <c:pt idx="34604">
                  <c:v>127.46507628581645</c:v>
                </c:pt>
                <c:pt idx="34605">
                  <c:v>127.42251605960897</c:v>
                </c:pt>
                <c:pt idx="34606">
                  <c:v>127.38037674082021</c:v>
                </c:pt>
                <c:pt idx="34607">
                  <c:v>127.35577897091082</c:v>
                </c:pt>
                <c:pt idx="34608">
                  <c:v>127.29980499284864</c:v>
                </c:pt>
                <c:pt idx="34609">
                  <c:v>127.23524993872199</c:v>
                </c:pt>
                <c:pt idx="34610">
                  <c:v>127.20346226514067</c:v>
                </c:pt>
                <c:pt idx="34611">
                  <c:v>127.15573184791418</c:v>
                </c:pt>
                <c:pt idx="34612">
                  <c:v>127.12070682795699</c:v>
                </c:pt>
                <c:pt idx="34613">
                  <c:v>127.08791405376344</c:v>
                </c:pt>
                <c:pt idx="34614">
                  <c:v>127.05512904301075</c:v>
                </c:pt>
                <c:pt idx="34615">
                  <c:v>127.02233626881721</c:v>
                </c:pt>
                <c:pt idx="34616">
                  <c:v>126.98954349462366</c:v>
                </c:pt>
                <c:pt idx="34617">
                  <c:v>126.95675848387097</c:v>
                </c:pt>
                <c:pt idx="34618">
                  <c:v>126.92396570967742</c:v>
                </c:pt>
                <c:pt idx="34619">
                  <c:v>126.89117293548388</c:v>
                </c:pt>
                <c:pt idx="34620">
                  <c:v>126.85838792473119</c:v>
                </c:pt>
                <c:pt idx="34621">
                  <c:v>126.82559515053764</c:v>
                </c:pt>
                <c:pt idx="34622">
                  <c:v>126.79942709513591</c:v>
                </c:pt>
                <c:pt idx="34623">
                  <c:v>126.74742514449213</c:v>
                </c:pt>
                <c:pt idx="34624">
                  <c:v>126.7163406636472</c:v>
                </c:pt>
                <c:pt idx="34625">
                  <c:v>126.71797509060562</c:v>
                </c:pt>
                <c:pt idx="34626">
                  <c:v>126.65507625894135</c:v>
                </c:pt>
                <c:pt idx="34627">
                  <c:v>126.6266610772348</c:v>
                </c:pt>
                <c:pt idx="34628">
                  <c:v>126.5364</c:v>
                </c:pt>
                <c:pt idx="34629">
                  <c:v>126.5364</c:v>
                </c:pt>
                <c:pt idx="34630">
                  <c:v>126.51707692894611</c:v>
                </c:pt>
                <c:pt idx="34631">
                  <c:v>126.45129227318236</c:v>
                </c:pt>
                <c:pt idx="34632">
                  <c:v>126.40976000000001</c:v>
                </c:pt>
                <c:pt idx="34633">
                  <c:v>126.38967780829758</c:v>
                </c:pt>
                <c:pt idx="34634">
                  <c:v>126.373581</c:v>
                </c:pt>
                <c:pt idx="34635">
                  <c:v>126.39416352122079</c:v>
                </c:pt>
                <c:pt idx="34636">
                  <c:v>126.39192973721019</c:v>
                </c:pt>
                <c:pt idx="34637">
                  <c:v>126.36076367770632</c:v>
                </c:pt>
                <c:pt idx="34638">
                  <c:v>126.32959023812678</c:v>
                </c:pt>
                <c:pt idx="34639">
                  <c:v>126.29841679854724</c:v>
                </c:pt>
                <c:pt idx="34640">
                  <c:v>126.26725073904336</c:v>
                </c:pt>
                <c:pt idx="34641">
                  <c:v>126.23607729946383</c:v>
                </c:pt>
                <c:pt idx="34642">
                  <c:v>126.20487433958166</c:v>
                </c:pt>
                <c:pt idx="34643">
                  <c:v>126.17370828007778</c:v>
                </c:pt>
                <c:pt idx="34644">
                  <c:v>126.14253484049824</c:v>
                </c:pt>
                <c:pt idx="34645">
                  <c:v>126.11136140091871</c:v>
                </c:pt>
                <c:pt idx="34646">
                  <c:v>126.08019534141484</c:v>
                </c:pt>
                <c:pt idx="34647">
                  <c:v>126.04902190183529</c:v>
                </c:pt>
                <c:pt idx="34648">
                  <c:v>126.01784846225576</c:v>
                </c:pt>
                <c:pt idx="34649">
                  <c:v>125.98668240275188</c:v>
                </c:pt>
                <c:pt idx="34650">
                  <c:v>125.95550896317233</c:v>
                </c:pt>
                <c:pt idx="34651">
                  <c:v>125.9243355235928</c:v>
                </c:pt>
                <c:pt idx="34652">
                  <c:v>125.89316946408893</c:v>
                </c:pt>
                <c:pt idx="34653">
                  <c:v>125.86199602450939</c:v>
                </c:pt>
                <c:pt idx="34654">
                  <c:v>125.83079306462722</c:v>
                </c:pt>
                <c:pt idx="34655">
                  <c:v>125.79961962504768</c:v>
                </c:pt>
                <c:pt idx="34656">
                  <c:v>125.76845356554381</c:v>
                </c:pt>
                <c:pt idx="34657">
                  <c:v>125.73728012596428</c:v>
                </c:pt>
                <c:pt idx="34658">
                  <c:v>125.70610668638473</c:v>
                </c:pt>
                <c:pt idx="34659">
                  <c:v>125.67494062688085</c:v>
                </c:pt>
                <c:pt idx="34660">
                  <c:v>125.64376718730132</c:v>
                </c:pt>
                <c:pt idx="34661">
                  <c:v>125.61259374772177</c:v>
                </c:pt>
                <c:pt idx="34662">
                  <c:v>125.5814276882179</c:v>
                </c:pt>
                <c:pt idx="34663">
                  <c:v>125.55025424863837</c:v>
                </c:pt>
                <c:pt idx="34664">
                  <c:v>125.51908080905883</c:v>
                </c:pt>
                <c:pt idx="34665">
                  <c:v>125.48791474955495</c:v>
                </c:pt>
                <c:pt idx="34666">
                  <c:v>125.45674130997541</c:v>
                </c:pt>
                <c:pt idx="34667">
                  <c:v>125.42553835009325</c:v>
                </c:pt>
                <c:pt idx="34668">
                  <c:v>125.39437229058937</c:v>
                </c:pt>
                <c:pt idx="34669">
                  <c:v>125.36319885100983</c:v>
                </c:pt>
                <c:pt idx="34670">
                  <c:v>125.33202541143029</c:v>
                </c:pt>
                <c:pt idx="34671">
                  <c:v>125.30085935192642</c:v>
                </c:pt>
                <c:pt idx="34672">
                  <c:v>125.26968591234687</c:v>
                </c:pt>
                <c:pt idx="34673">
                  <c:v>125.23851247276734</c:v>
                </c:pt>
                <c:pt idx="34674">
                  <c:v>125.20734641326347</c:v>
                </c:pt>
                <c:pt idx="34675">
                  <c:v>125.00062806223177</c:v>
                </c:pt>
                <c:pt idx="34676">
                  <c:v>124.9824096702432</c:v>
                </c:pt>
                <c:pt idx="34677">
                  <c:v>124.93131704934446</c:v>
                </c:pt>
                <c:pt idx="34678">
                  <c:v>124.89324302479733</c:v>
                </c:pt>
                <c:pt idx="34679">
                  <c:v>124.90689387958989</c:v>
                </c:pt>
                <c:pt idx="34680">
                  <c:v>124.82415971196949</c:v>
                </c:pt>
                <c:pt idx="34681">
                  <c:v>124.85173361978545</c:v>
                </c:pt>
                <c:pt idx="34682">
                  <c:v>124.81986814115403</c:v>
                </c:pt>
                <c:pt idx="34683">
                  <c:v>124.78341613924655</c:v>
                </c:pt>
                <c:pt idx="34684">
                  <c:v>124.78280177600891</c:v>
                </c:pt>
                <c:pt idx="34685">
                  <c:v>124.78401575656181</c:v>
                </c:pt>
                <c:pt idx="34686">
                  <c:v>124.78523088671751</c:v>
                </c:pt>
                <c:pt idx="34687">
                  <c:v>124.78644457986972</c:v>
                </c:pt>
                <c:pt idx="34688">
                  <c:v>124.78765856042263</c:v>
                </c:pt>
                <c:pt idx="34689">
                  <c:v>124.78887254097553</c:v>
                </c:pt>
                <c:pt idx="34690">
                  <c:v>124.79008623412774</c:v>
                </c:pt>
                <c:pt idx="34691">
                  <c:v>124.79130021468065</c:v>
                </c:pt>
                <c:pt idx="34692">
                  <c:v>124.79251419523355</c:v>
                </c:pt>
                <c:pt idx="34693">
                  <c:v>124.79372788838576</c:v>
                </c:pt>
                <c:pt idx="34694">
                  <c:v>124.79494186893866</c:v>
                </c:pt>
                <c:pt idx="34695">
                  <c:v>124.79615584949158</c:v>
                </c:pt>
                <c:pt idx="34696">
                  <c:v>124.79736954264378</c:v>
                </c:pt>
                <c:pt idx="34697">
                  <c:v>124.7985835231967</c:v>
                </c:pt>
                <c:pt idx="34698">
                  <c:v>124.79785545112064</c:v>
                </c:pt>
                <c:pt idx="34699">
                  <c:v>124.76141822908225</c:v>
                </c:pt>
                <c:pt idx="34700">
                  <c:v>124.727379</c:v>
                </c:pt>
                <c:pt idx="34701">
                  <c:v>124.72761898357079</c:v>
                </c:pt>
                <c:pt idx="34702">
                  <c:v>124.73093169795972</c:v>
                </c:pt>
                <c:pt idx="34703">
                  <c:v>124.73424362808861</c:v>
                </c:pt>
                <c:pt idx="34704">
                  <c:v>124.73755634247753</c:v>
                </c:pt>
                <c:pt idx="34705">
                  <c:v>124.74086905686646</c:v>
                </c:pt>
                <c:pt idx="34706">
                  <c:v>124.74418098699535</c:v>
                </c:pt>
                <c:pt idx="34707">
                  <c:v>124.74749370138427</c:v>
                </c:pt>
                <c:pt idx="34708">
                  <c:v>124.7508064157732</c:v>
                </c:pt>
                <c:pt idx="34709">
                  <c:v>124.75411834590209</c:v>
                </c:pt>
                <c:pt idx="34710">
                  <c:v>124.75743106029101</c:v>
                </c:pt>
                <c:pt idx="34711">
                  <c:v>124.76074691172008</c:v>
                </c:pt>
                <c:pt idx="34712">
                  <c:v>124.76405884184898</c:v>
                </c:pt>
                <c:pt idx="34713">
                  <c:v>124.7673715562379</c:v>
                </c:pt>
                <c:pt idx="34714">
                  <c:v>124.77068427062683</c:v>
                </c:pt>
                <c:pt idx="34715">
                  <c:v>124.77399620075572</c:v>
                </c:pt>
                <c:pt idx="34716">
                  <c:v>124.77730891514464</c:v>
                </c:pt>
                <c:pt idx="34717">
                  <c:v>124.78062162953357</c:v>
                </c:pt>
                <c:pt idx="34718">
                  <c:v>124.78393355966246</c:v>
                </c:pt>
                <c:pt idx="34719">
                  <c:v>124.78724627405138</c:v>
                </c:pt>
                <c:pt idx="34720">
                  <c:v>124.79055898844031</c:v>
                </c:pt>
                <c:pt idx="34721">
                  <c:v>124.7938709185692</c:v>
                </c:pt>
                <c:pt idx="34722">
                  <c:v>124.79718363295812</c:v>
                </c:pt>
                <c:pt idx="34723">
                  <c:v>124.80049948438719</c:v>
                </c:pt>
                <c:pt idx="34724">
                  <c:v>124.80381219877611</c:v>
                </c:pt>
                <c:pt idx="34725">
                  <c:v>124.80712412890502</c:v>
                </c:pt>
                <c:pt idx="34726">
                  <c:v>124.81043684329394</c:v>
                </c:pt>
                <c:pt idx="34727">
                  <c:v>124.81374955768287</c:v>
                </c:pt>
                <c:pt idx="34728">
                  <c:v>124.81706148781176</c:v>
                </c:pt>
                <c:pt idx="34729">
                  <c:v>124.82037420220068</c:v>
                </c:pt>
                <c:pt idx="34730">
                  <c:v>124.82368691658961</c:v>
                </c:pt>
                <c:pt idx="34731">
                  <c:v>124.8269988467185</c:v>
                </c:pt>
                <c:pt idx="34732">
                  <c:v>124.83031156110742</c:v>
                </c:pt>
                <c:pt idx="34733">
                  <c:v>124.83362427549635</c:v>
                </c:pt>
                <c:pt idx="34734">
                  <c:v>124.83039633595614</c:v>
                </c:pt>
                <c:pt idx="34735">
                  <c:v>124.82916441215733</c:v>
                </c:pt>
                <c:pt idx="34736">
                  <c:v>124.83659770338578</c:v>
                </c:pt>
                <c:pt idx="34737">
                  <c:v>124.81753264401526</c:v>
                </c:pt>
                <c:pt idx="34738">
                  <c:v>124.85401899999999</c:v>
                </c:pt>
                <c:pt idx="34739">
                  <c:v>124.84783406294706</c:v>
                </c:pt>
                <c:pt idx="34740">
                  <c:v>124.84855003195041</c:v>
                </c:pt>
                <c:pt idx="34741">
                  <c:v>124.85922918407249</c:v>
                </c:pt>
                <c:pt idx="34742">
                  <c:v>124.8424972340882</c:v>
                </c:pt>
                <c:pt idx="34743">
                  <c:v>124.85290416097115</c:v>
                </c:pt>
                <c:pt idx="34744">
                  <c:v>124.84986800361598</c:v>
                </c:pt>
                <c:pt idx="34745">
                  <c:v>124.84683184626083</c:v>
                </c:pt>
                <c:pt idx="34746">
                  <c:v>124.84379640769292</c:v>
                </c:pt>
                <c:pt idx="34747">
                  <c:v>124.84076025033777</c:v>
                </c:pt>
                <c:pt idx="34748">
                  <c:v>124.83772121783359</c:v>
                </c:pt>
                <c:pt idx="34749">
                  <c:v>124.85087046161183</c:v>
                </c:pt>
                <c:pt idx="34750">
                  <c:v>124.85691738054363</c:v>
                </c:pt>
                <c:pt idx="34751">
                  <c:v>124.85137572061979</c:v>
                </c:pt>
                <c:pt idx="34752">
                  <c:v>124.87995821459228</c:v>
                </c:pt>
                <c:pt idx="34753">
                  <c:v>124.87424784000953</c:v>
                </c:pt>
                <c:pt idx="34754">
                  <c:v>124.87022795112064</c:v>
                </c:pt>
                <c:pt idx="34755">
                  <c:v>124.87373418331346</c:v>
                </c:pt>
                <c:pt idx="34756">
                  <c:v>124.86237340939437</c:v>
                </c:pt>
                <c:pt idx="34757">
                  <c:v>124.86362419861707</c:v>
                </c:pt>
                <c:pt idx="34758">
                  <c:v>124.83196791151342</c:v>
                </c:pt>
                <c:pt idx="34759">
                  <c:v>124.81098945159752</c:v>
                </c:pt>
                <c:pt idx="34760">
                  <c:v>124.81866813539929</c:v>
                </c:pt>
                <c:pt idx="34761">
                  <c:v>124.78754296161183</c:v>
                </c:pt>
                <c:pt idx="34762">
                  <c:v>124.7937149594659</c:v>
                </c:pt>
                <c:pt idx="34763">
                  <c:v>124.78779596638856</c:v>
                </c:pt>
                <c:pt idx="34764">
                  <c:v>124.78718463018598</c:v>
                </c:pt>
                <c:pt idx="34765">
                  <c:v>124.75075581926562</c:v>
                </c:pt>
                <c:pt idx="34766">
                  <c:v>124.72085057425507</c:v>
                </c:pt>
                <c:pt idx="34767">
                  <c:v>124.72260012255603</c:v>
                </c:pt>
                <c:pt idx="34768">
                  <c:v>124.74343406594664</c:v>
                </c:pt>
                <c:pt idx="34769">
                  <c:v>124.73796883856663</c:v>
                </c:pt>
                <c:pt idx="34770">
                  <c:v>124.73250361118662</c:v>
                </c:pt>
                <c:pt idx="34771">
                  <c:v>124.72703967765777</c:v>
                </c:pt>
                <c:pt idx="34772">
                  <c:v>124.72157445027776</c:v>
                </c:pt>
                <c:pt idx="34773">
                  <c:v>124.71610404749302</c:v>
                </c:pt>
                <c:pt idx="34774">
                  <c:v>124.710638820113</c:v>
                </c:pt>
                <c:pt idx="34775">
                  <c:v>124.70517488658417</c:v>
                </c:pt>
                <c:pt idx="34776">
                  <c:v>124.69970965920416</c:v>
                </c:pt>
                <c:pt idx="34777">
                  <c:v>124.69424443182413</c:v>
                </c:pt>
                <c:pt idx="34778">
                  <c:v>124.71539674773486</c:v>
                </c:pt>
                <c:pt idx="34779">
                  <c:v>124.71268824320458</c:v>
                </c:pt>
                <c:pt idx="34780">
                  <c:v>124.66478876638857</c:v>
                </c:pt>
                <c:pt idx="34781">
                  <c:v>124.64657654935623</c:v>
                </c:pt>
                <c:pt idx="34782">
                  <c:v>124.62835762422509</c:v>
                </c:pt>
                <c:pt idx="34783">
                  <c:v>124.64494855995233</c:v>
                </c:pt>
                <c:pt idx="34784">
                  <c:v>124.65546144492131</c:v>
                </c:pt>
                <c:pt idx="34785">
                  <c:v>124.62796082212685</c:v>
                </c:pt>
                <c:pt idx="34786">
                  <c:v>124.63704030393325</c:v>
                </c:pt>
                <c:pt idx="34787">
                  <c:v>124.65341330873697</c:v>
                </c:pt>
                <c:pt idx="34788">
                  <c:v>124.65023505247177</c:v>
                </c:pt>
                <c:pt idx="34789">
                  <c:v>124.64705679620656</c:v>
                </c:pt>
                <c:pt idx="34790">
                  <c:v>124.64387929236945</c:v>
                </c:pt>
                <c:pt idx="34791">
                  <c:v>124.64070103610423</c:v>
                </c:pt>
                <c:pt idx="34792">
                  <c:v>124.63752277983903</c:v>
                </c:pt>
                <c:pt idx="34793">
                  <c:v>124.63434527600191</c:v>
                </c:pt>
                <c:pt idx="34794">
                  <c:v>124.63116701973671</c:v>
                </c:pt>
                <c:pt idx="34795">
                  <c:v>124.62798876347149</c:v>
                </c:pt>
                <c:pt idx="34796">
                  <c:v>124.62481125963438</c:v>
                </c:pt>
                <c:pt idx="34797">
                  <c:v>124.62163300336917</c:v>
                </c:pt>
                <c:pt idx="34798">
                  <c:v>124.61211449260848</c:v>
                </c:pt>
                <c:pt idx="34799">
                  <c:v>124.56562085567118</c:v>
                </c:pt>
                <c:pt idx="34800">
                  <c:v>124.57365112567014</c:v>
                </c:pt>
                <c:pt idx="34801">
                  <c:v>124.58168329722486</c:v>
                </c:pt>
                <c:pt idx="34802">
                  <c:v>124.58971546877956</c:v>
                </c:pt>
                <c:pt idx="34803">
                  <c:v>124.59774573877851</c:v>
                </c:pt>
                <c:pt idx="34804">
                  <c:v>124.56656800667621</c:v>
                </c:pt>
                <c:pt idx="34805">
                  <c:v>124.546486</c:v>
                </c:pt>
                <c:pt idx="34806">
                  <c:v>124.55813281501788</c:v>
                </c:pt>
                <c:pt idx="34807">
                  <c:v>124.57634967095851</c:v>
                </c:pt>
                <c:pt idx="34808">
                  <c:v>124.55885587410586</c:v>
                </c:pt>
                <c:pt idx="34809">
                  <c:v>124.55851227437427</c:v>
                </c:pt>
                <c:pt idx="34810">
                  <c:v>124.57674647305674</c:v>
                </c:pt>
                <c:pt idx="34811">
                  <c:v>124.5703631349547</c:v>
                </c:pt>
                <c:pt idx="34812">
                  <c:v>124.60184463241954</c:v>
                </c:pt>
                <c:pt idx="34813">
                  <c:v>124.62021973266161</c:v>
                </c:pt>
                <c:pt idx="34814">
                  <c:v>124.62221812398899</c:v>
                </c:pt>
                <c:pt idx="34815">
                  <c:v>124.62421604221235</c:v>
                </c:pt>
                <c:pt idx="34816">
                  <c:v>124.62621443353973</c:v>
                </c:pt>
                <c:pt idx="34817">
                  <c:v>124.62821282486711</c:v>
                </c:pt>
                <c:pt idx="34818">
                  <c:v>124.63021074309047</c:v>
                </c:pt>
                <c:pt idx="34819">
                  <c:v>124.63220913441785</c:v>
                </c:pt>
                <c:pt idx="34820">
                  <c:v>124.63420752574523</c:v>
                </c:pt>
                <c:pt idx="34821">
                  <c:v>124.63620544396859</c:v>
                </c:pt>
                <c:pt idx="34822">
                  <c:v>124.63820383529597</c:v>
                </c:pt>
                <c:pt idx="34823">
                  <c:v>124.64020411903937</c:v>
                </c:pt>
                <c:pt idx="34824">
                  <c:v>124.64220251036674</c:v>
                </c:pt>
                <c:pt idx="34825">
                  <c:v>124.64420042859011</c:v>
                </c:pt>
                <c:pt idx="34826">
                  <c:v>124.64619881991749</c:v>
                </c:pt>
                <c:pt idx="34827">
                  <c:v>124.64819721124486</c:v>
                </c:pt>
                <c:pt idx="34828">
                  <c:v>124.65019512946823</c:v>
                </c:pt>
                <c:pt idx="34829">
                  <c:v>124.65219352079559</c:v>
                </c:pt>
                <c:pt idx="34830">
                  <c:v>124.65419191212297</c:v>
                </c:pt>
                <c:pt idx="34831">
                  <c:v>124.65618983034634</c:v>
                </c:pt>
                <c:pt idx="34832">
                  <c:v>124.65818822167371</c:v>
                </c:pt>
                <c:pt idx="34833">
                  <c:v>124.66018661300109</c:v>
                </c:pt>
                <c:pt idx="34834">
                  <c:v>124.66218453122445</c:v>
                </c:pt>
                <c:pt idx="34835">
                  <c:v>124.66418481496785</c:v>
                </c:pt>
                <c:pt idx="34836">
                  <c:v>124.66618320629523</c:v>
                </c:pt>
                <c:pt idx="34837">
                  <c:v>124.6681811245186</c:v>
                </c:pt>
                <c:pt idx="34838">
                  <c:v>124.67017951584597</c:v>
                </c:pt>
                <c:pt idx="34839">
                  <c:v>124.67217790717335</c:v>
                </c:pt>
                <c:pt idx="34840">
                  <c:v>124.67417582539672</c:v>
                </c:pt>
                <c:pt idx="34841">
                  <c:v>124.67617421672409</c:v>
                </c:pt>
                <c:pt idx="34842">
                  <c:v>124.67817260805147</c:v>
                </c:pt>
                <c:pt idx="34843">
                  <c:v>124.68017052627484</c:v>
                </c:pt>
                <c:pt idx="34844">
                  <c:v>124.68216891760221</c:v>
                </c:pt>
                <c:pt idx="34845">
                  <c:v>124.68416730892959</c:v>
                </c:pt>
                <c:pt idx="34846">
                  <c:v>124.68616522715296</c:v>
                </c:pt>
                <c:pt idx="34847">
                  <c:v>124.68816361848032</c:v>
                </c:pt>
                <c:pt idx="34848">
                  <c:v>124.69016390222373</c:v>
                </c:pt>
                <c:pt idx="34849">
                  <c:v>124.67365444635193</c:v>
                </c:pt>
                <c:pt idx="34850">
                  <c:v>124.66391985574631</c:v>
                </c:pt>
                <c:pt idx="34851">
                  <c:v>124.66408590417164</c:v>
                </c:pt>
                <c:pt idx="34852">
                  <c:v>124.64586916738197</c:v>
                </c:pt>
                <c:pt idx="34853">
                  <c:v>124.6276545944206</c:v>
                </c:pt>
                <c:pt idx="34854">
                  <c:v>124.63765711516452</c:v>
                </c:pt>
                <c:pt idx="34855">
                  <c:v>124.60735136424314</c:v>
                </c:pt>
                <c:pt idx="34856">
                  <c:v>124.59354640009538</c:v>
                </c:pt>
                <c:pt idx="34857">
                  <c:v>124.57969706938484</c:v>
                </c:pt>
                <c:pt idx="34858">
                  <c:v>124.546486</c:v>
                </c:pt>
                <c:pt idx="34859">
                  <c:v>124.546486</c:v>
                </c:pt>
                <c:pt idx="34860">
                  <c:v>124.546486</c:v>
                </c:pt>
                <c:pt idx="34861">
                  <c:v>124.546486</c:v>
                </c:pt>
                <c:pt idx="34862">
                  <c:v>124.546486</c:v>
                </c:pt>
                <c:pt idx="34863">
                  <c:v>124.546486</c:v>
                </c:pt>
                <c:pt idx="34864">
                  <c:v>124.546486</c:v>
                </c:pt>
                <c:pt idx="34865">
                  <c:v>124.546486</c:v>
                </c:pt>
                <c:pt idx="34866">
                  <c:v>124.546486</c:v>
                </c:pt>
                <c:pt idx="34867">
                  <c:v>124.546486</c:v>
                </c:pt>
                <c:pt idx="34868">
                  <c:v>124.546486</c:v>
                </c:pt>
                <c:pt idx="34869">
                  <c:v>124.546486</c:v>
                </c:pt>
                <c:pt idx="34870">
                  <c:v>124.546486</c:v>
                </c:pt>
                <c:pt idx="34871">
                  <c:v>124.546486</c:v>
                </c:pt>
                <c:pt idx="34872">
                  <c:v>124.546486</c:v>
                </c:pt>
                <c:pt idx="34873">
                  <c:v>124.48904672818311</c:v>
                </c:pt>
                <c:pt idx="34874">
                  <c:v>124.47927699451074</c:v>
                </c:pt>
                <c:pt idx="34875">
                  <c:v>124.48716418223442</c:v>
                </c:pt>
                <c:pt idx="34876">
                  <c:v>124.47935641765562</c:v>
                </c:pt>
                <c:pt idx="34877">
                  <c:v>124.47154865307682</c:v>
                </c:pt>
                <c:pt idx="34878">
                  <c:v>124.46374273692713</c:v>
                </c:pt>
                <c:pt idx="34879">
                  <c:v>124.45593497234833</c:v>
                </c:pt>
                <c:pt idx="34880">
                  <c:v>124.44812720776953</c:v>
                </c:pt>
                <c:pt idx="34881">
                  <c:v>124.44032129161984</c:v>
                </c:pt>
                <c:pt idx="34882">
                  <c:v>124.43251352704104</c:v>
                </c:pt>
                <c:pt idx="34883">
                  <c:v>124.42470576246224</c:v>
                </c:pt>
                <c:pt idx="34884">
                  <c:v>124.41689984631255</c:v>
                </c:pt>
                <c:pt idx="34885">
                  <c:v>124.40908468801729</c:v>
                </c:pt>
                <c:pt idx="34886">
                  <c:v>124.40127692343849</c:v>
                </c:pt>
                <c:pt idx="34887">
                  <c:v>124.3934710072888</c:v>
                </c:pt>
                <c:pt idx="34888">
                  <c:v>124.38566324271</c:v>
                </c:pt>
                <c:pt idx="34889">
                  <c:v>124.3778554781312</c:v>
                </c:pt>
                <c:pt idx="34890">
                  <c:v>124.3700495619815</c:v>
                </c:pt>
                <c:pt idx="34891">
                  <c:v>124.3622417974027</c:v>
                </c:pt>
                <c:pt idx="34892">
                  <c:v>124.3544340328239</c:v>
                </c:pt>
                <c:pt idx="34893">
                  <c:v>124.34662811667421</c:v>
                </c:pt>
                <c:pt idx="34894">
                  <c:v>124.33882035209541</c:v>
                </c:pt>
                <c:pt idx="34895">
                  <c:v>124.33101258751661</c:v>
                </c:pt>
                <c:pt idx="34896">
                  <c:v>124.32320667136692</c:v>
                </c:pt>
                <c:pt idx="34897">
                  <c:v>124.31539890678812</c:v>
                </c:pt>
                <c:pt idx="34898">
                  <c:v>124.30758374849286</c:v>
                </c:pt>
                <c:pt idx="34899">
                  <c:v>124.29977598391406</c:v>
                </c:pt>
                <c:pt idx="34900">
                  <c:v>124.29197006776437</c:v>
                </c:pt>
                <c:pt idx="34901">
                  <c:v>124.28416230318557</c:v>
                </c:pt>
                <c:pt idx="34902">
                  <c:v>124.27635453860677</c:v>
                </c:pt>
                <c:pt idx="34903">
                  <c:v>124.26854862245708</c:v>
                </c:pt>
                <c:pt idx="34904">
                  <c:v>124.26074085787828</c:v>
                </c:pt>
                <c:pt idx="34905">
                  <c:v>124.25293309329948</c:v>
                </c:pt>
                <c:pt idx="34906">
                  <c:v>124.24512717714978</c:v>
                </c:pt>
                <c:pt idx="34907">
                  <c:v>124.23731941257098</c:v>
                </c:pt>
                <c:pt idx="34908">
                  <c:v>124.22951164799218</c:v>
                </c:pt>
                <c:pt idx="34909">
                  <c:v>124.22170573184249</c:v>
                </c:pt>
                <c:pt idx="34910">
                  <c:v>124.21389057354723</c:v>
                </c:pt>
                <c:pt idx="34911">
                  <c:v>124.20608280896843</c:v>
                </c:pt>
                <c:pt idx="34912">
                  <c:v>124.19827689281874</c:v>
                </c:pt>
                <c:pt idx="34913">
                  <c:v>124.19046912823994</c:v>
                </c:pt>
                <c:pt idx="34914">
                  <c:v>124.18266136366114</c:v>
                </c:pt>
                <c:pt idx="34915">
                  <c:v>124.17485544751145</c:v>
                </c:pt>
                <c:pt idx="34916">
                  <c:v>124.16704768293265</c:v>
                </c:pt>
                <c:pt idx="34917">
                  <c:v>124.15923991835385</c:v>
                </c:pt>
                <c:pt idx="34918">
                  <c:v>124.15143400220416</c:v>
                </c:pt>
                <c:pt idx="34919">
                  <c:v>124.14362623762536</c:v>
                </c:pt>
                <c:pt idx="34920">
                  <c:v>124.13581847304656</c:v>
                </c:pt>
                <c:pt idx="34921">
                  <c:v>124.12801255689686</c:v>
                </c:pt>
                <c:pt idx="34922">
                  <c:v>124.12020479231806</c:v>
                </c:pt>
                <c:pt idx="34923">
                  <c:v>124.1123896340228</c:v>
                </c:pt>
                <c:pt idx="34924">
                  <c:v>124.13032876113361</c:v>
                </c:pt>
                <c:pt idx="34925">
                  <c:v>124.14843919379476</c:v>
                </c:pt>
                <c:pt idx="34926">
                  <c:v>124.13159241726277</c:v>
                </c:pt>
                <c:pt idx="34927">
                  <c:v>124.23795477375566</c:v>
                </c:pt>
                <c:pt idx="34928">
                  <c:v>124.18510074224343</c:v>
                </c:pt>
                <c:pt idx="34929">
                  <c:v>124.20333695088222</c:v>
                </c:pt>
                <c:pt idx="34930">
                  <c:v>124.21731545796618</c:v>
                </c:pt>
                <c:pt idx="34931">
                  <c:v>124.13121285646162</c:v>
                </c:pt>
                <c:pt idx="34932">
                  <c:v>124.14829002135468</c:v>
                </c:pt>
                <c:pt idx="34933">
                  <c:v>124.14439582962133</c:v>
                </c:pt>
                <c:pt idx="34934">
                  <c:v>124.14050255980837</c:v>
                </c:pt>
                <c:pt idx="34935">
                  <c:v>124.13660468039346</c:v>
                </c:pt>
                <c:pt idx="34936">
                  <c:v>124.13271048866011</c:v>
                </c:pt>
                <c:pt idx="34937">
                  <c:v>124.1312742174096</c:v>
                </c:pt>
                <c:pt idx="34938">
                  <c:v>124.13341746717001</c:v>
                </c:pt>
                <c:pt idx="34939">
                  <c:v>124.13556071693041</c:v>
                </c:pt>
                <c:pt idx="34940">
                  <c:v>124.13770345929268</c:v>
                </c:pt>
                <c:pt idx="34941">
                  <c:v>124.13984670905309</c:v>
                </c:pt>
                <c:pt idx="34942">
                  <c:v>124.1419899588135</c:v>
                </c:pt>
                <c:pt idx="34943">
                  <c:v>124.14413270117576</c:v>
                </c:pt>
                <c:pt idx="34944">
                  <c:v>124.14841920069658</c:v>
                </c:pt>
                <c:pt idx="34945">
                  <c:v>124.15056194305883</c:v>
                </c:pt>
                <c:pt idx="34946">
                  <c:v>124.15270519281924</c:v>
                </c:pt>
                <c:pt idx="34947">
                  <c:v>124.15485047217223</c:v>
                </c:pt>
                <c:pt idx="34948">
                  <c:v>124.15699372193264</c:v>
                </c:pt>
                <c:pt idx="34949">
                  <c:v>124.1591364642949</c:v>
                </c:pt>
                <c:pt idx="34950">
                  <c:v>124.16127971405531</c:v>
                </c:pt>
                <c:pt idx="34951">
                  <c:v>124.16342296381572</c:v>
                </c:pt>
                <c:pt idx="34952">
                  <c:v>124.16556570617799</c:v>
                </c:pt>
                <c:pt idx="34953">
                  <c:v>124.16770895593839</c:v>
                </c:pt>
                <c:pt idx="34954">
                  <c:v>124.1698522056988</c:v>
                </c:pt>
                <c:pt idx="34955">
                  <c:v>124.17199494806106</c:v>
                </c:pt>
                <c:pt idx="34956">
                  <c:v>124.17413819782146</c:v>
                </c:pt>
                <c:pt idx="34957">
                  <c:v>124.17628144758187</c:v>
                </c:pt>
                <c:pt idx="34958">
                  <c:v>124.17842418994414</c:v>
                </c:pt>
                <c:pt idx="34959">
                  <c:v>124.18056946929713</c:v>
                </c:pt>
                <c:pt idx="34960">
                  <c:v>124.18271271905753</c:v>
                </c:pt>
                <c:pt idx="34961">
                  <c:v>124.1848554614198</c:v>
                </c:pt>
                <c:pt idx="34962">
                  <c:v>124.2148609580655</c:v>
                </c:pt>
                <c:pt idx="34963">
                  <c:v>124.21700420782591</c:v>
                </c:pt>
                <c:pt idx="34964">
                  <c:v>124.21914695018818</c:v>
                </c:pt>
                <c:pt idx="34965">
                  <c:v>124.22129019994858</c:v>
                </c:pt>
                <c:pt idx="34966">
                  <c:v>124.22343344970899</c:v>
                </c:pt>
                <c:pt idx="34967">
                  <c:v>124.22557619207126</c:v>
                </c:pt>
                <c:pt idx="34968">
                  <c:v>124.22771944183167</c:v>
                </c:pt>
                <c:pt idx="34969">
                  <c:v>124.22986269159207</c:v>
                </c:pt>
                <c:pt idx="34970">
                  <c:v>124.23200543395433</c:v>
                </c:pt>
                <c:pt idx="34971">
                  <c:v>124.23415071330732</c:v>
                </c:pt>
                <c:pt idx="34972">
                  <c:v>124.23629396306772</c:v>
                </c:pt>
                <c:pt idx="34973">
                  <c:v>124.23843670542999</c:v>
                </c:pt>
                <c:pt idx="34974">
                  <c:v>124.28079734579663</c:v>
                </c:pt>
                <c:pt idx="34975">
                  <c:v>124.25098716785885</c:v>
                </c:pt>
                <c:pt idx="34976">
                  <c:v>124.26737390883055</c:v>
                </c:pt>
                <c:pt idx="34977">
                  <c:v>124.26078916114422</c:v>
                </c:pt>
                <c:pt idx="34978">
                  <c:v>124.22811611386375</c:v>
                </c:pt>
                <c:pt idx="34979">
                  <c:v>124.16247886873509</c:v>
                </c:pt>
                <c:pt idx="34980">
                  <c:v>124.11904056938484</c:v>
                </c:pt>
                <c:pt idx="34981">
                  <c:v>124.1716588702072</c:v>
                </c:pt>
                <c:pt idx="34982">
                  <c:v>124.15472501336517</c:v>
                </c:pt>
                <c:pt idx="34983">
                  <c:v>124.12282787299981</c:v>
                </c:pt>
                <c:pt idx="34984">
                  <c:v>124.12435906008584</c:v>
                </c:pt>
                <c:pt idx="34985">
                  <c:v>124.0816564033413</c:v>
                </c:pt>
                <c:pt idx="34986">
                  <c:v>124.07035544939272</c:v>
                </c:pt>
                <c:pt idx="34987">
                  <c:v>124.07614100000001</c:v>
                </c:pt>
                <c:pt idx="34988">
                  <c:v>124.02587101742243</c:v>
                </c:pt>
                <c:pt idx="34989">
                  <c:v>124.01646654727315</c:v>
                </c:pt>
                <c:pt idx="34990">
                  <c:v>124.00906750619933</c:v>
                </c:pt>
                <c:pt idx="34991">
                  <c:v>123.99083676587112</c:v>
                </c:pt>
                <c:pt idx="34992">
                  <c:v>124.02488999190091</c:v>
                </c:pt>
                <c:pt idx="34993">
                  <c:v>124.03958615837517</c:v>
                </c:pt>
                <c:pt idx="34994">
                  <c:v>124.03906575216796</c:v>
                </c:pt>
                <c:pt idx="34995">
                  <c:v>124.03854522272935</c:v>
                </c:pt>
                <c:pt idx="34996">
                  <c:v>124.03802420036513</c:v>
                </c:pt>
                <c:pt idx="34997">
                  <c:v>124.03750367092651</c:v>
                </c:pt>
                <c:pt idx="34998">
                  <c:v>124.03698326471931</c:v>
                </c:pt>
                <c:pt idx="34999">
                  <c:v>124.03646273528069</c:v>
                </c:pt>
                <c:pt idx="35000">
                  <c:v>124.03594220584208</c:v>
                </c:pt>
                <c:pt idx="35001">
                  <c:v>124.03542179963488</c:v>
                </c:pt>
                <c:pt idx="35002">
                  <c:v>124.03490127019626</c:v>
                </c:pt>
                <c:pt idx="35003">
                  <c:v>124.03438074075764</c:v>
                </c:pt>
                <c:pt idx="35004">
                  <c:v>124.03386033455044</c:v>
                </c:pt>
                <c:pt idx="35005">
                  <c:v>124.03333980511182</c:v>
                </c:pt>
                <c:pt idx="35006">
                  <c:v>124.03281927567321</c:v>
                </c:pt>
                <c:pt idx="35007">
                  <c:v>124.032298869466</c:v>
                </c:pt>
                <c:pt idx="35008">
                  <c:v>124.03177834002739</c:v>
                </c:pt>
                <c:pt idx="35009">
                  <c:v>124.03125731766316</c:v>
                </c:pt>
                <c:pt idx="35010">
                  <c:v>124.03073678822456</c:v>
                </c:pt>
                <c:pt idx="35011">
                  <c:v>124.03021638201734</c:v>
                </c:pt>
                <c:pt idx="35012">
                  <c:v>124.02969585257873</c:v>
                </c:pt>
                <c:pt idx="35013">
                  <c:v>124.02917532314012</c:v>
                </c:pt>
                <c:pt idx="35014">
                  <c:v>124.02865491693291</c:v>
                </c:pt>
                <c:pt idx="35015">
                  <c:v>124.02813438749429</c:v>
                </c:pt>
                <c:pt idx="35016">
                  <c:v>124.02761398128709</c:v>
                </c:pt>
                <c:pt idx="35017">
                  <c:v>124.02709345184847</c:v>
                </c:pt>
                <c:pt idx="35018">
                  <c:v>124.02657292240985</c:v>
                </c:pt>
                <c:pt idx="35019">
                  <c:v>124.02605251620264</c:v>
                </c:pt>
                <c:pt idx="35020">
                  <c:v>124.02553198676404</c:v>
                </c:pt>
                <c:pt idx="35021">
                  <c:v>124.02501096439981</c:v>
                </c:pt>
                <c:pt idx="35022">
                  <c:v>124.02449043496121</c:v>
                </c:pt>
                <c:pt idx="35023">
                  <c:v>124.02397002875399</c:v>
                </c:pt>
                <c:pt idx="35024">
                  <c:v>124.02344949931538</c:v>
                </c:pt>
                <c:pt idx="35025">
                  <c:v>124.02292896987677</c:v>
                </c:pt>
                <c:pt idx="35026">
                  <c:v>124.02240856366956</c:v>
                </c:pt>
                <c:pt idx="35027">
                  <c:v>124.02188803423094</c:v>
                </c:pt>
                <c:pt idx="35028">
                  <c:v>123.9334806650786</c:v>
                </c:pt>
                <c:pt idx="35029">
                  <c:v>123.9670193034565</c:v>
                </c:pt>
                <c:pt idx="35030">
                  <c:v>124.00345620696233</c:v>
                </c:pt>
                <c:pt idx="35031">
                  <c:v>124.003784</c:v>
                </c:pt>
                <c:pt idx="35032">
                  <c:v>124.04004926132571</c:v>
                </c:pt>
                <c:pt idx="35033">
                  <c:v>124.058052</c:v>
                </c:pt>
                <c:pt idx="35034">
                  <c:v>124.05767290211955</c:v>
                </c:pt>
                <c:pt idx="35035">
                  <c:v>124.04045037649023</c:v>
                </c:pt>
                <c:pt idx="35036">
                  <c:v>124.05734241336741</c:v>
                </c:pt>
                <c:pt idx="35037">
                  <c:v>124.03623470959208</c:v>
                </c:pt>
                <c:pt idx="35038">
                  <c:v>124.01513200290573</c:v>
                </c:pt>
                <c:pt idx="35039">
                  <c:v>123.99402429913042</c:v>
                </c:pt>
                <c:pt idx="35040">
                  <c:v>123.97291659535509</c:v>
                </c:pt>
                <c:pt idx="35041">
                  <c:v>123.95181388866874</c:v>
                </c:pt>
                <c:pt idx="35042">
                  <c:v>123.93070618489341</c:v>
                </c:pt>
                <c:pt idx="35043">
                  <c:v>123.9095984811181</c:v>
                </c:pt>
                <c:pt idx="35044">
                  <c:v>123.88849577443175</c:v>
                </c:pt>
                <c:pt idx="35045">
                  <c:v>123.86738807065642</c:v>
                </c:pt>
                <c:pt idx="35046">
                  <c:v>123.84626037852526</c:v>
                </c:pt>
                <c:pt idx="35047">
                  <c:v>123.82515267474993</c:v>
                </c:pt>
                <c:pt idx="35048">
                  <c:v>123.80404996806358</c:v>
                </c:pt>
                <c:pt idx="35049">
                  <c:v>123.78294226428827</c:v>
                </c:pt>
                <c:pt idx="35050">
                  <c:v>123.76183456051294</c:v>
                </c:pt>
                <c:pt idx="35051">
                  <c:v>123.74073185382659</c:v>
                </c:pt>
                <c:pt idx="35052">
                  <c:v>123.71962415005126</c:v>
                </c:pt>
                <c:pt idx="35053">
                  <c:v>123.69851644627595</c:v>
                </c:pt>
                <c:pt idx="35054">
                  <c:v>123.6774137395896</c:v>
                </c:pt>
                <c:pt idx="35055">
                  <c:v>123.65630603581427</c:v>
                </c:pt>
                <c:pt idx="35056">
                  <c:v>123.63519833203895</c:v>
                </c:pt>
                <c:pt idx="35057">
                  <c:v>123.61409562535259</c:v>
                </c:pt>
                <c:pt idx="35058">
                  <c:v>123.59298792157728</c:v>
                </c:pt>
                <c:pt idx="35059">
                  <c:v>123.57186022944612</c:v>
                </c:pt>
                <c:pt idx="35060">
                  <c:v>123.55075752275975</c:v>
                </c:pt>
                <c:pt idx="35061">
                  <c:v>123.52964981898444</c:v>
                </c:pt>
                <c:pt idx="35062">
                  <c:v>123.50854211520911</c:v>
                </c:pt>
                <c:pt idx="35063">
                  <c:v>123.48743940852276</c:v>
                </c:pt>
                <c:pt idx="35064">
                  <c:v>123.46633170474743</c:v>
                </c:pt>
                <c:pt idx="35065">
                  <c:v>123.44522400097212</c:v>
                </c:pt>
                <c:pt idx="35066">
                  <c:v>123.42412129428577</c:v>
                </c:pt>
                <c:pt idx="35067">
                  <c:v>123.40301359051044</c:v>
                </c:pt>
                <c:pt idx="35068">
                  <c:v>123.38190588673513</c:v>
                </c:pt>
                <c:pt idx="35069">
                  <c:v>123.36080318004876</c:v>
                </c:pt>
                <c:pt idx="35070">
                  <c:v>123.33969547627345</c:v>
                </c:pt>
                <c:pt idx="35071">
                  <c:v>123.31856778414229</c:v>
                </c:pt>
                <c:pt idx="35072">
                  <c:v>123.29746008036696</c:v>
                </c:pt>
                <c:pt idx="35073">
                  <c:v>123.27635737368061</c:v>
                </c:pt>
                <c:pt idx="35074">
                  <c:v>123.25524966990528</c:v>
                </c:pt>
                <c:pt idx="35075">
                  <c:v>123.23414196612997</c:v>
                </c:pt>
                <c:pt idx="35076">
                  <c:v>123.21303925944362</c:v>
                </c:pt>
                <c:pt idx="35077">
                  <c:v>123.19193155566829</c:v>
                </c:pt>
                <c:pt idx="35078">
                  <c:v>123.17082385189298</c:v>
                </c:pt>
                <c:pt idx="35079">
                  <c:v>123.14972114520661</c:v>
                </c:pt>
                <c:pt idx="35080">
                  <c:v>123.1286134414313</c:v>
                </c:pt>
                <c:pt idx="35081">
                  <c:v>123.12586357296138</c:v>
                </c:pt>
                <c:pt idx="35082">
                  <c:v>123.12682623748212</c:v>
                </c:pt>
                <c:pt idx="35083">
                  <c:v>123.117355</c:v>
                </c:pt>
                <c:pt idx="35084">
                  <c:v>123.09065436781883</c:v>
                </c:pt>
                <c:pt idx="35085">
                  <c:v>123.05406406533143</c:v>
                </c:pt>
                <c:pt idx="35086">
                  <c:v>123.03584567334288</c:v>
                </c:pt>
                <c:pt idx="35087">
                  <c:v>123.01762949392133</c:v>
                </c:pt>
                <c:pt idx="35088">
                  <c:v>122.98061202670482</c:v>
                </c:pt>
                <c:pt idx="35089">
                  <c:v>122.94501959656652</c:v>
                </c:pt>
                <c:pt idx="35090">
                  <c:v>122.93058409182564</c:v>
                </c:pt>
                <c:pt idx="35091">
                  <c:v>122.91950266047726</c:v>
                </c:pt>
                <c:pt idx="35092">
                  <c:v>122.90841860506274</c:v>
                </c:pt>
                <c:pt idx="35093">
                  <c:v>122.90513188650453</c:v>
                </c:pt>
                <c:pt idx="35094">
                  <c:v>122.91340122002384</c:v>
                </c:pt>
                <c:pt idx="35095">
                  <c:v>122.90538204434907</c:v>
                </c:pt>
                <c:pt idx="35096">
                  <c:v>122.90788362279447</c:v>
                </c:pt>
                <c:pt idx="35097">
                  <c:v>122.88756779952324</c:v>
                </c:pt>
                <c:pt idx="35098">
                  <c:v>122.88381486422107</c:v>
                </c:pt>
                <c:pt idx="35099">
                  <c:v>122.84601600000001</c:v>
                </c:pt>
                <c:pt idx="35100">
                  <c:v>122.84025728040058</c:v>
                </c:pt>
                <c:pt idx="35101">
                  <c:v>122.824493244777</c:v>
                </c:pt>
                <c:pt idx="35102">
                  <c:v>122.8139014633669</c:v>
                </c:pt>
                <c:pt idx="35103">
                  <c:v>122.80330968195679</c:v>
                </c:pt>
                <c:pt idx="35104">
                  <c:v>122.79272040807071</c:v>
                </c:pt>
                <c:pt idx="35105">
                  <c:v>122.78212862666061</c:v>
                </c:pt>
                <c:pt idx="35106">
                  <c:v>122.77153684525051</c:v>
                </c:pt>
                <c:pt idx="35107">
                  <c:v>122.76094757136441</c:v>
                </c:pt>
                <c:pt idx="35108">
                  <c:v>122.75035578995431</c:v>
                </c:pt>
                <c:pt idx="35109">
                  <c:v>122.73975397844818</c:v>
                </c:pt>
                <c:pt idx="35110">
                  <c:v>122.72916470456209</c:v>
                </c:pt>
                <c:pt idx="35111">
                  <c:v>122.71857292315198</c:v>
                </c:pt>
                <c:pt idx="35112">
                  <c:v>122.70798114174188</c:v>
                </c:pt>
                <c:pt idx="35113">
                  <c:v>122.6973918678558</c:v>
                </c:pt>
                <c:pt idx="35114">
                  <c:v>122.6868000864457</c:v>
                </c:pt>
                <c:pt idx="35115">
                  <c:v>122.6762083050356</c:v>
                </c:pt>
                <c:pt idx="35116">
                  <c:v>122.6656190311495</c:v>
                </c:pt>
                <c:pt idx="35117">
                  <c:v>122.6550272497394</c:v>
                </c:pt>
                <c:pt idx="35118">
                  <c:v>122.64443546832931</c:v>
                </c:pt>
                <c:pt idx="35119">
                  <c:v>122.63384619444321</c:v>
                </c:pt>
                <c:pt idx="35120">
                  <c:v>122.62325441303311</c:v>
                </c:pt>
                <c:pt idx="35121">
                  <c:v>122.61265260152697</c:v>
                </c:pt>
                <c:pt idx="35122">
                  <c:v>122.60206082011688</c:v>
                </c:pt>
                <c:pt idx="35123">
                  <c:v>122.59147154623079</c:v>
                </c:pt>
                <c:pt idx="35124">
                  <c:v>122.58087976482069</c:v>
                </c:pt>
                <c:pt idx="35125">
                  <c:v>122.57028798341059</c:v>
                </c:pt>
                <c:pt idx="35126">
                  <c:v>122.5596987095245</c:v>
                </c:pt>
                <c:pt idx="35127">
                  <c:v>122.5491069281144</c:v>
                </c:pt>
                <c:pt idx="35128">
                  <c:v>122.5385151467043</c:v>
                </c:pt>
                <c:pt idx="35129">
                  <c:v>122.5279258728182</c:v>
                </c:pt>
                <c:pt idx="35130">
                  <c:v>122.5173340914081</c:v>
                </c:pt>
                <c:pt idx="35131">
                  <c:v>122.506742309998</c:v>
                </c:pt>
                <c:pt idx="35132">
                  <c:v>122.49615303611191</c:v>
                </c:pt>
                <c:pt idx="35133">
                  <c:v>122.48556125470181</c:v>
                </c:pt>
                <c:pt idx="35134">
                  <c:v>122.47495944319569</c:v>
                </c:pt>
                <c:pt idx="35135">
                  <c:v>122.46437016930959</c:v>
                </c:pt>
                <c:pt idx="35136">
                  <c:v>122.45377838789949</c:v>
                </c:pt>
                <c:pt idx="35137">
                  <c:v>122.44318660648939</c:v>
                </c:pt>
                <c:pt idx="35138">
                  <c:v>122.43259733260329</c:v>
                </c:pt>
                <c:pt idx="35139">
                  <c:v>122.42200555119319</c:v>
                </c:pt>
                <c:pt idx="35140">
                  <c:v>122.4114137697831</c:v>
                </c:pt>
                <c:pt idx="35141">
                  <c:v>122.400824495897</c:v>
                </c:pt>
                <c:pt idx="35142">
                  <c:v>122.3902327144869</c:v>
                </c:pt>
                <c:pt idx="35143">
                  <c:v>122.3796409330768</c:v>
                </c:pt>
                <c:pt idx="35144">
                  <c:v>122.375664</c:v>
                </c:pt>
                <c:pt idx="35145">
                  <c:v>122.35267512816229</c:v>
                </c:pt>
                <c:pt idx="35146">
                  <c:v>122.37443726800191</c:v>
                </c:pt>
                <c:pt idx="35147">
                  <c:v>122.35842902860549</c:v>
                </c:pt>
                <c:pt idx="35148">
                  <c:v>122.3156928423939</c:v>
                </c:pt>
                <c:pt idx="35149">
                  <c:v>122.33940209060562</c:v>
                </c:pt>
                <c:pt idx="35150">
                  <c:v>122.32111442145411</c:v>
                </c:pt>
                <c:pt idx="35151">
                  <c:v>122.29103470028612</c:v>
                </c:pt>
                <c:pt idx="35152">
                  <c:v>122.285225</c:v>
                </c:pt>
                <c:pt idx="35153">
                  <c:v>122.28208059100635</c:v>
                </c:pt>
                <c:pt idx="35154">
                  <c:v>122.27751270687143</c:v>
                </c:pt>
                <c:pt idx="35155">
                  <c:v>122.27294374106849</c:v>
                </c:pt>
                <c:pt idx="35156">
                  <c:v>122.26837477526554</c:v>
                </c:pt>
                <c:pt idx="35157">
                  <c:v>122.26380689113063</c:v>
                </c:pt>
                <c:pt idx="35158">
                  <c:v>122.25923792532768</c:v>
                </c:pt>
                <c:pt idx="35159">
                  <c:v>122.25466463285257</c:v>
                </c:pt>
                <c:pt idx="35160">
                  <c:v>122.25009674871767</c:v>
                </c:pt>
                <c:pt idx="35161">
                  <c:v>122.24552778291471</c:v>
                </c:pt>
                <c:pt idx="35162">
                  <c:v>122.24095881711176</c:v>
                </c:pt>
                <c:pt idx="35163">
                  <c:v>122.23639093297685</c:v>
                </c:pt>
                <c:pt idx="35164">
                  <c:v>122.2318219671739</c:v>
                </c:pt>
                <c:pt idx="35165">
                  <c:v>122.22725300137095</c:v>
                </c:pt>
                <c:pt idx="35166">
                  <c:v>122.22268511723604</c:v>
                </c:pt>
                <c:pt idx="35167">
                  <c:v>122.21811615143309</c:v>
                </c:pt>
                <c:pt idx="35168">
                  <c:v>122.21354718563015</c:v>
                </c:pt>
                <c:pt idx="35169">
                  <c:v>122.20897930149523</c:v>
                </c:pt>
                <c:pt idx="35170">
                  <c:v>122.20441033569229</c:v>
                </c:pt>
                <c:pt idx="35171">
                  <c:v>122.19983704321717</c:v>
                </c:pt>
                <c:pt idx="35172">
                  <c:v>122.19526807741423</c:v>
                </c:pt>
                <c:pt idx="35173">
                  <c:v>122.19070019327931</c:v>
                </c:pt>
                <c:pt idx="35174">
                  <c:v>122.18613122747637</c:v>
                </c:pt>
                <c:pt idx="35175">
                  <c:v>122.17699437753851</c:v>
                </c:pt>
                <c:pt idx="35176">
                  <c:v>122.17242541173556</c:v>
                </c:pt>
                <c:pt idx="35177">
                  <c:v>122.16785644593261</c:v>
                </c:pt>
                <c:pt idx="35178">
                  <c:v>122.1632885617977</c:v>
                </c:pt>
                <c:pt idx="35179">
                  <c:v>122.15871959599475</c:v>
                </c:pt>
                <c:pt idx="35180">
                  <c:v>122.15415063019181</c:v>
                </c:pt>
                <c:pt idx="35181">
                  <c:v>122.14958274605689</c:v>
                </c:pt>
                <c:pt idx="35182">
                  <c:v>122.14501378025395</c:v>
                </c:pt>
                <c:pt idx="35183">
                  <c:v>122.14044048777883</c:v>
                </c:pt>
                <c:pt idx="35184">
                  <c:v>122.13587260364392</c:v>
                </c:pt>
                <c:pt idx="35185">
                  <c:v>122.10846097216231</c:v>
                </c:pt>
                <c:pt idx="35186">
                  <c:v>122.10389200635936</c:v>
                </c:pt>
                <c:pt idx="35187">
                  <c:v>122.09932304055641</c:v>
                </c:pt>
                <c:pt idx="35188">
                  <c:v>122.0947551564215</c:v>
                </c:pt>
                <c:pt idx="35189">
                  <c:v>122.09018619061855</c:v>
                </c:pt>
                <c:pt idx="35190">
                  <c:v>122.08561289814344</c:v>
                </c:pt>
                <c:pt idx="35191">
                  <c:v>122.08104393234049</c:v>
                </c:pt>
                <c:pt idx="35192">
                  <c:v>122.07647604820558</c:v>
                </c:pt>
                <c:pt idx="35193">
                  <c:v>122.07190708240263</c:v>
                </c:pt>
                <c:pt idx="35194">
                  <c:v>122.06733811659969</c:v>
                </c:pt>
                <c:pt idx="35195">
                  <c:v>122.06277023246477</c:v>
                </c:pt>
                <c:pt idx="35196">
                  <c:v>122.05820126666183</c:v>
                </c:pt>
                <c:pt idx="35197">
                  <c:v>122.05363230085888</c:v>
                </c:pt>
                <c:pt idx="35198">
                  <c:v>122.04906441672397</c:v>
                </c:pt>
                <c:pt idx="35199">
                  <c:v>122.04449545092102</c:v>
                </c:pt>
                <c:pt idx="35200">
                  <c:v>122.03992648511807</c:v>
                </c:pt>
                <c:pt idx="35201">
                  <c:v>122.03535860098316</c:v>
                </c:pt>
                <c:pt idx="35202">
                  <c:v>122.01795540104912</c:v>
                </c:pt>
                <c:pt idx="35203">
                  <c:v>121.93605207628866</c:v>
                </c:pt>
                <c:pt idx="35204">
                  <c:v>121.92966191595772</c:v>
                </c:pt>
                <c:pt idx="35205">
                  <c:v>121.91579982577319</c:v>
                </c:pt>
                <c:pt idx="35206">
                  <c:v>121.95211938453608</c:v>
                </c:pt>
                <c:pt idx="35207">
                  <c:v>121.89553541170405</c:v>
                </c:pt>
                <c:pt idx="35208">
                  <c:v>121.86500518762887</c:v>
                </c:pt>
                <c:pt idx="35209">
                  <c:v>121.86320513195876</c:v>
                </c:pt>
                <c:pt idx="35210">
                  <c:v>121.82525005773196</c:v>
                </c:pt>
                <c:pt idx="35211">
                  <c:v>121.76922429896908</c:v>
                </c:pt>
                <c:pt idx="35212">
                  <c:v>121.59701473258296</c:v>
                </c:pt>
                <c:pt idx="35213">
                  <c:v>121.54999766687921</c:v>
                </c:pt>
                <c:pt idx="35214">
                  <c:v>121.50296946760555</c:v>
                </c:pt>
                <c:pt idx="35215">
                  <c:v>121.45589673405229</c:v>
                </c:pt>
                <c:pt idx="35216">
                  <c:v>121.40886853477863</c:v>
                </c:pt>
                <c:pt idx="35217">
                  <c:v>121.36185146907488</c:v>
                </c:pt>
                <c:pt idx="35218">
                  <c:v>121.31482326980122</c:v>
                </c:pt>
                <c:pt idx="35219">
                  <c:v>121.26779507052757</c:v>
                </c:pt>
                <c:pt idx="35220">
                  <c:v>121.22077800482383</c:v>
                </c:pt>
                <c:pt idx="35221">
                  <c:v>121.17374980555016</c:v>
                </c:pt>
                <c:pt idx="35222">
                  <c:v>121.1267216062765</c:v>
                </c:pt>
                <c:pt idx="35223">
                  <c:v>121.07970454057276</c:v>
                </c:pt>
                <c:pt idx="35224">
                  <c:v>121.03267634129911</c:v>
                </c:pt>
                <c:pt idx="35225">
                  <c:v>120.98564814202545</c:v>
                </c:pt>
                <c:pt idx="35226">
                  <c:v>120.9386310763217</c:v>
                </c:pt>
                <c:pt idx="35227">
                  <c:v>120.89160287704804</c:v>
                </c:pt>
                <c:pt idx="35228">
                  <c:v>120.84453014349478</c:v>
                </c:pt>
                <c:pt idx="35229">
                  <c:v>120.79751307779102</c:v>
                </c:pt>
                <c:pt idx="35230">
                  <c:v>120.75048487851737</c:v>
                </c:pt>
                <c:pt idx="35231">
                  <c:v>120.70345667924371</c:v>
                </c:pt>
                <c:pt idx="35232">
                  <c:v>120.65643961353996</c:v>
                </c:pt>
                <c:pt idx="35233">
                  <c:v>120.6094114142663</c:v>
                </c:pt>
                <c:pt idx="35234">
                  <c:v>120.56238321499265</c:v>
                </c:pt>
                <c:pt idx="35235">
                  <c:v>120.51536614928889</c:v>
                </c:pt>
                <c:pt idx="35236">
                  <c:v>120.46833795001524</c:v>
                </c:pt>
                <c:pt idx="35237">
                  <c:v>120.42130975074159</c:v>
                </c:pt>
                <c:pt idx="35238">
                  <c:v>120.37429268503784</c:v>
                </c:pt>
                <c:pt idx="35239">
                  <c:v>120.32726448576419</c:v>
                </c:pt>
                <c:pt idx="35240">
                  <c:v>120.28019175221091</c:v>
                </c:pt>
                <c:pt idx="35241">
                  <c:v>120.23316355293726</c:v>
                </c:pt>
                <c:pt idx="35242">
                  <c:v>120.18614648723351</c:v>
                </c:pt>
                <c:pt idx="35243">
                  <c:v>120.13911828795986</c:v>
                </c:pt>
                <c:pt idx="35244">
                  <c:v>120.09209008868621</c:v>
                </c:pt>
                <c:pt idx="35245">
                  <c:v>120.04507302298245</c:v>
                </c:pt>
                <c:pt idx="35246">
                  <c:v>119.9980448237088</c:v>
                </c:pt>
                <c:pt idx="35247">
                  <c:v>119.95101662443514</c:v>
                </c:pt>
                <c:pt idx="35248">
                  <c:v>119.90399955873139</c:v>
                </c:pt>
                <c:pt idx="35249">
                  <c:v>119.85697135945773</c:v>
                </c:pt>
                <c:pt idx="35250">
                  <c:v>119.80994316018408</c:v>
                </c:pt>
                <c:pt idx="35251">
                  <c:v>119.76292609448032</c:v>
                </c:pt>
                <c:pt idx="35252">
                  <c:v>119.71589789520667</c:v>
                </c:pt>
                <c:pt idx="35253">
                  <c:v>119.6688251616534</c:v>
                </c:pt>
                <c:pt idx="35254">
                  <c:v>119.62180809594965</c:v>
                </c:pt>
                <c:pt idx="35255">
                  <c:v>119.60787999999999</c:v>
                </c:pt>
                <c:pt idx="35256">
                  <c:v>119.51720214520743</c:v>
                </c:pt>
                <c:pt idx="35257">
                  <c:v>119.49432466388558</c:v>
                </c:pt>
                <c:pt idx="35258">
                  <c:v>119.47292773056748</c:v>
                </c:pt>
                <c:pt idx="35259">
                  <c:v>119.47648168788746</c:v>
                </c:pt>
                <c:pt idx="35260">
                  <c:v>119.41395442203148</c:v>
                </c:pt>
                <c:pt idx="35261">
                  <c:v>119.36362640882002</c:v>
                </c:pt>
                <c:pt idx="35262">
                  <c:v>119.36832599570815</c:v>
                </c:pt>
                <c:pt idx="35263">
                  <c:v>119.372704</c:v>
                </c:pt>
                <c:pt idx="35264">
                  <c:v>119.36048852734662</c:v>
                </c:pt>
                <c:pt idx="35265">
                  <c:v>119.3445382437214</c:v>
                </c:pt>
                <c:pt idx="35266">
                  <c:v>119.32860305024153</c:v>
                </c:pt>
                <c:pt idx="35267">
                  <c:v>119.31267162929798</c:v>
                </c:pt>
                <c:pt idx="35268">
                  <c:v>119.2967364358181</c:v>
                </c:pt>
                <c:pt idx="35269">
                  <c:v>119.28080124233821</c:v>
                </c:pt>
                <c:pt idx="35270">
                  <c:v>119.26486982139467</c:v>
                </c:pt>
                <c:pt idx="35271">
                  <c:v>119.24893462791479</c:v>
                </c:pt>
                <c:pt idx="35272">
                  <c:v>119.23299943443492</c:v>
                </c:pt>
                <c:pt idx="35273">
                  <c:v>119.21706801349137</c:v>
                </c:pt>
                <c:pt idx="35274">
                  <c:v>119.20113282001149</c:v>
                </c:pt>
                <c:pt idx="35275">
                  <c:v>119.1851976265316</c:v>
                </c:pt>
                <c:pt idx="35276">
                  <c:v>119.16926620558806</c:v>
                </c:pt>
                <c:pt idx="35277">
                  <c:v>119.15331592196284</c:v>
                </c:pt>
                <c:pt idx="35278">
                  <c:v>119.13738072848297</c:v>
                </c:pt>
                <c:pt idx="35279">
                  <c:v>119.12144930753942</c:v>
                </c:pt>
                <c:pt idx="35280">
                  <c:v>119.10551411405955</c:v>
                </c:pt>
                <c:pt idx="35281">
                  <c:v>119.08957892057965</c:v>
                </c:pt>
                <c:pt idx="35282">
                  <c:v>119.07364749963611</c:v>
                </c:pt>
                <c:pt idx="35283">
                  <c:v>119.04177711267636</c:v>
                </c:pt>
                <c:pt idx="35284">
                  <c:v>119.02584569173281</c:v>
                </c:pt>
                <c:pt idx="35285">
                  <c:v>119.00991049825294</c:v>
                </c:pt>
                <c:pt idx="35286">
                  <c:v>118.99397530477304</c:v>
                </c:pt>
                <c:pt idx="35287">
                  <c:v>118.9780438838295</c:v>
                </c:pt>
                <c:pt idx="35288">
                  <c:v>118.96210869034962</c:v>
                </c:pt>
                <c:pt idx="35289">
                  <c:v>118.94615840672441</c:v>
                </c:pt>
                <c:pt idx="35290">
                  <c:v>118.93022321324452</c:v>
                </c:pt>
                <c:pt idx="35291">
                  <c:v>118.91429179230097</c:v>
                </c:pt>
                <c:pt idx="35292">
                  <c:v>118.8983565988211</c:v>
                </c:pt>
                <c:pt idx="35293">
                  <c:v>118.88242140534122</c:v>
                </c:pt>
                <c:pt idx="35294">
                  <c:v>118.86648998439767</c:v>
                </c:pt>
                <c:pt idx="35295">
                  <c:v>118.8505547909178</c:v>
                </c:pt>
                <c:pt idx="35296">
                  <c:v>118.83461959743791</c:v>
                </c:pt>
                <c:pt idx="35297">
                  <c:v>118.81868817649436</c:v>
                </c:pt>
                <c:pt idx="35298">
                  <c:v>118.80275298301449</c:v>
                </c:pt>
                <c:pt idx="35299">
                  <c:v>118.78681778953461</c:v>
                </c:pt>
                <c:pt idx="35300">
                  <c:v>118.77088636859106</c:v>
                </c:pt>
                <c:pt idx="35301">
                  <c:v>118.75493608496585</c:v>
                </c:pt>
                <c:pt idx="35302">
                  <c:v>118.73900089148596</c:v>
                </c:pt>
                <c:pt idx="35303">
                  <c:v>118.72306947054241</c:v>
                </c:pt>
                <c:pt idx="35304">
                  <c:v>118.70713427706254</c:v>
                </c:pt>
                <c:pt idx="35305">
                  <c:v>118.69119908358266</c:v>
                </c:pt>
                <c:pt idx="35306">
                  <c:v>118.67526766263911</c:v>
                </c:pt>
                <c:pt idx="35307">
                  <c:v>118.65933246915924</c:v>
                </c:pt>
                <c:pt idx="35308">
                  <c:v>118.64339727567935</c:v>
                </c:pt>
                <c:pt idx="35309">
                  <c:v>118.6274658547358</c:v>
                </c:pt>
                <c:pt idx="35310">
                  <c:v>118.61153066125593</c:v>
                </c:pt>
                <c:pt idx="35311">
                  <c:v>118.59559546777605</c:v>
                </c:pt>
                <c:pt idx="35312">
                  <c:v>118.57966404683251</c:v>
                </c:pt>
                <c:pt idx="35313">
                  <c:v>118.56372885335263</c:v>
                </c:pt>
                <c:pt idx="35314">
                  <c:v>118.5477785697274</c:v>
                </c:pt>
                <c:pt idx="35315">
                  <c:v>118.53184337624752</c:v>
                </c:pt>
                <c:pt idx="35316">
                  <c:v>118.51591195530398</c:v>
                </c:pt>
                <c:pt idx="35317">
                  <c:v>118.4999767618241</c:v>
                </c:pt>
                <c:pt idx="35318">
                  <c:v>118.48885997473182</c:v>
                </c:pt>
                <c:pt idx="35319">
                  <c:v>118.49899629327611</c:v>
                </c:pt>
                <c:pt idx="35320">
                  <c:v>118.46820099999999</c:v>
                </c:pt>
                <c:pt idx="35321">
                  <c:v>118.46820099999999</c:v>
                </c:pt>
                <c:pt idx="35322">
                  <c:v>118.46205186364719</c:v>
                </c:pt>
                <c:pt idx="35323">
                  <c:v>118.43522229518359</c:v>
                </c:pt>
                <c:pt idx="35324">
                  <c:v>118.45011100000001</c:v>
                </c:pt>
                <c:pt idx="35325">
                  <c:v>118.43283823218117</c:v>
                </c:pt>
                <c:pt idx="35326">
                  <c:v>118.36684737625178</c:v>
                </c:pt>
                <c:pt idx="35327">
                  <c:v>118.38838772532189</c:v>
                </c:pt>
                <c:pt idx="35328">
                  <c:v>118.35579913706793</c:v>
                </c:pt>
                <c:pt idx="35329">
                  <c:v>118.34156</c:v>
                </c:pt>
                <c:pt idx="35330">
                  <c:v>118.35388197615642</c:v>
                </c:pt>
                <c:pt idx="35331">
                  <c:v>118.37468947747318</c:v>
                </c:pt>
                <c:pt idx="35332">
                  <c:v>118.30973819694802</c:v>
                </c:pt>
                <c:pt idx="35333">
                  <c:v>118.323471</c:v>
                </c:pt>
                <c:pt idx="35334">
                  <c:v>118.30866434047984</c:v>
                </c:pt>
                <c:pt idx="35335">
                  <c:v>118.29015981214906</c:v>
                </c:pt>
                <c:pt idx="35336">
                  <c:v>118.28975414603012</c:v>
                </c:pt>
                <c:pt idx="35337">
                  <c:v>118.2819502508933</c:v>
                </c:pt>
                <c:pt idx="35338">
                  <c:v>118.27551301597521</c:v>
                </c:pt>
                <c:pt idx="35339">
                  <c:v>118.2808353397711</c:v>
                </c:pt>
                <c:pt idx="35340">
                  <c:v>118.28896152074392</c:v>
                </c:pt>
                <c:pt idx="35341">
                  <c:v>118.31676146865316</c:v>
                </c:pt>
                <c:pt idx="35342">
                  <c:v>118.28487299189318</c:v>
                </c:pt>
                <c:pt idx="35343">
                  <c:v>118.28594239532666</c:v>
                </c:pt>
                <c:pt idx="35344">
                  <c:v>118.34510544946714</c:v>
                </c:pt>
                <c:pt idx="35345">
                  <c:v>118.35421492547029</c:v>
                </c:pt>
                <c:pt idx="35346">
                  <c:v>118.36332440147343</c:v>
                </c:pt>
                <c:pt idx="35347">
                  <c:v>118.37243172087715</c:v>
                </c:pt>
                <c:pt idx="35348">
                  <c:v>118.38154119688029</c:v>
                </c:pt>
                <c:pt idx="35349">
                  <c:v>118.39065067288344</c:v>
                </c:pt>
                <c:pt idx="35350">
                  <c:v>118.39975799228715</c:v>
                </c:pt>
                <c:pt idx="35351">
                  <c:v>118.40887609468803</c:v>
                </c:pt>
                <c:pt idx="35352">
                  <c:v>118.41798557069117</c:v>
                </c:pt>
                <c:pt idx="35353">
                  <c:v>118.4270928900949</c:v>
                </c:pt>
                <c:pt idx="35354">
                  <c:v>118.43620236609804</c:v>
                </c:pt>
                <c:pt idx="35355">
                  <c:v>118.44531184210119</c:v>
                </c:pt>
                <c:pt idx="35356">
                  <c:v>118.4544191615049</c:v>
                </c:pt>
                <c:pt idx="35357">
                  <c:v>118.46352863750805</c:v>
                </c:pt>
                <c:pt idx="35358">
                  <c:v>118.4726381135112</c:v>
                </c:pt>
                <c:pt idx="35359">
                  <c:v>118.48174543291491</c:v>
                </c:pt>
                <c:pt idx="35360">
                  <c:v>118.49085490891805</c:v>
                </c:pt>
                <c:pt idx="35361">
                  <c:v>118.4999643849212</c:v>
                </c:pt>
                <c:pt idx="35362">
                  <c:v>118.50907170432492</c:v>
                </c:pt>
                <c:pt idx="35363">
                  <c:v>118.51818118032807</c:v>
                </c:pt>
                <c:pt idx="35364">
                  <c:v>118.52729928272895</c:v>
                </c:pt>
                <c:pt idx="35365">
                  <c:v>118.53640875873209</c:v>
                </c:pt>
                <c:pt idx="35366">
                  <c:v>118.5455160781358</c:v>
                </c:pt>
                <c:pt idx="35367">
                  <c:v>118.55462555413895</c:v>
                </c:pt>
                <c:pt idx="35368">
                  <c:v>118.5637350301421</c:v>
                </c:pt>
                <c:pt idx="35369">
                  <c:v>118.57284234954581</c:v>
                </c:pt>
                <c:pt idx="35370">
                  <c:v>118.58195182554896</c:v>
                </c:pt>
                <c:pt idx="35371">
                  <c:v>118.5910613015521</c:v>
                </c:pt>
                <c:pt idx="35372">
                  <c:v>118.60016862095583</c:v>
                </c:pt>
                <c:pt idx="35373">
                  <c:v>118.60927809695897</c:v>
                </c:pt>
                <c:pt idx="35374">
                  <c:v>118.61838757296212</c:v>
                </c:pt>
                <c:pt idx="35375">
                  <c:v>118.62749489236583</c:v>
                </c:pt>
                <c:pt idx="35376">
                  <c:v>118.63661299476671</c:v>
                </c:pt>
                <c:pt idx="35377">
                  <c:v>118.64572247076985</c:v>
                </c:pt>
                <c:pt idx="35378">
                  <c:v>118.65482979017357</c:v>
                </c:pt>
                <c:pt idx="35379">
                  <c:v>118.66393926617673</c:v>
                </c:pt>
                <c:pt idx="35380">
                  <c:v>118.67304874217987</c:v>
                </c:pt>
                <c:pt idx="35381">
                  <c:v>118.68215606158358</c:v>
                </c:pt>
                <c:pt idx="35382">
                  <c:v>118.69126553758673</c:v>
                </c:pt>
                <c:pt idx="35383">
                  <c:v>118.70037501358988</c:v>
                </c:pt>
                <c:pt idx="35384">
                  <c:v>118.703377</c:v>
                </c:pt>
                <c:pt idx="35385">
                  <c:v>118.72804773915117</c:v>
                </c:pt>
                <c:pt idx="35386">
                  <c:v>118.76448521220792</c:v>
                </c:pt>
                <c:pt idx="35387">
                  <c:v>118.84128936155948</c:v>
                </c:pt>
                <c:pt idx="35388">
                  <c:v>118.83359388015913</c:v>
                </c:pt>
                <c:pt idx="35389">
                  <c:v>118.90112310044755</c:v>
                </c:pt>
                <c:pt idx="35390">
                  <c:v>118.91118486466353</c:v>
                </c:pt>
                <c:pt idx="35391">
                  <c:v>118.88510975335653</c:v>
                </c:pt>
                <c:pt idx="35392">
                  <c:v>118.90759586424664</c:v>
                </c:pt>
                <c:pt idx="35393">
                  <c:v>118.9678249749193</c:v>
                </c:pt>
                <c:pt idx="35394">
                  <c:v>118.96438126704817</c:v>
                </c:pt>
                <c:pt idx="35395">
                  <c:v>118.97099395322195</c:v>
                </c:pt>
                <c:pt idx="35396">
                  <c:v>118.97472399999999</c:v>
                </c:pt>
                <c:pt idx="35397">
                  <c:v>119.00392315265539</c:v>
                </c:pt>
                <c:pt idx="35398">
                  <c:v>119.010902</c:v>
                </c:pt>
                <c:pt idx="35399">
                  <c:v>119.04064572722937</c:v>
                </c:pt>
                <c:pt idx="35400">
                  <c:v>119.00214414932127</c:v>
                </c:pt>
                <c:pt idx="35401">
                  <c:v>118.992813</c:v>
                </c:pt>
                <c:pt idx="35402">
                  <c:v>118.992813</c:v>
                </c:pt>
                <c:pt idx="35403">
                  <c:v>118.96206299237915</c:v>
                </c:pt>
                <c:pt idx="35404">
                  <c:v>119.01869969164679</c:v>
                </c:pt>
                <c:pt idx="35405">
                  <c:v>119.03037261725314</c:v>
                </c:pt>
                <c:pt idx="35406">
                  <c:v>119.03197965878013</c:v>
                </c:pt>
                <c:pt idx="35407">
                  <c:v>119.03358708085214</c:v>
                </c:pt>
                <c:pt idx="35408">
                  <c:v>119.03519450292414</c:v>
                </c:pt>
                <c:pt idx="35409">
                  <c:v>119.03680154445115</c:v>
                </c:pt>
                <c:pt idx="35410">
                  <c:v>119.03840896652315</c:v>
                </c:pt>
                <c:pt idx="35411">
                  <c:v>119.04001638859515</c:v>
                </c:pt>
                <c:pt idx="35412">
                  <c:v>119.04162343012216</c:v>
                </c:pt>
                <c:pt idx="35413">
                  <c:v>119.04323085219416</c:v>
                </c:pt>
                <c:pt idx="35414">
                  <c:v>119.04483979644615</c:v>
                </c:pt>
                <c:pt idx="35415">
                  <c:v>119.04644721851815</c:v>
                </c:pt>
                <c:pt idx="35416">
                  <c:v>119.04805426004516</c:v>
                </c:pt>
                <c:pt idx="35417">
                  <c:v>119.04966168211716</c:v>
                </c:pt>
                <c:pt idx="35418">
                  <c:v>119.05126910418916</c:v>
                </c:pt>
                <c:pt idx="35419">
                  <c:v>119.05287614571617</c:v>
                </c:pt>
                <c:pt idx="35420">
                  <c:v>119.05448356778817</c:v>
                </c:pt>
                <c:pt idx="35421">
                  <c:v>119.05609098986017</c:v>
                </c:pt>
                <c:pt idx="35422">
                  <c:v>119.05769803138718</c:v>
                </c:pt>
                <c:pt idx="35423">
                  <c:v>119.05930545345917</c:v>
                </c:pt>
                <c:pt idx="35424">
                  <c:v>119.06091287553119</c:v>
                </c:pt>
                <c:pt idx="35425">
                  <c:v>119.06251991705818</c:v>
                </c:pt>
                <c:pt idx="35426">
                  <c:v>119.06412886131018</c:v>
                </c:pt>
                <c:pt idx="35427">
                  <c:v>119.06573628338218</c:v>
                </c:pt>
                <c:pt idx="35428">
                  <c:v>119.06734332490919</c:v>
                </c:pt>
                <c:pt idx="35429">
                  <c:v>119.06895074698119</c:v>
                </c:pt>
                <c:pt idx="35430">
                  <c:v>119.07055816905319</c:v>
                </c:pt>
                <c:pt idx="35431">
                  <c:v>119.0721652105802</c:v>
                </c:pt>
                <c:pt idx="35432">
                  <c:v>119.07377263265219</c:v>
                </c:pt>
                <c:pt idx="35433">
                  <c:v>119.07538005472421</c:v>
                </c:pt>
                <c:pt idx="35434">
                  <c:v>119.0769870962512</c:v>
                </c:pt>
                <c:pt idx="35435">
                  <c:v>119.07859451832321</c:v>
                </c:pt>
                <c:pt idx="35436">
                  <c:v>119.08020194039521</c:v>
                </c:pt>
                <c:pt idx="35437">
                  <c:v>119.08180898192221</c:v>
                </c:pt>
                <c:pt idx="35438">
                  <c:v>119.07263644772564</c:v>
                </c:pt>
                <c:pt idx="35439">
                  <c:v>118.97662174916547</c:v>
                </c:pt>
                <c:pt idx="35440">
                  <c:v>118.992813</c:v>
                </c:pt>
                <c:pt idx="35441">
                  <c:v>118.99715206461612</c:v>
                </c:pt>
                <c:pt idx="35442">
                  <c:v>119.02439961919505</c:v>
                </c:pt>
                <c:pt idx="35443">
                  <c:v>118.992813</c:v>
                </c:pt>
                <c:pt idx="35444">
                  <c:v>118.98516579256081</c:v>
                </c:pt>
                <c:pt idx="35445">
                  <c:v>118.94657082233866</c:v>
                </c:pt>
                <c:pt idx="35446">
                  <c:v>118.97886587541765</c:v>
                </c:pt>
                <c:pt idx="35447">
                  <c:v>118.90219921609285</c:v>
                </c:pt>
                <c:pt idx="35448">
                  <c:v>118.90125498159544</c:v>
                </c:pt>
                <c:pt idx="35449">
                  <c:v>118.90031074709802</c:v>
                </c:pt>
                <c:pt idx="35450">
                  <c:v>118.89936673614098</c:v>
                </c:pt>
                <c:pt idx="35451">
                  <c:v>118.89842160748209</c:v>
                </c:pt>
                <c:pt idx="35452">
                  <c:v>118.89747737298468</c:v>
                </c:pt>
                <c:pt idx="35453">
                  <c:v>118.89653336202763</c:v>
                </c:pt>
                <c:pt idx="35454">
                  <c:v>118.89558912753022</c:v>
                </c:pt>
                <c:pt idx="35455">
                  <c:v>118.89464489303279</c:v>
                </c:pt>
                <c:pt idx="35456">
                  <c:v>118.89370088207573</c:v>
                </c:pt>
                <c:pt idx="35457">
                  <c:v>118.89275664757832</c:v>
                </c:pt>
                <c:pt idx="35458">
                  <c:v>118.89181241308091</c:v>
                </c:pt>
                <c:pt idx="35459">
                  <c:v>118.89086840212386</c:v>
                </c:pt>
                <c:pt idx="35460">
                  <c:v>118.88992416762643</c:v>
                </c:pt>
                <c:pt idx="35461">
                  <c:v>118.88897993312902</c:v>
                </c:pt>
                <c:pt idx="35462">
                  <c:v>118.88803592217197</c:v>
                </c:pt>
                <c:pt idx="35463">
                  <c:v>118.88709168767456</c:v>
                </c:pt>
                <c:pt idx="35464">
                  <c:v>118.88614655901567</c:v>
                </c:pt>
                <c:pt idx="35465">
                  <c:v>118.88520232451826</c:v>
                </c:pt>
                <c:pt idx="35466">
                  <c:v>118.8842583135612</c:v>
                </c:pt>
                <c:pt idx="35467">
                  <c:v>118.88331407906379</c:v>
                </c:pt>
                <c:pt idx="35468">
                  <c:v>118.88236984456637</c:v>
                </c:pt>
                <c:pt idx="35469">
                  <c:v>118.88142583360931</c:v>
                </c:pt>
                <c:pt idx="35470">
                  <c:v>118.8804815991119</c:v>
                </c:pt>
                <c:pt idx="35471">
                  <c:v>118.87953736461448</c:v>
                </c:pt>
                <c:pt idx="35472">
                  <c:v>118.87859335365744</c:v>
                </c:pt>
                <c:pt idx="35473">
                  <c:v>118.87764911916001</c:v>
                </c:pt>
                <c:pt idx="35474">
                  <c:v>118.8767048846626</c:v>
                </c:pt>
                <c:pt idx="35475">
                  <c:v>118.87576087370554</c:v>
                </c:pt>
                <c:pt idx="35476">
                  <c:v>118.87481574504667</c:v>
                </c:pt>
                <c:pt idx="35477">
                  <c:v>118.87387151054925</c:v>
                </c:pt>
                <c:pt idx="35478">
                  <c:v>118.87292749959219</c:v>
                </c:pt>
                <c:pt idx="35479">
                  <c:v>118.87198326509478</c:v>
                </c:pt>
                <c:pt idx="35480">
                  <c:v>118.87103903059736</c:v>
                </c:pt>
                <c:pt idx="35481">
                  <c:v>118.87009501964032</c:v>
                </c:pt>
                <c:pt idx="35482">
                  <c:v>118.86915078514289</c:v>
                </c:pt>
                <c:pt idx="35483">
                  <c:v>118.86820655064548</c:v>
                </c:pt>
                <c:pt idx="35484">
                  <c:v>118.86726253968843</c:v>
                </c:pt>
                <c:pt idx="35485">
                  <c:v>118.866318305191</c:v>
                </c:pt>
                <c:pt idx="35486">
                  <c:v>118.86537407069359</c:v>
                </c:pt>
                <c:pt idx="35487">
                  <c:v>118.86443005973653</c:v>
                </c:pt>
                <c:pt idx="35488">
                  <c:v>118.86348582523912</c:v>
                </c:pt>
                <c:pt idx="35489">
                  <c:v>118.86254069658024</c:v>
                </c:pt>
                <c:pt idx="35490">
                  <c:v>118.86159646208283</c:v>
                </c:pt>
                <c:pt idx="35491">
                  <c:v>118.86065245112577</c:v>
                </c:pt>
                <c:pt idx="35492">
                  <c:v>118.85970821662836</c:v>
                </c:pt>
                <c:pt idx="35493">
                  <c:v>118.85876398213094</c:v>
                </c:pt>
                <c:pt idx="35494">
                  <c:v>118.8578199711739</c:v>
                </c:pt>
                <c:pt idx="35495">
                  <c:v>118.85687573667647</c:v>
                </c:pt>
                <c:pt idx="35496">
                  <c:v>118.85593150217906</c:v>
                </c:pt>
                <c:pt idx="35497">
                  <c:v>118.854987491222</c:v>
                </c:pt>
                <c:pt idx="35498">
                  <c:v>118.85404325672458</c:v>
                </c:pt>
                <c:pt idx="35499">
                  <c:v>118.85309924576754</c:v>
                </c:pt>
                <c:pt idx="35500">
                  <c:v>118.85215501127011</c:v>
                </c:pt>
                <c:pt idx="35501">
                  <c:v>118.85120988261124</c:v>
                </c:pt>
                <c:pt idx="35502">
                  <c:v>118.85026564811382</c:v>
                </c:pt>
                <c:pt idx="35503">
                  <c:v>118.84932163715678</c:v>
                </c:pt>
                <c:pt idx="35504">
                  <c:v>118.84837740265935</c:v>
                </c:pt>
                <c:pt idx="35505">
                  <c:v>118.82304223076923</c:v>
                </c:pt>
                <c:pt idx="35506">
                  <c:v>118.84986910023866</c:v>
                </c:pt>
                <c:pt idx="35507">
                  <c:v>118.9471251717233</c:v>
                </c:pt>
                <c:pt idx="35508">
                  <c:v>118.8891873856883</c:v>
                </c:pt>
                <c:pt idx="35509">
                  <c:v>118.91537769604574</c:v>
                </c:pt>
                <c:pt idx="35510">
                  <c:v>118.920441</c:v>
                </c:pt>
                <c:pt idx="35511">
                  <c:v>118.920441</c:v>
                </c:pt>
                <c:pt idx="35512">
                  <c:v>118.90703397928078</c:v>
                </c:pt>
                <c:pt idx="35513">
                  <c:v>118.94299274415275</c:v>
                </c:pt>
                <c:pt idx="35514">
                  <c:v>118.95873011083684</c:v>
                </c:pt>
                <c:pt idx="35515">
                  <c:v>118.96151743309663</c:v>
                </c:pt>
                <c:pt idx="35516">
                  <c:v>118.96430409547898</c:v>
                </c:pt>
                <c:pt idx="35517">
                  <c:v>118.96709141773876</c:v>
                </c:pt>
                <c:pt idx="35518">
                  <c:v>118.96987873999855</c:v>
                </c:pt>
                <c:pt idx="35519">
                  <c:v>118.9726654023809</c:v>
                </c:pt>
                <c:pt idx="35520">
                  <c:v>118.97545272464068</c:v>
                </c:pt>
                <c:pt idx="35521">
                  <c:v>118.97823938702304</c:v>
                </c:pt>
                <c:pt idx="35522">
                  <c:v>118.98102670928282</c:v>
                </c:pt>
                <c:pt idx="35523">
                  <c:v>118.98381403154259</c:v>
                </c:pt>
                <c:pt idx="35524">
                  <c:v>118.98660069392496</c:v>
                </c:pt>
                <c:pt idx="35525">
                  <c:v>118.98938801618473</c:v>
                </c:pt>
                <c:pt idx="35526">
                  <c:v>118.99217797795423</c:v>
                </c:pt>
                <c:pt idx="35527">
                  <c:v>118.99496530021402</c:v>
                </c:pt>
                <c:pt idx="35528">
                  <c:v>118.99775196259637</c:v>
                </c:pt>
                <c:pt idx="35529">
                  <c:v>119.00053928485615</c:v>
                </c:pt>
                <c:pt idx="35530">
                  <c:v>119.00332660711594</c:v>
                </c:pt>
                <c:pt idx="35531">
                  <c:v>119.00611326949829</c:v>
                </c:pt>
                <c:pt idx="35532">
                  <c:v>119.00890059175806</c:v>
                </c:pt>
                <c:pt idx="35533">
                  <c:v>119.00576513805436</c:v>
                </c:pt>
                <c:pt idx="35534">
                  <c:v>119.00333717262757</c:v>
                </c:pt>
                <c:pt idx="35535">
                  <c:v>119.028992</c:v>
                </c:pt>
                <c:pt idx="35536">
                  <c:v>119.03450841177873</c:v>
                </c:pt>
                <c:pt idx="35537">
                  <c:v>119.052722490701</c:v>
                </c:pt>
                <c:pt idx="35538">
                  <c:v>119.08247884004767</c:v>
                </c:pt>
                <c:pt idx="35539">
                  <c:v>119.13126475464951</c:v>
                </c:pt>
                <c:pt idx="35540">
                  <c:v>119.16770221173105</c:v>
                </c:pt>
                <c:pt idx="35541">
                  <c:v>119.1856273152122</c:v>
                </c:pt>
                <c:pt idx="35542">
                  <c:v>119.18197110244527</c:v>
                </c:pt>
                <c:pt idx="35543">
                  <c:v>119.20587762821678</c:v>
                </c:pt>
                <c:pt idx="35544">
                  <c:v>119.22978981501736</c:v>
                </c:pt>
                <c:pt idx="35545">
                  <c:v>119.25370200181794</c:v>
                </c:pt>
                <c:pt idx="35546">
                  <c:v>119.27760852758944</c:v>
                </c:pt>
                <c:pt idx="35547">
                  <c:v>119.30152071439002</c:v>
                </c:pt>
                <c:pt idx="35548">
                  <c:v>119.3254329011906</c:v>
                </c:pt>
                <c:pt idx="35549">
                  <c:v>119.3493394269621</c:v>
                </c:pt>
                <c:pt idx="35550">
                  <c:v>119.37325161376268</c:v>
                </c:pt>
                <c:pt idx="35551">
                  <c:v>119.39718644467955</c:v>
                </c:pt>
                <c:pt idx="35552">
                  <c:v>119.42109863148013</c:v>
                </c:pt>
                <c:pt idx="35553">
                  <c:v>119.44500515725163</c:v>
                </c:pt>
                <c:pt idx="35554">
                  <c:v>119.46891734405222</c:v>
                </c:pt>
                <c:pt idx="35555">
                  <c:v>119.49282953085279</c:v>
                </c:pt>
                <c:pt idx="35556">
                  <c:v>119.5167360566243</c:v>
                </c:pt>
                <c:pt idx="35557">
                  <c:v>119.54064824342488</c:v>
                </c:pt>
                <c:pt idx="35558">
                  <c:v>119.58697038808104</c:v>
                </c:pt>
                <c:pt idx="35559">
                  <c:v>119.625969</c:v>
                </c:pt>
                <c:pt idx="35560">
                  <c:v>119.61737737195993</c:v>
                </c:pt>
                <c:pt idx="35561">
                  <c:v>119.63403730536352</c:v>
                </c:pt>
                <c:pt idx="35562">
                  <c:v>119.65330572532189</c:v>
                </c:pt>
                <c:pt idx="35563">
                  <c:v>119.68891091368621</c:v>
                </c:pt>
                <c:pt idx="35564">
                  <c:v>119.70714302956604</c:v>
                </c:pt>
                <c:pt idx="35565">
                  <c:v>119.680229</c:v>
                </c:pt>
                <c:pt idx="35566">
                  <c:v>119.680229</c:v>
                </c:pt>
                <c:pt idx="35567">
                  <c:v>119.67871926325165</c:v>
                </c:pt>
                <c:pt idx="35568">
                  <c:v>119.67582388709896</c:v>
                </c:pt>
                <c:pt idx="35569">
                  <c:v>119.67292782532557</c:v>
                </c:pt>
                <c:pt idx="35570">
                  <c:v>119.67003176355219</c:v>
                </c:pt>
                <c:pt idx="35571">
                  <c:v>119.66713638739948</c:v>
                </c:pt>
                <c:pt idx="35572">
                  <c:v>119.6642403256261</c:v>
                </c:pt>
                <c:pt idx="35573">
                  <c:v>119.66134426385271</c:v>
                </c:pt>
                <c:pt idx="35574">
                  <c:v>119.65844888770002</c:v>
                </c:pt>
                <c:pt idx="35575">
                  <c:v>119.65555282592662</c:v>
                </c:pt>
                <c:pt idx="35576">
                  <c:v>119.6526540216705</c:v>
                </c:pt>
                <c:pt idx="35577">
                  <c:v>119.64975795989712</c:v>
                </c:pt>
                <c:pt idx="35578">
                  <c:v>119.64686258374441</c:v>
                </c:pt>
                <c:pt idx="35579">
                  <c:v>119.64396652197102</c:v>
                </c:pt>
                <c:pt idx="35580">
                  <c:v>119.64107046019764</c:v>
                </c:pt>
                <c:pt idx="35581">
                  <c:v>119.63817508404495</c:v>
                </c:pt>
                <c:pt idx="35582">
                  <c:v>119.63527902227156</c:v>
                </c:pt>
                <c:pt idx="35583">
                  <c:v>119.63238296049818</c:v>
                </c:pt>
                <c:pt idx="35584">
                  <c:v>119.62948758434547</c:v>
                </c:pt>
                <c:pt idx="35585">
                  <c:v>119.62659152257208</c:v>
                </c:pt>
                <c:pt idx="35586">
                  <c:v>119.6236954607987</c:v>
                </c:pt>
                <c:pt idx="35587">
                  <c:v>119.62080008464599</c:v>
                </c:pt>
                <c:pt idx="35588">
                  <c:v>119.61790402287261</c:v>
                </c:pt>
                <c:pt idx="35589">
                  <c:v>119.61500521861649</c:v>
                </c:pt>
                <c:pt idx="35590">
                  <c:v>119.61210984246378</c:v>
                </c:pt>
                <c:pt idx="35591">
                  <c:v>119.6092137806904</c:v>
                </c:pt>
                <c:pt idx="35592">
                  <c:v>119.60631771891701</c:v>
                </c:pt>
                <c:pt idx="35593">
                  <c:v>119.60342234276432</c:v>
                </c:pt>
                <c:pt idx="35594">
                  <c:v>119.60052628099093</c:v>
                </c:pt>
                <c:pt idx="35595">
                  <c:v>119.59763021921755</c:v>
                </c:pt>
                <c:pt idx="35596">
                  <c:v>119.59473484306484</c:v>
                </c:pt>
                <c:pt idx="35597">
                  <c:v>119.59183878129146</c:v>
                </c:pt>
                <c:pt idx="35598">
                  <c:v>119.58894271951807</c:v>
                </c:pt>
                <c:pt idx="35599">
                  <c:v>119.58604734336537</c:v>
                </c:pt>
                <c:pt idx="35600">
                  <c:v>119.58315128159198</c:v>
                </c:pt>
                <c:pt idx="35601">
                  <c:v>119.58025247733586</c:v>
                </c:pt>
                <c:pt idx="35602">
                  <c:v>119.57735641556248</c:v>
                </c:pt>
                <c:pt idx="35603">
                  <c:v>119.57446103940977</c:v>
                </c:pt>
                <c:pt idx="35604">
                  <c:v>119.57156497763638</c:v>
                </c:pt>
                <c:pt idx="35605">
                  <c:v>119.568668915863</c:v>
                </c:pt>
                <c:pt idx="35606">
                  <c:v>119.56577353971031</c:v>
                </c:pt>
                <c:pt idx="35607">
                  <c:v>119.56287747793692</c:v>
                </c:pt>
                <c:pt idx="35608">
                  <c:v>119.55998141616354</c:v>
                </c:pt>
                <c:pt idx="35609">
                  <c:v>119.55708604001083</c:v>
                </c:pt>
                <c:pt idx="35610">
                  <c:v>119.55418997823745</c:v>
                </c:pt>
                <c:pt idx="35611">
                  <c:v>119.56819100095352</c:v>
                </c:pt>
                <c:pt idx="35612">
                  <c:v>119.571701</c:v>
                </c:pt>
                <c:pt idx="35613">
                  <c:v>119.54203491010968</c:v>
                </c:pt>
                <c:pt idx="35614">
                  <c:v>119.5504985363528</c:v>
                </c:pt>
                <c:pt idx="35615">
                  <c:v>119.553612</c:v>
                </c:pt>
                <c:pt idx="35616">
                  <c:v>119.56885597589499</c:v>
                </c:pt>
                <c:pt idx="35617">
                  <c:v>119.58706243044307</c:v>
                </c:pt>
                <c:pt idx="35618">
                  <c:v>119.51238805959476</c:v>
                </c:pt>
                <c:pt idx="35619">
                  <c:v>119.53056197377205</c:v>
                </c:pt>
                <c:pt idx="35620">
                  <c:v>119.53027629063021</c:v>
                </c:pt>
                <c:pt idx="35621">
                  <c:v>119.5242054134944</c:v>
                </c:pt>
                <c:pt idx="35622">
                  <c:v>119.51813309878408</c:v>
                </c:pt>
                <c:pt idx="35623">
                  <c:v>119.517433</c:v>
                </c:pt>
                <c:pt idx="35624">
                  <c:v>119.48494036495829</c:v>
                </c:pt>
                <c:pt idx="35625">
                  <c:v>119.53035773748212</c:v>
                </c:pt>
                <c:pt idx="35626">
                  <c:v>119.50246100668257</c:v>
                </c:pt>
                <c:pt idx="35627">
                  <c:v>119.51598949952358</c:v>
                </c:pt>
                <c:pt idx="35628">
                  <c:v>119.517433</c:v>
                </c:pt>
                <c:pt idx="35629">
                  <c:v>119.48362949546971</c:v>
                </c:pt>
                <c:pt idx="35630">
                  <c:v>119.5153014029566</c:v>
                </c:pt>
                <c:pt idx="35631">
                  <c:v>119.5345776636472</c:v>
                </c:pt>
                <c:pt idx="35632">
                  <c:v>119.53704829888291</c:v>
                </c:pt>
                <c:pt idx="35633">
                  <c:v>119.53865805830397</c:v>
                </c:pt>
                <c:pt idx="35634">
                  <c:v>119.54026743662669</c:v>
                </c:pt>
                <c:pt idx="35635">
                  <c:v>119.54187719604776</c:v>
                </c:pt>
                <c:pt idx="35636">
                  <c:v>119.54348695546882</c:v>
                </c:pt>
                <c:pt idx="35637">
                  <c:v>119.54509633379155</c:v>
                </c:pt>
                <c:pt idx="35638">
                  <c:v>119.54670609321262</c:v>
                </c:pt>
                <c:pt idx="35639">
                  <c:v>119.54831737702708</c:v>
                </c:pt>
                <c:pt idx="35640">
                  <c:v>119.5499267553498</c:v>
                </c:pt>
                <c:pt idx="35641">
                  <c:v>119.55153651477086</c:v>
                </c:pt>
                <c:pt idx="35642">
                  <c:v>119.55314627419193</c:v>
                </c:pt>
                <c:pt idx="35643">
                  <c:v>119.55475565251466</c:v>
                </c:pt>
                <c:pt idx="35644">
                  <c:v>119.55636541193572</c:v>
                </c:pt>
                <c:pt idx="35645">
                  <c:v>119.55797517135679</c:v>
                </c:pt>
                <c:pt idx="35646">
                  <c:v>119.55958454967951</c:v>
                </c:pt>
                <c:pt idx="35647">
                  <c:v>119.56119430910059</c:v>
                </c:pt>
                <c:pt idx="35648">
                  <c:v>119.56280406852164</c:v>
                </c:pt>
                <c:pt idx="35649">
                  <c:v>119.56441344684437</c:v>
                </c:pt>
                <c:pt idx="35650">
                  <c:v>119.56602320626544</c:v>
                </c:pt>
                <c:pt idx="35651">
                  <c:v>119.5676344900799</c:v>
                </c:pt>
                <c:pt idx="35652">
                  <c:v>119.56924424950097</c:v>
                </c:pt>
                <c:pt idx="35653">
                  <c:v>119.57085362782368</c:v>
                </c:pt>
                <c:pt idx="35654">
                  <c:v>119.57246338724475</c:v>
                </c:pt>
                <c:pt idx="35655">
                  <c:v>119.57407314666582</c:v>
                </c:pt>
                <c:pt idx="35656">
                  <c:v>119.57568252498854</c:v>
                </c:pt>
                <c:pt idx="35657">
                  <c:v>119.57729228440961</c:v>
                </c:pt>
                <c:pt idx="35658">
                  <c:v>119.57890204383068</c:v>
                </c:pt>
                <c:pt idx="35659">
                  <c:v>119.58051142215339</c:v>
                </c:pt>
                <c:pt idx="35660">
                  <c:v>119.58212118157446</c:v>
                </c:pt>
                <c:pt idx="35661">
                  <c:v>119.58373094099554</c:v>
                </c:pt>
                <c:pt idx="35662">
                  <c:v>119.58534031931826</c:v>
                </c:pt>
                <c:pt idx="35663">
                  <c:v>119.58695007873932</c:v>
                </c:pt>
                <c:pt idx="35664">
                  <c:v>119.58856136255379</c:v>
                </c:pt>
                <c:pt idx="35665">
                  <c:v>119.5901707408765</c:v>
                </c:pt>
                <c:pt idx="35666">
                  <c:v>119.59178050029757</c:v>
                </c:pt>
                <c:pt idx="35667">
                  <c:v>119.59339025971865</c:v>
                </c:pt>
                <c:pt idx="35668">
                  <c:v>119.59499963804136</c:v>
                </c:pt>
                <c:pt idx="35669">
                  <c:v>119.59660939746243</c:v>
                </c:pt>
                <c:pt idx="35670">
                  <c:v>119.5982191568835</c:v>
                </c:pt>
                <c:pt idx="35671">
                  <c:v>119.59982853520621</c:v>
                </c:pt>
                <c:pt idx="35672">
                  <c:v>119.60143829462729</c:v>
                </c:pt>
                <c:pt idx="35673">
                  <c:v>119.60304805404836</c:v>
                </c:pt>
                <c:pt idx="35674">
                  <c:v>119.60465743237107</c:v>
                </c:pt>
                <c:pt idx="35675">
                  <c:v>119.60626719179214</c:v>
                </c:pt>
                <c:pt idx="35676">
                  <c:v>119.6078784756066</c:v>
                </c:pt>
                <c:pt idx="35677">
                  <c:v>119.62605966085918</c:v>
                </c:pt>
                <c:pt idx="35678">
                  <c:v>119.64452372103004</c:v>
                </c:pt>
                <c:pt idx="35679">
                  <c:v>119.67986694898688</c:v>
                </c:pt>
                <c:pt idx="35680">
                  <c:v>119.66312253743443</c:v>
                </c:pt>
                <c:pt idx="35681">
                  <c:v>119.69893048927038</c:v>
                </c:pt>
                <c:pt idx="35682">
                  <c:v>119.71344156376639</c:v>
                </c:pt>
                <c:pt idx="35683">
                  <c:v>119.6457898654121</c:v>
                </c:pt>
                <c:pt idx="35684">
                  <c:v>119.67827801050119</c:v>
                </c:pt>
                <c:pt idx="35685">
                  <c:v>119.644058</c:v>
                </c:pt>
                <c:pt idx="35686">
                  <c:v>119.644058</c:v>
                </c:pt>
                <c:pt idx="35687">
                  <c:v>119.644058</c:v>
                </c:pt>
                <c:pt idx="35688">
                  <c:v>119.644058</c:v>
                </c:pt>
                <c:pt idx="35689">
                  <c:v>119.65480151990465</c:v>
                </c:pt>
                <c:pt idx="35690">
                  <c:v>119.6912189966619</c:v>
                </c:pt>
                <c:pt idx="35691">
                  <c:v>119.73328817739628</c:v>
                </c:pt>
                <c:pt idx="35692">
                  <c:v>119.75918685029797</c:v>
                </c:pt>
                <c:pt idx="35693">
                  <c:v>119.74625358655221</c:v>
                </c:pt>
                <c:pt idx="35694">
                  <c:v>119.80071561802575</c:v>
                </c:pt>
                <c:pt idx="35695">
                  <c:v>119.84887063948499</c:v>
                </c:pt>
                <c:pt idx="35696">
                  <c:v>119.83662196581415</c:v>
                </c:pt>
                <c:pt idx="35697">
                  <c:v>119.87057397656463</c:v>
                </c:pt>
                <c:pt idx="35698">
                  <c:v>119.9045259873151</c:v>
                </c:pt>
                <c:pt idx="35699">
                  <c:v>119.93846996018424</c:v>
                </c:pt>
                <c:pt idx="35700">
                  <c:v>119.97242197093472</c:v>
                </c:pt>
                <c:pt idx="35701">
                  <c:v>120.00640613321052</c:v>
                </c:pt>
                <c:pt idx="35702">
                  <c:v>120.04035814396099</c:v>
                </c:pt>
                <c:pt idx="35703">
                  <c:v>120.07430211683014</c:v>
                </c:pt>
                <c:pt idx="35704">
                  <c:v>120.10825412758061</c:v>
                </c:pt>
                <c:pt idx="35705">
                  <c:v>120.14220613833108</c:v>
                </c:pt>
                <c:pt idx="35706">
                  <c:v>120.17615011120023</c:v>
                </c:pt>
                <c:pt idx="35707">
                  <c:v>120.2101021219507</c:v>
                </c:pt>
                <c:pt idx="35708">
                  <c:v>120.24405413270117</c:v>
                </c:pt>
                <c:pt idx="35709">
                  <c:v>120.27799810557032</c:v>
                </c:pt>
                <c:pt idx="35710">
                  <c:v>120.31195011632079</c:v>
                </c:pt>
                <c:pt idx="35711">
                  <c:v>120.34590212707126</c:v>
                </c:pt>
                <c:pt idx="35712">
                  <c:v>120.37984609994041</c:v>
                </c:pt>
                <c:pt idx="35713">
                  <c:v>120.41379811069088</c:v>
                </c:pt>
                <c:pt idx="35714">
                  <c:v>120.44778227296668</c:v>
                </c:pt>
                <c:pt idx="35715">
                  <c:v>120.48172624583582</c:v>
                </c:pt>
                <c:pt idx="35716">
                  <c:v>120.5156782565863</c:v>
                </c:pt>
                <c:pt idx="35717">
                  <c:v>120.54963026733677</c:v>
                </c:pt>
                <c:pt idx="35718">
                  <c:v>120.58357424020591</c:v>
                </c:pt>
                <c:pt idx="35719">
                  <c:v>120.61752625095639</c:v>
                </c:pt>
                <c:pt idx="35720">
                  <c:v>120.65147826170686</c:v>
                </c:pt>
                <c:pt idx="35721">
                  <c:v>120.685422234576</c:v>
                </c:pt>
                <c:pt idx="35722">
                  <c:v>120.71937424532648</c:v>
                </c:pt>
                <c:pt idx="35723">
                  <c:v>120.75332625607695</c:v>
                </c:pt>
                <c:pt idx="35724">
                  <c:v>120.78727022894608</c:v>
                </c:pt>
                <c:pt idx="35725">
                  <c:v>120.82122223969657</c:v>
                </c:pt>
                <c:pt idx="35726">
                  <c:v>120.85520640197237</c:v>
                </c:pt>
                <c:pt idx="35727">
                  <c:v>120.88915841272285</c:v>
                </c:pt>
                <c:pt idx="35728">
                  <c:v>120.92310238559199</c:v>
                </c:pt>
                <c:pt idx="35729">
                  <c:v>120.95705439634246</c:v>
                </c:pt>
                <c:pt idx="35730">
                  <c:v>120.99100640709294</c:v>
                </c:pt>
                <c:pt idx="35731">
                  <c:v>121.02495037996208</c:v>
                </c:pt>
                <c:pt idx="35732">
                  <c:v>121.05890239071255</c:v>
                </c:pt>
                <c:pt idx="35733">
                  <c:v>121.09285440146303</c:v>
                </c:pt>
                <c:pt idx="35734">
                  <c:v>121.12679837433217</c:v>
                </c:pt>
                <c:pt idx="35735">
                  <c:v>121.16075038508264</c:v>
                </c:pt>
                <c:pt idx="35736">
                  <c:v>121.19470239583312</c:v>
                </c:pt>
                <c:pt idx="35737">
                  <c:v>121.22864636870226</c:v>
                </c:pt>
                <c:pt idx="35738">
                  <c:v>121.26259837945273</c:v>
                </c:pt>
                <c:pt idx="35739">
                  <c:v>121.29658254172854</c:v>
                </c:pt>
                <c:pt idx="35740">
                  <c:v>121.33214949976157</c:v>
                </c:pt>
                <c:pt idx="35741">
                  <c:v>121.36858694873629</c:v>
                </c:pt>
                <c:pt idx="35742">
                  <c:v>121.36855069249106</c:v>
                </c:pt>
                <c:pt idx="35743">
                  <c:v>121.35033770028612</c:v>
                </c:pt>
                <c:pt idx="35744">
                  <c:v>121.35693669170243</c:v>
                </c:pt>
                <c:pt idx="35745">
                  <c:v>121.362617</c:v>
                </c:pt>
                <c:pt idx="35746">
                  <c:v>121.40058934978541</c:v>
                </c:pt>
                <c:pt idx="35747">
                  <c:v>121.45525969170244</c:v>
                </c:pt>
                <c:pt idx="35748">
                  <c:v>121.49699239690108</c:v>
                </c:pt>
                <c:pt idx="35749">
                  <c:v>121.52662745004955</c:v>
                </c:pt>
                <c:pt idx="35750">
                  <c:v>121.55357895948035</c:v>
                </c:pt>
                <c:pt idx="35751">
                  <c:v>121.58055599117385</c:v>
                </c:pt>
                <c:pt idx="35752">
                  <c:v>121.60750750060465</c:v>
                </c:pt>
                <c:pt idx="35753">
                  <c:v>121.63445262946976</c:v>
                </c:pt>
                <c:pt idx="35754">
                  <c:v>121.66140413890055</c:v>
                </c:pt>
                <c:pt idx="35755">
                  <c:v>121.68835564833135</c:v>
                </c:pt>
                <c:pt idx="35756">
                  <c:v>121.71530077719646</c:v>
                </c:pt>
                <c:pt idx="35757">
                  <c:v>121.74225228662725</c:v>
                </c:pt>
                <c:pt idx="35758">
                  <c:v>121.76920379605805</c:v>
                </c:pt>
                <c:pt idx="35759">
                  <c:v>121.79614892492316</c:v>
                </c:pt>
                <c:pt idx="35760">
                  <c:v>121.82310043435396</c:v>
                </c:pt>
                <c:pt idx="35761">
                  <c:v>121.85005194378475</c:v>
                </c:pt>
                <c:pt idx="35762">
                  <c:v>121.87699707264986</c:v>
                </c:pt>
                <c:pt idx="35763">
                  <c:v>121.90394858208066</c:v>
                </c:pt>
                <c:pt idx="35764">
                  <c:v>121.93092561377416</c:v>
                </c:pt>
                <c:pt idx="35765">
                  <c:v>121.95787074263929</c:v>
                </c:pt>
                <c:pt idx="35766">
                  <c:v>121.98482225207007</c:v>
                </c:pt>
                <c:pt idx="35767">
                  <c:v>122.01177376150086</c:v>
                </c:pt>
                <c:pt idx="35768">
                  <c:v>122.03871889036598</c:v>
                </c:pt>
                <c:pt idx="35769">
                  <c:v>122.06567039979677</c:v>
                </c:pt>
                <c:pt idx="35770">
                  <c:v>122.09262190922757</c:v>
                </c:pt>
                <c:pt idx="35771">
                  <c:v>122.11956703809268</c:v>
                </c:pt>
                <c:pt idx="35772">
                  <c:v>122.14651854752347</c:v>
                </c:pt>
                <c:pt idx="35773">
                  <c:v>122.17347005695427</c:v>
                </c:pt>
                <c:pt idx="35774">
                  <c:v>122.20041518581938</c:v>
                </c:pt>
                <c:pt idx="35775">
                  <c:v>122.22736669525017</c:v>
                </c:pt>
                <c:pt idx="35776">
                  <c:v>122.25434372694369</c:v>
                </c:pt>
                <c:pt idx="35777">
                  <c:v>122.28129523637448</c:v>
                </c:pt>
                <c:pt idx="35778">
                  <c:v>122.3082403652396</c:v>
                </c:pt>
                <c:pt idx="35779">
                  <c:v>122.33519187467039</c:v>
                </c:pt>
                <c:pt idx="35780">
                  <c:v>122.36214338410117</c:v>
                </c:pt>
                <c:pt idx="35781">
                  <c:v>122.3890885129663</c:v>
                </c:pt>
                <c:pt idx="35782">
                  <c:v>122.41604002239708</c:v>
                </c:pt>
                <c:pt idx="35783">
                  <c:v>122.44299153182789</c:v>
                </c:pt>
                <c:pt idx="35784">
                  <c:v>122.46993666069299</c:v>
                </c:pt>
                <c:pt idx="35785">
                  <c:v>122.49688817012378</c:v>
                </c:pt>
                <c:pt idx="35786">
                  <c:v>122.52383967955458</c:v>
                </c:pt>
                <c:pt idx="35787">
                  <c:v>122.55078480841969</c:v>
                </c:pt>
                <c:pt idx="35788">
                  <c:v>122.57776184011321</c:v>
                </c:pt>
                <c:pt idx="35789">
                  <c:v>122.604713349544</c:v>
                </c:pt>
                <c:pt idx="35790">
                  <c:v>122.63165847840911</c:v>
                </c:pt>
                <c:pt idx="35791">
                  <c:v>122.65860998783991</c:v>
                </c:pt>
                <c:pt idx="35792">
                  <c:v>122.6855614972707</c:v>
                </c:pt>
                <c:pt idx="35793">
                  <c:v>122.71250662613582</c:v>
                </c:pt>
                <c:pt idx="35794">
                  <c:v>122.73945813556661</c:v>
                </c:pt>
                <c:pt idx="35795">
                  <c:v>122.7664096449974</c:v>
                </c:pt>
                <c:pt idx="35796">
                  <c:v>122.79335477386252</c:v>
                </c:pt>
                <c:pt idx="35797">
                  <c:v>122.82030628329331</c:v>
                </c:pt>
                <c:pt idx="35798">
                  <c:v>122.84725779272409</c:v>
                </c:pt>
                <c:pt idx="35799">
                  <c:v>122.87420292158922</c:v>
                </c:pt>
                <c:pt idx="35800">
                  <c:v>122.90115443102</c:v>
                </c:pt>
                <c:pt idx="35801">
                  <c:v>122.92813146271352</c:v>
                </c:pt>
                <c:pt idx="35802">
                  <c:v>122.95508297214431</c:v>
                </c:pt>
                <c:pt idx="35803">
                  <c:v>122.98202810100942</c:v>
                </c:pt>
                <c:pt idx="35804">
                  <c:v>123.00897961044022</c:v>
                </c:pt>
                <c:pt idx="35805">
                  <c:v>123.06959528367103</c:v>
                </c:pt>
                <c:pt idx="35806">
                  <c:v>123.13488517405818</c:v>
                </c:pt>
                <c:pt idx="35807">
                  <c:v>123.14371134477825</c:v>
                </c:pt>
                <c:pt idx="35808">
                  <c:v>123.24532940190703</c:v>
                </c:pt>
                <c:pt idx="35809">
                  <c:v>123.31316232188841</c:v>
                </c:pt>
                <c:pt idx="35810">
                  <c:v>123.37734138340487</c:v>
                </c:pt>
                <c:pt idx="35811">
                  <c:v>123.38870199999999</c:v>
                </c:pt>
                <c:pt idx="35812">
                  <c:v>123.43059569940405</c:v>
                </c:pt>
                <c:pt idx="35813">
                  <c:v>123.497253</c:v>
                </c:pt>
                <c:pt idx="35814">
                  <c:v>123.50321139400764</c:v>
                </c:pt>
                <c:pt idx="35815">
                  <c:v>123.51817114305297</c:v>
                </c:pt>
                <c:pt idx="35816">
                  <c:v>123.53313443454421</c:v>
                </c:pt>
                <c:pt idx="35817">
                  <c:v>123.54809772603544</c:v>
                </c:pt>
                <c:pt idx="35818">
                  <c:v>123.56305747508077</c:v>
                </c:pt>
                <c:pt idx="35819">
                  <c:v>123.60032133563766</c:v>
                </c:pt>
                <c:pt idx="35820">
                  <c:v>123.6653449334764</c:v>
                </c:pt>
                <c:pt idx="35821">
                  <c:v>123.95168611927267</c:v>
                </c:pt>
                <c:pt idx="35822">
                  <c:v>123.99418523640486</c:v>
                </c:pt>
                <c:pt idx="35823">
                  <c:v>124.03669441726359</c:v>
                </c:pt>
                <c:pt idx="35824">
                  <c:v>124.07920359812232</c:v>
                </c:pt>
                <c:pt idx="35825">
                  <c:v>124.12170271525453</c:v>
                </c:pt>
                <c:pt idx="35826">
                  <c:v>124.16421189611324</c:v>
                </c:pt>
                <c:pt idx="35827">
                  <c:v>124.20672107697197</c:v>
                </c:pt>
                <c:pt idx="35828">
                  <c:v>124.24922019410418</c:v>
                </c:pt>
                <c:pt idx="35829">
                  <c:v>124.29172937496291</c:v>
                </c:pt>
                <c:pt idx="35830">
                  <c:v>124.33423855582164</c:v>
                </c:pt>
                <c:pt idx="35831">
                  <c:v>124.37673767295384</c:v>
                </c:pt>
                <c:pt idx="35832">
                  <c:v>124.41928710871869</c:v>
                </c:pt>
                <c:pt idx="35833">
                  <c:v>124.46179628957741</c:v>
                </c:pt>
                <c:pt idx="35834">
                  <c:v>124.50429540670962</c:v>
                </c:pt>
                <c:pt idx="35835">
                  <c:v>124.54680458756835</c:v>
                </c:pt>
                <c:pt idx="35836">
                  <c:v>124.58931376842708</c:v>
                </c:pt>
                <c:pt idx="35837">
                  <c:v>124.63181288555927</c:v>
                </c:pt>
                <c:pt idx="35838">
                  <c:v>124.674322066418</c:v>
                </c:pt>
                <c:pt idx="35839">
                  <c:v>124.71683124727673</c:v>
                </c:pt>
                <c:pt idx="35840">
                  <c:v>124.75933036440892</c:v>
                </c:pt>
                <c:pt idx="35841">
                  <c:v>124.80183954526765</c:v>
                </c:pt>
                <c:pt idx="35842">
                  <c:v>124.84434872612638</c:v>
                </c:pt>
                <c:pt idx="35843">
                  <c:v>124.88684784325859</c:v>
                </c:pt>
                <c:pt idx="35844">
                  <c:v>124.92935702411732</c:v>
                </c:pt>
                <c:pt idx="35845">
                  <c:v>124.97190645988216</c:v>
                </c:pt>
                <c:pt idx="35846">
                  <c:v>125.01441564074089</c:v>
                </c:pt>
                <c:pt idx="35847">
                  <c:v>125.05691475787309</c:v>
                </c:pt>
                <c:pt idx="35848">
                  <c:v>125.09942393873182</c:v>
                </c:pt>
                <c:pt idx="35849">
                  <c:v>125.14193311959055</c:v>
                </c:pt>
                <c:pt idx="35850">
                  <c:v>125.18443223672276</c:v>
                </c:pt>
                <c:pt idx="35851">
                  <c:v>125.22694141758149</c:v>
                </c:pt>
                <c:pt idx="35852">
                  <c:v>125.26945059844022</c:v>
                </c:pt>
                <c:pt idx="35853">
                  <c:v>125.31194971557241</c:v>
                </c:pt>
                <c:pt idx="35854">
                  <c:v>125.35445889643114</c:v>
                </c:pt>
                <c:pt idx="35855">
                  <c:v>125.39696807728987</c:v>
                </c:pt>
                <c:pt idx="35856">
                  <c:v>125.43946719442206</c:v>
                </c:pt>
                <c:pt idx="35857">
                  <c:v>125.48201663018692</c:v>
                </c:pt>
                <c:pt idx="35858">
                  <c:v>125.52452581104565</c:v>
                </c:pt>
                <c:pt idx="35859">
                  <c:v>125.56702492817784</c:v>
                </c:pt>
                <c:pt idx="35860">
                  <c:v>125.60953410903657</c:v>
                </c:pt>
                <c:pt idx="35861">
                  <c:v>125.6520432898953</c:v>
                </c:pt>
                <c:pt idx="35862">
                  <c:v>125.6945424070275</c:v>
                </c:pt>
                <c:pt idx="35863">
                  <c:v>125.73705158788623</c:v>
                </c:pt>
                <c:pt idx="35864">
                  <c:v>127.24805017997616</c:v>
                </c:pt>
                <c:pt idx="35865">
                  <c:v>127.29201089103481</c:v>
                </c:pt>
                <c:pt idx="35866">
                  <c:v>127.34965517876208</c:v>
                </c:pt>
                <c:pt idx="35867">
                  <c:v>127.41895718579254</c:v>
                </c:pt>
                <c:pt idx="35868">
                  <c:v>127.48827560343324</c:v>
                </c:pt>
                <c:pt idx="35869">
                  <c:v>127.55759402107392</c:v>
                </c:pt>
                <c:pt idx="35870">
                  <c:v>127.62689602810438</c:v>
                </c:pt>
                <c:pt idx="35871">
                  <c:v>127.69621444574508</c:v>
                </c:pt>
                <c:pt idx="35872">
                  <c:v>127.76553286338579</c:v>
                </c:pt>
                <c:pt idx="35873">
                  <c:v>127.83483487041624</c:v>
                </c:pt>
                <c:pt idx="35874">
                  <c:v>127.90415328805693</c:v>
                </c:pt>
                <c:pt idx="35875">
                  <c:v>127.97353734813858</c:v>
                </c:pt>
                <c:pt idx="35876">
                  <c:v>128.04285576577928</c:v>
                </c:pt>
                <c:pt idx="35877">
                  <c:v>128.11215777280972</c:v>
                </c:pt>
                <c:pt idx="35878">
                  <c:v>128.18147619045044</c:v>
                </c:pt>
                <c:pt idx="35879">
                  <c:v>128.25079460809113</c:v>
                </c:pt>
                <c:pt idx="35880">
                  <c:v>128.3200966151216</c:v>
                </c:pt>
                <c:pt idx="35881">
                  <c:v>128.38941503276229</c:v>
                </c:pt>
                <c:pt idx="35882">
                  <c:v>128.45873345040297</c:v>
                </c:pt>
                <c:pt idx="35883">
                  <c:v>129.70649778915597</c:v>
                </c:pt>
                <c:pt idx="35884">
                  <c:v>129.77581620679669</c:v>
                </c:pt>
                <c:pt idx="35885">
                  <c:v>129.84511821382713</c:v>
                </c:pt>
                <c:pt idx="35886">
                  <c:v>129.91443663146782</c:v>
                </c:pt>
                <c:pt idx="35887">
                  <c:v>129.98375504910854</c:v>
                </c:pt>
                <c:pt idx="35888">
                  <c:v>130.05305705613898</c:v>
                </c:pt>
                <c:pt idx="35889">
                  <c:v>130.12475371088354</c:v>
                </c:pt>
                <c:pt idx="35890">
                  <c:v>130.23036417470166</c:v>
                </c:pt>
                <c:pt idx="35891">
                  <c:v>130.28105199999999</c:v>
                </c:pt>
                <c:pt idx="35892">
                  <c:v>130.29131538021454</c:v>
                </c:pt>
                <c:pt idx="35893">
                  <c:v>130.41882553004291</c:v>
                </c:pt>
                <c:pt idx="35894">
                  <c:v>130.53775029566046</c:v>
                </c:pt>
                <c:pt idx="35895">
                  <c:v>130.57608368057211</c:v>
                </c:pt>
                <c:pt idx="35896">
                  <c:v>130.63867536409154</c:v>
                </c:pt>
                <c:pt idx="35897">
                  <c:v>130.76195706390081</c:v>
                </c:pt>
                <c:pt idx="35898">
                  <c:v>130.85908416951409</c:v>
                </c:pt>
                <c:pt idx="35899">
                  <c:v>130.99913551572081</c:v>
                </c:pt>
                <c:pt idx="35900">
                  <c:v>131.13915370583231</c:v>
                </c:pt>
                <c:pt idx="35901">
                  <c:v>131.27920505203903</c:v>
                </c:pt>
                <c:pt idx="35902">
                  <c:v>131.41925639824575</c:v>
                </c:pt>
                <c:pt idx="35903">
                  <c:v>131.55927458835723</c:v>
                </c:pt>
                <c:pt idx="35904">
                  <c:v>131.69932593456394</c:v>
                </c:pt>
                <c:pt idx="35905">
                  <c:v>131.83937728077066</c:v>
                </c:pt>
                <c:pt idx="35906">
                  <c:v>131.97939547088217</c:v>
                </c:pt>
                <c:pt idx="35907">
                  <c:v>132.11944681708889</c:v>
                </c:pt>
                <c:pt idx="35908">
                  <c:v>132.25963078767649</c:v>
                </c:pt>
                <c:pt idx="35909">
                  <c:v>132.37137218402862</c:v>
                </c:pt>
                <c:pt idx="35910">
                  <c:v>132.42308653075821</c:v>
                </c:pt>
                <c:pt idx="35911">
                  <c:v>132.49326674821174</c:v>
                </c:pt>
                <c:pt idx="35912">
                  <c:v>132.52219858164483</c:v>
                </c:pt>
                <c:pt idx="35913">
                  <c:v>132.57134949117787</c:v>
                </c:pt>
                <c:pt idx="35914">
                  <c:v>132.61340139771102</c:v>
                </c:pt>
                <c:pt idx="35915">
                  <c:v>132.67380435995233</c:v>
                </c:pt>
                <c:pt idx="35916">
                  <c:v>132.72907555364807</c:v>
                </c:pt>
                <c:pt idx="35917">
                  <c:v>132.76524880591319</c:v>
                </c:pt>
                <c:pt idx="35918">
                  <c:v>132.81806340265882</c:v>
                </c:pt>
                <c:pt idx="35919">
                  <c:v>132.83117734442772</c:v>
                </c:pt>
                <c:pt idx="35920">
                  <c:v>132.84430681300427</c:v>
                </c:pt>
                <c:pt idx="35921">
                  <c:v>132.85742386013465</c:v>
                </c:pt>
                <c:pt idx="35922">
                  <c:v>132.87053780190354</c:v>
                </c:pt>
                <c:pt idx="35923">
                  <c:v>132.88365484903395</c:v>
                </c:pt>
                <c:pt idx="35924">
                  <c:v>132.97546796822368</c:v>
                </c:pt>
                <c:pt idx="35925">
                  <c:v>132.98858190999258</c:v>
                </c:pt>
                <c:pt idx="35926">
                  <c:v>133.00169895712298</c:v>
                </c:pt>
                <c:pt idx="35927">
                  <c:v>133.01482842569953</c:v>
                </c:pt>
                <c:pt idx="35928">
                  <c:v>133.02794547282994</c:v>
                </c:pt>
                <c:pt idx="35929">
                  <c:v>133.04105941459881</c:v>
                </c:pt>
                <c:pt idx="35930">
                  <c:v>133.05417646172921</c:v>
                </c:pt>
                <c:pt idx="35931">
                  <c:v>133.06729350885962</c:v>
                </c:pt>
                <c:pt idx="35932">
                  <c:v>133.08040745062848</c:v>
                </c:pt>
                <c:pt idx="35933">
                  <c:v>133.09352449775889</c:v>
                </c:pt>
                <c:pt idx="35934">
                  <c:v>133.1066415448893</c:v>
                </c:pt>
                <c:pt idx="35935">
                  <c:v>133.11975548665816</c:v>
                </c:pt>
                <c:pt idx="35936">
                  <c:v>133.13287253378857</c:v>
                </c:pt>
                <c:pt idx="35937">
                  <c:v>133.16724303004293</c:v>
                </c:pt>
                <c:pt idx="35938">
                  <c:v>133.14635396304243</c:v>
                </c:pt>
                <c:pt idx="35939">
                  <c:v>133.103104</c:v>
                </c:pt>
                <c:pt idx="35940">
                  <c:v>133.09339473342871</c:v>
                </c:pt>
                <c:pt idx="35941">
                  <c:v>133.11283878719809</c:v>
                </c:pt>
                <c:pt idx="35942">
                  <c:v>133.09162451304348</c:v>
                </c:pt>
                <c:pt idx="35943">
                  <c:v>133.08069289130435</c:v>
                </c:pt>
                <c:pt idx="35944">
                  <c:v>133.11097882713401</c:v>
                </c:pt>
                <c:pt idx="35945">
                  <c:v>133.103104</c:v>
                </c:pt>
                <c:pt idx="35946">
                  <c:v>133.13019808644356</c:v>
                </c:pt>
                <c:pt idx="35947">
                  <c:v>133.17730320256175</c:v>
                </c:pt>
                <c:pt idx="35948">
                  <c:v>133.22441947310006</c:v>
                </c:pt>
                <c:pt idx="35949">
                  <c:v>133.27153574363837</c:v>
                </c:pt>
                <c:pt idx="35950">
                  <c:v>133.31864085975658</c:v>
                </c:pt>
                <c:pt idx="35951">
                  <c:v>133.3657571302949</c:v>
                </c:pt>
                <c:pt idx="35952">
                  <c:v>133.41291801851364</c:v>
                </c:pt>
                <c:pt idx="35953">
                  <c:v>133.46003428905195</c:v>
                </c:pt>
                <c:pt idx="35954">
                  <c:v>133.50713940517014</c:v>
                </c:pt>
                <c:pt idx="35955">
                  <c:v>133.55425567570845</c:v>
                </c:pt>
                <c:pt idx="35956">
                  <c:v>133.60137194624676</c:v>
                </c:pt>
                <c:pt idx="35957">
                  <c:v>133.64847706236495</c:v>
                </c:pt>
                <c:pt idx="35958">
                  <c:v>133.69559333290326</c:v>
                </c:pt>
                <c:pt idx="35959">
                  <c:v>133.74270960344157</c:v>
                </c:pt>
                <c:pt idx="35960">
                  <c:v>133.78981471955979</c:v>
                </c:pt>
                <c:pt idx="35961">
                  <c:v>133.8369309900981</c:v>
                </c:pt>
                <c:pt idx="35962">
                  <c:v>133.88403610621629</c:v>
                </c:pt>
                <c:pt idx="35963">
                  <c:v>133.9311523767546</c:v>
                </c:pt>
                <c:pt idx="35964">
                  <c:v>133.97831326497334</c:v>
                </c:pt>
                <c:pt idx="35965">
                  <c:v>134.02542953551165</c:v>
                </c:pt>
                <c:pt idx="35966">
                  <c:v>134.07253465162987</c:v>
                </c:pt>
                <c:pt idx="35967">
                  <c:v>134.11965092216818</c:v>
                </c:pt>
                <c:pt idx="35968">
                  <c:v>134.16676719270649</c:v>
                </c:pt>
                <c:pt idx="35969">
                  <c:v>134.21387230882468</c:v>
                </c:pt>
                <c:pt idx="35970">
                  <c:v>134.26098857936299</c:v>
                </c:pt>
                <c:pt idx="35971">
                  <c:v>134.3081048499013</c:v>
                </c:pt>
                <c:pt idx="35972">
                  <c:v>134.35520996601949</c:v>
                </c:pt>
                <c:pt idx="35973">
                  <c:v>134.4023262365578</c:v>
                </c:pt>
                <c:pt idx="35974">
                  <c:v>134.44944250709611</c:v>
                </c:pt>
                <c:pt idx="35975">
                  <c:v>134.49654762321433</c:v>
                </c:pt>
                <c:pt idx="35976">
                  <c:v>134.54366389375264</c:v>
                </c:pt>
                <c:pt idx="35977">
                  <c:v>134.59082478197138</c:v>
                </c:pt>
                <c:pt idx="35978">
                  <c:v>134.63794105250969</c:v>
                </c:pt>
                <c:pt idx="35979">
                  <c:v>134.68504616862788</c:v>
                </c:pt>
                <c:pt idx="35980">
                  <c:v>134.73216243916619</c:v>
                </c:pt>
                <c:pt idx="35981">
                  <c:v>134.7792787097045</c:v>
                </c:pt>
                <c:pt idx="35982">
                  <c:v>134.82638382582272</c:v>
                </c:pt>
                <c:pt idx="35983">
                  <c:v>134.873500096361</c:v>
                </c:pt>
                <c:pt idx="35984">
                  <c:v>134.92060521247922</c:v>
                </c:pt>
                <c:pt idx="35985">
                  <c:v>134.96772148301753</c:v>
                </c:pt>
                <c:pt idx="35986">
                  <c:v>135.01483775355584</c:v>
                </c:pt>
                <c:pt idx="35987">
                  <c:v>135.06194286967403</c:v>
                </c:pt>
                <c:pt idx="35988">
                  <c:v>135.10905914021234</c:v>
                </c:pt>
                <c:pt idx="35989">
                  <c:v>135.15622002843108</c:v>
                </c:pt>
                <c:pt idx="35990">
                  <c:v>135.20333629896939</c:v>
                </c:pt>
                <c:pt idx="35991">
                  <c:v>135.25044141508761</c:v>
                </c:pt>
                <c:pt idx="35992">
                  <c:v>135.38491223175964</c:v>
                </c:pt>
                <c:pt idx="35993">
                  <c:v>135.44934666174018</c:v>
                </c:pt>
                <c:pt idx="35994">
                  <c:v>135.47121299809251</c:v>
                </c:pt>
                <c:pt idx="35995">
                  <c:v>135.53897583619457</c:v>
                </c:pt>
                <c:pt idx="35996">
                  <c:v>135.61185041130184</c:v>
                </c:pt>
                <c:pt idx="35997">
                  <c:v>135.71823698164482</c:v>
                </c:pt>
                <c:pt idx="35998">
                  <c:v>135.75997049523127</c:v>
                </c:pt>
                <c:pt idx="35999">
                  <c:v>135.77939120147832</c:v>
                </c:pt>
                <c:pt idx="36000">
                  <c:v>135.86617368367104</c:v>
                </c:pt>
                <c:pt idx="36001">
                  <c:v>135.87838243773251</c:v>
                </c:pt>
                <c:pt idx="36002">
                  <c:v>135.88628677898924</c:v>
                </c:pt>
                <c:pt idx="36003">
                  <c:v>135.89418364215584</c:v>
                </c:pt>
                <c:pt idx="36004">
                  <c:v>135.90207863579991</c:v>
                </c:pt>
                <c:pt idx="36005">
                  <c:v>135.91376369344457</c:v>
                </c:pt>
                <c:pt idx="36006">
                  <c:v>135.93960293264666</c:v>
                </c:pt>
                <c:pt idx="36007">
                  <c:v>135.97822561840593</c:v>
                </c:pt>
                <c:pt idx="36008">
                  <c:v>136.01684830416517</c:v>
                </c:pt>
                <c:pt idx="36009">
                  <c:v>136.05546184629614</c:v>
                </c:pt>
                <c:pt idx="36010">
                  <c:v>136.0940845320554</c:v>
                </c:pt>
                <c:pt idx="36011">
                  <c:v>136.13270721781464</c:v>
                </c:pt>
                <c:pt idx="36012">
                  <c:v>136.17132075994564</c:v>
                </c:pt>
                <c:pt idx="36013">
                  <c:v>136.20994344570488</c:v>
                </c:pt>
                <c:pt idx="36014">
                  <c:v>136.24860270597716</c:v>
                </c:pt>
                <c:pt idx="36015">
                  <c:v>136.2872253917364</c:v>
                </c:pt>
                <c:pt idx="36016">
                  <c:v>136.32583893386737</c:v>
                </c:pt>
                <c:pt idx="36017">
                  <c:v>136.36446161962664</c:v>
                </c:pt>
                <c:pt idx="36018">
                  <c:v>136.40308430538587</c:v>
                </c:pt>
                <c:pt idx="36019">
                  <c:v>136.44169784751685</c:v>
                </c:pt>
                <c:pt idx="36020">
                  <c:v>136.48032053327611</c:v>
                </c:pt>
                <c:pt idx="36021">
                  <c:v>136.51894321903535</c:v>
                </c:pt>
                <c:pt idx="36022">
                  <c:v>136.55755676116632</c:v>
                </c:pt>
                <c:pt idx="36023">
                  <c:v>136.59617944692559</c:v>
                </c:pt>
                <c:pt idx="36024">
                  <c:v>136.63480213268483</c:v>
                </c:pt>
                <c:pt idx="36025">
                  <c:v>136.67341567481583</c:v>
                </c:pt>
                <c:pt idx="36026">
                  <c:v>136.71203836057506</c:v>
                </c:pt>
                <c:pt idx="36027">
                  <c:v>136.75069762084735</c:v>
                </c:pt>
                <c:pt idx="36028">
                  <c:v>136.78931116297832</c:v>
                </c:pt>
                <c:pt idx="36029">
                  <c:v>136.82793384873756</c:v>
                </c:pt>
                <c:pt idx="36030">
                  <c:v>136.86655653449682</c:v>
                </c:pt>
                <c:pt idx="36031">
                  <c:v>136.9051700766278</c:v>
                </c:pt>
                <c:pt idx="36032">
                  <c:v>136.94379276238703</c:v>
                </c:pt>
                <c:pt idx="36033">
                  <c:v>136.9824154481463</c:v>
                </c:pt>
                <c:pt idx="36034">
                  <c:v>137.02102899027727</c:v>
                </c:pt>
                <c:pt idx="36035">
                  <c:v>137.05965167603654</c:v>
                </c:pt>
                <c:pt idx="36036">
                  <c:v>137.09827436179577</c:v>
                </c:pt>
                <c:pt idx="36037">
                  <c:v>137.13688790392675</c:v>
                </c:pt>
                <c:pt idx="36038">
                  <c:v>137.17551058968601</c:v>
                </c:pt>
                <c:pt idx="36039">
                  <c:v>137.21416984995827</c:v>
                </c:pt>
                <c:pt idx="36040">
                  <c:v>137.25279253571753</c:v>
                </c:pt>
                <c:pt idx="36041">
                  <c:v>137.29140607784851</c:v>
                </c:pt>
                <c:pt idx="36042">
                  <c:v>137.33002876360774</c:v>
                </c:pt>
                <c:pt idx="36043">
                  <c:v>137.36865144936701</c:v>
                </c:pt>
                <c:pt idx="36044">
                  <c:v>137.40726499149798</c:v>
                </c:pt>
                <c:pt idx="36045">
                  <c:v>137.44588767725722</c:v>
                </c:pt>
                <c:pt idx="36046">
                  <c:v>137.48451036301648</c:v>
                </c:pt>
                <c:pt idx="36047">
                  <c:v>137.52312390514746</c:v>
                </c:pt>
                <c:pt idx="36048">
                  <c:v>137.56174659090672</c:v>
                </c:pt>
                <c:pt idx="36049">
                  <c:v>137.60036927666596</c:v>
                </c:pt>
                <c:pt idx="36050">
                  <c:v>137.63898281879693</c:v>
                </c:pt>
                <c:pt idx="36051">
                  <c:v>137.6776055045562</c:v>
                </c:pt>
                <c:pt idx="36052">
                  <c:v>137.71626476482845</c:v>
                </c:pt>
                <c:pt idx="36053">
                  <c:v>137.75487830695945</c:v>
                </c:pt>
                <c:pt idx="36054">
                  <c:v>137.79350099271869</c:v>
                </c:pt>
                <c:pt idx="36055">
                  <c:v>137.83212367847793</c:v>
                </c:pt>
                <c:pt idx="36056">
                  <c:v>137.88237722174534</c:v>
                </c:pt>
                <c:pt idx="36057">
                  <c:v>137.91033177443967</c:v>
                </c:pt>
                <c:pt idx="36058">
                  <c:v>137.96898239570916</c:v>
                </c:pt>
                <c:pt idx="36059">
                  <c:v>138.01464094778254</c:v>
                </c:pt>
                <c:pt idx="36060">
                  <c:v>138.07853571888413</c:v>
                </c:pt>
                <c:pt idx="36061">
                  <c:v>138.15139708009536</c:v>
                </c:pt>
                <c:pt idx="36062">
                  <c:v>138.21028948998568</c:v>
                </c:pt>
                <c:pt idx="36063">
                  <c:v>138.26494465999045</c:v>
                </c:pt>
                <c:pt idx="36064">
                  <c:v>138.30539615617548</c:v>
                </c:pt>
                <c:pt idx="36065">
                  <c:v>138.33176009729797</c:v>
                </c:pt>
                <c:pt idx="36066">
                  <c:v>138.35543307957363</c:v>
                </c:pt>
                <c:pt idx="36067">
                  <c:v>138.37911166757559</c:v>
                </c:pt>
                <c:pt idx="36068">
                  <c:v>138.40279025557757</c:v>
                </c:pt>
                <c:pt idx="36069">
                  <c:v>138.38585781235099</c:v>
                </c:pt>
                <c:pt idx="36070">
                  <c:v>138.52766697425506</c:v>
                </c:pt>
                <c:pt idx="36071">
                  <c:v>138.5838686137339</c:v>
                </c:pt>
                <c:pt idx="36072">
                  <c:v>138.58441199999999</c:v>
                </c:pt>
                <c:pt idx="36073">
                  <c:v>138.67515922264602</c:v>
                </c:pt>
                <c:pt idx="36074">
                  <c:v>138.74741258259644</c:v>
                </c:pt>
                <c:pt idx="36075">
                  <c:v>138.76481708922185</c:v>
                </c:pt>
                <c:pt idx="36076">
                  <c:v>138.78222571720804</c:v>
                </c:pt>
                <c:pt idx="36077">
                  <c:v>138.79965083063743</c:v>
                </c:pt>
                <c:pt idx="36078">
                  <c:v>138.81705533726284</c:v>
                </c:pt>
                <c:pt idx="36079">
                  <c:v>138.83446396524903</c:v>
                </c:pt>
                <c:pt idx="36080">
                  <c:v>138.85187259323524</c:v>
                </c:pt>
                <c:pt idx="36081">
                  <c:v>138.86927709986065</c:v>
                </c:pt>
                <c:pt idx="36082">
                  <c:v>138.88668572784687</c:v>
                </c:pt>
                <c:pt idx="36083">
                  <c:v>138.90409435583305</c:v>
                </c:pt>
                <c:pt idx="36084">
                  <c:v>138.92149886245846</c:v>
                </c:pt>
                <c:pt idx="36085">
                  <c:v>138.93890749044468</c:v>
                </c:pt>
                <c:pt idx="36086">
                  <c:v>138.95631611843089</c:v>
                </c:pt>
                <c:pt idx="36087">
                  <c:v>138.9737206250563</c:v>
                </c:pt>
                <c:pt idx="36088">
                  <c:v>138.99112925304249</c:v>
                </c:pt>
                <c:pt idx="36089">
                  <c:v>139.00855436647186</c:v>
                </c:pt>
                <c:pt idx="36090">
                  <c:v>139.02596299445807</c:v>
                </c:pt>
                <c:pt idx="36091">
                  <c:v>139.04336750108348</c:v>
                </c:pt>
                <c:pt idx="36092">
                  <c:v>139.06077612906969</c:v>
                </c:pt>
                <c:pt idx="36093">
                  <c:v>139.07818475705588</c:v>
                </c:pt>
                <c:pt idx="36094">
                  <c:v>139.09558926368129</c:v>
                </c:pt>
                <c:pt idx="36095">
                  <c:v>139.1129978916675</c:v>
                </c:pt>
                <c:pt idx="36096">
                  <c:v>139.13040651965372</c:v>
                </c:pt>
                <c:pt idx="36097">
                  <c:v>139.14781102627913</c:v>
                </c:pt>
                <c:pt idx="36098">
                  <c:v>139.16521965426531</c:v>
                </c:pt>
                <c:pt idx="36099">
                  <c:v>139.18262828225153</c:v>
                </c:pt>
                <c:pt idx="36100">
                  <c:v>139.20003278887694</c:v>
                </c:pt>
                <c:pt idx="36101">
                  <c:v>139.21744141686315</c:v>
                </c:pt>
                <c:pt idx="36102">
                  <c:v>139.23486653029252</c:v>
                </c:pt>
                <c:pt idx="36103">
                  <c:v>139.25227103691793</c:v>
                </c:pt>
                <c:pt idx="36104">
                  <c:v>139.26967966490412</c:v>
                </c:pt>
                <c:pt idx="36105">
                  <c:v>139.28708829289033</c:v>
                </c:pt>
                <c:pt idx="36106">
                  <c:v>139.30449279951574</c:v>
                </c:pt>
                <c:pt idx="36107">
                  <c:v>139.32190142750196</c:v>
                </c:pt>
                <c:pt idx="36108">
                  <c:v>139.33931005548814</c:v>
                </c:pt>
                <c:pt idx="36109">
                  <c:v>139.35671456211355</c:v>
                </c:pt>
                <c:pt idx="36110">
                  <c:v>139.37412319009977</c:v>
                </c:pt>
                <c:pt idx="36111">
                  <c:v>139.39153181808598</c:v>
                </c:pt>
                <c:pt idx="36112">
                  <c:v>139.40893632471139</c:v>
                </c:pt>
                <c:pt idx="36113">
                  <c:v>139.42634495269758</c:v>
                </c:pt>
                <c:pt idx="36114">
                  <c:v>139.44377006612697</c:v>
                </c:pt>
                <c:pt idx="36115">
                  <c:v>139.46117869411316</c:v>
                </c:pt>
                <c:pt idx="36116">
                  <c:v>139.47858320073857</c:v>
                </c:pt>
                <c:pt idx="36117">
                  <c:v>139.49599182872478</c:v>
                </c:pt>
                <c:pt idx="36118">
                  <c:v>139.513400456711</c:v>
                </c:pt>
                <c:pt idx="36119">
                  <c:v>139.51316494851014</c:v>
                </c:pt>
                <c:pt idx="36120">
                  <c:v>139.50111106223176</c:v>
                </c:pt>
                <c:pt idx="36121">
                  <c:v>139.51265314663806</c:v>
                </c:pt>
                <c:pt idx="36122">
                  <c:v>139.48257187270559</c:v>
                </c:pt>
                <c:pt idx="36123">
                  <c:v>139.46435395064378</c:v>
                </c:pt>
                <c:pt idx="36124">
                  <c:v>139.46595060896519</c:v>
                </c:pt>
                <c:pt idx="36125">
                  <c:v>139.488922</c:v>
                </c:pt>
                <c:pt idx="36126">
                  <c:v>139.46150777181688</c:v>
                </c:pt>
                <c:pt idx="36127">
                  <c:v>139.43056560014304</c:v>
                </c:pt>
                <c:pt idx="36128">
                  <c:v>139.45286856498728</c:v>
                </c:pt>
                <c:pt idx="36129">
                  <c:v>139.4531870652938</c:v>
                </c:pt>
                <c:pt idx="36130">
                  <c:v>139.45414249081082</c:v>
                </c:pt>
                <c:pt idx="36131">
                  <c:v>139.45446099111734</c:v>
                </c:pt>
                <c:pt idx="36132">
                  <c:v>139.45477941602132</c:v>
                </c:pt>
                <c:pt idx="36133">
                  <c:v>139.45509791632782</c:v>
                </c:pt>
                <c:pt idx="36134">
                  <c:v>139.45541641663434</c:v>
                </c:pt>
                <c:pt idx="36135">
                  <c:v>139.45573484153832</c:v>
                </c:pt>
                <c:pt idx="36136">
                  <c:v>139.45605334184484</c:v>
                </c:pt>
                <c:pt idx="36137">
                  <c:v>139.45637214376148</c:v>
                </c:pt>
                <c:pt idx="36138">
                  <c:v>139.456690644068</c:v>
                </c:pt>
                <c:pt idx="36139">
                  <c:v>139.45700906897198</c:v>
                </c:pt>
                <c:pt idx="36140">
                  <c:v>139.4573275692785</c:v>
                </c:pt>
                <c:pt idx="36141">
                  <c:v>139.45764606958502</c:v>
                </c:pt>
                <c:pt idx="36142">
                  <c:v>139.457964494489</c:v>
                </c:pt>
                <c:pt idx="36143">
                  <c:v>139.4582829947955</c:v>
                </c:pt>
                <c:pt idx="36144">
                  <c:v>139.45860149510202</c:v>
                </c:pt>
                <c:pt idx="36145">
                  <c:v>139.458919920006</c:v>
                </c:pt>
                <c:pt idx="36146">
                  <c:v>139.45923842031252</c:v>
                </c:pt>
                <c:pt idx="36147">
                  <c:v>139.45955692061904</c:v>
                </c:pt>
                <c:pt idx="36148">
                  <c:v>139.45987534552302</c:v>
                </c:pt>
                <c:pt idx="36149">
                  <c:v>139.46019384582951</c:v>
                </c:pt>
                <c:pt idx="36150">
                  <c:v>139.46051264774619</c:v>
                </c:pt>
                <c:pt idx="36151">
                  <c:v>139.46083107265017</c:v>
                </c:pt>
                <c:pt idx="36152">
                  <c:v>139.46114957295666</c:v>
                </c:pt>
                <c:pt idx="36153">
                  <c:v>139.46146807326318</c:v>
                </c:pt>
                <c:pt idx="36154">
                  <c:v>139.46178649816716</c:v>
                </c:pt>
                <c:pt idx="36155">
                  <c:v>139.46210499847368</c:v>
                </c:pt>
                <c:pt idx="36156">
                  <c:v>139.4624234987802</c:v>
                </c:pt>
                <c:pt idx="36157">
                  <c:v>139.46274192368418</c:v>
                </c:pt>
                <c:pt idx="36158">
                  <c:v>139.4630604239907</c:v>
                </c:pt>
                <c:pt idx="36159">
                  <c:v>139.46337892429719</c:v>
                </c:pt>
                <c:pt idx="36160">
                  <c:v>139.46369734920117</c:v>
                </c:pt>
                <c:pt idx="36161">
                  <c:v>139.46401584950769</c:v>
                </c:pt>
                <c:pt idx="36162">
                  <c:v>139.46433465142434</c:v>
                </c:pt>
                <c:pt idx="36163">
                  <c:v>139.46465315173086</c:v>
                </c:pt>
                <c:pt idx="36164">
                  <c:v>139.46497157663484</c:v>
                </c:pt>
                <c:pt idx="36165">
                  <c:v>139.46529007694136</c:v>
                </c:pt>
                <c:pt idx="36166">
                  <c:v>139.46560857724788</c:v>
                </c:pt>
                <c:pt idx="36167">
                  <c:v>139.46592700215186</c:v>
                </c:pt>
                <c:pt idx="36168">
                  <c:v>139.46624550245835</c:v>
                </c:pt>
                <c:pt idx="36169">
                  <c:v>139.46656400276487</c:v>
                </c:pt>
                <c:pt idx="36170">
                  <c:v>139.46688242766885</c:v>
                </c:pt>
                <c:pt idx="36171">
                  <c:v>139.46720092797537</c:v>
                </c:pt>
                <c:pt idx="36172">
                  <c:v>139.46751942828189</c:v>
                </c:pt>
                <c:pt idx="36173">
                  <c:v>139.46783785318587</c:v>
                </c:pt>
                <c:pt idx="36174">
                  <c:v>139.46815635349239</c:v>
                </c:pt>
                <c:pt idx="36175">
                  <c:v>139.46847515540904</c:v>
                </c:pt>
                <c:pt idx="36176">
                  <c:v>139.46879358031302</c:v>
                </c:pt>
                <c:pt idx="36177">
                  <c:v>139.46911208061954</c:v>
                </c:pt>
                <c:pt idx="36178">
                  <c:v>139.46943058092603</c:v>
                </c:pt>
                <c:pt idx="36179">
                  <c:v>139.46974900583001</c:v>
                </c:pt>
                <c:pt idx="36180">
                  <c:v>139.47006750613653</c:v>
                </c:pt>
                <c:pt idx="36181">
                  <c:v>139.47038600644305</c:v>
                </c:pt>
                <c:pt idx="36182">
                  <c:v>139.47070443134703</c:v>
                </c:pt>
                <c:pt idx="36183">
                  <c:v>139.43686398426323</c:v>
                </c:pt>
                <c:pt idx="36184">
                  <c:v>139.39366198497854</c:v>
                </c:pt>
                <c:pt idx="36185">
                  <c:v>139.27452729748063</c:v>
                </c:pt>
                <c:pt idx="36186">
                  <c:v>139.26197001647685</c:v>
                </c:pt>
                <c:pt idx="36187">
                  <c:v>139.22984395444632</c:v>
                </c:pt>
                <c:pt idx="36188">
                  <c:v>139.30827845244337</c:v>
                </c:pt>
                <c:pt idx="36189">
                  <c:v>139.35042877396279</c:v>
                </c:pt>
                <c:pt idx="36190">
                  <c:v>139.35593091416308</c:v>
                </c:pt>
                <c:pt idx="36191">
                  <c:v>139.27005477753934</c:v>
                </c:pt>
                <c:pt idx="36192">
                  <c:v>139.21318163740679</c:v>
                </c:pt>
                <c:pt idx="36193">
                  <c:v>139.18037723810005</c:v>
                </c:pt>
                <c:pt idx="36194">
                  <c:v>139.14757283879328</c:v>
                </c:pt>
                <c:pt idx="36195">
                  <c:v>139.11477620567956</c:v>
                </c:pt>
                <c:pt idx="36196">
                  <c:v>139.08197180637279</c:v>
                </c:pt>
                <c:pt idx="36197">
                  <c:v>139.04916740706605</c:v>
                </c:pt>
                <c:pt idx="36198">
                  <c:v>139.0163707739523</c:v>
                </c:pt>
                <c:pt idx="36199">
                  <c:v>138.98356637464556</c:v>
                </c:pt>
                <c:pt idx="36200">
                  <c:v>138.95073091056673</c:v>
                </c:pt>
                <c:pt idx="36201">
                  <c:v>138.91793427745301</c:v>
                </c:pt>
                <c:pt idx="36202">
                  <c:v>138.88512987814624</c:v>
                </c:pt>
                <c:pt idx="36203">
                  <c:v>138.8523254788395</c:v>
                </c:pt>
                <c:pt idx="36204">
                  <c:v>138.81952884572576</c:v>
                </c:pt>
                <c:pt idx="36205">
                  <c:v>138.78672444641902</c:v>
                </c:pt>
                <c:pt idx="36206">
                  <c:v>138.75392004711227</c:v>
                </c:pt>
                <c:pt idx="36207">
                  <c:v>138.72112341399853</c:v>
                </c:pt>
                <c:pt idx="36208">
                  <c:v>138.68831901469179</c:v>
                </c:pt>
                <c:pt idx="36209">
                  <c:v>138.65551461538502</c:v>
                </c:pt>
                <c:pt idx="36210">
                  <c:v>138.6227179822713</c:v>
                </c:pt>
                <c:pt idx="36211">
                  <c:v>138.58991358296453</c:v>
                </c:pt>
                <c:pt idx="36212">
                  <c:v>138.55707811888573</c:v>
                </c:pt>
                <c:pt idx="36213">
                  <c:v>138.52427371957896</c:v>
                </c:pt>
                <c:pt idx="36214">
                  <c:v>138.49147708646524</c:v>
                </c:pt>
                <c:pt idx="36215">
                  <c:v>138.45867268715847</c:v>
                </c:pt>
                <c:pt idx="36216">
                  <c:v>138.42586828785173</c:v>
                </c:pt>
                <c:pt idx="36217">
                  <c:v>138.39307165473798</c:v>
                </c:pt>
                <c:pt idx="36218">
                  <c:v>138.36026725543124</c:v>
                </c:pt>
                <c:pt idx="36219">
                  <c:v>138.3274628561245</c:v>
                </c:pt>
                <c:pt idx="36220">
                  <c:v>138.29466622301075</c:v>
                </c:pt>
                <c:pt idx="36221">
                  <c:v>138.26186182370401</c:v>
                </c:pt>
                <c:pt idx="36222">
                  <c:v>138.22905742439724</c:v>
                </c:pt>
                <c:pt idx="36223">
                  <c:v>138.19626079128352</c:v>
                </c:pt>
                <c:pt idx="36224">
                  <c:v>138.16345639197675</c:v>
                </c:pt>
                <c:pt idx="36225">
                  <c:v>138.13062092789795</c:v>
                </c:pt>
                <c:pt idx="36226">
                  <c:v>138.0978242947842</c:v>
                </c:pt>
                <c:pt idx="36227">
                  <c:v>138.06501989547746</c:v>
                </c:pt>
                <c:pt idx="36228">
                  <c:v>138.03221549617069</c:v>
                </c:pt>
                <c:pt idx="36229">
                  <c:v>137.99941886305697</c:v>
                </c:pt>
                <c:pt idx="36230">
                  <c:v>137.9666144637502</c:v>
                </c:pt>
                <c:pt idx="36231">
                  <c:v>137.93381006444346</c:v>
                </c:pt>
                <c:pt idx="36232">
                  <c:v>137.90101343132972</c:v>
                </c:pt>
                <c:pt idx="36233">
                  <c:v>137.86820903202297</c:v>
                </c:pt>
                <c:pt idx="36234">
                  <c:v>137.83540463271623</c:v>
                </c:pt>
                <c:pt idx="36235">
                  <c:v>137.80260799960249</c:v>
                </c:pt>
                <c:pt idx="36236">
                  <c:v>137.76882396304245</c:v>
                </c:pt>
                <c:pt idx="36237">
                  <c:v>137.68036896424314</c:v>
                </c:pt>
                <c:pt idx="36238">
                  <c:v>137.698013</c:v>
                </c:pt>
                <c:pt idx="36239">
                  <c:v>137.69590301669052</c:v>
                </c:pt>
                <c:pt idx="36240">
                  <c:v>137.64538813682955</c:v>
                </c:pt>
                <c:pt idx="36241">
                  <c:v>137.67512802002861</c:v>
                </c:pt>
                <c:pt idx="36242">
                  <c:v>137.58513162160227</c:v>
                </c:pt>
                <c:pt idx="36243">
                  <c:v>137.52074044587505</c:v>
                </c:pt>
                <c:pt idx="36244">
                  <c:v>137.5686829122765</c:v>
                </c:pt>
                <c:pt idx="36245">
                  <c:v>137.53265002768202</c:v>
                </c:pt>
                <c:pt idx="36246">
                  <c:v>137.50103890357832</c:v>
                </c:pt>
                <c:pt idx="36247">
                  <c:v>137.46942777947464</c:v>
                </c:pt>
                <c:pt idx="36248">
                  <c:v>137.43782413906507</c:v>
                </c:pt>
                <c:pt idx="36249">
                  <c:v>137.40618308018477</c:v>
                </c:pt>
                <c:pt idx="36250">
                  <c:v>137.37457195608107</c:v>
                </c:pt>
                <c:pt idx="36251">
                  <c:v>137.34296831567153</c:v>
                </c:pt>
                <c:pt idx="36252">
                  <c:v>137.29867092536958</c:v>
                </c:pt>
                <c:pt idx="36253">
                  <c:v>137.25175423223655</c:v>
                </c:pt>
                <c:pt idx="36254">
                  <c:v>137.31135328040057</c:v>
                </c:pt>
                <c:pt idx="36255">
                  <c:v>137.21485235876042</c:v>
                </c:pt>
                <c:pt idx="36256">
                  <c:v>137.16899268621842</c:v>
                </c:pt>
                <c:pt idx="36257">
                  <c:v>137.155304</c:v>
                </c:pt>
                <c:pt idx="36258">
                  <c:v>137.13670637997618</c:v>
                </c:pt>
                <c:pt idx="36259">
                  <c:v>137.082932</c:v>
                </c:pt>
                <c:pt idx="36260">
                  <c:v>137.04863178826895</c:v>
                </c:pt>
                <c:pt idx="36261">
                  <c:v>136.95001284277473</c:v>
                </c:pt>
                <c:pt idx="36262">
                  <c:v>136.92721878381374</c:v>
                </c:pt>
                <c:pt idx="36263">
                  <c:v>136.90444628971463</c:v>
                </c:pt>
                <c:pt idx="36264">
                  <c:v>136.88167918683095</c:v>
                </c:pt>
                <c:pt idx="36265">
                  <c:v>136.85890669273181</c:v>
                </c:pt>
                <c:pt idx="36266">
                  <c:v>136.83613419863266</c:v>
                </c:pt>
                <c:pt idx="36267">
                  <c:v>136.81336709574899</c:v>
                </c:pt>
                <c:pt idx="36268">
                  <c:v>136.79059460164987</c:v>
                </c:pt>
                <c:pt idx="36269">
                  <c:v>136.76782210755073</c:v>
                </c:pt>
                <c:pt idx="36270">
                  <c:v>136.74505500466705</c:v>
                </c:pt>
                <c:pt idx="36271">
                  <c:v>136.72228251056791</c:v>
                </c:pt>
                <c:pt idx="36272">
                  <c:v>136.69951001646879</c:v>
                </c:pt>
                <c:pt idx="36273">
                  <c:v>136.67674291358512</c:v>
                </c:pt>
                <c:pt idx="36274">
                  <c:v>136.65394885462413</c:v>
                </c:pt>
                <c:pt idx="36275">
                  <c:v>136.63117636052499</c:v>
                </c:pt>
                <c:pt idx="36276">
                  <c:v>136.4490125813783</c:v>
                </c:pt>
                <c:pt idx="36277">
                  <c:v>136.42624008727915</c:v>
                </c:pt>
                <c:pt idx="36278">
                  <c:v>136.40347298439551</c:v>
                </c:pt>
                <c:pt idx="36279">
                  <c:v>136.38070049029636</c:v>
                </c:pt>
                <c:pt idx="36280">
                  <c:v>136.35790643133538</c:v>
                </c:pt>
                <c:pt idx="36281">
                  <c:v>136.33513393723626</c:v>
                </c:pt>
                <c:pt idx="36282">
                  <c:v>136.31236683435259</c:v>
                </c:pt>
                <c:pt idx="36283">
                  <c:v>136.28959434025344</c:v>
                </c:pt>
                <c:pt idx="36284">
                  <c:v>136.2668218461543</c:v>
                </c:pt>
                <c:pt idx="36285">
                  <c:v>136.24405474327062</c:v>
                </c:pt>
                <c:pt idx="36286">
                  <c:v>136.22128224917151</c:v>
                </c:pt>
                <c:pt idx="36287">
                  <c:v>136.19850975507237</c:v>
                </c:pt>
                <c:pt idx="36288">
                  <c:v>136.17574265218869</c:v>
                </c:pt>
                <c:pt idx="36289">
                  <c:v>136.15297015808954</c:v>
                </c:pt>
                <c:pt idx="36290">
                  <c:v>136.13019766399043</c:v>
                </c:pt>
                <c:pt idx="36291">
                  <c:v>136.10743056110675</c:v>
                </c:pt>
                <c:pt idx="36292">
                  <c:v>136.08463650214577</c:v>
                </c:pt>
                <c:pt idx="36293">
                  <c:v>136.06186400804663</c:v>
                </c:pt>
                <c:pt idx="36294">
                  <c:v>136.04163603122765</c:v>
                </c:pt>
                <c:pt idx="36295">
                  <c:v>136.05428895231282</c:v>
                </c:pt>
                <c:pt idx="36296">
                  <c:v>136.08030997663329</c:v>
                </c:pt>
                <c:pt idx="36297">
                  <c:v>136.02471449225268</c:v>
                </c:pt>
                <c:pt idx="36298">
                  <c:v>135.99010624511206</c:v>
                </c:pt>
                <c:pt idx="36299">
                  <c:v>135.99752799999999</c:v>
                </c:pt>
                <c:pt idx="36300">
                  <c:v>135.97567355375446</c:v>
                </c:pt>
                <c:pt idx="36301">
                  <c:v>135.97238896280402</c:v>
                </c:pt>
                <c:pt idx="36302">
                  <c:v>135.96824658798283</c:v>
                </c:pt>
                <c:pt idx="36303">
                  <c:v>135.9346085930454</c:v>
                </c:pt>
                <c:pt idx="36304">
                  <c:v>135.89153796390531</c:v>
                </c:pt>
                <c:pt idx="36305">
                  <c:v>135.84842654818456</c:v>
                </c:pt>
                <c:pt idx="36306">
                  <c:v>135.80535591904447</c:v>
                </c:pt>
                <c:pt idx="36307">
                  <c:v>135.76229548654953</c:v>
                </c:pt>
                <c:pt idx="36308">
                  <c:v>135.71922485740942</c:v>
                </c:pt>
                <c:pt idx="36309">
                  <c:v>135.67615422826933</c:v>
                </c:pt>
                <c:pt idx="36310">
                  <c:v>135.63309379577436</c:v>
                </c:pt>
                <c:pt idx="36311">
                  <c:v>135.59002316663427</c:v>
                </c:pt>
                <c:pt idx="36312">
                  <c:v>135.54695253749415</c:v>
                </c:pt>
                <c:pt idx="36313">
                  <c:v>135.50389210499921</c:v>
                </c:pt>
                <c:pt idx="36314">
                  <c:v>135.46082147585912</c:v>
                </c:pt>
                <c:pt idx="36315">
                  <c:v>135.38051605436337</c:v>
                </c:pt>
                <c:pt idx="36316">
                  <c:v>135.33456931974249</c:v>
                </c:pt>
                <c:pt idx="36317">
                  <c:v>135.34775923581304</c:v>
                </c:pt>
                <c:pt idx="36318">
                  <c:v>135.31132546483909</c:v>
                </c:pt>
                <c:pt idx="36319">
                  <c:v>135.27490137911303</c:v>
                </c:pt>
                <c:pt idx="36320">
                  <c:v>135.22978575250357</c:v>
                </c:pt>
                <c:pt idx="36321">
                  <c:v>135.18394952514899</c:v>
                </c:pt>
                <c:pt idx="36322">
                  <c:v>135.14751737863614</c:v>
                </c:pt>
                <c:pt idx="36323">
                  <c:v>135.08388273009061</c:v>
                </c:pt>
                <c:pt idx="36324">
                  <c:v>135.02342195457436</c:v>
                </c:pt>
                <c:pt idx="36325">
                  <c:v>134.99306223996504</c:v>
                </c:pt>
                <c:pt idx="36326">
                  <c:v>134.96269533622129</c:v>
                </c:pt>
                <c:pt idx="36327">
                  <c:v>134.93232843247753</c:v>
                </c:pt>
                <c:pt idx="36328">
                  <c:v>134.90196871786821</c:v>
                </c:pt>
                <c:pt idx="36329">
                  <c:v>134.87160181412446</c:v>
                </c:pt>
                <c:pt idx="36330">
                  <c:v>134.8279188844688</c:v>
                </c:pt>
                <c:pt idx="36331">
                  <c:v>134.7833844793802</c:v>
                </c:pt>
                <c:pt idx="36332">
                  <c:v>134.74695912708631</c:v>
                </c:pt>
                <c:pt idx="36333">
                  <c:v>134.68982724391989</c:v>
                </c:pt>
                <c:pt idx="36334">
                  <c:v>134.60648408557807</c:v>
                </c:pt>
                <c:pt idx="36335">
                  <c:v>134.55780310944206</c:v>
                </c:pt>
                <c:pt idx="36336">
                  <c:v>134.52885480829755</c:v>
                </c:pt>
                <c:pt idx="36337">
                  <c:v>134.4815734</c:v>
                </c:pt>
                <c:pt idx="36338">
                  <c:v>134.43791549260848</c:v>
                </c:pt>
                <c:pt idx="36339">
                  <c:v>134.40147900813008</c:v>
                </c:pt>
                <c:pt idx="36340">
                  <c:v>134.36504271544715</c:v>
                </c:pt>
                <c:pt idx="36341">
                  <c:v>134.32861504878048</c:v>
                </c:pt>
                <c:pt idx="36342">
                  <c:v>134.29214425203253</c:v>
                </c:pt>
                <c:pt idx="36343">
                  <c:v>134.25570795934959</c:v>
                </c:pt>
                <c:pt idx="36344">
                  <c:v>134.21928029268292</c:v>
                </c:pt>
                <c:pt idx="36345">
                  <c:v>134.18284399999999</c:v>
                </c:pt>
                <c:pt idx="36346">
                  <c:v>134.14640770731708</c:v>
                </c:pt>
                <c:pt idx="36347">
                  <c:v>134.10998004065041</c:v>
                </c:pt>
                <c:pt idx="36348">
                  <c:v>134.07354374796748</c:v>
                </c:pt>
                <c:pt idx="36349">
                  <c:v>134.03709616070577</c:v>
                </c:pt>
                <c:pt idx="36350">
                  <c:v>134.01318432522652</c:v>
                </c:pt>
                <c:pt idx="36351">
                  <c:v>133.9443932305125</c:v>
                </c:pt>
                <c:pt idx="36352">
                  <c:v>133.94272706897374</c:v>
                </c:pt>
                <c:pt idx="36353">
                  <c:v>133.8888381981896</c:v>
                </c:pt>
                <c:pt idx="36354">
                  <c:v>133.8629</c:v>
                </c:pt>
                <c:pt idx="36355">
                  <c:v>133.82339007439199</c:v>
                </c:pt>
                <c:pt idx="36356">
                  <c:v>133.78202963328565</c:v>
                </c:pt>
                <c:pt idx="36357">
                  <c:v>133.6650801454112</c:v>
                </c:pt>
                <c:pt idx="36358">
                  <c:v>133.62771599999999</c:v>
                </c:pt>
                <c:pt idx="36359">
                  <c:v>133.62771599999999</c:v>
                </c:pt>
                <c:pt idx="36360">
                  <c:v>133.62771599999999</c:v>
                </c:pt>
                <c:pt idx="36361">
                  <c:v>133.62771599999999</c:v>
                </c:pt>
                <c:pt idx="36362">
                  <c:v>133.62771599999999</c:v>
                </c:pt>
                <c:pt idx="36363">
                  <c:v>133.55273689916567</c:v>
                </c:pt>
                <c:pt idx="36364">
                  <c:v>133.48130138173582</c:v>
                </c:pt>
                <c:pt idx="36365">
                  <c:v>133.52868003051978</c:v>
                </c:pt>
                <c:pt idx="36366">
                  <c:v>133.50384302432045</c:v>
                </c:pt>
                <c:pt idx="36367">
                  <c:v>133.46914524735078</c:v>
                </c:pt>
                <c:pt idx="36368">
                  <c:v>133.44976414695662</c:v>
                </c:pt>
                <c:pt idx="36369">
                  <c:v>133.43038763489116</c:v>
                </c:pt>
                <c:pt idx="36370">
                  <c:v>133.41100653449701</c:v>
                </c:pt>
                <c:pt idx="36371">
                  <c:v>133.39162543410288</c:v>
                </c:pt>
                <c:pt idx="36372">
                  <c:v>133.37224892203741</c:v>
                </c:pt>
                <c:pt idx="36373">
                  <c:v>133.35286782164326</c:v>
                </c:pt>
                <c:pt idx="36374">
                  <c:v>133.3334867212491</c:v>
                </c:pt>
                <c:pt idx="36375">
                  <c:v>133.31411020918364</c:v>
                </c:pt>
                <c:pt idx="36376">
                  <c:v>133.29472910878951</c:v>
                </c:pt>
                <c:pt idx="36377">
                  <c:v>133.27534800839535</c:v>
                </c:pt>
                <c:pt idx="36378">
                  <c:v>133.25597149632989</c:v>
                </c:pt>
                <c:pt idx="36379">
                  <c:v>133.23659039593574</c:v>
                </c:pt>
                <c:pt idx="36380">
                  <c:v>133.21719094222684</c:v>
                </c:pt>
                <c:pt idx="36381">
                  <c:v>133.19780984183268</c:v>
                </c:pt>
                <c:pt idx="36382">
                  <c:v>133.17843332976722</c:v>
                </c:pt>
                <c:pt idx="36383">
                  <c:v>133.15905222937306</c:v>
                </c:pt>
                <c:pt idx="36384">
                  <c:v>133.1396711289789</c:v>
                </c:pt>
                <c:pt idx="36385">
                  <c:v>133.12029461691347</c:v>
                </c:pt>
                <c:pt idx="36386">
                  <c:v>133.10091351651931</c:v>
                </c:pt>
                <c:pt idx="36387">
                  <c:v>133.08153241612516</c:v>
                </c:pt>
                <c:pt idx="36388">
                  <c:v>133.06215590405969</c:v>
                </c:pt>
                <c:pt idx="36389">
                  <c:v>133.04277480366557</c:v>
                </c:pt>
                <c:pt idx="36390">
                  <c:v>133.02339370327141</c:v>
                </c:pt>
                <c:pt idx="36391">
                  <c:v>133.00401719120595</c:v>
                </c:pt>
                <c:pt idx="36392">
                  <c:v>132.98461773749702</c:v>
                </c:pt>
                <c:pt idx="36393">
                  <c:v>132.96523663710289</c:v>
                </c:pt>
                <c:pt idx="36394">
                  <c:v>132.94586012503743</c:v>
                </c:pt>
                <c:pt idx="36395">
                  <c:v>132.92647902464327</c:v>
                </c:pt>
                <c:pt idx="36396">
                  <c:v>132.90709792424911</c:v>
                </c:pt>
                <c:pt idx="36397">
                  <c:v>132.88772141218365</c:v>
                </c:pt>
                <c:pt idx="36398">
                  <c:v>132.86834031178952</c:v>
                </c:pt>
                <c:pt idx="36399">
                  <c:v>132.84895921139537</c:v>
                </c:pt>
                <c:pt idx="36400">
                  <c:v>132.8295826993299</c:v>
                </c:pt>
                <c:pt idx="36401">
                  <c:v>132.81020159893575</c:v>
                </c:pt>
                <c:pt idx="36402">
                  <c:v>132.79082049854159</c:v>
                </c:pt>
                <c:pt idx="36403">
                  <c:v>132.77144398647616</c:v>
                </c:pt>
                <c:pt idx="36404">
                  <c:v>132.752062886082</c:v>
                </c:pt>
                <c:pt idx="36405">
                  <c:v>132.73266343237307</c:v>
                </c:pt>
                <c:pt idx="36406">
                  <c:v>132.71328233197892</c:v>
                </c:pt>
                <c:pt idx="36407">
                  <c:v>132.69390581991348</c:v>
                </c:pt>
                <c:pt idx="36408">
                  <c:v>132.67452471951933</c:v>
                </c:pt>
                <c:pt idx="36409">
                  <c:v>132.65514361912517</c:v>
                </c:pt>
                <c:pt idx="36410">
                  <c:v>132.63576710705971</c:v>
                </c:pt>
                <c:pt idx="36411">
                  <c:v>132.61638600666555</c:v>
                </c:pt>
                <c:pt idx="36412">
                  <c:v>132.59700490627142</c:v>
                </c:pt>
                <c:pt idx="36413">
                  <c:v>132.57767978493087</c:v>
                </c:pt>
                <c:pt idx="36414">
                  <c:v>132.56227454887934</c:v>
                </c:pt>
                <c:pt idx="36415">
                  <c:v>132.59120253772457</c:v>
                </c:pt>
                <c:pt idx="36416">
                  <c:v>132.53279985598473</c:v>
                </c:pt>
                <c:pt idx="36417">
                  <c:v>132.61097791320933</c:v>
                </c:pt>
                <c:pt idx="36418">
                  <c:v>132.57902615275862</c:v>
                </c:pt>
                <c:pt idx="36419">
                  <c:v>132.5839725099847</c:v>
                </c:pt>
                <c:pt idx="36420">
                  <c:v>132.58891886721077</c:v>
                </c:pt>
                <c:pt idx="36421">
                  <c:v>132.59386405342426</c:v>
                </c:pt>
                <c:pt idx="36422">
                  <c:v>132.59881041065034</c:v>
                </c:pt>
                <c:pt idx="36423">
                  <c:v>132.60375676787643</c:v>
                </c:pt>
                <c:pt idx="36424">
                  <c:v>132.6087019540899</c:v>
                </c:pt>
                <c:pt idx="36425">
                  <c:v>132.61364831131598</c:v>
                </c:pt>
                <c:pt idx="36426">
                  <c:v>132.61859935259247</c:v>
                </c:pt>
                <c:pt idx="36427">
                  <c:v>132.62354570981856</c:v>
                </c:pt>
                <c:pt idx="36428">
                  <c:v>132.62849089603202</c:v>
                </c:pt>
                <c:pt idx="36429">
                  <c:v>132.63343725325811</c:v>
                </c:pt>
                <c:pt idx="36430">
                  <c:v>132.6383836104842</c:v>
                </c:pt>
                <c:pt idx="36431">
                  <c:v>132.64332879669769</c:v>
                </c:pt>
                <c:pt idx="36432">
                  <c:v>132.64827515392375</c:v>
                </c:pt>
                <c:pt idx="36433">
                  <c:v>132.65322151114984</c:v>
                </c:pt>
                <c:pt idx="36434">
                  <c:v>132.65816669736333</c:v>
                </c:pt>
                <c:pt idx="36435">
                  <c:v>132.66311305458942</c:v>
                </c:pt>
                <c:pt idx="36436">
                  <c:v>132.66805941181548</c:v>
                </c:pt>
                <c:pt idx="36437">
                  <c:v>132.67300459802897</c:v>
                </c:pt>
                <c:pt idx="36438">
                  <c:v>132.67795563930545</c:v>
                </c:pt>
                <c:pt idx="36439">
                  <c:v>132.68290199653154</c:v>
                </c:pt>
                <c:pt idx="36440">
                  <c:v>132.687847182745</c:v>
                </c:pt>
                <c:pt idx="36441">
                  <c:v>132.69279353997109</c:v>
                </c:pt>
                <c:pt idx="36442">
                  <c:v>132.69773989719718</c:v>
                </c:pt>
                <c:pt idx="36443">
                  <c:v>132.70268508341067</c:v>
                </c:pt>
                <c:pt idx="36444">
                  <c:v>132.70763144063673</c:v>
                </c:pt>
                <c:pt idx="36445">
                  <c:v>132.71257779786282</c:v>
                </c:pt>
                <c:pt idx="36446">
                  <c:v>132.71752298407631</c:v>
                </c:pt>
                <c:pt idx="36447">
                  <c:v>132.7224693413024</c:v>
                </c:pt>
                <c:pt idx="36448">
                  <c:v>132.72741569852846</c:v>
                </c:pt>
                <c:pt idx="36449">
                  <c:v>132.73236088474195</c:v>
                </c:pt>
                <c:pt idx="36450">
                  <c:v>132.73730724196804</c:v>
                </c:pt>
                <c:pt idx="36451">
                  <c:v>132.74225828324452</c:v>
                </c:pt>
                <c:pt idx="36452">
                  <c:v>132.74720464047058</c:v>
                </c:pt>
                <c:pt idx="36453">
                  <c:v>132.75214982668408</c:v>
                </c:pt>
                <c:pt idx="36454">
                  <c:v>132.75709618391016</c:v>
                </c:pt>
                <c:pt idx="36455">
                  <c:v>132.76204254113625</c:v>
                </c:pt>
                <c:pt idx="36456">
                  <c:v>132.76698772734971</c:v>
                </c:pt>
                <c:pt idx="36457">
                  <c:v>132.7719340845758</c:v>
                </c:pt>
                <c:pt idx="36458">
                  <c:v>132.77688044180189</c:v>
                </c:pt>
                <c:pt idx="36459">
                  <c:v>132.78182562801538</c:v>
                </c:pt>
                <c:pt idx="36460">
                  <c:v>132.78677198524144</c:v>
                </c:pt>
                <c:pt idx="36461">
                  <c:v>132.79171717145493</c:v>
                </c:pt>
                <c:pt idx="36462">
                  <c:v>132.7875832603099</c:v>
                </c:pt>
                <c:pt idx="36463">
                  <c:v>132.75525662517882</c:v>
                </c:pt>
                <c:pt idx="36464">
                  <c:v>132.74557382403432</c:v>
                </c:pt>
                <c:pt idx="36465">
                  <c:v>132.75061106626936</c:v>
                </c:pt>
                <c:pt idx="36466">
                  <c:v>132.71418056318549</c:v>
                </c:pt>
                <c:pt idx="36467">
                  <c:v>132.70564019885549</c:v>
                </c:pt>
                <c:pt idx="36468">
                  <c:v>132.74507661025029</c:v>
                </c:pt>
                <c:pt idx="36469">
                  <c:v>132.69532444253696</c:v>
                </c:pt>
                <c:pt idx="36470">
                  <c:v>132.66894500000001</c:v>
                </c:pt>
                <c:pt idx="36471">
                  <c:v>132.66860559604783</c:v>
                </c:pt>
                <c:pt idx="36472">
                  <c:v>132.66740589538335</c:v>
                </c:pt>
                <c:pt idx="36473">
                  <c:v>132.66620619471891</c:v>
                </c:pt>
                <c:pt idx="36474">
                  <c:v>132.66500677807448</c:v>
                </c:pt>
                <c:pt idx="36475">
                  <c:v>132.66380707741004</c:v>
                </c:pt>
                <c:pt idx="36476">
                  <c:v>132.66260624066541</c:v>
                </c:pt>
                <c:pt idx="36477">
                  <c:v>132.66140654000094</c:v>
                </c:pt>
                <c:pt idx="36478">
                  <c:v>132.66020712335654</c:v>
                </c:pt>
                <c:pt idx="36479">
                  <c:v>132.65900742269207</c:v>
                </c:pt>
                <c:pt idx="36480">
                  <c:v>132.65780772202763</c:v>
                </c:pt>
                <c:pt idx="36481">
                  <c:v>132.6566083053832</c:v>
                </c:pt>
                <c:pt idx="36482">
                  <c:v>132.65540860471876</c:v>
                </c:pt>
                <c:pt idx="36483">
                  <c:v>132.65420918807433</c:v>
                </c:pt>
                <c:pt idx="36484">
                  <c:v>132.65300948740989</c:v>
                </c:pt>
                <c:pt idx="36485">
                  <c:v>132.65180978674542</c:v>
                </c:pt>
                <c:pt idx="36486">
                  <c:v>132.66241446007152</c:v>
                </c:pt>
                <c:pt idx="36487">
                  <c:v>132.70512400000001</c:v>
                </c:pt>
                <c:pt idx="36488">
                  <c:v>132.68038037672866</c:v>
                </c:pt>
                <c:pt idx="36489">
                  <c:v>132.60082654994042</c:v>
                </c:pt>
                <c:pt idx="36490">
                  <c:v>132.61029461659513</c:v>
                </c:pt>
                <c:pt idx="36491">
                  <c:v>132.59207190128757</c:v>
                </c:pt>
                <c:pt idx="36492">
                  <c:v>132.57512217582291</c:v>
                </c:pt>
                <c:pt idx="36493">
                  <c:v>132.56187585878394</c:v>
                </c:pt>
                <c:pt idx="36494">
                  <c:v>132.54862640503714</c:v>
                </c:pt>
                <c:pt idx="36495">
                  <c:v>132.53537695129037</c:v>
                </c:pt>
                <c:pt idx="36496">
                  <c:v>132.52213063425137</c:v>
                </c:pt>
                <c:pt idx="36497">
                  <c:v>132.5088811805046</c:v>
                </c:pt>
                <c:pt idx="36498">
                  <c:v>132.49563172675781</c:v>
                </c:pt>
                <c:pt idx="36499">
                  <c:v>132.48238540971883</c:v>
                </c:pt>
                <c:pt idx="36500">
                  <c:v>132.45587395539405</c:v>
                </c:pt>
                <c:pt idx="36501">
                  <c:v>132.44262450164726</c:v>
                </c:pt>
                <c:pt idx="36502">
                  <c:v>132.42937818460828</c:v>
                </c:pt>
                <c:pt idx="36503">
                  <c:v>132.41612873086149</c:v>
                </c:pt>
                <c:pt idx="36504">
                  <c:v>132.40288241382251</c:v>
                </c:pt>
                <c:pt idx="36505">
                  <c:v>132.38963296007572</c:v>
                </c:pt>
                <c:pt idx="36506">
                  <c:v>132.37638350632892</c:v>
                </c:pt>
                <c:pt idx="36507">
                  <c:v>132.36313718928994</c:v>
                </c:pt>
                <c:pt idx="36508">
                  <c:v>132.34988773554315</c:v>
                </c:pt>
                <c:pt idx="36509">
                  <c:v>132.33663828179638</c:v>
                </c:pt>
                <c:pt idx="36510">
                  <c:v>131.58042747809807</c:v>
                </c:pt>
                <c:pt idx="36511">
                  <c:v>131.57173267564886</c:v>
                </c:pt>
                <c:pt idx="36512">
                  <c:v>131.56303787319968</c:v>
                </c:pt>
                <c:pt idx="36513">
                  <c:v>131.55434512917907</c:v>
                </c:pt>
                <c:pt idx="36514">
                  <c:v>131.54565032672988</c:v>
                </c:pt>
                <c:pt idx="36515">
                  <c:v>131.53694729056625</c:v>
                </c:pt>
                <c:pt idx="36516">
                  <c:v>131.52825248811703</c:v>
                </c:pt>
                <c:pt idx="36517">
                  <c:v>131.51955974409645</c:v>
                </c:pt>
                <c:pt idx="36518">
                  <c:v>131.51086494164724</c:v>
                </c:pt>
                <c:pt idx="36519">
                  <c:v>131.50217013919806</c:v>
                </c:pt>
                <c:pt idx="36520">
                  <c:v>131.46739504625847</c:v>
                </c:pt>
                <c:pt idx="36521">
                  <c:v>131.45870024380926</c:v>
                </c:pt>
                <c:pt idx="36522">
                  <c:v>131.45000544136005</c:v>
                </c:pt>
                <c:pt idx="36523">
                  <c:v>131.44131269733947</c:v>
                </c:pt>
                <c:pt idx="36524">
                  <c:v>131.43261789489026</c:v>
                </c:pt>
                <c:pt idx="36525">
                  <c:v>131.42391485872662</c:v>
                </c:pt>
                <c:pt idx="36526">
                  <c:v>131.41522211470604</c:v>
                </c:pt>
                <c:pt idx="36527">
                  <c:v>131.40652731225683</c:v>
                </c:pt>
                <c:pt idx="36528">
                  <c:v>131.39783250980764</c:v>
                </c:pt>
                <c:pt idx="36529">
                  <c:v>131.38913976578704</c:v>
                </c:pt>
                <c:pt idx="36530">
                  <c:v>131.38044496333785</c:v>
                </c:pt>
                <c:pt idx="36531">
                  <c:v>131.37175016088864</c:v>
                </c:pt>
                <c:pt idx="36532">
                  <c:v>131.36305741686806</c:v>
                </c:pt>
                <c:pt idx="36533">
                  <c:v>131.35436261441885</c:v>
                </c:pt>
                <c:pt idx="36534">
                  <c:v>131.34566781196966</c:v>
                </c:pt>
                <c:pt idx="36535">
                  <c:v>131.33697506794906</c:v>
                </c:pt>
                <c:pt idx="36536">
                  <c:v>131.32828026549987</c:v>
                </c:pt>
                <c:pt idx="36537">
                  <c:v>131.3195772293362</c:v>
                </c:pt>
                <c:pt idx="36538">
                  <c:v>131.31088242688702</c:v>
                </c:pt>
                <c:pt idx="36539">
                  <c:v>131.30218968286641</c:v>
                </c:pt>
                <c:pt idx="36540">
                  <c:v>131.29157047329517</c:v>
                </c:pt>
                <c:pt idx="36541">
                  <c:v>131.25652649570813</c:v>
                </c:pt>
                <c:pt idx="36542">
                  <c:v>131.23680098259831</c:v>
                </c:pt>
                <c:pt idx="36543">
                  <c:v>131.20857456151646</c:v>
                </c:pt>
                <c:pt idx="36544">
                  <c:v>131.2561471137339</c:v>
                </c:pt>
                <c:pt idx="36545">
                  <c:v>131.23224521983786</c:v>
                </c:pt>
                <c:pt idx="36546">
                  <c:v>131.1694908736591</c:v>
                </c:pt>
                <c:pt idx="36547">
                  <c:v>131.17478661349548</c:v>
                </c:pt>
                <c:pt idx="36548">
                  <c:v>131.09282969384836</c:v>
                </c:pt>
                <c:pt idx="36549">
                  <c:v>131.0752711448867</c:v>
                </c:pt>
                <c:pt idx="36550">
                  <c:v>131.06208815668049</c:v>
                </c:pt>
                <c:pt idx="36551">
                  <c:v>131.04892075857387</c:v>
                </c:pt>
                <c:pt idx="36552">
                  <c:v>131.03575024244736</c:v>
                </c:pt>
                <c:pt idx="36553">
                  <c:v>131.02257972632083</c:v>
                </c:pt>
                <c:pt idx="36554">
                  <c:v>131.00941232821421</c:v>
                </c:pt>
                <c:pt idx="36555">
                  <c:v>130.99624181208767</c:v>
                </c:pt>
                <c:pt idx="36556">
                  <c:v>130.98307129596114</c:v>
                </c:pt>
                <c:pt idx="36557">
                  <c:v>130.96990389785452</c:v>
                </c:pt>
                <c:pt idx="36558">
                  <c:v>130.95673338172801</c:v>
                </c:pt>
                <c:pt idx="36559">
                  <c:v>130.94356286560148</c:v>
                </c:pt>
                <c:pt idx="36560">
                  <c:v>130.93039546749486</c:v>
                </c:pt>
                <c:pt idx="36561">
                  <c:v>130.91722495136833</c:v>
                </c:pt>
                <c:pt idx="36562">
                  <c:v>130.90404196316214</c:v>
                </c:pt>
                <c:pt idx="36563">
                  <c:v>130.89087144703561</c:v>
                </c:pt>
                <c:pt idx="36564">
                  <c:v>130.87770404892899</c:v>
                </c:pt>
                <c:pt idx="36565">
                  <c:v>130.86453353280245</c:v>
                </c:pt>
                <c:pt idx="36566">
                  <c:v>130.85136301667592</c:v>
                </c:pt>
                <c:pt idx="36567">
                  <c:v>130.83819561856933</c:v>
                </c:pt>
                <c:pt idx="36568">
                  <c:v>130.82502510244279</c:v>
                </c:pt>
                <c:pt idx="36569">
                  <c:v>130.81185458631626</c:v>
                </c:pt>
                <c:pt idx="36570">
                  <c:v>130.79868718820964</c:v>
                </c:pt>
                <c:pt idx="36571">
                  <c:v>130.78551667208311</c:v>
                </c:pt>
                <c:pt idx="36572">
                  <c:v>130.77234615595657</c:v>
                </c:pt>
                <c:pt idx="36573">
                  <c:v>130.75917875784998</c:v>
                </c:pt>
                <c:pt idx="36574">
                  <c:v>130.74600824172344</c:v>
                </c:pt>
                <c:pt idx="36575">
                  <c:v>130.73282525351723</c:v>
                </c:pt>
                <c:pt idx="36576">
                  <c:v>130.71965785541062</c:v>
                </c:pt>
                <c:pt idx="36577">
                  <c:v>130.70648733928411</c:v>
                </c:pt>
                <c:pt idx="36578">
                  <c:v>130.69331682315757</c:v>
                </c:pt>
                <c:pt idx="36579">
                  <c:v>130.68014942505096</c:v>
                </c:pt>
                <c:pt idx="36580">
                  <c:v>130.66697890892442</c:v>
                </c:pt>
                <c:pt idx="36581">
                  <c:v>130.65380839279788</c:v>
                </c:pt>
                <c:pt idx="36582">
                  <c:v>130.64064099469127</c:v>
                </c:pt>
                <c:pt idx="36583">
                  <c:v>130.62747047856476</c:v>
                </c:pt>
                <c:pt idx="36584">
                  <c:v>130.61429996243822</c:v>
                </c:pt>
                <c:pt idx="36585">
                  <c:v>130.60113256433161</c:v>
                </c:pt>
                <c:pt idx="36586">
                  <c:v>130.58796204820507</c:v>
                </c:pt>
                <c:pt idx="36587">
                  <c:v>130.57477905999889</c:v>
                </c:pt>
                <c:pt idx="36588">
                  <c:v>130.56160854387235</c:v>
                </c:pt>
                <c:pt idx="36589">
                  <c:v>130.54844114576574</c:v>
                </c:pt>
                <c:pt idx="36590">
                  <c:v>130.5352706296392</c:v>
                </c:pt>
                <c:pt idx="36591">
                  <c:v>130.52210011351266</c:v>
                </c:pt>
                <c:pt idx="36592">
                  <c:v>130.50893271540605</c:v>
                </c:pt>
                <c:pt idx="36593">
                  <c:v>130.49576219927954</c:v>
                </c:pt>
                <c:pt idx="36594">
                  <c:v>130.482591683153</c:v>
                </c:pt>
                <c:pt idx="36595">
                  <c:v>130.46942428504639</c:v>
                </c:pt>
                <c:pt idx="36596">
                  <c:v>130.45625376891985</c:v>
                </c:pt>
                <c:pt idx="36597">
                  <c:v>130.44308325279331</c:v>
                </c:pt>
                <c:pt idx="36598">
                  <c:v>130.4299158546867</c:v>
                </c:pt>
                <c:pt idx="36599">
                  <c:v>130.41674533856019</c:v>
                </c:pt>
                <c:pt idx="36600">
                  <c:v>130.40356235035398</c:v>
                </c:pt>
                <c:pt idx="36601">
                  <c:v>130.39039495224736</c:v>
                </c:pt>
                <c:pt idx="36602">
                  <c:v>130.37722443612085</c:v>
                </c:pt>
                <c:pt idx="36603">
                  <c:v>130.36405391999432</c:v>
                </c:pt>
                <c:pt idx="36604">
                  <c:v>130.353409</c:v>
                </c:pt>
                <c:pt idx="36605">
                  <c:v>130.34979305197902</c:v>
                </c:pt>
                <c:pt idx="36606">
                  <c:v>130.33531199999999</c:v>
                </c:pt>
                <c:pt idx="36607">
                  <c:v>130.46056315679442</c:v>
                </c:pt>
                <c:pt idx="36608">
                  <c:v>130.47112288053759</c:v>
                </c:pt>
                <c:pt idx="36609">
                  <c:v>130.48760178795422</c:v>
                </c:pt>
                <c:pt idx="36610">
                  <c:v>130.51610463414633</c:v>
                </c:pt>
                <c:pt idx="36611">
                  <c:v>130.55917611747137</c:v>
                </c:pt>
                <c:pt idx="36612">
                  <c:v>130.52491993180686</c:v>
                </c:pt>
                <c:pt idx="36613">
                  <c:v>130.63116813304723</c:v>
                </c:pt>
                <c:pt idx="36614">
                  <c:v>130.58748186048766</c:v>
                </c:pt>
                <c:pt idx="36615">
                  <c:v>130.58251315017608</c:v>
                </c:pt>
                <c:pt idx="36616">
                  <c:v>130.57754443986451</c:v>
                </c:pt>
                <c:pt idx="36617">
                  <c:v>130.57257690585749</c:v>
                </c:pt>
                <c:pt idx="36618">
                  <c:v>130.56760819554592</c:v>
                </c:pt>
                <c:pt idx="36619">
                  <c:v>130.56263948523434</c:v>
                </c:pt>
                <c:pt idx="36620">
                  <c:v>130.55767195122729</c:v>
                </c:pt>
                <c:pt idx="36621">
                  <c:v>130.55270324091572</c:v>
                </c:pt>
                <c:pt idx="36622">
                  <c:v>130.54773453060417</c:v>
                </c:pt>
                <c:pt idx="36623">
                  <c:v>130.54276699659712</c:v>
                </c:pt>
                <c:pt idx="36624">
                  <c:v>130.53779828628555</c:v>
                </c:pt>
                <c:pt idx="36625">
                  <c:v>130.53282487075589</c:v>
                </c:pt>
                <c:pt idx="36626">
                  <c:v>130.52785733674884</c:v>
                </c:pt>
                <c:pt idx="36627">
                  <c:v>130.52288862643726</c:v>
                </c:pt>
                <c:pt idx="36628">
                  <c:v>130.51791991612569</c:v>
                </c:pt>
                <c:pt idx="36629">
                  <c:v>130.51295238211867</c:v>
                </c:pt>
                <c:pt idx="36630">
                  <c:v>130.5079836718071</c:v>
                </c:pt>
                <c:pt idx="36631">
                  <c:v>130.50301496149552</c:v>
                </c:pt>
                <c:pt idx="36632">
                  <c:v>130.49804742748847</c:v>
                </c:pt>
                <c:pt idx="36633">
                  <c:v>130.4930787171769</c:v>
                </c:pt>
                <c:pt idx="36634">
                  <c:v>130.48811000686533</c:v>
                </c:pt>
                <c:pt idx="36635">
                  <c:v>130.4831424728583</c:v>
                </c:pt>
                <c:pt idx="36636">
                  <c:v>130.47817376254673</c:v>
                </c:pt>
                <c:pt idx="36637">
                  <c:v>130.47320034701707</c:v>
                </c:pt>
                <c:pt idx="36638">
                  <c:v>130.4682316367055</c:v>
                </c:pt>
                <c:pt idx="36639">
                  <c:v>130.46326410269845</c:v>
                </c:pt>
                <c:pt idx="36640">
                  <c:v>130.45829539238687</c:v>
                </c:pt>
                <c:pt idx="36641">
                  <c:v>130.4533266820753</c:v>
                </c:pt>
                <c:pt idx="36642">
                  <c:v>130.44835914806828</c:v>
                </c:pt>
                <c:pt idx="36643">
                  <c:v>130.4433904377567</c:v>
                </c:pt>
                <c:pt idx="36644">
                  <c:v>130.43842172744513</c:v>
                </c:pt>
                <c:pt idx="36645">
                  <c:v>130.43345419343808</c:v>
                </c:pt>
                <c:pt idx="36646">
                  <c:v>130.42848548312651</c:v>
                </c:pt>
                <c:pt idx="36647">
                  <c:v>130.42351677281493</c:v>
                </c:pt>
                <c:pt idx="36648">
                  <c:v>130.41854923880791</c:v>
                </c:pt>
                <c:pt idx="36649">
                  <c:v>130.41358052849634</c:v>
                </c:pt>
                <c:pt idx="36650">
                  <c:v>130.40860711296668</c:v>
                </c:pt>
                <c:pt idx="36651">
                  <c:v>130.40363957895963</c:v>
                </c:pt>
                <c:pt idx="36652">
                  <c:v>130.39867086864805</c:v>
                </c:pt>
                <c:pt idx="36653">
                  <c:v>130.39370215833648</c:v>
                </c:pt>
                <c:pt idx="36654">
                  <c:v>130.38873462432943</c:v>
                </c:pt>
                <c:pt idx="36655">
                  <c:v>130.38376591401789</c:v>
                </c:pt>
                <c:pt idx="36656">
                  <c:v>130.37879720370631</c:v>
                </c:pt>
                <c:pt idx="36657">
                  <c:v>130.37382966969926</c:v>
                </c:pt>
                <c:pt idx="36658">
                  <c:v>130.35221059370528</c:v>
                </c:pt>
                <c:pt idx="36659">
                  <c:v>130.3450854155937</c:v>
                </c:pt>
                <c:pt idx="36660">
                  <c:v>130.3237286319428</c:v>
                </c:pt>
                <c:pt idx="36661">
                  <c:v>130.29913300000001</c:v>
                </c:pt>
                <c:pt idx="36662">
                  <c:v>130.29913300000001</c:v>
                </c:pt>
                <c:pt idx="36663">
                  <c:v>130.2888447170441</c:v>
                </c:pt>
                <c:pt idx="36664">
                  <c:v>130.28105199999999</c:v>
                </c:pt>
                <c:pt idx="36665">
                  <c:v>130.28105199999999</c:v>
                </c:pt>
                <c:pt idx="36666">
                  <c:v>130.22768521811679</c:v>
                </c:pt>
                <c:pt idx="36667">
                  <c:v>130.19059799999999</c:v>
                </c:pt>
                <c:pt idx="36668">
                  <c:v>130.19059799999999</c:v>
                </c:pt>
                <c:pt idx="36669">
                  <c:v>130.19059799999999</c:v>
                </c:pt>
                <c:pt idx="36670">
                  <c:v>130.19059799999999</c:v>
                </c:pt>
                <c:pt idx="36671">
                  <c:v>130.19059799999999</c:v>
                </c:pt>
                <c:pt idx="36672">
                  <c:v>130.19059799999999</c:v>
                </c:pt>
                <c:pt idx="36673">
                  <c:v>130.19059799999999</c:v>
                </c:pt>
                <c:pt idx="36674">
                  <c:v>130.19059799999999</c:v>
                </c:pt>
                <c:pt idx="36675">
                  <c:v>130.19059799999999</c:v>
                </c:pt>
                <c:pt idx="36676">
                  <c:v>130.19059799999999</c:v>
                </c:pt>
                <c:pt idx="36677">
                  <c:v>130.19059799999999</c:v>
                </c:pt>
                <c:pt idx="36678">
                  <c:v>130.19059799999999</c:v>
                </c:pt>
                <c:pt idx="36679">
                  <c:v>130.19059799999999</c:v>
                </c:pt>
                <c:pt idx="36680">
                  <c:v>130.19059799999999</c:v>
                </c:pt>
                <c:pt idx="36681">
                  <c:v>130.19059799999999</c:v>
                </c:pt>
                <c:pt idx="36682">
                  <c:v>130.19059799999999</c:v>
                </c:pt>
                <c:pt idx="36683">
                  <c:v>130.19059799999999</c:v>
                </c:pt>
                <c:pt idx="36684">
                  <c:v>130.19059799999999</c:v>
                </c:pt>
                <c:pt idx="36685">
                  <c:v>130.19059799999999</c:v>
                </c:pt>
                <c:pt idx="36686">
                  <c:v>130.19059799999999</c:v>
                </c:pt>
                <c:pt idx="36687">
                  <c:v>130.19059799999999</c:v>
                </c:pt>
                <c:pt idx="36688">
                  <c:v>130.19059799999999</c:v>
                </c:pt>
                <c:pt idx="36689">
                  <c:v>130.19059799999999</c:v>
                </c:pt>
                <c:pt idx="36690">
                  <c:v>130.19059799999999</c:v>
                </c:pt>
                <c:pt idx="36691">
                  <c:v>130.19059799999999</c:v>
                </c:pt>
                <c:pt idx="36692">
                  <c:v>130.19059799999999</c:v>
                </c:pt>
                <c:pt idx="36693">
                  <c:v>130.19059799999999</c:v>
                </c:pt>
                <c:pt idx="36694">
                  <c:v>130.19059799999999</c:v>
                </c:pt>
                <c:pt idx="36695">
                  <c:v>130.19059799999999</c:v>
                </c:pt>
                <c:pt idx="36696">
                  <c:v>130.19059799999999</c:v>
                </c:pt>
                <c:pt idx="36697">
                  <c:v>130.19059799999999</c:v>
                </c:pt>
                <c:pt idx="36698">
                  <c:v>130.19059799999999</c:v>
                </c:pt>
                <c:pt idx="36699">
                  <c:v>130.19059799999999</c:v>
                </c:pt>
                <c:pt idx="36700">
                  <c:v>130.19059799999999</c:v>
                </c:pt>
                <c:pt idx="36701">
                  <c:v>130.19059799999999</c:v>
                </c:pt>
                <c:pt idx="36702">
                  <c:v>130.19059799999999</c:v>
                </c:pt>
                <c:pt idx="36703">
                  <c:v>130.19059799999999</c:v>
                </c:pt>
                <c:pt idx="36704">
                  <c:v>130.19059799999999</c:v>
                </c:pt>
                <c:pt idx="36705">
                  <c:v>130.19059799999999</c:v>
                </c:pt>
                <c:pt idx="36706">
                  <c:v>130.19059799999999</c:v>
                </c:pt>
                <c:pt idx="36707">
                  <c:v>130.19059799999999</c:v>
                </c:pt>
                <c:pt idx="36708">
                  <c:v>130.19059799999999</c:v>
                </c:pt>
                <c:pt idx="36709">
                  <c:v>130.19059799999999</c:v>
                </c:pt>
                <c:pt idx="36710">
                  <c:v>130.19059799999999</c:v>
                </c:pt>
                <c:pt idx="36711">
                  <c:v>130.19059799999999</c:v>
                </c:pt>
                <c:pt idx="36712">
                  <c:v>130.19059799999999</c:v>
                </c:pt>
                <c:pt idx="36713">
                  <c:v>130.19059799999999</c:v>
                </c:pt>
                <c:pt idx="36714">
                  <c:v>130.19059799999999</c:v>
                </c:pt>
                <c:pt idx="36715">
                  <c:v>130.19059799999999</c:v>
                </c:pt>
                <c:pt idx="36716">
                  <c:v>130.19059799999999</c:v>
                </c:pt>
                <c:pt idx="36717">
                  <c:v>130.19059799999999</c:v>
                </c:pt>
                <c:pt idx="36718">
                  <c:v>130.19059799999999</c:v>
                </c:pt>
                <c:pt idx="36719">
                  <c:v>130.19059799999999</c:v>
                </c:pt>
                <c:pt idx="36720">
                  <c:v>130.19059799999999</c:v>
                </c:pt>
                <c:pt idx="36721">
                  <c:v>130.15903039094158</c:v>
                </c:pt>
                <c:pt idx="36722">
                  <c:v>130.09370110014305</c:v>
                </c:pt>
                <c:pt idx="36723">
                  <c:v>130.05578832665714</c:v>
                </c:pt>
                <c:pt idx="36724">
                  <c:v>130.00298243599525</c:v>
                </c:pt>
                <c:pt idx="36725">
                  <c:v>129.97793520195518</c:v>
                </c:pt>
                <c:pt idx="36726">
                  <c:v>129.93454205436339</c:v>
                </c:pt>
                <c:pt idx="36727">
                  <c:v>129.90115399999999</c:v>
                </c:pt>
                <c:pt idx="36728">
                  <c:v>129.92281224791418</c:v>
                </c:pt>
                <c:pt idx="36729">
                  <c:v>129.91138315546019</c:v>
                </c:pt>
                <c:pt idx="36730">
                  <c:v>129.83904955225231</c:v>
                </c:pt>
                <c:pt idx="36731">
                  <c:v>129.81992095913088</c:v>
                </c:pt>
                <c:pt idx="36732">
                  <c:v>129.80079689455897</c:v>
                </c:pt>
                <c:pt idx="36733">
                  <c:v>129.78166830143755</c:v>
                </c:pt>
                <c:pt idx="36734">
                  <c:v>129.76253970831613</c:v>
                </c:pt>
                <c:pt idx="36735">
                  <c:v>129.74341564374424</c:v>
                </c:pt>
                <c:pt idx="36736">
                  <c:v>129.72428705062282</c:v>
                </c:pt>
                <c:pt idx="36737">
                  <c:v>129.70514034330336</c:v>
                </c:pt>
                <c:pt idx="36738">
                  <c:v>129.68601175018196</c:v>
                </c:pt>
                <c:pt idx="36739">
                  <c:v>129.66688768561005</c:v>
                </c:pt>
                <c:pt idx="36740">
                  <c:v>129.64775909248863</c:v>
                </c:pt>
                <c:pt idx="36741">
                  <c:v>129.6286304993672</c:v>
                </c:pt>
                <c:pt idx="36742">
                  <c:v>129.60950643479529</c:v>
                </c:pt>
                <c:pt idx="36743">
                  <c:v>129.5903778416739</c:v>
                </c:pt>
                <c:pt idx="36744">
                  <c:v>129.57124924855248</c:v>
                </c:pt>
                <c:pt idx="36745">
                  <c:v>129.55212518398056</c:v>
                </c:pt>
                <c:pt idx="36746">
                  <c:v>129.53299659085914</c:v>
                </c:pt>
                <c:pt idx="36747">
                  <c:v>129.51386799773772</c:v>
                </c:pt>
                <c:pt idx="36748">
                  <c:v>129.49474393316584</c:v>
                </c:pt>
                <c:pt idx="36749">
                  <c:v>129.47559722584637</c:v>
                </c:pt>
                <c:pt idx="36750">
                  <c:v>129.45646863272495</c:v>
                </c:pt>
                <c:pt idx="36751">
                  <c:v>129.43734456815304</c:v>
                </c:pt>
                <c:pt idx="36752">
                  <c:v>129.41821597503164</c:v>
                </c:pt>
                <c:pt idx="36753">
                  <c:v>129.39908738191022</c:v>
                </c:pt>
                <c:pt idx="36754">
                  <c:v>129.37996331733831</c:v>
                </c:pt>
                <c:pt idx="36755">
                  <c:v>129.36083472421689</c:v>
                </c:pt>
                <c:pt idx="36756">
                  <c:v>129.34170613109549</c:v>
                </c:pt>
                <c:pt idx="36757">
                  <c:v>129.32258206652358</c:v>
                </c:pt>
                <c:pt idx="36758">
                  <c:v>129.30345347340216</c:v>
                </c:pt>
                <c:pt idx="36759">
                  <c:v>129.28432488028074</c:v>
                </c:pt>
                <c:pt idx="36760">
                  <c:v>129.26520081570882</c:v>
                </c:pt>
                <c:pt idx="36761">
                  <c:v>129.2460722225874</c:v>
                </c:pt>
                <c:pt idx="36762">
                  <c:v>129.22692551526796</c:v>
                </c:pt>
                <c:pt idx="36763">
                  <c:v>129.20779692214654</c:v>
                </c:pt>
                <c:pt idx="36764">
                  <c:v>129.18867285757463</c:v>
                </c:pt>
                <c:pt idx="36765">
                  <c:v>129.16954426445324</c:v>
                </c:pt>
                <c:pt idx="36766">
                  <c:v>129.15041567133181</c:v>
                </c:pt>
                <c:pt idx="36767">
                  <c:v>129.1312916067599</c:v>
                </c:pt>
                <c:pt idx="36768">
                  <c:v>129.11216301363848</c:v>
                </c:pt>
                <c:pt idx="36769">
                  <c:v>129.09303442051709</c:v>
                </c:pt>
                <c:pt idx="36770">
                  <c:v>129.07391035594517</c:v>
                </c:pt>
                <c:pt idx="36771">
                  <c:v>129.05478176282375</c:v>
                </c:pt>
                <c:pt idx="36772">
                  <c:v>129.03565316970233</c:v>
                </c:pt>
                <c:pt idx="36773">
                  <c:v>129.01652910513042</c:v>
                </c:pt>
                <c:pt idx="36774">
                  <c:v>128.99738239781098</c:v>
                </c:pt>
                <c:pt idx="36775">
                  <c:v>128.97825380468956</c:v>
                </c:pt>
                <c:pt idx="36776">
                  <c:v>128.95912974011765</c:v>
                </c:pt>
                <c:pt idx="36777">
                  <c:v>128.94000114699622</c:v>
                </c:pt>
                <c:pt idx="36778">
                  <c:v>128.92087255387483</c:v>
                </c:pt>
                <c:pt idx="36779">
                  <c:v>128.90174848930292</c:v>
                </c:pt>
                <c:pt idx="36780">
                  <c:v>128.8826198961815</c:v>
                </c:pt>
                <c:pt idx="36781">
                  <c:v>128.87624700214593</c:v>
                </c:pt>
                <c:pt idx="36782">
                  <c:v>128.88810699999999</c:v>
                </c:pt>
                <c:pt idx="36783">
                  <c:v>128.87515917501193</c:v>
                </c:pt>
                <c:pt idx="36784">
                  <c:v>128.84532825083454</c:v>
                </c:pt>
                <c:pt idx="36785">
                  <c:v>128.84730093087006</c:v>
                </c:pt>
                <c:pt idx="36786">
                  <c:v>128.85631869647113</c:v>
                </c:pt>
                <c:pt idx="36787">
                  <c:v>128.81984639985694</c:v>
                </c:pt>
                <c:pt idx="36788">
                  <c:v>128.82617998426699</c:v>
                </c:pt>
                <c:pt idx="36789">
                  <c:v>128.85552507033859</c:v>
                </c:pt>
                <c:pt idx="36790">
                  <c:v>128.80432796638055</c:v>
                </c:pt>
                <c:pt idx="36791">
                  <c:v>128.79152660872674</c:v>
                </c:pt>
                <c:pt idx="36792">
                  <c:v>128.79568166507747</c:v>
                </c:pt>
                <c:pt idx="36793">
                  <c:v>128.743393</c:v>
                </c:pt>
                <c:pt idx="36794">
                  <c:v>128.71972328040059</c:v>
                </c:pt>
                <c:pt idx="36795">
                  <c:v>128.68911700000001</c:v>
                </c:pt>
                <c:pt idx="36796">
                  <c:v>128.68077613725146</c:v>
                </c:pt>
                <c:pt idx="36797">
                  <c:v>128.66210533478724</c:v>
                </c:pt>
                <c:pt idx="36798">
                  <c:v>128.64343895249411</c:v>
                </c:pt>
                <c:pt idx="36799">
                  <c:v>128.62475046934574</c:v>
                </c:pt>
                <c:pt idx="36800">
                  <c:v>128.60607966688156</c:v>
                </c:pt>
                <c:pt idx="36801">
                  <c:v>128.58741328458839</c:v>
                </c:pt>
                <c:pt idx="36802">
                  <c:v>128.56874248212421</c:v>
                </c:pt>
                <c:pt idx="36803">
                  <c:v>128.55007167966002</c:v>
                </c:pt>
                <c:pt idx="36804">
                  <c:v>128.53140529736686</c:v>
                </c:pt>
                <c:pt idx="36805">
                  <c:v>128.51273449490267</c:v>
                </c:pt>
                <c:pt idx="36806">
                  <c:v>128.49406369243846</c:v>
                </c:pt>
                <c:pt idx="36807">
                  <c:v>128.47539731014533</c:v>
                </c:pt>
                <c:pt idx="36808">
                  <c:v>128.45672650768111</c:v>
                </c:pt>
                <c:pt idx="36809">
                  <c:v>128.43805570521693</c:v>
                </c:pt>
                <c:pt idx="36810">
                  <c:v>128.41938932292376</c:v>
                </c:pt>
                <c:pt idx="36811">
                  <c:v>128.40071852045958</c:v>
                </c:pt>
                <c:pt idx="36812">
                  <c:v>128.38203003731124</c:v>
                </c:pt>
                <c:pt idx="36813">
                  <c:v>128.36335923484702</c:v>
                </c:pt>
                <c:pt idx="36814">
                  <c:v>128.34469285255389</c:v>
                </c:pt>
                <c:pt idx="36815">
                  <c:v>128.32602205008968</c:v>
                </c:pt>
                <c:pt idx="36816">
                  <c:v>128.30735124762549</c:v>
                </c:pt>
                <c:pt idx="36817">
                  <c:v>128.28868486533233</c:v>
                </c:pt>
                <c:pt idx="36818">
                  <c:v>128.27001406286814</c:v>
                </c:pt>
                <c:pt idx="36819">
                  <c:v>128.25134326040396</c:v>
                </c:pt>
                <c:pt idx="36820">
                  <c:v>128.23267687811079</c:v>
                </c:pt>
                <c:pt idx="36821">
                  <c:v>128.21400607564661</c:v>
                </c:pt>
                <c:pt idx="36822">
                  <c:v>128.19533527318239</c:v>
                </c:pt>
                <c:pt idx="36823">
                  <c:v>128.17666889088923</c:v>
                </c:pt>
                <c:pt idx="36824">
                  <c:v>128.15798040774089</c:v>
                </c:pt>
                <c:pt idx="36825">
                  <c:v>128.13930960527671</c:v>
                </c:pt>
                <c:pt idx="36826">
                  <c:v>128.12064322298355</c:v>
                </c:pt>
                <c:pt idx="36827">
                  <c:v>128.10197242051936</c:v>
                </c:pt>
                <c:pt idx="36828">
                  <c:v>128.08330161805517</c:v>
                </c:pt>
                <c:pt idx="36829">
                  <c:v>128.06463523576201</c:v>
                </c:pt>
                <c:pt idx="36830">
                  <c:v>128.04596443329783</c:v>
                </c:pt>
                <c:pt idx="36831">
                  <c:v>128.02729363083361</c:v>
                </c:pt>
                <c:pt idx="36832">
                  <c:v>128.00862724854045</c:v>
                </c:pt>
                <c:pt idx="36833">
                  <c:v>127.98995644607626</c:v>
                </c:pt>
                <c:pt idx="36834">
                  <c:v>127.97128564361208</c:v>
                </c:pt>
                <c:pt idx="36835">
                  <c:v>127.95261926131892</c:v>
                </c:pt>
                <c:pt idx="36836">
                  <c:v>127.93394845885473</c:v>
                </c:pt>
                <c:pt idx="36837">
                  <c:v>127.91525997570638</c:v>
                </c:pt>
                <c:pt idx="36838">
                  <c:v>127.89658917324219</c:v>
                </c:pt>
                <c:pt idx="36839">
                  <c:v>127.87792279094903</c:v>
                </c:pt>
                <c:pt idx="36840">
                  <c:v>127.85925198848483</c:v>
                </c:pt>
                <c:pt idx="36841">
                  <c:v>127.84058118602064</c:v>
                </c:pt>
                <c:pt idx="36842">
                  <c:v>127.77267714377683</c:v>
                </c:pt>
                <c:pt idx="36843">
                  <c:v>127.766518</c:v>
                </c:pt>
                <c:pt idx="36844">
                  <c:v>127.78332201263409</c:v>
                </c:pt>
                <c:pt idx="36845">
                  <c:v>127.80153578516929</c:v>
                </c:pt>
                <c:pt idx="36846">
                  <c:v>127.78563782284215</c:v>
                </c:pt>
                <c:pt idx="36847">
                  <c:v>127.78460699999999</c:v>
                </c:pt>
                <c:pt idx="36848">
                  <c:v>127.76729866499763</c:v>
                </c:pt>
                <c:pt idx="36849">
                  <c:v>127.80142795851216</c:v>
                </c:pt>
                <c:pt idx="36850">
                  <c:v>127.76752725751074</c:v>
                </c:pt>
                <c:pt idx="36851">
                  <c:v>127.76526453987648</c:v>
                </c:pt>
                <c:pt idx="36852">
                  <c:v>127.76397505727498</c:v>
                </c:pt>
                <c:pt idx="36853">
                  <c:v>127.76268557467347</c:v>
                </c:pt>
                <c:pt idx="36854">
                  <c:v>127.7613963973472</c:v>
                </c:pt>
                <c:pt idx="36855">
                  <c:v>127.76010691474569</c:v>
                </c:pt>
                <c:pt idx="36856">
                  <c:v>127.75881743214418</c:v>
                </c:pt>
                <c:pt idx="36857">
                  <c:v>127.75752825481791</c:v>
                </c:pt>
                <c:pt idx="36858">
                  <c:v>127.75623877221642</c:v>
                </c:pt>
                <c:pt idx="36859">
                  <c:v>127.75494928961491</c:v>
                </c:pt>
                <c:pt idx="36860">
                  <c:v>127.75366011228864</c:v>
                </c:pt>
                <c:pt idx="36861">
                  <c:v>127.75237062968714</c:v>
                </c:pt>
                <c:pt idx="36862">
                  <c:v>127.75107992598468</c:v>
                </c:pt>
                <c:pt idx="36863">
                  <c:v>127.74979044338318</c:v>
                </c:pt>
                <c:pt idx="36864">
                  <c:v>127.74850126605691</c:v>
                </c:pt>
                <c:pt idx="36865">
                  <c:v>127.71406148783977</c:v>
                </c:pt>
                <c:pt idx="36866">
                  <c:v>127.69493639484978</c:v>
                </c:pt>
                <c:pt idx="36867">
                  <c:v>127.64184681902718</c:v>
                </c:pt>
                <c:pt idx="36868">
                  <c:v>127.67501886269368</c:v>
                </c:pt>
                <c:pt idx="36869">
                  <c:v>127.67607099999999</c:v>
                </c:pt>
                <c:pt idx="36870">
                  <c:v>127.7117065386266</c:v>
                </c:pt>
                <c:pt idx="36871">
                  <c:v>127.65842183599524</c:v>
                </c:pt>
                <c:pt idx="36872">
                  <c:v>127.7302699899857</c:v>
                </c:pt>
                <c:pt idx="36873">
                  <c:v>127.69403869790192</c:v>
                </c:pt>
                <c:pt idx="36874">
                  <c:v>127.67352408707475</c:v>
                </c:pt>
                <c:pt idx="36875">
                  <c:v>127.65302888458329</c:v>
                </c:pt>
                <c:pt idx="36876">
                  <c:v>127.63253853417574</c:v>
                </c:pt>
                <c:pt idx="36877">
                  <c:v>127.61204333168428</c:v>
                </c:pt>
                <c:pt idx="36878">
                  <c:v>127.5915481291928</c:v>
                </c:pt>
                <c:pt idx="36879">
                  <c:v>127.57105777878526</c:v>
                </c:pt>
                <c:pt idx="36880">
                  <c:v>127.55056257629379</c:v>
                </c:pt>
                <c:pt idx="36881">
                  <c:v>127.53006737380232</c:v>
                </c:pt>
                <c:pt idx="36882">
                  <c:v>127.50957702339477</c:v>
                </c:pt>
                <c:pt idx="36883">
                  <c:v>127.48908182090331</c:v>
                </c:pt>
                <c:pt idx="36884">
                  <c:v>127.46858661841183</c:v>
                </c:pt>
                <c:pt idx="36885">
                  <c:v>127.44809626800429</c:v>
                </c:pt>
                <c:pt idx="36886">
                  <c:v>127.42760106551282</c:v>
                </c:pt>
                <c:pt idx="36887">
                  <c:v>127.40708645468565</c:v>
                </c:pt>
                <c:pt idx="36888">
                  <c:v>127.38659125219419</c:v>
                </c:pt>
                <c:pt idx="36889">
                  <c:v>127.36610090178664</c:v>
                </c:pt>
                <c:pt idx="36890">
                  <c:v>127.26362974141323</c:v>
                </c:pt>
                <c:pt idx="36891">
                  <c:v>127.24313939100568</c:v>
                </c:pt>
                <c:pt idx="36892">
                  <c:v>127.22264418851421</c:v>
                </c:pt>
                <c:pt idx="36893">
                  <c:v>127.20214898602273</c:v>
                </c:pt>
                <c:pt idx="36894">
                  <c:v>127.18165863561519</c:v>
                </c:pt>
                <c:pt idx="36895">
                  <c:v>127.16114402478803</c:v>
                </c:pt>
                <c:pt idx="36896">
                  <c:v>127.14064882229657</c:v>
                </c:pt>
                <c:pt idx="36897">
                  <c:v>127.12015847188901</c:v>
                </c:pt>
                <c:pt idx="36898">
                  <c:v>127.09966326939755</c:v>
                </c:pt>
                <c:pt idx="36899">
                  <c:v>127.07916806690608</c:v>
                </c:pt>
                <c:pt idx="36900">
                  <c:v>127.05867771649854</c:v>
                </c:pt>
                <c:pt idx="36901">
                  <c:v>127.042923</c:v>
                </c:pt>
                <c:pt idx="36902">
                  <c:v>127.042923</c:v>
                </c:pt>
                <c:pt idx="36903">
                  <c:v>127.02916953488372</c:v>
                </c:pt>
                <c:pt idx="36904">
                  <c:v>126.99336060401863</c:v>
                </c:pt>
                <c:pt idx="36905">
                  <c:v>127.02350439181573</c:v>
                </c:pt>
                <c:pt idx="36906">
                  <c:v>126.99000774908201</c:v>
                </c:pt>
                <c:pt idx="36907">
                  <c:v>126.96821708176255</c:v>
                </c:pt>
                <c:pt idx="36908">
                  <c:v>127.01457878063901</c:v>
                </c:pt>
                <c:pt idx="36909">
                  <c:v>126.99388775041717</c:v>
                </c:pt>
                <c:pt idx="36910">
                  <c:v>127.00469921372529</c:v>
                </c:pt>
                <c:pt idx="36911">
                  <c:v>126.99781261354504</c:v>
                </c:pt>
                <c:pt idx="36912">
                  <c:v>126.9909260133648</c:v>
                </c:pt>
                <c:pt idx="36913">
                  <c:v>126.98404104353497</c:v>
                </c:pt>
                <c:pt idx="36914">
                  <c:v>126.97715444335472</c:v>
                </c:pt>
                <c:pt idx="36915">
                  <c:v>126.97026784317447</c:v>
                </c:pt>
                <c:pt idx="36916">
                  <c:v>126.96338287334464</c:v>
                </c:pt>
                <c:pt idx="36917">
                  <c:v>126.9564962731644</c:v>
                </c:pt>
                <c:pt idx="36918">
                  <c:v>126.94961130333458</c:v>
                </c:pt>
                <c:pt idx="36919">
                  <c:v>126.94272470315433</c:v>
                </c:pt>
                <c:pt idx="36920">
                  <c:v>126.9358315815724</c:v>
                </c:pt>
                <c:pt idx="36921">
                  <c:v>126.92894498139215</c:v>
                </c:pt>
                <c:pt idx="36922">
                  <c:v>126.92206001156232</c:v>
                </c:pt>
                <c:pt idx="36923">
                  <c:v>126.91517341138207</c:v>
                </c:pt>
                <c:pt idx="36924">
                  <c:v>126.90828681120183</c:v>
                </c:pt>
                <c:pt idx="36925">
                  <c:v>126.90140184137201</c:v>
                </c:pt>
                <c:pt idx="36926">
                  <c:v>126.89451524119175</c:v>
                </c:pt>
                <c:pt idx="36927">
                  <c:v>126.8876286410115</c:v>
                </c:pt>
                <c:pt idx="36928">
                  <c:v>126.88074367118168</c:v>
                </c:pt>
                <c:pt idx="36929">
                  <c:v>126.87385707100144</c:v>
                </c:pt>
                <c:pt idx="36930">
                  <c:v>126.86697047082119</c:v>
                </c:pt>
                <c:pt idx="36931">
                  <c:v>126.86008550099136</c:v>
                </c:pt>
                <c:pt idx="36932">
                  <c:v>126.85319890081112</c:v>
                </c:pt>
                <c:pt idx="36933">
                  <c:v>126.84630577922918</c:v>
                </c:pt>
                <c:pt idx="36934">
                  <c:v>126.83941917904893</c:v>
                </c:pt>
                <c:pt idx="36935">
                  <c:v>126.83253420921911</c:v>
                </c:pt>
                <c:pt idx="36936">
                  <c:v>126.82564760903887</c:v>
                </c:pt>
                <c:pt idx="36937">
                  <c:v>126.81876100885862</c:v>
                </c:pt>
                <c:pt idx="36938">
                  <c:v>126.81187603902879</c:v>
                </c:pt>
                <c:pt idx="36939">
                  <c:v>126.80498943884854</c:v>
                </c:pt>
                <c:pt idx="36940">
                  <c:v>126.79810446901871</c:v>
                </c:pt>
                <c:pt idx="36941">
                  <c:v>126.79121786883847</c:v>
                </c:pt>
                <c:pt idx="36942">
                  <c:v>126.78433126865822</c:v>
                </c:pt>
                <c:pt idx="36943">
                  <c:v>126.77744629882839</c:v>
                </c:pt>
                <c:pt idx="36944">
                  <c:v>126.77055969864814</c:v>
                </c:pt>
                <c:pt idx="36945">
                  <c:v>126.76366657706622</c:v>
                </c:pt>
                <c:pt idx="36946">
                  <c:v>126.75677997688597</c:v>
                </c:pt>
                <c:pt idx="36947">
                  <c:v>126.74989500705614</c:v>
                </c:pt>
                <c:pt idx="36948">
                  <c:v>126.7430084068759</c:v>
                </c:pt>
                <c:pt idx="36949">
                  <c:v>126.73612180669565</c:v>
                </c:pt>
                <c:pt idx="36950">
                  <c:v>126.72923683686582</c:v>
                </c:pt>
                <c:pt idx="36951">
                  <c:v>126.72235023668557</c:v>
                </c:pt>
                <c:pt idx="36952">
                  <c:v>126.70169206649526</c:v>
                </c:pt>
                <c:pt idx="36953">
                  <c:v>126.7107972567278</c:v>
                </c:pt>
                <c:pt idx="36954">
                  <c:v>126.68213373152122</c:v>
                </c:pt>
                <c:pt idx="36955">
                  <c:v>126.69859832219571</c:v>
                </c:pt>
                <c:pt idx="36956">
                  <c:v>126.69326122079161</c:v>
                </c:pt>
                <c:pt idx="36957">
                  <c:v>126.681107</c:v>
                </c:pt>
                <c:pt idx="36958">
                  <c:v>126.66885525823389</c:v>
                </c:pt>
                <c:pt idx="36959">
                  <c:v>126.71258596256557</c:v>
                </c:pt>
                <c:pt idx="36960">
                  <c:v>126.72287238580614</c:v>
                </c:pt>
                <c:pt idx="36961">
                  <c:v>126.74255849236276</c:v>
                </c:pt>
                <c:pt idx="36962">
                  <c:v>126.76313143602735</c:v>
                </c:pt>
                <c:pt idx="36963">
                  <c:v>126.76881563003899</c:v>
                </c:pt>
                <c:pt idx="36964">
                  <c:v>126.77449982405061</c:v>
                </c:pt>
                <c:pt idx="36965">
                  <c:v>126.78018267237238</c:v>
                </c:pt>
                <c:pt idx="36966">
                  <c:v>126.785866866384</c:v>
                </c:pt>
                <c:pt idx="36967">
                  <c:v>126.79155644315512</c:v>
                </c:pt>
                <c:pt idx="36968">
                  <c:v>126.79724063716674</c:v>
                </c:pt>
                <c:pt idx="36969">
                  <c:v>126.80292348548851</c:v>
                </c:pt>
                <c:pt idx="36970">
                  <c:v>126.80860767950013</c:v>
                </c:pt>
                <c:pt idx="36971">
                  <c:v>126.81429187351176</c:v>
                </c:pt>
                <c:pt idx="36972">
                  <c:v>126.81997472183352</c:v>
                </c:pt>
                <c:pt idx="36973">
                  <c:v>126.82565891584515</c:v>
                </c:pt>
                <c:pt idx="36974">
                  <c:v>126.83134310985679</c:v>
                </c:pt>
                <c:pt idx="36975">
                  <c:v>126.83702595817854</c:v>
                </c:pt>
                <c:pt idx="36976">
                  <c:v>126.84271015219018</c:v>
                </c:pt>
                <c:pt idx="36977">
                  <c:v>126.8483943462018</c:v>
                </c:pt>
                <c:pt idx="36978">
                  <c:v>126.85407719452357</c:v>
                </c:pt>
                <c:pt idx="36979">
                  <c:v>126.85976138853519</c:v>
                </c:pt>
                <c:pt idx="36980">
                  <c:v>126.86545096530631</c:v>
                </c:pt>
                <c:pt idx="36981">
                  <c:v>126.87113381362806</c:v>
                </c:pt>
                <c:pt idx="36982">
                  <c:v>126.8768180076397</c:v>
                </c:pt>
                <c:pt idx="36983">
                  <c:v>126.88250220165133</c:v>
                </c:pt>
                <c:pt idx="36984">
                  <c:v>126.88818504997309</c:v>
                </c:pt>
                <c:pt idx="36985">
                  <c:v>126.89386924398472</c:v>
                </c:pt>
                <c:pt idx="36986">
                  <c:v>126.89955343799635</c:v>
                </c:pt>
                <c:pt idx="36987">
                  <c:v>126.90523628631811</c:v>
                </c:pt>
                <c:pt idx="36988">
                  <c:v>126.91092048032974</c:v>
                </c:pt>
                <c:pt idx="36989">
                  <c:v>126.91660467434137</c:v>
                </c:pt>
                <c:pt idx="36990">
                  <c:v>126.92228752266313</c:v>
                </c:pt>
                <c:pt idx="36991">
                  <c:v>126.92797171667476</c:v>
                </c:pt>
                <c:pt idx="36992">
                  <c:v>126.93366129344588</c:v>
                </c:pt>
                <c:pt idx="36993">
                  <c:v>126.9393454874575</c:v>
                </c:pt>
                <c:pt idx="36994">
                  <c:v>126.94502833577927</c:v>
                </c:pt>
                <c:pt idx="36995">
                  <c:v>126.95071252979089</c:v>
                </c:pt>
                <c:pt idx="36996">
                  <c:v>126.95639672380253</c:v>
                </c:pt>
                <c:pt idx="36997">
                  <c:v>126.96207957212428</c:v>
                </c:pt>
                <c:pt idx="36998">
                  <c:v>126.96776376613592</c:v>
                </c:pt>
                <c:pt idx="36999">
                  <c:v>126.97344796014754</c:v>
                </c:pt>
                <c:pt idx="37000">
                  <c:v>126.97913080846931</c:v>
                </c:pt>
                <c:pt idx="37001">
                  <c:v>126.98481500248094</c:v>
                </c:pt>
                <c:pt idx="37002">
                  <c:v>126.99049919649256</c:v>
                </c:pt>
                <c:pt idx="37003">
                  <c:v>126.99618204481433</c:v>
                </c:pt>
                <c:pt idx="37004">
                  <c:v>127.00186623882595</c:v>
                </c:pt>
                <c:pt idx="37005">
                  <c:v>127.00755581559707</c:v>
                </c:pt>
                <c:pt idx="37006">
                  <c:v>127.01323866391883</c:v>
                </c:pt>
                <c:pt idx="37007">
                  <c:v>127.01892285793046</c:v>
                </c:pt>
                <c:pt idx="37008">
                  <c:v>127.02460705194208</c:v>
                </c:pt>
                <c:pt idx="37009">
                  <c:v>127.03028990026385</c:v>
                </c:pt>
                <c:pt idx="37010">
                  <c:v>127.03597409427547</c:v>
                </c:pt>
                <c:pt idx="37011">
                  <c:v>127.04165828828711</c:v>
                </c:pt>
                <c:pt idx="37012">
                  <c:v>127.04734113660886</c:v>
                </c:pt>
                <c:pt idx="37013">
                  <c:v>127.0530253306205</c:v>
                </c:pt>
                <c:pt idx="37014">
                  <c:v>127.05870952463214</c:v>
                </c:pt>
                <c:pt idx="37015">
                  <c:v>127.05018016019071</c:v>
                </c:pt>
                <c:pt idx="37016">
                  <c:v>126.99907530042918</c:v>
                </c:pt>
                <c:pt idx="37017">
                  <c:v>126.970551</c:v>
                </c:pt>
                <c:pt idx="37018">
                  <c:v>127.00424957806912</c:v>
                </c:pt>
                <c:pt idx="37019">
                  <c:v>127.0021053929423</c:v>
                </c:pt>
                <c:pt idx="37020">
                  <c:v>126.9771543044826</c:v>
                </c:pt>
                <c:pt idx="37021">
                  <c:v>126.970551</c:v>
                </c:pt>
                <c:pt idx="37022">
                  <c:v>126.95881298331346</c:v>
                </c:pt>
                <c:pt idx="37023">
                  <c:v>126.952461</c:v>
                </c:pt>
                <c:pt idx="37024">
                  <c:v>126.94649533038837</c:v>
                </c:pt>
                <c:pt idx="37025">
                  <c:v>126.93743635060777</c:v>
                </c:pt>
                <c:pt idx="37026">
                  <c:v>126.92837522567447</c:v>
                </c:pt>
                <c:pt idx="37027">
                  <c:v>126.91931410074119</c:v>
                </c:pt>
                <c:pt idx="37028">
                  <c:v>126.89204867580453</c:v>
                </c:pt>
                <c:pt idx="37029">
                  <c:v>126.880104</c:v>
                </c:pt>
                <c:pt idx="37030">
                  <c:v>126.81814611778732</c:v>
                </c:pt>
                <c:pt idx="37031">
                  <c:v>126.79278675658601</c:v>
                </c:pt>
                <c:pt idx="37032">
                  <c:v>126.79734081165813</c:v>
                </c:pt>
                <c:pt idx="37033">
                  <c:v>126.80189486673025</c:v>
                </c:pt>
                <c:pt idx="37034">
                  <c:v>126.80644784366433</c:v>
                </c:pt>
                <c:pt idx="37035">
                  <c:v>126.79472585288508</c:v>
                </c:pt>
                <c:pt idx="37036">
                  <c:v>126.77651254983309</c:v>
                </c:pt>
                <c:pt idx="37037">
                  <c:v>126.75828350214591</c:v>
                </c:pt>
                <c:pt idx="37038">
                  <c:v>126.72665963003575</c:v>
                </c:pt>
                <c:pt idx="37039">
                  <c:v>126.69022482212685</c:v>
                </c:pt>
                <c:pt idx="37040">
                  <c:v>126.69476216785884</c:v>
                </c:pt>
                <c:pt idx="37041">
                  <c:v>126.67163878522051</c:v>
                </c:pt>
                <c:pt idx="37042">
                  <c:v>126.663025</c:v>
                </c:pt>
                <c:pt idx="37043">
                  <c:v>126.60679909084406</c:v>
                </c:pt>
                <c:pt idx="37044">
                  <c:v>126.5756764571631</c:v>
                </c:pt>
                <c:pt idx="37045">
                  <c:v>126.55641724884707</c:v>
                </c:pt>
                <c:pt idx="37046">
                  <c:v>126.53715804053105</c:v>
                </c:pt>
                <c:pt idx="37047">
                  <c:v>126.5179033916867</c:v>
                </c:pt>
                <c:pt idx="37048">
                  <c:v>126.49864418337069</c:v>
                </c:pt>
                <c:pt idx="37049">
                  <c:v>126.47938497505466</c:v>
                </c:pt>
                <c:pt idx="37050">
                  <c:v>126.4601303262103</c:v>
                </c:pt>
                <c:pt idx="37051">
                  <c:v>126.20976061810205</c:v>
                </c:pt>
                <c:pt idx="37052">
                  <c:v>126.19050140978604</c:v>
                </c:pt>
                <c:pt idx="37053">
                  <c:v>126.17124676094168</c:v>
                </c:pt>
                <c:pt idx="37054">
                  <c:v>126.15198755262567</c:v>
                </c:pt>
                <c:pt idx="37055">
                  <c:v>126.13271010642298</c:v>
                </c:pt>
                <c:pt idx="37056">
                  <c:v>126.11345089810696</c:v>
                </c:pt>
                <c:pt idx="37057">
                  <c:v>126.09419624926261</c:v>
                </c:pt>
                <c:pt idx="37058">
                  <c:v>126.07493704094659</c:v>
                </c:pt>
                <c:pt idx="37059">
                  <c:v>126.05567783263056</c:v>
                </c:pt>
                <c:pt idx="37060">
                  <c:v>126.03642318378621</c:v>
                </c:pt>
                <c:pt idx="37061">
                  <c:v>126.0171639754702</c:v>
                </c:pt>
                <c:pt idx="37062">
                  <c:v>125.99790476715418</c:v>
                </c:pt>
                <c:pt idx="37063">
                  <c:v>125.97865011830983</c:v>
                </c:pt>
                <c:pt idx="37064">
                  <c:v>125.9593909099938</c:v>
                </c:pt>
                <c:pt idx="37065">
                  <c:v>125.94013170167779</c:v>
                </c:pt>
                <c:pt idx="37066">
                  <c:v>125.92047000524559</c:v>
                </c:pt>
                <c:pt idx="37067">
                  <c:v>125.885139</c:v>
                </c:pt>
                <c:pt idx="37068">
                  <c:v>125.88584621334923</c:v>
                </c:pt>
                <c:pt idx="37069">
                  <c:v>125.89991651931329</c:v>
                </c:pt>
                <c:pt idx="37070">
                  <c:v>125.89960595755841</c:v>
                </c:pt>
                <c:pt idx="37071">
                  <c:v>125.84628682498808</c:v>
                </c:pt>
                <c:pt idx="37072">
                  <c:v>125.81864645292013</c:v>
                </c:pt>
                <c:pt idx="37073">
                  <c:v>125.88563368219909</c:v>
                </c:pt>
                <c:pt idx="37074">
                  <c:v>125.89131177352773</c:v>
                </c:pt>
                <c:pt idx="37075">
                  <c:v>125.89698986485638</c:v>
                </c:pt>
                <c:pt idx="37076">
                  <c:v>125.90266661193992</c:v>
                </c:pt>
                <c:pt idx="37077">
                  <c:v>125.90834470326857</c:v>
                </c:pt>
                <c:pt idx="37078">
                  <c:v>125.91402817157764</c:v>
                </c:pt>
                <c:pt idx="37079">
                  <c:v>125.9197062629063</c:v>
                </c:pt>
                <c:pt idx="37080">
                  <c:v>125.92538300998984</c:v>
                </c:pt>
                <c:pt idx="37081">
                  <c:v>125.93106110131849</c:v>
                </c:pt>
                <c:pt idx="37082">
                  <c:v>125.93673919264714</c:v>
                </c:pt>
                <c:pt idx="37083">
                  <c:v>125.94241593973068</c:v>
                </c:pt>
                <c:pt idx="37084">
                  <c:v>125.94809403105933</c:v>
                </c:pt>
                <c:pt idx="37085">
                  <c:v>125.95377212238797</c:v>
                </c:pt>
                <c:pt idx="37086">
                  <c:v>125.95944886947153</c:v>
                </c:pt>
                <c:pt idx="37087">
                  <c:v>125.96512696080018</c:v>
                </c:pt>
                <c:pt idx="37088">
                  <c:v>125.97080505212882</c:v>
                </c:pt>
                <c:pt idx="37089">
                  <c:v>125.97648179921237</c:v>
                </c:pt>
                <c:pt idx="37090">
                  <c:v>125.98215989054101</c:v>
                </c:pt>
                <c:pt idx="37091">
                  <c:v>125.98784335885009</c:v>
                </c:pt>
                <c:pt idx="37092">
                  <c:v>125.99352010593363</c:v>
                </c:pt>
                <c:pt idx="37093">
                  <c:v>125.99919819726229</c:v>
                </c:pt>
                <c:pt idx="37094">
                  <c:v>126.00487628859094</c:v>
                </c:pt>
                <c:pt idx="37095">
                  <c:v>126.01055303567448</c:v>
                </c:pt>
                <c:pt idx="37096">
                  <c:v>126.01623112700312</c:v>
                </c:pt>
                <c:pt idx="37097">
                  <c:v>126.02190921833177</c:v>
                </c:pt>
                <c:pt idx="37098">
                  <c:v>126.02758596541531</c:v>
                </c:pt>
                <c:pt idx="37099">
                  <c:v>126.03326405674396</c:v>
                </c:pt>
                <c:pt idx="37100">
                  <c:v>126.03894214807262</c:v>
                </c:pt>
                <c:pt idx="37101">
                  <c:v>126.04461889515616</c:v>
                </c:pt>
                <c:pt idx="37102">
                  <c:v>126.05029698648481</c:v>
                </c:pt>
                <c:pt idx="37103">
                  <c:v>126.05598045479388</c:v>
                </c:pt>
                <c:pt idx="37104">
                  <c:v>126.06165854612253</c:v>
                </c:pt>
                <c:pt idx="37105">
                  <c:v>126.06733529320607</c:v>
                </c:pt>
                <c:pt idx="37106">
                  <c:v>126.07301338453472</c:v>
                </c:pt>
                <c:pt idx="37107">
                  <c:v>126.07869147586337</c:v>
                </c:pt>
                <c:pt idx="37108">
                  <c:v>126.08436822294692</c:v>
                </c:pt>
                <c:pt idx="37109">
                  <c:v>126.09004631427557</c:v>
                </c:pt>
                <c:pt idx="37110">
                  <c:v>126.09572440560422</c:v>
                </c:pt>
                <c:pt idx="37111">
                  <c:v>126.10140115268776</c:v>
                </c:pt>
                <c:pt idx="37112">
                  <c:v>126.1070792440164</c:v>
                </c:pt>
                <c:pt idx="37113">
                  <c:v>126.11275733534505</c:v>
                </c:pt>
                <c:pt idx="37114">
                  <c:v>126.11843408242859</c:v>
                </c:pt>
                <c:pt idx="37115">
                  <c:v>126.12411217375725</c:v>
                </c:pt>
                <c:pt idx="37116">
                  <c:v>126.12979564206633</c:v>
                </c:pt>
                <c:pt idx="37117">
                  <c:v>126.13547238914987</c:v>
                </c:pt>
                <c:pt idx="37118">
                  <c:v>126.14115048047852</c:v>
                </c:pt>
                <c:pt idx="37119">
                  <c:v>126.14682857180716</c:v>
                </c:pt>
                <c:pt idx="37120">
                  <c:v>126.1525053188907</c:v>
                </c:pt>
                <c:pt idx="37121">
                  <c:v>126.15818341021935</c:v>
                </c:pt>
                <c:pt idx="37122">
                  <c:v>126.16386150154801</c:v>
                </c:pt>
                <c:pt idx="37123">
                  <c:v>126.16953824863155</c:v>
                </c:pt>
                <c:pt idx="37124">
                  <c:v>126.1752163399602</c:v>
                </c:pt>
                <c:pt idx="37125">
                  <c:v>126.18089443128885</c:v>
                </c:pt>
                <c:pt idx="37126">
                  <c:v>126.18657117837239</c:v>
                </c:pt>
                <c:pt idx="37127">
                  <c:v>126.19224926970104</c:v>
                </c:pt>
                <c:pt idx="37128">
                  <c:v>126.19793273801011</c:v>
                </c:pt>
                <c:pt idx="37129">
                  <c:v>126.20361082933877</c:v>
                </c:pt>
                <c:pt idx="37130">
                  <c:v>126.20928757642231</c:v>
                </c:pt>
                <c:pt idx="37131">
                  <c:v>126.23765677205532</c:v>
                </c:pt>
                <c:pt idx="37132">
                  <c:v>126.26052490653315</c:v>
                </c:pt>
                <c:pt idx="37133">
                  <c:v>126.265045</c:v>
                </c:pt>
                <c:pt idx="37134">
                  <c:v>126.36081947420966</c:v>
                </c:pt>
                <c:pt idx="37135">
                  <c:v>126.31320313643927</c:v>
                </c:pt>
                <c:pt idx="37136">
                  <c:v>126.33908286725664</c:v>
                </c:pt>
                <c:pt idx="37137">
                  <c:v>126.3645365</c:v>
                </c:pt>
                <c:pt idx="37138">
                  <c:v>126.37180517526345</c:v>
                </c:pt>
                <c:pt idx="37139">
                  <c:v>126.38204392461198</c:v>
                </c:pt>
                <c:pt idx="37140">
                  <c:v>126.33638890703217</c:v>
                </c:pt>
                <c:pt idx="37141">
                  <c:v>126.36960842203148</c:v>
                </c:pt>
                <c:pt idx="37142">
                  <c:v>126.29858597679022</c:v>
                </c:pt>
                <c:pt idx="37143">
                  <c:v>126.28799376192509</c:v>
                </c:pt>
                <c:pt idx="37144">
                  <c:v>126.27740154705997</c:v>
                </c:pt>
                <c:pt idx="37145">
                  <c:v>126.26681183982147</c:v>
                </c:pt>
                <c:pt idx="37146">
                  <c:v>126.25621962495634</c:v>
                </c:pt>
                <c:pt idx="37147">
                  <c:v>126.24562741009122</c:v>
                </c:pt>
                <c:pt idx="37148">
                  <c:v>126.23503770285271</c:v>
                </c:pt>
                <c:pt idx="37149">
                  <c:v>126.22444548798758</c:v>
                </c:pt>
                <c:pt idx="37150">
                  <c:v>126.21385327312245</c:v>
                </c:pt>
                <c:pt idx="37151">
                  <c:v>126.20326356588396</c:v>
                </c:pt>
                <c:pt idx="37152">
                  <c:v>126.19267135101883</c:v>
                </c:pt>
                <c:pt idx="37153">
                  <c:v>126.16088718354357</c:v>
                </c:pt>
                <c:pt idx="37154">
                  <c:v>126.15029496867844</c:v>
                </c:pt>
                <c:pt idx="37155">
                  <c:v>126.13970275381331</c:v>
                </c:pt>
                <c:pt idx="37156">
                  <c:v>126.12911304657482</c:v>
                </c:pt>
                <c:pt idx="37157">
                  <c:v>126.11852083170969</c:v>
                </c:pt>
                <c:pt idx="37158">
                  <c:v>126.10792861684456</c:v>
                </c:pt>
                <c:pt idx="37159">
                  <c:v>126.09733890960607</c:v>
                </c:pt>
                <c:pt idx="37160">
                  <c:v>126.08674669474094</c:v>
                </c:pt>
                <c:pt idx="37161">
                  <c:v>126.07615447987581</c:v>
                </c:pt>
                <c:pt idx="37162">
                  <c:v>126.0655647726373</c:v>
                </c:pt>
                <c:pt idx="37163">
                  <c:v>126.05497255777217</c:v>
                </c:pt>
                <c:pt idx="37164">
                  <c:v>126.04437031240055</c:v>
                </c:pt>
                <c:pt idx="37165">
                  <c:v>126.03378060516205</c:v>
                </c:pt>
                <c:pt idx="37166">
                  <c:v>126.02318839029692</c:v>
                </c:pt>
                <c:pt idx="37167">
                  <c:v>125.98082203846303</c:v>
                </c:pt>
                <c:pt idx="37168">
                  <c:v>125.97023233122454</c:v>
                </c:pt>
                <c:pt idx="37169">
                  <c:v>125.95964011635941</c:v>
                </c:pt>
                <c:pt idx="37170">
                  <c:v>125.94904790149428</c:v>
                </c:pt>
                <c:pt idx="37171">
                  <c:v>125.93845819425577</c:v>
                </c:pt>
                <c:pt idx="37172">
                  <c:v>125.92786597939065</c:v>
                </c:pt>
                <c:pt idx="37173">
                  <c:v>125.91726373401902</c:v>
                </c:pt>
                <c:pt idx="37174">
                  <c:v>125.90667151915389</c:v>
                </c:pt>
                <c:pt idx="37175">
                  <c:v>125.89608181191539</c:v>
                </c:pt>
                <c:pt idx="37176">
                  <c:v>125.88548959705027</c:v>
                </c:pt>
                <c:pt idx="37177">
                  <c:v>125.87489738218514</c:v>
                </c:pt>
                <c:pt idx="37178">
                  <c:v>125.86430767494663</c:v>
                </c:pt>
                <c:pt idx="37179">
                  <c:v>125.8537154600815</c:v>
                </c:pt>
                <c:pt idx="37180">
                  <c:v>125.83892018168812</c:v>
                </c:pt>
                <c:pt idx="37181">
                  <c:v>125.830872</c:v>
                </c:pt>
                <c:pt idx="37182">
                  <c:v>125.85145395231284</c:v>
                </c:pt>
                <c:pt idx="37183">
                  <c:v>125.8461893680191</c:v>
                </c:pt>
                <c:pt idx="37184">
                  <c:v>125.86252236508692</c:v>
                </c:pt>
                <c:pt idx="37185">
                  <c:v>125.85307566523605</c:v>
                </c:pt>
                <c:pt idx="37186">
                  <c:v>125.830872</c:v>
                </c:pt>
                <c:pt idx="37187">
                  <c:v>125.78707939637923</c:v>
                </c:pt>
                <c:pt idx="37188">
                  <c:v>125.78066061573301</c:v>
                </c:pt>
                <c:pt idx="37189">
                  <c:v>125.7938331881179</c:v>
                </c:pt>
                <c:pt idx="37190">
                  <c:v>125.79242148951307</c:v>
                </c:pt>
                <c:pt idx="37191">
                  <c:v>125.79100945662016</c:v>
                </c:pt>
                <c:pt idx="37192">
                  <c:v>125.78959742372724</c:v>
                </c:pt>
                <c:pt idx="37193">
                  <c:v>125.78818572512243</c:v>
                </c:pt>
                <c:pt idx="37194">
                  <c:v>125.78677369222952</c:v>
                </c:pt>
                <c:pt idx="37195">
                  <c:v>125.7853616593366</c:v>
                </c:pt>
                <c:pt idx="37196">
                  <c:v>125.78394996073177</c:v>
                </c:pt>
                <c:pt idx="37197">
                  <c:v>125.78253792783886</c:v>
                </c:pt>
                <c:pt idx="37198">
                  <c:v>125.78112455779359</c:v>
                </c:pt>
                <c:pt idx="37199">
                  <c:v>125.77971252490067</c:v>
                </c:pt>
                <c:pt idx="37200">
                  <c:v>125.77830082629585</c:v>
                </c:pt>
                <c:pt idx="37201">
                  <c:v>125.77688879340295</c:v>
                </c:pt>
                <c:pt idx="37202">
                  <c:v>125.73270748927038</c:v>
                </c:pt>
                <c:pt idx="37203">
                  <c:v>125.6928243743443</c:v>
                </c:pt>
                <c:pt idx="37204">
                  <c:v>125.70105015566151</c:v>
                </c:pt>
                <c:pt idx="37205">
                  <c:v>125.70425400000001</c:v>
                </c:pt>
                <c:pt idx="37206">
                  <c:v>125.6588365751073</c:v>
                </c:pt>
                <c:pt idx="37207">
                  <c:v>125.649986</c:v>
                </c:pt>
                <c:pt idx="37208">
                  <c:v>125.68077480333731</c:v>
                </c:pt>
                <c:pt idx="37209">
                  <c:v>125.71720182498808</c:v>
                </c:pt>
                <c:pt idx="37210">
                  <c:v>125.722343</c:v>
                </c:pt>
                <c:pt idx="37211">
                  <c:v>125.71583941721654</c:v>
                </c:pt>
                <c:pt idx="37212">
                  <c:v>125.70833951822841</c:v>
                </c:pt>
                <c:pt idx="37213">
                  <c:v>125.70083784327556</c:v>
                </c:pt>
                <c:pt idx="37214">
                  <c:v>125.69333616832273</c:v>
                </c:pt>
                <c:pt idx="37215">
                  <c:v>125.6858362693346</c:v>
                </c:pt>
                <c:pt idx="37216">
                  <c:v>125.67833459438175</c:v>
                </c:pt>
                <c:pt idx="37217">
                  <c:v>125.67083291942892</c:v>
                </c:pt>
                <c:pt idx="37218">
                  <c:v>125.66333302044079</c:v>
                </c:pt>
                <c:pt idx="37219">
                  <c:v>125.65583134548794</c:v>
                </c:pt>
                <c:pt idx="37220">
                  <c:v>125.64832967053511</c:v>
                </c:pt>
                <c:pt idx="37221">
                  <c:v>125.64082977154698</c:v>
                </c:pt>
                <c:pt idx="37222">
                  <c:v>125.63332809659413</c:v>
                </c:pt>
                <c:pt idx="37223">
                  <c:v>125.62581931778243</c:v>
                </c:pt>
                <c:pt idx="37224">
                  <c:v>125.6183176428296</c:v>
                </c:pt>
                <c:pt idx="37225">
                  <c:v>125.61081774384147</c:v>
                </c:pt>
                <c:pt idx="37226">
                  <c:v>125.60331606888862</c:v>
                </c:pt>
                <c:pt idx="37227">
                  <c:v>125.59581439393578</c:v>
                </c:pt>
                <c:pt idx="37228">
                  <c:v>125.58831449494765</c:v>
                </c:pt>
                <c:pt idx="37229">
                  <c:v>125.5808128199948</c:v>
                </c:pt>
                <c:pt idx="37230">
                  <c:v>125.57331114504197</c:v>
                </c:pt>
                <c:pt idx="37231">
                  <c:v>125.56581124605384</c:v>
                </c:pt>
                <c:pt idx="37232">
                  <c:v>125.55830957110099</c:v>
                </c:pt>
                <c:pt idx="37233">
                  <c:v>125.55080789614816</c:v>
                </c:pt>
                <c:pt idx="37234">
                  <c:v>125.54330799716003</c:v>
                </c:pt>
                <c:pt idx="37235">
                  <c:v>125.52829754339548</c:v>
                </c:pt>
                <c:pt idx="37236">
                  <c:v>125.52079764440735</c:v>
                </c:pt>
                <c:pt idx="37237">
                  <c:v>125.51329596945452</c:v>
                </c:pt>
                <c:pt idx="37238">
                  <c:v>125.50579429450167</c:v>
                </c:pt>
                <c:pt idx="37239">
                  <c:v>125.49829439551354</c:v>
                </c:pt>
                <c:pt idx="37240">
                  <c:v>125.49079272056069</c:v>
                </c:pt>
                <c:pt idx="37241">
                  <c:v>125.48329104560786</c:v>
                </c:pt>
                <c:pt idx="37242">
                  <c:v>125.47579114661973</c:v>
                </c:pt>
                <c:pt idx="37243">
                  <c:v>125.47290810872676</c:v>
                </c:pt>
                <c:pt idx="37244">
                  <c:v>125.50321249356223</c:v>
                </c:pt>
                <c:pt idx="37245">
                  <c:v>125.48066001454112</c:v>
                </c:pt>
                <c:pt idx="37246">
                  <c:v>125.42830989747259</c:v>
                </c:pt>
                <c:pt idx="37247">
                  <c:v>125.39427980448259</c:v>
                </c:pt>
                <c:pt idx="37248">
                  <c:v>125.38120197473182</c:v>
                </c:pt>
                <c:pt idx="37249">
                  <c:v>125.39133814449212</c:v>
                </c:pt>
                <c:pt idx="37250">
                  <c:v>125.360542</c:v>
                </c:pt>
                <c:pt idx="37251">
                  <c:v>125.36349230042919</c:v>
                </c:pt>
                <c:pt idx="37252">
                  <c:v>125.37830376542971</c:v>
                </c:pt>
                <c:pt idx="37253">
                  <c:v>125.3763592172882</c:v>
                </c:pt>
                <c:pt idx="37254">
                  <c:v>125.37441466914667</c:v>
                </c:pt>
                <c:pt idx="37255">
                  <c:v>125.37247058136221</c:v>
                </c:pt>
                <c:pt idx="37256">
                  <c:v>125.3705260332207</c:v>
                </c:pt>
                <c:pt idx="37257">
                  <c:v>125.36858148507918</c:v>
                </c:pt>
                <c:pt idx="37258">
                  <c:v>125.36663739729471</c:v>
                </c:pt>
                <c:pt idx="37259">
                  <c:v>125.36469100772503</c:v>
                </c:pt>
                <c:pt idx="37260">
                  <c:v>125.36274645958352</c:v>
                </c:pt>
                <c:pt idx="37261">
                  <c:v>125.36080237179904</c:v>
                </c:pt>
                <c:pt idx="37262">
                  <c:v>125.35885782365753</c:v>
                </c:pt>
                <c:pt idx="37263">
                  <c:v>125.35691327551602</c:v>
                </c:pt>
                <c:pt idx="37264">
                  <c:v>125.35496918773154</c:v>
                </c:pt>
                <c:pt idx="37265">
                  <c:v>125.35302463959003</c:v>
                </c:pt>
                <c:pt idx="37266">
                  <c:v>125.35108009144851</c:v>
                </c:pt>
                <c:pt idx="37267">
                  <c:v>125.34913600366404</c:v>
                </c:pt>
                <c:pt idx="37268">
                  <c:v>125.34719145552253</c:v>
                </c:pt>
                <c:pt idx="37269">
                  <c:v>125.34524690738101</c:v>
                </c:pt>
                <c:pt idx="37270">
                  <c:v>125.34330281959654</c:v>
                </c:pt>
                <c:pt idx="37271">
                  <c:v>125.34135827145504</c:v>
                </c:pt>
                <c:pt idx="37272">
                  <c:v>125.33941188188535</c:v>
                </c:pt>
                <c:pt idx="37273">
                  <c:v>125.33746733374383</c:v>
                </c:pt>
                <c:pt idx="37274">
                  <c:v>125.33552324595937</c:v>
                </c:pt>
                <c:pt idx="37275">
                  <c:v>125.33357869781786</c:v>
                </c:pt>
                <c:pt idx="37276">
                  <c:v>125.33163414967633</c:v>
                </c:pt>
                <c:pt idx="37277">
                  <c:v>125.32969006189187</c:v>
                </c:pt>
                <c:pt idx="37278">
                  <c:v>125.32774551375036</c:v>
                </c:pt>
                <c:pt idx="37279">
                  <c:v>125.32580096560883</c:v>
                </c:pt>
                <c:pt idx="37280">
                  <c:v>125.32385687782437</c:v>
                </c:pt>
                <c:pt idx="37281">
                  <c:v>125.32191232968285</c:v>
                </c:pt>
                <c:pt idx="37282">
                  <c:v>125.31996778154134</c:v>
                </c:pt>
                <c:pt idx="37283">
                  <c:v>125.31802369375687</c:v>
                </c:pt>
                <c:pt idx="37284">
                  <c:v>125.31607730418719</c:v>
                </c:pt>
                <c:pt idx="37285">
                  <c:v>125.31413275604567</c:v>
                </c:pt>
                <c:pt idx="37286">
                  <c:v>125.3121886682612</c:v>
                </c:pt>
                <c:pt idx="37287">
                  <c:v>125.31024412011969</c:v>
                </c:pt>
                <c:pt idx="37288">
                  <c:v>125.30829957197817</c:v>
                </c:pt>
                <c:pt idx="37289">
                  <c:v>125.3063554841937</c:v>
                </c:pt>
                <c:pt idx="37290">
                  <c:v>125.30441093605219</c:v>
                </c:pt>
                <c:pt idx="37291">
                  <c:v>125.30246638791067</c:v>
                </c:pt>
                <c:pt idx="37292">
                  <c:v>125.3005223001262</c:v>
                </c:pt>
                <c:pt idx="37293">
                  <c:v>125.29857775198468</c:v>
                </c:pt>
                <c:pt idx="37294">
                  <c:v>125.29663320384317</c:v>
                </c:pt>
                <c:pt idx="37295">
                  <c:v>125.29468911605871</c:v>
                </c:pt>
                <c:pt idx="37296">
                  <c:v>125.29274456791718</c:v>
                </c:pt>
                <c:pt idx="37297">
                  <c:v>125.29079817834752</c:v>
                </c:pt>
                <c:pt idx="37298">
                  <c:v>125.28885363020599</c:v>
                </c:pt>
                <c:pt idx="37299">
                  <c:v>125.2763608245112</c:v>
                </c:pt>
                <c:pt idx="37300">
                  <c:v>125.28201956747735</c:v>
                </c:pt>
                <c:pt idx="37301">
                  <c:v>125.30023508271752</c:v>
                </c:pt>
                <c:pt idx="37302">
                  <c:v>125.2696921502146</c:v>
                </c:pt>
                <c:pt idx="37303">
                  <c:v>125.26430979828326</c:v>
                </c:pt>
                <c:pt idx="37304">
                  <c:v>125.23273778397711</c:v>
                </c:pt>
                <c:pt idx="37305">
                  <c:v>125.20324271394517</c:v>
                </c:pt>
                <c:pt idx="37306">
                  <c:v>125.17232766571293</c:v>
                </c:pt>
                <c:pt idx="37307">
                  <c:v>125.23850877300906</c:v>
                </c:pt>
                <c:pt idx="37308">
                  <c:v>125.270081</c:v>
                </c:pt>
                <c:pt idx="37309">
                  <c:v>125.270081</c:v>
                </c:pt>
                <c:pt idx="37310">
                  <c:v>125.270081</c:v>
                </c:pt>
                <c:pt idx="37311">
                  <c:v>125.270081</c:v>
                </c:pt>
                <c:pt idx="37312">
                  <c:v>125.26322715879829</c:v>
                </c:pt>
                <c:pt idx="37313">
                  <c:v>125.21009348807821</c:v>
                </c:pt>
                <c:pt idx="37314">
                  <c:v>125.15766847771155</c:v>
                </c:pt>
                <c:pt idx="37315">
                  <c:v>125.20133343633762</c:v>
                </c:pt>
                <c:pt idx="37316">
                  <c:v>125.22465987465252</c:v>
                </c:pt>
                <c:pt idx="37317">
                  <c:v>125.20179549542439</c:v>
                </c:pt>
                <c:pt idx="37318">
                  <c:v>125.1789257019459</c:v>
                </c:pt>
                <c:pt idx="37319">
                  <c:v>125.15605590846742</c:v>
                </c:pt>
                <c:pt idx="37320">
                  <c:v>125.1331915292393</c:v>
                </c:pt>
                <c:pt idx="37321">
                  <c:v>125.11032173576081</c:v>
                </c:pt>
                <c:pt idx="37322">
                  <c:v>125.08743028528093</c:v>
                </c:pt>
                <c:pt idx="37323">
                  <c:v>125.06456049180245</c:v>
                </c:pt>
                <c:pt idx="37324">
                  <c:v>125.04169611257431</c:v>
                </c:pt>
                <c:pt idx="37325">
                  <c:v>125.01882631909584</c:v>
                </c:pt>
                <c:pt idx="37326">
                  <c:v>124.99595652561736</c:v>
                </c:pt>
                <c:pt idx="37327">
                  <c:v>124.97309214638922</c:v>
                </c:pt>
                <c:pt idx="37328">
                  <c:v>124.95022235291074</c:v>
                </c:pt>
                <c:pt idx="37329">
                  <c:v>124.92735255943226</c:v>
                </c:pt>
                <c:pt idx="37330">
                  <c:v>124.74438879735406</c:v>
                </c:pt>
                <c:pt idx="37331">
                  <c:v>124.72151900387557</c:v>
                </c:pt>
                <c:pt idx="37332">
                  <c:v>124.69865462464745</c:v>
                </c:pt>
                <c:pt idx="37333">
                  <c:v>124.67578483116895</c:v>
                </c:pt>
                <c:pt idx="37334">
                  <c:v>124.65291503769048</c:v>
                </c:pt>
                <c:pt idx="37335">
                  <c:v>124.63005065846235</c:v>
                </c:pt>
                <c:pt idx="37336">
                  <c:v>124.60718086498386</c:v>
                </c:pt>
                <c:pt idx="37337">
                  <c:v>124.58431107150538</c:v>
                </c:pt>
                <c:pt idx="37338">
                  <c:v>124.56144669227726</c:v>
                </c:pt>
                <c:pt idx="37339">
                  <c:v>124.53857689879877</c:v>
                </c:pt>
                <c:pt idx="37340">
                  <c:v>124.51568544831889</c:v>
                </c:pt>
                <c:pt idx="37341">
                  <c:v>124.49281565484041</c:v>
                </c:pt>
                <c:pt idx="37342">
                  <c:v>124.46995127561227</c:v>
                </c:pt>
                <c:pt idx="37343">
                  <c:v>124.4470814821338</c:v>
                </c:pt>
                <c:pt idx="37344">
                  <c:v>124.42421168865532</c:v>
                </c:pt>
                <c:pt idx="37345">
                  <c:v>124.40134730942718</c:v>
                </c:pt>
                <c:pt idx="37346">
                  <c:v>124.3784775159487</c:v>
                </c:pt>
                <c:pt idx="37347">
                  <c:v>124.35560772247022</c:v>
                </c:pt>
                <c:pt idx="37348">
                  <c:v>124.33274334324209</c:v>
                </c:pt>
                <c:pt idx="37349">
                  <c:v>124.30987354976361</c:v>
                </c:pt>
                <c:pt idx="37350">
                  <c:v>124.28700375628513</c:v>
                </c:pt>
                <c:pt idx="37351">
                  <c:v>124.26413937705699</c:v>
                </c:pt>
                <c:pt idx="37352">
                  <c:v>124.24124792657712</c:v>
                </c:pt>
                <c:pt idx="37353">
                  <c:v>124.21837813309862</c:v>
                </c:pt>
                <c:pt idx="37354">
                  <c:v>124.1955137538705</c:v>
                </c:pt>
                <c:pt idx="37355">
                  <c:v>124.17264396039202</c:v>
                </c:pt>
                <c:pt idx="37356">
                  <c:v>124.16658</c:v>
                </c:pt>
                <c:pt idx="37357">
                  <c:v>124.16658</c:v>
                </c:pt>
                <c:pt idx="37358">
                  <c:v>124.13930416881259</c:v>
                </c:pt>
                <c:pt idx="37359">
                  <c:v>124.14416930758226</c:v>
                </c:pt>
                <c:pt idx="37360">
                  <c:v>124.14849100000001</c:v>
                </c:pt>
                <c:pt idx="37361">
                  <c:v>124.13370497132797</c:v>
                </c:pt>
                <c:pt idx="37362">
                  <c:v>124.12181162977868</c:v>
                </c:pt>
                <c:pt idx="37363">
                  <c:v>124.1002998348001</c:v>
                </c:pt>
                <c:pt idx="37364">
                  <c:v>124.07904248792757</c:v>
                </c:pt>
                <c:pt idx="37365">
                  <c:v>124.10681721026157</c:v>
                </c:pt>
                <c:pt idx="37366">
                  <c:v>124.03425067906534</c:v>
                </c:pt>
                <c:pt idx="37367">
                  <c:v>124.01468792839668</c:v>
                </c:pt>
                <c:pt idx="37368">
                  <c:v>124.0063706517586</c:v>
                </c:pt>
                <c:pt idx="37369">
                  <c:v>123.99805337512051</c:v>
                </c:pt>
                <c:pt idx="37370">
                  <c:v>123.98973806753465</c:v>
                </c:pt>
                <c:pt idx="37371">
                  <c:v>123.98142079089656</c:v>
                </c:pt>
                <c:pt idx="37372">
                  <c:v>123.97310351425847</c:v>
                </c:pt>
                <c:pt idx="37373">
                  <c:v>123.96478820667261</c:v>
                </c:pt>
                <c:pt idx="37374">
                  <c:v>123.95647093003451</c:v>
                </c:pt>
                <c:pt idx="37375">
                  <c:v>123.94815365339643</c:v>
                </c:pt>
                <c:pt idx="37376">
                  <c:v>123.93983834581057</c:v>
                </c:pt>
                <c:pt idx="37377">
                  <c:v>123.93151319296355</c:v>
                </c:pt>
                <c:pt idx="37378">
                  <c:v>123.92319591632545</c:v>
                </c:pt>
                <c:pt idx="37379">
                  <c:v>123.91488060873959</c:v>
                </c:pt>
                <c:pt idx="37380">
                  <c:v>123.9065633321015</c:v>
                </c:pt>
                <c:pt idx="37381">
                  <c:v>123.89824605546342</c:v>
                </c:pt>
                <c:pt idx="37382">
                  <c:v>123.88993074787756</c:v>
                </c:pt>
                <c:pt idx="37383">
                  <c:v>123.88161347123946</c:v>
                </c:pt>
                <c:pt idx="37384">
                  <c:v>123.87329619460138</c:v>
                </c:pt>
                <c:pt idx="37385">
                  <c:v>123.86498088701552</c:v>
                </c:pt>
                <c:pt idx="37386">
                  <c:v>123.85666361037742</c:v>
                </c:pt>
                <c:pt idx="37387">
                  <c:v>123.84834633373934</c:v>
                </c:pt>
                <c:pt idx="37388">
                  <c:v>123.84003102615348</c:v>
                </c:pt>
                <c:pt idx="37389">
                  <c:v>123.83171374951539</c:v>
                </c:pt>
                <c:pt idx="37390">
                  <c:v>123.82338859666837</c:v>
                </c:pt>
                <c:pt idx="37391">
                  <c:v>123.81507132003027</c:v>
                </c:pt>
                <c:pt idx="37392">
                  <c:v>123.80675601244441</c:v>
                </c:pt>
                <c:pt idx="37393">
                  <c:v>123.79843873580633</c:v>
                </c:pt>
                <c:pt idx="37394">
                  <c:v>123.79012145916823</c:v>
                </c:pt>
                <c:pt idx="37395">
                  <c:v>123.78180615158237</c:v>
                </c:pt>
                <c:pt idx="37396">
                  <c:v>123.77348887494429</c:v>
                </c:pt>
                <c:pt idx="37397">
                  <c:v>123.7651715983062</c:v>
                </c:pt>
                <c:pt idx="37398">
                  <c:v>123.75685629072034</c:v>
                </c:pt>
                <c:pt idx="37399">
                  <c:v>123.74853901408225</c:v>
                </c:pt>
                <c:pt idx="37400">
                  <c:v>123.74022370649639</c:v>
                </c:pt>
                <c:pt idx="37401">
                  <c:v>123.7319064298583</c:v>
                </c:pt>
                <c:pt idx="37402">
                  <c:v>123.72358127701128</c:v>
                </c:pt>
                <c:pt idx="37403">
                  <c:v>123.71526400037318</c:v>
                </c:pt>
                <c:pt idx="37404">
                  <c:v>123.70694869278732</c:v>
                </c:pt>
                <c:pt idx="37405">
                  <c:v>123.69863141614924</c:v>
                </c:pt>
                <c:pt idx="37406">
                  <c:v>123.69031413951114</c:v>
                </c:pt>
                <c:pt idx="37407">
                  <c:v>123.68199883192528</c:v>
                </c:pt>
                <c:pt idx="37408">
                  <c:v>123.67368155528719</c:v>
                </c:pt>
                <c:pt idx="37409">
                  <c:v>123.66536427864911</c:v>
                </c:pt>
                <c:pt idx="37410">
                  <c:v>123.65704897106325</c:v>
                </c:pt>
                <c:pt idx="37411">
                  <c:v>123.64873169442515</c:v>
                </c:pt>
                <c:pt idx="37412">
                  <c:v>123.64877239618593</c:v>
                </c:pt>
                <c:pt idx="37413">
                  <c:v>123.678146</c:v>
                </c:pt>
                <c:pt idx="37414">
                  <c:v>123.678146</c:v>
                </c:pt>
                <c:pt idx="37415">
                  <c:v>123.66674907318236</c:v>
                </c:pt>
                <c:pt idx="37416">
                  <c:v>123.62780310729615</c:v>
                </c:pt>
                <c:pt idx="37417">
                  <c:v>123.63791780686695</c:v>
                </c:pt>
                <c:pt idx="37418">
                  <c:v>123.61969963504173</c:v>
                </c:pt>
                <c:pt idx="37419">
                  <c:v>123.60148455984741</c:v>
                </c:pt>
                <c:pt idx="37420">
                  <c:v>123.5877</c:v>
                </c:pt>
                <c:pt idx="37421">
                  <c:v>123.58629802907345</c:v>
                </c:pt>
                <c:pt idx="37422">
                  <c:v>123.58069677720704</c:v>
                </c:pt>
                <c:pt idx="37423">
                  <c:v>123.57509419897266</c:v>
                </c:pt>
                <c:pt idx="37424">
                  <c:v>123.56949162073829</c:v>
                </c:pt>
                <c:pt idx="37425">
                  <c:v>123.56389036887187</c:v>
                </c:pt>
                <c:pt idx="37426">
                  <c:v>123.55828779063749</c:v>
                </c:pt>
                <c:pt idx="37427">
                  <c:v>123.5526799069313</c:v>
                </c:pt>
                <c:pt idx="37428">
                  <c:v>123.54707732869693</c:v>
                </c:pt>
                <c:pt idx="37429">
                  <c:v>123.54147607683052</c:v>
                </c:pt>
                <c:pt idx="37430">
                  <c:v>123.53587349859615</c:v>
                </c:pt>
                <c:pt idx="37431">
                  <c:v>123.53027092036177</c:v>
                </c:pt>
                <c:pt idx="37432">
                  <c:v>123.52466966849535</c:v>
                </c:pt>
                <c:pt idx="37433">
                  <c:v>123.51906709026098</c:v>
                </c:pt>
                <c:pt idx="37434">
                  <c:v>123.5134645120266</c:v>
                </c:pt>
                <c:pt idx="37435">
                  <c:v>123.50786326016018</c:v>
                </c:pt>
                <c:pt idx="37436">
                  <c:v>123.5022606819258</c:v>
                </c:pt>
                <c:pt idx="37437">
                  <c:v>123.49665810369143</c:v>
                </c:pt>
                <c:pt idx="37438">
                  <c:v>123.49105685182502</c:v>
                </c:pt>
                <c:pt idx="37439">
                  <c:v>123.48545427359065</c:v>
                </c:pt>
                <c:pt idx="37440">
                  <c:v>123.47984638988446</c:v>
                </c:pt>
                <c:pt idx="37441">
                  <c:v>123.47424381165008</c:v>
                </c:pt>
                <c:pt idx="37442">
                  <c:v>123.46864255978366</c:v>
                </c:pt>
                <c:pt idx="37443">
                  <c:v>123.46303998154929</c:v>
                </c:pt>
                <c:pt idx="37444">
                  <c:v>123.45743872968288</c:v>
                </c:pt>
                <c:pt idx="37445">
                  <c:v>123.4518361514485</c:v>
                </c:pt>
                <c:pt idx="37446">
                  <c:v>123.44623357321413</c:v>
                </c:pt>
                <c:pt idx="37447">
                  <c:v>123.44063232134771</c:v>
                </c:pt>
                <c:pt idx="37448">
                  <c:v>123.43502974311333</c:v>
                </c:pt>
                <c:pt idx="37449">
                  <c:v>123.42942716487896</c:v>
                </c:pt>
                <c:pt idx="37450">
                  <c:v>123.42382591301254</c:v>
                </c:pt>
                <c:pt idx="37451">
                  <c:v>123.41822333477816</c:v>
                </c:pt>
                <c:pt idx="37452">
                  <c:v>123.41261545107199</c:v>
                </c:pt>
                <c:pt idx="37453">
                  <c:v>123.40701287283761</c:v>
                </c:pt>
                <c:pt idx="37454">
                  <c:v>123.40141162097119</c:v>
                </c:pt>
                <c:pt idx="37455">
                  <c:v>123.39580904273681</c:v>
                </c:pt>
                <c:pt idx="37456">
                  <c:v>123.39020646450244</c:v>
                </c:pt>
                <c:pt idx="37457">
                  <c:v>123.38460521263602</c:v>
                </c:pt>
                <c:pt idx="37458">
                  <c:v>123.37900263440164</c:v>
                </c:pt>
                <c:pt idx="37459">
                  <c:v>123.37340005616727</c:v>
                </c:pt>
                <c:pt idx="37460">
                  <c:v>123.36779880430086</c:v>
                </c:pt>
                <c:pt idx="37461">
                  <c:v>123.36219622606649</c:v>
                </c:pt>
                <c:pt idx="37462">
                  <c:v>123.35659364783211</c:v>
                </c:pt>
                <c:pt idx="37463">
                  <c:v>123.35099239596569</c:v>
                </c:pt>
                <c:pt idx="37464">
                  <c:v>123.34538981773132</c:v>
                </c:pt>
                <c:pt idx="37465">
                  <c:v>123.33978193402513</c:v>
                </c:pt>
                <c:pt idx="37466">
                  <c:v>123.33418068215872</c:v>
                </c:pt>
                <c:pt idx="37467">
                  <c:v>123.32857810392434</c:v>
                </c:pt>
                <c:pt idx="37468">
                  <c:v>123.32297552568997</c:v>
                </c:pt>
                <c:pt idx="37469">
                  <c:v>123.31737427382355</c:v>
                </c:pt>
                <c:pt idx="37470">
                  <c:v>123.24553537529805</c:v>
                </c:pt>
                <c:pt idx="37471">
                  <c:v>123.19678249439809</c:v>
                </c:pt>
                <c:pt idx="37472">
                  <c:v>123.21499547639485</c:v>
                </c:pt>
                <c:pt idx="37473">
                  <c:v>123.21859549308536</c:v>
                </c:pt>
                <c:pt idx="37474">
                  <c:v>123.21524807699643</c:v>
                </c:pt>
                <c:pt idx="37475">
                  <c:v>123.20321909227468</c:v>
                </c:pt>
                <c:pt idx="37476">
                  <c:v>123.1666051553631</c:v>
                </c:pt>
                <c:pt idx="37477">
                  <c:v>123.15467544955712</c:v>
                </c:pt>
                <c:pt idx="37478">
                  <c:v>123.14274574375114</c:v>
                </c:pt>
                <c:pt idx="37479">
                  <c:v>123.13081886221262</c:v>
                </c:pt>
                <c:pt idx="37480">
                  <c:v>123.11888915640664</c:v>
                </c:pt>
                <c:pt idx="37481">
                  <c:v>123.10694815353075</c:v>
                </c:pt>
                <c:pt idx="37482">
                  <c:v>123.09502127199225</c:v>
                </c:pt>
                <c:pt idx="37483">
                  <c:v>123.08309156618625</c:v>
                </c:pt>
                <c:pt idx="37484">
                  <c:v>123.07116186038027</c:v>
                </c:pt>
                <c:pt idx="37485">
                  <c:v>123.05923497884176</c:v>
                </c:pt>
                <c:pt idx="37486">
                  <c:v>123.04730527303578</c:v>
                </c:pt>
                <c:pt idx="37487">
                  <c:v>123.03537556722979</c:v>
                </c:pt>
                <c:pt idx="37488">
                  <c:v>123.02344868569128</c:v>
                </c:pt>
                <c:pt idx="37489">
                  <c:v>123.0115189798853</c:v>
                </c:pt>
                <c:pt idx="37490">
                  <c:v>122.99958927407931</c:v>
                </c:pt>
                <c:pt idx="37491">
                  <c:v>122.9876623925408</c:v>
                </c:pt>
                <c:pt idx="37492">
                  <c:v>122.97573268673482</c:v>
                </c:pt>
                <c:pt idx="37493">
                  <c:v>122.96379168385893</c:v>
                </c:pt>
                <c:pt idx="37494">
                  <c:v>122.95186197805295</c:v>
                </c:pt>
                <c:pt idx="37495">
                  <c:v>122.93993509651443</c:v>
                </c:pt>
                <c:pt idx="37496">
                  <c:v>122.92800539070845</c:v>
                </c:pt>
                <c:pt idx="37497">
                  <c:v>122.91607568490247</c:v>
                </c:pt>
                <c:pt idx="37498">
                  <c:v>122.90414880336395</c:v>
                </c:pt>
                <c:pt idx="37499">
                  <c:v>122.89221909755797</c:v>
                </c:pt>
                <c:pt idx="37500">
                  <c:v>122.88028939175199</c:v>
                </c:pt>
                <c:pt idx="37501">
                  <c:v>122.86836251021347</c:v>
                </c:pt>
                <c:pt idx="37502">
                  <c:v>122.85643280440749</c:v>
                </c:pt>
                <c:pt idx="37503">
                  <c:v>122.84450309860151</c:v>
                </c:pt>
                <c:pt idx="37504">
                  <c:v>122.83257621706299</c:v>
                </c:pt>
                <c:pt idx="37505">
                  <c:v>122.82064651125701</c:v>
                </c:pt>
                <c:pt idx="37506">
                  <c:v>122.80870550838112</c:v>
                </c:pt>
                <c:pt idx="37507">
                  <c:v>122.79677862684262</c:v>
                </c:pt>
                <c:pt idx="37508">
                  <c:v>122.78484892103663</c:v>
                </c:pt>
                <c:pt idx="37509">
                  <c:v>122.77291921523064</c:v>
                </c:pt>
                <c:pt idx="37510">
                  <c:v>122.76099233369213</c:v>
                </c:pt>
                <c:pt idx="37511">
                  <c:v>122.74906262788615</c:v>
                </c:pt>
                <c:pt idx="37512">
                  <c:v>122.73713292208016</c:v>
                </c:pt>
                <c:pt idx="37513">
                  <c:v>122.72520604054165</c:v>
                </c:pt>
                <c:pt idx="37514">
                  <c:v>122.71327633473567</c:v>
                </c:pt>
                <c:pt idx="37515">
                  <c:v>122.70134662892968</c:v>
                </c:pt>
                <c:pt idx="37516">
                  <c:v>122.68941974739117</c:v>
                </c:pt>
                <c:pt idx="37517">
                  <c:v>122.67749004158519</c:v>
                </c:pt>
                <c:pt idx="37518">
                  <c:v>122.62976274555882</c:v>
                </c:pt>
                <c:pt idx="37519">
                  <c:v>122.61783303975284</c:v>
                </c:pt>
                <c:pt idx="37520">
                  <c:v>122.60590615821432</c:v>
                </c:pt>
                <c:pt idx="37521">
                  <c:v>122.59397645240834</c:v>
                </c:pt>
                <c:pt idx="37522">
                  <c:v>122.58204674660236</c:v>
                </c:pt>
                <c:pt idx="37523">
                  <c:v>122.57011986506384</c:v>
                </c:pt>
                <c:pt idx="37524">
                  <c:v>122.55819015925786</c:v>
                </c:pt>
                <c:pt idx="37525">
                  <c:v>122.54626045345188</c:v>
                </c:pt>
                <c:pt idx="37526">
                  <c:v>122.53433357191336</c:v>
                </c:pt>
                <c:pt idx="37527">
                  <c:v>122.52240386610738</c:v>
                </c:pt>
                <c:pt idx="37528">
                  <c:v>122.5104628632315</c:v>
                </c:pt>
                <c:pt idx="37529">
                  <c:v>122.498535981693</c:v>
                </c:pt>
                <c:pt idx="37530">
                  <c:v>122.486606275887</c:v>
                </c:pt>
                <c:pt idx="37531">
                  <c:v>122.41148009442061</c:v>
                </c:pt>
                <c:pt idx="37532">
                  <c:v>122.37908426156415</c:v>
                </c:pt>
                <c:pt idx="37533">
                  <c:v>122.39045860286055</c:v>
                </c:pt>
                <c:pt idx="37534">
                  <c:v>122.36391235622317</c:v>
                </c:pt>
                <c:pt idx="37535">
                  <c:v>122.24963200930232</c:v>
                </c:pt>
                <c:pt idx="37536">
                  <c:v>122.21117227925697</c:v>
                </c:pt>
                <c:pt idx="37537">
                  <c:v>122.16581739999999</c:v>
                </c:pt>
                <c:pt idx="37538">
                  <c:v>122.10242332589148</c:v>
                </c:pt>
                <c:pt idx="37539">
                  <c:v>122.12494147842669</c:v>
                </c:pt>
                <c:pt idx="37540">
                  <c:v>122.09557797491516</c:v>
                </c:pt>
                <c:pt idx="37541">
                  <c:v>122.06444567327826</c:v>
                </c:pt>
                <c:pt idx="37542">
                  <c:v>122.0333207419779</c:v>
                </c:pt>
                <c:pt idx="37543">
                  <c:v>122.002188440341</c:v>
                </c:pt>
                <c:pt idx="37544">
                  <c:v>121.97105613870409</c:v>
                </c:pt>
                <c:pt idx="37545">
                  <c:v>121.93993120740373</c:v>
                </c:pt>
                <c:pt idx="37546">
                  <c:v>121.90879890576683</c:v>
                </c:pt>
                <c:pt idx="37547">
                  <c:v>121.87766660412991</c:v>
                </c:pt>
                <c:pt idx="37548">
                  <c:v>121.84654167282957</c:v>
                </c:pt>
                <c:pt idx="37549">
                  <c:v>121.81540937119266</c:v>
                </c:pt>
                <c:pt idx="37550">
                  <c:v>121.78427706955576</c:v>
                </c:pt>
                <c:pt idx="37551">
                  <c:v>121.7531521382554</c:v>
                </c:pt>
                <c:pt idx="37552">
                  <c:v>121.7220198366185</c:v>
                </c:pt>
                <c:pt idx="37553">
                  <c:v>121.69085805363534</c:v>
                </c:pt>
                <c:pt idx="37554">
                  <c:v>121.65973312233498</c:v>
                </c:pt>
                <c:pt idx="37555">
                  <c:v>121.62860082069808</c:v>
                </c:pt>
                <c:pt idx="37556">
                  <c:v>121.59746851906117</c:v>
                </c:pt>
                <c:pt idx="37557">
                  <c:v>121.56634358776083</c:v>
                </c:pt>
                <c:pt idx="37558">
                  <c:v>121.53521128612391</c:v>
                </c:pt>
                <c:pt idx="37559">
                  <c:v>121.50407898448701</c:v>
                </c:pt>
                <c:pt idx="37560">
                  <c:v>121.47295405318665</c:v>
                </c:pt>
                <c:pt idx="37561">
                  <c:v>121.44182175154975</c:v>
                </c:pt>
                <c:pt idx="37562">
                  <c:v>121.41068944991284</c:v>
                </c:pt>
                <c:pt idx="37563">
                  <c:v>121.3795645186125</c:v>
                </c:pt>
                <c:pt idx="37564">
                  <c:v>121.34843221697558</c:v>
                </c:pt>
                <c:pt idx="37565">
                  <c:v>121.31727043399242</c:v>
                </c:pt>
                <c:pt idx="37566">
                  <c:v>121.28613813235552</c:v>
                </c:pt>
                <c:pt idx="37567">
                  <c:v>121.25501320105516</c:v>
                </c:pt>
                <c:pt idx="37568">
                  <c:v>121.22388089941826</c:v>
                </c:pt>
                <c:pt idx="37569">
                  <c:v>121.19274859778135</c:v>
                </c:pt>
                <c:pt idx="37570">
                  <c:v>121.16162366648101</c:v>
                </c:pt>
                <c:pt idx="37571">
                  <c:v>121.13049136484409</c:v>
                </c:pt>
                <c:pt idx="37572">
                  <c:v>121.09935906320719</c:v>
                </c:pt>
                <c:pt idx="37573">
                  <c:v>121.06823413190683</c:v>
                </c:pt>
                <c:pt idx="37574">
                  <c:v>121.03710183026992</c:v>
                </c:pt>
                <c:pt idx="37575">
                  <c:v>121.00596952863302</c:v>
                </c:pt>
                <c:pt idx="37576">
                  <c:v>120.97484459733266</c:v>
                </c:pt>
                <c:pt idx="37577">
                  <c:v>120.94371229569576</c:v>
                </c:pt>
                <c:pt idx="37578">
                  <c:v>120.9125505127126</c:v>
                </c:pt>
                <c:pt idx="37579">
                  <c:v>120.88142558141226</c:v>
                </c:pt>
                <c:pt idx="37580">
                  <c:v>120.85029327977534</c:v>
                </c:pt>
                <c:pt idx="37581">
                  <c:v>120.81916097813844</c:v>
                </c:pt>
                <c:pt idx="37582">
                  <c:v>120.78803604683809</c:v>
                </c:pt>
                <c:pt idx="37583">
                  <c:v>120.75690374520117</c:v>
                </c:pt>
                <c:pt idx="37584">
                  <c:v>120.72577144356427</c:v>
                </c:pt>
                <c:pt idx="37585">
                  <c:v>120.69464651226392</c:v>
                </c:pt>
                <c:pt idx="37586">
                  <c:v>120.623690808764</c:v>
                </c:pt>
                <c:pt idx="37587">
                  <c:v>120.63845454935623</c:v>
                </c:pt>
                <c:pt idx="37588">
                  <c:v>120.65668523317423</c:v>
                </c:pt>
                <c:pt idx="37589">
                  <c:v>120.657104</c:v>
                </c:pt>
                <c:pt idx="37590">
                  <c:v>120.63917870135747</c:v>
                </c:pt>
                <c:pt idx="37591">
                  <c:v>120.639015</c:v>
                </c:pt>
                <c:pt idx="37592">
                  <c:v>120.72881584615385</c:v>
                </c:pt>
                <c:pt idx="37593">
                  <c:v>120.62093400000001</c:v>
                </c:pt>
                <c:pt idx="37594">
                  <c:v>120.62093400000001</c:v>
                </c:pt>
                <c:pt idx="37595">
                  <c:v>120.62093400000001</c:v>
                </c:pt>
                <c:pt idx="37596">
                  <c:v>120.62093400000001</c:v>
                </c:pt>
                <c:pt idx="37597">
                  <c:v>120.62093400000001</c:v>
                </c:pt>
                <c:pt idx="37598">
                  <c:v>120.62093400000001</c:v>
                </c:pt>
                <c:pt idx="37599">
                  <c:v>120.62093400000001</c:v>
                </c:pt>
                <c:pt idx="37600">
                  <c:v>120.62093400000001</c:v>
                </c:pt>
                <c:pt idx="37601">
                  <c:v>120.62093400000001</c:v>
                </c:pt>
                <c:pt idx="37602">
                  <c:v>120.62093400000001</c:v>
                </c:pt>
                <c:pt idx="37603">
                  <c:v>120.62093400000001</c:v>
                </c:pt>
                <c:pt idx="37604">
                  <c:v>120.62093400000001</c:v>
                </c:pt>
                <c:pt idx="37605">
                  <c:v>120.62093400000001</c:v>
                </c:pt>
                <c:pt idx="37606">
                  <c:v>120.62093400000001</c:v>
                </c:pt>
                <c:pt idx="37607">
                  <c:v>120.62093400000001</c:v>
                </c:pt>
                <c:pt idx="37608">
                  <c:v>120.62093400000001</c:v>
                </c:pt>
                <c:pt idx="37609">
                  <c:v>120.62093400000001</c:v>
                </c:pt>
                <c:pt idx="37610">
                  <c:v>120.62093400000001</c:v>
                </c:pt>
                <c:pt idx="37611">
                  <c:v>120.68784906223175</c:v>
                </c:pt>
                <c:pt idx="37612">
                  <c:v>120.71014277610873</c:v>
                </c:pt>
                <c:pt idx="37613">
                  <c:v>120.62647454016687</c:v>
                </c:pt>
                <c:pt idx="37614">
                  <c:v>120.68936711468764</c:v>
                </c:pt>
                <c:pt idx="37615">
                  <c:v>120.71053957820696</c:v>
                </c:pt>
                <c:pt idx="37616">
                  <c:v>120.711372</c:v>
                </c:pt>
                <c:pt idx="37617">
                  <c:v>120.71684391613643</c:v>
                </c:pt>
                <c:pt idx="37618">
                  <c:v>120.72253686533847</c:v>
                </c:pt>
                <c:pt idx="37619">
                  <c:v>120.72822981454053</c:v>
                </c:pt>
                <c:pt idx="37620">
                  <c:v>120.73392141597996</c:v>
                </c:pt>
                <c:pt idx="37621">
                  <c:v>120.73961436518201</c:v>
                </c:pt>
                <c:pt idx="37622">
                  <c:v>120.74530731438406</c:v>
                </c:pt>
                <c:pt idx="37623">
                  <c:v>120.7509989158235</c:v>
                </c:pt>
                <c:pt idx="37624">
                  <c:v>120.75669186502554</c:v>
                </c:pt>
                <c:pt idx="37625">
                  <c:v>120.7623848142276</c:v>
                </c:pt>
                <c:pt idx="37626">
                  <c:v>120.76807641566704</c:v>
                </c:pt>
                <c:pt idx="37627">
                  <c:v>120.77376936486908</c:v>
                </c:pt>
                <c:pt idx="37628">
                  <c:v>120.77946770512152</c:v>
                </c:pt>
                <c:pt idx="37629">
                  <c:v>120.78515930656096</c:v>
                </c:pt>
                <c:pt idx="37630">
                  <c:v>120.79085225576301</c:v>
                </c:pt>
                <c:pt idx="37631">
                  <c:v>120.79654520496506</c:v>
                </c:pt>
                <c:pt idx="37632">
                  <c:v>120.80449246364719</c:v>
                </c:pt>
                <c:pt idx="37633">
                  <c:v>120.83507274105865</c:v>
                </c:pt>
                <c:pt idx="37634">
                  <c:v>120.80341052145923</c:v>
                </c:pt>
                <c:pt idx="37635">
                  <c:v>120.81819180882002</c:v>
                </c:pt>
                <c:pt idx="37636">
                  <c:v>120.80734413972341</c:v>
                </c:pt>
                <c:pt idx="37637">
                  <c:v>120.856087</c:v>
                </c:pt>
                <c:pt idx="37638">
                  <c:v>120.9788664307824</c:v>
                </c:pt>
                <c:pt idx="37639">
                  <c:v>120.99979797428523</c:v>
                </c:pt>
                <c:pt idx="37640">
                  <c:v>121.02072951778806</c:v>
                </c:pt>
                <c:pt idx="37641">
                  <c:v>121.04165610590653</c:v>
                </c:pt>
                <c:pt idx="37642">
                  <c:v>121.06258764940935</c:v>
                </c:pt>
                <c:pt idx="37643">
                  <c:v>121.08351919291218</c:v>
                </c:pt>
                <c:pt idx="37644">
                  <c:v>121.10444578103065</c:v>
                </c:pt>
                <c:pt idx="37645">
                  <c:v>121.12537732453347</c:v>
                </c:pt>
                <c:pt idx="37646">
                  <c:v>121.14632868957371</c:v>
                </c:pt>
                <c:pt idx="37647">
                  <c:v>121.16725527769218</c:v>
                </c:pt>
                <c:pt idx="37648">
                  <c:v>121.1704608052506</c:v>
                </c:pt>
                <c:pt idx="37649">
                  <c:v>121.16861963519314</c:v>
                </c:pt>
                <c:pt idx="37650">
                  <c:v>121.24145908930699</c:v>
                </c:pt>
                <c:pt idx="37651">
                  <c:v>121.26096311269681</c:v>
                </c:pt>
                <c:pt idx="37652">
                  <c:v>121.17206221329404</c:v>
                </c:pt>
                <c:pt idx="37653">
                  <c:v>121.0831823605057</c:v>
                </c:pt>
                <c:pt idx="37654">
                  <c:v>121.02899857510729</c:v>
                </c:pt>
                <c:pt idx="37655">
                  <c:v>121.06025873182359</c:v>
                </c:pt>
                <c:pt idx="37656">
                  <c:v>121.07847044539818</c:v>
                </c:pt>
                <c:pt idx="37657">
                  <c:v>121.08583716261326</c:v>
                </c:pt>
                <c:pt idx="37658">
                  <c:v>121.07874515327771</c:v>
                </c:pt>
                <c:pt idx="37659">
                  <c:v>121.09696056056271</c:v>
                </c:pt>
                <c:pt idx="37660">
                  <c:v>121.10352936051503</c:v>
                </c:pt>
                <c:pt idx="37661">
                  <c:v>121.10911516686532</c:v>
                </c:pt>
                <c:pt idx="37662">
                  <c:v>121.14553100000001</c:v>
                </c:pt>
                <c:pt idx="37663">
                  <c:v>121.14411665913441</c:v>
                </c:pt>
                <c:pt idx="37664">
                  <c:v>121.13996215578513</c:v>
                </c:pt>
                <c:pt idx="37665">
                  <c:v>121.13580765243584</c:v>
                </c:pt>
                <c:pt idx="37666">
                  <c:v>121.13165413263376</c:v>
                </c:pt>
                <c:pt idx="37667">
                  <c:v>121.12749962928447</c:v>
                </c:pt>
                <c:pt idx="37668">
                  <c:v>121.12334512593519</c:v>
                </c:pt>
                <c:pt idx="37669">
                  <c:v>121.1191916061331</c:v>
                </c:pt>
                <c:pt idx="37670">
                  <c:v>121.11503316859505</c:v>
                </c:pt>
                <c:pt idx="37671">
                  <c:v>121.11087866524576</c:v>
                </c:pt>
                <c:pt idx="37672">
                  <c:v>121.10672514544368</c:v>
                </c:pt>
                <c:pt idx="37673">
                  <c:v>121.10257064209439</c:v>
                </c:pt>
                <c:pt idx="37674">
                  <c:v>121.09841613874511</c:v>
                </c:pt>
                <c:pt idx="37675">
                  <c:v>121.09426261894302</c:v>
                </c:pt>
                <c:pt idx="37676">
                  <c:v>121.09010811559374</c:v>
                </c:pt>
                <c:pt idx="37677">
                  <c:v>121.08595361224445</c:v>
                </c:pt>
                <c:pt idx="37678">
                  <c:v>121.08180009244236</c:v>
                </c:pt>
                <c:pt idx="37679">
                  <c:v>121.07764558909308</c:v>
                </c:pt>
                <c:pt idx="37680">
                  <c:v>121.0734910857438</c:v>
                </c:pt>
                <c:pt idx="37681">
                  <c:v>121.06933756594171</c:v>
                </c:pt>
                <c:pt idx="37682">
                  <c:v>121.06518306259242</c:v>
                </c:pt>
                <c:pt idx="37683">
                  <c:v>121.06102462505437</c:v>
                </c:pt>
                <c:pt idx="37684">
                  <c:v>121.05687012170509</c:v>
                </c:pt>
                <c:pt idx="37685">
                  <c:v>121.06546612446351</c:v>
                </c:pt>
                <c:pt idx="37686">
                  <c:v>121.03117913312693</c:v>
                </c:pt>
                <c:pt idx="37687">
                  <c:v>121.01144549403341</c:v>
                </c:pt>
                <c:pt idx="37688">
                  <c:v>120.99738320433953</c:v>
                </c:pt>
                <c:pt idx="37689">
                  <c:v>120.99360452441057</c:v>
                </c:pt>
                <c:pt idx="37690">
                  <c:v>120.97881936194564</c:v>
                </c:pt>
                <c:pt idx="37691">
                  <c:v>120.94236935059666</c:v>
                </c:pt>
                <c:pt idx="37692">
                  <c:v>120.95099970743919</c:v>
                </c:pt>
                <c:pt idx="37693">
                  <c:v>120.91909392974517</c:v>
                </c:pt>
                <c:pt idx="37694">
                  <c:v>120.88767712734297</c:v>
                </c:pt>
                <c:pt idx="37695">
                  <c:v>120.88037859956121</c:v>
                </c:pt>
                <c:pt idx="37696">
                  <c:v>120.87308697672533</c:v>
                </c:pt>
                <c:pt idx="37697">
                  <c:v>120.86579708012592</c:v>
                </c:pt>
                <c:pt idx="37698">
                  <c:v>120.85850545729004</c:v>
                </c:pt>
                <c:pt idx="37699">
                  <c:v>120.81960246463443</c:v>
                </c:pt>
                <c:pt idx="37700">
                  <c:v>120.78953970028613</c:v>
                </c:pt>
                <c:pt idx="37701">
                  <c:v>120.78373000000001</c:v>
                </c:pt>
                <c:pt idx="37702">
                  <c:v>120.82139600786839</c:v>
                </c:pt>
                <c:pt idx="37703">
                  <c:v>120.82533168444867</c:v>
                </c:pt>
                <c:pt idx="37704">
                  <c:v>120.819908</c:v>
                </c:pt>
                <c:pt idx="37705">
                  <c:v>120.79403822842156</c:v>
                </c:pt>
                <c:pt idx="37706">
                  <c:v>120.74110392892348</c:v>
                </c:pt>
                <c:pt idx="37707">
                  <c:v>120.79496397376624</c:v>
                </c:pt>
                <c:pt idx="37708">
                  <c:v>120.72929716420234</c:v>
                </c:pt>
                <c:pt idx="37709">
                  <c:v>120.78598969670958</c:v>
                </c:pt>
                <c:pt idx="37710">
                  <c:v>120.80181899999999</c:v>
                </c:pt>
                <c:pt idx="37711">
                  <c:v>120.80181899999999</c:v>
                </c:pt>
                <c:pt idx="37712">
                  <c:v>120.77121130727056</c:v>
                </c:pt>
                <c:pt idx="37713">
                  <c:v>120.81192436719122</c:v>
                </c:pt>
                <c:pt idx="37714">
                  <c:v>120.81213031219454</c:v>
                </c:pt>
                <c:pt idx="37715">
                  <c:v>120.8030222020503</c:v>
                </c:pt>
                <c:pt idx="37716">
                  <c:v>120.78601161206485</c:v>
                </c:pt>
                <c:pt idx="37717">
                  <c:v>120.7996667799237</c:v>
                </c:pt>
                <c:pt idx="37718">
                  <c:v>120.8339436841478</c:v>
                </c:pt>
                <c:pt idx="37719">
                  <c:v>120.88657302575108</c:v>
                </c:pt>
                <c:pt idx="37720">
                  <c:v>120.892281</c:v>
                </c:pt>
                <c:pt idx="37721">
                  <c:v>120.90874004958283</c:v>
                </c:pt>
                <c:pt idx="37722">
                  <c:v>120.92695373986648</c:v>
                </c:pt>
                <c:pt idx="37723">
                  <c:v>120.91174586814498</c:v>
                </c:pt>
                <c:pt idx="37724">
                  <c:v>120.89352747615641</c:v>
                </c:pt>
                <c:pt idx="37725">
                  <c:v>120.88353972203276</c:v>
                </c:pt>
                <c:pt idx="37726">
                  <c:v>120.8741540692281</c:v>
                </c:pt>
                <c:pt idx="37727">
                  <c:v>120.86476841642343</c:v>
                </c:pt>
                <c:pt idx="37728">
                  <c:v>120.85538498560096</c:v>
                </c:pt>
                <c:pt idx="37729">
                  <c:v>120.84599933279628</c:v>
                </c:pt>
                <c:pt idx="37730">
                  <c:v>120.83661367999161</c:v>
                </c:pt>
                <c:pt idx="37731">
                  <c:v>120.82723024916915</c:v>
                </c:pt>
                <c:pt idx="37732">
                  <c:v>120.81784459636448</c:v>
                </c:pt>
                <c:pt idx="37733">
                  <c:v>120.80845005563101</c:v>
                </c:pt>
                <c:pt idx="37734">
                  <c:v>120.79906440282635</c:v>
                </c:pt>
                <c:pt idx="37735">
                  <c:v>120.78968097200386</c:v>
                </c:pt>
                <c:pt idx="37736">
                  <c:v>120.7802953191992</c:v>
                </c:pt>
                <c:pt idx="37737">
                  <c:v>120.77090966639453</c:v>
                </c:pt>
                <c:pt idx="37738">
                  <c:v>120.76152623557206</c:v>
                </c:pt>
                <c:pt idx="37739">
                  <c:v>120.7521405827674</c:v>
                </c:pt>
                <c:pt idx="37740">
                  <c:v>120.74275492996271</c:v>
                </c:pt>
                <c:pt idx="37741">
                  <c:v>120.73337149914025</c:v>
                </c:pt>
                <c:pt idx="37742">
                  <c:v>120.72398584633558</c:v>
                </c:pt>
                <c:pt idx="37743">
                  <c:v>120.71460019353091</c:v>
                </c:pt>
                <c:pt idx="37744">
                  <c:v>120.70521676270843</c:v>
                </c:pt>
                <c:pt idx="37745">
                  <c:v>120.69582222197498</c:v>
                </c:pt>
                <c:pt idx="37746">
                  <c:v>120.6864365691703</c:v>
                </c:pt>
                <c:pt idx="37747">
                  <c:v>120.67705313834783</c:v>
                </c:pt>
                <c:pt idx="37748">
                  <c:v>120.66766748554316</c:v>
                </c:pt>
                <c:pt idx="37749">
                  <c:v>120.6582818327385</c:v>
                </c:pt>
                <c:pt idx="37750">
                  <c:v>120.64889840191601</c:v>
                </c:pt>
                <c:pt idx="37751">
                  <c:v>120.63951274911135</c:v>
                </c:pt>
                <c:pt idx="37752">
                  <c:v>120.63012709630668</c:v>
                </c:pt>
                <c:pt idx="37753">
                  <c:v>120.62074366548421</c:v>
                </c:pt>
                <c:pt idx="37754">
                  <c:v>120.61135801267955</c:v>
                </c:pt>
                <c:pt idx="37755">
                  <c:v>120.60197235987486</c:v>
                </c:pt>
                <c:pt idx="37756">
                  <c:v>120.5925889290524</c:v>
                </c:pt>
                <c:pt idx="37757">
                  <c:v>120.58176531775923</c:v>
                </c:pt>
                <c:pt idx="37758">
                  <c:v>120.55731504101097</c:v>
                </c:pt>
                <c:pt idx="37759">
                  <c:v>120.50914370815451</c:v>
                </c:pt>
                <c:pt idx="37760">
                  <c:v>120.50438186769964</c:v>
                </c:pt>
                <c:pt idx="37761">
                  <c:v>120.53808653838817</c:v>
                </c:pt>
                <c:pt idx="37762">
                  <c:v>120.47550513320128</c:v>
                </c:pt>
                <c:pt idx="37763">
                  <c:v>120.43479010571924</c:v>
                </c:pt>
                <c:pt idx="37764">
                  <c:v>120.46846614520744</c:v>
                </c:pt>
                <c:pt idx="37765">
                  <c:v>120.43602678755366</c:v>
                </c:pt>
                <c:pt idx="37766">
                  <c:v>120.41652007171973</c:v>
                </c:pt>
                <c:pt idx="37767">
                  <c:v>120.39259027982025</c:v>
                </c:pt>
                <c:pt idx="37768">
                  <c:v>120.36866048792079</c:v>
                </c:pt>
                <c:pt idx="37769">
                  <c:v>120.34473636121827</c:v>
                </c:pt>
                <c:pt idx="37770">
                  <c:v>120.32078390853101</c:v>
                </c:pt>
                <c:pt idx="37771">
                  <c:v>120.29685411663154</c:v>
                </c:pt>
                <c:pt idx="37772">
                  <c:v>120.27292998992901</c:v>
                </c:pt>
                <c:pt idx="37773">
                  <c:v>120.24900019802955</c:v>
                </c:pt>
                <c:pt idx="37774">
                  <c:v>120.22507040613009</c:v>
                </c:pt>
                <c:pt idx="37775">
                  <c:v>120.20114627942756</c:v>
                </c:pt>
                <c:pt idx="37776">
                  <c:v>120.17721648752809</c:v>
                </c:pt>
                <c:pt idx="37777">
                  <c:v>120.15328669562862</c:v>
                </c:pt>
                <c:pt idx="37778">
                  <c:v>120.1293625689261</c:v>
                </c:pt>
                <c:pt idx="37779">
                  <c:v>120.10543277702662</c:v>
                </c:pt>
                <c:pt idx="37780">
                  <c:v>120.08150298512716</c:v>
                </c:pt>
                <c:pt idx="37781">
                  <c:v>120.05757885842463</c:v>
                </c:pt>
                <c:pt idx="37782">
                  <c:v>120.03364906652516</c:v>
                </c:pt>
                <c:pt idx="37783">
                  <c:v>120.00969661383792</c:v>
                </c:pt>
                <c:pt idx="37784">
                  <c:v>119.98576682193844</c:v>
                </c:pt>
                <c:pt idx="37785">
                  <c:v>119.96184269523592</c:v>
                </c:pt>
                <c:pt idx="37786">
                  <c:v>119.93791290333645</c:v>
                </c:pt>
                <c:pt idx="37787">
                  <c:v>119.91398311143698</c:v>
                </c:pt>
                <c:pt idx="37788">
                  <c:v>119.89005898473445</c:v>
                </c:pt>
                <c:pt idx="37789">
                  <c:v>119.86612919283499</c:v>
                </c:pt>
                <c:pt idx="37790">
                  <c:v>119.84219940093551</c:v>
                </c:pt>
                <c:pt idx="37791">
                  <c:v>119.818275274233</c:v>
                </c:pt>
                <c:pt idx="37792">
                  <c:v>119.79434548233353</c:v>
                </c:pt>
                <c:pt idx="37793">
                  <c:v>119.77041569043406</c:v>
                </c:pt>
                <c:pt idx="37794">
                  <c:v>119.74649156373154</c:v>
                </c:pt>
                <c:pt idx="37795">
                  <c:v>119.72253911104428</c:v>
                </c:pt>
                <c:pt idx="37796">
                  <c:v>119.69860931914481</c:v>
                </c:pt>
                <c:pt idx="37797">
                  <c:v>119.6746851924423</c:v>
                </c:pt>
                <c:pt idx="37798">
                  <c:v>119.65075540054282</c:v>
                </c:pt>
                <c:pt idx="37799">
                  <c:v>119.62682560864336</c:v>
                </c:pt>
                <c:pt idx="37800">
                  <c:v>119.60290148194083</c:v>
                </c:pt>
                <c:pt idx="37801">
                  <c:v>119.57897169004136</c:v>
                </c:pt>
                <c:pt idx="37802">
                  <c:v>119.55504189814189</c:v>
                </c:pt>
                <c:pt idx="37803">
                  <c:v>119.53111777143937</c:v>
                </c:pt>
                <c:pt idx="37804">
                  <c:v>119.50718797953989</c:v>
                </c:pt>
                <c:pt idx="37805">
                  <c:v>119.48325818764043</c:v>
                </c:pt>
                <c:pt idx="37806">
                  <c:v>119.45933406093791</c:v>
                </c:pt>
                <c:pt idx="37807">
                  <c:v>119.43540426903844</c:v>
                </c:pt>
                <c:pt idx="37808">
                  <c:v>119.41145181635119</c:v>
                </c:pt>
                <c:pt idx="37809">
                  <c:v>119.38752202445171</c:v>
                </c:pt>
                <c:pt idx="37810">
                  <c:v>119.36359789774919</c:v>
                </c:pt>
                <c:pt idx="37811">
                  <c:v>119.33966810584973</c:v>
                </c:pt>
                <c:pt idx="37812">
                  <c:v>119.31573831395025</c:v>
                </c:pt>
                <c:pt idx="37813">
                  <c:v>119.29181418724772</c:v>
                </c:pt>
                <c:pt idx="37814">
                  <c:v>119.26037189675728</c:v>
                </c:pt>
                <c:pt idx="37815">
                  <c:v>119.23500635884596</c:v>
                </c:pt>
                <c:pt idx="37816">
                  <c:v>119.23918572007629</c:v>
                </c:pt>
                <c:pt idx="37817">
                  <c:v>119.20077433563766</c:v>
                </c:pt>
                <c:pt idx="37818">
                  <c:v>119.18515719098713</c:v>
                </c:pt>
                <c:pt idx="37819">
                  <c:v>119.1802187300906</c:v>
                </c:pt>
                <c:pt idx="37820">
                  <c:v>119.15026511275327</c:v>
                </c:pt>
                <c:pt idx="37821">
                  <c:v>119.11383101382928</c:v>
                </c:pt>
                <c:pt idx="37822">
                  <c:v>119.08937592799236</c:v>
                </c:pt>
                <c:pt idx="37823">
                  <c:v>119.08565491054071</c:v>
                </c:pt>
                <c:pt idx="37824">
                  <c:v>119.08926007879589</c:v>
                </c:pt>
                <c:pt idx="37825">
                  <c:v>119.09286439355478</c:v>
                </c:pt>
                <c:pt idx="37826">
                  <c:v>119.10007473006512</c:v>
                </c:pt>
                <c:pt idx="37827">
                  <c:v>119.08957432904148</c:v>
                </c:pt>
                <c:pt idx="37828">
                  <c:v>119.08802153827079</c:v>
                </c:pt>
                <c:pt idx="37829">
                  <c:v>119.09530876205916</c:v>
                </c:pt>
                <c:pt idx="37830">
                  <c:v>119.10259426065249</c:v>
                </c:pt>
                <c:pt idx="37831">
                  <c:v>119.10988148444086</c:v>
                </c:pt>
                <c:pt idx="37832">
                  <c:v>119.11717560900932</c:v>
                </c:pt>
                <c:pt idx="37833">
                  <c:v>119.12446283279769</c:v>
                </c:pt>
                <c:pt idx="37834">
                  <c:v>119.13174833139102</c:v>
                </c:pt>
                <c:pt idx="37835">
                  <c:v>119.13903555517938</c:v>
                </c:pt>
                <c:pt idx="37836">
                  <c:v>119.33578887227011</c:v>
                </c:pt>
                <c:pt idx="37837">
                  <c:v>119.34307609605847</c:v>
                </c:pt>
                <c:pt idx="37838">
                  <c:v>119.35036331984683</c:v>
                </c:pt>
                <c:pt idx="37839">
                  <c:v>119.35764881844017</c:v>
                </c:pt>
                <c:pt idx="37840">
                  <c:v>119.36493604222854</c:v>
                </c:pt>
                <c:pt idx="37841">
                  <c:v>119.37222326601689</c:v>
                </c:pt>
                <c:pt idx="37842">
                  <c:v>119.37950876461024</c:v>
                </c:pt>
                <c:pt idx="37843">
                  <c:v>119.3868028891787</c:v>
                </c:pt>
                <c:pt idx="37844">
                  <c:v>119.39409011296705</c:v>
                </c:pt>
                <c:pt idx="37845">
                  <c:v>119.4013756115604</c:v>
                </c:pt>
                <c:pt idx="37846">
                  <c:v>119.40866283534875</c:v>
                </c:pt>
                <c:pt idx="37847">
                  <c:v>119.41595005913712</c:v>
                </c:pt>
                <c:pt idx="37848">
                  <c:v>119.42323555773045</c:v>
                </c:pt>
                <c:pt idx="37849">
                  <c:v>119.43052278151882</c:v>
                </c:pt>
                <c:pt idx="37850">
                  <c:v>119.43781000530717</c:v>
                </c:pt>
                <c:pt idx="37851">
                  <c:v>119.44497473390558</c:v>
                </c:pt>
                <c:pt idx="37852">
                  <c:v>119.42653969337148</c:v>
                </c:pt>
                <c:pt idx="37853">
                  <c:v>119.390793</c:v>
                </c:pt>
                <c:pt idx="37854">
                  <c:v>119.39219045922746</c:v>
                </c:pt>
                <c:pt idx="37855">
                  <c:v>119.44327535765379</c:v>
                </c:pt>
                <c:pt idx="37856">
                  <c:v>119.39227669480211</c:v>
                </c:pt>
                <c:pt idx="37857">
                  <c:v>119.42522893659117</c:v>
                </c:pt>
                <c:pt idx="37858">
                  <c:v>119.38980099475441</c:v>
                </c:pt>
                <c:pt idx="37859">
                  <c:v>119.37494679446829</c:v>
                </c:pt>
                <c:pt idx="37860">
                  <c:v>119.40827474063785</c:v>
                </c:pt>
                <c:pt idx="37861">
                  <c:v>119.39943178792615</c:v>
                </c:pt>
                <c:pt idx="37862">
                  <c:v>119.39058674121665</c:v>
                </c:pt>
                <c:pt idx="37863">
                  <c:v>119.38174169450716</c:v>
                </c:pt>
                <c:pt idx="37864">
                  <c:v>119.37289874179545</c:v>
                </c:pt>
                <c:pt idx="37865">
                  <c:v>119.40833855364808</c:v>
                </c:pt>
                <c:pt idx="37866">
                  <c:v>119.40385812283337</c:v>
                </c:pt>
                <c:pt idx="37867">
                  <c:v>119.3987569552488</c:v>
                </c:pt>
                <c:pt idx="37868">
                  <c:v>119.39365095701309</c:v>
                </c:pt>
                <c:pt idx="37869">
                  <c:v>119.38854978942851</c:v>
                </c:pt>
                <c:pt idx="37870">
                  <c:v>119.38344982950672</c:v>
                </c:pt>
                <c:pt idx="37871">
                  <c:v>119.37834866192213</c:v>
                </c:pt>
                <c:pt idx="37872">
                  <c:v>119.37324749433756</c:v>
                </c:pt>
                <c:pt idx="37873">
                  <c:v>119.36814753441575</c:v>
                </c:pt>
                <c:pt idx="37874">
                  <c:v>119.36304636683118</c:v>
                </c:pt>
                <c:pt idx="37875">
                  <c:v>119.3579451992466</c:v>
                </c:pt>
                <c:pt idx="37876">
                  <c:v>119.35284523932481</c:v>
                </c:pt>
                <c:pt idx="37877">
                  <c:v>119.34774407174022</c:v>
                </c:pt>
                <c:pt idx="37878">
                  <c:v>119.34264290415564</c:v>
                </c:pt>
                <c:pt idx="37879">
                  <c:v>119.33754294423385</c:v>
                </c:pt>
                <c:pt idx="37880">
                  <c:v>119.33244177664926</c:v>
                </c:pt>
                <c:pt idx="37881">
                  <c:v>119.32733577841357</c:v>
                </c:pt>
                <c:pt idx="37882">
                  <c:v>119.32223461082899</c:v>
                </c:pt>
                <c:pt idx="37883">
                  <c:v>119.31713465090719</c:v>
                </c:pt>
                <c:pt idx="37884">
                  <c:v>119.31203348332261</c:v>
                </c:pt>
                <c:pt idx="37885">
                  <c:v>119.30693231573804</c:v>
                </c:pt>
                <c:pt idx="37886">
                  <c:v>119.30183235581623</c:v>
                </c:pt>
                <c:pt idx="37887">
                  <c:v>119.29673118823166</c:v>
                </c:pt>
                <c:pt idx="37888">
                  <c:v>119.29163122830985</c:v>
                </c:pt>
                <c:pt idx="37889">
                  <c:v>119.28653006072527</c:v>
                </c:pt>
                <c:pt idx="37890">
                  <c:v>119.2814288931407</c:v>
                </c:pt>
                <c:pt idx="37891">
                  <c:v>119.27632893321889</c:v>
                </c:pt>
                <c:pt idx="37892">
                  <c:v>119.27122776563432</c:v>
                </c:pt>
                <c:pt idx="37893">
                  <c:v>119.26612176739862</c:v>
                </c:pt>
                <c:pt idx="37894">
                  <c:v>119.26102059981405</c:v>
                </c:pt>
                <c:pt idx="37895">
                  <c:v>119.25592063989224</c:v>
                </c:pt>
                <c:pt idx="37896">
                  <c:v>119.25081947230767</c:v>
                </c:pt>
                <c:pt idx="37897">
                  <c:v>119.24571830472308</c:v>
                </c:pt>
                <c:pt idx="37898">
                  <c:v>119.24061834480129</c:v>
                </c:pt>
                <c:pt idx="37899">
                  <c:v>119.23551717721671</c:v>
                </c:pt>
                <c:pt idx="37900">
                  <c:v>119.23041600963212</c:v>
                </c:pt>
                <c:pt idx="37901">
                  <c:v>119.22531604971033</c:v>
                </c:pt>
                <c:pt idx="37902">
                  <c:v>119.22021488212575</c:v>
                </c:pt>
                <c:pt idx="37903">
                  <c:v>119.21511371454118</c:v>
                </c:pt>
                <c:pt idx="37904">
                  <c:v>119.21001375461937</c:v>
                </c:pt>
                <c:pt idx="37905">
                  <c:v>119.2049125870348</c:v>
                </c:pt>
                <c:pt idx="37906">
                  <c:v>119.19980658879909</c:v>
                </c:pt>
                <c:pt idx="37907">
                  <c:v>119.19470542121451</c:v>
                </c:pt>
                <c:pt idx="37908">
                  <c:v>119.18960546129271</c:v>
                </c:pt>
                <c:pt idx="37909">
                  <c:v>119.18450429370813</c:v>
                </c:pt>
                <c:pt idx="37910">
                  <c:v>119.17940433378634</c:v>
                </c:pt>
                <c:pt idx="37911">
                  <c:v>119.17430316620175</c:v>
                </c:pt>
                <c:pt idx="37912">
                  <c:v>119.16920199861718</c:v>
                </c:pt>
                <c:pt idx="37913">
                  <c:v>119.16410203869538</c:v>
                </c:pt>
                <c:pt idx="37914">
                  <c:v>119.15900087111081</c:v>
                </c:pt>
                <c:pt idx="37915">
                  <c:v>119.13108978808106</c:v>
                </c:pt>
                <c:pt idx="37916">
                  <c:v>119.0770057081545</c:v>
                </c:pt>
                <c:pt idx="37917">
                  <c:v>119.0524033237959</c:v>
                </c:pt>
                <c:pt idx="37918">
                  <c:v>119.05511229041488</c:v>
                </c:pt>
                <c:pt idx="37919">
                  <c:v>119.08803305816448</c:v>
                </c:pt>
                <c:pt idx="37920">
                  <c:v>119.05160971959943</c:v>
                </c:pt>
                <c:pt idx="37921">
                  <c:v>119.01517255364807</c:v>
                </c:pt>
                <c:pt idx="37922">
                  <c:v>118.98577575375447</c:v>
                </c:pt>
                <c:pt idx="37923">
                  <c:v>118.98904338006676</c:v>
                </c:pt>
                <c:pt idx="37924">
                  <c:v>118.99991626915026</c:v>
                </c:pt>
                <c:pt idx="37925">
                  <c:v>118.97245844245836</c:v>
                </c:pt>
                <c:pt idx="37926">
                  <c:v>118.94500711619891</c:v>
                </c:pt>
                <c:pt idx="37927">
                  <c:v>118.91754928950701</c:v>
                </c:pt>
                <c:pt idx="37928">
                  <c:v>118.89009146281509</c:v>
                </c:pt>
                <c:pt idx="37929">
                  <c:v>118.86264013655565</c:v>
                </c:pt>
                <c:pt idx="37930">
                  <c:v>118.83518230986374</c:v>
                </c:pt>
                <c:pt idx="37931">
                  <c:v>118.80769848144202</c:v>
                </c:pt>
                <c:pt idx="37932">
                  <c:v>118.78024715518258</c:v>
                </c:pt>
                <c:pt idx="37933">
                  <c:v>118.75278932849066</c:v>
                </c:pt>
                <c:pt idx="37934">
                  <c:v>118.72533150179876</c:v>
                </c:pt>
                <c:pt idx="37935">
                  <c:v>118.69788017553931</c:v>
                </c:pt>
                <c:pt idx="37936">
                  <c:v>118.67042234884741</c:v>
                </c:pt>
                <c:pt idx="37937">
                  <c:v>118.64296452215551</c:v>
                </c:pt>
                <c:pt idx="37938">
                  <c:v>118.61551319589606</c:v>
                </c:pt>
                <c:pt idx="37939">
                  <c:v>118.58805536920416</c:v>
                </c:pt>
                <c:pt idx="37940">
                  <c:v>118.56059754251226</c:v>
                </c:pt>
                <c:pt idx="37941">
                  <c:v>118.5331462162528</c:v>
                </c:pt>
                <c:pt idx="37942">
                  <c:v>118.5056883895609</c:v>
                </c:pt>
                <c:pt idx="37943">
                  <c:v>118.47820456113918</c:v>
                </c:pt>
                <c:pt idx="37944">
                  <c:v>118.45074673444728</c:v>
                </c:pt>
                <c:pt idx="37945">
                  <c:v>118.42329540818783</c:v>
                </c:pt>
                <c:pt idx="37946">
                  <c:v>118.39583758149593</c:v>
                </c:pt>
                <c:pt idx="37947">
                  <c:v>118.36837975480401</c:v>
                </c:pt>
                <c:pt idx="37948">
                  <c:v>118.34092842854457</c:v>
                </c:pt>
                <c:pt idx="37949">
                  <c:v>118.31347060185266</c:v>
                </c:pt>
                <c:pt idx="37950">
                  <c:v>118.28601277516076</c:v>
                </c:pt>
                <c:pt idx="37951">
                  <c:v>118.25856144890132</c:v>
                </c:pt>
                <c:pt idx="37952">
                  <c:v>118.2311036222094</c:v>
                </c:pt>
                <c:pt idx="37953">
                  <c:v>118.2036457955175</c:v>
                </c:pt>
                <c:pt idx="37954">
                  <c:v>118.17619446925805</c:v>
                </c:pt>
                <c:pt idx="37955">
                  <c:v>118.14873664256615</c:v>
                </c:pt>
                <c:pt idx="37956">
                  <c:v>118.12125281414443</c:v>
                </c:pt>
                <c:pt idx="37957">
                  <c:v>118.09380148788497</c:v>
                </c:pt>
                <c:pt idx="37958">
                  <c:v>118.06634366119307</c:v>
                </c:pt>
                <c:pt idx="37959">
                  <c:v>118.03888583450117</c:v>
                </c:pt>
                <c:pt idx="37960">
                  <c:v>118.01143450824172</c:v>
                </c:pt>
                <c:pt idx="37961">
                  <c:v>117.98397668154982</c:v>
                </c:pt>
                <c:pt idx="37962">
                  <c:v>117.95651885485792</c:v>
                </c:pt>
                <c:pt idx="37963">
                  <c:v>117.92906752859847</c:v>
                </c:pt>
                <c:pt idx="37964">
                  <c:v>117.90160970190657</c:v>
                </c:pt>
                <c:pt idx="37965">
                  <c:v>117.87415187521466</c:v>
                </c:pt>
                <c:pt idx="37966">
                  <c:v>117.84670054895521</c:v>
                </c:pt>
                <c:pt idx="37967">
                  <c:v>117.81924272226331</c:v>
                </c:pt>
                <c:pt idx="37968">
                  <c:v>117.79175889384157</c:v>
                </c:pt>
                <c:pt idx="37969">
                  <c:v>117.76430106714967</c:v>
                </c:pt>
                <c:pt idx="37970">
                  <c:v>117.73684974089024</c:v>
                </c:pt>
                <c:pt idx="37971">
                  <c:v>117.70939191419832</c:v>
                </c:pt>
                <c:pt idx="37972">
                  <c:v>117.68193408750642</c:v>
                </c:pt>
                <c:pt idx="37973">
                  <c:v>117.65448276124697</c:v>
                </c:pt>
                <c:pt idx="37974">
                  <c:v>117.62702493455507</c:v>
                </c:pt>
                <c:pt idx="37975">
                  <c:v>117.59956710786317</c:v>
                </c:pt>
                <c:pt idx="37976">
                  <c:v>117.57211578160371</c:v>
                </c:pt>
                <c:pt idx="37977">
                  <c:v>117.54465795491181</c:v>
                </c:pt>
                <c:pt idx="37978">
                  <c:v>117.51720012821991</c:v>
                </c:pt>
                <c:pt idx="37979">
                  <c:v>117.48974880196046</c:v>
                </c:pt>
                <c:pt idx="37980">
                  <c:v>117.46229097526856</c:v>
                </c:pt>
                <c:pt idx="37981">
                  <c:v>117.40116391630902</c:v>
                </c:pt>
                <c:pt idx="37982">
                  <c:v>117.36917183075089</c:v>
                </c:pt>
                <c:pt idx="37983">
                  <c:v>117.30971627110158</c:v>
                </c:pt>
                <c:pt idx="37984">
                  <c:v>117.02611739173885</c:v>
                </c:pt>
                <c:pt idx="37985">
                  <c:v>116.97995171438082</c:v>
                </c:pt>
                <c:pt idx="37986">
                  <c:v>117.13521768574154</c:v>
                </c:pt>
                <c:pt idx="37987">
                  <c:v>117.09718031592752</c:v>
                </c:pt>
                <c:pt idx="37988">
                  <c:v>117.05022176305125</c:v>
                </c:pt>
                <c:pt idx="37989">
                  <c:v>116.98105280257511</c:v>
                </c:pt>
                <c:pt idx="37990">
                  <c:v>116.92406950390209</c:v>
                </c:pt>
                <c:pt idx="37991">
                  <c:v>116.87099450124323</c:v>
                </c:pt>
                <c:pt idx="37992">
                  <c:v>116.81790693050419</c:v>
                </c:pt>
                <c:pt idx="37993">
                  <c:v>116.76476908744436</c:v>
                </c:pt>
                <c:pt idx="37994">
                  <c:v>116.71168151670533</c:v>
                </c:pt>
                <c:pt idx="37995">
                  <c:v>116.65860651404647</c:v>
                </c:pt>
                <c:pt idx="37996">
                  <c:v>116.60551894330743</c:v>
                </c:pt>
                <c:pt idx="37997">
                  <c:v>116.55243137256838</c:v>
                </c:pt>
                <c:pt idx="37998">
                  <c:v>116.49935636990952</c:v>
                </c:pt>
                <c:pt idx="37999">
                  <c:v>116.44626879917048</c:v>
                </c:pt>
                <c:pt idx="38000">
                  <c:v>116.39318122843143</c:v>
                </c:pt>
                <c:pt idx="38001">
                  <c:v>116.34010622577259</c:v>
                </c:pt>
                <c:pt idx="38002">
                  <c:v>116.28701865503353</c:v>
                </c:pt>
                <c:pt idx="38003">
                  <c:v>116.2339310842945</c:v>
                </c:pt>
                <c:pt idx="38004">
                  <c:v>116.18085608163564</c:v>
                </c:pt>
                <c:pt idx="38005">
                  <c:v>116.12776851089659</c:v>
                </c:pt>
                <c:pt idx="38006">
                  <c:v>116.07463066783677</c:v>
                </c:pt>
                <c:pt idx="38007">
                  <c:v>116.02155566517791</c:v>
                </c:pt>
                <c:pt idx="38008">
                  <c:v>115.96846809443888</c:v>
                </c:pt>
                <c:pt idx="38009">
                  <c:v>115.91538052369982</c:v>
                </c:pt>
                <c:pt idx="38010">
                  <c:v>115.86230552104098</c:v>
                </c:pt>
                <c:pt idx="38011">
                  <c:v>115.80921795030193</c:v>
                </c:pt>
                <c:pt idx="38012">
                  <c:v>115.75613037956289</c:v>
                </c:pt>
                <c:pt idx="38013">
                  <c:v>115.70305537690403</c:v>
                </c:pt>
                <c:pt idx="38014">
                  <c:v>115.64996780616499</c:v>
                </c:pt>
                <c:pt idx="38015">
                  <c:v>115.59688023542594</c:v>
                </c:pt>
                <c:pt idx="38016">
                  <c:v>115.54380523276708</c:v>
                </c:pt>
                <c:pt idx="38017">
                  <c:v>115.49071766202805</c:v>
                </c:pt>
                <c:pt idx="38018">
                  <c:v>115.43757981896822</c:v>
                </c:pt>
                <c:pt idx="38019">
                  <c:v>115.38449224822918</c:v>
                </c:pt>
                <c:pt idx="38020">
                  <c:v>115.33141724557032</c:v>
                </c:pt>
                <c:pt idx="38021">
                  <c:v>115.27832967483128</c:v>
                </c:pt>
                <c:pt idx="38022">
                  <c:v>115.22524210409223</c:v>
                </c:pt>
                <c:pt idx="38023">
                  <c:v>115.17216710143339</c:v>
                </c:pt>
                <c:pt idx="38024">
                  <c:v>115.11907953069434</c:v>
                </c:pt>
                <c:pt idx="38025">
                  <c:v>115.06599195995528</c:v>
                </c:pt>
                <c:pt idx="38026">
                  <c:v>115.01291695729644</c:v>
                </c:pt>
                <c:pt idx="38027">
                  <c:v>114.95982938655739</c:v>
                </c:pt>
                <c:pt idx="38028">
                  <c:v>114.90674181581835</c:v>
                </c:pt>
                <c:pt idx="38029">
                  <c:v>114.85366681315949</c:v>
                </c:pt>
                <c:pt idx="38030">
                  <c:v>114.80057924242045</c:v>
                </c:pt>
                <c:pt idx="38031">
                  <c:v>114.74744139936062</c:v>
                </c:pt>
                <c:pt idx="38032">
                  <c:v>114.69436639670178</c:v>
                </c:pt>
                <c:pt idx="38033">
                  <c:v>114.64127882596273</c:v>
                </c:pt>
                <c:pt idx="38034">
                  <c:v>114.58819125522368</c:v>
                </c:pt>
                <c:pt idx="38035">
                  <c:v>114.51679324624554</c:v>
                </c:pt>
                <c:pt idx="38036">
                  <c:v>114.45244944849786</c:v>
                </c:pt>
                <c:pt idx="38037">
                  <c:v>114.425045</c:v>
                </c:pt>
                <c:pt idx="38038">
                  <c:v>114.39766876138259</c:v>
                </c:pt>
                <c:pt idx="38039">
                  <c:v>114.38912417167383</c:v>
                </c:pt>
                <c:pt idx="38040">
                  <c:v>114.36022227968527</c:v>
                </c:pt>
                <c:pt idx="38041">
                  <c:v>114.31601234334764</c:v>
                </c:pt>
                <c:pt idx="38042">
                  <c:v>114.31714874851014</c:v>
                </c:pt>
                <c:pt idx="38043">
                  <c:v>114.31574060515022</c:v>
                </c:pt>
                <c:pt idx="38044">
                  <c:v>114.31146554435843</c:v>
                </c:pt>
                <c:pt idx="38045">
                  <c:v>114.31877579049005</c:v>
                </c:pt>
                <c:pt idx="38046">
                  <c:v>114.32608776767687</c:v>
                </c:pt>
                <c:pt idx="38047">
                  <c:v>114.33339974486368</c:v>
                </c:pt>
                <c:pt idx="38048">
                  <c:v>114.34070999099531</c:v>
                </c:pt>
                <c:pt idx="38049">
                  <c:v>114.34802196818212</c:v>
                </c:pt>
                <c:pt idx="38050">
                  <c:v>114.35533394536894</c:v>
                </c:pt>
                <c:pt idx="38051">
                  <c:v>114.36264419150056</c:v>
                </c:pt>
                <c:pt idx="38052">
                  <c:v>114.36995616868738</c:v>
                </c:pt>
                <c:pt idx="38053">
                  <c:v>114.37726814587421</c:v>
                </c:pt>
                <c:pt idx="38054">
                  <c:v>114.38457839200582</c:v>
                </c:pt>
                <c:pt idx="38055">
                  <c:v>114.39189036919264</c:v>
                </c:pt>
                <c:pt idx="38056">
                  <c:v>114.39920927060028</c:v>
                </c:pt>
                <c:pt idx="38057">
                  <c:v>114.4065195167319</c:v>
                </c:pt>
                <c:pt idx="38058">
                  <c:v>114.41383149391872</c:v>
                </c:pt>
                <c:pt idx="38059">
                  <c:v>114.42114347110554</c:v>
                </c:pt>
                <c:pt idx="38060">
                  <c:v>114.42845371723716</c:v>
                </c:pt>
                <c:pt idx="38061">
                  <c:v>114.43576569442398</c:v>
                </c:pt>
                <c:pt idx="38062">
                  <c:v>114.44307767161079</c:v>
                </c:pt>
                <c:pt idx="38063">
                  <c:v>114.45038791774242</c:v>
                </c:pt>
                <c:pt idx="38064">
                  <c:v>114.45769989492923</c:v>
                </c:pt>
                <c:pt idx="38065">
                  <c:v>114.46501187211605</c:v>
                </c:pt>
                <c:pt idx="38066">
                  <c:v>114.5527555983579</c:v>
                </c:pt>
                <c:pt idx="38067">
                  <c:v>114.56006757554472</c:v>
                </c:pt>
                <c:pt idx="38068">
                  <c:v>114.56737782167635</c:v>
                </c:pt>
                <c:pt idx="38069">
                  <c:v>114.57468979886316</c:v>
                </c:pt>
                <c:pt idx="38070">
                  <c:v>114.5820087002708</c:v>
                </c:pt>
                <c:pt idx="38071">
                  <c:v>114.58931894640243</c:v>
                </c:pt>
                <c:pt idx="38072">
                  <c:v>114.59663092358925</c:v>
                </c:pt>
                <c:pt idx="38073">
                  <c:v>114.60394290077606</c:v>
                </c:pt>
                <c:pt idx="38074">
                  <c:v>114.61125314690769</c:v>
                </c:pt>
                <c:pt idx="38075">
                  <c:v>114.6185651240945</c:v>
                </c:pt>
                <c:pt idx="38076">
                  <c:v>114.62587710128132</c:v>
                </c:pt>
                <c:pt idx="38077">
                  <c:v>114.63318734741294</c:v>
                </c:pt>
                <c:pt idx="38078">
                  <c:v>114.64049932459976</c:v>
                </c:pt>
                <c:pt idx="38079">
                  <c:v>114.64781130178658</c:v>
                </c:pt>
                <c:pt idx="38080">
                  <c:v>114.6551215479182</c:v>
                </c:pt>
                <c:pt idx="38081">
                  <c:v>114.66243352510502</c:v>
                </c:pt>
                <c:pt idx="38082">
                  <c:v>114.67047652845915</c:v>
                </c:pt>
                <c:pt idx="38083">
                  <c:v>114.687355</c:v>
                </c:pt>
                <c:pt idx="38084">
                  <c:v>114.68590874343676</c:v>
                </c:pt>
                <c:pt idx="38085">
                  <c:v>114.66767628578232</c:v>
                </c:pt>
                <c:pt idx="38086">
                  <c:v>114.65457479017645</c:v>
                </c:pt>
                <c:pt idx="38087">
                  <c:v>114.68370256157517</c:v>
                </c:pt>
                <c:pt idx="38088">
                  <c:v>114.65314483305549</c:v>
                </c:pt>
                <c:pt idx="38089">
                  <c:v>114.67550280877444</c:v>
                </c:pt>
                <c:pt idx="38090">
                  <c:v>114.723534</c:v>
                </c:pt>
                <c:pt idx="38091">
                  <c:v>114.723534</c:v>
                </c:pt>
                <c:pt idx="38092">
                  <c:v>114.72849017408907</c:v>
                </c:pt>
                <c:pt idx="38093">
                  <c:v>114.75714347329519</c:v>
                </c:pt>
                <c:pt idx="38094">
                  <c:v>114.74978467589499</c:v>
                </c:pt>
                <c:pt idx="38095">
                  <c:v>114.79303261038342</c:v>
                </c:pt>
                <c:pt idx="38096">
                  <c:v>114.78079732880305</c:v>
                </c:pt>
                <c:pt idx="38097">
                  <c:v>114.79693235173191</c:v>
                </c:pt>
                <c:pt idx="38098">
                  <c:v>114.80294526395878</c:v>
                </c:pt>
                <c:pt idx="38099">
                  <c:v>114.80895675267422</c:v>
                </c:pt>
                <c:pt idx="38100">
                  <c:v>114.81496966490107</c:v>
                </c:pt>
                <c:pt idx="38101">
                  <c:v>114.82098257712794</c:v>
                </c:pt>
                <c:pt idx="38102">
                  <c:v>114.82699406584338</c:v>
                </c:pt>
                <c:pt idx="38103">
                  <c:v>114.83300697807024</c:v>
                </c:pt>
                <c:pt idx="38104">
                  <c:v>114.83901989029711</c:v>
                </c:pt>
                <c:pt idx="38105">
                  <c:v>114.84503137901255</c:v>
                </c:pt>
                <c:pt idx="38106">
                  <c:v>114.8510442912394</c:v>
                </c:pt>
                <c:pt idx="38107">
                  <c:v>114.85706289751194</c:v>
                </c:pt>
                <c:pt idx="38108">
                  <c:v>114.8630758097388</c:v>
                </c:pt>
                <c:pt idx="38109">
                  <c:v>114.86908729845425</c:v>
                </c:pt>
                <c:pt idx="38110">
                  <c:v>114.87510021068111</c:v>
                </c:pt>
                <c:pt idx="38111">
                  <c:v>114.88111312290798</c:v>
                </c:pt>
                <c:pt idx="38112">
                  <c:v>114.88712461162342</c:v>
                </c:pt>
                <c:pt idx="38113">
                  <c:v>114.89313752385027</c:v>
                </c:pt>
                <c:pt idx="38114">
                  <c:v>114.89915043607714</c:v>
                </c:pt>
                <c:pt idx="38115">
                  <c:v>114.90516192479258</c:v>
                </c:pt>
                <c:pt idx="38116">
                  <c:v>114.91117483701944</c:v>
                </c:pt>
                <c:pt idx="38117">
                  <c:v>114.91718774924631</c:v>
                </c:pt>
                <c:pt idx="38118">
                  <c:v>114.92319923796175</c:v>
                </c:pt>
                <c:pt idx="38119">
                  <c:v>114.92921215018862</c:v>
                </c:pt>
                <c:pt idx="38120">
                  <c:v>114.93523075646114</c:v>
                </c:pt>
                <c:pt idx="38121">
                  <c:v>114.94124224517658</c:v>
                </c:pt>
                <c:pt idx="38122">
                  <c:v>114.94725515740345</c:v>
                </c:pt>
                <c:pt idx="38123">
                  <c:v>114.95326806963031</c:v>
                </c:pt>
                <c:pt idx="38124">
                  <c:v>114.95927955834576</c:v>
                </c:pt>
                <c:pt idx="38125">
                  <c:v>114.96529247057262</c:v>
                </c:pt>
                <c:pt idx="38126">
                  <c:v>114.97130538279949</c:v>
                </c:pt>
                <c:pt idx="38127">
                  <c:v>114.97731687151493</c:v>
                </c:pt>
                <c:pt idx="38128">
                  <c:v>114.98332978374178</c:v>
                </c:pt>
                <c:pt idx="38129">
                  <c:v>114.98934269596865</c:v>
                </c:pt>
                <c:pt idx="38130">
                  <c:v>114.99535418468409</c:v>
                </c:pt>
                <c:pt idx="38131">
                  <c:v>115.00136709691095</c:v>
                </c:pt>
                <c:pt idx="38132">
                  <c:v>115.00738570318349</c:v>
                </c:pt>
                <c:pt idx="38133">
                  <c:v>115.01339861541035</c:v>
                </c:pt>
                <c:pt idx="38134">
                  <c:v>115.0194101041258</c:v>
                </c:pt>
                <c:pt idx="38135">
                  <c:v>115.02542301635265</c:v>
                </c:pt>
                <c:pt idx="38136">
                  <c:v>115.03143592857951</c:v>
                </c:pt>
                <c:pt idx="38137">
                  <c:v>115.03744741729496</c:v>
                </c:pt>
                <c:pt idx="38138">
                  <c:v>115.04346032952182</c:v>
                </c:pt>
                <c:pt idx="38139">
                  <c:v>115.04947324174869</c:v>
                </c:pt>
                <c:pt idx="38140">
                  <c:v>115.05548473046413</c:v>
                </c:pt>
                <c:pt idx="38141">
                  <c:v>115.06149764269098</c:v>
                </c:pt>
                <c:pt idx="38142">
                  <c:v>115.06751055491785</c:v>
                </c:pt>
                <c:pt idx="38143">
                  <c:v>115.07352204363329</c:v>
                </c:pt>
                <c:pt idx="38144">
                  <c:v>115.07954064990582</c:v>
                </c:pt>
                <c:pt idx="38145">
                  <c:v>115.08596603405573</c:v>
                </c:pt>
                <c:pt idx="38146">
                  <c:v>115.05215929749703</c:v>
                </c:pt>
                <c:pt idx="38147">
                  <c:v>115.10105232093734</c:v>
                </c:pt>
                <c:pt idx="38148">
                  <c:v>114.994888</c:v>
                </c:pt>
                <c:pt idx="38149">
                  <c:v>114.990478552216</c:v>
                </c:pt>
                <c:pt idx="38150">
                  <c:v>115.02948146802548</c:v>
                </c:pt>
                <c:pt idx="38151">
                  <c:v>115.01125755889852</c:v>
                </c:pt>
                <c:pt idx="38152">
                  <c:v>115.0111026484972</c:v>
                </c:pt>
                <c:pt idx="38153">
                  <c:v>114.99185160133524</c:v>
                </c:pt>
                <c:pt idx="38154">
                  <c:v>114.97363396400476</c:v>
                </c:pt>
                <c:pt idx="38155">
                  <c:v>114.96201812184073</c:v>
                </c:pt>
                <c:pt idx="38156">
                  <c:v>114.96992378230806</c:v>
                </c:pt>
                <c:pt idx="38157">
                  <c:v>114.94774368390941</c:v>
                </c:pt>
                <c:pt idx="38158">
                  <c:v>114.96573578111588</c:v>
                </c:pt>
                <c:pt idx="38159">
                  <c:v>114.92253100000001</c:v>
                </c:pt>
                <c:pt idx="38160">
                  <c:v>114.92435043428823</c:v>
                </c:pt>
                <c:pt idx="38161">
                  <c:v>114.93275884832924</c:v>
                </c:pt>
                <c:pt idx="38162">
                  <c:v>114.94116726237026</c:v>
                </c:pt>
                <c:pt idx="38163">
                  <c:v>114.94957368578294</c:v>
                </c:pt>
                <c:pt idx="38164">
                  <c:v>114.95798209982394</c:v>
                </c:pt>
                <c:pt idx="38165">
                  <c:v>114.96639051386495</c:v>
                </c:pt>
                <c:pt idx="38166">
                  <c:v>114.97479693727763</c:v>
                </c:pt>
                <c:pt idx="38167">
                  <c:v>114.98321331383194</c:v>
                </c:pt>
                <c:pt idx="38168">
                  <c:v>114.99162172787295</c:v>
                </c:pt>
                <c:pt idx="38169">
                  <c:v>115.00002815128563</c:v>
                </c:pt>
                <c:pt idx="38170">
                  <c:v>115.00843656532663</c:v>
                </c:pt>
                <c:pt idx="38171">
                  <c:v>115.01684497936765</c:v>
                </c:pt>
                <c:pt idx="38172">
                  <c:v>115.02525140278033</c:v>
                </c:pt>
                <c:pt idx="38173">
                  <c:v>115.03365981682134</c:v>
                </c:pt>
                <c:pt idx="38174">
                  <c:v>115.04206823086234</c:v>
                </c:pt>
                <c:pt idx="38175">
                  <c:v>115.05047465427504</c:v>
                </c:pt>
                <c:pt idx="38176">
                  <c:v>115.05888306831604</c:v>
                </c:pt>
                <c:pt idx="38177">
                  <c:v>115.06729148235705</c:v>
                </c:pt>
                <c:pt idx="38178">
                  <c:v>115.07569790576973</c:v>
                </c:pt>
                <c:pt idx="38179">
                  <c:v>115.08410631981073</c:v>
                </c:pt>
                <c:pt idx="38180">
                  <c:v>115.09252269636504</c:v>
                </c:pt>
                <c:pt idx="38181">
                  <c:v>115.10093111040605</c:v>
                </c:pt>
                <c:pt idx="38182">
                  <c:v>115.10933753381873</c:v>
                </c:pt>
                <c:pt idx="38183">
                  <c:v>115.11774594785975</c:v>
                </c:pt>
                <c:pt idx="38184">
                  <c:v>115.12615436190075</c:v>
                </c:pt>
                <c:pt idx="38185">
                  <c:v>115.13456078531343</c:v>
                </c:pt>
                <c:pt idx="38186">
                  <c:v>115.14296919935444</c:v>
                </c:pt>
                <c:pt idx="38187">
                  <c:v>115.15137761339544</c:v>
                </c:pt>
                <c:pt idx="38188">
                  <c:v>115.15978403680813</c:v>
                </c:pt>
                <c:pt idx="38189">
                  <c:v>115.16819245084913</c:v>
                </c:pt>
                <c:pt idx="38190">
                  <c:v>115.17660086489015</c:v>
                </c:pt>
                <c:pt idx="38191">
                  <c:v>115.18500728830283</c:v>
                </c:pt>
                <c:pt idx="38192">
                  <c:v>115.19342366485714</c:v>
                </c:pt>
                <c:pt idx="38193">
                  <c:v>115.20183207889814</c:v>
                </c:pt>
                <c:pt idx="38194">
                  <c:v>115.21023850231083</c:v>
                </c:pt>
                <c:pt idx="38195">
                  <c:v>115.21864691635183</c:v>
                </c:pt>
                <c:pt idx="38196">
                  <c:v>115.22705533039284</c:v>
                </c:pt>
                <c:pt idx="38197">
                  <c:v>115.23546175380552</c:v>
                </c:pt>
                <c:pt idx="38198">
                  <c:v>115.24387016784654</c:v>
                </c:pt>
                <c:pt idx="38199">
                  <c:v>115.23028015927515</c:v>
                </c:pt>
                <c:pt idx="38200">
                  <c:v>115.23009468510131</c:v>
                </c:pt>
                <c:pt idx="38201">
                  <c:v>115.2389666609442</c:v>
                </c:pt>
                <c:pt idx="38202">
                  <c:v>115.230064</c:v>
                </c:pt>
                <c:pt idx="38203">
                  <c:v>115.26782907675805</c:v>
                </c:pt>
                <c:pt idx="38204">
                  <c:v>115.26416248545542</c:v>
                </c:pt>
                <c:pt idx="38205">
                  <c:v>115.27863825464949</c:v>
                </c:pt>
                <c:pt idx="38206">
                  <c:v>115.34021137863616</c:v>
                </c:pt>
                <c:pt idx="38207">
                  <c:v>115.35670500000001</c:v>
                </c:pt>
                <c:pt idx="38208">
                  <c:v>115.36474555474638</c:v>
                </c:pt>
                <c:pt idx="38209">
                  <c:v>115.37925978690394</c:v>
                </c:pt>
                <c:pt idx="38210">
                  <c:v>115.39377058292699</c:v>
                </c:pt>
                <c:pt idx="38211">
                  <c:v>115.40828481508454</c:v>
                </c:pt>
                <c:pt idx="38212">
                  <c:v>115.410965</c:v>
                </c:pt>
                <c:pt idx="38213">
                  <c:v>115.3959900338579</c:v>
                </c:pt>
                <c:pt idx="38214">
                  <c:v>115.43818990939437</c:v>
                </c:pt>
                <c:pt idx="38215">
                  <c:v>115.43191303933253</c:v>
                </c:pt>
                <c:pt idx="38216">
                  <c:v>115.47511839675727</c:v>
                </c:pt>
                <c:pt idx="38217">
                  <c:v>115.49882316022891</c:v>
                </c:pt>
                <c:pt idx="38218">
                  <c:v>115.47014989556509</c:v>
                </c:pt>
                <c:pt idx="38219">
                  <c:v>115.51248949678188</c:v>
                </c:pt>
                <c:pt idx="38220">
                  <c:v>115.52176951832425</c:v>
                </c:pt>
                <c:pt idx="38221">
                  <c:v>115.5243719684605</c:v>
                </c:pt>
                <c:pt idx="38222">
                  <c:v>115.52697380248638</c:v>
                </c:pt>
                <c:pt idx="38223">
                  <c:v>115.52957625262262</c:v>
                </c:pt>
                <c:pt idx="38224">
                  <c:v>115.53217870275886</c:v>
                </c:pt>
                <c:pt idx="38225">
                  <c:v>115.53478053678474</c:v>
                </c:pt>
                <c:pt idx="38226">
                  <c:v>115.53738298692097</c:v>
                </c:pt>
                <c:pt idx="38227">
                  <c:v>115.55435920171674</c:v>
                </c:pt>
                <c:pt idx="38228">
                  <c:v>115.62327199976156</c:v>
                </c:pt>
                <c:pt idx="38229">
                  <c:v>115.61103144457687</c:v>
                </c:pt>
                <c:pt idx="38230">
                  <c:v>115.54128280114449</c:v>
                </c:pt>
                <c:pt idx="38231">
                  <c:v>115.60678688125894</c:v>
                </c:pt>
                <c:pt idx="38232">
                  <c:v>115.64479560691299</c:v>
                </c:pt>
                <c:pt idx="38233">
                  <c:v>115.646141</c:v>
                </c:pt>
                <c:pt idx="38234">
                  <c:v>115.59311518597998</c:v>
                </c:pt>
                <c:pt idx="38235">
                  <c:v>115.57406246174017</c:v>
                </c:pt>
                <c:pt idx="38236">
                  <c:v>115.58505566344066</c:v>
                </c:pt>
                <c:pt idx="38237">
                  <c:v>115.59652699798669</c:v>
                </c:pt>
                <c:pt idx="38238">
                  <c:v>115.60799561678117</c:v>
                </c:pt>
                <c:pt idx="38239">
                  <c:v>115.6194669513272</c:v>
                </c:pt>
                <c:pt idx="38240">
                  <c:v>115.63093828587323</c:v>
                </c:pt>
                <c:pt idx="38241">
                  <c:v>115.64240690466771</c:v>
                </c:pt>
                <c:pt idx="38242">
                  <c:v>115.65388910221995</c:v>
                </c:pt>
                <c:pt idx="38243">
                  <c:v>115.66536043676598</c:v>
                </c:pt>
                <c:pt idx="38244">
                  <c:v>115.67682905556046</c:v>
                </c:pt>
                <c:pt idx="38245">
                  <c:v>115.68830039010649</c:v>
                </c:pt>
                <c:pt idx="38246">
                  <c:v>115.69977172465252</c:v>
                </c:pt>
                <c:pt idx="38247">
                  <c:v>115.711240343447</c:v>
                </c:pt>
                <c:pt idx="38248">
                  <c:v>115.72271167799303</c:v>
                </c:pt>
                <c:pt idx="38249">
                  <c:v>115.73418301253908</c:v>
                </c:pt>
                <c:pt idx="38250">
                  <c:v>115.74565163133356</c:v>
                </c:pt>
                <c:pt idx="38251">
                  <c:v>115.75712296587959</c:v>
                </c:pt>
                <c:pt idx="38252">
                  <c:v>115.76859430042562</c:v>
                </c:pt>
                <c:pt idx="38253">
                  <c:v>115.7800629192201</c:v>
                </c:pt>
                <c:pt idx="38254">
                  <c:v>115.79153425376613</c:v>
                </c:pt>
                <c:pt idx="38255">
                  <c:v>115.80301645131837</c:v>
                </c:pt>
                <c:pt idx="38256">
                  <c:v>115.8144877858644</c:v>
                </c:pt>
                <c:pt idx="38257">
                  <c:v>115.82595640465888</c:v>
                </c:pt>
                <c:pt idx="38258">
                  <c:v>115.83742773920491</c:v>
                </c:pt>
                <c:pt idx="38259">
                  <c:v>115.84889907375094</c:v>
                </c:pt>
                <c:pt idx="38260">
                  <c:v>115.86036769254542</c:v>
                </c:pt>
                <c:pt idx="38261">
                  <c:v>115.87183902709145</c:v>
                </c:pt>
                <c:pt idx="38262">
                  <c:v>115.87815120934668</c:v>
                </c:pt>
                <c:pt idx="38263">
                  <c:v>115.86980973915118</c:v>
                </c:pt>
                <c:pt idx="38264">
                  <c:v>115.9028256352801</c:v>
                </c:pt>
                <c:pt idx="38265">
                  <c:v>115.917496</c:v>
                </c:pt>
                <c:pt idx="38266">
                  <c:v>115.92116641940868</c:v>
                </c:pt>
                <c:pt idx="38267">
                  <c:v>115.93176884624553</c:v>
                </c:pt>
                <c:pt idx="38268">
                  <c:v>115.9253802851693</c:v>
                </c:pt>
                <c:pt idx="38269">
                  <c:v>115.95367400000001</c:v>
                </c:pt>
                <c:pt idx="38270">
                  <c:v>115.96206545816449</c:v>
                </c:pt>
                <c:pt idx="38271">
                  <c:v>115.98904839766951</c:v>
                </c:pt>
                <c:pt idx="38272">
                  <c:v>115.98565734413495</c:v>
                </c:pt>
                <c:pt idx="38273">
                  <c:v>115.98226548760404</c:v>
                </c:pt>
                <c:pt idx="38274">
                  <c:v>115.97887363107313</c:v>
                </c:pt>
                <c:pt idx="38275">
                  <c:v>115.97548257753857</c:v>
                </c:pt>
                <c:pt idx="38276">
                  <c:v>115.97209072100766</c:v>
                </c:pt>
                <c:pt idx="38277">
                  <c:v>115.96869886447675</c:v>
                </c:pt>
                <c:pt idx="38278">
                  <c:v>115.96530781094218</c:v>
                </c:pt>
                <c:pt idx="38279">
                  <c:v>115.96191595441128</c:v>
                </c:pt>
                <c:pt idx="38280">
                  <c:v>115.95852088589503</c:v>
                </c:pt>
                <c:pt idx="38281">
                  <c:v>115.95512902936412</c:v>
                </c:pt>
                <c:pt idx="38282">
                  <c:v>115.97447218049595</c:v>
                </c:pt>
                <c:pt idx="38283">
                  <c:v>116.01092949116945</c:v>
                </c:pt>
                <c:pt idx="38284">
                  <c:v>116.026031</c:v>
                </c:pt>
                <c:pt idx="38285">
                  <c:v>116.01525264735336</c:v>
                </c:pt>
                <c:pt idx="38286">
                  <c:v>115.99702384224344</c:v>
                </c:pt>
                <c:pt idx="38287">
                  <c:v>115.97881177423196</c:v>
                </c:pt>
                <c:pt idx="38288">
                  <c:v>115.99407980495947</c:v>
                </c:pt>
                <c:pt idx="38289">
                  <c:v>116.007942</c:v>
                </c:pt>
                <c:pt idx="38290">
                  <c:v>116.007942</c:v>
                </c:pt>
                <c:pt idx="38291">
                  <c:v>116.01156958535937</c:v>
                </c:pt>
                <c:pt idx="38292">
                  <c:v>116.01730106177919</c:v>
                </c:pt>
                <c:pt idx="38293">
                  <c:v>116.02302711579937</c:v>
                </c:pt>
                <c:pt idx="38294">
                  <c:v>116.02875181421963</c:v>
                </c:pt>
                <c:pt idx="38295">
                  <c:v>116.03447786823982</c:v>
                </c:pt>
                <c:pt idx="38296">
                  <c:v>116.04020392225999</c:v>
                </c:pt>
                <c:pt idx="38297">
                  <c:v>116.04592862068026</c:v>
                </c:pt>
                <c:pt idx="38298">
                  <c:v>116.05165467470044</c:v>
                </c:pt>
                <c:pt idx="38299">
                  <c:v>116.05738072872062</c:v>
                </c:pt>
                <c:pt idx="38300">
                  <c:v>116.06310542714088</c:v>
                </c:pt>
                <c:pt idx="38301">
                  <c:v>116.06883148116106</c:v>
                </c:pt>
                <c:pt idx="38302">
                  <c:v>116.07455753518124</c:v>
                </c:pt>
                <c:pt idx="38303">
                  <c:v>116.08028223360151</c:v>
                </c:pt>
                <c:pt idx="38304">
                  <c:v>116.08600828762168</c:v>
                </c:pt>
                <c:pt idx="38305">
                  <c:v>116.09173976404151</c:v>
                </c:pt>
                <c:pt idx="38306">
                  <c:v>116.09746581806168</c:v>
                </c:pt>
                <c:pt idx="38307">
                  <c:v>116.10319051648194</c:v>
                </c:pt>
                <c:pt idx="38308">
                  <c:v>116.10891657050212</c:v>
                </c:pt>
                <c:pt idx="38309">
                  <c:v>116.1146426245223</c:v>
                </c:pt>
                <c:pt idx="38310">
                  <c:v>116.12036732294257</c:v>
                </c:pt>
                <c:pt idx="38311">
                  <c:v>116.12609337696274</c:v>
                </c:pt>
                <c:pt idx="38312">
                  <c:v>116.13181943098293</c:v>
                </c:pt>
                <c:pt idx="38313">
                  <c:v>116.1375441294032</c:v>
                </c:pt>
                <c:pt idx="38314">
                  <c:v>116.14327018342337</c:v>
                </c:pt>
                <c:pt idx="38315">
                  <c:v>116.14899623744354</c:v>
                </c:pt>
                <c:pt idx="38316">
                  <c:v>116.15472093586381</c:v>
                </c:pt>
                <c:pt idx="38317">
                  <c:v>116.16045241228363</c:v>
                </c:pt>
                <c:pt idx="38318">
                  <c:v>116.1661784663038</c:v>
                </c:pt>
                <c:pt idx="38319">
                  <c:v>116.17190316472407</c:v>
                </c:pt>
                <c:pt idx="38320">
                  <c:v>116.17762921874426</c:v>
                </c:pt>
                <c:pt idx="38321">
                  <c:v>116.18335527276443</c:v>
                </c:pt>
                <c:pt idx="38322">
                  <c:v>116.1890799711847</c:v>
                </c:pt>
                <c:pt idx="38323">
                  <c:v>116.19480602520488</c:v>
                </c:pt>
                <c:pt idx="38324">
                  <c:v>116.20053207922506</c:v>
                </c:pt>
                <c:pt idx="38325">
                  <c:v>116.20625677764532</c:v>
                </c:pt>
                <c:pt idx="38326">
                  <c:v>116.20694</c:v>
                </c:pt>
                <c:pt idx="38327">
                  <c:v>116.28769911656735</c:v>
                </c:pt>
                <c:pt idx="38328">
                  <c:v>116.29737900000001</c:v>
                </c:pt>
                <c:pt idx="38329">
                  <c:v>116.33022413412888</c:v>
                </c:pt>
                <c:pt idx="38330">
                  <c:v>116.43287896761134</c:v>
                </c:pt>
                <c:pt idx="38331">
                  <c:v>116.42542937267525</c:v>
                </c:pt>
                <c:pt idx="38332">
                  <c:v>116.424019</c:v>
                </c:pt>
                <c:pt idx="38333">
                  <c:v>116.44094916670636</c:v>
                </c:pt>
                <c:pt idx="38334">
                  <c:v>116.49328347448736</c:v>
                </c:pt>
                <c:pt idx="38335">
                  <c:v>116.496376</c:v>
                </c:pt>
                <c:pt idx="38336">
                  <c:v>116.496376</c:v>
                </c:pt>
                <c:pt idx="38337">
                  <c:v>116.496376</c:v>
                </c:pt>
                <c:pt idx="38338">
                  <c:v>116.496376</c:v>
                </c:pt>
                <c:pt idx="38339">
                  <c:v>116.496376</c:v>
                </c:pt>
                <c:pt idx="38340">
                  <c:v>116.496376</c:v>
                </c:pt>
                <c:pt idx="38341">
                  <c:v>116.51264511087267</c:v>
                </c:pt>
                <c:pt idx="38342">
                  <c:v>116.57877445882454</c:v>
                </c:pt>
                <c:pt idx="38343">
                  <c:v>116.62218809452041</c:v>
                </c:pt>
                <c:pt idx="38344">
                  <c:v>116.66559145236694</c:v>
                </c:pt>
                <c:pt idx="38345">
                  <c:v>116.70900508806281</c:v>
                </c:pt>
                <c:pt idx="38346">
                  <c:v>116.75241872375869</c:v>
                </c:pt>
                <c:pt idx="38347">
                  <c:v>116.79582208160521</c:v>
                </c:pt>
                <c:pt idx="38348">
                  <c:v>116.83923571730109</c:v>
                </c:pt>
                <c:pt idx="38349">
                  <c:v>116.88264935299698</c:v>
                </c:pt>
                <c:pt idx="38350">
                  <c:v>116.92605271084349</c:v>
                </c:pt>
                <c:pt idx="38351">
                  <c:v>116.96946634653936</c:v>
                </c:pt>
                <c:pt idx="38352">
                  <c:v>117.01287998223525</c:v>
                </c:pt>
                <c:pt idx="38353">
                  <c:v>117.05628334008176</c:v>
                </c:pt>
                <c:pt idx="38354">
                  <c:v>117.09969697577765</c:v>
                </c:pt>
                <c:pt idx="38355">
                  <c:v>117.14315172287097</c:v>
                </c:pt>
                <c:pt idx="38356">
                  <c:v>117.18656535856684</c:v>
                </c:pt>
                <c:pt idx="38357">
                  <c:v>117.22996871641337</c:v>
                </c:pt>
                <c:pt idx="38358">
                  <c:v>117.92457660969806</c:v>
                </c:pt>
                <c:pt idx="38359">
                  <c:v>117.96799024539395</c:v>
                </c:pt>
                <c:pt idx="38360">
                  <c:v>118.01139360324046</c:v>
                </c:pt>
                <c:pt idx="38361">
                  <c:v>118.05480723893635</c:v>
                </c:pt>
                <c:pt idx="38362">
                  <c:v>118.09822087463222</c:v>
                </c:pt>
                <c:pt idx="38363">
                  <c:v>118.14162423247875</c:v>
                </c:pt>
                <c:pt idx="38364">
                  <c:v>118.18503786817462</c:v>
                </c:pt>
                <c:pt idx="38365">
                  <c:v>118.22849261526794</c:v>
                </c:pt>
                <c:pt idx="38366">
                  <c:v>118.27190625096382</c:v>
                </c:pt>
                <c:pt idx="38367">
                  <c:v>118.31530960881034</c:v>
                </c:pt>
                <c:pt idx="38368">
                  <c:v>118.35872324450622</c:v>
                </c:pt>
                <c:pt idx="38369">
                  <c:v>118.40213688020209</c:v>
                </c:pt>
                <c:pt idx="38370">
                  <c:v>118.44554023804861</c:v>
                </c:pt>
                <c:pt idx="38371">
                  <c:v>118.48895387374449</c:v>
                </c:pt>
                <c:pt idx="38372">
                  <c:v>118.53235723159101</c:v>
                </c:pt>
                <c:pt idx="38373">
                  <c:v>118.57577086728689</c:v>
                </c:pt>
                <c:pt idx="38374">
                  <c:v>118.57438637425506</c:v>
                </c:pt>
                <c:pt idx="38375">
                  <c:v>118.58967577062469</c:v>
                </c:pt>
                <c:pt idx="38376">
                  <c:v>118.65481276251788</c:v>
                </c:pt>
                <c:pt idx="38377">
                  <c:v>118.685287</c:v>
                </c:pt>
                <c:pt idx="38378">
                  <c:v>118.67454315188364</c:v>
                </c:pt>
                <c:pt idx="38379">
                  <c:v>118.64545053218885</c:v>
                </c:pt>
                <c:pt idx="38380">
                  <c:v>118.67500761230329</c:v>
                </c:pt>
                <c:pt idx="38381">
                  <c:v>118.72562711680573</c:v>
                </c:pt>
                <c:pt idx="38382">
                  <c:v>118.69456047067239</c:v>
                </c:pt>
                <c:pt idx="38383">
                  <c:v>118.72408860228899</c:v>
                </c:pt>
                <c:pt idx="38384">
                  <c:v>118.757645</c:v>
                </c:pt>
                <c:pt idx="38385">
                  <c:v>118.73438830376729</c:v>
                </c:pt>
                <c:pt idx="38386">
                  <c:v>118.72374247002458</c:v>
                </c:pt>
                <c:pt idx="38387">
                  <c:v>118.72726991293867</c:v>
                </c:pt>
                <c:pt idx="38388">
                  <c:v>118.73079652075735</c:v>
                </c:pt>
                <c:pt idx="38389">
                  <c:v>118.73432396367144</c:v>
                </c:pt>
                <c:pt idx="38390">
                  <c:v>118.73785474696707</c:v>
                </c:pt>
                <c:pt idx="38391">
                  <c:v>118.74138218988115</c:v>
                </c:pt>
                <c:pt idx="38392">
                  <c:v>118.74490879769985</c:v>
                </c:pt>
                <c:pt idx="38393">
                  <c:v>118.74843624061393</c:v>
                </c:pt>
                <c:pt idx="38394">
                  <c:v>118.75196284843263</c:v>
                </c:pt>
                <c:pt idx="38395">
                  <c:v>118.7554902913467</c:v>
                </c:pt>
                <c:pt idx="38396">
                  <c:v>118.75901773426079</c:v>
                </c:pt>
                <c:pt idx="38397">
                  <c:v>118.76254434207948</c:v>
                </c:pt>
                <c:pt idx="38398">
                  <c:v>118.76607178499357</c:v>
                </c:pt>
                <c:pt idx="38399">
                  <c:v>118.76959922790765</c:v>
                </c:pt>
                <c:pt idx="38400">
                  <c:v>118.77312583572635</c:v>
                </c:pt>
                <c:pt idx="38401">
                  <c:v>118.77665327864042</c:v>
                </c:pt>
                <c:pt idx="38402">
                  <c:v>118.78018406193605</c:v>
                </c:pt>
                <c:pt idx="38403">
                  <c:v>118.78371150485015</c:v>
                </c:pt>
                <c:pt idx="38404">
                  <c:v>118.78723811266883</c:v>
                </c:pt>
                <c:pt idx="38405">
                  <c:v>118.79076555558292</c:v>
                </c:pt>
                <c:pt idx="38406">
                  <c:v>118.794292998497</c:v>
                </c:pt>
                <c:pt idx="38407">
                  <c:v>118.7978196063157</c:v>
                </c:pt>
                <c:pt idx="38408">
                  <c:v>118.80134704922978</c:v>
                </c:pt>
                <c:pt idx="38409">
                  <c:v>118.80487449214387</c:v>
                </c:pt>
                <c:pt idx="38410">
                  <c:v>118.80840109996257</c:v>
                </c:pt>
                <c:pt idx="38411">
                  <c:v>118.81192854287664</c:v>
                </c:pt>
                <c:pt idx="38412">
                  <c:v>118.81545598579072</c:v>
                </c:pt>
                <c:pt idx="38413">
                  <c:v>118.81898259360942</c:v>
                </c:pt>
                <c:pt idx="38414">
                  <c:v>118.8225100365235</c:v>
                </c:pt>
                <c:pt idx="38415">
                  <c:v>118.82604081981913</c:v>
                </c:pt>
                <c:pt idx="38416">
                  <c:v>118.82956742763783</c:v>
                </c:pt>
                <c:pt idx="38417">
                  <c:v>118.83309487055192</c:v>
                </c:pt>
                <c:pt idx="38418">
                  <c:v>118.83662231346599</c:v>
                </c:pt>
                <c:pt idx="38419">
                  <c:v>118.84014892128469</c:v>
                </c:pt>
                <c:pt idx="38420">
                  <c:v>118.84367636419877</c:v>
                </c:pt>
                <c:pt idx="38421">
                  <c:v>118.84720380711285</c:v>
                </c:pt>
                <c:pt idx="38422">
                  <c:v>118.85073041493155</c:v>
                </c:pt>
                <c:pt idx="38423">
                  <c:v>118.85425785784564</c:v>
                </c:pt>
                <c:pt idx="38424">
                  <c:v>118.85778530075972</c:v>
                </c:pt>
                <c:pt idx="38425">
                  <c:v>118.86131190857841</c:v>
                </c:pt>
                <c:pt idx="38426">
                  <c:v>118.86483935149249</c:v>
                </c:pt>
                <c:pt idx="38427">
                  <c:v>118.86837013478812</c:v>
                </c:pt>
                <c:pt idx="38428">
                  <c:v>118.87189757770221</c:v>
                </c:pt>
                <c:pt idx="38429">
                  <c:v>118.8754241855209</c:v>
                </c:pt>
                <c:pt idx="38430">
                  <c:v>118.87895162843499</c:v>
                </c:pt>
                <c:pt idx="38431">
                  <c:v>118.88247907134907</c:v>
                </c:pt>
                <c:pt idx="38432">
                  <c:v>118.86625013733907</c:v>
                </c:pt>
                <c:pt idx="38433">
                  <c:v>118.82981689127325</c:v>
                </c:pt>
                <c:pt idx="38434">
                  <c:v>118.83043341954708</c:v>
                </c:pt>
                <c:pt idx="38435">
                  <c:v>118.81993093514545</c:v>
                </c:pt>
                <c:pt idx="38436">
                  <c:v>118.76527860133524</c:v>
                </c:pt>
                <c:pt idx="38437">
                  <c:v>118.76848068486294</c:v>
                </c:pt>
                <c:pt idx="38438">
                  <c:v>118.77429343586076</c:v>
                </c:pt>
                <c:pt idx="38439">
                  <c:v>118.74775027896996</c:v>
                </c:pt>
                <c:pt idx="38440">
                  <c:v>118.7596324045292</c:v>
                </c:pt>
                <c:pt idx="38441">
                  <c:v>118.77157037534192</c:v>
                </c:pt>
                <c:pt idx="38442">
                  <c:v>118.76410554064087</c:v>
                </c:pt>
                <c:pt idx="38443">
                  <c:v>118.75664070593982</c:v>
                </c:pt>
                <c:pt idx="38444">
                  <c:v>118.74917763848183</c:v>
                </c:pt>
                <c:pt idx="38445">
                  <c:v>118.74171280378077</c:v>
                </c:pt>
                <c:pt idx="38446">
                  <c:v>118.71365072389128</c:v>
                </c:pt>
                <c:pt idx="38447">
                  <c:v>118.68594057031974</c:v>
                </c:pt>
                <c:pt idx="38448">
                  <c:v>118.66164918543538</c:v>
                </c:pt>
                <c:pt idx="38449">
                  <c:v>118.63735780055102</c:v>
                </c:pt>
                <c:pt idx="38450">
                  <c:v>118.61307216646799</c:v>
                </c:pt>
                <c:pt idx="38451">
                  <c:v>118.58878078158362</c:v>
                </c:pt>
                <c:pt idx="38452">
                  <c:v>118.56446639349387</c:v>
                </c:pt>
                <c:pt idx="38453">
                  <c:v>118.54017500860949</c:v>
                </c:pt>
                <c:pt idx="38454">
                  <c:v>118.51588937452648</c:v>
                </c:pt>
                <c:pt idx="38455">
                  <c:v>118.4915979896421</c:v>
                </c:pt>
                <c:pt idx="38456">
                  <c:v>118.44357691750119</c:v>
                </c:pt>
                <c:pt idx="38457">
                  <c:v>118.41766291299166</c:v>
                </c:pt>
                <c:pt idx="38458">
                  <c:v>118.39944541034811</c:v>
                </c:pt>
                <c:pt idx="38459">
                  <c:v>118.366597107773</c:v>
                </c:pt>
                <c:pt idx="38460">
                  <c:v>118.35965</c:v>
                </c:pt>
                <c:pt idx="38461">
                  <c:v>118.37452946781116</c:v>
                </c:pt>
                <c:pt idx="38462">
                  <c:v>118.31775460944205</c:v>
                </c:pt>
                <c:pt idx="38463">
                  <c:v>118.30538199999999</c:v>
                </c:pt>
                <c:pt idx="38464">
                  <c:v>118.29013379022645</c:v>
                </c:pt>
                <c:pt idx="38465">
                  <c:v>118.28536793573839</c:v>
                </c:pt>
                <c:pt idx="38466">
                  <c:v>118.25804180256598</c:v>
                </c:pt>
                <c:pt idx="38467">
                  <c:v>118.25576462480163</c:v>
                </c:pt>
                <c:pt idx="38468">
                  <c:v>118.25348798614183</c:v>
                </c:pt>
                <c:pt idx="38469">
                  <c:v>118.25121080837748</c:v>
                </c:pt>
                <c:pt idx="38470">
                  <c:v>118.24893363061311</c:v>
                </c:pt>
                <c:pt idx="38471">
                  <c:v>118.24665699195333</c:v>
                </c:pt>
                <c:pt idx="38472">
                  <c:v>118.24437981418896</c:v>
                </c:pt>
                <c:pt idx="38473">
                  <c:v>118.24210263642459</c:v>
                </c:pt>
                <c:pt idx="38474">
                  <c:v>118.23982599776481</c:v>
                </c:pt>
                <c:pt idx="38475">
                  <c:v>118.23754882000044</c:v>
                </c:pt>
                <c:pt idx="38476">
                  <c:v>118.23527164223607</c:v>
                </c:pt>
                <c:pt idx="38477">
                  <c:v>118.23299500357629</c:v>
                </c:pt>
                <c:pt idx="38478">
                  <c:v>118.23071782581192</c:v>
                </c:pt>
                <c:pt idx="38479">
                  <c:v>118.22843849162922</c:v>
                </c:pt>
                <c:pt idx="38480">
                  <c:v>118.22616185296944</c:v>
                </c:pt>
                <c:pt idx="38481">
                  <c:v>118.22388467520507</c:v>
                </c:pt>
                <c:pt idx="38482">
                  <c:v>118.22160749744071</c:v>
                </c:pt>
                <c:pt idx="38483">
                  <c:v>118.21933085878092</c:v>
                </c:pt>
                <c:pt idx="38484">
                  <c:v>118.21705368101657</c:v>
                </c:pt>
                <c:pt idx="38485">
                  <c:v>118.214935</c:v>
                </c:pt>
                <c:pt idx="38486">
                  <c:v>118.21632388412017</c:v>
                </c:pt>
                <c:pt idx="38487">
                  <c:v>118.233025</c:v>
                </c:pt>
                <c:pt idx="38488">
                  <c:v>118.25683911257897</c:v>
                </c:pt>
                <c:pt idx="38489">
                  <c:v>118.27991509770115</c:v>
                </c:pt>
                <c:pt idx="38490">
                  <c:v>118.29226297185525</c:v>
                </c:pt>
                <c:pt idx="38491">
                  <c:v>118.36287480241241</c:v>
                </c:pt>
                <c:pt idx="38492">
                  <c:v>118.36530961494253</c:v>
                </c:pt>
                <c:pt idx="38493">
                  <c:v>118.36618981390005</c:v>
                </c:pt>
                <c:pt idx="38494">
                  <c:v>118.3104523738247</c:v>
                </c:pt>
                <c:pt idx="38495">
                  <c:v>118.34856137566737</c:v>
                </c:pt>
                <c:pt idx="38496">
                  <c:v>118.38666135549255</c:v>
                </c:pt>
                <c:pt idx="38497">
                  <c:v>118.42477035733522</c:v>
                </c:pt>
                <c:pt idx="38498">
                  <c:v>118.46287935917788</c:v>
                </c:pt>
                <c:pt idx="38499">
                  <c:v>118.50097933900307</c:v>
                </c:pt>
                <c:pt idx="38500">
                  <c:v>118.53908834084574</c:v>
                </c:pt>
                <c:pt idx="38501">
                  <c:v>118.57719734268839</c:v>
                </c:pt>
                <c:pt idx="38502">
                  <c:v>118.61529732251358</c:v>
                </c:pt>
                <c:pt idx="38503">
                  <c:v>118.65340632435624</c:v>
                </c:pt>
                <c:pt idx="38504">
                  <c:v>118.69155141426883</c:v>
                </c:pt>
                <c:pt idx="38505">
                  <c:v>118.72965139409402</c:v>
                </c:pt>
                <c:pt idx="38506">
                  <c:v>118.76776039593668</c:v>
                </c:pt>
                <c:pt idx="38507">
                  <c:v>118.80586939777935</c:v>
                </c:pt>
                <c:pt idx="38508">
                  <c:v>118.84396937760452</c:v>
                </c:pt>
                <c:pt idx="38509">
                  <c:v>118.88207837944719</c:v>
                </c:pt>
                <c:pt idx="38510">
                  <c:v>118.92018738128986</c:v>
                </c:pt>
                <c:pt idx="38511">
                  <c:v>118.95828736111504</c:v>
                </c:pt>
                <c:pt idx="38512">
                  <c:v>118.99639636295771</c:v>
                </c:pt>
                <c:pt idx="38513">
                  <c:v>119.03450536480037</c:v>
                </c:pt>
                <c:pt idx="38514">
                  <c:v>119.07260534462556</c:v>
                </c:pt>
                <c:pt idx="38515">
                  <c:v>119.11071434646821</c:v>
                </c:pt>
                <c:pt idx="38516">
                  <c:v>119.14885943638082</c:v>
                </c:pt>
                <c:pt idx="38517">
                  <c:v>119.18696843822347</c:v>
                </c:pt>
                <c:pt idx="38518">
                  <c:v>119.22506841804866</c:v>
                </c:pt>
                <c:pt idx="38519">
                  <c:v>119.26317741989132</c:v>
                </c:pt>
                <c:pt idx="38520">
                  <c:v>119.30128642173399</c:v>
                </c:pt>
                <c:pt idx="38521">
                  <c:v>119.33938640155917</c:v>
                </c:pt>
                <c:pt idx="38522">
                  <c:v>119.37749540340184</c:v>
                </c:pt>
                <c:pt idx="38523">
                  <c:v>119.41560440524451</c:v>
                </c:pt>
                <c:pt idx="38524">
                  <c:v>119.45370438506968</c:v>
                </c:pt>
                <c:pt idx="38525">
                  <c:v>119.49181338691236</c:v>
                </c:pt>
                <c:pt idx="38526">
                  <c:v>119.52992238875501</c:v>
                </c:pt>
                <c:pt idx="38527">
                  <c:v>119.5680223685802</c:v>
                </c:pt>
                <c:pt idx="38528">
                  <c:v>119.60613137042286</c:v>
                </c:pt>
                <c:pt idx="38529">
                  <c:v>119.64427646033545</c:v>
                </c:pt>
                <c:pt idx="38530">
                  <c:v>119.68237644016064</c:v>
                </c:pt>
                <c:pt idx="38531">
                  <c:v>119.72048544200329</c:v>
                </c:pt>
                <c:pt idx="38532">
                  <c:v>119.75859444384596</c:v>
                </c:pt>
                <c:pt idx="38533">
                  <c:v>119.79669442367116</c:v>
                </c:pt>
                <c:pt idx="38534">
                  <c:v>119.83480342551381</c:v>
                </c:pt>
                <c:pt idx="38535">
                  <c:v>119.87291242735648</c:v>
                </c:pt>
                <c:pt idx="38536">
                  <c:v>119.91101240718166</c:v>
                </c:pt>
                <c:pt idx="38537">
                  <c:v>119.94912140902433</c:v>
                </c:pt>
                <c:pt idx="38538">
                  <c:v>119.98723041086699</c:v>
                </c:pt>
                <c:pt idx="38539">
                  <c:v>120.02593232491662</c:v>
                </c:pt>
                <c:pt idx="38540">
                  <c:v>120.07744690692125</c:v>
                </c:pt>
                <c:pt idx="38541">
                  <c:v>120.06389604577969</c:v>
                </c:pt>
                <c:pt idx="38542">
                  <c:v>120.13676960095351</c:v>
                </c:pt>
                <c:pt idx="38543">
                  <c:v>120.204849</c:v>
                </c:pt>
                <c:pt idx="38544">
                  <c:v>120.20880846781115</c:v>
                </c:pt>
                <c:pt idx="38545">
                  <c:v>120.26636258569727</c:v>
                </c:pt>
                <c:pt idx="38546">
                  <c:v>120.34486774296614</c:v>
                </c:pt>
                <c:pt idx="38547">
                  <c:v>120.30549368574152</c:v>
                </c:pt>
                <c:pt idx="38548">
                  <c:v>120.40561067563148</c:v>
                </c:pt>
                <c:pt idx="38549">
                  <c:v>120.42317671853655</c:v>
                </c:pt>
                <c:pt idx="38550">
                  <c:v>120.44074692105397</c:v>
                </c:pt>
                <c:pt idx="38551">
                  <c:v>120.45831712357139</c:v>
                </c:pt>
                <c:pt idx="38552">
                  <c:v>120.47588316647646</c:v>
                </c:pt>
                <c:pt idx="38553">
                  <c:v>120.49345336899388</c:v>
                </c:pt>
                <c:pt idx="38554">
                  <c:v>120.51104020996065</c:v>
                </c:pt>
                <c:pt idx="38555">
                  <c:v>120.52860625286573</c:v>
                </c:pt>
                <c:pt idx="38556">
                  <c:v>120.54617645538315</c:v>
                </c:pt>
                <c:pt idx="38557">
                  <c:v>120.56374665790057</c:v>
                </c:pt>
                <c:pt idx="38558">
                  <c:v>120.58131270080564</c:v>
                </c:pt>
                <c:pt idx="38559">
                  <c:v>120.59888290332306</c:v>
                </c:pt>
                <c:pt idx="38560">
                  <c:v>120.61645310584048</c:v>
                </c:pt>
                <c:pt idx="38561">
                  <c:v>120.63401914874555</c:v>
                </c:pt>
                <c:pt idx="38562">
                  <c:v>120.65158935126297</c:v>
                </c:pt>
                <c:pt idx="38563">
                  <c:v>120.66915955378037</c:v>
                </c:pt>
                <c:pt idx="38564">
                  <c:v>120.68672559668546</c:v>
                </c:pt>
                <c:pt idx="38565">
                  <c:v>120.70429579920288</c:v>
                </c:pt>
                <c:pt idx="38566">
                  <c:v>120.72188264016964</c:v>
                </c:pt>
                <c:pt idx="38567">
                  <c:v>120.73945284268706</c:v>
                </c:pt>
                <c:pt idx="38568">
                  <c:v>120.75701888559213</c:v>
                </c:pt>
                <c:pt idx="38569">
                  <c:v>120.77458908810955</c:v>
                </c:pt>
                <c:pt idx="38570">
                  <c:v>120.79215929062697</c:v>
                </c:pt>
                <c:pt idx="38571">
                  <c:v>120.80972533353204</c:v>
                </c:pt>
                <c:pt idx="38572">
                  <c:v>120.82729553604946</c:v>
                </c:pt>
                <c:pt idx="38573">
                  <c:v>120.84486573856688</c:v>
                </c:pt>
                <c:pt idx="38574">
                  <c:v>120.86243178147195</c:v>
                </c:pt>
                <c:pt idx="38575">
                  <c:v>120.88000198398937</c:v>
                </c:pt>
                <c:pt idx="38576">
                  <c:v>120.89757218650679</c:v>
                </c:pt>
                <c:pt idx="38577">
                  <c:v>120.91513822941187</c:v>
                </c:pt>
                <c:pt idx="38578">
                  <c:v>120.93270843192929</c:v>
                </c:pt>
                <c:pt idx="38579">
                  <c:v>120.95029527289606</c:v>
                </c:pt>
                <c:pt idx="38580">
                  <c:v>120.96786131580113</c:v>
                </c:pt>
                <c:pt idx="38581">
                  <c:v>120.98543151831855</c:v>
                </c:pt>
                <c:pt idx="38582">
                  <c:v>121.00300172083595</c:v>
                </c:pt>
                <c:pt idx="38583">
                  <c:v>121.02056776374104</c:v>
                </c:pt>
                <c:pt idx="38584">
                  <c:v>121.03813796625845</c:v>
                </c:pt>
                <c:pt idx="38585">
                  <c:v>121.05570816877587</c:v>
                </c:pt>
                <c:pt idx="38586">
                  <c:v>121.07327421168094</c:v>
                </c:pt>
                <c:pt idx="38587">
                  <c:v>121.09084441419836</c:v>
                </c:pt>
                <c:pt idx="38588">
                  <c:v>121.10841461671578</c:v>
                </c:pt>
                <c:pt idx="38589">
                  <c:v>121.12598065962085</c:v>
                </c:pt>
                <c:pt idx="38590">
                  <c:v>121.14355086213827</c:v>
                </c:pt>
                <c:pt idx="38591">
                  <c:v>121.16113770310504</c:v>
                </c:pt>
                <c:pt idx="38592">
                  <c:v>121.17870790562246</c:v>
                </c:pt>
                <c:pt idx="38593">
                  <c:v>121.19627394852753</c:v>
                </c:pt>
                <c:pt idx="38594">
                  <c:v>121.21384415104495</c:v>
                </c:pt>
                <c:pt idx="38595">
                  <c:v>121.23141435356237</c:v>
                </c:pt>
                <c:pt idx="38596">
                  <c:v>121.24898039646745</c:v>
                </c:pt>
                <c:pt idx="38597">
                  <c:v>121.26655059898486</c:v>
                </c:pt>
                <c:pt idx="38598">
                  <c:v>121.28412080150227</c:v>
                </c:pt>
                <c:pt idx="38599">
                  <c:v>121.30168684440736</c:v>
                </c:pt>
                <c:pt idx="38600">
                  <c:v>121.31925704692476</c:v>
                </c:pt>
                <c:pt idx="38601">
                  <c:v>121.33682724944218</c:v>
                </c:pt>
                <c:pt idx="38602">
                  <c:v>121.35439329234727</c:v>
                </c:pt>
                <c:pt idx="38603">
                  <c:v>121.37196349486467</c:v>
                </c:pt>
                <c:pt idx="38604">
                  <c:v>121.38987657892227</c:v>
                </c:pt>
                <c:pt idx="38605">
                  <c:v>121.4266881948021</c:v>
                </c:pt>
                <c:pt idx="38606">
                  <c:v>121.63613269664057</c:v>
                </c:pt>
                <c:pt idx="38607">
                  <c:v>121.67919550000001</c:v>
                </c:pt>
                <c:pt idx="38608">
                  <c:v>121.74068479186663</c:v>
                </c:pt>
                <c:pt idx="38609">
                  <c:v>121.80234541677191</c:v>
                </c:pt>
                <c:pt idx="38610">
                  <c:v>121.81004134444444</c:v>
                </c:pt>
                <c:pt idx="38611">
                  <c:v>121.83615163172517</c:v>
                </c:pt>
                <c:pt idx="38612">
                  <c:v>121.8359825529174</c:v>
                </c:pt>
                <c:pt idx="38613">
                  <c:v>121.96951984562449</c:v>
                </c:pt>
                <c:pt idx="38614">
                  <c:v>121.98897550753183</c:v>
                </c:pt>
                <c:pt idx="38615">
                  <c:v>122.00843577651042</c:v>
                </c:pt>
                <c:pt idx="38616">
                  <c:v>122.02791447377405</c:v>
                </c:pt>
                <c:pt idx="38617">
                  <c:v>122.04737474275264</c:v>
                </c:pt>
                <c:pt idx="38618">
                  <c:v>122.12520660452452</c:v>
                </c:pt>
                <c:pt idx="38619">
                  <c:v>122.14466687350311</c:v>
                </c:pt>
                <c:pt idx="38620">
                  <c:v>122.16412714248172</c:v>
                </c:pt>
                <c:pt idx="38621">
                  <c:v>122.18358280438905</c:v>
                </c:pt>
                <c:pt idx="38622">
                  <c:v>122.20304307336765</c:v>
                </c:pt>
                <c:pt idx="38623">
                  <c:v>122.22250334234624</c:v>
                </c:pt>
                <c:pt idx="38624">
                  <c:v>122.24195900425359</c:v>
                </c:pt>
                <c:pt idx="38625">
                  <c:v>122.2614377015172</c:v>
                </c:pt>
                <c:pt idx="38626">
                  <c:v>122.2808979704958</c:v>
                </c:pt>
                <c:pt idx="38627">
                  <c:v>122.30035363240314</c:v>
                </c:pt>
                <c:pt idx="38628">
                  <c:v>122.31981390138174</c:v>
                </c:pt>
                <c:pt idx="38629">
                  <c:v>122.33927417036034</c:v>
                </c:pt>
                <c:pt idx="38630">
                  <c:v>122.35872983226767</c:v>
                </c:pt>
                <c:pt idx="38631">
                  <c:v>122.37819010124628</c:v>
                </c:pt>
                <c:pt idx="38632">
                  <c:v>122.39765037022487</c:v>
                </c:pt>
                <c:pt idx="38633">
                  <c:v>122.41710603213221</c:v>
                </c:pt>
                <c:pt idx="38634">
                  <c:v>122.4365663011108</c:v>
                </c:pt>
                <c:pt idx="38635">
                  <c:v>122.45602657008941</c:v>
                </c:pt>
                <c:pt idx="38636">
                  <c:v>122.47548223199675</c:v>
                </c:pt>
                <c:pt idx="38637">
                  <c:v>122.49494250097534</c:v>
                </c:pt>
                <c:pt idx="38638">
                  <c:v>122.51442119823896</c:v>
                </c:pt>
                <c:pt idx="38639">
                  <c:v>122.53388146721755</c:v>
                </c:pt>
                <c:pt idx="38640">
                  <c:v>122.5533371291249</c:v>
                </c:pt>
                <c:pt idx="38641">
                  <c:v>122.57279739810349</c:v>
                </c:pt>
                <c:pt idx="38642">
                  <c:v>122.59225766708209</c:v>
                </c:pt>
                <c:pt idx="38643">
                  <c:v>122.61171332898942</c:v>
                </c:pt>
                <c:pt idx="38644">
                  <c:v>122.63117359796803</c:v>
                </c:pt>
                <c:pt idx="38645">
                  <c:v>122.65063386694662</c:v>
                </c:pt>
                <c:pt idx="38646">
                  <c:v>122.67008952885396</c:v>
                </c:pt>
                <c:pt idx="38647">
                  <c:v>122.68954979783257</c:v>
                </c:pt>
                <c:pt idx="38648">
                  <c:v>122.70901006681116</c:v>
                </c:pt>
                <c:pt idx="38649">
                  <c:v>122.7284657287185</c:v>
                </c:pt>
                <c:pt idx="38650">
                  <c:v>122.74794442598211</c:v>
                </c:pt>
                <c:pt idx="38651">
                  <c:v>122.76740469496072</c:v>
                </c:pt>
                <c:pt idx="38652">
                  <c:v>122.78686035686806</c:v>
                </c:pt>
                <c:pt idx="38653">
                  <c:v>122.80632062584665</c:v>
                </c:pt>
                <c:pt idx="38654">
                  <c:v>122.8397161382928</c:v>
                </c:pt>
                <c:pt idx="38655">
                  <c:v>122.95147644945159</c:v>
                </c:pt>
                <c:pt idx="38656">
                  <c:v>122.972641</c:v>
                </c:pt>
                <c:pt idx="38657">
                  <c:v>123.02771680588049</c:v>
                </c:pt>
                <c:pt idx="38658">
                  <c:v>123.09465049019607</c:v>
                </c:pt>
                <c:pt idx="38659">
                  <c:v>123.12787194433902</c:v>
                </c:pt>
                <c:pt idx="38660">
                  <c:v>123.14399141048868</c:v>
                </c:pt>
                <c:pt idx="38661">
                  <c:v>123.12188572246066</c:v>
                </c:pt>
                <c:pt idx="38662">
                  <c:v>123.14927717596566</c:v>
                </c:pt>
                <c:pt idx="38663">
                  <c:v>123.16778251812136</c:v>
                </c:pt>
                <c:pt idx="38664">
                  <c:v>123.18388816520002</c:v>
                </c:pt>
                <c:pt idx="38665">
                  <c:v>123.19998999938875</c:v>
                </c:pt>
                <c:pt idx="38666">
                  <c:v>123.21609564646741</c:v>
                </c:pt>
                <c:pt idx="38667">
                  <c:v>123.23220129354607</c:v>
                </c:pt>
                <c:pt idx="38668">
                  <c:v>123.2483031277348</c:v>
                </c:pt>
                <c:pt idx="38669">
                  <c:v>123.26440877481346</c:v>
                </c:pt>
                <c:pt idx="38670">
                  <c:v>123.28051442189212</c:v>
                </c:pt>
                <c:pt idx="38671">
                  <c:v>123.29661625608085</c:v>
                </c:pt>
                <c:pt idx="38672">
                  <c:v>123.31272190315951</c:v>
                </c:pt>
                <c:pt idx="38673">
                  <c:v>123.32882755023817</c:v>
                </c:pt>
                <c:pt idx="38674">
                  <c:v>123.34492938442691</c:v>
                </c:pt>
                <c:pt idx="38675">
                  <c:v>123.3610502830653</c:v>
                </c:pt>
                <c:pt idx="38676">
                  <c:v>123.37715593014396</c:v>
                </c:pt>
                <c:pt idx="38677">
                  <c:v>123.39325776433269</c:v>
                </c:pt>
                <c:pt idx="38678">
                  <c:v>123.40936341141135</c:v>
                </c:pt>
                <c:pt idx="38679">
                  <c:v>123.42546905849001</c:v>
                </c:pt>
                <c:pt idx="38680">
                  <c:v>123.44157089267874</c:v>
                </c:pt>
                <c:pt idx="38681">
                  <c:v>123.4576765397574</c:v>
                </c:pt>
                <c:pt idx="38682">
                  <c:v>123.47378218683606</c:v>
                </c:pt>
                <c:pt idx="38683">
                  <c:v>123.48988402102479</c:v>
                </c:pt>
                <c:pt idx="38684">
                  <c:v>123.50598966810345</c:v>
                </c:pt>
                <c:pt idx="38685">
                  <c:v>123.52209531518211</c:v>
                </c:pt>
                <c:pt idx="38686">
                  <c:v>123.53819714937083</c:v>
                </c:pt>
                <c:pt idx="38687">
                  <c:v>123.55430279644949</c:v>
                </c:pt>
                <c:pt idx="38688">
                  <c:v>123.5704236950879</c:v>
                </c:pt>
                <c:pt idx="38689">
                  <c:v>123.58652934216656</c:v>
                </c:pt>
                <c:pt idx="38690">
                  <c:v>123.60263117635529</c:v>
                </c:pt>
                <c:pt idx="38691">
                  <c:v>123.61873682343395</c:v>
                </c:pt>
                <c:pt idx="38692">
                  <c:v>123.63484247051261</c:v>
                </c:pt>
                <c:pt idx="38693">
                  <c:v>123.65094430470133</c:v>
                </c:pt>
                <c:pt idx="38694">
                  <c:v>123.66704995177999</c:v>
                </c:pt>
                <c:pt idx="38695">
                  <c:v>123.68315559885866</c:v>
                </c:pt>
                <c:pt idx="38696">
                  <c:v>123.69925743304738</c:v>
                </c:pt>
                <c:pt idx="38697">
                  <c:v>123.71536308012604</c:v>
                </c:pt>
                <c:pt idx="38698">
                  <c:v>123.7314687272047</c:v>
                </c:pt>
                <c:pt idx="38699">
                  <c:v>123.74757056139343</c:v>
                </c:pt>
                <c:pt idx="38700">
                  <c:v>123.76369146003182</c:v>
                </c:pt>
                <c:pt idx="38701">
                  <c:v>123.77979710711048</c:v>
                </c:pt>
                <c:pt idx="38702">
                  <c:v>123.79589894129921</c:v>
                </c:pt>
                <c:pt idx="38703">
                  <c:v>123.81200458837787</c:v>
                </c:pt>
                <c:pt idx="38704">
                  <c:v>123.82811023545653</c:v>
                </c:pt>
                <c:pt idx="38705">
                  <c:v>123.84421206964527</c:v>
                </c:pt>
                <c:pt idx="38706">
                  <c:v>123.86031771672393</c:v>
                </c:pt>
                <c:pt idx="38707">
                  <c:v>123.87642336380259</c:v>
                </c:pt>
                <c:pt idx="38708">
                  <c:v>123.877144</c:v>
                </c:pt>
                <c:pt idx="38709">
                  <c:v>123.85961569861708</c:v>
                </c:pt>
                <c:pt idx="38710">
                  <c:v>123.8767084841478</c:v>
                </c:pt>
                <c:pt idx="38711">
                  <c:v>123.96605300429185</c:v>
                </c:pt>
                <c:pt idx="38712">
                  <c:v>123.87804991416309</c:v>
                </c:pt>
                <c:pt idx="38713">
                  <c:v>123.91324438331347</c:v>
                </c:pt>
                <c:pt idx="38714">
                  <c:v>123.84105557939914</c:v>
                </c:pt>
                <c:pt idx="38715">
                  <c:v>123.859055</c:v>
                </c:pt>
                <c:pt idx="38716">
                  <c:v>123.85917123027781</c:v>
                </c:pt>
                <c:pt idx="38717">
                  <c:v>123.86530818894607</c:v>
                </c:pt>
                <c:pt idx="38718">
                  <c:v>123.87144369473587</c:v>
                </c:pt>
                <c:pt idx="38719">
                  <c:v>123.87758065340415</c:v>
                </c:pt>
                <c:pt idx="38720">
                  <c:v>123.88371761207243</c:v>
                </c:pt>
                <c:pt idx="38721">
                  <c:v>123.88985311786223</c:v>
                </c:pt>
                <c:pt idx="38722">
                  <c:v>123.8959900765305</c:v>
                </c:pt>
                <c:pt idx="38723">
                  <c:v>123.90212703519877</c:v>
                </c:pt>
                <c:pt idx="38724">
                  <c:v>123.90826254098857</c:v>
                </c:pt>
                <c:pt idx="38725">
                  <c:v>123.91440531117074</c:v>
                </c:pt>
                <c:pt idx="38726">
                  <c:v>123.920542269839</c:v>
                </c:pt>
                <c:pt idx="38727">
                  <c:v>123.9266777756288</c:v>
                </c:pt>
                <c:pt idx="38728">
                  <c:v>123.93281473429708</c:v>
                </c:pt>
                <c:pt idx="38729">
                  <c:v>123.93895169296536</c:v>
                </c:pt>
                <c:pt idx="38730">
                  <c:v>123.94508719875516</c:v>
                </c:pt>
                <c:pt idx="38731">
                  <c:v>123.95122415742343</c:v>
                </c:pt>
                <c:pt idx="38732">
                  <c:v>123.9573611160917</c:v>
                </c:pt>
                <c:pt idx="38733">
                  <c:v>123.9634966218815</c:v>
                </c:pt>
                <c:pt idx="38734">
                  <c:v>123.96963358054977</c:v>
                </c:pt>
                <c:pt idx="38735">
                  <c:v>123.97577053921805</c:v>
                </c:pt>
                <c:pt idx="38736">
                  <c:v>123.98190604500785</c:v>
                </c:pt>
                <c:pt idx="38737">
                  <c:v>123.98804300367613</c:v>
                </c:pt>
                <c:pt idx="38738">
                  <c:v>123.99418577385828</c:v>
                </c:pt>
                <c:pt idx="38739">
                  <c:v>124.00032273252656</c:v>
                </c:pt>
                <c:pt idx="38740">
                  <c:v>124.00645823831636</c:v>
                </c:pt>
                <c:pt idx="38741">
                  <c:v>124.01259519698463</c:v>
                </c:pt>
                <c:pt idx="38742">
                  <c:v>124.0187321556529</c:v>
                </c:pt>
                <c:pt idx="38743">
                  <c:v>124.0248676614427</c:v>
                </c:pt>
                <c:pt idx="38744">
                  <c:v>124.03100462011098</c:v>
                </c:pt>
                <c:pt idx="38745">
                  <c:v>124.03714157877924</c:v>
                </c:pt>
                <c:pt idx="38746">
                  <c:v>124.04327708456906</c:v>
                </c:pt>
                <c:pt idx="38747">
                  <c:v>124.04941404323732</c:v>
                </c:pt>
                <c:pt idx="38748">
                  <c:v>124.0555510019056</c:v>
                </c:pt>
                <c:pt idx="38749">
                  <c:v>124.0616865076954</c:v>
                </c:pt>
                <c:pt idx="38750">
                  <c:v>124.06782927787756</c:v>
                </c:pt>
                <c:pt idx="38751">
                  <c:v>124.07396623654583</c:v>
                </c:pt>
                <c:pt idx="38752">
                  <c:v>124.08010174233563</c:v>
                </c:pt>
                <c:pt idx="38753">
                  <c:v>124.08623870100391</c:v>
                </c:pt>
                <c:pt idx="38754">
                  <c:v>124.09237565967217</c:v>
                </c:pt>
                <c:pt idx="38755">
                  <c:v>124.09851116546197</c:v>
                </c:pt>
                <c:pt idx="38756">
                  <c:v>124.10464812413025</c:v>
                </c:pt>
                <c:pt idx="38757">
                  <c:v>124.11078508279853</c:v>
                </c:pt>
                <c:pt idx="38758">
                  <c:v>124.11692058858833</c:v>
                </c:pt>
                <c:pt idx="38759">
                  <c:v>124.12305754725659</c:v>
                </c:pt>
                <c:pt idx="38760">
                  <c:v>124.12919450592487</c:v>
                </c:pt>
                <c:pt idx="38761">
                  <c:v>124.13533001171467</c:v>
                </c:pt>
                <c:pt idx="38762">
                  <c:v>124.14146697038294</c:v>
                </c:pt>
                <c:pt idx="38763">
                  <c:v>124.1476097405651</c:v>
                </c:pt>
                <c:pt idx="38764">
                  <c:v>124.15374669923338</c:v>
                </c:pt>
                <c:pt idx="38765">
                  <c:v>124.15988220502318</c:v>
                </c:pt>
                <c:pt idx="38766">
                  <c:v>124.16601916369146</c:v>
                </c:pt>
                <c:pt idx="38767">
                  <c:v>124.17215612235972</c:v>
                </c:pt>
                <c:pt idx="38768">
                  <c:v>124.17829162814952</c:v>
                </c:pt>
                <c:pt idx="38769">
                  <c:v>124.1844285868178</c:v>
                </c:pt>
                <c:pt idx="38770">
                  <c:v>124.19056554548607</c:v>
                </c:pt>
                <c:pt idx="38771">
                  <c:v>124.19670105127587</c:v>
                </c:pt>
                <c:pt idx="38772">
                  <c:v>124.20283800994414</c:v>
                </c:pt>
                <c:pt idx="38773">
                  <c:v>124.20897496861242</c:v>
                </c:pt>
                <c:pt idx="38774">
                  <c:v>124.21511047440222</c:v>
                </c:pt>
                <c:pt idx="38775">
                  <c:v>124.22125324458437</c:v>
                </c:pt>
                <c:pt idx="38776">
                  <c:v>124.22739020325265</c:v>
                </c:pt>
                <c:pt idx="38777">
                  <c:v>124.23352570904245</c:v>
                </c:pt>
                <c:pt idx="38778">
                  <c:v>124.23966266771073</c:v>
                </c:pt>
                <c:pt idx="38779">
                  <c:v>124.245799626379</c:v>
                </c:pt>
                <c:pt idx="38780">
                  <c:v>124.2519351321688</c:v>
                </c:pt>
                <c:pt idx="38781">
                  <c:v>124.24786759070322</c:v>
                </c:pt>
                <c:pt idx="38782">
                  <c:v>124.19957578111588</c:v>
                </c:pt>
                <c:pt idx="38783">
                  <c:v>124.17805275631855</c:v>
                </c:pt>
                <c:pt idx="38784">
                  <c:v>124.14849100000001</c:v>
                </c:pt>
                <c:pt idx="38785">
                  <c:v>124.15205359275156</c:v>
                </c:pt>
                <c:pt idx="38786">
                  <c:v>124.15551678111588</c:v>
                </c:pt>
                <c:pt idx="38787">
                  <c:v>124.112312</c:v>
                </c:pt>
                <c:pt idx="38788">
                  <c:v>124.11627161373391</c:v>
                </c:pt>
                <c:pt idx="38789">
                  <c:v>124.12631298712446</c:v>
                </c:pt>
                <c:pt idx="38790">
                  <c:v>124.11061590341021</c:v>
                </c:pt>
                <c:pt idx="38791">
                  <c:v>124.10328293309773</c:v>
                </c:pt>
                <c:pt idx="38792">
                  <c:v>124.09594996278524</c:v>
                </c:pt>
                <c:pt idx="38793">
                  <c:v>124.08861872849793</c:v>
                </c:pt>
                <c:pt idx="38794">
                  <c:v>124.08128575818546</c:v>
                </c:pt>
                <c:pt idx="38795">
                  <c:v>124.07395278787297</c:v>
                </c:pt>
                <c:pt idx="38796">
                  <c:v>124.06662155358566</c:v>
                </c:pt>
                <c:pt idx="38797">
                  <c:v>124.05928858327319</c:v>
                </c:pt>
                <c:pt idx="38798">
                  <c:v>124.0519556129607</c:v>
                </c:pt>
                <c:pt idx="38799">
                  <c:v>124.04462437867339</c:v>
                </c:pt>
                <c:pt idx="38800">
                  <c:v>124.03728446426024</c:v>
                </c:pt>
                <c:pt idx="38801">
                  <c:v>124.02995149394775</c:v>
                </c:pt>
                <c:pt idx="38802">
                  <c:v>124.02262025966044</c:v>
                </c:pt>
                <c:pt idx="38803">
                  <c:v>124.01528728934797</c:v>
                </c:pt>
                <c:pt idx="38804">
                  <c:v>124.00795431903548</c:v>
                </c:pt>
                <c:pt idx="38805">
                  <c:v>124.00062308474817</c:v>
                </c:pt>
                <c:pt idx="38806">
                  <c:v>123.99329011443569</c:v>
                </c:pt>
                <c:pt idx="38807">
                  <c:v>123.9859571441232</c:v>
                </c:pt>
                <c:pt idx="38808">
                  <c:v>123.9786259098359</c:v>
                </c:pt>
                <c:pt idx="38809">
                  <c:v>123.97129293952342</c:v>
                </c:pt>
                <c:pt idx="38810">
                  <c:v>123.96395996921093</c:v>
                </c:pt>
                <c:pt idx="38811">
                  <c:v>123.95662873492363</c:v>
                </c:pt>
                <c:pt idx="38812">
                  <c:v>123.94929576461115</c:v>
                </c:pt>
                <c:pt idx="38813">
                  <c:v>123.94195585019799</c:v>
                </c:pt>
                <c:pt idx="38814">
                  <c:v>123.93462287988551</c:v>
                </c:pt>
                <c:pt idx="38815">
                  <c:v>123.9272916455982</c:v>
                </c:pt>
                <c:pt idx="38816">
                  <c:v>123.91995867528571</c:v>
                </c:pt>
                <c:pt idx="38817">
                  <c:v>123.91262570497324</c:v>
                </c:pt>
                <c:pt idx="38818">
                  <c:v>123.90529447068593</c:v>
                </c:pt>
                <c:pt idx="38819">
                  <c:v>123.89796150037344</c:v>
                </c:pt>
                <c:pt idx="38820">
                  <c:v>123.89062853006097</c:v>
                </c:pt>
                <c:pt idx="38821">
                  <c:v>123.88329729577366</c:v>
                </c:pt>
                <c:pt idx="38822">
                  <c:v>123.87596432546117</c:v>
                </c:pt>
                <c:pt idx="38823">
                  <c:v>123.86863135514869</c:v>
                </c:pt>
                <c:pt idx="38824">
                  <c:v>123.86130012086139</c:v>
                </c:pt>
                <c:pt idx="38825">
                  <c:v>123.85396020644822</c:v>
                </c:pt>
                <c:pt idx="38826">
                  <c:v>123.84662723613575</c:v>
                </c:pt>
                <c:pt idx="38827">
                  <c:v>123.83929600184844</c:v>
                </c:pt>
                <c:pt idx="38828">
                  <c:v>123.83196303153595</c:v>
                </c:pt>
                <c:pt idx="38829">
                  <c:v>123.82463006122347</c:v>
                </c:pt>
                <c:pt idx="38830">
                  <c:v>123.81729882693617</c:v>
                </c:pt>
                <c:pt idx="38831">
                  <c:v>123.80996585662368</c:v>
                </c:pt>
                <c:pt idx="38832">
                  <c:v>123.8026328863112</c:v>
                </c:pt>
                <c:pt idx="38833">
                  <c:v>123.79530165202388</c:v>
                </c:pt>
                <c:pt idx="38834">
                  <c:v>123.7879686817114</c:v>
                </c:pt>
                <c:pt idx="38835">
                  <c:v>123.78063571139893</c:v>
                </c:pt>
                <c:pt idx="38836">
                  <c:v>123.77330447711161</c:v>
                </c:pt>
                <c:pt idx="38837">
                  <c:v>123.76597150679913</c:v>
                </c:pt>
                <c:pt idx="38838">
                  <c:v>123.75863159238598</c:v>
                </c:pt>
                <c:pt idx="38839">
                  <c:v>123.75129862207349</c:v>
                </c:pt>
                <c:pt idx="38840">
                  <c:v>123.74396738778618</c:v>
                </c:pt>
                <c:pt idx="38841">
                  <c:v>123.73663441747371</c:v>
                </c:pt>
                <c:pt idx="38842">
                  <c:v>123.72930144716122</c:v>
                </c:pt>
                <c:pt idx="38843">
                  <c:v>123.72197021287391</c:v>
                </c:pt>
                <c:pt idx="38844">
                  <c:v>123.71463724256144</c:v>
                </c:pt>
                <c:pt idx="38845">
                  <c:v>123.70730427224895</c:v>
                </c:pt>
                <c:pt idx="38846">
                  <c:v>123.69997303796164</c:v>
                </c:pt>
                <c:pt idx="38847">
                  <c:v>123.696251</c:v>
                </c:pt>
                <c:pt idx="38848">
                  <c:v>123.71444401645208</c:v>
                </c:pt>
                <c:pt idx="38849">
                  <c:v>123.72320604052443</c:v>
                </c:pt>
                <c:pt idx="38850">
                  <c:v>123.74244445779685</c:v>
                </c:pt>
                <c:pt idx="38851">
                  <c:v>123.768608</c:v>
                </c:pt>
                <c:pt idx="38852">
                  <c:v>123.8070891601907</c:v>
                </c:pt>
                <c:pt idx="38853">
                  <c:v>123.85071306866952</c:v>
                </c:pt>
                <c:pt idx="38854">
                  <c:v>123.87880884358607</c:v>
                </c:pt>
                <c:pt idx="38855">
                  <c:v>123.94525240343349</c:v>
                </c:pt>
                <c:pt idx="38856">
                  <c:v>123.98862960737912</c:v>
                </c:pt>
                <c:pt idx="38857">
                  <c:v>123.99390665359856</c:v>
                </c:pt>
                <c:pt idx="38858">
                  <c:v>123.99918245051725</c:v>
                </c:pt>
                <c:pt idx="38859">
                  <c:v>124.00445949673667</c:v>
                </c:pt>
                <c:pt idx="38860">
                  <c:v>124.00973654295609</c:v>
                </c:pt>
                <c:pt idx="38861">
                  <c:v>124.0150123398748</c:v>
                </c:pt>
                <c:pt idx="38862">
                  <c:v>124.02028938609422</c:v>
                </c:pt>
                <c:pt idx="38863">
                  <c:v>124.0255714295165</c:v>
                </c:pt>
                <c:pt idx="38864">
                  <c:v>124.03084847573592</c:v>
                </c:pt>
                <c:pt idx="38865">
                  <c:v>124.03612427265463</c:v>
                </c:pt>
                <c:pt idx="38866">
                  <c:v>124.04140131887405</c:v>
                </c:pt>
                <c:pt idx="38867">
                  <c:v>124.04667836509347</c:v>
                </c:pt>
                <c:pt idx="38868">
                  <c:v>124.05195416201217</c:v>
                </c:pt>
                <c:pt idx="38869">
                  <c:v>124.0572312082316</c:v>
                </c:pt>
                <c:pt idx="38870">
                  <c:v>124.06250700515029</c:v>
                </c:pt>
                <c:pt idx="38871">
                  <c:v>124.06778405136971</c:v>
                </c:pt>
                <c:pt idx="38872">
                  <c:v>124.07306109758913</c:v>
                </c:pt>
                <c:pt idx="38873">
                  <c:v>124.07833689450784</c:v>
                </c:pt>
                <c:pt idx="38874">
                  <c:v>124.08361394072726</c:v>
                </c:pt>
                <c:pt idx="38875">
                  <c:v>124.08889598414954</c:v>
                </c:pt>
                <c:pt idx="38876">
                  <c:v>124.09417303036896</c:v>
                </c:pt>
                <c:pt idx="38877">
                  <c:v>124.09944882728767</c:v>
                </c:pt>
                <c:pt idx="38878">
                  <c:v>124.10472587350709</c:v>
                </c:pt>
                <c:pt idx="38879">
                  <c:v>124.11000291972651</c:v>
                </c:pt>
                <c:pt idx="38880">
                  <c:v>124.11527871664521</c:v>
                </c:pt>
                <c:pt idx="38881">
                  <c:v>124.12055576286464</c:v>
                </c:pt>
                <c:pt idx="38882">
                  <c:v>124.12583280908406</c:v>
                </c:pt>
                <c:pt idx="38883">
                  <c:v>124.13110860600275</c:v>
                </c:pt>
                <c:pt idx="38884">
                  <c:v>124.13638565222217</c:v>
                </c:pt>
                <c:pt idx="38885">
                  <c:v>124.14166269844161</c:v>
                </c:pt>
                <c:pt idx="38886">
                  <c:v>124.1469384953603</c:v>
                </c:pt>
                <c:pt idx="38887">
                  <c:v>124.15221554157972</c:v>
                </c:pt>
                <c:pt idx="38888">
                  <c:v>124.15749758500201</c:v>
                </c:pt>
                <c:pt idx="38889">
                  <c:v>124.16277463122142</c:v>
                </c:pt>
                <c:pt idx="38890">
                  <c:v>124.16805042814013</c:v>
                </c:pt>
                <c:pt idx="38891">
                  <c:v>124.17332747435955</c:v>
                </c:pt>
                <c:pt idx="38892">
                  <c:v>124.17860327127826</c:v>
                </c:pt>
                <c:pt idx="38893">
                  <c:v>124.18388031749768</c:v>
                </c:pt>
                <c:pt idx="38894">
                  <c:v>124.1891573637171</c:v>
                </c:pt>
                <c:pt idx="38895">
                  <c:v>124.1944331606358</c:v>
                </c:pt>
                <c:pt idx="38896">
                  <c:v>124.19971020685522</c:v>
                </c:pt>
                <c:pt idx="38897">
                  <c:v>124.20498725307465</c:v>
                </c:pt>
                <c:pt idx="38898">
                  <c:v>124.21026304999334</c:v>
                </c:pt>
                <c:pt idx="38899">
                  <c:v>124.21554009621276</c:v>
                </c:pt>
                <c:pt idx="38900">
                  <c:v>124.22082213963505</c:v>
                </c:pt>
                <c:pt idx="38901">
                  <c:v>124.22609918585447</c:v>
                </c:pt>
                <c:pt idx="38902">
                  <c:v>124.23137498277318</c:v>
                </c:pt>
                <c:pt idx="38903">
                  <c:v>124.23665202899259</c:v>
                </c:pt>
                <c:pt idx="38904">
                  <c:v>124.26993608917502</c:v>
                </c:pt>
                <c:pt idx="38905">
                  <c:v>124.27231566126341</c:v>
                </c:pt>
                <c:pt idx="38906">
                  <c:v>124.26762195159752</c:v>
                </c:pt>
                <c:pt idx="38907">
                  <c:v>124.17852937231612</c:v>
                </c:pt>
                <c:pt idx="38908">
                  <c:v>124.202759</c:v>
                </c:pt>
                <c:pt idx="38909">
                  <c:v>124.23423318824067</c:v>
                </c:pt>
                <c:pt idx="38910">
                  <c:v>124.16342092237443</c:v>
                </c:pt>
                <c:pt idx="38911">
                  <c:v>124.20117095257638</c:v>
                </c:pt>
                <c:pt idx="38912">
                  <c:v>124.15114609890611</c:v>
                </c:pt>
                <c:pt idx="38913">
                  <c:v>124.10799097484953</c:v>
                </c:pt>
                <c:pt idx="38914">
                  <c:v>124.08046806502989</c:v>
                </c:pt>
                <c:pt idx="38915">
                  <c:v>124.0529386378269</c:v>
                </c:pt>
                <c:pt idx="38916">
                  <c:v>124.02540921062392</c:v>
                </c:pt>
                <c:pt idx="38917">
                  <c:v>123.99788630080427</c:v>
                </c:pt>
                <c:pt idx="38918">
                  <c:v>123.97035687360128</c:v>
                </c:pt>
                <c:pt idx="38919">
                  <c:v>123.9428274463983</c:v>
                </c:pt>
                <c:pt idx="38920">
                  <c:v>123.91530453657865</c:v>
                </c:pt>
                <c:pt idx="38921">
                  <c:v>123.88777510937567</c:v>
                </c:pt>
                <c:pt idx="38922">
                  <c:v>123.86024568217267</c:v>
                </c:pt>
                <c:pt idx="38923">
                  <c:v>123.83272277235302</c:v>
                </c:pt>
                <c:pt idx="38924">
                  <c:v>123.80519334515004</c:v>
                </c:pt>
                <c:pt idx="38925">
                  <c:v>123.77763784841372</c:v>
                </c:pt>
                <c:pt idx="38926">
                  <c:v>123.75010842121074</c:v>
                </c:pt>
                <c:pt idx="38927">
                  <c:v>123.72258551139109</c:v>
                </c:pt>
                <c:pt idx="38928">
                  <c:v>123.69505608418811</c:v>
                </c:pt>
                <c:pt idx="38929">
                  <c:v>123.66752665698512</c:v>
                </c:pt>
                <c:pt idx="38930">
                  <c:v>123.64000374716548</c:v>
                </c:pt>
                <c:pt idx="38931">
                  <c:v>123.61247431996249</c:v>
                </c:pt>
                <c:pt idx="38932">
                  <c:v>123.58494489275951</c:v>
                </c:pt>
                <c:pt idx="38933">
                  <c:v>123.55742198293986</c:v>
                </c:pt>
                <c:pt idx="38934">
                  <c:v>123.52989255573686</c:v>
                </c:pt>
                <c:pt idx="38935">
                  <c:v>123.50236312853389</c:v>
                </c:pt>
                <c:pt idx="38936">
                  <c:v>123.47484021871423</c:v>
                </c:pt>
                <c:pt idx="38937">
                  <c:v>123.44731079151126</c:v>
                </c:pt>
                <c:pt idx="38938">
                  <c:v>123.41975529477493</c:v>
                </c:pt>
                <c:pt idx="38939">
                  <c:v>123.39223238495528</c:v>
                </c:pt>
                <c:pt idx="38940">
                  <c:v>123.3647029577523</c:v>
                </c:pt>
                <c:pt idx="38941">
                  <c:v>123.33717353054931</c:v>
                </c:pt>
                <c:pt idx="38942">
                  <c:v>123.30965062072967</c:v>
                </c:pt>
                <c:pt idx="38943">
                  <c:v>123.28212119352668</c:v>
                </c:pt>
                <c:pt idx="38944">
                  <c:v>123.2545917663237</c:v>
                </c:pt>
                <c:pt idx="38945">
                  <c:v>123.22706885650405</c:v>
                </c:pt>
                <c:pt idx="38946">
                  <c:v>123.19953942930105</c:v>
                </c:pt>
                <c:pt idx="38947">
                  <c:v>123.17201000209808</c:v>
                </c:pt>
                <c:pt idx="38948">
                  <c:v>123.14448709227842</c:v>
                </c:pt>
                <c:pt idx="38949">
                  <c:v>123.11695766507545</c:v>
                </c:pt>
                <c:pt idx="38950">
                  <c:v>123.08940216833912</c:v>
                </c:pt>
                <c:pt idx="38951">
                  <c:v>123.06187274113614</c:v>
                </c:pt>
                <c:pt idx="38952">
                  <c:v>123.03434983131649</c:v>
                </c:pt>
                <c:pt idx="38953">
                  <c:v>123.00682040411351</c:v>
                </c:pt>
                <c:pt idx="38954">
                  <c:v>122.97929097691052</c:v>
                </c:pt>
                <c:pt idx="38955">
                  <c:v>122.95176806709087</c:v>
                </c:pt>
                <c:pt idx="38956">
                  <c:v>122.92423863988789</c:v>
                </c:pt>
                <c:pt idx="38957">
                  <c:v>122.8967092126849</c:v>
                </c:pt>
                <c:pt idx="38958">
                  <c:v>122.85636026847878</c:v>
                </c:pt>
                <c:pt idx="38959">
                  <c:v>122.83665491656734</c:v>
                </c:pt>
                <c:pt idx="38960">
                  <c:v>122.81941810658083</c:v>
                </c:pt>
                <c:pt idx="38961">
                  <c:v>122.79173299999999</c:v>
                </c:pt>
                <c:pt idx="38962">
                  <c:v>122.78261684743742</c:v>
                </c:pt>
                <c:pt idx="38963">
                  <c:v>122.78290366523605</c:v>
                </c:pt>
                <c:pt idx="38964">
                  <c:v>122.81989699809252</c:v>
                </c:pt>
                <c:pt idx="38965">
                  <c:v>122.83649523003577</c:v>
                </c:pt>
                <c:pt idx="38966">
                  <c:v>122.83755922961373</c:v>
                </c:pt>
                <c:pt idx="38967">
                  <c:v>122.83930180026225</c:v>
                </c:pt>
                <c:pt idx="38968">
                  <c:v>122.82677495410839</c:v>
                </c:pt>
                <c:pt idx="38969">
                  <c:v>122.81424810795454</c:v>
                </c:pt>
                <c:pt idx="38970">
                  <c:v>122.80172422743662</c:v>
                </c:pt>
                <c:pt idx="38971">
                  <c:v>122.79173299999999</c:v>
                </c:pt>
                <c:pt idx="38972">
                  <c:v>122.80700463090128</c:v>
                </c:pt>
                <c:pt idx="38973">
                  <c:v>122.86268986954235</c:v>
                </c:pt>
                <c:pt idx="38974">
                  <c:v>122.85614992309479</c:v>
                </c:pt>
                <c:pt idx="38975">
                  <c:v>122.84960378351612</c:v>
                </c:pt>
                <c:pt idx="38976">
                  <c:v>122.84306383706856</c:v>
                </c:pt>
                <c:pt idx="38977">
                  <c:v>122.83652543890376</c:v>
                </c:pt>
                <c:pt idx="38978">
                  <c:v>122.82998549245619</c:v>
                </c:pt>
                <c:pt idx="38979">
                  <c:v>122.82344554600863</c:v>
                </c:pt>
                <c:pt idx="38980">
                  <c:v>122.81690714784384</c:v>
                </c:pt>
                <c:pt idx="38981">
                  <c:v>122.81036720139628</c:v>
                </c:pt>
                <c:pt idx="38982">
                  <c:v>122.8038272549487</c:v>
                </c:pt>
                <c:pt idx="38983">
                  <c:v>122.79728885678391</c:v>
                </c:pt>
                <c:pt idx="38984">
                  <c:v>122.79074891033635</c:v>
                </c:pt>
                <c:pt idx="38985">
                  <c:v>122.78420896388879</c:v>
                </c:pt>
                <c:pt idx="38986">
                  <c:v>122.77767056572399</c:v>
                </c:pt>
                <c:pt idx="38987">
                  <c:v>122.77113061927642</c:v>
                </c:pt>
                <c:pt idx="38988">
                  <c:v>122.76458447969776</c:v>
                </c:pt>
                <c:pt idx="38989">
                  <c:v>122.75804608153297</c:v>
                </c:pt>
                <c:pt idx="38990">
                  <c:v>122.75150613508539</c:v>
                </c:pt>
                <c:pt idx="38991">
                  <c:v>122.74496618863783</c:v>
                </c:pt>
                <c:pt idx="38992">
                  <c:v>122.73842779047304</c:v>
                </c:pt>
                <c:pt idx="38993">
                  <c:v>122.73188784402548</c:v>
                </c:pt>
                <c:pt idx="38994">
                  <c:v>122.7253478975779</c:v>
                </c:pt>
                <c:pt idx="38995">
                  <c:v>122.71880949941313</c:v>
                </c:pt>
                <c:pt idx="38996">
                  <c:v>122.71226955296555</c:v>
                </c:pt>
                <c:pt idx="38997">
                  <c:v>122.70572960651799</c:v>
                </c:pt>
                <c:pt idx="38998">
                  <c:v>122.6991912083532</c:v>
                </c:pt>
                <c:pt idx="38999">
                  <c:v>122.69265126190562</c:v>
                </c:pt>
                <c:pt idx="39000">
                  <c:v>122.68610512232696</c:v>
                </c:pt>
                <c:pt idx="39001">
                  <c:v>122.67956517587939</c:v>
                </c:pt>
                <c:pt idx="39002">
                  <c:v>122.6730267777146</c:v>
                </c:pt>
                <c:pt idx="39003">
                  <c:v>122.66648683126704</c:v>
                </c:pt>
                <c:pt idx="39004">
                  <c:v>122.65994688481948</c:v>
                </c:pt>
                <c:pt idx="39005">
                  <c:v>122.65340848665468</c:v>
                </c:pt>
                <c:pt idx="39006">
                  <c:v>122.64686854020711</c:v>
                </c:pt>
                <c:pt idx="39007">
                  <c:v>122.64032859375955</c:v>
                </c:pt>
                <c:pt idx="39008">
                  <c:v>122.63379019559476</c:v>
                </c:pt>
                <c:pt idx="39009">
                  <c:v>122.6272502491472</c:v>
                </c:pt>
                <c:pt idx="39010">
                  <c:v>122.62071030269962</c:v>
                </c:pt>
                <c:pt idx="39011">
                  <c:v>122.61417190453484</c:v>
                </c:pt>
                <c:pt idx="39012">
                  <c:v>122.61977454302742</c:v>
                </c:pt>
                <c:pt idx="39013">
                  <c:v>122.59260495135908</c:v>
                </c:pt>
                <c:pt idx="39014">
                  <c:v>122.56576871578446</c:v>
                </c:pt>
                <c:pt idx="39015">
                  <c:v>122.62132940915595</c:v>
                </c:pt>
                <c:pt idx="39016">
                  <c:v>122.61780389558999</c:v>
                </c:pt>
                <c:pt idx="39017">
                  <c:v>122.57466100000001</c:v>
                </c:pt>
                <c:pt idx="39018">
                  <c:v>122.57466100000001</c:v>
                </c:pt>
                <c:pt idx="39019">
                  <c:v>122.55497215423122</c:v>
                </c:pt>
                <c:pt idx="39020">
                  <c:v>122.52850381688125</c:v>
                </c:pt>
                <c:pt idx="39021">
                  <c:v>122.50019284978541</c:v>
                </c:pt>
                <c:pt idx="39022">
                  <c:v>122.50463906078664</c:v>
                </c:pt>
                <c:pt idx="39023">
                  <c:v>122.47900649642345</c:v>
                </c:pt>
                <c:pt idx="39024">
                  <c:v>122.45849312494039</c:v>
                </c:pt>
                <c:pt idx="39025">
                  <c:v>122.47672935622317</c:v>
                </c:pt>
                <c:pt idx="39026">
                  <c:v>122.46270820786651</c:v>
                </c:pt>
                <c:pt idx="39027">
                  <c:v>122.42628254506437</c:v>
                </c:pt>
                <c:pt idx="39028">
                  <c:v>122.44483756509298</c:v>
                </c:pt>
                <c:pt idx="39029">
                  <c:v>122.44385988319428</c:v>
                </c:pt>
                <c:pt idx="39030">
                  <c:v>122.42993199999999</c:v>
                </c:pt>
                <c:pt idx="39031">
                  <c:v>122.41883188327589</c:v>
                </c:pt>
                <c:pt idx="39032">
                  <c:v>122.40105823162969</c:v>
                </c:pt>
                <c:pt idx="39033">
                  <c:v>122.38328878776088</c:v>
                </c:pt>
                <c:pt idx="39034">
                  <c:v>122.36551513611469</c:v>
                </c:pt>
                <c:pt idx="39035">
                  <c:v>122.3477414844685</c:v>
                </c:pt>
                <c:pt idx="39036">
                  <c:v>122.32997204059969</c:v>
                </c:pt>
                <c:pt idx="39037">
                  <c:v>122.3121983889535</c:v>
                </c:pt>
                <c:pt idx="39038">
                  <c:v>122.29440790619779</c:v>
                </c:pt>
                <c:pt idx="39039">
                  <c:v>122.27663846232898</c:v>
                </c:pt>
                <c:pt idx="39040">
                  <c:v>122.25886481068279</c:v>
                </c:pt>
                <c:pt idx="39041">
                  <c:v>122.2410911590366</c:v>
                </c:pt>
                <c:pt idx="39042">
                  <c:v>122.22313060515022</c:v>
                </c:pt>
                <c:pt idx="39043">
                  <c:v>122.19697128993801</c:v>
                </c:pt>
                <c:pt idx="39044">
                  <c:v>122.20087791609059</c:v>
                </c:pt>
                <c:pt idx="39045">
                  <c:v>122.23913251287554</c:v>
                </c:pt>
                <c:pt idx="39046">
                  <c:v>122.22407082546495</c:v>
                </c:pt>
                <c:pt idx="39047">
                  <c:v>122.20321028271752</c:v>
                </c:pt>
                <c:pt idx="39048">
                  <c:v>122.19571187458274</c:v>
                </c:pt>
                <c:pt idx="39049">
                  <c:v>122.18537345469719</c:v>
                </c:pt>
                <c:pt idx="39050">
                  <c:v>122.17707501954708</c:v>
                </c:pt>
                <c:pt idx="39051">
                  <c:v>122.15030371949823</c:v>
                </c:pt>
                <c:pt idx="39052">
                  <c:v>122.13349033124868</c:v>
                </c:pt>
                <c:pt idx="39053">
                  <c:v>122.1166729616143</c:v>
                </c:pt>
                <c:pt idx="39054">
                  <c:v>122.0998555919799</c:v>
                </c:pt>
                <c:pt idx="39055">
                  <c:v>122.08304220373037</c:v>
                </c:pt>
                <c:pt idx="39056">
                  <c:v>122.06622483409598</c:v>
                </c:pt>
                <c:pt idx="39057">
                  <c:v>122.04940746446158</c:v>
                </c:pt>
                <c:pt idx="39058">
                  <c:v>122.03259407621205</c:v>
                </c:pt>
                <c:pt idx="39059">
                  <c:v>122.01577670657765</c:v>
                </c:pt>
                <c:pt idx="39060">
                  <c:v>121.99895933694327</c:v>
                </c:pt>
                <c:pt idx="39061">
                  <c:v>121.98214594869373</c:v>
                </c:pt>
                <c:pt idx="39062">
                  <c:v>121.96532857905935</c:v>
                </c:pt>
                <c:pt idx="39063">
                  <c:v>121.94849528388552</c:v>
                </c:pt>
                <c:pt idx="39064">
                  <c:v>121.93168189563599</c:v>
                </c:pt>
                <c:pt idx="39065">
                  <c:v>121.91486452600159</c:v>
                </c:pt>
                <c:pt idx="39066">
                  <c:v>121.89804715636721</c:v>
                </c:pt>
                <c:pt idx="39067">
                  <c:v>121.88123376811767</c:v>
                </c:pt>
                <c:pt idx="39068">
                  <c:v>121.86441639848329</c:v>
                </c:pt>
                <c:pt idx="39069">
                  <c:v>121.84759902884889</c:v>
                </c:pt>
                <c:pt idx="39070">
                  <c:v>121.83078564059936</c:v>
                </c:pt>
                <c:pt idx="39071">
                  <c:v>121.81396827096496</c:v>
                </c:pt>
                <c:pt idx="39072">
                  <c:v>121.79715090133057</c:v>
                </c:pt>
                <c:pt idx="39073">
                  <c:v>121.78033751308104</c:v>
                </c:pt>
                <c:pt idx="39074">
                  <c:v>121.76352014344664</c:v>
                </c:pt>
                <c:pt idx="39075">
                  <c:v>121.74668684827283</c:v>
                </c:pt>
                <c:pt idx="39076">
                  <c:v>121.72986947863843</c:v>
                </c:pt>
                <c:pt idx="39077">
                  <c:v>121.71211306722289</c:v>
                </c:pt>
                <c:pt idx="39078">
                  <c:v>121.68146942513114</c:v>
                </c:pt>
                <c:pt idx="39079">
                  <c:v>121.68269833595613</c:v>
                </c:pt>
                <c:pt idx="39080">
                  <c:v>121.65019982359952</c:v>
                </c:pt>
                <c:pt idx="39081">
                  <c:v>121.65957598760133</c:v>
                </c:pt>
                <c:pt idx="39082">
                  <c:v>121.63133762756318</c:v>
                </c:pt>
                <c:pt idx="39083">
                  <c:v>121.60281814851012</c:v>
                </c:pt>
                <c:pt idx="39084">
                  <c:v>121.57141518383405</c:v>
                </c:pt>
                <c:pt idx="39085">
                  <c:v>121.57492217167382</c:v>
                </c:pt>
                <c:pt idx="39086">
                  <c:v>121.579697</c:v>
                </c:pt>
                <c:pt idx="39087">
                  <c:v>121.579697</c:v>
                </c:pt>
                <c:pt idx="39088">
                  <c:v>121.579697</c:v>
                </c:pt>
                <c:pt idx="39089">
                  <c:v>121.579697</c:v>
                </c:pt>
                <c:pt idx="39090">
                  <c:v>121.57904584624552</c:v>
                </c:pt>
                <c:pt idx="39091">
                  <c:v>121.45384220463485</c:v>
                </c:pt>
                <c:pt idx="39092">
                  <c:v>121.43853884287246</c:v>
                </c:pt>
                <c:pt idx="39093">
                  <c:v>121.42322098929023</c:v>
                </c:pt>
                <c:pt idx="39094">
                  <c:v>121.40791762752784</c:v>
                </c:pt>
                <c:pt idx="39095">
                  <c:v>121.39261788872039</c:v>
                </c:pt>
                <c:pt idx="39096">
                  <c:v>121.377314526958</c:v>
                </c:pt>
                <c:pt idx="39097">
                  <c:v>121.36201116519561</c:v>
                </c:pt>
                <c:pt idx="39098">
                  <c:v>121.34671142638818</c:v>
                </c:pt>
                <c:pt idx="39099">
                  <c:v>121.33140806462579</c:v>
                </c:pt>
                <c:pt idx="39100">
                  <c:v>121.3161047028634</c:v>
                </c:pt>
                <c:pt idx="39101">
                  <c:v>121.30080496405597</c:v>
                </c:pt>
                <c:pt idx="39102">
                  <c:v>121.28550160229358</c:v>
                </c:pt>
                <c:pt idx="39103">
                  <c:v>121.27019824053119</c:v>
                </c:pt>
                <c:pt idx="39104">
                  <c:v>121.25489850172376</c:v>
                </c:pt>
                <c:pt idx="39105">
                  <c:v>121.23959513996137</c:v>
                </c:pt>
                <c:pt idx="39106">
                  <c:v>121.22427728637913</c:v>
                </c:pt>
                <c:pt idx="39107">
                  <c:v>121.20897754757171</c:v>
                </c:pt>
                <c:pt idx="39108">
                  <c:v>121.19367418580931</c:v>
                </c:pt>
                <c:pt idx="39109">
                  <c:v>121.17837082404692</c:v>
                </c:pt>
                <c:pt idx="39110">
                  <c:v>121.16307108523948</c:v>
                </c:pt>
                <c:pt idx="39111">
                  <c:v>121.14776772347709</c:v>
                </c:pt>
                <c:pt idx="39112">
                  <c:v>121.1324643617147</c:v>
                </c:pt>
                <c:pt idx="39113">
                  <c:v>121.11716462290727</c:v>
                </c:pt>
                <c:pt idx="39114">
                  <c:v>121.10186126114488</c:v>
                </c:pt>
                <c:pt idx="39115">
                  <c:v>121.08655789938248</c:v>
                </c:pt>
                <c:pt idx="39116">
                  <c:v>121.07125816057506</c:v>
                </c:pt>
                <c:pt idx="39117">
                  <c:v>121.05595479881266</c:v>
                </c:pt>
                <c:pt idx="39118">
                  <c:v>121.04063694523043</c:v>
                </c:pt>
                <c:pt idx="39119">
                  <c:v>121.02533358346804</c:v>
                </c:pt>
                <c:pt idx="39120">
                  <c:v>121.01003384466061</c:v>
                </c:pt>
                <c:pt idx="39121">
                  <c:v>120.99473048289822</c:v>
                </c:pt>
                <c:pt idx="39122">
                  <c:v>120.97942712113583</c:v>
                </c:pt>
                <c:pt idx="39123">
                  <c:v>120.9641273823284</c:v>
                </c:pt>
                <c:pt idx="39124">
                  <c:v>120.94882402056601</c:v>
                </c:pt>
                <c:pt idx="39125">
                  <c:v>120.93352065880362</c:v>
                </c:pt>
                <c:pt idx="39126">
                  <c:v>120.91822091999617</c:v>
                </c:pt>
                <c:pt idx="39127">
                  <c:v>120.90291755823378</c:v>
                </c:pt>
                <c:pt idx="39128">
                  <c:v>120.88761419647139</c:v>
                </c:pt>
                <c:pt idx="39129">
                  <c:v>120.87231445766396</c:v>
                </c:pt>
                <c:pt idx="39130">
                  <c:v>120.85699660408173</c:v>
                </c:pt>
                <c:pt idx="39131">
                  <c:v>120.84169324231934</c:v>
                </c:pt>
                <c:pt idx="39132">
                  <c:v>120.82639350351191</c:v>
                </c:pt>
                <c:pt idx="39133">
                  <c:v>120.81109014174952</c:v>
                </c:pt>
                <c:pt idx="39134">
                  <c:v>120.78745609227468</c:v>
                </c:pt>
                <c:pt idx="39135">
                  <c:v>120.77294673819743</c:v>
                </c:pt>
                <c:pt idx="39136">
                  <c:v>120.76886168152564</c:v>
                </c:pt>
                <c:pt idx="39137">
                  <c:v>120.7551118051979</c:v>
                </c:pt>
                <c:pt idx="39138">
                  <c:v>120.71183796137339</c:v>
                </c:pt>
                <c:pt idx="39139">
                  <c:v>120.68589634255066</c:v>
                </c:pt>
                <c:pt idx="39140">
                  <c:v>120.72372949594659</c:v>
                </c:pt>
                <c:pt idx="39141">
                  <c:v>120.66908625226513</c:v>
                </c:pt>
                <c:pt idx="39142">
                  <c:v>120.63082575089392</c:v>
                </c:pt>
                <c:pt idx="39143">
                  <c:v>120.61669827177532</c:v>
                </c:pt>
                <c:pt idx="39144">
                  <c:v>120.60744234005206</c:v>
                </c:pt>
                <c:pt idx="39145">
                  <c:v>120.59818859960052</c:v>
                </c:pt>
                <c:pt idx="39146">
                  <c:v>120.58893266787724</c:v>
                </c:pt>
                <c:pt idx="39147">
                  <c:v>120.55488511874105</c:v>
                </c:pt>
                <c:pt idx="39148">
                  <c:v>120.56068686531586</c:v>
                </c:pt>
                <c:pt idx="39149">
                  <c:v>120.55413474201241</c:v>
                </c:pt>
                <c:pt idx="39150">
                  <c:v>120.57178717763472</c:v>
                </c:pt>
                <c:pt idx="39151">
                  <c:v>120.59236861954709</c:v>
                </c:pt>
                <c:pt idx="39152">
                  <c:v>120.56357151192179</c:v>
                </c:pt>
                <c:pt idx="39153">
                  <c:v>120.53784839270386</c:v>
                </c:pt>
                <c:pt idx="39154">
                  <c:v>120.51963807355308</c:v>
                </c:pt>
                <c:pt idx="39155">
                  <c:v>120.5014032642308</c:v>
                </c:pt>
                <c:pt idx="39156">
                  <c:v>120.48318570638375</c:v>
                </c:pt>
                <c:pt idx="39157">
                  <c:v>120.46497246140551</c:v>
                </c:pt>
                <c:pt idx="39158">
                  <c:v>120.46947290846245</c:v>
                </c:pt>
                <c:pt idx="39159">
                  <c:v>120.41877425250357</c:v>
                </c:pt>
                <c:pt idx="39160">
                  <c:v>120.385757</c:v>
                </c:pt>
                <c:pt idx="39161">
                  <c:v>120.36228226436234</c:v>
                </c:pt>
                <c:pt idx="39162">
                  <c:v>120.34957900000001</c:v>
                </c:pt>
                <c:pt idx="39163">
                  <c:v>120.32558774582738</c:v>
                </c:pt>
                <c:pt idx="39164">
                  <c:v>120.28914489747258</c:v>
                </c:pt>
                <c:pt idx="39165">
                  <c:v>120.30169905363528</c:v>
                </c:pt>
                <c:pt idx="39166">
                  <c:v>120.30101512589412</c:v>
                </c:pt>
                <c:pt idx="39167">
                  <c:v>120.28521613179205</c:v>
                </c:pt>
                <c:pt idx="39168">
                  <c:v>120.27051023711189</c:v>
                </c:pt>
                <c:pt idx="39169">
                  <c:v>120.25581825529329</c:v>
                </c:pt>
                <c:pt idx="39170">
                  <c:v>120.24112975169008</c:v>
                </c:pt>
                <c:pt idx="39171">
                  <c:v>120.22643776987148</c:v>
                </c:pt>
                <c:pt idx="39172">
                  <c:v>120.21174578805288</c:v>
                </c:pt>
                <c:pt idx="39173">
                  <c:v>120.19705728444967</c:v>
                </c:pt>
                <c:pt idx="39174">
                  <c:v>120.18236530263107</c:v>
                </c:pt>
                <c:pt idx="39175">
                  <c:v>120.16767332081247</c:v>
                </c:pt>
                <c:pt idx="39176">
                  <c:v>120.15298481720926</c:v>
                </c:pt>
                <c:pt idx="39177">
                  <c:v>120.13829283539066</c:v>
                </c:pt>
                <c:pt idx="39178">
                  <c:v>120.12360085357206</c:v>
                </c:pt>
                <c:pt idx="39179">
                  <c:v>120.10891234996885</c:v>
                </c:pt>
                <c:pt idx="39180">
                  <c:v>120.09420645528867</c:v>
                </c:pt>
                <c:pt idx="39181">
                  <c:v>120.07951447347007</c:v>
                </c:pt>
                <c:pt idx="39182">
                  <c:v>120.06482596986686</c:v>
                </c:pt>
                <c:pt idx="39183">
                  <c:v>120.05013398804826</c:v>
                </c:pt>
                <c:pt idx="39184">
                  <c:v>120.03544200622966</c:v>
                </c:pt>
                <c:pt idx="39185">
                  <c:v>120.02075350262645</c:v>
                </c:pt>
                <c:pt idx="39186">
                  <c:v>120.00606152080785</c:v>
                </c:pt>
                <c:pt idx="39187">
                  <c:v>119.99136953898925</c:v>
                </c:pt>
                <c:pt idx="39188">
                  <c:v>119.97668103538604</c:v>
                </c:pt>
                <c:pt idx="39189">
                  <c:v>119.96198905356744</c:v>
                </c:pt>
                <c:pt idx="39190">
                  <c:v>119.94729707174884</c:v>
                </c:pt>
                <c:pt idx="39191">
                  <c:v>119.93260856814562</c:v>
                </c:pt>
                <c:pt idx="39192">
                  <c:v>119.91791658632702</c:v>
                </c:pt>
                <c:pt idx="39193">
                  <c:v>119.90321069164686</c:v>
                </c:pt>
                <c:pt idx="39194">
                  <c:v>119.88851870982826</c:v>
                </c:pt>
                <c:pt idx="39195">
                  <c:v>119.87383020622505</c:v>
                </c:pt>
                <c:pt idx="39196">
                  <c:v>119.85913822440645</c:v>
                </c:pt>
                <c:pt idx="39197">
                  <c:v>119.84444624258785</c:v>
                </c:pt>
                <c:pt idx="39198">
                  <c:v>119.79361819594756</c:v>
                </c:pt>
                <c:pt idx="39199">
                  <c:v>119.82199152837387</c:v>
                </c:pt>
                <c:pt idx="39200">
                  <c:v>119.79148868049595</c:v>
                </c:pt>
                <c:pt idx="39201">
                  <c:v>119.78878</c:v>
                </c:pt>
                <c:pt idx="39202">
                  <c:v>119.78878</c:v>
                </c:pt>
                <c:pt idx="39203">
                  <c:v>119.7716733218884</c:v>
                </c:pt>
                <c:pt idx="39204">
                  <c:v>119.80516276328963</c:v>
                </c:pt>
                <c:pt idx="39205">
                  <c:v>119.82425165712924</c:v>
                </c:pt>
                <c:pt idx="39206">
                  <c:v>119.7724326289938</c:v>
                </c:pt>
                <c:pt idx="39207">
                  <c:v>119.76678609781861</c:v>
                </c:pt>
                <c:pt idx="39208">
                  <c:v>119.7627440095784</c:v>
                </c:pt>
                <c:pt idx="39209">
                  <c:v>119.7587019213382</c:v>
                </c:pt>
                <c:pt idx="39210">
                  <c:v>119.75466079003178</c:v>
                </c:pt>
                <c:pt idx="39211">
                  <c:v>119.75061870179157</c:v>
                </c:pt>
                <c:pt idx="39212">
                  <c:v>119.74657661355137</c:v>
                </c:pt>
                <c:pt idx="39213">
                  <c:v>119.74253548224495</c:v>
                </c:pt>
                <c:pt idx="39214">
                  <c:v>119.73849339400473</c:v>
                </c:pt>
                <c:pt idx="39215">
                  <c:v>119.73445130576454</c:v>
                </c:pt>
                <c:pt idx="39216">
                  <c:v>119.7304101744581</c:v>
                </c:pt>
                <c:pt idx="39217">
                  <c:v>119.7263680862179</c:v>
                </c:pt>
                <c:pt idx="39218">
                  <c:v>119.72232217024263</c:v>
                </c:pt>
                <c:pt idx="39219">
                  <c:v>119.71828008200242</c:v>
                </c:pt>
                <c:pt idx="39220">
                  <c:v>119.714238950696</c:v>
                </c:pt>
                <c:pt idx="39221">
                  <c:v>119.7101968624558</c:v>
                </c:pt>
                <c:pt idx="39222">
                  <c:v>119.70615477421559</c:v>
                </c:pt>
                <c:pt idx="39223">
                  <c:v>119.70211364290917</c:v>
                </c:pt>
                <c:pt idx="39224">
                  <c:v>119.69807155466896</c:v>
                </c:pt>
                <c:pt idx="39225">
                  <c:v>119.69402946642876</c:v>
                </c:pt>
                <c:pt idx="39226">
                  <c:v>119.68998833512234</c:v>
                </c:pt>
                <c:pt idx="39227">
                  <c:v>119.68594624688212</c:v>
                </c:pt>
                <c:pt idx="39228">
                  <c:v>119.68190415864193</c:v>
                </c:pt>
                <c:pt idx="39229">
                  <c:v>119.67786302733549</c:v>
                </c:pt>
                <c:pt idx="39230">
                  <c:v>119.67381711136022</c:v>
                </c:pt>
                <c:pt idx="39231">
                  <c:v>119.66977502312002</c:v>
                </c:pt>
                <c:pt idx="39232">
                  <c:v>119.66573389181359</c:v>
                </c:pt>
                <c:pt idx="39233">
                  <c:v>119.66169180357339</c:v>
                </c:pt>
                <c:pt idx="39234">
                  <c:v>119.65764971533319</c:v>
                </c:pt>
                <c:pt idx="39235">
                  <c:v>119.65360858402676</c:v>
                </c:pt>
                <c:pt idx="39236">
                  <c:v>119.64956649578656</c:v>
                </c:pt>
                <c:pt idx="39237">
                  <c:v>119.64552440754635</c:v>
                </c:pt>
                <c:pt idx="39238">
                  <c:v>119.64148327623992</c:v>
                </c:pt>
                <c:pt idx="39239">
                  <c:v>119.63744118799973</c:v>
                </c:pt>
                <c:pt idx="39240">
                  <c:v>119.63339909975952</c:v>
                </c:pt>
                <c:pt idx="39241">
                  <c:v>119.62935796845309</c:v>
                </c:pt>
                <c:pt idx="39242">
                  <c:v>119.62531588021288</c:v>
                </c:pt>
                <c:pt idx="39243">
                  <c:v>119.62126996423761</c:v>
                </c:pt>
                <c:pt idx="39244">
                  <c:v>119.61722787599741</c:v>
                </c:pt>
                <c:pt idx="39245">
                  <c:v>119.61318674469098</c:v>
                </c:pt>
                <c:pt idx="39246">
                  <c:v>119.60914465645078</c:v>
                </c:pt>
                <c:pt idx="39247">
                  <c:v>119.60510256821058</c:v>
                </c:pt>
                <c:pt idx="39248">
                  <c:v>119.60106143690415</c:v>
                </c:pt>
                <c:pt idx="39249">
                  <c:v>119.59701934866395</c:v>
                </c:pt>
                <c:pt idx="39250">
                  <c:v>119.59297726042374</c:v>
                </c:pt>
                <c:pt idx="39251">
                  <c:v>119.58893612911731</c:v>
                </c:pt>
                <c:pt idx="39252">
                  <c:v>119.58489404087712</c:v>
                </c:pt>
                <c:pt idx="39253">
                  <c:v>119.58085195263691</c:v>
                </c:pt>
                <c:pt idx="39254">
                  <c:v>119.57681082133048</c:v>
                </c:pt>
                <c:pt idx="39255">
                  <c:v>119.5727649053552</c:v>
                </c:pt>
                <c:pt idx="39256">
                  <c:v>119.568722817115</c:v>
                </c:pt>
                <c:pt idx="39257">
                  <c:v>119.56468168580857</c:v>
                </c:pt>
                <c:pt idx="39258">
                  <c:v>119.56063959756837</c:v>
                </c:pt>
                <c:pt idx="39259">
                  <c:v>119.55659750932817</c:v>
                </c:pt>
                <c:pt idx="39260">
                  <c:v>119.55255637802173</c:v>
                </c:pt>
                <c:pt idx="39261">
                  <c:v>119.54851428978154</c:v>
                </c:pt>
                <c:pt idx="39262">
                  <c:v>119.54447220154134</c:v>
                </c:pt>
                <c:pt idx="39263">
                  <c:v>119.5404310702349</c:v>
                </c:pt>
                <c:pt idx="39264">
                  <c:v>119.5363889819947</c:v>
                </c:pt>
                <c:pt idx="39265">
                  <c:v>119.54983013349225</c:v>
                </c:pt>
                <c:pt idx="39266">
                  <c:v>119.52474816261325</c:v>
                </c:pt>
                <c:pt idx="39267">
                  <c:v>119.50287208822127</c:v>
                </c:pt>
                <c:pt idx="39268">
                  <c:v>119.51405155603243</c:v>
                </c:pt>
                <c:pt idx="39269">
                  <c:v>119.44325200357568</c:v>
                </c:pt>
                <c:pt idx="39270">
                  <c:v>119.44192954077253</c:v>
                </c:pt>
                <c:pt idx="39271">
                  <c:v>119.46014810586551</c:v>
                </c:pt>
                <c:pt idx="39272">
                  <c:v>119.44793712943981</c:v>
                </c:pt>
                <c:pt idx="39273">
                  <c:v>119.47573552742013</c:v>
                </c:pt>
                <c:pt idx="39274">
                  <c:v>119.481239</c:v>
                </c:pt>
                <c:pt idx="39275">
                  <c:v>119.481239</c:v>
                </c:pt>
                <c:pt idx="39276">
                  <c:v>119.481239</c:v>
                </c:pt>
                <c:pt idx="39277">
                  <c:v>119.481239</c:v>
                </c:pt>
                <c:pt idx="39278">
                  <c:v>119.46682041940868</c:v>
                </c:pt>
                <c:pt idx="39279">
                  <c:v>119.46315</c:v>
                </c:pt>
                <c:pt idx="39280">
                  <c:v>119.44846400929899</c:v>
                </c:pt>
                <c:pt idx="39281">
                  <c:v>119.42530728455837</c:v>
                </c:pt>
                <c:pt idx="39282">
                  <c:v>119.40102200353655</c:v>
                </c:pt>
                <c:pt idx="39283">
                  <c:v>119.37673097179699</c:v>
                </c:pt>
                <c:pt idx="39284">
                  <c:v>119.35243994005741</c:v>
                </c:pt>
                <c:pt idx="39285">
                  <c:v>119.32815465903559</c:v>
                </c:pt>
                <c:pt idx="39286">
                  <c:v>119.30386362729602</c:v>
                </c:pt>
                <c:pt idx="39287">
                  <c:v>119.27957259555646</c:v>
                </c:pt>
                <c:pt idx="39288">
                  <c:v>119.25528731453463</c:v>
                </c:pt>
                <c:pt idx="39289">
                  <c:v>119.23099628279506</c:v>
                </c:pt>
                <c:pt idx="39290">
                  <c:v>119.2067052510555</c:v>
                </c:pt>
                <c:pt idx="39291">
                  <c:v>119.18241997003368</c:v>
                </c:pt>
                <c:pt idx="39292">
                  <c:v>119.1581289382941</c:v>
                </c:pt>
                <c:pt idx="39293">
                  <c:v>119.13381490368357</c:v>
                </c:pt>
                <c:pt idx="39294">
                  <c:v>119.10952387194401</c:v>
                </c:pt>
                <c:pt idx="39295">
                  <c:v>119.08523859092217</c:v>
                </c:pt>
                <c:pt idx="39296">
                  <c:v>119.06094755918261</c:v>
                </c:pt>
                <c:pt idx="39297">
                  <c:v>119.03665652744304</c:v>
                </c:pt>
                <c:pt idx="39298">
                  <c:v>119.01237124642122</c:v>
                </c:pt>
                <c:pt idx="39299">
                  <c:v>118.98808021468166</c:v>
                </c:pt>
                <c:pt idx="39300">
                  <c:v>118.96378918294209</c:v>
                </c:pt>
                <c:pt idx="39301">
                  <c:v>118.93950390192026</c:v>
                </c:pt>
                <c:pt idx="39302">
                  <c:v>118.9152128701807</c:v>
                </c:pt>
                <c:pt idx="39303">
                  <c:v>118.89092183844113</c:v>
                </c:pt>
                <c:pt idx="39304">
                  <c:v>118.8666365574193</c:v>
                </c:pt>
                <c:pt idx="39305">
                  <c:v>118.84232252280877</c:v>
                </c:pt>
                <c:pt idx="39306">
                  <c:v>118.81803149106921</c:v>
                </c:pt>
                <c:pt idx="39307">
                  <c:v>118.79374621004737</c:v>
                </c:pt>
                <c:pt idx="39308">
                  <c:v>118.76945517830781</c:v>
                </c:pt>
                <c:pt idx="39309">
                  <c:v>118.74516414656824</c:v>
                </c:pt>
                <c:pt idx="39310">
                  <c:v>118.72087886554642</c:v>
                </c:pt>
                <c:pt idx="39311">
                  <c:v>118.69658783380686</c:v>
                </c:pt>
                <c:pt idx="39312">
                  <c:v>118.67229680206729</c:v>
                </c:pt>
                <c:pt idx="39313">
                  <c:v>118.64801152104546</c:v>
                </c:pt>
                <c:pt idx="39314">
                  <c:v>118.6237204893059</c:v>
                </c:pt>
                <c:pt idx="39315">
                  <c:v>118.59942945756633</c:v>
                </c:pt>
                <c:pt idx="39316">
                  <c:v>118.5751441765445</c:v>
                </c:pt>
                <c:pt idx="39317">
                  <c:v>118.55085314480493</c:v>
                </c:pt>
                <c:pt idx="39318">
                  <c:v>118.52653911019441</c:v>
                </c:pt>
                <c:pt idx="39319">
                  <c:v>118.50224807845484</c:v>
                </c:pt>
                <c:pt idx="39320">
                  <c:v>118.47796279743301</c:v>
                </c:pt>
                <c:pt idx="39321">
                  <c:v>118.45367176569344</c:v>
                </c:pt>
                <c:pt idx="39322">
                  <c:v>118.42938073395388</c:v>
                </c:pt>
                <c:pt idx="39323">
                  <c:v>118.40509545293206</c:v>
                </c:pt>
                <c:pt idx="39324">
                  <c:v>118.38080442119249</c:v>
                </c:pt>
                <c:pt idx="39325">
                  <c:v>118.35651338945291</c:v>
                </c:pt>
                <c:pt idx="39326">
                  <c:v>118.3322281084311</c:v>
                </c:pt>
                <c:pt idx="39327">
                  <c:v>118.30793707669153</c:v>
                </c:pt>
                <c:pt idx="39328">
                  <c:v>118.28182433563767</c:v>
                </c:pt>
                <c:pt idx="39329">
                  <c:v>118.24254809251312</c:v>
                </c:pt>
                <c:pt idx="39330">
                  <c:v>118.20284995422031</c:v>
                </c:pt>
                <c:pt idx="39331">
                  <c:v>118.22676374755662</c:v>
                </c:pt>
                <c:pt idx="39332">
                  <c:v>118.07583104345692</c:v>
                </c:pt>
                <c:pt idx="39333">
                  <c:v>118.06388194449902</c:v>
                </c:pt>
                <c:pt idx="39334">
                  <c:v>118.0282314063344</c:v>
                </c:pt>
                <c:pt idx="39335">
                  <c:v>117.99256759243801</c:v>
                </c:pt>
                <c:pt idx="39336">
                  <c:v>118.02593333398822</c:v>
                </c:pt>
                <c:pt idx="39337">
                  <c:v>118.03154047054494</c:v>
                </c:pt>
                <c:pt idx="39338">
                  <c:v>118.01807814504659</c:v>
                </c:pt>
                <c:pt idx="39339">
                  <c:v>118.00461263168997</c:v>
                </c:pt>
                <c:pt idx="39340">
                  <c:v>117.99114711833334</c:v>
                </c:pt>
                <c:pt idx="39341">
                  <c:v>117.97768479283501</c:v>
                </c:pt>
                <c:pt idx="39342">
                  <c:v>117.96421927947837</c:v>
                </c:pt>
                <c:pt idx="39343">
                  <c:v>117.95074101468865</c:v>
                </c:pt>
                <c:pt idx="39344">
                  <c:v>117.93727550133202</c:v>
                </c:pt>
                <c:pt idx="39345">
                  <c:v>117.92381317583369</c:v>
                </c:pt>
                <c:pt idx="39346">
                  <c:v>117.91034766247707</c:v>
                </c:pt>
                <c:pt idx="39347">
                  <c:v>117.89688214912044</c:v>
                </c:pt>
                <c:pt idx="39348">
                  <c:v>117.88341982362209</c:v>
                </c:pt>
                <c:pt idx="39349">
                  <c:v>117.86995431026547</c:v>
                </c:pt>
                <c:pt idx="39350">
                  <c:v>117.85648879690885</c:v>
                </c:pt>
                <c:pt idx="39351">
                  <c:v>117.8430264714105</c:v>
                </c:pt>
                <c:pt idx="39352">
                  <c:v>117.80263311919892</c:v>
                </c:pt>
                <c:pt idx="39353">
                  <c:v>117.78915485440919</c:v>
                </c:pt>
                <c:pt idx="39354">
                  <c:v>117.77568934105257</c:v>
                </c:pt>
                <c:pt idx="39355">
                  <c:v>117.76222701555422</c:v>
                </c:pt>
                <c:pt idx="39356">
                  <c:v>117.7487615021976</c:v>
                </c:pt>
                <c:pt idx="39357">
                  <c:v>117.73529598884097</c:v>
                </c:pt>
                <c:pt idx="39358">
                  <c:v>117.72183366334264</c:v>
                </c:pt>
                <c:pt idx="39359">
                  <c:v>117.708368149986</c:v>
                </c:pt>
                <c:pt idx="39360">
                  <c:v>117.69490263662938</c:v>
                </c:pt>
                <c:pt idx="39361">
                  <c:v>117.68144031113104</c:v>
                </c:pt>
                <c:pt idx="39362">
                  <c:v>117.66797479777442</c:v>
                </c:pt>
                <c:pt idx="39363">
                  <c:v>117.6545092844178</c:v>
                </c:pt>
                <c:pt idx="39364">
                  <c:v>117.64104695891945</c:v>
                </c:pt>
                <c:pt idx="39365">
                  <c:v>117.62758144556283</c:v>
                </c:pt>
                <c:pt idx="39366">
                  <c:v>117.6141031807731</c:v>
                </c:pt>
                <c:pt idx="39367">
                  <c:v>117.60063766741648</c:v>
                </c:pt>
                <c:pt idx="39368">
                  <c:v>117.58717534191813</c:v>
                </c:pt>
                <c:pt idx="39369">
                  <c:v>117.5737098285615</c:v>
                </c:pt>
                <c:pt idx="39370">
                  <c:v>117.56024431520488</c:v>
                </c:pt>
                <c:pt idx="39371">
                  <c:v>117.54678198970655</c:v>
                </c:pt>
                <c:pt idx="39372">
                  <c:v>117.53331647634992</c:v>
                </c:pt>
                <c:pt idx="39373">
                  <c:v>117.51985415085157</c:v>
                </c:pt>
                <c:pt idx="39374">
                  <c:v>117.50638863749495</c:v>
                </c:pt>
                <c:pt idx="39375">
                  <c:v>117.49292312413833</c:v>
                </c:pt>
                <c:pt idx="39376">
                  <c:v>117.47946079863998</c:v>
                </c:pt>
                <c:pt idx="39377">
                  <c:v>117.46599528528336</c:v>
                </c:pt>
                <c:pt idx="39378">
                  <c:v>117.45251702049363</c:v>
                </c:pt>
                <c:pt idx="39379">
                  <c:v>117.43905150713701</c:v>
                </c:pt>
                <c:pt idx="39380">
                  <c:v>117.42558918163867</c:v>
                </c:pt>
                <c:pt idx="39381">
                  <c:v>117.40970784668575</c:v>
                </c:pt>
                <c:pt idx="39382">
                  <c:v>117.41965809060562</c:v>
                </c:pt>
                <c:pt idx="39383">
                  <c:v>117.437057</c:v>
                </c:pt>
                <c:pt idx="39384">
                  <c:v>117.39849765450643</c:v>
                </c:pt>
                <c:pt idx="39385">
                  <c:v>117.35493090486409</c:v>
                </c:pt>
                <c:pt idx="39386">
                  <c:v>117.29715137568533</c:v>
                </c:pt>
                <c:pt idx="39387">
                  <c:v>117.26618425298045</c:v>
                </c:pt>
                <c:pt idx="39388">
                  <c:v>117.2539477334287</c:v>
                </c:pt>
                <c:pt idx="39389">
                  <c:v>117.21751688247915</c:v>
                </c:pt>
                <c:pt idx="39390">
                  <c:v>117.19892362940419</c:v>
                </c:pt>
                <c:pt idx="39391">
                  <c:v>117.19373749797361</c:v>
                </c:pt>
                <c:pt idx="39392">
                  <c:v>117.18855627300609</c:v>
                </c:pt>
                <c:pt idx="39393">
                  <c:v>117.18337627465432</c:v>
                </c:pt>
                <c:pt idx="39394">
                  <c:v>117.17819504968678</c:v>
                </c:pt>
                <c:pt idx="39395">
                  <c:v>117.17301505133501</c:v>
                </c:pt>
                <c:pt idx="39396">
                  <c:v>117.16783382636748</c:v>
                </c:pt>
                <c:pt idx="39397">
                  <c:v>117.16265260139996</c:v>
                </c:pt>
                <c:pt idx="39398">
                  <c:v>117.15747260304818</c:v>
                </c:pt>
                <c:pt idx="39399">
                  <c:v>117.15229137808065</c:v>
                </c:pt>
                <c:pt idx="39400">
                  <c:v>117.14711015311312</c:v>
                </c:pt>
                <c:pt idx="39401">
                  <c:v>117.14193015476134</c:v>
                </c:pt>
                <c:pt idx="39402">
                  <c:v>117.13674892979381</c:v>
                </c:pt>
                <c:pt idx="39403">
                  <c:v>117.13156279836325</c:v>
                </c:pt>
                <c:pt idx="39404">
                  <c:v>117.12638157339572</c:v>
                </c:pt>
                <c:pt idx="39405">
                  <c:v>117.12120157504394</c:v>
                </c:pt>
                <c:pt idx="39406">
                  <c:v>117.11602035007641</c:v>
                </c:pt>
                <c:pt idx="39407">
                  <c:v>117.11083912510888</c:v>
                </c:pt>
                <c:pt idx="39408">
                  <c:v>117.1056591267571</c:v>
                </c:pt>
                <c:pt idx="39409">
                  <c:v>117.10047790178957</c:v>
                </c:pt>
                <c:pt idx="39410">
                  <c:v>117.09529667682204</c:v>
                </c:pt>
                <c:pt idx="39411">
                  <c:v>117.09011667847028</c:v>
                </c:pt>
                <c:pt idx="39412">
                  <c:v>117.08493545350275</c:v>
                </c:pt>
                <c:pt idx="39413">
                  <c:v>117.07975422853521</c:v>
                </c:pt>
                <c:pt idx="39414">
                  <c:v>117.07457423018344</c:v>
                </c:pt>
                <c:pt idx="39415">
                  <c:v>117.06939300521591</c:v>
                </c:pt>
                <c:pt idx="39416">
                  <c:v>117.06420687378534</c:v>
                </c:pt>
                <c:pt idx="39417">
                  <c:v>117.05902687543357</c:v>
                </c:pt>
                <c:pt idx="39418">
                  <c:v>117.05384565046604</c:v>
                </c:pt>
                <c:pt idx="39419">
                  <c:v>117.04866442549852</c:v>
                </c:pt>
                <c:pt idx="39420">
                  <c:v>117.04348442714674</c:v>
                </c:pt>
                <c:pt idx="39421">
                  <c:v>117.03830320217921</c:v>
                </c:pt>
                <c:pt idx="39422">
                  <c:v>117.03312197721168</c:v>
                </c:pt>
                <c:pt idx="39423">
                  <c:v>117.0279419788599</c:v>
                </c:pt>
                <c:pt idx="39424">
                  <c:v>117.02276075389237</c:v>
                </c:pt>
                <c:pt idx="39425">
                  <c:v>117.01757952892484</c:v>
                </c:pt>
                <c:pt idx="39426">
                  <c:v>117.01239953057308</c:v>
                </c:pt>
                <c:pt idx="39427">
                  <c:v>117.00721830560553</c:v>
                </c:pt>
                <c:pt idx="39428">
                  <c:v>117.00203217417497</c:v>
                </c:pt>
                <c:pt idx="39429">
                  <c:v>116.99685094920744</c:v>
                </c:pt>
                <c:pt idx="39430">
                  <c:v>116.99167095085566</c:v>
                </c:pt>
                <c:pt idx="39431">
                  <c:v>116.98648972588813</c:v>
                </c:pt>
                <c:pt idx="39432">
                  <c:v>116.9813085009206</c:v>
                </c:pt>
                <c:pt idx="39433">
                  <c:v>116.97612850256884</c:v>
                </c:pt>
                <c:pt idx="39434">
                  <c:v>116.97094727760131</c:v>
                </c:pt>
                <c:pt idx="39435">
                  <c:v>116.96338727768516</c:v>
                </c:pt>
                <c:pt idx="39436">
                  <c:v>116.93832420791607</c:v>
                </c:pt>
                <c:pt idx="39437">
                  <c:v>116.84894098739608</c:v>
                </c:pt>
                <c:pt idx="39438">
                  <c:v>116.84964693884119</c:v>
                </c:pt>
                <c:pt idx="39439">
                  <c:v>116.91039526868471</c:v>
                </c:pt>
                <c:pt idx="39440">
                  <c:v>116.86257203539823</c:v>
                </c:pt>
                <c:pt idx="39441">
                  <c:v>116.8699681056867</c:v>
                </c:pt>
                <c:pt idx="39442">
                  <c:v>116.86067253576212</c:v>
                </c:pt>
                <c:pt idx="39443">
                  <c:v>116.79110195954996</c:v>
                </c:pt>
                <c:pt idx="39444">
                  <c:v>116.83512901907032</c:v>
                </c:pt>
                <c:pt idx="39445">
                  <c:v>116.80130822103004</c:v>
                </c:pt>
                <c:pt idx="39446">
                  <c:v>116.77762933619456</c:v>
                </c:pt>
                <c:pt idx="39447">
                  <c:v>116.71621862301488</c:v>
                </c:pt>
                <c:pt idx="39448">
                  <c:v>116.7091090528299</c:v>
                </c:pt>
                <c:pt idx="39449">
                  <c:v>116.70200116578179</c:v>
                </c:pt>
                <c:pt idx="39450">
                  <c:v>116.69489159559683</c:v>
                </c:pt>
                <c:pt idx="39451">
                  <c:v>116.68777529286433</c:v>
                </c:pt>
                <c:pt idx="39452">
                  <c:v>116.68066572267935</c:v>
                </c:pt>
                <c:pt idx="39453">
                  <c:v>116.67355783563126</c:v>
                </c:pt>
                <c:pt idx="39454">
                  <c:v>116.66644826544628</c:v>
                </c:pt>
                <c:pt idx="39455">
                  <c:v>116.6593386952613</c:v>
                </c:pt>
                <c:pt idx="39456">
                  <c:v>116.6522308082132</c:v>
                </c:pt>
                <c:pt idx="39457">
                  <c:v>116.64512123802822</c:v>
                </c:pt>
                <c:pt idx="39458">
                  <c:v>116.63801166784324</c:v>
                </c:pt>
                <c:pt idx="39459">
                  <c:v>116.63090378079515</c:v>
                </c:pt>
                <c:pt idx="39460">
                  <c:v>116.62379421061017</c:v>
                </c:pt>
                <c:pt idx="39461">
                  <c:v>116.61668464042519</c:v>
                </c:pt>
                <c:pt idx="39462">
                  <c:v>116.6095767533771</c:v>
                </c:pt>
                <c:pt idx="39463">
                  <c:v>116.60246718319212</c:v>
                </c:pt>
                <c:pt idx="39464">
                  <c:v>116.59535088045962</c:v>
                </c:pt>
                <c:pt idx="39465">
                  <c:v>116.58824299341153</c:v>
                </c:pt>
                <c:pt idx="39466">
                  <c:v>116.58113342322655</c:v>
                </c:pt>
                <c:pt idx="39467">
                  <c:v>116.57402385304157</c:v>
                </c:pt>
                <c:pt idx="39468">
                  <c:v>116.56691596599347</c:v>
                </c:pt>
                <c:pt idx="39469">
                  <c:v>116.55980639580849</c:v>
                </c:pt>
                <c:pt idx="39470">
                  <c:v>116.55269682562353</c:v>
                </c:pt>
                <c:pt idx="39471">
                  <c:v>116.54558893857542</c:v>
                </c:pt>
                <c:pt idx="39472">
                  <c:v>116.53847936839045</c:v>
                </c:pt>
                <c:pt idx="39473">
                  <c:v>116.53136979820547</c:v>
                </c:pt>
                <c:pt idx="39474">
                  <c:v>116.52426191115738</c:v>
                </c:pt>
                <c:pt idx="39475">
                  <c:v>116.5171523409724</c:v>
                </c:pt>
                <c:pt idx="39476">
                  <c:v>116.5100360382399</c:v>
                </c:pt>
                <c:pt idx="39477">
                  <c:v>116.50292646805492</c:v>
                </c:pt>
                <c:pt idx="39478">
                  <c:v>116.49581858100683</c:v>
                </c:pt>
                <c:pt idx="39479">
                  <c:v>116.48870901082185</c:v>
                </c:pt>
                <c:pt idx="39480">
                  <c:v>116.48159944063687</c:v>
                </c:pt>
                <c:pt idx="39481">
                  <c:v>116.30646231759657</c:v>
                </c:pt>
                <c:pt idx="39482">
                  <c:v>116.27911270154947</c:v>
                </c:pt>
                <c:pt idx="39483">
                  <c:v>116.2651204720638</c:v>
                </c:pt>
                <c:pt idx="39484">
                  <c:v>116.27283176853581</c:v>
                </c:pt>
                <c:pt idx="39485">
                  <c:v>116.28054489103114</c:v>
                </c:pt>
                <c:pt idx="39486">
                  <c:v>116.28825801352647</c:v>
                </c:pt>
                <c:pt idx="39487">
                  <c:v>116.2959693099985</c:v>
                </c:pt>
                <c:pt idx="39488">
                  <c:v>116.28249302145412</c:v>
                </c:pt>
                <c:pt idx="39489">
                  <c:v>116.27928900000001</c:v>
                </c:pt>
                <c:pt idx="39490">
                  <c:v>116.20349188865046</c:v>
                </c:pt>
                <c:pt idx="39491">
                  <c:v>116.17356813682956</c:v>
                </c:pt>
                <c:pt idx="39492">
                  <c:v>116.18617158583692</c:v>
                </c:pt>
                <c:pt idx="39493">
                  <c:v>116.14223006652361</c:v>
                </c:pt>
                <c:pt idx="39494">
                  <c:v>116.07192299141835</c:v>
                </c:pt>
                <c:pt idx="39495">
                  <c:v>116.0306288557463</c:v>
                </c:pt>
                <c:pt idx="39496">
                  <c:v>116.04195140772532</c:v>
                </c:pt>
                <c:pt idx="39497">
                  <c:v>116.02349260211398</c:v>
                </c:pt>
                <c:pt idx="39498">
                  <c:v>116.0000693890305</c:v>
                </c:pt>
                <c:pt idx="39499">
                  <c:v>115.97664617594701</c:v>
                </c:pt>
                <c:pt idx="39500">
                  <c:v>115.95322850813177</c:v>
                </c:pt>
                <c:pt idx="39501">
                  <c:v>115.92980529504828</c:v>
                </c:pt>
                <c:pt idx="39502">
                  <c:v>115.9063599008918</c:v>
                </c:pt>
                <c:pt idx="39503">
                  <c:v>115.88294223307656</c:v>
                </c:pt>
                <c:pt idx="39504">
                  <c:v>115.85951901999307</c:v>
                </c:pt>
                <c:pt idx="39505">
                  <c:v>115.8360958069096</c:v>
                </c:pt>
                <c:pt idx="39506">
                  <c:v>115.81267813909436</c:v>
                </c:pt>
                <c:pt idx="39507">
                  <c:v>115.78925492601087</c:v>
                </c:pt>
                <c:pt idx="39508">
                  <c:v>115.76583171292738</c:v>
                </c:pt>
                <c:pt idx="39509">
                  <c:v>115.74241404511214</c:v>
                </c:pt>
                <c:pt idx="39510">
                  <c:v>115.71899083202865</c:v>
                </c:pt>
                <c:pt idx="39511">
                  <c:v>115.69556761894518</c:v>
                </c:pt>
                <c:pt idx="39512">
                  <c:v>115.67214995112994</c:v>
                </c:pt>
                <c:pt idx="39513">
                  <c:v>115.64872673804645</c:v>
                </c:pt>
                <c:pt idx="39514">
                  <c:v>115.62528134388997</c:v>
                </c:pt>
                <c:pt idx="39515">
                  <c:v>115.60185813080648</c:v>
                </c:pt>
                <c:pt idx="39516">
                  <c:v>115.57844046299124</c:v>
                </c:pt>
                <c:pt idx="39517">
                  <c:v>115.55501724990776</c:v>
                </c:pt>
                <c:pt idx="39518">
                  <c:v>115.53159403682427</c:v>
                </c:pt>
                <c:pt idx="39519">
                  <c:v>115.50817636900904</c:v>
                </c:pt>
                <c:pt idx="39520">
                  <c:v>115.48475315592555</c:v>
                </c:pt>
                <c:pt idx="39521">
                  <c:v>115.46132994284206</c:v>
                </c:pt>
                <c:pt idx="39522">
                  <c:v>115.43791227502682</c:v>
                </c:pt>
                <c:pt idx="39523">
                  <c:v>115.41448906194334</c:v>
                </c:pt>
                <c:pt idx="39524">
                  <c:v>115.39106584885985</c:v>
                </c:pt>
                <c:pt idx="39525">
                  <c:v>115.36764818104461</c:v>
                </c:pt>
                <c:pt idx="39526">
                  <c:v>115.34422496796113</c:v>
                </c:pt>
                <c:pt idx="39527">
                  <c:v>115.32077957380464</c:v>
                </c:pt>
                <c:pt idx="39528">
                  <c:v>115.2973619059894</c:v>
                </c:pt>
                <c:pt idx="39529">
                  <c:v>115.27393869290593</c:v>
                </c:pt>
                <c:pt idx="39530">
                  <c:v>115.25051547982244</c:v>
                </c:pt>
                <c:pt idx="39531">
                  <c:v>115.2270978120072</c:v>
                </c:pt>
                <c:pt idx="39532">
                  <c:v>115.20367459892371</c:v>
                </c:pt>
                <c:pt idx="39533">
                  <c:v>115.18025138584022</c:v>
                </c:pt>
                <c:pt idx="39534">
                  <c:v>115.15683371802498</c:v>
                </c:pt>
                <c:pt idx="39535">
                  <c:v>115.13341050494151</c:v>
                </c:pt>
                <c:pt idx="39536">
                  <c:v>115.10998729185802</c:v>
                </c:pt>
                <c:pt idx="39537">
                  <c:v>115.08656962404278</c:v>
                </c:pt>
                <c:pt idx="39538">
                  <c:v>115.07366159036719</c:v>
                </c:pt>
                <c:pt idx="39539">
                  <c:v>115.10343899999999</c:v>
                </c:pt>
                <c:pt idx="39540">
                  <c:v>115.10691121030042</c:v>
                </c:pt>
                <c:pt idx="39541">
                  <c:v>115.121529</c:v>
                </c:pt>
                <c:pt idx="39542">
                  <c:v>115.11780230472102</c:v>
                </c:pt>
                <c:pt idx="39543">
                  <c:v>115.10343899999999</c:v>
                </c:pt>
                <c:pt idx="39544">
                  <c:v>115.09150883881735</c:v>
                </c:pt>
                <c:pt idx="39545">
                  <c:v>115.06970164949928</c:v>
                </c:pt>
                <c:pt idx="39546">
                  <c:v>115.14808707699642</c:v>
                </c:pt>
                <c:pt idx="39547">
                  <c:v>115.17516149694778</c:v>
                </c:pt>
                <c:pt idx="39548">
                  <c:v>115.17250370992539</c:v>
                </c:pt>
                <c:pt idx="39549">
                  <c:v>115.16984592290301</c:v>
                </c:pt>
                <c:pt idx="39550">
                  <c:v>115.16718876509157</c:v>
                </c:pt>
                <c:pt idx="39551">
                  <c:v>115.16453097806918</c:v>
                </c:pt>
                <c:pt idx="39552">
                  <c:v>115.16187067420303</c:v>
                </c:pt>
                <c:pt idx="39553">
                  <c:v>115.15921351639159</c:v>
                </c:pt>
                <c:pt idx="39554">
                  <c:v>115.1565557293692</c:v>
                </c:pt>
                <c:pt idx="39555">
                  <c:v>115.15389794234683</c:v>
                </c:pt>
                <c:pt idx="39556">
                  <c:v>115.15124078453539</c:v>
                </c:pt>
                <c:pt idx="39557">
                  <c:v>115.148582997513</c:v>
                </c:pt>
                <c:pt idx="39558">
                  <c:v>115.14592521049062</c:v>
                </c:pt>
                <c:pt idx="39559">
                  <c:v>115.14326805267918</c:v>
                </c:pt>
                <c:pt idx="39560">
                  <c:v>115.14061026565679</c:v>
                </c:pt>
                <c:pt idx="39561">
                  <c:v>115.139618</c:v>
                </c:pt>
                <c:pt idx="39562">
                  <c:v>115.15115545231284</c:v>
                </c:pt>
                <c:pt idx="39563">
                  <c:v>115.157707</c:v>
                </c:pt>
                <c:pt idx="39564">
                  <c:v>115.14589632753278</c:v>
                </c:pt>
                <c:pt idx="39565">
                  <c:v>115.139618</c:v>
                </c:pt>
                <c:pt idx="39566">
                  <c:v>115.11549004029565</c:v>
                </c:pt>
                <c:pt idx="39567">
                  <c:v>115.15220087508939</c:v>
                </c:pt>
                <c:pt idx="39568">
                  <c:v>115.13884196709584</c:v>
                </c:pt>
                <c:pt idx="39569">
                  <c:v>115.1339721962327</c:v>
                </c:pt>
                <c:pt idx="39570">
                  <c:v>115.13733219790191</c:v>
                </c:pt>
                <c:pt idx="39571">
                  <c:v>115.13401994127676</c:v>
                </c:pt>
                <c:pt idx="39572">
                  <c:v>115.13070846880328</c:v>
                </c:pt>
                <c:pt idx="39573">
                  <c:v>115.12739621217813</c:v>
                </c:pt>
                <c:pt idx="39574">
                  <c:v>115.12408395555299</c:v>
                </c:pt>
                <c:pt idx="39575">
                  <c:v>115.12077248307951</c:v>
                </c:pt>
                <c:pt idx="39576">
                  <c:v>115.11746022645436</c:v>
                </c:pt>
                <c:pt idx="39577">
                  <c:v>115.11414483322255</c:v>
                </c:pt>
                <c:pt idx="39578">
                  <c:v>115.11083336074907</c:v>
                </c:pt>
                <c:pt idx="39579">
                  <c:v>115.10752110412392</c:v>
                </c:pt>
                <c:pt idx="39580">
                  <c:v>115.10420884749877</c:v>
                </c:pt>
                <c:pt idx="39581">
                  <c:v>115.10089737502528</c:v>
                </c:pt>
                <c:pt idx="39582">
                  <c:v>115.09758511840013</c:v>
                </c:pt>
                <c:pt idx="39583">
                  <c:v>115.09427286177498</c:v>
                </c:pt>
                <c:pt idx="39584">
                  <c:v>115.0909613893015</c:v>
                </c:pt>
                <c:pt idx="39585">
                  <c:v>115.08764913267636</c:v>
                </c:pt>
                <c:pt idx="39586">
                  <c:v>115.08433687605121</c:v>
                </c:pt>
                <c:pt idx="39587">
                  <c:v>115.08102540357773</c:v>
                </c:pt>
                <c:pt idx="39588">
                  <c:v>115.07771314695258</c:v>
                </c:pt>
                <c:pt idx="39589">
                  <c:v>115.07439775372077</c:v>
                </c:pt>
                <c:pt idx="39590">
                  <c:v>115.07108549709562</c:v>
                </c:pt>
                <c:pt idx="39591">
                  <c:v>115.06777402462214</c:v>
                </c:pt>
                <c:pt idx="39592">
                  <c:v>115.06446176799699</c:v>
                </c:pt>
                <c:pt idx="39593">
                  <c:v>115.06114951137184</c:v>
                </c:pt>
                <c:pt idx="39594">
                  <c:v>115.05783803889835</c:v>
                </c:pt>
                <c:pt idx="39595">
                  <c:v>115.05452578227322</c:v>
                </c:pt>
                <c:pt idx="39596">
                  <c:v>115.05121352564807</c:v>
                </c:pt>
                <c:pt idx="39597">
                  <c:v>115.04790205317458</c:v>
                </c:pt>
                <c:pt idx="39598">
                  <c:v>115.04458979654943</c:v>
                </c:pt>
                <c:pt idx="39599">
                  <c:v>115.04127753992428</c:v>
                </c:pt>
                <c:pt idx="39600">
                  <c:v>115.0379660674508</c:v>
                </c:pt>
                <c:pt idx="39601">
                  <c:v>115.03465381082565</c:v>
                </c:pt>
                <c:pt idx="39602">
                  <c:v>115.03133841759384</c:v>
                </c:pt>
                <c:pt idx="39603">
                  <c:v>114.99745972436814</c:v>
                </c:pt>
                <c:pt idx="39604">
                  <c:v>115.01181799761622</c:v>
                </c:pt>
                <c:pt idx="39605">
                  <c:v>115.04710849952313</c:v>
                </c:pt>
                <c:pt idx="39606">
                  <c:v>115.049171</c:v>
                </c:pt>
                <c:pt idx="39607">
                  <c:v>115.049171</c:v>
                </c:pt>
                <c:pt idx="39608">
                  <c:v>115.101485144969</c:v>
                </c:pt>
                <c:pt idx="39609">
                  <c:v>115.03318680543633</c:v>
                </c:pt>
                <c:pt idx="39610">
                  <c:v>115.04876998045292</c:v>
                </c:pt>
                <c:pt idx="39611">
                  <c:v>115.10262381545064</c:v>
                </c:pt>
                <c:pt idx="39612">
                  <c:v>115.10375312280335</c:v>
                </c:pt>
                <c:pt idx="39613">
                  <c:v>115.10407207826522</c:v>
                </c:pt>
                <c:pt idx="39614">
                  <c:v>115.10439133576824</c:v>
                </c:pt>
                <c:pt idx="39615">
                  <c:v>115.10471029123012</c:v>
                </c:pt>
                <c:pt idx="39616">
                  <c:v>115.1050291711817</c:v>
                </c:pt>
                <c:pt idx="39617">
                  <c:v>115.10534812664356</c:v>
                </c:pt>
                <c:pt idx="39618">
                  <c:v>115.10566708210543</c:v>
                </c:pt>
                <c:pt idx="39619">
                  <c:v>115.10598596205702</c:v>
                </c:pt>
                <c:pt idx="39620">
                  <c:v>115.10630491751888</c:v>
                </c:pt>
                <c:pt idx="39621">
                  <c:v>115.10662387298075</c:v>
                </c:pt>
                <c:pt idx="39622">
                  <c:v>115.10694275293233</c:v>
                </c:pt>
                <c:pt idx="39623">
                  <c:v>115.1072617083942</c:v>
                </c:pt>
                <c:pt idx="39624">
                  <c:v>115.10758066385607</c:v>
                </c:pt>
                <c:pt idx="39625">
                  <c:v>115.10789954380765</c:v>
                </c:pt>
                <c:pt idx="39626">
                  <c:v>115.10821880131067</c:v>
                </c:pt>
                <c:pt idx="39627">
                  <c:v>115.10853775677255</c:v>
                </c:pt>
                <c:pt idx="39628">
                  <c:v>115.10885663672413</c:v>
                </c:pt>
                <c:pt idx="39629">
                  <c:v>115.10917559218599</c:v>
                </c:pt>
                <c:pt idx="39630">
                  <c:v>115.10949454764787</c:v>
                </c:pt>
                <c:pt idx="39631">
                  <c:v>115.10981342759945</c:v>
                </c:pt>
                <c:pt idx="39632">
                  <c:v>115.11013238306131</c:v>
                </c:pt>
                <c:pt idx="39633">
                  <c:v>115.11045133852318</c:v>
                </c:pt>
                <c:pt idx="39634">
                  <c:v>115.11077021847476</c:v>
                </c:pt>
                <c:pt idx="39635">
                  <c:v>115.11108917393663</c:v>
                </c:pt>
                <c:pt idx="39636">
                  <c:v>115.1114081293985</c:v>
                </c:pt>
                <c:pt idx="39637">
                  <c:v>115.11172700935008</c:v>
                </c:pt>
                <c:pt idx="39638">
                  <c:v>115.11204596481195</c:v>
                </c:pt>
                <c:pt idx="39639">
                  <c:v>115.11236522231498</c:v>
                </c:pt>
                <c:pt idx="39640">
                  <c:v>115.11268417777684</c:v>
                </c:pt>
                <c:pt idx="39641">
                  <c:v>115.11300305772842</c:v>
                </c:pt>
                <c:pt idx="39642">
                  <c:v>115.1133220131903</c:v>
                </c:pt>
                <c:pt idx="39643">
                  <c:v>115.11364096865216</c:v>
                </c:pt>
                <c:pt idx="39644">
                  <c:v>115.11395984860374</c:v>
                </c:pt>
                <c:pt idx="39645">
                  <c:v>115.11427880406561</c:v>
                </c:pt>
                <c:pt idx="39646">
                  <c:v>115.11459775952748</c:v>
                </c:pt>
                <c:pt idx="39647">
                  <c:v>115.11491663947906</c:v>
                </c:pt>
                <c:pt idx="39648">
                  <c:v>115.11523559494093</c:v>
                </c:pt>
                <c:pt idx="39649">
                  <c:v>115.11555455040281</c:v>
                </c:pt>
                <c:pt idx="39650">
                  <c:v>115.11587343035438</c:v>
                </c:pt>
                <c:pt idx="39651">
                  <c:v>115.11619268785741</c:v>
                </c:pt>
                <c:pt idx="39652">
                  <c:v>115.11651164331927</c:v>
                </c:pt>
                <c:pt idx="39653">
                  <c:v>115.11683052327085</c:v>
                </c:pt>
                <c:pt idx="39654">
                  <c:v>115.11714947873273</c:v>
                </c:pt>
                <c:pt idx="39655">
                  <c:v>115.11746843419459</c:v>
                </c:pt>
                <c:pt idx="39656">
                  <c:v>115.11778731414617</c:v>
                </c:pt>
                <c:pt idx="39657">
                  <c:v>115.11810626960805</c:v>
                </c:pt>
                <c:pt idx="39658">
                  <c:v>115.11842522506991</c:v>
                </c:pt>
                <c:pt idx="39659">
                  <c:v>115.11874410502149</c:v>
                </c:pt>
                <c:pt idx="39660">
                  <c:v>115.11906306048336</c:v>
                </c:pt>
                <c:pt idx="39661">
                  <c:v>115.11938201594523</c:v>
                </c:pt>
                <c:pt idx="39662">
                  <c:v>115.11970089589681</c:v>
                </c:pt>
                <c:pt idx="39663">
                  <c:v>115.12001985135868</c:v>
                </c:pt>
                <c:pt idx="39664">
                  <c:v>115.1203391088617</c:v>
                </c:pt>
                <c:pt idx="39665">
                  <c:v>115.12065806432358</c:v>
                </c:pt>
                <c:pt idx="39666">
                  <c:v>115.12097694427516</c:v>
                </c:pt>
                <c:pt idx="39667">
                  <c:v>115.12129589973702</c:v>
                </c:pt>
                <c:pt idx="39668">
                  <c:v>115.11173249535604</c:v>
                </c:pt>
                <c:pt idx="39669">
                  <c:v>115.09035746995708</c:v>
                </c:pt>
                <c:pt idx="39670">
                  <c:v>115.0828716522673</c:v>
                </c:pt>
                <c:pt idx="39671">
                  <c:v>115.03636550619933</c:v>
                </c:pt>
                <c:pt idx="39672">
                  <c:v>115.03836223076924</c:v>
                </c:pt>
                <c:pt idx="39673">
                  <c:v>114.99089067732697</c:v>
                </c:pt>
                <c:pt idx="39674">
                  <c:v>114.94628336909871</c:v>
                </c:pt>
                <c:pt idx="39675">
                  <c:v>114.98184008430579</c:v>
                </c:pt>
                <c:pt idx="39676">
                  <c:v>115.01332018782816</c:v>
                </c:pt>
                <c:pt idx="39677">
                  <c:v>114.97378497717166</c:v>
                </c:pt>
                <c:pt idx="39678">
                  <c:v>114.96472574699081</c:v>
                </c:pt>
                <c:pt idx="39679">
                  <c:v>114.95566437159798</c:v>
                </c:pt>
                <c:pt idx="39680">
                  <c:v>114.94660299620516</c:v>
                </c:pt>
                <c:pt idx="39681">
                  <c:v>114.92206961191894</c:v>
                </c:pt>
                <c:pt idx="39682">
                  <c:v>114.8989730319504</c:v>
                </c:pt>
                <c:pt idx="39683">
                  <c:v>114.89677301216022</c:v>
                </c:pt>
                <c:pt idx="39684">
                  <c:v>114.86330333667144</c:v>
                </c:pt>
                <c:pt idx="39685">
                  <c:v>114.86627578045292</c:v>
                </c:pt>
                <c:pt idx="39686">
                  <c:v>114.83890395779686</c:v>
                </c:pt>
                <c:pt idx="39687">
                  <c:v>114.850174</c:v>
                </c:pt>
                <c:pt idx="39688">
                  <c:v>114.82895838140644</c:v>
                </c:pt>
                <c:pt idx="39689">
                  <c:v>114.795906</c:v>
                </c:pt>
                <c:pt idx="39690">
                  <c:v>114.79345761304148</c:v>
                </c:pt>
                <c:pt idx="39691">
                  <c:v>114.78738624596818</c:v>
                </c:pt>
                <c:pt idx="39692">
                  <c:v>114.78131344120436</c:v>
                </c:pt>
                <c:pt idx="39693">
                  <c:v>114.77524063644053</c:v>
                </c:pt>
                <c:pt idx="39694">
                  <c:v>114.76916926936723</c:v>
                </c:pt>
                <c:pt idx="39695">
                  <c:v>114.76309646460341</c:v>
                </c:pt>
                <c:pt idx="39696">
                  <c:v>114.75702365983958</c:v>
                </c:pt>
                <c:pt idx="39697">
                  <c:v>114.75095229276629</c:v>
                </c:pt>
                <c:pt idx="39698">
                  <c:v>114.74487948800245</c:v>
                </c:pt>
                <c:pt idx="39699">
                  <c:v>114.73880668323864</c:v>
                </c:pt>
                <c:pt idx="39700">
                  <c:v>114.73273531616533</c:v>
                </c:pt>
                <c:pt idx="39701">
                  <c:v>114.72665676063941</c:v>
                </c:pt>
                <c:pt idx="39702">
                  <c:v>114.7205839558756</c:v>
                </c:pt>
                <c:pt idx="39703">
                  <c:v>114.71451258880229</c:v>
                </c:pt>
                <c:pt idx="39704">
                  <c:v>114.70843978403846</c:v>
                </c:pt>
                <c:pt idx="39705">
                  <c:v>114.70236697927464</c:v>
                </c:pt>
                <c:pt idx="39706">
                  <c:v>114.69629561220134</c:v>
                </c:pt>
                <c:pt idx="39707">
                  <c:v>114.69022280743752</c:v>
                </c:pt>
                <c:pt idx="39708">
                  <c:v>114.68415000267369</c:v>
                </c:pt>
                <c:pt idx="39709">
                  <c:v>114.67807863560039</c:v>
                </c:pt>
                <c:pt idx="39710">
                  <c:v>114.67200583083657</c:v>
                </c:pt>
                <c:pt idx="39711">
                  <c:v>114.66593302607275</c:v>
                </c:pt>
                <c:pt idx="39712">
                  <c:v>114.65986165899945</c:v>
                </c:pt>
                <c:pt idx="39713">
                  <c:v>114.65378885423561</c:v>
                </c:pt>
                <c:pt idx="39714">
                  <c:v>114.64771029870971</c:v>
                </c:pt>
                <c:pt idx="39715">
                  <c:v>114.64163749394588</c:v>
                </c:pt>
                <c:pt idx="39716">
                  <c:v>114.63556612687258</c:v>
                </c:pt>
                <c:pt idx="39717">
                  <c:v>114.62949332210876</c:v>
                </c:pt>
                <c:pt idx="39718">
                  <c:v>114.62342051734493</c:v>
                </c:pt>
                <c:pt idx="39719">
                  <c:v>114.61734915027164</c:v>
                </c:pt>
                <c:pt idx="39720">
                  <c:v>114.6112763455078</c:v>
                </c:pt>
                <c:pt idx="39721">
                  <c:v>114.60520354074399</c:v>
                </c:pt>
                <c:pt idx="39722">
                  <c:v>114.59913217367068</c:v>
                </c:pt>
                <c:pt idx="39723">
                  <c:v>114.59305936890685</c:v>
                </c:pt>
                <c:pt idx="39724">
                  <c:v>114.58698656414303</c:v>
                </c:pt>
                <c:pt idx="39725">
                  <c:v>114.58091519706973</c:v>
                </c:pt>
                <c:pt idx="39726">
                  <c:v>114.57483664154381</c:v>
                </c:pt>
                <c:pt idx="39727">
                  <c:v>114.56876383677999</c:v>
                </c:pt>
                <c:pt idx="39728">
                  <c:v>114.56269246970669</c:v>
                </c:pt>
                <c:pt idx="39729">
                  <c:v>114.55661966494287</c:v>
                </c:pt>
                <c:pt idx="39730">
                  <c:v>114.55054686017904</c:v>
                </c:pt>
                <c:pt idx="39731">
                  <c:v>114.54447549310574</c:v>
                </c:pt>
                <c:pt idx="39732">
                  <c:v>114.51721045827372</c:v>
                </c:pt>
                <c:pt idx="39733">
                  <c:v>114.506462</c:v>
                </c:pt>
                <c:pt idx="39734">
                  <c:v>114.46755163504172</c:v>
                </c:pt>
                <c:pt idx="39735">
                  <c:v>114.452179</c:v>
                </c:pt>
                <c:pt idx="39736">
                  <c:v>114.43895513876967</c:v>
                </c:pt>
                <c:pt idx="39737">
                  <c:v>114.43409</c:v>
                </c:pt>
                <c:pt idx="39738">
                  <c:v>114.452179</c:v>
                </c:pt>
                <c:pt idx="39739">
                  <c:v>114.46071626525402</c:v>
                </c:pt>
                <c:pt idx="39740">
                  <c:v>114.41918275848865</c:v>
                </c:pt>
                <c:pt idx="39741">
                  <c:v>114.37441739213349</c:v>
                </c:pt>
                <c:pt idx="39742">
                  <c:v>114.41824123390558</c:v>
                </c:pt>
                <c:pt idx="39743">
                  <c:v>114.39528963304721</c:v>
                </c:pt>
                <c:pt idx="39744">
                  <c:v>114.37402466487941</c:v>
                </c:pt>
                <c:pt idx="39745">
                  <c:v>114.36592773239944</c:v>
                </c:pt>
                <c:pt idx="39746">
                  <c:v>114.35783079991947</c:v>
                </c:pt>
                <c:pt idx="39747">
                  <c:v>114.34973578432692</c:v>
                </c:pt>
                <c:pt idx="39748">
                  <c:v>114.34163885184695</c:v>
                </c:pt>
                <c:pt idx="39749">
                  <c:v>114.33354191936698</c:v>
                </c:pt>
                <c:pt idx="39750">
                  <c:v>114.32544690377442</c:v>
                </c:pt>
                <c:pt idx="39751">
                  <c:v>114.31734230374475</c:v>
                </c:pt>
                <c:pt idx="39752">
                  <c:v>114.30924537126478</c:v>
                </c:pt>
                <c:pt idx="39753">
                  <c:v>114.30115035567223</c:v>
                </c:pt>
                <c:pt idx="39754">
                  <c:v>114.29305342319226</c:v>
                </c:pt>
                <c:pt idx="39755">
                  <c:v>114.28495649071229</c:v>
                </c:pt>
                <c:pt idx="39756">
                  <c:v>114.27686147511974</c:v>
                </c:pt>
                <c:pt idx="39757">
                  <c:v>114.26876454263977</c:v>
                </c:pt>
                <c:pt idx="39758">
                  <c:v>114.2606676101598</c:v>
                </c:pt>
                <c:pt idx="39759">
                  <c:v>114.25257259456724</c:v>
                </c:pt>
                <c:pt idx="39760">
                  <c:v>114.24447566208727</c:v>
                </c:pt>
                <c:pt idx="39761">
                  <c:v>114.2363787296073</c:v>
                </c:pt>
                <c:pt idx="39762">
                  <c:v>114.22828371401475</c:v>
                </c:pt>
                <c:pt idx="39763">
                  <c:v>114.22018678153478</c:v>
                </c:pt>
                <c:pt idx="39764">
                  <c:v>114.21208218150511</c:v>
                </c:pt>
                <c:pt idx="39765">
                  <c:v>114.20398524902514</c:v>
                </c:pt>
                <c:pt idx="39766">
                  <c:v>114.19589023343259</c:v>
                </c:pt>
                <c:pt idx="39767">
                  <c:v>114.18779330095262</c:v>
                </c:pt>
                <c:pt idx="39768">
                  <c:v>114.17969636847265</c:v>
                </c:pt>
                <c:pt idx="39769">
                  <c:v>114.17160135288009</c:v>
                </c:pt>
                <c:pt idx="39770">
                  <c:v>114.16350442040012</c:v>
                </c:pt>
                <c:pt idx="39771">
                  <c:v>114.15540748792014</c:v>
                </c:pt>
                <c:pt idx="39772">
                  <c:v>114.1473124723276</c:v>
                </c:pt>
                <c:pt idx="39773">
                  <c:v>114.13921553984763</c:v>
                </c:pt>
                <c:pt idx="39774">
                  <c:v>114.13111860736765</c:v>
                </c:pt>
                <c:pt idx="39775">
                  <c:v>114.12302359177511</c:v>
                </c:pt>
                <c:pt idx="39776">
                  <c:v>114.11491899174544</c:v>
                </c:pt>
                <c:pt idx="39777">
                  <c:v>114.10682205926545</c:v>
                </c:pt>
                <c:pt idx="39778">
                  <c:v>114.09872704367291</c:v>
                </c:pt>
                <c:pt idx="39779">
                  <c:v>114.09063011119294</c:v>
                </c:pt>
                <c:pt idx="39780">
                  <c:v>114.08253317871296</c:v>
                </c:pt>
                <c:pt idx="39781">
                  <c:v>114.07443816312042</c:v>
                </c:pt>
                <c:pt idx="39782">
                  <c:v>114.06634123064045</c:v>
                </c:pt>
                <c:pt idx="39783">
                  <c:v>114.05824429816047</c:v>
                </c:pt>
                <c:pt idx="39784">
                  <c:v>114.05014928256793</c:v>
                </c:pt>
                <c:pt idx="39785">
                  <c:v>114.04205235008796</c:v>
                </c:pt>
                <c:pt idx="39786">
                  <c:v>114.03395541760798</c:v>
                </c:pt>
                <c:pt idx="39787">
                  <c:v>114.02586040201543</c:v>
                </c:pt>
                <c:pt idx="39788">
                  <c:v>114.01921843919885</c:v>
                </c:pt>
                <c:pt idx="39789">
                  <c:v>114.05420700000001</c:v>
                </c:pt>
                <c:pt idx="39790">
                  <c:v>114.0533359682956</c:v>
                </c:pt>
                <c:pt idx="39791">
                  <c:v>114.03314192942298</c:v>
                </c:pt>
                <c:pt idx="39792">
                  <c:v>113.98633565092989</c:v>
                </c:pt>
                <c:pt idx="39793">
                  <c:v>114.05670798212158</c:v>
                </c:pt>
                <c:pt idx="39794">
                  <c:v>114.09175663090129</c:v>
                </c:pt>
                <c:pt idx="39795">
                  <c:v>114.11147689413448</c:v>
                </c:pt>
                <c:pt idx="39796">
                  <c:v>114.13813310822408</c:v>
                </c:pt>
                <c:pt idx="39797">
                  <c:v>114.07409427851314</c:v>
                </c:pt>
                <c:pt idx="39798">
                  <c:v>114.09280346186171</c:v>
                </c:pt>
                <c:pt idx="39799">
                  <c:v>114.11151264521028</c:v>
                </c:pt>
                <c:pt idx="39800">
                  <c:v>114.13021739930144</c:v>
                </c:pt>
                <c:pt idx="39801">
                  <c:v>114.1489442996797</c:v>
                </c:pt>
                <c:pt idx="39802">
                  <c:v>114.16765348302827</c:v>
                </c:pt>
                <c:pt idx="39803">
                  <c:v>114.18635823711942</c:v>
                </c:pt>
                <c:pt idx="39804">
                  <c:v>114.205067420468</c:v>
                </c:pt>
                <c:pt idx="39805">
                  <c:v>114.22377660381657</c:v>
                </c:pt>
                <c:pt idx="39806">
                  <c:v>114.24248135790772</c:v>
                </c:pt>
                <c:pt idx="39807">
                  <c:v>114.2611905412563</c:v>
                </c:pt>
                <c:pt idx="39808">
                  <c:v>114.27989972460487</c:v>
                </c:pt>
                <c:pt idx="39809">
                  <c:v>114.29860447869602</c:v>
                </c:pt>
                <c:pt idx="39810">
                  <c:v>114.3173136620446</c:v>
                </c:pt>
                <c:pt idx="39811">
                  <c:v>114.33602284539317</c:v>
                </c:pt>
                <c:pt idx="39812">
                  <c:v>114.35472759948432</c:v>
                </c:pt>
                <c:pt idx="39813">
                  <c:v>114.3734367828329</c:v>
                </c:pt>
                <c:pt idx="39814">
                  <c:v>114.39216368321115</c:v>
                </c:pt>
                <c:pt idx="39815">
                  <c:v>114.41087286655973</c:v>
                </c:pt>
                <c:pt idx="39816">
                  <c:v>114.42957762065087</c:v>
                </c:pt>
                <c:pt idx="39817">
                  <c:v>114.44828680399945</c:v>
                </c:pt>
                <c:pt idx="39818">
                  <c:v>114.46699598734803</c:v>
                </c:pt>
                <c:pt idx="39819">
                  <c:v>114.48570074143917</c:v>
                </c:pt>
                <c:pt idx="39820">
                  <c:v>114.50440992478775</c:v>
                </c:pt>
                <c:pt idx="39821">
                  <c:v>114.52311910813633</c:v>
                </c:pt>
                <c:pt idx="39822">
                  <c:v>114.54182386222747</c:v>
                </c:pt>
                <c:pt idx="39823">
                  <c:v>114.56053304557605</c:v>
                </c:pt>
                <c:pt idx="39824">
                  <c:v>114.57924222892463</c:v>
                </c:pt>
                <c:pt idx="39825">
                  <c:v>114.59794698301577</c:v>
                </c:pt>
                <c:pt idx="39826">
                  <c:v>114.61667388339404</c:v>
                </c:pt>
                <c:pt idx="39827">
                  <c:v>114.63538306674262</c:v>
                </c:pt>
                <c:pt idx="39828">
                  <c:v>114.65408782083377</c:v>
                </c:pt>
                <c:pt idx="39829">
                  <c:v>114.67279700418234</c:v>
                </c:pt>
                <c:pt idx="39830">
                  <c:v>114.69150618753092</c:v>
                </c:pt>
                <c:pt idx="39831">
                  <c:v>114.71021094162207</c:v>
                </c:pt>
                <c:pt idx="39832">
                  <c:v>114.72892012497064</c:v>
                </c:pt>
                <c:pt idx="39833">
                  <c:v>114.74762930831922</c:v>
                </c:pt>
                <c:pt idx="39834">
                  <c:v>114.76633406241037</c:v>
                </c:pt>
                <c:pt idx="39835">
                  <c:v>114.78504324575894</c:v>
                </c:pt>
                <c:pt idx="39836">
                  <c:v>114.80375242910752</c:v>
                </c:pt>
                <c:pt idx="39837">
                  <c:v>114.82245718319867</c:v>
                </c:pt>
                <c:pt idx="39838">
                  <c:v>114.84116636654724</c:v>
                </c:pt>
                <c:pt idx="39839">
                  <c:v>114.8598932669255</c:v>
                </c:pt>
                <c:pt idx="39840">
                  <c:v>114.87860245027407</c:v>
                </c:pt>
                <c:pt idx="39841">
                  <c:v>114.89730720436522</c:v>
                </c:pt>
                <c:pt idx="39842">
                  <c:v>114.9160163877138</c:v>
                </c:pt>
                <c:pt idx="39843">
                  <c:v>114.93472557106237</c:v>
                </c:pt>
                <c:pt idx="39844">
                  <c:v>114.95343032515352</c:v>
                </c:pt>
                <c:pt idx="39845">
                  <c:v>114.97178721697664</c:v>
                </c:pt>
                <c:pt idx="39846">
                  <c:v>114.93717844301383</c:v>
                </c:pt>
                <c:pt idx="39847">
                  <c:v>115.02917234207391</c:v>
                </c:pt>
                <c:pt idx="39848">
                  <c:v>115.01342128612303</c:v>
                </c:pt>
                <c:pt idx="39849">
                  <c:v>115.00847059656653</c:v>
                </c:pt>
                <c:pt idx="39850">
                  <c:v>115.04041184525512</c:v>
                </c:pt>
                <c:pt idx="39851">
                  <c:v>115.03531642145411</c:v>
                </c:pt>
                <c:pt idx="39852">
                  <c:v>115.0590486948021</c:v>
                </c:pt>
                <c:pt idx="39853">
                  <c:v>115.067261</c:v>
                </c:pt>
                <c:pt idx="39854">
                  <c:v>115.06544086192392</c:v>
                </c:pt>
                <c:pt idx="39855">
                  <c:v>115.06311179096562</c:v>
                </c:pt>
                <c:pt idx="39856">
                  <c:v>115.06078327139723</c:v>
                </c:pt>
                <c:pt idx="39857">
                  <c:v>115.05845420043892</c:v>
                </c:pt>
                <c:pt idx="39858">
                  <c:v>115.05612512948062</c:v>
                </c:pt>
                <c:pt idx="39859">
                  <c:v>115.05379660991221</c:v>
                </c:pt>
                <c:pt idx="39860">
                  <c:v>115.05146753895391</c:v>
                </c:pt>
                <c:pt idx="39861">
                  <c:v>115.05069748963051</c:v>
                </c:pt>
                <c:pt idx="39862">
                  <c:v>115.15695652646639</c:v>
                </c:pt>
                <c:pt idx="39863">
                  <c:v>115.12001508583691</c:v>
                </c:pt>
                <c:pt idx="39864">
                  <c:v>115.06921485503099</c:v>
                </c:pt>
                <c:pt idx="39865">
                  <c:v>115.12074847794993</c:v>
                </c:pt>
                <c:pt idx="39866">
                  <c:v>115.10614334239389</c:v>
                </c:pt>
                <c:pt idx="39867">
                  <c:v>115.15667617715785</c:v>
                </c:pt>
                <c:pt idx="39868">
                  <c:v>115.17025930729331</c:v>
                </c:pt>
                <c:pt idx="39869">
                  <c:v>115.16759333806684</c:v>
                </c:pt>
                <c:pt idx="39870">
                  <c:v>115.16492799998838</c:v>
                </c:pt>
                <c:pt idx="39871">
                  <c:v>115.16226203076189</c:v>
                </c:pt>
                <c:pt idx="39872">
                  <c:v>115.15959353694335</c:v>
                </c:pt>
                <c:pt idx="39873">
                  <c:v>115.15692756771688</c:v>
                </c:pt>
                <c:pt idx="39874">
                  <c:v>115.15426222963842</c:v>
                </c:pt>
                <c:pt idx="39875">
                  <c:v>115.15159626041195</c:v>
                </c:pt>
                <c:pt idx="39876">
                  <c:v>115.14893029118547</c:v>
                </c:pt>
                <c:pt idx="39877">
                  <c:v>115.14626495310701</c:v>
                </c:pt>
                <c:pt idx="39878">
                  <c:v>115.14359898388054</c:v>
                </c:pt>
                <c:pt idx="39879">
                  <c:v>115.14093301465407</c:v>
                </c:pt>
                <c:pt idx="39880">
                  <c:v>115.13826767657561</c:v>
                </c:pt>
                <c:pt idx="39881">
                  <c:v>115.13560170734912</c:v>
                </c:pt>
                <c:pt idx="39882">
                  <c:v>115.13293573812265</c:v>
                </c:pt>
                <c:pt idx="39883">
                  <c:v>115.1302704000442</c:v>
                </c:pt>
                <c:pt idx="39884">
                  <c:v>115.12760443081773</c:v>
                </c:pt>
                <c:pt idx="39885">
                  <c:v>115.12493593699918</c:v>
                </c:pt>
                <c:pt idx="39886">
                  <c:v>115.1222699677727</c:v>
                </c:pt>
                <c:pt idx="39887">
                  <c:v>115.11960462969425</c:v>
                </c:pt>
                <c:pt idx="39888">
                  <c:v>115.11693866046777</c:v>
                </c:pt>
                <c:pt idx="39889">
                  <c:v>115.11427332238931</c:v>
                </c:pt>
                <c:pt idx="39890">
                  <c:v>115.11160735316284</c:v>
                </c:pt>
                <c:pt idx="39891">
                  <c:v>115.10894138393637</c:v>
                </c:pt>
                <c:pt idx="39892">
                  <c:v>115.10627604585791</c:v>
                </c:pt>
                <c:pt idx="39893">
                  <c:v>115.10361007663143</c:v>
                </c:pt>
                <c:pt idx="39894">
                  <c:v>115.10094410740496</c:v>
                </c:pt>
                <c:pt idx="39895">
                  <c:v>115.0982787693265</c:v>
                </c:pt>
                <c:pt idx="39896">
                  <c:v>115.09561280010003</c:v>
                </c:pt>
                <c:pt idx="39897">
                  <c:v>115.09294430628148</c:v>
                </c:pt>
                <c:pt idx="39898">
                  <c:v>115.090278337055</c:v>
                </c:pt>
                <c:pt idx="39899">
                  <c:v>115.08761299897654</c:v>
                </c:pt>
                <c:pt idx="39900">
                  <c:v>115.08494702975007</c:v>
                </c:pt>
                <c:pt idx="39901">
                  <c:v>115.0822810605236</c:v>
                </c:pt>
                <c:pt idx="39902">
                  <c:v>115.07961572244514</c:v>
                </c:pt>
                <c:pt idx="39903">
                  <c:v>115.07694975321866</c:v>
                </c:pt>
                <c:pt idx="39904">
                  <c:v>115.07428378399219</c:v>
                </c:pt>
                <c:pt idx="39905">
                  <c:v>115.07161844591373</c:v>
                </c:pt>
                <c:pt idx="39906">
                  <c:v>115.06895247668726</c:v>
                </c:pt>
                <c:pt idx="39907">
                  <c:v>115.05394505816449</c:v>
                </c:pt>
                <c:pt idx="39908">
                  <c:v>115.01751572246066</c:v>
                </c:pt>
                <c:pt idx="39909">
                  <c:v>115.00179791416309</c:v>
                </c:pt>
                <c:pt idx="39910">
                  <c:v>115.02003834421932</c:v>
                </c:pt>
                <c:pt idx="39911">
                  <c:v>114.99519054363375</c:v>
                </c:pt>
                <c:pt idx="39912">
                  <c:v>114.904442</c:v>
                </c:pt>
                <c:pt idx="39913">
                  <c:v>114.91187595375447</c:v>
                </c:pt>
                <c:pt idx="39914">
                  <c:v>114.86636131898919</c:v>
                </c:pt>
                <c:pt idx="39915">
                  <c:v>114.85236879859323</c:v>
                </c:pt>
                <c:pt idx="39916">
                  <c:v>114.83837627819727</c:v>
                </c:pt>
                <c:pt idx="39917">
                  <c:v>114.82438707042451</c:v>
                </c:pt>
                <c:pt idx="39918">
                  <c:v>114.81039455002855</c:v>
                </c:pt>
                <c:pt idx="39919">
                  <c:v>114.79638877913978</c:v>
                </c:pt>
                <c:pt idx="39920">
                  <c:v>114.78239625874382</c:v>
                </c:pt>
                <c:pt idx="39921">
                  <c:v>114.76840705097105</c:v>
                </c:pt>
                <c:pt idx="39922">
                  <c:v>114.75441453057509</c:v>
                </c:pt>
                <c:pt idx="39923">
                  <c:v>114.74042201017913</c:v>
                </c:pt>
                <c:pt idx="39924">
                  <c:v>114.72643280240636</c:v>
                </c:pt>
                <c:pt idx="39925">
                  <c:v>114.71244028201041</c:v>
                </c:pt>
                <c:pt idx="39926">
                  <c:v>114.69844776161445</c:v>
                </c:pt>
                <c:pt idx="39927">
                  <c:v>114.68445855384168</c:v>
                </c:pt>
                <c:pt idx="39928">
                  <c:v>114.67046603344572</c:v>
                </c:pt>
                <c:pt idx="39929">
                  <c:v>114.65647351304975</c:v>
                </c:pt>
                <c:pt idx="39930">
                  <c:v>114.64248430527699</c:v>
                </c:pt>
                <c:pt idx="39931">
                  <c:v>114.62849178488102</c:v>
                </c:pt>
                <c:pt idx="39932">
                  <c:v>114.61448601399226</c:v>
                </c:pt>
                <c:pt idx="39933">
                  <c:v>114.6004968062195</c:v>
                </c:pt>
                <c:pt idx="39934">
                  <c:v>114.58650428582354</c:v>
                </c:pt>
                <c:pt idx="39935">
                  <c:v>114.58703937231503</c:v>
                </c:pt>
                <c:pt idx="39936">
                  <c:v>114.61361781878874</c:v>
                </c:pt>
                <c:pt idx="39937">
                  <c:v>114.63296611885441</c:v>
                </c:pt>
                <c:pt idx="39938">
                  <c:v>114.5872687858846</c:v>
                </c:pt>
                <c:pt idx="39939">
                  <c:v>114.55603499322</c:v>
                </c:pt>
                <c:pt idx="39940">
                  <c:v>114.54692534294954</c:v>
                </c:pt>
                <c:pt idx="39941">
                  <c:v>114.53781784931977</c:v>
                </c:pt>
                <c:pt idx="39942">
                  <c:v>114.52870819904932</c:v>
                </c:pt>
                <c:pt idx="39943">
                  <c:v>114.51959854877886</c:v>
                </c:pt>
                <c:pt idx="39944">
                  <c:v>114.51049105514909</c:v>
                </c:pt>
                <c:pt idx="39945">
                  <c:v>114.50138140487863</c:v>
                </c:pt>
                <c:pt idx="39946">
                  <c:v>114.49227175460818</c:v>
                </c:pt>
                <c:pt idx="39947">
                  <c:v>114.48316426097841</c:v>
                </c:pt>
                <c:pt idx="39948">
                  <c:v>114.47405461070795</c:v>
                </c:pt>
                <c:pt idx="39949">
                  <c:v>114.46494496043749</c:v>
                </c:pt>
                <c:pt idx="39950">
                  <c:v>114.45583746680774</c:v>
                </c:pt>
                <c:pt idx="39951">
                  <c:v>114.44672781653728</c:v>
                </c:pt>
                <c:pt idx="39952">
                  <c:v>114.43760953970406</c:v>
                </c:pt>
                <c:pt idx="39953">
                  <c:v>114.4285020460743</c:v>
                </c:pt>
                <c:pt idx="39954">
                  <c:v>114.41939239580384</c:v>
                </c:pt>
                <c:pt idx="39955">
                  <c:v>114.416</c:v>
                </c:pt>
                <c:pt idx="39956">
                  <c:v>114.38139210777301</c:v>
                </c:pt>
                <c:pt idx="39957">
                  <c:v>114.36174</c:v>
                </c:pt>
                <c:pt idx="39958">
                  <c:v>114.38536763018598</c:v>
                </c:pt>
                <c:pt idx="39959">
                  <c:v>114.3740696377709</c:v>
                </c:pt>
                <c:pt idx="39960">
                  <c:v>114.36174</c:v>
                </c:pt>
                <c:pt idx="39961">
                  <c:v>114.34954696161182</c:v>
                </c:pt>
                <c:pt idx="39962">
                  <c:v>114.31904342105263</c:v>
                </c:pt>
                <c:pt idx="39963">
                  <c:v>114.18742211551529</c:v>
                </c:pt>
                <c:pt idx="39964">
                  <c:v>114.17873184501669</c:v>
                </c:pt>
                <c:pt idx="39965">
                  <c:v>114.16274300000001</c:v>
                </c:pt>
                <c:pt idx="39966">
                  <c:v>114.15327124463519</c:v>
                </c:pt>
                <c:pt idx="39967">
                  <c:v>114.09787514827175</c:v>
                </c:pt>
                <c:pt idx="39968">
                  <c:v>114.13154113352408</c:v>
                </c:pt>
                <c:pt idx="39969">
                  <c:v>114.05970184644731</c:v>
                </c:pt>
                <c:pt idx="39970">
                  <c:v>114.08175661168058</c:v>
                </c:pt>
                <c:pt idx="39971">
                  <c:v>114.02411009155936</c:v>
                </c:pt>
                <c:pt idx="39972">
                  <c:v>113.95999164254972</c:v>
                </c:pt>
                <c:pt idx="39973">
                  <c:v>113.93803641238431</c:v>
                </c:pt>
                <c:pt idx="39974">
                  <c:v>113.91608118221887</c:v>
                </c:pt>
                <c:pt idx="39975">
                  <c:v>113.89413114978787</c:v>
                </c:pt>
                <c:pt idx="39976">
                  <c:v>113.87217591962244</c:v>
                </c:pt>
                <c:pt idx="39977">
                  <c:v>113.85019989851935</c:v>
                </c:pt>
                <c:pt idx="39978">
                  <c:v>113.82824986608834</c:v>
                </c:pt>
                <c:pt idx="39979">
                  <c:v>113.80629463592292</c:v>
                </c:pt>
                <c:pt idx="39980">
                  <c:v>113.78433940575749</c:v>
                </c:pt>
                <c:pt idx="39981">
                  <c:v>113.76238937332649</c:v>
                </c:pt>
                <c:pt idx="39982">
                  <c:v>113.74043414316105</c:v>
                </c:pt>
                <c:pt idx="39983">
                  <c:v>113.71847891299564</c:v>
                </c:pt>
                <c:pt idx="39984">
                  <c:v>113.69652888056461</c:v>
                </c:pt>
                <c:pt idx="39985">
                  <c:v>113.6745736503992</c:v>
                </c:pt>
                <c:pt idx="39986">
                  <c:v>113.65261842023376</c:v>
                </c:pt>
                <c:pt idx="39987">
                  <c:v>113.63066838780276</c:v>
                </c:pt>
                <c:pt idx="39988">
                  <c:v>113.60871315763733</c:v>
                </c:pt>
                <c:pt idx="39989">
                  <c:v>113.58673713653425</c:v>
                </c:pt>
                <c:pt idx="39990">
                  <c:v>113.56478190636882</c:v>
                </c:pt>
                <c:pt idx="39991">
                  <c:v>113.54283187393781</c:v>
                </c:pt>
                <c:pt idx="39992">
                  <c:v>113.52087664377238</c:v>
                </c:pt>
                <c:pt idx="39993">
                  <c:v>113.49892141360696</c:v>
                </c:pt>
                <c:pt idx="39994">
                  <c:v>113.47697138117594</c:v>
                </c:pt>
                <c:pt idx="39995">
                  <c:v>113.45501615101053</c:v>
                </c:pt>
                <c:pt idx="39996">
                  <c:v>113.43306092084509</c:v>
                </c:pt>
                <c:pt idx="39997">
                  <c:v>113.41111088841409</c:v>
                </c:pt>
                <c:pt idx="39998">
                  <c:v>113.38915565824865</c:v>
                </c:pt>
                <c:pt idx="39999">
                  <c:v>113.36720042808324</c:v>
                </c:pt>
                <c:pt idx="40000">
                  <c:v>113.34525039565222</c:v>
                </c:pt>
                <c:pt idx="40001">
                  <c:v>113.3232951654868</c:v>
                </c:pt>
                <c:pt idx="40002">
                  <c:v>113.30131914438371</c:v>
                </c:pt>
                <c:pt idx="40003">
                  <c:v>113.2793691119527</c:v>
                </c:pt>
                <c:pt idx="40004">
                  <c:v>113.25741388178727</c:v>
                </c:pt>
                <c:pt idx="40005">
                  <c:v>113.23545865162185</c:v>
                </c:pt>
                <c:pt idx="40006">
                  <c:v>113.21350861919085</c:v>
                </c:pt>
                <c:pt idx="40007">
                  <c:v>113.19155338902542</c:v>
                </c:pt>
                <c:pt idx="40008">
                  <c:v>113.16959815885998</c:v>
                </c:pt>
                <c:pt idx="40009">
                  <c:v>113.14764812642898</c:v>
                </c:pt>
                <c:pt idx="40010">
                  <c:v>113.12569289626356</c:v>
                </c:pt>
                <c:pt idx="40011">
                  <c:v>113.08916048855508</c:v>
                </c:pt>
                <c:pt idx="40012">
                  <c:v>113.0510041230329</c:v>
                </c:pt>
                <c:pt idx="40013">
                  <c:v>113.00765662479141</c:v>
                </c:pt>
                <c:pt idx="40014">
                  <c:v>112.95175891726275</c:v>
                </c:pt>
                <c:pt idx="40015">
                  <c:v>112.9585605717692</c:v>
                </c:pt>
                <c:pt idx="40016">
                  <c:v>112.96057245840285</c:v>
                </c:pt>
                <c:pt idx="40017">
                  <c:v>112.9237191442537</c:v>
                </c:pt>
                <c:pt idx="40018">
                  <c:v>112.914528</c:v>
                </c:pt>
                <c:pt idx="40019">
                  <c:v>112.914528</c:v>
                </c:pt>
                <c:pt idx="40020">
                  <c:v>112.91323565682448</c:v>
                </c:pt>
                <c:pt idx="40021">
                  <c:v>112.91069783368485</c:v>
                </c:pt>
                <c:pt idx="40022">
                  <c:v>112.9081606113556</c:v>
                </c:pt>
                <c:pt idx="40023">
                  <c:v>112.90562278821595</c:v>
                </c:pt>
                <c:pt idx="40024">
                  <c:v>112.90308496507632</c:v>
                </c:pt>
                <c:pt idx="40025">
                  <c:v>112.90054774274707</c:v>
                </c:pt>
                <c:pt idx="40026">
                  <c:v>112.89800991960742</c:v>
                </c:pt>
                <c:pt idx="40027">
                  <c:v>112.89546969322616</c:v>
                </c:pt>
                <c:pt idx="40028">
                  <c:v>112.89293247089692</c:v>
                </c:pt>
                <c:pt idx="40029">
                  <c:v>112.89039464775728</c:v>
                </c:pt>
                <c:pt idx="40030">
                  <c:v>112.88785682461763</c:v>
                </c:pt>
                <c:pt idx="40031">
                  <c:v>112.88531960228839</c:v>
                </c:pt>
                <c:pt idx="40032">
                  <c:v>112.88278177914874</c:v>
                </c:pt>
                <c:pt idx="40033">
                  <c:v>112.8802439560091</c:v>
                </c:pt>
                <c:pt idx="40034">
                  <c:v>112.86451674153552</c:v>
                </c:pt>
                <c:pt idx="40035">
                  <c:v>112.80986001859357</c:v>
                </c:pt>
                <c:pt idx="40036">
                  <c:v>112.78439771959943</c:v>
                </c:pt>
                <c:pt idx="40037">
                  <c:v>112.81410056461613</c:v>
                </c:pt>
                <c:pt idx="40038">
                  <c:v>112.77766169415972</c:v>
                </c:pt>
                <c:pt idx="40039">
                  <c:v>112.7569709408679</c:v>
                </c:pt>
                <c:pt idx="40040">
                  <c:v>112.77039710513711</c:v>
                </c:pt>
                <c:pt idx="40041">
                  <c:v>112.77242112193235</c:v>
                </c:pt>
                <c:pt idx="40042">
                  <c:v>112.7744456180117</c:v>
                </c:pt>
                <c:pt idx="40043">
                  <c:v>112.77647011409104</c:v>
                </c:pt>
                <c:pt idx="40044">
                  <c:v>112.77849413088627</c:v>
                </c:pt>
                <c:pt idx="40045">
                  <c:v>112.78051862696562</c:v>
                </c:pt>
                <c:pt idx="40046">
                  <c:v>112.78254312304496</c:v>
                </c:pt>
                <c:pt idx="40047">
                  <c:v>112.78456713984021</c:v>
                </c:pt>
                <c:pt idx="40048">
                  <c:v>112.78659163591955</c:v>
                </c:pt>
                <c:pt idx="40049">
                  <c:v>112.78861613199891</c:v>
                </c:pt>
                <c:pt idx="40050">
                  <c:v>112.79064014879413</c:v>
                </c:pt>
                <c:pt idx="40051">
                  <c:v>112.79266464487347</c:v>
                </c:pt>
                <c:pt idx="40052">
                  <c:v>112.79469105808926</c:v>
                </c:pt>
                <c:pt idx="40053">
                  <c:v>112.79671507488449</c:v>
                </c:pt>
                <c:pt idx="40054">
                  <c:v>112.79873957096385</c:v>
                </c:pt>
                <c:pt idx="40055">
                  <c:v>112.80076406704319</c:v>
                </c:pt>
                <c:pt idx="40056">
                  <c:v>112.80278808383842</c:v>
                </c:pt>
                <c:pt idx="40057">
                  <c:v>112.80481257991777</c:v>
                </c:pt>
                <c:pt idx="40058">
                  <c:v>112.80683707599711</c:v>
                </c:pt>
                <c:pt idx="40059">
                  <c:v>112.80886109279236</c:v>
                </c:pt>
                <c:pt idx="40060">
                  <c:v>112.8108855888717</c:v>
                </c:pt>
                <c:pt idx="40061">
                  <c:v>112.81291008495104</c:v>
                </c:pt>
                <c:pt idx="40062">
                  <c:v>112.81493410174627</c:v>
                </c:pt>
                <c:pt idx="40063">
                  <c:v>112.81695859782562</c:v>
                </c:pt>
                <c:pt idx="40064">
                  <c:v>112.81898501104141</c:v>
                </c:pt>
                <c:pt idx="40065">
                  <c:v>112.82100950712075</c:v>
                </c:pt>
                <c:pt idx="40066">
                  <c:v>112.82303352391598</c:v>
                </c:pt>
                <c:pt idx="40067">
                  <c:v>112.82505801999534</c:v>
                </c:pt>
                <c:pt idx="40068">
                  <c:v>112.82708251607468</c:v>
                </c:pt>
                <c:pt idx="40069">
                  <c:v>112.82910653286991</c:v>
                </c:pt>
                <c:pt idx="40070">
                  <c:v>112.83113102894926</c:v>
                </c:pt>
                <c:pt idx="40071">
                  <c:v>112.8331555250286</c:v>
                </c:pt>
                <c:pt idx="40072">
                  <c:v>112.83517954182385</c:v>
                </c:pt>
                <c:pt idx="40073">
                  <c:v>112.83720403790319</c:v>
                </c:pt>
                <c:pt idx="40074">
                  <c:v>112.85340048582206</c:v>
                </c:pt>
                <c:pt idx="40075">
                  <c:v>112.85542498190141</c:v>
                </c:pt>
                <c:pt idx="40076">
                  <c:v>112.85744947798075</c:v>
                </c:pt>
                <c:pt idx="40077">
                  <c:v>112.85947349477598</c:v>
                </c:pt>
                <c:pt idx="40078">
                  <c:v>112.8714006502146</c:v>
                </c:pt>
                <c:pt idx="40079">
                  <c:v>112.878349</c:v>
                </c:pt>
                <c:pt idx="40080">
                  <c:v>112.91252684410011</c:v>
                </c:pt>
                <c:pt idx="40081">
                  <c:v>112.95565803695756</c:v>
                </c:pt>
                <c:pt idx="40082">
                  <c:v>112.95712851072962</c:v>
                </c:pt>
                <c:pt idx="40083">
                  <c:v>112.97429912470196</c:v>
                </c:pt>
                <c:pt idx="40084">
                  <c:v>112.99880347342074</c:v>
                </c:pt>
                <c:pt idx="40085">
                  <c:v>113.004974</c:v>
                </c:pt>
                <c:pt idx="40086">
                  <c:v>113.06586437339057</c:v>
                </c:pt>
                <c:pt idx="40087">
                  <c:v>113.10581147071485</c:v>
                </c:pt>
                <c:pt idx="40088">
                  <c:v>113.1211782267806</c:v>
                </c:pt>
                <c:pt idx="40089">
                  <c:v>113.13654498284635</c:v>
                </c:pt>
                <c:pt idx="40090">
                  <c:v>113.151908100949</c:v>
                </c:pt>
                <c:pt idx="40091">
                  <c:v>113.16727485701475</c:v>
                </c:pt>
                <c:pt idx="40092">
                  <c:v>113.18264161308049</c:v>
                </c:pt>
                <c:pt idx="40093">
                  <c:v>113.19800473118315</c:v>
                </c:pt>
                <c:pt idx="40094">
                  <c:v>113.21337148724889</c:v>
                </c:pt>
                <c:pt idx="40095">
                  <c:v>113.22875279516698</c:v>
                </c:pt>
                <c:pt idx="40096">
                  <c:v>113.24411591326964</c:v>
                </c:pt>
                <c:pt idx="40097">
                  <c:v>113.25948266933538</c:v>
                </c:pt>
                <c:pt idx="40098">
                  <c:v>113.27484942540113</c:v>
                </c:pt>
                <c:pt idx="40099">
                  <c:v>113.29021254350378</c:v>
                </c:pt>
                <c:pt idx="40100">
                  <c:v>113.30557929956953</c:v>
                </c:pt>
                <c:pt idx="40101">
                  <c:v>113.32094605563528</c:v>
                </c:pt>
                <c:pt idx="40102">
                  <c:v>113.33630917373794</c:v>
                </c:pt>
                <c:pt idx="40103">
                  <c:v>113.35167592980369</c:v>
                </c:pt>
                <c:pt idx="40104">
                  <c:v>113.36704268586942</c:v>
                </c:pt>
                <c:pt idx="40105">
                  <c:v>113.38240580397209</c:v>
                </c:pt>
                <c:pt idx="40106">
                  <c:v>113.39777256003784</c:v>
                </c:pt>
                <c:pt idx="40107">
                  <c:v>113.41315386795591</c:v>
                </c:pt>
                <c:pt idx="40108">
                  <c:v>113.42852062402166</c:v>
                </c:pt>
                <c:pt idx="40109">
                  <c:v>113.44388374212431</c:v>
                </c:pt>
                <c:pt idx="40110">
                  <c:v>113.45925049819006</c:v>
                </c:pt>
                <c:pt idx="40111">
                  <c:v>113.4746172542558</c:v>
                </c:pt>
                <c:pt idx="40112">
                  <c:v>113.48998037235847</c:v>
                </c:pt>
                <c:pt idx="40113">
                  <c:v>113.50534712842422</c:v>
                </c:pt>
                <c:pt idx="40114">
                  <c:v>113.52071388448996</c:v>
                </c:pt>
                <c:pt idx="40115">
                  <c:v>113.53607700259262</c:v>
                </c:pt>
                <c:pt idx="40116">
                  <c:v>113.55144375865837</c:v>
                </c:pt>
                <c:pt idx="40117">
                  <c:v>113.56681051472411</c:v>
                </c:pt>
                <c:pt idx="40118">
                  <c:v>113.58217363282677</c:v>
                </c:pt>
                <c:pt idx="40119">
                  <c:v>113.59755494074486</c:v>
                </c:pt>
                <c:pt idx="40120">
                  <c:v>113.6129216968106</c:v>
                </c:pt>
                <c:pt idx="40121">
                  <c:v>113.62828481491326</c:v>
                </c:pt>
                <c:pt idx="40122">
                  <c:v>113.643651570979</c:v>
                </c:pt>
                <c:pt idx="40123">
                  <c:v>113.65901832704475</c:v>
                </c:pt>
                <c:pt idx="40124">
                  <c:v>113.6743814451474</c:v>
                </c:pt>
                <c:pt idx="40125">
                  <c:v>113.68974820121315</c:v>
                </c:pt>
                <c:pt idx="40126">
                  <c:v>113.70511495727889</c:v>
                </c:pt>
                <c:pt idx="40127">
                  <c:v>113.72047807538156</c:v>
                </c:pt>
                <c:pt idx="40128">
                  <c:v>113.7358448314473</c:v>
                </c:pt>
                <c:pt idx="40129">
                  <c:v>113.75121158751304</c:v>
                </c:pt>
                <c:pt idx="40130">
                  <c:v>113.76261509298999</c:v>
                </c:pt>
                <c:pt idx="40131">
                  <c:v>113.75122859799714</c:v>
                </c:pt>
                <c:pt idx="40132">
                  <c:v>113.77315609298999</c:v>
                </c:pt>
                <c:pt idx="40133">
                  <c:v>113.70794227342074</c:v>
                </c:pt>
                <c:pt idx="40134">
                  <c:v>113.69240600000001</c:v>
                </c:pt>
                <c:pt idx="40135">
                  <c:v>113.69520949308536</c:v>
                </c:pt>
                <c:pt idx="40136">
                  <c:v>113.71342718593563</c:v>
                </c:pt>
                <c:pt idx="40137">
                  <c:v>113.7255303490701</c:v>
                </c:pt>
                <c:pt idx="40138">
                  <c:v>113.70094569527896</c:v>
                </c:pt>
                <c:pt idx="40139">
                  <c:v>113.65818148183936</c:v>
                </c:pt>
                <c:pt idx="40140">
                  <c:v>113.66892858705764</c:v>
                </c:pt>
                <c:pt idx="40141">
                  <c:v>113.67967823717413</c:v>
                </c:pt>
                <c:pt idx="40142">
                  <c:v>113.69042788729064</c:v>
                </c:pt>
                <c:pt idx="40143">
                  <c:v>113.7011749925089</c:v>
                </c:pt>
                <c:pt idx="40144">
                  <c:v>113.71193482221831</c:v>
                </c:pt>
                <c:pt idx="40145">
                  <c:v>113.72268447233482</c:v>
                </c:pt>
                <c:pt idx="40146">
                  <c:v>113.73343157755309</c:v>
                </c:pt>
                <c:pt idx="40147">
                  <c:v>113.74418122766959</c:v>
                </c:pt>
                <c:pt idx="40148">
                  <c:v>113.75493087778608</c:v>
                </c:pt>
                <c:pt idx="40149">
                  <c:v>113.76567798300435</c:v>
                </c:pt>
                <c:pt idx="40150">
                  <c:v>113.77642763312085</c:v>
                </c:pt>
                <c:pt idx="40151">
                  <c:v>113.78717728323736</c:v>
                </c:pt>
                <c:pt idx="40152">
                  <c:v>113.79792438845563</c:v>
                </c:pt>
                <c:pt idx="40153">
                  <c:v>113.80867403857212</c:v>
                </c:pt>
                <c:pt idx="40154">
                  <c:v>113.81942368868862</c:v>
                </c:pt>
                <c:pt idx="40155">
                  <c:v>113.83017079390689</c:v>
                </c:pt>
                <c:pt idx="40156">
                  <c:v>113.84092044402338</c:v>
                </c:pt>
                <c:pt idx="40157">
                  <c:v>113.8516802737328</c:v>
                </c:pt>
                <c:pt idx="40158">
                  <c:v>113.86242992384929</c:v>
                </c:pt>
                <c:pt idx="40159">
                  <c:v>113.87317702906756</c:v>
                </c:pt>
                <c:pt idx="40160">
                  <c:v>113.88392667918407</c:v>
                </c:pt>
                <c:pt idx="40161">
                  <c:v>113.89467632930057</c:v>
                </c:pt>
                <c:pt idx="40162">
                  <c:v>113.91617308463533</c:v>
                </c:pt>
                <c:pt idx="40163">
                  <c:v>113.92692273475183</c:v>
                </c:pt>
                <c:pt idx="40164">
                  <c:v>113.9376698399701</c:v>
                </c:pt>
                <c:pt idx="40165">
                  <c:v>113.94841949008661</c:v>
                </c:pt>
                <c:pt idx="40166">
                  <c:v>113.9591691402031</c:v>
                </c:pt>
                <c:pt idx="40167">
                  <c:v>113.96991624542137</c:v>
                </c:pt>
                <c:pt idx="40168">
                  <c:v>113.98067607513079</c:v>
                </c:pt>
                <c:pt idx="40169">
                  <c:v>113.99142572524728</c:v>
                </c:pt>
                <c:pt idx="40170">
                  <c:v>114.00217283046555</c:v>
                </c:pt>
                <c:pt idx="40171">
                  <c:v>114.01292248058205</c:v>
                </c:pt>
                <c:pt idx="40172">
                  <c:v>114.02367213069854</c:v>
                </c:pt>
                <c:pt idx="40173">
                  <c:v>114.03441923591681</c:v>
                </c:pt>
                <c:pt idx="40174">
                  <c:v>114.04516888603332</c:v>
                </c:pt>
                <c:pt idx="40175">
                  <c:v>114.05591853614982</c:v>
                </c:pt>
                <c:pt idx="40176">
                  <c:v>114.06666564136809</c:v>
                </c:pt>
                <c:pt idx="40177">
                  <c:v>114.07741529148458</c:v>
                </c:pt>
                <c:pt idx="40178">
                  <c:v>114.08816494160108</c:v>
                </c:pt>
                <c:pt idx="40179">
                  <c:v>114.09891204681935</c:v>
                </c:pt>
                <c:pt idx="40180">
                  <c:v>114.10966169693586</c:v>
                </c:pt>
                <c:pt idx="40181">
                  <c:v>114.12042152664527</c:v>
                </c:pt>
                <c:pt idx="40182">
                  <c:v>114.13117117676177</c:v>
                </c:pt>
                <c:pt idx="40183">
                  <c:v>114.14191828198004</c:v>
                </c:pt>
                <c:pt idx="40184">
                  <c:v>114.15266793209653</c:v>
                </c:pt>
                <c:pt idx="40185">
                  <c:v>114.16341758221303</c:v>
                </c:pt>
                <c:pt idx="40186">
                  <c:v>114.1741646874313</c:v>
                </c:pt>
                <c:pt idx="40187">
                  <c:v>114.18491433754781</c:v>
                </c:pt>
                <c:pt idx="40188">
                  <c:v>114.1956639876643</c:v>
                </c:pt>
                <c:pt idx="40189">
                  <c:v>114.20641109288258</c:v>
                </c:pt>
                <c:pt idx="40190">
                  <c:v>114.21716074299907</c:v>
                </c:pt>
                <c:pt idx="40191">
                  <c:v>114.22791039311556</c:v>
                </c:pt>
                <c:pt idx="40192">
                  <c:v>114.21710330329041</c:v>
                </c:pt>
                <c:pt idx="40193">
                  <c:v>114.18699596638857</c:v>
                </c:pt>
                <c:pt idx="40194">
                  <c:v>114.17382840343348</c:v>
                </c:pt>
                <c:pt idx="40195">
                  <c:v>114.13937775560859</c:v>
                </c:pt>
                <c:pt idx="40196">
                  <c:v>114.18237177417818</c:v>
                </c:pt>
                <c:pt idx="40197">
                  <c:v>114.22368378688915</c:v>
                </c:pt>
                <c:pt idx="40198">
                  <c:v>114.24868860095465</c:v>
                </c:pt>
                <c:pt idx="40199">
                  <c:v>114.23669231300619</c:v>
                </c:pt>
                <c:pt idx="40200">
                  <c:v>114.19492188152563</c:v>
                </c:pt>
                <c:pt idx="40201">
                  <c:v>114.21734107654534</c:v>
                </c:pt>
                <c:pt idx="40202">
                  <c:v>114.21814281348961</c:v>
                </c:pt>
                <c:pt idx="40203">
                  <c:v>114.21894455043389</c:v>
                </c:pt>
                <c:pt idx="40204">
                  <c:v>114.21974609757301</c:v>
                </c:pt>
                <c:pt idx="40205">
                  <c:v>114.22054783451728</c:v>
                </c:pt>
                <c:pt idx="40206">
                  <c:v>114.22135033068214</c:v>
                </c:pt>
                <c:pt idx="40207">
                  <c:v>114.22215206762641</c:v>
                </c:pt>
                <c:pt idx="40208">
                  <c:v>114.22295361476554</c:v>
                </c:pt>
                <c:pt idx="40209">
                  <c:v>114.22375535170981</c:v>
                </c:pt>
                <c:pt idx="40210">
                  <c:v>114.22455708865408</c:v>
                </c:pt>
                <c:pt idx="40211">
                  <c:v>114.22535863579321</c:v>
                </c:pt>
                <c:pt idx="40212">
                  <c:v>114.22616037273748</c:v>
                </c:pt>
                <c:pt idx="40213">
                  <c:v>114.22696210968175</c:v>
                </c:pt>
                <c:pt idx="40214">
                  <c:v>114.22776365682088</c:v>
                </c:pt>
                <c:pt idx="40215">
                  <c:v>114.22856539376515</c:v>
                </c:pt>
                <c:pt idx="40216">
                  <c:v>114.22936713070942</c:v>
                </c:pt>
                <c:pt idx="40217">
                  <c:v>114.23016867784855</c:v>
                </c:pt>
                <c:pt idx="40218">
                  <c:v>114.2309711740134</c:v>
                </c:pt>
                <c:pt idx="40219">
                  <c:v>114.23177291095769</c:v>
                </c:pt>
                <c:pt idx="40220">
                  <c:v>114.23257445809681</c:v>
                </c:pt>
                <c:pt idx="40221">
                  <c:v>114.23337619504107</c:v>
                </c:pt>
                <c:pt idx="40222">
                  <c:v>114.23417793198536</c:v>
                </c:pt>
                <c:pt idx="40223">
                  <c:v>114.23497947912448</c:v>
                </c:pt>
                <c:pt idx="40224">
                  <c:v>114.23578121606874</c:v>
                </c:pt>
                <c:pt idx="40225">
                  <c:v>114.23658295301303</c:v>
                </c:pt>
                <c:pt idx="40226">
                  <c:v>114.23738450015215</c:v>
                </c:pt>
                <c:pt idx="40227">
                  <c:v>114.23818623709641</c:v>
                </c:pt>
                <c:pt idx="40228">
                  <c:v>114.2389879740407</c:v>
                </c:pt>
                <c:pt idx="40229">
                  <c:v>114.23978952117982</c:v>
                </c:pt>
                <c:pt idx="40230">
                  <c:v>114.24059125812408</c:v>
                </c:pt>
                <c:pt idx="40231">
                  <c:v>114.24139375428895</c:v>
                </c:pt>
                <c:pt idx="40232">
                  <c:v>114.24219549123322</c:v>
                </c:pt>
                <c:pt idx="40233">
                  <c:v>114.24299703837235</c:v>
                </c:pt>
                <c:pt idx="40234">
                  <c:v>114.24379877531662</c:v>
                </c:pt>
                <c:pt idx="40235">
                  <c:v>114.24460051226089</c:v>
                </c:pt>
                <c:pt idx="40236">
                  <c:v>114.24540205940002</c:v>
                </c:pt>
                <c:pt idx="40237">
                  <c:v>114.24620379634429</c:v>
                </c:pt>
                <c:pt idx="40238">
                  <c:v>114.24700553328856</c:v>
                </c:pt>
                <c:pt idx="40239">
                  <c:v>114.24780708042769</c:v>
                </c:pt>
                <c:pt idx="40240">
                  <c:v>114.24860881737196</c:v>
                </c:pt>
                <c:pt idx="40241">
                  <c:v>114.24941055431623</c:v>
                </c:pt>
                <c:pt idx="40242">
                  <c:v>114.25021210145536</c:v>
                </c:pt>
                <c:pt idx="40243">
                  <c:v>114.25101459762021</c:v>
                </c:pt>
                <c:pt idx="40244">
                  <c:v>114.2518163345645</c:v>
                </c:pt>
                <c:pt idx="40245">
                  <c:v>114.25261788170361</c:v>
                </c:pt>
                <c:pt idx="40246">
                  <c:v>114.253204</c:v>
                </c:pt>
                <c:pt idx="40247">
                  <c:v>114.24314592942298</c:v>
                </c:pt>
                <c:pt idx="40248">
                  <c:v>114.22217888557807</c:v>
                </c:pt>
                <c:pt idx="40249">
                  <c:v>114.21399355793992</c:v>
                </c:pt>
                <c:pt idx="40250">
                  <c:v>114.15192553075823</c:v>
                </c:pt>
                <c:pt idx="40251">
                  <c:v>114.13209766404387</c:v>
                </c:pt>
                <c:pt idx="40252">
                  <c:v>114.15598142002383</c:v>
                </c:pt>
                <c:pt idx="40253">
                  <c:v>114.16926561039581</c:v>
                </c:pt>
                <c:pt idx="40254">
                  <c:v>114.15648465808297</c:v>
                </c:pt>
                <c:pt idx="40255">
                  <c:v>114.17837670263556</c:v>
                </c:pt>
                <c:pt idx="40256">
                  <c:v>114.17092172957568</c:v>
                </c:pt>
                <c:pt idx="40257">
                  <c:v>114.16347380947046</c:v>
                </c:pt>
                <c:pt idx="40258">
                  <c:v>114.1560276526039</c:v>
                </c:pt>
                <c:pt idx="40259">
                  <c:v>114.14857973249866</c:v>
                </c:pt>
                <c:pt idx="40260">
                  <c:v>114.14448412648778</c:v>
                </c:pt>
                <c:pt idx="40261">
                  <c:v>114.14412701439858</c:v>
                </c:pt>
                <c:pt idx="40262">
                  <c:v>114.14376981774579</c:v>
                </c:pt>
                <c:pt idx="40263">
                  <c:v>114.14341262109299</c:v>
                </c:pt>
                <c:pt idx="40264">
                  <c:v>114.14305550900379</c:v>
                </c:pt>
                <c:pt idx="40265">
                  <c:v>114.14269831235099</c:v>
                </c:pt>
                <c:pt idx="40266">
                  <c:v>114.1423411156982</c:v>
                </c:pt>
                <c:pt idx="40267">
                  <c:v>114.141984003609</c:v>
                </c:pt>
                <c:pt idx="40268">
                  <c:v>114.1416264687018</c:v>
                </c:pt>
                <c:pt idx="40269">
                  <c:v>114.141269272049</c:v>
                </c:pt>
                <c:pt idx="40270">
                  <c:v>114.1409121599598</c:v>
                </c:pt>
                <c:pt idx="40271">
                  <c:v>114.140554963307</c:v>
                </c:pt>
                <c:pt idx="40272">
                  <c:v>114.14019776665421</c:v>
                </c:pt>
                <c:pt idx="40273">
                  <c:v>114.13984065456501</c:v>
                </c:pt>
                <c:pt idx="40274">
                  <c:v>114.13948345791221</c:v>
                </c:pt>
                <c:pt idx="40275">
                  <c:v>114.13912626125941</c:v>
                </c:pt>
                <c:pt idx="40276">
                  <c:v>114.13876914917022</c:v>
                </c:pt>
                <c:pt idx="40277">
                  <c:v>114.13841195251742</c:v>
                </c:pt>
                <c:pt idx="40278">
                  <c:v>114.13805475586462</c:v>
                </c:pt>
                <c:pt idx="40279">
                  <c:v>114.13769764377543</c:v>
                </c:pt>
                <c:pt idx="40280">
                  <c:v>114.13734044712263</c:v>
                </c:pt>
                <c:pt idx="40281">
                  <c:v>114.13698291221542</c:v>
                </c:pt>
                <c:pt idx="40282">
                  <c:v>114.13662571556263</c:v>
                </c:pt>
                <c:pt idx="40283">
                  <c:v>114.13626860347343</c:v>
                </c:pt>
                <c:pt idx="40284">
                  <c:v>114.13591140682063</c:v>
                </c:pt>
                <c:pt idx="40285">
                  <c:v>114.13555421016783</c:v>
                </c:pt>
                <c:pt idx="40286">
                  <c:v>114.13519709807863</c:v>
                </c:pt>
                <c:pt idx="40287">
                  <c:v>114.13483990142583</c:v>
                </c:pt>
                <c:pt idx="40288">
                  <c:v>114.13448270477303</c:v>
                </c:pt>
                <c:pt idx="40289">
                  <c:v>114.13412559268384</c:v>
                </c:pt>
                <c:pt idx="40290">
                  <c:v>114.13376839603104</c:v>
                </c:pt>
                <c:pt idx="40291">
                  <c:v>114.13341119937824</c:v>
                </c:pt>
                <c:pt idx="40292">
                  <c:v>114.13305408728905</c:v>
                </c:pt>
                <c:pt idx="40293">
                  <c:v>114.13269655238184</c:v>
                </c:pt>
                <c:pt idx="40294">
                  <c:v>114.13233935572904</c:v>
                </c:pt>
                <c:pt idx="40295">
                  <c:v>114.13198224363985</c:v>
                </c:pt>
                <c:pt idx="40296">
                  <c:v>114.13162504698705</c:v>
                </c:pt>
                <c:pt idx="40297">
                  <c:v>114.13126785033425</c:v>
                </c:pt>
                <c:pt idx="40298">
                  <c:v>114.13091073824506</c:v>
                </c:pt>
                <c:pt idx="40299">
                  <c:v>114.13055354159226</c:v>
                </c:pt>
                <c:pt idx="40300">
                  <c:v>114.13019634493946</c:v>
                </c:pt>
                <c:pt idx="40301">
                  <c:v>114.12983923285027</c:v>
                </c:pt>
                <c:pt idx="40302">
                  <c:v>114.12948203619747</c:v>
                </c:pt>
                <c:pt idx="40303">
                  <c:v>114.12912483954467</c:v>
                </c:pt>
                <c:pt idx="40304">
                  <c:v>114.12876772745547</c:v>
                </c:pt>
                <c:pt idx="40305">
                  <c:v>114.12841053080268</c:v>
                </c:pt>
                <c:pt idx="40306">
                  <c:v>114.12805299589547</c:v>
                </c:pt>
                <c:pt idx="40307">
                  <c:v>114.12769579924267</c:v>
                </c:pt>
                <c:pt idx="40308">
                  <c:v>114.12733868715348</c:v>
                </c:pt>
                <c:pt idx="40309">
                  <c:v>114.12698149050068</c:v>
                </c:pt>
                <c:pt idx="40310">
                  <c:v>114.12662429384788</c:v>
                </c:pt>
                <c:pt idx="40311">
                  <c:v>114.14170286266095</c:v>
                </c:pt>
                <c:pt idx="40312">
                  <c:v>114.2210086223176</c:v>
                </c:pt>
                <c:pt idx="40313">
                  <c:v>114.20432619666269</c:v>
                </c:pt>
                <c:pt idx="40314">
                  <c:v>114.16788630662852</c:v>
                </c:pt>
                <c:pt idx="40315">
                  <c:v>114.24099586313781</c:v>
                </c:pt>
                <c:pt idx="40316">
                  <c:v>114.28475174302741</c:v>
                </c:pt>
                <c:pt idx="40317">
                  <c:v>114.289383</c:v>
                </c:pt>
                <c:pt idx="40318">
                  <c:v>114.289383</c:v>
                </c:pt>
                <c:pt idx="40319">
                  <c:v>114.32172417997617</c:v>
                </c:pt>
                <c:pt idx="40320">
                  <c:v>114.31959664138263</c:v>
                </c:pt>
                <c:pt idx="40321">
                  <c:v>114.31292706096976</c:v>
                </c:pt>
                <c:pt idx="40322">
                  <c:v>114.30625748055689</c:v>
                </c:pt>
                <c:pt idx="40323">
                  <c:v>114.29958947911666</c:v>
                </c:pt>
                <c:pt idx="40324">
                  <c:v>114.2929198987038</c:v>
                </c:pt>
                <c:pt idx="40325">
                  <c:v>114.31507935131265</c:v>
                </c:pt>
                <c:pt idx="40326">
                  <c:v>114.30015276466381</c:v>
                </c:pt>
                <c:pt idx="40327">
                  <c:v>114.31493331055013</c:v>
                </c:pt>
                <c:pt idx="40328">
                  <c:v>114.379829</c:v>
                </c:pt>
                <c:pt idx="40329">
                  <c:v>114.36167099093943</c:v>
                </c:pt>
                <c:pt idx="40330">
                  <c:v>114.34084842658262</c:v>
                </c:pt>
                <c:pt idx="40331">
                  <c:v>114.33529841233971</c:v>
                </c:pt>
                <c:pt idx="40332">
                  <c:v>114.32975364881982</c:v>
                </c:pt>
                <c:pt idx="40333">
                  <c:v>114.32421019798069</c:v>
                </c:pt>
                <c:pt idx="40334">
                  <c:v>114.31866543446081</c:v>
                </c:pt>
                <c:pt idx="40335">
                  <c:v>114.31312067094092</c:v>
                </c:pt>
                <c:pt idx="40336">
                  <c:v>114.30757722010179</c:v>
                </c:pt>
                <c:pt idx="40337">
                  <c:v>114.3020324565819</c:v>
                </c:pt>
                <c:pt idx="40338">
                  <c:v>114.29648769306202</c:v>
                </c:pt>
                <c:pt idx="40339">
                  <c:v>114.29094424222289</c:v>
                </c:pt>
                <c:pt idx="40340">
                  <c:v>114.285399478703</c:v>
                </c:pt>
                <c:pt idx="40341">
                  <c:v>114.27985602786387</c:v>
                </c:pt>
                <c:pt idx="40342">
                  <c:v>114.27431126434398</c:v>
                </c:pt>
                <c:pt idx="40343">
                  <c:v>114.26876125010106</c:v>
                </c:pt>
                <c:pt idx="40344">
                  <c:v>114.26321648658117</c:v>
                </c:pt>
                <c:pt idx="40345">
                  <c:v>114.25767303574204</c:v>
                </c:pt>
                <c:pt idx="40346">
                  <c:v>114.25212827222217</c:v>
                </c:pt>
                <c:pt idx="40347">
                  <c:v>114.24658350870227</c:v>
                </c:pt>
                <c:pt idx="40348">
                  <c:v>114.24104005786315</c:v>
                </c:pt>
                <c:pt idx="40349">
                  <c:v>114.23549529434325</c:v>
                </c:pt>
                <c:pt idx="40350">
                  <c:v>114.22995053082337</c:v>
                </c:pt>
                <c:pt idx="40351">
                  <c:v>114.22440707998425</c:v>
                </c:pt>
                <c:pt idx="40352">
                  <c:v>114.21886231646435</c:v>
                </c:pt>
                <c:pt idx="40353">
                  <c:v>114.21331755294446</c:v>
                </c:pt>
                <c:pt idx="40354">
                  <c:v>114.20777410210533</c:v>
                </c:pt>
                <c:pt idx="40355">
                  <c:v>114.20222933858545</c:v>
                </c:pt>
                <c:pt idx="40356">
                  <c:v>114.19667932434253</c:v>
                </c:pt>
                <c:pt idx="40357">
                  <c:v>114.19113456082265</c:v>
                </c:pt>
                <c:pt idx="40358">
                  <c:v>114.18559110998352</c:v>
                </c:pt>
                <c:pt idx="40359">
                  <c:v>114.18004634646363</c:v>
                </c:pt>
                <c:pt idx="40360">
                  <c:v>114.17450158294373</c:v>
                </c:pt>
                <c:pt idx="40361">
                  <c:v>114.16895813210461</c:v>
                </c:pt>
                <c:pt idx="40362">
                  <c:v>114.16341336858473</c:v>
                </c:pt>
                <c:pt idx="40363">
                  <c:v>114.1578699177456</c:v>
                </c:pt>
                <c:pt idx="40364">
                  <c:v>114.15232515422571</c:v>
                </c:pt>
                <c:pt idx="40365">
                  <c:v>114.14678039070581</c:v>
                </c:pt>
                <c:pt idx="40366">
                  <c:v>114.14123693986669</c:v>
                </c:pt>
                <c:pt idx="40367">
                  <c:v>114.13569217634681</c:v>
                </c:pt>
                <c:pt idx="40368">
                  <c:v>114.13014216210388</c:v>
                </c:pt>
                <c:pt idx="40369">
                  <c:v>114.10796442070509</c:v>
                </c:pt>
                <c:pt idx="40370">
                  <c:v>114.10242096986596</c:v>
                </c:pt>
                <c:pt idx="40371">
                  <c:v>114.09687620634608</c:v>
                </c:pt>
                <c:pt idx="40372">
                  <c:v>114.09133144282619</c:v>
                </c:pt>
                <c:pt idx="40373">
                  <c:v>114.090385</c:v>
                </c:pt>
                <c:pt idx="40374">
                  <c:v>114.090385</c:v>
                </c:pt>
                <c:pt idx="40375">
                  <c:v>114.090385</c:v>
                </c:pt>
                <c:pt idx="40376">
                  <c:v>114.07490478307508</c:v>
                </c:pt>
                <c:pt idx="40377">
                  <c:v>114.11907920438304</c:v>
                </c:pt>
                <c:pt idx="40378">
                  <c:v>114.09505632195705</c:v>
                </c:pt>
                <c:pt idx="40379">
                  <c:v>114.13804094754411</c:v>
                </c:pt>
                <c:pt idx="40380">
                  <c:v>114.12866196213385</c:v>
                </c:pt>
                <c:pt idx="40381">
                  <c:v>114.126564</c:v>
                </c:pt>
                <c:pt idx="40382">
                  <c:v>114.1230208193461</c:v>
                </c:pt>
                <c:pt idx="40383">
                  <c:v>114.11905095327657</c:v>
                </c:pt>
                <c:pt idx="40384">
                  <c:v>114.11508108720705</c:v>
                </c:pt>
                <c:pt idx="40385">
                  <c:v>114.11111216097324</c:v>
                </c:pt>
                <c:pt idx="40386">
                  <c:v>114.10714229490371</c:v>
                </c:pt>
                <c:pt idx="40387">
                  <c:v>114.10317242883417</c:v>
                </c:pt>
                <c:pt idx="40388">
                  <c:v>114.09920350260036</c:v>
                </c:pt>
                <c:pt idx="40389">
                  <c:v>114.09523363653084</c:v>
                </c:pt>
                <c:pt idx="40390">
                  <c:v>114.09126001111845</c:v>
                </c:pt>
                <c:pt idx="40391">
                  <c:v>114.08729014504893</c:v>
                </c:pt>
                <c:pt idx="40392">
                  <c:v>114.08332121881512</c:v>
                </c:pt>
                <c:pt idx="40393">
                  <c:v>114.07935135274558</c:v>
                </c:pt>
                <c:pt idx="40394">
                  <c:v>114.07538148667605</c:v>
                </c:pt>
                <c:pt idx="40395">
                  <c:v>114.07141256044224</c:v>
                </c:pt>
                <c:pt idx="40396">
                  <c:v>114.06744269437272</c:v>
                </c:pt>
                <c:pt idx="40397">
                  <c:v>114.06347282830319</c:v>
                </c:pt>
                <c:pt idx="40398">
                  <c:v>114.05950390206938</c:v>
                </c:pt>
                <c:pt idx="40399">
                  <c:v>114.05553403599986</c:v>
                </c:pt>
                <c:pt idx="40400">
                  <c:v>114.05156416993033</c:v>
                </c:pt>
                <c:pt idx="40401">
                  <c:v>114.04759524369652</c:v>
                </c:pt>
                <c:pt idx="40402">
                  <c:v>114.043625377627</c:v>
                </c:pt>
                <c:pt idx="40403">
                  <c:v>114.0396517522146</c:v>
                </c:pt>
                <c:pt idx="40404">
                  <c:v>114.03568282598079</c:v>
                </c:pt>
                <c:pt idx="40405">
                  <c:v>114.03171295991126</c:v>
                </c:pt>
                <c:pt idx="40406">
                  <c:v>114.02774309384174</c:v>
                </c:pt>
                <c:pt idx="40407">
                  <c:v>114.02377416760793</c:v>
                </c:pt>
                <c:pt idx="40408">
                  <c:v>114.0198043015384</c:v>
                </c:pt>
                <c:pt idx="40409">
                  <c:v>114.01583443546888</c:v>
                </c:pt>
                <c:pt idx="40410">
                  <c:v>114.01186550923507</c:v>
                </c:pt>
                <c:pt idx="40411">
                  <c:v>114.00789564316554</c:v>
                </c:pt>
                <c:pt idx="40412">
                  <c:v>114.00392577709601</c:v>
                </c:pt>
                <c:pt idx="40413">
                  <c:v>113.9999568508622</c:v>
                </c:pt>
                <c:pt idx="40414">
                  <c:v>113.99598698479268</c:v>
                </c:pt>
                <c:pt idx="40415">
                  <c:v>113.99201335938028</c:v>
                </c:pt>
                <c:pt idx="40416">
                  <c:v>113.98804349331076</c:v>
                </c:pt>
                <c:pt idx="40417">
                  <c:v>113.98407456707695</c:v>
                </c:pt>
                <c:pt idx="40418">
                  <c:v>113.98010470100742</c:v>
                </c:pt>
                <c:pt idx="40419">
                  <c:v>113.97613483493789</c:v>
                </c:pt>
                <c:pt idx="40420">
                  <c:v>113.97216590870408</c:v>
                </c:pt>
                <c:pt idx="40421">
                  <c:v>113.96819604263456</c:v>
                </c:pt>
                <c:pt idx="40422">
                  <c:v>113.96422617656503</c:v>
                </c:pt>
                <c:pt idx="40423">
                  <c:v>113.96025725033122</c:v>
                </c:pt>
                <c:pt idx="40424">
                  <c:v>113.9562873842617</c:v>
                </c:pt>
                <c:pt idx="40425">
                  <c:v>113.95231751819216</c:v>
                </c:pt>
                <c:pt idx="40426">
                  <c:v>113.94834859195835</c:v>
                </c:pt>
                <c:pt idx="40427">
                  <c:v>113.945671</c:v>
                </c:pt>
                <c:pt idx="40428">
                  <c:v>113.945671</c:v>
                </c:pt>
                <c:pt idx="40429">
                  <c:v>113.92085675679543</c:v>
                </c:pt>
                <c:pt idx="40430">
                  <c:v>113.86696857806913</c:v>
                </c:pt>
                <c:pt idx="40431">
                  <c:v>113.78969671227217</c:v>
                </c:pt>
                <c:pt idx="40432">
                  <c:v>113.82538897131745</c:v>
                </c:pt>
                <c:pt idx="40433">
                  <c:v>113.82370056638855</c:v>
                </c:pt>
                <c:pt idx="40434">
                  <c:v>113.80777758798283</c:v>
                </c:pt>
                <c:pt idx="40435">
                  <c:v>113.82599228898427</c:v>
                </c:pt>
                <c:pt idx="40436">
                  <c:v>113.83203540333025</c:v>
                </c:pt>
                <c:pt idx="40437">
                  <c:v>113.81897133013501</c:v>
                </c:pt>
                <c:pt idx="40438">
                  <c:v>113.80591034976013</c:v>
                </c:pt>
                <c:pt idx="40439">
                  <c:v>113.79284627656487</c:v>
                </c:pt>
                <c:pt idx="40440">
                  <c:v>113.77976983208819</c:v>
                </c:pt>
                <c:pt idx="40441">
                  <c:v>113.76670575889295</c:v>
                </c:pt>
                <c:pt idx="40442">
                  <c:v>113.75364477851807</c:v>
                </c:pt>
                <c:pt idx="40443">
                  <c:v>113.74058070532281</c:v>
                </c:pt>
                <c:pt idx="40444">
                  <c:v>113.72751663212757</c:v>
                </c:pt>
                <c:pt idx="40445">
                  <c:v>113.71445565175269</c:v>
                </c:pt>
                <c:pt idx="40446">
                  <c:v>113.70139157855743</c:v>
                </c:pt>
                <c:pt idx="40447">
                  <c:v>113.6883275053622</c:v>
                </c:pt>
                <c:pt idx="40448">
                  <c:v>113.67526652498731</c:v>
                </c:pt>
                <c:pt idx="40449">
                  <c:v>113.66220245179206</c:v>
                </c:pt>
                <c:pt idx="40450">
                  <c:v>113.64913837859682</c:v>
                </c:pt>
                <c:pt idx="40451">
                  <c:v>113.63607739822193</c:v>
                </c:pt>
                <c:pt idx="40452">
                  <c:v>113.62301332502668</c:v>
                </c:pt>
                <c:pt idx="40453">
                  <c:v>113.60993688054999</c:v>
                </c:pt>
                <c:pt idx="40454">
                  <c:v>113.59687590017511</c:v>
                </c:pt>
                <c:pt idx="40455">
                  <c:v>113.58381182697987</c:v>
                </c:pt>
                <c:pt idx="40456">
                  <c:v>113.57074775378462</c:v>
                </c:pt>
                <c:pt idx="40457">
                  <c:v>113.55768677340973</c:v>
                </c:pt>
                <c:pt idx="40458">
                  <c:v>113.54462270021449</c:v>
                </c:pt>
                <c:pt idx="40459">
                  <c:v>113.53155862701924</c:v>
                </c:pt>
                <c:pt idx="40460">
                  <c:v>113.51849764664435</c:v>
                </c:pt>
                <c:pt idx="40461">
                  <c:v>113.50543357344911</c:v>
                </c:pt>
                <c:pt idx="40462">
                  <c:v>113.49236950025386</c:v>
                </c:pt>
                <c:pt idx="40463">
                  <c:v>113.47930851987897</c:v>
                </c:pt>
                <c:pt idx="40464">
                  <c:v>113.46624444668373</c:v>
                </c:pt>
                <c:pt idx="40465">
                  <c:v>113.45316800220705</c:v>
                </c:pt>
                <c:pt idx="40466">
                  <c:v>113.4401039290118</c:v>
                </c:pt>
                <c:pt idx="40467">
                  <c:v>113.42704294863691</c:v>
                </c:pt>
                <c:pt idx="40468">
                  <c:v>113.41397887544167</c:v>
                </c:pt>
                <c:pt idx="40469">
                  <c:v>113.40091480224642</c:v>
                </c:pt>
                <c:pt idx="40470">
                  <c:v>113.38785382187153</c:v>
                </c:pt>
                <c:pt idx="40471">
                  <c:v>113.37478974867629</c:v>
                </c:pt>
                <c:pt idx="40472">
                  <c:v>113.36172567548104</c:v>
                </c:pt>
                <c:pt idx="40473">
                  <c:v>113.34866469510615</c:v>
                </c:pt>
                <c:pt idx="40474">
                  <c:v>113.33560062191091</c:v>
                </c:pt>
                <c:pt idx="40475">
                  <c:v>113.32253654871566</c:v>
                </c:pt>
                <c:pt idx="40476">
                  <c:v>113.30947556834077</c:v>
                </c:pt>
                <c:pt idx="40477">
                  <c:v>113.29641149514553</c:v>
                </c:pt>
                <c:pt idx="40478">
                  <c:v>113.28333505066885</c:v>
                </c:pt>
                <c:pt idx="40479">
                  <c:v>113.27027407029396</c:v>
                </c:pt>
                <c:pt idx="40480">
                  <c:v>113.25720999709871</c:v>
                </c:pt>
                <c:pt idx="40481">
                  <c:v>113.24414592390347</c:v>
                </c:pt>
                <c:pt idx="40482">
                  <c:v>113.24015</c:v>
                </c:pt>
                <c:pt idx="40483">
                  <c:v>113.22738205506555</c:v>
                </c:pt>
                <c:pt idx="40484">
                  <c:v>113.24785384930854</c:v>
                </c:pt>
                <c:pt idx="40485">
                  <c:v>113.24521813304722</c:v>
                </c:pt>
                <c:pt idx="40486">
                  <c:v>113.29275361039581</c:v>
                </c:pt>
                <c:pt idx="40487">
                  <c:v>113.2859537351609</c:v>
                </c:pt>
                <c:pt idx="40488">
                  <c:v>113.26292830305198</c:v>
                </c:pt>
                <c:pt idx="40489">
                  <c:v>113.28530017787315</c:v>
                </c:pt>
                <c:pt idx="40490">
                  <c:v>113.26707105411204</c:v>
                </c:pt>
                <c:pt idx="40491">
                  <c:v>113.25919092653437</c:v>
                </c:pt>
                <c:pt idx="40492">
                  <c:v>113.26044585239519</c:v>
                </c:pt>
                <c:pt idx="40493">
                  <c:v>113.26170107542056</c:v>
                </c:pt>
                <c:pt idx="40494">
                  <c:v>113.26295629844591</c:v>
                </c:pt>
                <c:pt idx="40495">
                  <c:v>113.26421122430675</c:v>
                </c:pt>
                <c:pt idx="40496">
                  <c:v>113.2654664473321</c:v>
                </c:pt>
                <c:pt idx="40497">
                  <c:v>113.26672167035747</c:v>
                </c:pt>
                <c:pt idx="40498">
                  <c:v>113.26797659621829</c:v>
                </c:pt>
                <c:pt idx="40499">
                  <c:v>113.26923181924366</c:v>
                </c:pt>
                <c:pt idx="40500">
                  <c:v>113.27048704226902</c:v>
                </c:pt>
                <c:pt idx="40501">
                  <c:v>113.27174196812985</c:v>
                </c:pt>
                <c:pt idx="40502">
                  <c:v>113.27299719115521</c:v>
                </c:pt>
                <c:pt idx="40503">
                  <c:v>113.27425360283874</c:v>
                </c:pt>
                <c:pt idx="40504">
                  <c:v>113.27550852869958</c:v>
                </c:pt>
                <c:pt idx="40505">
                  <c:v>113.276329</c:v>
                </c:pt>
                <c:pt idx="40506">
                  <c:v>113.28920817191225</c:v>
                </c:pt>
                <c:pt idx="40507">
                  <c:v>113.28624932665713</c:v>
                </c:pt>
                <c:pt idx="40508">
                  <c:v>113.27361215589988</c:v>
                </c:pt>
                <c:pt idx="40509">
                  <c:v>113.34424094706723</c:v>
                </c:pt>
                <c:pt idx="40510">
                  <c:v>113.36679100000001</c:v>
                </c:pt>
                <c:pt idx="40511">
                  <c:v>113.39507836114423</c:v>
                </c:pt>
                <c:pt idx="40512">
                  <c:v>113.4456919533945</c:v>
                </c:pt>
                <c:pt idx="40513">
                  <c:v>113.46224984146217</c:v>
                </c:pt>
                <c:pt idx="40514">
                  <c:v>113.47881165041262</c:v>
                </c:pt>
                <c:pt idx="40515">
                  <c:v>113.4953891428943</c:v>
                </c:pt>
                <c:pt idx="40516">
                  <c:v>113.51195095184477</c:v>
                </c:pt>
                <c:pt idx="40517">
                  <c:v>113.52850883991243</c:v>
                </c:pt>
                <c:pt idx="40518">
                  <c:v>113.5450706488629</c:v>
                </c:pt>
                <c:pt idx="40519">
                  <c:v>113.56163245781337</c:v>
                </c:pt>
                <c:pt idx="40520">
                  <c:v>113.57819034588104</c:v>
                </c:pt>
                <c:pt idx="40521">
                  <c:v>113.59475215483151</c:v>
                </c:pt>
                <c:pt idx="40522">
                  <c:v>113.61131396378198</c:v>
                </c:pt>
                <c:pt idx="40523">
                  <c:v>113.62787185184965</c:v>
                </c:pt>
                <c:pt idx="40524">
                  <c:v>113.64443366080012</c:v>
                </c:pt>
                <c:pt idx="40525">
                  <c:v>113.66099546975059</c:v>
                </c:pt>
                <c:pt idx="40526">
                  <c:v>113.67755335781825</c:v>
                </c:pt>
                <c:pt idx="40527">
                  <c:v>113.69411516676873</c:v>
                </c:pt>
                <c:pt idx="40528">
                  <c:v>113.7106926592504</c:v>
                </c:pt>
                <c:pt idx="40529">
                  <c:v>113.72725054731806</c:v>
                </c:pt>
                <c:pt idx="40530">
                  <c:v>113.74381235626853</c:v>
                </c:pt>
                <c:pt idx="40531">
                  <c:v>113.76037416521899</c:v>
                </c:pt>
                <c:pt idx="40532">
                  <c:v>113.77693205328667</c:v>
                </c:pt>
                <c:pt idx="40533">
                  <c:v>113.79349386223713</c:v>
                </c:pt>
                <c:pt idx="40534">
                  <c:v>113.8100556711876</c:v>
                </c:pt>
                <c:pt idx="40535">
                  <c:v>113.82661355925526</c:v>
                </c:pt>
                <c:pt idx="40536">
                  <c:v>113.84317536820573</c:v>
                </c:pt>
                <c:pt idx="40537">
                  <c:v>113.85973717715621</c:v>
                </c:pt>
                <c:pt idx="40538">
                  <c:v>113.87629506522387</c:v>
                </c:pt>
                <c:pt idx="40539">
                  <c:v>113.89285687417434</c:v>
                </c:pt>
                <c:pt idx="40540">
                  <c:v>113.90943436665601</c:v>
                </c:pt>
                <c:pt idx="40541">
                  <c:v>113.92599617560649</c:v>
                </c:pt>
                <c:pt idx="40542">
                  <c:v>113.94255406367415</c:v>
                </c:pt>
                <c:pt idx="40543">
                  <c:v>114.15785758003024</c:v>
                </c:pt>
                <c:pt idx="40544">
                  <c:v>114.16274300000001</c:v>
                </c:pt>
                <c:pt idx="40545">
                  <c:v>114.17572005077473</c:v>
                </c:pt>
                <c:pt idx="40546">
                  <c:v>114.16774167238913</c:v>
                </c:pt>
                <c:pt idx="40547">
                  <c:v>114.20242628040057</c:v>
                </c:pt>
                <c:pt idx="40548">
                  <c:v>114.23037175804529</c:v>
                </c:pt>
                <c:pt idx="40549">
                  <c:v>114.26206378302336</c:v>
                </c:pt>
                <c:pt idx="40550">
                  <c:v>114.24408642584645</c:v>
                </c:pt>
                <c:pt idx="40551">
                  <c:v>114.22138978259834</c:v>
                </c:pt>
                <c:pt idx="40552">
                  <c:v>114.18931809632809</c:v>
                </c:pt>
                <c:pt idx="40553">
                  <c:v>114.16586588145159</c:v>
                </c:pt>
                <c:pt idx="40554">
                  <c:v>114.1463710432666</c:v>
                </c:pt>
                <c:pt idx="40555">
                  <c:v>114.12688082033686</c:v>
                </c:pt>
                <c:pt idx="40556">
                  <c:v>114.10738598215187</c:v>
                </c:pt>
                <c:pt idx="40557">
                  <c:v>114.08789114396689</c:v>
                </c:pt>
                <c:pt idx="40558">
                  <c:v>114.06840092103715</c:v>
                </c:pt>
                <c:pt idx="40559">
                  <c:v>114.04890608285216</c:v>
                </c:pt>
                <c:pt idx="40560">
                  <c:v>114.02941124466717</c:v>
                </c:pt>
                <c:pt idx="40561">
                  <c:v>114.00992102173743</c:v>
                </c:pt>
                <c:pt idx="40562">
                  <c:v>113.99042618355244</c:v>
                </c:pt>
                <c:pt idx="40563">
                  <c:v>113.97093134536745</c:v>
                </c:pt>
                <c:pt idx="40564">
                  <c:v>113.95144112243771</c:v>
                </c:pt>
                <c:pt idx="40565">
                  <c:v>113.93194628425273</c:v>
                </c:pt>
                <c:pt idx="40566">
                  <c:v>113.91243298504672</c:v>
                </c:pt>
                <c:pt idx="40567">
                  <c:v>113.89294276211699</c:v>
                </c:pt>
                <c:pt idx="40568">
                  <c:v>113.87344792393201</c:v>
                </c:pt>
                <c:pt idx="40569">
                  <c:v>113.85395308574701</c:v>
                </c:pt>
                <c:pt idx="40570">
                  <c:v>113.83446286281728</c:v>
                </c:pt>
                <c:pt idx="40571">
                  <c:v>113.81496802463228</c:v>
                </c:pt>
                <c:pt idx="40572">
                  <c:v>113.7954731864473</c:v>
                </c:pt>
                <c:pt idx="40573">
                  <c:v>113.77598296351755</c:v>
                </c:pt>
                <c:pt idx="40574">
                  <c:v>113.75648812533257</c:v>
                </c:pt>
                <c:pt idx="40575">
                  <c:v>113.73699328714757</c:v>
                </c:pt>
                <c:pt idx="40576">
                  <c:v>113.71750306421784</c:v>
                </c:pt>
                <c:pt idx="40577">
                  <c:v>113.69800822603285</c:v>
                </c:pt>
                <c:pt idx="40578">
                  <c:v>113.67849492682686</c:v>
                </c:pt>
                <c:pt idx="40579">
                  <c:v>113.65900008864186</c:v>
                </c:pt>
                <c:pt idx="40580">
                  <c:v>113.63950986571213</c:v>
                </c:pt>
                <c:pt idx="40581">
                  <c:v>113.62001502752713</c:v>
                </c:pt>
                <c:pt idx="40582">
                  <c:v>113.60052018934215</c:v>
                </c:pt>
                <c:pt idx="40583">
                  <c:v>113.5810299664124</c:v>
                </c:pt>
                <c:pt idx="40584">
                  <c:v>113.56153512822742</c:v>
                </c:pt>
                <c:pt idx="40585">
                  <c:v>113.54204029004242</c:v>
                </c:pt>
                <c:pt idx="40586">
                  <c:v>113.52255006711269</c:v>
                </c:pt>
                <c:pt idx="40587">
                  <c:v>113.50305522892771</c:v>
                </c:pt>
                <c:pt idx="40588">
                  <c:v>113.48356039074271</c:v>
                </c:pt>
                <c:pt idx="40589">
                  <c:v>113.46407016781298</c:v>
                </c:pt>
                <c:pt idx="40590">
                  <c:v>113.44457532962798</c:v>
                </c:pt>
                <c:pt idx="40591">
                  <c:v>113.42506203042198</c:v>
                </c:pt>
                <c:pt idx="40592">
                  <c:v>113.40557180749225</c:v>
                </c:pt>
                <c:pt idx="40593">
                  <c:v>113.38607696930725</c:v>
                </c:pt>
                <c:pt idx="40594">
                  <c:v>113.36658213112227</c:v>
                </c:pt>
                <c:pt idx="40595">
                  <c:v>113.34709190819254</c:v>
                </c:pt>
                <c:pt idx="40596">
                  <c:v>113.32759707000754</c:v>
                </c:pt>
                <c:pt idx="40597">
                  <c:v>113.30810223182256</c:v>
                </c:pt>
                <c:pt idx="40598">
                  <c:v>113.28356891203813</c:v>
                </c:pt>
                <c:pt idx="40599">
                  <c:v>113.236036027897</c:v>
                </c:pt>
                <c:pt idx="40600">
                  <c:v>113.19156330829757</c:v>
                </c:pt>
                <c:pt idx="40601">
                  <c:v>113.20397199999999</c:v>
                </c:pt>
                <c:pt idx="40602">
                  <c:v>113.19211073986648</c:v>
                </c:pt>
                <c:pt idx="40603">
                  <c:v>113.1617158896042</c:v>
                </c:pt>
                <c:pt idx="40604">
                  <c:v>113.15590902288439</c:v>
                </c:pt>
                <c:pt idx="40605">
                  <c:v>113.167793</c:v>
                </c:pt>
                <c:pt idx="40606">
                  <c:v>113.14842266237483</c:v>
                </c:pt>
                <c:pt idx="40607">
                  <c:v>113.11865133690071</c:v>
                </c:pt>
                <c:pt idx="40608">
                  <c:v>113.13282849520569</c:v>
                </c:pt>
                <c:pt idx="40609">
                  <c:v>113.00056647234818</c:v>
                </c:pt>
                <c:pt idx="40610">
                  <c:v>112.99164347787563</c:v>
                </c:pt>
                <c:pt idx="40611">
                  <c:v>112.98272048340307</c:v>
                </c:pt>
                <c:pt idx="40612">
                  <c:v>112.97379960138186</c:v>
                </c:pt>
                <c:pt idx="40613">
                  <c:v>112.9648766069093</c:v>
                </c:pt>
                <c:pt idx="40614">
                  <c:v>112.95595361243674</c:v>
                </c:pt>
                <c:pt idx="40615">
                  <c:v>112.94703273041553</c:v>
                </c:pt>
                <c:pt idx="40616">
                  <c:v>112.93810973594297</c:v>
                </c:pt>
                <c:pt idx="40617">
                  <c:v>112.92918674147042</c:v>
                </c:pt>
                <c:pt idx="40618">
                  <c:v>112.9202658594492</c:v>
                </c:pt>
                <c:pt idx="40619">
                  <c:v>112.91134286497663</c:v>
                </c:pt>
                <c:pt idx="40620">
                  <c:v>112.90241142069871</c:v>
                </c:pt>
                <c:pt idx="40621">
                  <c:v>112.89348842622616</c:v>
                </c:pt>
                <c:pt idx="40622">
                  <c:v>112.88456754420494</c:v>
                </c:pt>
                <c:pt idx="40623">
                  <c:v>112.87564454973239</c:v>
                </c:pt>
                <c:pt idx="40624">
                  <c:v>112.86672155525983</c:v>
                </c:pt>
                <c:pt idx="40625">
                  <c:v>112.85780067323861</c:v>
                </c:pt>
                <c:pt idx="40626">
                  <c:v>112.84887767876604</c:v>
                </c:pt>
                <c:pt idx="40627">
                  <c:v>112.83995468429349</c:v>
                </c:pt>
                <c:pt idx="40628">
                  <c:v>112.83103380227227</c:v>
                </c:pt>
                <c:pt idx="40629">
                  <c:v>112.82211080779972</c:v>
                </c:pt>
                <c:pt idx="40630">
                  <c:v>112.81318781332716</c:v>
                </c:pt>
                <c:pt idx="40631">
                  <c:v>112.80426693130595</c:v>
                </c:pt>
                <c:pt idx="40632">
                  <c:v>112.79533548702803</c:v>
                </c:pt>
                <c:pt idx="40633">
                  <c:v>112.78641249255546</c:v>
                </c:pt>
                <c:pt idx="40634">
                  <c:v>112.77749161053426</c:v>
                </c:pt>
                <c:pt idx="40635">
                  <c:v>112.76856861606169</c:v>
                </c:pt>
                <c:pt idx="40636">
                  <c:v>112.75964562158913</c:v>
                </c:pt>
                <c:pt idx="40637">
                  <c:v>112.75072473956791</c:v>
                </c:pt>
                <c:pt idx="40638">
                  <c:v>112.74180174509536</c:v>
                </c:pt>
                <c:pt idx="40639">
                  <c:v>112.7328787506228</c:v>
                </c:pt>
                <c:pt idx="40640">
                  <c:v>112.72395786860159</c:v>
                </c:pt>
                <c:pt idx="40641">
                  <c:v>112.71503487412903</c:v>
                </c:pt>
                <c:pt idx="40642">
                  <c:v>112.70611187965648</c:v>
                </c:pt>
                <c:pt idx="40643">
                  <c:v>112.69719099763526</c:v>
                </c:pt>
                <c:pt idx="40644">
                  <c:v>112.6882680031627</c:v>
                </c:pt>
                <c:pt idx="40645">
                  <c:v>112.67933655888477</c:v>
                </c:pt>
                <c:pt idx="40646">
                  <c:v>112.67041356441221</c:v>
                </c:pt>
                <c:pt idx="40647">
                  <c:v>112.661492682391</c:v>
                </c:pt>
                <c:pt idx="40648">
                  <c:v>112.65256968791844</c:v>
                </c:pt>
                <c:pt idx="40649">
                  <c:v>112.64364669344589</c:v>
                </c:pt>
                <c:pt idx="40650">
                  <c:v>112.63472581142467</c:v>
                </c:pt>
                <c:pt idx="40651">
                  <c:v>112.62580281695212</c:v>
                </c:pt>
                <c:pt idx="40652">
                  <c:v>112.61687982247956</c:v>
                </c:pt>
                <c:pt idx="40653">
                  <c:v>112.60795894045835</c:v>
                </c:pt>
                <c:pt idx="40654">
                  <c:v>112.60700199999999</c:v>
                </c:pt>
                <c:pt idx="40655">
                  <c:v>112.62339255793991</c:v>
                </c:pt>
                <c:pt idx="40656">
                  <c:v>112.625092</c:v>
                </c:pt>
                <c:pt idx="40657">
                  <c:v>112.625092</c:v>
                </c:pt>
                <c:pt idx="40658">
                  <c:v>112.67544486599904</c:v>
                </c:pt>
                <c:pt idx="40659">
                  <c:v>112.64553547854076</c:v>
                </c:pt>
                <c:pt idx="40660">
                  <c:v>112.67724813253874</c:v>
                </c:pt>
                <c:pt idx="40661">
                  <c:v>112.62786063137816</c:v>
                </c:pt>
                <c:pt idx="40662">
                  <c:v>112.60779996137339</c:v>
                </c:pt>
                <c:pt idx="40663">
                  <c:v>112.58860358723763</c:v>
                </c:pt>
                <c:pt idx="40664">
                  <c:v>112.56936246430912</c:v>
                </c:pt>
                <c:pt idx="40665">
                  <c:v>112.55012589657071</c:v>
                </c:pt>
                <c:pt idx="40666">
                  <c:v>112.53088477364221</c:v>
                </c:pt>
                <c:pt idx="40667">
                  <c:v>112.51164365071371</c:v>
                </c:pt>
                <c:pt idx="40668">
                  <c:v>112.49240708297529</c:v>
                </c:pt>
                <c:pt idx="40669">
                  <c:v>112.47316596004679</c:v>
                </c:pt>
                <c:pt idx="40670">
                  <c:v>112.45390661635794</c:v>
                </c:pt>
                <c:pt idx="40671">
                  <c:v>112.43466549342943</c:v>
                </c:pt>
                <c:pt idx="40672">
                  <c:v>112.41542892569102</c:v>
                </c:pt>
                <c:pt idx="40673">
                  <c:v>112.39618780276251</c:v>
                </c:pt>
                <c:pt idx="40674">
                  <c:v>112.37694667983401</c:v>
                </c:pt>
                <c:pt idx="40675">
                  <c:v>112.3577101120956</c:v>
                </c:pt>
                <c:pt idx="40676">
                  <c:v>112.3384689891671</c:v>
                </c:pt>
                <c:pt idx="40677">
                  <c:v>112.31922786623859</c:v>
                </c:pt>
                <c:pt idx="40678">
                  <c:v>112.29999129850017</c:v>
                </c:pt>
                <c:pt idx="40679">
                  <c:v>112.28075017557167</c:v>
                </c:pt>
                <c:pt idx="40680">
                  <c:v>112.26150905264316</c:v>
                </c:pt>
                <c:pt idx="40681">
                  <c:v>112.24227248490476</c:v>
                </c:pt>
                <c:pt idx="40682">
                  <c:v>112.2230131412159</c:v>
                </c:pt>
                <c:pt idx="40683">
                  <c:v>112.2037720182874</c:v>
                </c:pt>
                <c:pt idx="40684">
                  <c:v>112.18453545054898</c:v>
                </c:pt>
                <c:pt idx="40685">
                  <c:v>112.16529432762049</c:v>
                </c:pt>
                <c:pt idx="40686">
                  <c:v>112.14605320469198</c:v>
                </c:pt>
                <c:pt idx="40687">
                  <c:v>112.12681663695356</c:v>
                </c:pt>
                <c:pt idx="40688">
                  <c:v>112.10757551402506</c:v>
                </c:pt>
                <c:pt idx="40689">
                  <c:v>112.08833439109655</c:v>
                </c:pt>
                <c:pt idx="40690">
                  <c:v>112.06909782335813</c:v>
                </c:pt>
                <c:pt idx="40691">
                  <c:v>112.04985670042964</c:v>
                </c:pt>
                <c:pt idx="40692">
                  <c:v>112.03061557750114</c:v>
                </c:pt>
                <c:pt idx="40693">
                  <c:v>112.01137900976272</c:v>
                </c:pt>
                <c:pt idx="40694">
                  <c:v>111.99213788683421</c:v>
                </c:pt>
                <c:pt idx="40695">
                  <c:v>111.97287854314537</c:v>
                </c:pt>
                <c:pt idx="40696">
                  <c:v>111.95363742021686</c:v>
                </c:pt>
                <c:pt idx="40697">
                  <c:v>111.93440085247845</c:v>
                </c:pt>
                <c:pt idx="40698">
                  <c:v>111.91515972954994</c:v>
                </c:pt>
                <c:pt idx="40699">
                  <c:v>111.89591860662144</c:v>
                </c:pt>
                <c:pt idx="40700">
                  <c:v>111.87668203888302</c:v>
                </c:pt>
                <c:pt idx="40701">
                  <c:v>111.85744091595453</c:v>
                </c:pt>
                <c:pt idx="40702">
                  <c:v>111.83819979302602</c:v>
                </c:pt>
                <c:pt idx="40703">
                  <c:v>111.8189632252876</c:v>
                </c:pt>
                <c:pt idx="40704">
                  <c:v>111.7997221023591</c:v>
                </c:pt>
                <c:pt idx="40705">
                  <c:v>111.78048097943059</c:v>
                </c:pt>
                <c:pt idx="40706">
                  <c:v>111.76124441169218</c:v>
                </c:pt>
                <c:pt idx="40707">
                  <c:v>111.74198506800333</c:v>
                </c:pt>
                <c:pt idx="40708">
                  <c:v>111.72359089413447</c:v>
                </c:pt>
                <c:pt idx="40709">
                  <c:v>111.70537960071513</c:v>
                </c:pt>
                <c:pt idx="40710">
                  <c:v>111.65647364282309</c:v>
                </c:pt>
                <c:pt idx="40711">
                  <c:v>111.67919253556086</c:v>
                </c:pt>
                <c:pt idx="40712">
                  <c:v>111.66881588589804</c:v>
                </c:pt>
                <c:pt idx="40713">
                  <c:v>111.60343671275328</c:v>
                </c:pt>
                <c:pt idx="40714">
                  <c:v>111.62564128707677</c:v>
                </c:pt>
                <c:pt idx="40715">
                  <c:v>111.61415571554602</c:v>
                </c:pt>
                <c:pt idx="40716">
                  <c:v>111.56630924209452</c:v>
                </c:pt>
                <c:pt idx="40717">
                  <c:v>111.55558924538138</c:v>
                </c:pt>
                <c:pt idx="40718">
                  <c:v>111.54486671018927</c:v>
                </c:pt>
                <c:pt idx="40719">
                  <c:v>111.53413402108126</c:v>
                </c:pt>
                <c:pt idx="40720">
                  <c:v>111.52341148588914</c:v>
                </c:pt>
                <c:pt idx="40721">
                  <c:v>111.51269148917601</c:v>
                </c:pt>
                <c:pt idx="40722">
                  <c:v>111.5019689539839</c:v>
                </c:pt>
                <c:pt idx="40723">
                  <c:v>111.49124641879179</c:v>
                </c:pt>
                <c:pt idx="40724">
                  <c:v>111.48052642207865</c:v>
                </c:pt>
                <c:pt idx="40725">
                  <c:v>111.46980388688654</c:v>
                </c:pt>
                <c:pt idx="40726">
                  <c:v>111.40546359877592</c:v>
                </c:pt>
                <c:pt idx="40727">
                  <c:v>111.39474106358381</c:v>
                </c:pt>
                <c:pt idx="40728">
                  <c:v>111.38402106687067</c:v>
                </c:pt>
                <c:pt idx="40729">
                  <c:v>111.37329853167856</c:v>
                </c:pt>
                <c:pt idx="40730">
                  <c:v>111.36257599648646</c:v>
                </c:pt>
                <c:pt idx="40731">
                  <c:v>111.35185599977332</c:v>
                </c:pt>
                <c:pt idx="40732">
                  <c:v>111.3411334645812</c:v>
                </c:pt>
                <c:pt idx="40733">
                  <c:v>111.33041092938909</c:v>
                </c:pt>
                <c:pt idx="40734">
                  <c:v>111.31969093267595</c:v>
                </c:pt>
                <c:pt idx="40735">
                  <c:v>111.30896839748384</c:v>
                </c:pt>
                <c:pt idx="40736">
                  <c:v>111.29824586229174</c:v>
                </c:pt>
                <c:pt idx="40737">
                  <c:v>111.2875258655786</c:v>
                </c:pt>
                <c:pt idx="40738">
                  <c:v>111.27680333038649</c:v>
                </c:pt>
                <c:pt idx="40739">
                  <c:v>111.26607064127847</c:v>
                </c:pt>
                <c:pt idx="40740">
                  <c:v>111.25534810608636</c:v>
                </c:pt>
                <c:pt idx="40741">
                  <c:v>111.24462810937322</c:v>
                </c:pt>
                <c:pt idx="40742">
                  <c:v>111.23390557418111</c:v>
                </c:pt>
                <c:pt idx="40743">
                  <c:v>111.22318303898901</c:v>
                </c:pt>
                <c:pt idx="40744">
                  <c:v>111.21246304227586</c:v>
                </c:pt>
                <c:pt idx="40745">
                  <c:v>111.20174050708376</c:v>
                </c:pt>
                <c:pt idx="40746">
                  <c:v>111.19101797189164</c:v>
                </c:pt>
                <c:pt idx="40747">
                  <c:v>111.1802979751785</c:v>
                </c:pt>
                <c:pt idx="40748">
                  <c:v>111.16957543998639</c:v>
                </c:pt>
                <c:pt idx="40749">
                  <c:v>111.15885290479429</c:v>
                </c:pt>
                <c:pt idx="40750">
                  <c:v>111.14813290808115</c:v>
                </c:pt>
                <c:pt idx="40751">
                  <c:v>111.13740021897313</c:v>
                </c:pt>
                <c:pt idx="40752">
                  <c:v>111.12667768378103</c:v>
                </c:pt>
                <c:pt idx="40753">
                  <c:v>111.11595768706789</c:v>
                </c:pt>
                <c:pt idx="40754">
                  <c:v>111.10503421936099</c:v>
                </c:pt>
                <c:pt idx="40755">
                  <c:v>111.08680134445768</c:v>
                </c:pt>
                <c:pt idx="40756">
                  <c:v>111.07006557510729</c:v>
                </c:pt>
                <c:pt idx="40757">
                  <c:v>111.08221634620887</c:v>
                </c:pt>
                <c:pt idx="40758">
                  <c:v>110.98187029749703</c:v>
                </c:pt>
                <c:pt idx="40759">
                  <c:v>111.03315000000001</c:v>
                </c:pt>
                <c:pt idx="40760">
                  <c:v>111.03065697877922</c:v>
                </c:pt>
                <c:pt idx="40761">
                  <c:v>110.99421926371006</c:v>
                </c:pt>
                <c:pt idx="40762">
                  <c:v>110.96379417854588</c:v>
                </c:pt>
                <c:pt idx="40763">
                  <c:v>110.9937193862354</c:v>
                </c:pt>
                <c:pt idx="40764">
                  <c:v>110.95725301223874</c:v>
                </c:pt>
                <c:pt idx="40765">
                  <c:v>110.92082113812286</c:v>
                </c:pt>
                <c:pt idx="40766">
                  <c:v>110.8924887680019</c:v>
                </c:pt>
                <c:pt idx="40767">
                  <c:v>110.9224696609442</c:v>
                </c:pt>
                <c:pt idx="40768">
                  <c:v>110.86270848125763</c:v>
                </c:pt>
                <c:pt idx="40769">
                  <c:v>110.86472646379646</c:v>
                </c:pt>
                <c:pt idx="40770">
                  <c:v>110.86674492419047</c:v>
                </c:pt>
                <c:pt idx="40771">
                  <c:v>110.8687633845845</c:v>
                </c:pt>
                <c:pt idx="40772">
                  <c:v>110.87078136712333</c:v>
                </c:pt>
                <c:pt idx="40773">
                  <c:v>110.87279982751734</c:v>
                </c:pt>
                <c:pt idx="40774">
                  <c:v>110.87481828791137</c:v>
                </c:pt>
                <c:pt idx="40775">
                  <c:v>110.8768362704502</c:v>
                </c:pt>
                <c:pt idx="40776">
                  <c:v>110.87885473084421</c:v>
                </c:pt>
                <c:pt idx="40777">
                  <c:v>110.88087510265908</c:v>
                </c:pt>
                <c:pt idx="40778">
                  <c:v>110.8828935630531</c:v>
                </c:pt>
                <c:pt idx="40779">
                  <c:v>110.88491154559192</c:v>
                </c:pt>
                <c:pt idx="40780">
                  <c:v>110.88693000598595</c:v>
                </c:pt>
                <c:pt idx="40781">
                  <c:v>110.88894846637997</c:v>
                </c:pt>
                <c:pt idx="40782">
                  <c:v>110.89096644891879</c:v>
                </c:pt>
                <c:pt idx="40783">
                  <c:v>110.89298490931282</c:v>
                </c:pt>
                <c:pt idx="40784">
                  <c:v>110.89500336970684</c:v>
                </c:pt>
                <c:pt idx="40785">
                  <c:v>110.89702135224566</c:v>
                </c:pt>
                <c:pt idx="40786">
                  <c:v>110.89903981263969</c:v>
                </c:pt>
                <c:pt idx="40787">
                  <c:v>110.90105827303371</c:v>
                </c:pt>
                <c:pt idx="40788">
                  <c:v>110.90307625557253</c:v>
                </c:pt>
                <c:pt idx="40789">
                  <c:v>110.90509662738738</c:v>
                </c:pt>
                <c:pt idx="40790">
                  <c:v>110.90711508778141</c:v>
                </c:pt>
                <c:pt idx="40791">
                  <c:v>110.90913307032022</c:v>
                </c:pt>
                <c:pt idx="40792">
                  <c:v>110.91115153071425</c:v>
                </c:pt>
                <c:pt idx="40793">
                  <c:v>110.91316999110828</c:v>
                </c:pt>
                <c:pt idx="40794">
                  <c:v>110.91518797364709</c:v>
                </c:pt>
                <c:pt idx="40795">
                  <c:v>110.91720643404112</c:v>
                </c:pt>
                <c:pt idx="40796">
                  <c:v>110.91922489443515</c:v>
                </c:pt>
                <c:pt idx="40797">
                  <c:v>110.92124287697396</c:v>
                </c:pt>
                <c:pt idx="40798">
                  <c:v>110.92326133736799</c:v>
                </c:pt>
                <c:pt idx="40799">
                  <c:v>110.92527979776202</c:v>
                </c:pt>
                <c:pt idx="40800">
                  <c:v>110.92729778030083</c:v>
                </c:pt>
                <c:pt idx="40801">
                  <c:v>110.92931624069486</c:v>
                </c:pt>
                <c:pt idx="40802">
                  <c:v>110.93133661250971</c:v>
                </c:pt>
                <c:pt idx="40803">
                  <c:v>110.93335507290374</c:v>
                </c:pt>
                <c:pt idx="40804">
                  <c:v>110.93537305544255</c:v>
                </c:pt>
                <c:pt idx="40805">
                  <c:v>110.93739151583658</c:v>
                </c:pt>
                <c:pt idx="40806">
                  <c:v>110.93940997623061</c:v>
                </c:pt>
                <c:pt idx="40807">
                  <c:v>110.94142795876942</c:v>
                </c:pt>
                <c:pt idx="40808">
                  <c:v>110.94934624034335</c:v>
                </c:pt>
                <c:pt idx="40809">
                  <c:v>110.9472612167382</c:v>
                </c:pt>
                <c:pt idx="40810">
                  <c:v>110.93151263694875</c:v>
                </c:pt>
                <c:pt idx="40811">
                  <c:v>110.93569364115403</c:v>
                </c:pt>
                <c:pt idx="40812">
                  <c:v>110.89605145922746</c:v>
                </c:pt>
                <c:pt idx="40813">
                  <c:v>110.85953449821216</c:v>
                </c:pt>
                <c:pt idx="40814">
                  <c:v>110.87035400000001</c:v>
                </c:pt>
                <c:pt idx="40815">
                  <c:v>110.87035400000001</c:v>
                </c:pt>
                <c:pt idx="40816">
                  <c:v>110.86268677234804</c:v>
                </c:pt>
                <c:pt idx="40817">
                  <c:v>110.84963577499599</c:v>
                </c:pt>
                <c:pt idx="40818">
                  <c:v>110.84349209905965</c:v>
                </c:pt>
                <c:pt idx="40819">
                  <c:v>110.83734987759203</c:v>
                </c:pt>
                <c:pt idx="40820">
                  <c:v>110.83120620165568</c:v>
                </c:pt>
                <c:pt idx="40821">
                  <c:v>110.82506252571933</c:v>
                </c:pt>
                <c:pt idx="40822">
                  <c:v>110.81892030425172</c:v>
                </c:pt>
                <c:pt idx="40823">
                  <c:v>110.77700285458879</c:v>
                </c:pt>
                <c:pt idx="40824">
                  <c:v>110.70413575679542</c:v>
                </c:pt>
                <c:pt idx="40825">
                  <c:v>110.66267256695993</c:v>
                </c:pt>
                <c:pt idx="40826">
                  <c:v>110.64688314760508</c:v>
                </c:pt>
                <c:pt idx="40827">
                  <c:v>110.63107877614858</c:v>
                </c:pt>
                <c:pt idx="40828">
                  <c:v>110.61528935679375</c:v>
                </c:pt>
                <c:pt idx="40829">
                  <c:v>110.59950367546432</c:v>
                </c:pt>
                <c:pt idx="40830">
                  <c:v>110.58371425610949</c:v>
                </c:pt>
                <c:pt idx="40831">
                  <c:v>110.56792483675464</c:v>
                </c:pt>
                <c:pt idx="40832">
                  <c:v>110.55213915542522</c:v>
                </c:pt>
                <c:pt idx="40833">
                  <c:v>110.53634973607038</c:v>
                </c:pt>
                <c:pt idx="40834">
                  <c:v>110.52056405474096</c:v>
                </c:pt>
                <c:pt idx="40835">
                  <c:v>110.50477463538613</c:v>
                </c:pt>
                <c:pt idx="40836">
                  <c:v>110.48898521603128</c:v>
                </c:pt>
                <c:pt idx="40837">
                  <c:v>110.47319953470186</c:v>
                </c:pt>
                <c:pt idx="40838">
                  <c:v>110.45741011534702</c:v>
                </c:pt>
                <c:pt idx="40839">
                  <c:v>110.44160574389052</c:v>
                </c:pt>
                <c:pt idx="40840">
                  <c:v>110.42581632453567</c:v>
                </c:pt>
                <c:pt idx="40841">
                  <c:v>110.41003064320626</c:v>
                </c:pt>
                <c:pt idx="40842">
                  <c:v>110.39424122385142</c:v>
                </c:pt>
                <c:pt idx="40843">
                  <c:v>110.37845180449658</c:v>
                </c:pt>
                <c:pt idx="40844">
                  <c:v>110.36266612316716</c:v>
                </c:pt>
                <c:pt idx="40845">
                  <c:v>110.34687670381231</c:v>
                </c:pt>
                <c:pt idx="40846">
                  <c:v>110.33108728445748</c:v>
                </c:pt>
                <c:pt idx="40847">
                  <c:v>110.31530160312805</c:v>
                </c:pt>
                <c:pt idx="40848">
                  <c:v>110.29951218377322</c:v>
                </c:pt>
                <c:pt idx="40849">
                  <c:v>110.28372276441837</c:v>
                </c:pt>
                <c:pt idx="40850">
                  <c:v>110.26793708308895</c:v>
                </c:pt>
                <c:pt idx="40851">
                  <c:v>110.25214766373411</c:v>
                </c:pt>
                <c:pt idx="40852">
                  <c:v>110.23634329227761</c:v>
                </c:pt>
                <c:pt idx="40853">
                  <c:v>110.22055387292278</c:v>
                </c:pt>
                <c:pt idx="40854">
                  <c:v>110.20476819159335</c:v>
                </c:pt>
                <c:pt idx="40855">
                  <c:v>110.28426784525513</c:v>
                </c:pt>
                <c:pt idx="40856">
                  <c:v>110.28156047461263</c:v>
                </c:pt>
                <c:pt idx="40857">
                  <c:v>110.25923899475441</c:v>
                </c:pt>
                <c:pt idx="40858">
                  <c:v>110.24101731592752</c:v>
                </c:pt>
                <c:pt idx="40859">
                  <c:v>110.25155933516091</c:v>
                </c:pt>
                <c:pt idx="40860">
                  <c:v>110.28429451359085</c:v>
                </c:pt>
                <c:pt idx="40861">
                  <c:v>110.27683095708154</c:v>
                </c:pt>
                <c:pt idx="40862">
                  <c:v>110.30288840476759</c:v>
                </c:pt>
                <c:pt idx="40863">
                  <c:v>110.32443939175012</c:v>
                </c:pt>
                <c:pt idx="40864">
                  <c:v>110.33215307135876</c:v>
                </c:pt>
                <c:pt idx="40865">
                  <c:v>110.33761829873878</c:v>
                </c:pt>
                <c:pt idx="40866">
                  <c:v>110.34308223226761</c:v>
                </c:pt>
                <c:pt idx="40867">
                  <c:v>110.34854745964762</c:v>
                </c:pt>
                <c:pt idx="40868">
                  <c:v>110.35401268702763</c:v>
                </c:pt>
                <c:pt idx="40869">
                  <c:v>110.35947662055648</c:v>
                </c:pt>
                <c:pt idx="40870">
                  <c:v>110.36494184793649</c:v>
                </c:pt>
                <c:pt idx="40871">
                  <c:v>110.37040707531651</c:v>
                </c:pt>
                <c:pt idx="40872">
                  <c:v>110.37587100884534</c:v>
                </c:pt>
                <c:pt idx="40873">
                  <c:v>110.38133623622535</c:v>
                </c:pt>
                <c:pt idx="40874">
                  <c:v>110.39821197854077</c:v>
                </c:pt>
                <c:pt idx="40875">
                  <c:v>110.44927446924177</c:v>
                </c:pt>
                <c:pt idx="40876">
                  <c:v>110.454269</c:v>
                </c:pt>
                <c:pt idx="40877">
                  <c:v>110.487661682165</c:v>
                </c:pt>
                <c:pt idx="40878">
                  <c:v>110.490448</c:v>
                </c:pt>
                <c:pt idx="40879">
                  <c:v>110.45655444338497</c:v>
                </c:pt>
                <c:pt idx="40880">
                  <c:v>110.47134537339055</c:v>
                </c:pt>
                <c:pt idx="40881">
                  <c:v>110.50676001669052</c:v>
                </c:pt>
                <c:pt idx="40882">
                  <c:v>110.49121123075089</c:v>
                </c:pt>
                <c:pt idx="40883">
                  <c:v>110.48043426982218</c:v>
                </c:pt>
                <c:pt idx="40884">
                  <c:v>110.4699850524906</c:v>
                </c:pt>
                <c:pt idx="40885">
                  <c:v>110.45953336080018</c:v>
                </c:pt>
                <c:pt idx="40886">
                  <c:v>110.44908166910977</c:v>
                </c:pt>
                <c:pt idx="40887">
                  <c:v>110.43863245177819</c:v>
                </c:pt>
                <c:pt idx="40888">
                  <c:v>110.27139796165508</c:v>
                </c:pt>
                <c:pt idx="40889">
                  <c:v>110.26094626996466</c:v>
                </c:pt>
                <c:pt idx="40890">
                  <c:v>110.25049457827426</c:v>
                </c:pt>
                <c:pt idx="40891">
                  <c:v>110.24004536094266</c:v>
                </c:pt>
                <c:pt idx="40892">
                  <c:v>110.22959366925225</c:v>
                </c:pt>
                <c:pt idx="40893">
                  <c:v>110.21914197756183</c:v>
                </c:pt>
                <c:pt idx="40894">
                  <c:v>110.20869276023025</c:v>
                </c:pt>
                <c:pt idx="40895">
                  <c:v>110.19824106853984</c:v>
                </c:pt>
                <c:pt idx="40896">
                  <c:v>110.18778937684942</c:v>
                </c:pt>
                <c:pt idx="40897">
                  <c:v>110.17734015951784</c:v>
                </c:pt>
                <c:pt idx="40898">
                  <c:v>110.16688846782742</c:v>
                </c:pt>
                <c:pt idx="40899">
                  <c:v>110.15642687870169</c:v>
                </c:pt>
                <c:pt idx="40900">
                  <c:v>110.14597518701129</c:v>
                </c:pt>
                <c:pt idx="40901">
                  <c:v>110.1355259696797</c:v>
                </c:pt>
                <c:pt idx="40902">
                  <c:v>110.12507427798928</c:v>
                </c:pt>
                <c:pt idx="40903">
                  <c:v>110.11462258629888</c:v>
                </c:pt>
                <c:pt idx="40904">
                  <c:v>110.10417336896728</c:v>
                </c:pt>
                <c:pt idx="40905">
                  <c:v>110.09372167727687</c:v>
                </c:pt>
                <c:pt idx="40906">
                  <c:v>110.08326998558645</c:v>
                </c:pt>
                <c:pt idx="40907">
                  <c:v>110.07282076825487</c:v>
                </c:pt>
                <c:pt idx="40908">
                  <c:v>110.06236907656447</c:v>
                </c:pt>
                <c:pt idx="40909">
                  <c:v>110.04866287267525</c:v>
                </c:pt>
                <c:pt idx="40910">
                  <c:v>110.038208</c:v>
                </c:pt>
                <c:pt idx="40911">
                  <c:v>110.06185780448259</c:v>
                </c:pt>
                <c:pt idx="40912">
                  <c:v>110.06837831950405</c:v>
                </c:pt>
                <c:pt idx="40913">
                  <c:v>110.02189553242727</c:v>
                </c:pt>
                <c:pt idx="40914">
                  <c:v>110.01859630846245</c:v>
                </c:pt>
                <c:pt idx="40915">
                  <c:v>110.04661847925608</c:v>
                </c:pt>
                <c:pt idx="40916">
                  <c:v>110.056297</c:v>
                </c:pt>
                <c:pt idx="40917">
                  <c:v>110.03897123075089</c:v>
                </c:pt>
                <c:pt idx="40918">
                  <c:v>110.00756142152588</c:v>
                </c:pt>
                <c:pt idx="40919">
                  <c:v>109.98154049223433</c:v>
                </c:pt>
                <c:pt idx="40920">
                  <c:v>109.95551340122616</c:v>
                </c:pt>
                <c:pt idx="40921">
                  <c:v>109.92948631021798</c:v>
                </c:pt>
                <c:pt idx="40922">
                  <c:v>109.90346538092643</c:v>
                </c:pt>
                <c:pt idx="40923">
                  <c:v>109.87743828991826</c:v>
                </c:pt>
                <c:pt idx="40924">
                  <c:v>109.85138655204361</c:v>
                </c:pt>
                <c:pt idx="40925">
                  <c:v>109.82951469098712</c:v>
                </c:pt>
                <c:pt idx="40926">
                  <c:v>109.84076324678112</c:v>
                </c:pt>
                <c:pt idx="40927">
                  <c:v>109.8274558340882</c:v>
                </c:pt>
                <c:pt idx="40928">
                  <c:v>109.82318320267049</c:v>
                </c:pt>
                <c:pt idx="40929">
                  <c:v>109.82901003433477</c:v>
                </c:pt>
                <c:pt idx="40930">
                  <c:v>109.81079366865316</c:v>
                </c:pt>
                <c:pt idx="40931">
                  <c:v>109.77166680400572</c:v>
                </c:pt>
                <c:pt idx="40932">
                  <c:v>109.7699244880782</c:v>
                </c:pt>
                <c:pt idx="40933">
                  <c:v>109.7421146533969</c:v>
                </c:pt>
                <c:pt idx="40934">
                  <c:v>109.71671391954024</c:v>
                </c:pt>
                <c:pt idx="40935">
                  <c:v>109.7236551724138</c:v>
                </c:pt>
                <c:pt idx="40936">
                  <c:v>109.73059806896552</c:v>
                </c:pt>
                <c:pt idx="40937">
                  <c:v>109.73754754022988</c:v>
                </c:pt>
                <c:pt idx="40938">
                  <c:v>109.74448879310344</c:v>
                </c:pt>
                <c:pt idx="40939">
                  <c:v>109.72776249606675</c:v>
                </c:pt>
                <c:pt idx="40940">
                  <c:v>109.72298804434907</c:v>
                </c:pt>
                <c:pt idx="40941">
                  <c:v>109.74510180591321</c:v>
                </c:pt>
                <c:pt idx="40942">
                  <c:v>109.72734472079161</c:v>
                </c:pt>
                <c:pt idx="40943">
                  <c:v>109.71872832610251</c:v>
                </c:pt>
                <c:pt idx="40944">
                  <c:v>109.6916579554125</c:v>
                </c:pt>
                <c:pt idx="40945">
                  <c:v>109.68930051812113</c:v>
                </c:pt>
                <c:pt idx="40946">
                  <c:v>109.65041349475482</c:v>
                </c:pt>
                <c:pt idx="40947">
                  <c:v>109.63219963053916</c:v>
                </c:pt>
                <c:pt idx="40948">
                  <c:v>109.61398145330806</c:v>
                </c:pt>
                <c:pt idx="40949">
                  <c:v>109.59574602401518</c:v>
                </c:pt>
                <c:pt idx="40950">
                  <c:v>109.57752784678408</c:v>
                </c:pt>
                <c:pt idx="40951">
                  <c:v>109.55931398256841</c:v>
                </c:pt>
                <c:pt idx="40952">
                  <c:v>109.54109580533731</c:v>
                </c:pt>
                <c:pt idx="40953">
                  <c:v>109.52287762810622</c:v>
                </c:pt>
                <c:pt idx="40954">
                  <c:v>109.50466376389055</c:v>
                </c:pt>
                <c:pt idx="40955">
                  <c:v>109.48644558665944</c:v>
                </c:pt>
                <c:pt idx="40956">
                  <c:v>109.46822740942835</c:v>
                </c:pt>
                <c:pt idx="40957">
                  <c:v>109.45001354521268</c:v>
                </c:pt>
                <c:pt idx="40958">
                  <c:v>109.43179536798158</c:v>
                </c:pt>
                <c:pt idx="40959">
                  <c:v>109.41357719075047</c:v>
                </c:pt>
                <c:pt idx="40960">
                  <c:v>109.39536332653482</c:v>
                </c:pt>
                <c:pt idx="40961">
                  <c:v>109.37714514930371</c:v>
                </c:pt>
                <c:pt idx="40962">
                  <c:v>109.35890972001084</c:v>
                </c:pt>
                <c:pt idx="40963">
                  <c:v>109.34069585579518</c:v>
                </c:pt>
                <c:pt idx="40964">
                  <c:v>109.32247767856408</c:v>
                </c:pt>
                <c:pt idx="40965">
                  <c:v>109.30425950133298</c:v>
                </c:pt>
                <c:pt idx="40966">
                  <c:v>109.28604563711731</c:v>
                </c:pt>
                <c:pt idx="40967">
                  <c:v>109.26782745988622</c:v>
                </c:pt>
                <c:pt idx="40968">
                  <c:v>109.24960928265511</c:v>
                </c:pt>
                <c:pt idx="40969">
                  <c:v>109.23139541843945</c:v>
                </c:pt>
                <c:pt idx="40970">
                  <c:v>109.21317724120834</c:v>
                </c:pt>
                <c:pt idx="40971">
                  <c:v>109.19495906397725</c:v>
                </c:pt>
                <c:pt idx="40972">
                  <c:v>109.17674519976158</c:v>
                </c:pt>
                <c:pt idx="40973">
                  <c:v>109.15852702253048</c:v>
                </c:pt>
                <c:pt idx="40974">
                  <c:v>109.14029159323761</c:v>
                </c:pt>
                <c:pt idx="40975">
                  <c:v>109.1220734160065</c:v>
                </c:pt>
                <c:pt idx="40976">
                  <c:v>109.10385955179085</c:v>
                </c:pt>
                <c:pt idx="40977">
                  <c:v>109.08564137455974</c:v>
                </c:pt>
                <c:pt idx="40978">
                  <c:v>109.06742319732864</c:v>
                </c:pt>
                <c:pt idx="40979">
                  <c:v>109.04920933311298</c:v>
                </c:pt>
                <c:pt idx="40980">
                  <c:v>109.03099115588188</c:v>
                </c:pt>
                <c:pt idx="40981">
                  <c:v>109.01277297865077</c:v>
                </c:pt>
                <c:pt idx="40982">
                  <c:v>108.99455911443512</c:v>
                </c:pt>
                <c:pt idx="40983">
                  <c:v>108.97634093720401</c:v>
                </c:pt>
                <c:pt idx="40984">
                  <c:v>108.95812275997291</c:v>
                </c:pt>
                <c:pt idx="40985">
                  <c:v>108.93990889575726</c:v>
                </c:pt>
                <c:pt idx="40986">
                  <c:v>108.92169071852615</c:v>
                </c:pt>
                <c:pt idx="40987">
                  <c:v>108.90345528923328</c:v>
                </c:pt>
                <c:pt idx="40988">
                  <c:v>108.88524142501761</c:v>
                </c:pt>
                <c:pt idx="40989">
                  <c:v>108.86702324778651</c:v>
                </c:pt>
                <c:pt idx="40990">
                  <c:v>108.83527482212685</c:v>
                </c:pt>
                <c:pt idx="40991">
                  <c:v>108.83981216785884</c:v>
                </c:pt>
                <c:pt idx="40992">
                  <c:v>108.81668269034564</c:v>
                </c:pt>
                <c:pt idx="40993">
                  <c:v>108.80806699999999</c:v>
                </c:pt>
                <c:pt idx="40994">
                  <c:v>108.80806699999999</c:v>
                </c:pt>
                <c:pt idx="40995">
                  <c:v>108.79390626674613</c:v>
                </c:pt>
                <c:pt idx="40996">
                  <c:v>108.76139883285646</c:v>
                </c:pt>
                <c:pt idx="40997">
                  <c:v>108.73938473247496</c:v>
                </c:pt>
                <c:pt idx="40998">
                  <c:v>108.72116634048641</c:v>
                </c:pt>
                <c:pt idx="40999">
                  <c:v>108.7079674350551</c:v>
                </c:pt>
                <c:pt idx="41000">
                  <c:v>108.69599542732543</c:v>
                </c:pt>
                <c:pt idx="41001">
                  <c:v>108.68402625387789</c:v>
                </c:pt>
                <c:pt idx="41002">
                  <c:v>108.67205424614822</c:v>
                </c:pt>
                <c:pt idx="41003">
                  <c:v>108.663353</c:v>
                </c:pt>
                <c:pt idx="41004">
                  <c:v>108.65825495565093</c:v>
                </c:pt>
                <c:pt idx="41005">
                  <c:v>108.63480883834048</c:v>
                </c:pt>
                <c:pt idx="41006">
                  <c:v>108.63050750154946</c:v>
                </c:pt>
                <c:pt idx="41007">
                  <c:v>108.675952511909</c:v>
                </c:pt>
                <c:pt idx="41008">
                  <c:v>108.65769456096695</c:v>
                </c:pt>
                <c:pt idx="41009">
                  <c:v>108.63943661002489</c:v>
                </c:pt>
                <c:pt idx="41010">
                  <c:v>108.62118298151441</c:v>
                </c:pt>
                <c:pt idx="41011">
                  <c:v>108.60292503057235</c:v>
                </c:pt>
                <c:pt idx="41012">
                  <c:v>108.58464978990402</c:v>
                </c:pt>
                <c:pt idx="41013">
                  <c:v>108.56639616139354</c:v>
                </c:pt>
                <c:pt idx="41014">
                  <c:v>108.54813821045148</c:v>
                </c:pt>
                <c:pt idx="41015">
                  <c:v>108.52988025950943</c:v>
                </c:pt>
                <c:pt idx="41016">
                  <c:v>108.51162663099893</c:v>
                </c:pt>
                <c:pt idx="41017">
                  <c:v>108.49336868005689</c:v>
                </c:pt>
                <c:pt idx="41018">
                  <c:v>108.47511072911483</c:v>
                </c:pt>
                <c:pt idx="41019">
                  <c:v>108.45685710060434</c:v>
                </c:pt>
                <c:pt idx="41020">
                  <c:v>108.43859914966228</c:v>
                </c:pt>
                <c:pt idx="41021">
                  <c:v>108.42034119872024</c:v>
                </c:pt>
                <c:pt idx="41022">
                  <c:v>108.40208757020974</c:v>
                </c:pt>
                <c:pt idx="41023">
                  <c:v>108.38382961926769</c:v>
                </c:pt>
                <c:pt idx="41024">
                  <c:v>108.36555437859937</c:v>
                </c:pt>
                <c:pt idx="41025">
                  <c:v>108.34729642765731</c:v>
                </c:pt>
                <c:pt idx="41026">
                  <c:v>108.32904279914682</c:v>
                </c:pt>
                <c:pt idx="41027">
                  <c:v>108.31078484820478</c:v>
                </c:pt>
                <c:pt idx="41028">
                  <c:v>108.29252689726272</c:v>
                </c:pt>
                <c:pt idx="41029">
                  <c:v>108.27427326875222</c:v>
                </c:pt>
                <c:pt idx="41030">
                  <c:v>108.25601531781017</c:v>
                </c:pt>
                <c:pt idx="41031">
                  <c:v>108.23775736686812</c:v>
                </c:pt>
                <c:pt idx="41032">
                  <c:v>108.21950373835763</c:v>
                </c:pt>
                <c:pt idx="41033">
                  <c:v>108.20124578741557</c:v>
                </c:pt>
                <c:pt idx="41034">
                  <c:v>108.18298783647352</c:v>
                </c:pt>
                <c:pt idx="41035">
                  <c:v>108.16473420796304</c:v>
                </c:pt>
                <c:pt idx="41036">
                  <c:v>108.14647625702098</c:v>
                </c:pt>
                <c:pt idx="41037">
                  <c:v>108.12820101635265</c:v>
                </c:pt>
                <c:pt idx="41038">
                  <c:v>108.10994738784217</c:v>
                </c:pt>
                <c:pt idx="41039">
                  <c:v>108.09168943690011</c:v>
                </c:pt>
                <c:pt idx="41040">
                  <c:v>108.07343148595805</c:v>
                </c:pt>
                <c:pt idx="41041">
                  <c:v>108.05517785744757</c:v>
                </c:pt>
                <c:pt idx="41042">
                  <c:v>108.03691990650552</c:v>
                </c:pt>
                <c:pt idx="41043">
                  <c:v>108.01866195556346</c:v>
                </c:pt>
                <c:pt idx="41044">
                  <c:v>108.00040832705298</c:v>
                </c:pt>
                <c:pt idx="41045">
                  <c:v>107.98215037611092</c:v>
                </c:pt>
                <c:pt idx="41046">
                  <c:v>107.96389242516886</c:v>
                </c:pt>
                <c:pt idx="41047">
                  <c:v>107.94563879665837</c:v>
                </c:pt>
                <c:pt idx="41048">
                  <c:v>107.91507157892228</c:v>
                </c:pt>
                <c:pt idx="41049">
                  <c:v>107.91604670386266</c:v>
                </c:pt>
                <c:pt idx="41050">
                  <c:v>107.83339380929678</c:v>
                </c:pt>
                <c:pt idx="41051">
                  <c:v>107.84595839055794</c:v>
                </c:pt>
                <c:pt idx="41052">
                  <c:v>107.88024756366238</c:v>
                </c:pt>
                <c:pt idx="41053">
                  <c:v>107.89846285887963</c:v>
                </c:pt>
                <c:pt idx="41054">
                  <c:v>108.0976451044349</c:v>
                </c:pt>
                <c:pt idx="41055">
                  <c:v>108.06121322336115</c:v>
                </c:pt>
                <c:pt idx="41056">
                  <c:v>108.02476876299475</c:v>
                </c:pt>
                <c:pt idx="41057">
                  <c:v>108.03587550548403</c:v>
                </c:pt>
                <c:pt idx="41058">
                  <c:v>108.02425959608965</c:v>
                </c:pt>
                <c:pt idx="41059">
                  <c:v>107.9999616126341</c:v>
                </c:pt>
                <c:pt idx="41060">
                  <c:v>108.00627304744874</c:v>
                </c:pt>
                <c:pt idx="41061">
                  <c:v>107.9749249966619</c:v>
                </c:pt>
                <c:pt idx="41062">
                  <c:v>107.94529690512515</c:v>
                </c:pt>
                <c:pt idx="41063">
                  <c:v>107.92916791173211</c:v>
                </c:pt>
                <c:pt idx="41064">
                  <c:v>107.91394843205795</c:v>
                </c:pt>
                <c:pt idx="41065">
                  <c:v>107.89872895238381</c:v>
                </c:pt>
                <c:pt idx="41066">
                  <c:v>107.88351307580616</c:v>
                </c:pt>
                <c:pt idx="41067">
                  <c:v>107.86829359613202</c:v>
                </c:pt>
                <c:pt idx="41068">
                  <c:v>107.85307411645788</c:v>
                </c:pt>
                <c:pt idx="41069">
                  <c:v>107.83785823988023</c:v>
                </c:pt>
                <c:pt idx="41070">
                  <c:v>107.82263876020609</c:v>
                </c:pt>
                <c:pt idx="41071">
                  <c:v>107.80741928053193</c:v>
                </c:pt>
                <c:pt idx="41072">
                  <c:v>107.7922034039543</c:v>
                </c:pt>
                <c:pt idx="41073">
                  <c:v>107.77698392428015</c:v>
                </c:pt>
                <c:pt idx="41074">
                  <c:v>107.76175003221995</c:v>
                </c:pt>
                <c:pt idx="41075">
                  <c:v>107.74653055254579</c:v>
                </c:pt>
                <c:pt idx="41076">
                  <c:v>107.73131467596816</c:v>
                </c:pt>
                <c:pt idx="41077">
                  <c:v>107.71609519629402</c:v>
                </c:pt>
                <c:pt idx="41078">
                  <c:v>107.70087571661986</c:v>
                </c:pt>
                <c:pt idx="41079">
                  <c:v>107.68565984004223</c:v>
                </c:pt>
                <c:pt idx="41080">
                  <c:v>107.67044036036808</c:v>
                </c:pt>
                <c:pt idx="41081">
                  <c:v>107.65522088069393</c:v>
                </c:pt>
                <c:pt idx="41082">
                  <c:v>107.64000500411629</c:v>
                </c:pt>
                <c:pt idx="41083">
                  <c:v>107.62478552444215</c:v>
                </c:pt>
                <c:pt idx="41084">
                  <c:v>107.609566044768</c:v>
                </c:pt>
                <c:pt idx="41085">
                  <c:v>107.59435016819036</c:v>
                </c:pt>
                <c:pt idx="41086">
                  <c:v>107.57911627613016</c:v>
                </c:pt>
                <c:pt idx="41087">
                  <c:v>107.56389679645601</c:v>
                </c:pt>
                <c:pt idx="41088">
                  <c:v>107.54868091987838</c:v>
                </c:pt>
                <c:pt idx="41089">
                  <c:v>107.53346144020422</c:v>
                </c:pt>
                <c:pt idx="41090">
                  <c:v>107.51824196053008</c:v>
                </c:pt>
                <c:pt idx="41091">
                  <c:v>107.50302608395243</c:v>
                </c:pt>
                <c:pt idx="41092">
                  <c:v>107.48780660427829</c:v>
                </c:pt>
                <c:pt idx="41093">
                  <c:v>107.47258712460415</c:v>
                </c:pt>
                <c:pt idx="41094">
                  <c:v>107.4573712480265</c:v>
                </c:pt>
                <c:pt idx="41095">
                  <c:v>107.44215176835236</c:v>
                </c:pt>
                <c:pt idx="41096">
                  <c:v>107.4269322886782</c:v>
                </c:pt>
                <c:pt idx="41097">
                  <c:v>107.41171641210057</c:v>
                </c:pt>
                <c:pt idx="41098">
                  <c:v>107.39573876448152</c:v>
                </c:pt>
                <c:pt idx="41099">
                  <c:v>107.36086299999999</c:v>
                </c:pt>
                <c:pt idx="41100">
                  <c:v>107.36732484072483</c:v>
                </c:pt>
                <c:pt idx="41101">
                  <c:v>107.48016723837902</c:v>
                </c:pt>
                <c:pt idx="41102">
                  <c:v>107.35968978111588</c:v>
                </c:pt>
                <c:pt idx="41103">
                  <c:v>107.34147045398187</c:v>
                </c:pt>
                <c:pt idx="41104">
                  <c:v>107.33039457868384</c:v>
                </c:pt>
                <c:pt idx="41105">
                  <c:v>107.39859704338498</c:v>
                </c:pt>
                <c:pt idx="41106">
                  <c:v>107.41344155507868</c:v>
                </c:pt>
                <c:pt idx="41107">
                  <c:v>107.39938581865437</c:v>
                </c:pt>
                <c:pt idx="41108">
                  <c:v>107.42302427687878</c:v>
                </c:pt>
                <c:pt idx="41109">
                  <c:v>107.44666273510317</c:v>
                </c:pt>
                <c:pt idx="41110">
                  <c:v>107.47029559710168</c:v>
                </c:pt>
                <c:pt idx="41111">
                  <c:v>107.49395644022971</c:v>
                </c:pt>
                <c:pt idx="41112">
                  <c:v>107.51759489845411</c:v>
                </c:pt>
                <c:pt idx="41113">
                  <c:v>107.54122776045261</c:v>
                </c:pt>
                <c:pt idx="41114">
                  <c:v>107.56486621867703</c:v>
                </c:pt>
                <c:pt idx="41115">
                  <c:v>107.58850467690142</c:v>
                </c:pt>
                <c:pt idx="41116">
                  <c:v>107.61213753889993</c:v>
                </c:pt>
                <c:pt idx="41117">
                  <c:v>107.63577599712434</c:v>
                </c:pt>
                <c:pt idx="41118">
                  <c:v>107.65941445534874</c:v>
                </c:pt>
                <c:pt idx="41119">
                  <c:v>107.68304731734725</c:v>
                </c:pt>
                <c:pt idx="41120">
                  <c:v>107.70668577557166</c:v>
                </c:pt>
                <c:pt idx="41121">
                  <c:v>107.73032423379605</c:v>
                </c:pt>
                <c:pt idx="41122">
                  <c:v>107.75395709579456</c:v>
                </c:pt>
                <c:pt idx="41123">
                  <c:v>107.77759555401896</c:v>
                </c:pt>
                <c:pt idx="41124">
                  <c:v>107.80125639714699</c:v>
                </c:pt>
                <c:pt idx="41125">
                  <c:v>107.8248948553714</c:v>
                </c:pt>
                <c:pt idx="41126">
                  <c:v>107.8485277173699</c:v>
                </c:pt>
                <c:pt idx="41127">
                  <c:v>107.8721661755943</c:v>
                </c:pt>
                <c:pt idx="41128">
                  <c:v>107.89580463381871</c:v>
                </c:pt>
                <c:pt idx="41129">
                  <c:v>107.91943749581722</c:v>
                </c:pt>
                <c:pt idx="41130">
                  <c:v>107.94307595404162</c:v>
                </c:pt>
                <c:pt idx="41131">
                  <c:v>107.96671441226603</c:v>
                </c:pt>
                <c:pt idx="41132">
                  <c:v>107.99034727426454</c:v>
                </c:pt>
                <c:pt idx="41133">
                  <c:v>108.01398573248893</c:v>
                </c:pt>
                <c:pt idx="41134">
                  <c:v>108.03762419071334</c:v>
                </c:pt>
                <c:pt idx="41135">
                  <c:v>108.06125705271184</c:v>
                </c:pt>
                <c:pt idx="41136">
                  <c:v>108.08491789583987</c:v>
                </c:pt>
                <c:pt idx="41137">
                  <c:v>108.10855635406428</c:v>
                </c:pt>
                <c:pt idx="41138">
                  <c:v>108.13218921606278</c:v>
                </c:pt>
                <c:pt idx="41139">
                  <c:v>108.15582767428718</c:v>
                </c:pt>
                <c:pt idx="41140">
                  <c:v>108.17946613251159</c:v>
                </c:pt>
                <c:pt idx="41141">
                  <c:v>108.2030989945101</c:v>
                </c:pt>
                <c:pt idx="41142">
                  <c:v>108.2267374527345</c:v>
                </c:pt>
                <c:pt idx="41143">
                  <c:v>108.25037591095891</c:v>
                </c:pt>
                <c:pt idx="41144">
                  <c:v>108.2740087729574</c:v>
                </c:pt>
                <c:pt idx="41145">
                  <c:v>108.29764723118181</c:v>
                </c:pt>
                <c:pt idx="41146">
                  <c:v>108.32128568940622</c:v>
                </c:pt>
                <c:pt idx="41147">
                  <c:v>108.34491855140472</c:v>
                </c:pt>
                <c:pt idx="41148">
                  <c:v>108.36855700962913</c:v>
                </c:pt>
                <c:pt idx="41149">
                  <c:v>108.39221785275716</c:v>
                </c:pt>
                <c:pt idx="41150">
                  <c:v>108.41585631098157</c:v>
                </c:pt>
                <c:pt idx="41151">
                  <c:v>108.43948917298006</c:v>
                </c:pt>
                <c:pt idx="41152">
                  <c:v>108.46312763120447</c:v>
                </c:pt>
                <c:pt idx="41153">
                  <c:v>108.48676608942888</c:v>
                </c:pt>
                <c:pt idx="41154">
                  <c:v>108.51039895142738</c:v>
                </c:pt>
                <c:pt idx="41155">
                  <c:v>108.53403740965179</c:v>
                </c:pt>
                <c:pt idx="41156">
                  <c:v>108.5576758678762</c:v>
                </c:pt>
                <c:pt idx="41157">
                  <c:v>108.58130872987469</c:v>
                </c:pt>
                <c:pt idx="41158">
                  <c:v>108.6049471880991</c:v>
                </c:pt>
                <c:pt idx="41159">
                  <c:v>108.6285856463235</c:v>
                </c:pt>
                <c:pt idx="41160">
                  <c:v>108.65221850832201</c:v>
                </c:pt>
                <c:pt idx="41161">
                  <c:v>108.67587935145004</c:v>
                </c:pt>
                <c:pt idx="41162">
                  <c:v>108.681442</c:v>
                </c:pt>
                <c:pt idx="41163">
                  <c:v>108.66739003004292</c:v>
                </c:pt>
                <c:pt idx="41164">
                  <c:v>108.69171650786839</c:v>
                </c:pt>
                <c:pt idx="41165">
                  <c:v>108.74245402765197</c:v>
                </c:pt>
                <c:pt idx="41166">
                  <c:v>108.73936748020982</c:v>
                </c:pt>
                <c:pt idx="41167">
                  <c:v>108.72114908822127</c:v>
                </c:pt>
                <c:pt idx="41168">
                  <c:v>108.71762099999999</c:v>
                </c:pt>
                <c:pt idx="41169">
                  <c:v>108.74724313924654</c:v>
                </c:pt>
                <c:pt idx="41170">
                  <c:v>108.76874028755365</c:v>
                </c:pt>
                <c:pt idx="41171">
                  <c:v>108.77012537707068</c:v>
                </c:pt>
                <c:pt idx="41172">
                  <c:v>108.76799378587705</c:v>
                </c:pt>
                <c:pt idx="41173">
                  <c:v>108.76586168992587</c:v>
                </c:pt>
                <c:pt idx="41174">
                  <c:v>108.76372757494443</c:v>
                </c:pt>
                <c:pt idx="41175">
                  <c:v>108.76159547899324</c:v>
                </c:pt>
                <c:pt idx="41176">
                  <c:v>108.75946388779961</c:v>
                </c:pt>
                <c:pt idx="41177">
                  <c:v>108.75733179184843</c:v>
                </c:pt>
                <c:pt idx="41178">
                  <c:v>108.75519969589725</c:v>
                </c:pt>
                <c:pt idx="41179">
                  <c:v>108.75306810470362</c:v>
                </c:pt>
                <c:pt idx="41180">
                  <c:v>108.75093600875243</c:v>
                </c:pt>
                <c:pt idx="41181">
                  <c:v>108.74880391280124</c:v>
                </c:pt>
                <c:pt idx="41182">
                  <c:v>108.74667232160762</c:v>
                </c:pt>
                <c:pt idx="41183">
                  <c:v>108.74454022565644</c:v>
                </c:pt>
                <c:pt idx="41184">
                  <c:v>108.74240812970524</c:v>
                </c:pt>
                <c:pt idx="41185">
                  <c:v>108.74027653851162</c:v>
                </c:pt>
                <c:pt idx="41186">
                  <c:v>108.73814242353018</c:v>
                </c:pt>
                <c:pt idx="41187">
                  <c:v>108.73601032757898</c:v>
                </c:pt>
                <c:pt idx="41188">
                  <c:v>108.73387873638536</c:v>
                </c:pt>
                <c:pt idx="41189">
                  <c:v>108.73174664043418</c:v>
                </c:pt>
                <c:pt idx="41190">
                  <c:v>108.72961454448298</c:v>
                </c:pt>
                <c:pt idx="41191">
                  <c:v>108.72748295328937</c:v>
                </c:pt>
                <c:pt idx="41192">
                  <c:v>108.72535085733817</c:v>
                </c:pt>
                <c:pt idx="41193">
                  <c:v>108.72321876138699</c:v>
                </c:pt>
                <c:pt idx="41194">
                  <c:v>108.72108717019337</c:v>
                </c:pt>
                <c:pt idx="41195">
                  <c:v>108.71895507424217</c:v>
                </c:pt>
                <c:pt idx="41196">
                  <c:v>108.69716374964234</c:v>
                </c:pt>
                <c:pt idx="41197">
                  <c:v>108.67029703671912</c:v>
                </c:pt>
                <c:pt idx="41198">
                  <c:v>108.64608289630513</c:v>
                </c:pt>
                <c:pt idx="41199">
                  <c:v>108.60542751979018</c:v>
                </c:pt>
                <c:pt idx="41200">
                  <c:v>108.60513204744873</c:v>
                </c:pt>
                <c:pt idx="41201">
                  <c:v>108.59530295613826</c:v>
                </c:pt>
                <c:pt idx="41202">
                  <c:v>108.61957869027181</c:v>
                </c:pt>
                <c:pt idx="41203">
                  <c:v>108.57817936051502</c:v>
                </c:pt>
                <c:pt idx="41204">
                  <c:v>108.52101300476872</c:v>
                </c:pt>
                <c:pt idx="41205">
                  <c:v>108.49056053569683</c:v>
                </c:pt>
                <c:pt idx="41206">
                  <c:v>108.4677886907149</c:v>
                </c:pt>
                <c:pt idx="41207">
                  <c:v>108.44502223679474</c:v>
                </c:pt>
                <c:pt idx="41208">
                  <c:v>108.4222503918128</c:v>
                </c:pt>
                <c:pt idx="41209">
                  <c:v>108.39947854683086</c:v>
                </c:pt>
                <c:pt idx="41210">
                  <c:v>108.37671209291071</c:v>
                </c:pt>
                <c:pt idx="41211">
                  <c:v>108.35391868368163</c:v>
                </c:pt>
                <c:pt idx="41212">
                  <c:v>108.33114683869968</c:v>
                </c:pt>
                <c:pt idx="41213">
                  <c:v>108.30838038477953</c:v>
                </c:pt>
                <c:pt idx="41214">
                  <c:v>108.28560853979758</c:v>
                </c:pt>
                <c:pt idx="41215">
                  <c:v>108.26283669481565</c:v>
                </c:pt>
                <c:pt idx="41216">
                  <c:v>108.24007024089549</c:v>
                </c:pt>
                <c:pt idx="41217">
                  <c:v>108.21729839591355</c:v>
                </c:pt>
                <c:pt idx="41218">
                  <c:v>108.19452655093161</c:v>
                </c:pt>
                <c:pt idx="41219">
                  <c:v>108.17176009701146</c:v>
                </c:pt>
                <c:pt idx="41220">
                  <c:v>108.14898825202951</c:v>
                </c:pt>
                <c:pt idx="41221">
                  <c:v>108.12621640704758</c:v>
                </c:pt>
                <c:pt idx="41222">
                  <c:v>108.10344995312742</c:v>
                </c:pt>
                <c:pt idx="41223">
                  <c:v>108.08067810814548</c:v>
                </c:pt>
                <c:pt idx="41224">
                  <c:v>108.0578846989164</c:v>
                </c:pt>
                <c:pt idx="41225">
                  <c:v>108.02719377825466</c:v>
                </c:pt>
                <c:pt idx="41226">
                  <c:v>107.99075894802098</c:v>
                </c:pt>
                <c:pt idx="41227">
                  <c:v>107.95432156700048</c:v>
                </c:pt>
                <c:pt idx="41228">
                  <c:v>107.98345042264602</c:v>
                </c:pt>
                <c:pt idx="41229">
                  <c:v>107.9899998483548</c:v>
                </c:pt>
                <c:pt idx="41230">
                  <c:v>107.95356244635194</c:v>
                </c:pt>
                <c:pt idx="41231">
                  <c:v>107.96235595303934</c:v>
                </c:pt>
                <c:pt idx="41232">
                  <c:v>107.96449174248927</c:v>
                </c:pt>
                <c:pt idx="41233">
                  <c:v>107.94627298235575</c:v>
                </c:pt>
                <c:pt idx="41234">
                  <c:v>107.94401509171064</c:v>
                </c:pt>
                <c:pt idx="41235">
                  <c:v>107.95067230325824</c:v>
                </c:pt>
                <c:pt idx="41236">
                  <c:v>107.95733739689388</c:v>
                </c:pt>
                <c:pt idx="41237">
                  <c:v>107.96399618485908</c:v>
                </c:pt>
                <c:pt idx="41238">
                  <c:v>107.97065339640668</c:v>
                </c:pt>
                <c:pt idx="41239">
                  <c:v>107.97731218437188</c:v>
                </c:pt>
                <c:pt idx="41240">
                  <c:v>107.98397097233709</c:v>
                </c:pt>
                <c:pt idx="41241">
                  <c:v>107.9906281838847</c:v>
                </c:pt>
                <c:pt idx="41242">
                  <c:v>108.00394575981511</c:v>
                </c:pt>
                <c:pt idx="41243">
                  <c:v>108.01060297136272</c:v>
                </c:pt>
                <c:pt idx="41244">
                  <c:v>108.01726175932792</c:v>
                </c:pt>
                <c:pt idx="41245">
                  <c:v>108.02392054729313</c:v>
                </c:pt>
                <c:pt idx="41246">
                  <c:v>108.03057775884074</c:v>
                </c:pt>
                <c:pt idx="41247">
                  <c:v>108.03723654680594</c:v>
                </c:pt>
                <c:pt idx="41248">
                  <c:v>108.04390164044156</c:v>
                </c:pt>
                <c:pt idx="41249">
                  <c:v>108.05056042840677</c:v>
                </c:pt>
                <c:pt idx="41250">
                  <c:v>108.05721763995437</c:v>
                </c:pt>
                <c:pt idx="41251">
                  <c:v>108.06387642791958</c:v>
                </c:pt>
                <c:pt idx="41252">
                  <c:v>108.07053521588479</c:v>
                </c:pt>
                <c:pt idx="41253">
                  <c:v>108.07719242743239</c:v>
                </c:pt>
                <c:pt idx="41254">
                  <c:v>108.0838512153976</c:v>
                </c:pt>
                <c:pt idx="41255">
                  <c:v>108.09051000336281</c:v>
                </c:pt>
                <c:pt idx="41256">
                  <c:v>108.09716721491041</c:v>
                </c:pt>
                <c:pt idx="41257">
                  <c:v>108.10382600287562</c:v>
                </c:pt>
                <c:pt idx="41258">
                  <c:v>108.11048479084083</c:v>
                </c:pt>
                <c:pt idx="41259">
                  <c:v>108.11714200238842</c:v>
                </c:pt>
                <c:pt idx="41260">
                  <c:v>108.12380709602405</c:v>
                </c:pt>
                <c:pt idx="41261">
                  <c:v>108.13046588398926</c:v>
                </c:pt>
                <c:pt idx="41262">
                  <c:v>108.13712309553686</c:v>
                </c:pt>
                <c:pt idx="41263">
                  <c:v>108.14378188350207</c:v>
                </c:pt>
                <c:pt idx="41264">
                  <c:v>108.15044067146728</c:v>
                </c:pt>
                <c:pt idx="41265">
                  <c:v>108.15709788301488</c:v>
                </c:pt>
                <c:pt idx="41266">
                  <c:v>108.16375667098009</c:v>
                </c:pt>
                <c:pt idx="41267">
                  <c:v>108.1704154589453</c:v>
                </c:pt>
                <c:pt idx="41268">
                  <c:v>108.1770726704929</c:v>
                </c:pt>
                <c:pt idx="41269">
                  <c:v>108.18373145845811</c:v>
                </c:pt>
                <c:pt idx="41270">
                  <c:v>108.19039024642332</c:v>
                </c:pt>
                <c:pt idx="41271">
                  <c:v>108.19704745797091</c:v>
                </c:pt>
                <c:pt idx="41272">
                  <c:v>108.20370624593612</c:v>
                </c:pt>
                <c:pt idx="41273">
                  <c:v>108.21037133957175</c:v>
                </c:pt>
                <c:pt idx="41274">
                  <c:v>108.21703012753696</c:v>
                </c:pt>
                <c:pt idx="41275">
                  <c:v>108.22368733908456</c:v>
                </c:pt>
                <c:pt idx="41276">
                  <c:v>108.23034612704977</c:v>
                </c:pt>
                <c:pt idx="41277">
                  <c:v>108.23700491501498</c:v>
                </c:pt>
                <c:pt idx="41278">
                  <c:v>108.24366212656258</c:v>
                </c:pt>
                <c:pt idx="41279">
                  <c:v>108.25032091452779</c:v>
                </c:pt>
                <c:pt idx="41280">
                  <c:v>108.256979702493</c:v>
                </c:pt>
                <c:pt idx="41281">
                  <c:v>108.26363691404059</c:v>
                </c:pt>
                <c:pt idx="41282">
                  <c:v>108.2702957020058</c:v>
                </c:pt>
                <c:pt idx="41283">
                  <c:v>108.276954489971</c:v>
                </c:pt>
                <c:pt idx="41284">
                  <c:v>108.28361170151861</c:v>
                </c:pt>
                <c:pt idx="41285">
                  <c:v>108.29027679515424</c:v>
                </c:pt>
                <c:pt idx="41286">
                  <c:v>108.29693558311945</c:v>
                </c:pt>
                <c:pt idx="41287">
                  <c:v>108.30359279466705</c:v>
                </c:pt>
                <c:pt idx="41288">
                  <c:v>108.31025158263226</c:v>
                </c:pt>
                <c:pt idx="41289">
                  <c:v>108.31691037059747</c:v>
                </c:pt>
                <c:pt idx="41290">
                  <c:v>108.32356758214506</c:v>
                </c:pt>
                <c:pt idx="41291">
                  <c:v>108.33022637011027</c:v>
                </c:pt>
                <c:pt idx="41292">
                  <c:v>108.33688515807548</c:v>
                </c:pt>
                <c:pt idx="41293">
                  <c:v>108.32185728993801</c:v>
                </c:pt>
                <c:pt idx="41294">
                  <c:v>108.28761519213349</c:v>
                </c:pt>
                <c:pt idx="41295">
                  <c:v>108.34800913161659</c:v>
                </c:pt>
                <c:pt idx="41296">
                  <c:v>108.35582700000001</c:v>
                </c:pt>
                <c:pt idx="41297">
                  <c:v>108.33612662748583</c:v>
                </c:pt>
                <c:pt idx="41298">
                  <c:v>108.31420737090951</c:v>
                </c:pt>
                <c:pt idx="41299">
                  <c:v>108.29230885156743</c:v>
                </c:pt>
                <c:pt idx="41300">
                  <c:v>108.2704155165339</c:v>
                </c:pt>
                <c:pt idx="41301">
                  <c:v>108.20929458845971</c:v>
                </c:pt>
                <c:pt idx="41302">
                  <c:v>108.23544935431569</c:v>
                </c:pt>
                <c:pt idx="41303">
                  <c:v>108.29008707510729</c:v>
                </c:pt>
                <c:pt idx="41304">
                  <c:v>108.27274678092968</c:v>
                </c:pt>
                <c:pt idx="41305">
                  <c:v>108.25083878969957</c:v>
                </c:pt>
                <c:pt idx="41306">
                  <c:v>108.2765733025751</c:v>
                </c:pt>
                <c:pt idx="41307">
                  <c:v>108.23912065435042</c:v>
                </c:pt>
                <c:pt idx="41308">
                  <c:v>108.229187</c:v>
                </c:pt>
                <c:pt idx="41309">
                  <c:v>108.24421803600382</c:v>
                </c:pt>
                <c:pt idx="41310">
                  <c:v>108.27149555419344</c:v>
                </c:pt>
                <c:pt idx="41311">
                  <c:v>108.30056727823808</c:v>
                </c:pt>
                <c:pt idx="41312">
                  <c:v>108.32963211977228</c:v>
                </c:pt>
                <c:pt idx="41313">
                  <c:v>108.35870384381693</c:v>
                </c:pt>
                <c:pt idx="41314">
                  <c:v>108.38777556786157</c:v>
                </c:pt>
                <c:pt idx="41315">
                  <c:v>108.41684040939579</c:v>
                </c:pt>
                <c:pt idx="41316">
                  <c:v>108.44591213344043</c:v>
                </c:pt>
                <c:pt idx="41317">
                  <c:v>108.47498385748506</c:v>
                </c:pt>
                <c:pt idx="41318">
                  <c:v>108.50404869901928</c:v>
                </c:pt>
                <c:pt idx="41319">
                  <c:v>108.53312042306392</c:v>
                </c:pt>
                <c:pt idx="41320">
                  <c:v>108.56219214710856</c:v>
                </c:pt>
                <c:pt idx="41321">
                  <c:v>108.59125698864277</c:v>
                </c:pt>
                <c:pt idx="41322">
                  <c:v>108.62032871268741</c:v>
                </c:pt>
                <c:pt idx="41323">
                  <c:v>108.64942796677376</c:v>
                </c:pt>
                <c:pt idx="41324">
                  <c:v>108.6784996908184</c:v>
                </c:pt>
                <c:pt idx="41325">
                  <c:v>108.70756453235261</c:v>
                </c:pt>
                <c:pt idx="41326">
                  <c:v>108.73663625639725</c:v>
                </c:pt>
                <c:pt idx="41327">
                  <c:v>108.76570798044189</c:v>
                </c:pt>
                <c:pt idx="41328">
                  <c:v>108.79477282197611</c:v>
                </c:pt>
                <c:pt idx="41329">
                  <c:v>108.82384454602074</c:v>
                </c:pt>
                <c:pt idx="41330">
                  <c:v>108.85290938755496</c:v>
                </c:pt>
                <c:pt idx="41331">
                  <c:v>108.8819811115996</c:v>
                </c:pt>
                <c:pt idx="41332">
                  <c:v>108.91105283564424</c:v>
                </c:pt>
                <c:pt idx="41333">
                  <c:v>108.94011767717845</c:v>
                </c:pt>
                <c:pt idx="41334">
                  <c:v>108.96918940122309</c:v>
                </c:pt>
                <c:pt idx="41335">
                  <c:v>108.99828865530944</c:v>
                </c:pt>
                <c:pt idx="41336">
                  <c:v>109.02736037935408</c:v>
                </c:pt>
                <c:pt idx="41337">
                  <c:v>109.05642522088829</c:v>
                </c:pt>
                <c:pt idx="41338">
                  <c:v>109.08549694493293</c:v>
                </c:pt>
                <c:pt idx="41339">
                  <c:v>109.11456866897757</c:v>
                </c:pt>
                <c:pt idx="41340">
                  <c:v>109.14363351051178</c:v>
                </c:pt>
                <c:pt idx="41341">
                  <c:v>109.17270523455642</c:v>
                </c:pt>
                <c:pt idx="41342">
                  <c:v>109.20177695860106</c:v>
                </c:pt>
                <c:pt idx="41343">
                  <c:v>109.23355266523605</c:v>
                </c:pt>
                <c:pt idx="41344">
                  <c:v>109.27001877300906</c:v>
                </c:pt>
                <c:pt idx="41345">
                  <c:v>109.27659855756853</c:v>
                </c:pt>
                <c:pt idx="41346">
                  <c:v>109.23434611587983</c:v>
                </c:pt>
                <c:pt idx="41347">
                  <c:v>109.27077787267525</c:v>
                </c:pt>
                <c:pt idx="41348">
                  <c:v>109.29431042472004</c:v>
                </c:pt>
                <c:pt idx="41349">
                  <c:v>109.28685434898871</c:v>
                </c:pt>
                <c:pt idx="41350">
                  <c:v>109.27939827325739</c:v>
                </c:pt>
                <c:pt idx="41351">
                  <c:v>109.27194396269549</c:v>
                </c:pt>
                <c:pt idx="41352">
                  <c:v>109.26448788696416</c:v>
                </c:pt>
                <c:pt idx="41353">
                  <c:v>109.25703181123284</c:v>
                </c:pt>
                <c:pt idx="41354">
                  <c:v>109.24957750067095</c:v>
                </c:pt>
                <c:pt idx="41355">
                  <c:v>109.23465828853051</c:v>
                </c:pt>
                <c:pt idx="41356">
                  <c:v>109.22720221279918</c:v>
                </c:pt>
                <c:pt idx="41357">
                  <c:v>109.23490834120172</c:v>
                </c:pt>
                <c:pt idx="41358">
                  <c:v>109.242233</c:v>
                </c:pt>
                <c:pt idx="41359">
                  <c:v>109.242233</c:v>
                </c:pt>
                <c:pt idx="41360">
                  <c:v>109.23109727682403</c:v>
                </c:pt>
                <c:pt idx="41361">
                  <c:v>109.23541437258642</c:v>
                </c:pt>
                <c:pt idx="41362">
                  <c:v>109.23084291845494</c:v>
                </c:pt>
                <c:pt idx="41363">
                  <c:v>109.23566710515021</c:v>
                </c:pt>
                <c:pt idx="41364">
                  <c:v>109.26553282808774</c:v>
                </c:pt>
                <c:pt idx="41365">
                  <c:v>109.278412</c:v>
                </c:pt>
                <c:pt idx="41366">
                  <c:v>109.292563099788</c:v>
                </c:pt>
                <c:pt idx="41367">
                  <c:v>109.31422828482044</c:v>
                </c:pt>
                <c:pt idx="41368">
                  <c:v>109.3359139861266</c:v>
                </c:pt>
                <c:pt idx="41369">
                  <c:v>109.35757404209062</c:v>
                </c:pt>
                <c:pt idx="41370">
                  <c:v>109.37923922712307</c:v>
                </c:pt>
                <c:pt idx="41371">
                  <c:v>109.4009044121555</c:v>
                </c:pt>
                <c:pt idx="41372">
                  <c:v>109.42256446811952</c:v>
                </c:pt>
                <c:pt idx="41373">
                  <c:v>109.44422965315196</c:v>
                </c:pt>
                <c:pt idx="41374">
                  <c:v>109.46589483818441</c:v>
                </c:pt>
                <c:pt idx="41375">
                  <c:v>109.48755489414843</c:v>
                </c:pt>
                <c:pt idx="41376">
                  <c:v>109.50922007918088</c:v>
                </c:pt>
                <c:pt idx="41377">
                  <c:v>109.53088526421331</c:v>
                </c:pt>
                <c:pt idx="41378">
                  <c:v>109.55254532017733</c:v>
                </c:pt>
                <c:pt idx="41379">
                  <c:v>109.57421050520978</c:v>
                </c:pt>
                <c:pt idx="41380">
                  <c:v>109.59589620651593</c:v>
                </c:pt>
                <c:pt idx="41381">
                  <c:v>109.61756139154838</c:v>
                </c:pt>
                <c:pt idx="41382">
                  <c:v>109.63922144751238</c:v>
                </c:pt>
                <c:pt idx="41383">
                  <c:v>109.66088663254483</c:v>
                </c:pt>
                <c:pt idx="41384">
                  <c:v>109.68255181757728</c:v>
                </c:pt>
                <c:pt idx="41385">
                  <c:v>109.7042118735413</c:v>
                </c:pt>
                <c:pt idx="41386">
                  <c:v>109.72587705857374</c:v>
                </c:pt>
                <c:pt idx="41387">
                  <c:v>109.74754224360619</c:v>
                </c:pt>
                <c:pt idx="41388">
                  <c:v>109.76920229957021</c:v>
                </c:pt>
                <c:pt idx="41389">
                  <c:v>109.79086748460264</c:v>
                </c:pt>
                <c:pt idx="41390">
                  <c:v>109.81253266963509</c:v>
                </c:pt>
                <c:pt idx="41391">
                  <c:v>109.83419272559911</c:v>
                </c:pt>
                <c:pt idx="41392">
                  <c:v>109.85585791063156</c:v>
                </c:pt>
                <c:pt idx="41393">
                  <c:v>109.87754361193771</c:v>
                </c:pt>
                <c:pt idx="41394">
                  <c:v>109.89920366790172</c:v>
                </c:pt>
                <c:pt idx="41395">
                  <c:v>109.92086885293416</c:v>
                </c:pt>
                <c:pt idx="41396">
                  <c:v>109.94253403796661</c:v>
                </c:pt>
                <c:pt idx="41397">
                  <c:v>109.96419409393063</c:v>
                </c:pt>
                <c:pt idx="41398">
                  <c:v>109.98585927896308</c:v>
                </c:pt>
                <c:pt idx="41399">
                  <c:v>110.00752446399552</c:v>
                </c:pt>
                <c:pt idx="41400">
                  <c:v>110.02918451995953</c:v>
                </c:pt>
                <c:pt idx="41401">
                  <c:v>110.05084970499198</c:v>
                </c:pt>
                <c:pt idx="41402">
                  <c:v>110.07251489002442</c:v>
                </c:pt>
                <c:pt idx="41403">
                  <c:v>110.09101945064377</c:v>
                </c:pt>
                <c:pt idx="41404">
                  <c:v>110.092468</c:v>
                </c:pt>
                <c:pt idx="41405">
                  <c:v>110.10938046781115</c:v>
                </c:pt>
                <c:pt idx="41406">
                  <c:v>110.12759892489271</c:v>
                </c:pt>
                <c:pt idx="41407">
                  <c:v>110.16297900762994</c:v>
                </c:pt>
                <c:pt idx="41408">
                  <c:v>110.19940850178784</c:v>
                </c:pt>
                <c:pt idx="41409">
                  <c:v>110.21842447472579</c:v>
                </c:pt>
                <c:pt idx="41410">
                  <c:v>110.25418507725323</c:v>
                </c:pt>
                <c:pt idx="41411">
                  <c:v>110.29062909463647</c:v>
                </c:pt>
                <c:pt idx="41412">
                  <c:v>110.291466</c:v>
                </c:pt>
                <c:pt idx="41413">
                  <c:v>110.291466</c:v>
                </c:pt>
                <c:pt idx="41414">
                  <c:v>110.291466</c:v>
                </c:pt>
                <c:pt idx="41415">
                  <c:v>110.291466</c:v>
                </c:pt>
                <c:pt idx="41416">
                  <c:v>110.291466</c:v>
                </c:pt>
                <c:pt idx="41417">
                  <c:v>110.20326878540773</c:v>
                </c:pt>
                <c:pt idx="41418">
                  <c:v>110.28993457367667</c:v>
                </c:pt>
                <c:pt idx="41419">
                  <c:v>110.27356142789034</c:v>
                </c:pt>
                <c:pt idx="41420">
                  <c:v>110.32747578731522</c:v>
                </c:pt>
                <c:pt idx="41421">
                  <c:v>110.3637496953516</c:v>
                </c:pt>
                <c:pt idx="41422">
                  <c:v>110.34553128744906</c:v>
                </c:pt>
                <c:pt idx="41423">
                  <c:v>110.32650333600186</c:v>
                </c:pt>
                <c:pt idx="41424">
                  <c:v>110.30747538455465</c:v>
                </c:pt>
                <c:pt idx="41425">
                  <c:v>110.2884519378308</c:v>
                </c:pt>
                <c:pt idx="41426">
                  <c:v>110.2694239863836</c:v>
                </c:pt>
                <c:pt idx="41427">
                  <c:v>110.25039603493639</c:v>
                </c:pt>
                <c:pt idx="41428">
                  <c:v>110.23137258821254</c:v>
                </c:pt>
                <c:pt idx="41429">
                  <c:v>110.21234463676534</c:v>
                </c:pt>
                <c:pt idx="41430">
                  <c:v>110.19329866642471</c:v>
                </c:pt>
                <c:pt idx="41431">
                  <c:v>110.1742707149775</c:v>
                </c:pt>
                <c:pt idx="41432">
                  <c:v>110.15524726825365</c:v>
                </c:pt>
                <c:pt idx="41433">
                  <c:v>110.13621931680645</c:v>
                </c:pt>
                <c:pt idx="41434">
                  <c:v>110.11719136535923</c:v>
                </c:pt>
                <c:pt idx="41435">
                  <c:v>110.09816791863538</c:v>
                </c:pt>
                <c:pt idx="41436">
                  <c:v>110.07913996718818</c:v>
                </c:pt>
                <c:pt idx="41437">
                  <c:v>110.06011201574097</c:v>
                </c:pt>
                <c:pt idx="41438">
                  <c:v>110.04108856901712</c:v>
                </c:pt>
                <c:pt idx="41439">
                  <c:v>110.02206061756992</c:v>
                </c:pt>
                <c:pt idx="41440">
                  <c:v>110.00303266612271</c:v>
                </c:pt>
                <c:pt idx="41441">
                  <c:v>109.98400921939886</c:v>
                </c:pt>
                <c:pt idx="41442">
                  <c:v>109.96498126795166</c:v>
                </c:pt>
                <c:pt idx="41443">
                  <c:v>109.94593529761103</c:v>
                </c:pt>
                <c:pt idx="41444">
                  <c:v>109.92691185088718</c:v>
                </c:pt>
                <c:pt idx="41445">
                  <c:v>109.90788389943998</c:v>
                </c:pt>
                <c:pt idx="41446">
                  <c:v>109.88885594799277</c:v>
                </c:pt>
                <c:pt idx="41447">
                  <c:v>109.86983250126892</c:v>
                </c:pt>
                <c:pt idx="41448">
                  <c:v>109.8508045498217</c:v>
                </c:pt>
                <c:pt idx="41449">
                  <c:v>109.8317765983745</c:v>
                </c:pt>
                <c:pt idx="41450">
                  <c:v>109.81275315165065</c:v>
                </c:pt>
                <c:pt idx="41451">
                  <c:v>109.79372520020344</c:v>
                </c:pt>
                <c:pt idx="41452">
                  <c:v>109.77469724875624</c:v>
                </c:pt>
                <c:pt idx="41453">
                  <c:v>109.75567380203239</c:v>
                </c:pt>
                <c:pt idx="41454">
                  <c:v>109.73664585058518</c:v>
                </c:pt>
                <c:pt idx="41455">
                  <c:v>109.71759988024456</c:v>
                </c:pt>
                <c:pt idx="41456">
                  <c:v>109.69857192879735</c:v>
                </c:pt>
                <c:pt idx="41457">
                  <c:v>109.6795484820735</c:v>
                </c:pt>
                <c:pt idx="41458">
                  <c:v>109.6605205306263</c:v>
                </c:pt>
                <c:pt idx="41459">
                  <c:v>109.64149257917909</c:v>
                </c:pt>
                <c:pt idx="41460">
                  <c:v>109.62246913245524</c:v>
                </c:pt>
                <c:pt idx="41461">
                  <c:v>109.60344118100804</c:v>
                </c:pt>
                <c:pt idx="41462">
                  <c:v>109.58441322956082</c:v>
                </c:pt>
                <c:pt idx="41463">
                  <c:v>109.56538978283697</c:v>
                </c:pt>
                <c:pt idx="41464">
                  <c:v>109.54636183138977</c:v>
                </c:pt>
                <c:pt idx="41465">
                  <c:v>109.52733387994256</c:v>
                </c:pt>
                <c:pt idx="41466">
                  <c:v>109.50831043321871</c:v>
                </c:pt>
                <c:pt idx="41467">
                  <c:v>109.50144961263409</c:v>
                </c:pt>
                <c:pt idx="41468">
                  <c:v>109.50139893776824</c:v>
                </c:pt>
                <c:pt idx="41469">
                  <c:v>109.47740899999999</c:v>
                </c:pt>
                <c:pt idx="41470">
                  <c:v>109.45836668867699</c:v>
                </c:pt>
                <c:pt idx="41471">
                  <c:v>109.45551127825465</c:v>
                </c:pt>
                <c:pt idx="41472">
                  <c:v>109.49379066094421</c:v>
                </c:pt>
                <c:pt idx="41473">
                  <c:v>109.44586286123034</c:v>
                </c:pt>
                <c:pt idx="41474">
                  <c:v>109.41627917401668</c:v>
                </c:pt>
                <c:pt idx="41475">
                  <c:v>109.41202132808775</c:v>
                </c:pt>
                <c:pt idx="41476">
                  <c:v>109.4206102914863</c:v>
                </c:pt>
                <c:pt idx="41477">
                  <c:v>109.41412381529581</c:v>
                </c:pt>
                <c:pt idx="41478">
                  <c:v>109.40763887472944</c:v>
                </c:pt>
                <c:pt idx="41479">
                  <c:v>109.40115239853895</c:v>
                </c:pt>
                <c:pt idx="41480">
                  <c:v>109.39465977985209</c:v>
                </c:pt>
                <c:pt idx="41481">
                  <c:v>109.38817330366162</c:v>
                </c:pt>
                <c:pt idx="41482">
                  <c:v>109.38168836309524</c:v>
                </c:pt>
                <c:pt idx="41483">
                  <c:v>109.37520188690476</c:v>
                </c:pt>
                <c:pt idx="41484">
                  <c:v>109.36871541071429</c:v>
                </c:pt>
                <c:pt idx="41485">
                  <c:v>109.36223047014791</c:v>
                </c:pt>
                <c:pt idx="41486">
                  <c:v>109.35574399395743</c:v>
                </c:pt>
                <c:pt idx="41487">
                  <c:v>109.34925751776696</c:v>
                </c:pt>
                <c:pt idx="41488">
                  <c:v>109.34277257720058</c:v>
                </c:pt>
                <c:pt idx="41489">
                  <c:v>109.3362861010101</c:v>
                </c:pt>
                <c:pt idx="41490">
                  <c:v>109.32979962481963</c:v>
                </c:pt>
                <c:pt idx="41491">
                  <c:v>109.32331468425325</c:v>
                </c:pt>
                <c:pt idx="41492">
                  <c:v>109.31682820806277</c:v>
                </c:pt>
                <c:pt idx="41493">
                  <c:v>109.3103355893759</c:v>
                </c:pt>
                <c:pt idx="41494">
                  <c:v>109.30385064880952</c:v>
                </c:pt>
                <c:pt idx="41495">
                  <c:v>109.29736417261904</c:v>
                </c:pt>
                <c:pt idx="41496">
                  <c:v>109.29087769642857</c:v>
                </c:pt>
                <c:pt idx="41497">
                  <c:v>109.28439275586219</c:v>
                </c:pt>
                <c:pt idx="41498">
                  <c:v>109.27790627967171</c:v>
                </c:pt>
                <c:pt idx="41499">
                  <c:v>109.27141980348124</c:v>
                </c:pt>
                <c:pt idx="41500">
                  <c:v>109.26493486291486</c:v>
                </c:pt>
                <c:pt idx="41501">
                  <c:v>109.25844838672438</c:v>
                </c:pt>
                <c:pt idx="41502">
                  <c:v>109.25196191053391</c:v>
                </c:pt>
                <c:pt idx="41503">
                  <c:v>109.24547696996753</c:v>
                </c:pt>
                <c:pt idx="41504">
                  <c:v>109.23899049377705</c:v>
                </c:pt>
                <c:pt idx="41505">
                  <c:v>109.23249787509019</c:v>
                </c:pt>
                <c:pt idx="41506">
                  <c:v>109.2260113988997</c:v>
                </c:pt>
                <c:pt idx="41507">
                  <c:v>109.21952645833333</c:v>
                </c:pt>
                <c:pt idx="41508">
                  <c:v>109.21303998214285</c:v>
                </c:pt>
                <c:pt idx="41509">
                  <c:v>109.20655350595237</c:v>
                </c:pt>
                <c:pt idx="41510">
                  <c:v>109.200068565386</c:v>
                </c:pt>
                <c:pt idx="41511">
                  <c:v>109.19358208919552</c:v>
                </c:pt>
                <c:pt idx="41512">
                  <c:v>109.18709561300504</c:v>
                </c:pt>
                <c:pt idx="41513">
                  <c:v>109.18061067243866</c:v>
                </c:pt>
                <c:pt idx="41514">
                  <c:v>109.17412419624819</c:v>
                </c:pt>
                <c:pt idx="41515">
                  <c:v>109.16763772005771</c:v>
                </c:pt>
                <c:pt idx="41516">
                  <c:v>109.16115277949133</c:v>
                </c:pt>
                <c:pt idx="41517">
                  <c:v>109.15466630330086</c:v>
                </c:pt>
                <c:pt idx="41518">
                  <c:v>109.14817368461399</c:v>
                </c:pt>
                <c:pt idx="41519">
                  <c:v>109.14168874404761</c:v>
                </c:pt>
                <c:pt idx="41520">
                  <c:v>109.13520226785714</c:v>
                </c:pt>
                <c:pt idx="41521">
                  <c:v>109.11974303599523</c:v>
                </c:pt>
                <c:pt idx="41522">
                  <c:v>109.07339255555556</c:v>
                </c:pt>
                <c:pt idx="41523">
                  <c:v>109.061333</c:v>
                </c:pt>
                <c:pt idx="41524">
                  <c:v>109.07566100619933</c:v>
                </c:pt>
                <c:pt idx="41525">
                  <c:v>109.09387163980929</c:v>
                </c:pt>
                <c:pt idx="41526">
                  <c:v>109.02461937386742</c:v>
                </c:pt>
                <c:pt idx="41527">
                  <c:v>109.02177255603243</c:v>
                </c:pt>
                <c:pt idx="41528">
                  <c:v>109.025154</c:v>
                </c:pt>
                <c:pt idx="41529">
                  <c:v>108.96532231759657</c:v>
                </c:pt>
                <c:pt idx="41530">
                  <c:v>108.95670879930839</c:v>
                </c:pt>
                <c:pt idx="41531">
                  <c:v>108.96142708608126</c:v>
                </c:pt>
                <c:pt idx="41532">
                  <c:v>108.96614425583549</c:v>
                </c:pt>
                <c:pt idx="41533">
                  <c:v>108.97086254260837</c:v>
                </c:pt>
                <c:pt idx="41534">
                  <c:v>108.91681204600715</c:v>
                </c:pt>
                <c:pt idx="41535">
                  <c:v>109.00642665736767</c:v>
                </c:pt>
                <c:pt idx="41536">
                  <c:v>108.93528595088222</c:v>
                </c:pt>
                <c:pt idx="41537">
                  <c:v>108.97004946460071</c:v>
                </c:pt>
                <c:pt idx="41538">
                  <c:v>108.9357862665713</c:v>
                </c:pt>
                <c:pt idx="41539">
                  <c:v>108.97021747472579</c:v>
                </c:pt>
                <c:pt idx="41540">
                  <c:v>108.95199927294398</c:v>
                </c:pt>
                <c:pt idx="41541">
                  <c:v>108.93287058297568</c:v>
                </c:pt>
                <c:pt idx="41542">
                  <c:v>108.898529</c:v>
                </c:pt>
                <c:pt idx="41543">
                  <c:v>108.89899522891601</c:v>
                </c:pt>
                <c:pt idx="41544">
                  <c:v>108.9061031159641</c:v>
                </c:pt>
                <c:pt idx="41545">
                  <c:v>108.91321268614908</c:v>
                </c:pt>
                <c:pt idx="41546">
                  <c:v>108.92032225633406</c:v>
                </c:pt>
                <c:pt idx="41547">
                  <c:v>108.92743014338215</c:v>
                </c:pt>
                <c:pt idx="41548">
                  <c:v>108.93453971356713</c:v>
                </c:pt>
                <c:pt idx="41549">
                  <c:v>108.94164928375211</c:v>
                </c:pt>
                <c:pt idx="41550">
                  <c:v>108.94875717080021</c:v>
                </c:pt>
                <c:pt idx="41551">
                  <c:v>108.95586674098519</c:v>
                </c:pt>
                <c:pt idx="41552">
                  <c:v>108.96297631117017</c:v>
                </c:pt>
                <c:pt idx="41553">
                  <c:v>108.97008419821826</c:v>
                </c:pt>
                <c:pt idx="41554">
                  <c:v>108.97719376840324</c:v>
                </c:pt>
                <c:pt idx="41555">
                  <c:v>108.98431007113574</c:v>
                </c:pt>
                <c:pt idx="41556">
                  <c:v>108.99141964132072</c:v>
                </c:pt>
                <c:pt idx="41557">
                  <c:v>108.99852752836881</c:v>
                </c:pt>
                <c:pt idx="41558">
                  <c:v>109.00563709855379</c:v>
                </c:pt>
                <c:pt idx="41559">
                  <c:v>109.01274666873877</c:v>
                </c:pt>
                <c:pt idx="41560">
                  <c:v>109.01985455578686</c:v>
                </c:pt>
                <c:pt idx="41561">
                  <c:v>109.02696412597184</c:v>
                </c:pt>
                <c:pt idx="41562">
                  <c:v>109.03407369615682</c:v>
                </c:pt>
                <c:pt idx="41563">
                  <c:v>109.04118158320492</c:v>
                </c:pt>
                <c:pt idx="41564">
                  <c:v>109.0482911533899</c:v>
                </c:pt>
                <c:pt idx="41565">
                  <c:v>109.05540072357488</c:v>
                </c:pt>
                <c:pt idx="41566">
                  <c:v>109.06250861062297</c:v>
                </c:pt>
                <c:pt idx="41567">
                  <c:v>109.06961818080795</c:v>
                </c:pt>
                <c:pt idx="41568">
                  <c:v>109.07673448354045</c:v>
                </c:pt>
                <c:pt idx="41569">
                  <c:v>109.08384237058854</c:v>
                </c:pt>
                <c:pt idx="41570">
                  <c:v>109.09095194077352</c:v>
                </c:pt>
                <c:pt idx="41571">
                  <c:v>109.0980615109585</c:v>
                </c:pt>
                <c:pt idx="41572">
                  <c:v>109.10516939800659</c:v>
                </c:pt>
                <c:pt idx="41573">
                  <c:v>109.11227896819157</c:v>
                </c:pt>
                <c:pt idx="41574">
                  <c:v>109.11938853837655</c:v>
                </c:pt>
                <c:pt idx="41575">
                  <c:v>109.12649642542465</c:v>
                </c:pt>
                <c:pt idx="41576">
                  <c:v>109.13360599560963</c:v>
                </c:pt>
                <c:pt idx="41577">
                  <c:v>109.14071556579459</c:v>
                </c:pt>
                <c:pt idx="41578">
                  <c:v>109.1478234528427</c:v>
                </c:pt>
                <c:pt idx="41579">
                  <c:v>109.15493302302767</c:v>
                </c:pt>
                <c:pt idx="41580">
                  <c:v>109.16204932576018</c:v>
                </c:pt>
                <c:pt idx="41581">
                  <c:v>109.16915889594515</c:v>
                </c:pt>
                <c:pt idx="41582">
                  <c:v>109.17626678299325</c:v>
                </c:pt>
                <c:pt idx="41583">
                  <c:v>109.18337635317823</c:v>
                </c:pt>
                <c:pt idx="41584">
                  <c:v>109.17509382808774</c:v>
                </c:pt>
                <c:pt idx="41585">
                  <c:v>109.16492333667144</c:v>
                </c:pt>
                <c:pt idx="41586">
                  <c:v>109.18128071680572</c:v>
                </c:pt>
                <c:pt idx="41587">
                  <c:v>109.1835219155937</c:v>
                </c:pt>
                <c:pt idx="41588">
                  <c:v>109.19217392656175</c:v>
                </c:pt>
                <c:pt idx="41589">
                  <c:v>109.16281186650774</c:v>
                </c:pt>
                <c:pt idx="41590">
                  <c:v>109.151794</c:v>
                </c:pt>
                <c:pt idx="41591">
                  <c:v>109.14446110157367</c:v>
                </c:pt>
                <c:pt idx="41592">
                  <c:v>109.13368199999999</c:v>
                </c:pt>
                <c:pt idx="41593">
                  <c:v>109.13248627080073</c:v>
                </c:pt>
                <c:pt idx="41594">
                  <c:v>109.12962045672097</c:v>
                </c:pt>
                <c:pt idx="41595">
                  <c:v>109.12675396402079</c:v>
                </c:pt>
                <c:pt idx="41596">
                  <c:v>109.1238874713206</c:v>
                </c:pt>
                <c:pt idx="41597">
                  <c:v>109.12102165724086</c:v>
                </c:pt>
                <c:pt idx="41598">
                  <c:v>109.11815516454067</c:v>
                </c:pt>
                <c:pt idx="41599">
                  <c:v>109.11528867184049</c:v>
                </c:pt>
                <c:pt idx="41600">
                  <c:v>109.11242285776073</c:v>
                </c:pt>
                <c:pt idx="41601">
                  <c:v>109.10955636506056</c:v>
                </c:pt>
                <c:pt idx="41602">
                  <c:v>109.10668987236038</c:v>
                </c:pt>
                <c:pt idx="41603">
                  <c:v>109.10382405828062</c:v>
                </c:pt>
                <c:pt idx="41604">
                  <c:v>109.10095756558044</c:v>
                </c:pt>
                <c:pt idx="41605">
                  <c:v>109.09808835839854</c:v>
                </c:pt>
                <c:pt idx="41606">
                  <c:v>109.09522186569835</c:v>
                </c:pt>
                <c:pt idx="41607">
                  <c:v>109.09235605161861</c:v>
                </c:pt>
                <c:pt idx="41608">
                  <c:v>109.08948955891842</c:v>
                </c:pt>
                <c:pt idx="41609">
                  <c:v>109.08662306621824</c:v>
                </c:pt>
                <c:pt idx="41610">
                  <c:v>109.08375725213848</c:v>
                </c:pt>
                <c:pt idx="41611">
                  <c:v>109.0808907594383</c:v>
                </c:pt>
                <c:pt idx="41612">
                  <c:v>109.07802426673813</c:v>
                </c:pt>
                <c:pt idx="41613">
                  <c:v>109.07515845265837</c:v>
                </c:pt>
                <c:pt idx="41614">
                  <c:v>109.07229195995819</c:v>
                </c:pt>
                <c:pt idx="41615">
                  <c:v>109.06942546725801</c:v>
                </c:pt>
                <c:pt idx="41616">
                  <c:v>109.06655965317826</c:v>
                </c:pt>
                <c:pt idx="41617">
                  <c:v>109.06369044599636</c:v>
                </c:pt>
                <c:pt idx="41618">
                  <c:v>109.06082395329616</c:v>
                </c:pt>
                <c:pt idx="41619">
                  <c:v>109.05795813921642</c:v>
                </c:pt>
                <c:pt idx="41620">
                  <c:v>109.05509164651623</c:v>
                </c:pt>
                <c:pt idx="41621">
                  <c:v>109.05222515381605</c:v>
                </c:pt>
                <c:pt idx="41622">
                  <c:v>109.0493593397363</c:v>
                </c:pt>
                <c:pt idx="41623">
                  <c:v>109.04649284703612</c:v>
                </c:pt>
                <c:pt idx="41624">
                  <c:v>109.04362635433594</c:v>
                </c:pt>
                <c:pt idx="41625">
                  <c:v>109.04076054025619</c:v>
                </c:pt>
                <c:pt idx="41626">
                  <c:v>109.03789404755601</c:v>
                </c:pt>
                <c:pt idx="41627">
                  <c:v>109.03502755485582</c:v>
                </c:pt>
                <c:pt idx="41628">
                  <c:v>109.03216174077608</c:v>
                </c:pt>
                <c:pt idx="41629">
                  <c:v>109.02929524807588</c:v>
                </c:pt>
                <c:pt idx="41630">
                  <c:v>109.02642604089398</c:v>
                </c:pt>
                <c:pt idx="41631">
                  <c:v>109.0235595481938</c:v>
                </c:pt>
                <c:pt idx="41632">
                  <c:v>109.02069373411405</c:v>
                </c:pt>
                <c:pt idx="41633">
                  <c:v>109.01782724141387</c:v>
                </c:pt>
                <c:pt idx="41634">
                  <c:v>109.01496074871369</c:v>
                </c:pt>
                <c:pt idx="41635">
                  <c:v>109.01209493463394</c:v>
                </c:pt>
                <c:pt idx="41636">
                  <c:v>109.00922844193376</c:v>
                </c:pt>
                <c:pt idx="41637">
                  <c:v>109.007065</c:v>
                </c:pt>
                <c:pt idx="41638">
                  <c:v>109.00247158440629</c:v>
                </c:pt>
                <c:pt idx="41639">
                  <c:v>109.00786298808104</c:v>
                </c:pt>
                <c:pt idx="41640">
                  <c:v>109.05648484549357</c:v>
                </c:pt>
                <c:pt idx="41641">
                  <c:v>109.0382700345732</c:v>
                </c:pt>
                <c:pt idx="41642">
                  <c:v>109.025154</c:v>
                </c:pt>
                <c:pt idx="41643">
                  <c:v>109.03039868860277</c:v>
                </c:pt>
                <c:pt idx="41644">
                  <c:v>109.03250346494993</c:v>
                </c:pt>
                <c:pt idx="41645">
                  <c:v>109.00156715137068</c:v>
                </c:pt>
                <c:pt idx="41646">
                  <c:v>108.99231165099341</c:v>
                </c:pt>
                <c:pt idx="41647">
                  <c:v>109.00311414650356</c:v>
                </c:pt>
                <c:pt idx="41648">
                  <c:v>109.01391920002828</c:v>
                </c:pt>
                <c:pt idx="41649">
                  <c:v>109.02472425355299</c:v>
                </c:pt>
                <c:pt idx="41650">
                  <c:v>109.00766451621364</c:v>
                </c:pt>
                <c:pt idx="41651">
                  <c:v>109.007065</c:v>
                </c:pt>
                <c:pt idx="41652">
                  <c:v>108.98932096305124</c:v>
                </c:pt>
                <c:pt idx="41653">
                  <c:v>108.93536791130187</c:v>
                </c:pt>
                <c:pt idx="41654">
                  <c:v>108.97070485121601</c:v>
                </c:pt>
                <c:pt idx="41655">
                  <c:v>108.89945500804798</c:v>
                </c:pt>
                <c:pt idx="41656">
                  <c:v>108.88771420240221</c:v>
                </c:pt>
                <c:pt idx="41657">
                  <c:v>108.87597617630323</c:v>
                </c:pt>
                <c:pt idx="41658">
                  <c:v>108.86423537065745</c:v>
                </c:pt>
                <c:pt idx="41659">
                  <c:v>108.85249456501168</c:v>
                </c:pt>
                <c:pt idx="41660">
                  <c:v>108.8407565389127</c:v>
                </c:pt>
                <c:pt idx="41661">
                  <c:v>108.82901573326693</c:v>
                </c:pt>
                <c:pt idx="41662">
                  <c:v>108.81727492762116</c:v>
                </c:pt>
                <c:pt idx="41663">
                  <c:v>108.80553690152217</c:v>
                </c:pt>
                <c:pt idx="41664">
                  <c:v>108.79378497768924</c:v>
                </c:pt>
                <c:pt idx="41665">
                  <c:v>108.78204417204347</c:v>
                </c:pt>
                <c:pt idx="41666">
                  <c:v>108.77030614594449</c:v>
                </c:pt>
                <c:pt idx="41667">
                  <c:v>108.75856534029872</c:v>
                </c:pt>
                <c:pt idx="41668">
                  <c:v>108.74682453465294</c:v>
                </c:pt>
                <c:pt idx="41669">
                  <c:v>108.73508650855396</c:v>
                </c:pt>
                <c:pt idx="41670">
                  <c:v>108.72334570290819</c:v>
                </c:pt>
                <c:pt idx="41671">
                  <c:v>108.71160489726242</c:v>
                </c:pt>
                <c:pt idx="41672">
                  <c:v>108.69986687116344</c:v>
                </c:pt>
                <c:pt idx="41673">
                  <c:v>108.68812606551766</c:v>
                </c:pt>
                <c:pt idx="41674">
                  <c:v>108.67638525987189</c:v>
                </c:pt>
                <c:pt idx="41675">
                  <c:v>108.66464723377291</c:v>
                </c:pt>
                <c:pt idx="41676">
                  <c:v>108.65290642812714</c:v>
                </c:pt>
                <c:pt idx="41677">
                  <c:v>108.64115450429421</c:v>
                </c:pt>
                <c:pt idx="41678">
                  <c:v>108.62941369864843</c:v>
                </c:pt>
                <c:pt idx="41679">
                  <c:v>108.61767567254945</c:v>
                </c:pt>
                <c:pt idx="41680">
                  <c:v>108.60593486690368</c:v>
                </c:pt>
                <c:pt idx="41681">
                  <c:v>108.59419406125791</c:v>
                </c:pt>
                <c:pt idx="41682">
                  <c:v>108.58245603515893</c:v>
                </c:pt>
                <c:pt idx="41683">
                  <c:v>108.57071522951316</c:v>
                </c:pt>
                <c:pt idx="41684">
                  <c:v>108.55897442386738</c:v>
                </c:pt>
                <c:pt idx="41685">
                  <c:v>108.5472363977684</c:v>
                </c:pt>
                <c:pt idx="41686">
                  <c:v>108.53549559212263</c:v>
                </c:pt>
                <c:pt idx="41687">
                  <c:v>108.52375478647686</c:v>
                </c:pt>
                <c:pt idx="41688">
                  <c:v>108.51201676037788</c:v>
                </c:pt>
                <c:pt idx="41689">
                  <c:v>108.50026483654493</c:v>
                </c:pt>
                <c:pt idx="41690">
                  <c:v>108.48852403089916</c:v>
                </c:pt>
                <c:pt idx="41691">
                  <c:v>108.47678600480018</c:v>
                </c:pt>
                <c:pt idx="41692">
                  <c:v>108.4650451991544</c:v>
                </c:pt>
                <c:pt idx="41693">
                  <c:v>108.45330439350863</c:v>
                </c:pt>
                <c:pt idx="41694">
                  <c:v>108.44156636740965</c:v>
                </c:pt>
                <c:pt idx="41695">
                  <c:v>108.42982556176388</c:v>
                </c:pt>
                <c:pt idx="41696">
                  <c:v>108.41808475611811</c:v>
                </c:pt>
                <c:pt idx="41697">
                  <c:v>108.410088</c:v>
                </c:pt>
                <c:pt idx="41698">
                  <c:v>108.42787939842633</c:v>
                </c:pt>
                <c:pt idx="41699">
                  <c:v>108.45223528373867</c:v>
                </c:pt>
                <c:pt idx="41700">
                  <c:v>108.42817700000001</c:v>
                </c:pt>
                <c:pt idx="41701">
                  <c:v>108.4218641761621</c:v>
                </c:pt>
                <c:pt idx="41702">
                  <c:v>108.41654466022891</c:v>
                </c:pt>
                <c:pt idx="41703">
                  <c:v>108.42159094778255</c:v>
                </c:pt>
                <c:pt idx="41704">
                  <c:v>108.410088</c:v>
                </c:pt>
                <c:pt idx="41705">
                  <c:v>108.410088</c:v>
                </c:pt>
                <c:pt idx="41706">
                  <c:v>108.40539326012464</c:v>
                </c:pt>
                <c:pt idx="41707">
                  <c:v>108.39311716941651</c:v>
                </c:pt>
                <c:pt idx="41708">
                  <c:v>108.38083817174872</c:v>
                </c:pt>
                <c:pt idx="41709">
                  <c:v>108.36855917408091</c:v>
                </c:pt>
                <c:pt idx="41710">
                  <c:v>108.35628308337279</c:v>
                </c:pt>
                <c:pt idx="41711">
                  <c:v>108.34400408570498</c:v>
                </c:pt>
                <c:pt idx="41712">
                  <c:v>108.33172508803717</c:v>
                </c:pt>
                <c:pt idx="41713">
                  <c:v>108.31944899732905</c:v>
                </c:pt>
                <c:pt idx="41714">
                  <c:v>108.30715837182255</c:v>
                </c:pt>
                <c:pt idx="41715">
                  <c:v>108.29487937415475</c:v>
                </c:pt>
                <c:pt idx="41716">
                  <c:v>108.28260328344662</c:v>
                </c:pt>
                <c:pt idx="41717">
                  <c:v>108.27032428577881</c:v>
                </c:pt>
                <c:pt idx="41718">
                  <c:v>108.25804528811101</c:v>
                </c:pt>
                <c:pt idx="41719">
                  <c:v>108.24576919740288</c:v>
                </c:pt>
                <c:pt idx="41720">
                  <c:v>108.23349019973507</c:v>
                </c:pt>
                <c:pt idx="41721">
                  <c:v>108.22121120206728</c:v>
                </c:pt>
                <c:pt idx="41722">
                  <c:v>108.20893511135915</c:v>
                </c:pt>
                <c:pt idx="41723">
                  <c:v>108.19665611369135</c:v>
                </c:pt>
                <c:pt idx="41724">
                  <c:v>108.18437711602354</c:v>
                </c:pt>
                <c:pt idx="41725">
                  <c:v>108.17210102531541</c:v>
                </c:pt>
                <c:pt idx="41726">
                  <c:v>108.15982202764761</c:v>
                </c:pt>
                <c:pt idx="41727">
                  <c:v>108.14753140214111</c:v>
                </c:pt>
                <c:pt idx="41728">
                  <c:v>108.13525240447331</c:v>
                </c:pt>
                <c:pt idx="41729">
                  <c:v>108.12297631376518</c:v>
                </c:pt>
                <c:pt idx="41730">
                  <c:v>108.11069731609737</c:v>
                </c:pt>
                <c:pt idx="41731">
                  <c:v>108.09841831842957</c:v>
                </c:pt>
                <c:pt idx="41732">
                  <c:v>108.08614222772144</c:v>
                </c:pt>
                <c:pt idx="41733">
                  <c:v>108.07386323005363</c:v>
                </c:pt>
                <c:pt idx="41734">
                  <c:v>108.06158423238584</c:v>
                </c:pt>
                <c:pt idx="41735">
                  <c:v>108.04930814167771</c:v>
                </c:pt>
                <c:pt idx="41736">
                  <c:v>108.03702914400991</c:v>
                </c:pt>
                <c:pt idx="41737">
                  <c:v>108.0247501463421</c:v>
                </c:pt>
                <c:pt idx="41738">
                  <c:v>108.01247405563397</c:v>
                </c:pt>
                <c:pt idx="41739">
                  <c:v>108.00018343012746</c:v>
                </c:pt>
                <c:pt idx="41740">
                  <c:v>107.98790443245967</c:v>
                </c:pt>
                <c:pt idx="41741">
                  <c:v>107.97562834175154</c:v>
                </c:pt>
                <c:pt idx="41742">
                  <c:v>107.96334934408374</c:v>
                </c:pt>
                <c:pt idx="41743">
                  <c:v>107.95107034641593</c:v>
                </c:pt>
                <c:pt idx="41744">
                  <c:v>107.9387942557078</c:v>
                </c:pt>
                <c:pt idx="41745">
                  <c:v>107.92651525804</c:v>
                </c:pt>
                <c:pt idx="41746">
                  <c:v>107.91423626037219</c:v>
                </c:pt>
                <c:pt idx="41747">
                  <c:v>107.90196016966406</c:v>
                </c:pt>
                <c:pt idx="41748">
                  <c:v>107.88968117199627</c:v>
                </c:pt>
                <c:pt idx="41749">
                  <c:v>107.87740217432847</c:v>
                </c:pt>
                <c:pt idx="41750">
                  <c:v>107.86512608362034</c:v>
                </c:pt>
                <c:pt idx="41751">
                  <c:v>107.85284708595253</c:v>
                </c:pt>
                <c:pt idx="41752">
                  <c:v>107.84055646044602</c:v>
                </c:pt>
                <c:pt idx="41753">
                  <c:v>107.82827746277823</c:v>
                </c:pt>
                <c:pt idx="41754">
                  <c:v>107.8160013720701</c:v>
                </c:pt>
                <c:pt idx="41755">
                  <c:v>107.8037223744023</c:v>
                </c:pt>
                <c:pt idx="41756">
                  <c:v>107.79144337673449</c:v>
                </c:pt>
                <c:pt idx="41757">
                  <c:v>107.77916728602636</c:v>
                </c:pt>
                <c:pt idx="41758">
                  <c:v>107.76688828835856</c:v>
                </c:pt>
                <c:pt idx="41759">
                  <c:v>107.75460929069075</c:v>
                </c:pt>
                <c:pt idx="41760">
                  <c:v>107.74233319998262</c:v>
                </c:pt>
                <c:pt idx="41761">
                  <c:v>107.7090182074392</c:v>
                </c:pt>
                <c:pt idx="41762">
                  <c:v>107.78454627896996</c:v>
                </c:pt>
                <c:pt idx="41763">
                  <c:v>107.71444342336115</c:v>
                </c:pt>
                <c:pt idx="41764">
                  <c:v>107.67204558130662</c:v>
                </c:pt>
                <c:pt idx="41765">
                  <c:v>107.68477855793991</c:v>
                </c:pt>
                <c:pt idx="41766">
                  <c:v>107.66996629320619</c:v>
                </c:pt>
                <c:pt idx="41767">
                  <c:v>107.63510838054363</c:v>
                </c:pt>
                <c:pt idx="41768">
                  <c:v>107.64897920171674</c:v>
                </c:pt>
                <c:pt idx="41769">
                  <c:v>107.61650950476871</c:v>
                </c:pt>
                <c:pt idx="41770">
                  <c:v>107.61916445785644</c:v>
                </c:pt>
                <c:pt idx="41771">
                  <c:v>107.62456293517734</c:v>
                </c:pt>
                <c:pt idx="41772">
                  <c:v>107.62996013444963</c:v>
                </c:pt>
                <c:pt idx="41773">
                  <c:v>107.63535861177053</c:v>
                </c:pt>
                <c:pt idx="41774">
                  <c:v>107.64075708909142</c:v>
                </c:pt>
                <c:pt idx="41775">
                  <c:v>107.64615428836372</c:v>
                </c:pt>
                <c:pt idx="41776">
                  <c:v>107.64606788197425</c:v>
                </c:pt>
                <c:pt idx="41777">
                  <c:v>107.6234542334287</c:v>
                </c:pt>
                <c:pt idx="41778">
                  <c:v>107.582512511323</c:v>
                </c:pt>
                <c:pt idx="41779">
                  <c:v>107.55101909608965</c:v>
                </c:pt>
                <c:pt idx="41780">
                  <c:v>107.58269931211254</c:v>
                </c:pt>
                <c:pt idx="41781">
                  <c:v>107.60091653921334</c:v>
                </c:pt>
                <c:pt idx="41782">
                  <c:v>107.60911253004292</c:v>
                </c:pt>
                <c:pt idx="41783">
                  <c:v>107.596031</c:v>
                </c:pt>
                <c:pt idx="41784">
                  <c:v>107.60656128820024</c:v>
                </c:pt>
                <c:pt idx="41785">
                  <c:v>107.62143566261325</c:v>
                </c:pt>
                <c:pt idx="41786">
                  <c:v>107.61258054029565</c:v>
                </c:pt>
                <c:pt idx="41787">
                  <c:v>107.64465319623271</c:v>
                </c:pt>
                <c:pt idx="41788">
                  <c:v>107.63339382302021</c:v>
                </c:pt>
                <c:pt idx="41789">
                  <c:v>107.63713463298244</c:v>
                </c:pt>
                <c:pt idx="41790">
                  <c:v>107.64087190386238</c:v>
                </c:pt>
                <c:pt idx="41791">
                  <c:v>107.64460828997176</c:v>
                </c:pt>
                <c:pt idx="41792">
                  <c:v>107.64834556085171</c:v>
                </c:pt>
                <c:pt idx="41793">
                  <c:v>107.65208283173165</c:v>
                </c:pt>
                <c:pt idx="41794">
                  <c:v>107.65581921784103</c:v>
                </c:pt>
                <c:pt idx="41795">
                  <c:v>107.65955648872098</c:v>
                </c:pt>
                <c:pt idx="41796">
                  <c:v>107.66329375960092</c:v>
                </c:pt>
                <c:pt idx="41797">
                  <c:v>107.6670301457103</c:v>
                </c:pt>
                <c:pt idx="41798">
                  <c:v>107.67076741659025</c:v>
                </c:pt>
                <c:pt idx="41799">
                  <c:v>107.6745046874702</c:v>
                </c:pt>
                <c:pt idx="41800">
                  <c:v>107.67824107357957</c:v>
                </c:pt>
                <c:pt idx="41801">
                  <c:v>107.68197834445952</c:v>
                </c:pt>
                <c:pt idx="41802">
                  <c:v>107.68571915442175</c:v>
                </c:pt>
                <c:pt idx="41803">
                  <c:v>107.68945642530169</c:v>
                </c:pt>
                <c:pt idx="41804">
                  <c:v>107.69319281141107</c:v>
                </c:pt>
                <c:pt idx="41805">
                  <c:v>107.69693008229102</c:v>
                </c:pt>
                <c:pt idx="41806">
                  <c:v>107.70066735317097</c:v>
                </c:pt>
                <c:pt idx="41807">
                  <c:v>107.70440373928034</c:v>
                </c:pt>
                <c:pt idx="41808">
                  <c:v>107.70814101016029</c:v>
                </c:pt>
                <c:pt idx="41809">
                  <c:v>107.71187828104024</c:v>
                </c:pt>
                <c:pt idx="41810">
                  <c:v>107.71561466714962</c:v>
                </c:pt>
                <c:pt idx="41811">
                  <c:v>107.71935193802956</c:v>
                </c:pt>
                <c:pt idx="41812">
                  <c:v>107.72308832413894</c:v>
                </c:pt>
                <c:pt idx="41813">
                  <c:v>107.72682559501889</c:v>
                </c:pt>
                <c:pt idx="41814">
                  <c:v>107.7305664049811</c:v>
                </c:pt>
                <c:pt idx="41815">
                  <c:v>107.73430367586106</c:v>
                </c:pt>
                <c:pt idx="41816">
                  <c:v>107.73804006197044</c:v>
                </c:pt>
                <c:pt idx="41817">
                  <c:v>107.74177733285038</c:v>
                </c:pt>
                <c:pt idx="41818">
                  <c:v>107.74551460373033</c:v>
                </c:pt>
                <c:pt idx="41819">
                  <c:v>107.74925098983971</c:v>
                </c:pt>
                <c:pt idx="41820">
                  <c:v>107.75298826071966</c:v>
                </c:pt>
                <c:pt idx="41821">
                  <c:v>107.7567255315996</c:v>
                </c:pt>
                <c:pt idx="41822">
                  <c:v>107.76046191770898</c:v>
                </c:pt>
                <c:pt idx="41823">
                  <c:v>107.76419918858893</c:v>
                </c:pt>
                <c:pt idx="41824">
                  <c:v>107.76793645946887</c:v>
                </c:pt>
                <c:pt idx="41825">
                  <c:v>107.77167284557825</c:v>
                </c:pt>
                <c:pt idx="41826">
                  <c:v>107.7754101164582</c:v>
                </c:pt>
                <c:pt idx="41827">
                  <c:v>107.78771969129916</c:v>
                </c:pt>
                <c:pt idx="41828">
                  <c:v>107.77321290772532</c:v>
                </c:pt>
                <c:pt idx="41829">
                  <c:v>107.74780802765856</c:v>
                </c:pt>
                <c:pt idx="41830">
                  <c:v>107.71842627365912</c:v>
                </c:pt>
                <c:pt idx="41831">
                  <c:v>107.68199178707677</c:v>
                </c:pt>
                <c:pt idx="41832">
                  <c:v>107.67720482752664</c:v>
                </c:pt>
                <c:pt idx="41833">
                  <c:v>107.66303673514059</c:v>
                </c:pt>
                <c:pt idx="41834">
                  <c:v>107.64886528777176</c:v>
                </c:pt>
                <c:pt idx="41835">
                  <c:v>107.6346804204717</c:v>
                </c:pt>
                <c:pt idx="41836">
                  <c:v>107.62050897310286</c:v>
                </c:pt>
                <c:pt idx="41837">
                  <c:v>107.60634088071683</c:v>
                </c:pt>
                <c:pt idx="41838">
                  <c:v>107.59216943334799</c:v>
                </c:pt>
                <c:pt idx="41839">
                  <c:v>107.57799798597915</c:v>
                </c:pt>
                <c:pt idx="41840">
                  <c:v>107.56382989359311</c:v>
                </c:pt>
                <c:pt idx="41841">
                  <c:v>107.54965844622427</c:v>
                </c:pt>
                <c:pt idx="41842">
                  <c:v>107.53548699885543</c:v>
                </c:pt>
                <c:pt idx="41843">
                  <c:v>107.5213189064694</c:v>
                </c:pt>
                <c:pt idx="41844">
                  <c:v>107.50714745910057</c:v>
                </c:pt>
                <c:pt idx="41845">
                  <c:v>107.49297601173173</c:v>
                </c:pt>
                <c:pt idx="41846">
                  <c:v>107.4788079193457</c:v>
                </c:pt>
                <c:pt idx="41847">
                  <c:v>107.46463647197685</c:v>
                </c:pt>
                <c:pt idx="41848">
                  <c:v>107.45045160467679</c:v>
                </c:pt>
                <c:pt idx="41849">
                  <c:v>107.43628015730795</c:v>
                </c:pt>
                <c:pt idx="41850">
                  <c:v>107.42211206492192</c:v>
                </c:pt>
                <c:pt idx="41851">
                  <c:v>107.40794061755308</c:v>
                </c:pt>
                <c:pt idx="41852">
                  <c:v>107.39377252516705</c:v>
                </c:pt>
                <c:pt idx="41853">
                  <c:v>107.37960107779821</c:v>
                </c:pt>
                <c:pt idx="41854">
                  <c:v>107.36542963042938</c:v>
                </c:pt>
                <c:pt idx="41855">
                  <c:v>107.35126153804333</c:v>
                </c:pt>
                <c:pt idx="41856">
                  <c:v>107.33709009067449</c:v>
                </c:pt>
                <c:pt idx="41857">
                  <c:v>107.32291864330566</c:v>
                </c:pt>
                <c:pt idx="41858">
                  <c:v>107.30875055091963</c:v>
                </c:pt>
                <c:pt idx="41859">
                  <c:v>107.29457910355079</c:v>
                </c:pt>
                <c:pt idx="41860">
                  <c:v>107.28039423625073</c:v>
                </c:pt>
                <c:pt idx="41861">
                  <c:v>107.26622278888189</c:v>
                </c:pt>
                <c:pt idx="41862">
                  <c:v>107.25205469649585</c:v>
                </c:pt>
                <c:pt idx="41863">
                  <c:v>107.23788324912701</c:v>
                </c:pt>
                <c:pt idx="41864">
                  <c:v>107.22371180175817</c:v>
                </c:pt>
                <c:pt idx="41865">
                  <c:v>107.20954370937214</c:v>
                </c:pt>
                <c:pt idx="41866">
                  <c:v>107.1953722620033</c:v>
                </c:pt>
                <c:pt idx="41867">
                  <c:v>107.18120081463447</c:v>
                </c:pt>
                <c:pt idx="41868">
                  <c:v>107.16703272224842</c:v>
                </c:pt>
                <c:pt idx="41869">
                  <c:v>107.15286127487958</c:v>
                </c:pt>
                <c:pt idx="41870">
                  <c:v>107.13868982751075</c:v>
                </c:pt>
                <c:pt idx="41871">
                  <c:v>107.12452173512472</c:v>
                </c:pt>
                <c:pt idx="41872">
                  <c:v>107.11035028775588</c:v>
                </c:pt>
                <c:pt idx="41873">
                  <c:v>107.09616542045582</c:v>
                </c:pt>
                <c:pt idx="41874">
                  <c:v>107.08199732806978</c:v>
                </c:pt>
                <c:pt idx="41875">
                  <c:v>107.06782588070094</c:v>
                </c:pt>
                <c:pt idx="41876">
                  <c:v>107.0536544333321</c:v>
                </c:pt>
                <c:pt idx="41877">
                  <c:v>107.03553328850739</c:v>
                </c:pt>
                <c:pt idx="41878">
                  <c:v>106.99938979303766</c:v>
                </c:pt>
                <c:pt idx="41879">
                  <c:v>107.01711649546972</c:v>
                </c:pt>
                <c:pt idx="41880">
                  <c:v>106.99880321125417</c:v>
                </c:pt>
                <c:pt idx="41881">
                  <c:v>106.944794</c:v>
                </c:pt>
                <c:pt idx="41882">
                  <c:v>106.94272389749702</c:v>
                </c:pt>
                <c:pt idx="41883">
                  <c:v>106.83717462231759</c:v>
                </c:pt>
                <c:pt idx="41884">
                  <c:v>106.87361193276109</c:v>
                </c:pt>
                <c:pt idx="41885">
                  <c:v>106.90771728103812</c:v>
                </c:pt>
                <c:pt idx="41886">
                  <c:v>106.88567097350924</c:v>
                </c:pt>
                <c:pt idx="41887">
                  <c:v>106.86362988527664</c:v>
                </c:pt>
                <c:pt idx="41888">
                  <c:v>106.84158357774776</c:v>
                </c:pt>
                <c:pt idx="41889">
                  <c:v>106.81953727021887</c:v>
                </c:pt>
                <c:pt idx="41890">
                  <c:v>106.79749618198628</c:v>
                </c:pt>
                <c:pt idx="41891">
                  <c:v>106.77544987445739</c:v>
                </c:pt>
                <c:pt idx="41892">
                  <c:v>106.75340356692851</c:v>
                </c:pt>
                <c:pt idx="41893">
                  <c:v>106.73136247869591</c:v>
                </c:pt>
                <c:pt idx="41894">
                  <c:v>106.70931617116703</c:v>
                </c:pt>
                <c:pt idx="41895">
                  <c:v>106.68726986363815</c:v>
                </c:pt>
                <c:pt idx="41896">
                  <c:v>106.66522877540555</c:v>
                </c:pt>
                <c:pt idx="41897">
                  <c:v>106.64318246787667</c:v>
                </c:pt>
                <c:pt idx="41898">
                  <c:v>106.62111528316262</c:v>
                </c:pt>
                <c:pt idx="41899">
                  <c:v>106.59907419493003</c:v>
                </c:pt>
                <c:pt idx="41900">
                  <c:v>106.57702788740114</c:v>
                </c:pt>
                <c:pt idx="41901">
                  <c:v>106.42075896685742</c:v>
                </c:pt>
                <c:pt idx="41902">
                  <c:v>106.45636</c:v>
                </c:pt>
                <c:pt idx="41903">
                  <c:v>106.45528170362422</c:v>
                </c:pt>
                <c:pt idx="41904">
                  <c:v>106.42223837052933</c:v>
                </c:pt>
                <c:pt idx="41905">
                  <c:v>106.47118827682404</c:v>
                </c:pt>
                <c:pt idx="41906">
                  <c:v>106.40172260971892</c:v>
                </c:pt>
                <c:pt idx="41907">
                  <c:v>106.39456524941033</c:v>
                </c:pt>
                <c:pt idx="41908">
                  <c:v>106.38740788910175</c:v>
                </c:pt>
                <c:pt idx="41909">
                  <c:v>106.38025222324401</c:v>
                </c:pt>
                <c:pt idx="41910">
                  <c:v>106.37309486293543</c:v>
                </c:pt>
                <c:pt idx="41911">
                  <c:v>106.36593750262685</c:v>
                </c:pt>
                <c:pt idx="41912">
                  <c:v>106.3587818367691</c:v>
                </c:pt>
                <c:pt idx="41913">
                  <c:v>106.35162447646051</c:v>
                </c:pt>
                <c:pt idx="41914">
                  <c:v>106.34446711615193</c:v>
                </c:pt>
                <c:pt idx="41915">
                  <c:v>106.33731145029418</c:v>
                </c:pt>
                <c:pt idx="41916">
                  <c:v>106.3301540899856</c:v>
                </c:pt>
                <c:pt idx="41917">
                  <c:v>106.32298995187371</c:v>
                </c:pt>
                <c:pt idx="41918">
                  <c:v>106.31583428601596</c:v>
                </c:pt>
                <c:pt idx="41919">
                  <c:v>106.30867692570737</c:v>
                </c:pt>
                <c:pt idx="41920">
                  <c:v>106.30151956539879</c:v>
                </c:pt>
                <c:pt idx="41921">
                  <c:v>106.29436389954104</c:v>
                </c:pt>
                <c:pt idx="41922">
                  <c:v>106.28720653923246</c:v>
                </c:pt>
                <c:pt idx="41923">
                  <c:v>106.28004917892387</c:v>
                </c:pt>
                <c:pt idx="41924">
                  <c:v>106.27289351306612</c:v>
                </c:pt>
                <c:pt idx="41925">
                  <c:v>106.26573615275755</c:v>
                </c:pt>
                <c:pt idx="41926">
                  <c:v>106.25857879244897</c:v>
                </c:pt>
                <c:pt idx="41927">
                  <c:v>106.25142312659122</c:v>
                </c:pt>
                <c:pt idx="41928">
                  <c:v>106.24426576628264</c:v>
                </c:pt>
                <c:pt idx="41929">
                  <c:v>106.23710162817073</c:v>
                </c:pt>
                <c:pt idx="41930">
                  <c:v>106.22994426786215</c:v>
                </c:pt>
                <c:pt idx="41931">
                  <c:v>106.2227886020044</c:v>
                </c:pt>
                <c:pt idx="41932">
                  <c:v>106.21563124169582</c:v>
                </c:pt>
                <c:pt idx="41933">
                  <c:v>106.20847388138725</c:v>
                </c:pt>
                <c:pt idx="41934">
                  <c:v>106.18049328278492</c:v>
                </c:pt>
                <c:pt idx="41935">
                  <c:v>106.12659338831942</c:v>
                </c:pt>
                <c:pt idx="41936">
                  <c:v>106.17169056437768</c:v>
                </c:pt>
                <c:pt idx="41937">
                  <c:v>106.18010535670005</c:v>
                </c:pt>
                <c:pt idx="41938">
                  <c:v>106.15686004910607</c:v>
                </c:pt>
                <c:pt idx="41939">
                  <c:v>106.11527437243682</c:v>
                </c:pt>
                <c:pt idx="41940">
                  <c:v>106.09230687124463</c:v>
                </c:pt>
                <c:pt idx="41941">
                  <c:v>106.10909787553648</c:v>
                </c:pt>
                <c:pt idx="41942">
                  <c:v>106.0694777227652</c:v>
                </c:pt>
                <c:pt idx="41943">
                  <c:v>106.09257513</c:v>
                </c:pt>
                <c:pt idx="41944">
                  <c:v>106.08620745</c:v>
                </c:pt>
                <c:pt idx="41945">
                  <c:v>106.07983977000001</c:v>
                </c:pt>
                <c:pt idx="41946">
                  <c:v>106.05075123152122</c:v>
                </c:pt>
                <c:pt idx="41947">
                  <c:v>106.05699199451598</c:v>
                </c:pt>
                <c:pt idx="41948">
                  <c:v>106.06807096638856</c:v>
                </c:pt>
                <c:pt idx="41949">
                  <c:v>106.04922561254173</c:v>
                </c:pt>
                <c:pt idx="41950">
                  <c:v>106.04020648903195</c:v>
                </c:pt>
                <c:pt idx="41951">
                  <c:v>106.01297760348116</c:v>
                </c:pt>
                <c:pt idx="41952">
                  <c:v>106.01342825053635</c:v>
                </c:pt>
                <c:pt idx="41953">
                  <c:v>106.01272744563663</c:v>
                </c:pt>
                <c:pt idx="41954">
                  <c:v>105.99822753439827</c:v>
                </c:pt>
                <c:pt idx="41955">
                  <c:v>105.98709478958384</c:v>
                </c:pt>
                <c:pt idx="41956">
                  <c:v>105.9759646803624</c:v>
                </c:pt>
                <c:pt idx="41957">
                  <c:v>105.96483193554796</c:v>
                </c:pt>
                <c:pt idx="41958">
                  <c:v>105.95369919073353</c:v>
                </c:pt>
                <c:pt idx="41959">
                  <c:v>105.94256908151209</c:v>
                </c:pt>
                <c:pt idx="41960">
                  <c:v>105.93143633669766</c:v>
                </c:pt>
                <c:pt idx="41961">
                  <c:v>105.92030359188323</c:v>
                </c:pt>
                <c:pt idx="41962">
                  <c:v>105.9091734826618</c:v>
                </c:pt>
                <c:pt idx="41963">
                  <c:v>105.89804073784737</c:v>
                </c:pt>
                <c:pt idx="41964">
                  <c:v>105.88690799303293</c:v>
                </c:pt>
                <c:pt idx="41965">
                  <c:v>105.87577788381149</c:v>
                </c:pt>
                <c:pt idx="41966">
                  <c:v>105.86464513899706</c:v>
                </c:pt>
                <c:pt idx="41967">
                  <c:v>105.85350185181065</c:v>
                </c:pt>
                <c:pt idx="41968">
                  <c:v>105.84237174258921</c:v>
                </c:pt>
                <c:pt idx="41969">
                  <c:v>105.83123899777478</c:v>
                </c:pt>
                <c:pt idx="41970">
                  <c:v>105.82010625296034</c:v>
                </c:pt>
                <c:pt idx="41971">
                  <c:v>105.8089761437389</c:v>
                </c:pt>
                <c:pt idx="41972">
                  <c:v>105.7813049747258</c:v>
                </c:pt>
                <c:pt idx="41973">
                  <c:v>105.76892100000001</c:v>
                </c:pt>
                <c:pt idx="41974">
                  <c:v>105.78107522079161</c:v>
                </c:pt>
                <c:pt idx="41975">
                  <c:v>105.79930154707985</c:v>
                </c:pt>
                <c:pt idx="41976">
                  <c:v>105.76787794921316</c:v>
                </c:pt>
                <c:pt idx="41977">
                  <c:v>105.7633657706247</c:v>
                </c:pt>
                <c:pt idx="41978">
                  <c:v>105.78158114398093</c:v>
                </c:pt>
                <c:pt idx="41979">
                  <c:v>105.7998268204578</c:v>
                </c:pt>
                <c:pt idx="41980">
                  <c:v>105.81804988578922</c:v>
                </c:pt>
                <c:pt idx="41981">
                  <c:v>105.84931842479142</c:v>
                </c:pt>
                <c:pt idx="41982">
                  <c:v>105.8461972274678</c:v>
                </c:pt>
                <c:pt idx="41983">
                  <c:v>105.85460817167382</c:v>
                </c:pt>
                <c:pt idx="41984">
                  <c:v>105.8997022865999</c:v>
                </c:pt>
                <c:pt idx="41985">
                  <c:v>105.90008457806913</c:v>
                </c:pt>
                <c:pt idx="41986">
                  <c:v>105.90925574248926</c:v>
                </c:pt>
                <c:pt idx="41987">
                  <c:v>105.93023406616122</c:v>
                </c:pt>
                <c:pt idx="41988">
                  <c:v>105.95209638559474</c:v>
                </c:pt>
                <c:pt idx="41989">
                  <c:v>105.97395870502825</c:v>
                </c:pt>
                <c:pt idx="41990">
                  <c:v>105.99581584872327</c:v>
                </c:pt>
                <c:pt idx="41991">
                  <c:v>106.01767816815678</c:v>
                </c:pt>
                <c:pt idx="41992">
                  <c:v>106.0395611905443</c:v>
                </c:pt>
                <c:pt idx="41993">
                  <c:v>106.06141833423932</c:v>
                </c:pt>
                <c:pt idx="41994">
                  <c:v>106.08328065367284</c:v>
                </c:pt>
                <c:pt idx="41995">
                  <c:v>106.10514297310635</c:v>
                </c:pt>
                <c:pt idx="41996">
                  <c:v>106.12700011680137</c:v>
                </c:pt>
                <c:pt idx="41997">
                  <c:v>106.19115526752503</c:v>
                </c:pt>
                <c:pt idx="41998">
                  <c:v>106.17263376257449</c:v>
                </c:pt>
                <c:pt idx="41999">
                  <c:v>106.24368942870768</c:v>
                </c:pt>
                <c:pt idx="42000">
                  <c:v>106.21090942012398</c:v>
                </c:pt>
                <c:pt idx="42001">
                  <c:v>106.23431401907033</c:v>
                </c:pt>
                <c:pt idx="42002">
                  <c:v>106.30221013304721</c:v>
                </c:pt>
                <c:pt idx="42003">
                  <c:v>106.3592344048641</c:v>
                </c:pt>
                <c:pt idx="42004">
                  <c:v>106.36591300000001</c:v>
                </c:pt>
                <c:pt idx="42005">
                  <c:v>106.41431943490701</c:v>
                </c:pt>
                <c:pt idx="42006">
                  <c:v>106.41636013760262</c:v>
                </c:pt>
                <c:pt idx="42007">
                  <c:v>106.4120791501314</c:v>
                </c:pt>
                <c:pt idx="42008">
                  <c:v>106.40779816266017</c:v>
                </c:pt>
                <c:pt idx="42009">
                  <c:v>106.40351818868029</c:v>
                </c:pt>
                <c:pt idx="42010">
                  <c:v>106.39923720120908</c:v>
                </c:pt>
                <c:pt idx="42011">
                  <c:v>106.39495621373786</c:v>
                </c:pt>
                <c:pt idx="42012">
                  <c:v>106.39067623975798</c:v>
                </c:pt>
                <c:pt idx="42013">
                  <c:v>106.38639525228676</c:v>
                </c:pt>
                <c:pt idx="42014">
                  <c:v>106.38211426481553</c:v>
                </c:pt>
                <c:pt idx="42015">
                  <c:v>106.37783429083565</c:v>
                </c:pt>
                <c:pt idx="42016">
                  <c:v>106.37355330336443</c:v>
                </c:pt>
                <c:pt idx="42017">
                  <c:v>106.3692682619278</c:v>
                </c:pt>
                <c:pt idx="42018">
                  <c:v>106.36498828794792</c:v>
                </c:pt>
                <c:pt idx="42019">
                  <c:v>106.3607073004767</c:v>
                </c:pt>
                <c:pt idx="42020">
                  <c:v>106.35642631300547</c:v>
                </c:pt>
                <c:pt idx="42021">
                  <c:v>106.35214633902561</c:v>
                </c:pt>
                <c:pt idx="42022">
                  <c:v>106.34786535155438</c:v>
                </c:pt>
                <c:pt idx="42023">
                  <c:v>106.34358436408316</c:v>
                </c:pt>
                <c:pt idx="42024">
                  <c:v>106.33930439010328</c:v>
                </c:pt>
                <c:pt idx="42025">
                  <c:v>106.33502340263206</c:v>
                </c:pt>
                <c:pt idx="42026">
                  <c:v>106.33074241516083</c:v>
                </c:pt>
                <c:pt idx="42027">
                  <c:v>106.32646244118096</c:v>
                </c:pt>
                <c:pt idx="42028">
                  <c:v>106.32218145370973</c:v>
                </c:pt>
                <c:pt idx="42029">
                  <c:v>106.3178964122731</c:v>
                </c:pt>
                <c:pt idx="42030">
                  <c:v>106.31361542480188</c:v>
                </c:pt>
                <c:pt idx="42031">
                  <c:v>106.309335450822</c:v>
                </c:pt>
                <c:pt idx="42032">
                  <c:v>106.30505446335079</c:v>
                </c:pt>
                <c:pt idx="42033">
                  <c:v>106.30077347587955</c:v>
                </c:pt>
                <c:pt idx="42034">
                  <c:v>106.29649350189969</c:v>
                </c:pt>
                <c:pt idx="42035">
                  <c:v>106.29221251442846</c:v>
                </c:pt>
                <c:pt idx="42036">
                  <c:v>106.28793152695724</c:v>
                </c:pt>
                <c:pt idx="42037">
                  <c:v>106.28365155297736</c:v>
                </c:pt>
                <c:pt idx="42038">
                  <c:v>106.27937056550614</c:v>
                </c:pt>
                <c:pt idx="42039">
                  <c:v>106.27508957803491</c:v>
                </c:pt>
                <c:pt idx="42040">
                  <c:v>106.27080960405505</c:v>
                </c:pt>
                <c:pt idx="42041">
                  <c:v>106.26652861658381</c:v>
                </c:pt>
                <c:pt idx="42042">
                  <c:v>106.26224357514718</c:v>
                </c:pt>
                <c:pt idx="42043">
                  <c:v>106.2579636011673</c:v>
                </c:pt>
                <c:pt idx="42044">
                  <c:v>106.25368261369609</c:v>
                </c:pt>
                <c:pt idx="42045">
                  <c:v>106.24940162622487</c:v>
                </c:pt>
                <c:pt idx="42046">
                  <c:v>106.24512165224499</c:v>
                </c:pt>
                <c:pt idx="42047">
                  <c:v>106.24084066477376</c:v>
                </c:pt>
                <c:pt idx="42048">
                  <c:v>106.23655967730254</c:v>
                </c:pt>
                <c:pt idx="42049">
                  <c:v>106.23227970332266</c:v>
                </c:pt>
                <c:pt idx="42050">
                  <c:v>106.22799871585144</c:v>
                </c:pt>
                <c:pt idx="42051">
                  <c:v>106.22371772838022</c:v>
                </c:pt>
                <c:pt idx="42052">
                  <c:v>106.19888934954697</c:v>
                </c:pt>
                <c:pt idx="42053">
                  <c:v>106.1820376103958</c:v>
                </c:pt>
                <c:pt idx="42054">
                  <c:v>106.20309399999999</c:v>
                </c:pt>
                <c:pt idx="42055">
                  <c:v>106.20309399999999</c:v>
                </c:pt>
                <c:pt idx="42056">
                  <c:v>106.18717878540772</c:v>
                </c:pt>
                <c:pt idx="42057">
                  <c:v>106.1588309284863</c:v>
                </c:pt>
                <c:pt idx="42058">
                  <c:v>106.1324023896042</c:v>
                </c:pt>
                <c:pt idx="42059">
                  <c:v>106.10431084287076</c:v>
                </c:pt>
                <c:pt idx="42060">
                  <c:v>106.11995306054827</c:v>
                </c:pt>
                <c:pt idx="42061">
                  <c:v>106.16070406572095</c:v>
                </c:pt>
                <c:pt idx="42062">
                  <c:v>106.18588320655408</c:v>
                </c:pt>
                <c:pt idx="42063">
                  <c:v>106.21106830976959</c:v>
                </c:pt>
                <c:pt idx="42064">
                  <c:v>106.23625341298511</c:v>
                </c:pt>
                <c:pt idx="42065">
                  <c:v>106.26143255381822</c:v>
                </c:pt>
                <c:pt idx="42066">
                  <c:v>106.28661765703374</c:v>
                </c:pt>
                <c:pt idx="42067">
                  <c:v>106.31182660977882</c:v>
                </c:pt>
                <c:pt idx="42068">
                  <c:v>106.33700575061194</c:v>
                </c:pt>
                <c:pt idx="42069">
                  <c:v>106.36219085382746</c:v>
                </c:pt>
                <c:pt idx="42070">
                  <c:v>106.38737595704298</c:v>
                </c:pt>
                <c:pt idx="42071">
                  <c:v>106.41255509787609</c:v>
                </c:pt>
                <c:pt idx="42072">
                  <c:v>106.43774020109161</c:v>
                </c:pt>
                <c:pt idx="42073">
                  <c:v>106.46292530430712</c:v>
                </c:pt>
                <c:pt idx="42074">
                  <c:v>106.48810444514025</c:v>
                </c:pt>
                <c:pt idx="42075">
                  <c:v>106.51328954835576</c:v>
                </c:pt>
                <c:pt idx="42076">
                  <c:v>106.53847465157128</c:v>
                </c:pt>
                <c:pt idx="42077">
                  <c:v>106.56365379240441</c:v>
                </c:pt>
                <c:pt idx="42078">
                  <c:v>106.58883889561992</c:v>
                </c:pt>
                <c:pt idx="42079">
                  <c:v>106.61404784836499</c:v>
                </c:pt>
                <c:pt idx="42080">
                  <c:v>106.63923295158051</c:v>
                </c:pt>
                <c:pt idx="42081">
                  <c:v>106.66441209241363</c:v>
                </c:pt>
                <c:pt idx="42082">
                  <c:v>106.68959719562915</c:v>
                </c:pt>
                <c:pt idx="42083">
                  <c:v>106.71478229884467</c:v>
                </c:pt>
                <c:pt idx="42084">
                  <c:v>106.73996143967778</c:v>
                </c:pt>
                <c:pt idx="42085">
                  <c:v>106.76514654289331</c:v>
                </c:pt>
                <c:pt idx="42086">
                  <c:v>106.79033164610881</c:v>
                </c:pt>
                <c:pt idx="42087">
                  <c:v>106.81551078694194</c:v>
                </c:pt>
                <c:pt idx="42088">
                  <c:v>106.84069589015745</c:v>
                </c:pt>
                <c:pt idx="42089">
                  <c:v>106.86588099337297</c:v>
                </c:pt>
                <c:pt idx="42090">
                  <c:v>106.8910601342061</c:v>
                </c:pt>
                <c:pt idx="42091">
                  <c:v>106.91626908695117</c:v>
                </c:pt>
                <c:pt idx="42092">
                  <c:v>106.94145419016668</c:v>
                </c:pt>
                <c:pt idx="42093">
                  <c:v>106.96663333099981</c:v>
                </c:pt>
                <c:pt idx="42094">
                  <c:v>106.99181843421532</c:v>
                </c:pt>
                <c:pt idx="42095">
                  <c:v>107.01700353743084</c:v>
                </c:pt>
                <c:pt idx="42096">
                  <c:v>107.04218267826396</c:v>
                </c:pt>
                <c:pt idx="42097">
                  <c:v>107.06736778147948</c:v>
                </c:pt>
                <c:pt idx="42098">
                  <c:v>107.092552884695</c:v>
                </c:pt>
                <c:pt idx="42099">
                  <c:v>107.11773202552811</c:v>
                </c:pt>
                <c:pt idx="42100">
                  <c:v>107.14291712874363</c:v>
                </c:pt>
                <c:pt idx="42101">
                  <c:v>107.16810223195914</c:v>
                </c:pt>
                <c:pt idx="42102">
                  <c:v>107.19328137279227</c:v>
                </c:pt>
                <c:pt idx="42103">
                  <c:v>107.21846647600779</c:v>
                </c:pt>
                <c:pt idx="42104">
                  <c:v>107.24367542875285</c:v>
                </c:pt>
                <c:pt idx="42105">
                  <c:v>107.26886053196837</c:v>
                </c:pt>
                <c:pt idx="42106">
                  <c:v>107.2940396728015</c:v>
                </c:pt>
                <c:pt idx="42107">
                  <c:v>107.31922477601701</c:v>
                </c:pt>
                <c:pt idx="42108">
                  <c:v>107.34440987923253</c:v>
                </c:pt>
                <c:pt idx="42109">
                  <c:v>107.36958902006565</c:v>
                </c:pt>
                <c:pt idx="42110">
                  <c:v>107.39477412328117</c:v>
                </c:pt>
                <c:pt idx="42111">
                  <c:v>107.41995922649669</c:v>
                </c:pt>
                <c:pt idx="42112">
                  <c:v>107.4451383673298</c:v>
                </c:pt>
                <c:pt idx="42113">
                  <c:v>107.47032347054532</c:v>
                </c:pt>
                <c:pt idx="42114">
                  <c:v>107.49550857376083</c:v>
                </c:pt>
                <c:pt idx="42115">
                  <c:v>107.49466423080591</c:v>
                </c:pt>
                <c:pt idx="42116">
                  <c:v>107.487503</c:v>
                </c:pt>
                <c:pt idx="42117">
                  <c:v>107.4763062799237</c:v>
                </c:pt>
                <c:pt idx="42118">
                  <c:v>107.469414</c:v>
                </c:pt>
                <c:pt idx="42119">
                  <c:v>107.469414</c:v>
                </c:pt>
                <c:pt idx="42120">
                  <c:v>107.469414</c:v>
                </c:pt>
                <c:pt idx="42121">
                  <c:v>107.45769777300906</c:v>
                </c:pt>
                <c:pt idx="42122">
                  <c:v>107.451302</c:v>
                </c:pt>
                <c:pt idx="42123">
                  <c:v>107.47522884120171</c:v>
                </c:pt>
                <c:pt idx="42124">
                  <c:v>107.487503</c:v>
                </c:pt>
                <c:pt idx="42125">
                  <c:v>107.49461253097435</c:v>
                </c:pt>
                <c:pt idx="42126">
                  <c:v>107.50522032286261</c:v>
                </c:pt>
                <c:pt idx="42127">
                  <c:v>107.5158256034365</c:v>
                </c:pt>
                <c:pt idx="42128">
                  <c:v>107.52643339532474</c:v>
                </c:pt>
                <c:pt idx="42129">
                  <c:v>107.53705123247047</c:v>
                </c:pt>
                <c:pt idx="42130">
                  <c:v>107.54765902435874</c:v>
                </c:pt>
                <c:pt idx="42131">
                  <c:v>107.55826430493262</c:v>
                </c:pt>
                <c:pt idx="42132">
                  <c:v>107.56887209682087</c:v>
                </c:pt>
                <c:pt idx="42133">
                  <c:v>107.57947988870913</c:v>
                </c:pt>
                <c:pt idx="42134">
                  <c:v>107.59008516928301</c:v>
                </c:pt>
                <c:pt idx="42135">
                  <c:v>107.60069296117128</c:v>
                </c:pt>
                <c:pt idx="42136">
                  <c:v>107.61130075305952</c:v>
                </c:pt>
                <c:pt idx="42137">
                  <c:v>107.62190603363341</c:v>
                </c:pt>
                <c:pt idx="42138">
                  <c:v>107.63251382552167</c:v>
                </c:pt>
                <c:pt idx="42139">
                  <c:v>107.64312161740992</c:v>
                </c:pt>
                <c:pt idx="42140">
                  <c:v>107.65372689798382</c:v>
                </c:pt>
                <c:pt idx="42141">
                  <c:v>107.66434473512953</c:v>
                </c:pt>
                <c:pt idx="42142">
                  <c:v>107.67495252701779</c:v>
                </c:pt>
                <c:pt idx="42143">
                  <c:v>107.68555780759168</c:v>
                </c:pt>
                <c:pt idx="42144">
                  <c:v>107.69616559947994</c:v>
                </c:pt>
                <c:pt idx="42145">
                  <c:v>107.70677339136819</c:v>
                </c:pt>
                <c:pt idx="42146">
                  <c:v>107.71737867194207</c:v>
                </c:pt>
                <c:pt idx="42147">
                  <c:v>107.72798646383033</c:v>
                </c:pt>
                <c:pt idx="42148">
                  <c:v>107.73859425571858</c:v>
                </c:pt>
                <c:pt idx="42149">
                  <c:v>107.74919953629248</c:v>
                </c:pt>
                <c:pt idx="42150">
                  <c:v>107.75980732818073</c:v>
                </c:pt>
                <c:pt idx="42151">
                  <c:v>107.77041512006899</c:v>
                </c:pt>
                <c:pt idx="42152">
                  <c:v>107.78102040064287</c:v>
                </c:pt>
                <c:pt idx="42153">
                  <c:v>107.79162819253112</c:v>
                </c:pt>
                <c:pt idx="42154">
                  <c:v>107.80224602967685</c:v>
                </c:pt>
                <c:pt idx="42155">
                  <c:v>107.81285382156511</c:v>
                </c:pt>
                <c:pt idx="42156">
                  <c:v>107.823459102139</c:v>
                </c:pt>
                <c:pt idx="42157">
                  <c:v>107.83406689402725</c:v>
                </c:pt>
                <c:pt idx="42158">
                  <c:v>107.84467468591551</c:v>
                </c:pt>
                <c:pt idx="42159">
                  <c:v>107.85527996648939</c:v>
                </c:pt>
                <c:pt idx="42160">
                  <c:v>107.86588775837765</c:v>
                </c:pt>
                <c:pt idx="42161">
                  <c:v>107.8764955502659</c:v>
                </c:pt>
                <c:pt idx="42162">
                  <c:v>107.88710083083978</c:v>
                </c:pt>
                <c:pt idx="42163">
                  <c:v>107.89770862272805</c:v>
                </c:pt>
                <c:pt idx="42164">
                  <c:v>107.90831641461631</c:v>
                </c:pt>
                <c:pt idx="42165">
                  <c:v>107.91892169519019</c:v>
                </c:pt>
                <c:pt idx="42166">
                  <c:v>107.92953953233591</c:v>
                </c:pt>
                <c:pt idx="42167">
                  <c:v>107.94014732422417</c:v>
                </c:pt>
                <c:pt idx="42168">
                  <c:v>107.95075260479805</c:v>
                </c:pt>
                <c:pt idx="42169">
                  <c:v>107.92148118355185</c:v>
                </c:pt>
                <c:pt idx="42170">
                  <c:v>107.88640696423462</c:v>
                </c:pt>
                <c:pt idx="42171">
                  <c:v>107.95152198402479</c:v>
                </c:pt>
                <c:pt idx="42172">
                  <c:v>107.92686382808775</c:v>
                </c:pt>
                <c:pt idx="42173">
                  <c:v>107.91669883122766</c:v>
                </c:pt>
                <c:pt idx="42174">
                  <c:v>107.95981206723891</c:v>
                </c:pt>
                <c:pt idx="42175">
                  <c:v>107.95991545708155</c:v>
                </c:pt>
                <c:pt idx="42176">
                  <c:v>107.903564</c:v>
                </c:pt>
                <c:pt idx="42177">
                  <c:v>107.92477173772055</c:v>
                </c:pt>
                <c:pt idx="42178">
                  <c:v>107.94760009900705</c:v>
                </c:pt>
                <c:pt idx="42179">
                  <c:v>107.92168010056595</c:v>
                </c:pt>
                <c:pt idx="42180">
                  <c:v>107.8957846243561</c:v>
                </c:pt>
                <c:pt idx="42181">
                  <c:v>107.86989527870408</c:v>
                </c:pt>
                <c:pt idx="42182">
                  <c:v>107.84399980249424</c:v>
                </c:pt>
                <c:pt idx="42183">
                  <c:v>107.8181043262844</c:v>
                </c:pt>
                <c:pt idx="42184">
                  <c:v>107.79221498063237</c:v>
                </c:pt>
                <c:pt idx="42185">
                  <c:v>107.76631950442253</c:v>
                </c:pt>
                <c:pt idx="42186">
                  <c:v>107.74042402821269</c:v>
                </c:pt>
                <c:pt idx="42187">
                  <c:v>107.71453468256065</c:v>
                </c:pt>
                <c:pt idx="42188">
                  <c:v>107.68863920635081</c:v>
                </c:pt>
                <c:pt idx="42189">
                  <c:v>107.66274373014097</c:v>
                </c:pt>
                <c:pt idx="42190">
                  <c:v>107.63685438448894</c:v>
                </c:pt>
                <c:pt idx="42191">
                  <c:v>107.61093438604784</c:v>
                </c:pt>
                <c:pt idx="42192">
                  <c:v>107.585038909838</c:v>
                </c:pt>
                <c:pt idx="42193">
                  <c:v>107.55914956418599</c:v>
                </c:pt>
                <c:pt idx="42194">
                  <c:v>107.53325408797613</c:v>
                </c:pt>
                <c:pt idx="42195">
                  <c:v>107.50735861176629</c:v>
                </c:pt>
                <c:pt idx="42196">
                  <c:v>107.48146926611427</c:v>
                </c:pt>
                <c:pt idx="42197">
                  <c:v>107.45557378990443</c:v>
                </c:pt>
                <c:pt idx="42198">
                  <c:v>107.42967831369459</c:v>
                </c:pt>
                <c:pt idx="42199">
                  <c:v>107.40378896804256</c:v>
                </c:pt>
                <c:pt idx="42200">
                  <c:v>107.37789349183272</c:v>
                </c:pt>
                <c:pt idx="42201">
                  <c:v>107.35199801562288</c:v>
                </c:pt>
                <c:pt idx="42202">
                  <c:v>107.32610866997085</c:v>
                </c:pt>
                <c:pt idx="42203">
                  <c:v>107.30021319376101</c:v>
                </c:pt>
                <c:pt idx="42204">
                  <c:v>107.27429319531991</c:v>
                </c:pt>
                <c:pt idx="42205">
                  <c:v>107.24839771911007</c:v>
                </c:pt>
                <c:pt idx="42206">
                  <c:v>107.22250837345804</c:v>
                </c:pt>
                <c:pt idx="42207">
                  <c:v>107.1966128972482</c:v>
                </c:pt>
                <c:pt idx="42208">
                  <c:v>107.17071742103836</c:v>
                </c:pt>
                <c:pt idx="42209">
                  <c:v>107.14482807538633</c:v>
                </c:pt>
                <c:pt idx="42210">
                  <c:v>107.11893259917649</c:v>
                </c:pt>
                <c:pt idx="42211">
                  <c:v>107.09303712296665</c:v>
                </c:pt>
                <c:pt idx="42212">
                  <c:v>107.06714777731462</c:v>
                </c:pt>
                <c:pt idx="42213">
                  <c:v>107.04125230110478</c:v>
                </c:pt>
                <c:pt idx="42214">
                  <c:v>107.01535682489494</c:v>
                </c:pt>
                <c:pt idx="42215">
                  <c:v>106.98946747924292</c:v>
                </c:pt>
                <c:pt idx="42216">
                  <c:v>106.96354748080181</c:v>
                </c:pt>
                <c:pt idx="42217">
                  <c:v>106.93765200459197</c:v>
                </c:pt>
                <c:pt idx="42218">
                  <c:v>106.91176265893995</c:v>
                </c:pt>
                <c:pt idx="42219">
                  <c:v>106.88586718273011</c:v>
                </c:pt>
                <c:pt idx="42220">
                  <c:v>106.85997170652027</c:v>
                </c:pt>
                <c:pt idx="42221">
                  <c:v>106.83408236086824</c:v>
                </c:pt>
                <c:pt idx="42222">
                  <c:v>106.8081868846584</c:v>
                </c:pt>
                <c:pt idx="42223">
                  <c:v>106.78229140844856</c:v>
                </c:pt>
                <c:pt idx="42224">
                  <c:v>106.75640206279652</c:v>
                </c:pt>
                <c:pt idx="42225">
                  <c:v>106.73050658658669</c:v>
                </c:pt>
                <c:pt idx="42226">
                  <c:v>106.70461111037685</c:v>
                </c:pt>
                <c:pt idx="42227">
                  <c:v>106.67872176472481</c:v>
                </c:pt>
                <c:pt idx="42228">
                  <c:v>106.65282628851497</c:v>
                </c:pt>
                <c:pt idx="42229">
                  <c:v>106.62690629007388</c:v>
                </c:pt>
                <c:pt idx="42230">
                  <c:v>106.60101081386404</c:v>
                </c:pt>
                <c:pt idx="42231">
                  <c:v>106.575121468212</c:v>
                </c:pt>
                <c:pt idx="42232">
                  <c:v>106.54922599200216</c:v>
                </c:pt>
                <c:pt idx="42233">
                  <c:v>106.52333051579232</c:v>
                </c:pt>
                <c:pt idx="42234">
                  <c:v>106.50135008154506</c:v>
                </c:pt>
                <c:pt idx="42235">
                  <c:v>106.45491028969957</c:v>
                </c:pt>
                <c:pt idx="42236">
                  <c:v>106.42971544338498</c:v>
                </c:pt>
                <c:pt idx="42237">
                  <c:v>106.4479279554125</c:v>
                </c:pt>
                <c:pt idx="42238">
                  <c:v>106.43678676418693</c:v>
                </c:pt>
                <c:pt idx="42239">
                  <c:v>106.39044032491061</c:v>
                </c:pt>
                <c:pt idx="42240">
                  <c:v>106.36591300000001</c:v>
                </c:pt>
                <c:pt idx="42241">
                  <c:v>106.33535454434907</c:v>
                </c:pt>
                <c:pt idx="42242">
                  <c:v>106.28069918045291</c:v>
                </c:pt>
                <c:pt idx="42243">
                  <c:v>106.25211751150299</c:v>
                </c:pt>
                <c:pt idx="42244">
                  <c:v>106.2429597110022</c:v>
                </c:pt>
                <c:pt idx="42245">
                  <c:v>106.23380191050143</c:v>
                </c:pt>
                <c:pt idx="42246">
                  <c:v>106.22464627804054</c:v>
                </c:pt>
                <c:pt idx="42247">
                  <c:v>106.21548847753975</c:v>
                </c:pt>
                <c:pt idx="42248">
                  <c:v>106.20633067703898</c:v>
                </c:pt>
                <c:pt idx="42249">
                  <c:v>106.19717504457809</c:v>
                </c:pt>
                <c:pt idx="42250">
                  <c:v>106.1880172440773</c:v>
                </c:pt>
                <c:pt idx="42251">
                  <c:v>106.17885944357651</c:v>
                </c:pt>
                <c:pt idx="42252">
                  <c:v>106.16970381111562</c:v>
                </c:pt>
                <c:pt idx="42253">
                  <c:v>106.16054601061485</c:v>
                </c:pt>
                <c:pt idx="42254">
                  <c:v>106.1513795379545</c:v>
                </c:pt>
                <c:pt idx="42255">
                  <c:v>106.14222173745372</c:v>
                </c:pt>
                <c:pt idx="42256">
                  <c:v>106.13306610499284</c:v>
                </c:pt>
                <c:pt idx="42257">
                  <c:v>106.12390830449205</c:v>
                </c:pt>
                <c:pt idx="42258">
                  <c:v>106.11475050399127</c:v>
                </c:pt>
                <c:pt idx="42259">
                  <c:v>106.10559487153039</c:v>
                </c:pt>
                <c:pt idx="42260">
                  <c:v>106.0964370710296</c:v>
                </c:pt>
                <c:pt idx="42261">
                  <c:v>106.08727927052881</c:v>
                </c:pt>
                <c:pt idx="42262">
                  <c:v>106.07812363806792</c:v>
                </c:pt>
                <c:pt idx="42263">
                  <c:v>106.06896583756715</c:v>
                </c:pt>
                <c:pt idx="42264">
                  <c:v>106.05980803706636</c:v>
                </c:pt>
                <c:pt idx="42265">
                  <c:v>106.05065240460547</c:v>
                </c:pt>
                <c:pt idx="42266">
                  <c:v>106.04148593194513</c:v>
                </c:pt>
                <c:pt idx="42267">
                  <c:v>106.03232813144434</c:v>
                </c:pt>
                <c:pt idx="42268">
                  <c:v>106.02317249898346</c:v>
                </c:pt>
                <c:pt idx="42269">
                  <c:v>106.01401469848268</c:v>
                </c:pt>
                <c:pt idx="42270">
                  <c:v>106.0048568979819</c:v>
                </c:pt>
                <c:pt idx="42271">
                  <c:v>105.99570126552101</c:v>
                </c:pt>
                <c:pt idx="42272">
                  <c:v>105.98654346502022</c:v>
                </c:pt>
                <c:pt idx="42273">
                  <c:v>105.97738566451945</c:v>
                </c:pt>
                <c:pt idx="42274">
                  <c:v>105.96823003205856</c:v>
                </c:pt>
                <c:pt idx="42275">
                  <c:v>105.95907223155777</c:v>
                </c:pt>
                <c:pt idx="42276">
                  <c:v>105.949914431057</c:v>
                </c:pt>
                <c:pt idx="42277">
                  <c:v>105.94075879859611</c:v>
                </c:pt>
                <c:pt idx="42278">
                  <c:v>105.93160099809532</c:v>
                </c:pt>
                <c:pt idx="42279">
                  <c:v>105.92243452543498</c:v>
                </c:pt>
                <c:pt idx="42280">
                  <c:v>105.91327672493419</c:v>
                </c:pt>
                <c:pt idx="42281">
                  <c:v>105.9041210924733</c:v>
                </c:pt>
                <c:pt idx="42282">
                  <c:v>105.89496329197253</c:v>
                </c:pt>
                <c:pt idx="42283">
                  <c:v>105.88580549147174</c:v>
                </c:pt>
                <c:pt idx="42284">
                  <c:v>105.87664985901085</c:v>
                </c:pt>
                <c:pt idx="42285">
                  <c:v>105.86749205851007</c:v>
                </c:pt>
                <c:pt idx="42286">
                  <c:v>105.85833425800929</c:v>
                </c:pt>
                <c:pt idx="42287">
                  <c:v>105.8491786255484</c:v>
                </c:pt>
                <c:pt idx="42288">
                  <c:v>105.84002082504762</c:v>
                </c:pt>
                <c:pt idx="42289">
                  <c:v>105.83086302454684</c:v>
                </c:pt>
                <c:pt idx="42290">
                  <c:v>105.82170739208595</c:v>
                </c:pt>
                <c:pt idx="42291">
                  <c:v>105.8125409194256</c:v>
                </c:pt>
                <c:pt idx="42292">
                  <c:v>105.80338311892483</c:v>
                </c:pt>
                <c:pt idx="42293">
                  <c:v>105.79422748646392</c:v>
                </c:pt>
                <c:pt idx="42294">
                  <c:v>105.78506968596315</c:v>
                </c:pt>
                <c:pt idx="42295">
                  <c:v>105.77591188546236</c:v>
                </c:pt>
                <c:pt idx="42296">
                  <c:v>105.76675625300147</c:v>
                </c:pt>
                <c:pt idx="42297">
                  <c:v>105.7575984525007</c:v>
                </c:pt>
                <c:pt idx="42298">
                  <c:v>105.76034662422508</c:v>
                </c:pt>
                <c:pt idx="42299">
                  <c:v>105.78212760896518</c:v>
                </c:pt>
                <c:pt idx="42300">
                  <c:v>105.76391041168058</c:v>
                </c:pt>
                <c:pt idx="42301">
                  <c:v>105.73028625608012</c:v>
                </c:pt>
                <c:pt idx="42302">
                  <c:v>105.69426578636147</c:v>
                </c:pt>
                <c:pt idx="42303">
                  <c:v>105.732742</c:v>
                </c:pt>
                <c:pt idx="42304">
                  <c:v>105.71614314926084</c:v>
                </c:pt>
                <c:pt idx="42305">
                  <c:v>105.678482</c:v>
                </c:pt>
                <c:pt idx="42306">
                  <c:v>105.66112141454111</c:v>
                </c:pt>
                <c:pt idx="42307">
                  <c:v>105.62421399999999</c:v>
                </c:pt>
                <c:pt idx="42308">
                  <c:v>105.62421399999999</c:v>
                </c:pt>
                <c:pt idx="42309">
                  <c:v>105.62421399999999</c:v>
                </c:pt>
                <c:pt idx="42310">
                  <c:v>105.62421399999999</c:v>
                </c:pt>
                <c:pt idx="42311">
                  <c:v>105.62421399999999</c:v>
                </c:pt>
                <c:pt idx="42312">
                  <c:v>105.62421399999999</c:v>
                </c:pt>
                <c:pt idx="42313">
                  <c:v>105.61219064319809</c:v>
                </c:pt>
                <c:pt idx="42314">
                  <c:v>105.69118023384982</c:v>
                </c:pt>
                <c:pt idx="42315">
                  <c:v>105.64687287208194</c:v>
                </c:pt>
                <c:pt idx="42316">
                  <c:v>105.5812832379475</c:v>
                </c:pt>
                <c:pt idx="42317">
                  <c:v>105.569946</c:v>
                </c:pt>
                <c:pt idx="42318">
                  <c:v>105.55533596548113</c:v>
                </c:pt>
                <c:pt idx="42319">
                  <c:v>105.53434522200915</c:v>
                </c:pt>
                <c:pt idx="42320">
                  <c:v>105.51335447853715</c:v>
                </c:pt>
                <c:pt idx="42321">
                  <c:v>105.49236870446465</c:v>
                </c:pt>
                <c:pt idx="42322">
                  <c:v>105.47137796099265</c:v>
                </c:pt>
                <c:pt idx="42323">
                  <c:v>105.45038721752066</c:v>
                </c:pt>
                <c:pt idx="42324">
                  <c:v>105.42940144344816</c:v>
                </c:pt>
                <c:pt idx="42325">
                  <c:v>105.40841069997616</c:v>
                </c:pt>
                <c:pt idx="42326">
                  <c:v>105.38741995650416</c:v>
                </c:pt>
                <c:pt idx="42327">
                  <c:v>105.36643418243166</c:v>
                </c:pt>
                <c:pt idx="42328">
                  <c:v>105.34544343895966</c:v>
                </c:pt>
                <c:pt idx="42329">
                  <c:v>105.32443281788969</c:v>
                </c:pt>
                <c:pt idx="42330">
                  <c:v>105.09355451729571</c:v>
                </c:pt>
                <c:pt idx="42331">
                  <c:v>105.07254389622572</c:v>
                </c:pt>
                <c:pt idx="42332">
                  <c:v>105.05155315275374</c:v>
                </c:pt>
                <c:pt idx="42333">
                  <c:v>105.03056737868124</c:v>
                </c:pt>
                <c:pt idx="42334">
                  <c:v>105.00957663520924</c:v>
                </c:pt>
                <c:pt idx="42335">
                  <c:v>104.98858589173724</c:v>
                </c:pt>
                <c:pt idx="42336">
                  <c:v>104.96760011766474</c:v>
                </c:pt>
                <c:pt idx="42337">
                  <c:v>104.94660937419275</c:v>
                </c:pt>
                <c:pt idx="42338">
                  <c:v>104.92561863072075</c:v>
                </c:pt>
                <c:pt idx="42339">
                  <c:v>104.90463285664825</c:v>
                </c:pt>
                <c:pt idx="42340">
                  <c:v>104.88364211317625</c:v>
                </c:pt>
                <c:pt idx="42341">
                  <c:v>104.86265136970425</c:v>
                </c:pt>
                <c:pt idx="42342">
                  <c:v>104.84166559563175</c:v>
                </c:pt>
                <c:pt idx="42343">
                  <c:v>104.82067485215975</c:v>
                </c:pt>
                <c:pt idx="42344">
                  <c:v>104.79966423108978</c:v>
                </c:pt>
                <c:pt idx="42345">
                  <c:v>104.77867348761778</c:v>
                </c:pt>
                <c:pt idx="42346">
                  <c:v>104.75768771354528</c:v>
                </c:pt>
                <c:pt idx="42347">
                  <c:v>104.73669697007328</c:v>
                </c:pt>
                <c:pt idx="42348">
                  <c:v>104.71571119600078</c:v>
                </c:pt>
                <c:pt idx="42349">
                  <c:v>104.69472045252878</c:v>
                </c:pt>
                <c:pt idx="42350">
                  <c:v>104.6737297090568</c:v>
                </c:pt>
                <c:pt idx="42351">
                  <c:v>104.6527439349843</c:v>
                </c:pt>
                <c:pt idx="42352">
                  <c:v>104.6317531915123</c:v>
                </c:pt>
                <c:pt idx="42353">
                  <c:v>104.61219392236247</c:v>
                </c:pt>
                <c:pt idx="42354">
                  <c:v>104.66542800000001</c:v>
                </c:pt>
                <c:pt idx="42355">
                  <c:v>104.66483279685265</c:v>
                </c:pt>
                <c:pt idx="42356">
                  <c:v>104.64659732943981</c:v>
                </c:pt>
                <c:pt idx="42357">
                  <c:v>104.6257821988555</c:v>
                </c:pt>
                <c:pt idx="42358">
                  <c:v>104.56185213590844</c:v>
                </c:pt>
                <c:pt idx="42359">
                  <c:v>104.64285441835518</c:v>
                </c:pt>
                <c:pt idx="42360">
                  <c:v>104.573736642687</c:v>
                </c:pt>
                <c:pt idx="42361">
                  <c:v>104.56095886205252</c:v>
                </c:pt>
                <c:pt idx="42362">
                  <c:v>104.6095175867251</c:v>
                </c:pt>
                <c:pt idx="42363">
                  <c:v>104.58958208766437</c:v>
                </c:pt>
                <c:pt idx="42364">
                  <c:v>104.569651308182</c:v>
                </c:pt>
                <c:pt idx="42365">
                  <c:v>104.54971580912127</c:v>
                </c:pt>
                <c:pt idx="42366">
                  <c:v>104.52978031006053</c:v>
                </c:pt>
                <c:pt idx="42367">
                  <c:v>104.54057135717692</c:v>
                </c:pt>
                <c:pt idx="42368">
                  <c:v>104.54683632705603</c:v>
                </c:pt>
                <c:pt idx="42369">
                  <c:v>104.52860259823558</c:v>
                </c:pt>
                <c:pt idx="42370">
                  <c:v>104.520714</c:v>
                </c:pt>
                <c:pt idx="42371">
                  <c:v>104.47889393133048</c:v>
                </c:pt>
                <c:pt idx="42372">
                  <c:v>104.48010280977354</c:v>
                </c:pt>
                <c:pt idx="42373">
                  <c:v>104.49191937768239</c:v>
                </c:pt>
                <c:pt idx="42374">
                  <c:v>104.48453499999999</c:v>
                </c:pt>
                <c:pt idx="42375">
                  <c:v>104.46261259809296</c:v>
                </c:pt>
                <c:pt idx="42376">
                  <c:v>104.44085844839628</c:v>
                </c:pt>
                <c:pt idx="42377">
                  <c:v>104.42853398070207</c:v>
                </c:pt>
                <c:pt idx="42378">
                  <c:v>104.41620951300787</c:v>
                </c:pt>
                <c:pt idx="42379">
                  <c:v>104.40388796303802</c:v>
                </c:pt>
                <c:pt idx="42380">
                  <c:v>104.39156349534382</c:v>
                </c:pt>
                <c:pt idx="42381">
                  <c:v>104.37922735675217</c:v>
                </c:pt>
                <c:pt idx="42382">
                  <c:v>104.36690288905797</c:v>
                </c:pt>
                <c:pt idx="42383">
                  <c:v>104.35458133908811</c:v>
                </c:pt>
                <c:pt idx="42384">
                  <c:v>104.34225687139391</c:v>
                </c:pt>
                <c:pt idx="42385">
                  <c:v>104.3299324036997</c:v>
                </c:pt>
                <c:pt idx="42386">
                  <c:v>104.31761085372986</c:v>
                </c:pt>
                <c:pt idx="42387">
                  <c:v>104.30528638603565</c:v>
                </c:pt>
                <c:pt idx="42388">
                  <c:v>104.29296191834145</c:v>
                </c:pt>
                <c:pt idx="42389">
                  <c:v>104.28064036837161</c:v>
                </c:pt>
                <c:pt idx="42390">
                  <c:v>104.26831590067739</c:v>
                </c:pt>
                <c:pt idx="42391">
                  <c:v>104.25599143298319</c:v>
                </c:pt>
                <c:pt idx="42392">
                  <c:v>104.24366988301334</c:v>
                </c:pt>
                <c:pt idx="42393">
                  <c:v>104.23134541531914</c:v>
                </c:pt>
                <c:pt idx="42394">
                  <c:v>104.21900927672749</c:v>
                </c:pt>
                <c:pt idx="42395">
                  <c:v>104.20668772675765</c:v>
                </c:pt>
                <c:pt idx="42396">
                  <c:v>104.19436325906344</c:v>
                </c:pt>
                <c:pt idx="42397">
                  <c:v>104.18203879136924</c:v>
                </c:pt>
                <c:pt idx="42398">
                  <c:v>104.16971724139938</c:v>
                </c:pt>
                <c:pt idx="42399">
                  <c:v>104.15739277370518</c:v>
                </c:pt>
                <c:pt idx="42400">
                  <c:v>104.14506830601097</c:v>
                </c:pt>
                <c:pt idx="42401">
                  <c:v>104.13274675604113</c:v>
                </c:pt>
                <c:pt idx="42402">
                  <c:v>104.12042228834692</c:v>
                </c:pt>
                <c:pt idx="42403">
                  <c:v>104.10809782065272</c:v>
                </c:pt>
                <c:pt idx="42404">
                  <c:v>104.09577627068286</c:v>
                </c:pt>
                <c:pt idx="42405">
                  <c:v>104.08345180298866</c:v>
                </c:pt>
                <c:pt idx="42406">
                  <c:v>104.07111566439701</c:v>
                </c:pt>
                <c:pt idx="42407">
                  <c:v>104.05879119670281</c:v>
                </c:pt>
                <c:pt idx="42408">
                  <c:v>104.04646964673296</c:v>
                </c:pt>
                <c:pt idx="42409">
                  <c:v>104.03414517903876</c:v>
                </c:pt>
                <c:pt idx="42410">
                  <c:v>103.98592293562231</c:v>
                </c:pt>
                <c:pt idx="42411">
                  <c:v>103.96243323027413</c:v>
                </c:pt>
                <c:pt idx="42412">
                  <c:v>103.99131499046257</c:v>
                </c:pt>
                <c:pt idx="42413">
                  <c:v>104.01192295326658</c:v>
                </c:pt>
                <c:pt idx="42414">
                  <c:v>103.96632002145923</c:v>
                </c:pt>
                <c:pt idx="42415">
                  <c:v>103.95774553244078</c:v>
                </c:pt>
                <c:pt idx="42416">
                  <c:v>103.98797232131822</c:v>
                </c:pt>
                <c:pt idx="42417">
                  <c:v>103.98851252471678</c:v>
                </c:pt>
                <c:pt idx="42418">
                  <c:v>103.9184625108136</c:v>
                </c:pt>
                <c:pt idx="42419">
                  <c:v>103.95427460085837</c:v>
                </c:pt>
                <c:pt idx="42420">
                  <c:v>103.94453129129917</c:v>
                </c:pt>
                <c:pt idx="42421">
                  <c:v>103.94114334028282</c:v>
                </c:pt>
                <c:pt idx="42422">
                  <c:v>103.94033368974213</c:v>
                </c:pt>
                <c:pt idx="42423">
                  <c:v>103.93952423088008</c:v>
                </c:pt>
                <c:pt idx="42424">
                  <c:v>103.93871458033941</c:v>
                </c:pt>
                <c:pt idx="42425">
                  <c:v>103.93790492979872</c:v>
                </c:pt>
                <c:pt idx="42426">
                  <c:v>103.93709547093667</c:v>
                </c:pt>
                <c:pt idx="42427">
                  <c:v>103.93628582039599</c:v>
                </c:pt>
                <c:pt idx="42428">
                  <c:v>103.93547616985531</c:v>
                </c:pt>
                <c:pt idx="42429">
                  <c:v>103.93466671099326</c:v>
                </c:pt>
                <c:pt idx="42430">
                  <c:v>103.93385706045257</c:v>
                </c:pt>
                <c:pt idx="42431">
                  <c:v>103.93304664319736</c:v>
                </c:pt>
                <c:pt idx="42432">
                  <c:v>103.93223699265668</c:v>
                </c:pt>
                <c:pt idx="42433">
                  <c:v>103.93142753379463</c:v>
                </c:pt>
                <c:pt idx="42434">
                  <c:v>103.93061788325394</c:v>
                </c:pt>
                <c:pt idx="42435">
                  <c:v>103.92980823271327</c:v>
                </c:pt>
                <c:pt idx="42436">
                  <c:v>103.92899877385122</c:v>
                </c:pt>
                <c:pt idx="42437">
                  <c:v>103.92818912331053</c:v>
                </c:pt>
                <c:pt idx="42438">
                  <c:v>103.92737947276986</c:v>
                </c:pt>
                <c:pt idx="42439">
                  <c:v>103.92657001390781</c:v>
                </c:pt>
                <c:pt idx="42440">
                  <c:v>103.92576036336712</c:v>
                </c:pt>
                <c:pt idx="42441">
                  <c:v>103.92495071282643</c:v>
                </c:pt>
                <c:pt idx="42442">
                  <c:v>103.92414125396438</c:v>
                </c:pt>
                <c:pt idx="42443">
                  <c:v>103.9233316034237</c:v>
                </c:pt>
                <c:pt idx="42444">
                  <c:v>103.9225211861685</c:v>
                </c:pt>
                <c:pt idx="42445">
                  <c:v>103.92171172730644</c:v>
                </c:pt>
                <c:pt idx="42446">
                  <c:v>103.92090207676576</c:v>
                </c:pt>
                <c:pt idx="42447">
                  <c:v>103.92009242622508</c:v>
                </c:pt>
                <c:pt idx="42448">
                  <c:v>103.91928296736303</c:v>
                </c:pt>
                <c:pt idx="42449">
                  <c:v>103.91847331682234</c:v>
                </c:pt>
                <c:pt idx="42450">
                  <c:v>103.91766366628165</c:v>
                </c:pt>
                <c:pt idx="42451">
                  <c:v>103.9168542074196</c:v>
                </c:pt>
                <c:pt idx="42452">
                  <c:v>103.91604455687893</c:v>
                </c:pt>
                <c:pt idx="42453">
                  <c:v>103.91523490633824</c:v>
                </c:pt>
                <c:pt idx="42454">
                  <c:v>103.91442544747619</c:v>
                </c:pt>
                <c:pt idx="42455">
                  <c:v>103.91361579693552</c:v>
                </c:pt>
                <c:pt idx="42456">
                  <c:v>103.91280537968031</c:v>
                </c:pt>
                <c:pt idx="42457">
                  <c:v>103.91199572913962</c:v>
                </c:pt>
                <c:pt idx="42458">
                  <c:v>103.91118627027757</c:v>
                </c:pt>
                <c:pt idx="42459">
                  <c:v>103.91037661973689</c:v>
                </c:pt>
                <c:pt idx="42460">
                  <c:v>103.90956696919621</c:v>
                </c:pt>
                <c:pt idx="42461">
                  <c:v>103.90875751033415</c:v>
                </c:pt>
                <c:pt idx="42462">
                  <c:v>103.90794785979347</c:v>
                </c:pt>
                <c:pt idx="42463">
                  <c:v>103.90713820925279</c:v>
                </c:pt>
                <c:pt idx="42464">
                  <c:v>103.90632875039074</c:v>
                </c:pt>
                <c:pt idx="42465">
                  <c:v>103.90871223504172</c:v>
                </c:pt>
                <c:pt idx="42466">
                  <c:v>103.93010885407725</c:v>
                </c:pt>
                <c:pt idx="42467">
                  <c:v>103.94999191463995</c:v>
                </c:pt>
                <c:pt idx="42468">
                  <c:v>103.905655</c:v>
                </c:pt>
                <c:pt idx="42469">
                  <c:v>103.905655</c:v>
                </c:pt>
                <c:pt idx="42470">
                  <c:v>103.90195007606104</c:v>
                </c:pt>
                <c:pt idx="42471">
                  <c:v>103.87989898426699</c:v>
                </c:pt>
                <c:pt idx="42472">
                  <c:v>103.8593060085837</c:v>
                </c:pt>
                <c:pt idx="42473">
                  <c:v>103.89165047377206</c:v>
                </c:pt>
                <c:pt idx="42474">
                  <c:v>103.90463542310812</c:v>
                </c:pt>
                <c:pt idx="42475">
                  <c:v>103.90022734450906</c:v>
                </c:pt>
                <c:pt idx="42476">
                  <c:v>103.89582030948921</c:v>
                </c:pt>
                <c:pt idx="42477">
                  <c:v>103.89141223089015</c:v>
                </c:pt>
                <c:pt idx="42478">
                  <c:v>103.88700415229108</c:v>
                </c:pt>
                <c:pt idx="42479">
                  <c:v>103.88259711727125</c:v>
                </c:pt>
                <c:pt idx="42480">
                  <c:v>103.87818903867218</c:v>
                </c:pt>
                <c:pt idx="42481">
                  <c:v>103.87377678575626</c:v>
                </c:pt>
                <c:pt idx="42482">
                  <c:v>103.86936870715719</c:v>
                </c:pt>
                <c:pt idx="42483">
                  <c:v>103.86496167213735</c:v>
                </c:pt>
                <c:pt idx="42484">
                  <c:v>103.86055359353828</c:v>
                </c:pt>
                <c:pt idx="42485">
                  <c:v>103.85614551493923</c:v>
                </c:pt>
                <c:pt idx="42486">
                  <c:v>103.85173847991938</c:v>
                </c:pt>
                <c:pt idx="42487">
                  <c:v>103.84733040132032</c:v>
                </c:pt>
                <c:pt idx="42488">
                  <c:v>103.84292232272125</c:v>
                </c:pt>
                <c:pt idx="42489">
                  <c:v>103.83851528770141</c:v>
                </c:pt>
                <c:pt idx="42490">
                  <c:v>103.83410720910234</c:v>
                </c:pt>
                <c:pt idx="42491">
                  <c:v>103.82969913050329</c:v>
                </c:pt>
                <c:pt idx="42492">
                  <c:v>103.82529209548343</c:v>
                </c:pt>
                <c:pt idx="42493">
                  <c:v>103.82088401688438</c:v>
                </c:pt>
                <c:pt idx="42494">
                  <c:v>103.81647176396847</c:v>
                </c:pt>
                <c:pt idx="42495">
                  <c:v>103.81206472894861</c:v>
                </c:pt>
                <c:pt idx="42496">
                  <c:v>103.80765665034954</c:v>
                </c:pt>
                <c:pt idx="42497">
                  <c:v>103.80324857175049</c:v>
                </c:pt>
                <c:pt idx="42498">
                  <c:v>103.79884153673063</c:v>
                </c:pt>
                <c:pt idx="42499">
                  <c:v>103.79443345813158</c:v>
                </c:pt>
                <c:pt idx="42500">
                  <c:v>103.79002537953252</c:v>
                </c:pt>
                <c:pt idx="42501">
                  <c:v>103.78561834451267</c:v>
                </c:pt>
                <c:pt idx="42502">
                  <c:v>103.7812102659136</c:v>
                </c:pt>
                <c:pt idx="42503">
                  <c:v>103.77680218731454</c:v>
                </c:pt>
                <c:pt idx="42504">
                  <c:v>103.77239515229469</c:v>
                </c:pt>
                <c:pt idx="42505">
                  <c:v>103.76798707369564</c:v>
                </c:pt>
                <c:pt idx="42506">
                  <c:v>103.76357482077972</c:v>
                </c:pt>
                <c:pt idx="42507">
                  <c:v>103.75916674218065</c:v>
                </c:pt>
                <c:pt idx="42508">
                  <c:v>103.75475970716082</c:v>
                </c:pt>
                <c:pt idx="42509">
                  <c:v>103.75035162856175</c:v>
                </c:pt>
                <c:pt idx="42510">
                  <c:v>103.74594354996269</c:v>
                </c:pt>
                <c:pt idx="42511">
                  <c:v>103.74153651494284</c:v>
                </c:pt>
                <c:pt idx="42512">
                  <c:v>103.73712843634378</c:v>
                </c:pt>
                <c:pt idx="42513">
                  <c:v>103.73272035774471</c:v>
                </c:pt>
                <c:pt idx="42514">
                  <c:v>103.72831332272487</c:v>
                </c:pt>
                <c:pt idx="42515">
                  <c:v>103.7239052441258</c:v>
                </c:pt>
                <c:pt idx="42516">
                  <c:v>103.71949716552675</c:v>
                </c:pt>
                <c:pt idx="42517">
                  <c:v>103.71509013050689</c:v>
                </c:pt>
                <c:pt idx="42518">
                  <c:v>103.71068205190784</c:v>
                </c:pt>
                <c:pt idx="42519">
                  <c:v>103.70626979899191</c:v>
                </c:pt>
                <c:pt idx="42520">
                  <c:v>103.70186276397207</c:v>
                </c:pt>
                <c:pt idx="42521">
                  <c:v>103.697454685373</c:v>
                </c:pt>
                <c:pt idx="42522">
                  <c:v>103.69304660677395</c:v>
                </c:pt>
                <c:pt idx="42523">
                  <c:v>103.68863957175409</c:v>
                </c:pt>
                <c:pt idx="42524">
                  <c:v>103.68423149315504</c:v>
                </c:pt>
                <c:pt idx="42525">
                  <c:v>103.67982341455597</c:v>
                </c:pt>
                <c:pt idx="42526">
                  <c:v>103.67541637953613</c:v>
                </c:pt>
                <c:pt idx="42527">
                  <c:v>103.67100830093706</c:v>
                </c:pt>
                <c:pt idx="42528">
                  <c:v>103.666600222338</c:v>
                </c:pt>
                <c:pt idx="42529">
                  <c:v>103.66219318731815</c:v>
                </c:pt>
                <c:pt idx="42530">
                  <c:v>103.6577851087191</c:v>
                </c:pt>
                <c:pt idx="42531">
                  <c:v>103.65337285580317</c:v>
                </c:pt>
                <c:pt idx="42532">
                  <c:v>103.64896477720411</c:v>
                </c:pt>
                <c:pt idx="42533">
                  <c:v>103.64455774218426</c:v>
                </c:pt>
                <c:pt idx="42534">
                  <c:v>103.64014966358521</c:v>
                </c:pt>
                <c:pt idx="42535">
                  <c:v>103.63574158498615</c:v>
                </c:pt>
                <c:pt idx="42536">
                  <c:v>103.6313345499663</c:v>
                </c:pt>
                <c:pt idx="42537">
                  <c:v>103.62692647136723</c:v>
                </c:pt>
                <c:pt idx="42538">
                  <c:v>103.62251839276817</c:v>
                </c:pt>
                <c:pt idx="42539">
                  <c:v>103.61811135774832</c:v>
                </c:pt>
                <c:pt idx="42540">
                  <c:v>103.60584670171674</c:v>
                </c:pt>
                <c:pt idx="42541">
                  <c:v>103.60861569027182</c:v>
                </c:pt>
                <c:pt idx="42542">
                  <c:v>103.61621100000001</c:v>
                </c:pt>
                <c:pt idx="42543">
                  <c:v>103.63769929017644</c:v>
                </c:pt>
                <c:pt idx="42544">
                  <c:v>103.6741709847401</c:v>
                </c:pt>
                <c:pt idx="42545">
                  <c:v>103.64451560953516</c:v>
                </c:pt>
                <c:pt idx="42546">
                  <c:v>103.63849291630902</c:v>
                </c:pt>
                <c:pt idx="42547">
                  <c:v>103.62984929256081</c:v>
                </c:pt>
                <c:pt idx="42548">
                  <c:v>103.65038884410012</c:v>
                </c:pt>
                <c:pt idx="42549">
                  <c:v>103.66882135217067</c:v>
                </c:pt>
                <c:pt idx="42550">
                  <c:v>103.66619989787222</c:v>
                </c:pt>
                <c:pt idx="42551">
                  <c:v>103.66357906418324</c:v>
                </c:pt>
                <c:pt idx="42552">
                  <c:v>103.66095760988479</c:v>
                </c:pt>
                <c:pt idx="42553">
                  <c:v>103.65833615558635</c:v>
                </c:pt>
                <c:pt idx="42554">
                  <c:v>103.65571532189736</c:v>
                </c:pt>
                <c:pt idx="42555">
                  <c:v>103.65309386759893</c:v>
                </c:pt>
                <c:pt idx="42556">
                  <c:v>103.65046993086271</c:v>
                </c:pt>
                <c:pt idx="42557">
                  <c:v>103.64784847656426</c:v>
                </c:pt>
                <c:pt idx="42558">
                  <c:v>103.64522764287528</c:v>
                </c:pt>
                <c:pt idx="42559">
                  <c:v>103.64260618857683</c:v>
                </c:pt>
                <c:pt idx="42560">
                  <c:v>103.6399847342784</c:v>
                </c:pt>
                <c:pt idx="42561">
                  <c:v>103.63736390058941</c:v>
                </c:pt>
                <c:pt idx="42562">
                  <c:v>103.63474244629097</c:v>
                </c:pt>
                <c:pt idx="42563">
                  <c:v>103.63212099199254</c:v>
                </c:pt>
                <c:pt idx="42564">
                  <c:v>103.62950015830354</c:v>
                </c:pt>
                <c:pt idx="42565">
                  <c:v>103.62687870400511</c:v>
                </c:pt>
                <c:pt idx="42566">
                  <c:v>103.62425724970667</c:v>
                </c:pt>
                <c:pt idx="42567">
                  <c:v>103.62163641601768</c:v>
                </c:pt>
                <c:pt idx="42568">
                  <c:v>103.61901496171924</c:v>
                </c:pt>
                <c:pt idx="42569">
                  <c:v>103.61639102498302</c:v>
                </c:pt>
                <c:pt idx="42570">
                  <c:v>103.61377019129402</c:v>
                </c:pt>
                <c:pt idx="42571">
                  <c:v>103.61114873699559</c:v>
                </c:pt>
                <c:pt idx="42572">
                  <c:v>103.60852728269715</c:v>
                </c:pt>
                <c:pt idx="42573">
                  <c:v>103.60590644900816</c:v>
                </c:pt>
                <c:pt idx="42574">
                  <c:v>103.60328499470972</c:v>
                </c:pt>
                <c:pt idx="42575">
                  <c:v>103.60066354041129</c:v>
                </c:pt>
                <c:pt idx="42576">
                  <c:v>103.5980427067223</c:v>
                </c:pt>
                <c:pt idx="42577">
                  <c:v>103.54383900000001</c:v>
                </c:pt>
                <c:pt idx="42578">
                  <c:v>103.53808658212158</c:v>
                </c:pt>
                <c:pt idx="42579">
                  <c:v>103.51066189413449</c:v>
                </c:pt>
                <c:pt idx="42580">
                  <c:v>103.52262202694325</c:v>
                </c:pt>
                <c:pt idx="42581">
                  <c:v>103.50766</c:v>
                </c:pt>
                <c:pt idx="42582">
                  <c:v>103.50766</c:v>
                </c:pt>
                <c:pt idx="42583">
                  <c:v>103.5082935942872</c:v>
                </c:pt>
                <c:pt idx="42584">
                  <c:v>103.51158859631209</c:v>
                </c:pt>
                <c:pt idx="42585">
                  <c:v>103.51488048102193</c:v>
                </c:pt>
                <c:pt idx="42586">
                  <c:v>103.518171586403</c:v>
                </c:pt>
                <c:pt idx="42587">
                  <c:v>103.52146347111284</c:v>
                </c:pt>
                <c:pt idx="42588">
                  <c:v>103.52475535582268</c:v>
                </c:pt>
                <c:pt idx="42589">
                  <c:v>103.51303408059132</c:v>
                </c:pt>
                <c:pt idx="42590">
                  <c:v>103.54619510703218</c:v>
                </c:pt>
                <c:pt idx="42591">
                  <c:v>103.53599274773487</c:v>
                </c:pt>
                <c:pt idx="42592">
                  <c:v>103.51265453075823</c:v>
                </c:pt>
                <c:pt idx="42593">
                  <c:v>103.50766</c:v>
                </c:pt>
                <c:pt idx="42594">
                  <c:v>103.45426350143062</c:v>
                </c:pt>
                <c:pt idx="42595">
                  <c:v>103.42182823605151</c:v>
                </c:pt>
                <c:pt idx="42596">
                  <c:v>103.42030477451098</c:v>
                </c:pt>
                <c:pt idx="42597">
                  <c:v>103.42444936</c:v>
                </c:pt>
                <c:pt idx="42598">
                  <c:v>103.42859002440531</c:v>
                </c:pt>
                <c:pt idx="42599">
                  <c:v>103.4327297085397</c:v>
                </c:pt>
                <c:pt idx="42600">
                  <c:v>103.43687037294501</c:v>
                </c:pt>
                <c:pt idx="42601">
                  <c:v>103.44101103735032</c:v>
                </c:pt>
                <c:pt idx="42602">
                  <c:v>103.44515072148469</c:v>
                </c:pt>
                <c:pt idx="42603">
                  <c:v>103.44929138589001</c:v>
                </c:pt>
                <c:pt idx="42604">
                  <c:v>103.45343205029532</c:v>
                </c:pt>
                <c:pt idx="42605">
                  <c:v>103.45757173442969</c:v>
                </c:pt>
                <c:pt idx="42606">
                  <c:v>103.461712398835</c:v>
                </c:pt>
                <c:pt idx="42607">
                  <c:v>103.46585306324032</c:v>
                </c:pt>
                <c:pt idx="42608">
                  <c:v>103.4699927473747</c:v>
                </c:pt>
                <c:pt idx="42609">
                  <c:v>103.47413733286372</c:v>
                </c:pt>
                <c:pt idx="42610">
                  <c:v>103.47827799726903</c:v>
                </c:pt>
                <c:pt idx="42611">
                  <c:v>103.48241768140342</c:v>
                </c:pt>
                <c:pt idx="42612">
                  <c:v>103.48655834580873</c:v>
                </c:pt>
                <c:pt idx="42613">
                  <c:v>103.49069901021404</c:v>
                </c:pt>
                <c:pt idx="42614">
                  <c:v>103.49483869434842</c:v>
                </c:pt>
                <c:pt idx="42615">
                  <c:v>103.49897935875373</c:v>
                </c:pt>
                <c:pt idx="42616">
                  <c:v>103.50312002315904</c:v>
                </c:pt>
                <c:pt idx="42617">
                  <c:v>103.50725970729341</c:v>
                </c:pt>
                <c:pt idx="42618">
                  <c:v>103.51140037169873</c:v>
                </c:pt>
                <c:pt idx="42619">
                  <c:v>103.51554103610404</c:v>
                </c:pt>
                <c:pt idx="42620">
                  <c:v>103.51968072023843</c:v>
                </c:pt>
                <c:pt idx="42621">
                  <c:v>103.52382138464372</c:v>
                </c:pt>
                <c:pt idx="42622">
                  <c:v>103.52796597013275</c:v>
                </c:pt>
                <c:pt idx="42623">
                  <c:v>103.53210663453807</c:v>
                </c:pt>
                <c:pt idx="42624">
                  <c:v>103.53624631867245</c:v>
                </c:pt>
                <c:pt idx="42625">
                  <c:v>103.54038698307777</c:v>
                </c:pt>
                <c:pt idx="42626">
                  <c:v>103.54452764748306</c:v>
                </c:pt>
                <c:pt idx="42627">
                  <c:v>103.54866733161745</c:v>
                </c:pt>
                <c:pt idx="42628">
                  <c:v>103.55280799602276</c:v>
                </c:pt>
                <c:pt idx="42629">
                  <c:v>103.55694866042808</c:v>
                </c:pt>
                <c:pt idx="42630">
                  <c:v>103.56108834456245</c:v>
                </c:pt>
                <c:pt idx="42631">
                  <c:v>103.56522900896776</c:v>
                </c:pt>
                <c:pt idx="42632">
                  <c:v>103.56936967337307</c:v>
                </c:pt>
                <c:pt idx="42633">
                  <c:v>103.57350935750745</c:v>
                </c:pt>
                <c:pt idx="42634">
                  <c:v>103.57765394299648</c:v>
                </c:pt>
                <c:pt idx="42635">
                  <c:v>103.58179460740179</c:v>
                </c:pt>
                <c:pt idx="42636">
                  <c:v>103.58593429153618</c:v>
                </c:pt>
                <c:pt idx="42637">
                  <c:v>103.59007495594149</c:v>
                </c:pt>
                <c:pt idx="42638">
                  <c:v>103.59421562034679</c:v>
                </c:pt>
                <c:pt idx="42639">
                  <c:v>103.60119865173893</c:v>
                </c:pt>
                <c:pt idx="42640">
                  <c:v>103.65011046396181</c:v>
                </c:pt>
                <c:pt idx="42641">
                  <c:v>103.6149260126341</c:v>
                </c:pt>
                <c:pt idx="42642">
                  <c:v>103.598122</c:v>
                </c:pt>
                <c:pt idx="42643">
                  <c:v>103.5950510119218</c:v>
                </c:pt>
                <c:pt idx="42644">
                  <c:v>103.56860246638054</c:v>
                </c:pt>
                <c:pt idx="42645">
                  <c:v>103.62893141358759</c:v>
                </c:pt>
                <c:pt idx="42646">
                  <c:v>103.580032</c:v>
                </c:pt>
                <c:pt idx="42647">
                  <c:v>103.58209375965666</c:v>
                </c:pt>
                <c:pt idx="42648">
                  <c:v>103.59932291235407</c:v>
                </c:pt>
                <c:pt idx="42649">
                  <c:v>103.60930608729744</c:v>
                </c:pt>
                <c:pt idx="42650">
                  <c:v>103.61929162624151</c:v>
                </c:pt>
                <c:pt idx="42651">
                  <c:v>103.62927716518557</c:v>
                </c:pt>
                <c:pt idx="42652">
                  <c:v>103.63926034012894</c:v>
                </c:pt>
                <c:pt idx="42653">
                  <c:v>103.64924587907301</c:v>
                </c:pt>
                <c:pt idx="42654">
                  <c:v>103.61494326847878</c:v>
                </c:pt>
                <c:pt idx="42655">
                  <c:v>103.5350746881259</c:v>
                </c:pt>
                <c:pt idx="42656">
                  <c:v>103.58407265864125</c:v>
                </c:pt>
                <c:pt idx="42657">
                  <c:v>103.64193483834049</c:v>
                </c:pt>
                <c:pt idx="42658">
                  <c:v>103.69134992775393</c:v>
                </c:pt>
                <c:pt idx="42659">
                  <c:v>103.65413564958284</c:v>
                </c:pt>
                <c:pt idx="42660">
                  <c:v>103.63813024018904</c:v>
                </c:pt>
                <c:pt idx="42661">
                  <c:v>103.64339214790482</c:v>
                </c:pt>
                <c:pt idx="42662">
                  <c:v>103.64865530163237</c:v>
                </c:pt>
                <c:pt idx="42663">
                  <c:v>103.65391845535993</c:v>
                </c:pt>
                <c:pt idx="42664">
                  <c:v>103.65918036307572</c:v>
                </c:pt>
                <c:pt idx="42665">
                  <c:v>103.66444351680327</c:v>
                </c:pt>
                <c:pt idx="42666">
                  <c:v>103.66970667053083</c:v>
                </c:pt>
                <c:pt idx="42667">
                  <c:v>103.67496857824661</c:v>
                </c:pt>
                <c:pt idx="42668">
                  <c:v>103.68023173197416</c:v>
                </c:pt>
                <c:pt idx="42669">
                  <c:v>103.68549488570171</c:v>
                </c:pt>
                <c:pt idx="42670">
                  <c:v>103.69075679341751</c:v>
                </c:pt>
                <c:pt idx="42671">
                  <c:v>103.69601994714506</c:v>
                </c:pt>
                <c:pt idx="42672">
                  <c:v>103.70128808491971</c:v>
                </c:pt>
                <c:pt idx="42673">
                  <c:v>103.70655123864726</c:v>
                </c:pt>
                <c:pt idx="42674">
                  <c:v>103.71181314636304</c:v>
                </c:pt>
                <c:pt idx="42675">
                  <c:v>103.7170763000906</c:v>
                </c:pt>
                <c:pt idx="42676">
                  <c:v>103.72233945381815</c:v>
                </c:pt>
                <c:pt idx="42677">
                  <c:v>103.72760136153394</c:v>
                </c:pt>
                <c:pt idx="42678">
                  <c:v>103.7328645152615</c:v>
                </c:pt>
                <c:pt idx="42679">
                  <c:v>103.73812766898905</c:v>
                </c:pt>
                <c:pt idx="42680">
                  <c:v>103.74338957670483</c:v>
                </c:pt>
                <c:pt idx="42681">
                  <c:v>103.74865273043238</c:v>
                </c:pt>
                <c:pt idx="42682">
                  <c:v>103.75391588415994</c:v>
                </c:pt>
                <c:pt idx="42683">
                  <c:v>103.75917779187573</c:v>
                </c:pt>
                <c:pt idx="42684">
                  <c:v>103.76444592965038</c:v>
                </c:pt>
                <c:pt idx="42685">
                  <c:v>103.76970908337793</c:v>
                </c:pt>
                <c:pt idx="42686">
                  <c:v>103.77497099109371</c:v>
                </c:pt>
                <c:pt idx="42687">
                  <c:v>103.78023414482126</c:v>
                </c:pt>
                <c:pt idx="42688">
                  <c:v>103.78549729854882</c:v>
                </c:pt>
                <c:pt idx="42689">
                  <c:v>103.79075920626461</c:v>
                </c:pt>
                <c:pt idx="42690">
                  <c:v>103.79602235999216</c:v>
                </c:pt>
                <c:pt idx="42691">
                  <c:v>103.80128551371972</c:v>
                </c:pt>
                <c:pt idx="42692">
                  <c:v>103.8065474214355</c:v>
                </c:pt>
                <c:pt idx="42693">
                  <c:v>103.81181057516305</c:v>
                </c:pt>
                <c:pt idx="42694">
                  <c:v>103.81707372889061</c:v>
                </c:pt>
                <c:pt idx="42695">
                  <c:v>103.8223356366064</c:v>
                </c:pt>
                <c:pt idx="42696">
                  <c:v>103.82759879033395</c:v>
                </c:pt>
                <c:pt idx="42697">
                  <c:v>103.8328669281086</c:v>
                </c:pt>
                <c:pt idx="42698">
                  <c:v>103.83813008183616</c:v>
                </c:pt>
                <c:pt idx="42699">
                  <c:v>103.84339198955193</c:v>
                </c:pt>
                <c:pt idx="42700">
                  <c:v>103.84865514327949</c:v>
                </c:pt>
                <c:pt idx="42701">
                  <c:v>103.85391829700704</c:v>
                </c:pt>
                <c:pt idx="42702">
                  <c:v>103.85918020472283</c:v>
                </c:pt>
                <c:pt idx="42703">
                  <c:v>103.86444335845039</c:v>
                </c:pt>
                <c:pt idx="42704">
                  <c:v>103.87107149821216</c:v>
                </c:pt>
                <c:pt idx="42705">
                  <c:v>103.90657368311874</c:v>
                </c:pt>
                <c:pt idx="42706">
                  <c:v>103.923744</c:v>
                </c:pt>
                <c:pt idx="42707">
                  <c:v>103.92492146709586</c:v>
                </c:pt>
                <c:pt idx="42708">
                  <c:v>103.94313473158522</c:v>
                </c:pt>
                <c:pt idx="42709">
                  <c:v>103.959915</c:v>
                </c:pt>
                <c:pt idx="42710">
                  <c:v>103.95519280162137</c:v>
                </c:pt>
                <c:pt idx="42711">
                  <c:v>103.9107511716329</c:v>
                </c:pt>
                <c:pt idx="42712">
                  <c:v>103.9544424248927</c:v>
                </c:pt>
                <c:pt idx="42713">
                  <c:v>103.90439731135744</c:v>
                </c:pt>
                <c:pt idx="42714">
                  <c:v>103.89267276580006</c:v>
                </c:pt>
                <c:pt idx="42715">
                  <c:v>103.88094544388804</c:v>
                </c:pt>
                <c:pt idx="42716">
                  <c:v>103.86921812197603</c:v>
                </c:pt>
                <c:pt idx="42717">
                  <c:v>103.85749357641863</c:v>
                </c:pt>
                <c:pt idx="42718">
                  <c:v>103.84576625450663</c:v>
                </c:pt>
                <c:pt idx="42719">
                  <c:v>103.83403893259461</c:v>
                </c:pt>
                <c:pt idx="42720">
                  <c:v>103.82231438703722</c:v>
                </c:pt>
                <c:pt idx="42721">
                  <c:v>103.8105870651252</c:v>
                </c:pt>
                <c:pt idx="42722">
                  <c:v>103.79884863779472</c:v>
                </c:pt>
                <c:pt idx="42723">
                  <c:v>103.7871213158827</c:v>
                </c:pt>
                <c:pt idx="42724">
                  <c:v>103.77539677032532</c:v>
                </c:pt>
                <c:pt idx="42725">
                  <c:v>103.76366944841331</c:v>
                </c:pt>
                <c:pt idx="42726">
                  <c:v>103.75194212650129</c:v>
                </c:pt>
                <c:pt idx="42727">
                  <c:v>103.74021758094391</c:v>
                </c:pt>
                <c:pt idx="42728">
                  <c:v>103.72849025903189</c:v>
                </c:pt>
                <c:pt idx="42729">
                  <c:v>103.71676293711988</c:v>
                </c:pt>
                <c:pt idx="42730">
                  <c:v>103.70503839156248</c:v>
                </c:pt>
                <c:pt idx="42731">
                  <c:v>103.69331106965048</c:v>
                </c:pt>
                <c:pt idx="42732">
                  <c:v>103.68158374773846</c:v>
                </c:pt>
                <c:pt idx="42733">
                  <c:v>103.66985920218107</c:v>
                </c:pt>
                <c:pt idx="42734">
                  <c:v>103.65812077485057</c:v>
                </c:pt>
                <c:pt idx="42735">
                  <c:v>103.64639345293857</c:v>
                </c:pt>
                <c:pt idx="42736">
                  <c:v>103.63466890738117</c:v>
                </c:pt>
                <c:pt idx="42737">
                  <c:v>103.62294158546916</c:v>
                </c:pt>
                <c:pt idx="42738">
                  <c:v>103.61121426355716</c:v>
                </c:pt>
                <c:pt idx="42739">
                  <c:v>103.59948971799976</c:v>
                </c:pt>
                <c:pt idx="42740">
                  <c:v>103.58776239608775</c:v>
                </c:pt>
                <c:pt idx="42741">
                  <c:v>103.57603507417573</c:v>
                </c:pt>
                <c:pt idx="42742">
                  <c:v>103.56431052861835</c:v>
                </c:pt>
                <c:pt idx="42743">
                  <c:v>103.55258320670633</c:v>
                </c:pt>
                <c:pt idx="42744">
                  <c:v>103.54085588479433</c:v>
                </c:pt>
                <c:pt idx="42745">
                  <c:v>103.52913133923693</c:v>
                </c:pt>
                <c:pt idx="42746">
                  <c:v>103.51740401732492</c:v>
                </c:pt>
                <c:pt idx="42747">
                  <c:v>103.50566558999442</c:v>
                </c:pt>
                <c:pt idx="42748">
                  <c:v>103.49393826808242</c:v>
                </c:pt>
                <c:pt idx="42749">
                  <c:v>103.48221372252502</c:v>
                </c:pt>
                <c:pt idx="42750">
                  <c:v>103.47048640061301</c:v>
                </c:pt>
                <c:pt idx="42751">
                  <c:v>103.45875907870099</c:v>
                </c:pt>
                <c:pt idx="42752">
                  <c:v>103.44703453314361</c:v>
                </c:pt>
                <c:pt idx="42753">
                  <c:v>103.4353072112316</c:v>
                </c:pt>
                <c:pt idx="42754">
                  <c:v>103.42357988931958</c:v>
                </c:pt>
                <c:pt idx="42755">
                  <c:v>103.4118553437622</c:v>
                </c:pt>
                <c:pt idx="42756">
                  <c:v>103.40012802185018</c:v>
                </c:pt>
                <c:pt idx="42757">
                  <c:v>103.38840069993817</c:v>
                </c:pt>
                <c:pt idx="42758">
                  <c:v>103.37667615438077</c:v>
                </c:pt>
                <c:pt idx="42759">
                  <c:v>103.36493772705029</c:v>
                </c:pt>
                <c:pt idx="42760">
                  <c:v>103.35321040513827</c:v>
                </c:pt>
                <c:pt idx="42761">
                  <c:v>103.34148585958089</c:v>
                </c:pt>
                <c:pt idx="42762">
                  <c:v>103.32975853766887</c:v>
                </c:pt>
                <c:pt idx="42763">
                  <c:v>103.31803121575686</c:v>
                </c:pt>
                <c:pt idx="42764">
                  <c:v>103.30630667019946</c:v>
                </c:pt>
                <c:pt idx="42765">
                  <c:v>103.29457934828746</c:v>
                </c:pt>
                <c:pt idx="42766">
                  <c:v>103.28285202637544</c:v>
                </c:pt>
                <c:pt idx="42767">
                  <c:v>103.27889108202193</c:v>
                </c:pt>
                <c:pt idx="42768">
                  <c:v>103.31772481402004</c:v>
                </c:pt>
                <c:pt idx="42769">
                  <c:v>103.2520059988081</c:v>
                </c:pt>
                <c:pt idx="42770">
                  <c:v>103.24634817739629</c:v>
                </c:pt>
                <c:pt idx="42771">
                  <c:v>103.31395719313305</c:v>
                </c:pt>
                <c:pt idx="42772">
                  <c:v>103.34207042336114</c:v>
                </c:pt>
                <c:pt idx="42773">
                  <c:v>103.31803287982832</c:v>
                </c:pt>
                <c:pt idx="42774">
                  <c:v>103.28160836385312</c:v>
                </c:pt>
                <c:pt idx="42775">
                  <c:v>103.326767</c:v>
                </c:pt>
                <c:pt idx="42776">
                  <c:v>103.32728342013336</c:v>
                </c:pt>
                <c:pt idx="42777">
                  <c:v>103.33013792566101</c:v>
                </c:pt>
                <c:pt idx="42778">
                  <c:v>103.33299310713123</c:v>
                </c:pt>
                <c:pt idx="42779">
                  <c:v>103.33584828860147</c:v>
                </c:pt>
                <c:pt idx="42780">
                  <c:v>103.33870279412911</c:v>
                </c:pt>
                <c:pt idx="42781">
                  <c:v>103.34155797559934</c:v>
                </c:pt>
                <c:pt idx="42782">
                  <c:v>103.34441315706957</c:v>
                </c:pt>
                <c:pt idx="42783">
                  <c:v>103.34726766259722</c:v>
                </c:pt>
                <c:pt idx="42784">
                  <c:v>103.35012554783779</c:v>
                </c:pt>
                <c:pt idx="42785">
                  <c:v>103.35298072930802</c:v>
                </c:pt>
                <c:pt idx="42786">
                  <c:v>103.35583523483567</c:v>
                </c:pt>
                <c:pt idx="42787">
                  <c:v>103.3586904163059</c:v>
                </c:pt>
                <c:pt idx="42788">
                  <c:v>103.36154559777613</c:v>
                </c:pt>
                <c:pt idx="42789">
                  <c:v>103.36440010330378</c:v>
                </c:pt>
                <c:pt idx="42790">
                  <c:v>103.367255284774</c:v>
                </c:pt>
                <c:pt idx="42791">
                  <c:v>103.37011046624424</c:v>
                </c:pt>
                <c:pt idx="42792">
                  <c:v>103.37296497177189</c:v>
                </c:pt>
                <c:pt idx="42793">
                  <c:v>103.37582015324212</c:v>
                </c:pt>
                <c:pt idx="42794">
                  <c:v>103.37867533471236</c:v>
                </c:pt>
                <c:pt idx="42795">
                  <c:v>103.38152984024001</c:v>
                </c:pt>
                <c:pt idx="42796">
                  <c:v>103.38438502171023</c:v>
                </c:pt>
                <c:pt idx="42797">
                  <c:v>103.3872429069508</c:v>
                </c:pt>
                <c:pt idx="42798">
                  <c:v>103.39009808842103</c:v>
                </c:pt>
                <c:pt idx="42799">
                  <c:v>103.39295259394868</c:v>
                </c:pt>
                <c:pt idx="42800">
                  <c:v>103.39580777541892</c:v>
                </c:pt>
                <c:pt idx="42801">
                  <c:v>103.42436026606381</c:v>
                </c:pt>
                <c:pt idx="42802">
                  <c:v>103.42721477159145</c:v>
                </c:pt>
                <c:pt idx="42803">
                  <c:v>103.43006995306169</c:v>
                </c:pt>
                <c:pt idx="42804">
                  <c:v>103.43292513453191</c:v>
                </c:pt>
                <c:pt idx="42805">
                  <c:v>103.43577964005956</c:v>
                </c:pt>
                <c:pt idx="42806">
                  <c:v>103.4386348215298</c:v>
                </c:pt>
                <c:pt idx="42807">
                  <c:v>103.44149000300003</c:v>
                </c:pt>
                <c:pt idx="42808">
                  <c:v>103.44434450852768</c:v>
                </c:pt>
                <c:pt idx="42809">
                  <c:v>103.44719968999792</c:v>
                </c:pt>
                <c:pt idx="42810">
                  <c:v>103.45005487146814</c:v>
                </c:pt>
                <c:pt idx="42811">
                  <c:v>103.45290937699579</c:v>
                </c:pt>
                <c:pt idx="42812">
                  <c:v>103.4988094248927</c:v>
                </c:pt>
                <c:pt idx="42813">
                  <c:v>103.44651712732475</c:v>
                </c:pt>
                <c:pt idx="42814">
                  <c:v>103.48153752491061</c:v>
                </c:pt>
                <c:pt idx="42815">
                  <c:v>103.50510666475918</c:v>
                </c:pt>
                <c:pt idx="42816">
                  <c:v>103.50766</c:v>
                </c:pt>
                <c:pt idx="42817">
                  <c:v>103.4760702293753</c:v>
                </c:pt>
                <c:pt idx="42818">
                  <c:v>103.45556526722288</c:v>
                </c:pt>
                <c:pt idx="42819">
                  <c:v>103.45339199999999</c:v>
                </c:pt>
                <c:pt idx="42820">
                  <c:v>103.50190195040534</c:v>
                </c:pt>
                <c:pt idx="42821">
                  <c:v>103.50766</c:v>
                </c:pt>
                <c:pt idx="42822">
                  <c:v>103.50766</c:v>
                </c:pt>
                <c:pt idx="42823">
                  <c:v>103.50766</c:v>
                </c:pt>
                <c:pt idx="42824">
                  <c:v>103.50766</c:v>
                </c:pt>
                <c:pt idx="42825">
                  <c:v>103.40486886705682</c:v>
                </c:pt>
                <c:pt idx="42826">
                  <c:v>103.39700378270341</c:v>
                </c:pt>
                <c:pt idx="42827">
                  <c:v>103.38913683590995</c:v>
                </c:pt>
                <c:pt idx="42828">
                  <c:v>103.38126243935626</c:v>
                </c:pt>
                <c:pt idx="42829">
                  <c:v>103.37339549256279</c:v>
                </c:pt>
                <c:pt idx="42830">
                  <c:v>103.36553040820938</c:v>
                </c:pt>
                <c:pt idx="42831">
                  <c:v>103.35766346141592</c:v>
                </c:pt>
                <c:pt idx="42832">
                  <c:v>103.34979837706251</c:v>
                </c:pt>
                <c:pt idx="42833">
                  <c:v>103.34193143026904</c:v>
                </c:pt>
                <c:pt idx="42834">
                  <c:v>103.33406448347557</c:v>
                </c:pt>
                <c:pt idx="42835">
                  <c:v>103.32619939912217</c:v>
                </c:pt>
                <c:pt idx="42836">
                  <c:v>103.3183324523287</c:v>
                </c:pt>
                <c:pt idx="42837">
                  <c:v>103.31046550553523</c:v>
                </c:pt>
                <c:pt idx="42838">
                  <c:v>103.30260042118184</c:v>
                </c:pt>
                <c:pt idx="42839">
                  <c:v>103.29473347438837</c:v>
                </c:pt>
                <c:pt idx="42840">
                  <c:v>103.28685907783468</c:v>
                </c:pt>
                <c:pt idx="42841">
                  <c:v>103.27899213104121</c:v>
                </c:pt>
                <c:pt idx="42842">
                  <c:v>103.27112704668781</c:v>
                </c:pt>
                <c:pt idx="42843">
                  <c:v>103.26326009989434</c:v>
                </c:pt>
                <c:pt idx="42844">
                  <c:v>103.25539315310087</c:v>
                </c:pt>
                <c:pt idx="42845">
                  <c:v>103.24752806874746</c:v>
                </c:pt>
                <c:pt idx="42846">
                  <c:v>103.239661121954</c:v>
                </c:pt>
                <c:pt idx="42847">
                  <c:v>103.23179417516053</c:v>
                </c:pt>
                <c:pt idx="42848">
                  <c:v>103.22392909080712</c:v>
                </c:pt>
                <c:pt idx="42849">
                  <c:v>103.21606214401366</c:v>
                </c:pt>
                <c:pt idx="42850">
                  <c:v>103.20819519722019</c:v>
                </c:pt>
                <c:pt idx="42851">
                  <c:v>103.20033011286678</c:v>
                </c:pt>
                <c:pt idx="42852">
                  <c:v>103.19246316607332</c:v>
                </c:pt>
                <c:pt idx="42853">
                  <c:v>103.18458876951964</c:v>
                </c:pt>
                <c:pt idx="42854">
                  <c:v>103.17672368516622</c:v>
                </c:pt>
                <c:pt idx="42855">
                  <c:v>103.16885673837275</c:v>
                </c:pt>
                <c:pt idx="42856">
                  <c:v>103.1609897915793</c:v>
                </c:pt>
                <c:pt idx="42857">
                  <c:v>103.15312470722589</c:v>
                </c:pt>
                <c:pt idx="42858">
                  <c:v>103.14525776043241</c:v>
                </c:pt>
                <c:pt idx="42859">
                  <c:v>103.13739081363896</c:v>
                </c:pt>
                <c:pt idx="42860">
                  <c:v>103.12952572928555</c:v>
                </c:pt>
                <c:pt idx="42861">
                  <c:v>103.12165878249208</c:v>
                </c:pt>
                <c:pt idx="42862">
                  <c:v>103.11379183569861</c:v>
                </c:pt>
                <c:pt idx="42863">
                  <c:v>103.10592675134521</c:v>
                </c:pt>
                <c:pt idx="42864">
                  <c:v>103.09805980455174</c:v>
                </c:pt>
                <c:pt idx="42865">
                  <c:v>103.091599</c:v>
                </c:pt>
                <c:pt idx="42866">
                  <c:v>103.09836039246542</c:v>
                </c:pt>
                <c:pt idx="42867">
                  <c:v>103.11022100620525</c:v>
                </c:pt>
                <c:pt idx="42868">
                  <c:v>103.03002446375774</c:v>
                </c:pt>
                <c:pt idx="42869">
                  <c:v>103.00493005501311</c:v>
                </c:pt>
                <c:pt idx="42870">
                  <c:v>103.01924099999999</c:v>
                </c:pt>
                <c:pt idx="42871">
                  <c:v>103.01520828302337</c:v>
                </c:pt>
                <c:pt idx="42872">
                  <c:v>103.01362368849726</c:v>
                </c:pt>
                <c:pt idx="42873">
                  <c:v>103.03835350095375</c:v>
                </c:pt>
                <c:pt idx="42874">
                  <c:v>102.98341407342743</c:v>
                </c:pt>
                <c:pt idx="42875">
                  <c:v>102.98493568104026</c:v>
                </c:pt>
                <c:pt idx="42876">
                  <c:v>102.98645692842402</c:v>
                </c:pt>
                <c:pt idx="42877">
                  <c:v>102.98797853603685</c:v>
                </c:pt>
                <c:pt idx="42878">
                  <c:v>102.98950158456597</c:v>
                </c:pt>
                <c:pt idx="42879">
                  <c:v>102.99102283194972</c:v>
                </c:pt>
                <c:pt idx="42880">
                  <c:v>102.99254443956255</c:v>
                </c:pt>
                <c:pt idx="42881">
                  <c:v>102.99406604717538</c:v>
                </c:pt>
                <c:pt idx="42882">
                  <c:v>102.99558729455913</c:v>
                </c:pt>
                <c:pt idx="42883">
                  <c:v>102.99710890217196</c:v>
                </c:pt>
                <c:pt idx="42884">
                  <c:v>102.99863050978479</c:v>
                </c:pt>
                <c:pt idx="42885">
                  <c:v>103.00015175716855</c:v>
                </c:pt>
                <c:pt idx="42886">
                  <c:v>103.00167336478137</c:v>
                </c:pt>
                <c:pt idx="42887">
                  <c:v>103.0031949723942</c:v>
                </c:pt>
                <c:pt idx="42888">
                  <c:v>103.00471621977796</c:v>
                </c:pt>
                <c:pt idx="42889">
                  <c:v>103.00623782739079</c:v>
                </c:pt>
                <c:pt idx="42890">
                  <c:v>103.00776087591991</c:v>
                </c:pt>
                <c:pt idx="42891">
                  <c:v>103.00928248353274</c:v>
                </c:pt>
                <c:pt idx="42892">
                  <c:v>103.01080373091649</c:v>
                </c:pt>
                <c:pt idx="42893">
                  <c:v>103.01232533852932</c:v>
                </c:pt>
                <c:pt idx="42894">
                  <c:v>103.01384694614215</c:v>
                </c:pt>
                <c:pt idx="42895">
                  <c:v>103.0153681935259</c:v>
                </c:pt>
                <c:pt idx="42896">
                  <c:v>103.01688980113873</c:v>
                </c:pt>
                <c:pt idx="42897">
                  <c:v>103.01841140875156</c:v>
                </c:pt>
                <c:pt idx="42898">
                  <c:v>103.01993265613532</c:v>
                </c:pt>
                <c:pt idx="42899">
                  <c:v>103.02145426374814</c:v>
                </c:pt>
                <c:pt idx="42900">
                  <c:v>103.02297587136097</c:v>
                </c:pt>
                <c:pt idx="42901">
                  <c:v>103.02449711874473</c:v>
                </c:pt>
                <c:pt idx="42902">
                  <c:v>103.02601872635756</c:v>
                </c:pt>
                <c:pt idx="42903">
                  <c:v>103.02754177488669</c:v>
                </c:pt>
                <c:pt idx="42904">
                  <c:v>103.02906302227044</c:v>
                </c:pt>
                <c:pt idx="42905">
                  <c:v>103.03058462988326</c:v>
                </c:pt>
                <c:pt idx="42906">
                  <c:v>103.03210623749609</c:v>
                </c:pt>
                <c:pt idx="42907">
                  <c:v>103.03362748487984</c:v>
                </c:pt>
                <c:pt idx="42908">
                  <c:v>103.03514909249267</c:v>
                </c:pt>
                <c:pt idx="42909">
                  <c:v>103.0366707001055</c:v>
                </c:pt>
                <c:pt idx="42910">
                  <c:v>103.03733099999999</c:v>
                </c:pt>
                <c:pt idx="42911">
                  <c:v>103.02691253992847</c:v>
                </c:pt>
                <c:pt idx="42912">
                  <c:v>103.01924099999999</c:v>
                </c:pt>
                <c:pt idx="42913">
                  <c:v>103.01924099999999</c:v>
                </c:pt>
                <c:pt idx="42914">
                  <c:v>103.04085017647058</c:v>
                </c:pt>
                <c:pt idx="42915">
                  <c:v>103.08824251311397</c:v>
                </c:pt>
                <c:pt idx="42916">
                  <c:v>103.08751986706444</c:v>
                </c:pt>
                <c:pt idx="42917">
                  <c:v>103.0511077616099</c:v>
                </c:pt>
                <c:pt idx="42918">
                  <c:v>103.03733099999999</c:v>
                </c:pt>
                <c:pt idx="42919">
                  <c:v>103.03733099999999</c:v>
                </c:pt>
                <c:pt idx="42920">
                  <c:v>103.03733099999999</c:v>
                </c:pt>
                <c:pt idx="42921">
                  <c:v>103.07243569337149</c:v>
                </c:pt>
                <c:pt idx="42922">
                  <c:v>103.06791427517899</c:v>
                </c:pt>
                <c:pt idx="42923">
                  <c:v>103.03913424284303</c:v>
                </c:pt>
                <c:pt idx="42924">
                  <c:v>103.04868340689654</c:v>
                </c:pt>
                <c:pt idx="42925">
                  <c:v>103.01898291428571</c:v>
                </c:pt>
                <c:pt idx="42926">
                  <c:v>103.05542</c:v>
                </c:pt>
                <c:pt idx="42927">
                  <c:v>103.09030142857142</c:v>
                </c:pt>
                <c:pt idx="42928">
                  <c:v>103.06218332561576</c:v>
                </c:pt>
                <c:pt idx="42929">
                  <c:v>103.01924099999999</c:v>
                </c:pt>
                <c:pt idx="42930">
                  <c:v>103.02981252026704</c:v>
                </c:pt>
                <c:pt idx="42931">
                  <c:v>103.05889612947067</c:v>
                </c:pt>
                <c:pt idx="42932">
                  <c:v>103.02382022317597</c:v>
                </c:pt>
                <c:pt idx="42933">
                  <c:v>103.10577502121573</c:v>
                </c:pt>
                <c:pt idx="42934">
                  <c:v>103.07143496924178</c:v>
                </c:pt>
                <c:pt idx="42935">
                  <c:v>103.00946782164998</c:v>
                </c:pt>
                <c:pt idx="42936">
                  <c:v>103.0459033318236</c:v>
                </c:pt>
                <c:pt idx="42937">
                  <c:v>103.07660939751528</c:v>
                </c:pt>
                <c:pt idx="42938">
                  <c:v>103.08940800817713</c:v>
                </c:pt>
                <c:pt idx="42939">
                  <c:v>103.10220964953058</c:v>
                </c:pt>
                <c:pt idx="42940">
                  <c:v>103.11502341365045</c:v>
                </c:pt>
                <c:pt idx="42941">
                  <c:v>103.1278250550039</c:v>
                </c:pt>
                <c:pt idx="42942">
                  <c:v>103.14062366566574</c:v>
                </c:pt>
                <c:pt idx="42943">
                  <c:v>103.15342530701919</c:v>
                </c:pt>
                <c:pt idx="42944">
                  <c:v>103.16622694837262</c:v>
                </c:pt>
                <c:pt idx="42945">
                  <c:v>103.17902555903447</c:v>
                </c:pt>
                <c:pt idx="42946">
                  <c:v>103.19182720038792</c:v>
                </c:pt>
                <c:pt idx="42947">
                  <c:v>103.20462884174137</c:v>
                </c:pt>
                <c:pt idx="42948">
                  <c:v>103.2174274524032</c:v>
                </c:pt>
                <c:pt idx="42949">
                  <c:v>103.23022909375665</c:v>
                </c:pt>
                <c:pt idx="42950">
                  <c:v>103.2430307351101</c:v>
                </c:pt>
                <c:pt idx="42951">
                  <c:v>103.25582934577193</c:v>
                </c:pt>
                <c:pt idx="42952">
                  <c:v>103.26863098712538</c:v>
                </c:pt>
                <c:pt idx="42953">
                  <c:v>103.28144475124526</c:v>
                </c:pt>
                <c:pt idx="42954">
                  <c:v>103.29424336190709</c:v>
                </c:pt>
                <c:pt idx="42955">
                  <c:v>103.30704500326054</c:v>
                </c:pt>
                <c:pt idx="42956">
                  <c:v>103.31984664461399</c:v>
                </c:pt>
                <c:pt idx="42957">
                  <c:v>103.33264525527584</c:v>
                </c:pt>
                <c:pt idx="42958">
                  <c:v>103.34544689662927</c:v>
                </c:pt>
                <c:pt idx="42959">
                  <c:v>103.35824853798272</c:v>
                </c:pt>
                <c:pt idx="42960">
                  <c:v>103.37104714864456</c:v>
                </c:pt>
                <c:pt idx="42961">
                  <c:v>103.38384878999801</c:v>
                </c:pt>
                <c:pt idx="42962">
                  <c:v>103.39665043135145</c:v>
                </c:pt>
                <c:pt idx="42963">
                  <c:v>103.40944904201329</c:v>
                </c:pt>
                <c:pt idx="42964">
                  <c:v>103.42225068336674</c:v>
                </c:pt>
                <c:pt idx="42965">
                  <c:v>103.43506444748662</c:v>
                </c:pt>
                <c:pt idx="42966">
                  <c:v>103.44786608884006</c:v>
                </c:pt>
                <c:pt idx="42967">
                  <c:v>103.4606646995019</c:v>
                </c:pt>
                <c:pt idx="42968">
                  <c:v>103.47346634085535</c:v>
                </c:pt>
                <c:pt idx="42969">
                  <c:v>103.4862679822088</c:v>
                </c:pt>
                <c:pt idx="42970">
                  <c:v>103.49906659287063</c:v>
                </c:pt>
                <c:pt idx="42971">
                  <c:v>103.51186823422408</c:v>
                </c:pt>
                <c:pt idx="42972">
                  <c:v>103.52466987557753</c:v>
                </c:pt>
                <c:pt idx="42973">
                  <c:v>103.53746848623936</c:v>
                </c:pt>
                <c:pt idx="42974">
                  <c:v>103.56215124272771</c:v>
                </c:pt>
                <c:pt idx="42975">
                  <c:v>103.59859152514899</c:v>
                </c:pt>
                <c:pt idx="42976">
                  <c:v>103.57859274535051</c:v>
                </c:pt>
                <c:pt idx="42977">
                  <c:v>103.55337878063901</c:v>
                </c:pt>
                <c:pt idx="42978">
                  <c:v>103.58130057653791</c:v>
                </c:pt>
                <c:pt idx="42979">
                  <c:v>103.56870954255066</c:v>
                </c:pt>
                <c:pt idx="42980">
                  <c:v>103.56370459036719</c:v>
                </c:pt>
                <c:pt idx="42981">
                  <c:v>103.59009062660945</c:v>
                </c:pt>
                <c:pt idx="42982">
                  <c:v>103.58794071513707</c:v>
                </c:pt>
                <c:pt idx="42983">
                  <c:v>103.58361794160827</c:v>
                </c:pt>
                <c:pt idx="42984">
                  <c:v>103.58995560577283</c:v>
                </c:pt>
                <c:pt idx="42985">
                  <c:v>103.5962917695434</c:v>
                </c:pt>
                <c:pt idx="42986">
                  <c:v>103.60262943370796</c:v>
                </c:pt>
                <c:pt idx="42987">
                  <c:v>103.60896709787252</c:v>
                </c:pt>
                <c:pt idx="42988">
                  <c:v>103.61530326164311</c:v>
                </c:pt>
                <c:pt idx="42989">
                  <c:v>103.63181998688603</c:v>
                </c:pt>
                <c:pt idx="42990">
                  <c:v>103.63650566542688</c:v>
                </c:pt>
                <c:pt idx="42991">
                  <c:v>103.63905609815701</c:v>
                </c:pt>
                <c:pt idx="42992">
                  <c:v>103.64160592709152</c:v>
                </c:pt>
                <c:pt idx="42993">
                  <c:v>103.64415635982166</c:v>
                </c:pt>
                <c:pt idx="42994">
                  <c:v>103.6467067925518</c:v>
                </c:pt>
                <c:pt idx="42995">
                  <c:v>103.6492566214863</c:v>
                </c:pt>
                <c:pt idx="42996">
                  <c:v>103.65180705421643</c:v>
                </c:pt>
                <c:pt idx="42997">
                  <c:v>103.65435748694657</c:v>
                </c:pt>
                <c:pt idx="42998">
                  <c:v>103.65690731588107</c:v>
                </c:pt>
                <c:pt idx="42999">
                  <c:v>103.6594577486112</c:v>
                </c:pt>
                <c:pt idx="43000">
                  <c:v>103.66200818134133</c:v>
                </c:pt>
                <c:pt idx="43001">
                  <c:v>103.66455801027585</c:v>
                </c:pt>
                <c:pt idx="43002">
                  <c:v>103.66710844300599</c:v>
                </c:pt>
                <c:pt idx="43003">
                  <c:v>103.66966129091863</c:v>
                </c:pt>
                <c:pt idx="43004">
                  <c:v>103.67221111985313</c:v>
                </c:pt>
                <c:pt idx="43005">
                  <c:v>103.67476155258326</c:v>
                </c:pt>
                <c:pt idx="43006">
                  <c:v>103.67731198531339</c:v>
                </c:pt>
                <c:pt idx="43007">
                  <c:v>103.6798618142479</c:v>
                </c:pt>
                <c:pt idx="43008">
                  <c:v>103.68241224697805</c:v>
                </c:pt>
                <c:pt idx="43009">
                  <c:v>103.68496267970818</c:v>
                </c:pt>
                <c:pt idx="43010">
                  <c:v>103.68751250864268</c:v>
                </c:pt>
                <c:pt idx="43011">
                  <c:v>103.69006294137282</c:v>
                </c:pt>
                <c:pt idx="43012">
                  <c:v>103.69261337410295</c:v>
                </c:pt>
                <c:pt idx="43013">
                  <c:v>103.69516320303745</c:v>
                </c:pt>
                <c:pt idx="43014">
                  <c:v>103.69771363576758</c:v>
                </c:pt>
                <c:pt idx="43015">
                  <c:v>103.70026648368022</c:v>
                </c:pt>
                <c:pt idx="43016">
                  <c:v>103.70281691641037</c:v>
                </c:pt>
                <c:pt idx="43017">
                  <c:v>103.70536674534488</c:v>
                </c:pt>
                <c:pt idx="43018">
                  <c:v>103.70791717807501</c:v>
                </c:pt>
                <c:pt idx="43019">
                  <c:v>103.71046761080514</c:v>
                </c:pt>
                <c:pt idx="43020">
                  <c:v>103.71301743973964</c:v>
                </c:pt>
                <c:pt idx="43021">
                  <c:v>103.71556787246978</c:v>
                </c:pt>
                <c:pt idx="43022">
                  <c:v>103.71811830519991</c:v>
                </c:pt>
                <c:pt idx="43023">
                  <c:v>103.72066813413441</c:v>
                </c:pt>
                <c:pt idx="43024">
                  <c:v>103.72321856686456</c:v>
                </c:pt>
                <c:pt idx="43025">
                  <c:v>103.72576899959469</c:v>
                </c:pt>
                <c:pt idx="43026">
                  <c:v>103.7283188285292</c:v>
                </c:pt>
                <c:pt idx="43027">
                  <c:v>103.73086926125933</c:v>
                </c:pt>
                <c:pt idx="43028">
                  <c:v>103.73342210917197</c:v>
                </c:pt>
                <c:pt idx="43029">
                  <c:v>103.73597193810647</c:v>
                </c:pt>
                <c:pt idx="43030">
                  <c:v>103.73852237083661</c:v>
                </c:pt>
                <c:pt idx="43031">
                  <c:v>103.74107280356675</c:v>
                </c:pt>
                <c:pt idx="43032">
                  <c:v>103.74362263250126</c:v>
                </c:pt>
                <c:pt idx="43033">
                  <c:v>103.74617306523139</c:v>
                </c:pt>
                <c:pt idx="43034">
                  <c:v>103.74872349796152</c:v>
                </c:pt>
                <c:pt idx="43035">
                  <c:v>103.75127332689603</c:v>
                </c:pt>
                <c:pt idx="43036">
                  <c:v>103.75382375962616</c:v>
                </c:pt>
                <c:pt idx="43037">
                  <c:v>103.75637419235629</c:v>
                </c:pt>
                <c:pt idx="43038">
                  <c:v>103.7589240212908</c:v>
                </c:pt>
                <c:pt idx="43039">
                  <c:v>103.76877499761564</c:v>
                </c:pt>
                <c:pt idx="43040">
                  <c:v>103.80524872848629</c:v>
                </c:pt>
                <c:pt idx="43041">
                  <c:v>103.82909767453505</c:v>
                </c:pt>
                <c:pt idx="43042">
                  <c:v>103.84112721602288</c:v>
                </c:pt>
                <c:pt idx="43043">
                  <c:v>103.91039368390942</c:v>
                </c:pt>
                <c:pt idx="43044">
                  <c:v>103.86032367334288</c:v>
                </c:pt>
                <c:pt idx="43045">
                  <c:v>103.85210322889843</c:v>
                </c:pt>
                <c:pt idx="43046">
                  <c:v>103.91048448271752</c:v>
                </c:pt>
                <c:pt idx="43047">
                  <c:v>103.94356520886981</c:v>
                </c:pt>
                <c:pt idx="43048">
                  <c:v>103.99850480185542</c:v>
                </c:pt>
                <c:pt idx="43049">
                  <c:v>104.00714930698042</c:v>
                </c:pt>
                <c:pt idx="43050">
                  <c:v>104.01579381210544</c:v>
                </c:pt>
                <c:pt idx="43051">
                  <c:v>104.02443627070936</c:v>
                </c:pt>
                <c:pt idx="43052">
                  <c:v>104.03308077583436</c:v>
                </c:pt>
                <c:pt idx="43053">
                  <c:v>104.04173346704378</c:v>
                </c:pt>
                <c:pt idx="43054">
                  <c:v>104.0503759256477</c:v>
                </c:pt>
                <c:pt idx="43055">
                  <c:v>104.0590204307727</c:v>
                </c:pt>
                <c:pt idx="43056">
                  <c:v>104.06766493589772</c:v>
                </c:pt>
                <c:pt idx="43057">
                  <c:v>104.07630739450164</c:v>
                </c:pt>
                <c:pt idx="43058">
                  <c:v>104.08495189962666</c:v>
                </c:pt>
                <c:pt idx="43059">
                  <c:v>104.11628896591179</c:v>
                </c:pt>
                <c:pt idx="43060">
                  <c:v>104.10772934954697</c:v>
                </c:pt>
                <c:pt idx="43061">
                  <c:v>104.16512981688126</c:v>
                </c:pt>
                <c:pt idx="43062">
                  <c:v>104.19224936686533</c:v>
                </c:pt>
                <c:pt idx="43063">
                  <c:v>104.21046361802576</c:v>
                </c:pt>
                <c:pt idx="43064">
                  <c:v>104.21318100000001</c:v>
                </c:pt>
                <c:pt idx="43065">
                  <c:v>104.18188452598952</c:v>
                </c:pt>
                <c:pt idx="43066">
                  <c:v>104.20854974302742</c:v>
                </c:pt>
                <c:pt idx="43067">
                  <c:v>104.21318100000001</c:v>
                </c:pt>
                <c:pt idx="43068">
                  <c:v>104.22920827273748</c:v>
                </c:pt>
                <c:pt idx="43069">
                  <c:v>104.24742657199558</c:v>
                </c:pt>
                <c:pt idx="43070">
                  <c:v>104.26564055820934</c:v>
                </c:pt>
                <c:pt idx="43071">
                  <c:v>104.28385885746744</c:v>
                </c:pt>
                <c:pt idx="43072">
                  <c:v>104.30207715672553</c:v>
                </c:pt>
                <c:pt idx="43073">
                  <c:v>104.3202911429393</c:v>
                </c:pt>
                <c:pt idx="43074">
                  <c:v>104.33850944219739</c:v>
                </c:pt>
                <c:pt idx="43075">
                  <c:v>104.35672774145549</c:v>
                </c:pt>
                <c:pt idx="43076">
                  <c:v>104.37494172766924</c:v>
                </c:pt>
                <c:pt idx="43077">
                  <c:v>104.39317727910466</c:v>
                </c:pt>
                <c:pt idx="43078">
                  <c:v>104.41139557836276</c:v>
                </c:pt>
                <c:pt idx="43079">
                  <c:v>104.42960956457652</c:v>
                </c:pt>
                <c:pt idx="43080">
                  <c:v>104.44782786383462</c:v>
                </c:pt>
                <c:pt idx="43081">
                  <c:v>104.46604616309271</c:v>
                </c:pt>
                <c:pt idx="43082">
                  <c:v>104.48426014930648</c:v>
                </c:pt>
                <c:pt idx="43083">
                  <c:v>104.50247844856457</c:v>
                </c:pt>
                <c:pt idx="43084">
                  <c:v>104.52069674782267</c:v>
                </c:pt>
                <c:pt idx="43085">
                  <c:v>104.48453499999999</c:v>
                </c:pt>
                <c:pt idx="43086">
                  <c:v>104.48616536480687</c:v>
                </c:pt>
                <c:pt idx="43087">
                  <c:v>104.61043540486409</c:v>
                </c:pt>
                <c:pt idx="43088">
                  <c:v>104.57693106817641</c:v>
                </c:pt>
                <c:pt idx="43089">
                  <c:v>104.64611405531713</c:v>
                </c:pt>
                <c:pt idx="43090">
                  <c:v>104.61495621173104</c:v>
                </c:pt>
                <c:pt idx="43091">
                  <c:v>104.70251027985697</c:v>
                </c:pt>
                <c:pt idx="43092">
                  <c:v>104.719711</c:v>
                </c:pt>
                <c:pt idx="43093">
                  <c:v>104.72141892761606</c:v>
                </c:pt>
                <c:pt idx="43094">
                  <c:v>104.74874576947286</c:v>
                </c:pt>
                <c:pt idx="43095">
                  <c:v>104.77606614190688</c:v>
                </c:pt>
                <c:pt idx="43096">
                  <c:v>104.80339298376369</c:v>
                </c:pt>
                <c:pt idx="43097">
                  <c:v>104.83071982562049</c:v>
                </c:pt>
                <c:pt idx="43098">
                  <c:v>104.8580401980545</c:v>
                </c:pt>
                <c:pt idx="43099">
                  <c:v>104.8853670399113</c:v>
                </c:pt>
                <c:pt idx="43100">
                  <c:v>104.91269388176811</c:v>
                </c:pt>
                <c:pt idx="43101">
                  <c:v>104.94001425420213</c:v>
                </c:pt>
                <c:pt idx="43102">
                  <c:v>104.96736697375009</c:v>
                </c:pt>
                <c:pt idx="43103">
                  <c:v>104.99590602050549</c:v>
                </c:pt>
                <c:pt idx="43104">
                  <c:v>105.03233396996424</c:v>
                </c:pt>
                <c:pt idx="43105">
                  <c:v>105.07143830329042</c:v>
                </c:pt>
                <c:pt idx="43106">
                  <c:v>105.12048664806866</c:v>
                </c:pt>
                <c:pt idx="43107">
                  <c:v>105.135773</c:v>
                </c:pt>
                <c:pt idx="43108">
                  <c:v>105.14798777253219</c:v>
                </c:pt>
                <c:pt idx="43109">
                  <c:v>105.20813</c:v>
                </c:pt>
                <c:pt idx="43110">
                  <c:v>105.21805729160705</c:v>
                </c:pt>
                <c:pt idx="43111">
                  <c:v>105.26928657878426</c:v>
                </c:pt>
                <c:pt idx="43112">
                  <c:v>105.29974396129678</c:v>
                </c:pt>
                <c:pt idx="43113">
                  <c:v>105.30563346802359</c:v>
                </c:pt>
                <c:pt idx="43114">
                  <c:v>105.31152436937667</c:v>
                </c:pt>
                <c:pt idx="43115">
                  <c:v>105.31742084923481</c:v>
                </c:pt>
                <c:pt idx="43116">
                  <c:v>105.32331175058788</c:v>
                </c:pt>
                <c:pt idx="43117">
                  <c:v>105.32920125731468</c:v>
                </c:pt>
                <c:pt idx="43118">
                  <c:v>105.33775829749703</c:v>
                </c:pt>
                <c:pt idx="43119">
                  <c:v>105.38973060465899</c:v>
                </c:pt>
                <c:pt idx="43120">
                  <c:v>105.40098010263944</c:v>
                </c:pt>
                <c:pt idx="43121">
                  <c:v>105.41223226448396</c:v>
                </c:pt>
                <c:pt idx="43122">
                  <c:v>105.42348442632849</c:v>
                </c:pt>
                <c:pt idx="43123">
                  <c:v>105.43473392430893</c:v>
                </c:pt>
                <c:pt idx="43124">
                  <c:v>105.44598608615345</c:v>
                </c:pt>
                <c:pt idx="43125">
                  <c:v>105.45723824799798</c:v>
                </c:pt>
                <c:pt idx="43126">
                  <c:v>105.46848774597844</c:v>
                </c:pt>
                <c:pt idx="43127">
                  <c:v>105.47975056327924</c:v>
                </c:pt>
                <c:pt idx="43128">
                  <c:v>105.49100272512376</c:v>
                </c:pt>
                <c:pt idx="43129">
                  <c:v>105.50225222310422</c:v>
                </c:pt>
                <c:pt idx="43130">
                  <c:v>105.51350438494875</c:v>
                </c:pt>
                <c:pt idx="43131">
                  <c:v>105.52475654679327</c:v>
                </c:pt>
                <c:pt idx="43132">
                  <c:v>105.53600604477371</c:v>
                </c:pt>
                <c:pt idx="43133">
                  <c:v>105.54725820661824</c:v>
                </c:pt>
                <c:pt idx="43134">
                  <c:v>105.55851036846276</c:v>
                </c:pt>
                <c:pt idx="43135">
                  <c:v>105.56975986644321</c:v>
                </c:pt>
                <c:pt idx="43136">
                  <c:v>105.58101202828773</c:v>
                </c:pt>
                <c:pt idx="43137">
                  <c:v>105.59226419013225</c:v>
                </c:pt>
                <c:pt idx="43138">
                  <c:v>105.6035136881127</c:v>
                </c:pt>
                <c:pt idx="43139">
                  <c:v>105.61476584995722</c:v>
                </c:pt>
                <c:pt idx="43140">
                  <c:v>105.62602866725804</c:v>
                </c:pt>
                <c:pt idx="43141">
                  <c:v>105.63728082910256</c:v>
                </c:pt>
                <c:pt idx="43142">
                  <c:v>105.64853032708301</c:v>
                </c:pt>
                <c:pt idx="43143">
                  <c:v>105.65978248892753</c:v>
                </c:pt>
                <c:pt idx="43144">
                  <c:v>105.67103465077206</c:v>
                </c:pt>
                <c:pt idx="43145">
                  <c:v>105.68228414875252</c:v>
                </c:pt>
                <c:pt idx="43146">
                  <c:v>105.69353631059704</c:v>
                </c:pt>
                <c:pt idx="43147">
                  <c:v>105.70478847244156</c:v>
                </c:pt>
                <c:pt idx="43148">
                  <c:v>105.71603797042201</c:v>
                </c:pt>
                <c:pt idx="43149">
                  <c:v>105.72729013226653</c:v>
                </c:pt>
                <c:pt idx="43150">
                  <c:v>105.73854229411106</c:v>
                </c:pt>
                <c:pt idx="43151">
                  <c:v>105.7497917920915</c:v>
                </c:pt>
                <c:pt idx="43152">
                  <c:v>105.76105460939232</c:v>
                </c:pt>
                <c:pt idx="43153">
                  <c:v>105.77440290724846</c:v>
                </c:pt>
                <c:pt idx="43154">
                  <c:v>105.76458709177592</c:v>
                </c:pt>
                <c:pt idx="43155">
                  <c:v>105.78114963567</c:v>
                </c:pt>
                <c:pt idx="43156">
                  <c:v>105.79262746590368</c:v>
                </c:pt>
                <c:pt idx="43157">
                  <c:v>105.76892100000001</c:v>
                </c:pt>
                <c:pt idx="43158">
                  <c:v>105.76242983524082</c:v>
                </c:pt>
                <c:pt idx="43159">
                  <c:v>105.75745299455041</c:v>
                </c:pt>
                <c:pt idx="43160">
                  <c:v>105.77566827792916</c:v>
                </c:pt>
                <c:pt idx="43161">
                  <c:v>105.7938878746594</c:v>
                </c:pt>
                <c:pt idx="43162">
                  <c:v>105.81212472479564</c:v>
                </c:pt>
                <c:pt idx="43163">
                  <c:v>105.83034432152589</c:v>
                </c:pt>
                <c:pt idx="43164">
                  <c:v>105.84855960490464</c:v>
                </c:pt>
                <c:pt idx="43165">
                  <c:v>105.86677920163487</c:v>
                </c:pt>
                <c:pt idx="43166">
                  <c:v>105.84736638125894</c:v>
                </c:pt>
                <c:pt idx="43167">
                  <c:v>105.820414111323</c:v>
                </c:pt>
                <c:pt idx="43168">
                  <c:v>105.84129299999999</c:v>
                </c:pt>
                <c:pt idx="43169">
                  <c:v>105.84129299999999</c:v>
                </c:pt>
                <c:pt idx="43170">
                  <c:v>105.85735147389749</c:v>
                </c:pt>
                <c:pt idx="43171">
                  <c:v>105.89378446757273</c:v>
                </c:pt>
                <c:pt idx="43172">
                  <c:v>105.92193640033382</c:v>
                </c:pt>
                <c:pt idx="43173">
                  <c:v>105.94856095851216</c:v>
                </c:pt>
                <c:pt idx="43174">
                  <c:v>106.00213928057211</c:v>
                </c:pt>
                <c:pt idx="43175">
                  <c:v>106.04027600000001</c:v>
                </c:pt>
                <c:pt idx="43176">
                  <c:v>106.04027600000001</c:v>
                </c:pt>
                <c:pt idx="43177">
                  <c:v>106.04027600000001</c:v>
                </c:pt>
                <c:pt idx="43178">
                  <c:v>106.04027600000001</c:v>
                </c:pt>
                <c:pt idx="43179">
                  <c:v>106.04027600000001</c:v>
                </c:pt>
                <c:pt idx="43180">
                  <c:v>106.05106056495829</c:v>
                </c:pt>
                <c:pt idx="43181">
                  <c:v>106.09301854029566</c:v>
                </c:pt>
                <c:pt idx="43182">
                  <c:v>106.13637880257511</c:v>
                </c:pt>
                <c:pt idx="43183">
                  <c:v>106.16613552109654</c:v>
                </c:pt>
                <c:pt idx="43184">
                  <c:v>106.2384704215546</c:v>
                </c:pt>
                <c:pt idx="43185">
                  <c:v>106.32347548715093</c:v>
                </c:pt>
                <c:pt idx="43186">
                  <c:v>106.35931741961912</c:v>
                </c:pt>
                <c:pt idx="43187">
                  <c:v>106.39519329331122</c:v>
                </c:pt>
                <c:pt idx="43188">
                  <c:v>106.43103522577941</c:v>
                </c:pt>
                <c:pt idx="43189">
                  <c:v>106.46686867294162</c:v>
                </c:pt>
                <c:pt idx="43190">
                  <c:v>106.50271060540979</c:v>
                </c:pt>
                <c:pt idx="43191">
                  <c:v>106.53855253787798</c:v>
                </c:pt>
                <c:pt idx="43192">
                  <c:v>106.57438598504018</c:v>
                </c:pt>
                <c:pt idx="43193">
                  <c:v>106.61022791750835</c:v>
                </c:pt>
                <c:pt idx="43194">
                  <c:v>106.64606984997654</c:v>
                </c:pt>
                <c:pt idx="43195">
                  <c:v>106.68190329713875</c:v>
                </c:pt>
                <c:pt idx="43196">
                  <c:v>106.71774522960692</c:v>
                </c:pt>
                <c:pt idx="43197">
                  <c:v>106.75358716207511</c:v>
                </c:pt>
                <c:pt idx="43198">
                  <c:v>106.78942060923731</c:v>
                </c:pt>
                <c:pt idx="43199">
                  <c:v>106.82529648292942</c:v>
                </c:pt>
                <c:pt idx="43200">
                  <c:v>106.8611384153976</c:v>
                </c:pt>
                <c:pt idx="43201">
                  <c:v>106.89697186255979</c:v>
                </c:pt>
                <c:pt idx="43202">
                  <c:v>106.93281379502798</c:v>
                </c:pt>
                <c:pt idx="43203">
                  <c:v>106.96865572749616</c:v>
                </c:pt>
                <c:pt idx="43204">
                  <c:v>107.00448917465836</c:v>
                </c:pt>
                <c:pt idx="43205">
                  <c:v>107.04033110712655</c:v>
                </c:pt>
                <c:pt idx="43206">
                  <c:v>107.07617303959472</c:v>
                </c:pt>
                <c:pt idx="43207">
                  <c:v>107.11200648675693</c:v>
                </c:pt>
                <c:pt idx="43208">
                  <c:v>107.14784841922511</c:v>
                </c:pt>
                <c:pt idx="43209">
                  <c:v>107.18369035169329</c:v>
                </c:pt>
                <c:pt idx="43210">
                  <c:v>107.21952379885549</c:v>
                </c:pt>
                <c:pt idx="43211">
                  <c:v>107.25536573132368</c:v>
                </c:pt>
                <c:pt idx="43212">
                  <c:v>107.29124160501578</c:v>
                </c:pt>
                <c:pt idx="43213">
                  <c:v>107.32708353748397</c:v>
                </c:pt>
                <c:pt idx="43214">
                  <c:v>107.36291698464616</c:v>
                </c:pt>
                <c:pt idx="43215">
                  <c:v>107.39875891711435</c:v>
                </c:pt>
                <c:pt idx="43216">
                  <c:v>107.43460084958254</c:v>
                </c:pt>
                <c:pt idx="43217">
                  <c:v>107.47043429674473</c:v>
                </c:pt>
                <c:pt idx="43218">
                  <c:v>107.50627622921292</c:v>
                </c:pt>
                <c:pt idx="43219">
                  <c:v>107.5421181616811</c:v>
                </c:pt>
                <c:pt idx="43220">
                  <c:v>107.57795160884329</c:v>
                </c:pt>
                <c:pt idx="43221">
                  <c:v>107.61379354131148</c:v>
                </c:pt>
                <c:pt idx="43222">
                  <c:v>107.64963547377967</c:v>
                </c:pt>
                <c:pt idx="43223">
                  <c:v>107.65970579756795</c:v>
                </c:pt>
                <c:pt idx="43224">
                  <c:v>107.650299</c:v>
                </c:pt>
                <c:pt idx="43225">
                  <c:v>107.67716127181689</c:v>
                </c:pt>
                <c:pt idx="43226">
                  <c:v>107.66825047997139</c:v>
                </c:pt>
                <c:pt idx="43227">
                  <c:v>107.66903531466031</c:v>
                </c:pt>
                <c:pt idx="43228">
                  <c:v>107.704567</c:v>
                </c:pt>
                <c:pt idx="43229">
                  <c:v>107.704567</c:v>
                </c:pt>
                <c:pt idx="43230">
                  <c:v>107.704567</c:v>
                </c:pt>
                <c:pt idx="43231">
                  <c:v>107.69264568478779</c:v>
                </c:pt>
                <c:pt idx="43232">
                  <c:v>107.74670626531585</c:v>
                </c:pt>
                <c:pt idx="43233">
                  <c:v>107.776939</c:v>
                </c:pt>
                <c:pt idx="43234">
                  <c:v>107.72772465951358</c:v>
                </c:pt>
                <c:pt idx="43235">
                  <c:v>107.67971442513114</c:v>
                </c:pt>
                <c:pt idx="43236">
                  <c:v>107.69349337997616</c:v>
                </c:pt>
                <c:pt idx="43237">
                  <c:v>107.67917096375774</c:v>
                </c:pt>
                <c:pt idx="43238">
                  <c:v>107.68121576824034</c:v>
                </c:pt>
                <c:pt idx="43239">
                  <c:v>107.68647799999999</c:v>
                </c:pt>
                <c:pt idx="43240">
                  <c:v>107.70870631107198</c:v>
                </c:pt>
                <c:pt idx="43241">
                  <c:v>107.73967345683981</c:v>
                </c:pt>
                <c:pt idx="43242">
                  <c:v>107.77063327137047</c:v>
                </c:pt>
                <c:pt idx="43243">
                  <c:v>107.8016004171383</c:v>
                </c:pt>
                <c:pt idx="43244">
                  <c:v>107.83256756290612</c:v>
                </c:pt>
                <c:pt idx="43245">
                  <c:v>107.8635273774368</c:v>
                </c:pt>
                <c:pt idx="43246">
                  <c:v>107.89449452320463</c:v>
                </c:pt>
                <c:pt idx="43247">
                  <c:v>107.92546166897245</c:v>
                </c:pt>
                <c:pt idx="43248">
                  <c:v>107.95642148350312</c:v>
                </c:pt>
                <c:pt idx="43249">
                  <c:v>107.98741795421959</c:v>
                </c:pt>
                <c:pt idx="43250">
                  <c:v>108.01838509998741</c:v>
                </c:pt>
                <c:pt idx="43251">
                  <c:v>108.04934491451809</c:v>
                </c:pt>
                <c:pt idx="43252">
                  <c:v>108.08031206028592</c:v>
                </c:pt>
                <c:pt idx="43253">
                  <c:v>108.11127920605374</c:v>
                </c:pt>
                <c:pt idx="43254">
                  <c:v>108.14223902058441</c:v>
                </c:pt>
                <c:pt idx="43255">
                  <c:v>108.17320616635223</c:v>
                </c:pt>
                <c:pt idx="43256">
                  <c:v>108.20417331212006</c:v>
                </c:pt>
                <c:pt idx="43257">
                  <c:v>108.23513312665074</c:v>
                </c:pt>
                <c:pt idx="43258">
                  <c:v>108.26610027241856</c:v>
                </c:pt>
                <c:pt idx="43259">
                  <c:v>108.29706741818639</c:v>
                </c:pt>
                <c:pt idx="43260">
                  <c:v>108.32802723271705</c:v>
                </c:pt>
                <c:pt idx="43261">
                  <c:v>108.35899437848488</c:v>
                </c:pt>
                <c:pt idx="43262">
                  <c:v>108.38999084920135</c:v>
                </c:pt>
                <c:pt idx="43263">
                  <c:v>108.42095799496919</c:v>
                </c:pt>
                <c:pt idx="43264">
                  <c:v>108.45191780949985</c:v>
                </c:pt>
                <c:pt idx="43265">
                  <c:v>108.48288495526768</c:v>
                </c:pt>
                <c:pt idx="43266">
                  <c:v>108.51385210103551</c:v>
                </c:pt>
                <c:pt idx="43267">
                  <c:v>108.54481191556617</c:v>
                </c:pt>
                <c:pt idx="43268">
                  <c:v>108.575779061334</c:v>
                </c:pt>
                <c:pt idx="43269">
                  <c:v>108.60674620710184</c:v>
                </c:pt>
                <c:pt idx="43270">
                  <c:v>108.6377060216325</c:v>
                </c:pt>
                <c:pt idx="43271">
                  <c:v>108.66867316740033</c:v>
                </c:pt>
                <c:pt idx="43272">
                  <c:v>108.69964031316815</c:v>
                </c:pt>
                <c:pt idx="43273">
                  <c:v>108.73060012769882</c:v>
                </c:pt>
                <c:pt idx="43274">
                  <c:v>108.78139915307582</c:v>
                </c:pt>
                <c:pt idx="43275">
                  <c:v>108.82069650715307</c:v>
                </c:pt>
                <c:pt idx="43276">
                  <c:v>108.8106759272944</c:v>
                </c:pt>
                <c:pt idx="43277">
                  <c:v>108.87051761683357</c:v>
                </c:pt>
                <c:pt idx="43278">
                  <c:v>108.91191675774917</c:v>
                </c:pt>
                <c:pt idx="43279">
                  <c:v>108.93247855303933</c:v>
                </c:pt>
                <c:pt idx="43280">
                  <c:v>108.95069653671912</c:v>
                </c:pt>
                <c:pt idx="43281">
                  <c:v>109.01726960586552</c:v>
                </c:pt>
                <c:pt idx="43282">
                  <c:v>108.99266798474009</c:v>
                </c:pt>
                <c:pt idx="43283">
                  <c:v>108.99297826105962</c:v>
                </c:pt>
                <c:pt idx="43284">
                  <c:v>108.99743177810805</c:v>
                </c:pt>
                <c:pt idx="43285">
                  <c:v>109.00188424082008</c:v>
                </c:pt>
                <c:pt idx="43286">
                  <c:v>109.00633775786851</c:v>
                </c:pt>
                <c:pt idx="43287">
                  <c:v>109.01079549226263</c:v>
                </c:pt>
                <c:pt idx="43288">
                  <c:v>109.01524900931106</c:v>
                </c:pt>
                <c:pt idx="43289">
                  <c:v>109.01970147202307</c:v>
                </c:pt>
                <c:pt idx="43290">
                  <c:v>109.02415498907152</c:v>
                </c:pt>
                <c:pt idx="43291">
                  <c:v>109.02860850611995</c:v>
                </c:pt>
                <c:pt idx="43292">
                  <c:v>109.03306096883196</c:v>
                </c:pt>
                <c:pt idx="43293">
                  <c:v>109.03751448588039</c:v>
                </c:pt>
                <c:pt idx="43294">
                  <c:v>109.04196800292884</c:v>
                </c:pt>
                <c:pt idx="43295">
                  <c:v>109.04642046564085</c:v>
                </c:pt>
                <c:pt idx="43296">
                  <c:v>109.05087398268928</c:v>
                </c:pt>
                <c:pt idx="43297">
                  <c:v>109.05532644540129</c:v>
                </c:pt>
                <c:pt idx="43298">
                  <c:v>109.05977996244974</c:v>
                </c:pt>
                <c:pt idx="43299">
                  <c:v>109.10885839222699</c:v>
                </c:pt>
                <c:pt idx="43300">
                  <c:v>109.08563908989032</c:v>
                </c:pt>
                <c:pt idx="43301">
                  <c:v>109.1098646057211</c:v>
                </c:pt>
                <c:pt idx="43302">
                  <c:v>109.14595963853122</c:v>
                </c:pt>
                <c:pt idx="43303">
                  <c:v>109.151794</c:v>
                </c:pt>
                <c:pt idx="43304">
                  <c:v>109.1583241091646</c:v>
                </c:pt>
                <c:pt idx="43305">
                  <c:v>109.16782899583285</c:v>
                </c:pt>
                <c:pt idx="43306">
                  <c:v>109.17733388250112</c:v>
                </c:pt>
                <c:pt idx="43307">
                  <c:v>109.18683651895945</c:v>
                </c:pt>
                <c:pt idx="43308">
                  <c:v>109.19634140562771</c:v>
                </c:pt>
                <c:pt idx="43309">
                  <c:v>109.20584629229596</c:v>
                </c:pt>
                <c:pt idx="43310">
                  <c:v>109.21534892875431</c:v>
                </c:pt>
                <c:pt idx="43311">
                  <c:v>109.22485381542256</c:v>
                </c:pt>
                <c:pt idx="43312">
                  <c:v>109.23436770293047</c:v>
                </c:pt>
                <c:pt idx="43313">
                  <c:v>109.24387258959872</c:v>
                </c:pt>
                <c:pt idx="43314">
                  <c:v>109.25337522605707</c:v>
                </c:pt>
                <c:pt idx="43315">
                  <c:v>109.26288011272533</c:v>
                </c:pt>
                <c:pt idx="43316">
                  <c:v>109.27238499939358</c:v>
                </c:pt>
                <c:pt idx="43317">
                  <c:v>109.28188763585193</c:v>
                </c:pt>
                <c:pt idx="43318">
                  <c:v>109.29139252252018</c:v>
                </c:pt>
                <c:pt idx="43319">
                  <c:v>109.30089515897853</c:v>
                </c:pt>
                <c:pt idx="43320">
                  <c:v>109.31040004564679</c:v>
                </c:pt>
                <c:pt idx="43321">
                  <c:v>109.31990493231504</c:v>
                </c:pt>
                <c:pt idx="43322">
                  <c:v>109.32940756877338</c:v>
                </c:pt>
                <c:pt idx="43323">
                  <c:v>109.33891245544164</c:v>
                </c:pt>
                <c:pt idx="43324">
                  <c:v>109.34842634294954</c:v>
                </c:pt>
                <c:pt idx="43325">
                  <c:v>109.3579312296178</c:v>
                </c:pt>
                <c:pt idx="43326">
                  <c:v>109.36743386607614</c:v>
                </c:pt>
                <c:pt idx="43327">
                  <c:v>109.37693875274439</c:v>
                </c:pt>
                <c:pt idx="43328">
                  <c:v>109.38644363941266</c:v>
                </c:pt>
                <c:pt idx="43329">
                  <c:v>109.395946275871</c:v>
                </c:pt>
                <c:pt idx="43330">
                  <c:v>109.40545116253925</c:v>
                </c:pt>
                <c:pt idx="43331">
                  <c:v>109.41495604920752</c:v>
                </c:pt>
                <c:pt idx="43332">
                  <c:v>109.42445868566585</c:v>
                </c:pt>
                <c:pt idx="43333">
                  <c:v>109.43396357233411</c:v>
                </c:pt>
                <c:pt idx="43334">
                  <c:v>109.44346845900237</c:v>
                </c:pt>
                <c:pt idx="43335">
                  <c:v>109.45297109546071</c:v>
                </c:pt>
                <c:pt idx="43336">
                  <c:v>109.46247598212896</c:v>
                </c:pt>
                <c:pt idx="43337">
                  <c:v>109.47198986963687</c:v>
                </c:pt>
                <c:pt idx="43338">
                  <c:v>109.48149475630512</c:v>
                </c:pt>
                <c:pt idx="43339">
                  <c:v>109.49099739276348</c:v>
                </c:pt>
                <c:pt idx="43340">
                  <c:v>109.50050227943173</c:v>
                </c:pt>
                <c:pt idx="43341">
                  <c:v>109.51000491589008</c:v>
                </c:pt>
                <c:pt idx="43342">
                  <c:v>109.51950980255833</c:v>
                </c:pt>
                <c:pt idx="43343">
                  <c:v>109.52901468922659</c:v>
                </c:pt>
                <c:pt idx="43344">
                  <c:v>109.53851732568494</c:v>
                </c:pt>
                <c:pt idx="43345">
                  <c:v>109.54802221235319</c:v>
                </c:pt>
                <c:pt idx="43346">
                  <c:v>109.55752709902144</c:v>
                </c:pt>
                <c:pt idx="43347">
                  <c:v>109.56702973547979</c:v>
                </c:pt>
                <c:pt idx="43348">
                  <c:v>109.57653462214805</c:v>
                </c:pt>
                <c:pt idx="43349">
                  <c:v>109.5865402141154</c:v>
                </c:pt>
                <c:pt idx="43350">
                  <c:v>109.63955755208582</c:v>
                </c:pt>
                <c:pt idx="43351">
                  <c:v>109.60223973962803</c:v>
                </c:pt>
                <c:pt idx="43352">
                  <c:v>109.53456681831187</c:v>
                </c:pt>
                <c:pt idx="43353">
                  <c:v>109.62136348731094</c:v>
                </c:pt>
                <c:pt idx="43354">
                  <c:v>109.54709260164272</c:v>
                </c:pt>
                <c:pt idx="43355">
                  <c:v>109.56881350071531</c:v>
                </c:pt>
                <c:pt idx="43356">
                  <c:v>109.58703163361143</c:v>
                </c:pt>
                <c:pt idx="43357">
                  <c:v>109.60644938388174</c:v>
                </c:pt>
                <c:pt idx="43358">
                  <c:v>109.64024148892976</c:v>
                </c:pt>
                <c:pt idx="43359">
                  <c:v>109.64062967357266</c:v>
                </c:pt>
                <c:pt idx="43360">
                  <c:v>109.64101776631578</c:v>
                </c:pt>
                <c:pt idx="43361">
                  <c:v>109.64140595095868</c:v>
                </c:pt>
                <c:pt idx="43362">
                  <c:v>109.64179450320067</c:v>
                </c:pt>
                <c:pt idx="43363">
                  <c:v>109.64218259594379</c:v>
                </c:pt>
                <c:pt idx="43364">
                  <c:v>109.64257078058669</c:v>
                </c:pt>
                <c:pt idx="43365">
                  <c:v>109.64295896522958</c:v>
                </c:pt>
                <c:pt idx="43366">
                  <c:v>109.6433470579727</c:v>
                </c:pt>
                <c:pt idx="43367">
                  <c:v>109.64373524261561</c:v>
                </c:pt>
                <c:pt idx="43368">
                  <c:v>109.64412342725851</c:v>
                </c:pt>
                <c:pt idx="43369">
                  <c:v>109.64451152000163</c:v>
                </c:pt>
                <c:pt idx="43370">
                  <c:v>109.64489970464453</c:v>
                </c:pt>
                <c:pt idx="43371">
                  <c:v>109.64528788928742</c:v>
                </c:pt>
                <c:pt idx="43372">
                  <c:v>109.64567598203055</c:v>
                </c:pt>
                <c:pt idx="43373">
                  <c:v>109.64606416667344</c:v>
                </c:pt>
                <c:pt idx="43374">
                  <c:v>109.64645271891544</c:v>
                </c:pt>
                <c:pt idx="43375">
                  <c:v>109.64684090355833</c:v>
                </c:pt>
                <c:pt idx="43376">
                  <c:v>109.64722899630145</c:v>
                </c:pt>
                <c:pt idx="43377">
                  <c:v>109.64761718094435</c:v>
                </c:pt>
                <c:pt idx="43378">
                  <c:v>109.64800536558725</c:v>
                </c:pt>
                <c:pt idx="43379">
                  <c:v>109.64839345833037</c:v>
                </c:pt>
                <c:pt idx="43380">
                  <c:v>109.64878164297328</c:v>
                </c:pt>
                <c:pt idx="43381">
                  <c:v>109.64916982761616</c:v>
                </c:pt>
                <c:pt idx="43382">
                  <c:v>109.64955792035929</c:v>
                </c:pt>
                <c:pt idx="43383">
                  <c:v>109.64994610500219</c:v>
                </c:pt>
                <c:pt idx="43384">
                  <c:v>109.65033428964509</c:v>
                </c:pt>
                <c:pt idx="43385">
                  <c:v>109.65072238238821</c:v>
                </c:pt>
                <c:pt idx="43386">
                  <c:v>109.65111056703111</c:v>
                </c:pt>
                <c:pt idx="43387">
                  <c:v>109.6514991192731</c:v>
                </c:pt>
                <c:pt idx="43388">
                  <c:v>109.65188721201622</c:v>
                </c:pt>
                <c:pt idx="43389">
                  <c:v>109.65227539665912</c:v>
                </c:pt>
                <c:pt idx="43390">
                  <c:v>109.65266358130202</c:v>
                </c:pt>
                <c:pt idx="43391">
                  <c:v>109.65305167404514</c:v>
                </c:pt>
                <c:pt idx="43392">
                  <c:v>109.65343985868803</c:v>
                </c:pt>
                <c:pt idx="43393">
                  <c:v>109.65382804333093</c:v>
                </c:pt>
                <c:pt idx="43394">
                  <c:v>109.65421613607406</c:v>
                </c:pt>
                <c:pt idx="43395">
                  <c:v>109.65460432071696</c:v>
                </c:pt>
                <c:pt idx="43396">
                  <c:v>109.65499250535986</c:v>
                </c:pt>
                <c:pt idx="43397">
                  <c:v>109.65538059810298</c:v>
                </c:pt>
                <c:pt idx="43398">
                  <c:v>109.65576878274587</c:v>
                </c:pt>
                <c:pt idx="43399">
                  <c:v>109.65615733498787</c:v>
                </c:pt>
                <c:pt idx="43400">
                  <c:v>109.65654551963075</c:v>
                </c:pt>
                <c:pt idx="43401">
                  <c:v>109.65693361237389</c:v>
                </c:pt>
                <c:pt idx="43402">
                  <c:v>109.65732179701678</c:v>
                </c:pt>
                <c:pt idx="43403">
                  <c:v>109.65770998165968</c:v>
                </c:pt>
                <c:pt idx="43404">
                  <c:v>109.6580980744028</c:v>
                </c:pt>
                <c:pt idx="43405">
                  <c:v>109.65830200000001</c:v>
                </c:pt>
                <c:pt idx="43406">
                  <c:v>109.71089353460621</c:v>
                </c:pt>
                <c:pt idx="43407">
                  <c:v>109.74905728850739</c:v>
                </c:pt>
                <c:pt idx="43408">
                  <c:v>109.7577507864124</c:v>
                </c:pt>
                <c:pt idx="43409">
                  <c:v>109.76665528251549</c:v>
                </c:pt>
                <c:pt idx="43410">
                  <c:v>109.77657149307876</c:v>
                </c:pt>
                <c:pt idx="43411">
                  <c:v>109.79362520243204</c:v>
                </c:pt>
                <c:pt idx="43412">
                  <c:v>109.80402713193618</c:v>
                </c:pt>
                <c:pt idx="43413">
                  <c:v>109.82112100000001</c:v>
                </c:pt>
                <c:pt idx="43414">
                  <c:v>109.82429359616988</c:v>
                </c:pt>
                <c:pt idx="43415">
                  <c:v>109.830189349017</c:v>
                </c:pt>
                <c:pt idx="43416">
                  <c:v>109.83608370608933</c:v>
                </c:pt>
                <c:pt idx="43417">
                  <c:v>109.84197945893645</c:v>
                </c:pt>
                <c:pt idx="43418">
                  <c:v>109.84787521178359</c:v>
                </c:pt>
                <c:pt idx="43419">
                  <c:v>109.85376956885591</c:v>
                </c:pt>
                <c:pt idx="43420">
                  <c:v>109.85966532170303</c:v>
                </c:pt>
                <c:pt idx="43421">
                  <c:v>109.86556107455017</c:v>
                </c:pt>
                <c:pt idx="43422">
                  <c:v>109.87145543162248</c:v>
                </c:pt>
                <c:pt idx="43423">
                  <c:v>109.87735118446962</c:v>
                </c:pt>
                <c:pt idx="43424">
                  <c:v>109.88325252041604</c:v>
                </c:pt>
                <c:pt idx="43425">
                  <c:v>109.88914827326317</c:v>
                </c:pt>
                <c:pt idx="43426">
                  <c:v>109.89504263033548</c:v>
                </c:pt>
                <c:pt idx="43427">
                  <c:v>109.90093838318262</c:v>
                </c:pt>
                <c:pt idx="43428">
                  <c:v>109.90683413602976</c:v>
                </c:pt>
                <c:pt idx="43429">
                  <c:v>109.91272849310207</c:v>
                </c:pt>
                <c:pt idx="43430">
                  <c:v>109.9186242459492</c:v>
                </c:pt>
                <c:pt idx="43431">
                  <c:v>109.92451999879634</c:v>
                </c:pt>
                <c:pt idx="43432">
                  <c:v>109.93041435586865</c:v>
                </c:pt>
                <c:pt idx="43433">
                  <c:v>109.93631010871579</c:v>
                </c:pt>
                <c:pt idx="43434">
                  <c:v>109.94220586156291</c:v>
                </c:pt>
                <c:pt idx="43435">
                  <c:v>109.94810021863523</c:v>
                </c:pt>
                <c:pt idx="43436">
                  <c:v>109.95399597148236</c:v>
                </c:pt>
                <c:pt idx="43437">
                  <c:v>109.95989730742879</c:v>
                </c:pt>
                <c:pt idx="43438">
                  <c:v>109.9657916645011</c:v>
                </c:pt>
                <c:pt idx="43439">
                  <c:v>109.97168741734824</c:v>
                </c:pt>
                <c:pt idx="43440">
                  <c:v>109.97758317019536</c:v>
                </c:pt>
                <c:pt idx="43441">
                  <c:v>109.98347752726768</c:v>
                </c:pt>
                <c:pt idx="43442">
                  <c:v>109.9893732801148</c:v>
                </c:pt>
                <c:pt idx="43443">
                  <c:v>109.99526903296194</c:v>
                </c:pt>
                <c:pt idx="43444">
                  <c:v>110.00116339003426</c:v>
                </c:pt>
                <c:pt idx="43445">
                  <c:v>110.00705914288139</c:v>
                </c:pt>
                <c:pt idx="43446">
                  <c:v>110.01295489572853</c:v>
                </c:pt>
                <c:pt idx="43447">
                  <c:v>110.01884925280083</c:v>
                </c:pt>
                <c:pt idx="43448">
                  <c:v>110.02474500564797</c:v>
                </c:pt>
                <c:pt idx="43449">
                  <c:v>110.03064634159439</c:v>
                </c:pt>
                <c:pt idx="43450">
                  <c:v>110.03654209444153</c:v>
                </c:pt>
                <c:pt idx="43451">
                  <c:v>110.04243645151384</c:v>
                </c:pt>
                <c:pt idx="43452">
                  <c:v>110.04833220436097</c:v>
                </c:pt>
                <c:pt idx="43453">
                  <c:v>110.05422795720811</c:v>
                </c:pt>
                <c:pt idx="43454">
                  <c:v>110.06012231428042</c:v>
                </c:pt>
                <c:pt idx="43455">
                  <c:v>110.06601806712756</c:v>
                </c:pt>
                <c:pt idx="43456">
                  <c:v>110.0719138199747</c:v>
                </c:pt>
                <c:pt idx="43457">
                  <c:v>110.077808177047</c:v>
                </c:pt>
                <c:pt idx="43458">
                  <c:v>110.08370392989414</c:v>
                </c:pt>
                <c:pt idx="43459">
                  <c:v>110.08959968274127</c:v>
                </c:pt>
                <c:pt idx="43460">
                  <c:v>110.08312140772532</c:v>
                </c:pt>
                <c:pt idx="43461">
                  <c:v>110.0838606681764</c:v>
                </c:pt>
                <c:pt idx="43462">
                  <c:v>110.092468</c:v>
                </c:pt>
                <c:pt idx="43463">
                  <c:v>110.06322918264186</c:v>
                </c:pt>
                <c:pt idx="43464">
                  <c:v>110.05795768057212</c:v>
                </c:pt>
                <c:pt idx="43465">
                  <c:v>110.08438457725322</c:v>
                </c:pt>
                <c:pt idx="43466">
                  <c:v>110.06209068001907</c:v>
                </c:pt>
                <c:pt idx="43467">
                  <c:v>110.0792207056019</c:v>
                </c:pt>
                <c:pt idx="43468">
                  <c:v>110.08979891630901</c:v>
                </c:pt>
                <c:pt idx="43469">
                  <c:v>110.07750725280063</c:v>
                </c:pt>
                <c:pt idx="43470">
                  <c:v>110.08291774041552</c:v>
                </c:pt>
                <c:pt idx="43471">
                  <c:v>110.08832822803042</c:v>
                </c:pt>
                <c:pt idx="43472">
                  <c:v>110.09373743475336</c:v>
                </c:pt>
                <c:pt idx="43473">
                  <c:v>110.09914792236826</c:v>
                </c:pt>
                <c:pt idx="43474">
                  <c:v>110.10456353355097</c:v>
                </c:pt>
                <c:pt idx="43475">
                  <c:v>110.10997402116585</c:v>
                </c:pt>
                <c:pt idx="43476">
                  <c:v>110.1153832278888</c:v>
                </c:pt>
                <c:pt idx="43477">
                  <c:v>110.12079371550369</c:v>
                </c:pt>
                <c:pt idx="43478">
                  <c:v>110.12620420311859</c:v>
                </c:pt>
                <c:pt idx="43479">
                  <c:v>110.13161340984152</c:v>
                </c:pt>
                <c:pt idx="43480">
                  <c:v>110.13702389745642</c:v>
                </c:pt>
                <c:pt idx="43481">
                  <c:v>110.14243438507131</c:v>
                </c:pt>
                <c:pt idx="43482">
                  <c:v>110.14784359179426</c:v>
                </c:pt>
                <c:pt idx="43483">
                  <c:v>110.15325407940914</c:v>
                </c:pt>
                <c:pt idx="43484">
                  <c:v>110.15866456702403</c:v>
                </c:pt>
                <c:pt idx="43485">
                  <c:v>110.16407377374698</c:v>
                </c:pt>
                <c:pt idx="43486">
                  <c:v>110.16948426136187</c:v>
                </c:pt>
                <c:pt idx="43487">
                  <c:v>110.17489987254459</c:v>
                </c:pt>
                <c:pt idx="43488">
                  <c:v>110.18030907926752</c:v>
                </c:pt>
                <c:pt idx="43489">
                  <c:v>110.18571956688241</c:v>
                </c:pt>
                <c:pt idx="43490">
                  <c:v>110.19113005449731</c:v>
                </c:pt>
                <c:pt idx="43491">
                  <c:v>110.19653926122024</c:v>
                </c:pt>
                <c:pt idx="43492">
                  <c:v>110.20194974883513</c:v>
                </c:pt>
                <c:pt idx="43493">
                  <c:v>110.20736023645003</c:v>
                </c:pt>
                <c:pt idx="43494">
                  <c:v>110.21276944317297</c:v>
                </c:pt>
                <c:pt idx="43495">
                  <c:v>110.21817993078787</c:v>
                </c:pt>
                <c:pt idx="43496">
                  <c:v>110.22359041840276</c:v>
                </c:pt>
                <c:pt idx="43497">
                  <c:v>110.2289996251257</c:v>
                </c:pt>
                <c:pt idx="43498">
                  <c:v>110.23441011274059</c:v>
                </c:pt>
                <c:pt idx="43499">
                  <c:v>110.2398257239233</c:v>
                </c:pt>
                <c:pt idx="43500">
                  <c:v>110.2452362115382</c:v>
                </c:pt>
                <c:pt idx="43501">
                  <c:v>110.25064541826113</c:v>
                </c:pt>
                <c:pt idx="43502">
                  <c:v>110.26847246351932</c:v>
                </c:pt>
                <c:pt idx="43503">
                  <c:v>110.33465773962803</c:v>
                </c:pt>
                <c:pt idx="43504">
                  <c:v>110.26758684553039</c:v>
                </c:pt>
                <c:pt idx="43505">
                  <c:v>110.25228140247974</c:v>
                </c:pt>
                <c:pt idx="43506">
                  <c:v>110.32134692322366</c:v>
                </c:pt>
                <c:pt idx="43507">
                  <c:v>110.29473883694875</c:v>
                </c:pt>
                <c:pt idx="43508">
                  <c:v>110.31975127658561</c:v>
                </c:pt>
                <c:pt idx="43509">
                  <c:v>110.37087937148307</c:v>
                </c:pt>
                <c:pt idx="43510">
                  <c:v>110.400002</c:v>
                </c:pt>
                <c:pt idx="43511">
                  <c:v>110.39919241607629</c:v>
                </c:pt>
                <c:pt idx="43512">
                  <c:v>110.39528497220708</c:v>
                </c:pt>
                <c:pt idx="43513">
                  <c:v>110.39138214925067</c:v>
                </c:pt>
                <c:pt idx="43514">
                  <c:v>110.38747840211171</c:v>
                </c:pt>
                <c:pt idx="43515">
                  <c:v>110.38357465497275</c:v>
                </c:pt>
                <c:pt idx="43516">
                  <c:v>110.37967183201634</c:v>
                </c:pt>
                <c:pt idx="43517">
                  <c:v>110.37576808487738</c:v>
                </c:pt>
                <c:pt idx="43518">
                  <c:v>110.37186433773842</c:v>
                </c:pt>
                <c:pt idx="43519">
                  <c:v>110.36796151478201</c:v>
                </c:pt>
                <c:pt idx="43520">
                  <c:v>110.36405776764305</c:v>
                </c:pt>
                <c:pt idx="43521">
                  <c:v>110.36015402050408</c:v>
                </c:pt>
                <c:pt idx="43522">
                  <c:v>110.35625119754768</c:v>
                </c:pt>
                <c:pt idx="43523">
                  <c:v>110.35234745040871</c:v>
                </c:pt>
                <c:pt idx="43524">
                  <c:v>110.34844000653951</c:v>
                </c:pt>
                <c:pt idx="43525">
                  <c:v>110.34014395708154</c:v>
                </c:pt>
                <c:pt idx="43526">
                  <c:v>110.31621437434431</c:v>
                </c:pt>
                <c:pt idx="43527">
                  <c:v>110.27393239690107</c:v>
                </c:pt>
                <c:pt idx="43528">
                  <c:v>110.25509613113972</c:v>
                </c:pt>
                <c:pt idx="43529">
                  <c:v>110.26098845922746</c:v>
                </c:pt>
                <c:pt idx="43530">
                  <c:v>110.21967115709178</c:v>
                </c:pt>
                <c:pt idx="43531">
                  <c:v>110.26162609823558</c:v>
                </c:pt>
                <c:pt idx="43532">
                  <c:v>110.26689671912256</c:v>
                </c:pt>
                <c:pt idx="43533">
                  <c:v>110.23546644386174</c:v>
                </c:pt>
                <c:pt idx="43534">
                  <c:v>110.1970353596809</c:v>
                </c:pt>
                <c:pt idx="43535">
                  <c:v>110.18629204681707</c:v>
                </c:pt>
                <c:pt idx="43536">
                  <c:v>110.17554618995304</c:v>
                </c:pt>
                <c:pt idx="43537">
                  <c:v>110.16479015708819</c:v>
                </c:pt>
                <c:pt idx="43538">
                  <c:v>110.15404684422435</c:v>
                </c:pt>
                <c:pt idx="43539">
                  <c:v>110.14330098736032</c:v>
                </c:pt>
                <c:pt idx="43540">
                  <c:v>110.1325551304963</c:v>
                </c:pt>
                <c:pt idx="43541">
                  <c:v>110.12181181763246</c:v>
                </c:pt>
                <c:pt idx="43542">
                  <c:v>110.11106596076843</c:v>
                </c:pt>
                <c:pt idx="43543">
                  <c:v>110.10032010390441</c:v>
                </c:pt>
                <c:pt idx="43544">
                  <c:v>110.08957679104057</c:v>
                </c:pt>
                <c:pt idx="43545">
                  <c:v>110.07883093417654</c:v>
                </c:pt>
                <c:pt idx="43546">
                  <c:v>110.06808507731252</c:v>
                </c:pt>
                <c:pt idx="43547">
                  <c:v>110.05734176444868</c:v>
                </c:pt>
                <c:pt idx="43548">
                  <c:v>110.04659590758466</c:v>
                </c:pt>
                <c:pt idx="43549">
                  <c:v>110.0358398747198</c:v>
                </c:pt>
                <c:pt idx="43550">
                  <c:v>110.02509401785576</c:v>
                </c:pt>
                <c:pt idx="43551">
                  <c:v>110.01435070499194</c:v>
                </c:pt>
                <c:pt idx="43552">
                  <c:v>110.00360484812791</c:v>
                </c:pt>
                <c:pt idx="43553">
                  <c:v>109.99285899126387</c:v>
                </c:pt>
                <c:pt idx="43554">
                  <c:v>109.98211567840005</c:v>
                </c:pt>
                <c:pt idx="43555">
                  <c:v>109.97136982153602</c:v>
                </c:pt>
                <c:pt idx="43556">
                  <c:v>109.960623964672</c:v>
                </c:pt>
                <c:pt idx="43557">
                  <c:v>109.94988065180816</c:v>
                </c:pt>
                <c:pt idx="43558">
                  <c:v>109.93913479494412</c:v>
                </c:pt>
                <c:pt idx="43559">
                  <c:v>109.9283889380801</c:v>
                </c:pt>
                <c:pt idx="43560">
                  <c:v>109.91764562521627</c:v>
                </c:pt>
                <c:pt idx="43561">
                  <c:v>109.90689976835223</c:v>
                </c:pt>
                <c:pt idx="43562">
                  <c:v>109.89614373548739</c:v>
                </c:pt>
                <c:pt idx="43563">
                  <c:v>109.88540042262356</c:v>
                </c:pt>
                <c:pt idx="43564">
                  <c:v>109.87465456575953</c:v>
                </c:pt>
                <c:pt idx="43565">
                  <c:v>109.86390870889549</c:v>
                </c:pt>
                <c:pt idx="43566">
                  <c:v>109.85316539603167</c:v>
                </c:pt>
                <c:pt idx="43567">
                  <c:v>109.84241953916764</c:v>
                </c:pt>
                <c:pt idx="43568">
                  <c:v>109.8316736823036</c:v>
                </c:pt>
                <c:pt idx="43569">
                  <c:v>109.82093036943978</c:v>
                </c:pt>
                <c:pt idx="43570">
                  <c:v>109.81018451257574</c:v>
                </c:pt>
                <c:pt idx="43571">
                  <c:v>109.79943865571171</c:v>
                </c:pt>
                <c:pt idx="43572">
                  <c:v>109.78869534284789</c:v>
                </c:pt>
                <c:pt idx="43573">
                  <c:v>109.77794948598385</c:v>
                </c:pt>
                <c:pt idx="43574">
                  <c:v>109.76719345311901</c:v>
                </c:pt>
                <c:pt idx="43575">
                  <c:v>109.75644759625497</c:v>
                </c:pt>
                <c:pt idx="43576">
                  <c:v>109.74570428339115</c:v>
                </c:pt>
                <c:pt idx="43577">
                  <c:v>109.73495842652711</c:v>
                </c:pt>
                <c:pt idx="43578">
                  <c:v>109.72421256966308</c:v>
                </c:pt>
                <c:pt idx="43579">
                  <c:v>109.71346925679926</c:v>
                </c:pt>
                <c:pt idx="43580">
                  <c:v>109.70272339993522</c:v>
                </c:pt>
                <c:pt idx="43581">
                  <c:v>109.69197754307119</c:v>
                </c:pt>
                <c:pt idx="43582">
                  <c:v>109.68123423020737</c:v>
                </c:pt>
                <c:pt idx="43583">
                  <c:v>109.67048837334333</c:v>
                </c:pt>
                <c:pt idx="43584">
                  <c:v>109.6597425164793</c:v>
                </c:pt>
                <c:pt idx="43585">
                  <c:v>109.64899920361547</c:v>
                </c:pt>
                <c:pt idx="43586">
                  <c:v>109.63824317075063</c:v>
                </c:pt>
                <c:pt idx="43587">
                  <c:v>109.62749731388659</c:v>
                </c:pt>
                <c:pt idx="43588">
                  <c:v>109.61675400102277</c:v>
                </c:pt>
                <c:pt idx="43589">
                  <c:v>109.60600814415874</c:v>
                </c:pt>
                <c:pt idx="43590">
                  <c:v>109.61890272943981</c:v>
                </c:pt>
                <c:pt idx="43591">
                  <c:v>109.59213873438244</c:v>
                </c:pt>
                <c:pt idx="43592">
                  <c:v>109.585945</c:v>
                </c:pt>
                <c:pt idx="43593">
                  <c:v>109.57069763313469</c:v>
                </c:pt>
                <c:pt idx="43594">
                  <c:v>109.52173984549356</c:v>
                </c:pt>
                <c:pt idx="43595">
                  <c:v>109.54459117739628</c:v>
                </c:pt>
                <c:pt idx="43596">
                  <c:v>109.549767</c:v>
                </c:pt>
                <c:pt idx="43597">
                  <c:v>109.58127075065553</c:v>
                </c:pt>
                <c:pt idx="43598">
                  <c:v>109.53830199189318</c:v>
                </c:pt>
                <c:pt idx="43599">
                  <c:v>109.52774906661602</c:v>
                </c:pt>
                <c:pt idx="43600">
                  <c:v>109.52328416063811</c:v>
                </c:pt>
                <c:pt idx="43601">
                  <c:v>109.51882031169286</c:v>
                </c:pt>
                <c:pt idx="43602">
                  <c:v>109.51435540571495</c:v>
                </c:pt>
                <c:pt idx="43603">
                  <c:v>109.52867510586552</c:v>
                </c:pt>
                <c:pt idx="43604">
                  <c:v>109.5164648152122</c:v>
                </c:pt>
                <c:pt idx="43605">
                  <c:v>109.559602606913</c:v>
                </c:pt>
                <c:pt idx="43606">
                  <c:v>109.55238934430139</c:v>
                </c:pt>
                <c:pt idx="43607">
                  <c:v>109.53417440343348</c:v>
                </c:pt>
                <c:pt idx="43608">
                  <c:v>109.531677</c:v>
                </c:pt>
                <c:pt idx="43609">
                  <c:v>109.51583079446829</c:v>
                </c:pt>
                <c:pt idx="43610">
                  <c:v>109.52955928445398</c:v>
                </c:pt>
                <c:pt idx="43611">
                  <c:v>109.56390606388558</c:v>
                </c:pt>
                <c:pt idx="43612">
                  <c:v>109.56669584282471</c:v>
                </c:pt>
                <c:pt idx="43613">
                  <c:v>109.56539490183924</c:v>
                </c:pt>
                <c:pt idx="43614">
                  <c:v>109.56409365279292</c:v>
                </c:pt>
                <c:pt idx="43615">
                  <c:v>109.5627924037466</c:v>
                </c:pt>
                <c:pt idx="43616">
                  <c:v>109.56149146276113</c:v>
                </c:pt>
                <c:pt idx="43617">
                  <c:v>109.5601902137148</c:v>
                </c:pt>
                <c:pt idx="43618">
                  <c:v>109.55888896466848</c:v>
                </c:pt>
                <c:pt idx="43619">
                  <c:v>109.55758802368302</c:v>
                </c:pt>
                <c:pt idx="43620">
                  <c:v>109.5562867746367</c:v>
                </c:pt>
                <c:pt idx="43621">
                  <c:v>109.55498552559038</c:v>
                </c:pt>
                <c:pt idx="43622">
                  <c:v>109.55368458460491</c:v>
                </c:pt>
                <c:pt idx="43623">
                  <c:v>109.55238333555859</c:v>
                </c:pt>
                <c:pt idx="43624">
                  <c:v>109.55108085426885</c:v>
                </c:pt>
                <c:pt idx="43625">
                  <c:v>109.54977960522253</c:v>
                </c:pt>
                <c:pt idx="43626">
                  <c:v>109.54847866423707</c:v>
                </c:pt>
                <c:pt idx="43627">
                  <c:v>109.54717741519075</c:v>
                </c:pt>
                <c:pt idx="43628">
                  <c:v>109.54587616614442</c:v>
                </c:pt>
                <c:pt idx="43629">
                  <c:v>109.54457522515895</c:v>
                </c:pt>
                <c:pt idx="43630">
                  <c:v>109.54327397611263</c:v>
                </c:pt>
                <c:pt idx="43631">
                  <c:v>109.54197272706631</c:v>
                </c:pt>
                <c:pt idx="43632">
                  <c:v>109.54067178608084</c:v>
                </c:pt>
                <c:pt idx="43633">
                  <c:v>109.53937053703451</c:v>
                </c:pt>
                <c:pt idx="43634">
                  <c:v>109.53806928798819</c:v>
                </c:pt>
                <c:pt idx="43635">
                  <c:v>109.53676834700272</c:v>
                </c:pt>
                <c:pt idx="43636">
                  <c:v>109.53546586571299</c:v>
                </c:pt>
                <c:pt idx="43637">
                  <c:v>109.53416461666667</c:v>
                </c:pt>
                <c:pt idx="43638">
                  <c:v>109.5328636756812</c:v>
                </c:pt>
                <c:pt idx="43639">
                  <c:v>109.53156242663488</c:v>
                </c:pt>
                <c:pt idx="43640">
                  <c:v>109.53026117758856</c:v>
                </c:pt>
                <c:pt idx="43641">
                  <c:v>109.52896023660308</c:v>
                </c:pt>
                <c:pt idx="43642">
                  <c:v>109.52765898755676</c:v>
                </c:pt>
                <c:pt idx="43643">
                  <c:v>109.52635773851044</c:v>
                </c:pt>
                <c:pt idx="43644">
                  <c:v>109.52505679752498</c:v>
                </c:pt>
                <c:pt idx="43645">
                  <c:v>109.52375554847866</c:v>
                </c:pt>
                <c:pt idx="43646">
                  <c:v>109.52245429943234</c:v>
                </c:pt>
                <c:pt idx="43647">
                  <c:v>109.52115335844687</c:v>
                </c:pt>
                <c:pt idx="43648">
                  <c:v>109.51985210940055</c:v>
                </c:pt>
                <c:pt idx="43649">
                  <c:v>109.5185496281108</c:v>
                </c:pt>
                <c:pt idx="43650">
                  <c:v>109.51724837906448</c:v>
                </c:pt>
                <c:pt idx="43651">
                  <c:v>109.51594743807902</c:v>
                </c:pt>
                <c:pt idx="43652">
                  <c:v>109.5146461890327</c:v>
                </c:pt>
                <c:pt idx="43653">
                  <c:v>109.50678341573301</c:v>
                </c:pt>
                <c:pt idx="43654">
                  <c:v>109.48445674511206</c:v>
                </c:pt>
                <c:pt idx="43655">
                  <c:v>109.513588</c:v>
                </c:pt>
                <c:pt idx="43656">
                  <c:v>109.50980634255065</c:v>
                </c:pt>
                <c:pt idx="43657">
                  <c:v>109.50330564997616</c:v>
                </c:pt>
                <c:pt idx="43658">
                  <c:v>109.53570993991417</c:v>
                </c:pt>
                <c:pt idx="43659">
                  <c:v>109.55434019491747</c:v>
                </c:pt>
                <c:pt idx="43660">
                  <c:v>109.58198814356825</c:v>
                </c:pt>
                <c:pt idx="43661">
                  <c:v>109.62350260518733</c:v>
                </c:pt>
                <c:pt idx="43662">
                  <c:v>109.61099149698717</c:v>
                </c:pt>
                <c:pt idx="43663">
                  <c:v>109.64484122246066</c:v>
                </c:pt>
                <c:pt idx="43664">
                  <c:v>109.59882417191226</c:v>
                </c:pt>
                <c:pt idx="43665">
                  <c:v>109.62869123408819</c:v>
                </c:pt>
                <c:pt idx="43666">
                  <c:v>109.65359250143062</c:v>
                </c:pt>
                <c:pt idx="43667">
                  <c:v>109.68321095779686</c:v>
                </c:pt>
                <c:pt idx="43668">
                  <c:v>109.70838053134685</c:v>
                </c:pt>
                <c:pt idx="43669">
                  <c:v>109.72304780851158</c:v>
                </c:pt>
                <c:pt idx="43670">
                  <c:v>109.70339115393737</c:v>
                </c:pt>
                <c:pt idx="43671">
                  <c:v>109.68373449936317</c:v>
                </c:pt>
                <c:pt idx="43672">
                  <c:v>109.66408249835303</c:v>
                </c:pt>
                <c:pt idx="43673">
                  <c:v>109.64442584377882</c:v>
                </c:pt>
                <c:pt idx="43674">
                  <c:v>109.62475057494839</c:v>
                </c:pt>
                <c:pt idx="43675">
                  <c:v>109.6050939203742</c:v>
                </c:pt>
                <c:pt idx="43676">
                  <c:v>109.58544191936404</c:v>
                </c:pt>
                <c:pt idx="43677">
                  <c:v>109.56578526478985</c:v>
                </c:pt>
                <c:pt idx="43678">
                  <c:v>109.54612861021565</c:v>
                </c:pt>
                <c:pt idx="43679">
                  <c:v>109.5264766092055</c:v>
                </c:pt>
                <c:pt idx="43680">
                  <c:v>109.5068199546313</c:v>
                </c:pt>
                <c:pt idx="43681">
                  <c:v>109.48716330005709</c:v>
                </c:pt>
                <c:pt idx="43682">
                  <c:v>109.46751129904695</c:v>
                </c:pt>
                <c:pt idx="43683">
                  <c:v>109.44785464447276</c:v>
                </c:pt>
                <c:pt idx="43684">
                  <c:v>109.42819798989855</c:v>
                </c:pt>
                <c:pt idx="43685">
                  <c:v>109.40854598888841</c:v>
                </c:pt>
                <c:pt idx="43686">
                  <c:v>109.38887072005798</c:v>
                </c:pt>
                <c:pt idx="43687">
                  <c:v>109.36921406548377</c:v>
                </c:pt>
                <c:pt idx="43688">
                  <c:v>109.34956206447363</c:v>
                </c:pt>
                <c:pt idx="43689">
                  <c:v>109.32990540989942</c:v>
                </c:pt>
                <c:pt idx="43690">
                  <c:v>109.31024875532522</c:v>
                </c:pt>
                <c:pt idx="43691">
                  <c:v>109.29059675431508</c:v>
                </c:pt>
                <c:pt idx="43692">
                  <c:v>109.27094009974087</c:v>
                </c:pt>
                <c:pt idx="43693">
                  <c:v>109.25128344516668</c:v>
                </c:pt>
                <c:pt idx="43694">
                  <c:v>109.23163144415652</c:v>
                </c:pt>
                <c:pt idx="43695">
                  <c:v>109.21197478958233</c:v>
                </c:pt>
                <c:pt idx="43696">
                  <c:v>109.19231813500812</c:v>
                </c:pt>
                <c:pt idx="43697">
                  <c:v>109.17266613399798</c:v>
                </c:pt>
                <c:pt idx="43698">
                  <c:v>109.15300947942377</c:v>
                </c:pt>
                <c:pt idx="43699">
                  <c:v>109.13333421059335</c:v>
                </c:pt>
                <c:pt idx="43700">
                  <c:v>109.11367755601914</c:v>
                </c:pt>
                <c:pt idx="43701">
                  <c:v>109.094025555009</c:v>
                </c:pt>
                <c:pt idx="43702">
                  <c:v>109.07436890043479</c:v>
                </c:pt>
                <c:pt idx="43703">
                  <c:v>109.0547122458606</c:v>
                </c:pt>
                <c:pt idx="43704">
                  <c:v>109.03506024485046</c:v>
                </c:pt>
                <c:pt idx="43705">
                  <c:v>109.01540359027625</c:v>
                </c:pt>
                <c:pt idx="43706">
                  <c:v>108.99574693570204</c:v>
                </c:pt>
                <c:pt idx="43707">
                  <c:v>108.94123179404052</c:v>
                </c:pt>
                <c:pt idx="43708">
                  <c:v>108.916618</c:v>
                </c:pt>
                <c:pt idx="43709">
                  <c:v>108.89223192322365</c:v>
                </c:pt>
                <c:pt idx="43710">
                  <c:v>108.85579286981401</c:v>
                </c:pt>
                <c:pt idx="43711">
                  <c:v>108.79439815017878</c:v>
                </c:pt>
                <c:pt idx="43712">
                  <c:v>108.771889</c:v>
                </c:pt>
                <c:pt idx="43713">
                  <c:v>108.74645845827372</c:v>
                </c:pt>
                <c:pt idx="43714">
                  <c:v>108.72286875041716</c:v>
                </c:pt>
                <c:pt idx="43715">
                  <c:v>108.7046516096805</c:v>
                </c:pt>
                <c:pt idx="43716">
                  <c:v>108.70188526751511</c:v>
                </c:pt>
                <c:pt idx="43717">
                  <c:v>108.70515937884046</c:v>
                </c:pt>
                <c:pt idx="43718">
                  <c:v>108.70843349016583</c:v>
                </c:pt>
                <c:pt idx="43719">
                  <c:v>108.71170682637013</c:v>
                </c:pt>
                <c:pt idx="43720">
                  <c:v>108.7149809376955</c:v>
                </c:pt>
                <c:pt idx="43721">
                  <c:v>108.70702643579952</c:v>
                </c:pt>
                <c:pt idx="43722">
                  <c:v>108.64867111945637</c:v>
                </c:pt>
                <c:pt idx="43723">
                  <c:v>108.56822071278876</c:v>
                </c:pt>
                <c:pt idx="43724">
                  <c:v>108.50208840334129</c:v>
                </c:pt>
                <c:pt idx="43725">
                  <c:v>108.57696613590844</c:v>
                </c:pt>
                <c:pt idx="43726">
                  <c:v>108.58260905977613</c:v>
                </c:pt>
                <c:pt idx="43727">
                  <c:v>108.55049345059666</c:v>
                </c:pt>
                <c:pt idx="43728">
                  <c:v>108.52781058512161</c:v>
                </c:pt>
                <c:pt idx="43729">
                  <c:v>108.49138360214542</c:v>
                </c:pt>
                <c:pt idx="43730">
                  <c:v>108.46905650214592</c:v>
                </c:pt>
                <c:pt idx="43731">
                  <c:v>108.47278346447305</c:v>
                </c:pt>
                <c:pt idx="43732">
                  <c:v>108.4314021306317</c:v>
                </c:pt>
                <c:pt idx="43733">
                  <c:v>108.39069524839067</c:v>
                </c:pt>
                <c:pt idx="43734">
                  <c:v>108.38602392173716</c:v>
                </c:pt>
                <c:pt idx="43735">
                  <c:v>108.38135370098486</c:v>
                </c:pt>
                <c:pt idx="43736">
                  <c:v>108.37667795072657</c:v>
                </c:pt>
                <c:pt idx="43737">
                  <c:v>108.37200662407307</c:v>
                </c:pt>
                <c:pt idx="43738">
                  <c:v>108.36733640332076</c:v>
                </c:pt>
                <c:pt idx="43739">
                  <c:v>108.36266507666726</c:v>
                </c:pt>
                <c:pt idx="43740">
                  <c:v>108.35799375001376</c:v>
                </c:pt>
                <c:pt idx="43741">
                  <c:v>108.35332352926144</c:v>
                </c:pt>
                <c:pt idx="43742">
                  <c:v>108.34865220260795</c:v>
                </c:pt>
                <c:pt idx="43743">
                  <c:v>108.34398087595444</c:v>
                </c:pt>
                <c:pt idx="43744">
                  <c:v>108.33931065520214</c:v>
                </c:pt>
                <c:pt idx="43745">
                  <c:v>108.33463932854863</c:v>
                </c:pt>
                <c:pt idx="43746">
                  <c:v>108.32996800189514</c:v>
                </c:pt>
                <c:pt idx="43747">
                  <c:v>108.32529778114282</c:v>
                </c:pt>
                <c:pt idx="43748">
                  <c:v>108.32062645448933</c:v>
                </c:pt>
                <c:pt idx="43749">
                  <c:v>108.31595070423104</c:v>
                </c:pt>
                <c:pt idx="43750">
                  <c:v>108.31127937757753</c:v>
                </c:pt>
                <c:pt idx="43751">
                  <c:v>108.30660915682523</c:v>
                </c:pt>
                <c:pt idx="43752">
                  <c:v>108.30193783017172</c:v>
                </c:pt>
                <c:pt idx="43753">
                  <c:v>108.29726650351823</c:v>
                </c:pt>
                <c:pt idx="43754">
                  <c:v>108.29259628276591</c:v>
                </c:pt>
                <c:pt idx="43755">
                  <c:v>108.28792495611242</c:v>
                </c:pt>
                <c:pt idx="43756">
                  <c:v>108.28325362945891</c:v>
                </c:pt>
                <c:pt idx="43757">
                  <c:v>108.27858340870661</c:v>
                </c:pt>
                <c:pt idx="43758">
                  <c:v>108.2739120820531</c:v>
                </c:pt>
                <c:pt idx="43759">
                  <c:v>108.26924075539961</c:v>
                </c:pt>
                <c:pt idx="43760">
                  <c:v>108.26457053464729</c:v>
                </c:pt>
                <c:pt idx="43761">
                  <c:v>108.259894784389</c:v>
                </c:pt>
                <c:pt idx="43762">
                  <c:v>108.25522345773551</c:v>
                </c:pt>
                <c:pt idx="43763">
                  <c:v>108.25055323698319</c:v>
                </c:pt>
                <c:pt idx="43764">
                  <c:v>108.2458819103297</c:v>
                </c:pt>
                <c:pt idx="43765">
                  <c:v>108.24121058367619</c:v>
                </c:pt>
                <c:pt idx="43766">
                  <c:v>108.23654036292389</c:v>
                </c:pt>
                <c:pt idx="43767">
                  <c:v>108.23186903627038</c:v>
                </c:pt>
                <c:pt idx="43768">
                  <c:v>108.22719770961689</c:v>
                </c:pt>
                <c:pt idx="43769">
                  <c:v>108.22252748886457</c:v>
                </c:pt>
                <c:pt idx="43770">
                  <c:v>108.21785616221108</c:v>
                </c:pt>
                <c:pt idx="43771">
                  <c:v>108.21318483555757</c:v>
                </c:pt>
                <c:pt idx="43772">
                  <c:v>108.18090746701596</c:v>
                </c:pt>
                <c:pt idx="43773">
                  <c:v>108.15683</c:v>
                </c:pt>
                <c:pt idx="43774">
                  <c:v>108.17752409203625</c:v>
                </c:pt>
                <c:pt idx="43775">
                  <c:v>108.21395646030989</c:v>
                </c:pt>
                <c:pt idx="43776">
                  <c:v>108.20799200643776</c:v>
                </c:pt>
                <c:pt idx="43777">
                  <c:v>108.15010102360515</c:v>
                </c:pt>
                <c:pt idx="43778">
                  <c:v>108.14235839999999</c:v>
                </c:pt>
                <c:pt idx="43779">
                  <c:v>108.12393050976655</c:v>
                </c:pt>
                <c:pt idx="43780">
                  <c:v>108.12476157255369</c:v>
                </c:pt>
                <c:pt idx="43781">
                  <c:v>108.14259515529436</c:v>
                </c:pt>
                <c:pt idx="43782">
                  <c:v>108.14497944820053</c:v>
                </c:pt>
                <c:pt idx="43783">
                  <c:v>108.14736374110672</c:v>
                </c:pt>
                <c:pt idx="43784">
                  <c:v>108.14974746954961</c:v>
                </c:pt>
                <c:pt idx="43785">
                  <c:v>108.15213402030892</c:v>
                </c:pt>
                <c:pt idx="43786">
                  <c:v>108.15451831321509</c:v>
                </c:pt>
                <c:pt idx="43787">
                  <c:v>108.156902041658</c:v>
                </c:pt>
                <c:pt idx="43788">
                  <c:v>108.15928633456417</c:v>
                </c:pt>
                <c:pt idx="43789">
                  <c:v>108.16167062747036</c:v>
                </c:pt>
                <c:pt idx="43790">
                  <c:v>108.16405435591325</c:v>
                </c:pt>
                <c:pt idx="43791">
                  <c:v>108.16643864881942</c:v>
                </c:pt>
                <c:pt idx="43792">
                  <c:v>108.16882294172561</c:v>
                </c:pt>
                <c:pt idx="43793">
                  <c:v>108.1712066701685</c:v>
                </c:pt>
                <c:pt idx="43794">
                  <c:v>108.17359096307467</c:v>
                </c:pt>
                <c:pt idx="43795">
                  <c:v>108.17597525598086</c:v>
                </c:pt>
                <c:pt idx="43796">
                  <c:v>108.17835898442375</c:v>
                </c:pt>
                <c:pt idx="43797">
                  <c:v>108.18074327732994</c:v>
                </c:pt>
                <c:pt idx="43798">
                  <c:v>108.18312982808924</c:v>
                </c:pt>
                <c:pt idx="43799">
                  <c:v>108.18551412099542</c:v>
                </c:pt>
                <c:pt idx="43800">
                  <c:v>108.18789784943831</c:v>
                </c:pt>
                <c:pt idx="43801">
                  <c:v>108.1902821423445</c:v>
                </c:pt>
                <c:pt idx="43802">
                  <c:v>108.19266643525067</c:v>
                </c:pt>
                <c:pt idx="43803">
                  <c:v>108.20220247794882</c:v>
                </c:pt>
                <c:pt idx="43804">
                  <c:v>108.204586770855</c:v>
                </c:pt>
                <c:pt idx="43805">
                  <c:v>108.2069704992979</c:v>
                </c:pt>
                <c:pt idx="43806">
                  <c:v>108.20935479220408</c:v>
                </c:pt>
                <c:pt idx="43807">
                  <c:v>108.21174134296338</c:v>
                </c:pt>
                <c:pt idx="43808">
                  <c:v>108.21412563586956</c:v>
                </c:pt>
                <c:pt idx="43809">
                  <c:v>108.21650936431246</c:v>
                </c:pt>
                <c:pt idx="43810">
                  <c:v>108.21889365721864</c:v>
                </c:pt>
                <c:pt idx="43811">
                  <c:v>108.22127795012481</c:v>
                </c:pt>
                <c:pt idx="43812">
                  <c:v>108.22366167856771</c:v>
                </c:pt>
                <c:pt idx="43813">
                  <c:v>108.22604597147389</c:v>
                </c:pt>
                <c:pt idx="43814">
                  <c:v>108.22843026438007</c:v>
                </c:pt>
                <c:pt idx="43815">
                  <c:v>108.23081399282296</c:v>
                </c:pt>
                <c:pt idx="43816">
                  <c:v>108.23319828572915</c:v>
                </c:pt>
                <c:pt idx="43817">
                  <c:v>108.23558257863532</c:v>
                </c:pt>
                <c:pt idx="43818">
                  <c:v>108.23796630707822</c:v>
                </c:pt>
                <c:pt idx="43819">
                  <c:v>108.2403505999844</c:v>
                </c:pt>
                <c:pt idx="43820">
                  <c:v>108.24273715074371</c:v>
                </c:pt>
                <c:pt idx="43821">
                  <c:v>108.24512144364988</c:v>
                </c:pt>
                <c:pt idx="43822">
                  <c:v>108.25252873390558</c:v>
                </c:pt>
                <c:pt idx="43823">
                  <c:v>108.29589613304721</c:v>
                </c:pt>
                <c:pt idx="43824">
                  <c:v>108.247276</c:v>
                </c:pt>
                <c:pt idx="43825">
                  <c:v>108.24088391797807</c:v>
                </c:pt>
                <c:pt idx="43826">
                  <c:v>108.19752821840726</c:v>
                </c:pt>
                <c:pt idx="43827">
                  <c:v>108.22441661683357</c:v>
                </c:pt>
                <c:pt idx="43828">
                  <c:v>108.19552205721097</c:v>
                </c:pt>
                <c:pt idx="43829">
                  <c:v>108.21109800000001</c:v>
                </c:pt>
                <c:pt idx="43830">
                  <c:v>108.20556849618504</c:v>
                </c:pt>
                <c:pt idx="43831">
                  <c:v>108.17557371271374</c:v>
                </c:pt>
                <c:pt idx="43832">
                  <c:v>108.17969908581908</c:v>
                </c:pt>
                <c:pt idx="43833">
                  <c:v>108.18382055601705</c:v>
                </c:pt>
                <c:pt idx="43834">
                  <c:v>108.18794105048816</c:v>
                </c:pt>
                <c:pt idx="43835">
                  <c:v>108.19206252068612</c:v>
                </c:pt>
                <c:pt idx="43836">
                  <c:v>108.20539524479922</c:v>
                </c:pt>
                <c:pt idx="43837">
                  <c:v>108.22146631539432</c:v>
                </c:pt>
                <c:pt idx="43838">
                  <c:v>108.2375411915946</c:v>
                </c:pt>
                <c:pt idx="43839">
                  <c:v>108.25361606779487</c:v>
                </c:pt>
                <c:pt idx="43840">
                  <c:v>108.26968713838998</c:v>
                </c:pt>
                <c:pt idx="43841">
                  <c:v>108.28576201459025</c:v>
                </c:pt>
                <c:pt idx="43842">
                  <c:v>108.30183689079053</c:v>
                </c:pt>
                <c:pt idx="43843">
                  <c:v>108.31790796138563</c:v>
                </c:pt>
                <c:pt idx="43844">
                  <c:v>108.33398283758591</c:v>
                </c:pt>
                <c:pt idx="43845">
                  <c:v>108.35007293620681</c:v>
                </c:pt>
                <c:pt idx="43846">
                  <c:v>108.36614781240709</c:v>
                </c:pt>
                <c:pt idx="43847">
                  <c:v>108.3822188830022</c:v>
                </c:pt>
                <c:pt idx="43848">
                  <c:v>108.39829375920247</c:v>
                </c:pt>
                <c:pt idx="43849">
                  <c:v>108.41436482979758</c:v>
                </c:pt>
                <c:pt idx="43850">
                  <c:v>108.43043970599786</c:v>
                </c:pt>
                <c:pt idx="43851">
                  <c:v>108.44651458219812</c:v>
                </c:pt>
                <c:pt idx="43852">
                  <c:v>108.46258565279324</c:v>
                </c:pt>
                <c:pt idx="43853">
                  <c:v>108.4786605289935</c:v>
                </c:pt>
                <c:pt idx="43854">
                  <c:v>108.49473540519378</c:v>
                </c:pt>
                <c:pt idx="43855">
                  <c:v>108.51080647578888</c:v>
                </c:pt>
                <c:pt idx="43856">
                  <c:v>108.52688135198916</c:v>
                </c:pt>
                <c:pt idx="43857">
                  <c:v>108.54297145061007</c:v>
                </c:pt>
                <c:pt idx="43858">
                  <c:v>108.55904632681035</c:v>
                </c:pt>
                <c:pt idx="43859">
                  <c:v>108.57511739740545</c:v>
                </c:pt>
                <c:pt idx="43860">
                  <c:v>108.59119227360573</c:v>
                </c:pt>
                <c:pt idx="43861">
                  <c:v>108.60726714980599</c:v>
                </c:pt>
                <c:pt idx="43862">
                  <c:v>108.62333822040111</c:v>
                </c:pt>
                <c:pt idx="43863">
                  <c:v>108.63941309660137</c:v>
                </c:pt>
                <c:pt idx="43864">
                  <c:v>108.65548797280165</c:v>
                </c:pt>
                <c:pt idx="43865">
                  <c:v>108.67155904339675</c:v>
                </c:pt>
                <c:pt idx="43866">
                  <c:v>108.68763391959703</c:v>
                </c:pt>
                <c:pt idx="43867">
                  <c:v>108.7037087957973</c:v>
                </c:pt>
                <c:pt idx="43868">
                  <c:v>108.71977986639241</c:v>
                </c:pt>
                <c:pt idx="43869">
                  <c:v>108.73585474259268</c:v>
                </c:pt>
                <c:pt idx="43870">
                  <c:v>108.7519448412136</c:v>
                </c:pt>
                <c:pt idx="43871">
                  <c:v>108.7680159118087</c:v>
                </c:pt>
                <c:pt idx="43872">
                  <c:v>108.78409078800898</c:v>
                </c:pt>
                <c:pt idx="43873">
                  <c:v>108.80016566420925</c:v>
                </c:pt>
                <c:pt idx="43874">
                  <c:v>108.81623673480436</c:v>
                </c:pt>
                <c:pt idx="43875">
                  <c:v>108.83231161100463</c:v>
                </c:pt>
                <c:pt idx="43876">
                  <c:v>108.86445755780001</c:v>
                </c:pt>
                <c:pt idx="43877">
                  <c:v>108.88053243400027</c:v>
                </c:pt>
                <c:pt idx="43878">
                  <c:v>108.89660731020055</c:v>
                </c:pt>
                <c:pt idx="43879">
                  <c:v>108.91267838079565</c:v>
                </c:pt>
                <c:pt idx="43880">
                  <c:v>108.92875325699593</c:v>
                </c:pt>
                <c:pt idx="43881">
                  <c:v>108.94484335561684</c:v>
                </c:pt>
                <c:pt idx="43882">
                  <c:v>108.96091823181712</c:v>
                </c:pt>
                <c:pt idx="43883">
                  <c:v>108.97698930241222</c:v>
                </c:pt>
                <c:pt idx="43884">
                  <c:v>108.9930641786125</c:v>
                </c:pt>
                <c:pt idx="43885">
                  <c:v>109.01646761444921</c:v>
                </c:pt>
                <c:pt idx="43886">
                  <c:v>109.07694629995231</c:v>
                </c:pt>
                <c:pt idx="43887">
                  <c:v>109.07174987628129</c:v>
                </c:pt>
                <c:pt idx="43888">
                  <c:v>109.14460630615164</c:v>
                </c:pt>
                <c:pt idx="43889">
                  <c:v>109.26431656864865</c:v>
                </c:pt>
                <c:pt idx="43890">
                  <c:v>109.20904680686695</c:v>
                </c:pt>
                <c:pt idx="43891">
                  <c:v>109.22726391466031</c:v>
                </c:pt>
                <c:pt idx="43892">
                  <c:v>109.2551723776824</c:v>
                </c:pt>
                <c:pt idx="43893">
                  <c:v>109.3179543776824</c:v>
                </c:pt>
                <c:pt idx="43894">
                  <c:v>109.33426758583691</c:v>
                </c:pt>
                <c:pt idx="43895">
                  <c:v>109.34250391874755</c:v>
                </c:pt>
                <c:pt idx="43896">
                  <c:v>109.35074220200936</c:v>
                </c:pt>
                <c:pt idx="43897">
                  <c:v>109.35898048527116</c:v>
                </c:pt>
                <c:pt idx="43898">
                  <c:v>109.36721681818182</c:v>
                </c:pt>
                <c:pt idx="43899">
                  <c:v>109.37545510144362</c:v>
                </c:pt>
                <c:pt idx="43900">
                  <c:v>109.38369338470542</c:v>
                </c:pt>
                <c:pt idx="43901">
                  <c:v>109.39192971761607</c:v>
                </c:pt>
                <c:pt idx="43902">
                  <c:v>109.40016800087787</c:v>
                </c:pt>
                <c:pt idx="43903">
                  <c:v>109.40840628413967</c:v>
                </c:pt>
                <c:pt idx="43904">
                  <c:v>109.41664261705033</c:v>
                </c:pt>
                <c:pt idx="43905">
                  <c:v>109.42488090031213</c:v>
                </c:pt>
                <c:pt idx="43906">
                  <c:v>109.43312698497854</c:v>
                </c:pt>
                <c:pt idx="43907">
                  <c:v>109.44136526824035</c:v>
                </c:pt>
                <c:pt idx="43908">
                  <c:v>109.44960160115099</c:v>
                </c:pt>
                <c:pt idx="43909">
                  <c:v>109.45783988441279</c:v>
                </c:pt>
                <c:pt idx="43910">
                  <c:v>109.4660781676746</c:v>
                </c:pt>
                <c:pt idx="43911">
                  <c:v>109.47431450058525</c:v>
                </c:pt>
                <c:pt idx="43912">
                  <c:v>109.48255278384705</c:v>
                </c:pt>
                <c:pt idx="43913">
                  <c:v>109.49079106710886</c:v>
                </c:pt>
                <c:pt idx="43914">
                  <c:v>109.49902740001951</c:v>
                </c:pt>
                <c:pt idx="43915">
                  <c:v>109.5072656832813</c:v>
                </c:pt>
                <c:pt idx="43916">
                  <c:v>109.51550396654311</c:v>
                </c:pt>
                <c:pt idx="43917">
                  <c:v>109.52374029945376</c:v>
                </c:pt>
                <c:pt idx="43918">
                  <c:v>109.53197858271557</c:v>
                </c:pt>
                <c:pt idx="43919">
                  <c:v>109.54022466738198</c:v>
                </c:pt>
                <c:pt idx="43920">
                  <c:v>109.54846100029263</c:v>
                </c:pt>
                <c:pt idx="43921">
                  <c:v>109.55669928355442</c:v>
                </c:pt>
                <c:pt idx="43922">
                  <c:v>109.56493756681623</c:v>
                </c:pt>
                <c:pt idx="43923">
                  <c:v>109.57317389972688</c:v>
                </c:pt>
                <c:pt idx="43924">
                  <c:v>109.58141218298869</c:v>
                </c:pt>
                <c:pt idx="43925">
                  <c:v>109.58965046625049</c:v>
                </c:pt>
                <c:pt idx="43926">
                  <c:v>109.59788679916115</c:v>
                </c:pt>
                <c:pt idx="43927">
                  <c:v>109.60612508242295</c:v>
                </c:pt>
                <c:pt idx="43928">
                  <c:v>109.61436336568475</c:v>
                </c:pt>
                <c:pt idx="43929">
                  <c:v>109.62259969859539</c:v>
                </c:pt>
                <c:pt idx="43930">
                  <c:v>109.6308379818572</c:v>
                </c:pt>
                <c:pt idx="43931">
                  <c:v>109.63908406652361</c:v>
                </c:pt>
                <c:pt idx="43932">
                  <c:v>109.64732234978541</c:v>
                </c:pt>
                <c:pt idx="43933">
                  <c:v>109.65555868269607</c:v>
                </c:pt>
                <c:pt idx="43934">
                  <c:v>109.66379696595787</c:v>
                </c:pt>
                <c:pt idx="43935">
                  <c:v>109.67203524921966</c:v>
                </c:pt>
                <c:pt idx="43936">
                  <c:v>109.68027158213032</c:v>
                </c:pt>
                <c:pt idx="43937">
                  <c:v>109.68850986539212</c:v>
                </c:pt>
                <c:pt idx="43938">
                  <c:v>109.69674814865392</c:v>
                </c:pt>
                <c:pt idx="43939">
                  <c:v>109.70498448156458</c:v>
                </c:pt>
                <c:pt idx="43940">
                  <c:v>109.712585</c:v>
                </c:pt>
                <c:pt idx="43941">
                  <c:v>109.70642604791419</c:v>
                </c:pt>
                <c:pt idx="43942">
                  <c:v>109.63855246948022</c:v>
                </c:pt>
                <c:pt idx="43943">
                  <c:v>109.62570384501669</c:v>
                </c:pt>
                <c:pt idx="43944">
                  <c:v>109.65830200000001</c:v>
                </c:pt>
                <c:pt idx="43945">
                  <c:v>109.64801522317597</c:v>
                </c:pt>
                <c:pt idx="43946">
                  <c:v>109.57441629470672</c:v>
                </c:pt>
                <c:pt idx="43947">
                  <c:v>109.61517717854589</c:v>
                </c:pt>
                <c:pt idx="43948">
                  <c:v>109.56541911754888</c:v>
                </c:pt>
                <c:pt idx="43949">
                  <c:v>109.55031420530234</c:v>
                </c:pt>
                <c:pt idx="43950">
                  <c:v>109.55419890311252</c:v>
                </c:pt>
                <c:pt idx="43951">
                  <c:v>109.55808268124993</c:v>
                </c:pt>
                <c:pt idx="43952">
                  <c:v>109.56196737906011</c:v>
                </c:pt>
                <c:pt idx="43953">
                  <c:v>109.56585207687029</c:v>
                </c:pt>
                <c:pt idx="43954">
                  <c:v>109.56973585500769</c:v>
                </c:pt>
                <c:pt idx="43955">
                  <c:v>109.57362055281787</c:v>
                </c:pt>
                <c:pt idx="43956">
                  <c:v>109.57750892931917</c:v>
                </c:pt>
                <c:pt idx="43957">
                  <c:v>109.58139362712934</c:v>
                </c:pt>
                <c:pt idx="43958">
                  <c:v>109.58527740526675</c:v>
                </c:pt>
                <c:pt idx="43959">
                  <c:v>109.58916210307693</c:v>
                </c:pt>
                <c:pt idx="43960">
                  <c:v>109.59304680088711</c:v>
                </c:pt>
                <c:pt idx="43961">
                  <c:v>109.59693057902452</c:v>
                </c:pt>
                <c:pt idx="43962">
                  <c:v>109.60081527683469</c:v>
                </c:pt>
                <c:pt idx="43963">
                  <c:v>109.60469997464489</c:v>
                </c:pt>
                <c:pt idx="43964">
                  <c:v>109.60858375278228</c:v>
                </c:pt>
                <c:pt idx="43965">
                  <c:v>109.61246845059247</c:v>
                </c:pt>
                <c:pt idx="43966">
                  <c:v>109.61635314840265</c:v>
                </c:pt>
                <c:pt idx="43967">
                  <c:v>109.62023692654006</c:v>
                </c:pt>
                <c:pt idx="43968">
                  <c:v>109.62412162435024</c:v>
                </c:pt>
                <c:pt idx="43969">
                  <c:v>109.62801000085153</c:v>
                </c:pt>
                <c:pt idx="43970">
                  <c:v>109.63189377898892</c:v>
                </c:pt>
                <c:pt idx="43971">
                  <c:v>109.63577847679912</c:v>
                </c:pt>
                <c:pt idx="43972">
                  <c:v>109.6396631746093</c:v>
                </c:pt>
                <c:pt idx="43973">
                  <c:v>109.6435469527467</c:v>
                </c:pt>
                <c:pt idx="43974">
                  <c:v>109.64743165055688</c:v>
                </c:pt>
                <c:pt idx="43975">
                  <c:v>109.65131634836706</c:v>
                </c:pt>
                <c:pt idx="43976">
                  <c:v>109.65520012650447</c:v>
                </c:pt>
                <c:pt idx="43977">
                  <c:v>109.65908482431465</c:v>
                </c:pt>
                <c:pt idx="43978">
                  <c:v>109.66296952212483</c:v>
                </c:pt>
                <c:pt idx="43979">
                  <c:v>109.66685330026223</c:v>
                </c:pt>
                <c:pt idx="43980">
                  <c:v>109.67073799807241</c:v>
                </c:pt>
                <c:pt idx="43981">
                  <c:v>109.67462637457371</c:v>
                </c:pt>
                <c:pt idx="43982">
                  <c:v>109.67851107238388</c:v>
                </c:pt>
                <c:pt idx="43983">
                  <c:v>109.68239485052129</c:v>
                </c:pt>
                <c:pt idx="43984">
                  <c:v>109.68627954833147</c:v>
                </c:pt>
                <c:pt idx="43985">
                  <c:v>109.69016424614166</c:v>
                </c:pt>
                <c:pt idx="43986">
                  <c:v>109.69404802427906</c:v>
                </c:pt>
                <c:pt idx="43987">
                  <c:v>109.69793272208925</c:v>
                </c:pt>
                <c:pt idx="43988">
                  <c:v>109.70181741989943</c:v>
                </c:pt>
                <c:pt idx="43989">
                  <c:v>109.70570119803683</c:v>
                </c:pt>
                <c:pt idx="43990">
                  <c:v>109.70958589584701</c:v>
                </c:pt>
                <c:pt idx="43991">
                  <c:v>109.71347059365719</c:v>
                </c:pt>
                <c:pt idx="43992">
                  <c:v>109.7173543717946</c:v>
                </c:pt>
                <c:pt idx="43993">
                  <c:v>109.72123906960478</c:v>
                </c:pt>
                <c:pt idx="43994">
                  <c:v>109.72512744610607</c:v>
                </c:pt>
                <c:pt idx="43995">
                  <c:v>109.72901122424348</c:v>
                </c:pt>
                <c:pt idx="43996">
                  <c:v>109.73289592205366</c:v>
                </c:pt>
                <c:pt idx="43997">
                  <c:v>109.73678061986384</c:v>
                </c:pt>
                <c:pt idx="43998">
                  <c:v>109.74066439800124</c:v>
                </c:pt>
                <c:pt idx="43999">
                  <c:v>109.74454909581142</c:v>
                </c:pt>
                <c:pt idx="44000">
                  <c:v>109.7484337936216</c:v>
                </c:pt>
                <c:pt idx="44001">
                  <c:v>109.75231757175901</c:v>
                </c:pt>
                <c:pt idx="44002">
                  <c:v>109.7562022695692</c:v>
                </c:pt>
                <c:pt idx="44003">
                  <c:v>109.76008696737938</c:v>
                </c:pt>
                <c:pt idx="44004">
                  <c:v>109.76397074551679</c:v>
                </c:pt>
                <c:pt idx="44005">
                  <c:v>109.77155450214592</c:v>
                </c:pt>
                <c:pt idx="44006">
                  <c:v>109.784943</c:v>
                </c:pt>
                <c:pt idx="44007">
                  <c:v>109.784943</c:v>
                </c:pt>
                <c:pt idx="44008">
                  <c:v>109.77474662947067</c:v>
                </c:pt>
                <c:pt idx="44009">
                  <c:v>109.75399143633761</c:v>
                </c:pt>
                <c:pt idx="44010">
                  <c:v>109.766853</c:v>
                </c:pt>
                <c:pt idx="44011">
                  <c:v>109.77233089699571</c:v>
                </c:pt>
                <c:pt idx="44012">
                  <c:v>109.77933570386266</c:v>
                </c:pt>
                <c:pt idx="44013">
                  <c:v>109.78405834922526</c:v>
                </c:pt>
                <c:pt idx="44014">
                  <c:v>109.8160805825183</c:v>
                </c:pt>
                <c:pt idx="44015">
                  <c:v>109.80040258292867</c:v>
                </c:pt>
                <c:pt idx="44016">
                  <c:v>109.78472458333903</c:v>
                </c:pt>
                <c:pt idx="44017">
                  <c:v>109.76905029539704</c:v>
                </c:pt>
                <c:pt idx="44018">
                  <c:v>109.77599127567707</c:v>
                </c:pt>
                <c:pt idx="44019">
                  <c:v>109.78662911421304</c:v>
                </c:pt>
                <c:pt idx="44020">
                  <c:v>109.7972543725237</c:v>
                </c:pt>
                <c:pt idx="44021">
                  <c:v>109.80788214687941</c:v>
                </c:pt>
                <c:pt idx="44022">
                  <c:v>109.81850992123512</c:v>
                </c:pt>
                <c:pt idx="44023">
                  <c:v>109.82913517954577</c:v>
                </c:pt>
                <c:pt idx="44024">
                  <c:v>109.83976295390148</c:v>
                </c:pt>
                <c:pt idx="44025">
                  <c:v>109.8503907282572</c:v>
                </c:pt>
                <c:pt idx="44026">
                  <c:v>109.86101598656785</c:v>
                </c:pt>
                <c:pt idx="44027">
                  <c:v>109.87164376092356</c:v>
                </c:pt>
                <c:pt idx="44028">
                  <c:v>109.88227153527927</c:v>
                </c:pt>
                <c:pt idx="44029">
                  <c:v>109.89289679358993</c:v>
                </c:pt>
                <c:pt idx="44030">
                  <c:v>109.893478</c:v>
                </c:pt>
                <c:pt idx="44031">
                  <c:v>109.98031288400955</c:v>
                </c:pt>
                <c:pt idx="44032">
                  <c:v>109.96643169670958</c:v>
                </c:pt>
                <c:pt idx="44033">
                  <c:v>109.93063923529412</c:v>
                </c:pt>
                <c:pt idx="44034">
                  <c:v>109.92965700000001</c:v>
                </c:pt>
                <c:pt idx="44035">
                  <c:v>110.0190395011933</c:v>
                </c:pt>
                <c:pt idx="44036">
                  <c:v>109.94819413003096</c:v>
                </c:pt>
                <c:pt idx="44037">
                  <c:v>110.02015353747016</c:v>
                </c:pt>
                <c:pt idx="44038">
                  <c:v>110.05631884949416</c:v>
                </c:pt>
                <c:pt idx="44039">
                  <c:v>110.05874701827878</c:v>
                </c:pt>
                <c:pt idx="44040">
                  <c:v>110.06117576205008</c:v>
                </c:pt>
                <c:pt idx="44041">
                  <c:v>110.06360450582139</c:v>
                </c:pt>
                <c:pt idx="44042">
                  <c:v>110.06603267460602</c:v>
                </c:pt>
                <c:pt idx="44043">
                  <c:v>110.06846141837732</c:v>
                </c:pt>
                <c:pt idx="44044">
                  <c:v>110.07089246209539</c:v>
                </c:pt>
                <c:pt idx="44045">
                  <c:v>110.07332063088</c:v>
                </c:pt>
                <c:pt idx="44046">
                  <c:v>110.07574937465131</c:v>
                </c:pt>
                <c:pt idx="44047">
                  <c:v>110.07817811842263</c:v>
                </c:pt>
                <c:pt idx="44048">
                  <c:v>110.08060628720725</c:v>
                </c:pt>
                <c:pt idx="44049">
                  <c:v>110.08303503097855</c:v>
                </c:pt>
                <c:pt idx="44050">
                  <c:v>110.08546377474985</c:v>
                </c:pt>
                <c:pt idx="44051">
                  <c:v>110.08789194353449</c:v>
                </c:pt>
                <c:pt idx="44052">
                  <c:v>110.09032068730579</c:v>
                </c:pt>
                <c:pt idx="44053">
                  <c:v>110.0927494310771</c:v>
                </c:pt>
                <c:pt idx="44054">
                  <c:v>110.09517759986171</c:v>
                </c:pt>
                <c:pt idx="44055">
                  <c:v>110.09760634363303</c:v>
                </c:pt>
                <c:pt idx="44056">
                  <c:v>110.10003738735109</c:v>
                </c:pt>
                <c:pt idx="44057">
                  <c:v>110.1024661311224</c:v>
                </c:pt>
                <c:pt idx="44058">
                  <c:v>110.10489429990702</c:v>
                </c:pt>
                <c:pt idx="44059">
                  <c:v>110.10732304367832</c:v>
                </c:pt>
                <c:pt idx="44060">
                  <c:v>110.10975178744964</c:v>
                </c:pt>
                <c:pt idx="44061">
                  <c:v>110.11217995623426</c:v>
                </c:pt>
                <c:pt idx="44062">
                  <c:v>110.11460870000556</c:v>
                </c:pt>
                <c:pt idx="44063">
                  <c:v>110.11703744377687</c:v>
                </c:pt>
                <c:pt idx="44064">
                  <c:v>110.1194656125615</c:v>
                </c:pt>
                <c:pt idx="44065">
                  <c:v>110.1218943563328</c:v>
                </c:pt>
                <c:pt idx="44066">
                  <c:v>110.12432310010411</c:v>
                </c:pt>
                <c:pt idx="44067">
                  <c:v>110.12675126888873</c:v>
                </c:pt>
                <c:pt idx="44068">
                  <c:v>110.12065987616099</c:v>
                </c:pt>
                <c:pt idx="44069">
                  <c:v>110.08834653218884</c:v>
                </c:pt>
                <c:pt idx="44070">
                  <c:v>110.07013433890215</c:v>
                </c:pt>
                <c:pt idx="44071">
                  <c:v>110.03871669885551</c:v>
                </c:pt>
                <c:pt idx="44072">
                  <c:v>109.97941723362706</c:v>
                </c:pt>
                <c:pt idx="44073">
                  <c:v>109.97047217947494</c:v>
                </c:pt>
                <c:pt idx="44074">
                  <c:v>109.97438664806867</c:v>
                </c:pt>
                <c:pt idx="44075">
                  <c:v>109.947746</c:v>
                </c:pt>
                <c:pt idx="44076">
                  <c:v>109.92268447112171</c:v>
                </c:pt>
                <c:pt idx="44077">
                  <c:v>109.8573</c:v>
                </c:pt>
                <c:pt idx="44078">
                  <c:v>109.8573</c:v>
                </c:pt>
                <c:pt idx="44079">
                  <c:v>109.8573</c:v>
                </c:pt>
                <c:pt idx="44080">
                  <c:v>109.8573</c:v>
                </c:pt>
                <c:pt idx="44081">
                  <c:v>109.8573</c:v>
                </c:pt>
                <c:pt idx="44082">
                  <c:v>109.85612464254633</c:v>
                </c:pt>
                <c:pt idx="44083">
                  <c:v>109.8333561355427</c:v>
                </c:pt>
                <c:pt idx="44084">
                  <c:v>109.81058223699112</c:v>
                </c:pt>
                <c:pt idx="44085">
                  <c:v>109.78780833843953</c:v>
                </c:pt>
                <c:pt idx="44086">
                  <c:v>109.7650398314359</c:v>
                </c:pt>
                <c:pt idx="44087">
                  <c:v>109.74226593288431</c:v>
                </c:pt>
                <c:pt idx="44088">
                  <c:v>109.71949203433272</c:v>
                </c:pt>
                <c:pt idx="44089">
                  <c:v>109.69672352732908</c:v>
                </c:pt>
                <c:pt idx="44090">
                  <c:v>109.67443807296138</c:v>
                </c:pt>
                <c:pt idx="44091">
                  <c:v>109.65621928557808</c:v>
                </c:pt>
                <c:pt idx="44092">
                  <c:v>109.6313969706724</c:v>
                </c:pt>
                <c:pt idx="44093">
                  <c:v>109.56550537887459</c:v>
                </c:pt>
                <c:pt idx="44094">
                  <c:v>109.54232859713946</c:v>
                </c:pt>
                <c:pt idx="44095">
                  <c:v>109.49289807725322</c:v>
                </c:pt>
                <c:pt idx="44096">
                  <c:v>109.46921833619456</c:v>
                </c:pt>
                <c:pt idx="44097">
                  <c:v>109.42027974803338</c:v>
                </c:pt>
                <c:pt idx="44098">
                  <c:v>109.40801980019074</c:v>
                </c:pt>
                <c:pt idx="44099">
                  <c:v>109.42103736623984</c:v>
                </c:pt>
                <c:pt idx="44100">
                  <c:v>109.40871316512629</c:v>
                </c:pt>
                <c:pt idx="44101">
                  <c:v>109.39639188167398</c:v>
                </c:pt>
                <c:pt idx="44102">
                  <c:v>109.38406768056042</c:v>
                </c:pt>
                <c:pt idx="44103">
                  <c:v>109.37174347944686</c:v>
                </c:pt>
                <c:pt idx="44104">
                  <c:v>109.35942219599455</c:v>
                </c:pt>
                <c:pt idx="44105">
                  <c:v>109.347097994881</c:v>
                </c:pt>
                <c:pt idx="44106">
                  <c:v>109.33476212312245</c:v>
                </c:pt>
                <c:pt idx="44107">
                  <c:v>109.32243792200889</c:v>
                </c:pt>
                <c:pt idx="44108">
                  <c:v>109.31011663855658</c:v>
                </c:pt>
                <c:pt idx="44109">
                  <c:v>109.29779243744302</c:v>
                </c:pt>
                <c:pt idx="44110">
                  <c:v>109.28546823632946</c:v>
                </c:pt>
                <c:pt idx="44111">
                  <c:v>109.27314695287716</c:v>
                </c:pt>
                <c:pt idx="44112">
                  <c:v>109.2608227517636</c:v>
                </c:pt>
                <c:pt idx="44113">
                  <c:v>109.24849855065004</c:v>
                </c:pt>
                <c:pt idx="44114">
                  <c:v>109.23617726719773</c:v>
                </c:pt>
                <c:pt idx="44115">
                  <c:v>109.22385306608417</c:v>
                </c:pt>
                <c:pt idx="44116">
                  <c:v>109.21152886497062</c:v>
                </c:pt>
                <c:pt idx="44117">
                  <c:v>109.19920758151831</c:v>
                </c:pt>
                <c:pt idx="44118">
                  <c:v>109.18687170975976</c:v>
                </c:pt>
                <c:pt idx="44119">
                  <c:v>109.1745475086462</c:v>
                </c:pt>
                <c:pt idx="44120">
                  <c:v>109.16222622519389</c:v>
                </c:pt>
                <c:pt idx="44121">
                  <c:v>109.14990202408033</c:v>
                </c:pt>
                <c:pt idx="44122">
                  <c:v>109.13757782296678</c:v>
                </c:pt>
                <c:pt idx="44123">
                  <c:v>109.12525653951447</c:v>
                </c:pt>
                <c:pt idx="44124">
                  <c:v>109.11293233840091</c:v>
                </c:pt>
                <c:pt idx="44125">
                  <c:v>109.10060813728735</c:v>
                </c:pt>
                <c:pt idx="44126">
                  <c:v>109.08828685383504</c:v>
                </c:pt>
                <c:pt idx="44127">
                  <c:v>109.07596265272149</c:v>
                </c:pt>
                <c:pt idx="44128">
                  <c:v>109.06363845160793</c:v>
                </c:pt>
                <c:pt idx="44129">
                  <c:v>109.05131716815562</c:v>
                </c:pt>
                <c:pt idx="44130">
                  <c:v>109.03899296704206</c:v>
                </c:pt>
                <c:pt idx="44131">
                  <c:v>109.02665709528351</c:v>
                </c:pt>
                <c:pt idx="44132">
                  <c:v>109.01433289416995</c:v>
                </c:pt>
                <c:pt idx="44133">
                  <c:v>109.02947076305125</c:v>
                </c:pt>
                <c:pt idx="44134">
                  <c:v>109.0385466509299</c:v>
                </c:pt>
                <c:pt idx="44135">
                  <c:v>108.99934029828326</c:v>
                </c:pt>
                <c:pt idx="44136">
                  <c:v>109.00467556127801</c:v>
                </c:pt>
                <c:pt idx="44137">
                  <c:v>109.025154</c:v>
                </c:pt>
                <c:pt idx="44138">
                  <c:v>109.025154</c:v>
                </c:pt>
                <c:pt idx="44139">
                  <c:v>109.04161311587983</c:v>
                </c:pt>
                <c:pt idx="44140">
                  <c:v>109.06968972991656</c:v>
                </c:pt>
                <c:pt idx="44141">
                  <c:v>109.07942199999999</c:v>
                </c:pt>
                <c:pt idx="44142">
                  <c:v>109.07490132134055</c:v>
                </c:pt>
                <c:pt idx="44143">
                  <c:v>109.06532545492165</c:v>
                </c:pt>
                <c:pt idx="44144">
                  <c:v>109.05575864797902</c:v>
                </c:pt>
                <c:pt idx="44145">
                  <c:v>109.04619410590544</c:v>
                </c:pt>
                <c:pt idx="44146">
                  <c:v>109.03662729896281</c:v>
                </c:pt>
                <c:pt idx="44147">
                  <c:v>109.02706049202018</c:v>
                </c:pt>
                <c:pt idx="44148">
                  <c:v>109.01749594994662</c:v>
                </c:pt>
                <c:pt idx="44149">
                  <c:v>109.00792914300399</c:v>
                </c:pt>
                <c:pt idx="44150">
                  <c:v>108.99836233606136</c:v>
                </c:pt>
                <c:pt idx="44151">
                  <c:v>108.98879779398779</c:v>
                </c:pt>
                <c:pt idx="44152">
                  <c:v>108.97923098704516</c:v>
                </c:pt>
                <c:pt idx="44153">
                  <c:v>108.96966418010253</c:v>
                </c:pt>
                <c:pt idx="44154">
                  <c:v>108.96009963802896</c:v>
                </c:pt>
                <c:pt idx="44155">
                  <c:v>108.95053283108633</c:v>
                </c:pt>
                <c:pt idx="44156">
                  <c:v>108.94095696466742</c:v>
                </c:pt>
                <c:pt idx="44157">
                  <c:v>108.93139015772479</c:v>
                </c:pt>
                <c:pt idx="44158">
                  <c:v>108.92182561565123</c:v>
                </c:pt>
                <c:pt idx="44159">
                  <c:v>108.9122588087086</c:v>
                </c:pt>
                <c:pt idx="44160">
                  <c:v>108.90269200176597</c:v>
                </c:pt>
                <c:pt idx="44161">
                  <c:v>108.89312745969239</c:v>
                </c:pt>
                <c:pt idx="44162">
                  <c:v>108.88356065274976</c:v>
                </c:pt>
                <c:pt idx="44163">
                  <c:v>108.87399384580714</c:v>
                </c:pt>
                <c:pt idx="44164">
                  <c:v>108.86442930373357</c:v>
                </c:pt>
                <c:pt idx="44165">
                  <c:v>108.85486249679094</c:v>
                </c:pt>
                <c:pt idx="44166">
                  <c:v>108.84529568984831</c:v>
                </c:pt>
                <c:pt idx="44167">
                  <c:v>108.83573114777474</c:v>
                </c:pt>
                <c:pt idx="44168">
                  <c:v>108.82615528135584</c:v>
                </c:pt>
                <c:pt idx="44169">
                  <c:v>108.81658847441321</c:v>
                </c:pt>
                <c:pt idx="44170">
                  <c:v>108.80702393233965</c:v>
                </c:pt>
                <c:pt idx="44171">
                  <c:v>108.79745712539702</c:v>
                </c:pt>
                <c:pt idx="44172">
                  <c:v>108.78789031845437</c:v>
                </c:pt>
                <c:pt idx="44173">
                  <c:v>108.77832577638081</c:v>
                </c:pt>
                <c:pt idx="44174">
                  <c:v>108.76875896943818</c:v>
                </c:pt>
                <c:pt idx="44175">
                  <c:v>108.75919216249555</c:v>
                </c:pt>
                <c:pt idx="44176">
                  <c:v>108.74962762042199</c:v>
                </c:pt>
                <c:pt idx="44177">
                  <c:v>108.74006081347935</c:v>
                </c:pt>
                <c:pt idx="44178">
                  <c:v>108.76547404000952</c:v>
                </c:pt>
                <c:pt idx="44179">
                  <c:v>108.76988527136038</c:v>
                </c:pt>
                <c:pt idx="44180">
                  <c:v>108.72324955150215</c:v>
                </c:pt>
                <c:pt idx="44181">
                  <c:v>108.72018666269368</c:v>
                </c:pt>
                <c:pt idx="44182">
                  <c:v>108.73571</c:v>
                </c:pt>
                <c:pt idx="44183">
                  <c:v>108.76742893365156</c:v>
                </c:pt>
                <c:pt idx="44184">
                  <c:v>108.789978</c:v>
                </c:pt>
                <c:pt idx="44185">
                  <c:v>108.757499913789</c:v>
                </c:pt>
                <c:pt idx="44186">
                  <c:v>108.73571</c:v>
                </c:pt>
                <c:pt idx="44187">
                  <c:v>108.76897729327611</c:v>
                </c:pt>
                <c:pt idx="44188">
                  <c:v>108.7787730728745</c:v>
                </c:pt>
                <c:pt idx="44189">
                  <c:v>108.771889</c:v>
                </c:pt>
                <c:pt idx="44190">
                  <c:v>108.78335744325227</c:v>
                </c:pt>
                <c:pt idx="44191">
                  <c:v>108.75519214731824</c:v>
                </c:pt>
                <c:pt idx="44192">
                  <c:v>108.80595590566936</c:v>
                </c:pt>
                <c:pt idx="44193">
                  <c:v>108.85610530381862</c:v>
                </c:pt>
                <c:pt idx="44194">
                  <c:v>108.89832952145923</c:v>
                </c:pt>
                <c:pt idx="44195">
                  <c:v>108.90451271540843</c:v>
                </c:pt>
                <c:pt idx="44196">
                  <c:v>108.91076821599046</c:v>
                </c:pt>
                <c:pt idx="44197">
                  <c:v>108.91571393296411</c:v>
                </c:pt>
                <c:pt idx="44198">
                  <c:v>108.91438319922671</c:v>
                </c:pt>
                <c:pt idx="44199">
                  <c:v>108.91305215037359</c:v>
                </c:pt>
                <c:pt idx="44200">
                  <c:v>108.91172110152046</c:v>
                </c:pt>
                <c:pt idx="44201">
                  <c:v>108.91039036778307</c:v>
                </c:pt>
                <c:pt idx="44202">
                  <c:v>108.90905931892993</c:v>
                </c:pt>
                <c:pt idx="44203">
                  <c:v>108.9077282700768</c:v>
                </c:pt>
                <c:pt idx="44204">
                  <c:v>108.90639753633941</c:v>
                </c:pt>
                <c:pt idx="44205">
                  <c:v>108.90506648748628</c:v>
                </c:pt>
                <c:pt idx="44206">
                  <c:v>108.90373417817023</c:v>
                </c:pt>
                <c:pt idx="44207">
                  <c:v>108.90240312931709</c:v>
                </c:pt>
                <c:pt idx="44208">
                  <c:v>108.9010723955797</c:v>
                </c:pt>
                <c:pt idx="44209">
                  <c:v>108.89974134672657</c:v>
                </c:pt>
                <c:pt idx="44210">
                  <c:v>108.89841029787345</c:v>
                </c:pt>
                <c:pt idx="44211">
                  <c:v>108.89707956413605</c:v>
                </c:pt>
                <c:pt idx="44212">
                  <c:v>108.89574851528293</c:v>
                </c:pt>
                <c:pt idx="44213">
                  <c:v>108.8944174664298</c:v>
                </c:pt>
                <c:pt idx="44214">
                  <c:v>108.89308673269241</c:v>
                </c:pt>
                <c:pt idx="44215">
                  <c:v>108.89175568383928</c:v>
                </c:pt>
                <c:pt idx="44216">
                  <c:v>108.89042463498615</c:v>
                </c:pt>
                <c:pt idx="44217">
                  <c:v>108.88909390124876</c:v>
                </c:pt>
                <c:pt idx="44218">
                  <c:v>108.8877615919327</c:v>
                </c:pt>
                <c:pt idx="44219">
                  <c:v>108.88643054307957</c:v>
                </c:pt>
                <c:pt idx="44220">
                  <c:v>108.88509980934218</c:v>
                </c:pt>
                <c:pt idx="44221">
                  <c:v>108.88376876048905</c:v>
                </c:pt>
                <c:pt idx="44222">
                  <c:v>108.88243771163593</c:v>
                </c:pt>
                <c:pt idx="44223">
                  <c:v>108.88110697789853</c:v>
                </c:pt>
                <c:pt idx="44224">
                  <c:v>108.87977592904541</c:v>
                </c:pt>
                <c:pt idx="44225">
                  <c:v>108.87844488019228</c:v>
                </c:pt>
                <c:pt idx="44226">
                  <c:v>108.87711414645489</c:v>
                </c:pt>
                <c:pt idx="44227">
                  <c:v>108.87578309760175</c:v>
                </c:pt>
                <c:pt idx="44228">
                  <c:v>108.87445204874862</c:v>
                </c:pt>
                <c:pt idx="44229">
                  <c:v>108.87312131501123</c:v>
                </c:pt>
                <c:pt idx="44230">
                  <c:v>108.8717902661581</c:v>
                </c:pt>
                <c:pt idx="44231">
                  <c:v>108.87045795684205</c:v>
                </c:pt>
                <c:pt idx="44232">
                  <c:v>108.86912690798893</c:v>
                </c:pt>
                <c:pt idx="44233">
                  <c:v>108.86779617425152</c:v>
                </c:pt>
                <c:pt idx="44234">
                  <c:v>108.86646512539841</c:v>
                </c:pt>
                <c:pt idx="44235">
                  <c:v>108.86513407654527</c:v>
                </c:pt>
                <c:pt idx="44236">
                  <c:v>108.86380334280788</c:v>
                </c:pt>
                <c:pt idx="44237">
                  <c:v>108.86247229395475</c:v>
                </c:pt>
                <c:pt idx="44238">
                  <c:v>108.86114124510162</c:v>
                </c:pt>
                <c:pt idx="44239">
                  <c:v>108.85981051136423</c:v>
                </c:pt>
                <c:pt idx="44240">
                  <c:v>108.8584794625111</c:v>
                </c:pt>
                <c:pt idx="44241">
                  <c:v>108.85714841365798</c:v>
                </c:pt>
                <c:pt idx="44242">
                  <c:v>108.85581767992058</c:v>
                </c:pt>
                <c:pt idx="44243">
                  <c:v>108.85448537060452</c:v>
                </c:pt>
                <c:pt idx="44244">
                  <c:v>108.85315432175139</c:v>
                </c:pt>
                <c:pt idx="44245">
                  <c:v>108.851823588014</c:v>
                </c:pt>
                <c:pt idx="44246">
                  <c:v>108.85049253916087</c:v>
                </c:pt>
                <c:pt idx="44247">
                  <c:v>108.84916149030775</c:v>
                </c:pt>
                <c:pt idx="44248">
                  <c:v>108.84783075657035</c:v>
                </c:pt>
                <c:pt idx="44249">
                  <c:v>108.84649970771723</c:v>
                </c:pt>
                <c:pt idx="44250">
                  <c:v>108.8451686588641</c:v>
                </c:pt>
                <c:pt idx="44251">
                  <c:v>108.8386605791607</c:v>
                </c:pt>
                <c:pt idx="44252">
                  <c:v>108.83758662565569</c:v>
                </c:pt>
                <c:pt idx="44253">
                  <c:v>108.85649218831942</c:v>
                </c:pt>
                <c:pt idx="44254">
                  <c:v>108.844246</c:v>
                </c:pt>
                <c:pt idx="44255">
                  <c:v>108.83815163733905</c:v>
                </c:pt>
                <c:pt idx="44256">
                  <c:v>108.83239800691463</c:v>
                </c:pt>
                <c:pt idx="44257">
                  <c:v>108.83787711966626</c:v>
                </c:pt>
                <c:pt idx="44258">
                  <c:v>108.80668314687649</c:v>
                </c:pt>
                <c:pt idx="44259">
                  <c:v>108.75864752050549</c:v>
                </c:pt>
                <c:pt idx="44260">
                  <c:v>108.73422701643001</c:v>
                </c:pt>
                <c:pt idx="44261">
                  <c:v>108.73022532977437</c:v>
                </c:pt>
                <c:pt idx="44262">
                  <c:v>108.72622269552539</c:v>
                </c:pt>
                <c:pt idx="44263">
                  <c:v>108.72222006127642</c:v>
                </c:pt>
                <c:pt idx="44264">
                  <c:v>108.71821837462079</c:v>
                </c:pt>
                <c:pt idx="44265">
                  <c:v>108.71421574037181</c:v>
                </c:pt>
                <c:pt idx="44266">
                  <c:v>108.71021310612284</c:v>
                </c:pt>
                <c:pt idx="44267">
                  <c:v>108.70621141946719</c:v>
                </c:pt>
                <c:pt idx="44268">
                  <c:v>108.70220499484489</c:v>
                </c:pt>
                <c:pt idx="44269">
                  <c:v>108.69820236059591</c:v>
                </c:pt>
                <c:pt idx="44270">
                  <c:v>108.69420067394027</c:v>
                </c:pt>
                <c:pt idx="44271">
                  <c:v>108.69019803969131</c:v>
                </c:pt>
                <c:pt idx="44272">
                  <c:v>108.68619540544233</c:v>
                </c:pt>
                <c:pt idx="44273">
                  <c:v>108.68219371878669</c:v>
                </c:pt>
                <c:pt idx="44274">
                  <c:v>108.67819108453772</c:v>
                </c:pt>
                <c:pt idx="44275">
                  <c:v>108.67418845028875</c:v>
                </c:pt>
                <c:pt idx="44276">
                  <c:v>108.67018676363311</c:v>
                </c:pt>
                <c:pt idx="44277">
                  <c:v>108.66618412938413</c:v>
                </c:pt>
                <c:pt idx="44278">
                  <c:v>108.66218149513516</c:v>
                </c:pt>
                <c:pt idx="44279">
                  <c:v>108.65817980847953</c:v>
                </c:pt>
                <c:pt idx="44280">
                  <c:v>108.65417717423055</c:v>
                </c:pt>
                <c:pt idx="44281">
                  <c:v>108.65017074960824</c:v>
                </c:pt>
                <c:pt idx="44282">
                  <c:v>108.64616811535926</c:v>
                </c:pt>
                <c:pt idx="44283">
                  <c:v>108.64216642870363</c:v>
                </c:pt>
                <c:pt idx="44284">
                  <c:v>108.63816379445466</c:v>
                </c:pt>
                <c:pt idx="44285">
                  <c:v>108.63416116020568</c:v>
                </c:pt>
                <c:pt idx="44286">
                  <c:v>108.63015947355004</c:v>
                </c:pt>
                <c:pt idx="44287">
                  <c:v>108.62615683930107</c:v>
                </c:pt>
                <c:pt idx="44288">
                  <c:v>108.6221542050521</c:v>
                </c:pt>
                <c:pt idx="44289">
                  <c:v>108.61815251839646</c:v>
                </c:pt>
                <c:pt idx="44290">
                  <c:v>108.61414988414749</c:v>
                </c:pt>
                <c:pt idx="44291">
                  <c:v>108.61014724989852</c:v>
                </c:pt>
                <c:pt idx="44292">
                  <c:v>108.60614556324288</c:v>
                </c:pt>
                <c:pt idx="44293">
                  <c:v>108.60213913862056</c:v>
                </c:pt>
                <c:pt idx="44294">
                  <c:v>108.5981365043716</c:v>
                </c:pt>
                <c:pt idx="44295">
                  <c:v>108.59413481771595</c:v>
                </c:pt>
                <c:pt idx="44296">
                  <c:v>108.59013218346698</c:v>
                </c:pt>
                <c:pt idx="44297">
                  <c:v>108.586129549218</c:v>
                </c:pt>
                <c:pt idx="44298">
                  <c:v>108.58212786256237</c:v>
                </c:pt>
                <c:pt idx="44299">
                  <c:v>108.5781252283134</c:v>
                </c:pt>
                <c:pt idx="44300">
                  <c:v>108.57412259406442</c:v>
                </c:pt>
                <c:pt idx="44301">
                  <c:v>108.57012090740878</c:v>
                </c:pt>
                <c:pt idx="44302">
                  <c:v>108.56611827315982</c:v>
                </c:pt>
                <c:pt idx="44303">
                  <c:v>108.56211563891084</c:v>
                </c:pt>
                <c:pt idx="44304">
                  <c:v>108.5581139522552</c:v>
                </c:pt>
                <c:pt idx="44305">
                  <c:v>108.55411131800624</c:v>
                </c:pt>
                <c:pt idx="44306">
                  <c:v>108.55010489338392</c:v>
                </c:pt>
                <c:pt idx="44307">
                  <c:v>108.54610225913494</c:v>
                </c:pt>
                <c:pt idx="44308">
                  <c:v>108.5421005724793</c:v>
                </c:pt>
                <c:pt idx="44309">
                  <c:v>108.53809793823034</c:v>
                </c:pt>
                <c:pt idx="44310">
                  <c:v>108.53409530398136</c:v>
                </c:pt>
                <c:pt idx="44311">
                  <c:v>108.53009361732572</c:v>
                </c:pt>
                <c:pt idx="44312">
                  <c:v>108.52609098307674</c:v>
                </c:pt>
                <c:pt idx="44313">
                  <c:v>108.52208834882778</c:v>
                </c:pt>
                <c:pt idx="44314">
                  <c:v>108.51862300000001</c:v>
                </c:pt>
                <c:pt idx="44315">
                  <c:v>108.52118941630901</c:v>
                </c:pt>
                <c:pt idx="44316">
                  <c:v>108.53940435336195</c:v>
                </c:pt>
                <c:pt idx="44317">
                  <c:v>108.54351886266095</c:v>
                </c:pt>
                <c:pt idx="44318">
                  <c:v>108.48837836448152</c:v>
                </c:pt>
                <c:pt idx="44319">
                  <c:v>108.50934542346209</c:v>
                </c:pt>
                <c:pt idx="44320">
                  <c:v>108.47079027277063</c:v>
                </c:pt>
                <c:pt idx="44321">
                  <c:v>108.49384153182361</c:v>
                </c:pt>
                <c:pt idx="44322">
                  <c:v>108.464355</c:v>
                </c:pt>
                <c:pt idx="44323">
                  <c:v>108.46082197412768</c:v>
                </c:pt>
                <c:pt idx="44324">
                  <c:v>108.44292808769525</c:v>
                </c:pt>
                <c:pt idx="44325">
                  <c:v>108.42503420126282</c:v>
                </c:pt>
                <c:pt idx="44326">
                  <c:v>108.40714455107245</c:v>
                </c:pt>
                <c:pt idx="44327">
                  <c:v>108.38925066464002</c:v>
                </c:pt>
                <c:pt idx="44328">
                  <c:v>108.37135677820758</c:v>
                </c:pt>
                <c:pt idx="44329">
                  <c:v>108.3534671280172</c:v>
                </c:pt>
                <c:pt idx="44330">
                  <c:v>108.33557324158477</c:v>
                </c:pt>
                <c:pt idx="44331">
                  <c:v>108.31766241018413</c:v>
                </c:pt>
                <c:pt idx="44332">
                  <c:v>108.29976852375169</c:v>
                </c:pt>
                <c:pt idx="44333">
                  <c:v>108.28187887356133</c:v>
                </c:pt>
                <c:pt idx="44334">
                  <c:v>108.26398498712889</c:v>
                </c:pt>
                <c:pt idx="44335">
                  <c:v>108.24609110069646</c:v>
                </c:pt>
                <c:pt idx="44336">
                  <c:v>108.22820145050608</c:v>
                </c:pt>
                <c:pt idx="44337">
                  <c:v>108.21030756407366</c:v>
                </c:pt>
                <c:pt idx="44338">
                  <c:v>108.19241791388328</c:v>
                </c:pt>
                <c:pt idx="44339">
                  <c:v>108.17452402745084</c:v>
                </c:pt>
                <c:pt idx="44340">
                  <c:v>108.15663014101841</c:v>
                </c:pt>
                <c:pt idx="44341">
                  <c:v>108.13874049082804</c:v>
                </c:pt>
                <c:pt idx="44342">
                  <c:v>108.12084660439561</c:v>
                </c:pt>
                <c:pt idx="44343">
                  <c:v>108.10293577299495</c:v>
                </c:pt>
                <c:pt idx="44344">
                  <c:v>108.08504188656254</c:v>
                </c:pt>
                <c:pt idx="44345">
                  <c:v>108.06715223637215</c:v>
                </c:pt>
                <c:pt idx="44346">
                  <c:v>108.04925834993972</c:v>
                </c:pt>
                <c:pt idx="44347">
                  <c:v>108.03136446350729</c:v>
                </c:pt>
                <c:pt idx="44348">
                  <c:v>108.01347481331692</c:v>
                </c:pt>
                <c:pt idx="44349">
                  <c:v>107.99558092688449</c:v>
                </c:pt>
                <c:pt idx="44350">
                  <c:v>107.97768704045205</c:v>
                </c:pt>
                <c:pt idx="44351">
                  <c:v>107.95979739026167</c:v>
                </c:pt>
                <c:pt idx="44352">
                  <c:v>107.94190350382924</c:v>
                </c:pt>
                <c:pt idx="44353">
                  <c:v>107.92400961739681</c:v>
                </c:pt>
                <c:pt idx="44354">
                  <c:v>107.90611996720644</c:v>
                </c:pt>
                <c:pt idx="44355">
                  <c:v>107.888226080774</c:v>
                </c:pt>
                <c:pt idx="44356">
                  <c:v>107.87031524937336</c:v>
                </c:pt>
                <c:pt idx="44357">
                  <c:v>107.85242136294093</c:v>
                </c:pt>
                <c:pt idx="44358">
                  <c:v>107.83453171275055</c:v>
                </c:pt>
                <c:pt idx="44359">
                  <c:v>107.81663782631811</c:v>
                </c:pt>
                <c:pt idx="44360">
                  <c:v>107.79874817612775</c:v>
                </c:pt>
                <c:pt idx="44361">
                  <c:v>107.78085428969531</c:v>
                </c:pt>
                <c:pt idx="44362">
                  <c:v>107.76296040326288</c:v>
                </c:pt>
                <c:pt idx="44363">
                  <c:v>107.7450707530725</c:v>
                </c:pt>
                <c:pt idx="44364">
                  <c:v>107.72717686664006</c:v>
                </c:pt>
                <c:pt idx="44365">
                  <c:v>107.70928298020765</c:v>
                </c:pt>
                <c:pt idx="44366">
                  <c:v>107.69139333001726</c:v>
                </c:pt>
                <c:pt idx="44367">
                  <c:v>107.67349944358483</c:v>
                </c:pt>
                <c:pt idx="44368">
                  <c:v>107.65558861218419</c:v>
                </c:pt>
                <c:pt idx="44369">
                  <c:v>107.63769472575176</c:v>
                </c:pt>
                <c:pt idx="44370">
                  <c:v>107.61980507556137</c:v>
                </c:pt>
                <c:pt idx="44371">
                  <c:v>107.60191118912894</c:v>
                </c:pt>
                <c:pt idx="44372">
                  <c:v>107.58401730269652</c:v>
                </c:pt>
                <c:pt idx="44373">
                  <c:v>107.56612765250614</c:v>
                </c:pt>
                <c:pt idx="44374">
                  <c:v>107.54823376607371</c:v>
                </c:pt>
                <c:pt idx="44375">
                  <c:v>107.53033987964128</c:v>
                </c:pt>
                <c:pt idx="44376">
                  <c:v>107.51245022945091</c:v>
                </c:pt>
                <c:pt idx="44377">
                  <c:v>107.49455634301847</c:v>
                </c:pt>
                <c:pt idx="44378">
                  <c:v>107.50954672207669</c:v>
                </c:pt>
                <c:pt idx="44379">
                  <c:v>107.47905899379475</c:v>
                </c:pt>
                <c:pt idx="44380">
                  <c:v>107.31742794400452</c:v>
                </c:pt>
                <c:pt idx="44381">
                  <c:v>107.34734579609729</c:v>
                </c:pt>
                <c:pt idx="44382">
                  <c:v>107.30489460169731</c:v>
                </c:pt>
                <c:pt idx="44383">
                  <c:v>107.31695767024887</c:v>
                </c:pt>
                <c:pt idx="44384">
                  <c:v>107.26507334162896</c:v>
                </c:pt>
                <c:pt idx="44385">
                  <c:v>107.28139645884018</c:v>
                </c:pt>
                <c:pt idx="44386">
                  <c:v>107.20054990515288</c:v>
                </c:pt>
                <c:pt idx="44387">
                  <c:v>107.24520930458145</c:v>
                </c:pt>
                <c:pt idx="44388">
                  <c:v>107.15257724940392</c:v>
                </c:pt>
                <c:pt idx="44389">
                  <c:v>107.12849413682956</c:v>
                </c:pt>
                <c:pt idx="44390">
                  <c:v>107.10934274244285</c:v>
                </c:pt>
                <c:pt idx="44391">
                  <c:v>107.09002513828281</c:v>
                </c:pt>
                <c:pt idx="44392">
                  <c:v>107.07070295974337</c:v>
                </c:pt>
                <c:pt idx="44393">
                  <c:v>107.05136248368639</c:v>
                </c:pt>
                <c:pt idx="44394">
                  <c:v>107.03204030514695</c:v>
                </c:pt>
                <c:pt idx="44395">
                  <c:v>107.01272270098691</c:v>
                </c:pt>
                <c:pt idx="44396">
                  <c:v>106.99340052244747</c:v>
                </c:pt>
                <c:pt idx="44397">
                  <c:v>106.97407834390805</c:v>
                </c:pt>
                <c:pt idx="44398">
                  <c:v>106.954760739748</c:v>
                </c:pt>
                <c:pt idx="44399">
                  <c:v>106.93543856120857</c:v>
                </c:pt>
                <c:pt idx="44400">
                  <c:v>106.91611638266913</c:v>
                </c:pt>
                <c:pt idx="44401">
                  <c:v>106.89679877850908</c:v>
                </c:pt>
                <c:pt idx="44402">
                  <c:v>106.87747659996965</c:v>
                </c:pt>
                <c:pt idx="44403">
                  <c:v>106.85815442143021</c:v>
                </c:pt>
                <c:pt idx="44404">
                  <c:v>106.83883681727018</c:v>
                </c:pt>
                <c:pt idx="44405">
                  <c:v>106.81951463873074</c:v>
                </c:pt>
                <c:pt idx="44406">
                  <c:v>106.80017416267376</c:v>
                </c:pt>
                <c:pt idx="44407">
                  <c:v>106.7808565585137</c:v>
                </c:pt>
                <c:pt idx="44408">
                  <c:v>106.76153437997428</c:v>
                </c:pt>
                <c:pt idx="44409">
                  <c:v>106.74221220143484</c:v>
                </c:pt>
                <c:pt idx="44410">
                  <c:v>106.7228945972748</c:v>
                </c:pt>
                <c:pt idx="44411">
                  <c:v>106.70357241873536</c:v>
                </c:pt>
                <c:pt idx="44412">
                  <c:v>106.68425024019594</c:v>
                </c:pt>
                <c:pt idx="44413">
                  <c:v>106.66493263603589</c:v>
                </c:pt>
                <c:pt idx="44414">
                  <c:v>106.64561045749646</c:v>
                </c:pt>
                <c:pt idx="44415">
                  <c:v>106.32509626514067</c:v>
                </c:pt>
                <c:pt idx="44416">
                  <c:v>106.28865847401049</c:v>
                </c:pt>
                <c:pt idx="44417">
                  <c:v>106.25707668829274</c:v>
                </c:pt>
                <c:pt idx="44418">
                  <c:v>106.25506856939315</c:v>
                </c:pt>
                <c:pt idx="44419">
                  <c:v>106.25305997497404</c:v>
                </c:pt>
                <c:pt idx="44420">
                  <c:v>106.25105138055494</c:v>
                </c:pt>
                <c:pt idx="44421">
                  <c:v>106.24904326165534</c:v>
                </c:pt>
                <c:pt idx="44422">
                  <c:v>106.24703466723624</c:v>
                </c:pt>
                <c:pt idx="44423">
                  <c:v>106.24502607281713</c:v>
                </c:pt>
                <c:pt idx="44424">
                  <c:v>106.24301795391753</c:v>
                </c:pt>
                <c:pt idx="44425">
                  <c:v>106.24100935949842</c:v>
                </c:pt>
                <c:pt idx="44426">
                  <c:v>106.23900076507933</c:v>
                </c:pt>
                <c:pt idx="44427">
                  <c:v>106.23699264617973</c:v>
                </c:pt>
                <c:pt idx="44428">
                  <c:v>106.23498405176062</c:v>
                </c:pt>
                <c:pt idx="44429">
                  <c:v>106.23297355526347</c:v>
                </c:pt>
                <c:pt idx="44430">
                  <c:v>106.23096496084436</c:v>
                </c:pt>
                <c:pt idx="44431">
                  <c:v>106.22895684194476</c:v>
                </c:pt>
                <c:pt idx="44432">
                  <c:v>106.22694824752566</c:v>
                </c:pt>
                <c:pt idx="44433">
                  <c:v>106.22493965310655</c:v>
                </c:pt>
                <c:pt idx="44434">
                  <c:v>106.22293153420696</c:v>
                </c:pt>
                <c:pt idx="44435">
                  <c:v>106.21881599570816</c:v>
                </c:pt>
                <c:pt idx="44436">
                  <c:v>106.20309399999999</c:v>
                </c:pt>
                <c:pt idx="44437">
                  <c:v>106.20571586412395</c:v>
                </c:pt>
                <c:pt idx="44438">
                  <c:v>106.2184364248927</c:v>
                </c:pt>
                <c:pt idx="44439">
                  <c:v>106.20021718478779</c:v>
                </c:pt>
                <c:pt idx="44440">
                  <c:v>106.1820033589548</c:v>
                </c:pt>
                <c:pt idx="44441">
                  <c:v>106.16378650295633</c:v>
                </c:pt>
                <c:pt idx="44442">
                  <c:v>106.14555239614725</c:v>
                </c:pt>
                <c:pt idx="44443">
                  <c:v>106.12733985285142</c:v>
                </c:pt>
                <c:pt idx="44444">
                  <c:v>106.10912299685295</c:v>
                </c:pt>
                <c:pt idx="44445">
                  <c:v>106.09821216714354</c:v>
                </c:pt>
                <c:pt idx="44446">
                  <c:v>106.10509129899856</c:v>
                </c:pt>
                <c:pt idx="44447">
                  <c:v>106.06865234731823</c:v>
                </c:pt>
                <c:pt idx="44448">
                  <c:v>106.04027600000001</c:v>
                </c:pt>
                <c:pt idx="44449">
                  <c:v>106.02780238245113</c:v>
                </c:pt>
                <c:pt idx="44450">
                  <c:v>105.98172159713945</c:v>
                </c:pt>
                <c:pt idx="44451">
                  <c:v>105.96350573319027</c:v>
                </c:pt>
                <c:pt idx="44452">
                  <c:v>105.940754308536</c:v>
                </c:pt>
                <c:pt idx="44453">
                  <c:v>105.91831662526818</c:v>
                </c:pt>
                <c:pt idx="44454">
                  <c:v>105.92888469880864</c:v>
                </c:pt>
                <c:pt idx="44455">
                  <c:v>105.91806784478867</c:v>
                </c:pt>
                <c:pt idx="44456">
                  <c:v>105.90725355157693</c:v>
                </c:pt>
                <c:pt idx="44457">
                  <c:v>105.89643669755695</c:v>
                </c:pt>
                <c:pt idx="44458">
                  <c:v>105.88561984353696</c:v>
                </c:pt>
                <c:pt idx="44459">
                  <c:v>105.87480555032522</c:v>
                </c:pt>
                <c:pt idx="44460">
                  <c:v>105.86398869630524</c:v>
                </c:pt>
                <c:pt idx="44461">
                  <c:v>105.85317184228526</c:v>
                </c:pt>
                <c:pt idx="44462">
                  <c:v>105.84235754907353</c:v>
                </c:pt>
                <c:pt idx="44463">
                  <c:v>105.83154069505353</c:v>
                </c:pt>
                <c:pt idx="44464">
                  <c:v>105.82072384103355</c:v>
                </c:pt>
                <c:pt idx="44465">
                  <c:v>105.80990954782182</c:v>
                </c:pt>
                <c:pt idx="44466">
                  <c:v>105.79909269380184</c:v>
                </c:pt>
                <c:pt idx="44467">
                  <c:v>105.78826559654888</c:v>
                </c:pt>
                <c:pt idx="44468">
                  <c:v>105.77745130333713</c:v>
                </c:pt>
                <c:pt idx="44469">
                  <c:v>105.76663444931715</c:v>
                </c:pt>
                <c:pt idx="44470">
                  <c:v>105.75581759529717</c:v>
                </c:pt>
                <c:pt idx="44471">
                  <c:v>105.74500330208544</c:v>
                </c:pt>
                <c:pt idx="44472">
                  <c:v>105.73418644806544</c:v>
                </c:pt>
                <c:pt idx="44473">
                  <c:v>105.72336959404547</c:v>
                </c:pt>
                <c:pt idx="44474">
                  <c:v>105.71255530083373</c:v>
                </c:pt>
                <c:pt idx="44475">
                  <c:v>105.70173844681375</c:v>
                </c:pt>
                <c:pt idx="44476">
                  <c:v>105.69092159279376</c:v>
                </c:pt>
                <c:pt idx="44477">
                  <c:v>105.68010729958202</c:v>
                </c:pt>
                <c:pt idx="44478">
                  <c:v>105.66929044556204</c:v>
                </c:pt>
                <c:pt idx="44479">
                  <c:v>105.65846334830908</c:v>
                </c:pt>
                <c:pt idx="44480">
                  <c:v>105.64764649428911</c:v>
                </c:pt>
                <c:pt idx="44481">
                  <c:v>105.63683220107737</c:v>
                </c:pt>
                <c:pt idx="44482">
                  <c:v>105.62601534705738</c:v>
                </c:pt>
                <c:pt idx="44483">
                  <c:v>105.6151984930374</c:v>
                </c:pt>
                <c:pt idx="44484">
                  <c:v>105.60438419982566</c:v>
                </c:pt>
                <c:pt idx="44485">
                  <c:v>105.59356734580568</c:v>
                </c:pt>
                <c:pt idx="44486">
                  <c:v>105.57913546126341</c:v>
                </c:pt>
                <c:pt idx="44487">
                  <c:v>105.59701530281355</c:v>
                </c:pt>
                <c:pt idx="44488">
                  <c:v>105.63336632665713</c:v>
                </c:pt>
                <c:pt idx="44489">
                  <c:v>105.642303</c:v>
                </c:pt>
                <c:pt idx="44490">
                  <c:v>105.642303</c:v>
                </c:pt>
                <c:pt idx="44491">
                  <c:v>105.642303</c:v>
                </c:pt>
                <c:pt idx="44492">
                  <c:v>105.65198205579399</c:v>
                </c:pt>
                <c:pt idx="44493">
                  <c:v>105.660393</c:v>
                </c:pt>
                <c:pt idx="44494">
                  <c:v>105.65046377253219</c:v>
                </c:pt>
                <c:pt idx="44495">
                  <c:v>105.64735572873664</c:v>
                </c:pt>
                <c:pt idx="44496">
                  <c:v>105.65650567447199</c:v>
                </c:pt>
                <c:pt idx="44497">
                  <c:v>105.66565778690062</c:v>
                </c:pt>
                <c:pt idx="44498">
                  <c:v>105.67480989932926</c:v>
                </c:pt>
                <c:pt idx="44499">
                  <c:v>105.68395984506461</c:v>
                </c:pt>
                <c:pt idx="44500">
                  <c:v>105.69311195749324</c:v>
                </c:pt>
                <c:pt idx="44501">
                  <c:v>105.70226406992188</c:v>
                </c:pt>
                <c:pt idx="44502">
                  <c:v>105.71141401565723</c:v>
                </c:pt>
                <c:pt idx="44503">
                  <c:v>105.72056612808586</c:v>
                </c:pt>
                <c:pt idx="44504">
                  <c:v>105.72972690728763</c:v>
                </c:pt>
                <c:pt idx="44505">
                  <c:v>105.73887901971626</c:v>
                </c:pt>
                <c:pt idx="44506">
                  <c:v>105.74802896545161</c:v>
                </c:pt>
                <c:pt idx="44507">
                  <c:v>105.75718107788025</c:v>
                </c:pt>
                <c:pt idx="44508">
                  <c:v>105.76633319030888</c:v>
                </c:pt>
                <c:pt idx="44509">
                  <c:v>105.77548313604423</c:v>
                </c:pt>
                <c:pt idx="44510">
                  <c:v>105.78463524847287</c:v>
                </c:pt>
                <c:pt idx="44511">
                  <c:v>105.7937873609015</c:v>
                </c:pt>
                <c:pt idx="44512">
                  <c:v>105.80293730663685</c:v>
                </c:pt>
                <c:pt idx="44513">
                  <c:v>105.81208941906549</c:v>
                </c:pt>
                <c:pt idx="44514">
                  <c:v>105.82124153149412</c:v>
                </c:pt>
                <c:pt idx="44515">
                  <c:v>105.83039147722947</c:v>
                </c:pt>
                <c:pt idx="44516">
                  <c:v>105.83954358965811</c:v>
                </c:pt>
                <c:pt idx="44517">
                  <c:v>105.84870436885987</c:v>
                </c:pt>
                <c:pt idx="44518">
                  <c:v>105.85785431459523</c:v>
                </c:pt>
                <c:pt idx="44519">
                  <c:v>105.86700642702385</c:v>
                </c:pt>
                <c:pt idx="44520">
                  <c:v>105.87615853945249</c:v>
                </c:pt>
                <c:pt idx="44521">
                  <c:v>105.88530848518785</c:v>
                </c:pt>
                <c:pt idx="44522">
                  <c:v>105.89446059761647</c:v>
                </c:pt>
                <c:pt idx="44523">
                  <c:v>105.90361271004511</c:v>
                </c:pt>
                <c:pt idx="44524">
                  <c:v>105.91276265578047</c:v>
                </c:pt>
                <c:pt idx="44525">
                  <c:v>105.92191476820909</c:v>
                </c:pt>
                <c:pt idx="44526">
                  <c:v>105.93106688063773</c:v>
                </c:pt>
                <c:pt idx="44527">
                  <c:v>105.94021682637309</c:v>
                </c:pt>
                <c:pt idx="44528">
                  <c:v>105.94936893880171</c:v>
                </c:pt>
                <c:pt idx="44529">
                  <c:v>105.95852971800349</c:v>
                </c:pt>
                <c:pt idx="44530">
                  <c:v>105.96768183043211</c:v>
                </c:pt>
                <c:pt idx="44531">
                  <c:v>105.967918</c:v>
                </c:pt>
                <c:pt idx="44532">
                  <c:v>105.967918</c:v>
                </c:pt>
                <c:pt idx="44533">
                  <c:v>105.94991957439198</c:v>
                </c:pt>
                <c:pt idx="44534">
                  <c:v>105.91375441495951</c:v>
                </c:pt>
                <c:pt idx="44535">
                  <c:v>105.94982899999999</c:v>
                </c:pt>
                <c:pt idx="44536">
                  <c:v>105.95098491773962</c:v>
                </c:pt>
                <c:pt idx="44537">
                  <c:v>106.02301413161661</c:v>
                </c:pt>
                <c:pt idx="44538">
                  <c:v>106.05782168319428</c:v>
                </c:pt>
                <c:pt idx="44539">
                  <c:v>106.04027600000001</c:v>
                </c:pt>
                <c:pt idx="44540">
                  <c:v>106.04027600000001</c:v>
                </c:pt>
                <c:pt idx="44541">
                  <c:v>106.04027600000001</c:v>
                </c:pt>
                <c:pt idx="44542">
                  <c:v>106.04027600000001</c:v>
                </c:pt>
                <c:pt idx="44543">
                  <c:v>106.04027600000001</c:v>
                </c:pt>
                <c:pt idx="44544">
                  <c:v>106.04027600000001</c:v>
                </c:pt>
                <c:pt idx="44545">
                  <c:v>106.04027600000001</c:v>
                </c:pt>
                <c:pt idx="44546">
                  <c:v>106.04027600000001</c:v>
                </c:pt>
                <c:pt idx="44547">
                  <c:v>106.04027600000001</c:v>
                </c:pt>
                <c:pt idx="44548">
                  <c:v>106.04027600000001</c:v>
                </c:pt>
                <c:pt idx="44549">
                  <c:v>106.04027600000001</c:v>
                </c:pt>
                <c:pt idx="44550">
                  <c:v>106.04027600000001</c:v>
                </c:pt>
                <c:pt idx="44551">
                  <c:v>106.04027600000001</c:v>
                </c:pt>
                <c:pt idx="44552">
                  <c:v>106.04027600000001</c:v>
                </c:pt>
                <c:pt idx="44553">
                  <c:v>106.04027600000001</c:v>
                </c:pt>
                <c:pt idx="44554">
                  <c:v>106.07451052300358</c:v>
                </c:pt>
                <c:pt idx="44555">
                  <c:v>105.97301684287076</c:v>
                </c:pt>
                <c:pt idx="44556">
                  <c:v>106.08948611301861</c:v>
                </c:pt>
                <c:pt idx="44557">
                  <c:v>106.07706840643624</c:v>
                </c:pt>
                <c:pt idx="44558">
                  <c:v>106.05883551406771</c:v>
                </c:pt>
                <c:pt idx="44559">
                  <c:v>106.0572078482103</c:v>
                </c:pt>
                <c:pt idx="44560">
                  <c:v>106.04889176901388</c:v>
                </c:pt>
                <c:pt idx="44561">
                  <c:v>106.04770255224994</c:v>
                </c:pt>
                <c:pt idx="44562">
                  <c:v>106.04651474184453</c:v>
                </c:pt>
                <c:pt idx="44563">
                  <c:v>106.04532665016741</c:v>
                </c:pt>
                <c:pt idx="44564">
                  <c:v>106.04413855849029</c:v>
                </c:pt>
                <c:pt idx="44565">
                  <c:v>106.04295074808488</c:v>
                </c:pt>
                <c:pt idx="44566">
                  <c:v>106.04176265640776</c:v>
                </c:pt>
                <c:pt idx="44567">
                  <c:v>106.04057456473063</c:v>
                </c:pt>
                <c:pt idx="44568">
                  <c:v>106.03938675432522</c:v>
                </c:pt>
                <c:pt idx="44569">
                  <c:v>106.0381986626481</c:v>
                </c:pt>
                <c:pt idx="44570">
                  <c:v>106.03701057097098</c:v>
                </c:pt>
                <c:pt idx="44571">
                  <c:v>106.03582276056557</c:v>
                </c:pt>
                <c:pt idx="44572">
                  <c:v>106.03463466888844</c:v>
                </c:pt>
                <c:pt idx="44573">
                  <c:v>106.03344545212451</c:v>
                </c:pt>
                <c:pt idx="44574">
                  <c:v>106.03225736044739</c:v>
                </c:pt>
                <c:pt idx="44575">
                  <c:v>106.03106955004198</c:v>
                </c:pt>
                <c:pt idx="44576">
                  <c:v>106.02988145836486</c:v>
                </c:pt>
                <c:pt idx="44577">
                  <c:v>106.02869336668775</c:v>
                </c:pt>
                <c:pt idx="44578">
                  <c:v>106.02750555628232</c:v>
                </c:pt>
                <c:pt idx="44579">
                  <c:v>106.02631746460521</c:v>
                </c:pt>
                <c:pt idx="44580">
                  <c:v>106.02512937292809</c:v>
                </c:pt>
                <c:pt idx="44581">
                  <c:v>106.02394156252268</c:v>
                </c:pt>
                <c:pt idx="44582">
                  <c:v>106.02275347084556</c:v>
                </c:pt>
                <c:pt idx="44583">
                  <c:v>106.02156537916844</c:v>
                </c:pt>
                <c:pt idx="44584">
                  <c:v>106.02037756876302</c:v>
                </c:pt>
                <c:pt idx="44585">
                  <c:v>106.01918835199909</c:v>
                </c:pt>
                <c:pt idx="44586">
                  <c:v>106.01800026032197</c:v>
                </c:pt>
                <c:pt idx="44587">
                  <c:v>106.01681244991656</c:v>
                </c:pt>
                <c:pt idx="44588">
                  <c:v>106.01562435823944</c:v>
                </c:pt>
                <c:pt idx="44589">
                  <c:v>106.01443626656231</c:v>
                </c:pt>
                <c:pt idx="44590">
                  <c:v>106.0132484561569</c:v>
                </c:pt>
                <c:pt idx="44591">
                  <c:v>106.01206036447978</c:v>
                </c:pt>
                <c:pt idx="44592">
                  <c:v>106.01087227280266</c:v>
                </c:pt>
                <c:pt idx="44593">
                  <c:v>106.00968446239725</c:v>
                </c:pt>
                <c:pt idx="44594">
                  <c:v>106.00849637072012</c:v>
                </c:pt>
                <c:pt idx="44595">
                  <c:v>106.00730827904302</c:v>
                </c:pt>
                <c:pt idx="44596">
                  <c:v>106.00612046863759</c:v>
                </c:pt>
                <c:pt idx="44597">
                  <c:v>106.00493237696048</c:v>
                </c:pt>
                <c:pt idx="44598">
                  <c:v>105.99324502527421</c:v>
                </c:pt>
                <c:pt idx="44599">
                  <c:v>105.97902611728247</c:v>
                </c:pt>
                <c:pt idx="44600">
                  <c:v>105.99842100476872</c:v>
                </c:pt>
                <c:pt idx="44601">
                  <c:v>105.99761877443967</c:v>
                </c:pt>
                <c:pt idx="44602">
                  <c:v>106.00438133428707</c:v>
                </c:pt>
                <c:pt idx="44603">
                  <c:v>105.98003516209774</c:v>
                </c:pt>
                <c:pt idx="44604">
                  <c:v>106.01028193705294</c:v>
                </c:pt>
                <c:pt idx="44605">
                  <c:v>106.01587167095852</c:v>
                </c:pt>
                <c:pt idx="44606">
                  <c:v>106.02341097473182</c:v>
                </c:pt>
                <c:pt idx="44607">
                  <c:v>106.05741582917523</c:v>
                </c:pt>
                <c:pt idx="44608">
                  <c:v>106.05478159950125</c:v>
                </c:pt>
                <c:pt idx="44609">
                  <c:v>106.05214799346119</c:v>
                </c:pt>
                <c:pt idx="44610">
                  <c:v>106.04951126925154</c:v>
                </c:pt>
                <c:pt idx="44611">
                  <c:v>106.04687703957755</c:v>
                </c:pt>
                <c:pt idx="44612">
                  <c:v>106.0442434335375</c:v>
                </c:pt>
                <c:pt idx="44613">
                  <c:v>106.04160920386352</c:v>
                </c:pt>
                <c:pt idx="44614">
                  <c:v>106.03897497418954</c:v>
                </c:pt>
                <c:pt idx="44615">
                  <c:v>106.03634136814948</c:v>
                </c:pt>
                <c:pt idx="44616">
                  <c:v>106.03370713847551</c:v>
                </c:pt>
                <c:pt idx="44617">
                  <c:v>106.03107290880152</c:v>
                </c:pt>
                <c:pt idx="44618">
                  <c:v>106.02843930276146</c:v>
                </c:pt>
                <c:pt idx="44619">
                  <c:v>106.02580507308748</c:v>
                </c:pt>
                <c:pt idx="44620">
                  <c:v>106.0231708434135</c:v>
                </c:pt>
                <c:pt idx="44621">
                  <c:v>106.02053723737345</c:v>
                </c:pt>
                <c:pt idx="44622">
                  <c:v>106.01790300769946</c:v>
                </c:pt>
                <c:pt idx="44623">
                  <c:v>106.01526628348981</c:v>
                </c:pt>
                <c:pt idx="44624">
                  <c:v>106.01263205381582</c:v>
                </c:pt>
                <c:pt idx="44625">
                  <c:v>106.00999844777577</c:v>
                </c:pt>
                <c:pt idx="44626">
                  <c:v>106.00736421810178</c:v>
                </c:pt>
                <c:pt idx="44627">
                  <c:v>106.00472998842781</c:v>
                </c:pt>
                <c:pt idx="44628">
                  <c:v>106.00209638238775</c:v>
                </c:pt>
                <c:pt idx="44629">
                  <c:v>105.99946215271378</c:v>
                </c:pt>
                <c:pt idx="44630">
                  <c:v>105.99682792303979</c:v>
                </c:pt>
                <c:pt idx="44631">
                  <c:v>105.99419431699972</c:v>
                </c:pt>
                <c:pt idx="44632">
                  <c:v>105.99156008732575</c:v>
                </c:pt>
                <c:pt idx="44633">
                  <c:v>105.98892585765176</c:v>
                </c:pt>
                <c:pt idx="44634">
                  <c:v>105.98629225161172</c:v>
                </c:pt>
                <c:pt idx="44635">
                  <c:v>105.98365552740205</c:v>
                </c:pt>
                <c:pt idx="44636">
                  <c:v>105.98102129772808</c:v>
                </c:pt>
                <c:pt idx="44637">
                  <c:v>105.97838769168801</c:v>
                </c:pt>
                <c:pt idx="44638">
                  <c:v>105.97575346201404</c:v>
                </c:pt>
                <c:pt idx="44639">
                  <c:v>105.97311923234005</c:v>
                </c:pt>
                <c:pt idx="44640">
                  <c:v>105.9704856263</c:v>
                </c:pt>
                <c:pt idx="44641">
                  <c:v>105.96785139662602</c:v>
                </c:pt>
                <c:pt idx="44642">
                  <c:v>105.96521716695204</c:v>
                </c:pt>
                <c:pt idx="44643">
                  <c:v>105.96258356091198</c:v>
                </c:pt>
                <c:pt idx="44644">
                  <c:v>105.95994933123799</c:v>
                </c:pt>
                <c:pt idx="44645">
                  <c:v>105.95731510156402</c:v>
                </c:pt>
                <c:pt idx="44646">
                  <c:v>105.95468149552396</c:v>
                </c:pt>
                <c:pt idx="44647">
                  <c:v>105.95204726584998</c:v>
                </c:pt>
                <c:pt idx="44648">
                  <c:v>105.9440408650453</c:v>
                </c:pt>
                <c:pt idx="44649">
                  <c:v>105.91062809415972</c:v>
                </c:pt>
                <c:pt idx="44650">
                  <c:v>105.895561</c:v>
                </c:pt>
                <c:pt idx="44651">
                  <c:v>105.89883479828326</c:v>
                </c:pt>
                <c:pt idx="44652">
                  <c:v>105.91024861382598</c:v>
                </c:pt>
                <c:pt idx="44653">
                  <c:v>105.89203722484501</c:v>
                </c:pt>
                <c:pt idx="44654">
                  <c:v>105.8665122966142</c:v>
                </c:pt>
                <c:pt idx="44655">
                  <c:v>105.84211270536353</c:v>
                </c:pt>
                <c:pt idx="44656">
                  <c:v>105.89342342998353</c:v>
                </c:pt>
                <c:pt idx="44657">
                  <c:v>105.82454693327841</c:v>
                </c:pt>
                <c:pt idx="44658">
                  <c:v>105.88837455084396</c:v>
                </c:pt>
                <c:pt idx="44659">
                  <c:v>105.84457776080691</c:v>
                </c:pt>
                <c:pt idx="44660">
                  <c:v>105.83206328302337</c:v>
                </c:pt>
                <c:pt idx="44661">
                  <c:v>105.85938299999999</c:v>
                </c:pt>
                <c:pt idx="44662">
                  <c:v>105.86616547114393</c:v>
                </c:pt>
                <c:pt idx="44663">
                  <c:v>105.89254591139438</c:v>
                </c:pt>
                <c:pt idx="44664">
                  <c:v>105.91892635164484</c:v>
                </c:pt>
                <c:pt idx="44665">
                  <c:v>105.94530054652591</c:v>
                </c:pt>
                <c:pt idx="44666">
                  <c:v>105.97168098677638</c:v>
                </c:pt>
                <c:pt idx="44667">
                  <c:v>105.99806142702683</c:v>
                </c:pt>
                <c:pt idx="44668">
                  <c:v>106.0244356219079</c:v>
                </c:pt>
                <c:pt idx="44669">
                  <c:v>106.05081606215836</c:v>
                </c:pt>
                <c:pt idx="44670">
                  <c:v>106.07719650240881</c:v>
                </c:pt>
                <c:pt idx="44671">
                  <c:v>106.10357069728988</c:v>
                </c:pt>
                <c:pt idx="44672">
                  <c:v>106.12995113754035</c:v>
                </c:pt>
                <c:pt idx="44673">
                  <c:v>106.1563565592683</c:v>
                </c:pt>
                <c:pt idx="44674">
                  <c:v>106.18273699951875</c:v>
                </c:pt>
                <c:pt idx="44675">
                  <c:v>106.20911119439984</c:v>
                </c:pt>
                <c:pt idx="44676">
                  <c:v>106.23549163465029</c:v>
                </c:pt>
                <c:pt idx="44677">
                  <c:v>106.26187207490074</c:v>
                </c:pt>
                <c:pt idx="44678">
                  <c:v>106.28824626978182</c:v>
                </c:pt>
                <c:pt idx="44679">
                  <c:v>106.31462671003227</c:v>
                </c:pt>
                <c:pt idx="44680">
                  <c:v>106.34100715028272</c:v>
                </c:pt>
                <c:pt idx="44681">
                  <c:v>106.36738134516381</c:v>
                </c:pt>
                <c:pt idx="44682">
                  <c:v>106.39376178541426</c:v>
                </c:pt>
                <c:pt idx="44683">
                  <c:v>106.4201422256647</c:v>
                </c:pt>
                <c:pt idx="44684">
                  <c:v>106.44651642054579</c:v>
                </c:pt>
                <c:pt idx="44685">
                  <c:v>106.47292184227375</c:v>
                </c:pt>
                <c:pt idx="44686">
                  <c:v>106.49930228252421</c:v>
                </c:pt>
                <c:pt idx="44687">
                  <c:v>106.52567647740528</c:v>
                </c:pt>
                <c:pt idx="44688">
                  <c:v>106.55205691765573</c:v>
                </c:pt>
                <c:pt idx="44689">
                  <c:v>106.5784373579062</c:v>
                </c:pt>
                <c:pt idx="44690">
                  <c:v>106.60481155278727</c:v>
                </c:pt>
                <c:pt idx="44691">
                  <c:v>106.63119199303772</c:v>
                </c:pt>
                <c:pt idx="44692">
                  <c:v>106.65757243328818</c:v>
                </c:pt>
                <c:pt idx="44693">
                  <c:v>106.68394662816925</c:v>
                </c:pt>
                <c:pt idx="44694">
                  <c:v>106.7103270684197</c:v>
                </c:pt>
                <c:pt idx="44695">
                  <c:v>106.73670750867016</c:v>
                </c:pt>
                <c:pt idx="44696">
                  <c:v>106.76308170355124</c:v>
                </c:pt>
                <c:pt idx="44697">
                  <c:v>106.78946214380169</c:v>
                </c:pt>
                <c:pt idx="44698">
                  <c:v>106.81586756552966</c:v>
                </c:pt>
                <c:pt idx="44699">
                  <c:v>106.84224800578011</c:v>
                </c:pt>
                <c:pt idx="44700">
                  <c:v>106.86862220066118</c:v>
                </c:pt>
                <c:pt idx="44701">
                  <c:v>106.89500264091164</c:v>
                </c:pt>
                <c:pt idx="44702">
                  <c:v>106.92138308116209</c:v>
                </c:pt>
                <c:pt idx="44703">
                  <c:v>106.94775727604316</c:v>
                </c:pt>
                <c:pt idx="44704">
                  <c:v>106.97413771629363</c:v>
                </c:pt>
                <c:pt idx="44705">
                  <c:v>107.00051815654408</c:v>
                </c:pt>
                <c:pt idx="44706">
                  <c:v>107.02689235142515</c:v>
                </c:pt>
                <c:pt idx="44707">
                  <c:v>107.05327279167561</c:v>
                </c:pt>
                <c:pt idx="44708">
                  <c:v>107.01769445636623</c:v>
                </c:pt>
                <c:pt idx="44709">
                  <c:v>107.12633397186457</c:v>
                </c:pt>
                <c:pt idx="44710">
                  <c:v>107.18031751156138</c:v>
                </c:pt>
                <c:pt idx="44711">
                  <c:v>107.197571219361</c:v>
                </c:pt>
                <c:pt idx="44712">
                  <c:v>107.18301781878876</c:v>
                </c:pt>
                <c:pt idx="44713">
                  <c:v>107.26744927675804</c:v>
                </c:pt>
                <c:pt idx="44714">
                  <c:v>107.20239372746781</c:v>
                </c:pt>
                <c:pt idx="44715">
                  <c:v>107.29346608106819</c:v>
                </c:pt>
                <c:pt idx="44716">
                  <c:v>107.37944663314575</c:v>
                </c:pt>
                <c:pt idx="44717">
                  <c:v>107.38748251932888</c:v>
                </c:pt>
                <c:pt idx="44718">
                  <c:v>107.39551650307683</c:v>
                </c:pt>
                <c:pt idx="44719">
                  <c:v>107.40355238925997</c:v>
                </c:pt>
                <c:pt idx="44720">
                  <c:v>107.41158827544311</c:v>
                </c:pt>
                <c:pt idx="44721">
                  <c:v>107.44573773891273</c:v>
                </c:pt>
                <c:pt idx="44722">
                  <c:v>107.469414</c:v>
                </c:pt>
                <c:pt idx="44723">
                  <c:v>107.50082632236528</c:v>
                </c:pt>
                <c:pt idx="44724">
                  <c:v>107.523674</c:v>
                </c:pt>
                <c:pt idx="44725">
                  <c:v>107.51294996114422</c:v>
                </c:pt>
                <c:pt idx="44726">
                  <c:v>107.54899229899857</c:v>
                </c:pt>
                <c:pt idx="44727">
                  <c:v>107.59111903111092</c:v>
                </c:pt>
                <c:pt idx="44728">
                  <c:v>107.6129755128004</c:v>
                </c:pt>
                <c:pt idx="44729">
                  <c:v>107.63483717007162</c:v>
                </c:pt>
                <c:pt idx="44730">
                  <c:v>107.65669882734285</c:v>
                </c:pt>
                <c:pt idx="44731">
                  <c:v>107.67855530903233</c:v>
                </c:pt>
                <c:pt idx="44732">
                  <c:v>107.70041696630356</c:v>
                </c:pt>
                <c:pt idx="44733">
                  <c:v>107.72227862357478</c:v>
                </c:pt>
                <c:pt idx="44734">
                  <c:v>107.74413510526426</c:v>
                </c:pt>
                <c:pt idx="44735">
                  <c:v>107.76601746486246</c:v>
                </c:pt>
                <c:pt idx="44736">
                  <c:v>107.78787912213367</c:v>
                </c:pt>
                <c:pt idx="44737">
                  <c:v>107.80973560382316</c:v>
                </c:pt>
                <c:pt idx="44738">
                  <c:v>107.83159726109439</c:v>
                </c:pt>
                <c:pt idx="44739">
                  <c:v>107.8534589183656</c:v>
                </c:pt>
                <c:pt idx="44740">
                  <c:v>107.8753154000551</c:v>
                </c:pt>
                <c:pt idx="44741">
                  <c:v>107.89717705732632</c:v>
                </c:pt>
                <c:pt idx="44742">
                  <c:v>107.91903871459755</c:v>
                </c:pt>
                <c:pt idx="44743">
                  <c:v>107.94089519628703</c:v>
                </c:pt>
                <c:pt idx="44744">
                  <c:v>107.96275685355825</c:v>
                </c:pt>
                <c:pt idx="44745">
                  <c:v>107.98461851082948</c:v>
                </c:pt>
                <c:pt idx="44746">
                  <c:v>108.00647499251896</c:v>
                </c:pt>
                <c:pt idx="44747">
                  <c:v>108.02833664979019</c:v>
                </c:pt>
                <c:pt idx="44748">
                  <c:v>108.05021900938837</c:v>
                </c:pt>
                <c:pt idx="44749">
                  <c:v>108.0720806666596</c:v>
                </c:pt>
                <c:pt idx="44750">
                  <c:v>108.09393714834908</c:v>
                </c:pt>
                <c:pt idx="44751">
                  <c:v>108.1157988056203</c:v>
                </c:pt>
                <c:pt idx="44752">
                  <c:v>108.13766046289153</c:v>
                </c:pt>
                <c:pt idx="44753">
                  <c:v>108.15951694458101</c:v>
                </c:pt>
                <c:pt idx="44754">
                  <c:v>108.18137860185224</c:v>
                </c:pt>
                <c:pt idx="44755">
                  <c:v>108.20324025912346</c:v>
                </c:pt>
                <c:pt idx="44756">
                  <c:v>108.22509674081294</c:v>
                </c:pt>
                <c:pt idx="44757">
                  <c:v>108.24695839808417</c:v>
                </c:pt>
                <c:pt idx="44758">
                  <c:v>108.26882005535539</c:v>
                </c:pt>
                <c:pt idx="44759">
                  <c:v>108.29067653704487</c:v>
                </c:pt>
                <c:pt idx="44760">
                  <c:v>108.31255889664307</c:v>
                </c:pt>
                <c:pt idx="44761">
                  <c:v>108.33442055391428</c:v>
                </c:pt>
                <c:pt idx="44762">
                  <c:v>108.35627703560378</c:v>
                </c:pt>
                <c:pt idx="44763">
                  <c:v>108.378138692875</c:v>
                </c:pt>
                <c:pt idx="44764">
                  <c:v>108.40000035014623</c:v>
                </c:pt>
                <c:pt idx="44765">
                  <c:v>108.42185683183571</c:v>
                </c:pt>
                <c:pt idx="44766">
                  <c:v>108.44371848910693</c:v>
                </c:pt>
                <c:pt idx="44767">
                  <c:v>108.46558014637816</c:v>
                </c:pt>
                <c:pt idx="44768">
                  <c:v>108.48743662806764</c:v>
                </c:pt>
                <c:pt idx="44769">
                  <c:v>108.50929828533887</c:v>
                </c:pt>
                <c:pt idx="44770">
                  <c:v>108.53115994261009</c:v>
                </c:pt>
                <c:pt idx="44771">
                  <c:v>108.55301642429957</c:v>
                </c:pt>
                <c:pt idx="44772">
                  <c:v>108.57153238412018</c:v>
                </c:pt>
                <c:pt idx="44773">
                  <c:v>108.53913694325227</c:v>
                </c:pt>
                <c:pt idx="44774">
                  <c:v>108.60475372389126</c:v>
                </c:pt>
                <c:pt idx="44775">
                  <c:v>108.64334077783074</c:v>
                </c:pt>
                <c:pt idx="44776">
                  <c:v>108.67977715641393</c:v>
                </c:pt>
                <c:pt idx="44777">
                  <c:v>108.69882893133048</c:v>
                </c:pt>
                <c:pt idx="44778">
                  <c:v>108.71703887485101</c:v>
                </c:pt>
                <c:pt idx="44779">
                  <c:v>108.7705303590844</c:v>
                </c:pt>
                <c:pt idx="44780">
                  <c:v>108.73635697782547</c:v>
                </c:pt>
                <c:pt idx="44781">
                  <c:v>108.7495456912071</c:v>
                </c:pt>
                <c:pt idx="44782">
                  <c:v>108.76363488109592</c:v>
                </c:pt>
                <c:pt idx="44783">
                  <c:v>108.77772407098475</c:v>
                </c:pt>
                <c:pt idx="44784">
                  <c:v>108.7918099253646</c:v>
                </c:pt>
                <c:pt idx="44785">
                  <c:v>108.80591245728931</c:v>
                </c:pt>
                <c:pt idx="44786">
                  <c:v>108.82000164717813</c:v>
                </c:pt>
                <c:pt idx="44787">
                  <c:v>108.83408750155797</c:v>
                </c:pt>
                <c:pt idx="44788">
                  <c:v>108.8481766914468</c:v>
                </c:pt>
                <c:pt idx="44789">
                  <c:v>108.86226588133562</c:v>
                </c:pt>
                <c:pt idx="44790">
                  <c:v>108.87635173571547</c:v>
                </c:pt>
                <c:pt idx="44791">
                  <c:v>108.8904409256043</c:v>
                </c:pt>
                <c:pt idx="44792">
                  <c:v>108.90453011549312</c:v>
                </c:pt>
                <c:pt idx="44793">
                  <c:v>108.916618</c:v>
                </c:pt>
                <c:pt idx="44794">
                  <c:v>108.90847684430139</c:v>
                </c:pt>
                <c:pt idx="44795">
                  <c:v>108.8651791466031</c:v>
                </c:pt>
                <c:pt idx="44796">
                  <c:v>108.8834030765379</c:v>
                </c:pt>
                <c:pt idx="44797">
                  <c:v>108.8892488590844</c:v>
                </c:pt>
                <c:pt idx="44798">
                  <c:v>108.8539638862932</c:v>
                </c:pt>
                <c:pt idx="44799">
                  <c:v>108.91198595278969</c:v>
                </c:pt>
                <c:pt idx="44800">
                  <c:v>108.96041799523128</c:v>
                </c:pt>
                <c:pt idx="44801">
                  <c:v>108.916618</c:v>
                </c:pt>
                <c:pt idx="44802">
                  <c:v>108.91771904149896</c:v>
                </c:pt>
                <c:pt idx="44803">
                  <c:v>108.92307583671796</c:v>
                </c:pt>
                <c:pt idx="44804">
                  <c:v>108.92843390041793</c:v>
                </c:pt>
                <c:pt idx="44805">
                  <c:v>108.93379196411792</c:v>
                </c:pt>
                <c:pt idx="44806">
                  <c:v>108.93914875933692</c:v>
                </c:pt>
                <c:pt idx="44807">
                  <c:v>108.9445068230369</c:v>
                </c:pt>
                <c:pt idx="44808">
                  <c:v>108.94986361825589</c:v>
                </c:pt>
                <c:pt idx="44809">
                  <c:v>108.95522168195588</c:v>
                </c:pt>
                <c:pt idx="44810">
                  <c:v>108.96058481957982</c:v>
                </c:pt>
                <c:pt idx="44811">
                  <c:v>108.96594288327981</c:v>
                </c:pt>
                <c:pt idx="44812">
                  <c:v>108.9712996784988</c:v>
                </c:pt>
                <c:pt idx="44813">
                  <c:v>108.97665774219878</c:v>
                </c:pt>
                <c:pt idx="44814">
                  <c:v>108.98201580589877</c:v>
                </c:pt>
                <c:pt idx="44815">
                  <c:v>108.98737260111777</c:v>
                </c:pt>
                <c:pt idx="44816">
                  <c:v>108.99273066481774</c:v>
                </c:pt>
                <c:pt idx="44817">
                  <c:v>108.99808872851773</c:v>
                </c:pt>
                <c:pt idx="44818">
                  <c:v>109.00344552373673</c:v>
                </c:pt>
                <c:pt idx="44819">
                  <c:v>109.00880358743672</c:v>
                </c:pt>
                <c:pt idx="44820">
                  <c:v>109.0141616511367</c:v>
                </c:pt>
                <c:pt idx="44821">
                  <c:v>109.01951844635569</c:v>
                </c:pt>
                <c:pt idx="44822">
                  <c:v>109.02487651005568</c:v>
                </c:pt>
                <c:pt idx="44823">
                  <c:v>109.03023964767962</c:v>
                </c:pt>
                <c:pt idx="44824">
                  <c:v>109.03559771137961</c:v>
                </c:pt>
                <c:pt idx="44825">
                  <c:v>109.0409545065986</c:v>
                </c:pt>
                <c:pt idx="44826">
                  <c:v>109.04631257029858</c:v>
                </c:pt>
                <c:pt idx="44827">
                  <c:v>109.05167063399857</c:v>
                </c:pt>
                <c:pt idx="44828">
                  <c:v>109.05702742921756</c:v>
                </c:pt>
                <c:pt idx="44829">
                  <c:v>109.06238549291754</c:v>
                </c:pt>
                <c:pt idx="44830">
                  <c:v>109.06774228813654</c:v>
                </c:pt>
                <c:pt idx="44831">
                  <c:v>109.07310035183653</c:v>
                </c:pt>
                <c:pt idx="44832">
                  <c:v>109.07845841553652</c:v>
                </c:pt>
                <c:pt idx="44833">
                  <c:v>109.0838152107555</c:v>
                </c:pt>
                <c:pt idx="44834">
                  <c:v>109.08917327445549</c:v>
                </c:pt>
                <c:pt idx="44835">
                  <c:v>109.09453641207944</c:v>
                </c:pt>
                <c:pt idx="44836">
                  <c:v>109.11371636695279</c:v>
                </c:pt>
                <c:pt idx="44837">
                  <c:v>109.11723044624553</c:v>
                </c:pt>
                <c:pt idx="44838">
                  <c:v>109.13929089842632</c:v>
                </c:pt>
                <c:pt idx="44839">
                  <c:v>109.19645680138292</c:v>
                </c:pt>
                <c:pt idx="44840">
                  <c:v>109.206062</c:v>
                </c:pt>
                <c:pt idx="44841">
                  <c:v>109.21479867222885</c:v>
                </c:pt>
                <c:pt idx="44842">
                  <c:v>109.23301143133047</c:v>
                </c:pt>
                <c:pt idx="44843">
                  <c:v>109.23324854506438</c:v>
                </c:pt>
                <c:pt idx="44844">
                  <c:v>109.24237976972587</c:v>
                </c:pt>
                <c:pt idx="44845">
                  <c:v>109.26884556984865</c:v>
                </c:pt>
                <c:pt idx="44846">
                  <c:v>109.28564016269553</c:v>
                </c:pt>
                <c:pt idx="44847">
                  <c:v>109.30243873247653</c:v>
                </c:pt>
                <c:pt idx="44848">
                  <c:v>109.31925320999407</c:v>
                </c:pt>
                <c:pt idx="44849">
                  <c:v>109.33605177977509</c:v>
                </c:pt>
                <c:pt idx="44850">
                  <c:v>109.35284637262197</c:v>
                </c:pt>
                <c:pt idx="44851">
                  <c:v>109.36964494240297</c:v>
                </c:pt>
                <c:pt idx="44852">
                  <c:v>109.38643953524985</c:v>
                </c:pt>
                <c:pt idx="44853">
                  <c:v>109.40323810503085</c:v>
                </c:pt>
                <c:pt idx="44854">
                  <c:v>109.42003667481187</c:v>
                </c:pt>
                <c:pt idx="44855">
                  <c:v>109.43683126765875</c:v>
                </c:pt>
                <c:pt idx="44856">
                  <c:v>109.45362983743975</c:v>
                </c:pt>
                <c:pt idx="44857">
                  <c:v>109.47042840722077</c:v>
                </c:pt>
                <c:pt idx="44858">
                  <c:v>109.48722300006764</c:v>
                </c:pt>
                <c:pt idx="44859">
                  <c:v>109.47701268693372</c:v>
                </c:pt>
                <c:pt idx="44860">
                  <c:v>109.46870730703218</c:v>
                </c:pt>
                <c:pt idx="44861">
                  <c:v>109.51546854887935</c:v>
                </c:pt>
                <c:pt idx="44862">
                  <c:v>109.53048706080115</c:v>
                </c:pt>
                <c:pt idx="44863">
                  <c:v>109.52335476638856</c:v>
                </c:pt>
                <c:pt idx="44864">
                  <c:v>109.52178282594183</c:v>
                </c:pt>
                <c:pt idx="44865">
                  <c:v>109.54364631282785</c:v>
                </c:pt>
                <c:pt idx="44866">
                  <c:v>109.53741676185936</c:v>
                </c:pt>
                <c:pt idx="44867">
                  <c:v>109.53413601573676</c:v>
                </c:pt>
                <c:pt idx="44868">
                  <c:v>109.54267692246005</c:v>
                </c:pt>
                <c:pt idx="44869">
                  <c:v>109.53025531834191</c:v>
                </c:pt>
                <c:pt idx="44870">
                  <c:v>109.51783371422378</c:v>
                </c:pt>
                <c:pt idx="44871">
                  <c:v>109.50541505082634</c:v>
                </c:pt>
                <c:pt idx="44872">
                  <c:v>109.49299344670821</c:v>
                </c:pt>
                <c:pt idx="44873">
                  <c:v>109.4805600797074</c:v>
                </c:pt>
                <c:pt idx="44874">
                  <c:v>109.46814141630995</c:v>
                </c:pt>
                <c:pt idx="44875">
                  <c:v>109.45571981219182</c:v>
                </c:pt>
                <c:pt idx="44876">
                  <c:v>109.4432982080737</c:v>
                </c:pt>
                <c:pt idx="44877">
                  <c:v>109.43087954467624</c:v>
                </c:pt>
                <c:pt idx="44878">
                  <c:v>109.41845794055811</c:v>
                </c:pt>
                <c:pt idx="44879">
                  <c:v>109.40603633644</c:v>
                </c:pt>
                <c:pt idx="44880">
                  <c:v>109.39361767304254</c:v>
                </c:pt>
                <c:pt idx="44881">
                  <c:v>109.38119606892441</c:v>
                </c:pt>
                <c:pt idx="44882">
                  <c:v>109.36877446480629</c:v>
                </c:pt>
                <c:pt idx="44883">
                  <c:v>109.35635580140884</c:v>
                </c:pt>
                <c:pt idx="44884">
                  <c:v>109.34393419729071</c:v>
                </c:pt>
                <c:pt idx="44885">
                  <c:v>109.3315008302899</c:v>
                </c:pt>
                <c:pt idx="44886">
                  <c:v>109.31907922617177</c:v>
                </c:pt>
                <c:pt idx="44887">
                  <c:v>109.30666056277433</c:v>
                </c:pt>
                <c:pt idx="44888">
                  <c:v>109.29423895865619</c:v>
                </c:pt>
                <c:pt idx="44889">
                  <c:v>109.28181735453806</c:v>
                </c:pt>
                <c:pt idx="44890">
                  <c:v>109.2255381921793</c:v>
                </c:pt>
                <c:pt idx="44891">
                  <c:v>109.2194116781116</c:v>
                </c:pt>
                <c:pt idx="44892">
                  <c:v>109.19719459060563</c:v>
                </c:pt>
                <c:pt idx="44893">
                  <c:v>109.09275904052444</c:v>
                </c:pt>
                <c:pt idx="44894">
                  <c:v>109.10251922889843</c:v>
                </c:pt>
                <c:pt idx="44895">
                  <c:v>109.08788446995707</c:v>
                </c:pt>
                <c:pt idx="44896">
                  <c:v>109.06544237234803</c:v>
                </c:pt>
                <c:pt idx="44897">
                  <c:v>109.03311614043872</c:v>
                </c:pt>
                <c:pt idx="44898">
                  <c:v>109.01089931592752</c:v>
                </c:pt>
                <c:pt idx="44899">
                  <c:v>109.00102731925118</c:v>
                </c:pt>
                <c:pt idx="44900">
                  <c:v>108.9933779000901</c:v>
                </c:pt>
                <c:pt idx="44901">
                  <c:v>108.98572848092901</c:v>
                </c:pt>
                <c:pt idx="44902">
                  <c:v>108.97808087270998</c:v>
                </c:pt>
                <c:pt idx="44903">
                  <c:v>108.96980342036241</c:v>
                </c:pt>
                <c:pt idx="44904">
                  <c:v>108.95764958162292</c:v>
                </c:pt>
                <c:pt idx="44905">
                  <c:v>109.02465650676086</c:v>
                </c:pt>
                <c:pt idx="44906">
                  <c:v>109.01796411363316</c:v>
                </c:pt>
                <c:pt idx="44907">
                  <c:v>109.01127172050545</c:v>
                </c:pt>
                <c:pt idx="44908">
                  <c:v>109.00458091175111</c:v>
                </c:pt>
                <c:pt idx="44909">
                  <c:v>108.9978885186234</c:v>
                </c:pt>
                <c:pt idx="44910">
                  <c:v>108.9911897880022</c:v>
                </c:pt>
                <c:pt idx="44911">
                  <c:v>108.9844973948745</c:v>
                </c:pt>
                <c:pt idx="44912">
                  <c:v>108.97780658612015</c:v>
                </c:pt>
                <c:pt idx="44913">
                  <c:v>108.97111419299245</c:v>
                </c:pt>
                <c:pt idx="44914">
                  <c:v>108.96442179986474</c:v>
                </c:pt>
                <c:pt idx="44915">
                  <c:v>108.9577309911104</c:v>
                </c:pt>
                <c:pt idx="44916">
                  <c:v>108.95103859798269</c:v>
                </c:pt>
                <c:pt idx="44917">
                  <c:v>108.94434620485498</c:v>
                </c:pt>
                <c:pt idx="44918">
                  <c:v>108.93765539610064</c:v>
                </c:pt>
                <c:pt idx="44919">
                  <c:v>108.93096300297293</c:v>
                </c:pt>
                <c:pt idx="44920">
                  <c:v>108.92427060984522</c:v>
                </c:pt>
                <c:pt idx="44921">
                  <c:v>108.91757980109089</c:v>
                </c:pt>
                <c:pt idx="44922">
                  <c:v>108.91088740796317</c:v>
                </c:pt>
                <c:pt idx="44923">
                  <c:v>108.90418867734198</c:v>
                </c:pt>
                <c:pt idx="44924">
                  <c:v>108.89749786858764</c:v>
                </c:pt>
                <c:pt idx="44925">
                  <c:v>108.89080547545993</c:v>
                </c:pt>
                <c:pt idx="44926">
                  <c:v>108.88411308233222</c:v>
                </c:pt>
                <c:pt idx="44927">
                  <c:v>108.87742227357789</c:v>
                </c:pt>
                <c:pt idx="44928">
                  <c:v>108.87072988045017</c:v>
                </c:pt>
                <c:pt idx="44929">
                  <c:v>108.86403748732246</c:v>
                </c:pt>
                <c:pt idx="44930">
                  <c:v>108.85734667856813</c:v>
                </c:pt>
                <c:pt idx="44931">
                  <c:v>108.85065428544041</c:v>
                </c:pt>
                <c:pt idx="44932">
                  <c:v>108.84396189231271</c:v>
                </c:pt>
                <c:pt idx="44933">
                  <c:v>108.83727108355838</c:v>
                </c:pt>
                <c:pt idx="44934">
                  <c:v>108.83057869043067</c:v>
                </c:pt>
                <c:pt idx="44935">
                  <c:v>108.82387995980946</c:v>
                </c:pt>
                <c:pt idx="44936">
                  <c:v>108.81718756668175</c:v>
                </c:pt>
                <c:pt idx="44937">
                  <c:v>108.81049675792741</c:v>
                </c:pt>
                <c:pt idx="44938">
                  <c:v>108.8038043647997</c:v>
                </c:pt>
                <c:pt idx="44939">
                  <c:v>108.797111971672</c:v>
                </c:pt>
                <c:pt idx="44940">
                  <c:v>108.79042116291767</c:v>
                </c:pt>
                <c:pt idx="44941">
                  <c:v>108.78372876978995</c:v>
                </c:pt>
                <c:pt idx="44942">
                  <c:v>108.77703637666224</c:v>
                </c:pt>
                <c:pt idx="44943">
                  <c:v>108.77034556790791</c:v>
                </c:pt>
                <c:pt idx="44944">
                  <c:v>108.7636531747802</c:v>
                </c:pt>
                <c:pt idx="44945">
                  <c:v>108.75696078165248</c:v>
                </c:pt>
                <c:pt idx="44946">
                  <c:v>108.75026997289815</c:v>
                </c:pt>
                <c:pt idx="44947">
                  <c:v>108.74357757977045</c:v>
                </c:pt>
                <c:pt idx="44948">
                  <c:v>108.73687884914924</c:v>
                </c:pt>
                <c:pt idx="44949">
                  <c:v>108.73018804039491</c:v>
                </c:pt>
                <c:pt idx="44950">
                  <c:v>108.7234956472672</c:v>
                </c:pt>
                <c:pt idx="44951">
                  <c:v>108.71680325413948</c:v>
                </c:pt>
                <c:pt idx="44952">
                  <c:v>108.71011244538515</c:v>
                </c:pt>
                <c:pt idx="44953">
                  <c:v>108.70342005225744</c:v>
                </c:pt>
                <c:pt idx="44954">
                  <c:v>108.67665646773041</c:v>
                </c:pt>
                <c:pt idx="44955">
                  <c:v>108.66073928183118</c:v>
                </c:pt>
                <c:pt idx="44956">
                  <c:v>108.66569291360382</c:v>
                </c:pt>
                <c:pt idx="44957">
                  <c:v>108.66930547448736</c:v>
                </c:pt>
                <c:pt idx="44958">
                  <c:v>108.65888577732794</c:v>
                </c:pt>
                <c:pt idx="44959">
                  <c:v>108.62557862136384</c:v>
                </c:pt>
                <c:pt idx="44960">
                  <c:v>108.63686229594272</c:v>
                </c:pt>
                <c:pt idx="44961">
                  <c:v>108.63570417385091</c:v>
                </c:pt>
                <c:pt idx="44962">
                  <c:v>108.63662013733905</c:v>
                </c:pt>
                <c:pt idx="44963">
                  <c:v>108.627174</c:v>
                </c:pt>
                <c:pt idx="44964">
                  <c:v>108.627174</c:v>
                </c:pt>
                <c:pt idx="44965">
                  <c:v>108.627174</c:v>
                </c:pt>
                <c:pt idx="44966">
                  <c:v>108.627174</c:v>
                </c:pt>
                <c:pt idx="44967">
                  <c:v>108.627174</c:v>
                </c:pt>
                <c:pt idx="44968">
                  <c:v>108.627174</c:v>
                </c:pt>
                <c:pt idx="44969">
                  <c:v>108.627174</c:v>
                </c:pt>
                <c:pt idx="44970">
                  <c:v>108.627174</c:v>
                </c:pt>
                <c:pt idx="44971">
                  <c:v>108.627174</c:v>
                </c:pt>
                <c:pt idx="44972">
                  <c:v>108.627174</c:v>
                </c:pt>
                <c:pt idx="44973">
                  <c:v>108.627174</c:v>
                </c:pt>
                <c:pt idx="44974">
                  <c:v>108.627174</c:v>
                </c:pt>
                <c:pt idx="44975">
                  <c:v>108.627174</c:v>
                </c:pt>
                <c:pt idx="44976">
                  <c:v>108.627174</c:v>
                </c:pt>
                <c:pt idx="44977">
                  <c:v>108.627174</c:v>
                </c:pt>
                <c:pt idx="44978">
                  <c:v>108.53971142816229</c:v>
                </c:pt>
                <c:pt idx="44979">
                  <c:v>108.53333136909872</c:v>
                </c:pt>
                <c:pt idx="44980">
                  <c:v>108.54004283336496</c:v>
                </c:pt>
                <c:pt idx="44981">
                  <c:v>108.54413274791385</c:v>
                </c:pt>
                <c:pt idx="44982">
                  <c:v>108.54822266246272</c:v>
                </c:pt>
                <c:pt idx="44983">
                  <c:v>108.55231160875532</c:v>
                </c:pt>
                <c:pt idx="44984">
                  <c:v>108.55640152330419</c:v>
                </c:pt>
                <c:pt idx="44985">
                  <c:v>108.56049531087821</c:v>
                </c:pt>
                <c:pt idx="44986">
                  <c:v>108.56458522542709</c:v>
                </c:pt>
                <c:pt idx="44987">
                  <c:v>108.56867417171968</c:v>
                </c:pt>
                <c:pt idx="44988">
                  <c:v>108.57276408626856</c:v>
                </c:pt>
                <c:pt idx="44989">
                  <c:v>108.57685400081743</c:v>
                </c:pt>
                <c:pt idx="44990">
                  <c:v>108.58094294711003</c:v>
                </c:pt>
                <c:pt idx="44991">
                  <c:v>108.58503286165892</c:v>
                </c:pt>
                <c:pt idx="44992">
                  <c:v>108.58912277620779</c:v>
                </c:pt>
                <c:pt idx="44993">
                  <c:v>108.59321172250039</c:v>
                </c:pt>
                <c:pt idx="44994">
                  <c:v>108.59730163704926</c:v>
                </c:pt>
                <c:pt idx="44995">
                  <c:v>108.60139155159814</c:v>
                </c:pt>
                <c:pt idx="44996">
                  <c:v>108.60548049789072</c:v>
                </c:pt>
                <c:pt idx="44997">
                  <c:v>108.60957041243961</c:v>
                </c:pt>
                <c:pt idx="44998">
                  <c:v>108.61366420001363</c:v>
                </c:pt>
                <c:pt idx="44999">
                  <c:v>108.61775314630621</c:v>
                </c:pt>
                <c:pt idx="45000">
                  <c:v>108.6218430608551</c:v>
                </c:pt>
                <c:pt idx="45001">
                  <c:v>108.62593297540397</c:v>
                </c:pt>
                <c:pt idx="45002">
                  <c:v>108.63002192169657</c:v>
                </c:pt>
                <c:pt idx="45003">
                  <c:v>108.63411183624545</c:v>
                </c:pt>
                <c:pt idx="45004">
                  <c:v>108.63820175079432</c:v>
                </c:pt>
                <c:pt idx="45005">
                  <c:v>108.64229069708692</c:v>
                </c:pt>
                <c:pt idx="45006">
                  <c:v>108.64638061163579</c:v>
                </c:pt>
                <c:pt idx="45007">
                  <c:v>108.65047052618468</c:v>
                </c:pt>
                <c:pt idx="45008">
                  <c:v>108.65455947247726</c:v>
                </c:pt>
                <c:pt idx="45009">
                  <c:v>108.65864938702614</c:v>
                </c:pt>
                <c:pt idx="45010">
                  <c:v>108.66274317460017</c:v>
                </c:pt>
                <c:pt idx="45011">
                  <c:v>108.66683308914904</c:v>
                </c:pt>
                <c:pt idx="45012">
                  <c:v>108.67092203544163</c:v>
                </c:pt>
                <c:pt idx="45013">
                  <c:v>108.67501194999051</c:v>
                </c:pt>
                <c:pt idx="45014">
                  <c:v>108.67910186453939</c:v>
                </c:pt>
                <c:pt idx="45015">
                  <c:v>108.68319081083199</c:v>
                </c:pt>
                <c:pt idx="45016">
                  <c:v>108.68728072538086</c:v>
                </c:pt>
                <c:pt idx="45017">
                  <c:v>108.69137063992974</c:v>
                </c:pt>
                <c:pt idx="45018">
                  <c:v>108.69545958622233</c:v>
                </c:pt>
                <c:pt idx="45019">
                  <c:v>108.69954950077121</c:v>
                </c:pt>
                <c:pt idx="45020">
                  <c:v>108.70363941532008</c:v>
                </c:pt>
                <c:pt idx="45021">
                  <c:v>108.70772836161268</c:v>
                </c:pt>
                <c:pt idx="45022">
                  <c:v>108.71181827616157</c:v>
                </c:pt>
                <c:pt idx="45023">
                  <c:v>108.71591206373557</c:v>
                </c:pt>
                <c:pt idx="45024">
                  <c:v>108.72000101002817</c:v>
                </c:pt>
                <c:pt idx="45025">
                  <c:v>108.72409092457706</c:v>
                </c:pt>
                <c:pt idx="45026">
                  <c:v>108.72818083912593</c:v>
                </c:pt>
                <c:pt idx="45027">
                  <c:v>108.73226978541852</c:v>
                </c:pt>
                <c:pt idx="45028">
                  <c:v>108.73860062133841</c:v>
                </c:pt>
                <c:pt idx="45029">
                  <c:v>108.75680106008583</c:v>
                </c:pt>
                <c:pt idx="45030">
                  <c:v>108.771889</c:v>
                </c:pt>
                <c:pt idx="45031">
                  <c:v>108.76534314517282</c:v>
                </c:pt>
                <c:pt idx="45032">
                  <c:v>108.73571</c:v>
                </c:pt>
                <c:pt idx="45033">
                  <c:v>108.73220012959428</c:v>
                </c:pt>
                <c:pt idx="45034">
                  <c:v>108.72127416714353</c:v>
                </c:pt>
                <c:pt idx="45035">
                  <c:v>108.73571</c:v>
                </c:pt>
                <c:pt idx="45036">
                  <c:v>108.73962136849642</c:v>
                </c:pt>
                <c:pt idx="45037">
                  <c:v>108.75401221969635</c:v>
                </c:pt>
                <c:pt idx="45038">
                  <c:v>108.75497136772339</c:v>
                </c:pt>
                <c:pt idx="45039">
                  <c:v>108.75593051575044</c:v>
                </c:pt>
                <c:pt idx="45040">
                  <c:v>108.75688943670644</c:v>
                </c:pt>
                <c:pt idx="45041">
                  <c:v>108.75784858473348</c:v>
                </c:pt>
                <c:pt idx="45042">
                  <c:v>108.75880773276052</c:v>
                </c:pt>
                <c:pt idx="45043">
                  <c:v>108.75976665371653</c:v>
                </c:pt>
                <c:pt idx="45044">
                  <c:v>108.76072580174356</c:v>
                </c:pt>
                <c:pt idx="45045">
                  <c:v>108.7616849497706</c:v>
                </c:pt>
                <c:pt idx="45046">
                  <c:v>108.76264387072661</c:v>
                </c:pt>
                <c:pt idx="45047">
                  <c:v>108.76360301875366</c:v>
                </c:pt>
                <c:pt idx="45048">
                  <c:v>108.7645630750648</c:v>
                </c:pt>
                <c:pt idx="45049">
                  <c:v>108.76552199602081</c:v>
                </c:pt>
                <c:pt idx="45050">
                  <c:v>108.76648114404786</c:v>
                </c:pt>
                <c:pt idx="45051">
                  <c:v>108.76744029207489</c:v>
                </c:pt>
                <c:pt idx="45052">
                  <c:v>108.7683992130309</c:v>
                </c:pt>
                <c:pt idx="45053">
                  <c:v>108.76935836105794</c:v>
                </c:pt>
                <c:pt idx="45054">
                  <c:v>108.77031750908498</c:v>
                </c:pt>
                <c:pt idx="45055">
                  <c:v>108.77127643004098</c:v>
                </c:pt>
                <c:pt idx="45056">
                  <c:v>108.77223557806802</c:v>
                </c:pt>
                <c:pt idx="45057">
                  <c:v>108.77319472609507</c:v>
                </c:pt>
                <c:pt idx="45058">
                  <c:v>108.77415364705108</c:v>
                </c:pt>
                <c:pt idx="45059">
                  <c:v>108.77511279507812</c:v>
                </c:pt>
                <c:pt idx="45060">
                  <c:v>108.77607285138927</c:v>
                </c:pt>
                <c:pt idx="45061">
                  <c:v>108.77703199941631</c:v>
                </c:pt>
                <c:pt idx="45062">
                  <c:v>108.77799092037232</c:v>
                </c:pt>
                <c:pt idx="45063">
                  <c:v>108.77895006839935</c:v>
                </c:pt>
                <c:pt idx="45064">
                  <c:v>108.77990921642639</c:v>
                </c:pt>
                <c:pt idx="45065">
                  <c:v>108.7808681373824</c:v>
                </c:pt>
                <c:pt idx="45066">
                  <c:v>108.78182728540943</c:v>
                </c:pt>
                <c:pt idx="45067">
                  <c:v>108.78278643343648</c:v>
                </c:pt>
                <c:pt idx="45068">
                  <c:v>108.78374535439249</c:v>
                </c:pt>
                <c:pt idx="45069">
                  <c:v>108.78470450241953</c:v>
                </c:pt>
                <c:pt idx="45070">
                  <c:v>108.78566365044657</c:v>
                </c:pt>
                <c:pt idx="45071">
                  <c:v>108.78662257140257</c:v>
                </c:pt>
                <c:pt idx="45072">
                  <c:v>108.78758171942961</c:v>
                </c:pt>
                <c:pt idx="45073">
                  <c:v>108.78854177574077</c:v>
                </c:pt>
                <c:pt idx="45074">
                  <c:v>108.78950069669678</c:v>
                </c:pt>
                <c:pt idx="45075">
                  <c:v>108.79913032665714</c:v>
                </c:pt>
                <c:pt idx="45076">
                  <c:v>108.80806699999999</c:v>
                </c:pt>
                <c:pt idx="45077">
                  <c:v>108.83627497329518</c:v>
                </c:pt>
                <c:pt idx="45078">
                  <c:v>108.89427938498402</c:v>
                </c:pt>
                <c:pt idx="45079">
                  <c:v>108.92517047284345</c:v>
                </c:pt>
                <c:pt idx="45080">
                  <c:v>108.88043999999999</c:v>
                </c:pt>
                <c:pt idx="45081">
                  <c:v>108.90904351435407</c:v>
                </c:pt>
                <c:pt idx="45082">
                  <c:v>108.97880328434505</c:v>
                </c:pt>
                <c:pt idx="45083">
                  <c:v>108.89060347389749</c:v>
                </c:pt>
                <c:pt idx="45084">
                  <c:v>108.90552543563558</c:v>
                </c:pt>
                <c:pt idx="45085">
                  <c:v>108.91792314304016</c:v>
                </c:pt>
                <c:pt idx="45086">
                  <c:v>108.93030912129863</c:v>
                </c:pt>
                <c:pt idx="45087">
                  <c:v>108.94269216727059</c:v>
                </c:pt>
                <c:pt idx="45088">
                  <c:v>108.95507814552907</c:v>
                </c:pt>
                <c:pt idx="45089">
                  <c:v>108.96746412378756</c:v>
                </c:pt>
                <c:pt idx="45090">
                  <c:v>108.97984716975952</c:v>
                </c:pt>
                <c:pt idx="45091">
                  <c:v>108.992233148018</c:v>
                </c:pt>
                <c:pt idx="45092">
                  <c:v>109.00461912627649</c:v>
                </c:pt>
                <c:pt idx="45093">
                  <c:v>109.01700217224845</c:v>
                </c:pt>
                <c:pt idx="45094">
                  <c:v>109.02938815050693</c:v>
                </c:pt>
                <c:pt idx="45095">
                  <c:v>109.04177412876541</c:v>
                </c:pt>
                <c:pt idx="45096">
                  <c:v>109.05415717473738</c:v>
                </c:pt>
                <c:pt idx="45097">
                  <c:v>109.06655488214194</c:v>
                </c:pt>
                <c:pt idx="45098">
                  <c:v>109.07894086040042</c:v>
                </c:pt>
                <c:pt idx="45099">
                  <c:v>109.09132390637238</c:v>
                </c:pt>
                <c:pt idx="45100">
                  <c:v>109.10370988463087</c:v>
                </c:pt>
                <c:pt idx="45101">
                  <c:v>109.11609586288935</c:v>
                </c:pt>
                <c:pt idx="45102">
                  <c:v>109.12847890886131</c:v>
                </c:pt>
                <c:pt idx="45103">
                  <c:v>109.1408648871198</c:v>
                </c:pt>
                <c:pt idx="45104">
                  <c:v>109.15325086537828</c:v>
                </c:pt>
                <c:pt idx="45105">
                  <c:v>109.16563391135024</c:v>
                </c:pt>
                <c:pt idx="45106">
                  <c:v>109.17801988960872</c:v>
                </c:pt>
                <c:pt idx="45107">
                  <c:v>109.19040586786721</c:v>
                </c:pt>
                <c:pt idx="45108">
                  <c:v>109.20278891383917</c:v>
                </c:pt>
                <c:pt idx="45109">
                  <c:v>109.21517489209765</c:v>
                </c:pt>
                <c:pt idx="45110">
                  <c:v>109.22757259950221</c:v>
                </c:pt>
                <c:pt idx="45111">
                  <c:v>109.2399585777607</c:v>
                </c:pt>
                <c:pt idx="45112">
                  <c:v>109.25234162373266</c:v>
                </c:pt>
                <c:pt idx="45113">
                  <c:v>109.26472760199114</c:v>
                </c:pt>
                <c:pt idx="45114">
                  <c:v>109.27711358024963</c:v>
                </c:pt>
                <c:pt idx="45115">
                  <c:v>109.28949662622159</c:v>
                </c:pt>
                <c:pt idx="45116">
                  <c:v>109.30188260448007</c:v>
                </c:pt>
                <c:pt idx="45117">
                  <c:v>109.31426858273855</c:v>
                </c:pt>
                <c:pt idx="45118">
                  <c:v>109.32665162871052</c:v>
                </c:pt>
                <c:pt idx="45119">
                  <c:v>109.339037606969</c:v>
                </c:pt>
                <c:pt idx="45120">
                  <c:v>109.35142358522748</c:v>
                </c:pt>
                <c:pt idx="45121">
                  <c:v>109.36380663119945</c:v>
                </c:pt>
                <c:pt idx="45122">
                  <c:v>109.37620433860401</c:v>
                </c:pt>
                <c:pt idx="45123">
                  <c:v>109.38859031686249</c:v>
                </c:pt>
                <c:pt idx="45124">
                  <c:v>109.40097336283445</c:v>
                </c:pt>
                <c:pt idx="45125">
                  <c:v>109.41335934109294</c:v>
                </c:pt>
                <c:pt idx="45126">
                  <c:v>109.42574531935142</c:v>
                </c:pt>
                <c:pt idx="45127">
                  <c:v>109.43812836532338</c:v>
                </c:pt>
                <c:pt idx="45128">
                  <c:v>109.45051434358186</c:v>
                </c:pt>
                <c:pt idx="45129">
                  <c:v>109.45932000000001</c:v>
                </c:pt>
                <c:pt idx="45130">
                  <c:v>109.47007008472553</c:v>
                </c:pt>
                <c:pt idx="45131">
                  <c:v>109.47894945970434</c:v>
                </c:pt>
                <c:pt idx="45132">
                  <c:v>109.43558623003575</c:v>
                </c:pt>
                <c:pt idx="45133">
                  <c:v>109.44044102765857</c:v>
                </c:pt>
                <c:pt idx="45134">
                  <c:v>109.48330528755365</c:v>
                </c:pt>
                <c:pt idx="45135">
                  <c:v>109.48945750059595</c:v>
                </c:pt>
                <c:pt idx="45136">
                  <c:v>109.47124719199618</c:v>
                </c:pt>
                <c:pt idx="45137">
                  <c:v>109.46560150238663</c:v>
                </c:pt>
                <c:pt idx="45138">
                  <c:v>109.47866604010453</c:v>
                </c:pt>
                <c:pt idx="45139">
                  <c:v>109.48223201552534</c:v>
                </c:pt>
                <c:pt idx="45140">
                  <c:v>109.48579714672847</c:v>
                </c:pt>
                <c:pt idx="45141">
                  <c:v>109.48936312214927</c:v>
                </c:pt>
                <c:pt idx="45142">
                  <c:v>109.49292909757008</c:v>
                </c:pt>
                <c:pt idx="45143">
                  <c:v>109.49649422877322</c:v>
                </c:pt>
                <c:pt idx="45144">
                  <c:v>109.50006020419401</c:v>
                </c:pt>
                <c:pt idx="45145">
                  <c:v>109.50362617961483</c:v>
                </c:pt>
                <c:pt idx="45146">
                  <c:v>109.50719131081796</c:v>
                </c:pt>
                <c:pt idx="45147">
                  <c:v>109.51076066310942</c:v>
                </c:pt>
                <c:pt idx="45148">
                  <c:v>109.51432663853022</c:v>
                </c:pt>
                <c:pt idx="45149">
                  <c:v>109.51789176973337</c:v>
                </c:pt>
                <c:pt idx="45150">
                  <c:v>109.52145774515417</c:v>
                </c:pt>
                <c:pt idx="45151">
                  <c:v>109.52502372057496</c:v>
                </c:pt>
                <c:pt idx="45152">
                  <c:v>109.52858885177811</c:v>
                </c:pt>
                <c:pt idx="45153">
                  <c:v>109.5292358044826</c:v>
                </c:pt>
                <c:pt idx="45154">
                  <c:v>109.50587793373063</c:v>
                </c:pt>
                <c:pt idx="45155">
                  <c:v>109.47008556223176</c:v>
                </c:pt>
                <c:pt idx="45156">
                  <c:v>109.53350663989715</c:v>
                </c:pt>
                <c:pt idx="45157">
                  <c:v>109.5453237636366</c:v>
                </c:pt>
                <c:pt idx="45158">
                  <c:v>109.55713808976152</c:v>
                </c:pt>
                <c:pt idx="45159">
                  <c:v>109.56895521350096</c:v>
                </c:pt>
                <c:pt idx="45160">
                  <c:v>109.58078352769849</c:v>
                </c:pt>
                <c:pt idx="45161">
                  <c:v>109.59260065143792</c:v>
                </c:pt>
                <c:pt idx="45162">
                  <c:v>109.60441497756284</c:v>
                </c:pt>
                <c:pt idx="45163">
                  <c:v>109.61623210130229</c:v>
                </c:pt>
                <c:pt idx="45164">
                  <c:v>109.62804922504172</c:v>
                </c:pt>
                <c:pt idx="45165">
                  <c:v>109.63986355116664</c:v>
                </c:pt>
                <c:pt idx="45166">
                  <c:v>109.65168067490609</c:v>
                </c:pt>
                <c:pt idx="45167">
                  <c:v>109.66349779864552</c:v>
                </c:pt>
                <c:pt idx="45168">
                  <c:v>109.67531212477044</c:v>
                </c:pt>
                <c:pt idx="45169">
                  <c:v>109.68712924850988</c:v>
                </c:pt>
                <c:pt idx="45170">
                  <c:v>109.69894637224932</c:v>
                </c:pt>
                <c:pt idx="45171">
                  <c:v>109.71076069837424</c:v>
                </c:pt>
                <c:pt idx="45172">
                  <c:v>109.72258901257176</c:v>
                </c:pt>
                <c:pt idx="45173">
                  <c:v>109.73440613631121</c:v>
                </c:pt>
                <c:pt idx="45174">
                  <c:v>109.74622046243613</c:v>
                </c:pt>
                <c:pt idx="45175">
                  <c:v>109.75803758617556</c:v>
                </c:pt>
                <c:pt idx="45176">
                  <c:v>109.76985470991501</c:v>
                </c:pt>
                <c:pt idx="45177">
                  <c:v>109.78166903603993</c:v>
                </c:pt>
                <c:pt idx="45178">
                  <c:v>109.79348615977936</c:v>
                </c:pt>
                <c:pt idx="45179">
                  <c:v>109.80530328351881</c:v>
                </c:pt>
                <c:pt idx="45180">
                  <c:v>109.81711760964372</c:v>
                </c:pt>
                <c:pt idx="45181">
                  <c:v>109.82893473338316</c:v>
                </c:pt>
                <c:pt idx="45182">
                  <c:v>109.8407518571226</c:v>
                </c:pt>
                <c:pt idx="45183">
                  <c:v>109.85256618324752</c:v>
                </c:pt>
                <c:pt idx="45184">
                  <c:v>109.86438330698697</c:v>
                </c:pt>
                <c:pt idx="45185">
                  <c:v>109.8762116211845</c:v>
                </c:pt>
                <c:pt idx="45186">
                  <c:v>109.88802874492393</c:v>
                </c:pt>
                <c:pt idx="45187">
                  <c:v>109.89984307104885</c:v>
                </c:pt>
                <c:pt idx="45188">
                  <c:v>109.91166019478828</c:v>
                </c:pt>
                <c:pt idx="45189">
                  <c:v>109.92347731852773</c:v>
                </c:pt>
                <c:pt idx="45190">
                  <c:v>109.93529164465265</c:v>
                </c:pt>
                <c:pt idx="45191">
                  <c:v>109.94710876839208</c:v>
                </c:pt>
                <c:pt idx="45192">
                  <c:v>109.95892589213153</c:v>
                </c:pt>
                <c:pt idx="45193">
                  <c:v>109.98851969463647</c:v>
                </c:pt>
                <c:pt idx="45194">
                  <c:v>110.02011899999999</c:v>
                </c:pt>
                <c:pt idx="45195">
                  <c:v>110.02011899999999</c:v>
                </c:pt>
                <c:pt idx="45196">
                  <c:v>110.02011899999999</c:v>
                </c:pt>
                <c:pt idx="45197">
                  <c:v>110.0282040715137</c:v>
                </c:pt>
                <c:pt idx="45198">
                  <c:v>110.038208</c:v>
                </c:pt>
                <c:pt idx="45199">
                  <c:v>110.05488277515498</c:v>
                </c:pt>
                <c:pt idx="45200">
                  <c:v>110.08284778736591</c:v>
                </c:pt>
                <c:pt idx="45201">
                  <c:v>110.10106010300429</c:v>
                </c:pt>
                <c:pt idx="45202">
                  <c:v>110.12363150184765</c:v>
                </c:pt>
                <c:pt idx="45203">
                  <c:v>110.15095583228036</c:v>
                </c:pt>
                <c:pt idx="45204">
                  <c:v>110.1289397925608</c:v>
                </c:pt>
                <c:pt idx="45205">
                  <c:v>110.15614280329041</c:v>
                </c:pt>
                <c:pt idx="45206">
                  <c:v>110.16375179261026</c:v>
                </c:pt>
                <c:pt idx="45207">
                  <c:v>110.14796142775393</c:v>
                </c:pt>
                <c:pt idx="45208">
                  <c:v>110.18291499999999</c:v>
                </c:pt>
                <c:pt idx="45209">
                  <c:v>110.20212539723414</c:v>
                </c:pt>
                <c:pt idx="45210">
                  <c:v>110.18009438808105</c:v>
                </c:pt>
                <c:pt idx="45211">
                  <c:v>110.18624423319028</c:v>
                </c:pt>
                <c:pt idx="45212">
                  <c:v>110.19908899856938</c:v>
                </c:pt>
                <c:pt idx="45213">
                  <c:v>110.17859777637005</c:v>
                </c:pt>
                <c:pt idx="45214">
                  <c:v>110.17083449300998</c:v>
                </c:pt>
                <c:pt idx="45215">
                  <c:v>110.16307304754841</c:v>
                </c:pt>
                <c:pt idx="45216">
                  <c:v>110.15530976418832</c:v>
                </c:pt>
                <c:pt idx="45217">
                  <c:v>110.14754648082823</c:v>
                </c:pt>
                <c:pt idx="45218">
                  <c:v>110.13978503536667</c:v>
                </c:pt>
                <c:pt idx="45219">
                  <c:v>110.13202175200658</c:v>
                </c:pt>
                <c:pt idx="45220">
                  <c:v>110.12425846864649</c:v>
                </c:pt>
                <c:pt idx="45221">
                  <c:v>110.11649702318493</c:v>
                </c:pt>
                <c:pt idx="45222">
                  <c:v>110.10872638823075</c:v>
                </c:pt>
                <c:pt idx="45223">
                  <c:v>110.10096310487066</c:v>
                </c:pt>
                <c:pt idx="45224">
                  <c:v>110.09320165940909</c:v>
                </c:pt>
                <c:pt idx="45225">
                  <c:v>110.08543837604901</c:v>
                </c:pt>
                <c:pt idx="45226">
                  <c:v>110.07767509268892</c:v>
                </c:pt>
                <c:pt idx="45227">
                  <c:v>110.06991364722735</c:v>
                </c:pt>
                <c:pt idx="45228">
                  <c:v>110.06215036386727</c:v>
                </c:pt>
                <c:pt idx="45229">
                  <c:v>110.05438708050718</c:v>
                </c:pt>
                <c:pt idx="45230">
                  <c:v>110.04662563504561</c:v>
                </c:pt>
                <c:pt idx="45231">
                  <c:v>110.03886235168552</c:v>
                </c:pt>
                <c:pt idx="45232">
                  <c:v>110.03109906832545</c:v>
                </c:pt>
                <c:pt idx="45233">
                  <c:v>110.02333762286388</c:v>
                </c:pt>
                <c:pt idx="45234">
                  <c:v>110.01557433950379</c:v>
                </c:pt>
                <c:pt idx="45235">
                  <c:v>110.00780370454962</c:v>
                </c:pt>
                <c:pt idx="45236">
                  <c:v>110.00004042118952</c:v>
                </c:pt>
                <c:pt idx="45237">
                  <c:v>109.99227897572796</c:v>
                </c:pt>
                <c:pt idx="45238">
                  <c:v>109.98451569236786</c:v>
                </c:pt>
                <c:pt idx="45239">
                  <c:v>109.97675240900779</c:v>
                </c:pt>
                <c:pt idx="45240">
                  <c:v>109.96899096354622</c:v>
                </c:pt>
                <c:pt idx="45241">
                  <c:v>109.96122768018613</c:v>
                </c:pt>
                <c:pt idx="45242">
                  <c:v>109.95346439682605</c:v>
                </c:pt>
                <c:pt idx="45243">
                  <c:v>109.94570295136448</c:v>
                </c:pt>
                <c:pt idx="45244">
                  <c:v>109.93793966800439</c:v>
                </c:pt>
                <c:pt idx="45245">
                  <c:v>109.9301763846443</c:v>
                </c:pt>
                <c:pt idx="45246">
                  <c:v>109.92241493918274</c:v>
                </c:pt>
                <c:pt idx="45247">
                  <c:v>109.91464430422856</c:v>
                </c:pt>
                <c:pt idx="45248">
                  <c:v>109.90688102086847</c:v>
                </c:pt>
                <c:pt idx="45249">
                  <c:v>109.89911957540691</c:v>
                </c:pt>
                <c:pt idx="45250">
                  <c:v>109.89135629204682</c:v>
                </c:pt>
                <c:pt idx="45251">
                  <c:v>109.88359300868673</c:v>
                </c:pt>
                <c:pt idx="45252">
                  <c:v>109.87583156322516</c:v>
                </c:pt>
                <c:pt idx="45253">
                  <c:v>109.86806827986508</c:v>
                </c:pt>
                <c:pt idx="45254">
                  <c:v>109.86030499650499</c:v>
                </c:pt>
                <c:pt idx="45255">
                  <c:v>109.85254355104342</c:v>
                </c:pt>
                <c:pt idx="45256">
                  <c:v>109.84478026768333</c:v>
                </c:pt>
                <c:pt idx="45257">
                  <c:v>109.83701698432326</c:v>
                </c:pt>
                <c:pt idx="45258">
                  <c:v>109.82925553886169</c:v>
                </c:pt>
                <c:pt idx="45259">
                  <c:v>109.8214922555016</c:v>
                </c:pt>
                <c:pt idx="45260">
                  <c:v>109.78639219027181</c:v>
                </c:pt>
                <c:pt idx="45261">
                  <c:v>109.8374253576538</c:v>
                </c:pt>
                <c:pt idx="45262">
                  <c:v>109.80398067461263</c:v>
                </c:pt>
                <c:pt idx="45263">
                  <c:v>109.78657818644068</c:v>
                </c:pt>
                <c:pt idx="45264">
                  <c:v>109.78545341196389</c:v>
                </c:pt>
                <c:pt idx="45265">
                  <c:v>109.83931818651241</c:v>
                </c:pt>
                <c:pt idx="45266">
                  <c:v>109.82115550643778</c:v>
                </c:pt>
                <c:pt idx="45267">
                  <c:v>109.83888319790177</c:v>
                </c:pt>
                <c:pt idx="45268">
                  <c:v>109.80335197687889</c:v>
                </c:pt>
                <c:pt idx="45269">
                  <c:v>109.82352484757173</c:v>
                </c:pt>
                <c:pt idx="45270">
                  <c:v>109.84369771826456</c:v>
                </c:pt>
                <c:pt idx="45271">
                  <c:v>109.8638658131831</c:v>
                </c:pt>
                <c:pt idx="45272">
                  <c:v>109.88405778697319</c:v>
                </c:pt>
                <c:pt idx="45273">
                  <c:v>109.90423065766603</c:v>
                </c:pt>
                <c:pt idx="45274">
                  <c:v>109.92439875258457</c:v>
                </c:pt>
                <c:pt idx="45275">
                  <c:v>109.9445716232774</c:v>
                </c:pt>
                <c:pt idx="45276">
                  <c:v>109.96474449397024</c:v>
                </c:pt>
                <c:pt idx="45277">
                  <c:v>109.98491258888878</c:v>
                </c:pt>
                <c:pt idx="45278">
                  <c:v>110.00508545958161</c:v>
                </c:pt>
                <c:pt idx="45279">
                  <c:v>110.02525833027445</c:v>
                </c:pt>
                <c:pt idx="45280">
                  <c:v>110.04542642519299</c:v>
                </c:pt>
                <c:pt idx="45281">
                  <c:v>110.06559929588582</c:v>
                </c:pt>
                <c:pt idx="45282">
                  <c:v>110.08577216657866</c:v>
                </c:pt>
                <c:pt idx="45283">
                  <c:v>110.1059402614972</c:v>
                </c:pt>
                <c:pt idx="45284">
                  <c:v>110.12611313219004</c:v>
                </c:pt>
                <c:pt idx="45285">
                  <c:v>110.14630510598012</c:v>
                </c:pt>
                <c:pt idx="45286">
                  <c:v>110.16647797667297</c:v>
                </c:pt>
                <c:pt idx="45287">
                  <c:v>110.1866460715915</c:v>
                </c:pt>
                <c:pt idx="45288">
                  <c:v>110.20681894228434</c:v>
                </c:pt>
                <c:pt idx="45289">
                  <c:v>110.22699181297718</c:v>
                </c:pt>
                <c:pt idx="45290">
                  <c:v>110.24715990789571</c:v>
                </c:pt>
                <c:pt idx="45291">
                  <c:v>110.26733277858855</c:v>
                </c:pt>
                <c:pt idx="45292">
                  <c:v>110.28750564928139</c:v>
                </c:pt>
                <c:pt idx="45293">
                  <c:v>110.30767374419992</c:v>
                </c:pt>
                <c:pt idx="45294">
                  <c:v>110.32784661489276</c:v>
                </c:pt>
                <c:pt idx="45295">
                  <c:v>110.3480194855856</c:v>
                </c:pt>
                <c:pt idx="45296">
                  <c:v>110.36818758050413</c:v>
                </c:pt>
                <c:pt idx="45297">
                  <c:v>110.38837955429422</c:v>
                </c:pt>
                <c:pt idx="45298">
                  <c:v>110.40855242498706</c:v>
                </c:pt>
                <c:pt idx="45299">
                  <c:v>110.4287205199056</c:v>
                </c:pt>
                <c:pt idx="45300">
                  <c:v>110.44889339059843</c:v>
                </c:pt>
                <c:pt idx="45301">
                  <c:v>110.46906626129127</c:v>
                </c:pt>
                <c:pt idx="45302">
                  <c:v>110.48923435620981</c:v>
                </c:pt>
                <c:pt idx="45303">
                  <c:v>110.50940722690264</c:v>
                </c:pt>
                <c:pt idx="45304">
                  <c:v>110.52958009759548</c:v>
                </c:pt>
                <c:pt idx="45305">
                  <c:v>110.54974819251402</c:v>
                </c:pt>
                <c:pt idx="45306">
                  <c:v>110.56992106320685</c:v>
                </c:pt>
                <c:pt idx="45307">
                  <c:v>110.59009393389969</c:v>
                </c:pt>
                <c:pt idx="45308">
                  <c:v>110.61026202881823</c:v>
                </c:pt>
                <c:pt idx="45309">
                  <c:v>110.63043489951107</c:v>
                </c:pt>
                <c:pt idx="45310">
                  <c:v>110.65062687330115</c:v>
                </c:pt>
                <c:pt idx="45311">
                  <c:v>110.670799743994</c:v>
                </c:pt>
                <c:pt idx="45312">
                  <c:v>110.69096783891253</c:v>
                </c:pt>
                <c:pt idx="45313">
                  <c:v>110.71403997499404</c:v>
                </c:pt>
                <c:pt idx="45314">
                  <c:v>110.73362023891274</c:v>
                </c:pt>
                <c:pt idx="45315">
                  <c:v>110.6999229980907</c:v>
                </c:pt>
                <c:pt idx="45316">
                  <c:v>110.7364411702432</c:v>
                </c:pt>
                <c:pt idx="45317">
                  <c:v>110.71129582329125</c:v>
                </c:pt>
                <c:pt idx="45318">
                  <c:v>110.73336924176611</c:v>
                </c:pt>
                <c:pt idx="45319">
                  <c:v>110.75377184859323</c:v>
                </c:pt>
                <c:pt idx="45320">
                  <c:v>110.72148838675875</c:v>
                </c:pt>
                <c:pt idx="45321">
                  <c:v>110.69903802455889</c:v>
                </c:pt>
                <c:pt idx="45322">
                  <c:v>110.67212698423123</c:v>
                </c:pt>
                <c:pt idx="45323">
                  <c:v>110.67532289923875</c:v>
                </c:pt>
                <c:pt idx="45324">
                  <c:v>110.67851805763762</c:v>
                </c:pt>
                <c:pt idx="45325">
                  <c:v>110.68171397264514</c:v>
                </c:pt>
                <c:pt idx="45326">
                  <c:v>110.68490988765268</c:v>
                </c:pt>
                <c:pt idx="45327">
                  <c:v>110.68810504605153</c:v>
                </c:pt>
                <c:pt idx="45328">
                  <c:v>110.68944500000001</c:v>
                </c:pt>
                <c:pt idx="45329">
                  <c:v>110.66802631282785</c:v>
                </c:pt>
                <c:pt idx="45330">
                  <c:v>110.6749306796186</c:v>
                </c:pt>
                <c:pt idx="45331">
                  <c:v>110.68944500000001</c:v>
                </c:pt>
                <c:pt idx="45332">
                  <c:v>110.66726721316167</c:v>
                </c:pt>
                <c:pt idx="45333">
                  <c:v>110.653267</c:v>
                </c:pt>
                <c:pt idx="45334">
                  <c:v>110.64394045181834</c:v>
                </c:pt>
                <c:pt idx="45335">
                  <c:v>110.62894705040689</c:v>
                </c:pt>
                <c:pt idx="45336">
                  <c:v>110.61396783385962</c:v>
                </c:pt>
                <c:pt idx="45337">
                  <c:v>110.59899216352838</c:v>
                </c:pt>
                <c:pt idx="45338">
                  <c:v>110.58401294698109</c:v>
                </c:pt>
                <c:pt idx="45339">
                  <c:v>110.56903373043382</c:v>
                </c:pt>
                <c:pt idx="45340">
                  <c:v>110.55405806010258</c:v>
                </c:pt>
                <c:pt idx="45341">
                  <c:v>110.53907884355529</c:v>
                </c:pt>
                <c:pt idx="45342">
                  <c:v>110.52410317322405</c:v>
                </c:pt>
                <c:pt idx="45343">
                  <c:v>110.50912395667677</c:v>
                </c:pt>
                <c:pt idx="45344">
                  <c:v>110.49414474012949</c:v>
                </c:pt>
                <c:pt idx="45345">
                  <c:v>110.47916906979825</c:v>
                </c:pt>
                <c:pt idx="45346">
                  <c:v>110.46418985325097</c:v>
                </c:pt>
                <c:pt idx="45347">
                  <c:v>110.44919645183953</c:v>
                </c:pt>
                <c:pt idx="45348">
                  <c:v>110.43421723529225</c:v>
                </c:pt>
                <c:pt idx="45349">
                  <c:v>110.41924156496101</c:v>
                </c:pt>
                <c:pt idx="45350">
                  <c:v>110.40426234841372</c:v>
                </c:pt>
                <c:pt idx="45351">
                  <c:v>110.38928313186645</c:v>
                </c:pt>
                <c:pt idx="45352">
                  <c:v>110.3743074615352</c:v>
                </c:pt>
                <c:pt idx="45353">
                  <c:v>110.35932824498792</c:v>
                </c:pt>
                <c:pt idx="45354">
                  <c:v>110.34434902844065</c:v>
                </c:pt>
                <c:pt idx="45355">
                  <c:v>110.32937335810939</c:v>
                </c:pt>
                <c:pt idx="45356">
                  <c:v>110.31439414156212</c:v>
                </c:pt>
                <c:pt idx="45357">
                  <c:v>110.29941492501484</c:v>
                </c:pt>
                <c:pt idx="45358">
                  <c:v>110.28443925468359</c:v>
                </c:pt>
                <c:pt idx="45359">
                  <c:v>110.26946003813632</c:v>
                </c:pt>
                <c:pt idx="45360">
                  <c:v>110.25446663672489</c:v>
                </c:pt>
                <c:pt idx="45361">
                  <c:v>110.2394874201776</c:v>
                </c:pt>
                <c:pt idx="45362">
                  <c:v>110.22451174984636</c:v>
                </c:pt>
                <c:pt idx="45363">
                  <c:v>110.20953253329907</c:v>
                </c:pt>
                <c:pt idx="45364">
                  <c:v>110.19455686296783</c:v>
                </c:pt>
                <c:pt idx="45365">
                  <c:v>110.17957764642055</c:v>
                </c:pt>
                <c:pt idx="45366">
                  <c:v>110.16459842987327</c:v>
                </c:pt>
                <c:pt idx="45367">
                  <c:v>110.14962275954203</c:v>
                </c:pt>
                <c:pt idx="45368">
                  <c:v>110.13464354299475</c:v>
                </c:pt>
                <c:pt idx="45369">
                  <c:v>110.11966432644746</c:v>
                </c:pt>
                <c:pt idx="45370">
                  <c:v>110.10468865611622</c:v>
                </c:pt>
                <c:pt idx="45371">
                  <c:v>110.08970943956895</c:v>
                </c:pt>
                <c:pt idx="45372">
                  <c:v>110.0747160381575</c:v>
                </c:pt>
                <c:pt idx="45373">
                  <c:v>110.05973682161023</c:v>
                </c:pt>
                <c:pt idx="45374">
                  <c:v>110.04476115127899</c:v>
                </c:pt>
                <c:pt idx="45375">
                  <c:v>110.0297819347317</c:v>
                </c:pt>
                <c:pt idx="45376">
                  <c:v>110.01480271818443</c:v>
                </c:pt>
                <c:pt idx="45377">
                  <c:v>109.99982704785319</c:v>
                </c:pt>
                <c:pt idx="45378">
                  <c:v>109.9848478313059</c:v>
                </c:pt>
                <c:pt idx="45379">
                  <c:v>110.00105424701954</c:v>
                </c:pt>
                <c:pt idx="45380">
                  <c:v>109.9675442750894</c:v>
                </c:pt>
                <c:pt idx="45381">
                  <c:v>109.94847063519313</c:v>
                </c:pt>
                <c:pt idx="45382">
                  <c:v>109.98274906723891</c:v>
                </c:pt>
                <c:pt idx="45383">
                  <c:v>110.00155467580453</c:v>
                </c:pt>
                <c:pt idx="45384">
                  <c:v>110.00202899999999</c:v>
                </c:pt>
                <c:pt idx="45385">
                  <c:v>110.00202899999999</c:v>
                </c:pt>
                <c:pt idx="45386">
                  <c:v>110.02004137902264</c:v>
                </c:pt>
                <c:pt idx="45387">
                  <c:v>110.092468</c:v>
                </c:pt>
                <c:pt idx="45388">
                  <c:v>110.092468</c:v>
                </c:pt>
                <c:pt idx="45389">
                  <c:v>110.092468</c:v>
                </c:pt>
                <c:pt idx="45390">
                  <c:v>110.092468</c:v>
                </c:pt>
                <c:pt idx="45391">
                  <c:v>110.092468</c:v>
                </c:pt>
                <c:pt idx="45392">
                  <c:v>110.10405939928486</c:v>
                </c:pt>
                <c:pt idx="45393">
                  <c:v>110.1222766010968</c:v>
                </c:pt>
                <c:pt idx="45394">
                  <c:v>110.13227393926655</c:v>
                </c:pt>
                <c:pt idx="45395">
                  <c:v>110.13784968172109</c:v>
                </c:pt>
                <c:pt idx="45396">
                  <c:v>110.14342674450299</c:v>
                </c:pt>
                <c:pt idx="45397">
                  <c:v>110.14900908859435</c:v>
                </c:pt>
                <c:pt idx="45398">
                  <c:v>110.15458615137626</c:v>
                </c:pt>
                <c:pt idx="45399">
                  <c:v>110.1601618938308</c:v>
                </c:pt>
                <c:pt idx="45400">
                  <c:v>110.16573895661271</c:v>
                </c:pt>
                <c:pt idx="45401">
                  <c:v>110.17131601939461</c:v>
                </c:pt>
                <c:pt idx="45402">
                  <c:v>110.17689176184915</c:v>
                </c:pt>
                <c:pt idx="45403">
                  <c:v>110.18246882463106</c:v>
                </c:pt>
                <c:pt idx="45404">
                  <c:v>110.18804588741297</c:v>
                </c:pt>
                <c:pt idx="45405">
                  <c:v>110.19362162986751</c:v>
                </c:pt>
                <c:pt idx="45406">
                  <c:v>110.19919869264942</c:v>
                </c:pt>
                <c:pt idx="45407">
                  <c:v>110.20477575543131</c:v>
                </c:pt>
                <c:pt idx="45408">
                  <c:v>110.21035149788587</c:v>
                </c:pt>
                <c:pt idx="45409">
                  <c:v>110.21592856066776</c:v>
                </c:pt>
                <c:pt idx="45410">
                  <c:v>110.22151090475913</c:v>
                </c:pt>
                <c:pt idx="45411">
                  <c:v>110.22708664721367</c:v>
                </c:pt>
                <c:pt idx="45412">
                  <c:v>110.23266370999558</c:v>
                </c:pt>
                <c:pt idx="45413">
                  <c:v>110.23824077277747</c:v>
                </c:pt>
                <c:pt idx="45414">
                  <c:v>110.24381651523203</c:v>
                </c:pt>
                <c:pt idx="45415">
                  <c:v>110.24939357801392</c:v>
                </c:pt>
                <c:pt idx="45416">
                  <c:v>110.25497064079583</c:v>
                </c:pt>
                <c:pt idx="45417">
                  <c:v>110.26054638325037</c:v>
                </c:pt>
                <c:pt idx="45418">
                  <c:v>110.26612344603228</c:v>
                </c:pt>
                <c:pt idx="45419">
                  <c:v>110.27170050881419</c:v>
                </c:pt>
                <c:pt idx="45420">
                  <c:v>110.27727625126873</c:v>
                </c:pt>
                <c:pt idx="45421">
                  <c:v>110.28285331405063</c:v>
                </c:pt>
                <c:pt idx="45422">
                  <c:v>110.28843565814199</c:v>
                </c:pt>
                <c:pt idx="45423">
                  <c:v>110.2940127209239</c:v>
                </c:pt>
                <c:pt idx="45424">
                  <c:v>110.29958846337844</c:v>
                </c:pt>
                <c:pt idx="45425">
                  <c:v>110.30516552616035</c:v>
                </c:pt>
                <c:pt idx="45426">
                  <c:v>110.31074258894225</c:v>
                </c:pt>
                <c:pt idx="45427">
                  <c:v>110.31631833139679</c:v>
                </c:pt>
                <c:pt idx="45428">
                  <c:v>110.3218953941787</c:v>
                </c:pt>
                <c:pt idx="45429">
                  <c:v>110.32747245696061</c:v>
                </c:pt>
                <c:pt idx="45430">
                  <c:v>110.33304819941515</c:v>
                </c:pt>
                <c:pt idx="45431">
                  <c:v>110.33862526219706</c:v>
                </c:pt>
                <c:pt idx="45432">
                  <c:v>110.34420232497895</c:v>
                </c:pt>
                <c:pt idx="45433">
                  <c:v>110.3497780674335</c:v>
                </c:pt>
                <c:pt idx="45434">
                  <c:v>110.3553551302154</c:v>
                </c:pt>
                <c:pt idx="45435">
                  <c:v>110.36093747430677</c:v>
                </c:pt>
                <c:pt idx="45436">
                  <c:v>110.36651321676131</c:v>
                </c:pt>
                <c:pt idx="45437">
                  <c:v>110.37209027954322</c:v>
                </c:pt>
                <c:pt idx="45438">
                  <c:v>110.37766734232511</c:v>
                </c:pt>
                <c:pt idx="45439">
                  <c:v>110.38324308477966</c:v>
                </c:pt>
                <c:pt idx="45440">
                  <c:v>110.38882014756156</c:v>
                </c:pt>
                <c:pt idx="45441">
                  <c:v>110.39439721034347</c:v>
                </c:pt>
                <c:pt idx="45442">
                  <c:v>110.39997295279801</c:v>
                </c:pt>
                <c:pt idx="45443">
                  <c:v>110.381912</c:v>
                </c:pt>
                <c:pt idx="45444">
                  <c:v>110.381912</c:v>
                </c:pt>
                <c:pt idx="45445">
                  <c:v>110.11006649449905</c:v>
                </c:pt>
                <c:pt idx="45446">
                  <c:v>110.10169702784391</c:v>
                </c:pt>
                <c:pt idx="45447">
                  <c:v>110.09332557931174</c:v>
                </c:pt>
                <c:pt idx="45448">
                  <c:v>110.08495413077956</c:v>
                </c:pt>
                <c:pt idx="45449">
                  <c:v>110.07658466412443</c:v>
                </c:pt>
                <c:pt idx="45450">
                  <c:v>110.06821321559225</c:v>
                </c:pt>
                <c:pt idx="45451">
                  <c:v>110.05984176706008</c:v>
                </c:pt>
                <c:pt idx="45452">
                  <c:v>110.05147230040492</c:v>
                </c:pt>
                <c:pt idx="45453">
                  <c:v>110.04310085187277</c:v>
                </c:pt>
                <c:pt idx="45454">
                  <c:v>110.03472147583251</c:v>
                </c:pt>
                <c:pt idx="45455">
                  <c:v>110.02635200917736</c:v>
                </c:pt>
                <c:pt idx="45456">
                  <c:v>110.0179805606452</c:v>
                </c:pt>
                <c:pt idx="45457">
                  <c:v>110.00960911211303</c:v>
                </c:pt>
                <c:pt idx="45458">
                  <c:v>110.00123964545787</c:v>
                </c:pt>
                <c:pt idx="45459">
                  <c:v>109.99286819692571</c:v>
                </c:pt>
                <c:pt idx="45460">
                  <c:v>109.98449674839354</c:v>
                </c:pt>
                <c:pt idx="45461">
                  <c:v>109.97612728173839</c:v>
                </c:pt>
                <c:pt idx="45462">
                  <c:v>109.96775583320623</c:v>
                </c:pt>
                <c:pt idx="45463">
                  <c:v>109.95938438467405</c:v>
                </c:pt>
                <c:pt idx="45464">
                  <c:v>109.9510149180189</c:v>
                </c:pt>
                <c:pt idx="45465">
                  <c:v>109.94264346948674</c:v>
                </c:pt>
                <c:pt idx="45466">
                  <c:v>109.93426409344649</c:v>
                </c:pt>
                <c:pt idx="45467">
                  <c:v>109.92589264491431</c:v>
                </c:pt>
                <c:pt idx="45468">
                  <c:v>109.91752317825916</c:v>
                </c:pt>
                <c:pt idx="45469">
                  <c:v>109.909151729727</c:v>
                </c:pt>
                <c:pt idx="45470">
                  <c:v>109.90078028119483</c:v>
                </c:pt>
                <c:pt idx="45471">
                  <c:v>109.89241081453967</c:v>
                </c:pt>
                <c:pt idx="45472">
                  <c:v>109.88403936600751</c:v>
                </c:pt>
                <c:pt idx="45473">
                  <c:v>109.87566791747534</c:v>
                </c:pt>
                <c:pt idx="45474">
                  <c:v>109.86729845082019</c:v>
                </c:pt>
                <c:pt idx="45475">
                  <c:v>109.85892700228803</c:v>
                </c:pt>
                <c:pt idx="45476">
                  <c:v>109.85055555375585</c:v>
                </c:pt>
                <c:pt idx="45477">
                  <c:v>109.8421860871007</c:v>
                </c:pt>
                <c:pt idx="45478">
                  <c:v>109.83381463856854</c:v>
                </c:pt>
                <c:pt idx="45479">
                  <c:v>109.82543526252829</c:v>
                </c:pt>
                <c:pt idx="45480">
                  <c:v>109.81706579587313</c:v>
                </c:pt>
                <c:pt idx="45481">
                  <c:v>109.80869434734096</c:v>
                </c:pt>
                <c:pt idx="45482">
                  <c:v>109.8003228988088</c:v>
                </c:pt>
                <c:pt idx="45483">
                  <c:v>109.79195343215365</c:v>
                </c:pt>
                <c:pt idx="45484">
                  <c:v>109.78358198362147</c:v>
                </c:pt>
                <c:pt idx="45485">
                  <c:v>109.77521053508931</c:v>
                </c:pt>
                <c:pt idx="45486">
                  <c:v>109.76684106843416</c:v>
                </c:pt>
                <c:pt idx="45487">
                  <c:v>109.75846961990199</c:v>
                </c:pt>
                <c:pt idx="45488">
                  <c:v>109.75009817136983</c:v>
                </c:pt>
                <c:pt idx="45489">
                  <c:v>109.74172870471467</c:v>
                </c:pt>
                <c:pt idx="45490">
                  <c:v>109.7333572561825</c:v>
                </c:pt>
                <c:pt idx="45491">
                  <c:v>109.72497788014226</c:v>
                </c:pt>
                <c:pt idx="45492">
                  <c:v>109.71660643161009</c:v>
                </c:pt>
                <c:pt idx="45493">
                  <c:v>109.70823696495493</c:v>
                </c:pt>
                <c:pt idx="45494">
                  <c:v>109.69986551642276</c:v>
                </c:pt>
                <c:pt idx="45495">
                  <c:v>109.6914940678906</c:v>
                </c:pt>
                <c:pt idx="45496">
                  <c:v>109.68312460123545</c:v>
                </c:pt>
                <c:pt idx="45497">
                  <c:v>109.67475315270327</c:v>
                </c:pt>
                <c:pt idx="45498">
                  <c:v>109.66638170417112</c:v>
                </c:pt>
                <c:pt idx="45499">
                  <c:v>109.65801223751596</c:v>
                </c:pt>
                <c:pt idx="45500">
                  <c:v>109.64964078898379</c:v>
                </c:pt>
                <c:pt idx="45501">
                  <c:v>109.64126934045163</c:v>
                </c:pt>
                <c:pt idx="45502">
                  <c:v>109.60838169098713</c:v>
                </c:pt>
                <c:pt idx="45503">
                  <c:v>109.58798939341916</c:v>
                </c:pt>
                <c:pt idx="45504">
                  <c:v>109.56975374916549</c:v>
                </c:pt>
                <c:pt idx="45505">
                  <c:v>109.51891777735399</c:v>
                </c:pt>
                <c:pt idx="45506">
                  <c:v>109.53002940867907</c:v>
                </c:pt>
                <c:pt idx="45507">
                  <c:v>109.5482487167382</c:v>
                </c:pt>
                <c:pt idx="45508">
                  <c:v>109.51638227794994</c:v>
                </c:pt>
                <c:pt idx="45509">
                  <c:v>109.513588</c:v>
                </c:pt>
                <c:pt idx="45510">
                  <c:v>109.513588</c:v>
                </c:pt>
                <c:pt idx="45511">
                  <c:v>109.49922129170665</c:v>
                </c:pt>
                <c:pt idx="45512">
                  <c:v>109.48389293206252</c:v>
                </c:pt>
                <c:pt idx="45513">
                  <c:v>109.46856457241839</c:v>
                </c:pt>
                <c:pt idx="45514">
                  <c:v>109.45323984164729</c:v>
                </c:pt>
                <c:pt idx="45515">
                  <c:v>109.43791148200316</c:v>
                </c:pt>
                <c:pt idx="45516">
                  <c:v>109.42256860686693</c:v>
                </c:pt>
                <c:pt idx="45517">
                  <c:v>109.4072402472228</c:v>
                </c:pt>
                <c:pt idx="45518">
                  <c:v>109.3919155164517</c:v>
                </c:pt>
                <c:pt idx="45519">
                  <c:v>109.37658715680757</c:v>
                </c:pt>
                <c:pt idx="45520">
                  <c:v>109.36125879716344</c:v>
                </c:pt>
                <c:pt idx="45521">
                  <c:v>109.34593406639233</c:v>
                </c:pt>
                <c:pt idx="45522">
                  <c:v>109.3306057067482</c:v>
                </c:pt>
                <c:pt idx="45523">
                  <c:v>109.31527734710407</c:v>
                </c:pt>
                <c:pt idx="45524">
                  <c:v>109.29995261633297</c:v>
                </c:pt>
                <c:pt idx="45525">
                  <c:v>109.28462425668884</c:v>
                </c:pt>
                <c:pt idx="45526">
                  <c:v>109.26929589704471</c:v>
                </c:pt>
                <c:pt idx="45527">
                  <c:v>109.2539711662736</c:v>
                </c:pt>
                <c:pt idx="45528">
                  <c:v>109.23864280662947</c:v>
                </c:pt>
                <c:pt idx="45529">
                  <c:v>109.22329993149326</c:v>
                </c:pt>
                <c:pt idx="45530">
                  <c:v>109.20797520072215</c:v>
                </c:pt>
                <c:pt idx="45531">
                  <c:v>109.19264684107802</c:v>
                </c:pt>
                <c:pt idx="45532">
                  <c:v>109.17731848143389</c:v>
                </c:pt>
                <c:pt idx="45533">
                  <c:v>109.16199375066279</c:v>
                </c:pt>
                <c:pt idx="45534">
                  <c:v>109.14666539101866</c:v>
                </c:pt>
                <c:pt idx="45535">
                  <c:v>109.13133703137453</c:v>
                </c:pt>
                <c:pt idx="45536">
                  <c:v>109.11601230060342</c:v>
                </c:pt>
                <c:pt idx="45537">
                  <c:v>109.10068394095929</c:v>
                </c:pt>
                <c:pt idx="45538">
                  <c:v>109.08535558131516</c:v>
                </c:pt>
                <c:pt idx="45539">
                  <c:v>109.07003085054406</c:v>
                </c:pt>
                <c:pt idx="45540">
                  <c:v>109.05470249089993</c:v>
                </c:pt>
                <c:pt idx="45541">
                  <c:v>109.0393596157637</c:v>
                </c:pt>
                <c:pt idx="45542">
                  <c:v>109.02403125611957</c:v>
                </c:pt>
                <c:pt idx="45543">
                  <c:v>109.00870652534847</c:v>
                </c:pt>
                <c:pt idx="45544">
                  <c:v>108.99337816570434</c:v>
                </c:pt>
                <c:pt idx="45545">
                  <c:v>108.97804980606021</c:v>
                </c:pt>
                <c:pt idx="45546">
                  <c:v>108.9627250752891</c:v>
                </c:pt>
                <c:pt idx="45547">
                  <c:v>108.94739671564497</c:v>
                </c:pt>
                <c:pt idx="45548">
                  <c:v>108.93206835600084</c:v>
                </c:pt>
                <c:pt idx="45549">
                  <c:v>108.91674362522974</c:v>
                </c:pt>
                <c:pt idx="45550">
                  <c:v>108.90141526558561</c:v>
                </c:pt>
                <c:pt idx="45551">
                  <c:v>108.88608690594148</c:v>
                </c:pt>
                <c:pt idx="45552">
                  <c:v>108.87076217517037</c:v>
                </c:pt>
                <c:pt idx="45553">
                  <c:v>108.85543381552624</c:v>
                </c:pt>
                <c:pt idx="45554">
                  <c:v>108.85412728993801</c:v>
                </c:pt>
                <c:pt idx="45555">
                  <c:v>108.88550233277711</c:v>
                </c:pt>
                <c:pt idx="45556">
                  <c:v>108.88814717310443</c:v>
                </c:pt>
                <c:pt idx="45557">
                  <c:v>108.862335</c:v>
                </c:pt>
                <c:pt idx="45558">
                  <c:v>108.85689320786651</c:v>
                </c:pt>
                <c:pt idx="45559">
                  <c:v>108.833109355031</c:v>
                </c:pt>
                <c:pt idx="45560">
                  <c:v>108.81376487553648</c:v>
                </c:pt>
                <c:pt idx="45561">
                  <c:v>108.8203340386266</c:v>
                </c:pt>
                <c:pt idx="45562">
                  <c:v>108.81996855423122</c:v>
                </c:pt>
                <c:pt idx="45563">
                  <c:v>108.84684836649248</c:v>
                </c:pt>
                <c:pt idx="45564">
                  <c:v>108.85464807813037</c:v>
                </c:pt>
                <c:pt idx="45565">
                  <c:v>108.86244963672814</c:v>
                </c:pt>
                <c:pt idx="45566">
                  <c:v>108.87025858316549</c:v>
                </c:pt>
                <c:pt idx="45567">
                  <c:v>108.87806014176327</c:v>
                </c:pt>
                <c:pt idx="45568">
                  <c:v>108.88585985340114</c:v>
                </c:pt>
                <c:pt idx="45569">
                  <c:v>108.89366141199892</c:v>
                </c:pt>
                <c:pt idx="45570">
                  <c:v>108.9014629705967</c:v>
                </c:pt>
                <c:pt idx="45571">
                  <c:v>108.90926268223458</c:v>
                </c:pt>
                <c:pt idx="45572">
                  <c:v>108.91706424083235</c:v>
                </c:pt>
                <c:pt idx="45573">
                  <c:v>108.92486579943012</c:v>
                </c:pt>
                <c:pt idx="45574">
                  <c:v>108.93266551106801</c:v>
                </c:pt>
                <c:pt idx="45575">
                  <c:v>108.94046706966579</c:v>
                </c:pt>
                <c:pt idx="45576">
                  <c:v>108.94826862826355</c:v>
                </c:pt>
                <c:pt idx="45577">
                  <c:v>108.95606833990144</c:v>
                </c:pt>
                <c:pt idx="45578">
                  <c:v>108.96386989849921</c:v>
                </c:pt>
                <c:pt idx="45579">
                  <c:v>108.97167884493656</c:v>
                </c:pt>
                <c:pt idx="45580">
                  <c:v>108.97947855657445</c:v>
                </c:pt>
                <c:pt idx="45581">
                  <c:v>108.98728011517221</c:v>
                </c:pt>
                <c:pt idx="45582">
                  <c:v>108.99508167376999</c:v>
                </c:pt>
                <c:pt idx="45583">
                  <c:v>109.00288138540787</c:v>
                </c:pt>
                <c:pt idx="45584">
                  <c:v>109.01068294400565</c:v>
                </c:pt>
                <c:pt idx="45585">
                  <c:v>109.01848450260341</c:v>
                </c:pt>
                <c:pt idx="45586">
                  <c:v>109.0262842142413</c:v>
                </c:pt>
                <c:pt idx="45587">
                  <c:v>109.03408577283908</c:v>
                </c:pt>
                <c:pt idx="45588">
                  <c:v>109.04188733143685</c:v>
                </c:pt>
                <c:pt idx="45589">
                  <c:v>108.99815189187902</c:v>
                </c:pt>
                <c:pt idx="45590">
                  <c:v>109.01928822985217</c:v>
                </c:pt>
                <c:pt idx="45591">
                  <c:v>109.05578958281623</c:v>
                </c:pt>
                <c:pt idx="45592">
                  <c:v>109.04589746403049</c:v>
                </c:pt>
                <c:pt idx="45593">
                  <c:v>109.07435090297973</c:v>
                </c:pt>
                <c:pt idx="45594">
                  <c:v>109.04805651502146</c:v>
                </c:pt>
                <c:pt idx="45595">
                  <c:v>109.09067897711016</c:v>
                </c:pt>
                <c:pt idx="45596">
                  <c:v>109.06564503814064</c:v>
                </c:pt>
                <c:pt idx="45597">
                  <c:v>109.07739485884596</c:v>
                </c:pt>
                <c:pt idx="45598">
                  <c:v>109.0745648826741</c:v>
                </c:pt>
                <c:pt idx="45599">
                  <c:v>109.06910094914527</c:v>
                </c:pt>
                <c:pt idx="45600">
                  <c:v>109.06363572176525</c:v>
                </c:pt>
                <c:pt idx="45601">
                  <c:v>109.05817049438524</c:v>
                </c:pt>
                <c:pt idx="45602">
                  <c:v>109.05270656085639</c:v>
                </c:pt>
                <c:pt idx="45603">
                  <c:v>109.04723615807167</c:v>
                </c:pt>
                <c:pt idx="45604">
                  <c:v>109.04177093069164</c:v>
                </c:pt>
                <c:pt idx="45605">
                  <c:v>109.03630699716281</c:v>
                </c:pt>
                <c:pt idx="45606">
                  <c:v>109.0308417697828</c:v>
                </c:pt>
                <c:pt idx="45607">
                  <c:v>109.02537654240278</c:v>
                </c:pt>
                <c:pt idx="45608">
                  <c:v>109.01991260887394</c:v>
                </c:pt>
                <c:pt idx="45609">
                  <c:v>109.01444738149392</c:v>
                </c:pt>
                <c:pt idx="45610">
                  <c:v>109.00898215411391</c:v>
                </c:pt>
                <c:pt idx="45611">
                  <c:v>109.00351822058508</c:v>
                </c:pt>
                <c:pt idx="45612">
                  <c:v>108.99805299320506</c:v>
                </c:pt>
                <c:pt idx="45613">
                  <c:v>108.99258776582504</c:v>
                </c:pt>
                <c:pt idx="45614">
                  <c:v>108.98712383229621</c:v>
                </c:pt>
                <c:pt idx="45615">
                  <c:v>108.98165860491619</c:v>
                </c:pt>
                <c:pt idx="45616">
                  <c:v>108.97618820213145</c:v>
                </c:pt>
                <c:pt idx="45617">
                  <c:v>108.97088599999999</c:v>
                </c:pt>
                <c:pt idx="45618">
                  <c:v>108.96821249940405</c:v>
                </c:pt>
                <c:pt idx="45619">
                  <c:v>108.89932260419647</c:v>
                </c:pt>
                <c:pt idx="45620">
                  <c:v>108.91384555083532</c:v>
                </c:pt>
                <c:pt idx="45621">
                  <c:v>108.86020688235294</c:v>
                </c:pt>
                <c:pt idx="45622">
                  <c:v>108.82850330805913</c:v>
                </c:pt>
                <c:pt idx="45623">
                  <c:v>108.85842355942721</c:v>
                </c:pt>
                <c:pt idx="45624">
                  <c:v>108.800849417818</c:v>
                </c:pt>
                <c:pt idx="45625">
                  <c:v>108.71606435423122</c:v>
                </c:pt>
                <c:pt idx="45626">
                  <c:v>108.69712835757666</c:v>
                </c:pt>
                <c:pt idx="45627">
                  <c:v>108.67110122436183</c:v>
                </c:pt>
                <c:pt idx="45628">
                  <c:v>108.64504327521848</c:v>
                </c:pt>
                <c:pt idx="45629">
                  <c:v>108.61900997881796</c:v>
                </c:pt>
                <c:pt idx="45630">
                  <c:v>108.59298284560313</c:v>
                </c:pt>
                <c:pt idx="45631">
                  <c:v>108.56694954920259</c:v>
                </c:pt>
                <c:pt idx="45632">
                  <c:v>108.54091625280206</c:v>
                </c:pt>
                <c:pt idx="45633">
                  <c:v>108.51488911958722</c:v>
                </c:pt>
                <c:pt idx="45634">
                  <c:v>108.4888558231867</c:v>
                </c:pt>
                <c:pt idx="45635">
                  <c:v>108.46282252678616</c:v>
                </c:pt>
                <c:pt idx="45636">
                  <c:v>108.43679539357133</c:v>
                </c:pt>
                <c:pt idx="45637">
                  <c:v>108.41076209717079</c:v>
                </c:pt>
                <c:pt idx="45638">
                  <c:v>108.38472880077026</c:v>
                </c:pt>
                <c:pt idx="45639">
                  <c:v>108.35870166755542</c:v>
                </c:pt>
                <c:pt idx="45640">
                  <c:v>108.3326683711549</c:v>
                </c:pt>
                <c:pt idx="45641">
                  <c:v>108.30661042201156</c:v>
                </c:pt>
                <c:pt idx="45642">
                  <c:v>108.28057712561102</c:v>
                </c:pt>
                <c:pt idx="45643">
                  <c:v>108.25454999239619</c:v>
                </c:pt>
                <c:pt idx="45644">
                  <c:v>108.22851669599565</c:v>
                </c:pt>
                <c:pt idx="45645">
                  <c:v>108.20248339959512</c:v>
                </c:pt>
                <c:pt idx="45646">
                  <c:v>108.17645626638028</c:v>
                </c:pt>
                <c:pt idx="45647">
                  <c:v>108.15042296997976</c:v>
                </c:pt>
                <c:pt idx="45648">
                  <c:v>108.12438967357923</c:v>
                </c:pt>
                <c:pt idx="45649">
                  <c:v>108.09836254036439</c:v>
                </c:pt>
                <c:pt idx="45650">
                  <c:v>108.07232924396386</c:v>
                </c:pt>
                <c:pt idx="45651">
                  <c:v>108.04629594756332</c:v>
                </c:pt>
                <c:pt idx="45652">
                  <c:v>108.0202688143485</c:v>
                </c:pt>
                <c:pt idx="45653">
                  <c:v>107.99421086520516</c:v>
                </c:pt>
                <c:pt idx="45654">
                  <c:v>107.96817756880462</c:v>
                </c:pt>
                <c:pt idx="45655">
                  <c:v>107.9421504355898</c:v>
                </c:pt>
                <c:pt idx="45656">
                  <c:v>107.91611713918925</c:v>
                </c:pt>
                <c:pt idx="45657">
                  <c:v>107.89008384278873</c:v>
                </c:pt>
                <c:pt idx="45658">
                  <c:v>107.86405670957389</c:v>
                </c:pt>
                <c:pt idx="45659">
                  <c:v>107.83802341317336</c:v>
                </c:pt>
                <c:pt idx="45660">
                  <c:v>107.81199011677282</c:v>
                </c:pt>
                <c:pt idx="45661">
                  <c:v>107.78596298355799</c:v>
                </c:pt>
                <c:pt idx="45662">
                  <c:v>107.75992968715745</c:v>
                </c:pt>
                <c:pt idx="45663">
                  <c:v>107.73389639075693</c:v>
                </c:pt>
                <c:pt idx="45664">
                  <c:v>107.70786925754209</c:v>
                </c:pt>
                <c:pt idx="45665">
                  <c:v>107.68183596114156</c:v>
                </c:pt>
                <c:pt idx="45666">
                  <c:v>107.65577801199822</c:v>
                </c:pt>
                <c:pt idx="45667">
                  <c:v>107.6297447155977</c:v>
                </c:pt>
                <c:pt idx="45668">
                  <c:v>107.60371758238286</c:v>
                </c:pt>
                <c:pt idx="45669">
                  <c:v>107.57768428598233</c:v>
                </c:pt>
                <c:pt idx="45670">
                  <c:v>107.55165098958179</c:v>
                </c:pt>
                <c:pt idx="45671">
                  <c:v>107.52562385636696</c:v>
                </c:pt>
                <c:pt idx="45672">
                  <c:v>107.49959055996642</c:v>
                </c:pt>
                <c:pt idx="45673">
                  <c:v>107.47355726356589</c:v>
                </c:pt>
                <c:pt idx="45674">
                  <c:v>107.451302</c:v>
                </c:pt>
                <c:pt idx="45675">
                  <c:v>107.44853351847438</c:v>
                </c:pt>
                <c:pt idx="45676">
                  <c:v>107.43031793252266</c:v>
                </c:pt>
                <c:pt idx="45677">
                  <c:v>107.4121050219361</c:v>
                </c:pt>
                <c:pt idx="45678">
                  <c:v>107.39387596400476</c:v>
                </c:pt>
                <c:pt idx="45679">
                  <c:v>107.37566113042442</c:v>
                </c:pt>
                <c:pt idx="45680">
                  <c:v>107.36427894849786</c:v>
                </c:pt>
                <c:pt idx="45681">
                  <c:v>107.3824964953516</c:v>
                </c:pt>
                <c:pt idx="45682">
                  <c:v>107.39337058059132</c:v>
                </c:pt>
                <c:pt idx="45683">
                  <c:v>107.35617859036719</c:v>
                </c:pt>
                <c:pt idx="45684">
                  <c:v>107.28611577825464</c:v>
                </c:pt>
                <c:pt idx="45685">
                  <c:v>107.33466636829559</c:v>
                </c:pt>
                <c:pt idx="45686">
                  <c:v>107.28433961209964</c:v>
                </c:pt>
                <c:pt idx="45687">
                  <c:v>107.27014980172852</c:v>
                </c:pt>
                <c:pt idx="45688">
                  <c:v>107.2428754086404</c:v>
                </c:pt>
                <c:pt idx="45689">
                  <c:v>107.24261550432129</c:v>
                </c:pt>
                <c:pt idx="45690">
                  <c:v>107.2423396095577</c:v>
                </c:pt>
                <c:pt idx="45691">
                  <c:v>107.24982137738246</c:v>
                </c:pt>
                <c:pt idx="45692">
                  <c:v>107.24928275317743</c:v>
                </c:pt>
                <c:pt idx="45693">
                  <c:v>107.198059</c:v>
                </c:pt>
                <c:pt idx="45694">
                  <c:v>107.19932519549876</c:v>
                </c:pt>
                <c:pt idx="45695">
                  <c:v>107.20296852641617</c:v>
                </c:pt>
                <c:pt idx="45696">
                  <c:v>107.2066109948026</c:v>
                </c:pt>
                <c:pt idx="45697">
                  <c:v>107.21025432572002</c:v>
                </c:pt>
                <c:pt idx="45698">
                  <c:v>107.21389765663743</c:v>
                </c:pt>
                <c:pt idx="45699">
                  <c:v>107.19525797567955</c:v>
                </c:pt>
                <c:pt idx="45700">
                  <c:v>107.17605263376252</c:v>
                </c:pt>
                <c:pt idx="45701">
                  <c:v>107.198059</c:v>
                </c:pt>
                <c:pt idx="45702">
                  <c:v>107.198059</c:v>
                </c:pt>
                <c:pt idx="45703">
                  <c:v>107.20554648307106</c:v>
                </c:pt>
                <c:pt idx="45704">
                  <c:v>107.19329063757749</c:v>
                </c:pt>
                <c:pt idx="45705">
                  <c:v>107.1928327079857</c:v>
                </c:pt>
                <c:pt idx="45706">
                  <c:v>107.24210503290415</c:v>
                </c:pt>
                <c:pt idx="45707">
                  <c:v>107.25232699999999</c:v>
                </c:pt>
                <c:pt idx="45708">
                  <c:v>107.24989047312246</c:v>
                </c:pt>
                <c:pt idx="45709">
                  <c:v>107.24442478563935</c:v>
                </c:pt>
                <c:pt idx="45710">
                  <c:v>107.23895909815624</c:v>
                </c:pt>
                <c:pt idx="45711">
                  <c:v>107.23349470463323</c:v>
                </c:pt>
                <c:pt idx="45712">
                  <c:v>107.22802901715012</c:v>
                </c:pt>
                <c:pt idx="45713">
                  <c:v>107.22256332966701</c:v>
                </c:pt>
                <c:pt idx="45714">
                  <c:v>107.217098936144</c:v>
                </c:pt>
                <c:pt idx="45715">
                  <c:v>107.21163324866089</c:v>
                </c:pt>
                <c:pt idx="45716">
                  <c:v>107.20616238533735</c:v>
                </c:pt>
                <c:pt idx="45717">
                  <c:v>107.20069669785424</c:v>
                </c:pt>
                <c:pt idx="45718">
                  <c:v>107.19523230433124</c:v>
                </c:pt>
                <c:pt idx="45719">
                  <c:v>107.18976661684812</c:v>
                </c:pt>
                <c:pt idx="45720">
                  <c:v>107.18430092936501</c:v>
                </c:pt>
                <c:pt idx="45721">
                  <c:v>107.17883653584201</c:v>
                </c:pt>
                <c:pt idx="45722">
                  <c:v>107.17337084835889</c:v>
                </c:pt>
                <c:pt idx="45723">
                  <c:v>107.16790516087578</c:v>
                </c:pt>
                <c:pt idx="45724">
                  <c:v>107.16244076735278</c:v>
                </c:pt>
                <c:pt idx="45725">
                  <c:v>107.15697507986965</c:v>
                </c:pt>
                <c:pt idx="45726">
                  <c:v>107.15150939238654</c:v>
                </c:pt>
                <c:pt idx="45727">
                  <c:v>107.14604499886354</c:v>
                </c:pt>
                <c:pt idx="45728">
                  <c:v>107.14057413554001</c:v>
                </c:pt>
                <c:pt idx="45729">
                  <c:v>107.1351084480569</c:v>
                </c:pt>
                <c:pt idx="45730">
                  <c:v>107.12964405453388</c:v>
                </c:pt>
                <c:pt idx="45731">
                  <c:v>107.12417836705077</c:v>
                </c:pt>
                <c:pt idx="45732">
                  <c:v>107.11871267956766</c:v>
                </c:pt>
                <c:pt idx="45733">
                  <c:v>107.11324828604465</c:v>
                </c:pt>
                <c:pt idx="45734">
                  <c:v>107.10778259856154</c:v>
                </c:pt>
                <c:pt idx="45735">
                  <c:v>107.10231691107843</c:v>
                </c:pt>
                <c:pt idx="45736">
                  <c:v>107.09685251755543</c:v>
                </c:pt>
                <c:pt idx="45737">
                  <c:v>107.09138683007231</c:v>
                </c:pt>
                <c:pt idx="45738">
                  <c:v>107.089508</c:v>
                </c:pt>
                <c:pt idx="45739">
                  <c:v>107.06534553481164</c:v>
                </c:pt>
                <c:pt idx="45740">
                  <c:v>107.05332900000001</c:v>
                </c:pt>
                <c:pt idx="45741">
                  <c:v>107.05332900000001</c:v>
                </c:pt>
                <c:pt idx="45742">
                  <c:v>107.06581170386266</c:v>
                </c:pt>
                <c:pt idx="45743">
                  <c:v>107.03359702479733</c:v>
                </c:pt>
                <c:pt idx="45744">
                  <c:v>107.05535204982122</c:v>
                </c:pt>
                <c:pt idx="45745">
                  <c:v>107.04569516165952</c:v>
                </c:pt>
                <c:pt idx="45746">
                  <c:v>107.04822664258465</c:v>
                </c:pt>
                <c:pt idx="45747">
                  <c:v>107.04644861863665</c:v>
                </c:pt>
                <c:pt idx="45748">
                  <c:v>107.03689165353346</c:v>
                </c:pt>
                <c:pt idx="45749">
                  <c:v>106.99004254554124</c:v>
                </c:pt>
                <c:pt idx="45750">
                  <c:v>106.99618227923627</c:v>
                </c:pt>
                <c:pt idx="45751">
                  <c:v>106.92235241988554</c:v>
                </c:pt>
                <c:pt idx="45752">
                  <c:v>106.97040880852583</c:v>
                </c:pt>
                <c:pt idx="45753">
                  <c:v>106.94975876133651</c:v>
                </c:pt>
                <c:pt idx="45754">
                  <c:v>106.91331637219838</c:v>
                </c:pt>
                <c:pt idx="45755">
                  <c:v>106.97199414884496</c:v>
                </c:pt>
                <c:pt idx="45756">
                  <c:v>106.94902943109204</c:v>
                </c:pt>
                <c:pt idx="45757">
                  <c:v>106.944794</c:v>
                </c:pt>
                <c:pt idx="45758">
                  <c:v>106.94840334417697</c:v>
                </c:pt>
                <c:pt idx="45759">
                  <c:v>106.95245163674294</c:v>
                </c:pt>
                <c:pt idx="45760">
                  <c:v>106.95649992930892</c:v>
                </c:pt>
                <c:pt idx="45761">
                  <c:v>106.96054726347231</c:v>
                </c:pt>
                <c:pt idx="45762">
                  <c:v>106.96459555603828</c:v>
                </c:pt>
                <c:pt idx="45763">
                  <c:v>106.96864384860426</c:v>
                </c:pt>
                <c:pt idx="45764">
                  <c:v>106.97269118276765</c:v>
                </c:pt>
                <c:pt idx="45765">
                  <c:v>106.97673947533362</c:v>
                </c:pt>
                <c:pt idx="45766">
                  <c:v>106.98079160150998</c:v>
                </c:pt>
                <c:pt idx="45767">
                  <c:v>106.98483989407596</c:v>
                </c:pt>
                <c:pt idx="45768">
                  <c:v>106.98888722823935</c:v>
                </c:pt>
                <c:pt idx="45769">
                  <c:v>106.99293552080532</c:v>
                </c:pt>
                <c:pt idx="45770">
                  <c:v>106.9969838133713</c:v>
                </c:pt>
                <c:pt idx="45771">
                  <c:v>107.00103114753469</c:v>
                </c:pt>
                <c:pt idx="45772">
                  <c:v>107.00507944010066</c:v>
                </c:pt>
                <c:pt idx="45773">
                  <c:v>107.00912773266664</c:v>
                </c:pt>
                <c:pt idx="45774">
                  <c:v>107.01317506683003</c:v>
                </c:pt>
                <c:pt idx="45775">
                  <c:v>107.017223359396</c:v>
                </c:pt>
                <c:pt idx="45776">
                  <c:v>107.02127165196198</c:v>
                </c:pt>
                <c:pt idx="45777">
                  <c:v>107.02531898612537</c:v>
                </c:pt>
                <c:pt idx="45778">
                  <c:v>107.02937111230173</c:v>
                </c:pt>
                <c:pt idx="45779">
                  <c:v>107.03341940486771</c:v>
                </c:pt>
                <c:pt idx="45780">
                  <c:v>107.03746673903109</c:v>
                </c:pt>
                <c:pt idx="45781">
                  <c:v>107.04151503159707</c:v>
                </c:pt>
                <c:pt idx="45782">
                  <c:v>107.04556332416306</c:v>
                </c:pt>
                <c:pt idx="45783">
                  <c:v>107.04961065832643</c:v>
                </c:pt>
                <c:pt idx="45784">
                  <c:v>107.05365895089241</c:v>
                </c:pt>
                <c:pt idx="45785">
                  <c:v>107.0577072434584</c:v>
                </c:pt>
                <c:pt idx="45786">
                  <c:v>107.06175457762177</c:v>
                </c:pt>
                <c:pt idx="45787">
                  <c:v>107.06580287018775</c:v>
                </c:pt>
                <c:pt idx="45788">
                  <c:v>107.06985116275374</c:v>
                </c:pt>
                <c:pt idx="45789">
                  <c:v>107.07389849691711</c:v>
                </c:pt>
                <c:pt idx="45790">
                  <c:v>107.07794678948309</c:v>
                </c:pt>
                <c:pt idx="45791">
                  <c:v>107.08199891565945</c:v>
                </c:pt>
                <c:pt idx="45792">
                  <c:v>107.08604720822544</c:v>
                </c:pt>
                <c:pt idx="45793">
                  <c:v>107.089508</c:v>
                </c:pt>
                <c:pt idx="45794">
                  <c:v>107.08676057677634</c:v>
                </c:pt>
                <c:pt idx="45795">
                  <c:v>107.07717812315036</c:v>
                </c:pt>
                <c:pt idx="45796">
                  <c:v>107.11363545970434</c:v>
                </c:pt>
                <c:pt idx="45797">
                  <c:v>107.13434145844249</c:v>
                </c:pt>
                <c:pt idx="45798">
                  <c:v>107.09928660143197</c:v>
                </c:pt>
                <c:pt idx="45799">
                  <c:v>107.15737379113018</c:v>
                </c:pt>
                <c:pt idx="45800">
                  <c:v>107.20909730364373</c:v>
                </c:pt>
                <c:pt idx="45801">
                  <c:v>107.18359392989986</c:v>
                </c:pt>
                <c:pt idx="45802">
                  <c:v>107.19852542391575</c:v>
                </c:pt>
                <c:pt idx="45803">
                  <c:v>107.20078693803939</c:v>
                </c:pt>
                <c:pt idx="45804">
                  <c:v>107.20304631260376</c:v>
                </c:pt>
                <c:pt idx="45805">
                  <c:v>107.20530515227833</c:v>
                </c:pt>
                <c:pt idx="45806">
                  <c:v>107.2075645268427</c:v>
                </c:pt>
                <c:pt idx="45807">
                  <c:v>107.20982390140708</c:v>
                </c:pt>
                <c:pt idx="45808">
                  <c:v>107.21208274108164</c:v>
                </c:pt>
                <c:pt idx="45809">
                  <c:v>107.21434211564603</c:v>
                </c:pt>
                <c:pt idx="45810">
                  <c:v>107.21660149021041</c:v>
                </c:pt>
                <c:pt idx="45811">
                  <c:v>107.21886032988498</c:v>
                </c:pt>
                <c:pt idx="45812">
                  <c:v>107.22111970444935</c:v>
                </c:pt>
                <c:pt idx="45813">
                  <c:v>107.22337907901374</c:v>
                </c:pt>
                <c:pt idx="45814">
                  <c:v>107.22563791868831</c:v>
                </c:pt>
                <c:pt idx="45815">
                  <c:v>107.22789729325268</c:v>
                </c:pt>
                <c:pt idx="45816">
                  <c:v>107.23015880737631</c:v>
                </c:pt>
                <c:pt idx="45817">
                  <c:v>107.23241818194069</c:v>
                </c:pt>
                <c:pt idx="45818">
                  <c:v>107.23467702161525</c:v>
                </c:pt>
                <c:pt idx="45819">
                  <c:v>107.23693639617963</c:v>
                </c:pt>
                <c:pt idx="45820">
                  <c:v>107.239195770744</c:v>
                </c:pt>
                <c:pt idx="45821">
                  <c:v>107.24145461041857</c:v>
                </c:pt>
                <c:pt idx="45822">
                  <c:v>107.24371398498296</c:v>
                </c:pt>
                <c:pt idx="45823">
                  <c:v>107.24597335954734</c:v>
                </c:pt>
                <c:pt idx="45824">
                  <c:v>107.2482321992219</c:v>
                </c:pt>
                <c:pt idx="45825">
                  <c:v>107.25049157378628</c:v>
                </c:pt>
                <c:pt idx="45826">
                  <c:v>107.25275041346084</c:v>
                </c:pt>
                <c:pt idx="45827">
                  <c:v>107.25500978802523</c:v>
                </c:pt>
                <c:pt idx="45828">
                  <c:v>107.25727130214885</c:v>
                </c:pt>
                <c:pt idx="45829">
                  <c:v>107.25953067671324</c:v>
                </c:pt>
                <c:pt idx="45830">
                  <c:v>107.26178951638781</c:v>
                </c:pt>
                <c:pt idx="45831">
                  <c:v>107.26404889095218</c:v>
                </c:pt>
                <c:pt idx="45832">
                  <c:v>107.26630826551656</c:v>
                </c:pt>
                <c:pt idx="45833">
                  <c:v>107.26856710519112</c:v>
                </c:pt>
                <c:pt idx="45834">
                  <c:v>107.27082647975551</c:v>
                </c:pt>
                <c:pt idx="45835">
                  <c:v>107.27308585431989</c:v>
                </c:pt>
                <c:pt idx="45836">
                  <c:v>107.27534469399446</c:v>
                </c:pt>
                <c:pt idx="45837">
                  <c:v>107.27760406855883</c:v>
                </c:pt>
                <c:pt idx="45838">
                  <c:v>107.2798634431232</c:v>
                </c:pt>
                <c:pt idx="45839">
                  <c:v>107.28212228279777</c:v>
                </c:pt>
                <c:pt idx="45840">
                  <c:v>107.28438165736216</c:v>
                </c:pt>
                <c:pt idx="45841">
                  <c:v>107.28664317148578</c:v>
                </c:pt>
                <c:pt idx="45842">
                  <c:v>107.28890254605017</c:v>
                </c:pt>
                <c:pt idx="45843">
                  <c:v>107.29116138572473</c:v>
                </c:pt>
                <c:pt idx="45844">
                  <c:v>107.29342076028911</c:v>
                </c:pt>
                <c:pt idx="45845">
                  <c:v>107.29568013485348</c:v>
                </c:pt>
                <c:pt idx="45846">
                  <c:v>107.29793897452805</c:v>
                </c:pt>
                <c:pt idx="45847">
                  <c:v>107.30019834909244</c:v>
                </c:pt>
                <c:pt idx="45848">
                  <c:v>107.30245718876701</c:v>
                </c:pt>
                <c:pt idx="45849">
                  <c:v>107.30471656333138</c:v>
                </c:pt>
                <c:pt idx="45850">
                  <c:v>107.30697593789576</c:v>
                </c:pt>
                <c:pt idx="45851">
                  <c:v>107.30923477757032</c:v>
                </c:pt>
                <c:pt idx="45852">
                  <c:v>107.3114941521347</c:v>
                </c:pt>
                <c:pt idx="45853">
                  <c:v>107.31375566625833</c:v>
                </c:pt>
                <c:pt idx="45854">
                  <c:v>107.31601504082271</c:v>
                </c:pt>
                <c:pt idx="45855">
                  <c:v>107.31827388049727</c:v>
                </c:pt>
                <c:pt idx="45856">
                  <c:v>107.32053325506166</c:v>
                </c:pt>
                <c:pt idx="45857">
                  <c:v>107.32279262962604</c:v>
                </c:pt>
                <c:pt idx="45858">
                  <c:v>107.31875784692419</c:v>
                </c:pt>
                <c:pt idx="45859">
                  <c:v>107.28232089198855</c:v>
                </c:pt>
                <c:pt idx="45860">
                  <c:v>107.25554809249105</c:v>
                </c:pt>
                <c:pt idx="45861">
                  <c:v>107.26038793609919</c:v>
                </c:pt>
                <c:pt idx="45862">
                  <c:v>107.21962021030043</c:v>
                </c:pt>
                <c:pt idx="45863">
                  <c:v>107.23063724910608</c:v>
                </c:pt>
                <c:pt idx="45864">
                  <c:v>107.21987038197425</c:v>
                </c:pt>
                <c:pt idx="45865">
                  <c:v>107.21882810753458</c:v>
                </c:pt>
                <c:pt idx="45866">
                  <c:v>107.16986496137339</c:v>
                </c:pt>
                <c:pt idx="45867">
                  <c:v>107.19667151477537</c:v>
                </c:pt>
                <c:pt idx="45868">
                  <c:v>107.19054889188757</c:v>
                </c:pt>
                <c:pt idx="45869">
                  <c:v>107.18442481917194</c:v>
                </c:pt>
                <c:pt idx="45870">
                  <c:v>107.17503783261803</c:v>
                </c:pt>
                <c:pt idx="45871">
                  <c:v>107.18709516448153</c:v>
                </c:pt>
                <c:pt idx="45872">
                  <c:v>107.25267174037182</c:v>
                </c:pt>
                <c:pt idx="45873">
                  <c:v>107.25388595103924</c:v>
                </c:pt>
                <c:pt idx="45874">
                  <c:v>107.2551004492299</c:v>
                </c:pt>
                <c:pt idx="45875">
                  <c:v>107.25631494742056</c:v>
                </c:pt>
                <c:pt idx="45876">
                  <c:v>107.25752915808798</c:v>
                </c:pt>
                <c:pt idx="45877">
                  <c:v>107.25874365627864</c:v>
                </c:pt>
                <c:pt idx="45878">
                  <c:v>107.25995930456229</c:v>
                </c:pt>
                <c:pt idx="45879">
                  <c:v>107.26117380275295</c:v>
                </c:pt>
                <c:pt idx="45880">
                  <c:v>107.26238801342036</c:v>
                </c:pt>
                <c:pt idx="45881">
                  <c:v>107.26360251161103</c:v>
                </c:pt>
                <c:pt idx="45882">
                  <c:v>107.26481700980169</c:v>
                </c:pt>
                <c:pt idx="45883">
                  <c:v>107.2660312204691</c:v>
                </c:pt>
                <c:pt idx="45884">
                  <c:v>107.26724571865977</c:v>
                </c:pt>
                <c:pt idx="45885">
                  <c:v>107.26846021685043</c:v>
                </c:pt>
                <c:pt idx="45886">
                  <c:v>107.26967442751784</c:v>
                </c:pt>
                <c:pt idx="45887">
                  <c:v>107.2708889257085</c:v>
                </c:pt>
                <c:pt idx="45888">
                  <c:v>107.27210342389917</c:v>
                </c:pt>
                <c:pt idx="45889">
                  <c:v>107.27331763456658</c:v>
                </c:pt>
                <c:pt idx="45890">
                  <c:v>107.27453213275724</c:v>
                </c:pt>
                <c:pt idx="45891">
                  <c:v>107.27574778104088</c:v>
                </c:pt>
                <c:pt idx="45892">
                  <c:v>107.2769619917083</c:v>
                </c:pt>
                <c:pt idx="45893">
                  <c:v>107.27817648989895</c:v>
                </c:pt>
                <c:pt idx="45894">
                  <c:v>107.27939098808962</c:v>
                </c:pt>
                <c:pt idx="45895">
                  <c:v>107.28060519875704</c:v>
                </c:pt>
                <c:pt idx="45896">
                  <c:v>107.28181969694769</c:v>
                </c:pt>
                <c:pt idx="45897">
                  <c:v>107.28303419513836</c:v>
                </c:pt>
                <c:pt idx="45898">
                  <c:v>107.28424840580578</c:v>
                </c:pt>
                <c:pt idx="45899">
                  <c:v>107.28546290399643</c:v>
                </c:pt>
                <c:pt idx="45900">
                  <c:v>107.2866774021871</c:v>
                </c:pt>
                <c:pt idx="45901">
                  <c:v>107.28789161285451</c:v>
                </c:pt>
                <c:pt idx="45902">
                  <c:v>107.28910611104517</c:v>
                </c:pt>
                <c:pt idx="45903">
                  <c:v>107.29032175932882</c:v>
                </c:pt>
                <c:pt idx="45904">
                  <c:v>107.29153625751948</c:v>
                </c:pt>
                <c:pt idx="45905">
                  <c:v>107.2927504681869</c:v>
                </c:pt>
                <c:pt idx="45906">
                  <c:v>107.29396496637756</c:v>
                </c:pt>
                <c:pt idx="45907">
                  <c:v>107.29517946456822</c:v>
                </c:pt>
                <c:pt idx="45908">
                  <c:v>107.29639367523563</c:v>
                </c:pt>
                <c:pt idx="45909">
                  <c:v>107.2976081734263</c:v>
                </c:pt>
                <c:pt idx="45910">
                  <c:v>107.29882267161696</c:v>
                </c:pt>
                <c:pt idx="45911">
                  <c:v>107.30003688228437</c:v>
                </c:pt>
                <c:pt idx="45912">
                  <c:v>107.30125138047504</c:v>
                </c:pt>
                <c:pt idx="45913">
                  <c:v>107.3024658786657</c:v>
                </c:pt>
                <c:pt idx="45914">
                  <c:v>107.30368008933311</c:v>
                </c:pt>
                <c:pt idx="45915">
                  <c:v>107.30489458752378</c:v>
                </c:pt>
                <c:pt idx="45916">
                  <c:v>107.30611023580742</c:v>
                </c:pt>
                <c:pt idx="45917">
                  <c:v>107.2847151137068</c:v>
                </c:pt>
                <c:pt idx="45918">
                  <c:v>107.32575386409155</c:v>
                </c:pt>
                <c:pt idx="45919">
                  <c:v>107.3496656609442</c:v>
                </c:pt>
                <c:pt idx="45920">
                  <c:v>107.34277299999999</c:v>
                </c:pt>
                <c:pt idx="45921">
                  <c:v>107.34277299999999</c:v>
                </c:pt>
                <c:pt idx="45922">
                  <c:v>107.34277299999999</c:v>
                </c:pt>
                <c:pt idx="45923">
                  <c:v>107.37787769337149</c:v>
                </c:pt>
                <c:pt idx="45924">
                  <c:v>107.46801506245531</c:v>
                </c:pt>
                <c:pt idx="45925">
                  <c:v>107.48167798712446</c:v>
                </c:pt>
                <c:pt idx="45926">
                  <c:v>107.43315527539342</c:v>
                </c:pt>
                <c:pt idx="45927">
                  <c:v>107.43953843480334</c:v>
                </c:pt>
                <c:pt idx="45928">
                  <c:v>107.46367032808774</c:v>
                </c:pt>
                <c:pt idx="45929">
                  <c:v>107.49437319742489</c:v>
                </c:pt>
                <c:pt idx="45930">
                  <c:v>107.5089772421088</c:v>
                </c:pt>
                <c:pt idx="45931">
                  <c:v>107.51387933949765</c:v>
                </c:pt>
                <c:pt idx="45932">
                  <c:v>107.5187814368865</c:v>
                </c:pt>
                <c:pt idx="45933">
                  <c:v>107.52368237374094</c:v>
                </c:pt>
                <c:pt idx="45934">
                  <c:v>107.52858447112979</c:v>
                </c:pt>
                <c:pt idx="45935">
                  <c:v>107.53348656851863</c:v>
                </c:pt>
                <c:pt idx="45936">
                  <c:v>107.53838750537307</c:v>
                </c:pt>
                <c:pt idx="45937">
                  <c:v>107.54328960276192</c:v>
                </c:pt>
                <c:pt idx="45938">
                  <c:v>107.54819170015077</c:v>
                </c:pt>
                <c:pt idx="45939">
                  <c:v>107.55309263700519</c:v>
                </c:pt>
                <c:pt idx="45940">
                  <c:v>107.55799473439404</c:v>
                </c:pt>
                <c:pt idx="45941">
                  <c:v>107.56290147392056</c:v>
                </c:pt>
                <c:pt idx="45942">
                  <c:v>107.567802410775</c:v>
                </c:pt>
                <c:pt idx="45943">
                  <c:v>107.57270450816385</c:v>
                </c:pt>
                <c:pt idx="45944">
                  <c:v>107.5776066055527</c:v>
                </c:pt>
                <c:pt idx="45945">
                  <c:v>107.58326513915198</c:v>
                </c:pt>
                <c:pt idx="45946">
                  <c:v>107.58898068052919</c:v>
                </c:pt>
                <c:pt idx="45947">
                  <c:v>107.5946962219064</c:v>
                </c:pt>
                <c:pt idx="45948">
                  <c:v>107.6004104101725</c:v>
                </c:pt>
                <c:pt idx="45949">
                  <c:v>107.60612595154971</c:v>
                </c:pt>
                <c:pt idx="45950">
                  <c:v>107.61184149292693</c:v>
                </c:pt>
                <c:pt idx="45951">
                  <c:v>107.61755568119302</c:v>
                </c:pt>
                <c:pt idx="45952">
                  <c:v>107.62327122257024</c:v>
                </c:pt>
                <c:pt idx="45953">
                  <c:v>107.62899217639193</c:v>
                </c:pt>
                <c:pt idx="45954">
                  <c:v>107.63470771776915</c:v>
                </c:pt>
                <c:pt idx="45955">
                  <c:v>107.64042190603524</c:v>
                </c:pt>
                <c:pt idx="45956">
                  <c:v>107.64613744741246</c:v>
                </c:pt>
                <c:pt idx="45957">
                  <c:v>107.65185298878967</c:v>
                </c:pt>
                <c:pt idx="45958">
                  <c:v>107.65756717705577</c:v>
                </c:pt>
                <c:pt idx="45959">
                  <c:v>107.66328271843298</c:v>
                </c:pt>
                <c:pt idx="45960">
                  <c:v>107.66899825981019</c:v>
                </c:pt>
                <c:pt idx="45961">
                  <c:v>107.67471244807629</c:v>
                </c:pt>
                <c:pt idx="45962">
                  <c:v>107.68042798945351</c:v>
                </c:pt>
                <c:pt idx="45963">
                  <c:v>107.68614353083072</c:v>
                </c:pt>
                <c:pt idx="45964">
                  <c:v>107.69185771909682</c:v>
                </c:pt>
                <c:pt idx="45965">
                  <c:v>107.69757326047403</c:v>
                </c:pt>
                <c:pt idx="45966">
                  <c:v>107.70329421429572</c:v>
                </c:pt>
                <c:pt idx="45967">
                  <c:v>107.70900840256182</c:v>
                </c:pt>
                <c:pt idx="45968">
                  <c:v>107.71472394393903</c:v>
                </c:pt>
                <c:pt idx="45969">
                  <c:v>107.72043948531625</c:v>
                </c:pt>
                <c:pt idx="45970">
                  <c:v>107.72615367358235</c:v>
                </c:pt>
                <c:pt idx="45971">
                  <c:v>107.73186921495956</c:v>
                </c:pt>
                <c:pt idx="45972">
                  <c:v>107.73758475633677</c:v>
                </c:pt>
                <c:pt idx="45973">
                  <c:v>107.74329894460287</c:v>
                </c:pt>
                <c:pt idx="45974">
                  <c:v>107.74901448598008</c:v>
                </c:pt>
                <c:pt idx="45975">
                  <c:v>107.7547300273573</c:v>
                </c:pt>
                <c:pt idx="45976">
                  <c:v>107.76044421562339</c:v>
                </c:pt>
                <c:pt idx="45977">
                  <c:v>107.76615975700061</c:v>
                </c:pt>
                <c:pt idx="45978">
                  <c:v>107.7718807108223</c:v>
                </c:pt>
                <c:pt idx="45979">
                  <c:v>107.77759625219952</c:v>
                </c:pt>
                <c:pt idx="45980">
                  <c:v>107.78331044046561</c:v>
                </c:pt>
                <c:pt idx="45981">
                  <c:v>107.78902598184283</c:v>
                </c:pt>
                <c:pt idx="45982">
                  <c:v>107.79474152322004</c:v>
                </c:pt>
                <c:pt idx="45983">
                  <c:v>107.80045571148614</c:v>
                </c:pt>
                <c:pt idx="45984">
                  <c:v>107.80617125286335</c:v>
                </c:pt>
                <c:pt idx="45985">
                  <c:v>107.81188679424056</c:v>
                </c:pt>
                <c:pt idx="45986">
                  <c:v>107.81760098250666</c:v>
                </c:pt>
                <c:pt idx="45987">
                  <c:v>107.82331652388388</c:v>
                </c:pt>
                <c:pt idx="45988">
                  <c:v>107.82903206526109</c:v>
                </c:pt>
                <c:pt idx="45989">
                  <c:v>107.83474625352719</c:v>
                </c:pt>
                <c:pt idx="45990">
                  <c:v>107.8404617949044</c:v>
                </c:pt>
                <c:pt idx="45991">
                  <c:v>107.84618274872609</c:v>
                </c:pt>
                <c:pt idx="45992">
                  <c:v>107.85189693699219</c:v>
                </c:pt>
                <c:pt idx="45993">
                  <c:v>107.8576124783694</c:v>
                </c:pt>
                <c:pt idx="45994">
                  <c:v>107.86332801974662</c:v>
                </c:pt>
                <c:pt idx="45995">
                  <c:v>107.87266519313305</c:v>
                </c:pt>
                <c:pt idx="45996">
                  <c:v>107.89628989058403</c:v>
                </c:pt>
                <c:pt idx="45997">
                  <c:v>107.91058636599905</c:v>
                </c:pt>
                <c:pt idx="45998">
                  <c:v>107.89680360334128</c:v>
                </c:pt>
                <c:pt idx="45999">
                  <c:v>107.91005673065015</c:v>
                </c:pt>
                <c:pt idx="46000">
                  <c:v>107.8973017546495</c:v>
                </c:pt>
                <c:pt idx="46001">
                  <c:v>107.93374211455847</c:v>
                </c:pt>
                <c:pt idx="46002">
                  <c:v>107.957832</c:v>
                </c:pt>
                <c:pt idx="46003">
                  <c:v>107.95151917616209</c:v>
                </c:pt>
                <c:pt idx="46004">
                  <c:v>107.94477895199377</c:v>
                </c:pt>
                <c:pt idx="46005">
                  <c:v>107.95902330917373</c:v>
                </c:pt>
                <c:pt idx="46006">
                  <c:v>107.97327103939588</c:v>
                </c:pt>
                <c:pt idx="46007">
                  <c:v>107.98751876961803</c:v>
                </c:pt>
                <c:pt idx="46008">
                  <c:v>108.001763126798</c:v>
                </c:pt>
                <c:pt idx="46009">
                  <c:v>108.01601085702015</c:v>
                </c:pt>
                <c:pt idx="46010">
                  <c:v>108.03025858724229</c:v>
                </c:pt>
                <c:pt idx="46011">
                  <c:v>108.04450294442225</c:v>
                </c:pt>
                <c:pt idx="46012">
                  <c:v>108.0587506746444</c:v>
                </c:pt>
                <c:pt idx="46013">
                  <c:v>108.07299840486655</c:v>
                </c:pt>
                <c:pt idx="46014">
                  <c:v>108.08724276204651</c:v>
                </c:pt>
                <c:pt idx="46015">
                  <c:v>108.10149049226867</c:v>
                </c:pt>
                <c:pt idx="46016">
                  <c:v>108.11575171465958</c:v>
                </c:pt>
                <c:pt idx="46017">
                  <c:v>108.12999607183954</c:v>
                </c:pt>
                <c:pt idx="46018">
                  <c:v>108.14424380206169</c:v>
                </c:pt>
                <c:pt idx="46019">
                  <c:v>108.15849153228385</c:v>
                </c:pt>
                <c:pt idx="46020">
                  <c:v>108.17273588946381</c:v>
                </c:pt>
                <c:pt idx="46021">
                  <c:v>108.18698361968595</c:v>
                </c:pt>
                <c:pt idx="46022">
                  <c:v>108.2012313499081</c:v>
                </c:pt>
                <c:pt idx="46023">
                  <c:v>108.21547570708806</c:v>
                </c:pt>
                <c:pt idx="46024">
                  <c:v>108.22972343731021</c:v>
                </c:pt>
                <c:pt idx="46025">
                  <c:v>108.24397116753237</c:v>
                </c:pt>
                <c:pt idx="46026">
                  <c:v>108.25821552471233</c:v>
                </c:pt>
                <c:pt idx="46027">
                  <c:v>108.27246325493448</c:v>
                </c:pt>
                <c:pt idx="46028">
                  <c:v>108.28672447732539</c:v>
                </c:pt>
                <c:pt idx="46029">
                  <c:v>108.30097220754755</c:v>
                </c:pt>
                <c:pt idx="46030">
                  <c:v>108.31521656472751</c:v>
                </c:pt>
                <c:pt idx="46031">
                  <c:v>108.32946429494966</c:v>
                </c:pt>
                <c:pt idx="46032">
                  <c:v>108.34371202517181</c:v>
                </c:pt>
                <c:pt idx="46033">
                  <c:v>108.35795638235176</c:v>
                </c:pt>
                <c:pt idx="46034">
                  <c:v>108.37220411257391</c:v>
                </c:pt>
                <c:pt idx="46035">
                  <c:v>108.38645184279606</c:v>
                </c:pt>
                <c:pt idx="46036">
                  <c:v>108.40069619997603</c:v>
                </c:pt>
                <c:pt idx="46037">
                  <c:v>108.41494393019818</c:v>
                </c:pt>
                <c:pt idx="46038">
                  <c:v>108.42919166042033</c:v>
                </c:pt>
                <c:pt idx="46039">
                  <c:v>108.44343601760028</c:v>
                </c:pt>
                <c:pt idx="46040">
                  <c:v>108.43166975089393</c:v>
                </c:pt>
                <c:pt idx="46041">
                  <c:v>108.5313730538865</c:v>
                </c:pt>
                <c:pt idx="46042">
                  <c:v>108.58454942918455</c:v>
                </c:pt>
                <c:pt idx="46043">
                  <c:v>108.56099682526818</c:v>
                </c:pt>
                <c:pt idx="46044">
                  <c:v>108.61530181688126</c:v>
                </c:pt>
                <c:pt idx="46045">
                  <c:v>108.59668062136386</c:v>
                </c:pt>
                <c:pt idx="46046">
                  <c:v>108.62174083194279</c:v>
                </c:pt>
                <c:pt idx="46047">
                  <c:v>108.68918035479257</c:v>
                </c:pt>
                <c:pt idx="46048">
                  <c:v>108.66827865784454</c:v>
                </c:pt>
                <c:pt idx="46049">
                  <c:v>108.67659748168562</c:v>
                </c:pt>
                <c:pt idx="46050">
                  <c:v>108.6919122067445</c:v>
                </c:pt>
                <c:pt idx="46051">
                  <c:v>108.70722330615824</c:v>
                </c:pt>
                <c:pt idx="46052">
                  <c:v>108.72253803121711</c:v>
                </c:pt>
                <c:pt idx="46053">
                  <c:v>108.74340896518837</c:v>
                </c:pt>
                <c:pt idx="46054">
                  <c:v>108.78728233357177</c:v>
                </c:pt>
                <c:pt idx="46055">
                  <c:v>108.76906877115614</c:v>
                </c:pt>
                <c:pt idx="46056">
                  <c:v>108.77147427134001</c:v>
                </c:pt>
                <c:pt idx="46057">
                  <c:v>108.862335</c:v>
                </c:pt>
                <c:pt idx="46058">
                  <c:v>108.87513918836433</c:v>
                </c:pt>
                <c:pt idx="46059">
                  <c:v>108.92472113563767</c:v>
                </c:pt>
                <c:pt idx="46060">
                  <c:v>108.88612998370334</c:v>
                </c:pt>
                <c:pt idx="46061">
                  <c:v>108.91612848704823</c:v>
                </c:pt>
                <c:pt idx="46062">
                  <c:v>108.94613409399324</c:v>
                </c:pt>
                <c:pt idx="46063">
                  <c:v>108.97613970093825</c:v>
                </c:pt>
                <c:pt idx="46064">
                  <c:v>109.00613820428312</c:v>
                </c:pt>
                <c:pt idx="46065">
                  <c:v>109.03614381122813</c:v>
                </c:pt>
                <c:pt idx="46066">
                  <c:v>109.06617783257366</c:v>
                </c:pt>
                <c:pt idx="46067">
                  <c:v>109.09617633591854</c:v>
                </c:pt>
                <c:pt idx="46068">
                  <c:v>109.12618194286355</c:v>
                </c:pt>
                <c:pt idx="46069">
                  <c:v>109.15618754980856</c:v>
                </c:pt>
                <c:pt idx="46070">
                  <c:v>109.18618605315345</c:v>
                </c:pt>
                <c:pt idx="46071">
                  <c:v>109.21619166009846</c:v>
                </c:pt>
                <c:pt idx="46072">
                  <c:v>109.24619726704346</c:v>
                </c:pt>
                <c:pt idx="46073">
                  <c:v>109.27619577038834</c:v>
                </c:pt>
                <c:pt idx="46074">
                  <c:v>109.30620137733335</c:v>
                </c:pt>
                <c:pt idx="46075">
                  <c:v>109.33620698427836</c:v>
                </c:pt>
                <c:pt idx="46076">
                  <c:v>109.36620548762325</c:v>
                </c:pt>
                <c:pt idx="46077">
                  <c:v>109.37007497377206</c:v>
                </c:pt>
                <c:pt idx="46078">
                  <c:v>109.34998884004767</c:v>
                </c:pt>
                <c:pt idx="46079">
                  <c:v>109.40464109990462</c:v>
                </c:pt>
                <c:pt idx="46080">
                  <c:v>109.42918359322842</c:v>
                </c:pt>
                <c:pt idx="46081">
                  <c:v>109.42964417024319</c:v>
                </c:pt>
                <c:pt idx="46082">
                  <c:v>109.47113067246723</c:v>
                </c:pt>
                <c:pt idx="46083">
                  <c:v>109.4721215345732</c:v>
                </c:pt>
                <c:pt idx="46084">
                  <c:v>109.50202898235574</c:v>
                </c:pt>
                <c:pt idx="46085">
                  <c:v>109.49361427127533</c:v>
                </c:pt>
                <c:pt idx="46086">
                  <c:v>109.46421652690836</c:v>
                </c:pt>
                <c:pt idx="46087">
                  <c:v>109.4773736068453</c:v>
                </c:pt>
                <c:pt idx="46088">
                  <c:v>109.49053068678226</c:v>
                </c:pt>
                <c:pt idx="46089">
                  <c:v>109.50368465188021</c:v>
                </c:pt>
                <c:pt idx="46090">
                  <c:v>109.51684173181717</c:v>
                </c:pt>
                <c:pt idx="46091">
                  <c:v>109.53001127111011</c:v>
                </c:pt>
                <c:pt idx="46092">
                  <c:v>109.54316523620807</c:v>
                </c:pt>
                <c:pt idx="46093">
                  <c:v>109.55632231614501</c:v>
                </c:pt>
                <c:pt idx="46094">
                  <c:v>109.56947939608196</c:v>
                </c:pt>
                <c:pt idx="46095">
                  <c:v>109.58263336117992</c:v>
                </c:pt>
                <c:pt idx="46096">
                  <c:v>109.59579044111686</c:v>
                </c:pt>
                <c:pt idx="46097">
                  <c:v>109.60894752105382</c:v>
                </c:pt>
                <c:pt idx="46098">
                  <c:v>109.62210148615176</c:v>
                </c:pt>
                <c:pt idx="46099">
                  <c:v>109.63525856608872</c:v>
                </c:pt>
                <c:pt idx="46100">
                  <c:v>109.64841564602567</c:v>
                </c:pt>
                <c:pt idx="46101">
                  <c:v>109.66156961112362</c:v>
                </c:pt>
                <c:pt idx="46102">
                  <c:v>109.67472669106057</c:v>
                </c:pt>
                <c:pt idx="46103">
                  <c:v>109.68789623035352</c:v>
                </c:pt>
                <c:pt idx="46104">
                  <c:v>109.694481</c:v>
                </c:pt>
                <c:pt idx="46105">
                  <c:v>109.68525755041716</c:v>
                </c:pt>
                <c:pt idx="46106">
                  <c:v>109.65769002765856</c:v>
                </c:pt>
                <c:pt idx="46107">
                  <c:v>109.66865388316643</c:v>
                </c:pt>
                <c:pt idx="46108">
                  <c:v>109.694481</c:v>
                </c:pt>
                <c:pt idx="46109">
                  <c:v>109.694481</c:v>
                </c:pt>
                <c:pt idx="46110">
                  <c:v>109.68462133047211</c:v>
                </c:pt>
                <c:pt idx="46111">
                  <c:v>109.67639200000001</c:v>
                </c:pt>
                <c:pt idx="46112">
                  <c:v>109.67639200000001</c:v>
                </c:pt>
                <c:pt idx="46113">
                  <c:v>109.67984546390676</c:v>
                </c:pt>
                <c:pt idx="46114">
                  <c:v>109.68598867286978</c:v>
                </c:pt>
                <c:pt idx="46115">
                  <c:v>109.69213915534567</c:v>
                </c:pt>
                <c:pt idx="46116">
                  <c:v>109.69828381901127</c:v>
                </c:pt>
                <c:pt idx="46117">
                  <c:v>109.70442702797428</c:v>
                </c:pt>
                <c:pt idx="46118">
                  <c:v>109.71057169163987</c:v>
                </c:pt>
                <c:pt idx="46119">
                  <c:v>109.68808246841479</c:v>
                </c:pt>
                <c:pt idx="46120">
                  <c:v>109.62691113590844</c:v>
                </c:pt>
                <c:pt idx="46121">
                  <c:v>109.67904134334765</c:v>
                </c:pt>
                <c:pt idx="46122">
                  <c:v>109.69995362242709</c:v>
                </c:pt>
                <c:pt idx="46123">
                  <c:v>109.68173562123501</c:v>
                </c:pt>
                <c:pt idx="46124">
                  <c:v>109.66351330604785</c:v>
                </c:pt>
                <c:pt idx="46125">
                  <c:v>109.63229178593564</c:v>
                </c:pt>
                <c:pt idx="46126">
                  <c:v>109.622124</c:v>
                </c:pt>
                <c:pt idx="46127">
                  <c:v>109.66193780238665</c:v>
                </c:pt>
                <c:pt idx="46128">
                  <c:v>109.63617242010002</c:v>
                </c:pt>
                <c:pt idx="46129">
                  <c:v>109.60859316309013</c:v>
                </c:pt>
                <c:pt idx="46130">
                  <c:v>109.61770295942721</c:v>
                </c:pt>
                <c:pt idx="46131">
                  <c:v>109.622124</c:v>
                </c:pt>
                <c:pt idx="46132">
                  <c:v>109.622124</c:v>
                </c:pt>
                <c:pt idx="46133">
                  <c:v>109.5800190710539</c:v>
                </c:pt>
                <c:pt idx="46134">
                  <c:v>109.55148053705484</c:v>
                </c:pt>
                <c:pt idx="46135">
                  <c:v>109.53041782223133</c:v>
                </c:pt>
                <c:pt idx="46136">
                  <c:v>109.50936009384598</c:v>
                </c:pt>
                <c:pt idx="46137">
                  <c:v>109.48829737902248</c:v>
                </c:pt>
                <c:pt idx="46138">
                  <c:v>109.46723466419897</c:v>
                </c:pt>
                <c:pt idx="46139">
                  <c:v>109.44617693581364</c:v>
                </c:pt>
                <c:pt idx="46140">
                  <c:v>109.42509427523746</c:v>
                </c:pt>
                <c:pt idx="46141">
                  <c:v>109.40403156041394</c:v>
                </c:pt>
                <c:pt idx="46142">
                  <c:v>109.38297383202861</c:v>
                </c:pt>
                <c:pt idx="46143">
                  <c:v>109.3619111172051</c:v>
                </c:pt>
                <c:pt idx="46144">
                  <c:v>109.3408484023816</c:v>
                </c:pt>
                <c:pt idx="46145">
                  <c:v>109.31979067399625</c:v>
                </c:pt>
                <c:pt idx="46146">
                  <c:v>109.29872795917275</c:v>
                </c:pt>
                <c:pt idx="46147">
                  <c:v>109.27766524434924</c:v>
                </c:pt>
                <c:pt idx="46148">
                  <c:v>109.25660751596391</c:v>
                </c:pt>
                <c:pt idx="46149">
                  <c:v>109.23554480114039</c:v>
                </c:pt>
                <c:pt idx="46150">
                  <c:v>109.21448208631689</c:v>
                </c:pt>
                <c:pt idx="46151">
                  <c:v>109.19342435793155</c:v>
                </c:pt>
                <c:pt idx="46152">
                  <c:v>109.17236164310805</c:v>
                </c:pt>
                <c:pt idx="46153">
                  <c:v>109.15127898253186</c:v>
                </c:pt>
                <c:pt idx="46154">
                  <c:v>109.13021626770835</c:v>
                </c:pt>
                <c:pt idx="46155">
                  <c:v>109.10915853932302</c:v>
                </c:pt>
                <c:pt idx="46156">
                  <c:v>109.0880958244995</c:v>
                </c:pt>
                <c:pt idx="46157">
                  <c:v>109.067033109676</c:v>
                </c:pt>
                <c:pt idx="46158">
                  <c:v>109.04597538129066</c:v>
                </c:pt>
                <c:pt idx="46159">
                  <c:v>109.02491266646715</c:v>
                </c:pt>
                <c:pt idx="46160">
                  <c:v>109.00384995164364</c:v>
                </c:pt>
                <c:pt idx="46161">
                  <c:v>108.9827922232583</c:v>
                </c:pt>
                <c:pt idx="46162">
                  <c:v>108.9617295084348</c:v>
                </c:pt>
                <c:pt idx="46163">
                  <c:v>108.94066679361129</c:v>
                </c:pt>
                <c:pt idx="46164">
                  <c:v>108.90859357520858</c:v>
                </c:pt>
                <c:pt idx="46165">
                  <c:v>108.91807904161202</c:v>
                </c:pt>
                <c:pt idx="46166">
                  <c:v>108.94505694940986</c:v>
                </c:pt>
                <c:pt idx="46167">
                  <c:v>108.97202847039242</c:v>
                </c:pt>
                <c:pt idx="46168">
                  <c:v>108.99900637819026</c:v>
                </c:pt>
                <c:pt idx="46169">
                  <c:v>109.02571469861708</c:v>
                </c:pt>
                <c:pt idx="46170">
                  <c:v>109.04392865196662</c:v>
                </c:pt>
                <c:pt idx="46171">
                  <c:v>109.05808952932762</c:v>
                </c:pt>
                <c:pt idx="46172">
                  <c:v>108.9908582921241</c:v>
                </c:pt>
                <c:pt idx="46173">
                  <c:v>109.02299141890927</c:v>
                </c:pt>
                <c:pt idx="46174">
                  <c:v>108.99254721888411</c:v>
                </c:pt>
                <c:pt idx="46175">
                  <c:v>109.03795869403342</c:v>
                </c:pt>
                <c:pt idx="46176">
                  <c:v>108.96942526369699</c:v>
                </c:pt>
                <c:pt idx="46177">
                  <c:v>108.95122310607867</c:v>
                </c:pt>
                <c:pt idx="46178">
                  <c:v>108.934708</c:v>
                </c:pt>
                <c:pt idx="46179">
                  <c:v>108.934708</c:v>
                </c:pt>
                <c:pt idx="46180">
                  <c:v>108.934708</c:v>
                </c:pt>
                <c:pt idx="46181">
                  <c:v>108.934708</c:v>
                </c:pt>
                <c:pt idx="46182">
                  <c:v>108.934708</c:v>
                </c:pt>
                <c:pt idx="46183">
                  <c:v>108.934708</c:v>
                </c:pt>
                <c:pt idx="46184">
                  <c:v>108.934708</c:v>
                </c:pt>
                <c:pt idx="46185">
                  <c:v>108.934708</c:v>
                </c:pt>
                <c:pt idx="46186">
                  <c:v>108.934708</c:v>
                </c:pt>
                <c:pt idx="46187">
                  <c:v>108.934708</c:v>
                </c:pt>
                <c:pt idx="46188">
                  <c:v>108.934708</c:v>
                </c:pt>
                <c:pt idx="46189">
                  <c:v>108.934708</c:v>
                </c:pt>
                <c:pt idx="46190">
                  <c:v>108.934708</c:v>
                </c:pt>
                <c:pt idx="46191">
                  <c:v>108.934708</c:v>
                </c:pt>
                <c:pt idx="46192">
                  <c:v>108.934708</c:v>
                </c:pt>
                <c:pt idx="46193">
                  <c:v>108.934708</c:v>
                </c:pt>
                <c:pt idx="46194">
                  <c:v>108.934708</c:v>
                </c:pt>
                <c:pt idx="46195">
                  <c:v>108.934708</c:v>
                </c:pt>
                <c:pt idx="46196">
                  <c:v>108.934708</c:v>
                </c:pt>
                <c:pt idx="46197">
                  <c:v>108.934708</c:v>
                </c:pt>
                <c:pt idx="46198">
                  <c:v>108.934708</c:v>
                </c:pt>
                <c:pt idx="46199">
                  <c:v>108.89961592274678</c:v>
                </c:pt>
                <c:pt idx="46200">
                  <c:v>108.95155481402003</c:v>
                </c:pt>
                <c:pt idx="46201">
                  <c:v>108.93500121859357</c:v>
                </c:pt>
                <c:pt idx="46202">
                  <c:v>108.9167819055794</c:v>
                </c:pt>
                <c:pt idx="46203">
                  <c:v>108.93469074678111</c:v>
                </c:pt>
                <c:pt idx="46204">
                  <c:v>108.95268917334288</c:v>
                </c:pt>
                <c:pt idx="46205">
                  <c:v>108.934708</c:v>
                </c:pt>
                <c:pt idx="46206">
                  <c:v>108.93398355756854</c:v>
                </c:pt>
                <c:pt idx="46207">
                  <c:v>108.89832007700953</c:v>
                </c:pt>
                <c:pt idx="46208">
                  <c:v>108.89051227356948</c:v>
                </c:pt>
                <c:pt idx="46209">
                  <c:v>108.8827026212534</c:v>
                </c:pt>
                <c:pt idx="46210">
                  <c:v>108.87489296893733</c:v>
                </c:pt>
                <c:pt idx="46211">
                  <c:v>108.86708516549727</c:v>
                </c:pt>
                <c:pt idx="46212">
                  <c:v>108.8592755131812</c:v>
                </c:pt>
                <c:pt idx="46213">
                  <c:v>108.85146586086512</c:v>
                </c:pt>
                <c:pt idx="46214">
                  <c:v>108.84699032331902</c:v>
                </c:pt>
                <c:pt idx="46215">
                  <c:v>108.87892045779685</c:v>
                </c:pt>
                <c:pt idx="46216">
                  <c:v>108.862335</c:v>
                </c:pt>
                <c:pt idx="46217">
                  <c:v>108.86056664282309</c:v>
                </c:pt>
                <c:pt idx="46218">
                  <c:v>108.84234825083452</c:v>
                </c:pt>
                <c:pt idx="46219">
                  <c:v>108.82615699999999</c:v>
                </c:pt>
                <c:pt idx="46220">
                  <c:v>108.82186106723891</c:v>
                </c:pt>
                <c:pt idx="46221">
                  <c:v>108.789978</c:v>
                </c:pt>
                <c:pt idx="46222">
                  <c:v>108.789978</c:v>
                </c:pt>
                <c:pt idx="46223">
                  <c:v>108.78929429978753</c:v>
                </c:pt>
                <c:pt idx="46224">
                  <c:v>108.78437445362488</c:v>
                </c:pt>
                <c:pt idx="46225">
                  <c:v>108.77945460746223</c:v>
                </c:pt>
                <c:pt idx="46226">
                  <c:v>108.7745359260359</c:v>
                </c:pt>
                <c:pt idx="46227">
                  <c:v>108.76961607987323</c:v>
                </c:pt>
                <c:pt idx="46228">
                  <c:v>108.76469157476535</c:v>
                </c:pt>
                <c:pt idx="46229">
                  <c:v>108.7597717286027</c:v>
                </c:pt>
                <c:pt idx="46230">
                  <c:v>108.75485304717637</c:v>
                </c:pt>
                <c:pt idx="46231">
                  <c:v>108.7499332010137</c:v>
                </c:pt>
                <c:pt idx="46232">
                  <c:v>108.74501335485105</c:v>
                </c:pt>
                <c:pt idx="46233">
                  <c:v>108.74009467342472</c:v>
                </c:pt>
                <c:pt idx="46234">
                  <c:v>108.73517482726207</c:v>
                </c:pt>
                <c:pt idx="46235">
                  <c:v>108.73025498109942</c:v>
                </c:pt>
                <c:pt idx="46236">
                  <c:v>108.72533629967307</c:v>
                </c:pt>
                <c:pt idx="46237">
                  <c:v>108.72041645351042</c:v>
                </c:pt>
                <c:pt idx="46238">
                  <c:v>108.71549660734777</c:v>
                </c:pt>
                <c:pt idx="46239">
                  <c:v>108.71057792592143</c:v>
                </c:pt>
                <c:pt idx="46240">
                  <c:v>108.70565342081355</c:v>
                </c:pt>
                <c:pt idx="46241">
                  <c:v>108.7007335746509</c:v>
                </c:pt>
                <c:pt idx="46242">
                  <c:v>108.69581489322455</c:v>
                </c:pt>
                <c:pt idx="46243">
                  <c:v>108.6908950470619</c:v>
                </c:pt>
                <c:pt idx="46244">
                  <c:v>108.68597520089925</c:v>
                </c:pt>
                <c:pt idx="46245">
                  <c:v>108.6810565194729</c:v>
                </c:pt>
                <c:pt idx="46246">
                  <c:v>108.67613667331025</c:v>
                </c:pt>
                <c:pt idx="46247">
                  <c:v>108.6712168271476</c:v>
                </c:pt>
                <c:pt idx="46248">
                  <c:v>108.66629814572126</c:v>
                </c:pt>
                <c:pt idx="46249">
                  <c:v>108.66137829955861</c:v>
                </c:pt>
                <c:pt idx="46250">
                  <c:v>108.65645845339596</c:v>
                </c:pt>
                <c:pt idx="46251">
                  <c:v>108.65153977196961</c:v>
                </c:pt>
                <c:pt idx="46252">
                  <c:v>108.64661992580696</c:v>
                </c:pt>
                <c:pt idx="46253">
                  <c:v>108.64169542069908</c:v>
                </c:pt>
                <c:pt idx="46254">
                  <c:v>108.63677557453643</c:v>
                </c:pt>
                <c:pt idx="46255">
                  <c:v>108.63185689311008</c:v>
                </c:pt>
                <c:pt idx="46256">
                  <c:v>108.62693704694743</c:v>
                </c:pt>
                <c:pt idx="46257">
                  <c:v>108.62201720078478</c:v>
                </c:pt>
                <c:pt idx="46258">
                  <c:v>108.61709851935844</c:v>
                </c:pt>
                <c:pt idx="46259">
                  <c:v>108.61217867319579</c:v>
                </c:pt>
                <c:pt idx="46260">
                  <c:v>108.60725882703314</c:v>
                </c:pt>
                <c:pt idx="46261">
                  <c:v>108.60234014560679</c:v>
                </c:pt>
                <c:pt idx="46262">
                  <c:v>108.59742029944414</c:v>
                </c:pt>
                <c:pt idx="46263">
                  <c:v>108.59250045328149</c:v>
                </c:pt>
                <c:pt idx="46264">
                  <c:v>108.58758177185514</c:v>
                </c:pt>
                <c:pt idx="46265">
                  <c:v>108.58265726674726</c:v>
                </c:pt>
                <c:pt idx="46266">
                  <c:v>108.57773742058461</c:v>
                </c:pt>
                <c:pt idx="46267">
                  <c:v>108.55314051924398</c:v>
                </c:pt>
                <c:pt idx="46268">
                  <c:v>108.54822067308133</c:v>
                </c:pt>
                <c:pt idx="46269">
                  <c:v>108.54330199165499</c:v>
                </c:pt>
                <c:pt idx="46270">
                  <c:v>108.53838214549233</c:v>
                </c:pt>
                <c:pt idx="46271">
                  <c:v>108.53346229932968</c:v>
                </c:pt>
                <c:pt idx="46272">
                  <c:v>108.52854361790334</c:v>
                </c:pt>
                <c:pt idx="46273">
                  <c:v>108.52362377174069</c:v>
                </c:pt>
                <c:pt idx="46274">
                  <c:v>108.51869926663281</c:v>
                </c:pt>
                <c:pt idx="46275">
                  <c:v>108.51377942047016</c:v>
                </c:pt>
                <c:pt idx="46276">
                  <c:v>108.50886073904381</c:v>
                </c:pt>
                <c:pt idx="46277">
                  <c:v>108.50394089288116</c:v>
                </c:pt>
                <c:pt idx="46278">
                  <c:v>108.49902104671851</c:v>
                </c:pt>
                <c:pt idx="46279">
                  <c:v>108.49410236529216</c:v>
                </c:pt>
                <c:pt idx="46280">
                  <c:v>108.48918251912951</c:v>
                </c:pt>
                <c:pt idx="46281">
                  <c:v>108.48426267296686</c:v>
                </c:pt>
                <c:pt idx="46282">
                  <c:v>108.47934399154052</c:v>
                </c:pt>
                <c:pt idx="46283">
                  <c:v>108.47442414537787</c:v>
                </c:pt>
                <c:pt idx="46284">
                  <c:v>108.46950429921522</c:v>
                </c:pt>
                <c:pt idx="46285">
                  <c:v>108.46458561778887</c:v>
                </c:pt>
                <c:pt idx="46286">
                  <c:v>108.464355</c:v>
                </c:pt>
                <c:pt idx="46287">
                  <c:v>108.49937696276849</c:v>
                </c:pt>
                <c:pt idx="46288">
                  <c:v>108.48601121479534</c:v>
                </c:pt>
                <c:pt idx="46289">
                  <c:v>108.48450923873874</c:v>
                </c:pt>
                <c:pt idx="46290">
                  <c:v>108.53827560082614</c:v>
                </c:pt>
                <c:pt idx="46291">
                  <c:v>108.51908501314308</c:v>
                </c:pt>
                <c:pt idx="46292">
                  <c:v>108.50138482429784</c:v>
                </c:pt>
                <c:pt idx="46293">
                  <c:v>108.5211046485957</c:v>
                </c:pt>
                <c:pt idx="46294">
                  <c:v>108.54174704376226</c:v>
                </c:pt>
                <c:pt idx="46295">
                  <c:v>108.656372179767</c:v>
                </c:pt>
                <c:pt idx="46296">
                  <c:v>108.67334792192901</c:v>
                </c:pt>
                <c:pt idx="46297">
                  <c:v>108.69031964521268</c:v>
                </c:pt>
                <c:pt idx="46298">
                  <c:v>108.72428720505012</c:v>
                </c:pt>
                <c:pt idx="46299">
                  <c:v>108.74126294721214</c:v>
                </c:pt>
                <c:pt idx="46300">
                  <c:v>108.7582346704958</c:v>
                </c:pt>
                <c:pt idx="46301">
                  <c:v>108.77521041265781</c:v>
                </c:pt>
                <c:pt idx="46302">
                  <c:v>108.79218615481983</c:v>
                </c:pt>
                <c:pt idx="46303">
                  <c:v>108.80915787810349</c:v>
                </c:pt>
                <c:pt idx="46304">
                  <c:v>108.82613362026551</c:v>
                </c:pt>
                <c:pt idx="46305">
                  <c:v>108.84310936242753</c:v>
                </c:pt>
                <c:pt idx="46306">
                  <c:v>108.86008108571119</c:v>
                </c:pt>
                <c:pt idx="46307">
                  <c:v>108.8770568278732</c:v>
                </c:pt>
                <c:pt idx="46308">
                  <c:v>108.89403257003522</c:v>
                </c:pt>
                <c:pt idx="46309">
                  <c:v>108.91100429331888</c:v>
                </c:pt>
                <c:pt idx="46310">
                  <c:v>108.92799611099431</c:v>
                </c:pt>
                <c:pt idx="46311">
                  <c:v>108.94497185315633</c:v>
                </c:pt>
                <c:pt idx="46312">
                  <c:v>108.96194357643999</c:v>
                </c:pt>
                <c:pt idx="46313">
                  <c:v>108.97891931860201</c:v>
                </c:pt>
                <c:pt idx="46314">
                  <c:v>108.99589506076403</c:v>
                </c:pt>
                <c:pt idx="46315">
                  <c:v>109.01286678404769</c:v>
                </c:pt>
                <c:pt idx="46316">
                  <c:v>109.02984252620971</c:v>
                </c:pt>
                <c:pt idx="46317">
                  <c:v>109.04681826837171</c:v>
                </c:pt>
                <c:pt idx="46318">
                  <c:v>109.06378999165538</c:v>
                </c:pt>
                <c:pt idx="46319">
                  <c:v>109.0807657338174</c:v>
                </c:pt>
                <c:pt idx="46320">
                  <c:v>109.0977414759794</c:v>
                </c:pt>
                <c:pt idx="46321">
                  <c:v>109.11471319926308</c:v>
                </c:pt>
                <c:pt idx="46322">
                  <c:v>109.1316889414251</c:v>
                </c:pt>
                <c:pt idx="46323">
                  <c:v>109.14868075910051</c:v>
                </c:pt>
                <c:pt idx="46324">
                  <c:v>109.16565650126253</c:v>
                </c:pt>
                <c:pt idx="46325">
                  <c:v>109.18262822454619</c:v>
                </c:pt>
                <c:pt idx="46326">
                  <c:v>109.19960396670821</c:v>
                </c:pt>
                <c:pt idx="46327">
                  <c:v>109.21657970887023</c:v>
                </c:pt>
                <c:pt idx="46328">
                  <c:v>109.23355143215389</c:v>
                </c:pt>
                <c:pt idx="46329">
                  <c:v>109.25052717431591</c:v>
                </c:pt>
                <c:pt idx="46330">
                  <c:v>109.26750291647792</c:v>
                </c:pt>
                <c:pt idx="46331">
                  <c:v>109.28447463976158</c:v>
                </c:pt>
                <c:pt idx="46332">
                  <c:v>109.3014503819236</c:v>
                </c:pt>
                <c:pt idx="46333">
                  <c:v>109.31842210520726</c:v>
                </c:pt>
                <c:pt idx="46334">
                  <c:v>109.33539784736928</c:v>
                </c:pt>
                <c:pt idx="46335">
                  <c:v>109.35238966504471</c:v>
                </c:pt>
                <c:pt idx="46336">
                  <c:v>109.36936540720673</c:v>
                </c:pt>
                <c:pt idx="46337">
                  <c:v>109.38633713049039</c:v>
                </c:pt>
                <c:pt idx="46338">
                  <c:v>109.4045108059132</c:v>
                </c:pt>
                <c:pt idx="46339">
                  <c:v>109.47582144062946</c:v>
                </c:pt>
                <c:pt idx="46340">
                  <c:v>109.47740899999999</c:v>
                </c:pt>
                <c:pt idx="46341">
                  <c:v>109.51329470338578</c:v>
                </c:pt>
                <c:pt idx="46342">
                  <c:v>109.49551625226513</c:v>
                </c:pt>
                <c:pt idx="46343">
                  <c:v>109.54987480095352</c:v>
                </c:pt>
                <c:pt idx="46344">
                  <c:v>109.56832181115881</c:v>
                </c:pt>
                <c:pt idx="46345">
                  <c:v>109.60367170243204</c:v>
                </c:pt>
                <c:pt idx="46346">
                  <c:v>109.5862004184056</c:v>
                </c:pt>
                <c:pt idx="46347">
                  <c:v>109.59574809402724</c:v>
                </c:pt>
                <c:pt idx="46348">
                  <c:v>109.60530481100837</c:v>
                </c:pt>
                <c:pt idx="46349">
                  <c:v>109.61485248663001</c:v>
                </c:pt>
                <c:pt idx="46350">
                  <c:v>109.6250164398792</c:v>
                </c:pt>
                <c:pt idx="46351">
                  <c:v>109.63716123714535</c:v>
                </c:pt>
                <c:pt idx="46352">
                  <c:v>109.64930603441151</c:v>
                </c:pt>
                <c:pt idx="46353">
                  <c:v>109.66144795648891</c:v>
                </c:pt>
                <c:pt idx="46354">
                  <c:v>109.67359275375506</c:v>
                </c:pt>
                <c:pt idx="46355">
                  <c:v>109.68573467583246</c:v>
                </c:pt>
                <c:pt idx="46356">
                  <c:v>109.69958327181688</c:v>
                </c:pt>
                <c:pt idx="46357">
                  <c:v>109.72826759799715</c:v>
                </c:pt>
                <c:pt idx="46358">
                  <c:v>109.75615052133492</c:v>
                </c:pt>
                <c:pt idx="46359">
                  <c:v>109.75258567954221</c:v>
                </c:pt>
                <c:pt idx="46360">
                  <c:v>109.803032</c:v>
                </c:pt>
                <c:pt idx="46361">
                  <c:v>109.79152442107772</c:v>
                </c:pt>
                <c:pt idx="46362">
                  <c:v>109.7727306328963</c:v>
                </c:pt>
                <c:pt idx="46363">
                  <c:v>109.79094678826895</c:v>
                </c:pt>
                <c:pt idx="46364">
                  <c:v>109.79689881974249</c:v>
                </c:pt>
                <c:pt idx="46365">
                  <c:v>109.79033197142951</c:v>
                </c:pt>
                <c:pt idx="46366">
                  <c:v>109.80601978350276</c:v>
                </c:pt>
                <c:pt idx="46367">
                  <c:v>109.82170759557602</c:v>
                </c:pt>
                <c:pt idx="46368">
                  <c:v>109.8373916936786</c:v>
                </c:pt>
                <c:pt idx="46369">
                  <c:v>109.85307950575185</c:v>
                </c:pt>
                <c:pt idx="46370">
                  <c:v>109.86876731782509</c:v>
                </c:pt>
                <c:pt idx="46371">
                  <c:v>109.88445141592767</c:v>
                </c:pt>
                <c:pt idx="46372">
                  <c:v>109.90013922800092</c:v>
                </c:pt>
                <c:pt idx="46373">
                  <c:v>109.91584189595682</c:v>
                </c:pt>
                <c:pt idx="46374">
                  <c:v>109.93152970803007</c:v>
                </c:pt>
                <c:pt idx="46375">
                  <c:v>109.94721380613265</c:v>
                </c:pt>
                <c:pt idx="46376">
                  <c:v>109.96290161820589</c:v>
                </c:pt>
                <c:pt idx="46377">
                  <c:v>109.97858571630849</c:v>
                </c:pt>
                <c:pt idx="46378">
                  <c:v>109.99427352838173</c:v>
                </c:pt>
                <c:pt idx="46379">
                  <c:v>110.00996134045498</c:v>
                </c:pt>
                <c:pt idx="46380">
                  <c:v>110.02564543855756</c:v>
                </c:pt>
                <c:pt idx="46381">
                  <c:v>110.04133325063081</c:v>
                </c:pt>
                <c:pt idx="46382">
                  <c:v>110.05702106270405</c:v>
                </c:pt>
                <c:pt idx="46383">
                  <c:v>110.07270516080665</c:v>
                </c:pt>
                <c:pt idx="46384">
                  <c:v>110.08839297287989</c:v>
                </c:pt>
                <c:pt idx="46385">
                  <c:v>110.10409564083578</c:v>
                </c:pt>
                <c:pt idx="46386">
                  <c:v>110.11978345290903</c:v>
                </c:pt>
                <c:pt idx="46387">
                  <c:v>110.13546755101162</c:v>
                </c:pt>
                <c:pt idx="46388">
                  <c:v>110.15115536308487</c:v>
                </c:pt>
                <c:pt idx="46389">
                  <c:v>110.16684317515811</c:v>
                </c:pt>
                <c:pt idx="46390">
                  <c:v>110.1825272732607</c:v>
                </c:pt>
                <c:pt idx="46391">
                  <c:v>110.19821508533394</c:v>
                </c:pt>
                <c:pt idx="46392">
                  <c:v>110.21390289740719</c:v>
                </c:pt>
                <c:pt idx="46393">
                  <c:v>110.22958699550978</c:v>
                </c:pt>
                <c:pt idx="46394">
                  <c:v>110.24527480758303</c:v>
                </c:pt>
                <c:pt idx="46395">
                  <c:v>110.26096261965627</c:v>
                </c:pt>
                <c:pt idx="46396">
                  <c:v>110.27664671775887</c:v>
                </c:pt>
                <c:pt idx="46397">
                  <c:v>110.2923345298321</c:v>
                </c:pt>
                <c:pt idx="46398">
                  <c:v>110.308037197788</c:v>
                </c:pt>
                <c:pt idx="46399">
                  <c:v>110.32372129589058</c:v>
                </c:pt>
                <c:pt idx="46400">
                  <c:v>110.33940910796383</c:v>
                </c:pt>
                <c:pt idx="46401">
                  <c:v>110.35660464815255</c:v>
                </c:pt>
                <c:pt idx="46402">
                  <c:v>110.38581161969481</c:v>
                </c:pt>
                <c:pt idx="46403">
                  <c:v>110.42224879589889</c:v>
                </c:pt>
                <c:pt idx="46404">
                  <c:v>110.5302508943697</c:v>
                </c:pt>
                <c:pt idx="46405">
                  <c:v>110.53696824794419</c:v>
                </c:pt>
                <c:pt idx="46406">
                  <c:v>110.58648814947684</c:v>
                </c:pt>
                <c:pt idx="46407">
                  <c:v>110.62415375710016</c:v>
                </c:pt>
                <c:pt idx="46408">
                  <c:v>110.526627</c:v>
                </c:pt>
                <c:pt idx="46409">
                  <c:v>110.526627</c:v>
                </c:pt>
                <c:pt idx="46410">
                  <c:v>110.55306330765001</c:v>
                </c:pt>
                <c:pt idx="46411">
                  <c:v>110.59310165957315</c:v>
                </c:pt>
                <c:pt idx="46412">
                  <c:v>110.63313053271979</c:v>
                </c:pt>
                <c:pt idx="46413">
                  <c:v>110.67316888464292</c:v>
                </c:pt>
                <c:pt idx="46414">
                  <c:v>110.71320723656606</c:v>
                </c:pt>
                <c:pt idx="46415">
                  <c:v>110.7532361097127</c:v>
                </c:pt>
                <c:pt idx="46416">
                  <c:v>110.79327446163583</c:v>
                </c:pt>
                <c:pt idx="46417">
                  <c:v>110.83331281355898</c:v>
                </c:pt>
                <c:pt idx="46418">
                  <c:v>110.87334168670561</c:v>
                </c:pt>
                <c:pt idx="46419">
                  <c:v>110.91338003862874</c:v>
                </c:pt>
                <c:pt idx="46420">
                  <c:v>110.95341839055189</c:v>
                </c:pt>
                <c:pt idx="46421">
                  <c:v>110.99344726369853</c:v>
                </c:pt>
                <c:pt idx="46422">
                  <c:v>111.03348561562166</c:v>
                </c:pt>
                <c:pt idx="46423">
                  <c:v>111.07356188265079</c:v>
                </c:pt>
                <c:pt idx="46424">
                  <c:v>111.11359075579743</c:v>
                </c:pt>
                <c:pt idx="46425">
                  <c:v>111.15362910772056</c:v>
                </c:pt>
                <c:pt idx="46426">
                  <c:v>111.19366745964371</c:v>
                </c:pt>
                <c:pt idx="46427">
                  <c:v>111.23369633279034</c:v>
                </c:pt>
                <c:pt idx="46428">
                  <c:v>111.27373468471347</c:v>
                </c:pt>
                <c:pt idx="46429">
                  <c:v>111.31377303663662</c:v>
                </c:pt>
                <c:pt idx="46430">
                  <c:v>111.35380190978326</c:v>
                </c:pt>
                <c:pt idx="46431">
                  <c:v>111.39384026170639</c:v>
                </c:pt>
                <c:pt idx="46432">
                  <c:v>111.43387861362953</c:v>
                </c:pt>
                <c:pt idx="46433">
                  <c:v>111.47390748677617</c:v>
                </c:pt>
                <c:pt idx="46434">
                  <c:v>111.5139458386993</c:v>
                </c:pt>
                <c:pt idx="46435">
                  <c:v>111.55402210572842</c:v>
                </c:pt>
                <c:pt idx="46436">
                  <c:v>111.59406045765157</c:v>
                </c:pt>
                <c:pt idx="46437">
                  <c:v>111.6340893307982</c:v>
                </c:pt>
                <c:pt idx="46438">
                  <c:v>111.67412768272133</c:v>
                </c:pt>
                <c:pt idx="46439">
                  <c:v>111.71416603464448</c:v>
                </c:pt>
                <c:pt idx="46440">
                  <c:v>111.75419490779112</c:v>
                </c:pt>
                <c:pt idx="46441">
                  <c:v>111.79423325971425</c:v>
                </c:pt>
                <c:pt idx="46442">
                  <c:v>111.83427161163739</c:v>
                </c:pt>
                <c:pt idx="46443">
                  <c:v>111.87430048478403</c:v>
                </c:pt>
                <c:pt idx="46444">
                  <c:v>111.91433883670716</c:v>
                </c:pt>
                <c:pt idx="46445">
                  <c:v>111.9543771886303</c:v>
                </c:pt>
                <c:pt idx="46446">
                  <c:v>111.99440606177694</c:v>
                </c:pt>
                <c:pt idx="46447">
                  <c:v>112.03444441370007</c:v>
                </c:pt>
                <c:pt idx="46448">
                  <c:v>112.07452068072921</c:v>
                </c:pt>
                <c:pt idx="46449">
                  <c:v>112.11454955387585</c:v>
                </c:pt>
                <c:pt idx="46450">
                  <c:v>112.15458790579898</c:v>
                </c:pt>
                <c:pt idx="46451">
                  <c:v>112.19462625772212</c:v>
                </c:pt>
                <c:pt idx="46452">
                  <c:v>112.23465513086876</c:v>
                </c:pt>
                <c:pt idx="46453">
                  <c:v>112.27469348279189</c:v>
                </c:pt>
                <c:pt idx="46454">
                  <c:v>112.31473183471503</c:v>
                </c:pt>
                <c:pt idx="46455">
                  <c:v>112.35466862231759</c:v>
                </c:pt>
                <c:pt idx="46456">
                  <c:v>112.389915</c:v>
                </c:pt>
                <c:pt idx="46457">
                  <c:v>112.389915</c:v>
                </c:pt>
                <c:pt idx="46458">
                  <c:v>112.39076040772532</c:v>
                </c:pt>
                <c:pt idx="46459">
                  <c:v>112.4099545059609</c:v>
                </c:pt>
                <c:pt idx="46460">
                  <c:v>112.44306187008343</c:v>
                </c:pt>
                <c:pt idx="46461">
                  <c:v>112.42734047615642</c:v>
                </c:pt>
                <c:pt idx="46462">
                  <c:v>112.44281144492132</c:v>
                </c:pt>
                <c:pt idx="46463">
                  <c:v>112.42909597711017</c:v>
                </c:pt>
                <c:pt idx="46464">
                  <c:v>112.46272387131359</c:v>
                </c:pt>
                <c:pt idx="46465">
                  <c:v>112.46776098654452</c:v>
                </c:pt>
                <c:pt idx="46466">
                  <c:v>112.47279929455671</c:v>
                </c:pt>
                <c:pt idx="46467">
                  <c:v>112.47783760256888</c:v>
                </c:pt>
                <c:pt idx="46468">
                  <c:v>112.48287471779982</c:v>
                </c:pt>
                <c:pt idx="46469">
                  <c:v>112.48791302581201</c:v>
                </c:pt>
                <c:pt idx="46470">
                  <c:v>112.49295133382419</c:v>
                </c:pt>
                <c:pt idx="46471">
                  <c:v>112.49798844905513</c:v>
                </c:pt>
                <c:pt idx="46472">
                  <c:v>112.5030267570673</c:v>
                </c:pt>
                <c:pt idx="46473">
                  <c:v>112.50806983620451</c:v>
                </c:pt>
                <c:pt idx="46474">
                  <c:v>112.51310695143543</c:v>
                </c:pt>
                <c:pt idx="46475">
                  <c:v>112.51814525944762</c:v>
                </c:pt>
                <c:pt idx="46476">
                  <c:v>112.52318356745981</c:v>
                </c:pt>
                <c:pt idx="46477">
                  <c:v>112.52822068269074</c:v>
                </c:pt>
                <c:pt idx="46478">
                  <c:v>112.53325899070293</c:v>
                </c:pt>
                <c:pt idx="46479">
                  <c:v>112.53829729871511</c:v>
                </c:pt>
                <c:pt idx="46480">
                  <c:v>112.54333441394604</c:v>
                </c:pt>
                <c:pt idx="46481">
                  <c:v>112.54837272195823</c:v>
                </c:pt>
                <c:pt idx="46482">
                  <c:v>112.55341102997042</c:v>
                </c:pt>
                <c:pt idx="46483">
                  <c:v>112.55844814520135</c:v>
                </c:pt>
                <c:pt idx="46484">
                  <c:v>112.56348645321353</c:v>
                </c:pt>
                <c:pt idx="46485">
                  <c:v>112.56852953235072</c:v>
                </c:pt>
                <c:pt idx="46486">
                  <c:v>112.57356784036291</c:v>
                </c:pt>
                <c:pt idx="46487">
                  <c:v>112.57860495559385</c:v>
                </c:pt>
                <c:pt idx="46488">
                  <c:v>112.58364326360604</c:v>
                </c:pt>
                <c:pt idx="46489">
                  <c:v>112.58868157161821</c:v>
                </c:pt>
                <c:pt idx="46490">
                  <c:v>112.59371868684914</c:v>
                </c:pt>
                <c:pt idx="46491">
                  <c:v>112.59875699486133</c:v>
                </c:pt>
                <c:pt idx="46492">
                  <c:v>112.60379530287352</c:v>
                </c:pt>
                <c:pt idx="46493">
                  <c:v>112.60883241810446</c:v>
                </c:pt>
                <c:pt idx="46494">
                  <c:v>112.61387072611663</c:v>
                </c:pt>
                <c:pt idx="46495">
                  <c:v>112.61890903412882</c:v>
                </c:pt>
                <c:pt idx="46496">
                  <c:v>112.62394614935975</c:v>
                </c:pt>
                <c:pt idx="46497">
                  <c:v>112.62898445737194</c:v>
                </c:pt>
                <c:pt idx="46498">
                  <c:v>112.63402753650914</c:v>
                </c:pt>
                <c:pt idx="46499">
                  <c:v>112.63906465174007</c:v>
                </c:pt>
                <c:pt idx="46500">
                  <c:v>112.64410295975226</c:v>
                </c:pt>
                <c:pt idx="46501">
                  <c:v>112.64914126776443</c:v>
                </c:pt>
                <c:pt idx="46502">
                  <c:v>112.65417838299537</c:v>
                </c:pt>
                <c:pt idx="46503">
                  <c:v>112.65921669100756</c:v>
                </c:pt>
                <c:pt idx="46504">
                  <c:v>112.66425499901975</c:v>
                </c:pt>
                <c:pt idx="46505">
                  <c:v>112.66929211425068</c:v>
                </c:pt>
                <c:pt idx="46506">
                  <c:v>112.67433042226286</c:v>
                </c:pt>
                <c:pt idx="46507">
                  <c:v>112.67936873027504</c:v>
                </c:pt>
                <c:pt idx="46508">
                  <c:v>112.68440584550598</c:v>
                </c:pt>
                <c:pt idx="46509">
                  <c:v>112.68944415351817</c:v>
                </c:pt>
                <c:pt idx="46510">
                  <c:v>112.69448723265536</c:v>
                </c:pt>
                <c:pt idx="46511">
                  <c:v>112.69952554066755</c:v>
                </c:pt>
                <c:pt idx="46512">
                  <c:v>112.70456265589847</c:v>
                </c:pt>
                <c:pt idx="46513">
                  <c:v>112.70960096391066</c:v>
                </c:pt>
                <c:pt idx="46514">
                  <c:v>112.71463927192285</c:v>
                </c:pt>
                <c:pt idx="46515">
                  <c:v>112.71967638715378</c:v>
                </c:pt>
                <c:pt idx="46516">
                  <c:v>112.72471469516596</c:v>
                </c:pt>
                <c:pt idx="46517">
                  <c:v>112.72975300317815</c:v>
                </c:pt>
                <c:pt idx="46518">
                  <c:v>112.72939368659205</c:v>
                </c:pt>
                <c:pt idx="46519">
                  <c:v>112.70685211063424</c:v>
                </c:pt>
                <c:pt idx="46520">
                  <c:v>112.67040852601431</c:v>
                </c:pt>
                <c:pt idx="46521">
                  <c:v>112.643181</c:v>
                </c:pt>
                <c:pt idx="46522">
                  <c:v>112.63844658442486</c:v>
                </c:pt>
                <c:pt idx="46523">
                  <c:v>112.64456924868735</c:v>
                </c:pt>
                <c:pt idx="46524">
                  <c:v>112.67741305793992</c:v>
                </c:pt>
                <c:pt idx="46525">
                  <c:v>112.625092</c:v>
                </c:pt>
                <c:pt idx="46526">
                  <c:v>112.61460233285646</c:v>
                </c:pt>
                <c:pt idx="46527">
                  <c:v>112.58891300000001</c:v>
                </c:pt>
                <c:pt idx="46528">
                  <c:v>112.58891300000001</c:v>
                </c:pt>
                <c:pt idx="46529">
                  <c:v>112.58891300000001</c:v>
                </c:pt>
                <c:pt idx="46530">
                  <c:v>112.58891300000001</c:v>
                </c:pt>
                <c:pt idx="46531">
                  <c:v>112.60099566483909</c:v>
                </c:pt>
                <c:pt idx="46532">
                  <c:v>112.61325017623918</c:v>
                </c:pt>
                <c:pt idx="46533">
                  <c:v>112.57827953166439</c:v>
                </c:pt>
                <c:pt idx="46534">
                  <c:v>112.54330060609398</c:v>
                </c:pt>
                <c:pt idx="46535">
                  <c:v>112.50828855654102</c:v>
                </c:pt>
                <c:pt idx="46536">
                  <c:v>112.4733096309706</c:v>
                </c:pt>
                <c:pt idx="46537">
                  <c:v>112.43833898639582</c:v>
                </c:pt>
                <c:pt idx="46538">
                  <c:v>112.40336006082541</c:v>
                </c:pt>
                <c:pt idx="46539">
                  <c:v>112.36838113525498</c:v>
                </c:pt>
                <c:pt idx="46540">
                  <c:v>112.33341049068021</c:v>
                </c:pt>
                <c:pt idx="46541">
                  <c:v>112.29843156510978</c:v>
                </c:pt>
                <c:pt idx="46542">
                  <c:v>112.26345263953937</c:v>
                </c:pt>
                <c:pt idx="46543">
                  <c:v>112.2284819949646</c:v>
                </c:pt>
                <c:pt idx="46544">
                  <c:v>112.19350306939417</c:v>
                </c:pt>
                <c:pt idx="46545">
                  <c:v>112.15852414382375</c:v>
                </c:pt>
                <c:pt idx="46546">
                  <c:v>112.12355349924897</c:v>
                </c:pt>
                <c:pt idx="46547">
                  <c:v>112.08857457367856</c:v>
                </c:pt>
                <c:pt idx="46548">
                  <c:v>112.0535625241256</c:v>
                </c:pt>
                <c:pt idx="46549">
                  <c:v>112.01859187955081</c:v>
                </c:pt>
                <c:pt idx="46550">
                  <c:v>111.9836129539804</c:v>
                </c:pt>
                <c:pt idx="46551">
                  <c:v>111.94863402840998</c:v>
                </c:pt>
                <c:pt idx="46552">
                  <c:v>111.9136633838352</c:v>
                </c:pt>
                <c:pt idx="46553">
                  <c:v>111.87868445826479</c:v>
                </c:pt>
                <c:pt idx="46554">
                  <c:v>111.84370553269437</c:v>
                </c:pt>
                <c:pt idx="46555">
                  <c:v>111.80873488811959</c:v>
                </c:pt>
                <c:pt idx="46556">
                  <c:v>111.77375596254917</c:v>
                </c:pt>
                <c:pt idx="46557">
                  <c:v>111.73877703697875</c:v>
                </c:pt>
                <c:pt idx="46558">
                  <c:v>111.70380639240398</c:v>
                </c:pt>
                <c:pt idx="46559">
                  <c:v>111.66882746683355</c:v>
                </c:pt>
                <c:pt idx="46560">
                  <c:v>111.63381541728059</c:v>
                </c:pt>
                <c:pt idx="46561">
                  <c:v>111.59883649171017</c:v>
                </c:pt>
                <c:pt idx="46562">
                  <c:v>111.56386584713539</c:v>
                </c:pt>
                <c:pt idx="46563">
                  <c:v>111.52888692156498</c:v>
                </c:pt>
                <c:pt idx="46564">
                  <c:v>111.49390799599456</c:v>
                </c:pt>
                <c:pt idx="46565">
                  <c:v>111.45893735141978</c:v>
                </c:pt>
                <c:pt idx="46566">
                  <c:v>111.42395842584936</c:v>
                </c:pt>
                <c:pt idx="46567">
                  <c:v>111.38897950027895</c:v>
                </c:pt>
                <c:pt idx="46568">
                  <c:v>111.35400885570417</c:v>
                </c:pt>
                <c:pt idx="46569">
                  <c:v>111.31902993013375</c:v>
                </c:pt>
                <c:pt idx="46570">
                  <c:v>111.28405100456334</c:v>
                </c:pt>
                <c:pt idx="46571">
                  <c:v>111.24908035998855</c:v>
                </c:pt>
                <c:pt idx="46572">
                  <c:v>111.21410143441814</c:v>
                </c:pt>
                <c:pt idx="46573">
                  <c:v>111.17908938486516</c:v>
                </c:pt>
                <c:pt idx="46574">
                  <c:v>111.14411874029039</c:v>
                </c:pt>
                <c:pt idx="46575">
                  <c:v>111.10913981471997</c:v>
                </c:pt>
                <c:pt idx="46576">
                  <c:v>111.07416088914955</c:v>
                </c:pt>
                <c:pt idx="46577">
                  <c:v>111.03919024457477</c:v>
                </c:pt>
                <c:pt idx="46578">
                  <c:v>111.00421131900436</c:v>
                </c:pt>
                <c:pt idx="46579">
                  <c:v>110.96923239343394</c:v>
                </c:pt>
                <c:pt idx="46580">
                  <c:v>110.93426174885916</c:v>
                </c:pt>
                <c:pt idx="46581">
                  <c:v>110.89928282328874</c:v>
                </c:pt>
                <c:pt idx="46582">
                  <c:v>110.85072454029566</c:v>
                </c:pt>
                <c:pt idx="46583">
                  <c:v>110.7833852102503</c:v>
                </c:pt>
                <c:pt idx="46584">
                  <c:v>110.77462574606581</c:v>
                </c:pt>
                <c:pt idx="46585">
                  <c:v>110.74098311206485</c:v>
                </c:pt>
                <c:pt idx="46586">
                  <c:v>110.67398329471436</c:v>
                </c:pt>
                <c:pt idx="46587">
                  <c:v>110.6331927258409</c:v>
                </c:pt>
                <c:pt idx="46588">
                  <c:v>110.60017811028037</c:v>
                </c:pt>
                <c:pt idx="46589">
                  <c:v>110.61711795861149</c:v>
                </c:pt>
                <c:pt idx="46590">
                  <c:v>110.53566318232782</c:v>
                </c:pt>
                <c:pt idx="46591">
                  <c:v>110.4306851535527</c:v>
                </c:pt>
                <c:pt idx="46592">
                  <c:v>110.37040508011445</c:v>
                </c:pt>
                <c:pt idx="46593">
                  <c:v>110.38187384835479</c:v>
                </c:pt>
                <c:pt idx="46594">
                  <c:v>110.36658968856976</c:v>
                </c:pt>
                <c:pt idx="46595">
                  <c:v>110.31659549675916</c:v>
                </c:pt>
                <c:pt idx="46596">
                  <c:v>110.26661314069474</c:v>
                </c:pt>
                <c:pt idx="46597">
                  <c:v>110.21661894888415</c:v>
                </c:pt>
                <c:pt idx="46598">
                  <c:v>110.16657741408888</c:v>
                </c:pt>
                <c:pt idx="46599">
                  <c:v>110.11659505802446</c:v>
                </c:pt>
                <c:pt idx="46600">
                  <c:v>110.06660086621386</c:v>
                </c:pt>
                <c:pt idx="46601">
                  <c:v>110.01660667440326</c:v>
                </c:pt>
                <c:pt idx="46602">
                  <c:v>109.96662431833883</c:v>
                </c:pt>
                <c:pt idx="46603">
                  <c:v>109.91663012652823</c:v>
                </c:pt>
                <c:pt idx="46604">
                  <c:v>109.86663593471764</c:v>
                </c:pt>
                <c:pt idx="46605">
                  <c:v>109.81665357865322</c:v>
                </c:pt>
                <c:pt idx="46606">
                  <c:v>109.76665938684262</c:v>
                </c:pt>
                <c:pt idx="46607">
                  <c:v>109.16672908511546</c:v>
                </c:pt>
                <c:pt idx="46608">
                  <c:v>109.11673489330487</c:v>
                </c:pt>
                <c:pt idx="46609">
                  <c:v>109.06674070149427</c:v>
                </c:pt>
                <c:pt idx="46610">
                  <c:v>109.01675834542985</c:v>
                </c:pt>
                <c:pt idx="46611">
                  <c:v>108.96671681063458</c:v>
                </c:pt>
                <c:pt idx="46612">
                  <c:v>108.91672261882398</c:v>
                </c:pt>
                <c:pt idx="46613">
                  <c:v>108.86674026275956</c:v>
                </c:pt>
                <c:pt idx="46614">
                  <c:v>108.81674607094897</c:v>
                </c:pt>
                <c:pt idx="46615">
                  <c:v>108.76675187913837</c:v>
                </c:pt>
                <c:pt idx="46616">
                  <c:v>108.71676952307394</c:v>
                </c:pt>
                <c:pt idx="46617">
                  <c:v>108.66677533126334</c:v>
                </c:pt>
                <c:pt idx="46618">
                  <c:v>108.61678113945274</c:v>
                </c:pt>
                <c:pt idx="46619">
                  <c:v>108.56679878338832</c:v>
                </c:pt>
                <c:pt idx="46620">
                  <c:v>108.51680459157772</c:v>
                </c:pt>
                <c:pt idx="46621">
                  <c:v>108.46681039976713</c:v>
                </c:pt>
                <c:pt idx="46622">
                  <c:v>108.41682804370269</c:v>
                </c:pt>
                <c:pt idx="46623">
                  <c:v>108.3668338518921</c:v>
                </c:pt>
                <c:pt idx="46624">
                  <c:v>108.31679231709684</c:v>
                </c:pt>
                <c:pt idx="46625">
                  <c:v>108.26679812528624</c:v>
                </c:pt>
                <c:pt idx="46626">
                  <c:v>108.15923616162098</c:v>
                </c:pt>
                <c:pt idx="46627">
                  <c:v>108.15683</c:v>
                </c:pt>
                <c:pt idx="46628">
                  <c:v>108.04914800286123</c:v>
                </c:pt>
                <c:pt idx="46629">
                  <c:v>107.97600825983314</c:v>
                </c:pt>
                <c:pt idx="46630">
                  <c:v>107.88493586075346</c:v>
                </c:pt>
                <c:pt idx="46631">
                  <c:v>107.79408012872467</c:v>
                </c:pt>
                <c:pt idx="46632">
                  <c:v>107.722656</c:v>
                </c:pt>
                <c:pt idx="46633">
                  <c:v>107.7187569341917</c:v>
                </c:pt>
                <c:pt idx="46634">
                  <c:v>107.57568637842058</c:v>
                </c:pt>
                <c:pt idx="46635">
                  <c:v>107.50907456072937</c:v>
                </c:pt>
                <c:pt idx="46636">
                  <c:v>107.44238387515078</c:v>
                </c:pt>
                <c:pt idx="46637">
                  <c:v>107.3757562838821</c:v>
                </c:pt>
                <c:pt idx="46638">
                  <c:v>107.3091444661909</c:v>
                </c:pt>
                <c:pt idx="46639">
                  <c:v>107.24251687492222</c:v>
                </c:pt>
                <c:pt idx="46640">
                  <c:v>107.17588928365353</c:v>
                </c:pt>
                <c:pt idx="46641">
                  <c:v>107.10927746596234</c:v>
                </c:pt>
                <c:pt idx="46642">
                  <c:v>107.04264987469365</c:v>
                </c:pt>
                <c:pt idx="46643">
                  <c:v>106.97602228342497</c:v>
                </c:pt>
                <c:pt idx="46644">
                  <c:v>106.90941046573376</c:v>
                </c:pt>
                <c:pt idx="46645">
                  <c:v>106.84278287446509</c:v>
                </c:pt>
                <c:pt idx="46646">
                  <c:v>106.7761552831964</c:v>
                </c:pt>
                <c:pt idx="46647">
                  <c:v>106.70954346550519</c:v>
                </c:pt>
                <c:pt idx="46648">
                  <c:v>106.64291587423651</c:v>
                </c:pt>
                <c:pt idx="46649">
                  <c:v>106.57622518865792</c:v>
                </c:pt>
                <c:pt idx="46650">
                  <c:v>106.50959759738923</c:v>
                </c:pt>
                <c:pt idx="46651">
                  <c:v>106.44298577969803</c:v>
                </c:pt>
                <c:pt idx="46652">
                  <c:v>106.37635818842935</c:v>
                </c:pt>
                <c:pt idx="46653">
                  <c:v>106.30973059716067</c:v>
                </c:pt>
                <c:pt idx="46654">
                  <c:v>106.24311877946947</c:v>
                </c:pt>
                <c:pt idx="46655">
                  <c:v>106.17649118820079</c:v>
                </c:pt>
                <c:pt idx="46656">
                  <c:v>106.1098635969321</c:v>
                </c:pt>
                <c:pt idx="46657">
                  <c:v>106.04325177924089</c:v>
                </c:pt>
                <c:pt idx="46658">
                  <c:v>105.97662418797222</c:v>
                </c:pt>
                <c:pt idx="46659">
                  <c:v>105.90999659670354</c:v>
                </c:pt>
                <c:pt idx="46660">
                  <c:v>105.84338477901233</c:v>
                </c:pt>
                <c:pt idx="46661">
                  <c:v>105.77669409343373</c:v>
                </c:pt>
                <c:pt idx="46662">
                  <c:v>105.71006650216505</c:v>
                </c:pt>
                <c:pt idx="46663">
                  <c:v>105.64345468447385</c:v>
                </c:pt>
                <c:pt idx="46664">
                  <c:v>105.57682709320517</c:v>
                </c:pt>
                <c:pt idx="46665">
                  <c:v>105.51019950193648</c:v>
                </c:pt>
                <c:pt idx="46666">
                  <c:v>105.44358768424527</c:v>
                </c:pt>
                <c:pt idx="46667">
                  <c:v>105.37696009297659</c:v>
                </c:pt>
                <c:pt idx="46668">
                  <c:v>105.31033250170792</c:v>
                </c:pt>
                <c:pt idx="46669">
                  <c:v>105.24372068401671</c:v>
                </c:pt>
                <c:pt idx="46670">
                  <c:v>105.17709309274802</c:v>
                </c:pt>
                <c:pt idx="46671">
                  <c:v>105.11046550147934</c:v>
                </c:pt>
                <c:pt idx="46672">
                  <c:v>105.04385368378814</c:v>
                </c:pt>
                <c:pt idx="46673">
                  <c:v>104.97722609251946</c:v>
                </c:pt>
                <c:pt idx="46674">
                  <c:v>104.91053540694087</c:v>
                </c:pt>
                <c:pt idx="46675">
                  <c:v>104.84390781567218</c:v>
                </c:pt>
                <c:pt idx="46676">
                  <c:v>104.77729599798097</c:v>
                </c:pt>
                <c:pt idx="46677">
                  <c:v>104.7106684067123</c:v>
                </c:pt>
                <c:pt idx="46678">
                  <c:v>104.64404081544362</c:v>
                </c:pt>
                <c:pt idx="46679">
                  <c:v>104.57742899775241</c:v>
                </c:pt>
                <c:pt idx="46680">
                  <c:v>104.51080140648372</c:v>
                </c:pt>
                <c:pt idx="46681">
                  <c:v>104.44417381521505</c:v>
                </c:pt>
                <c:pt idx="46682">
                  <c:v>104.37756199752384</c:v>
                </c:pt>
                <c:pt idx="46683">
                  <c:v>104.31093440625516</c:v>
                </c:pt>
                <c:pt idx="46684">
                  <c:v>104.24430681498647</c:v>
                </c:pt>
                <c:pt idx="46685">
                  <c:v>104.17769499729528</c:v>
                </c:pt>
                <c:pt idx="46686">
                  <c:v>104.11100431171668</c:v>
                </c:pt>
                <c:pt idx="46687">
                  <c:v>104.044376720448</c:v>
                </c:pt>
                <c:pt idx="46688">
                  <c:v>103.97776490275679</c:v>
                </c:pt>
                <c:pt idx="46689">
                  <c:v>103.9111373114881</c:v>
                </c:pt>
                <c:pt idx="46690">
                  <c:v>103.84574384597043</c:v>
                </c:pt>
                <c:pt idx="46691">
                  <c:v>103.78908158583691</c:v>
                </c:pt>
                <c:pt idx="46692">
                  <c:v>103.72047796424314</c:v>
                </c:pt>
                <c:pt idx="46693">
                  <c:v>103.67048550214592</c:v>
                </c:pt>
                <c:pt idx="46694">
                  <c:v>103.52475759918933</c:v>
                </c:pt>
                <c:pt idx="46695">
                  <c:v>103.38906818808105</c:v>
                </c:pt>
                <c:pt idx="46696">
                  <c:v>103.31620627896996</c:v>
                </c:pt>
                <c:pt idx="46697">
                  <c:v>103.24333599237005</c:v>
                </c:pt>
                <c:pt idx="46698">
                  <c:v>103.16467769415971</c:v>
                </c:pt>
                <c:pt idx="46699">
                  <c:v>103.07036529144042</c:v>
                </c:pt>
                <c:pt idx="46700">
                  <c:v>103.05150304008293</c:v>
                </c:pt>
                <c:pt idx="46701">
                  <c:v>103.03264525422055</c:v>
                </c:pt>
                <c:pt idx="46702">
                  <c:v>103.01378300286306</c:v>
                </c:pt>
                <c:pt idx="46703">
                  <c:v>102.99492075150557</c:v>
                </c:pt>
                <c:pt idx="46704">
                  <c:v>102.94257281306628</c:v>
                </c:pt>
                <c:pt idx="46705">
                  <c:v>102.86076484243146</c:v>
                </c:pt>
                <c:pt idx="46706">
                  <c:v>102.7753250751073</c:v>
                </c:pt>
                <c:pt idx="46707">
                  <c:v>102.63988767858847</c:v>
                </c:pt>
                <c:pt idx="46708">
                  <c:v>102.54155010917759</c:v>
                </c:pt>
                <c:pt idx="46709">
                  <c:v>102.41010774892705</c:v>
                </c:pt>
                <c:pt idx="46710">
                  <c:v>102.27619181258942</c:v>
                </c:pt>
                <c:pt idx="46711">
                  <c:v>102.17735853171197</c:v>
                </c:pt>
                <c:pt idx="46712">
                  <c:v>102.06026972228844</c:v>
                </c:pt>
                <c:pt idx="46713">
                  <c:v>101.94068790176442</c:v>
                </c:pt>
                <c:pt idx="46714">
                  <c:v>101.80512994487314</c:v>
                </c:pt>
                <c:pt idx="46715">
                  <c:v>101.63627870918258</c:v>
                </c:pt>
                <c:pt idx="46716">
                  <c:v>101.46746744774289</c:v>
                </c:pt>
                <c:pt idx="46717">
                  <c:v>101.29861621205232</c:v>
                </c:pt>
                <c:pt idx="46718">
                  <c:v>101.12976497636176</c:v>
                </c:pt>
                <c:pt idx="46719">
                  <c:v>100.96095371492206</c:v>
                </c:pt>
                <c:pt idx="46720">
                  <c:v>100.79210247923149</c:v>
                </c:pt>
                <c:pt idx="46721">
                  <c:v>100.62325124354092</c:v>
                </c:pt>
                <c:pt idx="46722">
                  <c:v>100.45443998210122</c:v>
                </c:pt>
                <c:pt idx="46723">
                  <c:v>100.28558874641065</c:v>
                </c:pt>
                <c:pt idx="46724">
                  <c:v>100.11657761371659</c:v>
                </c:pt>
                <c:pt idx="46725">
                  <c:v>99.947726378026019</c:v>
                </c:pt>
                <c:pt idx="46726">
                  <c:v>99.778915116586319</c:v>
                </c:pt>
                <c:pt idx="46727">
                  <c:v>99.610063880895751</c:v>
                </c:pt>
                <c:pt idx="46728">
                  <c:v>99.441212645205184</c:v>
                </c:pt>
                <c:pt idx="46729">
                  <c:v>99.272401383765498</c:v>
                </c:pt>
                <c:pt idx="46730">
                  <c:v>99.10355014807493</c:v>
                </c:pt>
                <c:pt idx="46731">
                  <c:v>98.934698912384349</c:v>
                </c:pt>
                <c:pt idx="46732">
                  <c:v>98.765887650944663</c:v>
                </c:pt>
                <c:pt idx="46733">
                  <c:v>98.597036415254095</c:v>
                </c:pt>
                <c:pt idx="46734">
                  <c:v>98.428185179563528</c:v>
                </c:pt>
                <c:pt idx="46735">
                  <c:v>98.259373918123828</c:v>
                </c:pt>
                <c:pt idx="46736">
                  <c:v>98.090362785429761</c:v>
                </c:pt>
                <c:pt idx="46737">
                  <c:v>97.921511549739193</c:v>
                </c:pt>
                <c:pt idx="46738">
                  <c:v>97.752700288299494</c:v>
                </c:pt>
                <c:pt idx="46739">
                  <c:v>97.583849052608926</c:v>
                </c:pt>
                <c:pt idx="46740">
                  <c:v>97.414997816918358</c:v>
                </c:pt>
                <c:pt idx="46741">
                  <c:v>97.246186555478658</c:v>
                </c:pt>
                <c:pt idx="46742">
                  <c:v>97.077335319788091</c:v>
                </c:pt>
                <c:pt idx="46743">
                  <c:v>96.908484084097523</c:v>
                </c:pt>
                <c:pt idx="46744">
                  <c:v>96.739672822657838</c:v>
                </c:pt>
                <c:pt idx="46745">
                  <c:v>96.57082158696727</c:v>
                </c:pt>
                <c:pt idx="46746">
                  <c:v>96.401970351276702</c:v>
                </c:pt>
                <c:pt idx="46747">
                  <c:v>96.233159089837002</c:v>
                </c:pt>
                <c:pt idx="46748">
                  <c:v>96.064307854146435</c:v>
                </c:pt>
                <c:pt idx="46749">
                  <c:v>95.895296721452368</c:v>
                </c:pt>
                <c:pt idx="46750">
                  <c:v>95.726445485761801</c:v>
                </c:pt>
                <c:pt idx="46751">
                  <c:v>95.557634224322101</c:v>
                </c:pt>
                <c:pt idx="46752">
                  <c:v>95.388782988631533</c:v>
                </c:pt>
                <c:pt idx="46753">
                  <c:v>95.219931752940965</c:v>
                </c:pt>
                <c:pt idx="46754">
                  <c:v>95.051120491501266</c:v>
                </c:pt>
                <c:pt idx="46755">
                  <c:v>94.779609815450641</c:v>
                </c:pt>
                <c:pt idx="46756">
                  <c:v>94.550307809728181</c:v>
                </c:pt>
                <c:pt idx="46757">
                  <c:v>94.322879616118257</c:v>
                </c:pt>
                <c:pt idx="46758">
                  <c:v>94.072408753992846</c:v>
                </c:pt>
                <c:pt idx="46759">
                  <c:v>93.803562123509778</c:v>
                </c:pt>
                <c:pt idx="46760">
                  <c:v>93.558168771816881</c:v>
                </c:pt>
                <c:pt idx="46761">
                  <c:v>93.264910183313461</c:v>
                </c:pt>
                <c:pt idx="46762">
                  <c:v>93.040291666666675</c:v>
                </c:pt>
                <c:pt idx="46763">
                  <c:v>92.768388128278502</c:v>
                </c:pt>
                <c:pt idx="46764">
                  <c:v>92.476482663372451</c:v>
                </c:pt>
                <c:pt idx="46765">
                  <c:v>92.184474733311262</c:v>
                </c:pt>
                <c:pt idx="46766">
                  <c:v>91.89253593391534</c:v>
                </c:pt>
                <c:pt idx="46767">
                  <c:v>91.600528003854151</c:v>
                </c:pt>
                <c:pt idx="46768">
                  <c:v>91.308520073792977</c:v>
                </c:pt>
                <c:pt idx="46769">
                  <c:v>91.016581274397055</c:v>
                </c:pt>
                <c:pt idx="46770">
                  <c:v>90.724573344335866</c:v>
                </c:pt>
                <c:pt idx="46771">
                  <c:v>90.432565414274677</c:v>
                </c:pt>
                <c:pt idx="46772">
                  <c:v>90.140626614878755</c:v>
                </c:pt>
                <c:pt idx="46773">
                  <c:v>89.848618684817581</c:v>
                </c:pt>
                <c:pt idx="46774">
                  <c:v>89.556334232095352</c:v>
                </c:pt>
                <c:pt idx="46775">
                  <c:v>89.264326302034164</c:v>
                </c:pt>
                <c:pt idx="46776">
                  <c:v>88.972387502638242</c:v>
                </c:pt>
                <c:pt idx="46777">
                  <c:v>88.680379572577053</c:v>
                </c:pt>
                <c:pt idx="46778">
                  <c:v>88.388371642515864</c:v>
                </c:pt>
                <c:pt idx="46779">
                  <c:v>88.096432843119942</c:v>
                </c:pt>
                <c:pt idx="46780">
                  <c:v>87.804424913058767</c:v>
                </c:pt>
                <c:pt idx="46781">
                  <c:v>87.512416982997578</c:v>
                </c:pt>
                <c:pt idx="46782">
                  <c:v>87.220478183601656</c:v>
                </c:pt>
                <c:pt idx="46783">
                  <c:v>86.928470253540468</c:v>
                </c:pt>
                <c:pt idx="46784">
                  <c:v>86.636462323479293</c:v>
                </c:pt>
                <c:pt idx="46785">
                  <c:v>86.344523524083357</c:v>
                </c:pt>
                <c:pt idx="46786">
                  <c:v>86.052239071361129</c:v>
                </c:pt>
                <c:pt idx="46787">
                  <c:v>85.760231141299954</c:v>
                </c:pt>
                <c:pt idx="46788">
                  <c:v>85.468292341904032</c:v>
                </c:pt>
                <c:pt idx="46789">
                  <c:v>85.176284411842843</c:v>
                </c:pt>
                <c:pt idx="46790">
                  <c:v>84.884276481781654</c:v>
                </c:pt>
                <c:pt idx="46791">
                  <c:v>84.592337682385732</c:v>
                </c:pt>
                <c:pt idx="46792">
                  <c:v>84.300329752324558</c:v>
                </c:pt>
                <c:pt idx="46793">
                  <c:v>84.008321822263369</c:v>
                </c:pt>
                <c:pt idx="46794">
                  <c:v>83.716383022867447</c:v>
                </c:pt>
                <c:pt idx="46795">
                  <c:v>83.424375092806258</c:v>
                </c:pt>
                <c:pt idx="46796">
                  <c:v>83.132367162745069</c:v>
                </c:pt>
                <c:pt idx="46797">
                  <c:v>82.840428363349147</c:v>
                </c:pt>
                <c:pt idx="46798">
                  <c:v>82.548420433287959</c:v>
                </c:pt>
                <c:pt idx="46799">
                  <c:v>82.256135980565745</c:v>
                </c:pt>
                <c:pt idx="46800">
                  <c:v>81.964128050504556</c:v>
                </c:pt>
                <c:pt idx="46801">
                  <c:v>81.672189251108634</c:v>
                </c:pt>
                <c:pt idx="46802">
                  <c:v>81.380181321047445</c:v>
                </c:pt>
                <c:pt idx="46803">
                  <c:v>81.08817339098627</c:v>
                </c:pt>
                <c:pt idx="46804">
                  <c:v>80.796234591590348</c:v>
                </c:pt>
                <c:pt idx="46805">
                  <c:v>80.50422666152916</c:v>
                </c:pt>
                <c:pt idx="46806">
                  <c:v>80.212218731467971</c:v>
                </c:pt>
                <c:pt idx="46807">
                  <c:v>79.920279932072049</c:v>
                </c:pt>
                <c:pt idx="46808">
                  <c:v>79.62827200201086</c:v>
                </c:pt>
                <c:pt idx="46809">
                  <c:v>79.336264071949671</c:v>
                </c:pt>
                <c:pt idx="46810">
                  <c:v>79.044325272553749</c:v>
                </c:pt>
                <c:pt idx="46811">
                  <c:v>78.752040819831535</c:v>
                </c:pt>
                <c:pt idx="46812">
                  <c:v>78.460032889770346</c:v>
                </c:pt>
                <c:pt idx="46813">
                  <c:v>78.168094090374424</c:v>
                </c:pt>
                <c:pt idx="46814">
                  <c:v>77.876086160313235</c:v>
                </c:pt>
                <c:pt idx="46815">
                  <c:v>77.584078230252047</c:v>
                </c:pt>
                <c:pt idx="46816">
                  <c:v>77.292139430856125</c:v>
                </c:pt>
                <c:pt idx="46817">
                  <c:v>77.000131500794936</c:v>
                </c:pt>
                <c:pt idx="46818">
                  <c:v>76.708123570733761</c:v>
                </c:pt>
                <c:pt idx="46819">
                  <c:v>76.416184771337839</c:v>
                </c:pt>
                <c:pt idx="46820">
                  <c:v>76.12417684127665</c:v>
                </c:pt>
                <c:pt idx="46821">
                  <c:v>75.832168911215462</c:v>
                </c:pt>
                <c:pt idx="46822">
                  <c:v>75.461620502145919</c:v>
                </c:pt>
                <c:pt idx="46823">
                  <c:v>75.126830508106821</c:v>
                </c:pt>
                <c:pt idx="46824">
                  <c:v>74.84687736829558</c:v>
                </c:pt>
                <c:pt idx="46825">
                  <c:v>74.476323177396281</c:v>
                </c:pt>
                <c:pt idx="46826">
                  <c:v>74.093811136146869</c:v>
                </c:pt>
                <c:pt idx="46827">
                  <c:v>73.744204950178784</c:v>
                </c:pt>
                <c:pt idx="46828">
                  <c:v>71.328016930678103</c:v>
                </c:pt>
                <c:pt idx="46829">
                  <c:v>70.985439281249995</c:v>
                </c:pt>
                <c:pt idx="46830">
                  <c:v>70.694780356602834</c:v>
                </c:pt>
                <c:pt idx="46831">
                  <c:v>70.350698372321645</c:v>
                </c:pt>
                <c:pt idx="46832">
                  <c:v>70.095487305125147</c:v>
                </c:pt>
                <c:pt idx="46833">
                  <c:v>69.804261307582252</c:v>
                </c:pt>
                <c:pt idx="46834">
                  <c:v>69.548080591418355</c:v>
                </c:pt>
                <c:pt idx="46835">
                  <c:v>69.203423994992846</c:v>
                </c:pt>
                <c:pt idx="46836">
                  <c:v>68.929877010729626</c:v>
                </c:pt>
                <c:pt idx="46837">
                  <c:v>68.65494672274508</c:v>
                </c:pt>
                <c:pt idx="46838">
                  <c:v>68.334766410856801</c:v>
                </c:pt>
                <c:pt idx="46839">
                  <c:v>68.014510280755914</c:v>
                </c:pt>
                <c:pt idx="46840">
                  <c:v>67.694254150655027</c:v>
                </c:pt>
                <c:pt idx="46841">
                  <c:v>67.374073838766762</c:v>
                </c:pt>
                <c:pt idx="46842">
                  <c:v>67.053817708665875</c:v>
                </c:pt>
                <c:pt idx="46843">
                  <c:v>66.733561578564974</c:v>
                </c:pt>
                <c:pt idx="46844">
                  <c:v>66.413381266676708</c:v>
                </c:pt>
                <c:pt idx="46845">
                  <c:v>66.093125136575821</c:v>
                </c:pt>
                <c:pt idx="46846">
                  <c:v>65.772869006474934</c:v>
                </c:pt>
                <c:pt idx="46847">
                  <c:v>65.452688694586669</c:v>
                </c:pt>
                <c:pt idx="46848">
                  <c:v>65.132432564485768</c:v>
                </c:pt>
                <c:pt idx="46849">
                  <c:v>64.811873161534407</c:v>
                </c:pt>
                <c:pt idx="46850">
                  <c:v>64.49161703143352</c:v>
                </c:pt>
                <c:pt idx="46851">
                  <c:v>64.171436719545255</c:v>
                </c:pt>
                <c:pt idx="46852">
                  <c:v>63.851180589444368</c:v>
                </c:pt>
                <c:pt idx="46853">
                  <c:v>63.530924459343474</c:v>
                </c:pt>
                <c:pt idx="46854">
                  <c:v>63.210744147455202</c:v>
                </c:pt>
                <c:pt idx="46855">
                  <c:v>62.890488017354315</c:v>
                </c:pt>
                <c:pt idx="46856">
                  <c:v>62.57030770546605</c:v>
                </c:pt>
                <c:pt idx="46857">
                  <c:v>62.250051575365163</c:v>
                </c:pt>
                <c:pt idx="46858">
                  <c:v>61.929795445264268</c:v>
                </c:pt>
                <c:pt idx="46859">
                  <c:v>61.609615133376003</c:v>
                </c:pt>
                <c:pt idx="46860">
                  <c:v>61.289359003275109</c:v>
                </c:pt>
                <c:pt idx="46861">
                  <c:v>60.968799600323749</c:v>
                </c:pt>
                <c:pt idx="46862">
                  <c:v>60.648543470222862</c:v>
                </c:pt>
                <c:pt idx="46863">
                  <c:v>60.328363158334589</c:v>
                </c:pt>
                <c:pt idx="46864">
                  <c:v>60.008107028233702</c:v>
                </c:pt>
                <c:pt idx="46865">
                  <c:v>59.687850898132815</c:v>
                </c:pt>
                <c:pt idx="46866">
                  <c:v>59.367670586244543</c:v>
                </c:pt>
                <c:pt idx="46867">
                  <c:v>59.047414456143656</c:v>
                </c:pt>
                <c:pt idx="46868">
                  <c:v>58.727158326042769</c:v>
                </c:pt>
                <c:pt idx="46869">
                  <c:v>58.406978014154497</c:v>
                </c:pt>
                <c:pt idx="46870">
                  <c:v>58.08672188405361</c:v>
                </c:pt>
                <c:pt idx="46871">
                  <c:v>57.766465753952716</c:v>
                </c:pt>
                <c:pt idx="46872">
                  <c:v>57.44628544206445</c:v>
                </c:pt>
                <c:pt idx="46873">
                  <c:v>57.126029311963563</c:v>
                </c:pt>
                <c:pt idx="46874">
                  <c:v>56.805469909012196</c:v>
                </c:pt>
                <c:pt idx="46875">
                  <c:v>56.460892890557936</c:v>
                </c:pt>
                <c:pt idx="46876">
                  <c:v>56.07140894563662</c:v>
                </c:pt>
                <c:pt idx="46877">
                  <c:v>55.718553390226461</c:v>
                </c:pt>
                <c:pt idx="46878">
                  <c:v>55.367230163090127</c:v>
                </c:pt>
                <c:pt idx="46879">
                  <c:v>54.978409264663803</c:v>
                </c:pt>
                <c:pt idx="46880">
                  <c:v>54.614048160905838</c:v>
                </c:pt>
                <c:pt idx="46881">
                  <c:v>54.256055146399618</c:v>
                </c:pt>
                <c:pt idx="46882">
                  <c:v>53.884352048640913</c:v>
                </c:pt>
                <c:pt idx="46883">
                  <c:v>53.504382467811162</c:v>
                </c:pt>
                <c:pt idx="46884">
                  <c:v>53.137296408120086</c:v>
                </c:pt>
                <c:pt idx="46885">
                  <c:v>52.669943079919456</c:v>
                </c:pt>
                <c:pt idx="46886">
                  <c:v>52.202147182279248</c:v>
                </c:pt>
                <c:pt idx="46887">
                  <c:v>51.734793854078617</c:v>
                </c:pt>
                <c:pt idx="46888">
                  <c:v>51.267551168237887</c:v>
                </c:pt>
                <c:pt idx="46889">
                  <c:v>50.800197840037256</c:v>
                </c:pt>
                <c:pt idx="46890">
                  <c:v>50.332844511836626</c:v>
                </c:pt>
                <c:pt idx="46891">
                  <c:v>49.865601825995896</c:v>
                </c:pt>
                <c:pt idx="46892">
                  <c:v>49.398248497795272</c:v>
                </c:pt>
                <c:pt idx="46893">
                  <c:v>48.930895169594642</c:v>
                </c:pt>
                <c:pt idx="46894">
                  <c:v>48.463652483753911</c:v>
                </c:pt>
                <c:pt idx="46895">
                  <c:v>47.996299155553281</c:v>
                </c:pt>
                <c:pt idx="46896">
                  <c:v>47.528945827352658</c:v>
                </c:pt>
                <c:pt idx="46897">
                  <c:v>47.061703141511927</c:v>
                </c:pt>
                <c:pt idx="46898">
                  <c:v>46.594349813311297</c:v>
                </c:pt>
                <c:pt idx="46899">
                  <c:v>46.126553915671082</c:v>
                </c:pt>
                <c:pt idx="46900">
                  <c:v>45.659311229830351</c:v>
                </c:pt>
                <c:pt idx="46901">
                  <c:v>45.191957901629721</c:v>
                </c:pt>
                <c:pt idx="46902">
                  <c:v>44.724604573429097</c:v>
                </c:pt>
                <c:pt idx="46903">
                  <c:v>44.257361887588367</c:v>
                </c:pt>
                <c:pt idx="46904">
                  <c:v>43.790008559387736</c:v>
                </c:pt>
                <c:pt idx="46905">
                  <c:v>43.322655231187113</c:v>
                </c:pt>
                <c:pt idx="46906">
                  <c:v>42.855412545346383</c:v>
                </c:pt>
                <c:pt idx="46907">
                  <c:v>42.388059217145752</c:v>
                </c:pt>
                <c:pt idx="46908">
                  <c:v>41.920705888945122</c:v>
                </c:pt>
                <c:pt idx="46909">
                  <c:v>41.453463203104391</c:v>
                </c:pt>
                <c:pt idx="46910">
                  <c:v>40.986109874903761</c:v>
                </c:pt>
                <c:pt idx="46911">
                  <c:v>40.518313977263553</c:v>
                </c:pt>
                <c:pt idx="46912">
                  <c:v>40.05096064906293</c:v>
                </c:pt>
                <c:pt idx="46913">
                  <c:v>39.583717963222192</c:v>
                </c:pt>
                <c:pt idx="46914">
                  <c:v>39.116364635021569</c:v>
                </c:pt>
                <c:pt idx="46915">
                  <c:v>38.649011306820938</c:v>
                </c:pt>
                <c:pt idx="46916">
                  <c:v>38.181768620980208</c:v>
                </c:pt>
                <c:pt idx="46917">
                  <c:v>37.714415292779577</c:v>
                </c:pt>
                <c:pt idx="46918">
                  <c:v>37.247061964578947</c:v>
                </c:pt>
                <c:pt idx="46919">
                  <c:v>36.779819278738216</c:v>
                </c:pt>
                <c:pt idx="46920">
                  <c:v>36.312465950537586</c:v>
                </c:pt>
                <c:pt idx="46921">
                  <c:v>35.845112622336963</c:v>
                </c:pt>
                <c:pt idx="46922">
                  <c:v>35.377869936496232</c:v>
                </c:pt>
                <c:pt idx="46923">
                  <c:v>34.442720710655394</c:v>
                </c:pt>
                <c:pt idx="46924">
                  <c:v>33.975478024814663</c:v>
                </c:pt>
                <c:pt idx="46925">
                  <c:v>33.508124696614033</c:v>
                </c:pt>
                <c:pt idx="46926">
                  <c:v>33.040771368413402</c:v>
                </c:pt>
                <c:pt idx="46927">
                  <c:v>32.606831218407251</c:v>
                </c:pt>
                <c:pt idx="46928">
                  <c:v>32.246088464473054</c:v>
                </c:pt>
                <c:pt idx="46929">
                  <c:v>31.933004150178785</c:v>
                </c:pt>
                <c:pt idx="46930">
                  <c:v>31.618981189318074</c:v>
                </c:pt>
                <c:pt idx="46931">
                  <c:v>30.613004959178564</c:v>
                </c:pt>
                <c:pt idx="46932">
                  <c:v>30.275502110443277</c:v>
                </c:pt>
                <c:pt idx="46933">
                  <c:v>29.938393551465065</c:v>
                </c:pt>
                <c:pt idx="46934">
                  <c:v>29.72171863711495</c:v>
                </c:pt>
                <c:pt idx="46935">
                  <c:v>29.396466432006012</c:v>
                </c:pt>
                <c:pt idx="46936">
                  <c:v>29.07623710518407</c:v>
                </c:pt>
                <c:pt idx="46937">
                  <c:v>28.067193069556932</c:v>
                </c:pt>
                <c:pt idx="46938">
                  <c:v>27.786398008353224</c:v>
                </c:pt>
                <c:pt idx="46939">
                  <c:v>27.520722429184548</c:v>
                </c:pt>
                <c:pt idx="46940">
                  <c:v>27.264692305484708</c:v>
                </c:pt>
                <c:pt idx="46941">
                  <c:v>27.039719783406152</c:v>
                </c:pt>
                <c:pt idx="46942">
                  <c:v>26.814747261327597</c:v>
                </c:pt>
                <c:pt idx="46943">
                  <c:v>26.589827999789307</c:v>
                </c:pt>
                <c:pt idx="46944">
                  <c:v>26.364855477710751</c:v>
                </c:pt>
                <c:pt idx="46945">
                  <c:v>26.139882955632196</c:v>
                </c:pt>
                <c:pt idx="46946">
                  <c:v>25.914963694093903</c:v>
                </c:pt>
                <c:pt idx="46947">
                  <c:v>25.689991172015347</c:v>
                </c:pt>
                <c:pt idx="46948">
                  <c:v>25.464805607775734</c:v>
                </c:pt>
                <c:pt idx="46949">
                  <c:v>25.239886346237441</c:v>
                </c:pt>
                <c:pt idx="46950">
                  <c:v>25.014913824158885</c:v>
                </c:pt>
                <c:pt idx="46951">
                  <c:v>24.789941302080329</c:v>
                </c:pt>
                <c:pt idx="46952">
                  <c:v>24.56502204054204</c:v>
                </c:pt>
                <c:pt idx="46953">
                  <c:v>24.340049518463484</c:v>
                </c:pt>
                <c:pt idx="46954">
                  <c:v>24.115076996384929</c:v>
                </c:pt>
                <c:pt idx="46955">
                  <c:v>23.890157734846635</c:v>
                </c:pt>
                <c:pt idx="46956">
                  <c:v>23.66518521276808</c:v>
                </c:pt>
                <c:pt idx="46957">
                  <c:v>23.440212690689524</c:v>
                </c:pt>
                <c:pt idx="46958">
                  <c:v>23.215293429151235</c:v>
                </c:pt>
                <c:pt idx="46959">
                  <c:v>22.990320907072679</c:v>
                </c:pt>
                <c:pt idx="46960">
                  <c:v>22.765135342833062</c:v>
                </c:pt>
                <c:pt idx="46961">
                  <c:v>22.54016282075451</c:v>
                </c:pt>
                <c:pt idx="46962">
                  <c:v>22.315243559216217</c:v>
                </c:pt>
                <c:pt idx="46963">
                  <c:v>22.090271037137661</c:v>
                </c:pt>
                <c:pt idx="46964">
                  <c:v>21.865298515059106</c:v>
                </c:pt>
                <c:pt idx="46965">
                  <c:v>21.640379253520813</c:v>
                </c:pt>
                <c:pt idx="46966">
                  <c:v>21.41540673144226</c:v>
                </c:pt>
                <c:pt idx="46967">
                  <c:v>21.190434209363701</c:v>
                </c:pt>
                <c:pt idx="46968">
                  <c:v>20.965514947825412</c:v>
                </c:pt>
                <c:pt idx="46969">
                  <c:v>20.740542425746856</c:v>
                </c:pt>
                <c:pt idx="46970">
                  <c:v>20.5155699036683</c:v>
                </c:pt>
                <c:pt idx="46971">
                  <c:v>20.290650642130011</c:v>
                </c:pt>
                <c:pt idx="46972">
                  <c:v>20.065678120051452</c:v>
                </c:pt>
                <c:pt idx="46973">
                  <c:v>19.840492555811839</c:v>
                </c:pt>
                <c:pt idx="46974">
                  <c:v>19.615573294273549</c:v>
                </c:pt>
                <c:pt idx="46975">
                  <c:v>19.390600772194993</c:v>
                </c:pt>
                <c:pt idx="46976">
                  <c:v>19.165628250116434</c:v>
                </c:pt>
                <c:pt idx="46977">
                  <c:v>18.940708988578145</c:v>
                </c:pt>
                <c:pt idx="46978">
                  <c:v>18.715736466499589</c:v>
                </c:pt>
                <c:pt idx="46979">
                  <c:v>18.490763944421033</c:v>
                </c:pt>
                <c:pt idx="46980">
                  <c:v>18.265844682882744</c:v>
                </c:pt>
                <c:pt idx="46981">
                  <c:v>18.040872160804184</c:v>
                </c:pt>
                <c:pt idx="46982">
                  <c:v>17.815899638725632</c:v>
                </c:pt>
                <c:pt idx="46983">
                  <c:v>17.611618850881371</c:v>
                </c:pt>
                <c:pt idx="46984">
                  <c:v>17.395759962768498</c:v>
                </c:pt>
                <c:pt idx="46985">
                  <c:v>17.192352106819264</c:v>
                </c:pt>
                <c:pt idx="46986">
                  <c:v>17.069941400715138</c:v>
                </c:pt>
                <c:pt idx="46987">
                  <c:v>16.897784913686216</c:v>
                </c:pt>
                <c:pt idx="46988">
                  <c:v>16.715592060562706</c:v>
                </c:pt>
                <c:pt idx="46989">
                  <c:v>16.453570267699643</c:v>
                </c:pt>
                <c:pt idx="46990">
                  <c:v>16.325223811158796</c:v>
                </c:pt>
                <c:pt idx="46991">
                  <c:v>16.086092072961375</c:v>
                </c:pt>
                <c:pt idx="46992">
                  <c:v>16.030981559847685</c:v>
                </c:pt>
                <c:pt idx="46993">
                  <c:v>15.998659305690714</c:v>
                </c:pt>
                <c:pt idx="46994">
                  <c:v>15.966329397672943</c:v>
                </c:pt>
                <c:pt idx="46995">
                  <c:v>15.933999489655173</c:v>
                </c:pt>
                <c:pt idx="46996">
                  <c:v>15.901677235498202</c:v>
                </c:pt>
                <c:pt idx="46997">
                  <c:v>15.818609773247497</c:v>
                </c:pt>
                <c:pt idx="46998">
                  <c:v>15.635281973049267</c:v>
                </c:pt>
                <c:pt idx="46999">
                  <c:v>15.490664299395373</c:v>
                </c:pt>
                <c:pt idx="47000">
                  <c:v>15.346012380495527</c:v>
                </c:pt>
                <c:pt idx="47001">
                  <c:v>15.201360461595682</c:v>
                </c:pt>
                <c:pt idx="47002">
                  <c:v>15.056742787941788</c:v>
                </c:pt>
                <c:pt idx="47003">
                  <c:v>14.912090869041942</c:v>
                </c:pt>
                <c:pt idx="47004">
                  <c:v>14.767438950142097</c:v>
                </c:pt>
                <c:pt idx="47005">
                  <c:v>14.622821276488203</c:v>
                </c:pt>
                <c:pt idx="47006">
                  <c:v>14.478169357588357</c:v>
                </c:pt>
                <c:pt idx="47007">
                  <c:v>14.333517438688512</c:v>
                </c:pt>
                <c:pt idx="47008">
                  <c:v>14.188899765034618</c:v>
                </c:pt>
                <c:pt idx="47009">
                  <c:v>14.044247846134773</c:v>
                </c:pt>
                <c:pt idx="47010">
                  <c:v>13.899458946251121</c:v>
                </c:pt>
                <c:pt idx="47011">
                  <c:v>13.754807027351275</c:v>
                </c:pt>
                <c:pt idx="47012">
                  <c:v>13.610189353697381</c:v>
                </c:pt>
                <c:pt idx="47013">
                  <c:v>13.465537434797536</c:v>
                </c:pt>
                <c:pt idx="47014">
                  <c:v>13.32088551589769</c:v>
                </c:pt>
                <c:pt idx="47015">
                  <c:v>13.176267842243796</c:v>
                </c:pt>
                <c:pt idx="47016">
                  <c:v>13.031615923343951</c:v>
                </c:pt>
                <c:pt idx="47017">
                  <c:v>12.886964004444106</c:v>
                </c:pt>
                <c:pt idx="47018">
                  <c:v>12.742346330790213</c:v>
                </c:pt>
                <c:pt idx="47019">
                  <c:v>12.597694411890366</c:v>
                </c:pt>
                <c:pt idx="47020">
                  <c:v>12.453042492990521</c:v>
                </c:pt>
                <c:pt idx="47021">
                  <c:v>12.308424819336626</c:v>
                </c:pt>
                <c:pt idx="47022">
                  <c:v>12.163772900436781</c:v>
                </c:pt>
                <c:pt idx="47023">
                  <c:v>12.018984000553129</c:v>
                </c:pt>
                <c:pt idx="47024">
                  <c:v>11.874366326899235</c:v>
                </c:pt>
                <c:pt idx="47025">
                  <c:v>11.72971440799939</c:v>
                </c:pt>
                <c:pt idx="47026">
                  <c:v>11.585062489099546</c:v>
                </c:pt>
                <c:pt idx="47027">
                  <c:v>11.44044481544565</c:v>
                </c:pt>
                <c:pt idx="47028">
                  <c:v>11.295792896545805</c:v>
                </c:pt>
                <c:pt idx="47029">
                  <c:v>11.151140977645959</c:v>
                </c:pt>
                <c:pt idx="47030">
                  <c:v>11.006523303992065</c:v>
                </c:pt>
                <c:pt idx="47031">
                  <c:v>10.86187138509222</c:v>
                </c:pt>
                <c:pt idx="47032">
                  <c:v>10.717219466192375</c:v>
                </c:pt>
                <c:pt idx="47033">
                  <c:v>10.572601792538482</c:v>
                </c:pt>
                <c:pt idx="47034">
                  <c:v>10.427949873638635</c:v>
                </c:pt>
                <c:pt idx="47035">
                  <c:v>10.283160973754983</c:v>
                </c:pt>
                <c:pt idx="47036">
                  <c:v>10.138509054855138</c:v>
                </c:pt>
                <c:pt idx="47037">
                  <c:v>9.9938913812012444</c:v>
                </c:pt>
                <c:pt idx="47038">
                  <c:v>9.8492394623013979</c:v>
                </c:pt>
                <c:pt idx="47039">
                  <c:v>9.7045875434015532</c:v>
                </c:pt>
                <c:pt idx="47040">
                  <c:v>9.5599698697476594</c:v>
                </c:pt>
                <c:pt idx="47041">
                  <c:v>9.4153179508478146</c:v>
                </c:pt>
                <c:pt idx="47042">
                  <c:v>9.2706660319479681</c:v>
                </c:pt>
                <c:pt idx="47043">
                  <c:v>9.1260483582940743</c:v>
                </c:pt>
                <c:pt idx="47044">
                  <c:v>8.9813964393942278</c:v>
                </c:pt>
                <c:pt idx="47045">
                  <c:v>8.8367445204943831</c:v>
                </c:pt>
                <c:pt idx="47046">
                  <c:v>8.6921268468404893</c:v>
                </c:pt>
                <c:pt idx="47047">
                  <c:v>8.5474749279406446</c:v>
                </c:pt>
                <c:pt idx="47048">
                  <c:v>8.4380957017167386</c:v>
                </c:pt>
                <c:pt idx="47049">
                  <c:v>8.3348504887935153</c:v>
                </c:pt>
                <c:pt idx="47050">
                  <c:v>8.2501478300357576</c:v>
                </c:pt>
                <c:pt idx="47051">
                  <c:v>8.1275672658559852</c:v>
                </c:pt>
                <c:pt idx="47052">
                  <c:v>8.0194993347639478</c:v>
                </c:pt>
                <c:pt idx="47053">
                  <c:v>7.8776769570815448</c:v>
                </c:pt>
                <c:pt idx="47054">
                  <c:v>7.7521557723480337</c:v>
                </c:pt>
                <c:pt idx="47055">
                  <c:v>7.6816645631855032</c:v>
                </c:pt>
                <c:pt idx="47056">
                  <c:v>7.5747614711492606</c:v>
                </c:pt>
                <c:pt idx="47057">
                  <c:v>7.5335047293113826</c:v>
                </c:pt>
                <c:pt idx="47058">
                  <c:v>7.5251481184160154</c:v>
                </c:pt>
                <c:pt idx="47059">
                  <c:v>7.5167895286878528</c:v>
                </c:pt>
                <c:pt idx="47060">
                  <c:v>7.5084230236285077</c:v>
                </c:pt>
                <c:pt idx="47061">
                  <c:v>7.4311898901072713</c:v>
                </c:pt>
                <c:pt idx="47062">
                  <c:v>7.3371596776347161</c:v>
                </c:pt>
                <c:pt idx="47063">
                  <c:v>7.3063610805913211</c:v>
                </c:pt>
                <c:pt idx="47064">
                  <c:v>7.1940325837902268</c:v>
                </c:pt>
                <c:pt idx="47065">
                  <c:v>7.1261307958989031</c:v>
                </c:pt>
                <c:pt idx="47066">
                  <c:v>7.06614409680496</c:v>
                </c:pt>
                <c:pt idx="47067">
                  <c:v>6.9910065121602294</c:v>
                </c:pt>
                <c:pt idx="47068">
                  <c:v>6.9387540224383635</c:v>
                </c:pt>
                <c:pt idx="47069">
                  <c:v>6.8894823155621783</c:v>
                </c:pt>
                <c:pt idx="47070">
                  <c:v>6.8402106086859931</c:v>
                </c:pt>
                <c:pt idx="47071">
                  <c:v>6.79095056651314</c:v>
                </c:pt>
                <c:pt idx="47072">
                  <c:v>6.7416788596369548</c:v>
                </c:pt>
                <c:pt idx="47073">
                  <c:v>6.6923604939474393</c:v>
                </c:pt>
                <c:pt idx="47074">
                  <c:v>6.6431004517745862</c:v>
                </c:pt>
                <c:pt idx="47075">
                  <c:v>6.593828744898401</c:v>
                </c:pt>
                <c:pt idx="47076">
                  <c:v>6.5445570380222158</c:v>
                </c:pt>
                <c:pt idx="47077">
                  <c:v>6.4952969958493636</c:v>
                </c:pt>
                <c:pt idx="47078">
                  <c:v>6.4460252889731775</c:v>
                </c:pt>
                <c:pt idx="47079">
                  <c:v>6.3967535820969923</c:v>
                </c:pt>
                <c:pt idx="47080">
                  <c:v>6.3474935399241392</c:v>
                </c:pt>
                <c:pt idx="47081">
                  <c:v>6.298221833047954</c:v>
                </c:pt>
                <c:pt idx="47082">
                  <c:v>6.2489501261717688</c:v>
                </c:pt>
                <c:pt idx="47083">
                  <c:v>6.1996900839989166</c:v>
                </c:pt>
                <c:pt idx="47084">
                  <c:v>6.1504183771227305</c:v>
                </c:pt>
                <c:pt idx="47085">
                  <c:v>6.1011000114332159</c:v>
                </c:pt>
                <c:pt idx="47086">
                  <c:v>6.0518283045570307</c:v>
                </c:pt>
                <c:pt idx="47087">
                  <c:v>6.0025682623841776</c:v>
                </c:pt>
                <c:pt idx="47088">
                  <c:v>5.9532965555079924</c:v>
                </c:pt>
                <c:pt idx="47089">
                  <c:v>5.9040248486318072</c:v>
                </c:pt>
                <c:pt idx="47090">
                  <c:v>5.8547648064589541</c:v>
                </c:pt>
                <c:pt idx="47091">
                  <c:v>5.8054930995827689</c:v>
                </c:pt>
                <c:pt idx="47092">
                  <c:v>5.7562213927065837</c:v>
                </c:pt>
                <c:pt idx="47093">
                  <c:v>5.7069613505337307</c:v>
                </c:pt>
                <c:pt idx="47094">
                  <c:v>5.6576896436575455</c:v>
                </c:pt>
                <c:pt idx="47095">
                  <c:v>5.6084179367813602</c:v>
                </c:pt>
                <c:pt idx="47096">
                  <c:v>5.5591578946085072</c:v>
                </c:pt>
                <c:pt idx="47097">
                  <c:v>5.509886187732322</c:v>
                </c:pt>
                <c:pt idx="47098">
                  <c:v>5.4605678220428064</c:v>
                </c:pt>
                <c:pt idx="47099">
                  <c:v>5.4113077798699543</c:v>
                </c:pt>
                <c:pt idx="47100">
                  <c:v>5.3620360729937691</c:v>
                </c:pt>
                <c:pt idx="47101">
                  <c:v>5.3127643661175838</c:v>
                </c:pt>
                <c:pt idx="47102">
                  <c:v>5.2635043239447299</c:v>
                </c:pt>
                <c:pt idx="47103">
                  <c:v>5.2142326170685447</c:v>
                </c:pt>
                <c:pt idx="47104">
                  <c:v>5.1649609101923595</c:v>
                </c:pt>
                <c:pt idx="47105">
                  <c:v>5.1157008680195073</c:v>
                </c:pt>
                <c:pt idx="47106">
                  <c:v>5.0664291611433221</c:v>
                </c:pt>
                <c:pt idx="47107">
                  <c:v>5.017157454267136</c:v>
                </c:pt>
                <c:pt idx="47108">
                  <c:v>4.9678974120942838</c:v>
                </c:pt>
                <c:pt idx="47109">
                  <c:v>4.9186257052180977</c:v>
                </c:pt>
                <c:pt idx="47110">
                  <c:v>4.8693073395285831</c:v>
                </c:pt>
                <c:pt idx="47111">
                  <c:v>4.8200356326523979</c:v>
                </c:pt>
                <c:pt idx="47112">
                  <c:v>4.7529619518359558</c:v>
                </c:pt>
                <c:pt idx="47113">
                  <c:v>4.6939615972818318</c:v>
                </c:pt>
                <c:pt idx="47114">
                  <c:v>4.6673180381406443</c:v>
                </c:pt>
                <c:pt idx="47115">
                  <c:v>4.6349731688125893</c:v>
                </c:pt>
                <c:pt idx="47116">
                  <c:v>4.6127893159275155</c:v>
                </c:pt>
                <c:pt idx="47117">
                  <c:v>4.5801937056019071</c:v>
                </c:pt>
                <c:pt idx="47118">
                  <c:v>4.5292624742489274</c:v>
                </c:pt>
                <c:pt idx="47119">
                  <c:v>4.4892342510729613</c:v>
                </c:pt>
                <c:pt idx="47120">
                  <c:v>4.4528027868891531</c:v>
                </c:pt>
                <c:pt idx="47121">
                  <c:v>4.4370287357250637</c:v>
                </c:pt>
                <c:pt idx="47122">
                  <c:v>4.4258599251326487</c:v>
                </c:pt>
                <c:pt idx="47123">
                  <c:v>4.4147016810592419</c:v>
                </c:pt>
                <c:pt idx="47124">
                  <c:v>4.4035460786155864</c:v>
                </c:pt>
                <c:pt idx="47125">
                  <c:v>4.3923878345421796</c:v>
                </c:pt>
                <c:pt idx="47126">
                  <c:v>4.3744961742550661</c:v>
                </c:pt>
                <c:pt idx="47127">
                  <c:v>4.3562745214592278</c:v>
                </c:pt>
                <c:pt idx="47128">
                  <c:v>4.3315776616258193</c:v>
                </c:pt>
                <c:pt idx="47129">
                  <c:v>4.3066671785510975</c:v>
                </c:pt>
                <c:pt idx="47130">
                  <c:v>4.2817625928445269</c:v>
                </c:pt>
                <c:pt idx="47131">
                  <c:v>4.2568521097698051</c:v>
                </c:pt>
                <c:pt idx="47132">
                  <c:v>4.2319416266950824</c:v>
                </c:pt>
                <c:pt idx="47133">
                  <c:v>4.2070370409885127</c:v>
                </c:pt>
                <c:pt idx="47134">
                  <c:v>4.1821265579137901</c:v>
                </c:pt>
                <c:pt idx="47135">
                  <c:v>4.1571924853664592</c:v>
                </c:pt>
                <c:pt idx="47136">
                  <c:v>4.1322820022917366</c:v>
                </c:pt>
                <c:pt idx="47137">
                  <c:v>4.1073774165851669</c:v>
                </c:pt>
                <c:pt idx="47138">
                  <c:v>4.0824669335104442</c:v>
                </c:pt>
                <c:pt idx="47139">
                  <c:v>4.0575564504357224</c:v>
                </c:pt>
                <c:pt idx="47140">
                  <c:v>4.0326518647291518</c:v>
                </c:pt>
                <c:pt idx="47141">
                  <c:v>4.0077413816544301</c:v>
                </c:pt>
                <c:pt idx="47142">
                  <c:v>3.9828308985797074</c:v>
                </c:pt>
                <c:pt idx="47143">
                  <c:v>3.9579263128731372</c:v>
                </c:pt>
                <c:pt idx="47144">
                  <c:v>3.933015829798415</c:v>
                </c:pt>
                <c:pt idx="47145">
                  <c:v>3.9081053467236928</c:v>
                </c:pt>
                <c:pt idx="47146">
                  <c:v>3.8832007610171226</c:v>
                </c:pt>
                <c:pt idx="47147">
                  <c:v>3.8582666884697918</c:v>
                </c:pt>
                <c:pt idx="47148">
                  <c:v>3.8333562053950692</c:v>
                </c:pt>
                <c:pt idx="47149">
                  <c:v>3.808451619688499</c:v>
                </c:pt>
                <c:pt idx="47150">
                  <c:v>3.7835411366137768</c:v>
                </c:pt>
                <c:pt idx="47151">
                  <c:v>3.7586306535390546</c:v>
                </c:pt>
                <c:pt idx="47152">
                  <c:v>3.7337260678324844</c:v>
                </c:pt>
                <c:pt idx="47153">
                  <c:v>3.7088155847577622</c:v>
                </c:pt>
                <c:pt idx="47154">
                  <c:v>3.68390510168304</c:v>
                </c:pt>
                <c:pt idx="47155">
                  <c:v>3.6590005159764698</c:v>
                </c:pt>
                <c:pt idx="47156">
                  <c:v>3.6340900329017476</c:v>
                </c:pt>
                <c:pt idx="47157">
                  <c:v>3.6091795498270249</c:v>
                </c:pt>
                <c:pt idx="47158">
                  <c:v>3.5842749641204548</c:v>
                </c:pt>
                <c:pt idx="47159">
                  <c:v>3.5593644810457326</c:v>
                </c:pt>
                <c:pt idx="47160">
                  <c:v>3.5344304084984017</c:v>
                </c:pt>
                <c:pt idx="47161">
                  <c:v>3.5095199254236795</c:v>
                </c:pt>
                <c:pt idx="47162">
                  <c:v>3.4846153397171094</c:v>
                </c:pt>
                <c:pt idx="47163">
                  <c:v>3.4597048566423867</c:v>
                </c:pt>
                <c:pt idx="47164">
                  <c:v>3.4347943735676649</c:v>
                </c:pt>
                <c:pt idx="47165">
                  <c:v>3.4098897878610943</c:v>
                </c:pt>
                <c:pt idx="47166">
                  <c:v>3.3849793047863721</c:v>
                </c:pt>
                <c:pt idx="47167">
                  <c:v>3.3600688217116499</c:v>
                </c:pt>
                <c:pt idx="47168">
                  <c:v>3.3351642360050797</c:v>
                </c:pt>
                <c:pt idx="47169">
                  <c:v>3.3102537529303575</c:v>
                </c:pt>
                <c:pt idx="47170">
                  <c:v>3.2853432698556353</c:v>
                </c:pt>
                <c:pt idx="47171">
                  <c:v>3.2604386841490651</c:v>
                </c:pt>
                <c:pt idx="47172">
                  <c:v>3.2355046116017343</c:v>
                </c:pt>
                <c:pt idx="47173">
                  <c:v>3.2105941285270116</c:v>
                </c:pt>
                <c:pt idx="47174">
                  <c:v>3.1856895428204419</c:v>
                </c:pt>
                <c:pt idx="47175">
                  <c:v>3.1607790597457193</c:v>
                </c:pt>
                <c:pt idx="47176">
                  <c:v>3.1265637985216976</c:v>
                </c:pt>
                <c:pt idx="47177">
                  <c:v>3.0835613605150214</c:v>
                </c:pt>
                <c:pt idx="47178">
                  <c:v>3.0593934457687726</c:v>
                </c:pt>
                <c:pt idx="47179">
                  <c:v>3.0533476671435382</c:v>
                </c:pt>
                <c:pt idx="47180">
                  <c:v>3.0831818106819266</c:v>
                </c:pt>
                <c:pt idx="47181">
                  <c:v>3.0586345060786653</c:v>
                </c:pt>
                <c:pt idx="47182">
                  <c:v>3.0351159999999999</c:v>
                </c:pt>
                <c:pt idx="47183">
                  <c:v>3.0351159999999999</c:v>
                </c:pt>
                <c:pt idx="47184">
                  <c:v>3.008277874612634</c:v>
                </c:pt>
                <c:pt idx="47185">
                  <c:v>2.9613057256235349</c:v>
                </c:pt>
                <c:pt idx="47186">
                  <c:v>2.9574398634673433</c:v>
                </c:pt>
                <c:pt idx="47187">
                  <c:v>2.9535749165247305</c:v>
                </c:pt>
                <c:pt idx="47188">
                  <c:v>2.9497090543685389</c:v>
                </c:pt>
                <c:pt idx="47189">
                  <c:v>2.9458431922123474</c:v>
                </c:pt>
                <c:pt idx="47190">
                  <c:v>2.9419782452697345</c:v>
                </c:pt>
                <c:pt idx="47191">
                  <c:v>2.9381123831135429</c:v>
                </c:pt>
                <c:pt idx="47192">
                  <c:v>2.9342465209573514</c:v>
                </c:pt>
                <c:pt idx="47193">
                  <c:v>2.9303815740147385</c:v>
                </c:pt>
                <c:pt idx="47194">
                  <c:v>2.9265157118585474</c:v>
                </c:pt>
                <c:pt idx="47195">
                  <c:v>2.9226498497023559</c:v>
                </c:pt>
                <c:pt idx="47196">
                  <c:v>2.918784902759743</c:v>
                </c:pt>
                <c:pt idx="47197">
                  <c:v>2.9149153797492366</c:v>
                </c:pt>
                <c:pt idx="47198">
                  <c:v>2.9110495175930451</c:v>
                </c:pt>
                <c:pt idx="47199">
                  <c:v>2.9071845706504322</c:v>
                </c:pt>
                <c:pt idx="47200">
                  <c:v>2.9033187084942407</c:v>
                </c:pt>
                <c:pt idx="47201">
                  <c:v>2.8994528463380496</c:v>
                </c:pt>
                <c:pt idx="47202">
                  <c:v>2.8955878993954367</c:v>
                </c:pt>
                <c:pt idx="47203">
                  <c:v>2.8917220372392451</c:v>
                </c:pt>
                <c:pt idx="47204">
                  <c:v>2.8878561750830536</c:v>
                </c:pt>
                <c:pt idx="47205">
                  <c:v>2.8839912281404407</c:v>
                </c:pt>
                <c:pt idx="47206">
                  <c:v>2.8801253659842492</c:v>
                </c:pt>
                <c:pt idx="47207">
                  <c:v>2.8762595038280576</c:v>
                </c:pt>
                <c:pt idx="47208">
                  <c:v>2.8723945568854448</c:v>
                </c:pt>
                <c:pt idx="47209">
                  <c:v>2.8685286947292532</c:v>
                </c:pt>
                <c:pt idx="47210">
                  <c:v>2.8646591717187473</c:v>
                </c:pt>
                <c:pt idx="47211">
                  <c:v>2.8607933095625557</c:v>
                </c:pt>
                <c:pt idx="47212">
                  <c:v>2.8569283626199429</c:v>
                </c:pt>
                <c:pt idx="47213">
                  <c:v>2.8530625004637513</c:v>
                </c:pt>
                <c:pt idx="47214">
                  <c:v>2.8491966383075598</c:v>
                </c:pt>
                <c:pt idx="47215">
                  <c:v>2.8453316913649469</c:v>
                </c:pt>
                <c:pt idx="47216">
                  <c:v>2.8414658292087553</c:v>
                </c:pt>
                <c:pt idx="47217">
                  <c:v>2.8375999670525638</c:v>
                </c:pt>
                <c:pt idx="47218">
                  <c:v>2.8337350201099509</c:v>
                </c:pt>
                <c:pt idx="47219">
                  <c:v>2.8298691579537598</c:v>
                </c:pt>
                <c:pt idx="47220">
                  <c:v>2.8260032957975683</c:v>
                </c:pt>
                <c:pt idx="47221">
                  <c:v>2.8221383488549554</c:v>
                </c:pt>
                <c:pt idx="47222">
                  <c:v>2.818268825844449</c:v>
                </c:pt>
                <c:pt idx="47223">
                  <c:v>2.8144029636882575</c:v>
                </c:pt>
                <c:pt idx="47224">
                  <c:v>2.8105380167456446</c:v>
                </c:pt>
                <c:pt idx="47225">
                  <c:v>2.8066721545894535</c:v>
                </c:pt>
                <c:pt idx="47226">
                  <c:v>2.802806292433262</c:v>
                </c:pt>
                <c:pt idx="47227">
                  <c:v>2.7989413454906491</c:v>
                </c:pt>
                <c:pt idx="47228">
                  <c:v>2.7950754833344575</c:v>
                </c:pt>
                <c:pt idx="47229">
                  <c:v>2.791209621178266</c:v>
                </c:pt>
                <c:pt idx="47230">
                  <c:v>2.7873446742356531</c:v>
                </c:pt>
                <c:pt idx="47231">
                  <c:v>2.7834788120794616</c:v>
                </c:pt>
                <c:pt idx="47232">
                  <c:v>2.77961294992327</c:v>
                </c:pt>
                <c:pt idx="47233">
                  <c:v>2.7757480029806572</c:v>
                </c:pt>
                <c:pt idx="47234">
                  <c:v>2.7718821408244656</c:v>
                </c:pt>
                <c:pt idx="47235">
                  <c:v>2.7680126178139597</c:v>
                </c:pt>
                <c:pt idx="47236">
                  <c:v>2.7641467556577681</c:v>
                </c:pt>
                <c:pt idx="47237">
                  <c:v>2.7602818087151553</c:v>
                </c:pt>
                <c:pt idx="47238">
                  <c:v>2.7564159465589637</c:v>
                </c:pt>
                <c:pt idx="47239">
                  <c:v>2.7525500844027722</c:v>
                </c:pt>
                <c:pt idx="47240">
                  <c:v>2.7486851374601593</c:v>
                </c:pt>
                <c:pt idx="47241">
                  <c:v>2.7537404339532663</c:v>
                </c:pt>
                <c:pt idx="47242">
                  <c:v>2.7776908910348115</c:v>
                </c:pt>
                <c:pt idx="47243">
                  <c:v>2.7978306183774837</c:v>
                </c:pt>
                <c:pt idx="47244">
                  <c:v>2.7976808750000002</c:v>
                </c:pt>
                <c:pt idx="47245">
                  <c:v>2.8023528683774837</c:v>
                </c:pt>
                <c:pt idx="47246">
                  <c:v>2.8335762431015454</c:v>
                </c:pt>
                <c:pt idx="47247">
                  <c:v>2.8098699859271523</c:v>
                </c:pt>
                <c:pt idx="47248">
                  <c:v>2.8246464050772628</c:v>
                </c:pt>
                <c:pt idx="47249">
                  <c:v>2.7637640000000001</c:v>
                </c:pt>
                <c:pt idx="47250">
                  <c:v>2.7634113446755872</c:v>
                </c:pt>
                <c:pt idx="47251">
                  <c:v>2.7621730935614388</c:v>
                </c:pt>
                <c:pt idx="47252">
                  <c:v>2.7609351355938614</c:v>
                </c:pt>
                <c:pt idx="47253">
                  <c:v>2.759696884479713</c:v>
                </c:pt>
                <c:pt idx="47254">
                  <c:v>2.758458633365565</c:v>
                </c:pt>
                <c:pt idx="47255">
                  <c:v>2.7572206753979871</c:v>
                </c:pt>
                <c:pt idx="47256">
                  <c:v>2.7559824242838391</c:v>
                </c:pt>
                <c:pt idx="47257">
                  <c:v>2.7547441731696911</c:v>
                </c:pt>
                <c:pt idx="47258">
                  <c:v>2.7535062152021132</c:v>
                </c:pt>
                <c:pt idx="47259">
                  <c:v>2.7522679640879653</c:v>
                </c:pt>
                <c:pt idx="47260">
                  <c:v>2.7510285403875345</c:v>
                </c:pt>
                <c:pt idx="47261">
                  <c:v>2.7497902892733865</c:v>
                </c:pt>
                <c:pt idx="47262">
                  <c:v>2.7485523313058087</c:v>
                </c:pt>
                <c:pt idx="47263">
                  <c:v>2.7473140801916607</c:v>
                </c:pt>
                <c:pt idx="47264">
                  <c:v>2.7460758290775122</c:v>
                </c:pt>
                <c:pt idx="47265">
                  <c:v>2.7448378711099348</c:v>
                </c:pt>
                <c:pt idx="47266">
                  <c:v>2.7435996199957864</c:v>
                </c:pt>
                <c:pt idx="47267">
                  <c:v>2.7423613688816384</c:v>
                </c:pt>
                <c:pt idx="47268">
                  <c:v>2.7411234109140605</c:v>
                </c:pt>
                <c:pt idx="47269">
                  <c:v>2.7324550668218821</c:v>
                </c:pt>
                <c:pt idx="47270">
                  <c:v>2.7312168157077337</c:v>
                </c:pt>
                <c:pt idx="47271">
                  <c:v>2.7299788577401563</c:v>
                </c:pt>
                <c:pt idx="47272">
                  <c:v>2.7287406066260083</c:v>
                </c:pt>
                <c:pt idx="47273">
                  <c:v>2.7275023555118598</c:v>
                </c:pt>
                <c:pt idx="47274">
                  <c:v>2.7262643975442824</c:v>
                </c:pt>
                <c:pt idx="47275">
                  <c:v>2.725026146430134</c:v>
                </c:pt>
                <c:pt idx="47276">
                  <c:v>2.723787895315986</c:v>
                </c:pt>
                <c:pt idx="47277">
                  <c:v>2.7225499373484081</c:v>
                </c:pt>
                <c:pt idx="47278">
                  <c:v>2.7213116862342601</c:v>
                </c:pt>
                <c:pt idx="47279">
                  <c:v>2.7200722625338294</c:v>
                </c:pt>
                <c:pt idx="47280">
                  <c:v>2.7188340114196814</c:v>
                </c:pt>
                <c:pt idx="47281">
                  <c:v>2.7175960534521035</c:v>
                </c:pt>
                <c:pt idx="47282">
                  <c:v>2.7163578023379555</c:v>
                </c:pt>
                <c:pt idx="47283">
                  <c:v>2.7151195512238071</c:v>
                </c:pt>
                <c:pt idx="47284">
                  <c:v>2.7138815932562297</c:v>
                </c:pt>
                <c:pt idx="47285">
                  <c:v>2.7126433421420812</c:v>
                </c:pt>
                <c:pt idx="47286">
                  <c:v>2.7114050910279333</c:v>
                </c:pt>
                <c:pt idx="47287">
                  <c:v>2.7101671330603554</c:v>
                </c:pt>
                <c:pt idx="47288">
                  <c:v>2.7011402700834326</c:v>
                </c:pt>
                <c:pt idx="47289">
                  <c:v>2.7168594041487841</c:v>
                </c:pt>
                <c:pt idx="47290">
                  <c:v>2.719848359084406</c:v>
                </c:pt>
                <c:pt idx="47291">
                  <c:v>2.7001614374255065</c:v>
                </c:pt>
                <c:pt idx="47292">
                  <c:v>2.7094969999999998</c:v>
                </c:pt>
                <c:pt idx="47293">
                  <c:v>2.6824754721030044</c:v>
                </c:pt>
                <c:pt idx="47294">
                  <c:v>2.6734956938483547</c:v>
                </c:pt>
                <c:pt idx="47295">
                  <c:v>2.7191947737783075</c:v>
                </c:pt>
                <c:pt idx="47296">
                  <c:v>2.7175193032904148</c:v>
                </c:pt>
                <c:pt idx="47297">
                  <c:v>2.691408</c:v>
                </c:pt>
                <c:pt idx="47298">
                  <c:v>2.691408</c:v>
                </c:pt>
                <c:pt idx="47299">
                  <c:v>2.691408</c:v>
                </c:pt>
                <c:pt idx="47300">
                  <c:v>2.691408</c:v>
                </c:pt>
                <c:pt idx="47301">
                  <c:v>2.691408</c:v>
                </c:pt>
                <c:pt idx="47302">
                  <c:v>2.691408</c:v>
                </c:pt>
                <c:pt idx="47303">
                  <c:v>2.7074142855780692</c:v>
                </c:pt>
                <c:pt idx="47304">
                  <c:v>2.6771849899856939</c:v>
                </c:pt>
                <c:pt idx="47305">
                  <c:v>2.7547273268955652</c:v>
                </c:pt>
                <c:pt idx="47306">
                  <c:v>2.6817417802145411</c:v>
                </c:pt>
                <c:pt idx="47307">
                  <c:v>2.6898502944682878</c:v>
                </c:pt>
                <c:pt idx="47308">
                  <c:v>2.7080693750596088</c:v>
                </c:pt>
                <c:pt idx="47309">
                  <c:v>2.6591292861230329</c:v>
                </c:pt>
                <c:pt idx="47310">
                  <c:v>2.7228766686531585</c:v>
                </c:pt>
                <c:pt idx="47311">
                  <c:v>2.6764556888412017</c:v>
                </c:pt>
                <c:pt idx="47312">
                  <c:v>2.6707990686410765</c:v>
                </c:pt>
                <c:pt idx="47313">
                  <c:v>2.6681331394802492</c:v>
                </c:pt>
                <c:pt idx="47314">
                  <c:v>2.6654672103194219</c:v>
                </c:pt>
                <c:pt idx="47315">
                  <c:v>2.6628019122971267</c:v>
                </c:pt>
                <c:pt idx="47316">
                  <c:v>2.6601334585821697</c:v>
                </c:pt>
                <c:pt idx="47317">
                  <c:v>2.6574675294213423</c:v>
                </c:pt>
                <c:pt idx="47318">
                  <c:v>2.6548022313990476</c:v>
                </c:pt>
                <c:pt idx="47319">
                  <c:v>2.6521363022382203</c:v>
                </c:pt>
                <c:pt idx="47320">
                  <c:v>2.649470373077393</c:v>
                </c:pt>
                <c:pt idx="47321">
                  <c:v>2.6468050750550978</c:v>
                </c:pt>
                <c:pt idx="47322">
                  <c:v>2.6441391458942705</c:v>
                </c:pt>
                <c:pt idx="47323">
                  <c:v>2.6414732167334432</c:v>
                </c:pt>
                <c:pt idx="47324">
                  <c:v>2.6388079187111479</c:v>
                </c:pt>
                <c:pt idx="47325">
                  <c:v>2.6361419895503206</c:v>
                </c:pt>
                <c:pt idx="47326">
                  <c:v>2.6334760603894933</c:v>
                </c:pt>
                <c:pt idx="47327">
                  <c:v>2.6308107623671986</c:v>
                </c:pt>
                <c:pt idx="47328">
                  <c:v>2.6281448332063713</c:v>
                </c:pt>
                <c:pt idx="47329">
                  <c:v>2.6254763794914142</c:v>
                </c:pt>
                <c:pt idx="47330">
                  <c:v>2.6228104503305869</c:v>
                </c:pt>
                <c:pt idx="47331">
                  <c:v>2.6201451523082917</c:v>
                </c:pt>
                <c:pt idx="47332">
                  <c:v>2.6174792231474644</c:v>
                </c:pt>
                <c:pt idx="47333">
                  <c:v>2.6148132939866371</c:v>
                </c:pt>
                <c:pt idx="47334">
                  <c:v>2.6121479959643419</c:v>
                </c:pt>
                <c:pt idx="47335">
                  <c:v>2.6094820668035146</c:v>
                </c:pt>
                <c:pt idx="47336">
                  <c:v>2.6068161376426873</c:v>
                </c:pt>
                <c:pt idx="47337">
                  <c:v>2.6041508396203925</c:v>
                </c:pt>
                <c:pt idx="47338">
                  <c:v>2.6014849104595652</c:v>
                </c:pt>
                <c:pt idx="47339">
                  <c:v>2.59881961243727</c:v>
                </c:pt>
                <c:pt idx="47340">
                  <c:v>2.5961536832764427</c:v>
                </c:pt>
                <c:pt idx="47341">
                  <c:v>2.5934852295614856</c:v>
                </c:pt>
                <c:pt idx="47342">
                  <c:v>2.5908193004006583</c:v>
                </c:pt>
                <c:pt idx="47343">
                  <c:v>2.5881540023783636</c:v>
                </c:pt>
                <c:pt idx="47344">
                  <c:v>2.5854880732175363</c:v>
                </c:pt>
                <c:pt idx="47345">
                  <c:v>2.5828221440567085</c:v>
                </c:pt>
                <c:pt idx="47346">
                  <c:v>2.5801568460344138</c:v>
                </c:pt>
                <c:pt idx="47347">
                  <c:v>2.5774909168735864</c:v>
                </c:pt>
                <c:pt idx="47348">
                  <c:v>2.5748249877127591</c:v>
                </c:pt>
                <c:pt idx="47349">
                  <c:v>2.5721596896904639</c:v>
                </c:pt>
                <c:pt idx="47350">
                  <c:v>2.5694937605296366</c:v>
                </c:pt>
                <c:pt idx="47351">
                  <c:v>2.5668278313688093</c:v>
                </c:pt>
                <c:pt idx="47352">
                  <c:v>2.5480049442060086</c:v>
                </c:pt>
                <c:pt idx="47353">
                  <c:v>2.5010553848354791</c:v>
                </c:pt>
                <c:pt idx="47354">
                  <c:v>2.5241216633285646</c:v>
                </c:pt>
                <c:pt idx="47355">
                  <c:v>2.5242929308700837</c:v>
                </c:pt>
                <c:pt idx="47356">
                  <c:v>2.5488809269076307</c:v>
                </c:pt>
                <c:pt idx="47357">
                  <c:v>2.5559194462279295</c:v>
                </c:pt>
                <c:pt idx="47358">
                  <c:v>2.5621041605136439</c:v>
                </c:pt>
                <c:pt idx="47359">
                  <c:v>2.5991233060240968</c:v>
                </c:pt>
                <c:pt idx="47360">
                  <c:v>2.5280963996789727</c:v>
                </c:pt>
                <c:pt idx="47361">
                  <c:v>2.5462245328348372</c:v>
                </c:pt>
                <c:pt idx="47362">
                  <c:v>2.5446504302517199</c:v>
                </c:pt>
                <c:pt idx="47363">
                  <c:v>2.543076327668603</c:v>
                </c:pt>
                <c:pt idx="47364">
                  <c:v>2.5415025977423475</c:v>
                </c:pt>
                <c:pt idx="47365">
                  <c:v>2.5399284951592302</c:v>
                </c:pt>
                <c:pt idx="47366">
                  <c:v>2.538352901948667</c:v>
                </c:pt>
                <c:pt idx="47367">
                  <c:v>2.5367787993655502</c:v>
                </c:pt>
                <c:pt idx="47368">
                  <c:v>2.5352050694392947</c:v>
                </c:pt>
                <c:pt idx="47369">
                  <c:v>2.5336309668561774</c:v>
                </c:pt>
                <c:pt idx="47370">
                  <c:v>2.5320568642730605</c:v>
                </c:pt>
                <c:pt idx="47371">
                  <c:v>2.5304831343468051</c:v>
                </c:pt>
                <c:pt idx="47372">
                  <c:v>2.5289090317636882</c:v>
                </c:pt>
                <c:pt idx="47373">
                  <c:v>2.5273349291805709</c:v>
                </c:pt>
                <c:pt idx="47374">
                  <c:v>2.5257611992543154</c:v>
                </c:pt>
                <c:pt idx="47375">
                  <c:v>2.5241870966711986</c:v>
                </c:pt>
                <c:pt idx="47376">
                  <c:v>2.5226129940880813</c:v>
                </c:pt>
                <c:pt idx="47377">
                  <c:v>2.5210392641618258</c:v>
                </c:pt>
                <c:pt idx="47378">
                  <c:v>2.5194651615787089</c:v>
                </c:pt>
                <c:pt idx="47379">
                  <c:v>2.5178895683681457</c:v>
                </c:pt>
                <c:pt idx="47380">
                  <c:v>2.5163154657850284</c:v>
                </c:pt>
                <c:pt idx="47381">
                  <c:v>2.5147417358587729</c:v>
                </c:pt>
                <c:pt idx="47382">
                  <c:v>2.5131676332756561</c:v>
                </c:pt>
                <c:pt idx="47383">
                  <c:v>2.5115939033494006</c:v>
                </c:pt>
                <c:pt idx="47384">
                  <c:v>2.5100198007662837</c:v>
                </c:pt>
                <c:pt idx="47385">
                  <c:v>2.5084456981831664</c:v>
                </c:pt>
                <c:pt idx="47386">
                  <c:v>2.5068719682569109</c:v>
                </c:pt>
                <c:pt idx="47387">
                  <c:v>2.5052978656737941</c:v>
                </c:pt>
                <c:pt idx="47388">
                  <c:v>2.5037237630906768</c:v>
                </c:pt>
                <c:pt idx="47389">
                  <c:v>2.5021500331644213</c:v>
                </c:pt>
                <c:pt idx="47390">
                  <c:v>2.5005759305813045</c:v>
                </c:pt>
                <c:pt idx="47391">
                  <c:v>2.4990003373707412</c:v>
                </c:pt>
                <c:pt idx="47392">
                  <c:v>2.4974262347876239</c:v>
                </c:pt>
                <c:pt idx="47393">
                  <c:v>2.4958525048613684</c:v>
                </c:pt>
                <c:pt idx="47394">
                  <c:v>2.4942784022782516</c:v>
                </c:pt>
                <c:pt idx="47395">
                  <c:v>2.4927042996951347</c:v>
                </c:pt>
                <c:pt idx="47396">
                  <c:v>2.4911305697688788</c:v>
                </c:pt>
                <c:pt idx="47397">
                  <c:v>2.489556467185762</c:v>
                </c:pt>
                <c:pt idx="47398">
                  <c:v>2.4879823646026451</c:v>
                </c:pt>
                <c:pt idx="47399">
                  <c:v>2.4864086346763896</c:v>
                </c:pt>
                <c:pt idx="47400">
                  <c:v>2.4848345320932723</c:v>
                </c:pt>
                <c:pt idx="47401">
                  <c:v>2.4832604295101555</c:v>
                </c:pt>
                <c:pt idx="47402">
                  <c:v>2.4816866995839</c:v>
                </c:pt>
                <c:pt idx="47403">
                  <c:v>2.4801125970007827</c:v>
                </c:pt>
                <c:pt idx="47404">
                  <c:v>2.4785370037902195</c:v>
                </c:pt>
                <c:pt idx="47405">
                  <c:v>2.476963273863964</c:v>
                </c:pt>
                <c:pt idx="47406">
                  <c:v>2.4753891712808471</c:v>
                </c:pt>
                <c:pt idx="47407">
                  <c:v>2.4743230000000001</c:v>
                </c:pt>
                <c:pt idx="47408">
                  <c:v>2.4563155969010726</c:v>
                </c:pt>
                <c:pt idx="47409">
                  <c:v>2.4384419403910349</c:v>
                </c:pt>
                <c:pt idx="47410">
                  <c:v>2.4680647408202194</c:v>
                </c:pt>
                <c:pt idx="47411">
                  <c:v>2.4562339999999998</c:v>
                </c:pt>
                <c:pt idx="47412">
                  <c:v>2.4562339999999998</c:v>
                </c:pt>
                <c:pt idx="47413">
                  <c:v>2.4495958240343345</c:v>
                </c:pt>
                <c:pt idx="47414">
                  <c:v>2.4313811120648543</c:v>
                </c:pt>
                <c:pt idx="47415">
                  <c:v>2.433836654827175</c:v>
                </c:pt>
                <c:pt idx="47416">
                  <c:v>2.4541964045065754</c:v>
                </c:pt>
                <c:pt idx="47417">
                  <c:v>2.4489193944733283</c:v>
                </c:pt>
                <c:pt idx="47418">
                  <c:v>2.4436436337322296</c:v>
                </c:pt>
                <c:pt idx="47419">
                  <c:v>2.4383666236989825</c:v>
                </c:pt>
                <c:pt idx="47420">
                  <c:v>2.4330896136657358</c:v>
                </c:pt>
                <c:pt idx="47421">
                  <c:v>2.4278138529246371</c:v>
                </c:pt>
                <c:pt idx="47422">
                  <c:v>2.42253684289139</c:v>
                </c:pt>
                <c:pt idx="47423">
                  <c:v>2.4172598328581434</c:v>
                </c:pt>
                <c:pt idx="47424">
                  <c:v>2.4119840721170447</c:v>
                </c:pt>
                <c:pt idx="47425">
                  <c:v>2.4067070620837976</c:v>
                </c:pt>
                <c:pt idx="47426">
                  <c:v>2.4014300520505509</c:v>
                </c:pt>
                <c:pt idx="47427">
                  <c:v>2.3961542913094522</c:v>
                </c:pt>
                <c:pt idx="47428">
                  <c:v>2.3908772812762051</c:v>
                </c:pt>
                <c:pt idx="47429">
                  <c:v>2.3855952740743662</c:v>
                </c:pt>
                <c:pt idx="47430">
                  <c:v>2.3803195133332675</c:v>
                </c:pt>
                <c:pt idx="47431">
                  <c:v>2.3750425033000204</c:v>
                </c:pt>
                <c:pt idx="47432">
                  <c:v>2.3697654932667738</c:v>
                </c:pt>
                <c:pt idx="47433">
                  <c:v>2.3644897325256751</c:v>
                </c:pt>
                <c:pt idx="47434">
                  <c:v>2.359212722492428</c:v>
                </c:pt>
                <c:pt idx="47435">
                  <c:v>2.3539357124591813</c:v>
                </c:pt>
                <c:pt idx="47436">
                  <c:v>2.3486599517180826</c:v>
                </c:pt>
                <c:pt idx="47437">
                  <c:v>2.3433829416848355</c:v>
                </c:pt>
                <c:pt idx="47438">
                  <c:v>2.3381059316515889</c:v>
                </c:pt>
                <c:pt idx="47439">
                  <c:v>2.3328301709104902</c:v>
                </c:pt>
                <c:pt idx="47440">
                  <c:v>2.3437454851013109</c:v>
                </c:pt>
                <c:pt idx="47441">
                  <c:v>2.3513484802098237</c:v>
                </c:pt>
                <c:pt idx="47442">
                  <c:v>2.3442923037672867</c:v>
                </c:pt>
                <c:pt idx="47443">
                  <c:v>2.3583115499404053</c:v>
                </c:pt>
                <c:pt idx="47444">
                  <c:v>2.3628816194563664</c:v>
                </c:pt>
                <c:pt idx="47445">
                  <c:v>2.3838689999999998</c:v>
                </c:pt>
                <c:pt idx="47446">
                  <c:v>2.3603252717520857</c:v>
                </c:pt>
                <c:pt idx="47447">
                  <c:v>2.337576859561278</c:v>
                </c:pt>
                <c:pt idx="47448">
                  <c:v>2.331482496900334</c:v>
                </c:pt>
                <c:pt idx="47449">
                  <c:v>2.3122285420290458</c:v>
                </c:pt>
                <c:pt idx="47450">
                  <c:v>2.3138126350744801</c:v>
                </c:pt>
                <c:pt idx="47451">
                  <c:v>2.3153967281199144</c:v>
                </c:pt>
                <c:pt idx="47452">
                  <c:v>2.316980446143321</c:v>
                </c:pt>
                <c:pt idx="47453">
                  <c:v>2.3185645391887553</c:v>
                </c:pt>
                <c:pt idx="47454">
                  <c:v>2.3201501323223006</c:v>
                </c:pt>
                <c:pt idx="47455">
                  <c:v>2.3217338503457072</c:v>
                </c:pt>
                <c:pt idx="47456">
                  <c:v>2.3233179433911415</c:v>
                </c:pt>
                <c:pt idx="47457">
                  <c:v>2.3249020364365758</c:v>
                </c:pt>
                <c:pt idx="47458">
                  <c:v>2.326485754459982</c:v>
                </c:pt>
                <c:pt idx="47459">
                  <c:v>2.3280698475054162</c:v>
                </c:pt>
                <c:pt idx="47460">
                  <c:v>2.3296539405508505</c:v>
                </c:pt>
                <c:pt idx="47461">
                  <c:v>2.3312376585742571</c:v>
                </c:pt>
                <c:pt idx="47462">
                  <c:v>2.3328217516196914</c:v>
                </c:pt>
                <c:pt idx="47463">
                  <c:v>2.3344058446651257</c:v>
                </c:pt>
                <c:pt idx="47464">
                  <c:v>2.3359895626885323</c:v>
                </c:pt>
                <c:pt idx="47465">
                  <c:v>2.3375736557339666</c:v>
                </c:pt>
                <c:pt idx="47466">
                  <c:v>2.3391592488675119</c:v>
                </c:pt>
                <c:pt idx="47467">
                  <c:v>2.3407433419129462</c:v>
                </c:pt>
                <c:pt idx="47468">
                  <c:v>2.3423270599363528</c:v>
                </c:pt>
                <c:pt idx="47469">
                  <c:v>2.3439111529817871</c:v>
                </c:pt>
                <c:pt idx="47470">
                  <c:v>2.3454952460272214</c:v>
                </c:pt>
                <c:pt idx="47471">
                  <c:v>2.347078964050628</c:v>
                </c:pt>
                <c:pt idx="47472">
                  <c:v>2.3253320643776827</c:v>
                </c:pt>
                <c:pt idx="47473">
                  <c:v>2.3115130000000002</c:v>
                </c:pt>
                <c:pt idx="47474">
                  <c:v>2.3115130000000002</c:v>
                </c:pt>
                <c:pt idx="47475">
                  <c:v>2.3230720176442539</c:v>
                </c:pt>
                <c:pt idx="47476">
                  <c:v>2.317916376638856</c:v>
                </c:pt>
                <c:pt idx="47477">
                  <c:v>2.3233221754887934</c:v>
                </c:pt>
                <c:pt idx="47478">
                  <c:v>2.2937862975679542</c:v>
                </c:pt>
                <c:pt idx="47479">
                  <c:v>2.2874173308700834</c:v>
                </c:pt>
                <c:pt idx="47480">
                  <c:v>2.3300419327610875</c:v>
                </c:pt>
                <c:pt idx="47481">
                  <c:v>2.346659774280988</c:v>
                </c:pt>
                <c:pt idx="47482">
                  <c:v>2.345136733219062</c:v>
                </c:pt>
                <c:pt idx="47483">
                  <c:v>2.3436140527255698</c:v>
                </c:pt>
                <c:pt idx="47484">
                  <c:v>2.3420910116636438</c:v>
                </c:pt>
                <c:pt idx="47485">
                  <c:v>2.3405679706017182</c:v>
                </c:pt>
                <c:pt idx="47486">
                  <c:v>2.3390452901082259</c:v>
                </c:pt>
                <c:pt idx="47487">
                  <c:v>2.3375222490462999</c:v>
                </c:pt>
                <c:pt idx="47488">
                  <c:v>2.3359992079843743</c:v>
                </c:pt>
                <c:pt idx="47489">
                  <c:v>2.3344765274908816</c:v>
                </c:pt>
                <c:pt idx="47490">
                  <c:v>2.3329534864289561</c:v>
                </c:pt>
                <c:pt idx="47491">
                  <c:v>2.3314290030932971</c:v>
                </c:pt>
                <c:pt idx="47492">
                  <c:v>2.3299059620313716</c:v>
                </c:pt>
                <c:pt idx="47493">
                  <c:v>2.3283832815378789</c:v>
                </c:pt>
                <c:pt idx="47494">
                  <c:v>2.3268602404759533</c:v>
                </c:pt>
                <c:pt idx="47495">
                  <c:v>2.3253371994140277</c:v>
                </c:pt>
                <c:pt idx="47496">
                  <c:v>2.323814518920535</c:v>
                </c:pt>
                <c:pt idx="47497">
                  <c:v>2.3222914778586095</c:v>
                </c:pt>
                <c:pt idx="47498">
                  <c:v>2.3207684367966834</c:v>
                </c:pt>
                <c:pt idx="47499">
                  <c:v>2.3192457563031912</c:v>
                </c:pt>
                <c:pt idx="47500">
                  <c:v>2.3177227152412652</c:v>
                </c:pt>
                <c:pt idx="47501">
                  <c:v>2.3161996741793396</c:v>
                </c:pt>
                <c:pt idx="47502">
                  <c:v>2.3146769936858469</c:v>
                </c:pt>
                <c:pt idx="47503">
                  <c:v>2.3131539526239213</c:v>
                </c:pt>
                <c:pt idx="47504">
                  <c:v>2.3116294692882629</c:v>
                </c:pt>
                <c:pt idx="47505">
                  <c:v>2.3101067887947702</c:v>
                </c:pt>
                <c:pt idx="47506">
                  <c:v>2.3085837477328446</c:v>
                </c:pt>
                <c:pt idx="47507">
                  <c:v>2.3070607066709186</c:v>
                </c:pt>
                <c:pt idx="47508">
                  <c:v>2.3055380261774263</c:v>
                </c:pt>
                <c:pt idx="47509">
                  <c:v>2.3040149851155003</c:v>
                </c:pt>
                <c:pt idx="47510">
                  <c:v>2.3024919440535747</c:v>
                </c:pt>
                <c:pt idx="47511">
                  <c:v>2.300969263560082</c:v>
                </c:pt>
                <c:pt idx="47512">
                  <c:v>2.2994462224981564</c:v>
                </c:pt>
                <c:pt idx="47513">
                  <c:v>2.2979231814362309</c:v>
                </c:pt>
                <c:pt idx="47514">
                  <c:v>2.2964005009427382</c:v>
                </c:pt>
                <c:pt idx="47515">
                  <c:v>2.2948774598808126</c:v>
                </c:pt>
                <c:pt idx="47516">
                  <c:v>2.2933529765451537</c:v>
                </c:pt>
                <c:pt idx="47517">
                  <c:v>2.2918299354832281</c:v>
                </c:pt>
                <c:pt idx="47518">
                  <c:v>2.2903072549897354</c:v>
                </c:pt>
                <c:pt idx="47519">
                  <c:v>2.2887842139278098</c:v>
                </c:pt>
                <c:pt idx="47520">
                  <c:v>2.2872611728658843</c:v>
                </c:pt>
                <c:pt idx="47521">
                  <c:v>2.2857384923723916</c:v>
                </c:pt>
                <c:pt idx="47522">
                  <c:v>2.284215451310466</c:v>
                </c:pt>
                <c:pt idx="47523">
                  <c:v>2.28269241024854</c:v>
                </c:pt>
                <c:pt idx="47524">
                  <c:v>2.2811697297550477</c:v>
                </c:pt>
                <c:pt idx="47525">
                  <c:v>2.2796466886931217</c:v>
                </c:pt>
                <c:pt idx="47526">
                  <c:v>2.2781236476311961</c:v>
                </c:pt>
                <c:pt idx="47527">
                  <c:v>2.2766009671377034</c:v>
                </c:pt>
                <c:pt idx="47528">
                  <c:v>2.2750779260757779</c:v>
                </c:pt>
                <c:pt idx="47529">
                  <c:v>2.2735534427401189</c:v>
                </c:pt>
                <c:pt idx="47530">
                  <c:v>2.2720307622466267</c:v>
                </c:pt>
                <c:pt idx="47531">
                  <c:v>2.2705077211847011</c:v>
                </c:pt>
                <c:pt idx="47532">
                  <c:v>2.2689846801227751</c:v>
                </c:pt>
                <c:pt idx="47533">
                  <c:v>2.2674619996292829</c:v>
                </c:pt>
                <c:pt idx="47534">
                  <c:v>2.2659389585673568</c:v>
                </c:pt>
                <c:pt idx="47535">
                  <c:v>2.2644159175054313</c:v>
                </c:pt>
                <c:pt idx="47536">
                  <c:v>2.2628932370119386</c:v>
                </c:pt>
                <c:pt idx="47537">
                  <c:v>2.261370195950013</c:v>
                </c:pt>
                <c:pt idx="47538">
                  <c:v>2.259847154888087</c:v>
                </c:pt>
                <c:pt idx="47539">
                  <c:v>2.2583244743945947</c:v>
                </c:pt>
                <c:pt idx="47540">
                  <c:v>2.2832843020262219</c:v>
                </c:pt>
                <c:pt idx="47541">
                  <c:v>2.3316334542203148</c:v>
                </c:pt>
                <c:pt idx="47542">
                  <c:v>2.2879420927515497</c:v>
                </c:pt>
                <c:pt idx="47543">
                  <c:v>2.2753350000000001</c:v>
                </c:pt>
                <c:pt idx="47544">
                  <c:v>2.2638680178826895</c:v>
                </c:pt>
                <c:pt idx="47545">
                  <c:v>2.2490429965794769</c:v>
                </c:pt>
                <c:pt idx="47546">
                  <c:v>2.2779745965665237</c:v>
                </c:pt>
                <c:pt idx="47547">
                  <c:v>2.2878859656734205</c:v>
                </c:pt>
                <c:pt idx="47548">
                  <c:v>2.2514488650453028</c:v>
                </c:pt>
                <c:pt idx="47549">
                  <c:v>2.2391753805436339</c:v>
                </c:pt>
                <c:pt idx="47550">
                  <c:v>2.3201586364719904</c:v>
                </c:pt>
                <c:pt idx="47551">
                  <c:v>2.2786086173104434</c:v>
                </c:pt>
                <c:pt idx="47552">
                  <c:v>2.2900253037672864</c:v>
                </c:pt>
                <c:pt idx="47553">
                  <c:v>2.2788622471990467</c:v>
                </c:pt>
                <c:pt idx="47554">
                  <c:v>2.2860813350023843</c:v>
                </c:pt>
                <c:pt idx="47555">
                  <c:v>2.2496460033381021</c:v>
                </c:pt>
                <c:pt idx="47556">
                  <c:v>2.2204953639787708</c:v>
                </c:pt>
                <c:pt idx="47557">
                  <c:v>2.217879101831878</c:v>
                </c:pt>
                <c:pt idx="47558">
                  <c:v>2.2152634590652283</c:v>
                </c:pt>
                <c:pt idx="47559">
                  <c:v>2.2126471969183359</c:v>
                </c:pt>
                <c:pt idx="47560">
                  <c:v>2.2100309347714431</c:v>
                </c:pt>
                <c:pt idx="47561">
                  <c:v>2.2074152920047938</c:v>
                </c:pt>
                <c:pt idx="47562">
                  <c:v>2.204799029857901</c:v>
                </c:pt>
                <c:pt idx="47563">
                  <c:v>2.2021827677110082</c:v>
                </c:pt>
                <c:pt idx="47564">
                  <c:v>2.1995671249443589</c:v>
                </c:pt>
                <c:pt idx="47565">
                  <c:v>2.1969508627974661</c:v>
                </c:pt>
                <c:pt idx="47566">
                  <c:v>2.1943321231296009</c:v>
                </c:pt>
                <c:pt idx="47567">
                  <c:v>2.1917158609827085</c:v>
                </c:pt>
                <c:pt idx="47568">
                  <c:v>2.1891002182160588</c:v>
                </c:pt>
                <c:pt idx="47569">
                  <c:v>2.186483956069166</c:v>
                </c:pt>
                <c:pt idx="47570">
                  <c:v>2.1838676939222736</c:v>
                </c:pt>
                <c:pt idx="47571">
                  <c:v>2.1812520511556239</c:v>
                </c:pt>
                <c:pt idx="47572">
                  <c:v>2.1786357890087311</c:v>
                </c:pt>
                <c:pt idx="47573">
                  <c:v>2.1760195268618387</c:v>
                </c:pt>
                <c:pt idx="47574">
                  <c:v>2.173403884095189</c:v>
                </c:pt>
                <c:pt idx="47575">
                  <c:v>2.1707876219482967</c:v>
                </c:pt>
                <c:pt idx="47576">
                  <c:v>2.1681713598014039</c:v>
                </c:pt>
                <c:pt idx="47577">
                  <c:v>2.1655557170347541</c:v>
                </c:pt>
                <c:pt idx="47578">
                  <c:v>2.1629394548878618</c:v>
                </c:pt>
                <c:pt idx="47579">
                  <c:v>2.1603207152199966</c:v>
                </c:pt>
                <c:pt idx="47580">
                  <c:v>2.1577050724533469</c:v>
                </c:pt>
                <c:pt idx="47581">
                  <c:v>2.1550888103064545</c:v>
                </c:pt>
                <c:pt idx="47582">
                  <c:v>2.1524725481595617</c:v>
                </c:pt>
                <c:pt idx="47583">
                  <c:v>2.149856905392912</c:v>
                </c:pt>
                <c:pt idx="47584">
                  <c:v>2.1472406432460196</c:v>
                </c:pt>
                <c:pt idx="47585">
                  <c:v>2.1446243810991268</c:v>
                </c:pt>
                <c:pt idx="47586">
                  <c:v>2.1420087383324775</c:v>
                </c:pt>
                <c:pt idx="47587">
                  <c:v>2.1393924761855847</c:v>
                </c:pt>
                <c:pt idx="47588">
                  <c:v>2.1367762140386919</c:v>
                </c:pt>
                <c:pt idx="47589">
                  <c:v>2.1341605712720426</c:v>
                </c:pt>
                <c:pt idx="47590">
                  <c:v>2.1315443091251498</c:v>
                </c:pt>
                <c:pt idx="47591">
                  <c:v>2.0835784754411062</c:v>
                </c:pt>
                <c:pt idx="47592">
                  <c:v>2.058249</c:v>
                </c:pt>
                <c:pt idx="47593">
                  <c:v>2.0702572403433477</c:v>
                </c:pt>
                <c:pt idx="47594">
                  <c:v>2.0884875551312652</c:v>
                </c:pt>
                <c:pt idx="47595">
                  <c:v>2.0944280000000002</c:v>
                </c:pt>
                <c:pt idx="47596">
                  <c:v>2.0944280000000002</c:v>
                </c:pt>
                <c:pt idx="47597">
                  <c:v>2.0819114816404389</c:v>
                </c:pt>
                <c:pt idx="47598">
                  <c:v>2.1016308206962329</c:v>
                </c:pt>
                <c:pt idx="47599">
                  <c:v>2.0742124593563767</c:v>
                </c:pt>
                <c:pt idx="47600">
                  <c:v>2.0577731558635799</c:v>
                </c:pt>
                <c:pt idx="47601">
                  <c:v>2.0571009265551385</c:v>
                </c:pt>
                <c:pt idx="47602">
                  <c:v>2.0564288563918938</c:v>
                </c:pt>
                <c:pt idx="47603">
                  <c:v>2.0557566270834524</c:v>
                </c:pt>
                <c:pt idx="47604">
                  <c:v>2.055083761194227</c:v>
                </c:pt>
                <c:pt idx="47605">
                  <c:v>2.0544116910309818</c:v>
                </c:pt>
                <c:pt idx="47606">
                  <c:v>2.0537394617225408</c:v>
                </c:pt>
                <c:pt idx="47607">
                  <c:v>2.0530672324140995</c:v>
                </c:pt>
                <c:pt idx="47608">
                  <c:v>2.0523951622508543</c:v>
                </c:pt>
                <c:pt idx="47609">
                  <c:v>2.0517229329424134</c:v>
                </c:pt>
                <c:pt idx="47610">
                  <c:v>2.051050703633972</c:v>
                </c:pt>
                <c:pt idx="47611">
                  <c:v>2.0503786334707272</c:v>
                </c:pt>
                <c:pt idx="47612">
                  <c:v>2.0497064041622859</c:v>
                </c:pt>
                <c:pt idx="47613">
                  <c:v>2.0456727100212468</c:v>
                </c:pt>
                <c:pt idx="47614">
                  <c:v>2.0450004807128059</c:v>
                </c:pt>
                <c:pt idx="47615">
                  <c:v>2.0443282514043646</c:v>
                </c:pt>
                <c:pt idx="47616">
                  <c:v>2.0436561812411198</c:v>
                </c:pt>
                <c:pt idx="47617">
                  <c:v>2.0429839519326785</c:v>
                </c:pt>
                <c:pt idx="47618">
                  <c:v>2.0423117226242371</c:v>
                </c:pt>
                <c:pt idx="47619">
                  <c:v>2.0416396524609923</c:v>
                </c:pt>
                <c:pt idx="47620">
                  <c:v>2.040967423152551</c:v>
                </c:pt>
                <c:pt idx="47621">
                  <c:v>2.0402951938441101</c:v>
                </c:pt>
                <c:pt idx="47622">
                  <c:v>2.0396231236808648</c:v>
                </c:pt>
                <c:pt idx="47623">
                  <c:v>2.0389502577916394</c:v>
                </c:pt>
                <c:pt idx="47624">
                  <c:v>2.0382780284831981</c:v>
                </c:pt>
                <c:pt idx="47625">
                  <c:v>2.0376059583199533</c:v>
                </c:pt>
                <c:pt idx="47626">
                  <c:v>2.0369337290115119</c:v>
                </c:pt>
                <c:pt idx="47627">
                  <c:v>2.036261499703071</c:v>
                </c:pt>
                <c:pt idx="47628">
                  <c:v>2.0355894295398258</c:v>
                </c:pt>
                <c:pt idx="47629">
                  <c:v>2.0349172002313849</c:v>
                </c:pt>
                <c:pt idx="47630">
                  <c:v>2.0342449709229435</c:v>
                </c:pt>
                <c:pt idx="47631">
                  <c:v>2.0335729007596988</c:v>
                </c:pt>
                <c:pt idx="47632">
                  <c:v>2.0329006714512574</c:v>
                </c:pt>
                <c:pt idx="47633">
                  <c:v>2.0322284421428161</c:v>
                </c:pt>
                <c:pt idx="47634">
                  <c:v>2.0315563719795713</c:v>
                </c:pt>
                <c:pt idx="47635">
                  <c:v>2.0308841426711299</c:v>
                </c:pt>
                <c:pt idx="47636">
                  <c:v>2.0302112767819045</c:v>
                </c:pt>
                <c:pt idx="47637">
                  <c:v>2.0295390474734631</c:v>
                </c:pt>
                <c:pt idx="47638">
                  <c:v>2.0288669773102184</c:v>
                </c:pt>
                <c:pt idx="47639">
                  <c:v>2.028194748001777</c:v>
                </c:pt>
                <c:pt idx="47640">
                  <c:v>2.0275225186933361</c:v>
                </c:pt>
                <c:pt idx="47641">
                  <c:v>2.0268504485300909</c:v>
                </c:pt>
                <c:pt idx="47642">
                  <c:v>2.02617821922165</c:v>
                </c:pt>
                <c:pt idx="47643">
                  <c:v>2.0255059899132086</c:v>
                </c:pt>
                <c:pt idx="47644">
                  <c:v>2.0248339197499639</c:v>
                </c:pt>
                <c:pt idx="47645">
                  <c:v>2.0241616904415225</c:v>
                </c:pt>
                <c:pt idx="47646">
                  <c:v>2.0234894611330816</c:v>
                </c:pt>
                <c:pt idx="47647">
                  <c:v>2.0228173909698364</c:v>
                </c:pt>
                <c:pt idx="47648">
                  <c:v>2.0221445250806105</c:v>
                </c:pt>
                <c:pt idx="47649">
                  <c:v>2.022071</c:v>
                </c:pt>
                <c:pt idx="47650">
                  <c:v>2.0547726685741536</c:v>
                </c:pt>
                <c:pt idx="47651">
                  <c:v>2.0252964045292012</c:v>
                </c:pt>
                <c:pt idx="47652">
                  <c:v>2.1050984439675728</c:v>
                </c:pt>
                <c:pt idx="47653">
                  <c:v>2.0455945386266094</c:v>
                </c:pt>
                <c:pt idx="47654">
                  <c:v>2.0738724460071514</c:v>
                </c:pt>
                <c:pt idx="47655">
                  <c:v>2.0763389999999999</c:v>
                </c:pt>
                <c:pt idx="47656">
                  <c:v>2.1276763688602767</c:v>
                </c:pt>
                <c:pt idx="47657">
                  <c:v>2.1133670498330948</c:v>
                </c:pt>
                <c:pt idx="47658">
                  <c:v>2.112517</c:v>
                </c:pt>
                <c:pt idx="47659">
                  <c:v>2.112517</c:v>
                </c:pt>
                <c:pt idx="47660">
                  <c:v>2.112517</c:v>
                </c:pt>
                <c:pt idx="47661">
                  <c:v>2.112517</c:v>
                </c:pt>
                <c:pt idx="47662">
                  <c:v>2.1112015917169167</c:v>
                </c:pt>
                <c:pt idx="47663">
                  <c:v>2.1074072138620945</c:v>
                </c:pt>
                <c:pt idx="47664">
                  <c:v>2.1036119375043461</c:v>
                </c:pt>
                <c:pt idx="47665">
                  <c:v>2.099816661146598</c:v>
                </c:pt>
                <c:pt idx="47666">
                  <c:v>2.0960222832917754</c:v>
                </c:pt>
                <c:pt idx="47667">
                  <c:v>2.0922270069340274</c:v>
                </c:pt>
                <c:pt idx="47668">
                  <c:v>2.0884317305762794</c:v>
                </c:pt>
                <c:pt idx="47669">
                  <c:v>2.0846373527214568</c:v>
                </c:pt>
                <c:pt idx="47670">
                  <c:v>2.0808420763637088</c:v>
                </c:pt>
                <c:pt idx="47671">
                  <c:v>2.0770468000059603</c:v>
                </c:pt>
                <c:pt idx="47672">
                  <c:v>2.0732524221511381</c:v>
                </c:pt>
                <c:pt idx="47673">
                  <c:v>2.0694535517816872</c:v>
                </c:pt>
                <c:pt idx="47674">
                  <c:v>2.0656582754239392</c:v>
                </c:pt>
                <c:pt idx="47675">
                  <c:v>2.0618638975691166</c:v>
                </c:pt>
                <c:pt idx="47676">
                  <c:v>2.0580686212113686</c:v>
                </c:pt>
                <c:pt idx="47677">
                  <c:v>2.0542733448536206</c:v>
                </c:pt>
                <c:pt idx="47678">
                  <c:v>2.0504789669987979</c:v>
                </c:pt>
                <c:pt idx="47679">
                  <c:v>2.0466836906410499</c:v>
                </c:pt>
                <c:pt idx="47680">
                  <c:v>2.0428884142833015</c:v>
                </c:pt>
                <c:pt idx="47681">
                  <c:v>2.0390940364284793</c:v>
                </c:pt>
                <c:pt idx="47682">
                  <c:v>2.0352987600707309</c:v>
                </c:pt>
                <c:pt idx="47683">
                  <c:v>2.0315034837129828</c:v>
                </c:pt>
                <c:pt idx="47684">
                  <c:v>2.0277091058581602</c:v>
                </c:pt>
                <c:pt idx="47685">
                  <c:v>2.0239138295004122</c:v>
                </c:pt>
                <c:pt idx="47686">
                  <c:v>2.0408456140643625</c:v>
                </c:pt>
                <c:pt idx="47687">
                  <c:v>2.0677641502145923</c:v>
                </c:pt>
                <c:pt idx="47688">
                  <c:v>2.0570590608011448</c:v>
                </c:pt>
                <c:pt idx="47689">
                  <c:v>2.0401600000000002</c:v>
                </c:pt>
                <c:pt idx="47690">
                  <c:v>2.0599300395426394</c:v>
                </c:pt>
                <c:pt idx="47691">
                  <c:v>2.056315348210024</c:v>
                </c:pt>
                <c:pt idx="47692">
                  <c:v>2.0198627100619935</c:v>
                </c:pt>
                <c:pt idx="47693">
                  <c:v>2.0039820000000002</c:v>
                </c:pt>
                <c:pt idx="47694">
                  <c:v>2.0143808028135433</c:v>
                </c:pt>
                <c:pt idx="47695">
                  <c:v>2.0203161816604411</c:v>
                </c:pt>
                <c:pt idx="47696">
                  <c:v>2.017279576717264</c:v>
                </c:pt>
                <c:pt idx="47697">
                  <c:v>2.0142436906673025</c:v>
                </c:pt>
                <c:pt idx="47698">
                  <c:v>2.0112042101512624</c:v>
                </c:pt>
                <c:pt idx="47699">
                  <c:v>2.0081676052080848</c:v>
                </c:pt>
                <c:pt idx="47700">
                  <c:v>2.0051317191581233</c:v>
                </c:pt>
                <c:pt idx="47701">
                  <c:v>2.0020951142149461</c:v>
                </c:pt>
                <c:pt idx="47702">
                  <c:v>1.9990585092717688</c:v>
                </c:pt>
                <c:pt idx="47703">
                  <c:v>1.9960226232218072</c:v>
                </c:pt>
                <c:pt idx="47704">
                  <c:v>1.9929860182786299</c:v>
                </c:pt>
                <c:pt idx="47705">
                  <c:v>1.9899494133354527</c:v>
                </c:pt>
                <c:pt idx="47706">
                  <c:v>1.986913527285491</c:v>
                </c:pt>
                <c:pt idx="47707">
                  <c:v>1.9838769223423138</c:v>
                </c:pt>
                <c:pt idx="47708">
                  <c:v>1.9808403173991365</c:v>
                </c:pt>
                <c:pt idx="47709">
                  <c:v>1.9778044313491749</c:v>
                </c:pt>
                <c:pt idx="47710">
                  <c:v>1.9747678264059976</c:v>
                </c:pt>
                <c:pt idx="47711">
                  <c:v>1.9717283458899575</c:v>
                </c:pt>
                <c:pt idx="47712">
                  <c:v>1.9421404721295856</c:v>
                </c:pt>
                <c:pt idx="47713">
                  <c:v>1.9316180000000001</c:v>
                </c:pt>
                <c:pt idx="47714">
                  <c:v>1.9054204353838817</c:v>
                </c:pt>
                <c:pt idx="47715">
                  <c:v>1.9483228357568534</c:v>
                </c:pt>
                <c:pt idx="47716">
                  <c:v>1.9677960000000001</c:v>
                </c:pt>
                <c:pt idx="47717">
                  <c:v>1.9138826714353838</c:v>
                </c:pt>
                <c:pt idx="47718">
                  <c:v>1.88183983170441</c:v>
                </c:pt>
                <c:pt idx="47719">
                  <c:v>1.9048079799713877</c:v>
                </c:pt>
                <c:pt idx="47720">
                  <c:v>1.8996711180257511</c:v>
                </c:pt>
                <c:pt idx="47721">
                  <c:v>1.8942380319797527</c:v>
                </c:pt>
                <c:pt idx="47722">
                  <c:v>1.8926705055178137</c:v>
                </c:pt>
                <c:pt idx="47723">
                  <c:v>1.8911044620515816</c:v>
                </c:pt>
                <c:pt idx="47724">
                  <c:v>1.8895387893342761</c:v>
                </c:pt>
                <c:pt idx="47725">
                  <c:v>1.8879727458680438</c:v>
                </c:pt>
                <c:pt idx="47726">
                  <c:v>1.8864067024018116</c:v>
                </c:pt>
                <c:pt idx="47727">
                  <c:v>1.8848410296845062</c:v>
                </c:pt>
                <c:pt idx="47728">
                  <c:v>1.8832749862182738</c:v>
                </c:pt>
                <c:pt idx="47729">
                  <c:v>1.8817089427520417</c:v>
                </c:pt>
                <c:pt idx="47730">
                  <c:v>1.880143270034736</c:v>
                </c:pt>
                <c:pt idx="47731">
                  <c:v>1.8785772265685039</c:v>
                </c:pt>
                <c:pt idx="47732">
                  <c:v>1.8770111831022718</c:v>
                </c:pt>
                <c:pt idx="47733">
                  <c:v>1.8754455103849661</c:v>
                </c:pt>
                <c:pt idx="47734">
                  <c:v>1.873879466918734</c:v>
                </c:pt>
                <c:pt idx="47735">
                  <c:v>1.8723119404567952</c:v>
                </c:pt>
                <c:pt idx="47736">
                  <c:v>1.8707458969905628</c:v>
                </c:pt>
                <c:pt idx="47737">
                  <c:v>1.8691802242732574</c:v>
                </c:pt>
                <c:pt idx="47738">
                  <c:v>1.867614180807025</c:v>
                </c:pt>
                <c:pt idx="47739">
                  <c:v>1.8660481373407929</c:v>
                </c:pt>
                <c:pt idx="47740">
                  <c:v>1.8644824646234874</c:v>
                </c:pt>
                <c:pt idx="47741">
                  <c:v>1.8629164211572551</c:v>
                </c:pt>
                <c:pt idx="47742">
                  <c:v>1.861350377691023</c:v>
                </c:pt>
                <c:pt idx="47743">
                  <c:v>1.8597847049737173</c:v>
                </c:pt>
                <c:pt idx="47744">
                  <c:v>1.8582186615074852</c:v>
                </c:pt>
                <c:pt idx="47745">
                  <c:v>1.856652618041253</c:v>
                </c:pt>
                <c:pt idx="47746">
                  <c:v>1.8550869453239474</c:v>
                </c:pt>
                <c:pt idx="47747">
                  <c:v>1.8535194188620085</c:v>
                </c:pt>
                <c:pt idx="47748">
                  <c:v>1.8519533753957764</c:v>
                </c:pt>
                <c:pt idx="47749">
                  <c:v>1.8503877026784707</c:v>
                </c:pt>
                <c:pt idx="47750">
                  <c:v>1.8488216592122386</c:v>
                </c:pt>
                <c:pt idx="47751">
                  <c:v>1.8472556157460063</c:v>
                </c:pt>
                <c:pt idx="47752">
                  <c:v>1.8456899430287008</c:v>
                </c:pt>
                <c:pt idx="47753">
                  <c:v>1.8441238995624687</c:v>
                </c:pt>
                <c:pt idx="47754">
                  <c:v>1.8425578560962363</c:v>
                </c:pt>
                <c:pt idx="47755">
                  <c:v>1.8409921833789309</c:v>
                </c:pt>
                <c:pt idx="47756">
                  <c:v>1.8394261399126988</c:v>
                </c:pt>
                <c:pt idx="47757">
                  <c:v>1.8378600964464664</c:v>
                </c:pt>
                <c:pt idx="47758">
                  <c:v>1.836294423729161</c:v>
                </c:pt>
                <c:pt idx="47759">
                  <c:v>1.8347283802629286</c:v>
                </c:pt>
                <c:pt idx="47760">
                  <c:v>1.8331608538009898</c:v>
                </c:pt>
                <c:pt idx="47761">
                  <c:v>1.8315948103347577</c:v>
                </c:pt>
                <c:pt idx="47762">
                  <c:v>1.830029137617452</c:v>
                </c:pt>
                <c:pt idx="47763">
                  <c:v>1.8284630941512199</c:v>
                </c:pt>
                <c:pt idx="47764">
                  <c:v>1.8268970506849875</c:v>
                </c:pt>
                <c:pt idx="47765">
                  <c:v>1.8253313779676821</c:v>
                </c:pt>
                <c:pt idx="47766">
                  <c:v>1.82376533450145</c:v>
                </c:pt>
                <c:pt idx="47767">
                  <c:v>1.823075</c:v>
                </c:pt>
                <c:pt idx="47768">
                  <c:v>1.823075</c:v>
                </c:pt>
                <c:pt idx="47769">
                  <c:v>1.8126373795898902</c:v>
                </c:pt>
                <c:pt idx="47770">
                  <c:v>1.8261149868891537</c:v>
                </c:pt>
                <c:pt idx="47771">
                  <c:v>1.8518570958512159</c:v>
                </c:pt>
                <c:pt idx="47772">
                  <c:v>1.8484221869337147</c:v>
                </c:pt>
                <c:pt idx="47773">
                  <c:v>1.8521306545887961</c:v>
                </c:pt>
                <c:pt idx="47774">
                  <c:v>1.8370873242727705</c:v>
                </c:pt>
                <c:pt idx="47775">
                  <c:v>1.8118610276585598</c:v>
                </c:pt>
                <c:pt idx="47776">
                  <c:v>1.8005958981851737</c:v>
                </c:pt>
                <c:pt idx="47777">
                  <c:v>1.7935466966779452</c:v>
                </c:pt>
                <c:pt idx="47778">
                  <c:v>1.7864958259304828</c:v>
                </c:pt>
                <c:pt idx="47779">
                  <c:v>1.7794449551830205</c:v>
                </c:pt>
                <c:pt idx="47780">
                  <c:v>1.7723957536757919</c:v>
                </c:pt>
                <c:pt idx="47781">
                  <c:v>1.7653448829283296</c:v>
                </c:pt>
                <c:pt idx="47782">
                  <c:v>1.7582940121808674</c:v>
                </c:pt>
                <c:pt idx="47783">
                  <c:v>1.7512448106736387</c:v>
                </c:pt>
                <c:pt idx="47784">
                  <c:v>1.7675787761087267</c:v>
                </c:pt>
                <c:pt idx="47785">
                  <c:v>1.7688079999999999</c:v>
                </c:pt>
                <c:pt idx="47786">
                  <c:v>1.734545001430615</c:v>
                </c:pt>
                <c:pt idx="47787">
                  <c:v>1.7498865782069621</c:v>
                </c:pt>
                <c:pt idx="47788">
                  <c:v>1.7333371742550654</c:v>
                </c:pt>
                <c:pt idx="47789">
                  <c:v>1.7501410491177873</c:v>
                </c:pt>
                <c:pt idx="47790">
                  <c:v>1.7859912560801143</c:v>
                </c:pt>
                <c:pt idx="47791">
                  <c:v>1.7691357148986888</c:v>
                </c:pt>
                <c:pt idx="47792">
                  <c:v>1.8224797968526467</c:v>
                </c:pt>
                <c:pt idx="47793">
                  <c:v>1.821178743736785</c:v>
                </c:pt>
                <c:pt idx="47794">
                  <c:v>1.8192611506183218</c:v>
                </c:pt>
                <c:pt idx="47795">
                  <c:v>1.8173435574998589</c:v>
                </c:pt>
                <c:pt idx="47796">
                  <c:v>1.8154264183570392</c:v>
                </c:pt>
                <c:pt idx="47797">
                  <c:v>1.813507009336002</c:v>
                </c:pt>
                <c:pt idx="47798">
                  <c:v>1.8115894162175388</c:v>
                </c:pt>
                <c:pt idx="47799">
                  <c:v>1.8096722770747193</c:v>
                </c:pt>
                <c:pt idx="47800">
                  <c:v>1.8077546839562564</c:v>
                </c:pt>
                <c:pt idx="47801">
                  <c:v>1.8058370908377932</c:v>
                </c:pt>
                <c:pt idx="47802">
                  <c:v>1.8039199516949738</c:v>
                </c:pt>
                <c:pt idx="47803">
                  <c:v>1.8020023585765106</c:v>
                </c:pt>
                <c:pt idx="47804">
                  <c:v>1.8000847654580476</c:v>
                </c:pt>
                <c:pt idx="47805">
                  <c:v>1.798167626315228</c:v>
                </c:pt>
                <c:pt idx="47806">
                  <c:v>1.796250033196765</c:v>
                </c:pt>
                <c:pt idx="47807">
                  <c:v>1.7943324400783018</c:v>
                </c:pt>
                <c:pt idx="47808">
                  <c:v>1.7924153009354824</c:v>
                </c:pt>
                <c:pt idx="47809">
                  <c:v>1.7904977078170194</c:v>
                </c:pt>
                <c:pt idx="47810">
                  <c:v>1.788578298795982</c:v>
                </c:pt>
                <c:pt idx="47811">
                  <c:v>1.786660705677519</c:v>
                </c:pt>
                <c:pt idx="47812">
                  <c:v>1.7847435665346993</c:v>
                </c:pt>
                <c:pt idx="47813">
                  <c:v>1.7828259734162364</c:v>
                </c:pt>
                <c:pt idx="47814">
                  <c:v>1.7809083802977732</c:v>
                </c:pt>
                <c:pt idx="47815">
                  <c:v>1.7789912411549538</c:v>
                </c:pt>
                <c:pt idx="47816">
                  <c:v>1.7770736480364906</c:v>
                </c:pt>
                <c:pt idx="47817">
                  <c:v>1.7751560549180276</c:v>
                </c:pt>
                <c:pt idx="47818">
                  <c:v>1.7732389157752082</c:v>
                </c:pt>
                <c:pt idx="47819">
                  <c:v>1.771321322656745</c:v>
                </c:pt>
                <c:pt idx="47820">
                  <c:v>1.7694037295382818</c:v>
                </c:pt>
                <c:pt idx="47821">
                  <c:v>1.7674865903954624</c:v>
                </c:pt>
                <c:pt idx="47822">
                  <c:v>1.7655671813744251</c:v>
                </c:pt>
                <c:pt idx="47823">
                  <c:v>1.763649588255962</c:v>
                </c:pt>
                <c:pt idx="47824">
                  <c:v>1.7617324491131425</c:v>
                </c:pt>
                <c:pt idx="47825">
                  <c:v>1.7598148559946794</c:v>
                </c:pt>
                <c:pt idx="47826">
                  <c:v>1.7578972628762164</c:v>
                </c:pt>
                <c:pt idx="47827">
                  <c:v>1.7559801237333967</c:v>
                </c:pt>
                <c:pt idx="47828">
                  <c:v>1.7540625306149338</c:v>
                </c:pt>
                <c:pt idx="47829">
                  <c:v>1.7521449374964706</c:v>
                </c:pt>
                <c:pt idx="47830">
                  <c:v>1.7413877494636472</c:v>
                </c:pt>
                <c:pt idx="47831">
                  <c:v>1.7097470641392467</c:v>
                </c:pt>
                <c:pt idx="47832">
                  <c:v>1.676048906867589</c:v>
                </c:pt>
                <c:pt idx="47833">
                  <c:v>1.6912157070158103</c:v>
                </c:pt>
                <c:pt idx="47834">
                  <c:v>1.6910847929330368</c:v>
                </c:pt>
                <c:pt idx="47835">
                  <c:v>1.642177</c:v>
                </c:pt>
                <c:pt idx="47836">
                  <c:v>1.6476231041716329</c:v>
                </c:pt>
                <c:pt idx="47837">
                  <c:v>1.6714023371483071</c:v>
                </c:pt>
                <c:pt idx="47838">
                  <c:v>1.6679558822126848</c:v>
                </c:pt>
                <c:pt idx="47839">
                  <c:v>1.6104063980518311</c:v>
                </c:pt>
                <c:pt idx="47840">
                  <c:v>1.6241863129096266</c:v>
                </c:pt>
                <c:pt idx="47841">
                  <c:v>1.637969490830377</c:v>
                </c:pt>
                <c:pt idx="47842">
                  <c:v>1.6517526687511275</c:v>
                </c:pt>
                <c:pt idx="47843">
                  <c:v>1.639381748211731</c:v>
                </c:pt>
                <c:pt idx="47844">
                  <c:v>1.62727043490701</c:v>
                </c:pt>
                <c:pt idx="47845">
                  <c:v>1.6386234817640049</c:v>
                </c:pt>
                <c:pt idx="47846">
                  <c:v>1.6206800834525512</c:v>
                </c:pt>
                <c:pt idx="47847">
                  <c:v>1.642177</c:v>
                </c:pt>
                <c:pt idx="47848">
                  <c:v>1.6269428288030521</c:v>
                </c:pt>
                <c:pt idx="47849">
                  <c:v>1.605998</c:v>
                </c:pt>
                <c:pt idx="47850">
                  <c:v>1.6374665665236052</c:v>
                </c:pt>
                <c:pt idx="47851">
                  <c:v>1.6463688583690987</c:v>
                </c:pt>
                <c:pt idx="47852">
                  <c:v>1.6065055701992281</c:v>
                </c:pt>
                <c:pt idx="47853">
                  <c:v>1.6076441663338747</c:v>
                </c:pt>
                <c:pt idx="47854">
                  <c:v>1.6087827624685214</c:v>
                </c:pt>
                <c:pt idx="47855">
                  <c:v>1.6099210890491589</c:v>
                </c:pt>
                <c:pt idx="47856">
                  <c:v>1.6110596851838055</c:v>
                </c:pt>
                <c:pt idx="47857">
                  <c:v>1.6121982813184521</c:v>
                </c:pt>
                <c:pt idx="47858">
                  <c:v>1.6133366078990896</c:v>
                </c:pt>
                <c:pt idx="47859">
                  <c:v>1.6144752040337362</c:v>
                </c:pt>
                <c:pt idx="47860">
                  <c:v>1.6156148783844193</c:v>
                </c:pt>
                <c:pt idx="47861">
                  <c:v>1.6167534745190659</c:v>
                </c:pt>
                <c:pt idx="47862">
                  <c:v>1.6178918010997034</c:v>
                </c:pt>
                <c:pt idx="47863">
                  <c:v>1.61903039723435</c:v>
                </c:pt>
                <c:pt idx="47864">
                  <c:v>1.6201689933689967</c:v>
                </c:pt>
                <c:pt idx="47865">
                  <c:v>1.6213073199496342</c:v>
                </c:pt>
                <c:pt idx="47866">
                  <c:v>1.6224459160842808</c:v>
                </c:pt>
                <c:pt idx="47867">
                  <c:v>1.6235842426649183</c:v>
                </c:pt>
                <c:pt idx="47868">
                  <c:v>1.6247228387995649</c:v>
                </c:pt>
                <c:pt idx="47869">
                  <c:v>1.6258614349342115</c:v>
                </c:pt>
                <c:pt idx="47870">
                  <c:v>1.626999761514849</c:v>
                </c:pt>
                <c:pt idx="47871">
                  <c:v>1.6281383576494957</c:v>
                </c:pt>
                <c:pt idx="47872">
                  <c:v>1.6292780320001787</c:v>
                </c:pt>
                <c:pt idx="47873">
                  <c:v>1.6304166281348254</c:v>
                </c:pt>
                <c:pt idx="47874">
                  <c:v>1.6315549547154629</c:v>
                </c:pt>
                <c:pt idx="47875">
                  <c:v>1.6326935508501095</c:v>
                </c:pt>
                <c:pt idx="47876">
                  <c:v>1.6338321469847561</c:v>
                </c:pt>
                <c:pt idx="47877">
                  <c:v>1.6349704735653936</c:v>
                </c:pt>
                <c:pt idx="47878">
                  <c:v>1.6361090697000402</c:v>
                </c:pt>
                <c:pt idx="47879">
                  <c:v>1.6372476658346868</c:v>
                </c:pt>
                <c:pt idx="47880">
                  <c:v>1.6383859924153243</c:v>
                </c:pt>
                <c:pt idx="47881">
                  <c:v>1.639524588549971</c:v>
                </c:pt>
                <c:pt idx="47882">
                  <c:v>1.6406631846846176</c:v>
                </c:pt>
                <c:pt idx="47883">
                  <c:v>1.6418015112652551</c:v>
                </c:pt>
                <c:pt idx="47884">
                  <c:v>1.642177</c:v>
                </c:pt>
                <c:pt idx="47885">
                  <c:v>1.6668849785458879</c:v>
                </c:pt>
                <c:pt idx="47886">
                  <c:v>1.6409082684787792</c:v>
                </c:pt>
                <c:pt idx="47887">
                  <c:v>1.6240870000000001</c:v>
                </c:pt>
                <c:pt idx="47888">
                  <c:v>1.6750214984505365</c:v>
                </c:pt>
                <c:pt idx="47889">
                  <c:v>1.6835867494039103</c:v>
                </c:pt>
                <c:pt idx="47890">
                  <c:v>1.7043340286123034</c:v>
                </c:pt>
                <c:pt idx="47891">
                  <c:v>1.7145410000000001</c:v>
                </c:pt>
                <c:pt idx="47892">
                  <c:v>1.7277778004291844</c:v>
                </c:pt>
                <c:pt idx="47893">
                  <c:v>1.729948321326062</c:v>
                </c:pt>
                <c:pt idx="47894">
                  <c:v>1.7262931387772675</c:v>
                </c:pt>
                <c:pt idx="47895">
                  <c:v>1.7226388215652506</c:v>
                </c:pt>
                <c:pt idx="47896">
                  <c:v>1.7189836390164561</c:v>
                </c:pt>
                <c:pt idx="47897">
                  <c:v>1.7153249951205511</c:v>
                </c:pt>
                <c:pt idx="47898">
                  <c:v>1.7574630276519665</c:v>
                </c:pt>
                <c:pt idx="47899">
                  <c:v>1.7399449604196471</c:v>
                </c:pt>
                <c:pt idx="47900">
                  <c:v>1.7035017367668097</c:v>
                </c:pt>
                <c:pt idx="47901">
                  <c:v>1.7037915243771606</c:v>
                </c:pt>
                <c:pt idx="47902">
                  <c:v>1.7129015054237693</c:v>
                </c:pt>
                <c:pt idx="47903">
                  <c:v>1.6995939308536006</c:v>
                </c:pt>
                <c:pt idx="47904">
                  <c:v>1.6512344391988556</c:v>
                </c:pt>
                <c:pt idx="47905">
                  <c:v>1.6269848498212158</c:v>
                </c:pt>
                <c:pt idx="47906">
                  <c:v>1.6700478812589414</c:v>
                </c:pt>
                <c:pt idx="47907">
                  <c:v>1.6320059356223175</c:v>
                </c:pt>
                <c:pt idx="47908">
                  <c:v>1.6708001699642432</c:v>
                </c:pt>
                <c:pt idx="47909">
                  <c:v>1.678355</c:v>
                </c:pt>
                <c:pt idx="47910">
                  <c:v>1.6942012055317119</c:v>
                </c:pt>
                <c:pt idx="47911">
                  <c:v>1.64854156829559</c:v>
                </c:pt>
                <c:pt idx="47912">
                  <c:v>1.6452222344689378</c:v>
                </c:pt>
                <c:pt idx="47913">
                  <c:v>1.648668930716739</c:v>
                </c:pt>
                <c:pt idx="47914">
                  <c:v>1.6521148109853148</c:v>
                </c:pt>
                <c:pt idx="47915">
                  <c:v>1.6555615072331158</c:v>
                </c:pt>
                <c:pt idx="47916">
                  <c:v>1.6590082034809168</c:v>
                </c:pt>
                <c:pt idx="47917">
                  <c:v>1.6624540837494926</c:v>
                </c:pt>
                <c:pt idx="47918">
                  <c:v>1.6659007799972936</c:v>
                </c:pt>
                <c:pt idx="47919">
                  <c:v>1.6693474762450946</c:v>
                </c:pt>
                <c:pt idx="47920">
                  <c:v>1.6727933565136703</c:v>
                </c:pt>
                <c:pt idx="47921">
                  <c:v>1.6762400527614716</c:v>
                </c:pt>
                <c:pt idx="47922">
                  <c:v>1.6796900129261738</c:v>
                </c:pt>
                <c:pt idx="47923">
                  <c:v>1.6831367091739748</c:v>
                </c:pt>
                <c:pt idx="47924">
                  <c:v>1.6865825894425506</c:v>
                </c:pt>
                <c:pt idx="47925">
                  <c:v>1.6900292856903518</c:v>
                </c:pt>
                <c:pt idx="47926">
                  <c:v>1.6934759819381529</c:v>
                </c:pt>
                <c:pt idx="47927">
                  <c:v>1.6969218622067286</c:v>
                </c:pt>
                <c:pt idx="47928">
                  <c:v>1.7003685584545296</c:v>
                </c:pt>
                <c:pt idx="47929">
                  <c:v>1.7038152547023306</c:v>
                </c:pt>
                <c:pt idx="47930">
                  <c:v>1.7072611349709064</c:v>
                </c:pt>
                <c:pt idx="47931">
                  <c:v>1.7107078312187074</c:v>
                </c:pt>
                <c:pt idx="47932">
                  <c:v>1.7141545274665084</c:v>
                </c:pt>
                <c:pt idx="47933">
                  <c:v>1.7176004077350844</c:v>
                </c:pt>
                <c:pt idx="47934">
                  <c:v>1.7210471039828854</c:v>
                </c:pt>
                <c:pt idx="47935">
                  <c:v>1.7244970641475876</c:v>
                </c:pt>
                <c:pt idx="47936">
                  <c:v>1.7279429444161636</c:v>
                </c:pt>
                <c:pt idx="47937">
                  <c:v>1.7313896406639646</c:v>
                </c:pt>
                <c:pt idx="47938">
                  <c:v>1.7348363369117656</c:v>
                </c:pt>
                <c:pt idx="47939">
                  <c:v>1.7382822171803414</c:v>
                </c:pt>
                <c:pt idx="47940">
                  <c:v>1.7417289134281424</c:v>
                </c:pt>
                <c:pt idx="47941">
                  <c:v>1.7451756096759434</c:v>
                </c:pt>
                <c:pt idx="47942">
                  <c:v>1.7486214899445192</c:v>
                </c:pt>
                <c:pt idx="47943">
                  <c:v>1.7520681861923202</c:v>
                </c:pt>
                <c:pt idx="47944">
                  <c:v>1.7555148824401214</c:v>
                </c:pt>
                <c:pt idx="47945">
                  <c:v>1.7589607627086972</c:v>
                </c:pt>
                <c:pt idx="47946">
                  <c:v>1.7624074589564982</c:v>
                </c:pt>
                <c:pt idx="47947">
                  <c:v>1.7658574191212004</c:v>
                </c:pt>
                <c:pt idx="47948">
                  <c:v>1.7583174630424416</c:v>
                </c:pt>
                <c:pt idx="47949">
                  <c:v>1.7074349079637579</c:v>
                </c:pt>
                <c:pt idx="47950">
                  <c:v>1.757302210250298</c:v>
                </c:pt>
                <c:pt idx="47951">
                  <c:v>1.666715678866588</c:v>
                </c:pt>
                <c:pt idx="47952">
                  <c:v>1.7222068500590317</c:v>
                </c:pt>
                <c:pt idx="47953">
                  <c:v>1.7407990365566037</c:v>
                </c:pt>
                <c:pt idx="47954">
                  <c:v>1.7102678801410107</c:v>
                </c:pt>
                <c:pt idx="47955">
                  <c:v>1.7109100247933886</c:v>
                </c:pt>
                <c:pt idx="47956">
                  <c:v>1.660266</c:v>
                </c:pt>
                <c:pt idx="47957">
                  <c:v>1.7147075869898889</c:v>
                </c:pt>
                <c:pt idx="47958">
                  <c:v>1.7155134253155477</c:v>
                </c:pt>
                <c:pt idx="47959">
                  <c:v>1.7163194544625009</c:v>
                </c:pt>
                <c:pt idx="47960">
                  <c:v>1.7171262468946311</c:v>
                </c:pt>
                <c:pt idx="47961">
                  <c:v>1.7179320852202902</c:v>
                </c:pt>
                <c:pt idx="47962">
                  <c:v>1.7187381143672433</c:v>
                </c:pt>
                <c:pt idx="47963">
                  <c:v>1.7195441435141965</c:v>
                </c:pt>
                <c:pt idx="47964">
                  <c:v>1.7203499818398553</c:v>
                </c:pt>
                <c:pt idx="47965">
                  <c:v>1.7211560109868085</c:v>
                </c:pt>
                <c:pt idx="47966">
                  <c:v>1.7219620401337616</c:v>
                </c:pt>
                <c:pt idx="47967">
                  <c:v>1.7227678784594207</c:v>
                </c:pt>
                <c:pt idx="47968">
                  <c:v>1.7235739076063739</c:v>
                </c:pt>
                <c:pt idx="47969">
                  <c:v>1.724379936753327</c:v>
                </c:pt>
                <c:pt idx="47970">
                  <c:v>1.7251857750789859</c:v>
                </c:pt>
                <c:pt idx="47971">
                  <c:v>1.725991804225939</c:v>
                </c:pt>
                <c:pt idx="47972">
                  <c:v>1.7267985966580692</c:v>
                </c:pt>
                <c:pt idx="47973">
                  <c:v>1.7276046258050224</c:v>
                </c:pt>
                <c:pt idx="47974">
                  <c:v>1.7284104641306812</c:v>
                </c:pt>
                <c:pt idx="47975">
                  <c:v>1.7292164932776346</c:v>
                </c:pt>
                <c:pt idx="47976">
                  <c:v>1.7300225224245878</c:v>
                </c:pt>
                <c:pt idx="47977">
                  <c:v>1.7308283607502466</c:v>
                </c:pt>
                <c:pt idx="47978">
                  <c:v>1.7316343898971998</c:v>
                </c:pt>
                <c:pt idx="47979">
                  <c:v>1.7324404190441529</c:v>
                </c:pt>
                <c:pt idx="47980">
                  <c:v>1.733246257369812</c:v>
                </c:pt>
                <c:pt idx="47981">
                  <c:v>1.7340522865167651</c:v>
                </c:pt>
                <c:pt idx="47982">
                  <c:v>1.7348583156637183</c:v>
                </c:pt>
                <c:pt idx="47983">
                  <c:v>1.7356641539893771</c:v>
                </c:pt>
                <c:pt idx="47984">
                  <c:v>1.7364701831363303</c:v>
                </c:pt>
                <c:pt idx="47985">
                  <c:v>1.7372769755684605</c:v>
                </c:pt>
                <c:pt idx="47986">
                  <c:v>1.7380828138941193</c:v>
                </c:pt>
                <c:pt idx="47987">
                  <c:v>1.7388888430410725</c:v>
                </c:pt>
                <c:pt idx="47988">
                  <c:v>1.7396948721880259</c:v>
                </c:pt>
                <c:pt idx="47989">
                  <c:v>1.7405007105136847</c:v>
                </c:pt>
                <c:pt idx="47990">
                  <c:v>1.7413067396606379</c:v>
                </c:pt>
                <c:pt idx="47991">
                  <c:v>1.742112768807591</c:v>
                </c:pt>
                <c:pt idx="47992">
                  <c:v>1.7429186071332499</c:v>
                </c:pt>
                <c:pt idx="47993">
                  <c:v>1.743724636280203</c:v>
                </c:pt>
                <c:pt idx="47994">
                  <c:v>1.7445306654271564</c:v>
                </c:pt>
                <c:pt idx="47995">
                  <c:v>1.7453365037528152</c:v>
                </c:pt>
                <c:pt idx="47996">
                  <c:v>1.7461425328997684</c:v>
                </c:pt>
                <c:pt idx="47997">
                  <c:v>1.7501732510984169</c:v>
                </c:pt>
                <c:pt idx="47998">
                  <c:v>1.7624624184329603</c:v>
                </c:pt>
                <c:pt idx="47999">
                  <c:v>1.7749124978520285</c:v>
                </c:pt>
                <c:pt idx="48000">
                  <c:v>1.7629853605150214</c:v>
                </c:pt>
                <c:pt idx="48001">
                  <c:v>1.7618699306317045</c:v>
                </c:pt>
                <c:pt idx="48002">
                  <c:v>1.7592243667143539</c:v>
                </c:pt>
                <c:pt idx="48003">
                  <c:v>1.8151130796375774</c:v>
                </c:pt>
                <c:pt idx="48004">
                  <c:v>1.7754442266984505</c:v>
                </c:pt>
                <c:pt idx="48005">
                  <c:v>1.7733841119580753</c:v>
                </c:pt>
                <c:pt idx="48006">
                  <c:v>1.7645167193317421</c:v>
                </c:pt>
                <c:pt idx="48007">
                  <c:v>1.7878725367853718</c:v>
                </c:pt>
                <c:pt idx="48008">
                  <c:v>1.7903990036041397</c:v>
                </c:pt>
                <c:pt idx="48009">
                  <c:v>1.7929254704229078</c:v>
                </c:pt>
                <c:pt idx="48010">
                  <c:v>1.7954513391197964</c:v>
                </c:pt>
                <c:pt idx="48011">
                  <c:v>1.7979778059385643</c:v>
                </c:pt>
                <c:pt idx="48012">
                  <c:v>1.8005042727573322</c:v>
                </c:pt>
                <c:pt idx="48013">
                  <c:v>1.8030301414542207</c:v>
                </c:pt>
                <c:pt idx="48014">
                  <c:v>1.8055566082729888</c:v>
                </c:pt>
                <c:pt idx="48015">
                  <c:v>1.8080830750917567</c:v>
                </c:pt>
                <c:pt idx="48016">
                  <c:v>1.8106089437886452</c:v>
                </c:pt>
                <c:pt idx="48017">
                  <c:v>1.8131354106074133</c:v>
                </c:pt>
                <c:pt idx="48018">
                  <c:v>1.8156642699136991</c:v>
                </c:pt>
                <c:pt idx="48019">
                  <c:v>1.818190736732467</c:v>
                </c:pt>
                <c:pt idx="48020">
                  <c:v>1.8207166054293555</c:v>
                </c:pt>
                <c:pt idx="48021">
                  <c:v>1.8231288748092656</c:v>
                </c:pt>
                <c:pt idx="48022">
                  <c:v>1.8239387224759462</c:v>
                </c:pt>
                <c:pt idx="48023">
                  <c:v>1.8247483784173271</c:v>
                </c:pt>
                <c:pt idx="48024">
                  <c:v>1.825558226084008</c:v>
                </c:pt>
                <c:pt idx="48025">
                  <c:v>1.8263680737506887</c:v>
                </c:pt>
                <c:pt idx="48026">
                  <c:v>1.8271777296920697</c:v>
                </c:pt>
                <c:pt idx="48027">
                  <c:v>1.8279875773587504</c:v>
                </c:pt>
                <c:pt idx="48028">
                  <c:v>1.8287974250254313</c:v>
                </c:pt>
                <c:pt idx="48029">
                  <c:v>1.8296070809668121</c:v>
                </c:pt>
                <c:pt idx="48030">
                  <c:v>1.830416928633493</c:v>
                </c:pt>
                <c:pt idx="48031">
                  <c:v>1.8312275432013734</c:v>
                </c:pt>
                <c:pt idx="48032">
                  <c:v>1.8320371991427542</c:v>
                </c:pt>
                <c:pt idx="48033">
                  <c:v>1.8328470468094349</c:v>
                </c:pt>
                <c:pt idx="48034">
                  <c:v>1.8336568944761158</c:v>
                </c:pt>
                <c:pt idx="48035">
                  <c:v>1.8344665504174966</c:v>
                </c:pt>
                <c:pt idx="48036">
                  <c:v>1.8352763980841775</c:v>
                </c:pt>
                <c:pt idx="48037">
                  <c:v>1.8360862457508582</c:v>
                </c:pt>
                <c:pt idx="48038">
                  <c:v>1.8368959016922393</c:v>
                </c:pt>
                <c:pt idx="48039">
                  <c:v>1.8377057493589199</c:v>
                </c:pt>
                <c:pt idx="48040">
                  <c:v>1.8385155970256009</c:v>
                </c:pt>
                <c:pt idx="48041">
                  <c:v>1.8393252529669817</c:v>
                </c:pt>
                <c:pt idx="48042">
                  <c:v>1.8401351006336626</c:v>
                </c:pt>
                <c:pt idx="48043">
                  <c:v>1.8409457152015427</c:v>
                </c:pt>
                <c:pt idx="48044">
                  <c:v>1.8417555628682236</c:v>
                </c:pt>
                <c:pt idx="48045">
                  <c:v>1.8425652188096044</c:v>
                </c:pt>
                <c:pt idx="48046">
                  <c:v>1.8433750664762854</c:v>
                </c:pt>
                <c:pt idx="48047">
                  <c:v>1.844184914142966</c:v>
                </c:pt>
                <c:pt idx="48048">
                  <c:v>1.8449945700843471</c:v>
                </c:pt>
                <c:pt idx="48049">
                  <c:v>1.8458044177510278</c:v>
                </c:pt>
                <c:pt idx="48050">
                  <c:v>1.8466142654177087</c:v>
                </c:pt>
                <c:pt idx="48051">
                  <c:v>1.8474239213590895</c:v>
                </c:pt>
                <c:pt idx="48052">
                  <c:v>1.8482337690257704</c:v>
                </c:pt>
                <c:pt idx="48053">
                  <c:v>1.8490436166924511</c:v>
                </c:pt>
                <c:pt idx="48054">
                  <c:v>1.8498532726338321</c:v>
                </c:pt>
                <c:pt idx="48055">
                  <c:v>1.8506631203005128</c:v>
                </c:pt>
                <c:pt idx="48056">
                  <c:v>1.8514737348683932</c:v>
                </c:pt>
                <c:pt idx="48057">
                  <c:v>1.852283390809774</c:v>
                </c:pt>
                <c:pt idx="48058">
                  <c:v>1.8530932384764549</c:v>
                </c:pt>
                <c:pt idx="48059">
                  <c:v>1.8539030861431356</c:v>
                </c:pt>
                <c:pt idx="48060">
                  <c:v>1.8547127420845166</c:v>
                </c:pt>
                <c:pt idx="48061">
                  <c:v>1.8555225897511973</c:v>
                </c:pt>
                <c:pt idx="48062">
                  <c:v>1.8563324374178782</c:v>
                </c:pt>
                <c:pt idx="48063">
                  <c:v>1.8571420933592591</c:v>
                </c:pt>
                <c:pt idx="48064">
                  <c:v>1.85795194102594</c:v>
                </c:pt>
                <c:pt idx="48065">
                  <c:v>1.8587617886926207</c:v>
                </c:pt>
                <c:pt idx="48066">
                  <c:v>1.8662232889842632</c:v>
                </c:pt>
                <c:pt idx="48067">
                  <c:v>1.8915323619456366</c:v>
                </c:pt>
                <c:pt idx="48068">
                  <c:v>1.9280002000000001</c:v>
                </c:pt>
                <c:pt idx="48069">
                  <c:v>1.9349821917024321</c:v>
                </c:pt>
                <c:pt idx="48070">
                  <c:v>1.8985540338578923</c:v>
                </c:pt>
                <c:pt idx="48071">
                  <c:v>1.877351</c:v>
                </c:pt>
                <c:pt idx="48072">
                  <c:v>1.8696090460181212</c:v>
                </c:pt>
                <c:pt idx="48073">
                  <c:v>1.8671290329041488</c:v>
                </c:pt>
                <c:pt idx="48074">
                  <c:v>1.8533634662693683</c:v>
                </c:pt>
                <c:pt idx="48075">
                  <c:v>1.8393220484024797</c:v>
                </c:pt>
                <c:pt idx="48076">
                  <c:v>1.859262</c:v>
                </c:pt>
                <c:pt idx="48077">
                  <c:v>1.8770645422343324</c:v>
                </c:pt>
                <c:pt idx="48078">
                  <c:v>1.8292730701634878</c:v>
                </c:pt>
                <c:pt idx="48079">
                  <c:v>1.8308686895565092</c:v>
                </c:pt>
                <c:pt idx="48080">
                  <c:v>1.859262</c:v>
                </c:pt>
                <c:pt idx="48081">
                  <c:v>1.8605963597618878</c:v>
                </c:pt>
                <c:pt idx="48082">
                  <c:v>1.8633264960382694</c:v>
                </c:pt>
                <c:pt idx="48083">
                  <c:v>1.866057278806784</c:v>
                </c:pt>
                <c:pt idx="48084">
                  <c:v>1.8687880615752983</c:v>
                </c:pt>
                <c:pt idx="48085">
                  <c:v>1.8715181978516802</c:v>
                </c:pt>
                <c:pt idx="48086">
                  <c:v>1.8742489806201945</c:v>
                </c:pt>
                <c:pt idx="48087">
                  <c:v>1.8769797633887091</c:v>
                </c:pt>
                <c:pt idx="48088">
                  <c:v>1.8797098996650907</c:v>
                </c:pt>
                <c:pt idx="48089">
                  <c:v>1.8824406824336053</c:v>
                </c:pt>
                <c:pt idx="48090">
                  <c:v>1.8851714652021196</c:v>
                </c:pt>
                <c:pt idx="48091">
                  <c:v>1.8879016014785015</c:v>
                </c:pt>
                <c:pt idx="48092">
                  <c:v>1.8906323842470159</c:v>
                </c:pt>
                <c:pt idx="48093">
                  <c:v>1.8933657529840611</c:v>
                </c:pt>
                <c:pt idx="48094">
                  <c:v>1.8960965357525756</c:v>
                </c:pt>
                <c:pt idx="48095">
                  <c:v>1.8988266720289573</c:v>
                </c:pt>
                <c:pt idx="48096">
                  <c:v>1.9015574547974718</c:v>
                </c:pt>
                <c:pt idx="48097">
                  <c:v>1.9042882375659862</c:v>
                </c:pt>
                <c:pt idx="48098">
                  <c:v>1.9070183738423681</c:v>
                </c:pt>
                <c:pt idx="48099">
                  <c:v>1.9097491566108824</c:v>
                </c:pt>
                <c:pt idx="48100">
                  <c:v>1.912479939379397</c:v>
                </c:pt>
                <c:pt idx="48101">
                  <c:v>1.9152100756557786</c:v>
                </c:pt>
                <c:pt idx="48102">
                  <c:v>1.9179408584242932</c:v>
                </c:pt>
                <c:pt idx="48103">
                  <c:v>1.9206716411928075</c:v>
                </c:pt>
                <c:pt idx="48104">
                  <c:v>1.9234017774691894</c:v>
                </c:pt>
                <c:pt idx="48105">
                  <c:v>1.9261325602377037</c:v>
                </c:pt>
                <c:pt idx="48106">
                  <c:v>1.928865928974749</c:v>
                </c:pt>
                <c:pt idx="48107">
                  <c:v>1.9315960652511308</c:v>
                </c:pt>
                <c:pt idx="48108">
                  <c:v>1.9343268480196452</c:v>
                </c:pt>
                <c:pt idx="48109">
                  <c:v>1.9370576307881597</c:v>
                </c:pt>
                <c:pt idx="48110">
                  <c:v>1.9397877670645414</c:v>
                </c:pt>
                <c:pt idx="48111">
                  <c:v>1.9425185498330559</c:v>
                </c:pt>
                <c:pt idx="48112">
                  <c:v>1.9452493326015703</c:v>
                </c:pt>
                <c:pt idx="48113">
                  <c:v>1.9479794688779521</c:v>
                </c:pt>
                <c:pt idx="48114">
                  <c:v>1.9507102516464665</c:v>
                </c:pt>
                <c:pt idx="48115">
                  <c:v>1.9534410344149811</c:v>
                </c:pt>
                <c:pt idx="48116">
                  <c:v>1.9561711706913627</c:v>
                </c:pt>
                <c:pt idx="48117">
                  <c:v>1.9589019534598773</c:v>
                </c:pt>
                <c:pt idx="48118">
                  <c:v>1.9616353221969225</c:v>
                </c:pt>
                <c:pt idx="48119">
                  <c:v>1.9643661049654368</c:v>
                </c:pt>
                <c:pt idx="48120">
                  <c:v>1.9670962412418187</c:v>
                </c:pt>
                <c:pt idx="48121">
                  <c:v>1.969827024010333</c:v>
                </c:pt>
                <c:pt idx="48122">
                  <c:v>1.9725578067788476</c:v>
                </c:pt>
                <c:pt idx="48123">
                  <c:v>1.9752879430552293</c:v>
                </c:pt>
                <c:pt idx="48124">
                  <c:v>1.9780187258237438</c:v>
                </c:pt>
                <c:pt idx="48125">
                  <c:v>1.9807495085922582</c:v>
                </c:pt>
                <c:pt idx="48126">
                  <c:v>1.98347964486864</c:v>
                </c:pt>
                <c:pt idx="48127">
                  <c:v>1.979540431466031</c:v>
                </c:pt>
                <c:pt idx="48128">
                  <c:v>1.922646822126848</c:v>
                </c:pt>
                <c:pt idx="48129">
                  <c:v>1.8687334935622317</c:v>
                </c:pt>
                <c:pt idx="48130">
                  <c:v>1.9316180000000001</c:v>
                </c:pt>
                <c:pt idx="48131">
                  <c:v>1.9368971931330472</c:v>
                </c:pt>
                <c:pt idx="48132">
                  <c:v>1.9705618981878876</c:v>
                </c:pt>
                <c:pt idx="48133">
                  <c:v>1.9829983427890345</c:v>
                </c:pt>
                <c:pt idx="48134">
                  <c:v>1.9708164816404388</c:v>
                </c:pt>
                <c:pt idx="48135">
                  <c:v>1.9984699012875535</c:v>
                </c:pt>
                <c:pt idx="48136">
                  <c:v>2.0549469064499064</c:v>
                </c:pt>
                <c:pt idx="48137">
                  <c:v>2.0365700379972105</c:v>
                </c:pt>
                <c:pt idx="48138">
                  <c:v>2.018197520128902</c:v>
                </c:pt>
                <c:pt idx="48139">
                  <c:v>1.999820651676206</c:v>
                </c:pt>
                <c:pt idx="48140">
                  <c:v>1.9814437832235103</c:v>
                </c:pt>
                <c:pt idx="48141">
                  <c:v>1.9631131265792612</c:v>
                </c:pt>
                <c:pt idx="48142">
                  <c:v>1.9593272646638056</c:v>
                </c:pt>
                <c:pt idx="48143">
                  <c:v>1.9759793819742488</c:v>
                </c:pt>
                <c:pt idx="48144">
                  <c:v>1.9700448202622169</c:v>
                </c:pt>
                <c:pt idx="48145">
                  <c:v>2.0168651289938007</c:v>
                </c:pt>
                <c:pt idx="48146">
                  <c:v>2.0045618842218746</c:v>
                </c:pt>
                <c:pt idx="48147">
                  <c:v>2.0065420224217108</c:v>
                </c:pt>
                <c:pt idx="48148">
                  <c:v>2.0085216918388293</c:v>
                </c:pt>
                <c:pt idx="48149">
                  <c:v>2.0105018300386654</c:v>
                </c:pt>
                <c:pt idx="48150">
                  <c:v>2.0124819682385016</c:v>
                </c:pt>
                <c:pt idx="48151">
                  <c:v>2.0144616376556201</c:v>
                </c:pt>
                <c:pt idx="48152">
                  <c:v>2.0164417758554563</c:v>
                </c:pt>
                <c:pt idx="48153">
                  <c:v>2.0184219140552924</c:v>
                </c:pt>
                <c:pt idx="48154">
                  <c:v>2.0204015834724109</c:v>
                </c:pt>
                <c:pt idx="48155">
                  <c:v>2.0223835968031181</c:v>
                </c:pt>
                <c:pt idx="48156">
                  <c:v>2.0243637350029546</c:v>
                </c:pt>
                <c:pt idx="48157">
                  <c:v>2.0263434044200728</c:v>
                </c:pt>
                <c:pt idx="48158">
                  <c:v>2.0283235426199093</c:v>
                </c:pt>
                <c:pt idx="48159">
                  <c:v>2.0303036808197454</c:v>
                </c:pt>
                <c:pt idx="48160">
                  <c:v>2.032283350236864</c:v>
                </c:pt>
                <c:pt idx="48161">
                  <c:v>2.0342634884367001</c:v>
                </c:pt>
                <c:pt idx="48162">
                  <c:v>2.0362436266365362</c:v>
                </c:pt>
                <c:pt idx="48163">
                  <c:v>2.0382232960536548</c:v>
                </c:pt>
                <c:pt idx="48164">
                  <c:v>2.0402034342534909</c:v>
                </c:pt>
                <c:pt idx="48165">
                  <c:v>2.042183572453327</c:v>
                </c:pt>
                <c:pt idx="48166">
                  <c:v>2.0441632418704456</c:v>
                </c:pt>
                <c:pt idx="48167">
                  <c:v>2.0461433800702817</c:v>
                </c:pt>
                <c:pt idx="48168">
                  <c:v>2.0481253934009889</c:v>
                </c:pt>
                <c:pt idx="48169">
                  <c:v>2.0501055316008254</c:v>
                </c:pt>
                <c:pt idx="48170">
                  <c:v>2.0520852010179436</c:v>
                </c:pt>
                <c:pt idx="48171">
                  <c:v>2.0540653392177801</c:v>
                </c:pt>
                <c:pt idx="48172">
                  <c:v>2.0560454774176162</c:v>
                </c:pt>
                <c:pt idx="48173">
                  <c:v>2.0580251468347348</c:v>
                </c:pt>
                <c:pt idx="48174">
                  <c:v>2.0600052850345709</c:v>
                </c:pt>
                <c:pt idx="48175">
                  <c:v>2.061985423234407</c:v>
                </c:pt>
                <c:pt idx="48176">
                  <c:v>2.0639650926515256</c:v>
                </c:pt>
                <c:pt idx="48177">
                  <c:v>2.0659452308513617</c:v>
                </c:pt>
                <c:pt idx="48178">
                  <c:v>2.0679253690511978</c:v>
                </c:pt>
                <c:pt idx="48179">
                  <c:v>2.0699050384683164</c:v>
                </c:pt>
                <c:pt idx="48180">
                  <c:v>2.0718870517990235</c:v>
                </c:pt>
                <c:pt idx="48181">
                  <c:v>2.0738671899988601</c:v>
                </c:pt>
                <c:pt idx="48182">
                  <c:v>2.0758468594159782</c:v>
                </c:pt>
                <c:pt idx="48183">
                  <c:v>2.0778269976158148</c:v>
                </c:pt>
                <c:pt idx="48184">
                  <c:v>2.0798071358156509</c:v>
                </c:pt>
                <c:pt idx="48185">
                  <c:v>2.081786805232769</c:v>
                </c:pt>
                <c:pt idx="48186">
                  <c:v>2.0837669434326056</c:v>
                </c:pt>
                <c:pt idx="48187">
                  <c:v>2.0857470816324417</c:v>
                </c:pt>
                <c:pt idx="48188">
                  <c:v>2.0877267510495603</c:v>
                </c:pt>
                <c:pt idx="48189">
                  <c:v>2.0897068892493964</c:v>
                </c:pt>
                <c:pt idx="48190">
                  <c:v>2.0916870274492325</c:v>
                </c:pt>
                <c:pt idx="48191">
                  <c:v>2.0936666968663511</c:v>
                </c:pt>
                <c:pt idx="48192">
                  <c:v>2.0719994353838818</c:v>
                </c:pt>
                <c:pt idx="48193">
                  <c:v>2.0468883834048643</c:v>
                </c:pt>
                <c:pt idx="48194">
                  <c:v>2.086109713468415</c:v>
                </c:pt>
                <c:pt idx="48195">
                  <c:v>2.0428517114926086</c:v>
                </c:pt>
                <c:pt idx="48196">
                  <c:v>2.0716692444444447</c:v>
                </c:pt>
                <c:pt idx="48197">
                  <c:v>2.0693807142857144</c:v>
                </c:pt>
                <c:pt idx="48198">
                  <c:v>2.112517</c:v>
                </c:pt>
                <c:pt idx="48199">
                  <c:v>2.1018182068376068</c:v>
                </c:pt>
                <c:pt idx="48200">
                  <c:v>2.0658861428571429</c:v>
                </c:pt>
                <c:pt idx="48201">
                  <c:v>2.0489398049535605</c:v>
                </c:pt>
                <c:pt idx="48202">
                  <c:v>2.0767392777168472</c:v>
                </c:pt>
                <c:pt idx="48203">
                  <c:v>2.0783587921574238</c:v>
                </c:pt>
                <c:pt idx="48204">
                  <c:v>2.0799779231902256</c:v>
                </c:pt>
                <c:pt idx="48205">
                  <c:v>2.0815989712619012</c:v>
                </c:pt>
                <c:pt idx="48206">
                  <c:v>2.0832184857024778</c:v>
                </c:pt>
                <c:pt idx="48207">
                  <c:v>2.08483761673528</c:v>
                </c:pt>
                <c:pt idx="48208">
                  <c:v>2.0864571311758566</c:v>
                </c:pt>
                <c:pt idx="48209">
                  <c:v>2.0880766456164332</c:v>
                </c:pt>
                <c:pt idx="48210">
                  <c:v>2.089695776649235</c:v>
                </c:pt>
                <c:pt idx="48211">
                  <c:v>2.0913152910898116</c:v>
                </c:pt>
                <c:pt idx="48212">
                  <c:v>2.0929348055303882</c:v>
                </c:pt>
                <c:pt idx="48213">
                  <c:v>2.0945539365631904</c:v>
                </c:pt>
                <c:pt idx="48214">
                  <c:v>2.0961734510037671</c:v>
                </c:pt>
                <c:pt idx="48215">
                  <c:v>2.0977929654443437</c:v>
                </c:pt>
                <c:pt idx="48216">
                  <c:v>2.0994120964771454</c:v>
                </c:pt>
                <c:pt idx="48217">
                  <c:v>2.1010316109177221</c:v>
                </c:pt>
                <c:pt idx="48218">
                  <c:v>2.1026526589893981</c:v>
                </c:pt>
                <c:pt idx="48219">
                  <c:v>2.1042721734299747</c:v>
                </c:pt>
                <c:pt idx="48220">
                  <c:v>2.1058913044627765</c:v>
                </c:pt>
                <c:pt idx="48221">
                  <c:v>2.1075108189033531</c:v>
                </c:pt>
                <c:pt idx="48222">
                  <c:v>2.1091303333439297</c:v>
                </c:pt>
                <c:pt idx="48223">
                  <c:v>2.1107494643767319</c:v>
                </c:pt>
                <c:pt idx="48224">
                  <c:v>2.1123689788173086</c:v>
                </c:pt>
                <c:pt idx="48225">
                  <c:v>2.1139884932578852</c:v>
                </c:pt>
                <c:pt idx="48226">
                  <c:v>2.1156076242906869</c:v>
                </c:pt>
                <c:pt idx="48227">
                  <c:v>2.1172271387312636</c:v>
                </c:pt>
                <c:pt idx="48228">
                  <c:v>2.1188466531718402</c:v>
                </c:pt>
                <c:pt idx="48229">
                  <c:v>2.1204657842046424</c:v>
                </c:pt>
                <c:pt idx="48230">
                  <c:v>2.122086832276318</c:v>
                </c:pt>
                <c:pt idx="48231">
                  <c:v>2.1237063467168946</c:v>
                </c:pt>
                <c:pt idx="48232">
                  <c:v>2.1253254777496964</c:v>
                </c:pt>
                <c:pt idx="48233">
                  <c:v>2.126944992190273</c:v>
                </c:pt>
                <c:pt idx="48234">
                  <c:v>2.1285645066308501</c:v>
                </c:pt>
                <c:pt idx="48235">
                  <c:v>2.1301836376636518</c:v>
                </c:pt>
                <c:pt idx="48236">
                  <c:v>2.1318031521042284</c:v>
                </c:pt>
                <c:pt idx="48237">
                  <c:v>2.1334226665448051</c:v>
                </c:pt>
                <c:pt idx="48238">
                  <c:v>2.1350417975776068</c:v>
                </c:pt>
                <c:pt idx="48239">
                  <c:v>2.1366613120181839</c:v>
                </c:pt>
                <c:pt idx="48240">
                  <c:v>2.1382808264587605</c:v>
                </c:pt>
                <c:pt idx="48241">
                  <c:v>2.1398999574915623</c:v>
                </c:pt>
                <c:pt idx="48242">
                  <c:v>2.1415194719321389</c:v>
                </c:pt>
                <c:pt idx="48243">
                  <c:v>2.1431405200038145</c:v>
                </c:pt>
                <c:pt idx="48244">
                  <c:v>2.1447600344443911</c:v>
                </c:pt>
                <c:pt idx="48245">
                  <c:v>2.1463791654771933</c:v>
                </c:pt>
                <c:pt idx="48246">
                  <c:v>2.1479986799177699</c:v>
                </c:pt>
                <c:pt idx="48247">
                  <c:v>2.1281323922362465</c:v>
                </c:pt>
                <c:pt idx="48248">
                  <c:v>2.112517</c:v>
                </c:pt>
                <c:pt idx="48249">
                  <c:v>2.112517</c:v>
                </c:pt>
                <c:pt idx="48250">
                  <c:v>2.112517</c:v>
                </c:pt>
                <c:pt idx="48251">
                  <c:v>2.112517</c:v>
                </c:pt>
                <c:pt idx="48252">
                  <c:v>2.1234399863961815</c:v>
                </c:pt>
                <c:pt idx="48253">
                  <c:v>2.1085003333333336</c:v>
                </c:pt>
                <c:pt idx="48254">
                  <c:v>2.1055941557513695</c:v>
                </c:pt>
                <c:pt idx="48255">
                  <c:v>2.1012016613365154</c:v>
                </c:pt>
                <c:pt idx="48256">
                  <c:v>2.0970566970443349</c:v>
                </c:pt>
                <c:pt idx="48257">
                  <c:v>2.1012378599890531</c:v>
                </c:pt>
                <c:pt idx="48258">
                  <c:v>2.1054200130268201</c:v>
                </c:pt>
                <c:pt idx="48259">
                  <c:v>2.1096021660645867</c:v>
                </c:pt>
                <c:pt idx="48260">
                  <c:v>2.112517</c:v>
                </c:pt>
                <c:pt idx="48261">
                  <c:v>2.0843092346208869</c:v>
                </c:pt>
                <c:pt idx="48262">
                  <c:v>2.0336127653791132</c:v>
                </c:pt>
                <c:pt idx="48263">
                  <c:v>2.0818301573301548</c:v>
                </c:pt>
                <c:pt idx="48264">
                  <c:v>2.1185692560801144</c:v>
                </c:pt>
                <c:pt idx="48265">
                  <c:v>2.0961661652344277</c:v>
                </c:pt>
                <c:pt idx="48266">
                  <c:v>2.1013136209041248</c:v>
                </c:pt>
                <c:pt idx="48267">
                  <c:v>2.1064622954835235</c:v>
                </c:pt>
                <c:pt idx="48268">
                  <c:v>2.1116158457017282</c:v>
                </c:pt>
                <c:pt idx="48269">
                  <c:v>2.1167645202811269</c:v>
                </c:pt>
                <c:pt idx="48270">
                  <c:v>2.1219119759508236</c:v>
                </c:pt>
                <c:pt idx="48271">
                  <c:v>2.1270606505302223</c:v>
                </c:pt>
                <c:pt idx="48272">
                  <c:v>2.132209325109621</c:v>
                </c:pt>
                <c:pt idx="48273">
                  <c:v>2.1373567807793177</c:v>
                </c:pt>
                <c:pt idx="48274">
                  <c:v>2.1425054553587164</c:v>
                </c:pt>
                <c:pt idx="48275">
                  <c:v>2.1476541299381151</c:v>
                </c:pt>
                <c:pt idx="48276">
                  <c:v>2.1528015856078118</c:v>
                </c:pt>
                <c:pt idx="48277">
                  <c:v>2.1579502601872105</c:v>
                </c:pt>
                <c:pt idx="48278">
                  <c:v>2.1630989347666092</c:v>
                </c:pt>
                <c:pt idx="48279">
                  <c:v>2.1682463904363063</c:v>
                </c:pt>
                <c:pt idx="48280">
                  <c:v>2.173399940654511</c:v>
                </c:pt>
                <c:pt idx="48281">
                  <c:v>2.1785486152339093</c:v>
                </c:pt>
                <c:pt idx="48282">
                  <c:v>2.1836960709036064</c:v>
                </c:pt>
                <c:pt idx="48283">
                  <c:v>2.1888447454830051</c:v>
                </c:pt>
                <c:pt idx="48284">
                  <c:v>2.1939934200624034</c:v>
                </c:pt>
                <c:pt idx="48285">
                  <c:v>2.1991408757321005</c:v>
                </c:pt>
                <c:pt idx="48286">
                  <c:v>2.2042895503114992</c:v>
                </c:pt>
                <c:pt idx="48287">
                  <c:v>2.2094382248908975</c:v>
                </c:pt>
                <c:pt idx="48288">
                  <c:v>2.2145856805605946</c:v>
                </c:pt>
                <c:pt idx="48289">
                  <c:v>2.2197343551399933</c:v>
                </c:pt>
                <c:pt idx="48290">
                  <c:v>2.2248830297193916</c:v>
                </c:pt>
                <c:pt idx="48291">
                  <c:v>2.2300304853890887</c:v>
                </c:pt>
                <c:pt idx="48292">
                  <c:v>2.2351791599684874</c:v>
                </c:pt>
                <c:pt idx="48293">
                  <c:v>2.2403327101866921</c:v>
                </c:pt>
                <c:pt idx="48294">
                  <c:v>2.2454813847660908</c:v>
                </c:pt>
                <c:pt idx="48295">
                  <c:v>2.2506288404357875</c:v>
                </c:pt>
                <c:pt idx="48296">
                  <c:v>2.2557775150151862</c:v>
                </c:pt>
                <c:pt idx="48297">
                  <c:v>2.2609261895945849</c:v>
                </c:pt>
                <c:pt idx="48298">
                  <c:v>2.2660736452642816</c:v>
                </c:pt>
                <c:pt idx="48299">
                  <c:v>2.2712223198436803</c:v>
                </c:pt>
                <c:pt idx="48300">
                  <c:v>2.276370994423079</c:v>
                </c:pt>
                <c:pt idx="48301">
                  <c:v>2.2815184500927761</c:v>
                </c:pt>
                <c:pt idx="48302">
                  <c:v>2.2866671246721744</c:v>
                </c:pt>
                <c:pt idx="48303">
                  <c:v>2.2918157992515731</c:v>
                </c:pt>
                <c:pt idx="48304">
                  <c:v>2.2969632549212702</c:v>
                </c:pt>
                <c:pt idx="48305">
                  <c:v>2.3021168051394749</c:v>
                </c:pt>
                <c:pt idx="48306">
                  <c:v>2.3072654797188732</c:v>
                </c:pt>
                <c:pt idx="48307">
                  <c:v>2.3124129353885703</c:v>
                </c:pt>
                <c:pt idx="48308">
                  <c:v>2.317561609967969</c:v>
                </c:pt>
                <c:pt idx="48309">
                  <c:v>2.3227102845473677</c:v>
                </c:pt>
                <c:pt idx="48310">
                  <c:v>2.3278577402170644</c:v>
                </c:pt>
                <c:pt idx="48311">
                  <c:v>2.1903937105510223</c:v>
                </c:pt>
                <c:pt idx="48312">
                  <c:v>2.1912135425887476</c:v>
                </c:pt>
                <c:pt idx="48313">
                  <c:v>2.1920333746264733</c:v>
                </c:pt>
                <c:pt idx="48314">
                  <c:v>2.1928530125751746</c:v>
                </c:pt>
                <c:pt idx="48315">
                  <c:v>2.1936736209689967</c:v>
                </c:pt>
                <c:pt idx="48316">
                  <c:v>2.1944934530067219</c:v>
                </c:pt>
                <c:pt idx="48317">
                  <c:v>2.1953130909554233</c:v>
                </c:pt>
                <c:pt idx="48318">
                  <c:v>2.196132922993149</c:v>
                </c:pt>
                <c:pt idx="48319">
                  <c:v>2.1969527550308743</c:v>
                </c:pt>
                <c:pt idx="48320">
                  <c:v>2.1977723929795761</c:v>
                </c:pt>
                <c:pt idx="48321">
                  <c:v>2.1985922250173013</c:v>
                </c:pt>
                <c:pt idx="48322">
                  <c:v>2.1994120570550271</c:v>
                </c:pt>
                <c:pt idx="48323">
                  <c:v>2.2002316950037284</c:v>
                </c:pt>
                <c:pt idx="48324">
                  <c:v>2.2010515270414541</c:v>
                </c:pt>
                <c:pt idx="48325">
                  <c:v>2.2018713590791794</c:v>
                </c:pt>
                <c:pt idx="48326">
                  <c:v>2.2026909970278807</c:v>
                </c:pt>
                <c:pt idx="48327">
                  <c:v>2.2035108290656065</c:v>
                </c:pt>
                <c:pt idx="48328">
                  <c:v>2.2043314374594285</c:v>
                </c:pt>
                <c:pt idx="48329">
                  <c:v>2.2051512694971538</c:v>
                </c:pt>
                <c:pt idx="48330">
                  <c:v>2.2059709074458551</c:v>
                </c:pt>
                <c:pt idx="48331">
                  <c:v>2.2067907394835808</c:v>
                </c:pt>
                <c:pt idx="48332">
                  <c:v>2.2076105715213061</c:v>
                </c:pt>
                <c:pt idx="48333">
                  <c:v>2.2084302094700079</c:v>
                </c:pt>
                <c:pt idx="48334">
                  <c:v>2.2092500415077332</c:v>
                </c:pt>
                <c:pt idx="48335">
                  <c:v>2.2100698735454589</c:v>
                </c:pt>
                <c:pt idx="48336">
                  <c:v>2.2108895114941602</c:v>
                </c:pt>
                <c:pt idx="48337">
                  <c:v>2.211709343531886</c:v>
                </c:pt>
                <c:pt idx="48338">
                  <c:v>2.2125289814805873</c:v>
                </c:pt>
                <c:pt idx="48339">
                  <c:v>2.2133488135183126</c:v>
                </c:pt>
                <c:pt idx="48340">
                  <c:v>2.2141694219121346</c:v>
                </c:pt>
                <c:pt idx="48341">
                  <c:v>2.2149892539498603</c:v>
                </c:pt>
                <c:pt idx="48342">
                  <c:v>2.2158088918985617</c:v>
                </c:pt>
                <c:pt idx="48343">
                  <c:v>2.216628723936287</c:v>
                </c:pt>
                <c:pt idx="48344">
                  <c:v>2.2174485559740127</c:v>
                </c:pt>
                <c:pt idx="48345">
                  <c:v>2.218268193922714</c:v>
                </c:pt>
                <c:pt idx="48346">
                  <c:v>2.2190880259604397</c:v>
                </c:pt>
                <c:pt idx="48347">
                  <c:v>2.219907857998165</c:v>
                </c:pt>
                <c:pt idx="48348">
                  <c:v>2.2207274959468664</c:v>
                </c:pt>
                <c:pt idx="48349">
                  <c:v>2.2536194234620885</c:v>
                </c:pt>
                <c:pt idx="48350">
                  <c:v>2.2423863361945635</c:v>
                </c:pt>
                <c:pt idx="48351">
                  <c:v>2.2099555017878427</c:v>
                </c:pt>
                <c:pt idx="48352">
                  <c:v>2.1917387753934192</c:v>
                </c:pt>
                <c:pt idx="48353">
                  <c:v>2.1848809999999999</c:v>
                </c:pt>
                <c:pt idx="48354">
                  <c:v>2.2078900355184743</c:v>
                </c:pt>
                <c:pt idx="48355">
                  <c:v>2.2326870267048164</c:v>
                </c:pt>
                <c:pt idx="48356">
                  <c:v>2.2391480000000001</c:v>
                </c:pt>
                <c:pt idx="48357">
                  <c:v>2.2272611893180736</c:v>
                </c:pt>
                <c:pt idx="48358">
                  <c:v>2.2226294802356756</c:v>
                </c:pt>
                <c:pt idx="48359">
                  <c:v>2.2250114222520105</c:v>
                </c:pt>
                <c:pt idx="48360">
                  <c:v>2.2273928003616184</c:v>
                </c:pt>
                <c:pt idx="48361">
                  <c:v>2.2297747423779537</c:v>
                </c:pt>
                <c:pt idx="48362">
                  <c:v>2.232156684394289</c:v>
                </c:pt>
                <c:pt idx="48363">
                  <c:v>2.2345380625038969</c:v>
                </c:pt>
                <c:pt idx="48364">
                  <c:v>2.2369200045202318</c:v>
                </c:pt>
                <c:pt idx="48365">
                  <c:v>2.2393042021634764</c:v>
                </c:pt>
                <c:pt idx="48366">
                  <c:v>2.2416861441798117</c:v>
                </c:pt>
                <c:pt idx="48367">
                  <c:v>2.2440675222894195</c:v>
                </c:pt>
                <c:pt idx="48368">
                  <c:v>2.2464494643057544</c:v>
                </c:pt>
                <c:pt idx="48369">
                  <c:v>2.2488314063220898</c:v>
                </c:pt>
                <c:pt idx="48370">
                  <c:v>2.2512127844316976</c:v>
                </c:pt>
                <c:pt idx="48371">
                  <c:v>2.2535947264480329</c:v>
                </c:pt>
                <c:pt idx="48372">
                  <c:v>2.2559766684643678</c:v>
                </c:pt>
                <c:pt idx="48373">
                  <c:v>2.2400923363528009</c:v>
                </c:pt>
                <c:pt idx="48374">
                  <c:v>2.2732600565092991</c:v>
                </c:pt>
                <c:pt idx="48375">
                  <c:v>2.3266383949363179</c:v>
                </c:pt>
                <c:pt idx="48376">
                  <c:v>2.3205244212265339</c:v>
                </c:pt>
                <c:pt idx="48377">
                  <c:v>2.3144089997370405</c:v>
                </c:pt>
                <c:pt idx="48378">
                  <c:v>2.3082877871287129</c:v>
                </c:pt>
                <c:pt idx="48379">
                  <c:v>2.3021723656392199</c:v>
                </c:pt>
                <c:pt idx="48380">
                  <c:v>2.2960583919294355</c:v>
                </c:pt>
                <c:pt idx="48381">
                  <c:v>2.2899429704399425</c:v>
                </c:pt>
                <c:pt idx="48382">
                  <c:v>2.2838289967301582</c:v>
                </c:pt>
                <c:pt idx="48383">
                  <c:v>2.2777135752406648</c:v>
                </c:pt>
                <c:pt idx="48384">
                  <c:v>2.2715981537511718</c:v>
                </c:pt>
                <c:pt idx="48385">
                  <c:v>2.2654841800413874</c:v>
                </c:pt>
                <c:pt idx="48386">
                  <c:v>2.2593687585518945</c:v>
                </c:pt>
                <c:pt idx="48387">
                  <c:v>2.2532533370624015</c:v>
                </c:pt>
                <c:pt idx="48388">
                  <c:v>2.2471393633526171</c:v>
                </c:pt>
                <c:pt idx="48389">
                  <c:v>2.2410239418631237</c:v>
                </c:pt>
                <c:pt idx="48390">
                  <c:v>2.234902729254796</c:v>
                </c:pt>
                <c:pt idx="48391">
                  <c:v>2.2287873077653031</c:v>
                </c:pt>
                <c:pt idx="48392">
                  <c:v>2.2226733340555187</c:v>
                </c:pt>
                <c:pt idx="48393">
                  <c:v>2.2165579125660257</c:v>
                </c:pt>
                <c:pt idx="48394">
                  <c:v>2.2104424910765323</c:v>
                </c:pt>
                <c:pt idx="48395">
                  <c:v>2.204328517366748</c:v>
                </c:pt>
                <c:pt idx="48396">
                  <c:v>2.198213095877255</c:v>
                </c:pt>
                <c:pt idx="48397">
                  <c:v>2.192097674387762</c:v>
                </c:pt>
                <c:pt idx="48398">
                  <c:v>2.1859837006779776</c:v>
                </c:pt>
                <c:pt idx="48399">
                  <c:v>2.1798682791884847</c:v>
                </c:pt>
                <c:pt idx="48400">
                  <c:v>2.1737528576989917</c:v>
                </c:pt>
                <c:pt idx="48401">
                  <c:v>2.1676388839892073</c:v>
                </c:pt>
                <c:pt idx="48402">
                  <c:v>2.1615234624997139</c:v>
                </c:pt>
                <c:pt idx="48403">
                  <c:v>2.1554022498913863</c:v>
                </c:pt>
                <c:pt idx="48404">
                  <c:v>2.1492882761816019</c:v>
                </c:pt>
                <c:pt idx="48405">
                  <c:v>2.1431728546921089</c:v>
                </c:pt>
                <c:pt idx="48406">
                  <c:v>2.137057433202616</c:v>
                </c:pt>
                <c:pt idx="48407">
                  <c:v>2.1309434594928316</c:v>
                </c:pt>
                <c:pt idx="48408">
                  <c:v>2.1248280380033382</c:v>
                </c:pt>
                <c:pt idx="48409">
                  <c:v>2.1187126165138452</c:v>
                </c:pt>
                <c:pt idx="48410">
                  <c:v>2.1125986428040608</c:v>
                </c:pt>
                <c:pt idx="48411">
                  <c:v>2.1064832213145679</c:v>
                </c:pt>
                <c:pt idx="48412">
                  <c:v>2.1003677998250749</c:v>
                </c:pt>
                <c:pt idx="48413">
                  <c:v>2.0942538261152905</c:v>
                </c:pt>
                <c:pt idx="48414">
                  <c:v>2.0881384046257976</c:v>
                </c:pt>
                <c:pt idx="48415">
                  <c:v>2.0820171920174695</c:v>
                </c:pt>
                <c:pt idx="48416">
                  <c:v>2.0763389999999999</c:v>
                </c:pt>
                <c:pt idx="48417">
                  <c:v>2.0791935692491061</c:v>
                </c:pt>
                <c:pt idx="48418">
                  <c:v>2.1094115922746779</c:v>
                </c:pt>
                <c:pt idx="48419">
                  <c:v>2.0763389999999999</c:v>
                </c:pt>
                <c:pt idx="48420">
                  <c:v>2.077985483130611</c:v>
                </c:pt>
                <c:pt idx="48421">
                  <c:v>2.094583919273096</c:v>
                </c:pt>
                <c:pt idx="48422">
                  <c:v>2.1111823554155809</c:v>
                </c:pt>
                <c:pt idx="48423">
                  <c:v>2.1277768620040542</c:v>
                </c:pt>
                <c:pt idx="48424">
                  <c:v>2.1003986037195994</c:v>
                </c:pt>
                <c:pt idx="48425">
                  <c:v>2.1248949730631703</c:v>
                </c:pt>
                <c:pt idx="48426">
                  <c:v>2.1613230319504053</c:v>
                </c:pt>
                <c:pt idx="48427">
                  <c:v>2.1358241840724843</c:v>
                </c:pt>
                <c:pt idx="48428">
                  <c:v>2.1462408262216925</c:v>
                </c:pt>
                <c:pt idx="48429">
                  <c:v>2.1014420796375775</c:v>
                </c:pt>
                <c:pt idx="48430">
                  <c:v>2.1261964434907012</c:v>
                </c:pt>
                <c:pt idx="48431">
                  <c:v>2.1145968173581307</c:v>
                </c:pt>
                <c:pt idx="48432">
                  <c:v>2.0802543306317043</c:v>
                </c:pt>
                <c:pt idx="48433">
                  <c:v>2.0725910133130911</c:v>
                </c:pt>
                <c:pt idx="48434">
                  <c:v>2.0683916775662734</c:v>
                </c:pt>
                <c:pt idx="48435">
                  <c:v>2.0641933359803808</c:v>
                </c:pt>
                <c:pt idx="48436">
                  <c:v>2.059994000233563</c:v>
                </c:pt>
                <c:pt idx="48437">
                  <c:v>2.0557946644867453</c:v>
                </c:pt>
                <c:pt idx="48438">
                  <c:v>2.0515963229008523</c:v>
                </c:pt>
                <c:pt idx="48439">
                  <c:v>2.047396987154035</c:v>
                </c:pt>
                <c:pt idx="48440">
                  <c:v>2.0431936747635175</c:v>
                </c:pt>
                <c:pt idx="48441">
                  <c:v>2.0389943390166998</c:v>
                </c:pt>
                <c:pt idx="48442">
                  <c:v>2.0347959974308067</c:v>
                </c:pt>
                <c:pt idx="48443">
                  <c:v>2.0305966616839894</c:v>
                </c:pt>
                <c:pt idx="48444">
                  <c:v>2.0263973259371717</c:v>
                </c:pt>
                <c:pt idx="48445">
                  <c:v>2.0221989843512786</c:v>
                </c:pt>
                <c:pt idx="48446">
                  <c:v>2.0179996486044609</c:v>
                </c:pt>
                <c:pt idx="48447">
                  <c:v>2.0138003128576432</c:v>
                </c:pt>
                <c:pt idx="48448">
                  <c:v>2.0096019712717506</c:v>
                </c:pt>
                <c:pt idx="48449">
                  <c:v>2.0054026355249328</c:v>
                </c:pt>
                <c:pt idx="48450">
                  <c:v>2.0012032997781151</c:v>
                </c:pt>
                <c:pt idx="48451">
                  <c:v>1.9970049581922225</c:v>
                </c:pt>
                <c:pt idx="48452">
                  <c:v>1.9928056224454047</c:v>
                </c:pt>
                <c:pt idx="48453">
                  <c:v>1.9886023100548873</c:v>
                </c:pt>
                <c:pt idx="48454">
                  <c:v>1.9844039684689945</c:v>
                </c:pt>
                <c:pt idx="48455">
                  <c:v>1.9802046327221767</c:v>
                </c:pt>
                <c:pt idx="48456">
                  <c:v>1.9760052969753592</c:v>
                </c:pt>
                <c:pt idx="48457">
                  <c:v>1.9718069553894664</c:v>
                </c:pt>
                <c:pt idx="48458">
                  <c:v>1.9676076196426486</c:v>
                </c:pt>
                <c:pt idx="48459">
                  <c:v>1.9634082838958309</c:v>
                </c:pt>
                <c:pt idx="48460">
                  <c:v>1.9592099423099381</c:v>
                </c:pt>
                <c:pt idx="48461">
                  <c:v>1.9550106065631205</c:v>
                </c:pt>
                <c:pt idx="48462">
                  <c:v>1.9508112708163028</c:v>
                </c:pt>
                <c:pt idx="48463">
                  <c:v>1.94661292923041</c:v>
                </c:pt>
                <c:pt idx="48464">
                  <c:v>1.9424135934835922</c:v>
                </c:pt>
                <c:pt idx="48465">
                  <c:v>1.9382102810930748</c:v>
                </c:pt>
                <c:pt idx="48466">
                  <c:v>1.9340109453462573</c:v>
                </c:pt>
                <c:pt idx="48467">
                  <c:v>1.9237873387365911</c:v>
                </c:pt>
                <c:pt idx="48468">
                  <c:v>1.9055713927038627</c:v>
                </c:pt>
                <c:pt idx="48469">
                  <c:v>1.9035269992846924</c:v>
                </c:pt>
                <c:pt idx="48470">
                  <c:v>1.8806844326579262</c:v>
                </c:pt>
                <c:pt idx="48471">
                  <c:v>1.8495053051979018</c:v>
                </c:pt>
                <c:pt idx="48472">
                  <c:v>1.8423246893180734</c:v>
                </c:pt>
                <c:pt idx="48473">
                  <c:v>1.8488480135876042</c:v>
                </c:pt>
                <c:pt idx="48474">
                  <c:v>1.8686342930376729</c:v>
                </c:pt>
                <c:pt idx="48475">
                  <c:v>1.8681080989508823</c:v>
                </c:pt>
                <c:pt idx="48476">
                  <c:v>1.8769579790807214</c:v>
                </c:pt>
                <c:pt idx="48477">
                  <c:v>1.8761598442908021</c:v>
                </c:pt>
                <c:pt idx="48478">
                  <c:v>1.8753609536914224</c:v>
                </c:pt>
                <c:pt idx="48479">
                  <c:v>1.874563007853868</c:v>
                </c:pt>
                <c:pt idx="48480">
                  <c:v>1.8737648730639485</c:v>
                </c:pt>
                <c:pt idx="48481">
                  <c:v>1.8729667382740289</c:v>
                </c:pt>
                <c:pt idx="48482">
                  <c:v>1.8721687924364745</c:v>
                </c:pt>
                <c:pt idx="48483">
                  <c:v>1.871370657646555</c:v>
                </c:pt>
                <c:pt idx="48484">
                  <c:v>1.8705725228566357</c:v>
                </c:pt>
                <c:pt idx="48485">
                  <c:v>1.8697745770190812</c:v>
                </c:pt>
                <c:pt idx="48486">
                  <c:v>1.8689764422291617</c:v>
                </c:pt>
                <c:pt idx="48487">
                  <c:v>1.8681783074392422</c:v>
                </c:pt>
                <c:pt idx="48488">
                  <c:v>1.8673803616016877</c:v>
                </c:pt>
                <c:pt idx="48489">
                  <c:v>1.8665822268117682</c:v>
                </c:pt>
                <c:pt idx="48490">
                  <c:v>1.8657833362123886</c:v>
                </c:pt>
                <c:pt idx="48491">
                  <c:v>1.8649852014224693</c:v>
                </c:pt>
                <c:pt idx="48492">
                  <c:v>1.8641872555849148</c:v>
                </c:pt>
                <c:pt idx="48493">
                  <c:v>1.8633891207949953</c:v>
                </c:pt>
                <c:pt idx="48494">
                  <c:v>1.8625909860050758</c:v>
                </c:pt>
                <c:pt idx="48495">
                  <c:v>1.8617930401675213</c:v>
                </c:pt>
                <c:pt idx="48496">
                  <c:v>1.8609949053776018</c:v>
                </c:pt>
                <c:pt idx="48497">
                  <c:v>1.8601967705876823</c:v>
                </c:pt>
                <c:pt idx="48498">
                  <c:v>1.8593988247501279</c:v>
                </c:pt>
                <c:pt idx="48499">
                  <c:v>1.8586006899602086</c:v>
                </c:pt>
                <c:pt idx="48500">
                  <c:v>1.857802555170289</c:v>
                </c:pt>
                <c:pt idx="48501">
                  <c:v>1.8570046093327346</c:v>
                </c:pt>
                <c:pt idx="48502">
                  <c:v>1.8562064745428151</c:v>
                </c:pt>
                <c:pt idx="48503">
                  <c:v>1.8554075839434354</c:v>
                </c:pt>
                <c:pt idx="48504">
                  <c:v>1.854609638105881</c:v>
                </c:pt>
                <c:pt idx="48505">
                  <c:v>1.8538115033159615</c:v>
                </c:pt>
                <c:pt idx="48506">
                  <c:v>1.8530133685260421</c:v>
                </c:pt>
                <c:pt idx="48507">
                  <c:v>1.8522154226884877</c:v>
                </c:pt>
                <c:pt idx="48508">
                  <c:v>1.8514172878985682</c:v>
                </c:pt>
                <c:pt idx="48509">
                  <c:v>1.8506191531086487</c:v>
                </c:pt>
                <c:pt idx="48510">
                  <c:v>1.8498212072710942</c:v>
                </c:pt>
                <c:pt idx="48511">
                  <c:v>1.8490230724811747</c:v>
                </c:pt>
                <c:pt idx="48512">
                  <c:v>1.8482249376912552</c:v>
                </c:pt>
                <c:pt idx="48513">
                  <c:v>1.8474269918537007</c:v>
                </c:pt>
                <c:pt idx="48514">
                  <c:v>1.8466288570637814</c:v>
                </c:pt>
                <c:pt idx="48515">
                  <c:v>1.8458299664644018</c:v>
                </c:pt>
                <c:pt idx="48516">
                  <c:v>1.8450318316744823</c:v>
                </c:pt>
                <c:pt idx="48517">
                  <c:v>1.8442338858369278</c:v>
                </c:pt>
                <c:pt idx="48518">
                  <c:v>1.8434357510470083</c:v>
                </c:pt>
                <c:pt idx="48519">
                  <c:v>1.8426376162570888</c:v>
                </c:pt>
                <c:pt idx="48520">
                  <c:v>1.8418396704195343</c:v>
                </c:pt>
                <c:pt idx="48521">
                  <c:v>1.841041535629615</c:v>
                </c:pt>
                <c:pt idx="48522">
                  <c:v>1.8402434008396955</c:v>
                </c:pt>
                <c:pt idx="48523">
                  <c:v>1.8394454550021411</c:v>
                </c:pt>
                <c:pt idx="48524">
                  <c:v>1.8386473202122215</c:v>
                </c:pt>
                <c:pt idx="48525">
                  <c:v>1.837849185422302</c:v>
                </c:pt>
                <c:pt idx="48526">
                  <c:v>1.8370512395847476</c:v>
                </c:pt>
                <c:pt idx="48527">
                  <c:v>1.8362531047948281</c:v>
                </c:pt>
                <c:pt idx="48528">
                  <c:v>1.8354542141954484</c:v>
                </c:pt>
                <c:pt idx="48529">
                  <c:v>1.834656268357894</c:v>
                </c:pt>
                <c:pt idx="48530">
                  <c:v>1.8338581335679747</c:v>
                </c:pt>
                <c:pt idx="48531">
                  <c:v>1.8330599987780551</c:v>
                </c:pt>
                <c:pt idx="48532">
                  <c:v>1.8322620529405007</c:v>
                </c:pt>
                <c:pt idx="48533">
                  <c:v>1.8314639181505812</c:v>
                </c:pt>
                <c:pt idx="48534">
                  <c:v>1.8306657833606617</c:v>
                </c:pt>
                <c:pt idx="48535">
                  <c:v>1.8298678375231072</c:v>
                </c:pt>
                <c:pt idx="48536">
                  <c:v>1.8290697027331879</c:v>
                </c:pt>
                <c:pt idx="48537">
                  <c:v>1.8282715679432684</c:v>
                </c:pt>
                <c:pt idx="48538">
                  <c:v>1.827473622105714</c:v>
                </c:pt>
                <c:pt idx="48539">
                  <c:v>1.8266754873157944</c:v>
                </c:pt>
                <c:pt idx="48540">
                  <c:v>1.8258765967164148</c:v>
                </c:pt>
                <c:pt idx="48541">
                  <c:v>1.8250784619264953</c:v>
                </c:pt>
                <c:pt idx="48542">
                  <c:v>1.8242805160889408</c:v>
                </c:pt>
                <c:pt idx="48543">
                  <c:v>1.8234823812990213</c:v>
                </c:pt>
                <c:pt idx="48544">
                  <c:v>1.8052361578445397</c:v>
                </c:pt>
                <c:pt idx="48545">
                  <c:v>1.7959393439809297</c:v>
                </c:pt>
                <c:pt idx="48546">
                  <c:v>1.8656234336618651</c:v>
                </c:pt>
                <c:pt idx="48547">
                  <c:v>1.8633762532221381</c:v>
                </c:pt>
                <c:pt idx="48548">
                  <c:v>1.8911076742338253</c:v>
                </c:pt>
                <c:pt idx="48549">
                  <c:v>1.8863749287338893</c:v>
                </c:pt>
                <c:pt idx="48550">
                  <c:v>1.8726333229719485</c:v>
                </c:pt>
                <c:pt idx="48551">
                  <c:v>1.890505391978812</c:v>
                </c:pt>
                <c:pt idx="48552">
                  <c:v>1.8475600243204577</c:v>
                </c:pt>
                <c:pt idx="48553">
                  <c:v>1.8269353290901178</c:v>
                </c:pt>
                <c:pt idx="48554">
                  <c:v>1.8339139976464394</c:v>
                </c:pt>
                <c:pt idx="48555">
                  <c:v>1.8408943187408988</c:v>
                </c:pt>
                <c:pt idx="48556">
                  <c:v>1.8478746398353583</c:v>
                </c:pt>
                <c:pt idx="48557">
                  <c:v>1.8548533083916798</c:v>
                </c:pt>
                <c:pt idx="48558">
                  <c:v>1.8618336294861393</c:v>
                </c:pt>
                <c:pt idx="48559">
                  <c:v>1.8688139505805987</c:v>
                </c:pt>
                <c:pt idx="48560">
                  <c:v>1.8757926191369203</c:v>
                </c:pt>
                <c:pt idx="48561">
                  <c:v>1.8827729402313798</c:v>
                </c:pt>
                <c:pt idx="48562">
                  <c:v>1.8897532613258392</c:v>
                </c:pt>
                <c:pt idx="48563">
                  <c:v>1.8967319298821608</c:v>
                </c:pt>
                <c:pt idx="48564">
                  <c:v>1.9037122509766202</c:v>
                </c:pt>
                <c:pt idx="48565">
                  <c:v>1.9106991822236312</c:v>
                </c:pt>
                <c:pt idx="48566">
                  <c:v>1.9176795033180907</c:v>
                </c:pt>
                <c:pt idx="48567">
                  <c:v>1.9246581718744122</c:v>
                </c:pt>
                <c:pt idx="48568">
                  <c:v>1.9316384929688717</c:v>
                </c:pt>
                <c:pt idx="48569">
                  <c:v>1.9386188140633311</c:v>
                </c:pt>
                <c:pt idx="48570">
                  <c:v>1.9455974826196527</c:v>
                </c:pt>
                <c:pt idx="48571">
                  <c:v>1.9525778037141122</c:v>
                </c:pt>
                <c:pt idx="48572">
                  <c:v>1.9595581248085716</c:v>
                </c:pt>
                <c:pt idx="48573">
                  <c:v>1.9665367933648932</c:v>
                </c:pt>
                <c:pt idx="48574">
                  <c:v>1.9735171144593526</c:v>
                </c:pt>
                <c:pt idx="48575">
                  <c:v>1.9804974355538121</c:v>
                </c:pt>
                <c:pt idx="48576">
                  <c:v>1.9874761041101336</c:v>
                </c:pt>
                <c:pt idx="48577">
                  <c:v>1.9944564252045933</c:v>
                </c:pt>
                <c:pt idx="48578">
                  <c:v>2.0014433564516043</c:v>
                </c:pt>
                <c:pt idx="48579">
                  <c:v>2.0084220250079259</c:v>
                </c:pt>
                <c:pt idx="48580">
                  <c:v>2.0154023461023853</c:v>
                </c:pt>
                <c:pt idx="48581">
                  <c:v>2.0223826671968448</c:v>
                </c:pt>
                <c:pt idx="48582">
                  <c:v>2.0293613357531664</c:v>
                </c:pt>
                <c:pt idx="48583">
                  <c:v>2.0363416568476258</c:v>
                </c:pt>
                <c:pt idx="48584">
                  <c:v>2.0433219779420853</c:v>
                </c:pt>
                <c:pt idx="48585">
                  <c:v>2.0503006464984068</c:v>
                </c:pt>
                <c:pt idx="48586">
                  <c:v>2.0572809675928663</c:v>
                </c:pt>
                <c:pt idx="48587">
                  <c:v>2.0642612886873257</c:v>
                </c:pt>
                <c:pt idx="48588">
                  <c:v>2.0712399572436473</c:v>
                </c:pt>
                <c:pt idx="48589">
                  <c:v>2.0782202783381067</c:v>
                </c:pt>
                <c:pt idx="48590">
                  <c:v>2.0852072095851177</c:v>
                </c:pt>
                <c:pt idx="48591">
                  <c:v>2.0921875306795772</c:v>
                </c:pt>
                <c:pt idx="48592">
                  <c:v>2.0991661992358988</c:v>
                </c:pt>
                <c:pt idx="48593">
                  <c:v>2.1061465203303582</c:v>
                </c:pt>
                <c:pt idx="48594">
                  <c:v>2.1131268414248177</c:v>
                </c:pt>
                <c:pt idx="48595">
                  <c:v>2.1201055099811392</c:v>
                </c:pt>
                <c:pt idx="48596">
                  <c:v>2.1270858310755987</c:v>
                </c:pt>
                <c:pt idx="48597">
                  <c:v>2.1396132667301737</c:v>
                </c:pt>
                <c:pt idx="48598">
                  <c:v>2.1395894909394371</c:v>
                </c:pt>
                <c:pt idx="48599">
                  <c:v>2.1213581835322195</c:v>
                </c:pt>
                <c:pt idx="48600">
                  <c:v>2.1500793338102051</c:v>
                </c:pt>
                <c:pt idx="48601">
                  <c:v>2.1943842945939509</c:v>
                </c:pt>
                <c:pt idx="48602">
                  <c:v>2.1837067260143197</c:v>
                </c:pt>
                <c:pt idx="48603">
                  <c:v>2.1765783474010489</c:v>
                </c:pt>
                <c:pt idx="48604">
                  <c:v>2.2145798725887116</c:v>
                </c:pt>
                <c:pt idx="48605">
                  <c:v>2.2391480000000001</c:v>
                </c:pt>
                <c:pt idx="48606">
                  <c:v>2.2272918949860725</c:v>
                </c:pt>
                <c:pt idx="48607">
                  <c:v>2.2468104917759235</c:v>
                </c:pt>
                <c:pt idx="48608">
                  <c:v>2.2702473648068668</c:v>
                </c:pt>
                <c:pt idx="48609">
                  <c:v>2.2096620314735334</c:v>
                </c:pt>
                <c:pt idx="48610">
                  <c:v>2.158370589511323</c:v>
                </c:pt>
                <c:pt idx="48611">
                  <c:v>2.2022367787315211</c:v>
                </c:pt>
                <c:pt idx="48612">
                  <c:v>2.2616042331902717</c:v>
                </c:pt>
                <c:pt idx="48613">
                  <c:v>2.2344144678111588</c:v>
                </c:pt>
                <c:pt idx="48614">
                  <c:v>2.2072949742550656</c:v>
                </c:pt>
                <c:pt idx="48615">
                  <c:v>2.1751507224606583</c:v>
                </c:pt>
                <c:pt idx="48616">
                  <c:v>2.1667920000000001</c:v>
                </c:pt>
                <c:pt idx="48617">
                  <c:v>2.1667920000000001</c:v>
                </c:pt>
                <c:pt idx="48618">
                  <c:v>2.1667920000000001</c:v>
                </c:pt>
                <c:pt idx="48619">
                  <c:v>2.1667920000000001</c:v>
                </c:pt>
                <c:pt idx="48620">
                  <c:v>2.1667920000000001</c:v>
                </c:pt>
                <c:pt idx="48621">
                  <c:v>2.1667920000000001</c:v>
                </c:pt>
                <c:pt idx="48622">
                  <c:v>2.1667920000000001</c:v>
                </c:pt>
                <c:pt idx="48623">
                  <c:v>2.1667920000000001</c:v>
                </c:pt>
                <c:pt idx="48624">
                  <c:v>2.1667920000000001</c:v>
                </c:pt>
                <c:pt idx="48625">
                  <c:v>2.1667920000000001</c:v>
                </c:pt>
                <c:pt idx="48626">
                  <c:v>2.1667920000000001</c:v>
                </c:pt>
                <c:pt idx="48627">
                  <c:v>2.1667920000000001</c:v>
                </c:pt>
                <c:pt idx="48628">
                  <c:v>2.1667920000000001</c:v>
                </c:pt>
                <c:pt idx="48629">
                  <c:v>2.1667920000000001</c:v>
                </c:pt>
                <c:pt idx="48630">
                  <c:v>2.1667920000000001</c:v>
                </c:pt>
                <c:pt idx="48631">
                  <c:v>2.1667920000000001</c:v>
                </c:pt>
                <c:pt idx="48632">
                  <c:v>2.1667920000000001</c:v>
                </c:pt>
                <c:pt idx="48633">
                  <c:v>2.1667920000000001</c:v>
                </c:pt>
                <c:pt idx="48634">
                  <c:v>2.1667920000000001</c:v>
                </c:pt>
                <c:pt idx="48635">
                  <c:v>2.1667920000000001</c:v>
                </c:pt>
                <c:pt idx="48636">
                  <c:v>2.1667920000000001</c:v>
                </c:pt>
                <c:pt idx="48637">
                  <c:v>2.1667920000000001</c:v>
                </c:pt>
                <c:pt idx="48638">
                  <c:v>2.1667920000000001</c:v>
                </c:pt>
                <c:pt idx="48639">
                  <c:v>2.1667920000000001</c:v>
                </c:pt>
                <c:pt idx="48640">
                  <c:v>2.1667920000000001</c:v>
                </c:pt>
                <c:pt idx="48641">
                  <c:v>2.1667920000000001</c:v>
                </c:pt>
                <c:pt idx="48642">
                  <c:v>2.1667920000000001</c:v>
                </c:pt>
                <c:pt idx="48643">
                  <c:v>2.1667920000000001</c:v>
                </c:pt>
                <c:pt idx="48644">
                  <c:v>2.1667920000000001</c:v>
                </c:pt>
                <c:pt idx="48645">
                  <c:v>2.1667920000000001</c:v>
                </c:pt>
                <c:pt idx="48646">
                  <c:v>2.1667920000000001</c:v>
                </c:pt>
                <c:pt idx="48647">
                  <c:v>2.1667920000000001</c:v>
                </c:pt>
                <c:pt idx="48648">
                  <c:v>2.1670809754411064</c:v>
                </c:pt>
                <c:pt idx="48649">
                  <c:v>2.1844669456366237</c:v>
                </c:pt>
                <c:pt idx="48650">
                  <c:v>2.1673525649582839</c:v>
                </c:pt>
                <c:pt idx="48651">
                  <c:v>2.1848809999999999</c:v>
                </c:pt>
                <c:pt idx="48652">
                  <c:v>2.1865027129232235</c:v>
                </c:pt>
                <c:pt idx="48653">
                  <c:v>2.2201189756853394</c:v>
                </c:pt>
                <c:pt idx="48654">
                  <c:v>2.2072318395326658</c:v>
                </c:pt>
                <c:pt idx="48655">
                  <c:v>2.2729535951359083</c:v>
                </c:pt>
                <c:pt idx="48656">
                  <c:v>2.2365084034334766</c:v>
                </c:pt>
                <c:pt idx="48657">
                  <c:v>2.2024683062486967</c:v>
                </c:pt>
                <c:pt idx="48658">
                  <c:v>2.1961627922256204</c:v>
                </c:pt>
                <c:pt idx="48659">
                  <c:v>2.1898557850663796</c:v>
                </c:pt>
                <c:pt idx="48660">
                  <c:v>2.1835487779071383</c:v>
                </c:pt>
                <c:pt idx="48661">
                  <c:v>2.177243263884062</c:v>
                </c:pt>
                <c:pt idx="48662">
                  <c:v>2.1709362567248212</c:v>
                </c:pt>
                <c:pt idx="48663">
                  <c:v>2.1646232770209219</c:v>
                </c:pt>
                <c:pt idx="48664">
                  <c:v>2.1583162698616807</c:v>
                </c:pt>
                <c:pt idx="48665">
                  <c:v>2.1520107558386044</c:v>
                </c:pt>
                <c:pt idx="48666">
                  <c:v>2.1457037486793635</c:v>
                </c:pt>
                <c:pt idx="48667">
                  <c:v>2.1393967415201223</c:v>
                </c:pt>
                <c:pt idx="48668">
                  <c:v>2.1330912274970459</c:v>
                </c:pt>
                <c:pt idx="48669">
                  <c:v>2.1267842203378051</c:v>
                </c:pt>
                <c:pt idx="48670">
                  <c:v>2.1204772131785639</c:v>
                </c:pt>
                <c:pt idx="48671">
                  <c:v>2.1141716991554875</c:v>
                </c:pt>
                <c:pt idx="48672">
                  <c:v>2.1078646919962467</c:v>
                </c:pt>
                <c:pt idx="48673">
                  <c:v>2.1015576848370059</c:v>
                </c:pt>
                <c:pt idx="48674">
                  <c:v>2.0952521708139291</c:v>
                </c:pt>
                <c:pt idx="48675">
                  <c:v>2.0889391911100299</c:v>
                </c:pt>
                <c:pt idx="48676">
                  <c:v>2.0826321839507891</c:v>
                </c:pt>
                <c:pt idx="48677">
                  <c:v>2.0763266699277128</c:v>
                </c:pt>
                <c:pt idx="48678">
                  <c:v>2.0700196627684715</c:v>
                </c:pt>
                <c:pt idx="48679">
                  <c:v>2.0637126556092307</c:v>
                </c:pt>
                <c:pt idx="48680">
                  <c:v>2.0574071415861543</c:v>
                </c:pt>
                <c:pt idx="48681">
                  <c:v>2.0511001344269131</c:v>
                </c:pt>
                <c:pt idx="48682">
                  <c:v>2.0447931272676723</c:v>
                </c:pt>
                <c:pt idx="48683">
                  <c:v>2.0384876132445959</c:v>
                </c:pt>
                <c:pt idx="48684">
                  <c:v>2.0321806060853547</c:v>
                </c:pt>
                <c:pt idx="48685">
                  <c:v>2.0258735989261138</c:v>
                </c:pt>
                <c:pt idx="48686">
                  <c:v>2.0195680849030375</c:v>
                </c:pt>
                <c:pt idx="48687">
                  <c:v>2.0132610777437967</c:v>
                </c:pt>
                <c:pt idx="48688">
                  <c:v>2.006948098039897</c:v>
                </c:pt>
                <c:pt idx="48689">
                  <c:v>2.0006410908806562</c:v>
                </c:pt>
                <c:pt idx="48690">
                  <c:v>1.9943355768575799</c:v>
                </c:pt>
                <c:pt idx="48691">
                  <c:v>1.9880285696983389</c:v>
                </c:pt>
                <c:pt idx="48692">
                  <c:v>1.9817215625390978</c:v>
                </c:pt>
                <c:pt idx="48693">
                  <c:v>1.9754160485160215</c:v>
                </c:pt>
                <c:pt idx="48694">
                  <c:v>1.9691090413567804</c:v>
                </c:pt>
                <c:pt idx="48695">
                  <c:v>1.9628020341975394</c:v>
                </c:pt>
                <c:pt idx="48696">
                  <c:v>1.9564965201744631</c:v>
                </c:pt>
                <c:pt idx="48697">
                  <c:v>1.950189513015222</c:v>
                </c:pt>
                <c:pt idx="48698">
                  <c:v>1.943882505855981</c:v>
                </c:pt>
                <c:pt idx="48699">
                  <c:v>1.9375769918329047</c:v>
                </c:pt>
                <c:pt idx="48700">
                  <c:v>1.9312640121290054</c:v>
                </c:pt>
                <c:pt idx="48701">
                  <c:v>1.9249570049697644</c:v>
                </c:pt>
                <c:pt idx="48702">
                  <c:v>1.9186514909466879</c:v>
                </c:pt>
                <c:pt idx="48703">
                  <c:v>1.912344483787447</c:v>
                </c:pt>
                <c:pt idx="48704">
                  <c:v>1.906037476628206</c:v>
                </c:pt>
                <c:pt idx="48705">
                  <c:v>1.8997319626051297</c:v>
                </c:pt>
                <c:pt idx="48706">
                  <c:v>1.8934249554458886</c:v>
                </c:pt>
                <c:pt idx="48707">
                  <c:v>1.8871179482866476</c:v>
                </c:pt>
                <c:pt idx="48708">
                  <c:v>1.8808124342635713</c:v>
                </c:pt>
                <c:pt idx="48709">
                  <c:v>1.8745054271043302</c:v>
                </c:pt>
                <c:pt idx="48710">
                  <c:v>1.8681984199450894</c:v>
                </c:pt>
                <c:pt idx="48711">
                  <c:v>1.8618929059220128</c:v>
                </c:pt>
                <c:pt idx="48712">
                  <c:v>1.8274383486544414</c:v>
                </c:pt>
                <c:pt idx="48713">
                  <c:v>1.8157298481163566</c:v>
                </c:pt>
                <c:pt idx="48714">
                  <c:v>1.8339586202863962</c:v>
                </c:pt>
                <c:pt idx="48715">
                  <c:v>1.7971017148307105</c:v>
                </c:pt>
                <c:pt idx="48716">
                  <c:v>1.8022030769230768</c:v>
                </c:pt>
                <c:pt idx="48717">
                  <c:v>1.811811467541766</c:v>
                </c:pt>
                <c:pt idx="48718">
                  <c:v>1.8163811211254173</c:v>
                </c:pt>
                <c:pt idx="48719">
                  <c:v>1.8000534196237199</c:v>
                </c:pt>
                <c:pt idx="48720">
                  <c:v>1.7636101107398567</c:v>
                </c:pt>
                <c:pt idx="48721">
                  <c:v>1.7507189999999999</c:v>
                </c:pt>
                <c:pt idx="48722">
                  <c:v>1.7507189999999999</c:v>
                </c:pt>
                <c:pt idx="48723">
                  <c:v>1.7507189999999999</c:v>
                </c:pt>
                <c:pt idx="48724">
                  <c:v>1.7507189999999999</c:v>
                </c:pt>
                <c:pt idx="48725">
                  <c:v>1.7507189999999999</c:v>
                </c:pt>
                <c:pt idx="48726">
                  <c:v>1.7507189999999999</c:v>
                </c:pt>
                <c:pt idx="48727">
                  <c:v>1.7507189999999999</c:v>
                </c:pt>
                <c:pt idx="48728">
                  <c:v>1.7507189999999999</c:v>
                </c:pt>
                <c:pt idx="48729">
                  <c:v>1.7507189999999999</c:v>
                </c:pt>
                <c:pt idx="48730">
                  <c:v>1.7507189999999999</c:v>
                </c:pt>
                <c:pt idx="48731">
                  <c:v>1.7507189999999999</c:v>
                </c:pt>
                <c:pt idx="48732">
                  <c:v>1.7507189999999999</c:v>
                </c:pt>
                <c:pt idx="48733">
                  <c:v>1.7507189999999999</c:v>
                </c:pt>
                <c:pt idx="48734">
                  <c:v>1.7507189999999999</c:v>
                </c:pt>
                <c:pt idx="48735">
                  <c:v>1.7408449358607534</c:v>
                </c:pt>
                <c:pt idx="48736">
                  <c:v>1.7032774077253219</c:v>
                </c:pt>
                <c:pt idx="48737">
                  <c:v>1.739718990703218</c:v>
                </c:pt>
                <c:pt idx="48738">
                  <c:v>1.7651203283261803</c:v>
                </c:pt>
                <c:pt idx="48739">
                  <c:v>1.7430848726752504</c:v>
                </c:pt>
                <c:pt idx="48740">
                  <c:v>1.7066549713876968</c:v>
                </c:pt>
                <c:pt idx="48741">
                  <c:v>1.678355</c:v>
                </c:pt>
                <c:pt idx="48742">
                  <c:v>1.6825516134954697</c:v>
                </c:pt>
                <c:pt idx="48743">
                  <c:v>1.6748352989985695</c:v>
                </c:pt>
                <c:pt idx="48744">
                  <c:v>1.6193483160905842</c:v>
                </c:pt>
                <c:pt idx="48745">
                  <c:v>1.6465372570338579</c:v>
                </c:pt>
                <c:pt idx="48746">
                  <c:v>1.6026180607846627</c:v>
                </c:pt>
                <c:pt idx="48747">
                  <c:v>1.5895200211098146</c:v>
                </c:pt>
                <c:pt idx="48748">
                  <c:v>1.5764219814349665</c:v>
                </c:pt>
                <c:pt idx="48749">
                  <c:v>1.5633270426217836</c:v>
                </c:pt>
                <c:pt idx="48750">
                  <c:v>1.5502165995002737</c:v>
                </c:pt>
                <c:pt idx="48751">
                  <c:v>1.5371185598254253</c:v>
                </c:pt>
                <c:pt idx="48752">
                  <c:v>1.5240236210122426</c:v>
                </c:pt>
                <c:pt idx="48753">
                  <c:v>1.5109255813373945</c:v>
                </c:pt>
                <c:pt idx="48754">
                  <c:v>1.4978275416625462</c:v>
                </c:pt>
                <c:pt idx="48755">
                  <c:v>1.4847326028493635</c:v>
                </c:pt>
                <c:pt idx="48756">
                  <c:v>1.4716345631745154</c:v>
                </c:pt>
                <c:pt idx="48757">
                  <c:v>1.4585365234996672</c:v>
                </c:pt>
                <c:pt idx="48758">
                  <c:v>1.4454415846864843</c:v>
                </c:pt>
                <c:pt idx="48759">
                  <c:v>1.4323435450116362</c:v>
                </c:pt>
                <c:pt idx="48760">
                  <c:v>1.4192455053367881</c:v>
                </c:pt>
                <c:pt idx="48761">
                  <c:v>1.4061505665236051</c:v>
                </c:pt>
                <c:pt idx="48762">
                  <c:v>1.393052526848757</c:v>
                </c:pt>
                <c:pt idx="48763">
                  <c:v>1.3799420837272469</c:v>
                </c:pt>
                <c:pt idx="48764">
                  <c:v>1.3668440440523988</c:v>
                </c:pt>
                <c:pt idx="48765">
                  <c:v>1.3537491052392161</c:v>
                </c:pt>
                <c:pt idx="48766">
                  <c:v>1.340651065564368</c:v>
                </c:pt>
                <c:pt idx="48767">
                  <c:v>1.3275530258895196</c:v>
                </c:pt>
                <c:pt idx="48768">
                  <c:v>1.3144580870763369</c:v>
                </c:pt>
                <c:pt idx="48769">
                  <c:v>1.3013600474014888</c:v>
                </c:pt>
                <c:pt idx="48770">
                  <c:v>1.2882620077266405</c:v>
                </c:pt>
                <c:pt idx="48771">
                  <c:v>1.2751670689134578</c:v>
                </c:pt>
                <c:pt idx="48772">
                  <c:v>1.2620690292386096</c:v>
                </c:pt>
                <c:pt idx="48773">
                  <c:v>1.2489709895637613</c:v>
                </c:pt>
                <c:pt idx="48774">
                  <c:v>1.2358760507505786</c:v>
                </c:pt>
                <c:pt idx="48775">
                  <c:v>1.2227656076290685</c:v>
                </c:pt>
                <c:pt idx="48776">
                  <c:v>1.2096675679542204</c:v>
                </c:pt>
                <c:pt idx="48777">
                  <c:v>1.1965726291410377</c:v>
                </c:pt>
                <c:pt idx="48778">
                  <c:v>1.1834745894661893</c:v>
                </c:pt>
                <c:pt idx="48779">
                  <c:v>1.1703765497913412</c:v>
                </c:pt>
                <c:pt idx="48780">
                  <c:v>1.1572816109781585</c:v>
                </c:pt>
                <c:pt idx="48781">
                  <c:v>1.1441835713033102</c:v>
                </c:pt>
                <c:pt idx="48782">
                  <c:v>1.1102546657129233</c:v>
                </c:pt>
                <c:pt idx="48783">
                  <c:v>1.0747080355611602</c:v>
                </c:pt>
                <c:pt idx="48784">
                  <c:v>1.1068285460277427</c:v>
                </c:pt>
                <c:pt idx="48785">
                  <c:v>1.1389490564943254</c:v>
                </c:pt>
                <c:pt idx="48786">
                  <c:v>1.1144592489270386</c:v>
                </c:pt>
                <c:pt idx="48787">
                  <c:v>1.1211788874851014</c:v>
                </c:pt>
                <c:pt idx="48788">
                  <c:v>1.1436499613733906</c:v>
                </c:pt>
                <c:pt idx="48789">
                  <c:v>1.1049840987124464</c:v>
                </c:pt>
                <c:pt idx="48790">
                  <c:v>1.081383</c:v>
                </c:pt>
                <c:pt idx="48791">
                  <c:v>1.0604387501192178</c:v>
                </c:pt>
                <c:pt idx="48792">
                  <c:v>1.0876110677157844</c:v>
                </c:pt>
                <c:pt idx="48793">
                  <c:v>1.1282850388557808</c:v>
                </c:pt>
                <c:pt idx="48794">
                  <c:v>1.1139466504530282</c:v>
                </c:pt>
                <c:pt idx="48795">
                  <c:v>1.0919910344284725</c:v>
                </c:pt>
                <c:pt idx="48796">
                  <c:v>1.0795825043386997</c:v>
                </c:pt>
                <c:pt idx="48797">
                  <c:v>1.067171035927807</c:v>
                </c:pt>
                <c:pt idx="48798">
                  <c:v>1.0547595675169144</c:v>
                </c:pt>
                <c:pt idx="48799">
                  <c:v>1.0423510374271416</c:v>
                </c:pt>
                <c:pt idx="48800">
                  <c:v>1.0299278157317691</c:v>
                </c:pt>
                <c:pt idx="48801">
                  <c:v>1.0175163473208764</c:v>
                </c:pt>
                <c:pt idx="48802">
                  <c:v>1.0051078172311037</c:v>
                </c:pt>
                <c:pt idx="48803">
                  <c:v>0.99269634882021107</c:v>
                </c:pt>
                <c:pt idx="48804">
                  <c:v>0.98028488040931838</c:v>
                </c:pt>
                <c:pt idx="48805">
                  <c:v>0.96787635031954578</c:v>
                </c:pt>
                <c:pt idx="48806">
                  <c:v>0.95546488190865309</c:v>
                </c:pt>
                <c:pt idx="48807">
                  <c:v>0.9430534134977604</c:v>
                </c:pt>
                <c:pt idx="48808">
                  <c:v>0.93064488340798768</c:v>
                </c:pt>
                <c:pt idx="48809">
                  <c:v>0.91823341499709499</c:v>
                </c:pt>
                <c:pt idx="48810">
                  <c:v>0.90582194658620241</c:v>
                </c:pt>
                <c:pt idx="48811">
                  <c:v>0.89341341649642969</c:v>
                </c:pt>
                <c:pt idx="48812">
                  <c:v>0.88100194808553711</c:v>
                </c:pt>
                <c:pt idx="48813">
                  <c:v>0.86857872639016431</c:v>
                </c:pt>
                <c:pt idx="48814">
                  <c:v>0.85616725797927173</c:v>
                </c:pt>
                <c:pt idx="48815">
                  <c:v>0.84375872788949902</c:v>
                </c:pt>
                <c:pt idx="48816">
                  <c:v>0.83134725947860644</c:v>
                </c:pt>
                <c:pt idx="48817">
                  <c:v>0.81893579106771375</c:v>
                </c:pt>
                <c:pt idx="48818">
                  <c:v>0.80652726097794103</c:v>
                </c:pt>
                <c:pt idx="48819">
                  <c:v>0.79411579256704834</c:v>
                </c:pt>
                <c:pt idx="48820">
                  <c:v>0.78170432415615565</c:v>
                </c:pt>
                <c:pt idx="48821">
                  <c:v>0.76929579406638304</c:v>
                </c:pt>
                <c:pt idx="48822">
                  <c:v>0.75688432565549035</c:v>
                </c:pt>
                <c:pt idx="48823">
                  <c:v>0.74447285724459777</c:v>
                </c:pt>
                <c:pt idx="48824">
                  <c:v>0.73206432715482506</c:v>
                </c:pt>
                <c:pt idx="48825">
                  <c:v>0.71964110545945237</c:v>
                </c:pt>
                <c:pt idx="48826">
                  <c:v>0.70722963704855979</c:v>
                </c:pt>
                <c:pt idx="48827">
                  <c:v>0.69482110695878707</c:v>
                </c:pt>
                <c:pt idx="48828">
                  <c:v>0.68240963854789438</c:v>
                </c:pt>
                <c:pt idx="48829">
                  <c:v>0.66999817013700169</c:v>
                </c:pt>
                <c:pt idx="48830">
                  <c:v>0.65758964004722908</c:v>
                </c:pt>
                <c:pt idx="48831">
                  <c:v>0.64517817163633639</c:v>
                </c:pt>
                <c:pt idx="48832">
                  <c:v>0.63276670322544371</c:v>
                </c:pt>
                <c:pt idx="48833">
                  <c:v>0.64200774588796194</c:v>
                </c:pt>
                <c:pt idx="48834">
                  <c:v>0.59519895064377681</c:v>
                </c:pt>
                <c:pt idx="48835">
                  <c:v>0.57485600000000003</c:v>
                </c:pt>
                <c:pt idx="48836">
                  <c:v>0.54833926847877923</c:v>
                </c:pt>
                <c:pt idx="48837">
                  <c:v>0.53867799999999999</c:v>
                </c:pt>
                <c:pt idx="48838">
                  <c:v>0.53867799999999999</c:v>
                </c:pt>
                <c:pt idx="48839">
                  <c:v>0.49769955722460657</c:v>
                </c:pt>
                <c:pt idx="48840">
                  <c:v>0.52575482169249099</c:v>
                </c:pt>
                <c:pt idx="48841">
                  <c:v>0.49694908369098711</c:v>
                </c:pt>
                <c:pt idx="48842">
                  <c:v>0.48441099999999998</c:v>
                </c:pt>
                <c:pt idx="48843">
                  <c:v>0.48441099999999998</c:v>
                </c:pt>
                <c:pt idx="48844">
                  <c:v>0.48441099999999998</c:v>
                </c:pt>
                <c:pt idx="48845">
                  <c:v>0.48441099999999998</c:v>
                </c:pt>
                <c:pt idx="48846">
                  <c:v>0.48441099999999998</c:v>
                </c:pt>
                <c:pt idx="48847">
                  <c:v>0.48441099999999998</c:v>
                </c:pt>
                <c:pt idx="48848">
                  <c:v>0.48441099999999998</c:v>
                </c:pt>
                <c:pt idx="48849">
                  <c:v>0.48441099999999998</c:v>
                </c:pt>
                <c:pt idx="48850">
                  <c:v>0.48441099999999998</c:v>
                </c:pt>
                <c:pt idx="48851">
                  <c:v>0.48441099999999998</c:v>
                </c:pt>
                <c:pt idx="48852">
                  <c:v>0.48441099999999998</c:v>
                </c:pt>
                <c:pt idx="48853">
                  <c:v>0.48441099999999998</c:v>
                </c:pt>
                <c:pt idx="48854">
                  <c:v>0.48441099999999998</c:v>
                </c:pt>
                <c:pt idx="48855">
                  <c:v>0.48441099999999998</c:v>
                </c:pt>
                <c:pt idx="48856">
                  <c:v>0.48441099999999998</c:v>
                </c:pt>
                <c:pt idx="48857">
                  <c:v>0.4823838588459704</c:v>
                </c:pt>
                <c:pt idx="48858">
                  <c:v>0.45050758728268636</c:v>
                </c:pt>
                <c:pt idx="48859">
                  <c:v>0.48441099999999998</c:v>
                </c:pt>
                <c:pt idx="48860">
                  <c:v>0.48023094563662372</c:v>
                </c:pt>
                <c:pt idx="48861">
                  <c:v>0.4316521459871398</c:v>
                </c:pt>
                <c:pt idx="48862">
                  <c:v>0.44823299999999999</c:v>
                </c:pt>
                <c:pt idx="48863">
                  <c:v>0.44468339212410501</c:v>
                </c:pt>
                <c:pt idx="48864">
                  <c:v>0.4139630290545368</c:v>
                </c:pt>
                <c:pt idx="48865">
                  <c:v>0.43013499999999999</c:v>
                </c:pt>
                <c:pt idx="48866">
                  <c:v>0.42923246010198507</c:v>
                </c:pt>
                <c:pt idx="48867">
                  <c:v>0.42159252316969059</c:v>
                </c:pt>
                <c:pt idx="48868">
                  <c:v>0.41395439493458647</c:v>
                </c:pt>
                <c:pt idx="48869">
                  <c:v>0.40631445800229199</c:v>
                </c:pt>
                <c:pt idx="48870">
                  <c:v>0.39867632976718786</c:v>
                </c:pt>
                <c:pt idx="48871">
                  <c:v>0.39103639283489333</c:v>
                </c:pt>
                <c:pt idx="48872">
                  <c:v>0.38339645590259885</c:v>
                </c:pt>
                <c:pt idx="48873">
                  <c:v>0.37575832766749473</c:v>
                </c:pt>
                <c:pt idx="48874">
                  <c:v>0.36811839073520025</c:v>
                </c:pt>
                <c:pt idx="48875">
                  <c:v>0.36047121901414408</c:v>
                </c:pt>
                <c:pt idx="48876">
                  <c:v>0.35283128208184955</c:v>
                </c:pt>
                <c:pt idx="48877">
                  <c:v>0.34519315384674548</c:v>
                </c:pt>
                <c:pt idx="48878">
                  <c:v>0.33755321691445095</c:v>
                </c:pt>
                <c:pt idx="48879">
                  <c:v>0.32991327998215647</c:v>
                </c:pt>
                <c:pt idx="48880">
                  <c:v>0.32227515174705235</c:v>
                </c:pt>
                <c:pt idx="48881">
                  <c:v>0.31463521481475781</c:v>
                </c:pt>
                <c:pt idx="48882">
                  <c:v>0.30699527788246334</c:v>
                </c:pt>
                <c:pt idx="48883">
                  <c:v>0.29935714964735927</c:v>
                </c:pt>
                <c:pt idx="48884">
                  <c:v>0.29171721271506473</c:v>
                </c:pt>
                <c:pt idx="48885">
                  <c:v>0.2840772757827702</c:v>
                </c:pt>
                <c:pt idx="48886">
                  <c:v>0.27643914754766608</c:v>
                </c:pt>
                <c:pt idx="48887">
                  <c:v>0.2687992106153716</c:v>
                </c:pt>
                <c:pt idx="48888">
                  <c:v>0.26115203889431549</c:v>
                </c:pt>
                <c:pt idx="48889">
                  <c:v>0.25351210196202095</c:v>
                </c:pt>
                <c:pt idx="48890">
                  <c:v>0.24587397372691686</c:v>
                </c:pt>
                <c:pt idx="48891">
                  <c:v>0.23823403679462235</c:v>
                </c:pt>
                <c:pt idx="48892">
                  <c:v>0.23059590855951823</c:v>
                </c:pt>
                <c:pt idx="48893">
                  <c:v>0.22295597162722369</c:v>
                </c:pt>
                <c:pt idx="48894">
                  <c:v>0.21531603469492919</c:v>
                </c:pt>
                <c:pt idx="48895">
                  <c:v>0.20767790645982509</c:v>
                </c:pt>
                <c:pt idx="48896">
                  <c:v>0.20003796952753058</c:v>
                </c:pt>
                <c:pt idx="48897">
                  <c:v>0.18884378423434151</c:v>
                </c:pt>
                <c:pt idx="48898">
                  <c:v>0.17064054792560801</c:v>
                </c:pt>
                <c:pt idx="48899">
                  <c:v>0.15241083675417663</c:v>
                </c:pt>
                <c:pt idx="48900">
                  <c:v>0.16028719599427754</c:v>
                </c:pt>
                <c:pt idx="48901">
                  <c:v>0.18166380138128127</c:v>
                </c:pt>
                <c:pt idx="48902">
                  <c:v>0.15878300000000001</c:v>
                </c:pt>
                <c:pt idx="48903">
                  <c:v>0.13805440343347641</c:v>
                </c:pt>
                <c:pt idx="48904">
                  <c:v>0.104516</c:v>
                </c:pt>
                <c:pt idx="48905">
                  <c:v>6.8766161336515516E-2</c:v>
                </c:pt>
                <c:pt idx="48906">
                  <c:v>1.5495494405200975E-2</c:v>
                </c:pt>
                <c:pt idx="48907">
                  <c:v>1.9078382196661872E-2</c:v>
                </c:pt>
                <c:pt idx="48908">
                  <c:v>2.2660421766581236E-2</c:v>
                </c:pt>
                <c:pt idx="48909">
                  <c:v>2.6243309558042133E-2</c:v>
                </c:pt>
                <c:pt idx="48910">
                  <c:v>2.9826197349503029E-2</c:v>
                </c:pt>
                <c:pt idx="48911">
                  <c:v>3.3408236919422393E-2</c:v>
                </c:pt>
                <c:pt idx="48912">
                  <c:v>3.699112471088329E-2</c:v>
                </c:pt>
                <c:pt idx="48913">
                  <c:v>4.0577405388510346E-2</c:v>
                </c:pt>
                <c:pt idx="48914">
                  <c:v>4.415944495842971E-2</c:v>
                </c:pt>
                <c:pt idx="48915">
                  <c:v>4.7742332749890599E-2</c:v>
                </c:pt>
                <c:pt idx="48916">
                  <c:v>5.1325220541351496E-2</c:v>
                </c:pt>
                <c:pt idx="48917">
                  <c:v>5.490726011127086E-2</c:v>
                </c:pt>
                <c:pt idx="48918">
                  <c:v>5.8490147902731764E-2</c:v>
                </c:pt>
                <c:pt idx="48919">
                  <c:v>6.207303569419266E-2</c:v>
                </c:pt>
                <c:pt idx="48920">
                  <c:v>6.5655075264112017E-2</c:v>
                </c:pt>
                <c:pt idx="48921">
                  <c:v>6.6453709433874061E-2</c:v>
                </c:pt>
                <c:pt idx="48922">
                  <c:v>5.8952066312935342E-2</c:v>
                </c:pt>
                <c:pt idx="48923">
                  <c:v>5.1452199149174885E-2</c:v>
                </c:pt>
                <c:pt idx="48924">
                  <c:v>4.3950556028236165E-2</c:v>
                </c:pt>
                <c:pt idx="48925">
                  <c:v>3.644180907858445E-2</c:v>
                </c:pt>
                <c:pt idx="48926">
                  <c:v>2.8940165957645737E-2</c:v>
                </c:pt>
                <c:pt idx="48927">
                  <c:v>-2.3566008017390491E-2</c:v>
                </c:pt>
                <c:pt idx="48928">
                  <c:v>-3.1067651138329197E-2</c:v>
                </c:pt>
                <c:pt idx="48929">
                  <c:v>-3.8569294259267917E-2</c:v>
                </c:pt>
                <c:pt idx="48930">
                  <c:v>-4.6069161423028374E-2</c:v>
                </c:pt>
                <c:pt idx="48931">
                  <c:v>-5.3570804543967093E-2</c:v>
                </c:pt>
                <c:pt idx="48932">
                  <c:v>-6.1079551493618808E-2</c:v>
                </c:pt>
                <c:pt idx="48933">
                  <c:v>-6.8579418657379251E-2</c:v>
                </c:pt>
                <c:pt idx="48934">
                  <c:v>-7.6081061778317985E-2</c:v>
                </c:pt>
                <c:pt idx="48935">
                  <c:v>-8.3582704899256691E-2</c:v>
                </c:pt>
                <c:pt idx="48936">
                  <c:v>-9.1082572063017161E-2</c:v>
                </c:pt>
                <c:pt idx="48937">
                  <c:v>-9.8584215183955867E-2</c:v>
                </c:pt>
                <c:pt idx="48938">
                  <c:v>-0.10608585830489457</c:v>
                </c:pt>
                <c:pt idx="48939">
                  <c:v>-0.11358572546865504</c:v>
                </c:pt>
                <c:pt idx="48940">
                  <c:v>-0.12108736858959375</c:v>
                </c:pt>
                <c:pt idx="48941">
                  <c:v>-0.1285890117105325</c:v>
                </c:pt>
                <c:pt idx="48942">
                  <c:v>-0.13608887887429288</c:v>
                </c:pt>
                <c:pt idx="48943">
                  <c:v>-0.14359052199523165</c:v>
                </c:pt>
                <c:pt idx="48944">
                  <c:v>-0.15109926894488335</c:v>
                </c:pt>
                <c:pt idx="48945">
                  <c:v>-0.15860091206582205</c:v>
                </c:pt>
                <c:pt idx="48946">
                  <c:v>-0.16610077922958255</c:v>
                </c:pt>
                <c:pt idx="48947">
                  <c:v>-0.17360242235052126</c:v>
                </c:pt>
                <c:pt idx="48948">
                  <c:v>-0.18110406547145991</c:v>
                </c:pt>
                <c:pt idx="48949">
                  <c:v>-0.18860393263522041</c:v>
                </c:pt>
                <c:pt idx="48950">
                  <c:v>-0.19610557575615911</c:v>
                </c:pt>
                <c:pt idx="48951">
                  <c:v>-0.20360721887709782</c:v>
                </c:pt>
                <c:pt idx="48952">
                  <c:v>-0.21110708604085826</c:v>
                </c:pt>
                <c:pt idx="48953">
                  <c:v>-0.21860872916179702</c:v>
                </c:pt>
                <c:pt idx="48954">
                  <c:v>-0.22611037228273573</c:v>
                </c:pt>
                <c:pt idx="48955">
                  <c:v>-0.23361023944649617</c:v>
                </c:pt>
                <c:pt idx="48956">
                  <c:v>-0.24111188256743488</c:v>
                </c:pt>
                <c:pt idx="48957">
                  <c:v>-0.24862062951708658</c:v>
                </c:pt>
                <c:pt idx="48958">
                  <c:v>-0.25612049668084708</c:v>
                </c:pt>
                <c:pt idx="48959">
                  <c:v>-0.26362213980178578</c:v>
                </c:pt>
                <c:pt idx="48960">
                  <c:v>-0.27112378292272449</c:v>
                </c:pt>
                <c:pt idx="48961">
                  <c:v>-0.27862365008648493</c:v>
                </c:pt>
                <c:pt idx="48962">
                  <c:v>-0.28612529320742364</c:v>
                </c:pt>
                <c:pt idx="48963">
                  <c:v>-0.29362693632836234</c:v>
                </c:pt>
                <c:pt idx="48964">
                  <c:v>-0.30112680349212284</c:v>
                </c:pt>
                <c:pt idx="48965">
                  <c:v>-0.30862844661306155</c:v>
                </c:pt>
                <c:pt idx="48966">
                  <c:v>-0.28934470863137812</c:v>
                </c:pt>
                <c:pt idx="48967">
                  <c:v>-0.27537899999999998</c:v>
                </c:pt>
                <c:pt idx="48968">
                  <c:v>-0.26402109153754472</c:v>
                </c:pt>
                <c:pt idx="48969">
                  <c:v>-0.25729000000000002</c:v>
                </c:pt>
                <c:pt idx="48970">
                  <c:v>-0.2456525157367668</c:v>
                </c:pt>
                <c:pt idx="48971">
                  <c:v>-0.28621666245530392</c:v>
                </c:pt>
                <c:pt idx="48972">
                  <c:v>-0.29967450238435861</c:v>
                </c:pt>
                <c:pt idx="48973">
                  <c:v>-0.34151555841678588</c:v>
                </c:pt>
                <c:pt idx="48974">
                  <c:v>-0.35368703147353364</c:v>
                </c:pt>
                <c:pt idx="48975">
                  <c:v>-0.34870920681167311</c:v>
                </c:pt>
                <c:pt idx="48976">
                  <c:v>-0.35015613000875723</c:v>
                </c:pt>
                <c:pt idx="48977">
                  <c:v>-0.35160271065773591</c:v>
                </c:pt>
                <c:pt idx="48978">
                  <c:v>-0.35304963385482002</c:v>
                </c:pt>
                <c:pt idx="48979">
                  <c:v>-0.35449655705190408</c:v>
                </c:pt>
                <c:pt idx="48980">
                  <c:v>-0.35594313770088282</c:v>
                </c:pt>
                <c:pt idx="48981">
                  <c:v>-0.35739006089796693</c:v>
                </c:pt>
                <c:pt idx="48982">
                  <c:v>-0.35883835428747252</c:v>
                </c:pt>
                <c:pt idx="48983">
                  <c:v>-0.3602849349364512</c:v>
                </c:pt>
                <c:pt idx="48984">
                  <c:v>-0.36173185813353531</c:v>
                </c:pt>
                <c:pt idx="48985">
                  <c:v>-0.36317878133061943</c:v>
                </c:pt>
                <c:pt idx="48986">
                  <c:v>-0.36462536197959811</c:v>
                </c:pt>
                <c:pt idx="48987">
                  <c:v>-0.36607228517668222</c:v>
                </c:pt>
                <c:pt idx="48988">
                  <c:v>-0.36751920837376628</c:v>
                </c:pt>
                <c:pt idx="48989">
                  <c:v>-0.36896578902274502</c:v>
                </c:pt>
                <c:pt idx="48990">
                  <c:v>-0.37041271221982913</c:v>
                </c:pt>
                <c:pt idx="48991">
                  <c:v>-0.37185963541691319</c:v>
                </c:pt>
                <c:pt idx="48992">
                  <c:v>-0.37330621606589193</c:v>
                </c:pt>
                <c:pt idx="48993">
                  <c:v>-0.37475313926297604</c:v>
                </c:pt>
                <c:pt idx="48994">
                  <c:v>-0.37620143265248163</c:v>
                </c:pt>
                <c:pt idx="48995">
                  <c:v>-0.37764835584956569</c:v>
                </c:pt>
                <c:pt idx="48996">
                  <c:v>-0.37909493649854442</c:v>
                </c:pt>
                <c:pt idx="48997">
                  <c:v>-0.38054185969562848</c:v>
                </c:pt>
                <c:pt idx="48998">
                  <c:v>-0.3819887828927126</c:v>
                </c:pt>
                <c:pt idx="48999">
                  <c:v>-0.38343536354169133</c:v>
                </c:pt>
                <c:pt idx="49000">
                  <c:v>-0.38488228673877539</c:v>
                </c:pt>
                <c:pt idx="49001">
                  <c:v>-0.38632920993585951</c:v>
                </c:pt>
                <c:pt idx="49002">
                  <c:v>-0.38777579058483824</c:v>
                </c:pt>
                <c:pt idx="49003">
                  <c:v>-0.3892227137819223</c:v>
                </c:pt>
                <c:pt idx="49004">
                  <c:v>-0.39066963697900642</c:v>
                </c:pt>
                <c:pt idx="49005">
                  <c:v>-0.3921162176279851</c:v>
                </c:pt>
                <c:pt idx="49006">
                  <c:v>-0.39356314082506921</c:v>
                </c:pt>
                <c:pt idx="49007">
                  <c:v>-0.3950114342145748</c:v>
                </c:pt>
                <c:pt idx="49008">
                  <c:v>-0.39645801486355353</c:v>
                </c:pt>
                <c:pt idx="49009">
                  <c:v>-0.39790493806063759</c:v>
                </c:pt>
                <c:pt idx="49010">
                  <c:v>-0.39935186125772171</c:v>
                </c:pt>
                <c:pt idx="49011">
                  <c:v>-0.40079844190670044</c:v>
                </c:pt>
                <c:pt idx="49012">
                  <c:v>-0.4022453651037845</c:v>
                </c:pt>
                <c:pt idx="49013">
                  <c:v>-0.40369228830086862</c:v>
                </c:pt>
                <c:pt idx="49014">
                  <c:v>-0.4051388689498473</c:v>
                </c:pt>
                <c:pt idx="49015">
                  <c:v>-0.40658579214693141</c:v>
                </c:pt>
                <c:pt idx="49016">
                  <c:v>-0.40803271534401553</c:v>
                </c:pt>
                <c:pt idx="49017">
                  <c:v>-0.40947929599299421</c:v>
                </c:pt>
                <c:pt idx="49018">
                  <c:v>-0.41092621919007832</c:v>
                </c:pt>
                <c:pt idx="49019">
                  <c:v>-0.41237451257958391</c:v>
                </c:pt>
                <c:pt idx="49020">
                  <c:v>-0.41382143577666797</c:v>
                </c:pt>
                <c:pt idx="49021">
                  <c:v>-0.4152680164256467</c:v>
                </c:pt>
                <c:pt idx="49022">
                  <c:v>-0.41671493962273076</c:v>
                </c:pt>
                <c:pt idx="49023">
                  <c:v>-0.41816186281981488</c:v>
                </c:pt>
                <c:pt idx="49024">
                  <c:v>-0.41960844346879361</c:v>
                </c:pt>
                <c:pt idx="49025">
                  <c:v>-0.44415828373867428</c:v>
                </c:pt>
                <c:pt idx="49026">
                  <c:v>-0.40764941001191896</c:v>
                </c:pt>
                <c:pt idx="49027">
                  <c:v>-0.39619840915593707</c:v>
                </c:pt>
                <c:pt idx="49028">
                  <c:v>-0.40201100000000001</c:v>
                </c:pt>
                <c:pt idx="49029">
                  <c:v>-0.414546094874851</c:v>
                </c:pt>
                <c:pt idx="49030">
                  <c:v>-0.42009999999999997</c:v>
                </c:pt>
                <c:pt idx="49031">
                  <c:v>-0.39451715426800188</c:v>
                </c:pt>
                <c:pt idx="49032">
                  <c:v>-0.383913</c:v>
                </c:pt>
                <c:pt idx="49033">
                  <c:v>-0.3883544703672675</c:v>
                </c:pt>
                <c:pt idx="49034">
                  <c:v>-0.39455023352160634</c:v>
                </c:pt>
                <c:pt idx="49035">
                  <c:v>-0.40074599667594518</c:v>
                </c:pt>
                <c:pt idx="49036">
                  <c:v>-0.40694029303029483</c:v>
                </c:pt>
                <c:pt idx="49037">
                  <c:v>-0.41313605618463367</c:v>
                </c:pt>
                <c:pt idx="49038">
                  <c:v>-0.41933181933897251</c:v>
                </c:pt>
                <c:pt idx="49039">
                  <c:v>-0.42552611569332216</c:v>
                </c:pt>
                <c:pt idx="49040">
                  <c:v>-0.431721878847661</c:v>
                </c:pt>
                <c:pt idx="49041">
                  <c:v>-0.43791764200199984</c:v>
                </c:pt>
                <c:pt idx="49042">
                  <c:v>-0.45558856693663652</c:v>
                </c:pt>
                <c:pt idx="49043">
                  <c:v>-0.42118793031026253</c:v>
                </c:pt>
                <c:pt idx="49044">
                  <c:v>-0.42009999999999997</c:v>
                </c:pt>
                <c:pt idx="49045">
                  <c:v>-0.42009999999999997</c:v>
                </c:pt>
                <c:pt idx="49046">
                  <c:v>-0.4559847114926085</c:v>
                </c:pt>
                <c:pt idx="49047">
                  <c:v>-0.47434974773485933</c:v>
                </c:pt>
                <c:pt idx="49048">
                  <c:v>-0.43829682665712921</c:v>
                </c:pt>
                <c:pt idx="49049">
                  <c:v>-0.45627800000000002</c:v>
                </c:pt>
                <c:pt idx="49050">
                  <c:v>-0.45624922340798257</c:v>
                </c:pt>
                <c:pt idx="49051">
                  <c:v>-0.45480217192367789</c:v>
                </c:pt>
                <c:pt idx="49052">
                  <c:v>-0.45335546301784957</c:v>
                </c:pt>
                <c:pt idx="49053">
                  <c:v>-0.45190841153354483</c:v>
                </c:pt>
                <c:pt idx="49054">
                  <c:v>-0.45046136004924009</c:v>
                </c:pt>
                <c:pt idx="49055">
                  <c:v>-0.44901465114341177</c:v>
                </c:pt>
                <c:pt idx="49056">
                  <c:v>-0.44756759965910708</c:v>
                </c:pt>
                <c:pt idx="49057">
                  <c:v>-0.44611917786089672</c:v>
                </c:pt>
                <c:pt idx="49058">
                  <c:v>-0.4446724689550684</c:v>
                </c:pt>
                <c:pt idx="49059">
                  <c:v>-0.44322541747076372</c:v>
                </c:pt>
                <c:pt idx="49060">
                  <c:v>-0.44177836598645898</c:v>
                </c:pt>
                <c:pt idx="49061">
                  <c:v>-0.44033165708063066</c:v>
                </c:pt>
                <c:pt idx="49062">
                  <c:v>-0.43888460559632592</c:v>
                </c:pt>
                <c:pt idx="49063">
                  <c:v>-0.43743755411202123</c:v>
                </c:pt>
                <c:pt idx="49064">
                  <c:v>-0.43599084520619291</c:v>
                </c:pt>
                <c:pt idx="49065">
                  <c:v>-0.43454379372188817</c:v>
                </c:pt>
                <c:pt idx="49066">
                  <c:v>-0.43309674223758343</c:v>
                </c:pt>
                <c:pt idx="49067">
                  <c:v>-0.43165003333175511</c:v>
                </c:pt>
                <c:pt idx="49068">
                  <c:v>-0.43020298184745037</c:v>
                </c:pt>
                <c:pt idx="49069">
                  <c:v>-0.42875456004924006</c:v>
                </c:pt>
                <c:pt idx="49070">
                  <c:v>-0.42730750856493538</c:v>
                </c:pt>
                <c:pt idx="49071">
                  <c:v>-0.425860799659107</c:v>
                </c:pt>
                <c:pt idx="49072">
                  <c:v>-0.42441374817480232</c:v>
                </c:pt>
                <c:pt idx="49073">
                  <c:v>-0.42296669669049758</c:v>
                </c:pt>
                <c:pt idx="49074">
                  <c:v>-0.42151998778466926</c:v>
                </c:pt>
                <c:pt idx="49075">
                  <c:v>-0.42044073223652834</c:v>
                </c:pt>
                <c:pt idx="49076">
                  <c:v>-0.438189</c:v>
                </c:pt>
                <c:pt idx="49077">
                  <c:v>-0.438189</c:v>
                </c:pt>
                <c:pt idx="49078">
                  <c:v>-0.43891342240762815</c:v>
                </c:pt>
                <c:pt idx="49079">
                  <c:v>-0.45712767405817839</c:v>
                </c:pt>
                <c:pt idx="49080">
                  <c:v>-0.47241749403910349</c:v>
                </c:pt>
                <c:pt idx="49081">
                  <c:v>-0.43708511823599522</c:v>
                </c:pt>
                <c:pt idx="49082">
                  <c:v>-0.42259295231282784</c:v>
                </c:pt>
                <c:pt idx="49083">
                  <c:v>-0.45764955507868382</c:v>
                </c:pt>
                <c:pt idx="49084">
                  <c:v>-0.47390061941100203</c:v>
                </c:pt>
                <c:pt idx="49085">
                  <c:v>-0.46823972398592328</c:v>
                </c:pt>
                <c:pt idx="49086">
                  <c:v>-0.46258016873495089</c:v>
                </c:pt>
                <c:pt idx="49087">
                  <c:v>-0.4569192733098722</c:v>
                </c:pt>
                <c:pt idx="49088">
                  <c:v>-0.45125837788479345</c:v>
                </c:pt>
                <c:pt idx="49089">
                  <c:v>-0.44559882263382106</c:v>
                </c:pt>
                <c:pt idx="49090">
                  <c:v>-0.43993792720874236</c:v>
                </c:pt>
                <c:pt idx="49091">
                  <c:v>-0.438189</c:v>
                </c:pt>
                <c:pt idx="49092">
                  <c:v>-0.45091605775656324</c:v>
                </c:pt>
                <c:pt idx="49093">
                  <c:v>-0.46912424863062635</c:v>
                </c:pt>
                <c:pt idx="49094">
                  <c:v>-0.4732848335402986</c:v>
                </c:pt>
                <c:pt idx="49095">
                  <c:v>-0.47176670961941564</c:v>
                </c:pt>
                <c:pt idx="49096">
                  <c:v>-0.47024894510287002</c:v>
                </c:pt>
                <c:pt idx="49097">
                  <c:v>-0.46873082118198706</c:v>
                </c:pt>
                <c:pt idx="49098">
                  <c:v>-0.46721269726110409</c:v>
                </c:pt>
                <c:pt idx="49099">
                  <c:v>-0.46569493274455848</c:v>
                </c:pt>
                <c:pt idx="49100">
                  <c:v>-0.46417680882367551</c:v>
                </c:pt>
                <c:pt idx="49101">
                  <c:v>-0.46265868490279255</c:v>
                </c:pt>
                <c:pt idx="49102">
                  <c:v>-0.46114092038624688</c:v>
                </c:pt>
                <c:pt idx="49103">
                  <c:v>-0.45962279646536391</c:v>
                </c:pt>
                <c:pt idx="49104">
                  <c:v>-0.45810467254448095</c:v>
                </c:pt>
                <c:pt idx="49105">
                  <c:v>-0.45658690802793533</c:v>
                </c:pt>
                <c:pt idx="49106">
                  <c:v>-0.45506878410705237</c:v>
                </c:pt>
                <c:pt idx="49107">
                  <c:v>-0.45354922256882008</c:v>
                </c:pt>
                <c:pt idx="49108">
                  <c:v>-0.45203145805227446</c:v>
                </c:pt>
                <c:pt idx="49109">
                  <c:v>-0.4505133341313915</c:v>
                </c:pt>
                <c:pt idx="49110">
                  <c:v>-0.44899521021050853</c:v>
                </c:pt>
                <c:pt idx="49111">
                  <c:v>-0.44747744569396292</c:v>
                </c:pt>
                <c:pt idx="49112">
                  <c:v>-0.44595932177307995</c:v>
                </c:pt>
                <c:pt idx="49113">
                  <c:v>-0.44444119785219699</c:v>
                </c:pt>
                <c:pt idx="49114">
                  <c:v>-0.44292343333565132</c:v>
                </c:pt>
                <c:pt idx="49115">
                  <c:v>-0.44140530941476835</c:v>
                </c:pt>
                <c:pt idx="49116">
                  <c:v>-0.43988718549388539</c:v>
                </c:pt>
                <c:pt idx="49117">
                  <c:v>-0.43077772315991297</c:v>
                </c:pt>
                <c:pt idx="49118">
                  <c:v>-0.42925959923903001</c:v>
                </c:pt>
                <c:pt idx="49119">
                  <c:v>-0.42774183472248439</c:v>
                </c:pt>
                <c:pt idx="49120">
                  <c:v>-0.42622371080160143</c:v>
                </c:pt>
                <c:pt idx="49121">
                  <c:v>-0.42470558688071847</c:v>
                </c:pt>
                <c:pt idx="49122">
                  <c:v>-0.42318782236417279</c:v>
                </c:pt>
                <c:pt idx="49123">
                  <c:v>-0.42166969844328983</c:v>
                </c:pt>
                <c:pt idx="49124">
                  <c:v>-0.42015157452240687</c:v>
                </c:pt>
                <c:pt idx="49125">
                  <c:v>-0.41863381000586125</c:v>
                </c:pt>
                <c:pt idx="49126">
                  <c:v>-0.41711424846762896</c:v>
                </c:pt>
                <c:pt idx="49127">
                  <c:v>-0.41559612454674599</c:v>
                </c:pt>
                <c:pt idx="49128">
                  <c:v>-0.41407836003020038</c:v>
                </c:pt>
                <c:pt idx="49129">
                  <c:v>-0.41256023610931741</c:v>
                </c:pt>
                <c:pt idx="49130">
                  <c:v>-0.41104211218843445</c:v>
                </c:pt>
                <c:pt idx="49131">
                  <c:v>-0.40952434767188883</c:v>
                </c:pt>
                <c:pt idx="49132">
                  <c:v>-0.40800622375100587</c:v>
                </c:pt>
                <c:pt idx="49133">
                  <c:v>-0.40648809983012291</c:v>
                </c:pt>
                <c:pt idx="49134">
                  <c:v>-0.40497033531357729</c:v>
                </c:pt>
                <c:pt idx="49135">
                  <c:v>-0.40345221139269427</c:v>
                </c:pt>
                <c:pt idx="49136">
                  <c:v>-0.40108864420100027</c:v>
                </c:pt>
                <c:pt idx="49137">
                  <c:v>-0.38699304005722462</c:v>
                </c:pt>
                <c:pt idx="49138">
                  <c:v>-0.43471740859188546</c:v>
                </c:pt>
                <c:pt idx="49139">
                  <c:v>-0.37972387235116045</c:v>
                </c:pt>
                <c:pt idx="49140">
                  <c:v>-0.36735727547931379</c:v>
                </c:pt>
                <c:pt idx="49141">
                  <c:v>-0.35102473983329124</c:v>
                </c:pt>
                <c:pt idx="49142">
                  <c:v>-0.31835439246542679</c:v>
                </c:pt>
                <c:pt idx="49143">
                  <c:v>-0.376606749940462</c:v>
                </c:pt>
                <c:pt idx="49144">
                  <c:v>-0.31348925369575581</c:v>
                </c:pt>
                <c:pt idx="49145">
                  <c:v>-0.33026793406540711</c:v>
                </c:pt>
                <c:pt idx="49146">
                  <c:v>-0.33576385350532273</c:v>
                </c:pt>
                <c:pt idx="49147">
                  <c:v>-0.34125847182794666</c:v>
                </c:pt>
                <c:pt idx="49148">
                  <c:v>-0.34675439126786228</c:v>
                </c:pt>
                <c:pt idx="49149">
                  <c:v>-0.3522503107077779</c:v>
                </c:pt>
                <c:pt idx="49150">
                  <c:v>-0.35774492903040184</c:v>
                </c:pt>
                <c:pt idx="49151">
                  <c:v>-0.36324605293948403</c:v>
                </c:pt>
                <c:pt idx="49152">
                  <c:v>-0.36874197237939965</c:v>
                </c:pt>
                <c:pt idx="49153">
                  <c:v>-0.37423659070202359</c:v>
                </c:pt>
                <c:pt idx="49154">
                  <c:v>-0.37973251014193921</c:v>
                </c:pt>
                <c:pt idx="49155">
                  <c:v>-0.37955248998569385</c:v>
                </c:pt>
                <c:pt idx="49156">
                  <c:v>-0.36582399999999998</c:v>
                </c:pt>
                <c:pt idx="49157">
                  <c:v>-0.38426896542680017</c:v>
                </c:pt>
                <c:pt idx="49158">
                  <c:v>-0.42396646208869815</c:v>
                </c:pt>
                <c:pt idx="49159">
                  <c:v>-0.383913</c:v>
                </c:pt>
                <c:pt idx="49160">
                  <c:v>-0.39389591821649977</c:v>
                </c:pt>
                <c:pt idx="49161">
                  <c:v>-0.41498039031950401</c:v>
                </c:pt>
                <c:pt idx="49162">
                  <c:v>-0.40725443837902264</c:v>
                </c:pt>
                <c:pt idx="49163">
                  <c:v>-0.42546976752503574</c:v>
                </c:pt>
                <c:pt idx="49164">
                  <c:v>-0.43675881855429771</c:v>
                </c:pt>
                <c:pt idx="49165">
                  <c:v>-0.43203552971407377</c:v>
                </c:pt>
                <c:pt idx="49166">
                  <c:v>-0.42731335907670026</c:v>
                </c:pt>
                <c:pt idx="49167">
                  <c:v>-0.42259007023647632</c:v>
                </c:pt>
                <c:pt idx="49168">
                  <c:v>-0.41786678139625238</c:v>
                </c:pt>
                <c:pt idx="49169">
                  <c:v>-0.41314461075887887</c:v>
                </c:pt>
                <c:pt idx="49170">
                  <c:v>-0.40842132191865493</c:v>
                </c:pt>
                <c:pt idx="49171">
                  <c:v>-0.403698033078431</c:v>
                </c:pt>
                <c:pt idx="49172">
                  <c:v>-0.39897586244105754</c:v>
                </c:pt>
                <c:pt idx="49173">
                  <c:v>-0.39425257360083354</c:v>
                </c:pt>
                <c:pt idx="49174">
                  <c:v>-0.38952928476060966</c:v>
                </c:pt>
                <c:pt idx="49175">
                  <c:v>-0.38480711412323609</c:v>
                </c:pt>
                <c:pt idx="49176">
                  <c:v>-0.38007935247161045</c:v>
                </c:pt>
                <c:pt idx="49177">
                  <c:v>-0.37535606363138652</c:v>
                </c:pt>
                <c:pt idx="49178">
                  <c:v>-0.370633892994013</c:v>
                </c:pt>
                <c:pt idx="49179">
                  <c:v>-0.36591060415378907</c:v>
                </c:pt>
                <c:pt idx="49180">
                  <c:v>-0.36118731531356513</c:v>
                </c:pt>
                <c:pt idx="49181">
                  <c:v>-0.35646514467619161</c:v>
                </c:pt>
                <c:pt idx="49182">
                  <c:v>-0.35174185583596773</c:v>
                </c:pt>
                <c:pt idx="49183">
                  <c:v>-0.34701856699574374</c:v>
                </c:pt>
                <c:pt idx="49184">
                  <c:v>-0.34229639635837023</c:v>
                </c:pt>
                <c:pt idx="49185">
                  <c:v>-0.33757310751814629</c:v>
                </c:pt>
                <c:pt idx="49186">
                  <c:v>-0.3328498186779224</c:v>
                </c:pt>
                <c:pt idx="49187">
                  <c:v>-0.32812764804054884</c:v>
                </c:pt>
                <c:pt idx="49188">
                  <c:v>-0.32340435920032495</c:v>
                </c:pt>
                <c:pt idx="49189">
                  <c:v>-0.31867659754869926</c:v>
                </c:pt>
                <c:pt idx="49190">
                  <c:v>-0.31395330870847532</c:v>
                </c:pt>
                <c:pt idx="49191">
                  <c:v>-0.3474417114926085</c:v>
                </c:pt>
                <c:pt idx="49192">
                  <c:v>-0.37481459952324192</c:v>
                </c:pt>
                <c:pt idx="49193">
                  <c:v>-0.34737270243204577</c:v>
                </c:pt>
                <c:pt idx="49194">
                  <c:v>-0.338996727706247</c:v>
                </c:pt>
                <c:pt idx="49195">
                  <c:v>-0.33825714016686531</c:v>
                </c:pt>
                <c:pt idx="49196">
                  <c:v>-0.34885639723414402</c:v>
                </c:pt>
                <c:pt idx="49197">
                  <c:v>-0.3755542775393419</c:v>
                </c:pt>
                <c:pt idx="49198">
                  <c:v>-0.36419836162097735</c:v>
                </c:pt>
                <c:pt idx="49199">
                  <c:v>-0.34773500000000002</c:v>
                </c:pt>
                <c:pt idx="49200">
                  <c:v>-0.33795387684537687</c:v>
                </c:pt>
                <c:pt idx="49201">
                  <c:v>-0.32031113422688423</c:v>
                </c:pt>
                <c:pt idx="49202">
                  <c:v>-0.30268508294483298</c:v>
                </c:pt>
                <c:pt idx="49203">
                  <c:v>-0.28506320449689204</c:v>
                </c:pt>
                <c:pt idx="49204">
                  <c:v>-0.26743715321484074</c:v>
                </c:pt>
                <c:pt idx="49205">
                  <c:v>-0.24981110193278944</c:v>
                </c:pt>
                <c:pt idx="49206">
                  <c:v>-0.23218922348484849</c:v>
                </c:pt>
                <c:pt idx="49207">
                  <c:v>-0.21456317220279722</c:v>
                </c:pt>
                <c:pt idx="49208">
                  <c:v>-0.19693712092074594</c:v>
                </c:pt>
                <c:pt idx="49209">
                  <c:v>-0.17931524247280498</c:v>
                </c:pt>
                <c:pt idx="49210">
                  <c:v>-0.1616891911907537</c:v>
                </c:pt>
                <c:pt idx="49211">
                  <c:v>-0.14406313990870243</c:v>
                </c:pt>
                <c:pt idx="49212">
                  <c:v>-0.12644126146076148</c:v>
                </c:pt>
                <c:pt idx="49213">
                  <c:v>-0.10881521017871018</c:v>
                </c:pt>
                <c:pt idx="49214">
                  <c:v>-9.1172467560217574E-2</c:v>
                </c:pt>
                <c:pt idx="49215">
                  <c:v>-7.3546416278166271E-2</c:v>
                </c:pt>
                <c:pt idx="49216">
                  <c:v>-5.5924537830225329E-2</c:v>
                </c:pt>
                <c:pt idx="49217">
                  <c:v>-3.8298486548174082E-2</c:v>
                </c:pt>
                <c:pt idx="49218">
                  <c:v>-2.0672435266122779E-2</c:v>
                </c:pt>
                <c:pt idx="49219">
                  <c:v>-4.0270000000000002E-3</c:v>
                </c:pt>
                <c:pt idx="49220">
                  <c:v>-1.7491344778254648E-3</c:v>
                </c:pt>
                <c:pt idx="49221">
                  <c:v>3.0891630035756856E-2</c:v>
                </c:pt>
                <c:pt idx="49222">
                  <c:v>1.2673192656175489E-2</c:v>
                </c:pt>
                <c:pt idx="49223">
                  <c:v>5.2835336194563716E-4</c:v>
                </c:pt>
                <c:pt idx="49224">
                  <c:v>4.860140867906533E-2</c:v>
                </c:pt>
                <c:pt idx="49225">
                  <c:v>4.1021238379022648E-2</c:v>
                </c:pt>
                <c:pt idx="49226">
                  <c:v>0.11494499427753935</c:v>
                </c:pt>
                <c:pt idx="49227">
                  <c:v>5.8426573676680978E-2</c:v>
                </c:pt>
                <c:pt idx="49228">
                  <c:v>0.12388111630483564</c:v>
                </c:pt>
                <c:pt idx="49229">
                  <c:v>0.13459744885279928</c:v>
                </c:pt>
                <c:pt idx="49230">
                  <c:v>0.14531378140076293</c:v>
                </c:pt>
                <c:pt idx="49231">
                  <c:v>0.1560275769381802</c:v>
                </c:pt>
                <c:pt idx="49232">
                  <c:v>0.16674390948614384</c:v>
                </c:pt>
                <c:pt idx="49233">
                  <c:v>0.17746024203410748</c:v>
                </c:pt>
                <c:pt idx="49234">
                  <c:v>0.18817403757152473</c:v>
                </c:pt>
                <c:pt idx="49235">
                  <c:v>0.1988903701194884</c:v>
                </c:pt>
                <c:pt idx="49236">
                  <c:v>0.20960670266745202</c:v>
                </c:pt>
                <c:pt idx="49237">
                  <c:v>0.22032049820486926</c:v>
                </c:pt>
                <c:pt idx="49238">
                  <c:v>0.23103683075283293</c:v>
                </c:pt>
                <c:pt idx="49239">
                  <c:v>0.24176331134298218</c:v>
                </c:pt>
                <c:pt idx="49240">
                  <c:v>0.25247964389094579</c:v>
                </c:pt>
                <c:pt idx="49241">
                  <c:v>0.26319343942836304</c:v>
                </c:pt>
                <c:pt idx="49242">
                  <c:v>0.27390977197632671</c:v>
                </c:pt>
                <c:pt idx="49243">
                  <c:v>0.28462610452429032</c:v>
                </c:pt>
                <c:pt idx="49244">
                  <c:v>0.29533990006170757</c:v>
                </c:pt>
                <c:pt idx="49245">
                  <c:v>0.31652275298044824</c:v>
                </c:pt>
                <c:pt idx="49246">
                  <c:v>0.34884232665712922</c:v>
                </c:pt>
                <c:pt idx="49247">
                  <c:v>0.33538124678111592</c:v>
                </c:pt>
                <c:pt idx="49248">
                  <c:v>0.38531136352800954</c:v>
                </c:pt>
                <c:pt idx="49249">
                  <c:v>0.40235022699093947</c:v>
                </c:pt>
                <c:pt idx="49250">
                  <c:v>0.37089503457319978</c:v>
                </c:pt>
                <c:pt idx="49251">
                  <c:v>0.36801577854588796</c:v>
                </c:pt>
                <c:pt idx="49252">
                  <c:v>0.40444637720553173</c:v>
                </c:pt>
                <c:pt idx="49253">
                  <c:v>0.43013499999999999</c:v>
                </c:pt>
                <c:pt idx="49254">
                  <c:v>0.4346771247292241</c:v>
                </c:pt>
                <c:pt idx="49255">
                  <c:v>0.44972491677333593</c:v>
                </c:pt>
                <c:pt idx="49256">
                  <c:v>0.46476914636667976</c:v>
                </c:pt>
                <c:pt idx="49257">
                  <c:v>0.47981693841079165</c:v>
                </c:pt>
                <c:pt idx="49258">
                  <c:v>0.49486473045490353</c:v>
                </c:pt>
                <c:pt idx="49259">
                  <c:v>0.50990896004824737</c:v>
                </c:pt>
                <c:pt idx="49260">
                  <c:v>0.52495675209235926</c:v>
                </c:pt>
                <c:pt idx="49261">
                  <c:v>0.54000454413647103</c:v>
                </c:pt>
                <c:pt idx="49262">
                  <c:v>0.55504877372981487</c:v>
                </c:pt>
                <c:pt idx="49263">
                  <c:v>0.57009656577392676</c:v>
                </c:pt>
                <c:pt idx="49264">
                  <c:v>0.58515860762111072</c:v>
                </c:pt>
                <c:pt idx="49265">
                  <c:v>0.60020639966522249</c:v>
                </c:pt>
                <c:pt idx="49266">
                  <c:v>0.61525062925856644</c:v>
                </c:pt>
                <c:pt idx="49267">
                  <c:v>0.63029842130267821</c:v>
                </c:pt>
                <c:pt idx="49268">
                  <c:v>0.6453462133467901</c:v>
                </c:pt>
                <c:pt idx="49269">
                  <c:v>0.66039044294013394</c:v>
                </c:pt>
                <c:pt idx="49270">
                  <c:v>0.67543823498424582</c:v>
                </c:pt>
                <c:pt idx="49271">
                  <c:v>0.69048602702835771</c:v>
                </c:pt>
                <c:pt idx="49272">
                  <c:v>0.70553025662170143</c:v>
                </c:pt>
                <c:pt idx="49273">
                  <c:v>0.72078950762994753</c:v>
                </c:pt>
                <c:pt idx="49274">
                  <c:v>0.74035608772348038</c:v>
                </c:pt>
                <c:pt idx="49275">
                  <c:v>0.76800283547925607</c:v>
                </c:pt>
                <c:pt idx="49276">
                  <c:v>0.701488</c:v>
                </c:pt>
                <c:pt idx="49277">
                  <c:v>0.70496427127532779</c:v>
                </c:pt>
                <c:pt idx="49278">
                  <c:v>0.73581424630424419</c:v>
                </c:pt>
                <c:pt idx="49279">
                  <c:v>0.7275311735813067</c:v>
                </c:pt>
                <c:pt idx="49280">
                  <c:v>0.79405821072705607</c:v>
                </c:pt>
                <c:pt idx="49281">
                  <c:v>0.80555303719599425</c:v>
                </c:pt>
                <c:pt idx="49282">
                  <c:v>0.77579702790361038</c:v>
                </c:pt>
                <c:pt idx="49283">
                  <c:v>0.79076205133685284</c:v>
                </c:pt>
                <c:pt idx="49284">
                  <c:v>0.8057235319141689</c:v>
                </c:pt>
                <c:pt idx="49285">
                  <c:v>0.82068855534741147</c:v>
                </c:pt>
                <c:pt idx="49286">
                  <c:v>0.83565357878065394</c:v>
                </c:pt>
                <c:pt idx="49287">
                  <c:v>0.85061505935796999</c:v>
                </c:pt>
                <c:pt idx="49288">
                  <c:v>0.86558008279121246</c:v>
                </c:pt>
                <c:pt idx="49289">
                  <c:v>0.88055927764816078</c:v>
                </c:pt>
                <c:pt idx="49290">
                  <c:v>0.89552430108140324</c:v>
                </c:pt>
                <c:pt idx="49291">
                  <c:v>0.9104857816587193</c:v>
                </c:pt>
                <c:pt idx="49292">
                  <c:v>0.92545080509196187</c:v>
                </c:pt>
                <c:pt idx="49293">
                  <c:v>0.94041582852520433</c:v>
                </c:pt>
                <c:pt idx="49294">
                  <c:v>0.95537730910252039</c:v>
                </c:pt>
                <c:pt idx="49295">
                  <c:v>0.97034233253576285</c:v>
                </c:pt>
                <c:pt idx="49296">
                  <c:v>0.98530735596900543</c:v>
                </c:pt>
                <c:pt idx="49297">
                  <c:v>1.0002688365463215</c:v>
                </c:pt>
                <c:pt idx="49298">
                  <c:v>1.0152338599795638</c:v>
                </c:pt>
                <c:pt idx="49299">
                  <c:v>1.0301988834128064</c:v>
                </c:pt>
                <c:pt idx="49300">
                  <c:v>1.0451603639901226</c:v>
                </c:pt>
                <c:pt idx="49301">
                  <c:v>1.0601395588470708</c:v>
                </c:pt>
                <c:pt idx="49302">
                  <c:v>1.0751045822803134</c:v>
                </c:pt>
                <c:pt idx="49303">
                  <c:v>1.0900660628576293</c:v>
                </c:pt>
                <c:pt idx="49304">
                  <c:v>1.1050310862908719</c:v>
                </c:pt>
                <c:pt idx="49305">
                  <c:v>1.1199961097241142</c:v>
                </c:pt>
                <c:pt idx="49306">
                  <c:v>1.1349575903014304</c:v>
                </c:pt>
                <c:pt idx="49307">
                  <c:v>1.149922613734673</c:v>
                </c:pt>
                <c:pt idx="49308">
                  <c:v>1.1648876371679155</c:v>
                </c:pt>
                <c:pt idx="49309">
                  <c:v>1.1798491177452315</c:v>
                </c:pt>
                <c:pt idx="49310">
                  <c:v>1.2018262252681764</c:v>
                </c:pt>
                <c:pt idx="49311">
                  <c:v>1.2078716688125894</c:v>
                </c:pt>
                <c:pt idx="49312">
                  <c:v>1.2361775191689339</c:v>
                </c:pt>
                <c:pt idx="49313">
                  <c:v>1.2638945637982195</c:v>
                </c:pt>
                <c:pt idx="49314">
                  <c:v>1.2798319688350235</c:v>
                </c:pt>
                <c:pt idx="49315">
                  <c:v>1.3532708323027456</c:v>
                </c:pt>
                <c:pt idx="49316">
                  <c:v>1.3473292218649517</c:v>
                </c:pt>
                <c:pt idx="49317">
                  <c:v>1.3482565459940652</c:v>
                </c:pt>
                <c:pt idx="49318">
                  <c:v>1.3709081387583477</c:v>
                </c:pt>
                <c:pt idx="49319">
                  <c:v>1.4298148998268612</c:v>
                </c:pt>
                <c:pt idx="49320">
                  <c:v>1.523792060601463</c:v>
                </c:pt>
                <c:pt idx="49321">
                  <c:v>1.5428383066269302</c:v>
                </c:pt>
                <c:pt idx="49322">
                  <c:v>1.561880043597941</c:v>
                </c:pt>
                <c:pt idx="49323">
                  <c:v>1.5809262896234082</c:v>
                </c:pt>
                <c:pt idx="49324">
                  <c:v>1.5999725356488756</c:v>
                </c:pt>
                <c:pt idx="49325">
                  <c:v>1.6190142726198862</c:v>
                </c:pt>
                <c:pt idx="49326">
                  <c:v>1.6380785548631807</c:v>
                </c:pt>
                <c:pt idx="49327">
                  <c:v>1.6571248008886481</c:v>
                </c:pt>
                <c:pt idx="49328">
                  <c:v>1.6761665378596586</c:v>
                </c:pt>
                <c:pt idx="49329">
                  <c:v>1.6952127838851259</c:v>
                </c:pt>
                <c:pt idx="49330">
                  <c:v>1.7142590299105933</c:v>
                </c:pt>
                <c:pt idx="49331">
                  <c:v>1.7333007668816038</c:v>
                </c:pt>
                <c:pt idx="49332">
                  <c:v>1.7523470129070713</c:v>
                </c:pt>
                <c:pt idx="49333">
                  <c:v>1.7713932589325385</c:v>
                </c:pt>
                <c:pt idx="49334">
                  <c:v>1.7904349959035493</c:v>
                </c:pt>
                <c:pt idx="49335">
                  <c:v>1.8094812419290165</c:v>
                </c:pt>
                <c:pt idx="49336">
                  <c:v>1.8285274879544839</c:v>
                </c:pt>
                <c:pt idx="49337">
                  <c:v>1.8475692249254945</c:v>
                </c:pt>
                <c:pt idx="49338">
                  <c:v>1.8666154709509619</c:v>
                </c:pt>
                <c:pt idx="49339">
                  <c:v>1.8856797531942564</c:v>
                </c:pt>
                <c:pt idx="49340">
                  <c:v>1.9047259992197236</c:v>
                </c:pt>
                <c:pt idx="49341">
                  <c:v>1.9237677361907344</c:v>
                </c:pt>
                <c:pt idx="49342">
                  <c:v>1.9428139822162016</c:v>
                </c:pt>
                <c:pt idx="49343">
                  <c:v>1.9618602282416691</c:v>
                </c:pt>
                <c:pt idx="49344">
                  <c:v>1.9809019652126796</c:v>
                </c:pt>
                <c:pt idx="49345">
                  <c:v>1.9999482112381468</c:v>
                </c:pt>
                <c:pt idx="49346">
                  <c:v>2.0189944572636143</c:v>
                </c:pt>
                <c:pt idx="49347">
                  <c:v>2.0380361942346248</c:v>
                </c:pt>
                <c:pt idx="49348">
                  <c:v>2.0570824402600922</c:v>
                </c:pt>
                <c:pt idx="49349">
                  <c:v>2.0761241772311028</c:v>
                </c:pt>
                <c:pt idx="49350">
                  <c:v>2.0951704232565702</c:v>
                </c:pt>
                <c:pt idx="49351">
                  <c:v>2.1142347054998645</c:v>
                </c:pt>
                <c:pt idx="49352">
                  <c:v>2.1332809515253319</c:v>
                </c:pt>
                <c:pt idx="49353">
                  <c:v>2.1523226884963425</c:v>
                </c:pt>
                <c:pt idx="49354">
                  <c:v>2.1713689345218099</c:v>
                </c:pt>
                <c:pt idx="49355">
                  <c:v>2.1904151805472774</c:v>
                </c:pt>
                <c:pt idx="49356">
                  <c:v>2.2094569175182879</c:v>
                </c:pt>
                <c:pt idx="49357">
                  <c:v>2.2285031635437553</c:v>
                </c:pt>
                <c:pt idx="49358">
                  <c:v>2.2475494095692223</c:v>
                </c:pt>
                <c:pt idx="49359">
                  <c:v>2.2665911465402333</c:v>
                </c:pt>
                <c:pt idx="49360">
                  <c:v>2.2856373925657003</c:v>
                </c:pt>
                <c:pt idx="49361">
                  <c:v>2.3046836385911678</c:v>
                </c:pt>
                <c:pt idx="49362">
                  <c:v>2.3237253755621783</c:v>
                </c:pt>
                <c:pt idx="49363">
                  <c:v>2.3427716215876457</c:v>
                </c:pt>
                <c:pt idx="49364">
                  <c:v>2.3612210889365759</c:v>
                </c:pt>
                <c:pt idx="49365">
                  <c:v>2.3248015572246068</c:v>
                </c:pt>
                <c:pt idx="49366">
                  <c:v>2.352856821692491</c:v>
                </c:pt>
                <c:pt idx="49367">
                  <c:v>2.3379607224606582</c:v>
                </c:pt>
                <c:pt idx="49368">
                  <c:v>2.3576800615164522</c:v>
                </c:pt>
                <c:pt idx="49369">
                  <c:v>2.3941077292014303</c:v>
                </c:pt>
                <c:pt idx="49370">
                  <c:v>2.4019659999999998</c:v>
                </c:pt>
                <c:pt idx="49371">
                  <c:v>2.3875453576537908</c:v>
                </c:pt>
                <c:pt idx="49372">
                  <c:v>2.4274960083432657</c:v>
                </c:pt>
                <c:pt idx="49373">
                  <c:v>2.4342189847518183</c:v>
                </c:pt>
                <c:pt idx="49374">
                  <c:v>2.429345318361618</c:v>
                </c:pt>
                <c:pt idx="49375">
                  <c:v>2.4244704978946023</c:v>
                </c:pt>
                <c:pt idx="49376">
                  <c:v>2.421788852646638</c:v>
                </c:pt>
                <c:pt idx="49377">
                  <c:v>2.4400091264916468</c:v>
                </c:pt>
                <c:pt idx="49378">
                  <c:v>2.4602403753274587</c:v>
                </c:pt>
                <c:pt idx="49379">
                  <c:v>2.4924119999999998</c:v>
                </c:pt>
                <c:pt idx="49380">
                  <c:v>2.4991477995226727</c:v>
                </c:pt>
                <c:pt idx="49381">
                  <c:v>2.5514527060505001</c:v>
                </c:pt>
                <c:pt idx="49382">
                  <c:v>2.575373885578069</c:v>
                </c:pt>
                <c:pt idx="49383">
                  <c:v>2.5312719835595652</c:v>
                </c:pt>
                <c:pt idx="49384">
                  <c:v>2.5499003002899019</c:v>
                </c:pt>
                <c:pt idx="49385">
                  <c:v>2.5685330281774092</c:v>
                </c:pt>
                <c:pt idx="49386">
                  <c:v>2.5871657560649162</c:v>
                </c:pt>
                <c:pt idx="49387">
                  <c:v>2.6057940727952529</c:v>
                </c:pt>
                <c:pt idx="49388">
                  <c:v>2.6244268006827602</c:v>
                </c:pt>
                <c:pt idx="49389">
                  <c:v>2.6430771731989489</c:v>
                </c:pt>
                <c:pt idx="49390">
                  <c:v>2.6617099010864558</c:v>
                </c:pt>
                <c:pt idx="49391">
                  <c:v>2.6803382178167925</c:v>
                </c:pt>
                <c:pt idx="49392">
                  <c:v>2.6989709457042999</c:v>
                </c:pt>
                <c:pt idx="49393">
                  <c:v>2.7175992624346366</c:v>
                </c:pt>
                <c:pt idx="49394">
                  <c:v>2.7362319903221435</c:v>
                </c:pt>
                <c:pt idx="49395">
                  <c:v>2.7548647182096508</c:v>
                </c:pt>
                <c:pt idx="49396">
                  <c:v>2.7734930349399876</c:v>
                </c:pt>
                <c:pt idx="49397">
                  <c:v>2.7921257628274945</c:v>
                </c:pt>
                <c:pt idx="49398">
                  <c:v>2.8107584907150018</c:v>
                </c:pt>
                <c:pt idx="49399">
                  <c:v>2.8293868074453385</c:v>
                </c:pt>
                <c:pt idx="49400">
                  <c:v>2.8480195353328455</c:v>
                </c:pt>
                <c:pt idx="49401">
                  <c:v>2.8666699078490341</c:v>
                </c:pt>
                <c:pt idx="49402">
                  <c:v>2.885302635736541</c:v>
                </c:pt>
                <c:pt idx="49403">
                  <c:v>2.9039309524668777</c:v>
                </c:pt>
                <c:pt idx="49404">
                  <c:v>2.9225636803543851</c:v>
                </c:pt>
                <c:pt idx="49405">
                  <c:v>2.941196408241892</c:v>
                </c:pt>
                <c:pt idx="49406">
                  <c:v>2.9598247249722291</c:v>
                </c:pt>
                <c:pt idx="49407">
                  <c:v>2.9784574528597361</c:v>
                </c:pt>
                <c:pt idx="49408">
                  <c:v>2.997090180747243</c:v>
                </c:pt>
                <c:pt idx="49409">
                  <c:v>3.0157184974775797</c:v>
                </c:pt>
                <c:pt idx="49410">
                  <c:v>3.0343512253650871</c:v>
                </c:pt>
                <c:pt idx="49411">
                  <c:v>3.052983953252594</c:v>
                </c:pt>
                <c:pt idx="49412">
                  <c:v>3.0716122699829311</c:v>
                </c:pt>
                <c:pt idx="49413">
                  <c:v>3.090244997870438</c:v>
                </c:pt>
                <c:pt idx="49414">
                  <c:v>3.1088953703866267</c:v>
                </c:pt>
                <c:pt idx="49415">
                  <c:v>3.1275236871169634</c:v>
                </c:pt>
                <c:pt idx="49416">
                  <c:v>3.1461564150044703</c:v>
                </c:pt>
                <c:pt idx="49417">
                  <c:v>3.1647891428919772</c:v>
                </c:pt>
                <c:pt idx="49418">
                  <c:v>3.1834174596223144</c:v>
                </c:pt>
                <c:pt idx="49419">
                  <c:v>3.2020501875098213</c:v>
                </c:pt>
                <c:pt idx="49420">
                  <c:v>3.2206829153973286</c:v>
                </c:pt>
                <c:pt idx="49421">
                  <c:v>3.2393112321276654</c:v>
                </c:pt>
                <c:pt idx="49422">
                  <c:v>3.2579439600151723</c:v>
                </c:pt>
                <c:pt idx="49423">
                  <c:v>3.2765766879026796</c:v>
                </c:pt>
                <c:pt idx="49424">
                  <c:v>3.2952050046330164</c:v>
                </c:pt>
                <c:pt idx="49425">
                  <c:v>3.3138377325205233</c:v>
                </c:pt>
                <c:pt idx="49426">
                  <c:v>3.3324881050367119</c:v>
                </c:pt>
                <c:pt idx="49427">
                  <c:v>3.3509245057170083</c:v>
                </c:pt>
                <c:pt idx="49428">
                  <c:v>3.3523447737783076</c:v>
                </c:pt>
                <c:pt idx="49429">
                  <c:v>3.3596836118264188</c:v>
                </c:pt>
                <c:pt idx="49430">
                  <c:v>3.4134531205250598</c:v>
                </c:pt>
                <c:pt idx="49431">
                  <c:v>3.4424099523696117</c:v>
                </c:pt>
                <c:pt idx="49432">
                  <c:v>3.4419983476394851</c:v>
                </c:pt>
                <c:pt idx="49433">
                  <c:v>3.45119</c:v>
                </c:pt>
                <c:pt idx="49434">
                  <c:v>3.469506814003334</c:v>
                </c:pt>
                <c:pt idx="49435">
                  <c:v>3.4688127017167383</c:v>
                </c:pt>
                <c:pt idx="49436">
                  <c:v>3.4555264680956306</c:v>
                </c:pt>
                <c:pt idx="49437">
                  <c:v>3.4639230314921683</c:v>
                </c:pt>
                <c:pt idx="49438">
                  <c:v>3.4723215831821928</c:v>
                </c:pt>
                <c:pt idx="49439">
                  <c:v>3.4807280880461664</c:v>
                </c:pt>
                <c:pt idx="49440">
                  <c:v>3.4911797505960895</c:v>
                </c:pt>
                <c:pt idx="49441">
                  <c:v>3.5212265317119695</c:v>
                </c:pt>
                <c:pt idx="49442">
                  <c:v>3.5807291874844909</c:v>
                </c:pt>
                <c:pt idx="49443">
                  <c:v>3.593739013487673</c:v>
                </c:pt>
                <c:pt idx="49444">
                  <c:v>3.6067519201979361</c:v>
                </c:pt>
                <c:pt idx="49445">
                  <c:v>3.6197648269081992</c:v>
                </c:pt>
                <c:pt idx="49446">
                  <c:v>3.6327746529113814</c:v>
                </c:pt>
                <c:pt idx="49447">
                  <c:v>3.6457875596216445</c:v>
                </c:pt>
                <c:pt idx="49448">
                  <c:v>3.6588004663319076</c:v>
                </c:pt>
                <c:pt idx="49449">
                  <c:v>3.6718102923350902</c:v>
                </c:pt>
                <c:pt idx="49450">
                  <c:v>3.6848231990453533</c:v>
                </c:pt>
                <c:pt idx="49451">
                  <c:v>3.6978484285839404</c:v>
                </c:pt>
                <c:pt idx="49452">
                  <c:v>3.7108613352942035</c:v>
                </c:pt>
                <c:pt idx="49453">
                  <c:v>3.7238711612973856</c:v>
                </c:pt>
                <c:pt idx="49454">
                  <c:v>3.7368840680076487</c:v>
                </c:pt>
                <c:pt idx="49455">
                  <c:v>3.7498969747179123</c:v>
                </c:pt>
                <c:pt idx="49456">
                  <c:v>3.7629068007210944</c:v>
                </c:pt>
                <c:pt idx="49457">
                  <c:v>3.7759197074313575</c:v>
                </c:pt>
                <c:pt idx="49458">
                  <c:v>3.7889326141416206</c:v>
                </c:pt>
                <c:pt idx="49459">
                  <c:v>3.8019424401448028</c:v>
                </c:pt>
                <c:pt idx="49460">
                  <c:v>3.8149553468550659</c:v>
                </c:pt>
                <c:pt idx="49461">
                  <c:v>3.827968253565329</c:v>
                </c:pt>
                <c:pt idx="49462">
                  <c:v>3.8409780795685111</c:v>
                </c:pt>
                <c:pt idx="49463">
                  <c:v>3.8539909862787747</c:v>
                </c:pt>
                <c:pt idx="49464">
                  <c:v>3.8670162158173618</c:v>
                </c:pt>
                <c:pt idx="49465">
                  <c:v>3.8800260418205439</c:v>
                </c:pt>
                <c:pt idx="49466">
                  <c:v>3.893038948530807</c:v>
                </c:pt>
                <c:pt idx="49467">
                  <c:v>3.9060518552410701</c:v>
                </c:pt>
                <c:pt idx="49468">
                  <c:v>3.9190616812442522</c:v>
                </c:pt>
                <c:pt idx="49469">
                  <c:v>3.9320745879545154</c:v>
                </c:pt>
                <c:pt idx="49470">
                  <c:v>3.9450874946647789</c:v>
                </c:pt>
                <c:pt idx="49471">
                  <c:v>3.958097320667961</c:v>
                </c:pt>
                <c:pt idx="49472">
                  <c:v>3.9711102273782242</c:v>
                </c:pt>
                <c:pt idx="49473">
                  <c:v>3.9841231340884873</c:v>
                </c:pt>
                <c:pt idx="49474">
                  <c:v>3.9971329600916694</c:v>
                </c:pt>
                <c:pt idx="49475">
                  <c:v>4.010145866801933</c:v>
                </c:pt>
                <c:pt idx="49476">
                  <c:v>4.0231710963405201</c:v>
                </c:pt>
                <c:pt idx="49477">
                  <c:v>4.0361840030507832</c:v>
                </c:pt>
                <c:pt idx="49478">
                  <c:v>4.0491938290539649</c:v>
                </c:pt>
                <c:pt idx="49479">
                  <c:v>4.062206735764228</c:v>
                </c:pt>
                <c:pt idx="49480">
                  <c:v>4.075219642474492</c:v>
                </c:pt>
                <c:pt idx="49481">
                  <c:v>4.0882294684776737</c:v>
                </c:pt>
                <c:pt idx="49482">
                  <c:v>4.1012423751879368</c:v>
                </c:pt>
                <c:pt idx="49483">
                  <c:v>4.1142552818981999</c:v>
                </c:pt>
                <c:pt idx="49484">
                  <c:v>4.1272651079013825</c:v>
                </c:pt>
                <c:pt idx="49485">
                  <c:v>4.1402780146116456</c:v>
                </c:pt>
                <c:pt idx="49486">
                  <c:v>4.1532909213219087</c:v>
                </c:pt>
                <c:pt idx="49487">
                  <c:v>4.1663007473250904</c:v>
                </c:pt>
                <c:pt idx="49488">
                  <c:v>4.1793136540353535</c:v>
                </c:pt>
                <c:pt idx="49489">
                  <c:v>4.1923388835739415</c:v>
                </c:pt>
                <c:pt idx="49490">
                  <c:v>4.2053487095771231</c:v>
                </c:pt>
                <c:pt idx="49491">
                  <c:v>4.2006264205005959</c:v>
                </c:pt>
                <c:pt idx="49492">
                  <c:v>4.2243035851216018</c:v>
                </c:pt>
                <c:pt idx="49493">
                  <c:v>4.2365602103004294</c:v>
                </c:pt>
                <c:pt idx="49494">
                  <c:v>4.2397951888412013</c:v>
                </c:pt>
                <c:pt idx="49495">
                  <c:v>4.2688648000000002</c:v>
                </c:pt>
                <c:pt idx="49496">
                  <c:v>4.2723586394849784</c:v>
                </c:pt>
                <c:pt idx="49497">
                  <c:v>4.2541404682880302</c:v>
                </c:pt>
                <c:pt idx="49498">
                  <c:v>4.3257929833134687</c:v>
                </c:pt>
                <c:pt idx="49499">
                  <c:v>4.3624276740581784</c:v>
                </c:pt>
                <c:pt idx="49500">
                  <c:v>4.3584289554179918</c:v>
                </c:pt>
                <c:pt idx="49501">
                  <c:v>4.3627743731826447</c:v>
                </c:pt>
                <c:pt idx="49502">
                  <c:v>4.3671156798614268</c:v>
                </c:pt>
                <c:pt idx="49503">
                  <c:v>4.3714559587687418</c:v>
                </c:pt>
                <c:pt idx="49504">
                  <c:v>4.3485020782069626</c:v>
                </c:pt>
                <c:pt idx="49505">
                  <c:v>4.3537462784930856</c:v>
                </c:pt>
                <c:pt idx="49506">
                  <c:v>4.3831978672228846</c:v>
                </c:pt>
                <c:pt idx="49507">
                  <c:v>4.3737890000000004</c:v>
                </c:pt>
                <c:pt idx="49508">
                  <c:v>4.3766411164296004</c:v>
                </c:pt>
                <c:pt idx="49509">
                  <c:v>4.3824540931102005</c:v>
                </c:pt>
                <c:pt idx="49510">
                  <c:v>4.3882684462948687</c:v>
                </c:pt>
                <c:pt idx="49511">
                  <c:v>4.3940827994795368</c:v>
                </c:pt>
                <c:pt idx="49512">
                  <c:v>4.3998957761601369</c:v>
                </c:pt>
                <c:pt idx="49513">
                  <c:v>4.4057101293448051</c:v>
                </c:pt>
                <c:pt idx="49514">
                  <c:v>4.4115299885457464</c:v>
                </c:pt>
                <c:pt idx="49515">
                  <c:v>4.4173429652263465</c:v>
                </c:pt>
                <c:pt idx="49516">
                  <c:v>4.4231573184110138</c:v>
                </c:pt>
                <c:pt idx="49517">
                  <c:v>4.4289716715956819</c:v>
                </c:pt>
                <c:pt idx="49518">
                  <c:v>4.434784648276282</c:v>
                </c:pt>
                <c:pt idx="49519">
                  <c:v>4.4405990014609502</c:v>
                </c:pt>
                <c:pt idx="49520">
                  <c:v>4.4464133546456184</c:v>
                </c:pt>
                <c:pt idx="49521">
                  <c:v>4.4522263313262185</c:v>
                </c:pt>
                <c:pt idx="49522">
                  <c:v>4.4580406845108866</c:v>
                </c:pt>
                <c:pt idx="49523">
                  <c:v>4.4638550376955548</c:v>
                </c:pt>
                <c:pt idx="49524">
                  <c:v>4.469668014376154</c:v>
                </c:pt>
                <c:pt idx="49525">
                  <c:v>4.4754823675608222</c:v>
                </c:pt>
                <c:pt idx="49526">
                  <c:v>4.4813022267617635</c:v>
                </c:pt>
                <c:pt idx="49527">
                  <c:v>4.4871165799464316</c:v>
                </c:pt>
                <c:pt idx="49528">
                  <c:v>4.4929295566270318</c:v>
                </c:pt>
                <c:pt idx="49529">
                  <c:v>4.4987439098116999</c:v>
                </c:pt>
                <c:pt idx="49530">
                  <c:v>4.5045582629963681</c:v>
                </c:pt>
                <c:pt idx="49531">
                  <c:v>4.5103712396769682</c:v>
                </c:pt>
                <c:pt idx="49532">
                  <c:v>4.5161855928616363</c:v>
                </c:pt>
                <c:pt idx="49533">
                  <c:v>4.5219999460463045</c:v>
                </c:pt>
                <c:pt idx="49534">
                  <c:v>4.5278129227269037</c:v>
                </c:pt>
                <c:pt idx="49535">
                  <c:v>4.5336272759115719</c:v>
                </c:pt>
                <c:pt idx="49536">
                  <c:v>4.53944162909624</c:v>
                </c:pt>
                <c:pt idx="49537">
                  <c:v>4.5452546057768402</c:v>
                </c:pt>
                <c:pt idx="49538">
                  <c:v>4.5510689589615083</c:v>
                </c:pt>
                <c:pt idx="49539">
                  <c:v>4.5568888181624496</c:v>
                </c:pt>
                <c:pt idx="49540">
                  <c:v>4.5627017948430497</c:v>
                </c:pt>
                <c:pt idx="49541">
                  <c:v>4.5685161480277179</c:v>
                </c:pt>
                <c:pt idx="49542">
                  <c:v>4.5743305012123852</c:v>
                </c:pt>
                <c:pt idx="49543">
                  <c:v>4.5801434778929853</c:v>
                </c:pt>
                <c:pt idx="49544">
                  <c:v>4.5859578310776534</c:v>
                </c:pt>
                <c:pt idx="49545">
                  <c:v>4.5917721842623216</c:v>
                </c:pt>
                <c:pt idx="49546">
                  <c:v>4.5975851609429217</c:v>
                </c:pt>
                <c:pt idx="49547">
                  <c:v>4.6033995141275899</c:v>
                </c:pt>
                <c:pt idx="49548">
                  <c:v>4.609213867312258</c:v>
                </c:pt>
                <c:pt idx="49549">
                  <c:v>4.6150268439928572</c:v>
                </c:pt>
                <c:pt idx="49550">
                  <c:v>4.6208411971775254</c:v>
                </c:pt>
                <c:pt idx="49551">
                  <c:v>4.6266610563784667</c:v>
                </c:pt>
                <c:pt idx="49552">
                  <c:v>4.6324754095631349</c:v>
                </c:pt>
                <c:pt idx="49553">
                  <c:v>4.638288386243735</c:v>
                </c:pt>
                <c:pt idx="49554">
                  <c:v>4.6441027394284031</c:v>
                </c:pt>
                <c:pt idx="49555">
                  <c:v>4.6002484749642347</c:v>
                </c:pt>
                <c:pt idx="49556">
                  <c:v>4.6361240328963049</c:v>
                </c:pt>
                <c:pt idx="49557">
                  <c:v>4.6451419999999999</c:v>
                </c:pt>
                <c:pt idx="49558">
                  <c:v>4.6758251535526947</c:v>
                </c:pt>
                <c:pt idx="49559">
                  <c:v>4.6967829687723484</c:v>
                </c:pt>
                <c:pt idx="49560">
                  <c:v>4.6994090000000002</c:v>
                </c:pt>
                <c:pt idx="49561">
                  <c:v>4.6994090000000002</c:v>
                </c:pt>
                <c:pt idx="49562">
                  <c:v>4.7310938562574494</c:v>
                </c:pt>
                <c:pt idx="49563">
                  <c:v>4.767529568907964</c:v>
                </c:pt>
                <c:pt idx="49564">
                  <c:v>4.7763142415974329</c:v>
                </c:pt>
                <c:pt idx="49565">
                  <c:v>4.7814551158992682</c:v>
                </c:pt>
                <c:pt idx="49566">
                  <c:v>4.7865972075523464</c:v>
                </c:pt>
                <c:pt idx="49567">
                  <c:v>4.7917392992054255</c:v>
                </c:pt>
                <c:pt idx="49568">
                  <c:v>4.7968801735072599</c:v>
                </c:pt>
                <c:pt idx="49569">
                  <c:v>4.802022265160339</c:v>
                </c:pt>
                <c:pt idx="49570">
                  <c:v>4.8071643568134172</c:v>
                </c:pt>
                <c:pt idx="49571">
                  <c:v>4.8123052311152525</c:v>
                </c:pt>
                <c:pt idx="49572">
                  <c:v>4.8174473227683308</c:v>
                </c:pt>
                <c:pt idx="49573">
                  <c:v>4.8225894144214099</c:v>
                </c:pt>
                <c:pt idx="49574">
                  <c:v>4.8277302887232452</c:v>
                </c:pt>
                <c:pt idx="49575">
                  <c:v>4.8328723803763234</c:v>
                </c:pt>
                <c:pt idx="49576">
                  <c:v>4.8380193414343768</c:v>
                </c:pt>
                <c:pt idx="49577">
                  <c:v>4.8431614330874551</c:v>
                </c:pt>
                <c:pt idx="49578">
                  <c:v>4.8483023073892904</c:v>
                </c:pt>
                <c:pt idx="49579">
                  <c:v>4.8534443990423686</c:v>
                </c:pt>
                <c:pt idx="49580">
                  <c:v>4.8585864906954477</c:v>
                </c:pt>
                <c:pt idx="49581">
                  <c:v>4.863727364997283</c:v>
                </c:pt>
                <c:pt idx="49582">
                  <c:v>4.8688694566503612</c:v>
                </c:pt>
                <c:pt idx="49583">
                  <c:v>4.8740115483034403</c:v>
                </c:pt>
                <c:pt idx="49584">
                  <c:v>4.8791524226052747</c:v>
                </c:pt>
                <c:pt idx="49585">
                  <c:v>4.8842945142583538</c:v>
                </c:pt>
                <c:pt idx="49586">
                  <c:v>4.889436605911432</c:v>
                </c:pt>
                <c:pt idx="49587">
                  <c:v>4.8945774802132673</c:v>
                </c:pt>
                <c:pt idx="49588">
                  <c:v>4.8997195718663455</c:v>
                </c:pt>
                <c:pt idx="49589">
                  <c:v>4.904866532924399</c:v>
                </c:pt>
                <c:pt idx="49590">
                  <c:v>4.9100074072262343</c:v>
                </c:pt>
                <c:pt idx="49591">
                  <c:v>4.9151494988793125</c:v>
                </c:pt>
                <c:pt idx="49592">
                  <c:v>4.9202915905323916</c:v>
                </c:pt>
                <c:pt idx="49593">
                  <c:v>4.925432464834226</c:v>
                </c:pt>
                <c:pt idx="49594">
                  <c:v>4.9305745564873051</c:v>
                </c:pt>
                <c:pt idx="49595">
                  <c:v>4.9357166481403834</c:v>
                </c:pt>
                <c:pt idx="49596">
                  <c:v>4.9408575224422187</c:v>
                </c:pt>
                <c:pt idx="49597">
                  <c:v>4.9459996140952978</c:v>
                </c:pt>
                <c:pt idx="49598">
                  <c:v>4.951141705748376</c:v>
                </c:pt>
                <c:pt idx="49599">
                  <c:v>4.9562825800502113</c:v>
                </c:pt>
                <c:pt idx="49600">
                  <c:v>4.9614246717032895</c:v>
                </c:pt>
                <c:pt idx="49601">
                  <c:v>4.9665716327613429</c:v>
                </c:pt>
                <c:pt idx="49602">
                  <c:v>4.9717137244144212</c:v>
                </c:pt>
                <c:pt idx="49603">
                  <c:v>4.9768545987162565</c:v>
                </c:pt>
                <c:pt idx="49604">
                  <c:v>4.9819966903693356</c:v>
                </c:pt>
                <c:pt idx="49605">
                  <c:v>4.9871387820224138</c:v>
                </c:pt>
                <c:pt idx="49606">
                  <c:v>4.9922796563242491</c:v>
                </c:pt>
                <c:pt idx="49607">
                  <c:v>4.9974217479773273</c:v>
                </c:pt>
                <c:pt idx="49608">
                  <c:v>5.0025638396304064</c:v>
                </c:pt>
                <c:pt idx="49609">
                  <c:v>5.006939</c:v>
                </c:pt>
                <c:pt idx="49610">
                  <c:v>5.0012630047687177</c:v>
                </c:pt>
                <c:pt idx="49611">
                  <c:v>4.9707610000000004</c:v>
                </c:pt>
                <c:pt idx="49612">
                  <c:v>4.9676692686531592</c:v>
                </c:pt>
                <c:pt idx="49613">
                  <c:v>4.9526719999999997</c:v>
                </c:pt>
                <c:pt idx="49614">
                  <c:v>4.9594003834048639</c:v>
                </c:pt>
                <c:pt idx="49615">
                  <c:v>4.9853615611442192</c:v>
                </c:pt>
                <c:pt idx="49616">
                  <c:v>4.9779896990939445</c:v>
                </c:pt>
                <c:pt idx="49617">
                  <c:v>4.9957077753934191</c:v>
                </c:pt>
                <c:pt idx="49618">
                  <c:v>4.9532432676691727</c:v>
                </c:pt>
                <c:pt idx="49619">
                  <c:v>4.9559333843186559</c:v>
                </c:pt>
                <c:pt idx="49620">
                  <c:v>4.9586235009681392</c:v>
                </c:pt>
                <c:pt idx="49621">
                  <c:v>4.9613129807528855</c:v>
                </c:pt>
                <c:pt idx="49622">
                  <c:v>4.9640030974023688</c:v>
                </c:pt>
                <c:pt idx="49623">
                  <c:v>4.966693214051852</c:v>
                </c:pt>
                <c:pt idx="49624">
                  <c:v>4.9693826938365984</c:v>
                </c:pt>
                <c:pt idx="49625">
                  <c:v>4.9720728104860816</c:v>
                </c:pt>
                <c:pt idx="49626">
                  <c:v>4.9747654745945127</c:v>
                </c:pt>
                <c:pt idx="49627">
                  <c:v>4.9774555912439959</c:v>
                </c:pt>
                <c:pt idx="49628">
                  <c:v>4.9801450710287423</c:v>
                </c:pt>
                <c:pt idx="49629">
                  <c:v>4.9828351876782255</c:v>
                </c:pt>
                <c:pt idx="49630">
                  <c:v>4.9855253043277088</c:v>
                </c:pt>
                <c:pt idx="49631">
                  <c:v>4.9882147841124551</c:v>
                </c:pt>
                <c:pt idx="49632">
                  <c:v>4.9909049007619384</c:v>
                </c:pt>
                <c:pt idx="49633">
                  <c:v>4.9935950174114216</c:v>
                </c:pt>
                <c:pt idx="49634">
                  <c:v>4.996284497196168</c:v>
                </c:pt>
                <c:pt idx="49635">
                  <c:v>4.9989746138456512</c:v>
                </c:pt>
                <c:pt idx="49636">
                  <c:v>5.0016647304951345</c:v>
                </c:pt>
                <c:pt idx="49637">
                  <c:v>5.0043542102798799</c:v>
                </c:pt>
                <c:pt idx="49638">
                  <c:v>5.0070468743883119</c:v>
                </c:pt>
                <c:pt idx="49639">
                  <c:v>5.0097369910377951</c:v>
                </c:pt>
                <c:pt idx="49640">
                  <c:v>5.0124264708225414</c:v>
                </c:pt>
                <c:pt idx="49641">
                  <c:v>5.0151165874720247</c:v>
                </c:pt>
                <c:pt idx="49642">
                  <c:v>5.017806704121508</c:v>
                </c:pt>
                <c:pt idx="49643">
                  <c:v>5.0204961839062543</c:v>
                </c:pt>
                <c:pt idx="49644">
                  <c:v>5.0231863005557376</c:v>
                </c:pt>
                <c:pt idx="49645">
                  <c:v>5.0258764172052208</c:v>
                </c:pt>
                <c:pt idx="49646">
                  <c:v>5.0285658969899663</c:v>
                </c:pt>
                <c:pt idx="49647">
                  <c:v>5.0312560136394495</c:v>
                </c:pt>
                <c:pt idx="49648">
                  <c:v>5.0339461302889328</c:v>
                </c:pt>
                <c:pt idx="49649">
                  <c:v>5.0366356100736791</c:v>
                </c:pt>
                <c:pt idx="49650">
                  <c:v>5.0393257267231624</c:v>
                </c:pt>
                <c:pt idx="49651">
                  <c:v>5.0420183908315943</c:v>
                </c:pt>
                <c:pt idx="49652">
                  <c:v>5.0447085074810776</c:v>
                </c:pt>
                <c:pt idx="49653">
                  <c:v>5.0473979872658239</c:v>
                </c:pt>
                <c:pt idx="49654">
                  <c:v>5.0500881039153072</c:v>
                </c:pt>
                <c:pt idx="49655">
                  <c:v>5.0527782205647904</c:v>
                </c:pt>
                <c:pt idx="49656">
                  <c:v>5.0554677003495359</c:v>
                </c:pt>
                <c:pt idx="49657">
                  <c:v>5.0581578169990191</c:v>
                </c:pt>
                <c:pt idx="49658">
                  <c:v>5.0608479336485024</c:v>
                </c:pt>
                <c:pt idx="49659">
                  <c:v>5.0635374134332487</c:v>
                </c:pt>
                <c:pt idx="49660">
                  <c:v>5.066227530082732</c:v>
                </c:pt>
                <c:pt idx="49661">
                  <c:v>5.0689176467322152</c:v>
                </c:pt>
                <c:pt idx="49662">
                  <c:v>5.0716071265169616</c:v>
                </c:pt>
                <c:pt idx="49663">
                  <c:v>5.0742997906253935</c:v>
                </c:pt>
                <c:pt idx="49664">
                  <c:v>5.0758663056019069</c:v>
                </c:pt>
                <c:pt idx="49665">
                  <c:v>5.0576498316642819</c:v>
                </c:pt>
                <c:pt idx="49666">
                  <c:v>5.0431169999999996</c:v>
                </c:pt>
                <c:pt idx="49667">
                  <c:v>5.0393008462455304</c:v>
                </c:pt>
                <c:pt idx="49668">
                  <c:v>5.0369079356223176</c:v>
                </c:pt>
                <c:pt idx="49669">
                  <c:v>5.0711236180257515</c:v>
                </c:pt>
                <c:pt idx="49670">
                  <c:v>5.0557576798569723</c:v>
                </c:pt>
                <c:pt idx="49671">
                  <c:v>5.0800350624701958</c:v>
                </c:pt>
                <c:pt idx="49672">
                  <c:v>5.0294963366714356</c:v>
                </c:pt>
                <c:pt idx="49673">
                  <c:v>5.0385235844062946</c:v>
                </c:pt>
                <c:pt idx="49674">
                  <c:v>5.0274281253861526</c:v>
                </c:pt>
                <c:pt idx="49675">
                  <c:v>5.0366866912593125</c:v>
                </c:pt>
                <c:pt idx="49676">
                  <c:v>5.0459430652371431</c:v>
                </c:pt>
                <c:pt idx="49677">
                  <c:v>5.055201631110303</c:v>
                </c:pt>
                <c:pt idx="49678">
                  <c:v>5.0548250471990466</c:v>
                </c:pt>
                <c:pt idx="49679">
                  <c:v>5.0301001659513584</c:v>
                </c:pt>
                <c:pt idx="49680">
                  <c:v>4.9936288774439674</c:v>
                </c:pt>
                <c:pt idx="49681">
                  <c:v>4.9911143597997141</c:v>
                </c:pt>
                <c:pt idx="49682">
                  <c:v>5.0181201148986885</c:v>
                </c:pt>
                <c:pt idx="49683">
                  <c:v>5.0073978133234514</c:v>
                </c:pt>
                <c:pt idx="49684">
                  <c:v>5.0085860582518738</c:v>
                </c:pt>
                <c:pt idx="49685">
                  <c:v>5.0097740218723112</c:v>
                </c:pt>
                <c:pt idx="49686">
                  <c:v>5.0109622668007336</c:v>
                </c:pt>
                <c:pt idx="49687">
                  <c:v>5.0121505117291569</c:v>
                </c:pt>
                <c:pt idx="49688">
                  <c:v>5.0133384753495944</c:v>
                </c:pt>
                <c:pt idx="49689">
                  <c:v>5.0145267202780168</c:v>
                </c:pt>
                <c:pt idx="49690">
                  <c:v>5.0157149652064392</c:v>
                </c:pt>
                <c:pt idx="49691">
                  <c:v>5.0169029288268767</c:v>
                </c:pt>
                <c:pt idx="49692">
                  <c:v>5.0180911737553</c:v>
                </c:pt>
                <c:pt idx="49693">
                  <c:v>5.019280543915662</c:v>
                </c:pt>
                <c:pt idx="49694">
                  <c:v>5.0204687888440844</c:v>
                </c:pt>
                <c:pt idx="49695">
                  <c:v>5.0216567524645219</c:v>
                </c:pt>
                <c:pt idx="49696">
                  <c:v>5.0228449973929452</c:v>
                </c:pt>
                <c:pt idx="49697">
                  <c:v>5.0240332423213676</c:v>
                </c:pt>
                <c:pt idx="49698">
                  <c:v>5.0252212059418051</c:v>
                </c:pt>
                <c:pt idx="49699">
                  <c:v>5.0264094508702275</c:v>
                </c:pt>
                <c:pt idx="49700">
                  <c:v>5.0275976957986499</c:v>
                </c:pt>
                <c:pt idx="49701">
                  <c:v>5.0287856594190883</c:v>
                </c:pt>
                <c:pt idx="49702">
                  <c:v>5.0299739043475107</c:v>
                </c:pt>
                <c:pt idx="49703">
                  <c:v>5.0311621492759331</c:v>
                </c:pt>
                <c:pt idx="49704">
                  <c:v>5.0323501128963706</c:v>
                </c:pt>
                <c:pt idx="49705">
                  <c:v>5.0335394830567335</c:v>
                </c:pt>
                <c:pt idx="49706">
                  <c:v>5.0347277279851559</c:v>
                </c:pt>
                <c:pt idx="49707">
                  <c:v>5.0359156916055934</c:v>
                </c:pt>
                <c:pt idx="49708">
                  <c:v>5.0371039365340158</c:v>
                </c:pt>
                <c:pt idx="49709">
                  <c:v>5.0382921814624382</c:v>
                </c:pt>
                <c:pt idx="49710">
                  <c:v>5.0394801450828766</c:v>
                </c:pt>
                <c:pt idx="49711">
                  <c:v>5.040668390011299</c:v>
                </c:pt>
                <c:pt idx="49712">
                  <c:v>5.0418566349397214</c:v>
                </c:pt>
                <c:pt idx="49713">
                  <c:v>5.0430445985601589</c:v>
                </c:pt>
                <c:pt idx="49714">
                  <c:v>5.0442328434885813</c:v>
                </c:pt>
                <c:pt idx="49715">
                  <c:v>5.0454210884170045</c:v>
                </c:pt>
                <c:pt idx="49716">
                  <c:v>5.046609052037442</c:v>
                </c:pt>
                <c:pt idx="49717">
                  <c:v>5.0477972969658644</c:v>
                </c:pt>
                <c:pt idx="49718">
                  <c:v>5.0489866671262265</c:v>
                </c:pt>
                <c:pt idx="49719">
                  <c:v>5.0501749120546497</c:v>
                </c:pt>
                <c:pt idx="49720">
                  <c:v>5.0513628756750872</c:v>
                </c:pt>
                <c:pt idx="49721">
                  <c:v>5.0525511206035096</c:v>
                </c:pt>
                <c:pt idx="49722">
                  <c:v>5.053739365531932</c:v>
                </c:pt>
                <c:pt idx="49723">
                  <c:v>5.0549273291523695</c:v>
                </c:pt>
                <c:pt idx="49724">
                  <c:v>5.0561155740807928</c:v>
                </c:pt>
                <c:pt idx="49725">
                  <c:v>5.0573038190092152</c:v>
                </c:pt>
                <c:pt idx="49726">
                  <c:v>5.0584917826296527</c:v>
                </c:pt>
                <c:pt idx="49727">
                  <c:v>5.0596800275580751</c:v>
                </c:pt>
                <c:pt idx="49728">
                  <c:v>5.0608682724864975</c:v>
                </c:pt>
                <c:pt idx="49729">
                  <c:v>5.0612139999999997</c:v>
                </c:pt>
                <c:pt idx="49730">
                  <c:v>5.0612139999999997</c:v>
                </c:pt>
                <c:pt idx="49731">
                  <c:v>5.0885555101214575</c:v>
                </c:pt>
                <c:pt idx="49732">
                  <c:v>5.1065224421952315</c:v>
                </c:pt>
                <c:pt idx="49733">
                  <c:v>5.0798121988555076</c:v>
                </c:pt>
                <c:pt idx="49734">
                  <c:v>5.0747796719904654</c:v>
                </c:pt>
                <c:pt idx="49735">
                  <c:v>5.09299342918455</c:v>
                </c:pt>
                <c:pt idx="49736">
                  <c:v>5.0973930000000003</c:v>
                </c:pt>
                <c:pt idx="49737">
                  <c:v>5.0834437725321893</c:v>
                </c:pt>
                <c:pt idx="49738">
                  <c:v>5.0767712670584011</c:v>
                </c:pt>
                <c:pt idx="49739">
                  <c:v>5.0734939026865611</c:v>
                </c:pt>
                <c:pt idx="49740">
                  <c:v>5.0702165383147211</c:v>
                </c:pt>
                <c:pt idx="49741">
                  <c:v>5.066939949834067</c:v>
                </c:pt>
                <c:pt idx="49742">
                  <c:v>5.063662585462227</c:v>
                </c:pt>
                <c:pt idx="49743">
                  <c:v>5.0603821175256405</c:v>
                </c:pt>
                <c:pt idx="49744">
                  <c:v>5.0571047531538005</c:v>
                </c:pt>
                <c:pt idx="49745">
                  <c:v>5.0538281646731473</c:v>
                </c:pt>
                <c:pt idx="49746">
                  <c:v>5.0505508003013064</c:v>
                </c:pt>
                <c:pt idx="49747">
                  <c:v>5.0472734359294664</c:v>
                </c:pt>
                <c:pt idx="49748">
                  <c:v>5.0439968474488133</c:v>
                </c:pt>
                <c:pt idx="49749">
                  <c:v>5.0407194830769724</c:v>
                </c:pt>
                <c:pt idx="49750">
                  <c:v>5.0374421187051324</c:v>
                </c:pt>
                <c:pt idx="49751">
                  <c:v>5.0341655302244792</c:v>
                </c:pt>
                <c:pt idx="49752">
                  <c:v>5.0308881658526392</c:v>
                </c:pt>
                <c:pt idx="49753">
                  <c:v>5.0276108014807983</c:v>
                </c:pt>
                <c:pt idx="49754">
                  <c:v>5.0243342130001452</c:v>
                </c:pt>
                <c:pt idx="49755">
                  <c:v>5.0210537450635586</c:v>
                </c:pt>
                <c:pt idx="49756">
                  <c:v>5.0177763806917186</c:v>
                </c:pt>
                <c:pt idx="49757">
                  <c:v>5.0144997922110646</c:v>
                </c:pt>
                <c:pt idx="49758">
                  <c:v>5.0112224278392246</c:v>
                </c:pt>
                <c:pt idx="49759">
                  <c:v>5.0079450634673845</c:v>
                </c:pt>
                <c:pt idx="49760">
                  <c:v>5.0046684749867305</c:v>
                </c:pt>
                <c:pt idx="49761">
                  <c:v>5.0013911106148905</c:v>
                </c:pt>
                <c:pt idx="49762">
                  <c:v>4.9981137462430505</c:v>
                </c:pt>
                <c:pt idx="49763">
                  <c:v>4.9948371577623965</c:v>
                </c:pt>
                <c:pt idx="49764">
                  <c:v>4.9915597933905564</c:v>
                </c:pt>
                <c:pt idx="49765">
                  <c:v>4.9882824290187164</c:v>
                </c:pt>
                <c:pt idx="49766">
                  <c:v>4.9850058405380624</c:v>
                </c:pt>
                <c:pt idx="49767">
                  <c:v>4.9817284761662224</c:v>
                </c:pt>
                <c:pt idx="49768">
                  <c:v>4.9784480082296367</c:v>
                </c:pt>
                <c:pt idx="49769">
                  <c:v>4.9751706438577958</c:v>
                </c:pt>
                <c:pt idx="49770">
                  <c:v>4.9718940553771427</c:v>
                </c:pt>
                <c:pt idx="49771">
                  <c:v>4.9686166910053027</c:v>
                </c:pt>
                <c:pt idx="49772">
                  <c:v>4.9653393266334618</c:v>
                </c:pt>
                <c:pt idx="49773">
                  <c:v>4.9620627381528086</c:v>
                </c:pt>
                <c:pt idx="49774">
                  <c:v>4.9587853737809686</c:v>
                </c:pt>
                <c:pt idx="49775">
                  <c:v>4.9555080094091286</c:v>
                </c:pt>
                <c:pt idx="49776">
                  <c:v>4.9522314209284746</c:v>
                </c:pt>
                <c:pt idx="49777">
                  <c:v>4.9489540565566346</c:v>
                </c:pt>
                <c:pt idx="49778">
                  <c:v>4.9456766921847946</c:v>
                </c:pt>
                <c:pt idx="49779">
                  <c:v>4.9424001037041405</c:v>
                </c:pt>
                <c:pt idx="49780">
                  <c:v>4.939119635767554</c:v>
                </c:pt>
                <c:pt idx="49781">
                  <c:v>4.935842271395714</c:v>
                </c:pt>
                <c:pt idx="49782">
                  <c:v>4.9121494759179782</c:v>
                </c:pt>
                <c:pt idx="49783">
                  <c:v>4.9097366603098926</c:v>
                </c:pt>
                <c:pt idx="49784">
                  <c:v>4.9050165567477348</c:v>
                </c:pt>
                <c:pt idx="49785">
                  <c:v>4.9099895221745351</c:v>
                </c:pt>
                <c:pt idx="49786">
                  <c:v>4.9282109508939209</c:v>
                </c:pt>
                <c:pt idx="49787">
                  <c:v>4.8990331258941344</c:v>
                </c:pt>
                <c:pt idx="49788">
                  <c:v>4.8803070000000002</c:v>
                </c:pt>
                <c:pt idx="49789">
                  <c:v>4.8803070000000002</c:v>
                </c:pt>
                <c:pt idx="49790">
                  <c:v>4.8680794570815458</c:v>
                </c:pt>
                <c:pt idx="49791">
                  <c:v>4.869390986638976</c:v>
                </c:pt>
                <c:pt idx="49792">
                  <c:v>4.8799701401176883</c:v>
                </c:pt>
                <c:pt idx="49793">
                  <c:v>4.8905593117341644</c:v>
                </c:pt>
                <c:pt idx="49794">
                  <c:v>4.8795047696709588</c:v>
                </c:pt>
                <c:pt idx="49795">
                  <c:v>4.8211932691299166</c:v>
                </c:pt>
                <c:pt idx="49796">
                  <c:v>4.8129239654268003</c:v>
                </c:pt>
                <c:pt idx="49797">
                  <c:v>4.8260399999999999</c:v>
                </c:pt>
                <c:pt idx="49798">
                  <c:v>4.82081380977354</c:v>
                </c:pt>
                <c:pt idx="49799">
                  <c:v>4.8133035152598955</c:v>
                </c:pt>
                <c:pt idx="49800">
                  <c:v>4.8232381690384862</c:v>
                </c:pt>
                <c:pt idx="49801">
                  <c:v>4.8139288597147454</c:v>
                </c:pt>
                <c:pt idx="49802">
                  <c:v>4.8046173459606658</c:v>
                </c:pt>
                <c:pt idx="49803">
                  <c:v>4.7953058322065862</c:v>
                </c:pt>
                <c:pt idx="49804">
                  <c:v>4.7859965228828463</c:v>
                </c:pt>
                <c:pt idx="49805">
                  <c:v>4.7766761914074092</c:v>
                </c:pt>
                <c:pt idx="49806">
                  <c:v>4.7673646776533296</c:v>
                </c:pt>
                <c:pt idx="49807">
                  <c:v>4.7580553683295888</c:v>
                </c:pt>
                <c:pt idx="49808">
                  <c:v>4.7487438545755092</c:v>
                </c:pt>
                <c:pt idx="49809">
                  <c:v>4.7394323408214296</c:v>
                </c:pt>
                <c:pt idx="49810">
                  <c:v>4.7301230314976896</c:v>
                </c:pt>
                <c:pt idx="49811">
                  <c:v>4.7208115177436101</c:v>
                </c:pt>
                <c:pt idx="49812">
                  <c:v>4.7115000039895305</c:v>
                </c:pt>
                <c:pt idx="49813">
                  <c:v>4.7021906946657905</c:v>
                </c:pt>
                <c:pt idx="49814">
                  <c:v>4.692879180911711</c:v>
                </c:pt>
                <c:pt idx="49815">
                  <c:v>4.6835676671576314</c:v>
                </c:pt>
                <c:pt idx="49816">
                  <c:v>4.6742583578338914</c:v>
                </c:pt>
                <c:pt idx="49817">
                  <c:v>4.6649468440798119</c:v>
                </c:pt>
                <c:pt idx="49818">
                  <c:v>4.6556265126043739</c:v>
                </c:pt>
                <c:pt idx="49819">
                  <c:v>4.6463149988502943</c:v>
                </c:pt>
                <c:pt idx="49820">
                  <c:v>4.6370056895265543</c:v>
                </c:pt>
                <c:pt idx="49821">
                  <c:v>4.6276941757724748</c:v>
                </c:pt>
                <c:pt idx="49822">
                  <c:v>4.6183826620183952</c:v>
                </c:pt>
                <c:pt idx="49823">
                  <c:v>4.6090733526946552</c:v>
                </c:pt>
                <c:pt idx="49824">
                  <c:v>4.5997618389405757</c:v>
                </c:pt>
                <c:pt idx="49825">
                  <c:v>4.5904503251864961</c:v>
                </c:pt>
                <c:pt idx="49826">
                  <c:v>4.5811410158627561</c:v>
                </c:pt>
                <c:pt idx="49827">
                  <c:v>4.5718295021086766</c:v>
                </c:pt>
                <c:pt idx="49828">
                  <c:v>4.562517988354597</c:v>
                </c:pt>
                <c:pt idx="49829">
                  <c:v>4.4282889055793992</c:v>
                </c:pt>
                <c:pt idx="49830">
                  <c:v>4.4093588576537908</c:v>
                </c:pt>
                <c:pt idx="49831">
                  <c:v>4.384713717539265</c:v>
                </c:pt>
                <c:pt idx="49832">
                  <c:v>4.3741705270610227</c:v>
                </c:pt>
                <c:pt idx="49833">
                  <c:v>4.3636373112189952</c:v>
                </c:pt>
                <c:pt idx="49834">
                  <c:v>4.3531065890360212</c:v>
                </c:pt>
                <c:pt idx="49835">
                  <c:v>4.3425733731939937</c:v>
                </c:pt>
                <c:pt idx="49836">
                  <c:v>4.3320401573519653</c:v>
                </c:pt>
                <c:pt idx="49837">
                  <c:v>4.3215094351689913</c:v>
                </c:pt>
                <c:pt idx="49838">
                  <c:v>4.3109762193269638</c:v>
                </c:pt>
                <c:pt idx="49839">
                  <c:v>4.3004430034849364</c:v>
                </c:pt>
                <c:pt idx="49840">
                  <c:v>4.2899122813019614</c:v>
                </c:pt>
                <c:pt idx="49841">
                  <c:v>4.279379065459934</c:v>
                </c:pt>
                <c:pt idx="49842">
                  <c:v>4.2688458496179065</c:v>
                </c:pt>
                <c:pt idx="49843">
                  <c:v>4.2583151274349325</c:v>
                </c:pt>
                <c:pt idx="49844">
                  <c:v>4.2477819115929041</c:v>
                </c:pt>
                <c:pt idx="49845">
                  <c:v>4.2372387211146627</c:v>
                </c:pt>
                <c:pt idx="49846">
                  <c:v>4.2267055052726352</c:v>
                </c:pt>
                <c:pt idx="49847">
                  <c:v>4.2161747830896603</c:v>
                </c:pt>
                <c:pt idx="49848">
                  <c:v>4.2056415672476328</c:v>
                </c:pt>
                <c:pt idx="49849">
                  <c:v>4.1951083514056053</c:v>
                </c:pt>
                <c:pt idx="49850">
                  <c:v>4.1845776292226313</c:v>
                </c:pt>
                <c:pt idx="49851">
                  <c:v>4.1740444133806029</c:v>
                </c:pt>
                <c:pt idx="49852">
                  <c:v>4.1635136911976289</c:v>
                </c:pt>
                <c:pt idx="49853">
                  <c:v>4.1529804753556014</c:v>
                </c:pt>
                <c:pt idx="49854">
                  <c:v>4.142447259513574</c:v>
                </c:pt>
                <c:pt idx="49855">
                  <c:v>4.131916537330599</c:v>
                </c:pt>
                <c:pt idx="49856">
                  <c:v>4.1213833214885716</c:v>
                </c:pt>
                <c:pt idx="49857">
                  <c:v>4.1108401310103302</c:v>
                </c:pt>
                <c:pt idx="49858">
                  <c:v>4.1003069151683018</c:v>
                </c:pt>
                <c:pt idx="49859">
                  <c:v>4.0897761929853278</c:v>
                </c:pt>
                <c:pt idx="49860">
                  <c:v>4.0792429771433003</c:v>
                </c:pt>
                <c:pt idx="49861">
                  <c:v>4.0687097613012728</c:v>
                </c:pt>
                <c:pt idx="49862">
                  <c:v>4.0581790391182979</c:v>
                </c:pt>
                <c:pt idx="49863">
                  <c:v>4.0476458232762704</c:v>
                </c:pt>
                <c:pt idx="49864">
                  <c:v>4.0371126074342429</c:v>
                </c:pt>
                <c:pt idx="49865">
                  <c:v>4.0265818852512689</c:v>
                </c:pt>
                <c:pt idx="49866">
                  <c:v>4.0160486694092405</c:v>
                </c:pt>
                <c:pt idx="49867">
                  <c:v>4.0055154535672131</c:v>
                </c:pt>
                <c:pt idx="49868">
                  <c:v>3.994984731384239</c:v>
                </c:pt>
                <c:pt idx="49869">
                  <c:v>3.9844515155422111</c:v>
                </c:pt>
                <c:pt idx="49870">
                  <c:v>3.9739083250639693</c:v>
                </c:pt>
                <c:pt idx="49871">
                  <c:v>3.9633751092219418</c:v>
                </c:pt>
                <c:pt idx="49872">
                  <c:v>3.9528443870389673</c:v>
                </c:pt>
                <c:pt idx="49873">
                  <c:v>3.9423111711969399</c:v>
                </c:pt>
                <c:pt idx="49874">
                  <c:v>3.9317804490139654</c:v>
                </c:pt>
                <c:pt idx="49875">
                  <c:v>3.9212472331719379</c:v>
                </c:pt>
                <c:pt idx="49876">
                  <c:v>3.91071401732991</c:v>
                </c:pt>
                <c:pt idx="49877">
                  <c:v>3.900183295146936</c:v>
                </c:pt>
                <c:pt idx="49878">
                  <c:v>3.889650079304908</c:v>
                </c:pt>
                <c:pt idx="49879">
                  <c:v>3.8791168634628805</c:v>
                </c:pt>
                <c:pt idx="49880">
                  <c:v>3.8685861412799061</c:v>
                </c:pt>
                <c:pt idx="49881">
                  <c:v>3.8580529254378786</c:v>
                </c:pt>
                <c:pt idx="49882">
                  <c:v>3.8475097349596368</c:v>
                </c:pt>
                <c:pt idx="49883">
                  <c:v>3.8369765191176088</c:v>
                </c:pt>
                <c:pt idx="49884">
                  <c:v>3.8264457969346348</c:v>
                </c:pt>
                <c:pt idx="49885">
                  <c:v>3.8159125810926069</c:v>
                </c:pt>
                <c:pt idx="49886">
                  <c:v>3.7998327618480587</c:v>
                </c:pt>
                <c:pt idx="49887">
                  <c:v>3.834768751789976</c:v>
                </c:pt>
                <c:pt idx="49888">
                  <c:v>3.8223284754411062</c:v>
                </c:pt>
                <c:pt idx="49889">
                  <c:v>3.7994405842669843</c:v>
                </c:pt>
                <c:pt idx="49890">
                  <c:v>3.8222488869814022</c:v>
                </c:pt>
                <c:pt idx="49891">
                  <c:v>3.8172821878874581</c:v>
                </c:pt>
                <c:pt idx="49892">
                  <c:v>3.7990609570917759</c:v>
                </c:pt>
                <c:pt idx="49893">
                  <c:v>3.7948979999999999</c:v>
                </c:pt>
                <c:pt idx="49894">
                  <c:v>3.7665352761087267</c:v>
                </c:pt>
                <c:pt idx="49895">
                  <c:v>3.7628714098791018</c:v>
                </c:pt>
                <c:pt idx="49896">
                  <c:v>3.7681487740932642</c:v>
                </c:pt>
                <c:pt idx="49897">
                  <c:v>3.7734273879792748</c:v>
                </c:pt>
                <c:pt idx="49898">
                  <c:v>3.7768090000000001</c:v>
                </c:pt>
                <c:pt idx="49899">
                  <c:v>3.7901693202863962</c:v>
                </c:pt>
                <c:pt idx="49900">
                  <c:v>3.8129949999999999</c:v>
                </c:pt>
                <c:pt idx="49901">
                  <c:v>3.8060651521220792</c:v>
                </c:pt>
                <c:pt idx="49902">
                  <c:v>3.7666636181384248</c:v>
                </c:pt>
                <c:pt idx="49903">
                  <c:v>3.7297319359371279</c:v>
                </c:pt>
                <c:pt idx="49904">
                  <c:v>3.7479373342870765</c:v>
                </c:pt>
                <c:pt idx="49905">
                  <c:v>3.743842984725537</c:v>
                </c:pt>
                <c:pt idx="49906">
                  <c:v>3.7149639425369574</c:v>
                </c:pt>
                <c:pt idx="49907">
                  <c:v>3.7035333690147083</c:v>
                </c:pt>
                <c:pt idx="49908">
                  <c:v>3.7013644570761972</c:v>
                </c:pt>
                <c:pt idx="49909">
                  <c:v>3.699196058611157</c:v>
                </c:pt>
                <c:pt idx="49910">
                  <c:v>3.6970271466726459</c:v>
                </c:pt>
                <c:pt idx="49911">
                  <c:v>3.6948582347341352</c:v>
                </c:pt>
                <c:pt idx="49912">
                  <c:v>3.692689836269095</c:v>
                </c:pt>
                <c:pt idx="49913">
                  <c:v>3.6905209243305839</c:v>
                </c:pt>
                <c:pt idx="49914">
                  <c:v>3.6883520123920732</c:v>
                </c:pt>
                <c:pt idx="49915">
                  <c:v>3.6861836139270325</c:v>
                </c:pt>
                <c:pt idx="49916">
                  <c:v>3.6840147019885219</c:v>
                </c:pt>
                <c:pt idx="49917">
                  <c:v>3.6818457900500112</c:v>
                </c:pt>
                <c:pt idx="49918">
                  <c:v>3.6796773915849705</c:v>
                </c:pt>
                <c:pt idx="49919">
                  <c:v>3.6775084796464599</c:v>
                </c:pt>
                <c:pt idx="49920">
                  <c:v>3.675337513814068</c:v>
                </c:pt>
                <c:pt idx="49921">
                  <c:v>3.6731691153490273</c:v>
                </c:pt>
                <c:pt idx="49922">
                  <c:v>3.6710002034105167</c:v>
                </c:pt>
                <c:pt idx="49923">
                  <c:v>3.6688312914720056</c:v>
                </c:pt>
                <c:pt idx="49924">
                  <c:v>3.6666628930069654</c:v>
                </c:pt>
                <c:pt idx="49925">
                  <c:v>3.6644939810684547</c:v>
                </c:pt>
                <c:pt idx="49926">
                  <c:v>3.6623250691299436</c:v>
                </c:pt>
                <c:pt idx="49927">
                  <c:v>3.6601566706649034</c:v>
                </c:pt>
                <c:pt idx="49928">
                  <c:v>3.6579877587263923</c:v>
                </c:pt>
                <c:pt idx="49929">
                  <c:v>3.6558188467878816</c:v>
                </c:pt>
                <c:pt idx="49930">
                  <c:v>3.6536504483228414</c:v>
                </c:pt>
                <c:pt idx="49931">
                  <c:v>3.6514815363843303</c:v>
                </c:pt>
                <c:pt idx="49932">
                  <c:v>3.6493105705519384</c:v>
                </c:pt>
                <c:pt idx="49933">
                  <c:v>3.6471416586134278</c:v>
                </c:pt>
                <c:pt idx="49934">
                  <c:v>3.6449732601483871</c:v>
                </c:pt>
                <c:pt idx="49935">
                  <c:v>3.6428043482098764</c:v>
                </c:pt>
                <c:pt idx="49936">
                  <c:v>3.6406354362713653</c:v>
                </c:pt>
                <c:pt idx="49937">
                  <c:v>3.6384670378063251</c:v>
                </c:pt>
                <c:pt idx="49938">
                  <c:v>3.6362981258678144</c:v>
                </c:pt>
                <c:pt idx="49939">
                  <c:v>3.6341292139293033</c:v>
                </c:pt>
                <c:pt idx="49940">
                  <c:v>3.6319608154642631</c:v>
                </c:pt>
                <c:pt idx="49941">
                  <c:v>3.629791903525752</c:v>
                </c:pt>
                <c:pt idx="49942">
                  <c:v>3.6276229915872413</c:v>
                </c:pt>
                <c:pt idx="49943">
                  <c:v>3.6254545931222011</c:v>
                </c:pt>
                <c:pt idx="49944">
                  <c:v>3.62328568118369</c:v>
                </c:pt>
                <c:pt idx="49945">
                  <c:v>3.6211147153512981</c:v>
                </c:pt>
                <c:pt idx="49946">
                  <c:v>3.6189463168862575</c:v>
                </c:pt>
                <c:pt idx="49947">
                  <c:v>3.6167774049477468</c:v>
                </c:pt>
                <c:pt idx="49948">
                  <c:v>3.6146084930092361</c:v>
                </c:pt>
                <c:pt idx="49949">
                  <c:v>3.5747623693736603</c:v>
                </c:pt>
                <c:pt idx="49950">
                  <c:v>3.5201185436337625</c:v>
                </c:pt>
                <c:pt idx="49951">
                  <c:v>3.5321514694510743</c:v>
                </c:pt>
                <c:pt idx="49952">
                  <c:v>3.5551170190748689</c:v>
                </c:pt>
                <c:pt idx="49953">
                  <c:v>3.5869064253393663</c:v>
                </c:pt>
                <c:pt idx="49954">
                  <c:v>3.5410650491177873</c:v>
                </c:pt>
                <c:pt idx="49955">
                  <c:v>3.5789521021479711</c:v>
                </c:pt>
                <c:pt idx="49956">
                  <c:v>3.6098763105501313</c:v>
                </c:pt>
                <c:pt idx="49957">
                  <c:v>3.5434588009060564</c:v>
                </c:pt>
                <c:pt idx="49958">
                  <c:v>3.5248124998145292</c:v>
                </c:pt>
                <c:pt idx="49959">
                  <c:v>3.5264225103315714</c:v>
                </c:pt>
                <c:pt idx="49960">
                  <c:v>3.5280329020966641</c:v>
                </c:pt>
                <c:pt idx="49961">
                  <c:v>3.5296432938617568</c:v>
                </c:pt>
                <c:pt idx="49962">
                  <c:v>3.531253304378799</c:v>
                </c:pt>
                <c:pt idx="49963">
                  <c:v>3.5328636961438917</c:v>
                </c:pt>
                <c:pt idx="49964">
                  <c:v>3.5344740879089844</c:v>
                </c:pt>
                <c:pt idx="49965">
                  <c:v>3.5360840984260267</c:v>
                </c:pt>
                <c:pt idx="49966">
                  <c:v>3.5376944901911194</c:v>
                </c:pt>
                <c:pt idx="49967">
                  <c:v>3.5393048819562121</c:v>
                </c:pt>
                <c:pt idx="49968">
                  <c:v>3.5409148924732543</c:v>
                </c:pt>
                <c:pt idx="49969">
                  <c:v>3.542525284238347</c:v>
                </c:pt>
                <c:pt idx="49970">
                  <c:v>3.5441372009956416</c:v>
                </c:pt>
                <c:pt idx="49971">
                  <c:v>3.5457472115126838</c:v>
                </c:pt>
                <c:pt idx="49972">
                  <c:v>3.5473576032777765</c:v>
                </c:pt>
                <c:pt idx="49973">
                  <c:v>3.5489679950428692</c:v>
                </c:pt>
                <c:pt idx="49974">
                  <c:v>3.5505780055599114</c:v>
                </c:pt>
                <c:pt idx="49975">
                  <c:v>3.5521883973250041</c:v>
                </c:pt>
                <c:pt idx="49976">
                  <c:v>3.5537987890900968</c:v>
                </c:pt>
                <c:pt idx="49977">
                  <c:v>3.5554087996071391</c:v>
                </c:pt>
                <c:pt idx="49978">
                  <c:v>3.5570191913722318</c:v>
                </c:pt>
                <c:pt idx="49979">
                  <c:v>3.5586295831373245</c:v>
                </c:pt>
                <c:pt idx="49980">
                  <c:v>3.5602395936543667</c:v>
                </c:pt>
                <c:pt idx="49981">
                  <c:v>3.5618499854194594</c:v>
                </c:pt>
                <c:pt idx="49982">
                  <c:v>3.563461902176754</c:v>
                </c:pt>
                <c:pt idx="49983">
                  <c:v>3.5650722939418467</c:v>
                </c:pt>
                <c:pt idx="49984">
                  <c:v>3.5666823044588889</c:v>
                </c:pt>
                <c:pt idx="49985">
                  <c:v>3.5682926962239816</c:v>
                </c:pt>
                <c:pt idx="49986">
                  <c:v>3.5699030879890743</c:v>
                </c:pt>
                <c:pt idx="49987">
                  <c:v>3.5715130985061165</c:v>
                </c:pt>
                <c:pt idx="49988">
                  <c:v>3.5731234902712092</c:v>
                </c:pt>
                <c:pt idx="49989">
                  <c:v>3.5747338820363019</c:v>
                </c:pt>
                <c:pt idx="49990">
                  <c:v>3.5763438925533442</c:v>
                </c:pt>
                <c:pt idx="49991">
                  <c:v>3.5779542843184369</c:v>
                </c:pt>
                <c:pt idx="49992">
                  <c:v>3.5795646760835296</c:v>
                </c:pt>
                <c:pt idx="49993">
                  <c:v>3.5811746866005718</c:v>
                </c:pt>
                <c:pt idx="49994">
                  <c:v>3.5827850783656645</c:v>
                </c:pt>
                <c:pt idx="49995">
                  <c:v>3.5843969951229591</c:v>
                </c:pt>
                <c:pt idx="49996">
                  <c:v>3.5860070056400013</c:v>
                </c:pt>
                <c:pt idx="49997">
                  <c:v>3.587617397405094</c:v>
                </c:pt>
                <c:pt idx="49998">
                  <c:v>3.5892277891701867</c:v>
                </c:pt>
                <c:pt idx="49999">
                  <c:v>3.5908377996872289</c:v>
                </c:pt>
                <c:pt idx="50000">
                  <c:v>3.5924481914523216</c:v>
                </c:pt>
                <c:pt idx="50001">
                  <c:v>3.5940585832174143</c:v>
                </c:pt>
                <c:pt idx="50002">
                  <c:v>3.5956685937344566</c:v>
                </c:pt>
                <c:pt idx="50003">
                  <c:v>3.5972789854995493</c:v>
                </c:pt>
                <c:pt idx="50004">
                  <c:v>3.598889377264642</c:v>
                </c:pt>
                <c:pt idx="50005">
                  <c:v>3.6004993877816842</c:v>
                </c:pt>
                <c:pt idx="50006">
                  <c:v>3.6021097795467769</c:v>
                </c:pt>
                <c:pt idx="50007">
                  <c:v>3.603721696304071</c:v>
                </c:pt>
                <c:pt idx="50008">
                  <c:v>3.6053320880691637</c:v>
                </c:pt>
                <c:pt idx="50009">
                  <c:v>3.606942098586206</c:v>
                </c:pt>
                <c:pt idx="50010">
                  <c:v>3.6085524903512987</c:v>
                </c:pt>
                <c:pt idx="50011">
                  <c:v>3.6101628821163914</c:v>
                </c:pt>
                <c:pt idx="50012">
                  <c:v>3.611772892633434</c:v>
                </c:pt>
                <c:pt idx="50013">
                  <c:v>3.6133832843985267</c:v>
                </c:pt>
                <c:pt idx="50014">
                  <c:v>3.6139990000000002</c:v>
                </c:pt>
                <c:pt idx="50015">
                  <c:v>3.5798735301549462</c:v>
                </c:pt>
                <c:pt idx="50016">
                  <c:v>3.582737895565093</c:v>
                </c:pt>
                <c:pt idx="50017">
                  <c:v>3.5959099999999999</c:v>
                </c:pt>
                <c:pt idx="50018">
                  <c:v>3.5724007680572107</c:v>
                </c:pt>
                <c:pt idx="50019">
                  <c:v>3.5478495023843588</c:v>
                </c:pt>
                <c:pt idx="50020">
                  <c:v>3.5777304256080114</c:v>
                </c:pt>
                <c:pt idx="50021">
                  <c:v>3.5560651834288692</c:v>
                </c:pt>
                <c:pt idx="50022">
                  <c:v>3.6000009984366859</c:v>
                </c:pt>
                <c:pt idx="50023">
                  <c:v>3.5552026803022407</c:v>
                </c:pt>
                <c:pt idx="50024">
                  <c:v>3.601939666666667</c:v>
                </c:pt>
                <c:pt idx="50025">
                  <c:v>3.6139990000000002</c:v>
                </c:pt>
                <c:pt idx="50026">
                  <c:v>3.5996709938006677</c:v>
                </c:pt>
                <c:pt idx="50027">
                  <c:v>3.5959099999999999</c:v>
                </c:pt>
                <c:pt idx="50028">
                  <c:v>3.6104881640438724</c:v>
                </c:pt>
                <c:pt idx="50029">
                  <c:v>3.5845838879351457</c:v>
                </c:pt>
                <c:pt idx="50030">
                  <c:v>3.5926500991656733</c:v>
                </c:pt>
                <c:pt idx="50031">
                  <c:v>3.5959099999999999</c:v>
                </c:pt>
                <c:pt idx="50032">
                  <c:v>3.5959099999999999</c:v>
                </c:pt>
                <c:pt idx="50033">
                  <c:v>3.5959099999999999</c:v>
                </c:pt>
                <c:pt idx="50034">
                  <c:v>3.5959099999999999</c:v>
                </c:pt>
                <c:pt idx="50035">
                  <c:v>3.5959099999999999</c:v>
                </c:pt>
                <c:pt idx="50036">
                  <c:v>3.5959099999999999</c:v>
                </c:pt>
                <c:pt idx="50037">
                  <c:v>3.5959099999999999</c:v>
                </c:pt>
                <c:pt idx="50038">
                  <c:v>3.5959099999999999</c:v>
                </c:pt>
                <c:pt idx="50039">
                  <c:v>3.5959099999999999</c:v>
                </c:pt>
                <c:pt idx="50040">
                  <c:v>3.5959099999999999</c:v>
                </c:pt>
                <c:pt idx="50041">
                  <c:v>3.5959099999999999</c:v>
                </c:pt>
                <c:pt idx="50042">
                  <c:v>3.5959099999999999</c:v>
                </c:pt>
                <c:pt idx="50043">
                  <c:v>3.5959099999999999</c:v>
                </c:pt>
                <c:pt idx="50044">
                  <c:v>3.5959099999999999</c:v>
                </c:pt>
                <c:pt idx="50045">
                  <c:v>3.5959099999999999</c:v>
                </c:pt>
                <c:pt idx="50046">
                  <c:v>3.5959099999999999</c:v>
                </c:pt>
                <c:pt idx="50047">
                  <c:v>3.5959099999999999</c:v>
                </c:pt>
                <c:pt idx="50048">
                  <c:v>3.5959099999999999</c:v>
                </c:pt>
                <c:pt idx="50049">
                  <c:v>3.5959099999999999</c:v>
                </c:pt>
                <c:pt idx="50050">
                  <c:v>3.5959099999999999</c:v>
                </c:pt>
                <c:pt idx="50051">
                  <c:v>3.5959099999999999</c:v>
                </c:pt>
                <c:pt idx="50052">
                  <c:v>3.5959099999999999</c:v>
                </c:pt>
                <c:pt idx="50053">
                  <c:v>3.5959099999999999</c:v>
                </c:pt>
                <c:pt idx="50054">
                  <c:v>3.5959099999999999</c:v>
                </c:pt>
                <c:pt idx="50055">
                  <c:v>3.5959099999999999</c:v>
                </c:pt>
                <c:pt idx="50056">
                  <c:v>3.5959099999999999</c:v>
                </c:pt>
                <c:pt idx="50057">
                  <c:v>3.5959099999999999</c:v>
                </c:pt>
                <c:pt idx="50058">
                  <c:v>3.5959099999999999</c:v>
                </c:pt>
                <c:pt idx="50059">
                  <c:v>3.5959099999999999</c:v>
                </c:pt>
                <c:pt idx="50060">
                  <c:v>3.5959099999999999</c:v>
                </c:pt>
                <c:pt idx="50061">
                  <c:v>3.5959099999999999</c:v>
                </c:pt>
                <c:pt idx="50062">
                  <c:v>3.5959099999999999</c:v>
                </c:pt>
                <c:pt idx="50063">
                  <c:v>3.5959099999999999</c:v>
                </c:pt>
                <c:pt idx="50064">
                  <c:v>3.5959099999999999</c:v>
                </c:pt>
                <c:pt idx="50065">
                  <c:v>3.5959099999999999</c:v>
                </c:pt>
                <c:pt idx="50066">
                  <c:v>3.5959099999999999</c:v>
                </c:pt>
                <c:pt idx="50067">
                  <c:v>3.5973936948020984</c:v>
                </c:pt>
                <c:pt idx="50068">
                  <c:v>3.6123906097735401</c:v>
                </c:pt>
                <c:pt idx="50069">
                  <c:v>3.5959099999999999</c:v>
                </c:pt>
                <c:pt idx="50070">
                  <c:v>3.6139990000000002</c:v>
                </c:pt>
                <c:pt idx="50071">
                  <c:v>3.6215193635280096</c:v>
                </c:pt>
                <c:pt idx="50072">
                  <c:v>3.6065709151785712</c:v>
                </c:pt>
                <c:pt idx="50073">
                  <c:v>3.5891219073025336</c:v>
                </c:pt>
                <c:pt idx="50074">
                  <c:v>3.6317345066842641</c:v>
                </c:pt>
                <c:pt idx="50075">
                  <c:v>3.6292952872849966</c:v>
                </c:pt>
                <c:pt idx="50076">
                  <c:v>3.6268554902822716</c:v>
                </c:pt>
                <c:pt idx="50077">
                  <c:v>3.624415693279547</c:v>
                </c:pt>
                <c:pt idx="50078">
                  <c:v>3.6219764738802791</c:v>
                </c:pt>
                <c:pt idx="50079">
                  <c:v>3.6195366768775545</c:v>
                </c:pt>
                <c:pt idx="50080">
                  <c:v>3.6170945694610013</c:v>
                </c:pt>
                <c:pt idx="50081">
                  <c:v>3.6146547724582767</c:v>
                </c:pt>
                <c:pt idx="50082">
                  <c:v>3.6122155530590088</c:v>
                </c:pt>
                <c:pt idx="50083">
                  <c:v>3.6097757560562842</c:v>
                </c:pt>
                <c:pt idx="50084">
                  <c:v>3.6000171456488421</c:v>
                </c:pt>
                <c:pt idx="50085">
                  <c:v>3.5975779262495742</c:v>
                </c:pt>
                <c:pt idx="50086">
                  <c:v>3.5951381292468496</c:v>
                </c:pt>
                <c:pt idx="50087">
                  <c:v>3.5926983322441246</c:v>
                </c:pt>
                <c:pt idx="50088">
                  <c:v>3.5902591128448567</c:v>
                </c:pt>
                <c:pt idx="50089">
                  <c:v>3.5878193158421321</c:v>
                </c:pt>
                <c:pt idx="50090">
                  <c:v>3.5853772084255788</c:v>
                </c:pt>
                <c:pt idx="50091">
                  <c:v>3.5829379890263113</c:v>
                </c:pt>
                <c:pt idx="50092">
                  <c:v>3.5804981920235863</c:v>
                </c:pt>
                <c:pt idx="50093">
                  <c:v>3.5780583950208618</c:v>
                </c:pt>
                <c:pt idx="50094">
                  <c:v>3.5756191756215938</c:v>
                </c:pt>
                <c:pt idx="50095">
                  <c:v>3.5731793786188693</c:v>
                </c:pt>
                <c:pt idx="50096">
                  <c:v>3.5707395816161442</c:v>
                </c:pt>
                <c:pt idx="50097">
                  <c:v>3.5683003622168767</c:v>
                </c:pt>
                <c:pt idx="50098">
                  <c:v>3.5658605652141517</c:v>
                </c:pt>
                <c:pt idx="50099">
                  <c:v>3.5634207682114272</c:v>
                </c:pt>
                <c:pt idx="50100">
                  <c:v>3.5609815488121592</c:v>
                </c:pt>
                <c:pt idx="50101">
                  <c:v>3.5585417518094347</c:v>
                </c:pt>
                <c:pt idx="50102">
                  <c:v>3.5560996443928814</c:v>
                </c:pt>
                <c:pt idx="50103">
                  <c:v>3.5536598473901564</c:v>
                </c:pt>
                <c:pt idx="50104">
                  <c:v>3.5512206279908889</c:v>
                </c:pt>
                <c:pt idx="50105">
                  <c:v>3.5487808309881639</c:v>
                </c:pt>
                <c:pt idx="50106">
                  <c:v>3.5463410339854393</c:v>
                </c:pt>
                <c:pt idx="50107">
                  <c:v>3.5439018145861714</c:v>
                </c:pt>
                <c:pt idx="50108">
                  <c:v>3.5414620175834468</c:v>
                </c:pt>
                <c:pt idx="50109">
                  <c:v>3.5390222205807218</c:v>
                </c:pt>
                <c:pt idx="50110">
                  <c:v>3.5365830011814543</c:v>
                </c:pt>
                <c:pt idx="50111">
                  <c:v>3.5341432041787293</c:v>
                </c:pt>
                <c:pt idx="50112">
                  <c:v>3.5317034071760047</c:v>
                </c:pt>
                <c:pt idx="50113">
                  <c:v>3.5292641877767368</c:v>
                </c:pt>
                <c:pt idx="50114">
                  <c:v>3.526822080360184</c:v>
                </c:pt>
                <c:pt idx="50115">
                  <c:v>3.524382283357459</c:v>
                </c:pt>
                <c:pt idx="50116">
                  <c:v>3.5235539999999999</c:v>
                </c:pt>
                <c:pt idx="50117">
                  <c:v>3.5357025551312651</c:v>
                </c:pt>
                <c:pt idx="50118">
                  <c:v>3.5293593872198379</c:v>
                </c:pt>
                <c:pt idx="50119">
                  <c:v>3.473925578545888</c:v>
                </c:pt>
                <c:pt idx="50120">
                  <c:v>3.45119</c:v>
                </c:pt>
                <c:pt idx="50121">
                  <c:v>3.5018482508345254</c:v>
                </c:pt>
                <c:pt idx="50122">
                  <c:v>3.5235539999999999</c:v>
                </c:pt>
                <c:pt idx="50123">
                  <c:v>3.4848076137339055</c:v>
                </c:pt>
                <c:pt idx="50124">
                  <c:v>3.4692780000000001</c:v>
                </c:pt>
                <c:pt idx="50125">
                  <c:v>3.4617743007617783</c:v>
                </c:pt>
                <c:pt idx="50126">
                  <c:v>3.4513925039775497</c:v>
                </c:pt>
                <c:pt idx="50127">
                  <c:v>3.4410008759463664</c:v>
                </c:pt>
                <c:pt idx="50128">
                  <c:v>3.4306190791621378</c:v>
                </c:pt>
                <c:pt idx="50129">
                  <c:v>3.4202397401896483</c:v>
                </c:pt>
                <c:pt idx="50130">
                  <c:v>3.4098579434054197</c:v>
                </c:pt>
                <c:pt idx="50131">
                  <c:v>3.3994761466211911</c:v>
                </c:pt>
                <c:pt idx="50132">
                  <c:v>3.3890968076487011</c:v>
                </c:pt>
                <c:pt idx="50133">
                  <c:v>3.378715010864473</c:v>
                </c:pt>
                <c:pt idx="50134">
                  <c:v>3.3683332140802444</c:v>
                </c:pt>
                <c:pt idx="50135">
                  <c:v>3.3579538751077544</c:v>
                </c:pt>
                <c:pt idx="50136">
                  <c:v>3.3475720783235263</c:v>
                </c:pt>
                <c:pt idx="50137">
                  <c:v>3.3371902815392978</c:v>
                </c:pt>
                <c:pt idx="50138">
                  <c:v>3.3268109425668078</c:v>
                </c:pt>
                <c:pt idx="50139">
                  <c:v>3.3164193145356244</c:v>
                </c:pt>
                <c:pt idx="50140">
                  <c:v>3.3060375177513963</c:v>
                </c:pt>
                <c:pt idx="50141">
                  <c:v>3.2956581787789063</c:v>
                </c:pt>
                <c:pt idx="50142">
                  <c:v>3.2852763819946778</c:v>
                </c:pt>
                <c:pt idx="50143">
                  <c:v>3.2748945852104492</c:v>
                </c:pt>
                <c:pt idx="50144">
                  <c:v>3.2645152462379596</c:v>
                </c:pt>
                <c:pt idx="50145">
                  <c:v>3.2541334494537311</c:v>
                </c:pt>
                <c:pt idx="50146">
                  <c:v>3.2437516526695025</c:v>
                </c:pt>
                <c:pt idx="50147">
                  <c:v>3.2333723136970129</c:v>
                </c:pt>
                <c:pt idx="50148">
                  <c:v>3.2229905169127844</c:v>
                </c:pt>
                <c:pt idx="50149">
                  <c:v>3.2126087201285558</c:v>
                </c:pt>
                <c:pt idx="50150">
                  <c:v>3.2022293811560663</c:v>
                </c:pt>
                <c:pt idx="50151">
                  <c:v>3.1918475843718377</c:v>
                </c:pt>
                <c:pt idx="50152">
                  <c:v>3.1814559563406544</c:v>
                </c:pt>
                <c:pt idx="50153">
                  <c:v>3.1710741595564258</c:v>
                </c:pt>
                <c:pt idx="50154">
                  <c:v>3.1606948205839362</c:v>
                </c:pt>
                <c:pt idx="50155">
                  <c:v>3.1503130237997077</c:v>
                </c:pt>
                <c:pt idx="50156">
                  <c:v>3.1399312270154791</c:v>
                </c:pt>
                <c:pt idx="50157">
                  <c:v>3.1295518880429891</c:v>
                </c:pt>
                <c:pt idx="50158">
                  <c:v>3.119170091258761</c:v>
                </c:pt>
                <c:pt idx="50159">
                  <c:v>3.1087882944745324</c:v>
                </c:pt>
                <c:pt idx="50160">
                  <c:v>3.0984089555020424</c:v>
                </c:pt>
                <c:pt idx="50161">
                  <c:v>3.0880271587178143</c:v>
                </c:pt>
                <c:pt idx="50162">
                  <c:v>3.0776453619335857</c:v>
                </c:pt>
                <c:pt idx="50163">
                  <c:v>3.0672660229610957</c:v>
                </c:pt>
                <c:pt idx="50164">
                  <c:v>3.0568743949299124</c:v>
                </c:pt>
                <c:pt idx="50165">
                  <c:v>3.0464925981456838</c:v>
                </c:pt>
                <c:pt idx="50166">
                  <c:v>3.0361132591731943</c:v>
                </c:pt>
                <c:pt idx="50167">
                  <c:v>3.0257314623889657</c:v>
                </c:pt>
                <c:pt idx="50168">
                  <c:v>3.0153496656047372</c:v>
                </c:pt>
                <c:pt idx="50169">
                  <c:v>3.0049703266322476</c:v>
                </c:pt>
                <c:pt idx="50170">
                  <c:v>2.994588529848019</c:v>
                </c:pt>
                <c:pt idx="50171">
                  <c:v>2.9842067330637905</c:v>
                </c:pt>
                <c:pt idx="50172">
                  <c:v>2.9738273940913009</c:v>
                </c:pt>
                <c:pt idx="50173">
                  <c:v>2.9634455973070724</c:v>
                </c:pt>
                <c:pt idx="50174">
                  <c:v>2.9530638005228438</c:v>
                </c:pt>
                <c:pt idx="50175">
                  <c:v>2.9446629999999998</c:v>
                </c:pt>
                <c:pt idx="50176">
                  <c:v>2.9554558826895563</c:v>
                </c:pt>
                <c:pt idx="50177">
                  <c:v>2.9877051196948021</c:v>
                </c:pt>
                <c:pt idx="50178">
                  <c:v>2.9446629999999998</c:v>
                </c:pt>
                <c:pt idx="50179">
                  <c:v>2.9326927184373508</c:v>
                </c:pt>
                <c:pt idx="50180">
                  <c:v>2.8945059589498805</c:v>
                </c:pt>
                <c:pt idx="50181">
                  <c:v>2.8957269499284695</c:v>
                </c:pt>
                <c:pt idx="50182">
                  <c:v>2.8410856662693682</c:v>
                </c:pt>
                <c:pt idx="50183">
                  <c:v>2.8089496738197428</c:v>
                </c:pt>
                <c:pt idx="50184">
                  <c:v>2.8453927224606583</c:v>
                </c:pt>
                <c:pt idx="50185">
                  <c:v>2.8485237432657926</c:v>
                </c:pt>
                <c:pt idx="50186">
                  <c:v>2.7818529999999999</c:v>
                </c:pt>
                <c:pt idx="50187">
                  <c:v>2.7768412169766332</c:v>
                </c:pt>
                <c:pt idx="50188">
                  <c:v>2.7616178842226895</c:v>
                </c:pt>
                <c:pt idx="50189">
                  <c:v>2.7539992633104564</c:v>
                </c:pt>
                <c:pt idx="50190">
                  <c:v>2.7463878501758128</c:v>
                </c:pt>
                <c:pt idx="50191">
                  <c:v>2.7387782389855664</c:v>
                </c:pt>
                <c:pt idx="50192">
                  <c:v>2.7311668258509232</c:v>
                </c:pt>
                <c:pt idx="50193">
                  <c:v>2.7235554127162795</c:v>
                </c:pt>
                <c:pt idx="50194">
                  <c:v>2.7159458015260332</c:v>
                </c:pt>
                <c:pt idx="50195">
                  <c:v>2.7083343883913895</c:v>
                </c:pt>
                <c:pt idx="50196">
                  <c:v>2.7007229752567463</c:v>
                </c:pt>
                <c:pt idx="50197">
                  <c:v>2.6931133640664999</c:v>
                </c:pt>
                <c:pt idx="50198">
                  <c:v>2.6855019509318563</c:v>
                </c:pt>
                <c:pt idx="50199">
                  <c:v>2.6778905377972131</c:v>
                </c:pt>
                <c:pt idx="50200">
                  <c:v>2.6702809266069667</c:v>
                </c:pt>
                <c:pt idx="50201">
                  <c:v>2.6626695134723231</c:v>
                </c:pt>
                <c:pt idx="50202">
                  <c:v>2.65505089256009</c:v>
                </c:pt>
                <c:pt idx="50203">
                  <c:v>2.6474394794254463</c:v>
                </c:pt>
                <c:pt idx="50204">
                  <c:v>2.6398298682352004</c:v>
                </c:pt>
                <c:pt idx="50205">
                  <c:v>2.6322184551005567</c:v>
                </c:pt>
                <c:pt idx="50206">
                  <c:v>2.6246070419659131</c:v>
                </c:pt>
                <c:pt idx="50207">
                  <c:v>2.6169974307756672</c:v>
                </c:pt>
                <c:pt idx="50208">
                  <c:v>2.6093860176410235</c:v>
                </c:pt>
                <c:pt idx="50209">
                  <c:v>2.6017746045063799</c:v>
                </c:pt>
                <c:pt idx="50210">
                  <c:v>2.5941649933161339</c:v>
                </c:pt>
                <c:pt idx="50211">
                  <c:v>2.5865535801814903</c:v>
                </c:pt>
                <c:pt idx="50212">
                  <c:v>2.5789421670468466</c:v>
                </c:pt>
                <c:pt idx="50213">
                  <c:v>2.5713325558566007</c:v>
                </c:pt>
                <c:pt idx="50214">
                  <c:v>2.5637139349443676</c:v>
                </c:pt>
                <c:pt idx="50215">
                  <c:v>2.556102521809724</c:v>
                </c:pt>
                <c:pt idx="50216">
                  <c:v>2.5484929106194776</c:v>
                </c:pt>
                <c:pt idx="50217">
                  <c:v>2.5408814974848344</c:v>
                </c:pt>
                <c:pt idx="50218">
                  <c:v>2.5332700843501907</c:v>
                </c:pt>
                <c:pt idx="50219">
                  <c:v>2.5256604731599444</c:v>
                </c:pt>
                <c:pt idx="50220">
                  <c:v>2.5180490600253012</c:v>
                </c:pt>
                <c:pt idx="50221">
                  <c:v>2.5104376468906575</c:v>
                </c:pt>
                <c:pt idx="50222">
                  <c:v>2.5028280357004111</c:v>
                </c:pt>
                <c:pt idx="50223">
                  <c:v>2.4952166225657679</c:v>
                </c:pt>
                <c:pt idx="50224">
                  <c:v>2.4876052094311243</c:v>
                </c:pt>
                <c:pt idx="50225">
                  <c:v>2.4799955982408779</c:v>
                </c:pt>
                <c:pt idx="50226">
                  <c:v>2.4723841851062343</c:v>
                </c:pt>
                <c:pt idx="50227">
                  <c:v>2.4647655641940012</c:v>
                </c:pt>
                <c:pt idx="50228">
                  <c:v>2.457154151059358</c:v>
                </c:pt>
                <c:pt idx="50229">
                  <c:v>2.4495445398691116</c:v>
                </c:pt>
                <c:pt idx="50230">
                  <c:v>2.4419331267344679</c:v>
                </c:pt>
                <c:pt idx="50231">
                  <c:v>2.4343217135998243</c:v>
                </c:pt>
                <c:pt idx="50232">
                  <c:v>2.4267121024095784</c:v>
                </c:pt>
                <c:pt idx="50233">
                  <c:v>2.4191006892749347</c:v>
                </c:pt>
                <c:pt idx="50234">
                  <c:v>2.4114892761402915</c:v>
                </c:pt>
                <c:pt idx="50235">
                  <c:v>2.4038796649500451</c:v>
                </c:pt>
                <c:pt idx="50236">
                  <c:v>2.3746841373390559</c:v>
                </c:pt>
                <c:pt idx="50237">
                  <c:v>2.36578</c:v>
                </c:pt>
                <c:pt idx="50238">
                  <c:v>2.3518909251489872</c:v>
                </c:pt>
                <c:pt idx="50239">
                  <c:v>2.3476910000000002</c:v>
                </c:pt>
                <c:pt idx="50240">
                  <c:v>2.3335268903195039</c:v>
                </c:pt>
                <c:pt idx="50241">
                  <c:v>2.343891188602766</c:v>
                </c:pt>
                <c:pt idx="50242">
                  <c:v>2.3332758564958285</c:v>
                </c:pt>
                <c:pt idx="50243">
                  <c:v>2.3150583404864093</c:v>
                </c:pt>
                <c:pt idx="50244">
                  <c:v>2.2821755231282785</c:v>
                </c:pt>
                <c:pt idx="50245">
                  <c:v>2.290129602860548</c:v>
                </c:pt>
                <c:pt idx="50246">
                  <c:v>2.3083472093466857</c:v>
                </c:pt>
                <c:pt idx="50247">
                  <c:v>2.2964647117310442</c:v>
                </c:pt>
                <c:pt idx="50248">
                  <c:v>2.2630683258641238</c:v>
                </c:pt>
                <c:pt idx="50249">
                  <c:v>2.2878501320934665</c:v>
                </c:pt>
                <c:pt idx="50250">
                  <c:v>2.2934239999999999</c:v>
                </c:pt>
                <c:pt idx="50251">
                  <c:v>2.2778667699093944</c:v>
                </c:pt>
                <c:pt idx="50252">
                  <c:v>2.262562953196908</c:v>
                </c:pt>
                <c:pt idx="50253">
                  <c:v>2.2477458354555564</c:v>
                </c:pt>
                <c:pt idx="50254">
                  <c:v>2.2329322255545789</c:v>
                </c:pt>
                <c:pt idx="50255">
                  <c:v>2.2181151078132273</c:v>
                </c:pt>
                <c:pt idx="50256">
                  <c:v>2.2032979900718757</c:v>
                </c:pt>
                <c:pt idx="50257">
                  <c:v>2.1884843801708982</c:v>
                </c:pt>
                <c:pt idx="50258">
                  <c:v>2.1736672624295466</c:v>
                </c:pt>
                <c:pt idx="50259">
                  <c:v>2.1588501446881949</c:v>
                </c:pt>
                <c:pt idx="50260">
                  <c:v>2.1440365347872175</c:v>
                </c:pt>
                <c:pt idx="50261">
                  <c:v>2.1292194170458658</c:v>
                </c:pt>
                <c:pt idx="50262">
                  <c:v>2.1144022993045142</c:v>
                </c:pt>
                <c:pt idx="50263">
                  <c:v>2.0995886894035367</c:v>
                </c:pt>
                <c:pt idx="50264">
                  <c:v>2.0847575403006879</c:v>
                </c:pt>
                <c:pt idx="50265">
                  <c:v>2.0699404225593363</c:v>
                </c:pt>
                <c:pt idx="50266">
                  <c:v>2.0551268126583588</c:v>
                </c:pt>
                <c:pt idx="50267">
                  <c:v>2.0403096949170072</c:v>
                </c:pt>
                <c:pt idx="50268">
                  <c:v>2.0254925771756556</c:v>
                </c:pt>
                <c:pt idx="50269">
                  <c:v>2.0106789672746781</c:v>
                </c:pt>
                <c:pt idx="50270">
                  <c:v>1.9958618495333265</c:v>
                </c:pt>
                <c:pt idx="50271">
                  <c:v>1.9810447317919748</c:v>
                </c:pt>
                <c:pt idx="50272">
                  <c:v>1.9662311218909974</c:v>
                </c:pt>
                <c:pt idx="50273">
                  <c:v>1.9514140041496457</c:v>
                </c:pt>
                <c:pt idx="50274">
                  <c:v>1.9365968864082941</c:v>
                </c:pt>
                <c:pt idx="50275">
                  <c:v>1.9217832765073168</c:v>
                </c:pt>
                <c:pt idx="50276">
                  <c:v>1.9069661587659652</c:v>
                </c:pt>
                <c:pt idx="50277">
                  <c:v>1.892135009663116</c:v>
                </c:pt>
                <c:pt idx="50278">
                  <c:v>1.8773178919217641</c:v>
                </c:pt>
                <c:pt idx="50279">
                  <c:v>1.8625042820207869</c:v>
                </c:pt>
                <c:pt idx="50280">
                  <c:v>1.8476871642794352</c:v>
                </c:pt>
                <c:pt idx="50281">
                  <c:v>1.8328700465380836</c:v>
                </c:pt>
                <c:pt idx="50282">
                  <c:v>1.8180564366371064</c:v>
                </c:pt>
                <c:pt idx="50283">
                  <c:v>1.8032393188957547</c:v>
                </c:pt>
                <c:pt idx="50284">
                  <c:v>1.7884222011544029</c:v>
                </c:pt>
                <c:pt idx="50285">
                  <c:v>1.7736085912534256</c:v>
                </c:pt>
                <c:pt idx="50286">
                  <c:v>1.758791473512074</c:v>
                </c:pt>
                <c:pt idx="50287">
                  <c:v>1.7439743557707224</c:v>
                </c:pt>
                <c:pt idx="50288">
                  <c:v>1.7241049990471653</c:v>
                </c:pt>
                <c:pt idx="50289">
                  <c:v>1.7052443661097851</c:v>
                </c:pt>
                <c:pt idx="50290">
                  <c:v>1.7144656872467221</c:v>
                </c:pt>
                <c:pt idx="50291">
                  <c:v>1.6509497782277276</c:v>
                </c:pt>
                <c:pt idx="50292">
                  <c:v>1.63842463150358</c:v>
                </c:pt>
                <c:pt idx="50293">
                  <c:v>1.6685125827372438</c:v>
                </c:pt>
                <c:pt idx="50294">
                  <c:v>1.6320961640866873</c:v>
                </c:pt>
                <c:pt idx="50295">
                  <c:v>1.605998</c:v>
                </c:pt>
                <c:pt idx="50296">
                  <c:v>1.590093380305198</c:v>
                </c:pt>
                <c:pt idx="50297">
                  <c:v>1.5473823706220347</c:v>
                </c:pt>
                <c:pt idx="50298">
                  <c:v>1.5328077931240016</c:v>
                </c:pt>
                <c:pt idx="50299">
                  <c:v>1.5182332156259686</c:v>
                </c:pt>
                <c:pt idx="50300">
                  <c:v>1.5036620885487448</c:v>
                </c:pt>
                <c:pt idx="50301">
                  <c:v>1.4890875110507118</c:v>
                </c:pt>
                <c:pt idx="50302">
                  <c:v>1.4744991318694418</c:v>
                </c:pt>
                <c:pt idx="50303">
                  <c:v>1.4599245543714088</c:v>
                </c:pt>
                <c:pt idx="50304">
                  <c:v>1.445353427294185</c:v>
                </c:pt>
                <c:pt idx="50305">
                  <c:v>1.430778849796152</c:v>
                </c:pt>
                <c:pt idx="50306">
                  <c:v>1.416204272298119</c:v>
                </c:pt>
                <c:pt idx="50307">
                  <c:v>1.4002988602048108</c:v>
                </c:pt>
                <c:pt idx="50308">
                  <c:v>1.3957384675417661</c:v>
                </c:pt>
                <c:pt idx="50309">
                  <c:v>1.4070020000000001</c:v>
                </c:pt>
                <c:pt idx="50310">
                  <c:v>1.3644680557806914</c:v>
                </c:pt>
                <c:pt idx="50311">
                  <c:v>1.2577662583655083</c:v>
                </c:pt>
                <c:pt idx="50312">
                  <c:v>1.2403941549613402</c:v>
                </c:pt>
                <c:pt idx="50313">
                  <c:v>1.2909944654268002</c:v>
                </c:pt>
                <c:pt idx="50314">
                  <c:v>1.2803709999999999</c:v>
                </c:pt>
                <c:pt idx="50315">
                  <c:v>1.2726389238663485</c:v>
                </c:pt>
                <c:pt idx="50316">
                  <c:v>1.2585616831488313</c:v>
                </c:pt>
                <c:pt idx="50317">
                  <c:v>1.2499462125461254</c:v>
                </c:pt>
                <c:pt idx="50318">
                  <c:v>1.2413307419434194</c:v>
                </c:pt>
                <c:pt idx="50319">
                  <c:v>1.2327173109881098</c:v>
                </c:pt>
                <c:pt idx="50320">
                  <c:v>1.2241018403854038</c:v>
                </c:pt>
                <c:pt idx="50321">
                  <c:v>1.2154863697826976</c:v>
                </c:pt>
                <c:pt idx="50322">
                  <c:v>1.2068729388273882</c:v>
                </c:pt>
                <c:pt idx="50323">
                  <c:v>1.1982574682246823</c:v>
                </c:pt>
                <c:pt idx="50324">
                  <c:v>1.1896419976219761</c:v>
                </c:pt>
                <c:pt idx="50325">
                  <c:v>1.1810285666666667</c:v>
                </c:pt>
                <c:pt idx="50326">
                  <c:v>1.1724130960639605</c:v>
                </c:pt>
                <c:pt idx="50327">
                  <c:v>1.1637894668716686</c:v>
                </c:pt>
                <c:pt idx="50328">
                  <c:v>1.1551739962689627</c:v>
                </c:pt>
                <c:pt idx="50329">
                  <c:v>1.146560565313653</c:v>
                </c:pt>
                <c:pt idx="50330">
                  <c:v>1.1379450947109471</c:v>
                </c:pt>
                <c:pt idx="50331">
                  <c:v>1.1293296241082409</c:v>
                </c:pt>
                <c:pt idx="50332">
                  <c:v>1.1207161931529315</c:v>
                </c:pt>
                <c:pt idx="50333">
                  <c:v>1.1121007225502255</c:v>
                </c:pt>
                <c:pt idx="50334">
                  <c:v>1.1034852519475193</c:v>
                </c:pt>
                <c:pt idx="50335">
                  <c:v>1.0948718209922099</c:v>
                </c:pt>
                <c:pt idx="50336">
                  <c:v>1.0862563503895037</c:v>
                </c:pt>
                <c:pt idx="50337">
                  <c:v>1.0776429194341943</c:v>
                </c:pt>
                <c:pt idx="50338">
                  <c:v>1.0690274488314881</c:v>
                </c:pt>
                <c:pt idx="50339">
                  <c:v>1.0694056149260849</c:v>
                </c:pt>
                <c:pt idx="50340">
                  <c:v>1.0689009861707199</c:v>
                </c:pt>
                <c:pt idx="50341">
                  <c:v>1.0515695682955899</c:v>
                </c:pt>
                <c:pt idx="50342">
                  <c:v>1.0697851647591798</c:v>
                </c:pt>
                <c:pt idx="50343">
                  <c:v>1.0681418865045302</c:v>
                </c:pt>
                <c:pt idx="50344">
                  <c:v>1.0519506356700048</c:v>
                </c:pt>
                <c:pt idx="50345">
                  <c:v>1.070167388796186</c:v>
                </c:pt>
                <c:pt idx="50346">
                  <c:v>1.081383</c:v>
                </c:pt>
                <c:pt idx="50347">
                  <c:v>1.0885081855030996</c:v>
                </c:pt>
                <c:pt idx="50348">
                  <c:v>1.0984357200320158</c:v>
                </c:pt>
                <c:pt idx="50349">
                  <c:v>1.0958333142146761</c:v>
                </c:pt>
                <c:pt idx="50350">
                  <c:v>1.0932315244971986</c:v>
                </c:pt>
                <c:pt idx="50351">
                  <c:v>1.0906291186798589</c:v>
                </c:pt>
                <c:pt idx="50352">
                  <c:v>1.0880242484630711</c:v>
                </c:pt>
                <c:pt idx="50353">
                  <c:v>1.0854218426457316</c:v>
                </c:pt>
                <c:pt idx="50354">
                  <c:v>1.0828200529282539</c:v>
                </c:pt>
                <c:pt idx="50355">
                  <c:v>1.0802176471109144</c:v>
                </c:pt>
                <c:pt idx="50356">
                  <c:v>1.0776152412935747</c:v>
                </c:pt>
                <c:pt idx="50357">
                  <c:v>1.0750134515760972</c:v>
                </c:pt>
                <c:pt idx="50358">
                  <c:v>1.0724110457587575</c:v>
                </c:pt>
                <c:pt idx="50359">
                  <c:v>1.06980925604128</c:v>
                </c:pt>
                <c:pt idx="50360">
                  <c:v>1.0672068502239402</c:v>
                </c:pt>
                <c:pt idx="50361">
                  <c:v>1.0646044444066007</c:v>
                </c:pt>
                <c:pt idx="50362">
                  <c:v>1.0542538130662851</c:v>
                </c:pt>
                <c:pt idx="50363">
                  <c:v>1.0268658421554602</c:v>
                </c:pt>
                <c:pt idx="50364">
                  <c:v>1.0090269999999999</c:v>
                </c:pt>
                <c:pt idx="50365">
                  <c:v>0.99013969837863613</c:v>
                </c:pt>
                <c:pt idx="50366">
                  <c:v>0.98240638102050548</c:v>
                </c:pt>
                <c:pt idx="50367">
                  <c:v>0.99092899999999995</c:v>
                </c:pt>
                <c:pt idx="50368">
                  <c:v>1.0302251787842669</c:v>
                </c:pt>
                <c:pt idx="50369">
                  <c:v>1.0235053280877444</c:v>
                </c:pt>
                <c:pt idx="50370">
                  <c:v>1.0211599814020027</c:v>
                </c:pt>
                <c:pt idx="50371">
                  <c:v>1.0472597589418597</c:v>
                </c:pt>
                <c:pt idx="50372">
                  <c:v>1.050927234432762</c:v>
                </c:pt>
                <c:pt idx="50373">
                  <c:v>1.0545955783763021</c:v>
                </c:pt>
                <c:pt idx="50374">
                  <c:v>1.0582639223198425</c:v>
                </c:pt>
                <c:pt idx="50375">
                  <c:v>1.0619313978107445</c:v>
                </c:pt>
                <c:pt idx="50376">
                  <c:v>1.0289486162097734</c:v>
                </c:pt>
                <c:pt idx="50377">
                  <c:v>1.0090269999999999</c:v>
                </c:pt>
                <c:pt idx="50378">
                  <c:v>1.0441957424892703</c:v>
                </c:pt>
                <c:pt idx="50379">
                  <c:v>1.03959801382928</c:v>
                </c:pt>
                <c:pt idx="50380">
                  <c:v>1.0271159999999999</c:v>
                </c:pt>
                <c:pt idx="50381">
                  <c:v>1.0150178490701001</c:v>
                </c:pt>
                <c:pt idx="50382">
                  <c:v>0.99679337339055785</c:v>
                </c:pt>
                <c:pt idx="50383">
                  <c:v>0.99092899999999995</c:v>
                </c:pt>
                <c:pt idx="50384">
                  <c:v>0.98860760630423328</c:v>
                </c:pt>
                <c:pt idx="50385">
                  <c:v>0.98521819497657392</c:v>
                </c:pt>
                <c:pt idx="50386">
                  <c:v>0.98182878364891457</c:v>
                </c:pt>
                <c:pt idx="50387">
                  <c:v>0.9784401747387097</c:v>
                </c:pt>
                <c:pt idx="50388">
                  <c:v>0.97505076341105035</c:v>
                </c:pt>
                <c:pt idx="50389">
                  <c:v>0.97165814241357318</c:v>
                </c:pt>
                <c:pt idx="50390">
                  <c:v>0.96826873108591383</c:v>
                </c:pt>
                <c:pt idx="50391">
                  <c:v>0.96488012217570895</c:v>
                </c:pt>
                <c:pt idx="50392">
                  <c:v>0.9614907108480496</c:v>
                </c:pt>
                <c:pt idx="50393">
                  <c:v>0.95810129952039036</c:v>
                </c:pt>
                <c:pt idx="50394">
                  <c:v>0.95471269061018538</c:v>
                </c:pt>
                <c:pt idx="50395">
                  <c:v>0.95132327928252614</c:v>
                </c:pt>
                <c:pt idx="50396">
                  <c:v>0.94793386795486678</c:v>
                </c:pt>
                <c:pt idx="50397">
                  <c:v>0.94454525904466191</c:v>
                </c:pt>
                <c:pt idx="50398">
                  <c:v>0.94115584771700256</c:v>
                </c:pt>
                <c:pt idx="50399">
                  <c:v>0.93776643638934321</c:v>
                </c:pt>
                <c:pt idx="50400">
                  <c:v>0.93437782747913833</c:v>
                </c:pt>
                <c:pt idx="50401">
                  <c:v>0.93098841615147898</c:v>
                </c:pt>
                <c:pt idx="50402">
                  <c:v>0.92759579515400181</c:v>
                </c:pt>
                <c:pt idx="50403">
                  <c:v>0.92420718624379694</c:v>
                </c:pt>
                <c:pt idx="50404">
                  <c:v>0.92081777491613759</c:v>
                </c:pt>
                <c:pt idx="50405">
                  <c:v>0.91742836358847824</c:v>
                </c:pt>
                <c:pt idx="50406">
                  <c:v>0.91403975467827336</c:v>
                </c:pt>
                <c:pt idx="50407">
                  <c:v>0.91065034335061401</c:v>
                </c:pt>
                <c:pt idx="50408">
                  <c:v>0.90726093202295466</c:v>
                </c:pt>
                <c:pt idx="50409">
                  <c:v>0.90387232311274979</c:v>
                </c:pt>
                <c:pt idx="50410">
                  <c:v>0.90048291178509055</c:v>
                </c:pt>
                <c:pt idx="50411">
                  <c:v>0.89709350045743119</c:v>
                </c:pt>
                <c:pt idx="50412">
                  <c:v>0.89370489154722632</c:v>
                </c:pt>
                <c:pt idx="50413">
                  <c:v>0.89031548021956697</c:v>
                </c:pt>
                <c:pt idx="50414">
                  <c:v>0.88692285922208969</c:v>
                </c:pt>
                <c:pt idx="50415">
                  <c:v>0.88353344789443045</c:v>
                </c:pt>
                <c:pt idx="50416">
                  <c:v>0.88014483898422557</c:v>
                </c:pt>
                <c:pt idx="50417">
                  <c:v>0.87675542765656622</c:v>
                </c:pt>
                <c:pt idx="50418">
                  <c:v>0.87336601632890687</c:v>
                </c:pt>
                <c:pt idx="50419">
                  <c:v>0.869977407418702</c:v>
                </c:pt>
                <c:pt idx="50420">
                  <c:v>0.86658799609104264</c:v>
                </c:pt>
                <c:pt idx="50421">
                  <c:v>0.86319858476338329</c:v>
                </c:pt>
                <c:pt idx="50422">
                  <c:v>0.85980997585317842</c:v>
                </c:pt>
                <c:pt idx="50423">
                  <c:v>0.85642056452551907</c:v>
                </c:pt>
                <c:pt idx="50424">
                  <c:v>0.85303115319785983</c:v>
                </c:pt>
                <c:pt idx="50425">
                  <c:v>0.84964254428765495</c:v>
                </c:pt>
                <c:pt idx="50426">
                  <c:v>0.8462531329599956</c:v>
                </c:pt>
                <c:pt idx="50427">
                  <c:v>0.88221381115879827</c:v>
                </c:pt>
                <c:pt idx="50428">
                  <c:v>0.86434049630512522</c:v>
                </c:pt>
                <c:pt idx="50429">
                  <c:v>0.88239500000000004</c:v>
                </c:pt>
                <c:pt idx="50430">
                  <c:v>0.88239500000000004</c:v>
                </c:pt>
                <c:pt idx="50431">
                  <c:v>0.88198104433849822</c:v>
                </c:pt>
                <c:pt idx="50432">
                  <c:v>0.86430600000000002</c:v>
                </c:pt>
                <c:pt idx="50433">
                  <c:v>0.86296861683357184</c:v>
                </c:pt>
                <c:pt idx="50434">
                  <c:v>0.82732539580352893</c:v>
                </c:pt>
                <c:pt idx="50435">
                  <c:v>0.80959894983575531</c:v>
                </c:pt>
                <c:pt idx="50436">
                  <c:v>0.80109074472468123</c:v>
                </c:pt>
                <c:pt idx="50437">
                  <c:v>0.79258455386671123</c:v>
                </c:pt>
                <c:pt idx="50438">
                  <c:v>0.78407634875563725</c:v>
                </c:pt>
                <c:pt idx="50439">
                  <c:v>0.77556008663214737</c:v>
                </c:pt>
                <c:pt idx="50440">
                  <c:v>0.81753473533619458</c:v>
                </c:pt>
                <c:pt idx="50441">
                  <c:v>0.90155626037195991</c:v>
                </c:pt>
                <c:pt idx="50442">
                  <c:v>0.88894223462088706</c:v>
                </c:pt>
                <c:pt idx="50443">
                  <c:v>0.87865879211432152</c:v>
                </c:pt>
                <c:pt idx="50444">
                  <c:v>0.87410525505769221</c:v>
                </c:pt>
                <c:pt idx="50445">
                  <c:v>0.86955063973038893</c:v>
                </c:pt>
                <c:pt idx="50446">
                  <c:v>0.86499602440308554</c:v>
                </c:pt>
                <c:pt idx="50447">
                  <c:v>0.86044248734645634</c:v>
                </c:pt>
                <c:pt idx="50448">
                  <c:v>0.85588787201915295</c:v>
                </c:pt>
                <c:pt idx="50449">
                  <c:v>0.85133325669184956</c:v>
                </c:pt>
                <c:pt idx="50450">
                  <c:v>0.84677971963522036</c:v>
                </c:pt>
                <c:pt idx="50451">
                  <c:v>0.84222510430791697</c:v>
                </c:pt>
                <c:pt idx="50452">
                  <c:v>0.83766617589791736</c:v>
                </c:pt>
                <c:pt idx="50453">
                  <c:v>0.83311263884128806</c:v>
                </c:pt>
                <c:pt idx="50454">
                  <c:v>0.82855802351398478</c:v>
                </c:pt>
                <c:pt idx="50455">
                  <c:v>0.82400340818668139</c:v>
                </c:pt>
                <c:pt idx="50456">
                  <c:v>0.81944987113005208</c:v>
                </c:pt>
                <c:pt idx="50457">
                  <c:v>0.8148952558027488</c:v>
                </c:pt>
                <c:pt idx="50458">
                  <c:v>0.81034064047544541</c:v>
                </c:pt>
                <c:pt idx="50459">
                  <c:v>0.80578710341881621</c:v>
                </c:pt>
                <c:pt idx="50460">
                  <c:v>0.79667787276420943</c:v>
                </c:pt>
                <c:pt idx="50461">
                  <c:v>0.79212433570758023</c:v>
                </c:pt>
                <c:pt idx="50462">
                  <c:v>0.78756972038027684</c:v>
                </c:pt>
                <c:pt idx="50463">
                  <c:v>0.78301079197027723</c:v>
                </c:pt>
                <c:pt idx="50464">
                  <c:v>0.77845617664297384</c:v>
                </c:pt>
                <c:pt idx="50465">
                  <c:v>0.77390263958634464</c:v>
                </c:pt>
                <c:pt idx="50466">
                  <c:v>0.76934802425904125</c:v>
                </c:pt>
                <c:pt idx="50467">
                  <c:v>0.76479340893173786</c:v>
                </c:pt>
                <c:pt idx="50468">
                  <c:v>0.76023987187510866</c:v>
                </c:pt>
                <c:pt idx="50469">
                  <c:v>0.75568525654780527</c:v>
                </c:pt>
                <c:pt idx="50470">
                  <c:v>0.75113064122050199</c:v>
                </c:pt>
                <c:pt idx="50471">
                  <c:v>0.74657710416387268</c:v>
                </c:pt>
                <c:pt idx="50472">
                  <c:v>0.7420224888365694</c:v>
                </c:pt>
                <c:pt idx="50473">
                  <c:v>0.73746787350926601</c:v>
                </c:pt>
                <c:pt idx="50474">
                  <c:v>0.73291433645263671</c:v>
                </c:pt>
                <c:pt idx="50475">
                  <c:v>0.72835972112533343</c:v>
                </c:pt>
                <c:pt idx="50476">
                  <c:v>0.72380079271533371</c:v>
                </c:pt>
                <c:pt idx="50477">
                  <c:v>0.71924725565870451</c:v>
                </c:pt>
                <c:pt idx="50478">
                  <c:v>0.71469264033140112</c:v>
                </c:pt>
                <c:pt idx="50479">
                  <c:v>0.71013802500409784</c:v>
                </c:pt>
                <c:pt idx="50480">
                  <c:v>0.70558448794746853</c:v>
                </c:pt>
                <c:pt idx="50481">
                  <c:v>0.70102987262016514</c:v>
                </c:pt>
                <c:pt idx="50482">
                  <c:v>0.69647525729286186</c:v>
                </c:pt>
                <c:pt idx="50483">
                  <c:v>0.69192172023623255</c:v>
                </c:pt>
                <c:pt idx="50484">
                  <c:v>0.68736710490892916</c:v>
                </c:pt>
                <c:pt idx="50485">
                  <c:v>0.68281248958162588</c:v>
                </c:pt>
                <c:pt idx="50486">
                  <c:v>0.67825895252499668</c:v>
                </c:pt>
                <c:pt idx="50487">
                  <c:v>0.67370433719769329</c:v>
                </c:pt>
                <c:pt idx="50488">
                  <c:v>0.66914540878769357</c:v>
                </c:pt>
                <c:pt idx="50489">
                  <c:v>0.66818681521220791</c:v>
                </c:pt>
                <c:pt idx="50490">
                  <c:v>0.68640017854588797</c:v>
                </c:pt>
                <c:pt idx="50491">
                  <c:v>0.7046149730567477</c:v>
                </c:pt>
                <c:pt idx="50492">
                  <c:v>0.71957700000000002</c:v>
                </c:pt>
                <c:pt idx="50493">
                  <c:v>0.65400671813471511</c:v>
                </c:pt>
                <c:pt idx="50494">
                  <c:v>0.70702898125000002</c:v>
                </c:pt>
                <c:pt idx="50495">
                  <c:v>0.70606281036269425</c:v>
                </c:pt>
                <c:pt idx="50496">
                  <c:v>0.65245087668393786</c:v>
                </c:pt>
                <c:pt idx="50497">
                  <c:v>0.67308891680572103</c:v>
                </c:pt>
                <c:pt idx="50498">
                  <c:v>0.70024511421477675</c:v>
                </c:pt>
                <c:pt idx="50499">
                  <c:v>0.69460740565301737</c:v>
                </c:pt>
                <c:pt idx="50500">
                  <c:v>0.68896836209041457</c:v>
                </c:pt>
                <c:pt idx="50501">
                  <c:v>0.68332397852443805</c:v>
                </c:pt>
                <c:pt idx="50502">
                  <c:v>0.67768626996267867</c:v>
                </c:pt>
                <c:pt idx="50503">
                  <c:v>0.67204722640007586</c:v>
                </c:pt>
                <c:pt idx="50504">
                  <c:v>0.66640818283747316</c:v>
                </c:pt>
                <c:pt idx="50505">
                  <c:v>0.66077047427571378</c:v>
                </c:pt>
                <c:pt idx="50506">
                  <c:v>0.65513143071311097</c:v>
                </c:pt>
                <c:pt idx="50507">
                  <c:v>0.64949238715050817</c:v>
                </c:pt>
                <c:pt idx="50508">
                  <c:v>0.64385467858874879</c:v>
                </c:pt>
                <c:pt idx="50509">
                  <c:v>0.63821563502614598</c:v>
                </c:pt>
                <c:pt idx="50510">
                  <c:v>0.63257659146354317</c:v>
                </c:pt>
                <c:pt idx="50511">
                  <c:v>0.62693888290178379</c:v>
                </c:pt>
                <c:pt idx="50512">
                  <c:v>0.62129983933918109</c:v>
                </c:pt>
                <c:pt idx="50513">
                  <c:v>0.61565545577320457</c:v>
                </c:pt>
                <c:pt idx="50514">
                  <c:v>0.61001641221060177</c:v>
                </c:pt>
                <c:pt idx="50515">
                  <c:v>0.60437870364884239</c:v>
                </c:pt>
                <c:pt idx="50516">
                  <c:v>0.59873966008623958</c:v>
                </c:pt>
                <c:pt idx="50517">
                  <c:v>0.59310061652363677</c:v>
                </c:pt>
                <c:pt idx="50518">
                  <c:v>0.58746290796187739</c:v>
                </c:pt>
                <c:pt idx="50519">
                  <c:v>0.58182386439927469</c:v>
                </c:pt>
                <c:pt idx="50520">
                  <c:v>0.57618482083667188</c:v>
                </c:pt>
                <c:pt idx="50521">
                  <c:v>0.5705471122749125</c:v>
                </c:pt>
                <c:pt idx="50522">
                  <c:v>0.5649080687123097</c:v>
                </c:pt>
                <c:pt idx="50523">
                  <c:v>0.55926902514970689</c:v>
                </c:pt>
                <c:pt idx="50524">
                  <c:v>0.55363131658794751</c:v>
                </c:pt>
                <c:pt idx="50525">
                  <c:v>0.54799227302534481</c:v>
                </c:pt>
                <c:pt idx="50526">
                  <c:v>0.54234788945936829</c:v>
                </c:pt>
                <c:pt idx="50527">
                  <c:v>0.53671018089760891</c:v>
                </c:pt>
                <c:pt idx="50528">
                  <c:v>0.5310711373350061</c:v>
                </c:pt>
                <c:pt idx="50529">
                  <c:v>0.5254320937724033</c:v>
                </c:pt>
                <c:pt idx="50530">
                  <c:v>0.51979438521064392</c:v>
                </c:pt>
                <c:pt idx="50531">
                  <c:v>0.51415534164804111</c:v>
                </c:pt>
                <c:pt idx="50532">
                  <c:v>0.5085162980854383</c:v>
                </c:pt>
                <c:pt idx="50533">
                  <c:v>0.50287858952367903</c:v>
                </c:pt>
                <c:pt idx="50534">
                  <c:v>0.49723954596107622</c:v>
                </c:pt>
                <c:pt idx="50535">
                  <c:v>0.49160050239847342</c:v>
                </c:pt>
                <c:pt idx="50536">
                  <c:v>0.48596279383671404</c:v>
                </c:pt>
                <c:pt idx="50537">
                  <c:v>0.48032375027411123</c:v>
                </c:pt>
                <c:pt idx="50538">
                  <c:v>0.47467936670813476</c:v>
                </c:pt>
                <c:pt idx="50539">
                  <c:v>0.46904032314553201</c:v>
                </c:pt>
                <c:pt idx="50540">
                  <c:v>0.46340261458377263</c:v>
                </c:pt>
                <c:pt idx="50541">
                  <c:v>0.45776357102116982</c:v>
                </c:pt>
                <c:pt idx="50542">
                  <c:v>0.45212452745856702</c:v>
                </c:pt>
                <c:pt idx="50543">
                  <c:v>0.4595052305859933</c:v>
                </c:pt>
                <c:pt idx="50544">
                  <c:v>0.45564684362336111</c:v>
                </c:pt>
                <c:pt idx="50545">
                  <c:v>0.43511089031950406</c:v>
                </c:pt>
                <c:pt idx="50546">
                  <c:v>0.50856996038186153</c:v>
                </c:pt>
                <c:pt idx="50547">
                  <c:v>0.48441099999999998</c:v>
                </c:pt>
                <c:pt idx="50548">
                  <c:v>0.4906692591797806</c:v>
                </c:pt>
                <c:pt idx="50549">
                  <c:v>0.50249999999999995</c:v>
                </c:pt>
                <c:pt idx="50550">
                  <c:v>0.48945558656823052</c:v>
                </c:pt>
                <c:pt idx="50551">
                  <c:v>0.45966693872198378</c:v>
                </c:pt>
                <c:pt idx="50552">
                  <c:v>0.44737250242057486</c:v>
                </c:pt>
                <c:pt idx="50553">
                  <c:v>0.44506032571860815</c:v>
                </c:pt>
                <c:pt idx="50554">
                  <c:v>0.44274814901664145</c:v>
                </c:pt>
                <c:pt idx="50555">
                  <c:v>0.44043651970499242</c:v>
                </c:pt>
                <c:pt idx="50556">
                  <c:v>0.43812434300302572</c:v>
                </c:pt>
                <c:pt idx="50557">
                  <c:v>0.43581216630105901</c:v>
                </c:pt>
                <c:pt idx="50558">
                  <c:v>0.43350053698940999</c:v>
                </c:pt>
                <c:pt idx="50559">
                  <c:v>0.43118836028744323</c:v>
                </c:pt>
                <c:pt idx="50560">
                  <c:v>0.42887618358547652</c:v>
                </c:pt>
                <c:pt idx="50561">
                  <c:v>0.4265645542738275</c:v>
                </c:pt>
                <c:pt idx="50562">
                  <c:v>0.42425237757186079</c:v>
                </c:pt>
                <c:pt idx="50563">
                  <c:v>0.4219380113086233</c:v>
                </c:pt>
                <c:pt idx="50564">
                  <c:v>0.41962583460665659</c:v>
                </c:pt>
                <c:pt idx="50565">
                  <c:v>0.41731420529500757</c:v>
                </c:pt>
                <c:pt idx="50566">
                  <c:v>0.41500202859304081</c:v>
                </c:pt>
                <c:pt idx="50567">
                  <c:v>0.4126898518910741</c:v>
                </c:pt>
                <c:pt idx="50568">
                  <c:v>0.41037822257942508</c:v>
                </c:pt>
                <c:pt idx="50569">
                  <c:v>0.40806604587745837</c:v>
                </c:pt>
                <c:pt idx="50570">
                  <c:v>0.40575386917549167</c:v>
                </c:pt>
                <c:pt idx="50571">
                  <c:v>0.40344223986384264</c:v>
                </c:pt>
                <c:pt idx="50572">
                  <c:v>0.40113006316187594</c:v>
                </c:pt>
                <c:pt idx="50573">
                  <c:v>0.39881788645990923</c:v>
                </c:pt>
                <c:pt idx="50574">
                  <c:v>0.39650625714826021</c:v>
                </c:pt>
                <c:pt idx="50575">
                  <c:v>0.39419408044629345</c:v>
                </c:pt>
                <c:pt idx="50576">
                  <c:v>0.39187971418305595</c:v>
                </c:pt>
                <c:pt idx="50577">
                  <c:v>0.38956808487140693</c:v>
                </c:pt>
                <c:pt idx="50578">
                  <c:v>0.38725590816944022</c:v>
                </c:pt>
                <c:pt idx="50579">
                  <c:v>0.38494373146747352</c:v>
                </c:pt>
                <c:pt idx="50580">
                  <c:v>0.38263210215582449</c:v>
                </c:pt>
                <c:pt idx="50581">
                  <c:v>0.38031992545385779</c:v>
                </c:pt>
                <c:pt idx="50582">
                  <c:v>0.37800774875189103</c:v>
                </c:pt>
                <c:pt idx="50583">
                  <c:v>0.37180509155937053</c:v>
                </c:pt>
                <c:pt idx="50584">
                  <c:v>0.32456768224076282</c:v>
                </c:pt>
                <c:pt idx="50585">
                  <c:v>0.36582366905102526</c:v>
                </c:pt>
                <c:pt idx="50586">
                  <c:v>0.44303057939914164</c:v>
                </c:pt>
                <c:pt idx="50587">
                  <c:v>0.39209419952324198</c:v>
                </c:pt>
                <c:pt idx="50588">
                  <c:v>0.37987915164520741</c:v>
                </c:pt>
                <c:pt idx="50589">
                  <c:v>0.41204600000000002</c:v>
                </c:pt>
                <c:pt idx="50590">
                  <c:v>0.41656614016686533</c:v>
                </c:pt>
                <c:pt idx="50591">
                  <c:v>0.44346156199332382</c:v>
                </c:pt>
                <c:pt idx="50592">
                  <c:v>0.41456052506811991</c:v>
                </c:pt>
                <c:pt idx="50593">
                  <c:v>0.43277465776566759</c:v>
                </c:pt>
                <c:pt idx="50594">
                  <c:v>0.45099310354223432</c:v>
                </c:pt>
                <c:pt idx="50595">
                  <c:v>0.4692115493188011</c:v>
                </c:pt>
                <c:pt idx="50596">
                  <c:v>0.48742568201634878</c:v>
                </c:pt>
                <c:pt idx="50597">
                  <c:v>0.50564412779291557</c:v>
                </c:pt>
                <c:pt idx="50598">
                  <c:v>0.52386257356948229</c:v>
                </c:pt>
                <c:pt idx="50599">
                  <c:v>0.54207670626702997</c:v>
                </c:pt>
                <c:pt idx="50600">
                  <c:v>0.5602951520435967</c:v>
                </c:pt>
                <c:pt idx="50601">
                  <c:v>0.57853085013623973</c:v>
                </c:pt>
                <c:pt idx="50602">
                  <c:v>0.59674498283378741</c:v>
                </c:pt>
                <c:pt idx="50603">
                  <c:v>0.61496342861035425</c:v>
                </c:pt>
                <c:pt idx="50604">
                  <c:v>0.63318187438692097</c:v>
                </c:pt>
                <c:pt idx="50605">
                  <c:v>0.65139600708446865</c:v>
                </c:pt>
                <c:pt idx="50606">
                  <c:v>0.66530999999999996</c:v>
                </c:pt>
                <c:pt idx="50607">
                  <c:v>0.66974277520858161</c:v>
                </c:pt>
                <c:pt idx="50608">
                  <c:v>0.69706480829756789</c:v>
                </c:pt>
                <c:pt idx="50609">
                  <c:v>0.73298793848354793</c:v>
                </c:pt>
                <c:pt idx="50610">
                  <c:v>0.7292035973778308</c:v>
                </c:pt>
                <c:pt idx="50611">
                  <c:v>0.770565443490701</c:v>
                </c:pt>
                <c:pt idx="50612">
                  <c:v>0.80496646018121132</c:v>
                </c:pt>
                <c:pt idx="50613">
                  <c:v>0.79714994207389755</c:v>
                </c:pt>
                <c:pt idx="50614">
                  <c:v>0.80469473700524563</c:v>
                </c:pt>
                <c:pt idx="50615">
                  <c:v>0.79820908117535394</c:v>
                </c:pt>
                <c:pt idx="50616">
                  <c:v>0.81912248945710342</c:v>
                </c:pt>
                <c:pt idx="50617">
                  <c:v>0.8400358977388529</c:v>
                </c:pt>
                <c:pt idx="50618">
                  <c:v>0.86094435492962673</c:v>
                </c:pt>
                <c:pt idx="50619">
                  <c:v>0.88185776321137621</c:v>
                </c:pt>
                <c:pt idx="50620">
                  <c:v>0.90277117149312569</c:v>
                </c:pt>
                <c:pt idx="50621">
                  <c:v>0.92367962868389952</c:v>
                </c:pt>
                <c:pt idx="50622">
                  <c:v>0.944593036965649</c:v>
                </c:pt>
                <c:pt idx="50623">
                  <c:v>0.96550644524739848</c:v>
                </c:pt>
                <c:pt idx="50624">
                  <c:v>0.9864149024381722</c:v>
                </c:pt>
                <c:pt idx="50625">
                  <c:v>1.0073481150838248</c:v>
                </c:pt>
                <c:pt idx="50626">
                  <c:v>1.0282615233655745</c:v>
                </c:pt>
                <c:pt idx="50627">
                  <c:v>1.0491699805563481</c:v>
                </c:pt>
                <c:pt idx="50628">
                  <c:v>1.0700833888380976</c:v>
                </c:pt>
                <c:pt idx="50629">
                  <c:v>1.0909967971198471</c:v>
                </c:pt>
                <c:pt idx="50630">
                  <c:v>1.1119052543106209</c:v>
                </c:pt>
                <c:pt idx="50631">
                  <c:v>1.1328186625923704</c:v>
                </c:pt>
                <c:pt idx="50632">
                  <c:v>1.1537320708741201</c:v>
                </c:pt>
                <c:pt idx="50633">
                  <c:v>1.1746405280648937</c:v>
                </c:pt>
                <c:pt idx="50634">
                  <c:v>1.1955539363466432</c:v>
                </c:pt>
                <c:pt idx="50635">
                  <c:v>1.2164673446283927</c:v>
                </c:pt>
                <c:pt idx="50636">
                  <c:v>1.2373758018191665</c:v>
                </c:pt>
                <c:pt idx="50637">
                  <c:v>1.258289210100916</c:v>
                </c:pt>
                <c:pt idx="50638">
                  <c:v>1.2792224227465687</c:v>
                </c:pt>
                <c:pt idx="50639">
                  <c:v>1.3001358310283182</c:v>
                </c:pt>
                <c:pt idx="50640">
                  <c:v>1.3210442882190918</c:v>
                </c:pt>
                <c:pt idx="50641">
                  <c:v>1.3419576965008413</c:v>
                </c:pt>
                <c:pt idx="50642">
                  <c:v>1.362871104782591</c:v>
                </c:pt>
                <c:pt idx="50643">
                  <c:v>1.3837795619733648</c:v>
                </c:pt>
                <c:pt idx="50644">
                  <c:v>1.4046929702551143</c:v>
                </c:pt>
                <c:pt idx="50645">
                  <c:v>1.4256063785368638</c:v>
                </c:pt>
                <c:pt idx="50646">
                  <c:v>1.4465148357276374</c:v>
                </c:pt>
                <c:pt idx="50647">
                  <c:v>1.4674282440093869</c:v>
                </c:pt>
                <c:pt idx="50648">
                  <c:v>1.4883416522911366</c:v>
                </c:pt>
                <c:pt idx="50649">
                  <c:v>1.5092501094819104</c:v>
                </c:pt>
                <c:pt idx="50650">
                  <c:v>1.5301833221275629</c:v>
                </c:pt>
                <c:pt idx="50651">
                  <c:v>1.5510967304093124</c:v>
                </c:pt>
                <c:pt idx="50652">
                  <c:v>1.5720051876000862</c:v>
                </c:pt>
                <c:pt idx="50653">
                  <c:v>1.5929185958818357</c:v>
                </c:pt>
                <c:pt idx="50654">
                  <c:v>1.6138320041635854</c:v>
                </c:pt>
                <c:pt idx="50655">
                  <c:v>1.634740461354359</c:v>
                </c:pt>
                <c:pt idx="50656">
                  <c:v>1.6304389833134685</c:v>
                </c:pt>
                <c:pt idx="50657">
                  <c:v>1.6952843755364806</c:v>
                </c:pt>
                <c:pt idx="50658">
                  <c:v>1.7086440486409156</c:v>
                </c:pt>
                <c:pt idx="50659">
                  <c:v>1.6964440000000001</c:v>
                </c:pt>
                <c:pt idx="50660">
                  <c:v>1.745434169249106</c:v>
                </c:pt>
                <c:pt idx="50661">
                  <c:v>1.7688079999999999</c:v>
                </c:pt>
                <c:pt idx="50662">
                  <c:v>1.7688079999999999</c:v>
                </c:pt>
                <c:pt idx="50663">
                  <c:v>1.8193795833134685</c:v>
                </c:pt>
                <c:pt idx="50664">
                  <c:v>1.8156220214592274</c:v>
                </c:pt>
                <c:pt idx="50665">
                  <c:v>1.7920899318073438</c:v>
                </c:pt>
                <c:pt idx="50666">
                  <c:v>1.786897</c:v>
                </c:pt>
                <c:pt idx="50667">
                  <c:v>1.8000475391034811</c:v>
                </c:pt>
                <c:pt idx="50668">
                  <c:v>1.804986</c:v>
                </c:pt>
                <c:pt idx="50669">
                  <c:v>1.804986</c:v>
                </c:pt>
                <c:pt idx="50670">
                  <c:v>1.804986</c:v>
                </c:pt>
                <c:pt idx="50671">
                  <c:v>1.804986</c:v>
                </c:pt>
                <c:pt idx="50672">
                  <c:v>1.804986</c:v>
                </c:pt>
                <c:pt idx="50673">
                  <c:v>1.7396499980929678</c:v>
                </c:pt>
                <c:pt idx="50674">
                  <c:v>1.782005982832618</c:v>
                </c:pt>
                <c:pt idx="50675">
                  <c:v>1.8533264825941822</c:v>
                </c:pt>
                <c:pt idx="50676">
                  <c:v>1.859262</c:v>
                </c:pt>
                <c:pt idx="50677">
                  <c:v>1.9098283891273249</c:v>
                </c:pt>
                <c:pt idx="50678">
                  <c:v>1.913529</c:v>
                </c:pt>
                <c:pt idx="50679">
                  <c:v>1.8793005059608965</c:v>
                </c:pt>
                <c:pt idx="50680">
                  <c:v>1.877351</c:v>
                </c:pt>
                <c:pt idx="50681">
                  <c:v>1.9121129637231504</c:v>
                </c:pt>
                <c:pt idx="50682">
                  <c:v>1.9310233639828491</c:v>
                </c:pt>
                <c:pt idx="50683">
                  <c:v>1.8611592967818831</c:v>
                </c:pt>
                <c:pt idx="50684">
                  <c:v>1.9657257281831189</c:v>
                </c:pt>
                <c:pt idx="50685">
                  <c:v>1.824800333810205</c:v>
                </c:pt>
                <c:pt idx="50686">
                  <c:v>1.8950604934445769</c:v>
                </c:pt>
                <c:pt idx="50687">
                  <c:v>1.8985916851216453</c:v>
                </c:pt>
                <c:pt idx="50688">
                  <c:v>1.9017628713887362</c:v>
                </c:pt>
                <c:pt idx="50689">
                  <c:v>1.9049310574796048</c:v>
                </c:pt>
                <c:pt idx="50690">
                  <c:v>1.9080984935264178</c:v>
                </c:pt>
                <c:pt idx="50691">
                  <c:v>1.9112666796172864</c:v>
                </c:pt>
                <c:pt idx="50692">
                  <c:v>1.9144348657081549</c:v>
                </c:pt>
                <c:pt idx="50693">
                  <c:v>1.9176023017549679</c:v>
                </c:pt>
                <c:pt idx="50694">
                  <c:v>1.9207704878458365</c:v>
                </c:pt>
                <c:pt idx="50695">
                  <c:v>1.923938673936705</c:v>
                </c:pt>
                <c:pt idx="50696">
                  <c:v>1.9271061099835181</c:v>
                </c:pt>
                <c:pt idx="50697">
                  <c:v>1.9302742960743866</c:v>
                </c:pt>
                <c:pt idx="50698">
                  <c:v>1.9334424821652552</c:v>
                </c:pt>
                <c:pt idx="50699">
                  <c:v>1.9366099182120682</c:v>
                </c:pt>
                <c:pt idx="50700">
                  <c:v>1.9397811044791591</c:v>
                </c:pt>
                <c:pt idx="50701">
                  <c:v>1.9429492905700276</c:v>
                </c:pt>
                <c:pt idx="50702">
                  <c:v>1.9461167266168407</c:v>
                </c:pt>
                <c:pt idx="50703">
                  <c:v>1.9492849127077092</c:v>
                </c:pt>
                <c:pt idx="50704">
                  <c:v>1.952453098798578</c:v>
                </c:pt>
                <c:pt idx="50705">
                  <c:v>1.9556205348453908</c:v>
                </c:pt>
                <c:pt idx="50706">
                  <c:v>1.9587887209362593</c:v>
                </c:pt>
                <c:pt idx="50707">
                  <c:v>1.9619569070271279</c:v>
                </c:pt>
                <c:pt idx="50708">
                  <c:v>1.9651243430739409</c:v>
                </c:pt>
                <c:pt idx="50709">
                  <c:v>1.9763630123986649</c:v>
                </c:pt>
                <c:pt idx="50710">
                  <c:v>2.0190863581306626</c:v>
                </c:pt>
                <c:pt idx="50711">
                  <c:v>2.0008730205005962</c:v>
                </c:pt>
                <c:pt idx="50712">
                  <c:v>1.989127799713877</c:v>
                </c:pt>
                <c:pt idx="50713">
                  <c:v>2.0006005560324276</c:v>
                </c:pt>
                <c:pt idx="50714">
                  <c:v>1.9964255078683835</c:v>
                </c:pt>
                <c:pt idx="50715">
                  <c:v>2.0401600000000002</c:v>
                </c:pt>
                <c:pt idx="50716">
                  <c:v>2.0326380123986652</c:v>
                </c:pt>
                <c:pt idx="50717">
                  <c:v>2.0195437582260372</c:v>
                </c:pt>
                <c:pt idx="50718">
                  <c:v>2.0843680150178785</c:v>
                </c:pt>
                <c:pt idx="50719">
                  <c:v>2.104235912732475</c:v>
                </c:pt>
                <c:pt idx="50720">
                  <c:v>2.0720688283261803</c:v>
                </c:pt>
                <c:pt idx="50721">
                  <c:v>2.0802210205005958</c:v>
                </c:pt>
                <c:pt idx="50722">
                  <c:v>2.1351407205531712</c:v>
                </c:pt>
                <c:pt idx="50723">
                  <c:v>2.0851287720553171</c:v>
                </c:pt>
                <c:pt idx="50724">
                  <c:v>2.0630238283261804</c:v>
                </c:pt>
                <c:pt idx="50725">
                  <c:v>2.0714186924910609</c:v>
                </c:pt>
                <c:pt idx="50726">
                  <c:v>2.0683418540772531</c:v>
                </c:pt>
                <c:pt idx="50727">
                  <c:v>2.099599366475918</c:v>
                </c:pt>
                <c:pt idx="50728">
                  <c:v>2.112517</c:v>
                </c:pt>
                <c:pt idx="50729">
                  <c:v>2.112517</c:v>
                </c:pt>
                <c:pt idx="50730">
                  <c:v>2.1347231201716736</c:v>
                </c:pt>
                <c:pt idx="50731">
                  <c:v>2.1735230915375445</c:v>
                </c:pt>
                <c:pt idx="50732">
                  <c:v>2.150174814439108</c:v>
                </c:pt>
                <c:pt idx="50733">
                  <c:v>2.1547925502313463</c:v>
                </c:pt>
                <c:pt idx="50734">
                  <c:v>2.1594113794964223</c:v>
                </c:pt>
                <c:pt idx="50735">
                  <c:v>2.1640302087614987</c:v>
                </c:pt>
                <c:pt idx="50736">
                  <c:v>2.168647944553737</c:v>
                </c:pt>
                <c:pt idx="50737">
                  <c:v>2.1732667738188129</c:v>
                </c:pt>
                <c:pt idx="50738">
                  <c:v>2.1778899769752385</c:v>
                </c:pt>
                <c:pt idx="50739">
                  <c:v>2.1825088062403148</c:v>
                </c:pt>
                <c:pt idx="50740">
                  <c:v>2.1871265420325532</c:v>
                </c:pt>
                <c:pt idx="50741">
                  <c:v>2.1917453712976291</c:v>
                </c:pt>
                <c:pt idx="50742">
                  <c:v>2.1963642005627051</c:v>
                </c:pt>
                <c:pt idx="50743">
                  <c:v>2.2009819363549439</c:v>
                </c:pt>
                <c:pt idx="50744">
                  <c:v>2.2056007656200198</c:v>
                </c:pt>
                <c:pt idx="50745">
                  <c:v>2.2102195948850958</c:v>
                </c:pt>
                <c:pt idx="50746">
                  <c:v>2.2148373306773346</c:v>
                </c:pt>
                <c:pt idx="50747">
                  <c:v>2.2194561599424105</c:v>
                </c:pt>
                <c:pt idx="50748">
                  <c:v>2.2240749892074865</c:v>
                </c:pt>
                <c:pt idx="50749">
                  <c:v>2.2286927249997253</c:v>
                </c:pt>
                <c:pt idx="50750">
                  <c:v>2.2333159281561508</c:v>
                </c:pt>
                <c:pt idx="50751">
                  <c:v>2.2379347574212267</c:v>
                </c:pt>
                <c:pt idx="50752">
                  <c:v>2.2425524932134655</c:v>
                </c:pt>
                <c:pt idx="50753">
                  <c:v>2.2471713224785415</c:v>
                </c:pt>
                <c:pt idx="50754">
                  <c:v>2.2517901517436174</c:v>
                </c:pt>
                <c:pt idx="50755">
                  <c:v>2.2564078875358562</c:v>
                </c:pt>
                <c:pt idx="50756">
                  <c:v>2.2610267168009321</c:v>
                </c:pt>
                <c:pt idx="50757">
                  <c:v>2.2656455460660081</c:v>
                </c:pt>
                <c:pt idx="50758">
                  <c:v>2.2702632818582464</c:v>
                </c:pt>
                <c:pt idx="50759">
                  <c:v>2.2748821111233228</c:v>
                </c:pt>
                <c:pt idx="50760">
                  <c:v>2.2795009403883988</c:v>
                </c:pt>
                <c:pt idx="50761">
                  <c:v>2.2841186761806371</c:v>
                </c:pt>
                <c:pt idx="50762">
                  <c:v>2.2887375054457131</c:v>
                </c:pt>
                <c:pt idx="50763">
                  <c:v>2.2933607086021386</c:v>
                </c:pt>
                <c:pt idx="50764">
                  <c:v>2.297979537867215</c:v>
                </c:pt>
                <c:pt idx="50765">
                  <c:v>2.3025972736594533</c:v>
                </c:pt>
                <c:pt idx="50766">
                  <c:v>2.3072161029245293</c:v>
                </c:pt>
                <c:pt idx="50767">
                  <c:v>2.3118349321896057</c:v>
                </c:pt>
                <c:pt idx="50768">
                  <c:v>2.316452667981844</c:v>
                </c:pt>
                <c:pt idx="50769">
                  <c:v>2.32107149724692</c:v>
                </c:pt>
                <c:pt idx="50770">
                  <c:v>2.3256903265119959</c:v>
                </c:pt>
                <c:pt idx="50771">
                  <c:v>2.3303080623042347</c:v>
                </c:pt>
                <c:pt idx="50772">
                  <c:v>2.3349268915693107</c:v>
                </c:pt>
                <c:pt idx="50773">
                  <c:v>2.3395457208343866</c:v>
                </c:pt>
                <c:pt idx="50774">
                  <c:v>2.3441634566266254</c:v>
                </c:pt>
                <c:pt idx="50775">
                  <c:v>2.3563343848354794</c:v>
                </c:pt>
                <c:pt idx="50776">
                  <c:v>2.3838689999999998</c:v>
                </c:pt>
                <c:pt idx="50777">
                  <c:v>2.3838689999999998</c:v>
                </c:pt>
                <c:pt idx="50778">
                  <c:v>2.3791677577491654</c:v>
                </c:pt>
                <c:pt idx="50779">
                  <c:v>2.3754434048640913</c:v>
                </c:pt>
                <c:pt idx="50780">
                  <c:v>2.4069205318235993</c:v>
                </c:pt>
                <c:pt idx="50781">
                  <c:v>2.4098911688125892</c:v>
                </c:pt>
                <c:pt idx="50782">
                  <c:v>2.3838689999999998</c:v>
                </c:pt>
                <c:pt idx="50783">
                  <c:v>2.3945393413587603</c:v>
                </c:pt>
                <c:pt idx="50784">
                  <c:v>2.4214200041127736</c:v>
                </c:pt>
                <c:pt idx="50785">
                  <c:v>2.4259743306312211</c:v>
                </c:pt>
                <c:pt idx="50786">
                  <c:v>2.4305275789473684</c:v>
                </c:pt>
                <c:pt idx="50787">
                  <c:v>2.4350819054658164</c:v>
                </c:pt>
                <c:pt idx="50788">
                  <c:v>2.4501174029566046</c:v>
                </c:pt>
                <c:pt idx="50789">
                  <c:v>2.48043892799237</c:v>
                </c:pt>
                <c:pt idx="50790">
                  <c:v>2.4736930974970202</c:v>
                </c:pt>
                <c:pt idx="50791">
                  <c:v>2.4636086952789698</c:v>
                </c:pt>
                <c:pt idx="50792">
                  <c:v>2.4845187296137339</c:v>
                </c:pt>
                <c:pt idx="50793">
                  <c:v>2.4249060429082241</c:v>
                </c:pt>
                <c:pt idx="50794">
                  <c:v>2.4289489155937054</c:v>
                </c:pt>
                <c:pt idx="50795">
                  <c:v>2.4468225092989986</c:v>
                </c:pt>
                <c:pt idx="50796">
                  <c:v>2.4089644379022643</c:v>
                </c:pt>
                <c:pt idx="50797">
                  <c:v>2.4239251600725247</c:v>
                </c:pt>
                <c:pt idx="50798">
                  <c:v>2.4338207751732175</c:v>
                </c:pt>
                <c:pt idx="50799">
                  <c:v>2.4437140475620023</c:v>
                </c:pt>
                <c:pt idx="50800">
                  <c:v>2.4536190335103281</c:v>
                </c:pt>
                <c:pt idx="50801">
                  <c:v>2.4635146486110213</c:v>
                </c:pt>
                <c:pt idx="50802">
                  <c:v>2.4734079209998057</c:v>
                </c:pt>
                <c:pt idx="50803">
                  <c:v>2.4833035361004985</c:v>
                </c:pt>
                <c:pt idx="50804">
                  <c:v>2.4837264920219098</c:v>
                </c:pt>
                <c:pt idx="50805">
                  <c:v>2.3931948902147968</c:v>
                </c:pt>
                <c:pt idx="50806">
                  <c:v>2.4924119999999998</c:v>
                </c:pt>
                <c:pt idx="50807">
                  <c:v>2.4924119999999998</c:v>
                </c:pt>
                <c:pt idx="50808">
                  <c:v>2.4943460983293555</c:v>
                </c:pt>
                <c:pt idx="50809">
                  <c:v>2.5125798979494518</c:v>
                </c:pt>
                <c:pt idx="50810">
                  <c:v>2.5241744729439808</c:v>
                </c:pt>
                <c:pt idx="50811">
                  <c:v>2.4947388365888519</c:v>
                </c:pt>
                <c:pt idx="50812">
                  <c:v>2.5105010000000001</c:v>
                </c:pt>
                <c:pt idx="50813">
                  <c:v>2.5110220099420641</c:v>
                </c:pt>
                <c:pt idx="50814">
                  <c:v>2.5146656291395466</c:v>
                </c:pt>
                <c:pt idx="50815">
                  <c:v>2.5183083857377873</c:v>
                </c:pt>
                <c:pt idx="50816">
                  <c:v>2.5219520049352693</c:v>
                </c:pt>
                <c:pt idx="50817">
                  <c:v>2.5255956241327517</c:v>
                </c:pt>
                <c:pt idx="50818">
                  <c:v>2.5292383807309919</c:v>
                </c:pt>
                <c:pt idx="50819">
                  <c:v>2.5328819999284744</c:v>
                </c:pt>
                <c:pt idx="50820">
                  <c:v>2.5365256191259569</c:v>
                </c:pt>
                <c:pt idx="50821">
                  <c:v>2.5401683757241971</c:v>
                </c:pt>
                <c:pt idx="50822">
                  <c:v>2.5438119949216795</c:v>
                </c:pt>
                <c:pt idx="50823">
                  <c:v>2.547455614119162</c:v>
                </c:pt>
                <c:pt idx="50824">
                  <c:v>2.5510983707174022</c:v>
                </c:pt>
                <c:pt idx="50825">
                  <c:v>2.5547454403118519</c:v>
                </c:pt>
                <c:pt idx="50826">
                  <c:v>2.5583890595093344</c:v>
                </c:pt>
                <c:pt idx="50827">
                  <c:v>2.5620318161075746</c:v>
                </c:pt>
                <c:pt idx="50828">
                  <c:v>2.565675435305057</c:v>
                </c:pt>
                <c:pt idx="50829">
                  <c:v>2.5693190545025391</c:v>
                </c:pt>
                <c:pt idx="50830">
                  <c:v>2.5729618111007797</c:v>
                </c:pt>
                <c:pt idx="50831">
                  <c:v>2.5766054302982622</c:v>
                </c:pt>
                <c:pt idx="50832">
                  <c:v>2.5802490494957442</c:v>
                </c:pt>
                <c:pt idx="50833">
                  <c:v>2.5838918060939848</c:v>
                </c:pt>
                <c:pt idx="50834">
                  <c:v>2.5875354252914669</c:v>
                </c:pt>
                <c:pt idx="50835">
                  <c:v>2.5911790444889493</c:v>
                </c:pt>
                <c:pt idx="50836">
                  <c:v>2.59482180108719</c:v>
                </c:pt>
                <c:pt idx="50837">
                  <c:v>2.598465420284672</c:v>
                </c:pt>
                <c:pt idx="50838">
                  <c:v>2.6021124898791217</c:v>
                </c:pt>
                <c:pt idx="50839">
                  <c:v>2.6057561090766042</c:v>
                </c:pt>
                <c:pt idx="50840">
                  <c:v>2.6093988656748444</c:v>
                </c:pt>
                <c:pt idx="50841">
                  <c:v>2.6130424848723268</c:v>
                </c:pt>
                <c:pt idx="50842">
                  <c:v>2.6166861040698093</c:v>
                </c:pt>
                <c:pt idx="50843">
                  <c:v>2.6203288606680495</c:v>
                </c:pt>
                <c:pt idx="50844">
                  <c:v>2.6239724798655319</c:v>
                </c:pt>
                <c:pt idx="50845">
                  <c:v>2.6458359202489095</c:v>
                </c:pt>
                <c:pt idx="50846">
                  <c:v>2.6494795394463915</c:v>
                </c:pt>
                <c:pt idx="50847">
                  <c:v>2.6531222960446321</c:v>
                </c:pt>
                <c:pt idx="50848">
                  <c:v>2.6475054965467968</c:v>
                </c:pt>
                <c:pt idx="50849">
                  <c:v>2.629291994272076</c:v>
                </c:pt>
                <c:pt idx="50850">
                  <c:v>2.6509464060562711</c:v>
                </c:pt>
                <c:pt idx="50851">
                  <c:v>2.6635144193954661</c:v>
                </c:pt>
                <c:pt idx="50852">
                  <c:v>2.6421905470273668</c:v>
                </c:pt>
                <c:pt idx="50853">
                  <c:v>2.6166444270866145</c:v>
                </c:pt>
                <c:pt idx="50854">
                  <c:v>2.6498199379527558</c:v>
                </c:pt>
                <c:pt idx="50855">
                  <c:v>2.6412828883296635</c:v>
                </c:pt>
                <c:pt idx="50856">
                  <c:v>2.691408</c:v>
                </c:pt>
                <c:pt idx="50857">
                  <c:v>2.6947383338901685</c:v>
                </c:pt>
                <c:pt idx="50858">
                  <c:v>2.7015902325216192</c:v>
                </c:pt>
                <c:pt idx="50859">
                  <c:v>2.7084356487513372</c:v>
                </c:pt>
                <c:pt idx="50860">
                  <c:v>2.7152794443806223</c:v>
                </c:pt>
                <c:pt idx="50861">
                  <c:v>2.7221248606103403</c:v>
                </c:pt>
                <c:pt idx="50862">
                  <c:v>2.7289702768400583</c:v>
                </c:pt>
                <c:pt idx="50863">
                  <c:v>2.7358140724693434</c:v>
                </c:pt>
                <c:pt idx="50864">
                  <c:v>2.7426594886990614</c:v>
                </c:pt>
                <c:pt idx="50865">
                  <c:v>2.7495032843283465</c:v>
                </c:pt>
                <c:pt idx="50866">
                  <c:v>2.7563487005580645</c:v>
                </c:pt>
                <c:pt idx="50867">
                  <c:v>2.7631941167877825</c:v>
                </c:pt>
                <c:pt idx="50868">
                  <c:v>2.7700379124170675</c:v>
                </c:pt>
                <c:pt idx="50869">
                  <c:v>2.7768833286467856</c:v>
                </c:pt>
                <c:pt idx="50870">
                  <c:v>2.7837352272782363</c:v>
                </c:pt>
                <c:pt idx="50871">
                  <c:v>2.7905806435079548</c:v>
                </c:pt>
                <c:pt idx="50872">
                  <c:v>2.7974244391372394</c:v>
                </c:pt>
                <c:pt idx="50873">
                  <c:v>2.8042698553669578</c:v>
                </c:pt>
                <c:pt idx="50874">
                  <c:v>2.8111152715966758</c:v>
                </c:pt>
                <c:pt idx="50875">
                  <c:v>2.8179590672259609</c:v>
                </c:pt>
                <c:pt idx="50876">
                  <c:v>2.8248044834556789</c:v>
                </c:pt>
                <c:pt idx="50877">
                  <c:v>2.8316498996853969</c:v>
                </c:pt>
                <c:pt idx="50878">
                  <c:v>2.838493695314682</c:v>
                </c:pt>
                <c:pt idx="50879">
                  <c:v>2.8453391115444</c:v>
                </c:pt>
                <c:pt idx="50880">
                  <c:v>2.852184527774118</c:v>
                </c:pt>
                <c:pt idx="50881">
                  <c:v>2.8590283234034031</c:v>
                </c:pt>
                <c:pt idx="50882">
                  <c:v>2.8658737396331211</c:v>
                </c:pt>
                <c:pt idx="50883">
                  <c:v>2.8727256382645718</c:v>
                </c:pt>
                <c:pt idx="50884">
                  <c:v>2.8795710544942903</c:v>
                </c:pt>
                <c:pt idx="50885">
                  <c:v>2.8864148501235753</c:v>
                </c:pt>
                <c:pt idx="50886">
                  <c:v>2.8932602663532934</c:v>
                </c:pt>
                <c:pt idx="50887">
                  <c:v>2.900104061982578</c:v>
                </c:pt>
                <c:pt idx="50888">
                  <c:v>2.9069494782122964</c:v>
                </c:pt>
                <c:pt idx="50889">
                  <c:v>2.9137948944420144</c:v>
                </c:pt>
                <c:pt idx="50890">
                  <c:v>2.9206386900712995</c:v>
                </c:pt>
                <c:pt idx="50891">
                  <c:v>2.9274841063010175</c:v>
                </c:pt>
                <c:pt idx="50892">
                  <c:v>2.9343295225307355</c:v>
                </c:pt>
                <c:pt idx="50893">
                  <c:v>2.9411733181600206</c:v>
                </c:pt>
                <c:pt idx="50894">
                  <c:v>2.9480187343897386</c:v>
                </c:pt>
                <c:pt idx="50895">
                  <c:v>2.9548706330211894</c:v>
                </c:pt>
                <c:pt idx="50896">
                  <c:v>2.9617160492509074</c:v>
                </c:pt>
                <c:pt idx="50897">
                  <c:v>2.9685598448801924</c:v>
                </c:pt>
                <c:pt idx="50898">
                  <c:v>2.9754052611099109</c:v>
                </c:pt>
                <c:pt idx="50899">
                  <c:v>2.9822506773396289</c:v>
                </c:pt>
                <c:pt idx="50900">
                  <c:v>2.9890944729689135</c:v>
                </c:pt>
                <c:pt idx="50901">
                  <c:v>2.995939889198632</c:v>
                </c:pt>
                <c:pt idx="50902">
                  <c:v>2.978459561278016</c:v>
                </c:pt>
                <c:pt idx="50903">
                  <c:v>2.9731218276519664</c:v>
                </c:pt>
                <c:pt idx="50904">
                  <c:v>2.9913383772055315</c:v>
                </c:pt>
                <c:pt idx="50905">
                  <c:v>2.9458394577968527</c:v>
                </c:pt>
                <c:pt idx="50906">
                  <c:v>2.9299726962327135</c:v>
                </c:pt>
                <c:pt idx="50907">
                  <c:v>2.9446629999999998</c:v>
                </c:pt>
                <c:pt idx="50908">
                  <c:v>2.9446629999999998</c:v>
                </c:pt>
                <c:pt idx="50909">
                  <c:v>3.000371178111588</c:v>
                </c:pt>
                <c:pt idx="50910">
                  <c:v>2.9900465773539926</c:v>
                </c:pt>
                <c:pt idx="50911">
                  <c:v>2.9641250874161971</c:v>
                </c:pt>
                <c:pt idx="50912">
                  <c:v>2.9663070571961363</c:v>
                </c:pt>
                <c:pt idx="50913">
                  <c:v>2.968489543663213</c:v>
                </c:pt>
                <c:pt idx="50914">
                  <c:v>2.9706720301302898</c:v>
                </c:pt>
                <c:pt idx="50915">
                  <c:v>2.972853999910229</c:v>
                </c:pt>
                <c:pt idx="50916">
                  <c:v>2.9750364863773058</c:v>
                </c:pt>
                <c:pt idx="50917">
                  <c:v>2.9772189728443825</c:v>
                </c:pt>
                <c:pt idx="50918">
                  <c:v>2.9794009426243218</c:v>
                </c:pt>
                <c:pt idx="50919">
                  <c:v>2.9815834290913985</c:v>
                </c:pt>
                <c:pt idx="50920">
                  <c:v>2.9837679823070236</c:v>
                </c:pt>
                <c:pt idx="50921">
                  <c:v>2.9859504687741003</c:v>
                </c:pt>
                <c:pt idx="50922">
                  <c:v>2.9881324385540395</c:v>
                </c:pt>
                <c:pt idx="50923">
                  <c:v>2.9903149250211163</c:v>
                </c:pt>
                <c:pt idx="50924">
                  <c:v>2.992497411488193</c:v>
                </c:pt>
                <c:pt idx="50925">
                  <c:v>2.9946793812681327</c:v>
                </c:pt>
                <c:pt idx="50926">
                  <c:v>2.996861867735209</c:v>
                </c:pt>
                <c:pt idx="50927">
                  <c:v>2.9990443542022858</c:v>
                </c:pt>
                <c:pt idx="50928">
                  <c:v>3.0012263239822254</c:v>
                </c:pt>
                <c:pt idx="50929">
                  <c:v>3.0034088104493017</c:v>
                </c:pt>
                <c:pt idx="50930">
                  <c:v>3.0055912969163785</c:v>
                </c:pt>
                <c:pt idx="50931">
                  <c:v>3.0077732666963182</c:v>
                </c:pt>
                <c:pt idx="50932">
                  <c:v>3.0099557531633945</c:v>
                </c:pt>
                <c:pt idx="50933">
                  <c:v>3.0121403063790195</c:v>
                </c:pt>
                <c:pt idx="50934">
                  <c:v>3.0143222761589592</c:v>
                </c:pt>
                <c:pt idx="50935">
                  <c:v>3.016504762626036</c:v>
                </c:pt>
                <c:pt idx="50936">
                  <c:v>3.0186872490931123</c:v>
                </c:pt>
                <c:pt idx="50937">
                  <c:v>3.0208692188730519</c:v>
                </c:pt>
                <c:pt idx="50938">
                  <c:v>3.0230517053401287</c:v>
                </c:pt>
                <c:pt idx="50939">
                  <c:v>3.025234191807205</c:v>
                </c:pt>
                <c:pt idx="50940">
                  <c:v>3.0274161615871447</c:v>
                </c:pt>
                <c:pt idx="50941">
                  <c:v>3.0295986480542214</c:v>
                </c:pt>
                <c:pt idx="50942">
                  <c:v>3.0317811345212982</c:v>
                </c:pt>
                <c:pt idx="50943">
                  <c:v>3.0339631043012374</c:v>
                </c:pt>
                <c:pt idx="50944">
                  <c:v>3.0361455907683141</c:v>
                </c:pt>
                <c:pt idx="50945">
                  <c:v>3.0383301439839392</c:v>
                </c:pt>
                <c:pt idx="50946">
                  <c:v>3.0405126304510155</c:v>
                </c:pt>
                <c:pt idx="50947">
                  <c:v>3.0426946002309552</c:v>
                </c:pt>
                <c:pt idx="50948">
                  <c:v>3.0448770866980319</c:v>
                </c:pt>
                <c:pt idx="50949">
                  <c:v>3.0470595731651087</c:v>
                </c:pt>
                <c:pt idx="50950">
                  <c:v>3.0492415429450479</c:v>
                </c:pt>
                <c:pt idx="50951">
                  <c:v>3.0514240294121246</c:v>
                </c:pt>
                <c:pt idx="50952">
                  <c:v>3.0536065158792014</c:v>
                </c:pt>
                <c:pt idx="50953">
                  <c:v>3.0557884856591406</c:v>
                </c:pt>
                <c:pt idx="50954">
                  <c:v>3.0579709721262174</c:v>
                </c:pt>
                <c:pt idx="50955">
                  <c:v>3.0601534585932941</c:v>
                </c:pt>
                <c:pt idx="50956">
                  <c:v>3.0623354283732334</c:v>
                </c:pt>
                <c:pt idx="50957">
                  <c:v>3.0645179148403101</c:v>
                </c:pt>
                <c:pt idx="50958">
                  <c:v>3.0667024680559352</c:v>
                </c:pt>
                <c:pt idx="50959">
                  <c:v>3.0688844378358748</c:v>
                </c:pt>
                <c:pt idx="50960">
                  <c:v>3.0710669243029511</c:v>
                </c:pt>
                <c:pt idx="50961">
                  <c:v>3.0732494107700279</c:v>
                </c:pt>
                <c:pt idx="50962">
                  <c:v>3.0754313805499676</c:v>
                </c:pt>
                <c:pt idx="50963">
                  <c:v>3.0776138670170439</c:v>
                </c:pt>
                <c:pt idx="50964">
                  <c:v>3.0797963534841206</c:v>
                </c:pt>
                <c:pt idx="50965">
                  <c:v>3.0819783232640603</c:v>
                </c:pt>
                <c:pt idx="50966">
                  <c:v>3.084160809731137</c:v>
                </c:pt>
                <c:pt idx="50967">
                  <c:v>3.0863432961982133</c:v>
                </c:pt>
                <c:pt idx="50968">
                  <c:v>3.088525265978153</c:v>
                </c:pt>
                <c:pt idx="50969">
                  <c:v>3.1114890386266096</c:v>
                </c:pt>
                <c:pt idx="50970">
                  <c:v>3.1367667200762996</c:v>
                </c:pt>
                <c:pt idx="50971">
                  <c:v>3.15498241215733</c:v>
                </c:pt>
                <c:pt idx="50972">
                  <c:v>3.1388542441583214</c:v>
                </c:pt>
                <c:pt idx="50973">
                  <c:v>3.1255700000000002</c:v>
                </c:pt>
                <c:pt idx="50974">
                  <c:v>3.1138643381020508</c:v>
                </c:pt>
                <c:pt idx="50975">
                  <c:v>3.1193089206197855</c:v>
                </c:pt>
                <c:pt idx="50976">
                  <c:v>3.1255700000000002</c:v>
                </c:pt>
                <c:pt idx="50977">
                  <c:v>3.1497404234620885</c:v>
                </c:pt>
                <c:pt idx="50978">
                  <c:v>3.1644388489814572</c:v>
                </c:pt>
                <c:pt idx="50979">
                  <c:v>3.1684537363349285</c:v>
                </c:pt>
                <c:pt idx="50980">
                  <c:v>3.1724686236883999</c:v>
                </c:pt>
                <c:pt idx="50981">
                  <c:v>3.1764825605477061</c:v>
                </c:pt>
                <c:pt idx="50982">
                  <c:v>3.1804974479011774</c:v>
                </c:pt>
                <c:pt idx="50983">
                  <c:v>3.1845161372313089</c:v>
                </c:pt>
                <c:pt idx="50984">
                  <c:v>3.1885300740906151</c:v>
                </c:pt>
                <c:pt idx="50985">
                  <c:v>3.1925449614440864</c:v>
                </c:pt>
                <c:pt idx="50986">
                  <c:v>3.1965598487975577</c:v>
                </c:pt>
                <c:pt idx="50987">
                  <c:v>3.2005737856568639</c:v>
                </c:pt>
                <c:pt idx="50988">
                  <c:v>3.2045886730103348</c:v>
                </c:pt>
                <c:pt idx="50989">
                  <c:v>3.2086035603638061</c:v>
                </c:pt>
                <c:pt idx="50990">
                  <c:v>3.2126174972231123</c:v>
                </c:pt>
                <c:pt idx="50991">
                  <c:v>3.2166323845765836</c:v>
                </c:pt>
                <c:pt idx="50992">
                  <c:v>3.220647271930055</c:v>
                </c:pt>
                <c:pt idx="50993">
                  <c:v>3.2246612087893611</c:v>
                </c:pt>
                <c:pt idx="50994">
                  <c:v>3.228676096142832</c:v>
                </c:pt>
                <c:pt idx="50995">
                  <c:v>3.232694785472964</c:v>
                </c:pt>
                <c:pt idx="50996">
                  <c:v>3.2367096728264353</c:v>
                </c:pt>
                <c:pt idx="50997">
                  <c:v>3.2407236096857415</c:v>
                </c:pt>
                <c:pt idx="50998">
                  <c:v>3.2447384970392124</c:v>
                </c:pt>
                <c:pt idx="50999">
                  <c:v>3.2487533843926837</c:v>
                </c:pt>
                <c:pt idx="51000">
                  <c:v>3.2527673212519899</c:v>
                </c:pt>
                <c:pt idx="51001">
                  <c:v>3.2567822086054612</c:v>
                </c:pt>
                <c:pt idx="51002">
                  <c:v>3.2607970959589325</c:v>
                </c:pt>
                <c:pt idx="51003">
                  <c:v>3.2648110328182387</c:v>
                </c:pt>
                <c:pt idx="51004">
                  <c:v>3.2688259201717096</c:v>
                </c:pt>
                <c:pt idx="51005">
                  <c:v>3.2728408075251809</c:v>
                </c:pt>
                <c:pt idx="51006">
                  <c:v>3.2768547443844871</c:v>
                </c:pt>
                <c:pt idx="51007">
                  <c:v>3.2808696317379584</c:v>
                </c:pt>
                <c:pt idx="51008">
                  <c:v>3.2848883210680899</c:v>
                </c:pt>
                <c:pt idx="51009">
                  <c:v>3.2889022579273961</c:v>
                </c:pt>
                <c:pt idx="51010">
                  <c:v>3.3250333926261422</c:v>
                </c:pt>
                <c:pt idx="51011">
                  <c:v>3.3290482799796135</c:v>
                </c:pt>
                <c:pt idx="51012">
                  <c:v>3.333066969309745</c:v>
                </c:pt>
                <c:pt idx="51013">
                  <c:v>3.3370818566632163</c:v>
                </c:pt>
                <c:pt idx="51014">
                  <c:v>3.3410957935225225</c:v>
                </c:pt>
                <c:pt idx="51015">
                  <c:v>3.3314675321888414</c:v>
                </c:pt>
                <c:pt idx="51016">
                  <c:v>3.3245580000000001</c:v>
                </c:pt>
                <c:pt idx="51017">
                  <c:v>3.3245580000000001</c:v>
                </c:pt>
                <c:pt idx="51018">
                  <c:v>3.3707991826418695</c:v>
                </c:pt>
                <c:pt idx="51019">
                  <c:v>3.3852312085816449</c:v>
                </c:pt>
                <c:pt idx="51020">
                  <c:v>3.378825</c:v>
                </c:pt>
                <c:pt idx="51021">
                  <c:v>3.378825</c:v>
                </c:pt>
                <c:pt idx="51022">
                  <c:v>3.3667599172824794</c:v>
                </c:pt>
                <c:pt idx="51023">
                  <c:v>3.3729247253218886</c:v>
                </c:pt>
                <c:pt idx="51024">
                  <c:v>3.3632068660754775</c:v>
                </c:pt>
                <c:pt idx="51025">
                  <c:v>3.3400859031087822</c:v>
                </c:pt>
                <c:pt idx="51026">
                  <c:v>3.3169922828135232</c:v>
                </c:pt>
                <c:pt idx="51027">
                  <c:v>3.2938931939839771</c:v>
                </c:pt>
                <c:pt idx="51028">
                  <c:v>3.2707941051544314</c:v>
                </c:pt>
                <c:pt idx="51029">
                  <c:v>3.3059170591179976</c:v>
                </c:pt>
                <c:pt idx="51030">
                  <c:v>3.3423537114926085</c:v>
                </c:pt>
                <c:pt idx="51031">
                  <c:v>3.3426469999999999</c:v>
                </c:pt>
                <c:pt idx="51032">
                  <c:v>3.3787861847171721</c:v>
                </c:pt>
                <c:pt idx="51033">
                  <c:v>3.3719546949395003</c:v>
                </c:pt>
                <c:pt idx="51034">
                  <c:v>3.3651232051618285</c:v>
                </c:pt>
                <c:pt idx="51035">
                  <c:v>3.3582933326876079</c:v>
                </c:pt>
                <c:pt idx="51036">
                  <c:v>3.3514618429099361</c:v>
                </c:pt>
                <c:pt idx="51037">
                  <c:v>3.3446238839184597</c:v>
                </c:pt>
                <c:pt idx="51038">
                  <c:v>3.3377923941407879</c:v>
                </c:pt>
                <c:pt idx="51039">
                  <c:v>3.3309625216665673</c:v>
                </c:pt>
                <c:pt idx="51040">
                  <c:v>3.329113101573677</c:v>
                </c:pt>
                <c:pt idx="51041">
                  <c:v>3.396922</c:v>
                </c:pt>
                <c:pt idx="51042">
                  <c:v>3.3996996146876488</c:v>
                </c:pt>
                <c:pt idx="51043">
                  <c:v>3.4331</c:v>
                </c:pt>
                <c:pt idx="51044">
                  <c:v>3.4314524086790654</c:v>
                </c:pt>
                <c:pt idx="51045">
                  <c:v>3.4132387523241952</c:v>
                </c:pt>
                <c:pt idx="51046">
                  <c:v>3.3931256623748212</c:v>
                </c:pt>
                <c:pt idx="51047">
                  <c:v>3.3647911788268958</c:v>
                </c:pt>
                <c:pt idx="51048">
                  <c:v>3.396922</c:v>
                </c:pt>
                <c:pt idx="51049">
                  <c:v>3.3972256181484397</c:v>
                </c:pt>
                <c:pt idx="51050">
                  <c:v>3.3996568634734441</c:v>
                </c:pt>
                <c:pt idx="51051">
                  <c:v>3.4020852336265883</c:v>
                </c:pt>
                <c:pt idx="51052">
                  <c:v>3.4045141788141047</c:v>
                </c:pt>
                <c:pt idx="51053">
                  <c:v>3.4069431240016215</c:v>
                </c:pt>
                <c:pt idx="51054">
                  <c:v>3.4093714941547657</c:v>
                </c:pt>
                <c:pt idx="51055">
                  <c:v>3.4118004393422821</c:v>
                </c:pt>
                <c:pt idx="51056">
                  <c:v>3.4142293845297984</c:v>
                </c:pt>
                <c:pt idx="51057">
                  <c:v>3.4166577546829426</c:v>
                </c:pt>
                <c:pt idx="51058">
                  <c:v>3.419086699870459</c:v>
                </c:pt>
                <c:pt idx="51059">
                  <c:v>3.4215156450579753</c:v>
                </c:pt>
                <c:pt idx="51060">
                  <c:v>3.42394401521112</c:v>
                </c:pt>
                <c:pt idx="51061">
                  <c:v>3.4263729603986364</c:v>
                </c:pt>
                <c:pt idx="51062">
                  <c:v>3.4288042057236408</c:v>
                </c:pt>
                <c:pt idx="51063">
                  <c:v>3.4312331509111571</c:v>
                </c:pt>
                <c:pt idx="51064">
                  <c:v>3.4336615210643018</c:v>
                </c:pt>
                <c:pt idx="51065">
                  <c:v>3.4360904662518181</c:v>
                </c:pt>
                <c:pt idx="51066">
                  <c:v>3.4385194114393345</c:v>
                </c:pt>
                <c:pt idx="51067">
                  <c:v>3.4409477815924787</c:v>
                </c:pt>
                <c:pt idx="51068">
                  <c:v>3.4433767267799951</c:v>
                </c:pt>
                <c:pt idx="51069">
                  <c:v>3.4458056719675114</c:v>
                </c:pt>
                <c:pt idx="51070">
                  <c:v>3.4482340421206557</c:v>
                </c:pt>
                <c:pt idx="51071">
                  <c:v>3.4506629873081724</c:v>
                </c:pt>
                <c:pt idx="51072">
                  <c:v>3.4530919324956888</c:v>
                </c:pt>
                <c:pt idx="51073">
                  <c:v>3.455520302648833</c:v>
                </c:pt>
                <c:pt idx="51074">
                  <c:v>3.4579492478363494</c:v>
                </c:pt>
                <c:pt idx="51075">
                  <c:v>3.4603804931613538</c:v>
                </c:pt>
                <c:pt idx="51076">
                  <c:v>3.4628088633144984</c:v>
                </c:pt>
                <c:pt idx="51077">
                  <c:v>3.4652378085020148</c:v>
                </c:pt>
                <c:pt idx="51078">
                  <c:v>3.4676667536895311</c:v>
                </c:pt>
                <c:pt idx="51079">
                  <c:v>3.4692780000000001</c:v>
                </c:pt>
                <c:pt idx="51080">
                  <c:v>3.4755362591797807</c:v>
                </c:pt>
                <c:pt idx="51081">
                  <c:v>3.493753128486293</c:v>
                </c:pt>
                <c:pt idx="51082">
                  <c:v>3.5119676552217456</c:v>
                </c:pt>
                <c:pt idx="51083">
                  <c:v>3.5102750793991415</c:v>
                </c:pt>
                <c:pt idx="51084">
                  <c:v>3.5009015418355185</c:v>
                </c:pt>
                <c:pt idx="51085">
                  <c:v>3.5442179005722458</c:v>
                </c:pt>
                <c:pt idx="51086">
                  <c:v>3.5567689234620889</c:v>
                </c:pt>
                <c:pt idx="51087">
                  <c:v>3.545040886054827</c:v>
                </c:pt>
                <c:pt idx="51088">
                  <c:v>3.5784837586027498</c:v>
                </c:pt>
                <c:pt idx="51089">
                  <c:v>3.5801398707799161</c:v>
                </c:pt>
                <c:pt idx="51090">
                  <c:v>3.5817963751219364</c:v>
                </c:pt>
                <c:pt idx="51091">
                  <c:v>3.5834528794639566</c:v>
                </c:pt>
                <c:pt idx="51092">
                  <c:v>3.5851089916411234</c:v>
                </c:pt>
                <c:pt idx="51093">
                  <c:v>3.5867654959831436</c:v>
                </c:pt>
                <c:pt idx="51094">
                  <c:v>3.5884220003251639</c:v>
                </c:pt>
                <c:pt idx="51095">
                  <c:v>3.5900781125023307</c:v>
                </c:pt>
                <c:pt idx="51096">
                  <c:v>3.5917346168443509</c:v>
                </c:pt>
                <c:pt idx="51097">
                  <c:v>3.5933911211863712</c:v>
                </c:pt>
                <c:pt idx="51098">
                  <c:v>3.5950472333635375</c:v>
                </c:pt>
                <c:pt idx="51099">
                  <c:v>3.5967037377055577</c:v>
                </c:pt>
                <c:pt idx="51100">
                  <c:v>3.5983618107069928</c:v>
                </c:pt>
                <c:pt idx="51101">
                  <c:v>3.6000179228841596</c:v>
                </c:pt>
                <c:pt idx="51102">
                  <c:v>3.6016744272261798</c:v>
                </c:pt>
                <c:pt idx="51103">
                  <c:v>3.6033309315682001</c:v>
                </c:pt>
                <c:pt idx="51104">
                  <c:v>3.6049870437453664</c:v>
                </c:pt>
                <c:pt idx="51105">
                  <c:v>3.6066435480873866</c:v>
                </c:pt>
                <c:pt idx="51106">
                  <c:v>3.6083000524294069</c:v>
                </c:pt>
                <c:pt idx="51107">
                  <c:v>3.6099561646065736</c:v>
                </c:pt>
                <c:pt idx="51108">
                  <c:v>3.6116126689485939</c:v>
                </c:pt>
                <c:pt idx="51109">
                  <c:v>3.6132691732906141</c:v>
                </c:pt>
                <c:pt idx="51110">
                  <c:v>3.6149252854677805</c:v>
                </c:pt>
                <c:pt idx="51111">
                  <c:v>3.6165817898098007</c:v>
                </c:pt>
                <c:pt idx="51112">
                  <c:v>3.6182398628112358</c:v>
                </c:pt>
                <c:pt idx="51113">
                  <c:v>3.619896367153256</c:v>
                </c:pt>
                <c:pt idx="51114">
                  <c:v>3.6215524793304228</c:v>
                </c:pt>
                <c:pt idx="51115">
                  <c:v>3.623208983672443</c:v>
                </c:pt>
                <c:pt idx="51116">
                  <c:v>3.6248654880144633</c:v>
                </c:pt>
                <c:pt idx="51117">
                  <c:v>3.6265216001916301</c:v>
                </c:pt>
                <c:pt idx="51118">
                  <c:v>3.6281781045336503</c:v>
                </c:pt>
                <c:pt idx="51119">
                  <c:v>3.6298346088756706</c:v>
                </c:pt>
                <c:pt idx="51120">
                  <c:v>3.6314907210528369</c:v>
                </c:pt>
                <c:pt idx="51121">
                  <c:v>3.6331472253948571</c:v>
                </c:pt>
                <c:pt idx="51122">
                  <c:v>3.6348037297368774</c:v>
                </c:pt>
                <c:pt idx="51123">
                  <c:v>3.6364598419140441</c:v>
                </c:pt>
                <c:pt idx="51124">
                  <c:v>3.6381179149154792</c:v>
                </c:pt>
                <c:pt idx="51125">
                  <c:v>3.6397744192574994</c:v>
                </c:pt>
                <c:pt idx="51126">
                  <c:v>3.6414305314346658</c:v>
                </c:pt>
                <c:pt idx="51127">
                  <c:v>3.643087035776686</c:v>
                </c:pt>
                <c:pt idx="51128">
                  <c:v>3.6447435401187063</c:v>
                </c:pt>
                <c:pt idx="51129">
                  <c:v>3.646399652295873</c:v>
                </c:pt>
                <c:pt idx="51130">
                  <c:v>3.6480561566378933</c:v>
                </c:pt>
                <c:pt idx="51131">
                  <c:v>3.6497126609799135</c:v>
                </c:pt>
                <c:pt idx="51132">
                  <c:v>3.6513687731570803</c:v>
                </c:pt>
                <c:pt idx="51133">
                  <c:v>3.6530252774991006</c:v>
                </c:pt>
                <c:pt idx="51134">
                  <c:v>3.6546817818411208</c:v>
                </c:pt>
                <c:pt idx="51135">
                  <c:v>3.6563378940182871</c:v>
                </c:pt>
                <c:pt idx="51136">
                  <c:v>3.6579943983603074</c:v>
                </c:pt>
                <c:pt idx="51137">
                  <c:v>3.6596524713617424</c:v>
                </c:pt>
                <c:pt idx="51138">
                  <c:v>3.6613089757037627</c:v>
                </c:pt>
                <c:pt idx="51139">
                  <c:v>3.6629650878809294</c:v>
                </c:pt>
                <c:pt idx="51140">
                  <c:v>3.6646215922229497</c:v>
                </c:pt>
                <c:pt idx="51141">
                  <c:v>3.6662780965649699</c:v>
                </c:pt>
                <c:pt idx="51142">
                  <c:v>3.6679342087421363</c:v>
                </c:pt>
                <c:pt idx="51143">
                  <c:v>3.6537974630424412</c:v>
                </c:pt>
                <c:pt idx="51144">
                  <c:v>3.664783993323796</c:v>
                </c:pt>
                <c:pt idx="51145">
                  <c:v>3.668275</c:v>
                </c:pt>
                <c:pt idx="51146">
                  <c:v>3.6385678371483072</c:v>
                </c:pt>
                <c:pt idx="51147">
                  <c:v>3.706991848831664</c:v>
                </c:pt>
                <c:pt idx="51148">
                  <c:v>3.7376427575685338</c:v>
                </c:pt>
                <c:pt idx="51149">
                  <c:v>3.7253843106819264</c:v>
                </c:pt>
                <c:pt idx="51150">
                  <c:v>3.7225419999999998</c:v>
                </c:pt>
                <c:pt idx="51151">
                  <c:v>3.7380431602288984</c:v>
                </c:pt>
                <c:pt idx="51152">
                  <c:v>3.740631</c:v>
                </c:pt>
                <c:pt idx="51153">
                  <c:v>3.740631</c:v>
                </c:pt>
                <c:pt idx="51154">
                  <c:v>3.740631</c:v>
                </c:pt>
                <c:pt idx="51155">
                  <c:v>3.7398417715965988</c:v>
                </c:pt>
                <c:pt idx="51156">
                  <c:v>3.7337694568862752</c:v>
                </c:pt>
                <c:pt idx="51157">
                  <c:v>3.7276985797504572</c:v>
                </c:pt>
                <c:pt idx="51158">
                  <c:v>3.7216262650401335</c:v>
                </c:pt>
                <c:pt idx="51159">
                  <c:v>3.7155539503298103</c:v>
                </c:pt>
                <c:pt idx="51160">
                  <c:v>3.7094830731939918</c:v>
                </c:pt>
                <c:pt idx="51161">
                  <c:v>3.7034107584836686</c:v>
                </c:pt>
                <c:pt idx="51162">
                  <c:v>3.6973326934753241</c:v>
                </c:pt>
                <c:pt idx="51163">
                  <c:v>3.6912603787650005</c:v>
                </c:pt>
                <c:pt idx="51164">
                  <c:v>3.6863640000000002</c:v>
                </c:pt>
                <c:pt idx="51165">
                  <c:v>3.6827108328564617</c:v>
                </c:pt>
                <c:pt idx="51166">
                  <c:v>3.668275</c:v>
                </c:pt>
                <c:pt idx="51167">
                  <c:v>3.668275</c:v>
                </c:pt>
                <c:pt idx="51168">
                  <c:v>3.668275</c:v>
                </c:pt>
                <c:pt idx="51169">
                  <c:v>3.6641108202193609</c:v>
                </c:pt>
                <c:pt idx="51170">
                  <c:v>3.6544652984505364</c:v>
                </c:pt>
                <c:pt idx="51171">
                  <c:v>3.6594482711015734</c:v>
                </c:pt>
                <c:pt idx="51172">
                  <c:v>3.6457152360515024</c:v>
                </c:pt>
                <c:pt idx="51173">
                  <c:v>3.6850912749472591</c:v>
                </c:pt>
                <c:pt idx="51174">
                  <c:v>3.6801180018206514</c:v>
                </c:pt>
                <c:pt idx="51175">
                  <c:v>3.6751494337774182</c:v>
                </c:pt>
                <c:pt idx="51176">
                  <c:v>3.6701820420050288</c:v>
                </c:pt>
                <c:pt idx="51177">
                  <c:v>3.6652134739617952</c:v>
                </c:pt>
                <c:pt idx="51178">
                  <c:v>3.660244905918562</c:v>
                </c:pt>
                <c:pt idx="51179">
                  <c:v>3.6552775141461726</c:v>
                </c:pt>
                <c:pt idx="51180">
                  <c:v>3.650308946102939</c:v>
                </c:pt>
                <c:pt idx="51181">
                  <c:v>3.6453403780597058</c:v>
                </c:pt>
                <c:pt idx="51182">
                  <c:v>3.6403729862873164</c:v>
                </c:pt>
                <c:pt idx="51183">
                  <c:v>3.6354044182440828</c:v>
                </c:pt>
                <c:pt idx="51184">
                  <c:v>3.6304358502008496</c:v>
                </c:pt>
                <c:pt idx="51185">
                  <c:v>3.6254684584284602</c:v>
                </c:pt>
                <c:pt idx="51186">
                  <c:v>3.6204998903852266</c:v>
                </c:pt>
                <c:pt idx="51187">
                  <c:v>3.6155266172586193</c:v>
                </c:pt>
                <c:pt idx="51188">
                  <c:v>3.6105580492153861</c:v>
                </c:pt>
                <c:pt idx="51189">
                  <c:v>3.6055906574429963</c:v>
                </c:pt>
                <c:pt idx="51190">
                  <c:v>3.6006220893997631</c:v>
                </c:pt>
                <c:pt idx="51191">
                  <c:v>3.5956535213565299</c:v>
                </c:pt>
                <c:pt idx="51192">
                  <c:v>3.5906861295841401</c:v>
                </c:pt>
                <c:pt idx="51193">
                  <c:v>3.5857175615409069</c:v>
                </c:pt>
                <c:pt idx="51194">
                  <c:v>3.5807489934976737</c:v>
                </c:pt>
                <c:pt idx="51195">
                  <c:v>3.5757816017252839</c:v>
                </c:pt>
                <c:pt idx="51196">
                  <c:v>3.5708130336820507</c:v>
                </c:pt>
                <c:pt idx="51197">
                  <c:v>3.5658444656388175</c:v>
                </c:pt>
                <c:pt idx="51198">
                  <c:v>3.5608770738664277</c:v>
                </c:pt>
                <c:pt idx="51199">
                  <c:v>3.55590380073982</c:v>
                </c:pt>
                <c:pt idx="51200">
                  <c:v>3.5509352326965868</c:v>
                </c:pt>
                <c:pt idx="51201">
                  <c:v>3.545967840924197</c:v>
                </c:pt>
                <c:pt idx="51202">
                  <c:v>3.5409992728809638</c:v>
                </c:pt>
                <c:pt idx="51203">
                  <c:v>3.5360307048377306</c:v>
                </c:pt>
                <c:pt idx="51204">
                  <c:v>3.5310633130653408</c:v>
                </c:pt>
                <c:pt idx="51205">
                  <c:v>3.5260947450221076</c:v>
                </c:pt>
                <c:pt idx="51206">
                  <c:v>3.5235539999999999</c:v>
                </c:pt>
                <c:pt idx="51207">
                  <c:v>3.5325769346685743</c:v>
                </c:pt>
                <c:pt idx="51208">
                  <c:v>3.5507953266571293</c:v>
                </c:pt>
                <c:pt idx="51209">
                  <c:v>3.5597319999999999</c:v>
                </c:pt>
                <c:pt idx="51210">
                  <c:v>3.5481235160435678</c:v>
                </c:pt>
                <c:pt idx="51211">
                  <c:v>3.4945642098910805</c:v>
                </c:pt>
                <c:pt idx="51212">
                  <c:v>3.5419836992348439</c:v>
                </c:pt>
                <c:pt idx="51213">
                  <c:v>3.5294001448336769</c:v>
                </c:pt>
                <c:pt idx="51214">
                  <c:v>3.5649664677656756</c:v>
                </c:pt>
                <c:pt idx="51215">
                  <c:v>3.5473177716303708</c:v>
                </c:pt>
                <c:pt idx="51216">
                  <c:v>3.5416430000000001</c:v>
                </c:pt>
                <c:pt idx="51217">
                  <c:v>3.5141529711217183</c:v>
                </c:pt>
                <c:pt idx="51218">
                  <c:v>3.5470883061516449</c:v>
                </c:pt>
                <c:pt idx="51219">
                  <c:v>3.5317296243146603</c:v>
                </c:pt>
                <c:pt idx="51220">
                  <c:v>3.5211997777020887</c:v>
                </c:pt>
                <c:pt idx="51221">
                  <c:v>3.5181633700726609</c:v>
                </c:pt>
                <c:pt idx="51222">
                  <c:v>3.5151269624432331</c:v>
                </c:pt>
                <c:pt idx="51223">
                  <c:v>3.5120912736603085</c:v>
                </c:pt>
                <c:pt idx="51224">
                  <c:v>3.5090519906448683</c:v>
                </c:pt>
                <c:pt idx="51225">
                  <c:v>3.5060155830154405</c:v>
                </c:pt>
                <c:pt idx="51226">
                  <c:v>3.5029798942325159</c:v>
                </c:pt>
                <c:pt idx="51227">
                  <c:v>3.4999434866030881</c:v>
                </c:pt>
                <c:pt idx="51228">
                  <c:v>3.4969070789736603</c:v>
                </c:pt>
                <c:pt idx="51229">
                  <c:v>3.4938713901907357</c:v>
                </c:pt>
                <c:pt idx="51230">
                  <c:v>3.4908349825613079</c:v>
                </c:pt>
                <c:pt idx="51231">
                  <c:v>3.4877985749318801</c:v>
                </c:pt>
                <c:pt idx="51232">
                  <c:v>3.4847628861489555</c:v>
                </c:pt>
                <c:pt idx="51233">
                  <c:v>3.4817264785195277</c:v>
                </c:pt>
                <c:pt idx="51234">
                  <c:v>3.4786900708900999</c:v>
                </c:pt>
                <c:pt idx="51235">
                  <c:v>3.4756543821071753</c:v>
                </c:pt>
                <c:pt idx="51236">
                  <c:v>3.4726179744777474</c:v>
                </c:pt>
                <c:pt idx="51237">
                  <c:v>3.4695786914623068</c:v>
                </c:pt>
                <c:pt idx="51238">
                  <c:v>3.466542283832879</c:v>
                </c:pt>
                <c:pt idx="51239">
                  <c:v>3.4635065950499544</c:v>
                </c:pt>
                <c:pt idx="51240">
                  <c:v>3.4604701874205266</c:v>
                </c:pt>
                <c:pt idx="51241">
                  <c:v>3.4574337797910988</c:v>
                </c:pt>
                <c:pt idx="51242">
                  <c:v>3.4543980910081742</c:v>
                </c:pt>
                <c:pt idx="51243">
                  <c:v>3.4513616833787464</c:v>
                </c:pt>
                <c:pt idx="51244">
                  <c:v>3.4483252757493186</c:v>
                </c:pt>
                <c:pt idx="51245">
                  <c:v>3.445289586966394</c:v>
                </c:pt>
                <c:pt idx="51246">
                  <c:v>3.4422531793369662</c:v>
                </c:pt>
                <c:pt idx="51247">
                  <c:v>3.4392167717075384</c:v>
                </c:pt>
                <c:pt idx="51248">
                  <c:v>3.4361810829246138</c:v>
                </c:pt>
                <c:pt idx="51249">
                  <c:v>3.4331417999091736</c:v>
                </c:pt>
                <c:pt idx="51250">
                  <c:v>3.4301053922797458</c:v>
                </c:pt>
                <c:pt idx="51251">
                  <c:v>3.4270697034968212</c:v>
                </c:pt>
                <c:pt idx="51252">
                  <c:v>3.4240332958673934</c:v>
                </c:pt>
                <c:pt idx="51253">
                  <c:v>3.4209968882379655</c:v>
                </c:pt>
                <c:pt idx="51254">
                  <c:v>3.417961199455041</c:v>
                </c:pt>
                <c:pt idx="51255">
                  <c:v>3.4149247918256131</c:v>
                </c:pt>
                <c:pt idx="51256">
                  <c:v>3.4118883841961853</c:v>
                </c:pt>
                <c:pt idx="51257">
                  <c:v>3.4088526954132607</c:v>
                </c:pt>
                <c:pt idx="51258">
                  <c:v>3.4058162877838329</c:v>
                </c:pt>
                <c:pt idx="51259">
                  <c:v>3.4027798801544051</c:v>
                </c:pt>
                <c:pt idx="51260">
                  <c:v>3.3997441913714805</c:v>
                </c:pt>
                <c:pt idx="51261">
                  <c:v>3.3982057632769709</c:v>
                </c:pt>
                <c:pt idx="51262">
                  <c:v>3.4150109999999998</c:v>
                </c:pt>
                <c:pt idx="51263">
                  <c:v>3.4103392606103955</c:v>
                </c:pt>
                <c:pt idx="51264">
                  <c:v>3.3590543051251491</c:v>
                </c:pt>
                <c:pt idx="51265">
                  <c:v>3.3444541747734857</c:v>
                </c:pt>
                <c:pt idx="51266">
                  <c:v>3.3682620886349599</c:v>
                </c:pt>
                <c:pt idx="51267">
                  <c:v>3.378825</c:v>
                </c:pt>
                <c:pt idx="51268">
                  <c:v>3.3651104163090131</c:v>
                </c:pt>
                <c:pt idx="51269">
                  <c:v>3.396922</c:v>
                </c:pt>
                <c:pt idx="51270">
                  <c:v>3.396922</c:v>
                </c:pt>
                <c:pt idx="51271">
                  <c:v>3.376842190703218</c:v>
                </c:pt>
                <c:pt idx="51272">
                  <c:v>3.3767448047210302</c:v>
                </c:pt>
                <c:pt idx="51273">
                  <c:v>3.4400444206008585</c:v>
                </c:pt>
                <c:pt idx="51274">
                  <c:v>3.4370082460658082</c:v>
                </c:pt>
                <c:pt idx="51275">
                  <c:v>3.4150109999999998</c:v>
                </c:pt>
                <c:pt idx="51276">
                  <c:v>3.4223518388173582</c:v>
                </c:pt>
                <c:pt idx="51277">
                  <c:v>3.4256297691940869</c:v>
                </c:pt>
                <c:pt idx="51278">
                  <c:v>3.4150109999999998</c:v>
                </c:pt>
                <c:pt idx="51279">
                  <c:v>3.4150109999999998</c:v>
                </c:pt>
                <c:pt idx="51280">
                  <c:v>3.413565005295387</c:v>
                </c:pt>
                <c:pt idx="51281">
                  <c:v>3.4102090263765494</c:v>
                </c:pt>
                <c:pt idx="51282">
                  <c:v>3.4068538419602969</c:v>
                </c:pt>
                <c:pt idx="51283">
                  <c:v>3.4034978630414594</c:v>
                </c:pt>
                <c:pt idx="51284">
                  <c:v>3.4001418841226219</c:v>
                </c:pt>
                <c:pt idx="51285">
                  <c:v>3.3967866997063694</c:v>
                </c:pt>
                <c:pt idx="51286">
                  <c:v>3.3934307207875318</c:v>
                </c:pt>
                <c:pt idx="51287">
                  <c:v>3.3900715638583545</c:v>
                </c:pt>
                <c:pt idx="51288">
                  <c:v>3.386715584939517</c:v>
                </c:pt>
                <c:pt idx="51289">
                  <c:v>3.3833604005232645</c:v>
                </c:pt>
                <c:pt idx="51290">
                  <c:v>3.3800044216044269</c:v>
                </c:pt>
                <c:pt idx="51291">
                  <c:v>3.3766484426855894</c:v>
                </c:pt>
                <c:pt idx="51292">
                  <c:v>3.3732932582693369</c:v>
                </c:pt>
                <c:pt idx="51293">
                  <c:v>3.3699372793504994</c:v>
                </c:pt>
                <c:pt idx="51294">
                  <c:v>3.3665813004316618</c:v>
                </c:pt>
                <c:pt idx="51295">
                  <c:v>3.3632261160154093</c:v>
                </c:pt>
                <c:pt idx="51296">
                  <c:v>3.3598701370965718</c:v>
                </c:pt>
                <c:pt idx="51297">
                  <c:v>3.3565141581777342</c:v>
                </c:pt>
                <c:pt idx="51298">
                  <c:v>3.3531589737614818</c:v>
                </c:pt>
                <c:pt idx="51299">
                  <c:v>3.3497998168323044</c:v>
                </c:pt>
                <c:pt idx="51300">
                  <c:v>3.3464438379134669</c:v>
                </c:pt>
                <c:pt idx="51301">
                  <c:v>3.3430886534972144</c:v>
                </c:pt>
                <c:pt idx="51302">
                  <c:v>3.3397326745783769</c:v>
                </c:pt>
                <c:pt idx="51303">
                  <c:v>3.3363766956595393</c:v>
                </c:pt>
                <c:pt idx="51304">
                  <c:v>3.3330215112432868</c:v>
                </c:pt>
                <c:pt idx="51305">
                  <c:v>3.3296655323244493</c:v>
                </c:pt>
                <c:pt idx="51306">
                  <c:v>3.3263095534056117</c:v>
                </c:pt>
                <c:pt idx="51307">
                  <c:v>3.3229543689893593</c:v>
                </c:pt>
                <c:pt idx="51308">
                  <c:v>3.3195983900705217</c:v>
                </c:pt>
                <c:pt idx="51309">
                  <c:v>3.3162424111516842</c:v>
                </c:pt>
                <c:pt idx="51310">
                  <c:v>3.3128872267354312</c:v>
                </c:pt>
                <c:pt idx="51311">
                  <c:v>3.3095312478165941</c:v>
                </c:pt>
                <c:pt idx="51312">
                  <c:v>3.3061720908874168</c:v>
                </c:pt>
                <c:pt idx="51313">
                  <c:v>3.3028161119685793</c:v>
                </c:pt>
                <c:pt idx="51314">
                  <c:v>3.2994609275523263</c:v>
                </c:pt>
                <c:pt idx="51315">
                  <c:v>3.2961049486334888</c:v>
                </c:pt>
                <c:pt idx="51316">
                  <c:v>3.2927489697146517</c:v>
                </c:pt>
                <c:pt idx="51317">
                  <c:v>3.2893937852983988</c:v>
                </c:pt>
                <c:pt idx="51318">
                  <c:v>3.2502289155937052</c:v>
                </c:pt>
                <c:pt idx="51319">
                  <c:v>3.2469547019551741</c:v>
                </c:pt>
                <c:pt idx="51320">
                  <c:v>3.2651713903195039</c:v>
                </c:pt>
                <c:pt idx="51321">
                  <c:v>3.2571953401668652</c:v>
                </c:pt>
                <c:pt idx="51322">
                  <c:v>3.2389715593705293</c:v>
                </c:pt>
                <c:pt idx="51323">
                  <c:v>3.2341039999999999</c:v>
                </c:pt>
                <c:pt idx="51324">
                  <c:v>3.2476030803337306</c:v>
                </c:pt>
                <c:pt idx="51325">
                  <c:v>3.2249538965188367</c:v>
                </c:pt>
                <c:pt idx="51326">
                  <c:v>3.2435133235574631</c:v>
                </c:pt>
                <c:pt idx="51327">
                  <c:v>3.2539222155874485</c:v>
                </c:pt>
                <c:pt idx="51328">
                  <c:v>3.2561809008971725</c:v>
                </c:pt>
                <c:pt idx="51329">
                  <c:v>3.2584390514802606</c:v>
                </c:pt>
                <c:pt idx="51330">
                  <c:v>3.260697736789985</c:v>
                </c:pt>
                <c:pt idx="51331">
                  <c:v>3.2629564220997089</c:v>
                </c:pt>
                <c:pt idx="51332">
                  <c:v>3.265214572682797</c:v>
                </c:pt>
                <c:pt idx="51333">
                  <c:v>3.267473257992521</c:v>
                </c:pt>
                <c:pt idx="51334">
                  <c:v>3.2697319433022454</c:v>
                </c:pt>
                <c:pt idx="51335">
                  <c:v>3.2719900938853335</c:v>
                </c:pt>
                <c:pt idx="51336">
                  <c:v>3.2742487791950574</c:v>
                </c:pt>
                <c:pt idx="51337">
                  <c:v>3.2765096034113248</c:v>
                </c:pt>
                <c:pt idx="51338">
                  <c:v>3.2787682887210488</c:v>
                </c:pt>
                <c:pt idx="51339">
                  <c:v>3.2810264393041373</c:v>
                </c:pt>
                <c:pt idx="51340">
                  <c:v>3.2832851246138612</c:v>
                </c:pt>
                <c:pt idx="51341">
                  <c:v>3.2855438099235852</c:v>
                </c:pt>
                <c:pt idx="51342">
                  <c:v>3.2878019605066733</c:v>
                </c:pt>
                <c:pt idx="51343">
                  <c:v>3.2900606458163977</c:v>
                </c:pt>
                <c:pt idx="51344">
                  <c:v>3.2923193311261216</c:v>
                </c:pt>
                <c:pt idx="51345">
                  <c:v>3.2945774817092097</c:v>
                </c:pt>
                <c:pt idx="51346">
                  <c:v>3.2968361670189337</c:v>
                </c:pt>
                <c:pt idx="51347">
                  <c:v>3.2990943176020222</c:v>
                </c:pt>
                <c:pt idx="51348">
                  <c:v>3.3013530029117462</c:v>
                </c:pt>
                <c:pt idx="51349">
                  <c:v>3.3036138271280135</c:v>
                </c:pt>
                <c:pt idx="51350">
                  <c:v>3.3058725124377375</c:v>
                </c:pt>
                <c:pt idx="51351">
                  <c:v>3.3081306630208256</c:v>
                </c:pt>
                <c:pt idx="51352">
                  <c:v>3.31038934833055</c:v>
                </c:pt>
                <c:pt idx="51353">
                  <c:v>3.3126480336402739</c:v>
                </c:pt>
                <c:pt idx="51354">
                  <c:v>3.314906184223362</c:v>
                </c:pt>
                <c:pt idx="51355">
                  <c:v>3.317164869533086</c:v>
                </c:pt>
                <c:pt idx="51356">
                  <c:v>3.3194235548428104</c:v>
                </c:pt>
                <c:pt idx="51357">
                  <c:v>3.3216817054258985</c:v>
                </c:pt>
                <c:pt idx="51358">
                  <c:v>3.3239403907356224</c:v>
                </c:pt>
                <c:pt idx="51359">
                  <c:v>3.3261990760453464</c:v>
                </c:pt>
                <c:pt idx="51360">
                  <c:v>3.3284572266284349</c:v>
                </c:pt>
                <c:pt idx="51361">
                  <c:v>3.3307159119381589</c:v>
                </c:pt>
                <c:pt idx="51362">
                  <c:v>3.3329767361544262</c:v>
                </c:pt>
                <c:pt idx="51363">
                  <c:v>3.3352354214641502</c:v>
                </c:pt>
                <c:pt idx="51364">
                  <c:v>3.3374935720472383</c:v>
                </c:pt>
                <c:pt idx="51365">
                  <c:v>3.3397522573569622</c:v>
                </c:pt>
                <c:pt idx="51366">
                  <c:v>3.3420109426666866</c:v>
                </c:pt>
                <c:pt idx="51367">
                  <c:v>3.3442690932497747</c:v>
                </c:pt>
                <c:pt idx="51368">
                  <c:v>3.3465277785594987</c:v>
                </c:pt>
                <c:pt idx="51369">
                  <c:v>3.3487859291425872</c:v>
                </c:pt>
                <c:pt idx="51370">
                  <c:v>3.3510446144523112</c:v>
                </c:pt>
                <c:pt idx="51371">
                  <c:v>3.3533032997620351</c:v>
                </c:pt>
                <c:pt idx="51372">
                  <c:v>3.3555614503451232</c:v>
                </c:pt>
                <c:pt idx="51373">
                  <c:v>3.3578201356548476</c:v>
                </c:pt>
                <c:pt idx="51374">
                  <c:v>3.3600809598711145</c:v>
                </c:pt>
                <c:pt idx="51375">
                  <c:v>3.3607360000000002</c:v>
                </c:pt>
                <c:pt idx="51376">
                  <c:v>3.4129691804529201</c:v>
                </c:pt>
                <c:pt idx="51377">
                  <c:v>3.4067299127324748</c:v>
                </c:pt>
                <c:pt idx="51378">
                  <c:v>3.4368660429184548</c:v>
                </c:pt>
                <c:pt idx="51379">
                  <c:v>3.4377529463647201</c:v>
                </c:pt>
                <c:pt idx="51380">
                  <c:v>3.4331</c:v>
                </c:pt>
                <c:pt idx="51381">
                  <c:v>3.4331</c:v>
                </c:pt>
                <c:pt idx="51382">
                  <c:v>3.4192809356223175</c:v>
                </c:pt>
                <c:pt idx="51383">
                  <c:v>3.428942847106454</c:v>
                </c:pt>
                <c:pt idx="51384">
                  <c:v>3.4471704797136038</c:v>
                </c:pt>
                <c:pt idx="51385">
                  <c:v>3.4795864434907009</c:v>
                </c:pt>
                <c:pt idx="51386">
                  <c:v>3.45119</c:v>
                </c:pt>
                <c:pt idx="51387">
                  <c:v>3.5100928102836879</c:v>
                </c:pt>
                <c:pt idx="51388">
                  <c:v>3.4669046205673757</c:v>
                </c:pt>
                <c:pt idx="51389">
                  <c:v>3.459174894636472</c:v>
                </c:pt>
                <c:pt idx="51390">
                  <c:v>3.4544430824201999</c:v>
                </c:pt>
                <c:pt idx="51391">
                  <c:v>3.4811331589498806</c:v>
                </c:pt>
                <c:pt idx="51392">
                  <c:v>3.4880276896095093</c:v>
                </c:pt>
                <c:pt idx="51393">
                  <c:v>3.4888245922110421</c:v>
                </c:pt>
                <c:pt idx="51394">
                  <c:v>3.4896213061519212</c:v>
                </c:pt>
                <c:pt idx="51395">
                  <c:v>3.4904182087534537</c:v>
                </c:pt>
                <c:pt idx="51396">
                  <c:v>3.4912151113549865</c:v>
                </c:pt>
                <c:pt idx="51397">
                  <c:v>3.4920118252958656</c:v>
                </c:pt>
                <c:pt idx="51398">
                  <c:v>3.4928087278973985</c:v>
                </c:pt>
                <c:pt idx="51399">
                  <c:v>3.493606385141546</c:v>
                </c:pt>
                <c:pt idx="51400">
                  <c:v>3.4944032877430788</c:v>
                </c:pt>
                <c:pt idx="51401">
                  <c:v>3.4952000016839579</c:v>
                </c:pt>
                <c:pt idx="51402">
                  <c:v>3.4959969042854908</c:v>
                </c:pt>
                <c:pt idx="51403">
                  <c:v>3.4967938068870237</c:v>
                </c:pt>
                <c:pt idx="51404">
                  <c:v>3.4975905208279023</c:v>
                </c:pt>
                <c:pt idx="51405">
                  <c:v>3.4983874234294352</c:v>
                </c:pt>
                <c:pt idx="51406">
                  <c:v>3.4991843260309681</c:v>
                </c:pt>
                <c:pt idx="51407">
                  <c:v>3.4999810399718472</c:v>
                </c:pt>
                <c:pt idx="51408">
                  <c:v>3.5007779425733796</c:v>
                </c:pt>
                <c:pt idx="51409">
                  <c:v>3.5015748451749125</c:v>
                </c:pt>
                <c:pt idx="51410">
                  <c:v>3.5023715591157916</c:v>
                </c:pt>
                <c:pt idx="51411">
                  <c:v>3.5031684617173244</c:v>
                </c:pt>
                <c:pt idx="51412">
                  <c:v>3.5039661189614724</c:v>
                </c:pt>
                <c:pt idx="51413">
                  <c:v>3.504762832902351</c:v>
                </c:pt>
                <c:pt idx="51414">
                  <c:v>3.5055597355038839</c:v>
                </c:pt>
                <c:pt idx="51415">
                  <c:v>3.5063566381054168</c:v>
                </c:pt>
                <c:pt idx="51416">
                  <c:v>3.5071533520462959</c:v>
                </c:pt>
                <c:pt idx="51417">
                  <c:v>3.5079502546478283</c:v>
                </c:pt>
                <c:pt idx="51418">
                  <c:v>3.5087471572493611</c:v>
                </c:pt>
                <c:pt idx="51419">
                  <c:v>3.5095438711902402</c:v>
                </c:pt>
                <c:pt idx="51420">
                  <c:v>3.5103407737917731</c:v>
                </c:pt>
                <c:pt idx="51421">
                  <c:v>3.5111376763933055</c:v>
                </c:pt>
                <c:pt idx="51422">
                  <c:v>3.5119343903341846</c:v>
                </c:pt>
                <c:pt idx="51423">
                  <c:v>3.5127312929357175</c:v>
                </c:pt>
                <c:pt idx="51424">
                  <c:v>3.5135289501798654</c:v>
                </c:pt>
                <c:pt idx="51425">
                  <c:v>3.5143258527813983</c:v>
                </c:pt>
                <c:pt idx="51426">
                  <c:v>3.515122566722277</c:v>
                </c:pt>
                <c:pt idx="51427">
                  <c:v>3.5159194693238098</c:v>
                </c:pt>
                <c:pt idx="51428">
                  <c:v>3.5167163719253427</c:v>
                </c:pt>
                <c:pt idx="51429">
                  <c:v>3.5175130858662218</c:v>
                </c:pt>
                <c:pt idx="51430">
                  <c:v>3.5183099884677542</c:v>
                </c:pt>
                <c:pt idx="51431">
                  <c:v>3.5191068910692871</c:v>
                </c:pt>
                <c:pt idx="51432">
                  <c:v>3.5199036050101662</c:v>
                </c:pt>
                <c:pt idx="51433">
                  <c:v>3.5207005076116991</c:v>
                </c:pt>
                <c:pt idx="51434">
                  <c:v>3.5214974102132315</c:v>
                </c:pt>
                <c:pt idx="51435">
                  <c:v>3.5222941241541106</c:v>
                </c:pt>
                <c:pt idx="51436">
                  <c:v>3.5230910267556435</c:v>
                </c:pt>
                <c:pt idx="51437">
                  <c:v>3.5158988135431568</c:v>
                </c:pt>
                <c:pt idx="51438">
                  <c:v>3.5132344729439811</c:v>
                </c:pt>
                <c:pt idx="51439">
                  <c:v>3.5156485312350978</c:v>
                </c:pt>
                <c:pt idx="51440">
                  <c:v>3.5054560000000001</c:v>
                </c:pt>
                <c:pt idx="51441">
                  <c:v>3.4972905271557884</c:v>
                </c:pt>
                <c:pt idx="51442">
                  <c:v>3.4625167241954706</c:v>
                </c:pt>
                <c:pt idx="51443">
                  <c:v>3.4499209585121604</c:v>
                </c:pt>
                <c:pt idx="51444">
                  <c:v>3.4863491163567</c:v>
                </c:pt>
                <c:pt idx="51445">
                  <c:v>3.5054560000000001</c:v>
                </c:pt>
                <c:pt idx="51446">
                  <c:v>3.5036681144381281</c:v>
                </c:pt>
                <c:pt idx="51447">
                  <c:v>3.4999633839534448</c:v>
                </c:pt>
                <c:pt idx="51448">
                  <c:v>3.4962577761941969</c:v>
                </c:pt>
                <c:pt idx="51449">
                  <c:v>3.4925486593366921</c:v>
                </c:pt>
                <c:pt idx="51450">
                  <c:v>3.4888430515774442</c:v>
                </c:pt>
                <c:pt idx="51451">
                  <c:v>3.4851383210927609</c:v>
                </c:pt>
                <c:pt idx="51452">
                  <c:v>3.481432713333513</c:v>
                </c:pt>
                <c:pt idx="51453">
                  <c:v>3.4777271055742651</c:v>
                </c:pt>
                <c:pt idx="51454">
                  <c:v>3.4740223750895818</c:v>
                </c:pt>
                <c:pt idx="51455">
                  <c:v>3.4703167673303339</c:v>
                </c:pt>
                <c:pt idx="51456">
                  <c:v>3.466611159571086</c:v>
                </c:pt>
                <c:pt idx="51457">
                  <c:v>3.4629064290864027</c:v>
                </c:pt>
                <c:pt idx="51458">
                  <c:v>3.4592008213271548</c:v>
                </c:pt>
                <c:pt idx="51459">
                  <c:v>3.4554952135679069</c:v>
                </c:pt>
                <c:pt idx="51460">
                  <c:v>3.4517904830832236</c:v>
                </c:pt>
                <c:pt idx="51461">
                  <c:v>3.4480848753239757</c:v>
                </c:pt>
                <c:pt idx="51462">
                  <c:v>3.4443757584664709</c:v>
                </c:pt>
                <c:pt idx="51463">
                  <c:v>3.4406710279817876</c:v>
                </c:pt>
                <c:pt idx="51464">
                  <c:v>3.4369654202225397</c:v>
                </c:pt>
                <c:pt idx="51465">
                  <c:v>3.4332598124632918</c:v>
                </c:pt>
                <c:pt idx="51466">
                  <c:v>3.429555081978608</c:v>
                </c:pt>
                <c:pt idx="51467">
                  <c:v>3.4258494742193606</c:v>
                </c:pt>
                <c:pt idx="51468">
                  <c:v>3.4221438664601127</c:v>
                </c:pt>
                <c:pt idx="51469">
                  <c:v>3.4184391359754289</c:v>
                </c:pt>
                <c:pt idx="51470">
                  <c:v>3.4147335282161815</c:v>
                </c:pt>
                <c:pt idx="51471">
                  <c:v>3.4110279204569336</c:v>
                </c:pt>
                <c:pt idx="51472">
                  <c:v>3.4073231899722498</c:v>
                </c:pt>
                <c:pt idx="51473">
                  <c:v>3.4036175822130019</c:v>
                </c:pt>
                <c:pt idx="51474">
                  <c:v>3.3999084653554976</c:v>
                </c:pt>
                <c:pt idx="51475">
                  <c:v>3.3962028575962497</c:v>
                </c:pt>
                <c:pt idx="51476">
                  <c:v>3.392498127111566</c:v>
                </c:pt>
                <c:pt idx="51477">
                  <c:v>3.3887925193523185</c:v>
                </c:pt>
                <c:pt idx="51478">
                  <c:v>3.3850869115930706</c:v>
                </c:pt>
                <c:pt idx="51479">
                  <c:v>3.3813821811083868</c:v>
                </c:pt>
                <c:pt idx="51480">
                  <c:v>3.377676573349139</c:v>
                </c:pt>
                <c:pt idx="51481">
                  <c:v>3.3739709655898915</c:v>
                </c:pt>
                <c:pt idx="51482">
                  <c:v>3.3702662351052077</c:v>
                </c:pt>
                <c:pt idx="51483">
                  <c:v>3.3665606273459598</c:v>
                </c:pt>
                <c:pt idx="51484">
                  <c:v>3.3628550195867124</c:v>
                </c:pt>
                <c:pt idx="51485">
                  <c:v>3.3591502891020286</c:v>
                </c:pt>
                <c:pt idx="51486">
                  <c:v>3.3554446813427807</c:v>
                </c:pt>
                <c:pt idx="51487">
                  <c:v>3.3517355644852764</c:v>
                </c:pt>
                <c:pt idx="51488">
                  <c:v>3.3480308340005926</c:v>
                </c:pt>
                <c:pt idx="51489">
                  <c:v>3.3443252262413448</c:v>
                </c:pt>
                <c:pt idx="51490">
                  <c:v>3.3526144961850264</c:v>
                </c:pt>
                <c:pt idx="51491">
                  <c:v>3.3405556615017882</c:v>
                </c:pt>
                <c:pt idx="51492">
                  <c:v>3.3449933080591321</c:v>
                </c:pt>
                <c:pt idx="51493">
                  <c:v>3.3400419079637578</c:v>
                </c:pt>
                <c:pt idx="51494">
                  <c:v>3.3245580000000001</c:v>
                </c:pt>
                <c:pt idx="51495">
                  <c:v>3.3245580000000001</c:v>
                </c:pt>
                <c:pt idx="51496">
                  <c:v>3.3352845958512161</c:v>
                </c:pt>
                <c:pt idx="51497">
                  <c:v>3.3534986747734861</c:v>
                </c:pt>
                <c:pt idx="51498">
                  <c:v>3.3607360000000002</c:v>
                </c:pt>
                <c:pt idx="51499">
                  <c:v>3.3621356384660381</c:v>
                </c:pt>
                <c:pt idx="51500">
                  <c:v>3.3644280281056438</c:v>
                </c:pt>
                <c:pt idx="51501">
                  <c:v>3.3667198750393692</c:v>
                </c:pt>
                <c:pt idx="51502">
                  <c:v>3.3690122646789749</c:v>
                </c:pt>
                <c:pt idx="51503">
                  <c:v>3.371304654318581</c:v>
                </c:pt>
                <c:pt idx="51504">
                  <c:v>3.3735965012523059</c:v>
                </c:pt>
                <c:pt idx="51505">
                  <c:v>3.375888890891912</c:v>
                </c:pt>
                <c:pt idx="51506">
                  <c:v>3.3781812805315177</c:v>
                </c:pt>
                <c:pt idx="51507">
                  <c:v>3.3804731274652431</c:v>
                </c:pt>
                <c:pt idx="51508">
                  <c:v>3.3827655171048487</c:v>
                </c:pt>
                <c:pt idx="51509">
                  <c:v>3.3850579067444548</c:v>
                </c:pt>
                <c:pt idx="51510">
                  <c:v>3.3873497536781798</c:v>
                </c:pt>
                <c:pt idx="51511">
                  <c:v>3.3896421433177859</c:v>
                </c:pt>
                <c:pt idx="51512">
                  <c:v>3.3919367037809138</c:v>
                </c:pt>
                <c:pt idx="51513">
                  <c:v>3.3942285507146392</c:v>
                </c:pt>
                <c:pt idx="51514">
                  <c:v>3.3965209403542449</c:v>
                </c:pt>
                <c:pt idx="51515">
                  <c:v>3.3668532804005724</c:v>
                </c:pt>
                <c:pt idx="51516">
                  <c:v>3.375892114926085</c:v>
                </c:pt>
                <c:pt idx="51517">
                  <c:v>3.378825</c:v>
                </c:pt>
                <c:pt idx="51518">
                  <c:v>3.3634144141630902</c:v>
                </c:pt>
                <c:pt idx="51519">
                  <c:v>3.3762716647591797</c:v>
                </c:pt>
                <c:pt idx="51520">
                  <c:v>3.378825</c:v>
                </c:pt>
                <c:pt idx="51521">
                  <c:v>3.3946226672228845</c:v>
                </c:pt>
                <c:pt idx="51522">
                  <c:v>3.4287524291845495</c:v>
                </c:pt>
                <c:pt idx="51523">
                  <c:v>3.4491454935622317</c:v>
                </c:pt>
                <c:pt idx="51524">
                  <c:v>3.4552377021910687</c:v>
                </c:pt>
                <c:pt idx="51525">
                  <c:v>3.4597921758338699</c:v>
                </c:pt>
                <c:pt idx="51526">
                  <c:v>3.4643455712395395</c:v>
                </c:pt>
                <c:pt idx="51527">
                  <c:v>3.4689000448823402</c:v>
                </c:pt>
                <c:pt idx="51528">
                  <c:v>3.4734545185251413</c:v>
                </c:pt>
                <c:pt idx="51529">
                  <c:v>3.4780079139308109</c:v>
                </c:pt>
                <c:pt idx="51530">
                  <c:v>3.4825623875736116</c:v>
                </c:pt>
                <c:pt idx="51531">
                  <c:v>3.4871168612164127</c:v>
                </c:pt>
                <c:pt idx="51532">
                  <c:v>3.4916702566220823</c:v>
                </c:pt>
                <c:pt idx="51533">
                  <c:v>3.4962247302648835</c:v>
                </c:pt>
                <c:pt idx="51534">
                  <c:v>3.5007792039076842</c:v>
                </c:pt>
                <c:pt idx="51535">
                  <c:v>3.5053325993133537</c:v>
                </c:pt>
                <c:pt idx="51536">
                  <c:v>3.5098870729561549</c:v>
                </c:pt>
                <c:pt idx="51537">
                  <c:v>3.514445859547481</c:v>
                </c:pt>
                <c:pt idx="51538">
                  <c:v>3.5189992549531506</c:v>
                </c:pt>
                <c:pt idx="51539">
                  <c:v>3.5235537285959517</c:v>
                </c:pt>
                <c:pt idx="51540">
                  <c:v>3.5281082022387524</c:v>
                </c:pt>
                <c:pt idx="51541">
                  <c:v>3.532661597644422</c:v>
                </c:pt>
                <c:pt idx="51542">
                  <c:v>3.5372160712872232</c:v>
                </c:pt>
                <c:pt idx="51543">
                  <c:v>3.5417705449300239</c:v>
                </c:pt>
                <c:pt idx="51544">
                  <c:v>3.5463239403356939</c:v>
                </c:pt>
                <c:pt idx="51545">
                  <c:v>3.5508784139784946</c:v>
                </c:pt>
                <c:pt idx="51546">
                  <c:v>3.5554328876212957</c:v>
                </c:pt>
                <c:pt idx="51547">
                  <c:v>3.5599862830269653</c:v>
                </c:pt>
                <c:pt idx="51548">
                  <c:v>3.564540756669766</c:v>
                </c:pt>
                <c:pt idx="51549">
                  <c:v>3.5690995432610926</c:v>
                </c:pt>
                <c:pt idx="51550">
                  <c:v>3.5736540169038933</c:v>
                </c:pt>
                <c:pt idx="51551">
                  <c:v>3.5782074123095629</c:v>
                </c:pt>
                <c:pt idx="51552">
                  <c:v>3.582761885952364</c:v>
                </c:pt>
                <c:pt idx="51553">
                  <c:v>3.5873163595951647</c:v>
                </c:pt>
                <c:pt idx="51554">
                  <c:v>3.5918697550008343</c:v>
                </c:pt>
                <c:pt idx="51555">
                  <c:v>3.5964242286436354</c:v>
                </c:pt>
                <c:pt idx="51556">
                  <c:v>3.6009787022864361</c:v>
                </c:pt>
                <c:pt idx="51557">
                  <c:v>3.6055320976921061</c:v>
                </c:pt>
                <c:pt idx="51558">
                  <c:v>3.6100865713349068</c:v>
                </c:pt>
                <c:pt idx="51559">
                  <c:v>3.614641044977708</c:v>
                </c:pt>
                <c:pt idx="51560">
                  <c:v>3.6191944403833776</c:v>
                </c:pt>
                <c:pt idx="51561">
                  <c:v>3.6237489140261783</c:v>
                </c:pt>
                <c:pt idx="51562">
                  <c:v>3.6283077006175048</c:v>
                </c:pt>
                <c:pt idx="51563">
                  <c:v>3.6289962686531587</c:v>
                </c:pt>
                <c:pt idx="51564">
                  <c:v>3.6172165474487366</c:v>
                </c:pt>
                <c:pt idx="51565">
                  <c:v>3.6354349394372911</c:v>
                </c:pt>
                <c:pt idx="51566">
                  <c:v>3.6432346185935636</c:v>
                </c:pt>
                <c:pt idx="51567">
                  <c:v>3.6211931945636624</c:v>
                </c:pt>
                <c:pt idx="51568">
                  <c:v>3.6464505107296135</c:v>
                </c:pt>
                <c:pt idx="51569">
                  <c:v>3.6282373499404055</c:v>
                </c:pt>
                <c:pt idx="51570">
                  <c:v>3.6219522942298523</c:v>
                </c:pt>
                <c:pt idx="51571">
                  <c:v>3.6337528435860751</c:v>
                </c:pt>
                <c:pt idx="51572">
                  <c:v>3.577360544117647</c:v>
                </c:pt>
                <c:pt idx="51573">
                  <c:v>3.5753779083917974</c:v>
                </c:pt>
                <c:pt idx="51574">
                  <c:v>3.5733933951699948</c:v>
                </c:pt>
                <c:pt idx="51575">
                  <c:v>3.5714107594441447</c:v>
                </c:pt>
                <c:pt idx="51576">
                  <c:v>3.5694285930922831</c:v>
                </c:pt>
                <c:pt idx="51577">
                  <c:v>3.567445957366433</c:v>
                </c:pt>
                <c:pt idx="51578">
                  <c:v>3.5654633216405829</c:v>
                </c:pt>
                <c:pt idx="51579">
                  <c:v>3.5634811552887209</c:v>
                </c:pt>
                <c:pt idx="51580">
                  <c:v>3.5614985195628712</c:v>
                </c:pt>
                <c:pt idx="51581">
                  <c:v>3.5535684460334593</c:v>
                </c:pt>
                <c:pt idx="51582">
                  <c:v>3.5515862796815973</c:v>
                </c:pt>
                <c:pt idx="51583">
                  <c:v>3.5496036439557477</c:v>
                </c:pt>
                <c:pt idx="51584">
                  <c:v>3.5476191307339451</c:v>
                </c:pt>
                <c:pt idx="51585">
                  <c:v>3.5456369643820831</c:v>
                </c:pt>
                <c:pt idx="51586">
                  <c:v>3.543654328656233</c:v>
                </c:pt>
                <c:pt idx="51587">
                  <c:v>3.5416716929303833</c:v>
                </c:pt>
                <c:pt idx="51588">
                  <c:v>3.5396895265785213</c:v>
                </c:pt>
                <c:pt idx="51589">
                  <c:v>3.5377068908526712</c:v>
                </c:pt>
                <c:pt idx="51590">
                  <c:v>3.5357242551268215</c:v>
                </c:pt>
                <c:pt idx="51591">
                  <c:v>3.5337420887749595</c:v>
                </c:pt>
                <c:pt idx="51592">
                  <c:v>3.5317594530491094</c:v>
                </c:pt>
                <c:pt idx="51593">
                  <c:v>3.5297768173232598</c:v>
                </c:pt>
                <c:pt idx="51594">
                  <c:v>3.5277946509713978</c:v>
                </c:pt>
                <c:pt idx="51595">
                  <c:v>3.5258120152455477</c:v>
                </c:pt>
                <c:pt idx="51596">
                  <c:v>3.5238275020237451</c:v>
                </c:pt>
                <c:pt idx="51597">
                  <c:v>3.5218448662978954</c:v>
                </c:pt>
                <c:pt idx="51598">
                  <c:v>3.5198626999460334</c:v>
                </c:pt>
                <c:pt idx="51599">
                  <c:v>3.5178800642201833</c:v>
                </c:pt>
                <c:pt idx="51600">
                  <c:v>3.5158974284943336</c:v>
                </c:pt>
                <c:pt idx="51601">
                  <c:v>3.5139152621424716</c:v>
                </c:pt>
                <c:pt idx="51602">
                  <c:v>3.5119326264166215</c:v>
                </c:pt>
                <c:pt idx="51603">
                  <c:v>3.5099499906907718</c:v>
                </c:pt>
                <c:pt idx="51604">
                  <c:v>3.5079678243389099</c:v>
                </c:pt>
                <c:pt idx="51605">
                  <c:v>3.5059851886130597</c:v>
                </c:pt>
                <c:pt idx="51606">
                  <c:v>3.5040025528872096</c:v>
                </c:pt>
                <c:pt idx="51607">
                  <c:v>3.5020203865353481</c:v>
                </c:pt>
                <c:pt idx="51608">
                  <c:v>3.500037750809498</c:v>
                </c:pt>
                <c:pt idx="51609">
                  <c:v>3.4980532375876954</c:v>
                </c:pt>
                <c:pt idx="51610">
                  <c:v>3.4960710712358338</c:v>
                </c:pt>
                <c:pt idx="51611">
                  <c:v>3.4940884355099837</c:v>
                </c:pt>
                <c:pt idx="51612">
                  <c:v>3.4921057997841336</c:v>
                </c:pt>
                <c:pt idx="51613">
                  <c:v>3.4901236334322721</c:v>
                </c:pt>
                <c:pt idx="51614">
                  <c:v>3.4881409977064219</c:v>
                </c:pt>
                <c:pt idx="51615">
                  <c:v>3.498473145684311</c:v>
                </c:pt>
                <c:pt idx="51616">
                  <c:v>3.5166928125894135</c:v>
                </c:pt>
                <c:pt idx="51617">
                  <c:v>3.4894746235995231</c:v>
                </c:pt>
                <c:pt idx="51618">
                  <c:v>3.4922493910348118</c:v>
                </c:pt>
                <c:pt idx="51619">
                  <c:v>3.4822344511206484</c:v>
                </c:pt>
                <c:pt idx="51620">
                  <c:v>3.4458032643623362</c:v>
                </c:pt>
                <c:pt idx="51621">
                  <c:v>3.4687474928469242</c:v>
                </c:pt>
                <c:pt idx="51622">
                  <c:v>3.4633438848354792</c:v>
                </c:pt>
                <c:pt idx="51623">
                  <c:v>3.5240171788268957</c:v>
                </c:pt>
                <c:pt idx="51624">
                  <c:v>3.558519971590608</c:v>
                </c:pt>
                <c:pt idx="51625">
                  <c:v>3.556719828130245</c:v>
                </c:pt>
                <c:pt idx="51626">
                  <c:v>3.5549201108402086</c:v>
                </c:pt>
                <c:pt idx="51627">
                  <c:v>3.5531199673798461</c:v>
                </c:pt>
                <c:pt idx="51628">
                  <c:v>3.5513198239194832</c:v>
                </c:pt>
                <c:pt idx="51629">
                  <c:v>3.5495201066294468</c:v>
                </c:pt>
                <c:pt idx="51630">
                  <c:v>3.5477199631690839</c:v>
                </c:pt>
                <c:pt idx="51631">
                  <c:v>3.5459198197087214</c:v>
                </c:pt>
                <c:pt idx="51632">
                  <c:v>3.544120102418685</c:v>
                </c:pt>
                <c:pt idx="51633">
                  <c:v>3.5423182542770149</c:v>
                </c:pt>
                <c:pt idx="51634">
                  <c:v>3.5405181108166524</c:v>
                </c:pt>
                <c:pt idx="51635">
                  <c:v>3.538718393526616</c:v>
                </c:pt>
                <c:pt idx="51636">
                  <c:v>3.536918250066253</c:v>
                </c:pt>
                <c:pt idx="51637">
                  <c:v>3.5351181066058901</c:v>
                </c:pt>
                <c:pt idx="51638">
                  <c:v>3.5333183893158542</c:v>
                </c:pt>
                <c:pt idx="51639">
                  <c:v>3.5315182458554912</c:v>
                </c:pt>
                <c:pt idx="51640">
                  <c:v>3.5297181023951283</c:v>
                </c:pt>
                <c:pt idx="51641">
                  <c:v>3.5279183851050924</c:v>
                </c:pt>
                <c:pt idx="51642">
                  <c:v>3.5261182416447294</c:v>
                </c:pt>
                <c:pt idx="51643">
                  <c:v>3.5243180981843665</c:v>
                </c:pt>
                <c:pt idx="51644">
                  <c:v>3.5225183808943306</c:v>
                </c:pt>
                <c:pt idx="51645">
                  <c:v>3.5207182374339676</c:v>
                </c:pt>
                <c:pt idx="51646">
                  <c:v>3.5189163892922974</c:v>
                </c:pt>
                <c:pt idx="51647">
                  <c:v>3.5171162458319345</c:v>
                </c:pt>
                <c:pt idx="51648">
                  <c:v>3.5153165285418986</c:v>
                </c:pt>
                <c:pt idx="51649">
                  <c:v>3.5135163850815356</c:v>
                </c:pt>
                <c:pt idx="51650">
                  <c:v>3.5117162416211727</c:v>
                </c:pt>
                <c:pt idx="51651">
                  <c:v>3.5099165243311368</c:v>
                </c:pt>
                <c:pt idx="51652">
                  <c:v>3.5081163808707738</c:v>
                </c:pt>
                <c:pt idx="51653">
                  <c:v>3.5063162374104109</c:v>
                </c:pt>
                <c:pt idx="51654">
                  <c:v>3.5009162331996491</c:v>
                </c:pt>
                <c:pt idx="51655">
                  <c:v>3.4991165159096127</c:v>
                </c:pt>
                <c:pt idx="51656">
                  <c:v>3.4973146677679425</c:v>
                </c:pt>
                <c:pt idx="51657">
                  <c:v>3.49551452430758</c:v>
                </c:pt>
                <c:pt idx="51658">
                  <c:v>3.4937148070175437</c:v>
                </c:pt>
                <c:pt idx="51659">
                  <c:v>3.4919146635571807</c:v>
                </c:pt>
                <c:pt idx="51660">
                  <c:v>3.4901145200968178</c:v>
                </c:pt>
                <c:pt idx="51661">
                  <c:v>3.4883148028067819</c:v>
                </c:pt>
                <c:pt idx="51662">
                  <c:v>3.4959931325703386</c:v>
                </c:pt>
                <c:pt idx="51663">
                  <c:v>3.5229714053409635</c:v>
                </c:pt>
                <c:pt idx="51664">
                  <c:v>3.5416430000000001</c:v>
                </c:pt>
                <c:pt idx="51665">
                  <c:v>3.5326373175965666</c:v>
                </c:pt>
                <c:pt idx="51666">
                  <c:v>3.5326890743919885</c:v>
                </c:pt>
                <c:pt idx="51667">
                  <c:v>3.5231180860753457</c:v>
                </c:pt>
                <c:pt idx="51668">
                  <c:v>3.5242352846245533</c:v>
                </c:pt>
                <c:pt idx="51669">
                  <c:v>3.551174876490224</c:v>
                </c:pt>
                <c:pt idx="51670">
                  <c:v>3.5404094630424416</c:v>
                </c:pt>
                <c:pt idx="51671">
                  <c:v>3.5333394141235934</c:v>
                </c:pt>
                <c:pt idx="51672">
                  <c:v>3.5515560687106618</c:v>
                </c:pt>
                <c:pt idx="51673">
                  <c:v>3.5697727232977305</c:v>
                </c:pt>
                <c:pt idx="51674">
                  <c:v>3.5879850652298302</c:v>
                </c:pt>
                <c:pt idx="51675">
                  <c:v>3.606201719816899</c:v>
                </c:pt>
                <c:pt idx="51676">
                  <c:v>3.6139990000000002</c:v>
                </c:pt>
                <c:pt idx="51677">
                  <c:v>3.6245419332538735</c:v>
                </c:pt>
                <c:pt idx="51678">
                  <c:v>3.6641048869814021</c:v>
                </c:pt>
                <c:pt idx="51679">
                  <c:v>3.6539588726752505</c:v>
                </c:pt>
                <c:pt idx="51680">
                  <c:v>3.6539434294229851</c:v>
                </c:pt>
                <c:pt idx="51681">
                  <c:v>3.6572004908224076</c:v>
                </c:pt>
                <c:pt idx="51682">
                  <c:v>3.6389802799237003</c:v>
                </c:pt>
                <c:pt idx="51683">
                  <c:v>3.688702628040057</c:v>
                </c:pt>
                <c:pt idx="51684">
                  <c:v>3.6996450774731824</c:v>
                </c:pt>
                <c:pt idx="51685">
                  <c:v>3.6863640000000002</c:v>
                </c:pt>
                <c:pt idx="51686">
                  <c:v>3.6863640000000002</c:v>
                </c:pt>
                <c:pt idx="51687">
                  <c:v>3.6863640000000002</c:v>
                </c:pt>
                <c:pt idx="51688">
                  <c:v>3.6863640000000002</c:v>
                </c:pt>
                <c:pt idx="51689">
                  <c:v>3.6863640000000002</c:v>
                </c:pt>
                <c:pt idx="51690">
                  <c:v>3.6892753197424892</c:v>
                </c:pt>
                <c:pt idx="51691">
                  <c:v>3.704453</c:v>
                </c:pt>
                <c:pt idx="51692">
                  <c:v>3.7170989103481165</c:v>
                </c:pt>
                <c:pt idx="51693">
                  <c:v>3.7778592687336405</c:v>
                </c:pt>
                <c:pt idx="51694">
                  <c:v>3.7836791064870239</c:v>
                </c:pt>
                <c:pt idx="51695">
                  <c:v>3.789493438244425</c:v>
                </c:pt>
                <c:pt idx="51696">
                  <c:v>3.7953063935028308</c:v>
                </c:pt>
                <c:pt idx="51697">
                  <c:v>3.8011207252602319</c:v>
                </c:pt>
                <c:pt idx="51698">
                  <c:v>3.806935057017633</c:v>
                </c:pt>
                <c:pt idx="51699">
                  <c:v>3.8127480122760384</c:v>
                </c:pt>
                <c:pt idx="51700">
                  <c:v>3.8185623440334395</c:v>
                </c:pt>
                <c:pt idx="51701">
                  <c:v>3.8243766757908406</c:v>
                </c:pt>
                <c:pt idx="51702">
                  <c:v>3.8301896310492465</c:v>
                </c:pt>
                <c:pt idx="51703">
                  <c:v>3.8360039628066476</c:v>
                </c:pt>
                <c:pt idx="51704">
                  <c:v>3.8418182945640487</c:v>
                </c:pt>
                <c:pt idx="51705">
                  <c:v>3.8476312498224541</c:v>
                </c:pt>
                <c:pt idx="51706">
                  <c:v>3.8534510875758379</c:v>
                </c:pt>
                <c:pt idx="51707">
                  <c:v>3.859265419333239</c:v>
                </c:pt>
                <c:pt idx="51708">
                  <c:v>3.8650783745916444</c:v>
                </c:pt>
                <c:pt idx="51709">
                  <c:v>3.8708927063490455</c:v>
                </c:pt>
                <c:pt idx="51710">
                  <c:v>3.8767070381064466</c:v>
                </c:pt>
                <c:pt idx="51711">
                  <c:v>3.882519993364852</c:v>
                </c:pt>
                <c:pt idx="51712">
                  <c:v>3.8883343251222531</c:v>
                </c:pt>
                <c:pt idx="51713">
                  <c:v>3.8941486568796546</c:v>
                </c:pt>
                <c:pt idx="51714">
                  <c:v>3.89996161213806</c:v>
                </c:pt>
                <c:pt idx="51715">
                  <c:v>3.9057759438954611</c:v>
                </c:pt>
                <c:pt idx="51716">
                  <c:v>3.9115902756528622</c:v>
                </c:pt>
                <c:pt idx="51717">
                  <c:v>3.9174032309112676</c:v>
                </c:pt>
                <c:pt idx="51718">
                  <c:v>3.9232175626686692</c:v>
                </c:pt>
                <c:pt idx="51719">
                  <c:v>3.9290374004220525</c:v>
                </c:pt>
                <c:pt idx="51720">
                  <c:v>3.9348517321794536</c:v>
                </c:pt>
                <c:pt idx="51721">
                  <c:v>3.940664687437859</c:v>
                </c:pt>
                <c:pt idx="51722">
                  <c:v>3.9464790191952601</c:v>
                </c:pt>
                <c:pt idx="51723">
                  <c:v>3.9522933509526612</c:v>
                </c:pt>
                <c:pt idx="51724">
                  <c:v>3.9581063062110671</c:v>
                </c:pt>
                <c:pt idx="51725">
                  <c:v>3.9639206379684682</c:v>
                </c:pt>
                <c:pt idx="51726">
                  <c:v>3.9697349697258693</c:v>
                </c:pt>
                <c:pt idx="51727">
                  <c:v>3.9755479249842747</c:v>
                </c:pt>
                <c:pt idx="51728">
                  <c:v>3.9813622567416758</c:v>
                </c:pt>
                <c:pt idx="51729">
                  <c:v>3.9871765884990769</c:v>
                </c:pt>
                <c:pt idx="51730">
                  <c:v>3.9929895437574827</c:v>
                </c:pt>
                <c:pt idx="51731">
                  <c:v>3.9988093815108661</c:v>
                </c:pt>
                <c:pt idx="51732">
                  <c:v>4.0046237132682672</c:v>
                </c:pt>
                <c:pt idx="51733">
                  <c:v>4.0104366685266726</c:v>
                </c:pt>
                <c:pt idx="51734">
                  <c:v>4.0162510002840737</c:v>
                </c:pt>
                <c:pt idx="51735">
                  <c:v>4.0220653320414748</c:v>
                </c:pt>
                <c:pt idx="51736">
                  <c:v>4.0278782872998811</c:v>
                </c:pt>
                <c:pt idx="51737">
                  <c:v>4.0336926190572822</c:v>
                </c:pt>
                <c:pt idx="51738">
                  <c:v>4.0395069508146833</c:v>
                </c:pt>
                <c:pt idx="51739">
                  <c:v>4.0453199060730887</c:v>
                </c:pt>
                <c:pt idx="51740">
                  <c:v>4.085421643623361</c:v>
                </c:pt>
                <c:pt idx="51741">
                  <c:v>4.0638734899856939</c:v>
                </c:pt>
                <c:pt idx="51742">
                  <c:v>4.050253283738674</c:v>
                </c:pt>
                <c:pt idx="51743">
                  <c:v>4.0746474029566047</c:v>
                </c:pt>
                <c:pt idx="51744">
                  <c:v>4.0564099289630517</c:v>
                </c:pt>
                <c:pt idx="51745">
                  <c:v>4.0481610000000003</c:v>
                </c:pt>
                <c:pt idx="51746">
                  <c:v>4.0380684248927041</c:v>
                </c:pt>
                <c:pt idx="51747">
                  <c:v>4.0402915303933256</c:v>
                </c:pt>
                <c:pt idx="51748">
                  <c:v>4.0585080460181215</c:v>
                </c:pt>
                <c:pt idx="51749">
                  <c:v>4.0745779539007092</c:v>
                </c:pt>
                <c:pt idx="51750">
                  <c:v>4.0890661241134749</c:v>
                </c:pt>
                <c:pt idx="51751">
                  <c:v>4.1035542943262415</c:v>
                </c:pt>
                <c:pt idx="51752">
                  <c:v>4.1180390345744682</c:v>
                </c:pt>
                <c:pt idx="51753">
                  <c:v>4.1325272047872339</c:v>
                </c:pt>
                <c:pt idx="51754">
                  <c:v>4.1470153750000005</c:v>
                </c:pt>
                <c:pt idx="51755">
                  <c:v>4.1615001152482272</c:v>
                </c:pt>
                <c:pt idx="51756">
                  <c:v>4.1760020053191491</c:v>
                </c:pt>
                <c:pt idx="51757">
                  <c:v>4.1904901755319148</c:v>
                </c:pt>
                <c:pt idx="51758">
                  <c:v>4.2049749157801415</c:v>
                </c:pt>
                <c:pt idx="51759">
                  <c:v>4.2194630859929081</c:v>
                </c:pt>
                <c:pt idx="51760">
                  <c:v>4.2339512562056738</c:v>
                </c:pt>
                <c:pt idx="51761">
                  <c:v>4.2484359964539005</c:v>
                </c:pt>
                <c:pt idx="51762">
                  <c:v>4.2629241666666671</c:v>
                </c:pt>
                <c:pt idx="51763">
                  <c:v>4.2774123368794328</c:v>
                </c:pt>
                <c:pt idx="51764">
                  <c:v>4.2918970771276594</c:v>
                </c:pt>
                <c:pt idx="51765">
                  <c:v>4.3063852473404252</c:v>
                </c:pt>
                <c:pt idx="51766">
                  <c:v>4.3208734175531918</c:v>
                </c:pt>
                <c:pt idx="51767">
                  <c:v>4.3353581578014184</c:v>
                </c:pt>
                <c:pt idx="51768">
                  <c:v>4.3498463280141841</c:v>
                </c:pt>
                <c:pt idx="51769">
                  <c:v>4.3643482180851061</c:v>
                </c:pt>
                <c:pt idx="51770">
                  <c:v>4.3788363882978727</c:v>
                </c:pt>
                <c:pt idx="51771">
                  <c:v>4.3933211285460994</c:v>
                </c:pt>
                <c:pt idx="51772">
                  <c:v>4.4078092987588651</c:v>
                </c:pt>
                <c:pt idx="51773">
                  <c:v>4.4222974689716308</c:v>
                </c:pt>
                <c:pt idx="51774">
                  <c:v>4.4367822092198583</c:v>
                </c:pt>
                <c:pt idx="51775">
                  <c:v>4.494731460106383</c:v>
                </c:pt>
                <c:pt idx="51776">
                  <c:v>4.5092196303191487</c:v>
                </c:pt>
                <c:pt idx="51777">
                  <c:v>4.5237043705673754</c:v>
                </c:pt>
                <c:pt idx="51778">
                  <c:v>4.5382062606382974</c:v>
                </c:pt>
                <c:pt idx="51779">
                  <c:v>4.552694430851064</c:v>
                </c:pt>
                <c:pt idx="51780">
                  <c:v>4.5671791710992906</c:v>
                </c:pt>
                <c:pt idx="51781">
                  <c:v>4.5816673413120563</c:v>
                </c:pt>
                <c:pt idx="51782">
                  <c:v>4.596155511524822</c:v>
                </c:pt>
                <c:pt idx="51783">
                  <c:v>4.6106402517730496</c:v>
                </c:pt>
                <c:pt idx="51784">
                  <c:v>4.6251284219858153</c:v>
                </c:pt>
                <c:pt idx="51785">
                  <c:v>4.639616592198581</c:v>
                </c:pt>
                <c:pt idx="51786">
                  <c:v>4.6541013324468086</c:v>
                </c:pt>
                <c:pt idx="51787">
                  <c:v>4.6685895026595743</c:v>
                </c:pt>
                <c:pt idx="51788">
                  <c:v>4.68307767287234</c:v>
                </c:pt>
                <c:pt idx="51789">
                  <c:v>4.6975624131205675</c:v>
                </c:pt>
                <c:pt idx="51790">
                  <c:v>4.7120505833333333</c:v>
                </c:pt>
                <c:pt idx="51791">
                  <c:v>4.7265524734042552</c:v>
                </c:pt>
                <c:pt idx="51792">
                  <c:v>4.7561633590844066</c:v>
                </c:pt>
                <c:pt idx="51793">
                  <c:v>4.7968431897497021</c:v>
                </c:pt>
                <c:pt idx="51794">
                  <c:v>4.8079510000000001</c:v>
                </c:pt>
                <c:pt idx="51795">
                  <c:v>4.8224256504530283</c:v>
                </c:pt>
                <c:pt idx="51796">
                  <c:v>4.8441289999999997</c:v>
                </c:pt>
                <c:pt idx="51797">
                  <c:v>4.8665914492131614</c:v>
                </c:pt>
                <c:pt idx="51798">
                  <c:v>4.9136335398187887</c:v>
                </c:pt>
                <c:pt idx="51799">
                  <c:v>4.9655434338498212</c:v>
                </c:pt>
                <c:pt idx="51800">
                  <c:v>5.0148060329041488</c:v>
                </c:pt>
                <c:pt idx="51801">
                  <c:v>5.0266495552654478</c:v>
                </c:pt>
                <c:pt idx="51802">
                  <c:v>5.0303430978145247</c:v>
                </c:pt>
                <c:pt idx="51803">
                  <c:v>5.0340410134899907</c:v>
                </c:pt>
                <c:pt idx="51804">
                  <c:v>5.0377354306643456</c:v>
                </c:pt>
                <c:pt idx="51805">
                  <c:v>5.0414289732134216</c:v>
                </c:pt>
                <c:pt idx="51806">
                  <c:v>5.0728327861575178</c:v>
                </c:pt>
                <c:pt idx="51807">
                  <c:v>5.0873516266094425</c:v>
                </c:pt>
                <c:pt idx="51808">
                  <c:v>5.1097649376041918</c:v>
                </c:pt>
                <c:pt idx="51809">
                  <c:v>5.1504800267134243</c:v>
                </c:pt>
                <c:pt idx="51810">
                  <c:v>5.1804647995251383</c:v>
                </c:pt>
                <c:pt idx="51811">
                  <c:v>5.2104424736690476</c:v>
                </c:pt>
                <c:pt idx="51812">
                  <c:v>5.2404272464807624</c:v>
                </c:pt>
                <c:pt idx="51813">
                  <c:v>5.2704120192924764</c:v>
                </c:pt>
                <c:pt idx="51814">
                  <c:v>5.3003896934363857</c:v>
                </c:pt>
                <c:pt idx="51815">
                  <c:v>5.3303744662480996</c:v>
                </c:pt>
                <c:pt idx="51816">
                  <c:v>5.3603876337310377</c:v>
                </c:pt>
                <c:pt idx="51817">
                  <c:v>5.3903724065427525</c:v>
                </c:pt>
                <c:pt idx="51818">
                  <c:v>5.4203500806866609</c:v>
                </c:pt>
                <c:pt idx="51819">
                  <c:v>5.4503348534983758</c:v>
                </c:pt>
                <c:pt idx="51820">
                  <c:v>5.4803196263100897</c:v>
                </c:pt>
                <c:pt idx="51821">
                  <c:v>5.510297300453999</c:v>
                </c:pt>
                <c:pt idx="51822">
                  <c:v>5.5402820732657139</c:v>
                </c:pt>
                <c:pt idx="51823">
                  <c:v>5.5702668460774278</c:v>
                </c:pt>
                <c:pt idx="51824">
                  <c:v>5.6002445202213371</c:v>
                </c:pt>
                <c:pt idx="51825">
                  <c:v>5.6302292930330511</c:v>
                </c:pt>
                <c:pt idx="51826">
                  <c:v>5.6602140658447659</c:v>
                </c:pt>
                <c:pt idx="51827">
                  <c:v>5.6901917399886743</c:v>
                </c:pt>
                <c:pt idx="51828">
                  <c:v>5.7202049074716124</c:v>
                </c:pt>
                <c:pt idx="51829">
                  <c:v>5.7501896802833272</c:v>
                </c:pt>
                <c:pt idx="51830">
                  <c:v>5.7801673544272356</c:v>
                </c:pt>
                <c:pt idx="51831">
                  <c:v>5.8101521272389505</c:v>
                </c:pt>
                <c:pt idx="51832">
                  <c:v>5.8401369000506644</c:v>
                </c:pt>
                <c:pt idx="51833">
                  <c:v>5.8701145741945737</c:v>
                </c:pt>
                <c:pt idx="51834">
                  <c:v>5.9000993470062886</c:v>
                </c:pt>
                <c:pt idx="51835">
                  <c:v>5.9300841198180025</c:v>
                </c:pt>
                <c:pt idx="51836">
                  <c:v>5.9600617939619118</c:v>
                </c:pt>
                <c:pt idx="51837">
                  <c:v>5.9900465667736258</c:v>
                </c:pt>
                <c:pt idx="51838">
                  <c:v>6.0200313395853406</c:v>
                </c:pt>
                <c:pt idx="51839">
                  <c:v>6.050009013729249</c:v>
                </c:pt>
                <c:pt idx="51840">
                  <c:v>6.0799937865409639</c:v>
                </c:pt>
                <c:pt idx="51841">
                  <c:v>6.1100069540239019</c:v>
                </c:pt>
                <c:pt idx="51842">
                  <c:v>6.1399917268356159</c:v>
                </c:pt>
                <c:pt idx="51843">
                  <c:v>6.1699694009795252</c:v>
                </c:pt>
                <c:pt idx="51844">
                  <c:v>6.19995417379124</c:v>
                </c:pt>
                <c:pt idx="51845">
                  <c:v>6.229938946602954</c:v>
                </c:pt>
                <c:pt idx="51846">
                  <c:v>6.2599166207468633</c:v>
                </c:pt>
                <c:pt idx="51847">
                  <c:v>6.2899013935585772</c:v>
                </c:pt>
                <c:pt idx="51848">
                  <c:v>6.3198861663702921</c:v>
                </c:pt>
                <c:pt idx="51849">
                  <c:v>6.3498638405142014</c:v>
                </c:pt>
                <c:pt idx="51850">
                  <c:v>6.3798486133259154</c:v>
                </c:pt>
                <c:pt idx="51851">
                  <c:v>6.4098262874698246</c:v>
                </c:pt>
                <c:pt idx="51852">
                  <c:v>6.4398110602815386</c:v>
                </c:pt>
                <c:pt idx="51853">
                  <c:v>6.4698242277644766</c:v>
                </c:pt>
                <c:pt idx="51854">
                  <c:v>6.4998090005761915</c:v>
                </c:pt>
                <c:pt idx="51855">
                  <c:v>6.5297866747200999</c:v>
                </c:pt>
                <c:pt idx="51856">
                  <c:v>6.5597714475318147</c:v>
                </c:pt>
                <c:pt idx="51857">
                  <c:v>6.6776792364848774</c:v>
                </c:pt>
                <c:pt idx="51858">
                  <c:v>6.6230598634844871</c:v>
                </c:pt>
                <c:pt idx="51859">
                  <c:v>6.7171392775393421</c:v>
                </c:pt>
                <c:pt idx="51860">
                  <c:v>6.6918554784266986</c:v>
                </c:pt>
                <c:pt idx="51861">
                  <c:v>6.6893200000000004</c:v>
                </c:pt>
                <c:pt idx="51862">
                  <c:v>6.7917752661097852</c:v>
                </c:pt>
                <c:pt idx="51863">
                  <c:v>6.7978630000000004</c:v>
                </c:pt>
                <c:pt idx="51864">
                  <c:v>6.8151722645868063</c:v>
                </c:pt>
                <c:pt idx="51865">
                  <c:v>6.8334063739856798</c:v>
                </c:pt>
                <c:pt idx="51866">
                  <c:v>6.8468215871559632</c:v>
                </c:pt>
                <c:pt idx="51867">
                  <c:v>6.860050011597715</c:v>
                </c:pt>
                <c:pt idx="51868">
                  <c:v>6.8732753043101953</c:v>
                </c:pt>
                <c:pt idx="51869">
                  <c:v>6.8865037287519471</c:v>
                </c:pt>
                <c:pt idx="51870">
                  <c:v>6.8411457982832617</c:v>
                </c:pt>
                <c:pt idx="51871">
                  <c:v>6.8974177189511323</c:v>
                </c:pt>
                <c:pt idx="51872">
                  <c:v>6.9862614222699095</c:v>
                </c:pt>
                <c:pt idx="51873">
                  <c:v>7.0129543719599434</c:v>
                </c:pt>
                <c:pt idx="51874">
                  <c:v>6.982489313304721</c:v>
                </c:pt>
                <c:pt idx="51875">
                  <c:v>6.995112344696067</c:v>
                </c:pt>
                <c:pt idx="51876">
                  <c:v>7.0298100238435861</c:v>
                </c:pt>
                <c:pt idx="51877">
                  <c:v>7.049642305197902</c:v>
                </c:pt>
                <c:pt idx="51878">
                  <c:v>7.1083937177344678</c:v>
                </c:pt>
                <c:pt idx="51879">
                  <c:v>7.1706745724487817</c:v>
                </c:pt>
                <c:pt idx="51880">
                  <c:v>7.2329406826425657</c:v>
                </c:pt>
                <c:pt idx="51881">
                  <c:v>7.2952215373568796</c:v>
                </c:pt>
                <c:pt idx="51882">
                  <c:v>7.3575023920711926</c:v>
                </c:pt>
                <c:pt idx="51883">
                  <c:v>7.4197685022649775</c:v>
                </c:pt>
                <c:pt idx="51884">
                  <c:v>7.4820493569792905</c:v>
                </c:pt>
                <c:pt idx="51885">
                  <c:v>7.5443302116936044</c:v>
                </c:pt>
                <c:pt idx="51886">
                  <c:v>7.6065963218873884</c:v>
                </c:pt>
                <c:pt idx="51887">
                  <c:v>7.6688771766017023</c:v>
                </c:pt>
                <c:pt idx="51888">
                  <c:v>7.7311580313160153</c:v>
                </c:pt>
                <c:pt idx="51889">
                  <c:v>7.7934241415098002</c:v>
                </c:pt>
                <c:pt idx="51890">
                  <c:v>7.8557049962241132</c:v>
                </c:pt>
                <c:pt idx="51891">
                  <c:v>7.918044829020543</c:v>
                </c:pt>
                <c:pt idx="51892">
                  <c:v>7.980325683734856</c:v>
                </c:pt>
                <c:pt idx="51893">
                  <c:v>8.04259179392864</c:v>
                </c:pt>
                <c:pt idx="51894">
                  <c:v>8.1048726486429548</c:v>
                </c:pt>
                <c:pt idx="51895">
                  <c:v>8.1671387588367388</c:v>
                </c:pt>
                <c:pt idx="51896">
                  <c:v>8.2294196135510518</c:v>
                </c:pt>
                <c:pt idx="51897">
                  <c:v>8.2917004682653648</c:v>
                </c:pt>
                <c:pt idx="51898">
                  <c:v>8.3539665784591506</c:v>
                </c:pt>
                <c:pt idx="51899">
                  <c:v>8.4162474331734636</c:v>
                </c:pt>
                <c:pt idx="51900">
                  <c:v>8.4785282878877766</c:v>
                </c:pt>
                <c:pt idx="51901">
                  <c:v>8.5407943980815606</c:v>
                </c:pt>
                <c:pt idx="51902">
                  <c:v>8.6030752527958754</c:v>
                </c:pt>
                <c:pt idx="51903">
                  <c:v>8.6654150855923042</c:v>
                </c:pt>
                <c:pt idx="51904">
                  <c:v>8.7276959403066172</c:v>
                </c:pt>
                <c:pt idx="51905">
                  <c:v>8.7899620505004012</c:v>
                </c:pt>
                <c:pt idx="51906">
                  <c:v>8.852242905214716</c:v>
                </c:pt>
                <c:pt idx="51907">
                  <c:v>8.914523759929029</c:v>
                </c:pt>
                <c:pt idx="51908">
                  <c:v>8.976789870122813</c:v>
                </c:pt>
                <c:pt idx="51909">
                  <c:v>9.039070724837126</c:v>
                </c:pt>
                <c:pt idx="51910">
                  <c:v>9.1013515795514408</c:v>
                </c:pt>
                <c:pt idx="51911">
                  <c:v>9.1636176897452248</c:v>
                </c:pt>
                <c:pt idx="51912">
                  <c:v>9.2258985444595378</c:v>
                </c:pt>
                <c:pt idx="51913">
                  <c:v>9.2881793991738508</c:v>
                </c:pt>
                <c:pt idx="51914">
                  <c:v>9.3504455093676366</c:v>
                </c:pt>
                <c:pt idx="51915">
                  <c:v>9.4127263640819496</c:v>
                </c:pt>
                <c:pt idx="51916">
                  <c:v>9.4750661968783785</c:v>
                </c:pt>
                <c:pt idx="51917">
                  <c:v>9.5373323070721625</c:v>
                </c:pt>
                <c:pt idx="51918">
                  <c:v>9.5996131617864755</c:v>
                </c:pt>
                <c:pt idx="51919">
                  <c:v>9.6618940165007903</c:v>
                </c:pt>
                <c:pt idx="51920">
                  <c:v>9.7385982955899877</c:v>
                </c:pt>
                <c:pt idx="51921">
                  <c:v>9.8494793876967108</c:v>
                </c:pt>
                <c:pt idx="51922">
                  <c:v>10.120310570776256</c:v>
                </c:pt>
                <c:pt idx="51923">
                  <c:v>10.107907810965434</c:v>
                </c:pt>
                <c:pt idx="51924">
                  <c:v>10.185313735336194</c:v>
                </c:pt>
                <c:pt idx="51925">
                  <c:v>10.295081219360991</c:v>
                </c:pt>
                <c:pt idx="51926">
                  <c:v>10.439842371871276</c:v>
                </c:pt>
                <c:pt idx="51927">
                  <c:v>10.526003756795422</c:v>
                </c:pt>
                <c:pt idx="51928">
                  <c:v>10.619208837863614</c:v>
                </c:pt>
                <c:pt idx="51929">
                  <c:v>10.780205816381036</c:v>
                </c:pt>
                <c:pt idx="51930">
                  <c:v>10.979384159883628</c:v>
                </c:pt>
                <c:pt idx="51931">
                  <c:v>11.178609668516104</c:v>
                </c:pt>
                <c:pt idx="51932">
                  <c:v>11.37783517714858</c:v>
                </c:pt>
                <c:pt idx="51933">
                  <c:v>11.577013520651171</c:v>
                </c:pt>
                <c:pt idx="51934">
                  <c:v>11.776239029283648</c:v>
                </c:pt>
                <c:pt idx="51935">
                  <c:v>11.975464537916123</c:v>
                </c:pt>
                <c:pt idx="51936">
                  <c:v>12.174642881418714</c:v>
                </c:pt>
                <c:pt idx="51937">
                  <c:v>12.373868390051191</c:v>
                </c:pt>
                <c:pt idx="51938">
                  <c:v>12.573093898683666</c:v>
                </c:pt>
                <c:pt idx="51939">
                  <c:v>12.772272242186258</c:v>
                </c:pt>
                <c:pt idx="51940">
                  <c:v>12.971497750818735</c:v>
                </c:pt>
                <c:pt idx="51941">
                  <c:v>13.170911919970747</c:v>
                </c:pt>
                <c:pt idx="51942">
                  <c:v>13.370090263473339</c:v>
                </c:pt>
                <c:pt idx="51943">
                  <c:v>13.569315772105815</c:v>
                </c:pt>
                <c:pt idx="51944">
                  <c:v>13.76854128073829</c:v>
                </c:pt>
                <c:pt idx="51945">
                  <c:v>13.967719624240882</c:v>
                </c:pt>
                <c:pt idx="51946">
                  <c:v>14.166945132873359</c:v>
                </c:pt>
                <c:pt idx="51947">
                  <c:v>14.366170641505834</c:v>
                </c:pt>
                <c:pt idx="51948">
                  <c:v>14.565348985008425</c:v>
                </c:pt>
                <c:pt idx="51949">
                  <c:v>14.7645744936409</c:v>
                </c:pt>
                <c:pt idx="51950">
                  <c:v>14.963800002273377</c:v>
                </c:pt>
                <c:pt idx="51951">
                  <c:v>15.162978345775969</c:v>
                </c:pt>
                <c:pt idx="51952">
                  <c:v>15.362203854408445</c:v>
                </c:pt>
                <c:pt idx="51953">
                  <c:v>15.56161802356046</c:v>
                </c:pt>
                <c:pt idx="51954">
                  <c:v>15.760843532192935</c:v>
                </c:pt>
                <c:pt idx="51955">
                  <c:v>15.960021875695526</c:v>
                </c:pt>
                <c:pt idx="51956">
                  <c:v>16.159247384328001</c:v>
                </c:pt>
                <c:pt idx="51957">
                  <c:v>16.358472892960478</c:v>
                </c:pt>
                <c:pt idx="51958">
                  <c:v>16.557651236463069</c:v>
                </c:pt>
                <c:pt idx="51959">
                  <c:v>16.756876745095546</c:v>
                </c:pt>
                <c:pt idx="51960">
                  <c:v>16.956102253728019</c:v>
                </c:pt>
                <c:pt idx="51961">
                  <c:v>17.155280597230611</c:v>
                </c:pt>
                <c:pt idx="51962">
                  <c:v>17.354506105863088</c:v>
                </c:pt>
                <c:pt idx="51963">
                  <c:v>17.553731614495565</c:v>
                </c:pt>
                <c:pt idx="51964">
                  <c:v>17.752909957998156</c:v>
                </c:pt>
                <c:pt idx="51965">
                  <c:v>17.952135466630629</c:v>
                </c:pt>
                <c:pt idx="51966">
                  <c:v>18.151549635782644</c:v>
                </c:pt>
                <c:pt idx="51967">
                  <c:v>18.350727979285239</c:v>
                </c:pt>
                <c:pt idx="51968">
                  <c:v>18.549953487917712</c:v>
                </c:pt>
                <c:pt idx="51969">
                  <c:v>18.749178996550189</c:v>
                </c:pt>
                <c:pt idx="51970">
                  <c:v>18.94835734005278</c:v>
                </c:pt>
                <c:pt idx="51971">
                  <c:v>19.147582848685254</c:v>
                </c:pt>
                <c:pt idx="51972">
                  <c:v>19.346808357317734</c:v>
                </c:pt>
                <c:pt idx="51973">
                  <c:v>19.545986700820322</c:v>
                </c:pt>
                <c:pt idx="51974">
                  <c:v>19.767976104548701</c:v>
                </c:pt>
                <c:pt idx="51975">
                  <c:v>20.038363716261326</c:v>
                </c:pt>
                <c:pt idx="51976">
                  <c:v>20.364033705250598</c:v>
                </c:pt>
                <c:pt idx="51977">
                  <c:v>20.652897166428229</c:v>
                </c:pt>
                <c:pt idx="51978">
                  <c:v>20.954494995713265</c:v>
                </c:pt>
                <c:pt idx="51979">
                  <c:v>21.235501283054894</c:v>
                </c:pt>
                <c:pt idx="51980">
                  <c:v>21.526246969718645</c:v>
                </c:pt>
                <c:pt idx="51981">
                  <c:v>21.823736983091212</c:v>
                </c:pt>
                <c:pt idx="51982">
                  <c:v>22.163616405340964</c:v>
                </c:pt>
                <c:pt idx="51983">
                  <c:v>22.542545889602909</c:v>
                </c:pt>
                <c:pt idx="51984">
                  <c:v>22.928695800727493</c:v>
                </c:pt>
                <c:pt idx="51985">
                  <c:v>23.314845711852076</c:v>
                </c:pt>
                <c:pt idx="51986">
                  <c:v>23.700904204910579</c:v>
                </c:pt>
                <c:pt idx="51987">
                  <c:v>24.087054116035162</c:v>
                </c:pt>
                <c:pt idx="51988">
                  <c:v>24.473204027159746</c:v>
                </c:pt>
                <c:pt idx="51989">
                  <c:v>24.859262520218252</c:v>
                </c:pt>
                <c:pt idx="51990">
                  <c:v>25.245412431342832</c:v>
                </c:pt>
                <c:pt idx="51991">
                  <c:v>25.631928014731738</c:v>
                </c:pt>
                <c:pt idx="51992">
                  <c:v>26.017986507790241</c:v>
                </c:pt>
                <c:pt idx="51993">
                  <c:v>26.404136418914824</c:v>
                </c:pt>
                <c:pt idx="51994">
                  <c:v>26.790286330039407</c:v>
                </c:pt>
                <c:pt idx="51995">
                  <c:v>27.17634482309791</c:v>
                </c:pt>
                <c:pt idx="51996">
                  <c:v>27.562494734222494</c:v>
                </c:pt>
                <c:pt idx="51997">
                  <c:v>27.948644645347077</c:v>
                </c:pt>
                <c:pt idx="51998">
                  <c:v>28.33470313840558</c:v>
                </c:pt>
                <c:pt idx="51999">
                  <c:v>28.720853049530163</c:v>
                </c:pt>
                <c:pt idx="52000">
                  <c:v>29.107002960654746</c:v>
                </c:pt>
                <c:pt idx="52001">
                  <c:v>29.493061453713246</c:v>
                </c:pt>
                <c:pt idx="52002">
                  <c:v>29.879211364837833</c:v>
                </c:pt>
                <c:pt idx="52003">
                  <c:v>30.265726948226735</c:v>
                </c:pt>
                <c:pt idx="52004">
                  <c:v>30.651876859351319</c:v>
                </c:pt>
                <c:pt idx="52005">
                  <c:v>31.037935352409825</c:v>
                </c:pt>
                <c:pt idx="52006">
                  <c:v>31.424085263534405</c:v>
                </c:pt>
                <c:pt idx="52007">
                  <c:v>31.810235174658988</c:v>
                </c:pt>
                <c:pt idx="52008">
                  <c:v>32.196293667717491</c:v>
                </c:pt>
                <c:pt idx="52009">
                  <c:v>32.582443578842074</c:v>
                </c:pt>
                <c:pt idx="52010">
                  <c:v>32.968593489966658</c:v>
                </c:pt>
                <c:pt idx="52011">
                  <c:v>33.354651983025164</c:v>
                </c:pt>
                <c:pt idx="52012">
                  <c:v>33.74080189414974</c:v>
                </c:pt>
                <c:pt idx="52013">
                  <c:v>34.126951805274331</c:v>
                </c:pt>
                <c:pt idx="52014">
                  <c:v>34.51301029833283</c:v>
                </c:pt>
                <c:pt idx="52015">
                  <c:v>34.899160209457413</c:v>
                </c:pt>
                <c:pt idx="52016">
                  <c:v>35.28567579284632</c:v>
                </c:pt>
                <c:pt idx="52017">
                  <c:v>35.671734285904819</c:v>
                </c:pt>
                <c:pt idx="52018">
                  <c:v>36.057884197029402</c:v>
                </c:pt>
                <c:pt idx="52019">
                  <c:v>36.444034108153986</c:v>
                </c:pt>
                <c:pt idx="52020">
                  <c:v>36.830092601212492</c:v>
                </c:pt>
                <c:pt idx="52021">
                  <c:v>37.216242512337075</c:v>
                </c:pt>
                <c:pt idx="52022">
                  <c:v>37.602392423461659</c:v>
                </c:pt>
                <c:pt idx="52023">
                  <c:v>37.988450916520158</c:v>
                </c:pt>
                <c:pt idx="52024">
                  <c:v>38.374600827644741</c:v>
                </c:pt>
                <c:pt idx="52025">
                  <c:v>38.760750738769332</c:v>
                </c:pt>
                <c:pt idx="52026">
                  <c:v>39.146809231827831</c:v>
                </c:pt>
                <c:pt idx="52027">
                  <c:v>39.532959142952407</c:v>
                </c:pt>
                <c:pt idx="52028">
                  <c:v>39.919474726341321</c:v>
                </c:pt>
                <c:pt idx="52029">
                  <c:v>40.305624637465897</c:v>
                </c:pt>
                <c:pt idx="52030">
                  <c:v>40.691683130524403</c:v>
                </c:pt>
                <c:pt idx="52031">
                  <c:v>41.077833041648987</c:v>
                </c:pt>
                <c:pt idx="52032">
                  <c:v>41.46398295277357</c:v>
                </c:pt>
                <c:pt idx="52033">
                  <c:v>41.850041445832076</c:v>
                </c:pt>
                <c:pt idx="52034">
                  <c:v>42.236191356956652</c:v>
                </c:pt>
                <c:pt idx="52035">
                  <c:v>42.622341268081243</c:v>
                </c:pt>
                <c:pt idx="52036">
                  <c:v>43.008399761139742</c:v>
                </c:pt>
                <c:pt idx="52037">
                  <c:v>43.394632584644732</c:v>
                </c:pt>
                <c:pt idx="52038">
                  <c:v>43.868630343980932</c:v>
                </c:pt>
                <c:pt idx="52039">
                  <c:v>44.379877065808294</c:v>
                </c:pt>
                <c:pt idx="52040">
                  <c:v>44.977945644730568</c:v>
                </c:pt>
                <c:pt idx="52041">
                  <c:v>45.437120782121575</c:v>
                </c:pt>
                <c:pt idx="52042">
                  <c:v>46.00033143919886</c:v>
                </c:pt>
                <c:pt idx="52043">
                  <c:v>46.528700057224611</c:v>
                </c:pt>
                <c:pt idx="52044">
                  <c:v>47.057991722460656</c:v>
                </c:pt>
                <c:pt idx="52045">
                  <c:v>47.606538493921335</c:v>
                </c:pt>
                <c:pt idx="52046">
                  <c:v>48.154333064129673</c:v>
                </c:pt>
                <c:pt idx="52047">
                  <c:v>48.192272412966879</c:v>
                </c:pt>
                <c:pt idx="52048">
                  <c:v>48.230202779950673</c:v>
                </c:pt>
                <c:pt idx="52049">
                  <c:v>48.268142128787879</c:v>
                </c:pt>
                <c:pt idx="52050">
                  <c:v>48.306081477625092</c:v>
                </c:pt>
                <c:pt idx="52051">
                  <c:v>48.344011844608879</c:v>
                </c:pt>
                <c:pt idx="52052">
                  <c:v>48.381951193446092</c:v>
                </c:pt>
                <c:pt idx="52053">
                  <c:v>48.419926469696975</c:v>
                </c:pt>
                <c:pt idx="52054">
                  <c:v>48.457865818534181</c:v>
                </c:pt>
                <c:pt idx="52055">
                  <c:v>48.495796185517975</c:v>
                </c:pt>
                <c:pt idx="52056">
                  <c:v>48.533735534355181</c:v>
                </c:pt>
                <c:pt idx="52057">
                  <c:v>48.571674883192394</c:v>
                </c:pt>
                <c:pt idx="52058">
                  <c:v>48.60960525017618</c:v>
                </c:pt>
                <c:pt idx="52059">
                  <c:v>48.647544599013393</c:v>
                </c:pt>
                <c:pt idx="52060">
                  <c:v>48.685483947850599</c:v>
                </c:pt>
                <c:pt idx="52061">
                  <c:v>48.862160284692422</c:v>
                </c:pt>
                <c:pt idx="52062">
                  <c:v>49.39049033134684</c:v>
                </c:pt>
                <c:pt idx="52063">
                  <c:v>49.907947964234623</c:v>
                </c:pt>
                <c:pt idx="52064">
                  <c:v>50.449565306628514</c:v>
                </c:pt>
                <c:pt idx="52065">
                  <c:v>51.054457705840285</c:v>
                </c:pt>
                <c:pt idx="52066">
                  <c:v>51.552580074868857</c:v>
                </c:pt>
                <c:pt idx="52067">
                  <c:v>52.068537697901768</c:v>
                </c:pt>
                <c:pt idx="52068">
                  <c:v>52.612863307531839</c:v>
                </c:pt>
                <c:pt idx="52069">
                  <c:v>53.189219261278787</c:v>
                </c:pt>
                <c:pt idx="52070">
                  <c:v>53.765438767120024</c:v>
                </c:pt>
                <c:pt idx="52071">
                  <c:v>54.341794720866972</c:v>
                </c:pt>
                <c:pt idx="52072">
                  <c:v>54.918150674613926</c:v>
                </c:pt>
                <c:pt idx="52073">
                  <c:v>55.494370180455164</c:v>
                </c:pt>
                <c:pt idx="52074">
                  <c:v>56.070726134202111</c:v>
                </c:pt>
                <c:pt idx="52075">
                  <c:v>56.647082087949066</c:v>
                </c:pt>
                <c:pt idx="52076">
                  <c:v>57.223301593790303</c:v>
                </c:pt>
                <c:pt idx="52077">
                  <c:v>57.799657547537251</c:v>
                </c:pt>
                <c:pt idx="52078">
                  <c:v>58.376559292907075</c:v>
                </c:pt>
                <c:pt idx="52079">
                  <c:v>58.952915246654022</c:v>
                </c:pt>
                <c:pt idx="52080">
                  <c:v>59.52913475249526</c:v>
                </c:pt>
                <c:pt idx="52081">
                  <c:v>60.105490706242207</c:v>
                </c:pt>
                <c:pt idx="52082">
                  <c:v>60.681846659989162</c:v>
                </c:pt>
                <c:pt idx="52083">
                  <c:v>61.2580661658304</c:v>
                </c:pt>
                <c:pt idx="52084">
                  <c:v>61.834422119577354</c:v>
                </c:pt>
                <c:pt idx="52085">
                  <c:v>62.410778073324302</c:v>
                </c:pt>
                <c:pt idx="52086">
                  <c:v>62.986997579165539</c:v>
                </c:pt>
                <c:pt idx="52087">
                  <c:v>63.563353532912487</c:v>
                </c:pt>
                <c:pt idx="52088">
                  <c:v>64.139709486659441</c:v>
                </c:pt>
                <c:pt idx="52089">
                  <c:v>64.715928992500679</c:v>
                </c:pt>
                <c:pt idx="52090">
                  <c:v>65.292284946247634</c:v>
                </c:pt>
                <c:pt idx="52091">
                  <c:v>65.869186691617443</c:v>
                </c:pt>
                <c:pt idx="52092">
                  <c:v>66.445406197458681</c:v>
                </c:pt>
                <c:pt idx="52093">
                  <c:v>67.021762151205635</c:v>
                </c:pt>
                <c:pt idx="52094">
                  <c:v>73.938033596169063</c:v>
                </c:pt>
                <c:pt idx="52095">
                  <c:v>74.514389549916018</c:v>
                </c:pt>
                <c:pt idx="52096">
                  <c:v>75.090745503662959</c:v>
                </c:pt>
                <c:pt idx="52097">
                  <c:v>75.666965009504196</c:v>
                </c:pt>
                <c:pt idx="52098">
                  <c:v>76.243320963251151</c:v>
                </c:pt>
                <c:pt idx="52099">
                  <c:v>76.819676916998105</c:v>
                </c:pt>
                <c:pt idx="52100">
                  <c:v>77.395896422839343</c:v>
                </c:pt>
                <c:pt idx="52101">
                  <c:v>77.988211502145916</c:v>
                </c:pt>
                <c:pt idx="52102">
                  <c:v>78.577637532188845</c:v>
                </c:pt>
                <c:pt idx="52103">
                  <c:v>79.124626659117993</c:v>
                </c:pt>
                <c:pt idx="52104">
                  <c:v>79.713270985455409</c:v>
                </c:pt>
                <c:pt idx="52105">
                  <c:v>80.272264029327616</c:v>
                </c:pt>
                <c:pt idx="52106">
                  <c:v>80.862186842632326</c:v>
                </c:pt>
                <c:pt idx="52107">
                  <c:v>81.419236961859355</c:v>
                </c:pt>
                <c:pt idx="52108">
                  <c:v>81.922388140915587</c:v>
                </c:pt>
                <c:pt idx="52109">
                  <c:v>82.477776914163087</c:v>
                </c:pt>
                <c:pt idx="52110">
                  <c:v>82.722280327174815</c:v>
                </c:pt>
                <c:pt idx="52111">
                  <c:v>82.825147531334139</c:v>
                </c:pt>
                <c:pt idx="52112">
                  <c:v>82.927990382462156</c:v>
                </c:pt>
                <c:pt idx="52113">
                  <c:v>83.03085758662148</c:v>
                </c:pt>
                <c:pt idx="52114">
                  <c:v>83.133724790780789</c:v>
                </c:pt>
                <c:pt idx="52115">
                  <c:v>83.515795051728247</c:v>
                </c:pt>
                <c:pt idx="52116">
                  <c:v>84.047116060085841</c:v>
                </c:pt>
                <c:pt idx="52117">
                  <c:v>84.546452294229852</c:v>
                </c:pt>
                <c:pt idx="52118">
                  <c:v>85.141048704886771</c:v>
                </c:pt>
                <c:pt idx="52119">
                  <c:v>85.704429231998091</c:v>
                </c:pt>
                <c:pt idx="52120">
                  <c:v>86.214574794229847</c:v>
                </c:pt>
                <c:pt idx="52121">
                  <c:v>86.736520720314729</c:v>
                </c:pt>
                <c:pt idx="52122">
                  <c:v>87.264678154469607</c:v>
                </c:pt>
                <c:pt idx="52123">
                  <c:v>87.78095900786839</c:v>
                </c:pt>
                <c:pt idx="52124">
                  <c:v>88.230784446358726</c:v>
                </c:pt>
                <c:pt idx="52125">
                  <c:v>88.650570461935388</c:v>
                </c:pt>
                <c:pt idx="52126">
                  <c:v>89.070455882204342</c:v>
                </c:pt>
                <c:pt idx="52127">
                  <c:v>89.490341302473297</c:v>
                </c:pt>
                <c:pt idx="52128">
                  <c:v>89.910127318049959</c:v>
                </c:pt>
                <c:pt idx="52129">
                  <c:v>90.330410357088113</c:v>
                </c:pt>
                <c:pt idx="52130">
                  <c:v>90.750295777357081</c:v>
                </c:pt>
                <c:pt idx="52131">
                  <c:v>91.170081792933729</c:v>
                </c:pt>
                <c:pt idx="52132">
                  <c:v>91.589967213202698</c:v>
                </c:pt>
                <c:pt idx="52133">
                  <c:v>92.009852633471652</c:v>
                </c:pt>
                <c:pt idx="52134">
                  <c:v>92.429638649048314</c:v>
                </c:pt>
                <c:pt idx="52135">
                  <c:v>92.849524069317269</c:v>
                </c:pt>
                <c:pt idx="52136">
                  <c:v>93.269409489586224</c:v>
                </c:pt>
                <c:pt idx="52137">
                  <c:v>93.689195505162886</c:v>
                </c:pt>
                <c:pt idx="52138">
                  <c:v>94.10908092543184</c:v>
                </c:pt>
                <c:pt idx="52139">
                  <c:v>94.528966345700809</c:v>
                </c:pt>
                <c:pt idx="52140">
                  <c:v>94.948752361277471</c:v>
                </c:pt>
                <c:pt idx="52141">
                  <c:v>95.368637781546425</c:v>
                </c:pt>
                <c:pt idx="52142">
                  <c:v>95.788920820584579</c:v>
                </c:pt>
                <c:pt idx="52143">
                  <c:v>96.208806240853534</c:v>
                </c:pt>
                <c:pt idx="52144">
                  <c:v>96.628592256430196</c:v>
                </c:pt>
                <c:pt idx="52145">
                  <c:v>97.04847767669915</c:v>
                </c:pt>
                <c:pt idx="52146">
                  <c:v>97.468363096968119</c:v>
                </c:pt>
                <c:pt idx="52147">
                  <c:v>97.888149112544767</c:v>
                </c:pt>
                <c:pt idx="52148">
                  <c:v>98.308034532813735</c:v>
                </c:pt>
                <c:pt idx="52149">
                  <c:v>98.72791995308269</c:v>
                </c:pt>
                <c:pt idx="52150">
                  <c:v>99.147705968659352</c:v>
                </c:pt>
                <c:pt idx="52151">
                  <c:v>99.567591388928307</c:v>
                </c:pt>
                <c:pt idx="52152">
                  <c:v>99.987476809197261</c:v>
                </c:pt>
                <c:pt idx="52153">
                  <c:v>100.40726282477392</c:v>
                </c:pt>
                <c:pt idx="52154">
                  <c:v>100.82754586381208</c:v>
                </c:pt>
                <c:pt idx="52155">
                  <c:v>101.24743128408103</c:v>
                </c:pt>
                <c:pt idx="52156">
                  <c:v>101.66721729965769</c:v>
                </c:pt>
                <c:pt idx="52157">
                  <c:v>102.08710271992666</c:v>
                </c:pt>
                <c:pt idx="52158">
                  <c:v>102.50698814019562</c:v>
                </c:pt>
                <c:pt idx="52159">
                  <c:v>102.92677415577228</c:v>
                </c:pt>
                <c:pt idx="52160">
                  <c:v>103.34665957604123</c:v>
                </c:pt>
                <c:pt idx="52161">
                  <c:v>103.76654499631019</c:v>
                </c:pt>
                <c:pt idx="52162">
                  <c:v>104.18633101188685</c:v>
                </c:pt>
                <c:pt idx="52163">
                  <c:v>104.6062164321558</c:v>
                </c:pt>
                <c:pt idx="52164">
                  <c:v>105.02610185242477</c:v>
                </c:pt>
                <c:pt idx="52165">
                  <c:v>105.44588786800142</c:v>
                </c:pt>
                <c:pt idx="52166">
                  <c:v>105.75968202145923</c:v>
                </c:pt>
                <c:pt idx="52167">
                  <c:v>106.14049334430138</c:v>
                </c:pt>
                <c:pt idx="52168">
                  <c:v>106.57645698808105</c:v>
                </c:pt>
                <c:pt idx="52169">
                  <c:v>106.92676253474903</c:v>
                </c:pt>
                <c:pt idx="52170">
                  <c:v>107.24261946332047</c:v>
                </c:pt>
                <c:pt idx="52171">
                  <c:v>107.6333100569981</c:v>
                </c:pt>
                <c:pt idx="52172">
                  <c:v>108.037317290057</c:v>
                </c:pt>
                <c:pt idx="52173">
                  <c:v>108.38651198955365</c:v>
                </c:pt>
                <c:pt idx="52174">
                  <c:v>108.69122074260821</c:v>
                </c:pt>
                <c:pt idx="52175">
                  <c:v>109.05666879601047</c:v>
                </c:pt>
                <c:pt idx="52176">
                  <c:v>109.42220338695793</c:v>
                </c:pt>
                <c:pt idx="52177">
                  <c:v>109.78773797790539</c:v>
                </c:pt>
                <c:pt idx="52178">
                  <c:v>110.15318603130765</c:v>
                </c:pt>
                <c:pt idx="52179">
                  <c:v>110.51906677243593</c:v>
                </c:pt>
                <c:pt idx="52180">
                  <c:v>110.8846013633834</c:v>
                </c:pt>
                <c:pt idx="52181">
                  <c:v>111.25004941678566</c:v>
                </c:pt>
                <c:pt idx="52182">
                  <c:v>111.61558400773312</c:v>
                </c:pt>
                <c:pt idx="52183">
                  <c:v>111.98111859868058</c:v>
                </c:pt>
                <c:pt idx="52184">
                  <c:v>112.34656665208284</c:v>
                </c:pt>
                <c:pt idx="52185">
                  <c:v>112.7121012430303</c:v>
                </c:pt>
                <c:pt idx="52186">
                  <c:v>113.07763583397777</c:v>
                </c:pt>
                <c:pt idx="52187">
                  <c:v>113.44308388738001</c:v>
                </c:pt>
                <c:pt idx="52188">
                  <c:v>113.80861847832747</c:v>
                </c:pt>
                <c:pt idx="52189">
                  <c:v>114.17415306927495</c:v>
                </c:pt>
                <c:pt idx="52190">
                  <c:v>114.5396011226772</c:v>
                </c:pt>
                <c:pt idx="52191">
                  <c:v>114.90513571362466</c:v>
                </c:pt>
                <c:pt idx="52192">
                  <c:v>115.27101645475295</c:v>
                </c:pt>
                <c:pt idx="52193">
                  <c:v>115.63655104570041</c:v>
                </c:pt>
                <c:pt idx="52194">
                  <c:v>116.00199909910266</c:v>
                </c:pt>
                <c:pt idx="52195">
                  <c:v>116.36753369005012</c:v>
                </c:pt>
                <c:pt idx="52196">
                  <c:v>116.7330682809976</c:v>
                </c:pt>
                <c:pt idx="52197">
                  <c:v>117.09851633439985</c:v>
                </c:pt>
                <c:pt idx="52198">
                  <c:v>117.46405092534731</c:v>
                </c:pt>
                <c:pt idx="52199">
                  <c:v>117.82958551629477</c:v>
                </c:pt>
                <c:pt idx="52200">
                  <c:v>118.19503356969703</c:v>
                </c:pt>
                <c:pt idx="52201">
                  <c:v>118.56056816064449</c:v>
                </c:pt>
                <c:pt idx="52202">
                  <c:v>118.92610275159196</c:v>
                </c:pt>
                <c:pt idx="52203">
                  <c:v>119.29155080499422</c:v>
                </c:pt>
                <c:pt idx="52204">
                  <c:v>119.6574315461225</c:v>
                </c:pt>
                <c:pt idx="52205">
                  <c:v>120.02296613706996</c:v>
                </c:pt>
                <c:pt idx="52206">
                  <c:v>120.38841419047222</c:v>
                </c:pt>
                <c:pt idx="52207">
                  <c:v>120.75394878141968</c:v>
                </c:pt>
                <c:pt idx="52208">
                  <c:v>121.11948337236714</c:v>
                </c:pt>
                <c:pt idx="52209">
                  <c:v>121.4849314257694</c:v>
                </c:pt>
                <c:pt idx="52210">
                  <c:v>121.85046601671687</c:v>
                </c:pt>
                <c:pt idx="52211">
                  <c:v>122.21600060766433</c:v>
                </c:pt>
                <c:pt idx="52212">
                  <c:v>122.58144866106659</c:v>
                </c:pt>
                <c:pt idx="52213">
                  <c:v>122.94698325201404</c:v>
                </c:pt>
                <c:pt idx="52214">
                  <c:v>123.31251784296151</c:v>
                </c:pt>
                <c:pt idx="52215">
                  <c:v>123.67796589636376</c:v>
                </c:pt>
                <c:pt idx="52216">
                  <c:v>124.04350048731122</c:v>
                </c:pt>
                <c:pt idx="52217">
                  <c:v>124.40938122843951</c:v>
                </c:pt>
                <c:pt idx="52218">
                  <c:v>124.77491581938698</c:v>
                </c:pt>
                <c:pt idx="52219">
                  <c:v>125.14036387278924</c:v>
                </c:pt>
                <c:pt idx="52220">
                  <c:v>125.40754922079161</c:v>
                </c:pt>
                <c:pt idx="52221">
                  <c:v>125.66287620934669</c:v>
                </c:pt>
                <c:pt idx="52222">
                  <c:v>125.92099826156414</c:v>
                </c:pt>
                <c:pt idx="52223">
                  <c:v>126.15781897020263</c:v>
                </c:pt>
                <c:pt idx="52224">
                  <c:v>126.41737780972818</c:v>
                </c:pt>
                <c:pt idx="52225">
                  <c:v>126.65613617143538</c:v>
                </c:pt>
                <c:pt idx="52226">
                  <c:v>126.88634698235995</c:v>
                </c:pt>
                <c:pt idx="52227">
                  <c:v>127.1114446795422</c:v>
                </c:pt>
                <c:pt idx="52228">
                  <c:v>127.34189765236052</c:v>
                </c:pt>
                <c:pt idx="52229">
                  <c:v>127.45668474122968</c:v>
                </c:pt>
                <c:pt idx="52230">
                  <c:v>127.50805789561178</c:v>
                </c:pt>
                <c:pt idx="52231">
                  <c:v>127.55941888778878</c:v>
                </c:pt>
                <c:pt idx="52232">
                  <c:v>127.61079204217087</c:v>
                </c:pt>
                <c:pt idx="52233">
                  <c:v>127.79349594684147</c:v>
                </c:pt>
                <c:pt idx="52234">
                  <c:v>128.01206201335242</c:v>
                </c:pt>
                <c:pt idx="52235">
                  <c:v>128.25982205913212</c:v>
                </c:pt>
                <c:pt idx="52236">
                  <c:v>128.50016934660309</c:v>
                </c:pt>
                <c:pt idx="52237">
                  <c:v>128.69252843443013</c:v>
                </c:pt>
                <c:pt idx="52238">
                  <c:v>128.94942783547924</c:v>
                </c:pt>
                <c:pt idx="52239">
                  <c:v>129.19256359752026</c:v>
                </c:pt>
                <c:pt idx="52240">
                  <c:v>129.41412284100122</c:v>
                </c:pt>
                <c:pt idx="52241">
                  <c:v>129.57147333619457</c:v>
                </c:pt>
                <c:pt idx="52242">
                  <c:v>129.78180336068709</c:v>
                </c:pt>
                <c:pt idx="52243">
                  <c:v>130.00345777327558</c:v>
                </c:pt>
                <c:pt idx="52244">
                  <c:v>130.22505971086107</c:v>
                </c:pt>
                <c:pt idx="52245">
                  <c:v>130.44671412344957</c:v>
                </c:pt>
                <c:pt idx="52246">
                  <c:v>130.66836853603806</c:v>
                </c:pt>
                <c:pt idx="52247">
                  <c:v>130.88997047362355</c:v>
                </c:pt>
                <c:pt idx="52248">
                  <c:v>131.11162488621204</c:v>
                </c:pt>
                <c:pt idx="52249">
                  <c:v>131.33327929880053</c:v>
                </c:pt>
                <c:pt idx="52250">
                  <c:v>131.55488123638602</c:v>
                </c:pt>
                <c:pt idx="52251">
                  <c:v>131.77653564897452</c:v>
                </c:pt>
                <c:pt idx="52252">
                  <c:v>131.99819006156301</c:v>
                </c:pt>
                <c:pt idx="52253">
                  <c:v>132.2197919991485</c:v>
                </c:pt>
                <c:pt idx="52254">
                  <c:v>132.44165631174891</c:v>
                </c:pt>
                <c:pt idx="52255">
                  <c:v>132.66331072433741</c:v>
                </c:pt>
                <c:pt idx="52256">
                  <c:v>132.8849126619229</c:v>
                </c:pt>
                <c:pt idx="52257">
                  <c:v>133.10656707451139</c:v>
                </c:pt>
                <c:pt idx="52258">
                  <c:v>133.32822148709988</c:v>
                </c:pt>
                <c:pt idx="52259">
                  <c:v>133.54982342468537</c:v>
                </c:pt>
                <c:pt idx="52260">
                  <c:v>133.77147783727386</c:v>
                </c:pt>
                <c:pt idx="52261">
                  <c:v>133.99313224986236</c:v>
                </c:pt>
                <c:pt idx="52262">
                  <c:v>134.21473418744785</c:v>
                </c:pt>
                <c:pt idx="52263">
                  <c:v>134.43638860003634</c:v>
                </c:pt>
                <c:pt idx="52264">
                  <c:v>134.65804301262483</c:v>
                </c:pt>
                <c:pt idx="52265">
                  <c:v>134.87964495021032</c:v>
                </c:pt>
                <c:pt idx="52266">
                  <c:v>135.10129936279881</c:v>
                </c:pt>
                <c:pt idx="52267">
                  <c:v>135.3231636753992</c:v>
                </c:pt>
                <c:pt idx="52268">
                  <c:v>135.54481808798769</c:v>
                </c:pt>
                <c:pt idx="52269">
                  <c:v>135.76642002557321</c:v>
                </c:pt>
                <c:pt idx="52270">
                  <c:v>135.98807443816168</c:v>
                </c:pt>
                <c:pt idx="52271">
                  <c:v>136.20972885075017</c:v>
                </c:pt>
                <c:pt idx="52272">
                  <c:v>136.43133078833569</c:v>
                </c:pt>
                <c:pt idx="52273">
                  <c:v>136.65298520092418</c:v>
                </c:pt>
                <c:pt idx="52274">
                  <c:v>136.87463961351264</c:v>
                </c:pt>
                <c:pt idx="52275">
                  <c:v>137.09624155109816</c:v>
                </c:pt>
                <c:pt idx="52276">
                  <c:v>137.31789596368662</c:v>
                </c:pt>
                <c:pt idx="52277">
                  <c:v>137.53955037627512</c:v>
                </c:pt>
                <c:pt idx="52278">
                  <c:v>137.76115231386063</c:v>
                </c:pt>
                <c:pt idx="52279">
                  <c:v>137.98301662646102</c:v>
                </c:pt>
                <c:pt idx="52280">
                  <c:v>138.20467103904952</c:v>
                </c:pt>
                <c:pt idx="52281">
                  <c:v>138.42627297663503</c:v>
                </c:pt>
                <c:pt idx="52282">
                  <c:v>138.6479273892235</c:v>
                </c:pt>
                <c:pt idx="52283">
                  <c:v>138.86652438197427</c:v>
                </c:pt>
                <c:pt idx="52284">
                  <c:v>139.06963896447306</c:v>
                </c:pt>
                <c:pt idx="52285">
                  <c:v>139.28539317282477</c:v>
                </c:pt>
                <c:pt idx="52286">
                  <c:v>139.74074226862169</c:v>
                </c:pt>
                <c:pt idx="52287">
                  <c:v>139.97908375806452</c:v>
                </c:pt>
                <c:pt idx="52288">
                  <c:v>140.1913036085044</c:v>
                </c:pt>
                <c:pt idx="52289">
                  <c:v>140.3408533542522</c:v>
                </c:pt>
                <c:pt idx="52290">
                  <c:v>140.56523704281526</c:v>
                </c:pt>
                <c:pt idx="52291">
                  <c:v>140.76074315131964</c:v>
                </c:pt>
                <c:pt idx="52292">
                  <c:v>140.66989745093267</c:v>
                </c:pt>
                <c:pt idx="52293">
                  <c:v>140.86902554310109</c:v>
                </c:pt>
                <c:pt idx="52294">
                  <c:v>141.06810649320224</c:v>
                </c:pt>
                <c:pt idx="52295">
                  <c:v>141.26723458537066</c:v>
                </c:pt>
                <c:pt idx="52296">
                  <c:v>141.46636267753908</c:v>
                </c:pt>
                <c:pt idx="52297">
                  <c:v>141.66544362764026</c:v>
                </c:pt>
                <c:pt idx="52298">
                  <c:v>141.86457171980868</c:v>
                </c:pt>
                <c:pt idx="52299">
                  <c:v>142.0636998119771</c:v>
                </c:pt>
                <c:pt idx="52300">
                  <c:v>142.26278076207825</c:v>
                </c:pt>
                <c:pt idx="52301">
                  <c:v>142.46190885424667</c:v>
                </c:pt>
                <c:pt idx="52302">
                  <c:v>142.66103694641509</c:v>
                </c:pt>
                <c:pt idx="52303">
                  <c:v>142.86011789651624</c:v>
                </c:pt>
                <c:pt idx="52304">
                  <c:v>143.05943455695379</c:v>
                </c:pt>
                <c:pt idx="52305">
                  <c:v>143.25856264912221</c:v>
                </c:pt>
                <c:pt idx="52306">
                  <c:v>143.45764359922336</c:v>
                </c:pt>
                <c:pt idx="52307">
                  <c:v>143.65677169139178</c:v>
                </c:pt>
                <c:pt idx="52308">
                  <c:v>143.8558997835602</c:v>
                </c:pt>
                <c:pt idx="52309">
                  <c:v>144.05498073366135</c:v>
                </c:pt>
                <c:pt idx="52310">
                  <c:v>144.2541088258298</c:v>
                </c:pt>
                <c:pt idx="52311">
                  <c:v>144.45323691799823</c:v>
                </c:pt>
                <c:pt idx="52312">
                  <c:v>144.65231786809937</c:v>
                </c:pt>
                <c:pt idx="52313">
                  <c:v>144.8514459602678</c:v>
                </c:pt>
                <c:pt idx="52314">
                  <c:v>145.05057405243622</c:v>
                </c:pt>
                <c:pt idx="52315">
                  <c:v>145.24965500253737</c:v>
                </c:pt>
                <c:pt idx="52316">
                  <c:v>145.44878309470579</c:v>
                </c:pt>
                <c:pt idx="52317">
                  <c:v>145.64809975514333</c:v>
                </c:pt>
                <c:pt idx="52318">
                  <c:v>145.84722784731176</c:v>
                </c:pt>
                <c:pt idx="52319">
                  <c:v>146.04630879741291</c:v>
                </c:pt>
                <c:pt idx="52320">
                  <c:v>146.24618595350501</c:v>
                </c:pt>
                <c:pt idx="52321">
                  <c:v>146.4357242207916</c:v>
                </c:pt>
                <c:pt idx="52322">
                  <c:v>146.55187239690108</c:v>
                </c:pt>
                <c:pt idx="52323">
                  <c:v>146.68036273080591</c:v>
                </c:pt>
                <c:pt idx="52324">
                  <c:v>146.86685386337624</c:v>
                </c:pt>
                <c:pt idx="52325">
                  <c:v>147.06718620738977</c:v>
                </c:pt>
                <c:pt idx="52326">
                  <c:v>147.21006549713877</c:v>
                </c:pt>
                <c:pt idx="52327">
                  <c:v>147.3310105200286</c:v>
                </c:pt>
                <c:pt idx="52328">
                  <c:v>147.4467605617549</c:v>
                </c:pt>
                <c:pt idx="52329">
                  <c:v>147.57734179353096</c:v>
                </c:pt>
                <c:pt idx="52330">
                  <c:v>147.71903831232615</c:v>
                </c:pt>
                <c:pt idx="52331">
                  <c:v>147.860701285544</c:v>
                </c:pt>
                <c:pt idx="52332">
                  <c:v>148.00239780433918</c:v>
                </c:pt>
                <c:pt idx="52333">
                  <c:v>148.1440943231344</c:v>
                </c:pt>
                <c:pt idx="52334">
                  <c:v>148.28575729635222</c:v>
                </c:pt>
                <c:pt idx="52335">
                  <c:v>148.42745381514743</c:v>
                </c:pt>
                <c:pt idx="52336">
                  <c:v>148.56915033394262</c:v>
                </c:pt>
                <c:pt idx="52337">
                  <c:v>148.71081330716046</c:v>
                </c:pt>
                <c:pt idx="52338">
                  <c:v>148.81627723605152</c:v>
                </c:pt>
                <c:pt idx="52339">
                  <c:v>148.94687182002383</c:v>
                </c:pt>
                <c:pt idx="52340">
                  <c:v>149.07928268288029</c:v>
                </c:pt>
                <c:pt idx="52341">
                  <c:v>149.15313859513591</c:v>
                </c:pt>
                <c:pt idx="52342">
                  <c:v>149.28923229821214</c:v>
                </c:pt>
                <c:pt idx="52343">
                  <c:v>149.42581782403434</c:v>
                </c:pt>
                <c:pt idx="52344">
                  <c:v>149.52567973819743</c:v>
                </c:pt>
                <c:pt idx="52345">
                  <c:v>149.61676059499405</c:v>
                </c:pt>
                <c:pt idx="52346">
                  <c:v>149.75008350858369</c:v>
                </c:pt>
                <c:pt idx="52347">
                  <c:v>150.33110467158849</c:v>
                </c:pt>
                <c:pt idx="52348">
                  <c:v>150.38574738902147</c:v>
                </c:pt>
                <c:pt idx="52349">
                  <c:v>150.46551225894135</c:v>
                </c:pt>
                <c:pt idx="52350">
                  <c:v>150.56630811513708</c:v>
                </c:pt>
                <c:pt idx="52351">
                  <c:v>150.6401799241774</c:v>
                </c:pt>
                <c:pt idx="52352">
                  <c:v>150.72102199570816</c:v>
                </c:pt>
                <c:pt idx="52353">
                  <c:v>150.8214634386174</c:v>
                </c:pt>
                <c:pt idx="52354">
                  <c:v>150.92159860362077</c:v>
                </c:pt>
                <c:pt idx="52355">
                  <c:v>151.00352704773269</c:v>
                </c:pt>
                <c:pt idx="52356">
                  <c:v>151.09973649817962</c:v>
                </c:pt>
                <c:pt idx="52357">
                  <c:v>151.23612723144035</c:v>
                </c:pt>
                <c:pt idx="52358">
                  <c:v>151.3725179647011</c:v>
                </c:pt>
                <c:pt idx="52359">
                  <c:v>151.50887640848899</c:v>
                </c:pt>
                <c:pt idx="52360">
                  <c:v>151.64526714174971</c:v>
                </c:pt>
                <c:pt idx="52361">
                  <c:v>151.78165787501047</c:v>
                </c:pt>
                <c:pt idx="52362">
                  <c:v>151.91801631879835</c:v>
                </c:pt>
                <c:pt idx="52363">
                  <c:v>152.0544070520591</c:v>
                </c:pt>
                <c:pt idx="52364">
                  <c:v>152.19079778531983</c:v>
                </c:pt>
                <c:pt idx="52365">
                  <c:v>152.32715622910771</c:v>
                </c:pt>
                <c:pt idx="52366">
                  <c:v>152.46354696236847</c:v>
                </c:pt>
                <c:pt idx="52367">
                  <c:v>152.60006685352053</c:v>
                </c:pt>
                <c:pt idx="52368">
                  <c:v>152.73645758678128</c:v>
                </c:pt>
                <c:pt idx="52369">
                  <c:v>152.87281603056917</c:v>
                </c:pt>
                <c:pt idx="52370">
                  <c:v>153.00920676382989</c:v>
                </c:pt>
                <c:pt idx="52371">
                  <c:v>153.14559749709065</c:v>
                </c:pt>
                <c:pt idx="52372">
                  <c:v>153.28195594087853</c:v>
                </c:pt>
                <c:pt idx="52373">
                  <c:v>153.41834667413926</c:v>
                </c:pt>
                <c:pt idx="52374">
                  <c:v>153.55470511792717</c:v>
                </c:pt>
                <c:pt idx="52375">
                  <c:v>153.6910958511879</c:v>
                </c:pt>
                <c:pt idx="52376">
                  <c:v>153.82748658444862</c:v>
                </c:pt>
                <c:pt idx="52377">
                  <c:v>153.96384502823653</c:v>
                </c:pt>
                <c:pt idx="52378">
                  <c:v>154.10023576149726</c:v>
                </c:pt>
                <c:pt idx="52379">
                  <c:v>154.23675565264935</c:v>
                </c:pt>
                <c:pt idx="52380">
                  <c:v>154.37314638591008</c:v>
                </c:pt>
                <c:pt idx="52381">
                  <c:v>154.50950482969799</c:v>
                </c:pt>
                <c:pt idx="52382">
                  <c:v>154.64589556295871</c:v>
                </c:pt>
                <c:pt idx="52383">
                  <c:v>154.78228629621944</c:v>
                </c:pt>
                <c:pt idx="52384">
                  <c:v>154.91864474000735</c:v>
                </c:pt>
                <c:pt idx="52385">
                  <c:v>155.05503547326808</c:v>
                </c:pt>
                <c:pt idx="52386">
                  <c:v>155.1914262065288</c:v>
                </c:pt>
                <c:pt idx="52387">
                  <c:v>155.32778465031672</c:v>
                </c:pt>
                <c:pt idx="52388">
                  <c:v>155.46417538357744</c:v>
                </c:pt>
                <c:pt idx="52389">
                  <c:v>155.60056611683817</c:v>
                </c:pt>
                <c:pt idx="52390">
                  <c:v>155.73692456062608</c:v>
                </c:pt>
                <c:pt idx="52391">
                  <c:v>155.8733152938868</c:v>
                </c:pt>
                <c:pt idx="52392">
                  <c:v>156.0098351850389</c:v>
                </c:pt>
                <c:pt idx="52393">
                  <c:v>156.18127442105262</c:v>
                </c:pt>
                <c:pt idx="52394">
                  <c:v>156.42000594630073</c:v>
                </c:pt>
                <c:pt idx="52395">
                  <c:v>156.66087534930853</c:v>
                </c:pt>
                <c:pt idx="52396">
                  <c:v>156.91200779261024</c:v>
                </c:pt>
                <c:pt idx="52397">
                  <c:v>157.23959142060085</c:v>
                </c:pt>
                <c:pt idx="52398">
                  <c:v>157.46867847210302</c:v>
                </c:pt>
                <c:pt idx="52399">
                  <c:v>157.72802970655542</c:v>
                </c:pt>
                <c:pt idx="52400">
                  <c:v>158.01596979132921</c:v>
                </c:pt>
                <c:pt idx="52401">
                  <c:v>158.24761994248209</c:v>
                </c:pt>
                <c:pt idx="52402">
                  <c:v>158.32621620172438</c:v>
                </c:pt>
                <c:pt idx="52403">
                  <c:v>158.3763448547397</c:v>
                </c:pt>
                <c:pt idx="52404">
                  <c:v>158.42652097807039</c:v>
                </c:pt>
                <c:pt idx="52405">
                  <c:v>158.47664963108571</c:v>
                </c:pt>
                <c:pt idx="52406">
                  <c:v>158.52676641652218</c:v>
                </c:pt>
                <c:pt idx="52407">
                  <c:v>158.7366107386743</c:v>
                </c:pt>
                <c:pt idx="52408">
                  <c:v>159.04899695326657</c:v>
                </c:pt>
                <c:pt idx="52409">
                  <c:v>159.34790921311082</c:v>
                </c:pt>
                <c:pt idx="52410">
                  <c:v>159.53735453552693</c:v>
                </c:pt>
                <c:pt idx="52411">
                  <c:v>159.80429115784455</c:v>
                </c:pt>
                <c:pt idx="52412">
                  <c:v>160.06602178402861</c:v>
                </c:pt>
                <c:pt idx="52413">
                  <c:v>160.33605203433476</c:v>
                </c:pt>
                <c:pt idx="52414">
                  <c:v>160.5397244739446</c:v>
                </c:pt>
                <c:pt idx="52415">
                  <c:v>160.72890047607953</c:v>
                </c:pt>
                <c:pt idx="52416">
                  <c:v>160.91812127480506</c:v>
                </c:pt>
                <c:pt idx="52417">
                  <c:v>161.10752125989305</c:v>
                </c:pt>
                <c:pt idx="52418">
                  <c:v>161.29669726202798</c:v>
                </c:pt>
                <c:pt idx="52419">
                  <c:v>161.48591806075351</c:v>
                </c:pt>
                <c:pt idx="52420">
                  <c:v>161.67513885947906</c:v>
                </c:pt>
                <c:pt idx="52421">
                  <c:v>161.86431486161399</c:v>
                </c:pt>
                <c:pt idx="52422">
                  <c:v>162.05353566033952</c:v>
                </c:pt>
                <c:pt idx="52423">
                  <c:v>162.24275645906508</c:v>
                </c:pt>
                <c:pt idx="52424">
                  <c:v>162.43193246120001</c:v>
                </c:pt>
                <c:pt idx="52425">
                  <c:v>162.62115325992556</c:v>
                </c:pt>
                <c:pt idx="52426">
                  <c:v>162.81037405865109</c:v>
                </c:pt>
                <c:pt idx="52427">
                  <c:v>162.99955006078602</c:v>
                </c:pt>
                <c:pt idx="52428">
                  <c:v>163.18877085951158</c:v>
                </c:pt>
                <c:pt idx="52429">
                  <c:v>163.37817084459954</c:v>
                </c:pt>
                <c:pt idx="52430">
                  <c:v>163.5673916433251</c:v>
                </c:pt>
                <c:pt idx="52431">
                  <c:v>163.75656764546002</c:v>
                </c:pt>
                <c:pt idx="52432">
                  <c:v>163.94578844418555</c:v>
                </c:pt>
                <c:pt idx="52433">
                  <c:v>164.13500924291111</c:v>
                </c:pt>
                <c:pt idx="52434">
                  <c:v>164.32418524504604</c:v>
                </c:pt>
                <c:pt idx="52435">
                  <c:v>164.51340604377157</c:v>
                </c:pt>
                <c:pt idx="52436">
                  <c:v>164.70262684249712</c:v>
                </c:pt>
                <c:pt idx="52437">
                  <c:v>164.89180284463205</c:v>
                </c:pt>
                <c:pt idx="52438">
                  <c:v>165.08102364335758</c:v>
                </c:pt>
                <c:pt idx="52439">
                  <c:v>165.27024444208314</c:v>
                </c:pt>
                <c:pt idx="52440">
                  <c:v>165.45942044421807</c:v>
                </c:pt>
                <c:pt idx="52441">
                  <c:v>165.6486412429436</c:v>
                </c:pt>
                <c:pt idx="52442">
                  <c:v>165.83804122803159</c:v>
                </c:pt>
                <c:pt idx="52443">
                  <c:v>166.02721723016651</c:v>
                </c:pt>
                <c:pt idx="52444">
                  <c:v>166.21643802889207</c:v>
                </c:pt>
                <c:pt idx="52445">
                  <c:v>166.4056588276176</c:v>
                </c:pt>
                <c:pt idx="52446">
                  <c:v>166.59483482975253</c:v>
                </c:pt>
                <c:pt idx="52447">
                  <c:v>166.78405562847809</c:v>
                </c:pt>
                <c:pt idx="52448">
                  <c:v>166.97327642720361</c:v>
                </c:pt>
                <c:pt idx="52449">
                  <c:v>167.16245242933854</c:v>
                </c:pt>
                <c:pt idx="52450">
                  <c:v>167.3516732280641</c:v>
                </c:pt>
                <c:pt idx="52451">
                  <c:v>167.54089402678963</c:v>
                </c:pt>
                <c:pt idx="52452">
                  <c:v>167.73007002892456</c:v>
                </c:pt>
                <c:pt idx="52453">
                  <c:v>167.91929082765012</c:v>
                </c:pt>
                <c:pt idx="52454">
                  <c:v>168.10869081273808</c:v>
                </c:pt>
                <c:pt idx="52455">
                  <c:v>168.29791161146363</c:v>
                </c:pt>
                <c:pt idx="52456">
                  <c:v>168.48708761359856</c:v>
                </c:pt>
                <c:pt idx="52457">
                  <c:v>168.67533368390943</c:v>
                </c:pt>
                <c:pt idx="52458">
                  <c:v>168.85486016309014</c:v>
                </c:pt>
                <c:pt idx="52459">
                  <c:v>169.02710127181689</c:v>
                </c:pt>
                <c:pt idx="52460">
                  <c:v>169.23413841964711</c:v>
                </c:pt>
                <c:pt idx="52461">
                  <c:v>169.385940888677</c:v>
                </c:pt>
                <c:pt idx="52462">
                  <c:v>169.56490837339055</c:v>
                </c:pt>
                <c:pt idx="52463">
                  <c:v>169.74526626180258</c:v>
                </c:pt>
                <c:pt idx="52464">
                  <c:v>169.99352494135877</c:v>
                </c:pt>
                <c:pt idx="52465">
                  <c:v>170.20148511921792</c:v>
                </c:pt>
                <c:pt idx="52466">
                  <c:v>170.36253705157415</c:v>
                </c:pt>
                <c:pt idx="52467">
                  <c:v>170.51206973877072</c:v>
                </c:pt>
                <c:pt idx="52468">
                  <c:v>170.66142558977145</c:v>
                </c:pt>
                <c:pt idx="52469">
                  <c:v>170.81081680801137</c:v>
                </c:pt>
                <c:pt idx="52470">
                  <c:v>170.96020802625128</c:v>
                </c:pt>
                <c:pt idx="52471">
                  <c:v>171.10956387725201</c:v>
                </c:pt>
                <c:pt idx="52472">
                  <c:v>171.2589550954919</c:v>
                </c:pt>
                <c:pt idx="52473">
                  <c:v>171.40834631373181</c:v>
                </c:pt>
                <c:pt idx="52474">
                  <c:v>171.55770216473255</c:v>
                </c:pt>
                <c:pt idx="52475">
                  <c:v>171.70709338297246</c:v>
                </c:pt>
                <c:pt idx="52476">
                  <c:v>171.85648460121234</c:v>
                </c:pt>
                <c:pt idx="52477">
                  <c:v>172.00584045221311</c:v>
                </c:pt>
                <c:pt idx="52478">
                  <c:v>172.15523167045299</c:v>
                </c:pt>
                <c:pt idx="52479">
                  <c:v>172.30476435764956</c:v>
                </c:pt>
                <c:pt idx="52480">
                  <c:v>172.45415557588947</c:v>
                </c:pt>
                <c:pt idx="52481">
                  <c:v>172.60351142689021</c:v>
                </c:pt>
                <c:pt idx="52482">
                  <c:v>172.75290264513012</c:v>
                </c:pt>
                <c:pt idx="52483">
                  <c:v>172.90229386337001</c:v>
                </c:pt>
                <c:pt idx="52484">
                  <c:v>173.05164971437074</c:v>
                </c:pt>
                <c:pt idx="52485">
                  <c:v>173.20104093261065</c:v>
                </c:pt>
                <c:pt idx="52486">
                  <c:v>173.35043215085057</c:v>
                </c:pt>
                <c:pt idx="52487">
                  <c:v>173.4997880018513</c:v>
                </c:pt>
                <c:pt idx="52488">
                  <c:v>173.64917922009121</c:v>
                </c:pt>
                <c:pt idx="52489">
                  <c:v>173.7985704383311</c:v>
                </c:pt>
                <c:pt idx="52490">
                  <c:v>173.94792628933183</c:v>
                </c:pt>
                <c:pt idx="52491">
                  <c:v>174.09731750757174</c:v>
                </c:pt>
                <c:pt idx="52492">
                  <c:v>174.24685019476831</c:v>
                </c:pt>
                <c:pt idx="52493">
                  <c:v>174.39620604576905</c:v>
                </c:pt>
                <c:pt idx="52494">
                  <c:v>174.69498848224887</c:v>
                </c:pt>
                <c:pt idx="52495">
                  <c:v>174.84434433324961</c:v>
                </c:pt>
                <c:pt idx="52496">
                  <c:v>174.99373555148949</c:v>
                </c:pt>
                <c:pt idx="52497">
                  <c:v>175.14312676972941</c:v>
                </c:pt>
                <c:pt idx="52498">
                  <c:v>175.29248262073014</c:v>
                </c:pt>
                <c:pt idx="52499">
                  <c:v>175.44187383897005</c:v>
                </c:pt>
                <c:pt idx="52500">
                  <c:v>175.59126505720994</c:v>
                </c:pt>
                <c:pt idx="52501">
                  <c:v>175.7406209082107</c:v>
                </c:pt>
                <c:pt idx="52502">
                  <c:v>175.89001212645059</c:v>
                </c:pt>
                <c:pt idx="52503">
                  <c:v>176.03954481364715</c:v>
                </c:pt>
                <c:pt idx="52504">
                  <c:v>176.18893603188707</c:v>
                </c:pt>
                <c:pt idx="52505">
                  <c:v>176.3382918828878</c:v>
                </c:pt>
                <c:pt idx="52506">
                  <c:v>176.48768310112771</c:v>
                </c:pt>
                <c:pt idx="52507">
                  <c:v>176.6370743193676</c:v>
                </c:pt>
                <c:pt idx="52508">
                  <c:v>176.78643017036833</c:v>
                </c:pt>
                <c:pt idx="52509">
                  <c:v>176.91724891559369</c:v>
                </c:pt>
                <c:pt idx="52510">
                  <c:v>176.98230869368297</c:v>
                </c:pt>
                <c:pt idx="52511">
                  <c:v>177.09989315879827</c:v>
                </c:pt>
                <c:pt idx="52512">
                  <c:v>177.1481059155937</c:v>
                </c:pt>
                <c:pt idx="52513">
                  <c:v>177.26451578969957</c:v>
                </c:pt>
                <c:pt idx="52514">
                  <c:v>177.37588966317045</c:v>
                </c:pt>
                <c:pt idx="52515">
                  <c:v>177.5176868569385</c:v>
                </c:pt>
                <c:pt idx="52516">
                  <c:v>177.51605900572247</c:v>
                </c:pt>
                <c:pt idx="52517">
                  <c:v>177.59692118498214</c:v>
                </c:pt>
                <c:pt idx="52518">
                  <c:v>177.6991014407534</c:v>
                </c:pt>
                <c:pt idx="52519">
                  <c:v>177.80233481912103</c:v>
                </c:pt>
                <c:pt idx="52520">
                  <c:v>177.90554375776841</c:v>
                </c:pt>
                <c:pt idx="52521">
                  <c:v>177.98043143299952</c:v>
                </c:pt>
                <c:pt idx="52522">
                  <c:v>178.07044906962327</c:v>
                </c:pt>
                <c:pt idx="52523">
                  <c:v>178.14424627682402</c:v>
                </c:pt>
                <c:pt idx="52524">
                  <c:v>178.19971191656734</c:v>
                </c:pt>
                <c:pt idx="52525">
                  <c:v>178.32448979971389</c:v>
                </c:pt>
                <c:pt idx="52526">
                  <c:v>178.4166906847878</c:v>
                </c:pt>
                <c:pt idx="52527">
                  <c:v>178.45442704934447</c:v>
                </c:pt>
                <c:pt idx="52528">
                  <c:v>178.52676426895565</c:v>
                </c:pt>
                <c:pt idx="52529">
                  <c:v>178.63574896900334</c:v>
                </c:pt>
                <c:pt idx="52530">
                  <c:v>178.67158791112109</c:v>
                </c:pt>
                <c:pt idx="52531">
                  <c:v>178.70729590461468</c:v>
                </c:pt>
                <c:pt idx="52532">
                  <c:v>178.74300389810827</c:v>
                </c:pt>
                <c:pt idx="52533">
                  <c:v>178.77870343800492</c:v>
                </c:pt>
                <c:pt idx="52534">
                  <c:v>178.81441143149854</c:v>
                </c:pt>
                <c:pt idx="52535">
                  <c:v>178.85011942499213</c:v>
                </c:pt>
                <c:pt idx="52536">
                  <c:v>178.88581896488878</c:v>
                </c:pt>
                <c:pt idx="52537">
                  <c:v>178.92152695838237</c:v>
                </c:pt>
                <c:pt idx="52538">
                  <c:v>178.95723495187599</c:v>
                </c:pt>
                <c:pt idx="52539">
                  <c:v>178.99293449177262</c:v>
                </c:pt>
                <c:pt idx="52540">
                  <c:v>179.02864248526623</c:v>
                </c:pt>
                <c:pt idx="52541">
                  <c:v>179.06438429314761</c:v>
                </c:pt>
                <c:pt idx="52542">
                  <c:v>179.10008383304427</c:v>
                </c:pt>
                <c:pt idx="52543">
                  <c:v>179.13579182653785</c:v>
                </c:pt>
                <c:pt idx="52544">
                  <c:v>179.17149982003144</c:v>
                </c:pt>
                <c:pt idx="52545">
                  <c:v>179.2071993599281</c:v>
                </c:pt>
                <c:pt idx="52546">
                  <c:v>179.24290735342169</c:v>
                </c:pt>
                <c:pt idx="52547">
                  <c:v>179.2786153469153</c:v>
                </c:pt>
                <c:pt idx="52548">
                  <c:v>179.31431488681196</c:v>
                </c:pt>
                <c:pt idx="52549">
                  <c:v>179.35002288030554</c:v>
                </c:pt>
                <c:pt idx="52550">
                  <c:v>179.38573087379913</c:v>
                </c:pt>
                <c:pt idx="52551">
                  <c:v>179.42143041369579</c:v>
                </c:pt>
                <c:pt idx="52552">
                  <c:v>179.45713840718938</c:v>
                </c:pt>
                <c:pt idx="52553">
                  <c:v>179.49288021507076</c:v>
                </c:pt>
                <c:pt idx="52554">
                  <c:v>179.52858820856437</c:v>
                </c:pt>
                <c:pt idx="52555">
                  <c:v>179.56428774846103</c:v>
                </c:pt>
                <c:pt idx="52556">
                  <c:v>179.63625239294231</c:v>
                </c:pt>
                <c:pt idx="52557">
                  <c:v>179.72733417663886</c:v>
                </c:pt>
                <c:pt idx="52558">
                  <c:v>179.78188094611349</c:v>
                </c:pt>
                <c:pt idx="52559">
                  <c:v>179.89213516070578</c:v>
                </c:pt>
                <c:pt idx="52560">
                  <c:v>179.95086848486292</c:v>
                </c:pt>
                <c:pt idx="52561">
                  <c:v>180.01928935908441</c:v>
                </c:pt>
                <c:pt idx="52562">
                  <c:v>180.12306589127326</c:v>
                </c:pt>
                <c:pt idx="52563">
                  <c:v>180.25798406197856</c:v>
                </c:pt>
                <c:pt idx="52564">
                  <c:v>180.39075743490702</c:v>
                </c:pt>
                <c:pt idx="52565">
                  <c:v>180.54481159878705</c:v>
                </c:pt>
                <c:pt idx="52566">
                  <c:v>180.70950057490052</c:v>
                </c:pt>
                <c:pt idx="52567">
                  <c:v>180.87399479110849</c:v>
                </c:pt>
                <c:pt idx="52568">
                  <c:v>181.03852795929757</c:v>
                </c:pt>
                <c:pt idx="52569">
                  <c:v>181.20306112748662</c:v>
                </c:pt>
                <c:pt idx="52570">
                  <c:v>181.36755534369459</c:v>
                </c:pt>
                <c:pt idx="52571">
                  <c:v>181.53208851188364</c:v>
                </c:pt>
                <c:pt idx="52572">
                  <c:v>181.69662168007272</c:v>
                </c:pt>
                <c:pt idx="52573">
                  <c:v>181.86111589628067</c:v>
                </c:pt>
                <c:pt idx="52574">
                  <c:v>182.02564906446975</c:v>
                </c:pt>
                <c:pt idx="52575">
                  <c:v>182.1901822326588</c:v>
                </c:pt>
                <c:pt idx="52576">
                  <c:v>182.35467644886677</c:v>
                </c:pt>
                <c:pt idx="52577">
                  <c:v>182.51920961705582</c:v>
                </c:pt>
                <c:pt idx="52578">
                  <c:v>182.68389859316932</c:v>
                </c:pt>
                <c:pt idx="52579">
                  <c:v>182.84843176135837</c:v>
                </c:pt>
                <c:pt idx="52580">
                  <c:v>183.01292597756634</c:v>
                </c:pt>
                <c:pt idx="52581">
                  <c:v>183.17745914575542</c:v>
                </c:pt>
                <c:pt idx="52582">
                  <c:v>183.34199231394447</c:v>
                </c:pt>
                <c:pt idx="52583">
                  <c:v>183.50648653015244</c:v>
                </c:pt>
                <c:pt idx="52584">
                  <c:v>183.6710196983415</c:v>
                </c:pt>
                <c:pt idx="52585">
                  <c:v>183.83555286653058</c:v>
                </c:pt>
                <c:pt idx="52586">
                  <c:v>184.00004708273852</c:v>
                </c:pt>
                <c:pt idx="52587">
                  <c:v>184.1645802509276</c:v>
                </c:pt>
                <c:pt idx="52588">
                  <c:v>184.32911341911665</c:v>
                </c:pt>
                <c:pt idx="52589">
                  <c:v>184.49360763532462</c:v>
                </c:pt>
                <c:pt idx="52590">
                  <c:v>184.65814080351367</c:v>
                </c:pt>
                <c:pt idx="52591">
                  <c:v>184.82282977962717</c:v>
                </c:pt>
                <c:pt idx="52592">
                  <c:v>184.98732399583514</c:v>
                </c:pt>
                <c:pt idx="52593">
                  <c:v>185.15185716402419</c:v>
                </c:pt>
                <c:pt idx="52594">
                  <c:v>185.31639033221327</c:v>
                </c:pt>
                <c:pt idx="52595">
                  <c:v>185.48088454842122</c:v>
                </c:pt>
                <c:pt idx="52596">
                  <c:v>185.6454177166103</c:v>
                </c:pt>
                <c:pt idx="52597">
                  <c:v>185.87809143729137</c:v>
                </c:pt>
                <c:pt idx="52598">
                  <c:v>186.13218432021938</c:v>
                </c:pt>
                <c:pt idx="52599">
                  <c:v>186.35237015804529</c:v>
                </c:pt>
                <c:pt idx="52600">
                  <c:v>186.58854683690987</c:v>
                </c:pt>
                <c:pt idx="52601">
                  <c:v>186.82532631592753</c:v>
                </c:pt>
                <c:pt idx="52602">
                  <c:v>187.09488809457787</c:v>
                </c:pt>
                <c:pt idx="52603">
                  <c:v>187.33355290740283</c:v>
                </c:pt>
                <c:pt idx="52604">
                  <c:v>187.50393798910622</c:v>
                </c:pt>
                <c:pt idx="52605">
                  <c:v>188.45413646153847</c:v>
                </c:pt>
                <c:pt idx="52606">
                  <c:v>191.94767287243681</c:v>
                </c:pt>
                <c:pt idx="52607">
                  <c:v>192.2526069089175</c:v>
                </c:pt>
                <c:pt idx="52608">
                  <c:v>192.43689349213162</c:v>
                </c:pt>
                <c:pt idx="52609">
                  <c:v>192.6190533761621</c:v>
                </c:pt>
                <c:pt idx="52610">
                  <c:v>192.81931934102028</c:v>
                </c:pt>
                <c:pt idx="52611">
                  <c:v>192.99329228976035</c:v>
                </c:pt>
                <c:pt idx="52612">
                  <c:v>193.16730643503104</c:v>
                </c:pt>
                <c:pt idx="52613">
                  <c:v>193.34132058030173</c:v>
                </c:pt>
                <c:pt idx="52614">
                  <c:v>193.51529352904183</c:v>
                </c:pt>
                <c:pt idx="52615">
                  <c:v>193.68930767431249</c:v>
                </c:pt>
                <c:pt idx="52616">
                  <c:v>193.86348660570559</c:v>
                </c:pt>
                <c:pt idx="52617">
                  <c:v>194.03745955444569</c:v>
                </c:pt>
                <c:pt idx="52618">
                  <c:v>194.21147369971638</c:v>
                </c:pt>
                <c:pt idx="52619">
                  <c:v>194.38548784498707</c:v>
                </c:pt>
                <c:pt idx="52620">
                  <c:v>194.55946079372714</c:v>
                </c:pt>
                <c:pt idx="52621">
                  <c:v>194.73347493899783</c:v>
                </c:pt>
                <c:pt idx="52622">
                  <c:v>194.90748908426852</c:v>
                </c:pt>
                <c:pt idx="52623">
                  <c:v>195.08146203300859</c:v>
                </c:pt>
                <c:pt idx="52624">
                  <c:v>195.25547617827928</c:v>
                </c:pt>
                <c:pt idx="52625">
                  <c:v>195.42949032354997</c:v>
                </c:pt>
                <c:pt idx="52626">
                  <c:v>195.60346327229004</c:v>
                </c:pt>
                <c:pt idx="52627">
                  <c:v>195.77747741756073</c:v>
                </c:pt>
                <c:pt idx="52628">
                  <c:v>195.95165634895383</c:v>
                </c:pt>
                <c:pt idx="52629">
                  <c:v>196.12567049422452</c:v>
                </c:pt>
                <c:pt idx="52630">
                  <c:v>196.29964344296459</c:v>
                </c:pt>
                <c:pt idx="52631">
                  <c:v>196.47365758823528</c:v>
                </c:pt>
                <c:pt idx="52632">
                  <c:v>196.64767173350597</c:v>
                </c:pt>
                <c:pt idx="52633">
                  <c:v>196.82164468224605</c:v>
                </c:pt>
                <c:pt idx="52634">
                  <c:v>196.99565882751673</c:v>
                </c:pt>
                <c:pt idx="52635">
                  <c:v>197.16967297278742</c:v>
                </c:pt>
                <c:pt idx="52636">
                  <c:v>197.34364592152752</c:v>
                </c:pt>
                <c:pt idx="52637">
                  <c:v>197.51766006679819</c:v>
                </c:pt>
                <c:pt idx="52638">
                  <c:v>197.69167421206888</c:v>
                </c:pt>
                <c:pt idx="52639">
                  <c:v>197.87868497138768</c:v>
                </c:pt>
                <c:pt idx="52640">
                  <c:v>198.10399494398095</c:v>
                </c:pt>
                <c:pt idx="52641">
                  <c:v>198.29423652646636</c:v>
                </c:pt>
                <c:pt idx="52642">
                  <c:v>198.49611577110156</c:v>
                </c:pt>
                <c:pt idx="52643">
                  <c:v>198.66341257749164</c:v>
                </c:pt>
                <c:pt idx="52644">
                  <c:v>198.87808001597139</c:v>
                </c:pt>
                <c:pt idx="52645">
                  <c:v>199.05109318454936</c:v>
                </c:pt>
                <c:pt idx="52646">
                  <c:v>199.27339126037197</c:v>
                </c:pt>
                <c:pt idx="52647">
                  <c:v>199.42498087890345</c:v>
                </c:pt>
                <c:pt idx="52648">
                  <c:v>199.64391565452556</c:v>
                </c:pt>
                <c:pt idx="52649">
                  <c:v>199.86401653277377</c:v>
                </c:pt>
                <c:pt idx="52650">
                  <c:v>200.08411741102199</c:v>
                </c:pt>
                <c:pt idx="52651">
                  <c:v>200.3041661820547</c:v>
                </c:pt>
                <c:pt idx="52652">
                  <c:v>200.52426706030292</c:v>
                </c:pt>
                <c:pt idx="52653">
                  <c:v>200.74457636741309</c:v>
                </c:pt>
                <c:pt idx="52654">
                  <c:v>200.96467724566131</c:v>
                </c:pt>
                <c:pt idx="52655">
                  <c:v>201.18472601669401</c:v>
                </c:pt>
                <c:pt idx="52656">
                  <c:v>201.40482689494223</c:v>
                </c:pt>
                <c:pt idx="52657">
                  <c:v>201.62492777319045</c:v>
                </c:pt>
                <c:pt idx="52658">
                  <c:v>201.84497654422316</c:v>
                </c:pt>
                <c:pt idx="52659">
                  <c:v>202.06507742247138</c:v>
                </c:pt>
                <c:pt idx="52660">
                  <c:v>202.28517830071959</c:v>
                </c:pt>
                <c:pt idx="52661">
                  <c:v>202.5052270717523</c:v>
                </c:pt>
                <c:pt idx="52662">
                  <c:v>202.72532795000052</c:v>
                </c:pt>
                <c:pt idx="52663">
                  <c:v>202.94542882824874</c:v>
                </c:pt>
                <c:pt idx="52664">
                  <c:v>203.16547759928145</c:v>
                </c:pt>
                <c:pt idx="52665">
                  <c:v>203.38578690639164</c:v>
                </c:pt>
                <c:pt idx="52666">
                  <c:v>203.60588778463983</c:v>
                </c:pt>
                <c:pt idx="52667">
                  <c:v>203.82593655567257</c:v>
                </c:pt>
                <c:pt idx="52668">
                  <c:v>204.04603743392076</c:v>
                </c:pt>
                <c:pt idx="52669">
                  <c:v>204.26613831216898</c:v>
                </c:pt>
                <c:pt idx="52670">
                  <c:v>204.48618708320171</c:v>
                </c:pt>
                <c:pt idx="52671">
                  <c:v>204.7062879614499</c:v>
                </c:pt>
                <c:pt idx="52672">
                  <c:v>204.92638883969812</c:v>
                </c:pt>
                <c:pt idx="52673">
                  <c:v>205.14643761073083</c:v>
                </c:pt>
                <c:pt idx="52674">
                  <c:v>205.36653848897905</c:v>
                </c:pt>
                <c:pt idx="52675">
                  <c:v>205.58663936722726</c:v>
                </c:pt>
                <c:pt idx="52676">
                  <c:v>205.80668813825997</c:v>
                </c:pt>
                <c:pt idx="52677">
                  <c:v>206.02678901650819</c:v>
                </c:pt>
                <c:pt idx="52678">
                  <c:v>206.24709832361839</c:v>
                </c:pt>
                <c:pt idx="52679">
                  <c:v>206.46719920186658</c:v>
                </c:pt>
                <c:pt idx="52680">
                  <c:v>206.68724797289931</c:v>
                </c:pt>
                <c:pt idx="52681">
                  <c:v>206.90734885114753</c:v>
                </c:pt>
                <c:pt idx="52682">
                  <c:v>207.12744972939572</c:v>
                </c:pt>
                <c:pt idx="52683">
                  <c:v>207.34749850042846</c:v>
                </c:pt>
                <c:pt idx="52684">
                  <c:v>207.56759937867665</c:v>
                </c:pt>
                <c:pt idx="52685">
                  <c:v>207.78770025692486</c:v>
                </c:pt>
                <c:pt idx="52686">
                  <c:v>208.00774902795757</c:v>
                </c:pt>
                <c:pt idx="52687">
                  <c:v>208.22784990620579</c:v>
                </c:pt>
                <c:pt idx="52688">
                  <c:v>208.44795078445401</c:v>
                </c:pt>
                <c:pt idx="52689">
                  <c:v>208.66799955548672</c:v>
                </c:pt>
                <c:pt idx="52690">
                  <c:v>208.88830886259692</c:v>
                </c:pt>
                <c:pt idx="52691">
                  <c:v>209.10840974084513</c:v>
                </c:pt>
                <c:pt idx="52692">
                  <c:v>209.32845851187784</c:v>
                </c:pt>
                <c:pt idx="52693">
                  <c:v>209.54855939012606</c:v>
                </c:pt>
                <c:pt idx="52694">
                  <c:v>209.75315002145922</c:v>
                </c:pt>
                <c:pt idx="52695">
                  <c:v>209.9580020066746</c:v>
                </c:pt>
                <c:pt idx="52696">
                  <c:v>210.18711811540294</c:v>
                </c:pt>
                <c:pt idx="52697">
                  <c:v>210.42142512923223</c:v>
                </c:pt>
                <c:pt idx="52698">
                  <c:v>210.68439398712445</c:v>
                </c:pt>
                <c:pt idx="52699">
                  <c:v>210.90915011323003</c:v>
                </c:pt>
                <c:pt idx="52700">
                  <c:v>211.12237081115879</c:v>
                </c:pt>
                <c:pt idx="52701">
                  <c:v>211.35391024177397</c:v>
                </c:pt>
                <c:pt idx="52702">
                  <c:v>211.58688136567341</c:v>
                </c:pt>
                <c:pt idx="52703">
                  <c:v>211.75188805759745</c:v>
                </c:pt>
                <c:pt idx="52704">
                  <c:v>211.7751942476234</c:v>
                </c:pt>
                <c:pt idx="52705">
                  <c:v>211.7984949200854</c:v>
                </c:pt>
                <c:pt idx="52706">
                  <c:v>211.82180111011132</c:v>
                </c:pt>
                <c:pt idx="52707">
                  <c:v>211.84510730013727</c:v>
                </c:pt>
                <c:pt idx="52708">
                  <c:v>211.99793696304246</c:v>
                </c:pt>
                <c:pt idx="52709">
                  <c:v>212.26993705649582</c:v>
                </c:pt>
                <c:pt idx="52710">
                  <c:v>212.50102868764901</c:v>
                </c:pt>
                <c:pt idx="52711">
                  <c:v>212.70438306866953</c:v>
                </c:pt>
                <c:pt idx="52712">
                  <c:v>212.90478287410585</c:v>
                </c:pt>
                <c:pt idx="52713">
                  <c:v>213.08968839427891</c:v>
                </c:pt>
                <c:pt idx="52714">
                  <c:v>213.2874334041488</c:v>
                </c:pt>
                <c:pt idx="52715">
                  <c:v>213.48803365259894</c:v>
                </c:pt>
                <c:pt idx="52716">
                  <c:v>213.70430668796186</c:v>
                </c:pt>
                <c:pt idx="52717">
                  <c:v>213.85883969384835</c:v>
                </c:pt>
                <c:pt idx="52718">
                  <c:v>214.02072954864093</c:v>
                </c:pt>
                <c:pt idx="52719">
                  <c:v>214.13305551975898</c:v>
                </c:pt>
                <c:pt idx="52720">
                  <c:v>214.2391518376964</c:v>
                </c:pt>
                <c:pt idx="52721">
                  <c:v>214.34527327908114</c:v>
                </c:pt>
                <c:pt idx="52722">
                  <c:v>214.45139472046588</c:v>
                </c:pt>
                <c:pt idx="52723">
                  <c:v>214.55749103840333</c:v>
                </c:pt>
                <c:pt idx="52724">
                  <c:v>214.66361247978804</c:v>
                </c:pt>
                <c:pt idx="52725">
                  <c:v>214.76973392117279</c:v>
                </c:pt>
                <c:pt idx="52726">
                  <c:v>214.87583023911023</c:v>
                </c:pt>
                <c:pt idx="52727">
                  <c:v>214.98195168049497</c:v>
                </c:pt>
                <c:pt idx="52728">
                  <c:v>215.08817361566889</c:v>
                </c:pt>
                <c:pt idx="52729">
                  <c:v>215.19429505705364</c:v>
                </c:pt>
                <c:pt idx="52730">
                  <c:v>215.30039137499105</c:v>
                </c:pt>
                <c:pt idx="52731">
                  <c:v>215.40651281637579</c:v>
                </c:pt>
                <c:pt idx="52732">
                  <c:v>215.51263425776054</c:v>
                </c:pt>
                <c:pt idx="52733">
                  <c:v>215.61873057569798</c:v>
                </c:pt>
                <c:pt idx="52734">
                  <c:v>215.7248520170827</c:v>
                </c:pt>
                <c:pt idx="52735">
                  <c:v>215.83097345846744</c:v>
                </c:pt>
                <c:pt idx="52736">
                  <c:v>215.93706977640488</c:v>
                </c:pt>
                <c:pt idx="52737">
                  <c:v>216.04319121778963</c:v>
                </c:pt>
                <c:pt idx="52738">
                  <c:v>216.14931265917434</c:v>
                </c:pt>
                <c:pt idx="52739">
                  <c:v>216.25540897711178</c:v>
                </c:pt>
                <c:pt idx="52740">
                  <c:v>216.3616309122857</c:v>
                </c:pt>
                <c:pt idx="52741">
                  <c:v>216.46775235367045</c:v>
                </c:pt>
                <c:pt idx="52742">
                  <c:v>216.57384867160789</c:v>
                </c:pt>
                <c:pt idx="52743">
                  <c:v>216.67997011299263</c:v>
                </c:pt>
                <c:pt idx="52744">
                  <c:v>216.78609155437738</c:v>
                </c:pt>
                <c:pt idx="52745">
                  <c:v>216.89218787231479</c:v>
                </c:pt>
                <c:pt idx="52746">
                  <c:v>216.99830931369954</c:v>
                </c:pt>
                <c:pt idx="52747">
                  <c:v>217.10443075508428</c:v>
                </c:pt>
                <c:pt idx="52748">
                  <c:v>217.21052707302172</c:v>
                </c:pt>
                <c:pt idx="52749">
                  <c:v>217.31664851440644</c:v>
                </c:pt>
                <c:pt idx="52750">
                  <c:v>217.42276995579118</c:v>
                </c:pt>
                <c:pt idx="52751">
                  <c:v>217.52886627372862</c:v>
                </c:pt>
                <c:pt idx="52752">
                  <c:v>217.63498771511337</c:v>
                </c:pt>
                <c:pt idx="52753">
                  <c:v>217.74120965028729</c:v>
                </c:pt>
                <c:pt idx="52754">
                  <c:v>217.84733109167203</c:v>
                </c:pt>
                <c:pt idx="52755">
                  <c:v>217.95342740960945</c:v>
                </c:pt>
                <c:pt idx="52756">
                  <c:v>218.05954885099419</c:v>
                </c:pt>
                <c:pt idx="52757">
                  <c:v>218.16567029237893</c:v>
                </c:pt>
                <c:pt idx="52758">
                  <c:v>218.26915013015494</c:v>
                </c:pt>
                <c:pt idx="52759">
                  <c:v>218.34705732498807</c:v>
                </c:pt>
                <c:pt idx="52760">
                  <c:v>218.37554323533621</c:v>
                </c:pt>
                <c:pt idx="52761">
                  <c:v>218.44130818665079</c:v>
                </c:pt>
                <c:pt idx="52762">
                  <c:v>218.4814078378636</c:v>
                </c:pt>
                <c:pt idx="52763">
                  <c:v>218.55506342322363</c:v>
                </c:pt>
                <c:pt idx="52764">
                  <c:v>218.66548056376638</c:v>
                </c:pt>
                <c:pt idx="52765">
                  <c:v>218.68792486933714</c:v>
                </c:pt>
                <c:pt idx="52766">
                  <c:v>218.82670892846926</c:v>
                </c:pt>
                <c:pt idx="52767">
                  <c:v>218.8893646879944</c:v>
                </c:pt>
                <c:pt idx="52768">
                  <c:v>218.97777228289297</c:v>
                </c:pt>
                <c:pt idx="52769">
                  <c:v>219.06617987779154</c:v>
                </c:pt>
                <c:pt idx="52770">
                  <c:v>219.15456654286174</c:v>
                </c:pt>
                <c:pt idx="52771">
                  <c:v>219.24297413776031</c:v>
                </c:pt>
                <c:pt idx="52772">
                  <c:v>219.33138173265888</c:v>
                </c:pt>
                <c:pt idx="52773">
                  <c:v>219.41976839772911</c:v>
                </c:pt>
                <c:pt idx="52774">
                  <c:v>219.50817599262766</c:v>
                </c:pt>
                <c:pt idx="52775">
                  <c:v>219.59658358752623</c:v>
                </c:pt>
                <c:pt idx="52776">
                  <c:v>219.68497025259646</c:v>
                </c:pt>
                <c:pt idx="52777">
                  <c:v>219.77337784749503</c:v>
                </c:pt>
                <c:pt idx="52778">
                  <c:v>219.86186916170695</c:v>
                </c:pt>
                <c:pt idx="52779">
                  <c:v>219.95027675660549</c:v>
                </c:pt>
                <c:pt idx="52780">
                  <c:v>220.03866342167572</c:v>
                </c:pt>
                <c:pt idx="52781">
                  <c:v>220.12707101657429</c:v>
                </c:pt>
                <c:pt idx="52782">
                  <c:v>220.21547861147286</c:v>
                </c:pt>
                <c:pt idx="52783">
                  <c:v>220.30386527654306</c:v>
                </c:pt>
                <c:pt idx="52784">
                  <c:v>220.39227287144163</c:v>
                </c:pt>
                <c:pt idx="52785">
                  <c:v>220.47074801216024</c:v>
                </c:pt>
                <c:pt idx="52786">
                  <c:v>220.6024747839771</c:v>
                </c:pt>
                <c:pt idx="52787">
                  <c:v>220.75451311799762</c:v>
                </c:pt>
                <c:pt idx="52788">
                  <c:v>220.87621213113971</c:v>
                </c:pt>
                <c:pt idx="52789">
                  <c:v>221.02196662756319</c:v>
                </c:pt>
                <c:pt idx="52790">
                  <c:v>221.13688912541727</c:v>
                </c:pt>
                <c:pt idx="52791">
                  <c:v>221.30252979809296</c:v>
                </c:pt>
                <c:pt idx="52792">
                  <c:v>221.42758986838339</c:v>
                </c:pt>
                <c:pt idx="52793">
                  <c:v>221.62013458941345</c:v>
                </c:pt>
                <c:pt idx="52794">
                  <c:v>221.7963373842486</c:v>
                </c:pt>
                <c:pt idx="52795">
                  <c:v>221.9469042322896</c:v>
                </c:pt>
                <c:pt idx="52796">
                  <c:v>222.09750673433206</c:v>
                </c:pt>
                <c:pt idx="52797">
                  <c:v>222.24810923637449</c:v>
                </c:pt>
                <c:pt idx="52798">
                  <c:v>222.39867608441548</c:v>
                </c:pt>
                <c:pt idx="52799">
                  <c:v>222.54927858645792</c:v>
                </c:pt>
                <c:pt idx="52800">
                  <c:v>222.69988108850038</c:v>
                </c:pt>
                <c:pt idx="52801">
                  <c:v>222.85044793654137</c:v>
                </c:pt>
                <c:pt idx="52802">
                  <c:v>223.0010504385838</c:v>
                </c:pt>
                <c:pt idx="52803">
                  <c:v>223.15179555663198</c:v>
                </c:pt>
                <c:pt idx="52804">
                  <c:v>223.30239805867441</c:v>
                </c:pt>
                <c:pt idx="52805">
                  <c:v>223.45296490671541</c:v>
                </c:pt>
                <c:pt idx="52806">
                  <c:v>223.60356740875784</c:v>
                </c:pt>
                <c:pt idx="52807">
                  <c:v>223.7541699108003</c:v>
                </c:pt>
                <c:pt idx="52808">
                  <c:v>223.9047367588413</c:v>
                </c:pt>
                <c:pt idx="52809">
                  <c:v>224.05533926088373</c:v>
                </c:pt>
                <c:pt idx="52810">
                  <c:v>224.20594176292616</c:v>
                </c:pt>
                <c:pt idx="52811">
                  <c:v>224.35650861096718</c:v>
                </c:pt>
                <c:pt idx="52812">
                  <c:v>224.50711111300961</c:v>
                </c:pt>
                <c:pt idx="52813">
                  <c:v>224.65771361505205</c:v>
                </c:pt>
                <c:pt idx="52814">
                  <c:v>224.80828046309307</c:v>
                </c:pt>
                <c:pt idx="52815">
                  <c:v>224.95902558114122</c:v>
                </c:pt>
                <c:pt idx="52816">
                  <c:v>225.10962808318365</c:v>
                </c:pt>
                <c:pt idx="52817">
                  <c:v>225.26019493122467</c:v>
                </c:pt>
                <c:pt idx="52818">
                  <c:v>225.41079743326711</c:v>
                </c:pt>
                <c:pt idx="52819">
                  <c:v>225.56139993530954</c:v>
                </c:pt>
                <c:pt idx="52820">
                  <c:v>225.71196678335053</c:v>
                </c:pt>
                <c:pt idx="52821">
                  <c:v>225.86256928539299</c:v>
                </c:pt>
                <c:pt idx="52822">
                  <c:v>226.01317178743543</c:v>
                </c:pt>
                <c:pt idx="52823">
                  <c:v>226.16373863547642</c:v>
                </c:pt>
                <c:pt idx="52824">
                  <c:v>226.30990923748212</c:v>
                </c:pt>
                <c:pt idx="52825">
                  <c:v>226.40535735193134</c:v>
                </c:pt>
                <c:pt idx="52826">
                  <c:v>226.49645081807344</c:v>
                </c:pt>
                <c:pt idx="52827">
                  <c:v>226.62157271060789</c:v>
                </c:pt>
                <c:pt idx="52828">
                  <c:v>226.76638892846924</c:v>
                </c:pt>
                <c:pt idx="52829">
                  <c:v>226.89483598998569</c:v>
                </c:pt>
                <c:pt idx="52830">
                  <c:v>226.98746587056019</c:v>
                </c:pt>
                <c:pt idx="52831">
                  <c:v>227.13122543776822</c:v>
                </c:pt>
                <c:pt idx="52832">
                  <c:v>227.27697649642346</c:v>
                </c:pt>
                <c:pt idx="52833">
                  <c:v>227.38569007650972</c:v>
                </c:pt>
                <c:pt idx="52834">
                  <c:v>227.49356847417798</c:v>
                </c:pt>
                <c:pt idx="52835">
                  <c:v>227.60144687184626</c:v>
                </c:pt>
                <c:pt idx="52836">
                  <c:v>227.70929973012116</c:v>
                </c:pt>
                <c:pt idx="52837">
                  <c:v>227.81717812778942</c:v>
                </c:pt>
                <c:pt idx="52838">
                  <c:v>227.92505652545771</c:v>
                </c:pt>
                <c:pt idx="52839">
                  <c:v>228.0329093837326</c:v>
                </c:pt>
                <c:pt idx="52840">
                  <c:v>228.14088993897442</c:v>
                </c:pt>
                <c:pt idx="52841">
                  <c:v>228.24876833664268</c:v>
                </c:pt>
                <c:pt idx="52842">
                  <c:v>228.35662119491758</c:v>
                </c:pt>
                <c:pt idx="52843">
                  <c:v>228.46449959258587</c:v>
                </c:pt>
                <c:pt idx="52844">
                  <c:v>228.57237799025413</c:v>
                </c:pt>
                <c:pt idx="52845">
                  <c:v>228.68023084852902</c:v>
                </c:pt>
                <c:pt idx="52846">
                  <c:v>228.78810924619728</c:v>
                </c:pt>
                <c:pt idx="52847">
                  <c:v>228.89598764386557</c:v>
                </c:pt>
                <c:pt idx="52848">
                  <c:v>229.00384050214046</c:v>
                </c:pt>
                <c:pt idx="52849">
                  <c:v>229.11171889980872</c:v>
                </c:pt>
                <c:pt idx="52850">
                  <c:v>229.21959729747701</c:v>
                </c:pt>
                <c:pt idx="52851">
                  <c:v>229.3274501557519</c:v>
                </c:pt>
                <c:pt idx="52852">
                  <c:v>229.43532855342016</c:v>
                </c:pt>
                <c:pt idx="52853">
                  <c:v>229.54330910866199</c:v>
                </c:pt>
                <c:pt idx="52854">
                  <c:v>229.65118750633027</c:v>
                </c:pt>
                <c:pt idx="52855">
                  <c:v>229.75904036460517</c:v>
                </c:pt>
                <c:pt idx="52856">
                  <c:v>229.86691876227343</c:v>
                </c:pt>
                <c:pt idx="52857">
                  <c:v>229.97479715994172</c:v>
                </c:pt>
                <c:pt idx="52858">
                  <c:v>230.08265001821661</c:v>
                </c:pt>
                <c:pt idx="52859">
                  <c:v>230.19052841588487</c:v>
                </c:pt>
                <c:pt idx="52860">
                  <c:v>230.29840681355316</c:v>
                </c:pt>
                <c:pt idx="52861">
                  <c:v>230.40625967182802</c:v>
                </c:pt>
                <c:pt idx="52862">
                  <c:v>230.51413806949631</c:v>
                </c:pt>
                <c:pt idx="52863">
                  <c:v>230.62199092777121</c:v>
                </c:pt>
                <c:pt idx="52864">
                  <c:v>230.72986932543947</c:v>
                </c:pt>
                <c:pt idx="52865">
                  <c:v>230.83784988068129</c:v>
                </c:pt>
                <c:pt idx="52866">
                  <c:v>230.94572827834958</c:v>
                </c:pt>
                <c:pt idx="52867">
                  <c:v>231.05358113662447</c:v>
                </c:pt>
                <c:pt idx="52868">
                  <c:v>231.16145953429273</c:v>
                </c:pt>
                <c:pt idx="52869">
                  <c:v>231.26933793196102</c:v>
                </c:pt>
                <c:pt idx="52870">
                  <c:v>231.37719079023591</c:v>
                </c:pt>
                <c:pt idx="52871">
                  <c:v>231.48506918790417</c:v>
                </c:pt>
                <c:pt idx="52872">
                  <c:v>231.59294758557246</c:v>
                </c:pt>
                <c:pt idx="52873">
                  <c:v>231.70080044384736</c:v>
                </c:pt>
                <c:pt idx="52874">
                  <c:v>231.80867884151561</c:v>
                </c:pt>
                <c:pt idx="52875">
                  <c:v>231.9165572391839</c:v>
                </c:pt>
                <c:pt idx="52876">
                  <c:v>232.02441009745877</c:v>
                </c:pt>
                <c:pt idx="52877">
                  <c:v>232.13228849512706</c:v>
                </c:pt>
                <c:pt idx="52878">
                  <c:v>232.24026905036888</c:v>
                </c:pt>
                <c:pt idx="52879">
                  <c:v>232.34814744803717</c:v>
                </c:pt>
                <c:pt idx="52880">
                  <c:v>232.45600030631203</c:v>
                </c:pt>
                <c:pt idx="52881">
                  <c:v>232.56387870398032</c:v>
                </c:pt>
                <c:pt idx="52882">
                  <c:v>232.67175710164861</c:v>
                </c:pt>
                <c:pt idx="52883">
                  <c:v>232.77960995992348</c:v>
                </c:pt>
                <c:pt idx="52884">
                  <c:v>232.88748835759176</c:v>
                </c:pt>
                <c:pt idx="52885">
                  <c:v>233.03290950297972</c:v>
                </c:pt>
                <c:pt idx="52886">
                  <c:v>233.12450898688601</c:v>
                </c:pt>
                <c:pt idx="52887">
                  <c:v>233.28851362193086</c:v>
                </c:pt>
                <c:pt idx="52888">
                  <c:v>233.4512714620887</c:v>
                </c:pt>
                <c:pt idx="52889">
                  <c:v>233.56209880257512</c:v>
                </c:pt>
                <c:pt idx="52890">
                  <c:v>233.72430477854587</c:v>
                </c:pt>
                <c:pt idx="52891">
                  <c:v>233.83436820600858</c:v>
                </c:pt>
                <c:pt idx="52892">
                  <c:v>233.96005785526944</c:v>
                </c:pt>
                <c:pt idx="52893">
                  <c:v>234.04908224410011</c:v>
                </c:pt>
                <c:pt idx="52894">
                  <c:v>234.11066879637579</c:v>
                </c:pt>
                <c:pt idx="52895">
                  <c:v>234.26562615665236</c:v>
                </c:pt>
                <c:pt idx="52896">
                  <c:v>234.31196513376253</c:v>
                </c:pt>
                <c:pt idx="52897">
                  <c:v>234.46624403504586</c:v>
                </c:pt>
                <c:pt idx="52898">
                  <c:v>234.5154772955463</c:v>
                </c:pt>
                <c:pt idx="52899">
                  <c:v>234.56472221440822</c:v>
                </c:pt>
                <c:pt idx="52900">
                  <c:v>234.61396713327014</c:v>
                </c:pt>
                <c:pt idx="52901">
                  <c:v>234.66320039377058</c:v>
                </c:pt>
                <c:pt idx="52902">
                  <c:v>234.7124453126325</c:v>
                </c:pt>
                <c:pt idx="52903">
                  <c:v>234.7617368649403</c:v>
                </c:pt>
                <c:pt idx="52904">
                  <c:v>234.81098178380222</c:v>
                </c:pt>
                <c:pt idx="52905">
                  <c:v>234.86021504430266</c:v>
                </c:pt>
                <c:pt idx="52906">
                  <c:v>234.90945996316458</c:v>
                </c:pt>
                <c:pt idx="52907">
                  <c:v>234.95869322366502</c:v>
                </c:pt>
                <c:pt idx="52908">
                  <c:v>235.00793814252694</c:v>
                </c:pt>
                <c:pt idx="52909">
                  <c:v>235.05718306138886</c:v>
                </c:pt>
                <c:pt idx="52910">
                  <c:v>235.10641632188927</c:v>
                </c:pt>
                <c:pt idx="52911">
                  <c:v>235.15566124075119</c:v>
                </c:pt>
                <c:pt idx="52912">
                  <c:v>235.2049061596131</c:v>
                </c:pt>
                <c:pt idx="52913">
                  <c:v>235.25413942011355</c:v>
                </c:pt>
                <c:pt idx="52914">
                  <c:v>235.30338433897546</c:v>
                </c:pt>
                <c:pt idx="52915">
                  <c:v>235.35267589128327</c:v>
                </c:pt>
                <c:pt idx="52916">
                  <c:v>235.40192081014519</c:v>
                </c:pt>
                <c:pt idx="52917">
                  <c:v>235.45115407064563</c:v>
                </c:pt>
                <c:pt idx="52918">
                  <c:v>235.50039898950754</c:v>
                </c:pt>
                <c:pt idx="52919">
                  <c:v>235.54964390836946</c:v>
                </c:pt>
                <c:pt idx="52920">
                  <c:v>235.5988771688699</c:v>
                </c:pt>
                <c:pt idx="52921">
                  <c:v>235.64812208773182</c:v>
                </c:pt>
                <c:pt idx="52922">
                  <c:v>235.69736700659374</c:v>
                </c:pt>
                <c:pt idx="52923">
                  <c:v>235.74660026709418</c:v>
                </c:pt>
                <c:pt idx="52924">
                  <c:v>235.7958451859561</c:v>
                </c:pt>
                <c:pt idx="52925">
                  <c:v>235.84509010481801</c:v>
                </c:pt>
                <c:pt idx="52926">
                  <c:v>235.89432336531846</c:v>
                </c:pt>
                <c:pt idx="52927">
                  <c:v>235.94356828418037</c:v>
                </c:pt>
                <c:pt idx="52928">
                  <c:v>235.99285983648818</c:v>
                </c:pt>
                <c:pt idx="52929">
                  <c:v>236.04209309698859</c:v>
                </c:pt>
                <c:pt idx="52930">
                  <c:v>236.09133801585051</c:v>
                </c:pt>
                <c:pt idx="52931">
                  <c:v>236.14058293471243</c:v>
                </c:pt>
                <c:pt idx="52932">
                  <c:v>236.18981619521287</c:v>
                </c:pt>
                <c:pt idx="52933">
                  <c:v>236.23906111407479</c:v>
                </c:pt>
                <c:pt idx="52934">
                  <c:v>236.2883060329367</c:v>
                </c:pt>
                <c:pt idx="52935">
                  <c:v>236.33753929343715</c:v>
                </c:pt>
                <c:pt idx="52936">
                  <c:v>236.38678421229906</c:v>
                </c:pt>
                <c:pt idx="52937">
                  <c:v>236.43602913116098</c:v>
                </c:pt>
                <c:pt idx="52938">
                  <c:v>236.48526239166142</c:v>
                </c:pt>
                <c:pt idx="52939">
                  <c:v>236.53450731052334</c:v>
                </c:pt>
                <c:pt idx="52940">
                  <c:v>236.58379886283115</c:v>
                </c:pt>
                <c:pt idx="52941">
                  <c:v>236.63304378169306</c:v>
                </c:pt>
                <c:pt idx="52942">
                  <c:v>236.70884971299165</c:v>
                </c:pt>
                <c:pt idx="52943">
                  <c:v>236.81163373986649</c:v>
                </c:pt>
                <c:pt idx="52944">
                  <c:v>236.86179597305676</c:v>
                </c:pt>
                <c:pt idx="52945">
                  <c:v>236.89196930042917</c:v>
                </c:pt>
                <c:pt idx="52946">
                  <c:v>236.95256599141837</c:v>
                </c:pt>
                <c:pt idx="52947">
                  <c:v>237.00101425631857</c:v>
                </c:pt>
                <c:pt idx="52948">
                  <c:v>237.02510191416309</c:v>
                </c:pt>
                <c:pt idx="52949">
                  <c:v>237.10564647556615</c:v>
                </c:pt>
                <c:pt idx="52950">
                  <c:v>237.15201471244634</c:v>
                </c:pt>
                <c:pt idx="52951">
                  <c:v>237.17227214194949</c:v>
                </c:pt>
                <c:pt idx="52952">
                  <c:v>237.19341527071293</c:v>
                </c:pt>
                <c:pt idx="52953">
                  <c:v>237.2145784213786</c:v>
                </c:pt>
                <c:pt idx="52954">
                  <c:v>237.2357165446665</c:v>
                </c:pt>
                <c:pt idx="52955">
                  <c:v>237.25685967342994</c:v>
                </c:pt>
                <c:pt idx="52956">
                  <c:v>237.27800280219341</c:v>
                </c:pt>
                <c:pt idx="52957">
                  <c:v>237.29914092548128</c:v>
                </c:pt>
                <c:pt idx="52958">
                  <c:v>237.32028405424475</c:v>
                </c:pt>
                <c:pt idx="52959">
                  <c:v>237.34142718300819</c:v>
                </c:pt>
                <c:pt idx="52960">
                  <c:v>237.36256530629609</c:v>
                </c:pt>
                <c:pt idx="52961">
                  <c:v>237.38370843505953</c:v>
                </c:pt>
                <c:pt idx="52962">
                  <c:v>237.40485156382297</c:v>
                </c:pt>
                <c:pt idx="52963">
                  <c:v>237.42598968711087</c:v>
                </c:pt>
                <c:pt idx="52964">
                  <c:v>237.44713281587431</c:v>
                </c:pt>
                <c:pt idx="52965">
                  <c:v>237.46829596654001</c:v>
                </c:pt>
                <c:pt idx="52966">
                  <c:v>237.48943909530345</c:v>
                </c:pt>
                <c:pt idx="52967">
                  <c:v>237.51057721859135</c:v>
                </c:pt>
                <c:pt idx="52968">
                  <c:v>237.53172034735479</c:v>
                </c:pt>
                <c:pt idx="52969">
                  <c:v>237.55286347611826</c:v>
                </c:pt>
                <c:pt idx="52970">
                  <c:v>237.57400159940613</c:v>
                </c:pt>
                <c:pt idx="52971">
                  <c:v>237.5951447281696</c:v>
                </c:pt>
                <c:pt idx="52972">
                  <c:v>237.61628785693304</c:v>
                </c:pt>
                <c:pt idx="52973">
                  <c:v>237.63742598022094</c:v>
                </c:pt>
                <c:pt idx="52974">
                  <c:v>237.65856910898438</c:v>
                </c:pt>
                <c:pt idx="52975">
                  <c:v>237.67971223774782</c:v>
                </c:pt>
                <c:pt idx="52976">
                  <c:v>237.70085036103572</c:v>
                </c:pt>
                <c:pt idx="52977">
                  <c:v>237.72199348979916</c:v>
                </c:pt>
                <c:pt idx="52978">
                  <c:v>237.74315664046486</c:v>
                </c:pt>
                <c:pt idx="52979">
                  <c:v>237.76429476375276</c:v>
                </c:pt>
                <c:pt idx="52980">
                  <c:v>237.7854378925162</c:v>
                </c:pt>
                <c:pt idx="52981">
                  <c:v>237.80658102127964</c:v>
                </c:pt>
                <c:pt idx="52982">
                  <c:v>237.82771914456754</c:v>
                </c:pt>
                <c:pt idx="52983">
                  <c:v>237.84886227333098</c:v>
                </c:pt>
                <c:pt idx="52984">
                  <c:v>237.87000540209445</c:v>
                </c:pt>
                <c:pt idx="52985">
                  <c:v>237.89114352538232</c:v>
                </c:pt>
                <c:pt idx="52986">
                  <c:v>237.91228665414579</c:v>
                </c:pt>
                <c:pt idx="52987">
                  <c:v>237.93342978290923</c:v>
                </c:pt>
                <c:pt idx="52988">
                  <c:v>237.95456790619713</c:v>
                </c:pt>
                <c:pt idx="52989">
                  <c:v>237.97571103496057</c:v>
                </c:pt>
                <c:pt idx="52990">
                  <c:v>237.99687418562624</c:v>
                </c:pt>
                <c:pt idx="52991">
                  <c:v>238.01801731438971</c:v>
                </c:pt>
                <c:pt idx="52992">
                  <c:v>238.03915543767761</c:v>
                </c:pt>
                <c:pt idx="52993">
                  <c:v>238.06029856644105</c:v>
                </c:pt>
                <c:pt idx="52994">
                  <c:v>238.08144169520449</c:v>
                </c:pt>
                <c:pt idx="52995">
                  <c:v>238.10197217691942</c:v>
                </c:pt>
                <c:pt idx="52996">
                  <c:v>238.11627200000001</c:v>
                </c:pt>
                <c:pt idx="52997">
                  <c:v>238.11627200000001</c:v>
                </c:pt>
                <c:pt idx="52998">
                  <c:v>238.12044543252267</c:v>
                </c:pt>
                <c:pt idx="52999">
                  <c:v>238.134354</c:v>
                </c:pt>
                <c:pt idx="53000">
                  <c:v>238.14321955041717</c:v>
                </c:pt>
                <c:pt idx="53001">
                  <c:v>238.16597941630903</c:v>
                </c:pt>
                <c:pt idx="53002">
                  <c:v>238.15245100000001</c:v>
                </c:pt>
                <c:pt idx="53003">
                  <c:v>238.16211824195472</c:v>
                </c:pt>
                <c:pt idx="53004">
                  <c:v>238.17943914586689</c:v>
                </c:pt>
                <c:pt idx="53005">
                  <c:v>238.1455115432029</c:v>
                </c:pt>
                <c:pt idx="53006">
                  <c:v>238.11158394053888</c:v>
                </c:pt>
                <c:pt idx="53007">
                  <c:v>238.07766436997781</c:v>
                </c:pt>
                <c:pt idx="53008">
                  <c:v>238.04373676731379</c:v>
                </c:pt>
                <c:pt idx="53009">
                  <c:v>238.00980916464979</c:v>
                </c:pt>
                <c:pt idx="53010">
                  <c:v>237.9758895940887</c:v>
                </c:pt>
                <c:pt idx="53011">
                  <c:v>237.94196199142471</c:v>
                </c:pt>
                <c:pt idx="53012">
                  <c:v>237.90803438876071</c:v>
                </c:pt>
                <c:pt idx="53013">
                  <c:v>237.87411481819962</c:v>
                </c:pt>
                <c:pt idx="53014">
                  <c:v>237.84018721553562</c:v>
                </c:pt>
                <c:pt idx="53015">
                  <c:v>237.80622748446001</c:v>
                </c:pt>
                <c:pt idx="53016">
                  <c:v>237.77229988179602</c:v>
                </c:pt>
                <c:pt idx="53017">
                  <c:v>237.73838031123492</c:v>
                </c:pt>
                <c:pt idx="53018">
                  <c:v>237.70445270857093</c:v>
                </c:pt>
                <c:pt idx="53019">
                  <c:v>237.67052510590693</c:v>
                </c:pt>
                <c:pt idx="53020">
                  <c:v>237.63660553534584</c:v>
                </c:pt>
                <c:pt idx="53021">
                  <c:v>237.60267793268184</c:v>
                </c:pt>
                <c:pt idx="53022">
                  <c:v>237.56875033001785</c:v>
                </c:pt>
                <c:pt idx="53023">
                  <c:v>237.53483075945675</c:v>
                </c:pt>
                <c:pt idx="53024">
                  <c:v>237.50090315679276</c:v>
                </c:pt>
                <c:pt idx="53025">
                  <c:v>237.46697555412877</c:v>
                </c:pt>
                <c:pt idx="53026">
                  <c:v>237.43305598356767</c:v>
                </c:pt>
                <c:pt idx="53027">
                  <c:v>237.39912838090368</c:v>
                </c:pt>
                <c:pt idx="53028">
                  <c:v>237.36516864982806</c:v>
                </c:pt>
                <c:pt idx="53029">
                  <c:v>237.33124907926697</c:v>
                </c:pt>
                <c:pt idx="53030">
                  <c:v>237.29732147660297</c:v>
                </c:pt>
                <c:pt idx="53031">
                  <c:v>237.26339387393898</c:v>
                </c:pt>
                <c:pt idx="53032">
                  <c:v>237.22947430337788</c:v>
                </c:pt>
                <c:pt idx="53033">
                  <c:v>237.19554670071389</c:v>
                </c:pt>
                <c:pt idx="53034">
                  <c:v>237.1616190980499</c:v>
                </c:pt>
                <c:pt idx="53035">
                  <c:v>237.1276995274888</c:v>
                </c:pt>
                <c:pt idx="53036">
                  <c:v>237.09377192482481</c:v>
                </c:pt>
                <c:pt idx="53037">
                  <c:v>237.05984432216079</c:v>
                </c:pt>
                <c:pt idx="53038">
                  <c:v>237.02592475159972</c:v>
                </c:pt>
                <c:pt idx="53039">
                  <c:v>236.9919971489357</c:v>
                </c:pt>
                <c:pt idx="53040">
                  <c:v>236.95803741786011</c:v>
                </c:pt>
                <c:pt idx="53041">
                  <c:v>236.92410981519609</c:v>
                </c:pt>
                <c:pt idx="53042">
                  <c:v>236.89019024463499</c:v>
                </c:pt>
                <c:pt idx="53043">
                  <c:v>236.856262641971</c:v>
                </c:pt>
                <c:pt idx="53044">
                  <c:v>236.82233503930701</c:v>
                </c:pt>
                <c:pt idx="53045">
                  <c:v>236.78841546874591</c:v>
                </c:pt>
                <c:pt idx="53046">
                  <c:v>236.75448786608192</c:v>
                </c:pt>
                <c:pt idx="53047">
                  <c:v>236.72056026341792</c:v>
                </c:pt>
                <c:pt idx="53048">
                  <c:v>236.68664069285683</c:v>
                </c:pt>
                <c:pt idx="53049">
                  <c:v>236.65271309019283</c:v>
                </c:pt>
                <c:pt idx="53050">
                  <c:v>236.61878548752884</c:v>
                </c:pt>
                <c:pt idx="53051">
                  <c:v>236.58486591696774</c:v>
                </c:pt>
                <c:pt idx="53052">
                  <c:v>236.55093831430375</c:v>
                </c:pt>
                <c:pt idx="53053">
                  <c:v>236.51697858322814</c:v>
                </c:pt>
                <c:pt idx="53054">
                  <c:v>236.48305901266704</c:v>
                </c:pt>
                <c:pt idx="53055">
                  <c:v>236.44913141000305</c:v>
                </c:pt>
                <c:pt idx="53056">
                  <c:v>236.41520380733905</c:v>
                </c:pt>
                <c:pt idx="53057">
                  <c:v>236.38128423677796</c:v>
                </c:pt>
                <c:pt idx="53058">
                  <c:v>236.34735663411396</c:v>
                </c:pt>
                <c:pt idx="53059">
                  <c:v>236.23061058869814</c:v>
                </c:pt>
                <c:pt idx="53060">
                  <c:v>236.23305831752086</c:v>
                </c:pt>
                <c:pt idx="53061">
                  <c:v>236.18579750143061</c:v>
                </c:pt>
                <c:pt idx="53062">
                  <c:v>236.14974641573033</c:v>
                </c:pt>
                <c:pt idx="53063">
                  <c:v>236.13603746372843</c:v>
                </c:pt>
                <c:pt idx="53064">
                  <c:v>236.16121036305125</c:v>
                </c:pt>
                <c:pt idx="53065">
                  <c:v>236.12876250476873</c:v>
                </c:pt>
                <c:pt idx="53066">
                  <c:v>236.10934179852168</c:v>
                </c:pt>
                <c:pt idx="53067">
                  <c:v>236.05684864362334</c:v>
                </c:pt>
                <c:pt idx="53068">
                  <c:v>236.02645637211279</c:v>
                </c:pt>
                <c:pt idx="53069">
                  <c:v>235.99738973835611</c:v>
                </c:pt>
                <c:pt idx="53070">
                  <c:v>235.96832998590477</c:v>
                </c:pt>
                <c:pt idx="53071">
                  <c:v>235.93926335214809</c:v>
                </c:pt>
                <c:pt idx="53072">
                  <c:v>235.9101967183914</c:v>
                </c:pt>
                <c:pt idx="53073">
                  <c:v>235.88113696594007</c:v>
                </c:pt>
                <c:pt idx="53074">
                  <c:v>235.85207033218339</c:v>
                </c:pt>
                <c:pt idx="53075">
                  <c:v>235.8230036984267</c:v>
                </c:pt>
                <c:pt idx="53076">
                  <c:v>235.79394394597534</c:v>
                </c:pt>
                <c:pt idx="53077">
                  <c:v>235.76487731221866</c:v>
                </c:pt>
                <c:pt idx="53078">
                  <c:v>235.73578315324062</c:v>
                </c:pt>
                <c:pt idx="53079">
                  <c:v>235.70672340078929</c:v>
                </c:pt>
                <c:pt idx="53080">
                  <c:v>235.6776567670326</c:v>
                </c:pt>
                <c:pt idx="53081">
                  <c:v>235.64859013327592</c:v>
                </c:pt>
                <c:pt idx="53082">
                  <c:v>235.61953038082459</c:v>
                </c:pt>
                <c:pt idx="53083">
                  <c:v>235.5904637470679</c:v>
                </c:pt>
                <c:pt idx="53084">
                  <c:v>235.56139711331122</c:v>
                </c:pt>
                <c:pt idx="53085">
                  <c:v>235.53233736085986</c:v>
                </c:pt>
                <c:pt idx="53086">
                  <c:v>235.5032707271032</c:v>
                </c:pt>
                <c:pt idx="53087">
                  <c:v>235.47420409334651</c:v>
                </c:pt>
                <c:pt idx="53088">
                  <c:v>235.44514434089515</c:v>
                </c:pt>
                <c:pt idx="53089">
                  <c:v>235.41607770713847</c:v>
                </c:pt>
                <c:pt idx="53090">
                  <c:v>235.38698354816043</c:v>
                </c:pt>
                <c:pt idx="53091">
                  <c:v>235.35791691440375</c:v>
                </c:pt>
                <c:pt idx="53092">
                  <c:v>235.32885716195241</c:v>
                </c:pt>
                <c:pt idx="53093">
                  <c:v>235.29979052819573</c:v>
                </c:pt>
                <c:pt idx="53094">
                  <c:v>235.27072389443904</c:v>
                </c:pt>
                <c:pt idx="53095">
                  <c:v>235.24166414198771</c:v>
                </c:pt>
                <c:pt idx="53096">
                  <c:v>235.21259750823103</c:v>
                </c:pt>
                <c:pt idx="53097">
                  <c:v>235.18353087447434</c:v>
                </c:pt>
                <c:pt idx="53098">
                  <c:v>235.15447112202298</c:v>
                </c:pt>
                <c:pt idx="53099">
                  <c:v>235.1254044882663</c:v>
                </c:pt>
                <c:pt idx="53100">
                  <c:v>235.09633785450961</c:v>
                </c:pt>
                <c:pt idx="53101">
                  <c:v>235.06727810205828</c:v>
                </c:pt>
                <c:pt idx="53102">
                  <c:v>235.0382114683016</c:v>
                </c:pt>
                <c:pt idx="53103">
                  <c:v>235.00911730932356</c:v>
                </c:pt>
                <c:pt idx="53104">
                  <c:v>234.98005755687223</c:v>
                </c:pt>
                <c:pt idx="53105">
                  <c:v>234.95099092311554</c:v>
                </c:pt>
                <c:pt idx="53106">
                  <c:v>234.92192428935886</c:v>
                </c:pt>
                <c:pt idx="53107">
                  <c:v>234.8928645369075</c:v>
                </c:pt>
                <c:pt idx="53108">
                  <c:v>234.86379790315084</c:v>
                </c:pt>
                <c:pt idx="53109">
                  <c:v>234.83473126939415</c:v>
                </c:pt>
                <c:pt idx="53110">
                  <c:v>234.80567151694279</c:v>
                </c:pt>
                <c:pt idx="53111">
                  <c:v>234.77660488318611</c:v>
                </c:pt>
                <c:pt idx="53112">
                  <c:v>234.73911065849012</c:v>
                </c:pt>
                <c:pt idx="53113">
                  <c:v>234.661057</c:v>
                </c:pt>
                <c:pt idx="53114">
                  <c:v>234.65013601430616</c:v>
                </c:pt>
                <c:pt idx="53115">
                  <c:v>234.58294674112037</c:v>
                </c:pt>
                <c:pt idx="53116">
                  <c:v>234.53450930329043</c:v>
                </c:pt>
                <c:pt idx="53117">
                  <c:v>234.43147693490701</c:v>
                </c:pt>
                <c:pt idx="53118">
                  <c:v>234.36837367103695</c:v>
                </c:pt>
                <c:pt idx="53119">
                  <c:v>234.34340983992377</c:v>
                </c:pt>
                <c:pt idx="53120">
                  <c:v>234.28529441479714</c:v>
                </c:pt>
                <c:pt idx="53121">
                  <c:v>234.22520238935223</c:v>
                </c:pt>
                <c:pt idx="53122">
                  <c:v>234.21678139365102</c:v>
                </c:pt>
                <c:pt idx="53123">
                  <c:v>234.20836239155673</c:v>
                </c:pt>
                <c:pt idx="53124">
                  <c:v>234.19994139585552</c:v>
                </c:pt>
                <c:pt idx="53125">
                  <c:v>234.1915204001543</c:v>
                </c:pt>
                <c:pt idx="53126">
                  <c:v>234.18310139806002</c:v>
                </c:pt>
                <c:pt idx="53127">
                  <c:v>234.1746804023588</c:v>
                </c:pt>
                <c:pt idx="53128">
                  <c:v>234.15883234382451</c:v>
                </c:pt>
                <c:pt idx="53129">
                  <c:v>234.09889993921334</c:v>
                </c:pt>
                <c:pt idx="53130">
                  <c:v>234.02602857749167</c:v>
                </c:pt>
                <c:pt idx="53131">
                  <c:v>233.93899593276109</c:v>
                </c:pt>
                <c:pt idx="53132">
                  <c:v>233.87651017381975</c:v>
                </c:pt>
                <c:pt idx="53133">
                  <c:v>233.76419882336114</c:v>
                </c:pt>
                <c:pt idx="53134">
                  <c:v>233.7323392486079</c:v>
                </c:pt>
                <c:pt idx="53135">
                  <c:v>233.72464874056257</c:v>
                </c:pt>
                <c:pt idx="53136">
                  <c:v>233.71695641141659</c:v>
                </c:pt>
                <c:pt idx="53137">
                  <c:v>233.70926408227061</c:v>
                </c:pt>
                <c:pt idx="53138">
                  <c:v>233.70157357422528</c:v>
                </c:pt>
                <c:pt idx="53139">
                  <c:v>233.6938812450793</c:v>
                </c:pt>
                <c:pt idx="53140">
                  <c:v>233.6861816315307</c:v>
                </c:pt>
                <c:pt idx="53141">
                  <c:v>233.67848930238472</c:v>
                </c:pt>
                <c:pt idx="53142">
                  <c:v>233.67079879433939</c:v>
                </c:pt>
                <c:pt idx="53143">
                  <c:v>233.66310646519341</c:v>
                </c:pt>
                <c:pt idx="53144">
                  <c:v>233.65541413604743</c:v>
                </c:pt>
                <c:pt idx="53145">
                  <c:v>233.6477236280021</c:v>
                </c:pt>
                <c:pt idx="53146">
                  <c:v>233.64003129885612</c:v>
                </c:pt>
                <c:pt idx="53147">
                  <c:v>233.63233896971013</c:v>
                </c:pt>
                <c:pt idx="53148">
                  <c:v>233.6246484616648</c:v>
                </c:pt>
                <c:pt idx="53149">
                  <c:v>233.61695613251882</c:v>
                </c:pt>
                <c:pt idx="53150">
                  <c:v>233.60926380337284</c:v>
                </c:pt>
                <c:pt idx="53151">
                  <c:v>233.60157329532751</c:v>
                </c:pt>
                <c:pt idx="53152">
                  <c:v>233.59387368177892</c:v>
                </c:pt>
                <c:pt idx="53153">
                  <c:v>233.58618135263293</c:v>
                </c:pt>
                <c:pt idx="53154">
                  <c:v>233.57849084458761</c:v>
                </c:pt>
                <c:pt idx="53155">
                  <c:v>233.57079851544162</c:v>
                </c:pt>
                <c:pt idx="53156">
                  <c:v>233.56310618629564</c:v>
                </c:pt>
                <c:pt idx="53157">
                  <c:v>233.55541567825031</c:v>
                </c:pt>
                <c:pt idx="53158">
                  <c:v>233.54772334910433</c:v>
                </c:pt>
                <c:pt idx="53159">
                  <c:v>233.54003101995835</c:v>
                </c:pt>
                <c:pt idx="53160">
                  <c:v>233.53234051191302</c:v>
                </c:pt>
                <c:pt idx="53161">
                  <c:v>233.52464818276704</c:v>
                </c:pt>
                <c:pt idx="53162">
                  <c:v>233.51695585362106</c:v>
                </c:pt>
                <c:pt idx="53163">
                  <c:v>233.50926534557573</c:v>
                </c:pt>
                <c:pt idx="53164">
                  <c:v>233.50157301642975</c:v>
                </c:pt>
                <c:pt idx="53165">
                  <c:v>233.49387340288115</c:v>
                </c:pt>
                <c:pt idx="53166">
                  <c:v>233.48618107373517</c:v>
                </c:pt>
                <c:pt idx="53167">
                  <c:v>233.47849056568984</c:v>
                </c:pt>
                <c:pt idx="53168">
                  <c:v>233.47079823654386</c:v>
                </c:pt>
                <c:pt idx="53169">
                  <c:v>233.46310590739787</c:v>
                </c:pt>
                <c:pt idx="53170">
                  <c:v>233.45541539935255</c:v>
                </c:pt>
                <c:pt idx="53171">
                  <c:v>233.44772307020656</c:v>
                </c:pt>
                <c:pt idx="53172">
                  <c:v>233.44003074106058</c:v>
                </c:pt>
                <c:pt idx="53173">
                  <c:v>233.43234023301525</c:v>
                </c:pt>
                <c:pt idx="53174">
                  <c:v>233.42464790386927</c:v>
                </c:pt>
                <c:pt idx="53175">
                  <c:v>233.41695557472329</c:v>
                </c:pt>
                <c:pt idx="53176">
                  <c:v>233.40926506667796</c:v>
                </c:pt>
                <c:pt idx="53177">
                  <c:v>233.40156545312936</c:v>
                </c:pt>
                <c:pt idx="53178">
                  <c:v>233.39265910870083</c:v>
                </c:pt>
                <c:pt idx="53179">
                  <c:v>233.38332779256081</c:v>
                </c:pt>
                <c:pt idx="53180">
                  <c:v>233.42388596709586</c:v>
                </c:pt>
                <c:pt idx="53181">
                  <c:v>233.37666300000001</c:v>
                </c:pt>
                <c:pt idx="53182">
                  <c:v>233.38186470171675</c:v>
                </c:pt>
                <c:pt idx="53183">
                  <c:v>233.40738150715308</c:v>
                </c:pt>
                <c:pt idx="53184">
                  <c:v>233.37952314564959</c:v>
                </c:pt>
                <c:pt idx="53185">
                  <c:v>233.39475999999999</c:v>
                </c:pt>
                <c:pt idx="53186">
                  <c:v>233.38854055841679</c:v>
                </c:pt>
                <c:pt idx="53187">
                  <c:v>233.34712234127775</c:v>
                </c:pt>
                <c:pt idx="53188">
                  <c:v>233.2826827423641</c:v>
                </c:pt>
                <c:pt idx="53189">
                  <c:v>233.21822788425109</c:v>
                </c:pt>
                <c:pt idx="53190">
                  <c:v>233.15371198934062</c:v>
                </c:pt>
                <c:pt idx="53191">
                  <c:v>233.08925713122761</c:v>
                </c:pt>
                <c:pt idx="53192">
                  <c:v>233.02481753231396</c:v>
                </c:pt>
                <c:pt idx="53193">
                  <c:v>232.96036267420095</c:v>
                </c:pt>
                <c:pt idx="53194">
                  <c:v>232.89590781608794</c:v>
                </c:pt>
                <c:pt idx="53195">
                  <c:v>232.83146821717429</c:v>
                </c:pt>
                <c:pt idx="53196">
                  <c:v>232.76701335906128</c:v>
                </c:pt>
                <c:pt idx="53197">
                  <c:v>232.70255850094827</c:v>
                </c:pt>
                <c:pt idx="53198">
                  <c:v>232.63811890203465</c:v>
                </c:pt>
                <c:pt idx="53199">
                  <c:v>232.57366404392164</c:v>
                </c:pt>
                <c:pt idx="53200">
                  <c:v>232.50920918580863</c:v>
                </c:pt>
                <c:pt idx="53201">
                  <c:v>232.44476958689498</c:v>
                </c:pt>
                <c:pt idx="53202">
                  <c:v>232.38025369198451</c:v>
                </c:pt>
                <c:pt idx="53203">
                  <c:v>232.3157988338715</c:v>
                </c:pt>
                <c:pt idx="53204">
                  <c:v>232.25135923495785</c:v>
                </c:pt>
                <c:pt idx="53205">
                  <c:v>232.18690437684484</c:v>
                </c:pt>
                <c:pt idx="53206">
                  <c:v>232.12244951873183</c:v>
                </c:pt>
                <c:pt idx="53207">
                  <c:v>232.05800991981818</c:v>
                </c:pt>
                <c:pt idx="53208">
                  <c:v>231.99355506170519</c:v>
                </c:pt>
                <c:pt idx="53209">
                  <c:v>231.92910020359216</c:v>
                </c:pt>
                <c:pt idx="53210">
                  <c:v>231.86466060467853</c:v>
                </c:pt>
                <c:pt idx="53211">
                  <c:v>231.80020574656552</c:v>
                </c:pt>
                <c:pt idx="53212">
                  <c:v>231.73575088845251</c:v>
                </c:pt>
                <c:pt idx="53213">
                  <c:v>231.67131128953886</c:v>
                </c:pt>
                <c:pt idx="53214">
                  <c:v>231.60685643142585</c:v>
                </c:pt>
                <c:pt idx="53215">
                  <c:v>231.54234053651538</c:v>
                </c:pt>
                <c:pt idx="53216">
                  <c:v>231.47788567840237</c:v>
                </c:pt>
                <c:pt idx="53217">
                  <c:v>231.41344607948872</c:v>
                </c:pt>
                <c:pt idx="53218">
                  <c:v>231.34899122137571</c:v>
                </c:pt>
                <c:pt idx="53219">
                  <c:v>231.2845363632627</c:v>
                </c:pt>
                <c:pt idx="53220">
                  <c:v>231.22009676434908</c:v>
                </c:pt>
                <c:pt idx="53221">
                  <c:v>231.15564190623607</c:v>
                </c:pt>
                <c:pt idx="53222">
                  <c:v>231.09118704812306</c:v>
                </c:pt>
                <c:pt idx="53223">
                  <c:v>231.02674744920941</c:v>
                </c:pt>
                <c:pt idx="53224">
                  <c:v>230.9622925910964</c:v>
                </c:pt>
                <c:pt idx="53225">
                  <c:v>230.89783773298339</c:v>
                </c:pt>
                <c:pt idx="53226">
                  <c:v>230.83339813406974</c:v>
                </c:pt>
                <c:pt idx="53227">
                  <c:v>230.76888223915927</c:v>
                </c:pt>
                <c:pt idx="53228">
                  <c:v>230.70442738104626</c:v>
                </c:pt>
                <c:pt idx="53229">
                  <c:v>230.63998778213261</c:v>
                </c:pt>
                <c:pt idx="53230">
                  <c:v>230.5755329240196</c:v>
                </c:pt>
                <c:pt idx="53231">
                  <c:v>230.50803919980925</c:v>
                </c:pt>
                <c:pt idx="53232">
                  <c:v>230.41696924201241</c:v>
                </c:pt>
                <c:pt idx="53233">
                  <c:v>230.33284337473182</c:v>
                </c:pt>
                <c:pt idx="53234">
                  <c:v>230.29641396852648</c:v>
                </c:pt>
                <c:pt idx="53235">
                  <c:v>230.24965055412494</c:v>
                </c:pt>
                <c:pt idx="53236">
                  <c:v>230.1539042811159</c:v>
                </c:pt>
                <c:pt idx="53237">
                  <c:v>230.13285157663884</c:v>
                </c:pt>
                <c:pt idx="53238">
                  <c:v>230.09642968311874</c:v>
                </c:pt>
                <c:pt idx="53239">
                  <c:v>230.05999206294709</c:v>
                </c:pt>
                <c:pt idx="53240">
                  <c:v>230.02367240482613</c:v>
                </c:pt>
                <c:pt idx="53241">
                  <c:v>229.98808846605846</c:v>
                </c:pt>
                <c:pt idx="53242">
                  <c:v>229.95251295151874</c:v>
                </c:pt>
                <c:pt idx="53243">
                  <c:v>229.9169290127511</c:v>
                </c:pt>
                <c:pt idx="53244">
                  <c:v>229.88134507398345</c:v>
                </c:pt>
                <c:pt idx="53245">
                  <c:v>229.84576955944374</c:v>
                </c:pt>
                <c:pt idx="53246">
                  <c:v>229.81018562067609</c:v>
                </c:pt>
                <c:pt idx="53247">
                  <c:v>229.77460168190842</c:v>
                </c:pt>
                <c:pt idx="53248">
                  <c:v>229.73902616736871</c:v>
                </c:pt>
                <c:pt idx="53249">
                  <c:v>229.70344222860106</c:v>
                </c:pt>
                <c:pt idx="53250">
                  <c:v>229.66785828983342</c:v>
                </c:pt>
                <c:pt idx="53251">
                  <c:v>229.6322827752937</c:v>
                </c:pt>
                <c:pt idx="53252">
                  <c:v>229.59666513961434</c:v>
                </c:pt>
                <c:pt idx="53253">
                  <c:v>229.56108120084667</c:v>
                </c:pt>
                <c:pt idx="53254">
                  <c:v>229.52550568630696</c:v>
                </c:pt>
                <c:pt idx="53255">
                  <c:v>229.48992174753931</c:v>
                </c:pt>
                <c:pt idx="53256">
                  <c:v>229.45433780877167</c:v>
                </c:pt>
                <c:pt idx="53257">
                  <c:v>229.41876229423195</c:v>
                </c:pt>
                <c:pt idx="53258">
                  <c:v>229.38317835546431</c:v>
                </c:pt>
                <c:pt idx="53259">
                  <c:v>229.34759441669664</c:v>
                </c:pt>
                <c:pt idx="53260">
                  <c:v>229.31201890215692</c:v>
                </c:pt>
                <c:pt idx="53261">
                  <c:v>229.27643496338928</c:v>
                </c:pt>
                <c:pt idx="53262">
                  <c:v>229.24085102462163</c:v>
                </c:pt>
                <c:pt idx="53263">
                  <c:v>229.20527551008192</c:v>
                </c:pt>
                <c:pt idx="53264">
                  <c:v>229.16969157131427</c:v>
                </c:pt>
                <c:pt idx="53265">
                  <c:v>229.13407393563492</c:v>
                </c:pt>
                <c:pt idx="53266">
                  <c:v>229.09848999686724</c:v>
                </c:pt>
                <c:pt idx="53267">
                  <c:v>229.06291448232753</c:v>
                </c:pt>
                <c:pt idx="53268">
                  <c:v>229.02733054355988</c:v>
                </c:pt>
                <c:pt idx="53269">
                  <c:v>228.99174660479224</c:v>
                </c:pt>
                <c:pt idx="53270">
                  <c:v>228.95617109025252</c:v>
                </c:pt>
                <c:pt idx="53271">
                  <c:v>228.92058715148488</c:v>
                </c:pt>
                <c:pt idx="53272">
                  <c:v>228.88500321271721</c:v>
                </c:pt>
                <c:pt idx="53273">
                  <c:v>228.84942769817749</c:v>
                </c:pt>
                <c:pt idx="53274">
                  <c:v>228.81384375940985</c:v>
                </c:pt>
                <c:pt idx="53275">
                  <c:v>228.77825982064221</c:v>
                </c:pt>
                <c:pt idx="53276">
                  <c:v>228.74268430610249</c:v>
                </c:pt>
                <c:pt idx="53277">
                  <c:v>228.70706667042313</c:v>
                </c:pt>
                <c:pt idx="53278">
                  <c:v>228.67148273165549</c:v>
                </c:pt>
                <c:pt idx="53279">
                  <c:v>228.63590721711574</c:v>
                </c:pt>
                <c:pt idx="53280">
                  <c:v>228.6003232783481</c:v>
                </c:pt>
                <c:pt idx="53281">
                  <c:v>228.56473933958046</c:v>
                </c:pt>
                <c:pt idx="53282">
                  <c:v>228.52916382504074</c:v>
                </c:pt>
                <c:pt idx="53283">
                  <c:v>228.4935798862731</c:v>
                </c:pt>
                <c:pt idx="53284">
                  <c:v>228.45799594750545</c:v>
                </c:pt>
                <c:pt idx="53285">
                  <c:v>228.42242043296571</c:v>
                </c:pt>
                <c:pt idx="53286">
                  <c:v>228.38683649419806</c:v>
                </c:pt>
                <c:pt idx="53287">
                  <c:v>228.35125255543042</c:v>
                </c:pt>
                <c:pt idx="53288">
                  <c:v>228.31567704089071</c:v>
                </c:pt>
                <c:pt idx="53289">
                  <c:v>228.28009310212306</c:v>
                </c:pt>
                <c:pt idx="53290">
                  <c:v>228.2444754664437</c:v>
                </c:pt>
                <c:pt idx="53291">
                  <c:v>228.20889152767606</c:v>
                </c:pt>
                <c:pt idx="53292">
                  <c:v>228.17331601313631</c:v>
                </c:pt>
                <c:pt idx="53293">
                  <c:v>228.13773207436867</c:v>
                </c:pt>
                <c:pt idx="53294">
                  <c:v>228.10214813560103</c:v>
                </c:pt>
                <c:pt idx="53295">
                  <c:v>228.06657262106131</c:v>
                </c:pt>
                <c:pt idx="53296">
                  <c:v>228.02612255589986</c:v>
                </c:pt>
                <c:pt idx="53297">
                  <c:v>227.985794</c:v>
                </c:pt>
                <c:pt idx="53298">
                  <c:v>228.00049536766809</c:v>
                </c:pt>
                <c:pt idx="53299">
                  <c:v>228.00989523223652</c:v>
                </c:pt>
                <c:pt idx="53300">
                  <c:v>227.94700359713946</c:v>
                </c:pt>
                <c:pt idx="53301">
                  <c:v>227.9805168497854</c:v>
                </c:pt>
                <c:pt idx="53302">
                  <c:v>227.95143208822128</c:v>
                </c:pt>
                <c:pt idx="53303">
                  <c:v>227.9078852441001</c:v>
                </c:pt>
                <c:pt idx="53304">
                  <c:v>227.895355</c:v>
                </c:pt>
                <c:pt idx="53305">
                  <c:v>227.87853100844953</c:v>
                </c:pt>
                <c:pt idx="53306">
                  <c:v>227.82573417315297</c:v>
                </c:pt>
                <c:pt idx="53307">
                  <c:v>227.77294983710718</c:v>
                </c:pt>
                <c:pt idx="53308">
                  <c:v>227.72015300181062</c:v>
                </c:pt>
                <c:pt idx="53309">
                  <c:v>227.66735616651405</c:v>
                </c:pt>
                <c:pt idx="53310">
                  <c:v>227.61457183046826</c:v>
                </c:pt>
                <c:pt idx="53311">
                  <c:v>227.5617749951717</c:v>
                </c:pt>
                <c:pt idx="53312">
                  <c:v>227.50897815987514</c:v>
                </c:pt>
                <c:pt idx="53313">
                  <c:v>227.45619382382935</c:v>
                </c:pt>
                <c:pt idx="53314">
                  <c:v>227.40339698853276</c:v>
                </c:pt>
                <c:pt idx="53315">
                  <c:v>227.35055015623308</c:v>
                </c:pt>
                <c:pt idx="53316">
                  <c:v>227.29775332093652</c:v>
                </c:pt>
                <c:pt idx="53317">
                  <c:v>227.24496898489073</c:v>
                </c:pt>
                <c:pt idx="53318">
                  <c:v>227.19217214959417</c:v>
                </c:pt>
                <c:pt idx="53319">
                  <c:v>227.13937531429761</c:v>
                </c:pt>
                <c:pt idx="53320">
                  <c:v>227.08659097825182</c:v>
                </c:pt>
                <c:pt idx="53321">
                  <c:v>227.03379414295526</c:v>
                </c:pt>
                <c:pt idx="53322">
                  <c:v>226.9809973076587</c:v>
                </c:pt>
                <c:pt idx="53323">
                  <c:v>226.92821297161291</c:v>
                </c:pt>
                <c:pt idx="53324">
                  <c:v>226.87541613631635</c:v>
                </c:pt>
                <c:pt idx="53325">
                  <c:v>226.82261930101978</c:v>
                </c:pt>
                <c:pt idx="53326">
                  <c:v>226.769834964974</c:v>
                </c:pt>
                <c:pt idx="53327">
                  <c:v>226.71698813267429</c:v>
                </c:pt>
                <c:pt idx="53328">
                  <c:v>226.66419129737773</c:v>
                </c:pt>
                <c:pt idx="53329">
                  <c:v>226.61140696133194</c:v>
                </c:pt>
                <c:pt idx="53330">
                  <c:v>226.55861012603538</c:v>
                </c:pt>
                <c:pt idx="53331">
                  <c:v>226.50581329073881</c:v>
                </c:pt>
                <c:pt idx="53332">
                  <c:v>226.45302895469302</c:v>
                </c:pt>
                <c:pt idx="53333">
                  <c:v>226.40023211939646</c:v>
                </c:pt>
                <c:pt idx="53334">
                  <c:v>226.3474352840999</c:v>
                </c:pt>
                <c:pt idx="53335">
                  <c:v>226.29465094805411</c:v>
                </c:pt>
                <c:pt idx="53336">
                  <c:v>226.24185411275755</c:v>
                </c:pt>
                <c:pt idx="53337">
                  <c:v>226.18905727746099</c:v>
                </c:pt>
                <c:pt idx="53338">
                  <c:v>226.1362729414152</c:v>
                </c:pt>
                <c:pt idx="53339">
                  <c:v>226.08347610611864</c:v>
                </c:pt>
                <c:pt idx="53340">
                  <c:v>226.03062927381893</c:v>
                </c:pt>
                <c:pt idx="53341">
                  <c:v>225.97783243852237</c:v>
                </c:pt>
                <c:pt idx="53342">
                  <c:v>225.92504810247658</c:v>
                </c:pt>
                <c:pt idx="53343">
                  <c:v>225.87225126718002</c:v>
                </c:pt>
                <c:pt idx="53344">
                  <c:v>225.81945443188346</c:v>
                </c:pt>
                <c:pt idx="53345">
                  <c:v>225.76667009583767</c:v>
                </c:pt>
                <c:pt idx="53346">
                  <c:v>225.71387326054111</c:v>
                </c:pt>
                <c:pt idx="53347">
                  <c:v>225.66107642524454</c:v>
                </c:pt>
                <c:pt idx="53348">
                  <c:v>225.60829208919876</c:v>
                </c:pt>
                <c:pt idx="53349">
                  <c:v>225.55549525390219</c:v>
                </c:pt>
                <c:pt idx="53350">
                  <c:v>225.50269841860563</c:v>
                </c:pt>
                <c:pt idx="53351">
                  <c:v>225.44991408255984</c:v>
                </c:pt>
                <c:pt idx="53352">
                  <c:v>225.39706725026016</c:v>
                </c:pt>
                <c:pt idx="53353">
                  <c:v>225.3442704149636</c:v>
                </c:pt>
                <c:pt idx="53354">
                  <c:v>225.29148607891781</c:v>
                </c:pt>
                <c:pt idx="53355">
                  <c:v>225.23868924362125</c:v>
                </c:pt>
                <c:pt idx="53356">
                  <c:v>225.18589240832466</c:v>
                </c:pt>
                <c:pt idx="53357">
                  <c:v>225.1331080722789</c:v>
                </c:pt>
                <c:pt idx="53358">
                  <c:v>225.08031123698231</c:v>
                </c:pt>
                <c:pt idx="53359">
                  <c:v>225.02751440168575</c:v>
                </c:pt>
                <c:pt idx="53360">
                  <c:v>224.97473006563996</c:v>
                </c:pt>
                <c:pt idx="53361">
                  <c:v>224.9219332303434</c:v>
                </c:pt>
                <c:pt idx="53362">
                  <c:v>224.84422397949453</c:v>
                </c:pt>
                <c:pt idx="53363">
                  <c:v>224.72676445541248</c:v>
                </c:pt>
                <c:pt idx="53364">
                  <c:v>224.64893123814065</c:v>
                </c:pt>
                <c:pt idx="53365">
                  <c:v>224.5717067501192</c:v>
                </c:pt>
                <c:pt idx="53366">
                  <c:v>224.41740325369577</c:v>
                </c:pt>
                <c:pt idx="53367">
                  <c:v>224.30556855293275</c:v>
                </c:pt>
                <c:pt idx="53368">
                  <c:v>224.24210553730632</c:v>
                </c:pt>
                <c:pt idx="53369">
                  <c:v>224.18709784406295</c:v>
                </c:pt>
                <c:pt idx="53370">
                  <c:v>224.10534773986649</c:v>
                </c:pt>
                <c:pt idx="53371">
                  <c:v>224.0214706394267</c:v>
                </c:pt>
                <c:pt idx="53372">
                  <c:v>223.98046085103556</c:v>
                </c:pt>
                <c:pt idx="53373">
                  <c:v>223.93946077140112</c:v>
                </c:pt>
                <c:pt idx="53374">
                  <c:v>223.89845098300995</c:v>
                </c:pt>
                <c:pt idx="53375">
                  <c:v>223.85745090337551</c:v>
                </c:pt>
                <c:pt idx="53376">
                  <c:v>223.81644111498434</c:v>
                </c:pt>
                <c:pt idx="53377">
                  <c:v>223.77539249156632</c:v>
                </c:pt>
                <c:pt idx="53378">
                  <c:v>223.73438270317516</c:v>
                </c:pt>
                <c:pt idx="53379">
                  <c:v>223.69338262354071</c:v>
                </c:pt>
                <c:pt idx="53380">
                  <c:v>223.65237283514955</c:v>
                </c:pt>
                <c:pt idx="53381">
                  <c:v>223.61136304675838</c:v>
                </c:pt>
                <c:pt idx="53382">
                  <c:v>223.57036296712394</c:v>
                </c:pt>
                <c:pt idx="53383">
                  <c:v>223.5293531787328</c:v>
                </c:pt>
                <c:pt idx="53384">
                  <c:v>223.48834339034164</c:v>
                </c:pt>
                <c:pt idx="53385">
                  <c:v>223.4473433107072</c:v>
                </c:pt>
                <c:pt idx="53386">
                  <c:v>223.40633352231603</c:v>
                </c:pt>
                <c:pt idx="53387">
                  <c:v>223.36532373392487</c:v>
                </c:pt>
                <c:pt idx="53388">
                  <c:v>223.32432365429045</c:v>
                </c:pt>
                <c:pt idx="53389">
                  <c:v>223.28331386589929</c:v>
                </c:pt>
                <c:pt idx="53390">
                  <c:v>223.24226524248124</c:v>
                </c:pt>
                <c:pt idx="53391">
                  <c:v>223.20125545409007</c:v>
                </c:pt>
                <c:pt idx="53392">
                  <c:v>223.16025537445563</c:v>
                </c:pt>
                <c:pt idx="53393">
                  <c:v>223.11924558606447</c:v>
                </c:pt>
                <c:pt idx="53394">
                  <c:v>223.07823579767333</c:v>
                </c:pt>
                <c:pt idx="53395">
                  <c:v>223.03723571803889</c:v>
                </c:pt>
                <c:pt idx="53396">
                  <c:v>222.99622592964772</c:v>
                </c:pt>
                <c:pt idx="53397">
                  <c:v>222.95522585001328</c:v>
                </c:pt>
                <c:pt idx="53398">
                  <c:v>222.91421606162211</c:v>
                </c:pt>
                <c:pt idx="53399">
                  <c:v>222.87320627323098</c:v>
                </c:pt>
                <c:pt idx="53400">
                  <c:v>222.83220619359653</c:v>
                </c:pt>
                <c:pt idx="53401">
                  <c:v>222.79119640520537</c:v>
                </c:pt>
                <c:pt idx="53402">
                  <c:v>222.75014778178732</c:v>
                </c:pt>
                <c:pt idx="53403">
                  <c:v>222.70913799339615</c:v>
                </c:pt>
                <c:pt idx="53404">
                  <c:v>222.66813791376171</c:v>
                </c:pt>
                <c:pt idx="53405">
                  <c:v>222.62712812537058</c:v>
                </c:pt>
                <c:pt idx="53406">
                  <c:v>222.58611833697941</c:v>
                </c:pt>
                <c:pt idx="53407">
                  <c:v>222.54511825734497</c:v>
                </c:pt>
                <c:pt idx="53408">
                  <c:v>222.5041084689538</c:v>
                </c:pt>
                <c:pt idx="53409">
                  <c:v>222.46309868056264</c:v>
                </c:pt>
                <c:pt idx="53410">
                  <c:v>222.42209860092819</c:v>
                </c:pt>
                <c:pt idx="53411">
                  <c:v>222.38108881253706</c:v>
                </c:pt>
                <c:pt idx="53412">
                  <c:v>222.34007902414589</c:v>
                </c:pt>
                <c:pt idx="53413">
                  <c:v>222.29907894451145</c:v>
                </c:pt>
                <c:pt idx="53414">
                  <c:v>222.25806915612029</c:v>
                </c:pt>
                <c:pt idx="53415">
                  <c:v>222.21702053270224</c:v>
                </c:pt>
                <c:pt idx="53416">
                  <c:v>222.1760107443111</c:v>
                </c:pt>
                <c:pt idx="53417">
                  <c:v>222.14953208583691</c:v>
                </c:pt>
                <c:pt idx="53418">
                  <c:v>222.15760656509298</c:v>
                </c:pt>
                <c:pt idx="53419">
                  <c:v>222.06667487556615</c:v>
                </c:pt>
                <c:pt idx="53420">
                  <c:v>222.03707879685263</c:v>
                </c:pt>
                <c:pt idx="53421">
                  <c:v>221.96419749546973</c:v>
                </c:pt>
                <c:pt idx="53422">
                  <c:v>221.89131976090584</c:v>
                </c:pt>
                <c:pt idx="53423">
                  <c:v>221.82263200906056</c:v>
                </c:pt>
                <c:pt idx="53424">
                  <c:v>221.7722748817358</c:v>
                </c:pt>
                <c:pt idx="53425">
                  <c:v>221.71813131378161</c:v>
                </c:pt>
                <c:pt idx="53426">
                  <c:v>221.63062231551388</c:v>
                </c:pt>
                <c:pt idx="53427">
                  <c:v>221.60837157756927</c:v>
                </c:pt>
                <c:pt idx="53428">
                  <c:v>221.58614189046477</c:v>
                </c:pt>
                <c:pt idx="53429">
                  <c:v>221.56391746607025</c:v>
                </c:pt>
                <c:pt idx="53430">
                  <c:v>221.47321774964234</c:v>
                </c:pt>
                <c:pt idx="53431">
                  <c:v>221.41802578683834</c:v>
                </c:pt>
                <c:pt idx="53432">
                  <c:v>221.30932236424317</c:v>
                </c:pt>
                <c:pt idx="53433">
                  <c:v>221.23560211254173</c:v>
                </c:pt>
                <c:pt idx="53434">
                  <c:v>221.12778908505322</c:v>
                </c:pt>
                <c:pt idx="53435">
                  <c:v>221.06720804028237</c:v>
                </c:pt>
                <c:pt idx="53436">
                  <c:v>221.0066126500119</c:v>
                </c:pt>
                <c:pt idx="53437">
                  <c:v>220.94601725974147</c:v>
                </c:pt>
                <c:pt idx="53438">
                  <c:v>220.88543621497061</c:v>
                </c:pt>
                <c:pt idx="53439">
                  <c:v>220.82484082470015</c:v>
                </c:pt>
                <c:pt idx="53440">
                  <c:v>220.76418805243134</c:v>
                </c:pt>
                <c:pt idx="53441">
                  <c:v>220.70360700766048</c:v>
                </c:pt>
                <c:pt idx="53442">
                  <c:v>220.64301161739004</c:v>
                </c:pt>
                <c:pt idx="53443">
                  <c:v>220.58241622711958</c:v>
                </c:pt>
                <c:pt idx="53444">
                  <c:v>220.52183518234872</c:v>
                </c:pt>
                <c:pt idx="53445">
                  <c:v>220.46123979207829</c:v>
                </c:pt>
                <c:pt idx="53446">
                  <c:v>220.40064440180782</c:v>
                </c:pt>
                <c:pt idx="53447">
                  <c:v>220.34006335703697</c:v>
                </c:pt>
                <c:pt idx="53448">
                  <c:v>220.27946796676653</c:v>
                </c:pt>
                <c:pt idx="53449">
                  <c:v>220.21887257649607</c:v>
                </c:pt>
                <c:pt idx="53450">
                  <c:v>220.15829153172521</c:v>
                </c:pt>
                <c:pt idx="53451">
                  <c:v>220.09769614145475</c:v>
                </c:pt>
                <c:pt idx="53452">
                  <c:v>220.03704336918594</c:v>
                </c:pt>
                <c:pt idx="53453">
                  <c:v>219.9764479789155</c:v>
                </c:pt>
                <c:pt idx="53454">
                  <c:v>219.91586693414465</c:v>
                </c:pt>
                <c:pt idx="53455">
                  <c:v>219.85527154387418</c:v>
                </c:pt>
                <c:pt idx="53456">
                  <c:v>219.79467615360375</c:v>
                </c:pt>
                <c:pt idx="53457">
                  <c:v>219.73409510883289</c:v>
                </c:pt>
                <c:pt idx="53458">
                  <c:v>219.67349971856243</c:v>
                </c:pt>
                <c:pt idx="53459">
                  <c:v>219.61290432829199</c:v>
                </c:pt>
                <c:pt idx="53460">
                  <c:v>219.55232328352113</c:v>
                </c:pt>
                <c:pt idx="53461">
                  <c:v>219.49172789325067</c:v>
                </c:pt>
                <c:pt idx="53462">
                  <c:v>219.43113250298023</c:v>
                </c:pt>
                <c:pt idx="53463">
                  <c:v>219.37055145820938</c:v>
                </c:pt>
                <c:pt idx="53464">
                  <c:v>219.30995606793891</c:v>
                </c:pt>
                <c:pt idx="53465">
                  <c:v>219.2493032956701</c:v>
                </c:pt>
                <c:pt idx="53466">
                  <c:v>219.18872225089925</c:v>
                </c:pt>
                <c:pt idx="53467">
                  <c:v>219.12812686062881</c:v>
                </c:pt>
                <c:pt idx="53468">
                  <c:v>219.06753147035835</c:v>
                </c:pt>
                <c:pt idx="53469">
                  <c:v>219.00695042558749</c:v>
                </c:pt>
                <c:pt idx="53470">
                  <c:v>218.94635503531705</c:v>
                </c:pt>
                <c:pt idx="53471">
                  <c:v>218.88575964504659</c:v>
                </c:pt>
                <c:pt idx="53472">
                  <c:v>218.82517860027573</c:v>
                </c:pt>
                <c:pt idx="53473">
                  <c:v>218.7645832100053</c:v>
                </c:pt>
                <c:pt idx="53474">
                  <c:v>218.70398781973483</c:v>
                </c:pt>
                <c:pt idx="53475">
                  <c:v>218.64340677496398</c:v>
                </c:pt>
                <c:pt idx="53476">
                  <c:v>218.58281138469354</c:v>
                </c:pt>
                <c:pt idx="53477">
                  <c:v>218.52215861242473</c:v>
                </c:pt>
                <c:pt idx="53478">
                  <c:v>218.46156322215427</c:v>
                </c:pt>
                <c:pt idx="53479">
                  <c:v>218.40098217738341</c:v>
                </c:pt>
                <c:pt idx="53480">
                  <c:v>218.36831616165952</c:v>
                </c:pt>
                <c:pt idx="53481">
                  <c:v>218.39311610443491</c:v>
                </c:pt>
                <c:pt idx="53482">
                  <c:v>218.416122</c:v>
                </c:pt>
                <c:pt idx="53483">
                  <c:v>218.42296123342871</c:v>
                </c:pt>
                <c:pt idx="53484">
                  <c:v>218.45511349570816</c:v>
                </c:pt>
                <c:pt idx="53485">
                  <c:v>218.44594527199047</c:v>
                </c:pt>
                <c:pt idx="53486">
                  <c:v>218.40159447091082</c:v>
                </c:pt>
                <c:pt idx="53487">
                  <c:v>218.41218029589891</c:v>
                </c:pt>
                <c:pt idx="53488">
                  <c:v>218.39488090011918</c:v>
                </c:pt>
                <c:pt idx="53489">
                  <c:v>218.41790816842283</c:v>
                </c:pt>
                <c:pt idx="53490">
                  <c:v>218.422196595505</c:v>
                </c:pt>
                <c:pt idx="53491">
                  <c:v>218.42647995112657</c:v>
                </c:pt>
                <c:pt idx="53492">
                  <c:v>218.43076432104024</c:v>
                </c:pt>
                <c:pt idx="53493">
                  <c:v>218.43068935145448</c:v>
                </c:pt>
                <c:pt idx="53494">
                  <c:v>218.416122</c:v>
                </c:pt>
                <c:pt idx="53495">
                  <c:v>218.416122</c:v>
                </c:pt>
                <c:pt idx="53496">
                  <c:v>218.41221609012877</c:v>
                </c:pt>
                <c:pt idx="53497">
                  <c:v>218.39804100000001</c:v>
                </c:pt>
                <c:pt idx="53498">
                  <c:v>218.38140958655222</c:v>
                </c:pt>
                <c:pt idx="53499">
                  <c:v>218.33425837577491</c:v>
                </c:pt>
                <c:pt idx="53500">
                  <c:v>218.35424101308047</c:v>
                </c:pt>
                <c:pt idx="53501">
                  <c:v>218.32277371225143</c:v>
                </c:pt>
                <c:pt idx="53502">
                  <c:v>218.29127661284204</c:v>
                </c:pt>
                <c:pt idx="53503">
                  <c:v>218.259809312013</c:v>
                </c:pt>
                <c:pt idx="53504">
                  <c:v>218.22834946082904</c:v>
                </c:pt>
                <c:pt idx="53505">
                  <c:v>218.19688216</c:v>
                </c:pt>
                <c:pt idx="53506">
                  <c:v>218.16541485917097</c:v>
                </c:pt>
                <c:pt idx="53507">
                  <c:v>218.133955007987</c:v>
                </c:pt>
                <c:pt idx="53508">
                  <c:v>218.10248770715796</c:v>
                </c:pt>
                <c:pt idx="53509">
                  <c:v>218.0710204063289</c:v>
                </c:pt>
                <c:pt idx="53510">
                  <c:v>218.03956055514496</c:v>
                </c:pt>
                <c:pt idx="53511">
                  <c:v>218.0080932543159</c:v>
                </c:pt>
                <c:pt idx="53512">
                  <c:v>217.97662595348686</c:v>
                </c:pt>
                <c:pt idx="53513">
                  <c:v>217.94516610230289</c:v>
                </c:pt>
                <c:pt idx="53514">
                  <c:v>217.91369880147386</c:v>
                </c:pt>
                <c:pt idx="53515">
                  <c:v>217.88220170206449</c:v>
                </c:pt>
                <c:pt idx="53516">
                  <c:v>217.85074185088052</c:v>
                </c:pt>
                <c:pt idx="53517">
                  <c:v>217.81927455005149</c:v>
                </c:pt>
                <c:pt idx="53518">
                  <c:v>217.78780724922242</c:v>
                </c:pt>
                <c:pt idx="53519">
                  <c:v>217.75634739803849</c:v>
                </c:pt>
                <c:pt idx="53520">
                  <c:v>217.72488009720942</c:v>
                </c:pt>
                <c:pt idx="53521">
                  <c:v>217.69341279638039</c:v>
                </c:pt>
                <c:pt idx="53522">
                  <c:v>217.66195294519642</c:v>
                </c:pt>
                <c:pt idx="53523">
                  <c:v>217.63048564436738</c:v>
                </c:pt>
                <c:pt idx="53524">
                  <c:v>217.59901834353835</c:v>
                </c:pt>
                <c:pt idx="53525">
                  <c:v>217.56755849235438</c:v>
                </c:pt>
                <c:pt idx="53526">
                  <c:v>217.53609119152534</c:v>
                </c:pt>
                <c:pt idx="53527">
                  <c:v>217.50459409211595</c:v>
                </c:pt>
                <c:pt idx="53528">
                  <c:v>217.47312679128692</c:v>
                </c:pt>
                <c:pt idx="53529">
                  <c:v>217.44166694010295</c:v>
                </c:pt>
                <c:pt idx="53530">
                  <c:v>217.41019963927391</c:v>
                </c:pt>
                <c:pt idx="53531">
                  <c:v>217.37873233844488</c:v>
                </c:pt>
                <c:pt idx="53532">
                  <c:v>217.34727248726091</c:v>
                </c:pt>
                <c:pt idx="53533">
                  <c:v>217.31580518643187</c:v>
                </c:pt>
                <c:pt idx="53534">
                  <c:v>217.28433788560281</c:v>
                </c:pt>
                <c:pt idx="53535">
                  <c:v>217.25287803441887</c:v>
                </c:pt>
                <c:pt idx="53536">
                  <c:v>217.22141073358981</c:v>
                </c:pt>
                <c:pt idx="53537">
                  <c:v>217.18994343276077</c:v>
                </c:pt>
                <c:pt idx="53538">
                  <c:v>217.1584835815768</c:v>
                </c:pt>
                <c:pt idx="53539">
                  <c:v>217.12701628074777</c:v>
                </c:pt>
                <c:pt idx="53540">
                  <c:v>217.0955191813384</c:v>
                </c:pt>
                <c:pt idx="53541">
                  <c:v>217.06405933015444</c:v>
                </c:pt>
                <c:pt idx="53542">
                  <c:v>217.0325920293254</c:v>
                </c:pt>
                <c:pt idx="53543">
                  <c:v>217.00112472849634</c:v>
                </c:pt>
                <c:pt idx="53544">
                  <c:v>216.99707986695279</c:v>
                </c:pt>
                <c:pt idx="53545">
                  <c:v>217.01529965307583</c:v>
                </c:pt>
                <c:pt idx="53546">
                  <c:v>217.01289435709177</c:v>
                </c:pt>
                <c:pt idx="53547">
                  <c:v>216.9946827300906</c:v>
                </c:pt>
                <c:pt idx="53548">
                  <c:v>217.00815598259419</c:v>
                </c:pt>
                <c:pt idx="53549">
                  <c:v>217.02320900000001</c:v>
                </c:pt>
                <c:pt idx="53550">
                  <c:v>217.02320900000001</c:v>
                </c:pt>
                <c:pt idx="53551">
                  <c:v>217.04509349833094</c:v>
                </c:pt>
                <c:pt idx="53552">
                  <c:v>217.08156539985694</c:v>
                </c:pt>
                <c:pt idx="53553">
                  <c:v>217.09459890499167</c:v>
                </c:pt>
                <c:pt idx="53554">
                  <c:v>217.09302872343835</c:v>
                </c:pt>
                <c:pt idx="53555">
                  <c:v>217.09145817006845</c:v>
                </c:pt>
                <c:pt idx="53556">
                  <c:v>217.08988761669852</c:v>
                </c:pt>
                <c:pt idx="53557">
                  <c:v>217.0883174351452</c:v>
                </c:pt>
                <c:pt idx="53558">
                  <c:v>217.0867468817753</c:v>
                </c:pt>
                <c:pt idx="53559">
                  <c:v>217.08517632840537</c:v>
                </c:pt>
                <c:pt idx="53560">
                  <c:v>217.08360614685208</c:v>
                </c:pt>
                <c:pt idx="53561">
                  <c:v>217.08203559348215</c:v>
                </c:pt>
                <c:pt idx="53562">
                  <c:v>217.08046504011222</c:v>
                </c:pt>
                <c:pt idx="53563">
                  <c:v>217.07889485855893</c:v>
                </c:pt>
                <c:pt idx="53564">
                  <c:v>217.07732430518899</c:v>
                </c:pt>
                <c:pt idx="53565">
                  <c:v>217.07575226455262</c:v>
                </c:pt>
                <c:pt idx="53566">
                  <c:v>217.07418208299933</c:v>
                </c:pt>
                <c:pt idx="53567">
                  <c:v>217.0726115296294</c:v>
                </c:pt>
                <c:pt idx="53568">
                  <c:v>217.07104097625947</c:v>
                </c:pt>
                <c:pt idx="53569">
                  <c:v>217.06947079470618</c:v>
                </c:pt>
                <c:pt idx="53570">
                  <c:v>217.06790024133625</c:v>
                </c:pt>
                <c:pt idx="53571">
                  <c:v>217.06632968796632</c:v>
                </c:pt>
                <c:pt idx="53572">
                  <c:v>217.06475950641303</c:v>
                </c:pt>
                <c:pt idx="53573">
                  <c:v>217.0631889530431</c:v>
                </c:pt>
                <c:pt idx="53574">
                  <c:v>217.06161839967319</c:v>
                </c:pt>
                <c:pt idx="53575">
                  <c:v>217.06004821811987</c:v>
                </c:pt>
                <c:pt idx="53576">
                  <c:v>217.05847766474994</c:v>
                </c:pt>
                <c:pt idx="53577">
                  <c:v>217.0569056241136</c:v>
                </c:pt>
                <c:pt idx="53578">
                  <c:v>217.05533507074367</c:v>
                </c:pt>
                <c:pt idx="53579">
                  <c:v>217.05376488919035</c:v>
                </c:pt>
                <c:pt idx="53580">
                  <c:v>217.05219433582045</c:v>
                </c:pt>
                <c:pt idx="53581">
                  <c:v>217.05062378245051</c:v>
                </c:pt>
                <c:pt idx="53582">
                  <c:v>217.0490536008972</c:v>
                </c:pt>
                <c:pt idx="53583">
                  <c:v>217.04748304752729</c:v>
                </c:pt>
                <c:pt idx="53584">
                  <c:v>217.04591249415736</c:v>
                </c:pt>
                <c:pt idx="53585">
                  <c:v>217.04434231260407</c:v>
                </c:pt>
                <c:pt idx="53586">
                  <c:v>217.04277175923414</c:v>
                </c:pt>
                <c:pt idx="53587">
                  <c:v>217.04120120586421</c:v>
                </c:pt>
                <c:pt idx="53588">
                  <c:v>217.03963102431092</c:v>
                </c:pt>
                <c:pt idx="53589">
                  <c:v>217.03806047094099</c:v>
                </c:pt>
                <c:pt idx="53590">
                  <c:v>217.03648843030462</c:v>
                </c:pt>
                <c:pt idx="53591">
                  <c:v>217.03491824875132</c:v>
                </c:pt>
                <c:pt idx="53592">
                  <c:v>217.03334769538139</c:v>
                </c:pt>
                <c:pt idx="53593">
                  <c:v>217.03177714201146</c:v>
                </c:pt>
                <c:pt idx="53594">
                  <c:v>217.03020696045817</c:v>
                </c:pt>
                <c:pt idx="53595">
                  <c:v>217.02863640708824</c:v>
                </c:pt>
                <c:pt idx="53596">
                  <c:v>217.02706585371834</c:v>
                </c:pt>
                <c:pt idx="53597">
                  <c:v>217.02549567216502</c:v>
                </c:pt>
                <c:pt idx="53598">
                  <c:v>217.02392511879509</c:v>
                </c:pt>
                <c:pt idx="53599">
                  <c:v>216.98356219885551</c:v>
                </c:pt>
                <c:pt idx="53600">
                  <c:v>216.94079341082499</c:v>
                </c:pt>
                <c:pt idx="53601">
                  <c:v>216.92256203671911</c:v>
                </c:pt>
                <c:pt idx="53602">
                  <c:v>216.90432735709177</c:v>
                </c:pt>
                <c:pt idx="53603">
                  <c:v>216.90698723652838</c:v>
                </c:pt>
                <c:pt idx="53604">
                  <c:v>216.90407462923224</c:v>
                </c:pt>
                <c:pt idx="53605">
                  <c:v>216.88586018498214</c:v>
                </c:pt>
                <c:pt idx="53606">
                  <c:v>216.88927638626609</c:v>
                </c:pt>
                <c:pt idx="53607">
                  <c:v>216.87466050166904</c:v>
                </c:pt>
                <c:pt idx="53608">
                  <c:v>216.85826069979433</c:v>
                </c:pt>
                <c:pt idx="53609">
                  <c:v>216.85479478157512</c:v>
                </c:pt>
                <c:pt idx="53610">
                  <c:v>216.85132968388578</c:v>
                </c:pt>
                <c:pt idx="53611">
                  <c:v>216.84786376566657</c:v>
                </c:pt>
                <c:pt idx="53612">
                  <c:v>216.84439784744737</c:v>
                </c:pt>
                <c:pt idx="53613">
                  <c:v>216.84093274975805</c:v>
                </c:pt>
                <c:pt idx="53614">
                  <c:v>216.83746683153882</c:v>
                </c:pt>
                <c:pt idx="53615">
                  <c:v>216.83399763120011</c:v>
                </c:pt>
                <c:pt idx="53616">
                  <c:v>216.83053253351076</c:v>
                </c:pt>
                <c:pt idx="53617">
                  <c:v>216.82706661529156</c:v>
                </c:pt>
                <c:pt idx="53618">
                  <c:v>216.82360069707235</c:v>
                </c:pt>
                <c:pt idx="53619">
                  <c:v>216.82013559938301</c:v>
                </c:pt>
                <c:pt idx="53620">
                  <c:v>216.8166696811638</c:v>
                </c:pt>
                <c:pt idx="53621">
                  <c:v>216.8132037629446</c:v>
                </c:pt>
                <c:pt idx="53622">
                  <c:v>216.80973866525525</c:v>
                </c:pt>
                <c:pt idx="53623">
                  <c:v>216.80627274703605</c:v>
                </c:pt>
                <c:pt idx="53624">
                  <c:v>216.85814174487362</c:v>
                </c:pt>
                <c:pt idx="53625">
                  <c:v>216.89531146304245</c:v>
                </c:pt>
                <c:pt idx="53626">
                  <c:v>216.86135014469608</c:v>
                </c:pt>
                <c:pt idx="53627">
                  <c:v>216.93134379971389</c:v>
                </c:pt>
                <c:pt idx="53628">
                  <c:v>216.87911087649024</c:v>
                </c:pt>
                <c:pt idx="53629">
                  <c:v>216.95047137806912</c:v>
                </c:pt>
                <c:pt idx="53630">
                  <c:v>216.96889850882212</c:v>
                </c:pt>
                <c:pt idx="53631">
                  <c:v>216.95064517528763</c:v>
                </c:pt>
                <c:pt idx="53632">
                  <c:v>216.92777155001525</c:v>
                </c:pt>
                <c:pt idx="53633">
                  <c:v>216.90489250830308</c:v>
                </c:pt>
                <c:pt idx="53634">
                  <c:v>216.88201346659091</c:v>
                </c:pt>
                <c:pt idx="53635">
                  <c:v>216.85913984131852</c:v>
                </c:pt>
                <c:pt idx="53636">
                  <c:v>216.83626079960632</c:v>
                </c:pt>
                <c:pt idx="53637">
                  <c:v>216.81338175789415</c:v>
                </c:pt>
                <c:pt idx="53638">
                  <c:v>216.79050813262177</c:v>
                </c:pt>
                <c:pt idx="53639">
                  <c:v>216.76762909090959</c:v>
                </c:pt>
                <c:pt idx="53640">
                  <c:v>216.74472838343823</c:v>
                </c:pt>
                <c:pt idx="53641">
                  <c:v>216.72185475816585</c:v>
                </c:pt>
                <c:pt idx="53642">
                  <c:v>216.69897571645367</c:v>
                </c:pt>
                <c:pt idx="53643">
                  <c:v>216.67609667474147</c:v>
                </c:pt>
                <c:pt idx="53644">
                  <c:v>216.65322304946912</c:v>
                </c:pt>
                <c:pt idx="53645">
                  <c:v>216.63034400775692</c:v>
                </c:pt>
                <c:pt idx="53646">
                  <c:v>216.60746496604474</c:v>
                </c:pt>
                <c:pt idx="53647">
                  <c:v>216.58459134077236</c:v>
                </c:pt>
                <c:pt idx="53648">
                  <c:v>216.56171229906019</c:v>
                </c:pt>
                <c:pt idx="53649">
                  <c:v>216.53883325734802</c:v>
                </c:pt>
                <c:pt idx="53650">
                  <c:v>216.51595963207563</c:v>
                </c:pt>
                <c:pt idx="53651">
                  <c:v>216.49308059036346</c:v>
                </c:pt>
                <c:pt idx="53652">
                  <c:v>216.47017988289207</c:v>
                </c:pt>
                <c:pt idx="53653">
                  <c:v>216.4473008411799</c:v>
                </c:pt>
                <c:pt idx="53654">
                  <c:v>216.42442721590751</c:v>
                </c:pt>
                <c:pt idx="53655">
                  <c:v>216.40154817419534</c:v>
                </c:pt>
                <c:pt idx="53656">
                  <c:v>216.37866913248317</c:v>
                </c:pt>
                <c:pt idx="53657">
                  <c:v>216.35579550721079</c:v>
                </c:pt>
                <c:pt idx="53658">
                  <c:v>216.33291646549861</c:v>
                </c:pt>
                <c:pt idx="53659">
                  <c:v>216.31003742378644</c:v>
                </c:pt>
                <c:pt idx="53660">
                  <c:v>216.28716379851406</c:v>
                </c:pt>
                <c:pt idx="53661">
                  <c:v>216.26428475680186</c:v>
                </c:pt>
                <c:pt idx="53662">
                  <c:v>216.24140571508968</c:v>
                </c:pt>
                <c:pt idx="53663">
                  <c:v>216.2185320898173</c:v>
                </c:pt>
                <c:pt idx="53664">
                  <c:v>216.19563138234594</c:v>
                </c:pt>
                <c:pt idx="53665">
                  <c:v>216.17275234063376</c:v>
                </c:pt>
                <c:pt idx="53666">
                  <c:v>216.14987871536138</c:v>
                </c:pt>
                <c:pt idx="53667">
                  <c:v>216.12699967364921</c:v>
                </c:pt>
                <c:pt idx="53668">
                  <c:v>216.10412063193704</c:v>
                </c:pt>
                <c:pt idx="53669">
                  <c:v>216.08124700666465</c:v>
                </c:pt>
                <c:pt idx="53670">
                  <c:v>216.05836796495245</c:v>
                </c:pt>
                <c:pt idx="53671">
                  <c:v>216.03548892324028</c:v>
                </c:pt>
                <c:pt idx="53672">
                  <c:v>216.0126152979679</c:v>
                </c:pt>
                <c:pt idx="53673">
                  <c:v>215.98973625625572</c:v>
                </c:pt>
                <c:pt idx="53674">
                  <c:v>215.96264257486888</c:v>
                </c:pt>
                <c:pt idx="53675">
                  <c:v>215.89727471609058</c:v>
                </c:pt>
                <c:pt idx="53676">
                  <c:v>215.793399416309</c:v>
                </c:pt>
                <c:pt idx="53677">
                  <c:v>215.70838646494994</c:v>
                </c:pt>
                <c:pt idx="53678">
                  <c:v>215.1390414607111</c:v>
                </c:pt>
                <c:pt idx="53679">
                  <c:v>215.08680641738871</c:v>
                </c:pt>
                <c:pt idx="53680">
                  <c:v>215.01582404003585</c:v>
                </c:pt>
                <c:pt idx="53681">
                  <c:v>214.97202403615177</c:v>
                </c:pt>
                <c:pt idx="53682">
                  <c:v>214.90931898655512</c:v>
                </c:pt>
                <c:pt idx="53683">
                  <c:v>214.83519020914252</c:v>
                </c:pt>
                <c:pt idx="53684">
                  <c:v>214.45128496614211</c:v>
                </c:pt>
                <c:pt idx="53685">
                  <c:v>214.43630999999999</c:v>
                </c:pt>
                <c:pt idx="53686">
                  <c:v>214.45801334954697</c:v>
                </c:pt>
                <c:pt idx="53687">
                  <c:v>214.45052586647591</c:v>
                </c:pt>
                <c:pt idx="53688">
                  <c:v>214.4609510567137</c:v>
                </c:pt>
                <c:pt idx="53689">
                  <c:v>214.50141023643624</c:v>
                </c:pt>
                <c:pt idx="53690">
                  <c:v>214.54183113878912</c:v>
                </c:pt>
                <c:pt idx="53691">
                  <c:v>214.58224247179959</c:v>
                </c:pt>
                <c:pt idx="53692">
                  <c:v>214.62266337415249</c:v>
                </c:pt>
                <c:pt idx="53693">
                  <c:v>214.66308427650537</c:v>
                </c:pt>
                <c:pt idx="53694">
                  <c:v>214.70349560951584</c:v>
                </c:pt>
                <c:pt idx="53695">
                  <c:v>214.74391651186875</c:v>
                </c:pt>
                <c:pt idx="53696">
                  <c:v>214.78433741422162</c:v>
                </c:pt>
                <c:pt idx="53697">
                  <c:v>214.82474874723212</c:v>
                </c:pt>
                <c:pt idx="53698">
                  <c:v>214.865169649585</c:v>
                </c:pt>
                <c:pt idx="53699">
                  <c:v>214.90559055193788</c:v>
                </c:pt>
                <c:pt idx="53700">
                  <c:v>214.94600188494837</c:v>
                </c:pt>
                <c:pt idx="53701">
                  <c:v>214.98642278730125</c:v>
                </c:pt>
                <c:pt idx="53702">
                  <c:v>215.0268819670238</c:v>
                </c:pt>
                <c:pt idx="53703">
                  <c:v>215.06730286937668</c:v>
                </c:pt>
                <c:pt idx="53704">
                  <c:v>215.10771420238714</c:v>
                </c:pt>
                <c:pt idx="53705">
                  <c:v>215.14813510474005</c:v>
                </c:pt>
                <c:pt idx="53706">
                  <c:v>215.18855600709293</c:v>
                </c:pt>
                <c:pt idx="53707">
                  <c:v>215.2289673401034</c:v>
                </c:pt>
                <c:pt idx="53708">
                  <c:v>215.2693882424563</c:v>
                </c:pt>
                <c:pt idx="53709">
                  <c:v>215.30980914480918</c:v>
                </c:pt>
                <c:pt idx="53710">
                  <c:v>215.35022047781965</c:v>
                </c:pt>
                <c:pt idx="53711">
                  <c:v>215.39064138017255</c:v>
                </c:pt>
                <c:pt idx="53712">
                  <c:v>215.43106228252543</c:v>
                </c:pt>
                <c:pt idx="53713">
                  <c:v>215.47147361553593</c:v>
                </c:pt>
                <c:pt idx="53714">
                  <c:v>215.51193279525845</c:v>
                </c:pt>
                <c:pt idx="53715">
                  <c:v>215.55235369761135</c:v>
                </c:pt>
                <c:pt idx="53716">
                  <c:v>215.59276503062182</c:v>
                </c:pt>
                <c:pt idx="53717">
                  <c:v>215.6331859329747</c:v>
                </c:pt>
                <c:pt idx="53718">
                  <c:v>215.6736068353276</c:v>
                </c:pt>
                <c:pt idx="53719">
                  <c:v>215.71401816833807</c:v>
                </c:pt>
                <c:pt idx="53720">
                  <c:v>215.720688</c:v>
                </c:pt>
                <c:pt idx="53721">
                  <c:v>215.720688</c:v>
                </c:pt>
                <c:pt idx="53722">
                  <c:v>215.720688</c:v>
                </c:pt>
                <c:pt idx="53723">
                  <c:v>215.73628663018599</c:v>
                </c:pt>
                <c:pt idx="53724">
                  <c:v>215.73878500000001</c:v>
                </c:pt>
                <c:pt idx="53725">
                  <c:v>215.73878500000001</c:v>
                </c:pt>
                <c:pt idx="53726">
                  <c:v>215.72280665212207</c:v>
                </c:pt>
                <c:pt idx="53727">
                  <c:v>215.67234045112065</c:v>
                </c:pt>
                <c:pt idx="53728">
                  <c:v>215.666428</c:v>
                </c:pt>
                <c:pt idx="53729">
                  <c:v>215.6514337327956</c:v>
                </c:pt>
                <c:pt idx="53730">
                  <c:v>215.63474446147245</c:v>
                </c:pt>
                <c:pt idx="53731">
                  <c:v>215.61805519014931</c:v>
                </c:pt>
                <c:pt idx="53732">
                  <c:v>215.60136986988471</c:v>
                </c:pt>
                <c:pt idx="53733">
                  <c:v>215.58468059856156</c:v>
                </c:pt>
                <c:pt idx="53734">
                  <c:v>215.56799132723839</c:v>
                </c:pt>
                <c:pt idx="53735">
                  <c:v>215.55130600697379</c:v>
                </c:pt>
                <c:pt idx="53736">
                  <c:v>215.53461673565064</c:v>
                </c:pt>
                <c:pt idx="53737">
                  <c:v>215.5179274643275</c:v>
                </c:pt>
                <c:pt idx="53738">
                  <c:v>215.5012421440629</c:v>
                </c:pt>
                <c:pt idx="53739">
                  <c:v>215.48453706850555</c:v>
                </c:pt>
                <c:pt idx="53740">
                  <c:v>215.4678477971824</c:v>
                </c:pt>
                <c:pt idx="53741">
                  <c:v>215.4511624769178</c:v>
                </c:pt>
                <c:pt idx="53742">
                  <c:v>215.43447320559463</c:v>
                </c:pt>
                <c:pt idx="53743">
                  <c:v>215.41778393427148</c:v>
                </c:pt>
                <c:pt idx="53744">
                  <c:v>215.33406600929899</c:v>
                </c:pt>
                <c:pt idx="53745">
                  <c:v>215.31795914874851</c:v>
                </c:pt>
                <c:pt idx="53746">
                  <c:v>215.34961802908919</c:v>
                </c:pt>
                <c:pt idx="53747">
                  <c:v>215.26393485050073</c:v>
                </c:pt>
                <c:pt idx="53748">
                  <c:v>215.2596589046484</c:v>
                </c:pt>
                <c:pt idx="53749">
                  <c:v>215.19934934334765</c:v>
                </c:pt>
                <c:pt idx="53750">
                  <c:v>215.15010494253696</c:v>
                </c:pt>
                <c:pt idx="53751">
                  <c:v>215.113667929423</c:v>
                </c:pt>
                <c:pt idx="53752">
                  <c:v>215.09141392276518</c:v>
                </c:pt>
                <c:pt idx="53753">
                  <c:v>215.09336841125938</c:v>
                </c:pt>
                <c:pt idx="53754">
                  <c:v>215.10076870613258</c:v>
                </c:pt>
                <c:pt idx="53755">
                  <c:v>215.10817075338443</c:v>
                </c:pt>
                <c:pt idx="53756">
                  <c:v>215.11557280063627</c:v>
                </c:pt>
                <c:pt idx="53757">
                  <c:v>215.12297309550951</c:v>
                </c:pt>
                <c:pt idx="53758">
                  <c:v>215.13037514276135</c:v>
                </c:pt>
                <c:pt idx="53759">
                  <c:v>215.1377771900132</c:v>
                </c:pt>
                <c:pt idx="53760">
                  <c:v>215.1451774848864</c:v>
                </c:pt>
                <c:pt idx="53761">
                  <c:v>215.15257953213825</c:v>
                </c:pt>
                <c:pt idx="53762">
                  <c:v>215.15998157939009</c:v>
                </c:pt>
                <c:pt idx="53763">
                  <c:v>215.16738187426333</c:v>
                </c:pt>
                <c:pt idx="53764">
                  <c:v>215.17479093102961</c:v>
                </c:pt>
                <c:pt idx="53765">
                  <c:v>215.18219297828145</c:v>
                </c:pt>
                <c:pt idx="53766">
                  <c:v>215.18959327315466</c:v>
                </c:pt>
                <c:pt idx="53767">
                  <c:v>215.1969953204065</c:v>
                </c:pt>
                <c:pt idx="53768">
                  <c:v>215.20439736765834</c:v>
                </c:pt>
                <c:pt idx="53769">
                  <c:v>215.21179766253158</c:v>
                </c:pt>
                <c:pt idx="53770">
                  <c:v>215.21919970978342</c:v>
                </c:pt>
                <c:pt idx="53771">
                  <c:v>215.22660175703524</c:v>
                </c:pt>
                <c:pt idx="53772">
                  <c:v>215.23400205190848</c:v>
                </c:pt>
                <c:pt idx="53773">
                  <c:v>215.24140409916032</c:v>
                </c:pt>
                <c:pt idx="53774">
                  <c:v>215.24880614641216</c:v>
                </c:pt>
                <c:pt idx="53775">
                  <c:v>215.2562064412854</c:v>
                </c:pt>
                <c:pt idx="53776">
                  <c:v>215.26360848853722</c:v>
                </c:pt>
                <c:pt idx="53777">
                  <c:v>215.27101754530352</c:v>
                </c:pt>
                <c:pt idx="53778">
                  <c:v>215.27841959255534</c:v>
                </c:pt>
                <c:pt idx="53779">
                  <c:v>215.28581988742857</c:v>
                </c:pt>
                <c:pt idx="53780">
                  <c:v>215.29322193468042</c:v>
                </c:pt>
                <c:pt idx="53781">
                  <c:v>215.30062398193226</c:v>
                </c:pt>
                <c:pt idx="53782">
                  <c:v>215.3080242768055</c:v>
                </c:pt>
                <c:pt idx="53783">
                  <c:v>215.31542632405731</c:v>
                </c:pt>
                <c:pt idx="53784">
                  <c:v>215.32361866793804</c:v>
                </c:pt>
                <c:pt idx="53785">
                  <c:v>215.395096</c:v>
                </c:pt>
                <c:pt idx="53786">
                  <c:v>215.39603624845017</c:v>
                </c:pt>
                <c:pt idx="53787">
                  <c:v>215.43307192109654</c:v>
                </c:pt>
                <c:pt idx="53788">
                  <c:v>215.48697556413924</c:v>
                </c:pt>
                <c:pt idx="53789">
                  <c:v>215.52171300000001</c:v>
                </c:pt>
                <c:pt idx="53790">
                  <c:v>215.52470091203816</c:v>
                </c:pt>
                <c:pt idx="53791">
                  <c:v>215.57820816833572</c:v>
                </c:pt>
                <c:pt idx="53792">
                  <c:v>215.61464502122081</c:v>
                </c:pt>
                <c:pt idx="53793">
                  <c:v>215.64537106362297</c:v>
                </c:pt>
                <c:pt idx="53794">
                  <c:v>215.60618670211772</c:v>
                </c:pt>
                <c:pt idx="53795">
                  <c:v>215.56699306181505</c:v>
                </c:pt>
                <c:pt idx="53796">
                  <c:v>215.52779942151238</c:v>
                </c:pt>
                <c:pt idx="53797">
                  <c:v>215.48861506000713</c:v>
                </c:pt>
                <c:pt idx="53798">
                  <c:v>215.44942141970444</c:v>
                </c:pt>
                <c:pt idx="53799">
                  <c:v>215.41022777940177</c:v>
                </c:pt>
                <c:pt idx="53800">
                  <c:v>215.37104341789652</c:v>
                </c:pt>
                <c:pt idx="53801">
                  <c:v>215.33184977759385</c:v>
                </c:pt>
                <c:pt idx="53802">
                  <c:v>215.29261902210149</c:v>
                </c:pt>
                <c:pt idx="53803">
                  <c:v>215.25342538179879</c:v>
                </c:pt>
                <c:pt idx="53804">
                  <c:v>215.21424102029354</c:v>
                </c:pt>
                <c:pt idx="53805">
                  <c:v>215.17504737999087</c:v>
                </c:pt>
                <c:pt idx="53806">
                  <c:v>215.1358537396882</c:v>
                </c:pt>
                <c:pt idx="53807">
                  <c:v>215.09666937818295</c:v>
                </c:pt>
                <c:pt idx="53808">
                  <c:v>215.05747573788025</c:v>
                </c:pt>
                <c:pt idx="53809">
                  <c:v>215.01828209757758</c:v>
                </c:pt>
                <c:pt idx="53810">
                  <c:v>214.97909773607233</c:v>
                </c:pt>
                <c:pt idx="53811">
                  <c:v>214.93990409576966</c:v>
                </c:pt>
                <c:pt idx="53812">
                  <c:v>214.90071045546696</c:v>
                </c:pt>
                <c:pt idx="53813">
                  <c:v>214.86152609396171</c:v>
                </c:pt>
                <c:pt idx="53814">
                  <c:v>214.82229533846936</c:v>
                </c:pt>
                <c:pt idx="53815">
                  <c:v>214.78310169816669</c:v>
                </c:pt>
                <c:pt idx="53816">
                  <c:v>214.74391733666144</c:v>
                </c:pt>
                <c:pt idx="53817">
                  <c:v>214.70472369635874</c:v>
                </c:pt>
                <c:pt idx="53818">
                  <c:v>214.66553005605607</c:v>
                </c:pt>
                <c:pt idx="53819">
                  <c:v>214.62634569455082</c:v>
                </c:pt>
                <c:pt idx="53820">
                  <c:v>214.58715205424815</c:v>
                </c:pt>
                <c:pt idx="53821">
                  <c:v>214.54795841394548</c:v>
                </c:pt>
                <c:pt idx="53822">
                  <c:v>214.5087740524402</c:v>
                </c:pt>
                <c:pt idx="53823">
                  <c:v>214.46958041213753</c:v>
                </c:pt>
                <c:pt idx="53824">
                  <c:v>214.43038677183486</c:v>
                </c:pt>
                <c:pt idx="53825">
                  <c:v>214.39120241032961</c:v>
                </c:pt>
                <c:pt idx="53826">
                  <c:v>214.35200877002691</c:v>
                </c:pt>
                <c:pt idx="53827">
                  <c:v>214.31277801453456</c:v>
                </c:pt>
                <c:pt idx="53828">
                  <c:v>214.27358437423189</c:v>
                </c:pt>
                <c:pt idx="53829">
                  <c:v>214.23440001272664</c:v>
                </c:pt>
                <c:pt idx="53830">
                  <c:v>214.19520637242397</c:v>
                </c:pt>
                <c:pt idx="53831">
                  <c:v>214.1560127321213</c:v>
                </c:pt>
                <c:pt idx="53832">
                  <c:v>214.11682837061602</c:v>
                </c:pt>
                <c:pt idx="53833">
                  <c:v>214.07763473031335</c:v>
                </c:pt>
                <c:pt idx="53834">
                  <c:v>214.03844109001068</c:v>
                </c:pt>
                <c:pt idx="53835">
                  <c:v>213.99925672850543</c:v>
                </c:pt>
                <c:pt idx="53836">
                  <c:v>213.96006308820273</c:v>
                </c:pt>
                <c:pt idx="53837">
                  <c:v>213.92086944790006</c:v>
                </c:pt>
                <c:pt idx="53838">
                  <c:v>213.88168508639481</c:v>
                </c:pt>
                <c:pt idx="53839">
                  <c:v>213.84245433090246</c:v>
                </c:pt>
                <c:pt idx="53840">
                  <c:v>213.81288996591181</c:v>
                </c:pt>
                <c:pt idx="53841">
                  <c:v>213.8285971835956</c:v>
                </c:pt>
                <c:pt idx="53842">
                  <c:v>213.82298600286123</c:v>
                </c:pt>
                <c:pt idx="53843">
                  <c:v>213.79380713686217</c:v>
                </c:pt>
                <c:pt idx="53844">
                  <c:v>213.80316199999999</c:v>
                </c:pt>
                <c:pt idx="53845">
                  <c:v>213.77619223748212</c:v>
                </c:pt>
                <c:pt idx="53846">
                  <c:v>213.7671221483071</c:v>
                </c:pt>
                <c:pt idx="53847">
                  <c:v>213.75734597187127</c:v>
                </c:pt>
                <c:pt idx="53848">
                  <c:v>213.76827695565092</c:v>
                </c:pt>
                <c:pt idx="53849">
                  <c:v>213.80056542777089</c:v>
                </c:pt>
                <c:pt idx="53850">
                  <c:v>213.7955857163615</c:v>
                </c:pt>
                <c:pt idx="53851">
                  <c:v>213.79060482576398</c:v>
                </c:pt>
                <c:pt idx="53852">
                  <c:v>213.78561921841401</c:v>
                </c:pt>
                <c:pt idx="53853">
                  <c:v>213.78760466105214</c:v>
                </c:pt>
                <c:pt idx="53854">
                  <c:v>213.79046161060543</c:v>
                </c:pt>
                <c:pt idx="53855">
                  <c:v>213.79331923668008</c:v>
                </c:pt>
                <c:pt idx="53856">
                  <c:v>213.79617686275472</c:v>
                </c:pt>
                <c:pt idx="53857">
                  <c:v>213.79903381230804</c:v>
                </c:pt>
                <c:pt idx="53858">
                  <c:v>213.80189143838268</c:v>
                </c:pt>
                <c:pt idx="53859">
                  <c:v>213.80474906445733</c:v>
                </c:pt>
                <c:pt idx="53860">
                  <c:v>213.80760601401064</c:v>
                </c:pt>
                <c:pt idx="53861">
                  <c:v>213.81046364008526</c:v>
                </c:pt>
                <c:pt idx="53862">
                  <c:v>213.8133212661599</c:v>
                </c:pt>
                <c:pt idx="53863">
                  <c:v>213.81617821571322</c:v>
                </c:pt>
                <c:pt idx="53864">
                  <c:v>213.81903854787316</c:v>
                </c:pt>
                <c:pt idx="53865">
                  <c:v>213.82189617394781</c:v>
                </c:pt>
                <c:pt idx="53866">
                  <c:v>213.87333209024865</c:v>
                </c:pt>
                <c:pt idx="53867">
                  <c:v>213.8761897163233</c:v>
                </c:pt>
                <c:pt idx="53868">
                  <c:v>213.87904666587661</c:v>
                </c:pt>
                <c:pt idx="53869">
                  <c:v>213.88190429195126</c:v>
                </c:pt>
                <c:pt idx="53870">
                  <c:v>213.88476124150458</c:v>
                </c:pt>
                <c:pt idx="53871">
                  <c:v>213.88761886757919</c:v>
                </c:pt>
                <c:pt idx="53872">
                  <c:v>213.89047919973913</c:v>
                </c:pt>
                <c:pt idx="53873">
                  <c:v>213.89333682581378</c:v>
                </c:pt>
                <c:pt idx="53874">
                  <c:v>213.8961937753671</c:v>
                </c:pt>
                <c:pt idx="53875">
                  <c:v>213.89905140144174</c:v>
                </c:pt>
                <c:pt idx="53876">
                  <c:v>213.90190902751638</c:v>
                </c:pt>
                <c:pt idx="53877">
                  <c:v>213.90476597706967</c:v>
                </c:pt>
                <c:pt idx="53878">
                  <c:v>213.90762360314432</c:v>
                </c:pt>
                <c:pt idx="53879">
                  <c:v>213.91048122921896</c:v>
                </c:pt>
                <c:pt idx="53880">
                  <c:v>213.91333817877228</c:v>
                </c:pt>
                <c:pt idx="53881">
                  <c:v>213.91619580484692</c:v>
                </c:pt>
                <c:pt idx="53882">
                  <c:v>213.91905343092156</c:v>
                </c:pt>
                <c:pt idx="53883">
                  <c:v>213.92191038047488</c:v>
                </c:pt>
                <c:pt idx="53884">
                  <c:v>213.9247680065495</c:v>
                </c:pt>
                <c:pt idx="53885">
                  <c:v>213.92762833870944</c:v>
                </c:pt>
                <c:pt idx="53886">
                  <c:v>213.90724635876043</c:v>
                </c:pt>
                <c:pt idx="53887">
                  <c:v>213.84395496685741</c:v>
                </c:pt>
                <c:pt idx="53888">
                  <c:v>213.83839248855509</c:v>
                </c:pt>
                <c:pt idx="53889">
                  <c:v>213.77529365148987</c:v>
                </c:pt>
                <c:pt idx="53890">
                  <c:v>213.73887106008584</c:v>
                </c:pt>
                <c:pt idx="53891">
                  <c:v>213.69729911802574</c:v>
                </c:pt>
                <c:pt idx="53892">
                  <c:v>213.62687357449343</c:v>
                </c:pt>
                <c:pt idx="53893">
                  <c:v>213.56066427157845</c:v>
                </c:pt>
                <c:pt idx="53894">
                  <c:v>213.55849574272773</c:v>
                </c:pt>
                <c:pt idx="53895">
                  <c:v>213.50133242285116</c:v>
                </c:pt>
                <c:pt idx="53896">
                  <c:v>213.51982832049899</c:v>
                </c:pt>
                <c:pt idx="53897">
                  <c:v>213.53834173320138</c:v>
                </c:pt>
                <c:pt idx="53898">
                  <c:v>213.55683763084917</c:v>
                </c:pt>
                <c:pt idx="53899">
                  <c:v>213.57532914973334</c:v>
                </c:pt>
                <c:pt idx="53900">
                  <c:v>213.59382504738113</c:v>
                </c:pt>
                <c:pt idx="53901">
                  <c:v>213.61232094502893</c:v>
                </c:pt>
                <c:pt idx="53902">
                  <c:v>213.63081246391309</c:v>
                </c:pt>
                <c:pt idx="53903">
                  <c:v>213.64930836156088</c:v>
                </c:pt>
                <c:pt idx="53904">
                  <c:v>213.66780425920868</c:v>
                </c:pt>
                <c:pt idx="53905">
                  <c:v>213.68629577809284</c:v>
                </c:pt>
                <c:pt idx="53906">
                  <c:v>213.70479167574064</c:v>
                </c:pt>
                <c:pt idx="53907">
                  <c:v>213.72328757338843</c:v>
                </c:pt>
                <c:pt idx="53908">
                  <c:v>213.74177909227259</c:v>
                </c:pt>
                <c:pt idx="53909">
                  <c:v>213.76027498992039</c:v>
                </c:pt>
                <c:pt idx="53910">
                  <c:v>213.77878840262278</c:v>
                </c:pt>
                <c:pt idx="53911">
                  <c:v>213.79728430027058</c:v>
                </c:pt>
                <c:pt idx="53912">
                  <c:v>213.81577581915474</c:v>
                </c:pt>
                <c:pt idx="53913">
                  <c:v>213.83427171680253</c:v>
                </c:pt>
                <c:pt idx="53914">
                  <c:v>213.85276323568669</c:v>
                </c:pt>
                <c:pt idx="53915">
                  <c:v>213.87125913333449</c:v>
                </c:pt>
                <c:pt idx="53916">
                  <c:v>213.88975503098229</c:v>
                </c:pt>
                <c:pt idx="53917">
                  <c:v>213.90824654986645</c:v>
                </c:pt>
                <c:pt idx="53918">
                  <c:v>213.92674244751424</c:v>
                </c:pt>
                <c:pt idx="53919">
                  <c:v>213.94523834516204</c:v>
                </c:pt>
                <c:pt idx="53920">
                  <c:v>213.9637298640462</c:v>
                </c:pt>
                <c:pt idx="53921">
                  <c:v>213.982225761694</c:v>
                </c:pt>
                <c:pt idx="53922">
                  <c:v>214.00073917439639</c:v>
                </c:pt>
                <c:pt idx="53923">
                  <c:v>214.01923507204421</c:v>
                </c:pt>
                <c:pt idx="53924">
                  <c:v>214.03772659092834</c:v>
                </c:pt>
                <c:pt idx="53925">
                  <c:v>214.05622248857614</c:v>
                </c:pt>
                <c:pt idx="53926">
                  <c:v>214.07471838622396</c:v>
                </c:pt>
                <c:pt idx="53927">
                  <c:v>214.0932099051081</c:v>
                </c:pt>
                <c:pt idx="53928">
                  <c:v>214.11170580275592</c:v>
                </c:pt>
                <c:pt idx="53929">
                  <c:v>214.13020170040372</c:v>
                </c:pt>
                <c:pt idx="53930">
                  <c:v>214.14869321928785</c:v>
                </c:pt>
                <c:pt idx="53931">
                  <c:v>214.16718911693567</c:v>
                </c:pt>
                <c:pt idx="53932">
                  <c:v>214.18568501458347</c:v>
                </c:pt>
                <c:pt idx="53933">
                  <c:v>214.20417653346763</c:v>
                </c:pt>
                <c:pt idx="53934">
                  <c:v>214.22267243111543</c:v>
                </c:pt>
                <c:pt idx="53935">
                  <c:v>214.24118584381782</c:v>
                </c:pt>
                <c:pt idx="53936">
                  <c:v>214.25967736270198</c:v>
                </c:pt>
                <c:pt idx="53937">
                  <c:v>214.27817326034977</c:v>
                </c:pt>
                <c:pt idx="53938">
                  <c:v>214.29666915799757</c:v>
                </c:pt>
                <c:pt idx="53939">
                  <c:v>214.31516067688173</c:v>
                </c:pt>
                <c:pt idx="53940">
                  <c:v>214.33365657452953</c:v>
                </c:pt>
                <c:pt idx="53941">
                  <c:v>214.35215247217732</c:v>
                </c:pt>
                <c:pt idx="53942">
                  <c:v>214.37064399106148</c:v>
                </c:pt>
                <c:pt idx="53943">
                  <c:v>214.38913988870928</c:v>
                </c:pt>
                <c:pt idx="53944">
                  <c:v>214.40763578635708</c:v>
                </c:pt>
                <c:pt idx="53945">
                  <c:v>214.42612730524124</c:v>
                </c:pt>
                <c:pt idx="53946">
                  <c:v>214.44462320288903</c:v>
                </c:pt>
                <c:pt idx="53947">
                  <c:v>214.46313661559142</c:v>
                </c:pt>
                <c:pt idx="53948">
                  <c:v>214.48163251323922</c:v>
                </c:pt>
                <c:pt idx="53949">
                  <c:v>214.50012403212338</c:v>
                </c:pt>
                <c:pt idx="53950">
                  <c:v>214.48905925870292</c:v>
                </c:pt>
                <c:pt idx="53951">
                  <c:v>214.472488</c:v>
                </c:pt>
                <c:pt idx="53952">
                  <c:v>214.42221421030044</c:v>
                </c:pt>
                <c:pt idx="53953">
                  <c:v>214.3413008390558</c:v>
                </c:pt>
                <c:pt idx="53954">
                  <c:v>214.28905191702432</c:v>
                </c:pt>
                <c:pt idx="53955">
                  <c:v>214.22132679976161</c:v>
                </c:pt>
                <c:pt idx="53956">
                  <c:v>214.16193401740583</c:v>
                </c:pt>
                <c:pt idx="53957">
                  <c:v>214.09339690009537</c:v>
                </c:pt>
                <c:pt idx="53958">
                  <c:v>214.05639600000001</c:v>
                </c:pt>
                <c:pt idx="53959">
                  <c:v>214.039319748</c:v>
                </c:pt>
                <c:pt idx="53960">
                  <c:v>214.01086157162791</c:v>
                </c:pt>
                <c:pt idx="53961">
                  <c:v>213.98243704967442</c:v>
                </c:pt>
                <c:pt idx="53962">
                  <c:v>213.95400579683721</c:v>
                </c:pt>
                <c:pt idx="53963">
                  <c:v>213.925574544</c:v>
                </c:pt>
                <c:pt idx="53964">
                  <c:v>213.89305817978064</c:v>
                </c:pt>
                <c:pt idx="53965">
                  <c:v>213.82515091122943</c:v>
                </c:pt>
                <c:pt idx="53966">
                  <c:v>213.72798716204403</c:v>
                </c:pt>
                <c:pt idx="53967">
                  <c:v>213.63084641564015</c:v>
                </c:pt>
                <c:pt idx="53968">
                  <c:v>213.53368266645475</c:v>
                </c:pt>
                <c:pt idx="53969">
                  <c:v>213.43651891726932</c:v>
                </c:pt>
                <c:pt idx="53970">
                  <c:v>213.33937817086544</c:v>
                </c:pt>
                <c:pt idx="53971">
                  <c:v>213.24221442168005</c:v>
                </c:pt>
                <c:pt idx="53972">
                  <c:v>213.14495866136852</c:v>
                </c:pt>
                <c:pt idx="53973">
                  <c:v>213.04779491218309</c:v>
                </c:pt>
                <c:pt idx="53974">
                  <c:v>212.92239261158798</c:v>
                </c:pt>
                <c:pt idx="53975">
                  <c:v>212.83028136337626</c:v>
                </c:pt>
                <c:pt idx="53976">
                  <c:v>212.73221720000001</c:v>
                </c:pt>
                <c:pt idx="53977">
                  <c:v>212.61570287100619</c:v>
                </c:pt>
                <c:pt idx="53978">
                  <c:v>212.50639089794944</c:v>
                </c:pt>
                <c:pt idx="53979">
                  <c:v>212.39707597258641</c:v>
                </c:pt>
                <c:pt idx="53980">
                  <c:v>212.33321376514067</c:v>
                </c:pt>
                <c:pt idx="53981">
                  <c:v>212.21637991511682</c:v>
                </c:pt>
                <c:pt idx="53982">
                  <c:v>212.15695199999999</c:v>
                </c:pt>
                <c:pt idx="53983">
                  <c:v>212.13738574568862</c:v>
                </c:pt>
                <c:pt idx="53984">
                  <c:v>212.10702282937297</c:v>
                </c:pt>
                <c:pt idx="53985">
                  <c:v>212.07663116029562</c:v>
                </c:pt>
                <c:pt idx="53986">
                  <c:v>212.04627543217038</c:v>
                </c:pt>
                <c:pt idx="53987">
                  <c:v>212.01591251585472</c:v>
                </c:pt>
                <c:pt idx="53988">
                  <c:v>211.98554959953904</c:v>
                </c:pt>
                <c:pt idx="53989">
                  <c:v>211.9551938714138</c:v>
                </c:pt>
                <c:pt idx="53990">
                  <c:v>211.92483095509814</c:v>
                </c:pt>
                <c:pt idx="53991">
                  <c:v>211.89446803878246</c:v>
                </c:pt>
                <c:pt idx="53992">
                  <c:v>211.86411231065722</c:v>
                </c:pt>
                <c:pt idx="53993">
                  <c:v>211.83374939434157</c:v>
                </c:pt>
                <c:pt idx="53994">
                  <c:v>211.80338647802589</c:v>
                </c:pt>
                <c:pt idx="53995">
                  <c:v>211.77303074990064</c:v>
                </c:pt>
                <c:pt idx="53996">
                  <c:v>211.74266783358499</c:v>
                </c:pt>
                <c:pt idx="53997">
                  <c:v>211.71227616450767</c:v>
                </c:pt>
                <c:pt idx="53998">
                  <c:v>211.68191324819199</c:v>
                </c:pt>
                <c:pt idx="53999">
                  <c:v>211.65155752006675</c:v>
                </c:pt>
                <c:pt idx="54000">
                  <c:v>211.62119460375109</c:v>
                </c:pt>
                <c:pt idx="54001">
                  <c:v>211.59083168743541</c:v>
                </c:pt>
                <c:pt idx="54002">
                  <c:v>211.56047595931017</c:v>
                </c:pt>
                <c:pt idx="54003">
                  <c:v>211.53011304299451</c:v>
                </c:pt>
                <c:pt idx="54004">
                  <c:v>211.49975012667883</c:v>
                </c:pt>
                <c:pt idx="54005">
                  <c:v>211.46939439855359</c:v>
                </c:pt>
                <c:pt idx="54006">
                  <c:v>211.43903148223794</c:v>
                </c:pt>
                <c:pt idx="54007">
                  <c:v>211.40866856592226</c:v>
                </c:pt>
                <c:pt idx="54008">
                  <c:v>211.37831283779701</c:v>
                </c:pt>
                <c:pt idx="54009">
                  <c:v>211.34794992148136</c:v>
                </c:pt>
                <c:pt idx="54010">
                  <c:v>211.34291099999999</c:v>
                </c:pt>
                <c:pt idx="54011">
                  <c:v>211.31221018836433</c:v>
                </c:pt>
                <c:pt idx="54012">
                  <c:v>211.36858037473181</c:v>
                </c:pt>
                <c:pt idx="54013">
                  <c:v>211.34790553075823</c:v>
                </c:pt>
                <c:pt idx="54014">
                  <c:v>211.34291099999999</c:v>
                </c:pt>
                <c:pt idx="54015">
                  <c:v>211.35875019742491</c:v>
                </c:pt>
                <c:pt idx="54016">
                  <c:v>211.34502727437425</c:v>
                </c:pt>
                <c:pt idx="54017">
                  <c:v>211.34291099999999</c:v>
                </c:pt>
                <c:pt idx="54018">
                  <c:v>211.34291099999999</c:v>
                </c:pt>
                <c:pt idx="54019">
                  <c:v>211.32652449797376</c:v>
                </c:pt>
                <c:pt idx="54020">
                  <c:v>211.30831437339057</c:v>
                </c:pt>
                <c:pt idx="54021">
                  <c:v>211.29008935097758</c:v>
                </c:pt>
                <c:pt idx="54022">
                  <c:v>211.25510816185937</c:v>
                </c:pt>
                <c:pt idx="54023">
                  <c:v>211.26931049237004</c:v>
                </c:pt>
                <c:pt idx="54024">
                  <c:v>211.05980609010726</c:v>
                </c:pt>
                <c:pt idx="54025">
                  <c:v>211.04159134620886</c:v>
                </c:pt>
                <c:pt idx="54026">
                  <c:v>210.99938012017168</c:v>
                </c:pt>
                <c:pt idx="54027">
                  <c:v>210.99321618593564</c:v>
                </c:pt>
                <c:pt idx="54028">
                  <c:v>210.93796093180734</c:v>
                </c:pt>
                <c:pt idx="54029">
                  <c:v>210.88398862565569</c:v>
                </c:pt>
                <c:pt idx="54030">
                  <c:v>210.78506772371873</c:v>
                </c:pt>
                <c:pt idx="54031">
                  <c:v>210.7332810717692</c:v>
                </c:pt>
                <c:pt idx="54032">
                  <c:v>210.63854136623746</c:v>
                </c:pt>
                <c:pt idx="54033">
                  <c:v>210.55984867529989</c:v>
                </c:pt>
                <c:pt idx="54034">
                  <c:v>210.50135868885206</c:v>
                </c:pt>
                <c:pt idx="54035">
                  <c:v>210.44281331415951</c:v>
                </c:pt>
                <c:pt idx="54036">
                  <c:v>210.38433717477287</c:v>
                </c:pt>
                <c:pt idx="54037">
                  <c:v>210.32584718832504</c:v>
                </c:pt>
                <c:pt idx="54038">
                  <c:v>210.26735720187722</c:v>
                </c:pt>
                <c:pt idx="54039">
                  <c:v>210.20888106249058</c:v>
                </c:pt>
                <c:pt idx="54040">
                  <c:v>210.15039107604275</c:v>
                </c:pt>
                <c:pt idx="54041">
                  <c:v>210.09190108959493</c:v>
                </c:pt>
                <c:pt idx="54042">
                  <c:v>210.03342495020829</c:v>
                </c:pt>
                <c:pt idx="54043">
                  <c:v>209.97493496376046</c:v>
                </c:pt>
                <c:pt idx="54044">
                  <c:v>209.91644497731264</c:v>
                </c:pt>
                <c:pt idx="54045">
                  <c:v>209.85796883792599</c:v>
                </c:pt>
                <c:pt idx="54046">
                  <c:v>209.79947885147817</c:v>
                </c:pt>
                <c:pt idx="54047">
                  <c:v>209.74093347678561</c:v>
                </c:pt>
                <c:pt idx="54048">
                  <c:v>209.68244349033779</c:v>
                </c:pt>
                <c:pt idx="54049">
                  <c:v>209.62396735095115</c:v>
                </c:pt>
                <c:pt idx="54050">
                  <c:v>209.56547736450332</c:v>
                </c:pt>
                <c:pt idx="54051">
                  <c:v>209.5069873780555</c:v>
                </c:pt>
                <c:pt idx="54052">
                  <c:v>209.44851123866886</c:v>
                </c:pt>
                <c:pt idx="54053">
                  <c:v>209.39002125222103</c:v>
                </c:pt>
                <c:pt idx="54054">
                  <c:v>209.33153126577321</c:v>
                </c:pt>
                <c:pt idx="54055">
                  <c:v>209.27305512638657</c:v>
                </c:pt>
                <c:pt idx="54056">
                  <c:v>209.21456513993874</c:v>
                </c:pt>
                <c:pt idx="54057">
                  <c:v>209.15607515349092</c:v>
                </c:pt>
                <c:pt idx="54058">
                  <c:v>209.0975990141043</c:v>
                </c:pt>
                <c:pt idx="54059">
                  <c:v>209.03910902765648</c:v>
                </c:pt>
                <c:pt idx="54060">
                  <c:v>208.98056365296389</c:v>
                </c:pt>
                <c:pt idx="54061">
                  <c:v>208.92208751357725</c:v>
                </c:pt>
                <c:pt idx="54062">
                  <c:v>208.86359752712943</c:v>
                </c:pt>
                <c:pt idx="54063">
                  <c:v>208.8051075406816</c:v>
                </c:pt>
                <c:pt idx="54064">
                  <c:v>208.74663140129499</c:v>
                </c:pt>
                <c:pt idx="54065">
                  <c:v>208.68814141484717</c:v>
                </c:pt>
                <c:pt idx="54066">
                  <c:v>208.62965142839934</c:v>
                </c:pt>
                <c:pt idx="54067">
                  <c:v>208.5711752890127</c:v>
                </c:pt>
                <c:pt idx="54068">
                  <c:v>208.51268530256488</c:v>
                </c:pt>
                <c:pt idx="54069">
                  <c:v>208.45419531611705</c:v>
                </c:pt>
                <c:pt idx="54070">
                  <c:v>208.39571917673041</c:v>
                </c:pt>
                <c:pt idx="54071">
                  <c:v>208.35870710968049</c:v>
                </c:pt>
                <c:pt idx="54072">
                  <c:v>208.3759155112065</c:v>
                </c:pt>
                <c:pt idx="54073">
                  <c:v>208.39412272371871</c:v>
                </c:pt>
                <c:pt idx="54074">
                  <c:v>208.43065757152189</c:v>
                </c:pt>
                <c:pt idx="54075">
                  <c:v>208.4328615166994</c:v>
                </c:pt>
                <c:pt idx="54076">
                  <c:v>208.45098730306989</c:v>
                </c:pt>
                <c:pt idx="54077">
                  <c:v>208.43155603788372</c:v>
                </c:pt>
                <c:pt idx="54078">
                  <c:v>208.46193353045186</c:v>
                </c:pt>
                <c:pt idx="54079">
                  <c:v>208.466553</c:v>
                </c:pt>
                <c:pt idx="54080">
                  <c:v>208.49114886555424</c:v>
                </c:pt>
                <c:pt idx="54081">
                  <c:v>208.50273100000001</c:v>
                </c:pt>
                <c:pt idx="54082">
                  <c:v>208.50273100000001</c:v>
                </c:pt>
                <c:pt idx="54083">
                  <c:v>208.50273100000001</c:v>
                </c:pt>
                <c:pt idx="54084">
                  <c:v>208.47605385824983</c:v>
                </c:pt>
                <c:pt idx="54085">
                  <c:v>208.43806431452472</c:v>
                </c:pt>
                <c:pt idx="54086">
                  <c:v>208.4001196969393</c:v>
                </c:pt>
                <c:pt idx="54087">
                  <c:v>208.36216609412597</c:v>
                </c:pt>
                <c:pt idx="54088">
                  <c:v>208.32421249131261</c:v>
                </c:pt>
                <c:pt idx="54089">
                  <c:v>208.28626787372721</c:v>
                </c:pt>
                <c:pt idx="54090">
                  <c:v>208.24831427091385</c:v>
                </c:pt>
                <c:pt idx="54091">
                  <c:v>208.21036066810049</c:v>
                </c:pt>
                <c:pt idx="54092">
                  <c:v>208.1724160505151</c:v>
                </c:pt>
                <c:pt idx="54093">
                  <c:v>208.13446244770174</c:v>
                </c:pt>
                <c:pt idx="54094">
                  <c:v>208.0965088448884</c:v>
                </c:pt>
                <c:pt idx="54095">
                  <c:v>208.05856422730298</c:v>
                </c:pt>
                <c:pt idx="54096">
                  <c:v>208.02061062448965</c:v>
                </c:pt>
                <c:pt idx="54097">
                  <c:v>207.98262108076455</c:v>
                </c:pt>
                <c:pt idx="54098">
                  <c:v>207.94466747795119</c:v>
                </c:pt>
                <c:pt idx="54099">
                  <c:v>207.90672286036579</c:v>
                </c:pt>
                <c:pt idx="54100">
                  <c:v>207.86876925755243</c:v>
                </c:pt>
                <c:pt idx="54101">
                  <c:v>207.8308156547391</c:v>
                </c:pt>
                <c:pt idx="54102">
                  <c:v>207.79287103715367</c:v>
                </c:pt>
                <c:pt idx="54103">
                  <c:v>207.75491743434034</c:v>
                </c:pt>
                <c:pt idx="54104">
                  <c:v>207.71696383152698</c:v>
                </c:pt>
                <c:pt idx="54105">
                  <c:v>207.67901921394159</c:v>
                </c:pt>
                <c:pt idx="54106">
                  <c:v>207.64106561112823</c:v>
                </c:pt>
                <c:pt idx="54107">
                  <c:v>207.60311200831487</c:v>
                </c:pt>
                <c:pt idx="54108">
                  <c:v>207.56645925871121</c:v>
                </c:pt>
                <c:pt idx="54109">
                  <c:v>207.48202368730651</c:v>
                </c:pt>
                <c:pt idx="54110">
                  <c:v>207.42314026967097</c:v>
                </c:pt>
                <c:pt idx="54111">
                  <c:v>207.38474099618139</c:v>
                </c:pt>
                <c:pt idx="54112">
                  <c:v>207.29909830157217</c:v>
                </c:pt>
                <c:pt idx="54113">
                  <c:v>207.25763029153754</c:v>
                </c:pt>
                <c:pt idx="54114">
                  <c:v>207.23786638388174</c:v>
                </c:pt>
                <c:pt idx="54115">
                  <c:v>207.11892054220314</c:v>
                </c:pt>
                <c:pt idx="54116">
                  <c:v>206.75814292284079</c:v>
                </c:pt>
                <c:pt idx="54117">
                  <c:v>206.70804067333253</c:v>
                </c:pt>
                <c:pt idx="54118">
                  <c:v>206.65795028515228</c:v>
                </c:pt>
                <c:pt idx="54119">
                  <c:v>206.56719425560323</c:v>
                </c:pt>
                <c:pt idx="54120">
                  <c:v>206.65679224916548</c:v>
                </c:pt>
                <c:pt idx="54121">
                  <c:v>206.53069676897377</c:v>
                </c:pt>
                <c:pt idx="54122">
                  <c:v>206.51245404882116</c:v>
                </c:pt>
                <c:pt idx="54123">
                  <c:v>206.49426340796376</c:v>
                </c:pt>
                <c:pt idx="54124">
                  <c:v>206.47604119713603</c:v>
                </c:pt>
                <c:pt idx="54125">
                  <c:v>206.45781346892119</c:v>
                </c:pt>
                <c:pt idx="54126">
                  <c:v>206.43787455650929</c:v>
                </c:pt>
                <c:pt idx="54127">
                  <c:v>206.38546270216577</c:v>
                </c:pt>
                <c:pt idx="54128">
                  <c:v>206.37164658889697</c:v>
                </c:pt>
                <c:pt idx="54129">
                  <c:v>206.35781739218757</c:v>
                </c:pt>
                <c:pt idx="54130">
                  <c:v>206.34400454977893</c:v>
                </c:pt>
                <c:pt idx="54131">
                  <c:v>206.33018843651016</c:v>
                </c:pt>
                <c:pt idx="54132">
                  <c:v>206.31637232324135</c:v>
                </c:pt>
                <c:pt idx="54133">
                  <c:v>206.30255948083271</c:v>
                </c:pt>
                <c:pt idx="54134">
                  <c:v>206.28874336756394</c:v>
                </c:pt>
                <c:pt idx="54135">
                  <c:v>206.27492725429514</c:v>
                </c:pt>
                <c:pt idx="54136">
                  <c:v>206.2611144118865</c:v>
                </c:pt>
                <c:pt idx="54137">
                  <c:v>206.24729829861772</c:v>
                </c:pt>
                <c:pt idx="54138">
                  <c:v>206.23348218534892</c:v>
                </c:pt>
                <c:pt idx="54139">
                  <c:v>206.21966934294028</c:v>
                </c:pt>
                <c:pt idx="54140">
                  <c:v>206.2058532296715</c:v>
                </c:pt>
                <c:pt idx="54141">
                  <c:v>206.19202403296211</c:v>
                </c:pt>
                <c:pt idx="54142">
                  <c:v>206.17820791969331</c:v>
                </c:pt>
                <c:pt idx="54143">
                  <c:v>206.16439507728467</c:v>
                </c:pt>
                <c:pt idx="54144">
                  <c:v>206.15057896401589</c:v>
                </c:pt>
                <c:pt idx="54145">
                  <c:v>206.13676285074709</c:v>
                </c:pt>
                <c:pt idx="54146">
                  <c:v>206.12295000833845</c:v>
                </c:pt>
                <c:pt idx="54147">
                  <c:v>206.10913389506968</c:v>
                </c:pt>
                <c:pt idx="54148">
                  <c:v>206.09531778180087</c:v>
                </c:pt>
                <c:pt idx="54149">
                  <c:v>206.08150493939223</c:v>
                </c:pt>
                <c:pt idx="54150">
                  <c:v>206.06768882612346</c:v>
                </c:pt>
                <c:pt idx="54151">
                  <c:v>206.05387271285466</c:v>
                </c:pt>
                <c:pt idx="54152">
                  <c:v>206.04005987044602</c:v>
                </c:pt>
                <c:pt idx="54153">
                  <c:v>206.02623067373665</c:v>
                </c:pt>
                <c:pt idx="54154">
                  <c:v>206.01241456046785</c:v>
                </c:pt>
                <c:pt idx="54155">
                  <c:v>205.99860171805921</c:v>
                </c:pt>
                <c:pt idx="54156">
                  <c:v>205.98478560479043</c:v>
                </c:pt>
                <c:pt idx="54157">
                  <c:v>205.97096949152163</c:v>
                </c:pt>
                <c:pt idx="54158">
                  <c:v>205.95715664911299</c:v>
                </c:pt>
                <c:pt idx="54159">
                  <c:v>205.94334053584421</c:v>
                </c:pt>
                <c:pt idx="54160">
                  <c:v>205.92952442257541</c:v>
                </c:pt>
                <c:pt idx="54161">
                  <c:v>205.91571158016677</c:v>
                </c:pt>
                <c:pt idx="54162">
                  <c:v>205.90189546689797</c:v>
                </c:pt>
                <c:pt idx="54163">
                  <c:v>205.88807935362919</c:v>
                </c:pt>
                <c:pt idx="54164">
                  <c:v>205.87426651122055</c:v>
                </c:pt>
                <c:pt idx="54165">
                  <c:v>205.86045039795175</c:v>
                </c:pt>
                <c:pt idx="54166">
                  <c:v>205.84662120124239</c:v>
                </c:pt>
                <c:pt idx="54167">
                  <c:v>205.83280508797358</c:v>
                </c:pt>
                <c:pt idx="54168">
                  <c:v>205.81899224556494</c:v>
                </c:pt>
                <c:pt idx="54169">
                  <c:v>205.80517613229617</c:v>
                </c:pt>
                <c:pt idx="54170">
                  <c:v>205.79136001902737</c:v>
                </c:pt>
                <c:pt idx="54171">
                  <c:v>205.77754717661873</c:v>
                </c:pt>
                <c:pt idx="54172">
                  <c:v>205.76373106334995</c:v>
                </c:pt>
                <c:pt idx="54173">
                  <c:v>205.74991495008115</c:v>
                </c:pt>
                <c:pt idx="54174">
                  <c:v>205.73610210767251</c:v>
                </c:pt>
                <c:pt idx="54175">
                  <c:v>205.72228599440373</c:v>
                </c:pt>
                <c:pt idx="54176">
                  <c:v>205.70846988113493</c:v>
                </c:pt>
                <c:pt idx="54177">
                  <c:v>205.69465703872629</c:v>
                </c:pt>
                <c:pt idx="54178">
                  <c:v>205.6808278420169</c:v>
                </c:pt>
                <c:pt idx="54179">
                  <c:v>205.66701172874812</c:v>
                </c:pt>
                <c:pt idx="54180">
                  <c:v>205.65319888633948</c:v>
                </c:pt>
                <c:pt idx="54181">
                  <c:v>205.63938277307068</c:v>
                </c:pt>
                <c:pt idx="54182">
                  <c:v>205.62640400000001</c:v>
                </c:pt>
                <c:pt idx="54183">
                  <c:v>205.61780182359954</c:v>
                </c:pt>
                <c:pt idx="54184">
                  <c:v>205.49572249260848</c:v>
                </c:pt>
                <c:pt idx="54185">
                  <c:v>205.44106048974726</c:v>
                </c:pt>
                <c:pt idx="54186">
                  <c:v>205.38320824862933</c:v>
                </c:pt>
                <c:pt idx="54187">
                  <c:v>205.30079699999999</c:v>
                </c:pt>
                <c:pt idx="54188">
                  <c:v>205.28588764377682</c:v>
                </c:pt>
                <c:pt idx="54189">
                  <c:v>205.15804072872467</c:v>
                </c:pt>
                <c:pt idx="54190">
                  <c:v>205.1635808192656</c:v>
                </c:pt>
                <c:pt idx="54191">
                  <c:v>205.08430656503347</c:v>
                </c:pt>
                <c:pt idx="54192">
                  <c:v>205.0892444938529</c:v>
                </c:pt>
                <c:pt idx="54193">
                  <c:v>205.09418125365511</c:v>
                </c:pt>
                <c:pt idx="54194">
                  <c:v>205.09911918247454</c:v>
                </c:pt>
                <c:pt idx="54195">
                  <c:v>205.10405711129397</c:v>
                </c:pt>
                <c:pt idx="54196">
                  <c:v>205.10899387109615</c:v>
                </c:pt>
                <c:pt idx="54197">
                  <c:v>205.11393179991558</c:v>
                </c:pt>
                <c:pt idx="54198">
                  <c:v>205.11886972873501</c:v>
                </c:pt>
                <c:pt idx="54199">
                  <c:v>205.12380648853718</c:v>
                </c:pt>
                <c:pt idx="54200">
                  <c:v>205.12874441735661</c:v>
                </c:pt>
                <c:pt idx="54201">
                  <c:v>205.13368234617604</c:v>
                </c:pt>
                <c:pt idx="54202">
                  <c:v>205.13861910597825</c:v>
                </c:pt>
                <c:pt idx="54203">
                  <c:v>205.14356171086663</c:v>
                </c:pt>
                <c:pt idx="54204">
                  <c:v>205.14849963968607</c:v>
                </c:pt>
                <c:pt idx="54205">
                  <c:v>205.15343639948824</c:v>
                </c:pt>
                <c:pt idx="54206">
                  <c:v>205.15837432830767</c:v>
                </c:pt>
                <c:pt idx="54207">
                  <c:v>205.1633122571271</c:v>
                </c:pt>
                <c:pt idx="54208">
                  <c:v>205.16824901692931</c:v>
                </c:pt>
                <c:pt idx="54209">
                  <c:v>205.17318694574874</c:v>
                </c:pt>
                <c:pt idx="54210">
                  <c:v>205.17812487456817</c:v>
                </c:pt>
                <c:pt idx="54211">
                  <c:v>205.18306163437035</c:v>
                </c:pt>
                <c:pt idx="54212">
                  <c:v>205.18799956318978</c:v>
                </c:pt>
                <c:pt idx="54213">
                  <c:v>205.19293749200921</c:v>
                </c:pt>
                <c:pt idx="54214">
                  <c:v>205.19787425181141</c:v>
                </c:pt>
                <c:pt idx="54215">
                  <c:v>205.20281218063081</c:v>
                </c:pt>
                <c:pt idx="54216">
                  <c:v>205.20775478551923</c:v>
                </c:pt>
                <c:pt idx="54217">
                  <c:v>205.21269271433866</c:v>
                </c:pt>
                <c:pt idx="54218">
                  <c:v>205.21762947414084</c:v>
                </c:pt>
                <c:pt idx="54219">
                  <c:v>205.22256740296027</c:v>
                </c:pt>
                <c:pt idx="54220">
                  <c:v>205.2275053317797</c:v>
                </c:pt>
                <c:pt idx="54221">
                  <c:v>205.23244209158187</c:v>
                </c:pt>
                <c:pt idx="54222">
                  <c:v>205.2373800204013</c:v>
                </c:pt>
                <c:pt idx="54223">
                  <c:v>205.24231794922073</c:v>
                </c:pt>
                <c:pt idx="54224">
                  <c:v>205.24725470902294</c:v>
                </c:pt>
                <c:pt idx="54225">
                  <c:v>205.25219263784237</c:v>
                </c:pt>
                <c:pt idx="54226">
                  <c:v>205.2571305666618</c:v>
                </c:pt>
                <c:pt idx="54227">
                  <c:v>205.26206732646398</c:v>
                </c:pt>
                <c:pt idx="54228">
                  <c:v>205.26700993135236</c:v>
                </c:pt>
                <c:pt idx="54229">
                  <c:v>205.27194786017179</c:v>
                </c:pt>
                <c:pt idx="54230">
                  <c:v>205.276884619974</c:v>
                </c:pt>
                <c:pt idx="54231">
                  <c:v>205.28182254879343</c:v>
                </c:pt>
                <c:pt idx="54232">
                  <c:v>205.28676047761286</c:v>
                </c:pt>
                <c:pt idx="54233">
                  <c:v>205.29169723741504</c:v>
                </c:pt>
                <c:pt idx="54234">
                  <c:v>205.29663516623447</c:v>
                </c:pt>
                <c:pt idx="54235">
                  <c:v>205.3015730950539</c:v>
                </c:pt>
                <c:pt idx="54236">
                  <c:v>205.30650985485607</c:v>
                </c:pt>
                <c:pt idx="54237">
                  <c:v>205.3114477836755</c:v>
                </c:pt>
                <c:pt idx="54238">
                  <c:v>205.31638571249493</c:v>
                </c:pt>
                <c:pt idx="54239">
                  <c:v>205.32132247229714</c:v>
                </c:pt>
                <c:pt idx="54240">
                  <c:v>205.32626040111657</c:v>
                </c:pt>
                <c:pt idx="54241">
                  <c:v>205.33120300600496</c:v>
                </c:pt>
                <c:pt idx="54242">
                  <c:v>205.33614093482439</c:v>
                </c:pt>
                <c:pt idx="54243">
                  <c:v>205.34107769462656</c:v>
                </c:pt>
                <c:pt idx="54244">
                  <c:v>205.34601562344599</c:v>
                </c:pt>
                <c:pt idx="54245">
                  <c:v>205.35095355226542</c:v>
                </c:pt>
                <c:pt idx="54246">
                  <c:v>205.3580899780639</c:v>
                </c:pt>
                <c:pt idx="54247">
                  <c:v>205.38259875566149</c:v>
                </c:pt>
                <c:pt idx="54248">
                  <c:v>205.43724858512158</c:v>
                </c:pt>
                <c:pt idx="54249">
                  <c:v>205.48168899999999</c:v>
                </c:pt>
                <c:pt idx="54250">
                  <c:v>205.48168899999999</c:v>
                </c:pt>
                <c:pt idx="54251">
                  <c:v>205.47803744849784</c:v>
                </c:pt>
                <c:pt idx="54252">
                  <c:v>205.47872119313305</c:v>
                </c:pt>
                <c:pt idx="54253">
                  <c:v>205.53988837148307</c:v>
                </c:pt>
                <c:pt idx="54254">
                  <c:v>205.54594014421932</c:v>
                </c:pt>
                <c:pt idx="54255">
                  <c:v>205.51805365234125</c:v>
                </c:pt>
                <c:pt idx="54256">
                  <c:v>205.51886377164848</c:v>
                </c:pt>
                <c:pt idx="54257">
                  <c:v>205.51967389095574</c:v>
                </c:pt>
                <c:pt idx="54258">
                  <c:v>205.52048381847337</c:v>
                </c:pt>
                <c:pt idx="54259">
                  <c:v>205.52129393778063</c:v>
                </c:pt>
                <c:pt idx="54260">
                  <c:v>205.52210405708786</c:v>
                </c:pt>
                <c:pt idx="54261">
                  <c:v>205.52291398460551</c:v>
                </c:pt>
                <c:pt idx="54262">
                  <c:v>205.52372410391277</c:v>
                </c:pt>
                <c:pt idx="54263">
                  <c:v>205.52453422322</c:v>
                </c:pt>
                <c:pt idx="54264">
                  <c:v>205.52534415073765</c:v>
                </c:pt>
                <c:pt idx="54265">
                  <c:v>205.52615427004488</c:v>
                </c:pt>
                <c:pt idx="54266">
                  <c:v>205.52696515651058</c:v>
                </c:pt>
                <c:pt idx="54267">
                  <c:v>205.52777527581782</c:v>
                </c:pt>
                <c:pt idx="54268">
                  <c:v>205.52858520333547</c:v>
                </c:pt>
                <c:pt idx="54269">
                  <c:v>205.52939532264273</c:v>
                </c:pt>
                <c:pt idx="54270">
                  <c:v>205.53020544194996</c:v>
                </c:pt>
                <c:pt idx="54271">
                  <c:v>205.53101536946761</c:v>
                </c:pt>
                <c:pt idx="54272">
                  <c:v>205.53182548877484</c:v>
                </c:pt>
                <c:pt idx="54273">
                  <c:v>205.5326356080821</c:v>
                </c:pt>
                <c:pt idx="54274">
                  <c:v>205.53344553559972</c:v>
                </c:pt>
                <c:pt idx="54275">
                  <c:v>205.53425565490699</c:v>
                </c:pt>
                <c:pt idx="54276">
                  <c:v>205.53506577421425</c:v>
                </c:pt>
                <c:pt idx="54277">
                  <c:v>205.53587570173187</c:v>
                </c:pt>
                <c:pt idx="54278">
                  <c:v>205.53668658819757</c:v>
                </c:pt>
                <c:pt idx="54279">
                  <c:v>205.5374967075048</c:v>
                </c:pt>
                <c:pt idx="54280">
                  <c:v>205.53830663502245</c:v>
                </c:pt>
                <c:pt idx="54281">
                  <c:v>205.53911675432968</c:v>
                </c:pt>
                <c:pt idx="54282">
                  <c:v>205.53992687363694</c:v>
                </c:pt>
                <c:pt idx="54283">
                  <c:v>205.54073680115459</c:v>
                </c:pt>
                <c:pt idx="54284">
                  <c:v>205.54154692046183</c:v>
                </c:pt>
                <c:pt idx="54285">
                  <c:v>205.54235703976909</c:v>
                </c:pt>
                <c:pt idx="54286">
                  <c:v>205.54316696728671</c:v>
                </c:pt>
                <c:pt idx="54287">
                  <c:v>205.54397708659397</c:v>
                </c:pt>
                <c:pt idx="54288">
                  <c:v>205.5447872059012</c:v>
                </c:pt>
                <c:pt idx="54289">
                  <c:v>205.54559713341885</c:v>
                </c:pt>
                <c:pt idx="54290">
                  <c:v>205.54640725272611</c:v>
                </c:pt>
                <c:pt idx="54291">
                  <c:v>205.54721813919178</c:v>
                </c:pt>
                <c:pt idx="54292">
                  <c:v>205.54802825849904</c:v>
                </c:pt>
                <c:pt idx="54293">
                  <c:v>205.54883818601667</c:v>
                </c:pt>
                <c:pt idx="54294">
                  <c:v>205.54964830532393</c:v>
                </c:pt>
                <c:pt idx="54295">
                  <c:v>205.55045842463116</c:v>
                </c:pt>
                <c:pt idx="54296">
                  <c:v>205.55126835214881</c:v>
                </c:pt>
                <c:pt idx="54297">
                  <c:v>205.55207847145607</c:v>
                </c:pt>
                <c:pt idx="54298">
                  <c:v>205.5528885907633</c:v>
                </c:pt>
                <c:pt idx="54299">
                  <c:v>205.55369851828095</c:v>
                </c:pt>
                <c:pt idx="54300">
                  <c:v>205.56443314186933</c:v>
                </c:pt>
                <c:pt idx="54301">
                  <c:v>205.54060594277539</c:v>
                </c:pt>
                <c:pt idx="54302">
                  <c:v>205.54977374874852</c:v>
                </c:pt>
                <c:pt idx="54303">
                  <c:v>205.59370070529326</c:v>
                </c:pt>
                <c:pt idx="54304">
                  <c:v>205.61922552360514</c:v>
                </c:pt>
                <c:pt idx="54305">
                  <c:v>205.61537544587506</c:v>
                </c:pt>
                <c:pt idx="54306">
                  <c:v>205.61947723623362</c:v>
                </c:pt>
                <c:pt idx="54307">
                  <c:v>205.62640400000001</c:v>
                </c:pt>
                <c:pt idx="54308">
                  <c:v>205.64922874678112</c:v>
                </c:pt>
                <c:pt idx="54309">
                  <c:v>205.65918108933715</c:v>
                </c:pt>
                <c:pt idx="54310">
                  <c:v>205.65381283573487</c:v>
                </c:pt>
                <c:pt idx="54311">
                  <c:v>205.64844585302592</c:v>
                </c:pt>
                <c:pt idx="54312">
                  <c:v>205.64450099999999</c:v>
                </c:pt>
                <c:pt idx="54313">
                  <c:v>205.66927792203145</c:v>
                </c:pt>
                <c:pt idx="54314">
                  <c:v>205.71969930901287</c:v>
                </c:pt>
                <c:pt idx="54315">
                  <c:v>205.66530925711083</c:v>
                </c:pt>
                <c:pt idx="54316">
                  <c:v>205.61151515699879</c:v>
                </c:pt>
                <c:pt idx="54317">
                  <c:v>205.55777195007511</c:v>
                </c:pt>
                <c:pt idx="54318">
                  <c:v>205.50404146644851</c:v>
                </c:pt>
                <c:pt idx="54319">
                  <c:v>205.45029825952483</c:v>
                </c:pt>
                <c:pt idx="54320">
                  <c:v>205.39655505260114</c:v>
                </c:pt>
                <c:pt idx="54321">
                  <c:v>205.34282456897455</c:v>
                </c:pt>
                <c:pt idx="54322">
                  <c:v>205.28908136205087</c:v>
                </c:pt>
                <c:pt idx="54323">
                  <c:v>205.23533815512718</c:v>
                </c:pt>
                <c:pt idx="54324">
                  <c:v>205.18160767150061</c:v>
                </c:pt>
                <c:pt idx="54325">
                  <c:v>205.12786446457693</c:v>
                </c:pt>
                <c:pt idx="54326">
                  <c:v>205.07412125765325</c:v>
                </c:pt>
                <c:pt idx="54327">
                  <c:v>205.02039077402665</c:v>
                </c:pt>
                <c:pt idx="54328">
                  <c:v>204.96659667391461</c:v>
                </c:pt>
                <c:pt idx="54329">
                  <c:v>204.91285346699092</c:v>
                </c:pt>
                <c:pt idx="54330">
                  <c:v>204.85912298336433</c:v>
                </c:pt>
                <c:pt idx="54331">
                  <c:v>204.80537977644065</c:v>
                </c:pt>
                <c:pt idx="54332">
                  <c:v>204.75163656951696</c:v>
                </c:pt>
                <c:pt idx="54333">
                  <c:v>204.69790608589037</c:v>
                </c:pt>
                <c:pt idx="54334">
                  <c:v>204.64416287896668</c:v>
                </c:pt>
                <c:pt idx="54335">
                  <c:v>204.590419672043</c:v>
                </c:pt>
                <c:pt idx="54336">
                  <c:v>204.53668918841643</c:v>
                </c:pt>
                <c:pt idx="54337">
                  <c:v>204.48294598149275</c:v>
                </c:pt>
                <c:pt idx="54338">
                  <c:v>204.42920277456906</c:v>
                </c:pt>
                <c:pt idx="54339">
                  <c:v>204.37547229094247</c:v>
                </c:pt>
                <c:pt idx="54340">
                  <c:v>204.32172908401878</c:v>
                </c:pt>
                <c:pt idx="54341">
                  <c:v>204.26793498390674</c:v>
                </c:pt>
                <c:pt idx="54342">
                  <c:v>204.21419177698306</c:v>
                </c:pt>
                <c:pt idx="54343">
                  <c:v>204.16046129335646</c:v>
                </c:pt>
                <c:pt idx="54344">
                  <c:v>204.10671808643278</c:v>
                </c:pt>
                <c:pt idx="54345">
                  <c:v>204.05297487950909</c:v>
                </c:pt>
                <c:pt idx="54346">
                  <c:v>203.9992443958825</c:v>
                </c:pt>
                <c:pt idx="54347">
                  <c:v>203.94550118895881</c:v>
                </c:pt>
                <c:pt idx="54348">
                  <c:v>203.89175798203513</c:v>
                </c:pt>
                <c:pt idx="54349">
                  <c:v>203.83802749840856</c:v>
                </c:pt>
                <c:pt idx="54350">
                  <c:v>203.78428429148488</c:v>
                </c:pt>
                <c:pt idx="54351">
                  <c:v>203.7305410845612</c:v>
                </c:pt>
                <c:pt idx="54352">
                  <c:v>203.6768106009346</c:v>
                </c:pt>
                <c:pt idx="54353">
                  <c:v>203.62301650082253</c:v>
                </c:pt>
                <c:pt idx="54354">
                  <c:v>203.56927329389885</c:v>
                </c:pt>
                <c:pt idx="54355">
                  <c:v>203.54917261993324</c:v>
                </c:pt>
                <c:pt idx="54356">
                  <c:v>203.49978479570916</c:v>
                </c:pt>
                <c:pt idx="54357">
                  <c:v>203.47728534954697</c:v>
                </c:pt>
                <c:pt idx="54358">
                  <c:v>203.45882104911777</c:v>
                </c:pt>
                <c:pt idx="54359">
                  <c:v>203.44859920143028</c:v>
                </c:pt>
                <c:pt idx="54360">
                  <c:v>203.42189205150214</c:v>
                </c:pt>
                <c:pt idx="54361">
                  <c:v>203.41267722031472</c:v>
                </c:pt>
                <c:pt idx="54362">
                  <c:v>203.36199202097737</c:v>
                </c:pt>
                <c:pt idx="54363">
                  <c:v>203.30574245112066</c:v>
                </c:pt>
                <c:pt idx="54364">
                  <c:v>203.32808737470168</c:v>
                </c:pt>
                <c:pt idx="54365">
                  <c:v>203.33515788184852</c:v>
                </c:pt>
                <c:pt idx="54366">
                  <c:v>203.32896400000001</c:v>
                </c:pt>
                <c:pt idx="54367">
                  <c:v>203.35323860801145</c:v>
                </c:pt>
                <c:pt idx="54368">
                  <c:v>203.35287121459228</c:v>
                </c:pt>
                <c:pt idx="54369">
                  <c:v>203.32226834398094</c:v>
                </c:pt>
                <c:pt idx="54370">
                  <c:v>203.30799344798533</c:v>
                </c:pt>
                <c:pt idx="54371">
                  <c:v>203.30381085539054</c:v>
                </c:pt>
                <c:pt idx="54372">
                  <c:v>203.29962925299287</c:v>
                </c:pt>
                <c:pt idx="54373">
                  <c:v>203.20761122571068</c:v>
                </c:pt>
                <c:pt idx="54374">
                  <c:v>203.20342863311592</c:v>
                </c:pt>
                <c:pt idx="54375">
                  <c:v>203.19924703071825</c:v>
                </c:pt>
                <c:pt idx="54376">
                  <c:v>203.19506443812347</c:v>
                </c:pt>
                <c:pt idx="54377">
                  <c:v>203.19088184552871</c:v>
                </c:pt>
                <c:pt idx="54378">
                  <c:v>203.18670024313104</c:v>
                </c:pt>
                <c:pt idx="54379">
                  <c:v>203.18251765053625</c:v>
                </c:pt>
                <c:pt idx="54380">
                  <c:v>203.17833109715303</c:v>
                </c:pt>
                <c:pt idx="54381">
                  <c:v>203.17414850455827</c:v>
                </c:pt>
                <c:pt idx="54382">
                  <c:v>203.16996690216061</c:v>
                </c:pt>
                <c:pt idx="54383">
                  <c:v>202.79546468057211</c:v>
                </c:pt>
                <c:pt idx="54384">
                  <c:v>202.75905546041966</c:v>
                </c:pt>
                <c:pt idx="54385">
                  <c:v>202.7408371866953</c:v>
                </c:pt>
                <c:pt idx="54386">
                  <c:v>202.67577361072705</c:v>
                </c:pt>
                <c:pt idx="54387">
                  <c:v>202.63294838531235</c:v>
                </c:pt>
                <c:pt idx="54388">
                  <c:v>202.63573494287769</c:v>
                </c:pt>
                <c:pt idx="54389">
                  <c:v>202.62474221079137</c:v>
                </c:pt>
                <c:pt idx="54390">
                  <c:v>202.61375208115106</c:v>
                </c:pt>
                <c:pt idx="54391">
                  <c:v>202.60275934906474</c:v>
                </c:pt>
                <c:pt idx="54392">
                  <c:v>202.59175620719424</c:v>
                </c:pt>
                <c:pt idx="54393">
                  <c:v>202.58368015965985</c:v>
                </c:pt>
                <c:pt idx="54394">
                  <c:v>202.57760515942144</c:v>
                </c:pt>
                <c:pt idx="54395">
                  <c:v>202.57153015918303</c:v>
                </c:pt>
                <c:pt idx="54396">
                  <c:v>202.5356618602766</c:v>
                </c:pt>
                <c:pt idx="54397">
                  <c:v>202.53753271840725</c:v>
                </c:pt>
                <c:pt idx="54398">
                  <c:v>202.51681215232418</c:v>
                </c:pt>
                <c:pt idx="54399">
                  <c:v>202.51994146638054</c:v>
                </c:pt>
                <c:pt idx="54400">
                  <c:v>202.49795723175967</c:v>
                </c:pt>
                <c:pt idx="54401">
                  <c:v>202.50236634493444</c:v>
                </c:pt>
                <c:pt idx="54402">
                  <c:v>202.47912485503102</c:v>
                </c:pt>
                <c:pt idx="54403">
                  <c:v>202.46066300000001</c:v>
                </c:pt>
                <c:pt idx="54404">
                  <c:v>202.48508358130661</c:v>
                </c:pt>
                <c:pt idx="54405">
                  <c:v>202.48323529025907</c:v>
                </c:pt>
                <c:pt idx="54406">
                  <c:v>202.46315248276662</c:v>
                </c:pt>
                <c:pt idx="54407">
                  <c:v>202.44306491969579</c:v>
                </c:pt>
                <c:pt idx="54408">
                  <c:v>202.42297735662495</c:v>
                </c:pt>
                <c:pt idx="54409">
                  <c:v>202.40289454913253</c:v>
                </c:pt>
                <c:pt idx="54410">
                  <c:v>202.38280698606169</c:v>
                </c:pt>
                <c:pt idx="54411">
                  <c:v>202.36271942299086</c:v>
                </c:pt>
                <c:pt idx="54412">
                  <c:v>202.34263661549841</c:v>
                </c:pt>
                <c:pt idx="54413">
                  <c:v>202.32254905242758</c:v>
                </c:pt>
                <c:pt idx="54414">
                  <c:v>202.30246148935674</c:v>
                </c:pt>
                <c:pt idx="54415">
                  <c:v>202.28237868186429</c:v>
                </c:pt>
                <c:pt idx="54416">
                  <c:v>202.26229111879348</c:v>
                </c:pt>
                <c:pt idx="54417">
                  <c:v>202.24218453340913</c:v>
                </c:pt>
                <c:pt idx="54418">
                  <c:v>202.22210172591667</c:v>
                </c:pt>
                <c:pt idx="54419">
                  <c:v>202.20201416284584</c:v>
                </c:pt>
                <c:pt idx="54420">
                  <c:v>202.18192659977501</c:v>
                </c:pt>
                <c:pt idx="54421">
                  <c:v>202.16184379228258</c:v>
                </c:pt>
                <c:pt idx="54422">
                  <c:v>202.14175622921175</c:v>
                </c:pt>
                <c:pt idx="54423">
                  <c:v>202.12166866614092</c:v>
                </c:pt>
                <c:pt idx="54424">
                  <c:v>202.10158585864846</c:v>
                </c:pt>
                <c:pt idx="54425">
                  <c:v>202.08149829557763</c:v>
                </c:pt>
                <c:pt idx="54426">
                  <c:v>202.0614107325068</c:v>
                </c:pt>
                <c:pt idx="54427">
                  <c:v>202.04132792501434</c:v>
                </c:pt>
                <c:pt idx="54428">
                  <c:v>202.02124036194354</c:v>
                </c:pt>
                <c:pt idx="54429">
                  <c:v>201.98104621348836</c:v>
                </c:pt>
                <c:pt idx="54430">
                  <c:v>201.9609634059959</c:v>
                </c:pt>
                <c:pt idx="54431">
                  <c:v>201.94087584292507</c:v>
                </c:pt>
                <c:pt idx="54432">
                  <c:v>201.92078827985426</c:v>
                </c:pt>
                <c:pt idx="54433">
                  <c:v>201.90070547236181</c:v>
                </c:pt>
                <c:pt idx="54434">
                  <c:v>201.88061790929098</c:v>
                </c:pt>
                <c:pt idx="54435">
                  <c:v>201.86053034622014</c:v>
                </c:pt>
                <c:pt idx="54436">
                  <c:v>201.84044753872769</c:v>
                </c:pt>
                <c:pt idx="54437">
                  <c:v>201.82035997565686</c:v>
                </c:pt>
                <c:pt idx="54438">
                  <c:v>201.80027241258603</c:v>
                </c:pt>
                <c:pt idx="54439">
                  <c:v>201.7801896050936</c:v>
                </c:pt>
                <c:pt idx="54440">
                  <c:v>201.76010204202277</c:v>
                </c:pt>
                <c:pt idx="54441">
                  <c:v>201.73999545663841</c:v>
                </c:pt>
                <c:pt idx="54442">
                  <c:v>201.71991264914595</c:v>
                </c:pt>
                <c:pt idx="54443">
                  <c:v>201.61497646889154</c:v>
                </c:pt>
                <c:pt idx="54444">
                  <c:v>201.52312789341917</c:v>
                </c:pt>
                <c:pt idx="54445">
                  <c:v>201.45036608397791</c:v>
                </c:pt>
                <c:pt idx="54446">
                  <c:v>201.38058408814589</c:v>
                </c:pt>
                <c:pt idx="54447">
                  <c:v>201.313023090884</c:v>
                </c:pt>
                <c:pt idx="54448">
                  <c:v>201.21319458082976</c:v>
                </c:pt>
                <c:pt idx="54449">
                  <c:v>201.17623900000001</c:v>
                </c:pt>
                <c:pt idx="54450">
                  <c:v>201.1032565431569</c:v>
                </c:pt>
                <c:pt idx="54451">
                  <c:v>201.01299159514704</c:v>
                </c:pt>
                <c:pt idx="54452">
                  <c:v>200.98120928309675</c:v>
                </c:pt>
                <c:pt idx="54453">
                  <c:v>200.94939687416002</c:v>
                </c:pt>
                <c:pt idx="54454">
                  <c:v>200.91761456210972</c:v>
                </c:pt>
                <c:pt idx="54455">
                  <c:v>200.88583977428104</c:v>
                </c:pt>
                <c:pt idx="54456">
                  <c:v>200.85405746223071</c:v>
                </c:pt>
                <c:pt idx="54457">
                  <c:v>200.82227515018042</c:v>
                </c:pt>
                <c:pt idx="54458">
                  <c:v>200.79050036235174</c:v>
                </c:pt>
                <c:pt idx="54459">
                  <c:v>200.75871805030141</c:v>
                </c:pt>
                <c:pt idx="54460">
                  <c:v>200.72693573825111</c:v>
                </c:pt>
                <c:pt idx="54461">
                  <c:v>200.69516095042243</c:v>
                </c:pt>
                <c:pt idx="54462">
                  <c:v>200.66337863837211</c:v>
                </c:pt>
                <c:pt idx="54463">
                  <c:v>200.63159632632181</c:v>
                </c:pt>
                <c:pt idx="54464">
                  <c:v>200.59982153849313</c:v>
                </c:pt>
                <c:pt idx="54465">
                  <c:v>200.56803922644281</c:v>
                </c:pt>
                <c:pt idx="54466">
                  <c:v>200.5362268175061</c:v>
                </c:pt>
                <c:pt idx="54467">
                  <c:v>200.5044520296774</c:v>
                </c:pt>
                <c:pt idx="54468">
                  <c:v>200.4726697176271</c:v>
                </c:pt>
                <c:pt idx="54469">
                  <c:v>200.4408874055768</c:v>
                </c:pt>
                <c:pt idx="54470">
                  <c:v>200.40911261774809</c:v>
                </c:pt>
                <c:pt idx="54471">
                  <c:v>200.3773303056978</c:v>
                </c:pt>
                <c:pt idx="54472">
                  <c:v>200.3455479936475</c:v>
                </c:pt>
                <c:pt idx="54473">
                  <c:v>200.31377320581879</c:v>
                </c:pt>
                <c:pt idx="54474">
                  <c:v>200.28199089376849</c:v>
                </c:pt>
                <c:pt idx="54475">
                  <c:v>200.2502085817182</c:v>
                </c:pt>
                <c:pt idx="54476">
                  <c:v>200.21843379388949</c:v>
                </c:pt>
                <c:pt idx="54477">
                  <c:v>200.18665148183919</c:v>
                </c:pt>
                <c:pt idx="54478">
                  <c:v>200.15483907290249</c:v>
                </c:pt>
                <c:pt idx="54479">
                  <c:v>200.12305676085217</c:v>
                </c:pt>
                <c:pt idx="54480">
                  <c:v>200.09128197302348</c:v>
                </c:pt>
                <c:pt idx="54481">
                  <c:v>200.05949966097319</c:v>
                </c:pt>
                <c:pt idx="54482">
                  <c:v>200.02771734892286</c:v>
                </c:pt>
                <c:pt idx="54483">
                  <c:v>199.99594256109418</c:v>
                </c:pt>
                <c:pt idx="54484">
                  <c:v>199.96416024904389</c:v>
                </c:pt>
                <c:pt idx="54485">
                  <c:v>199.93237793699356</c:v>
                </c:pt>
                <c:pt idx="54486">
                  <c:v>199.90060314916488</c:v>
                </c:pt>
                <c:pt idx="54487">
                  <c:v>199.86882083711458</c:v>
                </c:pt>
                <c:pt idx="54488">
                  <c:v>199.83703852506426</c:v>
                </c:pt>
                <c:pt idx="54489">
                  <c:v>199.80526373723558</c:v>
                </c:pt>
                <c:pt idx="54490">
                  <c:v>199.77348142518528</c:v>
                </c:pt>
                <c:pt idx="54491">
                  <c:v>199.74166901624855</c:v>
                </c:pt>
                <c:pt idx="54492">
                  <c:v>199.70989422841987</c:v>
                </c:pt>
                <c:pt idx="54493">
                  <c:v>199.67811191636955</c:v>
                </c:pt>
                <c:pt idx="54494">
                  <c:v>199.64632960431925</c:v>
                </c:pt>
                <c:pt idx="54495">
                  <c:v>199.6273460858369</c:v>
                </c:pt>
                <c:pt idx="54496">
                  <c:v>199.65314693706793</c:v>
                </c:pt>
                <c:pt idx="54497">
                  <c:v>199.64593683881736</c:v>
                </c:pt>
                <c:pt idx="54498">
                  <c:v>199.66718300333812</c:v>
                </c:pt>
                <c:pt idx="54499">
                  <c:v>199.64252169010729</c:v>
                </c:pt>
                <c:pt idx="54500">
                  <c:v>199.65264123962803</c:v>
                </c:pt>
                <c:pt idx="54501">
                  <c:v>199.64277289461134</c:v>
                </c:pt>
                <c:pt idx="54502">
                  <c:v>199.65238665617548</c:v>
                </c:pt>
                <c:pt idx="54503">
                  <c:v>199.63859600000001</c:v>
                </c:pt>
                <c:pt idx="54504">
                  <c:v>199.63970716417825</c:v>
                </c:pt>
                <c:pt idx="54505">
                  <c:v>199.64412982800926</c:v>
                </c:pt>
                <c:pt idx="54506">
                  <c:v>199.64855353912037</c:v>
                </c:pt>
                <c:pt idx="54507">
                  <c:v>199.65297725023149</c:v>
                </c:pt>
                <c:pt idx="54508">
                  <c:v>199.65087158760429</c:v>
                </c:pt>
                <c:pt idx="54509">
                  <c:v>199.6155342729609</c:v>
                </c:pt>
                <c:pt idx="54510">
                  <c:v>199.58565591072644</c:v>
                </c:pt>
                <c:pt idx="54511">
                  <c:v>199.55578462196789</c:v>
                </c:pt>
                <c:pt idx="54512">
                  <c:v>199.52590625973343</c:v>
                </c:pt>
                <c:pt idx="54513">
                  <c:v>199.49602789749898</c:v>
                </c:pt>
                <c:pt idx="54514">
                  <c:v>199.46615660874042</c:v>
                </c:pt>
                <c:pt idx="54515">
                  <c:v>199.43627824650596</c:v>
                </c:pt>
                <c:pt idx="54516">
                  <c:v>199.40637159036788</c:v>
                </c:pt>
                <c:pt idx="54517">
                  <c:v>199.37650030160933</c:v>
                </c:pt>
                <c:pt idx="54518">
                  <c:v>199.34662193937484</c:v>
                </c:pt>
                <c:pt idx="54519">
                  <c:v>199.31674357714039</c:v>
                </c:pt>
                <c:pt idx="54520">
                  <c:v>199.28687228838183</c:v>
                </c:pt>
                <c:pt idx="54521">
                  <c:v>199.25699392614737</c:v>
                </c:pt>
                <c:pt idx="54522">
                  <c:v>199.22711556391292</c:v>
                </c:pt>
                <c:pt idx="54523">
                  <c:v>199.19724427515436</c:v>
                </c:pt>
                <c:pt idx="54524">
                  <c:v>199.16736591291991</c:v>
                </c:pt>
                <c:pt idx="54525">
                  <c:v>199.13748755068545</c:v>
                </c:pt>
                <c:pt idx="54526">
                  <c:v>199.10761626192689</c:v>
                </c:pt>
                <c:pt idx="54527">
                  <c:v>199.07773789969244</c:v>
                </c:pt>
                <c:pt idx="54528">
                  <c:v>199.04783124355433</c:v>
                </c:pt>
                <c:pt idx="54529">
                  <c:v>199.01795288131987</c:v>
                </c:pt>
                <c:pt idx="54530">
                  <c:v>198.98808159256131</c:v>
                </c:pt>
                <c:pt idx="54531">
                  <c:v>198.95820323032686</c:v>
                </c:pt>
                <c:pt idx="54532">
                  <c:v>198.9283248680924</c:v>
                </c:pt>
                <c:pt idx="54533">
                  <c:v>198.89845357933385</c:v>
                </c:pt>
                <c:pt idx="54534">
                  <c:v>198.86857521709939</c:v>
                </c:pt>
                <c:pt idx="54535">
                  <c:v>198.83869685486493</c:v>
                </c:pt>
                <c:pt idx="54536">
                  <c:v>198.80882556610638</c:v>
                </c:pt>
                <c:pt idx="54537">
                  <c:v>198.77894720387192</c:v>
                </c:pt>
                <c:pt idx="54538">
                  <c:v>198.74906884163747</c:v>
                </c:pt>
                <c:pt idx="54539">
                  <c:v>198.71919755287891</c:v>
                </c:pt>
                <c:pt idx="54540">
                  <c:v>198.68931919064445</c:v>
                </c:pt>
                <c:pt idx="54541">
                  <c:v>198.65941253450634</c:v>
                </c:pt>
                <c:pt idx="54542">
                  <c:v>198.62954124574779</c:v>
                </c:pt>
                <c:pt idx="54543">
                  <c:v>198.59966288351333</c:v>
                </c:pt>
                <c:pt idx="54544">
                  <c:v>198.56978452127888</c:v>
                </c:pt>
                <c:pt idx="54545">
                  <c:v>198.53991323252032</c:v>
                </c:pt>
                <c:pt idx="54546">
                  <c:v>198.51003487028586</c:v>
                </c:pt>
                <c:pt idx="54547">
                  <c:v>198.48015650805141</c:v>
                </c:pt>
                <c:pt idx="54548">
                  <c:v>198.45028521929285</c:v>
                </c:pt>
                <c:pt idx="54549">
                  <c:v>198.4204068570584</c:v>
                </c:pt>
                <c:pt idx="54550">
                  <c:v>198.39052849482394</c:v>
                </c:pt>
                <c:pt idx="54551">
                  <c:v>198.36065720606538</c:v>
                </c:pt>
                <c:pt idx="54552">
                  <c:v>198.33077884383093</c:v>
                </c:pt>
                <c:pt idx="54553">
                  <c:v>198.30087218769282</c:v>
                </c:pt>
                <c:pt idx="54554">
                  <c:v>198.27099382545836</c:v>
                </c:pt>
                <c:pt idx="54555">
                  <c:v>198.24112253669981</c:v>
                </c:pt>
                <c:pt idx="54556">
                  <c:v>198.21124417446535</c:v>
                </c:pt>
                <c:pt idx="54557">
                  <c:v>198.18136581223089</c:v>
                </c:pt>
                <c:pt idx="54558">
                  <c:v>198.15149452347234</c:v>
                </c:pt>
                <c:pt idx="54559">
                  <c:v>198.11822522484502</c:v>
                </c:pt>
                <c:pt idx="54560">
                  <c:v>198.0913620731998</c:v>
                </c:pt>
                <c:pt idx="54561">
                  <c:v>198.05376336591181</c:v>
                </c:pt>
                <c:pt idx="54562">
                  <c:v>197.8310736879271</c:v>
                </c:pt>
                <c:pt idx="54563">
                  <c:v>197.80851188154898</c:v>
                </c:pt>
                <c:pt idx="54564">
                  <c:v>197.91796289535162</c:v>
                </c:pt>
                <c:pt idx="54565">
                  <c:v>197.91213882999523</c:v>
                </c:pt>
                <c:pt idx="54566">
                  <c:v>197.88898055364805</c:v>
                </c:pt>
                <c:pt idx="54567">
                  <c:v>197.85527242288438</c:v>
                </c:pt>
                <c:pt idx="54568">
                  <c:v>197.65454621897811</c:v>
                </c:pt>
                <c:pt idx="54569">
                  <c:v>197.38741272317597</c:v>
                </c:pt>
                <c:pt idx="54570">
                  <c:v>197.35096238307509</c:v>
                </c:pt>
                <c:pt idx="54571">
                  <c:v>197.30603504911778</c:v>
                </c:pt>
                <c:pt idx="54572">
                  <c:v>197.24191547544112</c:v>
                </c:pt>
                <c:pt idx="54573">
                  <c:v>197.19648567985698</c:v>
                </c:pt>
                <c:pt idx="54574">
                  <c:v>197.14213599999999</c:v>
                </c:pt>
                <c:pt idx="54575">
                  <c:v>197.11835101740581</c:v>
                </c:pt>
                <c:pt idx="54576">
                  <c:v>197.05169699999999</c:v>
                </c:pt>
                <c:pt idx="54577">
                  <c:v>197.03669083992375</c:v>
                </c:pt>
                <c:pt idx="54578">
                  <c:v>196.9854016170604</c:v>
                </c:pt>
                <c:pt idx="54579">
                  <c:v>196.94271693399003</c:v>
                </c:pt>
                <c:pt idx="54580">
                  <c:v>196.90004235619497</c:v>
                </c:pt>
                <c:pt idx="54581">
                  <c:v>196.8573576731246</c:v>
                </c:pt>
                <c:pt idx="54582">
                  <c:v>196.81467299005422</c:v>
                </c:pt>
                <c:pt idx="54583">
                  <c:v>196.77199841225919</c:v>
                </c:pt>
                <c:pt idx="54584">
                  <c:v>196.72931372918879</c:v>
                </c:pt>
                <c:pt idx="54585">
                  <c:v>196.68662904611841</c:v>
                </c:pt>
                <c:pt idx="54586">
                  <c:v>196.64395446832339</c:v>
                </c:pt>
                <c:pt idx="54587">
                  <c:v>196.60126978525301</c:v>
                </c:pt>
                <c:pt idx="54588">
                  <c:v>196.5585851021826</c:v>
                </c:pt>
                <c:pt idx="54589">
                  <c:v>196.51591052438758</c:v>
                </c:pt>
                <c:pt idx="54590">
                  <c:v>196.4732258413172</c:v>
                </c:pt>
                <c:pt idx="54591">
                  <c:v>196.43050073714542</c:v>
                </c:pt>
                <c:pt idx="54592">
                  <c:v>196.3878261593504</c:v>
                </c:pt>
                <c:pt idx="54593">
                  <c:v>196.34514147628002</c:v>
                </c:pt>
                <c:pt idx="54594">
                  <c:v>196.30245679320961</c:v>
                </c:pt>
                <c:pt idx="54595">
                  <c:v>196.25978221541459</c:v>
                </c:pt>
                <c:pt idx="54596">
                  <c:v>196.21709753234421</c:v>
                </c:pt>
                <c:pt idx="54597">
                  <c:v>196.17441284927384</c:v>
                </c:pt>
                <c:pt idx="54598">
                  <c:v>196.13173827147878</c:v>
                </c:pt>
                <c:pt idx="54599">
                  <c:v>196.0890535884084</c:v>
                </c:pt>
                <c:pt idx="54600">
                  <c:v>196.04636890533803</c:v>
                </c:pt>
                <c:pt idx="54601">
                  <c:v>196.00369432754297</c:v>
                </c:pt>
                <c:pt idx="54602">
                  <c:v>195.9610096444726</c:v>
                </c:pt>
                <c:pt idx="54603">
                  <c:v>195.91828454030082</c:v>
                </c:pt>
                <c:pt idx="54604">
                  <c:v>195.87559985723044</c:v>
                </c:pt>
                <c:pt idx="54605">
                  <c:v>195.83292527943541</c:v>
                </c:pt>
                <c:pt idx="54606">
                  <c:v>195.79024059636504</c:v>
                </c:pt>
                <c:pt idx="54607">
                  <c:v>195.74755591329463</c:v>
                </c:pt>
                <c:pt idx="54608">
                  <c:v>195.70488133549961</c:v>
                </c:pt>
                <c:pt idx="54609">
                  <c:v>195.66219665242923</c:v>
                </c:pt>
                <c:pt idx="54610">
                  <c:v>195.61951196935885</c:v>
                </c:pt>
                <c:pt idx="54611">
                  <c:v>195.5768373915638</c:v>
                </c:pt>
                <c:pt idx="54612">
                  <c:v>195.53415270849342</c:v>
                </c:pt>
                <c:pt idx="54613">
                  <c:v>195.50441142010001</c:v>
                </c:pt>
                <c:pt idx="54614">
                  <c:v>195.44724639761336</c:v>
                </c:pt>
                <c:pt idx="54615">
                  <c:v>195.42528269051024</c:v>
                </c:pt>
                <c:pt idx="54616">
                  <c:v>195.46170835327771</c:v>
                </c:pt>
                <c:pt idx="54617">
                  <c:v>195.46770415450644</c:v>
                </c:pt>
                <c:pt idx="54618">
                  <c:v>195.45976300000001</c:v>
                </c:pt>
                <c:pt idx="54619">
                  <c:v>195.44935776424316</c:v>
                </c:pt>
                <c:pt idx="54620">
                  <c:v>195.441666</c:v>
                </c:pt>
                <c:pt idx="54621">
                  <c:v>195.48427968383405</c:v>
                </c:pt>
                <c:pt idx="54622">
                  <c:v>195.5251501473436</c:v>
                </c:pt>
                <c:pt idx="54623">
                  <c:v>195.54394612463639</c:v>
                </c:pt>
                <c:pt idx="54624">
                  <c:v>195.56274655278813</c:v>
                </c:pt>
                <c:pt idx="54625">
                  <c:v>195.58154698093983</c:v>
                </c:pt>
                <c:pt idx="54626">
                  <c:v>195.60034295823263</c:v>
                </c:pt>
                <c:pt idx="54627">
                  <c:v>195.61914338638437</c:v>
                </c:pt>
                <c:pt idx="54628">
                  <c:v>195.63796161797185</c:v>
                </c:pt>
                <c:pt idx="54629">
                  <c:v>195.65676204612356</c:v>
                </c:pt>
                <c:pt idx="54630">
                  <c:v>195.67555802341636</c:v>
                </c:pt>
                <c:pt idx="54631">
                  <c:v>195.69435845156809</c:v>
                </c:pt>
                <c:pt idx="54632">
                  <c:v>195.71315887971983</c:v>
                </c:pt>
                <c:pt idx="54633">
                  <c:v>195.7319548570126</c:v>
                </c:pt>
                <c:pt idx="54634">
                  <c:v>195.75075528516433</c:v>
                </c:pt>
                <c:pt idx="54635">
                  <c:v>195.76955571331607</c:v>
                </c:pt>
                <c:pt idx="54636">
                  <c:v>195.78835169060886</c:v>
                </c:pt>
                <c:pt idx="54637">
                  <c:v>195.80715211876057</c:v>
                </c:pt>
                <c:pt idx="54638">
                  <c:v>195.83855823481781</c:v>
                </c:pt>
                <c:pt idx="54639">
                  <c:v>195.91571553981879</c:v>
                </c:pt>
                <c:pt idx="54640">
                  <c:v>195.97986960429594</c:v>
                </c:pt>
                <c:pt idx="54641">
                  <c:v>195.96164699714217</c:v>
                </c:pt>
                <c:pt idx="54642">
                  <c:v>195.97196362279445</c:v>
                </c:pt>
                <c:pt idx="54643">
                  <c:v>196.05331026491646</c:v>
                </c:pt>
                <c:pt idx="54644">
                  <c:v>196.08788870080988</c:v>
                </c:pt>
                <c:pt idx="54645">
                  <c:v>196.08510055876042</c:v>
                </c:pt>
                <c:pt idx="54646">
                  <c:v>196.14260570883056</c:v>
                </c:pt>
                <c:pt idx="54647">
                  <c:v>196.20708856595857</c:v>
                </c:pt>
                <c:pt idx="54648">
                  <c:v>196.16519723425444</c:v>
                </c:pt>
                <c:pt idx="54649">
                  <c:v>196.12329598274641</c:v>
                </c:pt>
                <c:pt idx="54650">
                  <c:v>196.08139473123842</c:v>
                </c:pt>
                <c:pt idx="54651">
                  <c:v>196.03950339953428</c:v>
                </c:pt>
                <c:pt idx="54652">
                  <c:v>195.99760214802629</c:v>
                </c:pt>
                <c:pt idx="54653">
                  <c:v>195.95566121730283</c:v>
                </c:pt>
                <c:pt idx="54654">
                  <c:v>195.91375996579484</c:v>
                </c:pt>
                <c:pt idx="54655">
                  <c:v>195.8718686340907</c:v>
                </c:pt>
                <c:pt idx="54656">
                  <c:v>195.82996738258271</c:v>
                </c:pt>
                <c:pt idx="54657">
                  <c:v>195.78806613107471</c:v>
                </c:pt>
                <c:pt idx="54658">
                  <c:v>195.74617479937058</c:v>
                </c:pt>
                <c:pt idx="54659">
                  <c:v>195.70427354786258</c:v>
                </c:pt>
                <c:pt idx="54660">
                  <c:v>195.66237229635456</c:v>
                </c:pt>
                <c:pt idx="54661">
                  <c:v>195.62048096465043</c:v>
                </c:pt>
                <c:pt idx="54662">
                  <c:v>195.57857971314243</c:v>
                </c:pt>
                <c:pt idx="54663">
                  <c:v>195.53667846163444</c:v>
                </c:pt>
                <c:pt idx="54664">
                  <c:v>195.4947871299303</c:v>
                </c:pt>
                <c:pt idx="54665">
                  <c:v>195.45284619920685</c:v>
                </c:pt>
                <c:pt idx="54666">
                  <c:v>195.41094494769885</c:v>
                </c:pt>
                <c:pt idx="54667">
                  <c:v>195.36905361599472</c:v>
                </c:pt>
                <c:pt idx="54668">
                  <c:v>195.32715236448672</c:v>
                </c:pt>
                <c:pt idx="54669">
                  <c:v>195.28525111297873</c:v>
                </c:pt>
                <c:pt idx="54670">
                  <c:v>195.24335978127459</c:v>
                </c:pt>
                <c:pt idx="54671">
                  <c:v>195.2014585297666</c:v>
                </c:pt>
                <c:pt idx="54672">
                  <c:v>195.15955727825857</c:v>
                </c:pt>
                <c:pt idx="54673">
                  <c:v>195.11766594655444</c:v>
                </c:pt>
                <c:pt idx="54674">
                  <c:v>195.07576469504644</c:v>
                </c:pt>
                <c:pt idx="54675">
                  <c:v>195.03386344353845</c:v>
                </c:pt>
                <c:pt idx="54676">
                  <c:v>194.99197211183431</c:v>
                </c:pt>
                <c:pt idx="54677">
                  <c:v>194.92516493188853</c:v>
                </c:pt>
                <c:pt idx="54678">
                  <c:v>194.85277416738197</c:v>
                </c:pt>
                <c:pt idx="54679">
                  <c:v>194.74104291360382</c:v>
                </c:pt>
                <c:pt idx="54680">
                  <c:v>194.63487262088699</c:v>
                </c:pt>
                <c:pt idx="54681">
                  <c:v>194.57049707120743</c:v>
                </c:pt>
                <c:pt idx="54682">
                  <c:v>194.47790792322365</c:v>
                </c:pt>
                <c:pt idx="54683">
                  <c:v>194.38857939451074</c:v>
                </c:pt>
                <c:pt idx="54684">
                  <c:v>194.3055825603715</c:v>
                </c:pt>
                <c:pt idx="54685">
                  <c:v>194.23504904911778</c:v>
                </c:pt>
                <c:pt idx="54686">
                  <c:v>194.18968993414614</c:v>
                </c:pt>
                <c:pt idx="54687">
                  <c:v>194.15133161666935</c:v>
                </c:pt>
                <c:pt idx="54688">
                  <c:v>194.11297329919256</c:v>
                </c:pt>
                <c:pt idx="54689">
                  <c:v>194.07462406275684</c:v>
                </c:pt>
                <c:pt idx="54690">
                  <c:v>194.03622942111576</c:v>
                </c:pt>
                <c:pt idx="54691">
                  <c:v>193.99787110363897</c:v>
                </c:pt>
                <c:pt idx="54692">
                  <c:v>193.95952186720325</c:v>
                </c:pt>
                <c:pt idx="54693">
                  <c:v>193.92116354972646</c:v>
                </c:pt>
                <c:pt idx="54694">
                  <c:v>193.88280523224967</c:v>
                </c:pt>
                <c:pt idx="54695">
                  <c:v>193.84445599581395</c:v>
                </c:pt>
                <c:pt idx="54696">
                  <c:v>193.80609767833715</c:v>
                </c:pt>
                <c:pt idx="54697">
                  <c:v>193.76773936086036</c:v>
                </c:pt>
                <c:pt idx="54698">
                  <c:v>193.72939012442464</c:v>
                </c:pt>
                <c:pt idx="54699">
                  <c:v>193.69103180694785</c:v>
                </c:pt>
                <c:pt idx="54700">
                  <c:v>193.65267348947103</c:v>
                </c:pt>
                <c:pt idx="54701">
                  <c:v>193.61432425303531</c:v>
                </c:pt>
                <c:pt idx="54702">
                  <c:v>193.57596593555851</c:v>
                </c:pt>
                <c:pt idx="54703">
                  <c:v>193.53757129391747</c:v>
                </c:pt>
                <c:pt idx="54704">
                  <c:v>193.49921297644065</c:v>
                </c:pt>
                <c:pt idx="54705">
                  <c:v>193.46086374000492</c:v>
                </c:pt>
                <c:pt idx="54706">
                  <c:v>193.42250542252813</c:v>
                </c:pt>
                <c:pt idx="54707">
                  <c:v>193.38414710505134</c:v>
                </c:pt>
                <c:pt idx="54708">
                  <c:v>193.34579786861562</c:v>
                </c:pt>
                <c:pt idx="54709">
                  <c:v>193.30743955113883</c:v>
                </c:pt>
                <c:pt idx="54710">
                  <c:v>193.26908123366204</c:v>
                </c:pt>
                <c:pt idx="54711">
                  <c:v>193.23073199722631</c:v>
                </c:pt>
                <c:pt idx="54712">
                  <c:v>193.19237367974952</c:v>
                </c:pt>
                <c:pt idx="54713">
                  <c:v>193.15401536227273</c:v>
                </c:pt>
                <c:pt idx="54714">
                  <c:v>193.19848512374821</c:v>
                </c:pt>
                <c:pt idx="54715">
                  <c:v>193.17545459275155</c:v>
                </c:pt>
                <c:pt idx="54716">
                  <c:v>193.13464757425507</c:v>
                </c:pt>
                <c:pt idx="54717">
                  <c:v>193.11217642989985</c:v>
                </c:pt>
                <c:pt idx="54718">
                  <c:v>193.13622935407724</c:v>
                </c:pt>
                <c:pt idx="54719">
                  <c:v>193.15844907723479</c:v>
                </c:pt>
                <c:pt idx="54720">
                  <c:v>193.16232299999999</c:v>
                </c:pt>
                <c:pt idx="54721">
                  <c:v>193.16232299999999</c:v>
                </c:pt>
                <c:pt idx="54722">
                  <c:v>193.17691707963758</c:v>
                </c:pt>
                <c:pt idx="54723">
                  <c:v>193.17120342807331</c:v>
                </c:pt>
                <c:pt idx="54724">
                  <c:v>193.15981870639249</c:v>
                </c:pt>
                <c:pt idx="54725">
                  <c:v>193.14843398471169</c:v>
                </c:pt>
                <c:pt idx="54726">
                  <c:v>193.13705195827745</c:v>
                </c:pt>
                <c:pt idx="54727">
                  <c:v>193.12566723659663</c:v>
                </c:pt>
                <c:pt idx="54728">
                  <c:v>193.11427173392937</c:v>
                </c:pt>
                <c:pt idx="54729">
                  <c:v>193.10288701224854</c:v>
                </c:pt>
                <c:pt idx="54730">
                  <c:v>193.09150498581434</c:v>
                </c:pt>
                <c:pt idx="54731">
                  <c:v>193.089966</c:v>
                </c:pt>
                <c:pt idx="54732">
                  <c:v>193.07407773992847</c:v>
                </c:pt>
                <c:pt idx="54733">
                  <c:v>193.02384366952791</c:v>
                </c:pt>
                <c:pt idx="54734">
                  <c:v>192.98529183102625</c:v>
                </c:pt>
                <c:pt idx="54735">
                  <c:v>192.91634885540734</c:v>
                </c:pt>
                <c:pt idx="54736">
                  <c:v>192.92543649821218</c:v>
                </c:pt>
                <c:pt idx="54737">
                  <c:v>192.86107916380544</c:v>
                </c:pt>
                <c:pt idx="54738">
                  <c:v>192.83814431807343</c:v>
                </c:pt>
                <c:pt idx="54739">
                  <c:v>192.78641087485101</c:v>
                </c:pt>
                <c:pt idx="54740">
                  <c:v>192.75798824983127</c:v>
                </c:pt>
                <c:pt idx="54741">
                  <c:v>192.73164696120267</c:v>
                </c:pt>
                <c:pt idx="54742">
                  <c:v>192.70531190867462</c:v>
                </c:pt>
                <c:pt idx="54743">
                  <c:v>192.67897062004602</c:v>
                </c:pt>
                <c:pt idx="54744">
                  <c:v>192.65262933141742</c:v>
                </c:pt>
                <c:pt idx="54745">
                  <c:v>192.62629427888936</c:v>
                </c:pt>
                <c:pt idx="54746">
                  <c:v>192.59995299026076</c:v>
                </c:pt>
                <c:pt idx="54747">
                  <c:v>192.57361170163216</c:v>
                </c:pt>
                <c:pt idx="54748">
                  <c:v>192.54727664910411</c:v>
                </c:pt>
                <c:pt idx="54749">
                  <c:v>192.52093536047551</c:v>
                </c:pt>
                <c:pt idx="54750">
                  <c:v>192.4945940718469</c:v>
                </c:pt>
                <c:pt idx="54751">
                  <c:v>192.46825901931885</c:v>
                </c:pt>
                <c:pt idx="54752">
                  <c:v>192.44191773069025</c:v>
                </c:pt>
                <c:pt idx="54753">
                  <c:v>192.41555149765955</c:v>
                </c:pt>
                <c:pt idx="54754">
                  <c:v>192.38921020903095</c:v>
                </c:pt>
                <c:pt idx="54755">
                  <c:v>192.36287515650287</c:v>
                </c:pt>
                <c:pt idx="54756">
                  <c:v>192.33653386787429</c:v>
                </c:pt>
                <c:pt idx="54757">
                  <c:v>192.31019257924569</c:v>
                </c:pt>
                <c:pt idx="54758">
                  <c:v>192.28385752671761</c:v>
                </c:pt>
                <c:pt idx="54759">
                  <c:v>192.25751623808904</c:v>
                </c:pt>
                <c:pt idx="54760">
                  <c:v>192.23117494946044</c:v>
                </c:pt>
                <c:pt idx="54761">
                  <c:v>192.20483989693236</c:v>
                </c:pt>
                <c:pt idx="54762">
                  <c:v>192.17849860830376</c:v>
                </c:pt>
                <c:pt idx="54763">
                  <c:v>192.15215731967518</c:v>
                </c:pt>
                <c:pt idx="54764">
                  <c:v>192.1258222671471</c:v>
                </c:pt>
                <c:pt idx="54765">
                  <c:v>192.0994560341164</c:v>
                </c:pt>
                <c:pt idx="54766">
                  <c:v>192.0731147454878</c:v>
                </c:pt>
                <c:pt idx="54767">
                  <c:v>192.04677969295975</c:v>
                </c:pt>
                <c:pt idx="54768">
                  <c:v>192.02043840433114</c:v>
                </c:pt>
                <c:pt idx="54769">
                  <c:v>191.99409711570254</c:v>
                </c:pt>
                <c:pt idx="54770">
                  <c:v>191.96776206317449</c:v>
                </c:pt>
                <c:pt idx="54771">
                  <c:v>191.94142077454589</c:v>
                </c:pt>
                <c:pt idx="54772">
                  <c:v>191.91507948591729</c:v>
                </c:pt>
                <c:pt idx="54773">
                  <c:v>191.88874443338923</c:v>
                </c:pt>
                <c:pt idx="54774">
                  <c:v>191.86240314476063</c:v>
                </c:pt>
                <c:pt idx="54775">
                  <c:v>191.83606185613203</c:v>
                </c:pt>
                <c:pt idx="54776">
                  <c:v>191.80972680360398</c:v>
                </c:pt>
                <c:pt idx="54777">
                  <c:v>191.78338551497538</c:v>
                </c:pt>
                <c:pt idx="54778">
                  <c:v>191.75701928194468</c:v>
                </c:pt>
                <c:pt idx="54779">
                  <c:v>191.73067799331608</c:v>
                </c:pt>
                <c:pt idx="54780">
                  <c:v>191.704342940788</c:v>
                </c:pt>
                <c:pt idx="54781">
                  <c:v>191.6780016521594</c:v>
                </c:pt>
                <c:pt idx="54782">
                  <c:v>191.65166036353082</c:v>
                </c:pt>
                <c:pt idx="54783">
                  <c:v>191.62532531100274</c:v>
                </c:pt>
                <c:pt idx="54784">
                  <c:v>191.59898402237414</c:v>
                </c:pt>
                <c:pt idx="54785">
                  <c:v>191.57264273374557</c:v>
                </c:pt>
                <c:pt idx="54786">
                  <c:v>191.54630768121748</c:v>
                </c:pt>
                <c:pt idx="54787">
                  <c:v>191.51996639258888</c:v>
                </c:pt>
                <c:pt idx="54788">
                  <c:v>191.49362510396031</c:v>
                </c:pt>
                <c:pt idx="54789">
                  <c:v>191.46729005143223</c:v>
                </c:pt>
                <c:pt idx="54790">
                  <c:v>191.44092381840153</c:v>
                </c:pt>
                <c:pt idx="54791">
                  <c:v>191.41458252977293</c:v>
                </c:pt>
                <c:pt idx="54792">
                  <c:v>191.38824747724487</c:v>
                </c:pt>
                <c:pt idx="54793">
                  <c:v>191.36190618861627</c:v>
                </c:pt>
                <c:pt idx="54794">
                  <c:v>191.33556489998767</c:v>
                </c:pt>
                <c:pt idx="54795">
                  <c:v>191.30922984745962</c:v>
                </c:pt>
                <c:pt idx="54796">
                  <c:v>191.28288855883102</c:v>
                </c:pt>
                <c:pt idx="54797">
                  <c:v>191.25654727020242</c:v>
                </c:pt>
                <c:pt idx="54798">
                  <c:v>191.23021221767434</c:v>
                </c:pt>
                <c:pt idx="54799">
                  <c:v>191.20387092904576</c:v>
                </c:pt>
                <c:pt idx="54800">
                  <c:v>191.17752964041716</c:v>
                </c:pt>
                <c:pt idx="54801">
                  <c:v>191.15119458788908</c:v>
                </c:pt>
                <c:pt idx="54802">
                  <c:v>191.12485329926051</c:v>
                </c:pt>
                <c:pt idx="54803">
                  <c:v>191.09848706622978</c:v>
                </c:pt>
                <c:pt idx="54804">
                  <c:v>191.07214577760121</c:v>
                </c:pt>
                <c:pt idx="54805">
                  <c:v>191.1013013239571</c:v>
                </c:pt>
                <c:pt idx="54806">
                  <c:v>191.10553178588461</c:v>
                </c:pt>
                <c:pt idx="54807">
                  <c:v>191.13825652551265</c:v>
                </c:pt>
                <c:pt idx="54808">
                  <c:v>191.16717618450537</c:v>
                </c:pt>
                <c:pt idx="54809">
                  <c:v>191.14643499690033</c:v>
                </c:pt>
                <c:pt idx="54810">
                  <c:v>191.16246279422984</c:v>
                </c:pt>
                <c:pt idx="54811">
                  <c:v>191.15916518831943</c:v>
                </c:pt>
                <c:pt idx="54812">
                  <c:v>191.14095097997139</c:v>
                </c:pt>
                <c:pt idx="54813">
                  <c:v>191.23069536051503</c:v>
                </c:pt>
                <c:pt idx="54814">
                  <c:v>191.23881881009279</c:v>
                </c:pt>
                <c:pt idx="54815">
                  <c:v>191.20664800105934</c:v>
                </c:pt>
                <c:pt idx="54816">
                  <c:v>191.17450762798524</c:v>
                </c:pt>
                <c:pt idx="54817">
                  <c:v>191.14237486390095</c:v>
                </c:pt>
                <c:pt idx="54818">
                  <c:v>191.11023449082685</c:v>
                </c:pt>
                <c:pt idx="54819">
                  <c:v>191.07809411775273</c:v>
                </c:pt>
                <c:pt idx="54820">
                  <c:v>191.04596135366847</c:v>
                </c:pt>
                <c:pt idx="54821">
                  <c:v>191.01382098059437</c:v>
                </c:pt>
                <c:pt idx="54822">
                  <c:v>190.98168060752025</c:v>
                </c:pt>
                <c:pt idx="54823">
                  <c:v>190.94954784343599</c:v>
                </c:pt>
                <c:pt idx="54824">
                  <c:v>190.91740747036189</c:v>
                </c:pt>
                <c:pt idx="54825">
                  <c:v>190.88526709728777</c:v>
                </c:pt>
                <c:pt idx="54826">
                  <c:v>190.85313433320351</c:v>
                </c:pt>
                <c:pt idx="54827">
                  <c:v>190.82099396012939</c:v>
                </c:pt>
                <c:pt idx="54828">
                  <c:v>190.78882315109595</c:v>
                </c:pt>
                <c:pt idx="54829">
                  <c:v>190.75668277802183</c:v>
                </c:pt>
                <c:pt idx="54830">
                  <c:v>190.72455001393757</c:v>
                </c:pt>
                <c:pt idx="54831">
                  <c:v>190.69240964086345</c:v>
                </c:pt>
                <c:pt idx="54832">
                  <c:v>190.66026926778935</c:v>
                </c:pt>
                <c:pt idx="54833">
                  <c:v>190.62813650370509</c:v>
                </c:pt>
                <c:pt idx="54834">
                  <c:v>190.59599613063097</c:v>
                </c:pt>
                <c:pt idx="54835">
                  <c:v>190.56385575755687</c:v>
                </c:pt>
                <c:pt idx="54836">
                  <c:v>190.53172299347261</c:v>
                </c:pt>
                <c:pt idx="54837">
                  <c:v>190.49958262039848</c:v>
                </c:pt>
                <c:pt idx="54838">
                  <c:v>190.46744985631423</c:v>
                </c:pt>
                <c:pt idx="54839">
                  <c:v>190.4353094832401</c:v>
                </c:pt>
                <c:pt idx="54840">
                  <c:v>190.40313867420667</c:v>
                </c:pt>
                <c:pt idx="54841">
                  <c:v>190.37099830113254</c:v>
                </c:pt>
                <c:pt idx="54842">
                  <c:v>190.33886553704829</c:v>
                </c:pt>
                <c:pt idx="54843">
                  <c:v>190.30672516397416</c:v>
                </c:pt>
                <c:pt idx="54844">
                  <c:v>190.27458479090006</c:v>
                </c:pt>
                <c:pt idx="54845">
                  <c:v>190.24245202681581</c:v>
                </c:pt>
                <c:pt idx="54846">
                  <c:v>190.21031165374168</c:v>
                </c:pt>
                <c:pt idx="54847">
                  <c:v>190.17817128066758</c:v>
                </c:pt>
                <c:pt idx="54848">
                  <c:v>190.14603851658333</c:v>
                </c:pt>
                <c:pt idx="54849">
                  <c:v>190.1138981435092</c:v>
                </c:pt>
                <c:pt idx="54850">
                  <c:v>190.0817577704351</c:v>
                </c:pt>
                <c:pt idx="54851">
                  <c:v>190.04962500635082</c:v>
                </c:pt>
                <c:pt idx="54852">
                  <c:v>190.01748463327672</c:v>
                </c:pt>
                <c:pt idx="54853">
                  <c:v>189.98531382424326</c:v>
                </c:pt>
                <c:pt idx="54854">
                  <c:v>189.95317345116916</c:v>
                </c:pt>
                <c:pt idx="54855">
                  <c:v>189.92104068708488</c:v>
                </c:pt>
                <c:pt idx="54856">
                  <c:v>189.88890031401078</c:v>
                </c:pt>
                <c:pt idx="54857">
                  <c:v>189.85675994093668</c:v>
                </c:pt>
                <c:pt idx="54858">
                  <c:v>189.8246271768524</c:v>
                </c:pt>
                <c:pt idx="54859">
                  <c:v>189.78317992181169</c:v>
                </c:pt>
                <c:pt idx="54860">
                  <c:v>189.71310316213638</c:v>
                </c:pt>
                <c:pt idx="54861">
                  <c:v>189.73077534191702</c:v>
                </c:pt>
                <c:pt idx="54862">
                  <c:v>189.67417450548405</c:v>
                </c:pt>
                <c:pt idx="54863">
                  <c:v>189.69578727580455</c:v>
                </c:pt>
                <c:pt idx="54864">
                  <c:v>189.71467997281832</c:v>
                </c:pt>
                <c:pt idx="54865">
                  <c:v>189.67822356556988</c:v>
                </c:pt>
                <c:pt idx="54866">
                  <c:v>189.71845464481527</c:v>
                </c:pt>
                <c:pt idx="54867">
                  <c:v>189.76528481449688</c:v>
                </c:pt>
                <c:pt idx="54868">
                  <c:v>189.78243041372056</c:v>
                </c:pt>
                <c:pt idx="54869">
                  <c:v>189.79582710629344</c:v>
                </c:pt>
                <c:pt idx="54870">
                  <c:v>189.80922062730087</c:v>
                </c:pt>
                <c:pt idx="54871">
                  <c:v>189.82261731987379</c:v>
                </c:pt>
                <c:pt idx="54872">
                  <c:v>189.83374000000001</c:v>
                </c:pt>
                <c:pt idx="54873">
                  <c:v>189.82729876181384</c:v>
                </c:pt>
                <c:pt idx="54874">
                  <c:v>189.80764125696595</c:v>
                </c:pt>
                <c:pt idx="54875">
                  <c:v>189.85876603671912</c:v>
                </c:pt>
                <c:pt idx="54876">
                  <c:v>189.89880338520285</c:v>
                </c:pt>
                <c:pt idx="54877">
                  <c:v>189.94975787473206</c:v>
                </c:pt>
                <c:pt idx="54878">
                  <c:v>189.97459946852646</c:v>
                </c:pt>
                <c:pt idx="54879">
                  <c:v>189.98038513794751</c:v>
                </c:pt>
                <c:pt idx="54880">
                  <c:v>190.05496594134476</c:v>
                </c:pt>
                <c:pt idx="54881">
                  <c:v>190.06464579923789</c:v>
                </c:pt>
                <c:pt idx="54882">
                  <c:v>190.07706455221745</c:v>
                </c:pt>
                <c:pt idx="54883">
                  <c:v>190.15462006795099</c:v>
                </c:pt>
                <c:pt idx="54884">
                  <c:v>190.13549096356874</c:v>
                </c:pt>
                <c:pt idx="54885">
                  <c:v>190.11636638785703</c:v>
                </c:pt>
                <c:pt idx="54886">
                  <c:v>190.09723728347478</c:v>
                </c:pt>
                <c:pt idx="54887">
                  <c:v>190.07810817909254</c:v>
                </c:pt>
                <c:pt idx="54888">
                  <c:v>190.05898360338085</c:v>
                </c:pt>
                <c:pt idx="54889">
                  <c:v>190.03985449899861</c:v>
                </c:pt>
                <c:pt idx="54890">
                  <c:v>190.02070727993419</c:v>
                </c:pt>
                <c:pt idx="54891">
                  <c:v>190.00157817555194</c:v>
                </c:pt>
                <c:pt idx="54892">
                  <c:v>189.98245359984026</c:v>
                </c:pt>
                <c:pt idx="54893">
                  <c:v>189.96332449545801</c:v>
                </c:pt>
                <c:pt idx="54894">
                  <c:v>189.94419539107577</c:v>
                </c:pt>
                <c:pt idx="54895">
                  <c:v>189.92507081536408</c:v>
                </c:pt>
                <c:pt idx="54896">
                  <c:v>189.90594171098184</c:v>
                </c:pt>
                <c:pt idx="54897">
                  <c:v>189.88681260659959</c:v>
                </c:pt>
                <c:pt idx="54898">
                  <c:v>189.8676880308879</c:v>
                </c:pt>
                <c:pt idx="54899">
                  <c:v>189.84855892650566</c:v>
                </c:pt>
                <c:pt idx="54900">
                  <c:v>189.82942982212342</c:v>
                </c:pt>
                <c:pt idx="54901">
                  <c:v>189.8103052464117</c:v>
                </c:pt>
                <c:pt idx="54902">
                  <c:v>189.79117614202946</c:v>
                </c:pt>
                <c:pt idx="54903">
                  <c:v>189.77202892296503</c:v>
                </c:pt>
                <c:pt idx="54904">
                  <c:v>189.75290434725335</c:v>
                </c:pt>
                <c:pt idx="54905">
                  <c:v>189.7337752428711</c:v>
                </c:pt>
                <c:pt idx="54906">
                  <c:v>189.71464613848886</c:v>
                </c:pt>
                <c:pt idx="54907">
                  <c:v>189.69552156277717</c:v>
                </c:pt>
                <c:pt idx="54908">
                  <c:v>189.67639245839493</c:v>
                </c:pt>
                <c:pt idx="54909">
                  <c:v>189.65726335401268</c:v>
                </c:pt>
                <c:pt idx="54910">
                  <c:v>189.638138778301</c:v>
                </c:pt>
                <c:pt idx="54911">
                  <c:v>189.61900967391875</c:v>
                </c:pt>
                <c:pt idx="54912">
                  <c:v>189.59988056953651</c:v>
                </c:pt>
                <c:pt idx="54913">
                  <c:v>189.58075599382482</c:v>
                </c:pt>
                <c:pt idx="54914">
                  <c:v>189.56162688944258</c:v>
                </c:pt>
                <c:pt idx="54915">
                  <c:v>189.54247967037816</c:v>
                </c:pt>
                <c:pt idx="54916">
                  <c:v>189.52335056599591</c:v>
                </c:pt>
                <c:pt idx="54917">
                  <c:v>189.5042259902842</c:v>
                </c:pt>
                <c:pt idx="54918">
                  <c:v>189.48509688590198</c:v>
                </c:pt>
                <c:pt idx="54919">
                  <c:v>189.46596778151974</c:v>
                </c:pt>
                <c:pt idx="54920">
                  <c:v>189.44684320580802</c:v>
                </c:pt>
                <c:pt idx="54921">
                  <c:v>189.42771410142578</c:v>
                </c:pt>
                <c:pt idx="54922">
                  <c:v>189.40858499704353</c:v>
                </c:pt>
                <c:pt idx="54923">
                  <c:v>189.38994153322221</c:v>
                </c:pt>
                <c:pt idx="54924">
                  <c:v>189.31323998569385</c:v>
                </c:pt>
                <c:pt idx="54925">
                  <c:v>189.21530605011932</c:v>
                </c:pt>
                <c:pt idx="54926">
                  <c:v>189.14240912589412</c:v>
                </c:pt>
                <c:pt idx="54927">
                  <c:v>189.04930251702785</c:v>
                </c:pt>
                <c:pt idx="54928">
                  <c:v>189.001587</c:v>
                </c:pt>
                <c:pt idx="54929">
                  <c:v>188.97036483770884</c:v>
                </c:pt>
                <c:pt idx="54930">
                  <c:v>188.91572308954514</c:v>
                </c:pt>
                <c:pt idx="54931">
                  <c:v>188.87174445255127</c:v>
                </c:pt>
                <c:pt idx="54932">
                  <c:v>188.86225896580484</c:v>
                </c:pt>
                <c:pt idx="54933">
                  <c:v>188.87136273513644</c:v>
                </c:pt>
                <c:pt idx="54934">
                  <c:v>188.88046650446802</c:v>
                </c:pt>
                <c:pt idx="54935">
                  <c:v>188.88956811855118</c:v>
                </c:pt>
                <c:pt idx="54936">
                  <c:v>188.82554956747737</c:v>
                </c:pt>
                <c:pt idx="54937">
                  <c:v>188.75037079637579</c:v>
                </c:pt>
                <c:pt idx="54938">
                  <c:v>188.77625242703863</c:v>
                </c:pt>
                <c:pt idx="54939">
                  <c:v>188.72118360286055</c:v>
                </c:pt>
                <c:pt idx="54940">
                  <c:v>188.64064454363375</c:v>
                </c:pt>
                <c:pt idx="54941">
                  <c:v>188.62636207399268</c:v>
                </c:pt>
                <c:pt idx="54942">
                  <c:v>188.63348926474308</c:v>
                </c:pt>
                <c:pt idx="54943">
                  <c:v>188.64061814320144</c:v>
                </c:pt>
                <c:pt idx="54944">
                  <c:v>188.6477470216598</c:v>
                </c:pt>
                <c:pt idx="54945">
                  <c:v>188.65487421241019</c:v>
                </c:pt>
                <c:pt idx="54946">
                  <c:v>188.66200309086855</c:v>
                </c:pt>
                <c:pt idx="54947">
                  <c:v>188.66913196932694</c:v>
                </c:pt>
                <c:pt idx="54948">
                  <c:v>188.67625916007734</c:v>
                </c:pt>
                <c:pt idx="54949">
                  <c:v>188.6833880385357</c:v>
                </c:pt>
                <c:pt idx="54950">
                  <c:v>188.69051691699406</c:v>
                </c:pt>
                <c:pt idx="54951">
                  <c:v>188.69764410774445</c:v>
                </c:pt>
                <c:pt idx="54952">
                  <c:v>188.70477298620281</c:v>
                </c:pt>
                <c:pt idx="54953">
                  <c:v>188.71190861549306</c:v>
                </c:pt>
                <c:pt idx="54954">
                  <c:v>188.71903580624345</c:v>
                </c:pt>
                <c:pt idx="54955">
                  <c:v>188.72616468470181</c:v>
                </c:pt>
                <c:pt idx="54956">
                  <c:v>188.73329356316017</c:v>
                </c:pt>
                <c:pt idx="54957">
                  <c:v>188.74042075391057</c:v>
                </c:pt>
                <c:pt idx="54958">
                  <c:v>188.74754963236896</c:v>
                </c:pt>
                <c:pt idx="54959">
                  <c:v>188.75467851082732</c:v>
                </c:pt>
                <c:pt idx="54960">
                  <c:v>188.76180570157771</c:v>
                </c:pt>
                <c:pt idx="54961">
                  <c:v>188.76893458003607</c:v>
                </c:pt>
                <c:pt idx="54962">
                  <c:v>188.77606345849443</c:v>
                </c:pt>
                <c:pt idx="54963">
                  <c:v>188.78319064924483</c:v>
                </c:pt>
                <c:pt idx="54964">
                  <c:v>188.79031952770319</c:v>
                </c:pt>
                <c:pt idx="54965">
                  <c:v>188.79745515699344</c:v>
                </c:pt>
                <c:pt idx="54966">
                  <c:v>188.8045840354518</c:v>
                </c:pt>
                <c:pt idx="54967">
                  <c:v>188.81171122620219</c:v>
                </c:pt>
                <c:pt idx="54968">
                  <c:v>188.81884010466055</c:v>
                </c:pt>
                <c:pt idx="54969">
                  <c:v>188.82596898311894</c:v>
                </c:pt>
                <c:pt idx="54970">
                  <c:v>188.83309617386934</c:v>
                </c:pt>
                <c:pt idx="54971">
                  <c:v>188.8402250523277</c:v>
                </c:pt>
                <c:pt idx="54972">
                  <c:v>188.84735393078606</c:v>
                </c:pt>
                <c:pt idx="54973">
                  <c:v>188.91864271536971</c:v>
                </c:pt>
                <c:pt idx="54974">
                  <c:v>188.92577159382807</c:v>
                </c:pt>
                <c:pt idx="54975">
                  <c:v>188.93290047228643</c:v>
                </c:pt>
                <c:pt idx="54976">
                  <c:v>188.94002766303683</c:v>
                </c:pt>
                <c:pt idx="54977">
                  <c:v>188.94715654149519</c:v>
                </c:pt>
                <c:pt idx="54978">
                  <c:v>188.9295363631378</c:v>
                </c:pt>
                <c:pt idx="54979">
                  <c:v>188.98294866507749</c:v>
                </c:pt>
                <c:pt idx="54980">
                  <c:v>188.94743913972343</c:v>
                </c:pt>
                <c:pt idx="54981">
                  <c:v>188.965408</c:v>
                </c:pt>
                <c:pt idx="54982">
                  <c:v>188.96519244206007</c:v>
                </c:pt>
                <c:pt idx="54983">
                  <c:v>188.94800846447305</c:v>
                </c:pt>
                <c:pt idx="54984">
                  <c:v>188.9820944194087</c:v>
                </c:pt>
                <c:pt idx="54985">
                  <c:v>188.9280312202622</c:v>
                </c:pt>
                <c:pt idx="54986">
                  <c:v>188.89427972811575</c:v>
                </c:pt>
                <c:pt idx="54987">
                  <c:v>188.92535845602544</c:v>
                </c:pt>
                <c:pt idx="54988">
                  <c:v>188.95643718393512</c:v>
                </c:pt>
                <c:pt idx="54989">
                  <c:v>188.98750855419141</c:v>
                </c:pt>
                <c:pt idx="54990">
                  <c:v>189.01858728210107</c:v>
                </c:pt>
                <c:pt idx="54991">
                  <c:v>189.04966601001075</c:v>
                </c:pt>
                <c:pt idx="54992">
                  <c:v>189.08073738026704</c:v>
                </c:pt>
                <c:pt idx="54993">
                  <c:v>189.11181610817673</c:v>
                </c:pt>
                <c:pt idx="54994">
                  <c:v>189.14292426669994</c:v>
                </c:pt>
                <c:pt idx="54995">
                  <c:v>189.17399563695622</c:v>
                </c:pt>
                <c:pt idx="54996">
                  <c:v>189.20507436486591</c:v>
                </c:pt>
                <c:pt idx="54997">
                  <c:v>189.23615309277557</c:v>
                </c:pt>
                <c:pt idx="54998">
                  <c:v>189.26722446303188</c:v>
                </c:pt>
                <c:pt idx="54999">
                  <c:v>189.29830319094154</c:v>
                </c:pt>
                <c:pt idx="55000">
                  <c:v>189.32938191885123</c:v>
                </c:pt>
                <c:pt idx="55001">
                  <c:v>189.36045328910751</c:v>
                </c:pt>
                <c:pt idx="55002">
                  <c:v>189.39153201701717</c:v>
                </c:pt>
                <c:pt idx="55003">
                  <c:v>189.42261074492686</c:v>
                </c:pt>
                <c:pt idx="55004">
                  <c:v>189.45368211518314</c:v>
                </c:pt>
                <c:pt idx="55005">
                  <c:v>189.48476084309283</c:v>
                </c:pt>
                <c:pt idx="55006">
                  <c:v>189.51586900161604</c:v>
                </c:pt>
                <c:pt idx="55007">
                  <c:v>189.54694772952573</c:v>
                </c:pt>
                <c:pt idx="55008">
                  <c:v>189.57801909978201</c:v>
                </c:pt>
                <c:pt idx="55009">
                  <c:v>189.60909782769167</c:v>
                </c:pt>
                <c:pt idx="55010">
                  <c:v>189.64017655560136</c:v>
                </c:pt>
                <c:pt idx="55011">
                  <c:v>189.67124792585764</c:v>
                </c:pt>
                <c:pt idx="55012">
                  <c:v>189.70232665376733</c:v>
                </c:pt>
                <c:pt idx="55013">
                  <c:v>189.73340538167699</c:v>
                </c:pt>
                <c:pt idx="55014">
                  <c:v>189.76447675193327</c:v>
                </c:pt>
                <c:pt idx="55015">
                  <c:v>189.79555547984296</c:v>
                </c:pt>
                <c:pt idx="55016">
                  <c:v>189.82663420775265</c:v>
                </c:pt>
                <c:pt idx="55017">
                  <c:v>189.85770557800893</c:v>
                </c:pt>
                <c:pt idx="55018">
                  <c:v>189.88878430591859</c:v>
                </c:pt>
                <c:pt idx="55019">
                  <c:v>189.91989246444183</c:v>
                </c:pt>
                <c:pt idx="55020">
                  <c:v>189.95096383469811</c:v>
                </c:pt>
                <c:pt idx="55021">
                  <c:v>189.9820425626078</c:v>
                </c:pt>
                <c:pt idx="55022">
                  <c:v>190.01312129051746</c:v>
                </c:pt>
                <c:pt idx="55023">
                  <c:v>190.04419266077375</c:v>
                </c:pt>
                <c:pt idx="55024">
                  <c:v>190.07527138868343</c:v>
                </c:pt>
                <c:pt idx="55025">
                  <c:v>190.10635011659309</c:v>
                </c:pt>
                <c:pt idx="55026">
                  <c:v>190.13742148684941</c:v>
                </c:pt>
                <c:pt idx="55027">
                  <c:v>190.16850021475906</c:v>
                </c:pt>
                <c:pt idx="55028">
                  <c:v>190.19957894266875</c:v>
                </c:pt>
                <c:pt idx="55029">
                  <c:v>190.23065031292504</c:v>
                </c:pt>
                <c:pt idx="55030">
                  <c:v>190.27774214493445</c:v>
                </c:pt>
                <c:pt idx="55031">
                  <c:v>190.3292964282308</c:v>
                </c:pt>
                <c:pt idx="55032">
                  <c:v>190.34025600000001</c:v>
                </c:pt>
                <c:pt idx="55033">
                  <c:v>190.36976799690109</c:v>
                </c:pt>
                <c:pt idx="55034">
                  <c:v>190.42012105436336</c:v>
                </c:pt>
                <c:pt idx="55035">
                  <c:v>190.43071</c:v>
                </c:pt>
                <c:pt idx="55036">
                  <c:v>190.42294736218406</c:v>
                </c:pt>
                <c:pt idx="55037">
                  <c:v>190.41261299999999</c:v>
                </c:pt>
                <c:pt idx="55038">
                  <c:v>190.41261299999999</c:v>
                </c:pt>
                <c:pt idx="55039">
                  <c:v>190.41660725304234</c:v>
                </c:pt>
                <c:pt idx="55040">
                  <c:v>190.42554828369998</c:v>
                </c:pt>
                <c:pt idx="55041">
                  <c:v>190.43448931435759</c:v>
                </c:pt>
                <c:pt idx="55042">
                  <c:v>190.44342822829393</c:v>
                </c:pt>
                <c:pt idx="55043">
                  <c:v>190.44150573867429</c:v>
                </c:pt>
                <c:pt idx="55044">
                  <c:v>190.45301430138292</c:v>
                </c:pt>
                <c:pt idx="55045">
                  <c:v>190.5076570376639</c:v>
                </c:pt>
                <c:pt idx="55046">
                  <c:v>190.5315717167382</c:v>
                </c:pt>
                <c:pt idx="55047">
                  <c:v>190.48208373104436</c:v>
                </c:pt>
                <c:pt idx="55048">
                  <c:v>190.42691250453515</c:v>
                </c:pt>
                <c:pt idx="55049">
                  <c:v>190.41819951113828</c:v>
                </c:pt>
                <c:pt idx="55050">
                  <c:v>190.40948651774144</c:v>
                </c:pt>
                <c:pt idx="55051">
                  <c:v>190.40077558707978</c:v>
                </c:pt>
                <c:pt idx="55052">
                  <c:v>190.39206259368294</c:v>
                </c:pt>
                <c:pt idx="55053">
                  <c:v>190.3833496002861</c:v>
                </c:pt>
                <c:pt idx="55054">
                  <c:v>190.37463866962443</c:v>
                </c:pt>
                <c:pt idx="55055">
                  <c:v>190.36592567622759</c:v>
                </c:pt>
                <c:pt idx="55056">
                  <c:v>190.35720443189004</c:v>
                </c:pt>
                <c:pt idx="55057">
                  <c:v>190.3484914384932</c:v>
                </c:pt>
                <c:pt idx="55058">
                  <c:v>190.33978050783153</c:v>
                </c:pt>
                <c:pt idx="55059">
                  <c:v>190.33106751443469</c:v>
                </c:pt>
                <c:pt idx="55060">
                  <c:v>190.32235452103785</c:v>
                </c:pt>
                <c:pt idx="55061">
                  <c:v>190.31364359037619</c:v>
                </c:pt>
                <c:pt idx="55062">
                  <c:v>190.30493059697935</c:v>
                </c:pt>
                <c:pt idx="55063">
                  <c:v>190.29621760358251</c:v>
                </c:pt>
                <c:pt idx="55064">
                  <c:v>190.28750667292084</c:v>
                </c:pt>
                <c:pt idx="55065">
                  <c:v>190.278793679524</c:v>
                </c:pt>
                <c:pt idx="55066">
                  <c:v>190.27008068612716</c:v>
                </c:pt>
                <c:pt idx="55067">
                  <c:v>190.26136975546549</c:v>
                </c:pt>
                <c:pt idx="55068">
                  <c:v>190.25265676206865</c:v>
                </c:pt>
                <c:pt idx="55069">
                  <c:v>190.24393551773107</c:v>
                </c:pt>
                <c:pt idx="55070">
                  <c:v>190.23522458706941</c:v>
                </c:pt>
                <c:pt idx="55071">
                  <c:v>190.22651159367257</c:v>
                </c:pt>
                <c:pt idx="55072">
                  <c:v>190.21779860027573</c:v>
                </c:pt>
                <c:pt idx="55073">
                  <c:v>190.20908766961406</c:v>
                </c:pt>
                <c:pt idx="55074">
                  <c:v>190.20037467621722</c:v>
                </c:pt>
                <c:pt idx="55075">
                  <c:v>190.19166168282038</c:v>
                </c:pt>
                <c:pt idx="55076">
                  <c:v>190.18295075215872</c:v>
                </c:pt>
                <c:pt idx="55077">
                  <c:v>190.17423775876188</c:v>
                </c:pt>
                <c:pt idx="55078">
                  <c:v>190.16552476536503</c:v>
                </c:pt>
                <c:pt idx="55079">
                  <c:v>190.15681383470337</c:v>
                </c:pt>
                <c:pt idx="55080">
                  <c:v>190.14810084130653</c:v>
                </c:pt>
                <c:pt idx="55081">
                  <c:v>190.13937959696898</c:v>
                </c:pt>
                <c:pt idx="55082">
                  <c:v>190.13066660357211</c:v>
                </c:pt>
                <c:pt idx="55083">
                  <c:v>190.12195567291045</c:v>
                </c:pt>
                <c:pt idx="55084">
                  <c:v>190.1132426795136</c:v>
                </c:pt>
                <c:pt idx="55085">
                  <c:v>190.10452968611676</c:v>
                </c:pt>
                <c:pt idx="55086">
                  <c:v>190.0958187554551</c:v>
                </c:pt>
                <c:pt idx="55087">
                  <c:v>190.08710576205826</c:v>
                </c:pt>
                <c:pt idx="55088">
                  <c:v>190.07839276866142</c:v>
                </c:pt>
                <c:pt idx="55089">
                  <c:v>190.06968183799975</c:v>
                </c:pt>
                <c:pt idx="55090">
                  <c:v>190.06096884460291</c:v>
                </c:pt>
                <c:pt idx="55091">
                  <c:v>190.05225585120607</c:v>
                </c:pt>
                <c:pt idx="55092">
                  <c:v>190.04354492054441</c:v>
                </c:pt>
                <c:pt idx="55093">
                  <c:v>190.03483192714756</c:v>
                </c:pt>
                <c:pt idx="55094">
                  <c:v>190.06040542574493</c:v>
                </c:pt>
                <c:pt idx="55095">
                  <c:v>190.05495300715307</c:v>
                </c:pt>
                <c:pt idx="55096">
                  <c:v>190.13536159871245</c:v>
                </c:pt>
                <c:pt idx="55097">
                  <c:v>190.13092542359954</c:v>
                </c:pt>
                <c:pt idx="55098">
                  <c:v>190.15185479160706</c:v>
                </c:pt>
                <c:pt idx="55099">
                  <c:v>190.15934799999999</c:v>
                </c:pt>
                <c:pt idx="55100">
                  <c:v>190.18854049821215</c:v>
                </c:pt>
                <c:pt idx="55101">
                  <c:v>190.18081120123986</c:v>
                </c:pt>
                <c:pt idx="55102">
                  <c:v>190.19228814067716</c:v>
                </c:pt>
                <c:pt idx="55103">
                  <c:v>190.20455570387028</c:v>
                </c:pt>
                <c:pt idx="55104">
                  <c:v>190.21553538698123</c:v>
                </c:pt>
                <c:pt idx="55105">
                  <c:v>190.22651767006445</c:v>
                </c:pt>
                <c:pt idx="55106">
                  <c:v>190.23751035303698</c:v>
                </c:pt>
                <c:pt idx="55107">
                  <c:v>190.24849263612023</c:v>
                </c:pt>
                <c:pt idx="55108">
                  <c:v>190.25947231923115</c:v>
                </c:pt>
                <c:pt idx="55109">
                  <c:v>190.2704546023144</c:v>
                </c:pt>
                <c:pt idx="55110">
                  <c:v>190.28143688539765</c:v>
                </c:pt>
                <c:pt idx="55111">
                  <c:v>190.29241656850857</c:v>
                </c:pt>
                <c:pt idx="55112">
                  <c:v>190.30339885159182</c:v>
                </c:pt>
                <c:pt idx="55113">
                  <c:v>190.31438113467507</c:v>
                </c:pt>
                <c:pt idx="55114">
                  <c:v>190.32536081778599</c:v>
                </c:pt>
                <c:pt idx="55115">
                  <c:v>190.33634310086924</c:v>
                </c:pt>
                <c:pt idx="55116">
                  <c:v>190.34732538395247</c:v>
                </c:pt>
                <c:pt idx="55117">
                  <c:v>190.35830506706341</c:v>
                </c:pt>
                <c:pt idx="55118">
                  <c:v>190.36929775003594</c:v>
                </c:pt>
                <c:pt idx="55119">
                  <c:v>190.38028003311916</c:v>
                </c:pt>
                <c:pt idx="55120">
                  <c:v>190.39125971623011</c:v>
                </c:pt>
                <c:pt idx="55121">
                  <c:v>190.40224199931333</c:v>
                </c:pt>
                <c:pt idx="55122">
                  <c:v>190.41322428239658</c:v>
                </c:pt>
                <c:pt idx="55123">
                  <c:v>190.4242039655075</c:v>
                </c:pt>
                <c:pt idx="55124">
                  <c:v>190.43518624859075</c:v>
                </c:pt>
                <c:pt idx="55125">
                  <c:v>190.446168531674</c:v>
                </c:pt>
                <c:pt idx="55126">
                  <c:v>190.45714821478492</c:v>
                </c:pt>
                <c:pt idx="55127">
                  <c:v>190.46813049786817</c:v>
                </c:pt>
                <c:pt idx="55128">
                  <c:v>190.47911278095143</c:v>
                </c:pt>
                <c:pt idx="55129">
                  <c:v>190.49009246406234</c:v>
                </c:pt>
                <c:pt idx="55130">
                  <c:v>190.50107474714559</c:v>
                </c:pt>
                <c:pt idx="55131">
                  <c:v>190.51206743011812</c:v>
                </c:pt>
                <c:pt idx="55132">
                  <c:v>190.52304971320137</c:v>
                </c:pt>
                <c:pt idx="55133">
                  <c:v>190.53402939631229</c:v>
                </c:pt>
                <c:pt idx="55134">
                  <c:v>190.54501167939554</c:v>
                </c:pt>
                <c:pt idx="55135">
                  <c:v>190.55599396247877</c:v>
                </c:pt>
                <c:pt idx="55136">
                  <c:v>190.56697364558971</c:v>
                </c:pt>
                <c:pt idx="55137">
                  <c:v>190.57795592867294</c:v>
                </c:pt>
                <c:pt idx="55138">
                  <c:v>190.58893821175619</c:v>
                </c:pt>
                <c:pt idx="55139">
                  <c:v>190.5999178948671</c:v>
                </c:pt>
                <c:pt idx="55140">
                  <c:v>190.61090017795036</c:v>
                </c:pt>
                <c:pt idx="55141">
                  <c:v>190.62188246103361</c:v>
                </c:pt>
                <c:pt idx="55142">
                  <c:v>190.63286214414453</c:v>
                </c:pt>
                <c:pt idx="55143">
                  <c:v>190.64385482711705</c:v>
                </c:pt>
                <c:pt idx="55144">
                  <c:v>190.6548371102003</c:v>
                </c:pt>
                <c:pt idx="55145">
                  <c:v>190.66581679331122</c:v>
                </c:pt>
                <c:pt idx="55146">
                  <c:v>190.67679907639447</c:v>
                </c:pt>
                <c:pt idx="55147">
                  <c:v>190.69028538092968</c:v>
                </c:pt>
                <c:pt idx="55148">
                  <c:v>190.7277977353362</c:v>
                </c:pt>
                <c:pt idx="55149">
                  <c:v>190.78098683357177</c:v>
                </c:pt>
                <c:pt idx="55150">
                  <c:v>190.80591412780163</c:v>
                </c:pt>
                <c:pt idx="55151">
                  <c:v>190.85597470607868</c:v>
                </c:pt>
                <c:pt idx="55152">
                  <c:v>190.91495045731997</c:v>
                </c:pt>
                <c:pt idx="55153">
                  <c:v>190.95138785741537</c:v>
                </c:pt>
                <c:pt idx="55154">
                  <c:v>191.0022005966627</c:v>
                </c:pt>
                <c:pt idx="55155">
                  <c:v>191.045761</c:v>
                </c:pt>
                <c:pt idx="55156">
                  <c:v>191.04738897804708</c:v>
                </c:pt>
                <c:pt idx="55157">
                  <c:v>191.05135928940445</c:v>
                </c:pt>
                <c:pt idx="55158">
                  <c:v>191.05532866082063</c:v>
                </c:pt>
                <c:pt idx="55159">
                  <c:v>191.05929897217797</c:v>
                </c:pt>
                <c:pt idx="55160">
                  <c:v>191.06326928353531</c:v>
                </c:pt>
                <c:pt idx="55161">
                  <c:v>191.07120896630886</c:v>
                </c:pt>
                <c:pt idx="55162">
                  <c:v>191.07517927766619</c:v>
                </c:pt>
                <c:pt idx="55163">
                  <c:v>191.07914864908241</c:v>
                </c:pt>
                <c:pt idx="55164">
                  <c:v>191.08311896043975</c:v>
                </c:pt>
                <c:pt idx="55165">
                  <c:v>191.08708927179708</c:v>
                </c:pt>
                <c:pt idx="55166">
                  <c:v>191.0910586432133</c:v>
                </c:pt>
                <c:pt idx="55167">
                  <c:v>191.09503271433519</c:v>
                </c:pt>
                <c:pt idx="55168">
                  <c:v>191.09900302569253</c:v>
                </c:pt>
                <c:pt idx="55169">
                  <c:v>191.10005200000001</c:v>
                </c:pt>
                <c:pt idx="55170">
                  <c:v>191.18123402956604</c:v>
                </c:pt>
                <c:pt idx="55171">
                  <c:v>191.19492573563767</c:v>
                </c:pt>
                <c:pt idx="55172">
                  <c:v>191.23355414904682</c:v>
                </c:pt>
                <c:pt idx="55173">
                  <c:v>191.29048646252843</c:v>
                </c:pt>
                <c:pt idx="55174">
                  <c:v>191.34741877601007</c:v>
                </c:pt>
                <c:pt idx="55175">
                  <c:v>191.40433761119778</c:v>
                </c:pt>
                <c:pt idx="55176">
                  <c:v>191.46126992467939</c:v>
                </c:pt>
                <c:pt idx="55177">
                  <c:v>191.518202238161</c:v>
                </c:pt>
                <c:pt idx="55178">
                  <c:v>191.5751210733487</c:v>
                </c:pt>
                <c:pt idx="55179">
                  <c:v>191.63205338683034</c:v>
                </c:pt>
                <c:pt idx="55180">
                  <c:v>191.68903961348758</c:v>
                </c:pt>
                <c:pt idx="55181">
                  <c:v>191.74597192696919</c:v>
                </c:pt>
                <c:pt idx="55182">
                  <c:v>191.80289076215689</c:v>
                </c:pt>
                <c:pt idx="55183">
                  <c:v>191.85982307563853</c:v>
                </c:pt>
                <c:pt idx="55184">
                  <c:v>191.91675538912014</c:v>
                </c:pt>
                <c:pt idx="55185">
                  <c:v>191.97367422430784</c:v>
                </c:pt>
                <c:pt idx="55186">
                  <c:v>192.03060653778945</c:v>
                </c:pt>
                <c:pt idx="55187">
                  <c:v>192.08753885127109</c:v>
                </c:pt>
                <c:pt idx="55188">
                  <c:v>192.14445768645879</c:v>
                </c:pt>
                <c:pt idx="55189">
                  <c:v>192.2013899999404</c:v>
                </c:pt>
                <c:pt idx="55190">
                  <c:v>192.25832231342201</c:v>
                </c:pt>
                <c:pt idx="55191">
                  <c:v>192.31524114860972</c:v>
                </c:pt>
                <c:pt idx="55192">
                  <c:v>192.37222737526699</c:v>
                </c:pt>
                <c:pt idx="55193">
                  <c:v>192.4291596887486</c:v>
                </c:pt>
                <c:pt idx="55194">
                  <c:v>192.4860785239363</c:v>
                </c:pt>
                <c:pt idx="55195">
                  <c:v>192.65686198608725</c:v>
                </c:pt>
                <c:pt idx="55196">
                  <c:v>192.71379429956886</c:v>
                </c:pt>
                <c:pt idx="55197">
                  <c:v>192.77072661305047</c:v>
                </c:pt>
                <c:pt idx="55198">
                  <c:v>192.82764544823817</c:v>
                </c:pt>
                <c:pt idx="55199">
                  <c:v>192.88457776171981</c:v>
                </c:pt>
                <c:pt idx="55200">
                  <c:v>192.94151007520142</c:v>
                </c:pt>
                <c:pt idx="55201">
                  <c:v>192.99842891038912</c:v>
                </c:pt>
                <c:pt idx="55202">
                  <c:v>193.05536122387073</c:v>
                </c:pt>
                <c:pt idx="55203">
                  <c:v>193.11234745052801</c:v>
                </c:pt>
                <c:pt idx="55204">
                  <c:v>193.16927976400962</c:v>
                </c:pt>
                <c:pt idx="55205">
                  <c:v>193.22619859919732</c:v>
                </c:pt>
                <c:pt idx="55206">
                  <c:v>193.28313091267893</c:v>
                </c:pt>
                <c:pt idx="55207">
                  <c:v>193.34006322616057</c:v>
                </c:pt>
                <c:pt idx="55208">
                  <c:v>193.39698206134827</c:v>
                </c:pt>
                <c:pt idx="55209">
                  <c:v>193.45391437482988</c:v>
                </c:pt>
                <c:pt idx="55210">
                  <c:v>193.51084668831149</c:v>
                </c:pt>
                <c:pt idx="55211">
                  <c:v>193.56776552349919</c:v>
                </c:pt>
                <c:pt idx="55212">
                  <c:v>193.62469783698083</c:v>
                </c:pt>
                <c:pt idx="55213">
                  <c:v>193.68163015046244</c:v>
                </c:pt>
                <c:pt idx="55214">
                  <c:v>193.73854898565014</c:v>
                </c:pt>
                <c:pt idx="55215">
                  <c:v>193.79553521230741</c:v>
                </c:pt>
                <c:pt idx="55216">
                  <c:v>193.85246752578902</c:v>
                </c:pt>
                <c:pt idx="55217">
                  <c:v>193.904022</c:v>
                </c:pt>
                <c:pt idx="55218">
                  <c:v>193.9095463252265</c:v>
                </c:pt>
                <c:pt idx="55219">
                  <c:v>193.96419619456367</c:v>
                </c:pt>
                <c:pt idx="55220">
                  <c:v>194.01884563948499</c:v>
                </c:pt>
                <c:pt idx="55221">
                  <c:v>194.07349414207391</c:v>
                </c:pt>
                <c:pt idx="55222">
                  <c:v>194.12814690295662</c:v>
                </c:pt>
                <c:pt idx="55223">
                  <c:v>194.18527193705293</c:v>
                </c:pt>
                <c:pt idx="55224">
                  <c:v>194.25293508605483</c:v>
                </c:pt>
                <c:pt idx="55225">
                  <c:v>194.2866363783977</c:v>
                </c:pt>
                <c:pt idx="55226">
                  <c:v>194.31659526802272</c:v>
                </c:pt>
                <c:pt idx="55227">
                  <c:v>194.40971001746092</c:v>
                </c:pt>
                <c:pt idx="55228">
                  <c:v>194.50291294374517</c:v>
                </c:pt>
                <c:pt idx="55229">
                  <c:v>194.59602769318337</c:v>
                </c:pt>
                <c:pt idx="55230">
                  <c:v>194.68912039841004</c:v>
                </c:pt>
                <c:pt idx="55231">
                  <c:v>194.78223514784824</c:v>
                </c:pt>
                <c:pt idx="55232">
                  <c:v>194.87534989728641</c:v>
                </c:pt>
                <c:pt idx="55233">
                  <c:v>194.96844260251311</c:v>
                </c:pt>
                <c:pt idx="55234">
                  <c:v>195.06155735195128</c:v>
                </c:pt>
                <c:pt idx="55235">
                  <c:v>195.15467210138948</c:v>
                </c:pt>
                <c:pt idx="55236">
                  <c:v>195.24776480661615</c:v>
                </c:pt>
                <c:pt idx="55237">
                  <c:v>195.34087955605435</c:v>
                </c:pt>
                <c:pt idx="55238">
                  <c:v>195.43399430549255</c:v>
                </c:pt>
                <c:pt idx="55239">
                  <c:v>195.52708701071921</c:v>
                </c:pt>
                <c:pt idx="55240">
                  <c:v>195.62028993700346</c:v>
                </c:pt>
                <c:pt idx="55241">
                  <c:v>195.71340468644166</c:v>
                </c:pt>
                <c:pt idx="55242">
                  <c:v>195.80649739166833</c:v>
                </c:pt>
                <c:pt idx="55243">
                  <c:v>195.89961214110653</c:v>
                </c:pt>
                <c:pt idx="55244">
                  <c:v>195.9927268905447</c:v>
                </c:pt>
                <c:pt idx="55245">
                  <c:v>196.0858195957714</c:v>
                </c:pt>
                <c:pt idx="55246">
                  <c:v>196.17893434520957</c:v>
                </c:pt>
                <c:pt idx="55247">
                  <c:v>196.27204909464777</c:v>
                </c:pt>
                <c:pt idx="55248">
                  <c:v>196.36514179987444</c:v>
                </c:pt>
                <c:pt idx="55249">
                  <c:v>196.45825654931264</c:v>
                </c:pt>
                <c:pt idx="55250">
                  <c:v>196.55137129875084</c:v>
                </c:pt>
                <c:pt idx="55251">
                  <c:v>196.6444640039775</c:v>
                </c:pt>
                <c:pt idx="55252">
                  <c:v>196.7375787534157</c:v>
                </c:pt>
                <c:pt idx="55253">
                  <c:v>196.83078167969995</c:v>
                </c:pt>
                <c:pt idx="55254">
                  <c:v>196.92389642913815</c:v>
                </c:pt>
                <c:pt idx="55255">
                  <c:v>197.01698913436482</c:v>
                </c:pt>
                <c:pt idx="55256">
                  <c:v>197.11010388380302</c:v>
                </c:pt>
                <c:pt idx="55257">
                  <c:v>197.20321863324119</c:v>
                </c:pt>
                <c:pt idx="55258">
                  <c:v>197.29631133846789</c:v>
                </c:pt>
                <c:pt idx="55259">
                  <c:v>197.38942608790606</c:v>
                </c:pt>
                <c:pt idx="55260">
                  <c:v>197.48254083734426</c:v>
                </c:pt>
                <c:pt idx="55261">
                  <c:v>197.57563354257093</c:v>
                </c:pt>
                <c:pt idx="55262">
                  <c:v>197.66874829200913</c:v>
                </c:pt>
                <c:pt idx="55263">
                  <c:v>197.76186304144733</c:v>
                </c:pt>
                <c:pt idx="55264">
                  <c:v>197.85495574667399</c:v>
                </c:pt>
                <c:pt idx="55265">
                  <c:v>197.94815867295824</c:v>
                </c:pt>
                <c:pt idx="55266">
                  <c:v>198.04127342239644</c:v>
                </c:pt>
                <c:pt idx="55267">
                  <c:v>198.13436612762311</c:v>
                </c:pt>
                <c:pt idx="55268">
                  <c:v>198.22748087706131</c:v>
                </c:pt>
                <c:pt idx="55269">
                  <c:v>198.32059562649948</c:v>
                </c:pt>
                <c:pt idx="55270">
                  <c:v>198.41368833172618</c:v>
                </c:pt>
                <c:pt idx="55271">
                  <c:v>198.48083500000001</c:v>
                </c:pt>
                <c:pt idx="55272">
                  <c:v>198.46519321459229</c:v>
                </c:pt>
                <c:pt idx="55273">
                  <c:v>198.41052909058402</c:v>
                </c:pt>
                <c:pt idx="55274">
                  <c:v>198.36134801430615</c:v>
                </c:pt>
                <c:pt idx="55275">
                  <c:v>198.32491022317598</c:v>
                </c:pt>
                <c:pt idx="55276">
                  <c:v>198.2827681215733</c:v>
                </c:pt>
                <c:pt idx="55277">
                  <c:v>198.23395589365759</c:v>
                </c:pt>
                <c:pt idx="55278">
                  <c:v>198.18551052503577</c:v>
                </c:pt>
                <c:pt idx="55279">
                  <c:v>198.13098677682405</c:v>
                </c:pt>
                <c:pt idx="55280">
                  <c:v>198.11602199003741</c:v>
                </c:pt>
                <c:pt idx="55281">
                  <c:v>198.10727328922056</c:v>
                </c:pt>
                <c:pt idx="55282">
                  <c:v>198.09852458840371</c:v>
                </c:pt>
                <c:pt idx="55283">
                  <c:v>198.0897779587755</c:v>
                </c:pt>
                <c:pt idx="55284">
                  <c:v>198.08102925795865</c:v>
                </c:pt>
                <c:pt idx="55285">
                  <c:v>198.07228055714177</c:v>
                </c:pt>
                <c:pt idx="55286">
                  <c:v>198.05710250477327</c:v>
                </c:pt>
                <c:pt idx="55287">
                  <c:v>197.98621812756318</c:v>
                </c:pt>
                <c:pt idx="55288">
                  <c:v>197.86176837199332</c:v>
                </c:pt>
                <c:pt idx="55289">
                  <c:v>197.9263953431981</c:v>
                </c:pt>
                <c:pt idx="55290">
                  <c:v>197.85646179113019</c:v>
                </c:pt>
                <c:pt idx="55291">
                  <c:v>197.81280878031802</c:v>
                </c:pt>
                <c:pt idx="55292">
                  <c:v>197.82033205378929</c:v>
                </c:pt>
                <c:pt idx="55293">
                  <c:v>197.82785710876033</c:v>
                </c:pt>
                <c:pt idx="55294">
                  <c:v>197.83538216373134</c:v>
                </c:pt>
                <c:pt idx="55295">
                  <c:v>197.84290543720263</c:v>
                </c:pt>
                <c:pt idx="55296">
                  <c:v>197.85043049217364</c:v>
                </c:pt>
                <c:pt idx="55297">
                  <c:v>197.85795554714468</c:v>
                </c:pt>
                <c:pt idx="55298">
                  <c:v>197.86547882061595</c:v>
                </c:pt>
                <c:pt idx="55299">
                  <c:v>197.87300387558696</c:v>
                </c:pt>
                <c:pt idx="55300">
                  <c:v>197.880528930558</c:v>
                </c:pt>
                <c:pt idx="55301">
                  <c:v>197.88805220402926</c:v>
                </c:pt>
                <c:pt idx="55302">
                  <c:v>197.89557725900031</c:v>
                </c:pt>
                <c:pt idx="55303">
                  <c:v>197.90310943997034</c:v>
                </c:pt>
                <c:pt idx="55304">
                  <c:v>197.91063449494138</c:v>
                </c:pt>
                <c:pt idx="55305">
                  <c:v>197.91815776841264</c:v>
                </c:pt>
                <c:pt idx="55306">
                  <c:v>197.92568282338368</c:v>
                </c:pt>
                <c:pt idx="55307">
                  <c:v>197.93320787835469</c:v>
                </c:pt>
                <c:pt idx="55308">
                  <c:v>197.94073115182596</c:v>
                </c:pt>
                <c:pt idx="55309">
                  <c:v>197.948256206797</c:v>
                </c:pt>
                <c:pt idx="55310">
                  <c:v>197.95578126176801</c:v>
                </c:pt>
                <c:pt idx="55311">
                  <c:v>197.9633045352393</c:v>
                </c:pt>
                <c:pt idx="55312">
                  <c:v>197.97082959021031</c:v>
                </c:pt>
                <c:pt idx="55313">
                  <c:v>197.97835464518135</c:v>
                </c:pt>
                <c:pt idx="55314">
                  <c:v>197.98587791865262</c:v>
                </c:pt>
                <c:pt idx="55315">
                  <c:v>197.99341009962268</c:v>
                </c:pt>
                <c:pt idx="55316">
                  <c:v>198.00093515459369</c:v>
                </c:pt>
                <c:pt idx="55317">
                  <c:v>198.00845842806496</c:v>
                </c:pt>
                <c:pt idx="55318">
                  <c:v>198.015983483036</c:v>
                </c:pt>
                <c:pt idx="55319">
                  <c:v>198.02350853800701</c:v>
                </c:pt>
                <c:pt idx="55320">
                  <c:v>198.0310318114783</c:v>
                </c:pt>
                <c:pt idx="55321">
                  <c:v>198.03855686644931</c:v>
                </c:pt>
                <c:pt idx="55322">
                  <c:v>198.04608192142035</c:v>
                </c:pt>
                <c:pt idx="55323">
                  <c:v>198.05360519489162</c:v>
                </c:pt>
                <c:pt idx="55324">
                  <c:v>198.06113024986263</c:v>
                </c:pt>
                <c:pt idx="55325">
                  <c:v>198.06865530483367</c:v>
                </c:pt>
                <c:pt idx="55326">
                  <c:v>198.07617857830493</c:v>
                </c:pt>
                <c:pt idx="55327">
                  <c:v>198.08370363327597</c:v>
                </c:pt>
                <c:pt idx="55328">
                  <c:v>198.09123581424601</c:v>
                </c:pt>
                <c:pt idx="55329">
                  <c:v>198.09876086921705</c:v>
                </c:pt>
                <c:pt idx="55330">
                  <c:v>198.10628414268831</c:v>
                </c:pt>
                <c:pt idx="55331">
                  <c:v>198.11380919765935</c:v>
                </c:pt>
                <c:pt idx="55332">
                  <c:v>198.12133425263036</c:v>
                </c:pt>
                <c:pt idx="55333">
                  <c:v>198.12885752610163</c:v>
                </c:pt>
                <c:pt idx="55334">
                  <c:v>198.13638258107267</c:v>
                </c:pt>
                <c:pt idx="55335">
                  <c:v>198.14390763604368</c:v>
                </c:pt>
                <c:pt idx="55336">
                  <c:v>198.15143090951497</c:v>
                </c:pt>
                <c:pt idx="55337">
                  <c:v>198.12793131769467</c:v>
                </c:pt>
                <c:pt idx="55338">
                  <c:v>198.14699829498807</c:v>
                </c:pt>
                <c:pt idx="55339">
                  <c:v>198.19137599999999</c:v>
                </c:pt>
                <c:pt idx="55340">
                  <c:v>198.17238525911799</c:v>
                </c:pt>
                <c:pt idx="55341">
                  <c:v>198.15519699999999</c:v>
                </c:pt>
                <c:pt idx="55342">
                  <c:v>198.18441193078758</c:v>
                </c:pt>
                <c:pt idx="55343">
                  <c:v>198.20945699999999</c:v>
                </c:pt>
                <c:pt idx="55344">
                  <c:v>198.19946702143366</c:v>
                </c:pt>
                <c:pt idx="55345">
                  <c:v>198.2116149575179</c:v>
                </c:pt>
                <c:pt idx="55346">
                  <c:v>198.22401420632087</c:v>
                </c:pt>
                <c:pt idx="55347">
                  <c:v>198.21772653243499</c:v>
                </c:pt>
                <c:pt idx="55348">
                  <c:v>198.21144034710829</c:v>
                </c:pt>
                <c:pt idx="55349">
                  <c:v>198.20515267322241</c:v>
                </c:pt>
                <c:pt idx="55350">
                  <c:v>198.19886499933654</c:v>
                </c:pt>
                <c:pt idx="55351">
                  <c:v>198.19257881400983</c:v>
                </c:pt>
                <c:pt idx="55352">
                  <c:v>198.18629114012396</c:v>
                </c:pt>
                <c:pt idx="55353">
                  <c:v>198.17999751200145</c:v>
                </c:pt>
                <c:pt idx="55354">
                  <c:v>198.17370983811557</c:v>
                </c:pt>
                <c:pt idx="55355">
                  <c:v>198.16742365278884</c:v>
                </c:pt>
                <c:pt idx="55356">
                  <c:v>198.16113597890296</c:v>
                </c:pt>
                <c:pt idx="55357">
                  <c:v>198.15484830501711</c:v>
                </c:pt>
                <c:pt idx="55358">
                  <c:v>198.14856211969038</c:v>
                </c:pt>
                <c:pt idx="55359">
                  <c:v>198.1422744458045</c:v>
                </c:pt>
                <c:pt idx="55360">
                  <c:v>198.1359882604778</c:v>
                </c:pt>
                <c:pt idx="55361">
                  <c:v>198.09197156615835</c:v>
                </c:pt>
                <c:pt idx="55362">
                  <c:v>198.0856838922725</c:v>
                </c:pt>
                <c:pt idx="55363">
                  <c:v>198.07939621838662</c:v>
                </c:pt>
                <c:pt idx="55364">
                  <c:v>198.07311003305989</c:v>
                </c:pt>
                <c:pt idx="55365">
                  <c:v>198.06682235917401</c:v>
                </c:pt>
                <c:pt idx="55366">
                  <c:v>198.06053468528816</c:v>
                </c:pt>
                <c:pt idx="55367">
                  <c:v>198.05424849996143</c:v>
                </c:pt>
                <c:pt idx="55368">
                  <c:v>198.04796082607555</c:v>
                </c:pt>
                <c:pt idx="55369">
                  <c:v>198.04167315218967</c:v>
                </c:pt>
                <c:pt idx="55370">
                  <c:v>198.03538696686297</c:v>
                </c:pt>
                <c:pt idx="55371">
                  <c:v>198.02909929297709</c:v>
                </c:pt>
                <c:pt idx="55372">
                  <c:v>198.02280566485459</c:v>
                </c:pt>
                <c:pt idx="55373">
                  <c:v>198.01651799096871</c:v>
                </c:pt>
                <c:pt idx="55374">
                  <c:v>198.01023180564201</c:v>
                </c:pt>
                <c:pt idx="55375">
                  <c:v>198.00394413175613</c:v>
                </c:pt>
                <c:pt idx="55376">
                  <c:v>197.9976579464294</c:v>
                </c:pt>
                <c:pt idx="55377">
                  <c:v>197.99137027254352</c:v>
                </c:pt>
                <c:pt idx="55378">
                  <c:v>197.98508259865767</c:v>
                </c:pt>
                <c:pt idx="55379">
                  <c:v>197.97879641333094</c:v>
                </c:pt>
                <c:pt idx="55380">
                  <c:v>197.97250873944506</c:v>
                </c:pt>
                <c:pt idx="55381">
                  <c:v>197.96622106555918</c:v>
                </c:pt>
                <c:pt idx="55382">
                  <c:v>197.95993488023248</c:v>
                </c:pt>
                <c:pt idx="55383">
                  <c:v>197.9536472063466</c:v>
                </c:pt>
                <c:pt idx="55384">
                  <c:v>197.9473535782241</c:v>
                </c:pt>
                <c:pt idx="55385">
                  <c:v>197.94106590433822</c:v>
                </c:pt>
                <c:pt idx="55386">
                  <c:v>197.93812600000001</c:v>
                </c:pt>
                <c:pt idx="55387">
                  <c:v>197.92830894849786</c:v>
                </c:pt>
                <c:pt idx="55388">
                  <c:v>197.94989088125894</c:v>
                </c:pt>
                <c:pt idx="55389">
                  <c:v>197.9843813759237</c:v>
                </c:pt>
                <c:pt idx="55390">
                  <c:v>197.97200019647116</c:v>
                </c:pt>
                <c:pt idx="55391">
                  <c:v>197.98720838388172</c:v>
                </c:pt>
                <c:pt idx="55392">
                  <c:v>197.98957766126341</c:v>
                </c:pt>
                <c:pt idx="55393">
                  <c:v>197.97430399999999</c:v>
                </c:pt>
                <c:pt idx="55394">
                  <c:v>197.99572327920839</c:v>
                </c:pt>
                <c:pt idx="55395">
                  <c:v>198.01323030549344</c:v>
                </c:pt>
                <c:pt idx="55396">
                  <c:v>198.01784997842509</c:v>
                </c:pt>
                <c:pt idx="55397">
                  <c:v>198.02247402604701</c:v>
                </c:pt>
                <c:pt idx="55398">
                  <c:v>198.02709260530611</c:v>
                </c:pt>
                <c:pt idx="55399">
                  <c:v>198.0409271587983</c:v>
                </c:pt>
                <c:pt idx="55400">
                  <c:v>198.07162571769194</c:v>
                </c:pt>
                <c:pt idx="55401">
                  <c:v>198.08284</c:v>
                </c:pt>
                <c:pt idx="55402">
                  <c:v>198.0573749527897</c:v>
                </c:pt>
                <c:pt idx="55403">
                  <c:v>198.046661</c:v>
                </c:pt>
                <c:pt idx="55404">
                  <c:v>198.03368319523241</c:v>
                </c:pt>
                <c:pt idx="55405">
                  <c:v>198.01359433242507</c:v>
                </c:pt>
                <c:pt idx="55406">
                  <c:v>197.99277214168939</c:v>
                </c:pt>
                <c:pt idx="55407">
                  <c:v>197.9719548804496</c:v>
                </c:pt>
                <c:pt idx="55408">
                  <c:v>197.95113268971392</c:v>
                </c:pt>
                <c:pt idx="55409">
                  <c:v>197.93029078099457</c:v>
                </c:pt>
                <c:pt idx="55410">
                  <c:v>197.90946859025885</c:v>
                </c:pt>
                <c:pt idx="55411">
                  <c:v>197.88865132901907</c:v>
                </c:pt>
                <c:pt idx="55412">
                  <c:v>197.86782913828338</c:v>
                </c:pt>
                <c:pt idx="55413">
                  <c:v>197.8470069475477</c:v>
                </c:pt>
                <c:pt idx="55414">
                  <c:v>197.82618968630791</c:v>
                </c:pt>
                <c:pt idx="55415">
                  <c:v>197.80536749557223</c:v>
                </c:pt>
                <c:pt idx="55416">
                  <c:v>197.78454530483651</c:v>
                </c:pt>
                <c:pt idx="55417">
                  <c:v>197.76372804359676</c:v>
                </c:pt>
                <c:pt idx="55418">
                  <c:v>197.74290585286104</c:v>
                </c:pt>
                <c:pt idx="55419">
                  <c:v>197.7540201888412</c:v>
                </c:pt>
                <c:pt idx="55420">
                  <c:v>197.71211470863139</c:v>
                </c:pt>
                <c:pt idx="55421">
                  <c:v>197.70294200000001</c:v>
                </c:pt>
                <c:pt idx="55422">
                  <c:v>197.67233563567001</c:v>
                </c:pt>
                <c:pt idx="55423">
                  <c:v>197.57419511850264</c:v>
                </c:pt>
                <c:pt idx="55424">
                  <c:v>197.51155969678189</c:v>
                </c:pt>
                <c:pt idx="55425">
                  <c:v>197.55100672961373</c:v>
                </c:pt>
                <c:pt idx="55426">
                  <c:v>197.41595189604197</c:v>
                </c:pt>
                <c:pt idx="55427">
                  <c:v>197.42728284266983</c:v>
                </c:pt>
                <c:pt idx="55428">
                  <c:v>197.40823280640265</c:v>
                </c:pt>
                <c:pt idx="55429">
                  <c:v>197.38174017923791</c:v>
                </c:pt>
                <c:pt idx="55430">
                  <c:v>197.35524127865921</c:v>
                </c:pt>
                <c:pt idx="55431">
                  <c:v>197.32874237808048</c:v>
                </c:pt>
                <c:pt idx="55432">
                  <c:v>197.30224975091573</c:v>
                </c:pt>
                <c:pt idx="55433">
                  <c:v>197.27575085033703</c:v>
                </c:pt>
                <c:pt idx="55434">
                  <c:v>197.24922685610247</c:v>
                </c:pt>
                <c:pt idx="55435">
                  <c:v>197.22272795552377</c:v>
                </c:pt>
                <c:pt idx="55436">
                  <c:v>197.19623532835902</c:v>
                </c:pt>
                <c:pt idx="55437">
                  <c:v>197.16973642778029</c:v>
                </c:pt>
                <c:pt idx="55438">
                  <c:v>197.14323752720159</c:v>
                </c:pt>
                <c:pt idx="55439">
                  <c:v>197.11674490003685</c:v>
                </c:pt>
                <c:pt idx="55440">
                  <c:v>197.09024599945812</c:v>
                </c:pt>
                <c:pt idx="55441">
                  <c:v>197.06374709887942</c:v>
                </c:pt>
                <c:pt idx="55442">
                  <c:v>197.03725447171468</c:v>
                </c:pt>
                <c:pt idx="55443">
                  <c:v>197.01075557113597</c:v>
                </c:pt>
                <c:pt idx="55444">
                  <c:v>196.98425667055724</c:v>
                </c:pt>
                <c:pt idx="55445">
                  <c:v>196.9577640433925</c:v>
                </c:pt>
                <c:pt idx="55446">
                  <c:v>196.9312651428138</c:v>
                </c:pt>
                <c:pt idx="55447">
                  <c:v>196.90474114857923</c:v>
                </c:pt>
                <c:pt idx="55448">
                  <c:v>196.87824852141449</c:v>
                </c:pt>
                <c:pt idx="55449">
                  <c:v>196.85472683909416</c:v>
                </c:pt>
                <c:pt idx="55450">
                  <c:v>196.90618874678111</c:v>
                </c:pt>
                <c:pt idx="55451">
                  <c:v>196.89165669384835</c:v>
                </c:pt>
                <c:pt idx="55452">
                  <c:v>196.94420953862661</c:v>
                </c:pt>
                <c:pt idx="55453">
                  <c:v>196.96596681072705</c:v>
                </c:pt>
                <c:pt idx="55454">
                  <c:v>197.03621153767287</c:v>
                </c:pt>
                <c:pt idx="55455">
                  <c:v>197.069794</c:v>
                </c:pt>
                <c:pt idx="55456">
                  <c:v>197.06200999666271</c:v>
                </c:pt>
                <c:pt idx="55457">
                  <c:v>196.98772974868862</c:v>
                </c:pt>
                <c:pt idx="55458">
                  <c:v>197.06931906577611</c:v>
                </c:pt>
                <c:pt idx="55459">
                  <c:v>197.06452665074372</c:v>
                </c:pt>
                <c:pt idx="55460">
                  <c:v>197.0597387696896</c:v>
                </c:pt>
                <c:pt idx="55461">
                  <c:v>197.05495202213004</c:v>
                </c:pt>
                <c:pt idx="55462">
                  <c:v>197.05016414107592</c:v>
                </c:pt>
                <c:pt idx="55463">
                  <c:v>197.04537626002181</c:v>
                </c:pt>
                <c:pt idx="55464">
                  <c:v>197.04058951246225</c:v>
                </c:pt>
                <c:pt idx="55465">
                  <c:v>197.03580163140813</c:v>
                </c:pt>
                <c:pt idx="55466">
                  <c:v>197.03101375035402</c:v>
                </c:pt>
                <c:pt idx="55467">
                  <c:v>197.02622700279446</c:v>
                </c:pt>
                <c:pt idx="55468">
                  <c:v>197.02143912174034</c:v>
                </c:pt>
                <c:pt idx="55469">
                  <c:v>197.0166512406862</c:v>
                </c:pt>
                <c:pt idx="55470">
                  <c:v>197.01186449312667</c:v>
                </c:pt>
                <c:pt idx="55471">
                  <c:v>197.00707661207252</c:v>
                </c:pt>
                <c:pt idx="55472">
                  <c:v>197.00228419704015</c:v>
                </c:pt>
                <c:pt idx="55473">
                  <c:v>196.99749744948059</c:v>
                </c:pt>
                <c:pt idx="55474">
                  <c:v>196.99270956842648</c:v>
                </c:pt>
                <c:pt idx="55475">
                  <c:v>196.98792168737234</c:v>
                </c:pt>
                <c:pt idx="55476">
                  <c:v>196.9831349398128</c:v>
                </c:pt>
                <c:pt idx="55477">
                  <c:v>196.97178329899859</c:v>
                </c:pt>
                <c:pt idx="55478">
                  <c:v>196.94707036623748</c:v>
                </c:pt>
                <c:pt idx="55479">
                  <c:v>196.94916072705601</c:v>
                </c:pt>
                <c:pt idx="55480">
                  <c:v>196.90282604291846</c:v>
                </c:pt>
                <c:pt idx="55481">
                  <c:v>196.87175201144493</c:v>
                </c:pt>
                <c:pt idx="55482">
                  <c:v>196.79447817044098</c:v>
                </c:pt>
                <c:pt idx="55483">
                  <c:v>196.22486046952858</c:v>
                </c:pt>
                <c:pt idx="55484">
                  <c:v>196.14694475748703</c:v>
                </c:pt>
                <c:pt idx="55485">
                  <c:v>196.06901059512296</c:v>
                </c:pt>
                <c:pt idx="55486">
                  <c:v>195.99107643275892</c:v>
                </c:pt>
                <c:pt idx="55487">
                  <c:v>195.91316072071737</c:v>
                </c:pt>
                <c:pt idx="55488">
                  <c:v>195.8352265583533</c:v>
                </c:pt>
                <c:pt idx="55489">
                  <c:v>195.75721859469911</c:v>
                </c:pt>
                <c:pt idx="55490">
                  <c:v>195.67930288265757</c:v>
                </c:pt>
                <c:pt idx="55491">
                  <c:v>195.60136872029352</c:v>
                </c:pt>
                <c:pt idx="55492">
                  <c:v>195.52343455792945</c:v>
                </c:pt>
                <c:pt idx="55493">
                  <c:v>195.4455188458879</c:v>
                </c:pt>
                <c:pt idx="55494">
                  <c:v>195.36758468352383</c:v>
                </c:pt>
                <c:pt idx="55495">
                  <c:v>195.28965052115976</c:v>
                </c:pt>
                <c:pt idx="55496">
                  <c:v>195.20651333834047</c:v>
                </c:pt>
                <c:pt idx="55497">
                  <c:v>195.11543009225269</c:v>
                </c:pt>
                <c:pt idx="55498">
                  <c:v>195.02434185932285</c:v>
                </c:pt>
                <c:pt idx="55499">
                  <c:v>194.93326240247973</c:v>
                </c:pt>
                <c:pt idx="55500">
                  <c:v>194.83443349344458</c:v>
                </c:pt>
                <c:pt idx="55501">
                  <c:v>194.74868919551739</c:v>
                </c:pt>
                <c:pt idx="55502">
                  <c:v>194.69402733619455</c:v>
                </c:pt>
                <c:pt idx="55503">
                  <c:v>194.63937488125896</c:v>
                </c:pt>
                <c:pt idx="55504">
                  <c:v>194.58472535589988</c:v>
                </c:pt>
                <c:pt idx="55505">
                  <c:v>194.5365560543656</c:v>
                </c:pt>
                <c:pt idx="55506">
                  <c:v>194.49598412301208</c:v>
                </c:pt>
                <c:pt idx="55507">
                  <c:v>194.45540258428667</c:v>
                </c:pt>
                <c:pt idx="55508">
                  <c:v>194.4148210455613</c:v>
                </c:pt>
                <c:pt idx="55509">
                  <c:v>194.37424911420774</c:v>
                </c:pt>
                <c:pt idx="55510">
                  <c:v>194.33366757548237</c:v>
                </c:pt>
                <c:pt idx="55511">
                  <c:v>194.29308603675696</c:v>
                </c:pt>
                <c:pt idx="55512">
                  <c:v>194.25251410540343</c:v>
                </c:pt>
                <c:pt idx="55513">
                  <c:v>194.21193256667803</c:v>
                </c:pt>
                <c:pt idx="55514">
                  <c:v>194.17131259846522</c:v>
                </c:pt>
                <c:pt idx="55515">
                  <c:v>194.13074066711167</c:v>
                </c:pt>
                <c:pt idx="55516">
                  <c:v>194.09015912838629</c:v>
                </c:pt>
                <c:pt idx="55517">
                  <c:v>194.04957758966088</c:v>
                </c:pt>
                <c:pt idx="55518">
                  <c:v>194.00900565830736</c:v>
                </c:pt>
                <c:pt idx="55519">
                  <c:v>193.96842411958195</c:v>
                </c:pt>
                <c:pt idx="55520">
                  <c:v>193.92784258085655</c:v>
                </c:pt>
                <c:pt idx="55521">
                  <c:v>193.88727064950302</c:v>
                </c:pt>
                <c:pt idx="55522">
                  <c:v>193.84668911077762</c:v>
                </c:pt>
                <c:pt idx="55523">
                  <c:v>193.80610757205224</c:v>
                </c:pt>
                <c:pt idx="55524">
                  <c:v>193.76553564069869</c:v>
                </c:pt>
                <c:pt idx="55525">
                  <c:v>193.72495410197331</c:v>
                </c:pt>
                <c:pt idx="55526">
                  <c:v>193.68433413376047</c:v>
                </c:pt>
                <c:pt idx="55527">
                  <c:v>193.6437525950351</c:v>
                </c:pt>
                <c:pt idx="55528">
                  <c:v>193.60318066368154</c:v>
                </c:pt>
                <c:pt idx="55529">
                  <c:v>193.56259912495617</c:v>
                </c:pt>
                <c:pt idx="55530">
                  <c:v>193.52201758623076</c:v>
                </c:pt>
                <c:pt idx="55531">
                  <c:v>193.48144565487721</c:v>
                </c:pt>
                <c:pt idx="55532">
                  <c:v>193.44086411615183</c:v>
                </c:pt>
                <c:pt idx="55533">
                  <c:v>193.40028257742642</c:v>
                </c:pt>
                <c:pt idx="55534">
                  <c:v>193.3597106460729</c:v>
                </c:pt>
                <c:pt idx="55535">
                  <c:v>193.31912910734749</c:v>
                </c:pt>
                <c:pt idx="55536">
                  <c:v>193.27854756862212</c:v>
                </c:pt>
                <c:pt idx="55537">
                  <c:v>193.23797563726856</c:v>
                </c:pt>
                <c:pt idx="55538">
                  <c:v>193.19739409854319</c:v>
                </c:pt>
                <c:pt idx="55539">
                  <c:v>193.15677413033035</c:v>
                </c:pt>
                <c:pt idx="55540">
                  <c:v>193.11620219897682</c:v>
                </c:pt>
                <c:pt idx="55541">
                  <c:v>193.07562066025142</c:v>
                </c:pt>
                <c:pt idx="55542">
                  <c:v>193.03503912152601</c:v>
                </c:pt>
                <c:pt idx="55543">
                  <c:v>192.99446719017249</c:v>
                </c:pt>
                <c:pt idx="55544">
                  <c:v>192.95388565144708</c:v>
                </c:pt>
                <c:pt idx="55545">
                  <c:v>192.9133041127217</c:v>
                </c:pt>
                <c:pt idx="55546">
                  <c:v>192.87273218136815</c:v>
                </c:pt>
                <c:pt idx="55547">
                  <c:v>192.83215064264277</c:v>
                </c:pt>
                <c:pt idx="55548">
                  <c:v>192.79156910391737</c:v>
                </c:pt>
                <c:pt idx="55549">
                  <c:v>192.75099717256384</c:v>
                </c:pt>
                <c:pt idx="55550">
                  <c:v>192.71041563383844</c:v>
                </c:pt>
                <c:pt idx="55551">
                  <c:v>192.66979566562563</c:v>
                </c:pt>
                <c:pt idx="55552">
                  <c:v>192.62921412690022</c:v>
                </c:pt>
                <c:pt idx="55553">
                  <c:v>192.5886421955467</c:v>
                </c:pt>
                <c:pt idx="55554">
                  <c:v>192.55167270195517</c:v>
                </c:pt>
                <c:pt idx="55555">
                  <c:v>192.46719752408202</c:v>
                </c:pt>
                <c:pt idx="55556">
                  <c:v>192.3922757694875</c:v>
                </c:pt>
                <c:pt idx="55557">
                  <c:v>192.35192448020982</c:v>
                </c:pt>
                <c:pt idx="55558">
                  <c:v>192.29908988984263</c:v>
                </c:pt>
                <c:pt idx="55559">
                  <c:v>192.21142282379591</c:v>
                </c:pt>
                <c:pt idx="55560">
                  <c:v>192.15360945673422</c:v>
                </c:pt>
                <c:pt idx="55561">
                  <c:v>192.01510553218884</c:v>
                </c:pt>
                <c:pt idx="55562">
                  <c:v>191.90316543896043</c:v>
                </c:pt>
                <c:pt idx="55563">
                  <c:v>191.87898297163289</c:v>
                </c:pt>
                <c:pt idx="55564">
                  <c:v>191.77491702813541</c:v>
                </c:pt>
                <c:pt idx="55565">
                  <c:v>191.63103313209348</c:v>
                </c:pt>
                <c:pt idx="55566">
                  <c:v>191.53757316662694</c:v>
                </c:pt>
                <c:pt idx="55567">
                  <c:v>191.5517487639485</c:v>
                </c:pt>
                <c:pt idx="55568">
                  <c:v>191.46394469837864</c:v>
                </c:pt>
                <c:pt idx="55569">
                  <c:v>191.45057592247329</c:v>
                </c:pt>
                <c:pt idx="55570">
                  <c:v>191.43903379127079</c:v>
                </c:pt>
                <c:pt idx="55571">
                  <c:v>191.4274943925804</c:v>
                </c:pt>
                <c:pt idx="55572">
                  <c:v>191.41595226137787</c:v>
                </c:pt>
                <c:pt idx="55573">
                  <c:v>191.40441013017536</c:v>
                </c:pt>
                <c:pt idx="55574">
                  <c:v>191.39287073148498</c:v>
                </c:pt>
                <c:pt idx="55575">
                  <c:v>191.38132860028247</c:v>
                </c:pt>
                <c:pt idx="55576">
                  <c:v>191.36977553903145</c:v>
                </c:pt>
                <c:pt idx="55577">
                  <c:v>191.35823340782895</c:v>
                </c:pt>
                <c:pt idx="55578">
                  <c:v>191.34669400913856</c:v>
                </c:pt>
                <c:pt idx="55579">
                  <c:v>191.33515187793603</c:v>
                </c:pt>
                <c:pt idx="55580">
                  <c:v>191.32360974673352</c:v>
                </c:pt>
                <c:pt idx="55581">
                  <c:v>191.31207034804314</c:v>
                </c:pt>
                <c:pt idx="55582">
                  <c:v>191.30052821684063</c:v>
                </c:pt>
                <c:pt idx="55583">
                  <c:v>191.2889860856381</c:v>
                </c:pt>
                <c:pt idx="55584">
                  <c:v>191.27744668694771</c:v>
                </c:pt>
                <c:pt idx="55585">
                  <c:v>191.26590455574521</c:v>
                </c:pt>
                <c:pt idx="55586">
                  <c:v>191.25436242454271</c:v>
                </c:pt>
                <c:pt idx="55587">
                  <c:v>191.24282302585229</c:v>
                </c:pt>
                <c:pt idx="55588">
                  <c:v>191.23128089464979</c:v>
                </c:pt>
                <c:pt idx="55589">
                  <c:v>191.21972783339879</c:v>
                </c:pt>
                <c:pt idx="55590">
                  <c:v>191.2081884347084</c:v>
                </c:pt>
                <c:pt idx="55591">
                  <c:v>191.19664630350587</c:v>
                </c:pt>
                <c:pt idx="55592">
                  <c:v>191.18510417230337</c:v>
                </c:pt>
                <c:pt idx="55593">
                  <c:v>191.17356477361298</c:v>
                </c:pt>
                <c:pt idx="55594">
                  <c:v>191.16202264241048</c:v>
                </c:pt>
                <c:pt idx="55595">
                  <c:v>191.15048051120795</c:v>
                </c:pt>
                <c:pt idx="55596">
                  <c:v>191.13894111251756</c:v>
                </c:pt>
                <c:pt idx="55597">
                  <c:v>191.12739898131505</c:v>
                </c:pt>
                <c:pt idx="55598">
                  <c:v>191.11585685011255</c:v>
                </c:pt>
                <c:pt idx="55599">
                  <c:v>191.10431745142213</c:v>
                </c:pt>
                <c:pt idx="55600">
                  <c:v>191.10005200000001</c:v>
                </c:pt>
                <c:pt idx="55601">
                  <c:v>191.11167706650775</c:v>
                </c:pt>
                <c:pt idx="55602">
                  <c:v>191.14164883738675</c:v>
                </c:pt>
                <c:pt idx="55603">
                  <c:v>191.14242276133652</c:v>
                </c:pt>
                <c:pt idx="55604">
                  <c:v>191.14824302953789</c:v>
                </c:pt>
                <c:pt idx="55605">
                  <c:v>191.19073320143028</c:v>
                </c:pt>
                <c:pt idx="55606">
                  <c:v>191.20858799999999</c:v>
                </c:pt>
                <c:pt idx="55607">
                  <c:v>191.25815444277541</c:v>
                </c:pt>
                <c:pt idx="55608">
                  <c:v>191.30598069344458</c:v>
                </c:pt>
                <c:pt idx="55609">
                  <c:v>191.33427973228885</c:v>
                </c:pt>
                <c:pt idx="55610">
                  <c:v>191.35900509468667</c:v>
                </c:pt>
                <c:pt idx="55611">
                  <c:v>191.38373045708448</c:v>
                </c:pt>
                <c:pt idx="55612">
                  <c:v>191.40844996594006</c:v>
                </c:pt>
                <c:pt idx="55613">
                  <c:v>191.43319874250682</c:v>
                </c:pt>
                <c:pt idx="55614">
                  <c:v>191.45792410490463</c:v>
                </c:pt>
                <c:pt idx="55615">
                  <c:v>191.48264361376022</c:v>
                </c:pt>
                <c:pt idx="55616">
                  <c:v>191.50736897615803</c:v>
                </c:pt>
                <c:pt idx="55617">
                  <c:v>191.53209433855585</c:v>
                </c:pt>
                <c:pt idx="55618">
                  <c:v>191.55681384741143</c:v>
                </c:pt>
                <c:pt idx="55619">
                  <c:v>191.58153920980928</c:v>
                </c:pt>
                <c:pt idx="55620">
                  <c:v>191.6062645722071</c:v>
                </c:pt>
                <c:pt idx="55621">
                  <c:v>191.63098408106268</c:v>
                </c:pt>
                <c:pt idx="55622">
                  <c:v>191.65570944346049</c:v>
                </c:pt>
                <c:pt idx="55623">
                  <c:v>191.67528521721508</c:v>
                </c:pt>
                <c:pt idx="55624">
                  <c:v>191.67894000000001</c:v>
                </c:pt>
                <c:pt idx="55625">
                  <c:v>191.6495672067239</c:v>
                </c:pt>
                <c:pt idx="55626">
                  <c:v>191.68729563961816</c:v>
                </c:pt>
                <c:pt idx="55627">
                  <c:v>191.71199262482133</c:v>
                </c:pt>
                <c:pt idx="55628">
                  <c:v>191.68495098116807</c:v>
                </c:pt>
                <c:pt idx="55629">
                  <c:v>191.63328326251789</c:v>
                </c:pt>
                <c:pt idx="55630">
                  <c:v>191.6553457234144</c:v>
                </c:pt>
                <c:pt idx="55631">
                  <c:v>191.6299033852205</c:v>
                </c:pt>
                <c:pt idx="55632">
                  <c:v>191.62464900000001</c:v>
                </c:pt>
                <c:pt idx="55633">
                  <c:v>191.62464900000001</c:v>
                </c:pt>
                <c:pt idx="55634">
                  <c:v>191.62464900000001</c:v>
                </c:pt>
                <c:pt idx="55635">
                  <c:v>191.62464900000001</c:v>
                </c:pt>
                <c:pt idx="55636">
                  <c:v>191.61498832130653</c:v>
                </c:pt>
                <c:pt idx="55637">
                  <c:v>191.57856238726853</c:v>
                </c:pt>
                <c:pt idx="55638">
                  <c:v>191.54209332520065</c:v>
                </c:pt>
                <c:pt idx="55639">
                  <c:v>191.51611299999999</c:v>
                </c:pt>
                <c:pt idx="55640">
                  <c:v>191.50540796948022</c:v>
                </c:pt>
                <c:pt idx="55641">
                  <c:v>191.49089620095353</c:v>
                </c:pt>
                <c:pt idx="55642">
                  <c:v>191.49929421125415</c:v>
                </c:pt>
                <c:pt idx="55643">
                  <c:v>191.46758284692419</c:v>
                </c:pt>
                <c:pt idx="55644">
                  <c:v>191.46821455637664</c:v>
                </c:pt>
                <c:pt idx="55645">
                  <c:v>191.45572940295662</c:v>
                </c:pt>
                <c:pt idx="55646">
                  <c:v>191.47382575011923</c:v>
                </c:pt>
                <c:pt idx="55647">
                  <c:v>191.45561072133492</c:v>
                </c:pt>
                <c:pt idx="55648">
                  <c:v>191.45501898526078</c:v>
                </c:pt>
                <c:pt idx="55649">
                  <c:v>191.48724363753462</c:v>
                </c:pt>
                <c:pt idx="55650">
                  <c:v>191.51947592055731</c:v>
                </c:pt>
                <c:pt idx="55651">
                  <c:v>191.55173872657525</c:v>
                </c:pt>
                <c:pt idx="55652">
                  <c:v>191.58397100959795</c:v>
                </c:pt>
                <c:pt idx="55653">
                  <c:v>191.61619566187179</c:v>
                </c:pt>
                <c:pt idx="55654">
                  <c:v>191.64842794489445</c:v>
                </c:pt>
                <c:pt idx="55655">
                  <c:v>191.68066022791714</c:v>
                </c:pt>
                <c:pt idx="55656">
                  <c:v>191.71288488019098</c:v>
                </c:pt>
                <c:pt idx="55657">
                  <c:v>191.74511716321365</c:v>
                </c:pt>
                <c:pt idx="55658">
                  <c:v>191.77734944623634</c:v>
                </c:pt>
                <c:pt idx="55659">
                  <c:v>191.80957409851018</c:v>
                </c:pt>
                <c:pt idx="55660">
                  <c:v>191.84180638153285</c:v>
                </c:pt>
                <c:pt idx="55661">
                  <c:v>191.87403866455554</c:v>
                </c:pt>
                <c:pt idx="55662">
                  <c:v>191.90626331682938</c:v>
                </c:pt>
                <c:pt idx="55663">
                  <c:v>191.93852612284735</c:v>
                </c:pt>
                <c:pt idx="55664">
                  <c:v>191.97075840587001</c:v>
                </c:pt>
                <c:pt idx="55665">
                  <c:v>192.00298305814388</c:v>
                </c:pt>
                <c:pt idx="55666">
                  <c:v>192.03521534116655</c:v>
                </c:pt>
                <c:pt idx="55667">
                  <c:v>192.06744762418921</c:v>
                </c:pt>
                <c:pt idx="55668">
                  <c:v>192.09967227646308</c:v>
                </c:pt>
                <c:pt idx="55669">
                  <c:v>192.13190455948575</c:v>
                </c:pt>
                <c:pt idx="55670">
                  <c:v>192.16413684250841</c:v>
                </c:pt>
                <c:pt idx="55671">
                  <c:v>192.19636149478228</c:v>
                </c:pt>
                <c:pt idx="55672">
                  <c:v>192.22859377780495</c:v>
                </c:pt>
                <c:pt idx="55673">
                  <c:v>192.26082606082761</c:v>
                </c:pt>
                <c:pt idx="55674">
                  <c:v>192.29305071310148</c:v>
                </c:pt>
                <c:pt idx="55675">
                  <c:v>192.32528299612414</c:v>
                </c:pt>
                <c:pt idx="55676">
                  <c:v>192.35754580214211</c:v>
                </c:pt>
                <c:pt idx="55677">
                  <c:v>192.38977808516478</c:v>
                </c:pt>
                <c:pt idx="55678">
                  <c:v>192.42200273743865</c:v>
                </c:pt>
                <c:pt idx="55679">
                  <c:v>192.45423502046131</c:v>
                </c:pt>
                <c:pt idx="55680">
                  <c:v>192.48646730348398</c:v>
                </c:pt>
                <c:pt idx="55681">
                  <c:v>192.51869195575784</c:v>
                </c:pt>
                <c:pt idx="55682">
                  <c:v>192.55092423878051</c:v>
                </c:pt>
                <c:pt idx="55683">
                  <c:v>192.58315652180318</c:v>
                </c:pt>
                <c:pt idx="55684">
                  <c:v>192.61538117407704</c:v>
                </c:pt>
                <c:pt idx="55685">
                  <c:v>192.64761345709971</c:v>
                </c:pt>
                <c:pt idx="55686">
                  <c:v>192.67984574012237</c:v>
                </c:pt>
                <c:pt idx="55687">
                  <c:v>192.71468681692491</c:v>
                </c:pt>
                <c:pt idx="55688">
                  <c:v>192.77417160157367</c:v>
                </c:pt>
                <c:pt idx="55689">
                  <c:v>192.89045182857143</c:v>
                </c:pt>
                <c:pt idx="55690">
                  <c:v>192.91244092596008</c:v>
                </c:pt>
                <c:pt idx="55691">
                  <c:v>192.88818813030116</c:v>
                </c:pt>
                <c:pt idx="55692">
                  <c:v>192.9038339969278</c:v>
                </c:pt>
                <c:pt idx="55693">
                  <c:v>192.90660614838708</c:v>
                </c:pt>
                <c:pt idx="55694">
                  <c:v>192.84355349446835</c:v>
                </c:pt>
                <c:pt idx="55695">
                  <c:v>192.83135468049156</c:v>
                </c:pt>
                <c:pt idx="55696">
                  <c:v>192.84454711950846</c:v>
                </c:pt>
                <c:pt idx="55697">
                  <c:v>192.73650903171196</c:v>
                </c:pt>
                <c:pt idx="55698">
                  <c:v>192.728149</c:v>
                </c:pt>
                <c:pt idx="55699">
                  <c:v>192.66117255299159</c:v>
                </c:pt>
                <c:pt idx="55700">
                  <c:v>192.58916733228315</c:v>
                </c:pt>
                <c:pt idx="55701">
                  <c:v>192.51709392481268</c:v>
                </c:pt>
                <c:pt idx="55702">
                  <c:v>192.44508870410422</c:v>
                </c:pt>
                <c:pt idx="55703">
                  <c:v>192.37310053008628</c:v>
                </c:pt>
                <c:pt idx="55704">
                  <c:v>192.30109530937784</c:v>
                </c:pt>
                <c:pt idx="55705">
                  <c:v>192.22909008866938</c:v>
                </c:pt>
                <c:pt idx="55706">
                  <c:v>192.15710191465146</c:v>
                </c:pt>
                <c:pt idx="55707">
                  <c:v>192.085096693943</c:v>
                </c:pt>
                <c:pt idx="55708">
                  <c:v>192.01309147323457</c:v>
                </c:pt>
                <c:pt idx="55709">
                  <c:v>191.94110329921662</c:v>
                </c:pt>
                <c:pt idx="55710">
                  <c:v>191.86909807850816</c:v>
                </c:pt>
                <c:pt idx="55711">
                  <c:v>191.79709285779973</c:v>
                </c:pt>
                <c:pt idx="55712">
                  <c:v>191.72510468378178</c:v>
                </c:pt>
                <c:pt idx="55713">
                  <c:v>191.65303127631131</c:v>
                </c:pt>
                <c:pt idx="55714">
                  <c:v>191.58102605560285</c:v>
                </c:pt>
                <c:pt idx="55715">
                  <c:v>191.50903788158493</c:v>
                </c:pt>
                <c:pt idx="55716">
                  <c:v>191.43703266087647</c:v>
                </c:pt>
                <c:pt idx="55717">
                  <c:v>191.36502744016803</c:v>
                </c:pt>
                <c:pt idx="55718">
                  <c:v>191.29303926615009</c:v>
                </c:pt>
                <c:pt idx="55719">
                  <c:v>191.22103404544163</c:v>
                </c:pt>
                <c:pt idx="55720">
                  <c:v>191.14902882473319</c:v>
                </c:pt>
                <c:pt idx="55721">
                  <c:v>191.07704065071525</c:v>
                </c:pt>
                <c:pt idx="55722">
                  <c:v>191.00503543000681</c:v>
                </c:pt>
                <c:pt idx="55723">
                  <c:v>190.93303020929835</c:v>
                </c:pt>
                <c:pt idx="55724">
                  <c:v>190.86104203528043</c:v>
                </c:pt>
                <c:pt idx="55725">
                  <c:v>190.78903681457197</c:v>
                </c:pt>
                <c:pt idx="55726">
                  <c:v>190.7169634071015</c:v>
                </c:pt>
                <c:pt idx="55727">
                  <c:v>190.64495818639304</c:v>
                </c:pt>
                <c:pt idx="55728">
                  <c:v>190.57297001237509</c:v>
                </c:pt>
                <c:pt idx="55729">
                  <c:v>190.50096479166666</c:v>
                </c:pt>
                <c:pt idx="55730">
                  <c:v>190.42895957095823</c:v>
                </c:pt>
                <c:pt idx="55731">
                  <c:v>190.35697139694028</c:v>
                </c:pt>
                <c:pt idx="55732">
                  <c:v>190.28496617623182</c:v>
                </c:pt>
                <c:pt idx="55733">
                  <c:v>190.21296095552339</c:v>
                </c:pt>
                <c:pt idx="55734">
                  <c:v>190.14097278150544</c:v>
                </c:pt>
                <c:pt idx="55735">
                  <c:v>190.06896756079701</c:v>
                </c:pt>
                <c:pt idx="55736">
                  <c:v>189.99696234008854</c:v>
                </c:pt>
                <c:pt idx="55737">
                  <c:v>189.9249741660706</c:v>
                </c:pt>
                <c:pt idx="55738">
                  <c:v>189.85290075860013</c:v>
                </c:pt>
                <c:pt idx="55739">
                  <c:v>189.78089553789169</c:v>
                </c:pt>
                <c:pt idx="55740">
                  <c:v>189.70871111990465</c:v>
                </c:pt>
                <c:pt idx="55741">
                  <c:v>189.65707872627561</c:v>
                </c:pt>
                <c:pt idx="55742">
                  <c:v>189.64027087410588</c:v>
                </c:pt>
                <c:pt idx="55743">
                  <c:v>189.54879602574493</c:v>
                </c:pt>
                <c:pt idx="55744">
                  <c:v>189.55312190391035</c:v>
                </c:pt>
                <c:pt idx="55745">
                  <c:v>189.51192890462565</c:v>
                </c:pt>
                <c:pt idx="55746">
                  <c:v>189.47681950166904</c:v>
                </c:pt>
                <c:pt idx="55747">
                  <c:v>189.47499089702026</c:v>
                </c:pt>
                <c:pt idx="55748">
                  <c:v>189.44603400786838</c:v>
                </c:pt>
                <c:pt idx="55749">
                  <c:v>189.46958218774029</c:v>
                </c:pt>
                <c:pt idx="55750">
                  <c:v>189.46142220824433</c:v>
                </c:pt>
                <c:pt idx="55751">
                  <c:v>189.45325450149508</c:v>
                </c:pt>
                <c:pt idx="55752">
                  <c:v>189.44509452199912</c:v>
                </c:pt>
                <c:pt idx="55753">
                  <c:v>189.43693647431652</c:v>
                </c:pt>
                <c:pt idx="55754">
                  <c:v>189.45134570100143</c:v>
                </c:pt>
                <c:pt idx="55755">
                  <c:v>189.48528512231761</c:v>
                </c:pt>
                <c:pt idx="55756">
                  <c:v>189.50587043456497</c:v>
                </c:pt>
                <c:pt idx="55757">
                  <c:v>189.47617454816404</c:v>
                </c:pt>
                <c:pt idx="55758">
                  <c:v>189.52023479876013</c:v>
                </c:pt>
                <c:pt idx="55759">
                  <c:v>189.55865140772531</c:v>
                </c:pt>
                <c:pt idx="55760">
                  <c:v>189.59508140119189</c:v>
                </c:pt>
                <c:pt idx="55761">
                  <c:v>189.58208315116835</c:v>
                </c:pt>
                <c:pt idx="55762">
                  <c:v>189.61368561039581</c:v>
                </c:pt>
                <c:pt idx="55763">
                  <c:v>189.59989856281288</c:v>
                </c:pt>
                <c:pt idx="55764">
                  <c:v>189.60465171226861</c:v>
                </c:pt>
                <c:pt idx="55765">
                  <c:v>189.61122926655187</c:v>
                </c:pt>
                <c:pt idx="55766">
                  <c:v>189.61780837839001</c:v>
                </c:pt>
                <c:pt idx="55767">
                  <c:v>189.62438749022814</c:v>
                </c:pt>
                <c:pt idx="55768">
                  <c:v>189.63096504451141</c:v>
                </c:pt>
                <c:pt idx="55769">
                  <c:v>189.63754415634955</c:v>
                </c:pt>
                <c:pt idx="55770">
                  <c:v>189.64412326818768</c:v>
                </c:pt>
                <c:pt idx="55771">
                  <c:v>189.65070082247095</c:v>
                </c:pt>
                <c:pt idx="55772">
                  <c:v>189.65727993430909</c:v>
                </c:pt>
                <c:pt idx="55773">
                  <c:v>189.66385904614722</c:v>
                </c:pt>
                <c:pt idx="55774">
                  <c:v>189.67043660043049</c:v>
                </c:pt>
                <c:pt idx="55775">
                  <c:v>189.67701571226863</c:v>
                </c:pt>
                <c:pt idx="55776">
                  <c:v>189.68360105432632</c:v>
                </c:pt>
                <c:pt idx="55777">
                  <c:v>189.69018016616445</c:v>
                </c:pt>
                <c:pt idx="55778">
                  <c:v>189.69675772044769</c:v>
                </c:pt>
                <c:pt idx="55779">
                  <c:v>189.70333683228583</c:v>
                </c:pt>
                <c:pt idx="55780">
                  <c:v>189.70991594412399</c:v>
                </c:pt>
                <c:pt idx="55781">
                  <c:v>189.71649349840723</c:v>
                </c:pt>
                <c:pt idx="55782">
                  <c:v>189.72307261024537</c:v>
                </c:pt>
                <c:pt idx="55783">
                  <c:v>189.7296517220835</c:v>
                </c:pt>
                <c:pt idx="55784">
                  <c:v>189.73622927636677</c:v>
                </c:pt>
                <c:pt idx="55785">
                  <c:v>189.74280838820491</c:v>
                </c:pt>
                <c:pt idx="55786">
                  <c:v>189.74938750004304</c:v>
                </c:pt>
                <c:pt idx="55787">
                  <c:v>189.75596505432631</c:v>
                </c:pt>
                <c:pt idx="55788">
                  <c:v>189.762550396384</c:v>
                </c:pt>
                <c:pt idx="55789">
                  <c:v>189.76912950822214</c:v>
                </c:pt>
                <c:pt idx="55790">
                  <c:v>189.77570706250538</c:v>
                </c:pt>
                <c:pt idx="55791">
                  <c:v>189.78228617434354</c:v>
                </c:pt>
                <c:pt idx="55792">
                  <c:v>189.78886528618168</c:v>
                </c:pt>
                <c:pt idx="55793">
                  <c:v>189.79544284046491</c:v>
                </c:pt>
                <c:pt idx="55794">
                  <c:v>189.80202195230305</c:v>
                </c:pt>
                <c:pt idx="55795">
                  <c:v>189.80860106414121</c:v>
                </c:pt>
                <c:pt idx="55796">
                  <c:v>189.81517861842445</c:v>
                </c:pt>
                <c:pt idx="55797">
                  <c:v>189.82175773026259</c:v>
                </c:pt>
                <c:pt idx="55798">
                  <c:v>189.82833684210073</c:v>
                </c:pt>
                <c:pt idx="55799">
                  <c:v>189.82073161230329</c:v>
                </c:pt>
                <c:pt idx="55800">
                  <c:v>189.75461992513112</c:v>
                </c:pt>
                <c:pt idx="55801">
                  <c:v>189.7181495056019</c:v>
                </c:pt>
                <c:pt idx="55802">
                  <c:v>189.67440989818789</c:v>
                </c:pt>
                <c:pt idx="55803">
                  <c:v>189.61287329184552</c:v>
                </c:pt>
                <c:pt idx="55804">
                  <c:v>189.59074150786839</c:v>
                </c:pt>
                <c:pt idx="55805">
                  <c:v>189.562378</c:v>
                </c:pt>
                <c:pt idx="55806">
                  <c:v>189.54990622126849</c:v>
                </c:pt>
                <c:pt idx="55807">
                  <c:v>189.49096877443966</c:v>
                </c:pt>
                <c:pt idx="55808">
                  <c:v>189.4225078045292</c:v>
                </c:pt>
                <c:pt idx="55809">
                  <c:v>189.37239505770148</c:v>
                </c:pt>
                <c:pt idx="55810">
                  <c:v>189.345291</c:v>
                </c:pt>
                <c:pt idx="55811">
                  <c:v>189.33570102717522</c:v>
                </c:pt>
                <c:pt idx="55812">
                  <c:v>189.29928301430616</c:v>
                </c:pt>
                <c:pt idx="55813">
                  <c:v>189.27678819403346</c:v>
                </c:pt>
                <c:pt idx="55814">
                  <c:v>189.29060144411633</c:v>
                </c:pt>
                <c:pt idx="55815">
                  <c:v>189.30441142401688</c:v>
                </c:pt>
                <c:pt idx="55816">
                  <c:v>189.31822467409975</c:v>
                </c:pt>
                <c:pt idx="55817">
                  <c:v>189.33203792418263</c:v>
                </c:pt>
                <c:pt idx="55818">
                  <c:v>189.34584790408317</c:v>
                </c:pt>
                <c:pt idx="55819">
                  <c:v>189.35966115416605</c:v>
                </c:pt>
                <c:pt idx="55820">
                  <c:v>189.37347440424892</c:v>
                </c:pt>
                <c:pt idx="55821">
                  <c:v>189.38914655208583</c:v>
                </c:pt>
                <c:pt idx="55822">
                  <c:v>189.39958200000001</c:v>
                </c:pt>
                <c:pt idx="55823">
                  <c:v>189.41542820553173</c:v>
                </c:pt>
                <c:pt idx="55824">
                  <c:v>189.45990187553647</c:v>
                </c:pt>
                <c:pt idx="55825">
                  <c:v>189.49820024004768</c:v>
                </c:pt>
                <c:pt idx="55826">
                  <c:v>189.52475780972819</c:v>
                </c:pt>
                <c:pt idx="55827">
                  <c:v>189.59499271530757</c:v>
                </c:pt>
                <c:pt idx="55828">
                  <c:v>189.68712890965435</c:v>
                </c:pt>
                <c:pt idx="55829">
                  <c:v>189.71650117882689</c:v>
                </c:pt>
                <c:pt idx="55830">
                  <c:v>189.73536091440562</c:v>
                </c:pt>
                <c:pt idx="55831">
                  <c:v>189.79364721510657</c:v>
                </c:pt>
                <c:pt idx="55832">
                  <c:v>189.85194731791523</c:v>
                </c:pt>
                <c:pt idx="55833">
                  <c:v>189.91024742072386</c:v>
                </c:pt>
                <c:pt idx="55834">
                  <c:v>189.96853372142482</c:v>
                </c:pt>
                <c:pt idx="55835">
                  <c:v>190.02493801907033</c:v>
                </c:pt>
                <c:pt idx="55836">
                  <c:v>190.07957419122556</c:v>
                </c:pt>
                <c:pt idx="55837">
                  <c:v>190.11480432093467</c:v>
                </c:pt>
                <c:pt idx="55838">
                  <c:v>190.1330375046484</c:v>
                </c:pt>
                <c:pt idx="55839">
                  <c:v>190.17121638149737</c:v>
                </c:pt>
                <c:pt idx="55840">
                  <c:v>190.195526</c:v>
                </c:pt>
                <c:pt idx="55841">
                  <c:v>190.23648273468416</c:v>
                </c:pt>
                <c:pt idx="55842">
                  <c:v>190.29899647854077</c:v>
                </c:pt>
                <c:pt idx="55843">
                  <c:v>190.32217399999999</c:v>
                </c:pt>
                <c:pt idx="55844">
                  <c:v>190.31509467875705</c:v>
                </c:pt>
                <c:pt idx="55845">
                  <c:v>190.30294884084876</c:v>
                </c:pt>
                <c:pt idx="55846">
                  <c:v>190.29080587837558</c:v>
                </c:pt>
                <c:pt idx="55847">
                  <c:v>190.27866004046729</c:v>
                </c:pt>
                <c:pt idx="55848">
                  <c:v>190.26651420255899</c:v>
                </c:pt>
                <c:pt idx="55849">
                  <c:v>190.25437124008582</c:v>
                </c:pt>
                <c:pt idx="55850">
                  <c:v>190.24222540217752</c:v>
                </c:pt>
                <c:pt idx="55851">
                  <c:v>190.2300680625288</c:v>
                </c:pt>
                <c:pt idx="55852">
                  <c:v>190.21792222462051</c:v>
                </c:pt>
                <c:pt idx="55853">
                  <c:v>190.20577926214733</c:v>
                </c:pt>
                <c:pt idx="55854">
                  <c:v>190.19363342423904</c:v>
                </c:pt>
                <c:pt idx="55855">
                  <c:v>190.18148758633077</c:v>
                </c:pt>
                <c:pt idx="55856">
                  <c:v>190.1693446238576</c:v>
                </c:pt>
                <c:pt idx="55857">
                  <c:v>190.1571987859493</c:v>
                </c:pt>
                <c:pt idx="55858">
                  <c:v>190.14505582347613</c:v>
                </c:pt>
                <c:pt idx="55859">
                  <c:v>190.11619776585599</c:v>
                </c:pt>
                <c:pt idx="55860">
                  <c:v>190.05443364949929</c:v>
                </c:pt>
                <c:pt idx="55861">
                  <c:v>190.00715961382599</c:v>
                </c:pt>
                <c:pt idx="55862">
                  <c:v>189.91905922746781</c:v>
                </c:pt>
                <c:pt idx="55863">
                  <c:v>189.78351883834048</c:v>
                </c:pt>
                <c:pt idx="55864">
                  <c:v>189.66415633182362</c:v>
                </c:pt>
                <c:pt idx="55865">
                  <c:v>189.60811475488794</c:v>
                </c:pt>
                <c:pt idx="55866">
                  <c:v>189.50448411301861</c:v>
                </c:pt>
                <c:pt idx="55867">
                  <c:v>189.39053221907031</c:v>
                </c:pt>
                <c:pt idx="55868">
                  <c:v>189.33113244557074</c:v>
                </c:pt>
                <c:pt idx="55869">
                  <c:v>189.28820633910914</c:v>
                </c:pt>
                <c:pt idx="55870">
                  <c:v>189.24528023264756</c:v>
                </c:pt>
                <c:pt idx="55871">
                  <c:v>189.20236428861645</c:v>
                </c:pt>
                <c:pt idx="55872">
                  <c:v>189.15943818215484</c:v>
                </c:pt>
                <c:pt idx="55873">
                  <c:v>189.11651207569327</c:v>
                </c:pt>
                <c:pt idx="55874">
                  <c:v>189.07359613166216</c:v>
                </c:pt>
                <c:pt idx="55875">
                  <c:v>189.03067002520055</c:v>
                </c:pt>
                <c:pt idx="55876">
                  <c:v>188.98770326901692</c:v>
                </c:pt>
                <c:pt idx="55877">
                  <c:v>188.94477716255534</c:v>
                </c:pt>
                <c:pt idx="55878">
                  <c:v>188.90186121852423</c:v>
                </c:pt>
                <c:pt idx="55879">
                  <c:v>188.85893511206265</c:v>
                </c:pt>
                <c:pt idx="55880">
                  <c:v>188.81601916803154</c:v>
                </c:pt>
                <c:pt idx="55881">
                  <c:v>188.77309306156994</c:v>
                </c:pt>
                <c:pt idx="55882">
                  <c:v>188.73016695510836</c:v>
                </c:pt>
                <c:pt idx="55883">
                  <c:v>188.68725101107725</c:v>
                </c:pt>
                <c:pt idx="55884">
                  <c:v>188.64432490461564</c:v>
                </c:pt>
                <c:pt idx="55885">
                  <c:v>188.60139879815407</c:v>
                </c:pt>
                <c:pt idx="55886">
                  <c:v>188.55848285412296</c:v>
                </c:pt>
                <c:pt idx="55887">
                  <c:v>188.51555674766135</c:v>
                </c:pt>
                <c:pt idx="55888">
                  <c:v>188.47258999147775</c:v>
                </c:pt>
                <c:pt idx="55889">
                  <c:v>188.42966388501614</c:v>
                </c:pt>
                <c:pt idx="55890">
                  <c:v>188.38674794098503</c:v>
                </c:pt>
                <c:pt idx="55891">
                  <c:v>188.34382183452345</c:v>
                </c:pt>
                <c:pt idx="55892">
                  <c:v>188.30089572806185</c:v>
                </c:pt>
                <c:pt idx="55893">
                  <c:v>188.25797978403074</c:v>
                </c:pt>
                <c:pt idx="55894">
                  <c:v>188.21505367756916</c:v>
                </c:pt>
                <c:pt idx="55895">
                  <c:v>188.17212757110755</c:v>
                </c:pt>
                <c:pt idx="55896">
                  <c:v>188.12921162707647</c:v>
                </c:pt>
                <c:pt idx="55897">
                  <c:v>188.08628552061487</c:v>
                </c:pt>
                <c:pt idx="55898">
                  <c:v>188.04335941415326</c:v>
                </c:pt>
                <c:pt idx="55899">
                  <c:v>188.00044347012218</c:v>
                </c:pt>
                <c:pt idx="55900">
                  <c:v>187.95751736366057</c:v>
                </c:pt>
                <c:pt idx="55901">
                  <c:v>187.91455060747694</c:v>
                </c:pt>
                <c:pt idx="55902">
                  <c:v>187.87163466344586</c:v>
                </c:pt>
                <c:pt idx="55903">
                  <c:v>187.82870855698425</c:v>
                </c:pt>
                <c:pt idx="55904">
                  <c:v>187.78578245052265</c:v>
                </c:pt>
                <c:pt idx="55905">
                  <c:v>187.74286650649157</c:v>
                </c:pt>
                <c:pt idx="55906">
                  <c:v>187.69994040002996</c:v>
                </c:pt>
                <c:pt idx="55907">
                  <c:v>187.65701429356835</c:v>
                </c:pt>
                <c:pt idx="55908">
                  <c:v>187.61409834953727</c:v>
                </c:pt>
                <c:pt idx="55909">
                  <c:v>187.57117224307567</c:v>
                </c:pt>
                <c:pt idx="55910">
                  <c:v>187.52824613661406</c:v>
                </c:pt>
                <c:pt idx="55911">
                  <c:v>187.48533019258298</c:v>
                </c:pt>
                <c:pt idx="55912">
                  <c:v>187.44240408612137</c:v>
                </c:pt>
                <c:pt idx="55913">
                  <c:v>187.39943732993774</c:v>
                </c:pt>
                <c:pt idx="55914">
                  <c:v>187.35651122347613</c:v>
                </c:pt>
                <c:pt idx="55915">
                  <c:v>187.31359527944505</c:v>
                </c:pt>
                <c:pt idx="55916">
                  <c:v>187.27066917298345</c:v>
                </c:pt>
                <c:pt idx="55917">
                  <c:v>187.22774306652184</c:v>
                </c:pt>
                <c:pt idx="55918">
                  <c:v>187.18482712249076</c:v>
                </c:pt>
                <c:pt idx="55919">
                  <c:v>187.14190101602915</c:v>
                </c:pt>
                <c:pt idx="55920">
                  <c:v>187.09897490956757</c:v>
                </c:pt>
                <c:pt idx="55921">
                  <c:v>187.05605896553647</c:v>
                </c:pt>
                <c:pt idx="55922">
                  <c:v>187.01313285907486</c:v>
                </c:pt>
                <c:pt idx="55923">
                  <c:v>186.97020675261328</c:v>
                </c:pt>
                <c:pt idx="55924">
                  <c:v>186.92729080858217</c:v>
                </c:pt>
                <c:pt idx="55925">
                  <c:v>186.85862894134476</c:v>
                </c:pt>
                <c:pt idx="55926">
                  <c:v>186.81727975971393</c:v>
                </c:pt>
                <c:pt idx="55927">
                  <c:v>186.53882444615382</c:v>
                </c:pt>
                <c:pt idx="55928">
                  <c:v>186.48576527685208</c:v>
                </c:pt>
                <c:pt idx="55929">
                  <c:v>186.44540364214302</c:v>
                </c:pt>
                <c:pt idx="55930">
                  <c:v>186.31973385333333</c:v>
                </c:pt>
                <c:pt idx="55931">
                  <c:v>186.35097135067932</c:v>
                </c:pt>
                <c:pt idx="55932">
                  <c:v>186.22301778492692</c:v>
                </c:pt>
                <c:pt idx="55933">
                  <c:v>186.18347773589741</c:v>
                </c:pt>
                <c:pt idx="55934">
                  <c:v>186.09768362766528</c:v>
                </c:pt>
                <c:pt idx="55935">
                  <c:v>186.08857493601158</c:v>
                </c:pt>
                <c:pt idx="55936">
                  <c:v>186.07946840077162</c:v>
                </c:pt>
                <c:pt idx="55937">
                  <c:v>186.07035970911789</c:v>
                </c:pt>
                <c:pt idx="55938">
                  <c:v>186.0612510174642</c:v>
                </c:pt>
                <c:pt idx="55939">
                  <c:v>186.05214448222424</c:v>
                </c:pt>
                <c:pt idx="55940">
                  <c:v>186.04303579057054</c:v>
                </c:pt>
                <c:pt idx="55941">
                  <c:v>186.03392709891682</c:v>
                </c:pt>
                <c:pt idx="55942">
                  <c:v>186.02482056367685</c:v>
                </c:pt>
                <c:pt idx="55943">
                  <c:v>186.01571187202316</c:v>
                </c:pt>
                <c:pt idx="55944">
                  <c:v>186.00659455471447</c:v>
                </c:pt>
                <c:pt idx="55945">
                  <c:v>185.9974880194745</c:v>
                </c:pt>
                <c:pt idx="55946">
                  <c:v>185.98837932782081</c:v>
                </c:pt>
                <c:pt idx="55947">
                  <c:v>185.97927063616709</c:v>
                </c:pt>
                <c:pt idx="55948">
                  <c:v>185.97016410092712</c:v>
                </c:pt>
                <c:pt idx="55949">
                  <c:v>185.96105540927343</c:v>
                </c:pt>
                <c:pt idx="55950">
                  <c:v>185.95194671761971</c:v>
                </c:pt>
                <c:pt idx="55951">
                  <c:v>185.94284018237974</c:v>
                </c:pt>
                <c:pt idx="55952">
                  <c:v>185.93373149072605</c:v>
                </c:pt>
                <c:pt idx="55953">
                  <c:v>185.92462279907232</c:v>
                </c:pt>
                <c:pt idx="55954">
                  <c:v>185.91551626383236</c:v>
                </c:pt>
                <c:pt idx="55955">
                  <c:v>185.90640757217867</c:v>
                </c:pt>
                <c:pt idx="55956">
                  <c:v>185.89729025486997</c:v>
                </c:pt>
                <c:pt idx="55957">
                  <c:v>185.88818156321628</c:v>
                </c:pt>
                <c:pt idx="55958">
                  <c:v>185.87907502797631</c:v>
                </c:pt>
                <c:pt idx="55959">
                  <c:v>185.86996633632262</c:v>
                </c:pt>
                <c:pt idx="55960">
                  <c:v>185.8608576446689</c:v>
                </c:pt>
                <c:pt idx="55961">
                  <c:v>185.85175110942893</c:v>
                </c:pt>
                <c:pt idx="55962">
                  <c:v>185.84264241777524</c:v>
                </c:pt>
                <c:pt idx="55963">
                  <c:v>185.83353372612152</c:v>
                </c:pt>
                <c:pt idx="55964">
                  <c:v>185.82442719088155</c:v>
                </c:pt>
                <c:pt idx="55965">
                  <c:v>185.81531849922786</c:v>
                </c:pt>
                <c:pt idx="55966">
                  <c:v>185.80620980757413</c:v>
                </c:pt>
                <c:pt idx="55967">
                  <c:v>185.79710327233417</c:v>
                </c:pt>
                <c:pt idx="55968">
                  <c:v>185.78799458068048</c:v>
                </c:pt>
                <c:pt idx="55969">
                  <c:v>185.77887726337178</c:v>
                </c:pt>
                <c:pt idx="55970">
                  <c:v>185.76977072813182</c:v>
                </c:pt>
                <c:pt idx="55971">
                  <c:v>185.80284180352885</c:v>
                </c:pt>
                <c:pt idx="55972">
                  <c:v>185.89584103289633</c:v>
                </c:pt>
                <c:pt idx="55973">
                  <c:v>185.91404999427755</c:v>
                </c:pt>
                <c:pt idx="55974">
                  <c:v>185.93227113304721</c:v>
                </c:pt>
                <c:pt idx="55975">
                  <c:v>185.96888406008586</c:v>
                </c:pt>
                <c:pt idx="55976">
                  <c:v>186.03548660333729</c:v>
                </c:pt>
                <c:pt idx="55977">
                  <c:v>186.07737986790653</c:v>
                </c:pt>
                <c:pt idx="55978">
                  <c:v>186.12164789079637</c:v>
                </c:pt>
                <c:pt idx="55979">
                  <c:v>186.18616865864124</c:v>
                </c:pt>
                <c:pt idx="55980">
                  <c:v>186.20085799320117</c:v>
                </c:pt>
                <c:pt idx="55981">
                  <c:v>186.2095970998686</c:v>
                </c:pt>
                <c:pt idx="55982">
                  <c:v>186.21832793869621</c:v>
                </c:pt>
                <c:pt idx="55983">
                  <c:v>186.22705671056389</c:v>
                </c:pt>
                <c:pt idx="55984">
                  <c:v>186.24627045636623</c:v>
                </c:pt>
                <c:pt idx="55985">
                  <c:v>186.31379815641392</c:v>
                </c:pt>
                <c:pt idx="55986">
                  <c:v>186.39509118590803</c:v>
                </c:pt>
                <c:pt idx="55987">
                  <c:v>186.38877040514109</c:v>
                </c:pt>
                <c:pt idx="55988">
                  <c:v>186.38244962437415</c:v>
                </c:pt>
                <c:pt idx="55989">
                  <c:v>186.37613034000418</c:v>
                </c:pt>
                <c:pt idx="55990">
                  <c:v>186.36980955923727</c:v>
                </c:pt>
                <c:pt idx="55991">
                  <c:v>186.36348877847033</c:v>
                </c:pt>
                <c:pt idx="55992">
                  <c:v>186.35716949410036</c:v>
                </c:pt>
                <c:pt idx="55993">
                  <c:v>186.35084871333345</c:v>
                </c:pt>
                <c:pt idx="55994">
                  <c:v>186.34452194697866</c:v>
                </c:pt>
                <c:pt idx="55995">
                  <c:v>186.33820266260869</c:v>
                </c:pt>
                <c:pt idx="55996">
                  <c:v>186.33188188184175</c:v>
                </c:pt>
                <c:pt idx="55997">
                  <c:v>186.32556110107484</c:v>
                </c:pt>
                <c:pt idx="55998">
                  <c:v>186.31924181670487</c:v>
                </c:pt>
                <c:pt idx="55999">
                  <c:v>186.31292103593793</c:v>
                </c:pt>
                <c:pt idx="56000">
                  <c:v>186.30660025517102</c:v>
                </c:pt>
                <c:pt idx="56001">
                  <c:v>186.30028097080105</c:v>
                </c:pt>
                <c:pt idx="56002">
                  <c:v>186.29396019003411</c:v>
                </c:pt>
                <c:pt idx="56003">
                  <c:v>186.28763940926717</c:v>
                </c:pt>
                <c:pt idx="56004">
                  <c:v>186.28132012489721</c:v>
                </c:pt>
                <c:pt idx="56005">
                  <c:v>186.27499934413029</c:v>
                </c:pt>
                <c:pt idx="56006">
                  <c:v>186.2686725777755</c:v>
                </c:pt>
                <c:pt idx="56007">
                  <c:v>186.26235179700859</c:v>
                </c:pt>
                <c:pt idx="56008">
                  <c:v>186.25603251263863</c:v>
                </c:pt>
                <c:pt idx="56009">
                  <c:v>186.24971173187168</c:v>
                </c:pt>
                <c:pt idx="56010">
                  <c:v>186.24339095110474</c:v>
                </c:pt>
                <c:pt idx="56011">
                  <c:v>186.23707166673478</c:v>
                </c:pt>
                <c:pt idx="56012">
                  <c:v>186.23075088596786</c:v>
                </c:pt>
                <c:pt idx="56013">
                  <c:v>186.22443010520092</c:v>
                </c:pt>
                <c:pt idx="56014">
                  <c:v>186.21811082083096</c:v>
                </c:pt>
                <c:pt idx="56015">
                  <c:v>186.21179004006405</c:v>
                </c:pt>
                <c:pt idx="56016">
                  <c:v>186.2054692592971</c:v>
                </c:pt>
                <c:pt idx="56017">
                  <c:v>186.19914997492714</c:v>
                </c:pt>
                <c:pt idx="56018">
                  <c:v>186.1928291941602</c:v>
                </c:pt>
                <c:pt idx="56019">
                  <c:v>186.18650242780544</c:v>
                </c:pt>
                <c:pt idx="56020">
                  <c:v>186.18018314343547</c:v>
                </c:pt>
                <c:pt idx="56021">
                  <c:v>186.16122229753162</c:v>
                </c:pt>
                <c:pt idx="56022">
                  <c:v>186.15490151676471</c:v>
                </c:pt>
                <c:pt idx="56023">
                  <c:v>186.14858073599777</c:v>
                </c:pt>
                <c:pt idx="56024">
                  <c:v>186.1422614516278</c:v>
                </c:pt>
                <c:pt idx="56025">
                  <c:v>186.13594067086089</c:v>
                </c:pt>
                <c:pt idx="56026">
                  <c:v>186.12961989009395</c:v>
                </c:pt>
                <c:pt idx="56027">
                  <c:v>186.12330060572398</c:v>
                </c:pt>
                <c:pt idx="56028">
                  <c:v>186.11697982495704</c:v>
                </c:pt>
                <c:pt idx="56029">
                  <c:v>186.11065305860228</c:v>
                </c:pt>
                <c:pt idx="56030">
                  <c:v>186.10433227783534</c:v>
                </c:pt>
                <c:pt idx="56031">
                  <c:v>186.09801299346537</c:v>
                </c:pt>
                <c:pt idx="56032">
                  <c:v>186.09169221269846</c:v>
                </c:pt>
                <c:pt idx="56033">
                  <c:v>186.07839304625656</c:v>
                </c:pt>
                <c:pt idx="56034">
                  <c:v>186.03854087651968</c:v>
                </c:pt>
                <c:pt idx="56035">
                  <c:v>186.02765508845971</c:v>
                </c:pt>
                <c:pt idx="56036">
                  <c:v>185.99051782331904</c:v>
                </c:pt>
                <c:pt idx="56037">
                  <c:v>185.95124899833135</c:v>
                </c:pt>
                <c:pt idx="56038">
                  <c:v>185.92170740200288</c:v>
                </c:pt>
                <c:pt idx="56039">
                  <c:v>185.88526998497855</c:v>
                </c:pt>
                <c:pt idx="56040">
                  <c:v>185.89514717978065</c:v>
                </c:pt>
                <c:pt idx="56041">
                  <c:v>185.87306826722289</c:v>
                </c:pt>
                <c:pt idx="56042">
                  <c:v>185.85632498294876</c:v>
                </c:pt>
                <c:pt idx="56043">
                  <c:v>185.86003449404907</c:v>
                </c:pt>
                <c:pt idx="56044">
                  <c:v>185.863744883556</c:v>
                </c:pt>
                <c:pt idx="56045">
                  <c:v>185.86745527306292</c:v>
                </c:pt>
                <c:pt idx="56046">
                  <c:v>185.87116478416323</c:v>
                </c:pt>
                <c:pt idx="56047">
                  <c:v>185.84370624791418</c:v>
                </c:pt>
                <c:pt idx="56048">
                  <c:v>185.82839377679707</c:v>
                </c:pt>
                <c:pt idx="56049">
                  <c:v>185.81892269018905</c:v>
                </c:pt>
                <c:pt idx="56050">
                  <c:v>185.80944936084208</c:v>
                </c:pt>
                <c:pt idx="56051">
                  <c:v>185.79997603149513</c:v>
                </c:pt>
                <c:pt idx="56052">
                  <c:v>185.79050494488712</c:v>
                </c:pt>
                <c:pt idx="56053">
                  <c:v>185.78103161554014</c:v>
                </c:pt>
                <c:pt idx="56054">
                  <c:v>185.77154931523734</c:v>
                </c:pt>
                <c:pt idx="56055">
                  <c:v>185.76207598589036</c:v>
                </c:pt>
                <c:pt idx="56056">
                  <c:v>185.75260489928235</c:v>
                </c:pt>
                <c:pt idx="56057">
                  <c:v>185.74313156993537</c:v>
                </c:pt>
                <c:pt idx="56058">
                  <c:v>185.73365824058843</c:v>
                </c:pt>
                <c:pt idx="56059">
                  <c:v>185.72418715398041</c:v>
                </c:pt>
                <c:pt idx="56060">
                  <c:v>185.71471382463344</c:v>
                </c:pt>
                <c:pt idx="56061">
                  <c:v>185.70524049528646</c:v>
                </c:pt>
                <c:pt idx="56062">
                  <c:v>185.69576940867844</c:v>
                </c:pt>
                <c:pt idx="56063">
                  <c:v>185.68629607933147</c:v>
                </c:pt>
                <c:pt idx="56064">
                  <c:v>185.6768227499845</c:v>
                </c:pt>
                <c:pt idx="56065">
                  <c:v>185.66735166337648</c:v>
                </c:pt>
                <c:pt idx="56066">
                  <c:v>185.6578783340295</c:v>
                </c:pt>
                <c:pt idx="56067">
                  <c:v>185.64839603372673</c:v>
                </c:pt>
                <c:pt idx="56068">
                  <c:v>185.63892494711871</c:v>
                </c:pt>
                <c:pt idx="56069">
                  <c:v>185.62945161777174</c:v>
                </c:pt>
                <c:pt idx="56070">
                  <c:v>185.61997828842476</c:v>
                </c:pt>
                <c:pt idx="56071">
                  <c:v>185.61050720181674</c:v>
                </c:pt>
                <c:pt idx="56072">
                  <c:v>185.60103387246977</c:v>
                </c:pt>
                <c:pt idx="56073">
                  <c:v>185.5915605431228</c:v>
                </c:pt>
                <c:pt idx="56074">
                  <c:v>185.58208945651478</c:v>
                </c:pt>
                <c:pt idx="56075">
                  <c:v>185.57261612716781</c:v>
                </c:pt>
                <c:pt idx="56076">
                  <c:v>185.56314279782086</c:v>
                </c:pt>
                <c:pt idx="56077">
                  <c:v>185.55367171121284</c:v>
                </c:pt>
                <c:pt idx="56078">
                  <c:v>185.54419838186587</c:v>
                </c:pt>
                <c:pt idx="56079">
                  <c:v>185.53471608156306</c:v>
                </c:pt>
                <c:pt idx="56080">
                  <c:v>185.52524275221609</c:v>
                </c:pt>
                <c:pt idx="56081">
                  <c:v>185.51577166560807</c:v>
                </c:pt>
                <c:pt idx="56082">
                  <c:v>185.50629833626112</c:v>
                </c:pt>
                <c:pt idx="56083">
                  <c:v>185.49682500691415</c:v>
                </c:pt>
                <c:pt idx="56084">
                  <c:v>185.48735392030613</c:v>
                </c:pt>
                <c:pt idx="56085">
                  <c:v>185.47788059095916</c:v>
                </c:pt>
                <c:pt idx="56086">
                  <c:v>185.46840726161219</c:v>
                </c:pt>
                <c:pt idx="56087">
                  <c:v>185.45893617500417</c:v>
                </c:pt>
                <c:pt idx="56088">
                  <c:v>185.44946284565719</c:v>
                </c:pt>
                <c:pt idx="56089">
                  <c:v>185.43998951631022</c:v>
                </c:pt>
                <c:pt idx="56090">
                  <c:v>185.4305184297022</c:v>
                </c:pt>
                <c:pt idx="56091">
                  <c:v>185.42104510035523</c:v>
                </c:pt>
                <c:pt idx="56092">
                  <c:v>185.41156280005245</c:v>
                </c:pt>
                <c:pt idx="56093">
                  <c:v>185.40209171344443</c:v>
                </c:pt>
                <c:pt idx="56094">
                  <c:v>185.39261838409746</c:v>
                </c:pt>
                <c:pt idx="56095">
                  <c:v>185.38314505475049</c:v>
                </c:pt>
                <c:pt idx="56096">
                  <c:v>185.37367396814247</c:v>
                </c:pt>
                <c:pt idx="56097">
                  <c:v>185.3581024334764</c:v>
                </c:pt>
                <c:pt idx="56098">
                  <c:v>185.3137913671037</c:v>
                </c:pt>
                <c:pt idx="56099">
                  <c:v>185.32117283547925</c:v>
                </c:pt>
                <c:pt idx="56100">
                  <c:v>185.27786325274201</c:v>
                </c:pt>
                <c:pt idx="56101">
                  <c:v>185.28718622079163</c:v>
                </c:pt>
                <c:pt idx="56102">
                  <c:v>185.25075936638856</c:v>
                </c:pt>
                <c:pt idx="56103">
                  <c:v>185.21754502956605</c:v>
                </c:pt>
                <c:pt idx="56104">
                  <c:v>185.1858443676681</c:v>
                </c:pt>
                <c:pt idx="56105">
                  <c:v>185.12618419666271</c:v>
                </c:pt>
                <c:pt idx="56106">
                  <c:v>185.18457000000001</c:v>
                </c:pt>
                <c:pt idx="56107">
                  <c:v>185.18457000000001</c:v>
                </c:pt>
                <c:pt idx="56108">
                  <c:v>185.18457000000001</c:v>
                </c:pt>
                <c:pt idx="56109">
                  <c:v>185.18457000000001</c:v>
                </c:pt>
                <c:pt idx="56110">
                  <c:v>185.18457000000001</c:v>
                </c:pt>
                <c:pt idx="56111">
                  <c:v>185.14636481406436</c:v>
                </c:pt>
                <c:pt idx="56112">
                  <c:v>185.10253451382928</c:v>
                </c:pt>
                <c:pt idx="56113">
                  <c:v>185.07450880066764</c:v>
                </c:pt>
                <c:pt idx="56114">
                  <c:v>185.0281423197425</c:v>
                </c:pt>
                <c:pt idx="56115">
                  <c:v>185.01372878164483</c:v>
                </c:pt>
                <c:pt idx="56116">
                  <c:v>185.01156254554127</c:v>
                </c:pt>
                <c:pt idx="56117">
                  <c:v>184.98301741249404</c:v>
                </c:pt>
                <c:pt idx="56118">
                  <c:v>184.967499</c:v>
                </c:pt>
                <c:pt idx="56119">
                  <c:v>184.95692314258466</c:v>
                </c:pt>
                <c:pt idx="56120">
                  <c:v>184.938702920124</c:v>
                </c:pt>
                <c:pt idx="56121">
                  <c:v>184.92867739475597</c:v>
                </c:pt>
                <c:pt idx="56122">
                  <c:v>184.92423377829468</c:v>
                </c:pt>
                <c:pt idx="56123">
                  <c:v>184.91979016183336</c:v>
                </c:pt>
                <c:pt idx="56124">
                  <c:v>184.91534759736462</c:v>
                </c:pt>
                <c:pt idx="56125">
                  <c:v>184.91090398090333</c:v>
                </c:pt>
                <c:pt idx="56126">
                  <c:v>184.90646036444201</c:v>
                </c:pt>
                <c:pt idx="56127">
                  <c:v>184.90201779997327</c:v>
                </c:pt>
                <c:pt idx="56128">
                  <c:v>184.89757418351195</c:v>
                </c:pt>
                <c:pt idx="56129">
                  <c:v>184.89312635908053</c:v>
                </c:pt>
                <c:pt idx="56130">
                  <c:v>184.88868274261924</c:v>
                </c:pt>
                <c:pt idx="56131">
                  <c:v>184.88424017815046</c:v>
                </c:pt>
                <c:pt idx="56132">
                  <c:v>184.87979656168918</c:v>
                </c:pt>
                <c:pt idx="56133">
                  <c:v>184.87535294522786</c:v>
                </c:pt>
                <c:pt idx="56134">
                  <c:v>184.87091038075911</c:v>
                </c:pt>
                <c:pt idx="56135">
                  <c:v>184.8664667642978</c:v>
                </c:pt>
                <c:pt idx="56136">
                  <c:v>184.86202314783651</c:v>
                </c:pt>
                <c:pt idx="56137">
                  <c:v>184.85758058336774</c:v>
                </c:pt>
                <c:pt idx="56138">
                  <c:v>184.85313696690645</c:v>
                </c:pt>
                <c:pt idx="56139">
                  <c:v>184.84869335044516</c:v>
                </c:pt>
                <c:pt idx="56140">
                  <c:v>184.84425078597639</c:v>
                </c:pt>
                <c:pt idx="56141">
                  <c:v>184.83980296154496</c:v>
                </c:pt>
                <c:pt idx="56142">
                  <c:v>184.83535934508365</c:v>
                </c:pt>
                <c:pt idx="56143">
                  <c:v>184.8309167806149</c:v>
                </c:pt>
                <c:pt idx="56144">
                  <c:v>184.82647316415358</c:v>
                </c:pt>
                <c:pt idx="56145">
                  <c:v>184.8220295476923</c:v>
                </c:pt>
                <c:pt idx="56146">
                  <c:v>184.81758698322352</c:v>
                </c:pt>
                <c:pt idx="56147">
                  <c:v>184.81314336676223</c:v>
                </c:pt>
                <c:pt idx="56148">
                  <c:v>184.80869975030095</c:v>
                </c:pt>
                <c:pt idx="56149">
                  <c:v>184.80425718583217</c:v>
                </c:pt>
                <c:pt idx="56150">
                  <c:v>184.79981356937088</c:v>
                </c:pt>
                <c:pt idx="56151">
                  <c:v>184.79536995290957</c:v>
                </c:pt>
                <c:pt idx="56152">
                  <c:v>184.79092738844082</c:v>
                </c:pt>
                <c:pt idx="56153">
                  <c:v>184.7864837719795</c:v>
                </c:pt>
                <c:pt idx="56154">
                  <c:v>184.78203594754808</c:v>
                </c:pt>
                <c:pt idx="56155">
                  <c:v>184.77759233108679</c:v>
                </c:pt>
                <c:pt idx="56156">
                  <c:v>184.77314976661802</c:v>
                </c:pt>
                <c:pt idx="56157">
                  <c:v>184.76870615015673</c:v>
                </c:pt>
                <c:pt idx="56158">
                  <c:v>184.76426253369542</c:v>
                </c:pt>
                <c:pt idx="56159">
                  <c:v>184.75981996922667</c:v>
                </c:pt>
                <c:pt idx="56160">
                  <c:v>184.75537635276538</c:v>
                </c:pt>
                <c:pt idx="56161">
                  <c:v>184.75093273630407</c:v>
                </c:pt>
                <c:pt idx="56162">
                  <c:v>184.7021808888889</c:v>
                </c:pt>
                <c:pt idx="56163">
                  <c:v>184.69615200000001</c:v>
                </c:pt>
                <c:pt idx="56164">
                  <c:v>184.67981077568535</c:v>
                </c:pt>
                <c:pt idx="56165">
                  <c:v>184.6616027081545</c:v>
                </c:pt>
                <c:pt idx="56166">
                  <c:v>184.64336035097759</c:v>
                </c:pt>
                <c:pt idx="56167">
                  <c:v>184.641876</c:v>
                </c:pt>
                <c:pt idx="56168">
                  <c:v>184.65873891750121</c:v>
                </c:pt>
                <c:pt idx="56169">
                  <c:v>184.60899589985695</c:v>
                </c:pt>
                <c:pt idx="56170">
                  <c:v>184.58857532188841</c:v>
                </c:pt>
                <c:pt idx="56171">
                  <c:v>184.59633740890928</c:v>
                </c:pt>
                <c:pt idx="56172">
                  <c:v>184.60556998114666</c:v>
                </c:pt>
                <c:pt idx="56173">
                  <c:v>184.61480255338404</c:v>
                </c:pt>
                <c:pt idx="56174">
                  <c:v>184.62403293987987</c:v>
                </c:pt>
                <c:pt idx="56175">
                  <c:v>184.63326551211725</c:v>
                </c:pt>
                <c:pt idx="56176">
                  <c:v>184.64249808435463</c:v>
                </c:pt>
                <c:pt idx="56177">
                  <c:v>184.65172847085046</c:v>
                </c:pt>
                <c:pt idx="56178">
                  <c:v>184.66096104308784</c:v>
                </c:pt>
                <c:pt idx="56179">
                  <c:v>184.67020235829133</c:v>
                </c:pt>
                <c:pt idx="56180">
                  <c:v>184.67943493052871</c:v>
                </c:pt>
                <c:pt idx="56181">
                  <c:v>184.68866531702454</c:v>
                </c:pt>
                <c:pt idx="56182">
                  <c:v>184.69789788926192</c:v>
                </c:pt>
                <c:pt idx="56183">
                  <c:v>184.7071304614993</c:v>
                </c:pt>
                <c:pt idx="56184">
                  <c:v>184.71636084799513</c:v>
                </c:pt>
                <c:pt idx="56185">
                  <c:v>184.72559342023251</c:v>
                </c:pt>
                <c:pt idx="56186">
                  <c:v>184.73482599246989</c:v>
                </c:pt>
                <c:pt idx="56187">
                  <c:v>184.74405637896572</c:v>
                </c:pt>
                <c:pt idx="56188">
                  <c:v>184.7532889512031</c:v>
                </c:pt>
                <c:pt idx="56189">
                  <c:v>184.76252152344048</c:v>
                </c:pt>
                <c:pt idx="56190">
                  <c:v>184.77175190993631</c:v>
                </c:pt>
                <c:pt idx="56191">
                  <c:v>184.78099322513981</c:v>
                </c:pt>
                <c:pt idx="56192">
                  <c:v>184.79022579737719</c:v>
                </c:pt>
                <c:pt idx="56193">
                  <c:v>184.79945618387305</c:v>
                </c:pt>
                <c:pt idx="56194">
                  <c:v>184.8086887561104</c:v>
                </c:pt>
                <c:pt idx="56195">
                  <c:v>184.81792132834778</c:v>
                </c:pt>
                <c:pt idx="56196">
                  <c:v>184.82715171484364</c:v>
                </c:pt>
                <c:pt idx="56197">
                  <c:v>184.83638428708099</c:v>
                </c:pt>
                <c:pt idx="56198">
                  <c:v>184.84561685931837</c:v>
                </c:pt>
                <c:pt idx="56199">
                  <c:v>184.8548472458142</c:v>
                </c:pt>
                <c:pt idx="56200">
                  <c:v>184.86407981805158</c:v>
                </c:pt>
                <c:pt idx="56201">
                  <c:v>184.87331239028896</c:v>
                </c:pt>
                <c:pt idx="56202">
                  <c:v>184.88254277678479</c:v>
                </c:pt>
                <c:pt idx="56203">
                  <c:v>184.89177534902217</c:v>
                </c:pt>
                <c:pt idx="56204">
                  <c:v>184.90101666422569</c:v>
                </c:pt>
                <c:pt idx="56205">
                  <c:v>184.91024923646305</c:v>
                </c:pt>
                <c:pt idx="56206">
                  <c:v>184.9194796229589</c:v>
                </c:pt>
                <c:pt idx="56207">
                  <c:v>184.92871219519628</c:v>
                </c:pt>
                <c:pt idx="56208">
                  <c:v>184.93794476743363</c:v>
                </c:pt>
                <c:pt idx="56209">
                  <c:v>184.94717515392949</c:v>
                </c:pt>
                <c:pt idx="56210">
                  <c:v>184.95640772616684</c:v>
                </c:pt>
                <c:pt idx="56211">
                  <c:v>184.96564029840422</c:v>
                </c:pt>
                <c:pt idx="56212">
                  <c:v>184.97487068490008</c:v>
                </c:pt>
                <c:pt idx="56213">
                  <c:v>184.98410325713743</c:v>
                </c:pt>
                <c:pt idx="56214">
                  <c:v>184.99333582937481</c:v>
                </c:pt>
                <c:pt idx="56215">
                  <c:v>185.00256621587067</c:v>
                </c:pt>
                <c:pt idx="56216">
                  <c:v>185.01180753107417</c:v>
                </c:pt>
                <c:pt idx="56217">
                  <c:v>185.02104010331155</c:v>
                </c:pt>
                <c:pt idx="56218">
                  <c:v>185.03027048980738</c:v>
                </c:pt>
                <c:pt idx="56219">
                  <c:v>185.03950306204476</c:v>
                </c:pt>
                <c:pt idx="56220">
                  <c:v>185.04873563428214</c:v>
                </c:pt>
                <c:pt idx="56221">
                  <c:v>185.05796602077797</c:v>
                </c:pt>
                <c:pt idx="56222">
                  <c:v>185.06719859301535</c:v>
                </c:pt>
                <c:pt idx="56223">
                  <c:v>185.07643116525273</c:v>
                </c:pt>
                <c:pt idx="56224">
                  <c:v>185.08566155174856</c:v>
                </c:pt>
                <c:pt idx="56225">
                  <c:v>185.09104509680498</c:v>
                </c:pt>
                <c:pt idx="56226">
                  <c:v>185.05294402145924</c:v>
                </c:pt>
                <c:pt idx="56227">
                  <c:v>184.93122360727543</c:v>
                </c:pt>
                <c:pt idx="56228">
                  <c:v>184.85990382912334</c:v>
                </c:pt>
                <c:pt idx="56229">
                  <c:v>184.86876522882616</c:v>
                </c:pt>
                <c:pt idx="56230">
                  <c:v>184.78358540757239</c:v>
                </c:pt>
                <c:pt idx="56231">
                  <c:v>184.8123655334324</c:v>
                </c:pt>
                <c:pt idx="56232">
                  <c:v>184.72963171768203</c:v>
                </c:pt>
                <c:pt idx="56233">
                  <c:v>184.71663486265777</c:v>
                </c:pt>
                <c:pt idx="56234">
                  <c:v>184.82155453041233</c:v>
                </c:pt>
                <c:pt idx="56235">
                  <c:v>184.81333350551117</c:v>
                </c:pt>
                <c:pt idx="56236">
                  <c:v>184.80511248061001</c:v>
                </c:pt>
                <c:pt idx="56237">
                  <c:v>184.79689340197422</c:v>
                </c:pt>
                <c:pt idx="56238">
                  <c:v>184.78867237707308</c:v>
                </c:pt>
                <c:pt idx="56239">
                  <c:v>184.78045135217192</c:v>
                </c:pt>
                <c:pt idx="56240">
                  <c:v>184.77223227353613</c:v>
                </c:pt>
                <c:pt idx="56241">
                  <c:v>184.76400346357352</c:v>
                </c:pt>
                <c:pt idx="56242">
                  <c:v>184.75578243867236</c:v>
                </c:pt>
                <c:pt idx="56243">
                  <c:v>184.74756336003657</c:v>
                </c:pt>
                <c:pt idx="56244">
                  <c:v>184.73934233513543</c:v>
                </c:pt>
                <c:pt idx="56245">
                  <c:v>184.73112131023427</c:v>
                </c:pt>
                <c:pt idx="56246">
                  <c:v>184.72290223159848</c:v>
                </c:pt>
                <c:pt idx="56247">
                  <c:v>184.71468120669732</c:v>
                </c:pt>
                <c:pt idx="56248">
                  <c:v>184.70646018179616</c:v>
                </c:pt>
                <c:pt idx="56249">
                  <c:v>184.6982411031604</c:v>
                </c:pt>
                <c:pt idx="56250">
                  <c:v>184.69002007825924</c:v>
                </c:pt>
                <c:pt idx="56251">
                  <c:v>184.68179905335808</c:v>
                </c:pt>
                <c:pt idx="56252">
                  <c:v>184.67357997472229</c:v>
                </c:pt>
                <c:pt idx="56253">
                  <c:v>184.66535894982113</c:v>
                </c:pt>
                <c:pt idx="56254">
                  <c:v>184.65713013985851</c:v>
                </c:pt>
                <c:pt idx="56255">
                  <c:v>184.64890911495738</c:v>
                </c:pt>
                <c:pt idx="56256">
                  <c:v>184.64069003632159</c:v>
                </c:pt>
                <c:pt idx="56257">
                  <c:v>184.63246901142043</c:v>
                </c:pt>
                <c:pt idx="56258">
                  <c:v>184.62424798651926</c:v>
                </c:pt>
                <c:pt idx="56259">
                  <c:v>184.61602890788348</c:v>
                </c:pt>
                <c:pt idx="56260">
                  <c:v>184.60780788298234</c:v>
                </c:pt>
                <c:pt idx="56261">
                  <c:v>184.59958685808118</c:v>
                </c:pt>
                <c:pt idx="56262">
                  <c:v>184.59136777944539</c:v>
                </c:pt>
                <c:pt idx="56263">
                  <c:v>184.58314675454423</c:v>
                </c:pt>
                <c:pt idx="56264">
                  <c:v>184.57492572964307</c:v>
                </c:pt>
                <c:pt idx="56265">
                  <c:v>184.56670665100728</c:v>
                </c:pt>
                <c:pt idx="56266">
                  <c:v>184.55847784104469</c:v>
                </c:pt>
                <c:pt idx="56267">
                  <c:v>184.55025681614353</c:v>
                </c:pt>
                <c:pt idx="56268">
                  <c:v>184.54203773750774</c:v>
                </c:pt>
                <c:pt idx="56269">
                  <c:v>184.53381671260658</c:v>
                </c:pt>
                <c:pt idx="56270">
                  <c:v>184.52559568770542</c:v>
                </c:pt>
                <c:pt idx="56271">
                  <c:v>184.51737660906963</c:v>
                </c:pt>
                <c:pt idx="56272">
                  <c:v>184.5091555841685</c:v>
                </c:pt>
                <c:pt idx="56273">
                  <c:v>184.50093455926734</c:v>
                </c:pt>
                <c:pt idx="56274">
                  <c:v>184.49271548063155</c:v>
                </c:pt>
                <c:pt idx="56275">
                  <c:v>184.48449445573038</c:v>
                </c:pt>
                <c:pt idx="56276">
                  <c:v>184.47627343082925</c:v>
                </c:pt>
                <c:pt idx="56277">
                  <c:v>184.46805435219346</c:v>
                </c:pt>
                <c:pt idx="56278">
                  <c:v>184.47102381191897</c:v>
                </c:pt>
                <c:pt idx="56279">
                  <c:v>184.52269745779685</c:v>
                </c:pt>
                <c:pt idx="56280">
                  <c:v>184.46932810872676</c:v>
                </c:pt>
                <c:pt idx="56281">
                  <c:v>184.52106663948499</c:v>
                </c:pt>
                <c:pt idx="56282">
                  <c:v>184.54838066865315</c:v>
                </c:pt>
                <c:pt idx="56283">
                  <c:v>184.53332499999999</c:v>
                </c:pt>
                <c:pt idx="56284">
                  <c:v>184.54978098521698</c:v>
                </c:pt>
                <c:pt idx="56285">
                  <c:v>184.62035804147797</c:v>
                </c:pt>
                <c:pt idx="56286">
                  <c:v>184.61277581688125</c:v>
                </c:pt>
                <c:pt idx="56287">
                  <c:v>184.64254567634907</c:v>
                </c:pt>
                <c:pt idx="56288">
                  <c:v>184.6458696633039</c:v>
                </c:pt>
                <c:pt idx="56289">
                  <c:v>184.64919365025872</c:v>
                </c:pt>
                <c:pt idx="56290">
                  <c:v>184.65251685028483</c:v>
                </c:pt>
                <c:pt idx="56291">
                  <c:v>184.65584398495457</c:v>
                </c:pt>
                <c:pt idx="56292">
                  <c:v>184.6591679719094</c:v>
                </c:pt>
                <c:pt idx="56293">
                  <c:v>184.67376618235994</c:v>
                </c:pt>
                <c:pt idx="56294">
                  <c:v>184.59448056533142</c:v>
                </c:pt>
                <c:pt idx="56295">
                  <c:v>184.63980406461613</c:v>
                </c:pt>
                <c:pt idx="56296">
                  <c:v>184.65997300000001</c:v>
                </c:pt>
                <c:pt idx="56297">
                  <c:v>184.6581464895045</c:v>
                </c:pt>
                <c:pt idx="56298">
                  <c:v>184.65582053824343</c:v>
                </c:pt>
                <c:pt idx="56299">
                  <c:v>184.65349513763368</c:v>
                </c:pt>
                <c:pt idx="56300">
                  <c:v>184.65116918637258</c:v>
                </c:pt>
                <c:pt idx="56301">
                  <c:v>184.64884323511151</c:v>
                </c:pt>
                <c:pt idx="56302">
                  <c:v>184.64651783450176</c:v>
                </c:pt>
                <c:pt idx="56303">
                  <c:v>184.64419188324067</c:v>
                </c:pt>
                <c:pt idx="56304">
                  <c:v>184.64186372937422</c:v>
                </c:pt>
                <c:pt idx="56305">
                  <c:v>184.63953777811315</c:v>
                </c:pt>
                <c:pt idx="56306">
                  <c:v>184.6372123775034</c:v>
                </c:pt>
                <c:pt idx="56307">
                  <c:v>184.63488642624233</c:v>
                </c:pt>
                <c:pt idx="56308">
                  <c:v>184.63256047498123</c:v>
                </c:pt>
                <c:pt idx="56309">
                  <c:v>184.63023507437148</c:v>
                </c:pt>
                <c:pt idx="56310">
                  <c:v>184.62790912311041</c:v>
                </c:pt>
                <c:pt idx="56311">
                  <c:v>184.62558317184931</c:v>
                </c:pt>
                <c:pt idx="56312">
                  <c:v>184.62325777123959</c:v>
                </c:pt>
                <c:pt idx="56313">
                  <c:v>184.62093181997849</c:v>
                </c:pt>
                <c:pt idx="56314">
                  <c:v>184.61860586871742</c:v>
                </c:pt>
                <c:pt idx="56315">
                  <c:v>184.61628046810768</c:v>
                </c:pt>
                <c:pt idx="56316">
                  <c:v>184.61395231424123</c:v>
                </c:pt>
                <c:pt idx="56317">
                  <c:v>184.61162636298013</c:v>
                </c:pt>
                <c:pt idx="56318">
                  <c:v>184.60930096237038</c:v>
                </c:pt>
                <c:pt idx="56319">
                  <c:v>184.60697501110931</c:v>
                </c:pt>
                <c:pt idx="56320">
                  <c:v>184.60464905984824</c:v>
                </c:pt>
                <c:pt idx="56321">
                  <c:v>184.60232365923849</c:v>
                </c:pt>
                <c:pt idx="56322">
                  <c:v>184.59999770797739</c:v>
                </c:pt>
                <c:pt idx="56323">
                  <c:v>184.59767175671632</c:v>
                </c:pt>
                <c:pt idx="56324">
                  <c:v>184.59534635610657</c:v>
                </c:pt>
                <c:pt idx="56325">
                  <c:v>184.59302040484548</c:v>
                </c:pt>
                <c:pt idx="56326">
                  <c:v>184.5906944535844</c:v>
                </c:pt>
                <c:pt idx="56327">
                  <c:v>184.58836905297466</c:v>
                </c:pt>
                <c:pt idx="56328">
                  <c:v>184.58604310171359</c:v>
                </c:pt>
                <c:pt idx="56329">
                  <c:v>184.58371494784714</c:v>
                </c:pt>
                <c:pt idx="56330">
                  <c:v>184.58138899658604</c:v>
                </c:pt>
                <c:pt idx="56331">
                  <c:v>184.57906359597629</c:v>
                </c:pt>
                <c:pt idx="56332">
                  <c:v>184.57673764471522</c:v>
                </c:pt>
                <c:pt idx="56333">
                  <c:v>184.57441169345412</c:v>
                </c:pt>
                <c:pt idx="56334">
                  <c:v>184.5720862928444</c:v>
                </c:pt>
                <c:pt idx="56335">
                  <c:v>184.5697603415833</c:v>
                </c:pt>
                <c:pt idx="56336">
                  <c:v>184.56743439032223</c:v>
                </c:pt>
                <c:pt idx="56337">
                  <c:v>184.56510898971248</c:v>
                </c:pt>
                <c:pt idx="56338">
                  <c:v>184.56278303845139</c:v>
                </c:pt>
                <c:pt idx="56339">
                  <c:v>184.56045763784167</c:v>
                </c:pt>
                <c:pt idx="56340">
                  <c:v>184.55813168658057</c:v>
                </c:pt>
                <c:pt idx="56341">
                  <c:v>184.55580353271412</c:v>
                </c:pt>
                <c:pt idx="56342">
                  <c:v>184.55347758145305</c:v>
                </c:pt>
                <c:pt idx="56343">
                  <c:v>184.55564892179305</c:v>
                </c:pt>
                <c:pt idx="56344">
                  <c:v>184.62611670393702</c:v>
                </c:pt>
                <c:pt idx="56345">
                  <c:v>184.67007077329976</c:v>
                </c:pt>
                <c:pt idx="56346">
                  <c:v>184.67810158110237</c:v>
                </c:pt>
                <c:pt idx="56347">
                  <c:v>184.6982783475936</c:v>
                </c:pt>
                <c:pt idx="56348">
                  <c:v>184.75785552157481</c:v>
                </c:pt>
                <c:pt idx="56349">
                  <c:v>184.75217779937009</c:v>
                </c:pt>
                <c:pt idx="56350">
                  <c:v>184.8081663127559</c:v>
                </c:pt>
                <c:pt idx="56351">
                  <c:v>184.76850899999999</c:v>
                </c:pt>
                <c:pt idx="56352">
                  <c:v>184.76836036508473</c:v>
                </c:pt>
                <c:pt idx="56353">
                  <c:v>184.76752769415353</c:v>
                </c:pt>
                <c:pt idx="56354">
                  <c:v>184.76669423470821</c:v>
                </c:pt>
                <c:pt idx="56355">
                  <c:v>184.76586156377704</c:v>
                </c:pt>
                <c:pt idx="56356">
                  <c:v>184.76502908997438</c:v>
                </c:pt>
                <c:pt idx="56357">
                  <c:v>184.7641964190432</c:v>
                </c:pt>
                <c:pt idx="56358">
                  <c:v>184.76336374811203</c:v>
                </c:pt>
                <c:pt idx="56359">
                  <c:v>184.76253127430937</c:v>
                </c:pt>
                <c:pt idx="56360">
                  <c:v>184.76169860337819</c:v>
                </c:pt>
                <c:pt idx="56361">
                  <c:v>184.76086612957553</c:v>
                </c:pt>
                <c:pt idx="56362">
                  <c:v>184.76003345864436</c:v>
                </c:pt>
                <c:pt idx="56363">
                  <c:v>184.75920078771318</c:v>
                </c:pt>
                <c:pt idx="56364">
                  <c:v>184.75836831391052</c:v>
                </c:pt>
                <c:pt idx="56365">
                  <c:v>184.75753564297935</c:v>
                </c:pt>
                <c:pt idx="56366">
                  <c:v>184.75670218353403</c:v>
                </c:pt>
                <c:pt idx="56367">
                  <c:v>184.75586951260283</c:v>
                </c:pt>
                <c:pt idx="56368">
                  <c:v>184.7550370388002</c:v>
                </c:pt>
                <c:pt idx="56369">
                  <c:v>184.75420436786899</c:v>
                </c:pt>
                <c:pt idx="56370">
                  <c:v>184.75337169693782</c:v>
                </c:pt>
                <c:pt idx="56371">
                  <c:v>184.75253922313519</c:v>
                </c:pt>
                <c:pt idx="56372">
                  <c:v>184.75170655220398</c:v>
                </c:pt>
                <c:pt idx="56373">
                  <c:v>184.75087388127281</c:v>
                </c:pt>
                <c:pt idx="56374">
                  <c:v>184.75004140747015</c:v>
                </c:pt>
                <c:pt idx="56375">
                  <c:v>184.74920873653898</c:v>
                </c:pt>
                <c:pt idx="56376">
                  <c:v>184.7483760656078</c:v>
                </c:pt>
                <c:pt idx="56377">
                  <c:v>184.74754359180514</c:v>
                </c:pt>
                <c:pt idx="56378">
                  <c:v>184.74671092087397</c:v>
                </c:pt>
                <c:pt idx="56379">
                  <c:v>184.74587746142865</c:v>
                </c:pt>
                <c:pt idx="56380">
                  <c:v>184.74504479049745</c:v>
                </c:pt>
                <c:pt idx="56381">
                  <c:v>184.74421231669481</c:v>
                </c:pt>
                <c:pt idx="56382">
                  <c:v>184.74337964576364</c:v>
                </c:pt>
                <c:pt idx="56383">
                  <c:v>184.74254717196098</c:v>
                </c:pt>
                <c:pt idx="56384">
                  <c:v>184.7417145010298</c:v>
                </c:pt>
                <c:pt idx="56385">
                  <c:v>184.7408818300986</c:v>
                </c:pt>
                <c:pt idx="56386">
                  <c:v>184.74004935629597</c:v>
                </c:pt>
                <c:pt idx="56387">
                  <c:v>184.7392166853648</c:v>
                </c:pt>
                <c:pt idx="56388">
                  <c:v>184.73838401443359</c:v>
                </c:pt>
                <c:pt idx="56389">
                  <c:v>184.73755154063096</c:v>
                </c:pt>
                <c:pt idx="56390">
                  <c:v>184.73671886969976</c:v>
                </c:pt>
                <c:pt idx="56391">
                  <c:v>184.73588541025444</c:v>
                </c:pt>
                <c:pt idx="56392">
                  <c:v>184.73505273932327</c:v>
                </c:pt>
                <c:pt idx="56393">
                  <c:v>184.73422026552061</c:v>
                </c:pt>
                <c:pt idx="56394">
                  <c:v>184.73338759458943</c:v>
                </c:pt>
                <c:pt idx="56395">
                  <c:v>184.73255492365826</c:v>
                </c:pt>
                <c:pt idx="56396">
                  <c:v>184.74561772627564</c:v>
                </c:pt>
                <c:pt idx="56397">
                  <c:v>184.69672220886983</c:v>
                </c:pt>
                <c:pt idx="56398">
                  <c:v>184.70515184767581</c:v>
                </c:pt>
                <c:pt idx="56399">
                  <c:v>184.64586409680498</c:v>
                </c:pt>
                <c:pt idx="56400">
                  <c:v>184.60997108392942</c:v>
                </c:pt>
                <c:pt idx="56401">
                  <c:v>184.64748412872467</c:v>
                </c:pt>
                <c:pt idx="56402">
                  <c:v>184.61779844635194</c:v>
                </c:pt>
                <c:pt idx="56403">
                  <c:v>184.605682</c:v>
                </c:pt>
                <c:pt idx="56404">
                  <c:v>184.66299382502979</c:v>
                </c:pt>
                <c:pt idx="56405">
                  <c:v>184.66540693055688</c:v>
                </c:pt>
                <c:pt idx="56406">
                  <c:v>184.64945903642919</c:v>
                </c:pt>
                <c:pt idx="56407">
                  <c:v>184.6335111423015</c:v>
                </c:pt>
                <c:pt idx="56408">
                  <c:v>184.6175670237169</c:v>
                </c:pt>
                <c:pt idx="56409">
                  <c:v>184.60161912958921</c:v>
                </c:pt>
                <c:pt idx="56410">
                  <c:v>184.58567123546152</c:v>
                </c:pt>
                <c:pt idx="56411">
                  <c:v>184.56972711687695</c:v>
                </c:pt>
                <c:pt idx="56412">
                  <c:v>184.55377922274926</c:v>
                </c:pt>
                <c:pt idx="56413">
                  <c:v>184.53783132862156</c:v>
                </c:pt>
                <c:pt idx="56414">
                  <c:v>184.52188721003699</c:v>
                </c:pt>
                <c:pt idx="56415">
                  <c:v>184.5059393159093</c:v>
                </c:pt>
                <c:pt idx="56416">
                  <c:v>184.48997631960913</c:v>
                </c:pt>
                <c:pt idx="56417">
                  <c:v>184.50783124368144</c:v>
                </c:pt>
                <c:pt idx="56418">
                  <c:v>184.54599444314661</c:v>
                </c:pt>
                <c:pt idx="56419">
                  <c:v>184.49714700000001</c:v>
                </c:pt>
                <c:pt idx="56420">
                  <c:v>184.50941336051503</c:v>
                </c:pt>
                <c:pt idx="56421">
                  <c:v>184.55209841501787</c:v>
                </c:pt>
                <c:pt idx="56422">
                  <c:v>184.57483397091082</c:v>
                </c:pt>
                <c:pt idx="56423">
                  <c:v>184.53839653981879</c:v>
                </c:pt>
                <c:pt idx="56424">
                  <c:v>184.52187729177592</c:v>
                </c:pt>
                <c:pt idx="56425">
                  <c:v>184.51979922412971</c:v>
                </c:pt>
                <c:pt idx="56426">
                  <c:v>184.48599772107767</c:v>
                </c:pt>
                <c:pt idx="56427">
                  <c:v>184.4565337630745</c:v>
                </c:pt>
                <c:pt idx="56428">
                  <c:v>184.42706282805074</c:v>
                </c:pt>
                <c:pt idx="56429">
                  <c:v>184.39756398494455</c:v>
                </c:pt>
                <c:pt idx="56430">
                  <c:v>184.36810002694136</c:v>
                </c:pt>
                <c:pt idx="56431">
                  <c:v>184.3386290919176</c:v>
                </c:pt>
                <c:pt idx="56432">
                  <c:v>184.30915815689383</c:v>
                </c:pt>
                <c:pt idx="56433">
                  <c:v>184.27969419889067</c:v>
                </c:pt>
                <c:pt idx="56434">
                  <c:v>184.2502232638669</c:v>
                </c:pt>
                <c:pt idx="56435">
                  <c:v>184.2207523288431</c:v>
                </c:pt>
                <c:pt idx="56436">
                  <c:v>184.19128837083994</c:v>
                </c:pt>
                <c:pt idx="56437">
                  <c:v>184.16181743581618</c:v>
                </c:pt>
                <c:pt idx="56438">
                  <c:v>184.13234650079241</c:v>
                </c:pt>
                <c:pt idx="56439">
                  <c:v>184.10288254278925</c:v>
                </c:pt>
                <c:pt idx="56440">
                  <c:v>184.07341160776545</c:v>
                </c:pt>
                <c:pt idx="56441">
                  <c:v>184.04391276465927</c:v>
                </c:pt>
                <c:pt idx="56442">
                  <c:v>184.0144418296355</c:v>
                </c:pt>
                <c:pt idx="56443">
                  <c:v>183.98497787163234</c:v>
                </c:pt>
                <c:pt idx="56444">
                  <c:v>183.95550693660857</c:v>
                </c:pt>
                <c:pt idx="56445">
                  <c:v>183.92603600158481</c:v>
                </c:pt>
                <c:pt idx="56446">
                  <c:v>183.89657204358161</c:v>
                </c:pt>
                <c:pt idx="56447">
                  <c:v>183.86710110855785</c:v>
                </c:pt>
                <c:pt idx="56448">
                  <c:v>183.83763017353408</c:v>
                </c:pt>
                <c:pt idx="56449">
                  <c:v>183.80816621553092</c:v>
                </c:pt>
                <c:pt idx="56450">
                  <c:v>183.77869528050715</c:v>
                </c:pt>
                <c:pt idx="56451">
                  <c:v>183.74922434548336</c:v>
                </c:pt>
                <c:pt idx="56452">
                  <c:v>183.71976038748019</c:v>
                </c:pt>
                <c:pt idx="56453">
                  <c:v>183.69028945245643</c:v>
                </c:pt>
                <c:pt idx="56454">
                  <c:v>183.66079060935024</c:v>
                </c:pt>
                <c:pt idx="56455">
                  <c:v>183.63132665134708</c:v>
                </c:pt>
                <c:pt idx="56456">
                  <c:v>183.60185571632331</c:v>
                </c:pt>
                <c:pt idx="56457">
                  <c:v>183.57238478129952</c:v>
                </c:pt>
                <c:pt idx="56458">
                  <c:v>183.54292082329636</c:v>
                </c:pt>
                <c:pt idx="56459">
                  <c:v>183.51344988827259</c:v>
                </c:pt>
                <c:pt idx="56460">
                  <c:v>183.49093624600715</c:v>
                </c:pt>
                <c:pt idx="56461">
                  <c:v>183.43860514806869</c:v>
                </c:pt>
                <c:pt idx="56462">
                  <c:v>183.37722906938484</c:v>
                </c:pt>
                <c:pt idx="56463">
                  <c:v>183.32257483905579</c:v>
                </c:pt>
                <c:pt idx="56464">
                  <c:v>183.27969776805722</c:v>
                </c:pt>
                <c:pt idx="56465">
                  <c:v>183.24325349451598</c:v>
                </c:pt>
                <c:pt idx="56466">
                  <c:v>183.21880053814974</c:v>
                </c:pt>
                <c:pt idx="56467">
                  <c:v>183.212738</c:v>
                </c:pt>
                <c:pt idx="56468">
                  <c:v>183.22502273032904</c:v>
                </c:pt>
                <c:pt idx="56469">
                  <c:v>183.22610635276214</c:v>
                </c:pt>
                <c:pt idx="56470">
                  <c:v>183.21916377162458</c:v>
                </c:pt>
                <c:pt idx="56471">
                  <c:v>183.21222283409051</c:v>
                </c:pt>
                <c:pt idx="56472">
                  <c:v>183.20528025295295</c:v>
                </c:pt>
                <c:pt idx="56473">
                  <c:v>183.19833767181538</c:v>
                </c:pt>
                <c:pt idx="56474">
                  <c:v>183.16044428540772</c:v>
                </c:pt>
                <c:pt idx="56475">
                  <c:v>183.08756971030041</c:v>
                </c:pt>
                <c:pt idx="56476">
                  <c:v>183.03753385732844</c:v>
                </c:pt>
                <c:pt idx="56477">
                  <c:v>183.01188550368087</c:v>
                </c:pt>
                <c:pt idx="56478">
                  <c:v>182.98623107654205</c:v>
                </c:pt>
                <c:pt idx="56479">
                  <c:v>182.96055235543813</c:v>
                </c:pt>
                <c:pt idx="56480">
                  <c:v>182.93490400179056</c:v>
                </c:pt>
                <c:pt idx="56481">
                  <c:v>182.90924957465174</c:v>
                </c:pt>
                <c:pt idx="56482">
                  <c:v>182.88359514751289</c:v>
                </c:pt>
                <c:pt idx="56483">
                  <c:v>182.85794679386532</c:v>
                </c:pt>
                <c:pt idx="56484">
                  <c:v>182.83229236672651</c:v>
                </c:pt>
                <c:pt idx="56485">
                  <c:v>182.80663793958766</c:v>
                </c:pt>
                <c:pt idx="56486">
                  <c:v>182.78098958594012</c:v>
                </c:pt>
                <c:pt idx="56487">
                  <c:v>182.75533515880127</c:v>
                </c:pt>
                <c:pt idx="56488">
                  <c:v>182.72968073166246</c:v>
                </c:pt>
                <c:pt idx="56489">
                  <c:v>182.70403237801489</c:v>
                </c:pt>
                <c:pt idx="56490">
                  <c:v>182.67837795087607</c:v>
                </c:pt>
                <c:pt idx="56491">
                  <c:v>182.65269922977214</c:v>
                </c:pt>
                <c:pt idx="56492">
                  <c:v>182.62704480263329</c:v>
                </c:pt>
                <c:pt idx="56493">
                  <c:v>182.60139644898575</c:v>
                </c:pt>
                <c:pt idx="56494">
                  <c:v>182.57574202184691</c:v>
                </c:pt>
                <c:pt idx="56495">
                  <c:v>182.55008759470809</c:v>
                </c:pt>
                <c:pt idx="56496">
                  <c:v>182.52443924106052</c:v>
                </c:pt>
                <c:pt idx="56497">
                  <c:v>182.4987848139217</c:v>
                </c:pt>
                <c:pt idx="56498">
                  <c:v>182.47313038678286</c:v>
                </c:pt>
                <c:pt idx="56499">
                  <c:v>182.44748203313529</c:v>
                </c:pt>
                <c:pt idx="56500">
                  <c:v>182.42182760599647</c:v>
                </c:pt>
                <c:pt idx="56501">
                  <c:v>182.39617317885762</c:v>
                </c:pt>
                <c:pt idx="56502">
                  <c:v>182.37052482521008</c:v>
                </c:pt>
                <c:pt idx="56503">
                  <c:v>182.34487039807124</c:v>
                </c:pt>
                <c:pt idx="56504">
                  <c:v>182.31919167696731</c:v>
                </c:pt>
                <c:pt idx="56505">
                  <c:v>182.29354332331977</c:v>
                </c:pt>
                <c:pt idx="56506">
                  <c:v>182.26788889618092</c:v>
                </c:pt>
                <c:pt idx="56507">
                  <c:v>182.2422344690421</c:v>
                </c:pt>
                <c:pt idx="56508">
                  <c:v>182.21658611539453</c:v>
                </c:pt>
                <c:pt idx="56509">
                  <c:v>182.19093168825572</c:v>
                </c:pt>
                <c:pt idx="56510">
                  <c:v>182.16527726111687</c:v>
                </c:pt>
                <c:pt idx="56511">
                  <c:v>182.1396289074693</c:v>
                </c:pt>
                <c:pt idx="56512">
                  <c:v>182.11397448033048</c:v>
                </c:pt>
                <c:pt idx="56513">
                  <c:v>182.08832005319164</c:v>
                </c:pt>
                <c:pt idx="56514">
                  <c:v>182.0626716995441</c:v>
                </c:pt>
                <c:pt idx="56515">
                  <c:v>182.01133855130132</c:v>
                </c:pt>
                <c:pt idx="56516">
                  <c:v>181.9856841241625</c:v>
                </c:pt>
                <c:pt idx="56517">
                  <c:v>181.96003577051493</c:v>
                </c:pt>
                <c:pt idx="56518">
                  <c:v>181.93438134337612</c:v>
                </c:pt>
                <c:pt idx="56519">
                  <c:v>181.90872691623727</c:v>
                </c:pt>
                <c:pt idx="56520">
                  <c:v>181.88307856258973</c:v>
                </c:pt>
                <c:pt idx="56521">
                  <c:v>181.85742413545088</c:v>
                </c:pt>
                <c:pt idx="56522">
                  <c:v>181.83176970831207</c:v>
                </c:pt>
                <c:pt idx="56523">
                  <c:v>181.8061213546645</c:v>
                </c:pt>
                <c:pt idx="56524">
                  <c:v>181.72628147496425</c:v>
                </c:pt>
                <c:pt idx="56525">
                  <c:v>181.60477533706793</c:v>
                </c:pt>
                <c:pt idx="56526">
                  <c:v>181.584641</c:v>
                </c:pt>
                <c:pt idx="56527">
                  <c:v>181.53823333762517</c:v>
                </c:pt>
                <c:pt idx="56528">
                  <c:v>181.42110313110848</c:v>
                </c:pt>
                <c:pt idx="56529">
                  <c:v>181.37227899856939</c:v>
                </c:pt>
                <c:pt idx="56530">
                  <c:v>181.31997073390556</c:v>
                </c:pt>
                <c:pt idx="56531">
                  <c:v>181.2493227077473</c:v>
                </c:pt>
                <c:pt idx="56532">
                  <c:v>181.22481361993323</c:v>
                </c:pt>
                <c:pt idx="56533">
                  <c:v>181.21169121477664</c:v>
                </c:pt>
                <c:pt idx="56534">
                  <c:v>181.19918769783996</c:v>
                </c:pt>
                <c:pt idx="56535">
                  <c:v>181.18668714101619</c:v>
                </c:pt>
                <c:pt idx="56536">
                  <c:v>181.17418362407955</c:v>
                </c:pt>
                <c:pt idx="56537">
                  <c:v>181.16168010714287</c:v>
                </c:pt>
                <c:pt idx="56538">
                  <c:v>181.14099457210966</c:v>
                </c:pt>
                <c:pt idx="56539">
                  <c:v>181.05800595469717</c:v>
                </c:pt>
                <c:pt idx="56540">
                  <c:v>181.03543482451121</c:v>
                </c:pt>
                <c:pt idx="56541">
                  <c:v>180.98457073379384</c:v>
                </c:pt>
                <c:pt idx="56542">
                  <c:v>180.96012593231441</c:v>
                </c:pt>
                <c:pt idx="56543">
                  <c:v>180.93567534234302</c:v>
                </c:pt>
                <c:pt idx="56544">
                  <c:v>180.91122475237162</c:v>
                </c:pt>
                <c:pt idx="56545">
                  <c:v>180.88677995089216</c:v>
                </c:pt>
                <c:pt idx="56546">
                  <c:v>180.8623293609208</c:v>
                </c:pt>
                <c:pt idx="56547">
                  <c:v>180.8378787709494</c:v>
                </c:pt>
                <c:pt idx="56548">
                  <c:v>180.81343396946994</c:v>
                </c:pt>
                <c:pt idx="56549">
                  <c:v>180.78898337949857</c:v>
                </c:pt>
                <c:pt idx="56550">
                  <c:v>180.76453278952718</c:v>
                </c:pt>
                <c:pt idx="56551">
                  <c:v>180.74008798804772</c:v>
                </c:pt>
                <c:pt idx="56552">
                  <c:v>180.71563739807632</c:v>
                </c:pt>
                <c:pt idx="56553">
                  <c:v>180.69116365413717</c:v>
                </c:pt>
                <c:pt idx="56554">
                  <c:v>180.66671885265774</c:v>
                </c:pt>
                <c:pt idx="56555">
                  <c:v>180.64226826268634</c:v>
                </c:pt>
                <c:pt idx="56556">
                  <c:v>180.61781767271495</c:v>
                </c:pt>
                <c:pt idx="56557">
                  <c:v>180.59337287123552</c:v>
                </c:pt>
                <c:pt idx="56558">
                  <c:v>180.56892228126412</c:v>
                </c:pt>
                <c:pt idx="56559">
                  <c:v>180.54447169129273</c:v>
                </c:pt>
                <c:pt idx="56560">
                  <c:v>180.52002688981327</c:v>
                </c:pt>
                <c:pt idx="56561">
                  <c:v>180.4955762998419</c:v>
                </c:pt>
                <c:pt idx="56562">
                  <c:v>180.47112570987051</c:v>
                </c:pt>
                <c:pt idx="56563">
                  <c:v>180.44668090839104</c:v>
                </c:pt>
                <c:pt idx="56564">
                  <c:v>180.42223031841968</c:v>
                </c:pt>
                <c:pt idx="56565">
                  <c:v>180.3977565744805</c:v>
                </c:pt>
                <c:pt idx="56566">
                  <c:v>180.3733059845091</c:v>
                </c:pt>
                <c:pt idx="56567">
                  <c:v>180.34886118302967</c:v>
                </c:pt>
                <c:pt idx="56568">
                  <c:v>180.20216922018523</c:v>
                </c:pt>
                <c:pt idx="56569">
                  <c:v>180.17771863021383</c:v>
                </c:pt>
                <c:pt idx="56570">
                  <c:v>180.15326804024244</c:v>
                </c:pt>
                <c:pt idx="56571">
                  <c:v>180.128823238763</c:v>
                </c:pt>
                <c:pt idx="56572">
                  <c:v>180.10437264879161</c:v>
                </c:pt>
                <c:pt idx="56573">
                  <c:v>180.07989890485243</c:v>
                </c:pt>
                <c:pt idx="56574">
                  <c:v>180.07222585646161</c:v>
                </c:pt>
                <c:pt idx="56575">
                  <c:v>180.03942510491177</c:v>
                </c:pt>
                <c:pt idx="56576">
                  <c:v>179.98945841120383</c:v>
                </c:pt>
                <c:pt idx="56577">
                  <c:v>180.00326042584646</c:v>
                </c:pt>
                <c:pt idx="56578">
                  <c:v>180.00804368764904</c:v>
                </c:pt>
                <c:pt idx="56579">
                  <c:v>179.97431400023837</c:v>
                </c:pt>
                <c:pt idx="56580">
                  <c:v>179.88642285407724</c:v>
                </c:pt>
                <c:pt idx="56581">
                  <c:v>179.84997719170244</c:v>
                </c:pt>
                <c:pt idx="56582">
                  <c:v>179.86260472872468</c:v>
                </c:pt>
                <c:pt idx="56583">
                  <c:v>179.85246916404387</c:v>
                </c:pt>
                <c:pt idx="56584">
                  <c:v>179.8105719289461</c:v>
                </c:pt>
                <c:pt idx="56585">
                  <c:v>179.80416808059132</c:v>
                </c:pt>
                <c:pt idx="56586">
                  <c:v>179.7843250603099</c:v>
                </c:pt>
                <c:pt idx="56587">
                  <c:v>179.76723849642346</c:v>
                </c:pt>
                <c:pt idx="56588">
                  <c:v>179.74839888555078</c:v>
                </c:pt>
                <c:pt idx="56589">
                  <c:v>179.65880976781551</c:v>
                </c:pt>
                <c:pt idx="56590">
                  <c:v>179.66709900000001</c:v>
                </c:pt>
                <c:pt idx="56591">
                  <c:v>179.65776139675728</c:v>
                </c:pt>
                <c:pt idx="56592">
                  <c:v>179.62061598092967</c:v>
                </c:pt>
                <c:pt idx="56593">
                  <c:v>179.58212759635506</c:v>
                </c:pt>
                <c:pt idx="56594">
                  <c:v>179.5581762547726</c:v>
                </c:pt>
                <c:pt idx="56595">
                  <c:v>179.53422491319014</c:v>
                </c:pt>
                <c:pt idx="56596">
                  <c:v>179.51027924190635</c:v>
                </c:pt>
                <c:pt idx="56597">
                  <c:v>179.48632790032391</c:v>
                </c:pt>
                <c:pt idx="56598">
                  <c:v>179.46235387754678</c:v>
                </c:pt>
                <c:pt idx="56599">
                  <c:v>179.43840820626298</c:v>
                </c:pt>
                <c:pt idx="56600">
                  <c:v>179.41445686468052</c:v>
                </c:pt>
                <c:pt idx="56601">
                  <c:v>179.39050552309806</c:v>
                </c:pt>
                <c:pt idx="56602">
                  <c:v>179.36655985181426</c:v>
                </c:pt>
                <c:pt idx="56603">
                  <c:v>179.3426085102318</c:v>
                </c:pt>
                <c:pt idx="56604">
                  <c:v>179.31865716864934</c:v>
                </c:pt>
                <c:pt idx="56605">
                  <c:v>179.29471149736557</c:v>
                </c:pt>
                <c:pt idx="56606">
                  <c:v>179.27076015578311</c:v>
                </c:pt>
                <c:pt idx="56607">
                  <c:v>179.24680881420065</c:v>
                </c:pt>
                <c:pt idx="56608">
                  <c:v>179.22286314291685</c:v>
                </c:pt>
                <c:pt idx="56609">
                  <c:v>179.19891180133439</c:v>
                </c:pt>
                <c:pt idx="56610">
                  <c:v>179.17493777855725</c:v>
                </c:pt>
                <c:pt idx="56611">
                  <c:v>179.15098643697479</c:v>
                </c:pt>
                <c:pt idx="56612">
                  <c:v>179.12704076569102</c:v>
                </c:pt>
                <c:pt idx="56613">
                  <c:v>179.10308942410856</c:v>
                </c:pt>
                <c:pt idx="56614">
                  <c:v>179.0791380825261</c:v>
                </c:pt>
                <c:pt idx="56615">
                  <c:v>179.0551924112423</c:v>
                </c:pt>
                <c:pt idx="56616">
                  <c:v>179.03124106965984</c:v>
                </c:pt>
                <c:pt idx="56617">
                  <c:v>179.00728972807738</c:v>
                </c:pt>
                <c:pt idx="56618">
                  <c:v>178.98334405679358</c:v>
                </c:pt>
                <c:pt idx="56619">
                  <c:v>178.95939271521112</c:v>
                </c:pt>
                <c:pt idx="56620">
                  <c:v>178.93544137362866</c:v>
                </c:pt>
                <c:pt idx="56621">
                  <c:v>178.91149570234489</c:v>
                </c:pt>
                <c:pt idx="56622">
                  <c:v>178.88752167956775</c:v>
                </c:pt>
                <c:pt idx="56623">
                  <c:v>178.86357033798529</c:v>
                </c:pt>
                <c:pt idx="56624">
                  <c:v>178.8396246667015</c:v>
                </c:pt>
                <c:pt idx="56625">
                  <c:v>178.81567332511904</c:v>
                </c:pt>
                <c:pt idx="56626">
                  <c:v>178.79172198353658</c:v>
                </c:pt>
                <c:pt idx="56627">
                  <c:v>178.76777631225281</c:v>
                </c:pt>
                <c:pt idx="56628">
                  <c:v>178.74382497067035</c:v>
                </c:pt>
                <c:pt idx="56629">
                  <c:v>178.71987362908789</c:v>
                </c:pt>
                <c:pt idx="56630">
                  <c:v>178.69592795780409</c:v>
                </c:pt>
                <c:pt idx="56631">
                  <c:v>178.67197661622163</c:v>
                </c:pt>
                <c:pt idx="56632">
                  <c:v>178.64802527463917</c:v>
                </c:pt>
                <c:pt idx="56633">
                  <c:v>178.62407960335537</c:v>
                </c:pt>
                <c:pt idx="56634">
                  <c:v>178.60012826177291</c:v>
                </c:pt>
                <c:pt idx="56635">
                  <c:v>178.57615423899577</c:v>
                </c:pt>
                <c:pt idx="56636">
                  <c:v>178.55220289741331</c:v>
                </c:pt>
                <c:pt idx="56637">
                  <c:v>178.52825722612954</c:v>
                </c:pt>
                <c:pt idx="56638">
                  <c:v>178.50430588454708</c:v>
                </c:pt>
                <c:pt idx="56639">
                  <c:v>178.48035454296462</c:v>
                </c:pt>
                <c:pt idx="56640">
                  <c:v>178.45640887168082</c:v>
                </c:pt>
                <c:pt idx="56641">
                  <c:v>178.50655624202</c:v>
                </c:pt>
                <c:pt idx="56642">
                  <c:v>178.57857158472555</c:v>
                </c:pt>
                <c:pt idx="56643">
                  <c:v>178.61654810417164</c:v>
                </c:pt>
                <c:pt idx="56644">
                  <c:v>178.54760680543635</c:v>
                </c:pt>
                <c:pt idx="56645">
                  <c:v>178.61627176967096</c:v>
                </c:pt>
                <c:pt idx="56646">
                  <c:v>178.58222346137339</c:v>
                </c:pt>
                <c:pt idx="56647">
                  <c:v>178.61760027056019</c:v>
                </c:pt>
                <c:pt idx="56648">
                  <c:v>178.63595599999999</c:v>
                </c:pt>
                <c:pt idx="56649">
                  <c:v>178.67210486799888</c:v>
                </c:pt>
                <c:pt idx="56650">
                  <c:v>178.66786164135442</c:v>
                </c:pt>
                <c:pt idx="56651">
                  <c:v>178.66361841470996</c:v>
                </c:pt>
                <c:pt idx="56652">
                  <c:v>178.65937619261726</c:v>
                </c:pt>
                <c:pt idx="56653">
                  <c:v>178.6551329659728</c:v>
                </c:pt>
                <c:pt idx="56654">
                  <c:v>178.66755581282786</c:v>
                </c:pt>
                <c:pt idx="56655">
                  <c:v>178.71304322317596</c:v>
                </c:pt>
                <c:pt idx="56656">
                  <c:v>178.65757943671036</c:v>
                </c:pt>
                <c:pt idx="56657">
                  <c:v>178.67762778350024</c:v>
                </c:pt>
                <c:pt idx="56658">
                  <c:v>178.67620395898902</c:v>
                </c:pt>
                <c:pt idx="56659">
                  <c:v>178.71455976400478</c:v>
                </c:pt>
                <c:pt idx="56660">
                  <c:v>178.69781583285646</c:v>
                </c:pt>
                <c:pt idx="56661">
                  <c:v>178.69021599999999</c:v>
                </c:pt>
                <c:pt idx="56662">
                  <c:v>178.70476262312278</c:v>
                </c:pt>
                <c:pt idx="56663">
                  <c:v>178.72297606199334</c:v>
                </c:pt>
                <c:pt idx="56664">
                  <c:v>178.69679792107772</c:v>
                </c:pt>
                <c:pt idx="56665">
                  <c:v>178.68200836821399</c:v>
                </c:pt>
                <c:pt idx="56666">
                  <c:v>178.67198841542091</c:v>
                </c:pt>
                <c:pt idx="56667">
                  <c:v>178.66196846262784</c:v>
                </c:pt>
                <c:pt idx="56668">
                  <c:v>178.65195088198269</c:v>
                </c:pt>
                <c:pt idx="56669">
                  <c:v>178.64193092918961</c:v>
                </c:pt>
                <c:pt idx="56670">
                  <c:v>178.63191097639654</c:v>
                </c:pt>
                <c:pt idx="56671">
                  <c:v>178.62189339575136</c:v>
                </c:pt>
                <c:pt idx="56672">
                  <c:v>178.61186395436664</c:v>
                </c:pt>
                <c:pt idx="56673">
                  <c:v>178.60184400157357</c:v>
                </c:pt>
                <c:pt idx="56674">
                  <c:v>178.59182642092838</c:v>
                </c:pt>
                <c:pt idx="56675">
                  <c:v>178.58180646813531</c:v>
                </c:pt>
                <c:pt idx="56676">
                  <c:v>178.57178651534224</c:v>
                </c:pt>
                <c:pt idx="56677">
                  <c:v>178.56176893469708</c:v>
                </c:pt>
                <c:pt idx="56678">
                  <c:v>178.55174898190401</c:v>
                </c:pt>
                <c:pt idx="56679">
                  <c:v>178.54172902911094</c:v>
                </c:pt>
                <c:pt idx="56680">
                  <c:v>178.53171144846578</c:v>
                </c:pt>
                <c:pt idx="56681">
                  <c:v>178.52169149567268</c:v>
                </c:pt>
                <c:pt idx="56682">
                  <c:v>178.51167154287961</c:v>
                </c:pt>
                <c:pt idx="56683">
                  <c:v>178.50165396223446</c:v>
                </c:pt>
                <c:pt idx="56684">
                  <c:v>178.49163400944138</c:v>
                </c:pt>
                <c:pt idx="56685">
                  <c:v>178.48160456805664</c:v>
                </c:pt>
                <c:pt idx="56686">
                  <c:v>178.47158461526357</c:v>
                </c:pt>
                <c:pt idx="56687">
                  <c:v>178.46156703461841</c:v>
                </c:pt>
                <c:pt idx="56688">
                  <c:v>178.45154708182534</c:v>
                </c:pt>
                <c:pt idx="56689">
                  <c:v>178.44152712903227</c:v>
                </c:pt>
                <c:pt idx="56690">
                  <c:v>178.43150954838708</c:v>
                </c:pt>
                <c:pt idx="56691">
                  <c:v>178.42148959559401</c:v>
                </c:pt>
                <c:pt idx="56692">
                  <c:v>178.41146964280094</c:v>
                </c:pt>
                <c:pt idx="56693">
                  <c:v>178.40145206215578</c:v>
                </c:pt>
                <c:pt idx="56694">
                  <c:v>178.39143210936271</c:v>
                </c:pt>
                <c:pt idx="56695">
                  <c:v>178.38141215656964</c:v>
                </c:pt>
                <c:pt idx="56696">
                  <c:v>178.37139457592448</c:v>
                </c:pt>
                <c:pt idx="56697">
                  <c:v>178.36136513453974</c:v>
                </c:pt>
                <c:pt idx="56698">
                  <c:v>178.35134518174667</c:v>
                </c:pt>
                <c:pt idx="56699">
                  <c:v>178.34132760110148</c:v>
                </c:pt>
                <c:pt idx="56700">
                  <c:v>178.33130764830841</c:v>
                </c:pt>
                <c:pt idx="56701">
                  <c:v>178.32128769551534</c:v>
                </c:pt>
                <c:pt idx="56702">
                  <c:v>178.31127011487018</c:v>
                </c:pt>
                <c:pt idx="56703">
                  <c:v>178.30125016207711</c:v>
                </c:pt>
                <c:pt idx="56704">
                  <c:v>178.29589270941597</c:v>
                </c:pt>
                <c:pt idx="56705">
                  <c:v>178.33426438006677</c:v>
                </c:pt>
                <c:pt idx="56706">
                  <c:v>178.38476809346685</c:v>
                </c:pt>
                <c:pt idx="56707">
                  <c:v>178.40518764910607</c:v>
                </c:pt>
                <c:pt idx="56708">
                  <c:v>178.44160911158798</c:v>
                </c:pt>
                <c:pt idx="56709">
                  <c:v>178.47559057367667</c:v>
                </c:pt>
                <c:pt idx="56710">
                  <c:v>178.49905541201716</c:v>
                </c:pt>
                <c:pt idx="56711">
                  <c:v>178.54823704123956</c:v>
                </c:pt>
                <c:pt idx="56712">
                  <c:v>178.57216364473058</c:v>
                </c:pt>
                <c:pt idx="56713">
                  <c:v>178.62032298740289</c:v>
                </c:pt>
                <c:pt idx="56714">
                  <c:v>178.63536328045168</c:v>
                </c:pt>
                <c:pt idx="56715">
                  <c:v>178.65040001282503</c:v>
                </c:pt>
                <c:pt idx="56716">
                  <c:v>178.66544030587383</c:v>
                </c:pt>
                <c:pt idx="56717">
                  <c:v>178.68048059892263</c:v>
                </c:pt>
                <c:pt idx="56718">
                  <c:v>178.69551733129597</c:v>
                </c:pt>
                <c:pt idx="56719">
                  <c:v>178.71055762434477</c:v>
                </c:pt>
                <c:pt idx="56720">
                  <c:v>178.72559791739357</c:v>
                </c:pt>
                <c:pt idx="56721">
                  <c:v>178.74063464976692</c:v>
                </c:pt>
                <c:pt idx="56722">
                  <c:v>178.75568918551747</c:v>
                </c:pt>
                <c:pt idx="56723">
                  <c:v>178.77072947856627</c:v>
                </c:pt>
                <c:pt idx="56724">
                  <c:v>178.78576621093961</c:v>
                </c:pt>
                <c:pt idx="56725">
                  <c:v>178.80080650398841</c:v>
                </c:pt>
                <c:pt idx="56726">
                  <c:v>178.81584679703721</c:v>
                </c:pt>
                <c:pt idx="56727">
                  <c:v>178.83088352941056</c:v>
                </c:pt>
                <c:pt idx="56728">
                  <c:v>178.84592382245935</c:v>
                </c:pt>
                <c:pt idx="56729">
                  <c:v>178.86096411550815</c:v>
                </c:pt>
                <c:pt idx="56730">
                  <c:v>178.8760008478815</c:v>
                </c:pt>
                <c:pt idx="56731">
                  <c:v>178.8910411409303</c:v>
                </c:pt>
                <c:pt idx="56732">
                  <c:v>178.90608143397907</c:v>
                </c:pt>
                <c:pt idx="56733">
                  <c:v>178.92111816635244</c:v>
                </c:pt>
                <c:pt idx="56734">
                  <c:v>178.93615845940124</c:v>
                </c:pt>
                <c:pt idx="56735">
                  <c:v>178.95121299515176</c:v>
                </c:pt>
                <c:pt idx="56736">
                  <c:v>178.96625328820056</c:v>
                </c:pt>
                <c:pt idx="56737">
                  <c:v>178.98129002057391</c:v>
                </c:pt>
                <c:pt idx="56738">
                  <c:v>178.99633031362271</c:v>
                </c:pt>
                <c:pt idx="56739">
                  <c:v>179.01137060667151</c:v>
                </c:pt>
                <c:pt idx="56740">
                  <c:v>179.02640733904485</c:v>
                </c:pt>
                <c:pt idx="56741">
                  <c:v>179.04144763209365</c:v>
                </c:pt>
                <c:pt idx="56742">
                  <c:v>179.05648792514245</c:v>
                </c:pt>
                <c:pt idx="56743">
                  <c:v>179.07152465751579</c:v>
                </c:pt>
                <c:pt idx="56744">
                  <c:v>179.08656495056459</c:v>
                </c:pt>
                <c:pt idx="56745">
                  <c:v>179.10160524361339</c:v>
                </c:pt>
                <c:pt idx="56746">
                  <c:v>179.11664197598674</c:v>
                </c:pt>
                <c:pt idx="56747">
                  <c:v>179.13169651173729</c:v>
                </c:pt>
                <c:pt idx="56748">
                  <c:v>179.14673680478609</c:v>
                </c:pt>
                <c:pt idx="56749">
                  <c:v>179.16177353715943</c:v>
                </c:pt>
                <c:pt idx="56750">
                  <c:v>179.17681383020823</c:v>
                </c:pt>
                <c:pt idx="56751">
                  <c:v>179.19185412325703</c:v>
                </c:pt>
                <c:pt idx="56752">
                  <c:v>179.20689085563038</c:v>
                </c:pt>
                <c:pt idx="56753">
                  <c:v>179.22193114867918</c:v>
                </c:pt>
                <c:pt idx="56754">
                  <c:v>179.23697144172797</c:v>
                </c:pt>
                <c:pt idx="56755">
                  <c:v>179.25200817410132</c:v>
                </c:pt>
                <c:pt idx="56756">
                  <c:v>179.26704846715012</c:v>
                </c:pt>
                <c:pt idx="56757">
                  <c:v>179.28208876019892</c:v>
                </c:pt>
                <c:pt idx="56758">
                  <c:v>179.29712549257226</c:v>
                </c:pt>
                <c:pt idx="56759">
                  <c:v>179.26359260538865</c:v>
                </c:pt>
                <c:pt idx="56760">
                  <c:v>179.22331555340963</c:v>
                </c:pt>
                <c:pt idx="56761">
                  <c:v>179.19847996328963</c:v>
                </c:pt>
                <c:pt idx="56762">
                  <c:v>179.14310008154507</c:v>
                </c:pt>
                <c:pt idx="56763">
                  <c:v>178.93151331978319</c:v>
                </c:pt>
                <c:pt idx="56764">
                  <c:v>178.82801191873591</c:v>
                </c:pt>
                <c:pt idx="56765">
                  <c:v>178.81189912099322</c:v>
                </c:pt>
                <c:pt idx="56766">
                  <c:v>178.81075243270098</c:v>
                </c:pt>
                <c:pt idx="56767">
                  <c:v>178.74689519150857</c:v>
                </c:pt>
                <c:pt idx="56768">
                  <c:v>178.66978189746965</c:v>
                </c:pt>
                <c:pt idx="56769">
                  <c:v>178.62502837905441</c:v>
                </c:pt>
                <c:pt idx="56770">
                  <c:v>178.58027486063918</c:v>
                </c:pt>
                <c:pt idx="56771">
                  <c:v>178.53553193728038</c:v>
                </c:pt>
                <c:pt idx="56772">
                  <c:v>178.49073603863937</c:v>
                </c:pt>
                <c:pt idx="56773">
                  <c:v>178.44598252022411</c:v>
                </c:pt>
                <c:pt idx="56774">
                  <c:v>178.40123959686531</c:v>
                </c:pt>
                <c:pt idx="56775">
                  <c:v>178.35648607845008</c:v>
                </c:pt>
                <c:pt idx="56776">
                  <c:v>178.31173256003484</c:v>
                </c:pt>
                <c:pt idx="56777">
                  <c:v>178.26698963667604</c:v>
                </c:pt>
                <c:pt idx="56778">
                  <c:v>178.22223611826078</c:v>
                </c:pt>
                <c:pt idx="56779">
                  <c:v>178.17748259984555</c:v>
                </c:pt>
                <c:pt idx="56780">
                  <c:v>178.13273967648675</c:v>
                </c:pt>
                <c:pt idx="56781">
                  <c:v>178.08798615807152</c:v>
                </c:pt>
                <c:pt idx="56782">
                  <c:v>178.04323263965625</c:v>
                </c:pt>
                <c:pt idx="56783">
                  <c:v>177.99848971629746</c:v>
                </c:pt>
                <c:pt idx="56784">
                  <c:v>177.95373619788222</c:v>
                </c:pt>
                <c:pt idx="56785">
                  <c:v>177.90894029924121</c:v>
                </c:pt>
                <c:pt idx="56786">
                  <c:v>177.68519389727788</c:v>
                </c:pt>
                <c:pt idx="56787">
                  <c:v>177.64044037886265</c:v>
                </c:pt>
                <c:pt idx="56788">
                  <c:v>177.59568686044742</c:v>
                </c:pt>
                <c:pt idx="56789">
                  <c:v>177.55094393708862</c:v>
                </c:pt>
                <c:pt idx="56790">
                  <c:v>177.50619041867336</c:v>
                </c:pt>
                <c:pt idx="56791">
                  <c:v>177.46143690025812</c:v>
                </c:pt>
                <c:pt idx="56792">
                  <c:v>177.41669397689932</c:v>
                </c:pt>
                <c:pt idx="56793">
                  <c:v>177.37189807825831</c:v>
                </c:pt>
                <c:pt idx="56794">
                  <c:v>177.32714455984308</c:v>
                </c:pt>
                <c:pt idx="56795">
                  <c:v>177.28240163648428</c:v>
                </c:pt>
                <c:pt idx="56796">
                  <c:v>177.23764811806902</c:v>
                </c:pt>
                <c:pt idx="56797">
                  <c:v>177.19289459965378</c:v>
                </c:pt>
                <c:pt idx="56798">
                  <c:v>177.14815167629499</c:v>
                </c:pt>
                <c:pt idx="56799">
                  <c:v>177.10339815787975</c:v>
                </c:pt>
                <c:pt idx="56800">
                  <c:v>177.05864463946449</c:v>
                </c:pt>
                <c:pt idx="56801">
                  <c:v>177.01390171610569</c:v>
                </c:pt>
                <c:pt idx="56802">
                  <c:v>176.96914819769046</c:v>
                </c:pt>
                <c:pt idx="56803">
                  <c:v>176.92439467927522</c:v>
                </c:pt>
                <c:pt idx="56804">
                  <c:v>176.87965175591643</c:v>
                </c:pt>
                <c:pt idx="56805">
                  <c:v>176.83489823750116</c:v>
                </c:pt>
                <c:pt idx="56806">
                  <c:v>176.79010233886015</c:v>
                </c:pt>
                <c:pt idx="56807">
                  <c:v>176.74534882044492</c:v>
                </c:pt>
                <c:pt idx="56808">
                  <c:v>176.70060589708612</c:v>
                </c:pt>
                <c:pt idx="56809">
                  <c:v>176.65585237867089</c:v>
                </c:pt>
                <c:pt idx="56810">
                  <c:v>176.60737432761087</c:v>
                </c:pt>
                <c:pt idx="56811">
                  <c:v>176.57368500000001</c:v>
                </c:pt>
                <c:pt idx="56812">
                  <c:v>176.57368500000001</c:v>
                </c:pt>
                <c:pt idx="56813">
                  <c:v>176.57368500000001</c:v>
                </c:pt>
                <c:pt idx="56814">
                  <c:v>176.55159328676999</c:v>
                </c:pt>
                <c:pt idx="56815">
                  <c:v>176.51939400000001</c:v>
                </c:pt>
                <c:pt idx="56816">
                  <c:v>176.53463448736289</c:v>
                </c:pt>
                <c:pt idx="56817">
                  <c:v>176.54010093682956</c:v>
                </c:pt>
                <c:pt idx="56818">
                  <c:v>176.51939400000001</c:v>
                </c:pt>
                <c:pt idx="56819">
                  <c:v>176.52253942933709</c:v>
                </c:pt>
                <c:pt idx="56820">
                  <c:v>176.529688594079</c:v>
                </c:pt>
                <c:pt idx="56821">
                  <c:v>176.53683945173228</c:v>
                </c:pt>
                <c:pt idx="56822">
                  <c:v>176.54399030938558</c:v>
                </c:pt>
                <c:pt idx="56823">
                  <c:v>176.5511394741275</c:v>
                </c:pt>
                <c:pt idx="56824">
                  <c:v>176.55829033178077</c:v>
                </c:pt>
                <c:pt idx="56825">
                  <c:v>176.56544118943407</c:v>
                </c:pt>
                <c:pt idx="56826">
                  <c:v>176.57259035417599</c:v>
                </c:pt>
                <c:pt idx="56827">
                  <c:v>176.57974121182926</c:v>
                </c:pt>
                <c:pt idx="56828">
                  <c:v>176.58689206948256</c:v>
                </c:pt>
                <c:pt idx="56829">
                  <c:v>176.59404123422448</c:v>
                </c:pt>
                <c:pt idx="56830">
                  <c:v>176.60119209187775</c:v>
                </c:pt>
                <c:pt idx="56831">
                  <c:v>176.60834972117655</c:v>
                </c:pt>
                <c:pt idx="56832">
                  <c:v>176.61550057882982</c:v>
                </c:pt>
                <c:pt idx="56833">
                  <c:v>176.62264974357174</c:v>
                </c:pt>
                <c:pt idx="56834">
                  <c:v>176.62980060122504</c:v>
                </c:pt>
                <c:pt idx="56835">
                  <c:v>176.63695145887831</c:v>
                </c:pt>
                <c:pt idx="56836">
                  <c:v>176.64410062362023</c:v>
                </c:pt>
                <c:pt idx="56837">
                  <c:v>176.65125148127353</c:v>
                </c:pt>
                <c:pt idx="56838">
                  <c:v>176.65840233892681</c:v>
                </c:pt>
                <c:pt idx="56839">
                  <c:v>176.66555150366872</c:v>
                </c:pt>
                <c:pt idx="56840">
                  <c:v>176.67270236132202</c:v>
                </c:pt>
                <c:pt idx="56841">
                  <c:v>176.67985152606394</c:v>
                </c:pt>
                <c:pt idx="56842">
                  <c:v>176.68700238371721</c:v>
                </c:pt>
                <c:pt idx="56843">
                  <c:v>176.69416001301602</c:v>
                </c:pt>
                <c:pt idx="56844">
                  <c:v>176.70131087066929</c:v>
                </c:pt>
                <c:pt idx="56845">
                  <c:v>176.70846003541121</c:v>
                </c:pt>
                <c:pt idx="56846">
                  <c:v>176.71561089306451</c:v>
                </c:pt>
                <c:pt idx="56847">
                  <c:v>176.72276175071778</c:v>
                </c:pt>
                <c:pt idx="56848">
                  <c:v>176.7299109154597</c:v>
                </c:pt>
                <c:pt idx="56849">
                  <c:v>176.737061773113</c:v>
                </c:pt>
                <c:pt idx="56850">
                  <c:v>176.74421263076627</c:v>
                </c:pt>
                <c:pt idx="56851">
                  <c:v>176.75136179550819</c:v>
                </c:pt>
                <c:pt idx="56852">
                  <c:v>176.75851265316149</c:v>
                </c:pt>
                <c:pt idx="56853">
                  <c:v>176.76566351081476</c:v>
                </c:pt>
                <c:pt idx="56854">
                  <c:v>176.77281267555668</c:v>
                </c:pt>
                <c:pt idx="56855">
                  <c:v>176.77996353320998</c:v>
                </c:pt>
                <c:pt idx="56856">
                  <c:v>176.78712116250875</c:v>
                </c:pt>
                <c:pt idx="56857">
                  <c:v>176.79427202016205</c:v>
                </c:pt>
                <c:pt idx="56858">
                  <c:v>176.80142118490397</c:v>
                </c:pt>
                <c:pt idx="56859">
                  <c:v>176.80857204255724</c:v>
                </c:pt>
                <c:pt idx="56860">
                  <c:v>176.81572290021055</c:v>
                </c:pt>
                <c:pt idx="56861">
                  <c:v>176.82287206495246</c:v>
                </c:pt>
                <c:pt idx="56862">
                  <c:v>176.83002292260574</c:v>
                </c:pt>
                <c:pt idx="56863">
                  <c:v>176.83717208734765</c:v>
                </c:pt>
                <c:pt idx="56864">
                  <c:v>176.84432294500095</c:v>
                </c:pt>
                <c:pt idx="56865">
                  <c:v>176.85147380265423</c:v>
                </c:pt>
                <c:pt idx="56866">
                  <c:v>176.85862296739614</c:v>
                </c:pt>
                <c:pt idx="56867">
                  <c:v>176.86577382504944</c:v>
                </c:pt>
                <c:pt idx="56868">
                  <c:v>176.87293145434822</c:v>
                </c:pt>
                <c:pt idx="56869">
                  <c:v>176.88008231200152</c:v>
                </c:pt>
                <c:pt idx="56870">
                  <c:v>176.88723147674344</c:v>
                </c:pt>
                <c:pt idx="56871">
                  <c:v>176.89438233439671</c:v>
                </c:pt>
                <c:pt idx="56872">
                  <c:v>176.90153319205001</c:v>
                </c:pt>
                <c:pt idx="56873">
                  <c:v>176.90868235679193</c:v>
                </c:pt>
                <c:pt idx="56874">
                  <c:v>176.9158332144452</c:v>
                </c:pt>
                <c:pt idx="56875">
                  <c:v>176.88887884382453</c:v>
                </c:pt>
                <c:pt idx="56876">
                  <c:v>176.99763852557916</c:v>
                </c:pt>
                <c:pt idx="56877">
                  <c:v>176.90271046525095</c:v>
                </c:pt>
                <c:pt idx="56878">
                  <c:v>177.06551179054054</c:v>
                </c:pt>
                <c:pt idx="56879">
                  <c:v>177.09035002220077</c:v>
                </c:pt>
                <c:pt idx="56880">
                  <c:v>176.9386886045292</c:v>
                </c:pt>
                <c:pt idx="56881">
                  <c:v>176.99561097496425</c:v>
                </c:pt>
                <c:pt idx="56882">
                  <c:v>176.96235501120648</c:v>
                </c:pt>
                <c:pt idx="56883">
                  <c:v>176.99942034803337</c:v>
                </c:pt>
                <c:pt idx="56884">
                  <c:v>176.99382975360842</c:v>
                </c:pt>
                <c:pt idx="56885">
                  <c:v>176.9772672180608</c:v>
                </c:pt>
                <c:pt idx="56886">
                  <c:v>176.96070076052987</c:v>
                </c:pt>
                <c:pt idx="56887">
                  <c:v>176.94413430299895</c:v>
                </c:pt>
                <c:pt idx="56888">
                  <c:v>176.92757176745133</c:v>
                </c:pt>
                <c:pt idx="56889">
                  <c:v>176.9110053099204</c:v>
                </c:pt>
                <c:pt idx="56890">
                  <c:v>176.89443885238944</c:v>
                </c:pt>
                <c:pt idx="56891">
                  <c:v>176.87787631684182</c:v>
                </c:pt>
                <c:pt idx="56892">
                  <c:v>176.86130985931089</c:v>
                </c:pt>
                <c:pt idx="56893">
                  <c:v>176.84472771384671</c:v>
                </c:pt>
                <c:pt idx="56894">
                  <c:v>176.82816125631575</c:v>
                </c:pt>
                <c:pt idx="56895">
                  <c:v>176.81159872076813</c:v>
                </c:pt>
                <c:pt idx="56896">
                  <c:v>176.7950322632372</c:v>
                </c:pt>
                <c:pt idx="56897">
                  <c:v>176.77846580570628</c:v>
                </c:pt>
                <c:pt idx="56898">
                  <c:v>176.76190327015865</c:v>
                </c:pt>
                <c:pt idx="56899">
                  <c:v>176.74533681262773</c:v>
                </c:pt>
                <c:pt idx="56900">
                  <c:v>176.72877035509677</c:v>
                </c:pt>
                <c:pt idx="56901">
                  <c:v>176.71220781954918</c:v>
                </c:pt>
                <c:pt idx="56902">
                  <c:v>176.69564136201822</c:v>
                </c:pt>
                <c:pt idx="56903">
                  <c:v>176.67907490448729</c:v>
                </c:pt>
                <c:pt idx="56904">
                  <c:v>176.66251236893967</c:v>
                </c:pt>
                <c:pt idx="56905">
                  <c:v>176.64594591140875</c:v>
                </c:pt>
                <c:pt idx="56906">
                  <c:v>176.62936376594453</c:v>
                </c:pt>
                <c:pt idx="56907">
                  <c:v>176.61280123039691</c:v>
                </c:pt>
                <c:pt idx="56908">
                  <c:v>176.59623477286598</c:v>
                </c:pt>
                <c:pt idx="56909">
                  <c:v>176.57966831533506</c:v>
                </c:pt>
                <c:pt idx="56910">
                  <c:v>176.56310577978743</c:v>
                </c:pt>
                <c:pt idx="56911">
                  <c:v>176.54653932225651</c:v>
                </c:pt>
                <c:pt idx="56912">
                  <c:v>176.52997286472555</c:v>
                </c:pt>
                <c:pt idx="56913">
                  <c:v>176.51341032917796</c:v>
                </c:pt>
                <c:pt idx="56914">
                  <c:v>176.496843871647</c:v>
                </c:pt>
                <c:pt idx="56915">
                  <c:v>176.48027741411607</c:v>
                </c:pt>
                <c:pt idx="56916">
                  <c:v>176.46371487856845</c:v>
                </c:pt>
                <c:pt idx="56917">
                  <c:v>176.44714842103753</c:v>
                </c:pt>
                <c:pt idx="56918">
                  <c:v>176.43056627557331</c:v>
                </c:pt>
                <c:pt idx="56919">
                  <c:v>176.41399981804238</c:v>
                </c:pt>
                <c:pt idx="56920">
                  <c:v>176.39743728249476</c:v>
                </c:pt>
                <c:pt idx="56921">
                  <c:v>176.38087082496384</c:v>
                </c:pt>
                <c:pt idx="56922">
                  <c:v>176.36430436743291</c:v>
                </c:pt>
                <c:pt idx="56923">
                  <c:v>176.34774183188529</c:v>
                </c:pt>
                <c:pt idx="56924">
                  <c:v>176.33117537435433</c:v>
                </c:pt>
                <c:pt idx="56925">
                  <c:v>176.3146089168234</c:v>
                </c:pt>
                <c:pt idx="56926">
                  <c:v>176.29804638127578</c:v>
                </c:pt>
                <c:pt idx="56927">
                  <c:v>176.27816551692896</c:v>
                </c:pt>
                <c:pt idx="56928">
                  <c:v>176.24171524368145</c:v>
                </c:pt>
                <c:pt idx="56929">
                  <c:v>176.20528782979738</c:v>
                </c:pt>
                <c:pt idx="56930">
                  <c:v>176.17569</c:v>
                </c:pt>
                <c:pt idx="56931">
                  <c:v>176.16500340343347</c:v>
                </c:pt>
                <c:pt idx="56932">
                  <c:v>176.11405365665237</c:v>
                </c:pt>
                <c:pt idx="56933">
                  <c:v>176.085251</c:v>
                </c:pt>
                <c:pt idx="56934">
                  <c:v>176.08130711397234</c:v>
                </c:pt>
                <c:pt idx="56935">
                  <c:v>176.05495390939436</c:v>
                </c:pt>
                <c:pt idx="56936">
                  <c:v>176.01228753661812</c:v>
                </c:pt>
                <c:pt idx="56937">
                  <c:v>176.00965475005597</c:v>
                </c:pt>
                <c:pt idx="56938">
                  <c:v>176.00702258678609</c:v>
                </c:pt>
                <c:pt idx="56939">
                  <c:v>176.00438980022395</c:v>
                </c:pt>
                <c:pt idx="56940">
                  <c:v>176.0017570136618</c:v>
                </c:pt>
                <c:pt idx="56941">
                  <c:v>175.99912485039192</c:v>
                </c:pt>
                <c:pt idx="56942">
                  <c:v>175.99649206382978</c:v>
                </c:pt>
                <c:pt idx="56943">
                  <c:v>175.99385678409854</c:v>
                </c:pt>
                <c:pt idx="56944">
                  <c:v>175.99122399753639</c:v>
                </c:pt>
                <c:pt idx="56945">
                  <c:v>175.98859183426651</c:v>
                </c:pt>
                <c:pt idx="56946">
                  <c:v>175.98595904770437</c:v>
                </c:pt>
                <c:pt idx="56947">
                  <c:v>175.98332626114222</c:v>
                </c:pt>
                <c:pt idx="56948">
                  <c:v>175.98069409787234</c:v>
                </c:pt>
                <c:pt idx="56949">
                  <c:v>175.9780613113102</c:v>
                </c:pt>
                <c:pt idx="56950">
                  <c:v>175.92330635542314</c:v>
                </c:pt>
                <c:pt idx="56951">
                  <c:v>175.92231008774442</c:v>
                </c:pt>
                <c:pt idx="56952">
                  <c:v>175.86687746685743</c:v>
                </c:pt>
                <c:pt idx="56953">
                  <c:v>175.79674653730632</c:v>
                </c:pt>
                <c:pt idx="56954">
                  <c:v>175.78496789938006</c:v>
                </c:pt>
                <c:pt idx="56955">
                  <c:v>175.75106709203624</c:v>
                </c:pt>
                <c:pt idx="56956">
                  <c:v>175.72822676628661</c:v>
                </c:pt>
                <c:pt idx="56957">
                  <c:v>175.6691325550693</c:v>
                </c:pt>
                <c:pt idx="56958">
                  <c:v>175.61002435043233</c:v>
                </c:pt>
                <c:pt idx="56959">
                  <c:v>175.55091614579536</c:v>
                </c:pt>
                <c:pt idx="56960">
                  <c:v>175.49182193457804</c:v>
                </c:pt>
                <c:pt idx="56961">
                  <c:v>175.43271372994107</c:v>
                </c:pt>
                <c:pt idx="56962">
                  <c:v>175.3736055253041</c:v>
                </c:pt>
                <c:pt idx="56963">
                  <c:v>175.31451131408681</c:v>
                </c:pt>
                <c:pt idx="56964">
                  <c:v>175.25540310944984</c:v>
                </c:pt>
                <c:pt idx="56965">
                  <c:v>175.19629490481287</c:v>
                </c:pt>
                <c:pt idx="56966">
                  <c:v>175.13720069359556</c:v>
                </c:pt>
                <c:pt idx="56967">
                  <c:v>175.07809248895859</c:v>
                </c:pt>
                <c:pt idx="56968">
                  <c:v>175.01892831064299</c:v>
                </c:pt>
                <c:pt idx="56969">
                  <c:v>174.95982010600602</c:v>
                </c:pt>
                <c:pt idx="56970">
                  <c:v>174.90072589478871</c:v>
                </c:pt>
                <c:pt idx="56971">
                  <c:v>174.84161769015174</c:v>
                </c:pt>
                <c:pt idx="56972">
                  <c:v>174.78250948551477</c:v>
                </c:pt>
                <c:pt idx="56973">
                  <c:v>174.72341527429745</c:v>
                </c:pt>
                <c:pt idx="56974">
                  <c:v>174.66430706966048</c:v>
                </c:pt>
                <c:pt idx="56975">
                  <c:v>174.60519886502354</c:v>
                </c:pt>
                <c:pt idx="56976">
                  <c:v>174.54610465380622</c:v>
                </c:pt>
                <c:pt idx="56977">
                  <c:v>174.48699644916925</c:v>
                </c:pt>
                <c:pt idx="56978">
                  <c:v>174.42788824453228</c:v>
                </c:pt>
                <c:pt idx="56979">
                  <c:v>174.36879403331497</c:v>
                </c:pt>
                <c:pt idx="56980">
                  <c:v>174.309685828678</c:v>
                </c:pt>
                <c:pt idx="56981">
                  <c:v>174.2505216503624</c:v>
                </c:pt>
                <c:pt idx="56982">
                  <c:v>174.19142743914509</c:v>
                </c:pt>
                <c:pt idx="56983">
                  <c:v>174.13231923450812</c:v>
                </c:pt>
                <c:pt idx="56984">
                  <c:v>174.07321102987115</c:v>
                </c:pt>
                <c:pt idx="56985">
                  <c:v>174.01411681865383</c:v>
                </c:pt>
                <c:pt idx="56986">
                  <c:v>173.95500861401689</c:v>
                </c:pt>
                <c:pt idx="56987">
                  <c:v>173.89590040937992</c:v>
                </c:pt>
                <c:pt idx="56988">
                  <c:v>173.83680619816261</c:v>
                </c:pt>
                <c:pt idx="56989">
                  <c:v>173.77769799352563</c:v>
                </c:pt>
                <c:pt idx="56990">
                  <c:v>173.71858978888866</c:v>
                </c:pt>
                <c:pt idx="56991">
                  <c:v>173.65949557767135</c:v>
                </c:pt>
                <c:pt idx="56992">
                  <c:v>173.60038737303438</c:v>
                </c:pt>
                <c:pt idx="56993">
                  <c:v>173.54122319471878</c:v>
                </c:pt>
                <c:pt idx="56994">
                  <c:v>173.48211499008181</c:v>
                </c:pt>
                <c:pt idx="56995">
                  <c:v>173.4230207788645</c:v>
                </c:pt>
                <c:pt idx="56996">
                  <c:v>173.36391257422753</c:v>
                </c:pt>
                <c:pt idx="56997">
                  <c:v>173.30480436959056</c:v>
                </c:pt>
                <c:pt idx="56998">
                  <c:v>173.24571015837327</c:v>
                </c:pt>
                <c:pt idx="56999">
                  <c:v>173.1866019537363</c:v>
                </c:pt>
                <c:pt idx="57000">
                  <c:v>173.12749374909933</c:v>
                </c:pt>
                <c:pt idx="57001">
                  <c:v>173.10303213209346</c:v>
                </c:pt>
                <c:pt idx="57002">
                  <c:v>173.03814221959942</c:v>
                </c:pt>
                <c:pt idx="57003">
                  <c:v>172.99664923456496</c:v>
                </c:pt>
                <c:pt idx="57004">
                  <c:v>172.85200551083031</c:v>
                </c:pt>
                <c:pt idx="57005">
                  <c:v>172.82329360940324</c:v>
                </c:pt>
                <c:pt idx="57006">
                  <c:v>172.83475684476534</c:v>
                </c:pt>
                <c:pt idx="57007">
                  <c:v>172.89857033935019</c:v>
                </c:pt>
                <c:pt idx="57008">
                  <c:v>172.82149003435805</c:v>
                </c:pt>
                <c:pt idx="57009">
                  <c:v>172.85944453790611</c:v>
                </c:pt>
                <c:pt idx="57010">
                  <c:v>172.84529918006695</c:v>
                </c:pt>
                <c:pt idx="57011">
                  <c:v>172.84331316409887</c:v>
                </c:pt>
                <c:pt idx="57012">
                  <c:v>172.84132714813083</c:v>
                </c:pt>
                <c:pt idx="57013">
                  <c:v>172.83934160233699</c:v>
                </c:pt>
                <c:pt idx="57014">
                  <c:v>172.83735558636891</c:v>
                </c:pt>
                <c:pt idx="57015">
                  <c:v>172.83536957040087</c:v>
                </c:pt>
                <c:pt idx="57016">
                  <c:v>172.83338402460703</c:v>
                </c:pt>
                <c:pt idx="57017">
                  <c:v>172.83139800863896</c:v>
                </c:pt>
                <c:pt idx="57018">
                  <c:v>172.82941011197397</c:v>
                </c:pt>
                <c:pt idx="57019">
                  <c:v>172.8274240960059</c:v>
                </c:pt>
                <c:pt idx="57020">
                  <c:v>172.82543855021208</c:v>
                </c:pt>
                <c:pt idx="57021">
                  <c:v>172.82345253424401</c:v>
                </c:pt>
                <c:pt idx="57022">
                  <c:v>172.82146651827594</c:v>
                </c:pt>
                <c:pt idx="57023">
                  <c:v>172.81948097248213</c:v>
                </c:pt>
                <c:pt idx="57024">
                  <c:v>172.81749495651405</c:v>
                </c:pt>
                <c:pt idx="57025">
                  <c:v>172.81550894054598</c:v>
                </c:pt>
                <c:pt idx="57026">
                  <c:v>172.81352339475217</c:v>
                </c:pt>
                <c:pt idx="57027">
                  <c:v>172.8115373787841</c:v>
                </c:pt>
                <c:pt idx="57028">
                  <c:v>172.80955136281602</c:v>
                </c:pt>
                <c:pt idx="57029">
                  <c:v>172.80756581702221</c:v>
                </c:pt>
                <c:pt idx="57030">
                  <c:v>172.80557980105414</c:v>
                </c:pt>
                <c:pt idx="57031">
                  <c:v>172.80359190438912</c:v>
                </c:pt>
                <c:pt idx="57032">
                  <c:v>172.80160635859531</c:v>
                </c:pt>
                <c:pt idx="57033">
                  <c:v>172.79962034262724</c:v>
                </c:pt>
                <c:pt idx="57034">
                  <c:v>172.79763432665919</c:v>
                </c:pt>
                <c:pt idx="57035">
                  <c:v>172.79564878086535</c:v>
                </c:pt>
                <c:pt idx="57036">
                  <c:v>172.79366276489728</c:v>
                </c:pt>
                <c:pt idx="57037">
                  <c:v>172.79167674892923</c:v>
                </c:pt>
                <c:pt idx="57038">
                  <c:v>172.78969120313539</c:v>
                </c:pt>
                <c:pt idx="57039">
                  <c:v>172.78770518716732</c:v>
                </c:pt>
                <c:pt idx="57040">
                  <c:v>172.78571917119928</c:v>
                </c:pt>
                <c:pt idx="57041">
                  <c:v>172.78373362540543</c:v>
                </c:pt>
                <c:pt idx="57042">
                  <c:v>172.78174760943736</c:v>
                </c:pt>
                <c:pt idx="57043">
                  <c:v>172.77975971277237</c:v>
                </c:pt>
                <c:pt idx="57044">
                  <c:v>172.7777736968043</c:v>
                </c:pt>
                <c:pt idx="57045">
                  <c:v>172.77578815101049</c:v>
                </c:pt>
                <c:pt idx="57046">
                  <c:v>172.77380213504242</c:v>
                </c:pt>
                <c:pt idx="57047">
                  <c:v>172.77181611907434</c:v>
                </c:pt>
                <c:pt idx="57048">
                  <c:v>172.76983057328053</c:v>
                </c:pt>
                <c:pt idx="57049">
                  <c:v>172.76784455731246</c:v>
                </c:pt>
                <c:pt idx="57050">
                  <c:v>172.76585854134439</c:v>
                </c:pt>
                <c:pt idx="57051">
                  <c:v>172.76387299555057</c:v>
                </c:pt>
                <c:pt idx="57052">
                  <c:v>172.7618869795825</c:v>
                </c:pt>
                <c:pt idx="57053">
                  <c:v>172.75990096361443</c:v>
                </c:pt>
                <c:pt idx="57054">
                  <c:v>172.75791541782061</c:v>
                </c:pt>
                <c:pt idx="57055">
                  <c:v>172.74337701502145</c:v>
                </c:pt>
                <c:pt idx="57056">
                  <c:v>172.70691071936099</c:v>
                </c:pt>
                <c:pt idx="57057">
                  <c:v>172.64976240929678</c:v>
                </c:pt>
                <c:pt idx="57058">
                  <c:v>172.57274050000001</c:v>
                </c:pt>
                <c:pt idx="57059">
                  <c:v>172.51092459155936</c:v>
                </c:pt>
                <c:pt idx="57060">
                  <c:v>172.44535874374253</c:v>
                </c:pt>
                <c:pt idx="57061">
                  <c:v>172.4055377081545</c:v>
                </c:pt>
                <c:pt idx="57062">
                  <c:v>172.37977947711016</c:v>
                </c:pt>
                <c:pt idx="57063">
                  <c:v>172.33567784028605</c:v>
                </c:pt>
                <c:pt idx="57064">
                  <c:v>172.29884866233402</c:v>
                </c:pt>
                <c:pt idx="57065">
                  <c:v>172.28587666327428</c:v>
                </c:pt>
                <c:pt idx="57066">
                  <c:v>172.272907735237</c:v>
                </c:pt>
                <c:pt idx="57067">
                  <c:v>172.25993573617725</c:v>
                </c:pt>
                <c:pt idx="57068">
                  <c:v>172.24695145302746</c:v>
                </c:pt>
                <c:pt idx="57069">
                  <c:v>172.23397945396769</c:v>
                </c:pt>
                <c:pt idx="57070">
                  <c:v>172.22101052593044</c:v>
                </c:pt>
                <c:pt idx="57071">
                  <c:v>172.20803852687067</c:v>
                </c:pt>
                <c:pt idx="57072">
                  <c:v>172.19506652781089</c:v>
                </c:pt>
                <c:pt idx="57073">
                  <c:v>172.18209759977364</c:v>
                </c:pt>
                <c:pt idx="57074">
                  <c:v>172.16912560071387</c:v>
                </c:pt>
                <c:pt idx="57075">
                  <c:v>172.1561536016541</c:v>
                </c:pt>
                <c:pt idx="57076">
                  <c:v>172.14318467361684</c:v>
                </c:pt>
                <c:pt idx="57077">
                  <c:v>172.13021267455707</c:v>
                </c:pt>
                <c:pt idx="57078">
                  <c:v>172.11724067549733</c:v>
                </c:pt>
                <c:pt idx="57079">
                  <c:v>172.10427174746005</c:v>
                </c:pt>
                <c:pt idx="57080">
                  <c:v>172.0912997484003</c:v>
                </c:pt>
                <c:pt idx="57081">
                  <c:v>172.07831546525051</c:v>
                </c:pt>
                <c:pt idx="57082">
                  <c:v>172.06534653721326</c:v>
                </c:pt>
                <c:pt idx="57083">
                  <c:v>172.05237453815349</c:v>
                </c:pt>
                <c:pt idx="57084">
                  <c:v>172.03940253909371</c:v>
                </c:pt>
                <c:pt idx="57085">
                  <c:v>172.02643361105646</c:v>
                </c:pt>
                <c:pt idx="57086">
                  <c:v>172.01346161199669</c:v>
                </c:pt>
                <c:pt idx="57087">
                  <c:v>172.00048961293692</c:v>
                </c:pt>
                <c:pt idx="57088">
                  <c:v>171.98752068489966</c:v>
                </c:pt>
                <c:pt idx="57089">
                  <c:v>171.97454868583989</c:v>
                </c:pt>
                <c:pt idx="57090">
                  <c:v>171.96157668678012</c:v>
                </c:pt>
                <c:pt idx="57091">
                  <c:v>171.94860775874287</c:v>
                </c:pt>
                <c:pt idx="57092">
                  <c:v>171.93563575968309</c:v>
                </c:pt>
                <c:pt idx="57093">
                  <c:v>171.92265147653333</c:v>
                </c:pt>
                <c:pt idx="57094">
                  <c:v>171.90967947747356</c:v>
                </c:pt>
                <c:pt idx="57095">
                  <c:v>171.89671054943631</c:v>
                </c:pt>
                <c:pt idx="57096">
                  <c:v>171.88373855037653</c:v>
                </c:pt>
                <c:pt idx="57097">
                  <c:v>171.87076655131676</c:v>
                </c:pt>
                <c:pt idx="57098">
                  <c:v>171.85779762327951</c:v>
                </c:pt>
                <c:pt idx="57099">
                  <c:v>171.84482562421974</c:v>
                </c:pt>
                <c:pt idx="57100">
                  <c:v>171.83185362515997</c:v>
                </c:pt>
                <c:pt idx="57101">
                  <c:v>171.81888469712271</c:v>
                </c:pt>
                <c:pt idx="57102">
                  <c:v>171.80591269806294</c:v>
                </c:pt>
                <c:pt idx="57103">
                  <c:v>171.79294069900317</c:v>
                </c:pt>
                <c:pt idx="57104">
                  <c:v>171.77997177096591</c:v>
                </c:pt>
                <c:pt idx="57105">
                  <c:v>171.76699977190614</c:v>
                </c:pt>
                <c:pt idx="57106">
                  <c:v>171.75401548875638</c:v>
                </c:pt>
                <c:pt idx="57107">
                  <c:v>171.7410465607191</c:v>
                </c:pt>
                <c:pt idx="57108">
                  <c:v>171.72807456165935</c:v>
                </c:pt>
                <c:pt idx="57109">
                  <c:v>171.71510256259958</c:v>
                </c:pt>
                <c:pt idx="57110">
                  <c:v>171.70213363456233</c:v>
                </c:pt>
                <c:pt idx="57111">
                  <c:v>171.68916163550256</c:v>
                </c:pt>
                <c:pt idx="57112">
                  <c:v>171.67618963644279</c:v>
                </c:pt>
                <c:pt idx="57113">
                  <c:v>171.66322070840553</c:v>
                </c:pt>
                <c:pt idx="57114">
                  <c:v>171.65024870934576</c:v>
                </c:pt>
                <c:pt idx="57115">
                  <c:v>171.63727671028599</c:v>
                </c:pt>
                <c:pt idx="57116">
                  <c:v>171.62430778224874</c:v>
                </c:pt>
                <c:pt idx="57117">
                  <c:v>171.61133578318896</c:v>
                </c:pt>
                <c:pt idx="57118">
                  <c:v>171.5981332360515</c:v>
                </c:pt>
                <c:pt idx="57119">
                  <c:v>171.58614072824793</c:v>
                </c:pt>
                <c:pt idx="57120">
                  <c:v>171.69035486695279</c:v>
                </c:pt>
                <c:pt idx="57121">
                  <c:v>171.71198360515021</c:v>
                </c:pt>
                <c:pt idx="57122">
                  <c:v>171.78360279713945</c:v>
                </c:pt>
                <c:pt idx="57123">
                  <c:v>171.83406099999999</c:v>
                </c:pt>
                <c:pt idx="57124">
                  <c:v>171.83709739866475</c:v>
                </c:pt>
                <c:pt idx="57125">
                  <c:v>171.87353427372437</c:v>
                </c:pt>
                <c:pt idx="57126">
                  <c:v>171.90996249535161</c:v>
                </c:pt>
                <c:pt idx="57127">
                  <c:v>171.94259600000001</c:v>
                </c:pt>
                <c:pt idx="57128">
                  <c:v>171.94259600000001</c:v>
                </c:pt>
                <c:pt idx="57129">
                  <c:v>171.94259600000001</c:v>
                </c:pt>
                <c:pt idx="57130">
                  <c:v>171.94259600000001</c:v>
                </c:pt>
                <c:pt idx="57131">
                  <c:v>171.94259600000001</c:v>
                </c:pt>
                <c:pt idx="57132">
                  <c:v>171.94259600000001</c:v>
                </c:pt>
                <c:pt idx="57133">
                  <c:v>171.9354483296903</c:v>
                </c:pt>
                <c:pt idx="57134">
                  <c:v>171.92050930970603</c:v>
                </c:pt>
                <c:pt idx="57135">
                  <c:v>171.90557382642157</c:v>
                </c:pt>
                <c:pt idx="57136">
                  <c:v>171.8906348064373</c:v>
                </c:pt>
                <c:pt idx="57137">
                  <c:v>171.87569578645306</c:v>
                </c:pt>
                <c:pt idx="57138">
                  <c:v>171.8607603031686</c:v>
                </c:pt>
                <c:pt idx="57139">
                  <c:v>171.84582128318434</c:v>
                </c:pt>
                <c:pt idx="57140">
                  <c:v>171.83088226320007</c:v>
                </c:pt>
                <c:pt idx="57141">
                  <c:v>171.81594677991561</c:v>
                </c:pt>
                <c:pt idx="57142">
                  <c:v>171.80100775993134</c:v>
                </c:pt>
                <c:pt idx="57143">
                  <c:v>171.78605459314784</c:v>
                </c:pt>
                <c:pt idx="57144">
                  <c:v>171.7711155731636</c:v>
                </c:pt>
                <c:pt idx="57145">
                  <c:v>171.75618008987914</c:v>
                </c:pt>
                <c:pt idx="57146">
                  <c:v>171.74124106989487</c:v>
                </c:pt>
                <c:pt idx="57147">
                  <c:v>171.7263020499106</c:v>
                </c:pt>
                <c:pt idx="57148">
                  <c:v>171.71136656662614</c:v>
                </c:pt>
                <c:pt idx="57149">
                  <c:v>171.69642754664187</c:v>
                </c:pt>
                <c:pt idx="57150">
                  <c:v>171.6814885266576</c:v>
                </c:pt>
                <c:pt idx="57151">
                  <c:v>171.66655304337314</c:v>
                </c:pt>
                <c:pt idx="57152">
                  <c:v>171.6516140233889</c:v>
                </c:pt>
                <c:pt idx="57153">
                  <c:v>171.63667500340463</c:v>
                </c:pt>
                <c:pt idx="57154">
                  <c:v>171.62173952012017</c:v>
                </c:pt>
                <c:pt idx="57155">
                  <c:v>171.60678635333667</c:v>
                </c:pt>
                <c:pt idx="57156">
                  <c:v>171.5918473333524</c:v>
                </c:pt>
                <c:pt idx="57157">
                  <c:v>171.57691185006794</c:v>
                </c:pt>
                <c:pt idx="57158">
                  <c:v>171.56197283008368</c:v>
                </c:pt>
                <c:pt idx="57159">
                  <c:v>171.54703381009944</c:v>
                </c:pt>
                <c:pt idx="57160">
                  <c:v>171.53209832681497</c:v>
                </c:pt>
                <c:pt idx="57161">
                  <c:v>171.51715930683071</c:v>
                </c:pt>
                <c:pt idx="57162">
                  <c:v>171.50222028684644</c:v>
                </c:pt>
                <c:pt idx="57163">
                  <c:v>171.48728480356198</c:v>
                </c:pt>
                <c:pt idx="57164">
                  <c:v>171.47234578357771</c:v>
                </c:pt>
                <c:pt idx="57165">
                  <c:v>171.45740676359344</c:v>
                </c:pt>
                <c:pt idx="57166">
                  <c:v>171.44247128030898</c:v>
                </c:pt>
                <c:pt idx="57167">
                  <c:v>171.42753226032474</c:v>
                </c:pt>
                <c:pt idx="57168">
                  <c:v>171.41257909354124</c:v>
                </c:pt>
                <c:pt idx="57169">
                  <c:v>171.39764007355697</c:v>
                </c:pt>
                <c:pt idx="57170">
                  <c:v>171.38270459027251</c:v>
                </c:pt>
                <c:pt idx="57171">
                  <c:v>171.36776557028824</c:v>
                </c:pt>
                <c:pt idx="57172">
                  <c:v>171.35282655030397</c:v>
                </c:pt>
                <c:pt idx="57173">
                  <c:v>171.33789106701951</c:v>
                </c:pt>
                <c:pt idx="57174">
                  <c:v>171.32295204703527</c:v>
                </c:pt>
                <c:pt idx="57175">
                  <c:v>171.308013027051</c:v>
                </c:pt>
                <c:pt idx="57176">
                  <c:v>171.29307754376654</c:v>
                </c:pt>
                <c:pt idx="57177">
                  <c:v>171.27813852378227</c:v>
                </c:pt>
                <c:pt idx="57178">
                  <c:v>171.26319950379801</c:v>
                </c:pt>
                <c:pt idx="57179">
                  <c:v>171.24826402051355</c:v>
                </c:pt>
                <c:pt idx="57180">
                  <c:v>171.23331085373007</c:v>
                </c:pt>
                <c:pt idx="57181">
                  <c:v>171.21837183374581</c:v>
                </c:pt>
                <c:pt idx="57182">
                  <c:v>171.20343635046135</c:v>
                </c:pt>
                <c:pt idx="57183">
                  <c:v>171.12529396375774</c:v>
                </c:pt>
                <c:pt idx="57184">
                  <c:v>171.09520388986891</c:v>
                </c:pt>
                <c:pt idx="57185">
                  <c:v>171.03087307725323</c:v>
                </c:pt>
                <c:pt idx="57186">
                  <c:v>171.03551201573677</c:v>
                </c:pt>
                <c:pt idx="57187">
                  <c:v>171.02246353505006</c:v>
                </c:pt>
                <c:pt idx="57188">
                  <c:v>171.020004</c:v>
                </c:pt>
                <c:pt idx="57189">
                  <c:v>171.06765403147352</c:v>
                </c:pt>
                <c:pt idx="57190">
                  <c:v>171.07427999999999</c:v>
                </c:pt>
                <c:pt idx="57191">
                  <c:v>171.07427999999999</c:v>
                </c:pt>
                <c:pt idx="57192">
                  <c:v>171.07142572689619</c:v>
                </c:pt>
                <c:pt idx="57193">
                  <c:v>171.06822470125087</c:v>
                </c:pt>
                <c:pt idx="57194">
                  <c:v>171.06502670401204</c:v>
                </c:pt>
                <c:pt idx="57195">
                  <c:v>171.06182946387483</c:v>
                </c:pt>
                <c:pt idx="57196">
                  <c:v>171.058631466636</c:v>
                </c:pt>
                <c:pt idx="57197">
                  <c:v>171.04337484549356</c:v>
                </c:pt>
                <c:pt idx="57198">
                  <c:v>170.9975270898689</c:v>
                </c:pt>
                <c:pt idx="57199">
                  <c:v>170.99738827944682</c:v>
                </c:pt>
                <c:pt idx="57200">
                  <c:v>171.01950280114451</c:v>
                </c:pt>
                <c:pt idx="57201">
                  <c:v>170.96031831437551</c:v>
                </c:pt>
                <c:pt idx="57202">
                  <c:v>170.93961542722298</c:v>
                </c:pt>
                <c:pt idx="57203">
                  <c:v>170.91891254007044</c:v>
                </c:pt>
                <c:pt idx="57204">
                  <c:v>170.89821455416961</c:v>
                </c:pt>
                <c:pt idx="57205">
                  <c:v>170.8774920620103</c:v>
                </c:pt>
                <c:pt idx="57206">
                  <c:v>170.85678917485777</c:v>
                </c:pt>
                <c:pt idx="57207">
                  <c:v>170.83609118895691</c:v>
                </c:pt>
                <c:pt idx="57208">
                  <c:v>170.81538830180438</c:v>
                </c:pt>
                <c:pt idx="57209">
                  <c:v>170.79468541465187</c:v>
                </c:pt>
                <c:pt idx="57210">
                  <c:v>170.77398742875101</c:v>
                </c:pt>
                <c:pt idx="57211">
                  <c:v>170.75328454159848</c:v>
                </c:pt>
                <c:pt idx="57212">
                  <c:v>170.73258165444594</c:v>
                </c:pt>
                <c:pt idx="57213">
                  <c:v>170.71188366854511</c:v>
                </c:pt>
                <c:pt idx="57214">
                  <c:v>170.69118078139257</c:v>
                </c:pt>
                <c:pt idx="57215">
                  <c:v>170.67047789424004</c:v>
                </c:pt>
                <c:pt idx="57216">
                  <c:v>170.64977990833921</c:v>
                </c:pt>
                <c:pt idx="57217">
                  <c:v>170.62907702118667</c:v>
                </c:pt>
                <c:pt idx="57218">
                  <c:v>170.60835452902737</c:v>
                </c:pt>
                <c:pt idx="57219">
                  <c:v>170.58765164187483</c:v>
                </c:pt>
                <c:pt idx="57220">
                  <c:v>170.566953655974</c:v>
                </c:pt>
                <c:pt idx="57221">
                  <c:v>170.54625076882147</c:v>
                </c:pt>
                <c:pt idx="57222">
                  <c:v>170.52554788166893</c:v>
                </c:pt>
                <c:pt idx="57223">
                  <c:v>170.50484989576807</c:v>
                </c:pt>
                <c:pt idx="57224">
                  <c:v>170.48414700861554</c:v>
                </c:pt>
                <c:pt idx="57225">
                  <c:v>170.46344412146303</c:v>
                </c:pt>
                <c:pt idx="57226">
                  <c:v>170.44274613556217</c:v>
                </c:pt>
                <c:pt idx="57227">
                  <c:v>170.42204324840964</c:v>
                </c:pt>
                <c:pt idx="57228">
                  <c:v>170.4013403612571</c:v>
                </c:pt>
                <c:pt idx="57229">
                  <c:v>170.38064237535627</c:v>
                </c:pt>
                <c:pt idx="57230">
                  <c:v>170.35991988319697</c:v>
                </c:pt>
                <c:pt idx="57231">
                  <c:v>170.33921699604443</c:v>
                </c:pt>
                <c:pt idx="57232">
                  <c:v>170.3185190101436</c:v>
                </c:pt>
                <c:pt idx="57233">
                  <c:v>170.29781612299107</c:v>
                </c:pt>
                <c:pt idx="57234">
                  <c:v>170.27711323583853</c:v>
                </c:pt>
                <c:pt idx="57235">
                  <c:v>170.25641524993767</c:v>
                </c:pt>
                <c:pt idx="57236">
                  <c:v>170.23571236278514</c:v>
                </c:pt>
                <c:pt idx="57237">
                  <c:v>170.21500947563263</c:v>
                </c:pt>
                <c:pt idx="57238">
                  <c:v>170.19431148973177</c:v>
                </c:pt>
                <c:pt idx="57239">
                  <c:v>170.17360860257924</c:v>
                </c:pt>
                <c:pt idx="57240">
                  <c:v>170.1529057154267</c:v>
                </c:pt>
                <c:pt idx="57241">
                  <c:v>170.13220772952587</c:v>
                </c:pt>
                <c:pt idx="57242">
                  <c:v>170.11150484237334</c:v>
                </c:pt>
                <c:pt idx="57243">
                  <c:v>170.09078235021403</c:v>
                </c:pt>
                <c:pt idx="57244">
                  <c:v>170.07007946306149</c:v>
                </c:pt>
                <c:pt idx="57245">
                  <c:v>170.05080655150215</c:v>
                </c:pt>
                <c:pt idx="57246">
                  <c:v>170.043137</c:v>
                </c:pt>
                <c:pt idx="57247">
                  <c:v>170.06448667811159</c:v>
                </c:pt>
                <c:pt idx="57248">
                  <c:v>170.09010816519665</c:v>
                </c:pt>
                <c:pt idx="57249">
                  <c:v>170.07554640224129</c:v>
                </c:pt>
                <c:pt idx="57250">
                  <c:v>170.03910922222221</c:v>
                </c:pt>
                <c:pt idx="57251">
                  <c:v>170.03622174588796</c:v>
                </c:pt>
                <c:pt idx="57252">
                  <c:v>170.02052728159276</c:v>
                </c:pt>
                <c:pt idx="57253">
                  <c:v>170.06412390104913</c:v>
                </c:pt>
                <c:pt idx="57254">
                  <c:v>170.097397</c:v>
                </c:pt>
                <c:pt idx="57255">
                  <c:v>170.08570017930379</c:v>
                </c:pt>
                <c:pt idx="57256">
                  <c:v>170.07931500000001</c:v>
                </c:pt>
                <c:pt idx="57257">
                  <c:v>170.05804962346076</c:v>
                </c:pt>
                <c:pt idx="57258">
                  <c:v>170.02564524016285</c:v>
                </c:pt>
                <c:pt idx="57259">
                  <c:v>169.99324085686496</c:v>
                </c:pt>
                <c:pt idx="57260">
                  <c:v>169.9608441450593</c:v>
                </c:pt>
                <c:pt idx="57261">
                  <c:v>169.92843976176138</c:v>
                </c:pt>
                <c:pt idx="57262">
                  <c:v>169.89603537846349</c:v>
                </c:pt>
                <c:pt idx="57263">
                  <c:v>169.86363866665783</c:v>
                </c:pt>
                <c:pt idx="57264">
                  <c:v>169.83123428335995</c:v>
                </c:pt>
                <c:pt idx="57265">
                  <c:v>169.79882990006203</c:v>
                </c:pt>
                <c:pt idx="57266">
                  <c:v>169.76643318825637</c:v>
                </c:pt>
                <c:pt idx="57267">
                  <c:v>169.73402880495848</c:v>
                </c:pt>
                <c:pt idx="57268">
                  <c:v>169.70159373569155</c:v>
                </c:pt>
                <c:pt idx="57269">
                  <c:v>169.66918935239363</c:v>
                </c:pt>
                <c:pt idx="57270">
                  <c:v>169.636792640588</c:v>
                </c:pt>
                <c:pt idx="57271">
                  <c:v>169.60438825729008</c:v>
                </c:pt>
                <c:pt idx="57272">
                  <c:v>169.57198387399217</c:v>
                </c:pt>
                <c:pt idx="57273">
                  <c:v>169.53958716218654</c:v>
                </c:pt>
                <c:pt idx="57274">
                  <c:v>169.50718277888862</c:v>
                </c:pt>
                <c:pt idx="57275">
                  <c:v>169.4747783955907</c:v>
                </c:pt>
                <c:pt idx="57276">
                  <c:v>169.44238168378507</c:v>
                </c:pt>
                <c:pt idx="57277">
                  <c:v>169.40997730048716</c:v>
                </c:pt>
                <c:pt idx="57278">
                  <c:v>169.37757291718927</c:v>
                </c:pt>
                <c:pt idx="57279">
                  <c:v>169.34517620538361</c:v>
                </c:pt>
                <c:pt idx="57280">
                  <c:v>169.31274113611667</c:v>
                </c:pt>
                <c:pt idx="57281">
                  <c:v>169.28033675281876</c:v>
                </c:pt>
                <c:pt idx="57282">
                  <c:v>169.24794004101312</c:v>
                </c:pt>
                <c:pt idx="57283">
                  <c:v>169.21553565771521</c:v>
                </c:pt>
                <c:pt idx="57284">
                  <c:v>169.18313127441732</c:v>
                </c:pt>
                <c:pt idx="57285">
                  <c:v>169.15073456261166</c:v>
                </c:pt>
                <c:pt idx="57286">
                  <c:v>169.11833017931374</c:v>
                </c:pt>
                <c:pt idx="57287">
                  <c:v>169.08592579601586</c:v>
                </c:pt>
                <c:pt idx="57288">
                  <c:v>169.0535290842102</c:v>
                </c:pt>
                <c:pt idx="57289">
                  <c:v>169.02112470091228</c:v>
                </c:pt>
                <c:pt idx="57290">
                  <c:v>168.98872031761439</c:v>
                </c:pt>
                <c:pt idx="57291">
                  <c:v>168.95632360580873</c:v>
                </c:pt>
                <c:pt idx="57292">
                  <c:v>168.92391922251085</c:v>
                </c:pt>
                <c:pt idx="57293">
                  <c:v>168.89148415324391</c:v>
                </c:pt>
                <c:pt idx="57294">
                  <c:v>168.85907976994599</c:v>
                </c:pt>
                <c:pt idx="57295">
                  <c:v>168.82668305814033</c:v>
                </c:pt>
                <c:pt idx="57296">
                  <c:v>168.79427867484245</c:v>
                </c:pt>
                <c:pt idx="57297">
                  <c:v>168.76187429154453</c:v>
                </c:pt>
                <c:pt idx="57298">
                  <c:v>168.7294775797389</c:v>
                </c:pt>
                <c:pt idx="57299">
                  <c:v>168.69707319644098</c:v>
                </c:pt>
                <c:pt idx="57300">
                  <c:v>168.66466881314307</c:v>
                </c:pt>
                <c:pt idx="57301">
                  <c:v>168.63227210133743</c:v>
                </c:pt>
                <c:pt idx="57302">
                  <c:v>168.65012292410501</c:v>
                </c:pt>
                <c:pt idx="57303">
                  <c:v>168.57767116690511</c:v>
                </c:pt>
                <c:pt idx="57304">
                  <c:v>168.55859735780692</c:v>
                </c:pt>
                <c:pt idx="57305">
                  <c:v>168.48739599999999</c:v>
                </c:pt>
                <c:pt idx="57306">
                  <c:v>168.48571365617548</c:v>
                </c:pt>
                <c:pt idx="57307">
                  <c:v>168.43106381668653</c:v>
                </c:pt>
                <c:pt idx="57308">
                  <c:v>168.37803455788472</c:v>
                </c:pt>
                <c:pt idx="57309">
                  <c:v>168.35890024534606</c:v>
                </c:pt>
                <c:pt idx="57310">
                  <c:v>168.32438061444262</c:v>
                </c:pt>
                <c:pt idx="57311">
                  <c:v>168.32114189138878</c:v>
                </c:pt>
                <c:pt idx="57312">
                  <c:v>168.31790316833494</c:v>
                </c:pt>
                <c:pt idx="57313">
                  <c:v>168.31466521202421</c:v>
                </c:pt>
                <c:pt idx="57314">
                  <c:v>168.31142648897037</c:v>
                </c:pt>
                <c:pt idx="57315">
                  <c:v>168.30818776591653</c:v>
                </c:pt>
                <c:pt idx="57316">
                  <c:v>168.3049498096058</c:v>
                </c:pt>
                <c:pt idx="57317">
                  <c:v>168.30171108655196</c:v>
                </c:pt>
                <c:pt idx="57318">
                  <c:v>168.29846929652552</c:v>
                </c:pt>
                <c:pt idx="57319">
                  <c:v>168.29523057347166</c:v>
                </c:pt>
                <c:pt idx="57320">
                  <c:v>168.29199261716096</c:v>
                </c:pt>
                <c:pt idx="57321">
                  <c:v>168.28875389410712</c:v>
                </c:pt>
                <c:pt idx="57322">
                  <c:v>168.28551517105325</c:v>
                </c:pt>
                <c:pt idx="57323">
                  <c:v>168.28227721474255</c:v>
                </c:pt>
                <c:pt idx="57324">
                  <c:v>168.27903849168868</c:v>
                </c:pt>
                <c:pt idx="57325">
                  <c:v>168.27579976863484</c:v>
                </c:pt>
                <c:pt idx="57326">
                  <c:v>168.27256181232414</c:v>
                </c:pt>
                <c:pt idx="57327">
                  <c:v>168.26932308927027</c:v>
                </c:pt>
                <c:pt idx="57328">
                  <c:v>168.26608436621643</c:v>
                </c:pt>
                <c:pt idx="57329">
                  <c:v>168.26284640990573</c:v>
                </c:pt>
                <c:pt idx="57330">
                  <c:v>168.2596046198793</c:v>
                </c:pt>
                <c:pt idx="57331">
                  <c:v>168.25636589682543</c:v>
                </c:pt>
                <c:pt idx="57332">
                  <c:v>168.25312794051473</c:v>
                </c:pt>
                <c:pt idx="57333">
                  <c:v>168.24988921746086</c:v>
                </c:pt>
                <c:pt idx="57334">
                  <c:v>168.24665049440702</c:v>
                </c:pt>
                <c:pt idx="57335">
                  <c:v>168.24341253809632</c:v>
                </c:pt>
                <c:pt idx="57336">
                  <c:v>168.24017381504245</c:v>
                </c:pt>
                <c:pt idx="57337">
                  <c:v>168.23693509198861</c:v>
                </c:pt>
                <c:pt idx="57338">
                  <c:v>168.23369713567791</c:v>
                </c:pt>
                <c:pt idx="57339">
                  <c:v>168.23045841262405</c:v>
                </c:pt>
                <c:pt idx="57340">
                  <c:v>168.22721968957021</c:v>
                </c:pt>
                <c:pt idx="57341">
                  <c:v>168.22398173325951</c:v>
                </c:pt>
                <c:pt idx="57342">
                  <c:v>168.22074301020564</c:v>
                </c:pt>
                <c:pt idx="57343">
                  <c:v>168.2175012201792</c:v>
                </c:pt>
                <c:pt idx="57344">
                  <c:v>168.21426249712536</c:v>
                </c:pt>
                <c:pt idx="57345">
                  <c:v>168.21102454081463</c:v>
                </c:pt>
                <c:pt idx="57346">
                  <c:v>168.20778581776079</c:v>
                </c:pt>
                <c:pt idx="57347">
                  <c:v>168.20454709470692</c:v>
                </c:pt>
                <c:pt idx="57348">
                  <c:v>168.20130913839623</c:v>
                </c:pt>
                <c:pt idx="57349">
                  <c:v>168.19807041534239</c:v>
                </c:pt>
                <c:pt idx="57350">
                  <c:v>168.19483169228852</c:v>
                </c:pt>
                <c:pt idx="57351">
                  <c:v>168.19159373597782</c:v>
                </c:pt>
                <c:pt idx="57352">
                  <c:v>168.18835501292398</c:v>
                </c:pt>
                <c:pt idx="57353">
                  <c:v>168.18511705661325</c:v>
                </c:pt>
                <c:pt idx="57354">
                  <c:v>168.18187833355941</c:v>
                </c:pt>
                <c:pt idx="57355">
                  <c:v>168.15902967668097</c:v>
                </c:pt>
                <c:pt idx="57356">
                  <c:v>168.13266242250836</c:v>
                </c:pt>
                <c:pt idx="57357">
                  <c:v>168.1292920510131</c:v>
                </c:pt>
                <c:pt idx="57358">
                  <c:v>168.10749799999999</c:v>
                </c:pt>
                <c:pt idx="57359">
                  <c:v>168.10749799999999</c:v>
                </c:pt>
                <c:pt idx="57360">
                  <c:v>168.08476589630513</c:v>
                </c:pt>
                <c:pt idx="57361">
                  <c:v>168.03781630138292</c:v>
                </c:pt>
                <c:pt idx="57362">
                  <c:v>167.99354944587506</c:v>
                </c:pt>
                <c:pt idx="57363">
                  <c:v>167.94686834549356</c:v>
                </c:pt>
                <c:pt idx="57364">
                  <c:v>167.92280372933226</c:v>
                </c:pt>
                <c:pt idx="57365">
                  <c:v>167.91424022677194</c:v>
                </c:pt>
                <c:pt idx="57366">
                  <c:v>167.905678751556</c:v>
                </c:pt>
                <c:pt idx="57367">
                  <c:v>167.8971152489957</c:v>
                </c:pt>
                <c:pt idx="57368">
                  <c:v>167.88854363705798</c:v>
                </c:pt>
                <c:pt idx="57369">
                  <c:v>167.87998013449769</c:v>
                </c:pt>
                <c:pt idx="57370">
                  <c:v>167.87141865928174</c:v>
                </c:pt>
                <c:pt idx="57371">
                  <c:v>167.86285515672142</c:v>
                </c:pt>
                <c:pt idx="57372">
                  <c:v>167.85429165416113</c:v>
                </c:pt>
                <c:pt idx="57373">
                  <c:v>167.84573017894519</c:v>
                </c:pt>
                <c:pt idx="57374">
                  <c:v>167.8371666763849</c:v>
                </c:pt>
                <c:pt idx="57375">
                  <c:v>167.82860520116895</c:v>
                </c:pt>
                <c:pt idx="57376">
                  <c:v>167.82004169860863</c:v>
                </c:pt>
                <c:pt idx="57377">
                  <c:v>167.81147819604834</c:v>
                </c:pt>
                <c:pt idx="57378">
                  <c:v>167.8029167208324</c:v>
                </c:pt>
                <c:pt idx="57379">
                  <c:v>167.79435321827211</c:v>
                </c:pt>
                <c:pt idx="57380">
                  <c:v>167.78578160633438</c:v>
                </c:pt>
                <c:pt idx="57381">
                  <c:v>167.77721810377406</c:v>
                </c:pt>
                <c:pt idx="57382">
                  <c:v>167.76865662855812</c:v>
                </c:pt>
                <c:pt idx="57383">
                  <c:v>167.76009312599783</c:v>
                </c:pt>
                <c:pt idx="57384">
                  <c:v>167.75152962343753</c:v>
                </c:pt>
                <c:pt idx="57385">
                  <c:v>167.74296814822159</c:v>
                </c:pt>
                <c:pt idx="57386">
                  <c:v>167.73440464566127</c:v>
                </c:pt>
                <c:pt idx="57387">
                  <c:v>167.72584114310098</c:v>
                </c:pt>
                <c:pt idx="57388">
                  <c:v>167.71727966788504</c:v>
                </c:pt>
                <c:pt idx="57389">
                  <c:v>167.70871616532474</c:v>
                </c:pt>
                <c:pt idx="57390">
                  <c:v>167.70015266276442</c:v>
                </c:pt>
                <c:pt idx="57391">
                  <c:v>167.69159118754848</c:v>
                </c:pt>
                <c:pt idx="57392">
                  <c:v>167.68302768498819</c:v>
                </c:pt>
                <c:pt idx="57393">
                  <c:v>167.67445607305046</c:v>
                </c:pt>
                <c:pt idx="57394">
                  <c:v>167.66589257049017</c:v>
                </c:pt>
                <c:pt idx="57395">
                  <c:v>167.65733109527423</c:v>
                </c:pt>
                <c:pt idx="57396">
                  <c:v>167.64876759271391</c:v>
                </c:pt>
                <c:pt idx="57397">
                  <c:v>167.64020611749797</c:v>
                </c:pt>
                <c:pt idx="57398">
                  <c:v>167.63164261493768</c:v>
                </c:pt>
                <c:pt idx="57399">
                  <c:v>167.62307911237738</c:v>
                </c:pt>
                <c:pt idx="57400">
                  <c:v>167.61451763716144</c:v>
                </c:pt>
                <c:pt idx="57401">
                  <c:v>167.60595413460112</c:v>
                </c:pt>
                <c:pt idx="57402">
                  <c:v>167.59739063204083</c:v>
                </c:pt>
                <c:pt idx="57403">
                  <c:v>167.58882915682489</c:v>
                </c:pt>
                <c:pt idx="57404">
                  <c:v>167.58026565426459</c:v>
                </c:pt>
                <c:pt idx="57405">
                  <c:v>167.57169404232687</c:v>
                </c:pt>
                <c:pt idx="57406">
                  <c:v>167.56313053976655</c:v>
                </c:pt>
                <c:pt idx="57407">
                  <c:v>167.55456906455061</c:v>
                </c:pt>
                <c:pt idx="57408">
                  <c:v>167.54600556199031</c:v>
                </c:pt>
                <c:pt idx="57409">
                  <c:v>167.53744205943002</c:v>
                </c:pt>
                <c:pt idx="57410">
                  <c:v>167.52888058421408</c:v>
                </c:pt>
                <c:pt idx="57411">
                  <c:v>167.52031708165376</c:v>
                </c:pt>
                <c:pt idx="57412">
                  <c:v>167.51175357909347</c:v>
                </c:pt>
                <c:pt idx="57413">
                  <c:v>167.50319210387752</c:v>
                </c:pt>
                <c:pt idx="57414">
                  <c:v>167.49462860131723</c:v>
                </c:pt>
                <c:pt idx="57415">
                  <c:v>167.48606509875691</c:v>
                </c:pt>
                <c:pt idx="57416">
                  <c:v>167.47750362354097</c:v>
                </c:pt>
                <c:pt idx="57417">
                  <c:v>167.46894012098068</c:v>
                </c:pt>
                <c:pt idx="57418">
                  <c:v>167.46036850904295</c:v>
                </c:pt>
                <c:pt idx="57419">
                  <c:v>167.48462500286124</c:v>
                </c:pt>
                <c:pt idx="57420">
                  <c:v>167.5009315785459</c:v>
                </c:pt>
                <c:pt idx="57421">
                  <c:v>167.50214072961373</c:v>
                </c:pt>
                <c:pt idx="57422">
                  <c:v>167.53018975226516</c:v>
                </c:pt>
                <c:pt idx="57423">
                  <c:v>167.56663105458881</c:v>
                </c:pt>
                <c:pt idx="57424">
                  <c:v>167.57278896137339</c:v>
                </c:pt>
                <c:pt idx="57425">
                  <c:v>167.61588235383883</c:v>
                </c:pt>
                <c:pt idx="57426">
                  <c:v>167.67593273087007</c:v>
                </c:pt>
                <c:pt idx="57427">
                  <c:v>167.6809539275155</c:v>
                </c:pt>
                <c:pt idx="57428">
                  <c:v>167.68213024577713</c:v>
                </c:pt>
                <c:pt idx="57429">
                  <c:v>167.69724217014121</c:v>
                </c:pt>
                <c:pt idx="57430">
                  <c:v>167.71236840503974</c:v>
                </c:pt>
                <c:pt idx="57431">
                  <c:v>167.72748032940385</c:v>
                </c:pt>
                <c:pt idx="57432">
                  <c:v>167.74258867613435</c:v>
                </c:pt>
                <c:pt idx="57433">
                  <c:v>167.75770060049842</c:v>
                </c:pt>
                <c:pt idx="57434">
                  <c:v>167.77467430877445</c:v>
                </c:pt>
                <c:pt idx="57435">
                  <c:v>167.78187600000001</c:v>
                </c:pt>
                <c:pt idx="57436">
                  <c:v>167.78240623641008</c:v>
                </c:pt>
                <c:pt idx="57437">
                  <c:v>167.78327333613763</c:v>
                </c:pt>
                <c:pt idx="57438">
                  <c:v>167.78414023058585</c:v>
                </c:pt>
                <c:pt idx="57439">
                  <c:v>167.78500733031336</c:v>
                </c:pt>
                <c:pt idx="57440">
                  <c:v>167.78587443004088</c:v>
                </c:pt>
                <c:pt idx="57441">
                  <c:v>167.7867413244891</c:v>
                </c:pt>
                <c:pt idx="57442">
                  <c:v>167.78760842421664</c:v>
                </c:pt>
                <c:pt idx="57443">
                  <c:v>167.78847634506133</c:v>
                </c:pt>
                <c:pt idx="57444">
                  <c:v>167.78934323950955</c:v>
                </c:pt>
                <c:pt idx="57445">
                  <c:v>167.79021033923706</c:v>
                </c:pt>
                <c:pt idx="57446">
                  <c:v>167.79107743896458</c:v>
                </c:pt>
                <c:pt idx="57447">
                  <c:v>167.79194433341283</c:v>
                </c:pt>
                <c:pt idx="57448">
                  <c:v>167.79281143314034</c:v>
                </c:pt>
                <c:pt idx="57449">
                  <c:v>167.79367853286786</c:v>
                </c:pt>
                <c:pt idx="57450">
                  <c:v>167.79454542731608</c:v>
                </c:pt>
                <c:pt idx="57451">
                  <c:v>167.7954125270436</c:v>
                </c:pt>
                <c:pt idx="57452">
                  <c:v>167.79627962677114</c:v>
                </c:pt>
                <c:pt idx="57453">
                  <c:v>167.79714652121936</c:v>
                </c:pt>
                <c:pt idx="57454">
                  <c:v>167.79801362094688</c:v>
                </c:pt>
                <c:pt idx="57455">
                  <c:v>167.79888154179156</c:v>
                </c:pt>
                <c:pt idx="57456">
                  <c:v>167.79974864151907</c:v>
                </c:pt>
                <c:pt idx="57457">
                  <c:v>167.74461096852647</c:v>
                </c:pt>
                <c:pt idx="57458">
                  <c:v>167.71364302359953</c:v>
                </c:pt>
                <c:pt idx="57459">
                  <c:v>167.709518</c:v>
                </c:pt>
                <c:pt idx="57460">
                  <c:v>167.66686411349548</c:v>
                </c:pt>
                <c:pt idx="57461">
                  <c:v>167.65524300000001</c:v>
                </c:pt>
                <c:pt idx="57462">
                  <c:v>167.59735739999999</c:v>
                </c:pt>
                <c:pt idx="57463">
                  <c:v>167.61207683261804</c:v>
                </c:pt>
                <c:pt idx="57464">
                  <c:v>167.58961438340486</c:v>
                </c:pt>
                <c:pt idx="57465">
                  <c:v>167.50862531442195</c:v>
                </c:pt>
                <c:pt idx="57466">
                  <c:v>167.48139763536662</c:v>
                </c:pt>
                <c:pt idx="57467">
                  <c:v>167.46797333922277</c:v>
                </c:pt>
                <c:pt idx="57468">
                  <c:v>167.45453633067726</c:v>
                </c:pt>
                <c:pt idx="57469">
                  <c:v>167.4411152126338</c:v>
                </c:pt>
                <c:pt idx="57470">
                  <c:v>167.42769091648995</c:v>
                </c:pt>
                <c:pt idx="57471">
                  <c:v>167.4142666203461</c:v>
                </c:pt>
                <c:pt idx="57472">
                  <c:v>167.40084550230264</c:v>
                </c:pt>
                <c:pt idx="57473">
                  <c:v>167.38742120615879</c:v>
                </c:pt>
                <c:pt idx="57474">
                  <c:v>167.37399691001494</c:v>
                </c:pt>
                <c:pt idx="57475">
                  <c:v>167.36057579197151</c:v>
                </c:pt>
                <c:pt idx="57476">
                  <c:v>167.34715149582763</c:v>
                </c:pt>
                <c:pt idx="57477">
                  <c:v>167.33372719968378</c:v>
                </c:pt>
                <c:pt idx="57478">
                  <c:v>167.32030608164035</c:v>
                </c:pt>
                <c:pt idx="57479">
                  <c:v>167.3068817854965</c:v>
                </c:pt>
                <c:pt idx="57480">
                  <c:v>167.29344477695099</c:v>
                </c:pt>
                <c:pt idx="57481">
                  <c:v>167.28002048080714</c:v>
                </c:pt>
                <c:pt idx="57482">
                  <c:v>167.26659936276369</c:v>
                </c:pt>
                <c:pt idx="57483">
                  <c:v>167.25317506661983</c:v>
                </c:pt>
                <c:pt idx="57484">
                  <c:v>167.23975077047598</c:v>
                </c:pt>
                <c:pt idx="57485">
                  <c:v>167.23916600000001</c:v>
                </c:pt>
                <c:pt idx="57486">
                  <c:v>167.20407489270386</c:v>
                </c:pt>
                <c:pt idx="57487">
                  <c:v>167.202988</c:v>
                </c:pt>
                <c:pt idx="57488">
                  <c:v>167.16739545339689</c:v>
                </c:pt>
                <c:pt idx="57489">
                  <c:v>167.18474203099669</c:v>
                </c:pt>
                <c:pt idx="57490">
                  <c:v>167.20295350882213</c:v>
                </c:pt>
                <c:pt idx="57491">
                  <c:v>167.22108499999999</c:v>
                </c:pt>
                <c:pt idx="57492">
                  <c:v>167.2215163066285</c:v>
                </c:pt>
                <c:pt idx="57493">
                  <c:v>167.25727118820788</c:v>
                </c:pt>
                <c:pt idx="57494">
                  <c:v>167.25768284061198</c:v>
                </c:pt>
                <c:pt idx="57495">
                  <c:v>167.25809459049472</c:v>
                </c:pt>
                <c:pt idx="57496">
                  <c:v>167.25850634037747</c:v>
                </c:pt>
                <c:pt idx="57497">
                  <c:v>167.25891799278156</c:v>
                </c:pt>
                <c:pt idx="57498">
                  <c:v>167.25932974266431</c:v>
                </c:pt>
                <c:pt idx="57499">
                  <c:v>167.25974149254705</c:v>
                </c:pt>
                <c:pt idx="57500">
                  <c:v>167.26015314495112</c:v>
                </c:pt>
                <c:pt idx="57501">
                  <c:v>167.26056489483386</c:v>
                </c:pt>
                <c:pt idx="57502">
                  <c:v>167.26097664471661</c:v>
                </c:pt>
                <c:pt idx="57503">
                  <c:v>167.2613882971207</c:v>
                </c:pt>
                <c:pt idx="57504">
                  <c:v>167.26180004700345</c:v>
                </c:pt>
                <c:pt idx="57505">
                  <c:v>167.26221218680087</c:v>
                </c:pt>
                <c:pt idx="57506">
                  <c:v>167.26262393668361</c:v>
                </c:pt>
                <c:pt idx="57507">
                  <c:v>167.26303558908768</c:v>
                </c:pt>
                <c:pt idx="57508">
                  <c:v>167.26344733897042</c:v>
                </c:pt>
                <c:pt idx="57509">
                  <c:v>167.2638590888532</c:v>
                </c:pt>
                <c:pt idx="57510">
                  <c:v>167.26427074125726</c:v>
                </c:pt>
                <c:pt idx="57511">
                  <c:v>167.26468249114001</c:v>
                </c:pt>
                <c:pt idx="57512">
                  <c:v>167.26509424102275</c:v>
                </c:pt>
                <c:pt idx="57513">
                  <c:v>167.26550589342685</c:v>
                </c:pt>
                <c:pt idx="57514">
                  <c:v>167.26591764330959</c:v>
                </c:pt>
                <c:pt idx="57515">
                  <c:v>167.26632939319234</c:v>
                </c:pt>
                <c:pt idx="57516">
                  <c:v>167.2667410455964</c:v>
                </c:pt>
                <c:pt idx="57517">
                  <c:v>167.26715279547915</c:v>
                </c:pt>
                <c:pt idx="57518">
                  <c:v>167.26756493527657</c:v>
                </c:pt>
                <c:pt idx="57519">
                  <c:v>167.26797658768066</c:v>
                </c:pt>
                <c:pt idx="57520">
                  <c:v>167.26838833756341</c:v>
                </c:pt>
                <c:pt idx="57521">
                  <c:v>167.26880008744615</c:v>
                </c:pt>
                <c:pt idx="57522">
                  <c:v>167.26921173985022</c:v>
                </c:pt>
                <c:pt idx="57523">
                  <c:v>167.26962348973296</c:v>
                </c:pt>
                <c:pt idx="57524">
                  <c:v>167.27003523961574</c:v>
                </c:pt>
                <c:pt idx="57525">
                  <c:v>167.27044689201981</c:v>
                </c:pt>
                <c:pt idx="57526">
                  <c:v>167.27085864190255</c:v>
                </c:pt>
                <c:pt idx="57527">
                  <c:v>167.27127039178529</c:v>
                </c:pt>
                <c:pt idx="57528">
                  <c:v>167.27168204418939</c:v>
                </c:pt>
                <c:pt idx="57529">
                  <c:v>167.27209379407213</c:v>
                </c:pt>
                <c:pt idx="57530">
                  <c:v>167.27250593386955</c:v>
                </c:pt>
                <c:pt idx="57531">
                  <c:v>167.2729176837523</c:v>
                </c:pt>
                <c:pt idx="57532">
                  <c:v>167.27332933615637</c:v>
                </c:pt>
                <c:pt idx="57533">
                  <c:v>167.27374108603911</c:v>
                </c:pt>
                <c:pt idx="57534">
                  <c:v>167.27415283592185</c:v>
                </c:pt>
                <c:pt idx="57535">
                  <c:v>167.27456448832595</c:v>
                </c:pt>
                <c:pt idx="57536">
                  <c:v>167.27497623820869</c:v>
                </c:pt>
                <c:pt idx="57537">
                  <c:v>167.27154530030958</c:v>
                </c:pt>
                <c:pt idx="57538">
                  <c:v>167.23715939737471</c:v>
                </c:pt>
                <c:pt idx="57539">
                  <c:v>167.22108499999999</c:v>
                </c:pt>
                <c:pt idx="57540">
                  <c:v>167.22336505935635</c:v>
                </c:pt>
                <c:pt idx="57541">
                  <c:v>167.23436124415832</c:v>
                </c:pt>
                <c:pt idx="57542">
                  <c:v>167.19792432021936</c:v>
                </c:pt>
                <c:pt idx="57543">
                  <c:v>167.1587767091776</c:v>
                </c:pt>
                <c:pt idx="57544">
                  <c:v>167.11814736003817</c:v>
                </c:pt>
                <c:pt idx="57545">
                  <c:v>167.14286985598474</c:v>
                </c:pt>
                <c:pt idx="57546">
                  <c:v>167.10974892002503</c:v>
                </c:pt>
                <c:pt idx="57547">
                  <c:v>167.09307086962406</c:v>
                </c:pt>
                <c:pt idx="57548">
                  <c:v>167.07638886988605</c:v>
                </c:pt>
                <c:pt idx="57549">
                  <c:v>167.05970687014801</c:v>
                </c:pt>
                <c:pt idx="57550">
                  <c:v>167.04302881974706</c:v>
                </c:pt>
                <c:pt idx="57551">
                  <c:v>167.02634682000902</c:v>
                </c:pt>
                <c:pt idx="57552">
                  <c:v>167.00966482027101</c:v>
                </c:pt>
                <c:pt idx="57553">
                  <c:v>166.99298676987004</c:v>
                </c:pt>
                <c:pt idx="57554">
                  <c:v>166.976304770132</c:v>
                </c:pt>
                <c:pt idx="57555">
                  <c:v>166.95960697304574</c:v>
                </c:pt>
                <c:pt idx="57556">
                  <c:v>166.94292497330773</c:v>
                </c:pt>
                <c:pt idx="57557">
                  <c:v>166.92624692290676</c:v>
                </c:pt>
                <c:pt idx="57558">
                  <c:v>166.90956492316872</c:v>
                </c:pt>
                <c:pt idx="57559">
                  <c:v>166.8928829234307</c:v>
                </c:pt>
                <c:pt idx="57560">
                  <c:v>166.87620487302974</c:v>
                </c:pt>
                <c:pt idx="57561">
                  <c:v>166.85952287329172</c:v>
                </c:pt>
                <c:pt idx="57562">
                  <c:v>166.84284087355368</c:v>
                </c:pt>
                <c:pt idx="57563">
                  <c:v>166.82616282315271</c:v>
                </c:pt>
                <c:pt idx="57564">
                  <c:v>166.8094808234147</c:v>
                </c:pt>
                <c:pt idx="57565">
                  <c:v>166.79279882367666</c:v>
                </c:pt>
                <c:pt idx="57566">
                  <c:v>166.77612077327569</c:v>
                </c:pt>
                <c:pt idx="57567">
                  <c:v>166.75943877353768</c:v>
                </c:pt>
                <c:pt idx="57568">
                  <c:v>166.74274097645142</c:v>
                </c:pt>
                <c:pt idx="57569">
                  <c:v>166.72606292605045</c:v>
                </c:pt>
                <c:pt idx="57570">
                  <c:v>166.70938092631243</c:v>
                </c:pt>
                <c:pt idx="57571">
                  <c:v>166.69269892657439</c:v>
                </c:pt>
                <c:pt idx="57572">
                  <c:v>166.67602087617342</c:v>
                </c:pt>
                <c:pt idx="57573">
                  <c:v>166.65933887643541</c:v>
                </c:pt>
                <c:pt idx="57574">
                  <c:v>166.64265687669737</c:v>
                </c:pt>
                <c:pt idx="57575">
                  <c:v>166.6259788262964</c:v>
                </c:pt>
                <c:pt idx="57576">
                  <c:v>166.60929682655839</c:v>
                </c:pt>
                <c:pt idx="57577">
                  <c:v>166.59261482682035</c:v>
                </c:pt>
                <c:pt idx="57578">
                  <c:v>166.57593677641938</c:v>
                </c:pt>
                <c:pt idx="57579">
                  <c:v>166.58137978590139</c:v>
                </c:pt>
                <c:pt idx="57580">
                  <c:v>166.59961026394851</c:v>
                </c:pt>
                <c:pt idx="57581">
                  <c:v>166.6296681863962</c:v>
                </c:pt>
                <c:pt idx="57582">
                  <c:v>166.64219700000001</c:v>
                </c:pt>
                <c:pt idx="57583">
                  <c:v>166.59391238080497</c:v>
                </c:pt>
                <c:pt idx="57584">
                  <c:v>166.54542964295942</c:v>
                </c:pt>
                <c:pt idx="57585">
                  <c:v>166.54600182498808</c:v>
                </c:pt>
                <c:pt idx="57586">
                  <c:v>166.53930257489878</c:v>
                </c:pt>
                <c:pt idx="57587">
                  <c:v>166.49591209785203</c:v>
                </c:pt>
                <c:pt idx="57588">
                  <c:v>166.46759373787467</c:v>
                </c:pt>
                <c:pt idx="57589">
                  <c:v>166.45067586975478</c:v>
                </c:pt>
                <c:pt idx="57590">
                  <c:v>166.43375800163489</c:v>
                </c:pt>
                <c:pt idx="57591">
                  <c:v>166.41684413869208</c:v>
                </c:pt>
                <c:pt idx="57592">
                  <c:v>166.39992627057219</c:v>
                </c:pt>
                <c:pt idx="57593">
                  <c:v>166.38299238174386</c:v>
                </c:pt>
                <c:pt idx="57594">
                  <c:v>166.36607851880109</c:v>
                </c:pt>
                <c:pt idx="57595">
                  <c:v>166.3491606506812</c:v>
                </c:pt>
                <c:pt idx="57596">
                  <c:v>166.33224278256131</c:v>
                </c:pt>
                <c:pt idx="57597">
                  <c:v>166.31532891961851</c:v>
                </c:pt>
                <c:pt idx="57598">
                  <c:v>166.29841105149862</c:v>
                </c:pt>
                <c:pt idx="57599">
                  <c:v>166.28149318337873</c:v>
                </c:pt>
                <c:pt idx="57600">
                  <c:v>166.26457932043596</c:v>
                </c:pt>
                <c:pt idx="57601">
                  <c:v>166.24766145231607</c:v>
                </c:pt>
                <c:pt idx="57602">
                  <c:v>166.18623586830196</c:v>
                </c:pt>
                <c:pt idx="57603">
                  <c:v>166.15723779399141</c:v>
                </c:pt>
                <c:pt idx="57604">
                  <c:v>166.13900033985678</c:v>
                </c:pt>
                <c:pt idx="57605">
                  <c:v>166.0909538969957</c:v>
                </c:pt>
                <c:pt idx="57606">
                  <c:v>166.06638191283639</c:v>
                </c:pt>
                <c:pt idx="57607">
                  <c:v>166.0178540811456</c:v>
                </c:pt>
                <c:pt idx="57608">
                  <c:v>165.93261286027661</c:v>
                </c:pt>
                <c:pt idx="57609">
                  <c:v>165.90319064729698</c:v>
                </c:pt>
                <c:pt idx="57610">
                  <c:v>165.88495776181384</c:v>
                </c:pt>
                <c:pt idx="57611">
                  <c:v>165.87626045139413</c:v>
                </c:pt>
                <c:pt idx="57612">
                  <c:v>165.86911902041641</c:v>
                </c:pt>
                <c:pt idx="57613">
                  <c:v>165.86197928011836</c:v>
                </c:pt>
                <c:pt idx="57614">
                  <c:v>165.85483784914064</c:v>
                </c:pt>
                <c:pt idx="57615">
                  <c:v>165.84769641816291</c:v>
                </c:pt>
                <c:pt idx="57616">
                  <c:v>165.8405566778649</c:v>
                </c:pt>
                <c:pt idx="57617">
                  <c:v>165.83341524688717</c:v>
                </c:pt>
                <c:pt idx="57618">
                  <c:v>165.82626705319072</c:v>
                </c:pt>
                <c:pt idx="57619">
                  <c:v>165.81912731289268</c:v>
                </c:pt>
                <c:pt idx="57620">
                  <c:v>165.81198588191495</c:v>
                </c:pt>
                <c:pt idx="57621">
                  <c:v>165.80484445093722</c:v>
                </c:pt>
                <c:pt idx="57622">
                  <c:v>165.79770471063918</c:v>
                </c:pt>
                <c:pt idx="57623">
                  <c:v>165.79056327966146</c:v>
                </c:pt>
                <c:pt idx="57624">
                  <c:v>165.78342184868373</c:v>
                </c:pt>
                <c:pt idx="57625">
                  <c:v>165.77628210838569</c:v>
                </c:pt>
                <c:pt idx="57626">
                  <c:v>165.76914067740796</c:v>
                </c:pt>
                <c:pt idx="57627">
                  <c:v>165.76199924643024</c:v>
                </c:pt>
                <c:pt idx="57628">
                  <c:v>165.75485950613219</c:v>
                </c:pt>
                <c:pt idx="57629">
                  <c:v>165.74771807515447</c:v>
                </c:pt>
                <c:pt idx="57630">
                  <c:v>165.74056988145801</c:v>
                </c:pt>
                <c:pt idx="57631">
                  <c:v>165.73342845048029</c:v>
                </c:pt>
                <c:pt idx="57632">
                  <c:v>165.72628871018225</c:v>
                </c:pt>
                <c:pt idx="57633">
                  <c:v>165.71914727920452</c:v>
                </c:pt>
                <c:pt idx="57634">
                  <c:v>165.7120058482268</c:v>
                </c:pt>
                <c:pt idx="57635">
                  <c:v>165.70486610792875</c:v>
                </c:pt>
                <c:pt idx="57636">
                  <c:v>165.69772467695103</c:v>
                </c:pt>
                <c:pt idx="57637">
                  <c:v>165.6905832459733</c:v>
                </c:pt>
                <c:pt idx="57638">
                  <c:v>165.68344350567526</c:v>
                </c:pt>
                <c:pt idx="57639">
                  <c:v>165.67630207469753</c:v>
                </c:pt>
                <c:pt idx="57640">
                  <c:v>165.66916064371981</c:v>
                </c:pt>
                <c:pt idx="57641">
                  <c:v>165.66202090342176</c:v>
                </c:pt>
                <c:pt idx="57642">
                  <c:v>165.65487270972531</c:v>
                </c:pt>
                <c:pt idx="57643">
                  <c:v>165.64773127874759</c:v>
                </c:pt>
                <c:pt idx="57644">
                  <c:v>165.64059153844954</c:v>
                </c:pt>
                <c:pt idx="57645">
                  <c:v>165.63345010747182</c:v>
                </c:pt>
                <c:pt idx="57646">
                  <c:v>165.62630867649409</c:v>
                </c:pt>
                <c:pt idx="57647">
                  <c:v>165.61916893619605</c:v>
                </c:pt>
                <c:pt idx="57648">
                  <c:v>165.61202750521835</c:v>
                </c:pt>
                <c:pt idx="57649">
                  <c:v>165.60488607424062</c:v>
                </c:pt>
                <c:pt idx="57650">
                  <c:v>165.59774633394258</c:v>
                </c:pt>
                <c:pt idx="57651">
                  <c:v>165.59060490296486</c:v>
                </c:pt>
                <c:pt idx="57652">
                  <c:v>165.58346347198713</c:v>
                </c:pt>
                <c:pt idx="57653">
                  <c:v>165.57632373168909</c:v>
                </c:pt>
                <c:pt idx="57654">
                  <c:v>165.56918230071136</c:v>
                </c:pt>
                <c:pt idx="57655">
                  <c:v>165.56203410701491</c:v>
                </c:pt>
                <c:pt idx="57656">
                  <c:v>165.56648904101098</c:v>
                </c:pt>
                <c:pt idx="57657">
                  <c:v>165.57805062947068</c:v>
                </c:pt>
                <c:pt idx="57658">
                  <c:v>165.53359711489867</c:v>
                </c:pt>
                <c:pt idx="57659">
                  <c:v>165.51015983834048</c:v>
                </c:pt>
                <c:pt idx="57660">
                  <c:v>165.47908111754887</c:v>
                </c:pt>
                <c:pt idx="57661">
                  <c:v>165.45537779904649</c:v>
                </c:pt>
                <c:pt idx="57662">
                  <c:v>165.41894671769194</c:v>
                </c:pt>
                <c:pt idx="57663">
                  <c:v>165.39398199999999</c:v>
                </c:pt>
                <c:pt idx="57664">
                  <c:v>165.37053625339689</c:v>
                </c:pt>
                <c:pt idx="57665">
                  <c:v>165.31671262490249</c:v>
                </c:pt>
                <c:pt idx="57666">
                  <c:v>165.30181536839183</c:v>
                </c:pt>
                <c:pt idx="57667">
                  <c:v>165.28690047364236</c:v>
                </c:pt>
                <c:pt idx="57668">
                  <c:v>165.27199968948395</c:v>
                </c:pt>
                <c:pt idx="57669">
                  <c:v>165.25710243297328</c:v>
                </c:pt>
                <c:pt idx="57670">
                  <c:v>165.24220164881487</c:v>
                </c:pt>
                <c:pt idx="57671">
                  <c:v>165.22730086465646</c:v>
                </c:pt>
                <c:pt idx="57672">
                  <c:v>165.21240360814582</c:v>
                </c:pt>
                <c:pt idx="57673">
                  <c:v>165.19750282398741</c:v>
                </c:pt>
                <c:pt idx="57674">
                  <c:v>165.18260203982899</c:v>
                </c:pt>
                <c:pt idx="57675">
                  <c:v>165.16770478331833</c:v>
                </c:pt>
                <c:pt idx="57676">
                  <c:v>165.15280399915991</c:v>
                </c:pt>
                <c:pt idx="57677">
                  <c:v>165.1379032150015</c:v>
                </c:pt>
                <c:pt idx="57678">
                  <c:v>165.12300595849084</c:v>
                </c:pt>
                <c:pt idx="57679">
                  <c:v>165.10810517433242</c:v>
                </c:pt>
                <c:pt idx="57680">
                  <c:v>165.09319027958296</c:v>
                </c:pt>
                <c:pt idx="57681">
                  <c:v>165.086456</c:v>
                </c:pt>
                <c:pt idx="57682">
                  <c:v>165.07438674429582</c:v>
                </c:pt>
                <c:pt idx="57683">
                  <c:v>165.08106513139262</c:v>
                </c:pt>
                <c:pt idx="57684">
                  <c:v>165.08774509992134</c:v>
                </c:pt>
                <c:pt idx="57685">
                  <c:v>165.09442506845005</c:v>
                </c:pt>
                <c:pt idx="57686">
                  <c:v>165.10110345554682</c:v>
                </c:pt>
                <c:pt idx="57687">
                  <c:v>165.10778342407554</c:v>
                </c:pt>
                <c:pt idx="57688">
                  <c:v>165.11446339260425</c:v>
                </c:pt>
                <c:pt idx="57689">
                  <c:v>165.12114177970102</c:v>
                </c:pt>
                <c:pt idx="57690">
                  <c:v>165.12782174822974</c:v>
                </c:pt>
                <c:pt idx="57691">
                  <c:v>165.13450171675848</c:v>
                </c:pt>
                <c:pt idx="57692">
                  <c:v>165.14118010385525</c:v>
                </c:pt>
                <c:pt idx="57693">
                  <c:v>165.14786007238396</c:v>
                </c:pt>
                <c:pt idx="57694">
                  <c:v>165.15454636664046</c:v>
                </c:pt>
                <c:pt idx="57695">
                  <c:v>165.16122633516918</c:v>
                </c:pt>
                <c:pt idx="57696">
                  <c:v>165.16790472226594</c:v>
                </c:pt>
                <c:pt idx="57697">
                  <c:v>165.17458469079466</c:v>
                </c:pt>
                <c:pt idx="57698">
                  <c:v>165.18126465932338</c:v>
                </c:pt>
                <c:pt idx="57699">
                  <c:v>165.18794304642014</c:v>
                </c:pt>
                <c:pt idx="57700">
                  <c:v>165.19462301494886</c:v>
                </c:pt>
                <c:pt idx="57701">
                  <c:v>165.20130298347758</c:v>
                </c:pt>
                <c:pt idx="57702">
                  <c:v>165.20798137057437</c:v>
                </c:pt>
                <c:pt idx="57703">
                  <c:v>165.21466133910309</c:v>
                </c:pt>
                <c:pt idx="57704">
                  <c:v>165.2213413076318</c:v>
                </c:pt>
                <c:pt idx="57705">
                  <c:v>165.22801969472857</c:v>
                </c:pt>
                <c:pt idx="57706">
                  <c:v>165.23470598898507</c:v>
                </c:pt>
                <c:pt idx="57707">
                  <c:v>165.24138595751378</c:v>
                </c:pt>
                <c:pt idx="57708">
                  <c:v>165.24806434461055</c:v>
                </c:pt>
                <c:pt idx="57709">
                  <c:v>165.27917571207431</c:v>
                </c:pt>
                <c:pt idx="57710">
                  <c:v>165.22502412983295</c:v>
                </c:pt>
                <c:pt idx="57711">
                  <c:v>165.22831017238911</c:v>
                </c:pt>
                <c:pt idx="57712">
                  <c:v>165.20045981549464</c:v>
                </c:pt>
                <c:pt idx="57713">
                  <c:v>165.25692848783976</c:v>
                </c:pt>
                <c:pt idx="57714">
                  <c:v>165.25173310991894</c:v>
                </c:pt>
                <c:pt idx="57715">
                  <c:v>165.28072212419545</c:v>
                </c:pt>
                <c:pt idx="57716">
                  <c:v>165.23789210528821</c:v>
                </c:pt>
                <c:pt idx="57717">
                  <c:v>165.24715046133653</c:v>
                </c:pt>
                <c:pt idx="57718">
                  <c:v>165.23377222139095</c:v>
                </c:pt>
                <c:pt idx="57719">
                  <c:v>165.21625857302087</c:v>
                </c:pt>
                <c:pt idx="57720">
                  <c:v>165.19876149385451</c:v>
                </c:pt>
                <c:pt idx="57721">
                  <c:v>165.23785403624225</c:v>
                </c:pt>
                <c:pt idx="57722">
                  <c:v>165.20601214779501</c:v>
                </c:pt>
                <c:pt idx="57723">
                  <c:v>165.25316744206009</c:v>
                </c:pt>
                <c:pt idx="57724">
                  <c:v>165.267349</c:v>
                </c:pt>
                <c:pt idx="57725">
                  <c:v>165.2525508084112</c:v>
                </c:pt>
                <c:pt idx="57726">
                  <c:v>165.2343323411215</c:v>
                </c:pt>
                <c:pt idx="57727">
                  <c:v>165.21611818691588</c:v>
                </c:pt>
                <c:pt idx="57728">
                  <c:v>165.19789971962618</c:v>
                </c:pt>
                <c:pt idx="57729">
                  <c:v>165.17968125233645</c:v>
                </c:pt>
                <c:pt idx="57730">
                  <c:v>165.23860720529328</c:v>
                </c:pt>
                <c:pt idx="57731">
                  <c:v>165.18695320958511</c:v>
                </c:pt>
                <c:pt idx="57732">
                  <c:v>165.176895</c:v>
                </c:pt>
                <c:pt idx="57733">
                  <c:v>165.176895</c:v>
                </c:pt>
                <c:pt idx="57734">
                  <c:v>165.19285608798285</c:v>
                </c:pt>
                <c:pt idx="57735">
                  <c:v>165.16283193063171</c:v>
                </c:pt>
                <c:pt idx="57736">
                  <c:v>165.17499548546928</c:v>
                </c:pt>
                <c:pt idx="57737">
                  <c:v>165.176895</c:v>
                </c:pt>
                <c:pt idx="57738">
                  <c:v>165.16043839675729</c:v>
                </c:pt>
                <c:pt idx="57739">
                  <c:v>165.18545380155766</c:v>
                </c:pt>
                <c:pt idx="57740">
                  <c:v>165.21471296582692</c:v>
                </c:pt>
                <c:pt idx="57741">
                  <c:v>165.24397213009618</c:v>
                </c:pt>
                <c:pt idx="57742">
                  <c:v>165.27322436747994</c:v>
                </c:pt>
                <c:pt idx="57743">
                  <c:v>165.3024835317492</c:v>
                </c:pt>
                <c:pt idx="57744">
                  <c:v>165.33177040356037</c:v>
                </c:pt>
                <c:pt idx="57745">
                  <c:v>165.3610295678296</c:v>
                </c:pt>
                <c:pt idx="57746">
                  <c:v>165.39028180521339</c:v>
                </c:pt>
                <c:pt idx="57747">
                  <c:v>165.41954096948265</c:v>
                </c:pt>
                <c:pt idx="57748">
                  <c:v>165.44880013375189</c:v>
                </c:pt>
                <c:pt idx="57749">
                  <c:v>165.47805237113568</c:v>
                </c:pt>
                <c:pt idx="57750">
                  <c:v>165.50731153540491</c:v>
                </c:pt>
                <c:pt idx="57751">
                  <c:v>165.53657069967417</c:v>
                </c:pt>
                <c:pt idx="57752">
                  <c:v>165.56582293705793</c:v>
                </c:pt>
                <c:pt idx="57753">
                  <c:v>165.59508210132719</c:v>
                </c:pt>
                <c:pt idx="57754">
                  <c:v>165.62434126559643</c:v>
                </c:pt>
                <c:pt idx="57755">
                  <c:v>165.65359350298021</c:v>
                </c:pt>
                <c:pt idx="57756">
                  <c:v>165.68288037479138</c:v>
                </c:pt>
                <c:pt idx="57757">
                  <c:v>165.71213953906064</c:v>
                </c:pt>
                <c:pt idx="57758">
                  <c:v>165.7413917764444</c:v>
                </c:pt>
                <c:pt idx="57759">
                  <c:v>165.77065094071367</c:v>
                </c:pt>
                <c:pt idx="57760">
                  <c:v>165.7999101049829</c:v>
                </c:pt>
                <c:pt idx="57761">
                  <c:v>165.82916234236669</c:v>
                </c:pt>
                <c:pt idx="57762">
                  <c:v>165.85842150663595</c:v>
                </c:pt>
                <c:pt idx="57763">
                  <c:v>165.88768067090518</c:v>
                </c:pt>
                <c:pt idx="57764">
                  <c:v>165.91693290828897</c:v>
                </c:pt>
                <c:pt idx="57765">
                  <c:v>165.9461920725582</c:v>
                </c:pt>
                <c:pt idx="57766">
                  <c:v>165.97545123682747</c:v>
                </c:pt>
                <c:pt idx="57767">
                  <c:v>166.00470347421123</c:v>
                </c:pt>
                <c:pt idx="57768">
                  <c:v>166.03396263848049</c:v>
                </c:pt>
                <c:pt idx="57769">
                  <c:v>166.06324951029166</c:v>
                </c:pt>
                <c:pt idx="57770">
                  <c:v>166.09250867456092</c:v>
                </c:pt>
                <c:pt idx="57771">
                  <c:v>166.12537789709384</c:v>
                </c:pt>
                <c:pt idx="57772">
                  <c:v>166.25217308960086</c:v>
                </c:pt>
                <c:pt idx="57773">
                  <c:v>166.30095168185517</c:v>
                </c:pt>
                <c:pt idx="57774">
                  <c:v>166.3404030187144</c:v>
                </c:pt>
                <c:pt idx="57775">
                  <c:v>166.36208353767287</c:v>
                </c:pt>
                <c:pt idx="57776">
                  <c:v>166.41674408488316</c:v>
                </c:pt>
                <c:pt idx="57777">
                  <c:v>166.464655852205</c:v>
                </c:pt>
                <c:pt idx="57778">
                  <c:v>166.4933582753934</c:v>
                </c:pt>
                <c:pt idx="57779">
                  <c:v>166.55899232451122</c:v>
                </c:pt>
                <c:pt idx="57780">
                  <c:v>166.58766509276143</c:v>
                </c:pt>
                <c:pt idx="57781">
                  <c:v>166.58641857685745</c:v>
                </c:pt>
                <c:pt idx="57782">
                  <c:v>166.5851732402495</c:v>
                </c:pt>
                <c:pt idx="57783">
                  <c:v>166.58392819846557</c:v>
                </c:pt>
                <c:pt idx="57784">
                  <c:v>166.58268286185762</c:v>
                </c:pt>
                <c:pt idx="57785">
                  <c:v>166.58143752524967</c:v>
                </c:pt>
                <c:pt idx="57786">
                  <c:v>166.58019248346574</c:v>
                </c:pt>
                <c:pt idx="57787">
                  <c:v>166.57894714685779</c:v>
                </c:pt>
                <c:pt idx="57788">
                  <c:v>166.57770181024983</c:v>
                </c:pt>
                <c:pt idx="57789">
                  <c:v>166.57645676846587</c:v>
                </c:pt>
                <c:pt idx="57790">
                  <c:v>166.57521143185795</c:v>
                </c:pt>
                <c:pt idx="57791">
                  <c:v>166.57396609525</c:v>
                </c:pt>
                <c:pt idx="57792">
                  <c:v>166.57272105346604</c:v>
                </c:pt>
                <c:pt idx="57793">
                  <c:v>166.57147571685809</c:v>
                </c:pt>
                <c:pt idx="57794">
                  <c:v>166.57022920095412</c:v>
                </c:pt>
                <c:pt idx="57795">
                  <c:v>166.56898386434617</c:v>
                </c:pt>
                <c:pt idx="57796">
                  <c:v>166.56773882256223</c:v>
                </c:pt>
                <c:pt idx="57797">
                  <c:v>166.56649348595428</c:v>
                </c:pt>
                <c:pt idx="57798">
                  <c:v>166.56524814934633</c:v>
                </c:pt>
                <c:pt idx="57799">
                  <c:v>166.5640031075624</c:v>
                </c:pt>
                <c:pt idx="57800">
                  <c:v>166.56275777095445</c:v>
                </c:pt>
                <c:pt idx="57801">
                  <c:v>166.5615124343465</c:v>
                </c:pt>
                <c:pt idx="57802">
                  <c:v>166.56026739256257</c:v>
                </c:pt>
                <c:pt idx="57803">
                  <c:v>166.55902205595461</c:v>
                </c:pt>
                <c:pt idx="57804">
                  <c:v>166.55777671934666</c:v>
                </c:pt>
                <c:pt idx="57805">
                  <c:v>166.55653167756273</c:v>
                </c:pt>
                <c:pt idx="57806">
                  <c:v>166.55528516165876</c:v>
                </c:pt>
                <c:pt idx="57807">
                  <c:v>166.55403982505081</c:v>
                </c:pt>
                <c:pt idx="57808">
                  <c:v>166.55279478326685</c:v>
                </c:pt>
                <c:pt idx="57809">
                  <c:v>166.5515494466589</c:v>
                </c:pt>
                <c:pt idx="57810">
                  <c:v>166.55030411005097</c:v>
                </c:pt>
                <c:pt idx="57811">
                  <c:v>166.54905906826701</c:v>
                </c:pt>
                <c:pt idx="57812">
                  <c:v>166.54781373165906</c:v>
                </c:pt>
                <c:pt idx="57813">
                  <c:v>166.54656839505111</c:v>
                </c:pt>
                <c:pt idx="57814">
                  <c:v>166.54532335326718</c:v>
                </c:pt>
                <c:pt idx="57815">
                  <c:v>166.54407801665923</c:v>
                </c:pt>
                <c:pt idx="57816">
                  <c:v>166.54283268005128</c:v>
                </c:pt>
                <c:pt idx="57817">
                  <c:v>166.54158763826734</c:v>
                </c:pt>
                <c:pt idx="57818">
                  <c:v>166.54034230165939</c:v>
                </c:pt>
                <c:pt idx="57819">
                  <c:v>166.53909578575542</c:v>
                </c:pt>
                <c:pt idx="57820">
                  <c:v>166.53785044914747</c:v>
                </c:pt>
                <c:pt idx="57821">
                  <c:v>166.53660540736354</c:v>
                </c:pt>
                <c:pt idx="57822">
                  <c:v>166.53536007075559</c:v>
                </c:pt>
                <c:pt idx="57823">
                  <c:v>166.53411473414764</c:v>
                </c:pt>
                <c:pt idx="57824">
                  <c:v>166.51050782021935</c:v>
                </c:pt>
                <c:pt idx="57825">
                  <c:v>166.45066016257448</c:v>
                </c:pt>
                <c:pt idx="57826">
                  <c:v>166.44877148164042</c:v>
                </c:pt>
                <c:pt idx="57827">
                  <c:v>166.437376360515</c:v>
                </c:pt>
                <c:pt idx="57828">
                  <c:v>166.42510999999999</c:v>
                </c:pt>
                <c:pt idx="57829">
                  <c:v>166.36406259680496</c:v>
                </c:pt>
                <c:pt idx="57830">
                  <c:v>166.34700159608965</c:v>
                </c:pt>
                <c:pt idx="57831">
                  <c:v>166.27787738998808</c:v>
                </c:pt>
                <c:pt idx="57832">
                  <c:v>166.2316147858846</c:v>
                </c:pt>
                <c:pt idx="57833">
                  <c:v>166.2342104605568</c:v>
                </c:pt>
                <c:pt idx="57834">
                  <c:v>166.2457655911096</c:v>
                </c:pt>
                <c:pt idx="57835">
                  <c:v>166.25732072166241</c:v>
                </c:pt>
                <c:pt idx="57836">
                  <c:v>166.2688731166256</c:v>
                </c:pt>
                <c:pt idx="57837">
                  <c:v>166.28042824717841</c:v>
                </c:pt>
                <c:pt idx="57838">
                  <c:v>166.29198337773121</c:v>
                </c:pt>
                <c:pt idx="57839">
                  <c:v>166.3035357726944</c:v>
                </c:pt>
                <c:pt idx="57840">
                  <c:v>166.31509090324721</c:v>
                </c:pt>
                <c:pt idx="57841">
                  <c:v>166.32664603380002</c:v>
                </c:pt>
                <c:pt idx="57842">
                  <c:v>166.33819842876323</c:v>
                </c:pt>
                <c:pt idx="57843">
                  <c:v>166.34975355931604</c:v>
                </c:pt>
                <c:pt idx="57844">
                  <c:v>166.36131963222732</c:v>
                </c:pt>
                <c:pt idx="57845">
                  <c:v>166.37287476278013</c:v>
                </c:pt>
                <c:pt idx="57846">
                  <c:v>166.38442715774332</c:v>
                </c:pt>
                <c:pt idx="57847">
                  <c:v>166.39598228829612</c:v>
                </c:pt>
                <c:pt idx="57848">
                  <c:v>166.40753741884893</c:v>
                </c:pt>
                <c:pt idx="57849">
                  <c:v>166.41908981381212</c:v>
                </c:pt>
                <c:pt idx="57850">
                  <c:v>166.43064494436493</c:v>
                </c:pt>
                <c:pt idx="57851">
                  <c:v>166.44220007491774</c:v>
                </c:pt>
                <c:pt idx="57852">
                  <c:v>166.45375246988092</c:v>
                </c:pt>
                <c:pt idx="57853">
                  <c:v>166.46530760043376</c:v>
                </c:pt>
                <c:pt idx="57854">
                  <c:v>166.47685999539695</c:v>
                </c:pt>
                <c:pt idx="57855">
                  <c:v>166.48841512594976</c:v>
                </c:pt>
                <c:pt idx="57856">
                  <c:v>166.49998119886104</c:v>
                </c:pt>
                <c:pt idx="57857">
                  <c:v>166.51153632941384</c:v>
                </c:pt>
                <c:pt idx="57858">
                  <c:v>166.52308872437703</c:v>
                </c:pt>
                <c:pt idx="57859">
                  <c:v>166.53464385492984</c:v>
                </c:pt>
                <c:pt idx="57860">
                  <c:v>166.54619898548265</c:v>
                </c:pt>
                <c:pt idx="57861">
                  <c:v>166.55775138044584</c:v>
                </c:pt>
                <c:pt idx="57862">
                  <c:v>166.56930651099864</c:v>
                </c:pt>
                <c:pt idx="57863">
                  <c:v>166.58086164155145</c:v>
                </c:pt>
                <c:pt idx="57864">
                  <c:v>166.59241403651464</c:v>
                </c:pt>
                <c:pt idx="57865">
                  <c:v>166.60396916706748</c:v>
                </c:pt>
                <c:pt idx="57866">
                  <c:v>166.61552429762028</c:v>
                </c:pt>
                <c:pt idx="57867">
                  <c:v>166.62707669258347</c:v>
                </c:pt>
                <c:pt idx="57868">
                  <c:v>166.63863182313628</c:v>
                </c:pt>
                <c:pt idx="57869">
                  <c:v>166.65019789604756</c:v>
                </c:pt>
                <c:pt idx="57870">
                  <c:v>166.66175302660037</c:v>
                </c:pt>
                <c:pt idx="57871">
                  <c:v>166.67330542156355</c:v>
                </c:pt>
                <c:pt idx="57872">
                  <c:v>166.68486055211636</c:v>
                </c:pt>
                <c:pt idx="57873">
                  <c:v>166.69641568266917</c:v>
                </c:pt>
                <c:pt idx="57874">
                  <c:v>166.70796807763236</c:v>
                </c:pt>
                <c:pt idx="57875">
                  <c:v>166.71952320818517</c:v>
                </c:pt>
                <c:pt idx="57876">
                  <c:v>166.73107560314835</c:v>
                </c:pt>
                <c:pt idx="57877">
                  <c:v>166.74263073370119</c:v>
                </c:pt>
                <c:pt idx="57878">
                  <c:v>167.89708659600043</c:v>
                </c:pt>
                <c:pt idx="57879">
                  <c:v>167.94913449784923</c:v>
                </c:pt>
                <c:pt idx="57880">
                  <c:v>168.00113315854205</c:v>
                </c:pt>
                <c:pt idx="57881">
                  <c:v>168.05311950894585</c:v>
                </c:pt>
                <c:pt idx="57882">
                  <c:v>168.1051181696387</c:v>
                </c:pt>
                <c:pt idx="57883">
                  <c:v>168.15711683033152</c:v>
                </c:pt>
                <c:pt idx="57884">
                  <c:v>168.20910318073535</c:v>
                </c:pt>
                <c:pt idx="57885">
                  <c:v>168.26110184142817</c:v>
                </c:pt>
                <c:pt idx="57886">
                  <c:v>168.31310050212099</c:v>
                </c:pt>
                <c:pt idx="57887">
                  <c:v>168.36508685252483</c:v>
                </c:pt>
                <c:pt idx="57888">
                  <c:v>168.41708551321764</c:v>
                </c:pt>
                <c:pt idx="57889">
                  <c:v>168.46908417391046</c:v>
                </c:pt>
                <c:pt idx="57890">
                  <c:v>168.5210705243143</c:v>
                </c:pt>
                <c:pt idx="57891">
                  <c:v>168.57306918500711</c:v>
                </c:pt>
                <c:pt idx="57892">
                  <c:v>168.62511708685588</c:v>
                </c:pt>
                <c:pt idx="57893">
                  <c:v>168.67710343725972</c:v>
                </c:pt>
                <c:pt idx="57894">
                  <c:v>168.72910209795253</c:v>
                </c:pt>
                <c:pt idx="57895">
                  <c:v>168.78110075864535</c:v>
                </c:pt>
                <c:pt idx="57896">
                  <c:v>168.83308710904919</c:v>
                </c:pt>
                <c:pt idx="57897">
                  <c:v>168.88508576974201</c:v>
                </c:pt>
                <c:pt idx="57898">
                  <c:v>168.93708443043482</c:v>
                </c:pt>
                <c:pt idx="57899">
                  <c:v>168.98907078083866</c:v>
                </c:pt>
                <c:pt idx="57900">
                  <c:v>169.04106944153148</c:v>
                </c:pt>
                <c:pt idx="57901">
                  <c:v>169.09306810222429</c:v>
                </c:pt>
                <c:pt idx="57902">
                  <c:v>169.14505445262813</c:v>
                </c:pt>
                <c:pt idx="57903">
                  <c:v>169.19705311332095</c:v>
                </c:pt>
                <c:pt idx="57904">
                  <c:v>169.24910101516974</c:v>
                </c:pt>
                <c:pt idx="57905">
                  <c:v>169.30109967586256</c:v>
                </c:pt>
                <c:pt idx="57906">
                  <c:v>169.3530860262664</c:v>
                </c:pt>
                <c:pt idx="57907">
                  <c:v>169.40508468695921</c:v>
                </c:pt>
                <c:pt idx="57908">
                  <c:v>169.45708334765203</c:v>
                </c:pt>
                <c:pt idx="57909">
                  <c:v>169.50906969805587</c:v>
                </c:pt>
                <c:pt idx="57910">
                  <c:v>169.53340644629674</c:v>
                </c:pt>
                <c:pt idx="57911">
                  <c:v>169.59667441487841</c:v>
                </c:pt>
                <c:pt idx="57912">
                  <c:v>169.68475211455848</c:v>
                </c:pt>
                <c:pt idx="57913">
                  <c:v>169.76343506419332</c:v>
                </c:pt>
                <c:pt idx="57914">
                  <c:v>169.77419964578255</c:v>
                </c:pt>
                <c:pt idx="57915">
                  <c:v>169.80311981764993</c:v>
                </c:pt>
                <c:pt idx="57916">
                  <c:v>169.8344640829757</c:v>
                </c:pt>
                <c:pt idx="57917">
                  <c:v>169.87574861919504</c:v>
                </c:pt>
                <c:pt idx="57918">
                  <c:v>169.91217142918455</c:v>
                </c:pt>
                <c:pt idx="57919">
                  <c:v>169.96391584551674</c:v>
                </c:pt>
                <c:pt idx="57920">
                  <c:v>170.01773419913576</c:v>
                </c:pt>
                <c:pt idx="57921">
                  <c:v>170.07153981166726</c:v>
                </c:pt>
                <c:pt idx="57922">
                  <c:v>170.12535816528629</c:v>
                </c:pt>
                <c:pt idx="57923">
                  <c:v>170.17917651890528</c:v>
                </c:pt>
                <c:pt idx="57924">
                  <c:v>170.23298213143678</c:v>
                </c:pt>
                <c:pt idx="57925">
                  <c:v>170.28680048505581</c:v>
                </c:pt>
                <c:pt idx="57926">
                  <c:v>170.34061883867483</c:v>
                </c:pt>
                <c:pt idx="57927">
                  <c:v>170.39442445120633</c:v>
                </c:pt>
                <c:pt idx="57928">
                  <c:v>170.44824280482536</c:v>
                </c:pt>
                <c:pt idx="57929">
                  <c:v>170.50211212279439</c:v>
                </c:pt>
                <c:pt idx="57930">
                  <c:v>170.55593047641338</c:v>
                </c:pt>
                <c:pt idx="57931">
                  <c:v>170.60973608894491</c:v>
                </c:pt>
                <c:pt idx="57932">
                  <c:v>170.66355444256391</c:v>
                </c:pt>
                <c:pt idx="57933">
                  <c:v>170.71737279618293</c:v>
                </c:pt>
                <c:pt idx="57934">
                  <c:v>170.77117840871443</c:v>
                </c:pt>
                <c:pt idx="57935">
                  <c:v>170.82499676233346</c:v>
                </c:pt>
                <c:pt idx="57936">
                  <c:v>170.87881511595248</c:v>
                </c:pt>
                <c:pt idx="57937">
                  <c:v>171.63225932553115</c:v>
                </c:pt>
                <c:pt idx="57938">
                  <c:v>171.68607767915017</c:v>
                </c:pt>
                <c:pt idx="57939">
                  <c:v>171.73988329168168</c:v>
                </c:pt>
                <c:pt idx="57940">
                  <c:v>171.79370164530067</c:v>
                </c:pt>
                <c:pt idx="57941">
                  <c:v>171.8475709632697</c:v>
                </c:pt>
                <c:pt idx="57942">
                  <c:v>171.90138931688873</c:v>
                </c:pt>
                <c:pt idx="57943">
                  <c:v>171.95519492942023</c:v>
                </c:pt>
                <c:pt idx="57944">
                  <c:v>172.00901328303925</c:v>
                </c:pt>
                <c:pt idx="57945">
                  <c:v>172.11663724918978</c:v>
                </c:pt>
                <c:pt idx="57946">
                  <c:v>172.1704556028088</c:v>
                </c:pt>
                <c:pt idx="57947">
                  <c:v>172.22427395642779</c:v>
                </c:pt>
                <c:pt idx="57948">
                  <c:v>172.2780795689593</c:v>
                </c:pt>
                <c:pt idx="57949">
                  <c:v>172.33522998712448</c:v>
                </c:pt>
                <c:pt idx="57950">
                  <c:v>172.40149047365912</c:v>
                </c:pt>
                <c:pt idx="57951">
                  <c:v>172.43104600000001</c:v>
                </c:pt>
                <c:pt idx="57952">
                  <c:v>172.44887458902147</c:v>
                </c:pt>
                <c:pt idx="57953">
                  <c:v>172.52520769802334</c:v>
                </c:pt>
                <c:pt idx="57954">
                  <c:v>172.55489804721029</c:v>
                </c:pt>
                <c:pt idx="57955">
                  <c:v>172.60796157804296</c:v>
                </c:pt>
                <c:pt idx="57956">
                  <c:v>172.60615359599808</c:v>
                </c:pt>
                <c:pt idx="57957">
                  <c:v>172.65234323098929</c:v>
                </c:pt>
                <c:pt idx="57958">
                  <c:v>172.66791681996818</c:v>
                </c:pt>
                <c:pt idx="57959">
                  <c:v>172.67506663263779</c:v>
                </c:pt>
                <c:pt idx="57960">
                  <c:v>172.6822147526434</c:v>
                </c:pt>
                <c:pt idx="57961">
                  <c:v>172.68936456531299</c:v>
                </c:pt>
                <c:pt idx="57962">
                  <c:v>172.6965143779826</c:v>
                </c:pt>
                <c:pt idx="57963">
                  <c:v>172.70886259942776</c:v>
                </c:pt>
                <c:pt idx="57964">
                  <c:v>172.74193308820026</c:v>
                </c:pt>
                <c:pt idx="57965">
                  <c:v>172.76717411945637</c:v>
                </c:pt>
                <c:pt idx="57966">
                  <c:v>172.81092799999999</c:v>
                </c:pt>
                <c:pt idx="57967">
                  <c:v>172.80716534287077</c:v>
                </c:pt>
                <c:pt idx="57968">
                  <c:v>172.79519907141156</c:v>
                </c:pt>
                <c:pt idx="57969">
                  <c:v>172.80628857655827</c:v>
                </c:pt>
                <c:pt idx="57970">
                  <c:v>172.81737545634869</c:v>
                </c:pt>
                <c:pt idx="57971">
                  <c:v>172.8284649614954</c:v>
                </c:pt>
                <c:pt idx="57972">
                  <c:v>172.83955446664214</c:v>
                </c:pt>
                <c:pt idx="57973">
                  <c:v>172.85064134643252</c:v>
                </c:pt>
                <c:pt idx="57974">
                  <c:v>172.86173085157927</c:v>
                </c:pt>
                <c:pt idx="57975">
                  <c:v>172.87282035672601</c:v>
                </c:pt>
                <c:pt idx="57976">
                  <c:v>172.88390723651639</c:v>
                </c:pt>
                <c:pt idx="57977">
                  <c:v>172.89499674166314</c:v>
                </c:pt>
                <c:pt idx="57978">
                  <c:v>172.9060967482352</c:v>
                </c:pt>
                <c:pt idx="57979">
                  <c:v>172.91718362802558</c:v>
                </c:pt>
                <c:pt idx="57980">
                  <c:v>172.92827313317233</c:v>
                </c:pt>
                <c:pt idx="57981">
                  <c:v>172.93936263831904</c:v>
                </c:pt>
                <c:pt idx="57982">
                  <c:v>172.95044951810945</c:v>
                </c:pt>
                <c:pt idx="57983">
                  <c:v>172.96153902325619</c:v>
                </c:pt>
                <c:pt idx="57984">
                  <c:v>172.97262852840291</c:v>
                </c:pt>
                <c:pt idx="57985">
                  <c:v>172.98371540819332</c:v>
                </c:pt>
                <c:pt idx="57986">
                  <c:v>172.99480491334003</c:v>
                </c:pt>
                <c:pt idx="57987">
                  <c:v>173.00589441848678</c:v>
                </c:pt>
                <c:pt idx="57988">
                  <c:v>173.01698129827716</c:v>
                </c:pt>
                <c:pt idx="57989">
                  <c:v>173.0280708034239</c:v>
                </c:pt>
                <c:pt idx="57990">
                  <c:v>173.03917080999597</c:v>
                </c:pt>
                <c:pt idx="57991">
                  <c:v>173.05026031514268</c:v>
                </c:pt>
                <c:pt idx="57992">
                  <c:v>173.06134719493309</c:v>
                </c:pt>
                <c:pt idx="57993">
                  <c:v>173.07243670007983</c:v>
                </c:pt>
                <c:pt idx="57994">
                  <c:v>173.08352620522655</c:v>
                </c:pt>
                <c:pt idx="57995">
                  <c:v>173.09461308501696</c:v>
                </c:pt>
                <c:pt idx="57996">
                  <c:v>173.10570259016367</c:v>
                </c:pt>
                <c:pt idx="57997">
                  <c:v>173.11679209531042</c:v>
                </c:pt>
                <c:pt idx="57998">
                  <c:v>173.1278789751008</c:v>
                </c:pt>
                <c:pt idx="57999">
                  <c:v>173.13896848024754</c:v>
                </c:pt>
                <c:pt idx="58000">
                  <c:v>173.15005798539428</c:v>
                </c:pt>
                <c:pt idx="58001">
                  <c:v>173.16114486518467</c:v>
                </c:pt>
                <c:pt idx="58002">
                  <c:v>173.17223437033141</c:v>
                </c:pt>
                <c:pt idx="58003">
                  <c:v>173.18333437690347</c:v>
                </c:pt>
                <c:pt idx="58004">
                  <c:v>173.19442125669386</c:v>
                </c:pt>
                <c:pt idx="58005">
                  <c:v>173.2055107618406</c:v>
                </c:pt>
                <c:pt idx="58006">
                  <c:v>173.21660026698731</c:v>
                </c:pt>
                <c:pt idx="58007">
                  <c:v>173.22768714677773</c:v>
                </c:pt>
                <c:pt idx="58008">
                  <c:v>173.23877665192447</c:v>
                </c:pt>
                <c:pt idx="58009">
                  <c:v>173.24986615707118</c:v>
                </c:pt>
                <c:pt idx="58010">
                  <c:v>173.26095303686159</c:v>
                </c:pt>
                <c:pt idx="58011">
                  <c:v>173.27204254200831</c:v>
                </c:pt>
                <c:pt idx="58012">
                  <c:v>173.28313204715505</c:v>
                </c:pt>
                <c:pt idx="58013">
                  <c:v>173.29421892694543</c:v>
                </c:pt>
                <c:pt idx="58014">
                  <c:v>173.32866715852205</c:v>
                </c:pt>
                <c:pt idx="58015">
                  <c:v>173.37346085264664</c:v>
                </c:pt>
                <c:pt idx="58016">
                  <c:v>173.39985293276109</c:v>
                </c:pt>
                <c:pt idx="58017">
                  <c:v>173.44856088533967</c:v>
                </c:pt>
                <c:pt idx="58018">
                  <c:v>173.50085252122079</c:v>
                </c:pt>
                <c:pt idx="58019">
                  <c:v>173.51644899999999</c:v>
                </c:pt>
                <c:pt idx="58020">
                  <c:v>173.5691601692491</c:v>
                </c:pt>
                <c:pt idx="58021">
                  <c:v>173.63890429709107</c:v>
                </c:pt>
                <c:pt idx="58022">
                  <c:v>173.69355917167383</c:v>
                </c:pt>
                <c:pt idx="58023">
                  <c:v>173.73337916392117</c:v>
                </c:pt>
                <c:pt idx="58024">
                  <c:v>173.76332097695033</c:v>
                </c:pt>
                <c:pt idx="58025">
                  <c:v>173.79326278997951</c:v>
                </c:pt>
                <c:pt idx="58026">
                  <c:v>173.82319751451129</c:v>
                </c:pt>
                <c:pt idx="58027">
                  <c:v>173.85313932754048</c:v>
                </c:pt>
                <c:pt idx="58028">
                  <c:v>173.88310949455928</c:v>
                </c:pt>
                <c:pt idx="58029">
                  <c:v>173.91304421909106</c:v>
                </c:pt>
                <c:pt idx="58030">
                  <c:v>173.94298603212025</c:v>
                </c:pt>
                <c:pt idx="58031">
                  <c:v>173.97292784514943</c:v>
                </c:pt>
                <c:pt idx="58032">
                  <c:v>174.00286256968118</c:v>
                </c:pt>
                <c:pt idx="58033">
                  <c:v>174.03280438271037</c:v>
                </c:pt>
                <c:pt idx="58034">
                  <c:v>174.06274619573955</c:v>
                </c:pt>
                <c:pt idx="58035">
                  <c:v>174.09268092027133</c:v>
                </c:pt>
                <c:pt idx="58036">
                  <c:v>174.12262273330052</c:v>
                </c:pt>
                <c:pt idx="58037">
                  <c:v>174.1525645463297</c:v>
                </c:pt>
                <c:pt idx="58038">
                  <c:v>174.18249927086148</c:v>
                </c:pt>
                <c:pt idx="58039">
                  <c:v>174.21244108389067</c:v>
                </c:pt>
                <c:pt idx="58040">
                  <c:v>174.24241125090944</c:v>
                </c:pt>
                <c:pt idx="58041">
                  <c:v>174.27235306393862</c:v>
                </c:pt>
                <c:pt idx="58042">
                  <c:v>174.30228778847041</c:v>
                </c:pt>
                <c:pt idx="58043">
                  <c:v>174.33222960149959</c:v>
                </c:pt>
                <c:pt idx="58044">
                  <c:v>174.36217141452877</c:v>
                </c:pt>
                <c:pt idx="58045">
                  <c:v>174.39210613906056</c:v>
                </c:pt>
                <c:pt idx="58046">
                  <c:v>174.42204795208974</c:v>
                </c:pt>
                <c:pt idx="58047">
                  <c:v>174.45198976511892</c:v>
                </c:pt>
                <c:pt idx="58048">
                  <c:v>174.48192448965068</c:v>
                </c:pt>
                <c:pt idx="58049">
                  <c:v>174.51186630267986</c:v>
                </c:pt>
                <c:pt idx="58050">
                  <c:v>174.54180811570905</c:v>
                </c:pt>
                <c:pt idx="58051">
                  <c:v>174.57174284024083</c:v>
                </c:pt>
                <c:pt idx="58052">
                  <c:v>174.60168465327001</c:v>
                </c:pt>
                <c:pt idx="58053">
                  <c:v>174.63165482028882</c:v>
                </c:pt>
                <c:pt idx="58054">
                  <c:v>174.6615895448206</c:v>
                </c:pt>
                <c:pt idx="58055">
                  <c:v>174.69153135784978</c:v>
                </c:pt>
                <c:pt idx="58056">
                  <c:v>174.72147317087894</c:v>
                </c:pt>
                <c:pt idx="58057">
                  <c:v>174.75140789541072</c:v>
                </c:pt>
                <c:pt idx="58058">
                  <c:v>174.7813497084399</c:v>
                </c:pt>
                <c:pt idx="58059">
                  <c:v>174.81129152146909</c:v>
                </c:pt>
                <c:pt idx="58060">
                  <c:v>174.84122624600087</c:v>
                </c:pt>
                <c:pt idx="58061">
                  <c:v>174.87116805903005</c:v>
                </c:pt>
                <c:pt idx="58062">
                  <c:v>174.90110987205924</c:v>
                </c:pt>
                <c:pt idx="58063">
                  <c:v>174.93104459659102</c:v>
                </c:pt>
                <c:pt idx="58064">
                  <c:v>174.9609864096202</c:v>
                </c:pt>
                <c:pt idx="58065">
                  <c:v>174.99095657663898</c:v>
                </c:pt>
                <c:pt idx="58066">
                  <c:v>175.02089838966816</c:v>
                </c:pt>
                <c:pt idx="58067">
                  <c:v>175.05083311419995</c:v>
                </c:pt>
                <c:pt idx="58068">
                  <c:v>175.10273261171989</c:v>
                </c:pt>
                <c:pt idx="58069">
                  <c:v>175.19005967389751</c:v>
                </c:pt>
                <c:pt idx="58070">
                  <c:v>175.18237106008581</c:v>
                </c:pt>
                <c:pt idx="58071">
                  <c:v>175.19735123198092</c:v>
                </c:pt>
                <c:pt idx="58072">
                  <c:v>175.26569700476304</c:v>
                </c:pt>
                <c:pt idx="58073">
                  <c:v>175.20384022603719</c:v>
                </c:pt>
                <c:pt idx="58074">
                  <c:v>175.24978276945106</c:v>
                </c:pt>
                <c:pt idx="58075">
                  <c:v>175.35566215336985</c:v>
                </c:pt>
                <c:pt idx="58076">
                  <c:v>175.36163300000001</c:v>
                </c:pt>
                <c:pt idx="58077">
                  <c:v>175.43880926441881</c:v>
                </c:pt>
                <c:pt idx="58078">
                  <c:v>175.5197810828254</c:v>
                </c:pt>
                <c:pt idx="58079">
                  <c:v>175.60073373176741</c:v>
                </c:pt>
                <c:pt idx="58080">
                  <c:v>175.681705550174</c:v>
                </c:pt>
                <c:pt idx="58081">
                  <c:v>175.7626773685806</c:v>
                </c:pt>
                <c:pt idx="58082">
                  <c:v>175.8436300175226</c:v>
                </c:pt>
                <c:pt idx="58083">
                  <c:v>175.9246018359292</c:v>
                </c:pt>
                <c:pt idx="58084">
                  <c:v>176.00557365433579</c:v>
                </c:pt>
                <c:pt idx="58085">
                  <c:v>176.08652630327779</c:v>
                </c:pt>
                <c:pt idx="58086">
                  <c:v>176.16749812168439</c:v>
                </c:pt>
                <c:pt idx="58087">
                  <c:v>176.24846994009098</c:v>
                </c:pt>
                <c:pt idx="58088">
                  <c:v>176.32942258903299</c:v>
                </c:pt>
                <c:pt idx="58089">
                  <c:v>176.41039440743958</c:v>
                </c:pt>
                <c:pt idx="58090">
                  <c:v>176.49144290370452</c:v>
                </c:pt>
                <c:pt idx="58091">
                  <c:v>176.57241472211112</c:v>
                </c:pt>
                <c:pt idx="58092">
                  <c:v>176.65336737105312</c:v>
                </c:pt>
                <c:pt idx="58093">
                  <c:v>176.73433918945972</c:v>
                </c:pt>
                <c:pt idx="58094">
                  <c:v>176.81531100786631</c:v>
                </c:pt>
                <c:pt idx="58095">
                  <c:v>176.89626365680834</c:v>
                </c:pt>
                <c:pt idx="58096">
                  <c:v>176.97723547521491</c:v>
                </c:pt>
                <c:pt idx="58097">
                  <c:v>177.05820729362151</c:v>
                </c:pt>
                <c:pt idx="58098">
                  <c:v>177.13915994256354</c:v>
                </c:pt>
                <c:pt idx="58099">
                  <c:v>177.22013176097013</c:v>
                </c:pt>
                <c:pt idx="58100">
                  <c:v>177.30110357937673</c:v>
                </c:pt>
                <c:pt idx="58101">
                  <c:v>177.38205622831873</c:v>
                </c:pt>
                <c:pt idx="58102">
                  <c:v>177.46310472458367</c:v>
                </c:pt>
                <c:pt idx="58103">
                  <c:v>177.54407654299027</c:v>
                </c:pt>
                <c:pt idx="58104">
                  <c:v>177.62502919193227</c:v>
                </c:pt>
                <c:pt idx="58105">
                  <c:v>177.70600101033887</c:v>
                </c:pt>
                <c:pt idx="58106">
                  <c:v>177.78697282874546</c:v>
                </c:pt>
                <c:pt idx="58107">
                  <c:v>177.86792547768746</c:v>
                </c:pt>
                <c:pt idx="58108">
                  <c:v>177.94889729609406</c:v>
                </c:pt>
                <c:pt idx="58109">
                  <c:v>178.02986911450066</c:v>
                </c:pt>
                <c:pt idx="58110">
                  <c:v>178.11082176344266</c:v>
                </c:pt>
                <c:pt idx="58111">
                  <c:v>178.19179358184925</c:v>
                </c:pt>
                <c:pt idx="58112">
                  <c:v>178.27276540025585</c:v>
                </c:pt>
                <c:pt idx="58113">
                  <c:v>178.35371804919785</c:v>
                </c:pt>
                <c:pt idx="58114">
                  <c:v>178.43468986760445</c:v>
                </c:pt>
                <c:pt idx="58115">
                  <c:v>178.51573836386939</c:v>
                </c:pt>
                <c:pt idx="58116">
                  <c:v>178.59671018227598</c:v>
                </c:pt>
                <c:pt idx="58117">
                  <c:v>178.67766283121799</c:v>
                </c:pt>
                <c:pt idx="58118">
                  <c:v>178.75863464962458</c:v>
                </c:pt>
                <c:pt idx="58119">
                  <c:v>178.83960646803118</c:v>
                </c:pt>
                <c:pt idx="58120">
                  <c:v>178.92055911697318</c:v>
                </c:pt>
                <c:pt idx="58121">
                  <c:v>179.00153093537978</c:v>
                </c:pt>
                <c:pt idx="58122">
                  <c:v>179.08250275378637</c:v>
                </c:pt>
                <c:pt idx="58123">
                  <c:v>179.1634554027284</c:v>
                </c:pt>
                <c:pt idx="58124">
                  <c:v>179.244427221135</c:v>
                </c:pt>
                <c:pt idx="58125">
                  <c:v>179.32539903954159</c:v>
                </c:pt>
                <c:pt idx="58126">
                  <c:v>179.41639567525036</c:v>
                </c:pt>
                <c:pt idx="58127">
                  <c:v>179.4795863499404</c:v>
                </c:pt>
                <c:pt idx="58128">
                  <c:v>179.46809400000001</c:v>
                </c:pt>
                <c:pt idx="58129">
                  <c:v>179.49550822818313</c:v>
                </c:pt>
                <c:pt idx="58130">
                  <c:v>179.54045099999999</c:v>
                </c:pt>
                <c:pt idx="58131">
                  <c:v>179.54756207677633</c:v>
                </c:pt>
                <c:pt idx="58132">
                  <c:v>179.57301442417739</c:v>
                </c:pt>
                <c:pt idx="58133">
                  <c:v>179.5652835897497</c:v>
                </c:pt>
                <c:pt idx="58134">
                  <c:v>179.522369</c:v>
                </c:pt>
                <c:pt idx="58135">
                  <c:v>179.52997861611826</c:v>
                </c:pt>
                <c:pt idx="58136">
                  <c:v>179.44242421894737</c:v>
                </c:pt>
                <c:pt idx="58137">
                  <c:v>179.42082635</c:v>
                </c:pt>
                <c:pt idx="58138">
                  <c:v>179.36634443026315</c:v>
                </c:pt>
                <c:pt idx="58139">
                  <c:v>179.35098808263157</c:v>
                </c:pt>
                <c:pt idx="58140">
                  <c:v>179.20169902622794</c:v>
                </c:pt>
                <c:pt idx="58141">
                  <c:v>179.15187411444921</c:v>
                </c:pt>
                <c:pt idx="58142">
                  <c:v>179.11992766460071</c:v>
                </c:pt>
                <c:pt idx="58143">
                  <c:v>179.10080025369575</c:v>
                </c:pt>
                <c:pt idx="58144">
                  <c:v>179.02684969957082</c:v>
                </c:pt>
                <c:pt idx="58145">
                  <c:v>178.99424370647873</c:v>
                </c:pt>
                <c:pt idx="58146">
                  <c:v>178.93958911101208</c:v>
                </c:pt>
                <c:pt idx="58147">
                  <c:v>178.88493451554544</c:v>
                </c:pt>
                <c:pt idx="58148">
                  <c:v>178.83029285914023</c:v>
                </c:pt>
                <c:pt idx="58149">
                  <c:v>178.77563826367359</c:v>
                </c:pt>
                <c:pt idx="58150">
                  <c:v>178.72098366820691</c:v>
                </c:pt>
                <c:pt idx="58151">
                  <c:v>178.6663420118017</c:v>
                </c:pt>
                <c:pt idx="58152">
                  <c:v>178.61163566008935</c:v>
                </c:pt>
                <c:pt idx="58153">
                  <c:v>178.5569810646227</c:v>
                </c:pt>
                <c:pt idx="58154">
                  <c:v>178.50233940821749</c:v>
                </c:pt>
                <c:pt idx="58155">
                  <c:v>178.44768481275082</c:v>
                </c:pt>
                <c:pt idx="58156">
                  <c:v>178.39303021728418</c:v>
                </c:pt>
                <c:pt idx="58157">
                  <c:v>178.33838856087897</c:v>
                </c:pt>
                <c:pt idx="58158">
                  <c:v>178.28373396541232</c:v>
                </c:pt>
                <c:pt idx="58159">
                  <c:v>178.22907936994568</c:v>
                </c:pt>
                <c:pt idx="58160">
                  <c:v>178.17443771354044</c:v>
                </c:pt>
                <c:pt idx="58161">
                  <c:v>178.1197831180738</c:v>
                </c:pt>
                <c:pt idx="58162">
                  <c:v>178.06512852260715</c:v>
                </c:pt>
                <c:pt idx="58163">
                  <c:v>178.01048686620194</c:v>
                </c:pt>
                <c:pt idx="58164">
                  <c:v>177.9558322707353</c:v>
                </c:pt>
                <c:pt idx="58165">
                  <c:v>177.90112591902295</c:v>
                </c:pt>
                <c:pt idx="58166">
                  <c:v>177.8464713235563</c:v>
                </c:pt>
                <c:pt idx="58167">
                  <c:v>177.79182966715106</c:v>
                </c:pt>
                <c:pt idx="58168">
                  <c:v>177.73717507168442</c:v>
                </c:pt>
                <c:pt idx="58169">
                  <c:v>177.68252047621777</c:v>
                </c:pt>
                <c:pt idx="58170">
                  <c:v>177.62787881981257</c:v>
                </c:pt>
                <c:pt idx="58171">
                  <c:v>177.57322422434592</c:v>
                </c:pt>
                <c:pt idx="58172">
                  <c:v>177.51856962887925</c:v>
                </c:pt>
                <c:pt idx="58173">
                  <c:v>177.46392797247404</c:v>
                </c:pt>
                <c:pt idx="58174">
                  <c:v>177.40927337700739</c:v>
                </c:pt>
                <c:pt idx="58175">
                  <c:v>177.35461878154075</c:v>
                </c:pt>
                <c:pt idx="58176">
                  <c:v>177.29997712513554</c:v>
                </c:pt>
                <c:pt idx="58177">
                  <c:v>177.24527077342319</c:v>
                </c:pt>
                <c:pt idx="58178">
                  <c:v>177.19061617795651</c:v>
                </c:pt>
                <c:pt idx="58179">
                  <c:v>177.1359745215513</c:v>
                </c:pt>
                <c:pt idx="58180">
                  <c:v>177.08131992608466</c:v>
                </c:pt>
                <c:pt idx="58181">
                  <c:v>177.02666533061802</c:v>
                </c:pt>
                <c:pt idx="58182">
                  <c:v>176.97202367421278</c:v>
                </c:pt>
                <c:pt idx="58183">
                  <c:v>176.91736907874613</c:v>
                </c:pt>
                <c:pt idx="58184">
                  <c:v>176.86271448327949</c:v>
                </c:pt>
                <c:pt idx="58185">
                  <c:v>176.80807282687428</c:v>
                </c:pt>
                <c:pt idx="58186">
                  <c:v>176.75341823140764</c:v>
                </c:pt>
                <c:pt idx="58187">
                  <c:v>176.69876740557939</c:v>
                </c:pt>
                <c:pt idx="58188">
                  <c:v>176.68222</c:v>
                </c:pt>
                <c:pt idx="58189">
                  <c:v>176.64374609084408</c:v>
                </c:pt>
                <c:pt idx="58190">
                  <c:v>176.57606672174535</c:v>
                </c:pt>
                <c:pt idx="58191">
                  <c:v>176.36979716923719</c:v>
                </c:pt>
                <c:pt idx="58192">
                  <c:v>176.34594378991247</c:v>
                </c:pt>
                <c:pt idx="58193">
                  <c:v>176.32121543518133</c:v>
                </c:pt>
                <c:pt idx="58194">
                  <c:v>176.27382414214256</c:v>
                </c:pt>
                <c:pt idx="58195">
                  <c:v>176.19960140100042</c:v>
                </c:pt>
                <c:pt idx="58196">
                  <c:v>175.9620089465528</c:v>
                </c:pt>
                <c:pt idx="58197">
                  <c:v>175.91725507784886</c:v>
                </c:pt>
                <c:pt idx="58198">
                  <c:v>175.8725118042843</c:v>
                </c:pt>
                <c:pt idx="58199">
                  <c:v>175.82775793558037</c:v>
                </c:pt>
                <c:pt idx="58200">
                  <c:v>175.78300406687643</c:v>
                </c:pt>
                <c:pt idx="58201">
                  <c:v>175.73826079331187</c:v>
                </c:pt>
                <c:pt idx="58202">
                  <c:v>175.69346454405044</c:v>
                </c:pt>
                <c:pt idx="58203">
                  <c:v>175.64871067534651</c:v>
                </c:pt>
                <c:pt idx="58204">
                  <c:v>175.60396740178194</c:v>
                </c:pt>
                <c:pt idx="58205">
                  <c:v>175.55921353307801</c:v>
                </c:pt>
                <c:pt idx="58206">
                  <c:v>175.51445966437407</c:v>
                </c:pt>
                <c:pt idx="58207">
                  <c:v>175.46971639080948</c:v>
                </c:pt>
                <c:pt idx="58208">
                  <c:v>175.42496252210555</c:v>
                </c:pt>
                <c:pt idx="58209">
                  <c:v>175.38020865340161</c:v>
                </c:pt>
                <c:pt idx="58210">
                  <c:v>175.33546537983705</c:v>
                </c:pt>
                <c:pt idx="58211">
                  <c:v>175.29071151113311</c:v>
                </c:pt>
                <c:pt idx="58212">
                  <c:v>175.24595764242918</c:v>
                </c:pt>
                <c:pt idx="58213">
                  <c:v>175.20121436886461</c:v>
                </c:pt>
                <c:pt idx="58214">
                  <c:v>175.15646050016068</c:v>
                </c:pt>
                <c:pt idx="58215">
                  <c:v>175.11166425089925</c:v>
                </c:pt>
                <c:pt idx="58216">
                  <c:v>175.06691038219532</c:v>
                </c:pt>
                <c:pt idx="58217">
                  <c:v>175.02216710863075</c:v>
                </c:pt>
                <c:pt idx="58218">
                  <c:v>174.97741323992682</c:v>
                </c:pt>
                <c:pt idx="58219">
                  <c:v>174.93265937122288</c:v>
                </c:pt>
                <c:pt idx="58220">
                  <c:v>174.88791609765832</c:v>
                </c:pt>
                <c:pt idx="58221">
                  <c:v>174.84316222895438</c:v>
                </c:pt>
                <c:pt idx="58222">
                  <c:v>174.79840836025045</c:v>
                </c:pt>
                <c:pt idx="58223">
                  <c:v>174.75366508668588</c:v>
                </c:pt>
                <c:pt idx="58224">
                  <c:v>174.70891121798195</c:v>
                </c:pt>
                <c:pt idx="58225">
                  <c:v>174.66415734927801</c:v>
                </c:pt>
                <c:pt idx="58226">
                  <c:v>174.61941407571345</c:v>
                </c:pt>
                <c:pt idx="58227">
                  <c:v>174.57461782645203</c:v>
                </c:pt>
                <c:pt idx="58228">
                  <c:v>174.52986395774809</c:v>
                </c:pt>
                <c:pt idx="58229">
                  <c:v>174.48512068418353</c:v>
                </c:pt>
                <c:pt idx="58230">
                  <c:v>174.44036681547959</c:v>
                </c:pt>
                <c:pt idx="58231">
                  <c:v>174.39561294677566</c:v>
                </c:pt>
                <c:pt idx="58232">
                  <c:v>174.35086967321109</c:v>
                </c:pt>
                <c:pt idx="58233">
                  <c:v>174.30611580450716</c:v>
                </c:pt>
                <c:pt idx="58234">
                  <c:v>174.26136193580322</c:v>
                </c:pt>
                <c:pt idx="58235">
                  <c:v>174.21661866223866</c:v>
                </c:pt>
                <c:pt idx="58236">
                  <c:v>174.17186479353472</c:v>
                </c:pt>
                <c:pt idx="58237">
                  <c:v>174.12711092483079</c:v>
                </c:pt>
                <c:pt idx="58238">
                  <c:v>174.08236765126622</c:v>
                </c:pt>
                <c:pt idx="58239">
                  <c:v>174.03761378256229</c:v>
                </c:pt>
                <c:pt idx="58240">
                  <c:v>173.99281753330087</c:v>
                </c:pt>
                <c:pt idx="58241">
                  <c:v>173.94806366459693</c:v>
                </c:pt>
                <c:pt idx="58242">
                  <c:v>173.99193891034813</c:v>
                </c:pt>
                <c:pt idx="58243">
                  <c:v>174.04700377920838</c:v>
                </c:pt>
                <c:pt idx="58244">
                  <c:v>174.09556913587605</c:v>
                </c:pt>
                <c:pt idx="58245">
                  <c:v>174.11341899999999</c:v>
                </c:pt>
                <c:pt idx="58246">
                  <c:v>174.11341899999999</c:v>
                </c:pt>
                <c:pt idx="58247">
                  <c:v>174.15097807628129</c:v>
                </c:pt>
                <c:pt idx="58248">
                  <c:v>174.19297789341917</c:v>
                </c:pt>
                <c:pt idx="58249">
                  <c:v>174.25495766309012</c:v>
                </c:pt>
                <c:pt idx="58250">
                  <c:v>174.26332698998806</c:v>
                </c:pt>
                <c:pt idx="58251">
                  <c:v>174.26149264462538</c:v>
                </c:pt>
                <c:pt idx="58252">
                  <c:v>174.26619770506792</c:v>
                </c:pt>
                <c:pt idx="58253">
                  <c:v>174.27089831417609</c:v>
                </c:pt>
                <c:pt idx="58254">
                  <c:v>174.27559781045071</c:v>
                </c:pt>
                <c:pt idx="58255">
                  <c:v>174.28029841955887</c:v>
                </c:pt>
                <c:pt idx="58256">
                  <c:v>174.28499902866704</c:v>
                </c:pt>
                <c:pt idx="58257">
                  <c:v>174.28969852494163</c:v>
                </c:pt>
                <c:pt idx="58258">
                  <c:v>174.29439913404983</c:v>
                </c:pt>
                <c:pt idx="58259">
                  <c:v>174.299099743158</c:v>
                </c:pt>
                <c:pt idx="58260">
                  <c:v>174.30379923943258</c:v>
                </c:pt>
                <c:pt idx="58261">
                  <c:v>174.30849984854078</c:v>
                </c:pt>
                <c:pt idx="58262">
                  <c:v>174.3226005630317</c:v>
                </c:pt>
                <c:pt idx="58263">
                  <c:v>174.32730562347427</c:v>
                </c:pt>
                <c:pt idx="58264">
                  <c:v>174.33200623258244</c:v>
                </c:pt>
                <c:pt idx="58265">
                  <c:v>174.33670572885703</c:v>
                </c:pt>
                <c:pt idx="58266">
                  <c:v>174.34140633796522</c:v>
                </c:pt>
                <c:pt idx="58267">
                  <c:v>174.34610694707339</c:v>
                </c:pt>
                <c:pt idx="58268">
                  <c:v>174.35080644334798</c:v>
                </c:pt>
                <c:pt idx="58269">
                  <c:v>174.35550705245618</c:v>
                </c:pt>
                <c:pt idx="58270">
                  <c:v>174.36020766156435</c:v>
                </c:pt>
                <c:pt idx="58271">
                  <c:v>174.36490715783893</c:v>
                </c:pt>
                <c:pt idx="58272">
                  <c:v>174.3696077669471</c:v>
                </c:pt>
                <c:pt idx="58273">
                  <c:v>174.3743083760553</c:v>
                </c:pt>
                <c:pt idx="58274">
                  <c:v>174.37900787232988</c:v>
                </c:pt>
                <c:pt idx="58275">
                  <c:v>174.38371293277243</c:v>
                </c:pt>
                <c:pt idx="58276">
                  <c:v>174.38841354188062</c:v>
                </c:pt>
                <c:pt idx="58277">
                  <c:v>174.39311303815521</c:v>
                </c:pt>
                <c:pt idx="58278">
                  <c:v>174.39781364726338</c:v>
                </c:pt>
                <c:pt idx="58279">
                  <c:v>174.40251425637157</c:v>
                </c:pt>
                <c:pt idx="58280">
                  <c:v>174.40721375264616</c:v>
                </c:pt>
                <c:pt idx="58281">
                  <c:v>174.41191436175433</c:v>
                </c:pt>
                <c:pt idx="58282">
                  <c:v>174.4166149708625</c:v>
                </c:pt>
                <c:pt idx="58283">
                  <c:v>174.42131446713708</c:v>
                </c:pt>
                <c:pt idx="58284">
                  <c:v>174.42601507624528</c:v>
                </c:pt>
                <c:pt idx="58285">
                  <c:v>174.43071568535345</c:v>
                </c:pt>
                <c:pt idx="58286">
                  <c:v>174.43541518162803</c:v>
                </c:pt>
                <c:pt idx="58287">
                  <c:v>174.44011579073623</c:v>
                </c:pt>
                <c:pt idx="58288">
                  <c:v>174.44482085117878</c:v>
                </c:pt>
                <c:pt idx="58289">
                  <c:v>174.44952146028697</c:v>
                </c:pt>
                <c:pt idx="58290">
                  <c:v>174.45422095656156</c:v>
                </c:pt>
                <c:pt idx="58291">
                  <c:v>174.45892156566973</c:v>
                </c:pt>
                <c:pt idx="58292">
                  <c:v>174.4636221747779</c:v>
                </c:pt>
                <c:pt idx="58293">
                  <c:v>174.46832167105248</c:v>
                </c:pt>
                <c:pt idx="58294">
                  <c:v>174.47302228016068</c:v>
                </c:pt>
                <c:pt idx="58295">
                  <c:v>174.47772288926885</c:v>
                </c:pt>
                <c:pt idx="58296">
                  <c:v>174.48242238554343</c:v>
                </c:pt>
                <c:pt idx="58297">
                  <c:v>174.48712299465163</c:v>
                </c:pt>
                <c:pt idx="58298">
                  <c:v>174.49182249092621</c:v>
                </c:pt>
                <c:pt idx="58299">
                  <c:v>174.49652310003438</c:v>
                </c:pt>
                <c:pt idx="58300">
                  <c:v>174.50122816047696</c:v>
                </c:pt>
                <c:pt idx="58301">
                  <c:v>174.50592876958513</c:v>
                </c:pt>
                <c:pt idx="58302">
                  <c:v>174.51062826585971</c:v>
                </c:pt>
                <c:pt idx="58303">
                  <c:v>174.51532887496788</c:v>
                </c:pt>
                <c:pt idx="58304">
                  <c:v>174.52002948407608</c:v>
                </c:pt>
                <c:pt idx="58305">
                  <c:v>174.52472898035066</c:v>
                </c:pt>
                <c:pt idx="58306">
                  <c:v>174.52942958945883</c:v>
                </c:pt>
                <c:pt idx="58307">
                  <c:v>174.53413019856703</c:v>
                </c:pt>
                <c:pt idx="58308">
                  <c:v>174.53882969484161</c:v>
                </c:pt>
                <c:pt idx="58309">
                  <c:v>174.54353030394978</c:v>
                </c:pt>
                <c:pt idx="58310">
                  <c:v>174.54823091305795</c:v>
                </c:pt>
                <c:pt idx="58311">
                  <c:v>174.55293040933256</c:v>
                </c:pt>
                <c:pt idx="58312">
                  <c:v>174.55763101844073</c:v>
                </c:pt>
                <c:pt idx="58313">
                  <c:v>174.56233607888328</c:v>
                </c:pt>
                <c:pt idx="58314">
                  <c:v>174.58701693468416</c:v>
                </c:pt>
                <c:pt idx="58315">
                  <c:v>174.62711001430617</c:v>
                </c:pt>
                <c:pt idx="58316">
                  <c:v>174.61862398283262</c:v>
                </c:pt>
                <c:pt idx="58317">
                  <c:v>174.64469215876042</c:v>
                </c:pt>
                <c:pt idx="58318">
                  <c:v>174.62578663185502</c:v>
                </c:pt>
                <c:pt idx="58319">
                  <c:v>174.64400292370053</c:v>
                </c:pt>
                <c:pt idx="58320">
                  <c:v>174.64394184338497</c:v>
                </c:pt>
                <c:pt idx="58321">
                  <c:v>174.62616603481163</c:v>
                </c:pt>
                <c:pt idx="58322">
                  <c:v>174.63803100000001</c:v>
                </c:pt>
                <c:pt idx="58323">
                  <c:v>174.64210206443514</c:v>
                </c:pt>
                <c:pt idx="58324">
                  <c:v>174.6535585442312</c:v>
                </c:pt>
                <c:pt idx="58325">
                  <c:v>174.66502587296651</c:v>
                </c:pt>
                <c:pt idx="58326">
                  <c:v>174.67648235276258</c:v>
                </c:pt>
                <c:pt idx="58327">
                  <c:v>174.68793612032388</c:v>
                </c:pt>
                <c:pt idx="58328">
                  <c:v>174.69939260011995</c:v>
                </c:pt>
                <c:pt idx="58329">
                  <c:v>174.71084907991604</c:v>
                </c:pt>
                <c:pt idx="58330">
                  <c:v>174.72230284747732</c:v>
                </c:pt>
                <c:pt idx="58331">
                  <c:v>174.73375932727342</c:v>
                </c:pt>
                <c:pt idx="58332">
                  <c:v>174.74521580706951</c:v>
                </c:pt>
                <c:pt idx="58333">
                  <c:v>174.75666957463079</c:v>
                </c:pt>
                <c:pt idx="58334">
                  <c:v>174.76812605442689</c:v>
                </c:pt>
                <c:pt idx="58335">
                  <c:v>174.77958253422295</c:v>
                </c:pt>
                <c:pt idx="58336">
                  <c:v>174.8223444587112</c:v>
                </c:pt>
                <c:pt idx="58337">
                  <c:v>174.83702099999999</c:v>
                </c:pt>
                <c:pt idx="58338">
                  <c:v>174.82353992133494</c:v>
                </c:pt>
                <c:pt idx="58339">
                  <c:v>174.88695910395802</c:v>
                </c:pt>
                <c:pt idx="58340">
                  <c:v>174.92311617739628</c:v>
                </c:pt>
                <c:pt idx="58341">
                  <c:v>174.89976507699643</c:v>
                </c:pt>
                <c:pt idx="58342">
                  <c:v>174.96112959075751</c:v>
                </c:pt>
                <c:pt idx="58343">
                  <c:v>174.98175000000001</c:v>
                </c:pt>
                <c:pt idx="58344">
                  <c:v>174.95327513638532</c:v>
                </c:pt>
                <c:pt idx="58345">
                  <c:v>174.94636985913442</c:v>
                </c:pt>
                <c:pt idx="58346">
                  <c:v>174.94738191828867</c:v>
                </c:pt>
                <c:pt idx="58347">
                  <c:v>174.94839397744295</c:v>
                </c:pt>
                <c:pt idx="58348">
                  <c:v>174.94940579699991</c:v>
                </c:pt>
                <c:pt idx="58349">
                  <c:v>174.95041785615419</c:v>
                </c:pt>
                <c:pt idx="58350">
                  <c:v>174.9514308736978</c:v>
                </c:pt>
                <c:pt idx="58351">
                  <c:v>174.95244293285208</c:v>
                </c:pt>
                <c:pt idx="58352">
                  <c:v>174.95345475240902</c:v>
                </c:pt>
                <c:pt idx="58353">
                  <c:v>174.95446681156329</c:v>
                </c:pt>
                <c:pt idx="58354">
                  <c:v>174.95547887071757</c:v>
                </c:pt>
                <c:pt idx="58355">
                  <c:v>174.95649069027451</c:v>
                </c:pt>
                <c:pt idx="58356">
                  <c:v>174.95750274942878</c:v>
                </c:pt>
                <c:pt idx="58357">
                  <c:v>174.95851480858306</c:v>
                </c:pt>
                <c:pt idx="58358">
                  <c:v>174.95952662814</c:v>
                </c:pt>
                <c:pt idx="58359">
                  <c:v>174.96053868729427</c:v>
                </c:pt>
                <c:pt idx="58360">
                  <c:v>174.96155074644855</c:v>
                </c:pt>
                <c:pt idx="58361">
                  <c:v>174.96256256600549</c:v>
                </c:pt>
                <c:pt idx="58362">
                  <c:v>174.96357462515977</c:v>
                </c:pt>
                <c:pt idx="58363">
                  <c:v>174.96458764270341</c:v>
                </c:pt>
                <c:pt idx="58364">
                  <c:v>174.96559946226034</c:v>
                </c:pt>
                <c:pt idx="58365">
                  <c:v>174.96661152141462</c:v>
                </c:pt>
                <c:pt idx="58366">
                  <c:v>174.9676235805689</c:v>
                </c:pt>
                <c:pt idx="58367">
                  <c:v>174.96863540012583</c:v>
                </c:pt>
                <c:pt idx="58368">
                  <c:v>174.96964745928011</c:v>
                </c:pt>
                <c:pt idx="58369">
                  <c:v>174.97065951843439</c:v>
                </c:pt>
                <c:pt idx="58370">
                  <c:v>174.97167133799132</c:v>
                </c:pt>
                <c:pt idx="58371">
                  <c:v>174.9726833971456</c:v>
                </c:pt>
                <c:pt idx="58372">
                  <c:v>174.97369545629988</c:v>
                </c:pt>
                <c:pt idx="58373">
                  <c:v>174.97470727585682</c:v>
                </c:pt>
                <c:pt idx="58374">
                  <c:v>174.97571933501109</c:v>
                </c:pt>
                <c:pt idx="58375">
                  <c:v>174.97673235255473</c:v>
                </c:pt>
                <c:pt idx="58376">
                  <c:v>174.97774441170901</c:v>
                </c:pt>
                <c:pt idx="58377">
                  <c:v>174.97875623126595</c:v>
                </c:pt>
                <c:pt idx="58378">
                  <c:v>174.97976829042022</c:v>
                </c:pt>
                <c:pt idx="58379">
                  <c:v>174.9807803495745</c:v>
                </c:pt>
                <c:pt idx="58380">
                  <c:v>174.98099151083591</c:v>
                </c:pt>
                <c:pt idx="58381">
                  <c:v>174.96278658186156</c:v>
                </c:pt>
                <c:pt idx="58382">
                  <c:v>174.9415176616595</c:v>
                </c:pt>
                <c:pt idx="58383">
                  <c:v>174.87093723694875</c:v>
                </c:pt>
                <c:pt idx="58384">
                  <c:v>174.83702099999999</c:v>
                </c:pt>
                <c:pt idx="58385">
                  <c:v>174.83841473652836</c:v>
                </c:pt>
                <c:pt idx="58386">
                  <c:v>174.85056373253875</c:v>
                </c:pt>
                <c:pt idx="58387">
                  <c:v>174.79919956145784</c:v>
                </c:pt>
                <c:pt idx="58388">
                  <c:v>174.78629382315037</c:v>
                </c:pt>
                <c:pt idx="58389">
                  <c:v>174.82287041653817</c:v>
                </c:pt>
                <c:pt idx="58390">
                  <c:v>174.86041470360402</c:v>
                </c:pt>
                <c:pt idx="58391">
                  <c:v>174.89795899066985</c:v>
                </c:pt>
                <c:pt idx="58392">
                  <c:v>174.93549438941014</c:v>
                </c:pt>
                <c:pt idx="58393">
                  <c:v>174.97303867647597</c:v>
                </c:pt>
                <c:pt idx="58394">
                  <c:v>175.01058296354182</c:v>
                </c:pt>
                <c:pt idx="58395">
                  <c:v>175.04811836228211</c:v>
                </c:pt>
                <c:pt idx="58396">
                  <c:v>175.08566264934794</c:v>
                </c:pt>
                <c:pt idx="58397">
                  <c:v>175.12320693641377</c:v>
                </c:pt>
                <c:pt idx="58398">
                  <c:v>175.16074233515408</c:v>
                </c:pt>
                <c:pt idx="58399">
                  <c:v>175.19828662221991</c:v>
                </c:pt>
                <c:pt idx="58400">
                  <c:v>175.23586646258789</c:v>
                </c:pt>
                <c:pt idx="58401">
                  <c:v>175.27341074965372</c:v>
                </c:pt>
                <c:pt idx="58402">
                  <c:v>175.31094614839401</c:v>
                </c:pt>
                <c:pt idx="58403">
                  <c:v>175.34849043545987</c:v>
                </c:pt>
                <c:pt idx="58404">
                  <c:v>175.38603472252569</c:v>
                </c:pt>
                <c:pt idx="58405">
                  <c:v>175.42357012126598</c:v>
                </c:pt>
                <c:pt idx="58406">
                  <c:v>175.46111440833181</c:v>
                </c:pt>
                <c:pt idx="58407">
                  <c:v>175.49865869539764</c:v>
                </c:pt>
                <c:pt idx="58408">
                  <c:v>175.53619409413795</c:v>
                </c:pt>
                <c:pt idx="58409">
                  <c:v>175.57373838120378</c:v>
                </c:pt>
                <c:pt idx="58410">
                  <c:v>175.61128266826961</c:v>
                </c:pt>
                <c:pt idx="58411">
                  <c:v>175.64881806700993</c:v>
                </c:pt>
                <c:pt idx="58412">
                  <c:v>175.68636235407575</c:v>
                </c:pt>
                <c:pt idx="58413">
                  <c:v>175.72394219444374</c:v>
                </c:pt>
                <c:pt idx="58414">
                  <c:v>175.76147759318403</c:v>
                </c:pt>
                <c:pt idx="58415">
                  <c:v>175.79902188024985</c:v>
                </c:pt>
                <c:pt idx="58416">
                  <c:v>175.83656616731568</c:v>
                </c:pt>
                <c:pt idx="58417">
                  <c:v>175.874101566056</c:v>
                </c:pt>
                <c:pt idx="58418">
                  <c:v>175.91164585312183</c:v>
                </c:pt>
                <c:pt idx="58419">
                  <c:v>175.94919014018765</c:v>
                </c:pt>
                <c:pt idx="58420">
                  <c:v>175.98672553892794</c:v>
                </c:pt>
                <c:pt idx="58421">
                  <c:v>176.0242698259938</c:v>
                </c:pt>
                <c:pt idx="58422">
                  <c:v>176.06181411305963</c:v>
                </c:pt>
                <c:pt idx="58423">
                  <c:v>176.09934951179991</c:v>
                </c:pt>
                <c:pt idx="58424">
                  <c:v>176.13689379886574</c:v>
                </c:pt>
                <c:pt idx="58425">
                  <c:v>176.17447363923372</c:v>
                </c:pt>
                <c:pt idx="58426">
                  <c:v>176.21201792629955</c:v>
                </c:pt>
                <c:pt idx="58427">
                  <c:v>176.24955332503987</c:v>
                </c:pt>
                <c:pt idx="58428">
                  <c:v>176.2870976121057</c:v>
                </c:pt>
                <c:pt idx="58429">
                  <c:v>176.32464189917152</c:v>
                </c:pt>
                <c:pt idx="58430">
                  <c:v>176.36217729791181</c:v>
                </c:pt>
                <c:pt idx="58431">
                  <c:v>176.39972158497767</c:v>
                </c:pt>
                <c:pt idx="58432">
                  <c:v>176.4372658720435</c:v>
                </c:pt>
                <c:pt idx="58433">
                  <c:v>176.47480127078379</c:v>
                </c:pt>
                <c:pt idx="58434">
                  <c:v>176.51234555784961</c:v>
                </c:pt>
                <c:pt idx="58435">
                  <c:v>176.54900335002384</c:v>
                </c:pt>
                <c:pt idx="58436">
                  <c:v>176.60035355423122</c:v>
                </c:pt>
                <c:pt idx="58437">
                  <c:v>176.54966901502146</c:v>
                </c:pt>
                <c:pt idx="58438">
                  <c:v>176.62867727515498</c:v>
                </c:pt>
                <c:pt idx="58439">
                  <c:v>176.60326269060772</c:v>
                </c:pt>
                <c:pt idx="58440">
                  <c:v>176.53011794855306</c:v>
                </c:pt>
                <c:pt idx="58441">
                  <c:v>176.53492634588883</c:v>
                </c:pt>
                <c:pt idx="58442">
                  <c:v>176.49136279926336</c:v>
                </c:pt>
                <c:pt idx="58443">
                  <c:v>176.49317154256789</c:v>
                </c:pt>
                <c:pt idx="58444">
                  <c:v>176.38725632561756</c:v>
                </c:pt>
                <c:pt idx="58445">
                  <c:v>176.37339807061335</c:v>
                </c:pt>
                <c:pt idx="58446">
                  <c:v>176.35953653399537</c:v>
                </c:pt>
                <c:pt idx="58447">
                  <c:v>176.34567499737739</c:v>
                </c:pt>
                <c:pt idx="58448">
                  <c:v>176.33181674237321</c:v>
                </c:pt>
                <c:pt idx="58449">
                  <c:v>176.31795520575523</c:v>
                </c:pt>
                <c:pt idx="58450">
                  <c:v>176.3040805426821</c:v>
                </c:pt>
                <c:pt idx="58451">
                  <c:v>176.29021900606412</c:v>
                </c:pt>
                <c:pt idx="58452">
                  <c:v>176.27636075105991</c:v>
                </c:pt>
                <c:pt idx="58453">
                  <c:v>176.26249921444193</c:v>
                </c:pt>
                <c:pt idx="58454">
                  <c:v>176.24863767782395</c:v>
                </c:pt>
                <c:pt idx="58455">
                  <c:v>176.23477942281977</c:v>
                </c:pt>
                <c:pt idx="58456">
                  <c:v>176.22091788620179</c:v>
                </c:pt>
                <c:pt idx="58457">
                  <c:v>176.20705634958381</c:v>
                </c:pt>
                <c:pt idx="58458">
                  <c:v>176.1931980945796</c:v>
                </c:pt>
                <c:pt idx="58459">
                  <c:v>176.17933655796162</c:v>
                </c:pt>
                <c:pt idx="58460">
                  <c:v>176.16547502134364</c:v>
                </c:pt>
                <c:pt idx="58461">
                  <c:v>176.15161676633943</c:v>
                </c:pt>
                <c:pt idx="58462">
                  <c:v>176.13775522972145</c:v>
                </c:pt>
                <c:pt idx="58463">
                  <c:v>176.12388056664835</c:v>
                </c:pt>
                <c:pt idx="58464">
                  <c:v>176.11002231164414</c:v>
                </c:pt>
                <c:pt idx="58465">
                  <c:v>176.09616077502616</c:v>
                </c:pt>
                <c:pt idx="58466">
                  <c:v>176.08229923840818</c:v>
                </c:pt>
                <c:pt idx="58467">
                  <c:v>176.068440983404</c:v>
                </c:pt>
                <c:pt idx="58468">
                  <c:v>176.05457944678602</c:v>
                </c:pt>
                <c:pt idx="58469">
                  <c:v>176.04071791016804</c:v>
                </c:pt>
                <c:pt idx="58470">
                  <c:v>176.02685965516383</c:v>
                </c:pt>
                <c:pt idx="58471">
                  <c:v>176.01299811854585</c:v>
                </c:pt>
                <c:pt idx="58472">
                  <c:v>175.99913658192787</c:v>
                </c:pt>
                <c:pt idx="58473">
                  <c:v>175.98527832692366</c:v>
                </c:pt>
                <c:pt idx="58474">
                  <c:v>175.97141679030568</c:v>
                </c:pt>
                <c:pt idx="58475">
                  <c:v>175.95754212723259</c:v>
                </c:pt>
                <c:pt idx="58476">
                  <c:v>175.9436805906146</c:v>
                </c:pt>
                <c:pt idx="58477">
                  <c:v>175.9298223356104</c:v>
                </c:pt>
                <c:pt idx="58478">
                  <c:v>175.91596079899242</c:v>
                </c:pt>
                <c:pt idx="58479">
                  <c:v>175.90209926237443</c:v>
                </c:pt>
                <c:pt idx="58480">
                  <c:v>175.88824100737023</c:v>
                </c:pt>
                <c:pt idx="58481">
                  <c:v>175.87437947075225</c:v>
                </c:pt>
                <c:pt idx="58482">
                  <c:v>175.86051793413426</c:v>
                </c:pt>
                <c:pt idx="58483">
                  <c:v>175.84665967913008</c:v>
                </c:pt>
                <c:pt idx="58484">
                  <c:v>175.8327981425121</c:v>
                </c:pt>
                <c:pt idx="58485">
                  <c:v>175.81893660589412</c:v>
                </c:pt>
                <c:pt idx="58486">
                  <c:v>175.80507835088991</c:v>
                </c:pt>
                <c:pt idx="58487">
                  <c:v>175.79121681427193</c:v>
                </c:pt>
                <c:pt idx="58488">
                  <c:v>175.77734215119881</c:v>
                </c:pt>
                <c:pt idx="58489">
                  <c:v>175.76348389619463</c:v>
                </c:pt>
                <c:pt idx="58490">
                  <c:v>175.79902828316264</c:v>
                </c:pt>
                <c:pt idx="58491">
                  <c:v>175.78737153552694</c:v>
                </c:pt>
                <c:pt idx="58492">
                  <c:v>175.831295625537</c:v>
                </c:pt>
                <c:pt idx="58493">
                  <c:v>175.850067</c:v>
                </c:pt>
                <c:pt idx="58494">
                  <c:v>175.90464061728983</c:v>
                </c:pt>
                <c:pt idx="58495">
                  <c:v>175.93620622601432</c:v>
                </c:pt>
                <c:pt idx="58496">
                  <c:v>175.95442525608013</c:v>
                </c:pt>
                <c:pt idx="58497">
                  <c:v>176.02873317266017</c:v>
                </c:pt>
                <c:pt idx="58498">
                  <c:v>176.049072</c:v>
                </c:pt>
                <c:pt idx="58499">
                  <c:v>176.06842276548284</c:v>
                </c:pt>
                <c:pt idx="58500">
                  <c:v>176.09314776894655</c:v>
                </c:pt>
                <c:pt idx="58501">
                  <c:v>176.11784938073245</c:v>
                </c:pt>
                <c:pt idx="58502">
                  <c:v>176.1425451445989</c:v>
                </c:pt>
                <c:pt idx="58503">
                  <c:v>176.1672467563848</c:v>
                </c:pt>
                <c:pt idx="58504">
                  <c:v>176.1919483681707</c:v>
                </c:pt>
                <c:pt idx="58505">
                  <c:v>176.21664413203715</c:v>
                </c:pt>
                <c:pt idx="58506">
                  <c:v>176.24134574382302</c:v>
                </c:pt>
                <c:pt idx="58507">
                  <c:v>176.26604735560892</c:v>
                </c:pt>
                <c:pt idx="58508">
                  <c:v>176.29074311947537</c:v>
                </c:pt>
                <c:pt idx="58509">
                  <c:v>176.29265006579263</c:v>
                </c:pt>
                <c:pt idx="58510">
                  <c:v>176.30384819933238</c:v>
                </c:pt>
                <c:pt idx="58511">
                  <c:v>176.32041899999999</c:v>
                </c:pt>
                <c:pt idx="58512">
                  <c:v>176.31035648116355</c:v>
                </c:pt>
                <c:pt idx="58513">
                  <c:v>176.32272712848629</c:v>
                </c:pt>
                <c:pt idx="58514">
                  <c:v>176.3488310472103</c:v>
                </c:pt>
                <c:pt idx="58515">
                  <c:v>176.36704882689557</c:v>
                </c:pt>
                <c:pt idx="58516">
                  <c:v>176.39584348319428</c:v>
                </c:pt>
                <c:pt idx="58517">
                  <c:v>176.40015711206485</c:v>
                </c:pt>
                <c:pt idx="58518">
                  <c:v>176.38254356984007</c:v>
                </c:pt>
                <c:pt idx="58519">
                  <c:v>176.3653374452399</c:v>
                </c:pt>
                <c:pt idx="58520">
                  <c:v>176.3481353940594</c:v>
                </c:pt>
                <c:pt idx="58521">
                  <c:v>176.33092926945926</c:v>
                </c:pt>
                <c:pt idx="58522">
                  <c:v>176.3137231448591</c:v>
                </c:pt>
                <c:pt idx="58523">
                  <c:v>176.29652109367859</c:v>
                </c:pt>
                <c:pt idx="58524">
                  <c:v>176.27931496907846</c:v>
                </c:pt>
                <c:pt idx="58525">
                  <c:v>176.26209255079971</c:v>
                </c:pt>
                <c:pt idx="58526">
                  <c:v>176.24488642619954</c:v>
                </c:pt>
                <c:pt idx="58527">
                  <c:v>176.22768437501904</c:v>
                </c:pt>
                <c:pt idx="58528">
                  <c:v>176.2104782504189</c:v>
                </c:pt>
                <c:pt idx="58529">
                  <c:v>176.19327212581874</c:v>
                </c:pt>
                <c:pt idx="58530">
                  <c:v>176.17607007463823</c:v>
                </c:pt>
                <c:pt idx="58531">
                  <c:v>176.1588639500381</c:v>
                </c:pt>
                <c:pt idx="58532">
                  <c:v>176.14165782543793</c:v>
                </c:pt>
                <c:pt idx="58533">
                  <c:v>176.12445577425743</c:v>
                </c:pt>
                <c:pt idx="58534">
                  <c:v>176.10724964965729</c:v>
                </c:pt>
                <c:pt idx="58535">
                  <c:v>176.09004352505713</c:v>
                </c:pt>
                <c:pt idx="58536">
                  <c:v>176.07284147387662</c:v>
                </c:pt>
                <c:pt idx="58537">
                  <c:v>176.05563534927649</c:v>
                </c:pt>
                <c:pt idx="58538">
                  <c:v>176.03841293099771</c:v>
                </c:pt>
                <c:pt idx="58539">
                  <c:v>176.02121087981723</c:v>
                </c:pt>
                <c:pt idx="58540">
                  <c:v>176.00400475521707</c:v>
                </c:pt>
                <c:pt idx="58541">
                  <c:v>175.9867986306169</c:v>
                </c:pt>
                <c:pt idx="58542">
                  <c:v>175.96959657943643</c:v>
                </c:pt>
                <c:pt idx="58543">
                  <c:v>175.95239045483626</c:v>
                </c:pt>
                <c:pt idx="58544">
                  <c:v>175.9351843302361</c:v>
                </c:pt>
                <c:pt idx="58545">
                  <c:v>175.91798227905562</c:v>
                </c:pt>
                <c:pt idx="58546">
                  <c:v>175.90077615445546</c:v>
                </c:pt>
                <c:pt idx="58547">
                  <c:v>175.88357002985529</c:v>
                </c:pt>
                <c:pt idx="58548">
                  <c:v>175.86636797867479</c:v>
                </c:pt>
                <c:pt idx="58549">
                  <c:v>175.84916185407465</c:v>
                </c:pt>
                <c:pt idx="58550">
                  <c:v>175.8319394357959</c:v>
                </c:pt>
                <c:pt idx="58551">
                  <c:v>175.81473331119574</c:v>
                </c:pt>
                <c:pt idx="58552">
                  <c:v>175.79753126001523</c:v>
                </c:pt>
                <c:pt idx="58553">
                  <c:v>175.7803251354151</c:v>
                </c:pt>
                <c:pt idx="58554">
                  <c:v>175.7622665751073</c:v>
                </c:pt>
                <c:pt idx="58555">
                  <c:v>175.74405034398094</c:v>
                </c:pt>
                <c:pt idx="58556">
                  <c:v>175.69442537291368</c:v>
                </c:pt>
                <c:pt idx="58557">
                  <c:v>175.67125985597303</c:v>
                </c:pt>
                <c:pt idx="58558">
                  <c:v>175.64484663953769</c:v>
                </c:pt>
                <c:pt idx="58559">
                  <c:v>175.73229611052253</c:v>
                </c:pt>
                <c:pt idx="58560">
                  <c:v>175.68382282899807</c:v>
                </c:pt>
                <c:pt idx="58561">
                  <c:v>175.63473619432523</c:v>
                </c:pt>
                <c:pt idx="58562">
                  <c:v>175.64944632872465</c:v>
                </c:pt>
                <c:pt idx="58563">
                  <c:v>175.66335308633666</c:v>
                </c:pt>
                <c:pt idx="58564">
                  <c:v>175.67681851818077</c:v>
                </c:pt>
                <c:pt idx="58565">
                  <c:v>175.69028713861871</c:v>
                </c:pt>
                <c:pt idx="58566">
                  <c:v>175.70375575905669</c:v>
                </c:pt>
                <c:pt idx="58567">
                  <c:v>175.71722119090077</c:v>
                </c:pt>
                <c:pt idx="58568">
                  <c:v>175.73068981133875</c:v>
                </c:pt>
                <c:pt idx="58569">
                  <c:v>175.7441584317767</c:v>
                </c:pt>
                <c:pt idx="58570">
                  <c:v>175.75762386362081</c:v>
                </c:pt>
                <c:pt idx="58571">
                  <c:v>175.77109248405876</c:v>
                </c:pt>
                <c:pt idx="58572">
                  <c:v>175.7845611044967</c:v>
                </c:pt>
                <c:pt idx="58573">
                  <c:v>175.79802653634081</c:v>
                </c:pt>
                <c:pt idx="58574">
                  <c:v>175.81149515677876</c:v>
                </c:pt>
                <c:pt idx="58575">
                  <c:v>175.82497653159214</c:v>
                </c:pt>
                <c:pt idx="58576">
                  <c:v>175.83844515203009</c:v>
                </c:pt>
                <c:pt idx="58577">
                  <c:v>175.8519105838742</c:v>
                </c:pt>
                <c:pt idx="58578">
                  <c:v>175.86537920431215</c:v>
                </c:pt>
                <c:pt idx="58579">
                  <c:v>175.87884782475012</c:v>
                </c:pt>
                <c:pt idx="58580">
                  <c:v>175.89231325659421</c:v>
                </c:pt>
                <c:pt idx="58581">
                  <c:v>175.90578187703218</c:v>
                </c:pt>
                <c:pt idx="58582">
                  <c:v>175.91925049747013</c:v>
                </c:pt>
                <c:pt idx="58583">
                  <c:v>175.93271592931424</c:v>
                </c:pt>
                <c:pt idx="58584">
                  <c:v>175.94618454975219</c:v>
                </c:pt>
                <c:pt idx="58585">
                  <c:v>175.95965317019014</c:v>
                </c:pt>
                <c:pt idx="58586">
                  <c:v>175.97311860203425</c:v>
                </c:pt>
                <c:pt idx="58587">
                  <c:v>175.98659997684763</c:v>
                </c:pt>
                <c:pt idx="58588">
                  <c:v>176.00006859728558</c:v>
                </c:pt>
                <c:pt idx="58589">
                  <c:v>176.01353402912969</c:v>
                </c:pt>
                <c:pt idx="58590">
                  <c:v>176.02700264956763</c:v>
                </c:pt>
                <c:pt idx="58591">
                  <c:v>176.04047127000558</c:v>
                </c:pt>
                <c:pt idx="58592">
                  <c:v>176.05393670184969</c:v>
                </c:pt>
                <c:pt idx="58593">
                  <c:v>176.06740532228764</c:v>
                </c:pt>
                <c:pt idx="58594">
                  <c:v>176.08087394272562</c:v>
                </c:pt>
                <c:pt idx="58595">
                  <c:v>176.0943393745697</c:v>
                </c:pt>
                <c:pt idx="58596">
                  <c:v>176.10780799500768</c:v>
                </c:pt>
                <c:pt idx="58597">
                  <c:v>176.12127661544562</c:v>
                </c:pt>
                <c:pt idx="58598">
                  <c:v>176.13474204728973</c:v>
                </c:pt>
                <c:pt idx="58599">
                  <c:v>176.14821066772768</c:v>
                </c:pt>
                <c:pt idx="58600">
                  <c:v>176.16169204254106</c:v>
                </c:pt>
                <c:pt idx="58601">
                  <c:v>176.17516066297901</c:v>
                </c:pt>
                <c:pt idx="58602">
                  <c:v>176.18862609482312</c:v>
                </c:pt>
                <c:pt idx="58603">
                  <c:v>176.20209471526107</c:v>
                </c:pt>
                <c:pt idx="58604">
                  <c:v>176.21556333569902</c:v>
                </c:pt>
                <c:pt idx="58605">
                  <c:v>176.22902876754313</c:v>
                </c:pt>
                <c:pt idx="58606">
                  <c:v>176.24249738798108</c:v>
                </c:pt>
                <c:pt idx="58607">
                  <c:v>176.25596600841905</c:v>
                </c:pt>
                <c:pt idx="58608">
                  <c:v>176.25724652408201</c:v>
                </c:pt>
                <c:pt idx="58609">
                  <c:v>176.22537560753457</c:v>
                </c:pt>
                <c:pt idx="58610">
                  <c:v>176.20245913277714</c:v>
                </c:pt>
                <c:pt idx="58611">
                  <c:v>176.15638444849785</c:v>
                </c:pt>
                <c:pt idx="58612">
                  <c:v>176.09836195898902</c:v>
                </c:pt>
                <c:pt idx="58613">
                  <c:v>176.08014760286054</c:v>
                </c:pt>
                <c:pt idx="58614">
                  <c:v>176.05148665140675</c:v>
                </c:pt>
                <c:pt idx="58615">
                  <c:v>176.01289399999999</c:v>
                </c:pt>
                <c:pt idx="58616">
                  <c:v>175.99096121912254</c:v>
                </c:pt>
                <c:pt idx="58617">
                  <c:v>175.93748632455799</c:v>
                </c:pt>
                <c:pt idx="58618">
                  <c:v>175.92762596373726</c:v>
                </c:pt>
                <c:pt idx="58619">
                  <c:v>175.91776560291652</c:v>
                </c:pt>
                <c:pt idx="58620">
                  <c:v>175.9079075764615</c:v>
                </c:pt>
                <c:pt idx="58621">
                  <c:v>175.85782344672231</c:v>
                </c:pt>
                <c:pt idx="58622">
                  <c:v>175.85714558419284</c:v>
                </c:pt>
                <c:pt idx="58623">
                  <c:v>175.89612326102568</c:v>
                </c:pt>
                <c:pt idx="58624">
                  <c:v>175.93511016771333</c:v>
                </c:pt>
                <c:pt idx="58625">
                  <c:v>175.97413399382017</c:v>
                </c:pt>
                <c:pt idx="58626">
                  <c:v>176.01312090050783</c:v>
                </c:pt>
                <c:pt idx="58627">
                  <c:v>176.05209857734067</c:v>
                </c:pt>
                <c:pt idx="58628">
                  <c:v>176.09108548402833</c:v>
                </c:pt>
                <c:pt idx="58629">
                  <c:v>176.13007239071598</c:v>
                </c:pt>
                <c:pt idx="58630">
                  <c:v>176.16905006754882</c:v>
                </c:pt>
                <c:pt idx="58631">
                  <c:v>176.20803697423648</c:v>
                </c:pt>
                <c:pt idx="58632">
                  <c:v>176.2470238809241</c:v>
                </c:pt>
                <c:pt idx="58633">
                  <c:v>176.28600155775695</c:v>
                </c:pt>
                <c:pt idx="58634">
                  <c:v>176.3249884644446</c:v>
                </c:pt>
                <c:pt idx="58635">
                  <c:v>176.36397537113226</c:v>
                </c:pt>
                <c:pt idx="58636">
                  <c:v>176.4029530479651</c:v>
                </c:pt>
                <c:pt idx="58637">
                  <c:v>176.44197687407197</c:v>
                </c:pt>
                <c:pt idx="58638">
                  <c:v>176.48096378075959</c:v>
                </c:pt>
                <c:pt idx="58639">
                  <c:v>176.51994145759247</c:v>
                </c:pt>
                <c:pt idx="58640">
                  <c:v>176.55892836428009</c:v>
                </c:pt>
                <c:pt idx="58641">
                  <c:v>176.59791527096775</c:v>
                </c:pt>
                <c:pt idx="58642">
                  <c:v>176.63689294780059</c:v>
                </c:pt>
                <c:pt idx="58643">
                  <c:v>176.67587985448824</c:v>
                </c:pt>
                <c:pt idx="58644">
                  <c:v>176.7148667611759</c:v>
                </c:pt>
                <c:pt idx="58645">
                  <c:v>176.75384443800874</c:v>
                </c:pt>
                <c:pt idx="58646">
                  <c:v>176.79283134469637</c:v>
                </c:pt>
                <c:pt idx="58647">
                  <c:v>176.83181825138402</c:v>
                </c:pt>
                <c:pt idx="58648">
                  <c:v>176.87079592821686</c:v>
                </c:pt>
                <c:pt idx="58649">
                  <c:v>176.90978283490452</c:v>
                </c:pt>
                <c:pt idx="58650">
                  <c:v>176.94880666101139</c:v>
                </c:pt>
                <c:pt idx="58651">
                  <c:v>177.14372273474001</c:v>
                </c:pt>
                <c:pt idx="58652">
                  <c:v>177.18270964142766</c:v>
                </c:pt>
                <c:pt idx="58653">
                  <c:v>177.22169654811532</c:v>
                </c:pt>
                <c:pt idx="58654">
                  <c:v>177.26067422494816</c:v>
                </c:pt>
                <c:pt idx="58655">
                  <c:v>177.29966113163579</c:v>
                </c:pt>
                <c:pt idx="58656">
                  <c:v>177.33864803832344</c:v>
                </c:pt>
                <c:pt idx="58657">
                  <c:v>177.37762571515628</c:v>
                </c:pt>
                <c:pt idx="58658">
                  <c:v>177.41664954126315</c:v>
                </c:pt>
                <c:pt idx="58659">
                  <c:v>177.45563644795081</c:v>
                </c:pt>
                <c:pt idx="58660">
                  <c:v>177.49461412478365</c:v>
                </c:pt>
                <c:pt idx="58661">
                  <c:v>177.65055252167943</c:v>
                </c:pt>
                <c:pt idx="58662">
                  <c:v>177.68953942836708</c:v>
                </c:pt>
                <c:pt idx="58663">
                  <c:v>177.72851710519993</c:v>
                </c:pt>
                <c:pt idx="58664">
                  <c:v>177.76750401188758</c:v>
                </c:pt>
                <c:pt idx="58665">
                  <c:v>177.71329066293208</c:v>
                </c:pt>
                <c:pt idx="58666">
                  <c:v>177.69487881330471</c:v>
                </c:pt>
                <c:pt idx="58667">
                  <c:v>177.6594116230329</c:v>
                </c:pt>
                <c:pt idx="58668">
                  <c:v>177.67671466785885</c:v>
                </c:pt>
                <c:pt idx="58669">
                  <c:v>177.65668997663886</c:v>
                </c:pt>
                <c:pt idx="58670">
                  <c:v>177.586716</c:v>
                </c:pt>
                <c:pt idx="58671">
                  <c:v>177.58501660491177</c:v>
                </c:pt>
                <c:pt idx="58672">
                  <c:v>177.54955854612632</c:v>
                </c:pt>
                <c:pt idx="58673">
                  <c:v>177.53205210708234</c:v>
                </c:pt>
                <c:pt idx="58674">
                  <c:v>177.52537830439928</c:v>
                </c:pt>
                <c:pt idx="58675">
                  <c:v>177.51870450171623</c:v>
                </c:pt>
                <c:pt idx="58676">
                  <c:v>177.51203227900538</c:v>
                </c:pt>
                <c:pt idx="58677">
                  <c:v>177.50535847632233</c:v>
                </c:pt>
                <c:pt idx="58678">
                  <c:v>177.49868467363925</c:v>
                </c:pt>
                <c:pt idx="58679">
                  <c:v>177.49201245092843</c:v>
                </c:pt>
                <c:pt idx="58680">
                  <c:v>177.48533232835646</c:v>
                </c:pt>
                <c:pt idx="58681">
                  <c:v>177.47865852567338</c:v>
                </c:pt>
                <c:pt idx="58682">
                  <c:v>177.47198630296256</c:v>
                </c:pt>
                <c:pt idx="58683">
                  <c:v>177.46531250027948</c:v>
                </c:pt>
                <c:pt idx="58684">
                  <c:v>177.45863869759643</c:v>
                </c:pt>
                <c:pt idx="58685">
                  <c:v>177.45196647488558</c:v>
                </c:pt>
                <c:pt idx="58686">
                  <c:v>177.44529267220253</c:v>
                </c:pt>
                <c:pt idx="58687">
                  <c:v>177.43861886951947</c:v>
                </c:pt>
                <c:pt idx="58688">
                  <c:v>177.43194664680863</c:v>
                </c:pt>
                <c:pt idx="58689">
                  <c:v>177.42527284412557</c:v>
                </c:pt>
                <c:pt idx="58690">
                  <c:v>177.41859904144249</c:v>
                </c:pt>
                <c:pt idx="58691">
                  <c:v>177.41192681873167</c:v>
                </c:pt>
                <c:pt idx="58692">
                  <c:v>177.40525301604859</c:v>
                </c:pt>
                <c:pt idx="58693">
                  <c:v>177.39857289347663</c:v>
                </c:pt>
                <c:pt idx="58694">
                  <c:v>177.39189909079357</c:v>
                </c:pt>
                <c:pt idx="58695">
                  <c:v>177.38522686808273</c:v>
                </c:pt>
                <c:pt idx="58696">
                  <c:v>177.37855306539967</c:v>
                </c:pt>
                <c:pt idx="58697">
                  <c:v>177.37187926271662</c:v>
                </c:pt>
                <c:pt idx="58698">
                  <c:v>177.36520704000577</c:v>
                </c:pt>
                <c:pt idx="58699">
                  <c:v>177.35853323732272</c:v>
                </c:pt>
                <c:pt idx="58700">
                  <c:v>177.35185943463964</c:v>
                </c:pt>
                <c:pt idx="58701">
                  <c:v>177.34518721192882</c:v>
                </c:pt>
                <c:pt idx="58702">
                  <c:v>177.33851340924573</c:v>
                </c:pt>
                <c:pt idx="58703">
                  <c:v>177.33183960656268</c:v>
                </c:pt>
                <c:pt idx="58704">
                  <c:v>177.32516738385183</c:v>
                </c:pt>
                <c:pt idx="58705">
                  <c:v>177.31848726127987</c:v>
                </c:pt>
                <c:pt idx="58706">
                  <c:v>177.31181345859682</c:v>
                </c:pt>
                <c:pt idx="58707">
                  <c:v>177.30514123588597</c:v>
                </c:pt>
                <c:pt idx="58708">
                  <c:v>177.29846743320292</c:v>
                </c:pt>
                <c:pt idx="58709">
                  <c:v>177.29179363051986</c:v>
                </c:pt>
                <c:pt idx="58710">
                  <c:v>177.28512140780902</c:v>
                </c:pt>
                <c:pt idx="58711">
                  <c:v>177.27844760512596</c:v>
                </c:pt>
                <c:pt idx="58712">
                  <c:v>177.27177380244288</c:v>
                </c:pt>
                <c:pt idx="58713">
                  <c:v>177.26510157973206</c:v>
                </c:pt>
                <c:pt idx="58714">
                  <c:v>177.25842777704898</c:v>
                </c:pt>
                <c:pt idx="58715">
                  <c:v>177.25175397436593</c:v>
                </c:pt>
                <c:pt idx="58716">
                  <c:v>177.24508175165508</c:v>
                </c:pt>
                <c:pt idx="58717">
                  <c:v>177.23840794897202</c:v>
                </c:pt>
                <c:pt idx="58718">
                  <c:v>177.23172782640006</c:v>
                </c:pt>
                <c:pt idx="58719">
                  <c:v>177.22505402371701</c:v>
                </c:pt>
                <c:pt idx="58720">
                  <c:v>177.21838180100616</c:v>
                </c:pt>
                <c:pt idx="58721">
                  <c:v>177.21170799832311</c:v>
                </c:pt>
                <c:pt idx="58722">
                  <c:v>177.20503419564002</c:v>
                </c:pt>
                <c:pt idx="58723">
                  <c:v>177.19836197292921</c:v>
                </c:pt>
                <c:pt idx="58724">
                  <c:v>177.19168817024612</c:v>
                </c:pt>
                <c:pt idx="58725">
                  <c:v>177.18501436756307</c:v>
                </c:pt>
                <c:pt idx="58726">
                  <c:v>177.17834214485222</c:v>
                </c:pt>
                <c:pt idx="58727">
                  <c:v>177.17166834216917</c:v>
                </c:pt>
                <c:pt idx="58728">
                  <c:v>177.17065400000001</c:v>
                </c:pt>
                <c:pt idx="58729">
                  <c:v>177.13950503528852</c:v>
                </c:pt>
                <c:pt idx="58730">
                  <c:v>177.11875166984504</c:v>
                </c:pt>
                <c:pt idx="58731">
                  <c:v>177.11637899999999</c:v>
                </c:pt>
                <c:pt idx="58732">
                  <c:v>177.06845720028613</c:v>
                </c:pt>
                <c:pt idx="58733">
                  <c:v>177.06210300000001</c:v>
                </c:pt>
                <c:pt idx="58734">
                  <c:v>177.06210300000001</c:v>
                </c:pt>
                <c:pt idx="58735">
                  <c:v>177.02940133142585</c:v>
                </c:pt>
                <c:pt idx="58736">
                  <c:v>176.94354897640048</c:v>
                </c:pt>
                <c:pt idx="58737">
                  <c:v>176.93028648880596</c:v>
                </c:pt>
                <c:pt idx="58738">
                  <c:v>176.92458323276119</c:v>
                </c:pt>
                <c:pt idx="58739">
                  <c:v>176.91887862619402</c:v>
                </c:pt>
                <c:pt idx="58740">
                  <c:v>176.89047251394518</c:v>
                </c:pt>
                <c:pt idx="58741">
                  <c:v>176.79970616142108</c:v>
                </c:pt>
                <c:pt idx="58742">
                  <c:v>176.72786988886594</c:v>
                </c:pt>
                <c:pt idx="58743">
                  <c:v>176.6683013572916</c:v>
                </c:pt>
                <c:pt idx="58744">
                  <c:v>176.60878918194391</c:v>
                </c:pt>
                <c:pt idx="58745">
                  <c:v>176.54929109565288</c:v>
                </c:pt>
                <c:pt idx="58746">
                  <c:v>176.48977892030518</c:v>
                </c:pt>
                <c:pt idx="58747">
                  <c:v>176.43026674495749</c:v>
                </c:pt>
                <c:pt idx="58748">
                  <c:v>176.37076865866646</c:v>
                </c:pt>
                <c:pt idx="58749">
                  <c:v>176.31125648331877</c:v>
                </c:pt>
                <c:pt idx="58750">
                  <c:v>176.25174430797108</c:v>
                </c:pt>
                <c:pt idx="58751">
                  <c:v>176.19224622168005</c:v>
                </c:pt>
                <c:pt idx="58752">
                  <c:v>176.13273404633236</c:v>
                </c:pt>
                <c:pt idx="58753">
                  <c:v>176.07322187098467</c:v>
                </c:pt>
                <c:pt idx="58754">
                  <c:v>176.01372378469364</c:v>
                </c:pt>
                <c:pt idx="58755">
                  <c:v>175.9541552531193</c:v>
                </c:pt>
                <c:pt idx="58756">
                  <c:v>175.8946430777716</c:v>
                </c:pt>
                <c:pt idx="58757">
                  <c:v>175.79238332188842</c:v>
                </c:pt>
                <c:pt idx="58758">
                  <c:v>175.74616336123034</c:v>
                </c:pt>
                <c:pt idx="58759">
                  <c:v>175.67790783261805</c:v>
                </c:pt>
                <c:pt idx="58760">
                  <c:v>175.68518962026221</c:v>
                </c:pt>
                <c:pt idx="58761">
                  <c:v>175.60648579732953</c:v>
                </c:pt>
                <c:pt idx="58762">
                  <c:v>175.56423744945158</c:v>
                </c:pt>
                <c:pt idx="58763">
                  <c:v>175.49501012085818</c:v>
                </c:pt>
                <c:pt idx="58764">
                  <c:v>175.52133088006676</c:v>
                </c:pt>
                <c:pt idx="58765">
                  <c:v>175.45779765760611</c:v>
                </c:pt>
                <c:pt idx="58766">
                  <c:v>175.46753047292529</c:v>
                </c:pt>
                <c:pt idx="58767">
                  <c:v>175.48429132329437</c:v>
                </c:pt>
                <c:pt idx="58768">
                  <c:v>175.50106804568082</c:v>
                </c:pt>
                <c:pt idx="58769">
                  <c:v>175.51782889604991</c:v>
                </c:pt>
                <c:pt idx="58770">
                  <c:v>175.53458577841462</c:v>
                </c:pt>
                <c:pt idx="58771">
                  <c:v>175.5513466287837</c:v>
                </c:pt>
                <c:pt idx="58772">
                  <c:v>175.56810747915276</c:v>
                </c:pt>
                <c:pt idx="58773">
                  <c:v>175.58486436151748</c:v>
                </c:pt>
                <c:pt idx="58774">
                  <c:v>175.60162521188656</c:v>
                </c:pt>
                <c:pt idx="58775">
                  <c:v>175.61838606225564</c:v>
                </c:pt>
                <c:pt idx="58776">
                  <c:v>175.63514294462036</c:v>
                </c:pt>
                <c:pt idx="58777">
                  <c:v>175.65190379498941</c:v>
                </c:pt>
                <c:pt idx="58778">
                  <c:v>175.66866464535849</c:v>
                </c:pt>
                <c:pt idx="58779">
                  <c:v>175.68542152772321</c:v>
                </c:pt>
                <c:pt idx="58780">
                  <c:v>175.70219825010969</c:v>
                </c:pt>
                <c:pt idx="58781">
                  <c:v>175.71895910047874</c:v>
                </c:pt>
                <c:pt idx="58782">
                  <c:v>175.73571598284346</c:v>
                </c:pt>
                <c:pt idx="58783">
                  <c:v>175.75247683321254</c:v>
                </c:pt>
                <c:pt idx="58784">
                  <c:v>175.76923768358162</c:v>
                </c:pt>
                <c:pt idx="58785">
                  <c:v>175.78599456594634</c:v>
                </c:pt>
                <c:pt idx="58786">
                  <c:v>175.80275541631539</c:v>
                </c:pt>
                <c:pt idx="58787">
                  <c:v>175.81951626668447</c:v>
                </c:pt>
                <c:pt idx="58788">
                  <c:v>175.83627314904919</c:v>
                </c:pt>
                <c:pt idx="58789">
                  <c:v>175.85303399941827</c:v>
                </c:pt>
                <c:pt idx="58790">
                  <c:v>175.87170943848355</c:v>
                </c:pt>
                <c:pt idx="58791">
                  <c:v>175.89865016567344</c:v>
                </c:pt>
                <c:pt idx="58792">
                  <c:v>175.850067</c:v>
                </c:pt>
                <c:pt idx="58793">
                  <c:v>175.85223743180734</c:v>
                </c:pt>
                <c:pt idx="58794">
                  <c:v>175.87735958440629</c:v>
                </c:pt>
                <c:pt idx="58795">
                  <c:v>175.93809656281286</c:v>
                </c:pt>
                <c:pt idx="58796">
                  <c:v>175.93007444849786</c:v>
                </c:pt>
                <c:pt idx="58797">
                  <c:v>175.97671500000001</c:v>
                </c:pt>
                <c:pt idx="58798">
                  <c:v>175.97110687127534</c:v>
                </c:pt>
                <c:pt idx="58799">
                  <c:v>175.94262859487588</c:v>
                </c:pt>
                <c:pt idx="58800">
                  <c:v>175.95573975946471</c:v>
                </c:pt>
                <c:pt idx="58801">
                  <c:v>175.96884782008465</c:v>
                </c:pt>
                <c:pt idx="58802">
                  <c:v>175.98195898467347</c:v>
                </c:pt>
                <c:pt idx="58803">
                  <c:v>175.99367110300429</c:v>
                </c:pt>
                <c:pt idx="58804">
                  <c:v>175.94304439484978</c:v>
                </c:pt>
                <c:pt idx="58805">
                  <c:v>176.03032417020265</c:v>
                </c:pt>
                <c:pt idx="58806">
                  <c:v>176.01056391416307</c:v>
                </c:pt>
                <c:pt idx="58807">
                  <c:v>175.9595055770148</c:v>
                </c:pt>
                <c:pt idx="58808">
                  <c:v>175.97877621120384</c:v>
                </c:pt>
                <c:pt idx="58809">
                  <c:v>176.01076199548592</c:v>
                </c:pt>
                <c:pt idx="58810">
                  <c:v>175.9771670139078</c:v>
                </c:pt>
                <c:pt idx="58811">
                  <c:v>175.94356407708895</c:v>
                </c:pt>
                <c:pt idx="58812">
                  <c:v>175.9099611402701</c:v>
                </c:pt>
                <c:pt idx="58813">
                  <c:v>175.87636615869198</c:v>
                </c:pt>
                <c:pt idx="58814">
                  <c:v>175.84276322187313</c:v>
                </c:pt>
                <c:pt idx="58815">
                  <c:v>175.80916028505428</c:v>
                </c:pt>
                <c:pt idx="58816">
                  <c:v>175.77556530347616</c:v>
                </c:pt>
                <c:pt idx="58817">
                  <c:v>175.7419623666573</c:v>
                </c:pt>
                <c:pt idx="58818">
                  <c:v>175.37233006164996</c:v>
                </c:pt>
                <c:pt idx="58819">
                  <c:v>175.33872712483111</c:v>
                </c:pt>
                <c:pt idx="58820">
                  <c:v>175.30509236704938</c:v>
                </c:pt>
                <c:pt idx="58821">
                  <c:v>175.27148943023053</c:v>
                </c:pt>
                <c:pt idx="58822">
                  <c:v>175.23789444865241</c:v>
                </c:pt>
                <c:pt idx="58823">
                  <c:v>175.20429151183356</c:v>
                </c:pt>
                <c:pt idx="58824">
                  <c:v>175.17068857501471</c:v>
                </c:pt>
                <c:pt idx="58825">
                  <c:v>175.13709359343659</c:v>
                </c:pt>
                <c:pt idx="58826">
                  <c:v>175.10349065661774</c:v>
                </c:pt>
                <c:pt idx="58827">
                  <c:v>175.06988771979888</c:v>
                </c:pt>
                <c:pt idx="58828">
                  <c:v>175.03629273822077</c:v>
                </c:pt>
                <c:pt idx="58829">
                  <c:v>175.00268980140191</c:v>
                </c:pt>
                <c:pt idx="58830">
                  <c:v>174.96908686458306</c:v>
                </c:pt>
                <c:pt idx="58831">
                  <c:v>174.93549188300494</c:v>
                </c:pt>
                <c:pt idx="58832">
                  <c:v>174.90188894618609</c:v>
                </c:pt>
                <c:pt idx="58833">
                  <c:v>174.86825418840434</c:v>
                </c:pt>
                <c:pt idx="58834">
                  <c:v>174.83465125158548</c:v>
                </c:pt>
                <c:pt idx="58835">
                  <c:v>174.80105627000736</c:v>
                </c:pt>
                <c:pt idx="58836">
                  <c:v>174.76745333318851</c:v>
                </c:pt>
                <c:pt idx="58837">
                  <c:v>174.73385835161039</c:v>
                </c:pt>
                <c:pt idx="58838">
                  <c:v>174.70025541479154</c:v>
                </c:pt>
                <c:pt idx="58839">
                  <c:v>174.66665247797272</c:v>
                </c:pt>
                <c:pt idx="58840">
                  <c:v>174.63305749639457</c:v>
                </c:pt>
                <c:pt idx="58841">
                  <c:v>174.59945455957572</c:v>
                </c:pt>
                <c:pt idx="58842">
                  <c:v>174.5658516227569</c:v>
                </c:pt>
                <c:pt idx="58843">
                  <c:v>174.53225664117875</c:v>
                </c:pt>
                <c:pt idx="58844">
                  <c:v>174.47685263090131</c:v>
                </c:pt>
                <c:pt idx="58845">
                  <c:v>174.45622913206199</c:v>
                </c:pt>
                <c:pt idx="58846">
                  <c:v>174.51139800000001</c:v>
                </c:pt>
                <c:pt idx="58847">
                  <c:v>174.51870150691465</c:v>
                </c:pt>
                <c:pt idx="58848">
                  <c:v>174.51461168152562</c:v>
                </c:pt>
                <c:pt idx="58849">
                  <c:v>174.493301</c:v>
                </c:pt>
                <c:pt idx="58850">
                  <c:v>174.5240453862661</c:v>
                </c:pt>
                <c:pt idx="58851">
                  <c:v>174.55784861048869</c:v>
                </c:pt>
                <c:pt idx="58852">
                  <c:v>174.54757699999999</c:v>
                </c:pt>
                <c:pt idx="58853">
                  <c:v>174.54670445037553</c:v>
                </c:pt>
                <c:pt idx="58854">
                  <c:v>174.5447335147532</c:v>
                </c:pt>
                <c:pt idx="58855">
                  <c:v>174.54276257913088</c:v>
                </c:pt>
                <c:pt idx="58856">
                  <c:v>174.54079211011265</c:v>
                </c:pt>
                <c:pt idx="58857">
                  <c:v>174.53882117449032</c:v>
                </c:pt>
                <c:pt idx="58858">
                  <c:v>174.53684837245171</c:v>
                </c:pt>
                <c:pt idx="58859">
                  <c:v>174.53487790343345</c:v>
                </c:pt>
                <c:pt idx="58860">
                  <c:v>174.53290696781116</c:v>
                </c:pt>
                <c:pt idx="58861">
                  <c:v>174.53093603218883</c:v>
                </c:pt>
                <c:pt idx="58862">
                  <c:v>174.5289655631706</c:v>
                </c:pt>
                <c:pt idx="58863">
                  <c:v>174.52699462754828</c:v>
                </c:pt>
                <c:pt idx="58864">
                  <c:v>174.52502369192595</c:v>
                </c:pt>
                <c:pt idx="58865">
                  <c:v>174.52305322290772</c:v>
                </c:pt>
                <c:pt idx="58866">
                  <c:v>174.5210822872854</c:v>
                </c:pt>
                <c:pt idx="58867">
                  <c:v>174.51911135166307</c:v>
                </c:pt>
                <c:pt idx="58868">
                  <c:v>174.51714088264484</c:v>
                </c:pt>
                <c:pt idx="58869">
                  <c:v>174.51516994702251</c:v>
                </c:pt>
                <c:pt idx="58870">
                  <c:v>174.51319714498391</c:v>
                </c:pt>
                <c:pt idx="58871">
                  <c:v>174.51122620936158</c:v>
                </c:pt>
                <c:pt idx="58872">
                  <c:v>174.50925574034335</c:v>
                </c:pt>
                <c:pt idx="58873">
                  <c:v>174.50728480472102</c:v>
                </c:pt>
                <c:pt idx="58874">
                  <c:v>174.5053138690987</c:v>
                </c:pt>
                <c:pt idx="58875">
                  <c:v>174.50334340008047</c:v>
                </c:pt>
                <c:pt idx="58876">
                  <c:v>174.50137246445814</c:v>
                </c:pt>
                <c:pt idx="58877">
                  <c:v>174.49940152883582</c:v>
                </c:pt>
                <c:pt idx="58878">
                  <c:v>174.49743105981759</c:v>
                </c:pt>
                <c:pt idx="58879">
                  <c:v>174.49546012419526</c:v>
                </c:pt>
                <c:pt idx="58880">
                  <c:v>174.49348918857297</c:v>
                </c:pt>
                <c:pt idx="58881">
                  <c:v>174.4915187195547</c:v>
                </c:pt>
                <c:pt idx="58882">
                  <c:v>174.48954778393241</c:v>
                </c:pt>
                <c:pt idx="58883">
                  <c:v>174.48757498189377</c:v>
                </c:pt>
                <c:pt idx="58884">
                  <c:v>174.48560451287554</c:v>
                </c:pt>
                <c:pt idx="58885">
                  <c:v>174.48363357725322</c:v>
                </c:pt>
                <c:pt idx="58886">
                  <c:v>174.48166264163089</c:v>
                </c:pt>
                <c:pt idx="58887">
                  <c:v>174.47969217261266</c:v>
                </c:pt>
                <c:pt idx="58888">
                  <c:v>174.47772123699033</c:v>
                </c:pt>
                <c:pt idx="58889">
                  <c:v>174.47575030136801</c:v>
                </c:pt>
                <c:pt idx="58890">
                  <c:v>174.47377983234978</c:v>
                </c:pt>
                <c:pt idx="58891">
                  <c:v>174.47180889672745</c:v>
                </c:pt>
                <c:pt idx="58892">
                  <c:v>174.46983796110516</c:v>
                </c:pt>
                <c:pt idx="58893">
                  <c:v>174.4678674920869</c:v>
                </c:pt>
                <c:pt idx="58894">
                  <c:v>174.4658965564646</c:v>
                </c:pt>
                <c:pt idx="58895">
                  <c:v>174.46392375442596</c:v>
                </c:pt>
                <c:pt idx="58896">
                  <c:v>174.46195281880364</c:v>
                </c:pt>
                <c:pt idx="58897">
                  <c:v>174.45998234978541</c:v>
                </c:pt>
                <c:pt idx="58898">
                  <c:v>174.45801141416308</c:v>
                </c:pt>
                <c:pt idx="58899">
                  <c:v>174.46713135280095</c:v>
                </c:pt>
                <c:pt idx="58900">
                  <c:v>174.49547415927518</c:v>
                </c:pt>
                <c:pt idx="58901">
                  <c:v>174.50113699237005</c:v>
                </c:pt>
                <c:pt idx="58902">
                  <c:v>174.493301</c:v>
                </c:pt>
                <c:pt idx="58903">
                  <c:v>174.52482611587982</c:v>
                </c:pt>
                <c:pt idx="58904">
                  <c:v>174.59013049356221</c:v>
                </c:pt>
                <c:pt idx="58905">
                  <c:v>174.60918139284863</c:v>
                </c:pt>
                <c:pt idx="58906">
                  <c:v>174.59097063519314</c:v>
                </c:pt>
                <c:pt idx="58907">
                  <c:v>174.62783389413448</c:v>
                </c:pt>
                <c:pt idx="58908">
                  <c:v>174.66671397388168</c:v>
                </c:pt>
                <c:pt idx="58909">
                  <c:v>174.68398776356577</c:v>
                </c:pt>
                <c:pt idx="58910">
                  <c:v>174.70126564365708</c:v>
                </c:pt>
                <c:pt idx="58911">
                  <c:v>174.71854352374837</c:v>
                </c:pt>
                <c:pt idx="58912">
                  <c:v>174.73581731343245</c:v>
                </c:pt>
                <c:pt idx="58913">
                  <c:v>174.75309519352376</c:v>
                </c:pt>
                <c:pt idx="58914">
                  <c:v>174.77037307361505</c:v>
                </c:pt>
                <c:pt idx="58915">
                  <c:v>174.78764686329913</c:v>
                </c:pt>
                <c:pt idx="58916">
                  <c:v>174.80492474339042</c:v>
                </c:pt>
                <c:pt idx="58917">
                  <c:v>174.82220262348173</c:v>
                </c:pt>
                <c:pt idx="58918">
                  <c:v>174.83947641316581</c:v>
                </c:pt>
                <c:pt idx="58919">
                  <c:v>174.8567542932571</c:v>
                </c:pt>
                <c:pt idx="58920">
                  <c:v>174.87404853497728</c:v>
                </c:pt>
                <c:pt idx="58921">
                  <c:v>174.89132641506859</c:v>
                </c:pt>
                <c:pt idx="58922">
                  <c:v>174.90860020475267</c:v>
                </c:pt>
                <c:pt idx="58923">
                  <c:v>174.92587808484396</c:v>
                </c:pt>
                <c:pt idx="58924">
                  <c:v>174.94315596493527</c:v>
                </c:pt>
                <c:pt idx="58925">
                  <c:v>174.96042975461933</c:v>
                </c:pt>
                <c:pt idx="58926">
                  <c:v>174.97770763471064</c:v>
                </c:pt>
                <c:pt idx="58927">
                  <c:v>174.99498551480193</c:v>
                </c:pt>
                <c:pt idx="58928">
                  <c:v>175.13321264593955</c:v>
                </c:pt>
                <c:pt idx="58929">
                  <c:v>175.15049052603084</c:v>
                </c:pt>
                <c:pt idx="58930">
                  <c:v>175.16776431571492</c:v>
                </c:pt>
                <c:pt idx="58931">
                  <c:v>175.18504219580623</c:v>
                </c:pt>
                <c:pt idx="58932">
                  <c:v>175.20232007589752</c:v>
                </c:pt>
                <c:pt idx="58933">
                  <c:v>175.2195938655816</c:v>
                </c:pt>
                <c:pt idx="58934">
                  <c:v>175.23687174567291</c:v>
                </c:pt>
                <c:pt idx="58935">
                  <c:v>175.2541496257642</c:v>
                </c:pt>
                <c:pt idx="58936">
                  <c:v>175.27142341544828</c:v>
                </c:pt>
                <c:pt idx="58937">
                  <c:v>175.2887012955396</c:v>
                </c:pt>
                <c:pt idx="58938">
                  <c:v>175.30599553725975</c:v>
                </c:pt>
                <c:pt idx="58939">
                  <c:v>175.32327341735106</c:v>
                </c:pt>
                <c:pt idx="58940">
                  <c:v>175.34054720703514</c:v>
                </c:pt>
                <c:pt idx="58941">
                  <c:v>175.35782508712643</c:v>
                </c:pt>
                <c:pt idx="58942">
                  <c:v>175.37510296721774</c:v>
                </c:pt>
                <c:pt idx="58943">
                  <c:v>175.39237675690183</c:v>
                </c:pt>
                <c:pt idx="58944">
                  <c:v>175.40965463699311</c:v>
                </c:pt>
                <c:pt idx="58945">
                  <c:v>175.42693251708442</c:v>
                </c:pt>
                <c:pt idx="58946">
                  <c:v>175.44420630676851</c:v>
                </c:pt>
                <c:pt idx="58947">
                  <c:v>175.46148418685979</c:v>
                </c:pt>
                <c:pt idx="58948">
                  <c:v>175.47876206695111</c:v>
                </c:pt>
                <c:pt idx="58949">
                  <c:v>175.49603585663516</c:v>
                </c:pt>
                <c:pt idx="58950">
                  <c:v>175.51331373672647</c:v>
                </c:pt>
                <c:pt idx="58951">
                  <c:v>175.53060797844665</c:v>
                </c:pt>
                <c:pt idx="58952">
                  <c:v>175.54788176813074</c:v>
                </c:pt>
                <c:pt idx="58953">
                  <c:v>175.56515964822202</c:v>
                </c:pt>
                <c:pt idx="58954">
                  <c:v>175.58243752831333</c:v>
                </c:pt>
                <c:pt idx="58955">
                  <c:v>175.59971131799742</c:v>
                </c:pt>
                <c:pt idx="58956">
                  <c:v>175.60828597281832</c:v>
                </c:pt>
                <c:pt idx="58957">
                  <c:v>175.56295740081069</c:v>
                </c:pt>
                <c:pt idx="58958">
                  <c:v>175.57134532777116</c:v>
                </c:pt>
                <c:pt idx="58959">
                  <c:v>175.52961205340961</c:v>
                </c:pt>
                <c:pt idx="58960">
                  <c:v>175.55519716261324</c:v>
                </c:pt>
                <c:pt idx="58961">
                  <c:v>175.52160877687723</c:v>
                </c:pt>
                <c:pt idx="58962">
                  <c:v>175.50339861301859</c:v>
                </c:pt>
                <c:pt idx="58963">
                  <c:v>175.48826600000001</c:v>
                </c:pt>
                <c:pt idx="58964">
                  <c:v>175.48502814067717</c:v>
                </c:pt>
                <c:pt idx="58965">
                  <c:v>175.4741161410312</c:v>
                </c:pt>
                <c:pt idx="58966">
                  <c:v>175.49541019707712</c:v>
                </c:pt>
                <c:pt idx="58967">
                  <c:v>175.51670425312304</c:v>
                </c:pt>
                <c:pt idx="58968">
                  <c:v>175.53799326796249</c:v>
                </c:pt>
                <c:pt idx="58969">
                  <c:v>175.55928732400841</c:v>
                </c:pt>
                <c:pt idx="58970">
                  <c:v>175.58058138005433</c:v>
                </c:pt>
                <c:pt idx="58971">
                  <c:v>175.60187039489381</c:v>
                </c:pt>
                <c:pt idx="58972">
                  <c:v>175.62316445093973</c:v>
                </c:pt>
                <c:pt idx="58973">
                  <c:v>175.64445850698564</c:v>
                </c:pt>
                <c:pt idx="58974">
                  <c:v>175.6657475218251</c:v>
                </c:pt>
                <c:pt idx="58975">
                  <c:v>175.68704157787101</c:v>
                </c:pt>
                <c:pt idx="58976">
                  <c:v>175.70835579874273</c:v>
                </c:pt>
                <c:pt idx="58977">
                  <c:v>175.72964481358221</c:v>
                </c:pt>
                <c:pt idx="58978">
                  <c:v>175.75093886962813</c:v>
                </c:pt>
                <c:pt idx="58979">
                  <c:v>175.77223292567405</c:v>
                </c:pt>
                <c:pt idx="58980">
                  <c:v>175.7935219405135</c:v>
                </c:pt>
                <c:pt idx="58981">
                  <c:v>175.81481599655942</c:v>
                </c:pt>
                <c:pt idx="58982">
                  <c:v>175.83611005260533</c:v>
                </c:pt>
                <c:pt idx="58983">
                  <c:v>175.85739906744482</c:v>
                </c:pt>
                <c:pt idx="58984">
                  <c:v>175.87869312349073</c:v>
                </c:pt>
                <c:pt idx="58985">
                  <c:v>175.89998717953665</c:v>
                </c:pt>
                <c:pt idx="58986">
                  <c:v>175.92127619437611</c:v>
                </c:pt>
                <c:pt idx="58987">
                  <c:v>175.94257025042202</c:v>
                </c:pt>
                <c:pt idx="58988">
                  <c:v>175.96388447129374</c:v>
                </c:pt>
                <c:pt idx="58989">
                  <c:v>175.98517852733966</c:v>
                </c:pt>
                <c:pt idx="58990">
                  <c:v>176.00646754217914</c:v>
                </c:pt>
                <c:pt idx="58991">
                  <c:v>176.02776159822506</c:v>
                </c:pt>
                <c:pt idx="58992">
                  <c:v>176.04905565427097</c:v>
                </c:pt>
                <c:pt idx="58993">
                  <c:v>176.07034466911043</c:v>
                </c:pt>
                <c:pt idx="58994">
                  <c:v>176.09163872515634</c:v>
                </c:pt>
                <c:pt idx="58995">
                  <c:v>176.11293278120226</c:v>
                </c:pt>
                <c:pt idx="58996">
                  <c:v>176.13422179604171</c:v>
                </c:pt>
                <c:pt idx="58997">
                  <c:v>176.15551585208763</c:v>
                </c:pt>
                <c:pt idx="58998">
                  <c:v>176.17680990813355</c:v>
                </c:pt>
                <c:pt idx="58999">
                  <c:v>176.19809892297303</c:v>
                </c:pt>
                <c:pt idx="59000">
                  <c:v>176.21939297901895</c:v>
                </c:pt>
                <c:pt idx="59001">
                  <c:v>176.24070719989066</c:v>
                </c:pt>
                <c:pt idx="59002">
                  <c:v>176.26199621473012</c:v>
                </c:pt>
                <c:pt idx="59003">
                  <c:v>176.28329027077604</c:v>
                </c:pt>
                <c:pt idx="59004">
                  <c:v>176.30458432682195</c:v>
                </c:pt>
                <c:pt idx="59005">
                  <c:v>176.32587334166143</c:v>
                </c:pt>
                <c:pt idx="59006">
                  <c:v>176.34716739770735</c:v>
                </c:pt>
                <c:pt idx="59007">
                  <c:v>176.36846145375327</c:v>
                </c:pt>
                <c:pt idx="59008">
                  <c:v>176.38975046859272</c:v>
                </c:pt>
                <c:pt idx="59009">
                  <c:v>176.41149634263232</c:v>
                </c:pt>
                <c:pt idx="59010">
                  <c:v>176.48292615236051</c:v>
                </c:pt>
                <c:pt idx="59011">
                  <c:v>176.46679018879618</c:v>
                </c:pt>
                <c:pt idx="59012">
                  <c:v>176.53750600000001</c:v>
                </c:pt>
                <c:pt idx="59013">
                  <c:v>176.53681935050074</c:v>
                </c:pt>
                <c:pt idx="59014">
                  <c:v>176.51857914592276</c:v>
                </c:pt>
                <c:pt idx="59015">
                  <c:v>176.50131200000001</c:v>
                </c:pt>
                <c:pt idx="59016">
                  <c:v>176.5034435970434</c:v>
                </c:pt>
                <c:pt idx="59017">
                  <c:v>176.53750600000001</c:v>
                </c:pt>
                <c:pt idx="59018">
                  <c:v>176.53745703621212</c:v>
                </c:pt>
                <c:pt idx="59019">
                  <c:v>176.53678114392449</c:v>
                </c:pt>
                <c:pt idx="59020">
                  <c:v>176.53610525163688</c:v>
                </c:pt>
                <c:pt idx="59021">
                  <c:v>176.53542951936163</c:v>
                </c:pt>
                <c:pt idx="59022">
                  <c:v>176.534753627074</c:v>
                </c:pt>
                <c:pt idx="59023">
                  <c:v>176.53407773478636</c:v>
                </c:pt>
                <c:pt idx="59024">
                  <c:v>176.53340200251111</c:v>
                </c:pt>
                <c:pt idx="59025">
                  <c:v>176.53272611022348</c:v>
                </c:pt>
                <c:pt idx="59026">
                  <c:v>176.53204957788634</c:v>
                </c:pt>
                <c:pt idx="59027">
                  <c:v>176.53137384561109</c:v>
                </c:pt>
                <c:pt idx="59028">
                  <c:v>176.52664291962245</c:v>
                </c:pt>
                <c:pt idx="59029">
                  <c:v>176.52596702733484</c:v>
                </c:pt>
                <c:pt idx="59030">
                  <c:v>176.52529129505959</c:v>
                </c:pt>
                <c:pt idx="59031">
                  <c:v>176.52461540277196</c:v>
                </c:pt>
                <c:pt idx="59032">
                  <c:v>176.52393887043482</c:v>
                </c:pt>
                <c:pt idx="59033">
                  <c:v>176.52326297814719</c:v>
                </c:pt>
                <c:pt idx="59034">
                  <c:v>176.52258724587193</c:v>
                </c:pt>
                <c:pt idx="59035">
                  <c:v>176.5219113535843</c:v>
                </c:pt>
                <c:pt idx="59036">
                  <c:v>176.52123546129667</c:v>
                </c:pt>
                <c:pt idx="59037">
                  <c:v>176.52055972902144</c:v>
                </c:pt>
                <c:pt idx="59038">
                  <c:v>176.51988383673381</c:v>
                </c:pt>
                <c:pt idx="59039">
                  <c:v>176.51920794444618</c:v>
                </c:pt>
                <c:pt idx="59040">
                  <c:v>176.51853221217092</c:v>
                </c:pt>
                <c:pt idx="59041">
                  <c:v>176.51785631988329</c:v>
                </c:pt>
                <c:pt idx="59042">
                  <c:v>176.51718042759566</c:v>
                </c:pt>
                <c:pt idx="59043">
                  <c:v>176.51650469532041</c:v>
                </c:pt>
                <c:pt idx="59044">
                  <c:v>176.5158288030328</c:v>
                </c:pt>
                <c:pt idx="59045">
                  <c:v>176.51515227069564</c:v>
                </c:pt>
                <c:pt idx="59046">
                  <c:v>176.51447653842041</c:v>
                </c:pt>
                <c:pt idx="59047">
                  <c:v>176.51380064613278</c:v>
                </c:pt>
                <c:pt idx="59048">
                  <c:v>176.51312475384515</c:v>
                </c:pt>
                <c:pt idx="59049">
                  <c:v>176.51244902156989</c:v>
                </c:pt>
                <c:pt idx="59050">
                  <c:v>176.51177312928226</c:v>
                </c:pt>
                <c:pt idx="59051">
                  <c:v>176.51109723699463</c:v>
                </c:pt>
                <c:pt idx="59052">
                  <c:v>176.5104215047194</c:v>
                </c:pt>
                <c:pt idx="59053">
                  <c:v>176.50974561243177</c:v>
                </c:pt>
                <c:pt idx="59054">
                  <c:v>176.50906972014414</c:v>
                </c:pt>
                <c:pt idx="59055">
                  <c:v>176.50839398786889</c:v>
                </c:pt>
                <c:pt idx="59056">
                  <c:v>176.50771809558125</c:v>
                </c:pt>
                <c:pt idx="59057">
                  <c:v>176.50704156324412</c:v>
                </c:pt>
                <c:pt idx="59058">
                  <c:v>176.50636567095648</c:v>
                </c:pt>
                <c:pt idx="59059">
                  <c:v>176.50568993868123</c:v>
                </c:pt>
                <c:pt idx="59060">
                  <c:v>176.5050140463936</c:v>
                </c:pt>
                <c:pt idx="59061">
                  <c:v>176.50433815410599</c:v>
                </c:pt>
                <c:pt idx="59062">
                  <c:v>176.50366242183074</c:v>
                </c:pt>
                <c:pt idx="59063">
                  <c:v>176.50298652954311</c:v>
                </c:pt>
                <c:pt idx="59064">
                  <c:v>176.50231063725548</c:v>
                </c:pt>
                <c:pt idx="59065">
                  <c:v>176.50163490498022</c:v>
                </c:pt>
                <c:pt idx="59066">
                  <c:v>176.52034966428232</c:v>
                </c:pt>
                <c:pt idx="59067">
                  <c:v>176.59739901480751</c:v>
                </c:pt>
                <c:pt idx="59068">
                  <c:v>176.6465788921254</c:v>
                </c:pt>
                <c:pt idx="59069">
                  <c:v>176.67383783366239</c:v>
                </c:pt>
                <c:pt idx="59070">
                  <c:v>176.68788901183433</c:v>
                </c:pt>
                <c:pt idx="59071">
                  <c:v>176.75127402270485</c:v>
                </c:pt>
                <c:pt idx="59072">
                  <c:v>176.72061819402617</c:v>
                </c:pt>
                <c:pt idx="59073">
                  <c:v>176.68182489743592</c:v>
                </c:pt>
                <c:pt idx="59074">
                  <c:v>176.68970262808489</c:v>
                </c:pt>
                <c:pt idx="59075">
                  <c:v>176.68621838953345</c:v>
                </c:pt>
                <c:pt idx="59076">
                  <c:v>176.70030199999999</c:v>
                </c:pt>
                <c:pt idx="59077">
                  <c:v>176.71184455484024</c:v>
                </c:pt>
                <c:pt idx="59078">
                  <c:v>176.69506466642824</c:v>
                </c:pt>
                <c:pt idx="59079">
                  <c:v>176.65096022089503</c:v>
                </c:pt>
                <c:pt idx="59080">
                  <c:v>176.60269329323128</c:v>
                </c:pt>
                <c:pt idx="59081">
                  <c:v>176.55441493603223</c:v>
                </c:pt>
                <c:pt idx="59082">
                  <c:v>176.5060908606919</c:v>
                </c:pt>
                <c:pt idx="59083">
                  <c:v>176.45781250349285</c:v>
                </c:pt>
                <c:pt idx="59084">
                  <c:v>176.4095455758291</c:v>
                </c:pt>
                <c:pt idx="59085">
                  <c:v>176.36126721863005</c:v>
                </c:pt>
                <c:pt idx="59086">
                  <c:v>176.31298886143099</c:v>
                </c:pt>
                <c:pt idx="59087">
                  <c:v>176.26472193376725</c:v>
                </c:pt>
                <c:pt idx="59088">
                  <c:v>176.2164435765682</c:v>
                </c:pt>
                <c:pt idx="59089">
                  <c:v>176.16816521936914</c:v>
                </c:pt>
                <c:pt idx="59090">
                  <c:v>176.11989829170543</c:v>
                </c:pt>
                <c:pt idx="59091">
                  <c:v>176.07161993450634</c:v>
                </c:pt>
                <c:pt idx="59092">
                  <c:v>176.02334157730729</c:v>
                </c:pt>
                <c:pt idx="59093">
                  <c:v>175.97507464964357</c:v>
                </c:pt>
                <c:pt idx="59094">
                  <c:v>175.92675057430321</c:v>
                </c:pt>
                <c:pt idx="59095">
                  <c:v>175.87847221710416</c:v>
                </c:pt>
                <c:pt idx="59096">
                  <c:v>175.83020528944044</c:v>
                </c:pt>
                <c:pt idx="59097">
                  <c:v>175.78192693224139</c:v>
                </c:pt>
                <c:pt idx="59098">
                  <c:v>175.73364857504234</c:v>
                </c:pt>
                <c:pt idx="59099">
                  <c:v>175.68538164737859</c:v>
                </c:pt>
                <c:pt idx="59100">
                  <c:v>175.63710329017954</c:v>
                </c:pt>
                <c:pt idx="59101">
                  <c:v>175.58882493298049</c:v>
                </c:pt>
                <c:pt idx="59102">
                  <c:v>175.54055800531674</c:v>
                </c:pt>
                <c:pt idx="59103">
                  <c:v>175.49227964811769</c:v>
                </c:pt>
                <c:pt idx="59104">
                  <c:v>175.44400129091864</c:v>
                </c:pt>
                <c:pt idx="59105">
                  <c:v>175.39573436325489</c:v>
                </c:pt>
                <c:pt idx="59106">
                  <c:v>175.34745600605584</c:v>
                </c:pt>
                <c:pt idx="59107">
                  <c:v>175.2991319307155</c:v>
                </c:pt>
                <c:pt idx="59108">
                  <c:v>175.25085357351645</c:v>
                </c:pt>
                <c:pt idx="59109">
                  <c:v>175.2025866458527</c:v>
                </c:pt>
                <c:pt idx="59110">
                  <c:v>175.15430828865365</c:v>
                </c:pt>
                <c:pt idx="59111">
                  <c:v>175.1060299314546</c:v>
                </c:pt>
                <c:pt idx="59112">
                  <c:v>175.05776300379088</c:v>
                </c:pt>
                <c:pt idx="59113">
                  <c:v>175.0094846465918</c:v>
                </c:pt>
                <c:pt idx="59114">
                  <c:v>174.96120628939275</c:v>
                </c:pt>
                <c:pt idx="59115">
                  <c:v>174.91293936172903</c:v>
                </c:pt>
                <c:pt idx="59116">
                  <c:v>174.86466100452998</c:v>
                </c:pt>
                <c:pt idx="59117">
                  <c:v>174.81638264733093</c:v>
                </c:pt>
                <c:pt idx="59118">
                  <c:v>174.76811571966718</c:v>
                </c:pt>
                <c:pt idx="59119">
                  <c:v>174.73083719504643</c:v>
                </c:pt>
                <c:pt idx="59120">
                  <c:v>174.71142026324583</c:v>
                </c:pt>
                <c:pt idx="59121">
                  <c:v>174.71038799999999</c:v>
                </c:pt>
                <c:pt idx="59122">
                  <c:v>174.65846913468414</c:v>
                </c:pt>
                <c:pt idx="59123">
                  <c:v>174.656128</c:v>
                </c:pt>
                <c:pt idx="59124">
                  <c:v>174.67368400953742</c:v>
                </c:pt>
                <c:pt idx="59125">
                  <c:v>174.63883306126343</c:v>
                </c:pt>
                <c:pt idx="59126">
                  <c:v>174.62022061802574</c:v>
                </c:pt>
                <c:pt idx="59127">
                  <c:v>174.67377011587982</c:v>
                </c:pt>
                <c:pt idx="59128">
                  <c:v>174.66976748994423</c:v>
                </c:pt>
                <c:pt idx="59129">
                  <c:v>174.66528893088088</c:v>
                </c:pt>
                <c:pt idx="59130">
                  <c:v>174.66081143208243</c:v>
                </c:pt>
                <c:pt idx="59131">
                  <c:v>174.65633287301907</c:v>
                </c:pt>
                <c:pt idx="59132">
                  <c:v>174.65185007289597</c:v>
                </c:pt>
                <c:pt idx="59133">
                  <c:v>174.64737151383261</c:v>
                </c:pt>
                <c:pt idx="59134">
                  <c:v>174.64289401503416</c:v>
                </c:pt>
                <c:pt idx="59135">
                  <c:v>174.6384154559708</c:v>
                </c:pt>
                <c:pt idx="59136">
                  <c:v>174.63393689690744</c:v>
                </c:pt>
                <c:pt idx="59137">
                  <c:v>174.62945939810899</c:v>
                </c:pt>
                <c:pt idx="59138">
                  <c:v>174.62498083904563</c:v>
                </c:pt>
                <c:pt idx="59139">
                  <c:v>174.62050227998225</c:v>
                </c:pt>
                <c:pt idx="59140">
                  <c:v>174.61602478118382</c:v>
                </c:pt>
                <c:pt idx="59141">
                  <c:v>174.61154622212047</c:v>
                </c:pt>
                <c:pt idx="59142">
                  <c:v>174.60706766305708</c:v>
                </c:pt>
                <c:pt idx="59143">
                  <c:v>174.60259016425866</c:v>
                </c:pt>
                <c:pt idx="59144">
                  <c:v>174.59810736413556</c:v>
                </c:pt>
                <c:pt idx="59145">
                  <c:v>174.5936288050722</c:v>
                </c:pt>
                <c:pt idx="59146">
                  <c:v>174.58915130627375</c:v>
                </c:pt>
                <c:pt idx="59147">
                  <c:v>174.58467274721039</c:v>
                </c:pt>
                <c:pt idx="59148">
                  <c:v>174.58019418814703</c:v>
                </c:pt>
                <c:pt idx="59149">
                  <c:v>174.57571668934858</c:v>
                </c:pt>
                <c:pt idx="59150">
                  <c:v>174.57123813028522</c:v>
                </c:pt>
                <c:pt idx="59151">
                  <c:v>174.56675957122184</c:v>
                </c:pt>
                <c:pt idx="59152">
                  <c:v>174.56228207242341</c:v>
                </c:pt>
                <c:pt idx="59153">
                  <c:v>174.55780351336006</c:v>
                </c:pt>
                <c:pt idx="59154">
                  <c:v>174.55332495429667</c:v>
                </c:pt>
                <c:pt idx="59155">
                  <c:v>174.54884745549825</c:v>
                </c:pt>
                <c:pt idx="59156">
                  <c:v>174.54436889643486</c:v>
                </c:pt>
                <c:pt idx="59157">
                  <c:v>174.53988609631179</c:v>
                </c:pt>
                <c:pt idx="59158">
                  <c:v>174.53540753724843</c:v>
                </c:pt>
                <c:pt idx="59159">
                  <c:v>174.53093003844998</c:v>
                </c:pt>
                <c:pt idx="59160">
                  <c:v>174.52645147938662</c:v>
                </c:pt>
                <c:pt idx="59161">
                  <c:v>174.52197292032324</c:v>
                </c:pt>
                <c:pt idx="59162">
                  <c:v>174.51749542152481</c:v>
                </c:pt>
                <c:pt idx="59163">
                  <c:v>174.51301686246143</c:v>
                </c:pt>
                <c:pt idx="59164">
                  <c:v>174.50853830339807</c:v>
                </c:pt>
                <c:pt idx="59165">
                  <c:v>174.50406080459965</c:v>
                </c:pt>
                <c:pt idx="59166">
                  <c:v>174.49958224553626</c:v>
                </c:pt>
                <c:pt idx="59167">
                  <c:v>174.4951036864729</c:v>
                </c:pt>
                <c:pt idx="59168">
                  <c:v>174.49062618767445</c:v>
                </c:pt>
                <c:pt idx="59169">
                  <c:v>174.48614338755138</c:v>
                </c:pt>
                <c:pt idx="59170">
                  <c:v>174.48166482848802</c:v>
                </c:pt>
                <c:pt idx="59171">
                  <c:v>174.47718732968957</c:v>
                </c:pt>
                <c:pt idx="59172">
                  <c:v>174.47270877062621</c:v>
                </c:pt>
                <c:pt idx="59173">
                  <c:v>174.46823021156283</c:v>
                </c:pt>
                <c:pt idx="59174">
                  <c:v>174.4637527127644</c:v>
                </c:pt>
                <c:pt idx="59175">
                  <c:v>174.45927415370102</c:v>
                </c:pt>
                <c:pt idx="59176">
                  <c:v>174.45479559463766</c:v>
                </c:pt>
                <c:pt idx="59177">
                  <c:v>174.45031809583924</c:v>
                </c:pt>
                <c:pt idx="59178">
                  <c:v>174.44583953677585</c:v>
                </c:pt>
                <c:pt idx="59179">
                  <c:v>174.44136097771249</c:v>
                </c:pt>
                <c:pt idx="59180">
                  <c:v>174.43688347891404</c:v>
                </c:pt>
                <c:pt idx="59181">
                  <c:v>174.43240491985068</c:v>
                </c:pt>
                <c:pt idx="59182">
                  <c:v>174.42792211972761</c:v>
                </c:pt>
                <c:pt idx="59183">
                  <c:v>174.42344356066423</c:v>
                </c:pt>
                <c:pt idx="59184">
                  <c:v>174.4189660618658</c:v>
                </c:pt>
                <c:pt idx="59185">
                  <c:v>174.41448750280242</c:v>
                </c:pt>
                <c:pt idx="59186">
                  <c:v>174.41000894373906</c:v>
                </c:pt>
                <c:pt idx="59187">
                  <c:v>174.40553144494061</c:v>
                </c:pt>
                <c:pt idx="59188">
                  <c:v>174.40105288587725</c:v>
                </c:pt>
                <c:pt idx="59189">
                  <c:v>174.39657432681389</c:v>
                </c:pt>
                <c:pt idx="59190">
                  <c:v>174.39209682801544</c:v>
                </c:pt>
                <c:pt idx="59191">
                  <c:v>174.38761826895208</c:v>
                </c:pt>
                <c:pt idx="59192">
                  <c:v>174.39145504291847</c:v>
                </c:pt>
                <c:pt idx="59193">
                  <c:v>174.40966571561384</c:v>
                </c:pt>
                <c:pt idx="59194">
                  <c:v>174.4487297725322</c:v>
                </c:pt>
                <c:pt idx="59195">
                  <c:v>174.47915414258463</c:v>
                </c:pt>
                <c:pt idx="59196">
                  <c:v>174.47871655780691</c:v>
                </c:pt>
                <c:pt idx="59197">
                  <c:v>174.49913351126798</c:v>
                </c:pt>
                <c:pt idx="59198">
                  <c:v>174.45098930635524</c:v>
                </c:pt>
                <c:pt idx="59199">
                  <c:v>174.48107140184632</c:v>
                </c:pt>
                <c:pt idx="59200">
                  <c:v>174.43974335378769</c:v>
                </c:pt>
                <c:pt idx="59201">
                  <c:v>174.46837147687171</c:v>
                </c:pt>
                <c:pt idx="59202">
                  <c:v>174.4875542253219</c:v>
                </c:pt>
                <c:pt idx="59203">
                  <c:v>174.45758582188842</c:v>
                </c:pt>
                <c:pt idx="59204">
                  <c:v>174.44498102765198</c:v>
                </c:pt>
                <c:pt idx="59205">
                  <c:v>174.48817002825538</c:v>
                </c:pt>
                <c:pt idx="59206">
                  <c:v>174.47291793490615</c:v>
                </c:pt>
                <c:pt idx="59207">
                  <c:v>174.45765139828671</c:v>
                </c:pt>
                <c:pt idx="59208">
                  <c:v>174.44239930493748</c:v>
                </c:pt>
                <c:pt idx="59209">
                  <c:v>174.42715082240582</c:v>
                </c:pt>
                <c:pt idx="59210">
                  <c:v>174.41189872905659</c:v>
                </c:pt>
                <c:pt idx="59211">
                  <c:v>174.39664663570736</c:v>
                </c:pt>
                <c:pt idx="59212">
                  <c:v>174.3813981531757</c:v>
                </c:pt>
                <c:pt idx="59213">
                  <c:v>174.36614605982646</c:v>
                </c:pt>
                <c:pt idx="59214">
                  <c:v>174.35089396647723</c:v>
                </c:pt>
                <c:pt idx="59215">
                  <c:v>174.33564548394554</c:v>
                </c:pt>
                <c:pt idx="59216">
                  <c:v>174.32039339059634</c:v>
                </c:pt>
                <c:pt idx="59217">
                  <c:v>174.3051412972471</c:v>
                </c:pt>
                <c:pt idx="59218">
                  <c:v>174.28989281471542</c:v>
                </c:pt>
                <c:pt idx="59219">
                  <c:v>174.27462627809598</c:v>
                </c:pt>
                <c:pt idx="59220">
                  <c:v>174.25937418474675</c:v>
                </c:pt>
                <c:pt idx="59221">
                  <c:v>174.24412570221509</c:v>
                </c:pt>
                <c:pt idx="59222">
                  <c:v>174.22887360886585</c:v>
                </c:pt>
                <c:pt idx="59223">
                  <c:v>174.21362151551662</c:v>
                </c:pt>
                <c:pt idx="59224">
                  <c:v>174.19837303298496</c:v>
                </c:pt>
                <c:pt idx="59225">
                  <c:v>174.18312093963573</c:v>
                </c:pt>
                <c:pt idx="59226">
                  <c:v>174.1678688462865</c:v>
                </c:pt>
                <c:pt idx="59227">
                  <c:v>174.15262036375481</c:v>
                </c:pt>
                <c:pt idx="59228">
                  <c:v>174.1373682704056</c:v>
                </c:pt>
                <c:pt idx="59229">
                  <c:v>174.12211617705637</c:v>
                </c:pt>
                <c:pt idx="59230">
                  <c:v>174.10686769452468</c:v>
                </c:pt>
                <c:pt idx="59231">
                  <c:v>174.09161560117545</c:v>
                </c:pt>
                <c:pt idx="59232">
                  <c:v>174.07634906455601</c:v>
                </c:pt>
                <c:pt idx="59233">
                  <c:v>174.06109697120678</c:v>
                </c:pt>
                <c:pt idx="59234">
                  <c:v>174.04584848867512</c:v>
                </c:pt>
                <c:pt idx="59235">
                  <c:v>174.03059639532589</c:v>
                </c:pt>
                <c:pt idx="59236">
                  <c:v>174.01534430197665</c:v>
                </c:pt>
                <c:pt idx="59237">
                  <c:v>174.00009581944499</c:v>
                </c:pt>
                <c:pt idx="59238">
                  <c:v>173.98484372609576</c:v>
                </c:pt>
                <c:pt idx="59239">
                  <c:v>173.96959163274653</c:v>
                </c:pt>
                <c:pt idx="59240">
                  <c:v>173.95434315021487</c:v>
                </c:pt>
                <c:pt idx="59241">
                  <c:v>173.93909105686564</c:v>
                </c:pt>
                <c:pt idx="59242">
                  <c:v>173.9238389635164</c:v>
                </c:pt>
                <c:pt idx="59243">
                  <c:v>173.90859048098471</c:v>
                </c:pt>
                <c:pt idx="59244">
                  <c:v>173.89332394436528</c:v>
                </c:pt>
                <c:pt idx="59245">
                  <c:v>173.87807185101605</c:v>
                </c:pt>
                <c:pt idx="59246">
                  <c:v>173.86282336848438</c:v>
                </c:pt>
                <c:pt idx="59247">
                  <c:v>173.84757127513515</c:v>
                </c:pt>
                <c:pt idx="59248">
                  <c:v>173.78381759966621</c:v>
                </c:pt>
                <c:pt idx="59249">
                  <c:v>173.69273778683834</c:v>
                </c:pt>
                <c:pt idx="59250">
                  <c:v>173.64925651132299</c:v>
                </c:pt>
                <c:pt idx="59251">
                  <c:v>173.5709004587506</c:v>
                </c:pt>
                <c:pt idx="59252">
                  <c:v>173.52238640391036</c:v>
                </c:pt>
                <c:pt idx="59253">
                  <c:v>173.49188695184742</c:v>
                </c:pt>
                <c:pt idx="59254">
                  <c:v>173.44303843705293</c:v>
                </c:pt>
                <c:pt idx="59255">
                  <c:v>173.3883874520744</c:v>
                </c:pt>
                <c:pt idx="59256">
                  <c:v>173.32107772419548</c:v>
                </c:pt>
                <c:pt idx="59257">
                  <c:v>173.29702939858348</c:v>
                </c:pt>
                <c:pt idx="59258">
                  <c:v>173.29371080364126</c:v>
                </c:pt>
                <c:pt idx="59259">
                  <c:v>173.29039299435127</c:v>
                </c:pt>
                <c:pt idx="59260">
                  <c:v>173.28707439940905</c:v>
                </c:pt>
                <c:pt idx="59261">
                  <c:v>173.28375580446686</c:v>
                </c:pt>
                <c:pt idx="59262">
                  <c:v>173.26276880782069</c:v>
                </c:pt>
                <c:pt idx="59263">
                  <c:v>173.19464501478302</c:v>
                </c:pt>
                <c:pt idx="59264">
                  <c:v>173.14078785345305</c:v>
                </c:pt>
                <c:pt idx="59265">
                  <c:v>173.08918321632359</c:v>
                </c:pt>
                <c:pt idx="59266">
                  <c:v>173.03756635929429</c:v>
                </c:pt>
                <c:pt idx="59267">
                  <c:v>172.98594950226496</c:v>
                </c:pt>
                <c:pt idx="59268">
                  <c:v>172.9343448651355</c:v>
                </c:pt>
                <c:pt idx="59269">
                  <c:v>172.88267912850671</c:v>
                </c:pt>
                <c:pt idx="59270">
                  <c:v>172.824454462804</c:v>
                </c:pt>
                <c:pt idx="59271">
                  <c:v>172.75738685530393</c:v>
                </c:pt>
                <c:pt idx="59272">
                  <c:v>172.67907856080114</c:v>
                </c:pt>
                <c:pt idx="59273">
                  <c:v>172.593842</c:v>
                </c:pt>
                <c:pt idx="59274">
                  <c:v>172.57534540166864</c:v>
                </c:pt>
                <c:pt idx="59275">
                  <c:v>172.53328545326656</c:v>
                </c:pt>
                <c:pt idx="59276">
                  <c:v>172.48937570672388</c:v>
                </c:pt>
                <c:pt idx="59277">
                  <c:v>172.41140572157332</c:v>
                </c:pt>
                <c:pt idx="59278">
                  <c:v>172.35675010848831</c:v>
                </c:pt>
                <c:pt idx="59279">
                  <c:v>172.30969180271518</c:v>
                </c:pt>
                <c:pt idx="59280">
                  <c:v>172.27540651283957</c:v>
                </c:pt>
                <c:pt idx="59281">
                  <c:v>172.24111310425928</c:v>
                </c:pt>
                <c:pt idx="59282">
                  <c:v>172.20678722086026</c:v>
                </c:pt>
                <c:pt idx="59283">
                  <c:v>172.17249381227998</c:v>
                </c:pt>
                <c:pt idx="59284">
                  <c:v>172.1382085224044</c:v>
                </c:pt>
                <c:pt idx="59285">
                  <c:v>172.10391511382412</c:v>
                </c:pt>
                <c:pt idx="59286">
                  <c:v>172.06962170524383</c:v>
                </c:pt>
                <c:pt idx="59287">
                  <c:v>172.03533641536822</c:v>
                </c:pt>
                <c:pt idx="59288">
                  <c:v>172.00104300678794</c:v>
                </c:pt>
                <c:pt idx="59289">
                  <c:v>171.96674959820766</c:v>
                </c:pt>
                <c:pt idx="59290">
                  <c:v>171.93246430833204</c:v>
                </c:pt>
                <c:pt idx="59291">
                  <c:v>171.89817089975176</c:v>
                </c:pt>
                <c:pt idx="59292">
                  <c:v>171.86388560987615</c:v>
                </c:pt>
                <c:pt idx="59293">
                  <c:v>171.82959220129587</c:v>
                </c:pt>
                <c:pt idx="59294">
                  <c:v>171.79526631789685</c:v>
                </c:pt>
                <c:pt idx="59295">
                  <c:v>171.76097290931656</c:v>
                </c:pt>
                <c:pt idx="59296">
                  <c:v>171.72668761944098</c:v>
                </c:pt>
                <c:pt idx="59297">
                  <c:v>171.6923942108607</c:v>
                </c:pt>
                <c:pt idx="59298">
                  <c:v>171.65810080228042</c:v>
                </c:pt>
                <c:pt idx="59299">
                  <c:v>171.6238155124048</c:v>
                </c:pt>
                <c:pt idx="59300">
                  <c:v>171.58952210382452</c:v>
                </c:pt>
                <c:pt idx="59301">
                  <c:v>171.55522869524424</c:v>
                </c:pt>
                <c:pt idx="59302">
                  <c:v>171.52094340536863</c:v>
                </c:pt>
                <c:pt idx="59303">
                  <c:v>171.48664999678834</c:v>
                </c:pt>
                <c:pt idx="59304">
                  <c:v>171.45235658820806</c:v>
                </c:pt>
                <c:pt idx="59305">
                  <c:v>171.41807129833245</c:v>
                </c:pt>
                <c:pt idx="59306">
                  <c:v>171.38377788975217</c:v>
                </c:pt>
                <c:pt idx="59307">
                  <c:v>171.34945200635318</c:v>
                </c:pt>
                <c:pt idx="59308">
                  <c:v>171.31515859777286</c:v>
                </c:pt>
                <c:pt idx="59309">
                  <c:v>171.28087330789728</c:v>
                </c:pt>
                <c:pt idx="59310">
                  <c:v>171.246579899317</c:v>
                </c:pt>
                <c:pt idx="59311">
                  <c:v>171.21228649073672</c:v>
                </c:pt>
                <c:pt idx="59312">
                  <c:v>171.1780012008611</c:v>
                </c:pt>
                <c:pt idx="59313">
                  <c:v>171.15356376376639</c:v>
                </c:pt>
                <c:pt idx="59314">
                  <c:v>171.12407041344778</c:v>
                </c:pt>
                <c:pt idx="59315">
                  <c:v>171.03056570815451</c:v>
                </c:pt>
                <c:pt idx="59316">
                  <c:v>170.86310008116334</c:v>
                </c:pt>
                <c:pt idx="59317">
                  <c:v>170.8563562319919</c:v>
                </c:pt>
                <c:pt idx="59318">
                  <c:v>170.81344469732838</c:v>
                </c:pt>
                <c:pt idx="59319">
                  <c:v>170.79934449712547</c:v>
                </c:pt>
                <c:pt idx="59320">
                  <c:v>170.71090920290834</c:v>
                </c:pt>
                <c:pt idx="59321">
                  <c:v>170.65499355935069</c:v>
                </c:pt>
                <c:pt idx="59322">
                  <c:v>170.37288744553038</c:v>
                </c:pt>
                <c:pt idx="59323">
                  <c:v>170.33644613352408</c:v>
                </c:pt>
                <c:pt idx="59324">
                  <c:v>170.30001757582261</c:v>
                </c:pt>
                <c:pt idx="59325">
                  <c:v>170.24149542131616</c:v>
                </c:pt>
                <c:pt idx="59326">
                  <c:v>170.17288597949943</c:v>
                </c:pt>
                <c:pt idx="59327">
                  <c:v>170.13646245517407</c:v>
                </c:pt>
                <c:pt idx="59328">
                  <c:v>170.07678895827371</c:v>
                </c:pt>
                <c:pt idx="59329">
                  <c:v>170.00020966432544</c:v>
                </c:pt>
                <c:pt idx="59330">
                  <c:v>170.0080949256004</c:v>
                </c:pt>
                <c:pt idx="59331">
                  <c:v>170.01597272683631</c:v>
                </c:pt>
                <c:pt idx="59332">
                  <c:v>170.02384866306247</c:v>
                </c:pt>
                <c:pt idx="59333">
                  <c:v>170.03172646429837</c:v>
                </c:pt>
                <c:pt idx="59334">
                  <c:v>170.03960240052453</c:v>
                </c:pt>
                <c:pt idx="59335">
                  <c:v>170.04748020176044</c:v>
                </c:pt>
                <c:pt idx="59336">
                  <c:v>170.05535800299634</c:v>
                </c:pt>
                <c:pt idx="59337">
                  <c:v>170.0632339392225</c:v>
                </c:pt>
                <c:pt idx="59338">
                  <c:v>170.07111174045841</c:v>
                </c:pt>
                <c:pt idx="59339">
                  <c:v>170.07898954169431</c:v>
                </c:pt>
                <c:pt idx="59340">
                  <c:v>170.08686547792047</c:v>
                </c:pt>
                <c:pt idx="59341">
                  <c:v>170.09474327915638</c:v>
                </c:pt>
                <c:pt idx="59342">
                  <c:v>170.10262854043134</c:v>
                </c:pt>
                <c:pt idx="59343">
                  <c:v>170.11050634166725</c:v>
                </c:pt>
                <c:pt idx="59344">
                  <c:v>170.1183822778934</c:v>
                </c:pt>
                <c:pt idx="59345">
                  <c:v>170.12626007912931</c:v>
                </c:pt>
                <c:pt idx="59346">
                  <c:v>170.13413788036522</c:v>
                </c:pt>
                <c:pt idx="59347">
                  <c:v>170.14201381659137</c:v>
                </c:pt>
                <c:pt idx="59348">
                  <c:v>170.14989161782728</c:v>
                </c:pt>
                <c:pt idx="59349">
                  <c:v>170.15776941906321</c:v>
                </c:pt>
                <c:pt idx="59350">
                  <c:v>170.16564535528934</c:v>
                </c:pt>
                <c:pt idx="59351">
                  <c:v>170.17352315652528</c:v>
                </c:pt>
                <c:pt idx="59352">
                  <c:v>170.18140095776118</c:v>
                </c:pt>
                <c:pt idx="59353">
                  <c:v>170.18927689398731</c:v>
                </c:pt>
                <c:pt idx="59354">
                  <c:v>170.19715469522325</c:v>
                </c:pt>
                <c:pt idx="59355">
                  <c:v>170.20503995649821</c:v>
                </c:pt>
                <c:pt idx="59356">
                  <c:v>170.21291589272434</c:v>
                </c:pt>
                <c:pt idx="59357">
                  <c:v>170.22079369396025</c:v>
                </c:pt>
                <c:pt idx="59358">
                  <c:v>170.22867149519618</c:v>
                </c:pt>
                <c:pt idx="59359">
                  <c:v>170.23654743142231</c:v>
                </c:pt>
                <c:pt idx="59360">
                  <c:v>170.24442523265824</c:v>
                </c:pt>
                <c:pt idx="59361">
                  <c:v>170.25230303389415</c:v>
                </c:pt>
                <c:pt idx="59362">
                  <c:v>170.26017897012031</c:v>
                </c:pt>
                <c:pt idx="59363">
                  <c:v>170.26805677135621</c:v>
                </c:pt>
                <c:pt idx="59364">
                  <c:v>170.27593457259212</c:v>
                </c:pt>
                <c:pt idx="59365">
                  <c:v>170.31650784978541</c:v>
                </c:pt>
                <c:pt idx="59366">
                  <c:v>170.332581</c:v>
                </c:pt>
                <c:pt idx="59367">
                  <c:v>170.38460808154508</c:v>
                </c:pt>
                <c:pt idx="59368">
                  <c:v>170.41808120457796</c:v>
                </c:pt>
                <c:pt idx="59369">
                  <c:v>170.47606919599428</c:v>
                </c:pt>
                <c:pt idx="59370">
                  <c:v>170.52216113277711</c:v>
                </c:pt>
                <c:pt idx="59371">
                  <c:v>170.54508881282786</c:v>
                </c:pt>
                <c:pt idx="59372">
                  <c:v>170.59057622317596</c:v>
                </c:pt>
                <c:pt idx="59373">
                  <c:v>170.64523757806913</c:v>
                </c:pt>
                <c:pt idx="59374">
                  <c:v>170.65821800000001</c:v>
                </c:pt>
                <c:pt idx="59375">
                  <c:v>170.65821800000001</c:v>
                </c:pt>
                <c:pt idx="59376">
                  <c:v>170.65821800000001</c:v>
                </c:pt>
                <c:pt idx="59377">
                  <c:v>170.65821800000001</c:v>
                </c:pt>
                <c:pt idx="59378">
                  <c:v>170.65821800000001</c:v>
                </c:pt>
                <c:pt idx="59379">
                  <c:v>170.6937062315036</c:v>
                </c:pt>
                <c:pt idx="59380">
                  <c:v>170.73017918693373</c:v>
                </c:pt>
                <c:pt idx="59381">
                  <c:v>170.74856226744464</c:v>
                </c:pt>
                <c:pt idx="59382">
                  <c:v>170.71637351862339</c:v>
                </c:pt>
                <c:pt idx="59383">
                  <c:v>170.68392101378407</c:v>
                </c:pt>
                <c:pt idx="59384">
                  <c:v>170.6514761918294</c:v>
                </c:pt>
                <c:pt idx="59385">
                  <c:v>170.61902368699009</c:v>
                </c:pt>
                <c:pt idx="59386">
                  <c:v>170.58657118215078</c:v>
                </c:pt>
                <c:pt idx="59387">
                  <c:v>170.55412636019611</c:v>
                </c:pt>
                <c:pt idx="59388">
                  <c:v>170.5216738553568</c:v>
                </c:pt>
                <c:pt idx="59389">
                  <c:v>170.48922135051745</c:v>
                </c:pt>
                <c:pt idx="59390">
                  <c:v>170.45677652856281</c:v>
                </c:pt>
                <c:pt idx="59391">
                  <c:v>170.4243240237235</c:v>
                </c:pt>
                <c:pt idx="59392">
                  <c:v>170.3918407873455</c:v>
                </c:pt>
                <c:pt idx="59393">
                  <c:v>170.35938828250616</c:v>
                </c:pt>
                <c:pt idx="59394">
                  <c:v>170.32694346055152</c:v>
                </c:pt>
                <c:pt idx="59395">
                  <c:v>170.29449095571218</c:v>
                </c:pt>
                <c:pt idx="59396">
                  <c:v>170.26203845087286</c:v>
                </c:pt>
                <c:pt idx="59397">
                  <c:v>170.22959362891822</c:v>
                </c:pt>
                <c:pt idx="59398">
                  <c:v>170.19714112407888</c:v>
                </c:pt>
                <c:pt idx="59399">
                  <c:v>170.16468861923957</c:v>
                </c:pt>
                <c:pt idx="59400">
                  <c:v>170.1322437972849</c:v>
                </c:pt>
                <c:pt idx="59401">
                  <c:v>170.09979129244559</c:v>
                </c:pt>
                <c:pt idx="59402">
                  <c:v>170.06733878760627</c:v>
                </c:pt>
                <c:pt idx="59403">
                  <c:v>170.03489396565161</c:v>
                </c:pt>
                <c:pt idx="59404">
                  <c:v>170.00244146081229</c:v>
                </c:pt>
                <c:pt idx="59405">
                  <c:v>169.96995822443429</c:v>
                </c:pt>
                <c:pt idx="59406">
                  <c:v>169.93751340247962</c:v>
                </c:pt>
                <c:pt idx="59407">
                  <c:v>169.90506089764031</c:v>
                </c:pt>
                <c:pt idx="59408">
                  <c:v>169.872608392801</c:v>
                </c:pt>
                <c:pt idx="59409">
                  <c:v>169.84016357084633</c:v>
                </c:pt>
                <c:pt idx="59410">
                  <c:v>169.80771106600702</c:v>
                </c:pt>
                <c:pt idx="59411">
                  <c:v>169.7752585611677</c:v>
                </c:pt>
                <c:pt idx="59412">
                  <c:v>169.74281373921303</c:v>
                </c:pt>
                <c:pt idx="59413">
                  <c:v>169.71751399999999</c:v>
                </c:pt>
                <c:pt idx="59414">
                  <c:v>169.71339230424417</c:v>
                </c:pt>
                <c:pt idx="59415">
                  <c:v>169.69517769331742</c:v>
                </c:pt>
                <c:pt idx="59416">
                  <c:v>169.66816735532268</c:v>
                </c:pt>
                <c:pt idx="59417">
                  <c:v>169.62255290748689</c:v>
                </c:pt>
                <c:pt idx="59418">
                  <c:v>169.60432613412888</c:v>
                </c:pt>
                <c:pt idx="59419">
                  <c:v>169.5861087725649</c:v>
                </c:pt>
                <c:pt idx="59420">
                  <c:v>169.57770181020507</c:v>
                </c:pt>
                <c:pt idx="59421">
                  <c:v>169.56572086157519</c:v>
                </c:pt>
                <c:pt idx="59422">
                  <c:v>169.50264412905312</c:v>
                </c:pt>
                <c:pt idx="59423">
                  <c:v>169.51045493232289</c:v>
                </c:pt>
                <c:pt idx="59424">
                  <c:v>169.51826573559265</c:v>
                </c:pt>
                <c:pt idx="59425">
                  <c:v>169.52607468971391</c:v>
                </c:pt>
                <c:pt idx="59426">
                  <c:v>169.53388549298364</c:v>
                </c:pt>
                <c:pt idx="59427">
                  <c:v>169.54169629625341</c:v>
                </c:pt>
                <c:pt idx="59428">
                  <c:v>169.54950525037466</c:v>
                </c:pt>
                <c:pt idx="59429">
                  <c:v>169.57892890378662</c:v>
                </c:pt>
                <c:pt idx="59430">
                  <c:v>169.62088732761086</c:v>
                </c:pt>
                <c:pt idx="59431">
                  <c:v>169.7408385544484</c:v>
                </c:pt>
                <c:pt idx="59432">
                  <c:v>169.79913627078892</c:v>
                </c:pt>
                <c:pt idx="59433">
                  <c:v>169.78408423197158</c:v>
                </c:pt>
                <c:pt idx="59434">
                  <c:v>169.753693</c:v>
                </c:pt>
                <c:pt idx="59435">
                  <c:v>169.78104388698139</c:v>
                </c:pt>
                <c:pt idx="59436">
                  <c:v>169.79822961538463</c:v>
                </c:pt>
                <c:pt idx="59437">
                  <c:v>169.7678312312828</c:v>
                </c:pt>
                <c:pt idx="59438">
                  <c:v>169.78664808225341</c:v>
                </c:pt>
                <c:pt idx="59439">
                  <c:v>169.77849133895708</c:v>
                </c:pt>
                <c:pt idx="59440">
                  <c:v>169.77033652670795</c:v>
                </c:pt>
                <c:pt idx="59441">
                  <c:v>169.76217978341163</c:v>
                </c:pt>
                <c:pt idx="59442">
                  <c:v>169.75401531592655</c:v>
                </c:pt>
                <c:pt idx="59443">
                  <c:v>169.74585857263023</c:v>
                </c:pt>
                <c:pt idx="59444">
                  <c:v>169.73770376038109</c:v>
                </c:pt>
                <c:pt idx="59445">
                  <c:v>169.72954701708477</c:v>
                </c:pt>
                <c:pt idx="59446">
                  <c:v>169.72139027378844</c:v>
                </c:pt>
                <c:pt idx="59447">
                  <c:v>169.71323546153928</c:v>
                </c:pt>
                <c:pt idx="59448">
                  <c:v>169.70507871824296</c:v>
                </c:pt>
                <c:pt idx="59449">
                  <c:v>169.69692197494663</c:v>
                </c:pt>
                <c:pt idx="59450">
                  <c:v>169.68876716269747</c:v>
                </c:pt>
                <c:pt idx="59451">
                  <c:v>169.68061041940115</c:v>
                </c:pt>
                <c:pt idx="59452">
                  <c:v>169.67245367610482</c:v>
                </c:pt>
                <c:pt idx="59453">
                  <c:v>169.66429886385569</c:v>
                </c:pt>
                <c:pt idx="59454">
                  <c:v>169.65614212055934</c:v>
                </c:pt>
                <c:pt idx="59455">
                  <c:v>169.64797765307429</c:v>
                </c:pt>
                <c:pt idx="59456">
                  <c:v>169.63982284082516</c:v>
                </c:pt>
                <c:pt idx="59457">
                  <c:v>169.63166609752881</c:v>
                </c:pt>
                <c:pt idx="59458">
                  <c:v>169.62350935423248</c:v>
                </c:pt>
                <c:pt idx="59459">
                  <c:v>169.61535454198335</c:v>
                </c:pt>
                <c:pt idx="59460">
                  <c:v>169.60719779868703</c:v>
                </c:pt>
                <c:pt idx="59461">
                  <c:v>169.5990410553907</c:v>
                </c:pt>
                <c:pt idx="59462">
                  <c:v>169.59088624314154</c:v>
                </c:pt>
                <c:pt idx="59463">
                  <c:v>169.58272949984521</c:v>
                </c:pt>
                <c:pt idx="59464">
                  <c:v>169.57457275654889</c:v>
                </c:pt>
                <c:pt idx="59465">
                  <c:v>169.56641794429973</c:v>
                </c:pt>
                <c:pt idx="59466">
                  <c:v>169.5582612010034</c:v>
                </c:pt>
                <c:pt idx="59467">
                  <c:v>169.55009673351836</c:v>
                </c:pt>
                <c:pt idx="59468">
                  <c:v>169.54193999022203</c:v>
                </c:pt>
                <c:pt idx="59469">
                  <c:v>169.53378517797287</c:v>
                </c:pt>
                <c:pt idx="59470">
                  <c:v>169.52562843467655</c:v>
                </c:pt>
                <c:pt idx="59471">
                  <c:v>169.51747169138022</c:v>
                </c:pt>
                <c:pt idx="59472">
                  <c:v>169.50931687913109</c:v>
                </c:pt>
                <c:pt idx="59473">
                  <c:v>169.50116013583474</c:v>
                </c:pt>
                <c:pt idx="59474">
                  <c:v>169.49300339253841</c:v>
                </c:pt>
                <c:pt idx="59475">
                  <c:v>169.48484858028928</c:v>
                </c:pt>
                <c:pt idx="59476">
                  <c:v>169.47669183699296</c:v>
                </c:pt>
                <c:pt idx="59477">
                  <c:v>169.46853509369663</c:v>
                </c:pt>
                <c:pt idx="59478">
                  <c:v>169.46038028144747</c:v>
                </c:pt>
                <c:pt idx="59479">
                  <c:v>169.45222353815115</c:v>
                </c:pt>
                <c:pt idx="59480">
                  <c:v>169.4440590706661</c:v>
                </c:pt>
                <c:pt idx="59481">
                  <c:v>169.43590425841694</c:v>
                </c:pt>
                <c:pt idx="59482">
                  <c:v>169.42518883190272</c:v>
                </c:pt>
                <c:pt idx="59483">
                  <c:v>169.35316430662851</c:v>
                </c:pt>
                <c:pt idx="59484">
                  <c:v>169.29852814517284</c:v>
                </c:pt>
                <c:pt idx="59485">
                  <c:v>169.24276261158798</c:v>
                </c:pt>
                <c:pt idx="59486">
                  <c:v>169.16865928826894</c:v>
                </c:pt>
                <c:pt idx="59487">
                  <c:v>169.08030361564138</c:v>
                </c:pt>
                <c:pt idx="59488">
                  <c:v>169.02120455923719</c:v>
                </c:pt>
                <c:pt idx="59489">
                  <c:v>168.91351024201242</c:v>
                </c:pt>
                <c:pt idx="59490">
                  <c:v>168.82416449356222</c:v>
                </c:pt>
                <c:pt idx="59491">
                  <c:v>168.75786358879137</c:v>
                </c:pt>
                <c:pt idx="59492">
                  <c:v>168.7492567587216</c:v>
                </c:pt>
                <c:pt idx="59493">
                  <c:v>168.74065807134821</c:v>
                </c:pt>
                <c:pt idx="59494">
                  <c:v>168.73206141964889</c:v>
                </c:pt>
                <c:pt idx="59495">
                  <c:v>168.72346273227549</c:v>
                </c:pt>
                <c:pt idx="59496">
                  <c:v>168.68991790844063</c:v>
                </c:pt>
                <c:pt idx="59497">
                  <c:v>168.68637100000001</c:v>
                </c:pt>
                <c:pt idx="59498">
                  <c:v>168.67149165994229</c:v>
                </c:pt>
                <c:pt idx="59499">
                  <c:v>168.65513290606313</c:v>
                </c:pt>
                <c:pt idx="59500">
                  <c:v>168.63877802499502</c:v>
                </c:pt>
                <c:pt idx="59501">
                  <c:v>168.62241927111586</c:v>
                </c:pt>
                <c:pt idx="59502">
                  <c:v>168.6060605172367</c:v>
                </c:pt>
                <c:pt idx="59503">
                  <c:v>168.58970563616856</c:v>
                </c:pt>
                <c:pt idx="59504">
                  <c:v>168.5733468822894</c:v>
                </c:pt>
                <c:pt idx="59505">
                  <c:v>168.55697263716604</c:v>
                </c:pt>
                <c:pt idx="59506">
                  <c:v>168.54061775609793</c:v>
                </c:pt>
                <c:pt idx="59507">
                  <c:v>168.52425900221874</c:v>
                </c:pt>
                <c:pt idx="59508">
                  <c:v>168.50790024833958</c:v>
                </c:pt>
                <c:pt idx="59509">
                  <c:v>168.49154536727147</c:v>
                </c:pt>
                <c:pt idx="59510">
                  <c:v>168.47518661339231</c:v>
                </c:pt>
                <c:pt idx="59511">
                  <c:v>168.45882785951315</c:v>
                </c:pt>
                <c:pt idx="59512">
                  <c:v>168.44247297844504</c:v>
                </c:pt>
                <c:pt idx="59513">
                  <c:v>168.42611422456585</c:v>
                </c:pt>
                <c:pt idx="59514">
                  <c:v>168.40975547068669</c:v>
                </c:pt>
                <c:pt idx="59515">
                  <c:v>168.39340058961858</c:v>
                </c:pt>
                <c:pt idx="59516">
                  <c:v>168.37704183573942</c:v>
                </c:pt>
                <c:pt idx="59517">
                  <c:v>168.36066759061603</c:v>
                </c:pt>
                <c:pt idx="59518">
                  <c:v>168.34430883673687</c:v>
                </c:pt>
                <c:pt idx="59519">
                  <c:v>168.32795395566876</c:v>
                </c:pt>
                <c:pt idx="59520">
                  <c:v>168.3115952017896</c:v>
                </c:pt>
                <c:pt idx="59521">
                  <c:v>168.29523644791044</c:v>
                </c:pt>
                <c:pt idx="59522">
                  <c:v>168.27888156684233</c:v>
                </c:pt>
                <c:pt idx="59523">
                  <c:v>168.26252281296314</c:v>
                </c:pt>
                <c:pt idx="59524">
                  <c:v>168.24616405908398</c:v>
                </c:pt>
                <c:pt idx="59525">
                  <c:v>168.22980917801587</c:v>
                </c:pt>
                <c:pt idx="59526">
                  <c:v>168.21345042413671</c:v>
                </c:pt>
                <c:pt idx="59527">
                  <c:v>168.19709167025755</c:v>
                </c:pt>
                <c:pt idx="59528">
                  <c:v>168.18073678918941</c:v>
                </c:pt>
                <c:pt idx="59529">
                  <c:v>168.16437803531025</c:v>
                </c:pt>
                <c:pt idx="59530">
                  <c:v>168.14800379018689</c:v>
                </c:pt>
                <c:pt idx="59531">
                  <c:v>168.13164890911878</c:v>
                </c:pt>
                <c:pt idx="59532">
                  <c:v>168.11529015523959</c:v>
                </c:pt>
                <c:pt idx="59533">
                  <c:v>168.09893140136043</c:v>
                </c:pt>
                <c:pt idx="59534">
                  <c:v>168.08257652029232</c:v>
                </c:pt>
                <c:pt idx="59535">
                  <c:v>168.06621776641316</c:v>
                </c:pt>
                <c:pt idx="59536">
                  <c:v>168.049859012534</c:v>
                </c:pt>
                <c:pt idx="59537">
                  <c:v>168.03350413146589</c:v>
                </c:pt>
                <c:pt idx="59538">
                  <c:v>168.0171453775867</c:v>
                </c:pt>
                <c:pt idx="59539">
                  <c:v>168.00078662370754</c:v>
                </c:pt>
                <c:pt idx="59540">
                  <c:v>167.98443174263943</c:v>
                </c:pt>
                <c:pt idx="59541">
                  <c:v>167.96807298876027</c:v>
                </c:pt>
                <c:pt idx="59542">
                  <c:v>167.95169874363688</c:v>
                </c:pt>
                <c:pt idx="59543">
                  <c:v>167.93533998975772</c:v>
                </c:pt>
                <c:pt idx="59544">
                  <c:v>167.91898510868961</c:v>
                </c:pt>
                <c:pt idx="59545">
                  <c:v>167.90262635481045</c:v>
                </c:pt>
                <c:pt idx="59546">
                  <c:v>167.8857927181688</c:v>
                </c:pt>
                <c:pt idx="59547">
                  <c:v>167.87233000000001</c:v>
                </c:pt>
                <c:pt idx="59548">
                  <c:v>167.85279584740104</c:v>
                </c:pt>
                <c:pt idx="59549">
                  <c:v>167.79995700000001</c:v>
                </c:pt>
                <c:pt idx="59550">
                  <c:v>167.79482363384983</c:v>
                </c:pt>
                <c:pt idx="59551">
                  <c:v>167.76608755937053</c:v>
                </c:pt>
                <c:pt idx="59552">
                  <c:v>167.73838296375774</c:v>
                </c:pt>
                <c:pt idx="59553">
                  <c:v>167.75274850154946</c:v>
                </c:pt>
                <c:pt idx="59554">
                  <c:v>167.7276</c:v>
                </c:pt>
                <c:pt idx="59555">
                  <c:v>167.72109234062717</c:v>
                </c:pt>
                <c:pt idx="59556">
                  <c:v>167.70061406526841</c:v>
                </c:pt>
                <c:pt idx="59557">
                  <c:v>167.6801309406851</c:v>
                </c:pt>
                <c:pt idx="59558">
                  <c:v>167.6596478161018</c:v>
                </c:pt>
                <c:pt idx="59559">
                  <c:v>167.63916954074304</c:v>
                </c:pt>
                <c:pt idx="59560">
                  <c:v>167.61868641615973</c:v>
                </c:pt>
                <c:pt idx="59561">
                  <c:v>167.5982032915764</c:v>
                </c:pt>
                <c:pt idx="59562">
                  <c:v>167.57772501621767</c:v>
                </c:pt>
                <c:pt idx="59563">
                  <c:v>167.55724189163433</c:v>
                </c:pt>
                <c:pt idx="59564">
                  <c:v>167.53675876705103</c:v>
                </c:pt>
                <c:pt idx="59565">
                  <c:v>167.51628049169227</c:v>
                </c:pt>
                <c:pt idx="59566">
                  <c:v>167.49579736710896</c:v>
                </c:pt>
                <c:pt idx="59567">
                  <c:v>167.47529484562736</c:v>
                </c:pt>
                <c:pt idx="59568">
                  <c:v>167.45481172104405</c:v>
                </c:pt>
                <c:pt idx="59569">
                  <c:v>167.4343334456853</c:v>
                </c:pt>
                <c:pt idx="59570">
                  <c:v>167.41385032110199</c:v>
                </c:pt>
                <c:pt idx="59571">
                  <c:v>167.39336719651868</c:v>
                </c:pt>
                <c:pt idx="59572">
                  <c:v>167.37288892115993</c:v>
                </c:pt>
                <c:pt idx="59573">
                  <c:v>167.35240579657662</c:v>
                </c:pt>
                <c:pt idx="59574">
                  <c:v>167.33192267199328</c:v>
                </c:pt>
                <c:pt idx="59575">
                  <c:v>167.31144439663456</c:v>
                </c:pt>
                <c:pt idx="59576">
                  <c:v>167.29096127205122</c:v>
                </c:pt>
                <c:pt idx="59577">
                  <c:v>167.27047814746791</c:v>
                </c:pt>
                <c:pt idx="59578">
                  <c:v>167.24999987210916</c:v>
                </c:pt>
                <c:pt idx="59579">
                  <c:v>167.22949735062755</c:v>
                </c:pt>
                <c:pt idx="59580">
                  <c:v>167.20901422604425</c:v>
                </c:pt>
                <c:pt idx="59581">
                  <c:v>167.18853595068549</c:v>
                </c:pt>
                <c:pt idx="59582">
                  <c:v>167.16805282610218</c:v>
                </c:pt>
                <c:pt idx="59583">
                  <c:v>167.14756970151888</c:v>
                </c:pt>
                <c:pt idx="59584">
                  <c:v>167.12709142616012</c:v>
                </c:pt>
                <c:pt idx="59585">
                  <c:v>167.10660830157681</c:v>
                </c:pt>
                <c:pt idx="59586">
                  <c:v>167.08612517699348</c:v>
                </c:pt>
                <c:pt idx="59587">
                  <c:v>167.06564690163475</c:v>
                </c:pt>
                <c:pt idx="59588">
                  <c:v>167.04516377705141</c:v>
                </c:pt>
                <c:pt idx="59589">
                  <c:v>167.02468065246811</c:v>
                </c:pt>
                <c:pt idx="59590">
                  <c:v>167.00420237710935</c:v>
                </c:pt>
                <c:pt idx="59591">
                  <c:v>166.98371925252604</c:v>
                </c:pt>
                <c:pt idx="59592">
                  <c:v>166.96321673104444</c:v>
                </c:pt>
                <c:pt idx="59593">
                  <c:v>166.94273360646113</c:v>
                </c:pt>
                <c:pt idx="59594">
                  <c:v>166.92225533110238</c:v>
                </c:pt>
                <c:pt idx="59595">
                  <c:v>166.90177220651907</c:v>
                </c:pt>
                <c:pt idx="59596">
                  <c:v>166.88128908193573</c:v>
                </c:pt>
                <c:pt idx="59597">
                  <c:v>166.86081080657701</c:v>
                </c:pt>
                <c:pt idx="59598">
                  <c:v>166.84032768199367</c:v>
                </c:pt>
                <c:pt idx="59599">
                  <c:v>166.81984455741036</c:v>
                </c:pt>
                <c:pt idx="59600">
                  <c:v>166.79936628205161</c:v>
                </c:pt>
                <c:pt idx="59601">
                  <c:v>166.7788831574683</c:v>
                </c:pt>
                <c:pt idx="59602">
                  <c:v>166.75840003288499</c:v>
                </c:pt>
                <c:pt idx="59603">
                  <c:v>166.73792175752624</c:v>
                </c:pt>
                <c:pt idx="59604">
                  <c:v>166.71741923604463</c:v>
                </c:pt>
                <c:pt idx="59605">
                  <c:v>166.69693611146133</c:v>
                </c:pt>
                <c:pt idx="59606">
                  <c:v>166.67645783610257</c:v>
                </c:pt>
                <c:pt idx="59607">
                  <c:v>166.65597471151926</c:v>
                </c:pt>
                <c:pt idx="59608">
                  <c:v>166.63549158693596</c:v>
                </c:pt>
                <c:pt idx="59609">
                  <c:v>166.6150133115772</c:v>
                </c:pt>
                <c:pt idx="59610">
                  <c:v>166.58558212708633</c:v>
                </c:pt>
                <c:pt idx="59611">
                  <c:v>166.53880186599906</c:v>
                </c:pt>
                <c:pt idx="59612">
                  <c:v>166.49463475011922</c:v>
                </c:pt>
                <c:pt idx="59613">
                  <c:v>166.48999530226459</c:v>
                </c:pt>
                <c:pt idx="59614">
                  <c:v>166.48676014806867</c:v>
                </c:pt>
                <c:pt idx="59615">
                  <c:v>166.42512762851695</c:v>
                </c:pt>
                <c:pt idx="59616">
                  <c:v>166.37795740619785</c:v>
                </c:pt>
                <c:pt idx="59617">
                  <c:v>166.40421588936576</c:v>
                </c:pt>
                <c:pt idx="59618">
                  <c:v>166.3913559847401</c:v>
                </c:pt>
                <c:pt idx="59619">
                  <c:v>166.37351590648328</c:v>
                </c:pt>
                <c:pt idx="59620">
                  <c:v>166.37778459070825</c:v>
                </c:pt>
                <c:pt idx="59621">
                  <c:v>166.38205327493321</c:v>
                </c:pt>
                <c:pt idx="59622">
                  <c:v>166.38632094857951</c:v>
                </c:pt>
                <c:pt idx="59623">
                  <c:v>166.39058963280448</c:v>
                </c:pt>
                <c:pt idx="59624">
                  <c:v>166.39485831702945</c:v>
                </c:pt>
                <c:pt idx="59625">
                  <c:v>166.39912599067574</c:v>
                </c:pt>
                <c:pt idx="59626">
                  <c:v>166.40339467490071</c:v>
                </c:pt>
                <c:pt idx="59627">
                  <c:v>166.40766335912568</c:v>
                </c:pt>
                <c:pt idx="59628">
                  <c:v>166.41193103277197</c:v>
                </c:pt>
                <c:pt idx="59629">
                  <c:v>166.41620375931154</c:v>
                </c:pt>
                <c:pt idx="59630">
                  <c:v>166.42047244353651</c:v>
                </c:pt>
                <c:pt idx="59631">
                  <c:v>166.42474011718281</c:v>
                </c:pt>
                <c:pt idx="59632">
                  <c:v>166.42900880140778</c:v>
                </c:pt>
                <c:pt idx="59633">
                  <c:v>166.43327748563274</c:v>
                </c:pt>
                <c:pt idx="59634">
                  <c:v>166.43754515927904</c:v>
                </c:pt>
                <c:pt idx="59635">
                  <c:v>166.44181384350401</c:v>
                </c:pt>
                <c:pt idx="59636">
                  <c:v>166.44608252772898</c:v>
                </c:pt>
                <c:pt idx="59637">
                  <c:v>166.45035020137527</c:v>
                </c:pt>
                <c:pt idx="59638">
                  <c:v>166.45461888560024</c:v>
                </c:pt>
                <c:pt idx="59639">
                  <c:v>166.45888756982518</c:v>
                </c:pt>
                <c:pt idx="59640">
                  <c:v>166.4631552434715</c:v>
                </c:pt>
                <c:pt idx="59641">
                  <c:v>166.46742392769647</c:v>
                </c:pt>
                <c:pt idx="59642">
                  <c:v>166.47169665423604</c:v>
                </c:pt>
                <c:pt idx="59643">
                  <c:v>166.47596533846098</c:v>
                </c:pt>
                <c:pt idx="59644">
                  <c:v>166.48023301210731</c:v>
                </c:pt>
                <c:pt idx="59645">
                  <c:v>166.48450169633225</c:v>
                </c:pt>
                <c:pt idx="59646">
                  <c:v>166.48877038055721</c:v>
                </c:pt>
                <c:pt idx="59647">
                  <c:v>166.49303805420354</c:v>
                </c:pt>
                <c:pt idx="59648">
                  <c:v>166.49730673842848</c:v>
                </c:pt>
                <c:pt idx="59649">
                  <c:v>166.50157542265345</c:v>
                </c:pt>
                <c:pt idx="59650">
                  <c:v>166.50584309629974</c:v>
                </c:pt>
                <c:pt idx="59651">
                  <c:v>166.51011178052471</c:v>
                </c:pt>
                <c:pt idx="59652">
                  <c:v>166.51438046474968</c:v>
                </c:pt>
                <c:pt idx="59653">
                  <c:v>166.51864813839597</c:v>
                </c:pt>
                <c:pt idx="59654">
                  <c:v>166.52292086493554</c:v>
                </c:pt>
                <c:pt idx="59655">
                  <c:v>166.52718954916051</c:v>
                </c:pt>
                <c:pt idx="59656">
                  <c:v>166.53145722280681</c:v>
                </c:pt>
                <c:pt idx="59657">
                  <c:v>166.53572590703178</c:v>
                </c:pt>
                <c:pt idx="59658">
                  <c:v>166.53999459125674</c:v>
                </c:pt>
                <c:pt idx="59659">
                  <c:v>166.54426226490304</c:v>
                </c:pt>
                <c:pt idx="59660">
                  <c:v>166.54853094912801</c:v>
                </c:pt>
                <c:pt idx="59661">
                  <c:v>166.55279963335298</c:v>
                </c:pt>
                <c:pt idx="59662">
                  <c:v>166.55706730699927</c:v>
                </c:pt>
                <c:pt idx="59663">
                  <c:v>166.56133599122424</c:v>
                </c:pt>
                <c:pt idx="59664">
                  <c:v>166.56560467544921</c:v>
                </c:pt>
                <c:pt idx="59665">
                  <c:v>166.57055060872676</c:v>
                </c:pt>
                <c:pt idx="59666">
                  <c:v>166.66027800000001</c:v>
                </c:pt>
                <c:pt idx="59667">
                  <c:v>166.66152036909872</c:v>
                </c:pt>
                <c:pt idx="59668">
                  <c:v>166.71455399999999</c:v>
                </c:pt>
                <c:pt idx="59669">
                  <c:v>166.71655939332538</c:v>
                </c:pt>
                <c:pt idx="59670">
                  <c:v>166.76962295517407</c:v>
                </c:pt>
                <c:pt idx="59671">
                  <c:v>166.7878486390081</c:v>
                </c:pt>
                <c:pt idx="59672">
                  <c:v>166.80500799999999</c:v>
                </c:pt>
                <c:pt idx="59673">
                  <c:v>166.81087435383881</c:v>
                </c:pt>
                <c:pt idx="59674">
                  <c:v>166.89285683595614</c:v>
                </c:pt>
                <c:pt idx="59675">
                  <c:v>166.85785482260371</c:v>
                </c:pt>
                <c:pt idx="59676">
                  <c:v>166.85846266455025</c:v>
                </c:pt>
                <c:pt idx="59677">
                  <c:v>166.92661431489813</c:v>
                </c:pt>
                <c:pt idx="59678">
                  <c:v>166.93706182498809</c:v>
                </c:pt>
                <c:pt idx="59679">
                  <c:v>166.98394840262219</c:v>
                </c:pt>
                <c:pt idx="59680">
                  <c:v>166.97613654554124</c:v>
                </c:pt>
                <c:pt idx="59681">
                  <c:v>167.04239500214592</c:v>
                </c:pt>
                <c:pt idx="59682">
                  <c:v>167.05196958833491</c:v>
                </c:pt>
                <c:pt idx="59683">
                  <c:v>167.00275404143403</c:v>
                </c:pt>
                <c:pt idx="59684">
                  <c:v>166.95355014594102</c:v>
                </c:pt>
                <c:pt idx="59685">
                  <c:v>166.90433459904014</c:v>
                </c:pt>
                <c:pt idx="59686">
                  <c:v>166.85511905213923</c:v>
                </c:pt>
                <c:pt idx="59687">
                  <c:v>166.80591515664622</c:v>
                </c:pt>
                <c:pt idx="59688">
                  <c:v>166.75669960974534</c:v>
                </c:pt>
                <c:pt idx="59689">
                  <c:v>166.70748406284446</c:v>
                </c:pt>
                <c:pt idx="59690">
                  <c:v>166.65828016735145</c:v>
                </c:pt>
                <c:pt idx="59691">
                  <c:v>166.60906462045057</c:v>
                </c:pt>
                <c:pt idx="59692">
                  <c:v>166.55980246791813</c:v>
                </c:pt>
                <c:pt idx="59693">
                  <c:v>166.51058692101725</c:v>
                </c:pt>
                <c:pt idx="59694">
                  <c:v>166.46138302552424</c:v>
                </c:pt>
                <c:pt idx="59695">
                  <c:v>166.41216747862333</c:v>
                </c:pt>
                <c:pt idx="59696">
                  <c:v>166.36295193172245</c:v>
                </c:pt>
                <c:pt idx="59697">
                  <c:v>166.31374803622944</c:v>
                </c:pt>
                <c:pt idx="59698">
                  <c:v>166.26453248932856</c:v>
                </c:pt>
                <c:pt idx="59699">
                  <c:v>166.21531694242768</c:v>
                </c:pt>
                <c:pt idx="59700">
                  <c:v>166.16611304693467</c:v>
                </c:pt>
                <c:pt idx="59701">
                  <c:v>166.11689750003379</c:v>
                </c:pt>
                <c:pt idx="59702">
                  <c:v>166.06768195313288</c:v>
                </c:pt>
                <c:pt idx="59703">
                  <c:v>166.01847805763987</c:v>
                </c:pt>
                <c:pt idx="59704">
                  <c:v>165.96921590510746</c:v>
                </c:pt>
                <c:pt idx="59705">
                  <c:v>165.92000035820655</c:v>
                </c:pt>
                <c:pt idx="59706">
                  <c:v>165.87079646271354</c:v>
                </c:pt>
                <c:pt idx="59707">
                  <c:v>165.82158091581266</c:v>
                </c:pt>
                <c:pt idx="59708">
                  <c:v>165.77236536891178</c:v>
                </c:pt>
                <c:pt idx="59709">
                  <c:v>165.72316147341877</c:v>
                </c:pt>
                <c:pt idx="59710">
                  <c:v>165.67394592651789</c:v>
                </c:pt>
                <c:pt idx="59711">
                  <c:v>165.62473037961698</c:v>
                </c:pt>
                <c:pt idx="59712">
                  <c:v>165.575526484124</c:v>
                </c:pt>
                <c:pt idx="59713">
                  <c:v>165.52631093722309</c:v>
                </c:pt>
                <c:pt idx="59714">
                  <c:v>165.47709539032221</c:v>
                </c:pt>
                <c:pt idx="59715">
                  <c:v>165.4278914948292</c:v>
                </c:pt>
                <c:pt idx="59716">
                  <c:v>165.37867594792831</c:v>
                </c:pt>
                <c:pt idx="59717">
                  <c:v>165.32941379539588</c:v>
                </c:pt>
                <c:pt idx="59718">
                  <c:v>165.280198248495</c:v>
                </c:pt>
                <c:pt idx="59719">
                  <c:v>165.23099435300199</c:v>
                </c:pt>
                <c:pt idx="59720">
                  <c:v>165.18177880610111</c:v>
                </c:pt>
                <c:pt idx="59721">
                  <c:v>165.1325632592002</c:v>
                </c:pt>
                <c:pt idx="59722">
                  <c:v>165.08335936370719</c:v>
                </c:pt>
                <c:pt idx="59723">
                  <c:v>165.03414381680631</c:v>
                </c:pt>
                <c:pt idx="59724">
                  <c:v>164.98492826990542</c:v>
                </c:pt>
                <c:pt idx="59725">
                  <c:v>164.93572437441242</c:v>
                </c:pt>
                <c:pt idx="59726">
                  <c:v>164.88650882751153</c:v>
                </c:pt>
                <c:pt idx="59727">
                  <c:v>164.83729328061062</c:v>
                </c:pt>
                <c:pt idx="59728">
                  <c:v>164.75508759585122</c:v>
                </c:pt>
                <c:pt idx="59729">
                  <c:v>164.7268425988081</c:v>
                </c:pt>
                <c:pt idx="59730">
                  <c:v>164.70163505579399</c:v>
                </c:pt>
                <c:pt idx="59731">
                  <c:v>164.65997659823557</c:v>
                </c:pt>
                <c:pt idx="59732">
                  <c:v>164.63123104791418</c:v>
                </c:pt>
                <c:pt idx="59733">
                  <c:v>164.57349031616596</c:v>
                </c:pt>
                <c:pt idx="59734">
                  <c:v>164.55453011945636</c:v>
                </c:pt>
                <c:pt idx="59735">
                  <c:v>164.54002790772532</c:v>
                </c:pt>
                <c:pt idx="59736">
                  <c:v>164.53669523551847</c:v>
                </c:pt>
                <c:pt idx="59737">
                  <c:v>164.543747</c:v>
                </c:pt>
                <c:pt idx="59738">
                  <c:v>164.543747</c:v>
                </c:pt>
                <c:pt idx="59739">
                  <c:v>164.543747</c:v>
                </c:pt>
                <c:pt idx="59740">
                  <c:v>164.543747</c:v>
                </c:pt>
                <c:pt idx="59741">
                  <c:v>164.543747</c:v>
                </c:pt>
                <c:pt idx="59742">
                  <c:v>164.543747</c:v>
                </c:pt>
                <c:pt idx="59743">
                  <c:v>164.5420735592372</c:v>
                </c:pt>
                <c:pt idx="59744">
                  <c:v>164.47137499999999</c:v>
                </c:pt>
                <c:pt idx="59745">
                  <c:v>164.47204378397711</c:v>
                </c:pt>
                <c:pt idx="59746">
                  <c:v>164.48548196781883</c:v>
                </c:pt>
                <c:pt idx="59747">
                  <c:v>164.39993608941344</c:v>
                </c:pt>
                <c:pt idx="59748">
                  <c:v>164.41606546137339</c:v>
                </c:pt>
                <c:pt idx="59749">
                  <c:v>164.40372699856937</c:v>
                </c:pt>
                <c:pt idx="59750">
                  <c:v>164.46746872538736</c:v>
                </c:pt>
                <c:pt idx="59751">
                  <c:v>164.417114</c:v>
                </c:pt>
                <c:pt idx="59752">
                  <c:v>164.41551809648809</c:v>
                </c:pt>
                <c:pt idx="59753">
                  <c:v>164.39684911994851</c:v>
                </c:pt>
                <c:pt idx="59754">
                  <c:v>164.37815803948214</c:v>
                </c:pt>
                <c:pt idx="59755">
                  <c:v>164.35948464215721</c:v>
                </c:pt>
                <c:pt idx="59756">
                  <c:v>164.34081566561761</c:v>
                </c:pt>
                <c:pt idx="59757">
                  <c:v>164.32214226829268</c:v>
                </c:pt>
                <c:pt idx="59758">
                  <c:v>164.30346887096775</c:v>
                </c:pt>
                <c:pt idx="59759">
                  <c:v>164.28479989442815</c:v>
                </c:pt>
                <c:pt idx="59760">
                  <c:v>164.26612649710322</c:v>
                </c:pt>
                <c:pt idx="59761">
                  <c:v>164.24745309977828</c:v>
                </c:pt>
                <c:pt idx="59762">
                  <c:v>164.22878412323868</c:v>
                </c:pt>
                <c:pt idx="59763">
                  <c:v>164.21011072591375</c:v>
                </c:pt>
                <c:pt idx="59764">
                  <c:v>164.19143732858879</c:v>
                </c:pt>
                <c:pt idx="59765">
                  <c:v>164.17276835204922</c:v>
                </c:pt>
                <c:pt idx="59766">
                  <c:v>164.15409495472426</c:v>
                </c:pt>
                <c:pt idx="59767">
                  <c:v>164.13540387425792</c:v>
                </c:pt>
                <c:pt idx="59768">
                  <c:v>164.11673047693299</c:v>
                </c:pt>
                <c:pt idx="59769">
                  <c:v>164.09806150039338</c:v>
                </c:pt>
                <c:pt idx="59770">
                  <c:v>164.07938810306845</c:v>
                </c:pt>
                <c:pt idx="59771">
                  <c:v>164.06071470574352</c:v>
                </c:pt>
                <c:pt idx="59772">
                  <c:v>164.04204572920392</c:v>
                </c:pt>
                <c:pt idx="59773">
                  <c:v>164.02337233187899</c:v>
                </c:pt>
                <c:pt idx="59774">
                  <c:v>164.00469893455403</c:v>
                </c:pt>
                <c:pt idx="59775">
                  <c:v>163.98602995801446</c:v>
                </c:pt>
                <c:pt idx="59776">
                  <c:v>163.96735656068952</c:v>
                </c:pt>
                <c:pt idx="59777">
                  <c:v>163.89264970903369</c:v>
                </c:pt>
                <c:pt idx="59778">
                  <c:v>163.87398073249409</c:v>
                </c:pt>
                <c:pt idx="59779">
                  <c:v>163.85530733516916</c:v>
                </c:pt>
                <c:pt idx="59780">
                  <c:v>163.83663393784423</c:v>
                </c:pt>
                <c:pt idx="59781">
                  <c:v>163.81796496130463</c:v>
                </c:pt>
                <c:pt idx="59782">
                  <c:v>163.79929156397969</c:v>
                </c:pt>
                <c:pt idx="59783">
                  <c:v>163.78061816665476</c:v>
                </c:pt>
                <c:pt idx="59784">
                  <c:v>163.76194919011516</c:v>
                </c:pt>
                <c:pt idx="59785">
                  <c:v>163.74327579279023</c:v>
                </c:pt>
                <c:pt idx="59786">
                  <c:v>163.72460239546527</c:v>
                </c:pt>
                <c:pt idx="59787">
                  <c:v>163.7059334189257</c:v>
                </c:pt>
                <c:pt idx="59788">
                  <c:v>163.68726002160074</c:v>
                </c:pt>
                <c:pt idx="59789">
                  <c:v>163.66872920762813</c:v>
                </c:pt>
                <c:pt idx="59790">
                  <c:v>163.67778392060086</c:v>
                </c:pt>
                <c:pt idx="59791">
                  <c:v>163.70466189222699</c:v>
                </c:pt>
                <c:pt idx="59792">
                  <c:v>163.68644130853602</c:v>
                </c:pt>
                <c:pt idx="59793">
                  <c:v>163.69703092252684</c:v>
                </c:pt>
                <c:pt idx="59794">
                  <c:v>163.77588848917731</c:v>
                </c:pt>
                <c:pt idx="59795">
                  <c:v>163.78289665647071</c:v>
                </c:pt>
                <c:pt idx="59796">
                  <c:v>163.78991146028616</c:v>
                </c:pt>
                <c:pt idx="59797">
                  <c:v>163.79691962757957</c:v>
                </c:pt>
                <c:pt idx="59798">
                  <c:v>163.80693255030997</c:v>
                </c:pt>
                <c:pt idx="59799">
                  <c:v>163.8351748259833</c:v>
                </c:pt>
                <c:pt idx="59800">
                  <c:v>163.86927012589413</c:v>
                </c:pt>
                <c:pt idx="59801">
                  <c:v>163.87756539920173</c:v>
                </c:pt>
                <c:pt idx="59802">
                  <c:v>163.9511128534871</c:v>
                </c:pt>
                <c:pt idx="59803">
                  <c:v>164.02466030777245</c:v>
                </c:pt>
                <c:pt idx="59804">
                  <c:v>164.09819035025521</c:v>
                </c:pt>
                <c:pt idx="59805">
                  <c:v>164.17173780454056</c:v>
                </c:pt>
                <c:pt idx="59806">
                  <c:v>164.24528525882593</c:v>
                </c:pt>
                <c:pt idx="59807">
                  <c:v>164.31881530130866</c:v>
                </c:pt>
                <c:pt idx="59808">
                  <c:v>164.39236275559401</c:v>
                </c:pt>
                <c:pt idx="59809">
                  <c:v>164.46597985708988</c:v>
                </c:pt>
                <c:pt idx="59810">
                  <c:v>164.53952731137522</c:v>
                </c:pt>
                <c:pt idx="59811">
                  <c:v>164.61305735385798</c:v>
                </c:pt>
                <c:pt idx="59812">
                  <c:v>164.68660480814333</c:v>
                </c:pt>
                <c:pt idx="59813">
                  <c:v>164.7601522624287</c:v>
                </c:pt>
                <c:pt idx="59814">
                  <c:v>164.83368230491143</c:v>
                </c:pt>
                <c:pt idx="59815">
                  <c:v>164.90722975919678</c:v>
                </c:pt>
                <c:pt idx="59816">
                  <c:v>164.98075980167954</c:v>
                </c:pt>
                <c:pt idx="59817">
                  <c:v>165.05430725596489</c:v>
                </c:pt>
                <c:pt idx="59818">
                  <c:v>165.12785471025023</c:v>
                </c:pt>
                <c:pt idx="59819">
                  <c:v>165.20138475273299</c:v>
                </c:pt>
                <c:pt idx="59820">
                  <c:v>165.27493220701834</c:v>
                </c:pt>
                <c:pt idx="59821">
                  <c:v>165.34854930851421</c:v>
                </c:pt>
                <c:pt idx="59822">
                  <c:v>165.42209676279955</c:v>
                </c:pt>
                <c:pt idx="59823">
                  <c:v>165.49562680528228</c:v>
                </c:pt>
                <c:pt idx="59824">
                  <c:v>165.56917425956766</c:v>
                </c:pt>
                <c:pt idx="59825">
                  <c:v>165.64272171385301</c:v>
                </c:pt>
                <c:pt idx="59826">
                  <c:v>165.71625175633577</c:v>
                </c:pt>
                <c:pt idx="59827">
                  <c:v>165.78979921062111</c:v>
                </c:pt>
                <c:pt idx="59828">
                  <c:v>165.8891774078665</c:v>
                </c:pt>
                <c:pt idx="59829">
                  <c:v>165.98130226800191</c:v>
                </c:pt>
                <c:pt idx="59830">
                  <c:v>166.05390091368622</c:v>
                </c:pt>
                <c:pt idx="59831">
                  <c:v>166.1450024268002</c:v>
                </c:pt>
                <c:pt idx="59832">
                  <c:v>166.22685130822407</c:v>
                </c:pt>
                <c:pt idx="59833">
                  <c:v>166.32776599237008</c:v>
                </c:pt>
                <c:pt idx="59834">
                  <c:v>166.43643098569385</c:v>
                </c:pt>
                <c:pt idx="59835">
                  <c:v>166.54676909153756</c:v>
                </c:pt>
                <c:pt idx="59836">
                  <c:v>166.65475241583215</c:v>
                </c:pt>
                <c:pt idx="59837">
                  <c:v>166.72691133382341</c:v>
                </c:pt>
                <c:pt idx="59838">
                  <c:v>166.78307231711437</c:v>
                </c:pt>
                <c:pt idx="59839">
                  <c:v>166.83924659924105</c:v>
                </c:pt>
                <c:pt idx="59840">
                  <c:v>166.89542088136773</c:v>
                </c:pt>
                <c:pt idx="59841">
                  <c:v>166.95158186465866</c:v>
                </c:pt>
                <c:pt idx="59842">
                  <c:v>167.00775614678534</c:v>
                </c:pt>
                <c:pt idx="59843">
                  <c:v>167.06393042891202</c:v>
                </c:pt>
                <c:pt idx="59844">
                  <c:v>167.12009141220298</c:v>
                </c:pt>
                <c:pt idx="59845">
                  <c:v>167.17626569432966</c:v>
                </c:pt>
                <c:pt idx="59846">
                  <c:v>167.23249317179926</c:v>
                </c:pt>
                <c:pt idx="59847">
                  <c:v>167.28866745392594</c:v>
                </c:pt>
                <c:pt idx="59848">
                  <c:v>167.34482843721688</c:v>
                </c:pt>
                <c:pt idx="59849">
                  <c:v>167.37722195708153</c:v>
                </c:pt>
                <c:pt idx="59850">
                  <c:v>167.37235870100142</c:v>
                </c:pt>
                <c:pt idx="59851">
                  <c:v>167.37747354946364</c:v>
                </c:pt>
                <c:pt idx="59852">
                  <c:v>167.38389599999999</c:v>
                </c:pt>
                <c:pt idx="59853">
                  <c:v>167.4077386304244</c:v>
                </c:pt>
                <c:pt idx="59854">
                  <c:v>167.29335270936988</c:v>
                </c:pt>
                <c:pt idx="59855">
                  <c:v>167.26881435061063</c:v>
                </c:pt>
                <c:pt idx="59856">
                  <c:v>167.24428180112193</c:v>
                </c:pt>
                <c:pt idx="59857">
                  <c:v>167.21974344236267</c:v>
                </c:pt>
                <c:pt idx="59858">
                  <c:v>167.19520508360344</c:v>
                </c:pt>
                <c:pt idx="59859">
                  <c:v>167.17067253411474</c:v>
                </c:pt>
                <c:pt idx="59860">
                  <c:v>167.14613417535548</c:v>
                </c:pt>
                <c:pt idx="59861">
                  <c:v>167.12159581659625</c:v>
                </c:pt>
                <c:pt idx="59862">
                  <c:v>167.09706326710753</c:v>
                </c:pt>
                <c:pt idx="59863">
                  <c:v>167.0725249083483</c:v>
                </c:pt>
                <c:pt idx="59864">
                  <c:v>167.04796331250688</c:v>
                </c:pt>
                <c:pt idx="59865">
                  <c:v>167.02342495374765</c:v>
                </c:pt>
                <c:pt idx="59866">
                  <c:v>166.99889240425892</c:v>
                </c:pt>
                <c:pt idx="59867">
                  <c:v>166.97435404549969</c:v>
                </c:pt>
                <c:pt idx="59868">
                  <c:v>166.94981568674044</c:v>
                </c:pt>
                <c:pt idx="59869">
                  <c:v>166.92528313725174</c:v>
                </c:pt>
                <c:pt idx="59870">
                  <c:v>166.90074477849251</c:v>
                </c:pt>
                <c:pt idx="59871">
                  <c:v>166.87620641973325</c:v>
                </c:pt>
                <c:pt idx="59872">
                  <c:v>166.85167387024455</c:v>
                </c:pt>
                <c:pt idx="59873">
                  <c:v>166.8271355114853</c:v>
                </c:pt>
                <c:pt idx="59874">
                  <c:v>166.80142805603242</c:v>
                </c:pt>
                <c:pt idx="59875">
                  <c:v>166.76691484549357</c:v>
                </c:pt>
                <c:pt idx="59876">
                  <c:v>166.74870138212157</c:v>
                </c:pt>
                <c:pt idx="59877">
                  <c:v>166.73044924248927</c:v>
                </c:pt>
                <c:pt idx="59878">
                  <c:v>166.71224117405816</c:v>
                </c:pt>
                <c:pt idx="59879">
                  <c:v>166.68913435813067</c:v>
                </c:pt>
                <c:pt idx="59880">
                  <c:v>166.65761926364721</c:v>
                </c:pt>
                <c:pt idx="59881">
                  <c:v>166.73190480686694</c:v>
                </c:pt>
                <c:pt idx="59882">
                  <c:v>166.62974149070101</c:v>
                </c:pt>
                <c:pt idx="59883">
                  <c:v>166.66101559123422</c:v>
                </c:pt>
                <c:pt idx="59884">
                  <c:v>166.66556946226061</c:v>
                </c:pt>
                <c:pt idx="59885">
                  <c:v>166.67012441163675</c:v>
                </c:pt>
                <c:pt idx="59886">
                  <c:v>166.67467936101289</c:v>
                </c:pt>
                <c:pt idx="59887">
                  <c:v>166.67923323203925</c:v>
                </c:pt>
                <c:pt idx="59888">
                  <c:v>166.68378818141539</c:v>
                </c:pt>
                <c:pt idx="59889">
                  <c:v>166.68834744419058</c:v>
                </c:pt>
                <c:pt idx="59890">
                  <c:v>166.69290239356673</c:v>
                </c:pt>
                <c:pt idx="59891">
                  <c:v>166.69745626459311</c:v>
                </c:pt>
                <c:pt idx="59892">
                  <c:v>166.70201121396926</c:v>
                </c:pt>
                <c:pt idx="59893">
                  <c:v>166.7065661633454</c:v>
                </c:pt>
                <c:pt idx="59894">
                  <c:v>166.71112003437179</c:v>
                </c:pt>
                <c:pt idx="59895">
                  <c:v>166.71567498374793</c:v>
                </c:pt>
                <c:pt idx="59896">
                  <c:v>166.72022993312407</c:v>
                </c:pt>
                <c:pt idx="59897">
                  <c:v>166.72478380415046</c:v>
                </c:pt>
                <c:pt idx="59898">
                  <c:v>166.7293387535266</c:v>
                </c:pt>
                <c:pt idx="59899">
                  <c:v>166.73389370290275</c:v>
                </c:pt>
                <c:pt idx="59900">
                  <c:v>166.73844757392911</c:v>
                </c:pt>
                <c:pt idx="59901">
                  <c:v>166.74300252330525</c:v>
                </c:pt>
                <c:pt idx="59902">
                  <c:v>166.74756178608044</c:v>
                </c:pt>
                <c:pt idx="59903">
                  <c:v>166.75211565710683</c:v>
                </c:pt>
                <c:pt idx="59904">
                  <c:v>166.75667060648297</c:v>
                </c:pt>
                <c:pt idx="59905">
                  <c:v>166.76122555585911</c:v>
                </c:pt>
                <c:pt idx="59906">
                  <c:v>166.7657794268855</c:v>
                </c:pt>
                <c:pt idx="59907">
                  <c:v>166.79893719837864</c:v>
                </c:pt>
                <c:pt idx="59908">
                  <c:v>166.859283</c:v>
                </c:pt>
                <c:pt idx="59909">
                  <c:v>166.84045817878427</c:v>
                </c:pt>
                <c:pt idx="59910">
                  <c:v>166.83701413638531</c:v>
                </c:pt>
                <c:pt idx="59911">
                  <c:v>166.86280883929422</c:v>
                </c:pt>
                <c:pt idx="59912">
                  <c:v>166.83162226722288</c:v>
                </c:pt>
                <c:pt idx="59913">
                  <c:v>166.85702720314734</c:v>
                </c:pt>
                <c:pt idx="59914">
                  <c:v>166.81617515212207</c:v>
                </c:pt>
                <c:pt idx="59915">
                  <c:v>166.80500799999999</c:v>
                </c:pt>
                <c:pt idx="59916">
                  <c:v>166.79218054291425</c:v>
                </c:pt>
                <c:pt idx="59917">
                  <c:v>166.75963809322644</c:v>
                </c:pt>
                <c:pt idx="59918">
                  <c:v>166.72709564353863</c:v>
                </c:pt>
                <c:pt idx="59919">
                  <c:v>166.69456089802927</c:v>
                </c:pt>
                <c:pt idx="59920">
                  <c:v>166.66201844834146</c:v>
                </c:pt>
                <c:pt idx="59921">
                  <c:v>166.62947599865365</c:v>
                </c:pt>
                <c:pt idx="59922">
                  <c:v>166.59694125314428</c:v>
                </c:pt>
                <c:pt idx="59923">
                  <c:v>166.56439880345647</c:v>
                </c:pt>
                <c:pt idx="59924">
                  <c:v>166.53185635376869</c:v>
                </c:pt>
                <c:pt idx="59925">
                  <c:v>166.49932160825932</c:v>
                </c:pt>
                <c:pt idx="59926">
                  <c:v>166.46677915857151</c:v>
                </c:pt>
                <c:pt idx="59927">
                  <c:v>166.43420589216998</c:v>
                </c:pt>
                <c:pt idx="59928">
                  <c:v>166.40167114666062</c:v>
                </c:pt>
                <c:pt idx="59929">
                  <c:v>166.36912869697281</c:v>
                </c:pt>
                <c:pt idx="59930">
                  <c:v>166.336586247285</c:v>
                </c:pt>
                <c:pt idx="59931">
                  <c:v>166.30405150177563</c:v>
                </c:pt>
                <c:pt idx="59932">
                  <c:v>166.27150905208782</c:v>
                </c:pt>
                <c:pt idx="59933">
                  <c:v>166.23896660240004</c:v>
                </c:pt>
                <c:pt idx="59934">
                  <c:v>166.20643185689065</c:v>
                </c:pt>
                <c:pt idx="59935">
                  <c:v>166.17388940720286</c:v>
                </c:pt>
                <c:pt idx="59936">
                  <c:v>166.14134695751505</c:v>
                </c:pt>
                <c:pt idx="59937">
                  <c:v>166.10881221200569</c:v>
                </c:pt>
                <c:pt idx="59938">
                  <c:v>166.07626976231788</c:v>
                </c:pt>
                <c:pt idx="59939">
                  <c:v>166.04369649591635</c:v>
                </c:pt>
                <c:pt idx="59940">
                  <c:v>166.01115404622854</c:v>
                </c:pt>
                <c:pt idx="59941">
                  <c:v>165.97861930071917</c:v>
                </c:pt>
                <c:pt idx="59942">
                  <c:v>165.94607685103139</c:v>
                </c:pt>
                <c:pt idx="59943">
                  <c:v>165.91353440134358</c:v>
                </c:pt>
                <c:pt idx="59944">
                  <c:v>165.88099965583422</c:v>
                </c:pt>
                <c:pt idx="59945">
                  <c:v>165.84845720614641</c:v>
                </c:pt>
                <c:pt idx="59946">
                  <c:v>165.8159147564586</c:v>
                </c:pt>
                <c:pt idx="59947">
                  <c:v>165.78338001094923</c:v>
                </c:pt>
                <c:pt idx="59948">
                  <c:v>165.75083756126142</c:v>
                </c:pt>
                <c:pt idx="59949">
                  <c:v>165.71829511157361</c:v>
                </c:pt>
                <c:pt idx="59950">
                  <c:v>165.68576036606424</c:v>
                </c:pt>
                <c:pt idx="59951">
                  <c:v>165.70033098855507</c:v>
                </c:pt>
                <c:pt idx="59952">
                  <c:v>165.75269007558418</c:v>
                </c:pt>
                <c:pt idx="59953">
                  <c:v>165.79015046208872</c:v>
                </c:pt>
                <c:pt idx="59954">
                  <c:v>165.84388086531587</c:v>
                </c:pt>
                <c:pt idx="59955">
                  <c:v>165.81134558202194</c:v>
                </c:pt>
                <c:pt idx="59956">
                  <c:v>165.82761357319981</c:v>
                </c:pt>
                <c:pt idx="59957">
                  <c:v>165.93428450584028</c:v>
                </c:pt>
                <c:pt idx="59958">
                  <c:v>165.936691</c:v>
                </c:pt>
                <c:pt idx="59959">
                  <c:v>166.0443471182642</c:v>
                </c:pt>
                <c:pt idx="59960">
                  <c:v>166.03925076812737</c:v>
                </c:pt>
                <c:pt idx="59961">
                  <c:v>166.03322604177177</c:v>
                </c:pt>
                <c:pt idx="59962">
                  <c:v>166.02720274172447</c:v>
                </c:pt>
                <c:pt idx="59963">
                  <c:v>166.04513638555079</c:v>
                </c:pt>
                <c:pt idx="59964">
                  <c:v>166.06341251359086</c:v>
                </c:pt>
                <c:pt idx="59965">
                  <c:v>166.09984930758228</c:v>
                </c:pt>
                <c:pt idx="59966">
                  <c:v>166.13555524053302</c:v>
                </c:pt>
                <c:pt idx="59967">
                  <c:v>166.12896583224523</c:v>
                </c:pt>
                <c:pt idx="59968">
                  <c:v>166.12237642395741</c:v>
                </c:pt>
                <c:pt idx="59969">
                  <c:v>166.11578857566209</c:v>
                </c:pt>
                <c:pt idx="59970">
                  <c:v>166.1091991673743</c:v>
                </c:pt>
                <c:pt idx="59971">
                  <c:v>166.1026097590865</c:v>
                </c:pt>
                <c:pt idx="59972">
                  <c:v>166.09602191079117</c:v>
                </c:pt>
                <c:pt idx="59973">
                  <c:v>166.08943250250337</c:v>
                </c:pt>
                <c:pt idx="59974">
                  <c:v>166.08284309421558</c:v>
                </c:pt>
                <c:pt idx="59975">
                  <c:v>166.07625524592027</c:v>
                </c:pt>
                <c:pt idx="59976">
                  <c:v>166.06966583763244</c:v>
                </c:pt>
                <c:pt idx="59977">
                  <c:v>166.06307018937468</c:v>
                </c:pt>
                <c:pt idx="59978">
                  <c:v>166.05648234107937</c:v>
                </c:pt>
                <c:pt idx="59979">
                  <c:v>166.04989293279155</c:v>
                </c:pt>
                <c:pt idx="59980">
                  <c:v>166.04330352450376</c:v>
                </c:pt>
                <c:pt idx="59981">
                  <c:v>166.03671567620844</c:v>
                </c:pt>
                <c:pt idx="59982">
                  <c:v>166.03012626792062</c:v>
                </c:pt>
                <c:pt idx="59983">
                  <c:v>166.02353685963283</c:v>
                </c:pt>
                <c:pt idx="59984">
                  <c:v>166.01694901133752</c:v>
                </c:pt>
                <c:pt idx="59985">
                  <c:v>166.01035960304969</c:v>
                </c:pt>
                <c:pt idx="59986">
                  <c:v>166.0037701947619</c:v>
                </c:pt>
                <c:pt idx="59987">
                  <c:v>165.99718234646659</c:v>
                </c:pt>
                <c:pt idx="59988">
                  <c:v>165.99059293817879</c:v>
                </c:pt>
                <c:pt idx="59989">
                  <c:v>165.98399728992101</c:v>
                </c:pt>
                <c:pt idx="59990">
                  <c:v>165.97740788163321</c:v>
                </c:pt>
                <c:pt idx="59991">
                  <c:v>165.9708200333379</c:v>
                </c:pt>
                <c:pt idx="59992">
                  <c:v>165.96423062505008</c:v>
                </c:pt>
                <c:pt idx="59993">
                  <c:v>165.95764121676228</c:v>
                </c:pt>
                <c:pt idx="59994">
                  <c:v>165.95105336846697</c:v>
                </c:pt>
                <c:pt idx="59995">
                  <c:v>165.94446396017915</c:v>
                </c:pt>
                <c:pt idx="59996">
                  <c:v>165.93787455189135</c:v>
                </c:pt>
                <c:pt idx="59997">
                  <c:v>165.93128670359604</c:v>
                </c:pt>
                <c:pt idx="59998">
                  <c:v>165.92469729530822</c:v>
                </c:pt>
                <c:pt idx="59999">
                  <c:v>165.91810788702043</c:v>
                </c:pt>
                <c:pt idx="60000">
                  <c:v>165.91152003872512</c:v>
                </c:pt>
                <c:pt idx="60001">
                  <c:v>165.90493063043732</c:v>
                </c:pt>
                <c:pt idx="60002">
                  <c:v>165.89833498217953</c:v>
                </c:pt>
                <c:pt idx="60003">
                  <c:v>165.89174713388422</c:v>
                </c:pt>
                <c:pt idx="60004">
                  <c:v>165.8851577255964</c:v>
                </c:pt>
                <c:pt idx="60005">
                  <c:v>165.87856831730861</c:v>
                </c:pt>
                <c:pt idx="60006">
                  <c:v>165.87198046901329</c:v>
                </c:pt>
                <c:pt idx="60007">
                  <c:v>165.8653910607255</c:v>
                </c:pt>
                <c:pt idx="60008">
                  <c:v>165.85880165243768</c:v>
                </c:pt>
                <c:pt idx="60009">
                  <c:v>165.85221380414237</c:v>
                </c:pt>
                <c:pt idx="60010">
                  <c:v>165.84562439585457</c:v>
                </c:pt>
                <c:pt idx="60011">
                  <c:v>165.83903498756675</c:v>
                </c:pt>
                <c:pt idx="60012">
                  <c:v>165.83244713927144</c:v>
                </c:pt>
                <c:pt idx="60013">
                  <c:v>165.83444757415356</c:v>
                </c:pt>
                <c:pt idx="60014">
                  <c:v>165.83330832260373</c:v>
                </c:pt>
                <c:pt idx="60015">
                  <c:v>165.81004300000001</c:v>
                </c:pt>
                <c:pt idx="60016">
                  <c:v>165.81004300000001</c:v>
                </c:pt>
                <c:pt idx="60017">
                  <c:v>165.81688223342871</c:v>
                </c:pt>
                <c:pt idx="60018">
                  <c:v>165.84207158917499</c:v>
                </c:pt>
                <c:pt idx="60019">
                  <c:v>165.87140524743742</c:v>
                </c:pt>
                <c:pt idx="60020">
                  <c:v>165.88240099999999</c:v>
                </c:pt>
                <c:pt idx="60021">
                  <c:v>165.88974899427754</c:v>
                </c:pt>
                <c:pt idx="60022">
                  <c:v>165.90100022711363</c:v>
                </c:pt>
                <c:pt idx="60023">
                  <c:v>165.90222749693351</c:v>
                </c:pt>
                <c:pt idx="60024">
                  <c:v>165.90345476675336</c:v>
                </c:pt>
                <c:pt idx="60025">
                  <c:v>165.9046817460264</c:v>
                </c:pt>
                <c:pt idx="60026">
                  <c:v>165.90590901584628</c:v>
                </c:pt>
                <c:pt idx="60027">
                  <c:v>165.90713744785344</c:v>
                </c:pt>
                <c:pt idx="60028">
                  <c:v>165.90836442712649</c:v>
                </c:pt>
                <c:pt idx="60029">
                  <c:v>165.90959169694636</c:v>
                </c:pt>
                <c:pt idx="60030">
                  <c:v>165.91081896676621</c:v>
                </c:pt>
                <c:pt idx="60031">
                  <c:v>165.91204594603926</c:v>
                </c:pt>
                <c:pt idx="60032">
                  <c:v>165.91327321585911</c:v>
                </c:pt>
                <c:pt idx="60033">
                  <c:v>165.91450048567899</c:v>
                </c:pt>
                <c:pt idx="60034">
                  <c:v>165.915727464952</c:v>
                </c:pt>
                <c:pt idx="60035">
                  <c:v>165.91695473477188</c:v>
                </c:pt>
                <c:pt idx="60036">
                  <c:v>165.91818200459173</c:v>
                </c:pt>
                <c:pt idx="60037">
                  <c:v>165.93069750143061</c:v>
                </c:pt>
                <c:pt idx="60038">
                  <c:v>165.96114676180258</c:v>
                </c:pt>
                <c:pt idx="60039">
                  <c:v>165.97716295348894</c:v>
                </c:pt>
                <c:pt idx="60040">
                  <c:v>165.9834834259662</c:v>
                </c:pt>
                <c:pt idx="60041">
                  <c:v>165.98980240211949</c:v>
                </c:pt>
                <c:pt idx="60042">
                  <c:v>165.99612287459675</c:v>
                </c:pt>
                <c:pt idx="60043">
                  <c:v>166.00244334707403</c:v>
                </c:pt>
                <c:pt idx="60044">
                  <c:v>166.0087623232273</c:v>
                </c:pt>
                <c:pt idx="60045">
                  <c:v>166.1035679140623</c:v>
                </c:pt>
                <c:pt idx="60046">
                  <c:v>166.10988838653958</c:v>
                </c:pt>
                <c:pt idx="60047">
                  <c:v>166.11620885901684</c:v>
                </c:pt>
                <c:pt idx="60048">
                  <c:v>166.12252783517013</c:v>
                </c:pt>
                <c:pt idx="60049">
                  <c:v>166.12884830764739</c:v>
                </c:pt>
                <c:pt idx="60050">
                  <c:v>166.13517476542057</c:v>
                </c:pt>
                <c:pt idx="60051">
                  <c:v>166.14149523789783</c:v>
                </c:pt>
                <c:pt idx="60052">
                  <c:v>166.14781421405112</c:v>
                </c:pt>
                <c:pt idx="60053">
                  <c:v>166.15413468652838</c:v>
                </c:pt>
                <c:pt idx="60054">
                  <c:v>166.16045515900564</c:v>
                </c:pt>
                <c:pt idx="60055">
                  <c:v>166.16677413515893</c:v>
                </c:pt>
                <c:pt idx="60056">
                  <c:v>166.17309460763619</c:v>
                </c:pt>
                <c:pt idx="60057">
                  <c:v>166.17941508011347</c:v>
                </c:pt>
                <c:pt idx="60058">
                  <c:v>166.18573405626677</c:v>
                </c:pt>
                <c:pt idx="60059">
                  <c:v>166.19205452874402</c:v>
                </c:pt>
                <c:pt idx="60060">
                  <c:v>166.19837500122128</c:v>
                </c:pt>
                <c:pt idx="60061">
                  <c:v>166.20469397737457</c:v>
                </c:pt>
                <c:pt idx="60062">
                  <c:v>166.21102043514773</c:v>
                </c:pt>
                <c:pt idx="60063">
                  <c:v>166.21734090762502</c:v>
                </c:pt>
                <c:pt idx="60064">
                  <c:v>166.22365988377831</c:v>
                </c:pt>
                <c:pt idx="60065">
                  <c:v>166.22998035625557</c:v>
                </c:pt>
                <c:pt idx="60066">
                  <c:v>166.23630082873282</c:v>
                </c:pt>
                <c:pt idx="60067">
                  <c:v>166.24261980488612</c:v>
                </c:pt>
                <c:pt idx="60068">
                  <c:v>166.24894027736337</c:v>
                </c:pt>
                <c:pt idx="60069">
                  <c:v>166.25526074984066</c:v>
                </c:pt>
                <c:pt idx="60070">
                  <c:v>166.26157972599393</c:v>
                </c:pt>
                <c:pt idx="60071">
                  <c:v>166.26790019847121</c:v>
                </c:pt>
                <c:pt idx="60072">
                  <c:v>166.27422067094847</c:v>
                </c:pt>
                <c:pt idx="60073">
                  <c:v>166.2795680657926</c:v>
                </c:pt>
                <c:pt idx="60074">
                  <c:v>166.24205996018119</c:v>
                </c:pt>
                <c:pt idx="60075">
                  <c:v>166.1732161616595</c:v>
                </c:pt>
                <c:pt idx="60076">
                  <c:v>166.20803799999999</c:v>
                </c:pt>
                <c:pt idx="60077">
                  <c:v>166.20565997347799</c:v>
                </c:pt>
                <c:pt idx="60078">
                  <c:v>166.20803799999999</c:v>
                </c:pt>
                <c:pt idx="60079">
                  <c:v>166.20564750453028</c:v>
                </c:pt>
                <c:pt idx="60080">
                  <c:v>166.17316523432658</c:v>
                </c:pt>
                <c:pt idx="60081">
                  <c:v>166.18706596757272</c:v>
                </c:pt>
                <c:pt idx="60082">
                  <c:v>166.15574963042266</c:v>
                </c:pt>
                <c:pt idx="60083">
                  <c:v>166.17873467227182</c:v>
                </c:pt>
                <c:pt idx="60084">
                  <c:v>166.20172515694404</c:v>
                </c:pt>
                <c:pt idx="60085">
                  <c:v>166.22471564161623</c:v>
                </c:pt>
                <c:pt idx="60086">
                  <c:v>166.24770068346538</c:v>
                </c:pt>
                <c:pt idx="60087">
                  <c:v>166.2707129394299</c:v>
                </c:pt>
                <c:pt idx="60088">
                  <c:v>166.29370342410212</c:v>
                </c:pt>
                <c:pt idx="60089">
                  <c:v>166.31668846595124</c:v>
                </c:pt>
                <c:pt idx="60090">
                  <c:v>166.33967895062347</c:v>
                </c:pt>
                <c:pt idx="60091">
                  <c:v>166.36266943529569</c:v>
                </c:pt>
                <c:pt idx="60092">
                  <c:v>166.38565447714484</c:v>
                </c:pt>
                <c:pt idx="60093">
                  <c:v>166.40864496181703</c:v>
                </c:pt>
                <c:pt idx="60094">
                  <c:v>166.43163544648925</c:v>
                </c:pt>
                <c:pt idx="60095">
                  <c:v>166.45462048833841</c:v>
                </c:pt>
                <c:pt idx="60096">
                  <c:v>166.47761097301063</c:v>
                </c:pt>
                <c:pt idx="60097">
                  <c:v>166.50060145768282</c:v>
                </c:pt>
                <c:pt idx="60098">
                  <c:v>166.52358649953197</c:v>
                </c:pt>
                <c:pt idx="60099">
                  <c:v>166.54657698420419</c:v>
                </c:pt>
                <c:pt idx="60100">
                  <c:v>166.56958924016871</c:v>
                </c:pt>
                <c:pt idx="60101">
                  <c:v>166.59257972484093</c:v>
                </c:pt>
                <c:pt idx="60102">
                  <c:v>166.61556476669006</c:v>
                </c:pt>
                <c:pt idx="60103">
                  <c:v>166.63855525136228</c:v>
                </c:pt>
                <c:pt idx="60104">
                  <c:v>166.6615457360345</c:v>
                </c:pt>
                <c:pt idx="60105">
                  <c:v>166.68453077788365</c:v>
                </c:pt>
                <c:pt idx="60106">
                  <c:v>166.70752126255584</c:v>
                </c:pt>
                <c:pt idx="60107">
                  <c:v>166.73051174722806</c:v>
                </c:pt>
                <c:pt idx="60108">
                  <c:v>166.75349678907722</c:v>
                </c:pt>
                <c:pt idx="60109">
                  <c:v>166.77648727374944</c:v>
                </c:pt>
                <c:pt idx="60110">
                  <c:v>166.79947775842163</c:v>
                </c:pt>
                <c:pt idx="60111">
                  <c:v>166.82246280027078</c:v>
                </c:pt>
                <c:pt idx="60112">
                  <c:v>166.8454750562353</c:v>
                </c:pt>
                <c:pt idx="60113">
                  <c:v>166.86846554090752</c:v>
                </c:pt>
                <c:pt idx="60114">
                  <c:v>166.89145058275665</c:v>
                </c:pt>
                <c:pt idx="60115">
                  <c:v>166.91444106742887</c:v>
                </c:pt>
                <c:pt idx="60116">
                  <c:v>166.93743155210109</c:v>
                </c:pt>
                <c:pt idx="60117">
                  <c:v>166.96041659395024</c:v>
                </c:pt>
                <c:pt idx="60118">
                  <c:v>166.98340707862243</c:v>
                </c:pt>
                <c:pt idx="60119">
                  <c:v>167.00639756329466</c:v>
                </c:pt>
                <c:pt idx="60120">
                  <c:v>167.02938260514381</c:v>
                </c:pt>
                <c:pt idx="60121">
                  <c:v>167.05237308981603</c:v>
                </c:pt>
                <c:pt idx="60122">
                  <c:v>167.07536357448822</c:v>
                </c:pt>
                <c:pt idx="60123">
                  <c:v>167.09834861633738</c:v>
                </c:pt>
                <c:pt idx="60124">
                  <c:v>167.1213391010096</c:v>
                </c:pt>
                <c:pt idx="60125">
                  <c:v>167.1415054557807</c:v>
                </c:pt>
                <c:pt idx="60126">
                  <c:v>167.15972106294706</c:v>
                </c:pt>
                <c:pt idx="60127">
                  <c:v>167.13344311063423</c:v>
                </c:pt>
                <c:pt idx="60128">
                  <c:v>167.14629496901074</c:v>
                </c:pt>
                <c:pt idx="60129">
                  <c:v>167.166809</c:v>
                </c:pt>
                <c:pt idx="60130">
                  <c:v>167.18981553147353</c:v>
                </c:pt>
                <c:pt idx="60131">
                  <c:v>167.19136293349226</c:v>
                </c:pt>
                <c:pt idx="60132">
                  <c:v>167.26721443061518</c:v>
                </c:pt>
                <c:pt idx="60133">
                  <c:v>167.28776349451596</c:v>
                </c:pt>
                <c:pt idx="60134">
                  <c:v>167.2633377587029</c:v>
                </c:pt>
                <c:pt idx="60135">
                  <c:v>167.30582795709176</c:v>
                </c:pt>
                <c:pt idx="60136">
                  <c:v>167.31736852956604</c:v>
                </c:pt>
                <c:pt idx="60137">
                  <c:v>167.3239531795422</c:v>
                </c:pt>
                <c:pt idx="60138">
                  <c:v>167.33444561778293</c:v>
                </c:pt>
                <c:pt idx="60139">
                  <c:v>167.34143255135612</c:v>
                </c:pt>
                <c:pt idx="60140">
                  <c:v>167.3484211394246</c:v>
                </c:pt>
                <c:pt idx="60141">
                  <c:v>167.35540972749308</c:v>
                </c:pt>
                <c:pt idx="60142">
                  <c:v>167.3623966610663</c:v>
                </c:pt>
                <c:pt idx="60143">
                  <c:v>167.36938524913478</c:v>
                </c:pt>
                <c:pt idx="60144">
                  <c:v>167.37637383720326</c:v>
                </c:pt>
                <c:pt idx="60145">
                  <c:v>167.38336077077648</c:v>
                </c:pt>
                <c:pt idx="60146">
                  <c:v>167.39034935884496</c:v>
                </c:pt>
                <c:pt idx="60147">
                  <c:v>167.39733794691344</c:v>
                </c:pt>
                <c:pt idx="60148">
                  <c:v>167.40432488048666</c:v>
                </c:pt>
                <c:pt idx="60149">
                  <c:v>167.41131346855514</c:v>
                </c:pt>
                <c:pt idx="60150">
                  <c:v>167.41830867460473</c:v>
                </c:pt>
                <c:pt idx="60151">
                  <c:v>167.42529726267321</c:v>
                </c:pt>
                <c:pt idx="60152">
                  <c:v>167.43228419624643</c:v>
                </c:pt>
                <c:pt idx="60153">
                  <c:v>167.42941483054892</c:v>
                </c:pt>
                <c:pt idx="60154">
                  <c:v>167.39001192799236</c:v>
                </c:pt>
                <c:pt idx="60155">
                  <c:v>167.42325202238629</c:v>
                </c:pt>
                <c:pt idx="60156">
                  <c:v>167.44473792107772</c:v>
                </c:pt>
                <c:pt idx="60157">
                  <c:v>167.474335</c:v>
                </c:pt>
                <c:pt idx="60158">
                  <c:v>167.47789492426767</c:v>
                </c:pt>
                <c:pt idx="60159">
                  <c:v>167.49977283881736</c:v>
                </c:pt>
                <c:pt idx="60160">
                  <c:v>167.52860999999999</c:v>
                </c:pt>
                <c:pt idx="60161">
                  <c:v>167.53040116721959</c:v>
                </c:pt>
                <c:pt idx="60162">
                  <c:v>167.53868678538637</c:v>
                </c:pt>
                <c:pt idx="60163">
                  <c:v>167.54696456474696</c:v>
                </c:pt>
                <c:pt idx="60164">
                  <c:v>167.55524038440601</c:v>
                </c:pt>
                <c:pt idx="60165">
                  <c:v>167.56351816376659</c:v>
                </c:pt>
                <c:pt idx="60166">
                  <c:v>167.57179594312717</c:v>
                </c:pt>
                <c:pt idx="60167">
                  <c:v>167.58007176278622</c:v>
                </c:pt>
                <c:pt idx="60168">
                  <c:v>167.5883495421468</c:v>
                </c:pt>
                <c:pt idx="60169">
                  <c:v>167.59662732150738</c:v>
                </c:pt>
                <c:pt idx="60170">
                  <c:v>167.60490314116643</c:v>
                </c:pt>
                <c:pt idx="60171">
                  <c:v>167.61318092052701</c:v>
                </c:pt>
                <c:pt idx="60172">
                  <c:v>167.6214586998876</c:v>
                </c:pt>
                <c:pt idx="60173">
                  <c:v>167.62973451954662</c:v>
                </c:pt>
                <c:pt idx="60174">
                  <c:v>167.63801229890723</c:v>
                </c:pt>
                <c:pt idx="60175">
                  <c:v>167.64629791707401</c:v>
                </c:pt>
                <c:pt idx="60176">
                  <c:v>167.65457569643459</c:v>
                </c:pt>
                <c:pt idx="60177">
                  <c:v>167.66285151609364</c:v>
                </c:pt>
                <c:pt idx="60178">
                  <c:v>167.67112929545422</c:v>
                </c:pt>
                <c:pt idx="60179">
                  <c:v>167.6794070748148</c:v>
                </c:pt>
                <c:pt idx="60180">
                  <c:v>167.68768289447385</c:v>
                </c:pt>
                <c:pt idx="60181">
                  <c:v>167.69596067383443</c:v>
                </c:pt>
                <c:pt idx="60182">
                  <c:v>167.70423845319502</c:v>
                </c:pt>
                <c:pt idx="60183">
                  <c:v>167.71251427285407</c:v>
                </c:pt>
                <c:pt idx="60184">
                  <c:v>167.72079205221465</c:v>
                </c:pt>
                <c:pt idx="60185">
                  <c:v>167.72906983157523</c:v>
                </c:pt>
                <c:pt idx="60186">
                  <c:v>167.73734565123425</c:v>
                </c:pt>
                <c:pt idx="60187">
                  <c:v>167.74563126940106</c:v>
                </c:pt>
                <c:pt idx="60188">
                  <c:v>167.75390904876164</c:v>
                </c:pt>
                <c:pt idx="60189">
                  <c:v>167.76218486842069</c:v>
                </c:pt>
                <c:pt idx="60190">
                  <c:v>167.77046264778127</c:v>
                </c:pt>
                <c:pt idx="60191">
                  <c:v>167.77874042714186</c:v>
                </c:pt>
                <c:pt idx="60192">
                  <c:v>167.7870162468009</c:v>
                </c:pt>
                <c:pt idx="60193">
                  <c:v>167.79529402616149</c:v>
                </c:pt>
                <c:pt idx="60194">
                  <c:v>167.80357180552207</c:v>
                </c:pt>
                <c:pt idx="60195">
                  <c:v>167.81184762518112</c:v>
                </c:pt>
                <c:pt idx="60196">
                  <c:v>167.84084538927294</c:v>
                </c:pt>
                <c:pt idx="60197">
                  <c:v>167.91319406151646</c:v>
                </c:pt>
                <c:pt idx="60198">
                  <c:v>167.9362234036719</c:v>
                </c:pt>
                <c:pt idx="60199">
                  <c:v>167.9874687806913</c:v>
                </c:pt>
                <c:pt idx="60200">
                  <c:v>168.0156454750929</c:v>
                </c:pt>
                <c:pt idx="60201">
                  <c:v>167.8809022957995</c:v>
                </c:pt>
                <c:pt idx="60202">
                  <c:v>167.74619101593299</c:v>
                </c:pt>
                <c:pt idx="60203">
                  <c:v>167.6114478366396</c:v>
                </c:pt>
                <c:pt idx="60204">
                  <c:v>167.5656035589426</c:v>
                </c:pt>
                <c:pt idx="60205">
                  <c:v>167.59245661182644</c:v>
                </c:pt>
                <c:pt idx="60206">
                  <c:v>167.57185503627687</c:v>
                </c:pt>
                <c:pt idx="60207">
                  <c:v>167.57623231044352</c:v>
                </c:pt>
                <c:pt idx="60208">
                  <c:v>167.62089425458441</c:v>
                </c:pt>
                <c:pt idx="60209">
                  <c:v>167.63716099999999</c:v>
                </c:pt>
                <c:pt idx="60210">
                  <c:v>167.66782351072959</c:v>
                </c:pt>
                <c:pt idx="60211">
                  <c:v>167.74310076780185</c:v>
                </c:pt>
                <c:pt idx="60212">
                  <c:v>167.8028402443914</c:v>
                </c:pt>
                <c:pt idx="60213">
                  <c:v>167.81339842772326</c:v>
                </c:pt>
                <c:pt idx="60214">
                  <c:v>167.80541285431764</c:v>
                </c:pt>
                <c:pt idx="60215">
                  <c:v>167.79742538994034</c:v>
                </c:pt>
                <c:pt idx="60216">
                  <c:v>167.78943792556305</c:v>
                </c:pt>
                <c:pt idx="60217">
                  <c:v>167.78145235215743</c:v>
                </c:pt>
                <c:pt idx="60218">
                  <c:v>167.77346488778014</c:v>
                </c:pt>
                <c:pt idx="60219">
                  <c:v>167.76547742340281</c:v>
                </c:pt>
                <c:pt idx="60220">
                  <c:v>167.75749184999719</c:v>
                </c:pt>
                <c:pt idx="60221">
                  <c:v>167.7495043856199</c:v>
                </c:pt>
                <c:pt idx="60222">
                  <c:v>167.74151692124261</c:v>
                </c:pt>
                <c:pt idx="60223">
                  <c:v>167.73353134783699</c:v>
                </c:pt>
                <c:pt idx="60224">
                  <c:v>167.72554388345969</c:v>
                </c:pt>
                <c:pt idx="60225">
                  <c:v>167.71754885519567</c:v>
                </c:pt>
                <c:pt idx="60226">
                  <c:v>167.70956139081838</c:v>
                </c:pt>
                <c:pt idx="60227">
                  <c:v>167.70157581741276</c:v>
                </c:pt>
                <c:pt idx="60228">
                  <c:v>167.69358835303547</c:v>
                </c:pt>
                <c:pt idx="60229">
                  <c:v>167.68560088865814</c:v>
                </c:pt>
                <c:pt idx="60230">
                  <c:v>167.67761531525252</c:v>
                </c:pt>
                <c:pt idx="60231">
                  <c:v>167.66962785087523</c:v>
                </c:pt>
                <c:pt idx="60232">
                  <c:v>167.66164038649794</c:v>
                </c:pt>
                <c:pt idx="60233">
                  <c:v>167.65365481309232</c:v>
                </c:pt>
                <c:pt idx="60234">
                  <c:v>167.64566734871502</c:v>
                </c:pt>
                <c:pt idx="60235">
                  <c:v>167.63767988433773</c:v>
                </c:pt>
                <c:pt idx="60236">
                  <c:v>167.62969431093211</c:v>
                </c:pt>
                <c:pt idx="60237">
                  <c:v>167.62169928266809</c:v>
                </c:pt>
                <c:pt idx="60238">
                  <c:v>167.6137118182908</c:v>
                </c:pt>
                <c:pt idx="60239">
                  <c:v>167.60572624488518</c:v>
                </c:pt>
                <c:pt idx="60240">
                  <c:v>167.59773878050785</c:v>
                </c:pt>
                <c:pt idx="60241">
                  <c:v>167.58975131613056</c:v>
                </c:pt>
                <c:pt idx="60242">
                  <c:v>167.58176574272494</c:v>
                </c:pt>
                <c:pt idx="60243">
                  <c:v>167.57377827834765</c:v>
                </c:pt>
                <c:pt idx="60244">
                  <c:v>167.56579081397035</c:v>
                </c:pt>
                <c:pt idx="60245">
                  <c:v>167.55780524056473</c:v>
                </c:pt>
                <c:pt idx="60246">
                  <c:v>167.54981777618744</c:v>
                </c:pt>
                <c:pt idx="60247">
                  <c:v>167.535607397711</c:v>
                </c:pt>
                <c:pt idx="60248">
                  <c:v>167.49496312350976</c:v>
                </c:pt>
                <c:pt idx="60249">
                  <c:v>167.45165305244339</c:v>
                </c:pt>
                <c:pt idx="60250">
                  <c:v>167.41519413328564</c:v>
                </c:pt>
                <c:pt idx="60251">
                  <c:v>167.47167453552694</c:v>
                </c:pt>
                <c:pt idx="60252">
                  <c:v>167.4753054386174</c:v>
                </c:pt>
                <c:pt idx="60253">
                  <c:v>167.47998414663806</c:v>
                </c:pt>
                <c:pt idx="60254">
                  <c:v>167.49243200000001</c:v>
                </c:pt>
                <c:pt idx="60255">
                  <c:v>167.45607548986888</c:v>
                </c:pt>
                <c:pt idx="60256">
                  <c:v>167.44294176931319</c:v>
                </c:pt>
                <c:pt idx="60257">
                  <c:v>167.45006226581864</c:v>
                </c:pt>
                <c:pt idx="60258">
                  <c:v>167.45718107660051</c:v>
                </c:pt>
                <c:pt idx="60259">
                  <c:v>167.46430157310596</c:v>
                </c:pt>
                <c:pt idx="60260">
                  <c:v>167.47142206961141</c:v>
                </c:pt>
                <c:pt idx="60261">
                  <c:v>167.53891171554602</c:v>
                </c:pt>
                <c:pt idx="60262">
                  <c:v>167.58833984400258</c:v>
                </c:pt>
                <c:pt idx="60263">
                  <c:v>167.59744899270439</c:v>
                </c:pt>
                <c:pt idx="60264">
                  <c:v>167.60655598488424</c:v>
                </c:pt>
                <c:pt idx="60265">
                  <c:v>167.61566513358605</c:v>
                </c:pt>
                <c:pt idx="60266">
                  <c:v>167.62477428228786</c:v>
                </c:pt>
                <c:pt idx="60267">
                  <c:v>167.63388127446774</c:v>
                </c:pt>
                <c:pt idx="60268">
                  <c:v>167.64299042316955</c:v>
                </c:pt>
                <c:pt idx="60269">
                  <c:v>167.65209957187136</c:v>
                </c:pt>
                <c:pt idx="60270">
                  <c:v>167.66120656405121</c:v>
                </c:pt>
                <c:pt idx="60271">
                  <c:v>167.67031571275302</c:v>
                </c:pt>
                <c:pt idx="60272">
                  <c:v>167.67942486145483</c:v>
                </c:pt>
                <c:pt idx="60273">
                  <c:v>167.68853185363469</c:v>
                </c:pt>
                <c:pt idx="60274">
                  <c:v>167.6976410023365</c:v>
                </c:pt>
                <c:pt idx="60275">
                  <c:v>167.70675877712611</c:v>
                </c:pt>
                <c:pt idx="60276">
                  <c:v>167.71586792582792</c:v>
                </c:pt>
                <c:pt idx="60277">
                  <c:v>167.72497491800777</c:v>
                </c:pt>
                <c:pt idx="60278">
                  <c:v>167.73408406670958</c:v>
                </c:pt>
                <c:pt idx="60279">
                  <c:v>167.7431932154114</c:v>
                </c:pt>
                <c:pt idx="60280">
                  <c:v>167.75230020759125</c:v>
                </c:pt>
                <c:pt idx="60281">
                  <c:v>167.76140935629306</c:v>
                </c:pt>
                <c:pt idx="60282">
                  <c:v>167.77051850499487</c:v>
                </c:pt>
                <c:pt idx="60283">
                  <c:v>167.77962549717475</c:v>
                </c:pt>
                <c:pt idx="60284">
                  <c:v>167.78873464587656</c:v>
                </c:pt>
                <c:pt idx="60285">
                  <c:v>167.79784163805641</c:v>
                </c:pt>
                <c:pt idx="60286">
                  <c:v>167.80695078675822</c:v>
                </c:pt>
                <c:pt idx="60287">
                  <c:v>167.81606856154781</c:v>
                </c:pt>
                <c:pt idx="60288">
                  <c:v>167.82517771024962</c:v>
                </c:pt>
                <c:pt idx="60289">
                  <c:v>167.8342847024295</c:v>
                </c:pt>
                <c:pt idx="60290">
                  <c:v>167.84339385113131</c:v>
                </c:pt>
                <c:pt idx="60291">
                  <c:v>167.85250299983312</c:v>
                </c:pt>
                <c:pt idx="60292">
                  <c:v>167.86160999201297</c:v>
                </c:pt>
                <c:pt idx="60293">
                  <c:v>167.87071914071478</c:v>
                </c:pt>
                <c:pt idx="60294">
                  <c:v>167.87982828941659</c:v>
                </c:pt>
                <c:pt idx="60295">
                  <c:v>167.88893528159645</c:v>
                </c:pt>
                <c:pt idx="60296">
                  <c:v>167.89804443029826</c:v>
                </c:pt>
                <c:pt idx="60297">
                  <c:v>167.90715357900007</c:v>
                </c:pt>
                <c:pt idx="60298">
                  <c:v>167.91626057117995</c:v>
                </c:pt>
                <c:pt idx="60299">
                  <c:v>167.92536971988176</c:v>
                </c:pt>
                <c:pt idx="60300">
                  <c:v>167.93448749467134</c:v>
                </c:pt>
                <c:pt idx="60301">
                  <c:v>167.94359664337316</c:v>
                </c:pt>
                <c:pt idx="60302">
                  <c:v>167.95270363555301</c:v>
                </c:pt>
                <c:pt idx="60303">
                  <c:v>167.96181278425482</c:v>
                </c:pt>
                <c:pt idx="60304">
                  <c:v>167.97092193295663</c:v>
                </c:pt>
                <c:pt idx="60305">
                  <c:v>167.98002892513651</c:v>
                </c:pt>
                <c:pt idx="60306">
                  <c:v>167.98913807383832</c:v>
                </c:pt>
                <c:pt idx="60307">
                  <c:v>167.99824506601817</c:v>
                </c:pt>
                <c:pt idx="60308">
                  <c:v>168.00735421471998</c:v>
                </c:pt>
                <c:pt idx="60309">
                  <c:v>168.01646336342179</c:v>
                </c:pt>
                <c:pt idx="60310">
                  <c:v>168.02557035560167</c:v>
                </c:pt>
                <c:pt idx="60311">
                  <c:v>168.03467950430348</c:v>
                </c:pt>
                <c:pt idx="60312">
                  <c:v>168.01782482407629</c:v>
                </c:pt>
                <c:pt idx="60313">
                  <c:v>168.05192041797807</c:v>
                </c:pt>
                <c:pt idx="60314">
                  <c:v>167.98296983452551</c:v>
                </c:pt>
                <c:pt idx="60315">
                  <c:v>168.14467196853147</c:v>
                </c:pt>
                <c:pt idx="60316">
                  <c:v>168.09471451398602</c:v>
                </c:pt>
                <c:pt idx="60317">
                  <c:v>168.12773203148689</c:v>
                </c:pt>
                <c:pt idx="60318">
                  <c:v>168.125791006414</c:v>
                </c:pt>
                <c:pt idx="60319">
                  <c:v>168.18133024768051</c:v>
                </c:pt>
                <c:pt idx="60320">
                  <c:v>168.12952071480436</c:v>
                </c:pt>
                <c:pt idx="60321">
                  <c:v>168.32200684144016</c:v>
                </c:pt>
                <c:pt idx="60322">
                  <c:v>168.36632410131108</c:v>
                </c:pt>
                <c:pt idx="60323">
                  <c:v>168.4231902857143</c:v>
                </c:pt>
                <c:pt idx="60324">
                  <c:v>168.48292971428572</c:v>
                </c:pt>
                <c:pt idx="60325">
                  <c:v>168.54272571428572</c:v>
                </c:pt>
                <c:pt idx="60326">
                  <c:v>168.60246514285714</c:v>
                </c:pt>
                <c:pt idx="60327">
                  <c:v>168.66219042857142</c:v>
                </c:pt>
                <c:pt idx="60328">
                  <c:v>168.72192985714287</c:v>
                </c:pt>
                <c:pt idx="60329">
                  <c:v>168.78165514285715</c:v>
                </c:pt>
                <c:pt idx="60330">
                  <c:v>168.84139457142857</c:v>
                </c:pt>
                <c:pt idx="60331">
                  <c:v>168.90113400000001</c:v>
                </c:pt>
                <c:pt idx="60332">
                  <c:v>168.96085928571429</c:v>
                </c:pt>
                <c:pt idx="60333">
                  <c:v>169.02059871428571</c:v>
                </c:pt>
                <c:pt idx="60334">
                  <c:v>169.08033814285716</c:v>
                </c:pt>
                <c:pt idx="60335">
                  <c:v>169.14006342857144</c:v>
                </c:pt>
                <c:pt idx="60336">
                  <c:v>169.19980285714286</c:v>
                </c:pt>
                <c:pt idx="60337">
                  <c:v>169.25959885714286</c:v>
                </c:pt>
                <c:pt idx="60338">
                  <c:v>169.31933828571428</c:v>
                </c:pt>
                <c:pt idx="60339">
                  <c:v>169.37906357142859</c:v>
                </c:pt>
                <c:pt idx="60340">
                  <c:v>169.43880300000001</c:v>
                </c:pt>
                <c:pt idx="60341">
                  <c:v>169.49854242857143</c:v>
                </c:pt>
                <c:pt idx="60342">
                  <c:v>169.55826771428573</c:v>
                </c:pt>
                <c:pt idx="60343">
                  <c:v>169.61800714285715</c:v>
                </c:pt>
                <c:pt idx="60344">
                  <c:v>169.67774657142857</c:v>
                </c:pt>
                <c:pt idx="60345">
                  <c:v>169.73747185714285</c:v>
                </c:pt>
                <c:pt idx="60346">
                  <c:v>169.7972112857143</c:v>
                </c:pt>
                <c:pt idx="60347">
                  <c:v>169.85695071428572</c:v>
                </c:pt>
                <c:pt idx="60348">
                  <c:v>169.916676</c:v>
                </c:pt>
                <c:pt idx="60349">
                  <c:v>169.97641542857144</c:v>
                </c:pt>
                <c:pt idx="60350">
                  <c:v>170.03621142857145</c:v>
                </c:pt>
                <c:pt idx="60351">
                  <c:v>170.09593671428573</c:v>
                </c:pt>
                <c:pt idx="60352">
                  <c:v>170.15567614285715</c:v>
                </c:pt>
                <c:pt idx="60353">
                  <c:v>170.21541557142857</c:v>
                </c:pt>
                <c:pt idx="60354">
                  <c:v>170.27514085714287</c:v>
                </c:pt>
                <c:pt idx="60355">
                  <c:v>170.33488028571429</c:v>
                </c:pt>
                <c:pt idx="60356">
                  <c:v>170.39461971428571</c:v>
                </c:pt>
                <c:pt idx="60357">
                  <c:v>170.45434500000002</c:v>
                </c:pt>
                <c:pt idx="60358">
                  <c:v>170.51408442857144</c:v>
                </c:pt>
                <c:pt idx="60359">
                  <c:v>170.57382385714286</c:v>
                </c:pt>
                <c:pt idx="60360">
                  <c:v>170.63354914285716</c:v>
                </c:pt>
                <c:pt idx="60361">
                  <c:v>170.69328857142858</c:v>
                </c:pt>
                <c:pt idx="60362">
                  <c:v>170.75308457142859</c:v>
                </c:pt>
                <c:pt idx="60363">
                  <c:v>170.81282400000001</c:v>
                </c:pt>
                <c:pt idx="60364">
                  <c:v>170.87254928571429</c:v>
                </c:pt>
                <c:pt idx="60365">
                  <c:v>170.93228871428573</c:v>
                </c:pt>
                <c:pt idx="60366">
                  <c:v>170.92057863495469</c:v>
                </c:pt>
                <c:pt idx="60367">
                  <c:v>170.92511420696232</c:v>
                </c:pt>
                <c:pt idx="60368">
                  <c:v>170.97091053791129</c:v>
                </c:pt>
                <c:pt idx="60369">
                  <c:v>170.98382599999999</c:v>
                </c:pt>
                <c:pt idx="60370">
                  <c:v>171.02593636003814</c:v>
                </c:pt>
                <c:pt idx="60371">
                  <c:v>171.00977278063903</c:v>
                </c:pt>
                <c:pt idx="60372">
                  <c:v>171.00192300000001</c:v>
                </c:pt>
                <c:pt idx="60373">
                  <c:v>171.01633089270388</c:v>
                </c:pt>
                <c:pt idx="60374">
                  <c:v>171.03455409155941</c:v>
                </c:pt>
                <c:pt idx="60375">
                  <c:v>171.04943828561514</c:v>
                </c:pt>
                <c:pt idx="60376">
                  <c:v>171.06349505518432</c:v>
                </c:pt>
                <c:pt idx="60377">
                  <c:v>171.07755515337522</c:v>
                </c:pt>
                <c:pt idx="60378">
                  <c:v>171.09161525156614</c:v>
                </c:pt>
                <c:pt idx="60379">
                  <c:v>171.10567202113532</c:v>
                </c:pt>
                <c:pt idx="60380">
                  <c:v>171.11973211932622</c:v>
                </c:pt>
                <c:pt idx="60381">
                  <c:v>171.13379221751714</c:v>
                </c:pt>
                <c:pt idx="60382">
                  <c:v>171.14784898708632</c:v>
                </c:pt>
                <c:pt idx="60383">
                  <c:v>171.16190908527722</c:v>
                </c:pt>
                <c:pt idx="60384">
                  <c:v>171.17596918346814</c:v>
                </c:pt>
                <c:pt idx="60385">
                  <c:v>171.19002595303732</c:v>
                </c:pt>
                <c:pt idx="60386">
                  <c:v>171.20408605122822</c:v>
                </c:pt>
                <c:pt idx="60387">
                  <c:v>171.21815946390606</c:v>
                </c:pt>
                <c:pt idx="60388">
                  <c:v>171.23221956209699</c:v>
                </c:pt>
                <c:pt idx="60389">
                  <c:v>171.24627633166617</c:v>
                </c:pt>
                <c:pt idx="60390">
                  <c:v>171.26033642985706</c:v>
                </c:pt>
                <c:pt idx="60391">
                  <c:v>171.27439652804799</c:v>
                </c:pt>
                <c:pt idx="60392">
                  <c:v>171.28845329761717</c:v>
                </c:pt>
                <c:pt idx="60393">
                  <c:v>171.30251339580806</c:v>
                </c:pt>
                <c:pt idx="60394">
                  <c:v>171.31657349399899</c:v>
                </c:pt>
                <c:pt idx="60395">
                  <c:v>171.33063026356817</c:v>
                </c:pt>
                <c:pt idx="60396">
                  <c:v>171.34469036175906</c:v>
                </c:pt>
                <c:pt idx="60397">
                  <c:v>171.35875045994999</c:v>
                </c:pt>
                <c:pt idx="60398">
                  <c:v>171.37280722951917</c:v>
                </c:pt>
                <c:pt idx="60399">
                  <c:v>171.38686732771009</c:v>
                </c:pt>
                <c:pt idx="60400">
                  <c:v>171.40094074038791</c:v>
                </c:pt>
                <c:pt idx="60401">
                  <c:v>171.41499750995709</c:v>
                </c:pt>
                <c:pt idx="60402">
                  <c:v>171.42905760814801</c:v>
                </c:pt>
                <c:pt idx="60403">
                  <c:v>171.44311770633891</c:v>
                </c:pt>
                <c:pt idx="60404">
                  <c:v>171.45717447590809</c:v>
                </c:pt>
                <c:pt idx="60405">
                  <c:v>171.47123457409901</c:v>
                </c:pt>
                <c:pt idx="60406">
                  <c:v>171.48529467228991</c:v>
                </c:pt>
                <c:pt idx="60407">
                  <c:v>171.49935144185909</c:v>
                </c:pt>
                <c:pt idx="60408">
                  <c:v>171.51341154005001</c:v>
                </c:pt>
                <c:pt idx="60409">
                  <c:v>171.52747163824094</c:v>
                </c:pt>
                <c:pt idx="60410">
                  <c:v>171.54152840781012</c:v>
                </c:pt>
                <c:pt idx="60411">
                  <c:v>171.55558850600102</c:v>
                </c:pt>
                <c:pt idx="60412">
                  <c:v>171.56966191867886</c:v>
                </c:pt>
                <c:pt idx="60413">
                  <c:v>171.58372201686976</c:v>
                </c:pt>
                <c:pt idx="60414">
                  <c:v>171.59777878643894</c:v>
                </c:pt>
                <c:pt idx="60415">
                  <c:v>171.61183888462986</c:v>
                </c:pt>
                <c:pt idx="60416">
                  <c:v>171.62589898282076</c:v>
                </c:pt>
                <c:pt idx="60417">
                  <c:v>171.63995575238994</c:v>
                </c:pt>
                <c:pt idx="60418">
                  <c:v>171.65401585058086</c:v>
                </c:pt>
                <c:pt idx="60419">
                  <c:v>171.66807594877179</c:v>
                </c:pt>
                <c:pt idx="60420">
                  <c:v>171.68213271834097</c:v>
                </c:pt>
                <c:pt idx="60421">
                  <c:v>171.69619281653186</c:v>
                </c:pt>
                <c:pt idx="60422">
                  <c:v>171.71025291472279</c:v>
                </c:pt>
                <c:pt idx="60423">
                  <c:v>171.72430968429197</c:v>
                </c:pt>
                <c:pt idx="60424">
                  <c:v>171.73836978248286</c:v>
                </c:pt>
                <c:pt idx="60425">
                  <c:v>171.75244319516071</c:v>
                </c:pt>
                <c:pt idx="60426">
                  <c:v>171.76649996472989</c:v>
                </c:pt>
                <c:pt idx="60427">
                  <c:v>171.78056006292078</c:v>
                </c:pt>
                <c:pt idx="60428">
                  <c:v>171.79462016111171</c:v>
                </c:pt>
                <c:pt idx="60429">
                  <c:v>171.80867693068089</c:v>
                </c:pt>
                <c:pt idx="60430">
                  <c:v>171.82273702887181</c:v>
                </c:pt>
                <c:pt idx="60431">
                  <c:v>171.8482425579399</c:v>
                </c:pt>
                <c:pt idx="60432">
                  <c:v>171.9210963806913</c:v>
                </c:pt>
                <c:pt idx="60433">
                  <c:v>171.99775752742013</c:v>
                </c:pt>
                <c:pt idx="60434">
                  <c:v>172.08495898329355</c:v>
                </c:pt>
                <c:pt idx="60435">
                  <c:v>172.14972869223442</c:v>
                </c:pt>
                <c:pt idx="60436">
                  <c:v>172.20285065172826</c:v>
                </c:pt>
                <c:pt idx="60437">
                  <c:v>172.30794724295941</c:v>
                </c:pt>
                <c:pt idx="60438">
                  <c:v>172.39016445831348</c:v>
                </c:pt>
                <c:pt idx="60439">
                  <c:v>172.44476944696066</c:v>
                </c:pt>
                <c:pt idx="60440">
                  <c:v>172.4873678182135</c:v>
                </c:pt>
                <c:pt idx="60441">
                  <c:v>172.49535783668492</c:v>
                </c:pt>
                <c:pt idx="60442">
                  <c:v>172.50334596357996</c:v>
                </c:pt>
                <c:pt idx="60443">
                  <c:v>172.51133598205138</c:v>
                </c:pt>
                <c:pt idx="60444">
                  <c:v>172.51932600052277</c:v>
                </c:pt>
                <c:pt idx="60445">
                  <c:v>172.52731412741784</c:v>
                </c:pt>
                <c:pt idx="60446">
                  <c:v>172.53530414588923</c:v>
                </c:pt>
                <c:pt idx="60447">
                  <c:v>172.57344064377682</c:v>
                </c:pt>
                <c:pt idx="60448">
                  <c:v>172.65488277115614</c:v>
                </c:pt>
                <c:pt idx="60449">
                  <c:v>172.73726030972819</c:v>
                </c:pt>
                <c:pt idx="60450">
                  <c:v>172.78360943133049</c:v>
                </c:pt>
                <c:pt idx="60451">
                  <c:v>172.82878571435384</c:v>
                </c:pt>
                <c:pt idx="60452">
                  <c:v>172.89254753635279</c:v>
                </c:pt>
                <c:pt idx="60453">
                  <c:v>172.93324054501625</c:v>
                </c:pt>
                <c:pt idx="60454">
                  <c:v>172.96035907259608</c:v>
                </c:pt>
                <c:pt idx="60455">
                  <c:v>172.98748402180212</c:v>
                </c:pt>
                <c:pt idx="60456">
                  <c:v>173.01460897100819</c:v>
                </c:pt>
                <c:pt idx="60457">
                  <c:v>173.04172749858802</c:v>
                </c:pt>
                <c:pt idx="60458">
                  <c:v>173.06885244779409</c:v>
                </c:pt>
                <c:pt idx="60459">
                  <c:v>173.09597739700015</c:v>
                </c:pt>
                <c:pt idx="60460">
                  <c:v>173.12309592457999</c:v>
                </c:pt>
                <c:pt idx="60461">
                  <c:v>173.15022087378605</c:v>
                </c:pt>
                <c:pt idx="60462">
                  <c:v>173.17737150949705</c:v>
                </c:pt>
                <c:pt idx="60463">
                  <c:v>173.20449645870309</c:v>
                </c:pt>
                <c:pt idx="60464">
                  <c:v>173.23161498628292</c:v>
                </c:pt>
                <c:pt idx="60465">
                  <c:v>173.25873993548899</c:v>
                </c:pt>
                <c:pt idx="60466">
                  <c:v>173.28586488469506</c:v>
                </c:pt>
                <c:pt idx="60467">
                  <c:v>173.31298341227489</c:v>
                </c:pt>
                <c:pt idx="60468">
                  <c:v>173.34010836148096</c:v>
                </c:pt>
                <c:pt idx="60469">
                  <c:v>173.36723331068703</c:v>
                </c:pt>
                <c:pt idx="60470">
                  <c:v>173.39435183826686</c:v>
                </c:pt>
                <c:pt idx="60471">
                  <c:v>173.42147678747293</c:v>
                </c:pt>
                <c:pt idx="60472">
                  <c:v>173.44860173667897</c:v>
                </c:pt>
                <c:pt idx="60473">
                  <c:v>173.4757202642588</c:v>
                </c:pt>
                <c:pt idx="60474">
                  <c:v>173.50284521346487</c:v>
                </c:pt>
                <c:pt idx="60475">
                  <c:v>173.52999584917586</c:v>
                </c:pt>
                <c:pt idx="60476">
                  <c:v>173.55711437675569</c:v>
                </c:pt>
                <c:pt idx="60477">
                  <c:v>173.58423932596176</c:v>
                </c:pt>
                <c:pt idx="60478">
                  <c:v>173.61136427516783</c:v>
                </c:pt>
                <c:pt idx="60479">
                  <c:v>173.63848280274766</c:v>
                </c:pt>
                <c:pt idx="60480">
                  <c:v>173.66560775195373</c:v>
                </c:pt>
                <c:pt idx="60481">
                  <c:v>173.69273270115977</c:v>
                </c:pt>
                <c:pt idx="60482">
                  <c:v>173.7198512287396</c:v>
                </c:pt>
                <c:pt idx="60483">
                  <c:v>173.74697617794567</c:v>
                </c:pt>
                <c:pt idx="60484">
                  <c:v>173.77410112715174</c:v>
                </c:pt>
                <c:pt idx="60485">
                  <c:v>173.80121965473157</c:v>
                </c:pt>
                <c:pt idx="60486">
                  <c:v>173.82834460393764</c:v>
                </c:pt>
                <c:pt idx="60487">
                  <c:v>173.85549523964863</c:v>
                </c:pt>
                <c:pt idx="60488">
                  <c:v>173.8826201888547</c:v>
                </c:pt>
                <c:pt idx="60489">
                  <c:v>173.90973871643453</c:v>
                </c:pt>
                <c:pt idx="60490">
                  <c:v>173.93686366564057</c:v>
                </c:pt>
                <c:pt idx="60491">
                  <c:v>173.96398861484664</c:v>
                </c:pt>
                <c:pt idx="60492">
                  <c:v>173.99110714242647</c:v>
                </c:pt>
                <c:pt idx="60493">
                  <c:v>174.01823209163254</c:v>
                </c:pt>
                <c:pt idx="60494">
                  <c:v>174.04535704083861</c:v>
                </c:pt>
                <c:pt idx="60495">
                  <c:v>174.07247556841844</c:v>
                </c:pt>
                <c:pt idx="60496">
                  <c:v>174.09960051762451</c:v>
                </c:pt>
                <c:pt idx="60497">
                  <c:v>174.12672546683055</c:v>
                </c:pt>
                <c:pt idx="60498">
                  <c:v>174.23646172324194</c:v>
                </c:pt>
                <c:pt idx="60499">
                  <c:v>174.31863281688123</c:v>
                </c:pt>
                <c:pt idx="60500">
                  <c:v>174.43737856223174</c:v>
                </c:pt>
                <c:pt idx="60501">
                  <c:v>174.51868250727057</c:v>
                </c:pt>
                <c:pt idx="60502">
                  <c:v>174.60709265188365</c:v>
                </c:pt>
                <c:pt idx="60503">
                  <c:v>174.69818283214116</c:v>
                </c:pt>
                <c:pt idx="60504">
                  <c:v>174.83655667938021</c:v>
                </c:pt>
                <c:pt idx="60505">
                  <c:v>174.9346157215069</c:v>
                </c:pt>
                <c:pt idx="60506">
                  <c:v>175.00968230329042</c:v>
                </c:pt>
                <c:pt idx="60507">
                  <c:v>175.08316435900031</c:v>
                </c:pt>
                <c:pt idx="60508">
                  <c:v>175.45111268694782</c:v>
                </c:pt>
                <c:pt idx="60509">
                  <c:v>175.52469190094442</c:v>
                </c:pt>
                <c:pt idx="60510">
                  <c:v>175.59825369561955</c:v>
                </c:pt>
                <c:pt idx="60511">
                  <c:v>175.67183290961614</c:v>
                </c:pt>
                <c:pt idx="60512">
                  <c:v>175.74541212361274</c:v>
                </c:pt>
                <c:pt idx="60513">
                  <c:v>175.81897391828787</c:v>
                </c:pt>
                <c:pt idx="60514">
                  <c:v>175.89255313228446</c:v>
                </c:pt>
                <c:pt idx="60515">
                  <c:v>175.96613234628106</c:v>
                </c:pt>
                <c:pt idx="60516">
                  <c:v>176.03969414095619</c:v>
                </c:pt>
                <c:pt idx="60517">
                  <c:v>176.11327335495278</c:v>
                </c:pt>
                <c:pt idx="60518">
                  <c:v>176.5547834775754</c:v>
                </c:pt>
                <c:pt idx="60519">
                  <c:v>176.62836269157199</c:v>
                </c:pt>
                <c:pt idx="60520">
                  <c:v>176.70192448624712</c:v>
                </c:pt>
                <c:pt idx="60521">
                  <c:v>176.77550370024372</c:v>
                </c:pt>
                <c:pt idx="60522">
                  <c:v>176.84908291424031</c:v>
                </c:pt>
                <c:pt idx="60523">
                  <c:v>176.92264470891544</c:v>
                </c:pt>
                <c:pt idx="60524">
                  <c:v>176.99622392291204</c:v>
                </c:pt>
                <c:pt idx="60525">
                  <c:v>177.06980313690863</c:v>
                </c:pt>
                <c:pt idx="60526">
                  <c:v>177.14336493158376</c:v>
                </c:pt>
                <c:pt idx="60527">
                  <c:v>177.21694414558036</c:v>
                </c:pt>
                <c:pt idx="60528">
                  <c:v>177.51131325953128</c:v>
                </c:pt>
                <c:pt idx="60529">
                  <c:v>177.58489247352787</c:v>
                </c:pt>
                <c:pt idx="60530">
                  <c:v>177.65845426820297</c:v>
                </c:pt>
                <c:pt idx="60531">
                  <c:v>177.7320334821996</c:v>
                </c:pt>
                <c:pt idx="60532">
                  <c:v>177.80561269619619</c:v>
                </c:pt>
                <c:pt idx="60533">
                  <c:v>177.87917449087129</c:v>
                </c:pt>
                <c:pt idx="60534">
                  <c:v>177.95275370486792</c:v>
                </c:pt>
                <c:pt idx="60535">
                  <c:v>178.02633291886451</c:v>
                </c:pt>
                <c:pt idx="60536">
                  <c:v>178.09989471353961</c:v>
                </c:pt>
                <c:pt idx="60537">
                  <c:v>178.17347392753624</c:v>
                </c:pt>
                <c:pt idx="60538">
                  <c:v>178.2333577889471</c:v>
                </c:pt>
                <c:pt idx="60539">
                  <c:v>178.29721878854414</c:v>
                </c:pt>
                <c:pt idx="60540">
                  <c:v>178.37859421316165</c:v>
                </c:pt>
                <c:pt idx="60541">
                  <c:v>178.42928359022645</c:v>
                </c:pt>
                <c:pt idx="60542">
                  <c:v>178.52389087124462</c:v>
                </c:pt>
                <c:pt idx="60543">
                  <c:v>178.62929603361945</c:v>
                </c:pt>
                <c:pt idx="60544">
                  <c:v>178.70966780190705</c:v>
                </c:pt>
                <c:pt idx="60545">
                  <c:v>178.80072586742966</c:v>
                </c:pt>
                <c:pt idx="60546">
                  <c:v>178.92286457463041</c:v>
                </c:pt>
                <c:pt idx="60547">
                  <c:v>179.06799055517183</c:v>
                </c:pt>
                <c:pt idx="60548">
                  <c:v>179.18840390535806</c:v>
                </c:pt>
                <c:pt idx="60549">
                  <c:v>179.30884576924313</c:v>
                </c:pt>
                <c:pt idx="60550">
                  <c:v>179.42940168792353</c:v>
                </c:pt>
                <c:pt idx="60551">
                  <c:v>179.54984355180861</c:v>
                </c:pt>
                <c:pt idx="60552">
                  <c:v>179.67025690199483</c:v>
                </c:pt>
                <c:pt idx="60553">
                  <c:v>179.79069876587991</c:v>
                </c:pt>
                <c:pt idx="60554">
                  <c:v>179.91114062976496</c:v>
                </c:pt>
                <c:pt idx="60555">
                  <c:v>180.03155397995121</c:v>
                </c:pt>
                <c:pt idx="60556">
                  <c:v>180.15199584383626</c:v>
                </c:pt>
                <c:pt idx="60557">
                  <c:v>180.27243770772134</c:v>
                </c:pt>
                <c:pt idx="60558">
                  <c:v>180.39285105790756</c:v>
                </c:pt>
                <c:pt idx="60559">
                  <c:v>180.51329292179264</c:v>
                </c:pt>
                <c:pt idx="60560">
                  <c:v>180.63373478567772</c:v>
                </c:pt>
                <c:pt idx="60561">
                  <c:v>180.75414813586394</c:v>
                </c:pt>
                <c:pt idx="60562">
                  <c:v>180.87470405454434</c:v>
                </c:pt>
                <c:pt idx="60563">
                  <c:v>180.99514591842942</c:v>
                </c:pt>
                <c:pt idx="60564">
                  <c:v>181.11555926861564</c:v>
                </c:pt>
                <c:pt idx="60565">
                  <c:v>181.23600113250072</c:v>
                </c:pt>
                <c:pt idx="60566">
                  <c:v>181.35644299638579</c:v>
                </c:pt>
                <c:pt idx="60567">
                  <c:v>181.47685634657202</c:v>
                </c:pt>
                <c:pt idx="60568">
                  <c:v>181.5972982104571</c:v>
                </c:pt>
                <c:pt idx="60569">
                  <c:v>181.71774007434215</c:v>
                </c:pt>
                <c:pt idx="60570">
                  <c:v>181.83815342452837</c:v>
                </c:pt>
                <c:pt idx="60571">
                  <c:v>181.91807750786839</c:v>
                </c:pt>
                <c:pt idx="60572">
                  <c:v>182.13179097377207</c:v>
                </c:pt>
                <c:pt idx="60573">
                  <c:v>182.25814448438618</c:v>
                </c:pt>
                <c:pt idx="60574">
                  <c:v>182.36745353171196</c:v>
                </c:pt>
                <c:pt idx="60575">
                  <c:v>182.47688271816881</c:v>
                </c:pt>
                <c:pt idx="60576">
                  <c:v>182.58619677968528</c:v>
                </c:pt>
                <c:pt idx="60577">
                  <c:v>182.69547346698451</c:v>
                </c:pt>
                <c:pt idx="60578">
                  <c:v>182.80478475441106</c:v>
                </c:pt>
                <c:pt idx="60579">
                  <c:v>182.9472042174535</c:v>
                </c:pt>
                <c:pt idx="60580">
                  <c:v>182.98450605467352</c:v>
                </c:pt>
                <c:pt idx="60581">
                  <c:v>183.01183376683824</c:v>
                </c:pt>
                <c:pt idx="60582">
                  <c:v>183.03916147900298</c:v>
                </c:pt>
                <c:pt idx="60583">
                  <c:v>183.06648272153888</c:v>
                </c:pt>
                <c:pt idx="60584">
                  <c:v>183.0938104337036</c:v>
                </c:pt>
                <c:pt idx="60585">
                  <c:v>183.12113814586831</c:v>
                </c:pt>
                <c:pt idx="60586">
                  <c:v>183.14845938840423</c:v>
                </c:pt>
                <c:pt idx="60587">
                  <c:v>183.17581297908427</c:v>
                </c:pt>
                <c:pt idx="60588">
                  <c:v>183.20314069124899</c:v>
                </c:pt>
                <c:pt idx="60589">
                  <c:v>183.23046193378488</c:v>
                </c:pt>
                <c:pt idx="60590">
                  <c:v>183.2577896459496</c:v>
                </c:pt>
                <c:pt idx="60591">
                  <c:v>183.28511735811435</c:v>
                </c:pt>
                <c:pt idx="60592">
                  <c:v>183.31243860065024</c:v>
                </c:pt>
                <c:pt idx="60593">
                  <c:v>183.33976631281496</c:v>
                </c:pt>
                <c:pt idx="60594">
                  <c:v>183.42174297968032</c:v>
                </c:pt>
                <c:pt idx="60595">
                  <c:v>183.44907069184504</c:v>
                </c:pt>
                <c:pt idx="60596">
                  <c:v>183.47639193438093</c:v>
                </c:pt>
                <c:pt idx="60597">
                  <c:v>183.50371964654565</c:v>
                </c:pt>
                <c:pt idx="60598">
                  <c:v>183.53107323722568</c:v>
                </c:pt>
                <c:pt idx="60599">
                  <c:v>183.56032838388174</c:v>
                </c:pt>
                <c:pt idx="60600">
                  <c:v>183.61214366007152</c:v>
                </c:pt>
                <c:pt idx="60601">
                  <c:v>183.62729386933714</c:v>
                </c:pt>
                <c:pt idx="60602">
                  <c:v>183.61239857987601</c:v>
                </c:pt>
                <c:pt idx="60603">
                  <c:v>183.62703971275326</c:v>
                </c:pt>
                <c:pt idx="60604">
                  <c:v>183.62030895994278</c:v>
                </c:pt>
                <c:pt idx="60605">
                  <c:v>183.70323060228898</c:v>
                </c:pt>
                <c:pt idx="60606">
                  <c:v>183.72360794468287</c:v>
                </c:pt>
                <c:pt idx="60607">
                  <c:v>183.76004375971394</c:v>
                </c:pt>
                <c:pt idx="60608">
                  <c:v>183.81701471730398</c:v>
                </c:pt>
                <c:pt idx="60609">
                  <c:v>184.00779150231236</c:v>
                </c:pt>
                <c:pt idx="60610">
                  <c:v>184.19879416558859</c:v>
                </c:pt>
                <c:pt idx="60611">
                  <c:v>184.38961612625053</c:v>
                </c:pt>
                <c:pt idx="60612">
                  <c:v>184.58039291125891</c:v>
                </c:pt>
                <c:pt idx="60613">
                  <c:v>184.77121487192088</c:v>
                </c:pt>
                <c:pt idx="60614">
                  <c:v>184.96203683258281</c:v>
                </c:pt>
                <c:pt idx="60615">
                  <c:v>185.15281361759119</c:v>
                </c:pt>
                <c:pt idx="60616">
                  <c:v>185.34363557825316</c:v>
                </c:pt>
                <c:pt idx="60617">
                  <c:v>185.53445753891509</c:v>
                </c:pt>
                <c:pt idx="60618">
                  <c:v>185.72523432392347</c:v>
                </c:pt>
                <c:pt idx="60619">
                  <c:v>185.91605628458544</c:v>
                </c:pt>
                <c:pt idx="60620">
                  <c:v>186.10687824524737</c:v>
                </c:pt>
                <c:pt idx="60621">
                  <c:v>186.29765503025575</c:v>
                </c:pt>
                <c:pt idx="60622">
                  <c:v>186.48847699091772</c:v>
                </c:pt>
                <c:pt idx="60623">
                  <c:v>186.67947965419393</c:v>
                </c:pt>
                <c:pt idx="60624">
                  <c:v>186.87030161485586</c:v>
                </c:pt>
                <c:pt idx="60625">
                  <c:v>187.06107839986424</c:v>
                </c:pt>
                <c:pt idx="60626">
                  <c:v>187.25190036052621</c:v>
                </c:pt>
                <c:pt idx="60627">
                  <c:v>187.44272232118814</c:v>
                </c:pt>
                <c:pt idx="60628">
                  <c:v>187.63349910619652</c:v>
                </c:pt>
                <c:pt idx="60629">
                  <c:v>187.82432106685849</c:v>
                </c:pt>
                <c:pt idx="60630">
                  <c:v>188.01514302752042</c:v>
                </c:pt>
                <c:pt idx="60631">
                  <c:v>188.2059198125288</c:v>
                </c:pt>
                <c:pt idx="60632">
                  <c:v>188.39674177319077</c:v>
                </c:pt>
                <c:pt idx="60633">
                  <c:v>188.5875637338527</c:v>
                </c:pt>
                <c:pt idx="60634">
                  <c:v>188.77834051886109</c:v>
                </c:pt>
                <c:pt idx="60635">
                  <c:v>188.96934318213732</c:v>
                </c:pt>
                <c:pt idx="60636">
                  <c:v>189.16016514279926</c:v>
                </c:pt>
                <c:pt idx="60637">
                  <c:v>189.35094192780764</c:v>
                </c:pt>
                <c:pt idx="60638">
                  <c:v>189.5417638884696</c:v>
                </c:pt>
                <c:pt idx="60639">
                  <c:v>189.73258584913154</c:v>
                </c:pt>
                <c:pt idx="60640">
                  <c:v>189.92336263413992</c:v>
                </c:pt>
                <c:pt idx="60641">
                  <c:v>190.11418459480188</c:v>
                </c:pt>
                <c:pt idx="60642">
                  <c:v>190.30500655546382</c:v>
                </c:pt>
                <c:pt idx="60643">
                  <c:v>190.4957833404722</c:v>
                </c:pt>
                <c:pt idx="60644">
                  <c:v>190.68660530113416</c:v>
                </c:pt>
                <c:pt idx="60645">
                  <c:v>190.8774272617961</c:v>
                </c:pt>
                <c:pt idx="60646">
                  <c:v>191.06820404680448</c:v>
                </c:pt>
                <c:pt idx="60647">
                  <c:v>191.25902600746645</c:v>
                </c:pt>
                <c:pt idx="60648">
                  <c:v>191.45002867074265</c:v>
                </c:pt>
                <c:pt idx="60649">
                  <c:v>191.64085063140459</c:v>
                </c:pt>
                <c:pt idx="60650">
                  <c:v>191.83162741641297</c:v>
                </c:pt>
                <c:pt idx="60651">
                  <c:v>192.02244937707493</c:v>
                </c:pt>
                <c:pt idx="60652">
                  <c:v>192.21327133773687</c:v>
                </c:pt>
                <c:pt idx="60653">
                  <c:v>192.40404812274525</c:v>
                </c:pt>
                <c:pt idx="60654">
                  <c:v>192.59487008340722</c:v>
                </c:pt>
                <c:pt idx="60655">
                  <c:v>192.76055191712314</c:v>
                </c:pt>
                <c:pt idx="60656">
                  <c:v>192.89528990701001</c:v>
                </c:pt>
                <c:pt idx="60657">
                  <c:v>193.04855996610979</c:v>
                </c:pt>
                <c:pt idx="60658">
                  <c:v>193.19741487866509</c:v>
                </c:pt>
                <c:pt idx="60659">
                  <c:v>193.30942799952359</c:v>
                </c:pt>
                <c:pt idx="60660">
                  <c:v>193.41631826491647</c:v>
                </c:pt>
                <c:pt idx="60661">
                  <c:v>193.54392495278969</c:v>
                </c:pt>
                <c:pt idx="60662">
                  <c:v>193.67135858918789</c:v>
                </c:pt>
                <c:pt idx="60663">
                  <c:v>193.77414520190931</c:v>
                </c:pt>
                <c:pt idx="60664">
                  <c:v>193.83062584516946</c:v>
                </c:pt>
                <c:pt idx="60665">
                  <c:v>193.86775181074646</c:v>
                </c:pt>
                <c:pt idx="60666">
                  <c:v>193.90488656769585</c:v>
                </c:pt>
                <c:pt idx="60667">
                  <c:v>193.94202132464525</c:v>
                </c:pt>
                <c:pt idx="60668">
                  <c:v>193.97914729022224</c:v>
                </c:pt>
                <c:pt idx="60669">
                  <c:v>194.01628204717164</c:v>
                </c:pt>
                <c:pt idx="60670">
                  <c:v>194.05341680412104</c:v>
                </c:pt>
                <c:pt idx="60671">
                  <c:v>194.09054276969806</c:v>
                </c:pt>
                <c:pt idx="60672">
                  <c:v>194.12767752664743</c:v>
                </c:pt>
                <c:pt idx="60673">
                  <c:v>194.16484744908638</c:v>
                </c:pt>
                <c:pt idx="60674">
                  <c:v>194.20198220603575</c:v>
                </c:pt>
                <c:pt idx="60675">
                  <c:v>194.23910817161277</c:v>
                </c:pt>
                <c:pt idx="60676">
                  <c:v>194.27624292856217</c:v>
                </c:pt>
                <c:pt idx="60677">
                  <c:v>194.31337768551157</c:v>
                </c:pt>
                <c:pt idx="60678">
                  <c:v>194.35050365108856</c:v>
                </c:pt>
                <c:pt idx="60679">
                  <c:v>194.40244965951359</c:v>
                </c:pt>
                <c:pt idx="60680">
                  <c:v>194.39500840939436</c:v>
                </c:pt>
                <c:pt idx="60681">
                  <c:v>194.42374298617403</c:v>
                </c:pt>
                <c:pt idx="60682">
                  <c:v>194.49172740557941</c:v>
                </c:pt>
                <c:pt idx="60683">
                  <c:v>194.51690130829758</c:v>
                </c:pt>
                <c:pt idx="60684">
                  <c:v>194.55112278021454</c:v>
                </c:pt>
                <c:pt idx="60685">
                  <c:v>194.58759226490224</c:v>
                </c:pt>
                <c:pt idx="60686">
                  <c:v>194.591431</c:v>
                </c:pt>
                <c:pt idx="60687">
                  <c:v>194.68995335518474</c:v>
                </c:pt>
                <c:pt idx="60688">
                  <c:v>194.74237303046559</c:v>
                </c:pt>
                <c:pt idx="60689">
                  <c:v>194.78905723601332</c:v>
                </c:pt>
                <c:pt idx="60690">
                  <c:v>194.83573038942905</c:v>
                </c:pt>
                <c:pt idx="60691">
                  <c:v>194.88241459497678</c:v>
                </c:pt>
                <c:pt idx="60692">
                  <c:v>194.92909880052451</c:v>
                </c:pt>
                <c:pt idx="60693">
                  <c:v>194.97577195394024</c:v>
                </c:pt>
                <c:pt idx="60694">
                  <c:v>195.02245615948797</c:v>
                </c:pt>
                <c:pt idx="60695">
                  <c:v>195.06914036503571</c:v>
                </c:pt>
                <c:pt idx="60696">
                  <c:v>195.11581351845146</c:v>
                </c:pt>
                <c:pt idx="60697">
                  <c:v>195.16249772399919</c:v>
                </c:pt>
                <c:pt idx="60698">
                  <c:v>195.20922613807491</c:v>
                </c:pt>
                <c:pt idx="60699">
                  <c:v>195.25591034362262</c:v>
                </c:pt>
                <c:pt idx="60700">
                  <c:v>195.30258349703837</c:v>
                </c:pt>
                <c:pt idx="60701">
                  <c:v>195.3492677025861</c:v>
                </c:pt>
                <c:pt idx="60702">
                  <c:v>195.39595190813384</c:v>
                </c:pt>
                <c:pt idx="60703">
                  <c:v>195.44262506154956</c:v>
                </c:pt>
                <c:pt idx="60704">
                  <c:v>195.4893092670973</c:v>
                </c:pt>
                <c:pt idx="60705">
                  <c:v>195.53599347264503</c:v>
                </c:pt>
                <c:pt idx="60706">
                  <c:v>195.58266662606079</c:v>
                </c:pt>
                <c:pt idx="60707">
                  <c:v>195.62935083160849</c:v>
                </c:pt>
                <c:pt idx="60708">
                  <c:v>195.67603503715623</c:v>
                </c:pt>
                <c:pt idx="60709">
                  <c:v>195.72270819057198</c:v>
                </c:pt>
                <c:pt idx="60710">
                  <c:v>195.76943660464769</c:v>
                </c:pt>
                <c:pt idx="60711">
                  <c:v>195.81612081019543</c:v>
                </c:pt>
                <c:pt idx="60712">
                  <c:v>195.86279396361115</c:v>
                </c:pt>
                <c:pt idx="60713">
                  <c:v>195.90947816915889</c:v>
                </c:pt>
                <c:pt idx="60714">
                  <c:v>195.95616237470662</c:v>
                </c:pt>
                <c:pt idx="60715">
                  <c:v>196.00283552812235</c:v>
                </c:pt>
                <c:pt idx="60716">
                  <c:v>196.04951973367008</c:v>
                </c:pt>
                <c:pt idx="60717">
                  <c:v>196.09620393921782</c:v>
                </c:pt>
                <c:pt idx="60718">
                  <c:v>196.14287709263357</c:v>
                </c:pt>
                <c:pt idx="60719">
                  <c:v>196.18092757234803</c:v>
                </c:pt>
                <c:pt idx="60720">
                  <c:v>196.18311679184549</c:v>
                </c:pt>
                <c:pt idx="60721">
                  <c:v>196.29460406628516</c:v>
                </c:pt>
                <c:pt idx="60722">
                  <c:v>196.44125495666447</c:v>
                </c:pt>
                <c:pt idx="60723">
                  <c:v>196.48061643269861</c:v>
                </c:pt>
                <c:pt idx="60724">
                  <c:v>196.54160701515153</c:v>
                </c:pt>
                <c:pt idx="60725">
                  <c:v>196.40685259036718</c:v>
                </c:pt>
                <c:pt idx="60726">
                  <c:v>196.44661833659117</c:v>
                </c:pt>
                <c:pt idx="60727">
                  <c:v>196.49781553218884</c:v>
                </c:pt>
                <c:pt idx="60728">
                  <c:v>196.53442319327033</c:v>
                </c:pt>
                <c:pt idx="60729">
                  <c:v>196.57177349733524</c:v>
                </c:pt>
                <c:pt idx="60730">
                  <c:v>196.60912380140019</c:v>
                </c:pt>
                <c:pt idx="60731">
                  <c:v>196.64646526306356</c:v>
                </c:pt>
                <c:pt idx="60732">
                  <c:v>196.68381556712848</c:v>
                </c:pt>
                <c:pt idx="60733">
                  <c:v>196.72116587119342</c:v>
                </c:pt>
                <c:pt idx="60734">
                  <c:v>196.75850733285679</c:v>
                </c:pt>
                <c:pt idx="60735">
                  <c:v>196.79589300652785</c:v>
                </c:pt>
                <c:pt idx="60736">
                  <c:v>196.83324331059276</c:v>
                </c:pt>
                <c:pt idx="60737">
                  <c:v>196.87058477225614</c:v>
                </c:pt>
                <c:pt idx="60738">
                  <c:v>196.90793507632108</c:v>
                </c:pt>
                <c:pt idx="60739">
                  <c:v>196.945285380386</c:v>
                </c:pt>
                <c:pt idx="60740">
                  <c:v>196.98262684204937</c:v>
                </c:pt>
                <c:pt idx="60741">
                  <c:v>197.01997714611431</c:v>
                </c:pt>
                <c:pt idx="60742">
                  <c:v>197.05732745017923</c:v>
                </c:pt>
                <c:pt idx="60743">
                  <c:v>197.0946689118426</c:v>
                </c:pt>
                <c:pt idx="60744">
                  <c:v>197.13201921590755</c:v>
                </c:pt>
                <c:pt idx="60745">
                  <c:v>197.16936951997246</c:v>
                </c:pt>
                <c:pt idx="60746">
                  <c:v>197.20671098163584</c:v>
                </c:pt>
                <c:pt idx="60747">
                  <c:v>197.24406128570075</c:v>
                </c:pt>
                <c:pt idx="60748">
                  <c:v>197.28144695937181</c:v>
                </c:pt>
                <c:pt idx="60749">
                  <c:v>197.31879726343672</c:v>
                </c:pt>
                <c:pt idx="60750">
                  <c:v>197.35613872510012</c:v>
                </c:pt>
                <c:pt idx="60751">
                  <c:v>197.39348902916504</c:v>
                </c:pt>
                <c:pt idx="60752">
                  <c:v>197.43083933322995</c:v>
                </c:pt>
                <c:pt idx="60753">
                  <c:v>197.46818079489336</c:v>
                </c:pt>
                <c:pt idx="60754">
                  <c:v>197.50553109895827</c:v>
                </c:pt>
                <c:pt idx="60755">
                  <c:v>197.54288140302319</c:v>
                </c:pt>
                <c:pt idx="60756">
                  <c:v>197.58022286468659</c:v>
                </c:pt>
                <c:pt idx="60757">
                  <c:v>197.61757316875151</c:v>
                </c:pt>
                <c:pt idx="60758">
                  <c:v>197.65492347281642</c:v>
                </c:pt>
                <c:pt idx="60759">
                  <c:v>197.69226493447982</c:v>
                </c:pt>
                <c:pt idx="60760">
                  <c:v>197.72965060815085</c:v>
                </c:pt>
                <c:pt idx="60761">
                  <c:v>197.76700091221576</c:v>
                </c:pt>
                <c:pt idx="60762">
                  <c:v>197.80434237387917</c:v>
                </c:pt>
                <c:pt idx="60763">
                  <c:v>197.84169267794408</c:v>
                </c:pt>
                <c:pt idx="60764">
                  <c:v>197.879042982009</c:v>
                </c:pt>
                <c:pt idx="60765">
                  <c:v>197.9163844436724</c:v>
                </c:pt>
                <c:pt idx="60766">
                  <c:v>197.95373474773731</c:v>
                </c:pt>
                <c:pt idx="60767">
                  <c:v>197.99108505180223</c:v>
                </c:pt>
                <c:pt idx="60768">
                  <c:v>198.02842651346563</c:v>
                </c:pt>
                <c:pt idx="60769">
                  <c:v>198.06577681753055</c:v>
                </c:pt>
                <c:pt idx="60770">
                  <c:v>198.10312712159546</c:v>
                </c:pt>
                <c:pt idx="60771">
                  <c:v>198.14046858325887</c:v>
                </c:pt>
                <c:pt idx="60772">
                  <c:v>198.17781888732378</c:v>
                </c:pt>
                <c:pt idx="60773">
                  <c:v>198.20105761919504</c:v>
                </c:pt>
                <c:pt idx="60774">
                  <c:v>198.15519699999999</c:v>
                </c:pt>
                <c:pt idx="60775">
                  <c:v>198.15215635847255</c:v>
                </c:pt>
                <c:pt idx="60776">
                  <c:v>198.14028445064378</c:v>
                </c:pt>
                <c:pt idx="60777">
                  <c:v>198.15188704620147</c:v>
                </c:pt>
                <c:pt idx="60778">
                  <c:v>198.13027093562232</c:v>
                </c:pt>
                <c:pt idx="60779">
                  <c:v>198.10448435178998</c:v>
                </c:pt>
                <c:pt idx="60780">
                  <c:v>198.11533283853299</c:v>
                </c:pt>
                <c:pt idx="60781">
                  <c:v>198.08954861659512</c:v>
                </c:pt>
                <c:pt idx="60782">
                  <c:v>198.04849759991075</c:v>
                </c:pt>
                <c:pt idx="60783">
                  <c:v>198.05702063444159</c:v>
                </c:pt>
                <c:pt idx="60784">
                  <c:v>198.0655456872141</c:v>
                </c:pt>
                <c:pt idx="60785">
                  <c:v>198.07407881295325</c:v>
                </c:pt>
                <c:pt idx="60786">
                  <c:v>198.08260386572576</c:v>
                </c:pt>
                <c:pt idx="60787">
                  <c:v>198.02973116567344</c:v>
                </c:pt>
                <c:pt idx="60788">
                  <c:v>198.04640664163091</c:v>
                </c:pt>
                <c:pt idx="60789">
                  <c:v>198.02870502360514</c:v>
                </c:pt>
                <c:pt idx="60790">
                  <c:v>197.95624024839094</c:v>
                </c:pt>
                <c:pt idx="60791">
                  <c:v>197.95597283524083</c:v>
                </c:pt>
                <c:pt idx="60792">
                  <c:v>197.91978905530394</c:v>
                </c:pt>
                <c:pt idx="60793">
                  <c:v>197.90154190844063</c:v>
                </c:pt>
                <c:pt idx="60794">
                  <c:v>197.88247369230129</c:v>
                </c:pt>
                <c:pt idx="60795">
                  <c:v>197.83332699384547</c:v>
                </c:pt>
                <c:pt idx="60796">
                  <c:v>197.7841919304982</c:v>
                </c:pt>
                <c:pt idx="60797">
                  <c:v>197.73504523204235</c:v>
                </c:pt>
                <c:pt idx="60798">
                  <c:v>197.6858519931524</c:v>
                </c:pt>
                <c:pt idx="60799">
                  <c:v>197.63670529469658</c:v>
                </c:pt>
                <c:pt idx="60800">
                  <c:v>197.58757023134928</c:v>
                </c:pt>
                <c:pt idx="60801">
                  <c:v>197.53842353289346</c:v>
                </c:pt>
                <c:pt idx="60802">
                  <c:v>197.48927683443765</c:v>
                </c:pt>
                <c:pt idx="60803">
                  <c:v>197.44014177109034</c:v>
                </c:pt>
                <c:pt idx="60804">
                  <c:v>197.39099507263452</c:v>
                </c:pt>
                <c:pt idx="60805">
                  <c:v>197.34186000928725</c:v>
                </c:pt>
                <c:pt idx="60806">
                  <c:v>197.29271331083143</c:v>
                </c:pt>
                <c:pt idx="60807">
                  <c:v>197.24356661237559</c:v>
                </c:pt>
                <c:pt idx="60808">
                  <c:v>197.19443154902831</c:v>
                </c:pt>
                <c:pt idx="60809">
                  <c:v>197.14528485057249</c:v>
                </c:pt>
                <c:pt idx="60810">
                  <c:v>197.09609161168251</c:v>
                </c:pt>
                <c:pt idx="60811">
                  <c:v>197.0469449132267</c:v>
                </c:pt>
                <c:pt idx="60812">
                  <c:v>196.99780984987942</c:v>
                </c:pt>
                <c:pt idx="60813">
                  <c:v>196.94866315142357</c:v>
                </c:pt>
                <c:pt idx="60814">
                  <c:v>196.89951645296776</c:v>
                </c:pt>
                <c:pt idx="60815">
                  <c:v>196.85038138962048</c:v>
                </c:pt>
                <c:pt idx="60816">
                  <c:v>196.80123469116464</c:v>
                </c:pt>
                <c:pt idx="60817">
                  <c:v>196.75208799270882</c:v>
                </c:pt>
                <c:pt idx="60818">
                  <c:v>196.70295292936154</c:v>
                </c:pt>
                <c:pt idx="60819">
                  <c:v>196.6538062309057</c:v>
                </c:pt>
                <c:pt idx="60820">
                  <c:v>196.60465953244989</c:v>
                </c:pt>
                <c:pt idx="60821">
                  <c:v>196.55552446910261</c:v>
                </c:pt>
                <c:pt idx="60822">
                  <c:v>196.50637777064676</c:v>
                </c:pt>
                <c:pt idx="60823">
                  <c:v>196.45718453175681</c:v>
                </c:pt>
                <c:pt idx="60824">
                  <c:v>196.40803783330099</c:v>
                </c:pt>
                <c:pt idx="60825">
                  <c:v>196.35890276995369</c:v>
                </c:pt>
                <c:pt idx="60826">
                  <c:v>196.30975607149787</c:v>
                </c:pt>
                <c:pt idx="60827">
                  <c:v>196.26062100815059</c:v>
                </c:pt>
                <c:pt idx="60828">
                  <c:v>196.21147430969475</c:v>
                </c:pt>
                <c:pt idx="60829">
                  <c:v>196.16232761123894</c:v>
                </c:pt>
                <c:pt idx="60830">
                  <c:v>196.11319254789166</c:v>
                </c:pt>
                <c:pt idx="60831">
                  <c:v>196.06404584943581</c:v>
                </c:pt>
                <c:pt idx="60832">
                  <c:v>196.01489915098</c:v>
                </c:pt>
                <c:pt idx="60833">
                  <c:v>195.96576408763272</c:v>
                </c:pt>
                <c:pt idx="60834">
                  <c:v>195.91661738917691</c:v>
                </c:pt>
                <c:pt idx="60835">
                  <c:v>195.86742415028692</c:v>
                </c:pt>
                <c:pt idx="60836">
                  <c:v>195.81827745183111</c:v>
                </c:pt>
                <c:pt idx="60837">
                  <c:v>195.73721601001429</c:v>
                </c:pt>
                <c:pt idx="60838">
                  <c:v>195.62837272729439</c:v>
                </c:pt>
                <c:pt idx="60839">
                  <c:v>195.5417306409156</c:v>
                </c:pt>
                <c:pt idx="60840">
                  <c:v>195.40438470577016</c:v>
                </c:pt>
                <c:pt idx="60841">
                  <c:v>195.32360509871245</c:v>
                </c:pt>
                <c:pt idx="60842">
                  <c:v>194.96588665201631</c:v>
                </c:pt>
                <c:pt idx="60843">
                  <c:v>194.95203817136382</c:v>
                </c:pt>
                <c:pt idx="60844">
                  <c:v>194.93817657661984</c:v>
                </c:pt>
                <c:pt idx="60845">
                  <c:v>194.92433137449024</c:v>
                </c:pt>
                <c:pt idx="60846">
                  <c:v>194.91048289383778</c:v>
                </c:pt>
                <c:pt idx="60847">
                  <c:v>194.89897199999999</c:v>
                </c:pt>
                <c:pt idx="60848">
                  <c:v>194.87977445244337</c:v>
                </c:pt>
                <c:pt idx="60849">
                  <c:v>194.78378506795423</c:v>
                </c:pt>
                <c:pt idx="60850">
                  <c:v>194.75742380802873</c:v>
                </c:pt>
                <c:pt idx="60851">
                  <c:v>194.77411972601291</c:v>
                </c:pt>
                <c:pt idx="60852">
                  <c:v>194.79081959756516</c:v>
                </c:pt>
                <c:pt idx="60853">
                  <c:v>194.80751946911741</c:v>
                </c:pt>
                <c:pt idx="60854">
                  <c:v>194.82421538710159</c:v>
                </c:pt>
                <c:pt idx="60855">
                  <c:v>194.84091525865384</c:v>
                </c:pt>
                <c:pt idx="60856">
                  <c:v>194.85763094447839</c:v>
                </c:pt>
                <c:pt idx="60857">
                  <c:v>194.87433081603064</c:v>
                </c:pt>
                <c:pt idx="60858">
                  <c:v>194.89102673401482</c:v>
                </c:pt>
                <c:pt idx="60859">
                  <c:v>194.90772660556706</c:v>
                </c:pt>
                <c:pt idx="60860">
                  <c:v>194.92442647711931</c:v>
                </c:pt>
                <c:pt idx="60861">
                  <c:v>194.94112239510349</c:v>
                </c:pt>
                <c:pt idx="60862">
                  <c:v>194.95782226665574</c:v>
                </c:pt>
                <c:pt idx="60863">
                  <c:v>194.97452213820799</c:v>
                </c:pt>
                <c:pt idx="60864">
                  <c:v>194.99121805619217</c:v>
                </c:pt>
                <c:pt idx="60865">
                  <c:v>195.00791792774442</c:v>
                </c:pt>
                <c:pt idx="60866">
                  <c:v>195.02461779929666</c:v>
                </c:pt>
                <c:pt idx="60867">
                  <c:v>195.04131371728084</c:v>
                </c:pt>
                <c:pt idx="60868">
                  <c:v>195.12482493574632</c:v>
                </c:pt>
                <c:pt idx="60869">
                  <c:v>195.1415208537305</c:v>
                </c:pt>
                <c:pt idx="60870">
                  <c:v>195.15822072528275</c:v>
                </c:pt>
                <c:pt idx="60871">
                  <c:v>195.17492059683499</c:v>
                </c:pt>
                <c:pt idx="60872">
                  <c:v>195.19161651481917</c:v>
                </c:pt>
                <c:pt idx="60873">
                  <c:v>195.20831638637142</c:v>
                </c:pt>
                <c:pt idx="60874">
                  <c:v>195.22501625792367</c:v>
                </c:pt>
                <c:pt idx="60875">
                  <c:v>195.24171217590785</c:v>
                </c:pt>
                <c:pt idx="60876">
                  <c:v>195.2584120474601</c:v>
                </c:pt>
                <c:pt idx="60877">
                  <c:v>195.27512773328465</c:v>
                </c:pt>
                <c:pt idx="60878">
                  <c:v>195.47551037763935</c:v>
                </c:pt>
                <c:pt idx="60879">
                  <c:v>195.49222606346393</c:v>
                </c:pt>
                <c:pt idx="60880">
                  <c:v>195.50892198144808</c:v>
                </c:pt>
                <c:pt idx="60881">
                  <c:v>195.52562185300036</c:v>
                </c:pt>
                <c:pt idx="60882">
                  <c:v>195.54232172455261</c:v>
                </c:pt>
                <c:pt idx="60883">
                  <c:v>195.53100673676681</c:v>
                </c:pt>
                <c:pt idx="60884">
                  <c:v>195.54322674248928</c:v>
                </c:pt>
                <c:pt idx="60885">
                  <c:v>195.47957097854078</c:v>
                </c:pt>
                <c:pt idx="60886">
                  <c:v>195.41548050536355</c:v>
                </c:pt>
                <c:pt idx="60887">
                  <c:v>195.36292391797807</c:v>
                </c:pt>
                <c:pt idx="60888">
                  <c:v>195.29456956127802</c:v>
                </c:pt>
                <c:pt idx="60889">
                  <c:v>195.25813717949941</c:v>
                </c:pt>
                <c:pt idx="60890">
                  <c:v>195.24267599999999</c:v>
                </c:pt>
                <c:pt idx="60891">
                  <c:v>195.20013132618027</c:v>
                </c:pt>
                <c:pt idx="60892">
                  <c:v>195.15592207482993</c:v>
                </c:pt>
                <c:pt idx="60893">
                  <c:v>195.13156381561791</c:v>
                </c:pt>
                <c:pt idx="60894">
                  <c:v>195.10719978840703</c:v>
                </c:pt>
                <c:pt idx="60895">
                  <c:v>195.08283576119615</c:v>
                </c:pt>
                <c:pt idx="60896">
                  <c:v>195.05847750198413</c:v>
                </c:pt>
                <c:pt idx="60897">
                  <c:v>195.03411347477325</c:v>
                </c:pt>
                <c:pt idx="60898">
                  <c:v>195.00974944756234</c:v>
                </c:pt>
                <c:pt idx="60899">
                  <c:v>194.94131050572244</c:v>
                </c:pt>
                <c:pt idx="60900">
                  <c:v>194.88510674177397</c:v>
                </c:pt>
                <c:pt idx="60901">
                  <c:v>194.83148076533786</c:v>
                </c:pt>
                <c:pt idx="60902">
                  <c:v>194.77795450078094</c:v>
                </c:pt>
                <c:pt idx="60903">
                  <c:v>194.72441556128572</c:v>
                </c:pt>
                <c:pt idx="60904">
                  <c:v>194.67082592203718</c:v>
                </c:pt>
                <c:pt idx="60905">
                  <c:v>194.61729965748026</c:v>
                </c:pt>
                <c:pt idx="60906">
                  <c:v>194.56376071798502</c:v>
                </c:pt>
                <c:pt idx="60907">
                  <c:v>194.51022177848981</c:v>
                </c:pt>
                <c:pt idx="60908">
                  <c:v>194.45669551393289</c:v>
                </c:pt>
                <c:pt idx="60909">
                  <c:v>194.40315657443765</c:v>
                </c:pt>
                <c:pt idx="60910">
                  <c:v>194.34961763494243</c:v>
                </c:pt>
                <c:pt idx="60911">
                  <c:v>194.29609137038551</c:v>
                </c:pt>
                <c:pt idx="60912">
                  <c:v>194.24255243089027</c:v>
                </c:pt>
                <c:pt idx="60913">
                  <c:v>194.18901349139506</c:v>
                </c:pt>
                <c:pt idx="60914">
                  <c:v>194.13548722683814</c:v>
                </c:pt>
                <c:pt idx="60915">
                  <c:v>194.0819482873429</c:v>
                </c:pt>
                <c:pt idx="60916">
                  <c:v>194.02835864809435</c:v>
                </c:pt>
                <c:pt idx="60917">
                  <c:v>193.97481970859911</c:v>
                </c:pt>
                <c:pt idx="60918">
                  <c:v>193.92129344404222</c:v>
                </c:pt>
                <c:pt idx="60919">
                  <c:v>193.86775450454698</c:v>
                </c:pt>
                <c:pt idx="60920">
                  <c:v>193.81421556505177</c:v>
                </c:pt>
                <c:pt idx="60921">
                  <c:v>193.76068930049485</c:v>
                </c:pt>
                <c:pt idx="60922">
                  <c:v>193.70715036099961</c:v>
                </c:pt>
                <c:pt idx="60923">
                  <c:v>193.65361142150437</c:v>
                </c:pt>
                <c:pt idx="60924">
                  <c:v>193.60008515694747</c:v>
                </c:pt>
                <c:pt idx="60925">
                  <c:v>193.54654621745223</c:v>
                </c:pt>
                <c:pt idx="60926">
                  <c:v>193.49300727795702</c:v>
                </c:pt>
                <c:pt idx="60927">
                  <c:v>193.4394810134001</c:v>
                </c:pt>
                <c:pt idx="60928">
                  <c:v>193.38594207390486</c:v>
                </c:pt>
                <c:pt idx="60929">
                  <c:v>193.33235243465631</c:v>
                </c:pt>
                <c:pt idx="60930">
                  <c:v>193.27882617009942</c:v>
                </c:pt>
                <c:pt idx="60931">
                  <c:v>193.22528723060418</c:v>
                </c:pt>
                <c:pt idx="60932">
                  <c:v>193.17174829110894</c:v>
                </c:pt>
                <c:pt idx="60933">
                  <c:v>193.11822202655205</c:v>
                </c:pt>
                <c:pt idx="60934">
                  <c:v>193.06468308705681</c:v>
                </c:pt>
                <c:pt idx="60935">
                  <c:v>193.01114414756157</c:v>
                </c:pt>
                <c:pt idx="60936">
                  <c:v>192.95761788300467</c:v>
                </c:pt>
                <c:pt idx="60937">
                  <c:v>192.90407894350943</c:v>
                </c:pt>
                <c:pt idx="60938">
                  <c:v>192.85054000401419</c:v>
                </c:pt>
                <c:pt idx="60939">
                  <c:v>192.7970137394573</c:v>
                </c:pt>
                <c:pt idx="60940">
                  <c:v>192.74347479996206</c:v>
                </c:pt>
                <c:pt idx="60941">
                  <c:v>192.68988516071352</c:v>
                </c:pt>
                <c:pt idx="60942">
                  <c:v>192.63634622121828</c:v>
                </c:pt>
                <c:pt idx="60943">
                  <c:v>192.58281995666138</c:v>
                </c:pt>
                <c:pt idx="60944">
                  <c:v>192.52928101716614</c:v>
                </c:pt>
                <c:pt idx="60945">
                  <c:v>192.4757420776709</c:v>
                </c:pt>
                <c:pt idx="60946">
                  <c:v>192.42221581311401</c:v>
                </c:pt>
                <c:pt idx="60947">
                  <c:v>192.36867687361877</c:v>
                </c:pt>
                <c:pt idx="60948">
                  <c:v>192.31513793412353</c:v>
                </c:pt>
                <c:pt idx="60949">
                  <c:v>192.27104313873659</c:v>
                </c:pt>
                <c:pt idx="60950">
                  <c:v>192.26280514878397</c:v>
                </c:pt>
                <c:pt idx="60951">
                  <c:v>192.2224103608541</c:v>
                </c:pt>
                <c:pt idx="60952">
                  <c:v>192.1590035088968</c:v>
                </c:pt>
                <c:pt idx="60953">
                  <c:v>192.1835931814301</c:v>
                </c:pt>
                <c:pt idx="60954">
                  <c:v>192.14752892206405</c:v>
                </c:pt>
                <c:pt idx="60955">
                  <c:v>192.16268881708186</c:v>
                </c:pt>
                <c:pt idx="60956">
                  <c:v>192.16222743329777</c:v>
                </c:pt>
                <c:pt idx="60957">
                  <c:v>192.12482996797152</c:v>
                </c:pt>
                <c:pt idx="60958">
                  <c:v>192.08624271032028</c:v>
                </c:pt>
                <c:pt idx="60959">
                  <c:v>192.02419939344352</c:v>
                </c:pt>
                <c:pt idx="60960">
                  <c:v>191.99935655141698</c:v>
                </c:pt>
                <c:pt idx="60961">
                  <c:v>191.97451959074507</c:v>
                </c:pt>
                <c:pt idx="60962">
                  <c:v>191.9496767487185</c:v>
                </c:pt>
                <c:pt idx="60963">
                  <c:v>191.92483390669196</c:v>
                </c:pt>
                <c:pt idx="60964">
                  <c:v>191.89999694602005</c:v>
                </c:pt>
                <c:pt idx="60965">
                  <c:v>191.87515410399351</c:v>
                </c:pt>
                <c:pt idx="60966">
                  <c:v>191.85028773654835</c:v>
                </c:pt>
                <c:pt idx="60967">
                  <c:v>191.82544489452181</c:v>
                </c:pt>
                <c:pt idx="60968">
                  <c:v>191.8006079338499</c:v>
                </c:pt>
                <c:pt idx="60969">
                  <c:v>191.77576509182336</c:v>
                </c:pt>
                <c:pt idx="60970">
                  <c:v>191.75092224979682</c:v>
                </c:pt>
                <c:pt idx="60971">
                  <c:v>191.72608528912491</c:v>
                </c:pt>
                <c:pt idx="60972">
                  <c:v>191.70124244709834</c:v>
                </c:pt>
                <c:pt idx="60973">
                  <c:v>191.67639960507179</c:v>
                </c:pt>
                <c:pt idx="60974">
                  <c:v>191.65156264439989</c:v>
                </c:pt>
                <c:pt idx="60975">
                  <c:v>191.62671980237334</c:v>
                </c:pt>
                <c:pt idx="60976">
                  <c:v>191.6018769603468</c:v>
                </c:pt>
                <c:pt idx="60977">
                  <c:v>191.57703999967489</c:v>
                </c:pt>
                <c:pt idx="60978">
                  <c:v>191.55219715764832</c:v>
                </c:pt>
                <c:pt idx="60979">
                  <c:v>191.52733079020319</c:v>
                </c:pt>
                <c:pt idx="60980">
                  <c:v>191.50249382953129</c:v>
                </c:pt>
                <c:pt idx="60981">
                  <c:v>191.47765098750475</c:v>
                </c:pt>
                <c:pt idx="60982">
                  <c:v>191.4528081454782</c:v>
                </c:pt>
                <c:pt idx="60983">
                  <c:v>191.4279711848063</c:v>
                </c:pt>
                <c:pt idx="60984">
                  <c:v>191.40312834277972</c:v>
                </c:pt>
                <c:pt idx="60985">
                  <c:v>191.37828550075318</c:v>
                </c:pt>
                <c:pt idx="60986">
                  <c:v>191.35344854008127</c:v>
                </c:pt>
                <c:pt idx="60987">
                  <c:v>191.32860569805473</c:v>
                </c:pt>
                <c:pt idx="60988">
                  <c:v>191.30376285602819</c:v>
                </c:pt>
                <c:pt idx="60989">
                  <c:v>191.27892589535628</c:v>
                </c:pt>
                <c:pt idx="60990">
                  <c:v>191.25408305332971</c:v>
                </c:pt>
                <c:pt idx="60991">
                  <c:v>191.22921668588458</c:v>
                </c:pt>
                <c:pt idx="60992">
                  <c:v>191.20437384385804</c:v>
                </c:pt>
                <c:pt idx="60993">
                  <c:v>191.17953688318613</c:v>
                </c:pt>
                <c:pt idx="60994">
                  <c:v>191.15469404115959</c:v>
                </c:pt>
                <c:pt idx="60995">
                  <c:v>191.12985119913301</c:v>
                </c:pt>
                <c:pt idx="60996">
                  <c:v>191.10501423846111</c:v>
                </c:pt>
                <c:pt idx="60997">
                  <c:v>191.08017139643457</c:v>
                </c:pt>
                <c:pt idx="60998">
                  <c:v>191.05532855440802</c:v>
                </c:pt>
                <c:pt idx="60999">
                  <c:v>191.03049159373612</c:v>
                </c:pt>
                <c:pt idx="61000">
                  <c:v>191.00564875170957</c:v>
                </c:pt>
                <c:pt idx="61001">
                  <c:v>190.980805909683</c:v>
                </c:pt>
                <c:pt idx="61002">
                  <c:v>190.95596894901109</c:v>
                </c:pt>
                <c:pt idx="61003">
                  <c:v>190.97307380209824</c:v>
                </c:pt>
                <c:pt idx="61004">
                  <c:v>191.04496754935622</c:v>
                </c:pt>
                <c:pt idx="61005">
                  <c:v>191.027752293753</c:v>
                </c:pt>
                <c:pt idx="61006">
                  <c:v>191.10005200000001</c:v>
                </c:pt>
                <c:pt idx="61007">
                  <c:v>191.10041429756797</c:v>
                </c:pt>
                <c:pt idx="61008">
                  <c:v>191.13745465268178</c:v>
                </c:pt>
                <c:pt idx="61009">
                  <c:v>191.20815650262278</c:v>
                </c:pt>
                <c:pt idx="61010">
                  <c:v>191.19329477205534</c:v>
                </c:pt>
                <c:pt idx="61011">
                  <c:v>191.280945</c:v>
                </c:pt>
                <c:pt idx="61012">
                  <c:v>191.280945</c:v>
                </c:pt>
                <c:pt idx="61013">
                  <c:v>191.280945</c:v>
                </c:pt>
                <c:pt idx="61014">
                  <c:v>191.280945</c:v>
                </c:pt>
                <c:pt idx="61015">
                  <c:v>191.280945</c:v>
                </c:pt>
                <c:pt idx="61016">
                  <c:v>191.280945</c:v>
                </c:pt>
                <c:pt idx="61017">
                  <c:v>191.28445428326179</c:v>
                </c:pt>
                <c:pt idx="61018">
                  <c:v>191.29539255947557</c:v>
                </c:pt>
                <c:pt idx="61019">
                  <c:v>191.2959923018598</c:v>
                </c:pt>
                <c:pt idx="61020">
                  <c:v>191.37276763853123</c:v>
                </c:pt>
                <c:pt idx="61021">
                  <c:v>191.44375600000001</c:v>
                </c:pt>
                <c:pt idx="61022">
                  <c:v>191.46031840343349</c:v>
                </c:pt>
                <c:pt idx="61023">
                  <c:v>191.50330484549355</c:v>
                </c:pt>
                <c:pt idx="61024">
                  <c:v>191.47503320023836</c:v>
                </c:pt>
                <c:pt idx="61025">
                  <c:v>191.52063509251312</c:v>
                </c:pt>
                <c:pt idx="61026">
                  <c:v>191.52756789077037</c:v>
                </c:pt>
                <c:pt idx="61027">
                  <c:v>191.50154782836157</c:v>
                </c:pt>
                <c:pt idx="61028">
                  <c:v>191.47552160444138</c:v>
                </c:pt>
                <c:pt idx="61029">
                  <c:v>191.44947073447585</c:v>
                </c:pt>
                <c:pt idx="61030">
                  <c:v>191.42345067206702</c:v>
                </c:pt>
                <c:pt idx="61031">
                  <c:v>191.39742444814686</c:v>
                </c:pt>
                <c:pt idx="61032">
                  <c:v>191.37139822422671</c:v>
                </c:pt>
                <c:pt idx="61033">
                  <c:v>191.34537816181788</c:v>
                </c:pt>
                <c:pt idx="61034">
                  <c:v>191.31935193789772</c:v>
                </c:pt>
                <c:pt idx="61035">
                  <c:v>191.29332571397757</c:v>
                </c:pt>
                <c:pt idx="61036">
                  <c:v>191.26730565156873</c:v>
                </c:pt>
                <c:pt idx="61037">
                  <c:v>191.24127942764858</c:v>
                </c:pt>
                <c:pt idx="61038">
                  <c:v>191.21525320372839</c:v>
                </c:pt>
                <c:pt idx="61039">
                  <c:v>191.18923314131959</c:v>
                </c:pt>
                <c:pt idx="61040">
                  <c:v>191.16320691739944</c:v>
                </c:pt>
                <c:pt idx="61041">
                  <c:v>191.13715604743388</c:v>
                </c:pt>
                <c:pt idx="61042">
                  <c:v>191.11112982351372</c:v>
                </c:pt>
                <c:pt idx="61043">
                  <c:v>191.08510976110489</c:v>
                </c:pt>
                <c:pt idx="61044">
                  <c:v>191.05908353718473</c:v>
                </c:pt>
                <c:pt idx="61045">
                  <c:v>191.03305731326458</c:v>
                </c:pt>
                <c:pt idx="61046">
                  <c:v>191.00703725085575</c:v>
                </c:pt>
                <c:pt idx="61047">
                  <c:v>190.98101102693559</c:v>
                </c:pt>
                <c:pt idx="61048">
                  <c:v>190.95498480301544</c:v>
                </c:pt>
                <c:pt idx="61049">
                  <c:v>190.9289647406066</c:v>
                </c:pt>
                <c:pt idx="61050">
                  <c:v>190.90293851668645</c:v>
                </c:pt>
                <c:pt idx="61051">
                  <c:v>190.87691229276626</c:v>
                </c:pt>
                <c:pt idx="61052">
                  <c:v>190.85089223035746</c:v>
                </c:pt>
                <c:pt idx="61053">
                  <c:v>190.8248413603919</c:v>
                </c:pt>
                <c:pt idx="61054">
                  <c:v>190.79881513647175</c:v>
                </c:pt>
                <c:pt idx="61055">
                  <c:v>190.77279507406294</c:v>
                </c:pt>
                <c:pt idx="61056">
                  <c:v>190.74676885014276</c:v>
                </c:pt>
                <c:pt idx="61057">
                  <c:v>190.7207426262226</c:v>
                </c:pt>
                <c:pt idx="61058">
                  <c:v>190.69472256381377</c:v>
                </c:pt>
                <c:pt idx="61059">
                  <c:v>190.66869633989361</c:v>
                </c:pt>
                <c:pt idx="61060">
                  <c:v>190.64267011597346</c:v>
                </c:pt>
                <c:pt idx="61061">
                  <c:v>190.61665005356463</c:v>
                </c:pt>
                <c:pt idx="61062">
                  <c:v>190.59062382964447</c:v>
                </c:pt>
                <c:pt idx="61063">
                  <c:v>190.56459760572432</c:v>
                </c:pt>
                <c:pt idx="61064">
                  <c:v>190.53857754331548</c:v>
                </c:pt>
                <c:pt idx="61065">
                  <c:v>190.51255131939533</c:v>
                </c:pt>
                <c:pt idx="61066">
                  <c:v>190.48650044942977</c:v>
                </c:pt>
                <c:pt idx="61067">
                  <c:v>190.46047422550961</c:v>
                </c:pt>
                <c:pt idx="61068">
                  <c:v>190.41868581330473</c:v>
                </c:pt>
                <c:pt idx="61069">
                  <c:v>190.36402881235099</c:v>
                </c:pt>
                <c:pt idx="61070">
                  <c:v>190.30938090893923</c:v>
                </c:pt>
                <c:pt idx="61071">
                  <c:v>190.2339009048641</c:v>
                </c:pt>
                <c:pt idx="61072">
                  <c:v>190.18498463376253</c:v>
                </c:pt>
                <c:pt idx="61073">
                  <c:v>190.0920644648391</c:v>
                </c:pt>
                <c:pt idx="61074">
                  <c:v>190.03272999999999</c:v>
                </c:pt>
                <c:pt idx="61075">
                  <c:v>189.92346915975202</c:v>
                </c:pt>
                <c:pt idx="61076">
                  <c:v>189.82971261111112</c:v>
                </c:pt>
                <c:pt idx="61077">
                  <c:v>189.78235622894331</c:v>
                </c:pt>
                <c:pt idx="61078">
                  <c:v>189.72805975208078</c:v>
                </c:pt>
                <c:pt idx="61079">
                  <c:v>189.67381464369214</c:v>
                </c:pt>
                <c:pt idx="61080">
                  <c:v>189.61958237742192</c:v>
                </c:pt>
                <c:pt idx="61081">
                  <c:v>189.56533726903325</c:v>
                </c:pt>
                <c:pt idx="61082">
                  <c:v>189.51109216064461</c:v>
                </c:pt>
                <c:pt idx="61083">
                  <c:v>189.45685989437439</c:v>
                </c:pt>
                <c:pt idx="61084">
                  <c:v>189.40261478598572</c:v>
                </c:pt>
                <c:pt idx="61085">
                  <c:v>189.34836967759708</c:v>
                </c:pt>
                <c:pt idx="61086">
                  <c:v>189.29413741132686</c:v>
                </c:pt>
                <c:pt idx="61087">
                  <c:v>189.23989230293819</c:v>
                </c:pt>
                <c:pt idx="61088">
                  <c:v>189.18564719454955</c:v>
                </c:pt>
                <c:pt idx="61089">
                  <c:v>189.13141492827933</c:v>
                </c:pt>
                <c:pt idx="61090">
                  <c:v>189.07716981989066</c:v>
                </c:pt>
                <c:pt idx="61091">
                  <c:v>189.02287334302815</c:v>
                </c:pt>
                <c:pt idx="61092">
                  <c:v>188.96862823463948</c:v>
                </c:pt>
                <c:pt idx="61093">
                  <c:v>188.91439596836929</c:v>
                </c:pt>
                <c:pt idx="61094">
                  <c:v>188.86015085998062</c:v>
                </c:pt>
                <c:pt idx="61095">
                  <c:v>188.80590575159195</c:v>
                </c:pt>
                <c:pt idx="61096">
                  <c:v>188.75167348532176</c:v>
                </c:pt>
                <c:pt idx="61097">
                  <c:v>188.69742837693309</c:v>
                </c:pt>
                <c:pt idx="61098">
                  <c:v>188.64318326854442</c:v>
                </c:pt>
                <c:pt idx="61099">
                  <c:v>188.58895100227423</c:v>
                </c:pt>
                <c:pt idx="61100">
                  <c:v>188.53470589388556</c:v>
                </c:pt>
                <c:pt idx="61101">
                  <c:v>188.48046078549689</c:v>
                </c:pt>
                <c:pt idx="61102">
                  <c:v>188.4262285192267</c:v>
                </c:pt>
                <c:pt idx="61103">
                  <c:v>188.37193204236416</c:v>
                </c:pt>
                <c:pt idx="61104">
                  <c:v>188.31768693397549</c:v>
                </c:pt>
                <c:pt idx="61105">
                  <c:v>188.2634546677053</c:v>
                </c:pt>
                <c:pt idx="61106">
                  <c:v>188.20920955931663</c:v>
                </c:pt>
                <c:pt idx="61107">
                  <c:v>188.15496445092796</c:v>
                </c:pt>
                <c:pt idx="61108">
                  <c:v>188.10073218465777</c:v>
                </c:pt>
                <c:pt idx="61109">
                  <c:v>188.0464870762691</c:v>
                </c:pt>
                <c:pt idx="61110">
                  <c:v>187.99224196788043</c:v>
                </c:pt>
                <c:pt idx="61111">
                  <c:v>187.93800970161024</c:v>
                </c:pt>
                <c:pt idx="61112">
                  <c:v>187.88376459322157</c:v>
                </c:pt>
                <c:pt idx="61113">
                  <c:v>187.8295194848329</c:v>
                </c:pt>
                <c:pt idx="61114">
                  <c:v>187.77528721856271</c:v>
                </c:pt>
                <c:pt idx="61115">
                  <c:v>187.72104211017404</c:v>
                </c:pt>
                <c:pt idx="61116">
                  <c:v>187.66674563331151</c:v>
                </c:pt>
                <c:pt idx="61117">
                  <c:v>187.61250052492286</c:v>
                </c:pt>
                <c:pt idx="61118">
                  <c:v>187.55826825865265</c:v>
                </c:pt>
                <c:pt idx="61119">
                  <c:v>187.50402315026398</c:v>
                </c:pt>
                <c:pt idx="61120">
                  <c:v>187.44977804187533</c:v>
                </c:pt>
                <c:pt idx="61121">
                  <c:v>187.39554577560511</c:v>
                </c:pt>
                <c:pt idx="61122">
                  <c:v>187.34130066721644</c:v>
                </c:pt>
                <c:pt idx="61123">
                  <c:v>187.28705555882777</c:v>
                </c:pt>
                <c:pt idx="61124">
                  <c:v>187.23282329255758</c:v>
                </c:pt>
                <c:pt idx="61125">
                  <c:v>187.17857818416891</c:v>
                </c:pt>
                <c:pt idx="61126">
                  <c:v>187.12433307578024</c:v>
                </c:pt>
                <c:pt idx="61127">
                  <c:v>187.07010080951005</c:v>
                </c:pt>
                <c:pt idx="61128">
                  <c:v>187.01580433264755</c:v>
                </c:pt>
                <c:pt idx="61129">
                  <c:v>186.96155922425888</c:v>
                </c:pt>
                <c:pt idx="61130">
                  <c:v>186.90732695798866</c:v>
                </c:pt>
                <c:pt idx="61131">
                  <c:v>186.85308184960002</c:v>
                </c:pt>
                <c:pt idx="61132">
                  <c:v>186.79883674121135</c:v>
                </c:pt>
                <c:pt idx="61133">
                  <c:v>186.74424513706794</c:v>
                </c:pt>
                <c:pt idx="61134">
                  <c:v>186.65577394492132</c:v>
                </c:pt>
                <c:pt idx="61135">
                  <c:v>186.51354264377682</c:v>
                </c:pt>
                <c:pt idx="61136">
                  <c:v>186.43650840405243</c:v>
                </c:pt>
                <c:pt idx="61137">
                  <c:v>186.38928834969326</c:v>
                </c:pt>
                <c:pt idx="61138">
                  <c:v>186.27757006134968</c:v>
                </c:pt>
                <c:pt idx="61139">
                  <c:v>186.23651298283261</c:v>
                </c:pt>
                <c:pt idx="61140">
                  <c:v>186.16311109392134</c:v>
                </c:pt>
                <c:pt idx="61141">
                  <c:v>186.10799306437769</c:v>
                </c:pt>
                <c:pt idx="61142">
                  <c:v>186.08336596033513</c:v>
                </c:pt>
                <c:pt idx="61143">
                  <c:v>186.0591991149843</c:v>
                </c:pt>
                <c:pt idx="61144">
                  <c:v>186.03502654696109</c:v>
                </c:pt>
                <c:pt idx="61145">
                  <c:v>186.01085397893792</c:v>
                </c:pt>
                <c:pt idx="61146">
                  <c:v>185.98668713358708</c:v>
                </c:pt>
                <c:pt idx="61147">
                  <c:v>185.96251456556391</c:v>
                </c:pt>
                <c:pt idx="61148">
                  <c:v>185.93834199754073</c:v>
                </c:pt>
                <c:pt idx="61149">
                  <c:v>185.9141751521899</c:v>
                </c:pt>
                <c:pt idx="61150">
                  <c:v>185.89000258416669</c:v>
                </c:pt>
                <c:pt idx="61151">
                  <c:v>185.86583001614352</c:v>
                </c:pt>
                <c:pt idx="61152">
                  <c:v>185.84166317079269</c:v>
                </c:pt>
                <c:pt idx="61153">
                  <c:v>185.81746771208009</c:v>
                </c:pt>
                <c:pt idx="61154">
                  <c:v>185.79329514405691</c:v>
                </c:pt>
                <c:pt idx="61155">
                  <c:v>185.76912829870608</c:v>
                </c:pt>
                <c:pt idx="61156">
                  <c:v>185.74495573068288</c:v>
                </c:pt>
                <c:pt idx="61157">
                  <c:v>185.7207831626597</c:v>
                </c:pt>
                <c:pt idx="61158">
                  <c:v>185.69661631730887</c:v>
                </c:pt>
                <c:pt idx="61159">
                  <c:v>185.67244374928569</c:v>
                </c:pt>
                <c:pt idx="61160">
                  <c:v>185.64827118126252</c:v>
                </c:pt>
                <c:pt idx="61161">
                  <c:v>185.62410433591168</c:v>
                </c:pt>
                <c:pt idx="61162">
                  <c:v>185.59993176788848</c:v>
                </c:pt>
                <c:pt idx="61163">
                  <c:v>185.5757591998653</c:v>
                </c:pt>
                <c:pt idx="61164">
                  <c:v>185.55159235451447</c:v>
                </c:pt>
                <c:pt idx="61165">
                  <c:v>185.52741978649129</c:v>
                </c:pt>
                <c:pt idx="61166">
                  <c:v>185.5032243277787</c:v>
                </c:pt>
                <c:pt idx="61167">
                  <c:v>185.47905175975549</c:v>
                </c:pt>
                <c:pt idx="61168">
                  <c:v>185.45488491440466</c:v>
                </c:pt>
                <c:pt idx="61169">
                  <c:v>185.43071234638148</c:v>
                </c:pt>
                <c:pt idx="61170">
                  <c:v>185.40653977835831</c:v>
                </c:pt>
                <c:pt idx="61171">
                  <c:v>185.38237293300747</c:v>
                </c:pt>
                <c:pt idx="61172">
                  <c:v>185.3582003649843</c:v>
                </c:pt>
                <c:pt idx="61173">
                  <c:v>185.3340277969611</c:v>
                </c:pt>
                <c:pt idx="61174">
                  <c:v>185.30986095161026</c:v>
                </c:pt>
                <c:pt idx="61175">
                  <c:v>185.28568838358709</c:v>
                </c:pt>
                <c:pt idx="61176">
                  <c:v>185.26151581556391</c:v>
                </c:pt>
                <c:pt idx="61177">
                  <c:v>185.23734897021308</c:v>
                </c:pt>
                <c:pt idx="61178">
                  <c:v>185.21315351150048</c:v>
                </c:pt>
                <c:pt idx="61179">
                  <c:v>185.18898094347728</c:v>
                </c:pt>
                <c:pt idx="61180">
                  <c:v>185.16481409812644</c:v>
                </c:pt>
                <c:pt idx="61181">
                  <c:v>185.14064153010327</c:v>
                </c:pt>
                <c:pt idx="61182">
                  <c:v>185.11646896208009</c:v>
                </c:pt>
                <c:pt idx="61183">
                  <c:v>185.09230211672926</c:v>
                </c:pt>
                <c:pt idx="61184">
                  <c:v>185.06812954870608</c:v>
                </c:pt>
                <c:pt idx="61185">
                  <c:v>185.04395698068288</c:v>
                </c:pt>
                <c:pt idx="61186">
                  <c:v>185.01979013533204</c:v>
                </c:pt>
                <c:pt idx="61187">
                  <c:v>184.99561756730887</c:v>
                </c:pt>
                <c:pt idx="61188">
                  <c:v>184.95362430138292</c:v>
                </c:pt>
                <c:pt idx="61189">
                  <c:v>184.93132</c:v>
                </c:pt>
                <c:pt idx="61190">
                  <c:v>184.85496036051501</c:v>
                </c:pt>
                <c:pt idx="61191">
                  <c:v>184.804688</c:v>
                </c:pt>
                <c:pt idx="61192">
                  <c:v>184.77114403433478</c:v>
                </c:pt>
                <c:pt idx="61193">
                  <c:v>184.68258346971865</c:v>
                </c:pt>
                <c:pt idx="61194">
                  <c:v>184.61900346269368</c:v>
                </c:pt>
                <c:pt idx="61195">
                  <c:v>184.54789138483548</c:v>
                </c:pt>
                <c:pt idx="61196">
                  <c:v>184.46850632188841</c:v>
                </c:pt>
                <c:pt idx="61197">
                  <c:v>184.41860074344137</c:v>
                </c:pt>
                <c:pt idx="61198">
                  <c:v>184.38114878151967</c:v>
                </c:pt>
                <c:pt idx="61199">
                  <c:v>184.34370568606624</c:v>
                </c:pt>
                <c:pt idx="61200">
                  <c:v>184.30625372414454</c:v>
                </c:pt>
                <c:pt idx="61201">
                  <c:v>184.26880176222284</c:v>
                </c:pt>
                <c:pt idx="61202">
                  <c:v>184.23135866676941</c:v>
                </c:pt>
                <c:pt idx="61203">
                  <c:v>184.19387123897465</c:v>
                </c:pt>
                <c:pt idx="61204">
                  <c:v>184.15641927705298</c:v>
                </c:pt>
                <c:pt idx="61205">
                  <c:v>184.11897618159952</c:v>
                </c:pt>
                <c:pt idx="61206">
                  <c:v>184.08152421967782</c:v>
                </c:pt>
                <c:pt idx="61207">
                  <c:v>184.04407225775611</c:v>
                </c:pt>
                <c:pt idx="61208">
                  <c:v>184.00662916230269</c:v>
                </c:pt>
                <c:pt idx="61209">
                  <c:v>183.96917720038098</c:v>
                </c:pt>
                <c:pt idx="61210">
                  <c:v>183.93172523845928</c:v>
                </c:pt>
                <c:pt idx="61211">
                  <c:v>183.89428214300582</c:v>
                </c:pt>
                <c:pt idx="61212">
                  <c:v>183.85683018108412</c:v>
                </c:pt>
                <c:pt idx="61213">
                  <c:v>183.81937821916245</c:v>
                </c:pt>
                <c:pt idx="61214">
                  <c:v>183.78193512370899</c:v>
                </c:pt>
                <c:pt idx="61215">
                  <c:v>183.74448316178729</c:v>
                </c:pt>
                <c:pt idx="61216">
                  <c:v>183.70699573399256</c:v>
                </c:pt>
                <c:pt idx="61217">
                  <c:v>183.66954377207085</c:v>
                </c:pt>
                <c:pt idx="61218">
                  <c:v>183.6321006766174</c:v>
                </c:pt>
                <c:pt idx="61219">
                  <c:v>183.59464871469572</c:v>
                </c:pt>
                <c:pt idx="61220">
                  <c:v>183.55719675277402</c:v>
                </c:pt>
                <c:pt idx="61221">
                  <c:v>183.51975365732056</c:v>
                </c:pt>
                <c:pt idx="61222">
                  <c:v>183.48230169539886</c:v>
                </c:pt>
                <c:pt idx="61223">
                  <c:v>183.44484973347716</c:v>
                </c:pt>
                <c:pt idx="61224">
                  <c:v>183.40740663802373</c:v>
                </c:pt>
                <c:pt idx="61225">
                  <c:v>183.36995467610203</c:v>
                </c:pt>
                <c:pt idx="61226">
                  <c:v>183.33250271418032</c:v>
                </c:pt>
                <c:pt idx="61227">
                  <c:v>183.29505961872687</c:v>
                </c:pt>
                <c:pt idx="61228">
                  <c:v>183.25757219093214</c:v>
                </c:pt>
                <c:pt idx="61229">
                  <c:v>183.22012022901043</c:v>
                </c:pt>
                <c:pt idx="61230">
                  <c:v>183.18267713355701</c:v>
                </c:pt>
                <c:pt idx="61231">
                  <c:v>183.1452251716353</c:v>
                </c:pt>
                <c:pt idx="61232">
                  <c:v>183.1077732097136</c:v>
                </c:pt>
                <c:pt idx="61233">
                  <c:v>183.07033011426017</c:v>
                </c:pt>
                <c:pt idx="61234">
                  <c:v>183.03287815233847</c:v>
                </c:pt>
                <c:pt idx="61235">
                  <c:v>182.99542619041677</c:v>
                </c:pt>
                <c:pt idx="61236">
                  <c:v>182.95798309496331</c:v>
                </c:pt>
                <c:pt idx="61237">
                  <c:v>182.92053113304161</c:v>
                </c:pt>
                <c:pt idx="61238">
                  <c:v>182.8830791711199</c:v>
                </c:pt>
                <c:pt idx="61239">
                  <c:v>182.84563607566648</c:v>
                </c:pt>
                <c:pt idx="61240">
                  <c:v>182.80818411374477</c:v>
                </c:pt>
                <c:pt idx="61241">
                  <c:v>182.77069668595004</c:v>
                </c:pt>
                <c:pt idx="61242">
                  <c:v>182.73324472402834</c:v>
                </c:pt>
                <c:pt idx="61243">
                  <c:v>182.69580162857488</c:v>
                </c:pt>
                <c:pt idx="61244">
                  <c:v>182.7026358557807</c:v>
                </c:pt>
                <c:pt idx="61245">
                  <c:v>182.72084851716738</c:v>
                </c:pt>
                <c:pt idx="61246">
                  <c:v>182.91781766856329</c:v>
                </c:pt>
                <c:pt idx="61247">
                  <c:v>182.91986096842103</c:v>
                </c:pt>
                <c:pt idx="61248">
                  <c:v>182.85056088648651</c:v>
                </c:pt>
                <c:pt idx="61249">
                  <c:v>182.92270753850525</c:v>
                </c:pt>
                <c:pt idx="61250">
                  <c:v>182.92107444558823</c:v>
                </c:pt>
                <c:pt idx="61251">
                  <c:v>182.90114249999999</c:v>
                </c:pt>
                <c:pt idx="61252">
                  <c:v>182.96552377777778</c:v>
                </c:pt>
                <c:pt idx="61253">
                  <c:v>182.92184665498331</c:v>
                </c:pt>
                <c:pt idx="61254">
                  <c:v>182.86767139327438</c:v>
                </c:pt>
                <c:pt idx="61255">
                  <c:v>182.82743161563582</c:v>
                </c:pt>
                <c:pt idx="61256">
                  <c:v>182.78718230927893</c:v>
                </c:pt>
                <c:pt idx="61257">
                  <c:v>182.74693300292202</c:v>
                </c:pt>
                <c:pt idx="61258">
                  <c:v>182.70669322528346</c:v>
                </c:pt>
                <c:pt idx="61259">
                  <c:v>182.66644391892657</c:v>
                </c:pt>
                <c:pt idx="61260">
                  <c:v>182.62619461256966</c:v>
                </c:pt>
                <c:pt idx="61261">
                  <c:v>182.5859548349311</c:v>
                </c:pt>
                <c:pt idx="61262">
                  <c:v>182.54570552857419</c:v>
                </c:pt>
                <c:pt idx="61263">
                  <c:v>182.5054562222173</c:v>
                </c:pt>
                <c:pt idx="61264">
                  <c:v>182.46521644457874</c:v>
                </c:pt>
                <c:pt idx="61265">
                  <c:v>182.42496713822183</c:v>
                </c:pt>
                <c:pt idx="61266">
                  <c:v>182.38467971699149</c:v>
                </c:pt>
                <c:pt idx="61267">
                  <c:v>182.34443041063457</c:v>
                </c:pt>
                <c:pt idx="61268">
                  <c:v>182.30419063299604</c:v>
                </c:pt>
                <c:pt idx="61269">
                  <c:v>182.26394132663913</c:v>
                </c:pt>
                <c:pt idx="61270">
                  <c:v>182.22369202028221</c:v>
                </c:pt>
                <c:pt idx="61271">
                  <c:v>182.18345224264368</c:v>
                </c:pt>
                <c:pt idx="61272">
                  <c:v>182.14320293628677</c:v>
                </c:pt>
                <c:pt idx="61273">
                  <c:v>182.10295362992986</c:v>
                </c:pt>
                <c:pt idx="61274">
                  <c:v>182.06271385229132</c:v>
                </c:pt>
                <c:pt idx="61275">
                  <c:v>182.02246454593441</c:v>
                </c:pt>
                <c:pt idx="61276">
                  <c:v>181.98222476829588</c:v>
                </c:pt>
                <c:pt idx="61277">
                  <c:v>181.94197546193897</c:v>
                </c:pt>
                <c:pt idx="61278">
                  <c:v>181.90168804070862</c:v>
                </c:pt>
                <c:pt idx="61279">
                  <c:v>181.86143873435171</c:v>
                </c:pt>
                <c:pt idx="61280">
                  <c:v>181.82119895671315</c:v>
                </c:pt>
                <c:pt idx="61281">
                  <c:v>181.78094965035626</c:v>
                </c:pt>
                <c:pt idx="61282">
                  <c:v>181.74070034399935</c:v>
                </c:pt>
                <c:pt idx="61283">
                  <c:v>181.70046056636079</c:v>
                </c:pt>
                <c:pt idx="61284">
                  <c:v>181.66021126000388</c:v>
                </c:pt>
                <c:pt idx="61285">
                  <c:v>181.61996195364699</c:v>
                </c:pt>
                <c:pt idx="61286">
                  <c:v>181.57972217600843</c:v>
                </c:pt>
                <c:pt idx="61287">
                  <c:v>181.53947286965152</c:v>
                </c:pt>
                <c:pt idx="61288">
                  <c:v>181.49922356329463</c:v>
                </c:pt>
                <c:pt idx="61289">
                  <c:v>181.45898378565607</c:v>
                </c:pt>
                <c:pt idx="61290">
                  <c:v>181.41873447929916</c:v>
                </c:pt>
                <c:pt idx="61291">
                  <c:v>181.37844705806882</c:v>
                </c:pt>
                <c:pt idx="61292">
                  <c:v>181.3381977517119</c:v>
                </c:pt>
                <c:pt idx="61293">
                  <c:v>181.29795797407337</c:v>
                </c:pt>
                <c:pt idx="61294">
                  <c:v>181.25770866771646</c:v>
                </c:pt>
                <c:pt idx="61295">
                  <c:v>181.21745936135954</c:v>
                </c:pt>
                <c:pt idx="61296">
                  <c:v>181.17721958372101</c:v>
                </c:pt>
                <c:pt idx="61297">
                  <c:v>181.12604708073351</c:v>
                </c:pt>
                <c:pt idx="61298">
                  <c:v>181.07189686778042</c:v>
                </c:pt>
                <c:pt idx="61299">
                  <c:v>181.06002799999999</c:v>
                </c:pt>
                <c:pt idx="61300">
                  <c:v>181.02755512181167</c:v>
                </c:pt>
                <c:pt idx="61301">
                  <c:v>181.01782722154607</c:v>
                </c:pt>
                <c:pt idx="61302">
                  <c:v>181.01930631628289</c:v>
                </c:pt>
                <c:pt idx="61303">
                  <c:v>181.02078681167765</c:v>
                </c:pt>
                <c:pt idx="61304">
                  <c:v>181.02226590641448</c:v>
                </c:pt>
                <c:pt idx="61305">
                  <c:v>181.02374465098686</c:v>
                </c:pt>
                <c:pt idx="61306">
                  <c:v>181.09156711871276</c:v>
                </c:pt>
                <c:pt idx="61307">
                  <c:v>180.99384190581782</c:v>
                </c:pt>
                <c:pt idx="61308">
                  <c:v>181.03922761659513</c:v>
                </c:pt>
                <c:pt idx="61309">
                  <c:v>181.07656399904647</c:v>
                </c:pt>
                <c:pt idx="61310">
                  <c:v>181.11300141797807</c:v>
                </c:pt>
                <c:pt idx="61311">
                  <c:v>181.16698562136386</c:v>
                </c:pt>
                <c:pt idx="61312">
                  <c:v>181.27469383837902</c:v>
                </c:pt>
                <c:pt idx="61313">
                  <c:v>181.29493993133048</c:v>
                </c:pt>
                <c:pt idx="61314">
                  <c:v>181.33109671149262</c:v>
                </c:pt>
                <c:pt idx="61315">
                  <c:v>181.35165182794844</c:v>
                </c:pt>
                <c:pt idx="61316">
                  <c:v>181.37209741471838</c:v>
                </c:pt>
                <c:pt idx="61317">
                  <c:v>181.39251882269602</c:v>
                </c:pt>
                <c:pt idx="61318">
                  <c:v>181.41294506643212</c:v>
                </c:pt>
                <c:pt idx="61319">
                  <c:v>181.43337131016818</c:v>
                </c:pt>
                <c:pt idx="61320">
                  <c:v>181.45379271814582</c:v>
                </c:pt>
                <c:pt idx="61321">
                  <c:v>181.47421896188192</c:v>
                </c:pt>
                <c:pt idx="61322">
                  <c:v>181.49464520561801</c:v>
                </c:pt>
                <c:pt idx="61323">
                  <c:v>181.51506661359565</c:v>
                </c:pt>
                <c:pt idx="61324">
                  <c:v>181.53549285733175</c:v>
                </c:pt>
                <c:pt idx="61325">
                  <c:v>181.55591910106781</c:v>
                </c:pt>
                <c:pt idx="61326">
                  <c:v>181.57634050904545</c:v>
                </c:pt>
                <c:pt idx="61327">
                  <c:v>181.59676675278155</c:v>
                </c:pt>
                <c:pt idx="61328">
                  <c:v>181.61721233955149</c:v>
                </c:pt>
                <c:pt idx="61329">
                  <c:v>181.63763858328758</c:v>
                </c:pt>
                <c:pt idx="61330">
                  <c:v>181.65805999126522</c:v>
                </c:pt>
                <c:pt idx="61331">
                  <c:v>181.67848623500132</c:v>
                </c:pt>
                <c:pt idx="61332">
                  <c:v>181.69891247873738</c:v>
                </c:pt>
                <c:pt idx="61333">
                  <c:v>181.71933388671502</c:v>
                </c:pt>
                <c:pt idx="61334">
                  <c:v>181.73976013045112</c:v>
                </c:pt>
                <c:pt idx="61335">
                  <c:v>181.76018637418721</c:v>
                </c:pt>
                <c:pt idx="61336">
                  <c:v>181.78060778216485</c:v>
                </c:pt>
                <c:pt idx="61337">
                  <c:v>181.80103402590095</c:v>
                </c:pt>
                <c:pt idx="61338">
                  <c:v>181.82146026963704</c:v>
                </c:pt>
                <c:pt idx="61339">
                  <c:v>181.84188167761465</c:v>
                </c:pt>
                <c:pt idx="61340">
                  <c:v>181.86230792135075</c:v>
                </c:pt>
                <c:pt idx="61341">
                  <c:v>181.88275350812069</c:v>
                </c:pt>
                <c:pt idx="61342">
                  <c:v>181.90317491609832</c:v>
                </c:pt>
                <c:pt idx="61343">
                  <c:v>181.92360115983442</c:v>
                </c:pt>
                <c:pt idx="61344">
                  <c:v>181.94402740357052</c:v>
                </c:pt>
                <c:pt idx="61345">
                  <c:v>181.96444881154815</c:v>
                </c:pt>
                <c:pt idx="61346">
                  <c:v>181.98487505528422</c:v>
                </c:pt>
                <c:pt idx="61347">
                  <c:v>181.99662640486409</c:v>
                </c:pt>
                <c:pt idx="61348">
                  <c:v>181.96576832205005</c:v>
                </c:pt>
                <c:pt idx="61349">
                  <c:v>181.91026299999999</c:v>
                </c:pt>
                <c:pt idx="61350">
                  <c:v>181.91026299999999</c:v>
                </c:pt>
                <c:pt idx="61351">
                  <c:v>181.89648781525625</c:v>
                </c:pt>
                <c:pt idx="61352">
                  <c:v>181.84656183738673</c:v>
                </c:pt>
                <c:pt idx="61353">
                  <c:v>181.81007845350499</c:v>
                </c:pt>
                <c:pt idx="61354">
                  <c:v>181.77863445148986</c:v>
                </c:pt>
                <c:pt idx="61355">
                  <c:v>181.765533</c:v>
                </c:pt>
                <c:pt idx="61356">
                  <c:v>181.77084511213187</c:v>
                </c:pt>
                <c:pt idx="61357">
                  <c:v>181.78929771216886</c:v>
                </c:pt>
                <c:pt idx="61358">
                  <c:v>181.80774594369259</c:v>
                </c:pt>
                <c:pt idx="61359">
                  <c:v>181.82619854372959</c:v>
                </c:pt>
                <c:pt idx="61360">
                  <c:v>181.84465114376658</c:v>
                </c:pt>
                <c:pt idx="61361">
                  <c:v>181.86309937529029</c:v>
                </c:pt>
                <c:pt idx="61362">
                  <c:v>181.88155197532728</c:v>
                </c:pt>
                <c:pt idx="61363">
                  <c:v>181.90000457536428</c:v>
                </c:pt>
                <c:pt idx="61364">
                  <c:v>181.91845280688801</c:v>
                </c:pt>
                <c:pt idx="61365">
                  <c:v>181.93690540692501</c:v>
                </c:pt>
                <c:pt idx="61366">
                  <c:v>181.95537548101507</c:v>
                </c:pt>
                <c:pt idx="61367">
                  <c:v>181.9738237125388</c:v>
                </c:pt>
                <c:pt idx="61368">
                  <c:v>181.9922763125758</c:v>
                </c:pt>
                <c:pt idx="61369">
                  <c:v>182.01072891261279</c:v>
                </c:pt>
                <c:pt idx="61370">
                  <c:v>182.0291771441365</c:v>
                </c:pt>
                <c:pt idx="61371">
                  <c:v>182.04762974417349</c:v>
                </c:pt>
                <c:pt idx="61372">
                  <c:v>182.06608234421049</c:v>
                </c:pt>
                <c:pt idx="61373">
                  <c:v>182.08453057573422</c:v>
                </c:pt>
                <c:pt idx="61374">
                  <c:v>182.10298317577121</c:v>
                </c:pt>
                <c:pt idx="61375">
                  <c:v>182.12143577580821</c:v>
                </c:pt>
                <c:pt idx="61376">
                  <c:v>182.13988400733194</c:v>
                </c:pt>
                <c:pt idx="61377">
                  <c:v>182.15833660736894</c:v>
                </c:pt>
                <c:pt idx="61378">
                  <c:v>182.176806681459</c:v>
                </c:pt>
                <c:pt idx="61379">
                  <c:v>182.19525928149599</c:v>
                </c:pt>
                <c:pt idx="61380">
                  <c:v>182.2137075130197</c:v>
                </c:pt>
                <c:pt idx="61381">
                  <c:v>182.23216011305669</c:v>
                </c:pt>
                <c:pt idx="61382">
                  <c:v>182.25061271309369</c:v>
                </c:pt>
                <c:pt idx="61383">
                  <c:v>182.26906094461742</c:v>
                </c:pt>
                <c:pt idx="61384">
                  <c:v>182.28751354465442</c:v>
                </c:pt>
                <c:pt idx="61385">
                  <c:v>182.30596614469141</c:v>
                </c:pt>
                <c:pt idx="61386">
                  <c:v>182.32441437621515</c:v>
                </c:pt>
                <c:pt idx="61387">
                  <c:v>182.34286697625214</c:v>
                </c:pt>
                <c:pt idx="61388">
                  <c:v>182.36131957628913</c:v>
                </c:pt>
                <c:pt idx="61389">
                  <c:v>182.37976780781287</c:v>
                </c:pt>
                <c:pt idx="61390">
                  <c:v>182.39822040784986</c:v>
                </c:pt>
                <c:pt idx="61391">
                  <c:v>182.4166904819399</c:v>
                </c:pt>
                <c:pt idx="61392">
                  <c:v>182.43513871346363</c:v>
                </c:pt>
                <c:pt idx="61393">
                  <c:v>182.45359131350062</c:v>
                </c:pt>
                <c:pt idx="61394">
                  <c:v>182.47204391353762</c:v>
                </c:pt>
                <c:pt idx="61395">
                  <c:v>182.49049214506135</c:v>
                </c:pt>
                <c:pt idx="61396">
                  <c:v>182.50894474509835</c:v>
                </c:pt>
                <c:pt idx="61397">
                  <c:v>182.52739734513534</c:v>
                </c:pt>
                <c:pt idx="61398">
                  <c:v>182.54584557665908</c:v>
                </c:pt>
                <c:pt idx="61399">
                  <c:v>182.56429817669607</c:v>
                </c:pt>
                <c:pt idx="61400">
                  <c:v>182.58275077673306</c:v>
                </c:pt>
                <c:pt idx="61401">
                  <c:v>182.60119900825677</c:v>
                </c:pt>
                <c:pt idx="61402">
                  <c:v>182.60809936814496</c:v>
                </c:pt>
                <c:pt idx="61403">
                  <c:v>182.57162975756853</c:v>
                </c:pt>
                <c:pt idx="61404">
                  <c:v>182.53519892179304</c:v>
                </c:pt>
                <c:pt idx="61405">
                  <c:v>182.51146598927039</c:v>
                </c:pt>
                <c:pt idx="61406">
                  <c:v>182.50789163575683</c:v>
                </c:pt>
                <c:pt idx="61407">
                  <c:v>182.43950952980447</c:v>
                </c:pt>
                <c:pt idx="61408">
                  <c:v>182.39407311635671</c:v>
                </c:pt>
                <c:pt idx="61409">
                  <c:v>182.35216589654348</c:v>
                </c:pt>
                <c:pt idx="61410">
                  <c:v>182.26233372246065</c:v>
                </c:pt>
                <c:pt idx="61411">
                  <c:v>182.23321269149207</c:v>
                </c:pt>
                <c:pt idx="61412">
                  <c:v>182.22345292041391</c:v>
                </c:pt>
                <c:pt idx="61413">
                  <c:v>182.21369314933571</c:v>
                </c:pt>
                <c:pt idx="61414">
                  <c:v>182.20393568880939</c:v>
                </c:pt>
                <c:pt idx="61415">
                  <c:v>182.19417591773123</c:v>
                </c:pt>
                <c:pt idx="61416">
                  <c:v>182.18440690444558</c:v>
                </c:pt>
                <c:pt idx="61417">
                  <c:v>182.15558270577014</c:v>
                </c:pt>
                <c:pt idx="61418">
                  <c:v>182.05337505150214</c:v>
                </c:pt>
                <c:pt idx="61419">
                  <c:v>182.00877151943598</c:v>
                </c:pt>
                <c:pt idx="61420">
                  <c:v>181.99501833644737</c:v>
                </c:pt>
                <c:pt idx="61421">
                  <c:v>181.98126189672587</c:v>
                </c:pt>
                <c:pt idx="61422">
                  <c:v>181.96750545700439</c:v>
                </c:pt>
                <c:pt idx="61423">
                  <c:v>181.95375227401578</c:v>
                </c:pt>
                <c:pt idx="61424">
                  <c:v>181.93999583429431</c:v>
                </c:pt>
                <c:pt idx="61425">
                  <c:v>181.9262393945728</c:v>
                </c:pt>
                <c:pt idx="61426">
                  <c:v>181.91248621158422</c:v>
                </c:pt>
                <c:pt idx="61427">
                  <c:v>181.89872977186272</c:v>
                </c:pt>
                <c:pt idx="61428">
                  <c:v>181.88496030520969</c:v>
                </c:pt>
                <c:pt idx="61429">
                  <c:v>181.87120386548818</c:v>
                </c:pt>
                <c:pt idx="61430">
                  <c:v>181.8574506824996</c:v>
                </c:pt>
                <c:pt idx="61431">
                  <c:v>181.8436942427781</c:v>
                </c:pt>
                <c:pt idx="61432">
                  <c:v>181.82993780305662</c:v>
                </c:pt>
                <c:pt idx="61433">
                  <c:v>181.81618462006801</c:v>
                </c:pt>
                <c:pt idx="61434">
                  <c:v>181.80242818034654</c:v>
                </c:pt>
                <c:pt idx="61435">
                  <c:v>181.78867174062503</c:v>
                </c:pt>
                <c:pt idx="61436">
                  <c:v>181.77491855763645</c:v>
                </c:pt>
                <c:pt idx="61437">
                  <c:v>181.76116211791495</c:v>
                </c:pt>
                <c:pt idx="61438">
                  <c:v>181.74740567819347</c:v>
                </c:pt>
                <c:pt idx="61439">
                  <c:v>181.73365249520486</c:v>
                </c:pt>
                <c:pt idx="61440">
                  <c:v>181.71989605548339</c:v>
                </c:pt>
                <c:pt idx="61441">
                  <c:v>181.70612658883033</c:v>
                </c:pt>
                <c:pt idx="61442">
                  <c:v>181.69237340584175</c:v>
                </c:pt>
                <c:pt idx="61443">
                  <c:v>181.67861696612025</c:v>
                </c:pt>
                <c:pt idx="61444">
                  <c:v>181.66486052639877</c:v>
                </c:pt>
                <c:pt idx="61445">
                  <c:v>181.65110734341016</c:v>
                </c:pt>
                <c:pt idx="61446">
                  <c:v>181.63735090368866</c:v>
                </c:pt>
                <c:pt idx="61447">
                  <c:v>181.62359446396718</c:v>
                </c:pt>
                <c:pt idx="61448">
                  <c:v>181.60984128097857</c:v>
                </c:pt>
                <c:pt idx="61449">
                  <c:v>181.5960848412571</c:v>
                </c:pt>
                <c:pt idx="61450">
                  <c:v>181.58232840153559</c:v>
                </c:pt>
                <c:pt idx="61451">
                  <c:v>181.56857521854701</c:v>
                </c:pt>
                <c:pt idx="61452">
                  <c:v>181.55481877882551</c:v>
                </c:pt>
                <c:pt idx="61453">
                  <c:v>181.54104931217248</c:v>
                </c:pt>
                <c:pt idx="61454">
                  <c:v>181.52729287245097</c:v>
                </c:pt>
                <c:pt idx="61455">
                  <c:v>181.51353968946239</c:v>
                </c:pt>
                <c:pt idx="61456">
                  <c:v>181.49978324974089</c:v>
                </c:pt>
                <c:pt idx="61457">
                  <c:v>181.48602681001941</c:v>
                </c:pt>
                <c:pt idx="61458">
                  <c:v>181.4722736270308</c:v>
                </c:pt>
                <c:pt idx="61459">
                  <c:v>181.45851718730933</c:v>
                </c:pt>
                <c:pt idx="61460">
                  <c:v>181.44476074758782</c:v>
                </c:pt>
                <c:pt idx="61461">
                  <c:v>181.43100756459924</c:v>
                </c:pt>
                <c:pt idx="61462">
                  <c:v>181.41725112487774</c:v>
                </c:pt>
                <c:pt idx="61463">
                  <c:v>181.40349468515626</c:v>
                </c:pt>
                <c:pt idx="61464">
                  <c:v>181.38974150216765</c:v>
                </c:pt>
                <c:pt idx="61465">
                  <c:v>181.37598506244618</c:v>
                </c:pt>
                <c:pt idx="61466">
                  <c:v>181.36221559579312</c:v>
                </c:pt>
                <c:pt idx="61467">
                  <c:v>181.35080932300357</c:v>
                </c:pt>
                <c:pt idx="61468">
                  <c:v>181.41458491259903</c:v>
                </c:pt>
                <c:pt idx="61469">
                  <c:v>181.45833623613598</c:v>
                </c:pt>
                <c:pt idx="61470">
                  <c:v>181.55305095247829</c:v>
                </c:pt>
                <c:pt idx="61471">
                  <c:v>181.61161888372095</c:v>
                </c:pt>
                <c:pt idx="61472">
                  <c:v>181.66823188550984</c:v>
                </c:pt>
                <c:pt idx="61473">
                  <c:v>181.73575905264502</c:v>
                </c:pt>
                <c:pt idx="61474">
                  <c:v>181.83469506131834</c:v>
                </c:pt>
                <c:pt idx="61475">
                  <c:v>181.880280461794</c:v>
                </c:pt>
                <c:pt idx="61476">
                  <c:v>181.9170352039356</c:v>
                </c:pt>
                <c:pt idx="61477">
                  <c:v>182.29114350297974</c:v>
                </c:pt>
                <c:pt idx="61478">
                  <c:v>182.37042200858369</c:v>
                </c:pt>
                <c:pt idx="61479">
                  <c:v>182.40277598569386</c:v>
                </c:pt>
                <c:pt idx="61480">
                  <c:v>182.42100499809297</c:v>
                </c:pt>
                <c:pt idx="61481">
                  <c:v>182.43921586361469</c:v>
                </c:pt>
                <c:pt idx="61482">
                  <c:v>182.45743860753456</c:v>
                </c:pt>
                <c:pt idx="61483">
                  <c:v>182.46708142626733</c:v>
                </c:pt>
                <c:pt idx="61484">
                  <c:v>182.41981712413897</c:v>
                </c:pt>
                <c:pt idx="61485">
                  <c:v>182.40406111339078</c:v>
                </c:pt>
                <c:pt idx="61486">
                  <c:v>182.38830510264259</c:v>
                </c:pt>
                <c:pt idx="61487">
                  <c:v>182.37255282201059</c:v>
                </c:pt>
                <c:pt idx="61488">
                  <c:v>182.3567968112624</c:v>
                </c:pt>
                <c:pt idx="61489">
                  <c:v>182.3410258800495</c:v>
                </c:pt>
                <c:pt idx="61490">
                  <c:v>182.3252735994175</c:v>
                </c:pt>
                <c:pt idx="61491">
                  <c:v>182.30951758866931</c:v>
                </c:pt>
                <c:pt idx="61492">
                  <c:v>182.29376157792112</c:v>
                </c:pt>
                <c:pt idx="61493">
                  <c:v>182.27800929728912</c:v>
                </c:pt>
                <c:pt idx="61494">
                  <c:v>182.26225328654093</c:v>
                </c:pt>
                <c:pt idx="61495">
                  <c:v>182.24649727579273</c:v>
                </c:pt>
                <c:pt idx="61496">
                  <c:v>182.23074499516073</c:v>
                </c:pt>
                <c:pt idx="61497">
                  <c:v>182.21498898441257</c:v>
                </c:pt>
                <c:pt idx="61498">
                  <c:v>182.19923297366438</c:v>
                </c:pt>
                <c:pt idx="61499">
                  <c:v>182.18348069303238</c:v>
                </c:pt>
                <c:pt idx="61500">
                  <c:v>182.16772468228419</c:v>
                </c:pt>
                <c:pt idx="61501">
                  <c:v>182.15195375107126</c:v>
                </c:pt>
                <c:pt idx="61502">
                  <c:v>182.1361977403231</c:v>
                </c:pt>
                <c:pt idx="61503">
                  <c:v>182.1204454596911</c:v>
                </c:pt>
                <c:pt idx="61504">
                  <c:v>182.10468944894291</c:v>
                </c:pt>
                <c:pt idx="61505">
                  <c:v>182.08893343819472</c:v>
                </c:pt>
                <c:pt idx="61506">
                  <c:v>182.07318115756271</c:v>
                </c:pt>
                <c:pt idx="61507">
                  <c:v>182.05742514681452</c:v>
                </c:pt>
                <c:pt idx="61508">
                  <c:v>182.04166913606633</c:v>
                </c:pt>
                <c:pt idx="61509">
                  <c:v>182.02591685543433</c:v>
                </c:pt>
                <c:pt idx="61510">
                  <c:v>182.01016084468614</c:v>
                </c:pt>
                <c:pt idx="61511">
                  <c:v>181.99440483393798</c:v>
                </c:pt>
                <c:pt idx="61512">
                  <c:v>181.97865255330598</c:v>
                </c:pt>
                <c:pt idx="61513">
                  <c:v>181.96289654255779</c:v>
                </c:pt>
                <c:pt idx="61514">
                  <c:v>181.94712561134486</c:v>
                </c:pt>
                <c:pt idx="61515">
                  <c:v>181.93137333071286</c:v>
                </c:pt>
                <c:pt idx="61516">
                  <c:v>181.9156173199647</c:v>
                </c:pt>
                <c:pt idx="61517">
                  <c:v>181.8998613092165</c:v>
                </c:pt>
                <c:pt idx="61518">
                  <c:v>181.85484774421931</c:v>
                </c:pt>
                <c:pt idx="61519">
                  <c:v>181.82926389413447</c:v>
                </c:pt>
                <c:pt idx="61520">
                  <c:v>181.67188652475471</c:v>
                </c:pt>
                <c:pt idx="61521">
                  <c:v>181.66399667156873</c:v>
                </c:pt>
                <c:pt idx="61522">
                  <c:v>181.65907781735811</c:v>
                </c:pt>
                <c:pt idx="61523">
                  <c:v>181.675095</c:v>
                </c:pt>
                <c:pt idx="61524">
                  <c:v>181.675095</c:v>
                </c:pt>
                <c:pt idx="61525">
                  <c:v>181.67263546494993</c:v>
                </c:pt>
                <c:pt idx="61526">
                  <c:v>181.64664896543502</c:v>
                </c:pt>
                <c:pt idx="61527">
                  <c:v>181.58735065379113</c:v>
                </c:pt>
                <c:pt idx="61528">
                  <c:v>181.5970610047687</c:v>
                </c:pt>
                <c:pt idx="61529">
                  <c:v>181.5546866528374</c:v>
                </c:pt>
                <c:pt idx="61530">
                  <c:v>181.50346016853399</c:v>
                </c:pt>
                <c:pt idx="61531">
                  <c:v>181.53631241053134</c:v>
                </c:pt>
                <c:pt idx="61532">
                  <c:v>181.46760395756132</c:v>
                </c:pt>
                <c:pt idx="61533">
                  <c:v>181.39891177079701</c:v>
                </c:pt>
                <c:pt idx="61534">
                  <c:v>181.330203317827</c:v>
                </c:pt>
                <c:pt idx="61535">
                  <c:v>181.26142980003408</c:v>
                </c:pt>
                <c:pt idx="61536">
                  <c:v>181.19272134706404</c:v>
                </c:pt>
                <c:pt idx="61537">
                  <c:v>181.12402916029973</c:v>
                </c:pt>
                <c:pt idx="61538">
                  <c:v>181.05532070732971</c:v>
                </c:pt>
                <c:pt idx="61539">
                  <c:v>180.98661225435967</c:v>
                </c:pt>
                <c:pt idx="61540">
                  <c:v>180.91792006759539</c:v>
                </c:pt>
                <c:pt idx="61541">
                  <c:v>180.84921161462535</c:v>
                </c:pt>
                <c:pt idx="61542">
                  <c:v>180.78050316165533</c:v>
                </c:pt>
                <c:pt idx="61543">
                  <c:v>180.71181097489102</c:v>
                </c:pt>
                <c:pt idx="61544">
                  <c:v>180.64310252192098</c:v>
                </c:pt>
                <c:pt idx="61545">
                  <c:v>180.57439406895097</c:v>
                </c:pt>
                <c:pt idx="61546">
                  <c:v>180.50570188218666</c:v>
                </c:pt>
                <c:pt idx="61547">
                  <c:v>180.43692836439374</c:v>
                </c:pt>
                <c:pt idx="61548">
                  <c:v>180.36821991142372</c:v>
                </c:pt>
                <c:pt idx="61549">
                  <c:v>180.29952772465941</c:v>
                </c:pt>
                <c:pt idx="61550">
                  <c:v>180.2308192716894</c:v>
                </c:pt>
                <c:pt idx="61551">
                  <c:v>180.16211081871936</c:v>
                </c:pt>
                <c:pt idx="61552">
                  <c:v>180.09341863195505</c:v>
                </c:pt>
                <c:pt idx="61553">
                  <c:v>180.02471017898503</c:v>
                </c:pt>
                <c:pt idx="61554">
                  <c:v>179.95600172601499</c:v>
                </c:pt>
                <c:pt idx="61555">
                  <c:v>179.88730953925068</c:v>
                </c:pt>
                <c:pt idx="61556">
                  <c:v>179.81860108628067</c:v>
                </c:pt>
                <c:pt idx="61557">
                  <c:v>179.74989263331065</c:v>
                </c:pt>
                <c:pt idx="61558">
                  <c:v>179.68120044654634</c:v>
                </c:pt>
                <c:pt idx="61559">
                  <c:v>179.6124919935763</c:v>
                </c:pt>
                <c:pt idx="61560">
                  <c:v>179.54371847578338</c:v>
                </c:pt>
                <c:pt idx="61561">
                  <c:v>179.47501002281336</c:v>
                </c:pt>
                <c:pt idx="61562">
                  <c:v>179.40631783604906</c:v>
                </c:pt>
                <c:pt idx="61563">
                  <c:v>179.33760938307904</c:v>
                </c:pt>
                <c:pt idx="61564">
                  <c:v>179.268900930109</c:v>
                </c:pt>
                <c:pt idx="61565">
                  <c:v>179.20020874334469</c:v>
                </c:pt>
                <c:pt idx="61566">
                  <c:v>179.12974512538739</c:v>
                </c:pt>
                <c:pt idx="61567">
                  <c:v>179.05687395851217</c:v>
                </c:pt>
                <c:pt idx="61568">
                  <c:v>178.96809247639484</c:v>
                </c:pt>
                <c:pt idx="61569">
                  <c:v>178.85879167699642</c:v>
                </c:pt>
                <c:pt idx="61570">
                  <c:v>178.79055809966619</c:v>
                </c:pt>
                <c:pt idx="61571">
                  <c:v>178.72231337768241</c:v>
                </c:pt>
                <c:pt idx="61572">
                  <c:v>178.6370734419547</c:v>
                </c:pt>
                <c:pt idx="61573">
                  <c:v>178.54897939103481</c:v>
                </c:pt>
                <c:pt idx="61574">
                  <c:v>178.43819268025752</c:v>
                </c:pt>
                <c:pt idx="61575">
                  <c:v>178.40246047161318</c:v>
                </c:pt>
                <c:pt idx="61576">
                  <c:v>178.40593108187795</c:v>
                </c:pt>
                <c:pt idx="61577">
                  <c:v>178.40940087050203</c:v>
                </c:pt>
                <c:pt idx="61578">
                  <c:v>178.4128714807668</c:v>
                </c:pt>
                <c:pt idx="61579">
                  <c:v>178.41634209103157</c:v>
                </c:pt>
                <c:pt idx="61580">
                  <c:v>178.41981187965564</c:v>
                </c:pt>
                <c:pt idx="61581">
                  <c:v>178.42328248992041</c:v>
                </c:pt>
                <c:pt idx="61582">
                  <c:v>178.42675310018518</c:v>
                </c:pt>
                <c:pt idx="61583">
                  <c:v>178.43022288880925</c:v>
                </c:pt>
                <c:pt idx="61584">
                  <c:v>178.43369349907402</c:v>
                </c:pt>
                <c:pt idx="61585">
                  <c:v>178.43716739590155</c:v>
                </c:pt>
                <c:pt idx="61586">
                  <c:v>178.44063800616632</c:v>
                </c:pt>
                <c:pt idx="61587">
                  <c:v>178.4441077947904</c:v>
                </c:pt>
                <c:pt idx="61588">
                  <c:v>178.44757840505517</c:v>
                </c:pt>
                <c:pt idx="61589">
                  <c:v>178.45104901531994</c:v>
                </c:pt>
                <c:pt idx="61590">
                  <c:v>178.45451880394401</c:v>
                </c:pt>
                <c:pt idx="61591">
                  <c:v>178.45798941420878</c:v>
                </c:pt>
                <c:pt idx="61592">
                  <c:v>178.46146002447355</c:v>
                </c:pt>
                <c:pt idx="61593">
                  <c:v>178.46492981309765</c:v>
                </c:pt>
                <c:pt idx="61594">
                  <c:v>178.46840042336243</c:v>
                </c:pt>
                <c:pt idx="61595">
                  <c:v>178.4718710336272</c:v>
                </c:pt>
                <c:pt idx="61596">
                  <c:v>178.47534082225127</c:v>
                </c:pt>
                <c:pt idx="61597">
                  <c:v>178.4788147190788</c:v>
                </c:pt>
                <c:pt idx="61598">
                  <c:v>178.48228532934354</c:v>
                </c:pt>
                <c:pt idx="61599">
                  <c:v>178.48575511796764</c:v>
                </c:pt>
                <c:pt idx="61600">
                  <c:v>178.48922572823241</c:v>
                </c:pt>
                <c:pt idx="61601">
                  <c:v>178.49269633849718</c:v>
                </c:pt>
                <c:pt idx="61602">
                  <c:v>178.49616612712126</c:v>
                </c:pt>
                <c:pt idx="61603">
                  <c:v>178.49963673738603</c:v>
                </c:pt>
                <c:pt idx="61604">
                  <c:v>178.5031073476508</c:v>
                </c:pt>
                <c:pt idx="61605">
                  <c:v>178.50657713627487</c:v>
                </c:pt>
                <c:pt idx="61606">
                  <c:v>178.51004774653964</c:v>
                </c:pt>
                <c:pt idx="61607">
                  <c:v>178.51351835680441</c:v>
                </c:pt>
                <c:pt idx="61608">
                  <c:v>178.51698814542848</c:v>
                </c:pt>
                <c:pt idx="61609">
                  <c:v>178.52045875569326</c:v>
                </c:pt>
                <c:pt idx="61610">
                  <c:v>178.52393265252078</c:v>
                </c:pt>
                <c:pt idx="61611">
                  <c:v>178.52740326278555</c:v>
                </c:pt>
                <c:pt idx="61612">
                  <c:v>178.53087305140963</c:v>
                </c:pt>
                <c:pt idx="61613">
                  <c:v>178.5343436616744</c:v>
                </c:pt>
                <c:pt idx="61614">
                  <c:v>178.53781427193917</c:v>
                </c:pt>
                <c:pt idx="61615">
                  <c:v>178.54128406056324</c:v>
                </c:pt>
                <c:pt idx="61616">
                  <c:v>178.54475467082801</c:v>
                </c:pt>
                <c:pt idx="61617">
                  <c:v>178.54822528109278</c:v>
                </c:pt>
                <c:pt idx="61618">
                  <c:v>178.55169506971689</c:v>
                </c:pt>
                <c:pt idx="61619">
                  <c:v>178.55516567998166</c:v>
                </c:pt>
                <c:pt idx="61620">
                  <c:v>178.5586362902464</c:v>
                </c:pt>
                <c:pt idx="61621">
                  <c:v>178.5621060788705</c:v>
                </c:pt>
                <c:pt idx="61622">
                  <c:v>178.57399320386267</c:v>
                </c:pt>
                <c:pt idx="61623">
                  <c:v>178.60273697162614</c:v>
                </c:pt>
                <c:pt idx="61624">
                  <c:v>178.61785900000001</c:v>
                </c:pt>
                <c:pt idx="61625">
                  <c:v>178.63941570529326</c:v>
                </c:pt>
                <c:pt idx="61626">
                  <c:v>178.68676566094422</c:v>
                </c:pt>
                <c:pt idx="61627">
                  <c:v>178.708313</c:v>
                </c:pt>
                <c:pt idx="61628">
                  <c:v>178.68599327365911</c:v>
                </c:pt>
                <c:pt idx="61629">
                  <c:v>178.68341692656176</c:v>
                </c:pt>
                <c:pt idx="61630">
                  <c:v>178.69021599999999</c:v>
                </c:pt>
                <c:pt idx="61631">
                  <c:v>178.70269941337321</c:v>
                </c:pt>
                <c:pt idx="61632">
                  <c:v>178.72240417349596</c:v>
                </c:pt>
                <c:pt idx="61633">
                  <c:v>178.74210426866603</c:v>
                </c:pt>
                <c:pt idx="61634">
                  <c:v>178.76180902878878</c:v>
                </c:pt>
                <c:pt idx="61635">
                  <c:v>178.78153244872223</c:v>
                </c:pt>
                <c:pt idx="61636">
                  <c:v>178.80123720884498</c:v>
                </c:pt>
                <c:pt idx="61637">
                  <c:v>178.82093730401505</c:v>
                </c:pt>
                <c:pt idx="61638">
                  <c:v>178.8406420641378</c:v>
                </c:pt>
                <c:pt idx="61639">
                  <c:v>178.86034682426055</c:v>
                </c:pt>
                <c:pt idx="61640">
                  <c:v>178.88004691943061</c:v>
                </c:pt>
                <c:pt idx="61641">
                  <c:v>178.89975167955336</c:v>
                </c:pt>
                <c:pt idx="61642">
                  <c:v>178.91945643967611</c:v>
                </c:pt>
                <c:pt idx="61643">
                  <c:v>178.93915653484618</c:v>
                </c:pt>
                <c:pt idx="61644">
                  <c:v>178.95886129496893</c:v>
                </c:pt>
                <c:pt idx="61645">
                  <c:v>178.97856605509168</c:v>
                </c:pt>
                <c:pt idx="61646">
                  <c:v>178.99826615026174</c:v>
                </c:pt>
                <c:pt idx="61647">
                  <c:v>179.0179895701952</c:v>
                </c:pt>
                <c:pt idx="61648">
                  <c:v>179.03769433031795</c:v>
                </c:pt>
                <c:pt idx="61649">
                  <c:v>179.05739442548801</c:v>
                </c:pt>
                <c:pt idx="61650">
                  <c:v>179.07709918561076</c:v>
                </c:pt>
                <c:pt idx="61651">
                  <c:v>179.09680394573351</c:v>
                </c:pt>
                <c:pt idx="61652">
                  <c:v>179.11650404090358</c:v>
                </c:pt>
                <c:pt idx="61653">
                  <c:v>179.13620880102633</c:v>
                </c:pt>
                <c:pt idx="61654">
                  <c:v>179.15591356114908</c:v>
                </c:pt>
                <c:pt idx="61655">
                  <c:v>179.17561365631914</c:v>
                </c:pt>
                <c:pt idx="61656">
                  <c:v>179.19531841644189</c:v>
                </c:pt>
                <c:pt idx="61657">
                  <c:v>179.21502317656464</c:v>
                </c:pt>
                <c:pt idx="61658">
                  <c:v>179.23472327173471</c:v>
                </c:pt>
                <c:pt idx="61659">
                  <c:v>179.25442803185746</c:v>
                </c:pt>
                <c:pt idx="61660">
                  <c:v>179.27415145179091</c:v>
                </c:pt>
                <c:pt idx="61661">
                  <c:v>179.29385621191366</c:v>
                </c:pt>
                <c:pt idx="61662">
                  <c:v>179.31355630708373</c:v>
                </c:pt>
                <c:pt idx="61663">
                  <c:v>179.33326106720648</c:v>
                </c:pt>
                <c:pt idx="61664">
                  <c:v>179.35296582732923</c:v>
                </c:pt>
                <c:pt idx="61665">
                  <c:v>179.37266592249929</c:v>
                </c:pt>
                <c:pt idx="61666">
                  <c:v>179.39237068262204</c:v>
                </c:pt>
                <c:pt idx="61667">
                  <c:v>179.41207544274479</c:v>
                </c:pt>
                <c:pt idx="61668">
                  <c:v>179.43177553791486</c:v>
                </c:pt>
                <c:pt idx="61669">
                  <c:v>179.45148029803761</c:v>
                </c:pt>
                <c:pt idx="61670">
                  <c:v>179.47118505816036</c:v>
                </c:pt>
                <c:pt idx="61671">
                  <c:v>179.49088515333042</c:v>
                </c:pt>
                <c:pt idx="61672">
                  <c:v>179.51060857326388</c:v>
                </c:pt>
                <c:pt idx="61673">
                  <c:v>179.53031333338663</c:v>
                </c:pt>
                <c:pt idx="61674">
                  <c:v>179.5500134285567</c:v>
                </c:pt>
                <c:pt idx="61675">
                  <c:v>179.56971818867945</c:v>
                </c:pt>
                <c:pt idx="61676">
                  <c:v>179.58942294880219</c:v>
                </c:pt>
                <c:pt idx="61677">
                  <c:v>179.66128423509775</c:v>
                </c:pt>
                <c:pt idx="61678">
                  <c:v>179.685181</c:v>
                </c:pt>
                <c:pt idx="61679">
                  <c:v>179.70125650035757</c:v>
                </c:pt>
                <c:pt idx="61680">
                  <c:v>179.65678298664758</c:v>
                </c:pt>
                <c:pt idx="61681">
                  <c:v>179.63466229279925</c:v>
                </c:pt>
                <c:pt idx="61682">
                  <c:v>179.58005126583762</c:v>
                </c:pt>
                <c:pt idx="61683">
                  <c:v>179.51604093676497</c:v>
                </c:pt>
                <c:pt idx="61684">
                  <c:v>179.45201545014342</c:v>
                </c:pt>
                <c:pt idx="61685">
                  <c:v>179.38798996352187</c:v>
                </c:pt>
                <c:pt idx="61686">
                  <c:v>179.32397963444924</c:v>
                </c:pt>
                <c:pt idx="61687">
                  <c:v>179.2599541478277</c:v>
                </c:pt>
                <c:pt idx="61688">
                  <c:v>179.19592866120612</c:v>
                </c:pt>
                <c:pt idx="61689">
                  <c:v>179.13191833213349</c:v>
                </c:pt>
                <c:pt idx="61690">
                  <c:v>179.06789284551195</c:v>
                </c:pt>
                <c:pt idx="61691">
                  <c:v>179.0038673588904</c:v>
                </c:pt>
                <c:pt idx="61692">
                  <c:v>178.93985702981777</c:v>
                </c:pt>
                <c:pt idx="61693">
                  <c:v>178.87577091300054</c:v>
                </c:pt>
                <c:pt idx="61694">
                  <c:v>178.81174542637899</c:v>
                </c:pt>
                <c:pt idx="61695">
                  <c:v>178.74773509730636</c:v>
                </c:pt>
                <c:pt idx="61696">
                  <c:v>178.68370961068482</c:v>
                </c:pt>
                <c:pt idx="61697">
                  <c:v>178.61968412406324</c:v>
                </c:pt>
                <c:pt idx="61698">
                  <c:v>178.55567379499061</c:v>
                </c:pt>
                <c:pt idx="61699">
                  <c:v>178.49164830836907</c:v>
                </c:pt>
                <c:pt idx="61700">
                  <c:v>178.42762282174752</c:v>
                </c:pt>
                <c:pt idx="61701">
                  <c:v>178.36361249267489</c:v>
                </c:pt>
                <c:pt idx="61702">
                  <c:v>178.29958700605332</c:v>
                </c:pt>
                <c:pt idx="61703">
                  <c:v>178.23556151943177</c:v>
                </c:pt>
                <c:pt idx="61704">
                  <c:v>178.17155119035914</c:v>
                </c:pt>
                <c:pt idx="61705">
                  <c:v>178.10752570373759</c:v>
                </c:pt>
                <c:pt idx="61706">
                  <c:v>178.04343958692039</c:v>
                </c:pt>
                <c:pt idx="61707">
                  <c:v>177.97941410029881</c:v>
                </c:pt>
                <c:pt idx="61708">
                  <c:v>177.91540377122618</c:v>
                </c:pt>
                <c:pt idx="61709">
                  <c:v>177.85137828460464</c:v>
                </c:pt>
                <c:pt idx="61710">
                  <c:v>177.78735279798309</c:v>
                </c:pt>
                <c:pt idx="61711">
                  <c:v>177.72334246891046</c:v>
                </c:pt>
                <c:pt idx="61712">
                  <c:v>177.65931698228889</c:v>
                </c:pt>
                <c:pt idx="61713">
                  <c:v>177.59529149566734</c:v>
                </c:pt>
                <c:pt idx="61714">
                  <c:v>177.53128116659471</c:v>
                </c:pt>
                <c:pt idx="61715">
                  <c:v>177.46725567997316</c:v>
                </c:pt>
                <c:pt idx="61716">
                  <c:v>177.40323019335159</c:v>
                </c:pt>
                <c:pt idx="61717">
                  <c:v>177.33921986427896</c:v>
                </c:pt>
                <c:pt idx="61718">
                  <c:v>177.27513374746175</c:v>
                </c:pt>
                <c:pt idx="61719">
                  <c:v>177.21110826084021</c:v>
                </c:pt>
                <c:pt idx="61720">
                  <c:v>177.14709793176758</c:v>
                </c:pt>
                <c:pt idx="61721">
                  <c:v>177.083072445146</c:v>
                </c:pt>
                <c:pt idx="61722">
                  <c:v>177.01904695852446</c:v>
                </c:pt>
                <c:pt idx="61723">
                  <c:v>176.95503662945183</c:v>
                </c:pt>
                <c:pt idx="61724">
                  <c:v>176.89101114283028</c:v>
                </c:pt>
                <c:pt idx="61725">
                  <c:v>176.82698565620873</c:v>
                </c:pt>
                <c:pt idx="61726">
                  <c:v>176.76297532713608</c:v>
                </c:pt>
                <c:pt idx="61727">
                  <c:v>176.69894984051453</c:v>
                </c:pt>
                <c:pt idx="61728">
                  <c:v>176.63492435389298</c:v>
                </c:pt>
                <c:pt idx="61729">
                  <c:v>176.57091402482035</c:v>
                </c:pt>
                <c:pt idx="61730">
                  <c:v>176.50688853819878</c:v>
                </c:pt>
                <c:pt idx="61731">
                  <c:v>176.44280242138157</c:v>
                </c:pt>
                <c:pt idx="61732">
                  <c:v>176.37877693476003</c:v>
                </c:pt>
                <c:pt idx="61733">
                  <c:v>176.3147666056874</c:v>
                </c:pt>
                <c:pt idx="61734">
                  <c:v>176.25074111906585</c:v>
                </c:pt>
                <c:pt idx="61735">
                  <c:v>176.18671563244428</c:v>
                </c:pt>
                <c:pt idx="61736">
                  <c:v>176.12270530337165</c:v>
                </c:pt>
                <c:pt idx="61737">
                  <c:v>176.06256482260372</c:v>
                </c:pt>
                <c:pt idx="61738">
                  <c:v>176.02329003623362</c:v>
                </c:pt>
                <c:pt idx="61739">
                  <c:v>176.0207015085837</c:v>
                </c:pt>
                <c:pt idx="61740">
                  <c:v>176.03097500000001</c:v>
                </c:pt>
                <c:pt idx="61741">
                  <c:v>176.03097500000001</c:v>
                </c:pt>
                <c:pt idx="61742">
                  <c:v>176.02278575089392</c:v>
                </c:pt>
                <c:pt idx="61743">
                  <c:v>176.04624308941345</c:v>
                </c:pt>
                <c:pt idx="61744">
                  <c:v>176.05138433547924</c:v>
                </c:pt>
                <c:pt idx="61745">
                  <c:v>176.03007315995231</c:v>
                </c:pt>
                <c:pt idx="61746">
                  <c:v>176.05912923835245</c:v>
                </c:pt>
                <c:pt idx="61747">
                  <c:v>176.08014941390951</c:v>
                </c:pt>
                <c:pt idx="61748">
                  <c:v>176.10116461309926</c:v>
                </c:pt>
                <c:pt idx="61749">
                  <c:v>176.12218478865631</c:v>
                </c:pt>
                <c:pt idx="61750">
                  <c:v>176.14320496421337</c:v>
                </c:pt>
                <c:pt idx="61751">
                  <c:v>176.16422016340312</c:v>
                </c:pt>
                <c:pt idx="61752">
                  <c:v>176.18524033896017</c:v>
                </c:pt>
                <c:pt idx="61753">
                  <c:v>176.20626051451723</c:v>
                </c:pt>
                <c:pt idx="61754">
                  <c:v>176.22727571370694</c:v>
                </c:pt>
                <c:pt idx="61755">
                  <c:v>176.248295889264</c:v>
                </c:pt>
                <c:pt idx="61756">
                  <c:v>176.26933597029034</c:v>
                </c:pt>
                <c:pt idx="61757">
                  <c:v>176.2903561458474</c:v>
                </c:pt>
                <c:pt idx="61758">
                  <c:v>176.31137134503714</c:v>
                </c:pt>
                <c:pt idx="61759">
                  <c:v>176.3323915205942</c:v>
                </c:pt>
                <c:pt idx="61760">
                  <c:v>176.35341169615126</c:v>
                </c:pt>
                <c:pt idx="61761">
                  <c:v>176.37442689534097</c:v>
                </c:pt>
                <c:pt idx="61762">
                  <c:v>176.39544707089803</c:v>
                </c:pt>
                <c:pt idx="61763">
                  <c:v>176.41646227008778</c:v>
                </c:pt>
                <c:pt idx="61764">
                  <c:v>176.43748244564483</c:v>
                </c:pt>
                <c:pt idx="61765">
                  <c:v>176.45850262120189</c:v>
                </c:pt>
                <c:pt idx="61766">
                  <c:v>176.47951782039164</c:v>
                </c:pt>
                <c:pt idx="61767">
                  <c:v>176.50053799594869</c:v>
                </c:pt>
                <c:pt idx="61768">
                  <c:v>176.521578076975</c:v>
                </c:pt>
                <c:pt idx="61769">
                  <c:v>176.54259825253206</c:v>
                </c:pt>
                <c:pt idx="61770">
                  <c:v>176.56361345172181</c:v>
                </c:pt>
                <c:pt idx="61771">
                  <c:v>176.58463362727886</c:v>
                </c:pt>
                <c:pt idx="61772">
                  <c:v>176.60565380283592</c:v>
                </c:pt>
                <c:pt idx="61773">
                  <c:v>176.62666900202566</c:v>
                </c:pt>
                <c:pt idx="61774">
                  <c:v>176.64461374368145</c:v>
                </c:pt>
                <c:pt idx="61775">
                  <c:v>176.63105837759238</c:v>
                </c:pt>
                <c:pt idx="61776">
                  <c:v>176.66747956556986</c:v>
                </c:pt>
                <c:pt idx="61777">
                  <c:v>176.70210997401048</c:v>
                </c:pt>
                <c:pt idx="61778">
                  <c:v>176.71452575941822</c:v>
                </c:pt>
                <c:pt idx="61779">
                  <c:v>176.69252508748511</c:v>
                </c:pt>
                <c:pt idx="61780">
                  <c:v>176.772659</c:v>
                </c:pt>
                <c:pt idx="61781">
                  <c:v>176.77032666309015</c:v>
                </c:pt>
                <c:pt idx="61782">
                  <c:v>176.76196561025031</c:v>
                </c:pt>
                <c:pt idx="61783">
                  <c:v>176.80799174658597</c:v>
                </c:pt>
                <c:pt idx="61784">
                  <c:v>176.8019184003073</c:v>
                </c:pt>
                <c:pt idx="61785">
                  <c:v>176.79584649184736</c:v>
                </c:pt>
                <c:pt idx="61786">
                  <c:v>176.78977314556869</c:v>
                </c:pt>
                <c:pt idx="61787">
                  <c:v>176.78369979929005</c:v>
                </c:pt>
                <c:pt idx="61788">
                  <c:v>176.7776278908301</c:v>
                </c:pt>
                <c:pt idx="61789">
                  <c:v>176.77155454455144</c:v>
                </c:pt>
                <c:pt idx="61790">
                  <c:v>176.76548119827277</c:v>
                </c:pt>
                <c:pt idx="61791">
                  <c:v>176.75940928981285</c:v>
                </c:pt>
                <c:pt idx="61792">
                  <c:v>176.75333594353418</c:v>
                </c:pt>
                <c:pt idx="61793">
                  <c:v>176.74725684598064</c:v>
                </c:pt>
                <c:pt idx="61794">
                  <c:v>176.74118349970198</c:v>
                </c:pt>
                <c:pt idx="61795">
                  <c:v>176.73511159124203</c:v>
                </c:pt>
                <c:pt idx="61796">
                  <c:v>176.72903824496336</c:v>
                </c:pt>
                <c:pt idx="61797">
                  <c:v>176.72296489868472</c:v>
                </c:pt>
                <c:pt idx="61798">
                  <c:v>176.71689299022478</c:v>
                </c:pt>
                <c:pt idx="61799">
                  <c:v>176.71081964394611</c:v>
                </c:pt>
                <c:pt idx="61800">
                  <c:v>176.70474629766744</c:v>
                </c:pt>
                <c:pt idx="61801">
                  <c:v>176.71495160228898</c:v>
                </c:pt>
                <c:pt idx="61802">
                  <c:v>176.75457800000001</c:v>
                </c:pt>
                <c:pt idx="61803">
                  <c:v>176.75971259012877</c:v>
                </c:pt>
                <c:pt idx="61804">
                  <c:v>176.76739938626611</c:v>
                </c:pt>
                <c:pt idx="61805">
                  <c:v>176.75996566388559</c:v>
                </c:pt>
                <c:pt idx="61806">
                  <c:v>176.76159167191227</c:v>
                </c:pt>
                <c:pt idx="61807">
                  <c:v>176.74779848593229</c:v>
                </c:pt>
                <c:pt idx="61808">
                  <c:v>176.76687480405246</c:v>
                </c:pt>
                <c:pt idx="61809">
                  <c:v>176.76640442775394</c:v>
                </c:pt>
                <c:pt idx="61810">
                  <c:v>176.79464197729365</c:v>
                </c:pt>
                <c:pt idx="61811">
                  <c:v>176.80636652592818</c:v>
                </c:pt>
                <c:pt idx="61812">
                  <c:v>176.81809107456274</c:v>
                </c:pt>
                <c:pt idx="61813">
                  <c:v>176.82981284749923</c:v>
                </c:pt>
                <c:pt idx="61814">
                  <c:v>176.84153739613379</c:v>
                </c:pt>
                <c:pt idx="61815">
                  <c:v>176.845032</c:v>
                </c:pt>
                <c:pt idx="61816">
                  <c:v>176.85795103147353</c:v>
                </c:pt>
                <c:pt idx="61817">
                  <c:v>176.8735096770111</c:v>
                </c:pt>
                <c:pt idx="61818">
                  <c:v>176.88802340135069</c:v>
                </c:pt>
                <c:pt idx="61819">
                  <c:v>176.90252339463606</c:v>
                </c:pt>
                <c:pt idx="61820">
                  <c:v>176.91701995515785</c:v>
                </c:pt>
                <c:pt idx="61821">
                  <c:v>176.93151994844322</c:v>
                </c:pt>
                <c:pt idx="61822">
                  <c:v>176.94601994172857</c:v>
                </c:pt>
                <c:pt idx="61823">
                  <c:v>176.96051650225036</c:v>
                </c:pt>
                <c:pt idx="61824">
                  <c:v>176.97501649553573</c:v>
                </c:pt>
                <c:pt idx="61825">
                  <c:v>176.9895164888211</c:v>
                </c:pt>
                <c:pt idx="61826">
                  <c:v>177.00401304934289</c:v>
                </c:pt>
                <c:pt idx="61827">
                  <c:v>177.01851304262823</c:v>
                </c:pt>
                <c:pt idx="61828">
                  <c:v>177.0330130359136</c:v>
                </c:pt>
                <c:pt idx="61829">
                  <c:v>177.04750959643539</c:v>
                </c:pt>
                <c:pt idx="61830">
                  <c:v>177.06200958972076</c:v>
                </c:pt>
                <c:pt idx="61831">
                  <c:v>177.07652331406035</c:v>
                </c:pt>
                <c:pt idx="61832">
                  <c:v>177.09101987458214</c:v>
                </c:pt>
                <c:pt idx="61833">
                  <c:v>177.10551986786751</c:v>
                </c:pt>
                <c:pt idx="61834">
                  <c:v>177.12001986115285</c:v>
                </c:pt>
                <c:pt idx="61835">
                  <c:v>177.13451642167468</c:v>
                </c:pt>
                <c:pt idx="61836">
                  <c:v>177.14901641496002</c:v>
                </c:pt>
                <c:pt idx="61837">
                  <c:v>177.16351640824539</c:v>
                </c:pt>
                <c:pt idx="61838">
                  <c:v>177.17801296876718</c:v>
                </c:pt>
                <c:pt idx="61839">
                  <c:v>177.19251296205255</c:v>
                </c:pt>
                <c:pt idx="61840">
                  <c:v>177.20701295533789</c:v>
                </c:pt>
                <c:pt idx="61841">
                  <c:v>177.22150951585968</c:v>
                </c:pt>
                <c:pt idx="61842">
                  <c:v>177.23600950914505</c:v>
                </c:pt>
                <c:pt idx="61843">
                  <c:v>177.25052323348464</c:v>
                </c:pt>
                <c:pt idx="61844">
                  <c:v>177.26502322677001</c:v>
                </c:pt>
                <c:pt idx="61845">
                  <c:v>177.2795197872918</c:v>
                </c:pt>
                <c:pt idx="61846">
                  <c:v>177.29401978057717</c:v>
                </c:pt>
                <c:pt idx="61847">
                  <c:v>177.30851977386251</c:v>
                </c:pt>
                <c:pt idx="61848">
                  <c:v>177.32301633438431</c:v>
                </c:pt>
                <c:pt idx="61849">
                  <c:v>177.33751632766968</c:v>
                </c:pt>
                <c:pt idx="61850">
                  <c:v>177.35201632095504</c:v>
                </c:pt>
                <c:pt idx="61851">
                  <c:v>177.36651288147684</c:v>
                </c:pt>
                <c:pt idx="61852">
                  <c:v>177.38101287476218</c:v>
                </c:pt>
                <c:pt idx="61853">
                  <c:v>177.39551286804755</c:v>
                </c:pt>
                <c:pt idx="61854">
                  <c:v>177.41000942856934</c:v>
                </c:pt>
                <c:pt idx="61855">
                  <c:v>177.42450942185471</c:v>
                </c:pt>
                <c:pt idx="61856">
                  <c:v>177.4390231461943</c:v>
                </c:pt>
                <c:pt idx="61857">
                  <c:v>177.45351970671609</c:v>
                </c:pt>
                <c:pt idx="61858">
                  <c:v>177.46801970000146</c:v>
                </c:pt>
                <c:pt idx="61859">
                  <c:v>177.48251969328683</c:v>
                </c:pt>
                <c:pt idx="61860">
                  <c:v>177.49701625380862</c:v>
                </c:pt>
                <c:pt idx="61861">
                  <c:v>177.51151624709397</c:v>
                </c:pt>
                <c:pt idx="61862">
                  <c:v>177.52601624037933</c:v>
                </c:pt>
                <c:pt idx="61863">
                  <c:v>177.54051280090113</c:v>
                </c:pt>
                <c:pt idx="61864">
                  <c:v>177.5550127941865</c:v>
                </c:pt>
                <c:pt idx="61865">
                  <c:v>177.56752963003575</c:v>
                </c:pt>
                <c:pt idx="61866">
                  <c:v>177.54931256318548</c:v>
                </c:pt>
                <c:pt idx="61867">
                  <c:v>177.52974639437292</c:v>
                </c:pt>
                <c:pt idx="61868">
                  <c:v>177.49177341201715</c:v>
                </c:pt>
                <c:pt idx="61869">
                  <c:v>177.14251201528273</c:v>
                </c:pt>
                <c:pt idx="61870">
                  <c:v>177.08845178349466</c:v>
                </c:pt>
                <c:pt idx="61871">
                  <c:v>177.30972657367667</c:v>
                </c:pt>
                <c:pt idx="61872">
                  <c:v>177.25908436781882</c:v>
                </c:pt>
                <c:pt idx="61873">
                  <c:v>177.23874969051025</c:v>
                </c:pt>
                <c:pt idx="61874">
                  <c:v>177.20074920448639</c:v>
                </c:pt>
                <c:pt idx="61875">
                  <c:v>177.1517073108806</c:v>
                </c:pt>
                <c:pt idx="61876">
                  <c:v>177.10267702757159</c:v>
                </c:pt>
                <c:pt idx="61877">
                  <c:v>177.0536351339658</c:v>
                </c:pt>
                <c:pt idx="61878">
                  <c:v>177.00459324036001</c:v>
                </c:pt>
                <c:pt idx="61879">
                  <c:v>176.955562957051</c:v>
                </c:pt>
                <c:pt idx="61880">
                  <c:v>176.90652106344521</c:v>
                </c:pt>
                <c:pt idx="61881">
                  <c:v>176.8574327286523</c:v>
                </c:pt>
                <c:pt idx="61882">
                  <c:v>176.80840244534329</c:v>
                </c:pt>
                <c:pt idx="61883">
                  <c:v>176.7593605517375</c:v>
                </c:pt>
                <c:pt idx="61884">
                  <c:v>176.71031865813171</c:v>
                </c:pt>
                <c:pt idx="61885">
                  <c:v>176.6612883748227</c:v>
                </c:pt>
                <c:pt idx="61886">
                  <c:v>176.61224648121694</c:v>
                </c:pt>
                <c:pt idx="61887">
                  <c:v>176.56320458761115</c:v>
                </c:pt>
                <c:pt idx="61888">
                  <c:v>176.51417430430214</c:v>
                </c:pt>
                <c:pt idx="61889">
                  <c:v>176.46513241069636</c:v>
                </c:pt>
                <c:pt idx="61890">
                  <c:v>176.41609051709057</c:v>
                </c:pt>
                <c:pt idx="61891">
                  <c:v>176.36706023378156</c:v>
                </c:pt>
                <c:pt idx="61892">
                  <c:v>176.31801834017577</c:v>
                </c:pt>
                <c:pt idx="61893">
                  <c:v>176.26893000538286</c:v>
                </c:pt>
                <c:pt idx="61894">
                  <c:v>176.21988811177707</c:v>
                </c:pt>
                <c:pt idx="61895">
                  <c:v>176.17085782846806</c:v>
                </c:pt>
                <c:pt idx="61896">
                  <c:v>176.12181593486227</c:v>
                </c:pt>
                <c:pt idx="61897">
                  <c:v>176.07277404125648</c:v>
                </c:pt>
                <c:pt idx="61898">
                  <c:v>176.02374375794747</c:v>
                </c:pt>
                <c:pt idx="61899">
                  <c:v>175.97470186434168</c:v>
                </c:pt>
                <c:pt idx="61900">
                  <c:v>175.92565997073589</c:v>
                </c:pt>
                <c:pt idx="61901">
                  <c:v>175.87662968742688</c:v>
                </c:pt>
                <c:pt idx="61902">
                  <c:v>175.8275877938211</c:v>
                </c:pt>
                <c:pt idx="61903">
                  <c:v>175.77854590021531</c:v>
                </c:pt>
                <c:pt idx="61904">
                  <c:v>175.7295156169063</c:v>
                </c:pt>
                <c:pt idx="61905">
                  <c:v>175.68047372330051</c:v>
                </c:pt>
                <c:pt idx="61906">
                  <c:v>175.6313853885076</c:v>
                </c:pt>
                <c:pt idx="61907">
                  <c:v>175.58235510519859</c:v>
                </c:pt>
                <c:pt idx="61908">
                  <c:v>175.5333132115928</c:v>
                </c:pt>
                <c:pt idx="61909">
                  <c:v>175.48427131798701</c:v>
                </c:pt>
                <c:pt idx="61910">
                  <c:v>175.435241034678</c:v>
                </c:pt>
                <c:pt idx="61911">
                  <c:v>175.38619914107221</c:v>
                </c:pt>
                <c:pt idx="61912">
                  <c:v>175.33715724746642</c:v>
                </c:pt>
                <c:pt idx="61913">
                  <c:v>175.28812696415741</c:v>
                </c:pt>
                <c:pt idx="61914">
                  <c:v>175.23908507055162</c:v>
                </c:pt>
                <c:pt idx="61915">
                  <c:v>175.19004317694584</c:v>
                </c:pt>
                <c:pt idx="61916">
                  <c:v>175.14101289363683</c:v>
                </c:pt>
                <c:pt idx="61917">
                  <c:v>175.09197100003104</c:v>
                </c:pt>
                <c:pt idx="61918">
                  <c:v>175.04288266523812</c:v>
                </c:pt>
                <c:pt idx="61919">
                  <c:v>174.99384077163234</c:v>
                </c:pt>
                <c:pt idx="61920">
                  <c:v>174.93565947461263</c:v>
                </c:pt>
                <c:pt idx="61921">
                  <c:v>174.87704562899381</c:v>
                </c:pt>
                <c:pt idx="61922">
                  <c:v>174.86962715498331</c:v>
                </c:pt>
                <c:pt idx="61923">
                  <c:v>174.86915904529201</c:v>
                </c:pt>
                <c:pt idx="61924">
                  <c:v>174.81450306008583</c:v>
                </c:pt>
                <c:pt idx="61925">
                  <c:v>174.77511424892705</c:v>
                </c:pt>
                <c:pt idx="61926">
                  <c:v>174.73362674606582</c:v>
                </c:pt>
                <c:pt idx="61927">
                  <c:v>174.692307</c:v>
                </c:pt>
                <c:pt idx="61928">
                  <c:v>174.65235136439037</c:v>
                </c:pt>
                <c:pt idx="61929">
                  <c:v>174.63551667486868</c:v>
                </c:pt>
                <c:pt idx="61930">
                  <c:v>174.61868198534697</c:v>
                </c:pt>
                <c:pt idx="61931">
                  <c:v>174.60185128131047</c:v>
                </c:pt>
                <c:pt idx="61932">
                  <c:v>174.58501659178876</c:v>
                </c:pt>
                <c:pt idx="61933">
                  <c:v>174.56818190226707</c:v>
                </c:pt>
                <c:pt idx="61934">
                  <c:v>174.55135119823058</c:v>
                </c:pt>
                <c:pt idx="61935">
                  <c:v>174.53451650870886</c:v>
                </c:pt>
                <c:pt idx="61936">
                  <c:v>174.51768181918717</c:v>
                </c:pt>
                <c:pt idx="61937">
                  <c:v>174.50085111515068</c:v>
                </c:pt>
                <c:pt idx="61938">
                  <c:v>174.48401642562897</c:v>
                </c:pt>
                <c:pt idx="61939">
                  <c:v>174.46716579416642</c:v>
                </c:pt>
                <c:pt idx="61940">
                  <c:v>174.45033110464473</c:v>
                </c:pt>
                <c:pt idx="61941">
                  <c:v>174.43350040060824</c:v>
                </c:pt>
                <c:pt idx="61942">
                  <c:v>174.41666571108652</c:v>
                </c:pt>
                <c:pt idx="61943">
                  <c:v>174.39983102156484</c:v>
                </c:pt>
                <c:pt idx="61944">
                  <c:v>174.38300031752834</c:v>
                </c:pt>
                <c:pt idx="61945">
                  <c:v>174.36616562800663</c:v>
                </c:pt>
                <c:pt idx="61946">
                  <c:v>174.34933093848491</c:v>
                </c:pt>
                <c:pt idx="61947">
                  <c:v>174.33250023444842</c:v>
                </c:pt>
                <c:pt idx="61948">
                  <c:v>174.31566554492673</c:v>
                </c:pt>
                <c:pt idx="61949">
                  <c:v>174.29883085540501</c:v>
                </c:pt>
                <c:pt idx="61950">
                  <c:v>174.28200015136852</c:v>
                </c:pt>
                <c:pt idx="61951">
                  <c:v>174.26516546184683</c:v>
                </c:pt>
                <c:pt idx="61952">
                  <c:v>174.24831483038429</c:v>
                </c:pt>
                <c:pt idx="61953">
                  <c:v>174.23148412634779</c:v>
                </c:pt>
                <c:pt idx="61954">
                  <c:v>174.21464943682608</c:v>
                </c:pt>
                <c:pt idx="61955">
                  <c:v>174.19781474730439</c:v>
                </c:pt>
                <c:pt idx="61956">
                  <c:v>174.1809840432679</c:v>
                </c:pt>
                <c:pt idx="61957">
                  <c:v>174.16414935374618</c:v>
                </c:pt>
                <c:pt idx="61958">
                  <c:v>174.1473146642245</c:v>
                </c:pt>
                <c:pt idx="61959">
                  <c:v>174.130483960188</c:v>
                </c:pt>
                <c:pt idx="61960">
                  <c:v>174.11364927066629</c:v>
                </c:pt>
                <c:pt idx="61961">
                  <c:v>174.09681458114457</c:v>
                </c:pt>
                <c:pt idx="61962">
                  <c:v>174.07998387710808</c:v>
                </c:pt>
                <c:pt idx="61963">
                  <c:v>174.06314918758639</c:v>
                </c:pt>
                <c:pt idx="61964">
                  <c:v>174.04629855612384</c:v>
                </c:pt>
                <c:pt idx="61965">
                  <c:v>174.02946386660216</c:v>
                </c:pt>
                <c:pt idx="61966">
                  <c:v>174.01263316256566</c:v>
                </c:pt>
                <c:pt idx="61967">
                  <c:v>173.99579847304395</c:v>
                </c:pt>
                <c:pt idx="61968">
                  <c:v>173.97896378352223</c:v>
                </c:pt>
                <c:pt idx="61969">
                  <c:v>173.96213307948574</c:v>
                </c:pt>
                <c:pt idx="61970">
                  <c:v>173.94529838996405</c:v>
                </c:pt>
                <c:pt idx="61971">
                  <c:v>173.92846370044234</c:v>
                </c:pt>
                <c:pt idx="61972">
                  <c:v>173.91163299640584</c:v>
                </c:pt>
                <c:pt idx="61973">
                  <c:v>173.89479830688416</c:v>
                </c:pt>
                <c:pt idx="61974">
                  <c:v>173.87796361736244</c:v>
                </c:pt>
                <c:pt idx="61975">
                  <c:v>173.86113291332595</c:v>
                </c:pt>
                <c:pt idx="61976">
                  <c:v>173.84429822380423</c:v>
                </c:pt>
                <c:pt idx="61977">
                  <c:v>173.82744759234171</c:v>
                </c:pt>
                <c:pt idx="61978">
                  <c:v>173.81061688830522</c:v>
                </c:pt>
                <c:pt idx="61979">
                  <c:v>173.7937821987835</c:v>
                </c:pt>
                <c:pt idx="61980">
                  <c:v>173.81127698187888</c:v>
                </c:pt>
                <c:pt idx="61981">
                  <c:v>173.81211717353992</c:v>
                </c:pt>
                <c:pt idx="61982">
                  <c:v>173.84185933285647</c:v>
                </c:pt>
                <c:pt idx="61983">
                  <c:v>173.90863253505009</c:v>
                </c:pt>
                <c:pt idx="61984">
                  <c:v>173.94476021053887</c:v>
                </c:pt>
                <c:pt idx="61985">
                  <c:v>173.925864525149</c:v>
                </c:pt>
                <c:pt idx="61986">
                  <c:v>173.93942753218883</c:v>
                </c:pt>
                <c:pt idx="61987">
                  <c:v>173.96322645970434</c:v>
                </c:pt>
                <c:pt idx="61988">
                  <c:v>173.95594323742552</c:v>
                </c:pt>
                <c:pt idx="61989">
                  <c:v>173.94197382570218</c:v>
                </c:pt>
                <c:pt idx="61990">
                  <c:v>173.92977766241322</c:v>
                </c:pt>
                <c:pt idx="61991">
                  <c:v>173.91758438647349</c:v>
                </c:pt>
                <c:pt idx="61992">
                  <c:v>173.90538822318453</c:v>
                </c:pt>
                <c:pt idx="61993">
                  <c:v>173.89319205989557</c:v>
                </c:pt>
                <c:pt idx="61994">
                  <c:v>173.88099878395587</c:v>
                </c:pt>
                <c:pt idx="61995">
                  <c:v>173.86880262066691</c:v>
                </c:pt>
                <c:pt idx="61996">
                  <c:v>173.85660645737795</c:v>
                </c:pt>
                <c:pt idx="61997">
                  <c:v>173.84441318143823</c:v>
                </c:pt>
                <c:pt idx="61998">
                  <c:v>173.83221701814927</c:v>
                </c:pt>
                <c:pt idx="61999">
                  <c:v>173.8200208548603</c:v>
                </c:pt>
                <c:pt idx="62000">
                  <c:v>173.80782757892061</c:v>
                </c:pt>
                <c:pt idx="62001">
                  <c:v>173.79563141563165</c:v>
                </c:pt>
                <c:pt idx="62002">
                  <c:v>173.78342370294564</c:v>
                </c:pt>
                <c:pt idx="62003">
                  <c:v>173.77123042700592</c:v>
                </c:pt>
                <c:pt idx="62004">
                  <c:v>173.75903426371696</c:v>
                </c:pt>
                <c:pt idx="62005">
                  <c:v>173.74683810042799</c:v>
                </c:pt>
                <c:pt idx="62006">
                  <c:v>173.7346448244883</c:v>
                </c:pt>
                <c:pt idx="62007">
                  <c:v>173.72244866119934</c:v>
                </c:pt>
                <c:pt idx="62008">
                  <c:v>173.71025249791037</c:v>
                </c:pt>
                <c:pt idx="62009">
                  <c:v>173.69805922197065</c:v>
                </c:pt>
                <c:pt idx="62010">
                  <c:v>173.68586305868169</c:v>
                </c:pt>
                <c:pt idx="62011">
                  <c:v>173.67366689539273</c:v>
                </c:pt>
                <c:pt idx="62012">
                  <c:v>173.66147361945303</c:v>
                </c:pt>
                <c:pt idx="62013">
                  <c:v>173.64927745616407</c:v>
                </c:pt>
                <c:pt idx="62014">
                  <c:v>173.63706974347807</c:v>
                </c:pt>
                <c:pt idx="62015">
                  <c:v>173.62487358018907</c:v>
                </c:pt>
                <c:pt idx="62016">
                  <c:v>173.61268030424938</c:v>
                </c:pt>
                <c:pt idx="62017">
                  <c:v>173.60048414096042</c:v>
                </c:pt>
                <c:pt idx="62018">
                  <c:v>173.58828797767146</c:v>
                </c:pt>
                <c:pt idx="62019">
                  <c:v>173.57609470173176</c:v>
                </c:pt>
                <c:pt idx="62020">
                  <c:v>173.5638985384428</c:v>
                </c:pt>
                <c:pt idx="62021">
                  <c:v>173.55170237515384</c:v>
                </c:pt>
                <c:pt idx="62022">
                  <c:v>173.53950909921411</c:v>
                </c:pt>
                <c:pt idx="62023">
                  <c:v>173.52731293592515</c:v>
                </c:pt>
                <c:pt idx="62024">
                  <c:v>173.51511677263619</c:v>
                </c:pt>
                <c:pt idx="62025">
                  <c:v>173.5029234966965</c:v>
                </c:pt>
                <c:pt idx="62026">
                  <c:v>173.49071578401049</c:v>
                </c:pt>
                <c:pt idx="62027">
                  <c:v>173.4785196207215</c:v>
                </c:pt>
                <c:pt idx="62028">
                  <c:v>173.46632634478181</c:v>
                </c:pt>
                <c:pt idx="62029">
                  <c:v>173.45413018149284</c:v>
                </c:pt>
                <c:pt idx="62030">
                  <c:v>173.44193401820388</c:v>
                </c:pt>
                <c:pt idx="62031">
                  <c:v>173.42974074226419</c:v>
                </c:pt>
                <c:pt idx="62032">
                  <c:v>173.41754457897522</c:v>
                </c:pt>
                <c:pt idx="62033">
                  <c:v>173.40534841568626</c:v>
                </c:pt>
                <c:pt idx="62034">
                  <c:v>173.39315513974654</c:v>
                </c:pt>
                <c:pt idx="62035">
                  <c:v>173.38095897645758</c:v>
                </c:pt>
                <c:pt idx="62036">
                  <c:v>173.36876281316862</c:v>
                </c:pt>
                <c:pt idx="62037">
                  <c:v>173.35656953722892</c:v>
                </c:pt>
                <c:pt idx="62038">
                  <c:v>173.34437337393996</c:v>
                </c:pt>
                <c:pt idx="62039">
                  <c:v>173.33216566125392</c:v>
                </c:pt>
                <c:pt idx="62040">
                  <c:v>173.31996949796496</c:v>
                </c:pt>
                <c:pt idx="62041">
                  <c:v>173.30777622202527</c:v>
                </c:pt>
                <c:pt idx="62042">
                  <c:v>173.29558005873631</c:v>
                </c:pt>
                <c:pt idx="62043">
                  <c:v>173.28338389544734</c:v>
                </c:pt>
                <c:pt idx="62044">
                  <c:v>173.27119061950765</c:v>
                </c:pt>
                <c:pt idx="62045">
                  <c:v>173.26943906121963</c:v>
                </c:pt>
                <c:pt idx="62046">
                  <c:v>173.26854288724672</c:v>
                </c:pt>
                <c:pt idx="62047">
                  <c:v>173.25159065283739</c:v>
                </c:pt>
                <c:pt idx="62048">
                  <c:v>173.10643870473297</c:v>
                </c:pt>
                <c:pt idx="62049">
                  <c:v>173.09167109882966</c:v>
                </c:pt>
                <c:pt idx="62050">
                  <c:v>173.07395620330149</c:v>
                </c:pt>
                <c:pt idx="62051">
                  <c:v>173.04708860703431</c:v>
                </c:pt>
                <c:pt idx="62052">
                  <c:v>173.03524668833984</c:v>
                </c:pt>
                <c:pt idx="62053">
                  <c:v>173.0787371885317</c:v>
                </c:pt>
                <c:pt idx="62054">
                  <c:v>173.00201826141566</c:v>
                </c:pt>
                <c:pt idx="62055">
                  <c:v>172.97841722303562</c:v>
                </c:pt>
                <c:pt idx="62056">
                  <c:v>172.9548217720226</c:v>
                </c:pt>
                <c:pt idx="62057">
                  <c:v>172.93122073364256</c:v>
                </c:pt>
                <c:pt idx="62058">
                  <c:v>172.9076196952625</c:v>
                </c:pt>
                <c:pt idx="62059">
                  <c:v>172.8840242442495</c:v>
                </c:pt>
                <c:pt idx="62060">
                  <c:v>172.86042320586944</c:v>
                </c:pt>
                <c:pt idx="62061">
                  <c:v>172.83679981802123</c:v>
                </c:pt>
                <c:pt idx="62062">
                  <c:v>172.81319877964117</c:v>
                </c:pt>
                <c:pt idx="62063">
                  <c:v>172.78960332862817</c:v>
                </c:pt>
                <c:pt idx="62064">
                  <c:v>172.76600229024811</c:v>
                </c:pt>
                <c:pt idx="62065">
                  <c:v>172.74240125186807</c:v>
                </c:pt>
                <c:pt idx="62066">
                  <c:v>172.71880580085505</c:v>
                </c:pt>
                <c:pt idx="62067">
                  <c:v>172.69520476247502</c:v>
                </c:pt>
                <c:pt idx="62068">
                  <c:v>172.67160372409495</c:v>
                </c:pt>
                <c:pt idx="62069">
                  <c:v>172.64800827308196</c:v>
                </c:pt>
                <c:pt idx="62070">
                  <c:v>172.62440723470189</c:v>
                </c:pt>
                <c:pt idx="62071">
                  <c:v>172.60080619632186</c:v>
                </c:pt>
                <c:pt idx="62072">
                  <c:v>172.57721074530883</c:v>
                </c:pt>
                <c:pt idx="62073">
                  <c:v>172.55358735746063</c:v>
                </c:pt>
                <c:pt idx="62074">
                  <c:v>172.52998631908056</c:v>
                </c:pt>
                <c:pt idx="62075">
                  <c:v>172.50639086806754</c:v>
                </c:pt>
                <c:pt idx="62076">
                  <c:v>172.4827898296875</c:v>
                </c:pt>
                <c:pt idx="62077">
                  <c:v>172.45918879130744</c:v>
                </c:pt>
                <c:pt idx="62078">
                  <c:v>172.43559334029445</c:v>
                </c:pt>
                <c:pt idx="62079">
                  <c:v>172.41199230191438</c:v>
                </c:pt>
                <c:pt idx="62080">
                  <c:v>172.38839126353434</c:v>
                </c:pt>
                <c:pt idx="62081">
                  <c:v>172.36479581252132</c:v>
                </c:pt>
                <c:pt idx="62082">
                  <c:v>172.34119477414129</c:v>
                </c:pt>
                <c:pt idx="62083">
                  <c:v>172.31759373576122</c:v>
                </c:pt>
                <c:pt idx="62084">
                  <c:v>172.29399828474823</c:v>
                </c:pt>
                <c:pt idx="62085">
                  <c:v>172.27039724636816</c:v>
                </c:pt>
                <c:pt idx="62086">
                  <c:v>172.24677385851996</c:v>
                </c:pt>
                <c:pt idx="62087">
                  <c:v>172.22317282013989</c:v>
                </c:pt>
                <c:pt idx="62088">
                  <c:v>172.1995773691269</c:v>
                </c:pt>
                <c:pt idx="62089">
                  <c:v>172.17597633074683</c:v>
                </c:pt>
                <c:pt idx="62090">
                  <c:v>172.1523752923668</c:v>
                </c:pt>
                <c:pt idx="62091">
                  <c:v>172.12877984135378</c:v>
                </c:pt>
                <c:pt idx="62092">
                  <c:v>172.10517880297374</c:v>
                </c:pt>
                <c:pt idx="62093">
                  <c:v>172.08157776459367</c:v>
                </c:pt>
                <c:pt idx="62094">
                  <c:v>172.05798231358065</c:v>
                </c:pt>
                <c:pt idx="62095">
                  <c:v>172.03438127520062</c:v>
                </c:pt>
                <c:pt idx="62096">
                  <c:v>172.00529179094158</c:v>
                </c:pt>
                <c:pt idx="62097">
                  <c:v>171.96403433285647</c:v>
                </c:pt>
                <c:pt idx="62098">
                  <c:v>171.65945707677633</c:v>
                </c:pt>
                <c:pt idx="62099">
                  <c:v>171.62905228946113</c:v>
                </c:pt>
                <c:pt idx="62100">
                  <c:v>171.62313558688916</c:v>
                </c:pt>
                <c:pt idx="62101">
                  <c:v>171.61619514401528</c:v>
                </c:pt>
                <c:pt idx="62102">
                  <c:v>171.58723031545065</c:v>
                </c:pt>
                <c:pt idx="62103">
                  <c:v>171.60558148952515</c:v>
                </c:pt>
                <c:pt idx="62104">
                  <c:v>171.62419572124725</c:v>
                </c:pt>
                <c:pt idx="62105">
                  <c:v>171.64280995296934</c:v>
                </c:pt>
                <c:pt idx="62106">
                  <c:v>171.66141977791312</c:v>
                </c:pt>
                <c:pt idx="62107">
                  <c:v>171.68003400963522</c:v>
                </c:pt>
                <c:pt idx="62108">
                  <c:v>171.69864824135735</c:v>
                </c:pt>
                <c:pt idx="62109">
                  <c:v>171.7172580663011</c:v>
                </c:pt>
                <c:pt idx="62110">
                  <c:v>171.7358722980232</c:v>
                </c:pt>
                <c:pt idx="62111">
                  <c:v>171.75448652974532</c:v>
                </c:pt>
                <c:pt idx="62112">
                  <c:v>171.77309635468907</c:v>
                </c:pt>
                <c:pt idx="62113">
                  <c:v>171.79172821352455</c:v>
                </c:pt>
                <c:pt idx="62114">
                  <c:v>171.81034244524668</c:v>
                </c:pt>
                <c:pt idx="62115">
                  <c:v>171.82895227019043</c:v>
                </c:pt>
                <c:pt idx="62116">
                  <c:v>171.84756650191252</c:v>
                </c:pt>
                <c:pt idx="62117">
                  <c:v>171.86618073363465</c:v>
                </c:pt>
                <c:pt idx="62118">
                  <c:v>171.8847905585784</c:v>
                </c:pt>
                <c:pt idx="62119">
                  <c:v>171.90340479030053</c:v>
                </c:pt>
                <c:pt idx="62120">
                  <c:v>171.92201902202262</c:v>
                </c:pt>
                <c:pt idx="62121">
                  <c:v>171.94062884696638</c:v>
                </c:pt>
                <c:pt idx="62122">
                  <c:v>171.9592430786885</c:v>
                </c:pt>
                <c:pt idx="62123">
                  <c:v>171.9778573104106</c:v>
                </c:pt>
                <c:pt idx="62124">
                  <c:v>171.99646713535438</c:v>
                </c:pt>
                <c:pt idx="62125">
                  <c:v>172.01508136707648</c:v>
                </c:pt>
                <c:pt idx="62126">
                  <c:v>172.03371322591195</c:v>
                </c:pt>
                <c:pt idx="62127">
                  <c:v>172.05232745763405</c:v>
                </c:pt>
                <c:pt idx="62128">
                  <c:v>172.07093728257783</c:v>
                </c:pt>
                <c:pt idx="62129">
                  <c:v>172.08955151429993</c:v>
                </c:pt>
                <c:pt idx="62130">
                  <c:v>172.10816574602205</c:v>
                </c:pt>
                <c:pt idx="62131">
                  <c:v>172.1267755709658</c:v>
                </c:pt>
                <c:pt idx="62132">
                  <c:v>172.1453898026879</c:v>
                </c:pt>
                <c:pt idx="62133">
                  <c:v>172.16400403441003</c:v>
                </c:pt>
                <c:pt idx="62134">
                  <c:v>172.18261385935378</c:v>
                </c:pt>
                <c:pt idx="62135">
                  <c:v>172.2012280910759</c:v>
                </c:pt>
                <c:pt idx="62136">
                  <c:v>172.219842322798</c:v>
                </c:pt>
                <c:pt idx="62137">
                  <c:v>172.23845214774175</c:v>
                </c:pt>
                <c:pt idx="62138">
                  <c:v>172.25708400657726</c:v>
                </c:pt>
                <c:pt idx="62139">
                  <c:v>172.27569823829936</c:v>
                </c:pt>
                <c:pt idx="62140">
                  <c:v>172.29430806324311</c:v>
                </c:pt>
                <c:pt idx="62141">
                  <c:v>172.31292229496523</c:v>
                </c:pt>
                <c:pt idx="62142">
                  <c:v>172.33153652668733</c:v>
                </c:pt>
                <c:pt idx="62143">
                  <c:v>172.35014635163111</c:v>
                </c:pt>
                <c:pt idx="62144">
                  <c:v>172.36876058335321</c:v>
                </c:pt>
                <c:pt idx="62145">
                  <c:v>172.3873748150753</c:v>
                </c:pt>
                <c:pt idx="62146">
                  <c:v>172.40598464001908</c:v>
                </c:pt>
                <c:pt idx="62147">
                  <c:v>172.42459887174118</c:v>
                </c:pt>
                <c:pt idx="62148">
                  <c:v>172.44321310346328</c:v>
                </c:pt>
                <c:pt idx="62149">
                  <c:v>172.47397957486888</c:v>
                </c:pt>
                <c:pt idx="62150">
                  <c:v>172.48530600000001</c:v>
                </c:pt>
                <c:pt idx="62151">
                  <c:v>172.48530600000001</c:v>
                </c:pt>
                <c:pt idx="62152">
                  <c:v>172.48530600000001</c:v>
                </c:pt>
                <c:pt idx="62153">
                  <c:v>172.45940718307509</c:v>
                </c:pt>
                <c:pt idx="62154">
                  <c:v>172.43605556652361</c:v>
                </c:pt>
                <c:pt idx="62155">
                  <c:v>172.43104600000001</c:v>
                </c:pt>
                <c:pt idx="62156">
                  <c:v>172.43104600000001</c:v>
                </c:pt>
                <c:pt idx="62157">
                  <c:v>172.37721744492131</c:v>
                </c:pt>
                <c:pt idx="62158">
                  <c:v>172.36599431170663</c:v>
                </c:pt>
                <c:pt idx="62159">
                  <c:v>172.37578940832159</c:v>
                </c:pt>
                <c:pt idx="62160">
                  <c:v>172.38558682440058</c:v>
                </c:pt>
                <c:pt idx="62161">
                  <c:v>172.39294377783077</c:v>
                </c:pt>
                <c:pt idx="62162">
                  <c:v>172.358688</c:v>
                </c:pt>
                <c:pt idx="62163">
                  <c:v>172.358688</c:v>
                </c:pt>
                <c:pt idx="62164">
                  <c:v>172.35846155429226</c:v>
                </c:pt>
                <c:pt idx="62165">
                  <c:v>172.35542574405818</c:v>
                </c:pt>
                <c:pt idx="62166">
                  <c:v>172.35238921494883</c:v>
                </c:pt>
                <c:pt idx="62167">
                  <c:v>172.34935268583945</c:v>
                </c:pt>
                <c:pt idx="62168">
                  <c:v>172.34631687560537</c:v>
                </c:pt>
                <c:pt idx="62169">
                  <c:v>172.34328034649599</c:v>
                </c:pt>
                <c:pt idx="62170">
                  <c:v>172.34024381738664</c:v>
                </c:pt>
                <c:pt idx="62171">
                  <c:v>172.33720800715255</c:v>
                </c:pt>
                <c:pt idx="62172">
                  <c:v>172.33417147804317</c:v>
                </c:pt>
                <c:pt idx="62173">
                  <c:v>172.33113494893382</c:v>
                </c:pt>
                <c:pt idx="62174">
                  <c:v>172.32809913869971</c:v>
                </c:pt>
                <c:pt idx="62175">
                  <c:v>172.32506260959036</c:v>
                </c:pt>
                <c:pt idx="62176">
                  <c:v>172.32202320497996</c:v>
                </c:pt>
                <c:pt idx="62177">
                  <c:v>172.3189866758706</c:v>
                </c:pt>
                <c:pt idx="62178">
                  <c:v>172.31595086563649</c:v>
                </c:pt>
                <c:pt idx="62179">
                  <c:v>172.31291433652714</c:v>
                </c:pt>
                <c:pt idx="62180">
                  <c:v>172.30987780741779</c:v>
                </c:pt>
                <c:pt idx="62181">
                  <c:v>172.30684199718368</c:v>
                </c:pt>
                <c:pt idx="62182">
                  <c:v>172.30380546807433</c:v>
                </c:pt>
                <c:pt idx="62183">
                  <c:v>172.30076893896495</c:v>
                </c:pt>
                <c:pt idx="62184">
                  <c:v>172.29773312873087</c:v>
                </c:pt>
                <c:pt idx="62185">
                  <c:v>172.29469659962152</c:v>
                </c:pt>
                <c:pt idx="62186">
                  <c:v>172.29166007051214</c:v>
                </c:pt>
                <c:pt idx="62187">
                  <c:v>172.28862426027806</c:v>
                </c:pt>
                <c:pt idx="62188">
                  <c:v>172.28558485566765</c:v>
                </c:pt>
                <c:pt idx="62189">
                  <c:v>172.28254832655827</c:v>
                </c:pt>
                <c:pt idx="62190">
                  <c:v>172.27951251632419</c:v>
                </c:pt>
                <c:pt idx="62191">
                  <c:v>172.27647598721484</c:v>
                </c:pt>
                <c:pt idx="62192">
                  <c:v>172.27343945810546</c:v>
                </c:pt>
                <c:pt idx="62193">
                  <c:v>172.27040364787138</c:v>
                </c:pt>
                <c:pt idx="62194">
                  <c:v>172.267367118762</c:v>
                </c:pt>
                <c:pt idx="62195">
                  <c:v>172.26433058965264</c:v>
                </c:pt>
                <c:pt idx="62196">
                  <c:v>172.26129477941856</c:v>
                </c:pt>
                <c:pt idx="62197">
                  <c:v>172.25825825030918</c:v>
                </c:pt>
                <c:pt idx="62198">
                  <c:v>172.25522172119983</c:v>
                </c:pt>
                <c:pt idx="62199">
                  <c:v>172.25218591096572</c:v>
                </c:pt>
                <c:pt idx="62200">
                  <c:v>172.24914938185637</c:v>
                </c:pt>
                <c:pt idx="62201">
                  <c:v>172.24610997724596</c:v>
                </c:pt>
                <c:pt idx="62202">
                  <c:v>172.24307344813661</c:v>
                </c:pt>
                <c:pt idx="62203">
                  <c:v>172.2400376379025</c:v>
                </c:pt>
                <c:pt idx="62204">
                  <c:v>172.23700110879315</c:v>
                </c:pt>
                <c:pt idx="62205">
                  <c:v>172.2339645796838</c:v>
                </c:pt>
                <c:pt idx="62206">
                  <c:v>172.23092876944969</c:v>
                </c:pt>
                <c:pt idx="62207">
                  <c:v>172.22789224034034</c:v>
                </c:pt>
                <c:pt idx="62208">
                  <c:v>172.22485571123096</c:v>
                </c:pt>
                <c:pt idx="62209">
                  <c:v>172.22181990099688</c:v>
                </c:pt>
                <c:pt idx="62210">
                  <c:v>172.21878337188753</c:v>
                </c:pt>
                <c:pt idx="62211">
                  <c:v>172.21574684277815</c:v>
                </c:pt>
                <c:pt idx="62212">
                  <c:v>172.31216063781594</c:v>
                </c:pt>
                <c:pt idx="62213">
                  <c:v>172.3382851680191</c:v>
                </c:pt>
                <c:pt idx="62214">
                  <c:v>172.35066308597285</c:v>
                </c:pt>
                <c:pt idx="62215">
                  <c:v>172.3568689620887</c:v>
                </c:pt>
                <c:pt idx="62216">
                  <c:v>172.37676999999999</c:v>
                </c:pt>
                <c:pt idx="62217">
                  <c:v>172.37676999999999</c:v>
                </c:pt>
                <c:pt idx="62218">
                  <c:v>172.4193771761621</c:v>
                </c:pt>
                <c:pt idx="62219">
                  <c:v>172.46591251885872</c:v>
                </c:pt>
                <c:pt idx="62220">
                  <c:v>172.46314819932738</c:v>
                </c:pt>
                <c:pt idx="62221">
                  <c:v>172.46038387979604</c:v>
                </c:pt>
                <c:pt idx="62222">
                  <c:v>172.45762021469642</c:v>
                </c:pt>
                <c:pt idx="62223">
                  <c:v>172.45485589516508</c:v>
                </c:pt>
                <c:pt idx="62224">
                  <c:v>172.45208895790691</c:v>
                </c:pt>
                <c:pt idx="62225">
                  <c:v>172.4493246383756</c:v>
                </c:pt>
                <c:pt idx="62226">
                  <c:v>172.42206878317137</c:v>
                </c:pt>
                <c:pt idx="62227">
                  <c:v>172.39291961003082</c:v>
                </c:pt>
                <c:pt idx="62228">
                  <c:v>172.36377043689023</c:v>
                </c:pt>
                <c:pt idx="62229">
                  <c:v>172.33462816459559</c:v>
                </c:pt>
                <c:pt idx="62230">
                  <c:v>172.30547899145503</c:v>
                </c:pt>
                <c:pt idx="62231">
                  <c:v>172.27632981831448</c:v>
                </c:pt>
                <c:pt idx="62232">
                  <c:v>172.24718754601983</c:v>
                </c:pt>
                <c:pt idx="62233">
                  <c:v>172.21803837287925</c:v>
                </c:pt>
                <c:pt idx="62234">
                  <c:v>172.1888961005846</c:v>
                </c:pt>
                <c:pt idx="62235">
                  <c:v>172.15974692744405</c:v>
                </c:pt>
                <c:pt idx="62236">
                  <c:v>172.13057015091982</c:v>
                </c:pt>
                <c:pt idx="62237">
                  <c:v>172.10142097777927</c:v>
                </c:pt>
                <c:pt idx="62238">
                  <c:v>172.07227870548462</c:v>
                </c:pt>
                <c:pt idx="62239">
                  <c:v>172.04312953234407</c:v>
                </c:pt>
                <c:pt idx="62240">
                  <c:v>172.01398035920349</c:v>
                </c:pt>
                <c:pt idx="62241">
                  <c:v>171.98483808690884</c:v>
                </c:pt>
                <c:pt idx="62242">
                  <c:v>171.95568891376828</c:v>
                </c:pt>
                <c:pt idx="62243">
                  <c:v>171.9265397406277</c:v>
                </c:pt>
                <c:pt idx="62244">
                  <c:v>171.89739746833305</c:v>
                </c:pt>
                <c:pt idx="62245">
                  <c:v>171.8682482951925</c:v>
                </c:pt>
                <c:pt idx="62246">
                  <c:v>171.83909912205195</c:v>
                </c:pt>
                <c:pt idx="62247">
                  <c:v>171.8099568497573</c:v>
                </c:pt>
                <c:pt idx="62248">
                  <c:v>171.78080767661672</c:v>
                </c:pt>
                <c:pt idx="62249">
                  <c:v>171.75163090009252</c:v>
                </c:pt>
                <c:pt idx="62250">
                  <c:v>171.71601600977354</c:v>
                </c:pt>
                <c:pt idx="62251">
                  <c:v>171.63709472269909</c:v>
                </c:pt>
                <c:pt idx="62252">
                  <c:v>171.64671026895564</c:v>
                </c:pt>
                <c:pt idx="62253">
                  <c:v>171.59204967818832</c:v>
                </c:pt>
                <c:pt idx="62254">
                  <c:v>171.54222855960896</c:v>
                </c:pt>
                <c:pt idx="62255">
                  <c:v>171.5214692207916</c:v>
                </c:pt>
                <c:pt idx="62256">
                  <c:v>171.490341</c:v>
                </c:pt>
                <c:pt idx="62257">
                  <c:v>171.47643228397712</c:v>
                </c:pt>
                <c:pt idx="62258">
                  <c:v>171.39698939270386</c:v>
                </c:pt>
                <c:pt idx="62259">
                  <c:v>171.37894721595165</c:v>
                </c:pt>
                <c:pt idx="62260">
                  <c:v>171.36180051166153</c:v>
                </c:pt>
                <c:pt idx="62261">
                  <c:v>171.344637569962</c:v>
                </c:pt>
                <c:pt idx="62262">
                  <c:v>171.32749086567188</c:v>
                </c:pt>
                <c:pt idx="62263">
                  <c:v>171.31034822073406</c:v>
                </c:pt>
                <c:pt idx="62264">
                  <c:v>171.29320151644393</c:v>
                </c:pt>
                <c:pt idx="62265">
                  <c:v>171.27605481215377</c:v>
                </c:pt>
                <c:pt idx="62266">
                  <c:v>171.25891216721598</c:v>
                </c:pt>
                <c:pt idx="62267">
                  <c:v>171.24176546292583</c:v>
                </c:pt>
                <c:pt idx="62268">
                  <c:v>171.2246187586357</c:v>
                </c:pt>
                <c:pt idx="62269">
                  <c:v>171.20747611369788</c:v>
                </c:pt>
                <c:pt idx="62270">
                  <c:v>171.19032940940775</c:v>
                </c:pt>
                <c:pt idx="62271">
                  <c:v>171.1731827051176</c:v>
                </c:pt>
                <c:pt idx="62272">
                  <c:v>171.15604006017981</c:v>
                </c:pt>
                <c:pt idx="62273">
                  <c:v>171.13889335588968</c:v>
                </c:pt>
                <c:pt idx="62274">
                  <c:v>171.12173041419015</c:v>
                </c:pt>
                <c:pt idx="62275">
                  <c:v>171.10458370990003</c:v>
                </c:pt>
                <c:pt idx="62276">
                  <c:v>171.09758950154946</c:v>
                </c:pt>
                <c:pt idx="62277">
                  <c:v>171.10510311754888</c:v>
                </c:pt>
                <c:pt idx="62278">
                  <c:v>171.09784101669052</c:v>
                </c:pt>
                <c:pt idx="62279">
                  <c:v>171.14293609392266</c:v>
                </c:pt>
                <c:pt idx="62280">
                  <c:v>171.16658486721991</c:v>
                </c:pt>
                <c:pt idx="62281">
                  <c:v>171.15342962959889</c:v>
                </c:pt>
                <c:pt idx="62282">
                  <c:v>171.182816</c:v>
                </c:pt>
                <c:pt idx="62283">
                  <c:v>171.22927778373892</c:v>
                </c:pt>
                <c:pt idx="62284">
                  <c:v>171.182816</c:v>
                </c:pt>
                <c:pt idx="62285">
                  <c:v>171.17171137489797</c:v>
                </c:pt>
                <c:pt idx="62286">
                  <c:v>171.13990219134016</c:v>
                </c:pt>
                <c:pt idx="62287">
                  <c:v>171.10812310161728</c:v>
                </c:pt>
                <c:pt idx="62288">
                  <c:v>171.07635153535318</c:v>
                </c:pt>
                <c:pt idx="62289">
                  <c:v>171.04457244563031</c:v>
                </c:pt>
                <c:pt idx="62290">
                  <c:v>171.01279335590743</c:v>
                </c:pt>
                <c:pt idx="62291">
                  <c:v>170.98102178964334</c:v>
                </c:pt>
                <c:pt idx="62292">
                  <c:v>170.94924269992046</c:v>
                </c:pt>
                <c:pt idx="62293">
                  <c:v>170.91746361019761</c:v>
                </c:pt>
                <c:pt idx="62294">
                  <c:v>170.88569204393349</c:v>
                </c:pt>
                <c:pt idx="62295">
                  <c:v>170.85391295421061</c:v>
                </c:pt>
                <c:pt idx="62296">
                  <c:v>170.82213386448777</c:v>
                </c:pt>
                <c:pt idx="62297">
                  <c:v>170.79036229822364</c:v>
                </c:pt>
                <c:pt idx="62298">
                  <c:v>170.75858320850077</c:v>
                </c:pt>
                <c:pt idx="62299">
                  <c:v>170.72677402494296</c:v>
                </c:pt>
                <c:pt idx="62300">
                  <c:v>170.69500245867883</c:v>
                </c:pt>
                <c:pt idx="62301">
                  <c:v>170.66322336895595</c:v>
                </c:pt>
                <c:pt idx="62302">
                  <c:v>170.63144427923311</c:v>
                </c:pt>
                <c:pt idx="62303">
                  <c:v>170.59967271296898</c:v>
                </c:pt>
                <c:pt idx="62304">
                  <c:v>170.56789362324614</c:v>
                </c:pt>
                <c:pt idx="62305">
                  <c:v>170.53611453352326</c:v>
                </c:pt>
                <c:pt idx="62306">
                  <c:v>170.50434296725913</c:v>
                </c:pt>
                <c:pt idx="62307">
                  <c:v>170.47256387753629</c:v>
                </c:pt>
                <c:pt idx="62308">
                  <c:v>170.44078478781341</c:v>
                </c:pt>
                <c:pt idx="62309">
                  <c:v>170.40901322154929</c:v>
                </c:pt>
                <c:pt idx="62310">
                  <c:v>170.37723413182644</c:v>
                </c:pt>
                <c:pt idx="62311">
                  <c:v>170.3454249482686</c:v>
                </c:pt>
                <c:pt idx="62312">
                  <c:v>170.31364585854575</c:v>
                </c:pt>
                <c:pt idx="62313">
                  <c:v>170.28187429228163</c:v>
                </c:pt>
                <c:pt idx="62314">
                  <c:v>170.25009520255875</c:v>
                </c:pt>
                <c:pt idx="62315">
                  <c:v>170.21831611283591</c:v>
                </c:pt>
                <c:pt idx="62316">
                  <c:v>170.18654454657178</c:v>
                </c:pt>
                <c:pt idx="62317">
                  <c:v>170.15476545684891</c:v>
                </c:pt>
                <c:pt idx="62318">
                  <c:v>170.12298636712606</c:v>
                </c:pt>
                <c:pt idx="62319">
                  <c:v>170.09121480086193</c:v>
                </c:pt>
                <c:pt idx="62320">
                  <c:v>170.05943571113906</c:v>
                </c:pt>
                <c:pt idx="62321">
                  <c:v>170.02765662141621</c:v>
                </c:pt>
                <c:pt idx="62322">
                  <c:v>169.99588505515209</c:v>
                </c:pt>
                <c:pt idx="62323">
                  <c:v>169.96410596542924</c:v>
                </c:pt>
                <c:pt idx="62324">
                  <c:v>169.9322967818714</c:v>
                </c:pt>
                <c:pt idx="62325">
                  <c:v>169.90052521560727</c:v>
                </c:pt>
                <c:pt idx="62326">
                  <c:v>169.86874612588443</c:v>
                </c:pt>
                <c:pt idx="62327">
                  <c:v>169.83696703616155</c:v>
                </c:pt>
                <c:pt idx="62328">
                  <c:v>169.80519546989743</c:v>
                </c:pt>
                <c:pt idx="62329">
                  <c:v>169.77341638017458</c:v>
                </c:pt>
                <c:pt idx="62330">
                  <c:v>169.74163729045171</c:v>
                </c:pt>
                <c:pt idx="62331">
                  <c:v>169.75034703334128</c:v>
                </c:pt>
                <c:pt idx="62332">
                  <c:v>169.72395789914162</c:v>
                </c:pt>
                <c:pt idx="62333">
                  <c:v>169.67113772344717</c:v>
                </c:pt>
                <c:pt idx="62334">
                  <c:v>169.65961402514873</c:v>
                </c:pt>
                <c:pt idx="62335">
                  <c:v>169.64809305499853</c:v>
                </c:pt>
                <c:pt idx="62336">
                  <c:v>169.63656935670008</c:v>
                </c:pt>
                <c:pt idx="62337">
                  <c:v>169.62504565840163</c:v>
                </c:pt>
                <c:pt idx="62338">
                  <c:v>169.61352468825143</c:v>
                </c:pt>
                <c:pt idx="62339">
                  <c:v>169.60200098995298</c:v>
                </c:pt>
                <c:pt idx="62340">
                  <c:v>169.59047729165454</c:v>
                </c:pt>
                <c:pt idx="62341">
                  <c:v>169.57895632150434</c:v>
                </c:pt>
                <c:pt idx="62342">
                  <c:v>169.56743262320589</c:v>
                </c:pt>
                <c:pt idx="62343">
                  <c:v>169.55589801231434</c:v>
                </c:pt>
                <c:pt idx="62344">
                  <c:v>169.5443743140159</c:v>
                </c:pt>
                <c:pt idx="62345">
                  <c:v>169.5328533438657</c:v>
                </c:pt>
                <c:pt idx="62346">
                  <c:v>169.52132964556725</c:v>
                </c:pt>
                <c:pt idx="62347">
                  <c:v>169.50980594726877</c:v>
                </c:pt>
                <c:pt idx="62348">
                  <c:v>169.4982849771186</c:v>
                </c:pt>
                <c:pt idx="62349">
                  <c:v>169.48676127882015</c:v>
                </c:pt>
                <c:pt idx="62350">
                  <c:v>169.47523758052168</c:v>
                </c:pt>
                <c:pt idx="62351">
                  <c:v>169.46371661037151</c:v>
                </c:pt>
                <c:pt idx="62352">
                  <c:v>169.45219291207306</c:v>
                </c:pt>
                <c:pt idx="62353">
                  <c:v>169.44066921377458</c:v>
                </c:pt>
                <c:pt idx="62354">
                  <c:v>169.42914824362441</c:v>
                </c:pt>
                <c:pt idx="62355">
                  <c:v>169.41762454532596</c:v>
                </c:pt>
                <c:pt idx="62356">
                  <c:v>169.40608993443442</c:v>
                </c:pt>
                <c:pt idx="62357">
                  <c:v>169.39456896428422</c:v>
                </c:pt>
                <c:pt idx="62358">
                  <c:v>169.38304526598577</c:v>
                </c:pt>
                <c:pt idx="62359">
                  <c:v>169.37152156768732</c:v>
                </c:pt>
                <c:pt idx="62360">
                  <c:v>169.36000059753712</c:v>
                </c:pt>
                <c:pt idx="62361">
                  <c:v>169.34847689923868</c:v>
                </c:pt>
                <c:pt idx="62362">
                  <c:v>169.3369532009402</c:v>
                </c:pt>
                <c:pt idx="62363">
                  <c:v>169.32543223079003</c:v>
                </c:pt>
                <c:pt idx="62364">
                  <c:v>169.31390853249158</c:v>
                </c:pt>
                <c:pt idx="62365">
                  <c:v>169.30238483419311</c:v>
                </c:pt>
                <c:pt idx="62366">
                  <c:v>169.29086386404293</c:v>
                </c:pt>
                <c:pt idx="62367">
                  <c:v>169.283356</c:v>
                </c:pt>
                <c:pt idx="62368">
                  <c:v>169.27688459275154</c:v>
                </c:pt>
                <c:pt idx="62369">
                  <c:v>169.23221718878281</c:v>
                </c:pt>
                <c:pt idx="62370">
                  <c:v>169.16131894945158</c:v>
                </c:pt>
                <c:pt idx="62371">
                  <c:v>169.14550518385332</c:v>
                </c:pt>
                <c:pt idx="62372">
                  <c:v>169.156723</c:v>
                </c:pt>
                <c:pt idx="62373">
                  <c:v>169.12822186409156</c:v>
                </c:pt>
                <c:pt idx="62374">
                  <c:v>169.08436599999999</c:v>
                </c:pt>
                <c:pt idx="62375">
                  <c:v>169.06962672720763</c:v>
                </c:pt>
                <c:pt idx="62376">
                  <c:v>169.0471222222335</c:v>
                </c:pt>
                <c:pt idx="62377">
                  <c:v>169.04453738241415</c:v>
                </c:pt>
                <c:pt idx="62378">
                  <c:v>169.04195254259477</c:v>
                </c:pt>
                <c:pt idx="62379">
                  <c:v>169.03936831471663</c:v>
                </c:pt>
                <c:pt idx="62380">
                  <c:v>169.03678347489728</c:v>
                </c:pt>
                <c:pt idx="62381">
                  <c:v>169.03419618731292</c:v>
                </c:pt>
                <c:pt idx="62382">
                  <c:v>169.0316119594348</c:v>
                </c:pt>
                <c:pt idx="62383">
                  <c:v>169.02902711961542</c:v>
                </c:pt>
                <c:pt idx="62384">
                  <c:v>169.02644227979604</c:v>
                </c:pt>
                <c:pt idx="62385">
                  <c:v>169.02385805191793</c:v>
                </c:pt>
                <c:pt idx="62386">
                  <c:v>169.02127321209855</c:v>
                </c:pt>
                <c:pt idx="62387">
                  <c:v>169.01868837227917</c:v>
                </c:pt>
                <c:pt idx="62388">
                  <c:v>169.01610414440106</c:v>
                </c:pt>
                <c:pt idx="62389">
                  <c:v>169.01351930458168</c:v>
                </c:pt>
                <c:pt idx="62390">
                  <c:v>169.0109344647623</c:v>
                </c:pt>
                <c:pt idx="62391">
                  <c:v>169.00835023688418</c:v>
                </c:pt>
                <c:pt idx="62392">
                  <c:v>169.00576539706481</c:v>
                </c:pt>
                <c:pt idx="62393">
                  <c:v>169.00317810948044</c:v>
                </c:pt>
                <c:pt idx="62394">
                  <c:v>169.00059326966107</c:v>
                </c:pt>
                <c:pt idx="62395">
                  <c:v>168.99800904178295</c:v>
                </c:pt>
                <c:pt idx="62396">
                  <c:v>168.99542420196357</c:v>
                </c:pt>
                <c:pt idx="62397">
                  <c:v>168.9928393621442</c:v>
                </c:pt>
                <c:pt idx="62398">
                  <c:v>168.99025513426608</c:v>
                </c:pt>
                <c:pt idx="62399">
                  <c:v>168.9876702944467</c:v>
                </c:pt>
                <c:pt idx="62400">
                  <c:v>168.98508545462732</c:v>
                </c:pt>
                <c:pt idx="62401">
                  <c:v>168.98250122674921</c:v>
                </c:pt>
                <c:pt idx="62402">
                  <c:v>168.97991638692983</c:v>
                </c:pt>
                <c:pt idx="62403">
                  <c:v>168.97733154711045</c:v>
                </c:pt>
                <c:pt idx="62404">
                  <c:v>168.97474731923234</c:v>
                </c:pt>
                <c:pt idx="62405">
                  <c:v>168.97216247941296</c:v>
                </c:pt>
                <c:pt idx="62406">
                  <c:v>168.96957519182862</c:v>
                </c:pt>
                <c:pt idx="62407">
                  <c:v>168.96699096395048</c:v>
                </c:pt>
                <c:pt idx="62408">
                  <c:v>168.9644061241311</c:v>
                </c:pt>
                <c:pt idx="62409">
                  <c:v>168.96182128431175</c:v>
                </c:pt>
                <c:pt idx="62410">
                  <c:v>168.95923705643361</c:v>
                </c:pt>
                <c:pt idx="62411">
                  <c:v>168.95665221661423</c:v>
                </c:pt>
                <c:pt idx="62412">
                  <c:v>168.95406737679488</c:v>
                </c:pt>
                <c:pt idx="62413">
                  <c:v>168.95148314891674</c:v>
                </c:pt>
                <c:pt idx="62414">
                  <c:v>168.94889830909736</c:v>
                </c:pt>
                <c:pt idx="62415">
                  <c:v>168.94631346927801</c:v>
                </c:pt>
                <c:pt idx="62416">
                  <c:v>168.94372924139986</c:v>
                </c:pt>
                <c:pt idx="62417">
                  <c:v>168.94114440158049</c:v>
                </c:pt>
                <c:pt idx="62418">
                  <c:v>168.93855711399615</c:v>
                </c:pt>
                <c:pt idx="62419">
                  <c:v>168.93597227417678</c:v>
                </c:pt>
                <c:pt idx="62420">
                  <c:v>168.93338804629866</c:v>
                </c:pt>
                <c:pt idx="62421">
                  <c:v>168.93080320647928</c:v>
                </c:pt>
                <c:pt idx="62422">
                  <c:v>168.92821836665991</c:v>
                </c:pt>
                <c:pt idx="62423">
                  <c:v>168.92563413878179</c:v>
                </c:pt>
                <c:pt idx="62424">
                  <c:v>168.92304929896241</c:v>
                </c:pt>
                <c:pt idx="62425">
                  <c:v>168.92046445914303</c:v>
                </c:pt>
                <c:pt idx="62426">
                  <c:v>168.91788023126492</c:v>
                </c:pt>
                <c:pt idx="62427">
                  <c:v>168.91529539144554</c:v>
                </c:pt>
                <c:pt idx="62428">
                  <c:v>168.91271055162616</c:v>
                </c:pt>
                <c:pt idx="62429">
                  <c:v>168.91012632374805</c:v>
                </c:pt>
                <c:pt idx="62430">
                  <c:v>168.90754148392867</c:v>
                </c:pt>
                <c:pt idx="62431">
                  <c:v>168.90495419634431</c:v>
                </c:pt>
                <c:pt idx="62432">
                  <c:v>168.89579416305125</c:v>
                </c:pt>
                <c:pt idx="62433">
                  <c:v>168.90096385240821</c:v>
                </c:pt>
                <c:pt idx="62434">
                  <c:v>168.92947459871246</c:v>
                </c:pt>
                <c:pt idx="62435">
                  <c:v>168.92354347365912</c:v>
                </c:pt>
                <c:pt idx="62436">
                  <c:v>168.903458</c:v>
                </c:pt>
                <c:pt idx="62437">
                  <c:v>168.87855279613734</c:v>
                </c:pt>
                <c:pt idx="62438">
                  <c:v>168.85762147019551</c:v>
                </c:pt>
                <c:pt idx="62439">
                  <c:v>168.87583786722288</c:v>
                </c:pt>
                <c:pt idx="62440">
                  <c:v>168.87668995779686</c:v>
                </c:pt>
                <c:pt idx="62441">
                  <c:v>168.86229349753683</c:v>
                </c:pt>
                <c:pt idx="62442">
                  <c:v>168.85198068538972</c:v>
                </c:pt>
                <c:pt idx="62443">
                  <c:v>168.84165810732202</c:v>
                </c:pt>
                <c:pt idx="62444">
                  <c:v>168.83134529517488</c:v>
                </c:pt>
                <c:pt idx="62445">
                  <c:v>168.82103492450793</c:v>
                </c:pt>
                <c:pt idx="62446">
                  <c:v>168.81072211236082</c:v>
                </c:pt>
                <c:pt idx="62447">
                  <c:v>168.80040930021372</c:v>
                </c:pt>
                <c:pt idx="62448">
                  <c:v>168.79009892954673</c:v>
                </c:pt>
                <c:pt idx="62449">
                  <c:v>168.77978611739962</c:v>
                </c:pt>
                <c:pt idx="62450">
                  <c:v>168.76947330525252</c:v>
                </c:pt>
                <c:pt idx="62451">
                  <c:v>168.75916293458553</c:v>
                </c:pt>
                <c:pt idx="62452">
                  <c:v>168.81116882884385</c:v>
                </c:pt>
                <c:pt idx="62453">
                  <c:v>168.70730649021482</c:v>
                </c:pt>
                <c:pt idx="62454">
                  <c:v>168.6867164840248</c:v>
                </c:pt>
                <c:pt idx="62455">
                  <c:v>168.65066588544892</c:v>
                </c:pt>
                <c:pt idx="62456">
                  <c:v>168.68618984620889</c:v>
                </c:pt>
                <c:pt idx="62457">
                  <c:v>168.63226606549179</c:v>
                </c:pt>
                <c:pt idx="62458">
                  <c:v>168.68589231139725</c:v>
                </c:pt>
                <c:pt idx="62459">
                  <c:v>168.63240012338903</c:v>
                </c:pt>
                <c:pt idx="62460">
                  <c:v>168.65046756674062</c:v>
                </c:pt>
                <c:pt idx="62461">
                  <c:v>168.66210750586444</c:v>
                </c:pt>
                <c:pt idx="62462">
                  <c:v>168.67374744498824</c:v>
                </c:pt>
                <c:pt idx="62463">
                  <c:v>168.68538462844467</c:v>
                </c:pt>
                <c:pt idx="62464">
                  <c:v>168.69702456756846</c:v>
                </c:pt>
                <c:pt idx="62465">
                  <c:v>168.70866450669229</c:v>
                </c:pt>
                <c:pt idx="62466">
                  <c:v>168.72030169014869</c:v>
                </c:pt>
                <c:pt idx="62467">
                  <c:v>168.73194162927248</c:v>
                </c:pt>
                <c:pt idx="62468">
                  <c:v>168.74359259106592</c:v>
                </c:pt>
                <c:pt idx="62469">
                  <c:v>168.75523253018974</c:v>
                </c:pt>
                <c:pt idx="62470">
                  <c:v>168.76686971364614</c:v>
                </c:pt>
                <c:pt idx="62471">
                  <c:v>168.77850965276997</c:v>
                </c:pt>
                <c:pt idx="62472">
                  <c:v>168.79014959189377</c:v>
                </c:pt>
                <c:pt idx="62473">
                  <c:v>168.80178677535017</c:v>
                </c:pt>
                <c:pt idx="62474">
                  <c:v>168.81342671447399</c:v>
                </c:pt>
                <c:pt idx="62475">
                  <c:v>168.82506665359782</c:v>
                </c:pt>
                <c:pt idx="62476">
                  <c:v>168.83670383705422</c:v>
                </c:pt>
                <c:pt idx="62477">
                  <c:v>168.84834377617801</c:v>
                </c:pt>
                <c:pt idx="62478">
                  <c:v>168.85998371530184</c:v>
                </c:pt>
                <c:pt idx="62479">
                  <c:v>168.87162089875824</c:v>
                </c:pt>
                <c:pt idx="62480">
                  <c:v>168.88326083788206</c:v>
                </c:pt>
                <c:pt idx="62481">
                  <c:v>168.8949117996755</c:v>
                </c:pt>
                <c:pt idx="62482">
                  <c:v>168.9065489831319</c:v>
                </c:pt>
                <c:pt idx="62483">
                  <c:v>168.91818892225569</c:v>
                </c:pt>
                <c:pt idx="62484">
                  <c:v>168.92982886137952</c:v>
                </c:pt>
                <c:pt idx="62485">
                  <c:v>168.94146604483592</c:v>
                </c:pt>
                <c:pt idx="62486">
                  <c:v>168.95310598395974</c:v>
                </c:pt>
                <c:pt idx="62487">
                  <c:v>168.96474592308354</c:v>
                </c:pt>
                <c:pt idx="62488">
                  <c:v>168.97638310653994</c:v>
                </c:pt>
                <c:pt idx="62489">
                  <c:v>168.98802304566377</c:v>
                </c:pt>
                <c:pt idx="62490">
                  <c:v>168.99966298478756</c:v>
                </c:pt>
                <c:pt idx="62491">
                  <c:v>169.01130016824399</c:v>
                </c:pt>
                <c:pt idx="62492">
                  <c:v>169.02294010736779</c:v>
                </c:pt>
                <c:pt idx="62493">
                  <c:v>169.03459106916122</c:v>
                </c:pt>
                <c:pt idx="62494">
                  <c:v>169.04623100828505</c:v>
                </c:pt>
                <c:pt idx="62495">
                  <c:v>169.05786819174145</c:v>
                </c:pt>
                <c:pt idx="62496">
                  <c:v>169.0511573325393</c:v>
                </c:pt>
                <c:pt idx="62497">
                  <c:v>169.02232339523243</c:v>
                </c:pt>
                <c:pt idx="62498">
                  <c:v>169.03235146351932</c:v>
                </c:pt>
                <c:pt idx="62499">
                  <c:v>169.010166150358</c:v>
                </c:pt>
                <c:pt idx="62500">
                  <c:v>169.05373806834962</c:v>
                </c:pt>
                <c:pt idx="62501">
                  <c:v>169.066284</c:v>
                </c:pt>
                <c:pt idx="62502">
                  <c:v>169.066284</c:v>
                </c:pt>
                <c:pt idx="62503">
                  <c:v>169.04257282305312</c:v>
                </c:pt>
                <c:pt idx="62504">
                  <c:v>168.99392700000001</c:v>
                </c:pt>
                <c:pt idx="62505">
                  <c:v>168.99392700000001</c:v>
                </c:pt>
                <c:pt idx="62506">
                  <c:v>168.99392700000001</c:v>
                </c:pt>
                <c:pt idx="62507">
                  <c:v>168.99392700000001</c:v>
                </c:pt>
                <c:pt idx="62508">
                  <c:v>168.99392700000001</c:v>
                </c:pt>
                <c:pt idx="62509">
                  <c:v>168.99392700000001</c:v>
                </c:pt>
                <c:pt idx="62510">
                  <c:v>168.95630905865522</c:v>
                </c:pt>
                <c:pt idx="62511">
                  <c:v>168.91431571203813</c:v>
                </c:pt>
                <c:pt idx="62512">
                  <c:v>168.91625189723416</c:v>
                </c:pt>
                <c:pt idx="62513">
                  <c:v>168.90864174937789</c:v>
                </c:pt>
                <c:pt idx="62514">
                  <c:v>168.89042345591503</c:v>
                </c:pt>
                <c:pt idx="62515">
                  <c:v>168.87220516245213</c:v>
                </c:pt>
                <c:pt idx="62516">
                  <c:v>168.85399118203222</c:v>
                </c:pt>
                <c:pt idx="62517">
                  <c:v>168.83577288856935</c:v>
                </c:pt>
                <c:pt idx="62518">
                  <c:v>168.81753734293463</c:v>
                </c:pt>
                <c:pt idx="62519">
                  <c:v>168.79931904947176</c:v>
                </c:pt>
                <c:pt idx="62520">
                  <c:v>168.78110506905185</c:v>
                </c:pt>
                <c:pt idx="62521">
                  <c:v>168.76288677558898</c:v>
                </c:pt>
                <c:pt idx="62522">
                  <c:v>168.74466848212612</c:v>
                </c:pt>
                <c:pt idx="62523">
                  <c:v>168.17991001086293</c:v>
                </c:pt>
                <c:pt idx="62524">
                  <c:v>168.16169603044301</c:v>
                </c:pt>
                <c:pt idx="62525">
                  <c:v>168.14346048480829</c:v>
                </c:pt>
                <c:pt idx="62526">
                  <c:v>168.12524219134542</c:v>
                </c:pt>
                <c:pt idx="62527">
                  <c:v>168.10702821092551</c:v>
                </c:pt>
                <c:pt idx="62528">
                  <c:v>168.08880991746264</c:v>
                </c:pt>
                <c:pt idx="62529">
                  <c:v>168.07059162399977</c:v>
                </c:pt>
                <c:pt idx="62530">
                  <c:v>168.05660449070101</c:v>
                </c:pt>
                <c:pt idx="62531">
                  <c:v>168.13045505817837</c:v>
                </c:pt>
                <c:pt idx="62532">
                  <c:v>168.21936100762994</c:v>
                </c:pt>
                <c:pt idx="62533">
                  <c:v>168.27522485935637</c:v>
                </c:pt>
                <c:pt idx="62534">
                  <c:v>168.34266700000001</c:v>
                </c:pt>
                <c:pt idx="62535">
                  <c:v>168.34563438960421</c:v>
                </c:pt>
                <c:pt idx="62536">
                  <c:v>168.38528007246722</c:v>
                </c:pt>
                <c:pt idx="62537">
                  <c:v>168.45121800000001</c:v>
                </c:pt>
                <c:pt idx="62538">
                  <c:v>168.45309766523607</c:v>
                </c:pt>
                <c:pt idx="62539">
                  <c:v>168.46431646678317</c:v>
                </c:pt>
                <c:pt idx="62540">
                  <c:v>168.419163596022</c:v>
                </c:pt>
                <c:pt idx="62541">
                  <c:v>168.37400003312948</c:v>
                </c:pt>
                <c:pt idx="62542">
                  <c:v>168.32883647023695</c:v>
                </c:pt>
                <c:pt idx="62543">
                  <c:v>168.28368359947578</c:v>
                </c:pt>
                <c:pt idx="62544">
                  <c:v>168.23852003658325</c:v>
                </c:pt>
                <c:pt idx="62545">
                  <c:v>168.1933564736907</c:v>
                </c:pt>
                <c:pt idx="62546">
                  <c:v>168.14820360292956</c:v>
                </c:pt>
                <c:pt idx="62547">
                  <c:v>168.103040040037</c:v>
                </c:pt>
                <c:pt idx="62548">
                  <c:v>168.05787647714448</c:v>
                </c:pt>
                <c:pt idx="62549">
                  <c:v>168.0127236063833</c:v>
                </c:pt>
                <c:pt idx="62550">
                  <c:v>167.9675172749653</c:v>
                </c:pt>
                <c:pt idx="62551">
                  <c:v>167.92235371207278</c:v>
                </c:pt>
                <c:pt idx="62552">
                  <c:v>167.87720084131161</c:v>
                </c:pt>
                <c:pt idx="62553">
                  <c:v>167.83203727841908</c:v>
                </c:pt>
                <c:pt idx="62554">
                  <c:v>167.78687371552655</c:v>
                </c:pt>
                <c:pt idx="62555">
                  <c:v>167.74172084476538</c:v>
                </c:pt>
                <c:pt idx="62556">
                  <c:v>167.69655728187286</c:v>
                </c:pt>
                <c:pt idx="62557">
                  <c:v>167.65139371898033</c:v>
                </c:pt>
                <c:pt idx="62558">
                  <c:v>167.60624084821916</c:v>
                </c:pt>
                <c:pt idx="62559">
                  <c:v>167.56107728532663</c:v>
                </c:pt>
                <c:pt idx="62560">
                  <c:v>167.51591372243411</c:v>
                </c:pt>
                <c:pt idx="62561">
                  <c:v>167.47076085167294</c:v>
                </c:pt>
                <c:pt idx="62562">
                  <c:v>167.42559728878041</c:v>
                </c:pt>
                <c:pt idx="62563">
                  <c:v>167.38039095736241</c:v>
                </c:pt>
                <c:pt idx="62564">
                  <c:v>167.33522739446985</c:v>
                </c:pt>
                <c:pt idx="62565">
                  <c:v>167.29007452370871</c:v>
                </c:pt>
                <c:pt idx="62566">
                  <c:v>167.24491096081616</c:v>
                </c:pt>
                <c:pt idx="62567">
                  <c:v>167.19974739792363</c:v>
                </c:pt>
                <c:pt idx="62568">
                  <c:v>167.15459452716246</c:v>
                </c:pt>
                <c:pt idx="62569">
                  <c:v>167.10943096426993</c:v>
                </c:pt>
                <c:pt idx="62570">
                  <c:v>167.06426740137741</c:v>
                </c:pt>
                <c:pt idx="62571">
                  <c:v>167.01911453061624</c:v>
                </c:pt>
                <c:pt idx="62572">
                  <c:v>166.97395096772371</c:v>
                </c:pt>
                <c:pt idx="62573">
                  <c:v>166.92878740483118</c:v>
                </c:pt>
                <c:pt idx="62574">
                  <c:v>166.88363453407001</c:v>
                </c:pt>
                <c:pt idx="62575">
                  <c:v>166.83842820265201</c:v>
                </c:pt>
                <c:pt idx="62576">
                  <c:v>166.79326463975949</c:v>
                </c:pt>
                <c:pt idx="62577">
                  <c:v>166.74811176899831</c:v>
                </c:pt>
                <c:pt idx="62578">
                  <c:v>166.70294820610579</c:v>
                </c:pt>
                <c:pt idx="62579">
                  <c:v>166.65778464321326</c:v>
                </c:pt>
                <c:pt idx="62580">
                  <c:v>166.61263177245209</c:v>
                </c:pt>
                <c:pt idx="62581">
                  <c:v>166.56746820955956</c:v>
                </c:pt>
                <c:pt idx="62582">
                  <c:v>166.52230464666701</c:v>
                </c:pt>
                <c:pt idx="62583">
                  <c:v>166.47715177590587</c:v>
                </c:pt>
                <c:pt idx="62584">
                  <c:v>166.43198821301331</c:v>
                </c:pt>
                <c:pt idx="62585">
                  <c:v>166.38723165188367</c:v>
                </c:pt>
                <c:pt idx="62586">
                  <c:v>166.34787955841679</c:v>
                </c:pt>
                <c:pt idx="62587">
                  <c:v>166.26452176352802</c:v>
                </c:pt>
                <c:pt idx="62588">
                  <c:v>166.30098502122081</c:v>
                </c:pt>
                <c:pt idx="62589">
                  <c:v>166.32779097472579</c:v>
                </c:pt>
                <c:pt idx="62590">
                  <c:v>166.24421699999999</c:v>
                </c:pt>
                <c:pt idx="62591">
                  <c:v>166.24421699999999</c:v>
                </c:pt>
                <c:pt idx="62592">
                  <c:v>166.23368284239388</c:v>
                </c:pt>
                <c:pt idx="62593">
                  <c:v>166.14130864028604</c:v>
                </c:pt>
                <c:pt idx="62594">
                  <c:v>166.18825158865482</c:v>
                </c:pt>
                <c:pt idx="62595">
                  <c:v>166.17275985204842</c:v>
                </c:pt>
                <c:pt idx="62596">
                  <c:v>166.15727178299329</c:v>
                </c:pt>
                <c:pt idx="62597">
                  <c:v>166.14178004638691</c:v>
                </c:pt>
                <c:pt idx="62598">
                  <c:v>166.12628830978051</c:v>
                </c:pt>
                <c:pt idx="62599">
                  <c:v>166.11080024072538</c:v>
                </c:pt>
                <c:pt idx="62600">
                  <c:v>166.09529383391384</c:v>
                </c:pt>
                <c:pt idx="62601">
                  <c:v>166.07980209730746</c:v>
                </c:pt>
                <c:pt idx="62602">
                  <c:v>166.06431402825234</c:v>
                </c:pt>
                <c:pt idx="62603">
                  <c:v>166.04882229164593</c:v>
                </c:pt>
                <c:pt idx="62604">
                  <c:v>166.03333055503953</c:v>
                </c:pt>
                <c:pt idx="62605">
                  <c:v>166.0178424859844</c:v>
                </c:pt>
                <c:pt idx="62606">
                  <c:v>166.002350749378</c:v>
                </c:pt>
                <c:pt idx="62607">
                  <c:v>165.99576609678189</c:v>
                </c:pt>
                <c:pt idx="62608">
                  <c:v>166.01891656843111</c:v>
                </c:pt>
                <c:pt idx="62609">
                  <c:v>166.05028858035288</c:v>
                </c:pt>
                <c:pt idx="62610">
                  <c:v>166.03215826245531</c:v>
                </c:pt>
                <c:pt idx="62611">
                  <c:v>165.95477299999999</c:v>
                </c:pt>
                <c:pt idx="62612">
                  <c:v>165.95477299999999</c:v>
                </c:pt>
                <c:pt idx="62613">
                  <c:v>165.94359322317595</c:v>
                </c:pt>
                <c:pt idx="62614">
                  <c:v>165.92431429129917</c:v>
                </c:pt>
                <c:pt idx="62615">
                  <c:v>165.92500605102526</c:v>
                </c:pt>
                <c:pt idx="62616">
                  <c:v>165.90207710047264</c:v>
                </c:pt>
                <c:pt idx="62617">
                  <c:v>165.90689960364921</c:v>
                </c:pt>
                <c:pt idx="62618">
                  <c:v>165.91172096513472</c:v>
                </c:pt>
                <c:pt idx="62619">
                  <c:v>165.91654346831129</c:v>
                </c:pt>
                <c:pt idx="62620">
                  <c:v>165.92136597148789</c:v>
                </c:pt>
                <c:pt idx="62621">
                  <c:v>165.92618733297337</c:v>
                </c:pt>
                <c:pt idx="62622">
                  <c:v>165.93100983614994</c:v>
                </c:pt>
                <c:pt idx="62623">
                  <c:v>165.93583233932654</c:v>
                </c:pt>
                <c:pt idx="62624">
                  <c:v>165.94065370081202</c:v>
                </c:pt>
                <c:pt idx="62625">
                  <c:v>165.94548077075299</c:v>
                </c:pt>
                <c:pt idx="62626">
                  <c:v>165.95030327392956</c:v>
                </c:pt>
                <c:pt idx="62627">
                  <c:v>165.95512463541507</c:v>
                </c:pt>
                <c:pt idx="62628">
                  <c:v>165.95994713859164</c:v>
                </c:pt>
                <c:pt idx="62629">
                  <c:v>165.96476964176824</c:v>
                </c:pt>
                <c:pt idx="62630">
                  <c:v>165.96959100325373</c:v>
                </c:pt>
                <c:pt idx="62631">
                  <c:v>165.9744135064303</c:v>
                </c:pt>
                <c:pt idx="62632">
                  <c:v>165.97923600960689</c:v>
                </c:pt>
                <c:pt idx="62633">
                  <c:v>165.98405737109238</c:v>
                </c:pt>
                <c:pt idx="62634">
                  <c:v>165.98887987426897</c:v>
                </c:pt>
                <c:pt idx="62635">
                  <c:v>165.99370237744554</c:v>
                </c:pt>
                <c:pt idx="62636">
                  <c:v>165.99852373893106</c:v>
                </c:pt>
                <c:pt idx="62637">
                  <c:v>166.00334624210763</c:v>
                </c:pt>
                <c:pt idx="62638">
                  <c:v>166.0081733120486</c:v>
                </c:pt>
                <c:pt idx="62639">
                  <c:v>166.01299581522517</c:v>
                </c:pt>
                <c:pt idx="62640">
                  <c:v>166.01781717671065</c:v>
                </c:pt>
                <c:pt idx="62641">
                  <c:v>166.02263967988725</c:v>
                </c:pt>
                <c:pt idx="62642">
                  <c:v>166.02746218306382</c:v>
                </c:pt>
                <c:pt idx="62643">
                  <c:v>166.03228354454933</c:v>
                </c:pt>
                <c:pt idx="62644">
                  <c:v>166.0371060477259</c:v>
                </c:pt>
                <c:pt idx="62645">
                  <c:v>166.0419285509025</c:v>
                </c:pt>
                <c:pt idx="62646">
                  <c:v>166.04674991238798</c:v>
                </c:pt>
                <c:pt idx="62647">
                  <c:v>166.05157241556458</c:v>
                </c:pt>
                <c:pt idx="62648">
                  <c:v>166.05639491874115</c:v>
                </c:pt>
                <c:pt idx="62649">
                  <c:v>166.06121628022663</c:v>
                </c:pt>
                <c:pt idx="62650">
                  <c:v>166.03233043146605</c:v>
                </c:pt>
                <c:pt idx="62651">
                  <c:v>166.02995832331905</c:v>
                </c:pt>
                <c:pt idx="62652">
                  <c:v>166.03250724613181</c:v>
                </c:pt>
                <c:pt idx="62653">
                  <c:v>166.04765260257881</c:v>
                </c:pt>
                <c:pt idx="62654">
                  <c:v>166.01702922697274</c:v>
                </c:pt>
                <c:pt idx="62655">
                  <c:v>166.07981170114613</c:v>
                </c:pt>
                <c:pt idx="62656">
                  <c:v>165.99475610171919</c:v>
                </c:pt>
                <c:pt idx="62657">
                  <c:v>165.99095199999999</c:v>
                </c:pt>
                <c:pt idx="62658">
                  <c:v>165.99095199999999</c:v>
                </c:pt>
                <c:pt idx="62659">
                  <c:v>166.02855627133246</c:v>
                </c:pt>
                <c:pt idx="62660">
                  <c:v>166.08829318073762</c:v>
                </c:pt>
                <c:pt idx="62661">
                  <c:v>166.14801594788204</c:v>
                </c:pt>
                <c:pt idx="62662">
                  <c:v>166.2077528572872</c:v>
                </c:pt>
                <c:pt idx="62663">
                  <c:v>166.26754633573537</c:v>
                </c:pt>
                <c:pt idx="62664">
                  <c:v>166.32728324514053</c:v>
                </c:pt>
                <c:pt idx="62665">
                  <c:v>166.38700601228493</c:v>
                </c:pt>
                <c:pt idx="62666">
                  <c:v>166.44674292169012</c:v>
                </c:pt>
                <c:pt idx="62667">
                  <c:v>166.50647983109528</c:v>
                </c:pt>
                <c:pt idx="62668">
                  <c:v>166.5662025982397</c:v>
                </c:pt>
                <c:pt idx="62669">
                  <c:v>166.62593950764486</c:v>
                </c:pt>
                <c:pt idx="62670">
                  <c:v>166.68567641705002</c:v>
                </c:pt>
                <c:pt idx="62671">
                  <c:v>166.74539918419444</c:v>
                </c:pt>
                <c:pt idx="62672">
                  <c:v>166.8051360935996</c:v>
                </c:pt>
                <c:pt idx="62673">
                  <c:v>166.86487300300476</c:v>
                </c:pt>
                <c:pt idx="62674">
                  <c:v>166.92459577014918</c:v>
                </c:pt>
                <c:pt idx="62675">
                  <c:v>166.98438924859732</c:v>
                </c:pt>
                <c:pt idx="62676">
                  <c:v>167.04412615800248</c:v>
                </c:pt>
                <c:pt idx="62677">
                  <c:v>167.10384892514691</c:v>
                </c:pt>
                <c:pt idx="62678">
                  <c:v>167.16358583455207</c:v>
                </c:pt>
                <c:pt idx="62679">
                  <c:v>167.22332274395723</c:v>
                </c:pt>
                <c:pt idx="62680">
                  <c:v>167.28304551110165</c:v>
                </c:pt>
                <c:pt idx="62681">
                  <c:v>167.34278242050681</c:v>
                </c:pt>
                <c:pt idx="62682">
                  <c:v>167.402519329912</c:v>
                </c:pt>
                <c:pt idx="62683">
                  <c:v>167.46224209705639</c:v>
                </c:pt>
                <c:pt idx="62684">
                  <c:v>167.52197900646155</c:v>
                </c:pt>
                <c:pt idx="62685">
                  <c:v>167.58171591586674</c:v>
                </c:pt>
                <c:pt idx="62686">
                  <c:v>167.64143868301113</c:v>
                </c:pt>
                <c:pt idx="62687">
                  <c:v>167.70117559241632</c:v>
                </c:pt>
                <c:pt idx="62688">
                  <c:v>167.76096907086446</c:v>
                </c:pt>
                <c:pt idx="62689">
                  <c:v>167.82070598026962</c:v>
                </c:pt>
                <c:pt idx="62690">
                  <c:v>167.88042874741404</c:v>
                </c:pt>
                <c:pt idx="62691">
                  <c:v>167.9401656568192</c:v>
                </c:pt>
                <c:pt idx="62692">
                  <c:v>167.99990256622436</c:v>
                </c:pt>
                <c:pt idx="62693">
                  <c:v>168.05962533336879</c:v>
                </c:pt>
                <c:pt idx="62694">
                  <c:v>168.11936224277395</c:v>
                </c:pt>
                <c:pt idx="62695">
                  <c:v>168.17909915217911</c:v>
                </c:pt>
                <c:pt idx="62696">
                  <c:v>168.23882191932353</c:v>
                </c:pt>
                <c:pt idx="62697">
                  <c:v>168.29855882872869</c:v>
                </c:pt>
                <c:pt idx="62698">
                  <c:v>168.35828159587311</c:v>
                </c:pt>
                <c:pt idx="62699">
                  <c:v>168.41801850527827</c:v>
                </c:pt>
                <c:pt idx="62700">
                  <c:v>168.47781198372644</c:v>
                </c:pt>
                <c:pt idx="62701">
                  <c:v>168.5375488931316</c:v>
                </c:pt>
                <c:pt idx="62702">
                  <c:v>168.59727166027602</c:v>
                </c:pt>
                <c:pt idx="62703">
                  <c:v>168.65642550690805</c:v>
                </c:pt>
                <c:pt idx="62704">
                  <c:v>168.70228969940408</c:v>
                </c:pt>
                <c:pt idx="62705">
                  <c:v>168.69099665188364</c:v>
                </c:pt>
                <c:pt idx="62706">
                  <c:v>168.72989665871123</c:v>
                </c:pt>
                <c:pt idx="62707">
                  <c:v>168.78459327458918</c:v>
                </c:pt>
                <c:pt idx="62708">
                  <c:v>168.84186571101574</c:v>
                </c:pt>
                <c:pt idx="62709">
                  <c:v>168.90063565441528</c:v>
                </c:pt>
                <c:pt idx="62710">
                  <c:v>168.87648295689451</c:v>
                </c:pt>
                <c:pt idx="62711">
                  <c:v>168.84338395231282</c:v>
                </c:pt>
                <c:pt idx="62712">
                  <c:v>168.90136407625465</c:v>
                </c:pt>
                <c:pt idx="62713">
                  <c:v>168.88943266170574</c:v>
                </c:pt>
                <c:pt idx="62714">
                  <c:v>168.87751253515546</c:v>
                </c:pt>
                <c:pt idx="62715">
                  <c:v>168.86559523060484</c:v>
                </c:pt>
                <c:pt idx="62716">
                  <c:v>168.85367510405453</c:v>
                </c:pt>
                <c:pt idx="62717">
                  <c:v>168.84175497750425</c:v>
                </c:pt>
                <c:pt idx="62718">
                  <c:v>168.82983767295363</c:v>
                </c:pt>
                <c:pt idx="62719">
                  <c:v>168.81791754640332</c:v>
                </c:pt>
                <c:pt idx="62720">
                  <c:v>168.8060002418527</c:v>
                </c:pt>
                <c:pt idx="62721">
                  <c:v>168.79408011530242</c:v>
                </c:pt>
                <c:pt idx="62722">
                  <c:v>168.78215998875214</c:v>
                </c:pt>
                <c:pt idx="62723">
                  <c:v>168.77024268420149</c:v>
                </c:pt>
                <c:pt idx="62724">
                  <c:v>168.75832255765121</c:v>
                </c:pt>
                <c:pt idx="62725">
                  <c:v>168.7463911431023</c:v>
                </c:pt>
                <c:pt idx="62726">
                  <c:v>168.73447101655199</c:v>
                </c:pt>
                <c:pt idx="62727">
                  <c:v>168.72251324696066</c:v>
                </c:pt>
                <c:pt idx="62728">
                  <c:v>168.6681466058655</c:v>
                </c:pt>
                <c:pt idx="62729">
                  <c:v>168.64964855364806</c:v>
                </c:pt>
                <c:pt idx="62730">
                  <c:v>168.61242712610249</c:v>
                </c:pt>
                <c:pt idx="62731">
                  <c:v>168.54113434978541</c:v>
                </c:pt>
                <c:pt idx="62732">
                  <c:v>168.52227241797806</c:v>
                </c:pt>
                <c:pt idx="62733">
                  <c:v>168.48661948986887</c:v>
                </c:pt>
                <c:pt idx="62734">
                  <c:v>168.46839882634589</c:v>
                </c:pt>
                <c:pt idx="62735">
                  <c:v>168.4481730393795</c:v>
                </c:pt>
                <c:pt idx="62736">
                  <c:v>168.39491355168278</c:v>
                </c:pt>
                <c:pt idx="62737">
                  <c:v>168.36317920208577</c:v>
                </c:pt>
                <c:pt idx="62738">
                  <c:v>168.33141480102137</c:v>
                </c:pt>
                <c:pt idx="62739">
                  <c:v>168.29968045142436</c:v>
                </c:pt>
                <c:pt idx="62740">
                  <c:v>168.26795361469422</c:v>
                </c:pt>
                <c:pt idx="62741">
                  <c:v>168.23621926509722</c:v>
                </c:pt>
                <c:pt idx="62742">
                  <c:v>168.20449242836708</c:v>
                </c:pt>
                <c:pt idx="62743">
                  <c:v>168.17275807877007</c:v>
                </c:pt>
                <c:pt idx="62744">
                  <c:v>168.14102372917307</c:v>
                </c:pt>
                <c:pt idx="62745">
                  <c:v>168.10929689244293</c:v>
                </c:pt>
                <c:pt idx="62746">
                  <c:v>168.07756254284595</c:v>
                </c:pt>
                <c:pt idx="62747">
                  <c:v>168.04582819324895</c:v>
                </c:pt>
                <c:pt idx="62748">
                  <c:v>168.01410135651881</c:v>
                </c:pt>
                <c:pt idx="62749">
                  <c:v>167.98236700692181</c:v>
                </c:pt>
                <c:pt idx="62750">
                  <c:v>167.95060260585737</c:v>
                </c:pt>
                <c:pt idx="62751">
                  <c:v>167.9188682562604</c:v>
                </c:pt>
                <c:pt idx="62752">
                  <c:v>167.88714141953025</c:v>
                </c:pt>
                <c:pt idx="62753">
                  <c:v>167.85540706993325</c:v>
                </c:pt>
                <c:pt idx="62754">
                  <c:v>167.82367272033625</c:v>
                </c:pt>
                <c:pt idx="62755">
                  <c:v>167.7919458836061</c:v>
                </c:pt>
                <c:pt idx="62756">
                  <c:v>167.7602115340091</c:v>
                </c:pt>
                <c:pt idx="62757">
                  <c:v>167.7284771844121</c:v>
                </c:pt>
                <c:pt idx="62758">
                  <c:v>167.69675034768196</c:v>
                </c:pt>
                <c:pt idx="62759">
                  <c:v>167.66501599808498</c:v>
                </c:pt>
                <c:pt idx="62760">
                  <c:v>167.63328164848798</c:v>
                </c:pt>
                <c:pt idx="62761">
                  <c:v>167.60155481175784</c:v>
                </c:pt>
                <c:pt idx="62762">
                  <c:v>167.56982046216083</c:v>
                </c:pt>
                <c:pt idx="62763">
                  <c:v>167.53805606109643</c:v>
                </c:pt>
                <c:pt idx="62764">
                  <c:v>167.50632922436628</c:v>
                </c:pt>
                <c:pt idx="62765">
                  <c:v>167.47459487476928</c:v>
                </c:pt>
                <c:pt idx="62766">
                  <c:v>167.44286052517228</c:v>
                </c:pt>
                <c:pt idx="62767">
                  <c:v>167.42519967413054</c:v>
                </c:pt>
                <c:pt idx="62768">
                  <c:v>167.42766096229116</c:v>
                </c:pt>
                <c:pt idx="62769">
                  <c:v>167.40738194849786</c:v>
                </c:pt>
                <c:pt idx="62770">
                  <c:v>167.33941408827664</c:v>
                </c:pt>
                <c:pt idx="62771">
                  <c:v>167.37267185593933</c:v>
                </c:pt>
                <c:pt idx="62772">
                  <c:v>167.3904509155937</c:v>
                </c:pt>
                <c:pt idx="62773">
                  <c:v>167.35991683694874</c:v>
                </c:pt>
                <c:pt idx="62774">
                  <c:v>167.3537407033858</c:v>
                </c:pt>
                <c:pt idx="62775">
                  <c:v>167.37197929804483</c:v>
                </c:pt>
                <c:pt idx="62776">
                  <c:v>167.37789895769814</c:v>
                </c:pt>
                <c:pt idx="62777">
                  <c:v>167.36055271821814</c:v>
                </c:pt>
                <c:pt idx="62778">
                  <c:v>167.34320237117495</c:v>
                </c:pt>
                <c:pt idx="62779">
                  <c:v>167.32585202413176</c:v>
                </c:pt>
                <c:pt idx="62780">
                  <c:v>167.30850578465177</c:v>
                </c:pt>
                <c:pt idx="62781">
                  <c:v>167.29115543760858</c:v>
                </c:pt>
                <c:pt idx="62782">
                  <c:v>167.27380509056536</c:v>
                </c:pt>
                <c:pt idx="62783">
                  <c:v>167.2564588510854</c:v>
                </c:pt>
                <c:pt idx="62784">
                  <c:v>167.23910850404221</c:v>
                </c:pt>
                <c:pt idx="62785">
                  <c:v>167.22175815699899</c:v>
                </c:pt>
                <c:pt idx="62786">
                  <c:v>167.20441191751902</c:v>
                </c:pt>
                <c:pt idx="62787">
                  <c:v>167.18706157047583</c:v>
                </c:pt>
                <c:pt idx="62788">
                  <c:v>167.16969479317973</c:v>
                </c:pt>
                <c:pt idx="62789">
                  <c:v>167.15234855369977</c:v>
                </c:pt>
                <c:pt idx="62790">
                  <c:v>167.13499820665655</c:v>
                </c:pt>
                <c:pt idx="62791">
                  <c:v>167.11764785961336</c:v>
                </c:pt>
                <c:pt idx="62792">
                  <c:v>167.10030162013339</c:v>
                </c:pt>
                <c:pt idx="62793">
                  <c:v>167.08295127309017</c:v>
                </c:pt>
                <c:pt idx="62794">
                  <c:v>167.06560092604698</c:v>
                </c:pt>
                <c:pt idx="62795">
                  <c:v>167.04825468656699</c:v>
                </c:pt>
                <c:pt idx="62796">
                  <c:v>167.0309043395238</c:v>
                </c:pt>
                <c:pt idx="62797">
                  <c:v>167.01355399248061</c:v>
                </c:pt>
                <c:pt idx="62798">
                  <c:v>166.99620775300062</c:v>
                </c:pt>
                <c:pt idx="62799">
                  <c:v>166.97885740595743</c:v>
                </c:pt>
                <c:pt idx="62800">
                  <c:v>166.96149062866135</c:v>
                </c:pt>
                <c:pt idx="62801">
                  <c:v>166.94414028161816</c:v>
                </c:pt>
                <c:pt idx="62802">
                  <c:v>166.92679404213817</c:v>
                </c:pt>
                <c:pt idx="62803">
                  <c:v>166.90944369509498</c:v>
                </c:pt>
                <c:pt idx="62804">
                  <c:v>166.89209334805176</c:v>
                </c:pt>
                <c:pt idx="62805">
                  <c:v>166.8747471085718</c:v>
                </c:pt>
                <c:pt idx="62806">
                  <c:v>166.85739676152861</c:v>
                </c:pt>
                <c:pt idx="62807">
                  <c:v>166.84004641448539</c:v>
                </c:pt>
                <c:pt idx="62808">
                  <c:v>166.82270017500542</c:v>
                </c:pt>
                <c:pt idx="62809">
                  <c:v>166.8053498279622</c:v>
                </c:pt>
                <c:pt idx="62810">
                  <c:v>166.78799948091901</c:v>
                </c:pt>
                <c:pt idx="62811">
                  <c:v>166.77065324143905</c:v>
                </c:pt>
                <c:pt idx="62812">
                  <c:v>166.75330289439583</c:v>
                </c:pt>
                <c:pt idx="62813">
                  <c:v>166.73593611709975</c:v>
                </c:pt>
                <c:pt idx="62814">
                  <c:v>166.71858987761979</c:v>
                </c:pt>
                <c:pt idx="62815">
                  <c:v>166.70123953057657</c:v>
                </c:pt>
                <c:pt idx="62816">
                  <c:v>166.68388918353338</c:v>
                </c:pt>
                <c:pt idx="62817">
                  <c:v>166.66654294405339</c:v>
                </c:pt>
                <c:pt idx="62818">
                  <c:v>166.63184224996701</c:v>
                </c:pt>
                <c:pt idx="62819">
                  <c:v>166.61449601048702</c:v>
                </c:pt>
                <c:pt idx="62820">
                  <c:v>166.58740722600621</c:v>
                </c:pt>
                <c:pt idx="62821">
                  <c:v>166.59813501073987</c:v>
                </c:pt>
                <c:pt idx="62822">
                  <c:v>166.6241</c:v>
                </c:pt>
                <c:pt idx="62823">
                  <c:v>166.61441028939214</c:v>
                </c:pt>
                <c:pt idx="62824">
                  <c:v>166.58635999642686</c:v>
                </c:pt>
                <c:pt idx="62825">
                  <c:v>166.58975903651552</c:v>
                </c:pt>
                <c:pt idx="62826">
                  <c:v>166.6362918197425</c:v>
                </c:pt>
                <c:pt idx="62827">
                  <c:v>166.62965256537271</c:v>
                </c:pt>
                <c:pt idx="62828">
                  <c:v>166.64737719212411</c:v>
                </c:pt>
                <c:pt idx="62829">
                  <c:v>166.67187025149315</c:v>
                </c:pt>
                <c:pt idx="62830">
                  <c:v>166.66055391801174</c:v>
                </c:pt>
                <c:pt idx="62831">
                  <c:v>166.64923758453034</c:v>
                </c:pt>
                <c:pt idx="62832">
                  <c:v>166.63792393010513</c:v>
                </c:pt>
                <c:pt idx="62833">
                  <c:v>166.62660759662373</c:v>
                </c:pt>
                <c:pt idx="62834">
                  <c:v>166.6241</c:v>
                </c:pt>
                <c:pt idx="62835">
                  <c:v>166.60979909537434</c:v>
                </c:pt>
                <c:pt idx="62836">
                  <c:v>166.60344054125051</c:v>
                </c:pt>
                <c:pt idx="62837">
                  <c:v>166.60018464176056</c:v>
                </c:pt>
                <c:pt idx="62838">
                  <c:v>166.59693259267206</c:v>
                </c:pt>
                <c:pt idx="62839">
                  <c:v>166.59367977350328</c:v>
                </c:pt>
                <c:pt idx="62840">
                  <c:v>166.59042695433453</c:v>
                </c:pt>
                <c:pt idx="62841">
                  <c:v>166.58717490524603</c:v>
                </c:pt>
                <c:pt idx="62842">
                  <c:v>166.58392208607728</c:v>
                </c:pt>
                <c:pt idx="62843">
                  <c:v>166.5806692669085</c:v>
                </c:pt>
                <c:pt idx="62844">
                  <c:v>166.57741721782003</c:v>
                </c:pt>
                <c:pt idx="62845">
                  <c:v>166.57416439865125</c:v>
                </c:pt>
                <c:pt idx="62846">
                  <c:v>166.57091157948247</c:v>
                </c:pt>
                <c:pt idx="62847">
                  <c:v>166.567659530394</c:v>
                </c:pt>
                <c:pt idx="62848">
                  <c:v>166.56440671122522</c:v>
                </c:pt>
                <c:pt idx="62849">
                  <c:v>166.56115081173525</c:v>
                </c:pt>
                <c:pt idx="62850">
                  <c:v>166.5578979925665</c:v>
                </c:pt>
                <c:pt idx="62851">
                  <c:v>166.55464594347799</c:v>
                </c:pt>
                <c:pt idx="62852">
                  <c:v>166.55139312430924</c:v>
                </c:pt>
                <c:pt idx="62853">
                  <c:v>166.54814030514046</c:v>
                </c:pt>
                <c:pt idx="62854">
                  <c:v>166.54488825605199</c:v>
                </c:pt>
                <c:pt idx="62855">
                  <c:v>166.54163543688321</c:v>
                </c:pt>
                <c:pt idx="62856">
                  <c:v>166.53838261771443</c:v>
                </c:pt>
                <c:pt idx="62857">
                  <c:v>166.53513056862596</c:v>
                </c:pt>
                <c:pt idx="62858">
                  <c:v>166.53187774945718</c:v>
                </c:pt>
                <c:pt idx="62859">
                  <c:v>166.5286249302884</c:v>
                </c:pt>
                <c:pt idx="62860">
                  <c:v>166.52537288119993</c:v>
                </c:pt>
                <c:pt idx="62861">
                  <c:v>166.52212006203115</c:v>
                </c:pt>
                <c:pt idx="62862">
                  <c:v>166.51886416254121</c:v>
                </c:pt>
                <c:pt idx="62863">
                  <c:v>166.5156121134527</c:v>
                </c:pt>
                <c:pt idx="62864">
                  <c:v>166.53360495183594</c:v>
                </c:pt>
                <c:pt idx="62865">
                  <c:v>166.461288</c:v>
                </c:pt>
                <c:pt idx="62866">
                  <c:v>166.461288</c:v>
                </c:pt>
                <c:pt idx="62867">
                  <c:v>166.46031768526467</c:v>
                </c:pt>
                <c:pt idx="62868">
                  <c:v>166.40657503575684</c:v>
                </c:pt>
                <c:pt idx="62869">
                  <c:v>166.38721030853603</c:v>
                </c:pt>
                <c:pt idx="62870">
                  <c:v>166.33396765927515</c:v>
                </c:pt>
                <c:pt idx="62871">
                  <c:v>166.31574190033382</c:v>
                </c:pt>
                <c:pt idx="62872">
                  <c:v>166.29593869125011</c:v>
                </c:pt>
                <c:pt idx="62873">
                  <c:v>166.2473568166574</c:v>
                </c:pt>
                <c:pt idx="62874">
                  <c:v>166.19872893650165</c:v>
                </c:pt>
                <c:pt idx="62875">
                  <c:v>166.15014706190894</c:v>
                </c:pt>
                <c:pt idx="62876">
                  <c:v>166.10157668870698</c:v>
                </c:pt>
                <c:pt idx="62877">
                  <c:v>166.0529948141143</c:v>
                </c:pt>
                <c:pt idx="62878">
                  <c:v>166.00441293952159</c:v>
                </c:pt>
                <c:pt idx="62879">
                  <c:v>165.95584256631963</c:v>
                </c:pt>
                <c:pt idx="62880">
                  <c:v>165.90726069172695</c:v>
                </c:pt>
                <c:pt idx="62881">
                  <c:v>165.85867881713423</c:v>
                </c:pt>
                <c:pt idx="62882">
                  <c:v>165.81010844393231</c:v>
                </c:pt>
                <c:pt idx="62883">
                  <c:v>165.76152656933959</c:v>
                </c:pt>
                <c:pt idx="62884">
                  <c:v>165.71460946924176</c:v>
                </c:pt>
                <c:pt idx="62885">
                  <c:v>165.66769322097736</c:v>
                </c:pt>
                <c:pt idx="62886">
                  <c:v>165.56113879518358</c:v>
                </c:pt>
                <c:pt idx="62887">
                  <c:v>165.48443599999999</c:v>
                </c:pt>
                <c:pt idx="62888">
                  <c:v>165.47839897973776</c:v>
                </c:pt>
                <c:pt idx="62889">
                  <c:v>165.43253430901288</c:v>
                </c:pt>
                <c:pt idx="62890">
                  <c:v>165.34798070028612</c:v>
                </c:pt>
                <c:pt idx="62891">
                  <c:v>165.29333022031474</c:v>
                </c:pt>
                <c:pt idx="62892">
                  <c:v>165.24925200000001</c:v>
                </c:pt>
                <c:pt idx="62893">
                  <c:v>165.23950053107885</c:v>
                </c:pt>
                <c:pt idx="62894">
                  <c:v>165.19088134187689</c:v>
                </c:pt>
                <c:pt idx="62895">
                  <c:v>165.14225063972461</c:v>
                </c:pt>
                <c:pt idx="62896">
                  <c:v>165.09361993757233</c:v>
                </c:pt>
                <c:pt idx="62897">
                  <c:v>165.04500074837037</c:v>
                </c:pt>
                <c:pt idx="62898">
                  <c:v>164.99637004621809</c:v>
                </c:pt>
                <c:pt idx="62899">
                  <c:v>164.94769329226455</c:v>
                </c:pt>
                <c:pt idx="62900">
                  <c:v>164.89906259011227</c:v>
                </c:pt>
                <c:pt idx="62901">
                  <c:v>164.85044340091031</c:v>
                </c:pt>
                <c:pt idx="62902">
                  <c:v>164.80181269875803</c:v>
                </c:pt>
                <c:pt idx="62903">
                  <c:v>164.75318199660575</c:v>
                </c:pt>
                <c:pt idx="62904">
                  <c:v>164.70456280740379</c:v>
                </c:pt>
                <c:pt idx="62905">
                  <c:v>164.65593210525151</c:v>
                </c:pt>
                <c:pt idx="62906">
                  <c:v>164.60730140309923</c:v>
                </c:pt>
                <c:pt idx="62907">
                  <c:v>164.55868221389727</c:v>
                </c:pt>
                <c:pt idx="62908">
                  <c:v>164.51005151174499</c:v>
                </c:pt>
                <c:pt idx="62909">
                  <c:v>164.46142080959271</c:v>
                </c:pt>
                <c:pt idx="62910">
                  <c:v>164.41280162039075</c:v>
                </c:pt>
                <c:pt idx="62911">
                  <c:v>164.36417091823847</c:v>
                </c:pt>
                <c:pt idx="62912">
                  <c:v>164.3154941642849</c:v>
                </c:pt>
                <c:pt idx="62913">
                  <c:v>164.26687497508294</c:v>
                </c:pt>
                <c:pt idx="62914">
                  <c:v>164.21824427293066</c:v>
                </c:pt>
                <c:pt idx="62915">
                  <c:v>164.16961357077838</c:v>
                </c:pt>
                <c:pt idx="62916">
                  <c:v>164.12099438157642</c:v>
                </c:pt>
                <c:pt idx="62917">
                  <c:v>164.07236367942414</c:v>
                </c:pt>
                <c:pt idx="62918">
                  <c:v>164.07897513566999</c:v>
                </c:pt>
                <c:pt idx="62919">
                  <c:v>164.0436794603099</c:v>
                </c:pt>
                <c:pt idx="62920">
                  <c:v>164.04329679732953</c:v>
                </c:pt>
                <c:pt idx="62921">
                  <c:v>164.00647116237482</c:v>
                </c:pt>
                <c:pt idx="62922">
                  <c:v>163.97062540391036</c:v>
                </c:pt>
                <c:pt idx="62923">
                  <c:v>163.93992906317044</c:v>
                </c:pt>
                <c:pt idx="62924">
                  <c:v>163.91606278588461</c:v>
                </c:pt>
                <c:pt idx="62925">
                  <c:v>163.8978415865522</c:v>
                </c:pt>
                <c:pt idx="62926">
                  <c:v>163.87963347818831</c:v>
                </c:pt>
                <c:pt idx="62927">
                  <c:v>163.84935944867166</c:v>
                </c:pt>
                <c:pt idx="62928">
                  <c:v>163.81422414185968</c:v>
                </c:pt>
                <c:pt idx="62929">
                  <c:v>163.77909715306541</c:v>
                </c:pt>
                <c:pt idx="62930">
                  <c:v>163.7439618462534</c:v>
                </c:pt>
                <c:pt idx="62931">
                  <c:v>163.70882653944142</c:v>
                </c:pt>
                <c:pt idx="62932">
                  <c:v>163.67369955064714</c:v>
                </c:pt>
                <c:pt idx="62933">
                  <c:v>163.63856424383516</c:v>
                </c:pt>
                <c:pt idx="62934">
                  <c:v>163.60342893702315</c:v>
                </c:pt>
                <c:pt idx="62935">
                  <c:v>163.56830194822888</c:v>
                </c:pt>
                <c:pt idx="62936">
                  <c:v>163.5331666414169</c:v>
                </c:pt>
                <c:pt idx="62937">
                  <c:v>163.49799806253407</c:v>
                </c:pt>
                <c:pt idx="62938">
                  <c:v>163.46287107373979</c:v>
                </c:pt>
                <c:pt idx="62939">
                  <c:v>163.42773576692781</c:v>
                </c:pt>
                <c:pt idx="62940">
                  <c:v>163.39260046011583</c:v>
                </c:pt>
                <c:pt idx="62941">
                  <c:v>163.37118789985695</c:v>
                </c:pt>
                <c:pt idx="62942">
                  <c:v>163.33806919237188</c:v>
                </c:pt>
                <c:pt idx="62943">
                  <c:v>163.33169599999999</c:v>
                </c:pt>
                <c:pt idx="62944">
                  <c:v>163.28623268240344</c:v>
                </c:pt>
                <c:pt idx="62945">
                  <c:v>163.24686398617072</c:v>
                </c:pt>
                <c:pt idx="62946">
                  <c:v>163.16419321072706</c:v>
                </c:pt>
                <c:pt idx="62947">
                  <c:v>163.13527334716261</c:v>
                </c:pt>
                <c:pt idx="62948">
                  <c:v>163.10137703051979</c:v>
                </c:pt>
                <c:pt idx="62949">
                  <c:v>163.04909621334923</c:v>
                </c:pt>
                <c:pt idx="62950">
                  <c:v>163.01593325939646</c:v>
                </c:pt>
                <c:pt idx="62951">
                  <c:v>162.98585368116409</c:v>
                </c:pt>
                <c:pt idx="62952">
                  <c:v>162.95576698013315</c:v>
                </c:pt>
                <c:pt idx="62953">
                  <c:v>162.92568027910224</c:v>
                </c:pt>
                <c:pt idx="62954">
                  <c:v>162.89560070086984</c:v>
                </c:pt>
                <c:pt idx="62955">
                  <c:v>162.8655139998389</c:v>
                </c:pt>
                <c:pt idx="62956">
                  <c:v>162.83542729880799</c:v>
                </c:pt>
                <c:pt idx="62957">
                  <c:v>162.80534772057558</c:v>
                </c:pt>
                <c:pt idx="62958">
                  <c:v>162.77526101954467</c:v>
                </c:pt>
                <c:pt idx="62959">
                  <c:v>162.74517431851373</c:v>
                </c:pt>
                <c:pt idx="62960">
                  <c:v>162.71509474028136</c:v>
                </c:pt>
                <c:pt idx="62961">
                  <c:v>162.68500803925042</c:v>
                </c:pt>
                <c:pt idx="62962">
                  <c:v>162.65489284702534</c:v>
                </c:pt>
                <c:pt idx="62963">
                  <c:v>162.59711865522175</c:v>
                </c:pt>
                <c:pt idx="62964">
                  <c:v>162.51237860300071</c:v>
                </c:pt>
                <c:pt idx="62965">
                  <c:v>162.45737908329355</c:v>
                </c:pt>
                <c:pt idx="62966">
                  <c:v>162.43311523700524</c:v>
                </c:pt>
                <c:pt idx="62967">
                  <c:v>162.36576279876161</c:v>
                </c:pt>
                <c:pt idx="62968">
                  <c:v>162.33674600000001</c:v>
                </c:pt>
                <c:pt idx="62969">
                  <c:v>162.3242058124105</c:v>
                </c:pt>
                <c:pt idx="62970">
                  <c:v>162.20465895570374</c:v>
                </c:pt>
                <c:pt idx="62971">
                  <c:v>162.15583799999999</c:v>
                </c:pt>
                <c:pt idx="62972">
                  <c:v>162.15431914368662</c:v>
                </c:pt>
                <c:pt idx="62973">
                  <c:v>162.15217630832666</c:v>
                </c:pt>
                <c:pt idx="62974">
                  <c:v>162.15003144376655</c:v>
                </c:pt>
                <c:pt idx="62975">
                  <c:v>162.14788860840662</c:v>
                </c:pt>
                <c:pt idx="62976">
                  <c:v>162.14574628034669</c:v>
                </c:pt>
                <c:pt idx="62977">
                  <c:v>162.14360344498672</c:v>
                </c:pt>
                <c:pt idx="62978">
                  <c:v>162.14146060962679</c:v>
                </c:pt>
                <c:pt idx="62979">
                  <c:v>162.13931828156686</c:v>
                </c:pt>
                <c:pt idx="62980">
                  <c:v>162.13717544620692</c:v>
                </c:pt>
                <c:pt idx="62981">
                  <c:v>162.13503261084696</c:v>
                </c:pt>
                <c:pt idx="62982">
                  <c:v>162.13289028278706</c:v>
                </c:pt>
                <c:pt idx="62983">
                  <c:v>162.1307474474271</c:v>
                </c:pt>
                <c:pt idx="62984">
                  <c:v>162.12860461206714</c:v>
                </c:pt>
                <c:pt idx="62985">
                  <c:v>162.12646228400723</c:v>
                </c:pt>
                <c:pt idx="62986">
                  <c:v>162.12431741944712</c:v>
                </c:pt>
                <c:pt idx="62987">
                  <c:v>162.12217458408716</c:v>
                </c:pt>
                <c:pt idx="62988">
                  <c:v>162.12003225602726</c:v>
                </c:pt>
                <c:pt idx="62989">
                  <c:v>162.1178894206673</c:v>
                </c:pt>
                <c:pt idx="62990">
                  <c:v>162.11574658530736</c:v>
                </c:pt>
                <c:pt idx="62991">
                  <c:v>162.11360425724743</c:v>
                </c:pt>
                <c:pt idx="62992">
                  <c:v>162.1114614218875</c:v>
                </c:pt>
                <c:pt idx="62993">
                  <c:v>162.10931858652754</c:v>
                </c:pt>
                <c:pt idx="62994">
                  <c:v>162.1071762584676</c:v>
                </c:pt>
                <c:pt idx="62995">
                  <c:v>162.10503342310767</c:v>
                </c:pt>
                <c:pt idx="62996">
                  <c:v>162.10289058774771</c:v>
                </c:pt>
                <c:pt idx="62997">
                  <c:v>162.1007482596878</c:v>
                </c:pt>
                <c:pt idx="62998">
                  <c:v>162.09860542432784</c:v>
                </c:pt>
                <c:pt idx="62999">
                  <c:v>162.09646055976773</c:v>
                </c:pt>
                <c:pt idx="63000">
                  <c:v>162.0943177244078</c:v>
                </c:pt>
                <c:pt idx="63001">
                  <c:v>162.09217539634787</c:v>
                </c:pt>
                <c:pt idx="63002">
                  <c:v>162.09003256098791</c:v>
                </c:pt>
                <c:pt idx="63003">
                  <c:v>162.08788972562797</c:v>
                </c:pt>
                <c:pt idx="63004">
                  <c:v>162.08574739756804</c:v>
                </c:pt>
                <c:pt idx="63005">
                  <c:v>162.08360456220811</c:v>
                </c:pt>
                <c:pt idx="63006">
                  <c:v>162.11804655727553</c:v>
                </c:pt>
                <c:pt idx="63007">
                  <c:v>162.1892571716738</c:v>
                </c:pt>
                <c:pt idx="63008">
                  <c:v>162.15692596038184</c:v>
                </c:pt>
                <c:pt idx="63009">
                  <c:v>162.22653875965665</c:v>
                </c:pt>
                <c:pt idx="63010">
                  <c:v>162.24598169183139</c:v>
                </c:pt>
                <c:pt idx="63011">
                  <c:v>162.28219230167065</c:v>
                </c:pt>
                <c:pt idx="63012">
                  <c:v>162.30055075441106</c:v>
                </c:pt>
                <c:pt idx="63013">
                  <c:v>162.31883752265142</c:v>
                </c:pt>
                <c:pt idx="63014">
                  <c:v>162.35490747725004</c:v>
                </c:pt>
                <c:pt idx="63015">
                  <c:v>162.36035451533303</c:v>
                </c:pt>
                <c:pt idx="63016">
                  <c:v>162.36580026387105</c:v>
                </c:pt>
                <c:pt idx="63017">
                  <c:v>162.37124730195407</c:v>
                </c:pt>
                <c:pt idx="63018">
                  <c:v>162.37292500000001</c:v>
                </c:pt>
                <c:pt idx="63019">
                  <c:v>162.34211344809384</c:v>
                </c:pt>
                <c:pt idx="63020">
                  <c:v>162.29802537382162</c:v>
                </c:pt>
                <c:pt idx="63021">
                  <c:v>162.25393729954939</c:v>
                </c:pt>
                <c:pt idx="63022">
                  <c:v>162.20985966279474</c:v>
                </c:pt>
                <c:pt idx="63023">
                  <c:v>162.16577158852252</c:v>
                </c:pt>
                <c:pt idx="63024">
                  <c:v>162.12164176417997</c:v>
                </c:pt>
                <c:pt idx="63025">
                  <c:v>162.07755368990775</c:v>
                </c:pt>
                <c:pt idx="63026">
                  <c:v>162.03347605315309</c:v>
                </c:pt>
                <c:pt idx="63027">
                  <c:v>161.98938797888087</c:v>
                </c:pt>
                <c:pt idx="63028">
                  <c:v>161.94529990460865</c:v>
                </c:pt>
                <c:pt idx="63029">
                  <c:v>161.901222267854</c:v>
                </c:pt>
                <c:pt idx="63030">
                  <c:v>161.85713419358177</c:v>
                </c:pt>
                <c:pt idx="63031">
                  <c:v>161.81304611930955</c:v>
                </c:pt>
                <c:pt idx="63032">
                  <c:v>161.7689684825549</c:v>
                </c:pt>
                <c:pt idx="63033">
                  <c:v>161.72488040828267</c:v>
                </c:pt>
                <c:pt idx="63034">
                  <c:v>161.68079233401045</c:v>
                </c:pt>
                <c:pt idx="63035">
                  <c:v>161.6367146972558</c:v>
                </c:pt>
                <c:pt idx="63036">
                  <c:v>161.59258487291325</c:v>
                </c:pt>
                <c:pt idx="63037">
                  <c:v>161.54849679864103</c:v>
                </c:pt>
                <c:pt idx="63038">
                  <c:v>161.50441916188637</c:v>
                </c:pt>
                <c:pt idx="63039">
                  <c:v>161.46033108761415</c:v>
                </c:pt>
                <c:pt idx="63040">
                  <c:v>161.41624301334193</c:v>
                </c:pt>
                <c:pt idx="63041">
                  <c:v>161.37216537658728</c:v>
                </c:pt>
                <c:pt idx="63042">
                  <c:v>161.32807730231505</c:v>
                </c:pt>
                <c:pt idx="63043">
                  <c:v>161.28398922804283</c:v>
                </c:pt>
                <c:pt idx="63044">
                  <c:v>161.23991159128818</c:v>
                </c:pt>
                <c:pt idx="63045">
                  <c:v>161.19582351701595</c:v>
                </c:pt>
                <c:pt idx="63046">
                  <c:v>161.15173544274373</c:v>
                </c:pt>
                <c:pt idx="63047">
                  <c:v>161.10765780598908</c:v>
                </c:pt>
                <c:pt idx="63048">
                  <c:v>161.06356973171685</c:v>
                </c:pt>
                <c:pt idx="63049">
                  <c:v>161.01943990737431</c:v>
                </c:pt>
                <c:pt idx="63050">
                  <c:v>160.97535183310208</c:v>
                </c:pt>
                <c:pt idx="63051">
                  <c:v>160.93127419634743</c:v>
                </c:pt>
                <c:pt idx="63052">
                  <c:v>160.88718612207521</c:v>
                </c:pt>
                <c:pt idx="63053">
                  <c:v>160.84309804780298</c:v>
                </c:pt>
                <c:pt idx="63054">
                  <c:v>160.79902041104833</c:v>
                </c:pt>
                <c:pt idx="63055">
                  <c:v>160.75493233677611</c:v>
                </c:pt>
                <c:pt idx="63056">
                  <c:v>160.71084426250388</c:v>
                </c:pt>
                <c:pt idx="63057">
                  <c:v>160.66676662574923</c:v>
                </c:pt>
                <c:pt idx="63058">
                  <c:v>160.62267855147701</c:v>
                </c:pt>
                <c:pt idx="63059">
                  <c:v>160.57859047720478</c:v>
                </c:pt>
                <c:pt idx="63060">
                  <c:v>160.53451284045013</c:v>
                </c:pt>
                <c:pt idx="63061">
                  <c:v>160.49038301610759</c:v>
                </c:pt>
                <c:pt idx="63062">
                  <c:v>160.44629494183536</c:v>
                </c:pt>
                <c:pt idx="63063">
                  <c:v>160.40221730508071</c:v>
                </c:pt>
                <c:pt idx="63064">
                  <c:v>160.35812923080849</c:v>
                </c:pt>
                <c:pt idx="63065">
                  <c:v>160.31404115653626</c:v>
                </c:pt>
                <c:pt idx="63066">
                  <c:v>160.26996351978161</c:v>
                </c:pt>
                <c:pt idx="63067">
                  <c:v>160.22587544550939</c:v>
                </c:pt>
                <c:pt idx="63068">
                  <c:v>160.17940632522652</c:v>
                </c:pt>
                <c:pt idx="63069">
                  <c:v>160.09148634946365</c:v>
                </c:pt>
                <c:pt idx="63070">
                  <c:v>160.05271028135431</c:v>
                </c:pt>
                <c:pt idx="63071">
                  <c:v>159.98503099999999</c:v>
                </c:pt>
                <c:pt idx="63072">
                  <c:v>159.98503099999999</c:v>
                </c:pt>
                <c:pt idx="63073">
                  <c:v>159.98192559227468</c:v>
                </c:pt>
                <c:pt idx="63074">
                  <c:v>159.94885300000001</c:v>
                </c:pt>
                <c:pt idx="63075">
                  <c:v>159.94336717783077</c:v>
                </c:pt>
                <c:pt idx="63076">
                  <c:v>159.89652736814497</c:v>
                </c:pt>
                <c:pt idx="63077">
                  <c:v>159.9110086349919</c:v>
                </c:pt>
                <c:pt idx="63078">
                  <c:v>159.89641423292906</c:v>
                </c:pt>
                <c:pt idx="63079">
                  <c:v>159.88182328598035</c:v>
                </c:pt>
                <c:pt idx="63080">
                  <c:v>159.86722888391748</c:v>
                </c:pt>
                <c:pt idx="63081">
                  <c:v>159.85263448185464</c:v>
                </c:pt>
                <c:pt idx="63082">
                  <c:v>159.82896485264664</c:v>
                </c:pt>
                <c:pt idx="63083">
                  <c:v>159.7709253702026</c:v>
                </c:pt>
                <c:pt idx="63084">
                  <c:v>159.77057711874107</c:v>
                </c:pt>
                <c:pt idx="63085">
                  <c:v>159.69223539881585</c:v>
                </c:pt>
                <c:pt idx="63086">
                  <c:v>159.67323999693033</c:v>
                </c:pt>
                <c:pt idx="63087">
                  <c:v>159.65426256609678</c:v>
                </c:pt>
                <c:pt idx="63088">
                  <c:v>159.63528962802619</c:v>
                </c:pt>
                <c:pt idx="63089">
                  <c:v>159.6163121971926</c:v>
                </c:pt>
                <c:pt idx="63090">
                  <c:v>159.59733476635904</c:v>
                </c:pt>
                <c:pt idx="63091">
                  <c:v>159.57836182828845</c:v>
                </c:pt>
                <c:pt idx="63092">
                  <c:v>159.55938439745486</c:v>
                </c:pt>
                <c:pt idx="63093">
                  <c:v>159.5404069666213</c:v>
                </c:pt>
                <c:pt idx="63094">
                  <c:v>159.52143402855069</c:v>
                </c:pt>
                <c:pt idx="63095">
                  <c:v>159.50245659771713</c:v>
                </c:pt>
                <c:pt idx="63096">
                  <c:v>159.48347916688354</c:v>
                </c:pt>
                <c:pt idx="63097">
                  <c:v>159.46450622881295</c:v>
                </c:pt>
                <c:pt idx="63098">
                  <c:v>159.44552879797939</c:v>
                </c:pt>
                <c:pt idx="63099">
                  <c:v>159.4265333960939</c:v>
                </c:pt>
                <c:pt idx="63100">
                  <c:v>159.40755596526031</c:v>
                </c:pt>
                <c:pt idx="63101">
                  <c:v>159.38858302718972</c:v>
                </c:pt>
                <c:pt idx="63102">
                  <c:v>159.36960559635617</c:v>
                </c:pt>
                <c:pt idx="63103">
                  <c:v>159.35062816552258</c:v>
                </c:pt>
                <c:pt idx="63104">
                  <c:v>159.33165522745199</c:v>
                </c:pt>
                <c:pt idx="63105">
                  <c:v>159.3126777966184</c:v>
                </c:pt>
                <c:pt idx="63106">
                  <c:v>159.23677256604711</c:v>
                </c:pt>
                <c:pt idx="63107">
                  <c:v>159.21779962797652</c:v>
                </c:pt>
                <c:pt idx="63108">
                  <c:v>159.198804226091</c:v>
                </c:pt>
                <c:pt idx="63109">
                  <c:v>159.17982679525744</c:v>
                </c:pt>
                <c:pt idx="63110">
                  <c:v>159.16085385718685</c:v>
                </c:pt>
                <c:pt idx="63111">
                  <c:v>159.14187642635326</c:v>
                </c:pt>
                <c:pt idx="63112">
                  <c:v>159.12289899551971</c:v>
                </c:pt>
                <c:pt idx="63113">
                  <c:v>159.10392605744912</c:v>
                </c:pt>
                <c:pt idx="63114">
                  <c:v>159.08494862661553</c:v>
                </c:pt>
                <c:pt idx="63115">
                  <c:v>159.06597119578197</c:v>
                </c:pt>
                <c:pt idx="63116">
                  <c:v>159.04699825771138</c:v>
                </c:pt>
                <c:pt idx="63117">
                  <c:v>159.02802082687779</c:v>
                </c:pt>
                <c:pt idx="63118">
                  <c:v>159.00904339604423</c:v>
                </c:pt>
                <c:pt idx="63119">
                  <c:v>158.99007045797364</c:v>
                </c:pt>
                <c:pt idx="63120">
                  <c:v>158.97109302714006</c:v>
                </c:pt>
                <c:pt idx="63121">
                  <c:v>158.95209762525457</c:v>
                </c:pt>
                <c:pt idx="63122">
                  <c:v>158.93312019442098</c:v>
                </c:pt>
                <c:pt idx="63123">
                  <c:v>158.91414725635039</c:v>
                </c:pt>
                <c:pt idx="63124">
                  <c:v>158.89516982551683</c:v>
                </c:pt>
                <c:pt idx="63125">
                  <c:v>158.87619239468324</c:v>
                </c:pt>
                <c:pt idx="63126">
                  <c:v>158.85721945661265</c:v>
                </c:pt>
                <c:pt idx="63127">
                  <c:v>158.8382420257791</c:v>
                </c:pt>
                <c:pt idx="63128">
                  <c:v>158.81926459494551</c:v>
                </c:pt>
                <c:pt idx="63129">
                  <c:v>158.80029165687492</c:v>
                </c:pt>
                <c:pt idx="63130">
                  <c:v>158.73486338069131</c:v>
                </c:pt>
                <c:pt idx="63131">
                  <c:v>158.69204969670957</c:v>
                </c:pt>
                <c:pt idx="63132">
                  <c:v>158.67177437100619</c:v>
                </c:pt>
                <c:pt idx="63133">
                  <c:v>158.59753066984504</c:v>
                </c:pt>
                <c:pt idx="63134">
                  <c:v>158.5658065498331</c:v>
                </c:pt>
                <c:pt idx="63135">
                  <c:v>158.47052171996214</c:v>
                </c:pt>
                <c:pt idx="63136">
                  <c:v>158.38777307473984</c:v>
                </c:pt>
                <c:pt idx="63137">
                  <c:v>158.35433714285713</c:v>
                </c:pt>
                <c:pt idx="63138">
                  <c:v>158.28121483349102</c:v>
                </c:pt>
                <c:pt idx="63139">
                  <c:v>158.19998151633158</c:v>
                </c:pt>
                <c:pt idx="63140">
                  <c:v>158.16354695668761</c:v>
                </c:pt>
                <c:pt idx="63141">
                  <c:v>158.12712102264962</c:v>
                </c:pt>
                <c:pt idx="63142">
                  <c:v>158.103668</c:v>
                </c:pt>
                <c:pt idx="63143">
                  <c:v>158.09042103051979</c:v>
                </c:pt>
                <c:pt idx="63144">
                  <c:v>158.067474</c:v>
                </c:pt>
                <c:pt idx="63145">
                  <c:v>158.04685079380215</c:v>
                </c:pt>
                <c:pt idx="63146">
                  <c:v>158.00618435670003</c:v>
                </c:pt>
                <c:pt idx="63147">
                  <c:v>157.99511699999999</c:v>
                </c:pt>
                <c:pt idx="63148">
                  <c:v>158.00965759451728</c:v>
                </c:pt>
                <c:pt idx="63149">
                  <c:v>158.00910159370531</c:v>
                </c:pt>
                <c:pt idx="63150">
                  <c:v>157.98454962923225</c:v>
                </c:pt>
                <c:pt idx="63151">
                  <c:v>157.99205644789203</c:v>
                </c:pt>
                <c:pt idx="63152">
                  <c:v>157.98476909044896</c:v>
                </c:pt>
                <c:pt idx="63153">
                  <c:v>157.9774817330059</c:v>
                </c:pt>
                <c:pt idx="63154">
                  <c:v>157.97019610078951</c:v>
                </c:pt>
                <c:pt idx="63155">
                  <c:v>157.96290874334642</c:v>
                </c:pt>
                <c:pt idx="63156">
                  <c:v>157.95562138590336</c:v>
                </c:pt>
                <c:pt idx="63157">
                  <c:v>157.94833575368696</c:v>
                </c:pt>
                <c:pt idx="63158">
                  <c:v>157.94104149533723</c:v>
                </c:pt>
                <c:pt idx="63159">
                  <c:v>157.93375413789414</c:v>
                </c:pt>
                <c:pt idx="63160">
                  <c:v>157.92646850567775</c:v>
                </c:pt>
                <c:pt idx="63161">
                  <c:v>157.91918114823468</c:v>
                </c:pt>
                <c:pt idx="63162">
                  <c:v>157.91189379079162</c:v>
                </c:pt>
                <c:pt idx="63163">
                  <c:v>157.88274781147265</c:v>
                </c:pt>
                <c:pt idx="63164">
                  <c:v>157.87546045402959</c:v>
                </c:pt>
                <c:pt idx="63165">
                  <c:v>157.86817309658653</c:v>
                </c:pt>
                <c:pt idx="63166">
                  <c:v>157.86088746437014</c:v>
                </c:pt>
                <c:pt idx="63167">
                  <c:v>157.85360010692705</c:v>
                </c:pt>
                <c:pt idx="63168">
                  <c:v>157.84630584857732</c:v>
                </c:pt>
                <c:pt idx="63169">
                  <c:v>157.83901849113425</c:v>
                </c:pt>
                <c:pt idx="63170">
                  <c:v>157.83173285891786</c:v>
                </c:pt>
                <c:pt idx="63171">
                  <c:v>157.82444550147477</c:v>
                </c:pt>
                <c:pt idx="63172">
                  <c:v>157.81715814403171</c:v>
                </c:pt>
                <c:pt idx="63173">
                  <c:v>157.80987251181531</c:v>
                </c:pt>
                <c:pt idx="63174">
                  <c:v>157.80258515437225</c:v>
                </c:pt>
                <c:pt idx="63175">
                  <c:v>157.79529779692916</c:v>
                </c:pt>
                <c:pt idx="63176">
                  <c:v>157.78801216471277</c:v>
                </c:pt>
                <c:pt idx="63177">
                  <c:v>157.78072480726971</c:v>
                </c:pt>
                <c:pt idx="63178">
                  <c:v>157.77343744982662</c:v>
                </c:pt>
                <c:pt idx="63179">
                  <c:v>157.76615181761022</c:v>
                </c:pt>
                <c:pt idx="63180">
                  <c:v>157.75885755926049</c:v>
                </c:pt>
                <c:pt idx="63181">
                  <c:v>157.75157020181743</c:v>
                </c:pt>
                <c:pt idx="63182">
                  <c:v>157.74428456960101</c:v>
                </c:pt>
                <c:pt idx="63183">
                  <c:v>157.76612593705292</c:v>
                </c:pt>
                <c:pt idx="63184">
                  <c:v>157.7289755761621</c:v>
                </c:pt>
                <c:pt idx="63185">
                  <c:v>157.71806560467334</c:v>
                </c:pt>
                <c:pt idx="63186">
                  <c:v>157.68621490939438</c:v>
                </c:pt>
                <c:pt idx="63187">
                  <c:v>157.66949500000001</c:v>
                </c:pt>
                <c:pt idx="63188">
                  <c:v>157.63119540023837</c:v>
                </c:pt>
                <c:pt idx="63189">
                  <c:v>157.56236013338446</c:v>
                </c:pt>
                <c:pt idx="63190">
                  <c:v>157.48407743349941</c:v>
                </c:pt>
                <c:pt idx="63191">
                  <c:v>157.49164330164814</c:v>
                </c:pt>
                <c:pt idx="63192">
                  <c:v>157.3349769241774</c:v>
                </c:pt>
                <c:pt idx="63193">
                  <c:v>157.24025821144221</c:v>
                </c:pt>
                <c:pt idx="63194">
                  <c:v>157.19710263853125</c:v>
                </c:pt>
                <c:pt idx="63195">
                  <c:v>157.14929120195518</c:v>
                </c:pt>
                <c:pt idx="63196">
                  <c:v>157.11982413825984</c:v>
                </c:pt>
                <c:pt idx="63197">
                  <c:v>157.0732470672389</c:v>
                </c:pt>
                <c:pt idx="63198">
                  <c:v>157.02546855221746</c:v>
                </c:pt>
                <c:pt idx="63199">
                  <c:v>156.99227869296783</c:v>
                </c:pt>
                <c:pt idx="63200">
                  <c:v>156.92032146542681</c:v>
                </c:pt>
                <c:pt idx="63201">
                  <c:v>156.88691501001429</c:v>
                </c:pt>
                <c:pt idx="63202">
                  <c:v>156.81681705364807</c:v>
                </c:pt>
                <c:pt idx="63203">
                  <c:v>156.75714761978546</c:v>
                </c:pt>
                <c:pt idx="63204">
                  <c:v>156.70702373438246</c:v>
                </c:pt>
                <c:pt idx="63205">
                  <c:v>156.63207989675729</c:v>
                </c:pt>
                <c:pt idx="63206">
                  <c:v>156.599503852097</c:v>
                </c:pt>
                <c:pt idx="63207">
                  <c:v>156.59361163484962</c:v>
                </c:pt>
                <c:pt idx="63208">
                  <c:v>156.58771802233409</c:v>
                </c:pt>
                <c:pt idx="63209">
                  <c:v>156.58182440981858</c:v>
                </c:pt>
                <c:pt idx="63210">
                  <c:v>156.57593219257117</c:v>
                </c:pt>
                <c:pt idx="63211">
                  <c:v>156.57003858005567</c:v>
                </c:pt>
                <c:pt idx="63212">
                  <c:v>156.56414496754016</c:v>
                </c:pt>
                <c:pt idx="63213">
                  <c:v>156.55825275029275</c:v>
                </c:pt>
                <c:pt idx="63214">
                  <c:v>156.55235913777724</c:v>
                </c:pt>
                <c:pt idx="63215">
                  <c:v>156.54646552526174</c:v>
                </c:pt>
                <c:pt idx="63216">
                  <c:v>156.54057330801433</c:v>
                </c:pt>
                <c:pt idx="63217">
                  <c:v>156.53467969549882</c:v>
                </c:pt>
                <c:pt idx="63218">
                  <c:v>156.52878050191083</c:v>
                </c:pt>
                <c:pt idx="63219">
                  <c:v>156.52288688939532</c:v>
                </c:pt>
                <c:pt idx="63220">
                  <c:v>156.51699467214792</c:v>
                </c:pt>
                <c:pt idx="63221">
                  <c:v>156.51110105963241</c:v>
                </c:pt>
                <c:pt idx="63222">
                  <c:v>156.5052074471169</c:v>
                </c:pt>
                <c:pt idx="63223">
                  <c:v>156.4993152298695</c:v>
                </c:pt>
                <c:pt idx="63224">
                  <c:v>156.49342161735399</c:v>
                </c:pt>
                <c:pt idx="63225">
                  <c:v>156.48752940010658</c:v>
                </c:pt>
                <c:pt idx="63226">
                  <c:v>156.48163578759107</c:v>
                </c:pt>
                <c:pt idx="63227">
                  <c:v>156.47574217507557</c:v>
                </c:pt>
                <c:pt idx="63228">
                  <c:v>156.46984995782816</c:v>
                </c:pt>
                <c:pt idx="63229">
                  <c:v>156.46395634531265</c:v>
                </c:pt>
                <c:pt idx="63230">
                  <c:v>156.45805715172466</c:v>
                </c:pt>
                <c:pt idx="63231">
                  <c:v>156.45216353920915</c:v>
                </c:pt>
                <c:pt idx="63232">
                  <c:v>156.44627132196175</c:v>
                </c:pt>
                <c:pt idx="63233">
                  <c:v>156.44037770944624</c:v>
                </c:pt>
                <c:pt idx="63234">
                  <c:v>156.43448409693073</c:v>
                </c:pt>
                <c:pt idx="63235">
                  <c:v>156.42859187968332</c:v>
                </c:pt>
                <c:pt idx="63236">
                  <c:v>156.42269826716782</c:v>
                </c:pt>
                <c:pt idx="63237">
                  <c:v>156.41680465465231</c:v>
                </c:pt>
                <c:pt idx="63238">
                  <c:v>156.4109124374049</c:v>
                </c:pt>
                <c:pt idx="63239">
                  <c:v>156.4050188248894</c:v>
                </c:pt>
                <c:pt idx="63240">
                  <c:v>156.49132340343348</c:v>
                </c:pt>
                <c:pt idx="63241">
                  <c:v>156.54253654268001</c:v>
                </c:pt>
                <c:pt idx="63242">
                  <c:v>156.62496120738976</c:v>
                </c:pt>
                <c:pt idx="63243">
                  <c:v>156.73438006032427</c:v>
                </c:pt>
                <c:pt idx="63244">
                  <c:v>156.8174645884597</c:v>
                </c:pt>
                <c:pt idx="63245">
                  <c:v>156.87706574851012</c:v>
                </c:pt>
                <c:pt idx="63246">
                  <c:v>156.93171040486408</c:v>
                </c:pt>
                <c:pt idx="63247">
                  <c:v>156.99985476442535</c:v>
                </c:pt>
                <c:pt idx="63248">
                  <c:v>157.0727334062947</c:v>
                </c:pt>
                <c:pt idx="63249">
                  <c:v>157.09487015753677</c:v>
                </c:pt>
                <c:pt idx="63250">
                  <c:v>157.10051737029644</c:v>
                </c:pt>
                <c:pt idx="63251">
                  <c:v>157.10616592030755</c:v>
                </c:pt>
                <c:pt idx="63252">
                  <c:v>157.11181447031862</c:v>
                </c:pt>
                <c:pt idx="63253">
                  <c:v>157.11746168307829</c:v>
                </c:pt>
                <c:pt idx="63254">
                  <c:v>157.12311023308939</c:v>
                </c:pt>
                <c:pt idx="63255">
                  <c:v>157.14593819027183</c:v>
                </c:pt>
                <c:pt idx="63256">
                  <c:v>157.181061</c:v>
                </c:pt>
                <c:pt idx="63257">
                  <c:v>157.21429999071208</c:v>
                </c:pt>
                <c:pt idx="63258">
                  <c:v>157.2850407758703</c:v>
                </c:pt>
                <c:pt idx="63259">
                  <c:v>157.33528920143198</c:v>
                </c:pt>
                <c:pt idx="63260">
                  <c:v>157.38087852569578</c:v>
                </c:pt>
                <c:pt idx="63261">
                  <c:v>157.3830216701096</c:v>
                </c:pt>
                <c:pt idx="63262">
                  <c:v>157.38516481452342</c:v>
                </c:pt>
                <c:pt idx="63263">
                  <c:v>157.38730745156406</c:v>
                </c:pt>
                <c:pt idx="63264">
                  <c:v>157.38945059597788</c:v>
                </c:pt>
                <c:pt idx="63265">
                  <c:v>157.3915937403917</c:v>
                </c:pt>
                <c:pt idx="63266">
                  <c:v>157.39373637743233</c:v>
                </c:pt>
                <c:pt idx="63267">
                  <c:v>157.39587952184615</c:v>
                </c:pt>
                <c:pt idx="63268">
                  <c:v>157.39802469575278</c:v>
                </c:pt>
                <c:pt idx="63269">
                  <c:v>157.40016733279342</c:v>
                </c:pt>
                <c:pt idx="63270">
                  <c:v>157.40231047720724</c:v>
                </c:pt>
                <c:pt idx="63271">
                  <c:v>157.40445362162106</c:v>
                </c:pt>
                <c:pt idx="63272">
                  <c:v>157.40659625866166</c:v>
                </c:pt>
                <c:pt idx="63273">
                  <c:v>157.40873940307551</c:v>
                </c:pt>
                <c:pt idx="63274">
                  <c:v>157.41088254748934</c:v>
                </c:pt>
                <c:pt idx="63275">
                  <c:v>157.41302518452994</c:v>
                </c:pt>
                <c:pt idx="63276">
                  <c:v>157.41516832894376</c:v>
                </c:pt>
                <c:pt idx="63277">
                  <c:v>157.41731147335759</c:v>
                </c:pt>
                <c:pt idx="63278">
                  <c:v>157.41945411039822</c:v>
                </c:pt>
                <c:pt idx="63279">
                  <c:v>157.42159725481204</c:v>
                </c:pt>
                <c:pt idx="63280">
                  <c:v>157.42374242871867</c:v>
                </c:pt>
                <c:pt idx="63281">
                  <c:v>157.42588557313252</c:v>
                </c:pt>
                <c:pt idx="63282">
                  <c:v>157.42802821017312</c:v>
                </c:pt>
                <c:pt idx="63283">
                  <c:v>157.43017135458695</c:v>
                </c:pt>
                <c:pt idx="63284">
                  <c:v>157.43231449900077</c:v>
                </c:pt>
                <c:pt idx="63285">
                  <c:v>157.4344571360414</c:v>
                </c:pt>
                <c:pt idx="63286">
                  <c:v>157.43660028045522</c:v>
                </c:pt>
                <c:pt idx="63287">
                  <c:v>157.43874342486905</c:v>
                </c:pt>
                <c:pt idx="63288">
                  <c:v>157.44088606190965</c:v>
                </c:pt>
                <c:pt idx="63289">
                  <c:v>157.4430292063235</c:v>
                </c:pt>
                <c:pt idx="63290">
                  <c:v>157.44517235073732</c:v>
                </c:pt>
                <c:pt idx="63291">
                  <c:v>157.44731498777793</c:v>
                </c:pt>
                <c:pt idx="63292">
                  <c:v>157.44945813219175</c:v>
                </c:pt>
                <c:pt idx="63293">
                  <c:v>157.45160330609841</c:v>
                </c:pt>
                <c:pt idx="63294">
                  <c:v>157.41829173390556</c:v>
                </c:pt>
                <c:pt idx="63295">
                  <c:v>157.38662897875895</c:v>
                </c:pt>
                <c:pt idx="63296">
                  <c:v>157.33349574559315</c:v>
                </c:pt>
                <c:pt idx="63297">
                  <c:v>157.26066413897496</c:v>
                </c:pt>
                <c:pt idx="63298">
                  <c:v>157.24721860610396</c:v>
                </c:pt>
                <c:pt idx="63299">
                  <c:v>157.20532893794748</c:v>
                </c:pt>
                <c:pt idx="63300">
                  <c:v>157.15678083281733</c:v>
                </c:pt>
                <c:pt idx="63301">
                  <c:v>157.13261452956604</c:v>
                </c:pt>
                <c:pt idx="63302">
                  <c:v>157.1019784620525</c:v>
                </c:pt>
                <c:pt idx="63303">
                  <c:v>157.06972042811731</c:v>
                </c:pt>
                <c:pt idx="63304">
                  <c:v>157.03936086871175</c:v>
                </c:pt>
                <c:pt idx="63305">
                  <c:v>157.00897255972345</c:v>
                </c:pt>
                <c:pt idx="63306">
                  <c:v>156.98723972391613</c:v>
                </c:pt>
                <c:pt idx="63307">
                  <c:v>156.95598025959475</c:v>
                </c:pt>
                <c:pt idx="63308">
                  <c:v>156.9722493823389</c:v>
                </c:pt>
                <c:pt idx="63309">
                  <c:v>156.95543035193131</c:v>
                </c:pt>
                <c:pt idx="63310">
                  <c:v>156.95931757918552</c:v>
                </c:pt>
                <c:pt idx="63311">
                  <c:v>156.9504244334764</c:v>
                </c:pt>
                <c:pt idx="63312">
                  <c:v>156.9732686883055</c:v>
                </c:pt>
                <c:pt idx="63313">
                  <c:v>157.00967698142415</c:v>
                </c:pt>
                <c:pt idx="63314">
                  <c:v>157.04610378206962</c:v>
                </c:pt>
                <c:pt idx="63315">
                  <c:v>157.06535698651959</c:v>
                </c:pt>
                <c:pt idx="63316">
                  <c:v>157.07951872633922</c:v>
                </c:pt>
                <c:pt idx="63317">
                  <c:v>157.09368381963736</c:v>
                </c:pt>
                <c:pt idx="63318">
                  <c:v>157.10786232684961</c:v>
                </c:pt>
                <c:pt idx="63319">
                  <c:v>157.12202406666927</c:v>
                </c:pt>
                <c:pt idx="63320">
                  <c:v>157.13618915996742</c:v>
                </c:pt>
                <c:pt idx="63321">
                  <c:v>157.15035425326556</c:v>
                </c:pt>
                <c:pt idx="63322">
                  <c:v>157.16451599308519</c:v>
                </c:pt>
                <c:pt idx="63323">
                  <c:v>157.17868108638336</c:v>
                </c:pt>
                <c:pt idx="63324">
                  <c:v>157.19284617968151</c:v>
                </c:pt>
                <c:pt idx="63325">
                  <c:v>157.20700791950114</c:v>
                </c:pt>
                <c:pt idx="63326">
                  <c:v>157.22117301279928</c:v>
                </c:pt>
                <c:pt idx="63327">
                  <c:v>157.23533810609746</c:v>
                </c:pt>
                <c:pt idx="63328">
                  <c:v>157.24949984591709</c:v>
                </c:pt>
                <c:pt idx="63329">
                  <c:v>157.26366493921523</c:v>
                </c:pt>
                <c:pt idx="63330">
                  <c:v>157.27784344642751</c:v>
                </c:pt>
                <c:pt idx="63331">
                  <c:v>157.29200853972566</c:v>
                </c:pt>
                <c:pt idx="63332">
                  <c:v>157.30617027954528</c:v>
                </c:pt>
                <c:pt idx="63333">
                  <c:v>157.32033537284343</c:v>
                </c:pt>
                <c:pt idx="63334">
                  <c:v>157.33450046614161</c:v>
                </c:pt>
                <c:pt idx="63335">
                  <c:v>157.34866220596123</c:v>
                </c:pt>
                <c:pt idx="63336">
                  <c:v>157.36282729925938</c:v>
                </c:pt>
                <c:pt idx="63337">
                  <c:v>157.37699239255753</c:v>
                </c:pt>
                <c:pt idx="63338">
                  <c:v>157.39115413237715</c:v>
                </c:pt>
                <c:pt idx="63339">
                  <c:v>157.40531922567533</c:v>
                </c:pt>
                <c:pt idx="63340">
                  <c:v>157.41948431897347</c:v>
                </c:pt>
                <c:pt idx="63341">
                  <c:v>157.4336460587931</c:v>
                </c:pt>
                <c:pt idx="63342">
                  <c:v>157.44781115209125</c:v>
                </c:pt>
                <c:pt idx="63343">
                  <c:v>157.46198965930353</c:v>
                </c:pt>
                <c:pt idx="63344">
                  <c:v>157.47615139912315</c:v>
                </c:pt>
                <c:pt idx="63345">
                  <c:v>157.4903164924213</c:v>
                </c:pt>
                <c:pt idx="63346">
                  <c:v>157.50448158571947</c:v>
                </c:pt>
                <c:pt idx="63347">
                  <c:v>157.5186433255391</c:v>
                </c:pt>
                <c:pt idx="63348">
                  <c:v>157.53280841883725</c:v>
                </c:pt>
                <c:pt idx="63349">
                  <c:v>157.54697351213539</c:v>
                </c:pt>
                <c:pt idx="63350">
                  <c:v>157.56113525195502</c:v>
                </c:pt>
                <c:pt idx="63351">
                  <c:v>157.5753003452532</c:v>
                </c:pt>
                <c:pt idx="63352">
                  <c:v>157.58946543855134</c:v>
                </c:pt>
                <c:pt idx="63353">
                  <c:v>157.60362717837097</c:v>
                </c:pt>
                <c:pt idx="63354">
                  <c:v>157.61779227166912</c:v>
                </c:pt>
                <c:pt idx="63355">
                  <c:v>157.6319707788814</c:v>
                </c:pt>
                <c:pt idx="63356">
                  <c:v>157.64613587217954</c:v>
                </c:pt>
                <c:pt idx="63357">
                  <c:v>157.66029761199917</c:v>
                </c:pt>
                <c:pt idx="63358">
                  <c:v>157.67446270529734</c:v>
                </c:pt>
                <c:pt idx="63359">
                  <c:v>157.68862779859549</c:v>
                </c:pt>
                <c:pt idx="63360">
                  <c:v>157.70278953841512</c:v>
                </c:pt>
                <c:pt idx="63361">
                  <c:v>157.71695463171326</c:v>
                </c:pt>
                <c:pt idx="63362">
                  <c:v>157.73111972501144</c:v>
                </c:pt>
                <c:pt idx="63363">
                  <c:v>157.74528146483107</c:v>
                </c:pt>
                <c:pt idx="63364">
                  <c:v>157.75944655812921</c:v>
                </c:pt>
                <c:pt idx="63365">
                  <c:v>157.77361165142736</c:v>
                </c:pt>
                <c:pt idx="63366">
                  <c:v>157.78777339124699</c:v>
                </c:pt>
                <c:pt idx="63367">
                  <c:v>157.80193848454516</c:v>
                </c:pt>
                <c:pt idx="63368">
                  <c:v>157.81611699175741</c:v>
                </c:pt>
                <c:pt idx="63369">
                  <c:v>157.83027873157704</c:v>
                </c:pt>
                <c:pt idx="63370">
                  <c:v>157.80113753075824</c:v>
                </c:pt>
                <c:pt idx="63371">
                  <c:v>157.73325871275327</c:v>
                </c:pt>
                <c:pt idx="63372">
                  <c:v>157.70792110133524</c:v>
                </c:pt>
                <c:pt idx="63373">
                  <c:v>157.62582187529804</c:v>
                </c:pt>
                <c:pt idx="63374">
                  <c:v>157.50250701287553</c:v>
                </c:pt>
                <c:pt idx="63375">
                  <c:v>157.47237128676997</c:v>
                </c:pt>
                <c:pt idx="63376">
                  <c:v>157.38874269337148</c:v>
                </c:pt>
                <c:pt idx="63377">
                  <c:v>157.28116782021937</c:v>
                </c:pt>
                <c:pt idx="63378">
                  <c:v>157.27151499999999</c:v>
                </c:pt>
                <c:pt idx="63379">
                  <c:v>157.28097921209445</c:v>
                </c:pt>
                <c:pt idx="63380">
                  <c:v>157.29129493489296</c:v>
                </c:pt>
                <c:pt idx="63381">
                  <c:v>157.30160089825645</c:v>
                </c:pt>
                <c:pt idx="63382">
                  <c:v>157.3119044217612</c:v>
                </c:pt>
                <c:pt idx="63383">
                  <c:v>157.32221038512469</c:v>
                </c:pt>
                <c:pt idx="63384">
                  <c:v>157.33251634848818</c:v>
                </c:pt>
                <c:pt idx="63385">
                  <c:v>157.34281987199293</c:v>
                </c:pt>
                <c:pt idx="63386">
                  <c:v>157.35312583535642</c:v>
                </c:pt>
                <c:pt idx="63387">
                  <c:v>157.36343179871992</c:v>
                </c:pt>
                <c:pt idx="63388">
                  <c:v>157.37373532222466</c:v>
                </c:pt>
                <c:pt idx="63389">
                  <c:v>157.38404128558818</c:v>
                </c:pt>
                <c:pt idx="63390">
                  <c:v>157.39434724895168</c:v>
                </c:pt>
                <c:pt idx="63391">
                  <c:v>157.40465077245642</c:v>
                </c:pt>
                <c:pt idx="63392">
                  <c:v>157.41495673581991</c:v>
                </c:pt>
                <c:pt idx="63393">
                  <c:v>157.42527245861839</c:v>
                </c:pt>
                <c:pt idx="63394">
                  <c:v>157.43557598212314</c:v>
                </c:pt>
                <c:pt idx="63395">
                  <c:v>157.44588194548666</c:v>
                </c:pt>
                <c:pt idx="63396">
                  <c:v>157.45618790885015</c:v>
                </c:pt>
                <c:pt idx="63397">
                  <c:v>157.4664914323549</c:v>
                </c:pt>
                <c:pt idx="63398">
                  <c:v>157.47679739571839</c:v>
                </c:pt>
                <c:pt idx="63399">
                  <c:v>157.48710335908189</c:v>
                </c:pt>
                <c:pt idx="63400">
                  <c:v>157.49740688258663</c:v>
                </c:pt>
                <c:pt idx="63401">
                  <c:v>157.50771284595012</c:v>
                </c:pt>
                <c:pt idx="63402">
                  <c:v>157.51801880931362</c:v>
                </c:pt>
                <c:pt idx="63403">
                  <c:v>157.52832233281836</c:v>
                </c:pt>
                <c:pt idx="63404">
                  <c:v>157.53862829618186</c:v>
                </c:pt>
                <c:pt idx="63405">
                  <c:v>157.54894401898036</c:v>
                </c:pt>
                <c:pt idx="63406">
                  <c:v>157.55924998234386</c:v>
                </c:pt>
                <c:pt idx="63407">
                  <c:v>157.5695535058486</c:v>
                </c:pt>
                <c:pt idx="63408">
                  <c:v>157.5798594692121</c:v>
                </c:pt>
                <c:pt idx="63409">
                  <c:v>157.59016543257559</c:v>
                </c:pt>
                <c:pt idx="63410">
                  <c:v>157.60046895608033</c:v>
                </c:pt>
                <c:pt idx="63411">
                  <c:v>157.61077491944383</c:v>
                </c:pt>
                <c:pt idx="63412">
                  <c:v>157.62108088280735</c:v>
                </c:pt>
                <c:pt idx="63413">
                  <c:v>157.63138440631209</c:v>
                </c:pt>
                <c:pt idx="63414">
                  <c:v>157.64169036967559</c:v>
                </c:pt>
                <c:pt idx="63415">
                  <c:v>157.65199633303908</c:v>
                </c:pt>
                <c:pt idx="63416">
                  <c:v>157.66229985654383</c:v>
                </c:pt>
                <c:pt idx="63417">
                  <c:v>157.68599491058657</c:v>
                </c:pt>
                <c:pt idx="63418">
                  <c:v>157.75199509797378</c:v>
                </c:pt>
                <c:pt idx="63419">
                  <c:v>157.80845998068671</c:v>
                </c:pt>
                <c:pt idx="63420">
                  <c:v>157.84920502479733</c:v>
                </c:pt>
                <c:pt idx="63421">
                  <c:v>157.96496025315852</c:v>
                </c:pt>
                <c:pt idx="63422">
                  <c:v>158.00775365522176</c:v>
                </c:pt>
                <c:pt idx="63423">
                  <c:v>158.07375228683833</c:v>
                </c:pt>
                <c:pt idx="63424">
                  <c:v>158.1175910691299</c:v>
                </c:pt>
                <c:pt idx="63425">
                  <c:v>158.19559984334765</c:v>
                </c:pt>
                <c:pt idx="63426">
                  <c:v>158.2569066130186</c:v>
                </c:pt>
                <c:pt idx="63427">
                  <c:v>158.50408655331654</c:v>
                </c:pt>
                <c:pt idx="63428">
                  <c:v>158.51790731581889</c:v>
                </c:pt>
                <c:pt idx="63429">
                  <c:v>158.4725008888889</c:v>
                </c:pt>
                <c:pt idx="63430">
                  <c:v>158.47637252360516</c:v>
                </c:pt>
                <c:pt idx="63431">
                  <c:v>158.49470542669846</c:v>
                </c:pt>
                <c:pt idx="63432">
                  <c:v>158.54728118616134</c:v>
                </c:pt>
                <c:pt idx="63433">
                  <c:v>158.5704584829376</c:v>
                </c:pt>
                <c:pt idx="63434">
                  <c:v>158.59363577971385</c:v>
                </c:pt>
                <c:pt idx="63435">
                  <c:v>158.6168075894407</c:v>
                </c:pt>
                <c:pt idx="63436">
                  <c:v>158.63998488621695</c:v>
                </c:pt>
                <c:pt idx="63437">
                  <c:v>158.6631621829932</c:v>
                </c:pt>
                <c:pt idx="63438">
                  <c:v>158.68633399272005</c:v>
                </c:pt>
                <c:pt idx="63439">
                  <c:v>158.70951128949631</c:v>
                </c:pt>
                <c:pt idx="63440">
                  <c:v>158.73268858627256</c:v>
                </c:pt>
                <c:pt idx="63441">
                  <c:v>158.85216831902721</c:v>
                </c:pt>
                <c:pt idx="63442">
                  <c:v>158.86343400000001</c:v>
                </c:pt>
                <c:pt idx="63443">
                  <c:v>158.8775511909308</c:v>
                </c:pt>
                <c:pt idx="63444">
                  <c:v>158.89961199999999</c:v>
                </c:pt>
                <c:pt idx="63445">
                  <c:v>158.92889557394616</c:v>
                </c:pt>
                <c:pt idx="63446">
                  <c:v>158.98686201527445</c:v>
                </c:pt>
                <c:pt idx="63447">
                  <c:v>158.9930068850739</c:v>
                </c:pt>
                <c:pt idx="63448">
                  <c:v>158.98541906878893</c:v>
                </c:pt>
                <c:pt idx="63449">
                  <c:v>159.01710276871324</c:v>
                </c:pt>
                <c:pt idx="63450">
                  <c:v>159.04877896776165</c:v>
                </c:pt>
                <c:pt idx="63451">
                  <c:v>159.08046266768599</c:v>
                </c:pt>
                <c:pt idx="63452">
                  <c:v>159.11214636761031</c:v>
                </c:pt>
                <c:pt idx="63453">
                  <c:v>159.14382256665871</c:v>
                </c:pt>
                <c:pt idx="63454">
                  <c:v>159.17550626658303</c:v>
                </c:pt>
                <c:pt idx="63455">
                  <c:v>159.20718996650737</c:v>
                </c:pt>
                <c:pt idx="63456">
                  <c:v>159.23886616555578</c:v>
                </c:pt>
                <c:pt idx="63457">
                  <c:v>159.27054986548009</c:v>
                </c:pt>
                <c:pt idx="63458">
                  <c:v>159.30223356540441</c:v>
                </c:pt>
                <c:pt idx="63459">
                  <c:v>159.33390976445281</c:v>
                </c:pt>
                <c:pt idx="63460">
                  <c:v>159.36559346437716</c:v>
                </c:pt>
                <c:pt idx="63461">
                  <c:v>159.3973071678052</c:v>
                </c:pt>
                <c:pt idx="63462">
                  <c:v>159.4289833668536</c:v>
                </c:pt>
                <c:pt idx="63463">
                  <c:v>159.46066706677792</c:v>
                </c:pt>
                <c:pt idx="63464">
                  <c:v>159.49235076670226</c:v>
                </c:pt>
                <c:pt idx="63465">
                  <c:v>159.52402696575064</c:v>
                </c:pt>
                <c:pt idx="63466">
                  <c:v>159.55571066567498</c:v>
                </c:pt>
                <c:pt idx="63467">
                  <c:v>159.58739436559929</c:v>
                </c:pt>
                <c:pt idx="63468">
                  <c:v>159.6190705646477</c:v>
                </c:pt>
                <c:pt idx="63469">
                  <c:v>159.65075426457202</c:v>
                </c:pt>
                <c:pt idx="63470">
                  <c:v>159.68243796449636</c:v>
                </c:pt>
                <c:pt idx="63471">
                  <c:v>159.69558699999999</c:v>
                </c:pt>
                <c:pt idx="63472">
                  <c:v>159.72786613686216</c:v>
                </c:pt>
                <c:pt idx="63473">
                  <c:v>159.77169297279235</c:v>
                </c:pt>
                <c:pt idx="63474">
                  <c:v>159.76392244444443</c:v>
                </c:pt>
                <c:pt idx="63475">
                  <c:v>159.76102797070729</c:v>
                </c:pt>
                <c:pt idx="63476">
                  <c:v>159.7792530732697</c:v>
                </c:pt>
                <c:pt idx="63477">
                  <c:v>159.80890950953744</c:v>
                </c:pt>
                <c:pt idx="63478">
                  <c:v>159.79912885448917</c:v>
                </c:pt>
                <c:pt idx="63479">
                  <c:v>159.77436818257758</c:v>
                </c:pt>
                <c:pt idx="63480">
                  <c:v>159.76795999999999</c:v>
                </c:pt>
                <c:pt idx="63481">
                  <c:v>159.76795999999999</c:v>
                </c:pt>
                <c:pt idx="63482">
                  <c:v>159.76795999999999</c:v>
                </c:pt>
                <c:pt idx="63483">
                  <c:v>159.76795999999999</c:v>
                </c:pt>
                <c:pt idx="63484">
                  <c:v>159.76795999999999</c:v>
                </c:pt>
                <c:pt idx="63485">
                  <c:v>159.76795999999999</c:v>
                </c:pt>
                <c:pt idx="63486">
                  <c:v>159.78511841201717</c:v>
                </c:pt>
                <c:pt idx="63487">
                  <c:v>159.7341105763723</c:v>
                </c:pt>
                <c:pt idx="63488">
                  <c:v>159.87111807120743</c:v>
                </c:pt>
                <c:pt idx="63489">
                  <c:v>159.83263042535839</c:v>
                </c:pt>
                <c:pt idx="63490">
                  <c:v>159.78709451122083</c:v>
                </c:pt>
                <c:pt idx="63491">
                  <c:v>159.74154781424784</c:v>
                </c:pt>
                <c:pt idx="63492">
                  <c:v>159.69600111727482</c:v>
                </c:pt>
                <c:pt idx="63493">
                  <c:v>159.65046520313726</c:v>
                </c:pt>
                <c:pt idx="63494">
                  <c:v>159.60491850616427</c:v>
                </c:pt>
                <c:pt idx="63495">
                  <c:v>159.55937180919125</c:v>
                </c:pt>
                <c:pt idx="63496">
                  <c:v>159.51383589505369</c:v>
                </c:pt>
                <c:pt idx="63497">
                  <c:v>159.4682891980807</c:v>
                </c:pt>
                <c:pt idx="63498">
                  <c:v>158.46625108183903</c:v>
                </c:pt>
                <c:pt idx="63499">
                  <c:v>158.42070438486604</c:v>
                </c:pt>
                <c:pt idx="63500">
                  <c:v>158.37516847072848</c:v>
                </c:pt>
                <c:pt idx="63501">
                  <c:v>158.32962177375546</c:v>
                </c:pt>
                <c:pt idx="63502">
                  <c:v>158.28403194544063</c:v>
                </c:pt>
                <c:pt idx="63503">
                  <c:v>158.23848524846761</c:v>
                </c:pt>
                <c:pt idx="63504">
                  <c:v>158.19294933433008</c:v>
                </c:pt>
                <c:pt idx="63505">
                  <c:v>158.14740263735706</c:v>
                </c:pt>
                <c:pt idx="63506">
                  <c:v>158.10185594038404</c:v>
                </c:pt>
                <c:pt idx="63507">
                  <c:v>158.05632002624651</c:v>
                </c:pt>
                <c:pt idx="63508">
                  <c:v>158.01077332927349</c:v>
                </c:pt>
                <c:pt idx="63509">
                  <c:v>157.9652266323005</c:v>
                </c:pt>
                <c:pt idx="63510">
                  <c:v>157.91969071816294</c:v>
                </c:pt>
                <c:pt idx="63511">
                  <c:v>157.87414402118992</c:v>
                </c:pt>
                <c:pt idx="63512">
                  <c:v>157.82859732421693</c:v>
                </c:pt>
                <c:pt idx="63513">
                  <c:v>157.78306141007937</c:v>
                </c:pt>
                <c:pt idx="63514">
                  <c:v>157.73747158176454</c:v>
                </c:pt>
                <c:pt idx="63515">
                  <c:v>157.68369701738922</c:v>
                </c:pt>
                <c:pt idx="63516">
                  <c:v>157.65573890822407</c:v>
                </c:pt>
                <c:pt idx="63517">
                  <c:v>157.68274442274677</c:v>
                </c:pt>
                <c:pt idx="63518">
                  <c:v>157.6567845353222</c:v>
                </c:pt>
                <c:pt idx="63519">
                  <c:v>157.71167229125982</c:v>
                </c:pt>
                <c:pt idx="63520">
                  <c:v>157.74210247973295</c:v>
                </c:pt>
                <c:pt idx="63521">
                  <c:v>157.79052945536992</c:v>
                </c:pt>
                <c:pt idx="63522">
                  <c:v>157.814224</c:v>
                </c:pt>
                <c:pt idx="63523">
                  <c:v>157.84018901788269</c:v>
                </c:pt>
                <c:pt idx="63524">
                  <c:v>157.88779278214363</c:v>
                </c:pt>
                <c:pt idx="63525">
                  <c:v>157.89112656454924</c:v>
                </c:pt>
                <c:pt idx="63526">
                  <c:v>157.89446113638942</c:v>
                </c:pt>
                <c:pt idx="63527">
                  <c:v>157.89779886596813</c:v>
                </c:pt>
                <c:pt idx="63528">
                  <c:v>157.90113343780834</c:v>
                </c:pt>
                <c:pt idx="63529">
                  <c:v>157.90446722021392</c:v>
                </c:pt>
                <c:pt idx="63530">
                  <c:v>157.97332443961815</c:v>
                </c:pt>
                <c:pt idx="63531">
                  <c:v>157.98186274687077</c:v>
                </c:pt>
                <c:pt idx="63532">
                  <c:v>157.98696272692942</c:v>
                </c:pt>
                <c:pt idx="63533">
                  <c:v>157.9920639146556</c:v>
                </c:pt>
                <c:pt idx="63534">
                  <c:v>157.99716510238181</c:v>
                </c:pt>
                <c:pt idx="63535">
                  <c:v>158.00226508244046</c:v>
                </c:pt>
                <c:pt idx="63536">
                  <c:v>158.00736627016667</c:v>
                </c:pt>
                <c:pt idx="63537">
                  <c:v>158.01246745789285</c:v>
                </c:pt>
                <c:pt idx="63538">
                  <c:v>158.01756743795153</c:v>
                </c:pt>
                <c:pt idx="63539">
                  <c:v>158.02267345634792</c:v>
                </c:pt>
                <c:pt idx="63540">
                  <c:v>158.0277746440741</c:v>
                </c:pt>
                <c:pt idx="63541">
                  <c:v>158.03287462413277</c:v>
                </c:pt>
                <c:pt idx="63542">
                  <c:v>158.03797581185896</c:v>
                </c:pt>
                <c:pt idx="63543">
                  <c:v>158.04307699958517</c:v>
                </c:pt>
                <c:pt idx="63544">
                  <c:v>158.04817697964381</c:v>
                </c:pt>
                <c:pt idx="63545">
                  <c:v>158.05327816737002</c:v>
                </c:pt>
                <c:pt idx="63546">
                  <c:v>158.05837935509621</c:v>
                </c:pt>
                <c:pt idx="63547">
                  <c:v>158.06347933515485</c:v>
                </c:pt>
                <c:pt idx="63548">
                  <c:v>158.06858052288106</c:v>
                </c:pt>
                <c:pt idx="63549">
                  <c:v>158.07368171060727</c:v>
                </c:pt>
                <c:pt idx="63550">
                  <c:v>158.07878169066592</c:v>
                </c:pt>
                <c:pt idx="63551">
                  <c:v>158.0838828783921</c:v>
                </c:pt>
                <c:pt idx="63552">
                  <c:v>158.08898889678852</c:v>
                </c:pt>
                <c:pt idx="63553">
                  <c:v>158.0940900845147</c:v>
                </c:pt>
                <c:pt idx="63554">
                  <c:v>158.09919006457335</c:v>
                </c:pt>
                <c:pt idx="63555">
                  <c:v>158.10429125229956</c:v>
                </c:pt>
                <c:pt idx="63556">
                  <c:v>158.10939244002574</c:v>
                </c:pt>
                <c:pt idx="63557">
                  <c:v>158.11449242008442</c:v>
                </c:pt>
                <c:pt idx="63558">
                  <c:v>158.1195936078106</c:v>
                </c:pt>
                <c:pt idx="63559">
                  <c:v>158.12469479553681</c:v>
                </c:pt>
                <c:pt idx="63560">
                  <c:v>158.12979477559546</c:v>
                </c:pt>
                <c:pt idx="63561">
                  <c:v>158.13489596332167</c:v>
                </c:pt>
                <c:pt idx="63562">
                  <c:v>158.13999715104785</c:v>
                </c:pt>
                <c:pt idx="63563">
                  <c:v>158.1450971311065</c:v>
                </c:pt>
                <c:pt idx="63564">
                  <c:v>158.15020314950291</c:v>
                </c:pt>
                <c:pt idx="63565">
                  <c:v>158.1553043372291</c:v>
                </c:pt>
                <c:pt idx="63566">
                  <c:v>158.16040431728774</c:v>
                </c:pt>
                <c:pt idx="63567">
                  <c:v>158.16550550501395</c:v>
                </c:pt>
                <c:pt idx="63568">
                  <c:v>158.17060669274017</c:v>
                </c:pt>
                <c:pt idx="63569">
                  <c:v>158.17570667279881</c:v>
                </c:pt>
                <c:pt idx="63570">
                  <c:v>158.18080786052499</c:v>
                </c:pt>
                <c:pt idx="63571">
                  <c:v>158.1859090482512</c:v>
                </c:pt>
                <c:pt idx="63572">
                  <c:v>158.19100902830985</c:v>
                </c:pt>
                <c:pt idx="63573">
                  <c:v>158.19611021603606</c:v>
                </c:pt>
                <c:pt idx="63574">
                  <c:v>158.20121140376224</c:v>
                </c:pt>
                <c:pt idx="63575">
                  <c:v>158.20631138382092</c:v>
                </c:pt>
                <c:pt idx="63576">
                  <c:v>158.2114125715471</c:v>
                </c:pt>
                <c:pt idx="63577">
                  <c:v>158.21651858994349</c:v>
                </c:pt>
                <c:pt idx="63578">
                  <c:v>158.2216197776697</c:v>
                </c:pt>
                <c:pt idx="63579">
                  <c:v>158.22671975772835</c:v>
                </c:pt>
                <c:pt idx="63580">
                  <c:v>158.22481273922364</c:v>
                </c:pt>
                <c:pt idx="63581">
                  <c:v>158.18425254935622</c:v>
                </c:pt>
                <c:pt idx="63582">
                  <c:v>158.11030914677804</c:v>
                </c:pt>
                <c:pt idx="63583">
                  <c:v>158.05039674892703</c:v>
                </c:pt>
                <c:pt idx="63584">
                  <c:v>157.98898776160991</c:v>
                </c:pt>
                <c:pt idx="63585">
                  <c:v>157.98270012004772</c:v>
                </c:pt>
                <c:pt idx="63586">
                  <c:v>157.91651623295184</c:v>
                </c:pt>
                <c:pt idx="63587">
                  <c:v>157.89193702167182</c:v>
                </c:pt>
                <c:pt idx="63588">
                  <c:v>157.8360803116945</c:v>
                </c:pt>
                <c:pt idx="63589">
                  <c:v>157.77803</c:v>
                </c:pt>
                <c:pt idx="63590">
                  <c:v>157.77803</c:v>
                </c:pt>
                <c:pt idx="63591">
                  <c:v>157.77803</c:v>
                </c:pt>
                <c:pt idx="63592">
                  <c:v>157.77803</c:v>
                </c:pt>
                <c:pt idx="63593">
                  <c:v>157.77803</c:v>
                </c:pt>
                <c:pt idx="63594">
                  <c:v>157.77803</c:v>
                </c:pt>
                <c:pt idx="63595">
                  <c:v>157.74374080710538</c:v>
                </c:pt>
                <c:pt idx="63596">
                  <c:v>157.6227515375447</c:v>
                </c:pt>
                <c:pt idx="63597">
                  <c:v>157.5306206515055</c:v>
                </c:pt>
                <c:pt idx="63598">
                  <c:v>157.54845934417312</c:v>
                </c:pt>
                <c:pt idx="63599">
                  <c:v>157.56629803684075</c:v>
                </c:pt>
                <c:pt idx="63600">
                  <c:v>157.58413250633299</c:v>
                </c:pt>
                <c:pt idx="63601">
                  <c:v>157.60197119900062</c:v>
                </c:pt>
                <c:pt idx="63602">
                  <c:v>157.61982678436962</c:v>
                </c:pt>
                <c:pt idx="63603">
                  <c:v>157.63766547703725</c:v>
                </c:pt>
                <c:pt idx="63604">
                  <c:v>157.65549994652949</c:v>
                </c:pt>
                <c:pt idx="63605">
                  <c:v>157.67333863919711</c:v>
                </c:pt>
                <c:pt idx="63606">
                  <c:v>157.69117733186474</c:v>
                </c:pt>
                <c:pt idx="63607">
                  <c:v>157.70901180135701</c:v>
                </c:pt>
                <c:pt idx="63608">
                  <c:v>157.7268504940246</c:v>
                </c:pt>
                <c:pt idx="63609">
                  <c:v>157.74468918669223</c:v>
                </c:pt>
                <c:pt idx="63610">
                  <c:v>157.7625236561845</c:v>
                </c:pt>
                <c:pt idx="63611">
                  <c:v>157.78036234885209</c:v>
                </c:pt>
                <c:pt idx="63612">
                  <c:v>157.79820104151972</c:v>
                </c:pt>
                <c:pt idx="63613">
                  <c:v>157.81603551101199</c:v>
                </c:pt>
                <c:pt idx="63614">
                  <c:v>157.833891096381</c:v>
                </c:pt>
                <c:pt idx="63615">
                  <c:v>157.85172978904859</c:v>
                </c:pt>
                <c:pt idx="63616">
                  <c:v>157.86956425854086</c:v>
                </c:pt>
                <c:pt idx="63617">
                  <c:v>157.88740295120849</c:v>
                </c:pt>
                <c:pt idx="63618">
                  <c:v>157.90524164387608</c:v>
                </c:pt>
                <c:pt idx="63619">
                  <c:v>157.92307611336835</c:v>
                </c:pt>
                <c:pt idx="63620">
                  <c:v>157.94091480603598</c:v>
                </c:pt>
                <c:pt idx="63621">
                  <c:v>157.9587534987036</c:v>
                </c:pt>
                <c:pt idx="63622">
                  <c:v>157.97658796819584</c:v>
                </c:pt>
                <c:pt idx="63623">
                  <c:v>157.99442666086347</c:v>
                </c:pt>
                <c:pt idx="63624">
                  <c:v>158.01226535353109</c:v>
                </c:pt>
                <c:pt idx="63625">
                  <c:v>158.03009982302333</c:v>
                </c:pt>
                <c:pt idx="63626">
                  <c:v>158.04793851569096</c:v>
                </c:pt>
                <c:pt idx="63627">
                  <c:v>158.06579410105996</c:v>
                </c:pt>
                <c:pt idx="63628">
                  <c:v>158.08363279372759</c:v>
                </c:pt>
                <c:pt idx="63629">
                  <c:v>158.10146726321983</c:v>
                </c:pt>
                <c:pt idx="63630">
                  <c:v>158.11930595588746</c:v>
                </c:pt>
                <c:pt idx="63631">
                  <c:v>158.13714464855508</c:v>
                </c:pt>
                <c:pt idx="63632">
                  <c:v>158.15497911804735</c:v>
                </c:pt>
                <c:pt idx="63633">
                  <c:v>158.17281781071495</c:v>
                </c:pt>
                <c:pt idx="63634">
                  <c:v>158.19065650338257</c:v>
                </c:pt>
                <c:pt idx="63635">
                  <c:v>158.20849097287484</c:v>
                </c:pt>
                <c:pt idx="63636">
                  <c:v>158.22632966554244</c:v>
                </c:pt>
                <c:pt idx="63637">
                  <c:v>158.24416835821006</c:v>
                </c:pt>
                <c:pt idx="63638">
                  <c:v>158.26200282770233</c:v>
                </c:pt>
                <c:pt idx="63639">
                  <c:v>158.27985841307134</c:v>
                </c:pt>
                <c:pt idx="63640">
                  <c:v>158.29769710573893</c:v>
                </c:pt>
                <c:pt idx="63641">
                  <c:v>158.3155315752312</c:v>
                </c:pt>
                <c:pt idx="63642">
                  <c:v>158.33337026789883</c:v>
                </c:pt>
                <c:pt idx="63643">
                  <c:v>158.35120896056642</c:v>
                </c:pt>
                <c:pt idx="63644">
                  <c:v>158.3690434300587</c:v>
                </c:pt>
                <c:pt idx="63645">
                  <c:v>158.39925510252741</c:v>
                </c:pt>
                <c:pt idx="63646">
                  <c:v>158.39895255065554</c:v>
                </c:pt>
                <c:pt idx="63647">
                  <c:v>158.44259218025752</c:v>
                </c:pt>
                <c:pt idx="63648">
                  <c:v>158.4122769303348</c:v>
                </c:pt>
                <c:pt idx="63649">
                  <c:v>158.42946832465339</c:v>
                </c:pt>
                <c:pt idx="63650">
                  <c:v>158.46546900000001</c:v>
                </c:pt>
                <c:pt idx="63651">
                  <c:v>158.49995167582861</c:v>
                </c:pt>
                <c:pt idx="63652">
                  <c:v>158.4826308336026</c:v>
                </c:pt>
                <c:pt idx="63653">
                  <c:v>158.4786144501669</c:v>
                </c:pt>
                <c:pt idx="63654">
                  <c:v>158.46873762825965</c:v>
                </c:pt>
                <c:pt idx="63655">
                  <c:v>158.44840894657307</c:v>
                </c:pt>
                <c:pt idx="63656">
                  <c:v>158.42808026488646</c:v>
                </c:pt>
                <c:pt idx="63657">
                  <c:v>158.40775639586127</c:v>
                </c:pt>
                <c:pt idx="63658">
                  <c:v>158.38742771417469</c:v>
                </c:pt>
                <c:pt idx="63659">
                  <c:v>158.36709903248808</c:v>
                </c:pt>
                <c:pt idx="63660">
                  <c:v>158.34677516346289</c:v>
                </c:pt>
                <c:pt idx="63661">
                  <c:v>158.32644648177632</c:v>
                </c:pt>
                <c:pt idx="63662">
                  <c:v>158.30611780008974</c:v>
                </c:pt>
                <c:pt idx="63663">
                  <c:v>158.28579393106452</c:v>
                </c:pt>
                <c:pt idx="63664">
                  <c:v>158.26544599873242</c:v>
                </c:pt>
                <c:pt idx="63665">
                  <c:v>158.24511731704581</c:v>
                </c:pt>
                <c:pt idx="63666">
                  <c:v>158.22479344802062</c:v>
                </c:pt>
                <c:pt idx="63667">
                  <c:v>158.20446476633404</c:v>
                </c:pt>
                <c:pt idx="63668">
                  <c:v>158.18413608464743</c:v>
                </c:pt>
                <c:pt idx="63669">
                  <c:v>158.16381221562224</c:v>
                </c:pt>
                <c:pt idx="63670">
                  <c:v>158.14348353393567</c:v>
                </c:pt>
                <c:pt idx="63671">
                  <c:v>158.12315485224909</c:v>
                </c:pt>
                <c:pt idx="63672">
                  <c:v>158.10283098322387</c:v>
                </c:pt>
                <c:pt idx="63673">
                  <c:v>158.08250230153729</c:v>
                </c:pt>
                <c:pt idx="63674">
                  <c:v>158.06217361985071</c:v>
                </c:pt>
                <c:pt idx="63675">
                  <c:v>158.04184975082549</c:v>
                </c:pt>
                <c:pt idx="63676">
                  <c:v>158.02152106913891</c:v>
                </c:pt>
                <c:pt idx="63677">
                  <c:v>158.00117313680681</c:v>
                </c:pt>
                <c:pt idx="63678">
                  <c:v>157.98084445512021</c:v>
                </c:pt>
                <c:pt idx="63679">
                  <c:v>157.96052058609502</c:v>
                </c:pt>
                <c:pt idx="63680">
                  <c:v>157.94019190440844</c:v>
                </c:pt>
                <c:pt idx="63681">
                  <c:v>157.91986322272183</c:v>
                </c:pt>
                <c:pt idx="63682">
                  <c:v>157.89953935369664</c:v>
                </c:pt>
                <c:pt idx="63683">
                  <c:v>157.87921067201006</c:v>
                </c:pt>
                <c:pt idx="63684">
                  <c:v>157.85888199032348</c:v>
                </c:pt>
                <c:pt idx="63685">
                  <c:v>157.83855812129826</c:v>
                </c:pt>
                <c:pt idx="63686">
                  <c:v>157.81822943961168</c:v>
                </c:pt>
                <c:pt idx="63687">
                  <c:v>157.79790557058649</c:v>
                </c:pt>
                <c:pt idx="63688">
                  <c:v>157.77757688889989</c:v>
                </c:pt>
                <c:pt idx="63689">
                  <c:v>157.75722895656779</c:v>
                </c:pt>
                <c:pt idx="63690">
                  <c:v>157.73690027488118</c:v>
                </c:pt>
                <c:pt idx="63691">
                  <c:v>157.71657640585599</c:v>
                </c:pt>
                <c:pt idx="63692">
                  <c:v>157.69624772416941</c:v>
                </c:pt>
                <c:pt idx="63693">
                  <c:v>157.67591904248283</c:v>
                </c:pt>
                <c:pt idx="63694">
                  <c:v>157.65559517345761</c:v>
                </c:pt>
                <c:pt idx="63695">
                  <c:v>157.63526649177103</c:v>
                </c:pt>
                <c:pt idx="63696">
                  <c:v>157.61493781008446</c:v>
                </c:pt>
                <c:pt idx="63697">
                  <c:v>157.59461394105927</c:v>
                </c:pt>
                <c:pt idx="63698">
                  <c:v>157.57428525937266</c:v>
                </c:pt>
                <c:pt idx="63699">
                  <c:v>157.54841958956646</c:v>
                </c:pt>
                <c:pt idx="63700">
                  <c:v>157.52477999999999</c:v>
                </c:pt>
                <c:pt idx="63701">
                  <c:v>157.54437319599427</c:v>
                </c:pt>
                <c:pt idx="63702">
                  <c:v>157.55902757377831</c:v>
                </c:pt>
                <c:pt idx="63703">
                  <c:v>157.51797528636146</c:v>
                </c:pt>
                <c:pt idx="63704">
                  <c:v>157.51361284787794</c:v>
                </c:pt>
                <c:pt idx="63705">
                  <c:v>157.545946993087</c:v>
                </c:pt>
                <c:pt idx="63706">
                  <c:v>157.58623407939916</c:v>
                </c:pt>
                <c:pt idx="63707">
                  <c:v>157.597137</c:v>
                </c:pt>
                <c:pt idx="63708">
                  <c:v>157.59569058711892</c:v>
                </c:pt>
                <c:pt idx="63709">
                  <c:v>157.59214754674957</c:v>
                </c:pt>
                <c:pt idx="63710">
                  <c:v>157.58860366739364</c:v>
                </c:pt>
                <c:pt idx="63711">
                  <c:v>157.58505978803768</c:v>
                </c:pt>
                <c:pt idx="63712">
                  <c:v>157.58151674766833</c:v>
                </c:pt>
                <c:pt idx="63713">
                  <c:v>157.5901923371483</c:v>
                </c:pt>
                <c:pt idx="63714">
                  <c:v>157.61523399999999</c:v>
                </c:pt>
                <c:pt idx="63715">
                  <c:v>157.62692273271338</c:v>
                </c:pt>
                <c:pt idx="63716">
                  <c:v>157.65141299999999</c:v>
                </c:pt>
                <c:pt idx="63717">
                  <c:v>157.65750500429183</c:v>
                </c:pt>
                <c:pt idx="63718">
                  <c:v>157.66949500000001</c:v>
                </c:pt>
                <c:pt idx="63719">
                  <c:v>157.65411695023948</c:v>
                </c:pt>
                <c:pt idx="63720">
                  <c:v>157.60998863353538</c:v>
                </c:pt>
                <c:pt idx="63721">
                  <c:v>157.56586031683128</c:v>
                </c:pt>
                <c:pt idx="63722">
                  <c:v>157.52174244717185</c:v>
                </c:pt>
                <c:pt idx="63723">
                  <c:v>157.47761413046774</c:v>
                </c:pt>
                <c:pt idx="63724">
                  <c:v>157.43348581376364</c:v>
                </c:pt>
                <c:pt idx="63725">
                  <c:v>157.38936794410418</c:v>
                </c:pt>
                <c:pt idx="63726">
                  <c:v>157.34523962740008</c:v>
                </c:pt>
                <c:pt idx="63727">
                  <c:v>157.30106952251728</c:v>
                </c:pt>
                <c:pt idx="63728">
                  <c:v>157.25694120581318</c:v>
                </c:pt>
                <c:pt idx="63729">
                  <c:v>157.21282333615375</c:v>
                </c:pt>
                <c:pt idx="63730">
                  <c:v>157.16869501944964</c:v>
                </c:pt>
                <c:pt idx="63731">
                  <c:v>157.12457714979021</c:v>
                </c:pt>
                <c:pt idx="63732">
                  <c:v>157.08044883308608</c:v>
                </c:pt>
                <c:pt idx="63733">
                  <c:v>157.03632051638198</c:v>
                </c:pt>
                <c:pt idx="63734">
                  <c:v>156.99220264672255</c:v>
                </c:pt>
                <c:pt idx="63735">
                  <c:v>156.94807433001844</c:v>
                </c:pt>
                <c:pt idx="63736">
                  <c:v>156.90394601331434</c:v>
                </c:pt>
                <c:pt idx="63737">
                  <c:v>156.85982814365491</c:v>
                </c:pt>
                <c:pt idx="63738">
                  <c:v>156.81569982695081</c:v>
                </c:pt>
                <c:pt idx="63739">
                  <c:v>156.77152972206798</c:v>
                </c:pt>
                <c:pt idx="63740">
                  <c:v>156.72740140536388</c:v>
                </c:pt>
                <c:pt idx="63741">
                  <c:v>156.68328353570445</c:v>
                </c:pt>
                <c:pt idx="63742">
                  <c:v>156.63915521900034</c:v>
                </c:pt>
                <c:pt idx="63743">
                  <c:v>156.59502690229624</c:v>
                </c:pt>
                <c:pt idx="63744">
                  <c:v>156.55090903263681</c:v>
                </c:pt>
                <c:pt idx="63745">
                  <c:v>156.50678071593271</c:v>
                </c:pt>
                <c:pt idx="63746">
                  <c:v>156.46265239922857</c:v>
                </c:pt>
                <c:pt idx="63747">
                  <c:v>156.41853452956914</c:v>
                </c:pt>
                <c:pt idx="63748">
                  <c:v>156.37440621286504</c:v>
                </c:pt>
                <c:pt idx="63749">
                  <c:v>156.33027789616094</c:v>
                </c:pt>
                <c:pt idx="63750">
                  <c:v>156.28616002650151</c:v>
                </c:pt>
                <c:pt idx="63751">
                  <c:v>156.2420317097974</c:v>
                </c:pt>
                <c:pt idx="63752">
                  <c:v>156.19786160491461</c:v>
                </c:pt>
                <c:pt idx="63753">
                  <c:v>156.15374373525515</c:v>
                </c:pt>
                <c:pt idx="63754">
                  <c:v>156.10961541855104</c:v>
                </c:pt>
                <c:pt idx="63755">
                  <c:v>156.06548710184694</c:v>
                </c:pt>
                <c:pt idx="63756">
                  <c:v>156.02136923218751</c:v>
                </c:pt>
                <c:pt idx="63757">
                  <c:v>155.97724091548341</c:v>
                </c:pt>
                <c:pt idx="63758">
                  <c:v>155.9331125987793</c:v>
                </c:pt>
                <c:pt idx="63759">
                  <c:v>155.88899472911987</c:v>
                </c:pt>
                <c:pt idx="63760">
                  <c:v>155.84486641241577</c:v>
                </c:pt>
                <c:pt idx="63761">
                  <c:v>155.80073809571164</c:v>
                </c:pt>
                <c:pt idx="63762">
                  <c:v>155.75662022605221</c:v>
                </c:pt>
                <c:pt idx="63763">
                  <c:v>155.7124919093481</c:v>
                </c:pt>
                <c:pt idx="63764">
                  <c:v>155.63707338865046</c:v>
                </c:pt>
                <c:pt idx="63765">
                  <c:v>155.5704793420739</c:v>
                </c:pt>
                <c:pt idx="63766">
                  <c:v>155.55294799999999</c:v>
                </c:pt>
                <c:pt idx="63767">
                  <c:v>155.52794877682405</c:v>
                </c:pt>
                <c:pt idx="63768">
                  <c:v>155.38976391114247</c:v>
                </c:pt>
                <c:pt idx="63769">
                  <c:v>155.32923387936509</c:v>
                </c:pt>
                <c:pt idx="63770">
                  <c:v>155.35427538835978</c:v>
                </c:pt>
                <c:pt idx="63771">
                  <c:v>155.26676605959096</c:v>
                </c:pt>
                <c:pt idx="63772">
                  <c:v>155.21900741466854</c:v>
                </c:pt>
                <c:pt idx="63773">
                  <c:v>155.05631959632808</c:v>
                </c:pt>
                <c:pt idx="63774">
                  <c:v>154.97710398259417</c:v>
                </c:pt>
                <c:pt idx="63775">
                  <c:v>154.94537052777025</c:v>
                </c:pt>
                <c:pt idx="63776">
                  <c:v>154.92011350257383</c:v>
                </c:pt>
                <c:pt idx="63777">
                  <c:v>154.89483255973988</c:v>
                </c:pt>
                <c:pt idx="63778">
                  <c:v>154.86958151395285</c:v>
                </c:pt>
                <c:pt idx="63779">
                  <c:v>154.84432448875643</c:v>
                </c:pt>
                <c:pt idx="63780">
                  <c:v>154.81906746356</c:v>
                </c:pt>
                <c:pt idx="63781">
                  <c:v>154.79381641777294</c:v>
                </c:pt>
                <c:pt idx="63782">
                  <c:v>154.76855939257652</c:v>
                </c:pt>
                <c:pt idx="63783">
                  <c:v>154.7433023673801</c:v>
                </c:pt>
                <c:pt idx="63784">
                  <c:v>154.71805132159307</c:v>
                </c:pt>
                <c:pt idx="63785">
                  <c:v>154.69279429639664</c:v>
                </c:pt>
                <c:pt idx="63786">
                  <c:v>154.66753727120022</c:v>
                </c:pt>
                <c:pt idx="63787">
                  <c:v>154.64228622541316</c:v>
                </c:pt>
                <c:pt idx="63788">
                  <c:v>154.61702920021673</c:v>
                </c:pt>
                <c:pt idx="63789">
                  <c:v>154.59174825738282</c:v>
                </c:pt>
                <c:pt idx="63790">
                  <c:v>154.56649123218639</c:v>
                </c:pt>
                <c:pt idx="63791">
                  <c:v>154.54124018639934</c:v>
                </c:pt>
                <c:pt idx="63792">
                  <c:v>154.51598316120291</c:v>
                </c:pt>
                <c:pt idx="63793">
                  <c:v>154.49072613600649</c:v>
                </c:pt>
                <c:pt idx="63794">
                  <c:v>154.46547509021943</c:v>
                </c:pt>
                <c:pt idx="63795">
                  <c:v>154.44021806502303</c:v>
                </c:pt>
                <c:pt idx="63796">
                  <c:v>154.41496103982661</c:v>
                </c:pt>
                <c:pt idx="63797">
                  <c:v>154.38970999403955</c:v>
                </c:pt>
                <c:pt idx="63798">
                  <c:v>154.36445296884312</c:v>
                </c:pt>
                <c:pt idx="63799">
                  <c:v>154.3391959436467</c:v>
                </c:pt>
                <c:pt idx="63800">
                  <c:v>154.31394489785964</c:v>
                </c:pt>
                <c:pt idx="63801">
                  <c:v>154.28868787266322</c:v>
                </c:pt>
                <c:pt idx="63802">
                  <c:v>154.2634069298293</c:v>
                </c:pt>
                <c:pt idx="63803">
                  <c:v>154.23815588404224</c:v>
                </c:pt>
                <c:pt idx="63804">
                  <c:v>154.21289885884582</c:v>
                </c:pt>
                <c:pt idx="63805">
                  <c:v>154.18764183364939</c:v>
                </c:pt>
                <c:pt idx="63806">
                  <c:v>154.16239078786236</c:v>
                </c:pt>
                <c:pt idx="63807">
                  <c:v>154.13713376266594</c:v>
                </c:pt>
                <c:pt idx="63808">
                  <c:v>154.11187673746952</c:v>
                </c:pt>
                <c:pt idx="63809">
                  <c:v>154.08662569168246</c:v>
                </c:pt>
                <c:pt idx="63810">
                  <c:v>154.06136866648603</c:v>
                </c:pt>
                <c:pt idx="63811">
                  <c:v>154.03611164128961</c:v>
                </c:pt>
                <c:pt idx="63812">
                  <c:v>154.01086059550258</c:v>
                </c:pt>
                <c:pt idx="63813">
                  <c:v>153.98560357030615</c:v>
                </c:pt>
                <c:pt idx="63814">
                  <c:v>153.96032262747221</c:v>
                </c:pt>
                <c:pt idx="63815">
                  <c:v>153.93506560227578</c:v>
                </c:pt>
                <c:pt idx="63816">
                  <c:v>153.90981455648875</c:v>
                </c:pt>
                <c:pt idx="63817">
                  <c:v>153.88455753129233</c:v>
                </c:pt>
                <c:pt idx="63818">
                  <c:v>153.85930050609591</c:v>
                </c:pt>
                <c:pt idx="63819">
                  <c:v>153.85247799999999</c:v>
                </c:pt>
                <c:pt idx="63820">
                  <c:v>153.83904980162137</c:v>
                </c:pt>
                <c:pt idx="63821">
                  <c:v>153.7530889589988</c:v>
                </c:pt>
                <c:pt idx="63822">
                  <c:v>153.52135774078033</c:v>
                </c:pt>
                <c:pt idx="63823">
                  <c:v>153.53467883315508</c:v>
                </c:pt>
                <c:pt idx="63824">
                  <c:v>153.40612653073222</c:v>
                </c:pt>
                <c:pt idx="63825">
                  <c:v>153.40920815446285</c:v>
                </c:pt>
                <c:pt idx="63826">
                  <c:v>153.35864250588236</c:v>
                </c:pt>
                <c:pt idx="63827">
                  <c:v>153.35570632192514</c:v>
                </c:pt>
                <c:pt idx="63828">
                  <c:v>153.49511882707205</c:v>
                </c:pt>
                <c:pt idx="63829">
                  <c:v>153.50071783559258</c:v>
                </c:pt>
                <c:pt idx="63830">
                  <c:v>153.50631684411309</c:v>
                </c:pt>
                <c:pt idx="63831">
                  <c:v>153.51191452711078</c:v>
                </c:pt>
                <c:pt idx="63832">
                  <c:v>153.51751353563131</c:v>
                </c:pt>
                <c:pt idx="63833">
                  <c:v>153.52311254415181</c:v>
                </c:pt>
                <c:pt idx="63834">
                  <c:v>153.5287102271495</c:v>
                </c:pt>
                <c:pt idx="63835">
                  <c:v>153.53430923567004</c:v>
                </c:pt>
                <c:pt idx="63836">
                  <c:v>153.53990824419054</c:v>
                </c:pt>
                <c:pt idx="63837">
                  <c:v>153.54550592718823</c:v>
                </c:pt>
                <c:pt idx="63838">
                  <c:v>153.55110493570876</c:v>
                </c:pt>
                <c:pt idx="63839">
                  <c:v>153.55670924632068</c:v>
                </c:pt>
                <c:pt idx="63840">
                  <c:v>153.56230825484121</c:v>
                </c:pt>
                <c:pt idx="63841">
                  <c:v>153.5679059378389</c:v>
                </c:pt>
                <c:pt idx="63842">
                  <c:v>153.57350494635941</c:v>
                </c:pt>
                <c:pt idx="63843">
                  <c:v>153.57910395487994</c:v>
                </c:pt>
                <c:pt idx="63844">
                  <c:v>153.58470163787763</c:v>
                </c:pt>
                <c:pt idx="63845">
                  <c:v>153.59030064639813</c:v>
                </c:pt>
                <c:pt idx="63846">
                  <c:v>153.59589965491867</c:v>
                </c:pt>
                <c:pt idx="63847">
                  <c:v>153.60149733791636</c:v>
                </c:pt>
                <c:pt idx="63848">
                  <c:v>153.60709634643686</c:v>
                </c:pt>
                <c:pt idx="63849">
                  <c:v>153.6126953549574</c:v>
                </c:pt>
                <c:pt idx="63850">
                  <c:v>153.61829303795508</c:v>
                </c:pt>
                <c:pt idx="63851">
                  <c:v>153.62389204647562</c:v>
                </c:pt>
                <c:pt idx="63852">
                  <c:v>153.62949635708753</c:v>
                </c:pt>
                <c:pt idx="63853">
                  <c:v>153.63509404008522</c:v>
                </c:pt>
                <c:pt idx="63854">
                  <c:v>153.64069304860573</c:v>
                </c:pt>
                <c:pt idx="63855">
                  <c:v>153.64629205712626</c:v>
                </c:pt>
                <c:pt idx="63856">
                  <c:v>153.65188974012395</c:v>
                </c:pt>
                <c:pt idx="63857">
                  <c:v>153.65748874864445</c:v>
                </c:pt>
                <c:pt idx="63858">
                  <c:v>153.66308775716499</c:v>
                </c:pt>
                <c:pt idx="63859">
                  <c:v>153.66868544016268</c:v>
                </c:pt>
                <c:pt idx="63860">
                  <c:v>153.67428444868321</c:v>
                </c:pt>
                <c:pt idx="63861">
                  <c:v>153.67988345720372</c:v>
                </c:pt>
                <c:pt idx="63862">
                  <c:v>153.6854811402014</c:v>
                </c:pt>
                <c:pt idx="63863">
                  <c:v>153.69108014872194</c:v>
                </c:pt>
                <c:pt idx="63864">
                  <c:v>153.69668445933385</c:v>
                </c:pt>
                <c:pt idx="63865">
                  <c:v>153.70228346785439</c:v>
                </c:pt>
                <c:pt idx="63866">
                  <c:v>153.70788115085205</c:v>
                </c:pt>
                <c:pt idx="63867">
                  <c:v>153.71348015937258</c:v>
                </c:pt>
                <c:pt idx="63868">
                  <c:v>153.71907916789311</c:v>
                </c:pt>
                <c:pt idx="63869">
                  <c:v>153.72467685089077</c:v>
                </c:pt>
                <c:pt idx="63870">
                  <c:v>153.73027585941131</c:v>
                </c:pt>
                <c:pt idx="63871">
                  <c:v>153.73587486793184</c:v>
                </c:pt>
                <c:pt idx="63872">
                  <c:v>153.74147255092953</c:v>
                </c:pt>
                <c:pt idx="63873">
                  <c:v>153.7133880479256</c:v>
                </c:pt>
                <c:pt idx="63874">
                  <c:v>153.69998410228897</c:v>
                </c:pt>
                <c:pt idx="63875">
                  <c:v>153.707764</c:v>
                </c:pt>
                <c:pt idx="63876">
                  <c:v>153.66551203481163</c:v>
                </c:pt>
                <c:pt idx="63877">
                  <c:v>153.62469251216024</c:v>
                </c:pt>
                <c:pt idx="63878">
                  <c:v>153.60647336972585</c:v>
                </c:pt>
                <c:pt idx="63879">
                  <c:v>153.58824865164522</c:v>
                </c:pt>
                <c:pt idx="63880">
                  <c:v>153.60330359513591</c:v>
                </c:pt>
                <c:pt idx="63881">
                  <c:v>153.55003166865316</c:v>
                </c:pt>
                <c:pt idx="63882">
                  <c:v>153.49561520127497</c:v>
                </c:pt>
                <c:pt idx="63883">
                  <c:v>153.47449713135697</c:v>
                </c:pt>
                <c:pt idx="63884">
                  <c:v>153.45338406098205</c:v>
                </c:pt>
                <c:pt idx="63885">
                  <c:v>153.43226599106401</c:v>
                </c:pt>
                <c:pt idx="63886">
                  <c:v>153.41114792114601</c:v>
                </c:pt>
                <c:pt idx="63887">
                  <c:v>153.39003485077106</c:v>
                </c:pt>
                <c:pt idx="63888">
                  <c:v>153.36891678085306</c:v>
                </c:pt>
                <c:pt idx="63889">
                  <c:v>153.34777871276279</c:v>
                </c:pt>
                <c:pt idx="63890">
                  <c:v>153.32666064284476</c:v>
                </c:pt>
                <c:pt idx="63891">
                  <c:v>153.30554757246983</c:v>
                </c:pt>
                <c:pt idx="63892">
                  <c:v>153.28442950255183</c:v>
                </c:pt>
                <c:pt idx="63893">
                  <c:v>153.2633114326338</c:v>
                </c:pt>
                <c:pt idx="63894">
                  <c:v>153.24219836225888</c:v>
                </c:pt>
                <c:pt idx="63895">
                  <c:v>153.22108029234084</c:v>
                </c:pt>
                <c:pt idx="63896">
                  <c:v>153.19996222242284</c:v>
                </c:pt>
                <c:pt idx="63897">
                  <c:v>153.17884915204789</c:v>
                </c:pt>
                <c:pt idx="63898">
                  <c:v>153.15773108212989</c:v>
                </c:pt>
                <c:pt idx="63899">
                  <c:v>153.13661301221188</c:v>
                </c:pt>
                <c:pt idx="63900">
                  <c:v>153.11549994183693</c:v>
                </c:pt>
                <c:pt idx="63901">
                  <c:v>153.09438187191893</c:v>
                </c:pt>
                <c:pt idx="63902">
                  <c:v>153.07324380382866</c:v>
                </c:pt>
                <c:pt idx="63903">
                  <c:v>153.05213073345371</c:v>
                </c:pt>
                <c:pt idx="63904">
                  <c:v>153.03101266353571</c:v>
                </c:pt>
                <c:pt idx="63905">
                  <c:v>153.00989459361767</c:v>
                </c:pt>
                <c:pt idx="63906">
                  <c:v>152.98878152324275</c:v>
                </c:pt>
                <c:pt idx="63907">
                  <c:v>152.96766345332472</c:v>
                </c:pt>
                <c:pt idx="63908">
                  <c:v>152.94654538340671</c:v>
                </c:pt>
                <c:pt idx="63909">
                  <c:v>152.92543231303179</c:v>
                </c:pt>
                <c:pt idx="63910">
                  <c:v>152.90431424311376</c:v>
                </c:pt>
                <c:pt idx="63911">
                  <c:v>152.88319617319576</c:v>
                </c:pt>
                <c:pt idx="63912">
                  <c:v>152.8620831028208</c:v>
                </c:pt>
                <c:pt idx="63913">
                  <c:v>152.8409650329028</c:v>
                </c:pt>
                <c:pt idx="63914">
                  <c:v>152.81982696481253</c:v>
                </c:pt>
                <c:pt idx="63915">
                  <c:v>152.7987088948945</c:v>
                </c:pt>
                <c:pt idx="63916">
                  <c:v>152.77759582451958</c:v>
                </c:pt>
                <c:pt idx="63917">
                  <c:v>152.75647775460158</c:v>
                </c:pt>
                <c:pt idx="63918">
                  <c:v>152.73535968468354</c:v>
                </c:pt>
                <c:pt idx="63919">
                  <c:v>152.71424661430862</c:v>
                </c:pt>
                <c:pt idx="63920">
                  <c:v>152.69312854439059</c:v>
                </c:pt>
                <c:pt idx="63921">
                  <c:v>152.67201047447259</c:v>
                </c:pt>
                <c:pt idx="63922">
                  <c:v>152.65089740409763</c:v>
                </c:pt>
                <c:pt idx="63923">
                  <c:v>152.62977933417963</c:v>
                </c:pt>
                <c:pt idx="63924">
                  <c:v>152.60866126426163</c:v>
                </c:pt>
                <c:pt idx="63925">
                  <c:v>152.58754819388668</c:v>
                </c:pt>
                <c:pt idx="63926">
                  <c:v>152.56643012396867</c:v>
                </c:pt>
                <c:pt idx="63927">
                  <c:v>152.54529205587841</c:v>
                </c:pt>
                <c:pt idx="63928">
                  <c:v>152.52417898550345</c:v>
                </c:pt>
                <c:pt idx="63929">
                  <c:v>152.50306091558545</c:v>
                </c:pt>
                <c:pt idx="63930">
                  <c:v>152.48194284566742</c:v>
                </c:pt>
                <c:pt idx="63931">
                  <c:v>152.4608297752925</c:v>
                </c:pt>
                <c:pt idx="63932">
                  <c:v>152.43971170537446</c:v>
                </c:pt>
                <c:pt idx="63933">
                  <c:v>152.41859363545646</c:v>
                </c:pt>
                <c:pt idx="63934">
                  <c:v>152.39748056508154</c:v>
                </c:pt>
                <c:pt idx="63935">
                  <c:v>152.37636249516351</c:v>
                </c:pt>
                <c:pt idx="63936">
                  <c:v>152.3552444252455</c:v>
                </c:pt>
                <c:pt idx="63937">
                  <c:v>152.33413135487055</c:v>
                </c:pt>
                <c:pt idx="63938">
                  <c:v>152.31301328495255</c:v>
                </c:pt>
                <c:pt idx="63939">
                  <c:v>152.29187521686228</c:v>
                </c:pt>
                <c:pt idx="63940">
                  <c:v>152.27075714694425</c:v>
                </c:pt>
                <c:pt idx="63941">
                  <c:v>152.24964407656933</c:v>
                </c:pt>
                <c:pt idx="63942">
                  <c:v>152.22852600665132</c:v>
                </c:pt>
                <c:pt idx="63943">
                  <c:v>152.20740793673329</c:v>
                </c:pt>
                <c:pt idx="63944">
                  <c:v>152.18629486635837</c:v>
                </c:pt>
                <c:pt idx="63945">
                  <c:v>152.16517679644033</c:v>
                </c:pt>
                <c:pt idx="63946">
                  <c:v>152.27503405054841</c:v>
                </c:pt>
                <c:pt idx="63947">
                  <c:v>152.42510058544616</c:v>
                </c:pt>
                <c:pt idx="63948">
                  <c:v>152.34351341440154</c:v>
                </c:pt>
                <c:pt idx="63949">
                  <c:v>152.36345293133047</c:v>
                </c:pt>
                <c:pt idx="63950">
                  <c:v>152.40527299999999</c:v>
                </c:pt>
                <c:pt idx="63951">
                  <c:v>152.4368040386266</c:v>
                </c:pt>
                <c:pt idx="63952">
                  <c:v>152.47744191813328</c:v>
                </c:pt>
                <c:pt idx="63953">
                  <c:v>152.47704852484853</c:v>
                </c:pt>
                <c:pt idx="63954">
                  <c:v>152.47665503840881</c:v>
                </c:pt>
                <c:pt idx="63955">
                  <c:v>152.47626155196912</c:v>
                </c:pt>
                <c:pt idx="63956">
                  <c:v>152.47586815868434</c:v>
                </c:pt>
                <c:pt idx="63957">
                  <c:v>152.47547467224464</c:v>
                </c:pt>
                <c:pt idx="63958">
                  <c:v>152.47508118580495</c:v>
                </c:pt>
                <c:pt idx="63959">
                  <c:v>152.47468779252017</c:v>
                </c:pt>
                <c:pt idx="63960">
                  <c:v>152.47429430608048</c:v>
                </c:pt>
                <c:pt idx="63961">
                  <c:v>152.47390044702104</c:v>
                </c:pt>
                <c:pt idx="63962">
                  <c:v>152.47350696058135</c:v>
                </c:pt>
                <c:pt idx="63963">
                  <c:v>152.47311356729659</c:v>
                </c:pt>
                <c:pt idx="63964">
                  <c:v>152.47272008085687</c:v>
                </c:pt>
                <c:pt idx="63965">
                  <c:v>152.47232659441718</c:v>
                </c:pt>
                <c:pt idx="63966">
                  <c:v>152.47193320113243</c:v>
                </c:pt>
                <c:pt idx="63967">
                  <c:v>152.47153971469271</c:v>
                </c:pt>
                <c:pt idx="63968">
                  <c:v>152.47114622825302</c:v>
                </c:pt>
                <c:pt idx="63969">
                  <c:v>152.47075283496824</c:v>
                </c:pt>
                <c:pt idx="63970">
                  <c:v>152.47035934852855</c:v>
                </c:pt>
                <c:pt idx="63971">
                  <c:v>152.46996586208886</c:v>
                </c:pt>
                <c:pt idx="63972">
                  <c:v>152.46957246880407</c:v>
                </c:pt>
                <c:pt idx="63973">
                  <c:v>152.46917860974466</c:v>
                </c:pt>
                <c:pt idx="63974">
                  <c:v>152.46878512330494</c:v>
                </c:pt>
                <c:pt idx="63975">
                  <c:v>152.46839173002019</c:v>
                </c:pt>
                <c:pt idx="63976">
                  <c:v>152.4679982435805</c:v>
                </c:pt>
                <c:pt idx="63977">
                  <c:v>152.46760475714078</c:v>
                </c:pt>
                <c:pt idx="63978">
                  <c:v>152.46721136385602</c:v>
                </c:pt>
                <c:pt idx="63979">
                  <c:v>152.46681787741633</c:v>
                </c:pt>
                <c:pt idx="63980">
                  <c:v>152.46642439097661</c:v>
                </c:pt>
                <c:pt idx="63981">
                  <c:v>152.46603099769186</c:v>
                </c:pt>
                <c:pt idx="63982">
                  <c:v>152.46563751125214</c:v>
                </c:pt>
                <c:pt idx="63983">
                  <c:v>152.46524402481245</c:v>
                </c:pt>
                <c:pt idx="63984">
                  <c:v>152.4648506315277</c:v>
                </c:pt>
                <c:pt idx="63985">
                  <c:v>152.46445714508798</c:v>
                </c:pt>
                <c:pt idx="63986">
                  <c:v>152.46406328602856</c:v>
                </c:pt>
                <c:pt idx="63987">
                  <c:v>152.46366979958884</c:v>
                </c:pt>
                <c:pt idx="63988">
                  <c:v>152.46327640630409</c:v>
                </c:pt>
                <c:pt idx="63989">
                  <c:v>152.4628829198644</c:v>
                </c:pt>
                <c:pt idx="63990">
                  <c:v>152.46248943342468</c:v>
                </c:pt>
                <c:pt idx="63991">
                  <c:v>152.46209604013993</c:v>
                </c:pt>
                <c:pt idx="63992">
                  <c:v>152.46170255370023</c:v>
                </c:pt>
                <c:pt idx="63993">
                  <c:v>152.46130906726052</c:v>
                </c:pt>
                <c:pt idx="63994">
                  <c:v>152.46091567397576</c:v>
                </c:pt>
                <c:pt idx="63995">
                  <c:v>152.46052218753604</c:v>
                </c:pt>
                <c:pt idx="63996">
                  <c:v>152.46012870109635</c:v>
                </c:pt>
                <c:pt idx="63997">
                  <c:v>152.4597353078116</c:v>
                </c:pt>
                <c:pt idx="63998">
                  <c:v>152.4862906595136</c:v>
                </c:pt>
                <c:pt idx="63999">
                  <c:v>152.5409545</c:v>
                </c:pt>
                <c:pt idx="64000">
                  <c:v>152.5589189694802</c:v>
                </c:pt>
                <c:pt idx="64001">
                  <c:v>152.60577684410012</c:v>
                </c:pt>
                <c:pt idx="64002">
                  <c:v>152.6773720996662</c:v>
                </c:pt>
                <c:pt idx="64003">
                  <c:v>152.72335413733904</c:v>
                </c:pt>
                <c:pt idx="64004">
                  <c:v>152.81671630941597</c:v>
                </c:pt>
                <c:pt idx="64005">
                  <c:v>152.85600280066762</c:v>
                </c:pt>
                <c:pt idx="64006">
                  <c:v>152.84936506962327</c:v>
                </c:pt>
                <c:pt idx="64007">
                  <c:v>152.87164044749656</c:v>
                </c:pt>
                <c:pt idx="64008">
                  <c:v>152.89720080522619</c:v>
                </c:pt>
                <c:pt idx="64009">
                  <c:v>152.92275511173474</c:v>
                </c:pt>
                <c:pt idx="64010">
                  <c:v>152.94831546946438</c:v>
                </c:pt>
                <c:pt idx="64011">
                  <c:v>152.97390003207821</c:v>
                </c:pt>
                <c:pt idx="64012">
                  <c:v>152.99946038980784</c:v>
                </c:pt>
                <c:pt idx="64013">
                  <c:v>153.03035712923224</c:v>
                </c:pt>
                <c:pt idx="64014">
                  <c:v>153.07461499999999</c:v>
                </c:pt>
                <c:pt idx="64015">
                  <c:v>153.08181801979018</c:v>
                </c:pt>
                <c:pt idx="64016">
                  <c:v>153.12569660977354</c:v>
                </c:pt>
                <c:pt idx="64017">
                  <c:v>153.19855748569384</c:v>
                </c:pt>
                <c:pt idx="64018">
                  <c:v>153.27143558202192</c:v>
                </c:pt>
                <c:pt idx="64019">
                  <c:v>153.34430146817638</c:v>
                </c:pt>
                <c:pt idx="64020">
                  <c:v>153.400238</c:v>
                </c:pt>
                <c:pt idx="64021">
                  <c:v>153.41767666523606</c:v>
                </c:pt>
                <c:pt idx="64022">
                  <c:v>153.47257999999999</c:v>
                </c:pt>
                <c:pt idx="64023">
                  <c:v>153.48646580710539</c:v>
                </c:pt>
                <c:pt idx="64024">
                  <c:v>153.55064419051027</c:v>
                </c:pt>
                <c:pt idx="64025">
                  <c:v>153.63195584028605</c:v>
                </c:pt>
                <c:pt idx="64026">
                  <c:v>153.686605472103</c:v>
                </c:pt>
                <c:pt idx="64027">
                  <c:v>153.73611900786838</c:v>
                </c:pt>
                <c:pt idx="64028">
                  <c:v>153.78307205436337</c:v>
                </c:pt>
                <c:pt idx="64029">
                  <c:v>153.8505582943981</c:v>
                </c:pt>
                <c:pt idx="64030">
                  <c:v>153.90521910061995</c:v>
                </c:pt>
                <c:pt idx="64031">
                  <c:v>153.94540016319721</c:v>
                </c:pt>
                <c:pt idx="64032">
                  <c:v>153.95337074526518</c:v>
                </c:pt>
                <c:pt idx="64033">
                  <c:v>153.96134132733314</c:v>
                </c:pt>
                <c:pt idx="64034">
                  <c:v>153.96931002242621</c:v>
                </c:pt>
                <c:pt idx="64035">
                  <c:v>153.97728060449418</c:v>
                </c:pt>
                <c:pt idx="64036">
                  <c:v>153.98525873446187</c:v>
                </c:pt>
                <c:pt idx="64037">
                  <c:v>153.99322931652983</c:v>
                </c:pt>
                <c:pt idx="64038">
                  <c:v>154.0011980116229</c:v>
                </c:pt>
                <c:pt idx="64039">
                  <c:v>154.00916859369087</c:v>
                </c:pt>
                <c:pt idx="64040">
                  <c:v>154.01713917575884</c:v>
                </c:pt>
                <c:pt idx="64041">
                  <c:v>154.02510787085191</c:v>
                </c:pt>
                <c:pt idx="64042">
                  <c:v>154.03307845291988</c:v>
                </c:pt>
                <c:pt idx="64043">
                  <c:v>154.04104903498788</c:v>
                </c:pt>
                <c:pt idx="64044">
                  <c:v>154.04901773008092</c:v>
                </c:pt>
                <c:pt idx="64045">
                  <c:v>154.05698831214892</c:v>
                </c:pt>
                <c:pt idx="64046">
                  <c:v>154.06495889421689</c:v>
                </c:pt>
                <c:pt idx="64047">
                  <c:v>154.07292758930993</c:v>
                </c:pt>
                <c:pt idx="64048">
                  <c:v>154.08090571927761</c:v>
                </c:pt>
                <c:pt idx="64049">
                  <c:v>154.08887630134558</c:v>
                </c:pt>
                <c:pt idx="64050">
                  <c:v>154.09684499643865</c:v>
                </c:pt>
                <c:pt idx="64051">
                  <c:v>154.10481557850662</c:v>
                </c:pt>
                <c:pt idx="64052">
                  <c:v>154.11278616057459</c:v>
                </c:pt>
                <c:pt idx="64053">
                  <c:v>154.12075485566766</c:v>
                </c:pt>
                <c:pt idx="64054">
                  <c:v>154.12872543773562</c:v>
                </c:pt>
                <c:pt idx="64055">
                  <c:v>154.13669601980362</c:v>
                </c:pt>
                <c:pt idx="64056">
                  <c:v>154.14466471489666</c:v>
                </c:pt>
                <c:pt idx="64057">
                  <c:v>154.15263529696466</c:v>
                </c:pt>
                <c:pt idx="64058">
                  <c:v>154.16060587903263</c:v>
                </c:pt>
                <c:pt idx="64059">
                  <c:v>154.1685745741257</c:v>
                </c:pt>
                <c:pt idx="64060">
                  <c:v>154.17654515619367</c:v>
                </c:pt>
                <c:pt idx="64061">
                  <c:v>154.18452328616132</c:v>
                </c:pt>
                <c:pt idx="64062">
                  <c:v>154.19249386822932</c:v>
                </c:pt>
                <c:pt idx="64063">
                  <c:v>154.16695056080115</c:v>
                </c:pt>
                <c:pt idx="64064">
                  <c:v>154.12216761039579</c:v>
                </c:pt>
                <c:pt idx="64065">
                  <c:v>154.11574305721098</c:v>
                </c:pt>
                <c:pt idx="64066">
                  <c:v>154.06306140247975</c:v>
                </c:pt>
                <c:pt idx="64067">
                  <c:v>154.00503706437769</c:v>
                </c:pt>
                <c:pt idx="64068">
                  <c:v>153.92450993468415</c:v>
                </c:pt>
                <c:pt idx="64069">
                  <c:v>153.8495461602289</c:v>
                </c:pt>
                <c:pt idx="64070">
                  <c:v>153.83438100000001</c:v>
                </c:pt>
                <c:pt idx="64071">
                  <c:v>153.76980272681763</c:v>
                </c:pt>
                <c:pt idx="64072">
                  <c:v>153.7325729310802</c:v>
                </c:pt>
                <c:pt idx="64073">
                  <c:v>153.74384301531441</c:v>
                </c:pt>
                <c:pt idx="64074">
                  <c:v>153.76635919353728</c:v>
                </c:pt>
                <c:pt idx="64075">
                  <c:v>153.77761861544013</c:v>
                </c:pt>
                <c:pt idx="64076">
                  <c:v>153.78887803734301</c:v>
                </c:pt>
                <c:pt idx="64077">
                  <c:v>153.80013479366303</c:v>
                </c:pt>
                <c:pt idx="64078">
                  <c:v>153.81139421556588</c:v>
                </c:pt>
                <c:pt idx="64079">
                  <c:v>153.82265363746873</c:v>
                </c:pt>
                <c:pt idx="64080">
                  <c:v>153.83391039378876</c:v>
                </c:pt>
                <c:pt idx="64081">
                  <c:v>153.84516981569163</c:v>
                </c:pt>
                <c:pt idx="64082">
                  <c:v>153.85642923759448</c:v>
                </c:pt>
                <c:pt idx="64083">
                  <c:v>153.86768599391451</c:v>
                </c:pt>
                <c:pt idx="64084">
                  <c:v>153.87894541581736</c:v>
                </c:pt>
                <c:pt idx="64085">
                  <c:v>153.89021550005157</c:v>
                </c:pt>
                <c:pt idx="64086">
                  <c:v>153.90147492195442</c:v>
                </c:pt>
                <c:pt idx="64087">
                  <c:v>153.91273167827444</c:v>
                </c:pt>
                <c:pt idx="64088">
                  <c:v>153.92399110017729</c:v>
                </c:pt>
                <c:pt idx="64089">
                  <c:v>153.93525052208017</c:v>
                </c:pt>
                <c:pt idx="64090">
                  <c:v>153.94650727840019</c:v>
                </c:pt>
                <c:pt idx="64091">
                  <c:v>153.95776670030304</c:v>
                </c:pt>
                <c:pt idx="64092">
                  <c:v>153.96902612220589</c:v>
                </c:pt>
                <c:pt idx="64093">
                  <c:v>153.98028287852591</c:v>
                </c:pt>
                <c:pt idx="64094">
                  <c:v>153.99154230042879</c:v>
                </c:pt>
                <c:pt idx="64095">
                  <c:v>154.00280172233164</c:v>
                </c:pt>
                <c:pt idx="64096">
                  <c:v>154.01405847865166</c:v>
                </c:pt>
                <c:pt idx="64097">
                  <c:v>154.02532856288587</c:v>
                </c:pt>
                <c:pt idx="64098">
                  <c:v>154.03658798478872</c:v>
                </c:pt>
                <c:pt idx="64099">
                  <c:v>154.04784474110875</c:v>
                </c:pt>
                <c:pt idx="64100">
                  <c:v>154.0591041630116</c:v>
                </c:pt>
                <c:pt idx="64101">
                  <c:v>154.07036358491445</c:v>
                </c:pt>
                <c:pt idx="64102">
                  <c:v>154.08162034123447</c:v>
                </c:pt>
                <c:pt idx="64103">
                  <c:v>154.09287976313735</c:v>
                </c:pt>
                <c:pt idx="64104">
                  <c:v>154.1041391850402</c:v>
                </c:pt>
                <c:pt idx="64105">
                  <c:v>154.11539594136022</c:v>
                </c:pt>
                <c:pt idx="64106">
                  <c:v>154.12665536326307</c:v>
                </c:pt>
                <c:pt idx="64107">
                  <c:v>154.13791478516592</c:v>
                </c:pt>
                <c:pt idx="64108">
                  <c:v>154.14917154148594</c:v>
                </c:pt>
                <c:pt idx="64109">
                  <c:v>154.16043096338882</c:v>
                </c:pt>
                <c:pt idx="64110">
                  <c:v>154.171701047623</c:v>
                </c:pt>
                <c:pt idx="64111">
                  <c:v>154.18296046952588</c:v>
                </c:pt>
                <c:pt idx="64112">
                  <c:v>154.1942172258459</c:v>
                </c:pt>
                <c:pt idx="64113">
                  <c:v>154.20547664774875</c:v>
                </c:pt>
                <c:pt idx="64114">
                  <c:v>154.2167360696516</c:v>
                </c:pt>
                <c:pt idx="64115">
                  <c:v>154.22799282597163</c:v>
                </c:pt>
                <c:pt idx="64116">
                  <c:v>154.2392522478745</c:v>
                </c:pt>
                <c:pt idx="64117">
                  <c:v>154.25051166977735</c:v>
                </c:pt>
                <c:pt idx="64118">
                  <c:v>154.26176842609738</c:v>
                </c:pt>
                <c:pt idx="64119">
                  <c:v>154.26855499999999</c:v>
                </c:pt>
                <c:pt idx="64120">
                  <c:v>154.25385026563245</c:v>
                </c:pt>
                <c:pt idx="64121">
                  <c:v>154.22489141440153</c:v>
                </c:pt>
                <c:pt idx="64122">
                  <c:v>154.17612233611442</c:v>
                </c:pt>
                <c:pt idx="64123">
                  <c:v>154.10055038388174</c:v>
                </c:pt>
                <c:pt idx="64124">
                  <c:v>154.04590822174535</c:v>
                </c:pt>
                <c:pt idx="64125">
                  <c:v>153.99125679976163</c:v>
                </c:pt>
                <c:pt idx="64126">
                  <c:v>153.94476654811814</c:v>
                </c:pt>
                <c:pt idx="64127">
                  <c:v>153.86705786062052</c:v>
                </c:pt>
                <c:pt idx="64128">
                  <c:v>153.78651968016374</c:v>
                </c:pt>
                <c:pt idx="64129">
                  <c:v>153.76115979168048</c:v>
                </c:pt>
                <c:pt idx="64130">
                  <c:v>153.73580590695872</c:v>
                </c:pt>
                <c:pt idx="64131">
                  <c:v>153.71044601847549</c:v>
                </c:pt>
                <c:pt idx="64132">
                  <c:v>153.68966699999999</c:v>
                </c:pt>
                <c:pt idx="64133">
                  <c:v>153.66575347210298</c:v>
                </c:pt>
                <c:pt idx="64134">
                  <c:v>153.55948793706793</c:v>
                </c:pt>
                <c:pt idx="64135">
                  <c:v>153.52926469252549</c:v>
                </c:pt>
                <c:pt idx="64136">
                  <c:v>153.45183799454611</c:v>
                </c:pt>
                <c:pt idx="64137">
                  <c:v>153.37442962675092</c:v>
                </c:pt>
                <c:pt idx="64138">
                  <c:v>153.29700292877155</c:v>
                </c:pt>
                <c:pt idx="64139">
                  <c:v>153.21957623079217</c:v>
                </c:pt>
                <c:pt idx="64140">
                  <c:v>153.14216786299696</c:v>
                </c:pt>
                <c:pt idx="64141">
                  <c:v>153.06474116501758</c:v>
                </c:pt>
                <c:pt idx="64142">
                  <c:v>152.9873144670382</c:v>
                </c:pt>
                <c:pt idx="64143">
                  <c:v>152.90167802670481</c:v>
                </c:pt>
                <c:pt idx="64144">
                  <c:v>152.80685941597139</c:v>
                </c:pt>
                <c:pt idx="64145">
                  <c:v>152.74229369456367</c:v>
                </c:pt>
                <c:pt idx="64146">
                  <c:v>152.65121351168335</c:v>
                </c:pt>
                <c:pt idx="64147">
                  <c:v>152.58094087553647</c:v>
                </c:pt>
                <c:pt idx="64148">
                  <c:v>152.54129984147795</c:v>
                </c:pt>
                <c:pt idx="64149">
                  <c:v>152.4611843371483</c:v>
                </c:pt>
                <c:pt idx="64150">
                  <c:v>152.39532192894612</c:v>
                </c:pt>
                <c:pt idx="64151">
                  <c:v>152.31570843146605</c:v>
                </c:pt>
                <c:pt idx="64152">
                  <c:v>152.27259507324857</c:v>
                </c:pt>
                <c:pt idx="64153">
                  <c:v>152.2537894807611</c:v>
                </c:pt>
                <c:pt idx="64154">
                  <c:v>152.2349838882736</c:v>
                </c:pt>
                <c:pt idx="64155">
                  <c:v>152.21618274786769</c:v>
                </c:pt>
                <c:pt idx="64156">
                  <c:v>152.1973771553802</c:v>
                </c:pt>
                <c:pt idx="64157">
                  <c:v>152.17857156289273</c:v>
                </c:pt>
                <c:pt idx="64158">
                  <c:v>152.15977042248679</c:v>
                </c:pt>
                <c:pt idx="64159">
                  <c:v>152.14096482999929</c:v>
                </c:pt>
                <c:pt idx="64160">
                  <c:v>152.1221414291856</c:v>
                </c:pt>
                <c:pt idx="64161">
                  <c:v>152.10333583669811</c:v>
                </c:pt>
                <c:pt idx="64162">
                  <c:v>152.0845346962922</c:v>
                </c:pt>
                <c:pt idx="64163">
                  <c:v>152.0657291038047</c:v>
                </c:pt>
                <c:pt idx="64164">
                  <c:v>152.04692351131723</c:v>
                </c:pt>
                <c:pt idx="64165">
                  <c:v>152.02812237091129</c:v>
                </c:pt>
                <c:pt idx="64166">
                  <c:v>152.00931677842382</c:v>
                </c:pt>
                <c:pt idx="64167">
                  <c:v>151.99051118593633</c:v>
                </c:pt>
                <c:pt idx="64168">
                  <c:v>151.97171004553041</c:v>
                </c:pt>
                <c:pt idx="64169">
                  <c:v>151.95290445304292</c:v>
                </c:pt>
                <c:pt idx="64170">
                  <c:v>151.93409886055545</c:v>
                </c:pt>
                <c:pt idx="64171">
                  <c:v>151.91529772014951</c:v>
                </c:pt>
                <c:pt idx="64172">
                  <c:v>151.89647431933582</c:v>
                </c:pt>
                <c:pt idx="64173">
                  <c:v>151.87766872684833</c:v>
                </c:pt>
                <c:pt idx="64174">
                  <c:v>151.85886758644241</c:v>
                </c:pt>
                <c:pt idx="64175">
                  <c:v>151.84006199395492</c:v>
                </c:pt>
                <c:pt idx="64176">
                  <c:v>151.82125640146742</c:v>
                </c:pt>
                <c:pt idx="64177">
                  <c:v>151.80245526106151</c:v>
                </c:pt>
                <c:pt idx="64178">
                  <c:v>151.78364966857401</c:v>
                </c:pt>
                <c:pt idx="64179">
                  <c:v>151.76484407608655</c:v>
                </c:pt>
                <c:pt idx="64180">
                  <c:v>151.72723734319314</c:v>
                </c:pt>
                <c:pt idx="64181">
                  <c:v>151.70843175070564</c:v>
                </c:pt>
                <c:pt idx="64182">
                  <c:v>151.68994280472103</c:v>
                </c:pt>
                <c:pt idx="64183">
                  <c:v>151.68167099999999</c:v>
                </c:pt>
                <c:pt idx="64184">
                  <c:v>151.70185670815451</c:v>
                </c:pt>
                <c:pt idx="64185">
                  <c:v>151.69740550071529</c:v>
                </c:pt>
                <c:pt idx="64186">
                  <c:v>151.69202015446962</c:v>
                </c:pt>
                <c:pt idx="64187">
                  <c:v>151.73118032236528</c:v>
                </c:pt>
                <c:pt idx="64188">
                  <c:v>151.74342179446828</c:v>
                </c:pt>
                <c:pt idx="64189">
                  <c:v>151.74665978164481</c:v>
                </c:pt>
                <c:pt idx="64190">
                  <c:v>151.73232465045302</c:v>
                </c:pt>
                <c:pt idx="64191">
                  <c:v>151.69680824270458</c:v>
                </c:pt>
                <c:pt idx="64192">
                  <c:v>151.6619066947633</c:v>
                </c:pt>
                <c:pt idx="64193">
                  <c:v>151.62699688218834</c:v>
                </c:pt>
                <c:pt idx="64194">
                  <c:v>151.59209533424703</c:v>
                </c:pt>
                <c:pt idx="64195">
                  <c:v>151.5571855216721</c:v>
                </c:pt>
                <c:pt idx="64196">
                  <c:v>151.5222426505625</c:v>
                </c:pt>
                <c:pt idx="64197">
                  <c:v>151.48733283798754</c:v>
                </c:pt>
                <c:pt idx="64198">
                  <c:v>151.45243129004626</c:v>
                </c:pt>
                <c:pt idx="64199">
                  <c:v>151.40568484600715</c:v>
                </c:pt>
                <c:pt idx="64200">
                  <c:v>151.36764890939438</c:v>
                </c:pt>
                <c:pt idx="64201">
                  <c:v>151.36849988984261</c:v>
                </c:pt>
                <c:pt idx="64202">
                  <c:v>151.30167743562231</c:v>
                </c:pt>
                <c:pt idx="64203">
                  <c:v>151.25321845053634</c:v>
                </c:pt>
                <c:pt idx="64204">
                  <c:v>151.22941599999999</c:v>
                </c:pt>
                <c:pt idx="64205">
                  <c:v>151.19721575631854</c:v>
                </c:pt>
                <c:pt idx="64206">
                  <c:v>151.11926283909415</c:v>
                </c:pt>
                <c:pt idx="64207">
                  <c:v>151.06462442703861</c:v>
                </c:pt>
                <c:pt idx="64208">
                  <c:v>151.00692379768822</c:v>
                </c:pt>
                <c:pt idx="64209">
                  <c:v>150.94411298720485</c:v>
                </c:pt>
                <c:pt idx="64210">
                  <c:v>150.88136160038323</c:v>
                </c:pt>
                <c:pt idx="64211">
                  <c:v>150.81862506947706</c:v>
                </c:pt>
                <c:pt idx="64212">
                  <c:v>150.75587368265545</c:v>
                </c:pt>
                <c:pt idx="64213">
                  <c:v>150.69312229583383</c:v>
                </c:pt>
                <c:pt idx="64214">
                  <c:v>150.63038576492767</c:v>
                </c:pt>
                <c:pt idx="64215">
                  <c:v>150.56763437810605</c:v>
                </c:pt>
                <c:pt idx="64216">
                  <c:v>150.50489784719989</c:v>
                </c:pt>
                <c:pt idx="64217">
                  <c:v>150.4421464603783</c:v>
                </c:pt>
                <c:pt idx="64218">
                  <c:v>150.37939507355668</c:v>
                </c:pt>
                <c:pt idx="64219">
                  <c:v>150.31665854265052</c:v>
                </c:pt>
                <c:pt idx="64220">
                  <c:v>150.2539071558289</c:v>
                </c:pt>
                <c:pt idx="64221">
                  <c:v>150.19109634534553</c:v>
                </c:pt>
                <c:pt idx="64222">
                  <c:v>150.12834495852391</c:v>
                </c:pt>
                <c:pt idx="64223">
                  <c:v>150.06560842761775</c:v>
                </c:pt>
                <c:pt idx="64224">
                  <c:v>150.00285704079613</c:v>
                </c:pt>
                <c:pt idx="64225">
                  <c:v>149.94010565397454</c:v>
                </c:pt>
                <c:pt idx="64226">
                  <c:v>149.87736912306835</c:v>
                </c:pt>
                <c:pt idx="64227">
                  <c:v>149.81461773624676</c:v>
                </c:pt>
                <c:pt idx="64228">
                  <c:v>149.75186634942514</c:v>
                </c:pt>
                <c:pt idx="64229">
                  <c:v>149.68912981851898</c:v>
                </c:pt>
                <c:pt idx="64230">
                  <c:v>149.62637843169736</c:v>
                </c:pt>
                <c:pt idx="64231">
                  <c:v>149.56362704487574</c:v>
                </c:pt>
                <c:pt idx="64232">
                  <c:v>149.50089051396958</c:v>
                </c:pt>
                <c:pt idx="64233">
                  <c:v>149.43813912714799</c:v>
                </c:pt>
                <c:pt idx="64234">
                  <c:v>149.37532831666462</c:v>
                </c:pt>
                <c:pt idx="64235">
                  <c:v>149.30686609082241</c:v>
                </c:pt>
                <c:pt idx="64236">
                  <c:v>149.25484831402002</c:v>
                </c:pt>
                <c:pt idx="64237">
                  <c:v>149.21841052288985</c:v>
                </c:pt>
                <c:pt idx="64238">
                  <c:v>149.18198194802099</c:v>
                </c:pt>
                <c:pt idx="64239">
                  <c:v>149.15634288128726</c:v>
                </c:pt>
                <c:pt idx="64240">
                  <c:v>149.13812723080591</c:v>
                </c:pt>
                <c:pt idx="64241">
                  <c:v>149.15306676251788</c:v>
                </c:pt>
                <c:pt idx="64242">
                  <c:v>149.1335997623361</c:v>
                </c:pt>
                <c:pt idx="64243">
                  <c:v>149.12417292036241</c:v>
                </c:pt>
                <c:pt idx="64244">
                  <c:v>149.13717351779417</c:v>
                </c:pt>
                <c:pt idx="64245">
                  <c:v>149.14706806691211</c:v>
                </c:pt>
                <c:pt idx="64246">
                  <c:v>149.15697198586827</c:v>
                </c:pt>
                <c:pt idx="64247">
                  <c:v>149.16686653498621</c:v>
                </c:pt>
                <c:pt idx="64248">
                  <c:v>149.17675874164462</c:v>
                </c:pt>
                <c:pt idx="64249">
                  <c:v>149.18665329076256</c:v>
                </c:pt>
                <c:pt idx="64250">
                  <c:v>149.19654783988054</c:v>
                </c:pt>
                <c:pt idx="64251">
                  <c:v>149.20644004653894</c:v>
                </c:pt>
                <c:pt idx="64252">
                  <c:v>149.21633459565689</c:v>
                </c:pt>
                <c:pt idx="64253">
                  <c:v>149.22622914477483</c:v>
                </c:pt>
                <c:pt idx="64254">
                  <c:v>149.23612135143324</c:v>
                </c:pt>
                <c:pt idx="64255">
                  <c:v>149.24601590055121</c:v>
                </c:pt>
                <c:pt idx="64256">
                  <c:v>149.25591044966916</c:v>
                </c:pt>
                <c:pt idx="64257">
                  <c:v>149.26580265632757</c:v>
                </c:pt>
                <c:pt idx="64258">
                  <c:v>149.27569720544551</c:v>
                </c:pt>
                <c:pt idx="64259">
                  <c:v>149.28560112440164</c:v>
                </c:pt>
                <c:pt idx="64260">
                  <c:v>149.29549333106004</c:v>
                </c:pt>
                <c:pt idx="64261">
                  <c:v>149.30538788017802</c:v>
                </c:pt>
                <c:pt idx="64262">
                  <c:v>149.31528242929596</c:v>
                </c:pt>
                <c:pt idx="64263">
                  <c:v>149.32517463595437</c:v>
                </c:pt>
                <c:pt idx="64264">
                  <c:v>149.33506918507231</c:v>
                </c:pt>
                <c:pt idx="64265">
                  <c:v>149.34496373419029</c:v>
                </c:pt>
                <c:pt idx="64266">
                  <c:v>149.35485594084869</c:v>
                </c:pt>
                <c:pt idx="64267">
                  <c:v>149.36475048996664</c:v>
                </c:pt>
                <c:pt idx="64268">
                  <c:v>149.37464503908458</c:v>
                </c:pt>
                <c:pt idx="64269">
                  <c:v>149.38453724574299</c:v>
                </c:pt>
                <c:pt idx="64270">
                  <c:v>149.39443179486096</c:v>
                </c:pt>
                <c:pt idx="64271">
                  <c:v>149.40433571381709</c:v>
                </c:pt>
                <c:pt idx="64272">
                  <c:v>149.41423026293504</c:v>
                </c:pt>
                <c:pt idx="64273">
                  <c:v>149.42412246959344</c:v>
                </c:pt>
                <c:pt idx="64274">
                  <c:v>149.43401701871142</c:v>
                </c:pt>
                <c:pt idx="64275">
                  <c:v>149.44391156782936</c:v>
                </c:pt>
                <c:pt idx="64276">
                  <c:v>149.45380377448777</c:v>
                </c:pt>
                <c:pt idx="64277">
                  <c:v>149.46369832360571</c:v>
                </c:pt>
                <c:pt idx="64278">
                  <c:v>149.47359287272366</c:v>
                </c:pt>
                <c:pt idx="64279">
                  <c:v>149.48348507938209</c:v>
                </c:pt>
                <c:pt idx="64280">
                  <c:v>149.49337962850004</c:v>
                </c:pt>
                <c:pt idx="64281">
                  <c:v>149.50327417761798</c:v>
                </c:pt>
                <c:pt idx="64282">
                  <c:v>149.51316638427639</c:v>
                </c:pt>
                <c:pt idx="64283">
                  <c:v>149.52306093339433</c:v>
                </c:pt>
                <c:pt idx="64284">
                  <c:v>149.53296485235049</c:v>
                </c:pt>
                <c:pt idx="64285">
                  <c:v>149.5428570590089</c:v>
                </c:pt>
                <c:pt idx="64286">
                  <c:v>149.55275160812684</c:v>
                </c:pt>
                <c:pt idx="64287">
                  <c:v>149.56264615724479</c:v>
                </c:pt>
                <c:pt idx="64288">
                  <c:v>149.57253836390319</c:v>
                </c:pt>
                <c:pt idx="64289">
                  <c:v>149.58243291302117</c:v>
                </c:pt>
                <c:pt idx="64290">
                  <c:v>149.59232746213911</c:v>
                </c:pt>
                <c:pt idx="64291">
                  <c:v>149.60221966879752</c:v>
                </c:pt>
                <c:pt idx="64292">
                  <c:v>149.61211421791546</c:v>
                </c:pt>
                <c:pt idx="64293">
                  <c:v>149.62200876703344</c:v>
                </c:pt>
                <c:pt idx="64294">
                  <c:v>149.63190097369184</c:v>
                </c:pt>
                <c:pt idx="64295">
                  <c:v>149.64179552280979</c:v>
                </c:pt>
                <c:pt idx="64296">
                  <c:v>149.65169944176591</c:v>
                </c:pt>
                <c:pt idx="64297">
                  <c:v>149.66159399088386</c:v>
                </c:pt>
                <c:pt idx="64298">
                  <c:v>149.67148619754229</c:v>
                </c:pt>
                <c:pt idx="64299">
                  <c:v>149.67366000000001</c:v>
                </c:pt>
                <c:pt idx="64300">
                  <c:v>149.68801160276587</c:v>
                </c:pt>
                <c:pt idx="64301">
                  <c:v>149.61939811349546</c:v>
                </c:pt>
                <c:pt idx="64302">
                  <c:v>149.52699494726167</c:v>
                </c:pt>
                <c:pt idx="64303">
                  <c:v>149.47302766666667</c:v>
                </c:pt>
                <c:pt idx="64304">
                  <c:v>149.48715613434345</c:v>
                </c:pt>
                <c:pt idx="64305">
                  <c:v>149.46271092089248</c:v>
                </c:pt>
                <c:pt idx="64306">
                  <c:v>149.44586319191919</c:v>
                </c:pt>
                <c:pt idx="64307">
                  <c:v>149.50134474034334</c:v>
                </c:pt>
                <c:pt idx="64308">
                  <c:v>149.49511600440744</c:v>
                </c:pt>
                <c:pt idx="64309">
                  <c:v>149.49790499363368</c:v>
                </c:pt>
                <c:pt idx="64310">
                  <c:v>149.5006906846229</c:v>
                </c:pt>
                <c:pt idx="64311">
                  <c:v>149.50347703525955</c:v>
                </c:pt>
                <c:pt idx="64312">
                  <c:v>149.50626338589618</c:v>
                </c:pt>
                <c:pt idx="64313">
                  <c:v>149.50904907688539</c:v>
                </c:pt>
                <c:pt idx="64314">
                  <c:v>149.51183542752202</c:v>
                </c:pt>
                <c:pt idx="64315">
                  <c:v>149.51462177815864</c:v>
                </c:pt>
                <c:pt idx="64316">
                  <c:v>149.51740746914788</c:v>
                </c:pt>
                <c:pt idx="64317">
                  <c:v>149.52019381978451</c:v>
                </c:pt>
                <c:pt idx="64318">
                  <c:v>149.52298017042114</c:v>
                </c:pt>
                <c:pt idx="64319">
                  <c:v>149.52576586141038</c:v>
                </c:pt>
                <c:pt idx="64320">
                  <c:v>149.528552212047</c:v>
                </c:pt>
                <c:pt idx="64321">
                  <c:v>149.53134120127325</c:v>
                </c:pt>
                <c:pt idx="64322">
                  <c:v>149.53412755190988</c:v>
                </c:pt>
                <c:pt idx="64323">
                  <c:v>149.53691324289912</c:v>
                </c:pt>
                <c:pt idx="64324">
                  <c:v>149.53969959353574</c:v>
                </c:pt>
                <c:pt idx="64325">
                  <c:v>149.54248594417237</c:v>
                </c:pt>
                <c:pt idx="64326">
                  <c:v>149.54527163516158</c:v>
                </c:pt>
                <c:pt idx="64327">
                  <c:v>149.54805798579824</c:v>
                </c:pt>
                <c:pt idx="64328">
                  <c:v>149.55084433643486</c:v>
                </c:pt>
                <c:pt idx="64329">
                  <c:v>149.55363002742408</c:v>
                </c:pt>
                <c:pt idx="64330">
                  <c:v>149.5564163780607</c:v>
                </c:pt>
                <c:pt idx="64331">
                  <c:v>149.55920272869736</c:v>
                </c:pt>
                <c:pt idx="64332">
                  <c:v>149.56198841968657</c:v>
                </c:pt>
                <c:pt idx="64333">
                  <c:v>149.5647747703232</c:v>
                </c:pt>
                <c:pt idx="64334">
                  <c:v>149.56756375954944</c:v>
                </c:pt>
                <c:pt idx="64335">
                  <c:v>149.57034945053869</c:v>
                </c:pt>
                <c:pt idx="64336">
                  <c:v>149.57313580117531</c:v>
                </c:pt>
                <c:pt idx="64337">
                  <c:v>149.57592215181194</c:v>
                </c:pt>
                <c:pt idx="64338">
                  <c:v>149.57870784280118</c:v>
                </c:pt>
                <c:pt idx="64339">
                  <c:v>149.58149419343781</c:v>
                </c:pt>
                <c:pt idx="64340">
                  <c:v>149.58428054407443</c:v>
                </c:pt>
                <c:pt idx="64341">
                  <c:v>149.58706623506365</c:v>
                </c:pt>
                <c:pt idx="64342">
                  <c:v>149.5898525857003</c:v>
                </c:pt>
                <c:pt idx="64343">
                  <c:v>149.59263893633693</c:v>
                </c:pt>
                <c:pt idx="64344">
                  <c:v>149.59542462732614</c:v>
                </c:pt>
                <c:pt idx="64345">
                  <c:v>149.59821097796276</c:v>
                </c:pt>
                <c:pt idx="64346">
                  <c:v>149.60099996718901</c:v>
                </c:pt>
                <c:pt idx="64347">
                  <c:v>149.60378631782567</c:v>
                </c:pt>
                <c:pt idx="64348">
                  <c:v>149.60657200881488</c:v>
                </c:pt>
                <c:pt idx="64349">
                  <c:v>149.60935835945151</c:v>
                </c:pt>
                <c:pt idx="64350">
                  <c:v>149.61214471008813</c:v>
                </c:pt>
                <c:pt idx="64351">
                  <c:v>149.61493040107737</c:v>
                </c:pt>
                <c:pt idx="64352">
                  <c:v>149.617716751714</c:v>
                </c:pt>
                <c:pt idx="64353">
                  <c:v>149.62669017146939</c:v>
                </c:pt>
                <c:pt idx="64354">
                  <c:v>149.6003721131265</c:v>
                </c:pt>
                <c:pt idx="64355">
                  <c:v>149.51678394325228</c:v>
                </c:pt>
                <c:pt idx="64356">
                  <c:v>149.49004715303934</c:v>
                </c:pt>
                <c:pt idx="64357">
                  <c:v>149.4874191335241</c:v>
                </c:pt>
                <c:pt idx="64358">
                  <c:v>149.45658900000001</c:v>
                </c:pt>
                <c:pt idx="64359">
                  <c:v>149.43232305840286</c:v>
                </c:pt>
                <c:pt idx="64360">
                  <c:v>149.41050837065271</c:v>
                </c:pt>
                <c:pt idx="64361">
                  <c:v>149.10459953070304</c:v>
                </c:pt>
                <c:pt idx="64362">
                  <c:v>149.0778865556365</c:v>
                </c:pt>
                <c:pt idx="64363">
                  <c:v>149.05116725497794</c:v>
                </c:pt>
                <c:pt idx="64364">
                  <c:v>149.02444795431941</c:v>
                </c:pt>
                <c:pt idx="64365">
                  <c:v>148.99773497925287</c:v>
                </c:pt>
                <c:pt idx="64366">
                  <c:v>148.97101567859431</c:v>
                </c:pt>
                <c:pt idx="64367">
                  <c:v>148.94429637793579</c:v>
                </c:pt>
                <c:pt idx="64368">
                  <c:v>148.91758340286924</c:v>
                </c:pt>
                <c:pt idx="64369">
                  <c:v>148.89086410221068</c:v>
                </c:pt>
                <c:pt idx="64370">
                  <c:v>148.86414480155216</c:v>
                </c:pt>
                <c:pt idx="64371">
                  <c:v>148.83743182648561</c:v>
                </c:pt>
                <c:pt idx="64372">
                  <c:v>148.81071252582706</c:v>
                </c:pt>
                <c:pt idx="64373">
                  <c:v>148.78396792280046</c:v>
                </c:pt>
                <c:pt idx="64374">
                  <c:v>148.75725494773394</c:v>
                </c:pt>
                <c:pt idx="64375">
                  <c:v>148.72632878612302</c:v>
                </c:pt>
                <c:pt idx="64376">
                  <c:v>148.65703405603244</c:v>
                </c:pt>
                <c:pt idx="64377">
                  <c:v>148.61869073676681</c:v>
                </c:pt>
                <c:pt idx="64378">
                  <c:v>148.55995275780691</c:v>
                </c:pt>
                <c:pt idx="64379">
                  <c:v>148.46668892608488</c:v>
                </c:pt>
                <c:pt idx="64380">
                  <c:v>148.36199166809729</c:v>
                </c:pt>
                <c:pt idx="64381">
                  <c:v>148.2866949671037</c:v>
                </c:pt>
                <c:pt idx="64382">
                  <c:v>148.20326081473533</c:v>
                </c:pt>
                <c:pt idx="64383">
                  <c:v>148.15078689556509</c:v>
                </c:pt>
                <c:pt idx="64384">
                  <c:v>148.01551006024951</c:v>
                </c:pt>
                <c:pt idx="64385">
                  <c:v>147.93774127061084</c:v>
                </c:pt>
                <c:pt idx="64386">
                  <c:v>147.86004605598603</c:v>
                </c:pt>
                <c:pt idx="64387">
                  <c:v>147.78236923511469</c:v>
                </c:pt>
                <c:pt idx="64388">
                  <c:v>147.70467402048988</c:v>
                </c:pt>
                <c:pt idx="64389">
                  <c:v>147.62697880586506</c:v>
                </c:pt>
                <c:pt idx="64390">
                  <c:v>147.54930198499372</c:v>
                </c:pt>
                <c:pt idx="64391">
                  <c:v>147.47160677036891</c:v>
                </c:pt>
                <c:pt idx="64392">
                  <c:v>147.39391155574413</c:v>
                </c:pt>
                <c:pt idx="64393">
                  <c:v>147.31623473487278</c:v>
                </c:pt>
                <c:pt idx="64394">
                  <c:v>147.23853952024797</c:v>
                </c:pt>
                <c:pt idx="64395">
                  <c:v>147.16084430562316</c:v>
                </c:pt>
                <c:pt idx="64396">
                  <c:v>147.08316748475181</c:v>
                </c:pt>
                <c:pt idx="64397">
                  <c:v>147.005472270127</c:v>
                </c:pt>
                <c:pt idx="64398">
                  <c:v>146.92770348048833</c:v>
                </c:pt>
                <c:pt idx="64399">
                  <c:v>146.85002665961699</c:v>
                </c:pt>
                <c:pt idx="64400">
                  <c:v>146.77233144499218</c:v>
                </c:pt>
                <c:pt idx="64401">
                  <c:v>146.69463623036739</c:v>
                </c:pt>
                <c:pt idx="64402">
                  <c:v>146.61695940949605</c:v>
                </c:pt>
                <c:pt idx="64403">
                  <c:v>146.53926419487124</c:v>
                </c:pt>
                <c:pt idx="64404">
                  <c:v>146.46156898024643</c:v>
                </c:pt>
                <c:pt idx="64405">
                  <c:v>146.38389215937508</c:v>
                </c:pt>
                <c:pt idx="64406">
                  <c:v>146.30619694475027</c:v>
                </c:pt>
                <c:pt idx="64407">
                  <c:v>146.22850173012546</c:v>
                </c:pt>
                <c:pt idx="64408">
                  <c:v>146.15082490925411</c:v>
                </c:pt>
                <c:pt idx="64409">
                  <c:v>146.0731296946293</c:v>
                </c:pt>
                <c:pt idx="64410">
                  <c:v>145.99536090499066</c:v>
                </c:pt>
                <c:pt idx="64411">
                  <c:v>145.91766569036585</c:v>
                </c:pt>
                <c:pt idx="64412">
                  <c:v>145.8399888694945</c:v>
                </c:pt>
                <c:pt idx="64413">
                  <c:v>145.76229365486969</c:v>
                </c:pt>
                <c:pt idx="64414">
                  <c:v>145.68459844024488</c:v>
                </c:pt>
                <c:pt idx="64415">
                  <c:v>145.60692161937354</c:v>
                </c:pt>
                <c:pt idx="64416">
                  <c:v>145.52922640474873</c:v>
                </c:pt>
                <c:pt idx="64417">
                  <c:v>145.45153119012392</c:v>
                </c:pt>
                <c:pt idx="64418">
                  <c:v>145.39723147639486</c:v>
                </c:pt>
                <c:pt idx="64419">
                  <c:v>145.37172843299953</c:v>
                </c:pt>
                <c:pt idx="64420">
                  <c:v>145.3278692970911</c:v>
                </c:pt>
                <c:pt idx="64421">
                  <c:v>145.27323023742551</c:v>
                </c:pt>
                <c:pt idx="64422">
                  <c:v>145.2032386661898</c:v>
                </c:pt>
                <c:pt idx="64423">
                  <c:v>145.12768019599429</c:v>
                </c:pt>
                <c:pt idx="64424">
                  <c:v>145.08098563671038</c:v>
                </c:pt>
                <c:pt idx="64425">
                  <c:v>145.02035281735812</c:v>
                </c:pt>
                <c:pt idx="64426">
                  <c:v>144.95384034811636</c:v>
                </c:pt>
                <c:pt idx="64427">
                  <c:v>144.90871906440566</c:v>
                </c:pt>
                <c:pt idx="64428">
                  <c:v>144.85324663311977</c:v>
                </c:pt>
                <c:pt idx="64429">
                  <c:v>144.79777420183385</c:v>
                </c:pt>
                <c:pt idx="64430">
                  <c:v>144.7423149032258</c:v>
                </c:pt>
                <c:pt idx="64431">
                  <c:v>144.68684247193991</c:v>
                </c:pt>
                <c:pt idx="64432">
                  <c:v>144.63137004065399</c:v>
                </c:pt>
                <c:pt idx="64433">
                  <c:v>144.57591074204595</c:v>
                </c:pt>
                <c:pt idx="64434">
                  <c:v>144.52043831076006</c:v>
                </c:pt>
                <c:pt idx="64435">
                  <c:v>144.46491334876271</c:v>
                </c:pt>
                <c:pt idx="64436">
                  <c:v>144.40944091747681</c:v>
                </c:pt>
                <c:pt idx="64437">
                  <c:v>144.35398161886877</c:v>
                </c:pt>
                <c:pt idx="64438">
                  <c:v>144.29850918758285</c:v>
                </c:pt>
                <c:pt idx="64439">
                  <c:v>144.24303675629696</c:v>
                </c:pt>
                <c:pt idx="64440">
                  <c:v>144.18757745768892</c:v>
                </c:pt>
                <c:pt idx="64441">
                  <c:v>144.132105026403</c:v>
                </c:pt>
                <c:pt idx="64442">
                  <c:v>144.06869504577969</c:v>
                </c:pt>
                <c:pt idx="64443">
                  <c:v>143.99582960801143</c:v>
                </c:pt>
                <c:pt idx="64444">
                  <c:v>143.94862513277712</c:v>
                </c:pt>
                <c:pt idx="64445">
                  <c:v>143.91304375250357</c:v>
                </c:pt>
                <c:pt idx="64446">
                  <c:v>143.85840807725322</c:v>
                </c:pt>
                <c:pt idx="64447">
                  <c:v>143.803744617072</c:v>
                </c:pt>
                <c:pt idx="64448">
                  <c:v>143.75811319332539</c:v>
                </c:pt>
                <c:pt idx="64449">
                  <c:v>143.74009699999999</c:v>
                </c:pt>
                <c:pt idx="64450">
                  <c:v>143.70276258226036</c:v>
                </c:pt>
                <c:pt idx="64451">
                  <c:v>143.63529635857091</c:v>
                </c:pt>
                <c:pt idx="64452">
                  <c:v>143.57284900316748</c:v>
                </c:pt>
                <c:pt idx="64453">
                  <c:v>143.51038686032493</c:v>
                </c:pt>
                <c:pt idx="64454">
                  <c:v>143.44792471748238</c:v>
                </c:pt>
                <c:pt idx="64455">
                  <c:v>143.38547736207894</c:v>
                </c:pt>
                <c:pt idx="64456">
                  <c:v>143.3230152192364</c:v>
                </c:pt>
                <c:pt idx="64457">
                  <c:v>143.26055307639385</c:v>
                </c:pt>
                <c:pt idx="64458">
                  <c:v>143.21288053409631</c:v>
                </c:pt>
                <c:pt idx="64459">
                  <c:v>143.16597509871244</c:v>
                </c:pt>
                <c:pt idx="64460">
                  <c:v>143.11126599618501</c:v>
                </c:pt>
                <c:pt idx="64461">
                  <c:v>143.05661936114421</c:v>
                </c:pt>
                <c:pt idx="64462">
                  <c:v>142.98023234334764</c:v>
                </c:pt>
                <c:pt idx="64463">
                  <c:v>142.92212536194563</c:v>
                </c:pt>
                <c:pt idx="64464">
                  <c:v>142.89682324672228</c:v>
                </c:pt>
                <c:pt idx="64465">
                  <c:v>142.83362334668573</c:v>
                </c:pt>
                <c:pt idx="64466">
                  <c:v>142.78804009918932</c:v>
                </c:pt>
                <c:pt idx="64467">
                  <c:v>142.72379768724673</c:v>
                </c:pt>
                <c:pt idx="64468">
                  <c:v>142.65308139810455</c:v>
                </c:pt>
                <c:pt idx="64469">
                  <c:v>142.59387238385887</c:v>
                </c:pt>
                <c:pt idx="64470">
                  <c:v>142.53466336961316</c:v>
                </c:pt>
                <c:pt idx="64471">
                  <c:v>142.47546837265304</c:v>
                </c:pt>
                <c:pt idx="64472">
                  <c:v>142.455704</c:v>
                </c:pt>
                <c:pt idx="64473">
                  <c:v>142.40655800476873</c:v>
                </c:pt>
                <c:pt idx="64474">
                  <c:v>142.34611859952324</c:v>
                </c:pt>
                <c:pt idx="64475">
                  <c:v>142.31653168621841</c:v>
                </c:pt>
                <c:pt idx="64476">
                  <c:v>142.26032064949928</c:v>
                </c:pt>
                <c:pt idx="64477">
                  <c:v>142.20026636829559</c:v>
                </c:pt>
                <c:pt idx="64478">
                  <c:v>142.15852964520744</c:v>
                </c:pt>
                <c:pt idx="64479">
                  <c:v>142.13511870386267</c:v>
                </c:pt>
                <c:pt idx="64480">
                  <c:v>142.10373596734206</c:v>
                </c:pt>
                <c:pt idx="64481">
                  <c:v>142.08727714545455</c:v>
                </c:pt>
                <c:pt idx="64482">
                  <c:v>142.07821808458499</c:v>
                </c:pt>
                <c:pt idx="64483">
                  <c:v>142.06916116837945</c:v>
                </c:pt>
                <c:pt idx="64484">
                  <c:v>142.06010210750986</c:v>
                </c:pt>
                <c:pt idx="64485">
                  <c:v>142.05103446798418</c:v>
                </c:pt>
                <c:pt idx="64486">
                  <c:v>142.04197540711462</c:v>
                </c:pt>
                <c:pt idx="64487">
                  <c:v>142.06661028850738</c:v>
                </c:pt>
                <c:pt idx="64488">
                  <c:v>142.04853791360381</c:v>
                </c:pt>
                <c:pt idx="64489">
                  <c:v>142.0258667274893</c:v>
                </c:pt>
                <c:pt idx="64490">
                  <c:v>141.96605342932062</c:v>
                </c:pt>
                <c:pt idx="64491">
                  <c:v>141.9351815951359</c:v>
                </c:pt>
                <c:pt idx="64492">
                  <c:v>141.97348684549357</c:v>
                </c:pt>
                <c:pt idx="64493">
                  <c:v>141.92836106793803</c:v>
                </c:pt>
                <c:pt idx="64494">
                  <c:v>141.94176952598951</c:v>
                </c:pt>
                <c:pt idx="64495">
                  <c:v>141.86203631408114</c:v>
                </c:pt>
                <c:pt idx="64496">
                  <c:v>141.81136892045726</c:v>
                </c:pt>
                <c:pt idx="64497">
                  <c:v>141.83401213018598</c:v>
                </c:pt>
                <c:pt idx="64498">
                  <c:v>141.75111422768495</c:v>
                </c:pt>
                <c:pt idx="64499">
                  <c:v>141.74712555298879</c:v>
                </c:pt>
                <c:pt idx="64500">
                  <c:v>141.75018299999999</c:v>
                </c:pt>
                <c:pt idx="64501">
                  <c:v>141.73902879386424</c:v>
                </c:pt>
                <c:pt idx="64502">
                  <c:v>141.72573753751232</c:v>
                </c:pt>
                <c:pt idx="64503">
                  <c:v>141.71244313381104</c:v>
                </c:pt>
                <c:pt idx="64504">
                  <c:v>141.69914873010973</c:v>
                </c:pt>
                <c:pt idx="64505">
                  <c:v>141.68585747375781</c:v>
                </c:pt>
                <c:pt idx="64506">
                  <c:v>141.6725630700565</c:v>
                </c:pt>
                <c:pt idx="64507">
                  <c:v>141.65926866635522</c:v>
                </c:pt>
                <c:pt idx="64508">
                  <c:v>141.64597741000327</c:v>
                </c:pt>
                <c:pt idx="64509">
                  <c:v>141.63268300630199</c:v>
                </c:pt>
                <c:pt idx="64510">
                  <c:v>141.61937601320327</c:v>
                </c:pt>
                <c:pt idx="64511">
                  <c:v>141.60608160950196</c:v>
                </c:pt>
                <c:pt idx="64512">
                  <c:v>141.59279035315004</c:v>
                </c:pt>
                <c:pt idx="64513">
                  <c:v>141.57949594944873</c:v>
                </c:pt>
                <c:pt idx="64514">
                  <c:v>141.56620154574745</c:v>
                </c:pt>
                <c:pt idx="64515">
                  <c:v>141.39337744497999</c:v>
                </c:pt>
                <c:pt idx="64516">
                  <c:v>141.38008304127871</c:v>
                </c:pt>
                <c:pt idx="64517">
                  <c:v>141.3667886375774</c:v>
                </c:pt>
                <c:pt idx="64518">
                  <c:v>141.35349738122548</c:v>
                </c:pt>
                <c:pt idx="64519">
                  <c:v>141.3402029775242</c:v>
                </c:pt>
                <c:pt idx="64520">
                  <c:v>141.32690857382289</c:v>
                </c:pt>
                <c:pt idx="64521">
                  <c:v>141.31361731747097</c:v>
                </c:pt>
                <c:pt idx="64522">
                  <c:v>141.30032291376966</c:v>
                </c:pt>
                <c:pt idx="64523">
                  <c:v>141.28701592067094</c:v>
                </c:pt>
                <c:pt idx="64524">
                  <c:v>141.27372151696963</c:v>
                </c:pt>
                <c:pt idx="64525">
                  <c:v>141.25994102598952</c:v>
                </c:pt>
                <c:pt idx="64526">
                  <c:v>141.24558896138259</c:v>
                </c:pt>
                <c:pt idx="64527">
                  <c:v>141.2499806243876</c:v>
                </c:pt>
                <c:pt idx="64528">
                  <c:v>141.23115824904633</c:v>
                </c:pt>
                <c:pt idx="64529">
                  <c:v>141.20692637887862</c:v>
                </c:pt>
                <c:pt idx="64530">
                  <c:v>141.21857237670113</c:v>
                </c:pt>
                <c:pt idx="64531">
                  <c:v>141.21090854632152</c:v>
                </c:pt>
                <c:pt idx="64532">
                  <c:v>141.22507304518237</c:v>
                </c:pt>
                <c:pt idx="64533">
                  <c:v>141.20465434620886</c:v>
                </c:pt>
                <c:pt idx="64534">
                  <c:v>141.18853863374048</c:v>
                </c:pt>
                <c:pt idx="64535">
                  <c:v>141.1832560092233</c:v>
                </c:pt>
                <c:pt idx="64536">
                  <c:v>141.17797838245872</c:v>
                </c:pt>
                <c:pt idx="64537">
                  <c:v>141.17270200513232</c:v>
                </c:pt>
                <c:pt idx="64538">
                  <c:v>141.16742437836774</c:v>
                </c:pt>
                <c:pt idx="64539">
                  <c:v>141.16214675160319</c:v>
                </c:pt>
                <c:pt idx="64540">
                  <c:v>141.15687037427676</c:v>
                </c:pt>
                <c:pt idx="64541">
                  <c:v>141.15159274751221</c:v>
                </c:pt>
                <c:pt idx="64542">
                  <c:v>141.14631512074763</c:v>
                </c:pt>
                <c:pt idx="64543">
                  <c:v>141.14103874342123</c:v>
                </c:pt>
                <c:pt idx="64544">
                  <c:v>141.13576111665665</c:v>
                </c:pt>
                <c:pt idx="64545">
                  <c:v>141.1304834898921</c:v>
                </c:pt>
                <c:pt idx="64546">
                  <c:v>141.12520711256568</c:v>
                </c:pt>
                <c:pt idx="64547">
                  <c:v>141.11992948580112</c:v>
                </c:pt>
                <c:pt idx="64548">
                  <c:v>141.11464686128394</c:v>
                </c:pt>
                <c:pt idx="64549">
                  <c:v>141.10936923451936</c:v>
                </c:pt>
                <c:pt idx="64550">
                  <c:v>141.10409285719297</c:v>
                </c:pt>
                <c:pt idx="64551">
                  <c:v>141.09881523042839</c:v>
                </c:pt>
                <c:pt idx="64552">
                  <c:v>141.09353760366383</c:v>
                </c:pt>
                <c:pt idx="64553">
                  <c:v>141.08826122633741</c:v>
                </c:pt>
                <c:pt idx="64554">
                  <c:v>141.08298359957286</c:v>
                </c:pt>
                <c:pt idx="64555">
                  <c:v>141.07770597280827</c:v>
                </c:pt>
                <c:pt idx="64556">
                  <c:v>141.07242959548185</c:v>
                </c:pt>
                <c:pt idx="64557">
                  <c:v>141.0671519687173</c:v>
                </c:pt>
                <c:pt idx="64558">
                  <c:v>141.06187434195272</c:v>
                </c:pt>
                <c:pt idx="64559">
                  <c:v>141.05659796462632</c:v>
                </c:pt>
                <c:pt idx="64560">
                  <c:v>141.05131534010914</c:v>
                </c:pt>
                <c:pt idx="64561">
                  <c:v>141.04603771334456</c:v>
                </c:pt>
                <c:pt idx="64562">
                  <c:v>141.04076133601816</c:v>
                </c:pt>
                <c:pt idx="64563">
                  <c:v>141.03548370925358</c:v>
                </c:pt>
                <c:pt idx="64564">
                  <c:v>141.03020608248903</c:v>
                </c:pt>
                <c:pt idx="64565">
                  <c:v>141.02492970516261</c:v>
                </c:pt>
                <c:pt idx="64566">
                  <c:v>141.01965207839805</c:v>
                </c:pt>
                <c:pt idx="64567">
                  <c:v>141.01437445163347</c:v>
                </c:pt>
                <c:pt idx="64568">
                  <c:v>141.00909807430708</c:v>
                </c:pt>
                <c:pt idx="64569">
                  <c:v>141.00382044754249</c:v>
                </c:pt>
                <c:pt idx="64570">
                  <c:v>140.99854282077794</c:v>
                </c:pt>
                <c:pt idx="64571">
                  <c:v>140.99326644345152</c:v>
                </c:pt>
                <c:pt idx="64572">
                  <c:v>140.98798881668696</c:v>
                </c:pt>
                <c:pt idx="64573">
                  <c:v>140.98270619216976</c:v>
                </c:pt>
                <c:pt idx="64574">
                  <c:v>140.97742856540521</c:v>
                </c:pt>
                <c:pt idx="64575">
                  <c:v>140.97215218807878</c:v>
                </c:pt>
                <c:pt idx="64576">
                  <c:v>140.96687456131423</c:v>
                </c:pt>
                <c:pt idx="64577">
                  <c:v>140.96159693454965</c:v>
                </c:pt>
                <c:pt idx="64578">
                  <c:v>140.95632055722325</c:v>
                </c:pt>
                <c:pt idx="64579">
                  <c:v>140.9651871402715</c:v>
                </c:pt>
                <c:pt idx="64580">
                  <c:v>140.92794881330471</c:v>
                </c:pt>
                <c:pt idx="64581">
                  <c:v>140.89994799999999</c:v>
                </c:pt>
                <c:pt idx="64582">
                  <c:v>140.88859177968527</c:v>
                </c:pt>
                <c:pt idx="64583">
                  <c:v>140.84743194427244</c:v>
                </c:pt>
                <c:pt idx="64584">
                  <c:v>140.80438117852029</c:v>
                </c:pt>
                <c:pt idx="64585">
                  <c:v>140.81492748736292</c:v>
                </c:pt>
                <c:pt idx="64586">
                  <c:v>140.80384503095976</c:v>
                </c:pt>
                <c:pt idx="64587">
                  <c:v>140.77941553699284</c:v>
                </c:pt>
                <c:pt idx="64588">
                  <c:v>140.76701041442226</c:v>
                </c:pt>
                <c:pt idx="64589">
                  <c:v>140.75752279769145</c:v>
                </c:pt>
                <c:pt idx="64590">
                  <c:v>140.74803742708204</c:v>
                </c:pt>
                <c:pt idx="64591">
                  <c:v>140.73854981035123</c:v>
                </c:pt>
                <c:pt idx="64592">
                  <c:v>140.70613258879621</c:v>
                </c:pt>
                <c:pt idx="64593">
                  <c:v>140.7165781921793</c:v>
                </c:pt>
                <c:pt idx="64594">
                  <c:v>140.68752786671436</c:v>
                </c:pt>
                <c:pt idx="64595">
                  <c:v>140.61933517616208</c:v>
                </c:pt>
                <c:pt idx="64596">
                  <c:v>140.57849242203147</c:v>
                </c:pt>
                <c:pt idx="64597">
                  <c:v>140.55819706294707</c:v>
                </c:pt>
                <c:pt idx="64598">
                  <c:v>140.57251564481527</c:v>
                </c:pt>
                <c:pt idx="64599">
                  <c:v>140.53368209584448</c:v>
                </c:pt>
                <c:pt idx="64600">
                  <c:v>140.48856137890209</c:v>
                </c:pt>
                <c:pt idx="64601">
                  <c:v>140.44342997744232</c:v>
                </c:pt>
                <c:pt idx="64602">
                  <c:v>140.39829857598255</c:v>
                </c:pt>
                <c:pt idx="64603">
                  <c:v>140.35317785904016</c:v>
                </c:pt>
                <c:pt idx="64604">
                  <c:v>140.30804645758039</c:v>
                </c:pt>
                <c:pt idx="64605">
                  <c:v>140.26291505612062</c:v>
                </c:pt>
                <c:pt idx="64606">
                  <c:v>140.21779433917823</c:v>
                </c:pt>
                <c:pt idx="64607">
                  <c:v>140.17266293771846</c:v>
                </c:pt>
                <c:pt idx="64608">
                  <c:v>140.12753153625869</c:v>
                </c:pt>
                <c:pt idx="64609">
                  <c:v>140.08241081931629</c:v>
                </c:pt>
                <c:pt idx="64610">
                  <c:v>140.03723667978696</c:v>
                </c:pt>
                <c:pt idx="64611">
                  <c:v>139.99210527832719</c:v>
                </c:pt>
                <c:pt idx="64612">
                  <c:v>139.9469845613848</c:v>
                </c:pt>
                <c:pt idx="64613">
                  <c:v>139.90185315992503</c:v>
                </c:pt>
                <c:pt idx="64614">
                  <c:v>139.85672175846523</c:v>
                </c:pt>
                <c:pt idx="64615">
                  <c:v>139.81160104152286</c:v>
                </c:pt>
                <c:pt idx="64616">
                  <c:v>139.76646964006309</c:v>
                </c:pt>
                <c:pt idx="64617">
                  <c:v>139.72133823860329</c:v>
                </c:pt>
                <c:pt idx="64618">
                  <c:v>139.67621752166093</c:v>
                </c:pt>
                <c:pt idx="64619">
                  <c:v>139.63108612020113</c:v>
                </c:pt>
                <c:pt idx="64620">
                  <c:v>139.58595471874136</c:v>
                </c:pt>
                <c:pt idx="64621">
                  <c:v>139.540834001799</c:v>
                </c:pt>
                <c:pt idx="64622">
                  <c:v>139.4957026003392</c:v>
                </c:pt>
                <c:pt idx="64623">
                  <c:v>139.45052846080986</c:v>
                </c:pt>
                <c:pt idx="64624">
                  <c:v>139.40539705935009</c:v>
                </c:pt>
                <c:pt idx="64625">
                  <c:v>139.3602763424077</c:v>
                </c:pt>
                <c:pt idx="64626">
                  <c:v>139.31514494094793</c:v>
                </c:pt>
                <c:pt idx="64627">
                  <c:v>139.27001353948816</c:v>
                </c:pt>
                <c:pt idx="64628">
                  <c:v>139.22489282254577</c:v>
                </c:pt>
                <c:pt idx="64629">
                  <c:v>139.179761421086</c:v>
                </c:pt>
                <c:pt idx="64630">
                  <c:v>139.13463001962623</c:v>
                </c:pt>
                <c:pt idx="64631">
                  <c:v>139.08950930268384</c:v>
                </c:pt>
                <c:pt idx="64632">
                  <c:v>139.04437790122407</c:v>
                </c:pt>
                <c:pt idx="64633">
                  <c:v>138.9992464997643</c:v>
                </c:pt>
                <c:pt idx="64634">
                  <c:v>138.9541257828219</c:v>
                </c:pt>
                <c:pt idx="64635">
                  <c:v>138.90895164329257</c:v>
                </c:pt>
                <c:pt idx="64636">
                  <c:v>138.8638202418328</c:v>
                </c:pt>
                <c:pt idx="64637">
                  <c:v>138.81869952489041</c:v>
                </c:pt>
                <c:pt idx="64638">
                  <c:v>138.77356812343064</c:v>
                </c:pt>
                <c:pt idx="64639">
                  <c:v>138.72843672197087</c:v>
                </c:pt>
                <c:pt idx="64640">
                  <c:v>138.68331600502847</c:v>
                </c:pt>
                <c:pt idx="64641">
                  <c:v>138.6381846035687</c:v>
                </c:pt>
                <c:pt idx="64642">
                  <c:v>138.60632437553647</c:v>
                </c:pt>
                <c:pt idx="64643">
                  <c:v>138.6008852929678</c:v>
                </c:pt>
                <c:pt idx="64644">
                  <c:v>138.53015099999999</c:v>
                </c:pt>
                <c:pt idx="64645">
                  <c:v>138.49657414806867</c:v>
                </c:pt>
                <c:pt idx="64646">
                  <c:v>138.40270900858368</c:v>
                </c:pt>
                <c:pt idx="64647">
                  <c:v>138.43553035923719</c:v>
                </c:pt>
                <c:pt idx="64648">
                  <c:v>138.34437063662375</c:v>
                </c:pt>
                <c:pt idx="64649">
                  <c:v>138.27216502002861</c:v>
                </c:pt>
                <c:pt idx="64650">
                  <c:v>138.24911053825983</c:v>
                </c:pt>
                <c:pt idx="64651">
                  <c:v>138.18607235158817</c:v>
                </c:pt>
                <c:pt idx="64652">
                  <c:v>138.05215855202914</c:v>
                </c:pt>
                <c:pt idx="64653">
                  <c:v>137.9182764555477</c:v>
                </c:pt>
                <c:pt idx="64654">
                  <c:v>137.78436265598867</c:v>
                </c:pt>
                <c:pt idx="64655">
                  <c:v>137.65044885642968</c:v>
                </c:pt>
                <c:pt idx="64656">
                  <c:v>137.5165667599482</c:v>
                </c:pt>
                <c:pt idx="64657">
                  <c:v>137.38265296038918</c:v>
                </c:pt>
                <c:pt idx="64658">
                  <c:v>137.24873916083018</c:v>
                </c:pt>
                <c:pt idx="64659">
                  <c:v>137.11485706434871</c:v>
                </c:pt>
                <c:pt idx="64660">
                  <c:v>136.9808164524795</c:v>
                </c:pt>
                <c:pt idx="64661">
                  <c:v>136.84690265292048</c:v>
                </c:pt>
                <c:pt idx="64662">
                  <c:v>136.71302055643903</c:v>
                </c:pt>
                <c:pt idx="64663">
                  <c:v>136.57910675688001</c:v>
                </c:pt>
                <c:pt idx="64664">
                  <c:v>136.44519295732098</c:v>
                </c:pt>
                <c:pt idx="64665">
                  <c:v>136.31131086083954</c:v>
                </c:pt>
                <c:pt idx="64666">
                  <c:v>136.17739706128052</c:v>
                </c:pt>
                <c:pt idx="64667">
                  <c:v>136.04348326172152</c:v>
                </c:pt>
                <c:pt idx="64668">
                  <c:v>135.90960116524005</c:v>
                </c:pt>
                <c:pt idx="64669">
                  <c:v>135.77568736568102</c:v>
                </c:pt>
                <c:pt idx="64670">
                  <c:v>135.64177356612203</c:v>
                </c:pt>
                <c:pt idx="64671">
                  <c:v>135.50789146964055</c:v>
                </c:pt>
                <c:pt idx="64672">
                  <c:v>135.37397767008153</c:v>
                </c:pt>
                <c:pt idx="64673">
                  <c:v>135.23993705821232</c:v>
                </c:pt>
                <c:pt idx="64674">
                  <c:v>135.10602325865332</c:v>
                </c:pt>
                <c:pt idx="64675">
                  <c:v>134.97214116217185</c:v>
                </c:pt>
                <c:pt idx="64676">
                  <c:v>134.83822736261283</c:v>
                </c:pt>
                <c:pt idx="64677">
                  <c:v>134.70431356305383</c:v>
                </c:pt>
                <c:pt idx="64678">
                  <c:v>134.57043146657236</c:v>
                </c:pt>
                <c:pt idx="64679">
                  <c:v>134.43651766701336</c:v>
                </c:pt>
                <c:pt idx="64680">
                  <c:v>134.30260386745434</c:v>
                </c:pt>
                <c:pt idx="64681">
                  <c:v>134.16872177097287</c:v>
                </c:pt>
                <c:pt idx="64682">
                  <c:v>134.03480797141387</c:v>
                </c:pt>
                <c:pt idx="64683">
                  <c:v>133.9009258749324</c:v>
                </c:pt>
                <c:pt idx="64684">
                  <c:v>133.76701207537337</c:v>
                </c:pt>
                <c:pt idx="64685">
                  <c:v>133.63297146350416</c:v>
                </c:pt>
                <c:pt idx="64686">
                  <c:v>133.49905766394517</c:v>
                </c:pt>
                <c:pt idx="64687">
                  <c:v>133.36517556746369</c:v>
                </c:pt>
                <c:pt idx="64688">
                  <c:v>133.2312617679047</c:v>
                </c:pt>
                <c:pt idx="64689">
                  <c:v>133.09734796834567</c:v>
                </c:pt>
                <c:pt idx="64690">
                  <c:v>132.9634658718642</c:v>
                </c:pt>
                <c:pt idx="64691">
                  <c:v>132.82955207230521</c:v>
                </c:pt>
                <c:pt idx="64692">
                  <c:v>132.69563827274618</c:v>
                </c:pt>
                <c:pt idx="64693">
                  <c:v>132.56175617626471</c:v>
                </c:pt>
                <c:pt idx="64694">
                  <c:v>132.42784237670571</c:v>
                </c:pt>
                <c:pt idx="64695">
                  <c:v>132.29392857714669</c:v>
                </c:pt>
                <c:pt idx="64696">
                  <c:v>132.16004648066522</c:v>
                </c:pt>
                <c:pt idx="64697">
                  <c:v>131.99003081306628</c:v>
                </c:pt>
                <c:pt idx="64698">
                  <c:v>131.83522927222884</c:v>
                </c:pt>
                <c:pt idx="64699">
                  <c:v>131.63390576990938</c:v>
                </c:pt>
                <c:pt idx="64700">
                  <c:v>131.44335339723415</c:v>
                </c:pt>
                <c:pt idx="64701">
                  <c:v>131.27531619360991</c:v>
                </c:pt>
                <c:pt idx="64702">
                  <c:v>131.06854885339689</c:v>
                </c:pt>
                <c:pt idx="64703">
                  <c:v>130.8787665212208</c:v>
                </c:pt>
                <c:pt idx="64704">
                  <c:v>130.72562933285647</c:v>
                </c:pt>
                <c:pt idx="64705">
                  <c:v>130.43343496400476</c:v>
                </c:pt>
                <c:pt idx="64706">
                  <c:v>130.34937428209474</c:v>
                </c:pt>
                <c:pt idx="64707">
                  <c:v>130.32210726737443</c:v>
                </c:pt>
                <c:pt idx="64708">
                  <c:v>130.29484670791328</c:v>
                </c:pt>
                <c:pt idx="64709">
                  <c:v>130.26757969319297</c:v>
                </c:pt>
                <c:pt idx="64710">
                  <c:v>130.24028685743599</c:v>
                </c:pt>
                <c:pt idx="64711">
                  <c:v>130.13487732348034</c:v>
                </c:pt>
                <c:pt idx="64712">
                  <c:v>129.89762390399829</c:v>
                </c:pt>
                <c:pt idx="64713">
                  <c:v>129.60759006355769</c:v>
                </c:pt>
                <c:pt idx="64714">
                  <c:v>129.31755622311709</c:v>
                </c:pt>
                <c:pt idx="64715">
                  <c:v>129.02759104599099</c:v>
                </c:pt>
                <c:pt idx="64716">
                  <c:v>128.73755720555039</c:v>
                </c:pt>
                <c:pt idx="64717">
                  <c:v>128.44752336510982</c:v>
                </c:pt>
                <c:pt idx="64718">
                  <c:v>128.15755818798371</c:v>
                </c:pt>
                <c:pt idx="64719">
                  <c:v>127.86752434754311</c:v>
                </c:pt>
                <c:pt idx="64720">
                  <c:v>127.57749050710251</c:v>
                </c:pt>
                <c:pt idx="64721">
                  <c:v>127.2875253299764</c:v>
                </c:pt>
                <c:pt idx="64722">
                  <c:v>126.9974914895358</c:v>
                </c:pt>
                <c:pt idx="64723">
                  <c:v>126.70718299583721</c:v>
                </c:pt>
                <c:pt idx="64724">
                  <c:v>126.41714915539661</c:v>
                </c:pt>
                <c:pt idx="64725">
                  <c:v>126.12718397827052</c:v>
                </c:pt>
                <c:pt idx="64726">
                  <c:v>125.83715013782992</c:v>
                </c:pt>
                <c:pt idx="64727">
                  <c:v>125.54718496070382</c:v>
                </c:pt>
                <c:pt idx="64728">
                  <c:v>125.25715112026322</c:v>
                </c:pt>
                <c:pt idx="64729">
                  <c:v>124.96711727982263</c:v>
                </c:pt>
                <c:pt idx="64730">
                  <c:v>124.67715210269652</c:v>
                </c:pt>
                <c:pt idx="64731">
                  <c:v>124.38711826225592</c:v>
                </c:pt>
                <c:pt idx="64732">
                  <c:v>124.09708442181532</c:v>
                </c:pt>
                <c:pt idx="64733">
                  <c:v>123.80711924468923</c:v>
                </c:pt>
                <c:pt idx="64734">
                  <c:v>123.51708540424863</c:v>
                </c:pt>
                <c:pt idx="64735">
                  <c:v>123.22677691055004</c:v>
                </c:pt>
                <c:pt idx="64736">
                  <c:v>122.93674307010944</c:v>
                </c:pt>
                <c:pt idx="64737">
                  <c:v>122.64677789298334</c:v>
                </c:pt>
                <c:pt idx="64738">
                  <c:v>122.35674405254274</c:v>
                </c:pt>
                <c:pt idx="64739">
                  <c:v>122.06671021210215</c:v>
                </c:pt>
                <c:pt idx="64740">
                  <c:v>121.77674503497605</c:v>
                </c:pt>
                <c:pt idx="64741">
                  <c:v>121.48671119453545</c:v>
                </c:pt>
                <c:pt idx="64742">
                  <c:v>121.19667735409485</c:v>
                </c:pt>
                <c:pt idx="64743">
                  <c:v>120.90671217696875</c:v>
                </c:pt>
                <c:pt idx="64744">
                  <c:v>120.61667833652815</c:v>
                </c:pt>
                <c:pt idx="64745">
                  <c:v>120.32664449608755</c:v>
                </c:pt>
                <c:pt idx="64746">
                  <c:v>120.03667931896145</c:v>
                </c:pt>
                <c:pt idx="64747">
                  <c:v>119.74664547852086</c:v>
                </c:pt>
                <c:pt idx="64748">
                  <c:v>119.45633698482226</c:v>
                </c:pt>
                <c:pt idx="64749">
                  <c:v>119.16637180769617</c:v>
                </c:pt>
                <c:pt idx="64750">
                  <c:v>118.87633796725557</c:v>
                </c:pt>
                <c:pt idx="64751">
                  <c:v>118.58630412681497</c:v>
                </c:pt>
                <c:pt idx="64752">
                  <c:v>118.29633894968887</c:v>
                </c:pt>
                <c:pt idx="64753">
                  <c:v>118.00630510924827</c:v>
                </c:pt>
                <c:pt idx="64754">
                  <c:v>117.71627126880767</c:v>
                </c:pt>
                <c:pt idx="64755">
                  <c:v>117.42630609168157</c:v>
                </c:pt>
                <c:pt idx="64756">
                  <c:v>117.13627225124097</c:v>
                </c:pt>
                <c:pt idx="64757">
                  <c:v>116.84623841080037</c:v>
                </c:pt>
                <c:pt idx="64758">
                  <c:v>116.55627323367428</c:v>
                </c:pt>
                <c:pt idx="64759">
                  <c:v>116.26623939323368</c:v>
                </c:pt>
                <c:pt idx="64760">
                  <c:v>115.97593089953509</c:v>
                </c:pt>
                <c:pt idx="64761">
                  <c:v>115.68589705909449</c:v>
                </c:pt>
                <c:pt idx="64762">
                  <c:v>115.34751024749642</c:v>
                </c:pt>
                <c:pt idx="64763">
                  <c:v>114.93794186027658</c:v>
                </c:pt>
                <c:pt idx="64764">
                  <c:v>114.56689778951133</c:v>
                </c:pt>
                <c:pt idx="64765">
                  <c:v>114.17040520028613</c:v>
                </c:pt>
                <c:pt idx="64766">
                  <c:v>113.72089948497855</c:v>
                </c:pt>
                <c:pt idx="64767">
                  <c:v>113.31456231609059</c:v>
                </c:pt>
                <c:pt idx="64768">
                  <c:v>112.89736295803529</c:v>
                </c:pt>
                <c:pt idx="64769">
                  <c:v>112.52814104434907</c:v>
                </c:pt>
                <c:pt idx="64770">
                  <c:v>112.11353373485932</c:v>
                </c:pt>
                <c:pt idx="64771">
                  <c:v>111.96073087147875</c:v>
                </c:pt>
                <c:pt idx="64772">
                  <c:v>111.82927669729769</c:v>
                </c:pt>
                <c:pt idx="64773">
                  <c:v>111.69769803999714</c:v>
                </c:pt>
                <c:pt idx="64774">
                  <c:v>111.38700720720077</c:v>
                </c:pt>
                <c:pt idx="64775">
                  <c:v>110.95620808400955</c:v>
                </c:pt>
                <c:pt idx="64776">
                  <c:v>110.51912314670159</c:v>
                </c:pt>
                <c:pt idx="64777">
                  <c:v>110.05867070028613</c:v>
                </c:pt>
                <c:pt idx="64778">
                  <c:v>109.59654924176611</c:v>
                </c:pt>
                <c:pt idx="64779">
                  <c:v>109.11534657886472</c:v>
                </c:pt>
                <c:pt idx="64780">
                  <c:v>108.6211958031181</c:v>
                </c:pt>
                <c:pt idx="64781">
                  <c:v>108.12692801321668</c:v>
                </c:pt>
                <c:pt idx="64782">
                  <c:v>107.63266022331527</c:v>
                </c:pt>
                <c:pt idx="64783">
                  <c:v>107.13850944756865</c:v>
                </c:pt>
                <c:pt idx="64784">
                  <c:v>106.64424165766724</c:v>
                </c:pt>
                <c:pt idx="64785">
                  <c:v>106.14950581114658</c:v>
                </c:pt>
                <c:pt idx="64786">
                  <c:v>105.65523802124517</c:v>
                </c:pt>
                <c:pt idx="64787">
                  <c:v>105.16108724549855</c:v>
                </c:pt>
                <c:pt idx="64788">
                  <c:v>104.66681945559714</c:v>
                </c:pt>
                <c:pt idx="64789">
                  <c:v>104.17255166569572</c:v>
                </c:pt>
                <c:pt idx="64790">
                  <c:v>103.6784008899491</c:v>
                </c:pt>
                <c:pt idx="64791">
                  <c:v>103.18413310004769</c:v>
                </c:pt>
                <c:pt idx="64792">
                  <c:v>102.68986531014627</c:v>
                </c:pt>
                <c:pt idx="64793">
                  <c:v>102.19571453439966</c:v>
                </c:pt>
                <c:pt idx="64794">
                  <c:v>101.70144674449824</c:v>
                </c:pt>
                <c:pt idx="64795">
                  <c:v>101.20717895459681</c:v>
                </c:pt>
                <c:pt idx="64796">
                  <c:v>100.71302817885021</c:v>
                </c:pt>
                <c:pt idx="64797">
                  <c:v>100.21876038894878</c:v>
                </c:pt>
                <c:pt idx="64798">
                  <c:v>99.72402454242814</c:v>
                </c:pt>
                <c:pt idx="64799">
                  <c:v>99.229873766681521</c:v>
                </c:pt>
                <c:pt idx="64800">
                  <c:v>98.735605976780107</c:v>
                </c:pt>
                <c:pt idx="64801">
                  <c:v>98.241338186878693</c:v>
                </c:pt>
                <c:pt idx="64802">
                  <c:v>97.747187411132074</c:v>
                </c:pt>
                <c:pt idx="64803">
                  <c:v>97.25291962123066</c:v>
                </c:pt>
                <c:pt idx="64804">
                  <c:v>96.758651831329246</c:v>
                </c:pt>
                <c:pt idx="64805">
                  <c:v>96.264501055582627</c:v>
                </c:pt>
                <c:pt idx="64806">
                  <c:v>95.770233265681213</c:v>
                </c:pt>
                <c:pt idx="64807">
                  <c:v>95.275965475779785</c:v>
                </c:pt>
                <c:pt idx="64808">
                  <c:v>94.781814700033181</c:v>
                </c:pt>
                <c:pt idx="64809">
                  <c:v>94.287546910131752</c:v>
                </c:pt>
                <c:pt idx="64810">
                  <c:v>93.792811063611111</c:v>
                </c:pt>
                <c:pt idx="64811">
                  <c:v>93.298543273709697</c:v>
                </c:pt>
                <c:pt idx="64812">
                  <c:v>92.804392497963079</c:v>
                </c:pt>
                <c:pt idx="64813">
                  <c:v>92.310124708061664</c:v>
                </c:pt>
                <c:pt idx="64814">
                  <c:v>91.81585691816025</c:v>
                </c:pt>
                <c:pt idx="64815">
                  <c:v>91.321706142413632</c:v>
                </c:pt>
                <c:pt idx="64816">
                  <c:v>90.827438352512218</c:v>
                </c:pt>
                <c:pt idx="64817">
                  <c:v>90.333170562610789</c:v>
                </c:pt>
                <c:pt idx="64818">
                  <c:v>89.839019786864185</c:v>
                </c:pt>
                <c:pt idx="64819">
                  <c:v>89.344751996962756</c:v>
                </c:pt>
                <c:pt idx="64820">
                  <c:v>88.850484207061342</c:v>
                </c:pt>
                <c:pt idx="64821">
                  <c:v>88.356333431314724</c:v>
                </c:pt>
                <c:pt idx="64822">
                  <c:v>87.862065641413309</c:v>
                </c:pt>
                <c:pt idx="64823">
                  <c:v>87.367329794892669</c:v>
                </c:pt>
                <c:pt idx="64824">
                  <c:v>86.87317901914605</c:v>
                </c:pt>
                <c:pt idx="64825">
                  <c:v>86.363900583472258</c:v>
                </c:pt>
                <c:pt idx="64826">
                  <c:v>85.943848498092507</c:v>
                </c:pt>
                <c:pt idx="64827">
                  <c:v>85.506339637577497</c:v>
                </c:pt>
                <c:pt idx="64828">
                  <c:v>85.068471375089317</c:v>
                </c:pt>
                <c:pt idx="64829">
                  <c:v>84.577746680972822</c:v>
                </c:pt>
                <c:pt idx="64830">
                  <c:v>84.122779400954656</c:v>
                </c:pt>
                <c:pt idx="64831">
                  <c:v>83.684557220290543</c:v>
                </c:pt>
                <c:pt idx="64832">
                  <c:v>83.230267201716742</c:v>
                </c:pt>
                <c:pt idx="64833">
                  <c:v>82.806538168568807</c:v>
                </c:pt>
                <c:pt idx="64834">
                  <c:v>82.671216679391321</c:v>
                </c:pt>
                <c:pt idx="64835">
                  <c:v>82.53576704486423</c:v>
                </c:pt>
                <c:pt idx="64836">
                  <c:v>82.40044555568673</c:v>
                </c:pt>
                <c:pt idx="64837">
                  <c:v>82.117721377830748</c:v>
                </c:pt>
                <c:pt idx="64838">
                  <c:v>81.700537391511688</c:v>
                </c:pt>
                <c:pt idx="64839">
                  <c:v>81.305193760610393</c:v>
                </c:pt>
                <c:pt idx="64840">
                  <c:v>80.84148799570815</c:v>
                </c:pt>
                <c:pt idx="64841">
                  <c:v>80.374132075994623</c:v>
                </c:pt>
                <c:pt idx="64842">
                  <c:v>79.914130230666061</c:v>
                </c:pt>
                <c:pt idx="64843">
                  <c:v>79.454237287289516</c:v>
                </c:pt>
                <c:pt idx="64844">
                  <c:v>78.994235441960953</c:v>
                </c:pt>
                <c:pt idx="64845">
                  <c:v>78.53423359663239</c:v>
                </c:pt>
                <c:pt idx="64846">
                  <c:v>78.074340653255845</c:v>
                </c:pt>
                <c:pt idx="64847">
                  <c:v>77.614338807927282</c:v>
                </c:pt>
                <c:pt idx="64848">
                  <c:v>77.153901354790648</c:v>
                </c:pt>
                <c:pt idx="64849">
                  <c:v>76.686886646161184</c:v>
                </c:pt>
                <c:pt idx="64850">
                  <c:v>76.22284363432658</c:v>
                </c:pt>
                <c:pt idx="64851">
                  <c:v>75.747939831187409</c:v>
                </c:pt>
                <c:pt idx="64852">
                  <c:v>75.265992014783023</c:v>
                </c:pt>
                <c:pt idx="64853">
                  <c:v>74.782300816642831</c:v>
                </c:pt>
                <c:pt idx="64854">
                  <c:v>74.310658994040523</c:v>
                </c:pt>
                <c:pt idx="64855">
                  <c:v>73.855328329041498</c:v>
                </c:pt>
                <c:pt idx="64856">
                  <c:v>73.410205652360517</c:v>
                </c:pt>
                <c:pt idx="64857">
                  <c:v>72.952007052205005</c:v>
                </c:pt>
                <c:pt idx="64858">
                  <c:v>72.463968481049676</c:v>
                </c:pt>
                <c:pt idx="64859">
                  <c:v>71.96539656392406</c:v>
                </c:pt>
                <c:pt idx="64860">
                  <c:v>71.46635251430115</c:v>
                </c:pt>
                <c:pt idx="64861">
                  <c:v>70.967780597175533</c:v>
                </c:pt>
                <c:pt idx="64862">
                  <c:v>70.469326713174226</c:v>
                </c:pt>
                <c:pt idx="64863">
                  <c:v>69.97075479604861</c:v>
                </c:pt>
                <c:pt idx="64864">
                  <c:v>69.472182878922979</c:v>
                </c:pt>
                <c:pt idx="64865">
                  <c:v>68.973728994921672</c:v>
                </c:pt>
                <c:pt idx="64866">
                  <c:v>68.475157077796055</c:v>
                </c:pt>
                <c:pt idx="64867">
                  <c:v>67.976585160670425</c:v>
                </c:pt>
                <c:pt idx="64868">
                  <c:v>67.478131276669131</c:v>
                </c:pt>
                <c:pt idx="64869">
                  <c:v>66.979559359543501</c:v>
                </c:pt>
                <c:pt idx="64870">
                  <c:v>66.480987442417884</c:v>
                </c:pt>
                <c:pt idx="64871">
                  <c:v>65.982533558416577</c:v>
                </c:pt>
                <c:pt idx="64872">
                  <c:v>65.483961641290961</c:v>
                </c:pt>
                <c:pt idx="64873">
                  <c:v>64.984917591668051</c:v>
                </c:pt>
                <c:pt idx="64874">
                  <c:v>64.486463707666758</c:v>
                </c:pt>
                <c:pt idx="64875">
                  <c:v>63.987891790541127</c:v>
                </c:pt>
                <c:pt idx="64876">
                  <c:v>63.489319873415511</c:v>
                </c:pt>
                <c:pt idx="64877">
                  <c:v>62.990865989414203</c:v>
                </c:pt>
                <c:pt idx="64878">
                  <c:v>62.492294072288587</c:v>
                </c:pt>
                <c:pt idx="64879">
                  <c:v>61.993722155162963</c:v>
                </c:pt>
                <c:pt idx="64880">
                  <c:v>61.495268271161656</c:v>
                </c:pt>
                <c:pt idx="64881">
                  <c:v>60.996696354036033</c:v>
                </c:pt>
                <c:pt idx="64882">
                  <c:v>60.498124436910416</c:v>
                </c:pt>
                <c:pt idx="64883">
                  <c:v>59.999670552909109</c:v>
                </c:pt>
                <c:pt idx="64884">
                  <c:v>59.501098635783485</c:v>
                </c:pt>
                <c:pt idx="64885">
                  <c:v>59.002054586160583</c:v>
                </c:pt>
                <c:pt idx="64886">
                  <c:v>58.503482669034966</c:v>
                </c:pt>
                <c:pt idx="64887">
                  <c:v>58.005028785033659</c:v>
                </c:pt>
                <c:pt idx="64888">
                  <c:v>57.482790217453505</c:v>
                </c:pt>
                <c:pt idx="64889">
                  <c:v>56.983636393180738</c:v>
                </c:pt>
                <c:pt idx="64890">
                  <c:v>56.477198166150181</c:v>
                </c:pt>
                <c:pt idx="64891">
                  <c:v>55.967070425131141</c:v>
                </c:pt>
                <c:pt idx="64892">
                  <c:v>55.411982361468766</c:v>
                </c:pt>
                <c:pt idx="64893">
                  <c:v>54.877622977592374</c:v>
                </c:pt>
                <c:pt idx="64894">
                  <c:v>54.36451439842633</c:v>
                </c:pt>
                <c:pt idx="64895">
                  <c:v>53.839007240343349</c:v>
                </c:pt>
                <c:pt idx="64896">
                  <c:v>53.341831190703218</c:v>
                </c:pt>
                <c:pt idx="64897">
                  <c:v>52.807578812683602</c:v>
                </c:pt>
                <c:pt idx="64898">
                  <c:v>52.265719328855539</c:v>
                </c:pt>
                <c:pt idx="64899">
                  <c:v>51.724500643849417</c:v>
                </c:pt>
                <c:pt idx="64900">
                  <c:v>51.183153799078909</c:v>
                </c:pt>
                <c:pt idx="64901">
                  <c:v>50.6418069543084</c:v>
                </c:pt>
                <c:pt idx="64902">
                  <c:v>50.100588269302278</c:v>
                </c:pt>
                <c:pt idx="64903">
                  <c:v>49.55924142453177</c:v>
                </c:pt>
                <c:pt idx="64904">
                  <c:v>49.017894579761261</c:v>
                </c:pt>
                <c:pt idx="64905">
                  <c:v>48.476675894755139</c:v>
                </c:pt>
                <c:pt idx="64906">
                  <c:v>47.935329049984631</c:v>
                </c:pt>
                <c:pt idx="64907">
                  <c:v>47.393982205214122</c:v>
                </c:pt>
                <c:pt idx="64908">
                  <c:v>46.852763520208001</c:v>
                </c:pt>
                <c:pt idx="64909">
                  <c:v>46.311416675437492</c:v>
                </c:pt>
                <c:pt idx="64910">
                  <c:v>45.769557191609437</c:v>
                </c:pt>
                <c:pt idx="64911">
                  <c:v>45.228210346838921</c:v>
                </c:pt>
                <c:pt idx="64912">
                  <c:v>44.686991661832806</c:v>
                </c:pt>
                <c:pt idx="64913">
                  <c:v>44.145644817062291</c:v>
                </c:pt>
                <c:pt idx="64914">
                  <c:v>43.604297972291782</c:v>
                </c:pt>
                <c:pt idx="64915">
                  <c:v>43.06307928728566</c:v>
                </c:pt>
                <c:pt idx="64916">
                  <c:v>42.521732442515152</c:v>
                </c:pt>
                <c:pt idx="64917">
                  <c:v>41.980385597744643</c:v>
                </c:pt>
                <c:pt idx="64918">
                  <c:v>41.439166912738521</c:v>
                </c:pt>
                <c:pt idx="64919">
                  <c:v>40.897820067968013</c:v>
                </c:pt>
                <c:pt idx="64920">
                  <c:v>40.356473223197504</c:v>
                </c:pt>
                <c:pt idx="64921">
                  <c:v>39.815254538191382</c:v>
                </c:pt>
                <c:pt idx="64922">
                  <c:v>39.273907693420874</c:v>
                </c:pt>
                <c:pt idx="64923">
                  <c:v>38.732048209592818</c:v>
                </c:pt>
                <c:pt idx="64924">
                  <c:v>38.19082952458669</c:v>
                </c:pt>
                <c:pt idx="64925">
                  <c:v>37.649482679816188</c:v>
                </c:pt>
                <c:pt idx="64926">
                  <c:v>37.108135835045672</c:v>
                </c:pt>
                <c:pt idx="64927">
                  <c:v>36.566917150039558</c:v>
                </c:pt>
                <c:pt idx="64928">
                  <c:v>36.025570305269042</c:v>
                </c:pt>
                <c:pt idx="64929">
                  <c:v>35.484223460498541</c:v>
                </c:pt>
                <c:pt idx="64930">
                  <c:v>34.943004775492412</c:v>
                </c:pt>
                <c:pt idx="64931">
                  <c:v>34.401657930721903</c:v>
                </c:pt>
                <c:pt idx="64932">
                  <c:v>33.860311085951395</c:v>
                </c:pt>
                <c:pt idx="64933">
                  <c:v>33.319092400945273</c:v>
                </c:pt>
                <c:pt idx="64934">
                  <c:v>32.777745556174764</c:v>
                </c:pt>
                <c:pt idx="64935">
                  <c:v>32.235886072346702</c:v>
                </c:pt>
                <c:pt idx="64936">
                  <c:v>31.694539227576197</c:v>
                </c:pt>
                <c:pt idx="64937">
                  <c:v>31.153320542570075</c:v>
                </c:pt>
                <c:pt idx="64938">
                  <c:v>30.611973697799566</c:v>
                </c:pt>
                <c:pt idx="64939">
                  <c:v>30.070626853029058</c:v>
                </c:pt>
                <c:pt idx="64940">
                  <c:v>29.529408168022936</c:v>
                </c:pt>
                <c:pt idx="64941">
                  <c:v>28.988061323252424</c:v>
                </c:pt>
                <c:pt idx="64942">
                  <c:v>28.446714478481915</c:v>
                </c:pt>
                <c:pt idx="64943">
                  <c:v>27.905495793475794</c:v>
                </c:pt>
                <c:pt idx="64944">
                  <c:v>27.503108063110261</c:v>
                </c:pt>
                <c:pt idx="64945">
                  <c:v>27.088178312649163</c:v>
                </c:pt>
                <c:pt idx="64946">
                  <c:v>26.733794337863614</c:v>
                </c:pt>
                <c:pt idx="64947">
                  <c:v>26.273746159713944</c:v>
                </c:pt>
                <c:pt idx="64948">
                  <c:v>25.914574329041489</c:v>
                </c:pt>
                <c:pt idx="64949">
                  <c:v>25.518840354792562</c:v>
                </c:pt>
                <c:pt idx="64950">
                  <c:v>25.184796306078663</c:v>
                </c:pt>
                <c:pt idx="64951">
                  <c:v>24.77319488327775</c:v>
                </c:pt>
                <c:pt idx="64952">
                  <c:v>24.438547959427208</c:v>
                </c:pt>
                <c:pt idx="64953">
                  <c:v>24.177782531751287</c:v>
                </c:pt>
                <c:pt idx="64954">
                  <c:v>23.921607912817642</c:v>
                </c:pt>
                <c:pt idx="64955">
                  <c:v>23.665493941284311</c:v>
                </c:pt>
                <c:pt idx="64956">
                  <c:v>23.409319322350665</c:v>
                </c:pt>
                <c:pt idx="64957">
                  <c:v>23.15314470341702</c:v>
                </c:pt>
                <c:pt idx="64958">
                  <c:v>22.897030731883689</c:v>
                </c:pt>
                <c:pt idx="64959">
                  <c:v>22.640856112950043</c:v>
                </c:pt>
                <c:pt idx="64960">
                  <c:v>22.384438904415134</c:v>
                </c:pt>
                <c:pt idx="64961">
                  <c:v>22.128264285481489</c:v>
                </c:pt>
                <c:pt idx="64962">
                  <c:v>21.872150313948161</c:v>
                </c:pt>
                <c:pt idx="64963">
                  <c:v>21.615975695014512</c:v>
                </c:pt>
                <c:pt idx="64964">
                  <c:v>21.359801076080867</c:v>
                </c:pt>
                <c:pt idx="64965">
                  <c:v>21.103687104547539</c:v>
                </c:pt>
                <c:pt idx="64966">
                  <c:v>20.84751248561389</c:v>
                </c:pt>
                <c:pt idx="64967">
                  <c:v>20.591337866680245</c:v>
                </c:pt>
                <c:pt idx="64968">
                  <c:v>20.335223895146918</c:v>
                </c:pt>
                <c:pt idx="64969">
                  <c:v>20.079049276213269</c:v>
                </c:pt>
                <c:pt idx="64970">
                  <c:v>19.822874657279627</c:v>
                </c:pt>
                <c:pt idx="64971">
                  <c:v>19.566760685746296</c:v>
                </c:pt>
                <c:pt idx="64972">
                  <c:v>19.310343477211386</c:v>
                </c:pt>
                <c:pt idx="64973">
                  <c:v>19.054168858277741</c:v>
                </c:pt>
                <c:pt idx="64974">
                  <c:v>18.79805488674441</c:v>
                </c:pt>
                <c:pt idx="64975">
                  <c:v>18.541880267810765</c:v>
                </c:pt>
                <c:pt idx="64976">
                  <c:v>18.285705648877119</c:v>
                </c:pt>
                <c:pt idx="64977">
                  <c:v>18.029591677343788</c:v>
                </c:pt>
                <c:pt idx="64978">
                  <c:v>17.773417058410143</c:v>
                </c:pt>
                <c:pt idx="64979">
                  <c:v>17.517242439476497</c:v>
                </c:pt>
                <c:pt idx="64980">
                  <c:v>17.259625557806913</c:v>
                </c:pt>
                <c:pt idx="64981">
                  <c:v>16.970883551740584</c:v>
                </c:pt>
                <c:pt idx="64982">
                  <c:v>16.73093492274678</c:v>
                </c:pt>
                <c:pt idx="64983">
                  <c:v>16.442964773063171</c:v>
                </c:pt>
                <c:pt idx="64984">
                  <c:v>16.20359901502146</c:v>
                </c:pt>
                <c:pt idx="64985">
                  <c:v>15.935757415355269</c:v>
                </c:pt>
                <c:pt idx="64986">
                  <c:v>15.735346039103481</c:v>
                </c:pt>
                <c:pt idx="64987">
                  <c:v>15.526577301549462</c:v>
                </c:pt>
                <c:pt idx="64988">
                  <c:v>15.24777872865999</c:v>
                </c:pt>
                <c:pt idx="64989">
                  <c:v>15.081280574029039</c:v>
                </c:pt>
                <c:pt idx="64990">
                  <c:v>14.893677552034903</c:v>
                </c:pt>
                <c:pt idx="64991">
                  <c:v>14.706030105929475</c:v>
                </c:pt>
                <c:pt idx="64992">
                  <c:v>14.518382659824047</c:v>
                </c:pt>
                <c:pt idx="64993">
                  <c:v>14.330779637829911</c:v>
                </c:pt>
                <c:pt idx="64994">
                  <c:v>14.143132191724483</c:v>
                </c:pt>
                <c:pt idx="64995">
                  <c:v>13.955484745619055</c:v>
                </c:pt>
                <c:pt idx="64996">
                  <c:v>13.767881723624919</c:v>
                </c:pt>
                <c:pt idx="64997">
                  <c:v>13.580056581074315</c:v>
                </c:pt>
                <c:pt idx="64998">
                  <c:v>13.392409134968887</c:v>
                </c:pt>
                <c:pt idx="64999">
                  <c:v>13.204806112974751</c:v>
                </c:pt>
                <c:pt idx="65000">
                  <c:v>13.017158666869323</c:v>
                </c:pt>
                <c:pt idx="65001">
                  <c:v>12.829511220763894</c:v>
                </c:pt>
                <c:pt idx="65002">
                  <c:v>12.641908198769759</c:v>
                </c:pt>
                <c:pt idx="65003">
                  <c:v>12.454260752664329</c:v>
                </c:pt>
                <c:pt idx="65004">
                  <c:v>12.2666133065589</c:v>
                </c:pt>
                <c:pt idx="65005">
                  <c:v>12.079010284564767</c:v>
                </c:pt>
                <c:pt idx="65006">
                  <c:v>11.891362838459337</c:v>
                </c:pt>
                <c:pt idx="65007">
                  <c:v>11.703715392353908</c:v>
                </c:pt>
                <c:pt idx="65008">
                  <c:v>11.516112370359775</c:v>
                </c:pt>
                <c:pt idx="65009">
                  <c:v>11.338779304721029</c:v>
                </c:pt>
                <c:pt idx="65010">
                  <c:v>11.188261230989273</c:v>
                </c:pt>
                <c:pt idx="65011">
                  <c:v>10.521261083048364</c:v>
                </c:pt>
                <c:pt idx="65012">
                  <c:v>10.360274643869078</c:v>
                </c:pt>
                <c:pt idx="65013">
                  <c:v>10.241255688324378</c:v>
                </c:pt>
                <c:pt idx="65014">
                  <c:v>10.044881611436951</c:v>
                </c:pt>
                <c:pt idx="65015">
                  <c:v>9.931438288715194</c:v>
                </c:pt>
                <c:pt idx="65016">
                  <c:v>9.7831864289203718</c:v>
                </c:pt>
                <c:pt idx="65017">
                  <c:v>9.6333594198435968</c:v>
                </c:pt>
                <c:pt idx="65018">
                  <c:v>9.5218363580850021</c:v>
                </c:pt>
                <c:pt idx="65019">
                  <c:v>9.0744181723891266</c:v>
                </c:pt>
                <c:pt idx="65020">
                  <c:v>8.9868513460674784</c:v>
                </c:pt>
                <c:pt idx="65021">
                  <c:v>8.9000177510299139</c:v>
                </c:pt>
                <c:pt idx="65022">
                  <c:v>8.81308134567381</c:v>
                </c:pt>
                <c:pt idx="65023">
                  <c:v>8.7262271885725369</c:v>
                </c:pt>
                <c:pt idx="65024">
                  <c:v>8.6393935935349724</c:v>
                </c:pt>
                <c:pt idx="65025">
                  <c:v>8.5525394364337011</c:v>
                </c:pt>
                <c:pt idx="65026">
                  <c:v>8.465685279332428</c:v>
                </c:pt>
                <c:pt idx="65027">
                  <c:v>8.3788516842948635</c:v>
                </c:pt>
                <c:pt idx="65028">
                  <c:v>8.2919975271935904</c:v>
                </c:pt>
                <c:pt idx="65029">
                  <c:v>8.2051433700923173</c:v>
                </c:pt>
                <c:pt idx="65030">
                  <c:v>8.1183097750547528</c:v>
                </c:pt>
                <c:pt idx="65031">
                  <c:v>8.0314556179534815</c:v>
                </c:pt>
                <c:pt idx="65032">
                  <c:v>7.9446014608522084</c:v>
                </c:pt>
                <c:pt idx="65033">
                  <c:v>7.8577678658146439</c:v>
                </c:pt>
                <c:pt idx="65034">
                  <c:v>7.7709137087133708</c:v>
                </c:pt>
                <c:pt idx="65035">
                  <c:v>5.8601016904216685</c:v>
                </c:pt>
                <c:pt idx="65036">
                  <c:v>5.7732475333203954</c:v>
                </c:pt>
                <c:pt idx="65037">
                  <c:v>5.6864139382828309</c:v>
                </c:pt>
                <c:pt idx="65038">
                  <c:v>5.5995597811815587</c:v>
                </c:pt>
                <c:pt idx="65039">
                  <c:v>5.5126233758254557</c:v>
                </c:pt>
                <c:pt idx="65040">
                  <c:v>5.4257692187241826</c:v>
                </c:pt>
                <c:pt idx="65041">
                  <c:v>5.3383625379113013</c:v>
                </c:pt>
                <c:pt idx="65042">
                  <c:v>5.2550275542312272</c:v>
                </c:pt>
                <c:pt idx="65043">
                  <c:v>5.2077451380543636</c:v>
                </c:pt>
                <c:pt idx="65044">
                  <c:v>5.1098050047687176</c:v>
                </c:pt>
                <c:pt idx="65045">
                  <c:v>5.0733683234803344</c:v>
                </c:pt>
                <c:pt idx="65046">
                  <c:v>5.0369320629470673</c:v>
                </c:pt>
                <c:pt idx="65047">
                  <c:v>4.9972863576537909</c:v>
                </c:pt>
                <c:pt idx="65048">
                  <c:v>4.9392857687723479</c:v>
                </c:pt>
                <c:pt idx="65049">
                  <c:v>4.8733629632808775</c:v>
                </c:pt>
                <c:pt idx="65050">
                  <c:v>4.8389873367078096</c:v>
                </c:pt>
                <c:pt idx="65051">
                  <c:v>4.8129214465406882</c:v>
                </c:pt>
                <c:pt idx="65052">
                  <c:v>4.7868802166291644</c:v>
                </c:pt>
                <c:pt idx="65053">
                  <c:v>4.76084515178154</c:v>
                </c:pt>
                <c:pt idx="65054">
                  <c:v>4.7348039218700162</c:v>
                </c:pt>
                <c:pt idx="65055">
                  <c:v>4.7087626919584924</c:v>
                </c:pt>
                <c:pt idx="65056">
                  <c:v>4.682727627110868</c:v>
                </c:pt>
                <c:pt idx="65057">
                  <c:v>4.6566863971993442</c:v>
                </c:pt>
                <c:pt idx="65058">
                  <c:v>4.6306451672878204</c:v>
                </c:pt>
                <c:pt idx="65059">
                  <c:v>4.604610102440196</c:v>
                </c:pt>
                <c:pt idx="65060">
                  <c:v>4.5785688725286722</c:v>
                </c:pt>
                <c:pt idx="65061">
                  <c:v>4.5525276426171493</c:v>
                </c:pt>
                <c:pt idx="65062">
                  <c:v>4.5264925777695248</c:v>
                </c:pt>
                <c:pt idx="65063">
                  <c:v>4.500451347858001</c:v>
                </c:pt>
                <c:pt idx="65064">
                  <c:v>4.4743854576908788</c:v>
                </c:pt>
                <c:pt idx="65065">
                  <c:v>4.448344227779355</c:v>
                </c:pt>
                <c:pt idx="65066">
                  <c:v>4.4223091629317315</c:v>
                </c:pt>
                <c:pt idx="65067">
                  <c:v>4.3962679330202077</c:v>
                </c:pt>
                <c:pt idx="65068">
                  <c:v>4.3702267031086839</c:v>
                </c:pt>
                <c:pt idx="65069">
                  <c:v>4.3441916382610595</c:v>
                </c:pt>
                <c:pt idx="65070">
                  <c:v>4.3181504083495357</c:v>
                </c:pt>
                <c:pt idx="65071">
                  <c:v>4.2921091784380119</c:v>
                </c:pt>
                <c:pt idx="65072">
                  <c:v>4.2660741135903875</c:v>
                </c:pt>
                <c:pt idx="65073">
                  <c:v>4.2400328836788637</c:v>
                </c:pt>
                <c:pt idx="65074">
                  <c:v>4.2139916537673399</c:v>
                </c:pt>
                <c:pt idx="65075">
                  <c:v>4.1879565889197163</c:v>
                </c:pt>
                <c:pt idx="65076">
                  <c:v>4.1618906987525941</c:v>
                </c:pt>
                <c:pt idx="65077">
                  <c:v>4.1358494688410703</c:v>
                </c:pt>
                <c:pt idx="65078">
                  <c:v>4.1098144039934459</c:v>
                </c:pt>
                <c:pt idx="65079">
                  <c:v>4.0837731740819221</c:v>
                </c:pt>
                <c:pt idx="65080">
                  <c:v>4.0577319441703983</c:v>
                </c:pt>
                <c:pt idx="65081">
                  <c:v>4.0316968793227748</c:v>
                </c:pt>
                <c:pt idx="65082">
                  <c:v>4.005655649411251</c:v>
                </c:pt>
                <c:pt idx="65083">
                  <c:v>3.9796144194997267</c:v>
                </c:pt>
                <c:pt idx="65084">
                  <c:v>3.9535793546521028</c:v>
                </c:pt>
                <c:pt idx="65085">
                  <c:v>3.927538124740579</c:v>
                </c:pt>
                <c:pt idx="65086">
                  <c:v>3.9014968948290552</c:v>
                </c:pt>
                <c:pt idx="65087">
                  <c:v>3.8754618299814307</c:v>
                </c:pt>
                <c:pt idx="65088">
                  <c:v>3.8494206000699069</c:v>
                </c:pt>
                <c:pt idx="65089">
                  <c:v>3.8233547099027856</c:v>
                </c:pt>
                <c:pt idx="65090">
                  <c:v>3.7973134799912618</c:v>
                </c:pt>
                <c:pt idx="65091">
                  <c:v>3.7712784151436374</c:v>
                </c:pt>
                <c:pt idx="65092">
                  <c:v>3.7452371852321136</c:v>
                </c:pt>
                <c:pt idx="65093">
                  <c:v>3.7191959553205898</c:v>
                </c:pt>
                <c:pt idx="65094">
                  <c:v>3.6931608904729654</c:v>
                </c:pt>
                <c:pt idx="65095">
                  <c:v>3.6671196605614416</c:v>
                </c:pt>
                <c:pt idx="65096">
                  <c:v>3.6410784306499178</c:v>
                </c:pt>
                <c:pt idx="65097">
                  <c:v>3.6150433658022938</c:v>
                </c:pt>
                <c:pt idx="65098">
                  <c:v>3.5890021358907704</c:v>
                </c:pt>
                <c:pt idx="65099">
                  <c:v>3.5629609059792466</c:v>
                </c:pt>
                <c:pt idx="65100">
                  <c:v>3.5369258411316222</c:v>
                </c:pt>
                <c:pt idx="65101">
                  <c:v>3.5108599509645</c:v>
                </c:pt>
                <c:pt idx="65102">
                  <c:v>3.4848187210529766</c:v>
                </c:pt>
                <c:pt idx="65103">
                  <c:v>3.4587836562053527</c:v>
                </c:pt>
                <c:pt idx="65104">
                  <c:v>3.4338504735336195</c:v>
                </c:pt>
                <c:pt idx="65105">
                  <c:v>3.4873669999999999</c:v>
                </c:pt>
                <c:pt idx="65106">
                  <c:v>3.4863580109654349</c:v>
                </c:pt>
                <c:pt idx="65107">
                  <c:v>3.4505602575107295</c:v>
                </c:pt>
                <c:pt idx="65108">
                  <c:v>3.4338591416309012</c:v>
                </c:pt>
                <c:pt idx="65109">
                  <c:v>3.4520741297091084</c:v>
                </c:pt>
                <c:pt idx="65110">
                  <c:v>3.468264727056019</c:v>
                </c:pt>
                <c:pt idx="65111">
                  <c:v>3.4454961859799713</c:v>
                </c:pt>
                <c:pt idx="65112">
                  <c:v>3.363264015736767</c:v>
                </c:pt>
                <c:pt idx="65113">
                  <c:v>3.2221959024502072</c:v>
                </c:pt>
                <c:pt idx="65114">
                  <c:v>3.2161245235056057</c:v>
                </c:pt>
                <c:pt idx="65115">
                  <c:v>3.2100517068676719</c:v>
                </c:pt>
                <c:pt idx="65116">
                  <c:v>3.2039788902297377</c:v>
                </c:pt>
                <c:pt idx="65117">
                  <c:v>3.1979075112851363</c:v>
                </c:pt>
                <c:pt idx="65118">
                  <c:v>3.191834694647202</c:v>
                </c:pt>
                <c:pt idx="65119">
                  <c:v>3.1857561272359365</c:v>
                </c:pt>
                <c:pt idx="65120">
                  <c:v>3.1796833105980022</c:v>
                </c:pt>
                <c:pt idx="65121">
                  <c:v>3.1736119316534008</c:v>
                </c:pt>
                <c:pt idx="65122">
                  <c:v>3.1675391150154666</c:v>
                </c:pt>
                <c:pt idx="65123">
                  <c:v>3.1614662983775323</c:v>
                </c:pt>
                <c:pt idx="65124">
                  <c:v>3.1553949194329309</c:v>
                </c:pt>
                <c:pt idx="65125">
                  <c:v>3.1493221027949971</c:v>
                </c:pt>
                <c:pt idx="65126">
                  <c:v>3.1432492861570629</c:v>
                </c:pt>
                <c:pt idx="65127">
                  <c:v>3.1371779072124615</c:v>
                </c:pt>
                <c:pt idx="65128">
                  <c:v>3.1311050905745272</c:v>
                </c:pt>
                <c:pt idx="65129">
                  <c:v>3.125032273936593</c:v>
                </c:pt>
                <c:pt idx="65130">
                  <c:v>3.1189608949919916</c:v>
                </c:pt>
                <c:pt idx="65131">
                  <c:v>3.112882327580726</c:v>
                </c:pt>
                <c:pt idx="65132">
                  <c:v>3.1068095109427918</c:v>
                </c:pt>
                <c:pt idx="65133">
                  <c:v>3.1007381319981904</c:v>
                </c:pt>
                <c:pt idx="65134">
                  <c:v>3.0946653153602566</c:v>
                </c:pt>
                <c:pt idx="65135">
                  <c:v>3.0885924987223223</c:v>
                </c:pt>
                <c:pt idx="65136">
                  <c:v>3.0825211197777209</c:v>
                </c:pt>
                <c:pt idx="65137">
                  <c:v>3.0764483031397867</c:v>
                </c:pt>
                <c:pt idx="65138">
                  <c:v>3.0703754865018524</c:v>
                </c:pt>
                <c:pt idx="65139">
                  <c:v>3.0339357112875818</c:v>
                </c:pt>
                <c:pt idx="65140">
                  <c:v>3.0278628946496475</c:v>
                </c:pt>
                <c:pt idx="65141">
                  <c:v>3.0217915157050461</c:v>
                </c:pt>
                <c:pt idx="65142">
                  <c:v>3.0209481505478801</c:v>
                </c:pt>
                <c:pt idx="65143">
                  <c:v>3.0431883585220501</c:v>
                </c:pt>
                <c:pt idx="65144">
                  <c:v>3.0380305641392464</c:v>
                </c:pt>
                <c:pt idx="65145">
                  <c:v>2.935158459188544</c:v>
                </c:pt>
                <c:pt idx="65146">
                  <c:v>2.967188552512503</c:v>
                </c:pt>
                <c:pt idx="65147">
                  <c:v>2.9581602646638054</c:v>
                </c:pt>
                <c:pt idx="65148">
                  <c:v>2.8950671928400955</c:v>
                </c:pt>
                <c:pt idx="65149">
                  <c:v>2.8988783150750179</c:v>
                </c:pt>
                <c:pt idx="65150">
                  <c:v>2.882140791130186</c:v>
                </c:pt>
                <c:pt idx="65151">
                  <c:v>2.907391149623495</c:v>
                </c:pt>
                <c:pt idx="65152">
                  <c:v>2.9034555244187605</c:v>
                </c:pt>
                <c:pt idx="65153">
                  <c:v>2.8995208309434779</c:v>
                </c:pt>
                <c:pt idx="65154">
                  <c:v>2.8955852057387435</c:v>
                </c:pt>
                <c:pt idx="65155">
                  <c:v>2.8916495805340094</c:v>
                </c:pt>
                <c:pt idx="65156">
                  <c:v>2.8877148870587268</c:v>
                </c:pt>
                <c:pt idx="65157">
                  <c:v>2.8837792618539924</c:v>
                </c:pt>
                <c:pt idx="65158">
                  <c:v>2.8798436366492579</c:v>
                </c:pt>
                <c:pt idx="65159">
                  <c:v>2.8759089431739753</c:v>
                </c:pt>
                <c:pt idx="65160">
                  <c:v>2.8719733179692413</c:v>
                </c:pt>
                <c:pt idx="65161">
                  <c:v>2.8680376927645068</c:v>
                </c:pt>
                <c:pt idx="65162">
                  <c:v>2.8641029992892242</c:v>
                </c:pt>
                <c:pt idx="65163">
                  <c:v>2.8601673740844897</c:v>
                </c:pt>
                <c:pt idx="65164">
                  <c:v>2.856228021961948</c:v>
                </c:pt>
                <c:pt idx="65165">
                  <c:v>2.8522923967572136</c:v>
                </c:pt>
                <c:pt idx="65166">
                  <c:v>2.8483577032819309</c:v>
                </c:pt>
                <c:pt idx="65167">
                  <c:v>2.8444220780771965</c:v>
                </c:pt>
                <c:pt idx="65168">
                  <c:v>2.840486452872462</c:v>
                </c:pt>
                <c:pt idx="65169">
                  <c:v>2.8365517593971799</c:v>
                </c:pt>
                <c:pt idx="65170">
                  <c:v>2.8326161341924454</c:v>
                </c:pt>
                <c:pt idx="65171">
                  <c:v>2.8286814407171628</c:v>
                </c:pt>
                <c:pt idx="65172">
                  <c:v>2.8247458155124283</c:v>
                </c:pt>
                <c:pt idx="65173">
                  <c:v>2.8208101903076939</c:v>
                </c:pt>
                <c:pt idx="65174">
                  <c:v>2.8168754968324117</c:v>
                </c:pt>
                <c:pt idx="65175">
                  <c:v>2.8129398716276772</c:v>
                </c:pt>
                <c:pt idx="65176">
                  <c:v>2.8090005195051351</c:v>
                </c:pt>
                <c:pt idx="65177">
                  <c:v>2.8050648943004006</c:v>
                </c:pt>
                <c:pt idx="65178">
                  <c:v>2.8011302008251184</c:v>
                </c:pt>
                <c:pt idx="65179">
                  <c:v>2.797194575620384</c:v>
                </c:pt>
                <c:pt idx="65180">
                  <c:v>2.7932589504156495</c:v>
                </c:pt>
                <c:pt idx="65181">
                  <c:v>2.7893242569403669</c:v>
                </c:pt>
                <c:pt idx="65182">
                  <c:v>2.7853886317356324</c:v>
                </c:pt>
                <c:pt idx="65183">
                  <c:v>2.7814530065308984</c:v>
                </c:pt>
                <c:pt idx="65184">
                  <c:v>2.7775183130556158</c:v>
                </c:pt>
                <c:pt idx="65185">
                  <c:v>2.7735826878508814</c:v>
                </c:pt>
                <c:pt idx="65186">
                  <c:v>2.7696470626461469</c:v>
                </c:pt>
                <c:pt idx="65187">
                  <c:v>2.7657123691708643</c:v>
                </c:pt>
                <c:pt idx="65188">
                  <c:v>2.7617767439661303</c:v>
                </c:pt>
                <c:pt idx="65189">
                  <c:v>2.7578373918435881</c:v>
                </c:pt>
                <c:pt idx="65190">
                  <c:v>2.7539017666388537</c:v>
                </c:pt>
                <c:pt idx="65191">
                  <c:v>2.749967073163571</c:v>
                </c:pt>
                <c:pt idx="65192">
                  <c:v>2.746031447958837</c:v>
                </c:pt>
                <c:pt idx="65193">
                  <c:v>2.7420967544835544</c:v>
                </c:pt>
                <c:pt idx="65194">
                  <c:v>2.7381611292788199</c:v>
                </c:pt>
                <c:pt idx="65195">
                  <c:v>2.7342255040740855</c:v>
                </c:pt>
                <c:pt idx="65196">
                  <c:v>2.7302908105988033</c:v>
                </c:pt>
                <c:pt idx="65197">
                  <c:v>2.7161935952324194</c:v>
                </c:pt>
                <c:pt idx="65198">
                  <c:v>2.691408</c:v>
                </c:pt>
                <c:pt idx="65199">
                  <c:v>2.691408</c:v>
                </c:pt>
                <c:pt idx="65200">
                  <c:v>2.691408</c:v>
                </c:pt>
                <c:pt idx="65201">
                  <c:v>2.691408</c:v>
                </c:pt>
                <c:pt idx="65202">
                  <c:v>2.7041056671435384</c:v>
                </c:pt>
                <c:pt idx="65203">
                  <c:v>2.7081613993800668</c:v>
                </c:pt>
                <c:pt idx="65204">
                  <c:v>2.6667089046483912</c:v>
                </c:pt>
                <c:pt idx="65205">
                  <c:v>2.6686811144492131</c:v>
                </c:pt>
                <c:pt idx="65206">
                  <c:v>2.6843694993572873</c:v>
                </c:pt>
                <c:pt idx="65207">
                  <c:v>2.665659224521026</c:v>
                </c:pt>
                <c:pt idx="65208">
                  <c:v>2.6469489496847647</c:v>
                </c:pt>
                <c:pt idx="65209">
                  <c:v>2.6282431043643264</c:v>
                </c:pt>
                <c:pt idx="65210">
                  <c:v>2.6283031533142585</c:v>
                </c:pt>
                <c:pt idx="65211">
                  <c:v>2.6653053075822601</c:v>
                </c:pt>
                <c:pt idx="65212">
                  <c:v>2.6723785549463646</c:v>
                </c:pt>
                <c:pt idx="65213">
                  <c:v>2.6552210000000001</c:v>
                </c:pt>
                <c:pt idx="65214">
                  <c:v>2.6356483051979018</c:v>
                </c:pt>
                <c:pt idx="65215">
                  <c:v>2.628952063647199</c:v>
                </c:pt>
                <c:pt idx="65216">
                  <c:v>2.6070224842632332</c:v>
                </c:pt>
                <c:pt idx="65217">
                  <c:v>2.5812477099198587</c:v>
                </c:pt>
                <c:pt idx="65218">
                  <c:v>2.5783500366027452</c:v>
                </c:pt>
                <c:pt idx="65219">
                  <c:v>2.5754516771209812</c:v>
                </c:pt>
                <c:pt idx="65220">
                  <c:v>2.5725533176392177</c:v>
                </c:pt>
                <c:pt idx="65221">
                  <c:v>2.5696556443221041</c:v>
                </c:pt>
                <c:pt idx="65222">
                  <c:v>2.5667572848403406</c:v>
                </c:pt>
                <c:pt idx="65223">
                  <c:v>2.5638589253585766</c:v>
                </c:pt>
                <c:pt idx="65224">
                  <c:v>2.5609612520414631</c:v>
                </c:pt>
                <c:pt idx="65225">
                  <c:v>2.5580628925596995</c:v>
                </c:pt>
                <c:pt idx="65226">
                  <c:v>2.5551617884193356</c:v>
                </c:pt>
                <c:pt idx="65227">
                  <c:v>2.5522634289375721</c:v>
                </c:pt>
                <c:pt idx="65228">
                  <c:v>2.5493657556204585</c:v>
                </c:pt>
                <c:pt idx="65229">
                  <c:v>2.546467396138695</c:v>
                </c:pt>
                <c:pt idx="65230">
                  <c:v>2.543569036656931</c:v>
                </c:pt>
                <c:pt idx="65231">
                  <c:v>2.5406713633398175</c:v>
                </c:pt>
                <c:pt idx="65232">
                  <c:v>2.5377730038580539</c:v>
                </c:pt>
                <c:pt idx="65233">
                  <c:v>2.5348746443762904</c:v>
                </c:pt>
                <c:pt idx="65234">
                  <c:v>2.5319769710591764</c:v>
                </c:pt>
                <c:pt idx="65235">
                  <c:v>2.5290786115774129</c:v>
                </c:pt>
                <c:pt idx="65236">
                  <c:v>2.5261802520956493</c:v>
                </c:pt>
                <c:pt idx="65237">
                  <c:v>2.5232825787785358</c:v>
                </c:pt>
                <c:pt idx="65238">
                  <c:v>2.5203842192967718</c:v>
                </c:pt>
                <c:pt idx="65239">
                  <c:v>2.5174831151564083</c:v>
                </c:pt>
                <c:pt idx="65240">
                  <c:v>2.5145854418392948</c:v>
                </c:pt>
                <c:pt idx="65241">
                  <c:v>2.5116870823575308</c:v>
                </c:pt>
                <c:pt idx="65242">
                  <c:v>2.5087887228757673</c:v>
                </c:pt>
                <c:pt idx="65243">
                  <c:v>2.5058910495586537</c:v>
                </c:pt>
                <c:pt idx="65244">
                  <c:v>2.5029926900768902</c:v>
                </c:pt>
                <c:pt idx="65245">
                  <c:v>2.5000943305951262</c:v>
                </c:pt>
                <c:pt idx="65246">
                  <c:v>2.4971966572780127</c:v>
                </c:pt>
                <c:pt idx="65247">
                  <c:v>2.4942982977962491</c:v>
                </c:pt>
                <c:pt idx="65248">
                  <c:v>2.4913999383144856</c:v>
                </c:pt>
                <c:pt idx="65249">
                  <c:v>2.488502264997372</c:v>
                </c:pt>
                <c:pt idx="65250">
                  <c:v>2.4856039055156081</c:v>
                </c:pt>
                <c:pt idx="65251">
                  <c:v>2.4827028013752446</c:v>
                </c:pt>
                <c:pt idx="65252">
                  <c:v>2.4798044418934806</c:v>
                </c:pt>
                <c:pt idx="65253">
                  <c:v>2.476906768576367</c:v>
                </c:pt>
                <c:pt idx="65254">
                  <c:v>2.4740084090946035</c:v>
                </c:pt>
                <c:pt idx="65255">
                  <c:v>2.47111004961284</c:v>
                </c:pt>
                <c:pt idx="65256">
                  <c:v>2.468212376295726</c:v>
                </c:pt>
                <c:pt idx="65257">
                  <c:v>2.4653140168139624</c:v>
                </c:pt>
                <c:pt idx="65258">
                  <c:v>2.4624156573321989</c:v>
                </c:pt>
                <c:pt idx="65259">
                  <c:v>2.4595179840150854</c:v>
                </c:pt>
                <c:pt idx="65260">
                  <c:v>2.4566196245333214</c:v>
                </c:pt>
                <c:pt idx="65261">
                  <c:v>2.4404424433849821</c:v>
                </c:pt>
                <c:pt idx="65262">
                  <c:v>2.4222287854077256</c:v>
                </c:pt>
                <c:pt idx="65263">
                  <c:v>2.3719140844062947</c:v>
                </c:pt>
                <c:pt idx="65264">
                  <c:v>2.3495887491654748</c:v>
                </c:pt>
                <c:pt idx="65265">
                  <c:v>2.3966355351609057</c:v>
                </c:pt>
                <c:pt idx="65266">
                  <c:v>2.4184074086790655</c:v>
                </c:pt>
                <c:pt idx="65267">
                  <c:v>2.4200550000000001</c:v>
                </c:pt>
                <c:pt idx="65268">
                  <c:v>2.3866638185935636</c:v>
                </c:pt>
                <c:pt idx="65269">
                  <c:v>2.3838689999999998</c:v>
                </c:pt>
                <c:pt idx="65270">
                  <c:v>2.3888327918760468</c:v>
                </c:pt>
                <c:pt idx="65271">
                  <c:v>2.3941666578029031</c:v>
                </c:pt>
                <c:pt idx="65272">
                  <c:v>2.3995017867811277</c:v>
                </c:pt>
                <c:pt idx="65273">
                  <c:v>2.4019659999999998</c:v>
                </c:pt>
                <c:pt idx="65274">
                  <c:v>2.4118946785884599</c:v>
                </c:pt>
                <c:pt idx="65275">
                  <c:v>2.4198497482349737</c:v>
                </c:pt>
                <c:pt idx="65276">
                  <c:v>2.4194776193916923</c:v>
                </c:pt>
                <c:pt idx="65277">
                  <c:v>2.4191058426097576</c:v>
                </c:pt>
                <c:pt idx="65278">
                  <c:v>2.4187341538431597</c:v>
                </c:pt>
                <c:pt idx="65279">
                  <c:v>2.418362377061225</c:v>
                </c:pt>
                <c:pt idx="65280">
                  <c:v>2.4179906002792904</c:v>
                </c:pt>
                <c:pt idx="65281">
                  <c:v>2.417618911512692</c:v>
                </c:pt>
                <c:pt idx="65282">
                  <c:v>2.4172471347307574</c:v>
                </c:pt>
                <c:pt idx="65283">
                  <c:v>2.4168753579488227</c:v>
                </c:pt>
                <c:pt idx="65284">
                  <c:v>2.4165036691822248</c:v>
                </c:pt>
                <c:pt idx="65285">
                  <c:v>2.4161318924002901</c:v>
                </c:pt>
                <c:pt idx="65286">
                  <c:v>2.4157601156183555</c:v>
                </c:pt>
                <c:pt idx="65287">
                  <c:v>2.4153884268517571</c:v>
                </c:pt>
                <c:pt idx="65288">
                  <c:v>2.4150166500698225</c:v>
                </c:pt>
                <c:pt idx="65289">
                  <c:v>2.4146445212265415</c:v>
                </c:pt>
                <c:pt idx="65290">
                  <c:v>2.4142728324599432</c:v>
                </c:pt>
                <c:pt idx="65291">
                  <c:v>2.4139010556780085</c:v>
                </c:pt>
                <c:pt idx="65292">
                  <c:v>2.4135292788960738</c:v>
                </c:pt>
                <c:pt idx="65293">
                  <c:v>2.4131575901294759</c:v>
                </c:pt>
                <c:pt idx="65294">
                  <c:v>2.4127858133475413</c:v>
                </c:pt>
                <c:pt idx="65295">
                  <c:v>2.4124140365656066</c:v>
                </c:pt>
                <c:pt idx="65296">
                  <c:v>2.4120423477990083</c:v>
                </c:pt>
                <c:pt idx="65297">
                  <c:v>2.4116705710170736</c:v>
                </c:pt>
                <c:pt idx="65298">
                  <c:v>2.4112987942351389</c:v>
                </c:pt>
                <c:pt idx="65299">
                  <c:v>2.4109271054685411</c:v>
                </c:pt>
                <c:pt idx="65300">
                  <c:v>2.4105553286866064</c:v>
                </c:pt>
                <c:pt idx="65301">
                  <c:v>2.410183199843325</c:v>
                </c:pt>
                <c:pt idx="65302">
                  <c:v>2.4098114230613903</c:v>
                </c:pt>
                <c:pt idx="65303">
                  <c:v>2.409439734294792</c:v>
                </c:pt>
                <c:pt idx="65304">
                  <c:v>2.4090679575128573</c:v>
                </c:pt>
                <c:pt idx="65305">
                  <c:v>2.4086961807309226</c:v>
                </c:pt>
                <c:pt idx="65306">
                  <c:v>2.4083244919643247</c:v>
                </c:pt>
                <c:pt idx="65307">
                  <c:v>2.4079527151823901</c:v>
                </c:pt>
                <c:pt idx="65308">
                  <c:v>2.4075809384004554</c:v>
                </c:pt>
                <c:pt idx="65309">
                  <c:v>2.4072092496338571</c:v>
                </c:pt>
                <c:pt idx="65310">
                  <c:v>2.4068374728519224</c:v>
                </c:pt>
                <c:pt idx="65311">
                  <c:v>2.4064656960699877</c:v>
                </c:pt>
                <c:pt idx="65312">
                  <c:v>2.4060940073033898</c:v>
                </c:pt>
                <c:pt idx="65313">
                  <c:v>2.4057222305214552</c:v>
                </c:pt>
                <c:pt idx="65314">
                  <c:v>2.4053501016781738</c:v>
                </c:pt>
                <c:pt idx="65315">
                  <c:v>2.4049784129115759</c:v>
                </c:pt>
                <c:pt idx="65316">
                  <c:v>2.4046066361296412</c:v>
                </c:pt>
                <c:pt idx="65317">
                  <c:v>2.4042348593477065</c:v>
                </c:pt>
                <c:pt idx="65318">
                  <c:v>2.4038631705811082</c:v>
                </c:pt>
                <c:pt idx="65319">
                  <c:v>2.4034913937991735</c:v>
                </c:pt>
                <c:pt idx="65320">
                  <c:v>2.4031196170172389</c:v>
                </c:pt>
                <c:pt idx="65321">
                  <c:v>2.402747928250641</c:v>
                </c:pt>
                <c:pt idx="65322">
                  <c:v>2.4023761514687063</c:v>
                </c:pt>
                <c:pt idx="65323">
                  <c:v>2.4020043746867716</c:v>
                </c:pt>
                <c:pt idx="65324">
                  <c:v>2.4672856564958283</c:v>
                </c:pt>
                <c:pt idx="65325">
                  <c:v>2.4414047682403432</c:v>
                </c:pt>
                <c:pt idx="65326">
                  <c:v>2.3717154353838819</c:v>
                </c:pt>
                <c:pt idx="65327">
                  <c:v>2.3825146971864566</c:v>
                </c:pt>
                <c:pt idx="65328">
                  <c:v>2.3333017287246722</c:v>
                </c:pt>
                <c:pt idx="65329">
                  <c:v>2.346586855030997</c:v>
                </c:pt>
                <c:pt idx="65330">
                  <c:v>2.3476910000000002</c:v>
                </c:pt>
                <c:pt idx="65331">
                  <c:v>2.3132205671036949</c:v>
                </c:pt>
                <c:pt idx="65332">
                  <c:v>2.3636062145922745</c:v>
                </c:pt>
                <c:pt idx="65333">
                  <c:v>2.36578</c:v>
                </c:pt>
                <c:pt idx="65334">
                  <c:v>2.36578</c:v>
                </c:pt>
                <c:pt idx="65335">
                  <c:v>2.36578</c:v>
                </c:pt>
                <c:pt idx="65336">
                  <c:v>2.36578</c:v>
                </c:pt>
                <c:pt idx="65337">
                  <c:v>2.36578</c:v>
                </c:pt>
                <c:pt idx="65338">
                  <c:v>2.3631930846777398</c:v>
                </c:pt>
                <c:pt idx="65339">
                  <c:v>2.3601540521735678</c:v>
                </c:pt>
                <c:pt idx="65340">
                  <c:v>2.3571186136056586</c:v>
                </c:pt>
                <c:pt idx="65341">
                  <c:v>2.3540824562504969</c:v>
                </c:pt>
                <c:pt idx="65342">
                  <c:v>2.3510462988953353</c:v>
                </c:pt>
                <c:pt idx="65343">
                  <c:v>2.3480108603274261</c:v>
                </c:pt>
                <c:pt idx="65344">
                  <c:v>2.3802813842669845</c:v>
                </c:pt>
                <c:pt idx="65345">
                  <c:v>2.3674448435860755</c:v>
                </c:pt>
                <c:pt idx="65346">
                  <c:v>2.3823292353361945</c:v>
                </c:pt>
                <c:pt idx="65347">
                  <c:v>2.3838689999999998</c:v>
                </c:pt>
                <c:pt idx="65348">
                  <c:v>2.4006801378159275</c:v>
                </c:pt>
                <c:pt idx="65349">
                  <c:v>2.3173145872675254</c:v>
                </c:pt>
                <c:pt idx="65350">
                  <c:v>2.3626875314735338</c:v>
                </c:pt>
                <c:pt idx="65351">
                  <c:v>2.36578</c:v>
                </c:pt>
                <c:pt idx="65352">
                  <c:v>2.3831099003338099</c:v>
                </c:pt>
                <c:pt idx="65353">
                  <c:v>2.3804749822908042</c:v>
                </c:pt>
                <c:pt idx="65354">
                  <c:v>2.3769325234809098</c:v>
                </c:pt>
                <c:pt idx="65355">
                  <c:v>2.3733900646710153</c:v>
                </c:pt>
                <c:pt idx="65356">
                  <c:v>2.3698484445114074</c:v>
                </c:pt>
                <c:pt idx="65357">
                  <c:v>2.366305985701513</c:v>
                </c:pt>
                <c:pt idx="65358">
                  <c:v>2.3627635268916189</c:v>
                </c:pt>
                <c:pt idx="65359">
                  <c:v>2.3592219067320106</c:v>
                </c:pt>
                <c:pt idx="65360">
                  <c:v>2.3556794479221166</c:v>
                </c:pt>
                <c:pt idx="65361">
                  <c:v>2.3521369891122221</c:v>
                </c:pt>
                <c:pt idx="65362">
                  <c:v>2.3485953689526142</c:v>
                </c:pt>
                <c:pt idx="65363">
                  <c:v>2.3450529101427198</c:v>
                </c:pt>
                <c:pt idx="65364">
                  <c:v>2.3415070967316796</c:v>
                </c:pt>
                <c:pt idx="65365">
                  <c:v>2.3379654765720717</c:v>
                </c:pt>
                <c:pt idx="65366">
                  <c:v>2.3344230177621772</c:v>
                </c:pt>
                <c:pt idx="65367">
                  <c:v>2.3308805589522832</c:v>
                </c:pt>
                <c:pt idx="65368">
                  <c:v>2.3273389387926753</c:v>
                </c:pt>
                <c:pt idx="65369">
                  <c:v>2.3237964799827808</c:v>
                </c:pt>
                <c:pt idx="65370">
                  <c:v>2.3202540211728864</c:v>
                </c:pt>
                <c:pt idx="65371">
                  <c:v>2.3167124010132785</c:v>
                </c:pt>
                <c:pt idx="65372">
                  <c:v>2.313169942203384</c:v>
                </c:pt>
                <c:pt idx="65373">
                  <c:v>2.3096274833934896</c:v>
                </c:pt>
                <c:pt idx="65374">
                  <c:v>2.3060858632338816</c:v>
                </c:pt>
                <c:pt idx="65375">
                  <c:v>2.3025434044239876</c:v>
                </c:pt>
                <c:pt idx="65376">
                  <c:v>2.2989975910129474</c:v>
                </c:pt>
                <c:pt idx="65377">
                  <c:v>2.295455132203053</c:v>
                </c:pt>
                <c:pt idx="65378">
                  <c:v>2.2919135120434451</c:v>
                </c:pt>
                <c:pt idx="65379">
                  <c:v>2.2883710532335506</c:v>
                </c:pt>
                <c:pt idx="65380">
                  <c:v>2.2848285944236562</c:v>
                </c:pt>
                <c:pt idx="65381">
                  <c:v>2.2812869742640483</c:v>
                </c:pt>
                <c:pt idx="65382">
                  <c:v>2.2777445154541542</c:v>
                </c:pt>
                <c:pt idx="65383">
                  <c:v>2.2742020566442598</c:v>
                </c:pt>
                <c:pt idx="65384">
                  <c:v>2.2706604364846519</c:v>
                </c:pt>
                <c:pt idx="65385">
                  <c:v>2.2671179776747574</c:v>
                </c:pt>
                <c:pt idx="65386">
                  <c:v>2.263575518864863</c:v>
                </c:pt>
                <c:pt idx="65387">
                  <c:v>2.2600338987052551</c:v>
                </c:pt>
                <c:pt idx="65388">
                  <c:v>2.2534026840724843</c:v>
                </c:pt>
                <c:pt idx="65389">
                  <c:v>2.2590500362336114</c:v>
                </c:pt>
                <c:pt idx="65390">
                  <c:v>2.329602</c:v>
                </c:pt>
                <c:pt idx="65391">
                  <c:v>2.3211397639484979</c:v>
                </c:pt>
                <c:pt idx="65392">
                  <c:v>2.2977834705601907</c:v>
                </c:pt>
                <c:pt idx="65393">
                  <c:v>2.3204755517405817</c:v>
                </c:pt>
                <c:pt idx="65394">
                  <c:v>2.3430803321411542</c:v>
                </c:pt>
                <c:pt idx="65395">
                  <c:v>2.3201218803051979</c:v>
                </c:pt>
                <c:pt idx="65396">
                  <c:v>2.2836936219308699</c:v>
                </c:pt>
                <c:pt idx="65397">
                  <c:v>2.2569085100137074</c:v>
                </c:pt>
                <c:pt idx="65398">
                  <c:v>2.255709251844217</c:v>
                </c:pt>
                <c:pt idx="65399">
                  <c:v>2.2545102775900134</c:v>
                </c:pt>
                <c:pt idx="65400">
                  <c:v>2.2533110194205235</c:v>
                </c:pt>
                <c:pt idx="65401">
                  <c:v>2.2521106255898879</c:v>
                </c:pt>
                <c:pt idx="65402">
                  <c:v>2.250911367420398</c:v>
                </c:pt>
                <c:pt idx="65403">
                  <c:v>2.249712393166194</c:v>
                </c:pt>
                <c:pt idx="65404">
                  <c:v>2.248513134996704</c:v>
                </c:pt>
                <c:pt idx="65405">
                  <c:v>2.2473138768272136</c:v>
                </c:pt>
                <c:pt idx="65406">
                  <c:v>2.2461149025730101</c:v>
                </c:pt>
                <c:pt idx="65407">
                  <c:v>2.2449156444035201</c:v>
                </c:pt>
                <c:pt idx="65408">
                  <c:v>2.2437163862340297</c:v>
                </c:pt>
                <c:pt idx="65409">
                  <c:v>2.2425174119798261</c:v>
                </c:pt>
                <c:pt idx="65410">
                  <c:v>2.2413181538103362</c:v>
                </c:pt>
                <c:pt idx="65411">
                  <c:v>2.2401188956408458</c:v>
                </c:pt>
                <c:pt idx="65412">
                  <c:v>2.2389199213866422</c:v>
                </c:pt>
                <c:pt idx="65413">
                  <c:v>2.2377206632171518</c:v>
                </c:pt>
                <c:pt idx="65414">
                  <c:v>2.2365202693865167</c:v>
                </c:pt>
                <c:pt idx="65415">
                  <c:v>2.2353212951323127</c:v>
                </c:pt>
                <c:pt idx="65416">
                  <c:v>2.2341220369628227</c:v>
                </c:pt>
                <c:pt idx="65417">
                  <c:v>2.2329227787933328</c:v>
                </c:pt>
                <c:pt idx="65418">
                  <c:v>2.2317238045391288</c:v>
                </c:pt>
                <c:pt idx="65419">
                  <c:v>2.2305245463696388</c:v>
                </c:pt>
                <c:pt idx="65420">
                  <c:v>2.2293252882001484</c:v>
                </c:pt>
                <c:pt idx="65421">
                  <c:v>2.2281263139459448</c:v>
                </c:pt>
                <c:pt idx="65422">
                  <c:v>2.2269270557764549</c:v>
                </c:pt>
                <c:pt idx="65423">
                  <c:v>2.2257277976069645</c:v>
                </c:pt>
                <c:pt idx="65424">
                  <c:v>2.2245288233527609</c:v>
                </c:pt>
                <c:pt idx="65425">
                  <c:v>2.223329565183271</c:v>
                </c:pt>
                <c:pt idx="65426">
                  <c:v>2.2221291713526354</c:v>
                </c:pt>
                <c:pt idx="65427">
                  <c:v>2.220929913183145</c:v>
                </c:pt>
                <c:pt idx="65428">
                  <c:v>2.2197309389289415</c:v>
                </c:pt>
                <c:pt idx="65429">
                  <c:v>2.2185316807594515</c:v>
                </c:pt>
                <c:pt idx="65430">
                  <c:v>2.2173324225899611</c:v>
                </c:pt>
                <c:pt idx="65431">
                  <c:v>2.2161334483357575</c:v>
                </c:pt>
                <c:pt idx="65432">
                  <c:v>2.2149341901662676</c:v>
                </c:pt>
                <c:pt idx="65433">
                  <c:v>2.2137349319967772</c:v>
                </c:pt>
                <c:pt idx="65434">
                  <c:v>2.2125359577425736</c:v>
                </c:pt>
                <c:pt idx="65435">
                  <c:v>2.2113366995730832</c:v>
                </c:pt>
                <c:pt idx="65436">
                  <c:v>2.2101374414035933</c:v>
                </c:pt>
                <c:pt idx="65437">
                  <c:v>2.2089384671493897</c:v>
                </c:pt>
                <c:pt idx="65438">
                  <c:v>2.2077380733187542</c:v>
                </c:pt>
                <c:pt idx="65439">
                  <c:v>2.2065388151492638</c:v>
                </c:pt>
                <c:pt idx="65440">
                  <c:v>2.2053398408950602</c:v>
                </c:pt>
                <c:pt idx="65441">
                  <c:v>2.2041405827255702</c:v>
                </c:pt>
                <c:pt idx="65442">
                  <c:v>2.2038410317044099</c:v>
                </c:pt>
                <c:pt idx="65443">
                  <c:v>2.2385916144492133</c:v>
                </c:pt>
                <c:pt idx="65444">
                  <c:v>2.2224305550786836</c:v>
                </c:pt>
                <c:pt idx="65445">
                  <c:v>2.2531621239570918</c:v>
                </c:pt>
                <c:pt idx="65446">
                  <c:v>2.1667920000000001</c:v>
                </c:pt>
                <c:pt idx="65447">
                  <c:v>2.1657266726275632</c:v>
                </c:pt>
                <c:pt idx="65448">
                  <c:v>2.1475082806390078</c:v>
                </c:pt>
                <c:pt idx="65449">
                  <c:v>2.1358919346841478</c:v>
                </c:pt>
                <c:pt idx="65450">
                  <c:v>2.1957449749642346</c:v>
                </c:pt>
                <c:pt idx="65451">
                  <c:v>2.1123191642412258</c:v>
                </c:pt>
                <c:pt idx="65452">
                  <c:v>2.1100545077505428</c:v>
                </c:pt>
                <c:pt idx="65453">
                  <c:v>2.107790387400128</c:v>
                </c:pt>
                <c:pt idx="65454">
                  <c:v>2.1055257309094451</c:v>
                </c:pt>
                <c:pt idx="65455">
                  <c:v>2.1032610744187621</c:v>
                </c:pt>
                <c:pt idx="65456">
                  <c:v>2.1009969540683469</c:v>
                </c:pt>
                <c:pt idx="65457">
                  <c:v>2.0987322975776643</c:v>
                </c:pt>
                <c:pt idx="65458">
                  <c:v>2.0964676410869814</c:v>
                </c:pt>
                <c:pt idx="65459">
                  <c:v>2.0942035207365661</c:v>
                </c:pt>
                <c:pt idx="65460">
                  <c:v>2.0919388642458832</c:v>
                </c:pt>
                <c:pt idx="65461">
                  <c:v>2.0896742077552006</c:v>
                </c:pt>
                <c:pt idx="65462">
                  <c:v>2.0874100874047854</c:v>
                </c:pt>
                <c:pt idx="65463">
                  <c:v>2.0851432863530319</c:v>
                </c:pt>
                <c:pt idx="65464">
                  <c:v>2.082878629862349</c:v>
                </c:pt>
                <c:pt idx="65465">
                  <c:v>2.0806145095119337</c:v>
                </c:pt>
                <c:pt idx="65466">
                  <c:v>2.0783498530212512</c:v>
                </c:pt>
                <c:pt idx="65467">
                  <c:v>2.0760851965305682</c:v>
                </c:pt>
                <c:pt idx="65468">
                  <c:v>2.073821076180153</c:v>
                </c:pt>
                <c:pt idx="65469">
                  <c:v>2.07155641968947</c:v>
                </c:pt>
                <c:pt idx="65470">
                  <c:v>2.0692917631987875</c:v>
                </c:pt>
                <c:pt idx="65471">
                  <c:v>2.0670276428483723</c:v>
                </c:pt>
                <c:pt idx="65472">
                  <c:v>2.0647629863576893</c:v>
                </c:pt>
                <c:pt idx="65473">
                  <c:v>2.0624983298670063</c:v>
                </c:pt>
                <c:pt idx="65474">
                  <c:v>2.0602342095165915</c:v>
                </c:pt>
                <c:pt idx="65475">
                  <c:v>2.0579695530259086</c:v>
                </c:pt>
                <c:pt idx="65476">
                  <c:v>2.0557027519741551</c:v>
                </c:pt>
                <c:pt idx="65477">
                  <c:v>2.0534380954834721</c:v>
                </c:pt>
                <c:pt idx="65478">
                  <c:v>2.0511739751330569</c:v>
                </c:pt>
                <c:pt idx="65479">
                  <c:v>2.0489093186423739</c:v>
                </c:pt>
                <c:pt idx="65480">
                  <c:v>2.0466446621516914</c:v>
                </c:pt>
                <c:pt idx="65481">
                  <c:v>2.0443805418012762</c:v>
                </c:pt>
                <c:pt idx="65482">
                  <c:v>2.0398512288199102</c:v>
                </c:pt>
                <c:pt idx="65483">
                  <c:v>2.0375871084694954</c:v>
                </c:pt>
                <c:pt idx="65484">
                  <c:v>2.0353224519788125</c:v>
                </c:pt>
                <c:pt idx="65485">
                  <c:v>2.0330577954881295</c:v>
                </c:pt>
                <c:pt idx="65486">
                  <c:v>2.0307936751377142</c:v>
                </c:pt>
                <c:pt idx="65487">
                  <c:v>2.0285268740859608</c:v>
                </c:pt>
                <c:pt idx="65488">
                  <c:v>2.0262622175952782</c:v>
                </c:pt>
                <c:pt idx="65489">
                  <c:v>2.023998097244863</c:v>
                </c:pt>
                <c:pt idx="65490">
                  <c:v>2.02173344075418</c:v>
                </c:pt>
                <c:pt idx="65491">
                  <c:v>2.0194687842634971</c:v>
                </c:pt>
                <c:pt idx="65492">
                  <c:v>2.0172046639130823</c:v>
                </c:pt>
                <c:pt idx="65493">
                  <c:v>2.0149400074223993</c:v>
                </c:pt>
                <c:pt idx="65494">
                  <c:v>2.0126753509317163</c:v>
                </c:pt>
                <c:pt idx="65495">
                  <c:v>2.0104112305813011</c:v>
                </c:pt>
                <c:pt idx="65496">
                  <c:v>2.0081465740906186</c:v>
                </c:pt>
                <c:pt idx="65497">
                  <c:v>2.0058819175999356</c:v>
                </c:pt>
                <c:pt idx="65498">
                  <c:v>2.0036177972495204</c:v>
                </c:pt>
                <c:pt idx="65499">
                  <c:v>2.0013531407588374</c:v>
                </c:pt>
                <c:pt idx="65500">
                  <c:v>1.9990863397070839</c:v>
                </c:pt>
                <c:pt idx="65501">
                  <c:v>1.9968216832164012</c:v>
                </c:pt>
                <c:pt idx="65502">
                  <c:v>1.994557562865986</c:v>
                </c:pt>
                <c:pt idx="65503">
                  <c:v>1.9922929063753032</c:v>
                </c:pt>
                <c:pt idx="65504">
                  <c:v>1.9900282498846202</c:v>
                </c:pt>
                <c:pt idx="65505">
                  <c:v>1.9877641295342052</c:v>
                </c:pt>
                <c:pt idx="65506">
                  <c:v>1.9827258092513114</c:v>
                </c:pt>
                <c:pt idx="65507">
                  <c:v>1.9677960000000001</c:v>
                </c:pt>
                <c:pt idx="65508">
                  <c:v>1.9817027615658365</c:v>
                </c:pt>
                <c:pt idx="65509">
                  <c:v>1.9858929999999999</c:v>
                </c:pt>
                <c:pt idx="65510">
                  <c:v>1.9727907016520894</c:v>
                </c:pt>
                <c:pt idx="65511">
                  <c:v>1.9574962135231317</c:v>
                </c:pt>
                <c:pt idx="65512">
                  <c:v>2.0039820000000002</c:v>
                </c:pt>
                <c:pt idx="65513">
                  <c:v>1.9622644107547782</c:v>
                </c:pt>
                <c:pt idx="65514">
                  <c:v>1.9926029019734715</c:v>
                </c:pt>
                <c:pt idx="65515">
                  <c:v>1.9741626952442575</c:v>
                </c:pt>
                <c:pt idx="65516">
                  <c:v>1.9312726252983294</c:v>
                </c:pt>
                <c:pt idx="65517">
                  <c:v>1.9228774986889154</c:v>
                </c:pt>
                <c:pt idx="65518">
                  <c:v>1.9032176667460696</c:v>
                </c:pt>
                <c:pt idx="65519">
                  <c:v>1.8771171585292099</c:v>
                </c:pt>
                <c:pt idx="65520">
                  <c:v>1.8766729333690002</c:v>
                </c:pt>
                <c:pt idx="65521">
                  <c:v>1.8762286030169455</c:v>
                </c:pt>
                <c:pt idx="65522">
                  <c:v>1.875784272664891</c:v>
                </c:pt>
                <c:pt idx="65523">
                  <c:v>1.8753400475046813</c:v>
                </c:pt>
                <c:pt idx="65524">
                  <c:v>1.8748957171526268</c:v>
                </c:pt>
                <c:pt idx="65525">
                  <c:v>1.8744509660331934</c:v>
                </c:pt>
                <c:pt idx="65526">
                  <c:v>1.8740066356811389</c:v>
                </c:pt>
                <c:pt idx="65527">
                  <c:v>1.873562410520929</c:v>
                </c:pt>
                <c:pt idx="65528">
                  <c:v>1.8731180801688745</c:v>
                </c:pt>
                <c:pt idx="65529">
                  <c:v>1.87267374981682</c:v>
                </c:pt>
                <c:pt idx="65530">
                  <c:v>1.8722295246566101</c:v>
                </c:pt>
                <c:pt idx="65531">
                  <c:v>1.8717851943045556</c:v>
                </c:pt>
                <c:pt idx="65532">
                  <c:v>1.8713408639525011</c:v>
                </c:pt>
                <c:pt idx="65533">
                  <c:v>1.8708966387922914</c:v>
                </c:pt>
                <c:pt idx="65534">
                  <c:v>1.8704523084402367</c:v>
                </c:pt>
                <c:pt idx="65535">
                  <c:v>1.8700079780881822</c:v>
                </c:pt>
                <c:pt idx="65536">
                  <c:v>1.8695637529279725</c:v>
                </c:pt>
                <c:pt idx="65537">
                  <c:v>1.8691190018085391</c:v>
                </c:pt>
                <c:pt idx="65538">
                  <c:v>1.8686746714564846</c:v>
                </c:pt>
                <c:pt idx="65539">
                  <c:v>1.8682304462962747</c:v>
                </c:pt>
                <c:pt idx="65540">
                  <c:v>1.8677861159442202</c:v>
                </c:pt>
                <c:pt idx="65541">
                  <c:v>1.8673417855921657</c:v>
                </c:pt>
                <c:pt idx="65542">
                  <c:v>1.866897560431956</c:v>
                </c:pt>
                <c:pt idx="65543">
                  <c:v>1.8664532300799013</c:v>
                </c:pt>
                <c:pt idx="65544">
                  <c:v>1.8660088997278468</c:v>
                </c:pt>
                <c:pt idx="65545">
                  <c:v>1.8655646745676371</c:v>
                </c:pt>
                <c:pt idx="65546">
                  <c:v>1.8651203442155826</c:v>
                </c:pt>
                <c:pt idx="65547">
                  <c:v>1.8646760138635279</c:v>
                </c:pt>
                <c:pt idx="65548">
                  <c:v>1.8642317887033182</c:v>
                </c:pt>
                <c:pt idx="65549">
                  <c:v>1.8637874583512637</c:v>
                </c:pt>
                <c:pt idx="65550">
                  <c:v>1.8633427072318303</c:v>
                </c:pt>
                <c:pt idx="65551">
                  <c:v>1.8628983768797758</c:v>
                </c:pt>
                <c:pt idx="65552">
                  <c:v>1.8624541517195659</c:v>
                </c:pt>
                <c:pt idx="65553">
                  <c:v>1.8620098213675114</c:v>
                </c:pt>
                <c:pt idx="65554">
                  <c:v>1.8615654910154569</c:v>
                </c:pt>
                <c:pt idx="65555">
                  <c:v>1.861121265855247</c:v>
                </c:pt>
                <c:pt idx="65556">
                  <c:v>1.8606769355031925</c:v>
                </c:pt>
                <c:pt idx="65557">
                  <c:v>1.860232605151138</c:v>
                </c:pt>
                <c:pt idx="65558">
                  <c:v>1.8597883799909283</c:v>
                </c:pt>
                <c:pt idx="65559">
                  <c:v>1.8593440496388736</c:v>
                </c:pt>
                <c:pt idx="65560">
                  <c:v>1.7702355432245771</c:v>
                </c:pt>
                <c:pt idx="65561">
                  <c:v>1.7955921416309013</c:v>
                </c:pt>
                <c:pt idx="65562">
                  <c:v>1.804986</c:v>
                </c:pt>
                <c:pt idx="65563">
                  <c:v>1.8202370023843586</c:v>
                </c:pt>
                <c:pt idx="65564">
                  <c:v>1.7770016837342224</c:v>
                </c:pt>
                <c:pt idx="65565">
                  <c:v>1.8308027589498808</c:v>
                </c:pt>
                <c:pt idx="65566">
                  <c:v>1.8099028955650929</c:v>
                </c:pt>
                <c:pt idx="65567">
                  <c:v>1.8522044396284829</c:v>
                </c:pt>
                <c:pt idx="65568">
                  <c:v>1.8433754978520287</c:v>
                </c:pt>
                <c:pt idx="65569">
                  <c:v>1.8465491084028223</c:v>
                </c:pt>
                <c:pt idx="65570">
                  <c:v>1.8526755396488133</c:v>
                </c:pt>
                <c:pt idx="65571">
                  <c:v>1.8588034216244387</c:v>
                </c:pt>
                <c:pt idx="65572">
                  <c:v>1.8649313036000641</c:v>
                </c:pt>
                <c:pt idx="65573">
                  <c:v>1.8710577348460551</c:v>
                </c:pt>
                <c:pt idx="65574">
                  <c:v>1.8771856168216805</c:v>
                </c:pt>
                <c:pt idx="65575">
                  <c:v>1.8418542622794469</c:v>
                </c:pt>
                <c:pt idx="65576">
                  <c:v>1.8590633107398569</c:v>
                </c:pt>
                <c:pt idx="65577">
                  <c:v>1.8052575092901382</c:v>
                </c:pt>
                <c:pt idx="65578">
                  <c:v>1.8068743615312401</c:v>
                </c:pt>
                <c:pt idx="65579">
                  <c:v>1.8087721581308021</c:v>
                </c:pt>
                <c:pt idx="65580">
                  <c:v>1.8106695054413964</c:v>
                </c:pt>
                <c:pt idx="65581">
                  <c:v>1.8125673020409583</c:v>
                </c:pt>
                <c:pt idx="65582">
                  <c:v>1.8144650986405202</c:v>
                </c:pt>
                <c:pt idx="65583">
                  <c:v>1.8163624459511143</c:v>
                </c:pt>
                <c:pt idx="65584">
                  <c:v>1.8182602425506762</c:v>
                </c:pt>
                <c:pt idx="65585">
                  <c:v>1.8201580391502381</c:v>
                </c:pt>
                <c:pt idx="65586">
                  <c:v>1.8220553864608324</c:v>
                </c:pt>
                <c:pt idx="65587">
                  <c:v>1.8239549802162651</c:v>
                </c:pt>
                <c:pt idx="65588">
                  <c:v>1.825852776815827</c:v>
                </c:pt>
                <c:pt idx="65589">
                  <c:v>1.8277501241264211</c:v>
                </c:pt>
                <c:pt idx="65590">
                  <c:v>1.829647920725983</c:v>
                </c:pt>
                <c:pt idx="65591">
                  <c:v>1.8315457173255449</c:v>
                </c:pt>
                <c:pt idx="65592">
                  <c:v>1.8334430646361393</c:v>
                </c:pt>
                <c:pt idx="65593">
                  <c:v>1.8353408612357012</c:v>
                </c:pt>
                <c:pt idx="65594">
                  <c:v>1.8372386578352631</c:v>
                </c:pt>
                <c:pt idx="65595">
                  <c:v>1.8391360051458572</c:v>
                </c:pt>
                <c:pt idx="65596">
                  <c:v>1.8410338017454191</c:v>
                </c:pt>
                <c:pt idx="65597">
                  <c:v>1.842931598344981</c:v>
                </c:pt>
                <c:pt idx="65598">
                  <c:v>1.8448289456555753</c:v>
                </c:pt>
                <c:pt idx="65599">
                  <c:v>1.8467267422551372</c:v>
                </c:pt>
                <c:pt idx="65600">
                  <c:v>1.8657051575397239</c:v>
                </c:pt>
                <c:pt idx="65601">
                  <c:v>1.8676029541392858</c:v>
                </c:pt>
                <c:pt idx="65602">
                  <c:v>1.8695003014498801</c:v>
                </c:pt>
                <c:pt idx="65603">
                  <c:v>1.8713998952053128</c:v>
                </c:pt>
                <c:pt idx="65604">
                  <c:v>1.8732976918048747</c:v>
                </c:pt>
                <c:pt idx="65605">
                  <c:v>1.8751950391154688</c:v>
                </c:pt>
                <c:pt idx="65606">
                  <c:v>1.8770928357150307</c:v>
                </c:pt>
                <c:pt idx="65607">
                  <c:v>1.8789906323145926</c:v>
                </c:pt>
                <c:pt idx="65608">
                  <c:v>1.8808879796251869</c:v>
                </c:pt>
                <c:pt idx="65609">
                  <c:v>1.8827857762247489</c:v>
                </c:pt>
                <c:pt idx="65610">
                  <c:v>1.8846835728243108</c:v>
                </c:pt>
                <c:pt idx="65611">
                  <c:v>1.8865809201349049</c:v>
                </c:pt>
                <c:pt idx="65612">
                  <c:v>1.8884787167344668</c:v>
                </c:pt>
                <c:pt idx="65613">
                  <c:v>1.8903765133340287</c:v>
                </c:pt>
                <c:pt idx="65614">
                  <c:v>1.892273860644623</c:v>
                </c:pt>
                <c:pt idx="65615">
                  <c:v>1.8941716572441849</c:v>
                </c:pt>
                <c:pt idx="65616">
                  <c:v>1.8772574105865523</c:v>
                </c:pt>
                <c:pt idx="65617">
                  <c:v>1.841164</c:v>
                </c:pt>
                <c:pt idx="65618">
                  <c:v>1.8285439680495947</c:v>
                </c:pt>
                <c:pt idx="65619">
                  <c:v>1.8114315553699283</c:v>
                </c:pt>
                <c:pt idx="65620">
                  <c:v>1.8362346925458441</c:v>
                </c:pt>
                <c:pt idx="65621">
                  <c:v>1.8325004084406293</c:v>
                </c:pt>
                <c:pt idx="65622">
                  <c:v>1.793722467541766</c:v>
                </c:pt>
                <c:pt idx="65623">
                  <c:v>1.8189039299666507</c:v>
                </c:pt>
                <c:pt idx="65624">
                  <c:v>1.8199487723480334</c:v>
                </c:pt>
              </c:numCache>
            </c:numRef>
          </c:val>
          <c:smooth val="0"/>
          <c:extLst>
            <c:ext xmlns:c16="http://schemas.microsoft.com/office/drawing/2014/chart" uri="{C3380CC4-5D6E-409C-BE32-E72D297353CC}">
              <c16:uniqueId val="{00000000-2C20-4D98-955A-EFFE2D1243AF}"/>
            </c:ext>
          </c:extLst>
        </c:ser>
        <c:dLbls>
          <c:showLegendKey val="0"/>
          <c:showVal val="0"/>
          <c:showCatName val="0"/>
          <c:showSerName val="0"/>
          <c:showPercent val="0"/>
          <c:showBubbleSize val="0"/>
        </c:dLbls>
        <c:marker val="1"/>
        <c:smooth val="0"/>
        <c:axId val="642768872"/>
        <c:axId val="655772168"/>
      </c:lineChart>
      <c:lineChart>
        <c:grouping val="standard"/>
        <c:varyColors val="0"/>
        <c:ser>
          <c:idx val="0"/>
          <c:order val="0"/>
          <c:tx>
            <c:strRef>
              <c:f>Sheet1!$F$1</c:f>
              <c:strCache>
                <c:ptCount val="1"/>
                <c:pt idx="0">
                  <c:v>emg_ch_1</c:v>
                </c:pt>
              </c:strCache>
            </c:strRef>
          </c:tx>
          <c:spPr>
            <a:ln w="28575" cap="rnd">
              <a:solidFill>
                <a:schemeClr val="accent1"/>
              </a:solidFill>
              <a:round/>
            </a:ln>
            <a:effectLst/>
          </c:spPr>
          <c:marker>
            <c:symbol val="none"/>
          </c:marker>
          <c:cat>
            <c:numRef>
              <c:f>Sheet1!$E$2:$E$65626</c:f>
              <c:numCache>
                <c:formatCode>General</c:formatCode>
                <c:ptCount val="65625"/>
                <c:pt idx="0">
                  <c:v>0</c:v>
                </c:pt>
                <c:pt idx="1">
                  <c:v>1.0068416595458984E-3</c:v>
                </c:pt>
                <c:pt idx="2">
                  <c:v>1.007080078125E-3</c:v>
                </c:pt>
                <c:pt idx="3">
                  <c:v>1.007080078125E-3</c:v>
                </c:pt>
                <c:pt idx="4">
                  <c:v>1.0068416595458984E-3</c:v>
                </c:pt>
                <c:pt idx="5">
                  <c:v>1.007080078125E-3</c:v>
                </c:pt>
                <c:pt idx="6">
                  <c:v>1.007080078125E-3</c:v>
                </c:pt>
                <c:pt idx="7">
                  <c:v>1.0068416595458984E-3</c:v>
                </c:pt>
                <c:pt idx="8">
                  <c:v>1.007080078125E-3</c:v>
                </c:pt>
                <c:pt idx="9">
                  <c:v>1.007080078125E-3</c:v>
                </c:pt>
                <c:pt idx="10">
                  <c:v>1.0068416595458984E-3</c:v>
                </c:pt>
                <c:pt idx="11">
                  <c:v>1.007080078125E-3</c:v>
                </c:pt>
                <c:pt idx="12">
                  <c:v>1.0080337524414063E-3</c:v>
                </c:pt>
                <c:pt idx="13">
                  <c:v>1.007080078125E-3</c:v>
                </c:pt>
                <c:pt idx="14">
                  <c:v>1.0068416595458984E-3</c:v>
                </c:pt>
                <c:pt idx="15">
                  <c:v>1.007080078125E-3</c:v>
                </c:pt>
                <c:pt idx="16">
                  <c:v>1.007080078125E-3</c:v>
                </c:pt>
                <c:pt idx="17">
                  <c:v>1.0068416595458984E-3</c:v>
                </c:pt>
                <c:pt idx="18">
                  <c:v>1.007080078125E-3</c:v>
                </c:pt>
                <c:pt idx="19">
                  <c:v>1.007080078125E-3</c:v>
                </c:pt>
                <c:pt idx="20">
                  <c:v>1.0068416595458984E-3</c:v>
                </c:pt>
                <c:pt idx="21">
                  <c:v>1.007080078125E-3</c:v>
                </c:pt>
                <c:pt idx="22">
                  <c:v>1.007080078125E-3</c:v>
                </c:pt>
                <c:pt idx="23">
                  <c:v>1.0068416595458984E-3</c:v>
                </c:pt>
                <c:pt idx="24">
                  <c:v>1.007080078125E-3</c:v>
                </c:pt>
                <c:pt idx="25">
                  <c:v>3.0219554901123047E-3</c:v>
                </c:pt>
                <c:pt idx="26">
                  <c:v>1.007080078125E-3</c:v>
                </c:pt>
                <c:pt idx="27">
                  <c:v>1.0068416595458984E-3</c:v>
                </c:pt>
                <c:pt idx="28">
                  <c:v>1.007080078125E-3</c:v>
                </c:pt>
                <c:pt idx="29">
                  <c:v>1.007080078125E-3</c:v>
                </c:pt>
                <c:pt idx="30">
                  <c:v>1.0068416595458984E-3</c:v>
                </c:pt>
                <c:pt idx="31">
                  <c:v>1.007080078125E-3</c:v>
                </c:pt>
                <c:pt idx="32">
                  <c:v>1.007080078125E-3</c:v>
                </c:pt>
                <c:pt idx="33">
                  <c:v>1.0068416595458984E-3</c:v>
                </c:pt>
                <c:pt idx="34">
                  <c:v>1.007080078125E-3</c:v>
                </c:pt>
                <c:pt idx="35">
                  <c:v>1.0080337524414063E-3</c:v>
                </c:pt>
                <c:pt idx="36">
                  <c:v>1.007080078125E-3</c:v>
                </c:pt>
                <c:pt idx="37">
                  <c:v>1.0068416595458984E-3</c:v>
                </c:pt>
                <c:pt idx="38">
                  <c:v>1.5105962753295898E-2</c:v>
                </c:pt>
                <c:pt idx="39">
                  <c:v>1.007080078125E-3</c:v>
                </c:pt>
                <c:pt idx="40">
                  <c:v>1.007080078125E-3</c:v>
                </c:pt>
                <c:pt idx="41">
                  <c:v>1.0068416595458984E-3</c:v>
                </c:pt>
                <c:pt idx="42">
                  <c:v>1.007080078125E-3</c:v>
                </c:pt>
                <c:pt idx="43">
                  <c:v>1.007080078125E-3</c:v>
                </c:pt>
                <c:pt idx="44">
                  <c:v>1.0068416595458984E-3</c:v>
                </c:pt>
                <c:pt idx="45">
                  <c:v>1.007080078125E-3</c:v>
                </c:pt>
                <c:pt idx="46">
                  <c:v>1.0080337524414063E-3</c:v>
                </c:pt>
                <c:pt idx="47">
                  <c:v>1.007080078125E-3</c:v>
                </c:pt>
                <c:pt idx="48">
                  <c:v>1.0068416595458984E-3</c:v>
                </c:pt>
                <c:pt idx="49">
                  <c:v>1.007080078125E-3</c:v>
                </c:pt>
                <c:pt idx="50">
                  <c:v>1.007080078125E-3</c:v>
                </c:pt>
                <c:pt idx="51">
                  <c:v>1.0068416595458984E-3</c:v>
                </c:pt>
                <c:pt idx="52">
                  <c:v>1.007080078125E-3</c:v>
                </c:pt>
                <c:pt idx="53">
                  <c:v>1.007080078125E-3</c:v>
                </c:pt>
                <c:pt idx="54">
                  <c:v>1.0068416595458984E-3</c:v>
                </c:pt>
                <c:pt idx="55">
                  <c:v>1.007080078125E-3</c:v>
                </c:pt>
                <c:pt idx="56">
                  <c:v>1.007080078125E-3</c:v>
                </c:pt>
                <c:pt idx="57">
                  <c:v>1.0068416595458984E-3</c:v>
                </c:pt>
                <c:pt idx="58">
                  <c:v>1.007080078125E-3</c:v>
                </c:pt>
                <c:pt idx="59">
                  <c:v>1.0080337524414063E-3</c:v>
                </c:pt>
                <c:pt idx="60">
                  <c:v>1.0068416595458984E-3</c:v>
                </c:pt>
                <c:pt idx="61">
                  <c:v>4.0280818939208984E-3</c:v>
                </c:pt>
                <c:pt idx="62">
                  <c:v>1.007080078125E-3</c:v>
                </c:pt>
                <c:pt idx="63">
                  <c:v>1.0068416595458984E-3</c:v>
                </c:pt>
                <c:pt idx="64">
                  <c:v>1.007080078125E-3</c:v>
                </c:pt>
                <c:pt idx="65">
                  <c:v>1.007080078125E-3</c:v>
                </c:pt>
                <c:pt idx="66">
                  <c:v>1.0068416595458984E-3</c:v>
                </c:pt>
                <c:pt idx="67">
                  <c:v>1.007080078125E-3</c:v>
                </c:pt>
                <c:pt idx="68">
                  <c:v>1.0080337524414063E-3</c:v>
                </c:pt>
                <c:pt idx="69">
                  <c:v>1.007080078125E-3</c:v>
                </c:pt>
                <c:pt idx="70">
                  <c:v>1.0068416595458984E-3</c:v>
                </c:pt>
                <c:pt idx="71">
                  <c:v>1.007080078125E-3</c:v>
                </c:pt>
                <c:pt idx="72">
                  <c:v>1.007080078125E-3</c:v>
                </c:pt>
                <c:pt idx="73">
                  <c:v>1.0068416595458984E-3</c:v>
                </c:pt>
                <c:pt idx="74">
                  <c:v>1.007080078125E-3</c:v>
                </c:pt>
                <c:pt idx="75">
                  <c:v>1.007080078125E-3</c:v>
                </c:pt>
                <c:pt idx="76">
                  <c:v>1.0068416595458984E-3</c:v>
                </c:pt>
                <c:pt idx="77">
                  <c:v>1.007080078125E-3</c:v>
                </c:pt>
                <c:pt idx="78">
                  <c:v>1.007080078125E-3</c:v>
                </c:pt>
                <c:pt idx="79">
                  <c:v>1.0068416595458984E-3</c:v>
                </c:pt>
                <c:pt idx="80">
                  <c:v>1.0080337524414063E-3</c:v>
                </c:pt>
                <c:pt idx="81">
                  <c:v>1.007080078125E-3</c:v>
                </c:pt>
                <c:pt idx="82">
                  <c:v>1.0068416595458984E-3</c:v>
                </c:pt>
                <c:pt idx="83">
                  <c:v>1.007080078125E-3</c:v>
                </c:pt>
                <c:pt idx="84">
                  <c:v>1.007080078125E-3</c:v>
                </c:pt>
                <c:pt idx="85">
                  <c:v>1.0068416595458984E-3</c:v>
                </c:pt>
                <c:pt idx="86">
                  <c:v>1.007080078125E-3</c:v>
                </c:pt>
                <c:pt idx="87">
                  <c:v>1.007080078125E-3</c:v>
                </c:pt>
                <c:pt idx="88">
                  <c:v>1.0068416595458984E-3</c:v>
                </c:pt>
                <c:pt idx="89">
                  <c:v>1.007080078125E-3</c:v>
                </c:pt>
                <c:pt idx="90">
                  <c:v>1.007080078125E-3</c:v>
                </c:pt>
                <c:pt idx="91">
                  <c:v>1.0068416595458984E-3</c:v>
                </c:pt>
                <c:pt idx="92">
                  <c:v>1.007080078125E-3</c:v>
                </c:pt>
                <c:pt idx="93">
                  <c:v>1.0080337524414063E-3</c:v>
                </c:pt>
                <c:pt idx="94">
                  <c:v>1.007080078125E-3</c:v>
                </c:pt>
                <c:pt idx="95">
                  <c:v>1.0068416595458984E-3</c:v>
                </c:pt>
                <c:pt idx="96">
                  <c:v>1.007080078125E-3</c:v>
                </c:pt>
                <c:pt idx="97">
                  <c:v>1.8126964569091797E-2</c:v>
                </c:pt>
                <c:pt idx="98">
                  <c:v>1.007080078125E-3</c:v>
                </c:pt>
                <c:pt idx="99">
                  <c:v>1.0068416595458984E-3</c:v>
                </c:pt>
                <c:pt idx="100">
                  <c:v>1.007080078125E-3</c:v>
                </c:pt>
                <c:pt idx="101">
                  <c:v>1.0080337524414063E-3</c:v>
                </c:pt>
                <c:pt idx="102">
                  <c:v>1.007080078125E-3</c:v>
                </c:pt>
                <c:pt idx="103">
                  <c:v>1.0068416595458984E-3</c:v>
                </c:pt>
                <c:pt idx="104">
                  <c:v>1.007080078125E-3</c:v>
                </c:pt>
                <c:pt idx="105">
                  <c:v>1.007080078125E-3</c:v>
                </c:pt>
                <c:pt idx="106">
                  <c:v>1.0068416595458984E-3</c:v>
                </c:pt>
                <c:pt idx="107">
                  <c:v>1.007080078125E-3</c:v>
                </c:pt>
                <c:pt idx="108">
                  <c:v>1.007080078125E-3</c:v>
                </c:pt>
                <c:pt idx="109">
                  <c:v>1.0068416595458984E-3</c:v>
                </c:pt>
                <c:pt idx="110">
                  <c:v>1.007080078125E-3</c:v>
                </c:pt>
                <c:pt idx="111">
                  <c:v>1.007080078125E-3</c:v>
                </c:pt>
                <c:pt idx="112">
                  <c:v>1.0068416595458984E-3</c:v>
                </c:pt>
                <c:pt idx="113">
                  <c:v>1.0080337524414063E-3</c:v>
                </c:pt>
                <c:pt idx="114">
                  <c:v>1.007080078125E-3</c:v>
                </c:pt>
                <c:pt idx="115">
                  <c:v>1.0068416595458984E-3</c:v>
                </c:pt>
                <c:pt idx="116">
                  <c:v>1.007080078125E-3</c:v>
                </c:pt>
                <c:pt idx="117">
                  <c:v>1.007080078125E-3</c:v>
                </c:pt>
                <c:pt idx="118">
                  <c:v>1.0068416595458984E-3</c:v>
                </c:pt>
                <c:pt idx="119">
                  <c:v>1.007080078125E-3</c:v>
                </c:pt>
                <c:pt idx="120">
                  <c:v>1.007080078125E-3</c:v>
                </c:pt>
                <c:pt idx="121">
                  <c:v>1.0068416595458984E-3</c:v>
                </c:pt>
                <c:pt idx="122">
                  <c:v>4.3305158615112305E-2</c:v>
                </c:pt>
                <c:pt idx="123">
                  <c:v>1.0068416595458984E-3</c:v>
                </c:pt>
                <c:pt idx="124">
                  <c:v>1.007080078125E-3</c:v>
                </c:pt>
                <c:pt idx="125">
                  <c:v>1.007080078125E-3</c:v>
                </c:pt>
                <c:pt idx="126">
                  <c:v>4.0278434753417969E-3</c:v>
                </c:pt>
                <c:pt idx="127">
                  <c:v>1.007080078125E-3</c:v>
                </c:pt>
                <c:pt idx="128">
                  <c:v>1.007080078125E-3</c:v>
                </c:pt>
                <c:pt idx="129">
                  <c:v>1.0068416595458984E-3</c:v>
                </c:pt>
                <c:pt idx="130">
                  <c:v>1.007080078125E-3</c:v>
                </c:pt>
                <c:pt idx="131">
                  <c:v>1.0080337524414063E-3</c:v>
                </c:pt>
                <c:pt idx="132">
                  <c:v>1.007080078125E-3</c:v>
                </c:pt>
                <c:pt idx="133">
                  <c:v>1.0068416595458984E-3</c:v>
                </c:pt>
                <c:pt idx="134">
                  <c:v>1.007080078125E-3</c:v>
                </c:pt>
                <c:pt idx="135">
                  <c:v>1.007080078125E-3</c:v>
                </c:pt>
                <c:pt idx="136">
                  <c:v>1.0068416595458984E-3</c:v>
                </c:pt>
                <c:pt idx="137">
                  <c:v>1.007080078125E-3</c:v>
                </c:pt>
                <c:pt idx="138">
                  <c:v>1.007080078125E-3</c:v>
                </c:pt>
                <c:pt idx="139">
                  <c:v>1.0068416595458984E-3</c:v>
                </c:pt>
                <c:pt idx="140">
                  <c:v>1.007080078125E-3</c:v>
                </c:pt>
                <c:pt idx="141">
                  <c:v>1.007080078125E-3</c:v>
                </c:pt>
                <c:pt idx="142">
                  <c:v>1.0068416595458984E-3</c:v>
                </c:pt>
                <c:pt idx="143">
                  <c:v>1.0080337524414063E-3</c:v>
                </c:pt>
                <c:pt idx="144">
                  <c:v>1.007080078125E-3</c:v>
                </c:pt>
                <c:pt idx="145">
                  <c:v>1.0068416595458984E-3</c:v>
                </c:pt>
                <c:pt idx="146">
                  <c:v>1.007080078125E-3</c:v>
                </c:pt>
                <c:pt idx="147">
                  <c:v>1.007080078125E-3</c:v>
                </c:pt>
                <c:pt idx="148">
                  <c:v>1.0068416595458984E-3</c:v>
                </c:pt>
                <c:pt idx="149">
                  <c:v>1.007080078125E-3</c:v>
                </c:pt>
                <c:pt idx="150">
                  <c:v>1.007080078125E-3</c:v>
                </c:pt>
                <c:pt idx="151">
                  <c:v>1.0068416595458984E-3</c:v>
                </c:pt>
                <c:pt idx="152">
                  <c:v>1.007080078125E-3</c:v>
                </c:pt>
                <c:pt idx="153">
                  <c:v>1.007080078125E-3</c:v>
                </c:pt>
                <c:pt idx="154">
                  <c:v>1.0068416595458984E-3</c:v>
                </c:pt>
                <c:pt idx="155">
                  <c:v>1.007080078125E-3</c:v>
                </c:pt>
                <c:pt idx="156">
                  <c:v>1.0080337524414063E-3</c:v>
                </c:pt>
                <c:pt idx="157">
                  <c:v>1.007080078125E-3</c:v>
                </c:pt>
                <c:pt idx="158">
                  <c:v>5.9417009353637695E-2</c:v>
                </c:pt>
                <c:pt idx="159">
                  <c:v>1.0068416595458984E-3</c:v>
                </c:pt>
                <c:pt idx="160">
                  <c:v>1.0080337524414063E-3</c:v>
                </c:pt>
                <c:pt idx="161">
                  <c:v>9.0630054473876953E-3</c:v>
                </c:pt>
                <c:pt idx="162">
                  <c:v>1.007080078125E-3</c:v>
                </c:pt>
                <c:pt idx="163">
                  <c:v>1.0068416595458984E-3</c:v>
                </c:pt>
                <c:pt idx="164">
                  <c:v>1.007080078125E-3</c:v>
                </c:pt>
                <c:pt idx="165">
                  <c:v>1.0080337524414063E-3</c:v>
                </c:pt>
                <c:pt idx="166">
                  <c:v>1.007080078125E-3</c:v>
                </c:pt>
                <c:pt idx="167">
                  <c:v>1.0068416595458984E-3</c:v>
                </c:pt>
                <c:pt idx="168">
                  <c:v>1.007080078125E-3</c:v>
                </c:pt>
                <c:pt idx="169">
                  <c:v>1.007080078125E-3</c:v>
                </c:pt>
                <c:pt idx="170">
                  <c:v>1.0068416595458984E-3</c:v>
                </c:pt>
                <c:pt idx="171">
                  <c:v>1.007080078125E-3</c:v>
                </c:pt>
                <c:pt idx="172">
                  <c:v>1.007080078125E-3</c:v>
                </c:pt>
                <c:pt idx="173">
                  <c:v>1.0068416595458984E-3</c:v>
                </c:pt>
                <c:pt idx="174">
                  <c:v>1.007080078125E-3</c:v>
                </c:pt>
                <c:pt idx="175">
                  <c:v>1.0068416595458984E-3</c:v>
                </c:pt>
                <c:pt idx="176">
                  <c:v>1.007080078125E-3</c:v>
                </c:pt>
                <c:pt idx="177">
                  <c:v>1.0080337524414063E-3</c:v>
                </c:pt>
                <c:pt idx="178">
                  <c:v>1.007080078125E-3</c:v>
                </c:pt>
                <c:pt idx="179">
                  <c:v>1.0068416595458984E-3</c:v>
                </c:pt>
                <c:pt idx="180">
                  <c:v>1.007080078125E-3</c:v>
                </c:pt>
                <c:pt idx="181">
                  <c:v>1.007080078125E-3</c:v>
                </c:pt>
                <c:pt idx="182">
                  <c:v>1.0068416595458984E-3</c:v>
                </c:pt>
                <c:pt idx="183">
                  <c:v>1.007080078125E-3</c:v>
                </c:pt>
                <c:pt idx="184">
                  <c:v>1.007080078125E-3</c:v>
                </c:pt>
                <c:pt idx="185">
                  <c:v>1.0068416595458984E-3</c:v>
                </c:pt>
                <c:pt idx="186">
                  <c:v>1.007080078125E-3</c:v>
                </c:pt>
                <c:pt idx="187">
                  <c:v>1.007080078125E-3</c:v>
                </c:pt>
                <c:pt idx="188">
                  <c:v>1.0068416595458984E-3</c:v>
                </c:pt>
                <c:pt idx="189">
                  <c:v>1.007080078125E-3</c:v>
                </c:pt>
                <c:pt idx="190">
                  <c:v>1.0080337524414063E-3</c:v>
                </c:pt>
                <c:pt idx="191">
                  <c:v>1.007080078125E-3</c:v>
                </c:pt>
                <c:pt idx="192">
                  <c:v>1.0068416595458984E-3</c:v>
                </c:pt>
                <c:pt idx="193">
                  <c:v>1.007080078125E-3</c:v>
                </c:pt>
                <c:pt idx="194">
                  <c:v>1.007080078125E-3</c:v>
                </c:pt>
                <c:pt idx="195">
                  <c:v>1.0068416595458984E-3</c:v>
                </c:pt>
                <c:pt idx="196">
                  <c:v>1.007080078125E-3</c:v>
                </c:pt>
                <c:pt idx="197">
                  <c:v>1.0068416595458984E-3</c:v>
                </c:pt>
                <c:pt idx="198">
                  <c:v>1.007080078125E-3</c:v>
                </c:pt>
                <c:pt idx="199">
                  <c:v>1.007080078125E-3</c:v>
                </c:pt>
                <c:pt idx="200">
                  <c:v>1.0068416595458984E-3</c:v>
                </c:pt>
                <c:pt idx="201">
                  <c:v>1.007080078125E-3</c:v>
                </c:pt>
                <c:pt idx="202">
                  <c:v>1.0080337524414063E-3</c:v>
                </c:pt>
                <c:pt idx="203">
                  <c:v>1.007080078125E-3</c:v>
                </c:pt>
                <c:pt idx="204">
                  <c:v>1.0068416595458984E-3</c:v>
                </c:pt>
                <c:pt idx="205">
                  <c:v>1.007080078125E-3</c:v>
                </c:pt>
                <c:pt idx="206">
                  <c:v>1.007080078125E-3</c:v>
                </c:pt>
                <c:pt idx="207">
                  <c:v>1.0068416595458984E-3</c:v>
                </c:pt>
                <c:pt idx="208">
                  <c:v>1.007080078125E-3</c:v>
                </c:pt>
                <c:pt idx="209">
                  <c:v>1.007080078125E-3</c:v>
                </c:pt>
                <c:pt idx="210">
                  <c:v>1.0068416595458984E-3</c:v>
                </c:pt>
                <c:pt idx="211">
                  <c:v>1.007080078125E-3</c:v>
                </c:pt>
                <c:pt idx="212">
                  <c:v>1.007080078125E-3</c:v>
                </c:pt>
                <c:pt idx="213">
                  <c:v>1.0068416595458984E-3</c:v>
                </c:pt>
                <c:pt idx="214">
                  <c:v>1.007080078125E-3</c:v>
                </c:pt>
                <c:pt idx="215">
                  <c:v>1.0080337524414063E-3</c:v>
                </c:pt>
                <c:pt idx="216">
                  <c:v>1.007080078125E-3</c:v>
                </c:pt>
                <c:pt idx="217">
                  <c:v>1.0068416595458984E-3</c:v>
                </c:pt>
                <c:pt idx="218">
                  <c:v>1.007080078125E-3</c:v>
                </c:pt>
                <c:pt idx="219">
                  <c:v>1.0068416595458984E-3</c:v>
                </c:pt>
                <c:pt idx="220">
                  <c:v>1.007080078125E-3</c:v>
                </c:pt>
                <c:pt idx="221">
                  <c:v>3.0210018157958984E-3</c:v>
                </c:pt>
                <c:pt idx="222">
                  <c:v>1.007080078125E-3</c:v>
                </c:pt>
                <c:pt idx="223">
                  <c:v>1.0068416595458984E-3</c:v>
                </c:pt>
                <c:pt idx="224">
                  <c:v>1.007080078125E-3</c:v>
                </c:pt>
                <c:pt idx="225">
                  <c:v>1.0080337524414063E-3</c:v>
                </c:pt>
                <c:pt idx="226">
                  <c:v>1.007080078125E-3</c:v>
                </c:pt>
                <c:pt idx="227">
                  <c:v>1.0068416595458984E-3</c:v>
                </c:pt>
                <c:pt idx="228">
                  <c:v>1.007080078125E-3</c:v>
                </c:pt>
                <c:pt idx="229">
                  <c:v>1.007080078125E-3</c:v>
                </c:pt>
                <c:pt idx="230">
                  <c:v>1.0068416595458984E-3</c:v>
                </c:pt>
                <c:pt idx="231">
                  <c:v>1.007080078125E-3</c:v>
                </c:pt>
                <c:pt idx="232">
                  <c:v>1.007080078125E-3</c:v>
                </c:pt>
                <c:pt idx="233">
                  <c:v>1.0068416595458984E-3</c:v>
                </c:pt>
                <c:pt idx="234">
                  <c:v>1.007080078125E-3</c:v>
                </c:pt>
                <c:pt idx="235">
                  <c:v>1.007080078125E-3</c:v>
                </c:pt>
                <c:pt idx="236">
                  <c:v>1.0068416595458984E-3</c:v>
                </c:pt>
                <c:pt idx="237">
                  <c:v>1.007080078125E-3</c:v>
                </c:pt>
                <c:pt idx="238">
                  <c:v>1.0080337524414063E-3</c:v>
                </c:pt>
                <c:pt idx="239">
                  <c:v>1.0068416595458984E-3</c:v>
                </c:pt>
                <c:pt idx="240">
                  <c:v>1.007080078125E-3</c:v>
                </c:pt>
                <c:pt idx="241">
                  <c:v>1.007080078125E-3</c:v>
                </c:pt>
                <c:pt idx="242">
                  <c:v>1.0068416595458984E-3</c:v>
                </c:pt>
                <c:pt idx="243">
                  <c:v>1.007080078125E-3</c:v>
                </c:pt>
                <c:pt idx="244">
                  <c:v>1.007080078125E-3</c:v>
                </c:pt>
                <c:pt idx="245">
                  <c:v>1.0068416595458984E-3</c:v>
                </c:pt>
                <c:pt idx="246">
                  <c:v>1.007080078125E-3</c:v>
                </c:pt>
                <c:pt idx="247">
                  <c:v>1.007080078125E-3</c:v>
                </c:pt>
                <c:pt idx="248">
                  <c:v>1.3092041015625E-2</c:v>
                </c:pt>
                <c:pt idx="249">
                  <c:v>1.0068416595458984E-3</c:v>
                </c:pt>
                <c:pt idx="250">
                  <c:v>1.007080078125E-3</c:v>
                </c:pt>
                <c:pt idx="251">
                  <c:v>1.0080337524414063E-3</c:v>
                </c:pt>
                <c:pt idx="252">
                  <c:v>1.0068416595458984E-3</c:v>
                </c:pt>
                <c:pt idx="253">
                  <c:v>1.007080078125E-3</c:v>
                </c:pt>
                <c:pt idx="254">
                  <c:v>1.007080078125E-3</c:v>
                </c:pt>
                <c:pt idx="255">
                  <c:v>1.0068416595458984E-3</c:v>
                </c:pt>
                <c:pt idx="256">
                  <c:v>1.007080078125E-3</c:v>
                </c:pt>
                <c:pt idx="257">
                  <c:v>1.007080078125E-3</c:v>
                </c:pt>
                <c:pt idx="258">
                  <c:v>1.0068416595458984E-3</c:v>
                </c:pt>
                <c:pt idx="259">
                  <c:v>1.007080078125E-3</c:v>
                </c:pt>
                <c:pt idx="260">
                  <c:v>1.007080078125E-3</c:v>
                </c:pt>
                <c:pt idx="261">
                  <c:v>1.0068416595458984E-3</c:v>
                </c:pt>
                <c:pt idx="262">
                  <c:v>1.007080078125E-3</c:v>
                </c:pt>
                <c:pt idx="263">
                  <c:v>1.0080337524414063E-3</c:v>
                </c:pt>
                <c:pt idx="264">
                  <c:v>1.007080078125E-3</c:v>
                </c:pt>
                <c:pt idx="265">
                  <c:v>1.0068416595458984E-3</c:v>
                </c:pt>
                <c:pt idx="266">
                  <c:v>1.007080078125E-3</c:v>
                </c:pt>
                <c:pt idx="267">
                  <c:v>1.007080078125E-3</c:v>
                </c:pt>
                <c:pt idx="268">
                  <c:v>1.0068416595458984E-3</c:v>
                </c:pt>
                <c:pt idx="269">
                  <c:v>1.007080078125E-3</c:v>
                </c:pt>
                <c:pt idx="270">
                  <c:v>1.007080078125E-3</c:v>
                </c:pt>
                <c:pt idx="271">
                  <c:v>1.0068416595458984E-3</c:v>
                </c:pt>
                <c:pt idx="272">
                  <c:v>1.007080078125E-3</c:v>
                </c:pt>
                <c:pt idx="273">
                  <c:v>1.007080078125E-3</c:v>
                </c:pt>
                <c:pt idx="274">
                  <c:v>1.0068416595458984E-3</c:v>
                </c:pt>
                <c:pt idx="275">
                  <c:v>1.007080078125E-3</c:v>
                </c:pt>
                <c:pt idx="276">
                  <c:v>1.0080337524414063E-3</c:v>
                </c:pt>
                <c:pt idx="277">
                  <c:v>1.0068416595458984E-3</c:v>
                </c:pt>
                <c:pt idx="278">
                  <c:v>1.007080078125E-3</c:v>
                </c:pt>
                <c:pt idx="279">
                  <c:v>1.007080078125E-3</c:v>
                </c:pt>
                <c:pt idx="280">
                  <c:v>1.0068416595458984E-3</c:v>
                </c:pt>
                <c:pt idx="281">
                  <c:v>1.007080078125E-3</c:v>
                </c:pt>
                <c:pt idx="282">
                  <c:v>1.007080078125E-3</c:v>
                </c:pt>
                <c:pt idx="283">
                  <c:v>1.0068416595458984E-3</c:v>
                </c:pt>
                <c:pt idx="284">
                  <c:v>1.007080078125E-3</c:v>
                </c:pt>
                <c:pt idx="285">
                  <c:v>1.007080078125E-3</c:v>
                </c:pt>
                <c:pt idx="286">
                  <c:v>1.0068416595458984E-3</c:v>
                </c:pt>
                <c:pt idx="287">
                  <c:v>1.007080078125E-3</c:v>
                </c:pt>
                <c:pt idx="288">
                  <c:v>1.0080337524414063E-3</c:v>
                </c:pt>
                <c:pt idx="289">
                  <c:v>1.007080078125E-3</c:v>
                </c:pt>
                <c:pt idx="290">
                  <c:v>1.0068416595458984E-3</c:v>
                </c:pt>
                <c:pt idx="291">
                  <c:v>1.007080078125E-3</c:v>
                </c:pt>
                <c:pt idx="292">
                  <c:v>1.007080078125E-3</c:v>
                </c:pt>
                <c:pt idx="293">
                  <c:v>1.0068416595458984E-3</c:v>
                </c:pt>
                <c:pt idx="294">
                  <c:v>1.007080078125E-3</c:v>
                </c:pt>
                <c:pt idx="295">
                  <c:v>1.007080078125E-3</c:v>
                </c:pt>
                <c:pt idx="296">
                  <c:v>1.0068416595458984E-3</c:v>
                </c:pt>
                <c:pt idx="297">
                  <c:v>1.007080078125E-3</c:v>
                </c:pt>
                <c:pt idx="298">
                  <c:v>1.007080078125E-3</c:v>
                </c:pt>
                <c:pt idx="299">
                  <c:v>1.0068416595458984E-3</c:v>
                </c:pt>
                <c:pt idx="300">
                  <c:v>1.007080078125E-3</c:v>
                </c:pt>
                <c:pt idx="301">
                  <c:v>1.0080337524414063E-3</c:v>
                </c:pt>
                <c:pt idx="302">
                  <c:v>1.0068416595458984E-3</c:v>
                </c:pt>
                <c:pt idx="303">
                  <c:v>1.007080078125E-3</c:v>
                </c:pt>
                <c:pt idx="304">
                  <c:v>1.007080078125E-3</c:v>
                </c:pt>
                <c:pt idx="305">
                  <c:v>1.0068416595458984E-3</c:v>
                </c:pt>
                <c:pt idx="306">
                  <c:v>1.007080078125E-3</c:v>
                </c:pt>
                <c:pt idx="307">
                  <c:v>1.007080078125E-3</c:v>
                </c:pt>
                <c:pt idx="308">
                  <c:v>1.0068416595458984E-3</c:v>
                </c:pt>
                <c:pt idx="309">
                  <c:v>1.007080078125E-3</c:v>
                </c:pt>
                <c:pt idx="310">
                  <c:v>1.007080078125E-3</c:v>
                </c:pt>
                <c:pt idx="311">
                  <c:v>1.0068416595458984E-3</c:v>
                </c:pt>
                <c:pt idx="312">
                  <c:v>1.007080078125E-3</c:v>
                </c:pt>
                <c:pt idx="313">
                  <c:v>1.0080337524414063E-3</c:v>
                </c:pt>
                <c:pt idx="314">
                  <c:v>1.007080078125E-3</c:v>
                </c:pt>
                <c:pt idx="315">
                  <c:v>1.0068416595458984E-3</c:v>
                </c:pt>
                <c:pt idx="316">
                  <c:v>1.007080078125E-3</c:v>
                </c:pt>
                <c:pt idx="317">
                  <c:v>1.007080078125E-3</c:v>
                </c:pt>
                <c:pt idx="318">
                  <c:v>1.0068416595458984E-3</c:v>
                </c:pt>
                <c:pt idx="319">
                  <c:v>1.007080078125E-3</c:v>
                </c:pt>
                <c:pt idx="320">
                  <c:v>1.6113042831420898E-2</c:v>
                </c:pt>
                <c:pt idx="321">
                  <c:v>1.0068416595458984E-3</c:v>
                </c:pt>
                <c:pt idx="322">
                  <c:v>1.007080078125E-3</c:v>
                </c:pt>
                <c:pt idx="323">
                  <c:v>1.0080337524414063E-3</c:v>
                </c:pt>
                <c:pt idx="324">
                  <c:v>1.007080078125E-3</c:v>
                </c:pt>
                <c:pt idx="325">
                  <c:v>1.0068416595458984E-3</c:v>
                </c:pt>
                <c:pt idx="326">
                  <c:v>1.007080078125E-3</c:v>
                </c:pt>
                <c:pt idx="327">
                  <c:v>1.007080078125E-3</c:v>
                </c:pt>
                <c:pt idx="328">
                  <c:v>1.0068416595458984E-3</c:v>
                </c:pt>
                <c:pt idx="329">
                  <c:v>1.007080078125E-3</c:v>
                </c:pt>
                <c:pt idx="330">
                  <c:v>1.007080078125E-3</c:v>
                </c:pt>
                <c:pt idx="331">
                  <c:v>1.0068416595458984E-3</c:v>
                </c:pt>
                <c:pt idx="332">
                  <c:v>1.007080078125E-3</c:v>
                </c:pt>
                <c:pt idx="333">
                  <c:v>1.007080078125E-3</c:v>
                </c:pt>
                <c:pt idx="334">
                  <c:v>1.0068416595458984E-3</c:v>
                </c:pt>
                <c:pt idx="335">
                  <c:v>1.007080078125E-3</c:v>
                </c:pt>
                <c:pt idx="336">
                  <c:v>1.0080337524414063E-3</c:v>
                </c:pt>
                <c:pt idx="337">
                  <c:v>1.0068416595458984E-3</c:v>
                </c:pt>
                <c:pt idx="338">
                  <c:v>1.007080078125E-3</c:v>
                </c:pt>
                <c:pt idx="339">
                  <c:v>1.007080078125E-3</c:v>
                </c:pt>
                <c:pt idx="340">
                  <c:v>1.0068416595458984E-3</c:v>
                </c:pt>
                <c:pt idx="341">
                  <c:v>1.007080078125E-3</c:v>
                </c:pt>
                <c:pt idx="342">
                  <c:v>1.007080078125E-3</c:v>
                </c:pt>
                <c:pt idx="343">
                  <c:v>1.0068416595458984E-3</c:v>
                </c:pt>
                <c:pt idx="344">
                  <c:v>1.007080078125E-3</c:v>
                </c:pt>
                <c:pt idx="345">
                  <c:v>1.007080078125E-3</c:v>
                </c:pt>
                <c:pt idx="346">
                  <c:v>1.0068416595458984E-3</c:v>
                </c:pt>
                <c:pt idx="347">
                  <c:v>1.007080078125E-3</c:v>
                </c:pt>
                <c:pt idx="348">
                  <c:v>1.0080337524414063E-3</c:v>
                </c:pt>
                <c:pt idx="349">
                  <c:v>1.007080078125E-3</c:v>
                </c:pt>
                <c:pt idx="350">
                  <c:v>1.0068416595458984E-3</c:v>
                </c:pt>
                <c:pt idx="351">
                  <c:v>1.007080078125E-3</c:v>
                </c:pt>
                <c:pt idx="352">
                  <c:v>1.007080078125E-3</c:v>
                </c:pt>
                <c:pt idx="353">
                  <c:v>1.0068416595458984E-3</c:v>
                </c:pt>
                <c:pt idx="354">
                  <c:v>1.007080078125E-3</c:v>
                </c:pt>
                <c:pt idx="355">
                  <c:v>1.007080078125E-3</c:v>
                </c:pt>
                <c:pt idx="356">
                  <c:v>1.0068416595458984E-3</c:v>
                </c:pt>
                <c:pt idx="357">
                  <c:v>1.007080078125E-3</c:v>
                </c:pt>
                <c:pt idx="358">
                  <c:v>1.007080078125E-3</c:v>
                </c:pt>
                <c:pt idx="359">
                  <c:v>1.0068416595458984E-3</c:v>
                </c:pt>
                <c:pt idx="360">
                  <c:v>1.007080078125E-3</c:v>
                </c:pt>
                <c:pt idx="361">
                  <c:v>1.0080337524414063E-3</c:v>
                </c:pt>
                <c:pt idx="362">
                  <c:v>1.0068416595458984E-3</c:v>
                </c:pt>
                <c:pt idx="363">
                  <c:v>1.007080078125E-3</c:v>
                </c:pt>
                <c:pt idx="364">
                  <c:v>1.007080078125E-3</c:v>
                </c:pt>
                <c:pt idx="365">
                  <c:v>1.0068416595458984E-3</c:v>
                </c:pt>
                <c:pt idx="366">
                  <c:v>1.007080078125E-3</c:v>
                </c:pt>
                <c:pt idx="367">
                  <c:v>1.007080078125E-3</c:v>
                </c:pt>
                <c:pt idx="368">
                  <c:v>1.0068416595458984E-3</c:v>
                </c:pt>
                <c:pt idx="369">
                  <c:v>1.007080078125E-3</c:v>
                </c:pt>
                <c:pt idx="370">
                  <c:v>1.007080078125E-3</c:v>
                </c:pt>
                <c:pt idx="371">
                  <c:v>1.0068416595458984E-3</c:v>
                </c:pt>
                <c:pt idx="372">
                  <c:v>1.007080078125E-3</c:v>
                </c:pt>
                <c:pt idx="373">
                  <c:v>1.0080337524414063E-3</c:v>
                </c:pt>
                <c:pt idx="374">
                  <c:v>1.007080078125E-3</c:v>
                </c:pt>
                <c:pt idx="375">
                  <c:v>1.0068416595458984E-3</c:v>
                </c:pt>
                <c:pt idx="376">
                  <c:v>1.007080078125E-3</c:v>
                </c:pt>
                <c:pt idx="377">
                  <c:v>1.007080078125E-3</c:v>
                </c:pt>
                <c:pt idx="378">
                  <c:v>1.0068416595458984E-3</c:v>
                </c:pt>
                <c:pt idx="379">
                  <c:v>1.007080078125E-3</c:v>
                </c:pt>
                <c:pt idx="380">
                  <c:v>1.007080078125E-3</c:v>
                </c:pt>
                <c:pt idx="381">
                  <c:v>1.0068416595458984E-3</c:v>
                </c:pt>
                <c:pt idx="382">
                  <c:v>1.007080078125E-3</c:v>
                </c:pt>
                <c:pt idx="383">
                  <c:v>1.007080078125E-3</c:v>
                </c:pt>
                <c:pt idx="384">
                  <c:v>1.0068416595458984E-3</c:v>
                </c:pt>
                <c:pt idx="385">
                  <c:v>1.007080078125E-3</c:v>
                </c:pt>
                <c:pt idx="386">
                  <c:v>1.0080337524414063E-3</c:v>
                </c:pt>
                <c:pt idx="387">
                  <c:v>1.0068416595458984E-3</c:v>
                </c:pt>
                <c:pt idx="388">
                  <c:v>1.007080078125E-3</c:v>
                </c:pt>
                <c:pt idx="389">
                  <c:v>1.007080078125E-3</c:v>
                </c:pt>
                <c:pt idx="390">
                  <c:v>1.0068416595458984E-3</c:v>
                </c:pt>
                <c:pt idx="391">
                  <c:v>1.007080078125E-3</c:v>
                </c:pt>
                <c:pt idx="392">
                  <c:v>1.007080078125E-3</c:v>
                </c:pt>
                <c:pt idx="393">
                  <c:v>1.0068416595458984E-3</c:v>
                </c:pt>
                <c:pt idx="394">
                  <c:v>1.007080078125E-3</c:v>
                </c:pt>
                <c:pt idx="395">
                  <c:v>1.007080078125E-3</c:v>
                </c:pt>
                <c:pt idx="396">
                  <c:v>1.0068416595458984E-3</c:v>
                </c:pt>
                <c:pt idx="397">
                  <c:v>1.007080078125E-3</c:v>
                </c:pt>
                <c:pt idx="398">
                  <c:v>1.0080337524414063E-3</c:v>
                </c:pt>
                <c:pt idx="399">
                  <c:v>1.007080078125E-3</c:v>
                </c:pt>
                <c:pt idx="400">
                  <c:v>1.0068416595458984E-3</c:v>
                </c:pt>
                <c:pt idx="401">
                  <c:v>1.007080078125E-3</c:v>
                </c:pt>
                <c:pt idx="402">
                  <c:v>1.007080078125E-3</c:v>
                </c:pt>
                <c:pt idx="403">
                  <c:v>1.0068416595458984E-3</c:v>
                </c:pt>
                <c:pt idx="404">
                  <c:v>1.007080078125E-3</c:v>
                </c:pt>
                <c:pt idx="405">
                  <c:v>1.007080078125E-3</c:v>
                </c:pt>
                <c:pt idx="406">
                  <c:v>1.0068416595458984E-3</c:v>
                </c:pt>
                <c:pt idx="407">
                  <c:v>1.007080078125E-3</c:v>
                </c:pt>
                <c:pt idx="408">
                  <c:v>1.007080078125E-3</c:v>
                </c:pt>
                <c:pt idx="409">
                  <c:v>1.0068416595458984E-3</c:v>
                </c:pt>
                <c:pt idx="410">
                  <c:v>1.007080078125E-3</c:v>
                </c:pt>
                <c:pt idx="411">
                  <c:v>1.0080337524414063E-3</c:v>
                </c:pt>
                <c:pt idx="412">
                  <c:v>1.0068416595458984E-3</c:v>
                </c:pt>
                <c:pt idx="413">
                  <c:v>1.007080078125E-3</c:v>
                </c:pt>
                <c:pt idx="414">
                  <c:v>1.007080078125E-3</c:v>
                </c:pt>
                <c:pt idx="415">
                  <c:v>1.0068416595458984E-3</c:v>
                </c:pt>
                <c:pt idx="416">
                  <c:v>1.007080078125E-3</c:v>
                </c:pt>
                <c:pt idx="417">
                  <c:v>1.007080078125E-3</c:v>
                </c:pt>
                <c:pt idx="418">
                  <c:v>1.0068416595458984E-3</c:v>
                </c:pt>
                <c:pt idx="419">
                  <c:v>1.007080078125E-3</c:v>
                </c:pt>
                <c:pt idx="420">
                  <c:v>1.007080078125E-3</c:v>
                </c:pt>
                <c:pt idx="421">
                  <c:v>1.0068416595458984E-3</c:v>
                </c:pt>
                <c:pt idx="422">
                  <c:v>1.007080078125E-3</c:v>
                </c:pt>
                <c:pt idx="423">
                  <c:v>1.0080337524414063E-3</c:v>
                </c:pt>
                <c:pt idx="424">
                  <c:v>1.007080078125E-3</c:v>
                </c:pt>
                <c:pt idx="425">
                  <c:v>1.0068416595458984E-3</c:v>
                </c:pt>
                <c:pt idx="426">
                  <c:v>1.007080078125E-3</c:v>
                </c:pt>
                <c:pt idx="427">
                  <c:v>1.007080078125E-3</c:v>
                </c:pt>
                <c:pt idx="428">
                  <c:v>1.0068416595458984E-3</c:v>
                </c:pt>
                <c:pt idx="429">
                  <c:v>1.007080078125E-3</c:v>
                </c:pt>
                <c:pt idx="430">
                  <c:v>1.007080078125E-3</c:v>
                </c:pt>
                <c:pt idx="431">
                  <c:v>1.0068416595458984E-3</c:v>
                </c:pt>
                <c:pt idx="432">
                  <c:v>1.007080078125E-3</c:v>
                </c:pt>
                <c:pt idx="433">
                  <c:v>1.007080078125E-3</c:v>
                </c:pt>
                <c:pt idx="434">
                  <c:v>1.1077880859375E-2</c:v>
                </c:pt>
                <c:pt idx="435">
                  <c:v>1.007080078125E-3</c:v>
                </c:pt>
                <c:pt idx="436">
                  <c:v>1.0068416595458984E-3</c:v>
                </c:pt>
                <c:pt idx="437">
                  <c:v>1.007080078125E-3</c:v>
                </c:pt>
                <c:pt idx="438">
                  <c:v>1.0080337524414063E-3</c:v>
                </c:pt>
                <c:pt idx="439">
                  <c:v>1.007080078125E-3</c:v>
                </c:pt>
                <c:pt idx="440">
                  <c:v>1.0068416595458984E-3</c:v>
                </c:pt>
                <c:pt idx="441">
                  <c:v>1.007080078125E-3</c:v>
                </c:pt>
                <c:pt idx="442">
                  <c:v>1.007080078125E-3</c:v>
                </c:pt>
                <c:pt idx="443">
                  <c:v>1.0068416595458984E-3</c:v>
                </c:pt>
                <c:pt idx="444">
                  <c:v>1.007080078125E-3</c:v>
                </c:pt>
                <c:pt idx="445">
                  <c:v>1.007080078125E-3</c:v>
                </c:pt>
                <c:pt idx="446">
                  <c:v>1.0068416595458984E-3</c:v>
                </c:pt>
                <c:pt idx="447">
                  <c:v>1.007080078125E-3</c:v>
                </c:pt>
                <c:pt idx="448">
                  <c:v>1.007080078125E-3</c:v>
                </c:pt>
                <c:pt idx="449">
                  <c:v>1.0068416595458984E-3</c:v>
                </c:pt>
                <c:pt idx="450">
                  <c:v>1.0080337524414063E-3</c:v>
                </c:pt>
                <c:pt idx="451">
                  <c:v>1.007080078125E-3</c:v>
                </c:pt>
                <c:pt idx="452">
                  <c:v>1.0068416595458984E-3</c:v>
                </c:pt>
                <c:pt idx="453">
                  <c:v>1.007080078125E-3</c:v>
                </c:pt>
                <c:pt idx="454">
                  <c:v>1.007080078125E-3</c:v>
                </c:pt>
                <c:pt idx="455">
                  <c:v>1.0068416595458984E-3</c:v>
                </c:pt>
                <c:pt idx="456">
                  <c:v>1.007080078125E-3</c:v>
                </c:pt>
                <c:pt idx="457">
                  <c:v>1.007080078125E-3</c:v>
                </c:pt>
                <c:pt idx="458">
                  <c:v>1.0068416595458984E-3</c:v>
                </c:pt>
                <c:pt idx="459">
                  <c:v>1.007080078125E-3</c:v>
                </c:pt>
                <c:pt idx="460">
                  <c:v>1.007080078125E-3</c:v>
                </c:pt>
                <c:pt idx="461">
                  <c:v>1.0068416595458984E-3</c:v>
                </c:pt>
                <c:pt idx="462">
                  <c:v>1.007080078125E-3</c:v>
                </c:pt>
                <c:pt idx="463">
                  <c:v>1.0080337524414063E-3</c:v>
                </c:pt>
                <c:pt idx="464">
                  <c:v>1.007080078125E-3</c:v>
                </c:pt>
                <c:pt idx="465">
                  <c:v>1.0068416595458984E-3</c:v>
                </c:pt>
                <c:pt idx="466">
                  <c:v>1.007080078125E-3</c:v>
                </c:pt>
                <c:pt idx="467">
                  <c:v>1.007080078125E-3</c:v>
                </c:pt>
                <c:pt idx="468">
                  <c:v>1.0068416595458984E-3</c:v>
                </c:pt>
                <c:pt idx="469">
                  <c:v>1.007080078125E-3</c:v>
                </c:pt>
                <c:pt idx="470">
                  <c:v>1.007080078125E-3</c:v>
                </c:pt>
                <c:pt idx="471">
                  <c:v>1.0068416595458984E-3</c:v>
                </c:pt>
                <c:pt idx="472">
                  <c:v>1.007080078125E-3</c:v>
                </c:pt>
                <c:pt idx="473">
                  <c:v>1.007080078125E-3</c:v>
                </c:pt>
                <c:pt idx="474">
                  <c:v>1.0068416595458984E-3</c:v>
                </c:pt>
                <c:pt idx="475">
                  <c:v>1.0080337524414063E-3</c:v>
                </c:pt>
                <c:pt idx="476">
                  <c:v>1.007080078125E-3</c:v>
                </c:pt>
                <c:pt idx="477">
                  <c:v>1.0068416595458984E-3</c:v>
                </c:pt>
                <c:pt idx="478">
                  <c:v>1.007080078125E-3</c:v>
                </c:pt>
                <c:pt idx="479">
                  <c:v>1.007080078125E-3</c:v>
                </c:pt>
                <c:pt idx="480">
                  <c:v>1.0068416595458984E-3</c:v>
                </c:pt>
                <c:pt idx="481">
                  <c:v>1.007080078125E-3</c:v>
                </c:pt>
                <c:pt idx="482">
                  <c:v>1.007080078125E-3</c:v>
                </c:pt>
                <c:pt idx="483">
                  <c:v>1.0068416595458984E-3</c:v>
                </c:pt>
                <c:pt idx="484">
                  <c:v>1.007080078125E-3</c:v>
                </c:pt>
                <c:pt idx="485">
                  <c:v>1.007080078125E-3</c:v>
                </c:pt>
                <c:pt idx="486">
                  <c:v>1.0068416595458984E-3</c:v>
                </c:pt>
                <c:pt idx="487">
                  <c:v>1.007080078125E-3</c:v>
                </c:pt>
                <c:pt idx="488">
                  <c:v>1.0080337524414063E-3</c:v>
                </c:pt>
                <c:pt idx="489">
                  <c:v>1.007080078125E-3</c:v>
                </c:pt>
                <c:pt idx="490">
                  <c:v>1.0068416595458984E-3</c:v>
                </c:pt>
                <c:pt idx="491">
                  <c:v>1.007080078125E-3</c:v>
                </c:pt>
                <c:pt idx="492">
                  <c:v>1.007080078125E-3</c:v>
                </c:pt>
                <c:pt idx="493">
                  <c:v>1.0068416595458984E-3</c:v>
                </c:pt>
                <c:pt idx="494">
                  <c:v>1.007080078125E-3</c:v>
                </c:pt>
                <c:pt idx="495">
                  <c:v>1.007080078125E-3</c:v>
                </c:pt>
                <c:pt idx="496">
                  <c:v>1.0068416595458984E-3</c:v>
                </c:pt>
                <c:pt idx="497">
                  <c:v>1.007080078125E-3</c:v>
                </c:pt>
                <c:pt idx="498">
                  <c:v>1.007080078125E-3</c:v>
                </c:pt>
                <c:pt idx="499">
                  <c:v>1.0068416595458984E-3</c:v>
                </c:pt>
                <c:pt idx="500">
                  <c:v>1.0080337524414063E-3</c:v>
                </c:pt>
                <c:pt idx="501">
                  <c:v>1.007080078125E-3</c:v>
                </c:pt>
                <c:pt idx="502">
                  <c:v>1.0068416595458984E-3</c:v>
                </c:pt>
                <c:pt idx="503">
                  <c:v>1.007080078125E-3</c:v>
                </c:pt>
                <c:pt idx="504">
                  <c:v>1.007080078125E-3</c:v>
                </c:pt>
                <c:pt idx="505">
                  <c:v>1.0068416595458984E-3</c:v>
                </c:pt>
                <c:pt idx="506">
                  <c:v>1.007080078125E-3</c:v>
                </c:pt>
                <c:pt idx="507">
                  <c:v>1.007080078125E-3</c:v>
                </c:pt>
                <c:pt idx="508">
                  <c:v>1.0068416595458984E-3</c:v>
                </c:pt>
                <c:pt idx="509">
                  <c:v>1.007080078125E-3</c:v>
                </c:pt>
                <c:pt idx="510">
                  <c:v>1.007080078125E-3</c:v>
                </c:pt>
                <c:pt idx="511">
                  <c:v>1.0068416595458984E-3</c:v>
                </c:pt>
                <c:pt idx="512">
                  <c:v>1.007080078125E-3</c:v>
                </c:pt>
                <c:pt idx="513">
                  <c:v>1.0080337524414063E-3</c:v>
                </c:pt>
                <c:pt idx="514">
                  <c:v>1.007080078125E-3</c:v>
                </c:pt>
                <c:pt idx="515">
                  <c:v>1.0068416595458984E-3</c:v>
                </c:pt>
                <c:pt idx="516">
                  <c:v>1.007080078125E-3</c:v>
                </c:pt>
                <c:pt idx="517">
                  <c:v>1.007080078125E-3</c:v>
                </c:pt>
                <c:pt idx="518">
                  <c:v>1.0068416595458984E-3</c:v>
                </c:pt>
                <c:pt idx="519">
                  <c:v>1.007080078125E-3</c:v>
                </c:pt>
                <c:pt idx="520">
                  <c:v>1.007080078125E-3</c:v>
                </c:pt>
                <c:pt idx="521">
                  <c:v>1.0068416595458984E-3</c:v>
                </c:pt>
                <c:pt idx="522">
                  <c:v>1.007080078125E-3</c:v>
                </c:pt>
                <c:pt idx="523">
                  <c:v>1.007080078125E-3</c:v>
                </c:pt>
                <c:pt idx="524">
                  <c:v>1.0068416595458984E-3</c:v>
                </c:pt>
                <c:pt idx="525">
                  <c:v>1.0080337524414063E-3</c:v>
                </c:pt>
                <c:pt idx="526">
                  <c:v>1.007080078125E-3</c:v>
                </c:pt>
                <c:pt idx="527">
                  <c:v>1.0068416595458984E-3</c:v>
                </c:pt>
                <c:pt idx="528">
                  <c:v>1.007080078125E-3</c:v>
                </c:pt>
                <c:pt idx="529">
                  <c:v>1.007080078125E-3</c:v>
                </c:pt>
                <c:pt idx="530">
                  <c:v>1.0068416595458984E-3</c:v>
                </c:pt>
                <c:pt idx="531">
                  <c:v>1.007080078125E-3</c:v>
                </c:pt>
                <c:pt idx="532">
                  <c:v>1.007080078125E-3</c:v>
                </c:pt>
                <c:pt idx="533">
                  <c:v>1.0068416595458984E-3</c:v>
                </c:pt>
                <c:pt idx="534">
                  <c:v>1.007080078125E-3</c:v>
                </c:pt>
                <c:pt idx="535">
                  <c:v>1.007080078125E-3</c:v>
                </c:pt>
                <c:pt idx="536">
                  <c:v>1.6113996505737305E-2</c:v>
                </c:pt>
                <c:pt idx="537">
                  <c:v>1.0068416595458984E-3</c:v>
                </c:pt>
                <c:pt idx="538">
                  <c:v>1.007080078125E-3</c:v>
                </c:pt>
                <c:pt idx="539">
                  <c:v>1.007080078125E-3</c:v>
                </c:pt>
                <c:pt idx="540">
                  <c:v>1.0068416595458984E-3</c:v>
                </c:pt>
                <c:pt idx="541">
                  <c:v>1.007080078125E-3</c:v>
                </c:pt>
                <c:pt idx="542">
                  <c:v>1.007080078125E-3</c:v>
                </c:pt>
                <c:pt idx="543">
                  <c:v>1.0068416595458984E-3</c:v>
                </c:pt>
                <c:pt idx="544">
                  <c:v>1.007080078125E-3</c:v>
                </c:pt>
                <c:pt idx="545">
                  <c:v>1.007080078125E-3</c:v>
                </c:pt>
                <c:pt idx="546">
                  <c:v>1.0068416595458984E-3</c:v>
                </c:pt>
                <c:pt idx="547">
                  <c:v>1.007080078125E-3</c:v>
                </c:pt>
                <c:pt idx="548">
                  <c:v>1.0080337524414063E-3</c:v>
                </c:pt>
                <c:pt idx="549">
                  <c:v>1.007080078125E-3</c:v>
                </c:pt>
                <c:pt idx="550">
                  <c:v>1.0068416595458984E-3</c:v>
                </c:pt>
                <c:pt idx="551">
                  <c:v>1.007080078125E-3</c:v>
                </c:pt>
                <c:pt idx="552">
                  <c:v>1.007080078125E-3</c:v>
                </c:pt>
                <c:pt idx="553">
                  <c:v>1.0068416595458984E-3</c:v>
                </c:pt>
                <c:pt idx="554">
                  <c:v>1.007080078125E-3</c:v>
                </c:pt>
                <c:pt idx="555">
                  <c:v>1.007080078125E-3</c:v>
                </c:pt>
                <c:pt idx="556">
                  <c:v>1.0068416595458984E-3</c:v>
                </c:pt>
                <c:pt idx="557">
                  <c:v>1.007080078125E-3</c:v>
                </c:pt>
                <c:pt idx="558">
                  <c:v>1.007080078125E-3</c:v>
                </c:pt>
                <c:pt idx="559">
                  <c:v>1.0068416595458984E-3</c:v>
                </c:pt>
                <c:pt idx="560">
                  <c:v>1.0080337524414063E-3</c:v>
                </c:pt>
                <c:pt idx="561">
                  <c:v>1.007080078125E-3</c:v>
                </c:pt>
                <c:pt idx="562">
                  <c:v>1.0068416595458984E-3</c:v>
                </c:pt>
                <c:pt idx="563">
                  <c:v>1.007080078125E-3</c:v>
                </c:pt>
                <c:pt idx="564">
                  <c:v>1.007080078125E-3</c:v>
                </c:pt>
                <c:pt idx="565">
                  <c:v>1.0068416595458984E-3</c:v>
                </c:pt>
                <c:pt idx="566">
                  <c:v>1.007080078125E-3</c:v>
                </c:pt>
                <c:pt idx="567">
                  <c:v>1.007080078125E-3</c:v>
                </c:pt>
                <c:pt idx="568">
                  <c:v>1.0068416595458984E-3</c:v>
                </c:pt>
                <c:pt idx="569">
                  <c:v>1.007080078125E-3</c:v>
                </c:pt>
                <c:pt idx="570">
                  <c:v>1.007080078125E-3</c:v>
                </c:pt>
                <c:pt idx="571">
                  <c:v>1.0068416595458984E-3</c:v>
                </c:pt>
                <c:pt idx="572">
                  <c:v>1.007080078125E-3</c:v>
                </c:pt>
                <c:pt idx="573">
                  <c:v>1.0080337524414063E-3</c:v>
                </c:pt>
                <c:pt idx="574">
                  <c:v>1.007080078125E-3</c:v>
                </c:pt>
                <c:pt idx="575">
                  <c:v>1.0068416595458984E-3</c:v>
                </c:pt>
                <c:pt idx="576">
                  <c:v>1.007080078125E-3</c:v>
                </c:pt>
                <c:pt idx="577">
                  <c:v>1.007080078125E-3</c:v>
                </c:pt>
                <c:pt idx="578">
                  <c:v>1.0068416595458984E-3</c:v>
                </c:pt>
                <c:pt idx="579">
                  <c:v>1.007080078125E-3</c:v>
                </c:pt>
                <c:pt idx="580">
                  <c:v>1.007080078125E-3</c:v>
                </c:pt>
                <c:pt idx="581">
                  <c:v>1.0068416595458984E-3</c:v>
                </c:pt>
                <c:pt idx="582">
                  <c:v>1.007080078125E-3</c:v>
                </c:pt>
                <c:pt idx="583">
                  <c:v>1.007080078125E-3</c:v>
                </c:pt>
                <c:pt idx="584">
                  <c:v>1.0068416595458984E-3</c:v>
                </c:pt>
                <c:pt idx="585">
                  <c:v>1.0080337524414063E-3</c:v>
                </c:pt>
                <c:pt idx="586">
                  <c:v>1.007080078125E-3</c:v>
                </c:pt>
                <c:pt idx="587">
                  <c:v>1.0068416595458984E-3</c:v>
                </c:pt>
                <c:pt idx="588">
                  <c:v>1.007080078125E-3</c:v>
                </c:pt>
                <c:pt idx="589">
                  <c:v>1.007080078125E-3</c:v>
                </c:pt>
                <c:pt idx="590">
                  <c:v>1.0068416595458984E-3</c:v>
                </c:pt>
                <c:pt idx="591">
                  <c:v>1.007080078125E-3</c:v>
                </c:pt>
                <c:pt idx="592">
                  <c:v>1.007080078125E-3</c:v>
                </c:pt>
                <c:pt idx="593">
                  <c:v>1.0068416595458984E-3</c:v>
                </c:pt>
                <c:pt idx="594">
                  <c:v>1.007080078125E-3</c:v>
                </c:pt>
                <c:pt idx="595">
                  <c:v>1.007080078125E-3</c:v>
                </c:pt>
                <c:pt idx="596">
                  <c:v>1.0068416595458984E-3</c:v>
                </c:pt>
                <c:pt idx="597">
                  <c:v>1.007080078125E-3</c:v>
                </c:pt>
                <c:pt idx="598">
                  <c:v>1.0080337524414063E-3</c:v>
                </c:pt>
                <c:pt idx="599">
                  <c:v>1.007080078125E-3</c:v>
                </c:pt>
                <c:pt idx="600">
                  <c:v>1.0068416595458984E-3</c:v>
                </c:pt>
                <c:pt idx="601">
                  <c:v>1.007080078125E-3</c:v>
                </c:pt>
                <c:pt idx="602">
                  <c:v>1.007080078125E-3</c:v>
                </c:pt>
                <c:pt idx="603">
                  <c:v>1.0068416595458984E-3</c:v>
                </c:pt>
                <c:pt idx="604">
                  <c:v>1.007080078125E-3</c:v>
                </c:pt>
                <c:pt idx="605">
                  <c:v>1.007080078125E-3</c:v>
                </c:pt>
                <c:pt idx="606">
                  <c:v>1.0068416595458984E-3</c:v>
                </c:pt>
                <c:pt idx="607">
                  <c:v>1.007080078125E-3</c:v>
                </c:pt>
                <c:pt idx="608">
                  <c:v>1.007080078125E-3</c:v>
                </c:pt>
                <c:pt idx="609">
                  <c:v>1.0068416595458984E-3</c:v>
                </c:pt>
                <c:pt idx="610">
                  <c:v>1.0080337524414063E-3</c:v>
                </c:pt>
                <c:pt idx="611">
                  <c:v>1.007080078125E-3</c:v>
                </c:pt>
                <c:pt idx="612">
                  <c:v>1.0068416595458984E-3</c:v>
                </c:pt>
                <c:pt idx="613">
                  <c:v>1.007080078125E-3</c:v>
                </c:pt>
                <c:pt idx="614">
                  <c:v>1.007080078125E-3</c:v>
                </c:pt>
                <c:pt idx="615">
                  <c:v>1.0068416595458984E-3</c:v>
                </c:pt>
                <c:pt idx="616">
                  <c:v>1.007080078125E-3</c:v>
                </c:pt>
                <c:pt idx="617">
                  <c:v>1.007080078125E-3</c:v>
                </c:pt>
                <c:pt idx="618">
                  <c:v>1.0068416595458984E-3</c:v>
                </c:pt>
                <c:pt idx="619">
                  <c:v>1.007080078125E-3</c:v>
                </c:pt>
                <c:pt idx="620">
                  <c:v>1.007080078125E-3</c:v>
                </c:pt>
                <c:pt idx="621">
                  <c:v>1.0068416595458984E-3</c:v>
                </c:pt>
                <c:pt idx="622">
                  <c:v>1.007080078125E-3</c:v>
                </c:pt>
                <c:pt idx="623">
                  <c:v>1.0080337524414063E-3</c:v>
                </c:pt>
                <c:pt idx="624">
                  <c:v>1.007080078125E-3</c:v>
                </c:pt>
                <c:pt idx="625">
                  <c:v>1.0068416595458984E-3</c:v>
                </c:pt>
                <c:pt idx="626">
                  <c:v>1.007080078125E-3</c:v>
                </c:pt>
                <c:pt idx="627">
                  <c:v>1.007080078125E-3</c:v>
                </c:pt>
                <c:pt idx="628">
                  <c:v>1.0068416595458984E-3</c:v>
                </c:pt>
                <c:pt idx="629">
                  <c:v>1.007080078125E-3</c:v>
                </c:pt>
                <c:pt idx="630">
                  <c:v>1.007080078125E-3</c:v>
                </c:pt>
                <c:pt idx="631">
                  <c:v>1.0068416595458984E-3</c:v>
                </c:pt>
                <c:pt idx="632">
                  <c:v>1.007080078125E-3</c:v>
                </c:pt>
                <c:pt idx="633">
                  <c:v>1.0068416595458984E-3</c:v>
                </c:pt>
                <c:pt idx="634">
                  <c:v>1.007080078125E-3</c:v>
                </c:pt>
                <c:pt idx="635">
                  <c:v>1.0080337524414063E-3</c:v>
                </c:pt>
                <c:pt idx="636">
                  <c:v>1.007080078125E-3</c:v>
                </c:pt>
                <c:pt idx="637">
                  <c:v>1.0068416595458984E-3</c:v>
                </c:pt>
                <c:pt idx="638">
                  <c:v>1.007080078125E-3</c:v>
                </c:pt>
                <c:pt idx="639">
                  <c:v>1.007080078125E-3</c:v>
                </c:pt>
                <c:pt idx="640">
                  <c:v>1.0068416595458984E-3</c:v>
                </c:pt>
                <c:pt idx="641">
                  <c:v>1.007080078125E-3</c:v>
                </c:pt>
                <c:pt idx="642">
                  <c:v>1.007080078125E-3</c:v>
                </c:pt>
                <c:pt idx="643">
                  <c:v>1.0068416595458984E-3</c:v>
                </c:pt>
                <c:pt idx="644">
                  <c:v>1.007080078125E-3</c:v>
                </c:pt>
                <c:pt idx="645">
                  <c:v>1.007080078125E-3</c:v>
                </c:pt>
                <c:pt idx="646">
                  <c:v>1.0068416595458984E-3</c:v>
                </c:pt>
                <c:pt idx="647">
                  <c:v>1.007080078125E-3</c:v>
                </c:pt>
                <c:pt idx="648">
                  <c:v>1.0080337524414063E-3</c:v>
                </c:pt>
                <c:pt idx="649">
                  <c:v>1.007080078125E-3</c:v>
                </c:pt>
                <c:pt idx="650">
                  <c:v>1.0068416595458984E-3</c:v>
                </c:pt>
                <c:pt idx="651">
                  <c:v>1.007080078125E-3</c:v>
                </c:pt>
                <c:pt idx="652">
                  <c:v>1.007080078125E-3</c:v>
                </c:pt>
                <c:pt idx="653">
                  <c:v>1.0068416595458984E-3</c:v>
                </c:pt>
                <c:pt idx="654">
                  <c:v>1.007080078125E-3</c:v>
                </c:pt>
                <c:pt idx="655">
                  <c:v>1.0068416595458984E-3</c:v>
                </c:pt>
                <c:pt idx="656">
                  <c:v>1.007080078125E-3</c:v>
                </c:pt>
                <c:pt idx="657">
                  <c:v>1.007080078125E-3</c:v>
                </c:pt>
                <c:pt idx="658">
                  <c:v>1.0068416595458984E-3</c:v>
                </c:pt>
                <c:pt idx="659">
                  <c:v>1.007080078125E-3</c:v>
                </c:pt>
                <c:pt idx="660">
                  <c:v>6.0429573059082031E-3</c:v>
                </c:pt>
                <c:pt idx="661">
                  <c:v>1.007080078125E-3</c:v>
                </c:pt>
                <c:pt idx="662">
                  <c:v>1.007080078125E-3</c:v>
                </c:pt>
                <c:pt idx="663">
                  <c:v>1.0068416595458984E-3</c:v>
                </c:pt>
                <c:pt idx="664">
                  <c:v>1.007080078125E-3</c:v>
                </c:pt>
                <c:pt idx="665">
                  <c:v>1.007080078125E-3</c:v>
                </c:pt>
                <c:pt idx="666">
                  <c:v>1.0068416595458984E-3</c:v>
                </c:pt>
                <c:pt idx="667">
                  <c:v>1.007080078125E-3</c:v>
                </c:pt>
                <c:pt idx="668">
                  <c:v>1.0080337524414063E-3</c:v>
                </c:pt>
                <c:pt idx="669">
                  <c:v>1.007080078125E-3</c:v>
                </c:pt>
                <c:pt idx="670">
                  <c:v>1.0068416595458984E-3</c:v>
                </c:pt>
                <c:pt idx="671">
                  <c:v>1.007080078125E-3</c:v>
                </c:pt>
                <c:pt idx="672">
                  <c:v>1.0068416595458984E-3</c:v>
                </c:pt>
                <c:pt idx="673">
                  <c:v>1.007080078125E-3</c:v>
                </c:pt>
                <c:pt idx="674">
                  <c:v>1.007080078125E-3</c:v>
                </c:pt>
                <c:pt idx="675">
                  <c:v>1.0068416595458984E-3</c:v>
                </c:pt>
                <c:pt idx="676">
                  <c:v>1.007080078125E-3</c:v>
                </c:pt>
                <c:pt idx="677">
                  <c:v>1.007080078125E-3</c:v>
                </c:pt>
                <c:pt idx="678">
                  <c:v>1.0068416595458984E-3</c:v>
                </c:pt>
                <c:pt idx="679">
                  <c:v>1.007080078125E-3</c:v>
                </c:pt>
                <c:pt idx="680">
                  <c:v>1.0080337524414063E-3</c:v>
                </c:pt>
                <c:pt idx="681">
                  <c:v>1.007080078125E-3</c:v>
                </c:pt>
                <c:pt idx="682">
                  <c:v>1.0068416595458984E-3</c:v>
                </c:pt>
                <c:pt idx="683">
                  <c:v>1.007080078125E-3</c:v>
                </c:pt>
                <c:pt idx="684">
                  <c:v>1.007080078125E-3</c:v>
                </c:pt>
                <c:pt idx="685">
                  <c:v>1.0068416595458984E-3</c:v>
                </c:pt>
                <c:pt idx="686">
                  <c:v>1.007080078125E-3</c:v>
                </c:pt>
                <c:pt idx="687">
                  <c:v>1.007080078125E-3</c:v>
                </c:pt>
                <c:pt idx="688">
                  <c:v>1.0068416595458984E-3</c:v>
                </c:pt>
                <c:pt idx="689">
                  <c:v>1.007080078125E-3</c:v>
                </c:pt>
                <c:pt idx="690">
                  <c:v>1.007080078125E-3</c:v>
                </c:pt>
                <c:pt idx="691">
                  <c:v>1.0068416595458984E-3</c:v>
                </c:pt>
                <c:pt idx="692">
                  <c:v>1.007080078125E-3</c:v>
                </c:pt>
                <c:pt idx="693">
                  <c:v>1.0080337524414063E-3</c:v>
                </c:pt>
                <c:pt idx="694">
                  <c:v>1.0068416595458984E-3</c:v>
                </c:pt>
                <c:pt idx="695">
                  <c:v>1.007080078125E-3</c:v>
                </c:pt>
                <c:pt idx="696">
                  <c:v>1.007080078125E-3</c:v>
                </c:pt>
                <c:pt idx="697">
                  <c:v>1.0068416595458984E-3</c:v>
                </c:pt>
                <c:pt idx="698">
                  <c:v>1.007080078125E-3</c:v>
                </c:pt>
                <c:pt idx="699">
                  <c:v>1.007080078125E-3</c:v>
                </c:pt>
                <c:pt idx="700">
                  <c:v>1.0068416595458984E-3</c:v>
                </c:pt>
                <c:pt idx="701">
                  <c:v>1.007080078125E-3</c:v>
                </c:pt>
                <c:pt idx="702">
                  <c:v>1.007080078125E-3</c:v>
                </c:pt>
                <c:pt idx="703">
                  <c:v>1.0068416595458984E-3</c:v>
                </c:pt>
                <c:pt idx="704">
                  <c:v>1.007080078125E-3</c:v>
                </c:pt>
                <c:pt idx="705">
                  <c:v>1.0080337524414063E-3</c:v>
                </c:pt>
                <c:pt idx="706">
                  <c:v>1.007080078125E-3</c:v>
                </c:pt>
                <c:pt idx="707">
                  <c:v>1.0068416595458984E-3</c:v>
                </c:pt>
                <c:pt idx="708">
                  <c:v>1.007080078125E-3</c:v>
                </c:pt>
                <c:pt idx="709">
                  <c:v>1.007080078125E-3</c:v>
                </c:pt>
                <c:pt idx="710">
                  <c:v>1.0068416595458984E-3</c:v>
                </c:pt>
                <c:pt idx="711">
                  <c:v>1.007080078125E-3</c:v>
                </c:pt>
                <c:pt idx="712">
                  <c:v>1.007080078125E-3</c:v>
                </c:pt>
                <c:pt idx="713">
                  <c:v>1.0068416595458984E-3</c:v>
                </c:pt>
                <c:pt idx="714">
                  <c:v>1.007080078125E-3</c:v>
                </c:pt>
                <c:pt idx="715">
                  <c:v>1.007080078125E-3</c:v>
                </c:pt>
                <c:pt idx="716">
                  <c:v>1.0068416595458984E-3</c:v>
                </c:pt>
                <c:pt idx="717">
                  <c:v>1.007080078125E-3</c:v>
                </c:pt>
                <c:pt idx="718">
                  <c:v>1.0080337524414063E-3</c:v>
                </c:pt>
                <c:pt idx="719">
                  <c:v>1.0068416595458984E-3</c:v>
                </c:pt>
                <c:pt idx="720">
                  <c:v>1.007080078125E-3</c:v>
                </c:pt>
                <c:pt idx="721">
                  <c:v>1.007080078125E-3</c:v>
                </c:pt>
                <c:pt idx="722">
                  <c:v>1.0068416595458984E-3</c:v>
                </c:pt>
                <c:pt idx="723">
                  <c:v>1.007080078125E-3</c:v>
                </c:pt>
                <c:pt idx="724">
                  <c:v>1.007080078125E-3</c:v>
                </c:pt>
                <c:pt idx="725">
                  <c:v>1.0068416595458984E-3</c:v>
                </c:pt>
                <c:pt idx="726">
                  <c:v>1.007080078125E-3</c:v>
                </c:pt>
                <c:pt idx="727">
                  <c:v>1.007080078125E-3</c:v>
                </c:pt>
                <c:pt idx="728">
                  <c:v>1.0068416595458984E-3</c:v>
                </c:pt>
                <c:pt idx="729">
                  <c:v>1.007080078125E-3</c:v>
                </c:pt>
                <c:pt idx="730">
                  <c:v>1.0080337524414063E-3</c:v>
                </c:pt>
                <c:pt idx="731">
                  <c:v>1.007080078125E-3</c:v>
                </c:pt>
                <c:pt idx="732">
                  <c:v>1.0068416595458984E-3</c:v>
                </c:pt>
                <c:pt idx="733">
                  <c:v>1.007080078125E-3</c:v>
                </c:pt>
                <c:pt idx="734">
                  <c:v>1.007080078125E-3</c:v>
                </c:pt>
                <c:pt idx="735">
                  <c:v>1.0068416595458984E-3</c:v>
                </c:pt>
                <c:pt idx="736">
                  <c:v>1.007080078125E-3</c:v>
                </c:pt>
                <c:pt idx="737">
                  <c:v>1.007080078125E-3</c:v>
                </c:pt>
                <c:pt idx="738">
                  <c:v>1.0068416595458984E-3</c:v>
                </c:pt>
                <c:pt idx="739">
                  <c:v>1.007080078125E-3</c:v>
                </c:pt>
                <c:pt idx="740">
                  <c:v>1.007080078125E-3</c:v>
                </c:pt>
                <c:pt idx="741">
                  <c:v>1.0068416595458984E-3</c:v>
                </c:pt>
                <c:pt idx="742">
                  <c:v>1.007080078125E-3</c:v>
                </c:pt>
                <c:pt idx="743">
                  <c:v>1.0080337524414063E-3</c:v>
                </c:pt>
                <c:pt idx="744">
                  <c:v>1.0068416595458984E-3</c:v>
                </c:pt>
                <c:pt idx="745">
                  <c:v>1.007080078125E-3</c:v>
                </c:pt>
                <c:pt idx="746">
                  <c:v>1.007080078125E-3</c:v>
                </c:pt>
                <c:pt idx="747">
                  <c:v>1.0068416595458984E-3</c:v>
                </c:pt>
                <c:pt idx="748">
                  <c:v>1.007080078125E-3</c:v>
                </c:pt>
                <c:pt idx="749">
                  <c:v>1.007080078125E-3</c:v>
                </c:pt>
                <c:pt idx="750">
                  <c:v>1.0068416595458984E-3</c:v>
                </c:pt>
                <c:pt idx="751">
                  <c:v>1.007080078125E-3</c:v>
                </c:pt>
                <c:pt idx="752">
                  <c:v>1.007080078125E-3</c:v>
                </c:pt>
                <c:pt idx="753">
                  <c:v>1.0068416595458984E-3</c:v>
                </c:pt>
                <c:pt idx="754">
                  <c:v>1.007080078125E-3</c:v>
                </c:pt>
                <c:pt idx="755">
                  <c:v>1.0080337524414063E-3</c:v>
                </c:pt>
                <c:pt idx="756">
                  <c:v>1.007080078125E-3</c:v>
                </c:pt>
                <c:pt idx="757">
                  <c:v>1.0068416595458984E-3</c:v>
                </c:pt>
                <c:pt idx="758">
                  <c:v>1.007080078125E-3</c:v>
                </c:pt>
                <c:pt idx="759">
                  <c:v>1.007080078125E-3</c:v>
                </c:pt>
                <c:pt idx="760">
                  <c:v>1.0068416595458984E-3</c:v>
                </c:pt>
                <c:pt idx="761">
                  <c:v>1.007080078125E-3</c:v>
                </c:pt>
                <c:pt idx="762">
                  <c:v>1.007080078125E-3</c:v>
                </c:pt>
                <c:pt idx="763">
                  <c:v>1.0068416595458984E-3</c:v>
                </c:pt>
                <c:pt idx="764">
                  <c:v>1.007080078125E-3</c:v>
                </c:pt>
                <c:pt idx="765">
                  <c:v>1.007080078125E-3</c:v>
                </c:pt>
                <c:pt idx="766">
                  <c:v>1.0068416595458984E-3</c:v>
                </c:pt>
                <c:pt idx="767">
                  <c:v>1.007080078125E-3</c:v>
                </c:pt>
                <c:pt idx="768">
                  <c:v>1.0080337524414063E-3</c:v>
                </c:pt>
                <c:pt idx="769">
                  <c:v>1.0068416595458984E-3</c:v>
                </c:pt>
                <c:pt idx="770">
                  <c:v>1.007080078125E-3</c:v>
                </c:pt>
                <c:pt idx="771">
                  <c:v>1.007080078125E-3</c:v>
                </c:pt>
                <c:pt idx="772">
                  <c:v>1.0068416595458984E-3</c:v>
                </c:pt>
                <c:pt idx="773">
                  <c:v>1.007080078125E-3</c:v>
                </c:pt>
                <c:pt idx="774">
                  <c:v>1.007080078125E-3</c:v>
                </c:pt>
                <c:pt idx="775">
                  <c:v>1.0068416595458984E-3</c:v>
                </c:pt>
                <c:pt idx="776">
                  <c:v>1.007080078125E-3</c:v>
                </c:pt>
                <c:pt idx="777">
                  <c:v>1.007080078125E-3</c:v>
                </c:pt>
                <c:pt idx="778">
                  <c:v>1.0068416595458984E-3</c:v>
                </c:pt>
                <c:pt idx="779">
                  <c:v>1.007080078125E-3</c:v>
                </c:pt>
                <c:pt idx="780">
                  <c:v>1.0080337524414063E-3</c:v>
                </c:pt>
                <c:pt idx="781">
                  <c:v>1.007080078125E-3</c:v>
                </c:pt>
                <c:pt idx="782">
                  <c:v>1.0068416595458984E-3</c:v>
                </c:pt>
                <c:pt idx="783">
                  <c:v>1.007080078125E-3</c:v>
                </c:pt>
                <c:pt idx="784">
                  <c:v>1.007080078125E-3</c:v>
                </c:pt>
                <c:pt idx="785">
                  <c:v>1.0068416595458984E-3</c:v>
                </c:pt>
                <c:pt idx="786">
                  <c:v>1.007080078125E-3</c:v>
                </c:pt>
                <c:pt idx="787">
                  <c:v>1.007080078125E-3</c:v>
                </c:pt>
                <c:pt idx="788">
                  <c:v>1.0068416595458984E-3</c:v>
                </c:pt>
                <c:pt idx="789">
                  <c:v>1.007080078125E-3</c:v>
                </c:pt>
                <c:pt idx="790">
                  <c:v>1.007080078125E-3</c:v>
                </c:pt>
                <c:pt idx="791">
                  <c:v>1.0068416595458984E-3</c:v>
                </c:pt>
                <c:pt idx="792">
                  <c:v>1.007080078125E-3</c:v>
                </c:pt>
                <c:pt idx="793">
                  <c:v>1.0080337524414063E-3</c:v>
                </c:pt>
                <c:pt idx="794">
                  <c:v>1.0068416595458984E-3</c:v>
                </c:pt>
                <c:pt idx="795">
                  <c:v>1.007080078125E-3</c:v>
                </c:pt>
                <c:pt idx="796">
                  <c:v>1.007080078125E-3</c:v>
                </c:pt>
                <c:pt idx="797">
                  <c:v>1.0068416595458984E-3</c:v>
                </c:pt>
                <c:pt idx="798">
                  <c:v>1.007080078125E-3</c:v>
                </c:pt>
                <c:pt idx="799">
                  <c:v>1.007080078125E-3</c:v>
                </c:pt>
                <c:pt idx="800">
                  <c:v>1.0068416595458984E-3</c:v>
                </c:pt>
                <c:pt idx="801">
                  <c:v>1.007080078125E-3</c:v>
                </c:pt>
                <c:pt idx="802">
                  <c:v>1.007080078125E-3</c:v>
                </c:pt>
                <c:pt idx="803">
                  <c:v>1.0068416595458984E-3</c:v>
                </c:pt>
                <c:pt idx="804">
                  <c:v>1.007080078125E-3</c:v>
                </c:pt>
                <c:pt idx="805">
                  <c:v>1.0080337524414063E-3</c:v>
                </c:pt>
                <c:pt idx="806">
                  <c:v>1.007080078125E-3</c:v>
                </c:pt>
                <c:pt idx="807">
                  <c:v>1.0068416595458984E-3</c:v>
                </c:pt>
                <c:pt idx="808">
                  <c:v>1.007080078125E-3</c:v>
                </c:pt>
                <c:pt idx="809">
                  <c:v>1.007080078125E-3</c:v>
                </c:pt>
                <c:pt idx="810">
                  <c:v>1.0068416595458984E-3</c:v>
                </c:pt>
                <c:pt idx="811">
                  <c:v>1.007080078125E-3</c:v>
                </c:pt>
                <c:pt idx="812">
                  <c:v>1.007080078125E-3</c:v>
                </c:pt>
                <c:pt idx="813">
                  <c:v>1.0068416595458984E-3</c:v>
                </c:pt>
                <c:pt idx="814">
                  <c:v>1.007080078125E-3</c:v>
                </c:pt>
                <c:pt idx="815">
                  <c:v>1.007080078125E-3</c:v>
                </c:pt>
                <c:pt idx="816">
                  <c:v>1.0068416595458984E-3</c:v>
                </c:pt>
                <c:pt idx="817">
                  <c:v>1.007080078125E-3</c:v>
                </c:pt>
                <c:pt idx="818">
                  <c:v>1.0080337524414063E-3</c:v>
                </c:pt>
                <c:pt idx="819">
                  <c:v>1.0068416595458984E-3</c:v>
                </c:pt>
                <c:pt idx="820">
                  <c:v>1.007080078125E-3</c:v>
                </c:pt>
                <c:pt idx="821">
                  <c:v>1.007080078125E-3</c:v>
                </c:pt>
                <c:pt idx="822">
                  <c:v>1.0068416595458984E-3</c:v>
                </c:pt>
                <c:pt idx="823">
                  <c:v>1.007080078125E-3</c:v>
                </c:pt>
                <c:pt idx="824">
                  <c:v>1.007080078125E-3</c:v>
                </c:pt>
                <c:pt idx="825">
                  <c:v>1.0068416595458984E-3</c:v>
                </c:pt>
                <c:pt idx="826">
                  <c:v>1.007080078125E-3</c:v>
                </c:pt>
                <c:pt idx="827">
                  <c:v>1.007080078125E-3</c:v>
                </c:pt>
                <c:pt idx="828">
                  <c:v>1.0068416595458984E-3</c:v>
                </c:pt>
                <c:pt idx="829">
                  <c:v>1.007080078125E-3</c:v>
                </c:pt>
                <c:pt idx="830">
                  <c:v>1.0080337524414063E-3</c:v>
                </c:pt>
                <c:pt idx="831">
                  <c:v>1.007080078125E-3</c:v>
                </c:pt>
                <c:pt idx="832">
                  <c:v>1.0068416595458984E-3</c:v>
                </c:pt>
                <c:pt idx="833">
                  <c:v>1.007080078125E-3</c:v>
                </c:pt>
                <c:pt idx="834">
                  <c:v>1.007080078125E-3</c:v>
                </c:pt>
                <c:pt idx="835">
                  <c:v>1.0068416595458984E-3</c:v>
                </c:pt>
                <c:pt idx="836">
                  <c:v>1.007080078125E-3</c:v>
                </c:pt>
                <c:pt idx="837">
                  <c:v>1.007080078125E-3</c:v>
                </c:pt>
                <c:pt idx="838">
                  <c:v>1.0068416595458984E-3</c:v>
                </c:pt>
                <c:pt idx="839">
                  <c:v>1.007080078125E-3</c:v>
                </c:pt>
                <c:pt idx="840">
                  <c:v>1.007080078125E-3</c:v>
                </c:pt>
                <c:pt idx="841">
                  <c:v>1.0068416595458984E-3</c:v>
                </c:pt>
                <c:pt idx="842">
                  <c:v>1.007080078125E-3</c:v>
                </c:pt>
                <c:pt idx="843">
                  <c:v>1.0080337524414063E-3</c:v>
                </c:pt>
                <c:pt idx="844">
                  <c:v>1.0068416595458984E-3</c:v>
                </c:pt>
                <c:pt idx="845">
                  <c:v>1.007080078125E-3</c:v>
                </c:pt>
                <c:pt idx="846">
                  <c:v>1.007080078125E-3</c:v>
                </c:pt>
                <c:pt idx="847">
                  <c:v>1.0068416595458984E-3</c:v>
                </c:pt>
                <c:pt idx="848">
                  <c:v>1.007080078125E-3</c:v>
                </c:pt>
                <c:pt idx="849">
                  <c:v>1.007080078125E-3</c:v>
                </c:pt>
                <c:pt idx="850">
                  <c:v>1.0068416595458984E-3</c:v>
                </c:pt>
                <c:pt idx="851">
                  <c:v>1.007080078125E-3</c:v>
                </c:pt>
                <c:pt idx="852">
                  <c:v>1.007080078125E-3</c:v>
                </c:pt>
                <c:pt idx="853">
                  <c:v>1.0068416595458984E-3</c:v>
                </c:pt>
                <c:pt idx="854">
                  <c:v>1.007080078125E-3</c:v>
                </c:pt>
                <c:pt idx="855">
                  <c:v>1.0080337524414063E-3</c:v>
                </c:pt>
                <c:pt idx="856">
                  <c:v>1.007080078125E-3</c:v>
                </c:pt>
                <c:pt idx="857">
                  <c:v>1.0068416595458984E-3</c:v>
                </c:pt>
                <c:pt idx="858">
                  <c:v>1.007080078125E-3</c:v>
                </c:pt>
                <c:pt idx="859">
                  <c:v>1.007080078125E-3</c:v>
                </c:pt>
                <c:pt idx="860">
                  <c:v>1.0068416595458984E-3</c:v>
                </c:pt>
                <c:pt idx="861">
                  <c:v>1.007080078125E-3</c:v>
                </c:pt>
                <c:pt idx="862">
                  <c:v>1.007080078125E-3</c:v>
                </c:pt>
                <c:pt idx="863">
                  <c:v>1.0068416595458984E-3</c:v>
                </c:pt>
                <c:pt idx="864">
                  <c:v>1.007080078125E-3</c:v>
                </c:pt>
                <c:pt idx="865">
                  <c:v>1.007080078125E-3</c:v>
                </c:pt>
                <c:pt idx="866">
                  <c:v>1.0068416595458984E-3</c:v>
                </c:pt>
                <c:pt idx="867">
                  <c:v>1.007080078125E-3</c:v>
                </c:pt>
                <c:pt idx="868">
                  <c:v>1.0080337524414063E-3</c:v>
                </c:pt>
                <c:pt idx="869">
                  <c:v>1.0068416595458984E-3</c:v>
                </c:pt>
                <c:pt idx="870">
                  <c:v>1.007080078125E-3</c:v>
                </c:pt>
                <c:pt idx="871">
                  <c:v>1.007080078125E-3</c:v>
                </c:pt>
                <c:pt idx="872">
                  <c:v>1.0068416595458984E-3</c:v>
                </c:pt>
                <c:pt idx="873">
                  <c:v>4.0280818939208984E-3</c:v>
                </c:pt>
                <c:pt idx="874">
                  <c:v>1.007080078125E-3</c:v>
                </c:pt>
                <c:pt idx="875">
                  <c:v>1.0068416595458984E-3</c:v>
                </c:pt>
                <c:pt idx="876">
                  <c:v>1.007080078125E-3</c:v>
                </c:pt>
                <c:pt idx="877">
                  <c:v>1.0080337524414063E-3</c:v>
                </c:pt>
                <c:pt idx="878">
                  <c:v>1.007080078125E-3</c:v>
                </c:pt>
                <c:pt idx="879">
                  <c:v>1.0068416595458984E-3</c:v>
                </c:pt>
                <c:pt idx="880">
                  <c:v>1.007080078125E-3</c:v>
                </c:pt>
                <c:pt idx="881">
                  <c:v>1.007080078125E-3</c:v>
                </c:pt>
                <c:pt idx="882">
                  <c:v>1.0068416595458984E-3</c:v>
                </c:pt>
                <c:pt idx="883">
                  <c:v>1.007080078125E-3</c:v>
                </c:pt>
                <c:pt idx="884">
                  <c:v>1.007080078125E-3</c:v>
                </c:pt>
                <c:pt idx="885">
                  <c:v>1.0068416595458984E-3</c:v>
                </c:pt>
                <c:pt idx="886">
                  <c:v>1.007080078125E-3</c:v>
                </c:pt>
                <c:pt idx="887">
                  <c:v>1.007080078125E-3</c:v>
                </c:pt>
                <c:pt idx="888">
                  <c:v>1.0068416595458984E-3</c:v>
                </c:pt>
                <c:pt idx="889">
                  <c:v>1.007080078125E-3</c:v>
                </c:pt>
                <c:pt idx="890">
                  <c:v>1.0080337524414063E-3</c:v>
                </c:pt>
                <c:pt idx="891">
                  <c:v>1.0068416595458984E-3</c:v>
                </c:pt>
                <c:pt idx="892">
                  <c:v>1.007080078125E-3</c:v>
                </c:pt>
                <c:pt idx="893">
                  <c:v>1.007080078125E-3</c:v>
                </c:pt>
                <c:pt idx="894">
                  <c:v>1.0068416595458984E-3</c:v>
                </c:pt>
                <c:pt idx="895">
                  <c:v>1.007080078125E-3</c:v>
                </c:pt>
                <c:pt idx="896">
                  <c:v>1.007080078125E-3</c:v>
                </c:pt>
                <c:pt idx="897">
                  <c:v>1.0068416595458984E-3</c:v>
                </c:pt>
                <c:pt idx="898">
                  <c:v>1.007080078125E-3</c:v>
                </c:pt>
                <c:pt idx="899">
                  <c:v>1.007080078125E-3</c:v>
                </c:pt>
                <c:pt idx="900">
                  <c:v>1.0068416595458984E-3</c:v>
                </c:pt>
                <c:pt idx="901">
                  <c:v>1.007080078125E-3</c:v>
                </c:pt>
                <c:pt idx="902">
                  <c:v>1.0080337524414063E-3</c:v>
                </c:pt>
                <c:pt idx="903">
                  <c:v>1.007080078125E-3</c:v>
                </c:pt>
                <c:pt idx="904">
                  <c:v>1.0068416595458984E-3</c:v>
                </c:pt>
                <c:pt idx="905">
                  <c:v>1.007080078125E-3</c:v>
                </c:pt>
                <c:pt idx="906">
                  <c:v>1.007080078125E-3</c:v>
                </c:pt>
                <c:pt idx="907">
                  <c:v>1.0068416595458984E-3</c:v>
                </c:pt>
                <c:pt idx="908">
                  <c:v>1.007080078125E-3</c:v>
                </c:pt>
                <c:pt idx="909">
                  <c:v>1.007080078125E-3</c:v>
                </c:pt>
                <c:pt idx="910">
                  <c:v>1.0068416595458984E-3</c:v>
                </c:pt>
                <c:pt idx="911">
                  <c:v>1.007080078125E-3</c:v>
                </c:pt>
                <c:pt idx="912">
                  <c:v>1.007080078125E-3</c:v>
                </c:pt>
                <c:pt idx="913">
                  <c:v>1.0068416595458984E-3</c:v>
                </c:pt>
                <c:pt idx="914">
                  <c:v>1.0080337524414063E-3</c:v>
                </c:pt>
                <c:pt idx="915">
                  <c:v>1.007080078125E-3</c:v>
                </c:pt>
                <c:pt idx="916">
                  <c:v>1.0068416595458984E-3</c:v>
                </c:pt>
                <c:pt idx="917">
                  <c:v>1.007080078125E-3</c:v>
                </c:pt>
                <c:pt idx="918">
                  <c:v>1.007080078125E-3</c:v>
                </c:pt>
                <c:pt idx="919">
                  <c:v>1.0068416595458984E-3</c:v>
                </c:pt>
                <c:pt idx="920">
                  <c:v>1.007080078125E-3</c:v>
                </c:pt>
                <c:pt idx="921">
                  <c:v>1.007080078125E-3</c:v>
                </c:pt>
                <c:pt idx="922">
                  <c:v>1.0068416595458984E-3</c:v>
                </c:pt>
                <c:pt idx="923">
                  <c:v>1.007080078125E-3</c:v>
                </c:pt>
                <c:pt idx="924">
                  <c:v>1.1078119277954102E-2</c:v>
                </c:pt>
                <c:pt idx="925">
                  <c:v>1.0068416595458984E-3</c:v>
                </c:pt>
                <c:pt idx="926">
                  <c:v>1.007080078125E-3</c:v>
                </c:pt>
                <c:pt idx="927">
                  <c:v>1.007080078125E-3</c:v>
                </c:pt>
                <c:pt idx="928">
                  <c:v>1.0068416595458984E-3</c:v>
                </c:pt>
                <c:pt idx="929">
                  <c:v>1.0080337524414063E-3</c:v>
                </c:pt>
                <c:pt idx="930">
                  <c:v>1.007080078125E-3</c:v>
                </c:pt>
                <c:pt idx="931">
                  <c:v>1.0068416595458984E-3</c:v>
                </c:pt>
                <c:pt idx="932">
                  <c:v>1.007080078125E-3</c:v>
                </c:pt>
                <c:pt idx="933">
                  <c:v>1.007080078125E-3</c:v>
                </c:pt>
                <c:pt idx="934">
                  <c:v>1.0068416595458984E-3</c:v>
                </c:pt>
                <c:pt idx="935">
                  <c:v>1.007080078125E-3</c:v>
                </c:pt>
                <c:pt idx="936">
                  <c:v>1.007080078125E-3</c:v>
                </c:pt>
                <c:pt idx="937">
                  <c:v>1.0068416595458984E-3</c:v>
                </c:pt>
                <c:pt idx="938">
                  <c:v>1.007080078125E-3</c:v>
                </c:pt>
                <c:pt idx="939">
                  <c:v>1.007080078125E-3</c:v>
                </c:pt>
                <c:pt idx="940">
                  <c:v>1.0068416595458984E-3</c:v>
                </c:pt>
                <c:pt idx="941">
                  <c:v>1.007080078125E-3</c:v>
                </c:pt>
                <c:pt idx="942">
                  <c:v>1.0080337524414063E-3</c:v>
                </c:pt>
                <c:pt idx="943">
                  <c:v>1.007080078125E-3</c:v>
                </c:pt>
                <c:pt idx="944">
                  <c:v>1.0068416595458984E-3</c:v>
                </c:pt>
                <c:pt idx="945">
                  <c:v>1.007080078125E-3</c:v>
                </c:pt>
                <c:pt idx="946">
                  <c:v>1.007080078125E-3</c:v>
                </c:pt>
                <c:pt idx="947">
                  <c:v>1.0068416595458984E-3</c:v>
                </c:pt>
                <c:pt idx="948">
                  <c:v>1.007080078125E-3</c:v>
                </c:pt>
                <c:pt idx="949">
                  <c:v>1.007080078125E-3</c:v>
                </c:pt>
                <c:pt idx="950">
                  <c:v>1.0068416595458984E-3</c:v>
                </c:pt>
                <c:pt idx="951">
                  <c:v>1.007080078125E-3</c:v>
                </c:pt>
                <c:pt idx="952">
                  <c:v>1.007080078125E-3</c:v>
                </c:pt>
                <c:pt idx="953">
                  <c:v>1.0068416595458984E-3</c:v>
                </c:pt>
                <c:pt idx="954">
                  <c:v>1.0080337524414063E-3</c:v>
                </c:pt>
                <c:pt idx="955">
                  <c:v>1.007080078125E-3</c:v>
                </c:pt>
                <c:pt idx="956">
                  <c:v>1.0068416595458984E-3</c:v>
                </c:pt>
                <c:pt idx="957">
                  <c:v>1.007080078125E-3</c:v>
                </c:pt>
                <c:pt idx="958">
                  <c:v>1.007080078125E-3</c:v>
                </c:pt>
                <c:pt idx="959">
                  <c:v>1.0068416595458984E-3</c:v>
                </c:pt>
                <c:pt idx="960">
                  <c:v>1.007080078125E-3</c:v>
                </c:pt>
                <c:pt idx="961">
                  <c:v>1.007080078125E-3</c:v>
                </c:pt>
                <c:pt idx="962">
                  <c:v>1.0068416595458984E-3</c:v>
                </c:pt>
                <c:pt idx="963">
                  <c:v>1.007080078125E-3</c:v>
                </c:pt>
                <c:pt idx="964">
                  <c:v>1.007080078125E-3</c:v>
                </c:pt>
                <c:pt idx="965">
                  <c:v>1.0068416595458984E-3</c:v>
                </c:pt>
                <c:pt idx="966">
                  <c:v>1.007080078125E-3</c:v>
                </c:pt>
                <c:pt idx="967">
                  <c:v>1.0080337524414063E-3</c:v>
                </c:pt>
                <c:pt idx="968">
                  <c:v>1.007080078125E-3</c:v>
                </c:pt>
                <c:pt idx="969">
                  <c:v>1.0068416595458984E-3</c:v>
                </c:pt>
                <c:pt idx="970">
                  <c:v>1.007080078125E-3</c:v>
                </c:pt>
                <c:pt idx="971">
                  <c:v>1.007080078125E-3</c:v>
                </c:pt>
                <c:pt idx="972">
                  <c:v>1.0068416595458984E-3</c:v>
                </c:pt>
                <c:pt idx="973">
                  <c:v>1.007080078125E-3</c:v>
                </c:pt>
                <c:pt idx="974">
                  <c:v>1.007080078125E-3</c:v>
                </c:pt>
                <c:pt idx="975">
                  <c:v>1.0068416595458984E-3</c:v>
                </c:pt>
                <c:pt idx="976">
                  <c:v>1.007080078125E-3</c:v>
                </c:pt>
                <c:pt idx="977">
                  <c:v>1.007080078125E-3</c:v>
                </c:pt>
                <c:pt idx="978">
                  <c:v>1.0068416595458984E-3</c:v>
                </c:pt>
                <c:pt idx="979">
                  <c:v>1.0080337524414063E-3</c:v>
                </c:pt>
                <c:pt idx="980">
                  <c:v>6.0420036315917969E-3</c:v>
                </c:pt>
                <c:pt idx="981">
                  <c:v>1.007080078125E-3</c:v>
                </c:pt>
                <c:pt idx="982">
                  <c:v>1.0068416595458984E-3</c:v>
                </c:pt>
                <c:pt idx="983">
                  <c:v>1.007080078125E-3</c:v>
                </c:pt>
                <c:pt idx="984">
                  <c:v>1.007080078125E-3</c:v>
                </c:pt>
                <c:pt idx="985">
                  <c:v>1.0068416595458984E-3</c:v>
                </c:pt>
                <c:pt idx="986">
                  <c:v>1.007080078125E-3</c:v>
                </c:pt>
                <c:pt idx="987">
                  <c:v>1.0080337524414063E-3</c:v>
                </c:pt>
                <c:pt idx="988">
                  <c:v>1.007080078125E-3</c:v>
                </c:pt>
                <c:pt idx="989">
                  <c:v>1.0068416595458984E-3</c:v>
                </c:pt>
                <c:pt idx="990">
                  <c:v>1.007080078125E-3</c:v>
                </c:pt>
                <c:pt idx="991">
                  <c:v>1.007080078125E-3</c:v>
                </c:pt>
                <c:pt idx="992">
                  <c:v>1.0068416595458984E-3</c:v>
                </c:pt>
                <c:pt idx="993">
                  <c:v>1.007080078125E-3</c:v>
                </c:pt>
                <c:pt idx="994">
                  <c:v>1.007080078125E-3</c:v>
                </c:pt>
                <c:pt idx="995">
                  <c:v>1.0068416595458984E-3</c:v>
                </c:pt>
                <c:pt idx="996">
                  <c:v>1.007080078125E-3</c:v>
                </c:pt>
                <c:pt idx="997">
                  <c:v>1.007080078125E-3</c:v>
                </c:pt>
                <c:pt idx="998">
                  <c:v>1.0068416595458984E-3</c:v>
                </c:pt>
                <c:pt idx="999">
                  <c:v>1.0080337524414063E-3</c:v>
                </c:pt>
                <c:pt idx="1000">
                  <c:v>1.007080078125E-3</c:v>
                </c:pt>
                <c:pt idx="1001">
                  <c:v>1.0068416595458984E-3</c:v>
                </c:pt>
                <c:pt idx="1002">
                  <c:v>1.007080078125E-3</c:v>
                </c:pt>
                <c:pt idx="1003">
                  <c:v>1.007080078125E-3</c:v>
                </c:pt>
                <c:pt idx="1004">
                  <c:v>1.0068416595458984E-3</c:v>
                </c:pt>
                <c:pt idx="1005">
                  <c:v>1.007080078125E-3</c:v>
                </c:pt>
                <c:pt idx="1006">
                  <c:v>1.007080078125E-3</c:v>
                </c:pt>
                <c:pt idx="1007">
                  <c:v>1.0068416595458984E-3</c:v>
                </c:pt>
                <c:pt idx="1008">
                  <c:v>1.007080078125E-3</c:v>
                </c:pt>
                <c:pt idx="1009">
                  <c:v>1.007080078125E-3</c:v>
                </c:pt>
                <c:pt idx="1010">
                  <c:v>1.0068416595458984E-3</c:v>
                </c:pt>
                <c:pt idx="1011">
                  <c:v>1.007080078125E-3</c:v>
                </c:pt>
                <c:pt idx="1012">
                  <c:v>1.0080337524414063E-3</c:v>
                </c:pt>
                <c:pt idx="1013">
                  <c:v>1.007080078125E-3</c:v>
                </c:pt>
                <c:pt idx="1014">
                  <c:v>1.0068416595458984E-3</c:v>
                </c:pt>
                <c:pt idx="1015">
                  <c:v>1.007080078125E-3</c:v>
                </c:pt>
                <c:pt idx="1016">
                  <c:v>1.007080078125E-3</c:v>
                </c:pt>
                <c:pt idx="1017">
                  <c:v>1.0068416595458984E-3</c:v>
                </c:pt>
                <c:pt idx="1018">
                  <c:v>1.007080078125E-3</c:v>
                </c:pt>
                <c:pt idx="1019">
                  <c:v>1.007080078125E-3</c:v>
                </c:pt>
                <c:pt idx="1020">
                  <c:v>1.0068416595458984E-3</c:v>
                </c:pt>
                <c:pt idx="1021">
                  <c:v>1.007080078125E-3</c:v>
                </c:pt>
                <c:pt idx="1022">
                  <c:v>1.007080078125E-3</c:v>
                </c:pt>
                <c:pt idx="1023">
                  <c:v>1.0068416595458984E-3</c:v>
                </c:pt>
                <c:pt idx="1024">
                  <c:v>1.0080337524414063E-3</c:v>
                </c:pt>
                <c:pt idx="1025">
                  <c:v>1.007080078125E-3</c:v>
                </c:pt>
                <c:pt idx="1026">
                  <c:v>1.0068416595458984E-3</c:v>
                </c:pt>
                <c:pt idx="1027">
                  <c:v>1.007080078125E-3</c:v>
                </c:pt>
                <c:pt idx="1028">
                  <c:v>1.007080078125E-3</c:v>
                </c:pt>
                <c:pt idx="1029">
                  <c:v>1.0068416595458984E-3</c:v>
                </c:pt>
                <c:pt idx="1030">
                  <c:v>1.007080078125E-3</c:v>
                </c:pt>
                <c:pt idx="1031">
                  <c:v>1.007080078125E-3</c:v>
                </c:pt>
                <c:pt idx="1032">
                  <c:v>1.0068416595458984E-3</c:v>
                </c:pt>
                <c:pt idx="1033">
                  <c:v>1.007080078125E-3</c:v>
                </c:pt>
                <c:pt idx="1034">
                  <c:v>1.007080078125E-3</c:v>
                </c:pt>
                <c:pt idx="1035">
                  <c:v>1.0068416595458984E-3</c:v>
                </c:pt>
                <c:pt idx="1036">
                  <c:v>1.007080078125E-3</c:v>
                </c:pt>
                <c:pt idx="1037">
                  <c:v>1.0080337524414063E-3</c:v>
                </c:pt>
                <c:pt idx="1038">
                  <c:v>1.007080078125E-3</c:v>
                </c:pt>
                <c:pt idx="1039">
                  <c:v>1.0068416595458984E-3</c:v>
                </c:pt>
                <c:pt idx="1040">
                  <c:v>1.007080078125E-3</c:v>
                </c:pt>
                <c:pt idx="1041">
                  <c:v>1.007080078125E-3</c:v>
                </c:pt>
                <c:pt idx="1042">
                  <c:v>1.0068416595458984E-3</c:v>
                </c:pt>
                <c:pt idx="1043">
                  <c:v>1.007080078125E-3</c:v>
                </c:pt>
                <c:pt idx="1044">
                  <c:v>1.007080078125E-3</c:v>
                </c:pt>
                <c:pt idx="1045">
                  <c:v>1.0068416595458984E-3</c:v>
                </c:pt>
                <c:pt idx="1046">
                  <c:v>1.007080078125E-3</c:v>
                </c:pt>
                <c:pt idx="1047">
                  <c:v>1.007080078125E-3</c:v>
                </c:pt>
                <c:pt idx="1048">
                  <c:v>1.0068416595458984E-3</c:v>
                </c:pt>
                <c:pt idx="1049">
                  <c:v>1.0080337524414063E-3</c:v>
                </c:pt>
                <c:pt idx="1050">
                  <c:v>1.007080078125E-3</c:v>
                </c:pt>
                <c:pt idx="1051">
                  <c:v>1.0068416595458984E-3</c:v>
                </c:pt>
                <c:pt idx="1052">
                  <c:v>1.007080078125E-3</c:v>
                </c:pt>
                <c:pt idx="1053">
                  <c:v>1.007080078125E-3</c:v>
                </c:pt>
                <c:pt idx="1054">
                  <c:v>1.0068416595458984E-3</c:v>
                </c:pt>
                <c:pt idx="1055">
                  <c:v>1.007080078125E-3</c:v>
                </c:pt>
                <c:pt idx="1056">
                  <c:v>1.007080078125E-3</c:v>
                </c:pt>
                <c:pt idx="1057">
                  <c:v>1.0068416595458984E-3</c:v>
                </c:pt>
                <c:pt idx="1058">
                  <c:v>1.007080078125E-3</c:v>
                </c:pt>
                <c:pt idx="1059">
                  <c:v>1.007080078125E-3</c:v>
                </c:pt>
                <c:pt idx="1060">
                  <c:v>1.0068416595458984E-3</c:v>
                </c:pt>
                <c:pt idx="1061">
                  <c:v>1.007080078125E-3</c:v>
                </c:pt>
                <c:pt idx="1062">
                  <c:v>1.0080337524414063E-3</c:v>
                </c:pt>
                <c:pt idx="1063">
                  <c:v>1.007080078125E-3</c:v>
                </c:pt>
                <c:pt idx="1064">
                  <c:v>1.0068416595458984E-3</c:v>
                </c:pt>
                <c:pt idx="1065">
                  <c:v>1.007080078125E-3</c:v>
                </c:pt>
                <c:pt idx="1066">
                  <c:v>1.007080078125E-3</c:v>
                </c:pt>
                <c:pt idx="1067">
                  <c:v>1.0068416595458984E-3</c:v>
                </c:pt>
                <c:pt idx="1068">
                  <c:v>1.007080078125E-3</c:v>
                </c:pt>
                <c:pt idx="1069">
                  <c:v>1.007080078125E-3</c:v>
                </c:pt>
                <c:pt idx="1070">
                  <c:v>1.0068416595458984E-3</c:v>
                </c:pt>
                <c:pt idx="1071">
                  <c:v>1.007080078125E-3</c:v>
                </c:pt>
                <c:pt idx="1072">
                  <c:v>1.007080078125E-3</c:v>
                </c:pt>
                <c:pt idx="1073">
                  <c:v>1.0068416595458984E-3</c:v>
                </c:pt>
                <c:pt idx="1074">
                  <c:v>1.0080337524414063E-3</c:v>
                </c:pt>
                <c:pt idx="1075">
                  <c:v>1.007080078125E-3</c:v>
                </c:pt>
                <c:pt idx="1076">
                  <c:v>1.0068416595458984E-3</c:v>
                </c:pt>
                <c:pt idx="1077">
                  <c:v>1.007080078125E-3</c:v>
                </c:pt>
                <c:pt idx="1078">
                  <c:v>1.007080078125E-3</c:v>
                </c:pt>
                <c:pt idx="1079">
                  <c:v>1.0068416595458984E-3</c:v>
                </c:pt>
                <c:pt idx="1080">
                  <c:v>1.007080078125E-3</c:v>
                </c:pt>
                <c:pt idx="1081">
                  <c:v>1.007080078125E-3</c:v>
                </c:pt>
                <c:pt idx="1082">
                  <c:v>1.0068416595458984E-3</c:v>
                </c:pt>
                <c:pt idx="1083">
                  <c:v>1.007080078125E-3</c:v>
                </c:pt>
                <c:pt idx="1084">
                  <c:v>1.007080078125E-3</c:v>
                </c:pt>
                <c:pt idx="1085">
                  <c:v>1.0068416595458984E-3</c:v>
                </c:pt>
                <c:pt idx="1086">
                  <c:v>1.007080078125E-3</c:v>
                </c:pt>
                <c:pt idx="1087">
                  <c:v>1.0080337524414063E-3</c:v>
                </c:pt>
                <c:pt idx="1088">
                  <c:v>1.007080078125E-3</c:v>
                </c:pt>
                <c:pt idx="1089">
                  <c:v>1.0068416595458984E-3</c:v>
                </c:pt>
                <c:pt idx="1090">
                  <c:v>1.007080078125E-3</c:v>
                </c:pt>
                <c:pt idx="1091">
                  <c:v>1.007080078125E-3</c:v>
                </c:pt>
                <c:pt idx="1092">
                  <c:v>1.0068416595458984E-3</c:v>
                </c:pt>
                <c:pt idx="1093">
                  <c:v>1.007080078125E-3</c:v>
                </c:pt>
                <c:pt idx="1094">
                  <c:v>1.007080078125E-3</c:v>
                </c:pt>
                <c:pt idx="1095">
                  <c:v>1.0068416595458984E-3</c:v>
                </c:pt>
                <c:pt idx="1096">
                  <c:v>1.007080078125E-3</c:v>
                </c:pt>
                <c:pt idx="1097">
                  <c:v>1.007080078125E-3</c:v>
                </c:pt>
                <c:pt idx="1098">
                  <c:v>1.0068416595458984E-3</c:v>
                </c:pt>
                <c:pt idx="1099">
                  <c:v>1.0080337524414063E-3</c:v>
                </c:pt>
                <c:pt idx="1100">
                  <c:v>1.007080078125E-3</c:v>
                </c:pt>
                <c:pt idx="1101">
                  <c:v>1.0068416595458984E-3</c:v>
                </c:pt>
                <c:pt idx="1102">
                  <c:v>1.007080078125E-3</c:v>
                </c:pt>
                <c:pt idx="1103">
                  <c:v>1.007080078125E-3</c:v>
                </c:pt>
                <c:pt idx="1104">
                  <c:v>1.0068416595458984E-3</c:v>
                </c:pt>
                <c:pt idx="1105">
                  <c:v>1.007080078125E-3</c:v>
                </c:pt>
                <c:pt idx="1106">
                  <c:v>1.007080078125E-3</c:v>
                </c:pt>
                <c:pt idx="1107">
                  <c:v>1.0068416595458984E-3</c:v>
                </c:pt>
                <c:pt idx="1108">
                  <c:v>1.007080078125E-3</c:v>
                </c:pt>
                <c:pt idx="1109">
                  <c:v>1.007080078125E-3</c:v>
                </c:pt>
                <c:pt idx="1110">
                  <c:v>1.0068416595458984E-3</c:v>
                </c:pt>
                <c:pt idx="1111">
                  <c:v>1.007080078125E-3</c:v>
                </c:pt>
                <c:pt idx="1112">
                  <c:v>1.0080337524414063E-3</c:v>
                </c:pt>
                <c:pt idx="1113">
                  <c:v>1.007080078125E-3</c:v>
                </c:pt>
                <c:pt idx="1114">
                  <c:v>1.0068416595458984E-3</c:v>
                </c:pt>
                <c:pt idx="1115">
                  <c:v>1.007080078125E-3</c:v>
                </c:pt>
                <c:pt idx="1116">
                  <c:v>1.007080078125E-3</c:v>
                </c:pt>
                <c:pt idx="1117">
                  <c:v>1.0068416595458984E-3</c:v>
                </c:pt>
                <c:pt idx="1118">
                  <c:v>1.007080078125E-3</c:v>
                </c:pt>
                <c:pt idx="1119">
                  <c:v>1.007080078125E-3</c:v>
                </c:pt>
                <c:pt idx="1120">
                  <c:v>1.0068416595458984E-3</c:v>
                </c:pt>
                <c:pt idx="1121">
                  <c:v>1.007080078125E-3</c:v>
                </c:pt>
                <c:pt idx="1122">
                  <c:v>1.0068416595458984E-3</c:v>
                </c:pt>
                <c:pt idx="1123">
                  <c:v>1.007080078125E-3</c:v>
                </c:pt>
                <c:pt idx="1124">
                  <c:v>1.0080337524414063E-3</c:v>
                </c:pt>
                <c:pt idx="1125">
                  <c:v>1.007080078125E-3</c:v>
                </c:pt>
                <c:pt idx="1126">
                  <c:v>1.0068416595458984E-3</c:v>
                </c:pt>
                <c:pt idx="1127">
                  <c:v>1.007080078125E-3</c:v>
                </c:pt>
                <c:pt idx="1128">
                  <c:v>1.007080078125E-3</c:v>
                </c:pt>
                <c:pt idx="1129">
                  <c:v>1.0068416595458984E-3</c:v>
                </c:pt>
                <c:pt idx="1130">
                  <c:v>1.007080078125E-3</c:v>
                </c:pt>
                <c:pt idx="1131">
                  <c:v>1.007080078125E-3</c:v>
                </c:pt>
                <c:pt idx="1132">
                  <c:v>1.0068416595458984E-3</c:v>
                </c:pt>
                <c:pt idx="1133">
                  <c:v>1.007080078125E-3</c:v>
                </c:pt>
                <c:pt idx="1134">
                  <c:v>1.007080078125E-3</c:v>
                </c:pt>
                <c:pt idx="1135">
                  <c:v>1.0068416595458984E-3</c:v>
                </c:pt>
                <c:pt idx="1136">
                  <c:v>1.007080078125E-3</c:v>
                </c:pt>
                <c:pt idx="1137">
                  <c:v>1.0080337524414063E-3</c:v>
                </c:pt>
                <c:pt idx="1138">
                  <c:v>1.007080078125E-3</c:v>
                </c:pt>
                <c:pt idx="1139">
                  <c:v>1.0068416595458984E-3</c:v>
                </c:pt>
                <c:pt idx="1140">
                  <c:v>1.007080078125E-3</c:v>
                </c:pt>
                <c:pt idx="1141">
                  <c:v>1.007080078125E-3</c:v>
                </c:pt>
                <c:pt idx="1142">
                  <c:v>1.0068416595458984E-3</c:v>
                </c:pt>
                <c:pt idx="1143">
                  <c:v>1.007080078125E-3</c:v>
                </c:pt>
                <c:pt idx="1144">
                  <c:v>1.0068416595458984E-3</c:v>
                </c:pt>
                <c:pt idx="1145">
                  <c:v>1.007080078125E-3</c:v>
                </c:pt>
                <c:pt idx="1146">
                  <c:v>1.007080078125E-3</c:v>
                </c:pt>
                <c:pt idx="1147">
                  <c:v>1.0068416595458984E-3</c:v>
                </c:pt>
                <c:pt idx="1148">
                  <c:v>1.007080078125E-3</c:v>
                </c:pt>
                <c:pt idx="1149">
                  <c:v>1.0080337524414063E-3</c:v>
                </c:pt>
                <c:pt idx="1150">
                  <c:v>1.007080078125E-3</c:v>
                </c:pt>
                <c:pt idx="1151">
                  <c:v>1.0068416595458984E-3</c:v>
                </c:pt>
                <c:pt idx="1152">
                  <c:v>1.007080078125E-3</c:v>
                </c:pt>
                <c:pt idx="1153">
                  <c:v>1.007080078125E-3</c:v>
                </c:pt>
                <c:pt idx="1154">
                  <c:v>1.0068416595458984E-3</c:v>
                </c:pt>
                <c:pt idx="1155">
                  <c:v>1.007080078125E-3</c:v>
                </c:pt>
                <c:pt idx="1156">
                  <c:v>1.007080078125E-3</c:v>
                </c:pt>
                <c:pt idx="1157">
                  <c:v>1.0068416595458984E-3</c:v>
                </c:pt>
                <c:pt idx="1158">
                  <c:v>1.007080078125E-3</c:v>
                </c:pt>
                <c:pt idx="1159">
                  <c:v>1.007080078125E-3</c:v>
                </c:pt>
                <c:pt idx="1160">
                  <c:v>1.0068416595458984E-3</c:v>
                </c:pt>
                <c:pt idx="1161">
                  <c:v>1.007080078125E-3</c:v>
                </c:pt>
                <c:pt idx="1162">
                  <c:v>1.0080337524414063E-3</c:v>
                </c:pt>
                <c:pt idx="1163">
                  <c:v>1.007080078125E-3</c:v>
                </c:pt>
                <c:pt idx="1164">
                  <c:v>1.0068416595458984E-3</c:v>
                </c:pt>
                <c:pt idx="1165">
                  <c:v>1.007080078125E-3</c:v>
                </c:pt>
                <c:pt idx="1166">
                  <c:v>1.0068416595458984E-3</c:v>
                </c:pt>
                <c:pt idx="1167">
                  <c:v>1.007080078125E-3</c:v>
                </c:pt>
                <c:pt idx="1168">
                  <c:v>1.007080078125E-3</c:v>
                </c:pt>
                <c:pt idx="1169">
                  <c:v>1.0068416595458984E-3</c:v>
                </c:pt>
                <c:pt idx="1170">
                  <c:v>1.007080078125E-3</c:v>
                </c:pt>
                <c:pt idx="1171">
                  <c:v>1.007080078125E-3</c:v>
                </c:pt>
                <c:pt idx="1172">
                  <c:v>1.0068416595458984E-3</c:v>
                </c:pt>
                <c:pt idx="1173">
                  <c:v>1.007080078125E-3</c:v>
                </c:pt>
                <c:pt idx="1174">
                  <c:v>1.0080337524414063E-3</c:v>
                </c:pt>
                <c:pt idx="1175">
                  <c:v>1.007080078125E-3</c:v>
                </c:pt>
                <c:pt idx="1176">
                  <c:v>1.0068416595458984E-3</c:v>
                </c:pt>
                <c:pt idx="1177">
                  <c:v>1.007080078125E-3</c:v>
                </c:pt>
                <c:pt idx="1178">
                  <c:v>1.007080078125E-3</c:v>
                </c:pt>
                <c:pt idx="1179">
                  <c:v>1.0068416595458984E-3</c:v>
                </c:pt>
                <c:pt idx="1180">
                  <c:v>1.007080078125E-3</c:v>
                </c:pt>
                <c:pt idx="1181">
                  <c:v>1.007080078125E-3</c:v>
                </c:pt>
                <c:pt idx="1182">
                  <c:v>1.0068416595458984E-3</c:v>
                </c:pt>
                <c:pt idx="1183">
                  <c:v>1.007080078125E-3</c:v>
                </c:pt>
                <c:pt idx="1184">
                  <c:v>1.007080078125E-3</c:v>
                </c:pt>
                <c:pt idx="1185">
                  <c:v>1.0068416595458984E-3</c:v>
                </c:pt>
                <c:pt idx="1186">
                  <c:v>1.007080078125E-3</c:v>
                </c:pt>
                <c:pt idx="1187">
                  <c:v>1.0080337524414063E-3</c:v>
                </c:pt>
                <c:pt idx="1188">
                  <c:v>1.0068416595458984E-3</c:v>
                </c:pt>
                <c:pt idx="1189">
                  <c:v>1.007080078125E-3</c:v>
                </c:pt>
                <c:pt idx="1190">
                  <c:v>1.007080078125E-3</c:v>
                </c:pt>
                <c:pt idx="1191">
                  <c:v>1.0068416595458984E-3</c:v>
                </c:pt>
                <c:pt idx="1192">
                  <c:v>1.007080078125E-3</c:v>
                </c:pt>
                <c:pt idx="1193">
                  <c:v>1.007080078125E-3</c:v>
                </c:pt>
                <c:pt idx="1194">
                  <c:v>1.0068416595458984E-3</c:v>
                </c:pt>
                <c:pt idx="1195">
                  <c:v>1.007080078125E-3</c:v>
                </c:pt>
                <c:pt idx="1196">
                  <c:v>1.007080078125E-3</c:v>
                </c:pt>
                <c:pt idx="1197">
                  <c:v>1.0068416595458984E-3</c:v>
                </c:pt>
                <c:pt idx="1198">
                  <c:v>1.007080078125E-3</c:v>
                </c:pt>
                <c:pt idx="1199">
                  <c:v>1.0080337524414063E-3</c:v>
                </c:pt>
                <c:pt idx="1200">
                  <c:v>1.007080078125E-3</c:v>
                </c:pt>
                <c:pt idx="1201">
                  <c:v>1.0068416595458984E-3</c:v>
                </c:pt>
                <c:pt idx="1202">
                  <c:v>1.007080078125E-3</c:v>
                </c:pt>
                <c:pt idx="1203">
                  <c:v>1.007080078125E-3</c:v>
                </c:pt>
                <c:pt idx="1204">
                  <c:v>1.0068416595458984E-3</c:v>
                </c:pt>
                <c:pt idx="1205">
                  <c:v>1.007080078125E-3</c:v>
                </c:pt>
                <c:pt idx="1206">
                  <c:v>1.007080078125E-3</c:v>
                </c:pt>
                <c:pt idx="1207">
                  <c:v>1.0068416595458984E-3</c:v>
                </c:pt>
                <c:pt idx="1208">
                  <c:v>1.007080078125E-3</c:v>
                </c:pt>
                <c:pt idx="1209">
                  <c:v>1.7121076583862305E-2</c:v>
                </c:pt>
                <c:pt idx="1210">
                  <c:v>1.0068416595458984E-3</c:v>
                </c:pt>
                <c:pt idx="1211">
                  <c:v>1.007080078125E-3</c:v>
                </c:pt>
                <c:pt idx="1212">
                  <c:v>1.007080078125E-3</c:v>
                </c:pt>
                <c:pt idx="1213">
                  <c:v>1.0068416595458984E-3</c:v>
                </c:pt>
                <c:pt idx="1214">
                  <c:v>1.007080078125E-3</c:v>
                </c:pt>
                <c:pt idx="1215">
                  <c:v>1.007080078125E-3</c:v>
                </c:pt>
                <c:pt idx="1216">
                  <c:v>1.0068416595458984E-3</c:v>
                </c:pt>
                <c:pt idx="1217">
                  <c:v>1.007080078125E-3</c:v>
                </c:pt>
                <c:pt idx="1218">
                  <c:v>1.007080078125E-3</c:v>
                </c:pt>
                <c:pt idx="1219">
                  <c:v>1.0068416595458984E-3</c:v>
                </c:pt>
                <c:pt idx="1220">
                  <c:v>1.007080078125E-3</c:v>
                </c:pt>
                <c:pt idx="1221">
                  <c:v>1.0080337524414063E-3</c:v>
                </c:pt>
                <c:pt idx="1222">
                  <c:v>1.0068416595458984E-3</c:v>
                </c:pt>
                <c:pt idx="1223">
                  <c:v>1.007080078125E-3</c:v>
                </c:pt>
                <c:pt idx="1224">
                  <c:v>1.007080078125E-3</c:v>
                </c:pt>
                <c:pt idx="1225">
                  <c:v>1.0068416595458984E-3</c:v>
                </c:pt>
                <c:pt idx="1226">
                  <c:v>1.007080078125E-3</c:v>
                </c:pt>
                <c:pt idx="1227">
                  <c:v>1.007080078125E-3</c:v>
                </c:pt>
                <c:pt idx="1228">
                  <c:v>1.0068416595458984E-3</c:v>
                </c:pt>
                <c:pt idx="1229">
                  <c:v>1.007080078125E-3</c:v>
                </c:pt>
                <c:pt idx="1230">
                  <c:v>1.007080078125E-3</c:v>
                </c:pt>
                <c:pt idx="1231">
                  <c:v>1.0068416595458984E-3</c:v>
                </c:pt>
                <c:pt idx="1232">
                  <c:v>1.007080078125E-3</c:v>
                </c:pt>
                <c:pt idx="1233">
                  <c:v>1.0080337524414063E-3</c:v>
                </c:pt>
                <c:pt idx="1234">
                  <c:v>1.007080078125E-3</c:v>
                </c:pt>
                <c:pt idx="1235">
                  <c:v>1.0068416595458984E-3</c:v>
                </c:pt>
                <c:pt idx="1236">
                  <c:v>1.007080078125E-3</c:v>
                </c:pt>
                <c:pt idx="1237">
                  <c:v>1.007080078125E-3</c:v>
                </c:pt>
                <c:pt idx="1238">
                  <c:v>1.0068416595458984E-3</c:v>
                </c:pt>
                <c:pt idx="1239">
                  <c:v>1.007080078125E-3</c:v>
                </c:pt>
                <c:pt idx="1240">
                  <c:v>1.007080078125E-3</c:v>
                </c:pt>
                <c:pt idx="1241">
                  <c:v>1.0068416595458984E-3</c:v>
                </c:pt>
                <c:pt idx="1242">
                  <c:v>1.007080078125E-3</c:v>
                </c:pt>
                <c:pt idx="1243">
                  <c:v>1.007080078125E-3</c:v>
                </c:pt>
                <c:pt idx="1244">
                  <c:v>1.0068416595458984E-3</c:v>
                </c:pt>
                <c:pt idx="1245">
                  <c:v>1.007080078125E-3</c:v>
                </c:pt>
                <c:pt idx="1246">
                  <c:v>1.0080337524414063E-3</c:v>
                </c:pt>
                <c:pt idx="1247">
                  <c:v>1.0068416595458984E-3</c:v>
                </c:pt>
                <c:pt idx="1248">
                  <c:v>1.007080078125E-3</c:v>
                </c:pt>
                <c:pt idx="1249">
                  <c:v>1.007080078125E-3</c:v>
                </c:pt>
                <c:pt idx="1250">
                  <c:v>1.0068416595458984E-3</c:v>
                </c:pt>
                <c:pt idx="1251">
                  <c:v>1.007080078125E-3</c:v>
                </c:pt>
                <c:pt idx="1252">
                  <c:v>1.007080078125E-3</c:v>
                </c:pt>
                <c:pt idx="1253">
                  <c:v>1.0068416595458984E-3</c:v>
                </c:pt>
                <c:pt idx="1254">
                  <c:v>1.007080078125E-3</c:v>
                </c:pt>
                <c:pt idx="1255">
                  <c:v>1.007080078125E-3</c:v>
                </c:pt>
                <c:pt idx="1256">
                  <c:v>1.0068416595458984E-3</c:v>
                </c:pt>
                <c:pt idx="1257">
                  <c:v>1.007080078125E-3</c:v>
                </c:pt>
                <c:pt idx="1258">
                  <c:v>1.0080337524414063E-3</c:v>
                </c:pt>
                <c:pt idx="1259">
                  <c:v>1.007080078125E-3</c:v>
                </c:pt>
                <c:pt idx="1260">
                  <c:v>1.0068416595458984E-3</c:v>
                </c:pt>
                <c:pt idx="1261">
                  <c:v>1.007080078125E-3</c:v>
                </c:pt>
                <c:pt idx="1262">
                  <c:v>1.007080078125E-3</c:v>
                </c:pt>
                <c:pt idx="1263">
                  <c:v>1.0068416595458984E-3</c:v>
                </c:pt>
                <c:pt idx="1264">
                  <c:v>1.007080078125E-3</c:v>
                </c:pt>
                <c:pt idx="1265">
                  <c:v>1.007080078125E-3</c:v>
                </c:pt>
                <c:pt idx="1266">
                  <c:v>1.0068416595458984E-3</c:v>
                </c:pt>
                <c:pt idx="1267">
                  <c:v>1.007080078125E-3</c:v>
                </c:pt>
                <c:pt idx="1268">
                  <c:v>1.007080078125E-3</c:v>
                </c:pt>
                <c:pt idx="1269">
                  <c:v>1.0068416595458984E-3</c:v>
                </c:pt>
                <c:pt idx="1270">
                  <c:v>1.007080078125E-3</c:v>
                </c:pt>
                <c:pt idx="1271">
                  <c:v>1.0080337524414063E-3</c:v>
                </c:pt>
                <c:pt idx="1272">
                  <c:v>1.0068416595458984E-3</c:v>
                </c:pt>
                <c:pt idx="1273">
                  <c:v>1.007080078125E-3</c:v>
                </c:pt>
                <c:pt idx="1274">
                  <c:v>1.007080078125E-3</c:v>
                </c:pt>
                <c:pt idx="1275">
                  <c:v>1.0068416595458984E-3</c:v>
                </c:pt>
                <c:pt idx="1276">
                  <c:v>1.007080078125E-3</c:v>
                </c:pt>
                <c:pt idx="1277">
                  <c:v>1.007080078125E-3</c:v>
                </c:pt>
                <c:pt idx="1278">
                  <c:v>1.0068416595458984E-3</c:v>
                </c:pt>
                <c:pt idx="1279">
                  <c:v>1.007080078125E-3</c:v>
                </c:pt>
                <c:pt idx="1280">
                  <c:v>1.007080078125E-3</c:v>
                </c:pt>
                <c:pt idx="1281">
                  <c:v>1.0068416595458984E-3</c:v>
                </c:pt>
                <c:pt idx="1282">
                  <c:v>1.007080078125E-3</c:v>
                </c:pt>
                <c:pt idx="1283">
                  <c:v>1.0080337524414063E-3</c:v>
                </c:pt>
                <c:pt idx="1284">
                  <c:v>1.007080078125E-3</c:v>
                </c:pt>
                <c:pt idx="1285">
                  <c:v>1.0068416595458984E-3</c:v>
                </c:pt>
                <c:pt idx="1286">
                  <c:v>1.007080078125E-3</c:v>
                </c:pt>
                <c:pt idx="1287">
                  <c:v>1.007080078125E-3</c:v>
                </c:pt>
                <c:pt idx="1288">
                  <c:v>1.0068416595458984E-3</c:v>
                </c:pt>
                <c:pt idx="1289">
                  <c:v>1.007080078125E-3</c:v>
                </c:pt>
                <c:pt idx="1290">
                  <c:v>1.007080078125E-3</c:v>
                </c:pt>
                <c:pt idx="1291">
                  <c:v>1.0068416595458984E-3</c:v>
                </c:pt>
                <c:pt idx="1292">
                  <c:v>1.007080078125E-3</c:v>
                </c:pt>
                <c:pt idx="1293">
                  <c:v>1.007080078125E-3</c:v>
                </c:pt>
                <c:pt idx="1294">
                  <c:v>2.0139217376708984E-3</c:v>
                </c:pt>
                <c:pt idx="1295">
                  <c:v>1.0080337524414063E-3</c:v>
                </c:pt>
                <c:pt idx="1296">
                  <c:v>1.0068416595458984E-3</c:v>
                </c:pt>
                <c:pt idx="1297">
                  <c:v>1.007080078125E-3</c:v>
                </c:pt>
                <c:pt idx="1298">
                  <c:v>1.007080078125E-3</c:v>
                </c:pt>
                <c:pt idx="1299">
                  <c:v>1.0068416595458984E-3</c:v>
                </c:pt>
                <c:pt idx="1300">
                  <c:v>1.007080078125E-3</c:v>
                </c:pt>
                <c:pt idx="1301">
                  <c:v>1.007080078125E-3</c:v>
                </c:pt>
                <c:pt idx="1302">
                  <c:v>1.0068416595458984E-3</c:v>
                </c:pt>
                <c:pt idx="1303">
                  <c:v>1.007080078125E-3</c:v>
                </c:pt>
                <c:pt idx="1304">
                  <c:v>1.007080078125E-3</c:v>
                </c:pt>
                <c:pt idx="1305">
                  <c:v>1.0068416595458984E-3</c:v>
                </c:pt>
                <c:pt idx="1306">
                  <c:v>1.007080078125E-3</c:v>
                </c:pt>
                <c:pt idx="1307">
                  <c:v>1.0080337524414063E-3</c:v>
                </c:pt>
                <c:pt idx="1308">
                  <c:v>1.007080078125E-3</c:v>
                </c:pt>
                <c:pt idx="1309">
                  <c:v>1.0068416595458984E-3</c:v>
                </c:pt>
                <c:pt idx="1310">
                  <c:v>1.007080078125E-3</c:v>
                </c:pt>
                <c:pt idx="1311">
                  <c:v>1.007080078125E-3</c:v>
                </c:pt>
                <c:pt idx="1312">
                  <c:v>1.0068416595458984E-3</c:v>
                </c:pt>
                <c:pt idx="1313">
                  <c:v>1.007080078125E-3</c:v>
                </c:pt>
                <c:pt idx="1314">
                  <c:v>1.007080078125E-3</c:v>
                </c:pt>
                <c:pt idx="1315">
                  <c:v>1.0068416595458984E-3</c:v>
                </c:pt>
                <c:pt idx="1316">
                  <c:v>1.007080078125E-3</c:v>
                </c:pt>
                <c:pt idx="1317">
                  <c:v>1.007080078125E-3</c:v>
                </c:pt>
                <c:pt idx="1318">
                  <c:v>1.0068416595458984E-3</c:v>
                </c:pt>
                <c:pt idx="1319">
                  <c:v>1.007080078125E-3</c:v>
                </c:pt>
                <c:pt idx="1320">
                  <c:v>1.0080337524414063E-3</c:v>
                </c:pt>
                <c:pt idx="1321">
                  <c:v>1.0068416595458984E-3</c:v>
                </c:pt>
                <c:pt idx="1322">
                  <c:v>1.007080078125E-3</c:v>
                </c:pt>
                <c:pt idx="1323">
                  <c:v>1.007080078125E-3</c:v>
                </c:pt>
                <c:pt idx="1324">
                  <c:v>1.0068416595458984E-3</c:v>
                </c:pt>
                <c:pt idx="1325">
                  <c:v>1.007080078125E-3</c:v>
                </c:pt>
                <c:pt idx="1326">
                  <c:v>1.007080078125E-3</c:v>
                </c:pt>
                <c:pt idx="1327">
                  <c:v>1.0068416595458984E-3</c:v>
                </c:pt>
                <c:pt idx="1328">
                  <c:v>1.007080078125E-3</c:v>
                </c:pt>
                <c:pt idx="1329">
                  <c:v>8.0571174621582031E-3</c:v>
                </c:pt>
                <c:pt idx="1330">
                  <c:v>1.0068416595458984E-3</c:v>
                </c:pt>
                <c:pt idx="1331">
                  <c:v>1.007080078125E-3</c:v>
                </c:pt>
                <c:pt idx="1332">
                  <c:v>1.007080078125E-3</c:v>
                </c:pt>
                <c:pt idx="1333">
                  <c:v>1.0068416595458984E-3</c:v>
                </c:pt>
                <c:pt idx="1334">
                  <c:v>1.007080078125E-3</c:v>
                </c:pt>
                <c:pt idx="1335">
                  <c:v>1.007080078125E-3</c:v>
                </c:pt>
                <c:pt idx="1336">
                  <c:v>1.0068416595458984E-3</c:v>
                </c:pt>
                <c:pt idx="1337">
                  <c:v>1.007080078125E-3</c:v>
                </c:pt>
                <c:pt idx="1338">
                  <c:v>1.0080337524414063E-3</c:v>
                </c:pt>
                <c:pt idx="1339">
                  <c:v>1.0068416595458984E-3</c:v>
                </c:pt>
                <c:pt idx="1340">
                  <c:v>1.007080078125E-3</c:v>
                </c:pt>
                <c:pt idx="1341">
                  <c:v>1.007080078125E-3</c:v>
                </c:pt>
                <c:pt idx="1342">
                  <c:v>1.0068416595458984E-3</c:v>
                </c:pt>
                <c:pt idx="1343">
                  <c:v>1.007080078125E-3</c:v>
                </c:pt>
                <c:pt idx="1344">
                  <c:v>1.007080078125E-3</c:v>
                </c:pt>
                <c:pt idx="1345">
                  <c:v>1.0068416595458984E-3</c:v>
                </c:pt>
                <c:pt idx="1346">
                  <c:v>1.007080078125E-3</c:v>
                </c:pt>
                <c:pt idx="1347">
                  <c:v>1.007080078125E-3</c:v>
                </c:pt>
                <c:pt idx="1348">
                  <c:v>1.0068416595458984E-3</c:v>
                </c:pt>
                <c:pt idx="1349">
                  <c:v>1.007080078125E-3</c:v>
                </c:pt>
                <c:pt idx="1350">
                  <c:v>1.0080337524414063E-3</c:v>
                </c:pt>
                <c:pt idx="1351">
                  <c:v>1.007080078125E-3</c:v>
                </c:pt>
                <c:pt idx="1352">
                  <c:v>1.0068416595458984E-3</c:v>
                </c:pt>
                <c:pt idx="1353">
                  <c:v>1.007080078125E-3</c:v>
                </c:pt>
                <c:pt idx="1354">
                  <c:v>1.007080078125E-3</c:v>
                </c:pt>
                <c:pt idx="1355">
                  <c:v>1.0068416595458984E-3</c:v>
                </c:pt>
                <c:pt idx="1356">
                  <c:v>1.007080078125E-3</c:v>
                </c:pt>
                <c:pt idx="1357">
                  <c:v>1.007080078125E-3</c:v>
                </c:pt>
                <c:pt idx="1358">
                  <c:v>1.0068416595458984E-3</c:v>
                </c:pt>
                <c:pt idx="1359">
                  <c:v>1.007080078125E-3</c:v>
                </c:pt>
                <c:pt idx="1360">
                  <c:v>1.007080078125E-3</c:v>
                </c:pt>
                <c:pt idx="1361">
                  <c:v>1.0068416595458984E-3</c:v>
                </c:pt>
                <c:pt idx="1362">
                  <c:v>1.007080078125E-3</c:v>
                </c:pt>
                <c:pt idx="1363">
                  <c:v>6.0429573059082031E-3</c:v>
                </c:pt>
                <c:pt idx="1364">
                  <c:v>1.007080078125E-3</c:v>
                </c:pt>
                <c:pt idx="1365">
                  <c:v>1.0068416595458984E-3</c:v>
                </c:pt>
                <c:pt idx="1366">
                  <c:v>1.007080078125E-3</c:v>
                </c:pt>
                <c:pt idx="1367">
                  <c:v>1.007080078125E-3</c:v>
                </c:pt>
                <c:pt idx="1368">
                  <c:v>1.0068416595458984E-3</c:v>
                </c:pt>
                <c:pt idx="1369">
                  <c:v>1.007080078125E-3</c:v>
                </c:pt>
                <c:pt idx="1370">
                  <c:v>1.0080337524414063E-3</c:v>
                </c:pt>
                <c:pt idx="1371">
                  <c:v>1.007080078125E-3</c:v>
                </c:pt>
                <c:pt idx="1372">
                  <c:v>1.0068416595458984E-3</c:v>
                </c:pt>
                <c:pt idx="1373">
                  <c:v>1.007080078125E-3</c:v>
                </c:pt>
                <c:pt idx="1374">
                  <c:v>1.007080078125E-3</c:v>
                </c:pt>
                <c:pt idx="1375">
                  <c:v>1.0068416595458984E-3</c:v>
                </c:pt>
                <c:pt idx="1376">
                  <c:v>1.007080078125E-3</c:v>
                </c:pt>
                <c:pt idx="1377">
                  <c:v>1.007080078125E-3</c:v>
                </c:pt>
                <c:pt idx="1378">
                  <c:v>1.0068416595458984E-3</c:v>
                </c:pt>
                <c:pt idx="1379">
                  <c:v>1.007080078125E-3</c:v>
                </c:pt>
                <c:pt idx="1380">
                  <c:v>1.007080078125E-3</c:v>
                </c:pt>
                <c:pt idx="1381">
                  <c:v>1.0068416595458984E-3</c:v>
                </c:pt>
                <c:pt idx="1382">
                  <c:v>1.0080337524414063E-3</c:v>
                </c:pt>
                <c:pt idx="1383">
                  <c:v>1.007080078125E-3</c:v>
                </c:pt>
                <c:pt idx="1384">
                  <c:v>1.0068416595458984E-3</c:v>
                </c:pt>
                <c:pt idx="1385">
                  <c:v>1.007080078125E-3</c:v>
                </c:pt>
                <c:pt idx="1386">
                  <c:v>1.007080078125E-3</c:v>
                </c:pt>
                <c:pt idx="1387">
                  <c:v>2.1148920059204102E-2</c:v>
                </c:pt>
                <c:pt idx="1388">
                  <c:v>1.007080078125E-3</c:v>
                </c:pt>
                <c:pt idx="1389">
                  <c:v>1.0068416595458984E-3</c:v>
                </c:pt>
                <c:pt idx="1390">
                  <c:v>1.007080078125E-3</c:v>
                </c:pt>
                <c:pt idx="1391">
                  <c:v>1.007080078125E-3</c:v>
                </c:pt>
                <c:pt idx="1392">
                  <c:v>1.0068416595458984E-3</c:v>
                </c:pt>
                <c:pt idx="1393">
                  <c:v>1.007080078125E-3</c:v>
                </c:pt>
                <c:pt idx="1394">
                  <c:v>1.007080078125E-3</c:v>
                </c:pt>
                <c:pt idx="1395">
                  <c:v>1.0068416595458984E-3</c:v>
                </c:pt>
                <c:pt idx="1396">
                  <c:v>1.007080078125E-3</c:v>
                </c:pt>
                <c:pt idx="1397">
                  <c:v>1.007080078125E-3</c:v>
                </c:pt>
                <c:pt idx="1398">
                  <c:v>1.0068416595458984E-3</c:v>
                </c:pt>
                <c:pt idx="1399">
                  <c:v>1.007080078125E-3</c:v>
                </c:pt>
                <c:pt idx="1400">
                  <c:v>1.0080337524414063E-3</c:v>
                </c:pt>
                <c:pt idx="1401">
                  <c:v>1.007080078125E-3</c:v>
                </c:pt>
                <c:pt idx="1402">
                  <c:v>1.0068416595458984E-3</c:v>
                </c:pt>
                <c:pt idx="1403">
                  <c:v>1.007080078125E-3</c:v>
                </c:pt>
                <c:pt idx="1404">
                  <c:v>6.6467046737670898E-2</c:v>
                </c:pt>
                <c:pt idx="1405">
                  <c:v>1.0068416595458984E-3</c:v>
                </c:pt>
                <c:pt idx="1406">
                  <c:v>1.007080078125E-3</c:v>
                </c:pt>
                <c:pt idx="1407">
                  <c:v>1.007080078125E-3</c:v>
                </c:pt>
                <c:pt idx="1408">
                  <c:v>1.0068416595458984E-3</c:v>
                </c:pt>
                <c:pt idx="1409">
                  <c:v>1.007080078125E-3</c:v>
                </c:pt>
                <c:pt idx="1410">
                  <c:v>1.0080337524414063E-3</c:v>
                </c:pt>
                <c:pt idx="1411">
                  <c:v>1.007080078125E-3</c:v>
                </c:pt>
                <c:pt idx="1412">
                  <c:v>1.0068416595458984E-3</c:v>
                </c:pt>
                <c:pt idx="1413">
                  <c:v>1.007080078125E-3</c:v>
                </c:pt>
                <c:pt idx="1414">
                  <c:v>1.007080078125E-3</c:v>
                </c:pt>
                <c:pt idx="1415">
                  <c:v>1.0068416595458984E-3</c:v>
                </c:pt>
                <c:pt idx="1416">
                  <c:v>1.007080078125E-3</c:v>
                </c:pt>
                <c:pt idx="1417">
                  <c:v>1.007080078125E-3</c:v>
                </c:pt>
                <c:pt idx="1418">
                  <c:v>1.0068416595458984E-3</c:v>
                </c:pt>
                <c:pt idx="1419">
                  <c:v>1.007080078125E-3</c:v>
                </c:pt>
                <c:pt idx="1420">
                  <c:v>1.007080078125E-3</c:v>
                </c:pt>
                <c:pt idx="1421">
                  <c:v>1.0068416595458984E-3</c:v>
                </c:pt>
                <c:pt idx="1422">
                  <c:v>1.0080337524414063E-3</c:v>
                </c:pt>
                <c:pt idx="1423">
                  <c:v>1.007080078125E-3</c:v>
                </c:pt>
                <c:pt idx="1424">
                  <c:v>1.0068416595458984E-3</c:v>
                </c:pt>
                <c:pt idx="1425">
                  <c:v>1.007080078125E-3</c:v>
                </c:pt>
                <c:pt idx="1426">
                  <c:v>1.007080078125E-3</c:v>
                </c:pt>
                <c:pt idx="1427">
                  <c:v>1.0068416595458984E-3</c:v>
                </c:pt>
                <c:pt idx="1428">
                  <c:v>1.007080078125E-3</c:v>
                </c:pt>
                <c:pt idx="1429">
                  <c:v>1.007080078125E-3</c:v>
                </c:pt>
                <c:pt idx="1430">
                  <c:v>1.0068416595458984E-3</c:v>
                </c:pt>
                <c:pt idx="1431">
                  <c:v>1.007080078125E-3</c:v>
                </c:pt>
                <c:pt idx="1432">
                  <c:v>1.007080078125E-3</c:v>
                </c:pt>
                <c:pt idx="1433">
                  <c:v>1.0068416595458984E-3</c:v>
                </c:pt>
                <c:pt idx="1434">
                  <c:v>1.007080078125E-3</c:v>
                </c:pt>
                <c:pt idx="1435">
                  <c:v>1.0080337524414063E-3</c:v>
                </c:pt>
                <c:pt idx="1436">
                  <c:v>1.007080078125E-3</c:v>
                </c:pt>
                <c:pt idx="1437">
                  <c:v>1.0068416595458984E-3</c:v>
                </c:pt>
                <c:pt idx="1438">
                  <c:v>1.007080078125E-3</c:v>
                </c:pt>
                <c:pt idx="1439">
                  <c:v>1.007080078125E-3</c:v>
                </c:pt>
                <c:pt idx="1440">
                  <c:v>1.0068416595458984E-3</c:v>
                </c:pt>
                <c:pt idx="1441">
                  <c:v>1.007080078125E-3</c:v>
                </c:pt>
                <c:pt idx="1442">
                  <c:v>1.007080078125E-3</c:v>
                </c:pt>
                <c:pt idx="1443">
                  <c:v>1.0068416595458984E-3</c:v>
                </c:pt>
                <c:pt idx="1444">
                  <c:v>1.007080078125E-3</c:v>
                </c:pt>
                <c:pt idx="1445">
                  <c:v>1.007080078125E-3</c:v>
                </c:pt>
                <c:pt idx="1446">
                  <c:v>1.0068416595458984E-3</c:v>
                </c:pt>
                <c:pt idx="1447">
                  <c:v>1.0080337524414063E-3</c:v>
                </c:pt>
                <c:pt idx="1448">
                  <c:v>1.007080078125E-3</c:v>
                </c:pt>
                <c:pt idx="1449">
                  <c:v>1.0068416595458984E-3</c:v>
                </c:pt>
                <c:pt idx="1450">
                  <c:v>1.007080078125E-3</c:v>
                </c:pt>
                <c:pt idx="1451">
                  <c:v>1.007080078125E-3</c:v>
                </c:pt>
                <c:pt idx="1452">
                  <c:v>1.0068416595458984E-3</c:v>
                </c:pt>
                <c:pt idx="1453">
                  <c:v>1.007080078125E-3</c:v>
                </c:pt>
                <c:pt idx="1454">
                  <c:v>1.007080078125E-3</c:v>
                </c:pt>
                <c:pt idx="1455">
                  <c:v>1.0068416595458984E-3</c:v>
                </c:pt>
                <c:pt idx="1456">
                  <c:v>1.007080078125E-3</c:v>
                </c:pt>
                <c:pt idx="1457">
                  <c:v>1.007080078125E-3</c:v>
                </c:pt>
                <c:pt idx="1458">
                  <c:v>1.0068416595458984E-3</c:v>
                </c:pt>
                <c:pt idx="1459">
                  <c:v>1.007080078125E-3</c:v>
                </c:pt>
                <c:pt idx="1460">
                  <c:v>1.0080337524414063E-3</c:v>
                </c:pt>
                <c:pt idx="1461">
                  <c:v>1.007080078125E-3</c:v>
                </c:pt>
                <c:pt idx="1462">
                  <c:v>1.0068416595458984E-3</c:v>
                </c:pt>
                <c:pt idx="1463">
                  <c:v>1.007080078125E-3</c:v>
                </c:pt>
                <c:pt idx="1464">
                  <c:v>1.007080078125E-3</c:v>
                </c:pt>
                <c:pt idx="1465">
                  <c:v>1.0068416595458984E-3</c:v>
                </c:pt>
                <c:pt idx="1466">
                  <c:v>1.007080078125E-3</c:v>
                </c:pt>
                <c:pt idx="1467">
                  <c:v>1.007080078125E-3</c:v>
                </c:pt>
                <c:pt idx="1468">
                  <c:v>1.0068416595458984E-3</c:v>
                </c:pt>
                <c:pt idx="1469">
                  <c:v>1.007080078125E-3</c:v>
                </c:pt>
                <c:pt idx="1470">
                  <c:v>1.007080078125E-3</c:v>
                </c:pt>
                <c:pt idx="1471">
                  <c:v>1.0068416595458984E-3</c:v>
                </c:pt>
                <c:pt idx="1472">
                  <c:v>1.0080337524414063E-3</c:v>
                </c:pt>
                <c:pt idx="1473">
                  <c:v>1.007080078125E-3</c:v>
                </c:pt>
                <c:pt idx="1474">
                  <c:v>1.0068416595458984E-3</c:v>
                </c:pt>
                <c:pt idx="1475">
                  <c:v>1.007080078125E-3</c:v>
                </c:pt>
                <c:pt idx="1476">
                  <c:v>1.007080078125E-3</c:v>
                </c:pt>
                <c:pt idx="1477">
                  <c:v>1.0068416595458984E-3</c:v>
                </c:pt>
                <c:pt idx="1478">
                  <c:v>1.007080078125E-3</c:v>
                </c:pt>
                <c:pt idx="1479">
                  <c:v>1.007080078125E-3</c:v>
                </c:pt>
                <c:pt idx="1480">
                  <c:v>1.0068416595458984E-3</c:v>
                </c:pt>
                <c:pt idx="1481">
                  <c:v>1.007080078125E-3</c:v>
                </c:pt>
                <c:pt idx="1482">
                  <c:v>1.007080078125E-3</c:v>
                </c:pt>
                <c:pt idx="1483">
                  <c:v>1.0068416595458984E-3</c:v>
                </c:pt>
                <c:pt idx="1484">
                  <c:v>1.007080078125E-3</c:v>
                </c:pt>
                <c:pt idx="1485">
                  <c:v>1.0080337524414063E-3</c:v>
                </c:pt>
                <c:pt idx="1486">
                  <c:v>1.007080078125E-3</c:v>
                </c:pt>
                <c:pt idx="1487">
                  <c:v>1.0068416595458984E-3</c:v>
                </c:pt>
                <c:pt idx="1488">
                  <c:v>1.007080078125E-3</c:v>
                </c:pt>
                <c:pt idx="1489">
                  <c:v>1.007080078125E-3</c:v>
                </c:pt>
                <c:pt idx="1490">
                  <c:v>1.0068416595458984E-3</c:v>
                </c:pt>
                <c:pt idx="1491">
                  <c:v>1.007080078125E-3</c:v>
                </c:pt>
                <c:pt idx="1492">
                  <c:v>1.007080078125E-3</c:v>
                </c:pt>
                <c:pt idx="1493">
                  <c:v>1.0068416595458984E-3</c:v>
                </c:pt>
                <c:pt idx="1494">
                  <c:v>1.007080078125E-3</c:v>
                </c:pt>
                <c:pt idx="1495">
                  <c:v>1.007080078125E-3</c:v>
                </c:pt>
                <c:pt idx="1496">
                  <c:v>1.0068416595458984E-3</c:v>
                </c:pt>
                <c:pt idx="1497">
                  <c:v>1.0080337524414063E-3</c:v>
                </c:pt>
                <c:pt idx="1498">
                  <c:v>1.007080078125E-3</c:v>
                </c:pt>
                <c:pt idx="1499">
                  <c:v>1.0068416595458984E-3</c:v>
                </c:pt>
                <c:pt idx="1500">
                  <c:v>1.007080078125E-3</c:v>
                </c:pt>
                <c:pt idx="1501">
                  <c:v>1.007080078125E-3</c:v>
                </c:pt>
                <c:pt idx="1502">
                  <c:v>1.0068416595458984E-3</c:v>
                </c:pt>
                <c:pt idx="1503">
                  <c:v>1.007080078125E-3</c:v>
                </c:pt>
                <c:pt idx="1504">
                  <c:v>1.007080078125E-3</c:v>
                </c:pt>
                <c:pt idx="1505">
                  <c:v>1.0068416595458984E-3</c:v>
                </c:pt>
                <c:pt idx="1506">
                  <c:v>1.007080078125E-3</c:v>
                </c:pt>
                <c:pt idx="1507">
                  <c:v>1.007080078125E-3</c:v>
                </c:pt>
                <c:pt idx="1508">
                  <c:v>1.0068416595458984E-3</c:v>
                </c:pt>
                <c:pt idx="1509">
                  <c:v>1.007080078125E-3</c:v>
                </c:pt>
                <c:pt idx="1510">
                  <c:v>1.0080337524414063E-3</c:v>
                </c:pt>
                <c:pt idx="1511">
                  <c:v>1.007080078125E-3</c:v>
                </c:pt>
                <c:pt idx="1512">
                  <c:v>1.0068416595458984E-3</c:v>
                </c:pt>
                <c:pt idx="1513">
                  <c:v>1.007080078125E-3</c:v>
                </c:pt>
                <c:pt idx="1514">
                  <c:v>1.007080078125E-3</c:v>
                </c:pt>
                <c:pt idx="1515">
                  <c:v>1.0068416595458984E-3</c:v>
                </c:pt>
                <c:pt idx="1516">
                  <c:v>1.007080078125E-3</c:v>
                </c:pt>
                <c:pt idx="1517">
                  <c:v>1.007080078125E-3</c:v>
                </c:pt>
                <c:pt idx="1518">
                  <c:v>1.0068416595458984E-3</c:v>
                </c:pt>
                <c:pt idx="1519">
                  <c:v>1.007080078125E-3</c:v>
                </c:pt>
                <c:pt idx="1520">
                  <c:v>1.0068416595458984E-3</c:v>
                </c:pt>
                <c:pt idx="1521">
                  <c:v>1.007080078125E-3</c:v>
                </c:pt>
                <c:pt idx="1522">
                  <c:v>1.0080337524414063E-3</c:v>
                </c:pt>
                <c:pt idx="1523">
                  <c:v>1.007080078125E-3</c:v>
                </c:pt>
                <c:pt idx="1524">
                  <c:v>1.0068416595458984E-3</c:v>
                </c:pt>
                <c:pt idx="1525">
                  <c:v>1.007080078125E-3</c:v>
                </c:pt>
                <c:pt idx="1526">
                  <c:v>1.007080078125E-3</c:v>
                </c:pt>
                <c:pt idx="1527">
                  <c:v>1.0068416595458984E-3</c:v>
                </c:pt>
                <c:pt idx="1528">
                  <c:v>1.007080078125E-3</c:v>
                </c:pt>
                <c:pt idx="1529">
                  <c:v>1.007080078125E-3</c:v>
                </c:pt>
                <c:pt idx="1530">
                  <c:v>1.0068416595458984E-3</c:v>
                </c:pt>
                <c:pt idx="1531">
                  <c:v>1.007080078125E-3</c:v>
                </c:pt>
                <c:pt idx="1532">
                  <c:v>1.007080078125E-3</c:v>
                </c:pt>
                <c:pt idx="1533">
                  <c:v>1.0068416595458984E-3</c:v>
                </c:pt>
                <c:pt idx="1534">
                  <c:v>1.007080078125E-3</c:v>
                </c:pt>
                <c:pt idx="1535">
                  <c:v>1.0080337524414063E-3</c:v>
                </c:pt>
                <c:pt idx="1536">
                  <c:v>1.007080078125E-3</c:v>
                </c:pt>
                <c:pt idx="1537">
                  <c:v>1.0068416595458984E-3</c:v>
                </c:pt>
                <c:pt idx="1538">
                  <c:v>1.007080078125E-3</c:v>
                </c:pt>
                <c:pt idx="1539">
                  <c:v>1.007080078125E-3</c:v>
                </c:pt>
                <c:pt idx="1540">
                  <c:v>1.0068416595458984E-3</c:v>
                </c:pt>
                <c:pt idx="1541">
                  <c:v>1.007080078125E-3</c:v>
                </c:pt>
                <c:pt idx="1542">
                  <c:v>1.0068416595458984E-3</c:v>
                </c:pt>
                <c:pt idx="1543">
                  <c:v>1.007080078125E-3</c:v>
                </c:pt>
                <c:pt idx="1544">
                  <c:v>1.007080078125E-3</c:v>
                </c:pt>
                <c:pt idx="1545">
                  <c:v>1.0068416595458984E-3</c:v>
                </c:pt>
                <c:pt idx="1546">
                  <c:v>1.007080078125E-3</c:v>
                </c:pt>
                <c:pt idx="1547">
                  <c:v>1.0080337524414063E-3</c:v>
                </c:pt>
                <c:pt idx="1548">
                  <c:v>1.007080078125E-3</c:v>
                </c:pt>
                <c:pt idx="1549">
                  <c:v>1.0068416595458984E-3</c:v>
                </c:pt>
                <c:pt idx="1550">
                  <c:v>1.007080078125E-3</c:v>
                </c:pt>
                <c:pt idx="1551">
                  <c:v>1.007080078125E-3</c:v>
                </c:pt>
                <c:pt idx="1552">
                  <c:v>1.0068416595458984E-3</c:v>
                </c:pt>
                <c:pt idx="1553">
                  <c:v>1.007080078125E-3</c:v>
                </c:pt>
                <c:pt idx="1554">
                  <c:v>1.007080078125E-3</c:v>
                </c:pt>
                <c:pt idx="1555">
                  <c:v>1.0068416595458984E-3</c:v>
                </c:pt>
                <c:pt idx="1556">
                  <c:v>1.007080078125E-3</c:v>
                </c:pt>
                <c:pt idx="1557">
                  <c:v>1.007080078125E-3</c:v>
                </c:pt>
                <c:pt idx="1558">
                  <c:v>1.0068416595458984E-3</c:v>
                </c:pt>
                <c:pt idx="1559">
                  <c:v>1.007080078125E-3</c:v>
                </c:pt>
                <c:pt idx="1560">
                  <c:v>1.0080337524414063E-3</c:v>
                </c:pt>
                <c:pt idx="1561">
                  <c:v>1.007080078125E-3</c:v>
                </c:pt>
                <c:pt idx="1562">
                  <c:v>1.0068416595458984E-3</c:v>
                </c:pt>
                <c:pt idx="1563">
                  <c:v>1.007080078125E-3</c:v>
                </c:pt>
                <c:pt idx="1564">
                  <c:v>1.0068416595458984E-3</c:v>
                </c:pt>
                <c:pt idx="1565">
                  <c:v>1.007080078125E-3</c:v>
                </c:pt>
                <c:pt idx="1566">
                  <c:v>1.007080078125E-3</c:v>
                </c:pt>
                <c:pt idx="1567">
                  <c:v>1.0068416595458984E-3</c:v>
                </c:pt>
                <c:pt idx="1568">
                  <c:v>1.007080078125E-3</c:v>
                </c:pt>
                <c:pt idx="1569">
                  <c:v>1.007080078125E-3</c:v>
                </c:pt>
                <c:pt idx="1570">
                  <c:v>1.0068416595458984E-3</c:v>
                </c:pt>
                <c:pt idx="1571">
                  <c:v>1.007080078125E-3</c:v>
                </c:pt>
                <c:pt idx="1572">
                  <c:v>1.0080337524414063E-3</c:v>
                </c:pt>
                <c:pt idx="1573">
                  <c:v>1.007080078125E-3</c:v>
                </c:pt>
                <c:pt idx="1574">
                  <c:v>1.0068416595458984E-3</c:v>
                </c:pt>
                <c:pt idx="1575">
                  <c:v>1.007080078125E-3</c:v>
                </c:pt>
                <c:pt idx="1576">
                  <c:v>1.007080078125E-3</c:v>
                </c:pt>
                <c:pt idx="1577">
                  <c:v>1.0068416595458984E-3</c:v>
                </c:pt>
                <c:pt idx="1578">
                  <c:v>1.007080078125E-3</c:v>
                </c:pt>
                <c:pt idx="1579">
                  <c:v>1.007080078125E-3</c:v>
                </c:pt>
                <c:pt idx="1580">
                  <c:v>1.0068416595458984E-3</c:v>
                </c:pt>
                <c:pt idx="1581">
                  <c:v>1.007080078125E-3</c:v>
                </c:pt>
                <c:pt idx="1582">
                  <c:v>1.007080078125E-3</c:v>
                </c:pt>
                <c:pt idx="1583">
                  <c:v>1.0068416595458984E-3</c:v>
                </c:pt>
                <c:pt idx="1584">
                  <c:v>1.007080078125E-3</c:v>
                </c:pt>
                <c:pt idx="1585">
                  <c:v>1.0080337524414063E-3</c:v>
                </c:pt>
                <c:pt idx="1586">
                  <c:v>1.0068416595458984E-3</c:v>
                </c:pt>
                <c:pt idx="1587">
                  <c:v>1.007080078125E-3</c:v>
                </c:pt>
                <c:pt idx="1588">
                  <c:v>1.007080078125E-3</c:v>
                </c:pt>
                <c:pt idx="1589">
                  <c:v>1.0068416595458984E-3</c:v>
                </c:pt>
                <c:pt idx="1590">
                  <c:v>1.007080078125E-3</c:v>
                </c:pt>
                <c:pt idx="1591">
                  <c:v>1.007080078125E-3</c:v>
                </c:pt>
                <c:pt idx="1592">
                  <c:v>1.0068416595458984E-3</c:v>
                </c:pt>
                <c:pt idx="1593">
                  <c:v>1.007080078125E-3</c:v>
                </c:pt>
                <c:pt idx="1594">
                  <c:v>1.007080078125E-3</c:v>
                </c:pt>
                <c:pt idx="1595">
                  <c:v>1.0068416595458984E-3</c:v>
                </c:pt>
                <c:pt idx="1596">
                  <c:v>1.007080078125E-3</c:v>
                </c:pt>
                <c:pt idx="1597">
                  <c:v>1.0080337524414063E-3</c:v>
                </c:pt>
                <c:pt idx="1598">
                  <c:v>1.007080078125E-3</c:v>
                </c:pt>
                <c:pt idx="1599">
                  <c:v>1.0068416595458984E-3</c:v>
                </c:pt>
                <c:pt idx="1600">
                  <c:v>1.007080078125E-3</c:v>
                </c:pt>
                <c:pt idx="1601">
                  <c:v>1.007080078125E-3</c:v>
                </c:pt>
                <c:pt idx="1602">
                  <c:v>1.0068416595458984E-3</c:v>
                </c:pt>
                <c:pt idx="1603">
                  <c:v>1.007080078125E-3</c:v>
                </c:pt>
                <c:pt idx="1604">
                  <c:v>1.007080078125E-3</c:v>
                </c:pt>
                <c:pt idx="1605">
                  <c:v>1.0068416595458984E-3</c:v>
                </c:pt>
                <c:pt idx="1606">
                  <c:v>1.007080078125E-3</c:v>
                </c:pt>
                <c:pt idx="1607">
                  <c:v>1.007080078125E-3</c:v>
                </c:pt>
                <c:pt idx="1608">
                  <c:v>1.0068416595458984E-3</c:v>
                </c:pt>
                <c:pt idx="1609">
                  <c:v>1.007080078125E-3</c:v>
                </c:pt>
                <c:pt idx="1610">
                  <c:v>1.0080337524414063E-3</c:v>
                </c:pt>
                <c:pt idx="1611">
                  <c:v>1.0068416595458984E-3</c:v>
                </c:pt>
                <c:pt idx="1612">
                  <c:v>1.007080078125E-3</c:v>
                </c:pt>
                <c:pt idx="1613">
                  <c:v>1.007080078125E-3</c:v>
                </c:pt>
                <c:pt idx="1614">
                  <c:v>1.0068416595458984E-3</c:v>
                </c:pt>
                <c:pt idx="1615">
                  <c:v>1.007080078125E-3</c:v>
                </c:pt>
                <c:pt idx="1616">
                  <c:v>1.007080078125E-3</c:v>
                </c:pt>
                <c:pt idx="1617">
                  <c:v>1.0068416595458984E-3</c:v>
                </c:pt>
                <c:pt idx="1618">
                  <c:v>1.007080078125E-3</c:v>
                </c:pt>
                <c:pt idx="1619">
                  <c:v>1.007080078125E-3</c:v>
                </c:pt>
                <c:pt idx="1620">
                  <c:v>1.0068416595458984E-3</c:v>
                </c:pt>
                <c:pt idx="1621">
                  <c:v>1.007080078125E-3</c:v>
                </c:pt>
                <c:pt idx="1622">
                  <c:v>1.0080337524414063E-3</c:v>
                </c:pt>
                <c:pt idx="1623">
                  <c:v>1.007080078125E-3</c:v>
                </c:pt>
                <c:pt idx="1624">
                  <c:v>1.0068416595458984E-3</c:v>
                </c:pt>
                <c:pt idx="1625">
                  <c:v>1.007080078125E-3</c:v>
                </c:pt>
                <c:pt idx="1626">
                  <c:v>1.007080078125E-3</c:v>
                </c:pt>
                <c:pt idx="1627">
                  <c:v>1.0068416595458984E-3</c:v>
                </c:pt>
                <c:pt idx="1628">
                  <c:v>1.007080078125E-3</c:v>
                </c:pt>
                <c:pt idx="1629">
                  <c:v>1.007080078125E-3</c:v>
                </c:pt>
                <c:pt idx="1630">
                  <c:v>1.0068416595458984E-3</c:v>
                </c:pt>
                <c:pt idx="1631">
                  <c:v>1.007080078125E-3</c:v>
                </c:pt>
                <c:pt idx="1632">
                  <c:v>1.007080078125E-3</c:v>
                </c:pt>
                <c:pt idx="1633">
                  <c:v>1.0068416595458984E-3</c:v>
                </c:pt>
                <c:pt idx="1634">
                  <c:v>1.007080078125E-3</c:v>
                </c:pt>
                <c:pt idx="1635">
                  <c:v>1.0080337524414063E-3</c:v>
                </c:pt>
                <c:pt idx="1636">
                  <c:v>1.0068416595458984E-3</c:v>
                </c:pt>
                <c:pt idx="1637">
                  <c:v>1.007080078125E-3</c:v>
                </c:pt>
                <c:pt idx="1638">
                  <c:v>1.007080078125E-3</c:v>
                </c:pt>
                <c:pt idx="1639">
                  <c:v>1.0068416595458984E-3</c:v>
                </c:pt>
                <c:pt idx="1640">
                  <c:v>1.007080078125E-3</c:v>
                </c:pt>
                <c:pt idx="1641">
                  <c:v>1.007080078125E-3</c:v>
                </c:pt>
                <c:pt idx="1642">
                  <c:v>1.0068416595458984E-3</c:v>
                </c:pt>
                <c:pt idx="1643">
                  <c:v>1.007080078125E-3</c:v>
                </c:pt>
                <c:pt idx="1644">
                  <c:v>1.007080078125E-3</c:v>
                </c:pt>
                <c:pt idx="1645">
                  <c:v>1.0068416595458984E-3</c:v>
                </c:pt>
                <c:pt idx="1646">
                  <c:v>1.007080078125E-3</c:v>
                </c:pt>
                <c:pt idx="1647">
                  <c:v>1.0080337524414063E-3</c:v>
                </c:pt>
                <c:pt idx="1648">
                  <c:v>1.007080078125E-3</c:v>
                </c:pt>
                <c:pt idx="1649">
                  <c:v>1.0068416595458984E-3</c:v>
                </c:pt>
                <c:pt idx="1650">
                  <c:v>1.007080078125E-3</c:v>
                </c:pt>
                <c:pt idx="1651">
                  <c:v>1.007080078125E-3</c:v>
                </c:pt>
                <c:pt idx="1652">
                  <c:v>1.0068416595458984E-3</c:v>
                </c:pt>
                <c:pt idx="1653">
                  <c:v>1.007080078125E-3</c:v>
                </c:pt>
                <c:pt idx="1654">
                  <c:v>1.007080078125E-3</c:v>
                </c:pt>
                <c:pt idx="1655">
                  <c:v>1.0068416595458984E-3</c:v>
                </c:pt>
                <c:pt idx="1656">
                  <c:v>1.007080078125E-3</c:v>
                </c:pt>
                <c:pt idx="1657">
                  <c:v>1.007080078125E-3</c:v>
                </c:pt>
                <c:pt idx="1658">
                  <c:v>1.0068416595458984E-3</c:v>
                </c:pt>
                <c:pt idx="1659">
                  <c:v>1.007080078125E-3</c:v>
                </c:pt>
                <c:pt idx="1660">
                  <c:v>1.0080337524414063E-3</c:v>
                </c:pt>
                <c:pt idx="1661">
                  <c:v>1.0068416595458984E-3</c:v>
                </c:pt>
                <c:pt idx="1662">
                  <c:v>1.007080078125E-3</c:v>
                </c:pt>
                <c:pt idx="1663">
                  <c:v>1.007080078125E-3</c:v>
                </c:pt>
                <c:pt idx="1664">
                  <c:v>1.0068416595458984E-3</c:v>
                </c:pt>
                <c:pt idx="1665">
                  <c:v>1.007080078125E-3</c:v>
                </c:pt>
                <c:pt idx="1666">
                  <c:v>1.007080078125E-3</c:v>
                </c:pt>
                <c:pt idx="1667">
                  <c:v>1.0068416595458984E-3</c:v>
                </c:pt>
                <c:pt idx="1668">
                  <c:v>1.007080078125E-3</c:v>
                </c:pt>
                <c:pt idx="1669">
                  <c:v>1.007080078125E-3</c:v>
                </c:pt>
                <c:pt idx="1670">
                  <c:v>2.0139217376708984E-3</c:v>
                </c:pt>
                <c:pt idx="1671">
                  <c:v>1.0080337524414063E-3</c:v>
                </c:pt>
                <c:pt idx="1672">
                  <c:v>1.007080078125E-3</c:v>
                </c:pt>
                <c:pt idx="1673">
                  <c:v>1.0068416595458984E-3</c:v>
                </c:pt>
                <c:pt idx="1674">
                  <c:v>1.007080078125E-3</c:v>
                </c:pt>
                <c:pt idx="1675">
                  <c:v>1.007080078125E-3</c:v>
                </c:pt>
                <c:pt idx="1676">
                  <c:v>1.0068416595458984E-3</c:v>
                </c:pt>
                <c:pt idx="1677">
                  <c:v>1.007080078125E-3</c:v>
                </c:pt>
                <c:pt idx="1678">
                  <c:v>1.007080078125E-3</c:v>
                </c:pt>
                <c:pt idx="1679">
                  <c:v>1.0068416595458984E-3</c:v>
                </c:pt>
                <c:pt idx="1680">
                  <c:v>1.007080078125E-3</c:v>
                </c:pt>
                <c:pt idx="1681">
                  <c:v>1.007080078125E-3</c:v>
                </c:pt>
                <c:pt idx="1682">
                  <c:v>1.0068416595458984E-3</c:v>
                </c:pt>
                <c:pt idx="1683">
                  <c:v>1.007080078125E-3</c:v>
                </c:pt>
                <c:pt idx="1684">
                  <c:v>1.0080337524414063E-3</c:v>
                </c:pt>
                <c:pt idx="1685">
                  <c:v>1.0068416595458984E-3</c:v>
                </c:pt>
                <c:pt idx="1686">
                  <c:v>1.007080078125E-3</c:v>
                </c:pt>
                <c:pt idx="1687">
                  <c:v>1.007080078125E-3</c:v>
                </c:pt>
                <c:pt idx="1688">
                  <c:v>1.0068416595458984E-3</c:v>
                </c:pt>
                <c:pt idx="1689">
                  <c:v>1.007080078125E-3</c:v>
                </c:pt>
                <c:pt idx="1690">
                  <c:v>1.007080078125E-3</c:v>
                </c:pt>
                <c:pt idx="1691">
                  <c:v>1.0068416595458984E-3</c:v>
                </c:pt>
                <c:pt idx="1692">
                  <c:v>2.01416015625E-3</c:v>
                </c:pt>
                <c:pt idx="1693">
                  <c:v>1.0068416595458984E-3</c:v>
                </c:pt>
                <c:pt idx="1694">
                  <c:v>1.007080078125E-3</c:v>
                </c:pt>
                <c:pt idx="1695">
                  <c:v>1.0080337524414063E-3</c:v>
                </c:pt>
                <c:pt idx="1696">
                  <c:v>1.007080078125E-3</c:v>
                </c:pt>
                <c:pt idx="1697">
                  <c:v>1.0068416595458984E-3</c:v>
                </c:pt>
                <c:pt idx="1698">
                  <c:v>1.007080078125E-3</c:v>
                </c:pt>
                <c:pt idx="1699">
                  <c:v>1.007080078125E-3</c:v>
                </c:pt>
                <c:pt idx="1700">
                  <c:v>1.0068416595458984E-3</c:v>
                </c:pt>
                <c:pt idx="1701">
                  <c:v>1.007080078125E-3</c:v>
                </c:pt>
                <c:pt idx="1702">
                  <c:v>1.007080078125E-3</c:v>
                </c:pt>
                <c:pt idx="1703">
                  <c:v>1.0068416595458984E-3</c:v>
                </c:pt>
                <c:pt idx="1704">
                  <c:v>1.007080078125E-3</c:v>
                </c:pt>
                <c:pt idx="1705">
                  <c:v>1.007080078125E-3</c:v>
                </c:pt>
                <c:pt idx="1706">
                  <c:v>1.0068416595458984E-3</c:v>
                </c:pt>
                <c:pt idx="1707">
                  <c:v>1.007080078125E-3</c:v>
                </c:pt>
                <c:pt idx="1708">
                  <c:v>1.0080337524414063E-3</c:v>
                </c:pt>
                <c:pt idx="1709">
                  <c:v>1.0068416595458984E-3</c:v>
                </c:pt>
                <c:pt idx="1710">
                  <c:v>1.007080078125E-3</c:v>
                </c:pt>
                <c:pt idx="1711">
                  <c:v>1.007080078125E-3</c:v>
                </c:pt>
                <c:pt idx="1712">
                  <c:v>1.0068416595458984E-3</c:v>
                </c:pt>
                <c:pt idx="1713">
                  <c:v>1.007080078125E-3</c:v>
                </c:pt>
                <c:pt idx="1714">
                  <c:v>1.007080078125E-3</c:v>
                </c:pt>
                <c:pt idx="1715">
                  <c:v>1.0068416595458984E-3</c:v>
                </c:pt>
                <c:pt idx="1716">
                  <c:v>1.007080078125E-3</c:v>
                </c:pt>
                <c:pt idx="1717">
                  <c:v>1.007080078125E-3</c:v>
                </c:pt>
                <c:pt idx="1718">
                  <c:v>1.0068416595458984E-3</c:v>
                </c:pt>
                <c:pt idx="1719">
                  <c:v>1.007080078125E-3</c:v>
                </c:pt>
                <c:pt idx="1720">
                  <c:v>1.0080337524414063E-3</c:v>
                </c:pt>
                <c:pt idx="1721">
                  <c:v>1.007080078125E-3</c:v>
                </c:pt>
                <c:pt idx="1722">
                  <c:v>1.0068416595458984E-3</c:v>
                </c:pt>
                <c:pt idx="1723">
                  <c:v>1.007080078125E-3</c:v>
                </c:pt>
                <c:pt idx="1724">
                  <c:v>1.007080078125E-3</c:v>
                </c:pt>
                <c:pt idx="1725">
                  <c:v>1.0068416595458984E-3</c:v>
                </c:pt>
                <c:pt idx="1726">
                  <c:v>1.007080078125E-3</c:v>
                </c:pt>
                <c:pt idx="1727">
                  <c:v>1.007080078125E-3</c:v>
                </c:pt>
                <c:pt idx="1728">
                  <c:v>1.0068416595458984E-3</c:v>
                </c:pt>
                <c:pt idx="1729">
                  <c:v>1.007080078125E-3</c:v>
                </c:pt>
                <c:pt idx="1730">
                  <c:v>1.007080078125E-3</c:v>
                </c:pt>
                <c:pt idx="1731">
                  <c:v>1.0068416595458984E-3</c:v>
                </c:pt>
                <c:pt idx="1732">
                  <c:v>1.007080078125E-3</c:v>
                </c:pt>
                <c:pt idx="1733">
                  <c:v>1.0080337524414063E-3</c:v>
                </c:pt>
                <c:pt idx="1734">
                  <c:v>1.0068416595458984E-3</c:v>
                </c:pt>
                <c:pt idx="1735">
                  <c:v>1.007080078125E-3</c:v>
                </c:pt>
                <c:pt idx="1736">
                  <c:v>1.007080078125E-3</c:v>
                </c:pt>
                <c:pt idx="1737">
                  <c:v>1.0068416595458984E-3</c:v>
                </c:pt>
                <c:pt idx="1738">
                  <c:v>1.007080078125E-3</c:v>
                </c:pt>
                <c:pt idx="1739">
                  <c:v>1.007080078125E-3</c:v>
                </c:pt>
                <c:pt idx="1740">
                  <c:v>1.0068416595458984E-3</c:v>
                </c:pt>
                <c:pt idx="1741">
                  <c:v>1.007080078125E-3</c:v>
                </c:pt>
                <c:pt idx="1742">
                  <c:v>1.007080078125E-3</c:v>
                </c:pt>
                <c:pt idx="1743">
                  <c:v>1.0068416595458984E-3</c:v>
                </c:pt>
                <c:pt idx="1744">
                  <c:v>1.007080078125E-3</c:v>
                </c:pt>
                <c:pt idx="1745">
                  <c:v>1.0080337524414063E-3</c:v>
                </c:pt>
                <c:pt idx="1746">
                  <c:v>1.007080078125E-3</c:v>
                </c:pt>
                <c:pt idx="1747">
                  <c:v>2.0139217376708984E-3</c:v>
                </c:pt>
                <c:pt idx="1748">
                  <c:v>1.007080078125E-3</c:v>
                </c:pt>
                <c:pt idx="1749">
                  <c:v>1.0068416595458984E-3</c:v>
                </c:pt>
                <c:pt idx="1750">
                  <c:v>1.007080078125E-3</c:v>
                </c:pt>
                <c:pt idx="1751">
                  <c:v>1.007080078125E-3</c:v>
                </c:pt>
                <c:pt idx="1752">
                  <c:v>1.0068416595458984E-3</c:v>
                </c:pt>
                <c:pt idx="1753">
                  <c:v>1.007080078125E-3</c:v>
                </c:pt>
                <c:pt idx="1754">
                  <c:v>1.007080078125E-3</c:v>
                </c:pt>
                <c:pt idx="1755">
                  <c:v>1.0068416595458984E-3</c:v>
                </c:pt>
                <c:pt idx="1756">
                  <c:v>1.007080078125E-3</c:v>
                </c:pt>
                <c:pt idx="1757">
                  <c:v>1.0080337524414063E-3</c:v>
                </c:pt>
                <c:pt idx="1758">
                  <c:v>1.0068416595458984E-3</c:v>
                </c:pt>
                <c:pt idx="1759">
                  <c:v>1.007080078125E-3</c:v>
                </c:pt>
                <c:pt idx="1760">
                  <c:v>1.007080078125E-3</c:v>
                </c:pt>
                <c:pt idx="1761">
                  <c:v>1.0068416595458984E-3</c:v>
                </c:pt>
                <c:pt idx="1762">
                  <c:v>1.007080078125E-3</c:v>
                </c:pt>
                <c:pt idx="1763">
                  <c:v>1.007080078125E-3</c:v>
                </c:pt>
                <c:pt idx="1764">
                  <c:v>1.0068416595458984E-3</c:v>
                </c:pt>
                <c:pt idx="1765">
                  <c:v>1.007080078125E-3</c:v>
                </c:pt>
                <c:pt idx="1766">
                  <c:v>1.007080078125E-3</c:v>
                </c:pt>
                <c:pt idx="1767">
                  <c:v>1.0068416595458984E-3</c:v>
                </c:pt>
                <c:pt idx="1768">
                  <c:v>1.007080078125E-3</c:v>
                </c:pt>
                <c:pt idx="1769">
                  <c:v>1.0080337524414063E-3</c:v>
                </c:pt>
                <c:pt idx="1770">
                  <c:v>1.007080078125E-3</c:v>
                </c:pt>
                <c:pt idx="1771">
                  <c:v>1.0068416595458984E-3</c:v>
                </c:pt>
                <c:pt idx="1772">
                  <c:v>1.007080078125E-3</c:v>
                </c:pt>
                <c:pt idx="1773">
                  <c:v>1.007080078125E-3</c:v>
                </c:pt>
                <c:pt idx="1774">
                  <c:v>1.0068416595458984E-3</c:v>
                </c:pt>
                <c:pt idx="1775">
                  <c:v>1.007080078125E-3</c:v>
                </c:pt>
                <c:pt idx="1776">
                  <c:v>1.007080078125E-3</c:v>
                </c:pt>
                <c:pt idx="1777">
                  <c:v>1.0068416595458984E-3</c:v>
                </c:pt>
                <c:pt idx="1778">
                  <c:v>1.007080078125E-3</c:v>
                </c:pt>
                <c:pt idx="1779">
                  <c:v>1.007080078125E-3</c:v>
                </c:pt>
                <c:pt idx="1780">
                  <c:v>1.0068416595458984E-3</c:v>
                </c:pt>
                <c:pt idx="1781">
                  <c:v>1.007080078125E-3</c:v>
                </c:pt>
                <c:pt idx="1782">
                  <c:v>1.0080337524414063E-3</c:v>
                </c:pt>
                <c:pt idx="1783">
                  <c:v>1.0068416595458984E-3</c:v>
                </c:pt>
                <c:pt idx="1784">
                  <c:v>1.007080078125E-3</c:v>
                </c:pt>
                <c:pt idx="1785">
                  <c:v>1.007080078125E-3</c:v>
                </c:pt>
                <c:pt idx="1786">
                  <c:v>1.0068416595458984E-3</c:v>
                </c:pt>
                <c:pt idx="1787">
                  <c:v>1.007080078125E-3</c:v>
                </c:pt>
                <c:pt idx="1788">
                  <c:v>1.007080078125E-3</c:v>
                </c:pt>
                <c:pt idx="1789">
                  <c:v>1.0068416595458984E-3</c:v>
                </c:pt>
                <c:pt idx="1790">
                  <c:v>1.007080078125E-3</c:v>
                </c:pt>
                <c:pt idx="1791">
                  <c:v>1.007080078125E-3</c:v>
                </c:pt>
                <c:pt idx="1792">
                  <c:v>1.0068416595458984E-3</c:v>
                </c:pt>
                <c:pt idx="1793">
                  <c:v>1.007080078125E-3</c:v>
                </c:pt>
                <c:pt idx="1794">
                  <c:v>1.0080337524414063E-3</c:v>
                </c:pt>
                <c:pt idx="1795">
                  <c:v>1.007080078125E-3</c:v>
                </c:pt>
                <c:pt idx="1796">
                  <c:v>1.0068416595458984E-3</c:v>
                </c:pt>
                <c:pt idx="1797">
                  <c:v>1.007080078125E-3</c:v>
                </c:pt>
                <c:pt idx="1798">
                  <c:v>1.007080078125E-3</c:v>
                </c:pt>
                <c:pt idx="1799">
                  <c:v>1.0068416595458984E-3</c:v>
                </c:pt>
                <c:pt idx="1800">
                  <c:v>1.007080078125E-3</c:v>
                </c:pt>
                <c:pt idx="1801">
                  <c:v>1.007080078125E-3</c:v>
                </c:pt>
                <c:pt idx="1802">
                  <c:v>1.0068416595458984E-3</c:v>
                </c:pt>
                <c:pt idx="1803">
                  <c:v>1.007080078125E-3</c:v>
                </c:pt>
                <c:pt idx="1804">
                  <c:v>6.0429573059082031E-3</c:v>
                </c:pt>
                <c:pt idx="1805">
                  <c:v>1.007080078125E-3</c:v>
                </c:pt>
                <c:pt idx="1806">
                  <c:v>1.0068416595458984E-3</c:v>
                </c:pt>
                <c:pt idx="1807">
                  <c:v>1.007080078125E-3</c:v>
                </c:pt>
                <c:pt idx="1808">
                  <c:v>1.007080078125E-3</c:v>
                </c:pt>
                <c:pt idx="1809">
                  <c:v>1.0068416595458984E-3</c:v>
                </c:pt>
                <c:pt idx="1810">
                  <c:v>1.007080078125E-3</c:v>
                </c:pt>
                <c:pt idx="1811">
                  <c:v>1.007080078125E-3</c:v>
                </c:pt>
                <c:pt idx="1812">
                  <c:v>1.0068416595458984E-3</c:v>
                </c:pt>
                <c:pt idx="1813">
                  <c:v>1.007080078125E-3</c:v>
                </c:pt>
                <c:pt idx="1814">
                  <c:v>1.0080337524414063E-3</c:v>
                </c:pt>
                <c:pt idx="1815">
                  <c:v>1.007080078125E-3</c:v>
                </c:pt>
                <c:pt idx="1816">
                  <c:v>1.0068416595458984E-3</c:v>
                </c:pt>
                <c:pt idx="1817">
                  <c:v>1.007080078125E-3</c:v>
                </c:pt>
                <c:pt idx="1818">
                  <c:v>1.007080078125E-3</c:v>
                </c:pt>
                <c:pt idx="1819">
                  <c:v>1.0068416595458984E-3</c:v>
                </c:pt>
                <c:pt idx="1820">
                  <c:v>1.007080078125E-3</c:v>
                </c:pt>
                <c:pt idx="1821">
                  <c:v>1.007080078125E-3</c:v>
                </c:pt>
                <c:pt idx="1822">
                  <c:v>1.0068416595458984E-3</c:v>
                </c:pt>
                <c:pt idx="1823">
                  <c:v>1.007080078125E-3</c:v>
                </c:pt>
                <c:pt idx="1824">
                  <c:v>1.007080078125E-3</c:v>
                </c:pt>
                <c:pt idx="1825">
                  <c:v>1.0068416595458984E-3</c:v>
                </c:pt>
                <c:pt idx="1826">
                  <c:v>1.0080337524414063E-3</c:v>
                </c:pt>
                <c:pt idx="1827">
                  <c:v>1.007080078125E-3</c:v>
                </c:pt>
                <c:pt idx="1828">
                  <c:v>1.0068416595458984E-3</c:v>
                </c:pt>
                <c:pt idx="1829">
                  <c:v>1.007080078125E-3</c:v>
                </c:pt>
                <c:pt idx="1830">
                  <c:v>1.007080078125E-3</c:v>
                </c:pt>
                <c:pt idx="1831">
                  <c:v>1.0068416595458984E-3</c:v>
                </c:pt>
                <c:pt idx="1832">
                  <c:v>1.007080078125E-3</c:v>
                </c:pt>
                <c:pt idx="1833">
                  <c:v>1.007080078125E-3</c:v>
                </c:pt>
                <c:pt idx="1834">
                  <c:v>1.0068416595458984E-3</c:v>
                </c:pt>
                <c:pt idx="1835">
                  <c:v>1.007080078125E-3</c:v>
                </c:pt>
                <c:pt idx="1836">
                  <c:v>1.007080078125E-3</c:v>
                </c:pt>
                <c:pt idx="1837">
                  <c:v>1.0068416595458984E-3</c:v>
                </c:pt>
                <c:pt idx="1838">
                  <c:v>1.007080078125E-3</c:v>
                </c:pt>
                <c:pt idx="1839">
                  <c:v>1.0080337524414063E-3</c:v>
                </c:pt>
                <c:pt idx="1840">
                  <c:v>1.007080078125E-3</c:v>
                </c:pt>
                <c:pt idx="1841">
                  <c:v>1.0068416595458984E-3</c:v>
                </c:pt>
                <c:pt idx="1842">
                  <c:v>1.007080078125E-3</c:v>
                </c:pt>
                <c:pt idx="1843">
                  <c:v>1.007080078125E-3</c:v>
                </c:pt>
                <c:pt idx="1844">
                  <c:v>1.0068416595458984E-3</c:v>
                </c:pt>
                <c:pt idx="1845">
                  <c:v>1.007080078125E-3</c:v>
                </c:pt>
                <c:pt idx="1846">
                  <c:v>1.007080078125E-3</c:v>
                </c:pt>
                <c:pt idx="1847">
                  <c:v>1.0068416595458984E-3</c:v>
                </c:pt>
                <c:pt idx="1848">
                  <c:v>1.007080078125E-3</c:v>
                </c:pt>
                <c:pt idx="1849">
                  <c:v>1.007080078125E-3</c:v>
                </c:pt>
                <c:pt idx="1850">
                  <c:v>1.0068416595458984E-3</c:v>
                </c:pt>
                <c:pt idx="1851">
                  <c:v>1.0080337524414063E-3</c:v>
                </c:pt>
                <c:pt idx="1852">
                  <c:v>1.007080078125E-3</c:v>
                </c:pt>
                <c:pt idx="1853">
                  <c:v>1.0068416595458984E-3</c:v>
                </c:pt>
                <c:pt idx="1854">
                  <c:v>1.007080078125E-3</c:v>
                </c:pt>
                <c:pt idx="1855">
                  <c:v>1.007080078125E-3</c:v>
                </c:pt>
                <c:pt idx="1856">
                  <c:v>1.0068416595458984E-3</c:v>
                </c:pt>
                <c:pt idx="1857">
                  <c:v>1.007080078125E-3</c:v>
                </c:pt>
                <c:pt idx="1858">
                  <c:v>1.007080078125E-3</c:v>
                </c:pt>
                <c:pt idx="1859">
                  <c:v>1.0068416595458984E-3</c:v>
                </c:pt>
                <c:pt idx="1860">
                  <c:v>1.007080078125E-3</c:v>
                </c:pt>
                <c:pt idx="1861">
                  <c:v>1.007080078125E-3</c:v>
                </c:pt>
                <c:pt idx="1862">
                  <c:v>1.0068416595458984E-3</c:v>
                </c:pt>
                <c:pt idx="1863">
                  <c:v>1.007080078125E-3</c:v>
                </c:pt>
                <c:pt idx="1864">
                  <c:v>1.0080337524414063E-3</c:v>
                </c:pt>
                <c:pt idx="1865">
                  <c:v>1.007080078125E-3</c:v>
                </c:pt>
                <c:pt idx="1866">
                  <c:v>1.0068416595458984E-3</c:v>
                </c:pt>
                <c:pt idx="1867">
                  <c:v>1.007080078125E-3</c:v>
                </c:pt>
                <c:pt idx="1868">
                  <c:v>1.007080078125E-3</c:v>
                </c:pt>
                <c:pt idx="1869">
                  <c:v>7.0488452911376953E-3</c:v>
                </c:pt>
                <c:pt idx="1870">
                  <c:v>1.0080337524414063E-3</c:v>
                </c:pt>
                <c:pt idx="1871">
                  <c:v>1.007080078125E-3</c:v>
                </c:pt>
                <c:pt idx="1872">
                  <c:v>1.0068416595458984E-3</c:v>
                </c:pt>
                <c:pt idx="1873">
                  <c:v>1.007080078125E-3</c:v>
                </c:pt>
                <c:pt idx="1874">
                  <c:v>1.007080078125E-3</c:v>
                </c:pt>
                <c:pt idx="1875">
                  <c:v>1.0068416595458984E-3</c:v>
                </c:pt>
                <c:pt idx="1876">
                  <c:v>1.007080078125E-3</c:v>
                </c:pt>
                <c:pt idx="1877">
                  <c:v>1.007080078125E-3</c:v>
                </c:pt>
                <c:pt idx="1878">
                  <c:v>1.0068416595458984E-3</c:v>
                </c:pt>
                <c:pt idx="1879">
                  <c:v>1.007080078125E-3</c:v>
                </c:pt>
                <c:pt idx="1880">
                  <c:v>1.007080078125E-3</c:v>
                </c:pt>
                <c:pt idx="1881">
                  <c:v>1.0068416595458984E-3</c:v>
                </c:pt>
                <c:pt idx="1882">
                  <c:v>1.007080078125E-3</c:v>
                </c:pt>
                <c:pt idx="1883">
                  <c:v>1.0080337524414063E-3</c:v>
                </c:pt>
                <c:pt idx="1884">
                  <c:v>1.007080078125E-3</c:v>
                </c:pt>
                <c:pt idx="1885">
                  <c:v>1.0068416595458984E-3</c:v>
                </c:pt>
                <c:pt idx="1886">
                  <c:v>1.007080078125E-3</c:v>
                </c:pt>
                <c:pt idx="1887">
                  <c:v>1.007080078125E-3</c:v>
                </c:pt>
                <c:pt idx="1888">
                  <c:v>1.0068416595458984E-3</c:v>
                </c:pt>
                <c:pt idx="1889">
                  <c:v>1.007080078125E-3</c:v>
                </c:pt>
                <c:pt idx="1890">
                  <c:v>1.007080078125E-3</c:v>
                </c:pt>
                <c:pt idx="1891">
                  <c:v>1.0068416595458984E-3</c:v>
                </c:pt>
                <c:pt idx="1892">
                  <c:v>1.007080078125E-3</c:v>
                </c:pt>
                <c:pt idx="1893">
                  <c:v>1.007080078125E-3</c:v>
                </c:pt>
                <c:pt idx="1894">
                  <c:v>1.0068416595458984E-3</c:v>
                </c:pt>
                <c:pt idx="1895">
                  <c:v>1.0080337524414063E-3</c:v>
                </c:pt>
                <c:pt idx="1896">
                  <c:v>1.007080078125E-3</c:v>
                </c:pt>
                <c:pt idx="1897">
                  <c:v>1.0068416595458984E-3</c:v>
                </c:pt>
                <c:pt idx="1898">
                  <c:v>1.007080078125E-3</c:v>
                </c:pt>
                <c:pt idx="1899">
                  <c:v>1.007080078125E-3</c:v>
                </c:pt>
                <c:pt idx="1900">
                  <c:v>1.0068416595458984E-3</c:v>
                </c:pt>
                <c:pt idx="1901">
                  <c:v>1.007080078125E-3</c:v>
                </c:pt>
                <c:pt idx="1902">
                  <c:v>1.007080078125E-3</c:v>
                </c:pt>
                <c:pt idx="1903">
                  <c:v>1.0068416595458984E-3</c:v>
                </c:pt>
                <c:pt idx="1904">
                  <c:v>1.007080078125E-3</c:v>
                </c:pt>
                <c:pt idx="1905">
                  <c:v>1.007080078125E-3</c:v>
                </c:pt>
                <c:pt idx="1906">
                  <c:v>1.0068416595458984E-3</c:v>
                </c:pt>
                <c:pt idx="1907">
                  <c:v>1.007080078125E-3</c:v>
                </c:pt>
                <c:pt idx="1908">
                  <c:v>1.0080337524414063E-3</c:v>
                </c:pt>
                <c:pt idx="1909">
                  <c:v>1.007080078125E-3</c:v>
                </c:pt>
                <c:pt idx="1910">
                  <c:v>1.0068416595458984E-3</c:v>
                </c:pt>
                <c:pt idx="1911">
                  <c:v>1.007080078125E-3</c:v>
                </c:pt>
                <c:pt idx="1912">
                  <c:v>1.007080078125E-3</c:v>
                </c:pt>
                <c:pt idx="1913">
                  <c:v>1.0068416595458984E-3</c:v>
                </c:pt>
                <c:pt idx="1914">
                  <c:v>1.007080078125E-3</c:v>
                </c:pt>
                <c:pt idx="1915">
                  <c:v>1.007080078125E-3</c:v>
                </c:pt>
                <c:pt idx="1916">
                  <c:v>1.0068416595458984E-3</c:v>
                </c:pt>
                <c:pt idx="1917">
                  <c:v>1.007080078125E-3</c:v>
                </c:pt>
                <c:pt idx="1918">
                  <c:v>1.007080078125E-3</c:v>
                </c:pt>
                <c:pt idx="1919">
                  <c:v>1.0068416595458984E-3</c:v>
                </c:pt>
                <c:pt idx="1920">
                  <c:v>1.0080337524414063E-3</c:v>
                </c:pt>
                <c:pt idx="1921">
                  <c:v>1.007080078125E-3</c:v>
                </c:pt>
                <c:pt idx="1922">
                  <c:v>1.0068416595458984E-3</c:v>
                </c:pt>
                <c:pt idx="1923">
                  <c:v>1.007080078125E-3</c:v>
                </c:pt>
                <c:pt idx="1924">
                  <c:v>1.007080078125E-3</c:v>
                </c:pt>
                <c:pt idx="1925">
                  <c:v>1.0068416595458984E-3</c:v>
                </c:pt>
                <c:pt idx="1926">
                  <c:v>1.007080078125E-3</c:v>
                </c:pt>
                <c:pt idx="1927">
                  <c:v>1.007080078125E-3</c:v>
                </c:pt>
                <c:pt idx="1928">
                  <c:v>1.0068416595458984E-3</c:v>
                </c:pt>
                <c:pt idx="1929">
                  <c:v>1.007080078125E-3</c:v>
                </c:pt>
                <c:pt idx="1930">
                  <c:v>1.007080078125E-3</c:v>
                </c:pt>
                <c:pt idx="1931">
                  <c:v>1.0068416595458984E-3</c:v>
                </c:pt>
                <c:pt idx="1932">
                  <c:v>1.007080078125E-3</c:v>
                </c:pt>
                <c:pt idx="1933">
                  <c:v>1.0080337524414063E-3</c:v>
                </c:pt>
                <c:pt idx="1934">
                  <c:v>1.007080078125E-3</c:v>
                </c:pt>
                <c:pt idx="1935">
                  <c:v>1.0068416595458984E-3</c:v>
                </c:pt>
                <c:pt idx="1936">
                  <c:v>1.007080078125E-3</c:v>
                </c:pt>
                <c:pt idx="1937">
                  <c:v>1.007080078125E-3</c:v>
                </c:pt>
                <c:pt idx="1938">
                  <c:v>1.0068416595458984E-3</c:v>
                </c:pt>
                <c:pt idx="1939">
                  <c:v>1.007080078125E-3</c:v>
                </c:pt>
                <c:pt idx="1940">
                  <c:v>1.007080078125E-3</c:v>
                </c:pt>
                <c:pt idx="1941">
                  <c:v>1.0068416595458984E-3</c:v>
                </c:pt>
                <c:pt idx="1942">
                  <c:v>1.007080078125E-3</c:v>
                </c:pt>
                <c:pt idx="1943">
                  <c:v>1.007080078125E-3</c:v>
                </c:pt>
                <c:pt idx="1944">
                  <c:v>1.0068416595458984E-3</c:v>
                </c:pt>
                <c:pt idx="1945">
                  <c:v>1.0080337524414063E-3</c:v>
                </c:pt>
                <c:pt idx="1946">
                  <c:v>1.007080078125E-3</c:v>
                </c:pt>
                <c:pt idx="1947">
                  <c:v>1.0068416595458984E-3</c:v>
                </c:pt>
                <c:pt idx="1948">
                  <c:v>1.007080078125E-3</c:v>
                </c:pt>
                <c:pt idx="1949">
                  <c:v>1.007080078125E-3</c:v>
                </c:pt>
                <c:pt idx="1950">
                  <c:v>1.0068416595458984E-3</c:v>
                </c:pt>
                <c:pt idx="1951">
                  <c:v>1.007080078125E-3</c:v>
                </c:pt>
                <c:pt idx="1952">
                  <c:v>1.007080078125E-3</c:v>
                </c:pt>
                <c:pt idx="1953">
                  <c:v>1.0068416595458984E-3</c:v>
                </c:pt>
                <c:pt idx="1954">
                  <c:v>1.007080078125E-3</c:v>
                </c:pt>
                <c:pt idx="1955">
                  <c:v>1.007080078125E-3</c:v>
                </c:pt>
                <c:pt idx="1956">
                  <c:v>1.0068416595458984E-3</c:v>
                </c:pt>
                <c:pt idx="1957">
                  <c:v>1.007080078125E-3</c:v>
                </c:pt>
                <c:pt idx="1958">
                  <c:v>1.0080337524414063E-3</c:v>
                </c:pt>
                <c:pt idx="1959">
                  <c:v>2.2155046463012695E-2</c:v>
                </c:pt>
                <c:pt idx="1960">
                  <c:v>1.0068416595458984E-3</c:v>
                </c:pt>
                <c:pt idx="1961">
                  <c:v>1.007080078125E-3</c:v>
                </c:pt>
                <c:pt idx="1962">
                  <c:v>1.0080337524414063E-3</c:v>
                </c:pt>
                <c:pt idx="1963">
                  <c:v>1.007080078125E-3</c:v>
                </c:pt>
                <c:pt idx="1964">
                  <c:v>1.0068416595458984E-3</c:v>
                </c:pt>
                <c:pt idx="1965">
                  <c:v>1.007080078125E-3</c:v>
                </c:pt>
                <c:pt idx="1966">
                  <c:v>1.007080078125E-3</c:v>
                </c:pt>
                <c:pt idx="1967">
                  <c:v>1.0068416595458984E-3</c:v>
                </c:pt>
                <c:pt idx="1968">
                  <c:v>1.007080078125E-3</c:v>
                </c:pt>
                <c:pt idx="1969">
                  <c:v>1.007080078125E-3</c:v>
                </c:pt>
                <c:pt idx="1970">
                  <c:v>1.0068416595458984E-3</c:v>
                </c:pt>
                <c:pt idx="1971">
                  <c:v>1.007080078125E-3</c:v>
                </c:pt>
                <c:pt idx="1972">
                  <c:v>1.007080078125E-3</c:v>
                </c:pt>
                <c:pt idx="1973">
                  <c:v>1.0068416595458984E-3</c:v>
                </c:pt>
                <c:pt idx="1974">
                  <c:v>1.0080337524414063E-3</c:v>
                </c:pt>
                <c:pt idx="1975">
                  <c:v>1.007080078125E-3</c:v>
                </c:pt>
                <c:pt idx="1976">
                  <c:v>1.0068416595458984E-3</c:v>
                </c:pt>
                <c:pt idx="1977">
                  <c:v>1.007080078125E-3</c:v>
                </c:pt>
                <c:pt idx="1978">
                  <c:v>1.007080078125E-3</c:v>
                </c:pt>
                <c:pt idx="1979">
                  <c:v>1.0068416595458984E-3</c:v>
                </c:pt>
                <c:pt idx="1980">
                  <c:v>1.007080078125E-3</c:v>
                </c:pt>
                <c:pt idx="1981">
                  <c:v>1.007080078125E-3</c:v>
                </c:pt>
                <c:pt idx="1982">
                  <c:v>1.0068416595458984E-3</c:v>
                </c:pt>
                <c:pt idx="1983">
                  <c:v>1.007080078125E-3</c:v>
                </c:pt>
                <c:pt idx="1984">
                  <c:v>1.007080078125E-3</c:v>
                </c:pt>
                <c:pt idx="1985">
                  <c:v>1.0068416595458984E-3</c:v>
                </c:pt>
                <c:pt idx="1986">
                  <c:v>1.007080078125E-3</c:v>
                </c:pt>
                <c:pt idx="1987">
                  <c:v>1.0080337524414063E-3</c:v>
                </c:pt>
                <c:pt idx="1988">
                  <c:v>1.007080078125E-3</c:v>
                </c:pt>
                <c:pt idx="1989">
                  <c:v>1.0068416595458984E-3</c:v>
                </c:pt>
                <c:pt idx="1990">
                  <c:v>1.007080078125E-3</c:v>
                </c:pt>
                <c:pt idx="1991">
                  <c:v>1.007080078125E-3</c:v>
                </c:pt>
                <c:pt idx="1992">
                  <c:v>1.0068416595458984E-3</c:v>
                </c:pt>
                <c:pt idx="1993">
                  <c:v>1.007080078125E-3</c:v>
                </c:pt>
                <c:pt idx="1994">
                  <c:v>1.007080078125E-3</c:v>
                </c:pt>
                <c:pt idx="1995">
                  <c:v>1.0068416595458984E-3</c:v>
                </c:pt>
                <c:pt idx="1996">
                  <c:v>1.007080078125E-3</c:v>
                </c:pt>
                <c:pt idx="1997">
                  <c:v>1.0068416595458984E-3</c:v>
                </c:pt>
                <c:pt idx="1998">
                  <c:v>1.007080078125E-3</c:v>
                </c:pt>
                <c:pt idx="1999">
                  <c:v>1.0080337524414063E-3</c:v>
                </c:pt>
                <c:pt idx="2000">
                  <c:v>1.007080078125E-3</c:v>
                </c:pt>
                <c:pt idx="2001">
                  <c:v>1.0068416595458984E-3</c:v>
                </c:pt>
                <c:pt idx="2002">
                  <c:v>1.007080078125E-3</c:v>
                </c:pt>
                <c:pt idx="2003">
                  <c:v>1.007080078125E-3</c:v>
                </c:pt>
                <c:pt idx="2004">
                  <c:v>1.0068416595458984E-3</c:v>
                </c:pt>
                <c:pt idx="2005">
                  <c:v>1.007080078125E-3</c:v>
                </c:pt>
                <c:pt idx="2006">
                  <c:v>1.007080078125E-3</c:v>
                </c:pt>
                <c:pt idx="2007">
                  <c:v>1.0068416595458984E-3</c:v>
                </c:pt>
                <c:pt idx="2008">
                  <c:v>1.007080078125E-3</c:v>
                </c:pt>
                <c:pt idx="2009">
                  <c:v>1.007080078125E-3</c:v>
                </c:pt>
                <c:pt idx="2010">
                  <c:v>1.0068416595458984E-3</c:v>
                </c:pt>
                <c:pt idx="2011">
                  <c:v>1.007080078125E-3</c:v>
                </c:pt>
                <c:pt idx="2012">
                  <c:v>1.0080337524414063E-3</c:v>
                </c:pt>
                <c:pt idx="2013">
                  <c:v>1.007080078125E-3</c:v>
                </c:pt>
                <c:pt idx="2014">
                  <c:v>1.0068416595458984E-3</c:v>
                </c:pt>
                <c:pt idx="2015">
                  <c:v>1.007080078125E-3</c:v>
                </c:pt>
                <c:pt idx="2016">
                  <c:v>1.007080078125E-3</c:v>
                </c:pt>
                <c:pt idx="2017">
                  <c:v>1.0068416595458984E-3</c:v>
                </c:pt>
                <c:pt idx="2018">
                  <c:v>1.007080078125E-3</c:v>
                </c:pt>
                <c:pt idx="2019">
                  <c:v>1.0068416595458984E-3</c:v>
                </c:pt>
                <c:pt idx="2020">
                  <c:v>1.007080078125E-3</c:v>
                </c:pt>
                <c:pt idx="2021">
                  <c:v>1.007080078125E-3</c:v>
                </c:pt>
                <c:pt idx="2022">
                  <c:v>1.0068416595458984E-3</c:v>
                </c:pt>
                <c:pt idx="2023">
                  <c:v>1.007080078125E-3</c:v>
                </c:pt>
                <c:pt idx="2024">
                  <c:v>1.0080337524414063E-3</c:v>
                </c:pt>
                <c:pt idx="2025">
                  <c:v>1.007080078125E-3</c:v>
                </c:pt>
                <c:pt idx="2026">
                  <c:v>1.0068416595458984E-3</c:v>
                </c:pt>
                <c:pt idx="2027">
                  <c:v>1.007080078125E-3</c:v>
                </c:pt>
                <c:pt idx="2028">
                  <c:v>1.007080078125E-3</c:v>
                </c:pt>
                <c:pt idx="2029">
                  <c:v>1.0068416595458984E-3</c:v>
                </c:pt>
                <c:pt idx="2030">
                  <c:v>1.007080078125E-3</c:v>
                </c:pt>
                <c:pt idx="2031">
                  <c:v>1.007080078125E-3</c:v>
                </c:pt>
                <c:pt idx="2032">
                  <c:v>2.0139217376708984E-3</c:v>
                </c:pt>
                <c:pt idx="2033">
                  <c:v>1.007080078125E-3</c:v>
                </c:pt>
                <c:pt idx="2034">
                  <c:v>1.0068416595458984E-3</c:v>
                </c:pt>
                <c:pt idx="2035">
                  <c:v>1.007080078125E-3</c:v>
                </c:pt>
                <c:pt idx="2036">
                  <c:v>1.0080337524414063E-3</c:v>
                </c:pt>
                <c:pt idx="2037">
                  <c:v>1.007080078125E-3</c:v>
                </c:pt>
                <c:pt idx="2038">
                  <c:v>1.0068416595458984E-3</c:v>
                </c:pt>
                <c:pt idx="2039">
                  <c:v>1.007080078125E-3</c:v>
                </c:pt>
                <c:pt idx="2040">
                  <c:v>1.0068416595458984E-3</c:v>
                </c:pt>
                <c:pt idx="2041">
                  <c:v>1.007080078125E-3</c:v>
                </c:pt>
                <c:pt idx="2042">
                  <c:v>1.007080078125E-3</c:v>
                </c:pt>
                <c:pt idx="2043">
                  <c:v>1.0068416595458984E-3</c:v>
                </c:pt>
                <c:pt idx="2044">
                  <c:v>1.007080078125E-3</c:v>
                </c:pt>
                <c:pt idx="2045">
                  <c:v>1.007080078125E-3</c:v>
                </c:pt>
                <c:pt idx="2046">
                  <c:v>1.0068416595458984E-3</c:v>
                </c:pt>
                <c:pt idx="2047">
                  <c:v>1.007080078125E-3</c:v>
                </c:pt>
                <c:pt idx="2048">
                  <c:v>1.0080337524414063E-3</c:v>
                </c:pt>
                <c:pt idx="2049">
                  <c:v>1.007080078125E-3</c:v>
                </c:pt>
                <c:pt idx="2050">
                  <c:v>1.0068416595458984E-3</c:v>
                </c:pt>
                <c:pt idx="2051">
                  <c:v>1.007080078125E-3</c:v>
                </c:pt>
                <c:pt idx="2052">
                  <c:v>1.007080078125E-3</c:v>
                </c:pt>
                <c:pt idx="2053">
                  <c:v>1.0068416595458984E-3</c:v>
                </c:pt>
                <c:pt idx="2054">
                  <c:v>1.007080078125E-3</c:v>
                </c:pt>
                <c:pt idx="2055">
                  <c:v>1.007080078125E-3</c:v>
                </c:pt>
                <c:pt idx="2056">
                  <c:v>1.0068416595458984E-3</c:v>
                </c:pt>
                <c:pt idx="2057">
                  <c:v>1.007080078125E-3</c:v>
                </c:pt>
                <c:pt idx="2058">
                  <c:v>1.007080078125E-3</c:v>
                </c:pt>
                <c:pt idx="2059">
                  <c:v>1.0068416595458984E-3</c:v>
                </c:pt>
                <c:pt idx="2060">
                  <c:v>1.007080078125E-3</c:v>
                </c:pt>
                <c:pt idx="2061">
                  <c:v>1.0080337524414063E-3</c:v>
                </c:pt>
                <c:pt idx="2062">
                  <c:v>1.0068416595458984E-3</c:v>
                </c:pt>
                <c:pt idx="2063">
                  <c:v>1.007080078125E-3</c:v>
                </c:pt>
                <c:pt idx="2064">
                  <c:v>1.007080078125E-3</c:v>
                </c:pt>
                <c:pt idx="2065">
                  <c:v>1.0068416595458984E-3</c:v>
                </c:pt>
                <c:pt idx="2066">
                  <c:v>1.007080078125E-3</c:v>
                </c:pt>
                <c:pt idx="2067">
                  <c:v>1.007080078125E-3</c:v>
                </c:pt>
                <c:pt idx="2068">
                  <c:v>1.0068416595458984E-3</c:v>
                </c:pt>
                <c:pt idx="2069">
                  <c:v>1.007080078125E-3</c:v>
                </c:pt>
                <c:pt idx="2070">
                  <c:v>1.007080078125E-3</c:v>
                </c:pt>
                <c:pt idx="2071">
                  <c:v>1.0068416595458984E-3</c:v>
                </c:pt>
                <c:pt idx="2072">
                  <c:v>1.007080078125E-3</c:v>
                </c:pt>
                <c:pt idx="2073">
                  <c:v>1.0080337524414063E-3</c:v>
                </c:pt>
                <c:pt idx="2074">
                  <c:v>1.007080078125E-3</c:v>
                </c:pt>
                <c:pt idx="2075">
                  <c:v>1.0068416595458984E-3</c:v>
                </c:pt>
                <c:pt idx="2076">
                  <c:v>1.007080078125E-3</c:v>
                </c:pt>
                <c:pt idx="2077">
                  <c:v>1.007080078125E-3</c:v>
                </c:pt>
                <c:pt idx="2078">
                  <c:v>1.0068416595458984E-3</c:v>
                </c:pt>
                <c:pt idx="2079">
                  <c:v>1.007080078125E-3</c:v>
                </c:pt>
                <c:pt idx="2080">
                  <c:v>1.007080078125E-3</c:v>
                </c:pt>
                <c:pt idx="2081">
                  <c:v>1.0068416595458984E-3</c:v>
                </c:pt>
                <c:pt idx="2082">
                  <c:v>1.007080078125E-3</c:v>
                </c:pt>
                <c:pt idx="2083">
                  <c:v>1.007080078125E-3</c:v>
                </c:pt>
                <c:pt idx="2084">
                  <c:v>1.0068416595458984E-3</c:v>
                </c:pt>
                <c:pt idx="2085">
                  <c:v>8.0571174621582031E-3</c:v>
                </c:pt>
                <c:pt idx="2086">
                  <c:v>1.0068416595458984E-3</c:v>
                </c:pt>
                <c:pt idx="2087">
                  <c:v>1.007080078125E-3</c:v>
                </c:pt>
                <c:pt idx="2088">
                  <c:v>1.007080078125E-3</c:v>
                </c:pt>
                <c:pt idx="2089">
                  <c:v>1.0068416595458984E-3</c:v>
                </c:pt>
                <c:pt idx="2090">
                  <c:v>1.007080078125E-3</c:v>
                </c:pt>
                <c:pt idx="2091">
                  <c:v>1.0080337524414063E-3</c:v>
                </c:pt>
                <c:pt idx="2092">
                  <c:v>1.007080078125E-3</c:v>
                </c:pt>
                <c:pt idx="2093">
                  <c:v>1.0068416595458984E-3</c:v>
                </c:pt>
                <c:pt idx="2094">
                  <c:v>1.007080078125E-3</c:v>
                </c:pt>
                <c:pt idx="2095">
                  <c:v>1.007080078125E-3</c:v>
                </c:pt>
                <c:pt idx="2096">
                  <c:v>1.0068416595458984E-3</c:v>
                </c:pt>
                <c:pt idx="2097">
                  <c:v>1.007080078125E-3</c:v>
                </c:pt>
                <c:pt idx="2098">
                  <c:v>1.007080078125E-3</c:v>
                </c:pt>
                <c:pt idx="2099">
                  <c:v>1.0068416595458984E-3</c:v>
                </c:pt>
                <c:pt idx="2100">
                  <c:v>1.007080078125E-3</c:v>
                </c:pt>
                <c:pt idx="2101">
                  <c:v>1.007080078125E-3</c:v>
                </c:pt>
                <c:pt idx="2102">
                  <c:v>1.0068416595458984E-3</c:v>
                </c:pt>
                <c:pt idx="2103">
                  <c:v>1.007080078125E-3</c:v>
                </c:pt>
                <c:pt idx="2104">
                  <c:v>1.0080337524414063E-3</c:v>
                </c:pt>
                <c:pt idx="2105">
                  <c:v>1.0068416595458984E-3</c:v>
                </c:pt>
                <c:pt idx="2106">
                  <c:v>1.007080078125E-3</c:v>
                </c:pt>
                <c:pt idx="2107">
                  <c:v>1.007080078125E-3</c:v>
                </c:pt>
                <c:pt idx="2108">
                  <c:v>1.0068416595458984E-3</c:v>
                </c:pt>
                <c:pt idx="2109">
                  <c:v>1.007080078125E-3</c:v>
                </c:pt>
                <c:pt idx="2110">
                  <c:v>1.007080078125E-3</c:v>
                </c:pt>
                <c:pt idx="2111">
                  <c:v>1.0068416595458984E-3</c:v>
                </c:pt>
                <c:pt idx="2112">
                  <c:v>1.007080078125E-3</c:v>
                </c:pt>
                <c:pt idx="2113">
                  <c:v>1.007080078125E-3</c:v>
                </c:pt>
                <c:pt idx="2114">
                  <c:v>1.0068416595458984E-3</c:v>
                </c:pt>
                <c:pt idx="2115">
                  <c:v>1.007080078125E-3</c:v>
                </c:pt>
                <c:pt idx="2116">
                  <c:v>1.0080337524414063E-3</c:v>
                </c:pt>
                <c:pt idx="2117">
                  <c:v>1.007080078125E-3</c:v>
                </c:pt>
                <c:pt idx="2118">
                  <c:v>1.0068416595458984E-3</c:v>
                </c:pt>
                <c:pt idx="2119">
                  <c:v>1.007080078125E-3</c:v>
                </c:pt>
                <c:pt idx="2120">
                  <c:v>1.007080078125E-3</c:v>
                </c:pt>
                <c:pt idx="2121">
                  <c:v>1.0068416595458984E-3</c:v>
                </c:pt>
                <c:pt idx="2122">
                  <c:v>1.007080078125E-3</c:v>
                </c:pt>
                <c:pt idx="2123">
                  <c:v>1.007080078125E-3</c:v>
                </c:pt>
                <c:pt idx="2124">
                  <c:v>1.0068416595458984E-3</c:v>
                </c:pt>
                <c:pt idx="2125">
                  <c:v>1.007080078125E-3</c:v>
                </c:pt>
                <c:pt idx="2126">
                  <c:v>1.007080078125E-3</c:v>
                </c:pt>
                <c:pt idx="2127">
                  <c:v>1.0068416595458984E-3</c:v>
                </c:pt>
                <c:pt idx="2128">
                  <c:v>1.007080078125E-3</c:v>
                </c:pt>
                <c:pt idx="2129">
                  <c:v>1.0080337524414063E-3</c:v>
                </c:pt>
                <c:pt idx="2130">
                  <c:v>1.0068416595458984E-3</c:v>
                </c:pt>
                <c:pt idx="2131">
                  <c:v>1.007080078125E-3</c:v>
                </c:pt>
                <c:pt idx="2132">
                  <c:v>1.007080078125E-3</c:v>
                </c:pt>
                <c:pt idx="2133">
                  <c:v>1.0068416595458984E-3</c:v>
                </c:pt>
                <c:pt idx="2134">
                  <c:v>1.007080078125E-3</c:v>
                </c:pt>
                <c:pt idx="2135">
                  <c:v>1.007080078125E-3</c:v>
                </c:pt>
                <c:pt idx="2136">
                  <c:v>1.0068416595458984E-3</c:v>
                </c:pt>
                <c:pt idx="2137">
                  <c:v>1.007080078125E-3</c:v>
                </c:pt>
                <c:pt idx="2138">
                  <c:v>1.007080078125E-3</c:v>
                </c:pt>
                <c:pt idx="2139">
                  <c:v>1.0068416595458984E-3</c:v>
                </c:pt>
                <c:pt idx="2140">
                  <c:v>1.007080078125E-3</c:v>
                </c:pt>
                <c:pt idx="2141">
                  <c:v>1.0080337524414063E-3</c:v>
                </c:pt>
                <c:pt idx="2142">
                  <c:v>1.007080078125E-3</c:v>
                </c:pt>
                <c:pt idx="2143">
                  <c:v>1.0068416595458984E-3</c:v>
                </c:pt>
                <c:pt idx="2144">
                  <c:v>1.007080078125E-3</c:v>
                </c:pt>
                <c:pt idx="2145">
                  <c:v>1.007080078125E-3</c:v>
                </c:pt>
                <c:pt idx="2146">
                  <c:v>1.0068416595458984E-3</c:v>
                </c:pt>
                <c:pt idx="2147">
                  <c:v>1.007080078125E-3</c:v>
                </c:pt>
                <c:pt idx="2148">
                  <c:v>1.007080078125E-3</c:v>
                </c:pt>
                <c:pt idx="2149">
                  <c:v>1.0068416595458984E-3</c:v>
                </c:pt>
                <c:pt idx="2150">
                  <c:v>1.007080078125E-3</c:v>
                </c:pt>
                <c:pt idx="2151">
                  <c:v>1.007080078125E-3</c:v>
                </c:pt>
                <c:pt idx="2152">
                  <c:v>1.0068416595458984E-3</c:v>
                </c:pt>
                <c:pt idx="2153">
                  <c:v>1.007080078125E-3</c:v>
                </c:pt>
                <c:pt idx="2154">
                  <c:v>1.0080337524414063E-3</c:v>
                </c:pt>
                <c:pt idx="2155">
                  <c:v>1.0068416595458984E-3</c:v>
                </c:pt>
                <c:pt idx="2156">
                  <c:v>1.007080078125E-3</c:v>
                </c:pt>
                <c:pt idx="2157">
                  <c:v>1.007080078125E-3</c:v>
                </c:pt>
                <c:pt idx="2158">
                  <c:v>1.0068416595458984E-3</c:v>
                </c:pt>
                <c:pt idx="2159">
                  <c:v>1.007080078125E-3</c:v>
                </c:pt>
                <c:pt idx="2160">
                  <c:v>1.007080078125E-3</c:v>
                </c:pt>
                <c:pt idx="2161">
                  <c:v>1.0068416595458984E-3</c:v>
                </c:pt>
                <c:pt idx="2162">
                  <c:v>1.007080078125E-3</c:v>
                </c:pt>
                <c:pt idx="2163">
                  <c:v>1.007080078125E-3</c:v>
                </c:pt>
                <c:pt idx="2164">
                  <c:v>1.0068416595458984E-3</c:v>
                </c:pt>
                <c:pt idx="2165">
                  <c:v>1.007080078125E-3</c:v>
                </c:pt>
                <c:pt idx="2166">
                  <c:v>1.0080337524414063E-3</c:v>
                </c:pt>
                <c:pt idx="2167">
                  <c:v>1.007080078125E-3</c:v>
                </c:pt>
                <c:pt idx="2168">
                  <c:v>1.0068416595458984E-3</c:v>
                </c:pt>
                <c:pt idx="2169">
                  <c:v>1.007080078125E-3</c:v>
                </c:pt>
                <c:pt idx="2170">
                  <c:v>1.007080078125E-3</c:v>
                </c:pt>
                <c:pt idx="2171">
                  <c:v>1.0068416595458984E-3</c:v>
                </c:pt>
                <c:pt idx="2172">
                  <c:v>1.007080078125E-3</c:v>
                </c:pt>
                <c:pt idx="2173">
                  <c:v>1.007080078125E-3</c:v>
                </c:pt>
                <c:pt idx="2174">
                  <c:v>1.0068416595458984E-3</c:v>
                </c:pt>
                <c:pt idx="2175">
                  <c:v>1.007080078125E-3</c:v>
                </c:pt>
                <c:pt idx="2176">
                  <c:v>1.007080078125E-3</c:v>
                </c:pt>
                <c:pt idx="2177">
                  <c:v>1.0068416595458984E-3</c:v>
                </c:pt>
                <c:pt idx="2178">
                  <c:v>1.007080078125E-3</c:v>
                </c:pt>
                <c:pt idx="2179">
                  <c:v>1.0080337524414063E-3</c:v>
                </c:pt>
                <c:pt idx="2180">
                  <c:v>1.0068416595458984E-3</c:v>
                </c:pt>
                <c:pt idx="2181">
                  <c:v>1.007080078125E-3</c:v>
                </c:pt>
                <c:pt idx="2182">
                  <c:v>1.007080078125E-3</c:v>
                </c:pt>
                <c:pt idx="2183">
                  <c:v>1.0068416595458984E-3</c:v>
                </c:pt>
                <c:pt idx="2184">
                  <c:v>1.007080078125E-3</c:v>
                </c:pt>
                <c:pt idx="2185">
                  <c:v>1.007080078125E-3</c:v>
                </c:pt>
                <c:pt idx="2186">
                  <c:v>1.0068416595458984E-3</c:v>
                </c:pt>
                <c:pt idx="2187">
                  <c:v>1.007080078125E-3</c:v>
                </c:pt>
                <c:pt idx="2188">
                  <c:v>1.007080078125E-3</c:v>
                </c:pt>
                <c:pt idx="2189">
                  <c:v>1.0068416595458984E-3</c:v>
                </c:pt>
                <c:pt idx="2190">
                  <c:v>1.007080078125E-3</c:v>
                </c:pt>
                <c:pt idx="2191">
                  <c:v>1.0080337524414063E-3</c:v>
                </c:pt>
                <c:pt idx="2192">
                  <c:v>1.007080078125E-3</c:v>
                </c:pt>
                <c:pt idx="2193">
                  <c:v>1.0068416595458984E-3</c:v>
                </c:pt>
                <c:pt idx="2194">
                  <c:v>1.007080078125E-3</c:v>
                </c:pt>
                <c:pt idx="2195">
                  <c:v>1.007080078125E-3</c:v>
                </c:pt>
                <c:pt idx="2196">
                  <c:v>1.0068416595458984E-3</c:v>
                </c:pt>
                <c:pt idx="2197">
                  <c:v>1.007080078125E-3</c:v>
                </c:pt>
                <c:pt idx="2198">
                  <c:v>1.007080078125E-3</c:v>
                </c:pt>
                <c:pt idx="2199">
                  <c:v>1.0068416595458984E-3</c:v>
                </c:pt>
                <c:pt idx="2200">
                  <c:v>1.007080078125E-3</c:v>
                </c:pt>
                <c:pt idx="2201">
                  <c:v>1.007080078125E-3</c:v>
                </c:pt>
                <c:pt idx="2202">
                  <c:v>1.0068416595458984E-3</c:v>
                </c:pt>
                <c:pt idx="2203">
                  <c:v>1.007080078125E-3</c:v>
                </c:pt>
                <c:pt idx="2204">
                  <c:v>1.0080337524414063E-3</c:v>
                </c:pt>
                <c:pt idx="2205">
                  <c:v>1.0068416595458984E-3</c:v>
                </c:pt>
                <c:pt idx="2206">
                  <c:v>1.007080078125E-3</c:v>
                </c:pt>
                <c:pt idx="2207">
                  <c:v>1.007080078125E-3</c:v>
                </c:pt>
                <c:pt idx="2208">
                  <c:v>1.0068416595458984E-3</c:v>
                </c:pt>
                <c:pt idx="2209">
                  <c:v>1.007080078125E-3</c:v>
                </c:pt>
                <c:pt idx="2210">
                  <c:v>1.007080078125E-3</c:v>
                </c:pt>
                <c:pt idx="2211">
                  <c:v>1.0068416595458984E-3</c:v>
                </c:pt>
                <c:pt idx="2212">
                  <c:v>1.007080078125E-3</c:v>
                </c:pt>
                <c:pt idx="2213">
                  <c:v>1.007080078125E-3</c:v>
                </c:pt>
                <c:pt idx="2214">
                  <c:v>1.0068416595458984E-3</c:v>
                </c:pt>
                <c:pt idx="2215">
                  <c:v>1.007080078125E-3</c:v>
                </c:pt>
                <c:pt idx="2216">
                  <c:v>1.0080337524414063E-3</c:v>
                </c:pt>
                <c:pt idx="2217">
                  <c:v>1.007080078125E-3</c:v>
                </c:pt>
                <c:pt idx="2218">
                  <c:v>1.0068416595458984E-3</c:v>
                </c:pt>
                <c:pt idx="2219">
                  <c:v>1.007080078125E-3</c:v>
                </c:pt>
                <c:pt idx="2220">
                  <c:v>1.007080078125E-3</c:v>
                </c:pt>
                <c:pt idx="2221">
                  <c:v>1.0068416595458984E-3</c:v>
                </c:pt>
                <c:pt idx="2222">
                  <c:v>1.007080078125E-3</c:v>
                </c:pt>
                <c:pt idx="2223">
                  <c:v>1.007080078125E-3</c:v>
                </c:pt>
                <c:pt idx="2224">
                  <c:v>1.0068416595458984E-3</c:v>
                </c:pt>
                <c:pt idx="2225">
                  <c:v>1.007080078125E-3</c:v>
                </c:pt>
                <c:pt idx="2226">
                  <c:v>1.007080078125E-3</c:v>
                </c:pt>
                <c:pt idx="2227">
                  <c:v>1.0068416595458984E-3</c:v>
                </c:pt>
                <c:pt idx="2228">
                  <c:v>1.007080078125E-3</c:v>
                </c:pt>
                <c:pt idx="2229">
                  <c:v>1.0080337524414063E-3</c:v>
                </c:pt>
                <c:pt idx="2230">
                  <c:v>1.0068416595458984E-3</c:v>
                </c:pt>
                <c:pt idx="2231">
                  <c:v>1.007080078125E-3</c:v>
                </c:pt>
                <c:pt idx="2232">
                  <c:v>1.007080078125E-3</c:v>
                </c:pt>
                <c:pt idx="2233">
                  <c:v>1.0068416595458984E-3</c:v>
                </c:pt>
                <c:pt idx="2234">
                  <c:v>1.007080078125E-3</c:v>
                </c:pt>
                <c:pt idx="2235">
                  <c:v>1.007080078125E-3</c:v>
                </c:pt>
                <c:pt idx="2236">
                  <c:v>1.0068416595458984E-3</c:v>
                </c:pt>
                <c:pt idx="2237">
                  <c:v>1.007080078125E-3</c:v>
                </c:pt>
                <c:pt idx="2238">
                  <c:v>1.007080078125E-3</c:v>
                </c:pt>
                <c:pt idx="2239">
                  <c:v>1.0068416595458984E-3</c:v>
                </c:pt>
                <c:pt idx="2240">
                  <c:v>1.007080078125E-3</c:v>
                </c:pt>
                <c:pt idx="2241">
                  <c:v>1.0080337524414063E-3</c:v>
                </c:pt>
                <c:pt idx="2242">
                  <c:v>1.007080078125E-3</c:v>
                </c:pt>
                <c:pt idx="2243">
                  <c:v>1.0068416595458984E-3</c:v>
                </c:pt>
                <c:pt idx="2244">
                  <c:v>1.007080078125E-3</c:v>
                </c:pt>
                <c:pt idx="2245">
                  <c:v>1.007080078125E-3</c:v>
                </c:pt>
                <c:pt idx="2246">
                  <c:v>1.0068416595458984E-3</c:v>
                </c:pt>
                <c:pt idx="2247">
                  <c:v>1.007080078125E-3</c:v>
                </c:pt>
                <c:pt idx="2248">
                  <c:v>1.007080078125E-3</c:v>
                </c:pt>
                <c:pt idx="2249">
                  <c:v>1.0068416595458984E-3</c:v>
                </c:pt>
                <c:pt idx="2250">
                  <c:v>1.007080078125E-3</c:v>
                </c:pt>
                <c:pt idx="2251">
                  <c:v>1.007080078125E-3</c:v>
                </c:pt>
                <c:pt idx="2252">
                  <c:v>1.0068416595458984E-3</c:v>
                </c:pt>
                <c:pt idx="2253">
                  <c:v>1.007080078125E-3</c:v>
                </c:pt>
                <c:pt idx="2254">
                  <c:v>1.0080337524414063E-3</c:v>
                </c:pt>
                <c:pt idx="2255">
                  <c:v>1.0068416595458984E-3</c:v>
                </c:pt>
                <c:pt idx="2256">
                  <c:v>1.007080078125E-3</c:v>
                </c:pt>
                <c:pt idx="2257">
                  <c:v>1.007080078125E-3</c:v>
                </c:pt>
                <c:pt idx="2258">
                  <c:v>1.0068416595458984E-3</c:v>
                </c:pt>
                <c:pt idx="2259">
                  <c:v>1.007080078125E-3</c:v>
                </c:pt>
                <c:pt idx="2260">
                  <c:v>1.007080078125E-3</c:v>
                </c:pt>
                <c:pt idx="2261">
                  <c:v>1.0068416595458984E-3</c:v>
                </c:pt>
                <c:pt idx="2262">
                  <c:v>1.007080078125E-3</c:v>
                </c:pt>
                <c:pt idx="2263">
                  <c:v>1.007080078125E-3</c:v>
                </c:pt>
                <c:pt idx="2264">
                  <c:v>1.0068416595458984E-3</c:v>
                </c:pt>
                <c:pt idx="2265">
                  <c:v>1.007080078125E-3</c:v>
                </c:pt>
                <c:pt idx="2266">
                  <c:v>1.0080337524414063E-3</c:v>
                </c:pt>
                <c:pt idx="2267">
                  <c:v>1.007080078125E-3</c:v>
                </c:pt>
                <c:pt idx="2268">
                  <c:v>1.0068416595458984E-3</c:v>
                </c:pt>
                <c:pt idx="2269">
                  <c:v>1.007080078125E-3</c:v>
                </c:pt>
                <c:pt idx="2270">
                  <c:v>1.007080078125E-3</c:v>
                </c:pt>
                <c:pt idx="2271">
                  <c:v>1.0068416595458984E-3</c:v>
                </c:pt>
                <c:pt idx="2272">
                  <c:v>1.007080078125E-3</c:v>
                </c:pt>
                <c:pt idx="2273">
                  <c:v>1.007080078125E-3</c:v>
                </c:pt>
                <c:pt idx="2274">
                  <c:v>1.0068416595458984E-3</c:v>
                </c:pt>
                <c:pt idx="2275">
                  <c:v>1.007080078125E-3</c:v>
                </c:pt>
                <c:pt idx="2276">
                  <c:v>1.007080078125E-3</c:v>
                </c:pt>
                <c:pt idx="2277">
                  <c:v>1.0068416595458984E-3</c:v>
                </c:pt>
                <c:pt idx="2278">
                  <c:v>1.0080337524414063E-3</c:v>
                </c:pt>
                <c:pt idx="2279">
                  <c:v>1.007080078125E-3</c:v>
                </c:pt>
                <c:pt idx="2280">
                  <c:v>1.0068416595458984E-3</c:v>
                </c:pt>
                <c:pt idx="2281">
                  <c:v>1.007080078125E-3</c:v>
                </c:pt>
                <c:pt idx="2282">
                  <c:v>1.007080078125E-3</c:v>
                </c:pt>
                <c:pt idx="2283">
                  <c:v>1.0068416595458984E-3</c:v>
                </c:pt>
                <c:pt idx="2284">
                  <c:v>1.007080078125E-3</c:v>
                </c:pt>
                <c:pt idx="2285">
                  <c:v>1.007080078125E-3</c:v>
                </c:pt>
                <c:pt idx="2286">
                  <c:v>1.0068416595458984E-3</c:v>
                </c:pt>
                <c:pt idx="2287">
                  <c:v>1.007080078125E-3</c:v>
                </c:pt>
                <c:pt idx="2288">
                  <c:v>1.007080078125E-3</c:v>
                </c:pt>
                <c:pt idx="2289">
                  <c:v>1.0068416595458984E-3</c:v>
                </c:pt>
                <c:pt idx="2290">
                  <c:v>1.007080078125E-3</c:v>
                </c:pt>
                <c:pt idx="2291">
                  <c:v>1.0080337524414063E-3</c:v>
                </c:pt>
                <c:pt idx="2292">
                  <c:v>1.007080078125E-3</c:v>
                </c:pt>
                <c:pt idx="2293">
                  <c:v>1.0068416595458984E-3</c:v>
                </c:pt>
                <c:pt idx="2294">
                  <c:v>1.007080078125E-3</c:v>
                </c:pt>
                <c:pt idx="2295">
                  <c:v>1.007080078125E-3</c:v>
                </c:pt>
                <c:pt idx="2296">
                  <c:v>1.0068416595458984E-3</c:v>
                </c:pt>
                <c:pt idx="2297">
                  <c:v>1.007080078125E-3</c:v>
                </c:pt>
                <c:pt idx="2298">
                  <c:v>1.007080078125E-3</c:v>
                </c:pt>
                <c:pt idx="2299">
                  <c:v>1.0068416595458984E-3</c:v>
                </c:pt>
                <c:pt idx="2300">
                  <c:v>1.007080078125E-3</c:v>
                </c:pt>
                <c:pt idx="2301">
                  <c:v>1.007080078125E-3</c:v>
                </c:pt>
                <c:pt idx="2302">
                  <c:v>1.0068416595458984E-3</c:v>
                </c:pt>
                <c:pt idx="2303">
                  <c:v>1.0080337524414063E-3</c:v>
                </c:pt>
                <c:pt idx="2304">
                  <c:v>1.007080078125E-3</c:v>
                </c:pt>
                <c:pt idx="2305">
                  <c:v>1.0068416595458984E-3</c:v>
                </c:pt>
                <c:pt idx="2306">
                  <c:v>1.007080078125E-3</c:v>
                </c:pt>
                <c:pt idx="2307">
                  <c:v>1.007080078125E-3</c:v>
                </c:pt>
                <c:pt idx="2308">
                  <c:v>1.0068416595458984E-3</c:v>
                </c:pt>
                <c:pt idx="2309">
                  <c:v>1.007080078125E-3</c:v>
                </c:pt>
                <c:pt idx="2310">
                  <c:v>1.007080078125E-3</c:v>
                </c:pt>
                <c:pt idx="2311">
                  <c:v>1.0068416595458984E-3</c:v>
                </c:pt>
                <c:pt idx="2312">
                  <c:v>1.007080078125E-3</c:v>
                </c:pt>
                <c:pt idx="2313">
                  <c:v>1.007080078125E-3</c:v>
                </c:pt>
                <c:pt idx="2314">
                  <c:v>1.0068416595458984E-3</c:v>
                </c:pt>
                <c:pt idx="2315">
                  <c:v>1.007080078125E-3</c:v>
                </c:pt>
                <c:pt idx="2316">
                  <c:v>1.0080337524414063E-3</c:v>
                </c:pt>
                <c:pt idx="2317">
                  <c:v>1.007080078125E-3</c:v>
                </c:pt>
                <c:pt idx="2318">
                  <c:v>1.0068416595458984E-3</c:v>
                </c:pt>
                <c:pt idx="2319">
                  <c:v>1.007080078125E-3</c:v>
                </c:pt>
                <c:pt idx="2320">
                  <c:v>1.007080078125E-3</c:v>
                </c:pt>
                <c:pt idx="2321">
                  <c:v>1.0068416595458984E-3</c:v>
                </c:pt>
                <c:pt idx="2322">
                  <c:v>1.007080078125E-3</c:v>
                </c:pt>
                <c:pt idx="2323">
                  <c:v>1.007080078125E-3</c:v>
                </c:pt>
                <c:pt idx="2324">
                  <c:v>8.0568790435791016E-3</c:v>
                </c:pt>
                <c:pt idx="2325">
                  <c:v>1.007080078125E-3</c:v>
                </c:pt>
                <c:pt idx="2326">
                  <c:v>1.0068416595458984E-3</c:v>
                </c:pt>
                <c:pt idx="2327">
                  <c:v>1.007080078125E-3</c:v>
                </c:pt>
                <c:pt idx="2328">
                  <c:v>1.007080078125E-3</c:v>
                </c:pt>
                <c:pt idx="2329">
                  <c:v>1.0068416595458984E-3</c:v>
                </c:pt>
                <c:pt idx="2330">
                  <c:v>1.007080078125E-3</c:v>
                </c:pt>
                <c:pt idx="2331">
                  <c:v>1.007080078125E-3</c:v>
                </c:pt>
                <c:pt idx="2332">
                  <c:v>1.0068416595458984E-3</c:v>
                </c:pt>
                <c:pt idx="2333">
                  <c:v>1.007080078125E-3</c:v>
                </c:pt>
                <c:pt idx="2334">
                  <c:v>1.0080337524414063E-3</c:v>
                </c:pt>
                <c:pt idx="2335">
                  <c:v>1.007080078125E-3</c:v>
                </c:pt>
                <c:pt idx="2336">
                  <c:v>1.0068416595458984E-3</c:v>
                </c:pt>
                <c:pt idx="2337">
                  <c:v>1.007080078125E-3</c:v>
                </c:pt>
                <c:pt idx="2338">
                  <c:v>1.007080078125E-3</c:v>
                </c:pt>
                <c:pt idx="2339">
                  <c:v>1.0068416595458984E-3</c:v>
                </c:pt>
                <c:pt idx="2340">
                  <c:v>1.007080078125E-3</c:v>
                </c:pt>
                <c:pt idx="2341">
                  <c:v>1.007080078125E-3</c:v>
                </c:pt>
                <c:pt idx="2342">
                  <c:v>1.0068416595458984E-3</c:v>
                </c:pt>
                <c:pt idx="2343">
                  <c:v>1.007080078125E-3</c:v>
                </c:pt>
                <c:pt idx="2344">
                  <c:v>1.007080078125E-3</c:v>
                </c:pt>
                <c:pt idx="2345">
                  <c:v>1.0068416595458984E-3</c:v>
                </c:pt>
                <c:pt idx="2346">
                  <c:v>1.0080337524414063E-3</c:v>
                </c:pt>
                <c:pt idx="2347">
                  <c:v>1.007080078125E-3</c:v>
                </c:pt>
                <c:pt idx="2348">
                  <c:v>1.0068416595458984E-3</c:v>
                </c:pt>
                <c:pt idx="2349">
                  <c:v>1.007080078125E-3</c:v>
                </c:pt>
                <c:pt idx="2350">
                  <c:v>1.007080078125E-3</c:v>
                </c:pt>
                <c:pt idx="2351">
                  <c:v>1.0068416595458984E-3</c:v>
                </c:pt>
                <c:pt idx="2352">
                  <c:v>1.007080078125E-3</c:v>
                </c:pt>
                <c:pt idx="2353">
                  <c:v>1.007080078125E-3</c:v>
                </c:pt>
                <c:pt idx="2354">
                  <c:v>1.0068416595458984E-3</c:v>
                </c:pt>
                <c:pt idx="2355">
                  <c:v>1.007080078125E-3</c:v>
                </c:pt>
                <c:pt idx="2356">
                  <c:v>1.007080078125E-3</c:v>
                </c:pt>
                <c:pt idx="2357">
                  <c:v>1.0068416595458984E-3</c:v>
                </c:pt>
                <c:pt idx="2358">
                  <c:v>1.007080078125E-3</c:v>
                </c:pt>
                <c:pt idx="2359">
                  <c:v>1.0080337524414063E-3</c:v>
                </c:pt>
                <c:pt idx="2360">
                  <c:v>1.007080078125E-3</c:v>
                </c:pt>
                <c:pt idx="2361">
                  <c:v>1.0068416595458984E-3</c:v>
                </c:pt>
                <c:pt idx="2362">
                  <c:v>1.007080078125E-3</c:v>
                </c:pt>
                <c:pt idx="2363">
                  <c:v>1.007080078125E-3</c:v>
                </c:pt>
                <c:pt idx="2364">
                  <c:v>1.0068416595458984E-3</c:v>
                </c:pt>
                <c:pt idx="2365">
                  <c:v>1.007080078125E-3</c:v>
                </c:pt>
                <c:pt idx="2366">
                  <c:v>1.007080078125E-3</c:v>
                </c:pt>
                <c:pt idx="2367">
                  <c:v>1.0068416595458984E-3</c:v>
                </c:pt>
                <c:pt idx="2368">
                  <c:v>1.007080078125E-3</c:v>
                </c:pt>
                <c:pt idx="2369">
                  <c:v>1.007080078125E-3</c:v>
                </c:pt>
                <c:pt idx="2370">
                  <c:v>1.0068416595458984E-3</c:v>
                </c:pt>
                <c:pt idx="2371">
                  <c:v>1.0080337524414063E-3</c:v>
                </c:pt>
                <c:pt idx="2372">
                  <c:v>1.007080078125E-3</c:v>
                </c:pt>
                <c:pt idx="2373">
                  <c:v>1.0068416595458984E-3</c:v>
                </c:pt>
                <c:pt idx="2374">
                  <c:v>1.007080078125E-3</c:v>
                </c:pt>
                <c:pt idx="2375">
                  <c:v>1.007080078125E-3</c:v>
                </c:pt>
                <c:pt idx="2376">
                  <c:v>1.0068416595458984E-3</c:v>
                </c:pt>
                <c:pt idx="2377">
                  <c:v>1.007080078125E-3</c:v>
                </c:pt>
                <c:pt idx="2378">
                  <c:v>1.007080078125E-3</c:v>
                </c:pt>
                <c:pt idx="2379">
                  <c:v>1.0068416595458984E-3</c:v>
                </c:pt>
                <c:pt idx="2380">
                  <c:v>1.007080078125E-3</c:v>
                </c:pt>
                <c:pt idx="2381">
                  <c:v>1.007080078125E-3</c:v>
                </c:pt>
                <c:pt idx="2382">
                  <c:v>1.0068416595458984E-3</c:v>
                </c:pt>
                <c:pt idx="2383">
                  <c:v>1.007080078125E-3</c:v>
                </c:pt>
                <c:pt idx="2384">
                  <c:v>2.0151138305664063E-3</c:v>
                </c:pt>
                <c:pt idx="2385">
                  <c:v>1.0068416595458984E-3</c:v>
                </c:pt>
                <c:pt idx="2386">
                  <c:v>1.007080078125E-3</c:v>
                </c:pt>
                <c:pt idx="2387">
                  <c:v>1.007080078125E-3</c:v>
                </c:pt>
                <c:pt idx="2388">
                  <c:v>1.0068416595458984E-3</c:v>
                </c:pt>
                <c:pt idx="2389">
                  <c:v>1.007080078125E-3</c:v>
                </c:pt>
                <c:pt idx="2390">
                  <c:v>1.007080078125E-3</c:v>
                </c:pt>
                <c:pt idx="2391">
                  <c:v>1.0068416595458984E-3</c:v>
                </c:pt>
                <c:pt idx="2392">
                  <c:v>1.007080078125E-3</c:v>
                </c:pt>
                <c:pt idx="2393">
                  <c:v>1.007080078125E-3</c:v>
                </c:pt>
                <c:pt idx="2394">
                  <c:v>1.0068416595458984E-3</c:v>
                </c:pt>
                <c:pt idx="2395">
                  <c:v>1.0080337524414063E-3</c:v>
                </c:pt>
                <c:pt idx="2396">
                  <c:v>1.007080078125E-3</c:v>
                </c:pt>
                <c:pt idx="2397">
                  <c:v>1.0068416595458984E-3</c:v>
                </c:pt>
                <c:pt idx="2398">
                  <c:v>1.007080078125E-3</c:v>
                </c:pt>
                <c:pt idx="2399">
                  <c:v>1.007080078125E-3</c:v>
                </c:pt>
                <c:pt idx="2400">
                  <c:v>1.0068416595458984E-3</c:v>
                </c:pt>
                <c:pt idx="2401">
                  <c:v>1.007080078125E-3</c:v>
                </c:pt>
                <c:pt idx="2402">
                  <c:v>1.007080078125E-3</c:v>
                </c:pt>
                <c:pt idx="2403">
                  <c:v>1.0068416595458984E-3</c:v>
                </c:pt>
                <c:pt idx="2404">
                  <c:v>1.007080078125E-3</c:v>
                </c:pt>
                <c:pt idx="2405">
                  <c:v>1.007080078125E-3</c:v>
                </c:pt>
                <c:pt idx="2406">
                  <c:v>1.0068416595458984E-3</c:v>
                </c:pt>
                <c:pt idx="2407">
                  <c:v>1.007080078125E-3</c:v>
                </c:pt>
                <c:pt idx="2408">
                  <c:v>1.0080337524414063E-3</c:v>
                </c:pt>
                <c:pt idx="2409">
                  <c:v>1.007080078125E-3</c:v>
                </c:pt>
                <c:pt idx="2410">
                  <c:v>1.0068416595458984E-3</c:v>
                </c:pt>
                <c:pt idx="2411">
                  <c:v>1.007080078125E-3</c:v>
                </c:pt>
                <c:pt idx="2412">
                  <c:v>1.007080078125E-3</c:v>
                </c:pt>
                <c:pt idx="2413">
                  <c:v>1.0068416595458984E-3</c:v>
                </c:pt>
                <c:pt idx="2414">
                  <c:v>1.007080078125E-3</c:v>
                </c:pt>
                <c:pt idx="2415">
                  <c:v>1.007080078125E-3</c:v>
                </c:pt>
                <c:pt idx="2416">
                  <c:v>1.0068416595458984E-3</c:v>
                </c:pt>
                <c:pt idx="2417">
                  <c:v>1.007080078125E-3</c:v>
                </c:pt>
                <c:pt idx="2418">
                  <c:v>1.007080078125E-3</c:v>
                </c:pt>
                <c:pt idx="2419">
                  <c:v>1.0068416595458984E-3</c:v>
                </c:pt>
                <c:pt idx="2420">
                  <c:v>1.0080337524414063E-3</c:v>
                </c:pt>
                <c:pt idx="2421">
                  <c:v>1.007080078125E-3</c:v>
                </c:pt>
                <c:pt idx="2422">
                  <c:v>1.0068416595458984E-3</c:v>
                </c:pt>
                <c:pt idx="2423">
                  <c:v>1.007080078125E-3</c:v>
                </c:pt>
                <c:pt idx="2424">
                  <c:v>1.007080078125E-3</c:v>
                </c:pt>
                <c:pt idx="2425">
                  <c:v>1.0068416595458984E-3</c:v>
                </c:pt>
                <c:pt idx="2426">
                  <c:v>1.007080078125E-3</c:v>
                </c:pt>
                <c:pt idx="2427">
                  <c:v>1.007080078125E-3</c:v>
                </c:pt>
                <c:pt idx="2428">
                  <c:v>1.0068416595458984E-3</c:v>
                </c:pt>
                <c:pt idx="2429">
                  <c:v>1.007080078125E-3</c:v>
                </c:pt>
                <c:pt idx="2430">
                  <c:v>1.007080078125E-3</c:v>
                </c:pt>
                <c:pt idx="2431">
                  <c:v>1.0068416595458984E-3</c:v>
                </c:pt>
                <c:pt idx="2432">
                  <c:v>1.007080078125E-3</c:v>
                </c:pt>
                <c:pt idx="2433">
                  <c:v>1.0080337524414063E-3</c:v>
                </c:pt>
                <c:pt idx="2434">
                  <c:v>1.007080078125E-3</c:v>
                </c:pt>
                <c:pt idx="2435">
                  <c:v>1.0068416595458984E-3</c:v>
                </c:pt>
                <c:pt idx="2436">
                  <c:v>1.007080078125E-3</c:v>
                </c:pt>
                <c:pt idx="2437">
                  <c:v>1.007080078125E-3</c:v>
                </c:pt>
                <c:pt idx="2438">
                  <c:v>1.0068416595458984E-3</c:v>
                </c:pt>
                <c:pt idx="2439">
                  <c:v>1.007080078125E-3</c:v>
                </c:pt>
                <c:pt idx="2440">
                  <c:v>1.007080078125E-3</c:v>
                </c:pt>
                <c:pt idx="2441">
                  <c:v>1.0068416595458984E-3</c:v>
                </c:pt>
                <c:pt idx="2442">
                  <c:v>1.007080078125E-3</c:v>
                </c:pt>
                <c:pt idx="2443">
                  <c:v>1.007080078125E-3</c:v>
                </c:pt>
                <c:pt idx="2444">
                  <c:v>1.0068416595458984E-3</c:v>
                </c:pt>
                <c:pt idx="2445">
                  <c:v>1.0080337524414063E-3</c:v>
                </c:pt>
                <c:pt idx="2446">
                  <c:v>1.007080078125E-3</c:v>
                </c:pt>
                <c:pt idx="2447">
                  <c:v>1.0068416595458984E-3</c:v>
                </c:pt>
                <c:pt idx="2448">
                  <c:v>1.007080078125E-3</c:v>
                </c:pt>
                <c:pt idx="2449">
                  <c:v>1.007080078125E-3</c:v>
                </c:pt>
                <c:pt idx="2450">
                  <c:v>1.0068416595458984E-3</c:v>
                </c:pt>
                <c:pt idx="2451">
                  <c:v>1.007080078125E-3</c:v>
                </c:pt>
                <c:pt idx="2452">
                  <c:v>1.007080078125E-3</c:v>
                </c:pt>
                <c:pt idx="2453">
                  <c:v>1.0068416595458984E-3</c:v>
                </c:pt>
                <c:pt idx="2454">
                  <c:v>1.007080078125E-3</c:v>
                </c:pt>
                <c:pt idx="2455">
                  <c:v>1.007080078125E-3</c:v>
                </c:pt>
                <c:pt idx="2456">
                  <c:v>1.0068416595458984E-3</c:v>
                </c:pt>
                <c:pt idx="2457">
                  <c:v>1.007080078125E-3</c:v>
                </c:pt>
                <c:pt idx="2458">
                  <c:v>1.0080337524414063E-3</c:v>
                </c:pt>
                <c:pt idx="2459">
                  <c:v>1.007080078125E-3</c:v>
                </c:pt>
                <c:pt idx="2460">
                  <c:v>1.0068416595458984E-3</c:v>
                </c:pt>
                <c:pt idx="2461">
                  <c:v>1.007080078125E-3</c:v>
                </c:pt>
                <c:pt idx="2462">
                  <c:v>1.007080078125E-3</c:v>
                </c:pt>
                <c:pt idx="2463">
                  <c:v>1.0068416595458984E-3</c:v>
                </c:pt>
                <c:pt idx="2464">
                  <c:v>1.007080078125E-3</c:v>
                </c:pt>
                <c:pt idx="2465">
                  <c:v>1.007080078125E-3</c:v>
                </c:pt>
                <c:pt idx="2466">
                  <c:v>1.0068416595458984E-3</c:v>
                </c:pt>
                <c:pt idx="2467">
                  <c:v>1.007080078125E-3</c:v>
                </c:pt>
                <c:pt idx="2468">
                  <c:v>1.007080078125E-3</c:v>
                </c:pt>
                <c:pt idx="2469">
                  <c:v>1.0068416595458984E-3</c:v>
                </c:pt>
                <c:pt idx="2470">
                  <c:v>1.0080337524414063E-3</c:v>
                </c:pt>
                <c:pt idx="2471">
                  <c:v>1.007080078125E-3</c:v>
                </c:pt>
                <c:pt idx="2472">
                  <c:v>1.0068416595458984E-3</c:v>
                </c:pt>
                <c:pt idx="2473">
                  <c:v>1.007080078125E-3</c:v>
                </c:pt>
                <c:pt idx="2474">
                  <c:v>1.007080078125E-3</c:v>
                </c:pt>
                <c:pt idx="2475">
                  <c:v>1.0068416595458984E-3</c:v>
                </c:pt>
                <c:pt idx="2476">
                  <c:v>1.007080078125E-3</c:v>
                </c:pt>
                <c:pt idx="2477">
                  <c:v>1.007080078125E-3</c:v>
                </c:pt>
                <c:pt idx="2478">
                  <c:v>1.0068416595458984E-3</c:v>
                </c:pt>
                <c:pt idx="2479">
                  <c:v>1.007080078125E-3</c:v>
                </c:pt>
                <c:pt idx="2480">
                  <c:v>1.007080078125E-3</c:v>
                </c:pt>
                <c:pt idx="2481">
                  <c:v>1.0068416595458984E-3</c:v>
                </c:pt>
                <c:pt idx="2482">
                  <c:v>1.007080078125E-3</c:v>
                </c:pt>
                <c:pt idx="2483">
                  <c:v>1.0080337524414063E-3</c:v>
                </c:pt>
                <c:pt idx="2484">
                  <c:v>1.007080078125E-3</c:v>
                </c:pt>
                <c:pt idx="2485">
                  <c:v>1.0068416595458984E-3</c:v>
                </c:pt>
                <c:pt idx="2486">
                  <c:v>1.007080078125E-3</c:v>
                </c:pt>
                <c:pt idx="2487">
                  <c:v>1.007080078125E-3</c:v>
                </c:pt>
                <c:pt idx="2488">
                  <c:v>1.0068416595458984E-3</c:v>
                </c:pt>
                <c:pt idx="2489">
                  <c:v>1.007080078125E-3</c:v>
                </c:pt>
                <c:pt idx="2490">
                  <c:v>1.007080078125E-3</c:v>
                </c:pt>
                <c:pt idx="2491">
                  <c:v>1.0068416595458984E-3</c:v>
                </c:pt>
                <c:pt idx="2492">
                  <c:v>1.007080078125E-3</c:v>
                </c:pt>
                <c:pt idx="2493">
                  <c:v>1.0068416595458984E-3</c:v>
                </c:pt>
                <c:pt idx="2494">
                  <c:v>1.007080078125E-3</c:v>
                </c:pt>
                <c:pt idx="2495">
                  <c:v>1.0080337524414063E-3</c:v>
                </c:pt>
                <c:pt idx="2496">
                  <c:v>1.007080078125E-3</c:v>
                </c:pt>
                <c:pt idx="2497">
                  <c:v>1.0068416595458984E-3</c:v>
                </c:pt>
                <c:pt idx="2498">
                  <c:v>1.007080078125E-3</c:v>
                </c:pt>
                <c:pt idx="2499">
                  <c:v>1.007080078125E-3</c:v>
                </c:pt>
                <c:pt idx="2500">
                  <c:v>1.0068416595458984E-3</c:v>
                </c:pt>
                <c:pt idx="2501">
                  <c:v>1.007080078125E-3</c:v>
                </c:pt>
                <c:pt idx="2502">
                  <c:v>1.007080078125E-3</c:v>
                </c:pt>
                <c:pt idx="2503">
                  <c:v>1.0068416595458984E-3</c:v>
                </c:pt>
                <c:pt idx="2504">
                  <c:v>1.007080078125E-3</c:v>
                </c:pt>
                <c:pt idx="2505">
                  <c:v>1.007080078125E-3</c:v>
                </c:pt>
                <c:pt idx="2506">
                  <c:v>1.0068416595458984E-3</c:v>
                </c:pt>
                <c:pt idx="2507">
                  <c:v>1.007080078125E-3</c:v>
                </c:pt>
                <c:pt idx="2508">
                  <c:v>1.0080337524414063E-3</c:v>
                </c:pt>
                <c:pt idx="2509">
                  <c:v>1.007080078125E-3</c:v>
                </c:pt>
                <c:pt idx="2510">
                  <c:v>1.0068416595458984E-3</c:v>
                </c:pt>
                <c:pt idx="2511">
                  <c:v>1.007080078125E-3</c:v>
                </c:pt>
                <c:pt idx="2512">
                  <c:v>1.007080078125E-3</c:v>
                </c:pt>
                <c:pt idx="2513">
                  <c:v>1.0068416595458984E-3</c:v>
                </c:pt>
                <c:pt idx="2514">
                  <c:v>1.007080078125E-3</c:v>
                </c:pt>
                <c:pt idx="2515">
                  <c:v>1.0068416595458984E-3</c:v>
                </c:pt>
                <c:pt idx="2516">
                  <c:v>1.007080078125E-3</c:v>
                </c:pt>
                <c:pt idx="2517">
                  <c:v>1.007080078125E-3</c:v>
                </c:pt>
                <c:pt idx="2518">
                  <c:v>1.0068416595458984E-3</c:v>
                </c:pt>
                <c:pt idx="2519">
                  <c:v>1.007080078125E-3</c:v>
                </c:pt>
                <c:pt idx="2520">
                  <c:v>1.0080337524414063E-3</c:v>
                </c:pt>
                <c:pt idx="2521">
                  <c:v>1.007080078125E-3</c:v>
                </c:pt>
                <c:pt idx="2522">
                  <c:v>1.0068416595458984E-3</c:v>
                </c:pt>
                <c:pt idx="2523">
                  <c:v>1.007080078125E-3</c:v>
                </c:pt>
                <c:pt idx="2524">
                  <c:v>1.007080078125E-3</c:v>
                </c:pt>
                <c:pt idx="2525">
                  <c:v>1.0068416595458984E-3</c:v>
                </c:pt>
                <c:pt idx="2526">
                  <c:v>1.007080078125E-3</c:v>
                </c:pt>
                <c:pt idx="2527">
                  <c:v>1.007080078125E-3</c:v>
                </c:pt>
                <c:pt idx="2528">
                  <c:v>1.0068416595458984E-3</c:v>
                </c:pt>
                <c:pt idx="2529">
                  <c:v>1.007080078125E-3</c:v>
                </c:pt>
                <c:pt idx="2530">
                  <c:v>1.007080078125E-3</c:v>
                </c:pt>
                <c:pt idx="2531">
                  <c:v>1.0068416595458984E-3</c:v>
                </c:pt>
                <c:pt idx="2532">
                  <c:v>1.007080078125E-3</c:v>
                </c:pt>
                <c:pt idx="2533">
                  <c:v>1.0080337524414063E-3</c:v>
                </c:pt>
                <c:pt idx="2534">
                  <c:v>6.0420036315917969E-3</c:v>
                </c:pt>
                <c:pt idx="2535">
                  <c:v>1.0068416595458984E-3</c:v>
                </c:pt>
                <c:pt idx="2536">
                  <c:v>1.007080078125E-3</c:v>
                </c:pt>
                <c:pt idx="2537">
                  <c:v>1.007080078125E-3</c:v>
                </c:pt>
                <c:pt idx="2538">
                  <c:v>1.0068416595458984E-3</c:v>
                </c:pt>
                <c:pt idx="2539">
                  <c:v>1.007080078125E-3</c:v>
                </c:pt>
                <c:pt idx="2540">
                  <c:v>1.0080337524414063E-3</c:v>
                </c:pt>
                <c:pt idx="2541">
                  <c:v>1.007080078125E-3</c:v>
                </c:pt>
                <c:pt idx="2542">
                  <c:v>1.0068416595458984E-3</c:v>
                </c:pt>
                <c:pt idx="2543">
                  <c:v>1.007080078125E-3</c:v>
                </c:pt>
                <c:pt idx="2544">
                  <c:v>1.007080078125E-3</c:v>
                </c:pt>
                <c:pt idx="2545">
                  <c:v>1.0068416595458984E-3</c:v>
                </c:pt>
                <c:pt idx="2546">
                  <c:v>1.007080078125E-3</c:v>
                </c:pt>
                <c:pt idx="2547">
                  <c:v>1.007080078125E-3</c:v>
                </c:pt>
                <c:pt idx="2548">
                  <c:v>1.0068416595458984E-3</c:v>
                </c:pt>
                <c:pt idx="2549">
                  <c:v>1.007080078125E-3</c:v>
                </c:pt>
                <c:pt idx="2550">
                  <c:v>1.007080078125E-3</c:v>
                </c:pt>
                <c:pt idx="2551">
                  <c:v>1.0068416595458984E-3</c:v>
                </c:pt>
                <c:pt idx="2552">
                  <c:v>1.007080078125E-3</c:v>
                </c:pt>
                <c:pt idx="2553">
                  <c:v>1.0080337524414063E-3</c:v>
                </c:pt>
                <c:pt idx="2554">
                  <c:v>1.0068416595458984E-3</c:v>
                </c:pt>
                <c:pt idx="2555">
                  <c:v>1.007080078125E-3</c:v>
                </c:pt>
                <c:pt idx="2556">
                  <c:v>1.007080078125E-3</c:v>
                </c:pt>
                <c:pt idx="2557">
                  <c:v>1.0068416595458984E-3</c:v>
                </c:pt>
                <c:pt idx="2558">
                  <c:v>1.007080078125E-3</c:v>
                </c:pt>
                <c:pt idx="2559">
                  <c:v>1.007080078125E-3</c:v>
                </c:pt>
                <c:pt idx="2560">
                  <c:v>1.0068416595458984E-3</c:v>
                </c:pt>
                <c:pt idx="2561">
                  <c:v>1.007080078125E-3</c:v>
                </c:pt>
                <c:pt idx="2562">
                  <c:v>1.007080078125E-3</c:v>
                </c:pt>
                <c:pt idx="2563">
                  <c:v>1.0068416595458984E-3</c:v>
                </c:pt>
                <c:pt idx="2564">
                  <c:v>1.007080078125E-3</c:v>
                </c:pt>
                <c:pt idx="2565">
                  <c:v>1.0080337524414063E-3</c:v>
                </c:pt>
                <c:pt idx="2566">
                  <c:v>1.007080078125E-3</c:v>
                </c:pt>
                <c:pt idx="2567">
                  <c:v>1.0068416595458984E-3</c:v>
                </c:pt>
                <c:pt idx="2568">
                  <c:v>1.007080078125E-3</c:v>
                </c:pt>
                <c:pt idx="2569">
                  <c:v>1.007080078125E-3</c:v>
                </c:pt>
                <c:pt idx="2570">
                  <c:v>1.0068416595458984E-3</c:v>
                </c:pt>
                <c:pt idx="2571">
                  <c:v>1.007080078125E-3</c:v>
                </c:pt>
                <c:pt idx="2572">
                  <c:v>1.007080078125E-3</c:v>
                </c:pt>
                <c:pt idx="2573">
                  <c:v>1.0068416595458984E-3</c:v>
                </c:pt>
                <c:pt idx="2574">
                  <c:v>1.007080078125E-3</c:v>
                </c:pt>
                <c:pt idx="2575">
                  <c:v>1.007080078125E-3</c:v>
                </c:pt>
                <c:pt idx="2576">
                  <c:v>1.0068416595458984E-3</c:v>
                </c:pt>
                <c:pt idx="2577">
                  <c:v>1.007080078125E-3</c:v>
                </c:pt>
                <c:pt idx="2578">
                  <c:v>1.0080337524414063E-3</c:v>
                </c:pt>
                <c:pt idx="2579">
                  <c:v>1.0068416595458984E-3</c:v>
                </c:pt>
                <c:pt idx="2580">
                  <c:v>1.007080078125E-3</c:v>
                </c:pt>
                <c:pt idx="2581">
                  <c:v>1.007080078125E-3</c:v>
                </c:pt>
                <c:pt idx="2582">
                  <c:v>1.0068416595458984E-3</c:v>
                </c:pt>
                <c:pt idx="2583">
                  <c:v>1.007080078125E-3</c:v>
                </c:pt>
                <c:pt idx="2584">
                  <c:v>1.007080078125E-3</c:v>
                </c:pt>
                <c:pt idx="2585">
                  <c:v>1.0068416595458984E-3</c:v>
                </c:pt>
                <c:pt idx="2586">
                  <c:v>1.007080078125E-3</c:v>
                </c:pt>
                <c:pt idx="2587">
                  <c:v>1.007080078125E-3</c:v>
                </c:pt>
                <c:pt idx="2588">
                  <c:v>1.0068416595458984E-3</c:v>
                </c:pt>
                <c:pt idx="2589">
                  <c:v>1.007080078125E-3</c:v>
                </c:pt>
                <c:pt idx="2590">
                  <c:v>1.0080337524414063E-3</c:v>
                </c:pt>
                <c:pt idx="2591">
                  <c:v>1.007080078125E-3</c:v>
                </c:pt>
                <c:pt idx="2592">
                  <c:v>1.0068416595458984E-3</c:v>
                </c:pt>
                <c:pt idx="2593">
                  <c:v>1.007080078125E-3</c:v>
                </c:pt>
                <c:pt idx="2594">
                  <c:v>1.007080078125E-3</c:v>
                </c:pt>
                <c:pt idx="2595">
                  <c:v>1.0068416595458984E-3</c:v>
                </c:pt>
                <c:pt idx="2596">
                  <c:v>1.007080078125E-3</c:v>
                </c:pt>
                <c:pt idx="2597">
                  <c:v>1.007080078125E-3</c:v>
                </c:pt>
                <c:pt idx="2598">
                  <c:v>1.0068416595458984E-3</c:v>
                </c:pt>
                <c:pt idx="2599">
                  <c:v>1.007080078125E-3</c:v>
                </c:pt>
                <c:pt idx="2600">
                  <c:v>1.007080078125E-3</c:v>
                </c:pt>
                <c:pt idx="2601">
                  <c:v>1.0068416595458984E-3</c:v>
                </c:pt>
                <c:pt idx="2602">
                  <c:v>1.007080078125E-3</c:v>
                </c:pt>
                <c:pt idx="2603">
                  <c:v>1.0080337524414063E-3</c:v>
                </c:pt>
                <c:pt idx="2604">
                  <c:v>1.0068416595458984E-3</c:v>
                </c:pt>
                <c:pt idx="2605">
                  <c:v>1.007080078125E-3</c:v>
                </c:pt>
                <c:pt idx="2606">
                  <c:v>1.007080078125E-3</c:v>
                </c:pt>
                <c:pt idx="2607">
                  <c:v>1.0068416595458984E-3</c:v>
                </c:pt>
                <c:pt idx="2608">
                  <c:v>1.007080078125E-3</c:v>
                </c:pt>
                <c:pt idx="2609">
                  <c:v>1.007080078125E-3</c:v>
                </c:pt>
                <c:pt idx="2610">
                  <c:v>1.0068416595458984E-3</c:v>
                </c:pt>
                <c:pt idx="2611">
                  <c:v>1.007080078125E-3</c:v>
                </c:pt>
                <c:pt idx="2612">
                  <c:v>1.007080078125E-3</c:v>
                </c:pt>
                <c:pt idx="2613">
                  <c:v>1.0068416595458984E-3</c:v>
                </c:pt>
                <c:pt idx="2614">
                  <c:v>1.007080078125E-3</c:v>
                </c:pt>
                <c:pt idx="2615">
                  <c:v>1.0080337524414063E-3</c:v>
                </c:pt>
                <c:pt idx="2616">
                  <c:v>1.007080078125E-3</c:v>
                </c:pt>
                <c:pt idx="2617">
                  <c:v>1.0068416595458984E-3</c:v>
                </c:pt>
                <c:pt idx="2618">
                  <c:v>1.007080078125E-3</c:v>
                </c:pt>
                <c:pt idx="2619">
                  <c:v>1.007080078125E-3</c:v>
                </c:pt>
                <c:pt idx="2620">
                  <c:v>1.0068416595458984E-3</c:v>
                </c:pt>
                <c:pt idx="2621">
                  <c:v>1.007080078125E-3</c:v>
                </c:pt>
                <c:pt idx="2622">
                  <c:v>1.007080078125E-3</c:v>
                </c:pt>
                <c:pt idx="2623">
                  <c:v>1.0068416595458984E-3</c:v>
                </c:pt>
                <c:pt idx="2624">
                  <c:v>1.007080078125E-3</c:v>
                </c:pt>
                <c:pt idx="2625">
                  <c:v>1.007080078125E-3</c:v>
                </c:pt>
                <c:pt idx="2626">
                  <c:v>1.0068416595458984E-3</c:v>
                </c:pt>
                <c:pt idx="2627">
                  <c:v>1.007080078125E-3</c:v>
                </c:pt>
                <c:pt idx="2628">
                  <c:v>1.0080337524414063E-3</c:v>
                </c:pt>
                <c:pt idx="2629">
                  <c:v>1.0068416595458984E-3</c:v>
                </c:pt>
                <c:pt idx="2630">
                  <c:v>1.007080078125E-3</c:v>
                </c:pt>
                <c:pt idx="2631">
                  <c:v>1.007080078125E-3</c:v>
                </c:pt>
                <c:pt idx="2632">
                  <c:v>1.0068416595458984E-3</c:v>
                </c:pt>
                <c:pt idx="2633">
                  <c:v>1.007080078125E-3</c:v>
                </c:pt>
                <c:pt idx="2634">
                  <c:v>1.007080078125E-3</c:v>
                </c:pt>
                <c:pt idx="2635">
                  <c:v>1.0068416595458984E-3</c:v>
                </c:pt>
                <c:pt idx="2636">
                  <c:v>1.007080078125E-3</c:v>
                </c:pt>
                <c:pt idx="2637">
                  <c:v>1.007080078125E-3</c:v>
                </c:pt>
                <c:pt idx="2638">
                  <c:v>1.0068416595458984E-3</c:v>
                </c:pt>
                <c:pt idx="2639">
                  <c:v>1.007080078125E-3</c:v>
                </c:pt>
                <c:pt idx="2640">
                  <c:v>1.0080337524414063E-3</c:v>
                </c:pt>
                <c:pt idx="2641">
                  <c:v>1.007080078125E-3</c:v>
                </c:pt>
                <c:pt idx="2642">
                  <c:v>1.0068416595458984E-3</c:v>
                </c:pt>
                <c:pt idx="2643">
                  <c:v>1.007080078125E-3</c:v>
                </c:pt>
                <c:pt idx="2644">
                  <c:v>1.007080078125E-3</c:v>
                </c:pt>
                <c:pt idx="2645">
                  <c:v>1.0068416595458984E-3</c:v>
                </c:pt>
                <c:pt idx="2646">
                  <c:v>1.007080078125E-3</c:v>
                </c:pt>
                <c:pt idx="2647">
                  <c:v>1.007080078125E-3</c:v>
                </c:pt>
                <c:pt idx="2648">
                  <c:v>1.0068416595458984E-3</c:v>
                </c:pt>
                <c:pt idx="2649">
                  <c:v>1.007080078125E-3</c:v>
                </c:pt>
                <c:pt idx="2650">
                  <c:v>1.007080078125E-3</c:v>
                </c:pt>
                <c:pt idx="2651">
                  <c:v>1.0068416595458984E-3</c:v>
                </c:pt>
                <c:pt idx="2652">
                  <c:v>1.007080078125E-3</c:v>
                </c:pt>
                <c:pt idx="2653">
                  <c:v>1.0080337524414063E-3</c:v>
                </c:pt>
                <c:pt idx="2654">
                  <c:v>1.0068416595458984E-3</c:v>
                </c:pt>
                <c:pt idx="2655">
                  <c:v>1.007080078125E-3</c:v>
                </c:pt>
                <c:pt idx="2656">
                  <c:v>1.007080078125E-3</c:v>
                </c:pt>
                <c:pt idx="2657">
                  <c:v>1.0068416595458984E-3</c:v>
                </c:pt>
                <c:pt idx="2658">
                  <c:v>9.0641975402832031E-3</c:v>
                </c:pt>
                <c:pt idx="2659">
                  <c:v>1.0068416595458984E-3</c:v>
                </c:pt>
                <c:pt idx="2660">
                  <c:v>1.007080078125E-3</c:v>
                </c:pt>
                <c:pt idx="2661">
                  <c:v>1.007080078125E-3</c:v>
                </c:pt>
                <c:pt idx="2662">
                  <c:v>1.0068416595458984E-3</c:v>
                </c:pt>
                <c:pt idx="2663">
                  <c:v>1.007080078125E-3</c:v>
                </c:pt>
                <c:pt idx="2664">
                  <c:v>1.007080078125E-3</c:v>
                </c:pt>
                <c:pt idx="2665">
                  <c:v>1.0068416595458984E-3</c:v>
                </c:pt>
                <c:pt idx="2666">
                  <c:v>1.007080078125E-3</c:v>
                </c:pt>
                <c:pt idx="2667">
                  <c:v>1.007080078125E-3</c:v>
                </c:pt>
                <c:pt idx="2668">
                  <c:v>1.0068416595458984E-3</c:v>
                </c:pt>
                <c:pt idx="2669">
                  <c:v>1.007080078125E-3</c:v>
                </c:pt>
                <c:pt idx="2670">
                  <c:v>1.0080337524414063E-3</c:v>
                </c:pt>
                <c:pt idx="2671">
                  <c:v>1.0068416595458984E-3</c:v>
                </c:pt>
                <c:pt idx="2672">
                  <c:v>1.007080078125E-3</c:v>
                </c:pt>
                <c:pt idx="2673">
                  <c:v>1.007080078125E-3</c:v>
                </c:pt>
                <c:pt idx="2674">
                  <c:v>1.0068416595458984E-3</c:v>
                </c:pt>
                <c:pt idx="2675">
                  <c:v>1.007080078125E-3</c:v>
                </c:pt>
                <c:pt idx="2676">
                  <c:v>1.007080078125E-3</c:v>
                </c:pt>
                <c:pt idx="2677">
                  <c:v>1.0068416595458984E-3</c:v>
                </c:pt>
                <c:pt idx="2678">
                  <c:v>1.007080078125E-3</c:v>
                </c:pt>
                <c:pt idx="2679">
                  <c:v>1.007080078125E-3</c:v>
                </c:pt>
                <c:pt idx="2680">
                  <c:v>1.0068416595458984E-3</c:v>
                </c:pt>
                <c:pt idx="2681">
                  <c:v>1.007080078125E-3</c:v>
                </c:pt>
                <c:pt idx="2682">
                  <c:v>1.0080337524414063E-3</c:v>
                </c:pt>
                <c:pt idx="2683">
                  <c:v>1.007080078125E-3</c:v>
                </c:pt>
                <c:pt idx="2684">
                  <c:v>1.0068416595458984E-3</c:v>
                </c:pt>
                <c:pt idx="2685">
                  <c:v>1.007080078125E-3</c:v>
                </c:pt>
                <c:pt idx="2686">
                  <c:v>1.007080078125E-3</c:v>
                </c:pt>
                <c:pt idx="2687">
                  <c:v>1.0068416595458984E-3</c:v>
                </c:pt>
                <c:pt idx="2688">
                  <c:v>1.007080078125E-3</c:v>
                </c:pt>
                <c:pt idx="2689">
                  <c:v>1.007080078125E-3</c:v>
                </c:pt>
                <c:pt idx="2690">
                  <c:v>1.0068416595458984E-3</c:v>
                </c:pt>
                <c:pt idx="2691">
                  <c:v>1.007080078125E-3</c:v>
                </c:pt>
                <c:pt idx="2692">
                  <c:v>1.007080078125E-3</c:v>
                </c:pt>
                <c:pt idx="2693">
                  <c:v>1.0068416595458984E-3</c:v>
                </c:pt>
                <c:pt idx="2694">
                  <c:v>1.007080078125E-3</c:v>
                </c:pt>
                <c:pt idx="2695">
                  <c:v>1.0080337524414063E-3</c:v>
                </c:pt>
                <c:pt idx="2696">
                  <c:v>1.0068416595458984E-3</c:v>
                </c:pt>
                <c:pt idx="2697">
                  <c:v>1.007080078125E-3</c:v>
                </c:pt>
                <c:pt idx="2698">
                  <c:v>1.007080078125E-3</c:v>
                </c:pt>
                <c:pt idx="2699">
                  <c:v>1.0068416595458984E-3</c:v>
                </c:pt>
                <c:pt idx="2700">
                  <c:v>1.007080078125E-3</c:v>
                </c:pt>
                <c:pt idx="2701">
                  <c:v>1.007080078125E-3</c:v>
                </c:pt>
                <c:pt idx="2702">
                  <c:v>1.0068416595458984E-3</c:v>
                </c:pt>
                <c:pt idx="2703">
                  <c:v>1.007080078125E-3</c:v>
                </c:pt>
                <c:pt idx="2704">
                  <c:v>1.007080078125E-3</c:v>
                </c:pt>
                <c:pt idx="2705">
                  <c:v>1.0068416595458984E-3</c:v>
                </c:pt>
                <c:pt idx="2706">
                  <c:v>1.007080078125E-3</c:v>
                </c:pt>
                <c:pt idx="2707">
                  <c:v>1.0080337524414063E-3</c:v>
                </c:pt>
                <c:pt idx="2708">
                  <c:v>1.007080078125E-3</c:v>
                </c:pt>
                <c:pt idx="2709">
                  <c:v>1.0068416595458984E-3</c:v>
                </c:pt>
                <c:pt idx="2710">
                  <c:v>1.007080078125E-3</c:v>
                </c:pt>
                <c:pt idx="2711">
                  <c:v>1.007080078125E-3</c:v>
                </c:pt>
                <c:pt idx="2712">
                  <c:v>1.0068416595458984E-3</c:v>
                </c:pt>
                <c:pt idx="2713">
                  <c:v>1.007080078125E-3</c:v>
                </c:pt>
                <c:pt idx="2714">
                  <c:v>1.007080078125E-3</c:v>
                </c:pt>
                <c:pt idx="2715">
                  <c:v>1.0068416595458984E-3</c:v>
                </c:pt>
                <c:pt idx="2716">
                  <c:v>1.007080078125E-3</c:v>
                </c:pt>
                <c:pt idx="2717">
                  <c:v>1.007080078125E-3</c:v>
                </c:pt>
                <c:pt idx="2718">
                  <c:v>1.0068416595458984E-3</c:v>
                </c:pt>
                <c:pt idx="2719">
                  <c:v>1.007080078125E-3</c:v>
                </c:pt>
                <c:pt idx="2720">
                  <c:v>1.0080337524414063E-3</c:v>
                </c:pt>
                <c:pt idx="2721">
                  <c:v>1.0068416595458984E-3</c:v>
                </c:pt>
                <c:pt idx="2722">
                  <c:v>1.007080078125E-3</c:v>
                </c:pt>
                <c:pt idx="2723">
                  <c:v>1.007080078125E-3</c:v>
                </c:pt>
                <c:pt idx="2724">
                  <c:v>1.0068416595458984E-3</c:v>
                </c:pt>
                <c:pt idx="2725">
                  <c:v>1.007080078125E-3</c:v>
                </c:pt>
                <c:pt idx="2726">
                  <c:v>1.007080078125E-3</c:v>
                </c:pt>
                <c:pt idx="2727">
                  <c:v>1.0068416595458984E-3</c:v>
                </c:pt>
                <c:pt idx="2728">
                  <c:v>1.007080078125E-3</c:v>
                </c:pt>
                <c:pt idx="2729">
                  <c:v>1.007080078125E-3</c:v>
                </c:pt>
                <c:pt idx="2730">
                  <c:v>1.0068416595458984E-3</c:v>
                </c:pt>
                <c:pt idx="2731">
                  <c:v>1.007080078125E-3</c:v>
                </c:pt>
                <c:pt idx="2732">
                  <c:v>1.0080337524414063E-3</c:v>
                </c:pt>
                <c:pt idx="2733">
                  <c:v>1.007080078125E-3</c:v>
                </c:pt>
                <c:pt idx="2734">
                  <c:v>1.0068416595458984E-3</c:v>
                </c:pt>
                <c:pt idx="2735">
                  <c:v>1.007080078125E-3</c:v>
                </c:pt>
                <c:pt idx="2736">
                  <c:v>1.007080078125E-3</c:v>
                </c:pt>
                <c:pt idx="2737">
                  <c:v>1.0068416595458984E-3</c:v>
                </c:pt>
                <c:pt idx="2738">
                  <c:v>1.007080078125E-3</c:v>
                </c:pt>
                <c:pt idx="2739">
                  <c:v>1.007080078125E-3</c:v>
                </c:pt>
                <c:pt idx="2740">
                  <c:v>1.0068416595458984E-3</c:v>
                </c:pt>
                <c:pt idx="2741">
                  <c:v>1.007080078125E-3</c:v>
                </c:pt>
                <c:pt idx="2742">
                  <c:v>1.007080078125E-3</c:v>
                </c:pt>
                <c:pt idx="2743">
                  <c:v>1.0068416595458984E-3</c:v>
                </c:pt>
                <c:pt idx="2744">
                  <c:v>1.007080078125E-3</c:v>
                </c:pt>
                <c:pt idx="2745">
                  <c:v>1.0080337524414063E-3</c:v>
                </c:pt>
                <c:pt idx="2746">
                  <c:v>1.0068416595458984E-3</c:v>
                </c:pt>
                <c:pt idx="2747">
                  <c:v>1.007080078125E-3</c:v>
                </c:pt>
                <c:pt idx="2748">
                  <c:v>1.007080078125E-3</c:v>
                </c:pt>
                <c:pt idx="2749">
                  <c:v>1.0068416595458984E-3</c:v>
                </c:pt>
                <c:pt idx="2750">
                  <c:v>1.007080078125E-3</c:v>
                </c:pt>
                <c:pt idx="2751">
                  <c:v>1.007080078125E-3</c:v>
                </c:pt>
                <c:pt idx="2752">
                  <c:v>1.0068416595458984E-3</c:v>
                </c:pt>
                <c:pt idx="2753">
                  <c:v>1.007080078125E-3</c:v>
                </c:pt>
                <c:pt idx="2754">
                  <c:v>1.007080078125E-3</c:v>
                </c:pt>
                <c:pt idx="2755">
                  <c:v>1.0068416595458984E-3</c:v>
                </c:pt>
                <c:pt idx="2756">
                  <c:v>1.007080078125E-3</c:v>
                </c:pt>
                <c:pt idx="2757">
                  <c:v>1.0080337524414063E-3</c:v>
                </c:pt>
                <c:pt idx="2758">
                  <c:v>1.007080078125E-3</c:v>
                </c:pt>
                <c:pt idx="2759">
                  <c:v>1.0068416595458984E-3</c:v>
                </c:pt>
                <c:pt idx="2760">
                  <c:v>1.007080078125E-3</c:v>
                </c:pt>
                <c:pt idx="2761">
                  <c:v>1.007080078125E-3</c:v>
                </c:pt>
                <c:pt idx="2762">
                  <c:v>1.0068416595458984E-3</c:v>
                </c:pt>
                <c:pt idx="2763">
                  <c:v>1.007080078125E-3</c:v>
                </c:pt>
                <c:pt idx="2764">
                  <c:v>1.007080078125E-3</c:v>
                </c:pt>
                <c:pt idx="2765">
                  <c:v>1.0068416595458984E-3</c:v>
                </c:pt>
                <c:pt idx="2766">
                  <c:v>1.007080078125E-3</c:v>
                </c:pt>
                <c:pt idx="2767">
                  <c:v>1.007080078125E-3</c:v>
                </c:pt>
                <c:pt idx="2768">
                  <c:v>1.0068416595458984E-3</c:v>
                </c:pt>
                <c:pt idx="2769">
                  <c:v>1.0080337524414063E-3</c:v>
                </c:pt>
                <c:pt idx="2770">
                  <c:v>1.007080078125E-3</c:v>
                </c:pt>
                <c:pt idx="2771">
                  <c:v>1.0068416595458984E-3</c:v>
                </c:pt>
                <c:pt idx="2772">
                  <c:v>1.007080078125E-3</c:v>
                </c:pt>
                <c:pt idx="2773">
                  <c:v>1.007080078125E-3</c:v>
                </c:pt>
                <c:pt idx="2774">
                  <c:v>1.0068416595458984E-3</c:v>
                </c:pt>
                <c:pt idx="2775">
                  <c:v>1.007080078125E-3</c:v>
                </c:pt>
                <c:pt idx="2776">
                  <c:v>1.007080078125E-3</c:v>
                </c:pt>
                <c:pt idx="2777">
                  <c:v>1.0068416595458984E-3</c:v>
                </c:pt>
                <c:pt idx="2778">
                  <c:v>1.007080078125E-3</c:v>
                </c:pt>
                <c:pt idx="2779">
                  <c:v>1.007080078125E-3</c:v>
                </c:pt>
                <c:pt idx="2780">
                  <c:v>1.0068416595458984E-3</c:v>
                </c:pt>
                <c:pt idx="2781">
                  <c:v>1.007080078125E-3</c:v>
                </c:pt>
                <c:pt idx="2782">
                  <c:v>1.0080337524414063E-3</c:v>
                </c:pt>
                <c:pt idx="2783">
                  <c:v>1.007080078125E-3</c:v>
                </c:pt>
                <c:pt idx="2784">
                  <c:v>1.0068416595458984E-3</c:v>
                </c:pt>
                <c:pt idx="2785">
                  <c:v>1.007080078125E-3</c:v>
                </c:pt>
                <c:pt idx="2786">
                  <c:v>1.007080078125E-3</c:v>
                </c:pt>
                <c:pt idx="2787">
                  <c:v>1.0068416595458984E-3</c:v>
                </c:pt>
                <c:pt idx="2788">
                  <c:v>1.007080078125E-3</c:v>
                </c:pt>
                <c:pt idx="2789">
                  <c:v>1.007080078125E-3</c:v>
                </c:pt>
                <c:pt idx="2790">
                  <c:v>1.5105962753295898E-2</c:v>
                </c:pt>
                <c:pt idx="2791">
                  <c:v>1.0068416595458984E-3</c:v>
                </c:pt>
                <c:pt idx="2792">
                  <c:v>1.007080078125E-3</c:v>
                </c:pt>
                <c:pt idx="2793">
                  <c:v>1.0080337524414063E-3</c:v>
                </c:pt>
                <c:pt idx="2794">
                  <c:v>1.007080078125E-3</c:v>
                </c:pt>
                <c:pt idx="2795">
                  <c:v>1.0068416595458984E-3</c:v>
                </c:pt>
                <c:pt idx="2796">
                  <c:v>1.007080078125E-3</c:v>
                </c:pt>
                <c:pt idx="2797">
                  <c:v>1.007080078125E-3</c:v>
                </c:pt>
                <c:pt idx="2798">
                  <c:v>1.0068416595458984E-3</c:v>
                </c:pt>
                <c:pt idx="2799">
                  <c:v>1.007080078125E-3</c:v>
                </c:pt>
                <c:pt idx="2800">
                  <c:v>1.007080078125E-3</c:v>
                </c:pt>
                <c:pt idx="2801">
                  <c:v>1.0068416595458984E-3</c:v>
                </c:pt>
                <c:pt idx="2802">
                  <c:v>1.007080078125E-3</c:v>
                </c:pt>
                <c:pt idx="2803">
                  <c:v>1.007080078125E-3</c:v>
                </c:pt>
                <c:pt idx="2804">
                  <c:v>1.0068416595458984E-3</c:v>
                </c:pt>
                <c:pt idx="2805">
                  <c:v>1.0080337524414063E-3</c:v>
                </c:pt>
                <c:pt idx="2806">
                  <c:v>1.007080078125E-3</c:v>
                </c:pt>
                <c:pt idx="2807">
                  <c:v>1.0068416595458984E-3</c:v>
                </c:pt>
                <c:pt idx="2808">
                  <c:v>1.007080078125E-3</c:v>
                </c:pt>
                <c:pt idx="2809">
                  <c:v>1.007080078125E-3</c:v>
                </c:pt>
                <c:pt idx="2810">
                  <c:v>1.0068416595458984E-3</c:v>
                </c:pt>
                <c:pt idx="2811">
                  <c:v>1.007080078125E-3</c:v>
                </c:pt>
                <c:pt idx="2812">
                  <c:v>1.007080078125E-3</c:v>
                </c:pt>
                <c:pt idx="2813">
                  <c:v>1.0068416595458984E-3</c:v>
                </c:pt>
                <c:pt idx="2814">
                  <c:v>1.007080078125E-3</c:v>
                </c:pt>
                <c:pt idx="2815">
                  <c:v>1.007080078125E-3</c:v>
                </c:pt>
                <c:pt idx="2816">
                  <c:v>1.0068416595458984E-3</c:v>
                </c:pt>
                <c:pt idx="2817">
                  <c:v>1.007080078125E-3</c:v>
                </c:pt>
                <c:pt idx="2818">
                  <c:v>1.0080337524414063E-3</c:v>
                </c:pt>
                <c:pt idx="2819">
                  <c:v>1.007080078125E-3</c:v>
                </c:pt>
                <c:pt idx="2820">
                  <c:v>1.0068416595458984E-3</c:v>
                </c:pt>
                <c:pt idx="2821">
                  <c:v>1.007080078125E-3</c:v>
                </c:pt>
                <c:pt idx="2822">
                  <c:v>1.007080078125E-3</c:v>
                </c:pt>
                <c:pt idx="2823">
                  <c:v>1.0068416595458984E-3</c:v>
                </c:pt>
                <c:pt idx="2824">
                  <c:v>1.007080078125E-3</c:v>
                </c:pt>
                <c:pt idx="2825">
                  <c:v>1.007080078125E-3</c:v>
                </c:pt>
                <c:pt idx="2826">
                  <c:v>1.0068416595458984E-3</c:v>
                </c:pt>
                <c:pt idx="2827">
                  <c:v>1.007080078125E-3</c:v>
                </c:pt>
                <c:pt idx="2828">
                  <c:v>1.007080078125E-3</c:v>
                </c:pt>
                <c:pt idx="2829">
                  <c:v>1.0068416595458984E-3</c:v>
                </c:pt>
                <c:pt idx="2830">
                  <c:v>1.0080337524414063E-3</c:v>
                </c:pt>
                <c:pt idx="2831">
                  <c:v>1.007080078125E-3</c:v>
                </c:pt>
                <c:pt idx="2832">
                  <c:v>1.0068416595458984E-3</c:v>
                </c:pt>
                <c:pt idx="2833">
                  <c:v>1.007080078125E-3</c:v>
                </c:pt>
                <c:pt idx="2834">
                  <c:v>1.007080078125E-3</c:v>
                </c:pt>
                <c:pt idx="2835">
                  <c:v>1.0068416595458984E-3</c:v>
                </c:pt>
                <c:pt idx="2836">
                  <c:v>1.007080078125E-3</c:v>
                </c:pt>
                <c:pt idx="2837">
                  <c:v>1.007080078125E-3</c:v>
                </c:pt>
                <c:pt idx="2838">
                  <c:v>1.0068416595458984E-3</c:v>
                </c:pt>
                <c:pt idx="2839">
                  <c:v>1.007080078125E-3</c:v>
                </c:pt>
                <c:pt idx="2840">
                  <c:v>1.007080078125E-3</c:v>
                </c:pt>
                <c:pt idx="2841">
                  <c:v>1.0068416595458984E-3</c:v>
                </c:pt>
                <c:pt idx="2842">
                  <c:v>1.007080078125E-3</c:v>
                </c:pt>
                <c:pt idx="2843">
                  <c:v>1.0080337524414063E-3</c:v>
                </c:pt>
                <c:pt idx="2844">
                  <c:v>1.007080078125E-3</c:v>
                </c:pt>
                <c:pt idx="2845">
                  <c:v>1.0068416595458984E-3</c:v>
                </c:pt>
                <c:pt idx="2846">
                  <c:v>1.007080078125E-3</c:v>
                </c:pt>
                <c:pt idx="2847">
                  <c:v>1.007080078125E-3</c:v>
                </c:pt>
                <c:pt idx="2848">
                  <c:v>1.0068416595458984E-3</c:v>
                </c:pt>
                <c:pt idx="2849">
                  <c:v>1.007080078125E-3</c:v>
                </c:pt>
                <c:pt idx="2850">
                  <c:v>1.007080078125E-3</c:v>
                </c:pt>
                <c:pt idx="2851">
                  <c:v>1.0068416595458984E-3</c:v>
                </c:pt>
                <c:pt idx="2852">
                  <c:v>1.007080078125E-3</c:v>
                </c:pt>
                <c:pt idx="2853">
                  <c:v>1.007080078125E-3</c:v>
                </c:pt>
                <c:pt idx="2854">
                  <c:v>1.0068416595458984E-3</c:v>
                </c:pt>
                <c:pt idx="2855">
                  <c:v>1.0080337524414063E-3</c:v>
                </c:pt>
                <c:pt idx="2856">
                  <c:v>1.007080078125E-3</c:v>
                </c:pt>
                <c:pt idx="2857">
                  <c:v>1.0068416595458984E-3</c:v>
                </c:pt>
                <c:pt idx="2858">
                  <c:v>1.007080078125E-3</c:v>
                </c:pt>
                <c:pt idx="2859">
                  <c:v>1.007080078125E-3</c:v>
                </c:pt>
                <c:pt idx="2860">
                  <c:v>1.0068416595458984E-3</c:v>
                </c:pt>
                <c:pt idx="2861">
                  <c:v>1.007080078125E-3</c:v>
                </c:pt>
                <c:pt idx="2862">
                  <c:v>1.007080078125E-3</c:v>
                </c:pt>
                <c:pt idx="2863">
                  <c:v>1.0068416595458984E-3</c:v>
                </c:pt>
                <c:pt idx="2864">
                  <c:v>1.007080078125E-3</c:v>
                </c:pt>
                <c:pt idx="2865">
                  <c:v>4.0290355682373047E-3</c:v>
                </c:pt>
                <c:pt idx="2866">
                  <c:v>1.007080078125E-3</c:v>
                </c:pt>
                <c:pt idx="2867">
                  <c:v>1.0068416595458984E-3</c:v>
                </c:pt>
                <c:pt idx="2868">
                  <c:v>1.007080078125E-3</c:v>
                </c:pt>
                <c:pt idx="2869">
                  <c:v>1.007080078125E-3</c:v>
                </c:pt>
                <c:pt idx="2870">
                  <c:v>1.0068416595458984E-3</c:v>
                </c:pt>
                <c:pt idx="2871">
                  <c:v>1.007080078125E-3</c:v>
                </c:pt>
                <c:pt idx="2872">
                  <c:v>1.007080078125E-3</c:v>
                </c:pt>
                <c:pt idx="2873">
                  <c:v>1.0068416595458984E-3</c:v>
                </c:pt>
                <c:pt idx="2874">
                  <c:v>1.007080078125E-3</c:v>
                </c:pt>
                <c:pt idx="2875">
                  <c:v>1.007080078125E-3</c:v>
                </c:pt>
                <c:pt idx="2876">
                  <c:v>1.0068416595458984E-3</c:v>
                </c:pt>
                <c:pt idx="2877">
                  <c:v>1.0080337524414063E-3</c:v>
                </c:pt>
                <c:pt idx="2878">
                  <c:v>1.007080078125E-3</c:v>
                </c:pt>
                <c:pt idx="2879">
                  <c:v>1.0068416595458984E-3</c:v>
                </c:pt>
                <c:pt idx="2880">
                  <c:v>1.007080078125E-3</c:v>
                </c:pt>
                <c:pt idx="2881">
                  <c:v>1.007080078125E-3</c:v>
                </c:pt>
                <c:pt idx="2882">
                  <c:v>1.0068416595458984E-3</c:v>
                </c:pt>
                <c:pt idx="2883">
                  <c:v>1.007080078125E-3</c:v>
                </c:pt>
                <c:pt idx="2884">
                  <c:v>1.007080078125E-3</c:v>
                </c:pt>
                <c:pt idx="2885">
                  <c:v>1.0068416595458984E-3</c:v>
                </c:pt>
                <c:pt idx="2886">
                  <c:v>1.007080078125E-3</c:v>
                </c:pt>
                <c:pt idx="2887">
                  <c:v>1.007080078125E-3</c:v>
                </c:pt>
                <c:pt idx="2888">
                  <c:v>1.0068416595458984E-3</c:v>
                </c:pt>
                <c:pt idx="2889">
                  <c:v>1.007080078125E-3</c:v>
                </c:pt>
                <c:pt idx="2890">
                  <c:v>1.0080337524414063E-3</c:v>
                </c:pt>
                <c:pt idx="2891">
                  <c:v>1.007080078125E-3</c:v>
                </c:pt>
                <c:pt idx="2892">
                  <c:v>1.0068416595458984E-3</c:v>
                </c:pt>
                <c:pt idx="2893">
                  <c:v>1.007080078125E-3</c:v>
                </c:pt>
                <c:pt idx="2894">
                  <c:v>1.007080078125E-3</c:v>
                </c:pt>
                <c:pt idx="2895">
                  <c:v>1.0068416595458984E-3</c:v>
                </c:pt>
                <c:pt idx="2896">
                  <c:v>1.007080078125E-3</c:v>
                </c:pt>
                <c:pt idx="2897">
                  <c:v>1.007080078125E-3</c:v>
                </c:pt>
                <c:pt idx="2898">
                  <c:v>1.0068416595458984E-3</c:v>
                </c:pt>
                <c:pt idx="2899">
                  <c:v>1.007080078125E-3</c:v>
                </c:pt>
                <c:pt idx="2900">
                  <c:v>1.007080078125E-3</c:v>
                </c:pt>
                <c:pt idx="2901">
                  <c:v>1.0068416595458984E-3</c:v>
                </c:pt>
                <c:pt idx="2902">
                  <c:v>1.0080337524414063E-3</c:v>
                </c:pt>
                <c:pt idx="2903">
                  <c:v>1.007080078125E-3</c:v>
                </c:pt>
                <c:pt idx="2904">
                  <c:v>1.0068416595458984E-3</c:v>
                </c:pt>
                <c:pt idx="2905">
                  <c:v>1.007080078125E-3</c:v>
                </c:pt>
                <c:pt idx="2906">
                  <c:v>1.007080078125E-3</c:v>
                </c:pt>
                <c:pt idx="2907">
                  <c:v>1.0068416595458984E-3</c:v>
                </c:pt>
                <c:pt idx="2908">
                  <c:v>1.007080078125E-3</c:v>
                </c:pt>
                <c:pt idx="2909">
                  <c:v>1.007080078125E-3</c:v>
                </c:pt>
                <c:pt idx="2910">
                  <c:v>1.0068416595458984E-3</c:v>
                </c:pt>
                <c:pt idx="2911">
                  <c:v>1.007080078125E-3</c:v>
                </c:pt>
                <c:pt idx="2912">
                  <c:v>1.007080078125E-3</c:v>
                </c:pt>
                <c:pt idx="2913">
                  <c:v>1.0068416595458984E-3</c:v>
                </c:pt>
                <c:pt idx="2914">
                  <c:v>1.007080078125E-3</c:v>
                </c:pt>
                <c:pt idx="2915">
                  <c:v>1.0080337524414063E-3</c:v>
                </c:pt>
                <c:pt idx="2916">
                  <c:v>1.007080078125E-3</c:v>
                </c:pt>
                <c:pt idx="2917">
                  <c:v>1.0068416595458984E-3</c:v>
                </c:pt>
                <c:pt idx="2918">
                  <c:v>1.007080078125E-3</c:v>
                </c:pt>
                <c:pt idx="2919">
                  <c:v>1.007080078125E-3</c:v>
                </c:pt>
                <c:pt idx="2920">
                  <c:v>1.0068416595458984E-3</c:v>
                </c:pt>
                <c:pt idx="2921">
                  <c:v>1.007080078125E-3</c:v>
                </c:pt>
                <c:pt idx="2922">
                  <c:v>1.007080078125E-3</c:v>
                </c:pt>
                <c:pt idx="2923">
                  <c:v>1.0068416595458984E-3</c:v>
                </c:pt>
                <c:pt idx="2924">
                  <c:v>1.007080078125E-3</c:v>
                </c:pt>
                <c:pt idx="2925">
                  <c:v>1.007080078125E-3</c:v>
                </c:pt>
                <c:pt idx="2926">
                  <c:v>1.0068416595458984E-3</c:v>
                </c:pt>
                <c:pt idx="2927">
                  <c:v>1.0080337524414063E-3</c:v>
                </c:pt>
                <c:pt idx="2928">
                  <c:v>1.007080078125E-3</c:v>
                </c:pt>
                <c:pt idx="2929">
                  <c:v>1.0068416595458984E-3</c:v>
                </c:pt>
                <c:pt idx="2930">
                  <c:v>1.007080078125E-3</c:v>
                </c:pt>
                <c:pt idx="2931">
                  <c:v>1.007080078125E-3</c:v>
                </c:pt>
                <c:pt idx="2932">
                  <c:v>1.0068416595458984E-3</c:v>
                </c:pt>
                <c:pt idx="2933">
                  <c:v>1.007080078125E-3</c:v>
                </c:pt>
                <c:pt idx="2934">
                  <c:v>1.007080078125E-3</c:v>
                </c:pt>
                <c:pt idx="2935">
                  <c:v>1.0068416595458984E-3</c:v>
                </c:pt>
                <c:pt idx="2936">
                  <c:v>1.007080078125E-3</c:v>
                </c:pt>
                <c:pt idx="2937">
                  <c:v>1.007080078125E-3</c:v>
                </c:pt>
                <c:pt idx="2938">
                  <c:v>1.0068416595458984E-3</c:v>
                </c:pt>
                <c:pt idx="2939">
                  <c:v>1.007080078125E-3</c:v>
                </c:pt>
                <c:pt idx="2940">
                  <c:v>1.0080337524414063E-3</c:v>
                </c:pt>
                <c:pt idx="2941">
                  <c:v>1.007080078125E-3</c:v>
                </c:pt>
                <c:pt idx="2942">
                  <c:v>1.0068416595458984E-3</c:v>
                </c:pt>
                <c:pt idx="2943">
                  <c:v>1.007080078125E-3</c:v>
                </c:pt>
                <c:pt idx="2944">
                  <c:v>1.007080078125E-3</c:v>
                </c:pt>
                <c:pt idx="2945">
                  <c:v>1.0068416595458984E-3</c:v>
                </c:pt>
                <c:pt idx="2946">
                  <c:v>1.007080078125E-3</c:v>
                </c:pt>
                <c:pt idx="2947">
                  <c:v>1.007080078125E-3</c:v>
                </c:pt>
                <c:pt idx="2948">
                  <c:v>1.0068416595458984E-3</c:v>
                </c:pt>
                <c:pt idx="2949">
                  <c:v>1.007080078125E-3</c:v>
                </c:pt>
                <c:pt idx="2950">
                  <c:v>1.007080078125E-3</c:v>
                </c:pt>
                <c:pt idx="2951">
                  <c:v>1.0068416595458984E-3</c:v>
                </c:pt>
                <c:pt idx="2952">
                  <c:v>1.0080337524414063E-3</c:v>
                </c:pt>
                <c:pt idx="2953">
                  <c:v>1.007080078125E-3</c:v>
                </c:pt>
                <c:pt idx="2954">
                  <c:v>1.0068416595458984E-3</c:v>
                </c:pt>
                <c:pt idx="2955">
                  <c:v>1.007080078125E-3</c:v>
                </c:pt>
                <c:pt idx="2956">
                  <c:v>1.007080078125E-3</c:v>
                </c:pt>
                <c:pt idx="2957">
                  <c:v>1.0068416595458984E-3</c:v>
                </c:pt>
                <c:pt idx="2958">
                  <c:v>1.007080078125E-3</c:v>
                </c:pt>
                <c:pt idx="2959">
                  <c:v>1.007080078125E-3</c:v>
                </c:pt>
                <c:pt idx="2960">
                  <c:v>1.0068416595458984E-3</c:v>
                </c:pt>
                <c:pt idx="2961">
                  <c:v>2.3163080215454102E-2</c:v>
                </c:pt>
                <c:pt idx="2962">
                  <c:v>1.007080078125E-3</c:v>
                </c:pt>
                <c:pt idx="2963">
                  <c:v>1.0068416595458984E-3</c:v>
                </c:pt>
                <c:pt idx="2964">
                  <c:v>1.007080078125E-3</c:v>
                </c:pt>
                <c:pt idx="2965">
                  <c:v>1.007080078125E-3</c:v>
                </c:pt>
                <c:pt idx="2966">
                  <c:v>1.0068416595458984E-3</c:v>
                </c:pt>
                <c:pt idx="2967">
                  <c:v>1.007080078125E-3</c:v>
                </c:pt>
                <c:pt idx="2968">
                  <c:v>1.0080337524414063E-3</c:v>
                </c:pt>
                <c:pt idx="2969">
                  <c:v>1.007080078125E-3</c:v>
                </c:pt>
                <c:pt idx="2970">
                  <c:v>1.0068416595458984E-3</c:v>
                </c:pt>
                <c:pt idx="2971">
                  <c:v>1.007080078125E-3</c:v>
                </c:pt>
                <c:pt idx="2972">
                  <c:v>1.007080078125E-3</c:v>
                </c:pt>
                <c:pt idx="2973">
                  <c:v>1.0068416595458984E-3</c:v>
                </c:pt>
                <c:pt idx="2974">
                  <c:v>1.007080078125E-3</c:v>
                </c:pt>
                <c:pt idx="2975">
                  <c:v>1.0068416595458984E-3</c:v>
                </c:pt>
                <c:pt idx="2976">
                  <c:v>1.007080078125E-3</c:v>
                </c:pt>
                <c:pt idx="2977">
                  <c:v>1.007080078125E-3</c:v>
                </c:pt>
                <c:pt idx="2978">
                  <c:v>1.0068416595458984E-3</c:v>
                </c:pt>
                <c:pt idx="2979">
                  <c:v>1.007080078125E-3</c:v>
                </c:pt>
                <c:pt idx="2980">
                  <c:v>1.0080337524414063E-3</c:v>
                </c:pt>
                <c:pt idx="2981">
                  <c:v>1.007080078125E-3</c:v>
                </c:pt>
                <c:pt idx="2982">
                  <c:v>4.0278434753417969E-3</c:v>
                </c:pt>
                <c:pt idx="2983">
                  <c:v>1.007080078125E-3</c:v>
                </c:pt>
                <c:pt idx="2984">
                  <c:v>1.007080078125E-3</c:v>
                </c:pt>
                <c:pt idx="2985">
                  <c:v>1.0068416595458984E-3</c:v>
                </c:pt>
                <c:pt idx="2986">
                  <c:v>1.007080078125E-3</c:v>
                </c:pt>
                <c:pt idx="2987">
                  <c:v>1.007080078125E-3</c:v>
                </c:pt>
                <c:pt idx="2988">
                  <c:v>1.0068416595458984E-3</c:v>
                </c:pt>
                <c:pt idx="2989">
                  <c:v>1.007080078125E-3</c:v>
                </c:pt>
                <c:pt idx="2990">
                  <c:v>1.0080337524414063E-3</c:v>
                </c:pt>
                <c:pt idx="2991">
                  <c:v>1.007080078125E-3</c:v>
                </c:pt>
                <c:pt idx="2992">
                  <c:v>1.0068416595458984E-3</c:v>
                </c:pt>
                <c:pt idx="2993">
                  <c:v>1.007080078125E-3</c:v>
                </c:pt>
                <c:pt idx="2994">
                  <c:v>1.0068416595458984E-3</c:v>
                </c:pt>
                <c:pt idx="2995">
                  <c:v>1.007080078125E-3</c:v>
                </c:pt>
                <c:pt idx="2996">
                  <c:v>1.007080078125E-3</c:v>
                </c:pt>
                <c:pt idx="2997">
                  <c:v>1.0068416595458984E-3</c:v>
                </c:pt>
                <c:pt idx="2998">
                  <c:v>1.007080078125E-3</c:v>
                </c:pt>
                <c:pt idx="2999">
                  <c:v>1.007080078125E-3</c:v>
                </c:pt>
                <c:pt idx="3000">
                  <c:v>1.0068416595458984E-3</c:v>
                </c:pt>
                <c:pt idx="3001">
                  <c:v>1.007080078125E-3</c:v>
                </c:pt>
                <c:pt idx="3002">
                  <c:v>1.0080337524414063E-3</c:v>
                </c:pt>
                <c:pt idx="3003">
                  <c:v>1.007080078125E-3</c:v>
                </c:pt>
                <c:pt idx="3004">
                  <c:v>1.0068416595458984E-3</c:v>
                </c:pt>
                <c:pt idx="3005">
                  <c:v>1.007080078125E-3</c:v>
                </c:pt>
                <c:pt idx="3006">
                  <c:v>1.007080078125E-3</c:v>
                </c:pt>
                <c:pt idx="3007">
                  <c:v>1.0068416595458984E-3</c:v>
                </c:pt>
                <c:pt idx="3008">
                  <c:v>1.007080078125E-3</c:v>
                </c:pt>
                <c:pt idx="3009">
                  <c:v>1.007080078125E-3</c:v>
                </c:pt>
                <c:pt idx="3010">
                  <c:v>1.0068416595458984E-3</c:v>
                </c:pt>
                <c:pt idx="3011">
                  <c:v>1.007080078125E-3</c:v>
                </c:pt>
                <c:pt idx="3012">
                  <c:v>1.007080078125E-3</c:v>
                </c:pt>
                <c:pt idx="3013">
                  <c:v>1.0068416595458984E-3</c:v>
                </c:pt>
                <c:pt idx="3014">
                  <c:v>1.007080078125E-3</c:v>
                </c:pt>
                <c:pt idx="3015">
                  <c:v>1.0080337524414063E-3</c:v>
                </c:pt>
                <c:pt idx="3016">
                  <c:v>1.0068416595458984E-3</c:v>
                </c:pt>
                <c:pt idx="3017">
                  <c:v>1.007080078125E-3</c:v>
                </c:pt>
                <c:pt idx="3018">
                  <c:v>1.007080078125E-3</c:v>
                </c:pt>
                <c:pt idx="3019">
                  <c:v>1.0068416595458984E-3</c:v>
                </c:pt>
                <c:pt idx="3020">
                  <c:v>1.007080078125E-3</c:v>
                </c:pt>
                <c:pt idx="3021">
                  <c:v>1.007080078125E-3</c:v>
                </c:pt>
                <c:pt idx="3022">
                  <c:v>1.0068416595458984E-3</c:v>
                </c:pt>
                <c:pt idx="3023">
                  <c:v>1.007080078125E-3</c:v>
                </c:pt>
                <c:pt idx="3024">
                  <c:v>1.007080078125E-3</c:v>
                </c:pt>
                <c:pt idx="3025">
                  <c:v>1.0068416595458984E-3</c:v>
                </c:pt>
                <c:pt idx="3026">
                  <c:v>1.007080078125E-3</c:v>
                </c:pt>
                <c:pt idx="3027">
                  <c:v>1.0080337524414063E-3</c:v>
                </c:pt>
                <c:pt idx="3028">
                  <c:v>1.007080078125E-3</c:v>
                </c:pt>
                <c:pt idx="3029">
                  <c:v>1.0068416595458984E-3</c:v>
                </c:pt>
                <c:pt idx="3030">
                  <c:v>1.007080078125E-3</c:v>
                </c:pt>
                <c:pt idx="3031">
                  <c:v>1.007080078125E-3</c:v>
                </c:pt>
                <c:pt idx="3032">
                  <c:v>1.0068416595458984E-3</c:v>
                </c:pt>
                <c:pt idx="3033">
                  <c:v>1.007080078125E-3</c:v>
                </c:pt>
                <c:pt idx="3034">
                  <c:v>1.007080078125E-3</c:v>
                </c:pt>
                <c:pt idx="3035">
                  <c:v>1.0068416595458984E-3</c:v>
                </c:pt>
                <c:pt idx="3036">
                  <c:v>1.007080078125E-3</c:v>
                </c:pt>
                <c:pt idx="3037">
                  <c:v>1.007080078125E-3</c:v>
                </c:pt>
                <c:pt idx="3038">
                  <c:v>1.0068416595458984E-3</c:v>
                </c:pt>
                <c:pt idx="3039">
                  <c:v>1.007080078125E-3</c:v>
                </c:pt>
                <c:pt idx="3040">
                  <c:v>1.0080337524414063E-3</c:v>
                </c:pt>
                <c:pt idx="3041">
                  <c:v>1.0068416595458984E-3</c:v>
                </c:pt>
                <c:pt idx="3042">
                  <c:v>1.007080078125E-3</c:v>
                </c:pt>
                <c:pt idx="3043">
                  <c:v>1.007080078125E-3</c:v>
                </c:pt>
                <c:pt idx="3044">
                  <c:v>1.0068416595458984E-3</c:v>
                </c:pt>
                <c:pt idx="3045">
                  <c:v>1.007080078125E-3</c:v>
                </c:pt>
                <c:pt idx="3046">
                  <c:v>1.007080078125E-3</c:v>
                </c:pt>
                <c:pt idx="3047">
                  <c:v>1.0068416595458984E-3</c:v>
                </c:pt>
                <c:pt idx="3048">
                  <c:v>1.007080078125E-3</c:v>
                </c:pt>
                <c:pt idx="3049">
                  <c:v>1.007080078125E-3</c:v>
                </c:pt>
                <c:pt idx="3050">
                  <c:v>1.0068416595458984E-3</c:v>
                </c:pt>
                <c:pt idx="3051">
                  <c:v>1.007080078125E-3</c:v>
                </c:pt>
                <c:pt idx="3052">
                  <c:v>1.0080337524414063E-3</c:v>
                </c:pt>
                <c:pt idx="3053">
                  <c:v>1.007080078125E-3</c:v>
                </c:pt>
                <c:pt idx="3054">
                  <c:v>1.0068416595458984E-3</c:v>
                </c:pt>
                <c:pt idx="3055">
                  <c:v>1.007080078125E-3</c:v>
                </c:pt>
                <c:pt idx="3056">
                  <c:v>1.007080078125E-3</c:v>
                </c:pt>
                <c:pt idx="3057">
                  <c:v>1.0068416595458984E-3</c:v>
                </c:pt>
                <c:pt idx="3058">
                  <c:v>1.007080078125E-3</c:v>
                </c:pt>
                <c:pt idx="3059">
                  <c:v>1.007080078125E-3</c:v>
                </c:pt>
                <c:pt idx="3060">
                  <c:v>1.0068416595458984E-3</c:v>
                </c:pt>
                <c:pt idx="3061">
                  <c:v>1.007080078125E-3</c:v>
                </c:pt>
                <c:pt idx="3062">
                  <c:v>1.007080078125E-3</c:v>
                </c:pt>
                <c:pt idx="3063">
                  <c:v>1.0068416595458984E-3</c:v>
                </c:pt>
                <c:pt idx="3064">
                  <c:v>1.007080078125E-3</c:v>
                </c:pt>
                <c:pt idx="3065">
                  <c:v>1.0080337524414063E-3</c:v>
                </c:pt>
                <c:pt idx="3066">
                  <c:v>1.0068416595458984E-3</c:v>
                </c:pt>
                <c:pt idx="3067">
                  <c:v>1.007080078125E-3</c:v>
                </c:pt>
                <c:pt idx="3068">
                  <c:v>1.007080078125E-3</c:v>
                </c:pt>
                <c:pt idx="3069">
                  <c:v>1.0068416595458984E-3</c:v>
                </c:pt>
                <c:pt idx="3070">
                  <c:v>1.007080078125E-3</c:v>
                </c:pt>
                <c:pt idx="3071">
                  <c:v>1.007080078125E-3</c:v>
                </c:pt>
                <c:pt idx="3072">
                  <c:v>1.0068416595458984E-3</c:v>
                </c:pt>
                <c:pt idx="3073">
                  <c:v>1.007080078125E-3</c:v>
                </c:pt>
                <c:pt idx="3074">
                  <c:v>1.007080078125E-3</c:v>
                </c:pt>
                <c:pt idx="3075">
                  <c:v>1.0068416595458984E-3</c:v>
                </c:pt>
                <c:pt idx="3076">
                  <c:v>1.007080078125E-3</c:v>
                </c:pt>
                <c:pt idx="3077">
                  <c:v>1.0080337524414063E-3</c:v>
                </c:pt>
                <c:pt idx="3078">
                  <c:v>1.007080078125E-3</c:v>
                </c:pt>
                <c:pt idx="3079">
                  <c:v>1.0068416595458984E-3</c:v>
                </c:pt>
                <c:pt idx="3080">
                  <c:v>1.007080078125E-3</c:v>
                </c:pt>
                <c:pt idx="3081">
                  <c:v>1.007080078125E-3</c:v>
                </c:pt>
                <c:pt idx="3082">
                  <c:v>1.0068416595458984E-3</c:v>
                </c:pt>
                <c:pt idx="3083">
                  <c:v>1.007080078125E-3</c:v>
                </c:pt>
                <c:pt idx="3084">
                  <c:v>1.007080078125E-3</c:v>
                </c:pt>
                <c:pt idx="3085">
                  <c:v>1.0068416595458984E-3</c:v>
                </c:pt>
                <c:pt idx="3086">
                  <c:v>1.007080078125E-3</c:v>
                </c:pt>
                <c:pt idx="3087">
                  <c:v>1.007080078125E-3</c:v>
                </c:pt>
                <c:pt idx="3088">
                  <c:v>1.0068416595458984E-3</c:v>
                </c:pt>
                <c:pt idx="3089">
                  <c:v>1.007080078125E-3</c:v>
                </c:pt>
                <c:pt idx="3090">
                  <c:v>1.0080337524414063E-3</c:v>
                </c:pt>
                <c:pt idx="3091">
                  <c:v>1.0068416595458984E-3</c:v>
                </c:pt>
                <c:pt idx="3092">
                  <c:v>1.007080078125E-3</c:v>
                </c:pt>
                <c:pt idx="3093">
                  <c:v>1.007080078125E-3</c:v>
                </c:pt>
                <c:pt idx="3094">
                  <c:v>1.0068416595458984E-3</c:v>
                </c:pt>
                <c:pt idx="3095">
                  <c:v>1.007080078125E-3</c:v>
                </c:pt>
                <c:pt idx="3096">
                  <c:v>1.007080078125E-3</c:v>
                </c:pt>
                <c:pt idx="3097">
                  <c:v>1.0068416595458984E-3</c:v>
                </c:pt>
                <c:pt idx="3098">
                  <c:v>1.007080078125E-3</c:v>
                </c:pt>
                <c:pt idx="3099">
                  <c:v>1.007080078125E-3</c:v>
                </c:pt>
                <c:pt idx="3100">
                  <c:v>1.0068416595458984E-3</c:v>
                </c:pt>
                <c:pt idx="3101">
                  <c:v>1.007080078125E-3</c:v>
                </c:pt>
                <c:pt idx="3102">
                  <c:v>1.0080337524414063E-3</c:v>
                </c:pt>
                <c:pt idx="3103">
                  <c:v>1.007080078125E-3</c:v>
                </c:pt>
                <c:pt idx="3104">
                  <c:v>1.0068416595458984E-3</c:v>
                </c:pt>
                <c:pt idx="3105">
                  <c:v>1.007080078125E-3</c:v>
                </c:pt>
                <c:pt idx="3106">
                  <c:v>1.007080078125E-3</c:v>
                </c:pt>
                <c:pt idx="3107">
                  <c:v>1.0068416595458984E-3</c:v>
                </c:pt>
                <c:pt idx="3108">
                  <c:v>1.007080078125E-3</c:v>
                </c:pt>
                <c:pt idx="3109">
                  <c:v>1.007080078125E-3</c:v>
                </c:pt>
                <c:pt idx="3110">
                  <c:v>1.0068416595458984E-3</c:v>
                </c:pt>
                <c:pt idx="3111">
                  <c:v>1.007080078125E-3</c:v>
                </c:pt>
                <c:pt idx="3112">
                  <c:v>1.007080078125E-3</c:v>
                </c:pt>
                <c:pt idx="3113">
                  <c:v>1.0068416595458984E-3</c:v>
                </c:pt>
                <c:pt idx="3114">
                  <c:v>1.007080078125E-3</c:v>
                </c:pt>
                <c:pt idx="3115">
                  <c:v>1.0080337524414063E-3</c:v>
                </c:pt>
                <c:pt idx="3116">
                  <c:v>1.0068416595458984E-3</c:v>
                </c:pt>
                <c:pt idx="3117">
                  <c:v>1.007080078125E-3</c:v>
                </c:pt>
                <c:pt idx="3118">
                  <c:v>1.007080078125E-3</c:v>
                </c:pt>
                <c:pt idx="3119">
                  <c:v>1.0068416595458984E-3</c:v>
                </c:pt>
                <c:pt idx="3120">
                  <c:v>1.007080078125E-3</c:v>
                </c:pt>
                <c:pt idx="3121">
                  <c:v>1.007080078125E-3</c:v>
                </c:pt>
                <c:pt idx="3122">
                  <c:v>1.0068416595458984E-3</c:v>
                </c:pt>
                <c:pt idx="3123">
                  <c:v>1.007080078125E-3</c:v>
                </c:pt>
                <c:pt idx="3124">
                  <c:v>1.007080078125E-3</c:v>
                </c:pt>
                <c:pt idx="3125">
                  <c:v>1.0068416595458984E-3</c:v>
                </c:pt>
                <c:pt idx="3126">
                  <c:v>1.007080078125E-3</c:v>
                </c:pt>
                <c:pt idx="3127">
                  <c:v>1.0080337524414063E-3</c:v>
                </c:pt>
                <c:pt idx="3128">
                  <c:v>1.007080078125E-3</c:v>
                </c:pt>
                <c:pt idx="3129">
                  <c:v>1.0068416595458984E-3</c:v>
                </c:pt>
                <c:pt idx="3130">
                  <c:v>1.007080078125E-3</c:v>
                </c:pt>
                <c:pt idx="3131">
                  <c:v>1.007080078125E-3</c:v>
                </c:pt>
                <c:pt idx="3132">
                  <c:v>1.0068416595458984E-3</c:v>
                </c:pt>
                <c:pt idx="3133">
                  <c:v>1.007080078125E-3</c:v>
                </c:pt>
                <c:pt idx="3134">
                  <c:v>1.007080078125E-3</c:v>
                </c:pt>
                <c:pt idx="3135">
                  <c:v>1.0068416595458984E-3</c:v>
                </c:pt>
                <c:pt idx="3136">
                  <c:v>1.007080078125E-3</c:v>
                </c:pt>
                <c:pt idx="3137">
                  <c:v>1.007080078125E-3</c:v>
                </c:pt>
                <c:pt idx="3138">
                  <c:v>1.0068416595458984E-3</c:v>
                </c:pt>
                <c:pt idx="3139">
                  <c:v>1.007080078125E-3</c:v>
                </c:pt>
                <c:pt idx="3140">
                  <c:v>1.0080337524414063E-3</c:v>
                </c:pt>
                <c:pt idx="3141">
                  <c:v>1.0068416595458984E-3</c:v>
                </c:pt>
                <c:pt idx="3142">
                  <c:v>1.007080078125E-3</c:v>
                </c:pt>
                <c:pt idx="3143">
                  <c:v>1.007080078125E-3</c:v>
                </c:pt>
                <c:pt idx="3144">
                  <c:v>1.0068416595458984E-3</c:v>
                </c:pt>
                <c:pt idx="3145">
                  <c:v>1.007080078125E-3</c:v>
                </c:pt>
                <c:pt idx="3146">
                  <c:v>1.007080078125E-3</c:v>
                </c:pt>
                <c:pt idx="3147">
                  <c:v>1.0068416595458984E-3</c:v>
                </c:pt>
                <c:pt idx="3148">
                  <c:v>1.007080078125E-3</c:v>
                </c:pt>
                <c:pt idx="3149">
                  <c:v>1.007080078125E-3</c:v>
                </c:pt>
                <c:pt idx="3150">
                  <c:v>1.0068416595458984E-3</c:v>
                </c:pt>
                <c:pt idx="3151">
                  <c:v>1.007080078125E-3</c:v>
                </c:pt>
                <c:pt idx="3152">
                  <c:v>1.0080337524414063E-3</c:v>
                </c:pt>
                <c:pt idx="3153">
                  <c:v>1.007080078125E-3</c:v>
                </c:pt>
                <c:pt idx="3154">
                  <c:v>1.0068416595458984E-3</c:v>
                </c:pt>
                <c:pt idx="3155">
                  <c:v>1.007080078125E-3</c:v>
                </c:pt>
                <c:pt idx="3156">
                  <c:v>1.007080078125E-3</c:v>
                </c:pt>
                <c:pt idx="3157">
                  <c:v>1.0068416595458984E-3</c:v>
                </c:pt>
                <c:pt idx="3158">
                  <c:v>1.007080078125E-3</c:v>
                </c:pt>
                <c:pt idx="3159">
                  <c:v>1.007080078125E-3</c:v>
                </c:pt>
                <c:pt idx="3160">
                  <c:v>1.0068416595458984E-3</c:v>
                </c:pt>
                <c:pt idx="3161">
                  <c:v>1.007080078125E-3</c:v>
                </c:pt>
                <c:pt idx="3162">
                  <c:v>1.007080078125E-3</c:v>
                </c:pt>
                <c:pt idx="3163">
                  <c:v>1.0068416595458984E-3</c:v>
                </c:pt>
                <c:pt idx="3164">
                  <c:v>1.007080078125E-3</c:v>
                </c:pt>
                <c:pt idx="3165">
                  <c:v>1.0080337524414063E-3</c:v>
                </c:pt>
                <c:pt idx="3166">
                  <c:v>1.0068416595458984E-3</c:v>
                </c:pt>
                <c:pt idx="3167">
                  <c:v>1.007080078125E-3</c:v>
                </c:pt>
                <c:pt idx="3168">
                  <c:v>1.007080078125E-3</c:v>
                </c:pt>
                <c:pt idx="3169">
                  <c:v>1.0068416595458984E-3</c:v>
                </c:pt>
                <c:pt idx="3170">
                  <c:v>1.007080078125E-3</c:v>
                </c:pt>
                <c:pt idx="3171">
                  <c:v>1.007080078125E-3</c:v>
                </c:pt>
                <c:pt idx="3172">
                  <c:v>1.0068416595458984E-3</c:v>
                </c:pt>
                <c:pt idx="3173">
                  <c:v>1.007080078125E-3</c:v>
                </c:pt>
                <c:pt idx="3174">
                  <c:v>1.007080078125E-3</c:v>
                </c:pt>
                <c:pt idx="3175">
                  <c:v>1.0068416595458984E-3</c:v>
                </c:pt>
                <c:pt idx="3176">
                  <c:v>1.007080078125E-3</c:v>
                </c:pt>
                <c:pt idx="3177">
                  <c:v>1.0080337524414063E-3</c:v>
                </c:pt>
                <c:pt idx="3178">
                  <c:v>1.007080078125E-3</c:v>
                </c:pt>
                <c:pt idx="3179">
                  <c:v>1.0068416595458984E-3</c:v>
                </c:pt>
                <c:pt idx="3180">
                  <c:v>1.007080078125E-3</c:v>
                </c:pt>
                <c:pt idx="3181">
                  <c:v>1.007080078125E-3</c:v>
                </c:pt>
                <c:pt idx="3182">
                  <c:v>1.0068416595458984E-3</c:v>
                </c:pt>
                <c:pt idx="3183">
                  <c:v>1.007080078125E-3</c:v>
                </c:pt>
                <c:pt idx="3184">
                  <c:v>1.007080078125E-3</c:v>
                </c:pt>
                <c:pt idx="3185">
                  <c:v>1.0068416595458984E-3</c:v>
                </c:pt>
                <c:pt idx="3186">
                  <c:v>1.007080078125E-3</c:v>
                </c:pt>
                <c:pt idx="3187">
                  <c:v>1.007080078125E-3</c:v>
                </c:pt>
                <c:pt idx="3188">
                  <c:v>1.0068416595458984E-3</c:v>
                </c:pt>
                <c:pt idx="3189">
                  <c:v>1.007080078125E-3</c:v>
                </c:pt>
                <c:pt idx="3190">
                  <c:v>1.0080337524414063E-3</c:v>
                </c:pt>
                <c:pt idx="3191">
                  <c:v>1.0068416595458984E-3</c:v>
                </c:pt>
                <c:pt idx="3192">
                  <c:v>1.007080078125E-3</c:v>
                </c:pt>
                <c:pt idx="3193">
                  <c:v>1.007080078125E-3</c:v>
                </c:pt>
                <c:pt idx="3194">
                  <c:v>1.0068416595458984E-3</c:v>
                </c:pt>
                <c:pt idx="3195">
                  <c:v>1.007080078125E-3</c:v>
                </c:pt>
                <c:pt idx="3196">
                  <c:v>1.007080078125E-3</c:v>
                </c:pt>
                <c:pt idx="3197">
                  <c:v>1.0068416595458984E-3</c:v>
                </c:pt>
                <c:pt idx="3198">
                  <c:v>1.007080078125E-3</c:v>
                </c:pt>
                <c:pt idx="3199">
                  <c:v>1.007080078125E-3</c:v>
                </c:pt>
                <c:pt idx="3200">
                  <c:v>1.0068416595458984E-3</c:v>
                </c:pt>
                <c:pt idx="3201">
                  <c:v>1.007080078125E-3</c:v>
                </c:pt>
                <c:pt idx="3202">
                  <c:v>1.0080337524414063E-3</c:v>
                </c:pt>
                <c:pt idx="3203">
                  <c:v>1.007080078125E-3</c:v>
                </c:pt>
                <c:pt idx="3204">
                  <c:v>1.0068416595458984E-3</c:v>
                </c:pt>
                <c:pt idx="3205">
                  <c:v>1.007080078125E-3</c:v>
                </c:pt>
                <c:pt idx="3206">
                  <c:v>1.007080078125E-3</c:v>
                </c:pt>
                <c:pt idx="3207">
                  <c:v>1.0068416595458984E-3</c:v>
                </c:pt>
                <c:pt idx="3208">
                  <c:v>1.007080078125E-3</c:v>
                </c:pt>
                <c:pt idx="3209">
                  <c:v>1.007080078125E-3</c:v>
                </c:pt>
                <c:pt idx="3210">
                  <c:v>1.0068416595458984E-3</c:v>
                </c:pt>
                <c:pt idx="3211">
                  <c:v>1.007080078125E-3</c:v>
                </c:pt>
                <c:pt idx="3212">
                  <c:v>1.007080078125E-3</c:v>
                </c:pt>
                <c:pt idx="3213">
                  <c:v>1.0068416595458984E-3</c:v>
                </c:pt>
                <c:pt idx="3214">
                  <c:v>1.007080078125E-3</c:v>
                </c:pt>
                <c:pt idx="3215">
                  <c:v>1.0080337524414063E-3</c:v>
                </c:pt>
                <c:pt idx="3216">
                  <c:v>1.0068416595458984E-3</c:v>
                </c:pt>
                <c:pt idx="3217">
                  <c:v>1.007080078125E-3</c:v>
                </c:pt>
                <c:pt idx="3218">
                  <c:v>1.007080078125E-3</c:v>
                </c:pt>
                <c:pt idx="3219">
                  <c:v>1.0068416595458984E-3</c:v>
                </c:pt>
                <c:pt idx="3220">
                  <c:v>1.007080078125E-3</c:v>
                </c:pt>
                <c:pt idx="3221">
                  <c:v>1.007080078125E-3</c:v>
                </c:pt>
                <c:pt idx="3222">
                  <c:v>1.0068416595458984E-3</c:v>
                </c:pt>
                <c:pt idx="3223">
                  <c:v>1.007080078125E-3</c:v>
                </c:pt>
                <c:pt idx="3224">
                  <c:v>6.0429573059082031E-3</c:v>
                </c:pt>
                <c:pt idx="3225">
                  <c:v>1.007080078125E-3</c:v>
                </c:pt>
                <c:pt idx="3226">
                  <c:v>1.007080078125E-3</c:v>
                </c:pt>
                <c:pt idx="3227">
                  <c:v>1.0068416595458984E-3</c:v>
                </c:pt>
                <c:pt idx="3228">
                  <c:v>1.007080078125E-3</c:v>
                </c:pt>
                <c:pt idx="3229">
                  <c:v>1.007080078125E-3</c:v>
                </c:pt>
                <c:pt idx="3230">
                  <c:v>1.0068416595458984E-3</c:v>
                </c:pt>
                <c:pt idx="3231">
                  <c:v>1.007080078125E-3</c:v>
                </c:pt>
                <c:pt idx="3232">
                  <c:v>1.007080078125E-3</c:v>
                </c:pt>
                <c:pt idx="3233">
                  <c:v>1.0068416595458984E-3</c:v>
                </c:pt>
                <c:pt idx="3234">
                  <c:v>1.0080337524414063E-3</c:v>
                </c:pt>
                <c:pt idx="3235">
                  <c:v>1.007080078125E-3</c:v>
                </c:pt>
                <c:pt idx="3236">
                  <c:v>1.0068416595458984E-3</c:v>
                </c:pt>
                <c:pt idx="3237">
                  <c:v>1.007080078125E-3</c:v>
                </c:pt>
                <c:pt idx="3238">
                  <c:v>1.007080078125E-3</c:v>
                </c:pt>
                <c:pt idx="3239">
                  <c:v>1.0068416595458984E-3</c:v>
                </c:pt>
                <c:pt idx="3240">
                  <c:v>1.007080078125E-3</c:v>
                </c:pt>
                <c:pt idx="3241">
                  <c:v>1.007080078125E-3</c:v>
                </c:pt>
                <c:pt idx="3242">
                  <c:v>1.0068416595458984E-3</c:v>
                </c:pt>
                <c:pt idx="3243">
                  <c:v>1.007080078125E-3</c:v>
                </c:pt>
                <c:pt idx="3244">
                  <c:v>1.007080078125E-3</c:v>
                </c:pt>
                <c:pt idx="3245">
                  <c:v>1.0068416595458984E-3</c:v>
                </c:pt>
                <c:pt idx="3246">
                  <c:v>1.007080078125E-3</c:v>
                </c:pt>
                <c:pt idx="3247">
                  <c:v>1.0080337524414063E-3</c:v>
                </c:pt>
                <c:pt idx="3248">
                  <c:v>1.007080078125E-3</c:v>
                </c:pt>
                <c:pt idx="3249">
                  <c:v>1.0068416595458984E-3</c:v>
                </c:pt>
                <c:pt idx="3250">
                  <c:v>1.007080078125E-3</c:v>
                </c:pt>
                <c:pt idx="3251">
                  <c:v>1.007080078125E-3</c:v>
                </c:pt>
                <c:pt idx="3252">
                  <c:v>1.0068416595458984E-3</c:v>
                </c:pt>
                <c:pt idx="3253">
                  <c:v>1.007080078125E-3</c:v>
                </c:pt>
                <c:pt idx="3254">
                  <c:v>1.007080078125E-3</c:v>
                </c:pt>
                <c:pt idx="3255">
                  <c:v>1.0068416595458984E-3</c:v>
                </c:pt>
                <c:pt idx="3256">
                  <c:v>1.007080078125E-3</c:v>
                </c:pt>
                <c:pt idx="3257">
                  <c:v>1.007080078125E-3</c:v>
                </c:pt>
                <c:pt idx="3258">
                  <c:v>1.0068416595458984E-3</c:v>
                </c:pt>
                <c:pt idx="3259">
                  <c:v>1.0080337524414063E-3</c:v>
                </c:pt>
                <c:pt idx="3260">
                  <c:v>1.007080078125E-3</c:v>
                </c:pt>
                <c:pt idx="3261">
                  <c:v>1.0068416595458984E-3</c:v>
                </c:pt>
                <c:pt idx="3262">
                  <c:v>1.007080078125E-3</c:v>
                </c:pt>
                <c:pt idx="3263">
                  <c:v>1.007080078125E-3</c:v>
                </c:pt>
                <c:pt idx="3264">
                  <c:v>1.0068416595458984E-3</c:v>
                </c:pt>
                <c:pt idx="3265">
                  <c:v>1.007080078125E-3</c:v>
                </c:pt>
                <c:pt idx="3266">
                  <c:v>1.007080078125E-3</c:v>
                </c:pt>
                <c:pt idx="3267">
                  <c:v>1.0068416595458984E-3</c:v>
                </c:pt>
                <c:pt idx="3268">
                  <c:v>1.007080078125E-3</c:v>
                </c:pt>
                <c:pt idx="3269">
                  <c:v>1.007080078125E-3</c:v>
                </c:pt>
                <c:pt idx="3270">
                  <c:v>1.0068416595458984E-3</c:v>
                </c:pt>
                <c:pt idx="3271">
                  <c:v>1.007080078125E-3</c:v>
                </c:pt>
                <c:pt idx="3272">
                  <c:v>1.0080337524414063E-3</c:v>
                </c:pt>
                <c:pt idx="3273">
                  <c:v>1.007080078125E-3</c:v>
                </c:pt>
                <c:pt idx="3274">
                  <c:v>1.0068416595458984E-3</c:v>
                </c:pt>
                <c:pt idx="3275">
                  <c:v>1.007080078125E-3</c:v>
                </c:pt>
                <c:pt idx="3276">
                  <c:v>1.007080078125E-3</c:v>
                </c:pt>
                <c:pt idx="3277">
                  <c:v>1.0068416595458984E-3</c:v>
                </c:pt>
                <c:pt idx="3278">
                  <c:v>1.007080078125E-3</c:v>
                </c:pt>
                <c:pt idx="3279">
                  <c:v>1.007080078125E-3</c:v>
                </c:pt>
                <c:pt idx="3280">
                  <c:v>1.0068416595458984E-3</c:v>
                </c:pt>
                <c:pt idx="3281">
                  <c:v>1.007080078125E-3</c:v>
                </c:pt>
                <c:pt idx="3282">
                  <c:v>1.007080078125E-3</c:v>
                </c:pt>
                <c:pt idx="3283">
                  <c:v>1.0068416595458984E-3</c:v>
                </c:pt>
                <c:pt idx="3284">
                  <c:v>1.0080337524414063E-3</c:v>
                </c:pt>
                <c:pt idx="3285">
                  <c:v>1.007080078125E-3</c:v>
                </c:pt>
                <c:pt idx="3286">
                  <c:v>1.0068416595458984E-3</c:v>
                </c:pt>
                <c:pt idx="3287">
                  <c:v>1.007080078125E-3</c:v>
                </c:pt>
                <c:pt idx="3288">
                  <c:v>1.007080078125E-3</c:v>
                </c:pt>
                <c:pt idx="3289">
                  <c:v>1.0068416595458984E-3</c:v>
                </c:pt>
                <c:pt idx="3290">
                  <c:v>1.007080078125E-3</c:v>
                </c:pt>
                <c:pt idx="3291">
                  <c:v>1.007080078125E-3</c:v>
                </c:pt>
                <c:pt idx="3292">
                  <c:v>1.0068416595458984E-3</c:v>
                </c:pt>
                <c:pt idx="3293">
                  <c:v>1.007080078125E-3</c:v>
                </c:pt>
                <c:pt idx="3294">
                  <c:v>1.007080078125E-3</c:v>
                </c:pt>
                <c:pt idx="3295">
                  <c:v>1.0068416595458984E-3</c:v>
                </c:pt>
                <c:pt idx="3296">
                  <c:v>1.007080078125E-3</c:v>
                </c:pt>
                <c:pt idx="3297">
                  <c:v>1.0080337524414063E-3</c:v>
                </c:pt>
                <c:pt idx="3298">
                  <c:v>1.007080078125E-3</c:v>
                </c:pt>
                <c:pt idx="3299">
                  <c:v>1.0068416595458984E-3</c:v>
                </c:pt>
                <c:pt idx="3300">
                  <c:v>1.007080078125E-3</c:v>
                </c:pt>
                <c:pt idx="3301">
                  <c:v>1.007080078125E-3</c:v>
                </c:pt>
                <c:pt idx="3302">
                  <c:v>1.0068416595458984E-3</c:v>
                </c:pt>
                <c:pt idx="3303">
                  <c:v>1.007080078125E-3</c:v>
                </c:pt>
                <c:pt idx="3304">
                  <c:v>1.007080078125E-3</c:v>
                </c:pt>
                <c:pt idx="3305">
                  <c:v>1.0068416595458984E-3</c:v>
                </c:pt>
                <c:pt idx="3306">
                  <c:v>1.007080078125E-3</c:v>
                </c:pt>
                <c:pt idx="3307">
                  <c:v>1.007080078125E-3</c:v>
                </c:pt>
                <c:pt idx="3308">
                  <c:v>1.0068416595458984E-3</c:v>
                </c:pt>
                <c:pt idx="3309">
                  <c:v>1.0080337524414063E-3</c:v>
                </c:pt>
                <c:pt idx="3310">
                  <c:v>1.007080078125E-3</c:v>
                </c:pt>
                <c:pt idx="3311">
                  <c:v>1.0068416595458984E-3</c:v>
                </c:pt>
                <c:pt idx="3312">
                  <c:v>1.007080078125E-3</c:v>
                </c:pt>
                <c:pt idx="3313">
                  <c:v>1.007080078125E-3</c:v>
                </c:pt>
                <c:pt idx="3314">
                  <c:v>1.0068416595458984E-3</c:v>
                </c:pt>
                <c:pt idx="3315">
                  <c:v>1.007080078125E-3</c:v>
                </c:pt>
                <c:pt idx="3316">
                  <c:v>1.007080078125E-3</c:v>
                </c:pt>
                <c:pt idx="3317">
                  <c:v>1.0068416595458984E-3</c:v>
                </c:pt>
                <c:pt idx="3318">
                  <c:v>1.007080078125E-3</c:v>
                </c:pt>
                <c:pt idx="3319">
                  <c:v>1.007080078125E-3</c:v>
                </c:pt>
                <c:pt idx="3320">
                  <c:v>1.0068416595458984E-3</c:v>
                </c:pt>
                <c:pt idx="3321">
                  <c:v>1.007080078125E-3</c:v>
                </c:pt>
                <c:pt idx="3322">
                  <c:v>1.0080337524414063E-3</c:v>
                </c:pt>
                <c:pt idx="3323">
                  <c:v>1.007080078125E-3</c:v>
                </c:pt>
                <c:pt idx="3324">
                  <c:v>1.0068416595458984E-3</c:v>
                </c:pt>
                <c:pt idx="3325">
                  <c:v>1.007080078125E-3</c:v>
                </c:pt>
                <c:pt idx="3326">
                  <c:v>1.007080078125E-3</c:v>
                </c:pt>
                <c:pt idx="3327">
                  <c:v>1.0068416595458984E-3</c:v>
                </c:pt>
                <c:pt idx="3328">
                  <c:v>1.007080078125E-3</c:v>
                </c:pt>
                <c:pt idx="3329">
                  <c:v>1.007080078125E-3</c:v>
                </c:pt>
                <c:pt idx="3330">
                  <c:v>1.0068416595458984E-3</c:v>
                </c:pt>
                <c:pt idx="3331">
                  <c:v>1.007080078125E-3</c:v>
                </c:pt>
                <c:pt idx="3332">
                  <c:v>1.007080078125E-3</c:v>
                </c:pt>
                <c:pt idx="3333">
                  <c:v>1.0068416595458984E-3</c:v>
                </c:pt>
                <c:pt idx="3334">
                  <c:v>1.0080337524414063E-3</c:v>
                </c:pt>
                <c:pt idx="3335">
                  <c:v>1.007080078125E-3</c:v>
                </c:pt>
                <c:pt idx="3336">
                  <c:v>1.0068416595458984E-3</c:v>
                </c:pt>
                <c:pt idx="3337">
                  <c:v>1.007080078125E-3</c:v>
                </c:pt>
                <c:pt idx="3338">
                  <c:v>1.007080078125E-3</c:v>
                </c:pt>
                <c:pt idx="3339">
                  <c:v>1.0068416595458984E-3</c:v>
                </c:pt>
                <c:pt idx="3340">
                  <c:v>1.007080078125E-3</c:v>
                </c:pt>
                <c:pt idx="3341">
                  <c:v>1.007080078125E-3</c:v>
                </c:pt>
                <c:pt idx="3342">
                  <c:v>1.0068416595458984E-3</c:v>
                </c:pt>
                <c:pt idx="3343">
                  <c:v>1.007080078125E-3</c:v>
                </c:pt>
                <c:pt idx="3344">
                  <c:v>1.007080078125E-3</c:v>
                </c:pt>
                <c:pt idx="3345">
                  <c:v>1.0068416595458984E-3</c:v>
                </c:pt>
                <c:pt idx="3346">
                  <c:v>1.007080078125E-3</c:v>
                </c:pt>
                <c:pt idx="3347">
                  <c:v>1.0080337524414063E-3</c:v>
                </c:pt>
                <c:pt idx="3348">
                  <c:v>1.007080078125E-3</c:v>
                </c:pt>
                <c:pt idx="3349">
                  <c:v>1.0068416595458984E-3</c:v>
                </c:pt>
                <c:pt idx="3350">
                  <c:v>1.007080078125E-3</c:v>
                </c:pt>
                <c:pt idx="3351">
                  <c:v>6.0420036315917969E-3</c:v>
                </c:pt>
                <c:pt idx="3352">
                  <c:v>1.007080078125E-3</c:v>
                </c:pt>
                <c:pt idx="3353">
                  <c:v>1.0068416595458984E-3</c:v>
                </c:pt>
                <c:pt idx="3354">
                  <c:v>1.0080337524414063E-3</c:v>
                </c:pt>
                <c:pt idx="3355">
                  <c:v>1.007080078125E-3</c:v>
                </c:pt>
                <c:pt idx="3356">
                  <c:v>1.0068416595458984E-3</c:v>
                </c:pt>
                <c:pt idx="3357">
                  <c:v>1.007080078125E-3</c:v>
                </c:pt>
                <c:pt idx="3358">
                  <c:v>1.007080078125E-3</c:v>
                </c:pt>
                <c:pt idx="3359">
                  <c:v>1.0068416595458984E-3</c:v>
                </c:pt>
                <c:pt idx="3360">
                  <c:v>1.007080078125E-3</c:v>
                </c:pt>
                <c:pt idx="3361">
                  <c:v>1.007080078125E-3</c:v>
                </c:pt>
                <c:pt idx="3362">
                  <c:v>1.0068416595458984E-3</c:v>
                </c:pt>
                <c:pt idx="3363">
                  <c:v>1.007080078125E-3</c:v>
                </c:pt>
                <c:pt idx="3364">
                  <c:v>1.007080078125E-3</c:v>
                </c:pt>
                <c:pt idx="3365">
                  <c:v>1.0068416595458984E-3</c:v>
                </c:pt>
                <c:pt idx="3366">
                  <c:v>1.007080078125E-3</c:v>
                </c:pt>
                <c:pt idx="3367">
                  <c:v>1.0080337524414063E-3</c:v>
                </c:pt>
                <c:pt idx="3368">
                  <c:v>1.007080078125E-3</c:v>
                </c:pt>
                <c:pt idx="3369">
                  <c:v>1.0068416595458984E-3</c:v>
                </c:pt>
                <c:pt idx="3370">
                  <c:v>1.007080078125E-3</c:v>
                </c:pt>
                <c:pt idx="3371">
                  <c:v>1.007080078125E-3</c:v>
                </c:pt>
                <c:pt idx="3372">
                  <c:v>1.0068416595458984E-3</c:v>
                </c:pt>
                <c:pt idx="3373">
                  <c:v>1.007080078125E-3</c:v>
                </c:pt>
                <c:pt idx="3374">
                  <c:v>1.007080078125E-3</c:v>
                </c:pt>
                <c:pt idx="3375">
                  <c:v>1.0068416595458984E-3</c:v>
                </c:pt>
                <c:pt idx="3376">
                  <c:v>1.007080078125E-3</c:v>
                </c:pt>
                <c:pt idx="3377">
                  <c:v>1.007080078125E-3</c:v>
                </c:pt>
                <c:pt idx="3378">
                  <c:v>1.0068416595458984E-3</c:v>
                </c:pt>
                <c:pt idx="3379">
                  <c:v>1.0080337524414063E-3</c:v>
                </c:pt>
                <c:pt idx="3380">
                  <c:v>1.007080078125E-3</c:v>
                </c:pt>
                <c:pt idx="3381">
                  <c:v>1.0068416595458984E-3</c:v>
                </c:pt>
                <c:pt idx="3382">
                  <c:v>1.007080078125E-3</c:v>
                </c:pt>
                <c:pt idx="3383">
                  <c:v>1.007080078125E-3</c:v>
                </c:pt>
                <c:pt idx="3384">
                  <c:v>1.0068416595458984E-3</c:v>
                </c:pt>
                <c:pt idx="3385">
                  <c:v>1.007080078125E-3</c:v>
                </c:pt>
                <c:pt idx="3386">
                  <c:v>1.007080078125E-3</c:v>
                </c:pt>
                <c:pt idx="3387">
                  <c:v>1.0068416595458984E-3</c:v>
                </c:pt>
                <c:pt idx="3388">
                  <c:v>1.007080078125E-3</c:v>
                </c:pt>
                <c:pt idx="3389">
                  <c:v>1.007080078125E-3</c:v>
                </c:pt>
                <c:pt idx="3390">
                  <c:v>1.0068416595458984E-3</c:v>
                </c:pt>
                <c:pt idx="3391">
                  <c:v>1.007080078125E-3</c:v>
                </c:pt>
                <c:pt idx="3392">
                  <c:v>1.0080337524414063E-3</c:v>
                </c:pt>
                <c:pt idx="3393">
                  <c:v>1.007080078125E-3</c:v>
                </c:pt>
                <c:pt idx="3394">
                  <c:v>1.0068416595458984E-3</c:v>
                </c:pt>
                <c:pt idx="3395">
                  <c:v>1.007080078125E-3</c:v>
                </c:pt>
                <c:pt idx="3396">
                  <c:v>1.007080078125E-3</c:v>
                </c:pt>
                <c:pt idx="3397">
                  <c:v>1.0068416595458984E-3</c:v>
                </c:pt>
                <c:pt idx="3398">
                  <c:v>1.007080078125E-3</c:v>
                </c:pt>
                <c:pt idx="3399">
                  <c:v>1.007080078125E-3</c:v>
                </c:pt>
                <c:pt idx="3400">
                  <c:v>1.0068416595458984E-3</c:v>
                </c:pt>
                <c:pt idx="3401">
                  <c:v>1.007080078125E-3</c:v>
                </c:pt>
                <c:pt idx="3402">
                  <c:v>1.007080078125E-3</c:v>
                </c:pt>
                <c:pt idx="3403">
                  <c:v>1.0068416595458984E-3</c:v>
                </c:pt>
                <c:pt idx="3404">
                  <c:v>1.0080337524414063E-3</c:v>
                </c:pt>
                <c:pt idx="3405">
                  <c:v>1.007080078125E-3</c:v>
                </c:pt>
                <c:pt idx="3406">
                  <c:v>1.0068416595458984E-3</c:v>
                </c:pt>
                <c:pt idx="3407">
                  <c:v>1.007080078125E-3</c:v>
                </c:pt>
                <c:pt idx="3408">
                  <c:v>1.007080078125E-3</c:v>
                </c:pt>
                <c:pt idx="3409">
                  <c:v>1.0068416595458984E-3</c:v>
                </c:pt>
                <c:pt idx="3410">
                  <c:v>1.007080078125E-3</c:v>
                </c:pt>
                <c:pt idx="3411">
                  <c:v>1.007080078125E-3</c:v>
                </c:pt>
                <c:pt idx="3412">
                  <c:v>1.0068416595458984E-3</c:v>
                </c:pt>
                <c:pt idx="3413">
                  <c:v>1.007080078125E-3</c:v>
                </c:pt>
                <c:pt idx="3414">
                  <c:v>1.007080078125E-3</c:v>
                </c:pt>
                <c:pt idx="3415">
                  <c:v>1.0068416595458984E-3</c:v>
                </c:pt>
                <c:pt idx="3416">
                  <c:v>1.007080078125E-3</c:v>
                </c:pt>
                <c:pt idx="3417">
                  <c:v>1.0080337524414063E-3</c:v>
                </c:pt>
                <c:pt idx="3418">
                  <c:v>1.007080078125E-3</c:v>
                </c:pt>
                <c:pt idx="3419">
                  <c:v>1.0068416595458984E-3</c:v>
                </c:pt>
                <c:pt idx="3420">
                  <c:v>1.007080078125E-3</c:v>
                </c:pt>
                <c:pt idx="3421">
                  <c:v>1.007080078125E-3</c:v>
                </c:pt>
                <c:pt idx="3422">
                  <c:v>1.0068416595458984E-3</c:v>
                </c:pt>
                <c:pt idx="3423">
                  <c:v>1.007080078125E-3</c:v>
                </c:pt>
                <c:pt idx="3424">
                  <c:v>1.007080078125E-3</c:v>
                </c:pt>
                <c:pt idx="3425">
                  <c:v>1.0068416595458984E-3</c:v>
                </c:pt>
                <c:pt idx="3426">
                  <c:v>1.007080078125E-3</c:v>
                </c:pt>
                <c:pt idx="3427">
                  <c:v>1.007080078125E-3</c:v>
                </c:pt>
                <c:pt idx="3428">
                  <c:v>1.0068416595458984E-3</c:v>
                </c:pt>
                <c:pt idx="3429">
                  <c:v>1.0080337524414063E-3</c:v>
                </c:pt>
                <c:pt idx="3430">
                  <c:v>1.007080078125E-3</c:v>
                </c:pt>
                <c:pt idx="3431">
                  <c:v>1.0068416595458984E-3</c:v>
                </c:pt>
                <c:pt idx="3432">
                  <c:v>1.007080078125E-3</c:v>
                </c:pt>
                <c:pt idx="3433">
                  <c:v>1.007080078125E-3</c:v>
                </c:pt>
                <c:pt idx="3434">
                  <c:v>1.0068416595458984E-3</c:v>
                </c:pt>
                <c:pt idx="3435">
                  <c:v>1.007080078125E-3</c:v>
                </c:pt>
                <c:pt idx="3436">
                  <c:v>1.007080078125E-3</c:v>
                </c:pt>
                <c:pt idx="3437">
                  <c:v>1.0068416595458984E-3</c:v>
                </c:pt>
                <c:pt idx="3438">
                  <c:v>1.007080078125E-3</c:v>
                </c:pt>
                <c:pt idx="3439">
                  <c:v>1.007080078125E-3</c:v>
                </c:pt>
                <c:pt idx="3440">
                  <c:v>1.0068416595458984E-3</c:v>
                </c:pt>
                <c:pt idx="3441">
                  <c:v>1.007080078125E-3</c:v>
                </c:pt>
                <c:pt idx="3442">
                  <c:v>1.0080337524414063E-3</c:v>
                </c:pt>
                <c:pt idx="3443">
                  <c:v>1.007080078125E-3</c:v>
                </c:pt>
                <c:pt idx="3444">
                  <c:v>1.0068416595458984E-3</c:v>
                </c:pt>
                <c:pt idx="3445">
                  <c:v>1.007080078125E-3</c:v>
                </c:pt>
                <c:pt idx="3446">
                  <c:v>1.007080078125E-3</c:v>
                </c:pt>
                <c:pt idx="3447">
                  <c:v>1.0068416595458984E-3</c:v>
                </c:pt>
                <c:pt idx="3448">
                  <c:v>1.007080078125E-3</c:v>
                </c:pt>
                <c:pt idx="3449">
                  <c:v>1.007080078125E-3</c:v>
                </c:pt>
                <c:pt idx="3450">
                  <c:v>1.0068416595458984E-3</c:v>
                </c:pt>
                <c:pt idx="3451">
                  <c:v>1.007080078125E-3</c:v>
                </c:pt>
                <c:pt idx="3452">
                  <c:v>1.0068416595458984E-3</c:v>
                </c:pt>
                <c:pt idx="3453">
                  <c:v>1.007080078125E-3</c:v>
                </c:pt>
                <c:pt idx="3454">
                  <c:v>1.0080337524414063E-3</c:v>
                </c:pt>
                <c:pt idx="3455">
                  <c:v>1.007080078125E-3</c:v>
                </c:pt>
                <c:pt idx="3456">
                  <c:v>1.0068416595458984E-3</c:v>
                </c:pt>
                <c:pt idx="3457">
                  <c:v>1.007080078125E-3</c:v>
                </c:pt>
                <c:pt idx="3458">
                  <c:v>1.007080078125E-3</c:v>
                </c:pt>
                <c:pt idx="3459">
                  <c:v>1.0068416595458984E-3</c:v>
                </c:pt>
                <c:pt idx="3460">
                  <c:v>1.007080078125E-3</c:v>
                </c:pt>
                <c:pt idx="3461">
                  <c:v>1.007080078125E-3</c:v>
                </c:pt>
                <c:pt idx="3462">
                  <c:v>1.0068416595458984E-3</c:v>
                </c:pt>
                <c:pt idx="3463">
                  <c:v>1.007080078125E-3</c:v>
                </c:pt>
                <c:pt idx="3464">
                  <c:v>1.007080078125E-3</c:v>
                </c:pt>
                <c:pt idx="3465">
                  <c:v>1.0068416595458984E-3</c:v>
                </c:pt>
                <c:pt idx="3466">
                  <c:v>1.007080078125E-3</c:v>
                </c:pt>
                <c:pt idx="3467">
                  <c:v>1.0080337524414063E-3</c:v>
                </c:pt>
                <c:pt idx="3468">
                  <c:v>1.007080078125E-3</c:v>
                </c:pt>
                <c:pt idx="3469">
                  <c:v>1.0068416595458984E-3</c:v>
                </c:pt>
                <c:pt idx="3470">
                  <c:v>1.007080078125E-3</c:v>
                </c:pt>
                <c:pt idx="3471">
                  <c:v>1.007080078125E-3</c:v>
                </c:pt>
                <c:pt idx="3472">
                  <c:v>1.0068416595458984E-3</c:v>
                </c:pt>
                <c:pt idx="3473">
                  <c:v>1.007080078125E-3</c:v>
                </c:pt>
                <c:pt idx="3474">
                  <c:v>1.0068416595458984E-3</c:v>
                </c:pt>
                <c:pt idx="3475">
                  <c:v>1.007080078125E-3</c:v>
                </c:pt>
                <c:pt idx="3476">
                  <c:v>1.007080078125E-3</c:v>
                </c:pt>
                <c:pt idx="3477">
                  <c:v>1.0068416595458984E-3</c:v>
                </c:pt>
                <c:pt idx="3478">
                  <c:v>1.007080078125E-3</c:v>
                </c:pt>
                <c:pt idx="3479">
                  <c:v>1.0080337524414063E-3</c:v>
                </c:pt>
                <c:pt idx="3480">
                  <c:v>1.007080078125E-3</c:v>
                </c:pt>
                <c:pt idx="3481">
                  <c:v>1.0068416595458984E-3</c:v>
                </c:pt>
                <c:pt idx="3482">
                  <c:v>1.007080078125E-3</c:v>
                </c:pt>
                <c:pt idx="3483">
                  <c:v>1.007080078125E-3</c:v>
                </c:pt>
                <c:pt idx="3484">
                  <c:v>1.0068416595458984E-3</c:v>
                </c:pt>
                <c:pt idx="3485">
                  <c:v>1.007080078125E-3</c:v>
                </c:pt>
                <c:pt idx="3486">
                  <c:v>1.007080078125E-3</c:v>
                </c:pt>
                <c:pt idx="3487">
                  <c:v>1.0068416595458984E-3</c:v>
                </c:pt>
                <c:pt idx="3488">
                  <c:v>1.007080078125E-3</c:v>
                </c:pt>
                <c:pt idx="3489">
                  <c:v>1.007080078125E-3</c:v>
                </c:pt>
                <c:pt idx="3490">
                  <c:v>1.0068416595458984E-3</c:v>
                </c:pt>
                <c:pt idx="3491">
                  <c:v>1.007080078125E-3</c:v>
                </c:pt>
                <c:pt idx="3492">
                  <c:v>1.0080337524414063E-3</c:v>
                </c:pt>
                <c:pt idx="3493">
                  <c:v>1.007080078125E-3</c:v>
                </c:pt>
                <c:pt idx="3494">
                  <c:v>1.0068416595458984E-3</c:v>
                </c:pt>
                <c:pt idx="3495">
                  <c:v>1.007080078125E-3</c:v>
                </c:pt>
                <c:pt idx="3496">
                  <c:v>1.0068416595458984E-3</c:v>
                </c:pt>
                <c:pt idx="3497">
                  <c:v>1.007080078125E-3</c:v>
                </c:pt>
                <c:pt idx="3498">
                  <c:v>1.007080078125E-3</c:v>
                </c:pt>
                <c:pt idx="3499">
                  <c:v>1.0068416595458984E-3</c:v>
                </c:pt>
                <c:pt idx="3500">
                  <c:v>1.007080078125E-3</c:v>
                </c:pt>
                <c:pt idx="3501">
                  <c:v>1.007080078125E-3</c:v>
                </c:pt>
                <c:pt idx="3502">
                  <c:v>1.0068416595458984E-3</c:v>
                </c:pt>
                <c:pt idx="3503">
                  <c:v>1.007080078125E-3</c:v>
                </c:pt>
                <c:pt idx="3504">
                  <c:v>5.0361156463623047E-3</c:v>
                </c:pt>
                <c:pt idx="3505">
                  <c:v>1.0068416595458984E-3</c:v>
                </c:pt>
                <c:pt idx="3506">
                  <c:v>1.007080078125E-3</c:v>
                </c:pt>
                <c:pt idx="3507">
                  <c:v>1.007080078125E-3</c:v>
                </c:pt>
                <c:pt idx="3508">
                  <c:v>1.0068416595458984E-3</c:v>
                </c:pt>
                <c:pt idx="3509">
                  <c:v>1.007080078125E-3</c:v>
                </c:pt>
                <c:pt idx="3510">
                  <c:v>1.007080078125E-3</c:v>
                </c:pt>
                <c:pt idx="3511">
                  <c:v>1.0068416595458984E-3</c:v>
                </c:pt>
                <c:pt idx="3512">
                  <c:v>1.007080078125E-3</c:v>
                </c:pt>
                <c:pt idx="3513">
                  <c:v>1.0080337524414063E-3</c:v>
                </c:pt>
                <c:pt idx="3514">
                  <c:v>1.0068416595458984E-3</c:v>
                </c:pt>
                <c:pt idx="3515">
                  <c:v>1.007080078125E-3</c:v>
                </c:pt>
                <c:pt idx="3516">
                  <c:v>1.007080078125E-3</c:v>
                </c:pt>
                <c:pt idx="3517">
                  <c:v>1.0068416595458984E-3</c:v>
                </c:pt>
                <c:pt idx="3518">
                  <c:v>1.007080078125E-3</c:v>
                </c:pt>
                <c:pt idx="3519">
                  <c:v>1.007080078125E-3</c:v>
                </c:pt>
                <c:pt idx="3520">
                  <c:v>1.0068416595458984E-3</c:v>
                </c:pt>
                <c:pt idx="3521">
                  <c:v>1.007080078125E-3</c:v>
                </c:pt>
                <c:pt idx="3522">
                  <c:v>1.007080078125E-3</c:v>
                </c:pt>
                <c:pt idx="3523">
                  <c:v>1.0068416595458984E-3</c:v>
                </c:pt>
                <c:pt idx="3524">
                  <c:v>1.007080078125E-3</c:v>
                </c:pt>
                <c:pt idx="3525">
                  <c:v>1.0080337524414063E-3</c:v>
                </c:pt>
                <c:pt idx="3526">
                  <c:v>1.007080078125E-3</c:v>
                </c:pt>
                <c:pt idx="3527">
                  <c:v>1.0068416595458984E-3</c:v>
                </c:pt>
                <c:pt idx="3528">
                  <c:v>1.007080078125E-3</c:v>
                </c:pt>
                <c:pt idx="3529">
                  <c:v>1.007080078125E-3</c:v>
                </c:pt>
                <c:pt idx="3530">
                  <c:v>1.0068416595458984E-3</c:v>
                </c:pt>
                <c:pt idx="3531">
                  <c:v>1.007080078125E-3</c:v>
                </c:pt>
                <c:pt idx="3532">
                  <c:v>1.007080078125E-3</c:v>
                </c:pt>
                <c:pt idx="3533">
                  <c:v>1.0068416595458984E-3</c:v>
                </c:pt>
                <c:pt idx="3534">
                  <c:v>1.007080078125E-3</c:v>
                </c:pt>
                <c:pt idx="3535">
                  <c:v>1.007080078125E-3</c:v>
                </c:pt>
                <c:pt idx="3536">
                  <c:v>1.0068416595458984E-3</c:v>
                </c:pt>
                <c:pt idx="3537">
                  <c:v>1.007080078125E-3</c:v>
                </c:pt>
                <c:pt idx="3538">
                  <c:v>1.0080337524414063E-3</c:v>
                </c:pt>
                <c:pt idx="3539">
                  <c:v>1.0068416595458984E-3</c:v>
                </c:pt>
                <c:pt idx="3540">
                  <c:v>1.007080078125E-3</c:v>
                </c:pt>
                <c:pt idx="3541">
                  <c:v>1.007080078125E-3</c:v>
                </c:pt>
                <c:pt idx="3542">
                  <c:v>1.0068416595458984E-3</c:v>
                </c:pt>
                <c:pt idx="3543">
                  <c:v>1.007080078125E-3</c:v>
                </c:pt>
                <c:pt idx="3544">
                  <c:v>1.007080078125E-3</c:v>
                </c:pt>
                <c:pt idx="3545">
                  <c:v>1.0068416595458984E-3</c:v>
                </c:pt>
                <c:pt idx="3546">
                  <c:v>1.007080078125E-3</c:v>
                </c:pt>
                <c:pt idx="3547">
                  <c:v>1.007080078125E-3</c:v>
                </c:pt>
                <c:pt idx="3548">
                  <c:v>1.0068416595458984E-3</c:v>
                </c:pt>
                <c:pt idx="3549">
                  <c:v>1.007080078125E-3</c:v>
                </c:pt>
                <c:pt idx="3550">
                  <c:v>1.0080337524414063E-3</c:v>
                </c:pt>
                <c:pt idx="3551">
                  <c:v>1.007080078125E-3</c:v>
                </c:pt>
                <c:pt idx="3552">
                  <c:v>1.0068416595458984E-3</c:v>
                </c:pt>
                <c:pt idx="3553">
                  <c:v>1.007080078125E-3</c:v>
                </c:pt>
                <c:pt idx="3554">
                  <c:v>1.007080078125E-3</c:v>
                </c:pt>
                <c:pt idx="3555">
                  <c:v>1.0068416595458984E-3</c:v>
                </c:pt>
                <c:pt idx="3556">
                  <c:v>1.007080078125E-3</c:v>
                </c:pt>
                <c:pt idx="3557">
                  <c:v>1.007080078125E-3</c:v>
                </c:pt>
                <c:pt idx="3558">
                  <c:v>1.0068416595458984E-3</c:v>
                </c:pt>
                <c:pt idx="3559">
                  <c:v>1.007080078125E-3</c:v>
                </c:pt>
                <c:pt idx="3560">
                  <c:v>1.007080078125E-3</c:v>
                </c:pt>
                <c:pt idx="3561">
                  <c:v>1.0068416595458984E-3</c:v>
                </c:pt>
                <c:pt idx="3562">
                  <c:v>1.007080078125E-3</c:v>
                </c:pt>
                <c:pt idx="3563">
                  <c:v>1.0080337524414063E-3</c:v>
                </c:pt>
                <c:pt idx="3564">
                  <c:v>1.0068416595458984E-3</c:v>
                </c:pt>
                <c:pt idx="3565">
                  <c:v>1.007080078125E-3</c:v>
                </c:pt>
                <c:pt idx="3566">
                  <c:v>1.007080078125E-3</c:v>
                </c:pt>
                <c:pt idx="3567">
                  <c:v>1.0068416595458984E-3</c:v>
                </c:pt>
                <c:pt idx="3568">
                  <c:v>1.007080078125E-3</c:v>
                </c:pt>
                <c:pt idx="3569">
                  <c:v>1.007080078125E-3</c:v>
                </c:pt>
                <c:pt idx="3570">
                  <c:v>1.0068416595458984E-3</c:v>
                </c:pt>
                <c:pt idx="3571">
                  <c:v>1.007080078125E-3</c:v>
                </c:pt>
                <c:pt idx="3572">
                  <c:v>1.007080078125E-3</c:v>
                </c:pt>
                <c:pt idx="3573">
                  <c:v>1.0068416595458984E-3</c:v>
                </c:pt>
                <c:pt idx="3574">
                  <c:v>1.007080078125E-3</c:v>
                </c:pt>
                <c:pt idx="3575">
                  <c:v>1.0080337524414063E-3</c:v>
                </c:pt>
                <c:pt idx="3576">
                  <c:v>1.007080078125E-3</c:v>
                </c:pt>
                <c:pt idx="3577">
                  <c:v>3.0210018157958984E-3</c:v>
                </c:pt>
                <c:pt idx="3578">
                  <c:v>1.0068416595458984E-3</c:v>
                </c:pt>
                <c:pt idx="3579">
                  <c:v>1.007080078125E-3</c:v>
                </c:pt>
                <c:pt idx="3580">
                  <c:v>1.007080078125E-3</c:v>
                </c:pt>
                <c:pt idx="3581">
                  <c:v>1.0068416595458984E-3</c:v>
                </c:pt>
                <c:pt idx="3582">
                  <c:v>1.007080078125E-3</c:v>
                </c:pt>
                <c:pt idx="3583">
                  <c:v>1.007080078125E-3</c:v>
                </c:pt>
                <c:pt idx="3584">
                  <c:v>1.0068416595458984E-3</c:v>
                </c:pt>
                <c:pt idx="3585">
                  <c:v>1.007080078125E-3</c:v>
                </c:pt>
                <c:pt idx="3586">
                  <c:v>1.0080337524414063E-3</c:v>
                </c:pt>
                <c:pt idx="3587">
                  <c:v>1.0068416595458984E-3</c:v>
                </c:pt>
                <c:pt idx="3588">
                  <c:v>1.007080078125E-3</c:v>
                </c:pt>
                <c:pt idx="3589">
                  <c:v>1.007080078125E-3</c:v>
                </c:pt>
                <c:pt idx="3590">
                  <c:v>1.0068416595458984E-3</c:v>
                </c:pt>
                <c:pt idx="3591">
                  <c:v>1.007080078125E-3</c:v>
                </c:pt>
                <c:pt idx="3592">
                  <c:v>1.007080078125E-3</c:v>
                </c:pt>
                <c:pt idx="3593">
                  <c:v>1.0068416595458984E-3</c:v>
                </c:pt>
                <c:pt idx="3594">
                  <c:v>1.007080078125E-3</c:v>
                </c:pt>
                <c:pt idx="3595">
                  <c:v>1.007080078125E-3</c:v>
                </c:pt>
                <c:pt idx="3596">
                  <c:v>1.0068416595458984E-3</c:v>
                </c:pt>
                <c:pt idx="3597">
                  <c:v>1.007080078125E-3</c:v>
                </c:pt>
                <c:pt idx="3598">
                  <c:v>1.0080337524414063E-3</c:v>
                </c:pt>
                <c:pt idx="3599">
                  <c:v>1.007080078125E-3</c:v>
                </c:pt>
                <c:pt idx="3600">
                  <c:v>1.0068416595458984E-3</c:v>
                </c:pt>
                <c:pt idx="3601">
                  <c:v>1.007080078125E-3</c:v>
                </c:pt>
                <c:pt idx="3602">
                  <c:v>1.007080078125E-3</c:v>
                </c:pt>
                <c:pt idx="3603">
                  <c:v>1.0068416595458984E-3</c:v>
                </c:pt>
                <c:pt idx="3604">
                  <c:v>1.007080078125E-3</c:v>
                </c:pt>
                <c:pt idx="3605">
                  <c:v>1.007080078125E-3</c:v>
                </c:pt>
                <c:pt idx="3606">
                  <c:v>1.0068416595458984E-3</c:v>
                </c:pt>
                <c:pt idx="3607">
                  <c:v>1.007080078125E-3</c:v>
                </c:pt>
                <c:pt idx="3608">
                  <c:v>1.007080078125E-3</c:v>
                </c:pt>
                <c:pt idx="3609">
                  <c:v>1.0068416595458984E-3</c:v>
                </c:pt>
                <c:pt idx="3610">
                  <c:v>1.007080078125E-3</c:v>
                </c:pt>
                <c:pt idx="3611">
                  <c:v>1.0080337524414063E-3</c:v>
                </c:pt>
                <c:pt idx="3612">
                  <c:v>1.0068416595458984E-3</c:v>
                </c:pt>
                <c:pt idx="3613">
                  <c:v>1.007080078125E-3</c:v>
                </c:pt>
                <c:pt idx="3614">
                  <c:v>1.007080078125E-3</c:v>
                </c:pt>
                <c:pt idx="3615">
                  <c:v>1.0068416595458984E-3</c:v>
                </c:pt>
                <c:pt idx="3616">
                  <c:v>1.007080078125E-3</c:v>
                </c:pt>
                <c:pt idx="3617">
                  <c:v>1.007080078125E-3</c:v>
                </c:pt>
                <c:pt idx="3618">
                  <c:v>1.0068416595458984E-3</c:v>
                </c:pt>
                <c:pt idx="3619">
                  <c:v>1.007080078125E-3</c:v>
                </c:pt>
                <c:pt idx="3620">
                  <c:v>1.007080078125E-3</c:v>
                </c:pt>
                <c:pt idx="3621">
                  <c:v>1.0068416595458984E-3</c:v>
                </c:pt>
                <c:pt idx="3622">
                  <c:v>1.007080078125E-3</c:v>
                </c:pt>
                <c:pt idx="3623">
                  <c:v>1.0080337524414063E-3</c:v>
                </c:pt>
                <c:pt idx="3624">
                  <c:v>2.0139217376708984E-3</c:v>
                </c:pt>
                <c:pt idx="3625">
                  <c:v>1.007080078125E-3</c:v>
                </c:pt>
                <c:pt idx="3626">
                  <c:v>1.007080078125E-3</c:v>
                </c:pt>
                <c:pt idx="3627">
                  <c:v>1.0068416595458984E-3</c:v>
                </c:pt>
                <c:pt idx="3628">
                  <c:v>1.007080078125E-3</c:v>
                </c:pt>
                <c:pt idx="3629">
                  <c:v>1.007080078125E-3</c:v>
                </c:pt>
                <c:pt idx="3630">
                  <c:v>1.0068416595458984E-3</c:v>
                </c:pt>
                <c:pt idx="3631">
                  <c:v>1.007080078125E-3</c:v>
                </c:pt>
                <c:pt idx="3632">
                  <c:v>1.007080078125E-3</c:v>
                </c:pt>
                <c:pt idx="3633">
                  <c:v>1.0068416595458984E-3</c:v>
                </c:pt>
                <c:pt idx="3634">
                  <c:v>1.007080078125E-3</c:v>
                </c:pt>
                <c:pt idx="3635">
                  <c:v>1.0080337524414063E-3</c:v>
                </c:pt>
                <c:pt idx="3636">
                  <c:v>1.0068416595458984E-3</c:v>
                </c:pt>
                <c:pt idx="3637">
                  <c:v>1.007080078125E-3</c:v>
                </c:pt>
                <c:pt idx="3638">
                  <c:v>1.007080078125E-3</c:v>
                </c:pt>
                <c:pt idx="3639">
                  <c:v>1.0068416595458984E-3</c:v>
                </c:pt>
                <c:pt idx="3640">
                  <c:v>1.007080078125E-3</c:v>
                </c:pt>
                <c:pt idx="3641">
                  <c:v>1.007080078125E-3</c:v>
                </c:pt>
                <c:pt idx="3642">
                  <c:v>1.0068416595458984E-3</c:v>
                </c:pt>
                <c:pt idx="3643">
                  <c:v>1.007080078125E-3</c:v>
                </c:pt>
                <c:pt idx="3644">
                  <c:v>1.007080078125E-3</c:v>
                </c:pt>
                <c:pt idx="3645">
                  <c:v>1.0068416595458984E-3</c:v>
                </c:pt>
                <c:pt idx="3646">
                  <c:v>1.007080078125E-3</c:v>
                </c:pt>
                <c:pt idx="3647">
                  <c:v>1.0080337524414063E-3</c:v>
                </c:pt>
                <c:pt idx="3648">
                  <c:v>1.007080078125E-3</c:v>
                </c:pt>
                <c:pt idx="3649">
                  <c:v>1.0068416595458984E-3</c:v>
                </c:pt>
                <c:pt idx="3650">
                  <c:v>1.007080078125E-3</c:v>
                </c:pt>
                <c:pt idx="3651">
                  <c:v>1.007080078125E-3</c:v>
                </c:pt>
                <c:pt idx="3652">
                  <c:v>1.0068416595458984E-3</c:v>
                </c:pt>
                <c:pt idx="3653">
                  <c:v>1.007080078125E-3</c:v>
                </c:pt>
                <c:pt idx="3654">
                  <c:v>1.007080078125E-3</c:v>
                </c:pt>
                <c:pt idx="3655">
                  <c:v>1.0068416595458984E-3</c:v>
                </c:pt>
                <c:pt idx="3656">
                  <c:v>1.007080078125E-3</c:v>
                </c:pt>
                <c:pt idx="3657">
                  <c:v>1.007080078125E-3</c:v>
                </c:pt>
                <c:pt idx="3658">
                  <c:v>1.0068416595458984E-3</c:v>
                </c:pt>
                <c:pt idx="3659">
                  <c:v>1.007080078125E-3</c:v>
                </c:pt>
                <c:pt idx="3660">
                  <c:v>1.0080337524414063E-3</c:v>
                </c:pt>
                <c:pt idx="3661">
                  <c:v>1.0068416595458984E-3</c:v>
                </c:pt>
                <c:pt idx="3662">
                  <c:v>1.007080078125E-3</c:v>
                </c:pt>
                <c:pt idx="3663">
                  <c:v>1.007080078125E-3</c:v>
                </c:pt>
                <c:pt idx="3664">
                  <c:v>1.0068416595458984E-3</c:v>
                </c:pt>
                <c:pt idx="3665">
                  <c:v>1.007080078125E-3</c:v>
                </c:pt>
                <c:pt idx="3666">
                  <c:v>1.007080078125E-3</c:v>
                </c:pt>
                <c:pt idx="3667">
                  <c:v>1.0068416595458984E-3</c:v>
                </c:pt>
                <c:pt idx="3668">
                  <c:v>1.007080078125E-3</c:v>
                </c:pt>
                <c:pt idx="3669">
                  <c:v>1.007080078125E-3</c:v>
                </c:pt>
                <c:pt idx="3670">
                  <c:v>1.0068416595458984E-3</c:v>
                </c:pt>
                <c:pt idx="3671">
                  <c:v>1.007080078125E-3</c:v>
                </c:pt>
                <c:pt idx="3672">
                  <c:v>1.0080337524414063E-3</c:v>
                </c:pt>
                <c:pt idx="3673">
                  <c:v>1.007080078125E-3</c:v>
                </c:pt>
                <c:pt idx="3674">
                  <c:v>1.0068416595458984E-3</c:v>
                </c:pt>
                <c:pt idx="3675">
                  <c:v>1.007080078125E-3</c:v>
                </c:pt>
                <c:pt idx="3676">
                  <c:v>1.007080078125E-3</c:v>
                </c:pt>
                <c:pt idx="3677">
                  <c:v>1.0068416595458984E-3</c:v>
                </c:pt>
                <c:pt idx="3678">
                  <c:v>7.0490837097167969E-3</c:v>
                </c:pt>
                <c:pt idx="3679">
                  <c:v>1.0080337524414063E-3</c:v>
                </c:pt>
                <c:pt idx="3680">
                  <c:v>1.0068416595458984E-3</c:v>
                </c:pt>
                <c:pt idx="3681">
                  <c:v>1.007080078125E-3</c:v>
                </c:pt>
                <c:pt idx="3682">
                  <c:v>1.007080078125E-3</c:v>
                </c:pt>
                <c:pt idx="3683">
                  <c:v>1.0068416595458984E-3</c:v>
                </c:pt>
                <c:pt idx="3684">
                  <c:v>1.007080078125E-3</c:v>
                </c:pt>
                <c:pt idx="3685">
                  <c:v>1.007080078125E-3</c:v>
                </c:pt>
                <c:pt idx="3686">
                  <c:v>1.0068416595458984E-3</c:v>
                </c:pt>
                <c:pt idx="3687">
                  <c:v>1.007080078125E-3</c:v>
                </c:pt>
                <c:pt idx="3688">
                  <c:v>1.007080078125E-3</c:v>
                </c:pt>
                <c:pt idx="3689">
                  <c:v>1.0068416595458984E-3</c:v>
                </c:pt>
                <c:pt idx="3690">
                  <c:v>1.007080078125E-3</c:v>
                </c:pt>
                <c:pt idx="3691">
                  <c:v>1.0080337524414063E-3</c:v>
                </c:pt>
                <c:pt idx="3692">
                  <c:v>1.007080078125E-3</c:v>
                </c:pt>
                <c:pt idx="3693">
                  <c:v>1.0068416595458984E-3</c:v>
                </c:pt>
                <c:pt idx="3694">
                  <c:v>1.007080078125E-3</c:v>
                </c:pt>
                <c:pt idx="3695">
                  <c:v>1.007080078125E-3</c:v>
                </c:pt>
                <c:pt idx="3696">
                  <c:v>1.0068416595458984E-3</c:v>
                </c:pt>
                <c:pt idx="3697">
                  <c:v>1.007080078125E-3</c:v>
                </c:pt>
                <c:pt idx="3698">
                  <c:v>1.007080078125E-3</c:v>
                </c:pt>
                <c:pt idx="3699">
                  <c:v>1.0068416595458984E-3</c:v>
                </c:pt>
                <c:pt idx="3700">
                  <c:v>1.007080078125E-3</c:v>
                </c:pt>
                <c:pt idx="3701">
                  <c:v>1.007080078125E-3</c:v>
                </c:pt>
                <c:pt idx="3702">
                  <c:v>1.0068416595458984E-3</c:v>
                </c:pt>
                <c:pt idx="3703">
                  <c:v>1.007080078125E-3</c:v>
                </c:pt>
                <c:pt idx="3704">
                  <c:v>1.0080337524414063E-3</c:v>
                </c:pt>
                <c:pt idx="3705">
                  <c:v>1.0068416595458984E-3</c:v>
                </c:pt>
                <c:pt idx="3706">
                  <c:v>1.007080078125E-3</c:v>
                </c:pt>
                <c:pt idx="3707">
                  <c:v>1.007080078125E-3</c:v>
                </c:pt>
                <c:pt idx="3708">
                  <c:v>1.0068416595458984E-3</c:v>
                </c:pt>
                <c:pt idx="3709">
                  <c:v>1.007080078125E-3</c:v>
                </c:pt>
                <c:pt idx="3710">
                  <c:v>1.007080078125E-3</c:v>
                </c:pt>
                <c:pt idx="3711">
                  <c:v>1.0068416595458984E-3</c:v>
                </c:pt>
                <c:pt idx="3712">
                  <c:v>1.007080078125E-3</c:v>
                </c:pt>
                <c:pt idx="3713">
                  <c:v>1.007080078125E-3</c:v>
                </c:pt>
                <c:pt idx="3714">
                  <c:v>1.0068416595458984E-3</c:v>
                </c:pt>
                <c:pt idx="3715">
                  <c:v>1.007080078125E-3</c:v>
                </c:pt>
                <c:pt idx="3716">
                  <c:v>1.0080337524414063E-3</c:v>
                </c:pt>
                <c:pt idx="3717">
                  <c:v>1.007080078125E-3</c:v>
                </c:pt>
                <c:pt idx="3718">
                  <c:v>1.0068416595458984E-3</c:v>
                </c:pt>
                <c:pt idx="3719">
                  <c:v>1.007080078125E-3</c:v>
                </c:pt>
                <c:pt idx="3720">
                  <c:v>1.007080078125E-3</c:v>
                </c:pt>
                <c:pt idx="3721">
                  <c:v>1.0068416595458984E-3</c:v>
                </c:pt>
                <c:pt idx="3722">
                  <c:v>1.007080078125E-3</c:v>
                </c:pt>
                <c:pt idx="3723">
                  <c:v>1.007080078125E-3</c:v>
                </c:pt>
                <c:pt idx="3724">
                  <c:v>1.0068416595458984E-3</c:v>
                </c:pt>
                <c:pt idx="3725">
                  <c:v>1.007080078125E-3</c:v>
                </c:pt>
                <c:pt idx="3726">
                  <c:v>1.007080078125E-3</c:v>
                </c:pt>
                <c:pt idx="3727">
                  <c:v>1.0068416595458984E-3</c:v>
                </c:pt>
                <c:pt idx="3728">
                  <c:v>1.0080337524414063E-3</c:v>
                </c:pt>
                <c:pt idx="3729">
                  <c:v>1.007080078125E-3</c:v>
                </c:pt>
                <c:pt idx="3730">
                  <c:v>1.0068416595458984E-3</c:v>
                </c:pt>
                <c:pt idx="3731">
                  <c:v>1.007080078125E-3</c:v>
                </c:pt>
                <c:pt idx="3732">
                  <c:v>1.007080078125E-3</c:v>
                </c:pt>
                <c:pt idx="3733">
                  <c:v>1.0068416595458984E-3</c:v>
                </c:pt>
                <c:pt idx="3734">
                  <c:v>1.007080078125E-3</c:v>
                </c:pt>
                <c:pt idx="3735">
                  <c:v>1.007080078125E-3</c:v>
                </c:pt>
                <c:pt idx="3736">
                  <c:v>1.0068416595458984E-3</c:v>
                </c:pt>
                <c:pt idx="3737">
                  <c:v>1.007080078125E-3</c:v>
                </c:pt>
                <c:pt idx="3738">
                  <c:v>1.007080078125E-3</c:v>
                </c:pt>
                <c:pt idx="3739">
                  <c:v>1.0068416595458984E-3</c:v>
                </c:pt>
                <c:pt idx="3740">
                  <c:v>1.007080078125E-3</c:v>
                </c:pt>
                <c:pt idx="3741">
                  <c:v>1.0080337524414063E-3</c:v>
                </c:pt>
                <c:pt idx="3742">
                  <c:v>1.007080078125E-3</c:v>
                </c:pt>
                <c:pt idx="3743">
                  <c:v>1.0068416595458984E-3</c:v>
                </c:pt>
                <c:pt idx="3744">
                  <c:v>1.007080078125E-3</c:v>
                </c:pt>
                <c:pt idx="3745">
                  <c:v>1.007080078125E-3</c:v>
                </c:pt>
                <c:pt idx="3746">
                  <c:v>1.0068416595458984E-3</c:v>
                </c:pt>
                <c:pt idx="3747">
                  <c:v>1.007080078125E-3</c:v>
                </c:pt>
                <c:pt idx="3748">
                  <c:v>1.007080078125E-3</c:v>
                </c:pt>
                <c:pt idx="3749">
                  <c:v>1.0068416595458984E-3</c:v>
                </c:pt>
                <c:pt idx="3750">
                  <c:v>1.007080078125E-3</c:v>
                </c:pt>
                <c:pt idx="3751">
                  <c:v>1.007080078125E-3</c:v>
                </c:pt>
                <c:pt idx="3752">
                  <c:v>1.0068416595458984E-3</c:v>
                </c:pt>
                <c:pt idx="3753">
                  <c:v>1.0080337524414063E-3</c:v>
                </c:pt>
                <c:pt idx="3754">
                  <c:v>1.007080078125E-3</c:v>
                </c:pt>
                <c:pt idx="3755">
                  <c:v>1.0068416595458984E-3</c:v>
                </c:pt>
                <c:pt idx="3756">
                  <c:v>1.007080078125E-3</c:v>
                </c:pt>
                <c:pt idx="3757">
                  <c:v>1.007080078125E-3</c:v>
                </c:pt>
                <c:pt idx="3758">
                  <c:v>1.0068416595458984E-3</c:v>
                </c:pt>
                <c:pt idx="3759">
                  <c:v>1.007080078125E-3</c:v>
                </c:pt>
                <c:pt idx="3760">
                  <c:v>1.007080078125E-3</c:v>
                </c:pt>
                <c:pt idx="3761">
                  <c:v>1.0068416595458984E-3</c:v>
                </c:pt>
                <c:pt idx="3762">
                  <c:v>1.007080078125E-3</c:v>
                </c:pt>
                <c:pt idx="3763">
                  <c:v>1.007080078125E-3</c:v>
                </c:pt>
                <c:pt idx="3764">
                  <c:v>1.0068416595458984E-3</c:v>
                </c:pt>
                <c:pt idx="3765">
                  <c:v>1.007080078125E-3</c:v>
                </c:pt>
                <c:pt idx="3766">
                  <c:v>1.0080337524414063E-3</c:v>
                </c:pt>
                <c:pt idx="3767">
                  <c:v>1.007080078125E-3</c:v>
                </c:pt>
                <c:pt idx="3768">
                  <c:v>1.0068416595458984E-3</c:v>
                </c:pt>
                <c:pt idx="3769">
                  <c:v>1.007080078125E-3</c:v>
                </c:pt>
                <c:pt idx="3770">
                  <c:v>1.007080078125E-3</c:v>
                </c:pt>
                <c:pt idx="3771">
                  <c:v>1.0068416595458984E-3</c:v>
                </c:pt>
                <c:pt idx="3772">
                  <c:v>1.007080078125E-3</c:v>
                </c:pt>
                <c:pt idx="3773">
                  <c:v>1.007080078125E-3</c:v>
                </c:pt>
                <c:pt idx="3774">
                  <c:v>1.0068416595458984E-3</c:v>
                </c:pt>
                <c:pt idx="3775">
                  <c:v>1.007080078125E-3</c:v>
                </c:pt>
                <c:pt idx="3776">
                  <c:v>1.007080078125E-3</c:v>
                </c:pt>
                <c:pt idx="3777">
                  <c:v>1.0068416595458984E-3</c:v>
                </c:pt>
                <c:pt idx="3778">
                  <c:v>1.0080337524414063E-3</c:v>
                </c:pt>
                <c:pt idx="3779">
                  <c:v>1.007080078125E-3</c:v>
                </c:pt>
                <c:pt idx="3780">
                  <c:v>1.0068416595458984E-3</c:v>
                </c:pt>
                <c:pt idx="3781">
                  <c:v>1.007080078125E-3</c:v>
                </c:pt>
                <c:pt idx="3782">
                  <c:v>3.0210018157958984E-3</c:v>
                </c:pt>
                <c:pt idx="3783">
                  <c:v>1.007080078125E-3</c:v>
                </c:pt>
                <c:pt idx="3784">
                  <c:v>1.0068416595458984E-3</c:v>
                </c:pt>
                <c:pt idx="3785">
                  <c:v>1.007080078125E-3</c:v>
                </c:pt>
                <c:pt idx="3786">
                  <c:v>1.007080078125E-3</c:v>
                </c:pt>
                <c:pt idx="3787">
                  <c:v>1.0068416595458984E-3</c:v>
                </c:pt>
                <c:pt idx="3788">
                  <c:v>1.007080078125E-3</c:v>
                </c:pt>
                <c:pt idx="3789">
                  <c:v>1.0080337524414063E-3</c:v>
                </c:pt>
                <c:pt idx="3790">
                  <c:v>1.007080078125E-3</c:v>
                </c:pt>
                <c:pt idx="3791">
                  <c:v>1.0068416595458984E-3</c:v>
                </c:pt>
                <c:pt idx="3792">
                  <c:v>1.007080078125E-3</c:v>
                </c:pt>
                <c:pt idx="3793">
                  <c:v>1.007080078125E-3</c:v>
                </c:pt>
                <c:pt idx="3794">
                  <c:v>1.0068416595458984E-3</c:v>
                </c:pt>
                <c:pt idx="3795">
                  <c:v>1.007080078125E-3</c:v>
                </c:pt>
                <c:pt idx="3796">
                  <c:v>1.007080078125E-3</c:v>
                </c:pt>
                <c:pt idx="3797">
                  <c:v>1.0068416595458984E-3</c:v>
                </c:pt>
                <c:pt idx="3798">
                  <c:v>1.007080078125E-3</c:v>
                </c:pt>
                <c:pt idx="3799">
                  <c:v>1.007080078125E-3</c:v>
                </c:pt>
                <c:pt idx="3800">
                  <c:v>1.0068416595458984E-3</c:v>
                </c:pt>
                <c:pt idx="3801">
                  <c:v>1.0080337524414063E-3</c:v>
                </c:pt>
                <c:pt idx="3802">
                  <c:v>1.007080078125E-3</c:v>
                </c:pt>
                <c:pt idx="3803">
                  <c:v>1.0068416595458984E-3</c:v>
                </c:pt>
                <c:pt idx="3804">
                  <c:v>1.007080078125E-3</c:v>
                </c:pt>
                <c:pt idx="3805">
                  <c:v>1.007080078125E-3</c:v>
                </c:pt>
                <c:pt idx="3806">
                  <c:v>1.0068416595458984E-3</c:v>
                </c:pt>
                <c:pt idx="3807">
                  <c:v>1.007080078125E-3</c:v>
                </c:pt>
                <c:pt idx="3808">
                  <c:v>1.007080078125E-3</c:v>
                </c:pt>
                <c:pt idx="3809">
                  <c:v>1.0068416595458984E-3</c:v>
                </c:pt>
                <c:pt idx="3810">
                  <c:v>1.007080078125E-3</c:v>
                </c:pt>
                <c:pt idx="3811">
                  <c:v>1.007080078125E-3</c:v>
                </c:pt>
                <c:pt idx="3812">
                  <c:v>1.0068416595458984E-3</c:v>
                </c:pt>
                <c:pt idx="3813">
                  <c:v>1.007080078125E-3</c:v>
                </c:pt>
                <c:pt idx="3814">
                  <c:v>1.0080337524414063E-3</c:v>
                </c:pt>
                <c:pt idx="3815">
                  <c:v>1.007080078125E-3</c:v>
                </c:pt>
                <c:pt idx="3816">
                  <c:v>1.0068416595458984E-3</c:v>
                </c:pt>
                <c:pt idx="3817">
                  <c:v>1.007080078125E-3</c:v>
                </c:pt>
                <c:pt idx="3818">
                  <c:v>1.007080078125E-3</c:v>
                </c:pt>
                <c:pt idx="3819">
                  <c:v>1.0068416595458984E-3</c:v>
                </c:pt>
                <c:pt idx="3820">
                  <c:v>1.007080078125E-3</c:v>
                </c:pt>
                <c:pt idx="3821">
                  <c:v>1.007080078125E-3</c:v>
                </c:pt>
                <c:pt idx="3822">
                  <c:v>1.0068416595458984E-3</c:v>
                </c:pt>
                <c:pt idx="3823">
                  <c:v>1.007080078125E-3</c:v>
                </c:pt>
                <c:pt idx="3824">
                  <c:v>1.007080078125E-3</c:v>
                </c:pt>
                <c:pt idx="3825">
                  <c:v>1.0068416595458984E-3</c:v>
                </c:pt>
                <c:pt idx="3826">
                  <c:v>1.0080337524414063E-3</c:v>
                </c:pt>
                <c:pt idx="3827">
                  <c:v>1.007080078125E-3</c:v>
                </c:pt>
                <c:pt idx="3828">
                  <c:v>1.0068416595458984E-3</c:v>
                </c:pt>
                <c:pt idx="3829">
                  <c:v>1.007080078125E-3</c:v>
                </c:pt>
                <c:pt idx="3830">
                  <c:v>1.5105962753295898E-2</c:v>
                </c:pt>
                <c:pt idx="3831">
                  <c:v>1.007080078125E-3</c:v>
                </c:pt>
                <c:pt idx="3832">
                  <c:v>1.007080078125E-3</c:v>
                </c:pt>
                <c:pt idx="3833">
                  <c:v>1.0068416595458984E-3</c:v>
                </c:pt>
                <c:pt idx="3834">
                  <c:v>1.007080078125E-3</c:v>
                </c:pt>
                <c:pt idx="3835">
                  <c:v>1.007080078125E-3</c:v>
                </c:pt>
                <c:pt idx="3836">
                  <c:v>1.0068416595458984E-3</c:v>
                </c:pt>
                <c:pt idx="3837">
                  <c:v>1.0080337524414063E-3</c:v>
                </c:pt>
                <c:pt idx="3838">
                  <c:v>1.007080078125E-3</c:v>
                </c:pt>
                <c:pt idx="3839">
                  <c:v>1.0068416595458984E-3</c:v>
                </c:pt>
                <c:pt idx="3840">
                  <c:v>1.007080078125E-3</c:v>
                </c:pt>
                <c:pt idx="3841">
                  <c:v>1.007080078125E-3</c:v>
                </c:pt>
                <c:pt idx="3842">
                  <c:v>1.0068416595458984E-3</c:v>
                </c:pt>
                <c:pt idx="3843">
                  <c:v>1.007080078125E-3</c:v>
                </c:pt>
                <c:pt idx="3844">
                  <c:v>1.007080078125E-3</c:v>
                </c:pt>
                <c:pt idx="3845">
                  <c:v>1.0068416595458984E-3</c:v>
                </c:pt>
                <c:pt idx="3846">
                  <c:v>1.007080078125E-3</c:v>
                </c:pt>
                <c:pt idx="3847">
                  <c:v>1.007080078125E-3</c:v>
                </c:pt>
                <c:pt idx="3848">
                  <c:v>1.0068416595458984E-3</c:v>
                </c:pt>
                <c:pt idx="3849">
                  <c:v>1.007080078125E-3</c:v>
                </c:pt>
                <c:pt idx="3850">
                  <c:v>1.0080337524414063E-3</c:v>
                </c:pt>
                <c:pt idx="3851">
                  <c:v>1.007080078125E-3</c:v>
                </c:pt>
                <c:pt idx="3852">
                  <c:v>1.0068416595458984E-3</c:v>
                </c:pt>
                <c:pt idx="3853">
                  <c:v>1.007080078125E-3</c:v>
                </c:pt>
                <c:pt idx="3854">
                  <c:v>1.007080078125E-3</c:v>
                </c:pt>
                <c:pt idx="3855">
                  <c:v>1.0068416595458984E-3</c:v>
                </c:pt>
                <c:pt idx="3856">
                  <c:v>1.007080078125E-3</c:v>
                </c:pt>
                <c:pt idx="3857">
                  <c:v>1.007080078125E-3</c:v>
                </c:pt>
                <c:pt idx="3858">
                  <c:v>1.0068416595458984E-3</c:v>
                </c:pt>
                <c:pt idx="3859">
                  <c:v>1.007080078125E-3</c:v>
                </c:pt>
                <c:pt idx="3860">
                  <c:v>1.007080078125E-3</c:v>
                </c:pt>
                <c:pt idx="3861">
                  <c:v>1.0068416595458984E-3</c:v>
                </c:pt>
                <c:pt idx="3862">
                  <c:v>1.0080337524414063E-3</c:v>
                </c:pt>
                <c:pt idx="3863">
                  <c:v>1.007080078125E-3</c:v>
                </c:pt>
                <c:pt idx="3864">
                  <c:v>1.0068416595458984E-3</c:v>
                </c:pt>
                <c:pt idx="3865">
                  <c:v>1.007080078125E-3</c:v>
                </c:pt>
                <c:pt idx="3866">
                  <c:v>1.007080078125E-3</c:v>
                </c:pt>
                <c:pt idx="3867">
                  <c:v>1.0068416595458984E-3</c:v>
                </c:pt>
                <c:pt idx="3868">
                  <c:v>1.007080078125E-3</c:v>
                </c:pt>
                <c:pt idx="3869">
                  <c:v>1.007080078125E-3</c:v>
                </c:pt>
                <c:pt idx="3870">
                  <c:v>1.0068416595458984E-3</c:v>
                </c:pt>
                <c:pt idx="3871">
                  <c:v>1.007080078125E-3</c:v>
                </c:pt>
                <c:pt idx="3872">
                  <c:v>1.007080078125E-3</c:v>
                </c:pt>
                <c:pt idx="3873">
                  <c:v>1.0068416595458984E-3</c:v>
                </c:pt>
                <c:pt idx="3874">
                  <c:v>1.007080078125E-3</c:v>
                </c:pt>
                <c:pt idx="3875">
                  <c:v>1.0080337524414063E-3</c:v>
                </c:pt>
                <c:pt idx="3876">
                  <c:v>1.007080078125E-3</c:v>
                </c:pt>
                <c:pt idx="3877">
                  <c:v>1.0068416595458984E-3</c:v>
                </c:pt>
                <c:pt idx="3878">
                  <c:v>1.007080078125E-3</c:v>
                </c:pt>
                <c:pt idx="3879">
                  <c:v>1.007080078125E-3</c:v>
                </c:pt>
                <c:pt idx="3880">
                  <c:v>1.0068416595458984E-3</c:v>
                </c:pt>
                <c:pt idx="3881">
                  <c:v>1.007080078125E-3</c:v>
                </c:pt>
                <c:pt idx="3882">
                  <c:v>1.007080078125E-3</c:v>
                </c:pt>
                <c:pt idx="3883">
                  <c:v>1.0068416595458984E-3</c:v>
                </c:pt>
                <c:pt idx="3884">
                  <c:v>1.007080078125E-3</c:v>
                </c:pt>
                <c:pt idx="3885">
                  <c:v>1.007080078125E-3</c:v>
                </c:pt>
                <c:pt idx="3886">
                  <c:v>1.0068416595458984E-3</c:v>
                </c:pt>
                <c:pt idx="3887">
                  <c:v>1.0080337524414063E-3</c:v>
                </c:pt>
                <c:pt idx="3888">
                  <c:v>1.007080078125E-3</c:v>
                </c:pt>
                <c:pt idx="3889">
                  <c:v>1.0068416595458984E-3</c:v>
                </c:pt>
                <c:pt idx="3890">
                  <c:v>1.007080078125E-3</c:v>
                </c:pt>
                <c:pt idx="3891">
                  <c:v>1.007080078125E-3</c:v>
                </c:pt>
                <c:pt idx="3892">
                  <c:v>1.0068416595458984E-3</c:v>
                </c:pt>
                <c:pt idx="3893">
                  <c:v>1.007080078125E-3</c:v>
                </c:pt>
                <c:pt idx="3894">
                  <c:v>1.007080078125E-3</c:v>
                </c:pt>
                <c:pt idx="3895">
                  <c:v>1.0068416595458984E-3</c:v>
                </c:pt>
                <c:pt idx="3896">
                  <c:v>1.007080078125E-3</c:v>
                </c:pt>
                <c:pt idx="3897">
                  <c:v>1.007080078125E-3</c:v>
                </c:pt>
                <c:pt idx="3898">
                  <c:v>1.0068416595458984E-3</c:v>
                </c:pt>
                <c:pt idx="3899">
                  <c:v>1.007080078125E-3</c:v>
                </c:pt>
                <c:pt idx="3900">
                  <c:v>1.0080337524414063E-3</c:v>
                </c:pt>
                <c:pt idx="3901">
                  <c:v>1.007080078125E-3</c:v>
                </c:pt>
                <c:pt idx="3902">
                  <c:v>1.0068416595458984E-3</c:v>
                </c:pt>
                <c:pt idx="3903">
                  <c:v>1.007080078125E-3</c:v>
                </c:pt>
                <c:pt idx="3904">
                  <c:v>1.007080078125E-3</c:v>
                </c:pt>
                <c:pt idx="3905">
                  <c:v>1.0068416595458984E-3</c:v>
                </c:pt>
                <c:pt idx="3906">
                  <c:v>1.007080078125E-3</c:v>
                </c:pt>
                <c:pt idx="3907">
                  <c:v>1.007080078125E-3</c:v>
                </c:pt>
                <c:pt idx="3908">
                  <c:v>1.0068416595458984E-3</c:v>
                </c:pt>
                <c:pt idx="3909">
                  <c:v>1.007080078125E-3</c:v>
                </c:pt>
                <c:pt idx="3910">
                  <c:v>1.007080078125E-3</c:v>
                </c:pt>
                <c:pt idx="3911">
                  <c:v>1.0068416595458984E-3</c:v>
                </c:pt>
                <c:pt idx="3912">
                  <c:v>1.0080337524414063E-3</c:v>
                </c:pt>
                <c:pt idx="3913">
                  <c:v>1.007080078125E-3</c:v>
                </c:pt>
                <c:pt idx="3914">
                  <c:v>1.0068416595458984E-3</c:v>
                </c:pt>
                <c:pt idx="3915">
                  <c:v>1.007080078125E-3</c:v>
                </c:pt>
                <c:pt idx="3916">
                  <c:v>1.007080078125E-3</c:v>
                </c:pt>
                <c:pt idx="3917">
                  <c:v>1.0068416595458984E-3</c:v>
                </c:pt>
                <c:pt idx="3918">
                  <c:v>1.007080078125E-3</c:v>
                </c:pt>
                <c:pt idx="3919">
                  <c:v>1.007080078125E-3</c:v>
                </c:pt>
                <c:pt idx="3920">
                  <c:v>1.0068416595458984E-3</c:v>
                </c:pt>
                <c:pt idx="3921">
                  <c:v>1.007080078125E-3</c:v>
                </c:pt>
                <c:pt idx="3922">
                  <c:v>1.007080078125E-3</c:v>
                </c:pt>
                <c:pt idx="3923">
                  <c:v>1.0068416595458984E-3</c:v>
                </c:pt>
                <c:pt idx="3924">
                  <c:v>1.007080078125E-3</c:v>
                </c:pt>
                <c:pt idx="3925">
                  <c:v>1.0080337524414063E-3</c:v>
                </c:pt>
                <c:pt idx="3926">
                  <c:v>1.007080078125E-3</c:v>
                </c:pt>
                <c:pt idx="3927">
                  <c:v>1.0068416595458984E-3</c:v>
                </c:pt>
                <c:pt idx="3928">
                  <c:v>1.007080078125E-3</c:v>
                </c:pt>
                <c:pt idx="3929">
                  <c:v>1.007080078125E-3</c:v>
                </c:pt>
                <c:pt idx="3930">
                  <c:v>1.0068416595458984E-3</c:v>
                </c:pt>
                <c:pt idx="3931">
                  <c:v>1.007080078125E-3</c:v>
                </c:pt>
                <c:pt idx="3932">
                  <c:v>1.007080078125E-3</c:v>
                </c:pt>
                <c:pt idx="3933">
                  <c:v>1.0068416595458984E-3</c:v>
                </c:pt>
                <c:pt idx="3934">
                  <c:v>1.007080078125E-3</c:v>
                </c:pt>
                <c:pt idx="3935">
                  <c:v>1.0068416595458984E-3</c:v>
                </c:pt>
                <c:pt idx="3936">
                  <c:v>1.007080078125E-3</c:v>
                </c:pt>
                <c:pt idx="3937">
                  <c:v>1.0080337524414063E-3</c:v>
                </c:pt>
                <c:pt idx="3938">
                  <c:v>1.007080078125E-3</c:v>
                </c:pt>
                <c:pt idx="3939">
                  <c:v>1.0068416595458984E-3</c:v>
                </c:pt>
                <c:pt idx="3940">
                  <c:v>1.007080078125E-3</c:v>
                </c:pt>
                <c:pt idx="3941">
                  <c:v>1.007080078125E-3</c:v>
                </c:pt>
                <c:pt idx="3942">
                  <c:v>1.0068416595458984E-3</c:v>
                </c:pt>
                <c:pt idx="3943">
                  <c:v>1.007080078125E-3</c:v>
                </c:pt>
                <c:pt idx="3944">
                  <c:v>1.007080078125E-3</c:v>
                </c:pt>
                <c:pt idx="3945">
                  <c:v>1.0068416595458984E-3</c:v>
                </c:pt>
                <c:pt idx="3946">
                  <c:v>1.007080078125E-3</c:v>
                </c:pt>
                <c:pt idx="3947">
                  <c:v>1.007080078125E-3</c:v>
                </c:pt>
                <c:pt idx="3948">
                  <c:v>1.0068416595458984E-3</c:v>
                </c:pt>
                <c:pt idx="3949">
                  <c:v>1.007080078125E-3</c:v>
                </c:pt>
                <c:pt idx="3950">
                  <c:v>1.0080337524414063E-3</c:v>
                </c:pt>
                <c:pt idx="3951">
                  <c:v>1.007080078125E-3</c:v>
                </c:pt>
                <c:pt idx="3952">
                  <c:v>1.0068416595458984E-3</c:v>
                </c:pt>
                <c:pt idx="3953">
                  <c:v>1.007080078125E-3</c:v>
                </c:pt>
                <c:pt idx="3954">
                  <c:v>1.007080078125E-3</c:v>
                </c:pt>
                <c:pt idx="3955">
                  <c:v>1.0068416595458984E-3</c:v>
                </c:pt>
                <c:pt idx="3956">
                  <c:v>1.007080078125E-3</c:v>
                </c:pt>
                <c:pt idx="3957">
                  <c:v>1.0068416595458984E-3</c:v>
                </c:pt>
                <c:pt idx="3958">
                  <c:v>1.007080078125E-3</c:v>
                </c:pt>
                <c:pt idx="3959">
                  <c:v>1.007080078125E-3</c:v>
                </c:pt>
                <c:pt idx="3960">
                  <c:v>1.0068416595458984E-3</c:v>
                </c:pt>
                <c:pt idx="3961">
                  <c:v>1.007080078125E-3</c:v>
                </c:pt>
                <c:pt idx="3962">
                  <c:v>1.0080337524414063E-3</c:v>
                </c:pt>
                <c:pt idx="3963">
                  <c:v>1.007080078125E-3</c:v>
                </c:pt>
                <c:pt idx="3964">
                  <c:v>1.0068416595458984E-3</c:v>
                </c:pt>
                <c:pt idx="3965">
                  <c:v>1.007080078125E-3</c:v>
                </c:pt>
                <c:pt idx="3966">
                  <c:v>1.007080078125E-3</c:v>
                </c:pt>
                <c:pt idx="3967">
                  <c:v>1.0068416595458984E-3</c:v>
                </c:pt>
                <c:pt idx="3968">
                  <c:v>1.007080078125E-3</c:v>
                </c:pt>
                <c:pt idx="3969">
                  <c:v>1.007080078125E-3</c:v>
                </c:pt>
                <c:pt idx="3970">
                  <c:v>1.0068416595458984E-3</c:v>
                </c:pt>
                <c:pt idx="3971">
                  <c:v>1.007080078125E-3</c:v>
                </c:pt>
                <c:pt idx="3972">
                  <c:v>1.007080078125E-3</c:v>
                </c:pt>
                <c:pt idx="3973">
                  <c:v>1.0068416595458984E-3</c:v>
                </c:pt>
                <c:pt idx="3974">
                  <c:v>1.007080078125E-3</c:v>
                </c:pt>
                <c:pt idx="3975">
                  <c:v>1.0080337524414063E-3</c:v>
                </c:pt>
                <c:pt idx="3976">
                  <c:v>1.007080078125E-3</c:v>
                </c:pt>
                <c:pt idx="3977">
                  <c:v>1.0068416595458984E-3</c:v>
                </c:pt>
                <c:pt idx="3978">
                  <c:v>1.007080078125E-3</c:v>
                </c:pt>
                <c:pt idx="3979">
                  <c:v>1.0068416595458984E-3</c:v>
                </c:pt>
                <c:pt idx="3980">
                  <c:v>1.007080078125E-3</c:v>
                </c:pt>
                <c:pt idx="3981">
                  <c:v>1.007080078125E-3</c:v>
                </c:pt>
                <c:pt idx="3982">
                  <c:v>1.0068416595458984E-3</c:v>
                </c:pt>
                <c:pt idx="3983">
                  <c:v>1.007080078125E-3</c:v>
                </c:pt>
                <c:pt idx="3984">
                  <c:v>1.007080078125E-3</c:v>
                </c:pt>
                <c:pt idx="3985">
                  <c:v>1.0068416595458984E-3</c:v>
                </c:pt>
                <c:pt idx="3986">
                  <c:v>1.007080078125E-3</c:v>
                </c:pt>
                <c:pt idx="3987">
                  <c:v>1.0080337524414063E-3</c:v>
                </c:pt>
                <c:pt idx="3988">
                  <c:v>1.007080078125E-3</c:v>
                </c:pt>
                <c:pt idx="3989">
                  <c:v>1.0068416595458984E-3</c:v>
                </c:pt>
                <c:pt idx="3990">
                  <c:v>1.007080078125E-3</c:v>
                </c:pt>
                <c:pt idx="3991">
                  <c:v>1.007080078125E-3</c:v>
                </c:pt>
                <c:pt idx="3992">
                  <c:v>1.0068416595458984E-3</c:v>
                </c:pt>
                <c:pt idx="3993">
                  <c:v>1.007080078125E-3</c:v>
                </c:pt>
                <c:pt idx="3994">
                  <c:v>1.007080078125E-3</c:v>
                </c:pt>
                <c:pt idx="3995">
                  <c:v>1.0068416595458984E-3</c:v>
                </c:pt>
                <c:pt idx="3996">
                  <c:v>1.007080078125E-3</c:v>
                </c:pt>
                <c:pt idx="3997">
                  <c:v>1.007080078125E-3</c:v>
                </c:pt>
                <c:pt idx="3998">
                  <c:v>1.0068416595458984E-3</c:v>
                </c:pt>
                <c:pt idx="3999">
                  <c:v>1.007080078125E-3</c:v>
                </c:pt>
                <c:pt idx="4000">
                  <c:v>1.0080337524414063E-3</c:v>
                </c:pt>
                <c:pt idx="4001">
                  <c:v>1.0068416595458984E-3</c:v>
                </c:pt>
                <c:pt idx="4002">
                  <c:v>1.007080078125E-3</c:v>
                </c:pt>
                <c:pt idx="4003">
                  <c:v>1.007080078125E-3</c:v>
                </c:pt>
                <c:pt idx="4004">
                  <c:v>1.0068416595458984E-3</c:v>
                </c:pt>
                <c:pt idx="4005">
                  <c:v>1.007080078125E-3</c:v>
                </c:pt>
                <c:pt idx="4006">
                  <c:v>1.007080078125E-3</c:v>
                </c:pt>
                <c:pt idx="4007">
                  <c:v>1.0068416595458984E-3</c:v>
                </c:pt>
                <c:pt idx="4008">
                  <c:v>1.007080078125E-3</c:v>
                </c:pt>
                <c:pt idx="4009">
                  <c:v>1.007080078125E-3</c:v>
                </c:pt>
                <c:pt idx="4010">
                  <c:v>1.0068416595458984E-3</c:v>
                </c:pt>
                <c:pt idx="4011">
                  <c:v>1.007080078125E-3</c:v>
                </c:pt>
                <c:pt idx="4012">
                  <c:v>1.0080337524414063E-3</c:v>
                </c:pt>
                <c:pt idx="4013">
                  <c:v>1.007080078125E-3</c:v>
                </c:pt>
                <c:pt idx="4014">
                  <c:v>1.0068416595458984E-3</c:v>
                </c:pt>
                <c:pt idx="4015">
                  <c:v>1.007080078125E-3</c:v>
                </c:pt>
                <c:pt idx="4016">
                  <c:v>1.007080078125E-3</c:v>
                </c:pt>
                <c:pt idx="4017">
                  <c:v>1.0068416595458984E-3</c:v>
                </c:pt>
                <c:pt idx="4018">
                  <c:v>1.007080078125E-3</c:v>
                </c:pt>
                <c:pt idx="4019">
                  <c:v>1.007080078125E-3</c:v>
                </c:pt>
                <c:pt idx="4020">
                  <c:v>1.0068416595458984E-3</c:v>
                </c:pt>
                <c:pt idx="4021">
                  <c:v>1.007080078125E-3</c:v>
                </c:pt>
                <c:pt idx="4022">
                  <c:v>1.007080078125E-3</c:v>
                </c:pt>
                <c:pt idx="4023">
                  <c:v>1.0068416595458984E-3</c:v>
                </c:pt>
                <c:pt idx="4024">
                  <c:v>1.007080078125E-3</c:v>
                </c:pt>
                <c:pt idx="4025">
                  <c:v>1.0080337524414063E-3</c:v>
                </c:pt>
                <c:pt idx="4026">
                  <c:v>1.0068416595458984E-3</c:v>
                </c:pt>
                <c:pt idx="4027">
                  <c:v>1.007080078125E-3</c:v>
                </c:pt>
                <c:pt idx="4028">
                  <c:v>1.007080078125E-3</c:v>
                </c:pt>
                <c:pt idx="4029">
                  <c:v>1.0068416595458984E-3</c:v>
                </c:pt>
                <c:pt idx="4030">
                  <c:v>1.007080078125E-3</c:v>
                </c:pt>
                <c:pt idx="4031">
                  <c:v>1.007080078125E-3</c:v>
                </c:pt>
                <c:pt idx="4032">
                  <c:v>1.0068416595458984E-3</c:v>
                </c:pt>
                <c:pt idx="4033">
                  <c:v>1.007080078125E-3</c:v>
                </c:pt>
                <c:pt idx="4034">
                  <c:v>1.007080078125E-3</c:v>
                </c:pt>
                <c:pt idx="4035">
                  <c:v>1.0068416595458984E-3</c:v>
                </c:pt>
                <c:pt idx="4036">
                  <c:v>1.007080078125E-3</c:v>
                </c:pt>
                <c:pt idx="4037">
                  <c:v>1.0080337524414063E-3</c:v>
                </c:pt>
                <c:pt idx="4038">
                  <c:v>1.007080078125E-3</c:v>
                </c:pt>
                <c:pt idx="4039">
                  <c:v>6.0420036315917969E-3</c:v>
                </c:pt>
                <c:pt idx="4040">
                  <c:v>1.0068416595458984E-3</c:v>
                </c:pt>
                <c:pt idx="4041">
                  <c:v>1.007080078125E-3</c:v>
                </c:pt>
                <c:pt idx="4042">
                  <c:v>1.007080078125E-3</c:v>
                </c:pt>
                <c:pt idx="4043">
                  <c:v>1.0068416595458984E-3</c:v>
                </c:pt>
                <c:pt idx="4044">
                  <c:v>1.007080078125E-3</c:v>
                </c:pt>
                <c:pt idx="4045">
                  <c:v>1.0080337524414063E-3</c:v>
                </c:pt>
                <c:pt idx="4046">
                  <c:v>1.0068416595458984E-3</c:v>
                </c:pt>
                <c:pt idx="4047">
                  <c:v>1.007080078125E-3</c:v>
                </c:pt>
                <c:pt idx="4048">
                  <c:v>1.007080078125E-3</c:v>
                </c:pt>
                <c:pt idx="4049">
                  <c:v>1.0068416595458984E-3</c:v>
                </c:pt>
                <c:pt idx="4050">
                  <c:v>1.007080078125E-3</c:v>
                </c:pt>
                <c:pt idx="4051">
                  <c:v>1.007080078125E-3</c:v>
                </c:pt>
                <c:pt idx="4052">
                  <c:v>1.0068416595458984E-3</c:v>
                </c:pt>
                <c:pt idx="4053">
                  <c:v>1.007080078125E-3</c:v>
                </c:pt>
                <c:pt idx="4054">
                  <c:v>1.007080078125E-3</c:v>
                </c:pt>
                <c:pt idx="4055">
                  <c:v>1.0068416595458984E-3</c:v>
                </c:pt>
                <c:pt idx="4056">
                  <c:v>1.007080078125E-3</c:v>
                </c:pt>
                <c:pt idx="4057">
                  <c:v>1.0080337524414063E-3</c:v>
                </c:pt>
                <c:pt idx="4058">
                  <c:v>1.007080078125E-3</c:v>
                </c:pt>
                <c:pt idx="4059">
                  <c:v>1.20849609375E-2</c:v>
                </c:pt>
                <c:pt idx="4060">
                  <c:v>1.0068416595458984E-3</c:v>
                </c:pt>
                <c:pt idx="4061">
                  <c:v>1.007080078125E-3</c:v>
                </c:pt>
                <c:pt idx="4062">
                  <c:v>1.007080078125E-3</c:v>
                </c:pt>
                <c:pt idx="4063">
                  <c:v>1.0068416595458984E-3</c:v>
                </c:pt>
                <c:pt idx="4064">
                  <c:v>1.007080078125E-3</c:v>
                </c:pt>
                <c:pt idx="4065">
                  <c:v>1.007080078125E-3</c:v>
                </c:pt>
                <c:pt idx="4066">
                  <c:v>1.0068416595458984E-3</c:v>
                </c:pt>
                <c:pt idx="4067">
                  <c:v>1.007080078125E-3</c:v>
                </c:pt>
                <c:pt idx="4068">
                  <c:v>1.007080078125E-3</c:v>
                </c:pt>
                <c:pt idx="4069">
                  <c:v>1.0068416595458984E-3</c:v>
                </c:pt>
                <c:pt idx="4070">
                  <c:v>1.007080078125E-3</c:v>
                </c:pt>
                <c:pt idx="4071">
                  <c:v>1.0080337524414063E-3</c:v>
                </c:pt>
                <c:pt idx="4072">
                  <c:v>1.007080078125E-3</c:v>
                </c:pt>
                <c:pt idx="4073">
                  <c:v>1.0068416595458984E-3</c:v>
                </c:pt>
                <c:pt idx="4074">
                  <c:v>1.007080078125E-3</c:v>
                </c:pt>
                <c:pt idx="4075">
                  <c:v>1.007080078125E-3</c:v>
                </c:pt>
                <c:pt idx="4076">
                  <c:v>1.0068416595458984E-3</c:v>
                </c:pt>
                <c:pt idx="4077">
                  <c:v>1.007080078125E-3</c:v>
                </c:pt>
                <c:pt idx="4078">
                  <c:v>1.007080078125E-3</c:v>
                </c:pt>
                <c:pt idx="4079">
                  <c:v>1.0068416595458984E-3</c:v>
                </c:pt>
                <c:pt idx="4080">
                  <c:v>1.007080078125E-3</c:v>
                </c:pt>
                <c:pt idx="4081">
                  <c:v>1.007080078125E-3</c:v>
                </c:pt>
                <c:pt idx="4082">
                  <c:v>1.0068416595458984E-3</c:v>
                </c:pt>
                <c:pt idx="4083">
                  <c:v>1.007080078125E-3</c:v>
                </c:pt>
                <c:pt idx="4084">
                  <c:v>1.0080337524414063E-3</c:v>
                </c:pt>
                <c:pt idx="4085">
                  <c:v>1.0068416595458984E-3</c:v>
                </c:pt>
                <c:pt idx="4086">
                  <c:v>1.007080078125E-3</c:v>
                </c:pt>
                <c:pt idx="4087">
                  <c:v>1.007080078125E-3</c:v>
                </c:pt>
                <c:pt idx="4088">
                  <c:v>1.0068416595458984E-3</c:v>
                </c:pt>
                <c:pt idx="4089">
                  <c:v>1.007080078125E-3</c:v>
                </c:pt>
                <c:pt idx="4090">
                  <c:v>1.007080078125E-3</c:v>
                </c:pt>
                <c:pt idx="4091">
                  <c:v>1.0068416595458984E-3</c:v>
                </c:pt>
                <c:pt idx="4092">
                  <c:v>1.007080078125E-3</c:v>
                </c:pt>
                <c:pt idx="4093">
                  <c:v>1.007080078125E-3</c:v>
                </c:pt>
                <c:pt idx="4094">
                  <c:v>1.0068416595458984E-3</c:v>
                </c:pt>
                <c:pt idx="4095">
                  <c:v>1.007080078125E-3</c:v>
                </c:pt>
                <c:pt idx="4096">
                  <c:v>1.0080337524414063E-3</c:v>
                </c:pt>
                <c:pt idx="4097">
                  <c:v>1.007080078125E-3</c:v>
                </c:pt>
                <c:pt idx="4098">
                  <c:v>1.0068416595458984E-3</c:v>
                </c:pt>
                <c:pt idx="4099">
                  <c:v>1.007080078125E-3</c:v>
                </c:pt>
                <c:pt idx="4100">
                  <c:v>1.007080078125E-3</c:v>
                </c:pt>
                <c:pt idx="4101">
                  <c:v>1.0068416595458984E-3</c:v>
                </c:pt>
                <c:pt idx="4102">
                  <c:v>1.007080078125E-3</c:v>
                </c:pt>
                <c:pt idx="4103">
                  <c:v>1.007080078125E-3</c:v>
                </c:pt>
                <c:pt idx="4104">
                  <c:v>1.0068416595458984E-3</c:v>
                </c:pt>
                <c:pt idx="4105">
                  <c:v>1.007080078125E-3</c:v>
                </c:pt>
                <c:pt idx="4106">
                  <c:v>1.007080078125E-3</c:v>
                </c:pt>
                <c:pt idx="4107">
                  <c:v>1.0068416595458984E-3</c:v>
                </c:pt>
                <c:pt idx="4108">
                  <c:v>1.007080078125E-3</c:v>
                </c:pt>
                <c:pt idx="4109">
                  <c:v>1.0080337524414063E-3</c:v>
                </c:pt>
                <c:pt idx="4110">
                  <c:v>1.0068416595458984E-3</c:v>
                </c:pt>
                <c:pt idx="4111">
                  <c:v>1.007080078125E-3</c:v>
                </c:pt>
                <c:pt idx="4112">
                  <c:v>1.007080078125E-3</c:v>
                </c:pt>
                <c:pt idx="4113">
                  <c:v>1.0068416595458984E-3</c:v>
                </c:pt>
                <c:pt idx="4114">
                  <c:v>1.007080078125E-3</c:v>
                </c:pt>
                <c:pt idx="4115">
                  <c:v>1.007080078125E-3</c:v>
                </c:pt>
                <c:pt idx="4116">
                  <c:v>1.0068416595458984E-3</c:v>
                </c:pt>
                <c:pt idx="4117">
                  <c:v>1.007080078125E-3</c:v>
                </c:pt>
                <c:pt idx="4118">
                  <c:v>1.007080078125E-3</c:v>
                </c:pt>
                <c:pt idx="4119">
                  <c:v>1.0068416595458984E-3</c:v>
                </c:pt>
                <c:pt idx="4120">
                  <c:v>1.007080078125E-3</c:v>
                </c:pt>
                <c:pt idx="4121">
                  <c:v>1.0080337524414063E-3</c:v>
                </c:pt>
                <c:pt idx="4122">
                  <c:v>1.007080078125E-3</c:v>
                </c:pt>
                <c:pt idx="4123">
                  <c:v>1.0068416595458984E-3</c:v>
                </c:pt>
                <c:pt idx="4124">
                  <c:v>1.007080078125E-3</c:v>
                </c:pt>
                <c:pt idx="4125">
                  <c:v>1.007080078125E-3</c:v>
                </c:pt>
                <c:pt idx="4126">
                  <c:v>1.0068416595458984E-3</c:v>
                </c:pt>
                <c:pt idx="4127">
                  <c:v>1.007080078125E-3</c:v>
                </c:pt>
                <c:pt idx="4128">
                  <c:v>1.007080078125E-3</c:v>
                </c:pt>
                <c:pt idx="4129">
                  <c:v>1.0068416595458984E-3</c:v>
                </c:pt>
                <c:pt idx="4130">
                  <c:v>1.007080078125E-3</c:v>
                </c:pt>
                <c:pt idx="4131">
                  <c:v>1.007080078125E-3</c:v>
                </c:pt>
                <c:pt idx="4132">
                  <c:v>1.0068416595458984E-3</c:v>
                </c:pt>
                <c:pt idx="4133">
                  <c:v>1.007080078125E-3</c:v>
                </c:pt>
                <c:pt idx="4134">
                  <c:v>1.0080337524414063E-3</c:v>
                </c:pt>
                <c:pt idx="4135">
                  <c:v>1.0068416595458984E-3</c:v>
                </c:pt>
                <c:pt idx="4136">
                  <c:v>1.007080078125E-3</c:v>
                </c:pt>
                <c:pt idx="4137">
                  <c:v>1.007080078125E-3</c:v>
                </c:pt>
                <c:pt idx="4138">
                  <c:v>1.0068416595458984E-3</c:v>
                </c:pt>
                <c:pt idx="4139">
                  <c:v>1.007080078125E-3</c:v>
                </c:pt>
                <c:pt idx="4140">
                  <c:v>1.007080078125E-3</c:v>
                </c:pt>
                <c:pt idx="4141">
                  <c:v>1.0068416595458984E-3</c:v>
                </c:pt>
                <c:pt idx="4142">
                  <c:v>1.007080078125E-3</c:v>
                </c:pt>
                <c:pt idx="4143">
                  <c:v>1.007080078125E-3</c:v>
                </c:pt>
                <c:pt idx="4144">
                  <c:v>1.0068416595458984E-3</c:v>
                </c:pt>
                <c:pt idx="4145">
                  <c:v>1.007080078125E-3</c:v>
                </c:pt>
                <c:pt idx="4146">
                  <c:v>1.0080337524414063E-3</c:v>
                </c:pt>
                <c:pt idx="4147">
                  <c:v>1.007080078125E-3</c:v>
                </c:pt>
                <c:pt idx="4148">
                  <c:v>1.0068416595458984E-3</c:v>
                </c:pt>
                <c:pt idx="4149">
                  <c:v>1.007080078125E-3</c:v>
                </c:pt>
                <c:pt idx="4150">
                  <c:v>1.007080078125E-3</c:v>
                </c:pt>
                <c:pt idx="4151">
                  <c:v>1.0068416595458984E-3</c:v>
                </c:pt>
                <c:pt idx="4152">
                  <c:v>1.007080078125E-3</c:v>
                </c:pt>
                <c:pt idx="4153">
                  <c:v>1.007080078125E-3</c:v>
                </c:pt>
                <c:pt idx="4154">
                  <c:v>1.0068416595458984E-3</c:v>
                </c:pt>
                <c:pt idx="4155">
                  <c:v>1.007080078125E-3</c:v>
                </c:pt>
                <c:pt idx="4156">
                  <c:v>1.007080078125E-3</c:v>
                </c:pt>
                <c:pt idx="4157">
                  <c:v>1.0068416595458984E-3</c:v>
                </c:pt>
                <c:pt idx="4158">
                  <c:v>1.007080078125E-3</c:v>
                </c:pt>
                <c:pt idx="4159">
                  <c:v>1.0080337524414063E-3</c:v>
                </c:pt>
                <c:pt idx="4160">
                  <c:v>1.0068416595458984E-3</c:v>
                </c:pt>
                <c:pt idx="4161">
                  <c:v>1.007080078125E-3</c:v>
                </c:pt>
                <c:pt idx="4162">
                  <c:v>1.007080078125E-3</c:v>
                </c:pt>
                <c:pt idx="4163">
                  <c:v>1.0068416595458984E-3</c:v>
                </c:pt>
                <c:pt idx="4164">
                  <c:v>1.007080078125E-3</c:v>
                </c:pt>
                <c:pt idx="4165">
                  <c:v>1.007080078125E-3</c:v>
                </c:pt>
                <c:pt idx="4166">
                  <c:v>1.0068416595458984E-3</c:v>
                </c:pt>
                <c:pt idx="4167">
                  <c:v>1.007080078125E-3</c:v>
                </c:pt>
                <c:pt idx="4168">
                  <c:v>1.007080078125E-3</c:v>
                </c:pt>
                <c:pt idx="4169">
                  <c:v>1.0068416595458984E-3</c:v>
                </c:pt>
                <c:pt idx="4170">
                  <c:v>1.007080078125E-3</c:v>
                </c:pt>
                <c:pt idx="4171">
                  <c:v>1.0080337524414063E-3</c:v>
                </c:pt>
                <c:pt idx="4172">
                  <c:v>1.007080078125E-3</c:v>
                </c:pt>
                <c:pt idx="4173">
                  <c:v>1.0068416595458984E-3</c:v>
                </c:pt>
                <c:pt idx="4174">
                  <c:v>1.007080078125E-3</c:v>
                </c:pt>
                <c:pt idx="4175">
                  <c:v>1.007080078125E-3</c:v>
                </c:pt>
                <c:pt idx="4176">
                  <c:v>1.0068416595458984E-3</c:v>
                </c:pt>
                <c:pt idx="4177">
                  <c:v>1.007080078125E-3</c:v>
                </c:pt>
                <c:pt idx="4178">
                  <c:v>1.007080078125E-3</c:v>
                </c:pt>
                <c:pt idx="4179">
                  <c:v>1.0068416595458984E-3</c:v>
                </c:pt>
                <c:pt idx="4180">
                  <c:v>1.007080078125E-3</c:v>
                </c:pt>
                <c:pt idx="4181">
                  <c:v>1.007080078125E-3</c:v>
                </c:pt>
                <c:pt idx="4182">
                  <c:v>1.0068416595458984E-3</c:v>
                </c:pt>
                <c:pt idx="4183">
                  <c:v>1.007080078125E-3</c:v>
                </c:pt>
                <c:pt idx="4184">
                  <c:v>1.0080337524414063E-3</c:v>
                </c:pt>
                <c:pt idx="4185">
                  <c:v>1.0068416595458984E-3</c:v>
                </c:pt>
                <c:pt idx="4186">
                  <c:v>1.007080078125E-3</c:v>
                </c:pt>
                <c:pt idx="4187">
                  <c:v>1.007080078125E-3</c:v>
                </c:pt>
                <c:pt idx="4188">
                  <c:v>1.0068416595458984E-3</c:v>
                </c:pt>
                <c:pt idx="4189">
                  <c:v>1.007080078125E-3</c:v>
                </c:pt>
                <c:pt idx="4190">
                  <c:v>1.007080078125E-3</c:v>
                </c:pt>
                <c:pt idx="4191">
                  <c:v>1.0068416595458984E-3</c:v>
                </c:pt>
                <c:pt idx="4192">
                  <c:v>1.007080078125E-3</c:v>
                </c:pt>
                <c:pt idx="4193">
                  <c:v>1.007080078125E-3</c:v>
                </c:pt>
                <c:pt idx="4194">
                  <c:v>1.0068416595458984E-3</c:v>
                </c:pt>
                <c:pt idx="4195">
                  <c:v>1.007080078125E-3</c:v>
                </c:pt>
                <c:pt idx="4196">
                  <c:v>1.0080337524414063E-3</c:v>
                </c:pt>
                <c:pt idx="4197">
                  <c:v>1.007080078125E-3</c:v>
                </c:pt>
                <c:pt idx="4198">
                  <c:v>1.0068416595458984E-3</c:v>
                </c:pt>
                <c:pt idx="4199">
                  <c:v>1.007080078125E-3</c:v>
                </c:pt>
                <c:pt idx="4200">
                  <c:v>1.007080078125E-3</c:v>
                </c:pt>
                <c:pt idx="4201">
                  <c:v>1.0068416595458984E-3</c:v>
                </c:pt>
                <c:pt idx="4202">
                  <c:v>1.007080078125E-3</c:v>
                </c:pt>
                <c:pt idx="4203">
                  <c:v>1.007080078125E-3</c:v>
                </c:pt>
                <c:pt idx="4204">
                  <c:v>1.0068416595458984E-3</c:v>
                </c:pt>
                <c:pt idx="4205">
                  <c:v>1.007080078125E-3</c:v>
                </c:pt>
                <c:pt idx="4206">
                  <c:v>1.007080078125E-3</c:v>
                </c:pt>
                <c:pt idx="4207">
                  <c:v>1.0068416595458984E-3</c:v>
                </c:pt>
                <c:pt idx="4208">
                  <c:v>1.0080337524414063E-3</c:v>
                </c:pt>
                <c:pt idx="4209">
                  <c:v>1.007080078125E-3</c:v>
                </c:pt>
                <c:pt idx="4210">
                  <c:v>1.0068416595458984E-3</c:v>
                </c:pt>
                <c:pt idx="4211">
                  <c:v>1.007080078125E-3</c:v>
                </c:pt>
                <c:pt idx="4212">
                  <c:v>1.007080078125E-3</c:v>
                </c:pt>
                <c:pt idx="4213">
                  <c:v>1.0068416595458984E-3</c:v>
                </c:pt>
                <c:pt idx="4214">
                  <c:v>1.007080078125E-3</c:v>
                </c:pt>
                <c:pt idx="4215">
                  <c:v>1.007080078125E-3</c:v>
                </c:pt>
                <c:pt idx="4216">
                  <c:v>1.0068416595458984E-3</c:v>
                </c:pt>
                <c:pt idx="4217">
                  <c:v>1.007080078125E-3</c:v>
                </c:pt>
                <c:pt idx="4218">
                  <c:v>1.007080078125E-3</c:v>
                </c:pt>
                <c:pt idx="4219">
                  <c:v>1.0068416595458984E-3</c:v>
                </c:pt>
                <c:pt idx="4220">
                  <c:v>1.007080078125E-3</c:v>
                </c:pt>
                <c:pt idx="4221">
                  <c:v>1.0080337524414063E-3</c:v>
                </c:pt>
                <c:pt idx="4222">
                  <c:v>1.007080078125E-3</c:v>
                </c:pt>
                <c:pt idx="4223">
                  <c:v>1.0068416595458984E-3</c:v>
                </c:pt>
                <c:pt idx="4224">
                  <c:v>1.007080078125E-3</c:v>
                </c:pt>
                <c:pt idx="4225">
                  <c:v>1.007080078125E-3</c:v>
                </c:pt>
                <c:pt idx="4226">
                  <c:v>1.0068416595458984E-3</c:v>
                </c:pt>
                <c:pt idx="4227">
                  <c:v>1.007080078125E-3</c:v>
                </c:pt>
                <c:pt idx="4228">
                  <c:v>1.007080078125E-3</c:v>
                </c:pt>
                <c:pt idx="4229">
                  <c:v>1.0068416595458984E-3</c:v>
                </c:pt>
                <c:pt idx="4230">
                  <c:v>1.007080078125E-3</c:v>
                </c:pt>
                <c:pt idx="4231">
                  <c:v>1.007080078125E-3</c:v>
                </c:pt>
                <c:pt idx="4232">
                  <c:v>1.0068416595458984E-3</c:v>
                </c:pt>
                <c:pt idx="4233">
                  <c:v>1.0080337524414063E-3</c:v>
                </c:pt>
                <c:pt idx="4234">
                  <c:v>1.007080078125E-3</c:v>
                </c:pt>
                <c:pt idx="4235">
                  <c:v>1.0068416595458984E-3</c:v>
                </c:pt>
                <c:pt idx="4236">
                  <c:v>1.007080078125E-3</c:v>
                </c:pt>
                <c:pt idx="4237">
                  <c:v>1.007080078125E-3</c:v>
                </c:pt>
                <c:pt idx="4238">
                  <c:v>1.0068416595458984E-3</c:v>
                </c:pt>
                <c:pt idx="4239">
                  <c:v>1.007080078125E-3</c:v>
                </c:pt>
                <c:pt idx="4240">
                  <c:v>1.007080078125E-3</c:v>
                </c:pt>
                <c:pt idx="4241">
                  <c:v>1.0068416595458984E-3</c:v>
                </c:pt>
                <c:pt idx="4242">
                  <c:v>1.007080078125E-3</c:v>
                </c:pt>
                <c:pt idx="4243">
                  <c:v>1.007080078125E-3</c:v>
                </c:pt>
                <c:pt idx="4244">
                  <c:v>1.0068416595458984E-3</c:v>
                </c:pt>
                <c:pt idx="4245">
                  <c:v>1.007080078125E-3</c:v>
                </c:pt>
                <c:pt idx="4246">
                  <c:v>1.0080337524414063E-3</c:v>
                </c:pt>
                <c:pt idx="4247">
                  <c:v>1.007080078125E-3</c:v>
                </c:pt>
                <c:pt idx="4248">
                  <c:v>1.0068416595458984E-3</c:v>
                </c:pt>
                <c:pt idx="4249">
                  <c:v>1.007080078125E-3</c:v>
                </c:pt>
                <c:pt idx="4250">
                  <c:v>1.007080078125E-3</c:v>
                </c:pt>
                <c:pt idx="4251">
                  <c:v>1.0068416595458984E-3</c:v>
                </c:pt>
                <c:pt idx="4252">
                  <c:v>1.007080078125E-3</c:v>
                </c:pt>
                <c:pt idx="4253">
                  <c:v>1.007080078125E-3</c:v>
                </c:pt>
                <c:pt idx="4254">
                  <c:v>1.0068416595458984E-3</c:v>
                </c:pt>
                <c:pt idx="4255">
                  <c:v>1.007080078125E-3</c:v>
                </c:pt>
                <c:pt idx="4256">
                  <c:v>1.007080078125E-3</c:v>
                </c:pt>
                <c:pt idx="4257">
                  <c:v>1.0068416595458984E-3</c:v>
                </c:pt>
                <c:pt idx="4258">
                  <c:v>1.0080337524414063E-3</c:v>
                </c:pt>
                <c:pt idx="4259">
                  <c:v>1.007080078125E-3</c:v>
                </c:pt>
                <c:pt idx="4260">
                  <c:v>6.0420036315917969E-3</c:v>
                </c:pt>
                <c:pt idx="4261">
                  <c:v>1.0068416595458984E-3</c:v>
                </c:pt>
                <c:pt idx="4262">
                  <c:v>1.007080078125E-3</c:v>
                </c:pt>
                <c:pt idx="4263">
                  <c:v>1.007080078125E-3</c:v>
                </c:pt>
                <c:pt idx="4264">
                  <c:v>1.0068416595458984E-3</c:v>
                </c:pt>
                <c:pt idx="4265">
                  <c:v>1.007080078125E-3</c:v>
                </c:pt>
                <c:pt idx="4266">
                  <c:v>1.0080337524414063E-3</c:v>
                </c:pt>
                <c:pt idx="4267">
                  <c:v>1.007080078125E-3</c:v>
                </c:pt>
                <c:pt idx="4268">
                  <c:v>1.0068416595458984E-3</c:v>
                </c:pt>
                <c:pt idx="4269">
                  <c:v>1.007080078125E-3</c:v>
                </c:pt>
                <c:pt idx="4270">
                  <c:v>1.007080078125E-3</c:v>
                </c:pt>
                <c:pt idx="4271">
                  <c:v>1.0068416595458984E-3</c:v>
                </c:pt>
                <c:pt idx="4272">
                  <c:v>1.007080078125E-3</c:v>
                </c:pt>
                <c:pt idx="4273">
                  <c:v>1.007080078125E-3</c:v>
                </c:pt>
                <c:pt idx="4274">
                  <c:v>1.0068416595458984E-3</c:v>
                </c:pt>
                <c:pt idx="4275">
                  <c:v>1.007080078125E-3</c:v>
                </c:pt>
                <c:pt idx="4276">
                  <c:v>1.007080078125E-3</c:v>
                </c:pt>
                <c:pt idx="4277">
                  <c:v>1.0068416595458984E-3</c:v>
                </c:pt>
                <c:pt idx="4278">
                  <c:v>1.0080337524414063E-3</c:v>
                </c:pt>
                <c:pt idx="4279">
                  <c:v>1.007080078125E-3</c:v>
                </c:pt>
                <c:pt idx="4280">
                  <c:v>1.0068416595458984E-3</c:v>
                </c:pt>
                <c:pt idx="4281">
                  <c:v>1.007080078125E-3</c:v>
                </c:pt>
                <c:pt idx="4282">
                  <c:v>1.007080078125E-3</c:v>
                </c:pt>
                <c:pt idx="4283">
                  <c:v>1.0068416595458984E-3</c:v>
                </c:pt>
                <c:pt idx="4284">
                  <c:v>1.007080078125E-3</c:v>
                </c:pt>
                <c:pt idx="4285">
                  <c:v>1.007080078125E-3</c:v>
                </c:pt>
                <c:pt idx="4286">
                  <c:v>1.0068416595458984E-3</c:v>
                </c:pt>
                <c:pt idx="4287">
                  <c:v>1.007080078125E-3</c:v>
                </c:pt>
                <c:pt idx="4288">
                  <c:v>1.007080078125E-3</c:v>
                </c:pt>
                <c:pt idx="4289">
                  <c:v>1.0068416595458984E-3</c:v>
                </c:pt>
                <c:pt idx="4290">
                  <c:v>1.007080078125E-3</c:v>
                </c:pt>
                <c:pt idx="4291">
                  <c:v>1.0080337524414063E-3</c:v>
                </c:pt>
                <c:pt idx="4292">
                  <c:v>1.007080078125E-3</c:v>
                </c:pt>
                <c:pt idx="4293">
                  <c:v>1.0068416595458984E-3</c:v>
                </c:pt>
                <c:pt idx="4294">
                  <c:v>1.007080078125E-3</c:v>
                </c:pt>
                <c:pt idx="4295">
                  <c:v>1.007080078125E-3</c:v>
                </c:pt>
                <c:pt idx="4296">
                  <c:v>1.0068416595458984E-3</c:v>
                </c:pt>
                <c:pt idx="4297">
                  <c:v>1.007080078125E-3</c:v>
                </c:pt>
                <c:pt idx="4298">
                  <c:v>1.007080078125E-3</c:v>
                </c:pt>
                <c:pt idx="4299">
                  <c:v>1.0068416595458984E-3</c:v>
                </c:pt>
                <c:pt idx="4300">
                  <c:v>1.007080078125E-3</c:v>
                </c:pt>
                <c:pt idx="4301">
                  <c:v>1.007080078125E-3</c:v>
                </c:pt>
                <c:pt idx="4302">
                  <c:v>1.0068416595458984E-3</c:v>
                </c:pt>
                <c:pt idx="4303">
                  <c:v>1.0080337524414063E-3</c:v>
                </c:pt>
                <c:pt idx="4304">
                  <c:v>1.007080078125E-3</c:v>
                </c:pt>
                <c:pt idx="4305">
                  <c:v>1.0068416595458984E-3</c:v>
                </c:pt>
                <c:pt idx="4306">
                  <c:v>1.007080078125E-3</c:v>
                </c:pt>
                <c:pt idx="4307">
                  <c:v>1.007080078125E-3</c:v>
                </c:pt>
                <c:pt idx="4308">
                  <c:v>1.0068416595458984E-3</c:v>
                </c:pt>
                <c:pt idx="4309">
                  <c:v>1.007080078125E-3</c:v>
                </c:pt>
                <c:pt idx="4310">
                  <c:v>1.007080078125E-3</c:v>
                </c:pt>
                <c:pt idx="4311">
                  <c:v>1.0068416595458984E-3</c:v>
                </c:pt>
                <c:pt idx="4312">
                  <c:v>1.007080078125E-3</c:v>
                </c:pt>
                <c:pt idx="4313">
                  <c:v>1.20849609375E-2</c:v>
                </c:pt>
                <c:pt idx="4314">
                  <c:v>1.007080078125E-3</c:v>
                </c:pt>
                <c:pt idx="4315">
                  <c:v>1.007080078125E-3</c:v>
                </c:pt>
                <c:pt idx="4316">
                  <c:v>1.0068416595458984E-3</c:v>
                </c:pt>
                <c:pt idx="4317">
                  <c:v>1.0080337524414063E-3</c:v>
                </c:pt>
                <c:pt idx="4318">
                  <c:v>1.007080078125E-3</c:v>
                </c:pt>
                <c:pt idx="4319">
                  <c:v>1.0068416595458984E-3</c:v>
                </c:pt>
                <c:pt idx="4320">
                  <c:v>1.007080078125E-3</c:v>
                </c:pt>
                <c:pt idx="4321">
                  <c:v>1.007080078125E-3</c:v>
                </c:pt>
                <c:pt idx="4322">
                  <c:v>1.0068416595458984E-3</c:v>
                </c:pt>
                <c:pt idx="4323">
                  <c:v>1.007080078125E-3</c:v>
                </c:pt>
                <c:pt idx="4324">
                  <c:v>1.007080078125E-3</c:v>
                </c:pt>
                <c:pt idx="4325">
                  <c:v>1.0068416595458984E-3</c:v>
                </c:pt>
                <c:pt idx="4326">
                  <c:v>1.007080078125E-3</c:v>
                </c:pt>
                <c:pt idx="4327">
                  <c:v>1.007080078125E-3</c:v>
                </c:pt>
                <c:pt idx="4328">
                  <c:v>1.0068416595458984E-3</c:v>
                </c:pt>
                <c:pt idx="4329">
                  <c:v>1.007080078125E-3</c:v>
                </c:pt>
                <c:pt idx="4330">
                  <c:v>1.0080337524414063E-3</c:v>
                </c:pt>
                <c:pt idx="4331">
                  <c:v>1.007080078125E-3</c:v>
                </c:pt>
                <c:pt idx="4332">
                  <c:v>1.0068416595458984E-3</c:v>
                </c:pt>
                <c:pt idx="4333">
                  <c:v>1.007080078125E-3</c:v>
                </c:pt>
                <c:pt idx="4334">
                  <c:v>1.007080078125E-3</c:v>
                </c:pt>
                <c:pt idx="4335">
                  <c:v>1.0068416595458984E-3</c:v>
                </c:pt>
                <c:pt idx="4336">
                  <c:v>1.007080078125E-3</c:v>
                </c:pt>
                <c:pt idx="4337">
                  <c:v>1.007080078125E-3</c:v>
                </c:pt>
                <c:pt idx="4338">
                  <c:v>1.0068416595458984E-3</c:v>
                </c:pt>
                <c:pt idx="4339">
                  <c:v>1.007080078125E-3</c:v>
                </c:pt>
                <c:pt idx="4340">
                  <c:v>1.007080078125E-3</c:v>
                </c:pt>
                <c:pt idx="4341">
                  <c:v>1.0068416595458984E-3</c:v>
                </c:pt>
                <c:pt idx="4342">
                  <c:v>1.0080337524414063E-3</c:v>
                </c:pt>
                <c:pt idx="4343">
                  <c:v>1.007080078125E-3</c:v>
                </c:pt>
                <c:pt idx="4344">
                  <c:v>1.0068416595458984E-3</c:v>
                </c:pt>
                <c:pt idx="4345">
                  <c:v>1.007080078125E-3</c:v>
                </c:pt>
                <c:pt idx="4346">
                  <c:v>1.007080078125E-3</c:v>
                </c:pt>
                <c:pt idx="4347">
                  <c:v>1.0068416595458984E-3</c:v>
                </c:pt>
                <c:pt idx="4348">
                  <c:v>1.007080078125E-3</c:v>
                </c:pt>
                <c:pt idx="4349">
                  <c:v>1.007080078125E-3</c:v>
                </c:pt>
                <c:pt idx="4350">
                  <c:v>1.0068416595458984E-3</c:v>
                </c:pt>
                <c:pt idx="4351">
                  <c:v>1.007080078125E-3</c:v>
                </c:pt>
                <c:pt idx="4352">
                  <c:v>1.007080078125E-3</c:v>
                </c:pt>
                <c:pt idx="4353">
                  <c:v>1.0068416595458984E-3</c:v>
                </c:pt>
                <c:pt idx="4354">
                  <c:v>1.007080078125E-3</c:v>
                </c:pt>
                <c:pt idx="4355">
                  <c:v>1.0080337524414063E-3</c:v>
                </c:pt>
                <c:pt idx="4356">
                  <c:v>1.007080078125E-3</c:v>
                </c:pt>
                <c:pt idx="4357">
                  <c:v>1.0068416595458984E-3</c:v>
                </c:pt>
                <c:pt idx="4358">
                  <c:v>1.007080078125E-3</c:v>
                </c:pt>
                <c:pt idx="4359">
                  <c:v>1.007080078125E-3</c:v>
                </c:pt>
                <c:pt idx="4360">
                  <c:v>1.0068416595458984E-3</c:v>
                </c:pt>
                <c:pt idx="4361">
                  <c:v>1.007080078125E-3</c:v>
                </c:pt>
                <c:pt idx="4362">
                  <c:v>1.007080078125E-3</c:v>
                </c:pt>
                <c:pt idx="4363">
                  <c:v>1.0068416595458984E-3</c:v>
                </c:pt>
                <c:pt idx="4364">
                  <c:v>1.007080078125E-3</c:v>
                </c:pt>
                <c:pt idx="4365">
                  <c:v>1.007080078125E-3</c:v>
                </c:pt>
                <c:pt idx="4366">
                  <c:v>1.0068416595458984E-3</c:v>
                </c:pt>
                <c:pt idx="4367">
                  <c:v>1.0080337524414063E-3</c:v>
                </c:pt>
                <c:pt idx="4368">
                  <c:v>1.007080078125E-3</c:v>
                </c:pt>
                <c:pt idx="4369">
                  <c:v>1.0068416595458984E-3</c:v>
                </c:pt>
                <c:pt idx="4370">
                  <c:v>1.007080078125E-3</c:v>
                </c:pt>
                <c:pt idx="4371">
                  <c:v>1.007080078125E-3</c:v>
                </c:pt>
                <c:pt idx="4372">
                  <c:v>1.0068416595458984E-3</c:v>
                </c:pt>
                <c:pt idx="4373">
                  <c:v>1.007080078125E-3</c:v>
                </c:pt>
                <c:pt idx="4374">
                  <c:v>1.007080078125E-3</c:v>
                </c:pt>
                <c:pt idx="4375">
                  <c:v>1.0068416595458984E-3</c:v>
                </c:pt>
                <c:pt idx="4376">
                  <c:v>1.007080078125E-3</c:v>
                </c:pt>
                <c:pt idx="4377">
                  <c:v>1.007080078125E-3</c:v>
                </c:pt>
                <c:pt idx="4378">
                  <c:v>1.0068416595458984E-3</c:v>
                </c:pt>
                <c:pt idx="4379">
                  <c:v>1.007080078125E-3</c:v>
                </c:pt>
                <c:pt idx="4380">
                  <c:v>1.0080337524414063E-3</c:v>
                </c:pt>
                <c:pt idx="4381">
                  <c:v>1.007080078125E-3</c:v>
                </c:pt>
                <c:pt idx="4382">
                  <c:v>1.0068416595458984E-3</c:v>
                </c:pt>
                <c:pt idx="4383">
                  <c:v>1.007080078125E-3</c:v>
                </c:pt>
                <c:pt idx="4384">
                  <c:v>1.007080078125E-3</c:v>
                </c:pt>
                <c:pt idx="4385">
                  <c:v>1.0068416595458984E-3</c:v>
                </c:pt>
                <c:pt idx="4386">
                  <c:v>1.007080078125E-3</c:v>
                </c:pt>
                <c:pt idx="4387">
                  <c:v>1.007080078125E-3</c:v>
                </c:pt>
                <c:pt idx="4388">
                  <c:v>1.0068416595458984E-3</c:v>
                </c:pt>
                <c:pt idx="4389">
                  <c:v>1.007080078125E-3</c:v>
                </c:pt>
                <c:pt idx="4390">
                  <c:v>1.007080078125E-3</c:v>
                </c:pt>
                <c:pt idx="4391">
                  <c:v>1.0068416595458984E-3</c:v>
                </c:pt>
                <c:pt idx="4392">
                  <c:v>1.0080337524414063E-3</c:v>
                </c:pt>
                <c:pt idx="4393">
                  <c:v>1.007080078125E-3</c:v>
                </c:pt>
                <c:pt idx="4394">
                  <c:v>1.0068416595458984E-3</c:v>
                </c:pt>
                <c:pt idx="4395">
                  <c:v>1.007080078125E-3</c:v>
                </c:pt>
                <c:pt idx="4396">
                  <c:v>1.007080078125E-3</c:v>
                </c:pt>
                <c:pt idx="4397">
                  <c:v>1.0068416595458984E-3</c:v>
                </c:pt>
                <c:pt idx="4398">
                  <c:v>1.007080078125E-3</c:v>
                </c:pt>
                <c:pt idx="4399">
                  <c:v>1.007080078125E-3</c:v>
                </c:pt>
                <c:pt idx="4400">
                  <c:v>1.0068416595458984E-3</c:v>
                </c:pt>
                <c:pt idx="4401">
                  <c:v>1.007080078125E-3</c:v>
                </c:pt>
                <c:pt idx="4402">
                  <c:v>1.007080078125E-3</c:v>
                </c:pt>
                <c:pt idx="4403">
                  <c:v>1.0068416595458984E-3</c:v>
                </c:pt>
                <c:pt idx="4404">
                  <c:v>1.007080078125E-3</c:v>
                </c:pt>
                <c:pt idx="4405">
                  <c:v>1.0080337524414063E-3</c:v>
                </c:pt>
                <c:pt idx="4406">
                  <c:v>1.007080078125E-3</c:v>
                </c:pt>
                <c:pt idx="4407">
                  <c:v>1.0068416595458984E-3</c:v>
                </c:pt>
                <c:pt idx="4408">
                  <c:v>1.007080078125E-3</c:v>
                </c:pt>
                <c:pt idx="4409">
                  <c:v>1.007080078125E-3</c:v>
                </c:pt>
                <c:pt idx="4410">
                  <c:v>1.0068416595458984E-3</c:v>
                </c:pt>
                <c:pt idx="4411">
                  <c:v>1.007080078125E-3</c:v>
                </c:pt>
                <c:pt idx="4412">
                  <c:v>1.007080078125E-3</c:v>
                </c:pt>
                <c:pt idx="4413">
                  <c:v>1.0068416595458984E-3</c:v>
                </c:pt>
                <c:pt idx="4414">
                  <c:v>1.007080078125E-3</c:v>
                </c:pt>
                <c:pt idx="4415">
                  <c:v>1.0068416595458984E-3</c:v>
                </c:pt>
                <c:pt idx="4416">
                  <c:v>1.007080078125E-3</c:v>
                </c:pt>
                <c:pt idx="4417">
                  <c:v>1.0080337524414063E-3</c:v>
                </c:pt>
                <c:pt idx="4418">
                  <c:v>1.007080078125E-3</c:v>
                </c:pt>
                <c:pt idx="4419">
                  <c:v>1.0068416595458984E-3</c:v>
                </c:pt>
                <c:pt idx="4420">
                  <c:v>1.007080078125E-3</c:v>
                </c:pt>
                <c:pt idx="4421">
                  <c:v>1.007080078125E-3</c:v>
                </c:pt>
                <c:pt idx="4422">
                  <c:v>1.0068416595458984E-3</c:v>
                </c:pt>
                <c:pt idx="4423">
                  <c:v>1.007080078125E-3</c:v>
                </c:pt>
                <c:pt idx="4424">
                  <c:v>1.007080078125E-3</c:v>
                </c:pt>
                <c:pt idx="4425">
                  <c:v>1.0068416595458984E-3</c:v>
                </c:pt>
                <c:pt idx="4426">
                  <c:v>1.007080078125E-3</c:v>
                </c:pt>
                <c:pt idx="4427">
                  <c:v>1.007080078125E-3</c:v>
                </c:pt>
                <c:pt idx="4428">
                  <c:v>1.0068416595458984E-3</c:v>
                </c:pt>
                <c:pt idx="4429">
                  <c:v>1.007080078125E-3</c:v>
                </c:pt>
                <c:pt idx="4430">
                  <c:v>1.0080337524414063E-3</c:v>
                </c:pt>
                <c:pt idx="4431">
                  <c:v>1.007080078125E-3</c:v>
                </c:pt>
                <c:pt idx="4432">
                  <c:v>1.0068416595458984E-3</c:v>
                </c:pt>
                <c:pt idx="4433">
                  <c:v>1.007080078125E-3</c:v>
                </c:pt>
                <c:pt idx="4434">
                  <c:v>1.007080078125E-3</c:v>
                </c:pt>
                <c:pt idx="4435">
                  <c:v>1.0068416595458984E-3</c:v>
                </c:pt>
                <c:pt idx="4436">
                  <c:v>1.007080078125E-3</c:v>
                </c:pt>
                <c:pt idx="4437">
                  <c:v>1.0068416595458984E-3</c:v>
                </c:pt>
                <c:pt idx="4438">
                  <c:v>1.007080078125E-3</c:v>
                </c:pt>
                <c:pt idx="4439">
                  <c:v>1.007080078125E-3</c:v>
                </c:pt>
                <c:pt idx="4440">
                  <c:v>1.0068416595458984E-3</c:v>
                </c:pt>
                <c:pt idx="4441">
                  <c:v>1.007080078125E-3</c:v>
                </c:pt>
                <c:pt idx="4442">
                  <c:v>1.0080337524414063E-3</c:v>
                </c:pt>
                <c:pt idx="4443">
                  <c:v>1.007080078125E-3</c:v>
                </c:pt>
                <c:pt idx="4444">
                  <c:v>1.0068416595458984E-3</c:v>
                </c:pt>
                <c:pt idx="4445">
                  <c:v>1.007080078125E-3</c:v>
                </c:pt>
                <c:pt idx="4446">
                  <c:v>1.007080078125E-3</c:v>
                </c:pt>
                <c:pt idx="4447">
                  <c:v>1.0068416595458984E-3</c:v>
                </c:pt>
                <c:pt idx="4448">
                  <c:v>1.007080078125E-3</c:v>
                </c:pt>
                <c:pt idx="4449">
                  <c:v>1.007080078125E-3</c:v>
                </c:pt>
                <c:pt idx="4450">
                  <c:v>1.0068416595458984E-3</c:v>
                </c:pt>
                <c:pt idx="4451">
                  <c:v>1.007080078125E-3</c:v>
                </c:pt>
                <c:pt idx="4452">
                  <c:v>1.007080078125E-3</c:v>
                </c:pt>
                <c:pt idx="4453">
                  <c:v>1.0068416595458984E-3</c:v>
                </c:pt>
                <c:pt idx="4454">
                  <c:v>1.007080078125E-3</c:v>
                </c:pt>
                <c:pt idx="4455">
                  <c:v>1.0080337524414063E-3</c:v>
                </c:pt>
                <c:pt idx="4456">
                  <c:v>1.007080078125E-3</c:v>
                </c:pt>
                <c:pt idx="4457">
                  <c:v>1.0068416595458984E-3</c:v>
                </c:pt>
                <c:pt idx="4458">
                  <c:v>1.007080078125E-3</c:v>
                </c:pt>
                <c:pt idx="4459">
                  <c:v>1.0068416595458984E-3</c:v>
                </c:pt>
                <c:pt idx="4460">
                  <c:v>1.007080078125E-3</c:v>
                </c:pt>
                <c:pt idx="4461">
                  <c:v>1.007080078125E-3</c:v>
                </c:pt>
                <c:pt idx="4462">
                  <c:v>1.0068416595458984E-3</c:v>
                </c:pt>
                <c:pt idx="4463">
                  <c:v>1.007080078125E-3</c:v>
                </c:pt>
                <c:pt idx="4464">
                  <c:v>1.007080078125E-3</c:v>
                </c:pt>
                <c:pt idx="4465">
                  <c:v>1.0068416595458984E-3</c:v>
                </c:pt>
                <c:pt idx="4466">
                  <c:v>1.007080078125E-3</c:v>
                </c:pt>
                <c:pt idx="4467">
                  <c:v>1.0080337524414063E-3</c:v>
                </c:pt>
                <c:pt idx="4468">
                  <c:v>1.007080078125E-3</c:v>
                </c:pt>
                <c:pt idx="4469">
                  <c:v>1.0068416595458984E-3</c:v>
                </c:pt>
                <c:pt idx="4470">
                  <c:v>1.007080078125E-3</c:v>
                </c:pt>
                <c:pt idx="4471">
                  <c:v>1.007080078125E-3</c:v>
                </c:pt>
                <c:pt idx="4472">
                  <c:v>1.0068416595458984E-3</c:v>
                </c:pt>
                <c:pt idx="4473">
                  <c:v>1.007080078125E-3</c:v>
                </c:pt>
                <c:pt idx="4474">
                  <c:v>1.007080078125E-3</c:v>
                </c:pt>
                <c:pt idx="4475">
                  <c:v>1.0068416595458984E-3</c:v>
                </c:pt>
                <c:pt idx="4476">
                  <c:v>1.007080078125E-3</c:v>
                </c:pt>
                <c:pt idx="4477">
                  <c:v>1.007080078125E-3</c:v>
                </c:pt>
                <c:pt idx="4478">
                  <c:v>1.0068416595458984E-3</c:v>
                </c:pt>
                <c:pt idx="4479">
                  <c:v>1.007080078125E-3</c:v>
                </c:pt>
                <c:pt idx="4480">
                  <c:v>1.0080337524414063E-3</c:v>
                </c:pt>
                <c:pt idx="4481">
                  <c:v>1.0068416595458984E-3</c:v>
                </c:pt>
                <c:pt idx="4482">
                  <c:v>1.007080078125E-3</c:v>
                </c:pt>
                <c:pt idx="4483">
                  <c:v>1.007080078125E-3</c:v>
                </c:pt>
                <c:pt idx="4484">
                  <c:v>1.0068416595458984E-3</c:v>
                </c:pt>
                <c:pt idx="4485">
                  <c:v>1.007080078125E-3</c:v>
                </c:pt>
                <c:pt idx="4486">
                  <c:v>1.007080078125E-3</c:v>
                </c:pt>
                <c:pt idx="4487">
                  <c:v>1.0068416595458984E-3</c:v>
                </c:pt>
                <c:pt idx="4488">
                  <c:v>1.007080078125E-3</c:v>
                </c:pt>
                <c:pt idx="4489">
                  <c:v>1.007080078125E-3</c:v>
                </c:pt>
                <c:pt idx="4490">
                  <c:v>1.0068416595458984E-3</c:v>
                </c:pt>
                <c:pt idx="4491">
                  <c:v>1.007080078125E-3</c:v>
                </c:pt>
                <c:pt idx="4492">
                  <c:v>1.0080337524414063E-3</c:v>
                </c:pt>
                <c:pt idx="4493">
                  <c:v>1.007080078125E-3</c:v>
                </c:pt>
                <c:pt idx="4494">
                  <c:v>1.0068416595458984E-3</c:v>
                </c:pt>
                <c:pt idx="4495">
                  <c:v>1.007080078125E-3</c:v>
                </c:pt>
                <c:pt idx="4496">
                  <c:v>1.007080078125E-3</c:v>
                </c:pt>
                <c:pt idx="4497">
                  <c:v>1.0068416595458984E-3</c:v>
                </c:pt>
                <c:pt idx="4498">
                  <c:v>1.007080078125E-3</c:v>
                </c:pt>
                <c:pt idx="4499">
                  <c:v>1.007080078125E-3</c:v>
                </c:pt>
                <c:pt idx="4500">
                  <c:v>1.0068416595458984E-3</c:v>
                </c:pt>
                <c:pt idx="4501">
                  <c:v>1.007080078125E-3</c:v>
                </c:pt>
                <c:pt idx="4502">
                  <c:v>1.007080078125E-3</c:v>
                </c:pt>
                <c:pt idx="4503">
                  <c:v>1.0068416595458984E-3</c:v>
                </c:pt>
                <c:pt idx="4504">
                  <c:v>1.007080078125E-3</c:v>
                </c:pt>
                <c:pt idx="4505">
                  <c:v>1.0080337524414063E-3</c:v>
                </c:pt>
                <c:pt idx="4506">
                  <c:v>1.0068416595458984E-3</c:v>
                </c:pt>
                <c:pt idx="4507">
                  <c:v>1.007080078125E-3</c:v>
                </c:pt>
                <c:pt idx="4508">
                  <c:v>1.007080078125E-3</c:v>
                </c:pt>
                <c:pt idx="4509">
                  <c:v>1.0068416595458984E-3</c:v>
                </c:pt>
                <c:pt idx="4510">
                  <c:v>1.007080078125E-3</c:v>
                </c:pt>
                <c:pt idx="4511">
                  <c:v>1.007080078125E-3</c:v>
                </c:pt>
                <c:pt idx="4512">
                  <c:v>1.0068416595458984E-3</c:v>
                </c:pt>
                <c:pt idx="4513">
                  <c:v>1.007080078125E-3</c:v>
                </c:pt>
                <c:pt idx="4514">
                  <c:v>1.007080078125E-3</c:v>
                </c:pt>
                <c:pt idx="4515">
                  <c:v>1.0068416595458984E-3</c:v>
                </c:pt>
                <c:pt idx="4516">
                  <c:v>1.007080078125E-3</c:v>
                </c:pt>
                <c:pt idx="4517">
                  <c:v>1.0080337524414063E-3</c:v>
                </c:pt>
                <c:pt idx="4518">
                  <c:v>1.007080078125E-3</c:v>
                </c:pt>
                <c:pt idx="4519">
                  <c:v>1.0068416595458984E-3</c:v>
                </c:pt>
                <c:pt idx="4520">
                  <c:v>1.007080078125E-3</c:v>
                </c:pt>
                <c:pt idx="4521">
                  <c:v>1.007080078125E-3</c:v>
                </c:pt>
                <c:pt idx="4522">
                  <c:v>1.0068416595458984E-3</c:v>
                </c:pt>
                <c:pt idx="4523">
                  <c:v>1.007080078125E-3</c:v>
                </c:pt>
                <c:pt idx="4524">
                  <c:v>1.007080078125E-3</c:v>
                </c:pt>
                <c:pt idx="4525">
                  <c:v>1.0068416595458984E-3</c:v>
                </c:pt>
                <c:pt idx="4526">
                  <c:v>1.007080078125E-3</c:v>
                </c:pt>
                <c:pt idx="4527">
                  <c:v>1.007080078125E-3</c:v>
                </c:pt>
                <c:pt idx="4528">
                  <c:v>1.0068416595458984E-3</c:v>
                </c:pt>
                <c:pt idx="4529">
                  <c:v>1.007080078125E-3</c:v>
                </c:pt>
                <c:pt idx="4530">
                  <c:v>1.0080337524414063E-3</c:v>
                </c:pt>
                <c:pt idx="4531">
                  <c:v>1.0068416595458984E-3</c:v>
                </c:pt>
                <c:pt idx="4532">
                  <c:v>1.007080078125E-3</c:v>
                </c:pt>
                <c:pt idx="4533">
                  <c:v>1.007080078125E-3</c:v>
                </c:pt>
                <c:pt idx="4534">
                  <c:v>1.0068416595458984E-3</c:v>
                </c:pt>
                <c:pt idx="4535">
                  <c:v>1.007080078125E-3</c:v>
                </c:pt>
                <c:pt idx="4536">
                  <c:v>1.007080078125E-3</c:v>
                </c:pt>
                <c:pt idx="4537">
                  <c:v>1.0068416595458984E-3</c:v>
                </c:pt>
                <c:pt idx="4538">
                  <c:v>1.007080078125E-3</c:v>
                </c:pt>
                <c:pt idx="4539">
                  <c:v>1.007080078125E-3</c:v>
                </c:pt>
                <c:pt idx="4540">
                  <c:v>1.0068416595458984E-3</c:v>
                </c:pt>
                <c:pt idx="4541">
                  <c:v>1.007080078125E-3</c:v>
                </c:pt>
                <c:pt idx="4542">
                  <c:v>1.0080337524414063E-3</c:v>
                </c:pt>
                <c:pt idx="4543">
                  <c:v>1.007080078125E-3</c:v>
                </c:pt>
                <c:pt idx="4544">
                  <c:v>1.0068416595458984E-3</c:v>
                </c:pt>
                <c:pt idx="4545">
                  <c:v>1.007080078125E-3</c:v>
                </c:pt>
                <c:pt idx="4546">
                  <c:v>1.007080078125E-3</c:v>
                </c:pt>
                <c:pt idx="4547">
                  <c:v>1.0068416595458984E-3</c:v>
                </c:pt>
                <c:pt idx="4548">
                  <c:v>1.007080078125E-3</c:v>
                </c:pt>
                <c:pt idx="4549">
                  <c:v>1.007080078125E-3</c:v>
                </c:pt>
                <c:pt idx="4550">
                  <c:v>1.0068416595458984E-3</c:v>
                </c:pt>
                <c:pt idx="4551">
                  <c:v>1.007080078125E-3</c:v>
                </c:pt>
                <c:pt idx="4552">
                  <c:v>1.007080078125E-3</c:v>
                </c:pt>
                <c:pt idx="4553">
                  <c:v>1.0068416595458984E-3</c:v>
                </c:pt>
                <c:pt idx="4554">
                  <c:v>1.007080078125E-3</c:v>
                </c:pt>
                <c:pt idx="4555">
                  <c:v>1.0080337524414063E-3</c:v>
                </c:pt>
                <c:pt idx="4556">
                  <c:v>1.0068416595458984E-3</c:v>
                </c:pt>
                <c:pt idx="4557">
                  <c:v>1.007080078125E-3</c:v>
                </c:pt>
                <c:pt idx="4558">
                  <c:v>1.007080078125E-3</c:v>
                </c:pt>
                <c:pt idx="4559">
                  <c:v>1.0068416595458984E-3</c:v>
                </c:pt>
                <c:pt idx="4560">
                  <c:v>1.007080078125E-3</c:v>
                </c:pt>
                <c:pt idx="4561">
                  <c:v>1.007080078125E-3</c:v>
                </c:pt>
                <c:pt idx="4562">
                  <c:v>1.0068416595458984E-3</c:v>
                </c:pt>
                <c:pt idx="4563">
                  <c:v>1.007080078125E-3</c:v>
                </c:pt>
                <c:pt idx="4564">
                  <c:v>1.007080078125E-3</c:v>
                </c:pt>
                <c:pt idx="4565">
                  <c:v>1.0068416595458984E-3</c:v>
                </c:pt>
                <c:pt idx="4566">
                  <c:v>1.007080078125E-3</c:v>
                </c:pt>
                <c:pt idx="4567">
                  <c:v>1.0080337524414063E-3</c:v>
                </c:pt>
                <c:pt idx="4568">
                  <c:v>1.007080078125E-3</c:v>
                </c:pt>
                <c:pt idx="4569">
                  <c:v>1.0068416595458984E-3</c:v>
                </c:pt>
                <c:pt idx="4570">
                  <c:v>1.007080078125E-3</c:v>
                </c:pt>
                <c:pt idx="4571">
                  <c:v>1.007080078125E-3</c:v>
                </c:pt>
                <c:pt idx="4572">
                  <c:v>1.0068416595458984E-3</c:v>
                </c:pt>
                <c:pt idx="4573">
                  <c:v>1.007080078125E-3</c:v>
                </c:pt>
                <c:pt idx="4574">
                  <c:v>1.007080078125E-3</c:v>
                </c:pt>
                <c:pt idx="4575">
                  <c:v>1.0068416595458984E-3</c:v>
                </c:pt>
                <c:pt idx="4576">
                  <c:v>1.007080078125E-3</c:v>
                </c:pt>
                <c:pt idx="4577">
                  <c:v>1.007080078125E-3</c:v>
                </c:pt>
                <c:pt idx="4578">
                  <c:v>1.0068416595458984E-3</c:v>
                </c:pt>
                <c:pt idx="4579">
                  <c:v>1.20849609375E-2</c:v>
                </c:pt>
                <c:pt idx="4580">
                  <c:v>1.007080078125E-3</c:v>
                </c:pt>
                <c:pt idx="4581">
                  <c:v>1.0080337524414063E-3</c:v>
                </c:pt>
                <c:pt idx="4582">
                  <c:v>1.007080078125E-3</c:v>
                </c:pt>
                <c:pt idx="4583">
                  <c:v>1.0068416595458984E-3</c:v>
                </c:pt>
                <c:pt idx="4584">
                  <c:v>1.007080078125E-3</c:v>
                </c:pt>
                <c:pt idx="4585">
                  <c:v>1.007080078125E-3</c:v>
                </c:pt>
                <c:pt idx="4586">
                  <c:v>1.0068416595458984E-3</c:v>
                </c:pt>
                <c:pt idx="4587">
                  <c:v>1.007080078125E-3</c:v>
                </c:pt>
                <c:pt idx="4588">
                  <c:v>1.007080078125E-3</c:v>
                </c:pt>
                <c:pt idx="4589">
                  <c:v>1.0068416595458984E-3</c:v>
                </c:pt>
                <c:pt idx="4590">
                  <c:v>1.007080078125E-3</c:v>
                </c:pt>
                <c:pt idx="4591">
                  <c:v>1.007080078125E-3</c:v>
                </c:pt>
                <c:pt idx="4592">
                  <c:v>1.0068416595458984E-3</c:v>
                </c:pt>
                <c:pt idx="4593">
                  <c:v>1.007080078125E-3</c:v>
                </c:pt>
                <c:pt idx="4594">
                  <c:v>1.0080337524414063E-3</c:v>
                </c:pt>
                <c:pt idx="4595">
                  <c:v>1.0068416595458984E-3</c:v>
                </c:pt>
                <c:pt idx="4596">
                  <c:v>1.007080078125E-3</c:v>
                </c:pt>
                <c:pt idx="4597">
                  <c:v>1.007080078125E-3</c:v>
                </c:pt>
                <c:pt idx="4598">
                  <c:v>1.0068416595458984E-3</c:v>
                </c:pt>
                <c:pt idx="4599">
                  <c:v>1.007080078125E-3</c:v>
                </c:pt>
                <c:pt idx="4600">
                  <c:v>1.007080078125E-3</c:v>
                </c:pt>
                <c:pt idx="4601">
                  <c:v>1.0068416595458984E-3</c:v>
                </c:pt>
                <c:pt idx="4602">
                  <c:v>1.007080078125E-3</c:v>
                </c:pt>
                <c:pt idx="4603">
                  <c:v>1.007080078125E-3</c:v>
                </c:pt>
                <c:pt idx="4604">
                  <c:v>1.0068416595458984E-3</c:v>
                </c:pt>
                <c:pt idx="4605">
                  <c:v>1.007080078125E-3</c:v>
                </c:pt>
                <c:pt idx="4606">
                  <c:v>1.0080337524414063E-3</c:v>
                </c:pt>
                <c:pt idx="4607">
                  <c:v>1.007080078125E-3</c:v>
                </c:pt>
                <c:pt idx="4608">
                  <c:v>1.0068416595458984E-3</c:v>
                </c:pt>
                <c:pt idx="4609">
                  <c:v>1.007080078125E-3</c:v>
                </c:pt>
                <c:pt idx="4610">
                  <c:v>1.007080078125E-3</c:v>
                </c:pt>
                <c:pt idx="4611">
                  <c:v>1.0068416595458984E-3</c:v>
                </c:pt>
                <c:pt idx="4612">
                  <c:v>1.007080078125E-3</c:v>
                </c:pt>
                <c:pt idx="4613">
                  <c:v>1.007080078125E-3</c:v>
                </c:pt>
                <c:pt idx="4614">
                  <c:v>1.0068416595458984E-3</c:v>
                </c:pt>
                <c:pt idx="4615">
                  <c:v>1.007080078125E-3</c:v>
                </c:pt>
                <c:pt idx="4616">
                  <c:v>1.007080078125E-3</c:v>
                </c:pt>
                <c:pt idx="4617">
                  <c:v>1.0068416595458984E-3</c:v>
                </c:pt>
                <c:pt idx="4618">
                  <c:v>1.007080078125E-3</c:v>
                </c:pt>
                <c:pt idx="4619">
                  <c:v>1.0080337524414063E-3</c:v>
                </c:pt>
                <c:pt idx="4620">
                  <c:v>1.0068416595458984E-3</c:v>
                </c:pt>
                <c:pt idx="4621">
                  <c:v>1.007080078125E-3</c:v>
                </c:pt>
                <c:pt idx="4622">
                  <c:v>1.007080078125E-3</c:v>
                </c:pt>
                <c:pt idx="4623">
                  <c:v>1.0068416595458984E-3</c:v>
                </c:pt>
                <c:pt idx="4624">
                  <c:v>1.007080078125E-3</c:v>
                </c:pt>
                <c:pt idx="4625">
                  <c:v>1.007080078125E-3</c:v>
                </c:pt>
                <c:pt idx="4626">
                  <c:v>1.0068416595458984E-3</c:v>
                </c:pt>
                <c:pt idx="4627">
                  <c:v>1.007080078125E-3</c:v>
                </c:pt>
                <c:pt idx="4628">
                  <c:v>3.0210018157958984E-3</c:v>
                </c:pt>
                <c:pt idx="4629">
                  <c:v>1.0080337524414063E-3</c:v>
                </c:pt>
                <c:pt idx="4630">
                  <c:v>1.007080078125E-3</c:v>
                </c:pt>
                <c:pt idx="4631">
                  <c:v>1.0068416595458984E-3</c:v>
                </c:pt>
                <c:pt idx="4632">
                  <c:v>1.007080078125E-3</c:v>
                </c:pt>
                <c:pt idx="4633">
                  <c:v>1.007080078125E-3</c:v>
                </c:pt>
                <c:pt idx="4634">
                  <c:v>1.0068416595458984E-3</c:v>
                </c:pt>
                <c:pt idx="4635">
                  <c:v>1.007080078125E-3</c:v>
                </c:pt>
                <c:pt idx="4636">
                  <c:v>1.007080078125E-3</c:v>
                </c:pt>
                <c:pt idx="4637">
                  <c:v>1.0068416595458984E-3</c:v>
                </c:pt>
                <c:pt idx="4638">
                  <c:v>1.007080078125E-3</c:v>
                </c:pt>
                <c:pt idx="4639">
                  <c:v>1.007080078125E-3</c:v>
                </c:pt>
                <c:pt idx="4640">
                  <c:v>1.0068416595458984E-3</c:v>
                </c:pt>
                <c:pt idx="4641">
                  <c:v>1.007080078125E-3</c:v>
                </c:pt>
                <c:pt idx="4642">
                  <c:v>1.0080337524414063E-3</c:v>
                </c:pt>
                <c:pt idx="4643">
                  <c:v>1.0068416595458984E-3</c:v>
                </c:pt>
                <c:pt idx="4644">
                  <c:v>1.007080078125E-3</c:v>
                </c:pt>
                <c:pt idx="4645">
                  <c:v>1.007080078125E-3</c:v>
                </c:pt>
                <c:pt idx="4646">
                  <c:v>1.0068416595458984E-3</c:v>
                </c:pt>
                <c:pt idx="4647">
                  <c:v>1.007080078125E-3</c:v>
                </c:pt>
                <c:pt idx="4648">
                  <c:v>1.007080078125E-3</c:v>
                </c:pt>
                <c:pt idx="4649">
                  <c:v>1.0068416595458984E-3</c:v>
                </c:pt>
                <c:pt idx="4650">
                  <c:v>1.007080078125E-3</c:v>
                </c:pt>
                <c:pt idx="4651">
                  <c:v>1.007080078125E-3</c:v>
                </c:pt>
                <c:pt idx="4652">
                  <c:v>1.0068416595458984E-3</c:v>
                </c:pt>
                <c:pt idx="4653">
                  <c:v>1.007080078125E-3</c:v>
                </c:pt>
                <c:pt idx="4654">
                  <c:v>1.0080337524414063E-3</c:v>
                </c:pt>
                <c:pt idx="4655">
                  <c:v>1.007080078125E-3</c:v>
                </c:pt>
                <c:pt idx="4656">
                  <c:v>1.0068416595458984E-3</c:v>
                </c:pt>
                <c:pt idx="4657">
                  <c:v>1.007080078125E-3</c:v>
                </c:pt>
                <c:pt idx="4658">
                  <c:v>1.007080078125E-3</c:v>
                </c:pt>
                <c:pt idx="4659">
                  <c:v>1.0068416595458984E-3</c:v>
                </c:pt>
                <c:pt idx="4660">
                  <c:v>1.007080078125E-3</c:v>
                </c:pt>
                <c:pt idx="4661">
                  <c:v>1.007080078125E-3</c:v>
                </c:pt>
                <c:pt idx="4662">
                  <c:v>1.0068416595458984E-3</c:v>
                </c:pt>
                <c:pt idx="4663">
                  <c:v>1.007080078125E-3</c:v>
                </c:pt>
                <c:pt idx="4664">
                  <c:v>1.007080078125E-3</c:v>
                </c:pt>
                <c:pt idx="4665">
                  <c:v>1.0068416595458984E-3</c:v>
                </c:pt>
                <c:pt idx="4666">
                  <c:v>1.007080078125E-3</c:v>
                </c:pt>
                <c:pt idx="4667">
                  <c:v>1.0080337524414063E-3</c:v>
                </c:pt>
                <c:pt idx="4668">
                  <c:v>1.0068416595458984E-3</c:v>
                </c:pt>
                <c:pt idx="4669">
                  <c:v>1.007080078125E-3</c:v>
                </c:pt>
                <c:pt idx="4670">
                  <c:v>1.007080078125E-3</c:v>
                </c:pt>
                <c:pt idx="4671">
                  <c:v>1.0068416595458984E-3</c:v>
                </c:pt>
                <c:pt idx="4672">
                  <c:v>1.007080078125E-3</c:v>
                </c:pt>
                <c:pt idx="4673">
                  <c:v>1.007080078125E-3</c:v>
                </c:pt>
                <c:pt idx="4674">
                  <c:v>1.0068416595458984E-3</c:v>
                </c:pt>
                <c:pt idx="4675">
                  <c:v>1.007080078125E-3</c:v>
                </c:pt>
                <c:pt idx="4676">
                  <c:v>1.007080078125E-3</c:v>
                </c:pt>
                <c:pt idx="4677">
                  <c:v>1.0068416595458984E-3</c:v>
                </c:pt>
                <c:pt idx="4678">
                  <c:v>1.007080078125E-3</c:v>
                </c:pt>
                <c:pt idx="4679">
                  <c:v>1.0080337524414063E-3</c:v>
                </c:pt>
                <c:pt idx="4680">
                  <c:v>1.007080078125E-3</c:v>
                </c:pt>
                <c:pt idx="4681">
                  <c:v>1.0068416595458984E-3</c:v>
                </c:pt>
                <c:pt idx="4682">
                  <c:v>1.007080078125E-3</c:v>
                </c:pt>
                <c:pt idx="4683">
                  <c:v>1.007080078125E-3</c:v>
                </c:pt>
                <c:pt idx="4684">
                  <c:v>1.0068416595458984E-3</c:v>
                </c:pt>
                <c:pt idx="4685">
                  <c:v>1.007080078125E-3</c:v>
                </c:pt>
                <c:pt idx="4686">
                  <c:v>1.007080078125E-3</c:v>
                </c:pt>
                <c:pt idx="4687">
                  <c:v>1.0068416595458984E-3</c:v>
                </c:pt>
                <c:pt idx="4688">
                  <c:v>1.007080078125E-3</c:v>
                </c:pt>
                <c:pt idx="4689">
                  <c:v>1.007080078125E-3</c:v>
                </c:pt>
                <c:pt idx="4690">
                  <c:v>1.0068416595458984E-3</c:v>
                </c:pt>
                <c:pt idx="4691">
                  <c:v>1.0080337524414063E-3</c:v>
                </c:pt>
                <c:pt idx="4692">
                  <c:v>1.007080078125E-3</c:v>
                </c:pt>
                <c:pt idx="4693">
                  <c:v>1.0068416595458984E-3</c:v>
                </c:pt>
                <c:pt idx="4694">
                  <c:v>1.007080078125E-3</c:v>
                </c:pt>
                <c:pt idx="4695">
                  <c:v>1.007080078125E-3</c:v>
                </c:pt>
                <c:pt idx="4696">
                  <c:v>1.0068416595458984E-3</c:v>
                </c:pt>
                <c:pt idx="4697">
                  <c:v>1.007080078125E-3</c:v>
                </c:pt>
                <c:pt idx="4698">
                  <c:v>1.007080078125E-3</c:v>
                </c:pt>
                <c:pt idx="4699">
                  <c:v>1.0068416595458984E-3</c:v>
                </c:pt>
                <c:pt idx="4700">
                  <c:v>1.007080078125E-3</c:v>
                </c:pt>
                <c:pt idx="4701">
                  <c:v>1.007080078125E-3</c:v>
                </c:pt>
                <c:pt idx="4702">
                  <c:v>1.0068416595458984E-3</c:v>
                </c:pt>
                <c:pt idx="4703">
                  <c:v>1.007080078125E-3</c:v>
                </c:pt>
                <c:pt idx="4704">
                  <c:v>1.0080337524414063E-3</c:v>
                </c:pt>
                <c:pt idx="4705">
                  <c:v>1.007080078125E-3</c:v>
                </c:pt>
                <c:pt idx="4706">
                  <c:v>1.0068416595458984E-3</c:v>
                </c:pt>
                <c:pt idx="4707">
                  <c:v>1.007080078125E-3</c:v>
                </c:pt>
                <c:pt idx="4708">
                  <c:v>1.007080078125E-3</c:v>
                </c:pt>
                <c:pt idx="4709">
                  <c:v>1.0068416595458984E-3</c:v>
                </c:pt>
                <c:pt idx="4710">
                  <c:v>1.007080078125E-3</c:v>
                </c:pt>
                <c:pt idx="4711">
                  <c:v>1.007080078125E-3</c:v>
                </c:pt>
                <c:pt idx="4712">
                  <c:v>1.0068416595458984E-3</c:v>
                </c:pt>
                <c:pt idx="4713">
                  <c:v>1.007080078125E-3</c:v>
                </c:pt>
                <c:pt idx="4714">
                  <c:v>1.007080078125E-3</c:v>
                </c:pt>
                <c:pt idx="4715">
                  <c:v>1.0068416595458984E-3</c:v>
                </c:pt>
                <c:pt idx="4716">
                  <c:v>1.0080337524414063E-3</c:v>
                </c:pt>
                <c:pt idx="4717">
                  <c:v>1.007080078125E-3</c:v>
                </c:pt>
                <c:pt idx="4718">
                  <c:v>1.0068416595458984E-3</c:v>
                </c:pt>
                <c:pt idx="4719">
                  <c:v>1.007080078125E-3</c:v>
                </c:pt>
                <c:pt idx="4720">
                  <c:v>1.007080078125E-3</c:v>
                </c:pt>
                <c:pt idx="4721">
                  <c:v>1.0068416595458984E-3</c:v>
                </c:pt>
                <c:pt idx="4722">
                  <c:v>1.007080078125E-3</c:v>
                </c:pt>
                <c:pt idx="4723">
                  <c:v>1.007080078125E-3</c:v>
                </c:pt>
                <c:pt idx="4724">
                  <c:v>5.0349235534667969E-3</c:v>
                </c:pt>
                <c:pt idx="4725">
                  <c:v>1.0080337524414063E-3</c:v>
                </c:pt>
                <c:pt idx="4726">
                  <c:v>1.007080078125E-3</c:v>
                </c:pt>
                <c:pt idx="4727">
                  <c:v>1.0068416595458984E-3</c:v>
                </c:pt>
                <c:pt idx="4728">
                  <c:v>1.007080078125E-3</c:v>
                </c:pt>
                <c:pt idx="4729">
                  <c:v>1.007080078125E-3</c:v>
                </c:pt>
                <c:pt idx="4730">
                  <c:v>1.0068416595458984E-3</c:v>
                </c:pt>
                <c:pt idx="4731">
                  <c:v>1.007080078125E-3</c:v>
                </c:pt>
                <c:pt idx="4732">
                  <c:v>1.007080078125E-3</c:v>
                </c:pt>
                <c:pt idx="4733">
                  <c:v>1.0068416595458984E-3</c:v>
                </c:pt>
                <c:pt idx="4734">
                  <c:v>1.20849609375E-2</c:v>
                </c:pt>
                <c:pt idx="4735">
                  <c:v>1.007080078125E-3</c:v>
                </c:pt>
                <c:pt idx="4736">
                  <c:v>1.007080078125E-3</c:v>
                </c:pt>
                <c:pt idx="4737">
                  <c:v>1.0068416595458984E-3</c:v>
                </c:pt>
                <c:pt idx="4738">
                  <c:v>1.007080078125E-3</c:v>
                </c:pt>
                <c:pt idx="4739">
                  <c:v>1.0080337524414063E-3</c:v>
                </c:pt>
                <c:pt idx="4740">
                  <c:v>1.007080078125E-3</c:v>
                </c:pt>
                <c:pt idx="4741">
                  <c:v>1.0068416595458984E-3</c:v>
                </c:pt>
                <c:pt idx="4742">
                  <c:v>1.007080078125E-3</c:v>
                </c:pt>
                <c:pt idx="4743">
                  <c:v>1.007080078125E-3</c:v>
                </c:pt>
                <c:pt idx="4744">
                  <c:v>1.0068416595458984E-3</c:v>
                </c:pt>
                <c:pt idx="4745">
                  <c:v>1.007080078125E-3</c:v>
                </c:pt>
                <c:pt idx="4746">
                  <c:v>6.0429573059082031E-3</c:v>
                </c:pt>
                <c:pt idx="4747">
                  <c:v>1.007080078125E-3</c:v>
                </c:pt>
                <c:pt idx="4748">
                  <c:v>1.0068416595458984E-3</c:v>
                </c:pt>
                <c:pt idx="4749">
                  <c:v>1.007080078125E-3</c:v>
                </c:pt>
                <c:pt idx="4750">
                  <c:v>1.007080078125E-3</c:v>
                </c:pt>
                <c:pt idx="4751">
                  <c:v>1.0068416595458984E-3</c:v>
                </c:pt>
                <c:pt idx="4752">
                  <c:v>1.007080078125E-3</c:v>
                </c:pt>
                <c:pt idx="4753">
                  <c:v>1.007080078125E-3</c:v>
                </c:pt>
                <c:pt idx="4754">
                  <c:v>1.0068416595458984E-3</c:v>
                </c:pt>
                <c:pt idx="4755">
                  <c:v>1.007080078125E-3</c:v>
                </c:pt>
                <c:pt idx="4756">
                  <c:v>1.007080078125E-3</c:v>
                </c:pt>
                <c:pt idx="4757">
                  <c:v>1.0068416595458984E-3</c:v>
                </c:pt>
                <c:pt idx="4758">
                  <c:v>1.007080078125E-3</c:v>
                </c:pt>
                <c:pt idx="4759">
                  <c:v>1.0080337524414063E-3</c:v>
                </c:pt>
                <c:pt idx="4760">
                  <c:v>1.007080078125E-3</c:v>
                </c:pt>
                <c:pt idx="4761">
                  <c:v>1.0068416595458984E-3</c:v>
                </c:pt>
                <c:pt idx="4762">
                  <c:v>1.007080078125E-3</c:v>
                </c:pt>
                <c:pt idx="4763">
                  <c:v>1.007080078125E-3</c:v>
                </c:pt>
                <c:pt idx="4764">
                  <c:v>1.0068416595458984E-3</c:v>
                </c:pt>
                <c:pt idx="4765">
                  <c:v>1.007080078125E-3</c:v>
                </c:pt>
                <c:pt idx="4766">
                  <c:v>1.007080078125E-3</c:v>
                </c:pt>
                <c:pt idx="4767">
                  <c:v>1.0068416595458984E-3</c:v>
                </c:pt>
                <c:pt idx="4768">
                  <c:v>1.007080078125E-3</c:v>
                </c:pt>
                <c:pt idx="4769">
                  <c:v>1.007080078125E-3</c:v>
                </c:pt>
                <c:pt idx="4770">
                  <c:v>1.0068416595458984E-3</c:v>
                </c:pt>
                <c:pt idx="4771">
                  <c:v>2.4170160293579102E-2</c:v>
                </c:pt>
                <c:pt idx="4772">
                  <c:v>1.0068416595458984E-3</c:v>
                </c:pt>
                <c:pt idx="4773">
                  <c:v>1.0080337524414063E-3</c:v>
                </c:pt>
                <c:pt idx="4774">
                  <c:v>1.007080078125E-3</c:v>
                </c:pt>
                <c:pt idx="4775">
                  <c:v>1.0068416595458984E-3</c:v>
                </c:pt>
                <c:pt idx="4776">
                  <c:v>1.007080078125E-3</c:v>
                </c:pt>
                <c:pt idx="4777">
                  <c:v>1.007080078125E-3</c:v>
                </c:pt>
                <c:pt idx="4778">
                  <c:v>1.0068416595458984E-3</c:v>
                </c:pt>
                <c:pt idx="4779">
                  <c:v>1.007080078125E-3</c:v>
                </c:pt>
                <c:pt idx="4780">
                  <c:v>1.007080078125E-3</c:v>
                </c:pt>
                <c:pt idx="4781">
                  <c:v>1.0068416595458984E-3</c:v>
                </c:pt>
                <c:pt idx="4782">
                  <c:v>1.007080078125E-3</c:v>
                </c:pt>
                <c:pt idx="4783">
                  <c:v>1.007080078125E-3</c:v>
                </c:pt>
                <c:pt idx="4784">
                  <c:v>1.0068416595458984E-3</c:v>
                </c:pt>
                <c:pt idx="4785">
                  <c:v>1.007080078125E-3</c:v>
                </c:pt>
                <c:pt idx="4786">
                  <c:v>1.0080337524414063E-3</c:v>
                </c:pt>
                <c:pt idx="4787">
                  <c:v>1.007080078125E-3</c:v>
                </c:pt>
                <c:pt idx="4788">
                  <c:v>1.0068416595458984E-3</c:v>
                </c:pt>
                <c:pt idx="4789">
                  <c:v>1.007080078125E-3</c:v>
                </c:pt>
                <c:pt idx="4790">
                  <c:v>1.007080078125E-3</c:v>
                </c:pt>
                <c:pt idx="4791">
                  <c:v>1.0068416595458984E-3</c:v>
                </c:pt>
                <c:pt idx="4792">
                  <c:v>1.007080078125E-3</c:v>
                </c:pt>
                <c:pt idx="4793">
                  <c:v>1.007080078125E-3</c:v>
                </c:pt>
                <c:pt idx="4794">
                  <c:v>1.0068416595458984E-3</c:v>
                </c:pt>
                <c:pt idx="4795">
                  <c:v>1.007080078125E-3</c:v>
                </c:pt>
                <c:pt idx="4796">
                  <c:v>1.007080078125E-3</c:v>
                </c:pt>
                <c:pt idx="4797">
                  <c:v>1.0068416595458984E-3</c:v>
                </c:pt>
                <c:pt idx="4798">
                  <c:v>1.0080337524414063E-3</c:v>
                </c:pt>
                <c:pt idx="4799">
                  <c:v>1.007080078125E-3</c:v>
                </c:pt>
                <c:pt idx="4800">
                  <c:v>1.0068416595458984E-3</c:v>
                </c:pt>
                <c:pt idx="4801">
                  <c:v>1.007080078125E-3</c:v>
                </c:pt>
                <c:pt idx="4802">
                  <c:v>1.007080078125E-3</c:v>
                </c:pt>
                <c:pt idx="4803">
                  <c:v>1.0068416595458984E-3</c:v>
                </c:pt>
                <c:pt idx="4804">
                  <c:v>1.007080078125E-3</c:v>
                </c:pt>
                <c:pt idx="4805">
                  <c:v>1.007080078125E-3</c:v>
                </c:pt>
                <c:pt idx="4806">
                  <c:v>1.0068416595458984E-3</c:v>
                </c:pt>
                <c:pt idx="4807">
                  <c:v>1.007080078125E-3</c:v>
                </c:pt>
                <c:pt idx="4808">
                  <c:v>1.007080078125E-3</c:v>
                </c:pt>
                <c:pt idx="4809">
                  <c:v>1.0068416595458984E-3</c:v>
                </c:pt>
                <c:pt idx="4810">
                  <c:v>1.007080078125E-3</c:v>
                </c:pt>
                <c:pt idx="4811">
                  <c:v>1.0080337524414063E-3</c:v>
                </c:pt>
                <c:pt idx="4812">
                  <c:v>1.007080078125E-3</c:v>
                </c:pt>
                <c:pt idx="4813">
                  <c:v>1.0068416595458984E-3</c:v>
                </c:pt>
                <c:pt idx="4814">
                  <c:v>1.007080078125E-3</c:v>
                </c:pt>
                <c:pt idx="4815">
                  <c:v>1.007080078125E-3</c:v>
                </c:pt>
                <c:pt idx="4816">
                  <c:v>1.0068416595458984E-3</c:v>
                </c:pt>
                <c:pt idx="4817">
                  <c:v>1.007080078125E-3</c:v>
                </c:pt>
                <c:pt idx="4818">
                  <c:v>1.007080078125E-3</c:v>
                </c:pt>
                <c:pt idx="4819">
                  <c:v>1.0068416595458984E-3</c:v>
                </c:pt>
                <c:pt idx="4820">
                  <c:v>1.007080078125E-3</c:v>
                </c:pt>
                <c:pt idx="4821">
                  <c:v>1.007080078125E-3</c:v>
                </c:pt>
                <c:pt idx="4822">
                  <c:v>1.0068416595458984E-3</c:v>
                </c:pt>
                <c:pt idx="4823">
                  <c:v>1.0080337524414063E-3</c:v>
                </c:pt>
                <c:pt idx="4824">
                  <c:v>1.007080078125E-3</c:v>
                </c:pt>
                <c:pt idx="4825">
                  <c:v>1.0068416595458984E-3</c:v>
                </c:pt>
                <c:pt idx="4826">
                  <c:v>1.007080078125E-3</c:v>
                </c:pt>
                <c:pt idx="4827">
                  <c:v>1.007080078125E-3</c:v>
                </c:pt>
                <c:pt idx="4828">
                  <c:v>1.0068416595458984E-3</c:v>
                </c:pt>
                <c:pt idx="4829">
                  <c:v>1.007080078125E-3</c:v>
                </c:pt>
                <c:pt idx="4830">
                  <c:v>1.007080078125E-3</c:v>
                </c:pt>
                <c:pt idx="4831">
                  <c:v>1.0068416595458984E-3</c:v>
                </c:pt>
                <c:pt idx="4832">
                  <c:v>1.007080078125E-3</c:v>
                </c:pt>
                <c:pt idx="4833">
                  <c:v>1.007080078125E-3</c:v>
                </c:pt>
                <c:pt idx="4834">
                  <c:v>1.0068416595458984E-3</c:v>
                </c:pt>
                <c:pt idx="4835">
                  <c:v>1.007080078125E-3</c:v>
                </c:pt>
                <c:pt idx="4836">
                  <c:v>1.0080337524414063E-3</c:v>
                </c:pt>
                <c:pt idx="4837">
                  <c:v>1.007080078125E-3</c:v>
                </c:pt>
                <c:pt idx="4838">
                  <c:v>1.0068416595458984E-3</c:v>
                </c:pt>
                <c:pt idx="4839">
                  <c:v>1.007080078125E-3</c:v>
                </c:pt>
                <c:pt idx="4840">
                  <c:v>1.007080078125E-3</c:v>
                </c:pt>
                <c:pt idx="4841">
                  <c:v>1.0068416595458984E-3</c:v>
                </c:pt>
                <c:pt idx="4842">
                  <c:v>1.007080078125E-3</c:v>
                </c:pt>
                <c:pt idx="4843">
                  <c:v>1.007080078125E-3</c:v>
                </c:pt>
                <c:pt idx="4844">
                  <c:v>1.0068416595458984E-3</c:v>
                </c:pt>
                <c:pt idx="4845">
                  <c:v>1.007080078125E-3</c:v>
                </c:pt>
                <c:pt idx="4846">
                  <c:v>1.007080078125E-3</c:v>
                </c:pt>
                <c:pt idx="4847">
                  <c:v>1.0068416595458984E-3</c:v>
                </c:pt>
                <c:pt idx="4848">
                  <c:v>1.0080337524414063E-3</c:v>
                </c:pt>
                <c:pt idx="4849">
                  <c:v>1.007080078125E-3</c:v>
                </c:pt>
                <c:pt idx="4850">
                  <c:v>1.0068416595458984E-3</c:v>
                </c:pt>
                <c:pt idx="4851">
                  <c:v>1.007080078125E-3</c:v>
                </c:pt>
                <c:pt idx="4852">
                  <c:v>1.007080078125E-3</c:v>
                </c:pt>
                <c:pt idx="4853">
                  <c:v>1.0068416595458984E-3</c:v>
                </c:pt>
                <c:pt idx="4854">
                  <c:v>1.007080078125E-3</c:v>
                </c:pt>
                <c:pt idx="4855">
                  <c:v>1.007080078125E-3</c:v>
                </c:pt>
                <c:pt idx="4856">
                  <c:v>1.0068416595458984E-3</c:v>
                </c:pt>
                <c:pt idx="4857">
                  <c:v>1.007080078125E-3</c:v>
                </c:pt>
                <c:pt idx="4858">
                  <c:v>1.007080078125E-3</c:v>
                </c:pt>
                <c:pt idx="4859">
                  <c:v>1.0068416595458984E-3</c:v>
                </c:pt>
                <c:pt idx="4860">
                  <c:v>1.007080078125E-3</c:v>
                </c:pt>
                <c:pt idx="4861">
                  <c:v>1.0080337524414063E-3</c:v>
                </c:pt>
                <c:pt idx="4862">
                  <c:v>1.007080078125E-3</c:v>
                </c:pt>
                <c:pt idx="4863">
                  <c:v>1.0068416595458984E-3</c:v>
                </c:pt>
                <c:pt idx="4864">
                  <c:v>1.007080078125E-3</c:v>
                </c:pt>
                <c:pt idx="4865">
                  <c:v>1.007080078125E-3</c:v>
                </c:pt>
                <c:pt idx="4866">
                  <c:v>1.0068416595458984E-3</c:v>
                </c:pt>
                <c:pt idx="4867">
                  <c:v>1.007080078125E-3</c:v>
                </c:pt>
                <c:pt idx="4868">
                  <c:v>1.007080078125E-3</c:v>
                </c:pt>
                <c:pt idx="4869">
                  <c:v>1.0068416595458984E-3</c:v>
                </c:pt>
                <c:pt idx="4870">
                  <c:v>1.007080078125E-3</c:v>
                </c:pt>
                <c:pt idx="4871">
                  <c:v>1.0068416595458984E-3</c:v>
                </c:pt>
                <c:pt idx="4872">
                  <c:v>1.007080078125E-3</c:v>
                </c:pt>
                <c:pt idx="4873">
                  <c:v>1.0080337524414063E-3</c:v>
                </c:pt>
                <c:pt idx="4874">
                  <c:v>1.007080078125E-3</c:v>
                </c:pt>
                <c:pt idx="4875">
                  <c:v>1.0068416595458984E-3</c:v>
                </c:pt>
                <c:pt idx="4876">
                  <c:v>1.007080078125E-3</c:v>
                </c:pt>
                <c:pt idx="4877">
                  <c:v>1.007080078125E-3</c:v>
                </c:pt>
                <c:pt idx="4878">
                  <c:v>1.0068416595458984E-3</c:v>
                </c:pt>
                <c:pt idx="4879">
                  <c:v>1.007080078125E-3</c:v>
                </c:pt>
                <c:pt idx="4880">
                  <c:v>1.007080078125E-3</c:v>
                </c:pt>
                <c:pt idx="4881">
                  <c:v>1.0068416595458984E-3</c:v>
                </c:pt>
                <c:pt idx="4882">
                  <c:v>1.007080078125E-3</c:v>
                </c:pt>
                <c:pt idx="4883">
                  <c:v>1.007080078125E-3</c:v>
                </c:pt>
                <c:pt idx="4884">
                  <c:v>1.0068416595458984E-3</c:v>
                </c:pt>
                <c:pt idx="4885">
                  <c:v>1.007080078125E-3</c:v>
                </c:pt>
                <c:pt idx="4886">
                  <c:v>1.0080337524414063E-3</c:v>
                </c:pt>
                <c:pt idx="4887">
                  <c:v>1.007080078125E-3</c:v>
                </c:pt>
                <c:pt idx="4888">
                  <c:v>1.0068416595458984E-3</c:v>
                </c:pt>
                <c:pt idx="4889">
                  <c:v>1.007080078125E-3</c:v>
                </c:pt>
                <c:pt idx="4890">
                  <c:v>1.007080078125E-3</c:v>
                </c:pt>
                <c:pt idx="4891">
                  <c:v>1.0068416595458984E-3</c:v>
                </c:pt>
                <c:pt idx="4892">
                  <c:v>1.007080078125E-3</c:v>
                </c:pt>
                <c:pt idx="4893">
                  <c:v>1.0068416595458984E-3</c:v>
                </c:pt>
                <c:pt idx="4894">
                  <c:v>1.007080078125E-3</c:v>
                </c:pt>
                <c:pt idx="4895">
                  <c:v>1.007080078125E-3</c:v>
                </c:pt>
                <c:pt idx="4896">
                  <c:v>1.0068416595458984E-3</c:v>
                </c:pt>
                <c:pt idx="4897">
                  <c:v>1.007080078125E-3</c:v>
                </c:pt>
                <c:pt idx="4898">
                  <c:v>1.0080337524414063E-3</c:v>
                </c:pt>
                <c:pt idx="4899">
                  <c:v>1.007080078125E-3</c:v>
                </c:pt>
                <c:pt idx="4900">
                  <c:v>1.0068416595458984E-3</c:v>
                </c:pt>
                <c:pt idx="4901">
                  <c:v>1.007080078125E-3</c:v>
                </c:pt>
                <c:pt idx="4902">
                  <c:v>1.007080078125E-3</c:v>
                </c:pt>
                <c:pt idx="4903">
                  <c:v>1.0068416595458984E-3</c:v>
                </c:pt>
                <c:pt idx="4904">
                  <c:v>1.007080078125E-3</c:v>
                </c:pt>
                <c:pt idx="4905">
                  <c:v>1.007080078125E-3</c:v>
                </c:pt>
                <c:pt idx="4906">
                  <c:v>1.0068416595458984E-3</c:v>
                </c:pt>
                <c:pt idx="4907">
                  <c:v>1.007080078125E-3</c:v>
                </c:pt>
                <c:pt idx="4908">
                  <c:v>1.007080078125E-3</c:v>
                </c:pt>
                <c:pt idx="4909">
                  <c:v>1.0068416595458984E-3</c:v>
                </c:pt>
                <c:pt idx="4910">
                  <c:v>1.007080078125E-3</c:v>
                </c:pt>
                <c:pt idx="4911">
                  <c:v>1.0080337524414063E-3</c:v>
                </c:pt>
                <c:pt idx="4912">
                  <c:v>1.007080078125E-3</c:v>
                </c:pt>
                <c:pt idx="4913">
                  <c:v>1.0068416595458984E-3</c:v>
                </c:pt>
                <c:pt idx="4914">
                  <c:v>1.007080078125E-3</c:v>
                </c:pt>
                <c:pt idx="4915">
                  <c:v>1.0068416595458984E-3</c:v>
                </c:pt>
                <c:pt idx="4916">
                  <c:v>1.007080078125E-3</c:v>
                </c:pt>
                <c:pt idx="4917">
                  <c:v>1.007080078125E-3</c:v>
                </c:pt>
                <c:pt idx="4918">
                  <c:v>1.0068416595458984E-3</c:v>
                </c:pt>
                <c:pt idx="4919">
                  <c:v>1.007080078125E-3</c:v>
                </c:pt>
                <c:pt idx="4920">
                  <c:v>1.007080078125E-3</c:v>
                </c:pt>
                <c:pt idx="4921">
                  <c:v>1.0068416595458984E-3</c:v>
                </c:pt>
                <c:pt idx="4922">
                  <c:v>1.007080078125E-3</c:v>
                </c:pt>
                <c:pt idx="4923">
                  <c:v>1.0080337524414063E-3</c:v>
                </c:pt>
                <c:pt idx="4924">
                  <c:v>1.007080078125E-3</c:v>
                </c:pt>
                <c:pt idx="4925">
                  <c:v>1.0068416595458984E-3</c:v>
                </c:pt>
                <c:pt idx="4926">
                  <c:v>1.007080078125E-3</c:v>
                </c:pt>
                <c:pt idx="4927">
                  <c:v>1.007080078125E-3</c:v>
                </c:pt>
                <c:pt idx="4928">
                  <c:v>1.0068416595458984E-3</c:v>
                </c:pt>
                <c:pt idx="4929">
                  <c:v>1.007080078125E-3</c:v>
                </c:pt>
                <c:pt idx="4930">
                  <c:v>1.007080078125E-3</c:v>
                </c:pt>
                <c:pt idx="4931">
                  <c:v>1.0068416595458984E-3</c:v>
                </c:pt>
                <c:pt idx="4932">
                  <c:v>1.007080078125E-3</c:v>
                </c:pt>
                <c:pt idx="4933">
                  <c:v>1.007080078125E-3</c:v>
                </c:pt>
                <c:pt idx="4934">
                  <c:v>1.0068416595458984E-3</c:v>
                </c:pt>
                <c:pt idx="4935">
                  <c:v>1.007080078125E-3</c:v>
                </c:pt>
                <c:pt idx="4936">
                  <c:v>1.0080337524414063E-3</c:v>
                </c:pt>
                <c:pt idx="4937">
                  <c:v>1.0068416595458984E-3</c:v>
                </c:pt>
                <c:pt idx="4938">
                  <c:v>1.007080078125E-3</c:v>
                </c:pt>
                <c:pt idx="4939">
                  <c:v>1.007080078125E-3</c:v>
                </c:pt>
                <c:pt idx="4940">
                  <c:v>1.0068416595458984E-3</c:v>
                </c:pt>
                <c:pt idx="4941">
                  <c:v>1.007080078125E-3</c:v>
                </c:pt>
                <c:pt idx="4942">
                  <c:v>1.007080078125E-3</c:v>
                </c:pt>
                <c:pt idx="4943">
                  <c:v>1.0068416595458984E-3</c:v>
                </c:pt>
                <c:pt idx="4944">
                  <c:v>1.007080078125E-3</c:v>
                </c:pt>
                <c:pt idx="4945">
                  <c:v>1.007080078125E-3</c:v>
                </c:pt>
                <c:pt idx="4946">
                  <c:v>1.0068416595458984E-3</c:v>
                </c:pt>
                <c:pt idx="4947">
                  <c:v>1.007080078125E-3</c:v>
                </c:pt>
                <c:pt idx="4948">
                  <c:v>1.0080337524414063E-3</c:v>
                </c:pt>
                <c:pt idx="4949">
                  <c:v>1.007080078125E-3</c:v>
                </c:pt>
                <c:pt idx="4950">
                  <c:v>1.0068416595458984E-3</c:v>
                </c:pt>
                <c:pt idx="4951">
                  <c:v>1.007080078125E-3</c:v>
                </c:pt>
                <c:pt idx="4952">
                  <c:v>1.007080078125E-3</c:v>
                </c:pt>
                <c:pt idx="4953">
                  <c:v>1.0068416595458984E-3</c:v>
                </c:pt>
                <c:pt idx="4954">
                  <c:v>1.007080078125E-3</c:v>
                </c:pt>
                <c:pt idx="4955">
                  <c:v>1.007080078125E-3</c:v>
                </c:pt>
                <c:pt idx="4956">
                  <c:v>1.0068416595458984E-3</c:v>
                </c:pt>
                <c:pt idx="4957">
                  <c:v>1.007080078125E-3</c:v>
                </c:pt>
                <c:pt idx="4958">
                  <c:v>1.007080078125E-3</c:v>
                </c:pt>
                <c:pt idx="4959">
                  <c:v>1.0068416595458984E-3</c:v>
                </c:pt>
                <c:pt idx="4960">
                  <c:v>1.007080078125E-3</c:v>
                </c:pt>
                <c:pt idx="4961">
                  <c:v>1.0080337524414063E-3</c:v>
                </c:pt>
                <c:pt idx="4962">
                  <c:v>1.0068416595458984E-3</c:v>
                </c:pt>
                <c:pt idx="4963">
                  <c:v>1.007080078125E-3</c:v>
                </c:pt>
                <c:pt idx="4964">
                  <c:v>1.007080078125E-3</c:v>
                </c:pt>
                <c:pt idx="4965">
                  <c:v>1.0068416595458984E-3</c:v>
                </c:pt>
                <c:pt idx="4966">
                  <c:v>1.007080078125E-3</c:v>
                </c:pt>
                <c:pt idx="4967">
                  <c:v>1.007080078125E-3</c:v>
                </c:pt>
                <c:pt idx="4968">
                  <c:v>1.0068416595458984E-3</c:v>
                </c:pt>
                <c:pt idx="4969">
                  <c:v>1.007080078125E-3</c:v>
                </c:pt>
                <c:pt idx="4970">
                  <c:v>1.007080078125E-3</c:v>
                </c:pt>
                <c:pt idx="4971">
                  <c:v>1.0068416595458984E-3</c:v>
                </c:pt>
                <c:pt idx="4972">
                  <c:v>1.007080078125E-3</c:v>
                </c:pt>
                <c:pt idx="4973">
                  <c:v>1.0080337524414063E-3</c:v>
                </c:pt>
                <c:pt idx="4974">
                  <c:v>1.007080078125E-3</c:v>
                </c:pt>
                <c:pt idx="4975">
                  <c:v>1.0068416595458984E-3</c:v>
                </c:pt>
                <c:pt idx="4976">
                  <c:v>1.007080078125E-3</c:v>
                </c:pt>
                <c:pt idx="4977">
                  <c:v>1.007080078125E-3</c:v>
                </c:pt>
                <c:pt idx="4978">
                  <c:v>1.0068416595458984E-3</c:v>
                </c:pt>
                <c:pt idx="4979">
                  <c:v>1.007080078125E-3</c:v>
                </c:pt>
                <c:pt idx="4980">
                  <c:v>1.007080078125E-3</c:v>
                </c:pt>
                <c:pt idx="4981">
                  <c:v>1.0068416595458984E-3</c:v>
                </c:pt>
                <c:pt idx="4982">
                  <c:v>1.007080078125E-3</c:v>
                </c:pt>
                <c:pt idx="4983">
                  <c:v>1.007080078125E-3</c:v>
                </c:pt>
                <c:pt idx="4984">
                  <c:v>1.0068416595458984E-3</c:v>
                </c:pt>
                <c:pt idx="4985">
                  <c:v>1.007080078125E-3</c:v>
                </c:pt>
                <c:pt idx="4986">
                  <c:v>1.0080337524414063E-3</c:v>
                </c:pt>
                <c:pt idx="4987">
                  <c:v>1.0068416595458984E-3</c:v>
                </c:pt>
                <c:pt idx="4988">
                  <c:v>1.007080078125E-3</c:v>
                </c:pt>
                <c:pt idx="4989">
                  <c:v>1.007080078125E-3</c:v>
                </c:pt>
                <c:pt idx="4990">
                  <c:v>1.0068416595458984E-3</c:v>
                </c:pt>
                <c:pt idx="4991">
                  <c:v>1.007080078125E-3</c:v>
                </c:pt>
                <c:pt idx="4992">
                  <c:v>1.007080078125E-3</c:v>
                </c:pt>
                <c:pt idx="4993">
                  <c:v>1.0068416595458984E-3</c:v>
                </c:pt>
                <c:pt idx="4994">
                  <c:v>1.007080078125E-3</c:v>
                </c:pt>
                <c:pt idx="4995">
                  <c:v>1.007080078125E-3</c:v>
                </c:pt>
                <c:pt idx="4996">
                  <c:v>1.0068416595458984E-3</c:v>
                </c:pt>
                <c:pt idx="4997">
                  <c:v>1.007080078125E-3</c:v>
                </c:pt>
                <c:pt idx="4998">
                  <c:v>1.0080337524414063E-3</c:v>
                </c:pt>
                <c:pt idx="4999">
                  <c:v>1.007080078125E-3</c:v>
                </c:pt>
                <c:pt idx="5000">
                  <c:v>1.0068416595458984E-3</c:v>
                </c:pt>
                <c:pt idx="5001">
                  <c:v>1.007080078125E-3</c:v>
                </c:pt>
                <c:pt idx="5002">
                  <c:v>1.007080078125E-3</c:v>
                </c:pt>
                <c:pt idx="5003">
                  <c:v>1.0068416595458984E-3</c:v>
                </c:pt>
                <c:pt idx="5004">
                  <c:v>1.007080078125E-3</c:v>
                </c:pt>
                <c:pt idx="5005">
                  <c:v>1.007080078125E-3</c:v>
                </c:pt>
                <c:pt idx="5006">
                  <c:v>1.0068416595458984E-3</c:v>
                </c:pt>
                <c:pt idx="5007">
                  <c:v>1.007080078125E-3</c:v>
                </c:pt>
                <c:pt idx="5008">
                  <c:v>1.007080078125E-3</c:v>
                </c:pt>
                <c:pt idx="5009">
                  <c:v>1.0068416595458984E-3</c:v>
                </c:pt>
                <c:pt idx="5010">
                  <c:v>1.007080078125E-3</c:v>
                </c:pt>
                <c:pt idx="5011">
                  <c:v>1.0080337524414063E-3</c:v>
                </c:pt>
                <c:pt idx="5012">
                  <c:v>1.0068416595458984E-3</c:v>
                </c:pt>
                <c:pt idx="5013">
                  <c:v>1.007080078125E-3</c:v>
                </c:pt>
                <c:pt idx="5014">
                  <c:v>1.007080078125E-3</c:v>
                </c:pt>
                <c:pt idx="5015">
                  <c:v>1.0068416595458984E-3</c:v>
                </c:pt>
                <c:pt idx="5016">
                  <c:v>1.007080078125E-3</c:v>
                </c:pt>
                <c:pt idx="5017">
                  <c:v>1.007080078125E-3</c:v>
                </c:pt>
                <c:pt idx="5018">
                  <c:v>1.0068416595458984E-3</c:v>
                </c:pt>
                <c:pt idx="5019">
                  <c:v>1.007080078125E-3</c:v>
                </c:pt>
                <c:pt idx="5020">
                  <c:v>1.007080078125E-3</c:v>
                </c:pt>
                <c:pt idx="5021">
                  <c:v>1.0068416595458984E-3</c:v>
                </c:pt>
                <c:pt idx="5022">
                  <c:v>1.007080078125E-3</c:v>
                </c:pt>
                <c:pt idx="5023">
                  <c:v>1.0080337524414063E-3</c:v>
                </c:pt>
                <c:pt idx="5024">
                  <c:v>1.007080078125E-3</c:v>
                </c:pt>
                <c:pt idx="5025">
                  <c:v>1.0068416595458984E-3</c:v>
                </c:pt>
                <c:pt idx="5026">
                  <c:v>1.007080078125E-3</c:v>
                </c:pt>
                <c:pt idx="5027">
                  <c:v>1.007080078125E-3</c:v>
                </c:pt>
                <c:pt idx="5028">
                  <c:v>1.0068416595458984E-3</c:v>
                </c:pt>
                <c:pt idx="5029">
                  <c:v>1.007080078125E-3</c:v>
                </c:pt>
                <c:pt idx="5030">
                  <c:v>1.007080078125E-3</c:v>
                </c:pt>
                <c:pt idx="5031">
                  <c:v>1.0068416595458984E-3</c:v>
                </c:pt>
                <c:pt idx="5032">
                  <c:v>1.007080078125E-3</c:v>
                </c:pt>
                <c:pt idx="5033">
                  <c:v>1.007080078125E-3</c:v>
                </c:pt>
                <c:pt idx="5034">
                  <c:v>1.0068416595458984E-3</c:v>
                </c:pt>
                <c:pt idx="5035">
                  <c:v>1.007080078125E-3</c:v>
                </c:pt>
                <c:pt idx="5036">
                  <c:v>1.0080337524414063E-3</c:v>
                </c:pt>
                <c:pt idx="5037">
                  <c:v>1.0068416595458984E-3</c:v>
                </c:pt>
                <c:pt idx="5038">
                  <c:v>1.007080078125E-3</c:v>
                </c:pt>
                <c:pt idx="5039">
                  <c:v>1.007080078125E-3</c:v>
                </c:pt>
                <c:pt idx="5040">
                  <c:v>1.0068416595458984E-3</c:v>
                </c:pt>
                <c:pt idx="5041">
                  <c:v>1.007080078125E-3</c:v>
                </c:pt>
                <c:pt idx="5042">
                  <c:v>1.007080078125E-3</c:v>
                </c:pt>
                <c:pt idx="5043">
                  <c:v>1.0068416595458984E-3</c:v>
                </c:pt>
                <c:pt idx="5044">
                  <c:v>1.007080078125E-3</c:v>
                </c:pt>
                <c:pt idx="5045">
                  <c:v>1.007080078125E-3</c:v>
                </c:pt>
                <c:pt idx="5046">
                  <c:v>1.0068416595458984E-3</c:v>
                </c:pt>
                <c:pt idx="5047">
                  <c:v>1.007080078125E-3</c:v>
                </c:pt>
                <c:pt idx="5048">
                  <c:v>1.0080337524414063E-3</c:v>
                </c:pt>
                <c:pt idx="5049">
                  <c:v>1.007080078125E-3</c:v>
                </c:pt>
                <c:pt idx="5050">
                  <c:v>1.0068416595458984E-3</c:v>
                </c:pt>
                <c:pt idx="5051">
                  <c:v>1.007080078125E-3</c:v>
                </c:pt>
                <c:pt idx="5052">
                  <c:v>1.007080078125E-3</c:v>
                </c:pt>
                <c:pt idx="5053">
                  <c:v>1.0068416595458984E-3</c:v>
                </c:pt>
                <c:pt idx="5054">
                  <c:v>1.007080078125E-3</c:v>
                </c:pt>
                <c:pt idx="5055">
                  <c:v>1.007080078125E-3</c:v>
                </c:pt>
                <c:pt idx="5056">
                  <c:v>1.0068416595458984E-3</c:v>
                </c:pt>
                <c:pt idx="5057">
                  <c:v>1.007080078125E-3</c:v>
                </c:pt>
                <c:pt idx="5058">
                  <c:v>1.007080078125E-3</c:v>
                </c:pt>
                <c:pt idx="5059">
                  <c:v>1.0068416595458984E-3</c:v>
                </c:pt>
                <c:pt idx="5060">
                  <c:v>1.007080078125E-3</c:v>
                </c:pt>
                <c:pt idx="5061">
                  <c:v>1.0080337524414063E-3</c:v>
                </c:pt>
                <c:pt idx="5062">
                  <c:v>1.0068416595458984E-3</c:v>
                </c:pt>
                <c:pt idx="5063">
                  <c:v>1.007080078125E-3</c:v>
                </c:pt>
                <c:pt idx="5064">
                  <c:v>1.007080078125E-3</c:v>
                </c:pt>
                <c:pt idx="5065">
                  <c:v>1.0068416595458984E-3</c:v>
                </c:pt>
                <c:pt idx="5066">
                  <c:v>1.007080078125E-3</c:v>
                </c:pt>
                <c:pt idx="5067">
                  <c:v>1.007080078125E-3</c:v>
                </c:pt>
                <c:pt idx="5068">
                  <c:v>1.0068416595458984E-3</c:v>
                </c:pt>
                <c:pt idx="5069">
                  <c:v>1.007080078125E-3</c:v>
                </c:pt>
                <c:pt idx="5070">
                  <c:v>1.007080078125E-3</c:v>
                </c:pt>
                <c:pt idx="5071">
                  <c:v>1.0068416595458984E-3</c:v>
                </c:pt>
                <c:pt idx="5072">
                  <c:v>1.007080078125E-3</c:v>
                </c:pt>
                <c:pt idx="5073">
                  <c:v>1.0080337524414063E-3</c:v>
                </c:pt>
                <c:pt idx="5074">
                  <c:v>1.007080078125E-3</c:v>
                </c:pt>
                <c:pt idx="5075">
                  <c:v>1.0068416595458984E-3</c:v>
                </c:pt>
                <c:pt idx="5076">
                  <c:v>1.007080078125E-3</c:v>
                </c:pt>
                <c:pt idx="5077">
                  <c:v>1.007080078125E-3</c:v>
                </c:pt>
                <c:pt idx="5078">
                  <c:v>1.0068416595458984E-3</c:v>
                </c:pt>
                <c:pt idx="5079">
                  <c:v>1.007080078125E-3</c:v>
                </c:pt>
                <c:pt idx="5080">
                  <c:v>1.007080078125E-3</c:v>
                </c:pt>
                <c:pt idx="5081">
                  <c:v>1.0068416595458984E-3</c:v>
                </c:pt>
                <c:pt idx="5082">
                  <c:v>1.007080078125E-3</c:v>
                </c:pt>
                <c:pt idx="5083">
                  <c:v>1.007080078125E-3</c:v>
                </c:pt>
                <c:pt idx="5084">
                  <c:v>1.0068416595458984E-3</c:v>
                </c:pt>
                <c:pt idx="5085">
                  <c:v>1.007080078125E-3</c:v>
                </c:pt>
                <c:pt idx="5086">
                  <c:v>1.0080337524414063E-3</c:v>
                </c:pt>
                <c:pt idx="5087">
                  <c:v>1.0068416595458984E-3</c:v>
                </c:pt>
                <c:pt idx="5088">
                  <c:v>1.007080078125E-3</c:v>
                </c:pt>
                <c:pt idx="5089">
                  <c:v>1.007080078125E-3</c:v>
                </c:pt>
                <c:pt idx="5090">
                  <c:v>1.0068416595458984E-3</c:v>
                </c:pt>
                <c:pt idx="5091">
                  <c:v>1.007080078125E-3</c:v>
                </c:pt>
                <c:pt idx="5092">
                  <c:v>1.007080078125E-3</c:v>
                </c:pt>
                <c:pt idx="5093">
                  <c:v>1.0068416595458984E-3</c:v>
                </c:pt>
                <c:pt idx="5094">
                  <c:v>1.007080078125E-3</c:v>
                </c:pt>
                <c:pt idx="5095">
                  <c:v>1.007080078125E-3</c:v>
                </c:pt>
                <c:pt idx="5096">
                  <c:v>1.0068416595458984E-3</c:v>
                </c:pt>
                <c:pt idx="5097">
                  <c:v>1.007080078125E-3</c:v>
                </c:pt>
                <c:pt idx="5098">
                  <c:v>1.0080337524414063E-3</c:v>
                </c:pt>
                <c:pt idx="5099">
                  <c:v>1.007080078125E-3</c:v>
                </c:pt>
                <c:pt idx="5100">
                  <c:v>1.0068416595458984E-3</c:v>
                </c:pt>
                <c:pt idx="5101">
                  <c:v>1.007080078125E-3</c:v>
                </c:pt>
                <c:pt idx="5102">
                  <c:v>1.007080078125E-3</c:v>
                </c:pt>
                <c:pt idx="5103">
                  <c:v>1.0068416595458984E-3</c:v>
                </c:pt>
                <c:pt idx="5104">
                  <c:v>1.007080078125E-3</c:v>
                </c:pt>
                <c:pt idx="5105">
                  <c:v>1.007080078125E-3</c:v>
                </c:pt>
                <c:pt idx="5106">
                  <c:v>1.0068416595458984E-3</c:v>
                </c:pt>
                <c:pt idx="5107">
                  <c:v>1.007080078125E-3</c:v>
                </c:pt>
                <c:pt idx="5108">
                  <c:v>1.007080078125E-3</c:v>
                </c:pt>
                <c:pt idx="5109">
                  <c:v>1.0068416595458984E-3</c:v>
                </c:pt>
                <c:pt idx="5110">
                  <c:v>1.007080078125E-3</c:v>
                </c:pt>
                <c:pt idx="5111">
                  <c:v>1.0080337524414063E-3</c:v>
                </c:pt>
                <c:pt idx="5112">
                  <c:v>1.0068416595458984E-3</c:v>
                </c:pt>
                <c:pt idx="5113">
                  <c:v>1.007080078125E-3</c:v>
                </c:pt>
                <c:pt idx="5114">
                  <c:v>1.007080078125E-3</c:v>
                </c:pt>
                <c:pt idx="5115">
                  <c:v>1.0068416595458984E-3</c:v>
                </c:pt>
                <c:pt idx="5116">
                  <c:v>1.007080078125E-3</c:v>
                </c:pt>
                <c:pt idx="5117">
                  <c:v>1.007080078125E-3</c:v>
                </c:pt>
                <c:pt idx="5118">
                  <c:v>1.0068416595458984E-3</c:v>
                </c:pt>
                <c:pt idx="5119">
                  <c:v>1.007080078125E-3</c:v>
                </c:pt>
                <c:pt idx="5120">
                  <c:v>1.007080078125E-3</c:v>
                </c:pt>
                <c:pt idx="5121">
                  <c:v>1.0068416595458984E-3</c:v>
                </c:pt>
                <c:pt idx="5122">
                  <c:v>1.007080078125E-3</c:v>
                </c:pt>
                <c:pt idx="5123">
                  <c:v>1.0080337524414063E-3</c:v>
                </c:pt>
                <c:pt idx="5124">
                  <c:v>1.007080078125E-3</c:v>
                </c:pt>
                <c:pt idx="5125">
                  <c:v>1.0068416595458984E-3</c:v>
                </c:pt>
                <c:pt idx="5126">
                  <c:v>1.007080078125E-3</c:v>
                </c:pt>
                <c:pt idx="5127">
                  <c:v>1.007080078125E-3</c:v>
                </c:pt>
                <c:pt idx="5128">
                  <c:v>1.0068416595458984E-3</c:v>
                </c:pt>
                <c:pt idx="5129">
                  <c:v>1.007080078125E-3</c:v>
                </c:pt>
                <c:pt idx="5130">
                  <c:v>1.007080078125E-3</c:v>
                </c:pt>
                <c:pt idx="5131">
                  <c:v>1.0068416595458984E-3</c:v>
                </c:pt>
                <c:pt idx="5132">
                  <c:v>1.007080078125E-3</c:v>
                </c:pt>
                <c:pt idx="5133">
                  <c:v>1.007080078125E-3</c:v>
                </c:pt>
                <c:pt idx="5134">
                  <c:v>1.0068416595458984E-3</c:v>
                </c:pt>
                <c:pt idx="5135">
                  <c:v>1.007080078125E-3</c:v>
                </c:pt>
                <c:pt idx="5136">
                  <c:v>1.0080337524414063E-3</c:v>
                </c:pt>
                <c:pt idx="5137">
                  <c:v>1.0068416595458984E-3</c:v>
                </c:pt>
                <c:pt idx="5138">
                  <c:v>1.007080078125E-3</c:v>
                </c:pt>
                <c:pt idx="5139">
                  <c:v>1.007080078125E-3</c:v>
                </c:pt>
                <c:pt idx="5140">
                  <c:v>1.0068416595458984E-3</c:v>
                </c:pt>
                <c:pt idx="5141">
                  <c:v>1.007080078125E-3</c:v>
                </c:pt>
                <c:pt idx="5142">
                  <c:v>1.007080078125E-3</c:v>
                </c:pt>
                <c:pt idx="5143">
                  <c:v>1.0068416595458984E-3</c:v>
                </c:pt>
                <c:pt idx="5144">
                  <c:v>1.007080078125E-3</c:v>
                </c:pt>
                <c:pt idx="5145">
                  <c:v>1.007080078125E-3</c:v>
                </c:pt>
                <c:pt idx="5146">
                  <c:v>1.0068416595458984E-3</c:v>
                </c:pt>
                <c:pt idx="5147">
                  <c:v>1.007080078125E-3</c:v>
                </c:pt>
                <c:pt idx="5148">
                  <c:v>1.0080337524414063E-3</c:v>
                </c:pt>
                <c:pt idx="5149">
                  <c:v>1.007080078125E-3</c:v>
                </c:pt>
                <c:pt idx="5150">
                  <c:v>1.0068416595458984E-3</c:v>
                </c:pt>
                <c:pt idx="5151">
                  <c:v>1.007080078125E-3</c:v>
                </c:pt>
                <c:pt idx="5152">
                  <c:v>1.007080078125E-3</c:v>
                </c:pt>
                <c:pt idx="5153">
                  <c:v>1.0068416595458984E-3</c:v>
                </c:pt>
                <c:pt idx="5154">
                  <c:v>1.007080078125E-3</c:v>
                </c:pt>
                <c:pt idx="5155">
                  <c:v>1.007080078125E-3</c:v>
                </c:pt>
                <c:pt idx="5156">
                  <c:v>1.0068416595458984E-3</c:v>
                </c:pt>
                <c:pt idx="5157">
                  <c:v>1.007080078125E-3</c:v>
                </c:pt>
                <c:pt idx="5158">
                  <c:v>1.007080078125E-3</c:v>
                </c:pt>
                <c:pt idx="5159">
                  <c:v>1.0068416595458984E-3</c:v>
                </c:pt>
                <c:pt idx="5160">
                  <c:v>1.0080337524414063E-3</c:v>
                </c:pt>
                <c:pt idx="5161">
                  <c:v>1.007080078125E-3</c:v>
                </c:pt>
                <c:pt idx="5162">
                  <c:v>1.0068416595458984E-3</c:v>
                </c:pt>
                <c:pt idx="5163">
                  <c:v>1.007080078125E-3</c:v>
                </c:pt>
                <c:pt idx="5164">
                  <c:v>1.007080078125E-3</c:v>
                </c:pt>
                <c:pt idx="5165">
                  <c:v>1.0068416595458984E-3</c:v>
                </c:pt>
                <c:pt idx="5166">
                  <c:v>1.007080078125E-3</c:v>
                </c:pt>
                <c:pt idx="5167">
                  <c:v>1.007080078125E-3</c:v>
                </c:pt>
                <c:pt idx="5168">
                  <c:v>1.0068416595458984E-3</c:v>
                </c:pt>
                <c:pt idx="5169">
                  <c:v>1.007080078125E-3</c:v>
                </c:pt>
                <c:pt idx="5170">
                  <c:v>1.007080078125E-3</c:v>
                </c:pt>
                <c:pt idx="5171">
                  <c:v>1.0068416595458984E-3</c:v>
                </c:pt>
                <c:pt idx="5172">
                  <c:v>1.007080078125E-3</c:v>
                </c:pt>
                <c:pt idx="5173">
                  <c:v>1.0080337524414063E-3</c:v>
                </c:pt>
                <c:pt idx="5174">
                  <c:v>1.007080078125E-3</c:v>
                </c:pt>
                <c:pt idx="5175">
                  <c:v>1.0068416595458984E-3</c:v>
                </c:pt>
                <c:pt idx="5176">
                  <c:v>1.007080078125E-3</c:v>
                </c:pt>
                <c:pt idx="5177">
                  <c:v>1.007080078125E-3</c:v>
                </c:pt>
                <c:pt idx="5178">
                  <c:v>1.0068416595458984E-3</c:v>
                </c:pt>
                <c:pt idx="5179">
                  <c:v>1.007080078125E-3</c:v>
                </c:pt>
                <c:pt idx="5180">
                  <c:v>1.007080078125E-3</c:v>
                </c:pt>
                <c:pt idx="5181">
                  <c:v>1.0068416595458984E-3</c:v>
                </c:pt>
                <c:pt idx="5182">
                  <c:v>1.007080078125E-3</c:v>
                </c:pt>
                <c:pt idx="5183">
                  <c:v>1.007080078125E-3</c:v>
                </c:pt>
                <c:pt idx="5184">
                  <c:v>1.0068416595458984E-3</c:v>
                </c:pt>
                <c:pt idx="5185">
                  <c:v>1.0080337524414063E-3</c:v>
                </c:pt>
                <c:pt idx="5186">
                  <c:v>1.007080078125E-3</c:v>
                </c:pt>
                <c:pt idx="5187">
                  <c:v>1.0068416595458984E-3</c:v>
                </c:pt>
                <c:pt idx="5188">
                  <c:v>1.007080078125E-3</c:v>
                </c:pt>
                <c:pt idx="5189">
                  <c:v>1.007080078125E-3</c:v>
                </c:pt>
                <c:pt idx="5190">
                  <c:v>1.0068416595458984E-3</c:v>
                </c:pt>
                <c:pt idx="5191">
                  <c:v>1.007080078125E-3</c:v>
                </c:pt>
                <c:pt idx="5192">
                  <c:v>1.007080078125E-3</c:v>
                </c:pt>
                <c:pt idx="5193">
                  <c:v>1.0068416595458984E-3</c:v>
                </c:pt>
                <c:pt idx="5194">
                  <c:v>1.007080078125E-3</c:v>
                </c:pt>
                <c:pt idx="5195">
                  <c:v>1.007080078125E-3</c:v>
                </c:pt>
                <c:pt idx="5196">
                  <c:v>1.0068416595458984E-3</c:v>
                </c:pt>
                <c:pt idx="5197">
                  <c:v>1.007080078125E-3</c:v>
                </c:pt>
                <c:pt idx="5198">
                  <c:v>1.0080337524414063E-3</c:v>
                </c:pt>
                <c:pt idx="5199">
                  <c:v>1.007080078125E-3</c:v>
                </c:pt>
                <c:pt idx="5200">
                  <c:v>1.0068416595458984E-3</c:v>
                </c:pt>
                <c:pt idx="5201">
                  <c:v>1.007080078125E-3</c:v>
                </c:pt>
                <c:pt idx="5202">
                  <c:v>1.007080078125E-3</c:v>
                </c:pt>
                <c:pt idx="5203">
                  <c:v>1.0068416595458984E-3</c:v>
                </c:pt>
                <c:pt idx="5204">
                  <c:v>1.007080078125E-3</c:v>
                </c:pt>
                <c:pt idx="5205">
                  <c:v>1.007080078125E-3</c:v>
                </c:pt>
                <c:pt idx="5206">
                  <c:v>7.0497989654541016E-3</c:v>
                </c:pt>
                <c:pt idx="5207">
                  <c:v>1.007080078125E-3</c:v>
                </c:pt>
                <c:pt idx="5208">
                  <c:v>1.007080078125E-3</c:v>
                </c:pt>
                <c:pt idx="5209">
                  <c:v>1.0068416595458984E-3</c:v>
                </c:pt>
                <c:pt idx="5210">
                  <c:v>1.007080078125E-3</c:v>
                </c:pt>
                <c:pt idx="5211">
                  <c:v>1.007080078125E-3</c:v>
                </c:pt>
                <c:pt idx="5212">
                  <c:v>1.0068416595458984E-3</c:v>
                </c:pt>
                <c:pt idx="5213">
                  <c:v>1.007080078125E-3</c:v>
                </c:pt>
                <c:pt idx="5214">
                  <c:v>1.007080078125E-3</c:v>
                </c:pt>
                <c:pt idx="5215">
                  <c:v>1.0068416595458984E-3</c:v>
                </c:pt>
                <c:pt idx="5216">
                  <c:v>1.007080078125E-3</c:v>
                </c:pt>
                <c:pt idx="5217">
                  <c:v>1.0080337524414063E-3</c:v>
                </c:pt>
                <c:pt idx="5218">
                  <c:v>1.007080078125E-3</c:v>
                </c:pt>
                <c:pt idx="5219">
                  <c:v>1.0068416595458984E-3</c:v>
                </c:pt>
                <c:pt idx="5220">
                  <c:v>1.007080078125E-3</c:v>
                </c:pt>
                <c:pt idx="5221">
                  <c:v>1.007080078125E-3</c:v>
                </c:pt>
                <c:pt idx="5222">
                  <c:v>1.0068416595458984E-3</c:v>
                </c:pt>
                <c:pt idx="5223">
                  <c:v>1.007080078125E-3</c:v>
                </c:pt>
                <c:pt idx="5224">
                  <c:v>1.007080078125E-3</c:v>
                </c:pt>
                <c:pt idx="5225">
                  <c:v>1.0068416595458984E-3</c:v>
                </c:pt>
                <c:pt idx="5226">
                  <c:v>1.007080078125E-3</c:v>
                </c:pt>
                <c:pt idx="5227">
                  <c:v>1.007080078125E-3</c:v>
                </c:pt>
                <c:pt idx="5228">
                  <c:v>1.0068416595458984E-3</c:v>
                </c:pt>
                <c:pt idx="5229">
                  <c:v>1.0080337524414063E-3</c:v>
                </c:pt>
                <c:pt idx="5230">
                  <c:v>1.007080078125E-3</c:v>
                </c:pt>
                <c:pt idx="5231">
                  <c:v>1.0068416595458984E-3</c:v>
                </c:pt>
                <c:pt idx="5232">
                  <c:v>1.007080078125E-3</c:v>
                </c:pt>
                <c:pt idx="5233">
                  <c:v>1.007080078125E-3</c:v>
                </c:pt>
                <c:pt idx="5234">
                  <c:v>1.0068416595458984E-3</c:v>
                </c:pt>
                <c:pt idx="5235">
                  <c:v>1.007080078125E-3</c:v>
                </c:pt>
                <c:pt idx="5236">
                  <c:v>1.007080078125E-3</c:v>
                </c:pt>
                <c:pt idx="5237">
                  <c:v>1.0068416595458984E-3</c:v>
                </c:pt>
                <c:pt idx="5238">
                  <c:v>1.007080078125E-3</c:v>
                </c:pt>
                <c:pt idx="5239">
                  <c:v>1.007080078125E-3</c:v>
                </c:pt>
                <c:pt idx="5240">
                  <c:v>1.0068416595458984E-3</c:v>
                </c:pt>
                <c:pt idx="5241">
                  <c:v>1.007080078125E-3</c:v>
                </c:pt>
                <c:pt idx="5242">
                  <c:v>1.0080337524414063E-3</c:v>
                </c:pt>
                <c:pt idx="5243">
                  <c:v>1.007080078125E-3</c:v>
                </c:pt>
                <c:pt idx="5244">
                  <c:v>1.0068416595458984E-3</c:v>
                </c:pt>
                <c:pt idx="5245">
                  <c:v>1.007080078125E-3</c:v>
                </c:pt>
                <c:pt idx="5246">
                  <c:v>1.007080078125E-3</c:v>
                </c:pt>
                <c:pt idx="5247">
                  <c:v>1.0068416595458984E-3</c:v>
                </c:pt>
                <c:pt idx="5248">
                  <c:v>1.007080078125E-3</c:v>
                </c:pt>
                <c:pt idx="5249">
                  <c:v>1.007080078125E-3</c:v>
                </c:pt>
                <c:pt idx="5250">
                  <c:v>1.0068416595458984E-3</c:v>
                </c:pt>
                <c:pt idx="5251">
                  <c:v>1.007080078125E-3</c:v>
                </c:pt>
                <c:pt idx="5252">
                  <c:v>1.007080078125E-3</c:v>
                </c:pt>
                <c:pt idx="5253">
                  <c:v>1.0068416595458984E-3</c:v>
                </c:pt>
                <c:pt idx="5254">
                  <c:v>1.0080337524414063E-3</c:v>
                </c:pt>
                <c:pt idx="5255">
                  <c:v>1.007080078125E-3</c:v>
                </c:pt>
                <c:pt idx="5256">
                  <c:v>1.0068416595458984E-3</c:v>
                </c:pt>
                <c:pt idx="5257">
                  <c:v>1.007080078125E-3</c:v>
                </c:pt>
                <c:pt idx="5258">
                  <c:v>1.007080078125E-3</c:v>
                </c:pt>
                <c:pt idx="5259">
                  <c:v>1.0068416595458984E-3</c:v>
                </c:pt>
                <c:pt idx="5260">
                  <c:v>1.007080078125E-3</c:v>
                </c:pt>
                <c:pt idx="5261">
                  <c:v>1.007080078125E-3</c:v>
                </c:pt>
                <c:pt idx="5262">
                  <c:v>1.0068416595458984E-3</c:v>
                </c:pt>
                <c:pt idx="5263">
                  <c:v>1.007080078125E-3</c:v>
                </c:pt>
                <c:pt idx="5264">
                  <c:v>1.007080078125E-3</c:v>
                </c:pt>
                <c:pt idx="5265">
                  <c:v>1.0068416595458984E-3</c:v>
                </c:pt>
                <c:pt idx="5266">
                  <c:v>1.007080078125E-3</c:v>
                </c:pt>
                <c:pt idx="5267">
                  <c:v>1.0080337524414063E-3</c:v>
                </c:pt>
                <c:pt idx="5268">
                  <c:v>1.007080078125E-3</c:v>
                </c:pt>
                <c:pt idx="5269">
                  <c:v>1.0068416595458984E-3</c:v>
                </c:pt>
                <c:pt idx="5270">
                  <c:v>1.007080078125E-3</c:v>
                </c:pt>
                <c:pt idx="5271">
                  <c:v>1.007080078125E-3</c:v>
                </c:pt>
                <c:pt idx="5272">
                  <c:v>1.0068416595458984E-3</c:v>
                </c:pt>
                <c:pt idx="5273">
                  <c:v>1.007080078125E-3</c:v>
                </c:pt>
                <c:pt idx="5274">
                  <c:v>1.007080078125E-3</c:v>
                </c:pt>
                <c:pt idx="5275">
                  <c:v>1.0068416595458984E-3</c:v>
                </c:pt>
                <c:pt idx="5276">
                  <c:v>1.007080078125E-3</c:v>
                </c:pt>
                <c:pt idx="5277">
                  <c:v>1.007080078125E-3</c:v>
                </c:pt>
                <c:pt idx="5278">
                  <c:v>1.0068416595458984E-3</c:v>
                </c:pt>
                <c:pt idx="5279">
                  <c:v>1.0080337524414063E-3</c:v>
                </c:pt>
                <c:pt idx="5280">
                  <c:v>1.007080078125E-3</c:v>
                </c:pt>
                <c:pt idx="5281">
                  <c:v>1.0068416595458984E-3</c:v>
                </c:pt>
                <c:pt idx="5282">
                  <c:v>1.007080078125E-3</c:v>
                </c:pt>
                <c:pt idx="5283">
                  <c:v>1.007080078125E-3</c:v>
                </c:pt>
                <c:pt idx="5284">
                  <c:v>1.0068416595458984E-3</c:v>
                </c:pt>
                <c:pt idx="5285">
                  <c:v>1.007080078125E-3</c:v>
                </c:pt>
                <c:pt idx="5286">
                  <c:v>1.007080078125E-3</c:v>
                </c:pt>
                <c:pt idx="5287">
                  <c:v>1.0068416595458984E-3</c:v>
                </c:pt>
                <c:pt idx="5288">
                  <c:v>1.007080078125E-3</c:v>
                </c:pt>
                <c:pt idx="5289">
                  <c:v>1.007080078125E-3</c:v>
                </c:pt>
                <c:pt idx="5290">
                  <c:v>1.0068416595458984E-3</c:v>
                </c:pt>
                <c:pt idx="5291">
                  <c:v>1.007080078125E-3</c:v>
                </c:pt>
                <c:pt idx="5292">
                  <c:v>1.0080337524414063E-3</c:v>
                </c:pt>
                <c:pt idx="5293">
                  <c:v>1.007080078125E-3</c:v>
                </c:pt>
                <c:pt idx="5294">
                  <c:v>1.0068416595458984E-3</c:v>
                </c:pt>
                <c:pt idx="5295">
                  <c:v>1.007080078125E-3</c:v>
                </c:pt>
                <c:pt idx="5296">
                  <c:v>1.007080078125E-3</c:v>
                </c:pt>
                <c:pt idx="5297">
                  <c:v>1.0068416595458984E-3</c:v>
                </c:pt>
                <c:pt idx="5298">
                  <c:v>1.007080078125E-3</c:v>
                </c:pt>
                <c:pt idx="5299">
                  <c:v>1.007080078125E-3</c:v>
                </c:pt>
                <c:pt idx="5300">
                  <c:v>1.0068416595458984E-3</c:v>
                </c:pt>
                <c:pt idx="5301">
                  <c:v>1.007080078125E-3</c:v>
                </c:pt>
                <c:pt idx="5302">
                  <c:v>1.007080078125E-3</c:v>
                </c:pt>
                <c:pt idx="5303">
                  <c:v>1.0068416595458984E-3</c:v>
                </c:pt>
                <c:pt idx="5304">
                  <c:v>1.0080337524414063E-3</c:v>
                </c:pt>
                <c:pt idx="5305">
                  <c:v>1.007080078125E-3</c:v>
                </c:pt>
                <c:pt idx="5306">
                  <c:v>1.0068416595458984E-3</c:v>
                </c:pt>
                <c:pt idx="5307">
                  <c:v>1.007080078125E-3</c:v>
                </c:pt>
                <c:pt idx="5308">
                  <c:v>1.007080078125E-3</c:v>
                </c:pt>
                <c:pt idx="5309">
                  <c:v>1.0068416595458984E-3</c:v>
                </c:pt>
                <c:pt idx="5310">
                  <c:v>1.007080078125E-3</c:v>
                </c:pt>
                <c:pt idx="5311">
                  <c:v>1.007080078125E-3</c:v>
                </c:pt>
                <c:pt idx="5312">
                  <c:v>1.0068416595458984E-3</c:v>
                </c:pt>
                <c:pt idx="5313">
                  <c:v>1.007080078125E-3</c:v>
                </c:pt>
                <c:pt idx="5314">
                  <c:v>1.007080078125E-3</c:v>
                </c:pt>
                <c:pt idx="5315">
                  <c:v>1.0068416595458984E-3</c:v>
                </c:pt>
                <c:pt idx="5316">
                  <c:v>1.007080078125E-3</c:v>
                </c:pt>
                <c:pt idx="5317">
                  <c:v>1.0080337524414063E-3</c:v>
                </c:pt>
                <c:pt idx="5318">
                  <c:v>1.007080078125E-3</c:v>
                </c:pt>
                <c:pt idx="5319">
                  <c:v>1.0068416595458984E-3</c:v>
                </c:pt>
                <c:pt idx="5320">
                  <c:v>1.007080078125E-3</c:v>
                </c:pt>
                <c:pt idx="5321">
                  <c:v>1.007080078125E-3</c:v>
                </c:pt>
                <c:pt idx="5322">
                  <c:v>1.0068416595458984E-3</c:v>
                </c:pt>
                <c:pt idx="5323">
                  <c:v>1.007080078125E-3</c:v>
                </c:pt>
                <c:pt idx="5324">
                  <c:v>1.007080078125E-3</c:v>
                </c:pt>
                <c:pt idx="5325">
                  <c:v>1.0068416595458984E-3</c:v>
                </c:pt>
                <c:pt idx="5326">
                  <c:v>1.007080078125E-3</c:v>
                </c:pt>
                <c:pt idx="5327">
                  <c:v>1.007080078125E-3</c:v>
                </c:pt>
                <c:pt idx="5328">
                  <c:v>1.0068416595458984E-3</c:v>
                </c:pt>
                <c:pt idx="5329">
                  <c:v>1.0080337524414063E-3</c:v>
                </c:pt>
                <c:pt idx="5330">
                  <c:v>1.007080078125E-3</c:v>
                </c:pt>
                <c:pt idx="5331">
                  <c:v>1.0068416595458984E-3</c:v>
                </c:pt>
                <c:pt idx="5332">
                  <c:v>1.007080078125E-3</c:v>
                </c:pt>
                <c:pt idx="5333">
                  <c:v>1.007080078125E-3</c:v>
                </c:pt>
                <c:pt idx="5334">
                  <c:v>1.0068416595458984E-3</c:v>
                </c:pt>
                <c:pt idx="5335">
                  <c:v>1.007080078125E-3</c:v>
                </c:pt>
                <c:pt idx="5336">
                  <c:v>1.007080078125E-3</c:v>
                </c:pt>
                <c:pt idx="5337">
                  <c:v>1.0068416595458984E-3</c:v>
                </c:pt>
                <c:pt idx="5338">
                  <c:v>1.007080078125E-3</c:v>
                </c:pt>
                <c:pt idx="5339">
                  <c:v>1.007080078125E-3</c:v>
                </c:pt>
                <c:pt idx="5340">
                  <c:v>1.0068416595458984E-3</c:v>
                </c:pt>
                <c:pt idx="5341">
                  <c:v>1.007080078125E-3</c:v>
                </c:pt>
                <c:pt idx="5342">
                  <c:v>1.0080337524414063E-3</c:v>
                </c:pt>
                <c:pt idx="5343">
                  <c:v>1.007080078125E-3</c:v>
                </c:pt>
                <c:pt idx="5344">
                  <c:v>1.0068416595458984E-3</c:v>
                </c:pt>
                <c:pt idx="5345">
                  <c:v>1.007080078125E-3</c:v>
                </c:pt>
                <c:pt idx="5346">
                  <c:v>1.007080078125E-3</c:v>
                </c:pt>
                <c:pt idx="5347">
                  <c:v>1.0068416595458984E-3</c:v>
                </c:pt>
                <c:pt idx="5348">
                  <c:v>1.007080078125E-3</c:v>
                </c:pt>
                <c:pt idx="5349">
                  <c:v>1.007080078125E-3</c:v>
                </c:pt>
                <c:pt idx="5350">
                  <c:v>1.0068416595458984E-3</c:v>
                </c:pt>
                <c:pt idx="5351">
                  <c:v>1.007080078125E-3</c:v>
                </c:pt>
                <c:pt idx="5352">
                  <c:v>1.007080078125E-3</c:v>
                </c:pt>
                <c:pt idx="5353">
                  <c:v>1.0068416595458984E-3</c:v>
                </c:pt>
                <c:pt idx="5354">
                  <c:v>1.0080337524414063E-3</c:v>
                </c:pt>
                <c:pt idx="5355">
                  <c:v>1.007080078125E-3</c:v>
                </c:pt>
                <c:pt idx="5356">
                  <c:v>1.0068416595458984E-3</c:v>
                </c:pt>
                <c:pt idx="5357">
                  <c:v>1.007080078125E-3</c:v>
                </c:pt>
                <c:pt idx="5358">
                  <c:v>1.007080078125E-3</c:v>
                </c:pt>
                <c:pt idx="5359">
                  <c:v>1.0068416595458984E-3</c:v>
                </c:pt>
                <c:pt idx="5360">
                  <c:v>1.007080078125E-3</c:v>
                </c:pt>
                <c:pt idx="5361">
                  <c:v>1.007080078125E-3</c:v>
                </c:pt>
                <c:pt idx="5362">
                  <c:v>1.0068416595458984E-3</c:v>
                </c:pt>
                <c:pt idx="5363">
                  <c:v>1.007080078125E-3</c:v>
                </c:pt>
                <c:pt idx="5364">
                  <c:v>1.007080078125E-3</c:v>
                </c:pt>
                <c:pt idx="5365">
                  <c:v>1.0068416595458984E-3</c:v>
                </c:pt>
                <c:pt idx="5366">
                  <c:v>1.007080078125E-3</c:v>
                </c:pt>
                <c:pt idx="5367">
                  <c:v>1.0080337524414063E-3</c:v>
                </c:pt>
                <c:pt idx="5368">
                  <c:v>1.007080078125E-3</c:v>
                </c:pt>
                <c:pt idx="5369">
                  <c:v>1.0068416595458984E-3</c:v>
                </c:pt>
                <c:pt idx="5370">
                  <c:v>1.007080078125E-3</c:v>
                </c:pt>
                <c:pt idx="5371">
                  <c:v>1.007080078125E-3</c:v>
                </c:pt>
                <c:pt idx="5372">
                  <c:v>1.0068416595458984E-3</c:v>
                </c:pt>
                <c:pt idx="5373">
                  <c:v>1.007080078125E-3</c:v>
                </c:pt>
                <c:pt idx="5374">
                  <c:v>1.007080078125E-3</c:v>
                </c:pt>
                <c:pt idx="5375">
                  <c:v>1.0068416595458984E-3</c:v>
                </c:pt>
                <c:pt idx="5376">
                  <c:v>1.007080078125E-3</c:v>
                </c:pt>
                <c:pt idx="5377">
                  <c:v>1.0068416595458984E-3</c:v>
                </c:pt>
                <c:pt idx="5378">
                  <c:v>1.007080078125E-3</c:v>
                </c:pt>
                <c:pt idx="5379">
                  <c:v>1.0080337524414063E-3</c:v>
                </c:pt>
                <c:pt idx="5380">
                  <c:v>1.007080078125E-3</c:v>
                </c:pt>
                <c:pt idx="5381">
                  <c:v>1.0068416595458984E-3</c:v>
                </c:pt>
                <c:pt idx="5382">
                  <c:v>1.007080078125E-3</c:v>
                </c:pt>
                <c:pt idx="5383">
                  <c:v>1.007080078125E-3</c:v>
                </c:pt>
                <c:pt idx="5384">
                  <c:v>1.0068416595458984E-3</c:v>
                </c:pt>
                <c:pt idx="5385">
                  <c:v>1.007080078125E-3</c:v>
                </c:pt>
                <c:pt idx="5386">
                  <c:v>1.007080078125E-3</c:v>
                </c:pt>
                <c:pt idx="5387">
                  <c:v>1.0068416595458984E-3</c:v>
                </c:pt>
                <c:pt idx="5388">
                  <c:v>1.007080078125E-3</c:v>
                </c:pt>
                <c:pt idx="5389">
                  <c:v>1.007080078125E-3</c:v>
                </c:pt>
                <c:pt idx="5390">
                  <c:v>1.0068416595458984E-3</c:v>
                </c:pt>
                <c:pt idx="5391">
                  <c:v>1.007080078125E-3</c:v>
                </c:pt>
                <c:pt idx="5392">
                  <c:v>1.0080337524414063E-3</c:v>
                </c:pt>
                <c:pt idx="5393">
                  <c:v>1.007080078125E-3</c:v>
                </c:pt>
                <c:pt idx="5394">
                  <c:v>1.0068416595458984E-3</c:v>
                </c:pt>
                <c:pt idx="5395">
                  <c:v>1.007080078125E-3</c:v>
                </c:pt>
                <c:pt idx="5396">
                  <c:v>1.007080078125E-3</c:v>
                </c:pt>
                <c:pt idx="5397">
                  <c:v>1.0068416595458984E-3</c:v>
                </c:pt>
                <c:pt idx="5398">
                  <c:v>1.007080078125E-3</c:v>
                </c:pt>
                <c:pt idx="5399">
                  <c:v>1.0068416595458984E-3</c:v>
                </c:pt>
                <c:pt idx="5400">
                  <c:v>1.007080078125E-3</c:v>
                </c:pt>
                <c:pt idx="5401">
                  <c:v>1.007080078125E-3</c:v>
                </c:pt>
                <c:pt idx="5402">
                  <c:v>1.0068416595458984E-3</c:v>
                </c:pt>
                <c:pt idx="5403">
                  <c:v>1.007080078125E-3</c:v>
                </c:pt>
                <c:pt idx="5404">
                  <c:v>1.0080337524414063E-3</c:v>
                </c:pt>
                <c:pt idx="5405">
                  <c:v>1.007080078125E-3</c:v>
                </c:pt>
                <c:pt idx="5406">
                  <c:v>1.0068416595458984E-3</c:v>
                </c:pt>
                <c:pt idx="5407">
                  <c:v>1.007080078125E-3</c:v>
                </c:pt>
                <c:pt idx="5408">
                  <c:v>1.007080078125E-3</c:v>
                </c:pt>
                <c:pt idx="5409">
                  <c:v>1.0068416595458984E-3</c:v>
                </c:pt>
                <c:pt idx="5410">
                  <c:v>1.007080078125E-3</c:v>
                </c:pt>
                <c:pt idx="5411">
                  <c:v>1.007080078125E-3</c:v>
                </c:pt>
                <c:pt idx="5412">
                  <c:v>1.0068416595458984E-3</c:v>
                </c:pt>
                <c:pt idx="5413">
                  <c:v>1.007080078125E-3</c:v>
                </c:pt>
                <c:pt idx="5414">
                  <c:v>1.007080078125E-3</c:v>
                </c:pt>
                <c:pt idx="5415">
                  <c:v>1.0068416595458984E-3</c:v>
                </c:pt>
                <c:pt idx="5416">
                  <c:v>1.007080078125E-3</c:v>
                </c:pt>
                <c:pt idx="5417">
                  <c:v>1.0080337524414063E-3</c:v>
                </c:pt>
                <c:pt idx="5418">
                  <c:v>1.007080078125E-3</c:v>
                </c:pt>
                <c:pt idx="5419">
                  <c:v>1.0068416595458984E-3</c:v>
                </c:pt>
                <c:pt idx="5420">
                  <c:v>1.007080078125E-3</c:v>
                </c:pt>
                <c:pt idx="5421">
                  <c:v>1.0068416595458984E-3</c:v>
                </c:pt>
                <c:pt idx="5422">
                  <c:v>1.007080078125E-3</c:v>
                </c:pt>
                <c:pt idx="5423">
                  <c:v>1.007080078125E-3</c:v>
                </c:pt>
                <c:pt idx="5424">
                  <c:v>1.0068416595458984E-3</c:v>
                </c:pt>
                <c:pt idx="5425">
                  <c:v>1.007080078125E-3</c:v>
                </c:pt>
                <c:pt idx="5426">
                  <c:v>1.007080078125E-3</c:v>
                </c:pt>
                <c:pt idx="5427">
                  <c:v>1.0068416595458984E-3</c:v>
                </c:pt>
                <c:pt idx="5428">
                  <c:v>1.007080078125E-3</c:v>
                </c:pt>
                <c:pt idx="5429">
                  <c:v>1.0080337524414063E-3</c:v>
                </c:pt>
                <c:pt idx="5430">
                  <c:v>1.007080078125E-3</c:v>
                </c:pt>
                <c:pt idx="5431">
                  <c:v>1.0068416595458984E-3</c:v>
                </c:pt>
                <c:pt idx="5432">
                  <c:v>1.007080078125E-3</c:v>
                </c:pt>
                <c:pt idx="5433">
                  <c:v>1.007080078125E-3</c:v>
                </c:pt>
                <c:pt idx="5434">
                  <c:v>1.0068416595458984E-3</c:v>
                </c:pt>
                <c:pt idx="5435">
                  <c:v>3.0210018157958984E-3</c:v>
                </c:pt>
                <c:pt idx="5436">
                  <c:v>1.007080078125E-3</c:v>
                </c:pt>
                <c:pt idx="5437">
                  <c:v>1.007080078125E-3</c:v>
                </c:pt>
                <c:pt idx="5438">
                  <c:v>1.0068416595458984E-3</c:v>
                </c:pt>
                <c:pt idx="5439">
                  <c:v>1.007080078125E-3</c:v>
                </c:pt>
                <c:pt idx="5440">
                  <c:v>1.0080337524414063E-3</c:v>
                </c:pt>
                <c:pt idx="5441">
                  <c:v>1.0068416595458984E-3</c:v>
                </c:pt>
                <c:pt idx="5442">
                  <c:v>1.007080078125E-3</c:v>
                </c:pt>
                <c:pt idx="5443">
                  <c:v>1.007080078125E-3</c:v>
                </c:pt>
                <c:pt idx="5444">
                  <c:v>1.0068416595458984E-3</c:v>
                </c:pt>
                <c:pt idx="5445">
                  <c:v>1.007080078125E-3</c:v>
                </c:pt>
                <c:pt idx="5446">
                  <c:v>1.007080078125E-3</c:v>
                </c:pt>
                <c:pt idx="5447">
                  <c:v>1.0068416595458984E-3</c:v>
                </c:pt>
                <c:pt idx="5448">
                  <c:v>1.007080078125E-3</c:v>
                </c:pt>
                <c:pt idx="5449">
                  <c:v>1.007080078125E-3</c:v>
                </c:pt>
                <c:pt idx="5450">
                  <c:v>1.0068416595458984E-3</c:v>
                </c:pt>
                <c:pt idx="5451">
                  <c:v>1.007080078125E-3</c:v>
                </c:pt>
                <c:pt idx="5452">
                  <c:v>1.0080337524414063E-3</c:v>
                </c:pt>
                <c:pt idx="5453">
                  <c:v>1.007080078125E-3</c:v>
                </c:pt>
                <c:pt idx="5454">
                  <c:v>1.0068416595458984E-3</c:v>
                </c:pt>
                <c:pt idx="5455">
                  <c:v>1.007080078125E-3</c:v>
                </c:pt>
                <c:pt idx="5456">
                  <c:v>1.007080078125E-3</c:v>
                </c:pt>
                <c:pt idx="5457">
                  <c:v>1.0068416595458984E-3</c:v>
                </c:pt>
                <c:pt idx="5458">
                  <c:v>1.007080078125E-3</c:v>
                </c:pt>
                <c:pt idx="5459">
                  <c:v>1.007080078125E-3</c:v>
                </c:pt>
                <c:pt idx="5460">
                  <c:v>1.0068416595458984E-3</c:v>
                </c:pt>
                <c:pt idx="5461">
                  <c:v>1.007080078125E-3</c:v>
                </c:pt>
                <c:pt idx="5462">
                  <c:v>1.007080078125E-3</c:v>
                </c:pt>
                <c:pt idx="5463">
                  <c:v>1.0068416595458984E-3</c:v>
                </c:pt>
                <c:pt idx="5464">
                  <c:v>1.007080078125E-3</c:v>
                </c:pt>
                <c:pt idx="5465">
                  <c:v>1.0080337524414063E-3</c:v>
                </c:pt>
                <c:pt idx="5466">
                  <c:v>1.0068416595458984E-3</c:v>
                </c:pt>
                <c:pt idx="5467">
                  <c:v>1.007080078125E-3</c:v>
                </c:pt>
                <c:pt idx="5468">
                  <c:v>1.007080078125E-3</c:v>
                </c:pt>
                <c:pt idx="5469">
                  <c:v>1.0068416595458984E-3</c:v>
                </c:pt>
                <c:pt idx="5470">
                  <c:v>1.007080078125E-3</c:v>
                </c:pt>
                <c:pt idx="5471">
                  <c:v>1.007080078125E-3</c:v>
                </c:pt>
                <c:pt idx="5472">
                  <c:v>1.0068416595458984E-3</c:v>
                </c:pt>
                <c:pt idx="5473">
                  <c:v>1.007080078125E-3</c:v>
                </c:pt>
                <c:pt idx="5474">
                  <c:v>1.007080078125E-3</c:v>
                </c:pt>
                <c:pt idx="5475">
                  <c:v>1.0068416595458984E-3</c:v>
                </c:pt>
                <c:pt idx="5476">
                  <c:v>1.007080078125E-3</c:v>
                </c:pt>
                <c:pt idx="5477">
                  <c:v>1.0080337524414063E-3</c:v>
                </c:pt>
                <c:pt idx="5478">
                  <c:v>1.007080078125E-3</c:v>
                </c:pt>
                <c:pt idx="5479">
                  <c:v>1.0068416595458984E-3</c:v>
                </c:pt>
                <c:pt idx="5480">
                  <c:v>1.007080078125E-3</c:v>
                </c:pt>
                <c:pt idx="5481">
                  <c:v>1.007080078125E-3</c:v>
                </c:pt>
                <c:pt idx="5482">
                  <c:v>1.0068416595458984E-3</c:v>
                </c:pt>
                <c:pt idx="5483">
                  <c:v>1.007080078125E-3</c:v>
                </c:pt>
                <c:pt idx="5484">
                  <c:v>1.007080078125E-3</c:v>
                </c:pt>
                <c:pt idx="5485">
                  <c:v>1.0068416595458984E-3</c:v>
                </c:pt>
                <c:pt idx="5486">
                  <c:v>1.007080078125E-3</c:v>
                </c:pt>
                <c:pt idx="5487">
                  <c:v>1.007080078125E-3</c:v>
                </c:pt>
                <c:pt idx="5488">
                  <c:v>1.0068416595458984E-3</c:v>
                </c:pt>
                <c:pt idx="5489">
                  <c:v>1.007080078125E-3</c:v>
                </c:pt>
                <c:pt idx="5490">
                  <c:v>1.0080337524414063E-3</c:v>
                </c:pt>
                <c:pt idx="5491">
                  <c:v>1.0068416595458984E-3</c:v>
                </c:pt>
                <c:pt idx="5492">
                  <c:v>1.007080078125E-3</c:v>
                </c:pt>
                <c:pt idx="5493">
                  <c:v>1.007080078125E-3</c:v>
                </c:pt>
                <c:pt idx="5494">
                  <c:v>1.0068416595458984E-3</c:v>
                </c:pt>
                <c:pt idx="5495">
                  <c:v>1.007080078125E-3</c:v>
                </c:pt>
                <c:pt idx="5496">
                  <c:v>1.007080078125E-3</c:v>
                </c:pt>
                <c:pt idx="5497">
                  <c:v>1.0068416595458984E-3</c:v>
                </c:pt>
                <c:pt idx="5498">
                  <c:v>1.007080078125E-3</c:v>
                </c:pt>
                <c:pt idx="5499">
                  <c:v>1.007080078125E-3</c:v>
                </c:pt>
                <c:pt idx="5500">
                  <c:v>1.0068416595458984E-3</c:v>
                </c:pt>
                <c:pt idx="5501">
                  <c:v>1.007080078125E-3</c:v>
                </c:pt>
                <c:pt idx="5502">
                  <c:v>1.0080337524414063E-3</c:v>
                </c:pt>
                <c:pt idx="5503">
                  <c:v>1.007080078125E-3</c:v>
                </c:pt>
                <c:pt idx="5504">
                  <c:v>1.0068416595458984E-3</c:v>
                </c:pt>
                <c:pt idx="5505">
                  <c:v>1.007080078125E-3</c:v>
                </c:pt>
                <c:pt idx="5506">
                  <c:v>2.0140886306762695E-2</c:v>
                </c:pt>
                <c:pt idx="5507">
                  <c:v>1.007080078125E-3</c:v>
                </c:pt>
                <c:pt idx="5508">
                  <c:v>1.0080337524414063E-3</c:v>
                </c:pt>
                <c:pt idx="5509">
                  <c:v>1.007080078125E-3</c:v>
                </c:pt>
                <c:pt idx="5510">
                  <c:v>1.0068416595458984E-3</c:v>
                </c:pt>
                <c:pt idx="5511">
                  <c:v>1.007080078125E-3</c:v>
                </c:pt>
                <c:pt idx="5512">
                  <c:v>1.007080078125E-3</c:v>
                </c:pt>
                <c:pt idx="5513">
                  <c:v>1.0068416595458984E-3</c:v>
                </c:pt>
                <c:pt idx="5514">
                  <c:v>1.007080078125E-3</c:v>
                </c:pt>
                <c:pt idx="5515">
                  <c:v>1.007080078125E-3</c:v>
                </c:pt>
                <c:pt idx="5516">
                  <c:v>1.0068416595458984E-3</c:v>
                </c:pt>
                <c:pt idx="5517">
                  <c:v>1.007080078125E-3</c:v>
                </c:pt>
                <c:pt idx="5518">
                  <c:v>1.007080078125E-3</c:v>
                </c:pt>
                <c:pt idx="5519">
                  <c:v>1.0068416595458984E-3</c:v>
                </c:pt>
                <c:pt idx="5520">
                  <c:v>3.0219554901123047E-3</c:v>
                </c:pt>
                <c:pt idx="5521">
                  <c:v>1.007080078125E-3</c:v>
                </c:pt>
                <c:pt idx="5522">
                  <c:v>1.007080078125E-3</c:v>
                </c:pt>
                <c:pt idx="5523">
                  <c:v>1.0068416595458984E-3</c:v>
                </c:pt>
                <c:pt idx="5524">
                  <c:v>1.007080078125E-3</c:v>
                </c:pt>
                <c:pt idx="5525">
                  <c:v>1.007080078125E-3</c:v>
                </c:pt>
                <c:pt idx="5526">
                  <c:v>1.0068416595458984E-3</c:v>
                </c:pt>
                <c:pt idx="5527">
                  <c:v>1.007080078125E-3</c:v>
                </c:pt>
                <c:pt idx="5528">
                  <c:v>1.007080078125E-3</c:v>
                </c:pt>
                <c:pt idx="5529">
                  <c:v>1.0068416595458984E-3</c:v>
                </c:pt>
                <c:pt idx="5530">
                  <c:v>1.007080078125E-3</c:v>
                </c:pt>
                <c:pt idx="5531">
                  <c:v>5.9417963027954102E-2</c:v>
                </c:pt>
                <c:pt idx="5532">
                  <c:v>1.007080078125E-3</c:v>
                </c:pt>
                <c:pt idx="5533">
                  <c:v>1.007080078125E-3</c:v>
                </c:pt>
                <c:pt idx="5534">
                  <c:v>1.0068416595458984E-3</c:v>
                </c:pt>
                <c:pt idx="5535">
                  <c:v>1.007080078125E-3</c:v>
                </c:pt>
                <c:pt idx="5536">
                  <c:v>1.0080337524414063E-3</c:v>
                </c:pt>
                <c:pt idx="5537">
                  <c:v>1.0068416595458984E-3</c:v>
                </c:pt>
                <c:pt idx="5538">
                  <c:v>1.007080078125E-3</c:v>
                </c:pt>
                <c:pt idx="5539">
                  <c:v>1.007080078125E-3</c:v>
                </c:pt>
                <c:pt idx="5540">
                  <c:v>1.0068416595458984E-3</c:v>
                </c:pt>
                <c:pt idx="5541">
                  <c:v>1.007080078125E-3</c:v>
                </c:pt>
                <c:pt idx="5542">
                  <c:v>1.007080078125E-3</c:v>
                </c:pt>
                <c:pt idx="5543">
                  <c:v>1.0068416595458984E-3</c:v>
                </c:pt>
                <c:pt idx="5544">
                  <c:v>1.007080078125E-3</c:v>
                </c:pt>
                <c:pt idx="5545">
                  <c:v>1.007080078125E-3</c:v>
                </c:pt>
                <c:pt idx="5546">
                  <c:v>1.0068416595458984E-3</c:v>
                </c:pt>
                <c:pt idx="5547">
                  <c:v>1.007080078125E-3</c:v>
                </c:pt>
                <c:pt idx="5548">
                  <c:v>1.0080337524414063E-3</c:v>
                </c:pt>
                <c:pt idx="5549">
                  <c:v>1.007080078125E-3</c:v>
                </c:pt>
                <c:pt idx="5550">
                  <c:v>1.0068416595458984E-3</c:v>
                </c:pt>
                <c:pt idx="5551">
                  <c:v>1.007080078125E-3</c:v>
                </c:pt>
                <c:pt idx="5552">
                  <c:v>1.007080078125E-3</c:v>
                </c:pt>
                <c:pt idx="5553">
                  <c:v>1.0068416595458984E-3</c:v>
                </c:pt>
                <c:pt idx="5554">
                  <c:v>1.007080078125E-3</c:v>
                </c:pt>
                <c:pt idx="5555">
                  <c:v>1.007080078125E-3</c:v>
                </c:pt>
                <c:pt idx="5556">
                  <c:v>1.0068416595458984E-3</c:v>
                </c:pt>
                <c:pt idx="5557">
                  <c:v>1.007080078125E-3</c:v>
                </c:pt>
                <c:pt idx="5558">
                  <c:v>1.007080078125E-3</c:v>
                </c:pt>
                <c:pt idx="5559">
                  <c:v>1.0068416595458984E-3</c:v>
                </c:pt>
                <c:pt idx="5560">
                  <c:v>1.007080078125E-3</c:v>
                </c:pt>
                <c:pt idx="5561">
                  <c:v>1.0080337524414063E-3</c:v>
                </c:pt>
                <c:pt idx="5562">
                  <c:v>1.0068416595458984E-3</c:v>
                </c:pt>
                <c:pt idx="5563">
                  <c:v>1.007080078125E-3</c:v>
                </c:pt>
                <c:pt idx="5564">
                  <c:v>1.007080078125E-3</c:v>
                </c:pt>
                <c:pt idx="5565">
                  <c:v>1.0068416595458984E-3</c:v>
                </c:pt>
                <c:pt idx="5566">
                  <c:v>1.007080078125E-3</c:v>
                </c:pt>
                <c:pt idx="5567">
                  <c:v>1.007080078125E-3</c:v>
                </c:pt>
                <c:pt idx="5568">
                  <c:v>1.0068416595458984E-3</c:v>
                </c:pt>
                <c:pt idx="5569">
                  <c:v>1.007080078125E-3</c:v>
                </c:pt>
                <c:pt idx="5570">
                  <c:v>1.007080078125E-3</c:v>
                </c:pt>
                <c:pt idx="5571">
                  <c:v>1.0068416595458984E-3</c:v>
                </c:pt>
                <c:pt idx="5572">
                  <c:v>1.007080078125E-3</c:v>
                </c:pt>
                <c:pt idx="5573">
                  <c:v>1.0080337524414063E-3</c:v>
                </c:pt>
                <c:pt idx="5574">
                  <c:v>1.007080078125E-3</c:v>
                </c:pt>
                <c:pt idx="5575">
                  <c:v>1.0068416595458984E-3</c:v>
                </c:pt>
                <c:pt idx="5576">
                  <c:v>1.007080078125E-3</c:v>
                </c:pt>
                <c:pt idx="5577">
                  <c:v>1.007080078125E-3</c:v>
                </c:pt>
                <c:pt idx="5578">
                  <c:v>1.0068416595458984E-3</c:v>
                </c:pt>
                <c:pt idx="5579">
                  <c:v>1.007080078125E-3</c:v>
                </c:pt>
                <c:pt idx="5580">
                  <c:v>1.007080078125E-3</c:v>
                </c:pt>
                <c:pt idx="5581">
                  <c:v>9.0639591217041016E-3</c:v>
                </c:pt>
                <c:pt idx="5582">
                  <c:v>1.0068416595458984E-3</c:v>
                </c:pt>
                <c:pt idx="5583">
                  <c:v>1.007080078125E-3</c:v>
                </c:pt>
                <c:pt idx="5584">
                  <c:v>1.007080078125E-3</c:v>
                </c:pt>
                <c:pt idx="5585">
                  <c:v>1.0068416595458984E-3</c:v>
                </c:pt>
                <c:pt idx="5586">
                  <c:v>1.007080078125E-3</c:v>
                </c:pt>
                <c:pt idx="5587">
                  <c:v>1.007080078125E-3</c:v>
                </c:pt>
                <c:pt idx="5588">
                  <c:v>1.0068416595458984E-3</c:v>
                </c:pt>
                <c:pt idx="5589">
                  <c:v>1.007080078125E-3</c:v>
                </c:pt>
                <c:pt idx="5590">
                  <c:v>1.0080337524414063E-3</c:v>
                </c:pt>
                <c:pt idx="5591">
                  <c:v>1.007080078125E-3</c:v>
                </c:pt>
                <c:pt idx="5592">
                  <c:v>1.0068416595458984E-3</c:v>
                </c:pt>
                <c:pt idx="5593">
                  <c:v>1.007080078125E-3</c:v>
                </c:pt>
                <c:pt idx="5594">
                  <c:v>1.007080078125E-3</c:v>
                </c:pt>
                <c:pt idx="5595">
                  <c:v>1.0068416595458984E-3</c:v>
                </c:pt>
                <c:pt idx="5596">
                  <c:v>1.007080078125E-3</c:v>
                </c:pt>
                <c:pt idx="5597">
                  <c:v>1.007080078125E-3</c:v>
                </c:pt>
                <c:pt idx="5598">
                  <c:v>1.0068416595458984E-3</c:v>
                </c:pt>
                <c:pt idx="5599">
                  <c:v>1.007080078125E-3</c:v>
                </c:pt>
                <c:pt idx="5600">
                  <c:v>1.007080078125E-3</c:v>
                </c:pt>
                <c:pt idx="5601">
                  <c:v>1.0068416595458984E-3</c:v>
                </c:pt>
                <c:pt idx="5602">
                  <c:v>1.0080337524414063E-3</c:v>
                </c:pt>
                <c:pt idx="5603">
                  <c:v>1.007080078125E-3</c:v>
                </c:pt>
                <c:pt idx="5604">
                  <c:v>1.0068416595458984E-3</c:v>
                </c:pt>
                <c:pt idx="5605">
                  <c:v>1.007080078125E-3</c:v>
                </c:pt>
                <c:pt idx="5606">
                  <c:v>1.007080078125E-3</c:v>
                </c:pt>
                <c:pt idx="5607">
                  <c:v>1.0068416595458984E-3</c:v>
                </c:pt>
                <c:pt idx="5608">
                  <c:v>1.007080078125E-3</c:v>
                </c:pt>
                <c:pt idx="5609">
                  <c:v>3.0210018157958984E-3</c:v>
                </c:pt>
                <c:pt idx="5610">
                  <c:v>1.007080078125E-3</c:v>
                </c:pt>
                <c:pt idx="5611">
                  <c:v>1.0068416595458984E-3</c:v>
                </c:pt>
                <c:pt idx="5612">
                  <c:v>1.007080078125E-3</c:v>
                </c:pt>
                <c:pt idx="5613">
                  <c:v>1.0080337524414063E-3</c:v>
                </c:pt>
                <c:pt idx="5614">
                  <c:v>1.007080078125E-3</c:v>
                </c:pt>
                <c:pt idx="5615">
                  <c:v>1.0068416595458984E-3</c:v>
                </c:pt>
                <c:pt idx="5616">
                  <c:v>1.007080078125E-3</c:v>
                </c:pt>
                <c:pt idx="5617">
                  <c:v>1.007080078125E-3</c:v>
                </c:pt>
                <c:pt idx="5618">
                  <c:v>1.0068416595458984E-3</c:v>
                </c:pt>
                <c:pt idx="5619">
                  <c:v>1.007080078125E-3</c:v>
                </c:pt>
                <c:pt idx="5620">
                  <c:v>1.007080078125E-3</c:v>
                </c:pt>
                <c:pt idx="5621">
                  <c:v>1.0068416595458984E-3</c:v>
                </c:pt>
                <c:pt idx="5622">
                  <c:v>1.007080078125E-3</c:v>
                </c:pt>
                <c:pt idx="5623">
                  <c:v>1.007080078125E-3</c:v>
                </c:pt>
                <c:pt idx="5624">
                  <c:v>1.0068416595458984E-3</c:v>
                </c:pt>
                <c:pt idx="5625">
                  <c:v>1.0080337524414063E-3</c:v>
                </c:pt>
                <c:pt idx="5626">
                  <c:v>1.007080078125E-3</c:v>
                </c:pt>
                <c:pt idx="5627">
                  <c:v>1.0068416595458984E-3</c:v>
                </c:pt>
                <c:pt idx="5628">
                  <c:v>1.007080078125E-3</c:v>
                </c:pt>
                <c:pt idx="5629">
                  <c:v>1.007080078125E-3</c:v>
                </c:pt>
                <c:pt idx="5630">
                  <c:v>1.0068416595458984E-3</c:v>
                </c:pt>
                <c:pt idx="5631">
                  <c:v>1.007080078125E-3</c:v>
                </c:pt>
                <c:pt idx="5632">
                  <c:v>1.007080078125E-3</c:v>
                </c:pt>
                <c:pt idx="5633">
                  <c:v>1.0068416595458984E-3</c:v>
                </c:pt>
                <c:pt idx="5634">
                  <c:v>1.007080078125E-3</c:v>
                </c:pt>
                <c:pt idx="5635">
                  <c:v>1.007080078125E-3</c:v>
                </c:pt>
                <c:pt idx="5636">
                  <c:v>1.0068416595458984E-3</c:v>
                </c:pt>
                <c:pt idx="5637">
                  <c:v>1.007080078125E-3</c:v>
                </c:pt>
                <c:pt idx="5638">
                  <c:v>1.0080337524414063E-3</c:v>
                </c:pt>
                <c:pt idx="5639">
                  <c:v>1.007080078125E-3</c:v>
                </c:pt>
                <c:pt idx="5640">
                  <c:v>1.0068416595458984E-3</c:v>
                </c:pt>
                <c:pt idx="5641">
                  <c:v>1.007080078125E-3</c:v>
                </c:pt>
                <c:pt idx="5642">
                  <c:v>1.007080078125E-3</c:v>
                </c:pt>
                <c:pt idx="5643">
                  <c:v>1.0068416595458984E-3</c:v>
                </c:pt>
                <c:pt idx="5644">
                  <c:v>1.007080078125E-3</c:v>
                </c:pt>
                <c:pt idx="5645">
                  <c:v>9.0639591217041016E-3</c:v>
                </c:pt>
                <c:pt idx="5646">
                  <c:v>1.007080078125E-3</c:v>
                </c:pt>
                <c:pt idx="5647">
                  <c:v>1.0068416595458984E-3</c:v>
                </c:pt>
                <c:pt idx="5648">
                  <c:v>1.007080078125E-3</c:v>
                </c:pt>
                <c:pt idx="5649">
                  <c:v>1.007080078125E-3</c:v>
                </c:pt>
                <c:pt idx="5650">
                  <c:v>1.0068416595458984E-3</c:v>
                </c:pt>
                <c:pt idx="5651">
                  <c:v>1.007080078125E-3</c:v>
                </c:pt>
                <c:pt idx="5652">
                  <c:v>1.007080078125E-3</c:v>
                </c:pt>
                <c:pt idx="5653">
                  <c:v>1.0068416595458984E-3</c:v>
                </c:pt>
                <c:pt idx="5654">
                  <c:v>1.007080078125E-3</c:v>
                </c:pt>
                <c:pt idx="5655">
                  <c:v>1.0080337524414063E-3</c:v>
                </c:pt>
                <c:pt idx="5656">
                  <c:v>1.007080078125E-3</c:v>
                </c:pt>
                <c:pt idx="5657">
                  <c:v>1.0068416595458984E-3</c:v>
                </c:pt>
                <c:pt idx="5658">
                  <c:v>1.007080078125E-3</c:v>
                </c:pt>
                <c:pt idx="5659">
                  <c:v>1.007080078125E-3</c:v>
                </c:pt>
                <c:pt idx="5660">
                  <c:v>1.0068416595458984E-3</c:v>
                </c:pt>
                <c:pt idx="5661">
                  <c:v>1.007080078125E-3</c:v>
                </c:pt>
                <c:pt idx="5662">
                  <c:v>1.007080078125E-3</c:v>
                </c:pt>
                <c:pt idx="5663">
                  <c:v>1.0068416595458984E-3</c:v>
                </c:pt>
                <c:pt idx="5664">
                  <c:v>1.007080078125E-3</c:v>
                </c:pt>
                <c:pt idx="5665">
                  <c:v>1.007080078125E-3</c:v>
                </c:pt>
                <c:pt idx="5666">
                  <c:v>1.0068416595458984E-3</c:v>
                </c:pt>
                <c:pt idx="5667">
                  <c:v>1.0080337524414063E-3</c:v>
                </c:pt>
                <c:pt idx="5668">
                  <c:v>1.007080078125E-3</c:v>
                </c:pt>
                <c:pt idx="5669">
                  <c:v>1.0068416595458984E-3</c:v>
                </c:pt>
                <c:pt idx="5670">
                  <c:v>1.007080078125E-3</c:v>
                </c:pt>
                <c:pt idx="5671">
                  <c:v>1.007080078125E-3</c:v>
                </c:pt>
                <c:pt idx="5672">
                  <c:v>1.0068416595458984E-3</c:v>
                </c:pt>
                <c:pt idx="5673">
                  <c:v>1.007080078125E-3</c:v>
                </c:pt>
                <c:pt idx="5674">
                  <c:v>1.007080078125E-3</c:v>
                </c:pt>
                <c:pt idx="5675">
                  <c:v>1.0068416595458984E-3</c:v>
                </c:pt>
                <c:pt idx="5676">
                  <c:v>1.007080078125E-3</c:v>
                </c:pt>
                <c:pt idx="5677">
                  <c:v>1.007080078125E-3</c:v>
                </c:pt>
                <c:pt idx="5678">
                  <c:v>1.0068416595458984E-3</c:v>
                </c:pt>
                <c:pt idx="5679">
                  <c:v>1.007080078125E-3</c:v>
                </c:pt>
                <c:pt idx="5680">
                  <c:v>1.0080337524414063E-3</c:v>
                </c:pt>
                <c:pt idx="5681">
                  <c:v>1.007080078125E-3</c:v>
                </c:pt>
                <c:pt idx="5682">
                  <c:v>1.0068416595458984E-3</c:v>
                </c:pt>
                <c:pt idx="5683">
                  <c:v>1.007080078125E-3</c:v>
                </c:pt>
                <c:pt idx="5684">
                  <c:v>1.007080078125E-3</c:v>
                </c:pt>
                <c:pt idx="5685">
                  <c:v>1.0068416595458984E-3</c:v>
                </c:pt>
                <c:pt idx="5686">
                  <c:v>1.007080078125E-3</c:v>
                </c:pt>
                <c:pt idx="5687">
                  <c:v>1.007080078125E-3</c:v>
                </c:pt>
                <c:pt idx="5688">
                  <c:v>1.0068416595458984E-3</c:v>
                </c:pt>
                <c:pt idx="5689">
                  <c:v>1.007080078125E-3</c:v>
                </c:pt>
                <c:pt idx="5690">
                  <c:v>1.007080078125E-3</c:v>
                </c:pt>
                <c:pt idx="5691">
                  <c:v>1.0068416595458984E-3</c:v>
                </c:pt>
                <c:pt idx="5692">
                  <c:v>1.0080337524414063E-3</c:v>
                </c:pt>
                <c:pt idx="5693">
                  <c:v>1.007080078125E-3</c:v>
                </c:pt>
                <c:pt idx="5694">
                  <c:v>1.0068416595458984E-3</c:v>
                </c:pt>
                <c:pt idx="5695">
                  <c:v>1.007080078125E-3</c:v>
                </c:pt>
                <c:pt idx="5696">
                  <c:v>1.007080078125E-3</c:v>
                </c:pt>
                <c:pt idx="5697">
                  <c:v>1.0068416595458984E-3</c:v>
                </c:pt>
                <c:pt idx="5698">
                  <c:v>1.007080078125E-3</c:v>
                </c:pt>
                <c:pt idx="5699">
                  <c:v>1.007080078125E-3</c:v>
                </c:pt>
                <c:pt idx="5700">
                  <c:v>1.0068416595458984E-3</c:v>
                </c:pt>
                <c:pt idx="5701">
                  <c:v>1.007080078125E-3</c:v>
                </c:pt>
                <c:pt idx="5702">
                  <c:v>1.007080078125E-3</c:v>
                </c:pt>
                <c:pt idx="5703">
                  <c:v>1.0068416595458984E-3</c:v>
                </c:pt>
                <c:pt idx="5704">
                  <c:v>1.007080078125E-3</c:v>
                </c:pt>
                <c:pt idx="5705">
                  <c:v>1.0080337524414063E-3</c:v>
                </c:pt>
                <c:pt idx="5706">
                  <c:v>1.007080078125E-3</c:v>
                </c:pt>
                <c:pt idx="5707">
                  <c:v>1.0068416595458984E-3</c:v>
                </c:pt>
                <c:pt idx="5708">
                  <c:v>1.007080078125E-3</c:v>
                </c:pt>
                <c:pt idx="5709">
                  <c:v>1.007080078125E-3</c:v>
                </c:pt>
                <c:pt idx="5710">
                  <c:v>1.0068416595458984E-3</c:v>
                </c:pt>
                <c:pt idx="5711">
                  <c:v>1.007080078125E-3</c:v>
                </c:pt>
                <c:pt idx="5712">
                  <c:v>1.007080078125E-3</c:v>
                </c:pt>
                <c:pt idx="5713">
                  <c:v>1.0068416595458984E-3</c:v>
                </c:pt>
                <c:pt idx="5714">
                  <c:v>1.007080078125E-3</c:v>
                </c:pt>
                <c:pt idx="5715">
                  <c:v>1.007080078125E-3</c:v>
                </c:pt>
                <c:pt idx="5716">
                  <c:v>1.0068416595458984E-3</c:v>
                </c:pt>
                <c:pt idx="5717">
                  <c:v>1.0080337524414063E-3</c:v>
                </c:pt>
                <c:pt idx="5718">
                  <c:v>1.007080078125E-3</c:v>
                </c:pt>
                <c:pt idx="5719">
                  <c:v>1.0068416595458984E-3</c:v>
                </c:pt>
                <c:pt idx="5720">
                  <c:v>1.007080078125E-3</c:v>
                </c:pt>
                <c:pt idx="5721">
                  <c:v>1.007080078125E-3</c:v>
                </c:pt>
                <c:pt idx="5722">
                  <c:v>1.0068416595458984E-3</c:v>
                </c:pt>
                <c:pt idx="5723">
                  <c:v>1.007080078125E-3</c:v>
                </c:pt>
                <c:pt idx="5724">
                  <c:v>1.007080078125E-3</c:v>
                </c:pt>
                <c:pt idx="5725">
                  <c:v>1.0068416595458984E-3</c:v>
                </c:pt>
                <c:pt idx="5726">
                  <c:v>1.007080078125E-3</c:v>
                </c:pt>
                <c:pt idx="5727">
                  <c:v>1.007080078125E-3</c:v>
                </c:pt>
                <c:pt idx="5728">
                  <c:v>1.0068416595458984E-3</c:v>
                </c:pt>
                <c:pt idx="5729">
                  <c:v>1.007080078125E-3</c:v>
                </c:pt>
                <c:pt idx="5730">
                  <c:v>1.0080337524414063E-3</c:v>
                </c:pt>
                <c:pt idx="5731">
                  <c:v>1.007080078125E-3</c:v>
                </c:pt>
                <c:pt idx="5732">
                  <c:v>1.0068416595458984E-3</c:v>
                </c:pt>
                <c:pt idx="5733">
                  <c:v>1.007080078125E-3</c:v>
                </c:pt>
                <c:pt idx="5734">
                  <c:v>1.007080078125E-3</c:v>
                </c:pt>
                <c:pt idx="5735">
                  <c:v>1.0068416595458984E-3</c:v>
                </c:pt>
                <c:pt idx="5736">
                  <c:v>1.007080078125E-3</c:v>
                </c:pt>
                <c:pt idx="5737">
                  <c:v>1.007080078125E-3</c:v>
                </c:pt>
                <c:pt idx="5738">
                  <c:v>1.0068416595458984E-3</c:v>
                </c:pt>
                <c:pt idx="5739">
                  <c:v>1.007080078125E-3</c:v>
                </c:pt>
                <c:pt idx="5740">
                  <c:v>1.007080078125E-3</c:v>
                </c:pt>
                <c:pt idx="5741">
                  <c:v>1.0068416595458984E-3</c:v>
                </c:pt>
                <c:pt idx="5742">
                  <c:v>1.0080337524414063E-3</c:v>
                </c:pt>
                <c:pt idx="5743">
                  <c:v>1.007080078125E-3</c:v>
                </c:pt>
                <c:pt idx="5744">
                  <c:v>1.0068416595458984E-3</c:v>
                </c:pt>
                <c:pt idx="5745">
                  <c:v>1.007080078125E-3</c:v>
                </c:pt>
                <c:pt idx="5746">
                  <c:v>1.007080078125E-3</c:v>
                </c:pt>
                <c:pt idx="5747">
                  <c:v>1.0068416595458984E-3</c:v>
                </c:pt>
                <c:pt idx="5748">
                  <c:v>1.007080078125E-3</c:v>
                </c:pt>
                <c:pt idx="5749">
                  <c:v>1.007080078125E-3</c:v>
                </c:pt>
                <c:pt idx="5750">
                  <c:v>1.0068416595458984E-3</c:v>
                </c:pt>
                <c:pt idx="5751">
                  <c:v>1.007080078125E-3</c:v>
                </c:pt>
                <c:pt idx="5752">
                  <c:v>1.007080078125E-3</c:v>
                </c:pt>
                <c:pt idx="5753">
                  <c:v>1.0068416595458984E-3</c:v>
                </c:pt>
                <c:pt idx="5754">
                  <c:v>1.007080078125E-3</c:v>
                </c:pt>
                <c:pt idx="5755">
                  <c:v>1.0080337524414063E-3</c:v>
                </c:pt>
                <c:pt idx="5756">
                  <c:v>1.007080078125E-3</c:v>
                </c:pt>
                <c:pt idx="5757">
                  <c:v>1.0068416595458984E-3</c:v>
                </c:pt>
                <c:pt idx="5758">
                  <c:v>1.007080078125E-3</c:v>
                </c:pt>
                <c:pt idx="5759">
                  <c:v>1.007080078125E-3</c:v>
                </c:pt>
                <c:pt idx="5760">
                  <c:v>1.0068416595458984E-3</c:v>
                </c:pt>
                <c:pt idx="5761">
                  <c:v>1.007080078125E-3</c:v>
                </c:pt>
                <c:pt idx="5762">
                  <c:v>1.007080078125E-3</c:v>
                </c:pt>
                <c:pt idx="5763">
                  <c:v>1.0068416595458984E-3</c:v>
                </c:pt>
                <c:pt idx="5764">
                  <c:v>1.007080078125E-3</c:v>
                </c:pt>
                <c:pt idx="5765">
                  <c:v>1.007080078125E-3</c:v>
                </c:pt>
                <c:pt idx="5766">
                  <c:v>1.0068416595458984E-3</c:v>
                </c:pt>
                <c:pt idx="5767">
                  <c:v>1.0080337524414063E-3</c:v>
                </c:pt>
                <c:pt idx="5768">
                  <c:v>1.007080078125E-3</c:v>
                </c:pt>
                <c:pt idx="5769">
                  <c:v>1.0068416595458984E-3</c:v>
                </c:pt>
                <c:pt idx="5770">
                  <c:v>1.007080078125E-3</c:v>
                </c:pt>
                <c:pt idx="5771">
                  <c:v>1.007080078125E-3</c:v>
                </c:pt>
                <c:pt idx="5772">
                  <c:v>1.0068416595458984E-3</c:v>
                </c:pt>
                <c:pt idx="5773">
                  <c:v>1.007080078125E-3</c:v>
                </c:pt>
                <c:pt idx="5774">
                  <c:v>1.007080078125E-3</c:v>
                </c:pt>
                <c:pt idx="5775">
                  <c:v>1.0068416595458984E-3</c:v>
                </c:pt>
                <c:pt idx="5776">
                  <c:v>1.007080078125E-3</c:v>
                </c:pt>
                <c:pt idx="5777">
                  <c:v>1.007080078125E-3</c:v>
                </c:pt>
                <c:pt idx="5778">
                  <c:v>1.0068416595458984E-3</c:v>
                </c:pt>
                <c:pt idx="5779">
                  <c:v>1.007080078125E-3</c:v>
                </c:pt>
                <c:pt idx="5780">
                  <c:v>8.0571174621582031E-3</c:v>
                </c:pt>
                <c:pt idx="5781">
                  <c:v>1.0068416595458984E-3</c:v>
                </c:pt>
                <c:pt idx="5782">
                  <c:v>1.007080078125E-3</c:v>
                </c:pt>
                <c:pt idx="5783">
                  <c:v>1.0068416595458984E-3</c:v>
                </c:pt>
                <c:pt idx="5784">
                  <c:v>1.007080078125E-3</c:v>
                </c:pt>
                <c:pt idx="5785">
                  <c:v>1.0080337524414063E-3</c:v>
                </c:pt>
                <c:pt idx="5786">
                  <c:v>1.007080078125E-3</c:v>
                </c:pt>
                <c:pt idx="5787">
                  <c:v>1.0068416595458984E-3</c:v>
                </c:pt>
                <c:pt idx="5788">
                  <c:v>1.007080078125E-3</c:v>
                </c:pt>
                <c:pt idx="5789">
                  <c:v>1.007080078125E-3</c:v>
                </c:pt>
                <c:pt idx="5790">
                  <c:v>1.0068416595458984E-3</c:v>
                </c:pt>
                <c:pt idx="5791">
                  <c:v>1.007080078125E-3</c:v>
                </c:pt>
                <c:pt idx="5792">
                  <c:v>1.007080078125E-3</c:v>
                </c:pt>
                <c:pt idx="5793">
                  <c:v>1.0068416595458984E-3</c:v>
                </c:pt>
                <c:pt idx="5794">
                  <c:v>1.007080078125E-3</c:v>
                </c:pt>
                <c:pt idx="5795">
                  <c:v>1.007080078125E-3</c:v>
                </c:pt>
                <c:pt idx="5796">
                  <c:v>1.0068416595458984E-3</c:v>
                </c:pt>
                <c:pt idx="5797">
                  <c:v>1.007080078125E-3</c:v>
                </c:pt>
                <c:pt idx="5798">
                  <c:v>1.0080337524414063E-3</c:v>
                </c:pt>
                <c:pt idx="5799">
                  <c:v>1.007080078125E-3</c:v>
                </c:pt>
                <c:pt idx="5800">
                  <c:v>1.0068416595458984E-3</c:v>
                </c:pt>
                <c:pt idx="5801">
                  <c:v>1.007080078125E-3</c:v>
                </c:pt>
                <c:pt idx="5802">
                  <c:v>1.007080078125E-3</c:v>
                </c:pt>
                <c:pt idx="5803">
                  <c:v>1.0068416595458984E-3</c:v>
                </c:pt>
                <c:pt idx="5804">
                  <c:v>1.007080078125E-3</c:v>
                </c:pt>
                <c:pt idx="5805">
                  <c:v>1.0068416595458984E-3</c:v>
                </c:pt>
                <c:pt idx="5806">
                  <c:v>1.007080078125E-3</c:v>
                </c:pt>
                <c:pt idx="5807">
                  <c:v>1.007080078125E-3</c:v>
                </c:pt>
                <c:pt idx="5808">
                  <c:v>1.0068416595458984E-3</c:v>
                </c:pt>
                <c:pt idx="5809">
                  <c:v>1.007080078125E-3</c:v>
                </c:pt>
                <c:pt idx="5810">
                  <c:v>1.0080337524414063E-3</c:v>
                </c:pt>
                <c:pt idx="5811">
                  <c:v>1.007080078125E-3</c:v>
                </c:pt>
                <c:pt idx="5812">
                  <c:v>1.0068416595458984E-3</c:v>
                </c:pt>
                <c:pt idx="5813">
                  <c:v>1.007080078125E-3</c:v>
                </c:pt>
                <c:pt idx="5814">
                  <c:v>1.007080078125E-3</c:v>
                </c:pt>
                <c:pt idx="5815">
                  <c:v>1.0068416595458984E-3</c:v>
                </c:pt>
                <c:pt idx="5816">
                  <c:v>1.007080078125E-3</c:v>
                </c:pt>
                <c:pt idx="5817">
                  <c:v>1.007080078125E-3</c:v>
                </c:pt>
                <c:pt idx="5818">
                  <c:v>1.0068416595458984E-3</c:v>
                </c:pt>
                <c:pt idx="5819">
                  <c:v>1.007080078125E-3</c:v>
                </c:pt>
                <c:pt idx="5820">
                  <c:v>1.007080078125E-3</c:v>
                </c:pt>
                <c:pt idx="5821">
                  <c:v>1.0068416595458984E-3</c:v>
                </c:pt>
                <c:pt idx="5822">
                  <c:v>1.007080078125E-3</c:v>
                </c:pt>
                <c:pt idx="5823">
                  <c:v>1.0080337524414063E-3</c:v>
                </c:pt>
                <c:pt idx="5824">
                  <c:v>1.007080078125E-3</c:v>
                </c:pt>
                <c:pt idx="5825">
                  <c:v>1.0068416595458984E-3</c:v>
                </c:pt>
                <c:pt idx="5826">
                  <c:v>1.007080078125E-3</c:v>
                </c:pt>
                <c:pt idx="5827">
                  <c:v>1.0068416595458984E-3</c:v>
                </c:pt>
                <c:pt idx="5828">
                  <c:v>1.007080078125E-3</c:v>
                </c:pt>
                <c:pt idx="5829">
                  <c:v>1.007080078125E-3</c:v>
                </c:pt>
                <c:pt idx="5830">
                  <c:v>1.0068416595458984E-3</c:v>
                </c:pt>
                <c:pt idx="5831">
                  <c:v>1.007080078125E-3</c:v>
                </c:pt>
                <c:pt idx="5832">
                  <c:v>1.007080078125E-3</c:v>
                </c:pt>
                <c:pt idx="5833">
                  <c:v>1.0068416595458984E-3</c:v>
                </c:pt>
                <c:pt idx="5834">
                  <c:v>1.007080078125E-3</c:v>
                </c:pt>
                <c:pt idx="5835">
                  <c:v>1.0080337524414063E-3</c:v>
                </c:pt>
                <c:pt idx="5836">
                  <c:v>1.007080078125E-3</c:v>
                </c:pt>
                <c:pt idx="5837">
                  <c:v>1.0068416595458984E-3</c:v>
                </c:pt>
                <c:pt idx="5838">
                  <c:v>1.007080078125E-3</c:v>
                </c:pt>
                <c:pt idx="5839">
                  <c:v>1.007080078125E-3</c:v>
                </c:pt>
                <c:pt idx="5840">
                  <c:v>1.0068416595458984E-3</c:v>
                </c:pt>
                <c:pt idx="5841">
                  <c:v>1.007080078125E-3</c:v>
                </c:pt>
                <c:pt idx="5842">
                  <c:v>1.007080078125E-3</c:v>
                </c:pt>
                <c:pt idx="5843">
                  <c:v>1.0068416595458984E-3</c:v>
                </c:pt>
                <c:pt idx="5844">
                  <c:v>1.007080078125E-3</c:v>
                </c:pt>
                <c:pt idx="5845">
                  <c:v>1.007080078125E-3</c:v>
                </c:pt>
                <c:pt idx="5846">
                  <c:v>1.0068416595458984E-3</c:v>
                </c:pt>
                <c:pt idx="5847">
                  <c:v>1.007080078125E-3</c:v>
                </c:pt>
                <c:pt idx="5848">
                  <c:v>1.0080337524414063E-3</c:v>
                </c:pt>
                <c:pt idx="5849">
                  <c:v>1.0068416595458984E-3</c:v>
                </c:pt>
                <c:pt idx="5850">
                  <c:v>1.007080078125E-3</c:v>
                </c:pt>
                <c:pt idx="5851">
                  <c:v>1.007080078125E-3</c:v>
                </c:pt>
                <c:pt idx="5852">
                  <c:v>1.0068416595458984E-3</c:v>
                </c:pt>
                <c:pt idx="5853">
                  <c:v>1.007080078125E-3</c:v>
                </c:pt>
                <c:pt idx="5854">
                  <c:v>1.007080078125E-3</c:v>
                </c:pt>
                <c:pt idx="5855">
                  <c:v>1.0068416595458984E-3</c:v>
                </c:pt>
                <c:pt idx="5856">
                  <c:v>1.007080078125E-3</c:v>
                </c:pt>
                <c:pt idx="5857">
                  <c:v>1.007080078125E-3</c:v>
                </c:pt>
                <c:pt idx="5858">
                  <c:v>1.0068416595458984E-3</c:v>
                </c:pt>
                <c:pt idx="5859">
                  <c:v>1.007080078125E-3</c:v>
                </c:pt>
                <c:pt idx="5860">
                  <c:v>1.0080337524414063E-3</c:v>
                </c:pt>
                <c:pt idx="5861">
                  <c:v>1.007080078125E-3</c:v>
                </c:pt>
                <c:pt idx="5862">
                  <c:v>1.0068416595458984E-3</c:v>
                </c:pt>
                <c:pt idx="5863">
                  <c:v>1.007080078125E-3</c:v>
                </c:pt>
                <c:pt idx="5864">
                  <c:v>1.007080078125E-3</c:v>
                </c:pt>
                <c:pt idx="5865">
                  <c:v>1.0068416595458984E-3</c:v>
                </c:pt>
                <c:pt idx="5866">
                  <c:v>1.007080078125E-3</c:v>
                </c:pt>
                <c:pt idx="5867">
                  <c:v>1.007080078125E-3</c:v>
                </c:pt>
                <c:pt idx="5868">
                  <c:v>1.0068416595458984E-3</c:v>
                </c:pt>
                <c:pt idx="5869">
                  <c:v>1.007080078125E-3</c:v>
                </c:pt>
                <c:pt idx="5870">
                  <c:v>1.007080078125E-3</c:v>
                </c:pt>
                <c:pt idx="5871">
                  <c:v>1.0068416595458984E-3</c:v>
                </c:pt>
                <c:pt idx="5872">
                  <c:v>1.007080078125E-3</c:v>
                </c:pt>
                <c:pt idx="5873">
                  <c:v>1.0080337524414063E-3</c:v>
                </c:pt>
                <c:pt idx="5874">
                  <c:v>1.0068416595458984E-3</c:v>
                </c:pt>
                <c:pt idx="5875">
                  <c:v>1.007080078125E-3</c:v>
                </c:pt>
                <c:pt idx="5876">
                  <c:v>1.007080078125E-3</c:v>
                </c:pt>
                <c:pt idx="5877">
                  <c:v>1.0068416595458984E-3</c:v>
                </c:pt>
                <c:pt idx="5878">
                  <c:v>1.007080078125E-3</c:v>
                </c:pt>
                <c:pt idx="5879">
                  <c:v>1.007080078125E-3</c:v>
                </c:pt>
                <c:pt idx="5880">
                  <c:v>1.0068416595458984E-3</c:v>
                </c:pt>
                <c:pt idx="5881">
                  <c:v>1.007080078125E-3</c:v>
                </c:pt>
                <c:pt idx="5882">
                  <c:v>1.007080078125E-3</c:v>
                </c:pt>
                <c:pt idx="5883">
                  <c:v>1.0068416595458984E-3</c:v>
                </c:pt>
                <c:pt idx="5884">
                  <c:v>1.007080078125E-3</c:v>
                </c:pt>
                <c:pt idx="5885">
                  <c:v>1.0080337524414063E-3</c:v>
                </c:pt>
                <c:pt idx="5886">
                  <c:v>1.007080078125E-3</c:v>
                </c:pt>
                <c:pt idx="5887">
                  <c:v>1.0068416595458984E-3</c:v>
                </c:pt>
                <c:pt idx="5888">
                  <c:v>1.007080078125E-3</c:v>
                </c:pt>
                <c:pt idx="5889">
                  <c:v>1.007080078125E-3</c:v>
                </c:pt>
                <c:pt idx="5890">
                  <c:v>1.0068416595458984E-3</c:v>
                </c:pt>
                <c:pt idx="5891">
                  <c:v>1.007080078125E-3</c:v>
                </c:pt>
                <c:pt idx="5892">
                  <c:v>1.007080078125E-3</c:v>
                </c:pt>
                <c:pt idx="5893">
                  <c:v>1.0068416595458984E-3</c:v>
                </c:pt>
                <c:pt idx="5894">
                  <c:v>1.007080078125E-3</c:v>
                </c:pt>
                <c:pt idx="5895">
                  <c:v>1.007080078125E-3</c:v>
                </c:pt>
                <c:pt idx="5896">
                  <c:v>1.0068416595458984E-3</c:v>
                </c:pt>
                <c:pt idx="5897">
                  <c:v>1.007080078125E-3</c:v>
                </c:pt>
                <c:pt idx="5898">
                  <c:v>1.0080337524414063E-3</c:v>
                </c:pt>
                <c:pt idx="5899">
                  <c:v>1.0068416595458984E-3</c:v>
                </c:pt>
                <c:pt idx="5900">
                  <c:v>1.007080078125E-3</c:v>
                </c:pt>
                <c:pt idx="5901">
                  <c:v>1.007080078125E-3</c:v>
                </c:pt>
                <c:pt idx="5902">
                  <c:v>1.0068416595458984E-3</c:v>
                </c:pt>
                <c:pt idx="5903">
                  <c:v>1.007080078125E-3</c:v>
                </c:pt>
                <c:pt idx="5904">
                  <c:v>1.007080078125E-3</c:v>
                </c:pt>
                <c:pt idx="5905">
                  <c:v>1.0068416595458984E-3</c:v>
                </c:pt>
                <c:pt idx="5906">
                  <c:v>1.007080078125E-3</c:v>
                </c:pt>
                <c:pt idx="5907">
                  <c:v>1.007080078125E-3</c:v>
                </c:pt>
                <c:pt idx="5908">
                  <c:v>1.0068416595458984E-3</c:v>
                </c:pt>
                <c:pt idx="5909">
                  <c:v>1.007080078125E-3</c:v>
                </c:pt>
                <c:pt idx="5910">
                  <c:v>1.0080337524414063E-3</c:v>
                </c:pt>
                <c:pt idx="5911">
                  <c:v>1.007080078125E-3</c:v>
                </c:pt>
                <c:pt idx="5912">
                  <c:v>1.0068416595458984E-3</c:v>
                </c:pt>
                <c:pt idx="5913">
                  <c:v>1.007080078125E-3</c:v>
                </c:pt>
                <c:pt idx="5914">
                  <c:v>1.007080078125E-3</c:v>
                </c:pt>
                <c:pt idx="5915">
                  <c:v>1.0068416595458984E-3</c:v>
                </c:pt>
                <c:pt idx="5916">
                  <c:v>1.007080078125E-3</c:v>
                </c:pt>
                <c:pt idx="5917">
                  <c:v>1.007080078125E-3</c:v>
                </c:pt>
                <c:pt idx="5918">
                  <c:v>1.0068416595458984E-3</c:v>
                </c:pt>
                <c:pt idx="5919">
                  <c:v>1.007080078125E-3</c:v>
                </c:pt>
                <c:pt idx="5920">
                  <c:v>1.007080078125E-3</c:v>
                </c:pt>
                <c:pt idx="5921">
                  <c:v>1.0068416595458984E-3</c:v>
                </c:pt>
                <c:pt idx="5922">
                  <c:v>1.007080078125E-3</c:v>
                </c:pt>
                <c:pt idx="5923">
                  <c:v>1.0080337524414063E-3</c:v>
                </c:pt>
                <c:pt idx="5924">
                  <c:v>1.0068416595458984E-3</c:v>
                </c:pt>
                <c:pt idx="5925">
                  <c:v>1.007080078125E-3</c:v>
                </c:pt>
                <c:pt idx="5926">
                  <c:v>1.007080078125E-3</c:v>
                </c:pt>
                <c:pt idx="5927">
                  <c:v>1.0068416595458984E-3</c:v>
                </c:pt>
                <c:pt idx="5928">
                  <c:v>1.007080078125E-3</c:v>
                </c:pt>
                <c:pt idx="5929">
                  <c:v>1.007080078125E-3</c:v>
                </c:pt>
                <c:pt idx="5930">
                  <c:v>1.0068416595458984E-3</c:v>
                </c:pt>
                <c:pt idx="5931">
                  <c:v>1.007080078125E-3</c:v>
                </c:pt>
                <c:pt idx="5932">
                  <c:v>1.007080078125E-3</c:v>
                </c:pt>
                <c:pt idx="5933">
                  <c:v>1.0068416595458984E-3</c:v>
                </c:pt>
                <c:pt idx="5934">
                  <c:v>1.007080078125E-3</c:v>
                </c:pt>
                <c:pt idx="5935">
                  <c:v>1.0080337524414063E-3</c:v>
                </c:pt>
                <c:pt idx="5936">
                  <c:v>1.007080078125E-3</c:v>
                </c:pt>
                <c:pt idx="5937">
                  <c:v>1.0068416595458984E-3</c:v>
                </c:pt>
                <c:pt idx="5938">
                  <c:v>1.007080078125E-3</c:v>
                </c:pt>
                <c:pt idx="5939">
                  <c:v>1.007080078125E-3</c:v>
                </c:pt>
                <c:pt idx="5940">
                  <c:v>1.0068416595458984E-3</c:v>
                </c:pt>
                <c:pt idx="5941">
                  <c:v>1.007080078125E-3</c:v>
                </c:pt>
                <c:pt idx="5942">
                  <c:v>1.007080078125E-3</c:v>
                </c:pt>
                <c:pt idx="5943">
                  <c:v>1.0068416595458984E-3</c:v>
                </c:pt>
                <c:pt idx="5944">
                  <c:v>1.007080078125E-3</c:v>
                </c:pt>
                <c:pt idx="5945">
                  <c:v>1.007080078125E-3</c:v>
                </c:pt>
                <c:pt idx="5946">
                  <c:v>1.0068416595458984E-3</c:v>
                </c:pt>
                <c:pt idx="5947">
                  <c:v>1.007080078125E-3</c:v>
                </c:pt>
                <c:pt idx="5948">
                  <c:v>1.0080337524414063E-3</c:v>
                </c:pt>
                <c:pt idx="5949">
                  <c:v>1.0068416595458984E-3</c:v>
                </c:pt>
                <c:pt idx="5950">
                  <c:v>1.007080078125E-3</c:v>
                </c:pt>
                <c:pt idx="5951">
                  <c:v>1.007080078125E-3</c:v>
                </c:pt>
                <c:pt idx="5952">
                  <c:v>1.0068416595458984E-3</c:v>
                </c:pt>
                <c:pt idx="5953">
                  <c:v>1.007080078125E-3</c:v>
                </c:pt>
                <c:pt idx="5954">
                  <c:v>1.007080078125E-3</c:v>
                </c:pt>
                <c:pt idx="5955">
                  <c:v>1.0068416595458984E-3</c:v>
                </c:pt>
                <c:pt idx="5956">
                  <c:v>1.007080078125E-3</c:v>
                </c:pt>
                <c:pt idx="5957">
                  <c:v>1.007080078125E-3</c:v>
                </c:pt>
                <c:pt idx="5958">
                  <c:v>1.0068416595458984E-3</c:v>
                </c:pt>
                <c:pt idx="5959">
                  <c:v>1.007080078125E-3</c:v>
                </c:pt>
                <c:pt idx="5960">
                  <c:v>1.0080337524414063E-3</c:v>
                </c:pt>
                <c:pt idx="5961">
                  <c:v>1.007080078125E-3</c:v>
                </c:pt>
                <c:pt idx="5962">
                  <c:v>1.0068416595458984E-3</c:v>
                </c:pt>
                <c:pt idx="5963">
                  <c:v>1.007080078125E-3</c:v>
                </c:pt>
                <c:pt idx="5964">
                  <c:v>1.007080078125E-3</c:v>
                </c:pt>
                <c:pt idx="5965">
                  <c:v>1.0068416595458984E-3</c:v>
                </c:pt>
                <c:pt idx="5966">
                  <c:v>1.007080078125E-3</c:v>
                </c:pt>
                <c:pt idx="5967">
                  <c:v>1.007080078125E-3</c:v>
                </c:pt>
                <c:pt idx="5968">
                  <c:v>1.0068416595458984E-3</c:v>
                </c:pt>
                <c:pt idx="5969">
                  <c:v>1.007080078125E-3</c:v>
                </c:pt>
                <c:pt idx="5970">
                  <c:v>1.007080078125E-3</c:v>
                </c:pt>
                <c:pt idx="5971">
                  <c:v>1.0068416595458984E-3</c:v>
                </c:pt>
                <c:pt idx="5972">
                  <c:v>1.007080078125E-3</c:v>
                </c:pt>
                <c:pt idx="5973">
                  <c:v>3.0219554901123047E-3</c:v>
                </c:pt>
                <c:pt idx="5974">
                  <c:v>1.007080078125E-3</c:v>
                </c:pt>
                <c:pt idx="5975">
                  <c:v>1.0068416595458984E-3</c:v>
                </c:pt>
                <c:pt idx="5976">
                  <c:v>1.007080078125E-3</c:v>
                </c:pt>
                <c:pt idx="5977">
                  <c:v>1.007080078125E-3</c:v>
                </c:pt>
                <c:pt idx="5978">
                  <c:v>1.0068416595458984E-3</c:v>
                </c:pt>
                <c:pt idx="5979">
                  <c:v>1.007080078125E-3</c:v>
                </c:pt>
                <c:pt idx="5980">
                  <c:v>1.007080078125E-3</c:v>
                </c:pt>
                <c:pt idx="5981">
                  <c:v>1.0068416595458984E-3</c:v>
                </c:pt>
                <c:pt idx="5982">
                  <c:v>1.007080078125E-3</c:v>
                </c:pt>
                <c:pt idx="5983">
                  <c:v>1.0080337524414063E-3</c:v>
                </c:pt>
                <c:pt idx="5984">
                  <c:v>1.007080078125E-3</c:v>
                </c:pt>
                <c:pt idx="5985">
                  <c:v>1.0068416595458984E-3</c:v>
                </c:pt>
                <c:pt idx="5986">
                  <c:v>1.007080078125E-3</c:v>
                </c:pt>
                <c:pt idx="5987">
                  <c:v>1.007080078125E-3</c:v>
                </c:pt>
                <c:pt idx="5988">
                  <c:v>1.0068416595458984E-3</c:v>
                </c:pt>
                <c:pt idx="5989">
                  <c:v>1.007080078125E-3</c:v>
                </c:pt>
                <c:pt idx="5990">
                  <c:v>1.007080078125E-3</c:v>
                </c:pt>
                <c:pt idx="5991">
                  <c:v>1.0068416595458984E-3</c:v>
                </c:pt>
                <c:pt idx="5992">
                  <c:v>1.007080078125E-3</c:v>
                </c:pt>
                <c:pt idx="5993">
                  <c:v>1.007080078125E-3</c:v>
                </c:pt>
                <c:pt idx="5994">
                  <c:v>1.0068416595458984E-3</c:v>
                </c:pt>
                <c:pt idx="5995">
                  <c:v>1.007080078125E-3</c:v>
                </c:pt>
                <c:pt idx="5996">
                  <c:v>1.0080337524414063E-3</c:v>
                </c:pt>
                <c:pt idx="5997">
                  <c:v>1.0068416595458984E-3</c:v>
                </c:pt>
                <c:pt idx="5998">
                  <c:v>1.007080078125E-3</c:v>
                </c:pt>
                <c:pt idx="5999">
                  <c:v>1.007080078125E-3</c:v>
                </c:pt>
                <c:pt idx="6000">
                  <c:v>1.0068416595458984E-3</c:v>
                </c:pt>
                <c:pt idx="6001">
                  <c:v>1.007080078125E-3</c:v>
                </c:pt>
                <c:pt idx="6002">
                  <c:v>1.007080078125E-3</c:v>
                </c:pt>
                <c:pt idx="6003">
                  <c:v>5.0349235534667969E-3</c:v>
                </c:pt>
                <c:pt idx="6004">
                  <c:v>1.0080337524414063E-3</c:v>
                </c:pt>
                <c:pt idx="6005">
                  <c:v>1.007080078125E-3</c:v>
                </c:pt>
                <c:pt idx="6006">
                  <c:v>1.0068416595458984E-3</c:v>
                </c:pt>
                <c:pt idx="6007">
                  <c:v>1.007080078125E-3</c:v>
                </c:pt>
                <c:pt idx="6008">
                  <c:v>1.007080078125E-3</c:v>
                </c:pt>
                <c:pt idx="6009">
                  <c:v>1.0068416595458984E-3</c:v>
                </c:pt>
                <c:pt idx="6010">
                  <c:v>1.007080078125E-3</c:v>
                </c:pt>
                <c:pt idx="6011">
                  <c:v>1.007080078125E-3</c:v>
                </c:pt>
                <c:pt idx="6012">
                  <c:v>1.0068416595458984E-3</c:v>
                </c:pt>
                <c:pt idx="6013">
                  <c:v>8.0571174621582031E-3</c:v>
                </c:pt>
                <c:pt idx="6014">
                  <c:v>1.0068416595458984E-3</c:v>
                </c:pt>
                <c:pt idx="6015">
                  <c:v>1.007080078125E-3</c:v>
                </c:pt>
                <c:pt idx="6016">
                  <c:v>1.007080078125E-3</c:v>
                </c:pt>
                <c:pt idx="6017">
                  <c:v>1.0068416595458984E-3</c:v>
                </c:pt>
                <c:pt idx="6018">
                  <c:v>1.007080078125E-3</c:v>
                </c:pt>
                <c:pt idx="6019">
                  <c:v>1.007080078125E-3</c:v>
                </c:pt>
                <c:pt idx="6020">
                  <c:v>1.0068416595458984E-3</c:v>
                </c:pt>
                <c:pt idx="6021">
                  <c:v>1.007080078125E-3</c:v>
                </c:pt>
                <c:pt idx="6022">
                  <c:v>1.0080337524414063E-3</c:v>
                </c:pt>
                <c:pt idx="6023">
                  <c:v>1.007080078125E-3</c:v>
                </c:pt>
                <c:pt idx="6024">
                  <c:v>1.0068416595458984E-3</c:v>
                </c:pt>
                <c:pt idx="6025">
                  <c:v>1.007080078125E-3</c:v>
                </c:pt>
                <c:pt idx="6026">
                  <c:v>1.007080078125E-3</c:v>
                </c:pt>
                <c:pt idx="6027">
                  <c:v>1.0068416595458984E-3</c:v>
                </c:pt>
                <c:pt idx="6028">
                  <c:v>1.007080078125E-3</c:v>
                </c:pt>
                <c:pt idx="6029">
                  <c:v>1.007080078125E-3</c:v>
                </c:pt>
                <c:pt idx="6030">
                  <c:v>1.0068416595458984E-3</c:v>
                </c:pt>
                <c:pt idx="6031">
                  <c:v>1.007080078125E-3</c:v>
                </c:pt>
                <c:pt idx="6032">
                  <c:v>1.007080078125E-3</c:v>
                </c:pt>
                <c:pt idx="6033">
                  <c:v>1.0068416595458984E-3</c:v>
                </c:pt>
                <c:pt idx="6034">
                  <c:v>1.007080078125E-3</c:v>
                </c:pt>
                <c:pt idx="6035">
                  <c:v>1.0080337524414063E-3</c:v>
                </c:pt>
                <c:pt idx="6036">
                  <c:v>1.0068416595458984E-3</c:v>
                </c:pt>
                <c:pt idx="6037">
                  <c:v>1.007080078125E-3</c:v>
                </c:pt>
                <c:pt idx="6038">
                  <c:v>1.007080078125E-3</c:v>
                </c:pt>
                <c:pt idx="6039">
                  <c:v>1.0068416595458984E-3</c:v>
                </c:pt>
                <c:pt idx="6040">
                  <c:v>1.007080078125E-3</c:v>
                </c:pt>
                <c:pt idx="6041">
                  <c:v>1.007080078125E-3</c:v>
                </c:pt>
                <c:pt idx="6042">
                  <c:v>1.0068416595458984E-3</c:v>
                </c:pt>
                <c:pt idx="6043">
                  <c:v>1.007080078125E-3</c:v>
                </c:pt>
                <c:pt idx="6044">
                  <c:v>1.007080078125E-3</c:v>
                </c:pt>
                <c:pt idx="6045">
                  <c:v>1.0068416595458984E-3</c:v>
                </c:pt>
                <c:pt idx="6046">
                  <c:v>1.007080078125E-3</c:v>
                </c:pt>
                <c:pt idx="6047">
                  <c:v>1.0080337524414063E-3</c:v>
                </c:pt>
                <c:pt idx="6048">
                  <c:v>1.007080078125E-3</c:v>
                </c:pt>
                <c:pt idx="6049">
                  <c:v>1.0068416595458984E-3</c:v>
                </c:pt>
                <c:pt idx="6050">
                  <c:v>1.007080078125E-3</c:v>
                </c:pt>
                <c:pt idx="6051">
                  <c:v>1.007080078125E-3</c:v>
                </c:pt>
                <c:pt idx="6052">
                  <c:v>1.0068416595458984E-3</c:v>
                </c:pt>
                <c:pt idx="6053">
                  <c:v>1.007080078125E-3</c:v>
                </c:pt>
                <c:pt idx="6054">
                  <c:v>1.007080078125E-3</c:v>
                </c:pt>
                <c:pt idx="6055">
                  <c:v>1.0068416595458984E-3</c:v>
                </c:pt>
                <c:pt idx="6056">
                  <c:v>1.007080078125E-3</c:v>
                </c:pt>
                <c:pt idx="6057">
                  <c:v>1.007080078125E-3</c:v>
                </c:pt>
                <c:pt idx="6058">
                  <c:v>1.0068416595458984E-3</c:v>
                </c:pt>
                <c:pt idx="6059">
                  <c:v>1.0080337524414063E-3</c:v>
                </c:pt>
                <c:pt idx="6060">
                  <c:v>1.007080078125E-3</c:v>
                </c:pt>
                <c:pt idx="6061">
                  <c:v>1.0068416595458984E-3</c:v>
                </c:pt>
                <c:pt idx="6062">
                  <c:v>1.007080078125E-3</c:v>
                </c:pt>
                <c:pt idx="6063">
                  <c:v>1.007080078125E-3</c:v>
                </c:pt>
                <c:pt idx="6064">
                  <c:v>1.0068416595458984E-3</c:v>
                </c:pt>
                <c:pt idx="6065">
                  <c:v>1.007080078125E-3</c:v>
                </c:pt>
                <c:pt idx="6066">
                  <c:v>1.007080078125E-3</c:v>
                </c:pt>
                <c:pt idx="6067">
                  <c:v>1.0068416595458984E-3</c:v>
                </c:pt>
                <c:pt idx="6068">
                  <c:v>1.007080078125E-3</c:v>
                </c:pt>
                <c:pt idx="6069">
                  <c:v>1.007080078125E-3</c:v>
                </c:pt>
                <c:pt idx="6070">
                  <c:v>1.0068416595458984E-3</c:v>
                </c:pt>
                <c:pt idx="6071">
                  <c:v>1.007080078125E-3</c:v>
                </c:pt>
                <c:pt idx="6072">
                  <c:v>1.0080337524414063E-3</c:v>
                </c:pt>
                <c:pt idx="6073">
                  <c:v>1.007080078125E-3</c:v>
                </c:pt>
                <c:pt idx="6074">
                  <c:v>1.0068416595458984E-3</c:v>
                </c:pt>
                <c:pt idx="6075">
                  <c:v>1.007080078125E-3</c:v>
                </c:pt>
                <c:pt idx="6076">
                  <c:v>1.007080078125E-3</c:v>
                </c:pt>
                <c:pt idx="6077">
                  <c:v>1.0068416595458984E-3</c:v>
                </c:pt>
                <c:pt idx="6078">
                  <c:v>1.007080078125E-3</c:v>
                </c:pt>
                <c:pt idx="6079">
                  <c:v>1.007080078125E-3</c:v>
                </c:pt>
                <c:pt idx="6080">
                  <c:v>1.0068416595458984E-3</c:v>
                </c:pt>
                <c:pt idx="6081">
                  <c:v>1.007080078125E-3</c:v>
                </c:pt>
                <c:pt idx="6082">
                  <c:v>1.007080078125E-3</c:v>
                </c:pt>
                <c:pt idx="6083">
                  <c:v>1.0068416595458984E-3</c:v>
                </c:pt>
                <c:pt idx="6084">
                  <c:v>1.0080337524414063E-3</c:v>
                </c:pt>
                <c:pt idx="6085">
                  <c:v>1.007080078125E-3</c:v>
                </c:pt>
                <c:pt idx="6086">
                  <c:v>1.0068416595458984E-3</c:v>
                </c:pt>
                <c:pt idx="6087">
                  <c:v>1.007080078125E-3</c:v>
                </c:pt>
                <c:pt idx="6088">
                  <c:v>1.007080078125E-3</c:v>
                </c:pt>
                <c:pt idx="6089">
                  <c:v>1.0068416595458984E-3</c:v>
                </c:pt>
                <c:pt idx="6090">
                  <c:v>1.007080078125E-3</c:v>
                </c:pt>
                <c:pt idx="6091">
                  <c:v>1.007080078125E-3</c:v>
                </c:pt>
                <c:pt idx="6092">
                  <c:v>1.0068416595458984E-3</c:v>
                </c:pt>
                <c:pt idx="6093">
                  <c:v>1.007080078125E-3</c:v>
                </c:pt>
                <c:pt idx="6094">
                  <c:v>1.007080078125E-3</c:v>
                </c:pt>
                <c:pt idx="6095">
                  <c:v>1.0068416595458984E-3</c:v>
                </c:pt>
                <c:pt idx="6096">
                  <c:v>1.007080078125E-3</c:v>
                </c:pt>
                <c:pt idx="6097">
                  <c:v>1.0080337524414063E-3</c:v>
                </c:pt>
                <c:pt idx="6098">
                  <c:v>1.007080078125E-3</c:v>
                </c:pt>
                <c:pt idx="6099">
                  <c:v>1.0068416595458984E-3</c:v>
                </c:pt>
                <c:pt idx="6100">
                  <c:v>1.007080078125E-3</c:v>
                </c:pt>
                <c:pt idx="6101">
                  <c:v>1.007080078125E-3</c:v>
                </c:pt>
                <c:pt idx="6102">
                  <c:v>1.0068416595458984E-3</c:v>
                </c:pt>
                <c:pt idx="6103">
                  <c:v>1.007080078125E-3</c:v>
                </c:pt>
                <c:pt idx="6104">
                  <c:v>1.007080078125E-3</c:v>
                </c:pt>
                <c:pt idx="6105">
                  <c:v>1.0068416595458984E-3</c:v>
                </c:pt>
                <c:pt idx="6106">
                  <c:v>1.007080078125E-3</c:v>
                </c:pt>
                <c:pt idx="6107">
                  <c:v>1.007080078125E-3</c:v>
                </c:pt>
                <c:pt idx="6108">
                  <c:v>1.0068416595458984E-3</c:v>
                </c:pt>
                <c:pt idx="6109">
                  <c:v>1.0080337524414063E-3</c:v>
                </c:pt>
                <c:pt idx="6110">
                  <c:v>1.007080078125E-3</c:v>
                </c:pt>
                <c:pt idx="6111">
                  <c:v>1.0068416595458984E-3</c:v>
                </c:pt>
                <c:pt idx="6112">
                  <c:v>1.007080078125E-3</c:v>
                </c:pt>
                <c:pt idx="6113">
                  <c:v>1.007080078125E-3</c:v>
                </c:pt>
                <c:pt idx="6114">
                  <c:v>1.0068416595458984E-3</c:v>
                </c:pt>
                <c:pt idx="6115">
                  <c:v>1.007080078125E-3</c:v>
                </c:pt>
                <c:pt idx="6116">
                  <c:v>1.007080078125E-3</c:v>
                </c:pt>
                <c:pt idx="6117">
                  <c:v>1.0068416595458984E-3</c:v>
                </c:pt>
                <c:pt idx="6118">
                  <c:v>1.007080078125E-3</c:v>
                </c:pt>
                <c:pt idx="6119">
                  <c:v>1.007080078125E-3</c:v>
                </c:pt>
                <c:pt idx="6120">
                  <c:v>1.0068416595458984E-3</c:v>
                </c:pt>
                <c:pt idx="6121">
                  <c:v>1.007080078125E-3</c:v>
                </c:pt>
                <c:pt idx="6122">
                  <c:v>1.0080337524414063E-3</c:v>
                </c:pt>
                <c:pt idx="6123">
                  <c:v>1.007080078125E-3</c:v>
                </c:pt>
                <c:pt idx="6124">
                  <c:v>1.0068416595458984E-3</c:v>
                </c:pt>
                <c:pt idx="6125">
                  <c:v>1.007080078125E-3</c:v>
                </c:pt>
                <c:pt idx="6126">
                  <c:v>1.007080078125E-3</c:v>
                </c:pt>
                <c:pt idx="6127">
                  <c:v>1.0068416595458984E-3</c:v>
                </c:pt>
                <c:pt idx="6128">
                  <c:v>1.007080078125E-3</c:v>
                </c:pt>
                <c:pt idx="6129">
                  <c:v>1.007080078125E-3</c:v>
                </c:pt>
                <c:pt idx="6130">
                  <c:v>1.0068416595458984E-3</c:v>
                </c:pt>
                <c:pt idx="6131">
                  <c:v>1.007080078125E-3</c:v>
                </c:pt>
                <c:pt idx="6132">
                  <c:v>1.007080078125E-3</c:v>
                </c:pt>
                <c:pt idx="6133">
                  <c:v>1.0068416595458984E-3</c:v>
                </c:pt>
                <c:pt idx="6134">
                  <c:v>1.0080337524414063E-3</c:v>
                </c:pt>
                <c:pt idx="6135">
                  <c:v>1.007080078125E-3</c:v>
                </c:pt>
                <c:pt idx="6136">
                  <c:v>1.0068416595458984E-3</c:v>
                </c:pt>
                <c:pt idx="6137">
                  <c:v>1.007080078125E-3</c:v>
                </c:pt>
                <c:pt idx="6138">
                  <c:v>1.007080078125E-3</c:v>
                </c:pt>
                <c:pt idx="6139">
                  <c:v>1.0068416595458984E-3</c:v>
                </c:pt>
                <c:pt idx="6140">
                  <c:v>1.007080078125E-3</c:v>
                </c:pt>
                <c:pt idx="6141">
                  <c:v>1.007080078125E-3</c:v>
                </c:pt>
                <c:pt idx="6142">
                  <c:v>1.0068416595458984E-3</c:v>
                </c:pt>
                <c:pt idx="6143">
                  <c:v>1.007080078125E-3</c:v>
                </c:pt>
                <c:pt idx="6144">
                  <c:v>1.007080078125E-3</c:v>
                </c:pt>
                <c:pt idx="6145">
                  <c:v>1.0068416595458984E-3</c:v>
                </c:pt>
                <c:pt idx="6146">
                  <c:v>1.007080078125E-3</c:v>
                </c:pt>
                <c:pt idx="6147">
                  <c:v>1.0080337524414063E-3</c:v>
                </c:pt>
                <c:pt idx="6148">
                  <c:v>1.007080078125E-3</c:v>
                </c:pt>
                <c:pt idx="6149">
                  <c:v>1.0068416595458984E-3</c:v>
                </c:pt>
                <c:pt idx="6150">
                  <c:v>1.007080078125E-3</c:v>
                </c:pt>
                <c:pt idx="6151">
                  <c:v>1.007080078125E-3</c:v>
                </c:pt>
                <c:pt idx="6152">
                  <c:v>1.0068416595458984E-3</c:v>
                </c:pt>
                <c:pt idx="6153">
                  <c:v>1.007080078125E-3</c:v>
                </c:pt>
                <c:pt idx="6154">
                  <c:v>1.007080078125E-3</c:v>
                </c:pt>
                <c:pt idx="6155">
                  <c:v>1.0068416595458984E-3</c:v>
                </c:pt>
                <c:pt idx="6156">
                  <c:v>1.007080078125E-3</c:v>
                </c:pt>
                <c:pt idx="6157">
                  <c:v>1.007080078125E-3</c:v>
                </c:pt>
                <c:pt idx="6158">
                  <c:v>1.0068416595458984E-3</c:v>
                </c:pt>
                <c:pt idx="6159">
                  <c:v>1.0080337524414063E-3</c:v>
                </c:pt>
                <c:pt idx="6160">
                  <c:v>1.007080078125E-3</c:v>
                </c:pt>
                <c:pt idx="6161">
                  <c:v>1.0068416595458984E-3</c:v>
                </c:pt>
                <c:pt idx="6162">
                  <c:v>1.007080078125E-3</c:v>
                </c:pt>
                <c:pt idx="6163">
                  <c:v>1.007080078125E-3</c:v>
                </c:pt>
                <c:pt idx="6164">
                  <c:v>1.0068416595458984E-3</c:v>
                </c:pt>
                <c:pt idx="6165">
                  <c:v>1.007080078125E-3</c:v>
                </c:pt>
                <c:pt idx="6166">
                  <c:v>1.007080078125E-3</c:v>
                </c:pt>
                <c:pt idx="6167">
                  <c:v>1.0068416595458984E-3</c:v>
                </c:pt>
                <c:pt idx="6168">
                  <c:v>1.007080078125E-3</c:v>
                </c:pt>
                <c:pt idx="6169">
                  <c:v>1.007080078125E-3</c:v>
                </c:pt>
                <c:pt idx="6170">
                  <c:v>1.0068416595458984E-3</c:v>
                </c:pt>
                <c:pt idx="6171">
                  <c:v>1.007080078125E-3</c:v>
                </c:pt>
                <c:pt idx="6172">
                  <c:v>1.0080337524414063E-3</c:v>
                </c:pt>
                <c:pt idx="6173">
                  <c:v>1.007080078125E-3</c:v>
                </c:pt>
                <c:pt idx="6174">
                  <c:v>1.0068416595458984E-3</c:v>
                </c:pt>
                <c:pt idx="6175">
                  <c:v>1.007080078125E-3</c:v>
                </c:pt>
                <c:pt idx="6176">
                  <c:v>1.007080078125E-3</c:v>
                </c:pt>
                <c:pt idx="6177">
                  <c:v>1.0068416595458984E-3</c:v>
                </c:pt>
                <c:pt idx="6178">
                  <c:v>1.007080078125E-3</c:v>
                </c:pt>
                <c:pt idx="6179">
                  <c:v>1.007080078125E-3</c:v>
                </c:pt>
                <c:pt idx="6180">
                  <c:v>1.0068416595458984E-3</c:v>
                </c:pt>
                <c:pt idx="6181">
                  <c:v>1.007080078125E-3</c:v>
                </c:pt>
                <c:pt idx="6182">
                  <c:v>1.007080078125E-3</c:v>
                </c:pt>
                <c:pt idx="6183">
                  <c:v>1.0068416595458984E-3</c:v>
                </c:pt>
                <c:pt idx="6184">
                  <c:v>1.0080337524414063E-3</c:v>
                </c:pt>
                <c:pt idx="6185">
                  <c:v>1.007080078125E-3</c:v>
                </c:pt>
                <c:pt idx="6186">
                  <c:v>1.0068416595458984E-3</c:v>
                </c:pt>
                <c:pt idx="6187">
                  <c:v>1.007080078125E-3</c:v>
                </c:pt>
                <c:pt idx="6188">
                  <c:v>1.007080078125E-3</c:v>
                </c:pt>
                <c:pt idx="6189">
                  <c:v>1.0068416595458984E-3</c:v>
                </c:pt>
                <c:pt idx="6190">
                  <c:v>1.007080078125E-3</c:v>
                </c:pt>
                <c:pt idx="6191">
                  <c:v>1.007080078125E-3</c:v>
                </c:pt>
                <c:pt idx="6192">
                  <c:v>1.0068416595458984E-3</c:v>
                </c:pt>
                <c:pt idx="6193">
                  <c:v>1.007080078125E-3</c:v>
                </c:pt>
                <c:pt idx="6194">
                  <c:v>1.007080078125E-3</c:v>
                </c:pt>
                <c:pt idx="6195">
                  <c:v>1.0068416595458984E-3</c:v>
                </c:pt>
                <c:pt idx="6196">
                  <c:v>1.007080078125E-3</c:v>
                </c:pt>
                <c:pt idx="6197">
                  <c:v>1.0080337524414063E-3</c:v>
                </c:pt>
                <c:pt idx="6198">
                  <c:v>1.007080078125E-3</c:v>
                </c:pt>
                <c:pt idx="6199">
                  <c:v>1.0068416595458984E-3</c:v>
                </c:pt>
                <c:pt idx="6200">
                  <c:v>1.007080078125E-3</c:v>
                </c:pt>
                <c:pt idx="6201">
                  <c:v>1.007080078125E-3</c:v>
                </c:pt>
                <c:pt idx="6202">
                  <c:v>1.0068416595458984E-3</c:v>
                </c:pt>
                <c:pt idx="6203">
                  <c:v>1.007080078125E-3</c:v>
                </c:pt>
                <c:pt idx="6204">
                  <c:v>1.007080078125E-3</c:v>
                </c:pt>
                <c:pt idx="6205">
                  <c:v>1.0068416595458984E-3</c:v>
                </c:pt>
                <c:pt idx="6206">
                  <c:v>1.007080078125E-3</c:v>
                </c:pt>
                <c:pt idx="6207">
                  <c:v>1.007080078125E-3</c:v>
                </c:pt>
                <c:pt idx="6208">
                  <c:v>1.0068416595458984E-3</c:v>
                </c:pt>
                <c:pt idx="6209">
                  <c:v>1.0080337524414063E-3</c:v>
                </c:pt>
                <c:pt idx="6210">
                  <c:v>1.007080078125E-3</c:v>
                </c:pt>
                <c:pt idx="6211">
                  <c:v>1.0068416595458984E-3</c:v>
                </c:pt>
                <c:pt idx="6212">
                  <c:v>1.007080078125E-3</c:v>
                </c:pt>
                <c:pt idx="6213">
                  <c:v>1.007080078125E-3</c:v>
                </c:pt>
                <c:pt idx="6214">
                  <c:v>1.0068416595458984E-3</c:v>
                </c:pt>
                <c:pt idx="6215">
                  <c:v>1.007080078125E-3</c:v>
                </c:pt>
                <c:pt idx="6216">
                  <c:v>1.007080078125E-3</c:v>
                </c:pt>
                <c:pt idx="6217">
                  <c:v>1.0068416595458984E-3</c:v>
                </c:pt>
                <c:pt idx="6218">
                  <c:v>1.007080078125E-3</c:v>
                </c:pt>
                <c:pt idx="6219">
                  <c:v>1.007080078125E-3</c:v>
                </c:pt>
                <c:pt idx="6220">
                  <c:v>1.0068416595458984E-3</c:v>
                </c:pt>
                <c:pt idx="6221">
                  <c:v>1.007080078125E-3</c:v>
                </c:pt>
                <c:pt idx="6222">
                  <c:v>1.0080337524414063E-3</c:v>
                </c:pt>
                <c:pt idx="6223">
                  <c:v>1.007080078125E-3</c:v>
                </c:pt>
                <c:pt idx="6224">
                  <c:v>1.0068416595458984E-3</c:v>
                </c:pt>
                <c:pt idx="6225">
                  <c:v>1.007080078125E-3</c:v>
                </c:pt>
                <c:pt idx="6226">
                  <c:v>1.007080078125E-3</c:v>
                </c:pt>
                <c:pt idx="6227">
                  <c:v>1.0068416595458984E-3</c:v>
                </c:pt>
                <c:pt idx="6228">
                  <c:v>1.007080078125E-3</c:v>
                </c:pt>
                <c:pt idx="6229">
                  <c:v>1.007080078125E-3</c:v>
                </c:pt>
                <c:pt idx="6230">
                  <c:v>1.0068416595458984E-3</c:v>
                </c:pt>
                <c:pt idx="6231">
                  <c:v>1.007080078125E-3</c:v>
                </c:pt>
                <c:pt idx="6232">
                  <c:v>1.007080078125E-3</c:v>
                </c:pt>
                <c:pt idx="6233">
                  <c:v>1.0068416595458984E-3</c:v>
                </c:pt>
                <c:pt idx="6234">
                  <c:v>1.0080337524414063E-3</c:v>
                </c:pt>
                <c:pt idx="6235">
                  <c:v>1.007080078125E-3</c:v>
                </c:pt>
                <c:pt idx="6236">
                  <c:v>1.0068416595458984E-3</c:v>
                </c:pt>
                <c:pt idx="6237">
                  <c:v>1.007080078125E-3</c:v>
                </c:pt>
                <c:pt idx="6238">
                  <c:v>1.007080078125E-3</c:v>
                </c:pt>
                <c:pt idx="6239">
                  <c:v>1.0068416595458984E-3</c:v>
                </c:pt>
                <c:pt idx="6240">
                  <c:v>1.007080078125E-3</c:v>
                </c:pt>
                <c:pt idx="6241">
                  <c:v>1.007080078125E-3</c:v>
                </c:pt>
                <c:pt idx="6242">
                  <c:v>1.20849609375E-2</c:v>
                </c:pt>
                <c:pt idx="6243">
                  <c:v>1.007080078125E-3</c:v>
                </c:pt>
                <c:pt idx="6244">
                  <c:v>1.0068416595458984E-3</c:v>
                </c:pt>
                <c:pt idx="6245">
                  <c:v>1.007080078125E-3</c:v>
                </c:pt>
                <c:pt idx="6246">
                  <c:v>1.007080078125E-3</c:v>
                </c:pt>
                <c:pt idx="6247">
                  <c:v>1.0068416595458984E-3</c:v>
                </c:pt>
                <c:pt idx="6248">
                  <c:v>1.0080337524414063E-3</c:v>
                </c:pt>
                <c:pt idx="6249">
                  <c:v>1.007080078125E-3</c:v>
                </c:pt>
                <c:pt idx="6250">
                  <c:v>1.0068416595458984E-3</c:v>
                </c:pt>
                <c:pt idx="6251">
                  <c:v>1.007080078125E-3</c:v>
                </c:pt>
                <c:pt idx="6252">
                  <c:v>1.007080078125E-3</c:v>
                </c:pt>
                <c:pt idx="6253">
                  <c:v>1.0068416595458984E-3</c:v>
                </c:pt>
                <c:pt idx="6254">
                  <c:v>1.007080078125E-3</c:v>
                </c:pt>
                <c:pt idx="6255">
                  <c:v>1.007080078125E-3</c:v>
                </c:pt>
                <c:pt idx="6256">
                  <c:v>1.0068416595458984E-3</c:v>
                </c:pt>
                <c:pt idx="6257">
                  <c:v>1.007080078125E-3</c:v>
                </c:pt>
                <c:pt idx="6258">
                  <c:v>1.007080078125E-3</c:v>
                </c:pt>
                <c:pt idx="6259">
                  <c:v>1.0068416595458984E-3</c:v>
                </c:pt>
                <c:pt idx="6260">
                  <c:v>1.007080078125E-3</c:v>
                </c:pt>
                <c:pt idx="6261">
                  <c:v>1.0080337524414063E-3</c:v>
                </c:pt>
                <c:pt idx="6262">
                  <c:v>1.007080078125E-3</c:v>
                </c:pt>
                <c:pt idx="6263">
                  <c:v>1.0068416595458984E-3</c:v>
                </c:pt>
                <c:pt idx="6264">
                  <c:v>1.007080078125E-3</c:v>
                </c:pt>
                <c:pt idx="6265">
                  <c:v>1.007080078125E-3</c:v>
                </c:pt>
                <c:pt idx="6266">
                  <c:v>1.0068416595458984E-3</c:v>
                </c:pt>
                <c:pt idx="6267">
                  <c:v>1.007080078125E-3</c:v>
                </c:pt>
                <c:pt idx="6268">
                  <c:v>1.007080078125E-3</c:v>
                </c:pt>
                <c:pt idx="6269">
                  <c:v>1.0068416595458984E-3</c:v>
                </c:pt>
                <c:pt idx="6270">
                  <c:v>1.007080078125E-3</c:v>
                </c:pt>
                <c:pt idx="6271">
                  <c:v>1.0068416595458984E-3</c:v>
                </c:pt>
                <c:pt idx="6272">
                  <c:v>1.007080078125E-3</c:v>
                </c:pt>
                <c:pt idx="6273">
                  <c:v>1.0080337524414063E-3</c:v>
                </c:pt>
                <c:pt idx="6274">
                  <c:v>1.007080078125E-3</c:v>
                </c:pt>
                <c:pt idx="6275">
                  <c:v>1.0068416595458984E-3</c:v>
                </c:pt>
                <c:pt idx="6276">
                  <c:v>1.007080078125E-3</c:v>
                </c:pt>
                <c:pt idx="6277">
                  <c:v>1.007080078125E-3</c:v>
                </c:pt>
                <c:pt idx="6278">
                  <c:v>1.0068416595458984E-3</c:v>
                </c:pt>
                <c:pt idx="6279">
                  <c:v>1.007080078125E-3</c:v>
                </c:pt>
                <c:pt idx="6280">
                  <c:v>1.007080078125E-3</c:v>
                </c:pt>
                <c:pt idx="6281">
                  <c:v>1.0068416595458984E-3</c:v>
                </c:pt>
                <c:pt idx="6282">
                  <c:v>1.007080078125E-3</c:v>
                </c:pt>
                <c:pt idx="6283">
                  <c:v>1.007080078125E-3</c:v>
                </c:pt>
                <c:pt idx="6284">
                  <c:v>1.0068416595458984E-3</c:v>
                </c:pt>
                <c:pt idx="6285">
                  <c:v>1.007080078125E-3</c:v>
                </c:pt>
                <c:pt idx="6286">
                  <c:v>1.0080337524414063E-3</c:v>
                </c:pt>
                <c:pt idx="6287">
                  <c:v>1.007080078125E-3</c:v>
                </c:pt>
                <c:pt idx="6288">
                  <c:v>1.0068416595458984E-3</c:v>
                </c:pt>
                <c:pt idx="6289">
                  <c:v>1.007080078125E-3</c:v>
                </c:pt>
                <c:pt idx="6290">
                  <c:v>1.007080078125E-3</c:v>
                </c:pt>
                <c:pt idx="6291">
                  <c:v>1.0068416595458984E-3</c:v>
                </c:pt>
                <c:pt idx="6292">
                  <c:v>1.007080078125E-3</c:v>
                </c:pt>
                <c:pt idx="6293">
                  <c:v>1.0068416595458984E-3</c:v>
                </c:pt>
                <c:pt idx="6294">
                  <c:v>1.007080078125E-3</c:v>
                </c:pt>
                <c:pt idx="6295">
                  <c:v>1.007080078125E-3</c:v>
                </c:pt>
                <c:pt idx="6296">
                  <c:v>1.0068416595458984E-3</c:v>
                </c:pt>
                <c:pt idx="6297">
                  <c:v>1.007080078125E-3</c:v>
                </c:pt>
                <c:pt idx="6298">
                  <c:v>1.0080337524414063E-3</c:v>
                </c:pt>
                <c:pt idx="6299">
                  <c:v>1.007080078125E-3</c:v>
                </c:pt>
                <c:pt idx="6300">
                  <c:v>1.0068416595458984E-3</c:v>
                </c:pt>
                <c:pt idx="6301">
                  <c:v>1.007080078125E-3</c:v>
                </c:pt>
                <c:pt idx="6302">
                  <c:v>1.007080078125E-3</c:v>
                </c:pt>
                <c:pt idx="6303">
                  <c:v>1.0068416595458984E-3</c:v>
                </c:pt>
                <c:pt idx="6304">
                  <c:v>1.007080078125E-3</c:v>
                </c:pt>
                <c:pt idx="6305">
                  <c:v>1.007080078125E-3</c:v>
                </c:pt>
                <c:pt idx="6306">
                  <c:v>1.0068416595458984E-3</c:v>
                </c:pt>
                <c:pt idx="6307">
                  <c:v>1.007080078125E-3</c:v>
                </c:pt>
                <c:pt idx="6308">
                  <c:v>1.007080078125E-3</c:v>
                </c:pt>
                <c:pt idx="6309">
                  <c:v>1.0068416595458984E-3</c:v>
                </c:pt>
                <c:pt idx="6310">
                  <c:v>1.007080078125E-3</c:v>
                </c:pt>
                <c:pt idx="6311">
                  <c:v>1.0080337524414063E-3</c:v>
                </c:pt>
                <c:pt idx="6312">
                  <c:v>1.007080078125E-3</c:v>
                </c:pt>
                <c:pt idx="6313">
                  <c:v>1.0068416595458984E-3</c:v>
                </c:pt>
                <c:pt idx="6314">
                  <c:v>1.007080078125E-3</c:v>
                </c:pt>
                <c:pt idx="6315">
                  <c:v>1.0068416595458984E-3</c:v>
                </c:pt>
                <c:pt idx="6316">
                  <c:v>1.007080078125E-3</c:v>
                </c:pt>
                <c:pt idx="6317">
                  <c:v>1.007080078125E-3</c:v>
                </c:pt>
                <c:pt idx="6318">
                  <c:v>1.0068416595458984E-3</c:v>
                </c:pt>
                <c:pt idx="6319">
                  <c:v>1.007080078125E-3</c:v>
                </c:pt>
                <c:pt idx="6320">
                  <c:v>1.007080078125E-3</c:v>
                </c:pt>
                <c:pt idx="6321">
                  <c:v>1.0068416595458984E-3</c:v>
                </c:pt>
                <c:pt idx="6322">
                  <c:v>1.007080078125E-3</c:v>
                </c:pt>
                <c:pt idx="6323">
                  <c:v>1.0080337524414063E-3</c:v>
                </c:pt>
                <c:pt idx="6324">
                  <c:v>1.007080078125E-3</c:v>
                </c:pt>
                <c:pt idx="6325">
                  <c:v>1.0068416595458984E-3</c:v>
                </c:pt>
                <c:pt idx="6326">
                  <c:v>1.007080078125E-3</c:v>
                </c:pt>
                <c:pt idx="6327">
                  <c:v>1.007080078125E-3</c:v>
                </c:pt>
                <c:pt idx="6328">
                  <c:v>1.0068416595458984E-3</c:v>
                </c:pt>
                <c:pt idx="6329">
                  <c:v>1.007080078125E-3</c:v>
                </c:pt>
                <c:pt idx="6330">
                  <c:v>1.007080078125E-3</c:v>
                </c:pt>
                <c:pt idx="6331">
                  <c:v>1.0068416595458984E-3</c:v>
                </c:pt>
                <c:pt idx="6332">
                  <c:v>1.007080078125E-3</c:v>
                </c:pt>
                <c:pt idx="6333">
                  <c:v>1.007080078125E-3</c:v>
                </c:pt>
                <c:pt idx="6334">
                  <c:v>1.0068416595458984E-3</c:v>
                </c:pt>
                <c:pt idx="6335">
                  <c:v>1.007080078125E-3</c:v>
                </c:pt>
                <c:pt idx="6336">
                  <c:v>1.0080337524414063E-3</c:v>
                </c:pt>
                <c:pt idx="6337">
                  <c:v>1.0068416595458984E-3</c:v>
                </c:pt>
                <c:pt idx="6338">
                  <c:v>1.007080078125E-3</c:v>
                </c:pt>
                <c:pt idx="6339">
                  <c:v>1.007080078125E-3</c:v>
                </c:pt>
                <c:pt idx="6340">
                  <c:v>1.0068416595458984E-3</c:v>
                </c:pt>
                <c:pt idx="6341">
                  <c:v>1.007080078125E-3</c:v>
                </c:pt>
                <c:pt idx="6342">
                  <c:v>1.007080078125E-3</c:v>
                </c:pt>
                <c:pt idx="6343">
                  <c:v>1.0068416595458984E-3</c:v>
                </c:pt>
                <c:pt idx="6344">
                  <c:v>1.007080078125E-3</c:v>
                </c:pt>
                <c:pt idx="6345">
                  <c:v>1.007080078125E-3</c:v>
                </c:pt>
                <c:pt idx="6346">
                  <c:v>1.0068416595458984E-3</c:v>
                </c:pt>
                <c:pt idx="6347">
                  <c:v>1.007080078125E-3</c:v>
                </c:pt>
                <c:pt idx="6348">
                  <c:v>1.0080337524414063E-3</c:v>
                </c:pt>
                <c:pt idx="6349">
                  <c:v>1.007080078125E-3</c:v>
                </c:pt>
                <c:pt idx="6350">
                  <c:v>1.0068416595458984E-3</c:v>
                </c:pt>
                <c:pt idx="6351">
                  <c:v>1.007080078125E-3</c:v>
                </c:pt>
                <c:pt idx="6352">
                  <c:v>1.007080078125E-3</c:v>
                </c:pt>
                <c:pt idx="6353">
                  <c:v>1.0068416595458984E-3</c:v>
                </c:pt>
                <c:pt idx="6354">
                  <c:v>1.007080078125E-3</c:v>
                </c:pt>
                <c:pt idx="6355">
                  <c:v>1.007080078125E-3</c:v>
                </c:pt>
                <c:pt idx="6356">
                  <c:v>1.0068416595458984E-3</c:v>
                </c:pt>
                <c:pt idx="6357">
                  <c:v>1.007080078125E-3</c:v>
                </c:pt>
                <c:pt idx="6358">
                  <c:v>1.007080078125E-3</c:v>
                </c:pt>
                <c:pt idx="6359">
                  <c:v>1.0068416595458984E-3</c:v>
                </c:pt>
                <c:pt idx="6360">
                  <c:v>1.007080078125E-3</c:v>
                </c:pt>
                <c:pt idx="6361">
                  <c:v>1.0080337524414063E-3</c:v>
                </c:pt>
                <c:pt idx="6362">
                  <c:v>1.0068416595458984E-3</c:v>
                </c:pt>
                <c:pt idx="6363">
                  <c:v>1.007080078125E-3</c:v>
                </c:pt>
                <c:pt idx="6364">
                  <c:v>1.007080078125E-3</c:v>
                </c:pt>
                <c:pt idx="6365">
                  <c:v>1.0068416595458984E-3</c:v>
                </c:pt>
                <c:pt idx="6366">
                  <c:v>1.007080078125E-3</c:v>
                </c:pt>
                <c:pt idx="6367">
                  <c:v>1.007080078125E-3</c:v>
                </c:pt>
                <c:pt idx="6368">
                  <c:v>1.0068416595458984E-3</c:v>
                </c:pt>
                <c:pt idx="6369">
                  <c:v>1.007080078125E-3</c:v>
                </c:pt>
                <c:pt idx="6370">
                  <c:v>1.007080078125E-3</c:v>
                </c:pt>
                <c:pt idx="6371">
                  <c:v>1.0068416595458984E-3</c:v>
                </c:pt>
                <c:pt idx="6372">
                  <c:v>1.007080078125E-3</c:v>
                </c:pt>
                <c:pt idx="6373">
                  <c:v>1.0080337524414063E-3</c:v>
                </c:pt>
                <c:pt idx="6374">
                  <c:v>1.007080078125E-3</c:v>
                </c:pt>
                <c:pt idx="6375">
                  <c:v>1.0068416595458984E-3</c:v>
                </c:pt>
                <c:pt idx="6376">
                  <c:v>1.007080078125E-3</c:v>
                </c:pt>
                <c:pt idx="6377">
                  <c:v>1.007080078125E-3</c:v>
                </c:pt>
                <c:pt idx="6378">
                  <c:v>1.0068416595458984E-3</c:v>
                </c:pt>
                <c:pt idx="6379">
                  <c:v>1.007080078125E-3</c:v>
                </c:pt>
                <c:pt idx="6380">
                  <c:v>1.007080078125E-3</c:v>
                </c:pt>
                <c:pt idx="6381">
                  <c:v>1.0068416595458984E-3</c:v>
                </c:pt>
                <c:pt idx="6382">
                  <c:v>1.007080078125E-3</c:v>
                </c:pt>
                <c:pt idx="6383">
                  <c:v>1.007080078125E-3</c:v>
                </c:pt>
                <c:pt idx="6384">
                  <c:v>1.0068416595458984E-3</c:v>
                </c:pt>
                <c:pt idx="6385">
                  <c:v>1.007080078125E-3</c:v>
                </c:pt>
                <c:pt idx="6386">
                  <c:v>1.0080337524414063E-3</c:v>
                </c:pt>
                <c:pt idx="6387">
                  <c:v>1.0068416595458984E-3</c:v>
                </c:pt>
                <c:pt idx="6388">
                  <c:v>1.007080078125E-3</c:v>
                </c:pt>
                <c:pt idx="6389">
                  <c:v>1.007080078125E-3</c:v>
                </c:pt>
                <c:pt idx="6390">
                  <c:v>1.0068416595458984E-3</c:v>
                </c:pt>
                <c:pt idx="6391">
                  <c:v>1.007080078125E-3</c:v>
                </c:pt>
                <c:pt idx="6392">
                  <c:v>1.007080078125E-3</c:v>
                </c:pt>
                <c:pt idx="6393">
                  <c:v>1.0068416595458984E-3</c:v>
                </c:pt>
                <c:pt idx="6394">
                  <c:v>1.007080078125E-3</c:v>
                </c:pt>
                <c:pt idx="6395">
                  <c:v>1.007080078125E-3</c:v>
                </c:pt>
                <c:pt idx="6396">
                  <c:v>1.0068416595458984E-3</c:v>
                </c:pt>
                <c:pt idx="6397">
                  <c:v>1.007080078125E-3</c:v>
                </c:pt>
                <c:pt idx="6398">
                  <c:v>1.0080337524414063E-3</c:v>
                </c:pt>
                <c:pt idx="6399">
                  <c:v>1.007080078125E-3</c:v>
                </c:pt>
                <c:pt idx="6400">
                  <c:v>1.0068416595458984E-3</c:v>
                </c:pt>
                <c:pt idx="6401">
                  <c:v>1.007080078125E-3</c:v>
                </c:pt>
                <c:pt idx="6402">
                  <c:v>1.007080078125E-3</c:v>
                </c:pt>
                <c:pt idx="6403">
                  <c:v>1.0068416595458984E-3</c:v>
                </c:pt>
                <c:pt idx="6404">
                  <c:v>1.007080078125E-3</c:v>
                </c:pt>
                <c:pt idx="6405">
                  <c:v>1.007080078125E-3</c:v>
                </c:pt>
                <c:pt idx="6406">
                  <c:v>2.0139217376708984E-3</c:v>
                </c:pt>
                <c:pt idx="6407">
                  <c:v>1.007080078125E-3</c:v>
                </c:pt>
                <c:pt idx="6408">
                  <c:v>1.0068416595458984E-3</c:v>
                </c:pt>
                <c:pt idx="6409">
                  <c:v>1.007080078125E-3</c:v>
                </c:pt>
                <c:pt idx="6410">
                  <c:v>1.0080337524414063E-3</c:v>
                </c:pt>
                <c:pt idx="6411">
                  <c:v>1.0068416595458984E-3</c:v>
                </c:pt>
                <c:pt idx="6412">
                  <c:v>1.007080078125E-3</c:v>
                </c:pt>
                <c:pt idx="6413">
                  <c:v>1.007080078125E-3</c:v>
                </c:pt>
                <c:pt idx="6414">
                  <c:v>1.0068416595458984E-3</c:v>
                </c:pt>
                <c:pt idx="6415">
                  <c:v>1.007080078125E-3</c:v>
                </c:pt>
                <c:pt idx="6416">
                  <c:v>1.007080078125E-3</c:v>
                </c:pt>
                <c:pt idx="6417">
                  <c:v>1.0068416595458984E-3</c:v>
                </c:pt>
                <c:pt idx="6418">
                  <c:v>1.007080078125E-3</c:v>
                </c:pt>
                <c:pt idx="6419">
                  <c:v>1.007080078125E-3</c:v>
                </c:pt>
                <c:pt idx="6420">
                  <c:v>1.0068416595458984E-3</c:v>
                </c:pt>
                <c:pt idx="6421">
                  <c:v>1.007080078125E-3</c:v>
                </c:pt>
                <c:pt idx="6422">
                  <c:v>1.0080337524414063E-3</c:v>
                </c:pt>
                <c:pt idx="6423">
                  <c:v>1.007080078125E-3</c:v>
                </c:pt>
                <c:pt idx="6424">
                  <c:v>1.0068416595458984E-3</c:v>
                </c:pt>
                <c:pt idx="6425">
                  <c:v>1.007080078125E-3</c:v>
                </c:pt>
                <c:pt idx="6426">
                  <c:v>1.007080078125E-3</c:v>
                </c:pt>
                <c:pt idx="6427">
                  <c:v>1.0068416595458984E-3</c:v>
                </c:pt>
                <c:pt idx="6428">
                  <c:v>1.007080078125E-3</c:v>
                </c:pt>
                <c:pt idx="6429">
                  <c:v>1.007080078125E-3</c:v>
                </c:pt>
                <c:pt idx="6430">
                  <c:v>1.0068416595458984E-3</c:v>
                </c:pt>
                <c:pt idx="6431">
                  <c:v>1.007080078125E-3</c:v>
                </c:pt>
                <c:pt idx="6432">
                  <c:v>1.007080078125E-3</c:v>
                </c:pt>
                <c:pt idx="6433">
                  <c:v>1.0068416595458984E-3</c:v>
                </c:pt>
                <c:pt idx="6434">
                  <c:v>1.007080078125E-3</c:v>
                </c:pt>
                <c:pt idx="6435">
                  <c:v>1.0080337524414063E-3</c:v>
                </c:pt>
                <c:pt idx="6436">
                  <c:v>1.0068416595458984E-3</c:v>
                </c:pt>
                <c:pt idx="6437">
                  <c:v>1.007080078125E-3</c:v>
                </c:pt>
                <c:pt idx="6438">
                  <c:v>1.007080078125E-3</c:v>
                </c:pt>
                <c:pt idx="6439">
                  <c:v>1.0068416595458984E-3</c:v>
                </c:pt>
                <c:pt idx="6440">
                  <c:v>1.007080078125E-3</c:v>
                </c:pt>
                <c:pt idx="6441">
                  <c:v>1.007080078125E-3</c:v>
                </c:pt>
                <c:pt idx="6442">
                  <c:v>1.0068416595458984E-3</c:v>
                </c:pt>
                <c:pt idx="6443">
                  <c:v>1.007080078125E-3</c:v>
                </c:pt>
                <c:pt idx="6444">
                  <c:v>1.007080078125E-3</c:v>
                </c:pt>
                <c:pt idx="6445">
                  <c:v>1.0068416595458984E-3</c:v>
                </c:pt>
                <c:pt idx="6446">
                  <c:v>1.007080078125E-3</c:v>
                </c:pt>
                <c:pt idx="6447">
                  <c:v>1.0080337524414063E-3</c:v>
                </c:pt>
                <c:pt idx="6448">
                  <c:v>1.007080078125E-3</c:v>
                </c:pt>
                <c:pt idx="6449">
                  <c:v>1.0068416595458984E-3</c:v>
                </c:pt>
                <c:pt idx="6450">
                  <c:v>1.007080078125E-3</c:v>
                </c:pt>
                <c:pt idx="6451">
                  <c:v>1.007080078125E-3</c:v>
                </c:pt>
                <c:pt idx="6452">
                  <c:v>1.0068416595458984E-3</c:v>
                </c:pt>
                <c:pt idx="6453">
                  <c:v>1.007080078125E-3</c:v>
                </c:pt>
                <c:pt idx="6454">
                  <c:v>1.007080078125E-3</c:v>
                </c:pt>
                <c:pt idx="6455">
                  <c:v>1.0068416595458984E-3</c:v>
                </c:pt>
                <c:pt idx="6456">
                  <c:v>1.007080078125E-3</c:v>
                </c:pt>
                <c:pt idx="6457">
                  <c:v>1.007080078125E-3</c:v>
                </c:pt>
                <c:pt idx="6458">
                  <c:v>1.0068416595458984E-3</c:v>
                </c:pt>
                <c:pt idx="6459">
                  <c:v>1.007080078125E-3</c:v>
                </c:pt>
                <c:pt idx="6460">
                  <c:v>1.0080337524414063E-3</c:v>
                </c:pt>
                <c:pt idx="6461">
                  <c:v>1.0068416595458984E-3</c:v>
                </c:pt>
                <c:pt idx="6462">
                  <c:v>1.007080078125E-3</c:v>
                </c:pt>
                <c:pt idx="6463">
                  <c:v>1.007080078125E-3</c:v>
                </c:pt>
                <c:pt idx="6464">
                  <c:v>1.0068416595458984E-3</c:v>
                </c:pt>
                <c:pt idx="6465">
                  <c:v>1.007080078125E-3</c:v>
                </c:pt>
                <c:pt idx="6466">
                  <c:v>1.007080078125E-3</c:v>
                </c:pt>
                <c:pt idx="6467">
                  <c:v>1.0068416595458984E-3</c:v>
                </c:pt>
                <c:pt idx="6468">
                  <c:v>1.007080078125E-3</c:v>
                </c:pt>
                <c:pt idx="6469">
                  <c:v>1.007080078125E-3</c:v>
                </c:pt>
                <c:pt idx="6470">
                  <c:v>1.0068416595458984E-3</c:v>
                </c:pt>
                <c:pt idx="6471">
                  <c:v>1.007080078125E-3</c:v>
                </c:pt>
                <c:pt idx="6472">
                  <c:v>1.0080337524414063E-3</c:v>
                </c:pt>
                <c:pt idx="6473">
                  <c:v>1.007080078125E-3</c:v>
                </c:pt>
                <c:pt idx="6474">
                  <c:v>1.0068416595458984E-3</c:v>
                </c:pt>
                <c:pt idx="6475">
                  <c:v>1.007080078125E-3</c:v>
                </c:pt>
                <c:pt idx="6476">
                  <c:v>1.007080078125E-3</c:v>
                </c:pt>
                <c:pt idx="6477">
                  <c:v>1.0068416595458984E-3</c:v>
                </c:pt>
                <c:pt idx="6478">
                  <c:v>1.007080078125E-3</c:v>
                </c:pt>
                <c:pt idx="6479">
                  <c:v>1.007080078125E-3</c:v>
                </c:pt>
                <c:pt idx="6480">
                  <c:v>1.0068416595458984E-3</c:v>
                </c:pt>
                <c:pt idx="6481">
                  <c:v>1.007080078125E-3</c:v>
                </c:pt>
                <c:pt idx="6482">
                  <c:v>1.007080078125E-3</c:v>
                </c:pt>
                <c:pt idx="6483">
                  <c:v>1.0068416595458984E-3</c:v>
                </c:pt>
                <c:pt idx="6484">
                  <c:v>1.007080078125E-3</c:v>
                </c:pt>
                <c:pt idx="6485">
                  <c:v>1.0080337524414063E-3</c:v>
                </c:pt>
                <c:pt idx="6486">
                  <c:v>1.0068416595458984E-3</c:v>
                </c:pt>
                <c:pt idx="6487">
                  <c:v>1.007080078125E-3</c:v>
                </c:pt>
                <c:pt idx="6488">
                  <c:v>1.007080078125E-3</c:v>
                </c:pt>
                <c:pt idx="6489">
                  <c:v>1.0068416595458984E-3</c:v>
                </c:pt>
                <c:pt idx="6490">
                  <c:v>1.007080078125E-3</c:v>
                </c:pt>
                <c:pt idx="6491">
                  <c:v>1.007080078125E-3</c:v>
                </c:pt>
                <c:pt idx="6492">
                  <c:v>1.0068416595458984E-3</c:v>
                </c:pt>
                <c:pt idx="6493">
                  <c:v>1.007080078125E-3</c:v>
                </c:pt>
                <c:pt idx="6494">
                  <c:v>1.007080078125E-3</c:v>
                </c:pt>
                <c:pt idx="6495">
                  <c:v>1.0068416595458984E-3</c:v>
                </c:pt>
                <c:pt idx="6496">
                  <c:v>1.007080078125E-3</c:v>
                </c:pt>
                <c:pt idx="6497">
                  <c:v>1.0080337524414063E-3</c:v>
                </c:pt>
                <c:pt idx="6498">
                  <c:v>1.007080078125E-3</c:v>
                </c:pt>
                <c:pt idx="6499">
                  <c:v>1.0068416595458984E-3</c:v>
                </c:pt>
                <c:pt idx="6500">
                  <c:v>1.007080078125E-3</c:v>
                </c:pt>
                <c:pt idx="6501">
                  <c:v>1.007080078125E-3</c:v>
                </c:pt>
                <c:pt idx="6502">
                  <c:v>1.0068416595458984E-3</c:v>
                </c:pt>
                <c:pt idx="6503">
                  <c:v>1.007080078125E-3</c:v>
                </c:pt>
                <c:pt idx="6504">
                  <c:v>1.007080078125E-3</c:v>
                </c:pt>
                <c:pt idx="6505">
                  <c:v>1.0068416595458984E-3</c:v>
                </c:pt>
                <c:pt idx="6506">
                  <c:v>1.007080078125E-3</c:v>
                </c:pt>
                <c:pt idx="6507">
                  <c:v>1.007080078125E-3</c:v>
                </c:pt>
                <c:pt idx="6508">
                  <c:v>1.0068416595458984E-3</c:v>
                </c:pt>
                <c:pt idx="6509">
                  <c:v>1.007080078125E-3</c:v>
                </c:pt>
                <c:pt idx="6510">
                  <c:v>1.0080337524414063E-3</c:v>
                </c:pt>
                <c:pt idx="6511">
                  <c:v>1.0068416595458984E-3</c:v>
                </c:pt>
                <c:pt idx="6512">
                  <c:v>1.007080078125E-3</c:v>
                </c:pt>
                <c:pt idx="6513">
                  <c:v>1.007080078125E-3</c:v>
                </c:pt>
                <c:pt idx="6514">
                  <c:v>1.0068416595458984E-3</c:v>
                </c:pt>
                <c:pt idx="6515">
                  <c:v>1.007080078125E-3</c:v>
                </c:pt>
                <c:pt idx="6516">
                  <c:v>1.007080078125E-3</c:v>
                </c:pt>
                <c:pt idx="6517">
                  <c:v>1.0068416595458984E-3</c:v>
                </c:pt>
                <c:pt idx="6518">
                  <c:v>1.007080078125E-3</c:v>
                </c:pt>
                <c:pt idx="6519">
                  <c:v>1.007080078125E-3</c:v>
                </c:pt>
                <c:pt idx="6520">
                  <c:v>1.0068416595458984E-3</c:v>
                </c:pt>
                <c:pt idx="6521">
                  <c:v>1.007080078125E-3</c:v>
                </c:pt>
                <c:pt idx="6522">
                  <c:v>1.0080337524414063E-3</c:v>
                </c:pt>
                <c:pt idx="6523">
                  <c:v>1.007080078125E-3</c:v>
                </c:pt>
                <c:pt idx="6524">
                  <c:v>1.0068416595458984E-3</c:v>
                </c:pt>
                <c:pt idx="6525">
                  <c:v>1.007080078125E-3</c:v>
                </c:pt>
                <c:pt idx="6526">
                  <c:v>1.007080078125E-3</c:v>
                </c:pt>
                <c:pt idx="6527">
                  <c:v>1.0068416595458984E-3</c:v>
                </c:pt>
                <c:pt idx="6528">
                  <c:v>1.007080078125E-3</c:v>
                </c:pt>
                <c:pt idx="6529">
                  <c:v>1.007080078125E-3</c:v>
                </c:pt>
                <c:pt idx="6530">
                  <c:v>1.0068416595458984E-3</c:v>
                </c:pt>
                <c:pt idx="6531">
                  <c:v>1.007080078125E-3</c:v>
                </c:pt>
                <c:pt idx="6532">
                  <c:v>1.007080078125E-3</c:v>
                </c:pt>
                <c:pt idx="6533">
                  <c:v>1.0068416595458984E-3</c:v>
                </c:pt>
                <c:pt idx="6534">
                  <c:v>1.007080078125E-3</c:v>
                </c:pt>
                <c:pt idx="6535">
                  <c:v>1.0080337524414063E-3</c:v>
                </c:pt>
                <c:pt idx="6536">
                  <c:v>1.0068416595458984E-3</c:v>
                </c:pt>
                <c:pt idx="6537">
                  <c:v>1.007080078125E-3</c:v>
                </c:pt>
                <c:pt idx="6538">
                  <c:v>1.007080078125E-3</c:v>
                </c:pt>
                <c:pt idx="6539">
                  <c:v>1.0068416595458984E-3</c:v>
                </c:pt>
                <c:pt idx="6540">
                  <c:v>1.007080078125E-3</c:v>
                </c:pt>
                <c:pt idx="6541">
                  <c:v>1.007080078125E-3</c:v>
                </c:pt>
                <c:pt idx="6542">
                  <c:v>1.0068416595458984E-3</c:v>
                </c:pt>
                <c:pt idx="6543">
                  <c:v>1.007080078125E-3</c:v>
                </c:pt>
                <c:pt idx="6544">
                  <c:v>1.007080078125E-3</c:v>
                </c:pt>
                <c:pt idx="6545">
                  <c:v>1.0068416595458984E-3</c:v>
                </c:pt>
                <c:pt idx="6546">
                  <c:v>1.007080078125E-3</c:v>
                </c:pt>
                <c:pt idx="6547">
                  <c:v>1.0080337524414063E-3</c:v>
                </c:pt>
                <c:pt idx="6548">
                  <c:v>1.007080078125E-3</c:v>
                </c:pt>
                <c:pt idx="6549">
                  <c:v>1.0068416595458984E-3</c:v>
                </c:pt>
                <c:pt idx="6550">
                  <c:v>1.007080078125E-3</c:v>
                </c:pt>
                <c:pt idx="6551">
                  <c:v>1.007080078125E-3</c:v>
                </c:pt>
                <c:pt idx="6552">
                  <c:v>1.0068416595458984E-3</c:v>
                </c:pt>
                <c:pt idx="6553">
                  <c:v>1.007080078125E-3</c:v>
                </c:pt>
                <c:pt idx="6554">
                  <c:v>1.007080078125E-3</c:v>
                </c:pt>
                <c:pt idx="6555">
                  <c:v>1.0068416595458984E-3</c:v>
                </c:pt>
                <c:pt idx="6556">
                  <c:v>1.007080078125E-3</c:v>
                </c:pt>
                <c:pt idx="6557">
                  <c:v>1.007080078125E-3</c:v>
                </c:pt>
                <c:pt idx="6558">
                  <c:v>1.0068416595458984E-3</c:v>
                </c:pt>
                <c:pt idx="6559">
                  <c:v>1.0080337524414063E-3</c:v>
                </c:pt>
                <c:pt idx="6560">
                  <c:v>1.007080078125E-3</c:v>
                </c:pt>
                <c:pt idx="6561">
                  <c:v>1.0068416595458984E-3</c:v>
                </c:pt>
                <c:pt idx="6562">
                  <c:v>1.007080078125E-3</c:v>
                </c:pt>
                <c:pt idx="6563">
                  <c:v>1.007080078125E-3</c:v>
                </c:pt>
                <c:pt idx="6564">
                  <c:v>1.0068416595458984E-3</c:v>
                </c:pt>
                <c:pt idx="6565">
                  <c:v>1.007080078125E-3</c:v>
                </c:pt>
                <c:pt idx="6566">
                  <c:v>1.007080078125E-3</c:v>
                </c:pt>
                <c:pt idx="6567">
                  <c:v>1.0068416595458984E-3</c:v>
                </c:pt>
                <c:pt idx="6568">
                  <c:v>1.007080078125E-3</c:v>
                </c:pt>
                <c:pt idx="6569">
                  <c:v>1.007080078125E-3</c:v>
                </c:pt>
                <c:pt idx="6570">
                  <c:v>1.0068416595458984E-3</c:v>
                </c:pt>
                <c:pt idx="6571">
                  <c:v>1.007080078125E-3</c:v>
                </c:pt>
                <c:pt idx="6572">
                  <c:v>1.0080337524414063E-3</c:v>
                </c:pt>
                <c:pt idx="6573">
                  <c:v>1.007080078125E-3</c:v>
                </c:pt>
                <c:pt idx="6574">
                  <c:v>1.0068416595458984E-3</c:v>
                </c:pt>
                <c:pt idx="6575">
                  <c:v>1.007080078125E-3</c:v>
                </c:pt>
                <c:pt idx="6576">
                  <c:v>1.007080078125E-3</c:v>
                </c:pt>
                <c:pt idx="6577">
                  <c:v>1.0068416595458984E-3</c:v>
                </c:pt>
                <c:pt idx="6578">
                  <c:v>1.007080078125E-3</c:v>
                </c:pt>
                <c:pt idx="6579">
                  <c:v>1.007080078125E-3</c:v>
                </c:pt>
                <c:pt idx="6580">
                  <c:v>1.0068416595458984E-3</c:v>
                </c:pt>
                <c:pt idx="6581">
                  <c:v>1.007080078125E-3</c:v>
                </c:pt>
                <c:pt idx="6582">
                  <c:v>1.007080078125E-3</c:v>
                </c:pt>
                <c:pt idx="6583">
                  <c:v>1.0068416595458984E-3</c:v>
                </c:pt>
                <c:pt idx="6584">
                  <c:v>1.0080337524414063E-3</c:v>
                </c:pt>
                <c:pt idx="6585">
                  <c:v>1.007080078125E-3</c:v>
                </c:pt>
                <c:pt idx="6586">
                  <c:v>1.0068416595458984E-3</c:v>
                </c:pt>
                <c:pt idx="6587">
                  <c:v>1.007080078125E-3</c:v>
                </c:pt>
                <c:pt idx="6588">
                  <c:v>1.007080078125E-3</c:v>
                </c:pt>
                <c:pt idx="6589">
                  <c:v>1.0068416595458984E-3</c:v>
                </c:pt>
                <c:pt idx="6590">
                  <c:v>1.007080078125E-3</c:v>
                </c:pt>
                <c:pt idx="6591">
                  <c:v>1.007080078125E-3</c:v>
                </c:pt>
                <c:pt idx="6592">
                  <c:v>1.0068416595458984E-3</c:v>
                </c:pt>
                <c:pt idx="6593">
                  <c:v>1.007080078125E-3</c:v>
                </c:pt>
                <c:pt idx="6594">
                  <c:v>1.007080078125E-3</c:v>
                </c:pt>
                <c:pt idx="6595">
                  <c:v>1.0068416595458984E-3</c:v>
                </c:pt>
                <c:pt idx="6596">
                  <c:v>1.007080078125E-3</c:v>
                </c:pt>
                <c:pt idx="6597">
                  <c:v>1.0080337524414063E-3</c:v>
                </c:pt>
                <c:pt idx="6598">
                  <c:v>1.007080078125E-3</c:v>
                </c:pt>
                <c:pt idx="6599">
                  <c:v>1.0068416595458984E-3</c:v>
                </c:pt>
                <c:pt idx="6600">
                  <c:v>1.007080078125E-3</c:v>
                </c:pt>
                <c:pt idx="6601">
                  <c:v>1.007080078125E-3</c:v>
                </c:pt>
                <c:pt idx="6602">
                  <c:v>1.0068416595458984E-3</c:v>
                </c:pt>
                <c:pt idx="6603">
                  <c:v>1.007080078125E-3</c:v>
                </c:pt>
                <c:pt idx="6604">
                  <c:v>1.007080078125E-3</c:v>
                </c:pt>
                <c:pt idx="6605">
                  <c:v>1.0068416595458984E-3</c:v>
                </c:pt>
                <c:pt idx="6606">
                  <c:v>1.007080078125E-3</c:v>
                </c:pt>
                <c:pt idx="6607">
                  <c:v>1.007080078125E-3</c:v>
                </c:pt>
                <c:pt idx="6608">
                  <c:v>1.0068416595458984E-3</c:v>
                </c:pt>
                <c:pt idx="6609">
                  <c:v>1.0080337524414063E-3</c:v>
                </c:pt>
                <c:pt idx="6610">
                  <c:v>1.007080078125E-3</c:v>
                </c:pt>
                <c:pt idx="6611">
                  <c:v>1.0068416595458984E-3</c:v>
                </c:pt>
                <c:pt idx="6612">
                  <c:v>1.007080078125E-3</c:v>
                </c:pt>
                <c:pt idx="6613">
                  <c:v>1.007080078125E-3</c:v>
                </c:pt>
                <c:pt idx="6614">
                  <c:v>1.0068416595458984E-3</c:v>
                </c:pt>
                <c:pt idx="6615">
                  <c:v>1.007080078125E-3</c:v>
                </c:pt>
                <c:pt idx="6616">
                  <c:v>1.007080078125E-3</c:v>
                </c:pt>
                <c:pt idx="6617">
                  <c:v>1.0068416595458984E-3</c:v>
                </c:pt>
                <c:pt idx="6618">
                  <c:v>1.007080078125E-3</c:v>
                </c:pt>
                <c:pt idx="6619">
                  <c:v>1.007080078125E-3</c:v>
                </c:pt>
                <c:pt idx="6620">
                  <c:v>1.0068416595458984E-3</c:v>
                </c:pt>
                <c:pt idx="6621">
                  <c:v>1.007080078125E-3</c:v>
                </c:pt>
                <c:pt idx="6622">
                  <c:v>1.0080337524414063E-3</c:v>
                </c:pt>
                <c:pt idx="6623">
                  <c:v>1.007080078125E-3</c:v>
                </c:pt>
                <c:pt idx="6624">
                  <c:v>1.0068416595458984E-3</c:v>
                </c:pt>
                <c:pt idx="6625">
                  <c:v>1.007080078125E-3</c:v>
                </c:pt>
                <c:pt idx="6626">
                  <c:v>1.007080078125E-3</c:v>
                </c:pt>
                <c:pt idx="6627">
                  <c:v>1.0068416595458984E-3</c:v>
                </c:pt>
                <c:pt idx="6628">
                  <c:v>1.007080078125E-3</c:v>
                </c:pt>
                <c:pt idx="6629">
                  <c:v>1.007080078125E-3</c:v>
                </c:pt>
                <c:pt idx="6630">
                  <c:v>1.0068416595458984E-3</c:v>
                </c:pt>
                <c:pt idx="6631">
                  <c:v>1.007080078125E-3</c:v>
                </c:pt>
                <c:pt idx="6632">
                  <c:v>1.007080078125E-3</c:v>
                </c:pt>
                <c:pt idx="6633">
                  <c:v>1.0068416595458984E-3</c:v>
                </c:pt>
                <c:pt idx="6634">
                  <c:v>1.0080337524414063E-3</c:v>
                </c:pt>
                <c:pt idx="6635">
                  <c:v>1.007080078125E-3</c:v>
                </c:pt>
                <c:pt idx="6636">
                  <c:v>1.0068416595458984E-3</c:v>
                </c:pt>
                <c:pt idx="6637">
                  <c:v>1.007080078125E-3</c:v>
                </c:pt>
                <c:pt idx="6638">
                  <c:v>1.007080078125E-3</c:v>
                </c:pt>
                <c:pt idx="6639">
                  <c:v>1.0068416595458984E-3</c:v>
                </c:pt>
                <c:pt idx="6640">
                  <c:v>1.007080078125E-3</c:v>
                </c:pt>
                <c:pt idx="6641">
                  <c:v>1.007080078125E-3</c:v>
                </c:pt>
                <c:pt idx="6642">
                  <c:v>1.0068416595458984E-3</c:v>
                </c:pt>
                <c:pt idx="6643">
                  <c:v>1.007080078125E-3</c:v>
                </c:pt>
                <c:pt idx="6644">
                  <c:v>1.007080078125E-3</c:v>
                </c:pt>
                <c:pt idx="6645">
                  <c:v>1.0068416595458984E-3</c:v>
                </c:pt>
                <c:pt idx="6646">
                  <c:v>1.007080078125E-3</c:v>
                </c:pt>
                <c:pt idx="6647">
                  <c:v>1.0080337524414063E-3</c:v>
                </c:pt>
                <c:pt idx="6648">
                  <c:v>1.007080078125E-3</c:v>
                </c:pt>
                <c:pt idx="6649">
                  <c:v>1.0068416595458984E-3</c:v>
                </c:pt>
                <c:pt idx="6650">
                  <c:v>1.007080078125E-3</c:v>
                </c:pt>
                <c:pt idx="6651">
                  <c:v>1.007080078125E-3</c:v>
                </c:pt>
                <c:pt idx="6652">
                  <c:v>1.0068416595458984E-3</c:v>
                </c:pt>
                <c:pt idx="6653">
                  <c:v>1.007080078125E-3</c:v>
                </c:pt>
                <c:pt idx="6654">
                  <c:v>1.007080078125E-3</c:v>
                </c:pt>
                <c:pt idx="6655">
                  <c:v>1.0068416595458984E-3</c:v>
                </c:pt>
                <c:pt idx="6656">
                  <c:v>1.007080078125E-3</c:v>
                </c:pt>
                <c:pt idx="6657">
                  <c:v>1.007080078125E-3</c:v>
                </c:pt>
                <c:pt idx="6658">
                  <c:v>1.0068416595458984E-3</c:v>
                </c:pt>
                <c:pt idx="6659">
                  <c:v>1.0080337524414063E-3</c:v>
                </c:pt>
                <c:pt idx="6660">
                  <c:v>1.007080078125E-3</c:v>
                </c:pt>
                <c:pt idx="6661">
                  <c:v>1.0068416595458984E-3</c:v>
                </c:pt>
                <c:pt idx="6662">
                  <c:v>1.007080078125E-3</c:v>
                </c:pt>
                <c:pt idx="6663">
                  <c:v>1.007080078125E-3</c:v>
                </c:pt>
                <c:pt idx="6664">
                  <c:v>1.0068416595458984E-3</c:v>
                </c:pt>
                <c:pt idx="6665">
                  <c:v>1.007080078125E-3</c:v>
                </c:pt>
                <c:pt idx="6666">
                  <c:v>1.007080078125E-3</c:v>
                </c:pt>
                <c:pt idx="6667">
                  <c:v>1.0068416595458984E-3</c:v>
                </c:pt>
                <c:pt idx="6668">
                  <c:v>1.007080078125E-3</c:v>
                </c:pt>
                <c:pt idx="6669">
                  <c:v>1.007080078125E-3</c:v>
                </c:pt>
                <c:pt idx="6670">
                  <c:v>1.0068416595458984E-3</c:v>
                </c:pt>
                <c:pt idx="6671">
                  <c:v>1.007080078125E-3</c:v>
                </c:pt>
                <c:pt idx="6672">
                  <c:v>1.0080337524414063E-3</c:v>
                </c:pt>
                <c:pt idx="6673">
                  <c:v>1.007080078125E-3</c:v>
                </c:pt>
                <c:pt idx="6674">
                  <c:v>1.0068416595458984E-3</c:v>
                </c:pt>
                <c:pt idx="6675">
                  <c:v>1.007080078125E-3</c:v>
                </c:pt>
                <c:pt idx="6676">
                  <c:v>1.007080078125E-3</c:v>
                </c:pt>
                <c:pt idx="6677">
                  <c:v>1.0068416595458984E-3</c:v>
                </c:pt>
                <c:pt idx="6678">
                  <c:v>1.007080078125E-3</c:v>
                </c:pt>
                <c:pt idx="6679">
                  <c:v>1.007080078125E-3</c:v>
                </c:pt>
                <c:pt idx="6680">
                  <c:v>1.0068416595458984E-3</c:v>
                </c:pt>
                <c:pt idx="6681">
                  <c:v>1.007080078125E-3</c:v>
                </c:pt>
                <c:pt idx="6682">
                  <c:v>1.007080078125E-3</c:v>
                </c:pt>
                <c:pt idx="6683">
                  <c:v>1.0068416595458984E-3</c:v>
                </c:pt>
                <c:pt idx="6684">
                  <c:v>1.0080337524414063E-3</c:v>
                </c:pt>
                <c:pt idx="6685">
                  <c:v>1.007080078125E-3</c:v>
                </c:pt>
                <c:pt idx="6686">
                  <c:v>1.0068416595458984E-3</c:v>
                </c:pt>
                <c:pt idx="6687">
                  <c:v>1.007080078125E-3</c:v>
                </c:pt>
                <c:pt idx="6688">
                  <c:v>1.007080078125E-3</c:v>
                </c:pt>
                <c:pt idx="6689">
                  <c:v>1.0068416595458984E-3</c:v>
                </c:pt>
                <c:pt idx="6690">
                  <c:v>1.007080078125E-3</c:v>
                </c:pt>
                <c:pt idx="6691">
                  <c:v>1.007080078125E-3</c:v>
                </c:pt>
                <c:pt idx="6692">
                  <c:v>1.0068416595458984E-3</c:v>
                </c:pt>
                <c:pt idx="6693">
                  <c:v>1.007080078125E-3</c:v>
                </c:pt>
                <c:pt idx="6694">
                  <c:v>1.007080078125E-3</c:v>
                </c:pt>
                <c:pt idx="6695">
                  <c:v>1.0068416595458984E-3</c:v>
                </c:pt>
                <c:pt idx="6696">
                  <c:v>1.007080078125E-3</c:v>
                </c:pt>
                <c:pt idx="6697">
                  <c:v>1.0080337524414063E-3</c:v>
                </c:pt>
                <c:pt idx="6698">
                  <c:v>1.007080078125E-3</c:v>
                </c:pt>
                <c:pt idx="6699">
                  <c:v>1.0068416595458984E-3</c:v>
                </c:pt>
                <c:pt idx="6700">
                  <c:v>1.007080078125E-3</c:v>
                </c:pt>
                <c:pt idx="6701">
                  <c:v>1.007080078125E-3</c:v>
                </c:pt>
                <c:pt idx="6702">
                  <c:v>1.0068416595458984E-3</c:v>
                </c:pt>
                <c:pt idx="6703">
                  <c:v>1.007080078125E-3</c:v>
                </c:pt>
                <c:pt idx="6704">
                  <c:v>1.007080078125E-3</c:v>
                </c:pt>
                <c:pt idx="6705">
                  <c:v>1.0068416595458984E-3</c:v>
                </c:pt>
                <c:pt idx="6706">
                  <c:v>1.007080078125E-3</c:v>
                </c:pt>
                <c:pt idx="6707">
                  <c:v>1.007080078125E-3</c:v>
                </c:pt>
                <c:pt idx="6708">
                  <c:v>1.0068416595458984E-3</c:v>
                </c:pt>
                <c:pt idx="6709">
                  <c:v>1.0080337524414063E-3</c:v>
                </c:pt>
                <c:pt idx="6710">
                  <c:v>1.007080078125E-3</c:v>
                </c:pt>
                <c:pt idx="6711">
                  <c:v>1.0068416595458984E-3</c:v>
                </c:pt>
                <c:pt idx="6712">
                  <c:v>1.007080078125E-3</c:v>
                </c:pt>
                <c:pt idx="6713">
                  <c:v>1.007080078125E-3</c:v>
                </c:pt>
                <c:pt idx="6714">
                  <c:v>1.0068416595458984E-3</c:v>
                </c:pt>
                <c:pt idx="6715">
                  <c:v>1.007080078125E-3</c:v>
                </c:pt>
                <c:pt idx="6716">
                  <c:v>1.007080078125E-3</c:v>
                </c:pt>
                <c:pt idx="6717">
                  <c:v>1.0068416595458984E-3</c:v>
                </c:pt>
                <c:pt idx="6718">
                  <c:v>1.007080078125E-3</c:v>
                </c:pt>
                <c:pt idx="6719">
                  <c:v>1.007080078125E-3</c:v>
                </c:pt>
                <c:pt idx="6720">
                  <c:v>1.0068416595458984E-3</c:v>
                </c:pt>
                <c:pt idx="6721">
                  <c:v>1.007080078125E-3</c:v>
                </c:pt>
                <c:pt idx="6722">
                  <c:v>1.0080337524414063E-3</c:v>
                </c:pt>
                <c:pt idx="6723">
                  <c:v>1.007080078125E-3</c:v>
                </c:pt>
                <c:pt idx="6724">
                  <c:v>1.0068416595458984E-3</c:v>
                </c:pt>
                <c:pt idx="6725">
                  <c:v>1.007080078125E-3</c:v>
                </c:pt>
                <c:pt idx="6726">
                  <c:v>1.007080078125E-3</c:v>
                </c:pt>
                <c:pt idx="6727">
                  <c:v>1.0068416595458984E-3</c:v>
                </c:pt>
                <c:pt idx="6728">
                  <c:v>1.007080078125E-3</c:v>
                </c:pt>
                <c:pt idx="6729">
                  <c:v>1.007080078125E-3</c:v>
                </c:pt>
                <c:pt idx="6730">
                  <c:v>1.0068416595458984E-3</c:v>
                </c:pt>
                <c:pt idx="6731">
                  <c:v>1.007080078125E-3</c:v>
                </c:pt>
                <c:pt idx="6732">
                  <c:v>1.007080078125E-3</c:v>
                </c:pt>
                <c:pt idx="6733">
                  <c:v>1.0068416595458984E-3</c:v>
                </c:pt>
                <c:pt idx="6734">
                  <c:v>1.0080337524414063E-3</c:v>
                </c:pt>
                <c:pt idx="6735">
                  <c:v>1.007080078125E-3</c:v>
                </c:pt>
                <c:pt idx="6736">
                  <c:v>1.0068416595458984E-3</c:v>
                </c:pt>
                <c:pt idx="6737">
                  <c:v>1.007080078125E-3</c:v>
                </c:pt>
                <c:pt idx="6738">
                  <c:v>1.007080078125E-3</c:v>
                </c:pt>
                <c:pt idx="6739">
                  <c:v>1.0068416595458984E-3</c:v>
                </c:pt>
                <c:pt idx="6740">
                  <c:v>1.007080078125E-3</c:v>
                </c:pt>
                <c:pt idx="6741">
                  <c:v>1.007080078125E-3</c:v>
                </c:pt>
                <c:pt idx="6742">
                  <c:v>1.0068416595458984E-3</c:v>
                </c:pt>
                <c:pt idx="6743">
                  <c:v>1.007080078125E-3</c:v>
                </c:pt>
                <c:pt idx="6744">
                  <c:v>1.007080078125E-3</c:v>
                </c:pt>
                <c:pt idx="6745">
                  <c:v>1.0068416595458984E-3</c:v>
                </c:pt>
                <c:pt idx="6746">
                  <c:v>1.007080078125E-3</c:v>
                </c:pt>
                <c:pt idx="6747">
                  <c:v>1.0080337524414063E-3</c:v>
                </c:pt>
                <c:pt idx="6748">
                  <c:v>1.007080078125E-3</c:v>
                </c:pt>
                <c:pt idx="6749">
                  <c:v>1.0068416595458984E-3</c:v>
                </c:pt>
                <c:pt idx="6750">
                  <c:v>1.007080078125E-3</c:v>
                </c:pt>
                <c:pt idx="6751">
                  <c:v>1.007080078125E-3</c:v>
                </c:pt>
                <c:pt idx="6752">
                  <c:v>1.0068416595458984E-3</c:v>
                </c:pt>
                <c:pt idx="6753">
                  <c:v>1.007080078125E-3</c:v>
                </c:pt>
                <c:pt idx="6754">
                  <c:v>1.007080078125E-3</c:v>
                </c:pt>
                <c:pt idx="6755">
                  <c:v>1.0068416595458984E-3</c:v>
                </c:pt>
                <c:pt idx="6756">
                  <c:v>1.007080078125E-3</c:v>
                </c:pt>
                <c:pt idx="6757">
                  <c:v>1.007080078125E-3</c:v>
                </c:pt>
                <c:pt idx="6758">
                  <c:v>1.0068416595458984E-3</c:v>
                </c:pt>
                <c:pt idx="6759">
                  <c:v>1.0080337524414063E-3</c:v>
                </c:pt>
                <c:pt idx="6760">
                  <c:v>1.007080078125E-3</c:v>
                </c:pt>
                <c:pt idx="6761">
                  <c:v>1.0068416595458984E-3</c:v>
                </c:pt>
                <c:pt idx="6762">
                  <c:v>1.007080078125E-3</c:v>
                </c:pt>
                <c:pt idx="6763">
                  <c:v>1.007080078125E-3</c:v>
                </c:pt>
                <c:pt idx="6764">
                  <c:v>1.0068416595458984E-3</c:v>
                </c:pt>
                <c:pt idx="6765">
                  <c:v>1.007080078125E-3</c:v>
                </c:pt>
                <c:pt idx="6766">
                  <c:v>1.007080078125E-3</c:v>
                </c:pt>
                <c:pt idx="6767">
                  <c:v>1.0068416595458984E-3</c:v>
                </c:pt>
                <c:pt idx="6768">
                  <c:v>1.007080078125E-3</c:v>
                </c:pt>
                <c:pt idx="6769">
                  <c:v>1.007080078125E-3</c:v>
                </c:pt>
                <c:pt idx="6770">
                  <c:v>1.0068416595458984E-3</c:v>
                </c:pt>
                <c:pt idx="6771">
                  <c:v>1.007080078125E-3</c:v>
                </c:pt>
                <c:pt idx="6772">
                  <c:v>1.0080337524414063E-3</c:v>
                </c:pt>
                <c:pt idx="6773">
                  <c:v>1.007080078125E-3</c:v>
                </c:pt>
                <c:pt idx="6774">
                  <c:v>1.0068416595458984E-3</c:v>
                </c:pt>
                <c:pt idx="6775">
                  <c:v>1.007080078125E-3</c:v>
                </c:pt>
                <c:pt idx="6776">
                  <c:v>1.007080078125E-3</c:v>
                </c:pt>
                <c:pt idx="6777">
                  <c:v>1.0068416595458984E-3</c:v>
                </c:pt>
                <c:pt idx="6778">
                  <c:v>1.007080078125E-3</c:v>
                </c:pt>
                <c:pt idx="6779">
                  <c:v>1.007080078125E-3</c:v>
                </c:pt>
                <c:pt idx="6780">
                  <c:v>1.0068416595458984E-3</c:v>
                </c:pt>
                <c:pt idx="6781">
                  <c:v>1.007080078125E-3</c:v>
                </c:pt>
                <c:pt idx="6782">
                  <c:v>1.9134998321533203E-2</c:v>
                </c:pt>
                <c:pt idx="6783">
                  <c:v>1.007080078125E-3</c:v>
                </c:pt>
                <c:pt idx="6784">
                  <c:v>1.0068416595458984E-3</c:v>
                </c:pt>
                <c:pt idx="6785">
                  <c:v>1.007080078125E-3</c:v>
                </c:pt>
                <c:pt idx="6786">
                  <c:v>1.0068416595458984E-3</c:v>
                </c:pt>
                <c:pt idx="6787">
                  <c:v>1.007080078125E-3</c:v>
                </c:pt>
                <c:pt idx="6788">
                  <c:v>1.007080078125E-3</c:v>
                </c:pt>
                <c:pt idx="6789">
                  <c:v>1.0068416595458984E-3</c:v>
                </c:pt>
                <c:pt idx="6790">
                  <c:v>1.007080078125E-3</c:v>
                </c:pt>
                <c:pt idx="6791">
                  <c:v>1.0080337524414063E-3</c:v>
                </c:pt>
                <c:pt idx="6792">
                  <c:v>1.007080078125E-3</c:v>
                </c:pt>
                <c:pt idx="6793">
                  <c:v>1.0068416595458984E-3</c:v>
                </c:pt>
                <c:pt idx="6794">
                  <c:v>1.007080078125E-3</c:v>
                </c:pt>
                <c:pt idx="6795">
                  <c:v>1.007080078125E-3</c:v>
                </c:pt>
                <c:pt idx="6796">
                  <c:v>1.0068416595458984E-3</c:v>
                </c:pt>
                <c:pt idx="6797">
                  <c:v>1.007080078125E-3</c:v>
                </c:pt>
                <c:pt idx="6798">
                  <c:v>1.007080078125E-3</c:v>
                </c:pt>
                <c:pt idx="6799">
                  <c:v>1.0068416595458984E-3</c:v>
                </c:pt>
                <c:pt idx="6800">
                  <c:v>1.007080078125E-3</c:v>
                </c:pt>
                <c:pt idx="6801">
                  <c:v>1.007080078125E-3</c:v>
                </c:pt>
                <c:pt idx="6802">
                  <c:v>1.0068416595458984E-3</c:v>
                </c:pt>
                <c:pt idx="6803">
                  <c:v>1.007080078125E-3</c:v>
                </c:pt>
                <c:pt idx="6804">
                  <c:v>1.0080337524414063E-3</c:v>
                </c:pt>
                <c:pt idx="6805">
                  <c:v>1.007080078125E-3</c:v>
                </c:pt>
                <c:pt idx="6806">
                  <c:v>1.0068416595458984E-3</c:v>
                </c:pt>
                <c:pt idx="6807">
                  <c:v>1.007080078125E-3</c:v>
                </c:pt>
                <c:pt idx="6808">
                  <c:v>1.0068416595458984E-3</c:v>
                </c:pt>
                <c:pt idx="6809">
                  <c:v>1.007080078125E-3</c:v>
                </c:pt>
                <c:pt idx="6810">
                  <c:v>1.007080078125E-3</c:v>
                </c:pt>
                <c:pt idx="6811">
                  <c:v>1.0068416595458984E-3</c:v>
                </c:pt>
                <c:pt idx="6812">
                  <c:v>1.007080078125E-3</c:v>
                </c:pt>
                <c:pt idx="6813">
                  <c:v>1.007080078125E-3</c:v>
                </c:pt>
                <c:pt idx="6814">
                  <c:v>1.0068416595458984E-3</c:v>
                </c:pt>
                <c:pt idx="6815">
                  <c:v>1.007080078125E-3</c:v>
                </c:pt>
                <c:pt idx="6816">
                  <c:v>1.0080337524414063E-3</c:v>
                </c:pt>
                <c:pt idx="6817">
                  <c:v>1.007080078125E-3</c:v>
                </c:pt>
                <c:pt idx="6818">
                  <c:v>1.0068416595458984E-3</c:v>
                </c:pt>
                <c:pt idx="6819">
                  <c:v>1.007080078125E-3</c:v>
                </c:pt>
                <c:pt idx="6820">
                  <c:v>1.007080078125E-3</c:v>
                </c:pt>
                <c:pt idx="6821">
                  <c:v>1.0068416595458984E-3</c:v>
                </c:pt>
                <c:pt idx="6822">
                  <c:v>1.007080078125E-3</c:v>
                </c:pt>
                <c:pt idx="6823">
                  <c:v>1.007080078125E-3</c:v>
                </c:pt>
                <c:pt idx="6824">
                  <c:v>1.0068416595458984E-3</c:v>
                </c:pt>
                <c:pt idx="6825">
                  <c:v>1.007080078125E-3</c:v>
                </c:pt>
                <c:pt idx="6826">
                  <c:v>1.007080078125E-3</c:v>
                </c:pt>
                <c:pt idx="6827">
                  <c:v>1.0068416595458984E-3</c:v>
                </c:pt>
                <c:pt idx="6828">
                  <c:v>1.007080078125E-3</c:v>
                </c:pt>
                <c:pt idx="6829">
                  <c:v>1.0080337524414063E-3</c:v>
                </c:pt>
                <c:pt idx="6830">
                  <c:v>1.0068416595458984E-3</c:v>
                </c:pt>
                <c:pt idx="6831">
                  <c:v>1.007080078125E-3</c:v>
                </c:pt>
                <c:pt idx="6832">
                  <c:v>1.007080078125E-3</c:v>
                </c:pt>
                <c:pt idx="6833">
                  <c:v>1.0068416595458984E-3</c:v>
                </c:pt>
                <c:pt idx="6834">
                  <c:v>1.007080078125E-3</c:v>
                </c:pt>
                <c:pt idx="6835">
                  <c:v>1.007080078125E-3</c:v>
                </c:pt>
                <c:pt idx="6836">
                  <c:v>1.0068416595458984E-3</c:v>
                </c:pt>
                <c:pt idx="6837">
                  <c:v>1.007080078125E-3</c:v>
                </c:pt>
                <c:pt idx="6838">
                  <c:v>1.007080078125E-3</c:v>
                </c:pt>
                <c:pt idx="6839">
                  <c:v>1.0068416595458984E-3</c:v>
                </c:pt>
                <c:pt idx="6840">
                  <c:v>1.007080078125E-3</c:v>
                </c:pt>
                <c:pt idx="6841">
                  <c:v>1.0080337524414063E-3</c:v>
                </c:pt>
                <c:pt idx="6842">
                  <c:v>1.007080078125E-3</c:v>
                </c:pt>
                <c:pt idx="6843">
                  <c:v>1.0068416595458984E-3</c:v>
                </c:pt>
                <c:pt idx="6844">
                  <c:v>1.007080078125E-3</c:v>
                </c:pt>
                <c:pt idx="6845">
                  <c:v>1.007080078125E-3</c:v>
                </c:pt>
                <c:pt idx="6846">
                  <c:v>1.0068416595458984E-3</c:v>
                </c:pt>
                <c:pt idx="6847">
                  <c:v>1.007080078125E-3</c:v>
                </c:pt>
                <c:pt idx="6848">
                  <c:v>1.007080078125E-3</c:v>
                </c:pt>
                <c:pt idx="6849">
                  <c:v>1.0068416595458984E-3</c:v>
                </c:pt>
                <c:pt idx="6850">
                  <c:v>1.007080078125E-3</c:v>
                </c:pt>
                <c:pt idx="6851">
                  <c:v>1.007080078125E-3</c:v>
                </c:pt>
                <c:pt idx="6852">
                  <c:v>1.0068416595458984E-3</c:v>
                </c:pt>
                <c:pt idx="6853">
                  <c:v>1.007080078125E-3</c:v>
                </c:pt>
                <c:pt idx="6854">
                  <c:v>1.0080337524414063E-3</c:v>
                </c:pt>
                <c:pt idx="6855">
                  <c:v>1.0068416595458984E-3</c:v>
                </c:pt>
                <c:pt idx="6856">
                  <c:v>1.007080078125E-3</c:v>
                </c:pt>
                <c:pt idx="6857">
                  <c:v>1.007080078125E-3</c:v>
                </c:pt>
                <c:pt idx="6858">
                  <c:v>1.0068416595458984E-3</c:v>
                </c:pt>
                <c:pt idx="6859">
                  <c:v>1.007080078125E-3</c:v>
                </c:pt>
                <c:pt idx="6860">
                  <c:v>1.007080078125E-3</c:v>
                </c:pt>
                <c:pt idx="6861">
                  <c:v>1.0068416595458984E-3</c:v>
                </c:pt>
                <c:pt idx="6862">
                  <c:v>1.007080078125E-3</c:v>
                </c:pt>
                <c:pt idx="6863">
                  <c:v>1.007080078125E-3</c:v>
                </c:pt>
                <c:pt idx="6864">
                  <c:v>1.0068416595458984E-3</c:v>
                </c:pt>
                <c:pt idx="6865">
                  <c:v>1.007080078125E-3</c:v>
                </c:pt>
                <c:pt idx="6866">
                  <c:v>1.0080337524414063E-3</c:v>
                </c:pt>
                <c:pt idx="6867">
                  <c:v>1.007080078125E-3</c:v>
                </c:pt>
                <c:pt idx="6868">
                  <c:v>1.0068416595458984E-3</c:v>
                </c:pt>
                <c:pt idx="6869">
                  <c:v>1.007080078125E-3</c:v>
                </c:pt>
                <c:pt idx="6870">
                  <c:v>1.007080078125E-3</c:v>
                </c:pt>
                <c:pt idx="6871">
                  <c:v>1.0068416595458984E-3</c:v>
                </c:pt>
                <c:pt idx="6872">
                  <c:v>1.007080078125E-3</c:v>
                </c:pt>
                <c:pt idx="6873">
                  <c:v>1.007080078125E-3</c:v>
                </c:pt>
                <c:pt idx="6874">
                  <c:v>1.0068416595458984E-3</c:v>
                </c:pt>
                <c:pt idx="6875">
                  <c:v>1.007080078125E-3</c:v>
                </c:pt>
                <c:pt idx="6876">
                  <c:v>1.007080078125E-3</c:v>
                </c:pt>
                <c:pt idx="6877">
                  <c:v>1.0068416595458984E-3</c:v>
                </c:pt>
                <c:pt idx="6878">
                  <c:v>1.007080078125E-3</c:v>
                </c:pt>
                <c:pt idx="6879">
                  <c:v>1.0080337524414063E-3</c:v>
                </c:pt>
                <c:pt idx="6880">
                  <c:v>1.0068416595458984E-3</c:v>
                </c:pt>
                <c:pt idx="6881">
                  <c:v>1.007080078125E-3</c:v>
                </c:pt>
                <c:pt idx="6882">
                  <c:v>1.007080078125E-3</c:v>
                </c:pt>
                <c:pt idx="6883">
                  <c:v>1.0068416595458984E-3</c:v>
                </c:pt>
                <c:pt idx="6884">
                  <c:v>1.007080078125E-3</c:v>
                </c:pt>
                <c:pt idx="6885">
                  <c:v>1.007080078125E-3</c:v>
                </c:pt>
                <c:pt idx="6886">
                  <c:v>1.0068416595458984E-3</c:v>
                </c:pt>
                <c:pt idx="6887">
                  <c:v>1.007080078125E-3</c:v>
                </c:pt>
                <c:pt idx="6888">
                  <c:v>1.007080078125E-3</c:v>
                </c:pt>
                <c:pt idx="6889">
                  <c:v>1.0068416595458984E-3</c:v>
                </c:pt>
                <c:pt idx="6890">
                  <c:v>1.007080078125E-3</c:v>
                </c:pt>
                <c:pt idx="6891">
                  <c:v>1.0080337524414063E-3</c:v>
                </c:pt>
                <c:pt idx="6892">
                  <c:v>1.007080078125E-3</c:v>
                </c:pt>
                <c:pt idx="6893">
                  <c:v>1.0068416595458984E-3</c:v>
                </c:pt>
                <c:pt idx="6894">
                  <c:v>1.007080078125E-3</c:v>
                </c:pt>
                <c:pt idx="6895">
                  <c:v>1.007080078125E-3</c:v>
                </c:pt>
                <c:pt idx="6896">
                  <c:v>1.0068416595458984E-3</c:v>
                </c:pt>
                <c:pt idx="6897">
                  <c:v>1.007080078125E-3</c:v>
                </c:pt>
                <c:pt idx="6898">
                  <c:v>1.007080078125E-3</c:v>
                </c:pt>
                <c:pt idx="6899">
                  <c:v>1.0068416595458984E-3</c:v>
                </c:pt>
                <c:pt idx="6900">
                  <c:v>1.007080078125E-3</c:v>
                </c:pt>
                <c:pt idx="6901">
                  <c:v>1.007080078125E-3</c:v>
                </c:pt>
                <c:pt idx="6902">
                  <c:v>1.0068416595458984E-3</c:v>
                </c:pt>
                <c:pt idx="6903">
                  <c:v>1.007080078125E-3</c:v>
                </c:pt>
                <c:pt idx="6904">
                  <c:v>1.0080337524414063E-3</c:v>
                </c:pt>
                <c:pt idx="6905">
                  <c:v>1.0068416595458984E-3</c:v>
                </c:pt>
                <c:pt idx="6906">
                  <c:v>1.007080078125E-3</c:v>
                </c:pt>
                <c:pt idx="6907">
                  <c:v>1.007080078125E-3</c:v>
                </c:pt>
                <c:pt idx="6908">
                  <c:v>1.0068416595458984E-3</c:v>
                </c:pt>
                <c:pt idx="6909">
                  <c:v>1.007080078125E-3</c:v>
                </c:pt>
                <c:pt idx="6910">
                  <c:v>1.007080078125E-3</c:v>
                </c:pt>
                <c:pt idx="6911">
                  <c:v>1.0068416595458984E-3</c:v>
                </c:pt>
                <c:pt idx="6912">
                  <c:v>1.007080078125E-3</c:v>
                </c:pt>
                <c:pt idx="6913">
                  <c:v>1.007080078125E-3</c:v>
                </c:pt>
                <c:pt idx="6914">
                  <c:v>1.0068416595458984E-3</c:v>
                </c:pt>
                <c:pt idx="6915">
                  <c:v>1.007080078125E-3</c:v>
                </c:pt>
                <c:pt idx="6916">
                  <c:v>1.0080337524414063E-3</c:v>
                </c:pt>
                <c:pt idx="6917">
                  <c:v>1.007080078125E-3</c:v>
                </c:pt>
                <c:pt idx="6918">
                  <c:v>1.0068416595458984E-3</c:v>
                </c:pt>
                <c:pt idx="6919">
                  <c:v>1.007080078125E-3</c:v>
                </c:pt>
                <c:pt idx="6920">
                  <c:v>1.007080078125E-3</c:v>
                </c:pt>
                <c:pt idx="6921">
                  <c:v>1.0068416595458984E-3</c:v>
                </c:pt>
                <c:pt idx="6922">
                  <c:v>1.007080078125E-3</c:v>
                </c:pt>
                <c:pt idx="6923">
                  <c:v>1.007080078125E-3</c:v>
                </c:pt>
                <c:pt idx="6924">
                  <c:v>1.0068416595458984E-3</c:v>
                </c:pt>
                <c:pt idx="6925">
                  <c:v>1.007080078125E-3</c:v>
                </c:pt>
                <c:pt idx="6926">
                  <c:v>1.007080078125E-3</c:v>
                </c:pt>
                <c:pt idx="6927">
                  <c:v>1.0068416595458984E-3</c:v>
                </c:pt>
                <c:pt idx="6928">
                  <c:v>1.007080078125E-3</c:v>
                </c:pt>
                <c:pt idx="6929">
                  <c:v>1.0080337524414063E-3</c:v>
                </c:pt>
                <c:pt idx="6930">
                  <c:v>1.0068416595458984E-3</c:v>
                </c:pt>
                <c:pt idx="6931">
                  <c:v>1.007080078125E-3</c:v>
                </c:pt>
                <c:pt idx="6932">
                  <c:v>1.007080078125E-3</c:v>
                </c:pt>
                <c:pt idx="6933">
                  <c:v>1.0068416595458984E-3</c:v>
                </c:pt>
                <c:pt idx="6934">
                  <c:v>1.007080078125E-3</c:v>
                </c:pt>
                <c:pt idx="6935">
                  <c:v>1.007080078125E-3</c:v>
                </c:pt>
                <c:pt idx="6936">
                  <c:v>1.0068416595458984E-3</c:v>
                </c:pt>
                <c:pt idx="6937">
                  <c:v>1.007080078125E-3</c:v>
                </c:pt>
                <c:pt idx="6938">
                  <c:v>1.007080078125E-3</c:v>
                </c:pt>
                <c:pt idx="6939">
                  <c:v>1.0068416595458984E-3</c:v>
                </c:pt>
                <c:pt idx="6940">
                  <c:v>1.007080078125E-3</c:v>
                </c:pt>
                <c:pt idx="6941">
                  <c:v>1.0080337524414063E-3</c:v>
                </c:pt>
                <c:pt idx="6942">
                  <c:v>1.007080078125E-3</c:v>
                </c:pt>
                <c:pt idx="6943">
                  <c:v>1.0068416595458984E-3</c:v>
                </c:pt>
                <c:pt idx="6944">
                  <c:v>1.007080078125E-3</c:v>
                </c:pt>
                <c:pt idx="6945">
                  <c:v>1.007080078125E-3</c:v>
                </c:pt>
                <c:pt idx="6946">
                  <c:v>1.0068416595458984E-3</c:v>
                </c:pt>
                <c:pt idx="6947">
                  <c:v>1.007080078125E-3</c:v>
                </c:pt>
                <c:pt idx="6948">
                  <c:v>1.007080078125E-3</c:v>
                </c:pt>
                <c:pt idx="6949">
                  <c:v>1.0068416595458984E-3</c:v>
                </c:pt>
                <c:pt idx="6950">
                  <c:v>1.007080078125E-3</c:v>
                </c:pt>
                <c:pt idx="6951">
                  <c:v>1.007080078125E-3</c:v>
                </c:pt>
                <c:pt idx="6952">
                  <c:v>1.0068416595458984E-3</c:v>
                </c:pt>
                <c:pt idx="6953">
                  <c:v>1.007080078125E-3</c:v>
                </c:pt>
                <c:pt idx="6954">
                  <c:v>1.0080337524414063E-3</c:v>
                </c:pt>
                <c:pt idx="6955">
                  <c:v>1.0068416595458984E-3</c:v>
                </c:pt>
                <c:pt idx="6956">
                  <c:v>1.007080078125E-3</c:v>
                </c:pt>
                <c:pt idx="6957">
                  <c:v>1.007080078125E-3</c:v>
                </c:pt>
                <c:pt idx="6958">
                  <c:v>1.0068416595458984E-3</c:v>
                </c:pt>
                <c:pt idx="6959">
                  <c:v>1.007080078125E-3</c:v>
                </c:pt>
                <c:pt idx="6960">
                  <c:v>1.007080078125E-3</c:v>
                </c:pt>
                <c:pt idx="6961">
                  <c:v>1.0068416595458984E-3</c:v>
                </c:pt>
                <c:pt idx="6962">
                  <c:v>1.007080078125E-3</c:v>
                </c:pt>
                <c:pt idx="6963">
                  <c:v>1.007080078125E-3</c:v>
                </c:pt>
                <c:pt idx="6964">
                  <c:v>1.0068416595458984E-3</c:v>
                </c:pt>
                <c:pt idx="6965">
                  <c:v>1.007080078125E-3</c:v>
                </c:pt>
                <c:pt idx="6966">
                  <c:v>1.0080337524414063E-3</c:v>
                </c:pt>
                <c:pt idx="6967">
                  <c:v>1.007080078125E-3</c:v>
                </c:pt>
                <c:pt idx="6968">
                  <c:v>1.0068416595458984E-3</c:v>
                </c:pt>
                <c:pt idx="6969">
                  <c:v>1.007080078125E-3</c:v>
                </c:pt>
                <c:pt idx="6970">
                  <c:v>1.007080078125E-3</c:v>
                </c:pt>
                <c:pt idx="6971">
                  <c:v>1.0068416595458984E-3</c:v>
                </c:pt>
                <c:pt idx="6972">
                  <c:v>1.007080078125E-3</c:v>
                </c:pt>
                <c:pt idx="6973">
                  <c:v>1.007080078125E-3</c:v>
                </c:pt>
                <c:pt idx="6974">
                  <c:v>1.0068416595458984E-3</c:v>
                </c:pt>
                <c:pt idx="6975">
                  <c:v>1.007080078125E-3</c:v>
                </c:pt>
                <c:pt idx="6976">
                  <c:v>1.007080078125E-3</c:v>
                </c:pt>
                <c:pt idx="6977">
                  <c:v>1.0068416595458984E-3</c:v>
                </c:pt>
                <c:pt idx="6978">
                  <c:v>1.007080078125E-3</c:v>
                </c:pt>
                <c:pt idx="6979">
                  <c:v>1.0080337524414063E-3</c:v>
                </c:pt>
                <c:pt idx="6980">
                  <c:v>1.0068416595458984E-3</c:v>
                </c:pt>
                <c:pt idx="6981">
                  <c:v>1.007080078125E-3</c:v>
                </c:pt>
                <c:pt idx="6982">
                  <c:v>1.007080078125E-3</c:v>
                </c:pt>
                <c:pt idx="6983">
                  <c:v>1.0068416595458984E-3</c:v>
                </c:pt>
                <c:pt idx="6984">
                  <c:v>1.007080078125E-3</c:v>
                </c:pt>
                <c:pt idx="6985">
                  <c:v>1.007080078125E-3</c:v>
                </c:pt>
                <c:pt idx="6986">
                  <c:v>1.0068416595458984E-3</c:v>
                </c:pt>
                <c:pt idx="6987">
                  <c:v>1.007080078125E-3</c:v>
                </c:pt>
                <c:pt idx="6988">
                  <c:v>1.007080078125E-3</c:v>
                </c:pt>
                <c:pt idx="6989">
                  <c:v>1.0068416595458984E-3</c:v>
                </c:pt>
                <c:pt idx="6990">
                  <c:v>1.007080078125E-3</c:v>
                </c:pt>
                <c:pt idx="6991">
                  <c:v>1.0080337524414063E-3</c:v>
                </c:pt>
                <c:pt idx="6992">
                  <c:v>1.007080078125E-3</c:v>
                </c:pt>
                <c:pt idx="6993">
                  <c:v>1.0068416595458984E-3</c:v>
                </c:pt>
                <c:pt idx="6994">
                  <c:v>1.007080078125E-3</c:v>
                </c:pt>
                <c:pt idx="6995">
                  <c:v>1.007080078125E-3</c:v>
                </c:pt>
                <c:pt idx="6996">
                  <c:v>1.0068416595458984E-3</c:v>
                </c:pt>
                <c:pt idx="6997">
                  <c:v>1.007080078125E-3</c:v>
                </c:pt>
                <c:pt idx="6998">
                  <c:v>1.007080078125E-3</c:v>
                </c:pt>
                <c:pt idx="6999">
                  <c:v>1.0068416595458984E-3</c:v>
                </c:pt>
                <c:pt idx="7000">
                  <c:v>1.007080078125E-3</c:v>
                </c:pt>
                <c:pt idx="7001">
                  <c:v>1.007080078125E-3</c:v>
                </c:pt>
                <c:pt idx="7002">
                  <c:v>1.0068416595458984E-3</c:v>
                </c:pt>
                <c:pt idx="7003">
                  <c:v>1.007080078125E-3</c:v>
                </c:pt>
                <c:pt idx="7004">
                  <c:v>1.0080337524414063E-3</c:v>
                </c:pt>
                <c:pt idx="7005">
                  <c:v>1.0068416595458984E-3</c:v>
                </c:pt>
                <c:pt idx="7006">
                  <c:v>1.007080078125E-3</c:v>
                </c:pt>
                <c:pt idx="7007">
                  <c:v>1.007080078125E-3</c:v>
                </c:pt>
                <c:pt idx="7008">
                  <c:v>1.0068416595458984E-3</c:v>
                </c:pt>
                <c:pt idx="7009">
                  <c:v>1.007080078125E-3</c:v>
                </c:pt>
                <c:pt idx="7010">
                  <c:v>1.007080078125E-3</c:v>
                </c:pt>
                <c:pt idx="7011">
                  <c:v>1.0068416595458984E-3</c:v>
                </c:pt>
                <c:pt idx="7012">
                  <c:v>1.007080078125E-3</c:v>
                </c:pt>
                <c:pt idx="7013">
                  <c:v>1.007080078125E-3</c:v>
                </c:pt>
                <c:pt idx="7014">
                  <c:v>1.0068416595458984E-3</c:v>
                </c:pt>
                <c:pt idx="7015">
                  <c:v>1.007080078125E-3</c:v>
                </c:pt>
                <c:pt idx="7016">
                  <c:v>1.0080337524414063E-3</c:v>
                </c:pt>
                <c:pt idx="7017">
                  <c:v>1.007080078125E-3</c:v>
                </c:pt>
                <c:pt idx="7018">
                  <c:v>1.0068416595458984E-3</c:v>
                </c:pt>
                <c:pt idx="7019">
                  <c:v>1.007080078125E-3</c:v>
                </c:pt>
                <c:pt idx="7020">
                  <c:v>1.007080078125E-3</c:v>
                </c:pt>
                <c:pt idx="7021">
                  <c:v>1.0068416595458984E-3</c:v>
                </c:pt>
                <c:pt idx="7022">
                  <c:v>1.007080078125E-3</c:v>
                </c:pt>
                <c:pt idx="7023">
                  <c:v>1.007080078125E-3</c:v>
                </c:pt>
                <c:pt idx="7024">
                  <c:v>1.0068416595458984E-3</c:v>
                </c:pt>
                <c:pt idx="7025">
                  <c:v>1.007080078125E-3</c:v>
                </c:pt>
                <c:pt idx="7026">
                  <c:v>1.007080078125E-3</c:v>
                </c:pt>
                <c:pt idx="7027">
                  <c:v>1.0068416595458984E-3</c:v>
                </c:pt>
                <c:pt idx="7028">
                  <c:v>1.007080078125E-3</c:v>
                </c:pt>
                <c:pt idx="7029">
                  <c:v>7.0500373840332031E-3</c:v>
                </c:pt>
                <c:pt idx="7030">
                  <c:v>1.0068416595458984E-3</c:v>
                </c:pt>
                <c:pt idx="7031">
                  <c:v>1.007080078125E-3</c:v>
                </c:pt>
                <c:pt idx="7032">
                  <c:v>1.007080078125E-3</c:v>
                </c:pt>
                <c:pt idx="7033">
                  <c:v>1.0068416595458984E-3</c:v>
                </c:pt>
                <c:pt idx="7034">
                  <c:v>1.007080078125E-3</c:v>
                </c:pt>
                <c:pt idx="7035">
                  <c:v>1.0080337524414063E-3</c:v>
                </c:pt>
                <c:pt idx="7036">
                  <c:v>1.007080078125E-3</c:v>
                </c:pt>
                <c:pt idx="7037">
                  <c:v>1.0068416595458984E-3</c:v>
                </c:pt>
                <c:pt idx="7038">
                  <c:v>1.007080078125E-3</c:v>
                </c:pt>
                <c:pt idx="7039">
                  <c:v>1.007080078125E-3</c:v>
                </c:pt>
                <c:pt idx="7040">
                  <c:v>1.0068416595458984E-3</c:v>
                </c:pt>
                <c:pt idx="7041">
                  <c:v>1.007080078125E-3</c:v>
                </c:pt>
                <c:pt idx="7042">
                  <c:v>1.007080078125E-3</c:v>
                </c:pt>
                <c:pt idx="7043">
                  <c:v>1.0068416595458984E-3</c:v>
                </c:pt>
                <c:pt idx="7044">
                  <c:v>1.007080078125E-3</c:v>
                </c:pt>
                <c:pt idx="7045">
                  <c:v>1.007080078125E-3</c:v>
                </c:pt>
                <c:pt idx="7046">
                  <c:v>1.0068416595458984E-3</c:v>
                </c:pt>
                <c:pt idx="7047">
                  <c:v>1.0080337524414063E-3</c:v>
                </c:pt>
                <c:pt idx="7048">
                  <c:v>1.007080078125E-3</c:v>
                </c:pt>
                <c:pt idx="7049">
                  <c:v>1.0068416595458984E-3</c:v>
                </c:pt>
                <c:pt idx="7050">
                  <c:v>1.007080078125E-3</c:v>
                </c:pt>
                <c:pt idx="7051">
                  <c:v>1.007080078125E-3</c:v>
                </c:pt>
                <c:pt idx="7052">
                  <c:v>1.0068416595458984E-3</c:v>
                </c:pt>
                <c:pt idx="7053">
                  <c:v>1.007080078125E-3</c:v>
                </c:pt>
                <c:pt idx="7054">
                  <c:v>1.007080078125E-3</c:v>
                </c:pt>
                <c:pt idx="7055">
                  <c:v>1.0068416595458984E-3</c:v>
                </c:pt>
                <c:pt idx="7056">
                  <c:v>1.007080078125E-3</c:v>
                </c:pt>
                <c:pt idx="7057">
                  <c:v>1.007080078125E-3</c:v>
                </c:pt>
                <c:pt idx="7058">
                  <c:v>1.0068416595458984E-3</c:v>
                </c:pt>
                <c:pt idx="7059">
                  <c:v>1.007080078125E-3</c:v>
                </c:pt>
                <c:pt idx="7060">
                  <c:v>1.0080337524414063E-3</c:v>
                </c:pt>
                <c:pt idx="7061">
                  <c:v>1.007080078125E-3</c:v>
                </c:pt>
                <c:pt idx="7062">
                  <c:v>1.0068416595458984E-3</c:v>
                </c:pt>
                <c:pt idx="7063">
                  <c:v>1.007080078125E-3</c:v>
                </c:pt>
                <c:pt idx="7064">
                  <c:v>1.007080078125E-3</c:v>
                </c:pt>
                <c:pt idx="7065">
                  <c:v>1.0068416595458984E-3</c:v>
                </c:pt>
                <c:pt idx="7066">
                  <c:v>1.007080078125E-3</c:v>
                </c:pt>
                <c:pt idx="7067">
                  <c:v>3.0211925506591797E-2</c:v>
                </c:pt>
                <c:pt idx="7068">
                  <c:v>1.0080337524414063E-3</c:v>
                </c:pt>
                <c:pt idx="7069">
                  <c:v>1.007080078125E-3</c:v>
                </c:pt>
                <c:pt idx="7070">
                  <c:v>1.0068416595458984E-3</c:v>
                </c:pt>
                <c:pt idx="7071">
                  <c:v>1.007080078125E-3</c:v>
                </c:pt>
                <c:pt idx="7072">
                  <c:v>1.007080078125E-3</c:v>
                </c:pt>
                <c:pt idx="7073">
                  <c:v>1.0068416595458984E-3</c:v>
                </c:pt>
                <c:pt idx="7074">
                  <c:v>1.007080078125E-3</c:v>
                </c:pt>
                <c:pt idx="7075">
                  <c:v>1.007080078125E-3</c:v>
                </c:pt>
                <c:pt idx="7076">
                  <c:v>1.0068416595458984E-3</c:v>
                </c:pt>
                <c:pt idx="7077">
                  <c:v>1.007080078125E-3</c:v>
                </c:pt>
                <c:pt idx="7078">
                  <c:v>1.007080078125E-3</c:v>
                </c:pt>
                <c:pt idx="7079">
                  <c:v>1.0068416595458984E-3</c:v>
                </c:pt>
                <c:pt idx="7080">
                  <c:v>1.007080078125E-3</c:v>
                </c:pt>
                <c:pt idx="7081">
                  <c:v>1.0080337524414063E-3</c:v>
                </c:pt>
                <c:pt idx="7082">
                  <c:v>1.007080078125E-3</c:v>
                </c:pt>
                <c:pt idx="7083">
                  <c:v>1.0068416595458984E-3</c:v>
                </c:pt>
                <c:pt idx="7084">
                  <c:v>1.007080078125E-3</c:v>
                </c:pt>
                <c:pt idx="7085">
                  <c:v>1.007080078125E-3</c:v>
                </c:pt>
                <c:pt idx="7086">
                  <c:v>1.0068416595458984E-3</c:v>
                </c:pt>
                <c:pt idx="7087">
                  <c:v>1.007080078125E-3</c:v>
                </c:pt>
                <c:pt idx="7088">
                  <c:v>1.007080078125E-3</c:v>
                </c:pt>
                <c:pt idx="7089">
                  <c:v>1.0068416595458984E-3</c:v>
                </c:pt>
                <c:pt idx="7090">
                  <c:v>1.007080078125E-3</c:v>
                </c:pt>
                <c:pt idx="7091">
                  <c:v>1.007080078125E-3</c:v>
                </c:pt>
                <c:pt idx="7092">
                  <c:v>1.0068416595458984E-3</c:v>
                </c:pt>
                <c:pt idx="7093">
                  <c:v>1.0080337524414063E-3</c:v>
                </c:pt>
                <c:pt idx="7094">
                  <c:v>1.007080078125E-3</c:v>
                </c:pt>
                <c:pt idx="7095">
                  <c:v>1.0068416595458984E-3</c:v>
                </c:pt>
                <c:pt idx="7096">
                  <c:v>1.007080078125E-3</c:v>
                </c:pt>
                <c:pt idx="7097">
                  <c:v>1.007080078125E-3</c:v>
                </c:pt>
                <c:pt idx="7098">
                  <c:v>1.0068416595458984E-3</c:v>
                </c:pt>
                <c:pt idx="7099">
                  <c:v>1.007080078125E-3</c:v>
                </c:pt>
                <c:pt idx="7100">
                  <c:v>1.007080078125E-3</c:v>
                </c:pt>
                <c:pt idx="7101">
                  <c:v>1.0068416595458984E-3</c:v>
                </c:pt>
                <c:pt idx="7102">
                  <c:v>1.007080078125E-3</c:v>
                </c:pt>
                <c:pt idx="7103">
                  <c:v>1.007080078125E-3</c:v>
                </c:pt>
                <c:pt idx="7104">
                  <c:v>1.0068416595458984E-3</c:v>
                </c:pt>
                <c:pt idx="7105">
                  <c:v>1.007080078125E-3</c:v>
                </c:pt>
                <c:pt idx="7106">
                  <c:v>1.0080337524414063E-3</c:v>
                </c:pt>
                <c:pt idx="7107">
                  <c:v>1.007080078125E-3</c:v>
                </c:pt>
                <c:pt idx="7108">
                  <c:v>1.0068416595458984E-3</c:v>
                </c:pt>
                <c:pt idx="7109">
                  <c:v>1.007080078125E-3</c:v>
                </c:pt>
                <c:pt idx="7110">
                  <c:v>1.007080078125E-3</c:v>
                </c:pt>
                <c:pt idx="7111">
                  <c:v>1.0068416595458984E-3</c:v>
                </c:pt>
                <c:pt idx="7112">
                  <c:v>1.007080078125E-3</c:v>
                </c:pt>
                <c:pt idx="7113">
                  <c:v>1.007080078125E-3</c:v>
                </c:pt>
                <c:pt idx="7114">
                  <c:v>1.0068416595458984E-3</c:v>
                </c:pt>
                <c:pt idx="7115">
                  <c:v>1.007080078125E-3</c:v>
                </c:pt>
                <c:pt idx="7116">
                  <c:v>1.007080078125E-3</c:v>
                </c:pt>
                <c:pt idx="7117">
                  <c:v>1.0068416595458984E-3</c:v>
                </c:pt>
                <c:pt idx="7118">
                  <c:v>1.0080337524414063E-3</c:v>
                </c:pt>
                <c:pt idx="7119">
                  <c:v>1.007080078125E-3</c:v>
                </c:pt>
                <c:pt idx="7120">
                  <c:v>1.0068416595458984E-3</c:v>
                </c:pt>
                <c:pt idx="7121">
                  <c:v>1.007080078125E-3</c:v>
                </c:pt>
                <c:pt idx="7122">
                  <c:v>1.007080078125E-3</c:v>
                </c:pt>
                <c:pt idx="7123">
                  <c:v>1.0068416595458984E-3</c:v>
                </c:pt>
                <c:pt idx="7124">
                  <c:v>1.007080078125E-3</c:v>
                </c:pt>
                <c:pt idx="7125">
                  <c:v>1.007080078125E-3</c:v>
                </c:pt>
                <c:pt idx="7126">
                  <c:v>1.0068416595458984E-3</c:v>
                </c:pt>
                <c:pt idx="7127">
                  <c:v>1.007080078125E-3</c:v>
                </c:pt>
                <c:pt idx="7128">
                  <c:v>1.007080078125E-3</c:v>
                </c:pt>
                <c:pt idx="7129">
                  <c:v>1.0068416595458984E-3</c:v>
                </c:pt>
                <c:pt idx="7130">
                  <c:v>1.007080078125E-3</c:v>
                </c:pt>
                <c:pt idx="7131">
                  <c:v>1.0080337524414063E-3</c:v>
                </c:pt>
                <c:pt idx="7132">
                  <c:v>1.007080078125E-3</c:v>
                </c:pt>
                <c:pt idx="7133">
                  <c:v>1.0068416595458984E-3</c:v>
                </c:pt>
                <c:pt idx="7134">
                  <c:v>1.007080078125E-3</c:v>
                </c:pt>
                <c:pt idx="7135">
                  <c:v>1.007080078125E-3</c:v>
                </c:pt>
                <c:pt idx="7136">
                  <c:v>1.0068416595458984E-3</c:v>
                </c:pt>
                <c:pt idx="7137">
                  <c:v>1.007080078125E-3</c:v>
                </c:pt>
                <c:pt idx="7138">
                  <c:v>1.007080078125E-3</c:v>
                </c:pt>
                <c:pt idx="7139">
                  <c:v>1.0068416595458984E-3</c:v>
                </c:pt>
                <c:pt idx="7140">
                  <c:v>1.007080078125E-3</c:v>
                </c:pt>
                <c:pt idx="7141">
                  <c:v>1.007080078125E-3</c:v>
                </c:pt>
                <c:pt idx="7142">
                  <c:v>1.0068416595458984E-3</c:v>
                </c:pt>
                <c:pt idx="7143">
                  <c:v>1.0080337524414063E-3</c:v>
                </c:pt>
                <c:pt idx="7144">
                  <c:v>1.007080078125E-3</c:v>
                </c:pt>
                <c:pt idx="7145">
                  <c:v>1.0068416595458984E-3</c:v>
                </c:pt>
                <c:pt idx="7146">
                  <c:v>1.007080078125E-3</c:v>
                </c:pt>
                <c:pt idx="7147">
                  <c:v>1.007080078125E-3</c:v>
                </c:pt>
                <c:pt idx="7148">
                  <c:v>1.0068416595458984E-3</c:v>
                </c:pt>
                <c:pt idx="7149">
                  <c:v>1.007080078125E-3</c:v>
                </c:pt>
                <c:pt idx="7150">
                  <c:v>1.007080078125E-3</c:v>
                </c:pt>
                <c:pt idx="7151">
                  <c:v>1.0068416595458984E-3</c:v>
                </c:pt>
                <c:pt idx="7152">
                  <c:v>1.007080078125E-3</c:v>
                </c:pt>
                <c:pt idx="7153">
                  <c:v>1.007080078125E-3</c:v>
                </c:pt>
                <c:pt idx="7154">
                  <c:v>1.0068416595458984E-3</c:v>
                </c:pt>
                <c:pt idx="7155">
                  <c:v>1.007080078125E-3</c:v>
                </c:pt>
                <c:pt idx="7156">
                  <c:v>1.0080337524414063E-3</c:v>
                </c:pt>
                <c:pt idx="7157">
                  <c:v>1.007080078125E-3</c:v>
                </c:pt>
                <c:pt idx="7158">
                  <c:v>1.0068416595458984E-3</c:v>
                </c:pt>
                <c:pt idx="7159">
                  <c:v>1.007080078125E-3</c:v>
                </c:pt>
                <c:pt idx="7160">
                  <c:v>1.007080078125E-3</c:v>
                </c:pt>
                <c:pt idx="7161">
                  <c:v>1.0068416595458984E-3</c:v>
                </c:pt>
                <c:pt idx="7162">
                  <c:v>1.007080078125E-3</c:v>
                </c:pt>
                <c:pt idx="7163">
                  <c:v>1.007080078125E-3</c:v>
                </c:pt>
                <c:pt idx="7164">
                  <c:v>1.0068416595458984E-3</c:v>
                </c:pt>
                <c:pt idx="7165">
                  <c:v>1.007080078125E-3</c:v>
                </c:pt>
                <c:pt idx="7166">
                  <c:v>1.007080078125E-3</c:v>
                </c:pt>
                <c:pt idx="7167">
                  <c:v>1.0068416595458984E-3</c:v>
                </c:pt>
                <c:pt idx="7168">
                  <c:v>1.0080337524414063E-3</c:v>
                </c:pt>
                <c:pt idx="7169">
                  <c:v>1.007080078125E-3</c:v>
                </c:pt>
                <c:pt idx="7170">
                  <c:v>1.0068416595458984E-3</c:v>
                </c:pt>
                <c:pt idx="7171">
                  <c:v>1.007080078125E-3</c:v>
                </c:pt>
                <c:pt idx="7172">
                  <c:v>1.007080078125E-3</c:v>
                </c:pt>
                <c:pt idx="7173">
                  <c:v>1.0068416595458984E-3</c:v>
                </c:pt>
                <c:pt idx="7174">
                  <c:v>1.007080078125E-3</c:v>
                </c:pt>
                <c:pt idx="7175">
                  <c:v>1.007080078125E-3</c:v>
                </c:pt>
                <c:pt idx="7176">
                  <c:v>1.0068416595458984E-3</c:v>
                </c:pt>
                <c:pt idx="7177">
                  <c:v>1.007080078125E-3</c:v>
                </c:pt>
                <c:pt idx="7178">
                  <c:v>1.007080078125E-3</c:v>
                </c:pt>
                <c:pt idx="7179">
                  <c:v>1.0068416595458984E-3</c:v>
                </c:pt>
                <c:pt idx="7180">
                  <c:v>1.007080078125E-3</c:v>
                </c:pt>
                <c:pt idx="7181">
                  <c:v>1.0080337524414063E-3</c:v>
                </c:pt>
                <c:pt idx="7182">
                  <c:v>1.007080078125E-3</c:v>
                </c:pt>
                <c:pt idx="7183">
                  <c:v>1.0068416595458984E-3</c:v>
                </c:pt>
                <c:pt idx="7184">
                  <c:v>1.007080078125E-3</c:v>
                </c:pt>
                <c:pt idx="7185">
                  <c:v>1.007080078125E-3</c:v>
                </c:pt>
                <c:pt idx="7186">
                  <c:v>1.0068416595458984E-3</c:v>
                </c:pt>
                <c:pt idx="7187">
                  <c:v>1.007080078125E-3</c:v>
                </c:pt>
                <c:pt idx="7188">
                  <c:v>1.007080078125E-3</c:v>
                </c:pt>
                <c:pt idx="7189">
                  <c:v>1.0068416595458984E-3</c:v>
                </c:pt>
                <c:pt idx="7190">
                  <c:v>1.007080078125E-3</c:v>
                </c:pt>
                <c:pt idx="7191">
                  <c:v>1.007080078125E-3</c:v>
                </c:pt>
                <c:pt idx="7192">
                  <c:v>1.0068416595458984E-3</c:v>
                </c:pt>
                <c:pt idx="7193">
                  <c:v>1.0080337524414063E-3</c:v>
                </c:pt>
                <c:pt idx="7194">
                  <c:v>1.007080078125E-3</c:v>
                </c:pt>
                <c:pt idx="7195">
                  <c:v>1.0068416595458984E-3</c:v>
                </c:pt>
                <c:pt idx="7196">
                  <c:v>1.007080078125E-3</c:v>
                </c:pt>
                <c:pt idx="7197">
                  <c:v>1.007080078125E-3</c:v>
                </c:pt>
                <c:pt idx="7198">
                  <c:v>1.0068416595458984E-3</c:v>
                </c:pt>
                <c:pt idx="7199">
                  <c:v>1.007080078125E-3</c:v>
                </c:pt>
                <c:pt idx="7200">
                  <c:v>1.007080078125E-3</c:v>
                </c:pt>
                <c:pt idx="7201">
                  <c:v>1.0068416595458984E-3</c:v>
                </c:pt>
                <c:pt idx="7202">
                  <c:v>1.007080078125E-3</c:v>
                </c:pt>
                <c:pt idx="7203">
                  <c:v>1.007080078125E-3</c:v>
                </c:pt>
                <c:pt idx="7204">
                  <c:v>1.0068416595458984E-3</c:v>
                </c:pt>
                <c:pt idx="7205">
                  <c:v>1.007080078125E-3</c:v>
                </c:pt>
                <c:pt idx="7206">
                  <c:v>1.0080337524414063E-3</c:v>
                </c:pt>
                <c:pt idx="7207">
                  <c:v>1.007080078125E-3</c:v>
                </c:pt>
                <c:pt idx="7208">
                  <c:v>1.0068416595458984E-3</c:v>
                </c:pt>
                <c:pt idx="7209">
                  <c:v>1.007080078125E-3</c:v>
                </c:pt>
                <c:pt idx="7210">
                  <c:v>1.007080078125E-3</c:v>
                </c:pt>
                <c:pt idx="7211">
                  <c:v>1.0068416595458984E-3</c:v>
                </c:pt>
                <c:pt idx="7212">
                  <c:v>1.007080078125E-3</c:v>
                </c:pt>
                <c:pt idx="7213">
                  <c:v>1.007080078125E-3</c:v>
                </c:pt>
                <c:pt idx="7214">
                  <c:v>1.0068416595458984E-3</c:v>
                </c:pt>
                <c:pt idx="7215">
                  <c:v>1.007080078125E-3</c:v>
                </c:pt>
                <c:pt idx="7216">
                  <c:v>1.007080078125E-3</c:v>
                </c:pt>
                <c:pt idx="7217">
                  <c:v>1.0068416595458984E-3</c:v>
                </c:pt>
                <c:pt idx="7218">
                  <c:v>1.0080337524414063E-3</c:v>
                </c:pt>
                <c:pt idx="7219">
                  <c:v>1.007080078125E-3</c:v>
                </c:pt>
                <c:pt idx="7220">
                  <c:v>1.0068416595458984E-3</c:v>
                </c:pt>
                <c:pt idx="7221">
                  <c:v>1.007080078125E-3</c:v>
                </c:pt>
                <c:pt idx="7222">
                  <c:v>1.007080078125E-3</c:v>
                </c:pt>
                <c:pt idx="7223">
                  <c:v>1.0068416595458984E-3</c:v>
                </c:pt>
                <c:pt idx="7224">
                  <c:v>1.007080078125E-3</c:v>
                </c:pt>
                <c:pt idx="7225">
                  <c:v>1.007080078125E-3</c:v>
                </c:pt>
                <c:pt idx="7226">
                  <c:v>1.0068416595458984E-3</c:v>
                </c:pt>
                <c:pt idx="7227">
                  <c:v>1.007080078125E-3</c:v>
                </c:pt>
                <c:pt idx="7228">
                  <c:v>1.007080078125E-3</c:v>
                </c:pt>
                <c:pt idx="7229">
                  <c:v>1.0068416595458984E-3</c:v>
                </c:pt>
                <c:pt idx="7230">
                  <c:v>1.007080078125E-3</c:v>
                </c:pt>
                <c:pt idx="7231">
                  <c:v>1.0080337524414063E-3</c:v>
                </c:pt>
                <c:pt idx="7232">
                  <c:v>1.007080078125E-3</c:v>
                </c:pt>
                <c:pt idx="7233">
                  <c:v>1.0068416595458984E-3</c:v>
                </c:pt>
                <c:pt idx="7234">
                  <c:v>1.007080078125E-3</c:v>
                </c:pt>
                <c:pt idx="7235">
                  <c:v>1.007080078125E-3</c:v>
                </c:pt>
                <c:pt idx="7236">
                  <c:v>1.0068416595458984E-3</c:v>
                </c:pt>
                <c:pt idx="7237">
                  <c:v>1.007080078125E-3</c:v>
                </c:pt>
                <c:pt idx="7238">
                  <c:v>1.007080078125E-3</c:v>
                </c:pt>
                <c:pt idx="7239">
                  <c:v>1.0068416595458984E-3</c:v>
                </c:pt>
                <c:pt idx="7240">
                  <c:v>1.007080078125E-3</c:v>
                </c:pt>
                <c:pt idx="7241">
                  <c:v>1.0068416595458984E-3</c:v>
                </c:pt>
                <c:pt idx="7242">
                  <c:v>1.007080078125E-3</c:v>
                </c:pt>
                <c:pt idx="7243">
                  <c:v>1.0080337524414063E-3</c:v>
                </c:pt>
                <c:pt idx="7244">
                  <c:v>1.007080078125E-3</c:v>
                </c:pt>
                <c:pt idx="7245">
                  <c:v>1.0068416595458984E-3</c:v>
                </c:pt>
                <c:pt idx="7246">
                  <c:v>1.007080078125E-3</c:v>
                </c:pt>
                <c:pt idx="7247">
                  <c:v>1.007080078125E-3</c:v>
                </c:pt>
                <c:pt idx="7248">
                  <c:v>1.0068416595458984E-3</c:v>
                </c:pt>
                <c:pt idx="7249">
                  <c:v>1.007080078125E-3</c:v>
                </c:pt>
                <c:pt idx="7250">
                  <c:v>1.007080078125E-3</c:v>
                </c:pt>
                <c:pt idx="7251">
                  <c:v>1.0068416595458984E-3</c:v>
                </c:pt>
                <c:pt idx="7252">
                  <c:v>1.007080078125E-3</c:v>
                </c:pt>
                <c:pt idx="7253">
                  <c:v>1.007080078125E-3</c:v>
                </c:pt>
                <c:pt idx="7254">
                  <c:v>1.0068416595458984E-3</c:v>
                </c:pt>
                <c:pt idx="7255">
                  <c:v>1.007080078125E-3</c:v>
                </c:pt>
                <c:pt idx="7256">
                  <c:v>1.0080337524414063E-3</c:v>
                </c:pt>
                <c:pt idx="7257">
                  <c:v>1.007080078125E-3</c:v>
                </c:pt>
                <c:pt idx="7258">
                  <c:v>1.0068416595458984E-3</c:v>
                </c:pt>
                <c:pt idx="7259">
                  <c:v>1.007080078125E-3</c:v>
                </c:pt>
                <c:pt idx="7260">
                  <c:v>1.007080078125E-3</c:v>
                </c:pt>
                <c:pt idx="7261">
                  <c:v>1.0068416595458984E-3</c:v>
                </c:pt>
                <c:pt idx="7262">
                  <c:v>1.007080078125E-3</c:v>
                </c:pt>
                <c:pt idx="7263">
                  <c:v>1.0068416595458984E-3</c:v>
                </c:pt>
                <c:pt idx="7264">
                  <c:v>1.007080078125E-3</c:v>
                </c:pt>
                <c:pt idx="7265">
                  <c:v>1.007080078125E-3</c:v>
                </c:pt>
                <c:pt idx="7266">
                  <c:v>1.0068416595458984E-3</c:v>
                </c:pt>
                <c:pt idx="7267">
                  <c:v>1.007080078125E-3</c:v>
                </c:pt>
                <c:pt idx="7268">
                  <c:v>1.0080337524414063E-3</c:v>
                </c:pt>
                <c:pt idx="7269">
                  <c:v>1.007080078125E-3</c:v>
                </c:pt>
                <c:pt idx="7270">
                  <c:v>1.0068416595458984E-3</c:v>
                </c:pt>
                <c:pt idx="7271">
                  <c:v>1.007080078125E-3</c:v>
                </c:pt>
                <c:pt idx="7272">
                  <c:v>1.007080078125E-3</c:v>
                </c:pt>
                <c:pt idx="7273">
                  <c:v>1.0068416595458984E-3</c:v>
                </c:pt>
                <c:pt idx="7274">
                  <c:v>1.007080078125E-3</c:v>
                </c:pt>
                <c:pt idx="7275">
                  <c:v>1.007080078125E-3</c:v>
                </c:pt>
                <c:pt idx="7276">
                  <c:v>1.0068416595458984E-3</c:v>
                </c:pt>
                <c:pt idx="7277">
                  <c:v>1.007080078125E-3</c:v>
                </c:pt>
                <c:pt idx="7278">
                  <c:v>1.007080078125E-3</c:v>
                </c:pt>
                <c:pt idx="7279">
                  <c:v>1.0068416595458984E-3</c:v>
                </c:pt>
                <c:pt idx="7280">
                  <c:v>1.007080078125E-3</c:v>
                </c:pt>
                <c:pt idx="7281">
                  <c:v>2.0151138305664063E-3</c:v>
                </c:pt>
                <c:pt idx="7282">
                  <c:v>1.0068416595458984E-3</c:v>
                </c:pt>
                <c:pt idx="7283">
                  <c:v>1.007080078125E-3</c:v>
                </c:pt>
                <c:pt idx="7284">
                  <c:v>1.0068416595458984E-3</c:v>
                </c:pt>
                <c:pt idx="7285">
                  <c:v>1.007080078125E-3</c:v>
                </c:pt>
                <c:pt idx="7286">
                  <c:v>1.007080078125E-3</c:v>
                </c:pt>
                <c:pt idx="7287">
                  <c:v>1.0068416595458984E-3</c:v>
                </c:pt>
                <c:pt idx="7288">
                  <c:v>1.007080078125E-3</c:v>
                </c:pt>
                <c:pt idx="7289">
                  <c:v>1.007080078125E-3</c:v>
                </c:pt>
                <c:pt idx="7290">
                  <c:v>1.0068416595458984E-3</c:v>
                </c:pt>
                <c:pt idx="7291">
                  <c:v>1.007080078125E-3</c:v>
                </c:pt>
                <c:pt idx="7292">
                  <c:v>1.0080337524414063E-3</c:v>
                </c:pt>
                <c:pt idx="7293">
                  <c:v>1.007080078125E-3</c:v>
                </c:pt>
                <c:pt idx="7294">
                  <c:v>1.0068416595458984E-3</c:v>
                </c:pt>
                <c:pt idx="7295">
                  <c:v>1.007080078125E-3</c:v>
                </c:pt>
                <c:pt idx="7296">
                  <c:v>1.007080078125E-3</c:v>
                </c:pt>
                <c:pt idx="7297">
                  <c:v>1.0068416595458984E-3</c:v>
                </c:pt>
                <c:pt idx="7298">
                  <c:v>1.007080078125E-3</c:v>
                </c:pt>
                <c:pt idx="7299">
                  <c:v>1.007080078125E-3</c:v>
                </c:pt>
                <c:pt idx="7300">
                  <c:v>1.0068416595458984E-3</c:v>
                </c:pt>
                <c:pt idx="7301">
                  <c:v>1.007080078125E-3</c:v>
                </c:pt>
                <c:pt idx="7302">
                  <c:v>1.007080078125E-3</c:v>
                </c:pt>
                <c:pt idx="7303">
                  <c:v>1.0068416595458984E-3</c:v>
                </c:pt>
                <c:pt idx="7304">
                  <c:v>1.007080078125E-3</c:v>
                </c:pt>
                <c:pt idx="7305">
                  <c:v>1.0080337524414063E-3</c:v>
                </c:pt>
                <c:pt idx="7306">
                  <c:v>1.0068416595458984E-3</c:v>
                </c:pt>
                <c:pt idx="7307">
                  <c:v>1.007080078125E-3</c:v>
                </c:pt>
                <c:pt idx="7308">
                  <c:v>1.007080078125E-3</c:v>
                </c:pt>
                <c:pt idx="7309">
                  <c:v>1.0068416595458984E-3</c:v>
                </c:pt>
                <c:pt idx="7310">
                  <c:v>1.007080078125E-3</c:v>
                </c:pt>
                <c:pt idx="7311">
                  <c:v>1.007080078125E-3</c:v>
                </c:pt>
                <c:pt idx="7312">
                  <c:v>1.0068416595458984E-3</c:v>
                </c:pt>
                <c:pt idx="7313">
                  <c:v>1.007080078125E-3</c:v>
                </c:pt>
                <c:pt idx="7314">
                  <c:v>1.007080078125E-3</c:v>
                </c:pt>
                <c:pt idx="7315">
                  <c:v>1.0068416595458984E-3</c:v>
                </c:pt>
                <c:pt idx="7316">
                  <c:v>1.007080078125E-3</c:v>
                </c:pt>
                <c:pt idx="7317">
                  <c:v>1.0080337524414063E-3</c:v>
                </c:pt>
                <c:pt idx="7318">
                  <c:v>1.007080078125E-3</c:v>
                </c:pt>
                <c:pt idx="7319">
                  <c:v>1.0068416595458984E-3</c:v>
                </c:pt>
                <c:pt idx="7320">
                  <c:v>1.007080078125E-3</c:v>
                </c:pt>
                <c:pt idx="7321">
                  <c:v>1.007080078125E-3</c:v>
                </c:pt>
                <c:pt idx="7322">
                  <c:v>1.0068416595458984E-3</c:v>
                </c:pt>
                <c:pt idx="7323">
                  <c:v>1.007080078125E-3</c:v>
                </c:pt>
                <c:pt idx="7324">
                  <c:v>1.007080078125E-3</c:v>
                </c:pt>
                <c:pt idx="7325">
                  <c:v>1.0068416595458984E-3</c:v>
                </c:pt>
                <c:pt idx="7326">
                  <c:v>1.007080078125E-3</c:v>
                </c:pt>
                <c:pt idx="7327">
                  <c:v>1.007080078125E-3</c:v>
                </c:pt>
                <c:pt idx="7328">
                  <c:v>1.0068416595458984E-3</c:v>
                </c:pt>
                <c:pt idx="7329">
                  <c:v>1.007080078125E-3</c:v>
                </c:pt>
                <c:pt idx="7330">
                  <c:v>1.0080337524414063E-3</c:v>
                </c:pt>
                <c:pt idx="7331">
                  <c:v>1.0068416595458984E-3</c:v>
                </c:pt>
                <c:pt idx="7332">
                  <c:v>1.007080078125E-3</c:v>
                </c:pt>
                <c:pt idx="7333">
                  <c:v>1.007080078125E-3</c:v>
                </c:pt>
                <c:pt idx="7334">
                  <c:v>1.0068416595458984E-3</c:v>
                </c:pt>
                <c:pt idx="7335">
                  <c:v>1.007080078125E-3</c:v>
                </c:pt>
                <c:pt idx="7336">
                  <c:v>1.007080078125E-3</c:v>
                </c:pt>
                <c:pt idx="7337">
                  <c:v>1.0068416595458984E-3</c:v>
                </c:pt>
                <c:pt idx="7338">
                  <c:v>1.007080078125E-3</c:v>
                </c:pt>
                <c:pt idx="7339">
                  <c:v>1.007080078125E-3</c:v>
                </c:pt>
                <c:pt idx="7340">
                  <c:v>1.0068416595458984E-3</c:v>
                </c:pt>
                <c:pt idx="7341">
                  <c:v>1.007080078125E-3</c:v>
                </c:pt>
                <c:pt idx="7342">
                  <c:v>1.0080337524414063E-3</c:v>
                </c:pt>
                <c:pt idx="7343">
                  <c:v>1.007080078125E-3</c:v>
                </c:pt>
                <c:pt idx="7344">
                  <c:v>1.0068416595458984E-3</c:v>
                </c:pt>
                <c:pt idx="7345">
                  <c:v>1.007080078125E-3</c:v>
                </c:pt>
                <c:pt idx="7346">
                  <c:v>1.007080078125E-3</c:v>
                </c:pt>
                <c:pt idx="7347">
                  <c:v>1.0068416595458984E-3</c:v>
                </c:pt>
                <c:pt idx="7348">
                  <c:v>1.007080078125E-3</c:v>
                </c:pt>
                <c:pt idx="7349">
                  <c:v>1.007080078125E-3</c:v>
                </c:pt>
                <c:pt idx="7350">
                  <c:v>1.0068416595458984E-3</c:v>
                </c:pt>
                <c:pt idx="7351">
                  <c:v>1.007080078125E-3</c:v>
                </c:pt>
                <c:pt idx="7352">
                  <c:v>1.007080078125E-3</c:v>
                </c:pt>
                <c:pt idx="7353">
                  <c:v>1.0068416595458984E-3</c:v>
                </c:pt>
                <c:pt idx="7354">
                  <c:v>1.007080078125E-3</c:v>
                </c:pt>
                <c:pt idx="7355">
                  <c:v>1.0080337524414063E-3</c:v>
                </c:pt>
                <c:pt idx="7356">
                  <c:v>1.0068416595458984E-3</c:v>
                </c:pt>
                <c:pt idx="7357">
                  <c:v>1.007080078125E-3</c:v>
                </c:pt>
                <c:pt idx="7358">
                  <c:v>1.007080078125E-3</c:v>
                </c:pt>
                <c:pt idx="7359">
                  <c:v>1.0068416595458984E-3</c:v>
                </c:pt>
                <c:pt idx="7360">
                  <c:v>1.007080078125E-3</c:v>
                </c:pt>
                <c:pt idx="7361">
                  <c:v>1.007080078125E-3</c:v>
                </c:pt>
                <c:pt idx="7362">
                  <c:v>1.0068416595458984E-3</c:v>
                </c:pt>
                <c:pt idx="7363">
                  <c:v>1.007080078125E-3</c:v>
                </c:pt>
                <c:pt idx="7364">
                  <c:v>1.007080078125E-3</c:v>
                </c:pt>
                <c:pt idx="7365">
                  <c:v>1.0068416595458984E-3</c:v>
                </c:pt>
                <c:pt idx="7366">
                  <c:v>1.007080078125E-3</c:v>
                </c:pt>
                <c:pt idx="7367">
                  <c:v>1.0080337524414063E-3</c:v>
                </c:pt>
                <c:pt idx="7368">
                  <c:v>1.007080078125E-3</c:v>
                </c:pt>
                <c:pt idx="7369">
                  <c:v>1.0068416595458984E-3</c:v>
                </c:pt>
                <c:pt idx="7370">
                  <c:v>1.007080078125E-3</c:v>
                </c:pt>
                <c:pt idx="7371">
                  <c:v>1.007080078125E-3</c:v>
                </c:pt>
                <c:pt idx="7372">
                  <c:v>1.0068416595458984E-3</c:v>
                </c:pt>
                <c:pt idx="7373">
                  <c:v>1.007080078125E-3</c:v>
                </c:pt>
                <c:pt idx="7374">
                  <c:v>1.007080078125E-3</c:v>
                </c:pt>
                <c:pt idx="7375">
                  <c:v>1.0068416595458984E-3</c:v>
                </c:pt>
                <c:pt idx="7376">
                  <c:v>1.007080078125E-3</c:v>
                </c:pt>
                <c:pt idx="7377">
                  <c:v>1.007080078125E-3</c:v>
                </c:pt>
                <c:pt idx="7378">
                  <c:v>1.0068416595458984E-3</c:v>
                </c:pt>
                <c:pt idx="7379">
                  <c:v>1.007080078125E-3</c:v>
                </c:pt>
                <c:pt idx="7380">
                  <c:v>1.0080337524414063E-3</c:v>
                </c:pt>
                <c:pt idx="7381">
                  <c:v>1.0068416595458984E-3</c:v>
                </c:pt>
                <c:pt idx="7382">
                  <c:v>1.007080078125E-3</c:v>
                </c:pt>
                <c:pt idx="7383">
                  <c:v>1.007080078125E-3</c:v>
                </c:pt>
                <c:pt idx="7384">
                  <c:v>1.0068416595458984E-3</c:v>
                </c:pt>
                <c:pt idx="7385">
                  <c:v>1.007080078125E-3</c:v>
                </c:pt>
                <c:pt idx="7386">
                  <c:v>1.007080078125E-3</c:v>
                </c:pt>
                <c:pt idx="7387">
                  <c:v>1.0068416595458984E-3</c:v>
                </c:pt>
                <c:pt idx="7388">
                  <c:v>1.007080078125E-3</c:v>
                </c:pt>
                <c:pt idx="7389">
                  <c:v>1.007080078125E-3</c:v>
                </c:pt>
                <c:pt idx="7390">
                  <c:v>1.0068416595458984E-3</c:v>
                </c:pt>
                <c:pt idx="7391">
                  <c:v>1.007080078125E-3</c:v>
                </c:pt>
                <c:pt idx="7392">
                  <c:v>1.0080337524414063E-3</c:v>
                </c:pt>
                <c:pt idx="7393">
                  <c:v>1.007080078125E-3</c:v>
                </c:pt>
                <c:pt idx="7394">
                  <c:v>1.0068416595458984E-3</c:v>
                </c:pt>
                <c:pt idx="7395">
                  <c:v>1.007080078125E-3</c:v>
                </c:pt>
                <c:pt idx="7396">
                  <c:v>1.007080078125E-3</c:v>
                </c:pt>
                <c:pt idx="7397">
                  <c:v>1.0068416595458984E-3</c:v>
                </c:pt>
                <c:pt idx="7398">
                  <c:v>1.007080078125E-3</c:v>
                </c:pt>
                <c:pt idx="7399">
                  <c:v>1.007080078125E-3</c:v>
                </c:pt>
                <c:pt idx="7400">
                  <c:v>1.0068416595458984E-3</c:v>
                </c:pt>
                <c:pt idx="7401">
                  <c:v>1.007080078125E-3</c:v>
                </c:pt>
                <c:pt idx="7402">
                  <c:v>1.007080078125E-3</c:v>
                </c:pt>
                <c:pt idx="7403">
                  <c:v>1.0068416595458984E-3</c:v>
                </c:pt>
                <c:pt idx="7404">
                  <c:v>1.007080078125E-3</c:v>
                </c:pt>
                <c:pt idx="7405">
                  <c:v>1.0080337524414063E-3</c:v>
                </c:pt>
                <c:pt idx="7406">
                  <c:v>1.0068416595458984E-3</c:v>
                </c:pt>
                <c:pt idx="7407">
                  <c:v>1.007080078125E-3</c:v>
                </c:pt>
                <c:pt idx="7408">
                  <c:v>1.007080078125E-3</c:v>
                </c:pt>
                <c:pt idx="7409">
                  <c:v>1.0068416595458984E-3</c:v>
                </c:pt>
                <c:pt idx="7410">
                  <c:v>1.007080078125E-3</c:v>
                </c:pt>
                <c:pt idx="7411">
                  <c:v>1.007080078125E-3</c:v>
                </c:pt>
                <c:pt idx="7412">
                  <c:v>1.0068416595458984E-3</c:v>
                </c:pt>
                <c:pt idx="7413">
                  <c:v>1.007080078125E-3</c:v>
                </c:pt>
                <c:pt idx="7414">
                  <c:v>1.007080078125E-3</c:v>
                </c:pt>
                <c:pt idx="7415">
                  <c:v>1.0068416595458984E-3</c:v>
                </c:pt>
                <c:pt idx="7416">
                  <c:v>1.007080078125E-3</c:v>
                </c:pt>
                <c:pt idx="7417">
                  <c:v>1.0080337524414063E-3</c:v>
                </c:pt>
                <c:pt idx="7418">
                  <c:v>1.007080078125E-3</c:v>
                </c:pt>
                <c:pt idx="7419">
                  <c:v>1.0068416595458984E-3</c:v>
                </c:pt>
                <c:pt idx="7420">
                  <c:v>1.007080078125E-3</c:v>
                </c:pt>
                <c:pt idx="7421">
                  <c:v>1.007080078125E-3</c:v>
                </c:pt>
                <c:pt idx="7422">
                  <c:v>1.0068416595458984E-3</c:v>
                </c:pt>
                <c:pt idx="7423">
                  <c:v>1.007080078125E-3</c:v>
                </c:pt>
                <c:pt idx="7424">
                  <c:v>1.007080078125E-3</c:v>
                </c:pt>
                <c:pt idx="7425">
                  <c:v>1.0068416595458984E-3</c:v>
                </c:pt>
                <c:pt idx="7426">
                  <c:v>1.007080078125E-3</c:v>
                </c:pt>
                <c:pt idx="7427">
                  <c:v>1.007080078125E-3</c:v>
                </c:pt>
                <c:pt idx="7428">
                  <c:v>1.0068416595458984E-3</c:v>
                </c:pt>
                <c:pt idx="7429">
                  <c:v>1.007080078125E-3</c:v>
                </c:pt>
                <c:pt idx="7430">
                  <c:v>1.0080337524414063E-3</c:v>
                </c:pt>
                <c:pt idx="7431">
                  <c:v>1.0068416595458984E-3</c:v>
                </c:pt>
                <c:pt idx="7432">
                  <c:v>1.007080078125E-3</c:v>
                </c:pt>
                <c:pt idx="7433">
                  <c:v>1.007080078125E-3</c:v>
                </c:pt>
                <c:pt idx="7434">
                  <c:v>1.0068416595458984E-3</c:v>
                </c:pt>
                <c:pt idx="7435">
                  <c:v>1.007080078125E-3</c:v>
                </c:pt>
                <c:pt idx="7436">
                  <c:v>1.007080078125E-3</c:v>
                </c:pt>
                <c:pt idx="7437">
                  <c:v>1.0068416595458984E-3</c:v>
                </c:pt>
                <c:pt idx="7438">
                  <c:v>1.007080078125E-3</c:v>
                </c:pt>
                <c:pt idx="7439">
                  <c:v>1.007080078125E-3</c:v>
                </c:pt>
                <c:pt idx="7440">
                  <c:v>1.0068416595458984E-3</c:v>
                </c:pt>
                <c:pt idx="7441">
                  <c:v>1.007080078125E-3</c:v>
                </c:pt>
                <c:pt idx="7442">
                  <c:v>1.0080337524414063E-3</c:v>
                </c:pt>
                <c:pt idx="7443">
                  <c:v>1.007080078125E-3</c:v>
                </c:pt>
                <c:pt idx="7444">
                  <c:v>1.0068416595458984E-3</c:v>
                </c:pt>
                <c:pt idx="7445">
                  <c:v>1.007080078125E-3</c:v>
                </c:pt>
                <c:pt idx="7446">
                  <c:v>1.007080078125E-3</c:v>
                </c:pt>
                <c:pt idx="7447">
                  <c:v>1.0068416595458984E-3</c:v>
                </c:pt>
                <c:pt idx="7448">
                  <c:v>1.007080078125E-3</c:v>
                </c:pt>
                <c:pt idx="7449">
                  <c:v>1.007080078125E-3</c:v>
                </c:pt>
                <c:pt idx="7450">
                  <c:v>1.0068416595458984E-3</c:v>
                </c:pt>
                <c:pt idx="7451">
                  <c:v>1.007080078125E-3</c:v>
                </c:pt>
                <c:pt idx="7452">
                  <c:v>1.007080078125E-3</c:v>
                </c:pt>
                <c:pt idx="7453">
                  <c:v>1.0068416595458984E-3</c:v>
                </c:pt>
                <c:pt idx="7454">
                  <c:v>1.007080078125E-3</c:v>
                </c:pt>
                <c:pt idx="7455">
                  <c:v>1.0080337524414063E-3</c:v>
                </c:pt>
                <c:pt idx="7456">
                  <c:v>1.0068416595458984E-3</c:v>
                </c:pt>
                <c:pt idx="7457">
                  <c:v>1.007080078125E-3</c:v>
                </c:pt>
                <c:pt idx="7458">
                  <c:v>1.007080078125E-3</c:v>
                </c:pt>
                <c:pt idx="7459">
                  <c:v>1.0068416595458984E-3</c:v>
                </c:pt>
                <c:pt idx="7460">
                  <c:v>1.007080078125E-3</c:v>
                </c:pt>
                <c:pt idx="7461">
                  <c:v>1.007080078125E-3</c:v>
                </c:pt>
                <c:pt idx="7462">
                  <c:v>1.0068416595458984E-3</c:v>
                </c:pt>
                <c:pt idx="7463">
                  <c:v>1.007080078125E-3</c:v>
                </c:pt>
                <c:pt idx="7464">
                  <c:v>1.007080078125E-3</c:v>
                </c:pt>
                <c:pt idx="7465">
                  <c:v>1.0068416595458984E-3</c:v>
                </c:pt>
                <c:pt idx="7466">
                  <c:v>1.007080078125E-3</c:v>
                </c:pt>
                <c:pt idx="7467">
                  <c:v>1.0080337524414063E-3</c:v>
                </c:pt>
                <c:pt idx="7468">
                  <c:v>1.007080078125E-3</c:v>
                </c:pt>
                <c:pt idx="7469">
                  <c:v>1.0068416595458984E-3</c:v>
                </c:pt>
                <c:pt idx="7470">
                  <c:v>1.007080078125E-3</c:v>
                </c:pt>
                <c:pt idx="7471">
                  <c:v>1.007080078125E-3</c:v>
                </c:pt>
                <c:pt idx="7472">
                  <c:v>1.0068416595458984E-3</c:v>
                </c:pt>
                <c:pt idx="7473">
                  <c:v>1.007080078125E-3</c:v>
                </c:pt>
                <c:pt idx="7474">
                  <c:v>1.007080078125E-3</c:v>
                </c:pt>
                <c:pt idx="7475">
                  <c:v>1.0068416595458984E-3</c:v>
                </c:pt>
                <c:pt idx="7476">
                  <c:v>1.007080078125E-3</c:v>
                </c:pt>
                <c:pt idx="7477">
                  <c:v>1.007080078125E-3</c:v>
                </c:pt>
                <c:pt idx="7478">
                  <c:v>1.0068416595458984E-3</c:v>
                </c:pt>
                <c:pt idx="7479">
                  <c:v>1.007080078125E-3</c:v>
                </c:pt>
                <c:pt idx="7480">
                  <c:v>1.0080337524414063E-3</c:v>
                </c:pt>
                <c:pt idx="7481">
                  <c:v>1.0068416595458984E-3</c:v>
                </c:pt>
                <c:pt idx="7482">
                  <c:v>1.007080078125E-3</c:v>
                </c:pt>
                <c:pt idx="7483">
                  <c:v>1.007080078125E-3</c:v>
                </c:pt>
                <c:pt idx="7484">
                  <c:v>1.0068416595458984E-3</c:v>
                </c:pt>
                <c:pt idx="7485">
                  <c:v>1.007080078125E-3</c:v>
                </c:pt>
                <c:pt idx="7486">
                  <c:v>1.007080078125E-3</c:v>
                </c:pt>
                <c:pt idx="7487">
                  <c:v>1.0068416595458984E-3</c:v>
                </c:pt>
                <c:pt idx="7488">
                  <c:v>1.007080078125E-3</c:v>
                </c:pt>
                <c:pt idx="7489">
                  <c:v>1.007080078125E-3</c:v>
                </c:pt>
                <c:pt idx="7490">
                  <c:v>1.0068416595458984E-3</c:v>
                </c:pt>
                <c:pt idx="7491">
                  <c:v>1.007080078125E-3</c:v>
                </c:pt>
                <c:pt idx="7492">
                  <c:v>1.0080337524414063E-3</c:v>
                </c:pt>
                <c:pt idx="7493">
                  <c:v>1.007080078125E-3</c:v>
                </c:pt>
                <c:pt idx="7494">
                  <c:v>1.0068416595458984E-3</c:v>
                </c:pt>
                <c:pt idx="7495">
                  <c:v>1.007080078125E-3</c:v>
                </c:pt>
                <c:pt idx="7496">
                  <c:v>1.007080078125E-3</c:v>
                </c:pt>
                <c:pt idx="7497">
                  <c:v>1.0068416595458984E-3</c:v>
                </c:pt>
                <c:pt idx="7498">
                  <c:v>1.007080078125E-3</c:v>
                </c:pt>
                <c:pt idx="7499">
                  <c:v>1.007080078125E-3</c:v>
                </c:pt>
                <c:pt idx="7500">
                  <c:v>1.0068416595458984E-3</c:v>
                </c:pt>
                <c:pt idx="7501">
                  <c:v>1.007080078125E-3</c:v>
                </c:pt>
                <c:pt idx="7502">
                  <c:v>1.007080078125E-3</c:v>
                </c:pt>
                <c:pt idx="7503">
                  <c:v>1.0068416595458984E-3</c:v>
                </c:pt>
                <c:pt idx="7504">
                  <c:v>1.007080078125E-3</c:v>
                </c:pt>
                <c:pt idx="7505">
                  <c:v>1.0080337524414063E-3</c:v>
                </c:pt>
                <c:pt idx="7506">
                  <c:v>1.0068416595458984E-3</c:v>
                </c:pt>
                <c:pt idx="7507">
                  <c:v>1.007080078125E-3</c:v>
                </c:pt>
                <c:pt idx="7508">
                  <c:v>1.007080078125E-3</c:v>
                </c:pt>
                <c:pt idx="7509">
                  <c:v>1.0068416595458984E-3</c:v>
                </c:pt>
                <c:pt idx="7510">
                  <c:v>1.007080078125E-3</c:v>
                </c:pt>
                <c:pt idx="7511">
                  <c:v>1.007080078125E-3</c:v>
                </c:pt>
                <c:pt idx="7512">
                  <c:v>1.0068416595458984E-3</c:v>
                </c:pt>
                <c:pt idx="7513">
                  <c:v>1.007080078125E-3</c:v>
                </c:pt>
                <c:pt idx="7514">
                  <c:v>1.007080078125E-3</c:v>
                </c:pt>
                <c:pt idx="7515">
                  <c:v>1.0068416595458984E-3</c:v>
                </c:pt>
                <c:pt idx="7516">
                  <c:v>1.007080078125E-3</c:v>
                </c:pt>
                <c:pt idx="7517">
                  <c:v>1.0080337524414063E-3</c:v>
                </c:pt>
                <c:pt idx="7518">
                  <c:v>1.1076927185058594E-2</c:v>
                </c:pt>
                <c:pt idx="7519">
                  <c:v>1.0080337524414063E-3</c:v>
                </c:pt>
                <c:pt idx="7520">
                  <c:v>1.007080078125E-3</c:v>
                </c:pt>
                <c:pt idx="7521">
                  <c:v>1.0068416595458984E-3</c:v>
                </c:pt>
                <c:pt idx="7522">
                  <c:v>1.007080078125E-3</c:v>
                </c:pt>
                <c:pt idx="7523">
                  <c:v>1.007080078125E-3</c:v>
                </c:pt>
                <c:pt idx="7524">
                  <c:v>1.0068416595458984E-3</c:v>
                </c:pt>
                <c:pt idx="7525">
                  <c:v>1.007080078125E-3</c:v>
                </c:pt>
                <c:pt idx="7526">
                  <c:v>1.007080078125E-3</c:v>
                </c:pt>
                <c:pt idx="7527">
                  <c:v>1.0068416595458984E-3</c:v>
                </c:pt>
                <c:pt idx="7528">
                  <c:v>1.007080078125E-3</c:v>
                </c:pt>
                <c:pt idx="7529">
                  <c:v>1.007080078125E-3</c:v>
                </c:pt>
                <c:pt idx="7530">
                  <c:v>1.0068416595458984E-3</c:v>
                </c:pt>
                <c:pt idx="7531">
                  <c:v>1.007080078125E-3</c:v>
                </c:pt>
                <c:pt idx="7532">
                  <c:v>1.0080337524414063E-3</c:v>
                </c:pt>
                <c:pt idx="7533">
                  <c:v>1.007080078125E-3</c:v>
                </c:pt>
                <c:pt idx="7534">
                  <c:v>1.0068416595458984E-3</c:v>
                </c:pt>
                <c:pt idx="7535">
                  <c:v>1.007080078125E-3</c:v>
                </c:pt>
                <c:pt idx="7536">
                  <c:v>1.007080078125E-3</c:v>
                </c:pt>
                <c:pt idx="7537">
                  <c:v>1.0068416595458984E-3</c:v>
                </c:pt>
                <c:pt idx="7538">
                  <c:v>1.007080078125E-3</c:v>
                </c:pt>
                <c:pt idx="7539">
                  <c:v>1.007080078125E-3</c:v>
                </c:pt>
                <c:pt idx="7540">
                  <c:v>1.0068416595458984E-3</c:v>
                </c:pt>
                <c:pt idx="7541">
                  <c:v>1.007080078125E-3</c:v>
                </c:pt>
                <c:pt idx="7542">
                  <c:v>1.007080078125E-3</c:v>
                </c:pt>
                <c:pt idx="7543">
                  <c:v>1.0068416595458984E-3</c:v>
                </c:pt>
                <c:pt idx="7544">
                  <c:v>1.0080337524414063E-3</c:v>
                </c:pt>
                <c:pt idx="7545">
                  <c:v>1.007080078125E-3</c:v>
                </c:pt>
                <c:pt idx="7546">
                  <c:v>1.0068416595458984E-3</c:v>
                </c:pt>
                <c:pt idx="7547">
                  <c:v>1.007080078125E-3</c:v>
                </c:pt>
                <c:pt idx="7548">
                  <c:v>1.007080078125E-3</c:v>
                </c:pt>
                <c:pt idx="7549">
                  <c:v>1.0068416595458984E-3</c:v>
                </c:pt>
                <c:pt idx="7550">
                  <c:v>1.007080078125E-3</c:v>
                </c:pt>
                <c:pt idx="7551">
                  <c:v>1.007080078125E-3</c:v>
                </c:pt>
                <c:pt idx="7552">
                  <c:v>1.0068416595458984E-3</c:v>
                </c:pt>
                <c:pt idx="7553">
                  <c:v>1.007080078125E-3</c:v>
                </c:pt>
                <c:pt idx="7554">
                  <c:v>1.007080078125E-3</c:v>
                </c:pt>
                <c:pt idx="7555">
                  <c:v>1.0068416595458984E-3</c:v>
                </c:pt>
                <c:pt idx="7556">
                  <c:v>1.007080078125E-3</c:v>
                </c:pt>
                <c:pt idx="7557">
                  <c:v>1.0080337524414063E-3</c:v>
                </c:pt>
                <c:pt idx="7558">
                  <c:v>1.007080078125E-3</c:v>
                </c:pt>
                <c:pt idx="7559">
                  <c:v>1.0068416595458984E-3</c:v>
                </c:pt>
                <c:pt idx="7560">
                  <c:v>1.007080078125E-3</c:v>
                </c:pt>
                <c:pt idx="7561">
                  <c:v>1.007080078125E-3</c:v>
                </c:pt>
                <c:pt idx="7562">
                  <c:v>1.0068416595458984E-3</c:v>
                </c:pt>
                <c:pt idx="7563">
                  <c:v>1.007080078125E-3</c:v>
                </c:pt>
                <c:pt idx="7564">
                  <c:v>1.007080078125E-3</c:v>
                </c:pt>
                <c:pt idx="7565">
                  <c:v>1.0068416595458984E-3</c:v>
                </c:pt>
                <c:pt idx="7566">
                  <c:v>1.007080078125E-3</c:v>
                </c:pt>
                <c:pt idx="7567">
                  <c:v>1.007080078125E-3</c:v>
                </c:pt>
                <c:pt idx="7568">
                  <c:v>1.0068416595458984E-3</c:v>
                </c:pt>
                <c:pt idx="7569">
                  <c:v>1.0080337524414063E-3</c:v>
                </c:pt>
                <c:pt idx="7570">
                  <c:v>1.007080078125E-3</c:v>
                </c:pt>
                <c:pt idx="7571">
                  <c:v>1.0068416595458984E-3</c:v>
                </c:pt>
                <c:pt idx="7572">
                  <c:v>1.007080078125E-3</c:v>
                </c:pt>
                <c:pt idx="7573">
                  <c:v>1.007080078125E-3</c:v>
                </c:pt>
                <c:pt idx="7574">
                  <c:v>1.0068416595458984E-3</c:v>
                </c:pt>
                <c:pt idx="7575">
                  <c:v>1.007080078125E-3</c:v>
                </c:pt>
                <c:pt idx="7576">
                  <c:v>1.007080078125E-3</c:v>
                </c:pt>
                <c:pt idx="7577">
                  <c:v>1.0068416595458984E-3</c:v>
                </c:pt>
                <c:pt idx="7578">
                  <c:v>1.007080078125E-3</c:v>
                </c:pt>
                <c:pt idx="7579">
                  <c:v>1.007080078125E-3</c:v>
                </c:pt>
                <c:pt idx="7580">
                  <c:v>1.0068416595458984E-3</c:v>
                </c:pt>
                <c:pt idx="7581">
                  <c:v>1.007080078125E-3</c:v>
                </c:pt>
                <c:pt idx="7582">
                  <c:v>1.0080337524414063E-3</c:v>
                </c:pt>
                <c:pt idx="7583">
                  <c:v>1.007080078125E-3</c:v>
                </c:pt>
                <c:pt idx="7584">
                  <c:v>1.0068416595458984E-3</c:v>
                </c:pt>
                <c:pt idx="7585">
                  <c:v>1.007080078125E-3</c:v>
                </c:pt>
                <c:pt idx="7586">
                  <c:v>1.007080078125E-3</c:v>
                </c:pt>
                <c:pt idx="7587">
                  <c:v>1.0068416595458984E-3</c:v>
                </c:pt>
                <c:pt idx="7588">
                  <c:v>1.007080078125E-3</c:v>
                </c:pt>
                <c:pt idx="7589">
                  <c:v>1.007080078125E-3</c:v>
                </c:pt>
                <c:pt idx="7590">
                  <c:v>1.0068416595458984E-3</c:v>
                </c:pt>
                <c:pt idx="7591">
                  <c:v>1.007080078125E-3</c:v>
                </c:pt>
                <c:pt idx="7592">
                  <c:v>1.007080078125E-3</c:v>
                </c:pt>
                <c:pt idx="7593">
                  <c:v>1.0068416595458984E-3</c:v>
                </c:pt>
                <c:pt idx="7594">
                  <c:v>1.0080337524414063E-3</c:v>
                </c:pt>
                <c:pt idx="7595">
                  <c:v>1.007080078125E-3</c:v>
                </c:pt>
                <c:pt idx="7596">
                  <c:v>1.0068416595458984E-3</c:v>
                </c:pt>
                <c:pt idx="7597">
                  <c:v>1.007080078125E-3</c:v>
                </c:pt>
                <c:pt idx="7598">
                  <c:v>1.007080078125E-3</c:v>
                </c:pt>
                <c:pt idx="7599">
                  <c:v>1.0068416595458984E-3</c:v>
                </c:pt>
                <c:pt idx="7600">
                  <c:v>1.007080078125E-3</c:v>
                </c:pt>
                <c:pt idx="7601">
                  <c:v>1.007080078125E-3</c:v>
                </c:pt>
                <c:pt idx="7602">
                  <c:v>1.0068416595458984E-3</c:v>
                </c:pt>
                <c:pt idx="7603">
                  <c:v>1.007080078125E-3</c:v>
                </c:pt>
                <c:pt idx="7604">
                  <c:v>1.007080078125E-3</c:v>
                </c:pt>
                <c:pt idx="7605">
                  <c:v>1.0068416595458984E-3</c:v>
                </c:pt>
                <c:pt idx="7606">
                  <c:v>1.007080078125E-3</c:v>
                </c:pt>
                <c:pt idx="7607">
                  <c:v>1.0080337524414063E-3</c:v>
                </c:pt>
                <c:pt idx="7608">
                  <c:v>1.007080078125E-3</c:v>
                </c:pt>
                <c:pt idx="7609">
                  <c:v>1.0068416595458984E-3</c:v>
                </c:pt>
                <c:pt idx="7610">
                  <c:v>1.007080078125E-3</c:v>
                </c:pt>
                <c:pt idx="7611">
                  <c:v>1.007080078125E-3</c:v>
                </c:pt>
                <c:pt idx="7612">
                  <c:v>1.0068416595458984E-3</c:v>
                </c:pt>
                <c:pt idx="7613">
                  <c:v>1.007080078125E-3</c:v>
                </c:pt>
                <c:pt idx="7614">
                  <c:v>1.007080078125E-3</c:v>
                </c:pt>
                <c:pt idx="7615">
                  <c:v>1.0068416595458984E-3</c:v>
                </c:pt>
                <c:pt idx="7616">
                  <c:v>1.007080078125E-3</c:v>
                </c:pt>
                <c:pt idx="7617">
                  <c:v>1.007080078125E-3</c:v>
                </c:pt>
                <c:pt idx="7618">
                  <c:v>1.0068416595458984E-3</c:v>
                </c:pt>
                <c:pt idx="7619">
                  <c:v>1.0080337524414063E-3</c:v>
                </c:pt>
                <c:pt idx="7620">
                  <c:v>1.007080078125E-3</c:v>
                </c:pt>
                <c:pt idx="7621">
                  <c:v>1.0068416595458984E-3</c:v>
                </c:pt>
                <c:pt idx="7622">
                  <c:v>1.007080078125E-3</c:v>
                </c:pt>
                <c:pt idx="7623">
                  <c:v>1.007080078125E-3</c:v>
                </c:pt>
                <c:pt idx="7624">
                  <c:v>1.0068416595458984E-3</c:v>
                </c:pt>
                <c:pt idx="7625">
                  <c:v>1.007080078125E-3</c:v>
                </c:pt>
                <c:pt idx="7626">
                  <c:v>1.007080078125E-3</c:v>
                </c:pt>
                <c:pt idx="7627">
                  <c:v>1.0068416595458984E-3</c:v>
                </c:pt>
                <c:pt idx="7628">
                  <c:v>1.007080078125E-3</c:v>
                </c:pt>
                <c:pt idx="7629">
                  <c:v>1.007080078125E-3</c:v>
                </c:pt>
                <c:pt idx="7630">
                  <c:v>1.0068416595458984E-3</c:v>
                </c:pt>
                <c:pt idx="7631">
                  <c:v>1.007080078125E-3</c:v>
                </c:pt>
                <c:pt idx="7632">
                  <c:v>1.0080337524414063E-3</c:v>
                </c:pt>
                <c:pt idx="7633">
                  <c:v>1.007080078125E-3</c:v>
                </c:pt>
                <c:pt idx="7634">
                  <c:v>1.0068416595458984E-3</c:v>
                </c:pt>
                <c:pt idx="7635">
                  <c:v>1.007080078125E-3</c:v>
                </c:pt>
                <c:pt idx="7636">
                  <c:v>1.007080078125E-3</c:v>
                </c:pt>
                <c:pt idx="7637">
                  <c:v>1.0068416595458984E-3</c:v>
                </c:pt>
                <c:pt idx="7638">
                  <c:v>1.007080078125E-3</c:v>
                </c:pt>
                <c:pt idx="7639">
                  <c:v>1.007080078125E-3</c:v>
                </c:pt>
                <c:pt idx="7640">
                  <c:v>1.0068416595458984E-3</c:v>
                </c:pt>
                <c:pt idx="7641">
                  <c:v>1.007080078125E-3</c:v>
                </c:pt>
                <c:pt idx="7642">
                  <c:v>1.007080078125E-3</c:v>
                </c:pt>
                <c:pt idx="7643">
                  <c:v>1.0068416595458984E-3</c:v>
                </c:pt>
                <c:pt idx="7644">
                  <c:v>1.0080337524414063E-3</c:v>
                </c:pt>
                <c:pt idx="7645">
                  <c:v>1.007080078125E-3</c:v>
                </c:pt>
                <c:pt idx="7646">
                  <c:v>1.0068416595458984E-3</c:v>
                </c:pt>
                <c:pt idx="7647">
                  <c:v>1.007080078125E-3</c:v>
                </c:pt>
                <c:pt idx="7648">
                  <c:v>1.007080078125E-3</c:v>
                </c:pt>
                <c:pt idx="7649">
                  <c:v>1.0068416595458984E-3</c:v>
                </c:pt>
                <c:pt idx="7650">
                  <c:v>1.007080078125E-3</c:v>
                </c:pt>
                <c:pt idx="7651">
                  <c:v>1.007080078125E-3</c:v>
                </c:pt>
                <c:pt idx="7652">
                  <c:v>1.0068416595458984E-3</c:v>
                </c:pt>
                <c:pt idx="7653">
                  <c:v>1.007080078125E-3</c:v>
                </c:pt>
                <c:pt idx="7654">
                  <c:v>1.007080078125E-3</c:v>
                </c:pt>
                <c:pt idx="7655">
                  <c:v>1.0068416595458984E-3</c:v>
                </c:pt>
                <c:pt idx="7656">
                  <c:v>1.007080078125E-3</c:v>
                </c:pt>
                <c:pt idx="7657">
                  <c:v>1.0080337524414063E-3</c:v>
                </c:pt>
                <c:pt idx="7658">
                  <c:v>1.007080078125E-3</c:v>
                </c:pt>
                <c:pt idx="7659">
                  <c:v>1.0068416595458984E-3</c:v>
                </c:pt>
                <c:pt idx="7660">
                  <c:v>6.0420036315917969E-3</c:v>
                </c:pt>
                <c:pt idx="7661">
                  <c:v>1.007080078125E-3</c:v>
                </c:pt>
                <c:pt idx="7662">
                  <c:v>1.007080078125E-3</c:v>
                </c:pt>
                <c:pt idx="7663">
                  <c:v>1.0068416595458984E-3</c:v>
                </c:pt>
                <c:pt idx="7664">
                  <c:v>1.0080337524414063E-3</c:v>
                </c:pt>
                <c:pt idx="7665">
                  <c:v>1.007080078125E-3</c:v>
                </c:pt>
                <c:pt idx="7666">
                  <c:v>1.0068416595458984E-3</c:v>
                </c:pt>
                <c:pt idx="7667">
                  <c:v>1.007080078125E-3</c:v>
                </c:pt>
                <c:pt idx="7668">
                  <c:v>1.007080078125E-3</c:v>
                </c:pt>
                <c:pt idx="7669">
                  <c:v>1.0068416595458984E-3</c:v>
                </c:pt>
                <c:pt idx="7670">
                  <c:v>1.007080078125E-3</c:v>
                </c:pt>
                <c:pt idx="7671">
                  <c:v>1.007080078125E-3</c:v>
                </c:pt>
                <c:pt idx="7672">
                  <c:v>1.0068416595458984E-3</c:v>
                </c:pt>
                <c:pt idx="7673">
                  <c:v>1.007080078125E-3</c:v>
                </c:pt>
                <c:pt idx="7674">
                  <c:v>1.007080078125E-3</c:v>
                </c:pt>
                <c:pt idx="7675">
                  <c:v>1.0068416595458984E-3</c:v>
                </c:pt>
                <c:pt idx="7676">
                  <c:v>1.007080078125E-3</c:v>
                </c:pt>
                <c:pt idx="7677">
                  <c:v>1.0080337524414063E-3</c:v>
                </c:pt>
                <c:pt idx="7678">
                  <c:v>1.007080078125E-3</c:v>
                </c:pt>
                <c:pt idx="7679">
                  <c:v>1.0068416595458984E-3</c:v>
                </c:pt>
                <c:pt idx="7680">
                  <c:v>1.007080078125E-3</c:v>
                </c:pt>
                <c:pt idx="7681">
                  <c:v>1.007080078125E-3</c:v>
                </c:pt>
                <c:pt idx="7682">
                  <c:v>1.0068416595458984E-3</c:v>
                </c:pt>
                <c:pt idx="7683">
                  <c:v>1.007080078125E-3</c:v>
                </c:pt>
                <c:pt idx="7684">
                  <c:v>1.007080078125E-3</c:v>
                </c:pt>
                <c:pt idx="7685">
                  <c:v>1.0068416595458984E-3</c:v>
                </c:pt>
                <c:pt idx="7686">
                  <c:v>1.007080078125E-3</c:v>
                </c:pt>
                <c:pt idx="7687">
                  <c:v>1.007080078125E-3</c:v>
                </c:pt>
                <c:pt idx="7688">
                  <c:v>1.0068416595458984E-3</c:v>
                </c:pt>
                <c:pt idx="7689">
                  <c:v>1.0080337524414063E-3</c:v>
                </c:pt>
                <c:pt idx="7690">
                  <c:v>1.007080078125E-3</c:v>
                </c:pt>
                <c:pt idx="7691">
                  <c:v>1.0068416595458984E-3</c:v>
                </c:pt>
                <c:pt idx="7692">
                  <c:v>1.007080078125E-3</c:v>
                </c:pt>
                <c:pt idx="7693">
                  <c:v>1.007080078125E-3</c:v>
                </c:pt>
                <c:pt idx="7694">
                  <c:v>1.0068416595458984E-3</c:v>
                </c:pt>
                <c:pt idx="7695">
                  <c:v>1.007080078125E-3</c:v>
                </c:pt>
                <c:pt idx="7696">
                  <c:v>1.007080078125E-3</c:v>
                </c:pt>
                <c:pt idx="7697">
                  <c:v>1.0068416595458984E-3</c:v>
                </c:pt>
                <c:pt idx="7698">
                  <c:v>1.007080078125E-3</c:v>
                </c:pt>
                <c:pt idx="7699">
                  <c:v>1.007080078125E-3</c:v>
                </c:pt>
                <c:pt idx="7700">
                  <c:v>1.0068416595458984E-3</c:v>
                </c:pt>
                <c:pt idx="7701">
                  <c:v>1.007080078125E-3</c:v>
                </c:pt>
                <c:pt idx="7702">
                  <c:v>1.0080337524414063E-3</c:v>
                </c:pt>
                <c:pt idx="7703">
                  <c:v>1.007080078125E-3</c:v>
                </c:pt>
                <c:pt idx="7704">
                  <c:v>1.0068416595458984E-3</c:v>
                </c:pt>
                <c:pt idx="7705">
                  <c:v>1.007080078125E-3</c:v>
                </c:pt>
                <c:pt idx="7706">
                  <c:v>1.007080078125E-3</c:v>
                </c:pt>
                <c:pt idx="7707">
                  <c:v>1.0068416595458984E-3</c:v>
                </c:pt>
                <c:pt idx="7708">
                  <c:v>1.007080078125E-3</c:v>
                </c:pt>
                <c:pt idx="7709">
                  <c:v>1.007080078125E-3</c:v>
                </c:pt>
                <c:pt idx="7710">
                  <c:v>1.0068416595458984E-3</c:v>
                </c:pt>
                <c:pt idx="7711">
                  <c:v>1.007080078125E-3</c:v>
                </c:pt>
                <c:pt idx="7712">
                  <c:v>1.007080078125E-3</c:v>
                </c:pt>
                <c:pt idx="7713">
                  <c:v>1.0068416595458984E-3</c:v>
                </c:pt>
                <c:pt idx="7714">
                  <c:v>1.0080337524414063E-3</c:v>
                </c:pt>
                <c:pt idx="7715">
                  <c:v>1.007080078125E-3</c:v>
                </c:pt>
                <c:pt idx="7716">
                  <c:v>1.0068416595458984E-3</c:v>
                </c:pt>
                <c:pt idx="7717">
                  <c:v>1.007080078125E-3</c:v>
                </c:pt>
                <c:pt idx="7718">
                  <c:v>1.007080078125E-3</c:v>
                </c:pt>
                <c:pt idx="7719">
                  <c:v>1.0068416595458984E-3</c:v>
                </c:pt>
                <c:pt idx="7720">
                  <c:v>1.007080078125E-3</c:v>
                </c:pt>
                <c:pt idx="7721">
                  <c:v>1.007080078125E-3</c:v>
                </c:pt>
                <c:pt idx="7722">
                  <c:v>1.0068416595458984E-3</c:v>
                </c:pt>
                <c:pt idx="7723">
                  <c:v>1.007080078125E-3</c:v>
                </c:pt>
                <c:pt idx="7724">
                  <c:v>1.007080078125E-3</c:v>
                </c:pt>
                <c:pt idx="7725">
                  <c:v>1.0068416595458984E-3</c:v>
                </c:pt>
                <c:pt idx="7726">
                  <c:v>1.007080078125E-3</c:v>
                </c:pt>
                <c:pt idx="7727">
                  <c:v>1.0080337524414063E-3</c:v>
                </c:pt>
                <c:pt idx="7728">
                  <c:v>1.007080078125E-3</c:v>
                </c:pt>
                <c:pt idx="7729">
                  <c:v>1.0068416595458984E-3</c:v>
                </c:pt>
                <c:pt idx="7730">
                  <c:v>1.007080078125E-3</c:v>
                </c:pt>
                <c:pt idx="7731">
                  <c:v>1.007080078125E-3</c:v>
                </c:pt>
                <c:pt idx="7732">
                  <c:v>1.0068416595458984E-3</c:v>
                </c:pt>
                <c:pt idx="7733">
                  <c:v>1.007080078125E-3</c:v>
                </c:pt>
                <c:pt idx="7734">
                  <c:v>1.007080078125E-3</c:v>
                </c:pt>
                <c:pt idx="7735">
                  <c:v>1.0068416595458984E-3</c:v>
                </c:pt>
                <c:pt idx="7736">
                  <c:v>1.007080078125E-3</c:v>
                </c:pt>
                <c:pt idx="7737">
                  <c:v>1.0068416595458984E-3</c:v>
                </c:pt>
                <c:pt idx="7738">
                  <c:v>1.007080078125E-3</c:v>
                </c:pt>
                <c:pt idx="7739">
                  <c:v>1.0080337524414063E-3</c:v>
                </c:pt>
                <c:pt idx="7740">
                  <c:v>1.007080078125E-3</c:v>
                </c:pt>
                <c:pt idx="7741">
                  <c:v>1.0068416595458984E-3</c:v>
                </c:pt>
                <c:pt idx="7742">
                  <c:v>1.007080078125E-3</c:v>
                </c:pt>
                <c:pt idx="7743">
                  <c:v>1.007080078125E-3</c:v>
                </c:pt>
                <c:pt idx="7744">
                  <c:v>1.0068416595458984E-3</c:v>
                </c:pt>
                <c:pt idx="7745">
                  <c:v>1.007080078125E-3</c:v>
                </c:pt>
                <c:pt idx="7746">
                  <c:v>1.007080078125E-3</c:v>
                </c:pt>
                <c:pt idx="7747">
                  <c:v>1.0068416595458984E-3</c:v>
                </c:pt>
                <c:pt idx="7748">
                  <c:v>1.007080078125E-3</c:v>
                </c:pt>
                <c:pt idx="7749">
                  <c:v>1.007080078125E-3</c:v>
                </c:pt>
                <c:pt idx="7750">
                  <c:v>2.0139217376708984E-3</c:v>
                </c:pt>
                <c:pt idx="7751">
                  <c:v>1.0080337524414063E-3</c:v>
                </c:pt>
                <c:pt idx="7752">
                  <c:v>1.007080078125E-3</c:v>
                </c:pt>
                <c:pt idx="7753">
                  <c:v>1.0068416595458984E-3</c:v>
                </c:pt>
                <c:pt idx="7754">
                  <c:v>1.007080078125E-3</c:v>
                </c:pt>
                <c:pt idx="7755">
                  <c:v>1.007080078125E-3</c:v>
                </c:pt>
                <c:pt idx="7756">
                  <c:v>1.0068416595458984E-3</c:v>
                </c:pt>
                <c:pt idx="7757">
                  <c:v>1.007080078125E-3</c:v>
                </c:pt>
                <c:pt idx="7758">
                  <c:v>1.0068416595458984E-3</c:v>
                </c:pt>
                <c:pt idx="7759">
                  <c:v>1.007080078125E-3</c:v>
                </c:pt>
                <c:pt idx="7760">
                  <c:v>1.007080078125E-3</c:v>
                </c:pt>
                <c:pt idx="7761">
                  <c:v>1.0068416595458984E-3</c:v>
                </c:pt>
                <c:pt idx="7762">
                  <c:v>1.007080078125E-3</c:v>
                </c:pt>
                <c:pt idx="7763">
                  <c:v>1.0080337524414063E-3</c:v>
                </c:pt>
                <c:pt idx="7764">
                  <c:v>1.007080078125E-3</c:v>
                </c:pt>
                <c:pt idx="7765">
                  <c:v>1.0068416595458984E-3</c:v>
                </c:pt>
                <c:pt idx="7766">
                  <c:v>1.007080078125E-3</c:v>
                </c:pt>
                <c:pt idx="7767">
                  <c:v>1.007080078125E-3</c:v>
                </c:pt>
                <c:pt idx="7768">
                  <c:v>1.0068416595458984E-3</c:v>
                </c:pt>
                <c:pt idx="7769">
                  <c:v>1.007080078125E-3</c:v>
                </c:pt>
                <c:pt idx="7770">
                  <c:v>1.007080078125E-3</c:v>
                </c:pt>
                <c:pt idx="7771">
                  <c:v>1.0068416595458984E-3</c:v>
                </c:pt>
                <c:pt idx="7772">
                  <c:v>1.007080078125E-3</c:v>
                </c:pt>
                <c:pt idx="7773">
                  <c:v>1.007080078125E-3</c:v>
                </c:pt>
                <c:pt idx="7774">
                  <c:v>1.0068416595458984E-3</c:v>
                </c:pt>
                <c:pt idx="7775">
                  <c:v>1.007080078125E-3</c:v>
                </c:pt>
                <c:pt idx="7776">
                  <c:v>1.0080337524414063E-3</c:v>
                </c:pt>
                <c:pt idx="7777">
                  <c:v>1.007080078125E-3</c:v>
                </c:pt>
                <c:pt idx="7778">
                  <c:v>1.0068416595458984E-3</c:v>
                </c:pt>
                <c:pt idx="7779">
                  <c:v>1.007080078125E-3</c:v>
                </c:pt>
                <c:pt idx="7780">
                  <c:v>1.0068416595458984E-3</c:v>
                </c:pt>
                <c:pt idx="7781">
                  <c:v>1.007080078125E-3</c:v>
                </c:pt>
                <c:pt idx="7782">
                  <c:v>1.007080078125E-3</c:v>
                </c:pt>
                <c:pt idx="7783">
                  <c:v>1.0068416595458984E-3</c:v>
                </c:pt>
                <c:pt idx="7784">
                  <c:v>1.007080078125E-3</c:v>
                </c:pt>
                <c:pt idx="7785">
                  <c:v>1.007080078125E-3</c:v>
                </c:pt>
                <c:pt idx="7786">
                  <c:v>1.0068416595458984E-3</c:v>
                </c:pt>
                <c:pt idx="7787">
                  <c:v>1.007080078125E-3</c:v>
                </c:pt>
                <c:pt idx="7788">
                  <c:v>1.0080337524414063E-3</c:v>
                </c:pt>
                <c:pt idx="7789">
                  <c:v>1.007080078125E-3</c:v>
                </c:pt>
                <c:pt idx="7790">
                  <c:v>1.0068416595458984E-3</c:v>
                </c:pt>
                <c:pt idx="7791">
                  <c:v>1.007080078125E-3</c:v>
                </c:pt>
                <c:pt idx="7792">
                  <c:v>1.007080078125E-3</c:v>
                </c:pt>
                <c:pt idx="7793">
                  <c:v>1.0068416595458984E-3</c:v>
                </c:pt>
                <c:pt idx="7794">
                  <c:v>1.007080078125E-3</c:v>
                </c:pt>
                <c:pt idx="7795">
                  <c:v>1.007080078125E-3</c:v>
                </c:pt>
                <c:pt idx="7796">
                  <c:v>2.0139217376708984E-3</c:v>
                </c:pt>
                <c:pt idx="7797">
                  <c:v>1.007080078125E-3</c:v>
                </c:pt>
                <c:pt idx="7798">
                  <c:v>1.0068416595458984E-3</c:v>
                </c:pt>
                <c:pt idx="7799">
                  <c:v>1.007080078125E-3</c:v>
                </c:pt>
                <c:pt idx="7800">
                  <c:v>1.0080337524414063E-3</c:v>
                </c:pt>
                <c:pt idx="7801">
                  <c:v>1.0068416595458984E-3</c:v>
                </c:pt>
                <c:pt idx="7802">
                  <c:v>1.007080078125E-3</c:v>
                </c:pt>
                <c:pt idx="7803">
                  <c:v>1.007080078125E-3</c:v>
                </c:pt>
                <c:pt idx="7804">
                  <c:v>1.0068416595458984E-3</c:v>
                </c:pt>
                <c:pt idx="7805">
                  <c:v>1.007080078125E-3</c:v>
                </c:pt>
                <c:pt idx="7806">
                  <c:v>1.007080078125E-3</c:v>
                </c:pt>
                <c:pt idx="7807">
                  <c:v>1.0068416595458984E-3</c:v>
                </c:pt>
                <c:pt idx="7808">
                  <c:v>1.007080078125E-3</c:v>
                </c:pt>
                <c:pt idx="7809">
                  <c:v>1.007080078125E-3</c:v>
                </c:pt>
                <c:pt idx="7810">
                  <c:v>1.0068416595458984E-3</c:v>
                </c:pt>
                <c:pt idx="7811">
                  <c:v>1.007080078125E-3</c:v>
                </c:pt>
                <c:pt idx="7812">
                  <c:v>1.0080337524414063E-3</c:v>
                </c:pt>
                <c:pt idx="7813">
                  <c:v>1.007080078125E-3</c:v>
                </c:pt>
                <c:pt idx="7814">
                  <c:v>1.0068416595458984E-3</c:v>
                </c:pt>
                <c:pt idx="7815">
                  <c:v>1.007080078125E-3</c:v>
                </c:pt>
                <c:pt idx="7816">
                  <c:v>1.007080078125E-3</c:v>
                </c:pt>
                <c:pt idx="7817">
                  <c:v>1.0068416595458984E-3</c:v>
                </c:pt>
                <c:pt idx="7818">
                  <c:v>1.007080078125E-3</c:v>
                </c:pt>
                <c:pt idx="7819">
                  <c:v>1.007080078125E-3</c:v>
                </c:pt>
                <c:pt idx="7820">
                  <c:v>1.0068416595458984E-3</c:v>
                </c:pt>
                <c:pt idx="7821">
                  <c:v>1.007080078125E-3</c:v>
                </c:pt>
                <c:pt idx="7822">
                  <c:v>1.007080078125E-3</c:v>
                </c:pt>
                <c:pt idx="7823">
                  <c:v>1.0068416595458984E-3</c:v>
                </c:pt>
                <c:pt idx="7824">
                  <c:v>1.007080078125E-3</c:v>
                </c:pt>
                <c:pt idx="7825">
                  <c:v>1.0080337524414063E-3</c:v>
                </c:pt>
                <c:pt idx="7826">
                  <c:v>1.0068416595458984E-3</c:v>
                </c:pt>
                <c:pt idx="7827">
                  <c:v>1.007080078125E-3</c:v>
                </c:pt>
                <c:pt idx="7828">
                  <c:v>1.007080078125E-3</c:v>
                </c:pt>
                <c:pt idx="7829">
                  <c:v>1.0068416595458984E-3</c:v>
                </c:pt>
                <c:pt idx="7830">
                  <c:v>1.007080078125E-3</c:v>
                </c:pt>
                <c:pt idx="7831">
                  <c:v>1.007080078125E-3</c:v>
                </c:pt>
                <c:pt idx="7832">
                  <c:v>1.0068416595458984E-3</c:v>
                </c:pt>
                <c:pt idx="7833">
                  <c:v>1.007080078125E-3</c:v>
                </c:pt>
                <c:pt idx="7834">
                  <c:v>1.007080078125E-3</c:v>
                </c:pt>
                <c:pt idx="7835">
                  <c:v>1.0068416595458984E-3</c:v>
                </c:pt>
                <c:pt idx="7836">
                  <c:v>1.007080078125E-3</c:v>
                </c:pt>
                <c:pt idx="7837">
                  <c:v>1.0080337524414063E-3</c:v>
                </c:pt>
                <c:pt idx="7838">
                  <c:v>1.007080078125E-3</c:v>
                </c:pt>
                <c:pt idx="7839">
                  <c:v>1.0068416595458984E-3</c:v>
                </c:pt>
                <c:pt idx="7840">
                  <c:v>1.007080078125E-3</c:v>
                </c:pt>
                <c:pt idx="7841">
                  <c:v>1.007080078125E-3</c:v>
                </c:pt>
                <c:pt idx="7842">
                  <c:v>1.0068416595458984E-3</c:v>
                </c:pt>
                <c:pt idx="7843">
                  <c:v>1.007080078125E-3</c:v>
                </c:pt>
                <c:pt idx="7844">
                  <c:v>1.007080078125E-3</c:v>
                </c:pt>
                <c:pt idx="7845">
                  <c:v>1.0068416595458984E-3</c:v>
                </c:pt>
                <c:pt idx="7846">
                  <c:v>1.007080078125E-3</c:v>
                </c:pt>
                <c:pt idx="7847">
                  <c:v>1.007080078125E-3</c:v>
                </c:pt>
                <c:pt idx="7848">
                  <c:v>1.0068416595458984E-3</c:v>
                </c:pt>
                <c:pt idx="7849">
                  <c:v>1.007080078125E-3</c:v>
                </c:pt>
                <c:pt idx="7850">
                  <c:v>1.0080337524414063E-3</c:v>
                </c:pt>
                <c:pt idx="7851">
                  <c:v>2.0139217376708984E-3</c:v>
                </c:pt>
                <c:pt idx="7852">
                  <c:v>1.007080078125E-3</c:v>
                </c:pt>
                <c:pt idx="7853">
                  <c:v>1.0068416595458984E-3</c:v>
                </c:pt>
                <c:pt idx="7854">
                  <c:v>1.007080078125E-3</c:v>
                </c:pt>
                <c:pt idx="7855">
                  <c:v>1.007080078125E-3</c:v>
                </c:pt>
                <c:pt idx="7856">
                  <c:v>1.0068416595458984E-3</c:v>
                </c:pt>
                <c:pt idx="7857">
                  <c:v>1.007080078125E-3</c:v>
                </c:pt>
                <c:pt idx="7858">
                  <c:v>1.007080078125E-3</c:v>
                </c:pt>
                <c:pt idx="7859">
                  <c:v>1.0068416595458984E-3</c:v>
                </c:pt>
                <c:pt idx="7860">
                  <c:v>1.007080078125E-3</c:v>
                </c:pt>
                <c:pt idx="7861">
                  <c:v>1.0080337524414063E-3</c:v>
                </c:pt>
                <c:pt idx="7862">
                  <c:v>1.007080078125E-3</c:v>
                </c:pt>
                <c:pt idx="7863">
                  <c:v>1.0068416595458984E-3</c:v>
                </c:pt>
                <c:pt idx="7864">
                  <c:v>1.007080078125E-3</c:v>
                </c:pt>
                <c:pt idx="7865">
                  <c:v>1.007080078125E-3</c:v>
                </c:pt>
                <c:pt idx="7866">
                  <c:v>1.0068416595458984E-3</c:v>
                </c:pt>
                <c:pt idx="7867">
                  <c:v>1.007080078125E-3</c:v>
                </c:pt>
                <c:pt idx="7868">
                  <c:v>1.007080078125E-3</c:v>
                </c:pt>
                <c:pt idx="7869">
                  <c:v>1.0068416595458984E-3</c:v>
                </c:pt>
                <c:pt idx="7870">
                  <c:v>1.007080078125E-3</c:v>
                </c:pt>
                <c:pt idx="7871">
                  <c:v>1.007080078125E-3</c:v>
                </c:pt>
                <c:pt idx="7872">
                  <c:v>1.0068416595458984E-3</c:v>
                </c:pt>
                <c:pt idx="7873">
                  <c:v>1.007080078125E-3</c:v>
                </c:pt>
                <c:pt idx="7874">
                  <c:v>1.0080337524414063E-3</c:v>
                </c:pt>
                <c:pt idx="7875">
                  <c:v>1.0068416595458984E-3</c:v>
                </c:pt>
                <c:pt idx="7876">
                  <c:v>1.007080078125E-3</c:v>
                </c:pt>
                <c:pt idx="7877">
                  <c:v>1.007080078125E-3</c:v>
                </c:pt>
                <c:pt idx="7878">
                  <c:v>1.0068416595458984E-3</c:v>
                </c:pt>
                <c:pt idx="7879">
                  <c:v>1.007080078125E-3</c:v>
                </c:pt>
                <c:pt idx="7880">
                  <c:v>1.007080078125E-3</c:v>
                </c:pt>
                <c:pt idx="7881">
                  <c:v>1.0068416595458984E-3</c:v>
                </c:pt>
                <c:pt idx="7882">
                  <c:v>1.007080078125E-3</c:v>
                </c:pt>
                <c:pt idx="7883">
                  <c:v>1.007080078125E-3</c:v>
                </c:pt>
                <c:pt idx="7884">
                  <c:v>1.0068416595458984E-3</c:v>
                </c:pt>
                <c:pt idx="7885">
                  <c:v>1.007080078125E-3</c:v>
                </c:pt>
                <c:pt idx="7886">
                  <c:v>1.0080337524414063E-3</c:v>
                </c:pt>
                <c:pt idx="7887">
                  <c:v>1.007080078125E-3</c:v>
                </c:pt>
                <c:pt idx="7888">
                  <c:v>1.0068416595458984E-3</c:v>
                </c:pt>
                <c:pt idx="7889">
                  <c:v>1.007080078125E-3</c:v>
                </c:pt>
                <c:pt idx="7890">
                  <c:v>1.007080078125E-3</c:v>
                </c:pt>
                <c:pt idx="7891">
                  <c:v>1.0068416595458984E-3</c:v>
                </c:pt>
                <c:pt idx="7892">
                  <c:v>1.007080078125E-3</c:v>
                </c:pt>
                <c:pt idx="7893">
                  <c:v>1.007080078125E-3</c:v>
                </c:pt>
                <c:pt idx="7894">
                  <c:v>1.0068416595458984E-3</c:v>
                </c:pt>
                <c:pt idx="7895">
                  <c:v>1.007080078125E-3</c:v>
                </c:pt>
                <c:pt idx="7896">
                  <c:v>1.007080078125E-3</c:v>
                </c:pt>
                <c:pt idx="7897">
                  <c:v>1.0068416595458984E-3</c:v>
                </c:pt>
                <c:pt idx="7898">
                  <c:v>1.007080078125E-3</c:v>
                </c:pt>
                <c:pt idx="7899">
                  <c:v>1.0080337524414063E-3</c:v>
                </c:pt>
                <c:pt idx="7900">
                  <c:v>1.0068416595458984E-3</c:v>
                </c:pt>
                <c:pt idx="7901">
                  <c:v>1.007080078125E-3</c:v>
                </c:pt>
                <c:pt idx="7902">
                  <c:v>1.007080078125E-3</c:v>
                </c:pt>
                <c:pt idx="7903">
                  <c:v>1.0068416595458984E-3</c:v>
                </c:pt>
                <c:pt idx="7904">
                  <c:v>1.007080078125E-3</c:v>
                </c:pt>
                <c:pt idx="7905">
                  <c:v>1.007080078125E-3</c:v>
                </c:pt>
                <c:pt idx="7906">
                  <c:v>1.0068416595458984E-3</c:v>
                </c:pt>
                <c:pt idx="7907">
                  <c:v>1.007080078125E-3</c:v>
                </c:pt>
                <c:pt idx="7908">
                  <c:v>1.007080078125E-3</c:v>
                </c:pt>
                <c:pt idx="7909">
                  <c:v>1.0068416595458984E-3</c:v>
                </c:pt>
                <c:pt idx="7910">
                  <c:v>1.007080078125E-3</c:v>
                </c:pt>
                <c:pt idx="7911">
                  <c:v>1.0080337524414063E-3</c:v>
                </c:pt>
                <c:pt idx="7912">
                  <c:v>1.007080078125E-3</c:v>
                </c:pt>
                <c:pt idx="7913">
                  <c:v>1.0068416595458984E-3</c:v>
                </c:pt>
                <c:pt idx="7914">
                  <c:v>1.007080078125E-3</c:v>
                </c:pt>
                <c:pt idx="7915">
                  <c:v>1.007080078125E-3</c:v>
                </c:pt>
                <c:pt idx="7916">
                  <c:v>1.0068416595458984E-3</c:v>
                </c:pt>
                <c:pt idx="7917">
                  <c:v>1.007080078125E-3</c:v>
                </c:pt>
                <c:pt idx="7918">
                  <c:v>1.007080078125E-3</c:v>
                </c:pt>
                <c:pt idx="7919">
                  <c:v>1.0068416595458984E-3</c:v>
                </c:pt>
                <c:pt idx="7920">
                  <c:v>1.007080078125E-3</c:v>
                </c:pt>
                <c:pt idx="7921">
                  <c:v>1.007080078125E-3</c:v>
                </c:pt>
                <c:pt idx="7922">
                  <c:v>1.0068416595458984E-3</c:v>
                </c:pt>
                <c:pt idx="7923">
                  <c:v>1.007080078125E-3</c:v>
                </c:pt>
                <c:pt idx="7924">
                  <c:v>1.0080337524414063E-3</c:v>
                </c:pt>
                <c:pt idx="7925">
                  <c:v>1.0068416595458984E-3</c:v>
                </c:pt>
                <c:pt idx="7926">
                  <c:v>1.007080078125E-3</c:v>
                </c:pt>
                <c:pt idx="7927">
                  <c:v>1.007080078125E-3</c:v>
                </c:pt>
                <c:pt idx="7928">
                  <c:v>1.0068416595458984E-3</c:v>
                </c:pt>
                <c:pt idx="7929">
                  <c:v>7.0490837097167969E-3</c:v>
                </c:pt>
                <c:pt idx="7930">
                  <c:v>1.0080337524414063E-3</c:v>
                </c:pt>
                <c:pt idx="7931">
                  <c:v>1.007080078125E-3</c:v>
                </c:pt>
                <c:pt idx="7932">
                  <c:v>1.0068416595458984E-3</c:v>
                </c:pt>
                <c:pt idx="7933">
                  <c:v>1.007080078125E-3</c:v>
                </c:pt>
                <c:pt idx="7934">
                  <c:v>1.007080078125E-3</c:v>
                </c:pt>
                <c:pt idx="7935">
                  <c:v>1.0068416595458984E-3</c:v>
                </c:pt>
                <c:pt idx="7936">
                  <c:v>1.007080078125E-3</c:v>
                </c:pt>
                <c:pt idx="7937">
                  <c:v>1.007080078125E-3</c:v>
                </c:pt>
                <c:pt idx="7938">
                  <c:v>1.0068416595458984E-3</c:v>
                </c:pt>
                <c:pt idx="7939">
                  <c:v>1.007080078125E-3</c:v>
                </c:pt>
                <c:pt idx="7940">
                  <c:v>1.007080078125E-3</c:v>
                </c:pt>
                <c:pt idx="7941">
                  <c:v>1.0068416595458984E-3</c:v>
                </c:pt>
                <c:pt idx="7942">
                  <c:v>1.007080078125E-3</c:v>
                </c:pt>
                <c:pt idx="7943">
                  <c:v>1.0080337524414063E-3</c:v>
                </c:pt>
                <c:pt idx="7944">
                  <c:v>1.0068416595458984E-3</c:v>
                </c:pt>
                <c:pt idx="7945">
                  <c:v>1.007080078125E-3</c:v>
                </c:pt>
                <c:pt idx="7946">
                  <c:v>1.007080078125E-3</c:v>
                </c:pt>
                <c:pt idx="7947">
                  <c:v>1.0068416595458984E-3</c:v>
                </c:pt>
                <c:pt idx="7948">
                  <c:v>1.007080078125E-3</c:v>
                </c:pt>
                <c:pt idx="7949">
                  <c:v>1.007080078125E-3</c:v>
                </c:pt>
                <c:pt idx="7950">
                  <c:v>1.0068416595458984E-3</c:v>
                </c:pt>
                <c:pt idx="7951">
                  <c:v>1.007080078125E-3</c:v>
                </c:pt>
                <c:pt idx="7952">
                  <c:v>1.007080078125E-3</c:v>
                </c:pt>
                <c:pt idx="7953">
                  <c:v>1.0068416595458984E-3</c:v>
                </c:pt>
                <c:pt idx="7954">
                  <c:v>1.007080078125E-3</c:v>
                </c:pt>
                <c:pt idx="7955">
                  <c:v>1.0080337524414063E-3</c:v>
                </c:pt>
                <c:pt idx="7956">
                  <c:v>1.007080078125E-3</c:v>
                </c:pt>
                <c:pt idx="7957">
                  <c:v>1.0068416595458984E-3</c:v>
                </c:pt>
                <c:pt idx="7958">
                  <c:v>1.007080078125E-3</c:v>
                </c:pt>
                <c:pt idx="7959">
                  <c:v>1.007080078125E-3</c:v>
                </c:pt>
                <c:pt idx="7960">
                  <c:v>1.0068416595458984E-3</c:v>
                </c:pt>
                <c:pt idx="7961">
                  <c:v>1.007080078125E-3</c:v>
                </c:pt>
                <c:pt idx="7962">
                  <c:v>4.0280818939208984E-3</c:v>
                </c:pt>
                <c:pt idx="7963">
                  <c:v>1.0068416595458984E-3</c:v>
                </c:pt>
                <c:pt idx="7964">
                  <c:v>1.007080078125E-3</c:v>
                </c:pt>
                <c:pt idx="7965">
                  <c:v>1.0080337524414063E-3</c:v>
                </c:pt>
                <c:pt idx="7966">
                  <c:v>1.0068416595458984E-3</c:v>
                </c:pt>
                <c:pt idx="7967">
                  <c:v>1.007080078125E-3</c:v>
                </c:pt>
                <c:pt idx="7968">
                  <c:v>1.007080078125E-3</c:v>
                </c:pt>
                <c:pt idx="7969">
                  <c:v>1.0068416595458984E-3</c:v>
                </c:pt>
                <c:pt idx="7970">
                  <c:v>1.007080078125E-3</c:v>
                </c:pt>
                <c:pt idx="7971">
                  <c:v>1.007080078125E-3</c:v>
                </c:pt>
                <c:pt idx="7972">
                  <c:v>1.0068416595458984E-3</c:v>
                </c:pt>
                <c:pt idx="7973">
                  <c:v>1.007080078125E-3</c:v>
                </c:pt>
                <c:pt idx="7974">
                  <c:v>1.007080078125E-3</c:v>
                </c:pt>
                <c:pt idx="7975">
                  <c:v>1.0068416595458984E-3</c:v>
                </c:pt>
                <c:pt idx="7976">
                  <c:v>1.007080078125E-3</c:v>
                </c:pt>
                <c:pt idx="7977">
                  <c:v>1.0080337524414063E-3</c:v>
                </c:pt>
                <c:pt idx="7978">
                  <c:v>1.007080078125E-3</c:v>
                </c:pt>
                <c:pt idx="7979">
                  <c:v>1.0068416595458984E-3</c:v>
                </c:pt>
                <c:pt idx="7980">
                  <c:v>1.0070085525512695E-2</c:v>
                </c:pt>
                <c:pt idx="7981">
                  <c:v>1.0080337524414063E-3</c:v>
                </c:pt>
                <c:pt idx="7982">
                  <c:v>1.0068416595458984E-3</c:v>
                </c:pt>
                <c:pt idx="7983">
                  <c:v>1.007080078125E-3</c:v>
                </c:pt>
                <c:pt idx="7984">
                  <c:v>1.007080078125E-3</c:v>
                </c:pt>
                <c:pt idx="7985">
                  <c:v>1.0068416595458984E-3</c:v>
                </c:pt>
                <c:pt idx="7986">
                  <c:v>1.007080078125E-3</c:v>
                </c:pt>
                <c:pt idx="7987">
                  <c:v>1.007080078125E-3</c:v>
                </c:pt>
                <c:pt idx="7988">
                  <c:v>1.0068416595458984E-3</c:v>
                </c:pt>
                <c:pt idx="7989">
                  <c:v>1.007080078125E-3</c:v>
                </c:pt>
                <c:pt idx="7990">
                  <c:v>1.007080078125E-3</c:v>
                </c:pt>
                <c:pt idx="7991">
                  <c:v>1.0068416595458984E-3</c:v>
                </c:pt>
                <c:pt idx="7992">
                  <c:v>1.007080078125E-3</c:v>
                </c:pt>
                <c:pt idx="7993">
                  <c:v>1.0080337524414063E-3</c:v>
                </c:pt>
                <c:pt idx="7994">
                  <c:v>1.007080078125E-3</c:v>
                </c:pt>
                <c:pt idx="7995">
                  <c:v>1.0068416595458984E-3</c:v>
                </c:pt>
                <c:pt idx="7996">
                  <c:v>1.007080078125E-3</c:v>
                </c:pt>
                <c:pt idx="7997">
                  <c:v>1.007080078125E-3</c:v>
                </c:pt>
                <c:pt idx="7998">
                  <c:v>1.0068416595458984E-3</c:v>
                </c:pt>
                <c:pt idx="7999">
                  <c:v>1.007080078125E-3</c:v>
                </c:pt>
                <c:pt idx="8000">
                  <c:v>1.007080078125E-3</c:v>
                </c:pt>
                <c:pt idx="8001">
                  <c:v>1.0068416595458984E-3</c:v>
                </c:pt>
                <c:pt idx="8002">
                  <c:v>1.007080078125E-3</c:v>
                </c:pt>
                <c:pt idx="8003">
                  <c:v>1.007080078125E-3</c:v>
                </c:pt>
                <c:pt idx="8004">
                  <c:v>1.0068416595458984E-3</c:v>
                </c:pt>
                <c:pt idx="8005">
                  <c:v>1.0080337524414063E-3</c:v>
                </c:pt>
                <c:pt idx="8006">
                  <c:v>1.007080078125E-3</c:v>
                </c:pt>
                <c:pt idx="8007">
                  <c:v>1.0068416595458984E-3</c:v>
                </c:pt>
                <c:pt idx="8008">
                  <c:v>1.007080078125E-3</c:v>
                </c:pt>
                <c:pt idx="8009">
                  <c:v>1.007080078125E-3</c:v>
                </c:pt>
                <c:pt idx="8010">
                  <c:v>1.0068416595458984E-3</c:v>
                </c:pt>
                <c:pt idx="8011">
                  <c:v>1.007080078125E-3</c:v>
                </c:pt>
                <c:pt idx="8012">
                  <c:v>1.007080078125E-3</c:v>
                </c:pt>
                <c:pt idx="8013">
                  <c:v>1.0068416595458984E-3</c:v>
                </c:pt>
                <c:pt idx="8014">
                  <c:v>1.007080078125E-3</c:v>
                </c:pt>
                <c:pt idx="8015">
                  <c:v>1.007080078125E-3</c:v>
                </c:pt>
                <c:pt idx="8016">
                  <c:v>1.0068416595458984E-3</c:v>
                </c:pt>
                <c:pt idx="8017">
                  <c:v>1.007080078125E-3</c:v>
                </c:pt>
                <c:pt idx="8018">
                  <c:v>1.0080337524414063E-3</c:v>
                </c:pt>
                <c:pt idx="8019">
                  <c:v>1.007080078125E-3</c:v>
                </c:pt>
                <c:pt idx="8020">
                  <c:v>1.0068416595458984E-3</c:v>
                </c:pt>
                <c:pt idx="8021">
                  <c:v>1.007080078125E-3</c:v>
                </c:pt>
                <c:pt idx="8022">
                  <c:v>1.007080078125E-3</c:v>
                </c:pt>
                <c:pt idx="8023">
                  <c:v>1.0068416595458984E-3</c:v>
                </c:pt>
                <c:pt idx="8024">
                  <c:v>1.007080078125E-3</c:v>
                </c:pt>
                <c:pt idx="8025">
                  <c:v>1.007080078125E-3</c:v>
                </c:pt>
                <c:pt idx="8026">
                  <c:v>1.0068416595458984E-3</c:v>
                </c:pt>
                <c:pt idx="8027">
                  <c:v>1.007080078125E-3</c:v>
                </c:pt>
                <c:pt idx="8028">
                  <c:v>1.007080078125E-3</c:v>
                </c:pt>
                <c:pt idx="8029">
                  <c:v>1.0068416595458984E-3</c:v>
                </c:pt>
                <c:pt idx="8030">
                  <c:v>1.0080337524414063E-3</c:v>
                </c:pt>
                <c:pt idx="8031">
                  <c:v>1.007080078125E-3</c:v>
                </c:pt>
                <c:pt idx="8032">
                  <c:v>1.0068416595458984E-3</c:v>
                </c:pt>
                <c:pt idx="8033">
                  <c:v>1.007080078125E-3</c:v>
                </c:pt>
                <c:pt idx="8034">
                  <c:v>1.007080078125E-3</c:v>
                </c:pt>
                <c:pt idx="8035">
                  <c:v>1.0068416595458984E-3</c:v>
                </c:pt>
                <c:pt idx="8036">
                  <c:v>1.007080078125E-3</c:v>
                </c:pt>
                <c:pt idx="8037">
                  <c:v>1.007080078125E-3</c:v>
                </c:pt>
                <c:pt idx="8038">
                  <c:v>1.0068416595458984E-3</c:v>
                </c:pt>
                <c:pt idx="8039">
                  <c:v>1.007080078125E-3</c:v>
                </c:pt>
                <c:pt idx="8040">
                  <c:v>1.007080078125E-3</c:v>
                </c:pt>
                <c:pt idx="8041">
                  <c:v>1.0068416595458984E-3</c:v>
                </c:pt>
                <c:pt idx="8042">
                  <c:v>1.007080078125E-3</c:v>
                </c:pt>
                <c:pt idx="8043">
                  <c:v>1.0080337524414063E-3</c:v>
                </c:pt>
                <c:pt idx="8044">
                  <c:v>1.007080078125E-3</c:v>
                </c:pt>
                <c:pt idx="8045">
                  <c:v>1.0068416595458984E-3</c:v>
                </c:pt>
                <c:pt idx="8046">
                  <c:v>1.007080078125E-3</c:v>
                </c:pt>
                <c:pt idx="8047">
                  <c:v>1.007080078125E-3</c:v>
                </c:pt>
                <c:pt idx="8048">
                  <c:v>1.0068416595458984E-3</c:v>
                </c:pt>
                <c:pt idx="8049">
                  <c:v>1.007080078125E-3</c:v>
                </c:pt>
                <c:pt idx="8050">
                  <c:v>1.007080078125E-3</c:v>
                </c:pt>
                <c:pt idx="8051">
                  <c:v>1.0068416595458984E-3</c:v>
                </c:pt>
                <c:pt idx="8052">
                  <c:v>1.007080078125E-3</c:v>
                </c:pt>
                <c:pt idx="8053">
                  <c:v>1.007080078125E-3</c:v>
                </c:pt>
                <c:pt idx="8054">
                  <c:v>1.0068416595458984E-3</c:v>
                </c:pt>
                <c:pt idx="8055">
                  <c:v>1.0080337524414063E-3</c:v>
                </c:pt>
                <c:pt idx="8056">
                  <c:v>1.007080078125E-3</c:v>
                </c:pt>
                <c:pt idx="8057">
                  <c:v>1.0068416595458984E-3</c:v>
                </c:pt>
                <c:pt idx="8058">
                  <c:v>1.007080078125E-3</c:v>
                </c:pt>
                <c:pt idx="8059">
                  <c:v>1.007080078125E-3</c:v>
                </c:pt>
                <c:pt idx="8060">
                  <c:v>1.0068416595458984E-3</c:v>
                </c:pt>
                <c:pt idx="8061">
                  <c:v>1.007080078125E-3</c:v>
                </c:pt>
                <c:pt idx="8062">
                  <c:v>1.007080078125E-3</c:v>
                </c:pt>
                <c:pt idx="8063">
                  <c:v>1.0068416595458984E-3</c:v>
                </c:pt>
                <c:pt idx="8064">
                  <c:v>1.007080078125E-3</c:v>
                </c:pt>
                <c:pt idx="8065">
                  <c:v>1.007080078125E-3</c:v>
                </c:pt>
                <c:pt idx="8066">
                  <c:v>1.0068416595458984E-3</c:v>
                </c:pt>
                <c:pt idx="8067">
                  <c:v>1.007080078125E-3</c:v>
                </c:pt>
                <c:pt idx="8068">
                  <c:v>1.0080337524414063E-3</c:v>
                </c:pt>
                <c:pt idx="8069">
                  <c:v>1.007080078125E-3</c:v>
                </c:pt>
                <c:pt idx="8070">
                  <c:v>1.0068416595458984E-3</c:v>
                </c:pt>
                <c:pt idx="8071">
                  <c:v>1.007080078125E-3</c:v>
                </c:pt>
                <c:pt idx="8072">
                  <c:v>1.007080078125E-3</c:v>
                </c:pt>
                <c:pt idx="8073">
                  <c:v>1.0068416595458984E-3</c:v>
                </c:pt>
                <c:pt idx="8074">
                  <c:v>1.007080078125E-3</c:v>
                </c:pt>
                <c:pt idx="8075">
                  <c:v>1.007080078125E-3</c:v>
                </c:pt>
                <c:pt idx="8076">
                  <c:v>1.0068416595458984E-3</c:v>
                </c:pt>
                <c:pt idx="8077">
                  <c:v>1.007080078125E-3</c:v>
                </c:pt>
                <c:pt idx="8078">
                  <c:v>1.007080078125E-3</c:v>
                </c:pt>
                <c:pt idx="8079">
                  <c:v>1.0068416595458984E-3</c:v>
                </c:pt>
                <c:pt idx="8080">
                  <c:v>1.0080337524414063E-3</c:v>
                </c:pt>
                <c:pt idx="8081">
                  <c:v>1.007080078125E-3</c:v>
                </c:pt>
                <c:pt idx="8082">
                  <c:v>1.0068416595458984E-3</c:v>
                </c:pt>
                <c:pt idx="8083">
                  <c:v>1.007080078125E-3</c:v>
                </c:pt>
                <c:pt idx="8084">
                  <c:v>1.007080078125E-3</c:v>
                </c:pt>
                <c:pt idx="8085">
                  <c:v>1.0068416595458984E-3</c:v>
                </c:pt>
                <c:pt idx="8086">
                  <c:v>1.007080078125E-3</c:v>
                </c:pt>
                <c:pt idx="8087">
                  <c:v>1.007080078125E-3</c:v>
                </c:pt>
                <c:pt idx="8088">
                  <c:v>1.0068416595458984E-3</c:v>
                </c:pt>
                <c:pt idx="8089">
                  <c:v>1.007080078125E-3</c:v>
                </c:pt>
                <c:pt idx="8090">
                  <c:v>1.007080078125E-3</c:v>
                </c:pt>
                <c:pt idx="8091">
                  <c:v>1.0068416595458984E-3</c:v>
                </c:pt>
                <c:pt idx="8092">
                  <c:v>1.007080078125E-3</c:v>
                </c:pt>
                <c:pt idx="8093">
                  <c:v>1.0080337524414063E-3</c:v>
                </c:pt>
                <c:pt idx="8094">
                  <c:v>1.007080078125E-3</c:v>
                </c:pt>
                <c:pt idx="8095">
                  <c:v>1.0068416595458984E-3</c:v>
                </c:pt>
                <c:pt idx="8096">
                  <c:v>1.007080078125E-3</c:v>
                </c:pt>
                <c:pt idx="8097">
                  <c:v>1.007080078125E-3</c:v>
                </c:pt>
                <c:pt idx="8098">
                  <c:v>1.0068416595458984E-3</c:v>
                </c:pt>
                <c:pt idx="8099">
                  <c:v>1.007080078125E-3</c:v>
                </c:pt>
                <c:pt idx="8100">
                  <c:v>1.007080078125E-3</c:v>
                </c:pt>
                <c:pt idx="8101">
                  <c:v>1.0068416595458984E-3</c:v>
                </c:pt>
                <c:pt idx="8102">
                  <c:v>1.007080078125E-3</c:v>
                </c:pt>
                <c:pt idx="8103">
                  <c:v>1.007080078125E-3</c:v>
                </c:pt>
                <c:pt idx="8104">
                  <c:v>1.0068416595458984E-3</c:v>
                </c:pt>
                <c:pt idx="8105">
                  <c:v>1.0080337524414063E-3</c:v>
                </c:pt>
                <c:pt idx="8106">
                  <c:v>1.007080078125E-3</c:v>
                </c:pt>
                <c:pt idx="8107">
                  <c:v>1.0068416595458984E-3</c:v>
                </c:pt>
                <c:pt idx="8108">
                  <c:v>1.007080078125E-3</c:v>
                </c:pt>
                <c:pt idx="8109">
                  <c:v>1.007080078125E-3</c:v>
                </c:pt>
                <c:pt idx="8110">
                  <c:v>1.0068416595458984E-3</c:v>
                </c:pt>
                <c:pt idx="8111">
                  <c:v>1.007080078125E-3</c:v>
                </c:pt>
                <c:pt idx="8112">
                  <c:v>1.007080078125E-3</c:v>
                </c:pt>
                <c:pt idx="8113">
                  <c:v>1.0068416595458984E-3</c:v>
                </c:pt>
                <c:pt idx="8114">
                  <c:v>1.007080078125E-3</c:v>
                </c:pt>
                <c:pt idx="8115">
                  <c:v>1.007080078125E-3</c:v>
                </c:pt>
                <c:pt idx="8116">
                  <c:v>1.0068416595458984E-3</c:v>
                </c:pt>
                <c:pt idx="8117">
                  <c:v>1.007080078125E-3</c:v>
                </c:pt>
                <c:pt idx="8118">
                  <c:v>1.0080337524414063E-3</c:v>
                </c:pt>
                <c:pt idx="8119">
                  <c:v>1.007080078125E-3</c:v>
                </c:pt>
                <c:pt idx="8120">
                  <c:v>1.0068416595458984E-3</c:v>
                </c:pt>
                <c:pt idx="8121">
                  <c:v>1.007080078125E-3</c:v>
                </c:pt>
                <c:pt idx="8122">
                  <c:v>1.007080078125E-3</c:v>
                </c:pt>
                <c:pt idx="8123">
                  <c:v>1.0068416595458984E-3</c:v>
                </c:pt>
                <c:pt idx="8124">
                  <c:v>1.007080078125E-3</c:v>
                </c:pt>
                <c:pt idx="8125">
                  <c:v>1.007080078125E-3</c:v>
                </c:pt>
                <c:pt idx="8126">
                  <c:v>1.0068416595458984E-3</c:v>
                </c:pt>
                <c:pt idx="8127">
                  <c:v>1.007080078125E-3</c:v>
                </c:pt>
                <c:pt idx="8128">
                  <c:v>1.007080078125E-3</c:v>
                </c:pt>
                <c:pt idx="8129">
                  <c:v>1.0068416595458984E-3</c:v>
                </c:pt>
                <c:pt idx="8130">
                  <c:v>1.0080337524414063E-3</c:v>
                </c:pt>
                <c:pt idx="8131">
                  <c:v>1.007080078125E-3</c:v>
                </c:pt>
                <c:pt idx="8132">
                  <c:v>1.0068416595458984E-3</c:v>
                </c:pt>
                <c:pt idx="8133">
                  <c:v>1.007080078125E-3</c:v>
                </c:pt>
                <c:pt idx="8134">
                  <c:v>1.007080078125E-3</c:v>
                </c:pt>
                <c:pt idx="8135">
                  <c:v>1.0068416595458984E-3</c:v>
                </c:pt>
                <c:pt idx="8136">
                  <c:v>1.007080078125E-3</c:v>
                </c:pt>
                <c:pt idx="8137">
                  <c:v>1.007080078125E-3</c:v>
                </c:pt>
                <c:pt idx="8138">
                  <c:v>1.0068416595458984E-3</c:v>
                </c:pt>
                <c:pt idx="8139">
                  <c:v>1.007080078125E-3</c:v>
                </c:pt>
                <c:pt idx="8140">
                  <c:v>1.007080078125E-3</c:v>
                </c:pt>
                <c:pt idx="8141">
                  <c:v>1.0068416595458984E-3</c:v>
                </c:pt>
                <c:pt idx="8142">
                  <c:v>1.007080078125E-3</c:v>
                </c:pt>
                <c:pt idx="8143">
                  <c:v>1.0080337524414063E-3</c:v>
                </c:pt>
                <c:pt idx="8144">
                  <c:v>1.007080078125E-3</c:v>
                </c:pt>
                <c:pt idx="8145">
                  <c:v>1.0068416595458984E-3</c:v>
                </c:pt>
                <c:pt idx="8146">
                  <c:v>1.007080078125E-3</c:v>
                </c:pt>
                <c:pt idx="8147">
                  <c:v>1.007080078125E-3</c:v>
                </c:pt>
                <c:pt idx="8148">
                  <c:v>1.0068416595458984E-3</c:v>
                </c:pt>
                <c:pt idx="8149">
                  <c:v>1.007080078125E-3</c:v>
                </c:pt>
                <c:pt idx="8150">
                  <c:v>1.007080078125E-3</c:v>
                </c:pt>
                <c:pt idx="8151">
                  <c:v>1.0068416595458984E-3</c:v>
                </c:pt>
                <c:pt idx="8152">
                  <c:v>1.007080078125E-3</c:v>
                </c:pt>
                <c:pt idx="8153">
                  <c:v>1.007080078125E-3</c:v>
                </c:pt>
                <c:pt idx="8154">
                  <c:v>1.0068416595458984E-3</c:v>
                </c:pt>
                <c:pt idx="8155">
                  <c:v>1.0080337524414063E-3</c:v>
                </c:pt>
                <c:pt idx="8156">
                  <c:v>1.007080078125E-3</c:v>
                </c:pt>
                <c:pt idx="8157">
                  <c:v>1.0068416595458984E-3</c:v>
                </c:pt>
                <c:pt idx="8158">
                  <c:v>1.007080078125E-3</c:v>
                </c:pt>
                <c:pt idx="8159">
                  <c:v>1.007080078125E-3</c:v>
                </c:pt>
                <c:pt idx="8160">
                  <c:v>1.0068416595458984E-3</c:v>
                </c:pt>
                <c:pt idx="8161">
                  <c:v>1.007080078125E-3</c:v>
                </c:pt>
                <c:pt idx="8162">
                  <c:v>1.007080078125E-3</c:v>
                </c:pt>
                <c:pt idx="8163">
                  <c:v>1.0068416595458984E-3</c:v>
                </c:pt>
                <c:pt idx="8164">
                  <c:v>1.007080078125E-3</c:v>
                </c:pt>
                <c:pt idx="8165">
                  <c:v>1.007080078125E-3</c:v>
                </c:pt>
                <c:pt idx="8166">
                  <c:v>1.0068416595458984E-3</c:v>
                </c:pt>
                <c:pt idx="8167">
                  <c:v>1.007080078125E-3</c:v>
                </c:pt>
                <c:pt idx="8168">
                  <c:v>1.0080337524414063E-3</c:v>
                </c:pt>
                <c:pt idx="8169">
                  <c:v>1.007080078125E-3</c:v>
                </c:pt>
                <c:pt idx="8170">
                  <c:v>1.0068416595458984E-3</c:v>
                </c:pt>
                <c:pt idx="8171">
                  <c:v>1.007080078125E-3</c:v>
                </c:pt>
                <c:pt idx="8172">
                  <c:v>1.007080078125E-3</c:v>
                </c:pt>
                <c:pt idx="8173">
                  <c:v>1.0068416595458984E-3</c:v>
                </c:pt>
                <c:pt idx="8174">
                  <c:v>1.007080078125E-3</c:v>
                </c:pt>
                <c:pt idx="8175">
                  <c:v>1.007080078125E-3</c:v>
                </c:pt>
                <c:pt idx="8176">
                  <c:v>1.0068416595458984E-3</c:v>
                </c:pt>
                <c:pt idx="8177">
                  <c:v>1.007080078125E-3</c:v>
                </c:pt>
                <c:pt idx="8178">
                  <c:v>1.007080078125E-3</c:v>
                </c:pt>
                <c:pt idx="8179">
                  <c:v>5.0358772277832031E-3</c:v>
                </c:pt>
                <c:pt idx="8180">
                  <c:v>1.007080078125E-3</c:v>
                </c:pt>
                <c:pt idx="8181">
                  <c:v>1.0068416595458984E-3</c:v>
                </c:pt>
                <c:pt idx="8182">
                  <c:v>1.007080078125E-3</c:v>
                </c:pt>
                <c:pt idx="8183">
                  <c:v>1.007080078125E-3</c:v>
                </c:pt>
                <c:pt idx="8184">
                  <c:v>1.0068416595458984E-3</c:v>
                </c:pt>
                <c:pt idx="8185">
                  <c:v>1.007080078125E-3</c:v>
                </c:pt>
                <c:pt idx="8186">
                  <c:v>1.007080078125E-3</c:v>
                </c:pt>
                <c:pt idx="8187">
                  <c:v>1.0068416595458984E-3</c:v>
                </c:pt>
                <c:pt idx="8188">
                  <c:v>1.007080078125E-3</c:v>
                </c:pt>
                <c:pt idx="8189">
                  <c:v>1.0080337524414063E-3</c:v>
                </c:pt>
                <c:pt idx="8190">
                  <c:v>1.007080078125E-3</c:v>
                </c:pt>
                <c:pt idx="8191">
                  <c:v>1.0068416595458984E-3</c:v>
                </c:pt>
                <c:pt idx="8192">
                  <c:v>1.007080078125E-3</c:v>
                </c:pt>
                <c:pt idx="8193">
                  <c:v>1.007080078125E-3</c:v>
                </c:pt>
                <c:pt idx="8194">
                  <c:v>1.0068416595458984E-3</c:v>
                </c:pt>
                <c:pt idx="8195">
                  <c:v>1.007080078125E-3</c:v>
                </c:pt>
                <c:pt idx="8196">
                  <c:v>1.007080078125E-3</c:v>
                </c:pt>
                <c:pt idx="8197">
                  <c:v>1.0068416595458984E-3</c:v>
                </c:pt>
                <c:pt idx="8198">
                  <c:v>1.007080078125E-3</c:v>
                </c:pt>
                <c:pt idx="8199">
                  <c:v>1.007080078125E-3</c:v>
                </c:pt>
                <c:pt idx="8200">
                  <c:v>1.0068416595458984E-3</c:v>
                </c:pt>
                <c:pt idx="8201">
                  <c:v>1.0080337524414063E-3</c:v>
                </c:pt>
                <c:pt idx="8202">
                  <c:v>1.007080078125E-3</c:v>
                </c:pt>
                <c:pt idx="8203">
                  <c:v>1.0068416595458984E-3</c:v>
                </c:pt>
                <c:pt idx="8204">
                  <c:v>1.007080078125E-3</c:v>
                </c:pt>
                <c:pt idx="8205">
                  <c:v>1.007080078125E-3</c:v>
                </c:pt>
                <c:pt idx="8206">
                  <c:v>1.0068416595458984E-3</c:v>
                </c:pt>
                <c:pt idx="8207">
                  <c:v>1.007080078125E-3</c:v>
                </c:pt>
                <c:pt idx="8208">
                  <c:v>1.007080078125E-3</c:v>
                </c:pt>
                <c:pt idx="8209">
                  <c:v>1.0068416595458984E-3</c:v>
                </c:pt>
                <c:pt idx="8210">
                  <c:v>1.007080078125E-3</c:v>
                </c:pt>
                <c:pt idx="8211">
                  <c:v>1.007080078125E-3</c:v>
                </c:pt>
                <c:pt idx="8212">
                  <c:v>1.0068416595458984E-3</c:v>
                </c:pt>
                <c:pt idx="8213">
                  <c:v>1.007080078125E-3</c:v>
                </c:pt>
                <c:pt idx="8214">
                  <c:v>1.0080337524414063E-3</c:v>
                </c:pt>
                <c:pt idx="8215">
                  <c:v>1.007080078125E-3</c:v>
                </c:pt>
                <c:pt idx="8216">
                  <c:v>1.0068416595458984E-3</c:v>
                </c:pt>
                <c:pt idx="8217">
                  <c:v>1.007080078125E-3</c:v>
                </c:pt>
                <c:pt idx="8218">
                  <c:v>1.007080078125E-3</c:v>
                </c:pt>
                <c:pt idx="8219">
                  <c:v>1.0068416595458984E-3</c:v>
                </c:pt>
                <c:pt idx="8220">
                  <c:v>1.007080078125E-3</c:v>
                </c:pt>
                <c:pt idx="8221">
                  <c:v>1.007080078125E-3</c:v>
                </c:pt>
                <c:pt idx="8222">
                  <c:v>1.0068416595458984E-3</c:v>
                </c:pt>
                <c:pt idx="8223">
                  <c:v>1.007080078125E-3</c:v>
                </c:pt>
                <c:pt idx="8224">
                  <c:v>1.0068416595458984E-3</c:v>
                </c:pt>
                <c:pt idx="8225">
                  <c:v>1.007080078125E-3</c:v>
                </c:pt>
                <c:pt idx="8226">
                  <c:v>1.0080337524414063E-3</c:v>
                </c:pt>
                <c:pt idx="8227">
                  <c:v>1.007080078125E-3</c:v>
                </c:pt>
                <c:pt idx="8228">
                  <c:v>1.0068416595458984E-3</c:v>
                </c:pt>
                <c:pt idx="8229">
                  <c:v>1.007080078125E-3</c:v>
                </c:pt>
                <c:pt idx="8230">
                  <c:v>1.007080078125E-3</c:v>
                </c:pt>
                <c:pt idx="8231">
                  <c:v>1.0068416595458984E-3</c:v>
                </c:pt>
                <c:pt idx="8232">
                  <c:v>1.007080078125E-3</c:v>
                </c:pt>
                <c:pt idx="8233">
                  <c:v>1.007080078125E-3</c:v>
                </c:pt>
                <c:pt idx="8234">
                  <c:v>1.0068416595458984E-3</c:v>
                </c:pt>
                <c:pt idx="8235">
                  <c:v>1.007080078125E-3</c:v>
                </c:pt>
                <c:pt idx="8236">
                  <c:v>1.007080078125E-3</c:v>
                </c:pt>
                <c:pt idx="8237">
                  <c:v>1.0068416595458984E-3</c:v>
                </c:pt>
                <c:pt idx="8238">
                  <c:v>1.007080078125E-3</c:v>
                </c:pt>
                <c:pt idx="8239">
                  <c:v>1.0080337524414063E-3</c:v>
                </c:pt>
                <c:pt idx="8240">
                  <c:v>1.007080078125E-3</c:v>
                </c:pt>
                <c:pt idx="8241">
                  <c:v>1.0068416595458984E-3</c:v>
                </c:pt>
                <c:pt idx="8242">
                  <c:v>1.007080078125E-3</c:v>
                </c:pt>
                <c:pt idx="8243">
                  <c:v>1.007080078125E-3</c:v>
                </c:pt>
                <c:pt idx="8244">
                  <c:v>1.0068416595458984E-3</c:v>
                </c:pt>
                <c:pt idx="8245">
                  <c:v>1.007080078125E-3</c:v>
                </c:pt>
                <c:pt idx="8246">
                  <c:v>1.0068416595458984E-3</c:v>
                </c:pt>
                <c:pt idx="8247">
                  <c:v>1.007080078125E-3</c:v>
                </c:pt>
                <c:pt idx="8248">
                  <c:v>1.007080078125E-3</c:v>
                </c:pt>
                <c:pt idx="8249">
                  <c:v>1.0068416595458984E-3</c:v>
                </c:pt>
                <c:pt idx="8250">
                  <c:v>1.007080078125E-3</c:v>
                </c:pt>
                <c:pt idx="8251">
                  <c:v>1.0080337524414063E-3</c:v>
                </c:pt>
                <c:pt idx="8252">
                  <c:v>1.007080078125E-3</c:v>
                </c:pt>
                <c:pt idx="8253">
                  <c:v>1.0068416595458984E-3</c:v>
                </c:pt>
                <c:pt idx="8254">
                  <c:v>1.007080078125E-3</c:v>
                </c:pt>
                <c:pt idx="8255">
                  <c:v>1.007080078125E-3</c:v>
                </c:pt>
                <c:pt idx="8256">
                  <c:v>1.0068416595458984E-3</c:v>
                </c:pt>
                <c:pt idx="8257">
                  <c:v>1.007080078125E-3</c:v>
                </c:pt>
                <c:pt idx="8258">
                  <c:v>1.007080078125E-3</c:v>
                </c:pt>
                <c:pt idx="8259">
                  <c:v>1.0068416595458984E-3</c:v>
                </c:pt>
                <c:pt idx="8260">
                  <c:v>1.007080078125E-3</c:v>
                </c:pt>
                <c:pt idx="8261">
                  <c:v>1.007080078125E-3</c:v>
                </c:pt>
                <c:pt idx="8262">
                  <c:v>1.0068416595458984E-3</c:v>
                </c:pt>
                <c:pt idx="8263">
                  <c:v>1.007080078125E-3</c:v>
                </c:pt>
                <c:pt idx="8264">
                  <c:v>1.0080337524414063E-3</c:v>
                </c:pt>
                <c:pt idx="8265">
                  <c:v>1.007080078125E-3</c:v>
                </c:pt>
                <c:pt idx="8266">
                  <c:v>1.0068416595458984E-3</c:v>
                </c:pt>
                <c:pt idx="8267">
                  <c:v>1.007080078125E-3</c:v>
                </c:pt>
                <c:pt idx="8268">
                  <c:v>1.0068416595458984E-3</c:v>
                </c:pt>
                <c:pt idx="8269">
                  <c:v>1.007080078125E-3</c:v>
                </c:pt>
                <c:pt idx="8270">
                  <c:v>1.007080078125E-3</c:v>
                </c:pt>
                <c:pt idx="8271">
                  <c:v>1.0068416595458984E-3</c:v>
                </c:pt>
                <c:pt idx="8272">
                  <c:v>1.007080078125E-3</c:v>
                </c:pt>
                <c:pt idx="8273">
                  <c:v>1.007080078125E-3</c:v>
                </c:pt>
                <c:pt idx="8274">
                  <c:v>1.0068416595458984E-3</c:v>
                </c:pt>
                <c:pt idx="8275">
                  <c:v>1.007080078125E-3</c:v>
                </c:pt>
                <c:pt idx="8276">
                  <c:v>1.0080337524414063E-3</c:v>
                </c:pt>
                <c:pt idx="8277">
                  <c:v>1.007080078125E-3</c:v>
                </c:pt>
                <c:pt idx="8278">
                  <c:v>1.0068416595458984E-3</c:v>
                </c:pt>
                <c:pt idx="8279">
                  <c:v>1.007080078125E-3</c:v>
                </c:pt>
                <c:pt idx="8280">
                  <c:v>1.007080078125E-3</c:v>
                </c:pt>
                <c:pt idx="8281">
                  <c:v>1.0068416595458984E-3</c:v>
                </c:pt>
                <c:pt idx="8282">
                  <c:v>1.007080078125E-3</c:v>
                </c:pt>
                <c:pt idx="8283">
                  <c:v>1.007080078125E-3</c:v>
                </c:pt>
                <c:pt idx="8284">
                  <c:v>1.0068416595458984E-3</c:v>
                </c:pt>
                <c:pt idx="8285">
                  <c:v>1.007080078125E-3</c:v>
                </c:pt>
                <c:pt idx="8286">
                  <c:v>1.007080078125E-3</c:v>
                </c:pt>
                <c:pt idx="8287">
                  <c:v>1.0068416595458984E-3</c:v>
                </c:pt>
                <c:pt idx="8288">
                  <c:v>1.007080078125E-3</c:v>
                </c:pt>
                <c:pt idx="8289">
                  <c:v>1.0080337524414063E-3</c:v>
                </c:pt>
                <c:pt idx="8290">
                  <c:v>1.0068416595458984E-3</c:v>
                </c:pt>
                <c:pt idx="8291">
                  <c:v>1.007080078125E-3</c:v>
                </c:pt>
                <c:pt idx="8292">
                  <c:v>1.007080078125E-3</c:v>
                </c:pt>
                <c:pt idx="8293">
                  <c:v>1.0068416595458984E-3</c:v>
                </c:pt>
                <c:pt idx="8294">
                  <c:v>1.007080078125E-3</c:v>
                </c:pt>
                <c:pt idx="8295">
                  <c:v>1.007080078125E-3</c:v>
                </c:pt>
                <c:pt idx="8296">
                  <c:v>1.0068416595458984E-3</c:v>
                </c:pt>
                <c:pt idx="8297">
                  <c:v>1.007080078125E-3</c:v>
                </c:pt>
                <c:pt idx="8298">
                  <c:v>1.007080078125E-3</c:v>
                </c:pt>
                <c:pt idx="8299">
                  <c:v>1.0068416595458984E-3</c:v>
                </c:pt>
                <c:pt idx="8300">
                  <c:v>1.007080078125E-3</c:v>
                </c:pt>
                <c:pt idx="8301">
                  <c:v>1.0080337524414063E-3</c:v>
                </c:pt>
                <c:pt idx="8302">
                  <c:v>1.007080078125E-3</c:v>
                </c:pt>
                <c:pt idx="8303">
                  <c:v>1.0068416595458984E-3</c:v>
                </c:pt>
                <c:pt idx="8304">
                  <c:v>1.007080078125E-3</c:v>
                </c:pt>
                <c:pt idx="8305">
                  <c:v>1.007080078125E-3</c:v>
                </c:pt>
                <c:pt idx="8306">
                  <c:v>1.0068416595458984E-3</c:v>
                </c:pt>
                <c:pt idx="8307">
                  <c:v>1.007080078125E-3</c:v>
                </c:pt>
                <c:pt idx="8308">
                  <c:v>1.007080078125E-3</c:v>
                </c:pt>
                <c:pt idx="8309">
                  <c:v>1.0068416595458984E-3</c:v>
                </c:pt>
                <c:pt idx="8310">
                  <c:v>1.007080078125E-3</c:v>
                </c:pt>
                <c:pt idx="8311">
                  <c:v>1.007080078125E-3</c:v>
                </c:pt>
                <c:pt idx="8312">
                  <c:v>1.0068416595458984E-3</c:v>
                </c:pt>
                <c:pt idx="8313">
                  <c:v>1.007080078125E-3</c:v>
                </c:pt>
                <c:pt idx="8314">
                  <c:v>1.0080337524414063E-3</c:v>
                </c:pt>
                <c:pt idx="8315">
                  <c:v>1.0068416595458984E-3</c:v>
                </c:pt>
                <c:pt idx="8316">
                  <c:v>1.007080078125E-3</c:v>
                </c:pt>
                <c:pt idx="8317">
                  <c:v>1.007080078125E-3</c:v>
                </c:pt>
                <c:pt idx="8318">
                  <c:v>1.0068416595458984E-3</c:v>
                </c:pt>
                <c:pt idx="8319">
                  <c:v>1.007080078125E-3</c:v>
                </c:pt>
                <c:pt idx="8320">
                  <c:v>1.007080078125E-3</c:v>
                </c:pt>
                <c:pt idx="8321">
                  <c:v>1.0068416595458984E-3</c:v>
                </c:pt>
                <c:pt idx="8322">
                  <c:v>1.007080078125E-3</c:v>
                </c:pt>
                <c:pt idx="8323">
                  <c:v>1.007080078125E-3</c:v>
                </c:pt>
                <c:pt idx="8324">
                  <c:v>1.0068416595458984E-3</c:v>
                </c:pt>
                <c:pt idx="8325">
                  <c:v>1.007080078125E-3</c:v>
                </c:pt>
                <c:pt idx="8326">
                  <c:v>1.0080337524414063E-3</c:v>
                </c:pt>
                <c:pt idx="8327">
                  <c:v>1.007080078125E-3</c:v>
                </c:pt>
                <c:pt idx="8328">
                  <c:v>1.0068416595458984E-3</c:v>
                </c:pt>
                <c:pt idx="8329">
                  <c:v>1.007080078125E-3</c:v>
                </c:pt>
                <c:pt idx="8330">
                  <c:v>1.007080078125E-3</c:v>
                </c:pt>
                <c:pt idx="8331">
                  <c:v>1.0068416595458984E-3</c:v>
                </c:pt>
                <c:pt idx="8332">
                  <c:v>1.007080078125E-3</c:v>
                </c:pt>
                <c:pt idx="8333">
                  <c:v>1.007080078125E-3</c:v>
                </c:pt>
                <c:pt idx="8334">
                  <c:v>1.0068416595458984E-3</c:v>
                </c:pt>
                <c:pt idx="8335">
                  <c:v>1.007080078125E-3</c:v>
                </c:pt>
                <c:pt idx="8336">
                  <c:v>1.007080078125E-3</c:v>
                </c:pt>
                <c:pt idx="8337">
                  <c:v>1.0068416595458984E-3</c:v>
                </c:pt>
                <c:pt idx="8338">
                  <c:v>1.007080078125E-3</c:v>
                </c:pt>
                <c:pt idx="8339">
                  <c:v>1.0080337524414063E-3</c:v>
                </c:pt>
                <c:pt idx="8340">
                  <c:v>1.0068416595458984E-3</c:v>
                </c:pt>
                <c:pt idx="8341">
                  <c:v>1.007080078125E-3</c:v>
                </c:pt>
                <c:pt idx="8342">
                  <c:v>1.007080078125E-3</c:v>
                </c:pt>
                <c:pt idx="8343">
                  <c:v>1.0068416595458984E-3</c:v>
                </c:pt>
                <c:pt idx="8344">
                  <c:v>1.007080078125E-3</c:v>
                </c:pt>
                <c:pt idx="8345">
                  <c:v>1.007080078125E-3</c:v>
                </c:pt>
                <c:pt idx="8346">
                  <c:v>1.0068416595458984E-3</c:v>
                </c:pt>
                <c:pt idx="8347">
                  <c:v>1.007080078125E-3</c:v>
                </c:pt>
                <c:pt idx="8348">
                  <c:v>1.007080078125E-3</c:v>
                </c:pt>
                <c:pt idx="8349">
                  <c:v>1.0068416595458984E-3</c:v>
                </c:pt>
                <c:pt idx="8350">
                  <c:v>1.007080078125E-3</c:v>
                </c:pt>
                <c:pt idx="8351">
                  <c:v>1.0080337524414063E-3</c:v>
                </c:pt>
                <c:pt idx="8352">
                  <c:v>1.007080078125E-3</c:v>
                </c:pt>
                <c:pt idx="8353">
                  <c:v>1.0068416595458984E-3</c:v>
                </c:pt>
                <c:pt idx="8354">
                  <c:v>1.007080078125E-3</c:v>
                </c:pt>
                <c:pt idx="8355">
                  <c:v>1.007080078125E-3</c:v>
                </c:pt>
                <c:pt idx="8356">
                  <c:v>1.0068416595458984E-3</c:v>
                </c:pt>
                <c:pt idx="8357">
                  <c:v>1.007080078125E-3</c:v>
                </c:pt>
                <c:pt idx="8358">
                  <c:v>1.007080078125E-3</c:v>
                </c:pt>
                <c:pt idx="8359">
                  <c:v>1.0068416595458984E-3</c:v>
                </c:pt>
                <c:pt idx="8360">
                  <c:v>1.007080078125E-3</c:v>
                </c:pt>
                <c:pt idx="8361">
                  <c:v>1.007080078125E-3</c:v>
                </c:pt>
                <c:pt idx="8362">
                  <c:v>1.0068416595458984E-3</c:v>
                </c:pt>
                <c:pt idx="8363">
                  <c:v>1.007080078125E-3</c:v>
                </c:pt>
                <c:pt idx="8364">
                  <c:v>1.0080337524414063E-3</c:v>
                </c:pt>
                <c:pt idx="8365">
                  <c:v>1.0068416595458984E-3</c:v>
                </c:pt>
                <c:pt idx="8366">
                  <c:v>1.007080078125E-3</c:v>
                </c:pt>
                <c:pt idx="8367">
                  <c:v>1.007080078125E-3</c:v>
                </c:pt>
                <c:pt idx="8368">
                  <c:v>1.0068416595458984E-3</c:v>
                </c:pt>
                <c:pt idx="8369">
                  <c:v>1.007080078125E-3</c:v>
                </c:pt>
                <c:pt idx="8370">
                  <c:v>1.007080078125E-3</c:v>
                </c:pt>
                <c:pt idx="8371">
                  <c:v>1.0068416595458984E-3</c:v>
                </c:pt>
                <c:pt idx="8372">
                  <c:v>1.007080078125E-3</c:v>
                </c:pt>
                <c:pt idx="8373">
                  <c:v>1.007080078125E-3</c:v>
                </c:pt>
                <c:pt idx="8374">
                  <c:v>1.0068416595458984E-3</c:v>
                </c:pt>
                <c:pt idx="8375">
                  <c:v>1.007080078125E-3</c:v>
                </c:pt>
                <c:pt idx="8376">
                  <c:v>1.0080337524414063E-3</c:v>
                </c:pt>
                <c:pt idx="8377">
                  <c:v>1.007080078125E-3</c:v>
                </c:pt>
                <c:pt idx="8378">
                  <c:v>1.0068416595458984E-3</c:v>
                </c:pt>
                <c:pt idx="8379">
                  <c:v>1.007080078125E-3</c:v>
                </c:pt>
                <c:pt idx="8380">
                  <c:v>1.007080078125E-3</c:v>
                </c:pt>
                <c:pt idx="8381">
                  <c:v>1.0068416595458984E-3</c:v>
                </c:pt>
                <c:pt idx="8382">
                  <c:v>1.007080078125E-3</c:v>
                </c:pt>
                <c:pt idx="8383">
                  <c:v>1.007080078125E-3</c:v>
                </c:pt>
                <c:pt idx="8384">
                  <c:v>1.0068416595458984E-3</c:v>
                </c:pt>
                <c:pt idx="8385">
                  <c:v>1.007080078125E-3</c:v>
                </c:pt>
                <c:pt idx="8386">
                  <c:v>1.007080078125E-3</c:v>
                </c:pt>
                <c:pt idx="8387">
                  <c:v>1.0068416595458984E-3</c:v>
                </c:pt>
                <c:pt idx="8388">
                  <c:v>1.007080078125E-3</c:v>
                </c:pt>
                <c:pt idx="8389">
                  <c:v>1.0080337524414063E-3</c:v>
                </c:pt>
                <c:pt idx="8390">
                  <c:v>1.0068416595458984E-3</c:v>
                </c:pt>
                <c:pt idx="8391">
                  <c:v>1.7120122909545898E-2</c:v>
                </c:pt>
                <c:pt idx="8392">
                  <c:v>1.007080078125E-3</c:v>
                </c:pt>
                <c:pt idx="8393">
                  <c:v>1.0068416595458984E-3</c:v>
                </c:pt>
                <c:pt idx="8394">
                  <c:v>1.007080078125E-3</c:v>
                </c:pt>
                <c:pt idx="8395">
                  <c:v>1.007080078125E-3</c:v>
                </c:pt>
                <c:pt idx="8396">
                  <c:v>1.0068416595458984E-3</c:v>
                </c:pt>
                <c:pt idx="8397">
                  <c:v>1.007080078125E-3</c:v>
                </c:pt>
                <c:pt idx="8398">
                  <c:v>1.0080337524414063E-3</c:v>
                </c:pt>
                <c:pt idx="8399">
                  <c:v>1.0068416595458984E-3</c:v>
                </c:pt>
                <c:pt idx="8400">
                  <c:v>1.007080078125E-3</c:v>
                </c:pt>
                <c:pt idx="8401">
                  <c:v>1.007080078125E-3</c:v>
                </c:pt>
                <c:pt idx="8402">
                  <c:v>1.0068416595458984E-3</c:v>
                </c:pt>
                <c:pt idx="8403">
                  <c:v>1.007080078125E-3</c:v>
                </c:pt>
                <c:pt idx="8404">
                  <c:v>1.007080078125E-3</c:v>
                </c:pt>
                <c:pt idx="8405">
                  <c:v>1.0068416595458984E-3</c:v>
                </c:pt>
                <c:pt idx="8406">
                  <c:v>1.007080078125E-3</c:v>
                </c:pt>
                <c:pt idx="8407">
                  <c:v>1.007080078125E-3</c:v>
                </c:pt>
                <c:pt idx="8408">
                  <c:v>1.0068416595458984E-3</c:v>
                </c:pt>
                <c:pt idx="8409">
                  <c:v>1.007080078125E-3</c:v>
                </c:pt>
                <c:pt idx="8410">
                  <c:v>1.0080337524414063E-3</c:v>
                </c:pt>
                <c:pt idx="8411">
                  <c:v>1.007080078125E-3</c:v>
                </c:pt>
                <c:pt idx="8412">
                  <c:v>1.0068416595458984E-3</c:v>
                </c:pt>
                <c:pt idx="8413">
                  <c:v>1.007080078125E-3</c:v>
                </c:pt>
                <c:pt idx="8414">
                  <c:v>1.007080078125E-3</c:v>
                </c:pt>
                <c:pt idx="8415">
                  <c:v>1.0068416595458984E-3</c:v>
                </c:pt>
                <c:pt idx="8416">
                  <c:v>1.007080078125E-3</c:v>
                </c:pt>
                <c:pt idx="8417">
                  <c:v>1.007080078125E-3</c:v>
                </c:pt>
                <c:pt idx="8418">
                  <c:v>1.0068416595458984E-3</c:v>
                </c:pt>
                <c:pt idx="8419">
                  <c:v>1.007080078125E-3</c:v>
                </c:pt>
                <c:pt idx="8420">
                  <c:v>2.0139217376708984E-3</c:v>
                </c:pt>
                <c:pt idx="8421">
                  <c:v>1.007080078125E-3</c:v>
                </c:pt>
                <c:pt idx="8422">
                  <c:v>1.0080337524414063E-3</c:v>
                </c:pt>
                <c:pt idx="8423">
                  <c:v>1.0068416595458984E-3</c:v>
                </c:pt>
                <c:pt idx="8424">
                  <c:v>1.007080078125E-3</c:v>
                </c:pt>
                <c:pt idx="8425">
                  <c:v>1.007080078125E-3</c:v>
                </c:pt>
                <c:pt idx="8426">
                  <c:v>1.0068416595458984E-3</c:v>
                </c:pt>
                <c:pt idx="8427">
                  <c:v>1.007080078125E-3</c:v>
                </c:pt>
                <c:pt idx="8428">
                  <c:v>1.007080078125E-3</c:v>
                </c:pt>
                <c:pt idx="8429">
                  <c:v>1.0068416595458984E-3</c:v>
                </c:pt>
                <c:pt idx="8430">
                  <c:v>1.007080078125E-3</c:v>
                </c:pt>
                <c:pt idx="8431">
                  <c:v>1.007080078125E-3</c:v>
                </c:pt>
                <c:pt idx="8432">
                  <c:v>1.0068416595458984E-3</c:v>
                </c:pt>
                <c:pt idx="8433">
                  <c:v>1.007080078125E-3</c:v>
                </c:pt>
                <c:pt idx="8434">
                  <c:v>1.0080337524414063E-3</c:v>
                </c:pt>
                <c:pt idx="8435">
                  <c:v>1.007080078125E-3</c:v>
                </c:pt>
                <c:pt idx="8436">
                  <c:v>1.0068416595458984E-3</c:v>
                </c:pt>
                <c:pt idx="8437">
                  <c:v>1.007080078125E-3</c:v>
                </c:pt>
                <c:pt idx="8438">
                  <c:v>1.007080078125E-3</c:v>
                </c:pt>
                <c:pt idx="8439">
                  <c:v>1.0068416595458984E-3</c:v>
                </c:pt>
                <c:pt idx="8440">
                  <c:v>1.007080078125E-3</c:v>
                </c:pt>
                <c:pt idx="8441">
                  <c:v>1.007080078125E-3</c:v>
                </c:pt>
                <c:pt idx="8442">
                  <c:v>1.0068416595458984E-3</c:v>
                </c:pt>
                <c:pt idx="8443">
                  <c:v>1.007080078125E-3</c:v>
                </c:pt>
                <c:pt idx="8444">
                  <c:v>1.007080078125E-3</c:v>
                </c:pt>
                <c:pt idx="8445">
                  <c:v>1.0068416595458984E-3</c:v>
                </c:pt>
                <c:pt idx="8446">
                  <c:v>1.007080078125E-3</c:v>
                </c:pt>
                <c:pt idx="8447">
                  <c:v>1.0080337524414063E-3</c:v>
                </c:pt>
                <c:pt idx="8448">
                  <c:v>1.0068416595458984E-3</c:v>
                </c:pt>
                <c:pt idx="8449">
                  <c:v>1.007080078125E-3</c:v>
                </c:pt>
                <c:pt idx="8450">
                  <c:v>1.007080078125E-3</c:v>
                </c:pt>
                <c:pt idx="8451">
                  <c:v>1.0068416595458984E-3</c:v>
                </c:pt>
                <c:pt idx="8452">
                  <c:v>1.007080078125E-3</c:v>
                </c:pt>
                <c:pt idx="8453">
                  <c:v>1.007080078125E-3</c:v>
                </c:pt>
                <c:pt idx="8454">
                  <c:v>1.0068416595458984E-3</c:v>
                </c:pt>
                <c:pt idx="8455">
                  <c:v>1.007080078125E-3</c:v>
                </c:pt>
                <c:pt idx="8456">
                  <c:v>1.007080078125E-3</c:v>
                </c:pt>
                <c:pt idx="8457">
                  <c:v>1.0068416595458984E-3</c:v>
                </c:pt>
                <c:pt idx="8458">
                  <c:v>1.007080078125E-3</c:v>
                </c:pt>
                <c:pt idx="8459">
                  <c:v>1.0080337524414063E-3</c:v>
                </c:pt>
                <c:pt idx="8460">
                  <c:v>1.007080078125E-3</c:v>
                </c:pt>
                <c:pt idx="8461">
                  <c:v>1.0068416595458984E-3</c:v>
                </c:pt>
                <c:pt idx="8462">
                  <c:v>1.007080078125E-3</c:v>
                </c:pt>
                <c:pt idx="8463">
                  <c:v>1.007080078125E-3</c:v>
                </c:pt>
                <c:pt idx="8464">
                  <c:v>1.0068416595458984E-3</c:v>
                </c:pt>
                <c:pt idx="8465">
                  <c:v>1.007080078125E-3</c:v>
                </c:pt>
                <c:pt idx="8466">
                  <c:v>1.007080078125E-3</c:v>
                </c:pt>
                <c:pt idx="8467">
                  <c:v>1.0068416595458984E-3</c:v>
                </c:pt>
                <c:pt idx="8468">
                  <c:v>1.007080078125E-3</c:v>
                </c:pt>
                <c:pt idx="8469">
                  <c:v>1.007080078125E-3</c:v>
                </c:pt>
                <c:pt idx="8470">
                  <c:v>1.0068416595458984E-3</c:v>
                </c:pt>
                <c:pt idx="8471">
                  <c:v>1.007080078125E-3</c:v>
                </c:pt>
                <c:pt idx="8472">
                  <c:v>1.0080337524414063E-3</c:v>
                </c:pt>
                <c:pt idx="8473">
                  <c:v>1.0068416595458984E-3</c:v>
                </c:pt>
                <c:pt idx="8474">
                  <c:v>1.007080078125E-3</c:v>
                </c:pt>
                <c:pt idx="8475">
                  <c:v>1.007080078125E-3</c:v>
                </c:pt>
                <c:pt idx="8476">
                  <c:v>1.0068416595458984E-3</c:v>
                </c:pt>
                <c:pt idx="8477">
                  <c:v>1.007080078125E-3</c:v>
                </c:pt>
                <c:pt idx="8478">
                  <c:v>1.007080078125E-3</c:v>
                </c:pt>
                <c:pt idx="8479">
                  <c:v>1.0068416595458984E-3</c:v>
                </c:pt>
                <c:pt idx="8480">
                  <c:v>1.007080078125E-3</c:v>
                </c:pt>
                <c:pt idx="8481">
                  <c:v>1.007080078125E-3</c:v>
                </c:pt>
                <c:pt idx="8482">
                  <c:v>3.0219554901123047E-3</c:v>
                </c:pt>
                <c:pt idx="8483">
                  <c:v>1.007080078125E-3</c:v>
                </c:pt>
                <c:pt idx="8484">
                  <c:v>1.0068416595458984E-3</c:v>
                </c:pt>
                <c:pt idx="8485">
                  <c:v>1.007080078125E-3</c:v>
                </c:pt>
                <c:pt idx="8486">
                  <c:v>1.007080078125E-3</c:v>
                </c:pt>
                <c:pt idx="8487">
                  <c:v>1.0068416595458984E-3</c:v>
                </c:pt>
                <c:pt idx="8488">
                  <c:v>1.007080078125E-3</c:v>
                </c:pt>
                <c:pt idx="8489">
                  <c:v>1.007080078125E-3</c:v>
                </c:pt>
                <c:pt idx="8490">
                  <c:v>1.0068416595458984E-3</c:v>
                </c:pt>
                <c:pt idx="8491">
                  <c:v>1.007080078125E-3</c:v>
                </c:pt>
                <c:pt idx="8492">
                  <c:v>4.0290355682373047E-3</c:v>
                </c:pt>
                <c:pt idx="8493">
                  <c:v>1.0068416595458984E-3</c:v>
                </c:pt>
                <c:pt idx="8494">
                  <c:v>1.007080078125E-3</c:v>
                </c:pt>
                <c:pt idx="8495">
                  <c:v>1.007080078125E-3</c:v>
                </c:pt>
                <c:pt idx="8496">
                  <c:v>1.0068416595458984E-3</c:v>
                </c:pt>
                <c:pt idx="8497">
                  <c:v>1.007080078125E-3</c:v>
                </c:pt>
                <c:pt idx="8498">
                  <c:v>1.007080078125E-3</c:v>
                </c:pt>
                <c:pt idx="8499">
                  <c:v>1.0068416595458984E-3</c:v>
                </c:pt>
                <c:pt idx="8500">
                  <c:v>1.007080078125E-3</c:v>
                </c:pt>
                <c:pt idx="8501">
                  <c:v>1.007080078125E-3</c:v>
                </c:pt>
                <c:pt idx="8502">
                  <c:v>1.0068416595458984E-3</c:v>
                </c:pt>
                <c:pt idx="8503">
                  <c:v>1.007080078125E-3</c:v>
                </c:pt>
                <c:pt idx="8504">
                  <c:v>1.0080337524414063E-3</c:v>
                </c:pt>
                <c:pt idx="8505">
                  <c:v>1.007080078125E-3</c:v>
                </c:pt>
                <c:pt idx="8506">
                  <c:v>1.0068416595458984E-3</c:v>
                </c:pt>
                <c:pt idx="8507">
                  <c:v>1.007080078125E-3</c:v>
                </c:pt>
                <c:pt idx="8508">
                  <c:v>1.007080078125E-3</c:v>
                </c:pt>
                <c:pt idx="8509">
                  <c:v>1.0068416595458984E-3</c:v>
                </c:pt>
                <c:pt idx="8510">
                  <c:v>1.007080078125E-3</c:v>
                </c:pt>
                <c:pt idx="8511">
                  <c:v>1.007080078125E-3</c:v>
                </c:pt>
                <c:pt idx="8512">
                  <c:v>1.0068416595458984E-3</c:v>
                </c:pt>
                <c:pt idx="8513">
                  <c:v>1.007080078125E-3</c:v>
                </c:pt>
                <c:pt idx="8514">
                  <c:v>1.007080078125E-3</c:v>
                </c:pt>
                <c:pt idx="8515">
                  <c:v>1.0068416595458984E-3</c:v>
                </c:pt>
                <c:pt idx="8516">
                  <c:v>1.0080337524414063E-3</c:v>
                </c:pt>
                <c:pt idx="8517">
                  <c:v>1.007080078125E-3</c:v>
                </c:pt>
                <c:pt idx="8518">
                  <c:v>1.0068416595458984E-3</c:v>
                </c:pt>
                <c:pt idx="8519">
                  <c:v>1.007080078125E-3</c:v>
                </c:pt>
                <c:pt idx="8520">
                  <c:v>1.007080078125E-3</c:v>
                </c:pt>
                <c:pt idx="8521">
                  <c:v>1.0068416595458984E-3</c:v>
                </c:pt>
                <c:pt idx="8522">
                  <c:v>1.007080078125E-3</c:v>
                </c:pt>
                <c:pt idx="8523">
                  <c:v>1.007080078125E-3</c:v>
                </c:pt>
                <c:pt idx="8524">
                  <c:v>1.0068416595458984E-3</c:v>
                </c:pt>
                <c:pt idx="8525">
                  <c:v>1.007080078125E-3</c:v>
                </c:pt>
                <c:pt idx="8526">
                  <c:v>1.007080078125E-3</c:v>
                </c:pt>
                <c:pt idx="8527">
                  <c:v>1.0068416595458984E-3</c:v>
                </c:pt>
                <c:pt idx="8528">
                  <c:v>1.007080078125E-3</c:v>
                </c:pt>
                <c:pt idx="8529">
                  <c:v>1.0080337524414063E-3</c:v>
                </c:pt>
                <c:pt idx="8530">
                  <c:v>1.007080078125E-3</c:v>
                </c:pt>
                <c:pt idx="8531">
                  <c:v>1.0068416595458984E-3</c:v>
                </c:pt>
                <c:pt idx="8532">
                  <c:v>1.007080078125E-3</c:v>
                </c:pt>
                <c:pt idx="8533">
                  <c:v>1.007080078125E-3</c:v>
                </c:pt>
                <c:pt idx="8534">
                  <c:v>1.0068416595458984E-3</c:v>
                </c:pt>
                <c:pt idx="8535">
                  <c:v>1.007080078125E-3</c:v>
                </c:pt>
                <c:pt idx="8536">
                  <c:v>1.007080078125E-3</c:v>
                </c:pt>
                <c:pt idx="8537">
                  <c:v>1.0068416595458984E-3</c:v>
                </c:pt>
                <c:pt idx="8538">
                  <c:v>1.007080078125E-3</c:v>
                </c:pt>
                <c:pt idx="8539">
                  <c:v>1.007080078125E-3</c:v>
                </c:pt>
                <c:pt idx="8540">
                  <c:v>1.0068416595458984E-3</c:v>
                </c:pt>
                <c:pt idx="8541">
                  <c:v>6.0429573059082031E-3</c:v>
                </c:pt>
                <c:pt idx="8542">
                  <c:v>1.007080078125E-3</c:v>
                </c:pt>
                <c:pt idx="8543">
                  <c:v>1.007080078125E-3</c:v>
                </c:pt>
                <c:pt idx="8544">
                  <c:v>1.0068416595458984E-3</c:v>
                </c:pt>
                <c:pt idx="8545">
                  <c:v>1.007080078125E-3</c:v>
                </c:pt>
                <c:pt idx="8546">
                  <c:v>1.007080078125E-3</c:v>
                </c:pt>
                <c:pt idx="8547">
                  <c:v>1.0068416595458984E-3</c:v>
                </c:pt>
                <c:pt idx="8548">
                  <c:v>1.007080078125E-3</c:v>
                </c:pt>
                <c:pt idx="8549">
                  <c:v>1.0080337524414063E-3</c:v>
                </c:pt>
                <c:pt idx="8550">
                  <c:v>1.007080078125E-3</c:v>
                </c:pt>
                <c:pt idx="8551">
                  <c:v>1.0068416595458984E-3</c:v>
                </c:pt>
                <c:pt idx="8552">
                  <c:v>1.007080078125E-3</c:v>
                </c:pt>
                <c:pt idx="8553">
                  <c:v>1.007080078125E-3</c:v>
                </c:pt>
                <c:pt idx="8554">
                  <c:v>1.0068416595458984E-3</c:v>
                </c:pt>
                <c:pt idx="8555">
                  <c:v>1.007080078125E-3</c:v>
                </c:pt>
                <c:pt idx="8556">
                  <c:v>1.007080078125E-3</c:v>
                </c:pt>
                <c:pt idx="8557">
                  <c:v>1.0068416595458984E-3</c:v>
                </c:pt>
                <c:pt idx="8558">
                  <c:v>1.007080078125E-3</c:v>
                </c:pt>
                <c:pt idx="8559">
                  <c:v>1.007080078125E-3</c:v>
                </c:pt>
                <c:pt idx="8560">
                  <c:v>1.0068416595458984E-3</c:v>
                </c:pt>
                <c:pt idx="8561">
                  <c:v>1.0080337524414063E-3</c:v>
                </c:pt>
                <c:pt idx="8562">
                  <c:v>1.007080078125E-3</c:v>
                </c:pt>
                <c:pt idx="8563">
                  <c:v>1.0068416595458984E-3</c:v>
                </c:pt>
                <c:pt idx="8564">
                  <c:v>1.007080078125E-3</c:v>
                </c:pt>
                <c:pt idx="8565">
                  <c:v>1.007080078125E-3</c:v>
                </c:pt>
                <c:pt idx="8566">
                  <c:v>1.0068416595458984E-3</c:v>
                </c:pt>
                <c:pt idx="8567">
                  <c:v>1.007080078125E-3</c:v>
                </c:pt>
                <c:pt idx="8568">
                  <c:v>1.007080078125E-3</c:v>
                </c:pt>
                <c:pt idx="8569">
                  <c:v>1.0068416595458984E-3</c:v>
                </c:pt>
                <c:pt idx="8570">
                  <c:v>1.007080078125E-3</c:v>
                </c:pt>
                <c:pt idx="8571">
                  <c:v>1.007080078125E-3</c:v>
                </c:pt>
                <c:pt idx="8572">
                  <c:v>1.0068416595458984E-3</c:v>
                </c:pt>
                <c:pt idx="8573">
                  <c:v>1.007080078125E-3</c:v>
                </c:pt>
                <c:pt idx="8574">
                  <c:v>1.0080337524414063E-3</c:v>
                </c:pt>
                <c:pt idx="8575">
                  <c:v>1.007080078125E-3</c:v>
                </c:pt>
                <c:pt idx="8576">
                  <c:v>1.0068416595458984E-3</c:v>
                </c:pt>
                <c:pt idx="8577">
                  <c:v>1.007080078125E-3</c:v>
                </c:pt>
                <c:pt idx="8578">
                  <c:v>1.007080078125E-3</c:v>
                </c:pt>
                <c:pt idx="8579">
                  <c:v>1.0068416595458984E-3</c:v>
                </c:pt>
                <c:pt idx="8580">
                  <c:v>1.007080078125E-3</c:v>
                </c:pt>
                <c:pt idx="8581">
                  <c:v>1.007080078125E-3</c:v>
                </c:pt>
                <c:pt idx="8582">
                  <c:v>1.0068416595458984E-3</c:v>
                </c:pt>
                <c:pt idx="8583">
                  <c:v>1.007080078125E-3</c:v>
                </c:pt>
                <c:pt idx="8584">
                  <c:v>1.007080078125E-3</c:v>
                </c:pt>
                <c:pt idx="8585">
                  <c:v>1.0068416595458984E-3</c:v>
                </c:pt>
                <c:pt idx="8586">
                  <c:v>1.0080337524414063E-3</c:v>
                </c:pt>
                <c:pt idx="8587">
                  <c:v>1.007080078125E-3</c:v>
                </c:pt>
                <c:pt idx="8588">
                  <c:v>1.0068416595458984E-3</c:v>
                </c:pt>
                <c:pt idx="8589">
                  <c:v>1.007080078125E-3</c:v>
                </c:pt>
                <c:pt idx="8590">
                  <c:v>1.007080078125E-3</c:v>
                </c:pt>
                <c:pt idx="8591">
                  <c:v>1.0068416595458984E-3</c:v>
                </c:pt>
                <c:pt idx="8592">
                  <c:v>1.007080078125E-3</c:v>
                </c:pt>
                <c:pt idx="8593">
                  <c:v>1.007080078125E-3</c:v>
                </c:pt>
                <c:pt idx="8594">
                  <c:v>1.0068416595458984E-3</c:v>
                </c:pt>
                <c:pt idx="8595">
                  <c:v>1.007080078125E-3</c:v>
                </c:pt>
                <c:pt idx="8596">
                  <c:v>1.007080078125E-3</c:v>
                </c:pt>
                <c:pt idx="8597">
                  <c:v>1.0068416595458984E-3</c:v>
                </c:pt>
                <c:pt idx="8598">
                  <c:v>1.007080078125E-3</c:v>
                </c:pt>
                <c:pt idx="8599">
                  <c:v>1.0080337524414063E-3</c:v>
                </c:pt>
                <c:pt idx="8600">
                  <c:v>1.007080078125E-3</c:v>
                </c:pt>
                <c:pt idx="8601">
                  <c:v>1.0068416595458984E-3</c:v>
                </c:pt>
                <c:pt idx="8602">
                  <c:v>1.007080078125E-3</c:v>
                </c:pt>
                <c:pt idx="8603">
                  <c:v>1.007080078125E-3</c:v>
                </c:pt>
                <c:pt idx="8604">
                  <c:v>1.0068416595458984E-3</c:v>
                </c:pt>
                <c:pt idx="8605">
                  <c:v>1.007080078125E-3</c:v>
                </c:pt>
                <c:pt idx="8606">
                  <c:v>1.007080078125E-3</c:v>
                </c:pt>
                <c:pt idx="8607">
                  <c:v>1.0068416595458984E-3</c:v>
                </c:pt>
                <c:pt idx="8608">
                  <c:v>1.007080078125E-3</c:v>
                </c:pt>
                <c:pt idx="8609">
                  <c:v>1.007080078125E-3</c:v>
                </c:pt>
                <c:pt idx="8610">
                  <c:v>1.0068416595458984E-3</c:v>
                </c:pt>
                <c:pt idx="8611">
                  <c:v>1.0080337524414063E-3</c:v>
                </c:pt>
                <c:pt idx="8612">
                  <c:v>8.0559253692626953E-3</c:v>
                </c:pt>
                <c:pt idx="8613">
                  <c:v>1.007080078125E-3</c:v>
                </c:pt>
                <c:pt idx="8614">
                  <c:v>1.007080078125E-3</c:v>
                </c:pt>
                <c:pt idx="8615">
                  <c:v>1.0068416595458984E-3</c:v>
                </c:pt>
                <c:pt idx="8616">
                  <c:v>1.007080078125E-3</c:v>
                </c:pt>
                <c:pt idx="8617">
                  <c:v>1.0080337524414063E-3</c:v>
                </c:pt>
                <c:pt idx="8618">
                  <c:v>1.007080078125E-3</c:v>
                </c:pt>
                <c:pt idx="8619">
                  <c:v>1.0068416595458984E-3</c:v>
                </c:pt>
                <c:pt idx="8620">
                  <c:v>1.007080078125E-3</c:v>
                </c:pt>
                <c:pt idx="8621">
                  <c:v>1.007080078125E-3</c:v>
                </c:pt>
                <c:pt idx="8622">
                  <c:v>1.0068416595458984E-3</c:v>
                </c:pt>
                <c:pt idx="8623">
                  <c:v>1.007080078125E-3</c:v>
                </c:pt>
                <c:pt idx="8624">
                  <c:v>1.007080078125E-3</c:v>
                </c:pt>
                <c:pt idx="8625">
                  <c:v>1.0068416595458984E-3</c:v>
                </c:pt>
                <c:pt idx="8626">
                  <c:v>1.007080078125E-3</c:v>
                </c:pt>
                <c:pt idx="8627">
                  <c:v>1.007080078125E-3</c:v>
                </c:pt>
                <c:pt idx="8628">
                  <c:v>1.0068416595458984E-3</c:v>
                </c:pt>
                <c:pt idx="8629">
                  <c:v>1.0080337524414063E-3</c:v>
                </c:pt>
                <c:pt idx="8630">
                  <c:v>1.007080078125E-3</c:v>
                </c:pt>
                <c:pt idx="8631">
                  <c:v>1.0068416595458984E-3</c:v>
                </c:pt>
                <c:pt idx="8632">
                  <c:v>1.007080078125E-3</c:v>
                </c:pt>
                <c:pt idx="8633">
                  <c:v>1.007080078125E-3</c:v>
                </c:pt>
                <c:pt idx="8634">
                  <c:v>1.0068416595458984E-3</c:v>
                </c:pt>
                <c:pt idx="8635">
                  <c:v>1.007080078125E-3</c:v>
                </c:pt>
                <c:pt idx="8636">
                  <c:v>1.007080078125E-3</c:v>
                </c:pt>
                <c:pt idx="8637">
                  <c:v>1.0068416595458984E-3</c:v>
                </c:pt>
                <c:pt idx="8638">
                  <c:v>1.007080078125E-3</c:v>
                </c:pt>
                <c:pt idx="8639">
                  <c:v>1.007080078125E-3</c:v>
                </c:pt>
                <c:pt idx="8640">
                  <c:v>1.0068416595458984E-3</c:v>
                </c:pt>
                <c:pt idx="8641">
                  <c:v>1.007080078125E-3</c:v>
                </c:pt>
                <c:pt idx="8642">
                  <c:v>1.0080337524414063E-3</c:v>
                </c:pt>
                <c:pt idx="8643">
                  <c:v>1.007080078125E-3</c:v>
                </c:pt>
                <c:pt idx="8644">
                  <c:v>1.0068416595458984E-3</c:v>
                </c:pt>
                <c:pt idx="8645">
                  <c:v>1.007080078125E-3</c:v>
                </c:pt>
                <c:pt idx="8646">
                  <c:v>1.007080078125E-3</c:v>
                </c:pt>
                <c:pt idx="8647">
                  <c:v>1.0068416595458984E-3</c:v>
                </c:pt>
                <c:pt idx="8648">
                  <c:v>1.007080078125E-3</c:v>
                </c:pt>
                <c:pt idx="8649">
                  <c:v>1.007080078125E-3</c:v>
                </c:pt>
                <c:pt idx="8650">
                  <c:v>1.0068416595458984E-3</c:v>
                </c:pt>
                <c:pt idx="8651">
                  <c:v>1.007080078125E-3</c:v>
                </c:pt>
                <c:pt idx="8652">
                  <c:v>1.007080078125E-3</c:v>
                </c:pt>
                <c:pt idx="8653">
                  <c:v>1.0068416595458984E-3</c:v>
                </c:pt>
                <c:pt idx="8654">
                  <c:v>1.0080337524414063E-3</c:v>
                </c:pt>
                <c:pt idx="8655">
                  <c:v>1.007080078125E-3</c:v>
                </c:pt>
                <c:pt idx="8656">
                  <c:v>1.0068416595458984E-3</c:v>
                </c:pt>
                <c:pt idx="8657">
                  <c:v>1.007080078125E-3</c:v>
                </c:pt>
                <c:pt idx="8658">
                  <c:v>1.007080078125E-3</c:v>
                </c:pt>
                <c:pt idx="8659">
                  <c:v>1.0068416595458984E-3</c:v>
                </c:pt>
                <c:pt idx="8660">
                  <c:v>1.007080078125E-3</c:v>
                </c:pt>
                <c:pt idx="8661">
                  <c:v>2.0139217376708984E-3</c:v>
                </c:pt>
                <c:pt idx="8662">
                  <c:v>1.007080078125E-3</c:v>
                </c:pt>
                <c:pt idx="8663">
                  <c:v>1.007080078125E-3</c:v>
                </c:pt>
                <c:pt idx="8664">
                  <c:v>1.0068416595458984E-3</c:v>
                </c:pt>
                <c:pt idx="8665">
                  <c:v>1.007080078125E-3</c:v>
                </c:pt>
                <c:pt idx="8666">
                  <c:v>1.0080337524414063E-3</c:v>
                </c:pt>
                <c:pt idx="8667">
                  <c:v>1.007080078125E-3</c:v>
                </c:pt>
                <c:pt idx="8668">
                  <c:v>1.0068416595458984E-3</c:v>
                </c:pt>
                <c:pt idx="8669">
                  <c:v>1.007080078125E-3</c:v>
                </c:pt>
                <c:pt idx="8670">
                  <c:v>1.007080078125E-3</c:v>
                </c:pt>
                <c:pt idx="8671">
                  <c:v>1.0068416595458984E-3</c:v>
                </c:pt>
                <c:pt idx="8672">
                  <c:v>1.007080078125E-3</c:v>
                </c:pt>
                <c:pt idx="8673">
                  <c:v>1.007080078125E-3</c:v>
                </c:pt>
                <c:pt idx="8674">
                  <c:v>1.0068416595458984E-3</c:v>
                </c:pt>
                <c:pt idx="8675">
                  <c:v>1.007080078125E-3</c:v>
                </c:pt>
                <c:pt idx="8676">
                  <c:v>1.007080078125E-3</c:v>
                </c:pt>
                <c:pt idx="8677">
                  <c:v>1.0068416595458984E-3</c:v>
                </c:pt>
                <c:pt idx="8678">
                  <c:v>1.0080337524414063E-3</c:v>
                </c:pt>
                <c:pt idx="8679">
                  <c:v>1.007080078125E-3</c:v>
                </c:pt>
                <c:pt idx="8680">
                  <c:v>1.0068416595458984E-3</c:v>
                </c:pt>
                <c:pt idx="8681">
                  <c:v>1.007080078125E-3</c:v>
                </c:pt>
                <c:pt idx="8682">
                  <c:v>1.007080078125E-3</c:v>
                </c:pt>
                <c:pt idx="8683">
                  <c:v>1.0068416595458984E-3</c:v>
                </c:pt>
                <c:pt idx="8684">
                  <c:v>1.007080078125E-3</c:v>
                </c:pt>
                <c:pt idx="8685">
                  <c:v>1.007080078125E-3</c:v>
                </c:pt>
                <c:pt idx="8686">
                  <c:v>1.0068416595458984E-3</c:v>
                </c:pt>
                <c:pt idx="8687">
                  <c:v>1.007080078125E-3</c:v>
                </c:pt>
                <c:pt idx="8688">
                  <c:v>1.007080078125E-3</c:v>
                </c:pt>
                <c:pt idx="8689">
                  <c:v>1.0068416595458984E-3</c:v>
                </c:pt>
                <c:pt idx="8690">
                  <c:v>1.007080078125E-3</c:v>
                </c:pt>
                <c:pt idx="8691">
                  <c:v>1.0080337524414063E-3</c:v>
                </c:pt>
                <c:pt idx="8692">
                  <c:v>1.007080078125E-3</c:v>
                </c:pt>
                <c:pt idx="8693">
                  <c:v>1.0068416595458984E-3</c:v>
                </c:pt>
                <c:pt idx="8694">
                  <c:v>1.007080078125E-3</c:v>
                </c:pt>
                <c:pt idx="8695">
                  <c:v>1.007080078125E-3</c:v>
                </c:pt>
                <c:pt idx="8696">
                  <c:v>1.0068416595458984E-3</c:v>
                </c:pt>
                <c:pt idx="8697">
                  <c:v>1.007080078125E-3</c:v>
                </c:pt>
                <c:pt idx="8698">
                  <c:v>1.007080078125E-3</c:v>
                </c:pt>
                <c:pt idx="8699">
                  <c:v>1.0068416595458984E-3</c:v>
                </c:pt>
                <c:pt idx="8700">
                  <c:v>1.007080078125E-3</c:v>
                </c:pt>
                <c:pt idx="8701">
                  <c:v>1.0068416595458984E-3</c:v>
                </c:pt>
                <c:pt idx="8702">
                  <c:v>1.007080078125E-3</c:v>
                </c:pt>
                <c:pt idx="8703">
                  <c:v>1.0080337524414063E-3</c:v>
                </c:pt>
                <c:pt idx="8704">
                  <c:v>1.007080078125E-3</c:v>
                </c:pt>
                <c:pt idx="8705">
                  <c:v>1.0068416595458984E-3</c:v>
                </c:pt>
                <c:pt idx="8706">
                  <c:v>1.007080078125E-3</c:v>
                </c:pt>
                <c:pt idx="8707">
                  <c:v>1.007080078125E-3</c:v>
                </c:pt>
                <c:pt idx="8708">
                  <c:v>1.0068416595458984E-3</c:v>
                </c:pt>
                <c:pt idx="8709">
                  <c:v>1.007080078125E-3</c:v>
                </c:pt>
                <c:pt idx="8710">
                  <c:v>1.007080078125E-3</c:v>
                </c:pt>
                <c:pt idx="8711">
                  <c:v>1.0068416595458984E-3</c:v>
                </c:pt>
                <c:pt idx="8712">
                  <c:v>1.007080078125E-3</c:v>
                </c:pt>
                <c:pt idx="8713">
                  <c:v>1.007080078125E-3</c:v>
                </c:pt>
                <c:pt idx="8714">
                  <c:v>1.0068416595458984E-3</c:v>
                </c:pt>
                <c:pt idx="8715">
                  <c:v>1.007080078125E-3</c:v>
                </c:pt>
                <c:pt idx="8716">
                  <c:v>1.0080337524414063E-3</c:v>
                </c:pt>
                <c:pt idx="8717">
                  <c:v>1.007080078125E-3</c:v>
                </c:pt>
                <c:pt idx="8718">
                  <c:v>1.0068416595458984E-3</c:v>
                </c:pt>
                <c:pt idx="8719">
                  <c:v>1.007080078125E-3</c:v>
                </c:pt>
                <c:pt idx="8720">
                  <c:v>1.007080078125E-3</c:v>
                </c:pt>
                <c:pt idx="8721">
                  <c:v>1.0068416595458984E-3</c:v>
                </c:pt>
                <c:pt idx="8722">
                  <c:v>1.007080078125E-3</c:v>
                </c:pt>
                <c:pt idx="8723">
                  <c:v>1.0068416595458984E-3</c:v>
                </c:pt>
                <c:pt idx="8724">
                  <c:v>1.007080078125E-3</c:v>
                </c:pt>
                <c:pt idx="8725">
                  <c:v>1.007080078125E-3</c:v>
                </c:pt>
                <c:pt idx="8726">
                  <c:v>1.0068416595458984E-3</c:v>
                </c:pt>
                <c:pt idx="8727">
                  <c:v>1.007080078125E-3</c:v>
                </c:pt>
                <c:pt idx="8728">
                  <c:v>1.0080337524414063E-3</c:v>
                </c:pt>
                <c:pt idx="8729">
                  <c:v>1.007080078125E-3</c:v>
                </c:pt>
                <c:pt idx="8730">
                  <c:v>1.0068416595458984E-3</c:v>
                </c:pt>
                <c:pt idx="8731">
                  <c:v>1.007080078125E-3</c:v>
                </c:pt>
                <c:pt idx="8732">
                  <c:v>1.007080078125E-3</c:v>
                </c:pt>
                <c:pt idx="8733">
                  <c:v>1.0068416595458984E-3</c:v>
                </c:pt>
                <c:pt idx="8734">
                  <c:v>1.007080078125E-3</c:v>
                </c:pt>
                <c:pt idx="8735">
                  <c:v>1.007080078125E-3</c:v>
                </c:pt>
                <c:pt idx="8736">
                  <c:v>1.0068416595458984E-3</c:v>
                </c:pt>
                <c:pt idx="8737">
                  <c:v>1.007080078125E-3</c:v>
                </c:pt>
                <c:pt idx="8738">
                  <c:v>1.007080078125E-3</c:v>
                </c:pt>
                <c:pt idx="8739">
                  <c:v>1.0068416595458984E-3</c:v>
                </c:pt>
                <c:pt idx="8740">
                  <c:v>1.007080078125E-3</c:v>
                </c:pt>
                <c:pt idx="8741">
                  <c:v>1.0080337524414063E-3</c:v>
                </c:pt>
                <c:pt idx="8742">
                  <c:v>1.007080078125E-3</c:v>
                </c:pt>
                <c:pt idx="8743">
                  <c:v>1.0068416595458984E-3</c:v>
                </c:pt>
                <c:pt idx="8744">
                  <c:v>1.007080078125E-3</c:v>
                </c:pt>
                <c:pt idx="8745">
                  <c:v>1.0068416595458984E-3</c:v>
                </c:pt>
                <c:pt idx="8746">
                  <c:v>1.007080078125E-3</c:v>
                </c:pt>
                <c:pt idx="8747">
                  <c:v>1.007080078125E-3</c:v>
                </c:pt>
                <c:pt idx="8748">
                  <c:v>1.0068416595458984E-3</c:v>
                </c:pt>
                <c:pt idx="8749">
                  <c:v>1.007080078125E-3</c:v>
                </c:pt>
                <c:pt idx="8750">
                  <c:v>1.007080078125E-3</c:v>
                </c:pt>
                <c:pt idx="8751">
                  <c:v>1.0068416595458984E-3</c:v>
                </c:pt>
                <c:pt idx="8752">
                  <c:v>1.007080078125E-3</c:v>
                </c:pt>
                <c:pt idx="8753">
                  <c:v>1.0080337524414063E-3</c:v>
                </c:pt>
                <c:pt idx="8754">
                  <c:v>1.007080078125E-3</c:v>
                </c:pt>
                <c:pt idx="8755">
                  <c:v>1.0068416595458984E-3</c:v>
                </c:pt>
                <c:pt idx="8756">
                  <c:v>1.007080078125E-3</c:v>
                </c:pt>
                <c:pt idx="8757">
                  <c:v>1.007080078125E-3</c:v>
                </c:pt>
                <c:pt idx="8758">
                  <c:v>1.0068416595458984E-3</c:v>
                </c:pt>
                <c:pt idx="8759">
                  <c:v>1.007080078125E-3</c:v>
                </c:pt>
                <c:pt idx="8760">
                  <c:v>1.007080078125E-3</c:v>
                </c:pt>
                <c:pt idx="8761">
                  <c:v>1.0068416595458984E-3</c:v>
                </c:pt>
                <c:pt idx="8762">
                  <c:v>1.007080078125E-3</c:v>
                </c:pt>
                <c:pt idx="8763">
                  <c:v>1.007080078125E-3</c:v>
                </c:pt>
                <c:pt idx="8764">
                  <c:v>1.0068416595458984E-3</c:v>
                </c:pt>
                <c:pt idx="8765">
                  <c:v>1.007080078125E-3</c:v>
                </c:pt>
                <c:pt idx="8766">
                  <c:v>1.0080337524414063E-3</c:v>
                </c:pt>
                <c:pt idx="8767">
                  <c:v>1.0068416595458984E-3</c:v>
                </c:pt>
                <c:pt idx="8768">
                  <c:v>1.007080078125E-3</c:v>
                </c:pt>
                <c:pt idx="8769">
                  <c:v>1.007080078125E-3</c:v>
                </c:pt>
                <c:pt idx="8770">
                  <c:v>1.0068416595458984E-3</c:v>
                </c:pt>
                <c:pt idx="8771">
                  <c:v>1.007080078125E-3</c:v>
                </c:pt>
                <c:pt idx="8772">
                  <c:v>1.007080078125E-3</c:v>
                </c:pt>
                <c:pt idx="8773">
                  <c:v>1.0068416595458984E-3</c:v>
                </c:pt>
                <c:pt idx="8774">
                  <c:v>1.007080078125E-3</c:v>
                </c:pt>
                <c:pt idx="8775">
                  <c:v>1.007080078125E-3</c:v>
                </c:pt>
                <c:pt idx="8776">
                  <c:v>1.0068416595458984E-3</c:v>
                </c:pt>
                <c:pt idx="8777">
                  <c:v>1.007080078125E-3</c:v>
                </c:pt>
                <c:pt idx="8778">
                  <c:v>1.0080337524414063E-3</c:v>
                </c:pt>
                <c:pt idx="8779">
                  <c:v>1.007080078125E-3</c:v>
                </c:pt>
                <c:pt idx="8780">
                  <c:v>1.0068416595458984E-3</c:v>
                </c:pt>
                <c:pt idx="8781">
                  <c:v>1.007080078125E-3</c:v>
                </c:pt>
                <c:pt idx="8782">
                  <c:v>1.007080078125E-3</c:v>
                </c:pt>
                <c:pt idx="8783">
                  <c:v>3.3232927322387695E-2</c:v>
                </c:pt>
                <c:pt idx="8784">
                  <c:v>1.0080337524414063E-3</c:v>
                </c:pt>
                <c:pt idx="8785">
                  <c:v>1.0068416595458984E-3</c:v>
                </c:pt>
                <c:pt idx="8786">
                  <c:v>1.007080078125E-3</c:v>
                </c:pt>
                <c:pt idx="8787">
                  <c:v>1.007080078125E-3</c:v>
                </c:pt>
                <c:pt idx="8788">
                  <c:v>1.0068416595458984E-3</c:v>
                </c:pt>
                <c:pt idx="8789">
                  <c:v>1.007080078125E-3</c:v>
                </c:pt>
                <c:pt idx="8790">
                  <c:v>1.007080078125E-3</c:v>
                </c:pt>
                <c:pt idx="8791">
                  <c:v>1.0068416595458984E-3</c:v>
                </c:pt>
                <c:pt idx="8792">
                  <c:v>1.007080078125E-3</c:v>
                </c:pt>
                <c:pt idx="8793">
                  <c:v>1.007080078125E-3</c:v>
                </c:pt>
                <c:pt idx="8794">
                  <c:v>1.0068416595458984E-3</c:v>
                </c:pt>
                <c:pt idx="8795">
                  <c:v>1.007080078125E-3</c:v>
                </c:pt>
                <c:pt idx="8796">
                  <c:v>1.0080337524414063E-3</c:v>
                </c:pt>
                <c:pt idx="8797">
                  <c:v>1.007080078125E-3</c:v>
                </c:pt>
                <c:pt idx="8798">
                  <c:v>1.0068416595458984E-3</c:v>
                </c:pt>
                <c:pt idx="8799">
                  <c:v>1.007080078125E-3</c:v>
                </c:pt>
                <c:pt idx="8800">
                  <c:v>1.007080078125E-3</c:v>
                </c:pt>
                <c:pt idx="8801">
                  <c:v>1.0068416595458984E-3</c:v>
                </c:pt>
                <c:pt idx="8802">
                  <c:v>1.007080078125E-3</c:v>
                </c:pt>
                <c:pt idx="8803">
                  <c:v>1.007080078125E-3</c:v>
                </c:pt>
                <c:pt idx="8804">
                  <c:v>1.0068416595458984E-3</c:v>
                </c:pt>
                <c:pt idx="8805">
                  <c:v>1.007080078125E-3</c:v>
                </c:pt>
                <c:pt idx="8806">
                  <c:v>1.007080078125E-3</c:v>
                </c:pt>
                <c:pt idx="8807">
                  <c:v>1.0068416595458984E-3</c:v>
                </c:pt>
                <c:pt idx="8808">
                  <c:v>1.007080078125E-3</c:v>
                </c:pt>
                <c:pt idx="8809">
                  <c:v>1.0080337524414063E-3</c:v>
                </c:pt>
                <c:pt idx="8810">
                  <c:v>1.0068416595458984E-3</c:v>
                </c:pt>
                <c:pt idx="8811">
                  <c:v>1.007080078125E-3</c:v>
                </c:pt>
                <c:pt idx="8812">
                  <c:v>1.007080078125E-3</c:v>
                </c:pt>
                <c:pt idx="8813">
                  <c:v>1.0068416595458984E-3</c:v>
                </c:pt>
                <c:pt idx="8814">
                  <c:v>1.007080078125E-3</c:v>
                </c:pt>
                <c:pt idx="8815">
                  <c:v>1.007080078125E-3</c:v>
                </c:pt>
                <c:pt idx="8816">
                  <c:v>1.0068416595458984E-3</c:v>
                </c:pt>
                <c:pt idx="8817">
                  <c:v>1.007080078125E-3</c:v>
                </c:pt>
                <c:pt idx="8818">
                  <c:v>1.007080078125E-3</c:v>
                </c:pt>
                <c:pt idx="8819">
                  <c:v>1.0068416595458984E-3</c:v>
                </c:pt>
                <c:pt idx="8820">
                  <c:v>1.007080078125E-3</c:v>
                </c:pt>
                <c:pt idx="8821">
                  <c:v>1.0080337524414063E-3</c:v>
                </c:pt>
                <c:pt idx="8822">
                  <c:v>1.007080078125E-3</c:v>
                </c:pt>
                <c:pt idx="8823">
                  <c:v>1.0068416595458984E-3</c:v>
                </c:pt>
                <c:pt idx="8824">
                  <c:v>1.007080078125E-3</c:v>
                </c:pt>
                <c:pt idx="8825">
                  <c:v>1.007080078125E-3</c:v>
                </c:pt>
                <c:pt idx="8826">
                  <c:v>1.0068416595458984E-3</c:v>
                </c:pt>
                <c:pt idx="8827">
                  <c:v>1.007080078125E-3</c:v>
                </c:pt>
                <c:pt idx="8828">
                  <c:v>1.007080078125E-3</c:v>
                </c:pt>
                <c:pt idx="8829">
                  <c:v>1.0068416595458984E-3</c:v>
                </c:pt>
                <c:pt idx="8830">
                  <c:v>1.007080078125E-3</c:v>
                </c:pt>
                <c:pt idx="8831">
                  <c:v>1.007080078125E-3</c:v>
                </c:pt>
                <c:pt idx="8832">
                  <c:v>1.0068416595458984E-3</c:v>
                </c:pt>
                <c:pt idx="8833">
                  <c:v>1.007080078125E-3</c:v>
                </c:pt>
                <c:pt idx="8834">
                  <c:v>1.0080337524414063E-3</c:v>
                </c:pt>
                <c:pt idx="8835">
                  <c:v>1.0068416595458984E-3</c:v>
                </c:pt>
                <c:pt idx="8836">
                  <c:v>1.007080078125E-3</c:v>
                </c:pt>
                <c:pt idx="8837">
                  <c:v>1.007080078125E-3</c:v>
                </c:pt>
                <c:pt idx="8838">
                  <c:v>1.0068416595458984E-3</c:v>
                </c:pt>
                <c:pt idx="8839">
                  <c:v>1.007080078125E-3</c:v>
                </c:pt>
                <c:pt idx="8840">
                  <c:v>1.007080078125E-3</c:v>
                </c:pt>
                <c:pt idx="8841">
                  <c:v>1.0068416595458984E-3</c:v>
                </c:pt>
                <c:pt idx="8842">
                  <c:v>1.007080078125E-3</c:v>
                </c:pt>
                <c:pt idx="8843">
                  <c:v>1.007080078125E-3</c:v>
                </c:pt>
                <c:pt idx="8844">
                  <c:v>1.0068416595458984E-3</c:v>
                </c:pt>
                <c:pt idx="8845">
                  <c:v>1.007080078125E-3</c:v>
                </c:pt>
                <c:pt idx="8846">
                  <c:v>1.0080337524414063E-3</c:v>
                </c:pt>
                <c:pt idx="8847">
                  <c:v>1.007080078125E-3</c:v>
                </c:pt>
                <c:pt idx="8848">
                  <c:v>1.0068416595458984E-3</c:v>
                </c:pt>
                <c:pt idx="8849">
                  <c:v>1.007080078125E-3</c:v>
                </c:pt>
                <c:pt idx="8850">
                  <c:v>1.007080078125E-3</c:v>
                </c:pt>
                <c:pt idx="8851">
                  <c:v>1.0068416595458984E-3</c:v>
                </c:pt>
                <c:pt idx="8852">
                  <c:v>1.007080078125E-3</c:v>
                </c:pt>
                <c:pt idx="8853">
                  <c:v>1.007080078125E-3</c:v>
                </c:pt>
                <c:pt idx="8854">
                  <c:v>1.0068416595458984E-3</c:v>
                </c:pt>
                <c:pt idx="8855">
                  <c:v>1.007080078125E-3</c:v>
                </c:pt>
                <c:pt idx="8856">
                  <c:v>1.007080078125E-3</c:v>
                </c:pt>
                <c:pt idx="8857">
                  <c:v>1.0068416595458984E-3</c:v>
                </c:pt>
                <c:pt idx="8858">
                  <c:v>1.007080078125E-3</c:v>
                </c:pt>
                <c:pt idx="8859">
                  <c:v>1.0080337524414063E-3</c:v>
                </c:pt>
                <c:pt idx="8860">
                  <c:v>1.0068416595458984E-3</c:v>
                </c:pt>
                <c:pt idx="8861">
                  <c:v>1.007080078125E-3</c:v>
                </c:pt>
                <c:pt idx="8862">
                  <c:v>1.007080078125E-3</c:v>
                </c:pt>
                <c:pt idx="8863">
                  <c:v>1.0068416595458984E-3</c:v>
                </c:pt>
                <c:pt idx="8864">
                  <c:v>1.007080078125E-3</c:v>
                </c:pt>
                <c:pt idx="8865">
                  <c:v>1.007080078125E-3</c:v>
                </c:pt>
                <c:pt idx="8866">
                  <c:v>1.0068416595458984E-3</c:v>
                </c:pt>
                <c:pt idx="8867">
                  <c:v>1.007080078125E-3</c:v>
                </c:pt>
                <c:pt idx="8868">
                  <c:v>1.007080078125E-3</c:v>
                </c:pt>
                <c:pt idx="8869">
                  <c:v>1.0068416595458984E-3</c:v>
                </c:pt>
                <c:pt idx="8870">
                  <c:v>1.007080078125E-3</c:v>
                </c:pt>
                <c:pt idx="8871">
                  <c:v>1.0080337524414063E-3</c:v>
                </c:pt>
                <c:pt idx="8872">
                  <c:v>1.007080078125E-3</c:v>
                </c:pt>
                <c:pt idx="8873">
                  <c:v>1.0068416595458984E-3</c:v>
                </c:pt>
                <c:pt idx="8874">
                  <c:v>1.007080078125E-3</c:v>
                </c:pt>
                <c:pt idx="8875">
                  <c:v>1.007080078125E-3</c:v>
                </c:pt>
                <c:pt idx="8876">
                  <c:v>1.0068416595458984E-3</c:v>
                </c:pt>
                <c:pt idx="8877">
                  <c:v>1.007080078125E-3</c:v>
                </c:pt>
                <c:pt idx="8878">
                  <c:v>1.007080078125E-3</c:v>
                </c:pt>
                <c:pt idx="8879">
                  <c:v>1.0068416595458984E-3</c:v>
                </c:pt>
                <c:pt idx="8880">
                  <c:v>1.007080078125E-3</c:v>
                </c:pt>
                <c:pt idx="8881">
                  <c:v>1.007080078125E-3</c:v>
                </c:pt>
                <c:pt idx="8882">
                  <c:v>1.0068416595458984E-3</c:v>
                </c:pt>
                <c:pt idx="8883">
                  <c:v>1.007080078125E-3</c:v>
                </c:pt>
                <c:pt idx="8884">
                  <c:v>1.0080337524414063E-3</c:v>
                </c:pt>
                <c:pt idx="8885">
                  <c:v>1.0069847106933594E-2</c:v>
                </c:pt>
                <c:pt idx="8886">
                  <c:v>1.007080078125E-3</c:v>
                </c:pt>
                <c:pt idx="8887">
                  <c:v>1.0080337524414063E-3</c:v>
                </c:pt>
                <c:pt idx="8888">
                  <c:v>1.007080078125E-3</c:v>
                </c:pt>
                <c:pt idx="8889">
                  <c:v>1.0068416595458984E-3</c:v>
                </c:pt>
                <c:pt idx="8890">
                  <c:v>1.007080078125E-3</c:v>
                </c:pt>
                <c:pt idx="8891">
                  <c:v>1.007080078125E-3</c:v>
                </c:pt>
                <c:pt idx="8892">
                  <c:v>1.0068416595458984E-3</c:v>
                </c:pt>
                <c:pt idx="8893">
                  <c:v>1.007080078125E-3</c:v>
                </c:pt>
                <c:pt idx="8894">
                  <c:v>1.007080078125E-3</c:v>
                </c:pt>
                <c:pt idx="8895">
                  <c:v>1.0068416595458984E-3</c:v>
                </c:pt>
                <c:pt idx="8896">
                  <c:v>1.007080078125E-3</c:v>
                </c:pt>
                <c:pt idx="8897">
                  <c:v>1.007080078125E-3</c:v>
                </c:pt>
                <c:pt idx="8898">
                  <c:v>1.0068416595458984E-3</c:v>
                </c:pt>
                <c:pt idx="8899">
                  <c:v>1.007080078125E-3</c:v>
                </c:pt>
                <c:pt idx="8900">
                  <c:v>1.0080337524414063E-3</c:v>
                </c:pt>
                <c:pt idx="8901">
                  <c:v>1.0068416595458984E-3</c:v>
                </c:pt>
                <c:pt idx="8902">
                  <c:v>1.007080078125E-3</c:v>
                </c:pt>
                <c:pt idx="8903">
                  <c:v>1.007080078125E-3</c:v>
                </c:pt>
                <c:pt idx="8904">
                  <c:v>1.0068416595458984E-3</c:v>
                </c:pt>
                <c:pt idx="8905">
                  <c:v>1.007080078125E-3</c:v>
                </c:pt>
                <c:pt idx="8906">
                  <c:v>1.007080078125E-3</c:v>
                </c:pt>
                <c:pt idx="8907">
                  <c:v>1.0068416595458984E-3</c:v>
                </c:pt>
                <c:pt idx="8908">
                  <c:v>1.007080078125E-3</c:v>
                </c:pt>
                <c:pt idx="8909">
                  <c:v>1.007080078125E-3</c:v>
                </c:pt>
                <c:pt idx="8910">
                  <c:v>1.0068416595458984E-3</c:v>
                </c:pt>
                <c:pt idx="8911">
                  <c:v>1.007080078125E-3</c:v>
                </c:pt>
                <c:pt idx="8912">
                  <c:v>1.0080337524414063E-3</c:v>
                </c:pt>
                <c:pt idx="8913">
                  <c:v>1.007080078125E-3</c:v>
                </c:pt>
                <c:pt idx="8914">
                  <c:v>1.0068416595458984E-3</c:v>
                </c:pt>
                <c:pt idx="8915">
                  <c:v>1.007080078125E-3</c:v>
                </c:pt>
                <c:pt idx="8916">
                  <c:v>1.007080078125E-3</c:v>
                </c:pt>
                <c:pt idx="8917">
                  <c:v>1.0068416595458984E-3</c:v>
                </c:pt>
                <c:pt idx="8918">
                  <c:v>1.007080078125E-3</c:v>
                </c:pt>
                <c:pt idx="8919">
                  <c:v>1.007080078125E-3</c:v>
                </c:pt>
                <c:pt idx="8920">
                  <c:v>1.0068416595458984E-3</c:v>
                </c:pt>
                <c:pt idx="8921">
                  <c:v>1.007080078125E-3</c:v>
                </c:pt>
                <c:pt idx="8922">
                  <c:v>1.007080078125E-3</c:v>
                </c:pt>
                <c:pt idx="8923">
                  <c:v>1.0068416595458984E-3</c:v>
                </c:pt>
                <c:pt idx="8924">
                  <c:v>1.007080078125E-3</c:v>
                </c:pt>
                <c:pt idx="8925">
                  <c:v>1.0080337524414063E-3</c:v>
                </c:pt>
                <c:pt idx="8926">
                  <c:v>1.0068416595458984E-3</c:v>
                </c:pt>
                <c:pt idx="8927">
                  <c:v>1.007080078125E-3</c:v>
                </c:pt>
                <c:pt idx="8928">
                  <c:v>1.007080078125E-3</c:v>
                </c:pt>
                <c:pt idx="8929">
                  <c:v>1.0068416595458984E-3</c:v>
                </c:pt>
                <c:pt idx="8930">
                  <c:v>1.007080078125E-3</c:v>
                </c:pt>
                <c:pt idx="8931">
                  <c:v>1.007080078125E-3</c:v>
                </c:pt>
                <c:pt idx="8932">
                  <c:v>1.0068416595458984E-3</c:v>
                </c:pt>
                <c:pt idx="8933">
                  <c:v>1.007080078125E-3</c:v>
                </c:pt>
                <c:pt idx="8934">
                  <c:v>1.007080078125E-3</c:v>
                </c:pt>
                <c:pt idx="8935">
                  <c:v>1.0068416595458984E-3</c:v>
                </c:pt>
                <c:pt idx="8936">
                  <c:v>1.007080078125E-3</c:v>
                </c:pt>
                <c:pt idx="8937">
                  <c:v>1.0080337524414063E-3</c:v>
                </c:pt>
                <c:pt idx="8938">
                  <c:v>1.007080078125E-3</c:v>
                </c:pt>
                <c:pt idx="8939">
                  <c:v>1.0068416595458984E-3</c:v>
                </c:pt>
                <c:pt idx="8940">
                  <c:v>1.007080078125E-3</c:v>
                </c:pt>
                <c:pt idx="8941">
                  <c:v>1.007080078125E-3</c:v>
                </c:pt>
                <c:pt idx="8942">
                  <c:v>1.0068416595458984E-3</c:v>
                </c:pt>
                <c:pt idx="8943">
                  <c:v>1.007080078125E-3</c:v>
                </c:pt>
                <c:pt idx="8944">
                  <c:v>1.007080078125E-3</c:v>
                </c:pt>
                <c:pt idx="8945">
                  <c:v>1.0068416595458984E-3</c:v>
                </c:pt>
                <c:pt idx="8946">
                  <c:v>1.007080078125E-3</c:v>
                </c:pt>
                <c:pt idx="8947">
                  <c:v>1.007080078125E-3</c:v>
                </c:pt>
                <c:pt idx="8948">
                  <c:v>1.0068416595458984E-3</c:v>
                </c:pt>
                <c:pt idx="8949">
                  <c:v>1.0080337524414063E-3</c:v>
                </c:pt>
                <c:pt idx="8950">
                  <c:v>1.007080078125E-3</c:v>
                </c:pt>
                <c:pt idx="8951">
                  <c:v>1.0068416595458984E-3</c:v>
                </c:pt>
                <c:pt idx="8952">
                  <c:v>1.007080078125E-3</c:v>
                </c:pt>
                <c:pt idx="8953">
                  <c:v>1.007080078125E-3</c:v>
                </c:pt>
                <c:pt idx="8954">
                  <c:v>1.0068416595458984E-3</c:v>
                </c:pt>
                <c:pt idx="8955">
                  <c:v>1.007080078125E-3</c:v>
                </c:pt>
                <c:pt idx="8956">
                  <c:v>1.007080078125E-3</c:v>
                </c:pt>
                <c:pt idx="8957">
                  <c:v>1.0068416595458984E-3</c:v>
                </c:pt>
                <c:pt idx="8958">
                  <c:v>1.007080078125E-3</c:v>
                </c:pt>
                <c:pt idx="8959">
                  <c:v>1.007080078125E-3</c:v>
                </c:pt>
                <c:pt idx="8960">
                  <c:v>1.0068416595458984E-3</c:v>
                </c:pt>
                <c:pt idx="8961">
                  <c:v>1.007080078125E-3</c:v>
                </c:pt>
                <c:pt idx="8962">
                  <c:v>1.0080337524414063E-3</c:v>
                </c:pt>
                <c:pt idx="8963">
                  <c:v>1.007080078125E-3</c:v>
                </c:pt>
                <c:pt idx="8964">
                  <c:v>1.0068416595458984E-3</c:v>
                </c:pt>
                <c:pt idx="8965">
                  <c:v>1.007080078125E-3</c:v>
                </c:pt>
                <c:pt idx="8966">
                  <c:v>1.007080078125E-3</c:v>
                </c:pt>
                <c:pt idx="8967">
                  <c:v>1.0068416595458984E-3</c:v>
                </c:pt>
                <c:pt idx="8968">
                  <c:v>1.007080078125E-3</c:v>
                </c:pt>
                <c:pt idx="8969">
                  <c:v>1.007080078125E-3</c:v>
                </c:pt>
                <c:pt idx="8970">
                  <c:v>1.0068416595458984E-3</c:v>
                </c:pt>
                <c:pt idx="8971">
                  <c:v>1.007080078125E-3</c:v>
                </c:pt>
                <c:pt idx="8972">
                  <c:v>1.007080078125E-3</c:v>
                </c:pt>
                <c:pt idx="8973">
                  <c:v>1.0068416595458984E-3</c:v>
                </c:pt>
                <c:pt idx="8974">
                  <c:v>1.0080337524414063E-3</c:v>
                </c:pt>
                <c:pt idx="8975">
                  <c:v>1.007080078125E-3</c:v>
                </c:pt>
                <c:pt idx="8976">
                  <c:v>1.0068416595458984E-3</c:v>
                </c:pt>
                <c:pt idx="8977">
                  <c:v>1.007080078125E-3</c:v>
                </c:pt>
                <c:pt idx="8978">
                  <c:v>1.007080078125E-3</c:v>
                </c:pt>
                <c:pt idx="8979">
                  <c:v>1.0068416595458984E-3</c:v>
                </c:pt>
                <c:pt idx="8980">
                  <c:v>1.6113042831420898E-2</c:v>
                </c:pt>
                <c:pt idx="8981">
                  <c:v>1.007080078125E-3</c:v>
                </c:pt>
                <c:pt idx="8982">
                  <c:v>1.007080078125E-3</c:v>
                </c:pt>
                <c:pt idx="8983">
                  <c:v>1.0068416595458984E-3</c:v>
                </c:pt>
                <c:pt idx="8984">
                  <c:v>1.0080337524414063E-3</c:v>
                </c:pt>
                <c:pt idx="8985">
                  <c:v>1.007080078125E-3</c:v>
                </c:pt>
                <c:pt idx="8986">
                  <c:v>1.0068416595458984E-3</c:v>
                </c:pt>
                <c:pt idx="8987">
                  <c:v>1.007080078125E-3</c:v>
                </c:pt>
                <c:pt idx="8988">
                  <c:v>1.007080078125E-3</c:v>
                </c:pt>
                <c:pt idx="8989">
                  <c:v>1.0068416595458984E-3</c:v>
                </c:pt>
                <c:pt idx="8990">
                  <c:v>1.007080078125E-3</c:v>
                </c:pt>
                <c:pt idx="8991">
                  <c:v>1.007080078125E-3</c:v>
                </c:pt>
                <c:pt idx="8992">
                  <c:v>1.0068416595458984E-3</c:v>
                </c:pt>
                <c:pt idx="8993">
                  <c:v>1.007080078125E-3</c:v>
                </c:pt>
                <c:pt idx="8994">
                  <c:v>1.007080078125E-3</c:v>
                </c:pt>
                <c:pt idx="8995">
                  <c:v>1.0068416595458984E-3</c:v>
                </c:pt>
                <c:pt idx="8996">
                  <c:v>1.007080078125E-3</c:v>
                </c:pt>
                <c:pt idx="8997">
                  <c:v>1.0080337524414063E-3</c:v>
                </c:pt>
                <c:pt idx="8998">
                  <c:v>1.007080078125E-3</c:v>
                </c:pt>
                <c:pt idx="8999">
                  <c:v>1.0068416595458984E-3</c:v>
                </c:pt>
                <c:pt idx="9000">
                  <c:v>1.007080078125E-3</c:v>
                </c:pt>
                <c:pt idx="9001">
                  <c:v>1.007080078125E-3</c:v>
                </c:pt>
                <c:pt idx="9002">
                  <c:v>1.0068416595458984E-3</c:v>
                </c:pt>
                <c:pt idx="9003">
                  <c:v>1.007080078125E-3</c:v>
                </c:pt>
                <c:pt idx="9004">
                  <c:v>1.007080078125E-3</c:v>
                </c:pt>
                <c:pt idx="9005">
                  <c:v>1.0068416595458984E-3</c:v>
                </c:pt>
                <c:pt idx="9006">
                  <c:v>1.007080078125E-3</c:v>
                </c:pt>
                <c:pt idx="9007">
                  <c:v>1.007080078125E-3</c:v>
                </c:pt>
                <c:pt idx="9008">
                  <c:v>1.0068416595458984E-3</c:v>
                </c:pt>
                <c:pt idx="9009">
                  <c:v>1.0080337524414063E-3</c:v>
                </c:pt>
                <c:pt idx="9010">
                  <c:v>1.007080078125E-3</c:v>
                </c:pt>
                <c:pt idx="9011">
                  <c:v>1.0068416595458984E-3</c:v>
                </c:pt>
                <c:pt idx="9012">
                  <c:v>1.007080078125E-3</c:v>
                </c:pt>
                <c:pt idx="9013">
                  <c:v>1.007080078125E-3</c:v>
                </c:pt>
                <c:pt idx="9014">
                  <c:v>1.0068416595458984E-3</c:v>
                </c:pt>
                <c:pt idx="9015">
                  <c:v>1.007080078125E-3</c:v>
                </c:pt>
                <c:pt idx="9016">
                  <c:v>1.007080078125E-3</c:v>
                </c:pt>
                <c:pt idx="9017">
                  <c:v>1.0068416595458984E-3</c:v>
                </c:pt>
                <c:pt idx="9018">
                  <c:v>1.007080078125E-3</c:v>
                </c:pt>
                <c:pt idx="9019">
                  <c:v>1.007080078125E-3</c:v>
                </c:pt>
                <c:pt idx="9020">
                  <c:v>1.0068416595458984E-3</c:v>
                </c:pt>
                <c:pt idx="9021">
                  <c:v>1.007080078125E-3</c:v>
                </c:pt>
                <c:pt idx="9022">
                  <c:v>1.0080337524414063E-3</c:v>
                </c:pt>
                <c:pt idx="9023">
                  <c:v>1.007080078125E-3</c:v>
                </c:pt>
                <c:pt idx="9024">
                  <c:v>1.0068416595458984E-3</c:v>
                </c:pt>
                <c:pt idx="9025">
                  <c:v>1.007080078125E-3</c:v>
                </c:pt>
                <c:pt idx="9026">
                  <c:v>1.007080078125E-3</c:v>
                </c:pt>
                <c:pt idx="9027">
                  <c:v>1.0068416595458984E-3</c:v>
                </c:pt>
                <c:pt idx="9028">
                  <c:v>1.007080078125E-3</c:v>
                </c:pt>
                <c:pt idx="9029">
                  <c:v>1.007080078125E-3</c:v>
                </c:pt>
                <c:pt idx="9030">
                  <c:v>1.0068416595458984E-3</c:v>
                </c:pt>
                <c:pt idx="9031">
                  <c:v>1.007080078125E-3</c:v>
                </c:pt>
                <c:pt idx="9032">
                  <c:v>1.20849609375E-2</c:v>
                </c:pt>
                <c:pt idx="9033">
                  <c:v>1.007080078125E-3</c:v>
                </c:pt>
                <c:pt idx="9034">
                  <c:v>1.0068416595458984E-3</c:v>
                </c:pt>
                <c:pt idx="9035">
                  <c:v>1.007080078125E-3</c:v>
                </c:pt>
                <c:pt idx="9036">
                  <c:v>1.0080337524414063E-3</c:v>
                </c:pt>
                <c:pt idx="9037">
                  <c:v>1.007080078125E-3</c:v>
                </c:pt>
                <c:pt idx="9038">
                  <c:v>1.0068416595458984E-3</c:v>
                </c:pt>
                <c:pt idx="9039">
                  <c:v>1.007080078125E-3</c:v>
                </c:pt>
                <c:pt idx="9040">
                  <c:v>1.007080078125E-3</c:v>
                </c:pt>
                <c:pt idx="9041">
                  <c:v>1.0068416595458984E-3</c:v>
                </c:pt>
                <c:pt idx="9042">
                  <c:v>1.007080078125E-3</c:v>
                </c:pt>
                <c:pt idx="9043">
                  <c:v>1.007080078125E-3</c:v>
                </c:pt>
                <c:pt idx="9044">
                  <c:v>1.0068416595458984E-3</c:v>
                </c:pt>
                <c:pt idx="9045">
                  <c:v>1.007080078125E-3</c:v>
                </c:pt>
                <c:pt idx="9046">
                  <c:v>1.007080078125E-3</c:v>
                </c:pt>
                <c:pt idx="9047">
                  <c:v>1.0068416595458984E-3</c:v>
                </c:pt>
                <c:pt idx="9048">
                  <c:v>5.0361156463623047E-3</c:v>
                </c:pt>
                <c:pt idx="9049">
                  <c:v>1.0068416595458984E-3</c:v>
                </c:pt>
                <c:pt idx="9050">
                  <c:v>1.007080078125E-3</c:v>
                </c:pt>
                <c:pt idx="9051">
                  <c:v>1.007080078125E-3</c:v>
                </c:pt>
                <c:pt idx="9052">
                  <c:v>1.0068416595458984E-3</c:v>
                </c:pt>
                <c:pt idx="9053">
                  <c:v>1.007080078125E-3</c:v>
                </c:pt>
                <c:pt idx="9054">
                  <c:v>1.007080078125E-3</c:v>
                </c:pt>
                <c:pt idx="9055">
                  <c:v>1.0068416595458984E-3</c:v>
                </c:pt>
                <c:pt idx="9056">
                  <c:v>1.007080078125E-3</c:v>
                </c:pt>
                <c:pt idx="9057">
                  <c:v>1.0080337524414063E-3</c:v>
                </c:pt>
                <c:pt idx="9058">
                  <c:v>1.007080078125E-3</c:v>
                </c:pt>
                <c:pt idx="9059">
                  <c:v>1.0068416595458984E-3</c:v>
                </c:pt>
                <c:pt idx="9060">
                  <c:v>1.007080078125E-3</c:v>
                </c:pt>
                <c:pt idx="9061">
                  <c:v>1.007080078125E-3</c:v>
                </c:pt>
                <c:pt idx="9062">
                  <c:v>1.0068416595458984E-3</c:v>
                </c:pt>
                <c:pt idx="9063">
                  <c:v>1.007080078125E-3</c:v>
                </c:pt>
                <c:pt idx="9064">
                  <c:v>1.007080078125E-3</c:v>
                </c:pt>
                <c:pt idx="9065">
                  <c:v>1.0068416595458984E-3</c:v>
                </c:pt>
                <c:pt idx="9066">
                  <c:v>1.007080078125E-3</c:v>
                </c:pt>
                <c:pt idx="9067">
                  <c:v>1.007080078125E-3</c:v>
                </c:pt>
                <c:pt idx="9068">
                  <c:v>1.0068416595458984E-3</c:v>
                </c:pt>
                <c:pt idx="9069">
                  <c:v>1.0080337524414063E-3</c:v>
                </c:pt>
                <c:pt idx="9070">
                  <c:v>1.007080078125E-3</c:v>
                </c:pt>
                <c:pt idx="9071">
                  <c:v>1.0068416595458984E-3</c:v>
                </c:pt>
                <c:pt idx="9072">
                  <c:v>1.007080078125E-3</c:v>
                </c:pt>
                <c:pt idx="9073">
                  <c:v>1.007080078125E-3</c:v>
                </c:pt>
                <c:pt idx="9074">
                  <c:v>1.0068416595458984E-3</c:v>
                </c:pt>
                <c:pt idx="9075">
                  <c:v>1.007080078125E-3</c:v>
                </c:pt>
                <c:pt idx="9076">
                  <c:v>1.007080078125E-3</c:v>
                </c:pt>
                <c:pt idx="9077">
                  <c:v>1.0068416595458984E-3</c:v>
                </c:pt>
                <c:pt idx="9078">
                  <c:v>1.007080078125E-3</c:v>
                </c:pt>
                <c:pt idx="9079">
                  <c:v>1.007080078125E-3</c:v>
                </c:pt>
                <c:pt idx="9080">
                  <c:v>1.0068416595458984E-3</c:v>
                </c:pt>
                <c:pt idx="9081">
                  <c:v>1.007080078125E-3</c:v>
                </c:pt>
                <c:pt idx="9082">
                  <c:v>1.0080337524414063E-3</c:v>
                </c:pt>
                <c:pt idx="9083">
                  <c:v>1.007080078125E-3</c:v>
                </c:pt>
                <c:pt idx="9084">
                  <c:v>1.0068416595458984E-3</c:v>
                </c:pt>
                <c:pt idx="9085">
                  <c:v>9.0630054473876953E-3</c:v>
                </c:pt>
                <c:pt idx="9086">
                  <c:v>1.0080337524414063E-3</c:v>
                </c:pt>
                <c:pt idx="9087">
                  <c:v>1.007080078125E-3</c:v>
                </c:pt>
                <c:pt idx="9088">
                  <c:v>1.0068416595458984E-3</c:v>
                </c:pt>
                <c:pt idx="9089">
                  <c:v>1.007080078125E-3</c:v>
                </c:pt>
                <c:pt idx="9090">
                  <c:v>1.007080078125E-3</c:v>
                </c:pt>
                <c:pt idx="9091">
                  <c:v>1.0068416595458984E-3</c:v>
                </c:pt>
                <c:pt idx="9092">
                  <c:v>1.007080078125E-3</c:v>
                </c:pt>
                <c:pt idx="9093">
                  <c:v>1.007080078125E-3</c:v>
                </c:pt>
                <c:pt idx="9094">
                  <c:v>1.0068416595458984E-3</c:v>
                </c:pt>
                <c:pt idx="9095">
                  <c:v>1.007080078125E-3</c:v>
                </c:pt>
                <c:pt idx="9096">
                  <c:v>1.007080078125E-3</c:v>
                </c:pt>
                <c:pt idx="9097">
                  <c:v>1.0068416595458984E-3</c:v>
                </c:pt>
                <c:pt idx="9098">
                  <c:v>1.007080078125E-3</c:v>
                </c:pt>
                <c:pt idx="9099">
                  <c:v>1.0080337524414063E-3</c:v>
                </c:pt>
                <c:pt idx="9100">
                  <c:v>1.007080078125E-3</c:v>
                </c:pt>
                <c:pt idx="9101">
                  <c:v>1.0068416595458984E-3</c:v>
                </c:pt>
                <c:pt idx="9102">
                  <c:v>1.007080078125E-3</c:v>
                </c:pt>
                <c:pt idx="9103">
                  <c:v>1.007080078125E-3</c:v>
                </c:pt>
                <c:pt idx="9104">
                  <c:v>1.0068416595458984E-3</c:v>
                </c:pt>
                <c:pt idx="9105">
                  <c:v>1.007080078125E-3</c:v>
                </c:pt>
                <c:pt idx="9106">
                  <c:v>1.007080078125E-3</c:v>
                </c:pt>
                <c:pt idx="9107">
                  <c:v>1.0068416595458984E-3</c:v>
                </c:pt>
                <c:pt idx="9108">
                  <c:v>1.007080078125E-3</c:v>
                </c:pt>
                <c:pt idx="9109">
                  <c:v>1.007080078125E-3</c:v>
                </c:pt>
                <c:pt idx="9110">
                  <c:v>1.0068416595458984E-3</c:v>
                </c:pt>
                <c:pt idx="9111">
                  <c:v>1.0080337524414063E-3</c:v>
                </c:pt>
                <c:pt idx="9112">
                  <c:v>1.007080078125E-3</c:v>
                </c:pt>
                <c:pt idx="9113">
                  <c:v>1.0068416595458984E-3</c:v>
                </c:pt>
                <c:pt idx="9114">
                  <c:v>1.007080078125E-3</c:v>
                </c:pt>
                <c:pt idx="9115">
                  <c:v>1.007080078125E-3</c:v>
                </c:pt>
                <c:pt idx="9116">
                  <c:v>1.0068416595458984E-3</c:v>
                </c:pt>
                <c:pt idx="9117">
                  <c:v>1.007080078125E-3</c:v>
                </c:pt>
                <c:pt idx="9118">
                  <c:v>1.007080078125E-3</c:v>
                </c:pt>
                <c:pt idx="9119">
                  <c:v>1.0068416595458984E-3</c:v>
                </c:pt>
                <c:pt idx="9120">
                  <c:v>1.007080078125E-3</c:v>
                </c:pt>
                <c:pt idx="9121">
                  <c:v>1.007080078125E-3</c:v>
                </c:pt>
                <c:pt idx="9122">
                  <c:v>1.0068416595458984E-3</c:v>
                </c:pt>
                <c:pt idx="9123">
                  <c:v>1.007080078125E-3</c:v>
                </c:pt>
                <c:pt idx="9124">
                  <c:v>1.0080337524414063E-3</c:v>
                </c:pt>
                <c:pt idx="9125">
                  <c:v>1.007080078125E-3</c:v>
                </c:pt>
                <c:pt idx="9126">
                  <c:v>1.0068416595458984E-3</c:v>
                </c:pt>
                <c:pt idx="9127">
                  <c:v>1.007080078125E-3</c:v>
                </c:pt>
                <c:pt idx="9128">
                  <c:v>1.007080078125E-3</c:v>
                </c:pt>
                <c:pt idx="9129">
                  <c:v>1.0068416595458984E-3</c:v>
                </c:pt>
                <c:pt idx="9130">
                  <c:v>1.007080078125E-3</c:v>
                </c:pt>
                <c:pt idx="9131">
                  <c:v>1.007080078125E-3</c:v>
                </c:pt>
                <c:pt idx="9132">
                  <c:v>2.6183843612670898E-2</c:v>
                </c:pt>
                <c:pt idx="9133">
                  <c:v>1.007080078125E-3</c:v>
                </c:pt>
                <c:pt idx="9134">
                  <c:v>1.0068416595458984E-3</c:v>
                </c:pt>
                <c:pt idx="9135">
                  <c:v>1.007080078125E-3</c:v>
                </c:pt>
                <c:pt idx="9136">
                  <c:v>1.0080337524414063E-3</c:v>
                </c:pt>
                <c:pt idx="9137">
                  <c:v>1.007080078125E-3</c:v>
                </c:pt>
                <c:pt idx="9138">
                  <c:v>1.0068416595458984E-3</c:v>
                </c:pt>
                <c:pt idx="9139">
                  <c:v>1.007080078125E-3</c:v>
                </c:pt>
                <c:pt idx="9140">
                  <c:v>1.007080078125E-3</c:v>
                </c:pt>
                <c:pt idx="9141">
                  <c:v>1.0068416595458984E-3</c:v>
                </c:pt>
                <c:pt idx="9142">
                  <c:v>1.007080078125E-3</c:v>
                </c:pt>
                <c:pt idx="9143">
                  <c:v>1.007080078125E-3</c:v>
                </c:pt>
                <c:pt idx="9144">
                  <c:v>1.0068416595458984E-3</c:v>
                </c:pt>
                <c:pt idx="9145">
                  <c:v>1.007080078125E-3</c:v>
                </c:pt>
                <c:pt idx="9146">
                  <c:v>1.6113996505737305E-2</c:v>
                </c:pt>
                <c:pt idx="9147">
                  <c:v>1.007080078125E-3</c:v>
                </c:pt>
                <c:pt idx="9148">
                  <c:v>1.0068416595458984E-3</c:v>
                </c:pt>
                <c:pt idx="9149">
                  <c:v>1.007080078125E-3</c:v>
                </c:pt>
                <c:pt idx="9150">
                  <c:v>1.007080078125E-3</c:v>
                </c:pt>
                <c:pt idx="9151">
                  <c:v>1.0068416595458984E-3</c:v>
                </c:pt>
                <c:pt idx="9152">
                  <c:v>1.007080078125E-3</c:v>
                </c:pt>
                <c:pt idx="9153">
                  <c:v>1.007080078125E-3</c:v>
                </c:pt>
                <c:pt idx="9154">
                  <c:v>1.0068416595458984E-3</c:v>
                </c:pt>
                <c:pt idx="9155">
                  <c:v>1.007080078125E-3</c:v>
                </c:pt>
                <c:pt idx="9156">
                  <c:v>1.007080078125E-3</c:v>
                </c:pt>
                <c:pt idx="9157">
                  <c:v>1.0068416595458984E-3</c:v>
                </c:pt>
                <c:pt idx="9158">
                  <c:v>1.007080078125E-3</c:v>
                </c:pt>
                <c:pt idx="9159">
                  <c:v>1.0080337524414063E-3</c:v>
                </c:pt>
                <c:pt idx="9160">
                  <c:v>1.0068416595458984E-3</c:v>
                </c:pt>
                <c:pt idx="9161">
                  <c:v>1.007080078125E-3</c:v>
                </c:pt>
                <c:pt idx="9162">
                  <c:v>1.007080078125E-3</c:v>
                </c:pt>
                <c:pt idx="9163">
                  <c:v>1.0068416595458984E-3</c:v>
                </c:pt>
                <c:pt idx="9164">
                  <c:v>1.007080078125E-3</c:v>
                </c:pt>
                <c:pt idx="9165">
                  <c:v>1.007080078125E-3</c:v>
                </c:pt>
                <c:pt idx="9166">
                  <c:v>1.0068416595458984E-3</c:v>
                </c:pt>
                <c:pt idx="9167">
                  <c:v>1.007080078125E-3</c:v>
                </c:pt>
                <c:pt idx="9168">
                  <c:v>1.007080078125E-3</c:v>
                </c:pt>
                <c:pt idx="9169">
                  <c:v>1.0068416595458984E-3</c:v>
                </c:pt>
                <c:pt idx="9170">
                  <c:v>1.007080078125E-3</c:v>
                </c:pt>
                <c:pt idx="9171">
                  <c:v>1.0080337524414063E-3</c:v>
                </c:pt>
                <c:pt idx="9172">
                  <c:v>1.007080078125E-3</c:v>
                </c:pt>
                <c:pt idx="9173">
                  <c:v>1.0068416595458984E-3</c:v>
                </c:pt>
                <c:pt idx="9174">
                  <c:v>1.007080078125E-3</c:v>
                </c:pt>
                <c:pt idx="9175">
                  <c:v>1.007080078125E-3</c:v>
                </c:pt>
                <c:pt idx="9176">
                  <c:v>1.0068416595458984E-3</c:v>
                </c:pt>
                <c:pt idx="9177">
                  <c:v>1.007080078125E-3</c:v>
                </c:pt>
                <c:pt idx="9178">
                  <c:v>1.007080078125E-3</c:v>
                </c:pt>
                <c:pt idx="9179">
                  <c:v>1.0068416595458984E-3</c:v>
                </c:pt>
                <c:pt idx="9180">
                  <c:v>1.007080078125E-3</c:v>
                </c:pt>
                <c:pt idx="9181">
                  <c:v>1.007080078125E-3</c:v>
                </c:pt>
                <c:pt idx="9182">
                  <c:v>1.0068416595458984E-3</c:v>
                </c:pt>
                <c:pt idx="9183">
                  <c:v>1.007080078125E-3</c:v>
                </c:pt>
                <c:pt idx="9184">
                  <c:v>1.0080337524414063E-3</c:v>
                </c:pt>
                <c:pt idx="9185">
                  <c:v>1.0068416595458984E-3</c:v>
                </c:pt>
                <c:pt idx="9186">
                  <c:v>1.007080078125E-3</c:v>
                </c:pt>
                <c:pt idx="9187">
                  <c:v>1.007080078125E-3</c:v>
                </c:pt>
                <c:pt idx="9188">
                  <c:v>1.0068416595458984E-3</c:v>
                </c:pt>
                <c:pt idx="9189">
                  <c:v>1.007080078125E-3</c:v>
                </c:pt>
                <c:pt idx="9190">
                  <c:v>1.007080078125E-3</c:v>
                </c:pt>
                <c:pt idx="9191">
                  <c:v>1.0068416595458984E-3</c:v>
                </c:pt>
                <c:pt idx="9192">
                  <c:v>1.007080078125E-3</c:v>
                </c:pt>
                <c:pt idx="9193">
                  <c:v>1.007080078125E-3</c:v>
                </c:pt>
                <c:pt idx="9194">
                  <c:v>1.0068416595458984E-3</c:v>
                </c:pt>
                <c:pt idx="9195">
                  <c:v>1.007080078125E-3</c:v>
                </c:pt>
                <c:pt idx="9196">
                  <c:v>1.0080337524414063E-3</c:v>
                </c:pt>
                <c:pt idx="9197">
                  <c:v>1.007080078125E-3</c:v>
                </c:pt>
                <c:pt idx="9198">
                  <c:v>1.0068416595458984E-3</c:v>
                </c:pt>
                <c:pt idx="9199">
                  <c:v>1.007080078125E-3</c:v>
                </c:pt>
                <c:pt idx="9200">
                  <c:v>1.007080078125E-3</c:v>
                </c:pt>
                <c:pt idx="9201">
                  <c:v>1.0068416595458984E-3</c:v>
                </c:pt>
                <c:pt idx="9202">
                  <c:v>1.007080078125E-3</c:v>
                </c:pt>
                <c:pt idx="9203">
                  <c:v>1.007080078125E-3</c:v>
                </c:pt>
                <c:pt idx="9204">
                  <c:v>1.0068416595458984E-3</c:v>
                </c:pt>
                <c:pt idx="9205">
                  <c:v>1.007080078125E-3</c:v>
                </c:pt>
                <c:pt idx="9206">
                  <c:v>1.007080078125E-3</c:v>
                </c:pt>
                <c:pt idx="9207">
                  <c:v>1.0068416595458984E-3</c:v>
                </c:pt>
                <c:pt idx="9208">
                  <c:v>1.007080078125E-3</c:v>
                </c:pt>
                <c:pt idx="9209">
                  <c:v>1.0080337524414063E-3</c:v>
                </c:pt>
                <c:pt idx="9210">
                  <c:v>1.0068416595458984E-3</c:v>
                </c:pt>
                <c:pt idx="9211">
                  <c:v>1.007080078125E-3</c:v>
                </c:pt>
                <c:pt idx="9212">
                  <c:v>1.007080078125E-3</c:v>
                </c:pt>
                <c:pt idx="9213">
                  <c:v>1.0068416595458984E-3</c:v>
                </c:pt>
                <c:pt idx="9214">
                  <c:v>1.007080078125E-3</c:v>
                </c:pt>
                <c:pt idx="9215">
                  <c:v>1.007080078125E-3</c:v>
                </c:pt>
                <c:pt idx="9216">
                  <c:v>1.0068416595458984E-3</c:v>
                </c:pt>
                <c:pt idx="9217">
                  <c:v>1.007080078125E-3</c:v>
                </c:pt>
                <c:pt idx="9218">
                  <c:v>1.007080078125E-3</c:v>
                </c:pt>
                <c:pt idx="9219">
                  <c:v>1.0068416595458984E-3</c:v>
                </c:pt>
                <c:pt idx="9220">
                  <c:v>1.007080078125E-3</c:v>
                </c:pt>
                <c:pt idx="9221">
                  <c:v>1.0080337524414063E-3</c:v>
                </c:pt>
                <c:pt idx="9222">
                  <c:v>1.007080078125E-3</c:v>
                </c:pt>
                <c:pt idx="9223">
                  <c:v>1.0068416595458984E-3</c:v>
                </c:pt>
                <c:pt idx="9224">
                  <c:v>1.007080078125E-3</c:v>
                </c:pt>
                <c:pt idx="9225">
                  <c:v>1.007080078125E-3</c:v>
                </c:pt>
                <c:pt idx="9226">
                  <c:v>1.0068416595458984E-3</c:v>
                </c:pt>
                <c:pt idx="9227">
                  <c:v>1.007080078125E-3</c:v>
                </c:pt>
                <c:pt idx="9228">
                  <c:v>1.007080078125E-3</c:v>
                </c:pt>
                <c:pt idx="9229">
                  <c:v>1.0068416595458984E-3</c:v>
                </c:pt>
                <c:pt idx="9230">
                  <c:v>1.007080078125E-3</c:v>
                </c:pt>
                <c:pt idx="9231">
                  <c:v>1.007080078125E-3</c:v>
                </c:pt>
                <c:pt idx="9232">
                  <c:v>1.0068416595458984E-3</c:v>
                </c:pt>
                <c:pt idx="9233">
                  <c:v>1.007080078125E-3</c:v>
                </c:pt>
                <c:pt idx="9234">
                  <c:v>1.0080337524414063E-3</c:v>
                </c:pt>
                <c:pt idx="9235">
                  <c:v>1.0068416595458984E-3</c:v>
                </c:pt>
                <c:pt idx="9236">
                  <c:v>1.007080078125E-3</c:v>
                </c:pt>
                <c:pt idx="9237">
                  <c:v>1.007080078125E-3</c:v>
                </c:pt>
                <c:pt idx="9238">
                  <c:v>1.0068416595458984E-3</c:v>
                </c:pt>
                <c:pt idx="9239">
                  <c:v>1.007080078125E-3</c:v>
                </c:pt>
                <c:pt idx="9240">
                  <c:v>1.007080078125E-3</c:v>
                </c:pt>
                <c:pt idx="9241">
                  <c:v>1.0068416595458984E-3</c:v>
                </c:pt>
                <c:pt idx="9242">
                  <c:v>1.007080078125E-3</c:v>
                </c:pt>
                <c:pt idx="9243">
                  <c:v>1.007080078125E-3</c:v>
                </c:pt>
                <c:pt idx="9244">
                  <c:v>1.0068416595458984E-3</c:v>
                </c:pt>
                <c:pt idx="9245">
                  <c:v>1.007080078125E-3</c:v>
                </c:pt>
                <c:pt idx="9246">
                  <c:v>1.0080337524414063E-3</c:v>
                </c:pt>
                <c:pt idx="9247">
                  <c:v>1.007080078125E-3</c:v>
                </c:pt>
                <c:pt idx="9248">
                  <c:v>1.0068416595458984E-3</c:v>
                </c:pt>
                <c:pt idx="9249">
                  <c:v>1.007080078125E-3</c:v>
                </c:pt>
                <c:pt idx="9250">
                  <c:v>1.007080078125E-3</c:v>
                </c:pt>
                <c:pt idx="9251">
                  <c:v>1.0068416595458984E-3</c:v>
                </c:pt>
                <c:pt idx="9252">
                  <c:v>1.007080078125E-3</c:v>
                </c:pt>
                <c:pt idx="9253">
                  <c:v>1.007080078125E-3</c:v>
                </c:pt>
                <c:pt idx="9254">
                  <c:v>1.0068416595458984E-3</c:v>
                </c:pt>
                <c:pt idx="9255">
                  <c:v>1.007080078125E-3</c:v>
                </c:pt>
                <c:pt idx="9256">
                  <c:v>1.007080078125E-3</c:v>
                </c:pt>
                <c:pt idx="9257">
                  <c:v>1.0068416595458984E-3</c:v>
                </c:pt>
                <c:pt idx="9258">
                  <c:v>1.007080078125E-3</c:v>
                </c:pt>
                <c:pt idx="9259">
                  <c:v>1.0080337524414063E-3</c:v>
                </c:pt>
                <c:pt idx="9260">
                  <c:v>1.0068416595458984E-3</c:v>
                </c:pt>
                <c:pt idx="9261">
                  <c:v>5.0351619720458984E-3</c:v>
                </c:pt>
                <c:pt idx="9262">
                  <c:v>1.0068416595458984E-3</c:v>
                </c:pt>
                <c:pt idx="9263">
                  <c:v>1.007080078125E-3</c:v>
                </c:pt>
                <c:pt idx="9264">
                  <c:v>1.007080078125E-3</c:v>
                </c:pt>
                <c:pt idx="9265">
                  <c:v>1.0068416595458984E-3</c:v>
                </c:pt>
                <c:pt idx="9266">
                  <c:v>1.007080078125E-3</c:v>
                </c:pt>
                <c:pt idx="9267">
                  <c:v>1.0080337524414063E-3</c:v>
                </c:pt>
                <c:pt idx="9268">
                  <c:v>1.007080078125E-3</c:v>
                </c:pt>
                <c:pt idx="9269">
                  <c:v>1.0068416595458984E-3</c:v>
                </c:pt>
                <c:pt idx="9270">
                  <c:v>1.007080078125E-3</c:v>
                </c:pt>
                <c:pt idx="9271">
                  <c:v>1.007080078125E-3</c:v>
                </c:pt>
                <c:pt idx="9272">
                  <c:v>1.0068416595458984E-3</c:v>
                </c:pt>
                <c:pt idx="9273">
                  <c:v>1.007080078125E-3</c:v>
                </c:pt>
                <c:pt idx="9274">
                  <c:v>1.007080078125E-3</c:v>
                </c:pt>
                <c:pt idx="9275">
                  <c:v>1.0068416595458984E-3</c:v>
                </c:pt>
                <c:pt idx="9276">
                  <c:v>1.007080078125E-3</c:v>
                </c:pt>
                <c:pt idx="9277">
                  <c:v>1.007080078125E-3</c:v>
                </c:pt>
                <c:pt idx="9278">
                  <c:v>1.0068416595458984E-3</c:v>
                </c:pt>
                <c:pt idx="9279">
                  <c:v>1.007080078125E-3</c:v>
                </c:pt>
                <c:pt idx="9280">
                  <c:v>1.0080337524414063E-3</c:v>
                </c:pt>
                <c:pt idx="9281">
                  <c:v>1.0068416595458984E-3</c:v>
                </c:pt>
                <c:pt idx="9282">
                  <c:v>1.007080078125E-3</c:v>
                </c:pt>
                <c:pt idx="9283">
                  <c:v>1.007080078125E-3</c:v>
                </c:pt>
                <c:pt idx="9284">
                  <c:v>1.0068416595458984E-3</c:v>
                </c:pt>
                <c:pt idx="9285">
                  <c:v>1.007080078125E-3</c:v>
                </c:pt>
                <c:pt idx="9286">
                  <c:v>1.007080078125E-3</c:v>
                </c:pt>
                <c:pt idx="9287">
                  <c:v>1.0068416595458984E-3</c:v>
                </c:pt>
                <c:pt idx="9288">
                  <c:v>1.007080078125E-3</c:v>
                </c:pt>
                <c:pt idx="9289">
                  <c:v>1.007080078125E-3</c:v>
                </c:pt>
                <c:pt idx="9290">
                  <c:v>1.0068416595458984E-3</c:v>
                </c:pt>
                <c:pt idx="9291">
                  <c:v>1.007080078125E-3</c:v>
                </c:pt>
                <c:pt idx="9292">
                  <c:v>1.0080337524414063E-3</c:v>
                </c:pt>
                <c:pt idx="9293">
                  <c:v>1.007080078125E-3</c:v>
                </c:pt>
                <c:pt idx="9294">
                  <c:v>1.0068416595458984E-3</c:v>
                </c:pt>
                <c:pt idx="9295">
                  <c:v>1.007080078125E-3</c:v>
                </c:pt>
                <c:pt idx="9296">
                  <c:v>1.007080078125E-3</c:v>
                </c:pt>
                <c:pt idx="9297">
                  <c:v>1.0068416595458984E-3</c:v>
                </c:pt>
                <c:pt idx="9298">
                  <c:v>1.007080078125E-3</c:v>
                </c:pt>
                <c:pt idx="9299">
                  <c:v>1.007080078125E-3</c:v>
                </c:pt>
                <c:pt idx="9300">
                  <c:v>1.0068416595458984E-3</c:v>
                </c:pt>
                <c:pt idx="9301">
                  <c:v>1.007080078125E-3</c:v>
                </c:pt>
                <c:pt idx="9302">
                  <c:v>1.007080078125E-3</c:v>
                </c:pt>
                <c:pt idx="9303">
                  <c:v>1.0068416595458984E-3</c:v>
                </c:pt>
                <c:pt idx="9304">
                  <c:v>1.007080078125E-3</c:v>
                </c:pt>
                <c:pt idx="9305">
                  <c:v>1.0080337524414063E-3</c:v>
                </c:pt>
                <c:pt idx="9306">
                  <c:v>1.0068416595458984E-3</c:v>
                </c:pt>
                <c:pt idx="9307">
                  <c:v>1.007080078125E-3</c:v>
                </c:pt>
                <c:pt idx="9308">
                  <c:v>1.007080078125E-3</c:v>
                </c:pt>
                <c:pt idx="9309">
                  <c:v>1.0068416595458984E-3</c:v>
                </c:pt>
                <c:pt idx="9310">
                  <c:v>3.0210018157958984E-3</c:v>
                </c:pt>
                <c:pt idx="9311">
                  <c:v>1.007080078125E-3</c:v>
                </c:pt>
                <c:pt idx="9312">
                  <c:v>1.007080078125E-3</c:v>
                </c:pt>
                <c:pt idx="9313">
                  <c:v>1.0068416595458984E-3</c:v>
                </c:pt>
                <c:pt idx="9314">
                  <c:v>1.007080078125E-3</c:v>
                </c:pt>
                <c:pt idx="9315">
                  <c:v>1.0080337524414063E-3</c:v>
                </c:pt>
                <c:pt idx="9316">
                  <c:v>1.007080078125E-3</c:v>
                </c:pt>
                <c:pt idx="9317">
                  <c:v>1.0068416595458984E-3</c:v>
                </c:pt>
                <c:pt idx="9318">
                  <c:v>1.007080078125E-3</c:v>
                </c:pt>
                <c:pt idx="9319">
                  <c:v>1.007080078125E-3</c:v>
                </c:pt>
                <c:pt idx="9320">
                  <c:v>1.0068416595458984E-3</c:v>
                </c:pt>
                <c:pt idx="9321">
                  <c:v>1.007080078125E-3</c:v>
                </c:pt>
                <c:pt idx="9322">
                  <c:v>1.007080078125E-3</c:v>
                </c:pt>
                <c:pt idx="9323">
                  <c:v>1.0068416595458984E-3</c:v>
                </c:pt>
                <c:pt idx="9324">
                  <c:v>1.007080078125E-3</c:v>
                </c:pt>
                <c:pt idx="9325">
                  <c:v>1.007080078125E-3</c:v>
                </c:pt>
                <c:pt idx="9326">
                  <c:v>1.0068416595458984E-3</c:v>
                </c:pt>
                <c:pt idx="9327">
                  <c:v>1.007080078125E-3</c:v>
                </c:pt>
                <c:pt idx="9328">
                  <c:v>1.0080337524414063E-3</c:v>
                </c:pt>
                <c:pt idx="9329">
                  <c:v>1.0068416595458984E-3</c:v>
                </c:pt>
                <c:pt idx="9330">
                  <c:v>1.007080078125E-3</c:v>
                </c:pt>
                <c:pt idx="9331">
                  <c:v>1.007080078125E-3</c:v>
                </c:pt>
                <c:pt idx="9332">
                  <c:v>1.0068416595458984E-3</c:v>
                </c:pt>
                <c:pt idx="9333">
                  <c:v>1.007080078125E-3</c:v>
                </c:pt>
                <c:pt idx="9334">
                  <c:v>1.007080078125E-3</c:v>
                </c:pt>
                <c:pt idx="9335">
                  <c:v>1.0068416595458984E-3</c:v>
                </c:pt>
                <c:pt idx="9336">
                  <c:v>1.007080078125E-3</c:v>
                </c:pt>
                <c:pt idx="9337">
                  <c:v>1.007080078125E-3</c:v>
                </c:pt>
                <c:pt idx="9338">
                  <c:v>1.0068416595458984E-3</c:v>
                </c:pt>
                <c:pt idx="9339">
                  <c:v>1.007080078125E-3</c:v>
                </c:pt>
                <c:pt idx="9340">
                  <c:v>1.0080337524414063E-3</c:v>
                </c:pt>
                <c:pt idx="9341">
                  <c:v>1.007080078125E-3</c:v>
                </c:pt>
                <c:pt idx="9342">
                  <c:v>1.0068416595458984E-3</c:v>
                </c:pt>
                <c:pt idx="9343">
                  <c:v>1.007080078125E-3</c:v>
                </c:pt>
                <c:pt idx="9344">
                  <c:v>1.007080078125E-3</c:v>
                </c:pt>
                <c:pt idx="9345">
                  <c:v>1.0068416595458984E-3</c:v>
                </c:pt>
                <c:pt idx="9346">
                  <c:v>1.007080078125E-3</c:v>
                </c:pt>
                <c:pt idx="9347">
                  <c:v>1.007080078125E-3</c:v>
                </c:pt>
                <c:pt idx="9348">
                  <c:v>1.0068416595458984E-3</c:v>
                </c:pt>
                <c:pt idx="9349">
                  <c:v>1.007080078125E-3</c:v>
                </c:pt>
                <c:pt idx="9350">
                  <c:v>1.007080078125E-3</c:v>
                </c:pt>
                <c:pt idx="9351">
                  <c:v>1.0068416595458984E-3</c:v>
                </c:pt>
                <c:pt idx="9352">
                  <c:v>1.007080078125E-3</c:v>
                </c:pt>
                <c:pt idx="9353">
                  <c:v>1.0080337524414063E-3</c:v>
                </c:pt>
                <c:pt idx="9354">
                  <c:v>1.0068416595458984E-3</c:v>
                </c:pt>
                <c:pt idx="9355">
                  <c:v>1.007080078125E-3</c:v>
                </c:pt>
                <c:pt idx="9356">
                  <c:v>1.007080078125E-3</c:v>
                </c:pt>
                <c:pt idx="9357">
                  <c:v>1.0068416595458984E-3</c:v>
                </c:pt>
                <c:pt idx="9358">
                  <c:v>1.007080078125E-3</c:v>
                </c:pt>
                <c:pt idx="9359">
                  <c:v>1.7120122909545898E-2</c:v>
                </c:pt>
                <c:pt idx="9360">
                  <c:v>1.0068416595458984E-3</c:v>
                </c:pt>
                <c:pt idx="9361">
                  <c:v>1.0080337524414063E-3</c:v>
                </c:pt>
                <c:pt idx="9362">
                  <c:v>1.007080078125E-3</c:v>
                </c:pt>
                <c:pt idx="9363">
                  <c:v>1.0068416595458984E-3</c:v>
                </c:pt>
                <c:pt idx="9364">
                  <c:v>1.007080078125E-3</c:v>
                </c:pt>
                <c:pt idx="9365">
                  <c:v>1.007080078125E-3</c:v>
                </c:pt>
                <c:pt idx="9366">
                  <c:v>1.0068416595458984E-3</c:v>
                </c:pt>
                <c:pt idx="9367">
                  <c:v>1.007080078125E-3</c:v>
                </c:pt>
                <c:pt idx="9368">
                  <c:v>1.007080078125E-3</c:v>
                </c:pt>
                <c:pt idx="9369">
                  <c:v>4.1290044784545898E-2</c:v>
                </c:pt>
                <c:pt idx="9370">
                  <c:v>1.0068416595458984E-3</c:v>
                </c:pt>
                <c:pt idx="9371">
                  <c:v>1.0080337524414063E-3</c:v>
                </c:pt>
                <c:pt idx="9372">
                  <c:v>1.007080078125E-3</c:v>
                </c:pt>
                <c:pt idx="9373">
                  <c:v>1.0068416595458984E-3</c:v>
                </c:pt>
                <c:pt idx="9374">
                  <c:v>1.007080078125E-3</c:v>
                </c:pt>
                <c:pt idx="9375">
                  <c:v>1.007080078125E-3</c:v>
                </c:pt>
                <c:pt idx="9376">
                  <c:v>1.0068416595458984E-3</c:v>
                </c:pt>
                <c:pt idx="9377">
                  <c:v>1.007080078125E-3</c:v>
                </c:pt>
                <c:pt idx="9378">
                  <c:v>1.007080078125E-3</c:v>
                </c:pt>
                <c:pt idx="9379">
                  <c:v>1.0068416595458984E-3</c:v>
                </c:pt>
                <c:pt idx="9380">
                  <c:v>1.007080078125E-3</c:v>
                </c:pt>
                <c:pt idx="9381">
                  <c:v>1.007080078125E-3</c:v>
                </c:pt>
                <c:pt idx="9382">
                  <c:v>1.0068416595458984E-3</c:v>
                </c:pt>
                <c:pt idx="9383">
                  <c:v>1.007080078125E-3</c:v>
                </c:pt>
                <c:pt idx="9384">
                  <c:v>1.0080337524414063E-3</c:v>
                </c:pt>
                <c:pt idx="9385">
                  <c:v>1.007080078125E-3</c:v>
                </c:pt>
                <c:pt idx="9386">
                  <c:v>1.0068416595458984E-3</c:v>
                </c:pt>
                <c:pt idx="9387">
                  <c:v>1.007080078125E-3</c:v>
                </c:pt>
                <c:pt idx="9388">
                  <c:v>1.007080078125E-3</c:v>
                </c:pt>
                <c:pt idx="9389">
                  <c:v>1.0068416595458984E-3</c:v>
                </c:pt>
                <c:pt idx="9390">
                  <c:v>1.007080078125E-3</c:v>
                </c:pt>
                <c:pt idx="9391">
                  <c:v>1.007080078125E-3</c:v>
                </c:pt>
                <c:pt idx="9392">
                  <c:v>1.0068416595458984E-3</c:v>
                </c:pt>
                <c:pt idx="9393">
                  <c:v>1.007080078125E-3</c:v>
                </c:pt>
                <c:pt idx="9394">
                  <c:v>1.007080078125E-3</c:v>
                </c:pt>
                <c:pt idx="9395">
                  <c:v>1.0068416595458984E-3</c:v>
                </c:pt>
                <c:pt idx="9396">
                  <c:v>1.0080337524414063E-3</c:v>
                </c:pt>
                <c:pt idx="9397">
                  <c:v>1.007080078125E-3</c:v>
                </c:pt>
                <c:pt idx="9398">
                  <c:v>1.0068416595458984E-3</c:v>
                </c:pt>
                <c:pt idx="9399">
                  <c:v>1.007080078125E-3</c:v>
                </c:pt>
                <c:pt idx="9400">
                  <c:v>1.007080078125E-3</c:v>
                </c:pt>
                <c:pt idx="9401">
                  <c:v>1.0068416595458984E-3</c:v>
                </c:pt>
                <c:pt idx="9402">
                  <c:v>1.007080078125E-3</c:v>
                </c:pt>
                <c:pt idx="9403">
                  <c:v>1.007080078125E-3</c:v>
                </c:pt>
                <c:pt idx="9404">
                  <c:v>1.0068416595458984E-3</c:v>
                </c:pt>
                <c:pt idx="9405">
                  <c:v>1.007080078125E-3</c:v>
                </c:pt>
                <c:pt idx="9406">
                  <c:v>1.007080078125E-3</c:v>
                </c:pt>
                <c:pt idx="9407">
                  <c:v>1.0068416595458984E-3</c:v>
                </c:pt>
                <c:pt idx="9408">
                  <c:v>1.007080078125E-3</c:v>
                </c:pt>
                <c:pt idx="9409">
                  <c:v>1.0080337524414063E-3</c:v>
                </c:pt>
                <c:pt idx="9410">
                  <c:v>1.007080078125E-3</c:v>
                </c:pt>
                <c:pt idx="9411">
                  <c:v>1.0068416595458984E-3</c:v>
                </c:pt>
                <c:pt idx="9412">
                  <c:v>1.007080078125E-3</c:v>
                </c:pt>
                <c:pt idx="9413">
                  <c:v>1.007080078125E-3</c:v>
                </c:pt>
                <c:pt idx="9414">
                  <c:v>1.0068416595458984E-3</c:v>
                </c:pt>
                <c:pt idx="9415">
                  <c:v>1.007080078125E-3</c:v>
                </c:pt>
                <c:pt idx="9416">
                  <c:v>1.007080078125E-3</c:v>
                </c:pt>
                <c:pt idx="9417">
                  <c:v>1.0068416595458984E-3</c:v>
                </c:pt>
                <c:pt idx="9418">
                  <c:v>1.007080078125E-3</c:v>
                </c:pt>
                <c:pt idx="9419">
                  <c:v>1.007080078125E-3</c:v>
                </c:pt>
                <c:pt idx="9420">
                  <c:v>1.0068416595458984E-3</c:v>
                </c:pt>
                <c:pt idx="9421">
                  <c:v>1.0080337524414063E-3</c:v>
                </c:pt>
                <c:pt idx="9422">
                  <c:v>1.007080078125E-3</c:v>
                </c:pt>
                <c:pt idx="9423">
                  <c:v>1.0068416595458984E-3</c:v>
                </c:pt>
                <c:pt idx="9424">
                  <c:v>1.007080078125E-3</c:v>
                </c:pt>
                <c:pt idx="9425">
                  <c:v>1.007080078125E-3</c:v>
                </c:pt>
                <c:pt idx="9426">
                  <c:v>1.0068416595458984E-3</c:v>
                </c:pt>
                <c:pt idx="9427">
                  <c:v>1.007080078125E-3</c:v>
                </c:pt>
                <c:pt idx="9428">
                  <c:v>1.007080078125E-3</c:v>
                </c:pt>
                <c:pt idx="9429">
                  <c:v>1.0068416595458984E-3</c:v>
                </c:pt>
                <c:pt idx="9430">
                  <c:v>1.007080078125E-3</c:v>
                </c:pt>
                <c:pt idx="9431">
                  <c:v>1.007080078125E-3</c:v>
                </c:pt>
                <c:pt idx="9432">
                  <c:v>1.0068416595458984E-3</c:v>
                </c:pt>
                <c:pt idx="9433">
                  <c:v>1.007080078125E-3</c:v>
                </c:pt>
                <c:pt idx="9434">
                  <c:v>1.0080337524414063E-3</c:v>
                </c:pt>
                <c:pt idx="9435">
                  <c:v>1.007080078125E-3</c:v>
                </c:pt>
                <c:pt idx="9436">
                  <c:v>1.0068416595458984E-3</c:v>
                </c:pt>
                <c:pt idx="9437">
                  <c:v>1.007080078125E-3</c:v>
                </c:pt>
                <c:pt idx="9438">
                  <c:v>1.007080078125E-3</c:v>
                </c:pt>
                <c:pt idx="9439">
                  <c:v>1.0068416595458984E-3</c:v>
                </c:pt>
                <c:pt idx="9440">
                  <c:v>1.007080078125E-3</c:v>
                </c:pt>
                <c:pt idx="9441">
                  <c:v>1.007080078125E-3</c:v>
                </c:pt>
                <c:pt idx="9442">
                  <c:v>1.0068416595458984E-3</c:v>
                </c:pt>
                <c:pt idx="9443">
                  <c:v>1.007080078125E-3</c:v>
                </c:pt>
                <c:pt idx="9444">
                  <c:v>1.007080078125E-3</c:v>
                </c:pt>
                <c:pt idx="9445">
                  <c:v>1.0068416595458984E-3</c:v>
                </c:pt>
                <c:pt idx="9446">
                  <c:v>1.0080337524414063E-3</c:v>
                </c:pt>
                <c:pt idx="9447">
                  <c:v>1.007080078125E-3</c:v>
                </c:pt>
                <c:pt idx="9448">
                  <c:v>1.0068416595458984E-3</c:v>
                </c:pt>
                <c:pt idx="9449">
                  <c:v>1.007080078125E-3</c:v>
                </c:pt>
                <c:pt idx="9450">
                  <c:v>1.007080078125E-3</c:v>
                </c:pt>
                <c:pt idx="9451">
                  <c:v>1.0068416595458984E-3</c:v>
                </c:pt>
                <c:pt idx="9452">
                  <c:v>1.007080078125E-3</c:v>
                </c:pt>
                <c:pt idx="9453">
                  <c:v>1.007080078125E-3</c:v>
                </c:pt>
                <c:pt idx="9454">
                  <c:v>1.0068416595458984E-3</c:v>
                </c:pt>
                <c:pt idx="9455">
                  <c:v>1.007080078125E-3</c:v>
                </c:pt>
                <c:pt idx="9456">
                  <c:v>1.007080078125E-3</c:v>
                </c:pt>
                <c:pt idx="9457">
                  <c:v>1.0068416595458984E-3</c:v>
                </c:pt>
                <c:pt idx="9458">
                  <c:v>1.007080078125E-3</c:v>
                </c:pt>
                <c:pt idx="9459">
                  <c:v>1.0080337524414063E-3</c:v>
                </c:pt>
                <c:pt idx="9460">
                  <c:v>1.007080078125E-3</c:v>
                </c:pt>
                <c:pt idx="9461">
                  <c:v>1.0068416595458984E-3</c:v>
                </c:pt>
                <c:pt idx="9462">
                  <c:v>1.007080078125E-3</c:v>
                </c:pt>
                <c:pt idx="9463">
                  <c:v>1.007080078125E-3</c:v>
                </c:pt>
                <c:pt idx="9464">
                  <c:v>1.0068416595458984E-3</c:v>
                </c:pt>
                <c:pt idx="9465">
                  <c:v>1.007080078125E-3</c:v>
                </c:pt>
                <c:pt idx="9466">
                  <c:v>1.007080078125E-3</c:v>
                </c:pt>
                <c:pt idx="9467">
                  <c:v>1.0068416595458984E-3</c:v>
                </c:pt>
                <c:pt idx="9468">
                  <c:v>1.007080078125E-3</c:v>
                </c:pt>
                <c:pt idx="9469">
                  <c:v>1.007080078125E-3</c:v>
                </c:pt>
                <c:pt idx="9470">
                  <c:v>1.0068416595458984E-3</c:v>
                </c:pt>
                <c:pt idx="9471">
                  <c:v>1.0080337524414063E-3</c:v>
                </c:pt>
                <c:pt idx="9472">
                  <c:v>1.007080078125E-3</c:v>
                </c:pt>
                <c:pt idx="9473">
                  <c:v>1.0068416595458984E-3</c:v>
                </c:pt>
                <c:pt idx="9474">
                  <c:v>1.007080078125E-3</c:v>
                </c:pt>
                <c:pt idx="9475">
                  <c:v>1.007080078125E-3</c:v>
                </c:pt>
                <c:pt idx="9476">
                  <c:v>1.0068416595458984E-3</c:v>
                </c:pt>
                <c:pt idx="9477">
                  <c:v>1.007080078125E-3</c:v>
                </c:pt>
                <c:pt idx="9478">
                  <c:v>1.007080078125E-3</c:v>
                </c:pt>
                <c:pt idx="9479">
                  <c:v>1.0068416595458984E-3</c:v>
                </c:pt>
                <c:pt idx="9480">
                  <c:v>1.007080078125E-3</c:v>
                </c:pt>
                <c:pt idx="9481">
                  <c:v>1.007080078125E-3</c:v>
                </c:pt>
                <c:pt idx="9482">
                  <c:v>1.0068416595458984E-3</c:v>
                </c:pt>
                <c:pt idx="9483">
                  <c:v>1.007080078125E-3</c:v>
                </c:pt>
                <c:pt idx="9484">
                  <c:v>1.0080337524414063E-3</c:v>
                </c:pt>
                <c:pt idx="9485">
                  <c:v>1.007080078125E-3</c:v>
                </c:pt>
                <c:pt idx="9486">
                  <c:v>1.0068416595458984E-3</c:v>
                </c:pt>
                <c:pt idx="9487">
                  <c:v>1.007080078125E-3</c:v>
                </c:pt>
                <c:pt idx="9488">
                  <c:v>1.007080078125E-3</c:v>
                </c:pt>
                <c:pt idx="9489">
                  <c:v>1.0068416595458984E-3</c:v>
                </c:pt>
                <c:pt idx="9490">
                  <c:v>1.007080078125E-3</c:v>
                </c:pt>
                <c:pt idx="9491">
                  <c:v>1.007080078125E-3</c:v>
                </c:pt>
                <c:pt idx="9492">
                  <c:v>1.0068416595458984E-3</c:v>
                </c:pt>
                <c:pt idx="9493">
                  <c:v>1.007080078125E-3</c:v>
                </c:pt>
                <c:pt idx="9494">
                  <c:v>1.007080078125E-3</c:v>
                </c:pt>
                <c:pt idx="9495">
                  <c:v>1.0068416595458984E-3</c:v>
                </c:pt>
                <c:pt idx="9496">
                  <c:v>1.0080337524414063E-3</c:v>
                </c:pt>
                <c:pt idx="9497">
                  <c:v>1.007080078125E-3</c:v>
                </c:pt>
                <c:pt idx="9498">
                  <c:v>1.0068416595458984E-3</c:v>
                </c:pt>
                <c:pt idx="9499">
                  <c:v>1.007080078125E-3</c:v>
                </c:pt>
                <c:pt idx="9500">
                  <c:v>1.007080078125E-3</c:v>
                </c:pt>
                <c:pt idx="9501">
                  <c:v>1.0068416595458984E-3</c:v>
                </c:pt>
                <c:pt idx="9502">
                  <c:v>1.007080078125E-3</c:v>
                </c:pt>
                <c:pt idx="9503">
                  <c:v>1.007080078125E-3</c:v>
                </c:pt>
                <c:pt idx="9504">
                  <c:v>1.0068416595458984E-3</c:v>
                </c:pt>
                <c:pt idx="9505">
                  <c:v>1.007080078125E-3</c:v>
                </c:pt>
                <c:pt idx="9506">
                  <c:v>1.007080078125E-3</c:v>
                </c:pt>
                <c:pt idx="9507">
                  <c:v>1.0068416595458984E-3</c:v>
                </c:pt>
                <c:pt idx="9508">
                  <c:v>1.007080078125E-3</c:v>
                </c:pt>
                <c:pt idx="9509">
                  <c:v>1.0080337524414063E-3</c:v>
                </c:pt>
                <c:pt idx="9510">
                  <c:v>1.007080078125E-3</c:v>
                </c:pt>
                <c:pt idx="9511">
                  <c:v>1.0068416595458984E-3</c:v>
                </c:pt>
                <c:pt idx="9512">
                  <c:v>1.007080078125E-3</c:v>
                </c:pt>
                <c:pt idx="9513">
                  <c:v>1.007080078125E-3</c:v>
                </c:pt>
                <c:pt idx="9514">
                  <c:v>1.0068416595458984E-3</c:v>
                </c:pt>
                <c:pt idx="9515">
                  <c:v>1.007080078125E-3</c:v>
                </c:pt>
                <c:pt idx="9516">
                  <c:v>1.007080078125E-3</c:v>
                </c:pt>
                <c:pt idx="9517">
                  <c:v>1.0068416595458984E-3</c:v>
                </c:pt>
                <c:pt idx="9518">
                  <c:v>1.007080078125E-3</c:v>
                </c:pt>
                <c:pt idx="9519">
                  <c:v>1.007080078125E-3</c:v>
                </c:pt>
                <c:pt idx="9520">
                  <c:v>1.0068416595458984E-3</c:v>
                </c:pt>
                <c:pt idx="9521">
                  <c:v>1.0080337524414063E-3</c:v>
                </c:pt>
                <c:pt idx="9522">
                  <c:v>1.007080078125E-3</c:v>
                </c:pt>
                <c:pt idx="9523">
                  <c:v>1.0068416595458984E-3</c:v>
                </c:pt>
                <c:pt idx="9524">
                  <c:v>1.007080078125E-3</c:v>
                </c:pt>
                <c:pt idx="9525">
                  <c:v>1.007080078125E-3</c:v>
                </c:pt>
                <c:pt idx="9526">
                  <c:v>1.0068416595458984E-3</c:v>
                </c:pt>
                <c:pt idx="9527">
                  <c:v>1.007080078125E-3</c:v>
                </c:pt>
                <c:pt idx="9528">
                  <c:v>1.007080078125E-3</c:v>
                </c:pt>
                <c:pt idx="9529">
                  <c:v>1.0068416595458984E-3</c:v>
                </c:pt>
                <c:pt idx="9530">
                  <c:v>1.007080078125E-3</c:v>
                </c:pt>
                <c:pt idx="9531">
                  <c:v>1.007080078125E-3</c:v>
                </c:pt>
                <c:pt idx="9532">
                  <c:v>1.0068416595458984E-3</c:v>
                </c:pt>
                <c:pt idx="9533">
                  <c:v>1.007080078125E-3</c:v>
                </c:pt>
                <c:pt idx="9534">
                  <c:v>1.0080337524414063E-3</c:v>
                </c:pt>
                <c:pt idx="9535">
                  <c:v>1.007080078125E-3</c:v>
                </c:pt>
                <c:pt idx="9536">
                  <c:v>1.0068416595458984E-3</c:v>
                </c:pt>
                <c:pt idx="9537">
                  <c:v>1.007080078125E-3</c:v>
                </c:pt>
                <c:pt idx="9538">
                  <c:v>1.007080078125E-3</c:v>
                </c:pt>
                <c:pt idx="9539">
                  <c:v>1.0068416595458984E-3</c:v>
                </c:pt>
                <c:pt idx="9540">
                  <c:v>1.007080078125E-3</c:v>
                </c:pt>
                <c:pt idx="9541">
                  <c:v>1.007080078125E-3</c:v>
                </c:pt>
                <c:pt idx="9542">
                  <c:v>1.0068416595458984E-3</c:v>
                </c:pt>
                <c:pt idx="9543">
                  <c:v>1.007080078125E-3</c:v>
                </c:pt>
                <c:pt idx="9544">
                  <c:v>1.0068416595458984E-3</c:v>
                </c:pt>
                <c:pt idx="9545">
                  <c:v>1.007080078125E-3</c:v>
                </c:pt>
                <c:pt idx="9546">
                  <c:v>1.0080337524414063E-3</c:v>
                </c:pt>
                <c:pt idx="9547">
                  <c:v>1.007080078125E-3</c:v>
                </c:pt>
                <c:pt idx="9548">
                  <c:v>1.0068416595458984E-3</c:v>
                </c:pt>
                <c:pt idx="9549">
                  <c:v>1.007080078125E-3</c:v>
                </c:pt>
                <c:pt idx="9550">
                  <c:v>1.007080078125E-3</c:v>
                </c:pt>
                <c:pt idx="9551">
                  <c:v>1.0068416595458984E-3</c:v>
                </c:pt>
                <c:pt idx="9552">
                  <c:v>1.007080078125E-3</c:v>
                </c:pt>
                <c:pt idx="9553">
                  <c:v>1.007080078125E-3</c:v>
                </c:pt>
                <c:pt idx="9554">
                  <c:v>1.0068416595458984E-3</c:v>
                </c:pt>
                <c:pt idx="9555">
                  <c:v>1.007080078125E-3</c:v>
                </c:pt>
                <c:pt idx="9556">
                  <c:v>1.007080078125E-3</c:v>
                </c:pt>
                <c:pt idx="9557">
                  <c:v>1.0068416595458984E-3</c:v>
                </c:pt>
                <c:pt idx="9558">
                  <c:v>1.007080078125E-3</c:v>
                </c:pt>
                <c:pt idx="9559">
                  <c:v>1.0080337524414063E-3</c:v>
                </c:pt>
                <c:pt idx="9560">
                  <c:v>1.007080078125E-3</c:v>
                </c:pt>
                <c:pt idx="9561">
                  <c:v>1.0068416595458984E-3</c:v>
                </c:pt>
                <c:pt idx="9562">
                  <c:v>1.007080078125E-3</c:v>
                </c:pt>
                <c:pt idx="9563">
                  <c:v>1.007080078125E-3</c:v>
                </c:pt>
                <c:pt idx="9564">
                  <c:v>1.0068416595458984E-3</c:v>
                </c:pt>
                <c:pt idx="9565">
                  <c:v>1.007080078125E-3</c:v>
                </c:pt>
                <c:pt idx="9566">
                  <c:v>1.0068416595458984E-3</c:v>
                </c:pt>
                <c:pt idx="9567">
                  <c:v>1.007080078125E-3</c:v>
                </c:pt>
                <c:pt idx="9568">
                  <c:v>1.007080078125E-3</c:v>
                </c:pt>
                <c:pt idx="9569">
                  <c:v>1.0068416595458984E-3</c:v>
                </c:pt>
                <c:pt idx="9570">
                  <c:v>1.007080078125E-3</c:v>
                </c:pt>
                <c:pt idx="9571">
                  <c:v>1.0080337524414063E-3</c:v>
                </c:pt>
                <c:pt idx="9572">
                  <c:v>1.007080078125E-3</c:v>
                </c:pt>
                <c:pt idx="9573">
                  <c:v>1.0068416595458984E-3</c:v>
                </c:pt>
                <c:pt idx="9574">
                  <c:v>1.007080078125E-3</c:v>
                </c:pt>
                <c:pt idx="9575">
                  <c:v>1.007080078125E-3</c:v>
                </c:pt>
                <c:pt idx="9576">
                  <c:v>1.0068416595458984E-3</c:v>
                </c:pt>
                <c:pt idx="9577">
                  <c:v>1.007080078125E-3</c:v>
                </c:pt>
                <c:pt idx="9578">
                  <c:v>1.007080078125E-3</c:v>
                </c:pt>
                <c:pt idx="9579">
                  <c:v>1.0068416595458984E-3</c:v>
                </c:pt>
                <c:pt idx="9580">
                  <c:v>1.007080078125E-3</c:v>
                </c:pt>
                <c:pt idx="9581">
                  <c:v>1.007080078125E-3</c:v>
                </c:pt>
                <c:pt idx="9582">
                  <c:v>1.0068416595458984E-3</c:v>
                </c:pt>
                <c:pt idx="9583">
                  <c:v>1.007080078125E-3</c:v>
                </c:pt>
                <c:pt idx="9584">
                  <c:v>1.0080337524414063E-3</c:v>
                </c:pt>
                <c:pt idx="9585">
                  <c:v>1.007080078125E-3</c:v>
                </c:pt>
                <c:pt idx="9586">
                  <c:v>1.0068416595458984E-3</c:v>
                </c:pt>
                <c:pt idx="9587">
                  <c:v>1.007080078125E-3</c:v>
                </c:pt>
                <c:pt idx="9588">
                  <c:v>1.0068416595458984E-3</c:v>
                </c:pt>
                <c:pt idx="9589">
                  <c:v>1.007080078125E-3</c:v>
                </c:pt>
                <c:pt idx="9590">
                  <c:v>1.007080078125E-3</c:v>
                </c:pt>
                <c:pt idx="9591">
                  <c:v>1.0068416595458984E-3</c:v>
                </c:pt>
                <c:pt idx="9592">
                  <c:v>1.007080078125E-3</c:v>
                </c:pt>
                <c:pt idx="9593">
                  <c:v>1.007080078125E-3</c:v>
                </c:pt>
                <c:pt idx="9594">
                  <c:v>1.0068416595458984E-3</c:v>
                </c:pt>
                <c:pt idx="9595">
                  <c:v>1.007080078125E-3</c:v>
                </c:pt>
                <c:pt idx="9596">
                  <c:v>1.0080337524414063E-3</c:v>
                </c:pt>
                <c:pt idx="9597">
                  <c:v>1.007080078125E-3</c:v>
                </c:pt>
                <c:pt idx="9598">
                  <c:v>1.0068416595458984E-3</c:v>
                </c:pt>
                <c:pt idx="9599">
                  <c:v>1.007080078125E-3</c:v>
                </c:pt>
                <c:pt idx="9600">
                  <c:v>1.007080078125E-3</c:v>
                </c:pt>
                <c:pt idx="9601">
                  <c:v>1.0068416595458984E-3</c:v>
                </c:pt>
                <c:pt idx="9602">
                  <c:v>1.007080078125E-3</c:v>
                </c:pt>
                <c:pt idx="9603">
                  <c:v>1.007080078125E-3</c:v>
                </c:pt>
                <c:pt idx="9604">
                  <c:v>1.0068416595458984E-3</c:v>
                </c:pt>
                <c:pt idx="9605">
                  <c:v>1.007080078125E-3</c:v>
                </c:pt>
                <c:pt idx="9606">
                  <c:v>1.007080078125E-3</c:v>
                </c:pt>
                <c:pt idx="9607">
                  <c:v>1.0068416595458984E-3</c:v>
                </c:pt>
                <c:pt idx="9608">
                  <c:v>1.007080078125E-3</c:v>
                </c:pt>
                <c:pt idx="9609">
                  <c:v>1.0080337524414063E-3</c:v>
                </c:pt>
                <c:pt idx="9610">
                  <c:v>1.0068416595458984E-3</c:v>
                </c:pt>
                <c:pt idx="9611">
                  <c:v>1.007080078125E-3</c:v>
                </c:pt>
                <c:pt idx="9612">
                  <c:v>1.007080078125E-3</c:v>
                </c:pt>
                <c:pt idx="9613">
                  <c:v>1.0068416595458984E-3</c:v>
                </c:pt>
                <c:pt idx="9614">
                  <c:v>1.007080078125E-3</c:v>
                </c:pt>
                <c:pt idx="9615">
                  <c:v>1.007080078125E-3</c:v>
                </c:pt>
                <c:pt idx="9616">
                  <c:v>1.0068416595458984E-3</c:v>
                </c:pt>
                <c:pt idx="9617">
                  <c:v>1.007080078125E-3</c:v>
                </c:pt>
                <c:pt idx="9618">
                  <c:v>1.007080078125E-3</c:v>
                </c:pt>
                <c:pt idx="9619">
                  <c:v>1.0068416595458984E-3</c:v>
                </c:pt>
                <c:pt idx="9620">
                  <c:v>1.007080078125E-3</c:v>
                </c:pt>
                <c:pt idx="9621">
                  <c:v>1.0080337524414063E-3</c:v>
                </c:pt>
                <c:pt idx="9622">
                  <c:v>1.007080078125E-3</c:v>
                </c:pt>
                <c:pt idx="9623">
                  <c:v>1.0068416595458984E-3</c:v>
                </c:pt>
                <c:pt idx="9624">
                  <c:v>1.007080078125E-3</c:v>
                </c:pt>
                <c:pt idx="9625">
                  <c:v>1.007080078125E-3</c:v>
                </c:pt>
                <c:pt idx="9626">
                  <c:v>1.0068416595458984E-3</c:v>
                </c:pt>
                <c:pt idx="9627">
                  <c:v>1.007080078125E-3</c:v>
                </c:pt>
                <c:pt idx="9628">
                  <c:v>1.007080078125E-3</c:v>
                </c:pt>
                <c:pt idx="9629">
                  <c:v>1.0068416595458984E-3</c:v>
                </c:pt>
                <c:pt idx="9630">
                  <c:v>1.007080078125E-3</c:v>
                </c:pt>
                <c:pt idx="9631">
                  <c:v>1.007080078125E-3</c:v>
                </c:pt>
                <c:pt idx="9632">
                  <c:v>1.0068416595458984E-3</c:v>
                </c:pt>
                <c:pt idx="9633">
                  <c:v>1.007080078125E-3</c:v>
                </c:pt>
                <c:pt idx="9634">
                  <c:v>1.0080337524414063E-3</c:v>
                </c:pt>
                <c:pt idx="9635">
                  <c:v>1.0068416595458984E-3</c:v>
                </c:pt>
                <c:pt idx="9636">
                  <c:v>1.007080078125E-3</c:v>
                </c:pt>
                <c:pt idx="9637">
                  <c:v>1.007080078125E-3</c:v>
                </c:pt>
                <c:pt idx="9638">
                  <c:v>1.0068416595458984E-3</c:v>
                </c:pt>
                <c:pt idx="9639">
                  <c:v>1.007080078125E-3</c:v>
                </c:pt>
                <c:pt idx="9640">
                  <c:v>1.007080078125E-3</c:v>
                </c:pt>
                <c:pt idx="9641">
                  <c:v>1.0068416595458984E-3</c:v>
                </c:pt>
                <c:pt idx="9642">
                  <c:v>1.007080078125E-3</c:v>
                </c:pt>
                <c:pt idx="9643">
                  <c:v>1.007080078125E-3</c:v>
                </c:pt>
                <c:pt idx="9644">
                  <c:v>1.0068416595458984E-3</c:v>
                </c:pt>
                <c:pt idx="9645">
                  <c:v>1.007080078125E-3</c:v>
                </c:pt>
                <c:pt idx="9646">
                  <c:v>1.0080337524414063E-3</c:v>
                </c:pt>
                <c:pt idx="9647">
                  <c:v>1.007080078125E-3</c:v>
                </c:pt>
                <c:pt idx="9648">
                  <c:v>1.0068416595458984E-3</c:v>
                </c:pt>
                <c:pt idx="9649">
                  <c:v>1.007080078125E-3</c:v>
                </c:pt>
                <c:pt idx="9650">
                  <c:v>1.007080078125E-3</c:v>
                </c:pt>
                <c:pt idx="9651">
                  <c:v>1.0068416595458984E-3</c:v>
                </c:pt>
                <c:pt idx="9652">
                  <c:v>1.007080078125E-3</c:v>
                </c:pt>
                <c:pt idx="9653">
                  <c:v>1.007080078125E-3</c:v>
                </c:pt>
                <c:pt idx="9654">
                  <c:v>1.0068416595458984E-3</c:v>
                </c:pt>
                <c:pt idx="9655">
                  <c:v>1.007080078125E-3</c:v>
                </c:pt>
                <c:pt idx="9656">
                  <c:v>1.007080078125E-3</c:v>
                </c:pt>
                <c:pt idx="9657">
                  <c:v>1.0068416595458984E-3</c:v>
                </c:pt>
                <c:pt idx="9658">
                  <c:v>1.007080078125E-3</c:v>
                </c:pt>
                <c:pt idx="9659">
                  <c:v>1.0080337524414063E-3</c:v>
                </c:pt>
                <c:pt idx="9660">
                  <c:v>1.0068416595458984E-3</c:v>
                </c:pt>
                <c:pt idx="9661">
                  <c:v>1.007080078125E-3</c:v>
                </c:pt>
                <c:pt idx="9662">
                  <c:v>1.007080078125E-3</c:v>
                </c:pt>
                <c:pt idx="9663">
                  <c:v>1.0068416595458984E-3</c:v>
                </c:pt>
                <c:pt idx="9664">
                  <c:v>1.007080078125E-3</c:v>
                </c:pt>
                <c:pt idx="9665">
                  <c:v>1.007080078125E-3</c:v>
                </c:pt>
                <c:pt idx="9666">
                  <c:v>1.0068416595458984E-3</c:v>
                </c:pt>
                <c:pt idx="9667">
                  <c:v>1.007080078125E-3</c:v>
                </c:pt>
                <c:pt idx="9668">
                  <c:v>1.007080078125E-3</c:v>
                </c:pt>
                <c:pt idx="9669">
                  <c:v>1.0068416595458984E-3</c:v>
                </c:pt>
                <c:pt idx="9670">
                  <c:v>1.007080078125E-3</c:v>
                </c:pt>
                <c:pt idx="9671">
                  <c:v>1.0080337524414063E-3</c:v>
                </c:pt>
                <c:pt idx="9672">
                  <c:v>1.007080078125E-3</c:v>
                </c:pt>
                <c:pt idx="9673">
                  <c:v>1.0068416595458984E-3</c:v>
                </c:pt>
                <c:pt idx="9674">
                  <c:v>1.007080078125E-3</c:v>
                </c:pt>
                <c:pt idx="9675">
                  <c:v>1.007080078125E-3</c:v>
                </c:pt>
                <c:pt idx="9676">
                  <c:v>1.0068416595458984E-3</c:v>
                </c:pt>
                <c:pt idx="9677">
                  <c:v>1.007080078125E-3</c:v>
                </c:pt>
                <c:pt idx="9678">
                  <c:v>1.007080078125E-3</c:v>
                </c:pt>
                <c:pt idx="9679">
                  <c:v>1.0068416595458984E-3</c:v>
                </c:pt>
                <c:pt idx="9680">
                  <c:v>1.007080078125E-3</c:v>
                </c:pt>
                <c:pt idx="9681">
                  <c:v>1.007080078125E-3</c:v>
                </c:pt>
                <c:pt idx="9682">
                  <c:v>1.0068416595458984E-3</c:v>
                </c:pt>
                <c:pt idx="9683">
                  <c:v>1.007080078125E-3</c:v>
                </c:pt>
                <c:pt idx="9684">
                  <c:v>1.0080337524414063E-3</c:v>
                </c:pt>
                <c:pt idx="9685">
                  <c:v>1.0068416595458984E-3</c:v>
                </c:pt>
                <c:pt idx="9686">
                  <c:v>1.007080078125E-3</c:v>
                </c:pt>
                <c:pt idx="9687">
                  <c:v>1.007080078125E-3</c:v>
                </c:pt>
                <c:pt idx="9688">
                  <c:v>1.0068416595458984E-3</c:v>
                </c:pt>
                <c:pt idx="9689">
                  <c:v>1.007080078125E-3</c:v>
                </c:pt>
                <c:pt idx="9690">
                  <c:v>1.007080078125E-3</c:v>
                </c:pt>
                <c:pt idx="9691">
                  <c:v>1.0068416595458984E-3</c:v>
                </c:pt>
                <c:pt idx="9692">
                  <c:v>1.007080078125E-3</c:v>
                </c:pt>
                <c:pt idx="9693">
                  <c:v>1.007080078125E-3</c:v>
                </c:pt>
                <c:pt idx="9694">
                  <c:v>1.0068416595458984E-3</c:v>
                </c:pt>
                <c:pt idx="9695">
                  <c:v>1.007080078125E-3</c:v>
                </c:pt>
                <c:pt idx="9696">
                  <c:v>1.0080337524414063E-3</c:v>
                </c:pt>
                <c:pt idx="9697">
                  <c:v>1.007080078125E-3</c:v>
                </c:pt>
                <c:pt idx="9698">
                  <c:v>1.0068416595458984E-3</c:v>
                </c:pt>
                <c:pt idx="9699">
                  <c:v>1.007080078125E-3</c:v>
                </c:pt>
                <c:pt idx="9700">
                  <c:v>1.007080078125E-3</c:v>
                </c:pt>
                <c:pt idx="9701">
                  <c:v>1.0068416595458984E-3</c:v>
                </c:pt>
                <c:pt idx="9702">
                  <c:v>1.007080078125E-3</c:v>
                </c:pt>
                <c:pt idx="9703">
                  <c:v>1.007080078125E-3</c:v>
                </c:pt>
                <c:pt idx="9704">
                  <c:v>1.0068416595458984E-3</c:v>
                </c:pt>
                <c:pt idx="9705">
                  <c:v>1.007080078125E-3</c:v>
                </c:pt>
                <c:pt idx="9706">
                  <c:v>1.007080078125E-3</c:v>
                </c:pt>
                <c:pt idx="9707">
                  <c:v>1.0068416595458984E-3</c:v>
                </c:pt>
                <c:pt idx="9708">
                  <c:v>1.007080078125E-3</c:v>
                </c:pt>
                <c:pt idx="9709">
                  <c:v>1.0080337524414063E-3</c:v>
                </c:pt>
                <c:pt idx="9710">
                  <c:v>1.0068416595458984E-3</c:v>
                </c:pt>
                <c:pt idx="9711">
                  <c:v>1.007080078125E-3</c:v>
                </c:pt>
                <c:pt idx="9712">
                  <c:v>1.007080078125E-3</c:v>
                </c:pt>
                <c:pt idx="9713">
                  <c:v>1.0068416595458984E-3</c:v>
                </c:pt>
                <c:pt idx="9714">
                  <c:v>1.007080078125E-3</c:v>
                </c:pt>
                <c:pt idx="9715">
                  <c:v>1.007080078125E-3</c:v>
                </c:pt>
                <c:pt idx="9716">
                  <c:v>1.0068416595458984E-3</c:v>
                </c:pt>
                <c:pt idx="9717">
                  <c:v>1.007080078125E-3</c:v>
                </c:pt>
                <c:pt idx="9718">
                  <c:v>1.007080078125E-3</c:v>
                </c:pt>
                <c:pt idx="9719">
                  <c:v>1.0068416595458984E-3</c:v>
                </c:pt>
                <c:pt idx="9720">
                  <c:v>1.007080078125E-3</c:v>
                </c:pt>
                <c:pt idx="9721">
                  <c:v>1.0080337524414063E-3</c:v>
                </c:pt>
                <c:pt idx="9722">
                  <c:v>1.007080078125E-3</c:v>
                </c:pt>
                <c:pt idx="9723">
                  <c:v>1.0068416595458984E-3</c:v>
                </c:pt>
                <c:pt idx="9724">
                  <c:v>1.007080078125E-3</c:v>
                </c:pt>
                <c:pt idx="9725">
                  <c:v>1.007080078125E-3</c:v>
                </c:pt>
                <c:pt idx="9726">
                  <c:v>1.0068416595458984E-3</c:v>
                </c:pt>
                <c:pt idx="9727">
                  <c:v>1.007080078125E-3</c:v>
                </c:pt>
                <c:pt idx="9728">
                  <c:v>1.007080078125E-3</c:v>
                </c:pt>
                <c:pt idx="9729">
                  <c:v>1.0068416595458984E-3</c:v>
                </c:pt>
                <c:pt idx="9730">
                  <c:v>1.007080078125E-3</c:v>
                </c:pt>
                <c:pt idx="9731">
                  <c:v>1.007080078125E-3</c:v>
                </c:pt>
                <c:pt idx="9732">
                  <c:v>1.0068416595458984E-3</c:v>
                </c:pt>
                <c:pt idx="9733">
                  <c:v>1.007080078125E-3</c:v>
                </c:pt>
                <c:pt idx="9734">
                  <c:v>1.0080337524414063E-3</c:v>
                </c:pt>
                <c:pt idx="9735">
                  <c:v>8.0559253692626953E-3</c:v>
                </c:pt>
                <c:pt idx="9736">
                  <c:v>1.007080078125E-3</c:v>
                </c:pt>
                <c:pt idx="9737">
                  <c:v>1.0068416595458984E-3</c:v>
                </c:pt>
                <c:pt idx="9738">
                  <c:v>1.007080078125E-3</c:v>
                </c:pt>
                <c:pt idx="9739">
                  <c:v>1.0080337524414063E-3</c:v>
                </c:pt>
                <c:pt idx="9740">
                  <c:v>1.007080078125E-3</c:v>
                </c:pt>
                <c:pt idx="9741">
                  <c:v>1.0068416595458984E-3</c:v>
                </c:pt>
                <c:pt idx="9742">
                  <c:v>1.007080078125E-3</c:v>
                </c:pt>
                <c:pt idx="9743">
                  <c:v>1.007080078125E-3</c:v>
                </c:pt>
                <c:pt idx="9744">
                  <c:v>1.0068416595458984E-3</c:v>
                </c:pt>
                <c:pt idx="9745">
                  <c:v>1.007080078125E-3</c:v>
                </c:pt>
                <c:pt idx="9746">
                  <c:v>1.007080078125E-3</c:v>
                </c:pt>
                <c:pt idx="9747">
                  <c:v>1.0068416595458984E-3</c:v>
                </c:pt>
                <c:pt idx="9748">
                  <c:v>1.007080078125E-3</c:v>
                </c:pt>
                <c:pt idx="9749">
                  <c:v>1.007080078125E-3</c:v>
                </c:pt>
                <c:pt idx="9750">
                  <c:v>1.0068416595458984E-3</c:v>
                </c:pt>
                <c:pt idx="9751">
                  <c:v>1.007080078125E-3</c:v>
                </c:pt>
                <c:pt idx="9752">
                  <c:v>1.0080337524414063E-3</c:v>
                </c:pt>
                <c:pt idx="9753">
                  <c:v>1.0068416595458984E-3</c:v>
                </c:pt>
                <c:pt idx="9754">
                  <c:v>1.007080078125E-3</c:v>
                </c:pt>
                <c:pt idx="9755">
                  <c:v>1.007080078125E-3</c:v>
                </c:pt>
                <c:pt idx="9756">
                  <c:v>1.0068416595458984E-3</c:v>
                </c:pt>
                <c:pt idx="9757">
                  <c:v>1.007080078125E-3</c:v>
                </c:pt>
                <c:pt idx="9758">
                  <c:v>1.007080078125E-3</c:v>
                </c:pt>
                <c:pt idx="9759">
                  <c:v>1.0068416595458984E-3</c:v>
                </c:pt>
                <c:pt idx="9760">
                  <c:v>1.007080078125E-3</c:v>
                </c:pt>
                <c:pt idx="9761">
                  <c:v>5.0361156463623047E-3</c:v>
                </c:pt>
                <c:pt idx="9762">
                  <c:v>1.0068416595458984E-3</c:v>
                </c:pt>
                <c:pt idx="9763">
                  <c:v>1.007080078125E-3</c:v>
                </c:pt>
                <c:pt idx="9764">
                  <c:v>1.007080078125E-3</c:v>
                </c:pt>
                <c:pt idx="9765">
                  <c:v>1.0068416595458984E-3</c:v>
                </c:pt>
                <c:pt idx="9766">
                  <c:v>1.007080078125E-3</c:v>
                </c:pt>
                <c:pt idx="9767">
                  <c:v>1.007080078125E-3</c:v>
                </c:pt>
                <c:pt idx="9768">
                  <c:v>1.0068416595458984E-3</c:v>
                </c:pt>
                <c:pt idx="9769">
                  <c:v>1.007080078125E-3</c:v>
                </c:pt>
                <c:pt idx="9770">
                  <c:v>1.007080078125E-3</c:v>
                </c:pt>
                <c:pt idx="9771">
                  <c:v>1.0068416595458984E-3</c:v>
                </c:pt>
                <c:pt idx="9772">
                  <c:v>1.007080078125E-3</c:v>
                </c:pt>
                <c:pt idx="9773">
                  <c:v>1.0080337524414063E-3</c:v>
                </c:pt>
                <c:pt idx="9774">
                  <c:v>1.0068416595458984E-3</c:v>
                </c:pt>
                <c:pt idx="9775">
                  <c:v>1.007080078125E-3</c:v>
                </c:pt>
                <c:pt idx="9776">
                  <c:v>1.007080078125E-3</c:v>
                </c:pt>
                <c:pt idx="9777">
                  <c:v>1.0068416595458984E-3</c:v>
                </c:pt>
                <c:pt idx="9778">
                  <c:v>1.007080078125E-3</c:v>
                </c:pt>
                <c:pt idx="9779">
                  <c:v>1.007080078125E-3</c:v>
                </c:pt>
                <c:pt idx="9780">
                  <c:v>1.0068416595458984E-3</c:v>
                </c:pt>
                <c:pt idx="9781">
                  <c:v>1.007080078125E-3</c:v>
                </c:pt>
                <c:pt idx="9782">
                  <c:v>1.007080078125E-3</c:v>
                </c:pt>
                <c:pt idx="9783">
                  <c:v>1.0068416595458984E-3</c:v>
                </c:pt>
                <c:pt idx="9784">
                  <c:v>1.007080078125E-3</c:v>
                </c:pt>
                <c:pt idx="9785">
                  <c:v>1.0080337524414063E-3</c:v>
                </c:pt>
                <c:pt idx="9786">
                  <c:v>1.007080078125E-3</c:v>
                </c:pt>
                <c:pt idx="9787">
                  <c:v>1.0068416595458984E-3</c:v>
                </c:pt>
                <c:pt idx="9788">
                  <c:v>1.007080078125E-3</c:v>
                </c:pt>
                <c:pt idx="9789">
                  <c:v>1.007080078125E-3</c:v>
                </c:pt>
                <c:pt idx="9790">
                  <c:v>1.0068416595458984E-3</c:v>
                </c:pt>
                <c:pt idx="9791">
                  <c:v>1.007080078125E-3</c:v>
                </c:pt>
                <c:pt idx="9792">
                  <c:v>1.007080078125E-3</c:v>
                </c:pt>
                <c:pt idx="9793">
                  <c:v>1.0068416595458984E-3</c:v>
                </c:pt>
                <c:pt idx="9794">
                  <c:v>1.007080078125E-3</c:v>
                </c:pt>
                <c:pt idx="9795">
                  <c:v>1.007080078125E-3</c:v>
                </c:pt>
                <c:pt idx="9796">
                  <c:v>1.0068416595458984E-3</c:v>
                </c:pt>
                <c:pt idx="9797">
                  <c:v>1.007080078125E-3</c:v>
                </c:pt>
                <c:pt idx="9798">
                  <c:v>1.0080337524414063E-3</c:v>
                </c:pt>
                <c:pt idx="9799">
                  <c:v>1.0068416595458984E-3</c:v>
                </c:pt>
                <c:pt idx="9800">
                  <c:v>1.007080078125E-3</c:v>
                </c:pt>
                <c:pt idx="9801">
                  <c:v>1.007080078125E-3</c:v>
                </c:pt>
                <c:pt idx="9802">
                  <c:v>1.0068416595458984E-3</c:v>
                </c:pt>
                <c:pt idx="9803">
                  <c:v>1.007080078125E-3</c:v>
                </c:pt>
                <c:pt idx="9804">
                  <c:v>1.007080078125E-3</c:v>
                </c:pt>
                <c:pt idx="9805">
                  <c:v>1.0068416595458984E-3</c:v>
                </c:pt>
                <c:pt idx="9806">
                  <c:v>1.007080078125E-3</c:v>
                </c:pt>
                <c:pt idx="9807">
                  <c:v>1.007080078125E-3</c:v>
                </c:pt>
                <c:pt idx="9808">
                  <c:v>1.0068416595458984E-3</c:v>
                </c:pt>
                <c:pt idx="9809">
                  <c:v>1.007080078125E-3</c:v>
                </c:pt>
                <c:pt idx="9810">
                  <c:v>1.0080337524414063E-3</c:v>
                </c:pt>
                <c:pt idx="9811">
                  <c:v>1.007080078125E-3</c:v>
                </c:pt>
                <c:pt idx="9812">
                  <c:v>1.0068416595458984E-3</c:v>
                </c:pt>
                <c:pt idx="9813">
                  <c:v>1.007080078125E-3</c:v>
                </c:pt>
                <c:pt idx="9814">
                  <c:v>1.007080078125E-3</c:v>
                </c:pt>
                <c:pt idx="9815">
                  <c:v>1.0068416595458984E-3</c:v>
                </c:pt>
                <c:pt idx="9816">
                  <c:v>1.007080078125E-3</c:v>
                </c:pt>
                <c:pt idx="9817">
                  <c:v>1.007080078125E-3</c:v>
                </c:pt>
                <c:pt idx="9818">
                  <c:v>1.0068416595458984E-3</c:v>
                </c:pt>
                <c:pt idx="9819">
                  <c:v>1.007080078125E-3</c:v>
                </c:pt>
                <c:pt idx="9820">
                  <c:v>1.007080078125E-3</c:v>
                </c:pt>
                <c:pt idx="9821">
                  <c:v>1.0068416595458984E-3</c:v>
                </c:pt>
                <c:pt idx="9822">
                  <c:v>1.0080337524414063E-3</c:v>
                </c:pt>
                <c:pt idx="9823">
                  <c:v>1.007080078125E-3</c:v>
                </c:pt>
                <c:pt idx="9824">
                  <c:v>1.0068416595458984E-3</c:v>
                </c:pt>
                <c:pt idx="9825">
                  <c:v>1.007080078125E-3</c:v>
                </c:pt>
                <c:pt idx="9826">
                  <c:v>1.007080078125E-3</c:v>
                </c:pt>
                <c:pt idx="9827">
                  <c:v>1.0068416595458984E-3</c:v>
                </c:pt>
                <c:pt idx="9828">
                  <c:v>1.007080078125E-3</c:v>
                </c:pt>
                <c:pt idx="9829">
                  <c:v>1.007080078125E-3</c:v>
                </c:pt>
                <c:pt idx="9830">
                  <c:v>1.0068416595458984E-3</c:v>
                </c:pt>
                <c:pt idx="9831">
                  <c:v>1.007080078125E-3</c:v>
                </c:pt>
                <c:pt idx="9832">
                  <c:v>1.007080078125E-3</c:v>
                </c:pt>
                <c:pt idx="9833">
                  <c:v>1.0068416595458984E-3</c:v>
                </c:pt>
                <c:pt idx="9834">
                  <c:v>1.007080078125E-3</c:v>
                </c:pt>
                <c:pt idx="9835">
                  <c:v>1.0080337524414063E-3</c:v>
                </c:pt>
                <c:pt idx="9836">
                  <c:v>1.007080078125E-3</c:v>
                </c:pt>
                <c:pt idx="9837">
                  <c:v>1.0068416595458984E-3</c:v>
                </c:pt>
                <c:pt idx="9838">
                  <c:v>1.007080078125E-3</c:v>
                </c:pt>
                <c:pt idx="9839">
                  <c:v>1.007080078125E-3</c:v>
                </c:pt>
                <c:pt idx="9840">
                  <c:v>1.0068416595458984E-3</c:v>
                </c:pt>
                <c:pt idx="9841">
                  <c:v>1.007080078125E-3</c:v>
                </c:pt>
                <c:pt idx="9842">
                  <c:v>1.007080078125E-3</c:v>
                </c:pt>
                <c:pt idx="9843">
                  <c:v>1.0068416595458984E-3</c:v>
                </c:pt>
                <c:pt idx="9844">
                  <c:v>1.007080078125E-3</c:v>
                </c:pt>
                <c:pt idx="9845">
                  <c:v>1.007080078125E-3</c:v>
                </c:pt>
                <c:pt idx="9846">
                  <c:v>1.0068416595458984E-3</c:v>
                </c:pt>
                <c:pt idx="9847">
                  <c:v>1.0080337524414063E-3</c:v>
                </c:pt>
                <c:pt idx="9848">
                  <c:v>1.007080078125E-3</c:v>
                </c:pt>
                <c:pt idx="9849">
                  <c:v>1.0068416595458984E-3</c:v>
                </c:pt>
                <c:pt idx="9850">
                  <c:v>1.007080078125E-3</c:v>
                </c:pt>
                <c:pt idx="9851">
                  <c:v>1.007080078125E-3</c:v>
                </c:pt>
                <c:pt idx="9852">
                  <c:v>1.0068416595458984E-3</c:v>
                </c:pt>
                <c:pt idx="9853">
                  <c:v>1.007080078125E-3</c:v>
                </c:pt>
                <c:pt idx="9854">
                  <c:v>1.007080078125E-3</c:v>
                </c:pt>
                <c:pt idx="9855">
                  <c:v>1.0068416595458984E-3</c:v>
                </c:pt>
                <c:pt idx="9856">
                  <c:v>1.007080078125E-3</c:v>
                </c:pt>
                <c:pt idx="9857">
                  <c:v>1.007080078125E-3</c:v>
                </c:pt>
                <c:pt idx="9858">
                  <c:v>1.0068416595458984E-3</c:v>
                </c:pt>
                <c:pt idx="9859">
                  <c:v>1.007080078125E-3</c:v>
                </c:pt>
                <c:pt idx="9860">
                  <c:v>1.0080337524414063E-3</c:v>
                </c:pt>
                <c:pt idx="9861">
                  <c:v>1.007080078125E-3</c:v>
                </c:pt>
                <c:pt idx="9862">
                  <c:v>1.0068416595458984E-3</c:v>
                </c:pt>
                <c:pt idx="9863">
                  <c:v>1.007080078125E-3</c:v>
                </c:pt>
                <c:pt idx="9864">
                  <c:v>1.007080078125E-3</c:v>
                </c:pt>
                <c:pt idx="9865">
                  <c:v>1.0068416595458984E-3</c:v>
                </c:pt>
                <c:pt idx="9866">
                  <c:v>1.007080078125E-3</c:v>
                </c:pt>
                <c:pt idx="9867">
                  <c:v>1.007080078125E-3</c:v>
                </c:pt>
                <c:pt idx="9868">
                  <c:v>1.0068416595458984E-3</c:v>
                </c:pt>
                <c:pt idx="9869">
                  <c:v>1.007080078125E-3</c:v>
                </c:pt>
                <c:pt idx="9870">
                  <c:v>1.007080078125E-3</c:v>
                </c:pt>
                <c:pt idx="9871">
                  <c:v>1.0068416595458984E-3</c:v>
                </c:pt>
                <c:pt idx="9872">
                  <c:v>1.0080337524414063E-3</c:v>
                </c:pt>
                <c:pt idx="9873">
                  <c:v>1.007080078125E-3</c:v>
                </c:pt>
                <c:pt idx="9874">
                  <c:v>1.0068416595458984E-3</c:v>
                </c:pt>
                <c:pt idx="9875">
                  <c:v>1.007080078125E-3</c:v>
                </c:pt>
                <c:pt idx="9876">
                  <c:v>1.007080078125E-3</c:v>
                </c:pt>
                <c:pt idx="9877">
                  <c:v>1.0068416595458984E-3</c:v>
                </c:pt>
                <c:pt idx="9878">
                  <c:v>1.007080078125E-3</c:v>
                </c:pt>
                <c:pt idx="9879">
                  <c:v>1.007080078125E-3</c:v>
                </c:pt>
                <c:pt idx="9880">
                  <c:v>1.0068416595458984E-3</c:v>
                </c:pt>
                <c:pt idx="9881">
                  <c:v>1.007080078125E-3</c:v>
                </c:pt>
                <c:pt idx="9882">
                  <c:v>1.007080078125E-3</c:v>
                </c:pt>
                <c:pt idx="9883">
                  <c:v>1.0068416595458984E-3</c:v>
                </c:pt>
                <c:pt idx="9884">
                  <c:v>1.007080078125E-3</c:v>
                </c:pt>
                <c:pt idx="9885">
                  <c:v>1.0080337524414063E-3</c:v>
                </c:pt>
                <c:pt idx="9886">
                  <c:v>1.007080078125E-3</c:v>
                </c:pt>
                <c:pt idx="9887">
                  <c:v>1.0068416595458984E-3</c:v>
                </c:pt>
                <c:pt idx="9888">
                  <c:v>1.007080078125E-3</c:v>
                </c:pt>
                <c:pt idx="9889">
                  <c:v>1.007080078125E-3</c:v>
                </c:pt>
                <c:pt idx="9890">
                  <c:v>1.0068416595458984E-3</c:v>
                </c:pt>
                <c:pt idx="9891">
                  <c:v>1.007080078125E-3</c:v>
                </c:pt>
                <c:pt idx="9892">
                  <c:v>1.007080078125E-3</c:v>
                </c:pt>
                <c:pt idx="9893">
                  <c:v>1.0068416595458984E-3</c:v>
                </c:pt>
                <c:pt idx="9894">
                  <c:v>1.007080078125E-3</c:v>
                </c:pt>
                <c:pt idx="9895">
                  <c:v>1.007080078125E-3</c:v>
                </c:pt>
                <c:pt idx="9896">
                  <c:v>1.0068416595458984E-3</c:v>
                </c:pt>
                <c:pt idx="9897">
                  <c:v>1.0080337524414063E-3</c:v>
                </c:pt>
                <c:pt idx="9898">
                  <c:v>1.007080078125E-3</c:v>
                </c:pt>
                <c:pt idx="9899">
                  <c:v>1.0068416595458984E-3</c:v>
                </c:pt>
                <c:pt idx="9900">
                  <c:v>1.007080078125E-3</c:v>
                </c:pt>
                <c:pt idx="9901">
                  <c:v>1.007080078125E-3</c:v>
                </c:pt>
                <c:pt idx="9902">
                  <c:v>1.0068416595458984E-3</c:v>
                </c:pt>
                <c:pt idx="9903">
                  <c:v>1.007080078125E-3</c:v>
                </c:pt>
                <c:pt idx="9904">
                  <c:v>1.007080078125E-3</c:v>
                </c:pt>
                <c:pt idx="9905">
                  <c:v>1.0068416595458984E-3</c:v>
                </c:pt>
                <c:pt idx="9906">
                  <c:v>1.007080078125E-3</c:v>
                </c:pt>
                <c:pt idx="9907">
                  <c:v>1.007080078125E-3</c:v>
                </c:pt>
                <c:pt idx="9908">
                  <c:v>1.0068416595458984E-3</c:v>
                </c:pt>
                <c:pt idx="9909">
                  <c:v>1.007080078125E-3</c:v>
                </c:pt>
                <c:pt idx="9910">
                  <c:v>1.0080337524414063E-3</c:v>
                </c:pt>
                <c:pt idx="9911">
                  <c:v>1.007080078125E-3</c:v>
                </c:pt>
                <c:pt idx="9912">
                  <c:v>1.0068416595458984E-3</c:v>
                </c:pt>
                <c:pt idx="9913">
                  <c:v>1.007080078125E-3</c:v>
                </c:pt>
                <c:pt idx="9914">
                  <c:v>1.007080078125E-3</c:v>
                </c:pt>
                <c:pt idx="9915">
                  <c:v>1.0068416595458984E-3</c:v>
                </c:pt>
                <c:pt idx="9916">
                  <c:v>1.007080078125E-3</c:v>
                </c:pt>
                <c:pt idx="9917">
                  <c:v>1.007080078125E-3</c:v>
                </c:pt>
                <c:pt idx="9918">
                  <c:v>1.0068416595458984E-3</c:v>
                </c:pt>
                <c:pt idx="9919">
                  <c:v>1.007080078125E-3</c:v>
                </c:pt>
                <c:pt idx="9920">
                  <c:v>1.007080078125E-3</c:v>
                </c:pt>
                <c:pt idx="9921">
                  <c:v>1.0068416595458984E-3</c:v>
                </c:pt>
                <c:pt idx="9922">
                  <c:v>1.0080337524414063E-3</c:v>
                </c:pt>
                <c:pt idx="9923">
                  <c:v>1.007080078125E-3</c:v>
                </c:pt>
                <c:pt idx="9924">
                  <c:v>1.0068416595458984E-3</c:v>
                </c:pt>
                <c:pt idx="9925">
                  <c:v>1.007080078125E-3</c:v>
                </c:pt>
                <c:pt idx="9926">
                  <c:v>1.007080078125E-3</c:v>
                </c:pt>
                <c:pt idx="9927">
                  <c:v>1.0068416595458984E-3</c:v>
                </c:pt>
                <c:pt idx="9928">
                  <c:v>1.007080078125E-3</c:v>
                </c:pt>
                <c:pt idx="9929">
                  <c:v>1.007080078125E-3</c:v>
                </c:pt>
                <c:pt idx="9930">
                  <c:v>1.0068416595458984E-3</c:v>
                </c:pt>
                <c:pt idx="9931">
                  <c:v>1.007080078125E-3</c:v>
                </c:pt>
                <c:pt idx="9932">
                  <c:v>1.007080078125E-3</c:v>
                </c:pt>
                <c:pt idx="9933">
                  <c:v>1.0068416595458984E-3</c:v>
                </c:pt>
                <c:pt idx="9934">
                  <c:v>1.0071039199829102E-2</c:v>
                </c:pt>
                <c:pt idx="9935">
                  <c:v>1.007080078125E-3</c:v>
                </c:pt>
                <c:pt idx="9936">
                  <c:v>1.007080078125E-3</c:v>
                </c:pt>
                <c:pt idx="9937">
                  <c:v>1.0068416595458984E-3</c:v>
                </c:pt>
                <c:pt idx="9938">
                  <c:v>1.0080337524414063E-3</c:v>
                </c:pt>
                <c:pt idx="9939">
                  <c:v>1.007080078125E-3</c:v>
                </c:pt>
                <c:pt idx="9940">
                  <c:v>1.0068416595458984E-3</c:v>
                </c:pt>
                <c:pt idx="9941">
                  <c:v>1.007080078125E-3</c:v>
                </c:pt>
                <c:pt idx="9942">
                  <c:v>1.007080078125E-3</c:v>
                </c:pt>
                <c:pt idx="9943">
                  <c:v>1.0068416595458984E-3</c:v>
                </c:pt>
                <c:pt idx="9944">
                  <c:v>1.007080078125E-3</c:v>
                </c:pt>
                <c:pt idx="9945">
                  <c:v>1.007080078125E-3</c:v>
                </c:pt>
                <c:pt idx="9946">
                  <c:v>1.0068416595458984E-3</c:v>
                </c:pt>
                <c:pt idx="9947">
                  <c:v>1.007080078125E-3</c:v>
                </c:pt>
                <c:pt idx="9948">
                  <c:v>1.007080078125E-3</c:v>
                </c:pt>
                <c:pt idx="9949">
                  <c:v>1.0068416595458984E-3</c:v>
                </c:pt>
                <c:pt idx="9950">
                  <c:v>1.007080078125E-3</c:v>
                </c:pt>
                <c:pt idx="9951">
                  <c:v>1.0080337524414063E-3</c:v>
                </c:pt>
                <c:pt idx="9952">
                  <c:v>1.007080078125E-3</c:v>
                </c:pt>
                <c:pt idx="9953">
                  <c:v>1.0068416595458984E-3</c:v>
                </c:pt>
                <c:pt idx="9954">
                  <c:v>1.007080078125E-3</c:v>
                </c:pt>
                <c:pt idx="9955">
                  <c:v>1.007080078125E-3</c:v>
                </c:pt>
                <c:pt idx="9956">
                  <c:v>1.0068416595458984E-3</c:v>
                </c:pt>
                <c:pt idx="9957">
                  <c:v>1.007080078125E-3</c:v>
                </c:pt>
                <c:pt idx="9958">
                  <c:v>1.007080078125E-3</c:v>
                </c:pt>
                <c:pt idx="9959">
                  <c:v>1.0068416595458984E-3</c:v>
                </c:pt>
                <c:pt idx="9960">
                  <c:v>1.007080078125E-3</c:v>
                </c:pt>
                <c:pt idx="9961">
                  <c:v>1.007080078125E-3</c:v>
                </c:pt>
                <c:pt idx="9962">
                  <c:v>1.0068416595458984E-3</c:v>
                </c:pt>
                <c:pt idx="9963">
                  <c:v>1.0080337524414063E-3</c:v>
                </c:pt>
                <c:pt idx="9964">
                  <c:v>1.007080078125E-3</c:v>
                </c:pt>
                <c:pt idx="9965">
                  <c:v>1.0068416595458984E-3</c:v>
                </c:pt>
                <c:pt idx="9966">
                  <c:v>1.007080078125E-3</c:v>
                </c:pt>
                <c:pt idx="9967">
                  <c:v>1.007080078125E-3</c:v>
                </c:pt>
                <c:pt idx="9968">
                  <c:v>1.0068416595458984E-3</c:v>
                </c:pt>
                <c:pt idx="9969">
                  <c:v>1.007080078125E-3</c:v>
                </c:pt>
                <c:pt idx="9970">
                  <c:v>1.007080078125E-3</c:v>
                </c:pt>
                <c:pt idx="9971">
                  <c:v>1.0068416595458984E-3</c:v>
                </c:pt>
                <c:pt idx="9972">
                  <c:v>1.007080078125E-3</c:v>
                </c:pt>
                <c:pt idx="9973">
                  <c:v>1.007080078125E-3</c:v>
                </c:pt>
                <c:pt idx="9974">
                  <c:v>1.0068416595458984E-3</c:v>
                </c:pt>
                <c:pt idx="9975">
                  <c:v>1.007080078125E-3</c:v>
                </c:pt>
                <c:pt idx="9976">
                  <c:v>1.0080337524414063E-3</c:v>
                </c:pt>
                <c:pt idx="9977">
                  <c:v>1.007080078125E-3</c:v>
                </c:pt>
                <c:pt idx="9978">
                  <c:v>1.0068416595458984E-3</c:v>
                </c:pt>
                <c:pt idx="9979">
                  <c:v>1.007080078125E-3</c:v>
                </c:pt>
                <c:pt idx="9980">
                  <c:v>1.007080078125E-3</c:v>
                </c:pt>
                <c:pt idx="9981">
                  <c:v>1.0068416595458984E-3</c:v>
                </c:pt>
                <c:pt idx="9982">
                  <c:v>1.007080078125E-3</c:v>
                </c:pt>
                <c:pt idx="9983">
                  <c:v>1.007080078125E-3</c:v>
                </c:pt>
                <c:pt idx="9984">
                  <c:v>1.0068416595458984E-3</c:v>
                </c:pt>
                <c:pt idx="9985">
                  <c:v>1.007080078125E-3</c:v>
                </c:pt>
                <c:pt idx="9986">
                  <c:v>1.007080078125E-3</c:v>
                </c:pt>
                <c:pt idx="9987">
                  <c:v>1.0068416595458984E-3</c:v>
                </c:pt>
                <c:pt idx="9988">
                  <c:v>1.0080337524414063E-3</c:v>
                </c:pt>
                <c:pt idx="9989">
                  <c:v>1.007080078125E-3</c:v>
                </c:pt>
                <c:pt idx="9990">
                  <c:v>1.0068416595458984E-3</c:v>
                </c:pt>
                <c:pt idx="9991">
                  <c:v>1.007080078125E-3</c:v>
                </c:pt>
                <c:pt idx="9992">
                  <c:v>1.007080078125E-3</c:v>
                </c:pt>
                <c:pt idx="9993">
                  <c:v>1.0068416595458984E-3</c:v>
                </c:pt>
                <c:pt idx="9994">
                  <c:v>1.007080078125E-3</c:v>
                </c:pt>
                <c:pt idx="9995">
                  <c:v>1.007080078125E-3</c:v>
                </c:pt>
                <c:pt idx="9996">
                  <c:v>1.0068416595458984E-3</c:v>
                </c:pt>
                <c:pt idx="9997">
                  <c:v>1.007080078125E-3</c:v>
                </c:pt>
                <c:pt idx="9998">
                  <c:v>1.007080078125E-3</c:v>
                </c:pt>
                <c:pt idx="9999">
                  <c:v>1.0068416595458984E-3</c:v>
                </c:pt>
                <c:pt idx="10000">
                  <c:v>1.007080078125E-3</c:v>
                </c:pt>
                <c:pt idx="10001">
                  <c:v>1.0080337524414063E-3</c:v>
                </c:pt>
                <c:pt idx="10002">
                  <c:v>1.007080078125E-3</c:v>
                </c:pt>
                <c:pt idx="10003">
                  <c:v>1.0068416595458984E-3</c:v>
                </c:pt>
                <c:pt idx="10004">
                  <c:v>1.007080078125E-3</c:v>
                </c:pt>
                <c:pt idx="10005">
                  <c:v>1.007080078125E-3</c:v>
                </c:pt>
                <c:pt idx="10006">
                  <c:v>1.0068416595458984E-3</c:v>
                </c:pt>
                <c:pt idx="10007">
                  <c:v>1.007080078125E-3</c:v>
                </c:pt>
                <c:pt idx="10008">
                  <c:v>1.007080078125E-3</c:v>
                </c:pt>
                <c:pt idx="10009">
                  <c:v>1.0068416595458984E-3</c:v>
                </c:pt>
                <c:pt idx="10010">
                  <c:v>1.007080078125E-3</c:v>
                </c:pt>
                <c:pt idx="10011">
                  <c:v>1.007080078125E-3</c:v>
                </c:pt>
                <c:pt idx="10012">
                  <c:v>1.0068416595458984E-3</c:v>
                </c:pt>
                <c:pt idx="10013">
                  <c:v>1.0080337524414063E-3</c:v>
                </c:pt>
                <c:pt idx="10014">
                  <c:v>1.007080078125E-3</c:v>
                </c:pt>
                <c:pt idx="10015">
                  <c:v>1.0068416595458984E-3</c:v>
                </c:pt>
                <c:pt idx="10016">
                  <c:v>1.007080078125E-3</c:v>
                </c:pt>
                <c:pt idx="10017">
                  <c:v>1.007080078125E-3</c:v>
                </c:pt>
                <c:pt idx="10018">
                  <c:v>1.0068416595458984E-3</c:v>
                </c:pt>
                <c:pt idx="10019">
                  <c:v>1.007080078125E-3</c:v>
                </c:pt>
                <c:pt idx="10020">
                  <c:v>1.007080078125E-3</c:v>
                </c:pt>
                <c:pt idx="10021">
                  <c:v>1.0068416595458984E-3</c:v>
                </c:pt>
                <c:pt idx="10022">
                  <c:v>1.007080078125E-3</c:v>
                </c:pt>
                <c:pt idx="10023">
                  <c:v>1.007080078125E-3</c:v>
                </c:pt>
                <c:pt idx="10024">
                  <c:v>1.0068416595458984E-3</c:v>
                </c:pt>
                <c:pt idx="10025">
                  <c:v>1.007080078125E-3</c:v>
                </c:pt>
                <c:pt idx="10026">
                  <c:v>1.0080337524414063E-3</c:v>
                </c:pt>
                <c:pt idx="10027">
                  <c:v>1.007080078125E-3</c:v>
                </c:pt>
                <c:pt idx="10028">
                  <c:v>1.0068416595458984E-3</c:v>
                </c:pt>
                <c:pt idx="10029">
                  <c:v>1.007080078125E-3</c:v>
                </c:pt>
                <c:pt idx="10030">
                  <c:v>1.007080078125E-3</c:v>
                </c:pt>
                <c:pt idx="10031">
                  <c:v>1.0068416595458984E-3</c:v>
                </c:pt>
                <c:pt idx="10032">
                  <c:v>1.007080078125E-3</c:v>
                </c:pt>
                <c:pt idx="10033">
                  <c:v>1.007080078125E-3</c:v>
                </c:pt>
                <c:pt idx="10034">
                  <c:v>1.0068416595458984E-3</c:v>
                </c:pt>
                <c:pt idx="10035">
                  <c:v>1.007080078125E-3</c:v>
                </c:pt>
                <c:pt idx="10036">
                  <c:v>1.0068416595458984E-3</c:v>
                </c:pt>
                <c:pt idx="10037">
                  <c:v>1.007080078125E-3</c:v>
                </c:pt>
                <c:pt idx="10038">
                  <c:v>1.0080337524414063E-3</c:v>
                </c:pt>
                <c:pt idx="10039">
                  <c:v>1.007080078125E-3</c:v>
                </c:pt>
                <c:pt idx="10040">
                  <c:v>1.0068416595458984E-3</c:v>
                </c:pt>
                <c:pt idx="10041">
                  <c:v>1.007080078125E-3</c:v>
                </c:pt>
                <c:pt idx="10042">
                  <c:v>1.007080078125E-3</c:v>
                </c:pt>
                <c:pt idx="10043">
                  <c:v>1.0068416595458984E-3</c:v>
                </c:pt>
                <c:pt idx="10044">
                  <c:v>1.007080078125E-3</c:v>
                </c:pt>
                <c:pt idx="10045">
                  <c:v>1.007080078125E-3</c:v>
                </c:pt>
                <c:pt idx="10046">
                  <c:v>1.0068416595458984E-3</c:v>
                </c:pt>
                <c:pt idx="10047">
                  <c:v>1.007080078125E-3</c:v>
                </c:pt>
                <c:pt idx="10048">
                  <c:v>1.007080078125E-3</c:v>
                </c:pt>
                <c:pt idx="10049">
                  <c:v>1.0068416595458984E-3</c:v>
                </c:pt>
                <c:pt idx="10050">
                  <c:v>1.007080078125E-3</c:v>
                </c:pt>
                <c:pt idx="10051">
                  <c:v>1.0080337524414063E-3</c:v>
                </c:pt>
                <c:pt idx="10052">
                  <c:v>1.007080078125E-3</c:v>
                </c:pt>
                <c:pt idx="10053">
                  <c:v>1.0068416595458984E-3</c:v>
                </c:pt>
                <c:pt idx="10054">
                  <c:v>1.007080078125E-3</c:v>
                </c:pt>
                <c:pt idx="10055">
                  <c:v>1.007080078125E-3</c:v>
                </c:pt>
                <c:pt idx="10056">
                  <c:v>1.0068416595458984E-3</c:v>
                </c:pt>
                <c:pt idx="10057">
                  <c:v>1.1078119277954102E-2</c:v>
                </c:pt>
                <c:pt idx="10058">
                  <c:v>1.0068416595458984E-3</c:v>
                </c:pt>
                <c:pt idx="10059">
                  <c:v>1.007080078125E-3</c:v>
                </c:pt>
                <c:pt idx="10060">
                  <c:v>1.007080078125E-3</c:v>
                </c:pt>
                <c:pt idx="10061">
                  <c:v>1.0068416595458984E-3</c:v>
                </c:pt>
                <c:pt idx="10062">
                  <c:v>1.007080078125E-3</c:v>
                </c:pt>
                <c:pt idx="10063">
                  <c:v>1.007080078125E-3</c:v>
                </c:pt>
                <c:pt idx="10064">
                  <c:v>1.0068416595458984E-3</c:v>
                </c:pt>
                <c:pt idx="10065">
                  <c:v>1.007080078125E-3</c:v>
                </c:pt>
                <c:pt idx="10066">
                  <c:v>1.0080337524414063E-3</c:v>
                </c:pt>
                <c:pt idx="10067">
                  <c:v>1.007080078125E-3</c:v>
                </c:pt>
                <c:pt idx="10068">
                  <c:v>1.0068416595458984E-3</c:v>
                </c:pt>
                <c:pt idx="10069">
                  <c:v>1.007080078125E-3</c:v>
                </c:pt>
                <c:pt idx="10070">
                  <c:v>1.0068416595458984E-3</c:v>
                </c:pt>
                <c:pt idx="10071">
                  <c:v>1.007080078125E-3</c:v>
                </c:pt>
                <c:pt idx="10072">
                  <c:v>1.007080078125E-3</c:v>
                </c:pt>
                <c:pt idx="10073">
                  <c:v>1.0068416595458984E-3</c:v>
                </c:pt>
                <c:pt idx="10074">
                  <c:v>1.007080078125E-3</c:v>
                </c:pt>
                <c:pt idx="10075">
                  <c:v>1.007080078125E-3</c:v>
                </c:pt>
                <c:pt idx="10076">
                  <c:v>1.0068416595458984E-3</c:v>
                </c:pt>
                <c:pt idx="10077">
                  <c:v>1.007080078125E-3</c:v>
                </c:pt>
                <c:pt idx="10078">
                  <c:v>1.0080337524414063E-3</c:v>
                </c:pt>
                <c:pt idx="10079">
                  <c:v>1.007080078125E-3</c:v>
                </c:pt>
                <c:pt idx="10080">
                  <c:v>1.0068416595458984E-3</c:v>
                </c:pt>
                <c:pt idx="10081">
                  <c:v>1.007080078125E-3</c:v>
                </c:pt>
                <c:pt idx="10082">
                  <c:v>1.007080078125E-3</c:v>
                </c:pt>
                <c:pt idx="10083">
                  <c:v>1.0068416595458984E-3</c:v>
                </c:pt>
                <c:pt idx="10084">
                  <c:v>1.007080078125E-3</c:v>
                </c:pt>
                <c:pt idx="10085">
                  <c:v>1.007080078125E-3</c:v>
                </c:pt>
                <c:pt idx="10086">
                  <c:v>1.0068416595458984E-3</c:v>
                </c:pt>
                <c:pt idx="10087">
                  <c:v>1.007080078125E-3</c:v>
                </c:pt>
                <c:pt idx="10088">
                  <c:v>1.007080078125E-3</c:v>
                </c:pt>
                <c:pt idx="10089">
                  <c:v>1.0068416595458984E-3</c:v>
                </c:pt>
                <c:pt idx="10090">
                  <c:v>1.007080078125E-3</c:v>
                </c:pt>
                <c:pt idx="10091">
                  <c:v>1.0080337524414063E-3</c:v>
                </c:pt>
                <c:pt idx="10092">
                  <c:v>1.0068416595458984E-3</c:v>
                </c:pt>
                <c:pt idx="10093">
                  <c:v>1.007080078125E-3</c:v>
                </c:pt>
                <c:pt idx="10094">
                  <c:v>1.007080078125E-3</c:v>
                </c:pt>
                <c:pt idx="10095">
                  <c:v>1.0068416595458984E-3</c:v>
                </c:pt>
                <c:pt idx="10096">
                  <c:v>1.007080078125E-3</c:v>
                </c:pt>
                <c:pt idx="10097">
                  <c:v>1.007080078125E-3</c:v>
                </c:pt>
                <c:pt idx="10098">
                  <c:v>1.0068416595458984E-3</c:v>
                </c:pt>
                <c:pt idx="10099">
                  <c:v>1.007080078125E-3</c:v>
                </c:pt>
                <c:pt idx="10100">
                  <c:v>1.007080078125E-3</c:v>
                </c:pt>
                <c:pt idx="10101">
                  <c:v>1.0068416595458984E-3</c:v>
                </c:pt>
                <c:pt idx="10102">
                  <c:v>1.007080078125E-3</c:v>
                </c:pt>
                <c:pt idx="10103">
                  <c:v>1.0080337524414063E-3</c:v>
                </c:pt>
                <c:pt idx="10104">
                  <c:v>1.007080078125E-3</c:v>
                </c:pt>
                <c:pt idx="10105">
                  <c:v>1.0068416595458984E-3</c:v>
                </c:pt>
                <c:pt idx="10106">
                  <c:v>1.007080078125E-3</c:v>
                </c:pt>
                <c:pt idx="10107">
                  <c:v>1.007080078125E-3</c:v>
                </c:pt>
                <c:pt idx="10108">
                  <c:v>1.0068416595458984E-3</c:v>
                </c:pt>
                <c:pt idx="10109">
                  <c:v>1.007080078125E-3</c:v>
                </c:pt>
                <c:pt idx="10110">
                  <c:v>1.007080078125E-3</c:v>
                </c:pt>
                <c:pt idx="10111">
                  <c:v>1.0068416595458984E-3</c:v>
                </c:pt>
                <c:pt idx="10112">
                  <c:v>1.007080078125E-3</c:v>
                </c:pt>
                <c:pt idx="10113">
                  <c:v>1.007080078125E-3</c:v>
                </c:pt>
                <c:pt idx="10114">
                  <c:v>1.0068416595458984E-3</c:v>
                </c:pt>
                <c:pt idx="10115">
                  <c:v>1.007080078125E-3</c:v>
                </c:pt>
                <c:pt idx="10116">
                  <c:v>1.0080337524414063E-3</c:v>
                </c:pt>
                <c:pt idx="10117">
                  <c:v>1.0068416595458984E-3</c:v>
                </c:pt>
                <c:pt idx="10118">
                  <c:v>1.007080078125E-3</c:v>
                </c:pt>
                <c:pt idx="10119">
                  <c:v>1.007080078125E-3</c:v>
                </c:pt>
                <c:pt idx="10120">
                  <c:v>1.0068416595458984E-3</c:v>
                </c:pt>
                <c:pt idx="10121">
                  <c:v>1.007080078125E-3</c:v>
                </c:pt>
                <c:pt idx="10122">
                  <c:v>1.007080078125E-3</c:v>
                </c:pt>
                <c:pt idx="10123">
                  <c:v>1.0068416595458984E-3</c:v>
                </c:pt>
                <c:pt idx="10124">
                  <c:v>1.007080078125E-3</c:v>
                </c:pt>
                <c:pt idx="10125">
                  <c:v>1.007080078125E-3</c:v>
                </c:pt>
                <c:pt idx="10126">
                  <c:v>1.0068416595458984E-3</c:v>
                </c:pt>
                <c:pt idx="10127">
                  <c:v>1.007080078125E-3</c:v>
                </c:pt>
                <c:pt idx="10128">
                  <c:v>1.0080337524414063E-3</c:v>
                </c:pt>
                <c:pt idx="10129">
                  <c:v>1.007080078125E-3</c:v>
                </c:pt>
                <c:pt idx="10130">
                  <c:v>1.0068416595458984E-3</c:v>
                </c:pt>
                <c:pt idx="10131">
                  <c:v>1.007080078125E-3</c:v>
                </c:pt>
                <c:pt idx="10132">
                  <c:v>1.007080078125E-3</c:v>
                </c:pt>
                <c:pt idx="10133">
                  <c:v>1.0068416595458984E-3</c:v>
                </c:pt>
                <c:pt idx="10134">
                  <c:v>1.007080078125E-3</c:v>
                </c:pt>
                <c:pt idx="10135">
                  <c:v>2.1148920059204102E-2</c:v>
                </c:pt>
                <c:pt idx="10136">
                  <c:v>1.007080078125E-3</c:v>
                </c:pt>
                <c:pt idx="10137">
                  <c:v>1.007080078125E-3</c:v>
                </c:pt>
                <c:pt idx="10138">
                  <c:v>1.0068416595458984E-3</c:v>
                </c:pt>
                <c:pt idx="10139">
                  <c:v>1.007080078125E-3</c:v>
                </c:pt>
                <c:pt idx="10140">
                  <c:v>1.007080078125E-3</c:v>
                </c:pt>
                <c:pt idx="10141">
                  <c:v>1.0068416595458984E-3</c:v>
                </c:pt>
                <c:pt idx="10142">
                  <c:v>1.007080078125E-3</c:v>
                </c:pt>
                <c:pt idx="10143">
                  <c:v>1.007080078125E-3</c:v>
                </c:pt>
                <c:pt idx="10144">
                  <c:v>1.0068416595458984E-3</c:v>
                </c:pt>
                <c:pt idx="10145">
                  <c:v>1.007080078125E-3</c:v>
                </c:pt>
                <c:pt idx="10146">
                  <c:v>1.0080337524414063E-3</c:v>
                </c:pt>
                <c:pt idx="10147">
                  <c:v>1.0068416595458984E-3</c:v>
                </c:pt>
                <c:pt idx="10148">
                  <c:v>1.007080078125E-3</c:v>
                </c:pt>
                <c:pt idx="10149">
                  <c:v>1.007080078125E-3</c:v>
                </c:pt>
                <c:pt idx="10150">
                  <c:v>1.0068416595458984E-3</c:v>
                </c:pt>
                <c:pt idx="10151">
                  <c:v>1.007080078125E-3</c:v>
                </c:pt>
                <c:pt idx="10152">
                  <c:v>1.007080078125E-3</c:v>
                </c:pt>
                <c:pt idx="10153">
                  <c:v>1.0068416595458984E-3</c:v>
                </c:pt>
                <c:pt idx="10154">
                  <c:v>1.007080078125E-3</c:v>
                </c:pt>
                <c:pt idx="10155">
                  <c:v>1.007080078125E-3</c:v>
                </c:pt>
                <c:pt idx="10156">
                  <c:v>1.0068416595458984E-3</c:v>
                </c:pt>
                <c:pt idx="10157">
                  <c:v>1.007080078125E-3</c:v>
                </c:pt>
                <c:pt idx="10158">
                  <c:v>1.0080337524414063E-3</c:v>
                </c:pt>
                <c:pt idx="10159">
                  <c:v>1.007080078125E-3</c:v>
                </c:pt>
                <c:pt idx="10160">
                  <c:v>1.0068416595458984E-3</c:v>
                </c:pt>
                <c:pt idx="10161">
                  <c:v>1.007080078125E-3</c:v>
                </c:pt>
                <c:pt idx="10162">
                  <c:v>1.007080078125E-3</c:v>
                </c:pt>
                <c:pt idx="10163">
                  <c:v>1.0068416595458984E-3</c:v>
                </c:pt>
                <c:pt idx="10164">
                  <c:v>1.007080078125E-3</c:v>
                </c:pt>
                <c:pt idx="10165">
                  <c:v>1.007080078125E-3</c:v>
                </c:pt>
                <c:pt idx="10166">
                  <c:v>1.0068416595458984E-3</c:v>
                </c:pt>
                <c:pt idx="10167">
                  <c:v>1.007080078125E-3</c:v>
                </c:pt>
                <c:pt idx="10168">
                  <c:v>1.007080078125E-3</c:v>
                </c:pt>
                <c:pt idx="10169">
                  <c:v>1.0068416595458984E-3</c:v>
                </c:pt>
                <c:pt idx="10170">
                  <c:v>1.007080078125E-3</c:v>
                </c:pt>
                <c:pt idx="10171">
                  <c:v>1.0080337524414063E-3</c:v>
                </c:pt>
                <c:pt idx="10172">
                  <c:v>1.0068416595458984E-3</c:v>
                </c:pt>
                <c:pt idx="10173">
                  <c:v>1.007080078125E-3</c:v>
                </c:pt>
                <c:pt idx="10174">
                  <c:v>1.007080078125E-3</c:v>
                </c:pt>
                <c:pt idx="10175">
                  <c:v>1.0068416595458984E-3</c:v>
                </c:pt>
                <c:pt idx="10176">
                  <c:v>1.007080078125E-3</c:v>
                </c:pt>
                <c:pt idx="10177">
                  <c:v>1.007080078125E-3</c:v>
                </c:pt>
                <c:pt idx="10178">
                  <c:v>1.0068416595458984E-3</c:v>
                </c:pt>
                <c:pt idx="10179">
                  <c:v>1.007080078125E-3</c:v>
                </c:pt>
                <c:pt idx="10180">
                  <c:v>1.007080078125E-3</c:v>
                </c:pt>
                <c:pt idx="10181">
                  <c:v>1.0068416595458984E-3</c:v>
                </c:pt>
                <c:pt idx="10182">
                  <c:v>1.007080078125E-3</c:v>
                </c:pt>
                <c:pt idx="10183">
                  <c:v>1.0080337524414063E-3</c:v>
                </c:pt>
                <c:pt idx="10184">
                  <c:v>1.007080078125E-3</c:v>
                </c:pt>
                <c:pt idx="10185">
                  <c:v>1.0068416595458984E-3</c:v>
                </c:pt>
                <c:pt idx="10186">
                  <c:v>1.007080078125E-3</c:v>
                </c:pt>
                <c:pt idx="10187">
                  <c:v>1.007080078125E-3</c:v>
                </c:pt>
                <c:pt idx="10188">
                  <c:v>1.0068416595458984E-3</c:v>
                </c:pt>
                <c:pt idx="10189">
                  <c:v>1.007080078125E-3</c:v>
                </c:pt>
                <c:pt idx="10190">
                  <c:v>1.007080078125E-3</c:v>
                </c:pt>
                <c:pt idx="10191">
                  <c:v>1.0068416595458984E-3</c:v>
                </c:pt>
                <c:pt idx="10192">
                  <c:v>1.007080078125E-3</c:v>
                </c:pt>
                <c:pt idx="10193">
                  <c:v>1.007080078125E-3</c:v>
                </c:pt>
                <c:pt idx="10194">
                  <c:v>1.0068416595458984E-3</c:v>
                </c:pt>
                <c:pt idx="10195">
                  <c:v>1.007080078125E-3</c:v>
                </c:pt>
                <c:pt idx="10196">
                  <c:v>1.0080337524414063E-3</c:v>
                </c:pt>
                <c:pt idx="10197">
                  <c:v>1.0068416595458984E-3</c:v>
                </c:pt>
                <c:pt idx="10198">
                  <c:v>1.007080078125E-3</c:v>
                </c:pt>
                <c:pt idx="10199">
                  <c:v>1.007080078125E-3</c:v>
                </c:pt>
                <c:pt idx="10200">
                  <c:v>1.0068416595458984E-3</c:v>
                </c:pt>
                <c:pt idx="10201">
                  <c:v>1.007080078125E-3</c:v>
                </c:pt>
                <c:pt idx="10202">
                  <c:v>1.007080078125E-3</c:v>
                </c:pt>
                <c:pt idx="10203">
                  <c:v>1.0068416595458984E-3</c:v>
                </c:pt>
                <c:pt idx="10204">
                  <c:v>1.007080078125E-3</c:v>
                </c:pt>
                <c:pt idx="10205">
                  <c:v>1.007080078125E-3</c:v>
                </c:pt>
                <c:pt idx="10206">
                  <c:v>1.0068416595458984E-3</c:v>
                </c:pt>
                <c:pt idx="10207">
                  <c:v>1.007080078125E-3</c:v>
                </c:pt>
                <c:pt idx="10208">
                  <c:v>1.0080337524414063E-3</c:v>
                </c:pt>
                <c:pt idx="10209">
                  <c:v>1.007080078125E-3</c:v>
                </c:pt>
                <c:pt idx="10210">
                  <c:v>1.0068416595458984E-3</c:v>
                </c:pt>
                <c:pt idx="10211">
                  <c:v>1.007080078125E-3</c:v>
                </c:pt>
                <c:pt idx="10212">
                  <c:v>1.007080078125E-3</c:v>
                </c:pt>
                <c:pt idx="10213">
                  <c:v>1.0068416595458984E-3</c:v>
                </c:pt>
                <c:pt idx="10214">
                  <c:v>1.007080078125E-3</c:v>
                </c:pt>
                <c:pt idx="10215">
                  <c:v>1.007080078125E-3</c:v>
                </c:pt>
                <c:pt idx="10216">
                  <c:v>1.0068416595458984E-3</c:v>
                </c:pt>
                <c:pt idx="10217">
                  <c:v>1.007080078125E-3</c:v>
                </c:pt>
                <c:pt idx="10218">
                  <c:v>1.007080078125E-3</c:v>
                </c:pt>
                <c:pt idx="10219">
                  <c:v>1.0068416595458984E-3</c:v>
                </c:pt>
                <c:pt idx="10220">
                  <c:v>1.007080078125E-3</c:v>
                </c:pt>
                <c:pt idx="10221">
                  <c:v>1.0080337524414063E-3</c:v>
                </c:pt>
                <c:pt idx="10222">
                  <c:v>1.0068416595458984E-3</c:v>
                </c:pt>
                <c:pt idx="10223">
                  <c:v>1.007080078125E-3</c:v>
                </c:pt>
                <c:pt idx="10224">
                  <c:v>1.007080078125E-3</c:v>
                </c:pt>
                <c:pt idx="10225">
                  <c:v>1.0068416595458984E-3</c:v>
                </c:pt>
                <c:pt idx="10226">
                  <c:v>1.007080078125E-3</c:v>
                </c:pt>
                <c:pt idx="10227">
                  <c:v>1.007080078125E-3</c:v>
                </c:pt>
                <c:pt idx="10228">
                  <c:v>1.0068416595458984E-3</c:v>
                </c:pt>
                <c:pt idx="10229">
                  <c:v>1.007080078125E-3</c:v>
                </c:pt>
                <c:pt idx="10230">
                  <c:v>1.007080078125E-3</c:v>
                </c:pt>
                <c:pt idx="10231">
                  <c:v>1.0068416595458984E-3</c:v>
                </c:pt>
                <c:pt idx="10232">
                  <c:v>1.007080078125E-3</c:v>
                </c:pt>
                <c:pt idx="10233">
                  <c:v>1.0080337524414063E-3</c:v>
                </c:pt>
                <c:pt idx="10234">
                  <c:v>1.007080078125E-3</c:v>
                </c:pt>
                <c:pt idx="10235">
                  <c:v>1.0068416595458984E-3</c:v>
                </c:pt>
                <c:pt idx="10236">
                  <c:v>1.007080078125E-3</c:v>
                </c:pt>
                <c:pt idx="10237">
                  <c:v>1.007080078125E-3</c:v>
                </c:pt>
                <c:pt idx="10238">
                  <c:v>1.0068416595458984E-3</c:v>
                </c:pt>
                <c:pt idx="10239">
                  <c:v>1.007080078125E-3</c:v>
                </c:pt>
                <c:pt idx="10240">
                  <c:v>1.007080078125E-3</c:v>
                </c:pt>
                <c:pt idx="10241">
                  <c:v>1.0068416595458984E-3</c:v>
                </c:pt>
                <c:pt idx="10242">
                  <c:v>1.007080078125E-3</c:v>
                </c:pt>
                <c:pt idx="10243">
                  <c:v>1.007080078125E-3</c:v>
                </c:pt>
                <c:pt idx="10244">
                  <c:v>1.0068416595458984E-3</c:v>
                </c:pt>
                <c:pt idx="10245">
                  <c:v>1.007080078125E-3</c:v>
                </c:pt>
                <c:pt idx="10246">
                  <c:v>1.0080337524414063E-3</c:v>
                </c:pt>
                <c:pt idx="10247">
                  <c:v>1.0068416595458984E-3</c:v>
                </c:pt>
                <c:pt idx="10248">
                  <c:v>1.007080078125E-3</c:v>
                </c:pt>
                <c:pt idx="10249">
                  <c:v>1.007080078125E-3</c:v>
                </c:pt>
                <c:pt idx="10250">
                  <c:v>1.0068416595458984E-3</c:v>
                </c:pt>
                <c:pt idx="10251">
                  <c:v>1.007080078125E-3</c:v>
                </c:pt>
                <c:pt idx="10252">
                  <c:v>1.007080078125E-3</c:v>
                </c:pt>
                <c:pt idx="10253">
                  <c:v>1.0068416595458984E-3</c:v>
                </c:pt>
                <c:pt idx="10254">
                  <c:v>1.007080078125E-3</c:v>
                </c:pt>
                <c:pt idx="10255">
                  <c:v>1.007080078125E-3</c:v>
                </c:pt>
                <c:pt idx="10256">
                  <c:v>1.0068416595458984E-3</c:v>
                </c:pt>
                <c:pt idx="10257">
                  <c:v>1.007080078125E-3</c:v>
                </c:pt>
                <c:pt idx="10258">
                  <c:v>1.0080337524414063E-3</c:v>
                </c:pt>
                <c:pt idx="10259">
                  <c:v>1.007080078125E-3</c:v>
                </c:pt>
                <c:pt idx="10260">
                  <c:v>1.0068416595458984E-3</c:v>
                </c:pt>
                <c:pt idx="10261">
                  <c:v>1.007080078125E-3</c:v>
                </c:pt>
                <c:pt idx="10262">
                  <c:v>1.007080078125E-3</c:v>
                </c:pt>
                <c:pt idx="10263">
                  <c:v>1.0068416595458984E-3</c:v>
                </c:pt>
                <c:pt idx="10264">
                  <c:v>1.007080078125E-3</c:v>
                </c:pt>
                <c:pt idx="10265">
                  <c:v>1.007080078125E-3</c:v>
                </c:pt>
                <c:pt idx="10266">
                  <c:v>1.0068416595458984E-3</c:v>
                </c:pt>
                <c:pt idx="10267">
                  <c:v>1.007080078125E-3</c:v>
                </c:pt>
                <c:pt idx="10268">
                  <c:v>1.007080078125E-3</c:v>
                </c:pt>
                <c:pt idx="10269">
                  <c:v>1.0068416595458984E-3</c:v>
                </c:pt>
                <c:pt idx="10270">
                  <c:v>1.007080078125E-3</c:v>
                </c:pt>
                <c:pt idx="10271">
                  <c:v>1.0080337524414063E-3</c:v>
                </c:pt>
                <c:pt idx="10272">
                  <c:v>1.0068416595458984E-3</c:v>
                </c:pt>
                <c:pt idx="10273">
                  <c:v>1.007080078125E-3</c:v>
                </c:pt>
                <c:pt idx="10274">
                  <c:v>1.007080078125E-3</c:v>
                </c:pt>
                <c:pt idx="10275">
                  <c:v>1.0068416595458984E-3</c:v>
                </c:pt>
                <c:pt idx="10276">
                  <c:v>1.007080078125E-3</c:v>
                </c:pt>
                <c:pt idx="10277">
                  <c:v>1.007080078125E-3</c:v>
                </c:pt>
                <c:pt idx="10278">
                  <c:v>1.0068416595458984E-3</c:v>
                </c:pt>
                <c:pt idx="10279">
                  <c:v>1.007080078125E-3</c:v>
                </c:pt>
                <c:pt idx="10280">
                  <c:v>1.007080078125E-3</c:v>
                </c:pt>
                <c:pt idx="10281">
                  <c:v>1.0068416595458984E-3</c:v>
                </c:pt>
                <c:pt idx="10282">
                  <c:v>1.007080078125E-3</c:v>
                </c:pt>
                <c:pt idx="10283">
                  <c:v>1.0080337524414063E-3</c:v>
                </c:pt>
                <c:pt idx="10284">
                  <c:v>3.0210018157958984E-3</c:v>
                </c:pt>
                <c:pt idx="10285">
                  <c:v>1.007080078125E-3</c:v>
                </c:pt>
                <c:pt idx="10286">
                  <c:v>1.0068416595458984E-3</c:v>
                </c:pt>
                <c:pt idx="10287">
                  <c:v>1.007080078125E-3</c:v>
                </c:pt>
                <c:pt idx="10288">
                  <c:v>1.007080078125E-3</c:v>
                </c:pt>
                <c:pt idx="10289">
                  <c:v>1.0068416595458984E-3</c:v>
                </c:pt>
                <c:pt idx="10290">
                  <c:v>1.007080078125E-3</c:v>
                </c:pt>
                <c:pt idx="10291">
                  <c:v>1.007080078125E-3</c:v>
                </c:pt>
                <c:pt idx="10292">
                  <c:v>1.0068416595458984E-3</c:v>
                </c:pt>
                <c:pt idx="10293">
                  <c:v>1.0080337524414063E-3</c:v>
                </c:pt>
                <c:pt idx="10294">
                  <c:v>1.2084007263183594E-2</c:v>
                </c:pt>
                <c:pt idx="10295">
                  <c:v>1.0080337524414063E-3</c:v>
                </c:pt>
                <c:pt idx="10296">
                  <c:v>1.007080078125E-3</c:v>
                </c:pt>
                <c:pt idx="10297">
                  <c:v>1.0068416595458984E-3</c:v>
                </c:pt>
                <c:pt idx="10298">
                  <c:v>1.007080078125E-3</c:v>
                </c:pt>
                <c:pt idx="10299">
                  <c:v>1.007080078125E-3</c:v>
                </c:pt>
                <c:pt idx="10300">
                  <c:v>1.0068416595458984E-3</c:v>
                </c:pt>
                <c:pt idx="10301">
                  <c:v>1.007080078125E-3</c:v>
                </c:pt>
                <c:pt idx="10302">
                  <c:v>1.007080078125E-3</c:v>
                </c:pt>
                <c:pt idx="10303">
                  <c:v>1.0068416595458984E-3</c:v>
                </c:pt>
                <c:pt idx="10304">
                  <c:v>1.007080078125E-3</c:v>
                </c:pt>
                <c:pt idx="10305">
                  <c:v>1.007080078125E-3</c:v>
                </c:pt>
                <c:pt idx="10306">
                  <c:v>1.0068416595458984E-3</c:v>
                </c:pt>
                <c:pt idx="10307">
                  <c:v>1.0080337524414063E-3</c:v>
                </c:pt>
                <c:pt idx="10308">
                  <c:v>1.007080078125E-3</c:v>
                </c:pt>
                <c:pt idx="10309">
                  <c:v>1.0068416595458984E-3</c:v>
                </c:pt>
                <c:pt idx="10310">
                  <c:v>1.007080078125E-3</c:v>
                </c:pt>
                <c:pt idx="10311">
                  <c:v>1.007080078125E-3</c:v>
                </c:pt>
                <c:pt idx="10312">
                  <c:v>1.0068416595458984E-3</c:v>
                </c:pt>
                <c:pt idx="10313">
                  <c:v>1.007080078125E-3</c:v>
                </c:pt>
                <c:pt idx="10314">
                  <c:v>1.007080078125E-3</c:v>
                </c:pt>
                <c:pt idx="10315">
                  <c:v>1.0068416595458984E-3</c:v>
                </c:pt>
                <c:pt idx="10316">
                  <c:v>1.007080078125E-3</c:v>
                </c:pt>
                <c:pt idx="10317">
                  <c:v>1.007080078125E-3</c:v>
                </c:pt>
                <c:pt idx="10318">
                  <c:v>1.0068416595458984E-3</c:v>
                </c:pt>
                <c:pt idx="10319">
                  <c:v>1.007080078125E-3</c:v>
                </c:pt>
                <c:pt idx="10320">
                  <c:v>1.0080337524414063E-3</c:v>
                </c:pt>
                <c:pt idx="10321">
                  <c:v>1.007080078125E-3</c:v>
                </c:pt>
                <c:pt idx="10322">
                  <c:v>1.0068416595458984E-3</c:v>
                </c:pt>
                <c:pt idx="10323">
                  <c:v>1.007080078125E-3</c:v>
                </c:pt>
                <c:pt idx="10324">
                  <c:v>1.007080078125E-3</c:v>
                </c:pt>
                <c:pt idx="10325">
                  <c:v>1.0068416595458984E-3</c:v>
                </c:pt>
                <c:pt idx="10326">
                  <c:v>1.007080078125E-3</c:v>
                </c:pt>
                <c:pt idx="10327">
                  <c:v>1.007080078125E-3</c:v>
                </c:pt>
                <c:pt idx="10328">
                  <c:v>1.0068416595458984E-3</c:v>
                </c:pt>
                <c:pt idx="10329">
                  <c:v>1.007080078125E-3</c:v>
                </c:pt>
                <c:pt idx="10330">
                  <c:v>1.007080078125E-3</c:v>
                </c:pt>
                <c:pt idx="10331">
                  <c:v>1.0068416595458984E-3</c:v>
                </c:pt>
                <c:pt idx="10332">
                  <c:v>1.0080337524414063E-3</c:v>
                </c:pt>
                <c:pt idx="10333">
                  <c:v>1.007080078125E-3</c:v>
                </c:pt>
                <c:pt idx="10334">
                  <c:v>1.0068416595458984E-3</c:v>
                </c:pt>
                <c:pt idx="10335">
                  <c:v>1.007080078125E-3</c:v>
                </c:pt>
                <c:pt idx="10336">
                  <c:v>1.007080078125E-3</c:v>
                </c:pt>
                <c:pt idx="10337">
                  <c:v>1.0068416595458984E-3</c:v>
                </c:pt>
                <c:pt idx="10338">
                  <c:v>1.007080078125E-3</c:v>
                </c:pt>
                <c:pt idx="10339">
                  <c:v>1.007080078125E-3</c:v>
                </c:pt>
                <c:pt idx="10340">
                  <c:v>1.0068416595458984E-3</c:v>
                </c:pt>
                <c:pt idx="10341">
                  <c:v>1.007080078125E-3</c:v>
                </c:pt>
                <c:pt idx="10342">
                  <c:v>1.007080078125E-3</c:v>
                </c:pt>
                <c:pt idx="10343">
                  <c:v>1.0068416595458984E-3</c:v>
                </c:pt>
                <c:pt idx="10344">
                  <c:v>1.007080078125E-3</c:v>
                </c:pt>
                <c:pt idx="10345">
                  <c:v>1.0080337524414063E-3</c:v>
                </c:pt>
                <c:pt idx="10346">
                  <c:v>1.007080078125E-3</c:v>
                </c:pt>
                <c:pt idx="10347">
                  <c:v>1.0068416595458984E-3</c:v>
                </c:pt>
                <c:pt idx="10348">
                  <c:v>1.007080078125E-3</c:v>
                </c:pt>
                <c:pt idx="10349">
                  <c:v>1.007080078125E-3</c:v>
                </c:pt>
                <c:pt idx="10350">
                  <c:v>1.0068416595458984E-3</c:v>
                </c:pt>
                <c:pt idx="10351">
                  <c:v>4.0280818939208984E-3</c:v>
                </c:pt>
                <c:pt idx="10352">
                  <c:v>1.007080078125E-3</c:v>
                </c:pt>
                <c:pt idx="10353">
                  <c:v>1.0068416595458984E-3</c:v>
                </c:pt>
                <c:pt idx="10354">
                  <c:v>1.0080337524414063E-3</c:v>
                </c:pt>
                <c:pt idx="10355">
                  <c:v>1.007080078125E-3</c:v>
                </c:pt>
                <c:pt idx="10356">
                  <c:v>1.0068416595458984E-3</c:v>
                </c:pt>
                <c:pt idx="10357">
                  <c:v>1.007080078125E-3</c:v>
                </c:pt>
                <c:pt idx="10358">
                  <c:v>1.007080078125E-3</c:v>
                </c:pt>
                <c:pt idx="10359">
                  <c:v>1.0068416595458984E-3</c:v>
                </c:pt>
                <c:pt idx="10360">
                  <c:v>1.007080078125E-3</c:v>
                </c:pt>
                <c:pt idx="10361">
                  <c:v>1.007080078125E-3</c:v>
                </c:pt>
                <c:pt idx="10362">
                  <c:v>1.0068416595458984E-3</c:v>
                </c:pt>
                <c:pt idx="10363">
                  <c:v>1.007080078125E-3</c:v>
                </c:pt>
                <c:pt idx="10364">
                  <c:v>1.007080078125E-3</c:v>
                </c:pt>
                <c:pt idx="10365">
                  <c:v>1.0068416595458984E-3</c:v>
                </c:pt>
                <c:pt idx="10366">
                  <c:v>1.007080078125E-3</c:v>
                </c:pt>
                <c:pt idx="10367">
                  <c:v>1.0080337524414063E-3</c:v>
                </c:pt>
                <c:pt idx="10368">
                  <c:v>1.007080078125E-3</c:v>
                </c:pt>
                <c:pt idx="10369">
                  <c:v>1.0068416595458984E-3</c:v>
                </c:pt>
                <c:pt idx="10370">
                  <c:v>1.007080078125E-3</c:v>
                </c:pt>
                <c:pt idx="10371">
                  <c:v>1.007080078125E-3</c:v>
                </c:pt>
                <c:pt idx="10372">
                  <c:v>1.0068416595458984E-3</c:v>
                </c:pt>
                <c:pt idx="10373">
                  <c:v>1.007080078125E-3</c:v>
                </c:pt>
                <c:pt idx="10374">
                  <c:v>1.007080078125E-3</c:v>
                </c:pt>
                <c:pt idx="10375">
                  <c:v>1.0068416595458984E-3</c:v>
                </c:pt>
                <c:pt idx="10376">
                  <c:v>1.007080078125E-3</c:v>
                </c:pt>
                <c:pt idx="10377">
                  <c:v>1.007080078125E-3</c:v>
                </c:pt>
                <c:pt idx="10378">
                  <c:v>1.0068416595458984E-3</c:v>
                </c:pt>
                <c:pt idx="10379">
                  <c:v>1.0080337524414063E-3</c:v>
                </c:pt>
                <c:pt idx="10380">
                  <c:v>1.007080078125E-3</c:v>
                </c:pt>
                <c:pt idx="10381">
                  <c:v>1.0068416595458984E-3</c:v>
                </c:pt>
                <c:pt idx="10382">
                  <c:v>1.007080078125E-3</c:v>
                </c:pt>
                <c:pt idx="10383">
                  <c:v>1.007080078125E-3</c:v>
                </c:pt>
                <c:pt idx="10384">
                  <c:v>1.0068416595458984E-3</c:v>
                </c:pt>
                <c:pt idx="10385">
                  <c:v>1.007080078125E-3</c:v>
                </c:pt>
                <c:pt idx="10386">
                  <c:v>1.007080078125E-3</c:v>
                </c:pt>
                <c:pt idx="10387">
                  <c:v>1.0068416595458984E-3</c:v>
                </c:pt>
                <c:pt idx="10388">
                  <c:v>1.007080078125E-3</c:v>
                </c:pt>
                <c:pt idx="10389">
                  <c:v>1.007080078125E-3</c:v>
                </c:pt>
                <c:pt idx="10390">
                  <c:v>1.0068416595458984E-3</c:v>
                </c:pt>
                <c:pt idx="10391">
                  <c:v>1.007080078125E-3</c:v>
                </c:pt>
                <c:pt idx="10392">
                  <c:v>1.0080337524414063E-3</c:v>
                </c:pt>
                <c:pt idx="10393">
                  <c:v>1.007080078125E-3</c:v>
                </c:pt>
                <c:pt idx="10394">
                  <c:v>1.0068416595458984E-3</c:v>
                </c:pt>
                <c:pt idx="10395">
                  <c:v>1.007080078125E-3</c:v>
                </c:pt>
                <c:pt idx="10396">
                  <c:v>1.007080078125E-3</c:v>
                </c:pt>
                <c:pt idx="10397">
                  <c:v>1.0068416595458984E-3</c:v>
                </c:pt>
                <c:pt idx="10398">
                  <c:v>1.007080078125E-3</c:v>
                </c:pt>
                <c:pt idx="10399">
                  <c:v>1.007080078125E-3</c:v>
                </c:pt>
                <c:pt idx="10400">
                  <c:v>1.0068416595458984E-3</c:v>
                </c:pt>
                <c:pt idx="10401">
                  <c:v>1.007080078125E-3</c:v>
                </c:pt>
                <c:pt idx="10402">
                  <c:v>1.007080078125E-3</c:v>
                </c:pt>
                <c:pt idx="10403">
                  <c:v>1.0068416595458984E-3</c:v>
                </c:pt>
                <c:pt idx="10404">
                  <c:v>1.0080337524414063E-3</c:v>
                </c:pt>
                <c:pt idx="10405">
                  <c:v>1.007080078125E-3</c:v>
                </c:pt>
                <c:pt idx="10406">
                  <c:v>1.0068416595458984E-3</c:v>
                </c:pt>
                <c:pt idx="10407">
                  <c:v>1.007080078125E-3</c:v>
                </c:pt>
                <c:pt idx="10408">
                  <c:v>1.007080078125E-3</c:v>
                </c:pt>
                <c:pt idx="10409">
                  <c:v>1.0068416595458984E-3</c:v>
                </c:pt>
                <c:pt idx="10410">
                  <c:v>1.007080078125E-3</c:v>
                </c:pt>
                <c:pt idx="10411">
                  <c:v>1.007080078125E-3</c:v>
                </c:pt>
                <c:pt idx="10412">
                  <c:v>1.0068416595458984E-3</c:v>
                </c:pt>
                <c:pt idx="10413">
                  <c:v>1.007080078125E-3</c:v>
                </c:pt>
                <c:pt idx="10414">
                  <c:v>1.007080078125E-3</c:v>
                </c:pt>
                <c:pt idx="10415">
                  <c:v>1.0068416595458984E-3</c:v>
                </c:pt>
                <c:pt idx="10416">
                  <c:v>1.007080078125E-3</c:v>
                </c:pt>
                <c:pt idx="10417">
                  <c:v>1.0080337524414063E-3</c:v>
                </c:pt>
                <c:pt idx="10418">
                  <c:v>1.007080078125E-3</c:v>
                </c:pt>
                <c:pt idx="10419">
                  <c:v>1.0068416595458984E-3</c:v>
                </c:pt>
                <c:pt idx="10420">
                  <c:v>1.007080078125E-3</c:v>
                </c:pt>
                <c:pt idx="10421">
                  <c:v>1.007080078125E-3</c:v>
                </c:pt>
                <c:pt idx="10422">
                  <c:v>1.0068416595458984E-3</c:v>
                </c:pt>
                <c:pt idx="10423">
                  <c:v>1.007080078125E-3</c:v>
                </c:pt>
                <c:pt idx="10424">
                  <c:v>1.007080078125E-3</c:v>
                </c:pt>
                <c:pt idx="10425">
                  <c:v>1.0068416595458984E-3</c:v>
                </c:pt>
                <c:pt idx="10426">
                  <c:v>1.007080078125E-3</c:v>
                </c:pt>
                <c:pt idx="10427">
                  <c:v>1.007080078125E-3</c:v>
                </c:pt>
                <c:pt idx="10428">
                  <c:v>1.0068416595458984E-3</c:v>
                </c:pt>
                <c:pt idx="10429">
                  <c:v>1.0080337524414063E-3</c:v>
                </c:pt>
                <c:pt idx="10430">
                  <c:v>1.007080078125E-3</c:v>
                </c:pt>
                <c:pt idx="10431">
                  <c:v>1.0068416595458984E-3</c:v>
                </c:pt>
                <c:pt idx="10432">
                  <c:v>1.007080078125E-3</c:v>
                </c:pt>
                <c:pt idx="10433">
                  <c:v>1.007080078125E-3</c:v>
                </c:pt>
                <c:pt idx="10434">
                  <c:v>1.0068416595458984E-3</c:v>
                </c:pt>
                <c:pt idx="10435">
                  <c:v>1.007080078125E-3</c:v>
                </c:pt>
                <c:pt idx="10436">
                  <c:v>1.007080078125E-3</c:v>
                </c:pt>
                <c:pt idx="10437">
                  <c:v>1.0068416595458984E-3</c:v>
                </c:pt>
                <c:pt idx="10438">
                  <c:v>1.007080078125E-3</c:v>
                </c:pt>
                <c:pt idx="10439">
                  <c:v>1.007080078125E-3</c:v>
                </c:pt>
                <c:pt idx="10440">
                  <c:v>1.0068416595458984E-3</c:v>
                </c:pt>
                <c:pt idx="10441">
                  <c:v>1.007080078125E-3</c:v>
                </c:pt>
                <c:pt idx="10442">
                  <c:v>1.0080337524414063E-3</c:v>
                </c:pt>
                <c:pt idx="10443">
                  <c:v>1.007080078125E-3</c:v>
                </c:pt>
                <c:pt idx="10444">
                  <c:v>1.0068416595458984E-3</c:v>
                </c:pt>
                <c:pt idx="10445">
                  <c:v>1.007080078125E-3</c:v>
                </c:pt>
                <c:pt idx="10446">
                  <c:v>1.007080078125E-3</c:v>
                </c:pt>
                <c:pt idx="10447">
                  <c:v>1.0068416595458984E-3</c:v>
                </c:pt>
                <c:pt idx="10448">
                  <c:v>1.007080078125E-3</c:v>
                </c:pt>
                <c:pt idx="10449">
                  <c:v>1.007080078125E-3</c:v>
                </c:pt>
                <c:pt idx="10450">
                  <c:v>3.0210018157958984E-3</c:v>
                </c:pt>
                <c:pt idx="10451">
                  <c:v>1.0068416595458984E-3</c:v>
                </c:pt>
                <c:pt idx="10452">
                  <c:v>1.0080337524414063E-3</c:v>
                </c:pt>
                <c:pt idx="10453">
                  <c:v>1.007080078125E-3</c:v>
                </c:pt>
                <c:pt idx="10454">
                  <c:v>1.0068416595458984E-3</c:v>
                </c:pt>
                <c:pt idx="10455">
                  <c:v>1.007080078125E-3</c:v>
                </c:pt>
                <c:pt idx="10456">
                  <c:v>1.007080078125E-3</c:v>
                </c:pt>
                <c:pt idx="10457">
                  <c:v>1.0068416595458984E-3</c:v>
                </c:pt>
                <c:pt idx="10458">
                  <c:v>1.007080078125E-3</c:v>
                </c:pt>
                <c:pt idx="10459">
                  <c:v>1.007080078125E-3</c:v>
                </c:pt>
                <c:pt idx="10460">
                  <c:v>1.0068416595458984E-3</c:v>
                </c:pt>
                <c:pt idx="10461">
                  <c:v>1.007080078125E-3</c:v>
                </c:pt>
                <c:pt idx="10462">
                  <c:v>1.007080078125E-3</c:v>
                </c:pt>
                <c:pt idx="10463">
                  <c:v>1.0068416595458984E-3</c:v>
                </c:pt>
                <c:pt idx="10464">
                  <c:v>1.007080078125E-3</c:v>
                </c:pt>
                <c:pt idx="10465">
                  <c:v>1.0080337524414063E-3</c:v>
                </c:pt>
                <c:pt idx="10466">
                  <c:v>1.007080078125E-3</c:v>
                </c:pt>
                <c:pt idx="10467">
                  <c:v>1.0068416595458984E-3</c:v>
                </c:pt>
                <c:pt idx="10468">
                  <c:v>1.007080078125E-3</c:v>
                </c:pt>
                <c:pt idx="10469">
                  <c:v>1.007080078125E-3</c:v>
                </c:pt>
                <c:pt idx="10470">
                  <c:v>1.0068416595458984E-3</c:v>
                </c:pt>
                <c:pt idx="10471">
                  <c:v>1.007080078125E-3</c:v>
                </c:pt>
                <c:pt idx="10472">
                  <c:v>1.007080078125E-3</c:v>
                </c:pt>
                <c:pt idx="10473">
                  <c:v>1.0068416595458984E-3</c:v>
                </c:pt>
                <c:pt idx="10474">
                  <c:v>1.007080078125E-3</c:v>
                </c:pt>
                <c:pt idx="10475">
                  <c:v>1.007080078125E-3</c:v>
                </c:pt>
                <c:pt idx="10476">
                  <c:v>1.0068416595458984E-3</c:v>
                </c:pt>
                <c:pt idx="10477">
                  <c:v>1.0080337524414063E-3</c:v>
                </c:pt>
                <c:pt idx="10478">
                  <c:v>1.007080078125E-3</c:v>
                </c:pt>
                <c:pt idx="10479">
                  <c:v>1.0068416595458984E-3</c:v>
                </c:pt>
                <c:pt idx="10480">
                  <c:v>1.007080078125E-3</c:v>
                </c:pt>
                <c:pt idx="10481">
                  <c:v>1.007080078125E-3</c:v>
                </c:pt>
                <c:pt idx="10482">
                  <c:v>1.0068416595458984E-3</c:v>
                </c:pt>
                <c:pt idx="10483">
                  <c:v>1.007080078125E-3</c:v>
                </c:pt>
                <c:pt idx="10484">
                  <c:v>1.007080078125E-3</c:v>
                </c:pt>
                <c:pt idx="10485">
                  <c:v>1.0068416595458984E-3</c:v>
                </c:pt>
                <c:pt idx="10486">
                  <c:v>1.007080078125E-3</c:v>
                </c:pt>
                <c:pt idx="10487">
                  <c:v>1.007080078125E-3</c:v>
                </c:pt>
                <c:pt idx="10488">
                  <c:v>1.0068416595458984E-3</c:v>
                </c:pt>
                <c:pt idx="10489">
                  <c:v>1.007080078125E-3</c:v>
                </c:pt>
                <c:pt idx="10490">
                  <c:v>1.0080337524414063E-3</c:v>
                </c:pt>
                <c:pt idx="10491">
                  <c:v>1.007080078125E-3</c:v>
                </c:pt>
                <c:pt idx="10492">
                  <c:v>1.0068416595458984E-3</c:v>
                </c:pt>
                <c:pt idx="10493">
                  <c:v>1.007080078125E-3</c:v>
                </c:pt>
                <c:pt idx="10494">
                  <c:v>1.007080078125E-3</c:v>
                </c:pt>
                <c:pt idx="10495">
                  <c:v>1.0068416595458984E-3</c:v>
                </c:pt>
                <c:pt idx="10496">
                  <c:v>1.007080078125E-3</c:v>
                </c:pt>
                <c:pt idx="10497">
                  <c:v>1.007080078125E-3</c:v>
                </c:pt>
                <c:pt idx="10498">
                  <c:v>1.0068416595458984E-3</c:v>
                </c:pt>
                <c:pt idx="10499">
                  <c:v>1.007080078125E-3</c:v>
                </c:pt>
                <c:pt idx="10500">
                  <c:v>1.0068416595458984E-3</c:v>
                </c:pt>
                <c:pt idx="10501">
                  <c:v>1.007080078125E-3</c:v>
                </c:pt>
                <c:pt idx="10502">
                  <c:v>1.0080337524414063E-3</c:v>
                </c:pt>
                <c:pt idx="10503">
                  <c:v>1.007080078125E-3</c:v>
                </c:pt>
                <c:pt idx="10504">
                  <c:v>1.0068416595458984E-3</c:v>
                </c:pt>
                <c:pt idx="10505">
                  <c:v>1.007080078125E-3</c:v>
                </c:pt>
                <c:pt idx="10506">
                  <c:v>1.007080078125E-3</c:v>
                </c:pt>
                <c:pt idx="10507">
                  <c:v>1.0068416595458984E-3</c:v>
                </c:pt>
                <c:pt idx="10508">
                  <c:v>1.007080078125E-3</c:v>
                </c:pt>
                <c:pt idx="10509">
                  <c:v>1.007080078125E-3</c:v>
                </c:pt>
                <c:pt idx="10510">
                  <c:v>1.0068416595458984E-3</c:v>
                </c:pt>
                <c:pt idx="10511">
                  <c:v>1.007080078125E-3</c:v>
                </c:pt>
                <c:pt idx="10512">
                  <c:v>1.007080078125E-3</c:v>
                </c:pt>
                <c:pt idx="10513">
                  <c:v>1.0068416595458984E-3</c:v>
                </c:pt>
                <c:pt idx="10514">
                  <c:v>1.007080078125E-3</c:v>
                </c:pt>
                <c:pt idx="10515">
                  <c:v>1.0080337524414063E-3</c:v>
                </c:pt>
                <c:pt idx="10516">
                  <c:v>1.007080078125E-3</c:v>
                </c:pt>
                <c:pt idx="10517">
                  <c:v>1.0068416595458984E-3</c:v>
                </c:pt>
                <c:pt idx="10518">
                  <c:v>1.007080078125E-3</c:v>
                </c:pt>
                <c:pt idx="10519">
                  <c:v>1.007080078125E-3</c:v>
                </c:pt>
                <c:pt idx="10520">
                  <c:v>1.0068416595458984E-3</c:v>
                </c:pt>
                <c:pt idx="10521">
                  <c:v>1.007080078125E-3</c:v>
                </c:pt>
                <c:pt idx="10522">
                  <c:v>1.0068416595458984E-3</c:v>
                </c:pt>
                <c:pt idx="10523">
                  <c:v>1.007080078125E-3</c:v>
                </c:pt>
                <c:pt idx="10524">
                  <c:v>1.007080078125E-3</c:v>
                </c:pt>
                <c:pt idx="10525">
                  <c:v>1.0068416595458984E-3</c:v>
                </c:pt>
                <c:pt idx="10526">
                  <c:v>1.007080078125E-3</c:v>
                </c:pt>
                <c:pt idx="10527">
                  <c:v>1.0080337524414063E-3</c:v>
                </c:pt>
                <c:pt idx="10528">
                  <c:v>1.007080078125E-3</c:v>
                </c:pt>
                <c:pt idx="10529">
                  <c:v>1.0068416595458984E-3</c:v>
                </c:pt>
                <c:pt idx="10530">
                  <c:v>1.007080078125E-3</c:v>
                </c:pt>
                <c:pt idx="10531">
                  <c:v>1.007080078125E-3</c:v>
                </c:pt>
                <c:pt idx="10532">
                  <c:v>1.0068416595458984E-3</c:v>
                </c:pt>
                <c:pt idx="10533">
                  <c:v>1.007080078125E-3</c:v>
                </c:pt>
                <c:pt idx="10534">
                  <c:v>1.007080078125E-3</c:v>
                </c:pt>
                <c:pt idx="10535">
                  <c:v>1.0068416595458984E-3</c:v>
                </c:pt>
                <c:pt idx="10536">
                  <c:v>1.007080078125E-3</c:v>
                </c:pt>
                <c:pt idx="10537">
                  <c:v>1.007080078125E-3</c:v>
                </c:pt>
                <c:pt idx="10538">
                  <c:v>1.0068416595458984E-3</c:v>
                </c:pt>
                <c:pt idx="10539">
                  <c:v>1.007080078125E-3</c:v>
                </c:pt>
                <c:pt idx="10540">
                  <c:v>1.0080337524414063E-3</c:v>
                </c:pt>
                <c:pt idx="10541">
                  <c:v>1.007080078125E-3</c:v>
                </c:pt>
                <c:pt idx="10542">
                  <c:v>1.0068416595458984E-3</c:v>
                </c:pt>
                <c:pt idx="10543">
                  <c:v>1.007080078125E-3</c:v>
                </c:pt>
                <c:pt idx="10544">
                  <c:v>1.0068416595458984E-3</c:v>
                </c:pt>
                <c:pt idx="10545">
                  <c:v>1.007080078125E-3</c:v>
                </c:pt>
                <c:pt idx="10546">
                  <c:v>1.007080078125E-3</c:v>
                </c:pt>
                <c:pt idx="10547">
                  <c:v>1.0068416595458984E-3</c:v>
                </c:pt>
                <c:pt idx="10548">
                  <c:v>1.007080078125E-3</c:v>
                </c:pt>
                <c:pt idx="10549">
                  <c:v>1.007080078125E-3</c:v>
                </c:pt>
                <c:pt idx="10550">
                  <c:v>1.0068416595458984E-3</c:v>
                </c:pt>
                <c:pt idx="10551">
                  <c:v>1.007080078125E-3</c:v>
                </c:pt>
                <c:pt idx="10552">
                  <c:v>1.0080337524414063E-3</c:v>
                </c:pt>
                <c:pt idx="10553">
                  <c:v>1.007080078125E-3</c:v>
                </c:pt>
                <c:pt idx="10554">
                  <c:v>1.0068416595458984E-3</c:v>
                </c:pt>
                <c:pt idx="10555">
                  <c:v>1.007080078125E-3</c:v>
                </c:pt>
                <c:pt idx="10556">
                  <c:v>1.007080078125E-3</c:v>
                </c:pt>
                <c:pt idx="10557">
                  <c:v>1.0068416595458984E-3</c:v>
                </c:pt>
                <c:pt idx="10558">
                  <c:v>1.007080078125E-3</c:v>
                </c:pt>
                <c:pt idx="10559">
                  <c:v>1.007080078125E-3</c:v>
                </c:pt>
                <c:pt idx="10560">
                  <c:v>1.0068416595458984E-3</c:v>
                </c:pt>
                <c:pt idx="10561">
                  <c:v>1.007080078125E-3</c:v>
                </c:pt>
                <c:pt idx="10562">
                  <c:v>1.007080078125E-3</c:v>
                </c:pt>
                <c:pt idx="10563">
                  <c:v>1.0068416595458984E-3</c:v>
                </c:pt>
                <c:pt idx="10564">
                  <c:v>1.007080078125E-3</c:v>
                </c:pt>
                <c:pt idx="10565">
                  <c:v>1.0080337524414063E-3</c:v>
                </c:pt>
                <c:pt idx="10566">
                  <c:v>1.0068416595458984E-3</c:v>
                </c:pt>
                <c:pt idx="10567">
                  <c:v>1.007080078125E-3</c:v>
                </c:pt>
                <c:pt idx="10568">
                  <c:v>1.007080078125E-3</c:v>
                </c:pt>
                <c:pt idx="10569">
                  <c:v>1.0068416595458984E-3</c:v>
                </c:pt>
                <c:pt idx="10570">
                  <c:v>1.007080078125E-3</c:v>
                </c:pt>
                <c:pt idx="10571">
                  <c:v>1.007080078125E-3</c:v>
                </c:pt>
                <c:pt idx="10572">
                  <c:v>1.0068416595458984E-3</c:v>
                </c:pt>
                <c:pt idx="10573">
                  <c:v>1.007080078125E-3</c:v>
                </c:pt>
                <c:pt idx="10574">
                  <c:v>1.007080078125E-3</c:v>
                </c:pt>
                <c:pt idx="10575">
                  <c:v>1.0068416595458984E-3</c:v>
                </c:pt>
                <c:pt idx="10576">
                  <c:v>1.007080078125E-3</c:v>
                </c:pt>
                <c:pt idx="10577">
                  <c:v>1.0080337524414063E-3</c:v>
                </c:pt>
                <c:pt idx="10578">
                  <c:v>1.007080078125E-3</c:v>
                </c:pt>
                <c:pt idx="10579">
                  <c:v>1.0068416595458984E-3</c:v>
                </c:pt>
                <c:pt idx="10580">
                  <c:v>1.007080078125E-3</c:v>
                </c:pt>
                <c:pt idx="10581">
                  <c:v>1.007080078125E-3</c:v>
                </c:pt>
                <c:pt idx="10582">
                  <c:v>1.0068416595458984E-3</c:v>
                </c:pt>
                <c:pt idx="10583">
                  <c:v>1.007080078125E-3</c:v>
                </c:pt>
                <c:pt idx="10584">
                  <c:v>1.007080078125E-3</c:v>
                </c:pt>
                <c:pt idx="10585">
                  <c:v>1.0068416595458984E-3</c:v>
                </c:pt>
                <c:pt idx="10586">
                  <c:v>1.007080078125E-3</c:v>
                </c:pt>
                <c:pt idx="10587">
                  <c:v>1.007080078125E-3</c:v>
                </c:pt>
                <c:pt idx="10588">
                  <c:v>1.0068416595458984E-3</c:v>
                </c:pt>
                <c:pt idx="10589">
                  <c:v>1.007080078125E-3</c:v>
                </c:pt>
                <c:pt idx="10590">
                  <c:v>1.0080337524414063E-3</c:v>
                </c:pt>
                <c:pt idx="10591">
                  <c:v>1.0068416595458984E-3</c:v>
                </c:pt>
                <c:pt idx="10592">
                  <c:v>1.007080078125E-3</c:v>
                </c:pt>
                <c:pt idx="10593">
                  <c:v>1.007080078125E-3</c:v>
                </c:pt>
                <c:pt idx="10594">
                  <c:v>1.0068416595458984E-3</c:v>
                </c:pt>
                <c:pt idx="10595">
                  <c:v>1.007080078125E-3</c:v>
                </c:pt>
                <c:pt idx="10596">
                  <c:v>1.007080078125E-3</c:v>
                </c:pt>
                <c:pt idx="10597">
                  <c:v>1.0068416595458984E-3</c:v>
                </c:pt>
                <c:pt idx="10598">
                  <c:v>1.007080078125E-3</c:v>
                </c:pt>
                <c:pt idx="10599">
                  <c:v>1.007080078125E-3</c:v>
                </c:pt>
                <c:pt idx="10600">
                  <c:v>1.0068416595458984E-3</c:v>
                </c:pt>
                <c:pt idx="10601">
                  <c:v>1.007080078125E-3</c:v>
                </c:pt>
                <c:pt idx="10602">
                  <c:v>1.8127918243408203E-2</c:v>
                </c:pt>
                <c:pt idx="10603">
                  <c:v>1.007080078125E-3</c:v>
                </c:pt>
                <c:pt idx="10604">
                  <c:v>1.007080078125E-3</c:v>
                </c:pt>
                <c:pt idx="10605">
                  <c:v>1.0068416595458984E-3</c:v>
                </c:pt>
                <c:pt idx="10606">
                  <c:v>1.007080078125E-3</c:v>
                </c:pt>
                <c:pt idx="10607">
                  <c:v>1.007080078125E-3</c:v>
                </c:pt>
                <c:pt idx="10608">
                  <c:v>1.0068416595458984E-3</c:v>
                </c:pt>
                <c:pt idx="10609">
                  <c:v>1.007080078125E-3</c:v>
                </c:pt>
                <c:pt idx="10610">
                  <c:v>1.0080337524414063E-3</c:v>
                </c:pt>
                <c:pt idx="10611">
                  <c:v>1.007080078125E-3</c:v>
                </c:pt>
                <c:pt idx="10612">
                  <c:v>1.0068416595458984E-3</c:v>
                </c:pt>
                <c:pt idx="10613">
                  <c:v>1.007080078125E-3</c:v>
                </c:pt>
                <c:pt idx="10614">
                  <c:v>1.007080078125E-3</c:v>
                </c:pt>
                <c:pt idx="10615">
                  <c:v>1.0068416595458984E-3</c:v>
                </c:pt>
                <c:pt idx="10616">
                  <c:v>1.007080078125E-3</c:v>
                </c:pt>
                <c:pt idx="10617">
                  <c:v>1.007080078125E-3</c:v>
                </c:pt>
                <c:pt idx="10618">
                  <c:v>1.0068416595458984E-3</c:v>
                </c:pt>
                <c:pt idx="10619">
                  <c:v>1.007080078125E-3</c:v>
                </c:pt>
                <c:pt idx="10620">
                  <c:v>1.007080078125E-3</c:v>
                </c:pt>
                <c:pt idx="10621">
                  <c:v>1.0068416595458984E-3</c:v>
                </c:pt>
                <c:pt idx="10622">
                  <c:v>1.007080078125E-3</c:v>
                </c:pt>
                <c:pt idx="10623">
                  <c:v>1.0080337524414063E-3</c:v>
                </c:pt>
                <c:pt idx="10624">
                  <c:v>1.0068416595458984E-3</c:v>
                </c:pt>
                <c:pt idx="10625">
                  <c:v>1.007080078125E-3</c:v>
                </c:pt>
                <c:pt idx="10626">
                  <c:v>1.007080078125E-3</c:v>
                </c:pt>
                <c:pt idx="10627">
                  <c:v>1.0068416595458984E-3</c:v>
                </c:pt>
                <c:pt idx="10628">
                  <c:v>1.007080078125E-3</c:v>
                </c:pt>
                <c:pt idx="10629">
                  <c:v>1.007080078125E-3</c:v>
                </c:pt>
                <c:pt idx="10630">
                  <c:v>1.0068416595458984E-3</c:v>
                </c:pt>
                <c:pt idx="10631">
                  <c:v>1.007080078125E-3</c:v>
                </c:pt>
                <c:pt idx="10632">
                  <c:v>1.007080078125E-3</c:v>
                </c:pt>
                <c:pt idx="10633">
                  <c:v>1.0068416595458984E-3</c:v>
                </c:pt>
                <c:pt idx="10634">
                  <c:v>1.007080078125E-3</c:v>
                </c:pt>
                <c:pt idx="10635">
                  <c:v>1.0080337524414063E-3</c:v>
                </c:pt>
                <c:pt idx="10636">
                  <c:v>1.007080078125E-3</c:v>
                </c:pt>
                <c:pt idx="10637">
                  <c:v>1.0068416595458984E-3</c:v>
                </c:pt>
                <c:pt idx="10638">
                  <c:v>1.007080078125E-3</c:v>
                </c:pt>
                <c:pt idx="10639">
                  <c:v>1.007080078125E-3</c:v>
                </c:pt>
                <c:pt idx="10640">
                  <c:v>1.0068416595458984E-3</c:v>
                </c:pt>
                <c:pt idx="10641">
                  <c:v>1.007080078125E-3</c:v>
                </c:pt>
                <c:pt idx="10642">
                  <c:v>1.007080078125E-3</c:v>
                </c:pt>
                <c:pt idx="10643">
                  <c:v>1.0068416595458984E-3</c:v>
                </c:pt>
                <c:pt idx="10644">
                  <c:v>1.007080078125E-3</c:v>
                </c:pt>
                <c:pt idx="10645">
                  <c:v>1.007080078125E-3</c:v>
                </c:pt>
                <c:pt idx="10646">
                  <c:v>1.0068416595458984E-3</c:v>
                </c:pt>
                <c:pt idx="10647">
                  <c:v>1.007080078125E-3</c:v>
                </c:pt>
                <c:pt idx="10648">
                  <c:v>1.0080337524414063E-3</c:v>
                </c:pt>
                <c:pt idx="10649">
                  <c:v>1.0068416595458984E-3</c:v>
                </c:pt>
                <c:pt idx="10650">
                  <c:v>1.007080078125E-3</c:v>
                </c:pt>
                <c:pt idx="10651">
                  <c:v>1.007080078125E-3</c:v>
                </c:pt>
                <c:pt idx="10652">
                  <c:v>1.0068416595458984E-3</c:v>
                </c:pt>
                <c:pt idx="10653">
                  <c:v>1.007080078125E-3</c:v>
                </c:pt>
                <c:pt idx="10654">
                  <c:v>1.007080078125E-3</c:v>
                </c:pt>
                <c:pt idx="10655">
                  <c:v>1.0068416595458984E-3</c:v>
                </c:pt>
                <c:pt idx="10656">
                  <c:v>1.007080078125E-3</c:v>
                </c:pt>
                <c:pt idx="10657">
                  <c:v>1.007080078125E-3</c:v>
                </c:pt>
                <c:pt idx="10658">
                  <c:v>1.0068416595458984E-3</c:v>
                </c:pt>
                <c:pt idx="10659">
                  <c:v>1.007080078125E-3</c:v>
                </c:pt>
                <c:pt idx="10660">
                  <c:v>1.0080337524414063E-3</c:v>
                </c:pt>
                <c:pt idx="10661">
                  <c:v>1.007080078125E-3</c:v>
                </c:pt>
                <c:pt idx="10662">
                  <c:v>1.0068416595458984E-3</c:v>
                </c:pt>
                <c:pt idx="10663">
                  <c:v>1.007080078125E-3</c:v>
                </c:pt>
                <c:pt idx="10664">
                  <c:v>1.007080078125E-3</c:v>
                </c:pt>
                <c:pt idx="10665">
                  <c:v>1.0068416595458984E-3</c:v>
                </c:pt>
                <c:pt idx="10666">
                  <c:v>1.007080078125E-3</c:v>
                </c:pt>
                <c:pt idx="10667">
                  <c:v>1.007080078125E-3</c:v>
                </c:pt>
                <c:pt idx="10668">
                  <c:v>1.0068416595458984E-3</c:v>
                </c:pt>
                <c:pt idx="10669">
                  <c:v>1.007080078125E-3</c:v>
                </c:pt>
                <c:pt idx="10670">
                  <c:v>1.007080078125E-3</c:v>
                </c:pt>
                <c:pt idx="10671">
                  <c:v>1.0068416595458984E-3</c:v>
                </c:pt>
                <c:pt idx="10672">
                  <c:v>1.007080078125E-3</c:v>
                </c:pt>
                <c:pt idx="10673">
                  <c:v>1.0080337524414063E-3</c:v>
                </c:pt>
                <c:pt idx="10674">
                  <c:v>1.0068416595458984E-3</c:v>
                </c:pt>
                <c:pt idx="10675">
                  <c:v>1.007080078125E-3</c:v>
                </c:pt>
                <c:pt idx="10676">
                  <c:v>1.007080078125E-3</c:v>
                </c:pt>
                <c:pt idx="10677">
                  <c:v>1.0068416595458984E-3</c:v>
                </c:pt>
                <c:pt idx="10678">
                  <c:v>1.007080078125E-3</c:v>
                </c:pt>
                <c:pt idx="10679">
                  <c:v>1.007080078125E-3</c:v>
                </c:pt>
                <c:pt idx="10680">
                  <c:v>1.0068416595458984E-3</c:v>
                </c:pt>
                <c:pt idx="10681">
                  <c:v>1.007080078125E-3</c:v>
                </c:pt>
                <c:pt idx="10682">
                  <c:v>1.007080078125E-3</c:v>
                </c:pt>
                <c:pt idx="10683">
                  <c:v>1.0068416595458984E-3</c:v>
                </c:pt>
                <c:pt idx="10684">
                  <c:v>1.007080078125E-3</c:v>
                </c:pt>
                <c:pt idx="10685">
                  <c:v>1.0080337524414063E-3</c:v>
                </c:pt>
                <c:pt idx="10686">
                  <c:v>1.007080078125E-3</c:v>
                </c:pt>
                <c:pt idx="10687">
                  <c:v>8.0559253692626953E-3</c:v>
                </c:pt>
                <c:pt idx="10688">
                  <c:v>1.007080078125E-3</c:v>
                </c:pt>
                <c:pt idx="10689">
                  <c:v>1.0068416595458984E-3</c:v>
                </c:pt>
                <c:pt idx="10690">
                  <c:v>1.007080078125E-3</c:v>
                </c:pt>
                <c:pt idx="10691">
                  <c:v>1.0080337524414063E-3</c:v>
                </c:pt>
                <c:pt idx="10692">
                  <c:v>1.0068416595458984E-3</c:v>
                </c:pt>
                <c:pt idx="10693">
                  <c:v>1.007080078125E-3</c:v>
                </c:pt>
                <c:pt idx="10694">
                  <c:v>1.007080078125E-3</c:v>
                </c:pt>
                <c:pt idx="10695">
                  <c:v>1.0068416595458984E-3</c:v>
                </c:pt>
                <c:pt idx="10696">
                  <c:v>1.007080078125E-3</c:v>
                </c:pt>
                <c:pt idx="10697">
                  <c:v>1.007080078125E-3</c:v>
                </c:pt>
                <c:pt idx="10698">
                  <c:v>1.0068416595458984E-3</c:v>
                </c:pt>
                <c:pt idx="10699">
                  <c:v>1.007080078125E-3</c:v>
                </c:pt>
                <c:pt idx="10700">
                  <c:v>1.007080078125E-3</c:v>
                </c:pt>
                <c:pt idx="10701">
                  <c:v>1.0068416595458984E-3</c:v>
                </c:pt>
                <c:pt idx="10702">
                  <c:v>1.007080078125E-3</c:v>
                </c:pt>
                <c:pt idx="10703">
                  <c:v>1.0080337524414063E-3</c:v>
                </c:pt>
                <c:pt idx="10704">
                  <c:v>1.007080078125E-3</c:v>
                </c:pt>
                <c:pt idx="10705">
                  <c:v>1.0068416595458984E-3</c:v>
                </c:pt>
                <c:pt idx="10706">
                  <c:v>1.007080078125E-3</c:v>
                </c:pt>
                <c:pt idx="10707">
                  <c:v>1.007080078125E-3</c:v>
                </c:pt>
                <c:pt idx="10708">
                  <c:v>1.0068416595458984E-3</c:v>
                </c:pt>
                <c:pt idx="10709">
                  <c:v>1.007080078125E-3</c:v>
                </c:pt>
                <c:pt idx="10710">
                  <c:v>1.007080078125E-3</c:v>
                </c:pt>
                <c:pt idx="10711">
                  <c:v>1.0068416595458984E-3</c:v>
                </c:pt>
                <c:pt idx="10712">
                  <c:v>1.007080078125E-3</c:v>
                </c:pt>
                <c:pt idx="10713">
                  <c:v>1.007080078125E-3</c:v>
                </c:pt>
                <c:pt idx="10714">
                  <c:v>1.0068416595458984E-3</c:v>
                </c:pt>
                <c:pt idx="10715">
                  <c:v>1.007080078125E-3</c:v>
                </c:pt>
                <c:pt idx="10716">
                  <c:v>1.0080337524414063E-3</c:v>
                </c:pt>
                <c:pt idx="10717">
                  <c:v>1.0068416595458984E-3</c:v>
                </c:pt>
                <c:pt idx="10718">
                  <c:v>1.007080078125E-3</c:v>
                </c:pt>
                <c:pt idx="10719">
                  <c:v>1.007080078125E-3</c:v>
                </c:pt>
                <c:pt idx="10720">
                  <c:v>1.0068416595458984E-3</c:v>
                </c:pt>
                <c:pt idx="10721">
                  <c:v>1.007080078125E-3</c:v>
                </c:pt>
                <c:pt idx="10722">
                  <c:v>1.007080078125E-3</c:v>
                </c:pt>
                <c:pt idx="10723">
                  <c:v>1.0068416595458984E-3</c:v>
                </c:pt>
                <c:pt idx="10724">
                  <c:v>1.007080078125E-3</c:v>
                </c:pt>
                <c:pt idx="10725">
                  <c:v>1.007080078125E-3</c:v>
                </c:pt>
                <c:pt idx="10726">
                  <c:v>1.0068416595458984E-3</c:v>
                </c:pt>
                <c:pt idx="10727">
                  <c:v>1.007080078125E-3</c:v>
                </c:pt>
                <c:pt idx="10728">
                  <c:v>1.0080337524414063E-3</c:v>
                </c:pt>
                <c:pt idx="10729">
                  <c:v>1.007080078125E-3</c:v>
                </c:pt>
                <c:pt idx="10730">
                  <c:v>1.0068416595458984E-3</c:v>
                </c:pt>
                <c:pt idx="10731">
                  <c:v>1.007080078125E-3</c:v>
                </c:pt>
                <c:pt idx="10732">
                  <c:v>1.007080078125E-3</c:v>
                </c:pt>
                <c:pt idx="10733">
                  <c:v>1.0068416595458984E-3</c:v>
                </c:pt>
                <c:pt idx="10734">
                  <c:v>1.007080078125E-3</c:v>
                </c:pt>
                <c:pt idx="10735">
                  <c:v>1.007080078125E-3</c:v>
                </c:pt>
                <c:pt idx="10736">
                  <c:v>1.0068416595458984E-3</c:v>
                </c:pt>
                <c:pt idx="10737">
                  <c:v>1.007080078125E-3</c:v>
                </c:pt>
                <c:pt idx="10738">
                  <c:v>1.007080078125E-3</c:v>
                </c:pt>
                <c:pt idx="10739">
                  <c:v>1.0068416595458984E-3</c:v>
                </c:pt>
                <c:pt idx="10740">
                  <c:v>1.007080078125E-3</c:v>
                </c:pt>
                <c:pt idx="10741">
                  <c:v>1.0080337524414063E-3</c:v>
                </c:pt>
                <c:pt idx="10742">
                  <c:v>1.0068416595458984E-3</c:v>
                </c:pt>
                <c:pt idx="10743">
                  <c:v>1.007080078125E-3</c:v>
                </c:pt>
                <c:pt idx="10744">
                  <c:v>1.007080078125E-3</c:v>
                </c:pt>
                <c:pt idx="10745">
                  <c:v>1.0068416595458984E-3</c:v>
                </c:pt>
                <c:pt idx="10746">
                  <c:v>1.007080078125E-3</c:v>
                </c:pt>
                <c:pt idx="10747">
                  <c:v>1.007080078125E-3</c:v>
                </c:pt>
                <c:pt idx="10748">
                  <c:v>1.0068416595458984E-3</c:v>
                </c:pt>
                <c:pt idx="10749">
                  <c:v>1.007080078125E-3</c:v>
                </c:pt>
                <c:pt idx="10750">
                  <c:v>1.007080078125E-3</c:v>
                </c:pt>
                <c:pt idx="10751">
                  <c:v>1.0068416595458984E-3</c:v>
                </c:pt>
                <c:pt idx="10752">
                  <c:v>1.007080078125E-3</c:v>
                </c:pt>
                <c:pt idx="10753">
                  <c:v>1.0080337524414063E-3</c:v>
                </c:pt>
                <c:pt idx="10754">
                  <c:v>1.007080078125E-3</c:v>
                </c:pt>
                <c:pt idx="10755">
                  <c:v>1.0068416595458984E-3</c:v>
                </c:pt>
                <c:pt idx="10756">
                  <c:v>1.007080078125E-3</c:v>
                </c:pt>
                <c:pt idx="10757">
                  <c:v>1.007080078125E-3</c:v>
                </c:pt>
                <c:pt idx="10758">
                  <c:v>1.0068416595458984E-3</c:v>
                </c:pt>
                <c:pt idx="10759">
                  <c:v>1.007080078125E-3</c:v>
                </c:pt>
                <c:pt idx="10760">
                  <c:v>1.007080078125E-3</c:v>
                </c:pt>
                <c:pt idx="10761">
                  <c:v>1.0068416595458984E-3</c:v>
                </c:pt>
                <c:pt idx="10762">
                  <c:v>1.007080078125E-3</c:v>
                </c:pt>
                <c:pt idx="10763">
                  <c:v>1.007080078125E-3</c:v>
                </c:pt>
                <c:pt idx="10764">
                  <c:v>1.0068416595458984E-3</c:v>
                </c:pt>
                <c:pt idx="10765">
                  <c:v>1.0080337524414063E-3</c:v>
                </c:pt>
                <c:pt idx="10766">
                  <c:v>1.007080078125E-3</c:v>
                </c:pt>
                <c:pt idx="10767">
                  <c:v>1.0068416595458984E-3</c:v>
                </c:pt>
                <c:pt idx="10768">
                  <c:v>1.007080078125E-3</c:v>
                </c:pt>
                <c:pt idx="10769">
                  <c:v>1.007080078125E-3</c:v>
                </c:pt>
                <c:pt idx="10770">
                  <c:v>1.0068416595458984E-3</c:v>
                </c:pt>
                <c:pt idx="10771">
                  <c:v>1.007080078125E-3</c:v>
                </c:pt>
                <c:pt idx="10772">
                  <c:v>1.007080078125E-3</c:v>
                </c:pt>
                <c:pt idx="10773">
                  <c:v>1.0068416595458984E-3</c:v>
                </c:pt>
                <c:pt idx="10774">
                  <c:v>1.007080078125E-3</c:v>
                </c:pt>
                <c:pt idx="10775">
                  <c:v>1.007080078125E-3</c:v>
                </c:pt>
                <c:pt idx="10776">
                  <c:v>1.0068416595458984E-3</c:v>
                </c:pt>
                <c:pt idx="10777">
                  <c:v>1.007080078125E-3</c:v>
                </c:pt>
                <c:pt idx="10778">
                  <c:v>1.0080337524414063E-3</c:v>
                </c:pt>
                <c:pt idx="10779">
                  <c:v>1.007080078125E-3</c:v>
                </c:pt>
                <c:pt idx="10780">
                  <c:v>7.0488452911376953E-3</c:v>
                </c:pt>
                <c:pt idx="10781">
                  <c:v>1.007080078125E-3</c:v>
                </c:pt>
                <c:pt idx="10782">
                  <c:v>1.007080078125E-3</c:v>
                </c:pt>
                <c:pt idx="10783">
                  <c:v>1.0068416595458984E-3</c:v>
                </c:pt>
                <c:pt idx="10784">
                  <c:v>1.0080337524414063E-3</c:v>
                </c:pt>
                <c:pt idx="10785">
                  <c:v>1.007080078125E-3</c:v>
                </c:pt>
                <c:pt idx="10786">
                  <c:v>1.0068416595458984E-3</c:v>
                </c:pt>
                <c:pt idx="10787">
                  <c:v>1.007080078125E-3</c:v>
                </c:pt>
                <c:pt idx="10788">
                  <c:v>1.007080078125E-3</c:v>
                </c:pt>
                <c:pt idx="10789">
                  <c:v>1.0068416595458984E-3</c:v>
                </c:pt>
                <c:pt idx="10790">
                  <c:v>1.007080078125E-3</c:v>
                </c:pt>
                <c:pt idx="10791">
                  <c:v>1.007080078125E-3</c:v>
                </c:pt>
                <c:pt idx="10792">
                  <c:v>1.0068416595458984E-3</c:v>
                </c:pt>
                <c:pt idx="10793">
                  <c:v>1.007080078125E-3</c:v>
                </c:pt>
                <c:pt idx="10794">
                  <c:v>1.007080078125E-3</c:v>
                </c:pt>
                <c:pt idx="10795">
                  <c:v>1.0068416595458984E-3</c:v>
                </c:pt>
                <c:pt idx="10796">
                  <c:v>1.007080078125E-3</c:v>
                </c:pt>
                <c:pt idx="10797">
                  <c:v>1.0080337524414063E-3</c:v>
                </c:pt>
                <c:pt idx="10798">
                  <c:v>1.007080078125E-3</c:v>
                </c:pt>
                <c:pt idx="10799">
                  <c:v>1.0068416595458984E-3</c:v>
                </c:pt>
                <c:pt idx="10800">
                  <c:v>1.007080078125E-3</c:v>
                </c:pt>
                <c:pt idx="10801">
                  <c:v>1.007080078125E-3</c:v>
                </c:pt>
                <c:pt idx="10802">
                  <c:v>1.0068416595458984E-3</c:v>
                </c:pt>
                <c:pt idx="10803">
                  <c:v>1.007080078125E-3</c:v>
                </c:pt>
                <c:pt idx="10804">
                  <c:v>1.007080078125E-3</c:v>
                </c:pt>
                <c:pt idx="10805">
                  <c:v>1.0068416595458984E-3</c:v>
                </c:pt>
                <c:pt idx="10806">
                  <c:v>1.007080078125E-3</c:v>
                </c:pt>
                <c:pt idx="10807">
                  <c:v>1.007080078125E-3</c:v>
                </c:pt>
                <c:pt idx="10808">
                  <c:v>1.0068416595458984E-3</c:v>
                </c:pt>
                <c:pt idx="10809">
                  <c:v>1.0080337524414063E-3</c:v>
                </c:pt>
                <c:pt idx="10810">
                  <c:v>1.007080078125E-3</c:v>
                </c:pt>
                <c:pt idx="10811">
                  <c:v>1.0068416595458984E-3</c:v>
                </c:pt>
                <c:pt idx="10812">
                  <c:v>4.0280818939208984E-3</c:v>
                </c:pt>
                <c:pt idx="10813">
                  <c:v>1.007080078125E-3</c:v>
                </c:pt>
                <c:pt idx="10814">
                  <c:v>1.0068416595458984E-3</c:v>
                </c:pt>
                <c:pt idx="10815">
                  <c:v>1.007080078125E-3</c:v>
                </c:pt>
                <c:pt idx="10816">
                  <c:v>1.007080078125E-3</c:v>
                </c:pt>
                <c:pt idx="10817">
                  <c:v>1.0068416595458984E-3</c:v>
                </c:pt>
                <c:pt idx="10818">
                  <c:v>1.007080078125E-3</c:v>
                </c:pt>
                <c:pt idx="10819">
                  <c:v>1.0080337524414063E-3</c:v>
                </c:pt>
                <c:pt idx="10820">
                  <c:v>1.007080078125E-3</c:v>
                </c:pt>
                <c:pt idx="10821">
                  <c:v>1.0068416595458984E-3</c:v>
                </c:pt>
                <c:pt idx="10822">
                  <c:v>1.007080078125E-3</c:v>
                </c:pt>
                <c:pt idx="10823">
                  <c:v>1.007080078125E-3</c:v>
                </c:pt>
                <c:pt idx="10824">
                  <c:v>1.0068416595458984E-3</c:v>
                </c:pt>
                <c:pt idx="10825">
                  <c:v>1.007080078125E-3</c:v>
                </c:pt>
                <c:pt idx="10826">
                  <c:v>1.007080078125E-3</c:v>
                </c:pt>
                <c:pt idx="10827">
                  <c:v>1.0068416595458984E-3</c:v>
                </c:pt>
                <c:pt idx="10828">
                  <c:v>1.007080078125E-3</c:v>
                </c:pt>
                <c:pt idx="10829">
                  <c:v>1.007080078125E-3</c:v>
                </c:pt>
                <c:pt idx="10830">
                  <c:v>1.0068416595458984E-3</c:v>
                </c:pt>
                <c:pt idx="10831">
                  <c:v>1.0080337524414063E-3</c:v>
                </c:pt>
                <c:pt idx="10832">
                  <c:v>1.007080078125E-3</c:v>
                </c:pt>
                <c:pt idx="10833">
                  <c:v>1.0068416595458984E-3</c:v>
                </c:pt>
                <c:pt idx="10834">
                  <c:v>1.007080078125E-3</c:v>
                </c:pt>
                <c:pt idx="10835">
                  <c:v>1.007080078125E-3</c:v>
                </c:pt>
                <c:pt idx="10836">
                  <c:v>1.0068416595458984E-3</c:v>
                </c:pt>
                <c:pt idx="10837">
                  <c:v>1.007080078125E-3</c:v>
                </c:pt>
                <c:pt idx="10838">
                  <c:v>1.007080078125E-3</c:v>
                </c:pt>
                <c:pt idx="10839">
                  <c:v>1.0068416595458984E-3</c:v>
                </c:pt>
                <c:pt idx="10840">
                  <c:v>1.007080078125E-3</c:v>
                </c:pt>
                <c:pt idx="10841">
                  <c:v>1.007080078125E-3</c:v>
                </c:pt>
                <c:pt idx="10842">
                  <c:v>1.0068416595458984E-3</c:v>
                </c:pt>
                <c:pt idx="10843">
                  <c:v>1.007080078125E-3</c:v>
                </c:pt>
                <c:pt idx="10844">
                  <c:v>1.0080337524414063E-3</c:v>
                </c:pt>
                <c:pt idx="10845">
                  <c:v>1.007080078125E-3</c:v>
                </c:pt>
                <c:pt idx="10846">
                  <c:v>1.0068416595458984E-3</c:v>
                </c:pt>
                <c:pt idx="10847">
                  <c:v>1.007080078125E-3</c:v>
                </c:pt>
                <c:pt idx="10848">
                  <c:v>1.007080078125E-3</c:v>
                </c:pt>
                <c:pt idx="10849">
                  <c:v>1.0068416595458984E-3</c:v>
                </c:pt>
                <c:pt idx="10850">
                  <c:v>1.007080078125E-3</c:v>
                </c:pt>
                <c:pt idx="10851">
                  <c:v>1.007080078125E-3</c:v>
                </c:pt>
                <c:pt idx="10852">
                  <c:v>1.0068416595458984E-3</c:v>
                </c:pt>
                <c:pt idx="10853">
                  <c:v>1.007080078125E-3</c:v>
                </c:pt>
                <c:pt idx="10854">
                  <c:v>1.007080078125E-3</c:v>
                </c:pt>
                <c:pt idx="10855">
                  <c:v>1.0068416595458984E-3</c:v>
                </c:pt>
                <c:pt idx="10856">
                  <c:v>1.0080337524414063E-3</c:v>
                </c:pt>
                <c:pt idx="10857">
                  <c:v>1.007080078125E-3</c:v>
                </c:pt>
                <c:pt idx="10858">
                  <c:v>1.0068416595458984E-3</c:v>
                </c:pt>
                <c:pt idx="10859">
                  <c:v>1.007080078125E-3</c:v>
                </c:pt>
                <c:pt idx="10860">
                  <c:v>1.007080078125E-3</c:v>
                </c:pt>
                <c:pt idx="10861">
                  <c:v>1.0068416595458984E-3</c:v>
                </c:pt>
                <c:pt idx="10862">
                  <c:v>1.007080078125E-3</c:v>
                </c:pt>
                <c:pt idx="10863">
                  <c:v>1.007080078125E-3</c:v>
                </c:pt>
                <c:pt idx="10864">
                  <c:v>1.0068416595458984E-3</c:v>
                </c:pt>
                <c:pt idx="10865">
                  <c:v>1.007080078125E-3</c:v>
                </c:pt>
                <c:pt idx="10866">
                  <c:v>1.007080078125E-3</c:v>
                </c:pt>
                <c:pt idx="10867">
                  <c:v>1.0068416595458984E-3</c:v>
                </c:pt>
                <c:pt idx="10868">
                  <c:v>1.007080078125E-3</c:v>
                </c:pt>
                <c:pt idx="10869">
                  <c:v>1.0080337524414063E-3</c:v>
                </c:pt>
                <c:pt idx="10870">
                  <c:v>1.007080078125E-3</c:v>
                </c:pt>
                <c:pt idx="10871">
                  <c:v>1.0068416595458984E-3</c:v>
                </c:pt>
                <c:pt idx="10872">
                  <c:v>1.007080078125E-3</c:v>
                </c:pt>
                <c:pt idx="10873">
                  <c:v>1.007080078125E-3</c:v>
                </c:pt>
                <c:pt idx="10874">
                  <c:v>1.0068416595458984E-3</c:v>
                </c:pt>
                <c:pt idx="10875">
                  <c:v>1.007080078125E-3</c:v>
                </c:pt>
                <c:pt idx="10876">
                  <c:v>1.007080078125E-3</c:v>
                </c:pt>
                <c:pt idx="10877">
                  <c:v>1.0068416595458984E-3</c:v>
                </c:pt>
                <c:pt idx="10878">
                  <c:v>1.007080078125E-3</c:v>
                </c:pt>
                <c:pt idx="10879">
                  <c:v>1.007080078125E-3</c:v>
                </c:pt>
                <c:pt idx="10880">
                  <c:v>1.0068416595458984E-3</c:v>
                </c:pt>
                <c:pt idx="10881">
                  <c:v>1.0080337524414063E-3</c:v>
                </c:pt>
                <c:pt idx="10882">
                  <c:v>1.007080078125E-3</c:v>
                </c:pt>
                <c:pt idx="10883">
                  <c:v>1.0068416595458984E-3</c:v>
                </c:pt>
                <c:pt idx="10884">
                  <c:v>1.007080078125E-3</c:v>
                </c:pt>
                <c:pt idx="10885">
                  <c:v>1.007080078125E-3</c:v>
                </c:pt>
                <c:pt idx="10886">
                  <c:v>1.0068416595458984E-3</c:v>
                </c:pt>
                <c:pt idx="10887">
                  <c:v>1.007080078125E-3</c:v>
                </c:pt>
                <c:pt idx="10888">
                  <c:v>1.007080078125E-3</c:v>
                </c:pt>
                <c:pt idx="10889">
                  <c:v>1.0068416595458984E-3</c:v>
                </c:pt>
                <c:pt idx="10890">
                  <c:v>1.007080078125E-3</c:v>
                </c:pt>
                <c:pt idx="10891">
                  <c:v>1.007080078125E-3</c:v>
                </c:pt>
                <c:pt idx="10892">
                  <c:v>1.0068416595458984E-3</c:v>
                </c:pt>
                <c:pt idx="10893">
                  <c:v>1.007080078125E-3</c:v>
                </c:pt>
                <c:pt idx="10894">
                  <c:v>1.0080337524414063E-3</c:v>
                </c:pt>
                <c:pt idx="10895">
                  <c:v>1.007080078125E-3</c:v>
                </c:pt>
                <c:pt idx="10896">
                  <c:v>1.0068416595458984E-3</c:v>
                </c:pt>
                <c:pt idx="10897">
                  <c:v>1.007080078125E-3</c:v>
                </c:pt>
                <c:pt idx="10898">
                  <c:v>1.007080078125E-3</c:v>
                </c:pt>
                <c:pt idx="10899">
                  <c:v>1.0068416595458984E-3</c:v>
                </c:pt>
                <c:pt idx="10900">
                  <c:v>1.007080078125E-3</c:v>
                </c:pt>
                <c:pt idx="10901">
                  <c:v>1.007080078125E-3</c:v>
                </c:pt>
                <c:pt idx="10902">
                  <c:v>1.0068416595458984E-3</c:v>
                </c:pt>
                <c:pt idx="10903">
                  <c:v>1.007080078125E-3</c:v>
                </c:pt>
                <c:pt idx="10904">
                  <c:v>1.007080078125E-3</c:v>
                </c:pt>
                <c:pt idx="10905">
                  <c:v>1.0068416595458984E-3</c:v>
                </c:pt>
                <c:pt idx="10906">
                  <c:v>1.0080337524414063E-3</c:v>
                </c:pt>
                <c:pt idx="10907">
                  <c:v>1.007080078125E-3</c:v>
                </c:pt>
                <c:pt idx="10908">
                  <c:v>1.0068416595458984E-3</c:v>
                </c:pt>
                <c:pt idx="10909">
                  <c:v>1.007080078125E-3</c:v>
                </c:pt>
                <c:pt idx="10910">
                  <c:v>1.007080078125E-3</c:v>
                </c:pt>
                <c:pt idx="10911">
                  <c:v>1.0071039199829102E-2</c:v>
                </c:pt>
                <c:pt idx="10912">
                  <c:v>1.0068416595458984E-3</c:v>
                </c:pt>
                <c:pt idx="10913">
                  <c:v>1.007080078125E-3</c:v>
                </c:pt>
                <c:pt idx="10914">
                  <c:v>1.007080078125E-3</c:v>
                </c:pt>
                <c:pt idx="10915">
                  <c:v>1.0068416595458984E-3</c:v>
                </c:pt>
                <c:pt idx="10916">
                  <c:v>1.007080078125E-3</c:v>
                </c:pt>
                <c:pt idx="10917">
                  <c:v>1.007080078125E-3</c:v>
                </c:pt>
                <c:pt idx="10918">
                  <c:v>1.0068416595458984E-3</c:v>
                </c:pt>
                <c:pt idx="10919">
                  <c:v>1.007080078125E-3</c:v>
                </c:pt>
                <c:pt idx="10920">
                  <c:v>1.007080078125E-3</c:v>
                </c:pt>
                <c:pt idx="10921">
                  <c:v>1.0068416595458984E-3</c:v>
                </c:pt>
                <c:pt idx="10922">
                  <c:v>1.0080337524414063E-3</c:v>
                </c:pt>
                <c:pt idx="10923">
                  <c:v>1.007080078125E-3</c:v>
                </c:pt>
                <c:pt idx="10924">
                  <c:v>1.0068416595458984E-3</c:v>
                </c:pt>
                <c:pt idx="10925">
                  <c:v>1.007080078125E-3</c:v>
                </c:pt>
                <c:pt idx="10926">
                  <c:v>1.007080078125E-3</c:v>
                </c:pt>
                <c:pt idx="10927">
                  <c:v>1.0068416595458984E-3</c:v>
                </c:pt>
                <c:pt idx="10928">
                  <c:v>1.007080078125E-3</c:v>
                </c:pt>
                <c:pt idx="10929">
                  <c:v>1.007080078125E-3</c:v>
                </c:pt>
                <c:pt idx="10930">
                  <c:v>1.0068416595458984E-3</c:v>
                </c:pt>
                <c:pt idx="10931">
                  <c:v>1.007080078125E-3</c:v>
                </c:pt>
                <c:pt idx="10932">
                  <c:v>1.007080078125E-3</c:v>
                </c:pt>
                <c:pt idx="10933">
                  <c:v>1.0068416595458984E-3</c:v>
                </c:pt>
                <c:pt idx="10934">
                  <c:v>1.007080078125E-3</c:v>
                </c:pt>
                <c:pt idx="10935">
                  <c:v>1.0080337524414063E-3</c:v>
                </c:pt>
                <c:pt idx="10936">
                  <c:v>1.007080078125E-3</c:v>
                </c:pt>
                <c:pt idx="10937">
                  <c:v>1.0068416595458984E-3</c:v>
                </c:pt>
                <c:pt idx="10938">
                  <c:v>1.007080078125E-3</c:v>
                </c:pt>
                <c:pt idx="10939">
                  <c:v>1.007080078125E-3</c:v>
                </c:pt>
                <c:pt idx="10940">
                  <c:v>1.0068416595458984E-3</c:v>
                </c:pt>
                <c:pt idx="10941">
                  <c:v>1.007080078125E-3</c:v>
                </c:pt>
                <c:pt idx="10942">
                  <c:v>1.007080078125E-3</c:v>
                </c:pt>
                <c:pt idx="10943">
                  <c:v>1.0068416595458984E-3</c:v>
                </c:pt>
                <c:pt idx="10944">
                  <c:v>1.007080078125E-3</c:v>
                </c:pt>
                <c:pt idx="10945">
                  <c:v>1.007080078125E-3</c:v>
                </c:pt>
                <c:pt idx="10946">
                  <c:v>1.0068416595458984E-3</c:v>
                </c:pt>
                <c:pt idx="10947">
                  <c:v>1.0080337524414063E-3</c:v>
                </c:pt>
                <c:pt idx="10948">
                  <c:v>1.007080078125E-3</c:v>
                </c:pt>
                <c:pt idx="10949">
                  <c:v>1.0068416595458984E-3</c:v>
                </c:pt>
                <c:pt idx="10950">
                  <c:v>1.007080078125E-3</c:v>
                </c:pt>
                <c:pt idx="10951">
                  <c:v>1.007080078125E-3</c:v>
                </c:pt>
                <c:pt idx="10952">
                  <c:v>1.0068416595458984E-3</c:v>
                </c:pt>
                <c:pt idx="10953">
                  <c:v>1.007080078125E-3</c:v>
                </c:pt>
                <c:pt idx="10954">
                  <c:v>1.007080078125E-3</c:v>
                </c:pt>
                <c:pt idx="10955">
                  <c:v>1.0068416595458984E-3</c:v>
                </c:pt>
                <c:pt idx="10956">
                  <c:v>1.007080078125E-3</c:v>
                </c:pt>
                <c:pt idx="10957">
                  <c:v>1.007080078125E-3</c:v>
                </c:pt>
                <c:pt idx="10958">
                  <c:v>1.0068416595458984E-3</c:v>
                </c:pt>
                <c:pt idx="10959">
                  <c:v>1.007080078125E-3</c:v>
                </c:pt>
                <c:pt idx="10960">
                  <c:v>1.0080337524414063E-3</c:v>
                </c:pt>
                <c:pt idx="10961">
                  <c:v>1.007080078125E-3</c:v>
                </c:pt>
                <c:pt idx="10962">
                  <c:v>1.0068416595458984E-3</c:v>
                </c:pt>
                <c:pt idx="10963">
                  <c:v>1.007080078125E-3</c:v>
                </c:pt>
                <c:pt idx="10964">
                  <c:v>1.007080078125E-3</c:v>
                </c:pt>
                <c:pt idx="10965">
                  <c:v>1.0068416595458984E-3</c:v>
                </c:pt>
                <c:pt idx="10966">
                  <c:v>1.007080078125E-3</c:v>
                </c:pt>
                <c:pt idx="10967">
                  <c:v>1.007080078125E-3</c:v>
                </c:pt>
                <c:pt idx="10968">
                  <c:v>1.0068416595458984E-3</c:v>
                </c:pt>
                <c:pt idx="10969">
                  <c:v>1.007080078125E-3</c:v>
                </c:pt>
                <c:pt idx="10970">
                  <c:v>1.0068416595458984E-3</c:v>
                </c:pt>
                <c:pt idx="10971">
                  <c:v>1.007080078125E-3</c:v>
                </c:pt>
                <c:pt idx="10972">
                  <c:v>1.0080337524414063E-3</c:v>
                </c:pt>
                <c:pt idx="10973">
                  <c:v>1.007080078125E-3</c:v>
                </c:pt>
                <c:pt idx="10974">
                  <c:v>1.0068416595458984E-3</c:v>
                </c:pt>
                <c:pt idx="10975">
                  <c:v>1.007080078125E-3</c:v>
                </c:pt>
                <c:pt idx="10976">
                  <c:v>1.007080078125E-3</c:v>
                </c:pt>
                <c:pt idx="10977">
                  <c:v>1.0068416595458984E-3</c:v>
                </c:pt>
                <c:pt idx="10978">
                  <c:v>1.007080078125E-3</c:v>
                </c:pt>
                <c:pt idx="10979">
                  <c:v>1.007080078125E-3</c:v>
                </c:pt>
                <c:pt idx="10980">
                  <c:v>1.0068416595458984E-3</c:v>
                </c:pt>
                <c:pt idx="10981">
                  <c:v>1.007080078125E-3</c:v>
                </c:pt>
                <c:pt idx="10982">
                  <c:v>1.007080078125E-3</c:v>
                </c:pt>
                <c:pt idx="10983">
                  <c:v>1.0068416595458984E-3</c:v>
                </c:pt>
                <c:pt idx="10984">
                  <c:v>1.007080078125E-3</c:v>
                </c:pt>
                <c:pt idx="10985">
                  <c:v>1.0080337524414063E-3</c:v>
                </c:pt>
                <c:pt idx="10986">
                  <c:v>1.007080078125E-3</c:v>
                </c:pt>
                <c:pt idx="10987">
                  <c:v>1.0068416595458984E-3</c:v>
                </c:pt>
                <c:pt idx="10988">
                  <c:v>1.007080078125E-3</c:v>
                </c:pt>
                <c:pt idx="10989">
                  <c:v>1.007080078125E-3</c:v>
                </c:pt>
                <c:pt idx="10990">
                  <c:v>1.0068416595458984E-3</c:v>
                </c:pt>
                <c:pt idx="10991">
                  <c:v>1.007080078125E-3</c:v>
                </c:pt>
                <c:pt idx="10992">
                  <c:v>1.0068416595458984E-3</c:v>
                </c:pt>
                <c:pt idx="10993">
                  <c:v>1.007080078125E-3</c:v>
                </c:pt>
                <c:pt idx="10994">
                  <c:v>1.007080078125E-3</c:v>
                </c:pt>
                <c:pt idx="10995">
                  <c:v>1.0068416595458984E-3</c:v>
                </c:pt>
                <c:pt idx="10996">
                  <c:v>1.007080078125E-3</c:v>
                </c:pt>
                <c:pt idx="10997">
                  <c:v>1.0080337524414063E-3</c:v>
                </c:pt>
                <c:pt idx="10998">
                  <c:v>1.007080078125E-3</c:v>
                </c:pt>
                <c:pt idx="10999">
                  <c:v>1.0068416595458984E-3</c:v>
                </c:pt>
                <c:pt idx="11000">
                  <c:v>1.007080078125E-3</c:v>
                </c:pt>
                <c:pt idx="11001">
                  <c:v>1.007080078125E-3</c:v>
                </c:pt>
                <c:pt idx="11002">
                  <c:v>1.0068416595458984E-3</c:v>
                </c:pt>
                <c:pt idx="11003">
                  <c:v>1.007080078125E-3</c:v>
                </c:pt>
                <c:pt idx="11004">
                  <c:v>1.007080078125E-3</c:v>
                </c:pt>
                <c:pt idx="11005">
                  <c:v>1.0068416595458984E-3</c:v>
                </c:pt>
                <c:pt idx="11006">
                  <c:v>1.007080078125E-3</c:v>
                </c:pt>
                <c:pt idx="11007">
                  <c:v>1.007080078125E-3</c:v>
                </c:pt>
                <c:pt idx="11008">
                  <c:v>1.0068416595458984E-3</c:v>
                </c:pt>
                <c:pt idx="11009">
                  <c:v>1.007080078125E-3</c:v>
                </c:pt>
                <c:pt idx="11010">
                  <c:v>1.0080337524414063E-3</c:v>
                </c:pt>
                <c:pt idx="11011">
                  <c:v>1.007080078125E-3</c:v>
                </c:pt>
                <c:pt idx="11012">
                  <c:v>1.0068416595458984E-3</c:v>
                </c:pt>
                <c:pt idx="11013">
                  <c:v>1.007080078125E-3</c:v>
                </c:pt>
                <c:pt idx="11014">
                  <c:v>1.0068416595458984E-3</c:v>
                </c:pt>
                <c:pt idx="11015">
                  <c:v>1.007080078125E-3</c:v>
                </c:pt>
                <c:pt idx="11016">
                  <c:v>1.007080078125E-3</c:v>
                </c:pt>
                <c:pt idx="11017">
                  <c:v>1.0068416595458984E-3</c:v>
                </c:pt>
                <c:pt idx="11018">
                  <c:v>1.007080078125E-3</c:v>
                </c:pt>
                <c:pt idx="11019">
                  <c:v>1.007080078125E-3</c:v>
                </c:pt>
                <c:pt idx="11020">
                  <c:v>1.0068416595458984E-3</c:v>
                </c:pt>
                <c:pt idx="11021">
                  <c:v>1.007080078125E-3</c:v>
                </c:pt>
                <c:pt idx="11022">
                  <c:v>1.0080337524414063E-3</c:v>
                </c:pt>
                <c:pt idx="11023">
                  <c:v>1.007080078125E-3</c:v>
                </c:pt>
                <c:pt idx="11024">
                  <c:v>1.0068416595458984E-3</c:v>
                </c:pt>
                <c:pt idx="11025">
                  <c:v>1.007080078125E-3</c:v>
                </c:pt>
                <c:pt idx="11026">
                  <c:v>1.007080078125E-3</c:v>
                </c:pt>
                <c:pt idx="11027">
                  <c:v>1.0068416595458984E-3</c:v>
                </c:pt>
                <c:pt idx="11028">
                  <c:v>1.007080078125E-3</c:v>
                </c:pt>
                <c:pt idx="11029">
                  <c:v>1.007080078125E-3</c:v>
                </c:pt>
                <c:pt idx="11030">
                  <c:v>1.0068416595458984E-3</c:v>
                </c:pt>
                <c:pt idx="11031">
                  <c:v>1.007080078125E-3</c:v>
                </c:pt>
                <c:pt idx="11032">
                  <c:v>1.007080078125E-3</c:v>
                </c:pt>
                <c:pt idx="11033">
                  <c:v>1.0068416595458984E-3</c:v>
                </c:pt>
                <c:pt idx="11034">
                  <c:v>1.007080078125E-3</c:v>
                </c:pt>
                <c:pt idx="11035">
                  <c:v>1.0080337524414063E-3</c:v>
                </c:pt>
                <c:pt idx="11036">
                  <c:v>1.0068416595458984E-3</c:v>
                </c:pt>
                <c:pt idx="11037">
                  <c:v>1.007080078125E-3</c:v>
                </c:pt>
                <c:pt idx="11038">
                  <c:v>1.007080078125E-3</c:v>
                </c:pt>
                <c:pt idx="11039">
                  <c:v>1.0068416595458984E-3</c:v>
                </c:pt>
                <c:pt idx="11040">
                  <c:v>1.007080078125E-3</c:v>
                </c:pt>
                <c:pt idx="11041">
                  <c:v>1.007080078125E-3</c:v>
                </c:pt>
                <c:pt idx="11042">
                  <c:v>1.0068416595458984E-3</c:v>
                </c:pt>
                <c:pt idx="11043">
                  <c:v>1.007080078125E-3</c:v>
                </c:pt>
                <c:pt idx="11044">
                  <c:v>1.007080078125E-3</c:v>
                </c:pt>
                <c:pt idx="11045">
                  <c:v>1.0068416595458984E-3</c:v>
                </c:pt>
                <c:pt idx="11046">
                  <c:v>1.007080078125E-3</c:v>
                </c:pt>
                <c:pt idx="11047">
                  <c:v>1.0080337524414063E-3</c:v>
                </c:pt>
                <c:pt idx="11048">
                  <c:v>1.007080078125E-3</c:v>
                </c:pt>
                <c:pt idx="11049">
                  <c:v>1.0068416595458984E-3</c:v>
                </c:pt>
                <c:pt idx="11050">
                  <c:v>1.007080078125E-3</c:v>
                </c:pt>
                <c:pt idx="11051">
                  <c:v>1.007080078125E-3</c:v>
                </c:pt>
                <c:pt idx="11052">
                  <c:v>1.0068416595458984E-3</c:v>
                </c:pt>
                <c:pt idx="11053">
                  <c:v>1.007080078125E-3</c:v>
                </c:pt>
                <c:pt idx="11054">
                  <c:v>1.007080078125E-3</c:v>
                </c:pt>
                <c:pt idx="11055">
                  <c:v>1.0068416595458984E-3</c:v>
                </c:pt>
                <c:pt idx="11056">
                  <c:v>1.007080078125E-3</c:v>
                </c:pt>
                <c:pt idx="11057">
                  <c:v>1.007080078125E-3</c:v>
                </c:pt>
                <c:pt idx="11058">
                  <c:v>1.0068416595458984E-3</c:v>
                </c:pt>
                <c:pt idx="11059">
                  <c:v>1.007080078125E-3</c:v>
                </c:pt>
                <c:pt idx="11060">
                  <c:v>1.0080337524414063E-3</c:v>
                </c:pt>
                <c:pt idx="11061">
                  <c:v>1.0068416595458984E-3</c:v>
                </c:pt>
                <c:pt idx="11062">
                  <c:v>1.007080078125E-3</c:v>
                </c:pt>
                <c:pt idx="11063">
                  <c:v>1.007080078125E-3</c:v>
                </c:pt>
                <c:pt idx="11064">
                  <c:v>1.0068416595458984E-3</c:v>
                </c:pt>
                <c:pt idx="11065">
                  <c:v>1.007080078125E-3</c:v>
                </c:pt>
                <c:pt idx="11066">
                  <c:v>1.007080078125E-3</c:v>
                </c:pt>
                <c:pt idx="11067">
                  <c:v>1.0068416595458984E-3</c:v>
                </c:pt>
                <c:pt idx="11068">
                  <c:v>1.007080078125E-3</c:v>
                </c:pt>
                <c:pt idx="11069">
                  <c:v>1.007080078125E-3</c:v>
                </c:pt>
                <c:pt idx="11070">
                  <c:v>1.0068416595458984E-3</c:v>
                </c:pt>
                <c:pt idx="11071">
                  <c:v>1.007080078125E-3</c:v>
                </c:pt>
                <c:pt idx="11072">
                  <c:v>1.0080337524414063E-3</c:v>
                </c:pt>
                <c:pt idx="11073">
                  <c:v>1.007080078125E-3</c:v>
                </c:pt>
                <c:pt idx="11074">
                  <c:v>1.0068416595458984E-3</c:v>
                </c:pt>
                <c:pt idx="11075">
                  <c:v>1.007080078125E-3</c:v>
                </c:pt>
                <c:pt idx="11076">
                  <c:v>1.007080078125E-3</c:v>
                </c:pt>
                <c:pt idx="11077">
                  <c:v>1.0068416595458984E-3</c:v>
                </c:pt>
                <c:pt idx="11078">
                  <c:v>1.007080078125E-3</c:v>
                </c:pt>
                <c:pt idx="11079">
                  <c:v>1.007080078125E-3</c:v>
                </c:pt>
                <c:pt idx="11080">
                  <c:v>1.0068416595458984E-3</c:v>
                </c:pt>
                <c:pt idx="11081">
                  <c:v>1.007080078125E-3</c:v>
                </c:pt>
                <c:pt idx="11082">
                  <c:v>1.007080078125E-3</c:v>
                </c:pt>
                <c:pt idx="11083">
                  <c:v>1.0068416595458984E-3</c:v>
                </c:pt>
                <c:pt idx="11084">
                  <c:v>1.007080078125E-3</c:v>
                </c:pt>
                <c:pt idx="11085">
                  <c:v>1.0080337524414063E-3</c:v>
                </c:pt>
                <c:pt idx="11086">
                  <c:v>1.0068416595458984E-3</c:v>
                </c:pt>
                <c:pt idx="11087">
                  <c:v>1.007080078125E-3</c:v>
                </c:pt>
                <c:pt idx="11088">
                  <c:v>1.007080078125E-3</c:v>
                </c:pt>
                <c:pt idx="11089">
                  <c:v>1.0068416595458984E-3</c:v>
                </c:pt>
                <c:pt idx="11090">
                  <c:v>1.007080078125E-3</c:v>
                </c:pt>
                <c:pt idx="11091">
                  <c:v>1.007080078125E-3</c:v>
                </c:pt>
                <c:pt idx="11092">
                  <c:v>1.0068416595458984E-3</c:v>
                </c:pt>
                <c:pt idx="11093">
                  <c:v>1.007080078125E-3</c:v>
                </c:pt>
                <c:pt idx="11094">
                  <c:v>1.007080078125E-3</c:v>
                </c:pt>
                <c:pt idx="11095">
                  <c:v>1.0068416595458984E-3</c:v>
                </c:pt>
                <c:pt idx="11096">
                  <c:v>1.007080078125E-3</c:v>
                </c:pt>
                <c:pt idx="11097">
                  <c:v>1.0080337524414063E-3</c:v>
                </c:pt>
                <c:pt idx="11098">
                  <c:v>1.007080078125E-3</c:v>
                </c:pt>
                <c:pt idx="11099">
                  <c:v>1.0068416595458984E-3</c:v>
                </c:pt>
                <c:pt idx="11100">
                  <c:v>1.007080078125E-3</c:v>
                </c:pt>
                <c:pt idx="11101">
                  <c:v>1.007080078125E-3</c:v>
                </c:pt>
                <c:pt idx="11102">
                  <c:v>1.0068416595458984E-3</c:v>
                </c:pt>
                <c:pt idx="11103">
                  <c:v>1.007080078125E-3</c:v>
                </c:pt>
                <c:pt idx="11104">
                  <c:v>1.007080078125E-3</c:v>
                </c:pt>
                <c:pt idx="11105">
                  <c:v>1.0068416595458984E-3</c:v>
                </c:pt>
                <c:pt idx="11106">
                  <c:v>1.007080078125E-3</c:v>
                </c:pt>
                <c:pt idx="11107">
                  <c:v>1.007080078125E-3</c:v>
                </c:pt>
                <c:pt idx="11108">
                  <c:v>1.0068416595458984E-3</c:v>
                </c:pt>
                <c:pt idx="11109">
                  <c:v>1.007080078125E-3</c:v>
                </c:pt>
                <c:pt idx="11110">
                  <c:v>1.0080337524414063E-3</c:v>
                </c:pt>
                <c:pt idx="11111">
                  <c:v>1.0068416595458984E-3</c:v>
                </c:pt>
                <c:pt idx="11112">
                  <c:v>1.007080078125E-3</c:v>
                </c:pt>
                <c:pt idx="11113">
                  <c:v>1.007080078125E-3</c:v>
                </c:pt>
                <c:pt idx="11114">
                  <c:v>1.0068416595458984E-3</c:v>
                </c:pt>
                <c:pt idx="11115">
                  <c:v>1.007080078125E-3</c:v>
                </c:pt>
                <c:pt idx="11116">
                  <c:v>1.007080078125E-3</c:v>
                </c:pt>
                <c:pt idx="11117">
                  <c:v>1.0068416595458984E-3</c:v>
                </c:pt>
                <c:pt idx="11118">
                  <c:v>1.007080078125E-3</c:v>
                </c:pt>
                <c:pt idx="11119">
                  <c:v>1.007080078125E-3</c:v>
                </c:pt>
                <c:pt idx="11120">
                  <c:v>1.0068416595458984E-3</c:v>
                </c:pt>
                <c:pt idx="11121">
                  <c:v>1.007080078125E-3</c:v>
                </c:pt>
                <c:pt idx="11122">
                  <c:v>1.0080337524414063E-3</c:v>
                </c:pt>
                <c:pt idx="11123">
                  <c:v>1.007080078125E-3</c:v>
                </c:pt>
                <c:pt idx="11124">
                  <c:v>1.0068416595458984E-3</c:v>
                </c:pt>
                <c:pt idx="11125">
                  <c:v>1.007080078125E-3</c:v>
                </c:pt>
                <c:pt idx="11126">
                  <c:v>1.007080078125E-3</c:v>
                </c:pt>
                <c:pt idx="11127">
                  <c:v>1.0068416595458984E-3</c:v>
                </c:pt>
                <c:pt idx="11128">
                  <c:v>1.007080078125E-3</c:v>
                </c:pt>
                <c:pt idx="11129">
                  <c:v>1.007080078125E-3</c:v>
                </c:pt>
                <c:pt idx="11130">
                  <c:v>1.0068416595458984E-3</c:v>
                </c:pt>
                <c:pt idx="11131">
                  <c:v>1.007080078125E-3</c:v>
                </c:pt>
                <c:pt idx="11132">
                  <c:v>1.007080078125E-3</c:v>
                </c:pt>
                <c:pt idx="11133">
                  <c:v>1.0068416595458984E-3</c:v>
                </c:pt>
                <c:pt idx="11134">
                  <c:v>1.007080078125E-3</c:v>
                </c:pt>
                <c:pt idx="11135">
                  <c:v>1.0080337524414063E-3</c:v>
                </c:pt>
                <c:pt idx="11136">
                  <c:v>1.0068416595458984E-3</c:v>
                </c:pt>
                <c:pt idx="11137">
                  <c:v>1.007080078125E-3</c:v>
                </c:pt>
                <c:pt idx="11138">
                  <c:v>1.007080078125E-3</c:v>
                </c:pt>
                <c:pt idx="11139">
                  <c:v>1.0068416595458984E-3</c:v>
                </c:pt>
                <c:pt idx="11140">
                  <c:v>1.007080078125E-3</c:v>
                </c:pt>
                <c:pt idx="11141">
                  <c:v>1.007080078125E-3</c:v>
                </c:pt>
                <c:pt idx="11142">
                  <c:v>1.0068416595458984E-3</c:v>
                </c:pt>
                <c:pt idx="11143">
                  <c:v>3.0210018157958984E-3</c:v>
                </c:pt>
                <c:pt idx="11144">
                  <c:v>1.007080078125E-3</c:v>
                </c:pt>
                <c:pt idx="11145">
                  <c:v>1.0080337524414063E-3</c:v>
                </c:pt>
                <c:pt idx="11146">
                  <c:v>1.007080078125E-3</c:v>
                </c:pt>
                <c:pt idx="11147">
                  <c:v>1.0068416595458984E-3</c:v>
                </c:pt>
                <c:pt idx="11148">
                  <c:v>1.007080078125E-3</c:v>
                </c:pt>
                <c:pt idx="11149">
                  <c:v>1.007080078125E-3</c:v>
                </c:pt>
                <c:pt idx="11150">
                  <c:v>1.0068416595458984E-3</c:v>
                </c:pt>
                <c:pt idx="11151">
                  <c:v>1.007080078125E-3</c:v>
                </c:pt>
                <c:pt idx="11152">
                  <c:v>1.007080078125E-3</c:v>
                </c:pt>
                <c:pt idx="11153">
                  <c:v>1.0068416595458984E-3</c:v>
                </c:pt>
                <c:pt idx="11154">
                  <c:v>1.007080078125E-3</c:v>
                </c:pt>
                <c:pt idx="11155">
                  <c:v>1.007080078125E-3</c:v>
                </c:pt>
                <c:pt idx="11156">
                  <c:v>1.0068416595458984E-3</c:v>
                </c:pt>
                <c:pt idx="11157">
                  <c:v>1.007080078125E-3</c:v>
                </c:pt>
                <c:pt idx="11158">
                  <c:v>1.0080337524414063E-3</c:v>
                </c:pt>
                <c:pt idx="11159">
                  <c:v>1.0068416595458984E-3</c:v>
                </c:pt>
                <c:pt idx="11160">
                  <c:v>1.007080078125E-3</c:v>
                </c:pt>
                <c:pt idx="11161">
                  <c:v>1.007080078125E-3</c:v>
                </c:pt>
                <c:pt idx="11162">
                  <c:v>1.0068416595458984E-3</c:v>
                </c:pt>
                <c:pt idx="11163">
                  <c:v>1.007080078125E-3</c:v>
                </c:pt>
                <c:pt idx="11164">
                  <c:v>1.007080078125E-3</c:v>
                </c:pt>
                <c:pt idx="11165">
                  <c:v>1.0068416595458984E-3</c:v>
                </c:pt>
                <c:pt idx="11166">
                  <c:v>1.007080078125E-3</c:v>
                </c:pt>
                <c:pt idx="11167">
                  <c:v>1.007080078125E-3</c:v>
                </c:pt>
                <c:pt idx="11168">
                  <c:v>1.0068416595458984E-3</c:v>
                </c:pt>
                <c:pt idx="11169">
                  <c:v>1.007080078125E-3</c:v>
                </c:pt>
                <c:pt idx="11170">
                  <c:v>1.0080337524414063E-3</c:v>
                </c:pt>
                <c:pt idx="11171">
                  <c:v>1.007080078125E-3</c:v>
                </c:pt>
                <c:pt idx="11172">
                  <c:v>1.0068416595458984E-3</c:v>
                </c:pt>
                <c:pt idx="11173">
                  <c:v>1.007080078125E-3</c:v>
                </c:pt>
                <c:pt idx="11174">
                  <c:v>1.007080078125E-3</c:v>
                </c:pt>
                <c:pt idx="11175">
                  <c:v>1.0068416595458984E-3</c:v>
                </c:pt>
                <c:pt idx="11176">
                  <c:v>1.007080078125E-3</c:v>
                </c:pt>
                <c:pt idx="11177">
                  <c:v>1.007080078125E-3</c:v>
                </c:pt>
                <c:pt idx="11178">
                  <c:v>1.0068416595458984E-3</c:v>
                </c:pt>
                <c:pt idx="11179">
                  <c:v>1.007080078125E-3</c:v>
                </c:pt>
                <c:pt idx="11180">
                  <c:v>1.007080078125E-3</c:v>
                </c:pt>
                <c:pt idx="11181">
                  <c:v>1.0068416595458984E-3</c:v>
                </c:pt>
                <c:pt idx="11182">
                  <c:v>1.007080078125E-3</c:v>
                </c:pt>
                <c:pt idx="11183">
                  <c:v>1.0080337524414063E-3</c:v>
                </c:pt>
                <c:pt idx="11184">
                  <c:v>1.0068416595458984E-3</c:v>
                </c:pt>
                <c:pt idx="11185">
                  <c:v>1.007080078125E-3</c:v>
                </c:pt>
                <c:pt idx="11186">
                  <c:v>1.007080078125E-3</c:v>
                </c:pt>
                <c:pt idx="11187">
                  <c:v>1.0068416595458984E-3</c:v>
                </c:pt>
                <c:pt idx="11188">
                  <c:v>1.007080078125E-3</c:v>
                </c:pt>
                <c:pt idx="11189">
                  <c:v>1.007080078125E-3</c:v>
                </c:pt>
                <c:pt idx="11190">
                  <c:v>1.0068416595458984E-3</c:v>
                </c:pt>
                <c:pt idx="11191">
                  <c:v>1.007080078125E-3</c:v>
                </c:pt>
                <c:pt idx="11192">
                  <c:v>1.007080078125E-3</c:v>
                </c:pt>
                <c:pt idx="11193">
                  <c:v>1.0068416595458984E-3</c:v>
                </c:pt>
                <c:pt idx="11194">
                  <c:v>1.007080078125E-3</c:v>
                </c:pt>
                <c:pt idx="11195">
                  <c:v>1.0080337524414063E-3</c:v>
                </c:pt>
                <c:pt idx="11196">
                  <c:v>1.007080078125E-3</c:v>
                </c:pt>
                <c:pt idx="11197">
                  <c:v>1.0068416595458984E-3</c:v>
                </c:pt>
                <c:pt idx="11198">
                  <c:v>1.007080078125E-3</c:v>
                </c:pt>
                <c:pt idx="11199">
                  <c:v>1.007080078125E-3</c:v>
                </c:pt>
                <c:pt idx="11200">
                  <c:v>1.0068416595458984E-3</c:v>
                </c:pt>
                <c:pt idx="11201">
                  <c:v>1.007080078125E-3</c:v>
                </c:pt>
                <c:pt idx="11202">
                  <c:v>1.007080078125E-3</c:v>
                </c:pt>
                <c:pt idx="11203">
                  <c:v>1.0068416595458984E-3</c:v>
                </c:pt>
                <c:pt idx="11204">
                  <c:v>1.007080078125E-3</c:v>
                </c:pt>
                <c:pt idx="11205">
                  <c:v>1.007080078125E-3</c:v>
                </c:pt>
                <c:pt idx="11206">
                  <c:v>1.0068416595458984E-3</c:v>
                </c:pt>
                <c:pt idx="11207">
                  <c:v>1.007080078125E-3</c:v>
                </c:pt>
                <c:pt idx="11208">
                  <c:v>3.0219554901123047E-3</c:v>
                </c:pt>
                <c:pt idx="11209">
                  <c:v>1.007080078125E-3</c:v>
                </c:pt>
                <c:pt idx="11210">
                  <c:v>1.0068416595458984E-3</c:v>
                </c:pt>
                <c:pt idx="11211">
                  <c:v>1.007080078125E-3</c:v>
                </c:pt>
                <c:pt idx="11212">
                  <c:v>1.007080078125E-3</c:v>
                </c:pt>
                <c:pt idx="11213">
                  <c:v>1.0068416595458984E-3</c:v>
                </c:pt>
                <c:pt idx="11214">
                  <c:v>1.007080078125E-3</c:v>
                </c:pt>
                <c:pt idx="11215">
                  <c:v>1.007080078125E-3</c:v>
                </c:pt>
                <c:pt idx="11216">
                  <c:v>1.0068416595458984E-3</c:v>
                </c:pt>
                <c:pt idx="11217">
                  <c:v>1.007080078125E-3</c:v>
                </c:pt>
                <c:pt idx="11218">
                  <c:v>1.0080337524414063E-3</c:v>
                </c:pt>
                <c:pt idx="11219">
                  <c:v>1.007080078125E-3</c:v>
                </c:pt>
                <c:pt idx="11220">
                  <c:v>1.0068416595458984E-3</c:v>
                </c:pt>
                <c:pt idx="11221">
                  <c:v>1.007080078125E-3</c:v>
                </c:pt>
                <c:pt idx="11222">
                  <c:v>1.007080078125E-3</c:v>
                </c:pt>
                <c:pt idx="11223">
                  <c:v>1.0068416595458984E-3</c:v>
                </c:pt>
                <c:pt idx="11224">
                  <c:v>1.007080078125E-3</c:v>
                </c:pt>
                <c:pt idx="11225">
                  <c:v>1.007080078125E-3</c:v>
                </c:pt>
                <c:pt idx="11226">
                  <c:v>1.0068416595458984E-3</c:v>
                </c:pt>
                <c:pt idx="11227">
                  <c:v>1.007080078125E-3</c:v>
                </c:pt>
                <c:pt idx="11228">
                  <c:v>1.007080078125E-3</c:v>
                </c:pt>
                <c:pt idx="11229">
                  <c:v>1.0068416595458984E-3</c:v>
                </c:pt>
                <c:pt idx="11230">
                  <c:v>1.007080078125E-3</c:v>
                </c:pt>
                <c:pt idx="11231">
                  <c:v>1.0080337524414063E-3</c:v>
                </c:pt>
                <c:pt idx="11232">
                  <c:v>1.0068416595458984E-3</c:v>
                </c:pt>
                <c:pt idx="11233">
                  <c:v>1.007080078125E-3</c:v>
                </c:pt>
                <c:pt idx="11234">
                  <c:v>1.007080078125E-3</c:v>
                </c:pt>
                <c:pt idx="11235">
                  <c:v>1.0068416595458984E-3</c:v>
                </c:pt>
                <c:pt idx="11236">
                  <c:v>1.007080078125E-3</c:v>
                </c:pt>
                <c:pt idx="11237">
                  <c:v>1.007080078125E-3</c:v>
                </c:pt>
                <c:pt idx="11238">
                  <c:v>1.0068416595458984E-3</c:v>
                </c:pt>
                <c:pt idx="11239">
                  <c:v>1.007080078125E-3</c:v>
                </c:pt>
                <c:pt idx="11240">
                  <c:v>1.007080078125E-3</c:v>
                </c:pt>
                <c:pt idx="11241">
                  <c:v>1.0068416595458984E-3</c:v>
                </c:pt>
                <c:pt idx="11242">
                  <c:v>1.007080078125E-3</c:v>
                </c:pt>
                <c:pt idx="11243">
                  <c:v>1.0080337524414063E-3</c:v>
                </c:pt>
                <c:pt idx="11244">
                  <c:v>1.007080078125E-3</c:v>
                </c:pt>
                <c:pt idx="11245">
                  <c:v>1.0068416595458984E-3</c:v>
                </c:pt>
                <c:pt idx="11246">
                  <c:v>1.007080078125E-3</c:v>
                </c:pt>
                <c:pt idx="11247">
                  <c:v>1.007080078125E-3</c:v>
                </c:pt>
                <c:pt idx="11248">
                  <c:v>1.0068416595458984E-3</c:v>
                </c:pt>
                <c:pt idx="11249">
                  <c:v>1.007080078125E-3</c:v>
                </c:pt>
                <c:pt idx="11250">
                  <c:v>1.007080078125E-3</c:v>
                </c:pt>
                <c:pt idx="11251">
                  <c:v>1.0068416595458984E-3</c:v>
                </c:pt>
                <c:pt idx="11252">
                  <c:v>1.007080078125E-3</c:v>
                </c:pt>
                <c:pt idx="11253">
                  <c:v>1.007080078125E-3</c:v>
                </c:pt>
                <c:pt idx="11254">
                  <c:v>1.0068416595458984E-3</c:v>
                </c:pt>
                <c:pt idx="11255">
                  <c:v>1.0080337524414063E-3</c:v>
                </c:pt>
                <c:pt idx="11256">
                  <c:v>1.007080078125E-3</c:v>
                </c:pt>
                <c:pt idx="11257">
                  <c:v>1.0068416595458984E-3</c:v>
                </c:pt>
                <c:pt idx="11258">
                  <c:v>1.007080078125E-3</c:v>
                </c:pt>
                <c:pt idx="11259">
                  <c:v>1.007080078125E-3</c:v>
                </c:pt>
                <c:pt idx="11260">
                  <c:v>1.0068416595458984E-3</c:v>
                </c:pt>
                <c:pt idx="11261">
                  <c:v>1.007080078125E-3</c:v>
                </c:pt>
                <c:pt idx="11262">
                  <c:v>1.007080078125E-3</c:v>
                </c:pt>
                <c:pt idx="11263">
                  <c:v>1.0068416595458984E-3</c:v>
                </c:pt>
                <c:pt idx="11264">
                  <c:v>1.007080078125E-3</c:v>
                </c:pt>
                <c:pt idx="11265">
                  <c:v>1.007080078125E-3</c:v>
                </c:pt>
                <c:pt idx="11266">
                  <c:v>1.0068416595458984E-3</c:v>
                </c:pt>
                <c:pt idx="11267">
                  <c:v>1.007080078125E-3</c:v>
                </c:pt>
                <c:pt idx="11268">
                  <c:v>1.0080337524414063E-3</c:v>
                </c:pt>
                <c:pt idx="11269">
                  <c:v>1.007080078125E-3</c:v>
                </c:pt>
                <c:pt idx="11270">
                  <c:v>1.0068416595458984E-3</c:v>
                </c:pt>
                <c:pt idx="11271">
                  <c:v>1.007080078125E-3</c:v>
                </c:pt>
                <c:pt idx="11272">
                  <c:v>1.007080078125E-3</c:v>
                </c:pt>
                <c:pt idx="11273">
                  <c:v>1.0068416595458984E-3</c:v>
                </c:pt>
                <c:pt idx="11274">
                  <c:v>1.007080078125E-3</c:v>
                </c:pt>
                <c:pt idx="11275">
                  <c:v>1.007080078125E-3</c:v>
                </c:pt>
                <c:pt idx="11276">
                  <c:v>1.0068416595458984E-3</c:v>
                </c:pt>
                <c:pt idx="11277">
                  <c:v>1.007080078125E-3</c:v>
                </c:pt>
                <c:pt idx="11278">
                  <c:v>1.007080078125E-3</c:v>
                </c:pt>
                <c:pt idx="11279">
                  <c:v>1.0068416595458984E-3</c:v>
                </c:pt>
                <c:pt idx="11280">
                  <c:v>1.0080337524414063E-3</c:v>
                </c:pt>
                <c:pt idx="11281">
                  <c:v>1.007080078125E-3</c:v>
                </c:pt>
                <c:pt idx="11282">
                  <c:v>1.0068416595458984E-3</c:v>
                </c:pt>
                <c:pt idx="11283">
                  <c:v>1.007080078125E-3</c:v>
                </c:pt>
                <c:pt idx="11284">
                  <c:v>1.007080078125E-3</c:v>
                </c:pt>
                <c:pt idx="11285">
                  <c:v>1.0068416595458984E-3</c:v>
                </c:pt>
                <c:pt idx="11286">
                  <c:v>1.007080078125E-3</c:v>
                </c:pt>
                <c:pt idx="11287">
                  <c:v>1.007080078125E-3</c:v>
                </c:pt>
                <c:pt idx="11288">
                  <c:v>1.0068416595458984E-3</c:v>
                </c:pt>
                <c:pt idx="11289">
                  <c:v>1.007080078125E-3</c:v>
                </c:pt>
                <c:pt idx="11290">
                  <c:v>1.007080078125E-3</c:v>
                </c:pt>
                <c:pt idx="11291">
                  <c:v>1.0068416595458984E-3</c:v>
                </c:pt>
                <c:pt idx="11292">
                  <c:v>1.007080078125E-3</c:v>
                </c:pt>
                <c:pt idx="11293">
                  <c:v>1.0080337524414063E-3</c:v>
                </c:pt>
                <c:pt idx="11294">
                  <c:v>1.007080078125E-3</c:v>
                </c:pt>
                <c:pt idx="11295">
                  <c:v>1.0068416595458984E-3</c:v>
                </c:pt>
                <c:pt idx="11296">
                  <c:v>1.007080078125E-3</c:v>
                </c:pt>
                <c:pt idx="11297">
                  <c:v>1.007080078125E-3</c:v>
                </c:pt>
                <c:pt idx="11298">
                  <c:v>1.0068416595458984E-3</c:v>
                </c:pt>
                <c:pt idx="11299">
                  <c:v>1.007080078125E-3</c:v>
                </c:pt>
                <c:pt idx="11300">
                  <c:v>1.007080078125E-3</c:v>
                </c:pt>
                <c:pt idx="11301">
                  <c:v>1.0068416595458984E-3</c:v>
                </c:pt>
                <c:pt idx="11302">
                  <c:v>1.007080078125E-3</c:v>
                </c:pt>
                <c:pt idx="11303">
                  <c:v>1.007080078125E-3</c:v>
                </c:pt>
                <c:pt idx="11304">
                  <c:v>1.0068416595458984E-3</c:v>
                </c:pt>
                <c:pt idx="11305">
                  <c:v>1.0080337524414063E-3</c:v>
                </c:pt>
                <c:pt idx="11306">
                  <c:v>1.007080078125E-3</c:v>
                </c:pt>
                <c:pt idx="11307">
                  <c:v>1.0068416595458984E-3</c:v>
                </c:pt>
                <c:pt idx="11308">
                  <c:v>1.007080078125E-3</c:v>
                </c:pt>
                <c:pt idx="11309">
                  <c:v>1.007080078125E-3</c:v>
                </c:pt>
                <c:pt idx="11310">
                  <c:v>1.0068416595458984E-3</c:v>
                </c:pt>
                <c:pt idx="11311">
                  <c:v>1.007080078125E-3</c:v>
                </c:pt>
                <c:pt idx="11312">
                  <c:v>1.007080078125E-3</c:v>
                </c:pt>
                <c:pt idx="11313">
                  <c:v>1.0068416595458984E-3</c:v>
                </c:pt>
                <c:pt idx="11314">
                  <c:v>1.007080078125E-3</c:v>
                </c:pt>
                <c:pt idx="11315">
                  <c:v>1.007080078125E-3</c:v>
                </c:pt>
                <c:pt idx="11316">
                  <c:v>1.0068416595458984E-3</c:v>
                </c:pt>
                <c:pt idx="11317">
                  <c:v>1.007080078125E-3</c:v>
                </c:pt>
                <c:pt idx="11318">
                  <c:v>1.0080337524414063E-3</c:v>
                </c:pt>
                <c:pt idx="11319">
                  <c:v>1.007080078125E-3</c:v>
                </c:pt>
                <c:pt idx="11320">
                  <c:v>1.0068416595458984E-3</c:v>
                </c:pt>
                <c:pt idx="11321">
                  <c:v>1.007080078125E-3</c:v>
                </c:pt>
                <c:pt idx="11322">
                  <c:v>1.007080078125E-3</c:v>
                </c:pt>
                <c:pt idx="11323">
                  <c:v>1.0068416595458984E-3</c:v>
                </c:pt>
                <c:pt idx="11324">
                  <c:v>1.007080078125E-3</c:v>
                </c:pt>
                <c:pt idx="11325">
                  <c:v>1.007080078125E-3</c:v>
                </c:pt>
                <c:pt idx="11326">
                  <c:v>1.0068416595458984E-3</c:v>
                </c:pt>
                <c:pt idx="11327">
                  <c:v>1.007080078125E-3</c:v>
                </c:pt>
                <c:pt idx="11328">
                  <c:v>1.007080078125E-3</c:v>
                </c:pt>
                <c:pt idx="11329">
                  <c:v>1.0068416595458984E-3</c:v>
                </c:pt>
                <c:pt idx="11330">
                  <c:v>1.0080337524414063E-3</c:v>
                </c:pt>
                <c:pt idx="11331">
                  <c:v>1.007080078125E-3</c:v>
                </c:pt>
                <c:pt idx="11332">
                  <c:v>1.0068416595458984E-3</c:v>
                </c:pt>
                <c:pt idx="11333">
                  <c:v>1.007080078125E-3</c:v>
                </c:pt>
                <c:pt idx="11334">
                  <c:v>1.007080078125E-3</c:v>
                </c:pt>
                <c:pt idx="11335">
                  <c:v>1.0068416595458984E-3</c:v>
                </c:pt>
                <c:pt idx="11336">
                  <c:v>1.007080078125E-3</c:v>
                </c:pt>
                <c:pt idx="11337">
                  <c:v>1.007080078125E-3</c:v>
                </c:pt>
                <c:pt idx="11338">
                  <c:v>1.0068416595458984E-3</c:v>
                </c:pt>
                <c:pt idx="11339">
                  <c:v>1.007080078125E-3</c:v>
                </c:pt>
                <c:pt idx="11340">
                  <c:v>1.007080078125E-3</c:v>
                </c:pt>
                <c:pt idx="11341">
                  <c:v>1.0068416595458984E-3</c:v>
                </c:pt>
                <c:pt idx="11342">
                  <c:v>1.007080078125E-3</c:v>
                </c:pt>
                <c:pt idx="11343">
                  <c:v>1.0080337524414063E-3</c:v>
                </c:pt>
                <c:pt idx="11344">
                  <c:v>1.007080078125E-3</c:v>
                </c:pt>
                <c:pt idx="11345">
                  <c:v>1.0068416595458984E-3</c:v>
                </c:pt>
                <c:pt idx="11346">
                  <c:v>1.007080078125E-3</c:v>
                </c:pt>
                <c:pt idx="11347">
                  <c:v>1.007080078125E-3</c:v>
                </c:pt>
                <c:pt idx="11348">
                  <c:v>1.0068416595458984E-3</c:v>
                </c:pt>
                <c:pt idx="11349">
                  <c:v>1.007080078125E-3</c:v>
                </c:pt>
                <c:pt idx="11350">
                  <c:v>1.007080078125E-3</c:v>
                </c:pt>
                <c:pt idx="11351">
                  <c:v>1.0068416595458984E-3</c:v>
                </c:pt>
                <c:pt idx="11352">
                  <c:v>1.007080078125E-3</c:v>
                </c:pt>
                <c:pt idx="11353">
                  <c:v>1.007080078125E-3</c:v>
                </c:pt>
                <c:pt idx="11354">
                  <c:v>1.0068416595458984E-3</c:v>
                </c:pt>
                <c:pt idx="11355">
                  <c:v>1.0080337524414063E-3</c:v>
                </c:pt>
                <c:pt idx="11356">
                  <c:v>1.007080078125E-3</c:v>
                </c:pt>
                <c:pt idx="11357">
                  <c:v>1.0068416595458984E-3</c:v>
                </c:pt>
                <c:pt idx="11358">
                  <c:v>1.007080078125E-3</c:v>
                </c:pt>
                <c:pt idx="11359">
                  <c:v>1.007080078125E-3</c:v>
                </c:pt>
                <c:pt idx="11360">
                  <c:v>1.0068416595458984E-3</c:v>
                </c:pt>
                <c:pt idx="11361">
                  <c:v>1.007080078125E-3</c:v>
                </c:pt>
                <c:pt idx="11362">
                  <c:v>1.007080078125E-3</c:v>
                </c:pt>
                <c:pt idx="11363">
                  <c:v>1.0068416595458984E-3</c:v>
                </c:pt>
                <c:pt idx="11364">
                  <c:v>1.007080078125E-3</c:v>
                </c:pt>
                <c:pt idx="11365">
                  <c:v>1.007080078125E-3</c:v>
                </c:pt>
                <c:pt idx="11366">
                  <c:v>1.0068416595458984E-3</c:v>
                </c:pt>
                <c:pt idx="11367">
                  <c:v>1.007080078125E-3</c:v>
                </c:pt>
                <c:pt idx="11368">
                  <c:v>1.0080337524414063E-3</c:v>
                </c:pt>
                <c:pt idx="11369">
                  <c:v>1.007080078125E-3</c:v>
                </c:pt>
                <c:pt idx="11370">
                  <c:v>1.0068416595458984E-3</c:v>
                </c:pt>
                <c:pt idx="11371">
                  <c:v>1.007080078125E-3</c:v>
                </c:pt>
                <c:pt idx="11372">
                  <c:v>1.007080078125E-3</c:v>
                </c:pt>
                <c:pt idx="11373">
                  <c:v>1.0068416595458984E-3</c:v>
                </c:pt>
                <c:pt idx="11374">
                  <c:v>1.007080078125E-3</c:v>
                </c:pt>
                <c:pt idx="11375">
                  <c:v>1.007080078125E-3</c:v>
                </c:pt>
                <c:pt idx="11376">
                  <c:v>1.0068416595458984E-3</c:v>
                </c:pt>
                <c:pt idx="11377">
                  <c:v>1.007080078125E-3</c:v>
                </c:pt>
                <c:pt idx="11378">
                  <c:v>1.007080078125E-3</c:v>
                </c:pt>
                <c:pt idx="11379">
                  <c:v>1.0068416595458984E-3</c:v>
                </c:pt>
                <c:pt idx="11380">
                  <c:v>1.0080337524414063E-3</c:v>
                </c:pt>
                <c:pt idx="11381">
                  <c:v>1.007080078125E-3</c:v>
                </c:pt>
                <c:pt idx="11382">
                  <c:v>1.0068416595458984E-3</c:v>
                </c:pt>
                <c:pt idx="11383">
                  <c:v>1.007080078125E-3</c:v>
                </c:pt>
                <c:pt idx="11384">
                  <c:v>1.007080078125E-3</c:v>
                </c:pt>
                <c:pt idx="11385">
                  <c:v>1.0068416595458984E-3</c:v>
                </c:pt>
                <c:pt idx="11386">
                  <c:v>1.007080078125E-3</c:v>
                </c:pt>
                <c:pt idx="11387">
                  <c:v>1.007080078125E-3</c:v>
                </c:pt>
                <c:pt idx="11388">
                  <c:v>1.0068416595458984E-3</c:v>
                </c:pt>
                <c:pt idx="11389">
                  <c:v>1.007080078125E-3</c:v>
                </c:pt>
                <c:pt idx="11390">
                  <c:v>1.007080078125E-3</c:v>
                </c:pt>
                <c:pt idx="11391">
                  <c:v>1.0068416595458984E-3</c:v>
                </c:pt>
                <c:pt idx="11392">
                  <c:v>1.007080078125E-3</c:v>
                </c:pt>
                <c:pt idx="11393">
                  <c:v>1.0080337524414063E-3</c:v>
                </c:pt>
                <c:pt idx="11394">
                  <c:v>1.007080078125E-3</c:v>
                </c:pt>
                <c:pt idx="11395">
                  <c:v>1.0068416595458984E-3</c:v>
                </c:pt>
                <c:pt idx="11396">
                  <c:v>1.007080078125E-3</c:v>
                </c:pt>
                <c:pt idx="11397">
                  <c:v>1.007080078125E-3</c:v>
                </c:pt>
                <c:pt idx="11398">
                  <c:v>1.0068416595458984E-3</c:v>
                </c:pt>
                <c:pt idx="11399">
                  <c:v>1.007080078125E-3</c:v>
                </c:pt>
                <c:pt idx="11400">
                  <c:v>1.007080078125E-3</c:v>
                </c:pt>
                <c:pt idx="11401">
                  <c:v>1.0068416595458984E-3</c:v>
                </c:pt>
                <c:pt idx="11402">
                  <c:v>1.007080078125E-3</c:v>
                </c:pt>
                <c:pt idx="11403">
                  <c:v>1.007080078125E-3</c:v>
                </c:pt>
                <c:pt idx="11404">
                  <c:v>1.0068416595458984E-3</c:v>
                </c:pt>
                <c:pt idx="11405">
                  <c:v>1.0080337524414063E-3</c:v>
                </c:pt>
                <c:pt idx="11406">
                  <c:v>1.007080078125E-3</c:v>
                </c:pt>
                <c:pt idx="11407">
                  <c:v>1.0068416595458984E-3</c:v>
                </c:pt>
                <c:pt idx="11408">
                  <c:v>1.007080078125E-3</c:v>
                </c:pt>
                <c:pt idx="11409">
                  <c:v>1.007080078125E-3</c:v>
                </c:pt>
                <c:pt idx="11410">
                  <c:v>1.0068416595458984E-3</c:v>
                </c:pt>
                <c:pt idx="11411">
                  <c:v>1.007080078125E-3</c:v>
                </c:pt>
                <c:pt idx="11412">
                  <c:v>1.007080078125E-3</c:v>
                </c:pt>
                <c:pt idx="11413">
                  <c:v>1.0068416595458984E-3</c:v>
                </c:pt>
                <c:pt idx="11414">
                  <c:v>1.007080078125E-3</c:v>
                </c:pt>
                <c:pt idx="11415">
                  <c:v>1.007080078125E-3</c:v>
                </c:pt>
                <c:pt idx="11416">
                  <c:v>1.0068416595458984E-3</c:v>
                </c:pt>
                <c:pt idx="11417">
                  <c:v>1.007080078125E-3</c:v>
                </c:pt>
                <c:pt idx="11418">
                  <c:v>1.0080337524414063E-3</c:v>
                </c:pt>
                <c:pt idx="11419">
                  <c:v>1.007080078125E-3</c:v>
                </c:pt>
                <c:pt idx="11420">
                  <c:v>3.0210018157958984E-3</c:v>
                </c:pt>
                <c:pt idx="11421">
                  <c:v>1.0068416595458984E-3</c:v>
                </c:pt>
                <c:pt idx="11422">
                  <c:v>1.007080078125E-3</c:v>
                </c:pt>
                <c:pt idx="11423">
                  <c:v>1.007080078125E-3</c:v>
                </c:pt>
                <c:pt idx="11424">
                  <c:v>1.0068416595458984E-3</c:v>
                </c:pt>
                <c:pt idx="11425">
                  <c:v>1.007080078125E-3</c:v>
                </c:pt>
                <c:pt idx="11426">
                  <c:v>1.007080078125E-3</c:v>
                </c:pt>
                <c:pt idx="11427">
                  <c:v>1.0068416595458984E-3</c:v>
                </c:pt>
                <c:pt idx="11428">
                  <c:v>1.0080337524414063E-3</c:v>
                </c:pt>
                <c:pt idx="11429">
                  <c:v>1.007080078125E-3</c:v>
                </c:pt>
                <c:pt idx="11430">
                  <c:v>1.0068416595458984E-3</c:v>
                </c:pt>
                <c:pt idx="11431">
                  <c:v>1.007080078125E-3</c:v>
                </c:pt>
                <c:pt idx="11432">
                  <c:v>1.007080078125E-3</c:v>
                </c:pt>
                <c:pt idx="11433">
                  <c:v>1.0068416595458984E-3</c:v>
                </c:pt>
                <c:pt idx="11434">
                  <c:v>1.007080078125E-3</c:v>
                </c:pt>
                <c:pt idx="11435">
                  <c:v>1.007080078125E-3</c:v>
                </c:pt>
                <c:pt idx="11436">
                  <c:v>1.0068416595458984E-3</c:v>
                </c:pt>
                <c:pt idx="11437">
                  <c:v>1.007080078125E-3</c:v>
                </c:pt>
                <c:pt idx="11438">
                  <c:v>1.007080078125E-3</c:v>
                </c:pt>
                <c:pt idx="11439">
                  <c:v>1.0068416595458984E-3</c:v>
                </c:pt>
                <c:pt idx="11440">
                  <c:v>1.007080078125E-3</c:v>
                </c:pt>
                <c:pt idx="11441">
                  <c:v>1.0080337524414063E-3</c:v>
                </c:pt>
                <c:pt idx="11442">
                  <c:v>1.007080078125E-3</c:v>
                </c:pt>
                <c:pt idx="11443">
                  <c:v>1.0068416595458984E-3</c:v>
                </c:pt>
                <c:pt idx="11444">
                  <c:v>1.007080078125E-3</c:v>
                </c:pt>
                <c:pt idx="11445">
                  <c:v>1.007080078125E-3</c:v>
                </c:pt>
                <c:pt idx="11446">
                  <c:v>1.0068416595458984E-3</c:v>
                </c:pt>
                <c:pt idx="11447">
                  <c:v>1.007080078125E-3</c:v>
                </c:pt>
                <c:pt idx="11448">
                  <c:v>1.007080078125E-3</c:v>
                </c:pt>
                <c:pt idx="11449">
                  <c:v>1.0068416595458984E-3</c:v>
                </c:pt>
                <c:pt idx="11450">
                  <c:v>1.007080078125E-3</c:v>
                </c:pt>
                <c:pt idx="11451">
                  <c:v>1.007080078125E-3</c:v>
                </c:pt>
                <c:pt idx="11452">
                  <c:v>1.0068416595458984E-3</c:v>
                </c:pt>
                <c:pt idx="11453">
                  <c:v>1.0080337524414063E-3</c:v>
                </c:pt>
                <c:pt idx="11454">
                  <c:v>1.007080078125E-3</c:v>
                </c:pt>
                <c:pt idx="11455">
                  <c:v>1.0068416595458984E-3</c:v>
                </c:pt>
                <c:pt idx="11456">
                  <c:v>1.007080078125E-3</c:v>
                </c:pt>
                <c:pt idx="11457">
                  <c:v>1.007080078125E-3</c:v>
                </c:pt>
                <c:pt idx="11458">
                  <c:v>1.0068416595458984E-3</c:v>
                </c:pt>
                <c:pt idx="11459">
                  <c:v>1.007080078125E-3</c:v>
                </c:pt>
                <c:pt idx="11460">
                  <c:v>1.007080078125E-3</c:v>
                </c:pt>
                <c:pt idx="11461">
                  <c:v>1.0068416595458984E-3</c:v>
                </c:pt>
                <c:pt idx="11462">
                  <c:v>1.007080078125E-3</c:v>
                </c:pt>
                <c:pt idx="11463">
                  <c:v>1.007080078125E-3</c:v>
                </c:pt>
                <c:pt idx="11464">
                  <c:v>1.0068416595458984E-3</c:v>
                </c:pt>
                <c:pt idx="11465">
                  <c:v>1.007080078125E-3</c:v>
                </c:pt>
                <c:pt idx="11466">
                  <c:v>1.0080337524414063E-3</c:v>
                </c:pt>
                <c:pt idx="11467">
                  <c:v>1.007080078125E-3</c:v>
                </c:pt>
                <c:pt idx="11468">
                  <c:v>1.0068416595458984E-3</c:v>
                </c:pt>
                <c:pt idx="11469">
                  <c:v>1.007080078125E-3</c:v>
                </c:pt>
                <c:pt idx="11470">
                  <c:v>1.007080078125E-3</c:v>
                </c:pt>
                <c:pt idx="11471">
                  <c:v>1.0068416595458984E-3</c:v>
                </c:pt>
                <c:pt idx="11472">
                  <c:v>1.007080078125E-3</c:v>
                </c:pt>
                <c:pt idx="11473">
                  <c:v>1.007080078125E-3</c:v>
                </c:pt>
                <c:pt idx="11474">
                  <c:v>1.0068416595458984E-3</c:v>
                </c:pt>
                <c:pt idx="11475">
                  <c:v>1.007080078125E-3</c:v>
                </c:pt>
                <c:pt idx="11476">
                  <c:v>1.0068416595458984E-3</c:v>
                </c:pt>
                <c:pt idx="11477">
                  <c:v>1.007080078125E-3</c:v>
                </c:pt>
                <c:pt idx="11478">
                  <c:v>1.0080337524414063E-3</c:v>
                </c:pt>
                <c:pt idx="11479">
                  <c:v>1.007080078125E-3</c:v>
                </c:pt>
                <c:pt idx="11480">
                  <c:v>1.0068416595458984E-3</c:v>
                </c:pt>
                <c:pt idx="11481">
                  <c:v>1.007080078125E-3</c:v>
                </c:pt>
                <c:pt idx="11482">
                  <c:v>1.007080078125E-3</c:v>
                </c:pt>
                <c:pt idx="11483">
                  <c:v>1.0068416595458984E-3</c:v>
                </c:pt>
                <c:pt idx="11484">
                  <c:v>1.007080078125E-3</c:v>
                </c:pt>
                <c:pt idx="11485">
                  <c:v>1.007080078125E-3</c:v>
                </c:pt>
                <c:pt idx="11486">
                  <c:v>1.0068416595458984E-3</c:v>
                </c:pt>
                <c:pt idx="11487">
                  <c:v>1.007080078125E-3</c:v>
                </c:pt>
                <c:pt idx="11488">
                  <c:v>1.007080078125E-3</c:v>
                </c:pt>
                <c:pt idx="11489">
                  <c:v>1.0068416595458984E-3</c:v>
                </c:pt>
                <c:pt idx="11490">
                  <c:v>1.007080078125E-3</c:v>
                </c:pt>
                <c:pt idx="11491">
                  <c:v>1.0080337524414063E-3</c:v>
                </c:pt>
                <c:pt idx="11492">
                  <c:v>1.007080078125E-3</c:v>
                </c:pt>
                <c:pt idx="11493">
                  <c:v>1.0068416595458984E-3</c:v>
                </c:pt>
                <c:pt idx="11494">
                  <c:v>1.007080078125E-3</c:v>
                </c:pt>
                <c:pt idx="11495">
                  <c:v>1.007080078125E-3</c:v>
                </c:pt>
                <c:pt idx="11496">
                  <c:v>1.0068416595458984E-3</c:v>
                </c:pt>
                <c:pt idx="11497">
                  <c:v>1.007080078125E-3</c:v>
                </c:pt>
                <c:pt idx="11498">
                  <c:v>1.0068416595458984E-3</c:v>
                </c:pt>
                <c:pt idx="11499">
                  <c:v>1.007080078125E-3</c:v>
                </c:pt>
                <c:pt idx="11500">
                  <c:v>1.007080078125E-3</c:v>
                </c:pt>
                <c:pt idx="11501">
                  <c:v>1.0068416595458984E-3</c:v>
                </c:pt>
                <c:pt idx="11502">
                  <c:v>1.007080078125E-3</c:v>
                </c:pt>
                <c:pt idx="11503">
                  <c:v>1.0080337524414063E-3</c:v>
                </c:pt>
                <c:pt idx="11504">
                  <c:v>1.007080078125E-3</c:v>
                </c:pt>
                <c:pt idx="11505">
                  <c:v>1.0068416595458984E-3</c:v>
                </c:pt>
                <c:pt idx="11506">
                  <c:v>1.007080078125E-3</c:v>
                </c:pt>
                <c:pt idx="11507">
                  <c:v>1.007080078125E-3</c:v>
                </c:pt>
                <c:pt idx="11508">
                  <c:v>1.0068416595458984E-3</c:v>
                </c:pt>
                <c:pt idx="11509">
                  <c:v>1.007080078125E-3</c:v>
                </c:pt>
                <c:pt idx="11510">
                  <c:v>1.007080078125E-3</c:v>
                </c:pt>
                <c:pt idx="11511">
                  <c:v>1.0068416595458984E-3</c:v>
                </c:pt>
                <c:pt idx="11512">
                  <c:v>1.007080078125E-3</c:v>
                </c:pt>
                <c:pt idx="11513">
                  <c:v>1.007080078125E-3</c:v>
                </c:pt>
                <c:pt idx="11514">
                  <c:v>1.0068416595458984E-3</c:v>
                </c:pt>
                <c:pt idx="11515">
                  <c:v>1.007080078125E-3</c:v>
                </c:pt>
                <c:pt idx="11516">
                  <c:v>1.0080337524414063E-3</c:v>
                </c:pt>
                <c:pt idx="11517">
                  <c:v>1.007080078125E-3</c:v>
                </c:pt>
                <c:pt idx="11518">
                  <c:v>1.0068416595458984E-3</c:v>
                </c:pt>
                <c:pt idx="11519">
                  <c:v>1.007080078125E-3</c:v>
                </c:pt>
                <c:pt idx="11520">
                  <c:v>1.0068416595458984E-3</c:v>
                </c:pt>
                <c:pt idx="11521">
                  <c:v>1.007080078125E-3</c:v>
                </c:pt>
                <c:pt idx="11522">
                  <c:v>1.007080078125E-3</c:v>
                </c:pt>
                <c:pt idx="11523">
                  <c:v>1.0068416595458984E-3</c:v>
                </c:pt>
                <c:pt idx="11524">
                  <c:v>1.007080078125E-3</c:v>
                </c:pt>
                <c:pt idx="11525">
                  <c:v>1.007080078125E-3</c:v>
                </c:pt>
                <c:pt idx="11526">
                  <c:v>1.0068416595458984E-3</c:v>
                </c:pt>
                <c:pt idx="11527">
                  <c:v>1.007080078125E-3</c:v>
                </c:pt>
                <c:pt idx="11528">
                  <c:v>1.0080337524414063E-3</c:v>
                </c:pt>
                <c:pt idx="11529">
                  <c:v>1.007080078125E-3</c:v>
                </c:pt>
                <c:pt idx="11530">
                  <c:v>1.0068416595458984E-3</c:v>
                </c:pt>
                <c:pt idx="11531">
                  <c:v>1.007080078125E-3</c:v>
                </c:pt>
                <c:pt idx="11532">
                  <c:v>1.007080078125E-3</c:v>
                </c:pt>
                <c:pt idx="11533">
                  <c:v>1.0068416595458984E-3</c:v>
                </c:pt>
                <c:pt idx="11534">
                  <c:v>1.007080078125E-3</c:v>
                </c:pt>
                <c:pt idx="11535">
                  <c:v>1.007080078125E-3</c:v>
                </c:pt>
                <c:pt idx="11536">
                  <c:v>1.0068416595458984E-3</c:v>
                </c:pt>
                <c:pt idx="11537">
                  <c:v>1.007080078125E-3</c:v>
                </c:pt>
                <c:pt idx="11538">
                  <c:v>1.007080078125E-3</c:v>
                </c:pt>
                <c:pt idx="11539">
                  <c:v>1.0068416595458984E-3</c:v>
                </c:pt>
                <c:pt idx="11540">
                  <c:v>1.007080078125E-3</c:v>
                </c:pt>
                <c:pt idx="11541">
                  <c:v>1.0080337524414063E-3</c:v>
                </c:pt>
                <c:pt idx="11542">
                  <c:v>1.0068416595458984E-3</c:v>
                </c:pt>
                <c:pt idx="11543">
                  <c:v>1.007080078125E-3</c:v>
                </c:pt>
                <c:pt idx="11544">
                  <c:v>1.007080078125E-3</c:v>
                </c:pt>
                <c:pt idx="11545">
                  <c:v>1.0068416595458984E-3</c:v>
                </c:pt>
                <c:pt idx="11546">
                  <c:v>1.007080078125E-3</c:v>
                </c:pt>
                <c:pt idx="11547">
                  <c:v>1.007080078125E-3</c:v>
                </c:pt>
                <c:pt idx="11548">
                  <c:v>1.0068416595458984E-3</c:v>
                </c:pt>
                <c:pt idx="11549">
                  <c:v>1.007080078125E-3</c:v>
                </c:pt>
                <c:pt idx="11550">
                  <c:v>4.9346923828125E-2</c:v>
                </c:pt>
                <c:pt idx="11551">
                  <c:v>1.007080078125E-3</c:v>
                </c:pt>
                <c:pt idx="11552">
                  <c:v>1.007080078125E-3</c:v>
                </c:pt>
                <c:pt idx="11553">
                  <c:v>1.0068416595458984E-3</c:v>
                </c:pt>
                <c:pt idx="11554">
                  <c:v>1.007080078125E-3</c:v>
                </c:pt>
                <c:pt idx="11555">
                  <c:v>1.0080337524414063E-3</c:v>
                </c:pt>
                <c:pt idx="11556">
                  <c:v>1.007080078125E-3</c:v>
                </c:pt>
                <c:pt idx="11557">
                  <c:v>1.0068416595458984E-3</c:v>
                </c:pt>
                <c:pt idx="11558">
                  <c:v>1.007080078125E-3</c:v>
                </c:pt>
                <c:pt idx="11559">
                  <c:v>1.007080078125E-3</c:v>
                </c:pt>
                <c:pt idx="11560">
                  <c:v>1.0068416595458984E-3</c:v>
                </c:pt>
                <c:pt idx="11561">
                  <c:v>1.007080078125E-3</c:v>
                </c:pt>
                <c:pt idx="11562">
                  <c:v>1.007080078125E-3</c:v>
                </c:pt>
                <c:pt idx="11563">
                  <c:v>1.0068416595458984E-3</c:v>
                </c:pt>
                <c:pt idx="11564">
                  <c:v>1.007080078125E-3</c:v>
                </c:pt>
                <c:pt idx="11565">
                  <c:v>1.007080078125E-3</c:v>
                </c:pt>
                <c:pt idx="11566">
                  <c:v>1.0068416595458984E-3</c:v>
                </c:pt>
                <c:pt idx="11567">
                  <c:v>1.007080078125E-3</c:v>
                </c:pt>
                <c:pt idx="11568">
                  <c:v>1.0080337524414063E-3</c:v>
                </c:pt>
                <c:pt idx="11569">
                  <c:v>1.0068416595458984E-3</c:v>
                </c:pt>
                <c:pt idx="11570">
                  <c:v>1.007080078125E-3</c:v>
                </c:pt>
                <c:pt idx="11571">
                  <c:v>1.007080078125E-3</c:v>
                </c:pt>
                <c:pt idx="11572">
                  <c:v>1.0068416595458984E-3</c:v>
                </c:pt>
                <c:pt idx="11573">
                  <c:v>1.007080078125E-3</c:v>
                </c:pt>
                <c:pt idx="11574">
                  <c:v>1.007080078125E-3</c:v>
                </c:pt>
                <c:pt idx="11575">
                  <c:v>1.0068416595458984E-3</c:v>
                </c:pt>
                <c:pt idx="11576">
                  <c:v>1.007080078125E-3</c:v>
                </c:pt>
                <c:pt idx="11577">
                  <c:v>1.007080078125E-3</c:v>
                </c:pt>
                <c:pt idx="11578">
                  <c:v>1.0068416595458984E-3</c:v>
                </c:pt>
                <c:pt idx="11579">
                  <c:v>1.007080078125E-3</c:v>
                </c:pt>
                <c:pt idx="11580">
                  <c:v>1.0080337524414063E-3</c:v>
                </c:pt>
                <c:pt idx="11581">
                  <c:v>1.007080078125E-3</c:v>
                </c:pt>
                <c:pt idx="11582">
                  <c:v>1.0068416595458984E-3</c:v>
                </c:pt>
                <c:pt idx="11583">
                  <c:v>1.007080078125E-3</c:v>
                </c:pt>
                <c:pt idx="11584">
                  <c:v>1.007080078125E-3</c:v>
                </c:pt>
                <c:pt idx="11585">
                  <c:v>1.0068416595458984E-3</c:v>
                </c:pt>
                <c:pt idx="11586">
                  <c:v>1.007080078125E-3</c:v>
                </c:pt>
                <c:pt idx="11587">
                  <c:v>1.007080078125E-3</c:v>
                </c:pt>
                <c:pt idx="11588">
                  <c:v>1.0068416595458984E-3</c:v>
                </c:pt>
                <c:pt idx="11589">
                  <c:v>1.007080078125E-3</c:v>
                </c:pt>
                <c:pt idx="11590">
                  <c:v>1.007080078125E-3</c:v>
                </c:pt>
                <c:pt idx="11591">
                  <c:v>1.0068416595458984E-3</c:v>
                </c:pt>
                <c:pt idx="11592">
                  <c:v>1.007080078125E-3</c:v>
                </c:pt>
                <c:pt idx="11593">
                  <c:v>1.0080337524414063E-3</c:v>
                </c:pt>
                <c:pt idx="11594">
                  <c:v>1.0068416595458984E-3</c:v>
                </c:pt>
                <c:pt idx="11595">
                  <c:v>1.007080078125E-3</c:v>
                </c:pt>
                <c:pt idx="11596">
                  <c:v>1.007080078125E-3</c:v>
                </c:pt>
                <c:pt idx="11597">
                  <c:v>1.0068416595458984E-3</c:v>
                </c:pt>
                <c:pt idx="11598">
                  <c:v>1.007080078125E-3</c:v>
                </c:pt>
                <c:pt idx="11599">
                  <c:v>1.007080078125E-3</c:v>
                </c:pt>
                <c:pt idx="11600">
                  <c:v>1.0068416595458984E-3</c:v>
                </c:pt>
                <c:pt idx="11601">
                  <c:v>1.007080078125E-3</c:v>
                </c:pt>
                <c:pt idx="11602">
                  <c:v>1.007080078125E-3</c:v>
                </c:pt>
                <c:pt idx="11603">
                  <c:v>1.0068416595458984E-3</c:v>
                </c:pt>
                <c:pt idx="11604">
                  <c:v>1.007080078125E-3</c:v>
                </c:pt>
                <c:pt idx="11605">
                  <c:v>1.0080337524414063E-3</c:v>
                </c:pt>
                <c:pt idx="11606">
                  <c:v>1.007080078125E-3</c:v>
                </c:pt>
                <c:pt idx="11607">
                  <c:v>1.0068416595458984E-3</c:v>
                </c:pt>
                <c:pt idx="11608">
                  <c:v>1.007080078125E-3</c:v>
                </c:pt>
                <c:pt idx="11609">
                  <c:v>1.007080078125E-3</c:v>
                </c:pt>
                <c:pt idx="11610">
                  <c:v>1.0068416595458984E-3</c:v>
                </c:pt>
                <c:pt idx="11611">
                  <c:v>1.007080078125E-3</c:v>
                </c:pt>
                <c:pt idx="11612">
                  <c:v>1.007080078125E-3</c:v>
                </c:pt>
                <c:pt idx="11613">
                  <c:v>1.0068416595458984E-3</c:v>
                </c:pt>
                <c:pt idx="11614">
                  <c:v>1.007080078125E-3</c:v>
                </c:pt>
                <c:pt idx="11615">
                  <c:v>1.007080078125E-3</c:v>
                </c:pt>
                <c:pt idx="11616">
                  <c:v>1.0068416595458984E-3</c:v>
                </c:pt>
                <c:pt idx="11617">
                  <c:v>1.007080078125E-3</c:v>
                </c:pt>
                <c:pt idx="11618">
                  <c:v>1.0080337524414063E-3</c:v>
                </c:pt>
                <c:pt idx="11619">
                  <c:v>1.0068416595458984E-3</c:v>
                </c:pt>
                <c:pt idx="11620">
                  <c:v>1.007080078125E-3</c:v>
                </c:pt>
                <c:pt idx="11621">
                  <c:v>1.007080078125E-3</c:v>
                </c:pt>
                <c:pt idx="11622">
                  <c:v>1.0068416595458984E-3</c:v>
                </c:pt>
                <c:pt idx="11623">
                  <c:v>1.007080078125E-3</c:v>
                </c:pt>
                <c:pt idx="11624">
                  <c:v>1.007080078125E-3</c:v>
                </c:pt>
                <c:pt idx="11625">
                  <c:v>1.0068416595458984E-3</c:v>
                </c:pt>
                <c:pt idx="11626">
                  <c:v>1.007080078125E-3</c:v>
                </c:pt>
                <c:pt idx="11627">
                  <c:v>1.007080078125E-3</c:v>
                </c:pt>
                <c:pt idx="11628">
                  <c:v>1.0068416595458984E-3</c:v>
                </c:pt>
                <c:pt idx="11629">
                  <c:v>1.007080078125E-3</c:v>
                </c:pt>
                <c:pt idx="11630">
                  <c:v>1.0080337524414063E-3</c:v>
                </c:pt>
                <c:pt idx="11631">
                  <c:v>1.007080078125E-3</c:v>
                </c:pt>
                <c:pt idx="11632">
                  <c:v>1.0068416595458984E-3</c:v>
                </c:pt>
                <c:pt idx="11633">
                  <c:v>1.007080078125E-3</c:v>
                </c:pt>
                <c:pt idx="11634">
                  <c:v>1.007080078125E-3</c:v>
                </c:pt>
                <c:pt idx="11635">
                  <c:v>1.0068416595458984E-3</c:v>
                </c:pt>
                <c:pt idx="11636">
                  <c:v>1.007080078125E-3</c:v>
                </c:pt>
                <c:pt idx="11637">
                  <c:v>1.007080078125E-3</c:v>
                </c:pt>
                <c:pt idx="11638">
                  <c:v>1.0068416595458984E-3</c:v>
                </c:pt>
                <c:pt idx="11639">
                  <c:v>1.007080078125E-3</c:v>
                </c:pt>
                <c:pt idx="11640">
                  <c:v>1.007080078125E-3</c:v>
                </c:pt>
                <c:pt idx="11641">
                  <c:v>1.0068416595458984E-3</c:v>
                </c:pt>
                <c:pt idx="11642">
                  <c:v>1.007080078125E-3</c:v>
                </c:pt>
                <c:pt idx="11643">
                  <c:v>1.0080337524414063E-3</c:v>
                </c:pt>
                <c:pt idx="11644">
                  <c:v>1.0068416595458984E-3</c:v>
                </c:pt>
                <c:pt idx="11645">
                  <c:v>1.007080078125E-3</c:v>
                </c:pt>
                <c:pt idx="11646">
                  <c:v>1.007080078125E-3</c:v>
                </c:pt>
                <c:pt idx="11647">
                  <c:v>1.0068416595458984E-3</c:v>
                </c:pt>
                <c:pt idx="11648">
                  <c:v>1.007080078125E-3</c:v>
                </c:pt>
                <c:pt idx="11649">
                  <c:v>1.007080078125E-3</c:v>
                </c:pt>
                <c:pt idx="11650">
                  <c:v>1.0068416595458984E-3</c:v>
                </c:pt>
                <c:pt idx="11651">
                  <c:v>1.007080078125E-3</c:v>
                </c:pt>
                <c:pt idx="11652">
                  <c:v>1.007080078125E-3</c:v>
                </c:pt>
                <c:pt idx="11653">
                  <c:v>1.0068416595458984E-3</c:v>
                </c:pt>
                <c:pt idx="11654">
                  <c:v>1.007080078125E-3</c:v>
                </c:pt>
                <c:pt idx="11655">
                  <c:v>1.0080337524414063E-3</c:v>
                </c:pt>
                <c:pt idx="11656">
                  <c:v>1.007080078125E-3</c:v>
                </c:pt>
                <c:pt idx="11657">
                  <c:v>1.0068416595458984E-3</c:v>
                </c:pt>
                <c:pt idx="11658">
                  <c:v>1.007080078125E-3</c:v>
                </c:pt>
                <c:pt idx="11659">
                  <c:v>1.007080078125E-3</c:v>
                </c:pt>
                <c:pt idx="11660">
                  <c:v>1.0068416595458984E-3</c:v>
                </c:pt>
                <c:pt idx="11661">
                  <c:v>1.007080078125E-3</c:v>
                </c:pt>
                <c:pt idx="11662">
                  <c:v>1.007080078125E-3</c:v>
                </c:pt>
                <c:pt idx="11663">
                  <c:v>1.0068416595458984E-3</c:v>
                </c:pt>
                <c:pt idx="11664">
                  <c:v>1.007080078125E-3</c:v>
                </c:pt>
                <c:pt idx="11665">
                  <c:v>1.007080078125E-3</c:v>
                </c:pt>
                <c:pt idx="11666">
                  <c:v>1.0068416595458984E-3</c:v>
                </c:pt>
                <c:pt idx="11667">
                  <c:v>1.007080078125E-3</c:v>
                </c:pt>
                <c:pt idx="11668">
                  <c:v>1.0080337524414063E-3</c:v>
                </c:pt>
                <c:pt idx="11669">
                  <c:v>1.0068416595458984E-3</c:v>
                </c:pt>
                <c:pt idx="11670">
                  <c:v>1.007080078125E-3</c:v>
                </c:pt>
                <c:pt idx="11671">
                  <c:v>1.007080078125E-3</c:v>
                </c:pt>
                <c:pt idx="11672">
                  <c:v>1.0068416595458984E-3</c:v>
                </c:pt>
                <c:pt idx="11673">
                  <c:v>1.007080078125E-3</c:v>
                </c:pt>
                <c:pt idx="11674">
                  <c:v>1.007080078125E-3</c:v>
                </c:pt>
                <c:pt idx="11675">
                  <c:v>1.0068416595458984E-3</c:v>
                </c:pt>
                <c:pt idx="11676">
                  <c:v>1.007080078125E-3</c:v>
                </c:pt>
                <c:pt idx="11677">
                  <c:v>1.007080078125E-3</c:v>
                </c:pt>
                <c:pt idx="11678">
                  <c:v>1.0068416595458984E-3</c:v>
                </c:pt>
                <c:pt idx="11679">
                  <c:v>1.007080078125E-3</c:v>
                </c:pt>
                <c:pt idx="11680">
                  <c:v>1.0080337524414063E-3</c:v>
                </c:pt>
                <c:pt idx="11681">
                  <c:v>1.007080078125E-3</c:v>
                </c:pt>
                <c:pt idx="11682">
                  <c:v>1.0068416595458984E-3</c:v>
                </c:pt>
                <c:pt idx="11683">
                  <c:v>1.007080078125E-3</c:v>
                </c:pt>
                <c:pt idx="11684">
                  <c:v>1.007080078125E-3</c:v>
                </c:pt>
                <c:pt idx="11685">
                  <c:v>1.0068416595458984E-3</c:v>
                </c:pt>
                <c:pt idx="11686">
                  <c:v>1.007080078125E-3</c:v>
                </c:pt>
                <c:pt idx="11687">
                  <c:v>1.007080078125E-3</c:v>
                </c:pt>
                <c:pt idx="11688">
                  <c:v>1.0068416595458984E-3</c:v>
                </c:pt>
                <c:pt idx="11689">
                  <c:v>1.007080078125E-3</c:v>
                </c:pt>
                <c:pt idx="11690">
                  <c:v>1.007080078125E-3</c:v>
                </c:pt>
                <c:pt idx="11691">
                  <c:v>1.0068416595458984E-3</c:v>
                </c:pt>
                <c:pt idx="11692">
                  <c:v>1.007080078125E-3</c:v>
                </c:pt>
                <c:pt idx="11693">
                  <c:v>1.0080337524414063E-3</c:v>
                </c:pt>
                <c:pt idx="11694">
                  <c:v>1.0068416595458984E-3</c:v>
                </c:pt>
                <c:pt idx="11695">
                  <c:v>1.007080078125E-3</c:v>
                </c:pt>
                <c:pt idx="11696">
                  <c:v>1.007080078125E-3</c:v>
                </c:pt>
                <c:pt idx="11697">
                  <c:v>1.0068416595458984E-3</c:v>
                </c:pt>
                <c:pt idx="11698">
                  <c:v>1.007080078125E-3</c:v>
                </c:pt>
                <c:pt idx="11699">
                  <c:v>1.007080078125E-3</c:v>
                </c:pt>
                <c:pt idx="11700">
                  <c:v>1.0068416595458984E-3</c:v>
                </c:pt>
                <c:pt idx="11701">
                  <c:v>1.007080078125E-3</c:v>
                </c:pt>
                <c:pt idx="11702">
                  <c:v>1.007080078125E-3</c:v>
                </c:pt>
                <c:pt idx="11703">
                  <c:v>1.0068416595458984E-3</c:v>
                </c:pt>
                <c:pt idx="11704">
                  <c:v>4.3305158615112305E-2</c:v>
                </c:pt>
                <c:pt idx="11705">
                  <c:v>1.0068416595458984E-3</c:v>
                </c:pt>
                <c:pt idx="11706">
                  <c:v>1.007080078125E-3</c:v>
                </c:pt>
                <c:pt idx="11707">
                  <c:v>1.007080078125E-3</c:v>
                </c:pt>
                <c:pt idx="11708">
                  <c:v>1.0068416595458984E-3</c:v>
                </c:pt>
                <c:pt idx="11709">
                  <c:v>1.007080078125E-3</c:v>
                </c:pt>
                <c:pt idx="11710">
                  <c:v>1.007080078125E-3</c:v>
                </c:pt>
                <c:pt idx="11711">
                  <c:v>1.0068416595458984E-3</c:v>
                </c:pt>
                <c:pt idx="11712">
                  <c:v>1.007080078125E-3</c:v>
                </c:pt>
                <c:pt idx="11713">
                  <c:v>1.0080337524414063E-3</c:v>
                </c:pt>
                <c:pt idx="11714">
                  <c:v>1.007080078125E-3</c:v>
                </c:pt>
                <c:pt idx="11715">
                  <c:v>1.0068416595458984E-3</c:v>
                </c:pt>
                <c:pt idx="11716">
                  <c:v>1.007080078125E-3</c:v>
                </c:pt>
                <c:pt idx="11717">
                  <c:v>1.007080078125E-3</c:v>
                </c:pt>
                <c:pt idx="11718">
                  <c:v>1.0068416595458984E-3</c:v>
                </c:pt>
                <c:pt idx="11719">
                  <c:v>1.007080078125E-3</c:v>
                </c:pt>
                <c:pt idx="11720">
                  <c:v>1.007080078125E-3</c:v>
                </c:pt>
                <c:pt idx="11721">
                  <c:v>1.0068416595458984E-3</c:v>
                </c:pt>
                <c:pt idx="11722">
                  <c:v>1.007080078125E-3</c:v>
                </c:pt>
                <c:pt idx="11723">
                  <c:v>1.007080078125E-3</c:v>
                </c:pt>
                <c:pt idx="11724">
                  <c:v>1.0068416595458984E-3</c:v>
                </c:pt>
                <c:pt idx="11725">
                  <c:v>1.0080337524414063E-3</c:v>
                </c:pt>
                <c:pt idx="11726">
                  <c:v>1.007080078125E-3</c:v>
                </c:pt>
                <c:pt idx="11727">
                  <c:v>1.0068416595458984E-3</c:v>
                </c:pt>
                <c:pt idx="11728">
                  <c:v>1.007080078125E-3</c:v>
                </c:pt>
                <c:pt idx="11729">
                  <c:v>1.007080078125E-3</c:v>
                </c:pt>
                <c:pt idx="11730">
                  <c:v>1.0068416595458984E-3</c:v>
                </c:pt>
                <c:pt idx="11731">
                  <c:v>1.007080078125E-3</c:v>
                </c:pt>
                <c:pt idx="11732">
                  <c:v>1.007080078125E-3</c:v>
                </c:pt>
                <c:pt idx="11733">
                  <c:v>1.0068416595458984E-3</c:v>
                </c:pt>
                <c:pt idx="11734">
                  <c:v>1.007080078125E-3</c:v>
                </c:pt>
                <c:pt idx="11735">
                  <c:v>1.007080078125E-3</c:v>
                </c:pt>
                <c:pt idx="11736">
                  <c:v>1.0068416595458984E-3</c:v>
                </c:pt>
                <c:pt idx="11737">
                  <c:v>1.007080078125E-3</c:v>
                </c:pt>
                <c:pt idx="11738">
                  <c:v>1.0080337524414063E-3</c:v>
                </c:pt>
                <c:pt idx="11739">
                  <c:v>1.007080078125E-3</c:v>
                </c:pt>
                <c:pt idx="11740">
                  <c:v>1.0068416595458984E-3</c:v>
                </c:pt>
                <c:pt idx="11741">
                  <c:v>1.007080078125E-3</c:v>
                </c:pt>
                <c:pt idx="11742">
                  <c:v>1.007080078125E-3</c:v>
                </c:pt>
                <c:pt idx="11743">
                  <c:v>1.0068416595458984E-3</c:v>
                </c:pt>
                <c:pt idx="11744">
                  <c:v>1.007080078125E-3</c:v>
                </c:pt>
                <c:pt idx="11745">
                  <c:v>1.007080078125E-3</c:v>
                </c:pt>
                <c:pt idx="11746">
                  <c:v>1.0068416595458984E-3</c:v>
                </c:pt>
                <c:pt idx="11747">
                  <c:v>1.007080078125E-3</c:v>
                </c:pt>
                <c:pt idx="11748">
                  <c:v>1.007080078125E-3</c:v>
                </c:pt>
                <c:pt idx="11749">
                  <c:v>1.0068416595458984E-3</c:v>
                </c:pt>
                <c:pt idx="11750">
                  <c:v>1.0080337524414063E-3</c:v>
                </c:pt>
                <c:pt idx="11751">
                  <c:v>1.007080078125E-3</c:v>
                </c:pt>
                <c:pt idx="11752">
                  <c:v>1.0068416595458984E-3</c:v>
                </c:pt>
                <c:pt idx="11753">
                  <c:v>1.007080078125E-3</c:v>
                </c:pt>
                <c:pt idx="11754">
                  <c:v>1.007080078125E-3</c:v>
                </c:pt>
                <c:pt idx="11755">
                  <c:v>1.0068416595458984E-3</c:v>
                </c:pt>
                <c:pt idx="11756">
                  <c:v>1.007080078125E-3</c:v>
                </c:pt>
                <c:pt idx="11757">
                  <c:v>1.007080078125E-3</c:v>
                </c:pt>
                <c:pt idx="11758">
                  <c:v>1.0068416595458984E-3</c:v>
                </c:pt>
                <c:pt idx="11759">
                  <c:v>1.007080078125E-3</c:v>
                </c:pt>
                <c:pt idx="11760">
                  <c:v>1.007080078125E-3</c:v>
                </c:pt>
                <c:pt idx="11761">
                  <c:v>1.0068416595458984E-3</c:v>
                </c:pt>
                <c:pt idx="11762">
                  <c:v>1.007080078125E-3</c:v>
                </c:pt>
                <c:pt idx="11763">
                  <c:v>1.0080337524414063E-3</c:v>
                </c:pt>
                <c:pt idx="11764">
                  <c:v>1.007080078125E-3</c:v>
                </c:pt>
                <c:pt idx="11765">
                  <c:v>1.0068416595458984E-3</c:v>
                </c:pt>
                <c:pt idx="11766">
                  <c:v>1.007080078125E-3</c:v>
                </c:pt>
                <c:pt idx="11767">
                  <c:v>1.007080078125E-3</c:v>
                </c:pt>
                <c:pt idx="11768">
                  <c:v>1.0068416595458984E-3</c:v>
                </c:pt>
                <c:pt idx="11769">
                  <c:v>1.007080078125E-3</c:v>
                </c:pt>
                <c:pt idx="11770">
                  <c:v>1.007080078125E-3</c:v>
                </c:pt>
                <c:pt idx="11771">
                  <c:v>1.0068416595458984E-3</c:v>
                </c:pt>
                <c:pt idx="11772">
                  <c:v>1.007080078125E-3</c:v>
                </c:pt>
                <c:pt idx="11773">
                  <c:v>1.007080078125E-3</c:v>
                </c:pt>
                <c:pt idx="11774">
                  <c:v>1.0068416595458984E-3</c:v>
                </c:pt>
                <c:pt idx="11775">
                  <c:v>1.0080337524414063E-3</c:v>
                </c:pt>
                <c:pt idx="11776">
                  <c:v>1.007080078125E-3</c:v>
                </c:pt>
                <c:pt idx="11777">
                  <c:v>1.0068416595458984E-3</c:v>
                </c:pt>
                <c:pt idx="11778">
                  <c:v>1.007080078125E-3</c:v>
                </c:pt>
                <c:pt idx="11779">
                  <c:v>1.007080078125E-3</c:v>
                </c:pt>
                <c:pt idx="11780">
                  <c:v>1.0068416595458984E-3</c:v>
                </c:pt>
                <c:pt idx="11781">
                  <c:v>1.007080078125E-3</c:v>
                </c:pt>
                <c:pt idx="11782">
                  <c:v>1.007080078125E-3</c:v>
                </c:pt>
                <c:pt idx="11783">
                  <c:v>1.0068416595458984E-3</c:v>
                </c:pt>
                <c:pt idx="11784">
                  <c:v>1.007080078125E-3</c:v>
                </c:pt>
                <c:pt idx="11785">
                  <c:v>1.007080078125E-3</c:v>
                </c:pt>
                <c:pt idx="11786">
                  <c:v>1.0068416595458984E-3</c:v>
                </c:pt>
                <c:pt idx="11787">
                  <c:v>1.007080078125E-3</c:v>
                </c:pt>
                <c:pt idx="11788">
                  <c:v>1.0080337524414063E-3</c:v>
                </c:pt>
                <c:pt idx="11789">
                  <c:v>1.007080078125E-3</c:v>
                </c:pt>
                <c:pt idx="11790">
                  <c:v>1.0068416595458984E-3</c:v>
                </c:pt>
                <c:pt idx="11791">
                  <c:v>1.007080078125E-3</c:v>
                </c:pt>
                <c:pt idx="11792">
                  <c:v>1.007080078125E-3</c:v>
                </c:pt>
                <c:pt idx="11793">
                  <c:v>1.0068416595458984E-3</c:v>
                </c:pt>
                <c:pt idx="11794">
                  <c:v>1.007080078125E-3</c:v>
                </c:pt>
                <c:pt idx="11795">
                  <c:v>1.007080078125E-3</c:v>
                </c:pt>
                <c:pt idx="11796">
                  <c:v>1.0068416595458984E-3</c:v>
                </c:pt>
                <c:pt idx="11797">
                  <c:v>1.007080078125E-3</c:v>
                </c:pt>
                <c:pt idx="11798">
                  <c:v>1.007080078125E-3</c:v>
                </c:pt>
                <c:pt idx="11799">
                  <c:v>1.0068416595458984E-3</c:v>
                </c:pt>
                <c:pt idx="11800">
                  <c:v>1.0080337524414063E-3</c:v>
                </c:pt>
                <c:pt idx="11801">
                  <c:v>1.007080078125E-3</c:v>
                </c:pt>
                <c:pt idx="11802">
                  <c:v>1.0068416595458984E-3</c:v>
                </c:pt>
                <c:pt idx="11803">
                  <c:v>1.007080078125E-3</c:v>
                </c:pt>
                <c:pt idx="11804">
                  <c:v>1.007080078125E-3</c:v>
                </c:pt>
                <c:pt idx="11805">
                  <c:v>1.0068416595458984E-3</c:v>
                </c:pt>
                <c:pt idx="11806">
                  <c:v>1.007080078125E-3</c:v>
                </c:pt>
                <c:pt idx="11807">
                  <c:v>1.007080078125E-3</c:v>
                </c:pt>
                <c:pt idx="11808">
                  <c:v>1.0068416595458984E-3</c:v>
                </c:pt>
                <c:pt idx="11809">
                  <c:v>1.007080078125E-3</c:v>
                </c:pt>
                <c:pt idx="11810">
                  <c:v>1.007080078125E-3</c:v>
                </c:pt>
                <c:pt idx="11811">
                  <c:v>1.0068416595458984E-3</c:v>
                </c:pt>
                <c:pt idx="11812">
                  <c:v>1.007080078125E-3</c:v>
                </c:pt>
                <c:pt idx="11813">
                  <c:v>1.0080337524414063E-3</c:v>
                </c:pt>
                <c:pt idx="11814">
                  <c:v>1.007080078125E-3</c:v>
                </c:pt>
                <c:pt idx="11815">
                  <c:v>1.0068416595458984E-3</c:v>
                </c:pt>
                <c:pt idx="11816">
                  <c:v>1.007080078125E-3</c:v>
                </c:pt>
                <c:pt idx="11817">
                  <c:v>1.007080078125E-3</c:v>
                </c:pt>
                <c:pt idx="11818">
                  <c:v>1.0068416595458984E-3</c:v>
                </c:pt>
                <c:pt idx="11819">
                  <c:v>1.007080078125E-3</c:v>
                </c:pt>
                <c:pt idx="11820">
                  <c:v>1.007080078125E-3</c:v>
                </c:pt>
                <c:pt idx="11821">
                  <c:v>1.0068416595458984E-3</c:v>
                </c:pt>
                <c:pt idx="11822">
                  <c:v>1.007080078125E-3</c:v>
                </c:pt>
                <c:pt idx="11823">
                  <c:v>1.007080078125E-3</c:v>
                </c:pt>
                <c:pt idx="11824">
                  <c:v>1.0068416595458984E-3</c:v>
                </c:pt>
                <c:pt idx="11825">
                  <c:v>1.0080337524414063E-3</c:v>
                </c:pt>
                <c:pt idx="11826">
                  <c:v>1.007080078125E-3</c:v>
                </c:pt>
                <c:pt idx="11827">
                  <c:v>1.0068416595458984E-3</c:v>
                </c:pt>
                <c:pt idx="11828">
                  <c:v>1.007080078125E-3</c:v>
                </c:pt>
                <c:pt idx="11829">
                  <c:v>1.007080078125E-3</c:v>
                </c:pt>
                <c:pt idx="11830">
                  <c:v>1.0068416595458984E-3</c:v>
                </c:pt>
                <c:pt idx="11831">
                  <c:v>1.007080078125E-3</c:v>
                </c:pt>
                <c:pt idx="11832">
                  <c:v>1.007080078125E-3</c:v>
                </c:pt>
                <c:pt idx="11833">
                  <c:v>1.0068416595458984E-3</c:v>
                </c:pt>
                <c:pt idx="11834">
                  <c:v>1.007080078125E-3</c:v>
                </c:pt>
                <c:pt idx="11835">
                  <c:v>1.007080078125E-3</c:v>
                </c:pt>
                <c:pt idx="11836">
                  <c:v>1.0068416595458984E-3</c:v>
                </c:pt>
                <c:pt idx="11837">
                  <c:v>1.007080078125E-3</c:v>
                </c:pt>
                <c:pt idx="11838">
                  <c:v>1.0080337524414063E-3</c:v>
                </c:pt>
                <c:pt idx="11839">
                  <c:v>1.007080078125E-3</c:v>
                </c:pt>
                <c:pt idx="11840">
                  <c:v>1.0068416595458984E-3</c:v>
                </c:pt>
                <c:pt idx="11841">
                  <c:v>1.007080078125E-3</c:v>
                </c:pt>
                <c:pt idx="11842">
                  <c:v>1.007080078125E-3</c:v>
                </c:pt>
                <c:pt idx="11843">
                  <c:v>1.0068416595458984E-3</c:v>
                </c:pt>
                <c:pt idx="11844">
                  <c:v>1.007080078125E-3</c:v>
                </c:pt>
                <c:pt idx="11845">
                  <c:v>1.007080078125E-3</c:v>
                </c:pt>
                <c:pt idx="11846">
                  <c:v>1.0068416595458984E-3</c:v>
                </c:pt>
                <c:pt idx="11847">
                  <c:v>1.007080078125E-3</c:v>
                </c:pt>
                <c:pt idx="11848">
                  <c:v>1.007080078125E-3</c:v>
                </c:pt>
                <c:pt idx="11849">
                  <c:v>1.0068416595458984E-3</c:v>
                </c:pt>
                <c:pt idx="11850">
                  <c:v>1.0080337524414063E-3</c:v>
                </c:pt>
                <c:pt idx="11851">
                  <c:v>1.007080078125E-3</c:v>
                </c:pt>
                <c:pt idx="11852">
                  <c:v>1.0068416595458984E-3</c:v>
                </c:pt>
                <c:pt idx="11853">
                  <c:v>1.007080078125E-3</c:v>
                </c:pt>
                <c:pt idx="11854">
                  <c:v>1.007080078125E-3</c:v>
                </c:pt>
                <c:pt idx="11855">
                  <c:v>1.0068416595458984E-3</c:v>
                </c:pt>
                <c:pt idx="11856">
                  <c:v>1.007080078125E-3</c:v>
                </c:pt>
                <c:pt idx="11857">
                  <c:v>1.007080078125E-3</c:v>
                </c:pt>
                <c:pt idx="11858">
                  <c:v>1.0068416595458984E-3</c:v>
                </c:pt>
                <c:pt idx="11859">
                  <c:v>1.007080078125E-3</c:v>
                </c:pt>
                <c:pt idx="11860">
                  <c:v>1.007080078125E-3</c:v>
                </c:pt>
                <c:pt idx="11861">
                  <c:v>1.0068416595458984E-3</c:v>
                </c:pt>
                <c:pt idx="11862">
                  <c:v>1.007080078125E-3</c:v>
                </c:pt>
                <c:pt idx="11863">
                  <c:v>1.0080337524414063E-3</c:v>
                </c:pt>
                <c:pt idx="11864">
                  <c:v>1.007080078125E-3</c:v>
                </c:pt>
                <c:pt idx="11865">
                  <c:v>1.0068416595458984E-3</c:v>
                </c:pt>
                <c:pt idx="11866">
                  <c:v>1.007080078125E-3</c:v>
                </c:pt>
                <c:pt idx="11867">
                  <c:v>1.007080078125E-3</c:v>
                </c:pt>
                <c:pt idx="11868">
                  <c:v>1.0068416595458984E-3</c:v>
                </c:pt>
                <c:pt idx="11869">
                  <c:v>1.007080078125E-3</c:v>
                </c:pt>
                <c:pt idx="11870">
                  <c:v>1.007080078125E-3</c:v>
                </c:pt>
                <c:pt idx="11871">
                  <c:v>1.0068416595458984E-3</c:v>
                </c:pt>
                <c:pt idx="11872">
                  <c:v>1.007080078125E-3</c:v>
                </c:pt>
                <c:pt idx="11873">
                  <c:v>1.007080078125E-3</c:v>
                </c:pt>
                <c:pt idx="11874">
                  <c:v>1.0068416595458984E-3</c:v>
                </c:pt>
                <c:pt idx="11875">
                  <c:v>1.0080337524414063E-3</c:v>
                </c:pt>
                <c:pt idx="11876">
                  <c:v>1.007080078125E-3</c:v>
                </c:pt>
                <c:pt idx="11877">
                  <c:v>1.0068416595458984E-3</c:v>
                </c:pt>
                <c:pt idx="11878">
                  <c:v>1.007080078125E-3</c:v>
                </c:pt>
                <c:pt idx="11879">
                  <c:v>1.007080078125E-3</c:v>
                </c:pt>
                <c:pt idx="11880">
                  <c:v>1.0068416595458984E-3</c:v>
                </c:pt>
                <c:pt idx="11881">
                  <c:v>1.007080078125E-3</c:v>
                </c:pt>
                <c:pt idx="11882">
                  <c:v>1.007080078125E-3</c:v>
                </c:pt>
                <c:pt idx="11883">
                  <c:v>1.0068416595458984E-3</c:v>
                </c:pt>
                <c:pt idx="11884">
                  <c:v>1.007080078125E-3</c:v>
                </c:pt>
                <c:pt idx="11885">
                  <c:v>1.007080078125E-3</c:v>
                </c:pt>
                <c:pt idx="11886">
                  <c:v>1.0068416595458984E-3</c:v>
                </c:pt>
                <c:pt idx="11887">
                  <c:v>1.007080078125E-3</c:v>
                </c:pt>
                <c:pt idx="11888">
                  <c:v>1.0080337524414063E-3</c:v>
                </c:pt>
                <c:pt idx="11889">
                  <c:v>1.007080078125E-3</c:v>
                </c:pt>
                <c:pt idx="11890">
                  <c:v>1.0068416595458984E-3</c:v>
                </c:pt>
                <c:pt idx="11891">
                  <c:v>1.007080078125E-3</c:v>
                </c:pt>
                <c:pt idx="11892">
                  <c:v>1.007080078125E-3</c:v>
                </c:pt>
                <c:pt idx="11893">
                  <c:v>1.0068416595458984E-3</c:v>
                </c:pt>
                <c:pt idx="11894">
                  <c:v>1.007080078125E-3</c:v>
                </c:pt>
                <c:pt idx="11895">
                  <c:v>1.007080078125E-3</c:v>
                </c:pt>
                <c:pt idx="11896">
                  <c:v>1.0068416595458984E-3</c:v>
                </c:pt>
                <c:pt idx="11897">
                  <c:v>1.007080078125E-3</c:v>
                </c:pt>
                <c:pt idx="11898">
                  <c:v>1.0068416595458984E-3</c:v>
                </c:pt>
                <c:pt idx="11899">
                  <c:v>1.007080078125E-3</c:v>
                </c:pt>
                <c:pt idx="11900">
                  <c:v>1.0080337524414063E-3</c:v>
                </c:pt>
                <c:pt idx="11901">
                  <c:v>1.007080078125E-3</c:v>
                </c:pt>
                <c:pt idx="11902">
                  <c:v>1.0068416595458984E-3</c:v>
                </c:pt>
                <c:pt idx="11903">
                  <c:v>1.007080078125E-3</c:v>
                </c:pt>
                <c:pt idx="11904">
                  <c:v>1.007080078125E-3</c:v>
                </c:pt>
                <c:pt idx="11905">
                  <c:v>1.0068416595458984E-3</c:v>
                </c:pt>
                <c:pt idx="11906">
                  <c:v>1.007080078125E-3</c:v>
                </c:pt>
                <c:pt idx="11907">
                  <c:v>1.007080078125E-3</c:v>
                </c:pt>
                <c:pt idx="11908">
                  <c:v>1.0068416595458984E-3</c:v>
                </c:pt>
                <c:pt idx="11909">
                  <c:v>1.007080078125E-3</c:v>
                </c:pt>
                <c:pt idx="11910">
                  <c:v>1.007080078125E-3</c:v>
                </c:pt>
                <c:pt idx="11911">
                  <c:v>1.0068416595458984E-3</c:v>
                </c:pt>
                <c:pt idx="11912">
                  <c:v>1.007080078125E-3</c:v>
                </c:pt>
                <c:pt idx="11913">
                  <c:v>1.0080337524414063E-3</c:v>
                </c:pt>
                <c:pt idx="11914">
                  <c:v>1.007080078125E-3</c:v>
                </c:pt>
                <c:pt idx="11915">
                  <c:v>1.0068416595458984E-3</c:v>
                </c:pt>
                <c:pt idx="11916">
                  <c:v>1.007080078125E-3</c:v>
                </c:pt>
                <c:pt idx="11917">
                  <c:v>1.007080078125E-3</c:v>
                </c:pt>
                <c:pt idx="11918">
                  <c:v>1.0068416595458984E-3</c:v>
                </c:pt>
                <c:pt idx="11919">
                  <c:v>1.007080078125E-3</c:v>
                </c:pt>
                <c:pt idx="11920">
                  <c:v>1.0068416595458984E-3</c:v>
                </c:pt>
                <c:pt idx="11921">
                  <c:v>1.007080078125E-3</c:v>
                </c:pt>
                <c:pt idx="11922">
                  <c:v>1.007080078125E-3</c:v>
                </c:pt>
                <c:pt idx="11923">
                  <c:v>1.0068416595458984E-3</c:v>
                </c:pt>
                <c:pt idx="11924">
                  <c:v>1.007080078125E-3</c:v>
                </c:pt>
                <c:pt idx="11925">
                  <c:v>1.0080337524414063E-3</c:v>
                </c:pt>
                <c:pt idx="11926">
                  <c:v>1.007080078125E-3</c:v>
                </c:pt>
                <c:pt idx="11927">
                  <c:v>1.0068416595458984E-3</c:v>
                </c:pt>
                <c:pt idx="11928">
                  <c:v>1.007080078125E-3</c:v>
                </c:pt>
                <c:pt idx="11929">
                  <c:v>1.007080078125E-3</c:v>
                </c:pt>
                <c:pt idx="11930">
                  <c:v>1.0068416595458984E-3</c:v>
                </c:pt>
                <c:pt idx="11931">
                  <c:v>1.007080078125E-3</c:v>
                </c:pt>
                <c:pt idx="11932">
                  <c:v>1.007080078125E-3</c:v>
                </c:pt>
                <c:pt idx="11933">
                  <c:v>1.0068416595458984E-3</c:v>
                </c:pt>
                <c:pt idx="11934">
                  <c:v>1.007080078125E-3</c:v>
                </c:pt>
                <c:pt idx="11935">
                  <c:v>1.007080078125E-3</c:v>
                </c:pt>
                <c:pt idx="11936">
                  <c:v>1.0068416595458984E-3</c:v>
                </c:pt>
                <c:pt idx="11937">
                  <c:v>1.007080078125E-3</c:v>
                </c:pt>
                <c:pt idx="11938">
                  <c:v>1.0080337524414063E-3</c:v>
                </c:pt>
                <c:pt idx="11939">
                  <c:v>1.007080078125E-3</c:v>
                </c:pt>
                <c:pt idx="11940">
                  <c:v>1.0068416595458984E-3</c:v>
                </c:pt>
                <c:pt idx="11941">
                  <c:v>1.007080078125E-3</c:v>
                </c:pt>
                <c:pt idx="11942">
                  <c:v>1.0068416595458984E-3</c:v>
                </c:pt>
                <c:pt idx="11943">
                  <c:v>1.007080078125E-3</c:v>
                </c:pt>
                <c:pt idx="11944">
                  <c:v>1.007080078125E-3</c:v>
                </c:pt>
                <c:pt idx="11945">
                  <c:v>1.0068416595458984E-3</c:v>
                </c:pt>
                <c:pt idx="11946">
                  <c:v>1.007080078125E-3</c:v>
                </c:pt>
                <c:pt idx="11947">
                  <c:v>1.007080078125E-3</c:v>
                </c:pt>
                <c:pt idx="11948">
                  <c:v>1.0068416595458984E-3</c:v>
                </c:pt>
                <c:pt idx="11949">
                  <c:v>1.007080078125E-3</c:v>
                </c:pt>
                <c:pt idx="11950">
                  <c:v>1.0080337524414063E-3</c:v>
                </c:pt>
                <c:pt idx="11951">
                  <c:v>1.007080078125E-3</c:v>
                </c:pt>
                <c:pt idx="11952">
                  <c:v>1.0068416595458984E-3</c:v>
                </c:pt>
                <c:pt idx="11953">
                  <c:v>1.007080078125E-3</c:v>
                </c:pt>
                <c:pt idx="11954">
                  <c:v>1.007080078125E-3</c:v>
                </c:pt>
                <c:pt idx="11955">
                  <c:v>1.0068416595458984E-3</c:v>
                </c:pt>
                <c:pt idx="11956">
                  <c:v>1.007080078125E-3</c:v>
                </c:pt>
                <c:pt idx="11957">
                  <c:v>1.007080078125E-3</c:v>
                </c:pt>
                <c:pt idx="11958">
                  <c:v>1.0068416595458984E-3</c:v>
                </c:pt>
                <c:pt idx="11959">
                  <c:v>1.007080078125E-3</c:v>
                </c:pt>
                <c:pt idx="11960">
                  <c:v>1.007080078125E-3</c:v>
                </c:pt>
                <c:pt idx="11961">
                  <c:v>1.0068416595458984E-3</c:v>
                </c:pt>
                <c:pt idx="11962">
                  <c:v>1.007080078125E-3</c:v>
                </c:pt>
                <c:pt idx="11963">
                  <c:v>1.0080337524414063E-3</c:v>
                </c:pt>
                <c:pt idx="11964">
                  <c:v>1.0068416595458984E-3</c:v>
                </c:pt>
                <c:pt idx="11965">
                  <c:v>1.007080078125E-3</c:v>
                </c:pt>
                <c:pt idx="11966">
                  <c:v>1.007080078125E-3</c:v>
                </c:pt>
                <c:pt idx="11967">
                  <c:v>1.0068416595458984E-3</c:v>
                </c:pt>
                <c:pt idx="11968">
                  <c:v>1.007080078125E-3</c:v>
                </c:pt>
                <c:pt idx="11969">
                  <c:v>1.007080078125E-3</c:v>
                </c:pt>
                <c:pt idx="11970">
                  <c:v>1.0068416595458984E-3</c:v>
                </c:pt>
                <c:pt idx="11971">
                  <c:v>1.007080078125E-3</c:v>
                </c:pt>
                <c:pt idx="11972">
                  <c:v>1.007080078125E-3</c:v>
                </c:pt>
                <c:pt idx="11973">
                  <c:v>1.0068416595458984E-3</c:v>
                </c:pt>
                <c:pt idx="11974">
                  <c:v>1.007080078125E-3</c:v>
                </c:pt>
                <c:pt idx="11975">
                  <c:v>1.0080337524414063E-3</c:v>
                </c:pt>
                <c:pt idx="11976">
                  <c:v>1.007080078125E-3</c:v>
                </c:pt>
                <c:pt idx="11977">
                  <c:v>1.0068416595458984E-3</c:v>
                </c:pt>
                <c:pt idx="11978">
                  <c:v>1.007080078125E-3</c:v>
                </c:pt>
                <c:pt idx="11979">
                  <c:v>1.007080078125E-3</c:v>
                </c:pt>
                <c:pt idx="11980">
                  <c:v>1.0068416595458984E-3</c:v>
                </c:pt>
                <c:pt idx="11981">
                  <c:v>1.007080078125E-3</c:v>
                </c:pt>
                <c:pt idx="11982">
                  <c:v>1.007080078125E-3</c:v>
                </c:pt>
                <c:pt idx="11983">
                  <c:v>1.0068416595458984E-3</c:v>
                </c:pt>
                <c:pt idx="11984">
                  <c:v>1.007080078125E-3</c:v>
                </c:pt>
                <c:pt idx="11985">
                  <c:v>1.007080078125E-3</c:v>
                </c:pt>
                <c:pt idx="11986">
                  <c:v>1.0068416595458984E-3</c:v>
                </c:pt>
                <c:pt idx="11987">
                  <c:v>1.007080078125E-3</c:v>
                </c:pt>
                <c:pt idx="11988">
                  <c:v>1.0080337524414063E-3</c:v>
                </c:pt>
                <c:pt idx="11989">
                  <c:v>1.0068416595458984E-3</c:v>
                </c:pt>
                <c:pt idx="11990">
                  <c:v>1.007080078125E-3</c:v>
                </c:pt>
                <c:pt idx="11991">
                  <c:v>1.007080078125E-3</c:v>
                </c:pt>
                <c:pt idx="11992">
                  <c:v>1.0068416595458984E-3</c:v>
                </c:pt>
                <c:pt idx="11993">
                  <c:v>1.007080078125E-3</c:v>
                </c:pt>
                <c:pt idx="11994">
                  <c:v>1.007080078125E-3</c:v>
                </c:pt>
                <c:pt idx="11995">
                  <c:v>1.0068416595458984E-3</c:v>
                </c:pt>
                <c:pt idx="11996">
                  <c:v>1.007080078125E-3</c:v>
                </c:pt>
                <c:pt idx="11997">
                  <c:v>1.007080078125E-3</c:v>
                </c:pt>
                <c:pt idx="11998">
                  <c:v>1.0068416595458984E-3</c:v>
                </c:pt>
                <c:pt idx="11999">
                  <c:v>1.007080078125E-3</c:v>
                </c:pt>
                <c:pt idx="12000">
                  <c:v>1.0080337524414063E-3</c:v>
                </c:pt>
                <c:pt idx="12001">
                  <c:v>1.007080078125E-3</c:v>
                </c:pt>
                <c:pt idx="12002">
                  <c:v>1.0068416595458984E-3</c:v>
                </c:pt>
                <c:pt idx="12003">
                  <c:v>1.007080078125E-3</c:v>
                </c:pt>
                <c:pt idx="12004">
                  <c:v>1.007080078125E-3</c:v>
                </c:pt>
                <c:pt idx="12005">
                  <c:v>1.0068416595458984E-3</c:v>
                </c:pt>
                <c:pt idx="12006">
                  <c:v>1.007080078125E-3</c:v>
                </c:pt>
                <c:pt idx="12007">
                  <c:v>1.007080078125E-3</c:v>
                </c:pt>
                <c:pt idx="12008">
                  <c:v>1.0068416595458984E-3</c:v>
                </c:pt>
                <c:pt idx="12009">
                  <c:v>1.007080078125E-3</c:v>
                </c:pt>
                <c:pt idx="12010">
                  <c:v>1.007080078125E-3</c:v>
                </c:pt>
                <c:pt idx="12011">
                  <c:v>1.0068416595458984E-3</c:v>
                </c:pt>
                <c:pt idx="12012">
                  <c:v>1.007080078125E-3</c:v>
                </c:pt>
                <c:pt idx="12013">
                  <c:v>1.0080337524414063E-3</c:v>
                </c:pt>
                <c:pt idx="12014">
                  <c:v>8.0559253692626953E-3</c:v>
                </c:pt>
                <c:pt idx="12015">
                  <c:v>1.007080078125E-3</c:v>
                </c:pt>
                <c:pt idx="12016">
                  <c:v>1.0068416595458984E-3</c:v>
                </c:pt>
                <c:pt idx="12017">
                  <c:v>1.007080078125E-3</c:v>
                </c:pt>
                <c:pt idx="12018">
                  <c:v>1.0080337524414063E-3</c:v>
                </c:pt>
                <c:pt idx="12019">
                  <c:v>1.007080078125E-3</c:v>
                </c:pt>
                <c:pt idx="12020">
                  <c:v>1.0068416595458984E-3</c:v>
                </c:pt>
                <c:pt idx="12021">
                  <c:v>1.007080078125E-3</c:v>
                </c:pt>
                <c:pt idx="12022">
                  <c:v>1.007080078125E-3</c:v>
                </c:pt>
                <c:pt idx="12023">
                  <c:v>1.0068416595458984E-3</c:v>
                </c:pt>
                <c:pt idx="12024">
                  <c:v>1.007080078125E-3</c:v>
                </c:pt>
                <c:pt idx="12025">
                  <c:v>1.007080078125E-3</c:v>
                </c:pt>
                <c:pt idx="12026">
                  <c:v>1.0068416595458984E-3</c:v>
                </c:pt>
                <c:pt idx="12027">
                  <c:v>1.007080078125E-3</c:v>
                </c:pt>
                <c:pt idx="12028">
                  <c:v>1.007080078125E-3</c:v>
                </c:pt>
                <c:pt idx="12029">
                  <c:v>1.0068416595458984E-3</c:v>
                </c:pt>
                <c:pt idx="12030">
                  <c:v>1.007080078125E-3</c:v>
                </c:pt>
                <c:pt idx="12031">
                  <c:v>1.0080337524414063E-3</c:v>
                </c:pt>
                <c:pt idx="12032">
                  <c:v>1.0068416595458984E-3</c:v>
                </c:pt>
                <c:pt idx="12033">
                  <c:v>1.007080078125E-3</c:v>
                </c:pt>
                <c:pt idx="12034">
                  <c:v>1.007080078125E-3</c:v>
                </c:pt>
                <c:pt idx="12035">
                  <c:v>1.0068416595458984E-3</c:v>
                </c:pt>
                <c:pt idx="12036">
                  <c:v>1.007080078125E-3</c:v>
                </c:pt>
                <c:pt idx="12037">
                  <c:v>1.007080078125E-3</c:v>
                </c:pt>
                <c:pt idx="12038">
                  <c:v>1.0068416595458984E-3</c:v>
                </c:pt>
                <c:pt idx="12039">
                  <c:v>1.007080078125E-3</c:v>
                </c:pt>
                <c:pt idx="12040">
                  <c:v>1.007080078125E-3</c:v>
                </c:pt>
                <c:pt idx="12041">
                  <c:v>5.0358772277832031E-3</c:v>
                </c:pt>
                <c:pt idx="12042">
                  <c:v>1.007080078125E-3</c:v>
                </c:pt>
                <c:pt idx="12043">
                  <c:v>1.007080078125E-3</c:v>
                </c:pt>
                <c:pt idx="12044">
                  <c:v>1.0068416595458984E-3</c:v>
                </c:pt>
                <c:pt idx="12045">
                  <c:v>1.007080078125E-3</c:v>
                </c:pt>
                <c:pt idx="12046">
                  <c:v>1.007080078125E-3</c:v>
                </c:pt>
                <c:pt idx="12047">
                  <c:v>1.0068416595458984E-3</c:v>
                </c:pt>
                <c:pt idx="12048">
                  <c:v>1.007080078125E-3</c:v>
                </c:pt>
                <c:pt idx="12049">
                  <c:v>1.007080078125E-3</c:v>
                </c:pt>
                <c:pt idx="12050">
                  <c:v>1.0068416595458984E-3</c:v>
                </c:pt>
                <c:pt idx="12051">
                  <c:v>1.007080078125E-3</c:v>
                </c:pt>
                <c:pt idx="12052">
                  <c:v>1.0080337524414063E-3</c:v>
                </c:pt>
                <c:pt idx="12053">
                  <c:v>1.0068416595458984E-3</c:v>
                </c:pt>
                <c:pt idx="12054">
                  <c:v>1.007080078125E-3</c:v>
                </c:pt>
                <c:pt idx="12055">
                  <c:v>1.007080078125E-3</c:v>
                </c:pt>
                <c:pt idx="12056">
                  <c:v>1.0068416595458984E-3</c:v>
                </c:pt>
                <c:pt idx="12057">
                  <c:v>1.007080078125E-3</c:v>
                </c:pt>
                <c:pt idx="12058">
                  <c:v>1.007080078125E-3</c:v>
                </c:pt>
                <c:pt idx="12059">
                  <c:v>1.0068416595458984E-3</c:v>
                </c:pt>
                <c:pt idx="12060">
                  <c:v>1.007080078125E-3</c:v>
                </c:pt>
                <c:pt idx="12061">
                  <c:v>1.007080078125E-3</c:v>
                </c:pt>
                <c:pt idx="12062">
                  <c:v>1.0068416595458984E-3</c:v>
                </c:pt>
                <c:pt idx="12063">
                  <c:v>1.007080078125E-3</c:v>
                </c:pt>
                <c:pt idx="12064">
                  <c:v>1.0080337524414063E-3</c:v>
                </c:pt>
                <c:pt idx="12065">
                  <c:v>1.007080078125E-3</c:v>
                </c:pt>
                <c:pt idx="12066">
                  <c:v>1.0068416595458984E-3</c:v>
                </c:pt>
                <c:pt idx="12067">
                  <c:v>1.007080078125E-3</c:v>
                </c:pt>
                <c:pt idx="12068">
                  <c:v>1.007080078125E-3</c:v>
                </c:pt>
                <c:pt idx="12069">
                  <c:v>1.0068416595458984E-3</c:v>
                </c:pt>
                <c:pt idx="12070">
                  <c:v>1.007080078125E-3</c:v>
                </c:pt>
                <c:pt idx="12071">
                  <c:v>1.007080078125E-3</c:v>
                </c:pt>
                <c:pt idx="12072">
                  <c:v>1.0068416595458984E-3</c:v>
                </c:pt>
                <c:pt idx="12073">
                  <c:v>1.007080078125E-3</c:v>
                </c:pt>
                <c:pt idx="12074">
                  <c:v>1.007080078125E-3</c:v>
                </c:pt>
                <c:pt idx="12075">
                  <c:v>1.0068416595458984E-3</c:v>
                </c:pt>
                <c:pt idx="12076">
                  <c:v>1.007080078125E-3</c:v>
                </c:pt>
                <c:pt idx="12077">
                  <c:v>1.0080337524414063E-3</c:v>
                </c:pt>
                <c:pt idx="12078">
                  <c:v>1.0068416595458984E-3</c:v>
                </c:pt>
                <c:pt idx="12079">
                  <c:v>1.007080078125E-3</c:v>
                </c:pt>
                <c:pt idx="12080">
                  <c:v>1.007080078125E-3</c:v>
                </c:pt>
                <c:pt idx="12081">
                  <c:v>1.0068416595458984E-3</c:v>
                </c:pt>
                <c:pt idx="12082">
                  <c:v>1.007080078125E-3</c:v>
                </c:pt>
                <c:pt idx="12083">
                  <c:v>1.007080078125E-3</c:v>
                </c:pt>
                <c:pt idx="12084">
                  <c:v>1.0068416595458984E-3</c:v>
                </c:pt>
                <c:pt idx="12085">
                  <c:v>1.007080078125E-3</c:v>
                </c:pt>
                <c:pt idx="12086">
                  <c:v>1.007080078125E-3</c:v>
                </c:pt>
                <c:pt idx="12087">
                  <c:v>1.0068416595458984E-3</c:v>
                </c:pt>
                <c:pt idx="12088">
                  <c:v>1.007080078125E-3</c:v>
                </c:pt>
                <c:pt idx="12089">
                  <c:v>1.0080337524414063E-3</c:v>
                </c:pt>
                <c:pt idx="12090">
                  <c:v>1.007080078125E-3</c:v>
                </c:pt>
                <c:pt idx="12091">
                  <c:v>1.0068416595458984E-3</c:v>
                </c:pt>
                <c:pt idx="12092">
                  <c:v>1.007080078125E-3</c:v>
                </c:pt>
                <c:pt idx="12093">
                  <c:v>1.007080078125E-3</c:v>
                </c:pt>
                <c:pt idx="12094">
                  <c:v>1.0068416595458984E-3</c:v>
                </c:pt>
                <c:pt idx="12095">
                  <c:v>1.007080078125E-3</c:v>
                </c:pt>
                <c:pt idx="12096">
                  <c:v>1.007080078125E-3</c:v>
                </c:pt>
                <c:pt idx="12097">
                  <c:v>1.0068416595458984E-3</c:v>
                </c:pt>
                <c:pt idx="12098">
                  <c:v>1.007080078125E-3</c:v>
                </c:pt>
                <c:pt idx="12099">
                  <c:v>1.007080078125E-3</c:v>
                </c:pt>
                <c:pt idx="12100">
                  <c:v>7.0497989654541016E-3</c:v>
                </c:pt>
                <c:pt idx="12101">
                  <c:v>1.007080078125E-3</c:v>
                </c:pt>
                <c:pt idx="12102">
                  <c:v>1.007080078125E-3</c:v>
                </c:pt>
                <c:pt idx="12103">
                  <c:v>1.0068416595458984E-3</c:v>
                </c:pt>
                <c:pt idx="12104">
                  <c:v>1.007080078125E-3</c:v>
                </c:pt>
                <c:pt idx="12105">
                  <c:v>1.007080078125E-3</c:v>
                </c:pt>
                <c:pt idx="12106">
                  <c:v>1.0068416595458984E-3</c:v>
                </c:pt>
                <c:pt idx="12107">
                  <c:v>1.007080078125E-3</c:v>
                </c:pt>
                <c:pt idx="12108">
                  <c:v>1.0080337524414063E-3</c:v>
                </c:pt>
                <c:pt idx="12109">
                  <c:v>1.007080078125E-3</c:v>
                </c:pt>
                <c:pt idx="12110">
                  <c:v>1.0068416595458984E-3</c:v>
                </c:pt>
                <c:pt idx="12111">
                  <c:v>1.007080078125E-3</c:v>
                </c:pt>
                <c:pt idx="12112">
                  <c:v>1.007080078125E-3</c:v>
                </c:pt>
                <c:pt idx="12113">
                  <c:v>1.0068416595458984E-3</c:v>
                </c:pt>
                <c:pt idx="12114">
                  <c:v>1.007080078125E-3</c:v>
                </c:pt>
                <c:pt idx="12115">
                  <c:v>1.007080078125E-3</c:v>
                </c:pt>
                <c:pt idx="12116">
                  <c:v>1.0068416595458984E-3</c:v>
                </c:pt>
                <c:pt idx="12117">
                  <c:v>1.007080078125E-3</c:v>
                </c:pt>
                <c:pt idx="12118">
                  <c:v>1.007080078125E-3</c:v>
                </c:pt>
                <c:pt idx="12119">
                  <c:v>1.0068416595458984E-3</c:v>
                </c:pt>
                <c:pt idx="12120">
                  <c:v>1.007080078125E-3</c:v>
                </c:pt>
                <c:pt idx="12121">
                  <c:v>1.0080337524414063E-3</c:v>
                </c:pt>
                <c:pt idx="12122">
                  <c:v>1.0068416595458984E-3</c:v>
                </c:pt>
                <c:pt idx="12123">
                  <c:v>1.007080078125E-3</c:v>
                </c:pt>
                <c:pt idx="12124">
                  <c:v>1.007080078125E-3</c:v>
                </c:pt>
                <c:pt idx="12125">
                  <c:v>1.0068416595458984E-3</c:v>
                </c:pt>
                <c:pt idx="12126">
                  <c:v>1.007080078125E-3</c:v>
                </c:pt>
                <c:pt idx="12127">
                  <c:v>1.007080078125E-3</c:v>
                </c:pt>
                <c:pt idx="12128">
                  <c:v>1.0068416595458984E-3</c:v>
                </c:pt>
                <c:pt idx="12129">
                  <c:v>1.007080078125E-3</c:v>
                </c:pt>
                <c:pt idx="12130">
                  <c:v>1.007080078125E-3</c:v>
                </c:pt>
                <c:pt idx="12131">
                  <c:v>1.0068416595458984E-3</c:v>
                </c:pt>
                <c:pt idx="12132">
                  <c:v>1.007080078125E-3</c:v>
                </c:pt>
                <c:pt idx="12133">
                  <c:v>1.0080337524414063E-3</c:v>
                </c:pt>
                <c:pt idx="12134">
                  <c:v>1.007080078125E-3</c:v>
                </c:pt>
                <c:pt idx="12135">
                  <c:v>1.0068416595458984E-3</c:v>
                </c:pt>
                <c:pt idx="12136">
                  <c:v>1.007080078125E-3</c:v>
                </c:pt>
                <c:pt idx="12137">
                  <c:v>1.007080078125E-3</c:v>
                </c:pt>
                <c:pt idx="12138">
                  <c:v>1.0068416595458984E-3</c:v>
                </c:pt>
                <c:pt idx="12139">
                  <c:v>1.007080078125E-3</c:v>
                </c:pt>
                <c:pt idx="12140">
                  <c:v>1.007080078125E-3</c:v>
                </c:pt>
                <c:pt idx="12141">
                  <c:v>1.0068416595458984E-3</c:v>
                </c:pt>
                <c:pt idx="12142">
                  <c:v>1.007080078125E-3</c:v>
                </c:pt>
                <c:pt idx="12143">
                  <c:v>1.007080078125E-3</c:v>
                </c:pt>
                <c:pt idx="12144">
                  <c:v>1.0068416595458984E-3</c:v>
                </c:pt>
                <c:pt idx="12145">
                  <c:v>1.007080078125E-3</c:v>
                </c:pt>
                <c:pt idx="12146">
                  <c:v>1.0080337524414063E-3</c:v>
                </c:pt>
                <c:pt idx="12147">
                  <c:v>1.0068416595458984E-3</c:v>
                </c:pt>
                <c:pt idx="12148">
                  <c:v>1.007080078125E-3</c:v>
                </c:pt>
                <c:pt idx="12149">
                  <c:v>1.007080078125E-3</c:v>
                </c:pt>
                <c:pt idx="12150">
                  <c:v>1.0068416595458984E-3</c:v>
                </c:pt>
                <c:pt idx="12151">
                  <c:v>1.007080078125E-3</c:v>
                </c:pt>
                <c:pt idx="12152">
                  <c:v>1.007080078125E-3</c:v>
                </c:pt>
                <c:pt idx="12153">
                  <c:v>1.0068416595458984E-3</c:v>
                </c:pt>
                <c:pt idx="12154">
                  <c:v>1.007080078125E-3</c:v>
                </c:pt>
                <c:pt idx="12155">
                  <c:v>1.007080078125E-3</c:v>
                </c:pt>
                <c:pt idx="12156">
                  <c:v>1.0068416595458984E-3</c:v>
                </c:pt>
                <c:pt idx="12157">
                  <c:v>1.007080078125E-3</c:v>
                </c:pt>
                <c:pt idx="12158">
                  <c:v>1.0080337524414063E-3</c:v>
                </c:pt>
                <c:pt idx="12159">
                  <c:v>1.007080078125E-3</c:v>
                </c:pt>
                <c:pt idx="12160">
                  <c:v>1.0068416595458984E-3</c:v>
                </c:pt>
                <c:pt idx="12161">
                  <c:v>1.007080078125E-3</c:v>
                </c:pt>
                <c:pt idx="12162">
                  <c:v>1.007080078125E-3</c:v>
                </c:pt>
                <c:pt idx="12163">
                  <c:v>1.0068416595458984E-3</c:v>
                </c:pt>
                <c:pt idx="12164">
                  <c:v>1.007080078125E-3</c:v>
                </c:pt>
                <c:pt idx="12165">
                  <c:v>1.007080078125E-3</c:v>
                </c:pt>
                <c:pt idx="12166">
                  <c:v>1.0068416595458984E-3</c:v>
                </c:pt>
                <c:pt idx="12167">
                  <c:v>1.007080078125E-3</c:v>
                </c:pt>
                <c:pt idx="12168">
                  <c:v>1.007080078125E-3</c:v>
                </c:pt>
                <c:pt idx="12169">
                  <c:v>1.0068416595458984E-3</c:v>
                </c:pt>
                <c:pt idx="12170">
                  <c:v>1.0080337524414063E-3</c:v>
                </c:pt>
                <c:pt idx="12171">
                  <c:v>1.007080078125E-3</c:v>
                </c:pt>
                <c:pt idx="12172">
                  <c:v>1.0068416595458984E-3</c:v>
                </c:pt>
                <c:pt idx="12173">
                  <c:v>1.007080078125E-3</c:v>
                </c:pt>
                <c:pt idx="12174">
                  <c:v>1.007080078125E-3</c:v>
                </c:pt>
                <c:pt idx="12175">
                  <c:v>1.0068416595458984E-3</c:v>
                </c:pt>
                <c:pt idx="12176">
                  <c:v>1.007080078125E-3</c:v>
                </c:pt>
                <c:pt idx="12177">
                  <c:v>1.007080078125E-3</c:v>
                </c:pt>
                <c:pt idx="12178">
                  <c:v>1.0068416595458984E-3</c:v>
                </c:pt>
                <c:pt idx="12179">
                  <c:v>1.007080078125E-3</c:v>
                </c:pt>
                <c:pt idx="12180">
                  <c:v>1.007080078125E-3</c:v>
                </c:pt>
                <c:pt idx="12181">
                  <c:v>1.0068416595458984E-3</c:v>
                </c:pt>
                <c:pt idx="12182">
                  <c:v>1.007080078125E-3</c:v>
                </c:pt>
                <c:pt idx="12183">
                  <c:v>1.0080337524414063E-3</c:v>
                </c:pt>
                <c:pt idx="12184">
                  <c:v>1.007080078125E-3</c:v>
                </c:pt>
                <c:pt idx="12185">
                  <c:v>1.0068416595458984E-3</c:v>
                </c:pt>
                <c:pt idx="12186">
                  <c:v>1.007080078125E-3</c:v>
                </c:pt>
                <c:pt idx="12187">
                  <c:v>1.007080078125E-3</c:v>
                </c:pt>
                <c:pt idx="12188">
                  <c:v>1.0068416595458984E-3</c:v>
                </c:pt>
                <c:pt idx="12189">
                  <c:v>1.007080078125E-3</c:v>
                </c:pt>
                <c:pt idx="12190">
                  <c:v>1.007080078125E-3</c:v>
                </c:pt>
                <c:pt idx="12191">
                  <c:v>1.0068416595458984E-3</c:v>
                </c:pt>
                <c:pt idx="12192">
                  <c:v>1.007080078125E-3</c:v>
                </c:pt>
                <c:pt idx="12193">
                  <c:v>1.007080078125E-3</c:v>
                </c:pt>
                <c:pt idx="12194">
                  <c:v>1.0068416595458984E-3</c:v>
                </c:pt>
                <c:pt idx="12195">
                  <c:v>1.0080337524414063E-3</c:v>
                </c:pt>
                <c:pt idx="12196">
                  <c:v>1.007080078125E-3</c:v>
                </c:pt>
                <c:pt idx="12197">
                  <c:v>1.0068416595458984E-3</c:v>
                </c:pt>
                <c:pt idx="12198">
                  <c:v>1.007080078125E-3</c:v>
                </c:pt>
                <c:pt idx="12199">
                  <c:v>3.826904296875E-2</c:v>
                </c:pt>
                <c:pt idx="12200">
                  <c:v>1.007080078125E-3</c:v>
                </c:pt>
                <c:pt idx="12201">
                  <c:v>1.0068416595458984E-3</c:v>
                </c:pt>
                <c:pt idx="12202">
                  <c:v>1.007080078125E-3</c:v>
                </c:pt>
                <c:pt idx="12203">
                  <c:v>1.007080078125E-3</c:v>
                </c:pt>
                <c:pt idx="12204">
                  <c:v>1.0068416595458984E-3</c:v>
                </c:pt>
                <c:pt idx="12205">
                  <c:v>1.007080078125E-3</c:v>
                </c:pt>
                <c:pt idx="12206">
                  <c:v>1.007080078125E-3</c:v>
                </c:pt>
                <c:pt idx="12207">
                  <c:v>1.0068416595458984E-3</c:v>
                </c:pt>
                <c:pt idx="12208">
                  <c:v>1.0080337524414063E-3</c:v>
                </c:pt>
                <c:pt idx="12209">
                  <c:v>1.007080078125E-3</c:v>
                </c:pt>
                <c:pt idx="12210">
                  <c:v>1.0068416595458984E-3</c:v>
                </c:pt>
                <c:pt idx="12211">
                  <c:v>1.007080078125E-3</c:v>
                </c:pt>
                <c:pt idx="12212">
                  <c:v>1.007080078125E-3</c:v>
                </c:pt>
                <c:pt idx="12213">
                  <c:v>1.0068416595458984E-3</c:v>
                </c:pt>
                <c:pt idx="12214">
                  <c:v>1.007080078125E-3</c:v>
                </c:pt>
                <c:pt idx="12215">
                  <c:v>1.007080078125E-3</c:v>
                </c:pt>
                <c:pt idx="12216">
                  <c:v>1.0068416595458984E-3</c:v>
                </c:pt>
                <c:pt idx="12217">
                  <c:v>1.007080078125E-3</c:v>
                </c:pt>
                <c:pt idx="12218">
                  <c:v>1.007080078125E-3</c:v>
                </c:pt>
                <c:pt idx="12219">
                  <c:v>1.0068416595458984E-3</c:v>
                </c:pt>
                <c:pt idx="12220">
                  <c:v>1.007080078125E-3</c:v>
                </c:pt>
                <c:pt idx="12221">
                  <c:v>1.0080337524414063E-3</c:v>
                </c:pt>
                <c:pt idx="12222">
                  <c:v>1.007080078125E-3</c:v>
                </c:pt>
                <c:pt idx="12223">
                  <c:v>1.0068416595458984E-3</c:v>
                </c:pt>
                <c:pt idx="12224">
                  <c:v>1.007080078125E-3</c:v>
                </c:pt>
                <c:pt idx="12225">
                  <c:v>1.007080078125E-3</c:v>
                </c:pt>
                <c:pt idx="12226">
                  <c:v>1.0068416595458984E-3</c:v>
                </c:pt>
                <c:pt idx="12227">
                  <c:v>1.007080078125E-3</c:v>
                </c:pt>
                <c:pt idx="12228">
                  <c:v>1.007080078125E-3</c:v>
                </c:pt>
                <c:pt idx="12229">
                  <c:v>1.0068416595458984E-3</c:v>
                </c:pt>
                <c:pt idx="12230">
                  <c:v>1.007080078125E-3</c:v>
                </c:pt>
                <c:pt idx="12231">
                  <c:v>1.007080078125E-3</c:v>
                </c:pt>
                <c:pt idx="12232">
                  <c:v>1.0068416595458984E-3</c:v>
                </c:pt>
                <c:pt idx="12233">
                  <c:v>1.0080337524414063E-3</c:v>
                </c:pt>
                <c:pt idx="12234">
                  <c:v>1.007080078125E-3</c:v>
                </c:pt>
                <c:pt idx="12235">
                  <c:v>1.0068416595458984E-3</c:v>
                </c:pt>
                <c:pt idx="12236">
                  <c:v>1.007080078125E-3</c:v>
                </c:pt>
                <c:pt idx="12237">
                  <c:v>1.007080078125E-3</c:v>
                </c:pt>
                <c:pt idx="12238">
                  <c:v>1.0068416595458984E-3</c:v>
                </c:pt>
                <c:pt idx="12239">
                  <c:v>1.007080078125E-3</c:v>
                </c:pt>
                <c:pt idx="12240">
                  <c:v>1.007080078125E-3</c:v>
                </c:pt>
                <c:pt idx="12241">
                  <c:v>1.0068416595458984E-3</c:v>
                </c:pt>
                <c:pt idx="12242">
                  <c:v>1.007080078125E-3</c:v>
                </c:pt>
                <c:pt idx="12243">
                  <c:v>1.007080078125E-3</c:v>
                </c:pt>
                <c:pt idx="12244">
                  <c:v>1.0068416595458984E-3</c:v>
                </c:pt>
                <c:pt idx="12245">
                  <c:v>1.007080078125E-3</c:v>
                </c:pt>
                <c:pt idx="12246">
                  <c:v>1.0080337524414063E-3</c:v>
                </c:pt>
                <c:pt idx="12247">
                  <c:v>1.007080078125E-3</c:v>
                </c:pt>
                <c:pt idx="12248">
                  <c:v>1.0068416595458984E-3</c:v>
                </c:pt>
                <c:pt idx="12249">
                  <c:v>1.007080078125E-3</c:v>
                </c:pt>
                <c:pt idx="12250">
                  <c:v>1.007080078125E-3</c:v>
                </c:pt>
                <c:pt idx="12251">
                  <c:v>1.0068416595458984E-3</c:v>
                </c:pt>
                <c:pt idx="12252">
                  <c:v>1.007080078125E-3</c:v>
                </c:pt>
                <c:pt idx="12253">
                  <c:v>1.007080078125E-3</c:v>
                </c:pt>
                <c:pt idx="12254">
                  <c:v>1.0068416595458984E-3</c:v>
                </c:pt>
                <c:pt idx="12255">
                  <c:v>1.007080078125E-3</c:v>
                </c:pt>
                <c:pt idx="12256">
                  <c:v>1.007080078125E-3</c:v>
                </c:pt>
                <c:pt idx="12257">
                  <c:v>1.0068416595458984E-3</c:v>
                </c:pt>
                <c:pt idx="12258">
                  <c:v>1.0080337524414063E-3</c:v>
                </c:pt>
                <c:pt idx="12259">
                  <c:v>1.007080078125E-3</c:v>
                </c:pt>
                <c:pt idx="12260">
                  <c:v>1.0068416595458984E-3</c:v>
                </c:pt>
                <c:pt idx="12261">
                  <c:v>1.007080078125E-3</c:v>
                </c:pt>
                <c:pt idx="12262">
                  <c:v>1.007080078125E-3</c:v>
                </c:pt>
                <c:pt idx="12263">
                  <c:v>1.0068416595458984E-3</c:v>
                </c:pt>
                <c:pt idx="12264">
                  <c:v>1.007080078125E-3</c:v>
                </c:pt>
                <c:pt idx="12265">
                  <c:v>1.007080078125E-3</c:v>
                </c:pt>
                <c:pt idx="12266">
                  <c:v>1.0068416595458984E-3</c:v>
                </c:pt>
                <c:pt idx="12267">
                  <c:v>1.007080078125E-3</c:v>
                </c:pt>
                <c:pt idx="12268">
                  <c:v>1.007080078125E-3</c:v>
                </c:pt>
                <c:pt idx="12269">
                  <c:v>1.0068416595458984E-3</c:v>
                </c:pt>
                <c:pt idx="12270">
                  <c:v>1.007080078125E-3</c:v>
                </c:pt>
                <c:pt idx="12271">
                  <c:v>1.0080337524414063E-3</c:v>
                </c:pt>
                <c:pt idx="12272">
                  <c:v>1.007080078125E-3</c:v>
                </c:pt>
                <c:pt idx="12273">
                  <c:v>1.0068416595458984E-3</c:v>
                </c:pt>
                <c:pt idx="12274">
                  <c:v>1.007080078125E-3</c:v>
                </c:pt>
                <c:pt idx="12275">
                  <c:v>1.007080078125E-3</c:v>
                </c:pt>
                <c:pt idx="12276">
                  <c:v>1.0068416595458984E-3</c:v>
                </c:pt>
                <c:pt idx="12277">
                  <c:v>1.007080078125E-3</c:v>
                </c:pt>
                <c:pt idx="12278">
                  <c:v>1.007080078125E-3</c:v>
                </c:pt>
                <c:pt idx="12279">
                  <c:v>1.0068416595458984E-3</c:v>
                </c:pt>
                <c:pt idx="12280">
                  <c:v>1.007080078125E-3</c:v>
                </c:pt>
                <c:pt idx="12281">
                  <c:v>1.007080078125E-3</c:v>
                </c:pt>
                <c:pt idx="12282">
                  <c:v>1.0068416595458984E-3</c:v>
                </c:pt>
                <c:pt idx="12283">
                  <c:v>1.0080337524414063E-3</c:v>
                </c:pt>
                <c:pt idx="12284">
                  <c:v>1.007080078125E-3</c:v>
                </c:pt>
                <c:pt idx="12285">
                  <c:v>1.0068416595458984E-3</c:v>
                </c:pt>
                <c:pt idx="12286">
                  <c:v>1.007080078125E-3</c:v>
                </c:pt>
                <c:pt idx="12287">
                  <c:v>1.007080078125E-3</c:v>
                </c:pt>
                <c:pt idx="12288">
                  <c:v>1.0068416595458984E-3</c:v>
                </c:pt>
                <c:pt idx="12289">
                  <c:v>1.007080078125E-3</c:v>
                </c:pt>
                <c:pt idx="12290">
                  <c:v>1.007080078125E-3</c:v>
                </c:pt>
                <c:pt idx="12291">
                  <c:v>1.0068416595458984E-3</c:v>
                </c:pt>
                <c:pt idx="12292">
                  <c:v>1.007080078125E-3</c:v>
                </c:pt>
                <c:pt idx="12293">
                  <c:v>1.007080078125E-3</c:v>
                </c:pt>
                <c:pt idx="12294">
                  <c:v>1.0068416595458984E-3</c:v>
                </c:pt>
                <c:pt idx="12295">
                  <c:v>1.007080078125E-3</c:v>
                </c:pt>
                <c:pt idx="12296">
                  <c:v>1.0080337524414063E-3</c:v>
                </c:pt>
                <c:pt idx="12297">
                  <c:v>1.007080078125E-3</c:v>
                </c:pt>
                <c:pt idx="12298">
                  <c:v>1.0068416595458984E-3</c:v>
                </c:pt>
                <c:pt idx="12299">
                  <c:v>1.007080078125E-3</c:v>
                </c:pt>
                <c:pt idx="12300">
                  <c:v>1.007080078125E-3</c:v>
                </c:pt>
                <c:pt idx="12301">
                  <c:v>1.0068416595458984E-3</c:v>
                </c:pt>
                <c:pt idx="12302">
                  <c:v>1.007080078125E-3</c:v>
                </c:pt>
                <c:pt idx="12303">
                  <c:v>1.007080078125E-3</c:v>
                </c:pt>
                <c:pt idx="12304">
                  <c:v>1.0068416595458984E-3</c:v>
                </c:pt>
                <c:pt idx="12305">
                  <c:v>1.007080078125E-3</c:v>
                </c:pt>
                <c:pt idx="12306">
                  <c:v>1.007080078125E-3</c:v>
                </c:pt>
                <c:pt idx="12307">
                  <c:v>1.0068416595458984E-3</c:v>
                </c:pt>
                <c:pt idx="12308">
                  <c:v>1.0080337524414063E-3</c:v>
                </c:pt>
                <c:pt idx="12309">
                  <c:v>2.3162126541137695E-2</c:v>
                </c:pt>
                <c:pt idx="12310">
                  <c:v>1.0068416595458984E-3</c:v>
                </c:pt>
                <c:pt idx="12311">
                  <c:v>1.0080337524414063E-3</c:v>
                </c:pt>
                <c:pt idx="12312">
                  <c:v>1.007080078125E-3</c:v>
                </c:pt>
                <c:pt idx="12313">
                  <c:v>1.0068416595458984E-3</c:v>
                </c:pt>
                <c:pt idx="12314">
                  <c:v>1.007080078125E-3</c:v>
                </c:pt>
                <c:pt idx="12315">
                  <c:v>1.007080078125E-3</c:v>
                </c:pt>
                <c:pt idx="12316">
                  <c:v>1.0068416595458984E-3</c:v>
                </c:pt>
                <c:pt idx="12317">
                  <c:v>1.007080078125E-3</c:v>
                </c:pt>
                <c:pt idx="12318">
                  <c:v>1.007080078125E-3</c:v>
                </c:pt>
                <c:pt idx="12319">
                  <c:v>1.0068416595458984E-3</c:v>
                </c:pt>
                <c:pt idx="12320">
                  <c:v>1.007080078125E-3</c:v>
                </c:pt>
                <c:pt idx="12321">
                  <c:v>1.007080078125E-3</c:v>
                </c:pt>
                <c:pt idx="12322">
                  <c:v>1.0068416595458984E-3</c:v>
                </c:pt>
                <c:pt idx="12323">
                  <c:v>1.007080078125E-3</c:v>
                </c:pt>
                <c:pt idx="12324">
                  <c:v>1.0080337524414063E-3</c:v>
                </c:pt>
                <c:pt idx="12325">
                  <c:v>1.007080078125E-3</c:v>
                </c:pt>
                <c:pt idx="12326">
                  <c:v>1.0068416595458984E-3</c:v>
                </c:pt>
                <c:pt idx="12327">
                  <c:v>1.007080078125E-3</c:v>
                </c:pt>
                <c:pt idx="12328">
                  <c:v>1.007080078125E-3</c:v>
                </c:pt>
                <c:pt idx="12329">
                  <c:v>1.0068416595458984E-3</c:v>
                </c:pt>
                <c:pt idx="12330">
                  <c:v>1.007080078125E-3</c:v>
                </c:pt>
                <c:pt idx="12331">
                  <c:v>1.007080078125E-3</c:v>
                </c:pt>
                <c:pt idx="12332">
                  <c:v>1.0068416595458984E-3</c:v>
                </c:pt>
                <c:pt idx="12333">
                  <c:v>1.007080078125E-3</c:v>
                </c:pt>
                <c:pt idx="12334">
                  <c:v>1.0068416595458984E-3</c:v>
                </c:pt>
                <c:pt idx="12335">
                  <c:v>1.007080078125E-3</c:v>
                </c:pt>
                <c:pt idx="12336">
                  <c:v>1.0080337524414063E-3</c:v>
                </c:pt>
                <c:pt idx="12337">
                  <c:v>1.007080078125E-3</c:v>
                </c:pt>
                <c:pt idx="12338">
                  <c:v>1.0068416595458984E-3</c:v>
                </c:pt>
                <c:pt idx="12339">
                  <c:v>1.007080078125E-3</c:v>
                </c:pt>
                <c:pt idx="12340">
                  <c:v>1.007080078125E-3</c:v>
                </c:pt>
                <c:pt idx="12341">
                  <c:v>1.0068416595458984E-3</c:v>
                </c:pt>
                <c:pt idx="12342">
                  <c:v>1.007080078125E-3</c:v>
                </c:pt>
                <c:pt idx="12343">
                  <c:v>1.007080078125E-3</c:v>
                </c:pt>
                <c:pt idx="12344">
                  <c:v>1.0068416595458984E-3</c:v>
                </c:pt>
                <c:pt idx="12345">
                  <c:v>1.007080078125E-3</c:v>
                </c:pt>
                <c:pt idx="12346">
                  <c:v>1.007080078125E-3</c:v>
                </c:pt>
                <c:pt idx="12347">
                  <c:v>1.0068416595458984E-3</c:v>
                </c:pt>
                <c:pt idx="12348">
                  <c:v>1.007080078125E-3</c:v>
                </c:pt>
                <c:pt idx="12349">
                  <c:v>1.0080337524414063E-3</c:v>
                </c:pt>
                <c:pt idx="12350">
                  <c:v>1.007080078125E-3</c:v>
                </c:pt>
                <c:pt idx="12351">
                  <c:v>1.0068416595458984E-3</c:v>
                </c:pt>
                <c:pt idx="12352">
                  <c:v>1.007080078125E-3</c:v>
                </c:pt>
                <c:pt idx="12353">
                  <c:v>1.007080078125E-3</c:v>
                </c:pt>
                <c:pt idx="12354">
                  <c:v>1.0068416595458984E-3</c:v>
                </c:pt>
                <c:pt idx="12355">
                  <c:v>1.007080078125E-3</c:v>
                </c:pt>
                <c:pt idx="12356">
                  <c:v>1.0068416595458984E-3</c:v>
                </c:pt>
                <c:pt idx="12357">
                  <c:v>1.007080078125E-3</c:v>
                </c:pt>
                <c:pt idx="12358">
                  <c:v>1.007080078125E-3</c:v>
                </c:pt>
                <c:pt idx="12359">
                  <c:v>1.0068416595458984E-3</c:v>
                </c:pt>
                <c:pt idx="12360">
                  <c:v>1.007080078125E-3</c:v>
                </c:pt>
                <c:pt idx="12361">
                  <c:v>1.0080337524414063E-3</c:v>
                </c:pt>
                <c:pt idx="12362">
                  <c:v>1.007080078125E-3</c:v>
                </c:pt>
                <c:pt idx="12363">
                  <c:v>1.0068416595458984E-3</c:v>
                </c:pt>
                <c:pt idx="12364">
                  <c:v>1.007080078125E-3</c:v>
                </c:pt>
                <c:pt idx="12365">
                  <c:v>1.007080078125E-3</c:v>
                </c:pt>
                <c:pt idx="12366">
                  <c:v>1.0068416595458984E-3</c:v>
                </c:pt>
                <c:pt idx="12367">
                  <c:v>1.007080078125E-3</c:v>
                </c:pt>
                <c:pt idx="12368">
                  <c:v>1.007080078125E-3</c:v>
                </c:pt>
                <c:pt idx="12369">
                  <c:v>1.0068416595458984E-3</c:v>
                </c:pt>
                <c:pt idx="12370">
                  <c:v>1.007080078125E-3</c:v>
                </c:pt>
                <c:pt idx="12371">
                  <c:v>1.007080078125E-3</c:v>
                </c:pt>
                <c:pt idx="12372">
                  <c:v>1.0068416595458984E-3</c:v>
                </c:pt>
                <c:pt idx="12373">
                  <c:v>1.007080078125E-3</c:v>
                </c:pt>
                <c:pt idx="12374">
                  <c:v>1.0080337524414063E-3</c:v>
                </c:pt>
                <c:pt idx="12375">
                  <c:v>1.007080078125E-3</c:v>
                </c:pt>
                <c:pt idx="12376">
                  <c:v>1.0068416595458984E-3</c:v>
                </c:pt>
                <c:pt idx="12377">
                  <c:v>1.007080078125E-3</c:v>
                </c:pt>
                <c:pt idx="12378">
                  <c:v>1.0068416595458984E-3</c:v>
                </c:pt>
                <c:pt idx="12379">
                  <c:v>1.007080078125E-3</c:v>
                </c:pt>
                <c:pt idx="12380">
                  <c:v>1.007080078125E-3</c:v>
                </c:pt>
                <c:pt idx="12381">
                  <c:v>1.0068416595458984E-3</c:v>
                </c:pt>
                <c:pt idx="12382">
                  <c:v>1.007080078125E-3</c:v>
                </c:pt>
                <c:pt idx="12383">
                  <c:v>1.007080078125E-3</c:v>
                </c:pt>
                <c:pt idx="12384">
                  <c:v>1.0068416595458984E-3</c:v>
                </c:pt>
                <c:pt idx="12385">
                  <c:v>1.007080078125E-3</c:v>
                </c:pt>
                <c:pt idx="12386">
                  <c:v>1.0080337524414063E-3</c:v>
                </c:pt>
                <c:pt idx="12387">
                  <c:v>1.007080078125E-3</c:v>
                </c:pt>
                <c:pt idx="12388">
                  <c:v>1.0068416595458984E-3</c:v>
                </c:pt>
                <c:pt idx="12389">
                  <c:v>1.007080078125E-3</c:v>
                </c:pt>
                <c:pt idx="12390">
                  <c:v>1.007080078125E-3</c:v>
                </c:pt>
                <c:pt idx="12391">
                  <c:v>1.0068416595458984E-3</c:v>
                </c:pt>
                <c:pt idx="12392">
                  <c:v>1.007080078125E-3</c:v>
                </c:pt>
                <c:pt idx="12393">
                  <c:v>1.007080078125E-3</c:v>
                </c:pt>
                <c:pt idx="12394">
                  <c:v>1.0068416595458984E-3</c:v>
                </c:pt>
                <c:pt idx="12395">
                  <c:v>1.007080078125E-3</c:v>
                </c:pt>
                <c:pt idx="12396">
                  <c:v>1.007080078125E-3</c:v>
                </c:pt>
                <c:pt idx="12397">
                  <c:v>1.0068416595458984E-3</c:v>
                </c:pt>
                <c:pt idx="12398">
                  <c:v>1.007080078125E-3</c:v>
                </c:pt>
                <c:pt idx="12399">
                  <c:v>1.7121076583862305E-2</c:v>
                </c:pt>
                <c:pt idx="12400">
                  <c:v>1.0068416595458984E-3</c:v>
                </c:pt>
                <c:pt idx="12401">
                  <c:v>1.007080078125E-3</c:v>
                </c:pt>
                <c:pt idx="12402">
                  <c:v>1.007080078125E-3</c:v>
                </c:pt>
                <c:pt idx="12403">
                  <c:v>1.0068416595458984E-3</c:v>
                </c:pt>
                <c:pt idx="12404">
                  <c:v>1.007080078125E-3</c:v>
                </c:pt>
                <c:pt idx="12405">
                  <c:v>1.007080078125E-3</c:v>
                </c:pt>
                <c:pt idx="12406">
                  <c:v>1.0068416595458984E-3</c:v>
                </c:pt>
                <c:pt idx="12407">
                  <c:v>1.007080078125E-3</c:v>
                </c:pt>
                <c:pt idx="12408">
                  <c:v>1.0080337524414063E-3</c:v>
                </c:pt>
                <c:pt idx="12409">
                  <c:v>1.0068416595458984E-3</c:v>
                </c:pt>
                <c:pt idx="12410">
                  <c:v>1.007080078125E-3</c:v>
                </c:pt>
                <c:pt idx="12411">
                  <c:v>1.007080078125E-3</c:v>
                </c:pt>
                <c:pt idx="12412">
                  <c:v>1.0068416595458984E-3</c:v>
                </c:pt>
                <c:pt idx="12413">
                  <c:v>1.007080078125E-3</c:v>
                </c:pt>
                <c:pt idx="12414">
                  <c:v>1.007080078125E-3</c:v>
                </c:pt>
                <c:pt idx="12415">
                  <c:v>1.0068416595458984E-3</c:v>
                </c:pt>
                <c:pt idx="12416">
                  <c:v>1.007080078125E-3</c:v>
                </c:pt>
                <c:pt idx="12417">
                  <c:v>1.007080078125E-3</c:v>
                </c:pt>
                <c:pt idx="12418">
                  <c:v>1.0068416595458984E-3</c:v>
                </c:pt>
                <c:pt idx="12419">
                  <c:v>1.007080078125E-3</c:v>
                </c:pt>
                <c:pt idx="12420">
                  <c:v>1.0080337524414063E-3</c:v>
                </c:pt>
                <c:pt idx="12421">
                  <c:v>1.007080078125E-3</c:v>
                </c:pt>
                <c:pt idx="12422">
                  <c:v>1.0068416595458984E-3</c:v>
                </c:pt>
                <c:pt idx="12423">
                  <c:v>1.007080078125E-3</c:v>
                </c:pt>
                <c:pt idx="12424">
                  <c:v>1.007080078125E-3</c:v>
                </c:pt>
                <c:pt idx="12425">
                  <c:v>1.0068416595458984E-3</c:v>
                </c:pt>
                <c:pt idx="12426">
                  <c:v>1.007080078125E-3</c:v>
                </c:pt>
                <c:pt idx="12427">
                  <c:v>1.007080078125E-3</c:v>
                </c:pt>
                <c:pt idx="12428">
                  <c:v>1.0068416595458984E-3</c:v>
                </c:pt>
                <c:pt idx="12429">
                  <c:v>1.007080078125E-3</c:v>
                </c:pt>
                <c:pt idx="12430">
                  <c:v>1.007080078125E-3</c:v>
                </c:pt>
                <c:pt idx="12431">
                  <c:v>1.0068416595458984E-3</c:v>
                </c:pt>
                <c:pt idx="12432">
                  <c:v>1.007080078125E-3</c:v>
                </c:pt>
                <c:pt idx="12433">
                  <c:v>1.0080337524414063E-3</c:v>
                </c:pt>
                <c:pt idx="12434">
                  <c:v>1.0068416595458984E-3</c:v>
                </c:pt>
                <c:pt idx="12435">
                  <c:v>1.007080078125E-3</c:v>
                </c:pt>
                <c:pt idx="12436">
                  <c:v>1.007080078125E-3</c:v>
                </c:pt>
                <c:pt idx="12437">
                  <c:v>1.0068416595458984E-3</c:v>
                </c:pt>
                <c:pt idx="12438">
                  <c:v>1.007080078125E-3</c:v>
                </c:pt>
                <c:pt idx="12439">
                  <c:v>1.007080078125E-3</c:v>
                </c:pt>
                <c:pt idx="12440">
                  <c:v>1.0068416595458984E-3</c:v>
                </c:pt>
                <c:pt idx="12441">
                  <c:v>1.007080078125E-3</c:v>
                </c:pt>
                <c:pt idx="12442">
                  <c:v>1.007080078125E-3</c:v>
                </c:pt>
                <c:pt idx="12443">
                  <c:v>1.0068416595458984E-3</c:v>
                </c:pt>
                <c:pt idx="12444">
                  <c:v>1.007080078125E-3</c:v>
                </c:pt>
                <c:pt idx="12445">
                  <c:v>1.0080337524414063E-3</c:v>
                </c:pt>
                <c:pt idx="12446">
                  <c:v>1.007080078125E-3</c:v>
                </c:pt>
                <c:pt idx="12447">
                  <c:v>1.0068416595458984E-3</c:v>
                </c:pt>
                <c:pt idx="12448">
                  <c:v>1.007080078125E-3</c:v>
                </c:pt>
                <c:pt idx="12449">
                  <c:v>1.007080078125E-3</c:v>
                </c:pt>
                <c:pt idx="12450">
                  <c:v>1.0068416595458984E-3</c:v>
                </c:pt>
                <c:pt idx="12451">
                  <c:v>1.007080078125E-3</c:v>
                </c:pt>
                <c:pt idx="12452">
                  <c:v>1.007080078125E-3</c:v>
                </c:pt>
                <c:pt idx="12453">
                  <c:v>1.0068416595458984E-3</c:v>
                </c:pt>
                <c:pt idx="12454">
                  <c:v>1.007080078125E-3</c:v>
                </c:pt>
                <c:pt idx="12455">
                  <c:v>1.007080078125E-3</c:v>
                </c:pt>
                <c:pt idx="12456">
                  <c:v>1.0068416595458984E-3</c:v>
                </c:pt>
                <c:pt idx="12457">
                  <c:v>1.007080078125E-3</c:v>
                </c:pt>
                <c:pt idx="12458">
                  <c:v>1.0080337524414063E-3</c:v>
                </c:pt>
                <c:pt idx="12459">
                  <c:v>1.0068416595458984E-3</c:v>
                </c:pt>
                <c:pt idx="12460">
                  <c:v>1.007080078125E-3</c:v>
                </c:pt>
                <c:pt idx="12461">
                  <c:v>1.007080078125E-3</c:v>
                </c:pt>
                <c:pt idx="12462">
                  <c:v>1.0068416595458984E-3</c:v>
                </c:pt>
                <c:pt idx="12463">
                  <c:v>1.007080078125E-3</c:v>
                </c:pt>
                <c:pt idx="12464">
                  <c:v>1.007080078125E-3</c:v>
                </c:pt>
                <c:pt idx="12465">
                  <c:v>1.0068416595458984E-3</c:v>
                </c:pt>
                <c:pt idx="12466">
                  <c:v>1.007080078125E-3</c:v>
                </c:pt>
                <c:pt idx="12467">
                  <c:v>1.007080078125E-3</c:v>
                </c:pt>
                <c:pt idx="12468">
                  <c:v>1.0068416595458984E-3</c:v>
                </c:pt>
                <c:pt idx="12469">
                  <c:v>1.007080078125E-3</c:v>
                </c:pt>
                <c:pt idx="12470">
                  <c:v>1.0080337524414063E-3</c:v>
                </c:pt>
                <c:pt idx="12471">
                  <c:v>1.007080078125E-3</c:v>
                </c:pt>
                <c:pt idx="12472">
                  <c:v>1.0068416595458984E-3</c:v>
                </c:pt>
                <c:pt idx="12473">
                  <c:v>1.007080078125E-3</c:v>
                </c:pt>
                <c:pt idx="12474">
                  <c:v>1.007080078125E-3</c:v>
                </c:pt>
                <c:pt idx="12475">
                  <c:v>1.0068416595458984E-3</c:v>
                </c:pt>
                <c:pt idx="12476">
                  <c:v>1.007080078125E-3</c:v>
                </c:pt>
                <c:pt idx="12477">
                  <c:v>1.007080078125E-3</c:v>
                </c:pt>
                <c:pt idx="12478">
                  <c:v>1.0068416595458984E-3</c:v>
                </c:pt>
                <c:pt idx="12479">
                  <c:v>1.007080078125E-3</c:v>
                </c:pt>
                <c:pt idx="12480">
                  <c:v>1.007080078125E-3</c:v>
                </c:pt>
                <c:pt idx="12481">
                  <c:v>1.0068416595458984E-3</c:v>
                </c:pt>
                <c:pt idx="12482">
                  <c:v>1.007080078125E-3</c:v>
                </c:pt>
                <c:pt idx="12483">
                  <c:v>1.0080337524414063E-3</c:v>
                </c:pt>
                <c:pt idx="12484">
                  <c:v>1.0068416595458984E-3</c:v>
                </c:pt>
                <c:pt idx="12485">
                  <c:v>1.007080078125E-3</c:v>
                </c:pt>
                <c:pt idx="12486">
                  <c:v>1.007080078125E-3</c:v>
                </c:pt>
                <c:pt idx="12487">
                  <c:v>1.0068416595458984E-3</c:v>
                </c:pt>
                <c:pt idx="12488">
                  <c:v>1.007080078125E-3</c:v>
                </c:pt>
                <c:pt idx="12489">
                  <c:v>1.007080078125E-3</c:v>
                </c:pt>
                <c:pt idx="12490">
                  <c:v>1.0068416595458984E-3</c:v>
                </c:pt>
                <c:pt idx="12491">
                  <c:v>1.007080078125E-3</c:v>
                </c:pt>
                <c:pt idx="12492">
                  <c:v>1.007080078125E-3</c:v>
                </c:pt>
                <c:pt idx="12493">
                  <c:v>1.0068416595458984E-3</c:v>
                </c:pt>
                <c:pt idx="12494">
                  <c:v>1.007080078125E-3</c:v>
                </c:pt>
                <c:pt idx="12495">
                  <c:v>1.0080337524414063E-3</c:v>
                </c:pt>
                <c:pt idx="12496">
                  <c:v>1.007080078125E-3</c:v>
                </c:pt>
                <c:pt idx="12497">
                  <c:v>1.0068416595458984E-3</c:v>
                </c:pt>
                <c:pt idx="12498">
                  <c:v>1.007080078125E-3</c:v>
                </c:pt>
                <c:pt idx="12499">
                  <c:v>1.007080078125E-3</c:v>
                </c:pt>
                <c:pt idx="12500">
                  <c:v>1.0068416595458984E-3</c:v>
                </c:pt>
                <c:pt idx="12501">
                  <c:v>1.007080078125E-3</c:v>
                </c:pt>
                <c:pt idx="12502">
                  <c:v>1.007080078125E-3</c:v>
                </c:pt>
                <c:pt idx="12503">
                  <c:v>1.0068416595458984E-3</c:v>
                </c:pt>
                <c:pt idx="12504">
                  <c:v>1.007080078125E-3</c:v>
                </c:pt>
                <c:pt idx="12505">
                  <c:v>1.007080078125E-3</c:v>
                </c:pt>
                <c:pt idx="12506">
                  <c:v>1.0068416595458984E-3</c:v>
                </c:pt>
                <c:pt idx="12507">
                  <c:v>1.007080078125E-3</c:v>
                </c:pt>
                <c:pt idx="12508">
                  <c:v>1.0080337524414063E-3</c:v>
                </c:pt>
                <c:pt idx="12509">
                  <c:v>1.0068416595458984E-3</c:v>
                </c:pt>
                <c:pt idx="12510">
                  <c:v>1.007080078125E-3</c:v>
                </c:pt>
                <c:pt idx="12511">
                  <c:v>1.007080078125E-3</c:v>
                </c:pt>
                <c:pt idx="12512">
                  <c:v>1.0068416595458984E-3</c:v>
                </c:pt>
                <c:pt idx="12513">
                  <c:v>1.007080078125E-3</c:v>
                </c:pt>
                <c:pt idx="12514">
                  <c:v>1.007080078125E-3</c:v>
                </c:pt>
                <c:pt idx="12515">
                  <c:v>1.0068416595458984E-3</c:v>
                </c:pt>
                <c:pt idx="12516">
                  <c:v>1.007080078125E-3</c:v>
                </c:pt>
                <c:pt idx="12517">
                  <c:v>1.007080078125E-3</c:v>
                </c:pt>
                <c:pt idx="12518">
                  <c:v>1.0068416595458984E-3</c:v>
                </c:pt>
                <c:pt idx="12519">
                  <c:v>1.007080078125E-3</c:v>
                </c:pt>
                <c:pt idx="12520">
                  <c:v>1.0080337524414063E-3</c:v>
                </c:pt>
                <c:pt idx="12521">
                  <c:v>1.007080078125E-3</c:v>
                </c:pt>
                <c:pt idx="12522">
                  <c:v>1.0068416595458984E-3</c:v>
                </c:pt>
                <c:pt idx="12523">
                  <c:v>1.007080078125E-3</c:v>
                </c:pt>
                <c:pt idx="12524">
                  <c:v>1.007080078125E-3</c:v>
                </c:pt>
                <c:pt idx="12525">
                  <c:v>1.0068416595458984E-3</c:v>
                </c:pt>
                <c:pt idx="12526">
                  <c:v>1.007080078125E-3</c:v>
                </c:pt>
                <c:pt idx="12527">
                  <c:v>1.007080078125E-3</c:v>
                </c:pt>
                <c:pt idx="12528">
                  <c:v>1.0068416595458984E-3</c:v>
                </c:pt>
                <c:pt idx="12529">
                  <c:v>1.007080078125E-3</c:v>
                </c:pt>
                <c:pt idx="12530">
                  <c:v>1.007080078125E-3</c:v>
                </c:pt>
                <c:pt idx="12531">
                  <c:v>1.0068416595458984E-3</c:v>
                </c:pt>
                <c:pt idx="12532">
                  <c:v>1.007080078125E-3</c:v>
                </c:pt>
                <c:pt idx="12533">
                  <c:v>1.0080337524414063E-3</c:v>
                </c:pt>
                <c:pt idx="12534">
                  <c:v>1.0068416595458984E-3</c:v>
                </c:pt>
                <c:pt idx="12535">
                  <c:v>1.007080078125E-3</c:v>
                </c:pt>
                <c:pt idx="12536">
                  <c:v>1.007080078125E-3</c:v>
                </c:pt>
                <c:pt idx="12537">
                  <c:v>1.0068416595458984E-3</c:v>
                </c:pt>
                <c:pt idx="12538">
                  <c:v>1.007080078125E-3</c:v>
                </c:pt>
                <c:pt idx="12539">
                  <c:v>1.007080078125E-3</c:v>
                </c:pt>
                <c:pt idx="12540">
                  <c:v>1.0068416595458984E-3</c:v>
                </c:pt>
                <c:pt idx="12541">
                  <c:v>1.007080078125E-3</c:v>
                </c:pt>
                <c:pt idx="12542">
                  <c:v>1.007080078125E-3</c:v>
                </c:pt>
                <c:pt idx="12543">
                  <c:v>1.0068416595458984E-3</c:v>
                </c:pt>
                <c:pt idx="12544">
                  <c:v>1.007080078125E-3</c:v>
                </c:pt>
                <c:pt idx="12545">
                  <c:v>1.0080337524414063E-3</c:v>
                </c:pt>
                <c:pt idx="12546">
                  <c:v>1.007080078125E-3</c:v>
                </c:pt>
                <c:pt idx="12547">
                  <c:v>1.0068416595458984E-3</c:v>
                </c:pt>
                <c:pt idx="12548">
                  <c:v>1.007080078125E-3</c:v>
                </c:pt>
                <c:pt idx="12549">
                  <c:v>1.007080078125E-3</c:v>
                </c:pt>
                <c:pt idx="12550">
                  <c:v>1.0068416595458984E-3</c:v>
                </c:pt>
                <c:pt idx="12551">
                  <c:v>1.007080078125E-3</c:v>
                </c:pt>
                <c:pt idx="12552">
                  <c:v>1.007080078125E-3</c:v>
                </c:pt>
                <c:pt idx="12553">
                  <c:v>1.0068416595458984E-3</c:v>
                </c:pt>
                <c:pt idx="12554">
                  <c:v>1.007080078125E-3</c:v>
                </c:pt>
                <c:pt idx="12555">
                  <c:v>1.007080078125E-3</c:v>
                </c:pt>
                <c:pt idx="12556">
                  <c:v>1.0068416595458984E-3</c:v>
                </c:pt>
                <c:pt idx="12557">
                  <c:v>1.007080078125E-3</c:v>
                </c:pt>
                <c:pt idx="12558">
                  <c:v>1.0080337524414063E-3</c:v>
                </c:pt>
                <c:pt idx="12559">
                  <c:v>1.0068416595458984E-3</c:v>
                </c:pt>
                <c:pt idx="12560">
                  <c:v>1.007080078125E-3</c:v>
                </c:pt>
                <c:pt idx="12561">
                  <c:v>1.007080078125E-3</c:v>
                </c:pt>
                <c:pt idx="12562">
                  <c:v>1.0068416595458984E-3</c:v>
                </c:pt>
                <c:pt idx="12563">
                  <c:v>1.007080078125E-3</c:v>
                </c:pt>
                <c:pt idx="12564">
                  <c:v>1.007080078125E-3</c:v>
                </c:pt>
                <c:pt idx="12565">
                  <c:v>1.0068416595458984E-3</c:v>
                </c:pt>
                <c:pt idx="12566">
                  <c:v>1.007080078125E-3</c:v>
                </c:pt>
                <c:pt idx="12567">
                  <c:v>1.007080078125E-3</c:v>
                </c:pt>
                <c:pt idx="12568">
                  <c:v>1.0068416595458984E-3</c:v>
                </c:pt>
                <c:pt idx="12569">
                  <c:v>1.007080078125E-3</c:v>
                </c:pt>
                <c:pt idx="12570">
                  <c:v>1.0080337524414063E-3</c:v>
                </c:pt>
                <c:pt idx="12571">
                  <c:v>1.007080078125E-3</c:v>
                </c:pt>
                <c:pt idx="12572">
                  <c:v>1.0068416595458984E-3</c:v>
                </c:pt>
                <c:pt idx="12573">
                  <c:v>1.007080078125E-3</c:v>
                </c:pt>
                <c:pt idx="12574">
                  <c:v>1.007080078125E-3</c:v>
                </c:pt>
                <c:pt idx="12575">
                  <c:v>1.0068416595458984E-3</c:v>
                </c:pt>
                <c:pt idx="12576">
                  <c:v>1.007080078125E-3</c:v>
                </c:pt>
                <c:pt idx="12577">
                  <c:v>1.007080078125E-3</c:v>
                </c:pt>
                <c:pt idx="12578">
                  <c:v>1.0068416595458984E-3</c:v>
                </c:pt>
                <c:pt idx="12579">
                  <c:v>1.007080078125E-3</c:v>
                </c:pt>
                <c:pt idx="12580">
                  <c:v>1.007080078125E-3</c:v>
                </c:pt>
                <c:pt idx="12581">
                  <c:v>1.0068416595458984E-3</c:v>
                </c:pt>
                <c:pt idx="12582">
                  <c:v>1.007080078125E-3</c:v>
                </c:pt>
                <c:pt idx="12583">
                  <c:v>1.0080337524414063E-3</c:v>
                </c:pt>
                <c:pt idx="12584">
                  <c:v>1.0068416595458984E-3</c:v>
                </c:pt>
                <c:pt idx="12585">
                  <c:v>1.007080078125E-3</c:v>
                </c:pt>
                <c:pt idx="12586">
                  <c:v>1.007080078125E-3</c:v>
                </c:pt>
                <c:pt idx="12587">
                  <c:v>1.0068416595458984E-3</c:v>
                </c:pt>
                <c:pt idx="12588">
                  <c:v>1.007080078125E-3</c:v>
                </c:pt>
                <c:pt idx="12589">
                  <c:v>1.007080078125E-3</c:v>
                </c:pt>
                <c:pt idx="12590">
                  <c:v>1.0068416595458984E-3</c:v>
                </c:pt>
                <c:pt idx="12591">
                  <c:v>1.007080078125E-3</c:v>
                </c:pt>
                <c:pt idx="12592">
                  <c:v>1.007080078125E-3</c:v>
                </c:pt>
                <c:pt idx="12593">
                  <c:v>1.0068416595458984E-3</c:v>
                </c:pt>
                <c:pt idx="12594">
                  <c:v>1.007080078125E-3</c:v>
                </c:pt>
                <c:pt idx="12595">
                  <c:v>1.0080337524414063E-3</c:v>
                </c:pt>
                <c:pt idx="12596">
                  <c:v>1.007080078125E-3</c:v>
                </c:pt>
                <c:pt idx="12597">
                  <c:v>1.0068416595458984E-3</c:v>
                </c:pt>
                <c:pt idx="12598">
                  <c:v>1.007080078125E-3</c:v>
                </c:pt>
                <c:pt idx="12599">
                  <c:v>1.007080078125E-3</c:v>
                </c:pt>
                <c:pt idx="12600">
                  <c:v>1.0068416595458984E-3</c:v>
                </c:pt>
                <c:pt idx="12601">
                  <c:v>1.007080078125E-3</c:v>
                </c:pt>
                <c:pt idx="12602">
                  <c:v>1.007080078125E-3</c:v>
                </c:pt>
                <c:pt idx="12603">
                  <c:v>1.0068416595458984E-3</c:v>
                </c:pt>
                <c:pt idx="12604">
                  <c:v>1.007080078125E-3</c:v>
                </c:pt>
                <c:pt idx="12605">
                  <c:v>2.0142078399658203E-2</c:v>
                </c:pt>
                <c:pt idx="12606">
                  <c:v>1.0068416595458984E-3</c:v>
                </c:pt>
                <c:pt idx="12607">
                  <c:v>1.007080078125E-3</c:v>
                </c:pt>
                <c:pt idx="12608">
                  <c:v>1.007080078125E-3</c:v>
                </c:pt>
                <c:pt idx="12609">
                  <c:v>1.0068416595458984E-3</c:v>
                </c:pt>
                <c:pt idx="12610">
                  <c:v>1.007080078125E-3</c:v>
                </c:pt>
                <c:pt idx="12611">
                  <c:v>1.007080078125E-3</c:v>
                </c:pt>
                <c:pt idx="12612">
                  <c:v>1.0068416595458984E-3</c:v>
                </c:pt>
                <c:pt idx="12613">
                  <c:v>1.0080337524414063E-3</c:v>
                </c:pt>
                <c:pt idx="12614">
                  <c:v>1.007080078125E-3</c:v>
                </c:pt>
                <c:pt idx="12615">
                  <c:v>1.0068416595458984E-3</c:v>
                </c:pt>
                <c:pt idx="12616">
                  <c:v>1.007080078125E-3</c:v>
                </c:pt>
                <c:pt idx="12617">
                  <c:v>1.007080078125E-3</c:v>
                </c:pt>
                <c:pt idx="12618">
                  <c:v>1.0068416595458984E-3</c:v>
                </c:pt>
                <c:pt idx="12619">
                  <c:v>1.007080078125E-3</c:v>
                </c:pt>
                <c:pt idx="12620">
                  <c:v>1.007080078125E-3</c:v>
                </c:pt>
                <c:pt idx="12621">
                  <c:v>1.0068416595458984E-3</c:v>
                </c:pt>
                <c:pt idx="12622">
                  <c:v>1.007080078125E-3</c:v>
                </c:pt>
                <c:pt idx="12623">
                  <c:v>1.007080078125E-3</c:v>
                </c:pt>
                <c:pt idx="12624">
                  <c:v>1.0068416595458984E-3</c:v>
                </c:pt>
                <c:pt idx="12625">
                  <c:v>1.007080078125E-3</c:v>
                </c:pt>
                <c:pt idx="12626">
                  <c:v>1.0080337524414063E-3</c:v>
                </c:pt>
                <c:pt idx="12627">
                  <c:v>1.007080078125E-3</c:v>
                </c:pt>
                <c:pt idx="12628">
                  <c:v>1.0068416595458984E-3</c:v>
                </c:pt>
                <c:pt idx="12629">
                  <c:v>1.007080078125E-3</c:v>
                </c:pt>
                <c:pt idx="12630">
                  <c:v>1.007080078125E-3</c:v>
                </c:pt>
                <c:pt idx="12631">
                  <c:v>1.0068416595458984E-3</c:v>
                </c:pt>
                <c:pt idx="12632">
                  <c:v>1.007080078125E-3</c:v>
                </c:pt>
                <c:pt idx="12633">
                  <c:v>1.007080078125E-3</c:v>
                </c:pt>
                <c:pt idx="12634">
                  <c:v>1.0068416595458984E-3</c:v>
                </c:pt>
                <c:pt idx="12635">
                  <c:v>1.007080078125E-3</c:v>
                </c:pt>
                <c:pt idx="12636">
                  <c:v>1.007080078125E-3</c:v>
                </c:pt>
                <c:pt idx="12637">
                  <c:v>1.0068416595458984E-3</c:v>
                </c:pt>
                <c:pt idx="12638">
                  <c:v>1.0080337524414063E-3</c:v>
                </c:pt>
                <c:pt idx="12639">
                  <c:v>1.007080078125E-3</c:v>
                </c:pt>
                <c:pt idx="12640">
                  <c:v>1.0068416595458984E-3</c:v>
                </c:pt>
                <c:pt idx="12641">
                  <c:v>1.007080078125E-3</c:v>
                </c:pt>
                <c:pt idx="12642">
                  <c:v>1.007080078125E-3</c:v>
                </c:pt>
                <c:pt idx="12643">
                  <c:v>1.0068416595458984E-3</c:v>
                </c:pt>
                <c:pt idx="12644">
                  <c:v>1.007080078125E-3</c:v>
                </c:pt>
                <c:pt idx="12645">
                  <c:v>1.007080078125E-3</c:v>
                </c:pt>
                <c:pt idx="12646">
                  <c:v>1.0068416595458984E-3</c:v>
                </c:pt>
                <c:pt idx="12647">
                  <c:v>1.007080078125E-3</c:v>
                </c:pt>
                <c:pt idx="12648">
                  <c:v>1.007080078125E-3</c:v>
                </c:pt>
                <c:pt idx="12649">
                  <c:v>1.0068416595458984E-3</c:v>
                </c:pt>
                <c:pt idx="12650">
                  <c:v>1.007080078125E-3</c:v>
                </c:pt>
                <c:pt idx="12651">
                  <c:v>1.0080337524414063E-3</c:v>
                </c:pt>
                <c:pt idx="12652">
                  <c:v>1.007080078125E-3</c:v>
                </c:pt>
                <c:pt idx="12653">
                  <c:v>1.0068416595458984E-3</c:v>
                </c:pt>
                <c:pt idx="12654">
                  <c:v>1.007080078125E-3</c:v>
                </c:pt>
                <c:pt idx="12655">
                  <c:v>1.007080078125E-3</c:v>
                </c:pt>
                <c:pt idx="12656">
                  <c:v>1.3091802597045898E-2</c:v>
                </c:pt>
                <c:pt idx="12657">
                  <c:v>1.007080078125E-3</c:v>
                </c:pt>
                <c:pt idx="12658">
                  <c:v>1.007080078125E-3</c:v>
                </c:pt>
                <c:pt idx="12659">
                  <c:v>1.0068416595458984E-3</c:v>
                </c:pt>
                <c:pt idx="12660">
                  <c:v>1.007080078125E-3</c:v>
                </c:pt>
                <c:pt idx="12661">
                  <c:v>1.007080078125E-3</c:v>
                </c:pt>
                <c:pt idx="12662">
                  <c:v>1.0068416595458984E-3</c:v>
                </c:pt>
                <c:pt idx="12663">
                  <c:v>1.007080078125E-3</c:v>
                </c:pt>
                <c:pt idx="12664">
                  <c:v>1.0080337524414063E-3</c:v>
                </c:pt>
                <c:pt idx="12665">
                  <c:v>1.007080078125E-3</c:v>
                </c:pt>
                <c:pt idx="12666">
                  <c:v>1.0068416595458984E-3</c:v>
                </c:pt>
                <c:pt idx="12667">
                  <c:v>1.007080078125E-3</c:v>
                </c:pt>
                <c:pt idx="12668">
                  <c:v>1.007080078125E-3</c:v>
                </c:pt>
                <c:pt idx="12669">
                  <c:v>1.0068416595458984E-3</c:v>
                </c:pt>
                <c:pt idx="12670">
                  <c:v>1.007080078125E-3</c:v>
                </c:pt>
                <c:pt idx="12671">
                  <c:v>1.007080078125E-3</c:v>
                </c:pt>
                <c:pt idx="12672">
                  <c:v>1.0068416595458984E-3</c:v>
                </c:pt>
                <c:pt idx="12673">
                  <c:v>1.007080078125E-3</c:v>
                </c:pt>
                <c:pt idx="12674">
                  <c:v>1.007080078125E-3</c:v>
                </c:pt>
                <c:pt idx="12675">
                  <c:v>1.0068416595458984E-3</c:v>
                </c:pt>
                <c:pt idx="12676">
                  <c:v>1.0080337524414063E-3</c:v>
                </c:pt>
                <c:pt idx="12677">
                  <c:v>1.007080078125E-3</c:v>
                </c:pt>
                <c:pt idx="12678">
                  <c:v>1.0068416595458984E-3</c:v>
                </c:pt>
                <c:pt idx="12679">
                  <c:v>1.007080078125E-3</c:v>
                </c:pt>
                <c:pt idx="12680">
                  <c:v>1.007080078125E-3</c:v>
                </c:pt>
                <c:pt idx="12681">
                  <c:v>1.0068416595458984E-3</c:v>
                </c:pt>
                <c:pt idx="12682">
                  <c:v>1.007080078125E-3</c:v>
                </c:pt>
                <c:pt idx="12683">
                  <c:v>1.007080078125E-3</c:v>
                </c:pt>
                <c:pt idx="12684">
                  <c:v>1.0068416595458984E-3</c:v>
                </c:pt>
                <c:pt idx="12685">
                  <c:v>1.007080078125E-3</c:v>
                </c:pt>
                <c:pt idx="12686">
                  <c:v>1.007080078125E-3</c:v>
                </c:pt>
                <c:pt idx="12687">
                  <c:v>1.0068416595458984E-3</c:v>
                </c:pt>
                <c:pt idx="12688">
                  <c:v>1.007080078125E-3</c:v>
                </c:pt>
                <c:pt idx="12689">
                  <c:v>1.0080337524414063E-3</c:v>
                </c:pt>
                <c:pt idx="12690">
                  <c:v>1.007080078125E-3</c:v>
                </c:pt>
                <c:pt idx="12691">
                  <c:v>1.0068416595458984E-3</c:v>
                </c:pt>
                <c:pt idx="12692">
                  <c:v>1.007080078125E-3</c:v>
                </c:pt>
                <c:pt idx="12693">
                  <c:v>1.007080078125E-3</c:v>
                </c:pt>
                <c:pt idx="12694">
                  <c:v>1.0068416595458984E-3</c:v>
                </c:pt>
                <c:pt idx="12695">
                  <c:v>1.007080078125E-3</c:v>
                </c:pt>
                <c:pt idx="12696">
                  <c:v>1.007080078125E-3</c:v>
                </c:pt>
                <c:pt idx="12697">
                  <c:v>1.0068416595458984E-3</c:v>
                </c:pt>
                <c:pt idx="12698">
                  <c:v>1.007080078125E-3</c:v>
                </c:pt>
                <c:pt idx="12699">
                  <c:v>1.007080078125E-3</c:v>
                </c:pt>
                <c:pt idx="12700">
                  <c:v>1.0068416595458984E-3</c:v>
                </c:pt>
                <c:pt idx="12701">
                  <c:v>1.0080337524414063E-3</c:v>
                </c:pt>
                <c:pt idx="12702">
                  <c:v>1.007080078125E-3</c:v>
                </c:pt>
                <c:pt idx="12703">
                  <c:v>1.0068416595458984E-3</c:v>
                </c:pt>
                <c:pt idx="12704">
                  <c:v>1.007080078125E-3</c:v>
                </c:pt>
                <c:pt idx="12705">
                  <c:v>1.007080078125E-3</c:v>
                </c:pt>
                <c:pt idx="12706">
                  <c:v>1.0068416595458984E-3</c:v>
                </c:pt>
                <c:pt idx="12707">
                  <c:v>1.007080078125E-3</c:v>
                </c:pt>
                <c:pt idx="12708">
                  <c:v>1.007080078125E-3</c:v>
                </c:pt>
                <c:pt idx="12709">
                  <c:v>1.0068416595458984E-3</c:v>
                </c:pt>
                <c:pt idx="12710">
                  <c:v>1.1078119277954102E-2</c:v>
                </c:pt>
                <c:pt idx="12711">
                  <c:v>1.007080078125E-3</c:v>
                </c:pt>
                <c:pt idx="12712">
                  <c:v>1.0068416595458984E-3</c:v>
                </c:pt>
                <c:pt idx="12713">
                  <c:v>1.007080078125E-3</c:v>
                </c:pt>
                <c:pt idx="12714">
                  <c:v>1.007080078125E-3</c:v>
                </c:pt>
                <c:pt idx="12715">
                  <c:v>1.0068416595458984E-3</c:v>
                </c:pt>
                <c:pt idx="12716">
                  <c:v>1.0080337524414063E-3</c:v>
                </c:pt>
                <c:pt idx="12717">
                  <c:v>1.007080078125E-3</c:v>
                </c:pt>
                <c:pt idx="12718">
                  <c:v>1.0068416595458984E-3</c:v>
                </c:pt>
                <c:pt idx="12719">
                  <c:v>1.007080078125E-3</c:v>
                </c:pt>
                <c:pt idx="12720">
                  <c:v>1.007080078125E-3</c:v>
                </c:pt>
                <c:pt idx="12721">
                  <c:v>1.0068416595458984E-3</c:v>
                </c:pt>
                <c:pt idx="12722">
                  <c:v>1.007080078125E-3</c:v>
                </c:pt>
                <c:pt idx="12723">
                  <c:v>1.007080078125E-3</c:v>
                </c:pt>
                <c:pt idx="12724">
                  <c:v>1.0068416595458984E-3</c:v>
                </c:pt>
                <c:pt idx="12725">
                  <c:v>1.007080078125E-3</c:v>
                </c:pt>
                <c:pt idx="12726">
                  <c:v>1.007080078125E-3</c:v>
                </c:pt>
                <c:pt idx="12727">
                  <c:v>1.0068416595458984E-3</c:v>
                </c:pt>
                <c:pt idx="12728">
                  <c:v>1.007080078125E-3</c:v>
                </c:pt>
                <c:pt idx="12729">
                  <c:v>1.0080337524414063E-3</c:v>
                </c:pt>
                <c:pt idx="12730">
                  <c:v>1.007080078125E-3</c:v>
                </c:pt>
                <c:pt idx="12731">
                  <c:v>1.0068416595458984E-3</c:v>
                </c:pt>
                <c:pt idx="12732">
                  <c:v>1.007080078125E-3</c:v>
                </c:pt>
                <c:pt idx="12733">
                  <c:v>1.007080078125E-3</c:v>
                </c:pt>
                <c:pt idx="12734">
                  <c:v>1.0068416595458984E-3</c:v>
                </c:pt>
                <c:pt idx="12735">
                  <c:v>1.007080078125E-3</c:v>
                </c:pt>
                <c:pt idx="12736">
                  <c:v>1.007080078125E-3</c:v>
                </c:pt>
                <c:pt idx="12737">
                  <c:v>1.0068416595458984E-3</c:v>
                </c:pt>
                <c:pt idx="12738">
                  <c:v>1.007080078125E-3</c:v>
                </c:pt>
                <c:pt idx="12739">
                  <c:v>1.007080078125E-3</c:v>
                </c:pt>
                <c:pt idx="12740">
                  <c:v>1.0068416595458984E-3</c:v>
                </c:pt>
                <c:pt idx="12741">
                  <c:v>1.0080337524414063E-3</c:v>
                </c:pt>
                <c:pt idx="12742">
                  <c:v>1.007080078125E-3</c:v>
                </c:pt>
                <c:pt idx="12743">
                  <c:v>1.0068416595458984E-3</c:v>
                </c:pt>
                <c:pt idx="12744">
                  <c:v>1.007080078125E-3</c:v>
                </c:pt>
                <c:pt idx="12745">
                  <c:v>1.007080078125E-3</c:v>
                </c:pt>
                <c:pt idx="12746">
                  <c:v>1.0068416595458984E-3</c:v>
                </c:pt>
                <c:pt idx="12747">
                  <c:v>1.007080078125E-3</c:v>
                </c:pt>
                <c:pt idx="12748">
                  <c:v>1.007080078125E-3</c:v>
                </c:pt>
                <c:pt idx="12749">
                  <c:v>1.0068416595458984E-3</c:v>
                </c:pt>
                <c:pt idx="12750">
                  <c:v>1.007080078125E-3</c:v>
                </c:pt>
                <c:pt idx="12751">
                  <c:v>1.007080078125E-3</c:v>
                </c:pt>
                <c:pt idx="12752">
                  <c:v>1.0068416595458984E-3</c:v>
                </c:pt>
                <c:pt idx="12753">
                  <c:v>1.007080078125E-3</c:v>
                </c:pt>
                <c:pt idx="12754">
                  <c:v>1.0080337524414063E-3</c:v>
                </c:pt>
                <c:pt idx="12755">
                  <c:v>1.007080078125E-3</c:v>
                </c:pt>
                <c:pt idx="12756">
                  <c:v>1.0068416595458984E-3</c:v>
                </c:pt>
                <c:pt idx="12757">
                  <c:v>1.007080078125E-3</c:v>
                </c:pt>
                <c:pt idx="12758">
                  <c:v>1.007080078125E-3</c:v>
                </c:pt>
                <c:pt idx="12759">
                  <c:v>1.0068416595458984E-3</c:v>
                </c:pt>
                <c:pt idx="12760">
                  <c:v>1.007080078125E-3</c:v>
                </c:pt>
                <c:pt idx="12761">
                  <c:v>1.007080078125E-3</c:v>
                </c:pt>
                <c:pt idx="12762">
                  <c:v>1.0068416595458984E-3</c:v>
                </c:pt>
                <c:pt idx="12763">
                  <c:v>1.007080078125E-3</c:v>
                </c:pt>
                <c:pt idx="12764">
                  <c:v>1.007080078125E-3</c:v>
                </c:pt>
                <c:pt idx="12765">
                  <c:v>1.0068416595458984E-3</c:v>
                </c:pt>
                <c:pt idx="12766">
                  <c:v>1.0080337524414063E-3</c:v>
                </c:pt>
                <c:pt idx="12767">
                  <c:v>1.007080078125E-3</c:v>
                </c:pt>
                <c:pt idx="12768">
                  <c:v>1.0068416595458984E-3</c:v>
                </c:pt>
                <c:pt idx="12769">
                  <c:v>1.007080078125E-3</c:v>
                </c:pt>
                <c:pt idx="12770">
                  <c:v>1.007080078125E-3</c:v>
                </c:pt>
                <c:pt idx="12771">
                  <c:v>1.0068416595458984E-3</c:v>
                </c:pt>
                <c:pt idx="12772">
                  <c:v>1.007080078125E-3</c:v>
                </c:pt>
                <c:pt idx="12773">
                  <c:v>1.007080078125E-3</c:v>
                </c:pt>
                <c:pt idx="12774">
                  <c:v>1.0068416595458984E-3</c:v>
                </c:pt>
                <c:pt idx="12775">
                  <c:v>1.007080078125E-3</c:v>
                </c:pt>
                <c:pt idx="12776">
                  <c:v>1.007080078125E-3</c:v>
                </c:pt>
                <c:pt idx="12777">
                  <c:v>1.0068416595458984E-3</c:v>
                </c:pt>
                <c:pt idx="12778">
                  <c:v>1.007080078125E-3</c:v>
                </c:pt>
                <c:pt idx="12779">
                  <c:v>1.0080337524414063E-3</c:v>
                </c:pt>
                <c:pt idx="12780">
                  <c:v>1.007080078125E-3</c:v>
                </c:pt>
                <c:pt idx="12781">
                  <c:v>1.0068416595458984E-3</c:v>
                </c:pt>
                <c:pt idx="12782">
                  <c:v>1.007080078125E-3</c:v>
                </c:pt>
                <c:pt idx="12783">
                  <c:v>1.007080078125E-3</c:v>
                </c:pt>
                <c:pt idx="12784">
                  <c:v>1.0068416595458984E-3</c:v>
                </c:pt>
                <c:pt idx="12785">
                  <c:v>1.007080078125E-3</c:v>
                </c:pt>
                <c:pt idx="12786">
                  <c:v>1.007080078125E-3</c:v>
                </c:pt>
                <c:pt idx="12787">
                  <c:v>1.0068416595458984E-3</c:v>
                </c:pt>
                <c:pt idx="12788">
                  <c:v>1.007080078125E-3</c:v>
                </c:pt>
                <c:pt idx="12789">
                  <c:v>1.0068416595458984E-3</c:v>
                </c:pt>
                <c:pt idx="12790">
                  <c:v>1.007080078125E-3</c:v>
                </c:pt>
                <c:pt idx="12791">
                  <c:v>1.0080337524414063E-3</c:v>
                </c:pt>
                <c:pt idx="12792">
                  <c:v>1.007080078125E-3</c:v>
                </c:pt>
                <c:pt idx="12793">
                  <c:v>1.0068416595458984E-3</c:v>
                </c:pt>
                <c:pt idx="12794">
                  <c:v>1.007080078125E-3</c:v>
                </c:pt>
                <c:pt idx="12795">
                  <c:v>1.007080078125E-3</c:v>
                </c:pt>
                <c:pt idx="12796">
                  <c:v>1.0068416595458984E-3</c:v>
                </c:pt>
                <c:pt idx="12797">
                  <c:v>1.007080078125E-3</c:v>
                </c:pt>
                <c:pt idx="12798">
                  <c:v>1.007080078125E-3</c:v>
                </c:pt>
                <c:pt idx="12799">
                  <c:v>1.0068416595458984E-3</c:v>
                </c:pt>
                <c:pt idx="12800">
                  <c:v>1.007080078125E-3</c:v>
                </c:pt>
                <c:pt idx="12801">
                  <c:v>1.007080078125E-3</c:v>
                </c:pt>
                <c:pt idx="12802">
                  <c:v>1.0068416595458984E-3</c:v>
                </c:pt>
                <c:pt idx="12803">
                  <c:v>1.007080078125E-3</c:v>
                </c:pt>
                <c:pt idx="12804">
                  <c:v>1.0080337524414063E-3</c:v>
                </c:pt>
                <c:pt idx="12805">
                  <c:v>1.007080078125E-3</c:v>
                </c:pt>
                <c:pt idx="12806">
                  <c:v>1.0068416595458984E-3</c:v>
                </c:pt>
                <c:pt idx="12807">
                  <c:v>1.007080078125E-3</c:v>
                </c:pt>
                <c:pt idx="12808">
                  <c:v>1.007080078125E-3</c:v>
                </c:pt>
                <c:pt idx="12809">
                  <c:v>1.0068416595458984E-3</c:v>
                </c:pt>
                <c:pt idx="12810">
                  <c:v>1.007080078125E-3</c:v>
                </c:pt>
                <c:pt idx="12811">
                  <c:v>1.0068416595458984E-3</c:v>
                </c:pt>
                <c:pt idx="12812">
                  <c:v>1.007080078125E-3</c:v>
                </c:pt>
                <c:pt idx="12813">
                  <c:v>1.007080078125E-3</c:v>
                </c:pt>
                <c:pt idx="12814">
                  <c:v>1.0068416595458984E-3</c:v>
                </c:pt>
                <c:pt idx="12815">
                  <c:v>1.007080078125E-3</c:v>
                </c:pt>
                <c:pt idx="12816">
                  <c:v>1.0080337524414063E-3</c:v>
                </c:pt>
                <c:pt idx="12817">
                  <c:v>1.007080078125E-3</c:v>
                </c:pt>
                <c:pt idx="12818">
                  <c:v>1.0068416595458984E-3</c:v>
                </c:pt>
                <c:pt idx="12819">
                  <c:v>1.007080078125E-3</c:v>
                </c:pt>
                <c:pt idx="12820">
                  <c:v>1.007080078125E-3</c:v>
                </c:pt>
                <c:pt idx="12821">
                  <c:v>1.0068416595458984E-3</c:v>
                </c:pt>
                <c:pt idx="12822">
                  <c:v>1.007080078125E-3</c:v>
                </c:pt>
                <c:pt idx="12823">
                  <c:v>1.007080078125E-3</c:v>
                </c:pt>
                <c:pt idx="12824">
                  <c:v>1.0068416595458984E-3</c:v>
                </c:pt>
                <c:pt idx="12825">
                  <c:v>1.007080078125E-3</c:v>
                </c:pt>
                <c:pt idx="12826">
                  <c:v>1.007080078125E-3</c:v>
                </c:pt>
                <c:pt idx="12827">
                  <c:v>1.0068416595458984E-3</c:v>
                </c:pt>
                <c:pt idx="12828">
                  <c:v>1.007080078125E-3</c:v>
                </c:pt>
                <c:pt idx="12829">
                  <c:v>1.0080337524414063E-3</c:v>
                </c:pt>
                <c:pt idx="12830">
                  <c:v>1.007080078125E-3</c:v>
                </c:pt>
                <c:pt idx="12831">
                  <c:v>1.0068416595458984E-3</c:v>
                </c:pt>
                <c:pt idx="12832">
                  <c:v>1.007080078125E-3</c:v>
                </c:pt>
                <c:pt idx="12833">
                  <c:v>1.0068416595458984E-3</c:v>
                </c:pt>
                <c:pt idx="12834">
                  <c:v>1.007080078125E-3</c:v>
                </c:pt>
                <c:pt idx="12835">
                  <c:v>1.007080078125E-3</c:v>
                </c:pt>
                <c:pt idx="12836">
                  <c:v>1.0068416595458984E-3</c:v>
                </c:pt>
                <c:pt idx="12837">
                  <c:v>1.007080078125E-3</c:v>
                </c:pt>
                <c:pt idx="12838">
                  <c:v>1.007080078125E-3</c:v>
                </c:pt>
                <c:pt idx="12839">
                  <c:v>1.0068416595458984E-3</c:v>
                </c:pt>
                <c:pt idx="12840">
                  <c:v>1.007080078125E-3</c:v>
                </c:pt>
                <c:pt idx="12841">
                  <c:v>1.0080337524414063E-3</c:v>
                </c:pt>
                <c:pt idx="12842">
                  <c:v>1.007080078125E-3</c:v>
                </c:pt>
                <c:pt idx="12843">
                  <c:v>1.0068416595458984E-3</c:v>
                </c:pt>
                <c:pt idx="12844">
                  <c:v>1.007080078125E-3</c:v>
                </c:pt>
                <c:pt idx="12845">
                  <c:v>1.007080078125E-3</c:v>
                </c:pt>
                <c:pt idx="12846">
                  <c:v>1.0068416595458984E-3</c:v>
                </c:pt>
                <c:pt idx="12847">
                  <c:v>1.007080078125E-3</c:v>
                </c:pt>
                <c:pt idx="12848">
                  <c:v>1.007080078125E-3</c:v>
                </c:pt>
                <c:pt idx="12849">
                  <c:v>1.0068416595458984E-3</c:v>
                </c:pt>
                <c:pt idx="12850">
                  <c:v>1.007080078125E-3</c:v>
                </c:pt>
                <c:pt idx="12851">
                  <c:v>1.007080078125E-3</c:v>
                </c:pt>
                <c:pt idx="12852">
                  <c:v>1.0068416595458984E-3</c:v>
                </c:pt>
                <c:pt idx="12853">
                  <c:v>1.007080078125E-3</c:v>
                </c:pt>
                <c:pt idx="12854">
                  <c:v>1.0080337524414063E-3</c:v>
                </c:pt>
                <c:pt idx="12855">
                  <c:v>1.0068416595458984E-3</c:v>
                </c:pt>
                <c:pt idx="12856">
                  <c:v>1.007080078125E-3</c:v>
                </c:pt>
                <c:pt idx="12857">
                  <c:v>1.007080078125E-3</c:v>
                </c:pt>
                <c:pt idx="12858">
                  <c:v>1.0068416595458984E-3</c:v>
                </c:pt>
                <c:pt idx="12859">
                  <c:v>1.007080078125E-3</c:v>
                </c:pt>
                <c:pt idx="12860">
                  <c:v>1.007080078125E-3</c:v>
                </c:pt>
                <c:pt idx="12861">
                  <c:v>1.0068416595458984E-3</c:v>
                </c:pt>
                <c:pt idx="12862">
                  <c:v>1.007080078125E-3</c:v>
                </c:pt>
                <c:pt idx="12863">
                  <c:v>1.007080078125E-3</c:v>
                </c:pt>
                <c:pt idx="12864">
                  <c:v>1.0068416595458984E-3</c:v>
                </c:pt>
                <c:pt idx="12865">
                  <c:v>1.007080078125E-3</c:v>
                </c:pt>
                <c:pt idx="12866">
                  <c:v>1.0080337524414063E-3</c:v>
                </c:pt>
                <c:pt idx="12867">
                  <c:v>1.007080078125E-3</c:v>
                </c:pt>
                <c:pt idx="12868">
                  <c:v>1.0068416595458984E-3</c:v>
                </c:pt>
                <c:pt idx="12869">
                  <c:v>1.007080078125E-3</c:v>
                </c:pt>
                <c:pt idx="12870">
                  <c:v>1.007080078125E-3</c:v>
                </c:pt>
                <c:pt idx="12871">
                  <c:v>1.0068416595458984E-3</c:v>
                </c:pt>
                <c:pt idx="12872">
                  <c:v>1.007080078125E-3</c:v>
                </c:pt>
                <c:pt idx="12873">
                  <c:v>1.007080078125E-3</c:v>
                </c:pt>
                <c:pt idx="12874">
                  <c:v>1.0068416595458984E-3</c:v>
                </c:pt>
                <c:pt idx="12875">
                  <c:v>1.007080078125E-3</c:v>
                </c:pt>
                <c:pt idx="12876">
                  <c:v>1.007080078125E-3</c:v>
                </c:pt>
                <c:pt idx="12877">
                  <c:v>1.0068416595458984E-3</c:v>
                </c:pt>
                <c:pt idx="12878">
                  <c:v>1.007080078125E-3</c:v>
                </c:pt>
                <c:pt idx="12879">
                  <c:v>1.0080337524414063E-3</c:v>
                </c:pt>
                <c:pt idx="12880">
                  <c:v>1.0068416595458984E-3</c:v>
                </c:pt>
                <c:pt idx="12881">
                  <c:v>1.007080078125E-3</c:v>
                </c:pt>
                <c:pt idx="12882">
                  <c:v>1.007080078125E-3</c:v>
                </c:pt>
                <c:pt idx="12883">
                  <c:v>1.0068416595458984E-3</c:v>
                </c:pt>
                <c:pt idx="12884">
                  <c:v>1.007080078125E-3</c:v>
                </c:pt>
                <c:pt idx="12885">
                  <c:v>1.007080078125E-3</c:v>
                </c:pt>
                <c:pt idx="12886">
                  <c:v>1.0068416595458984E-3</c:v>
                </c:pt>
                <c:pt idx="12887">
                  <c:v>1.007080078125E-3</c:v>
                </c:pt>
                <c:pt idx="12888">
                  <c:v>1.007080078125E-3</c:v>
                </c:pt>
                <c:pt idx="12889">
                  <c:v>1.0068416595458984E-3</c:v>
                </c:pt>
                <c:pt idx="12890">
                  <c:v>1.007080078125E-3</c:v>
                </c:pt>
                <c:pt idx="12891">
                  <c:v>1.0080337524414063E-3</c:v>
                </c:pt>
                <c:pt idx="12892">
                  <c:v>1.007080078125E-3</c:v>
                </c:pt>
                <c:pt idx="12893">
                  <c:v>1.0068416595458984E-3</c:v>
                </c:pt>
                <c:pt idx="12894">
                  <c:v>1.007080078125E-3</c:v>
                </c:pt>
                <c:pt idx="12895">
                  <c:v>1.007080078125E-3</c:v>
                </c:pt>
                <c:pt idx="12896">
                  <c:v>1.0068416595458984E-3</c:v>
                </c:pt>
                <c:pt idx="12897">
                  <c:v>1.007080078125E-3</c:v>
                </c:pt>
                <c:pt idx="12898">
                  <c:v>1.007080078125E-3</c:v>
                </c:pt>
                <c:pt idx="12899">
                  <c:v>1.0068416595458984E-3</c:v>
                </c:pt>
                <c:pt idx="12900">
                  <c:v>1.007080078125E-3</c:v>
                </c:pt>
                <c:pt idx="12901">
                  <c:v>1.007080078125E-3</c:v>
                </c:pt>
                <c:pt idx="12902">
                  <c:v>1.0068416595458984E-3</c:v>
                </c:pt>
                <c:pt idx="12903">
                  <c:v>1.007080078125E-3</c:v>
                </c:pt>
                <c:pt idx="12904">
                  <c:v>1.0080337524414063E-3</c:v>
                </c:pt>
                <c:pt idx="12905">
                  <c:v>1.0068416595458984E-3</c:v>
                </c:pt>
                <c:pt idx="12906">
                  <c:v>1.007080078125E-3</c:v>
                </c:pt>
                <c:pt idx="12907">
                  <c:v>1.007080078125E-3</c:v>
                </c:pt>
                <c:pt idx="12908">
                  <c:v>1.0068416595458984E-3</c:v>
                </c:pt>
                <c:pt idx="12909">
                  <c:v>1.007080078125E-3</c:v>
                </c:pt>
                <c:pt idx="12910">
                  <c:v>1.007080078125E-3</c:v>
                </c:pt>
                <c:pt idx="12911">
                  <c:v>1.0068416595458984E-3</c:v>
                </c:pt>
                <c:pt idx="12912">
                  <c:v>1.007080078125E-3</c:v>
                </c:pt>
                <c:pt idx="12913">
                  <c:v>1.007080078125E-3</c:v>
                </c:pt>
                <c:pt idx="12914">
                  <c:v>1.0068416595458984E-3</c:v>
                </c:pt>
                <c:pt idx="12915">
                  <c:v>1.007080078125E-3</c:v>
                </c:pt>
                <c:pt idx="12916">
                  <c:v>1.0080337524414063E-3</c:v>
                </c:pt>
                <c:pt idx="12917">
                  <c:v>1.007080078125E-3</c:v>
                </c:pt>
                <c:pt idx="12918">
                  <c:v>1.0068416595458984E-3</c:v>
                </c:pt>
                <c:pt idx="12919">
                  <c:v>1.007080078125E-3</c:v>
                </c:pt>
                <c:pt idx="12920">
                  <c:v>1.007080078125E-3</c:v>
                </c:pt>
                <c:pt idx="12921">
                  <c:v>1.0068416595458984E-3</c:v>
                </c:pt>
                <c:pt idx="12922">
                  <c:v>1.007080078125E-3</c:v>
                </c:pt>
                <c:pt idx="12923">
                  <c:v>1.007080078125E-3</c:v>
                </c:pt>
                <c:pt idx="12924">
                  <c:v>1.0068416595458984E-3</c:v>
                </c:pt>
                <c:pt idx="12925">
                  <c:v>1.007080078125E-3</c:v>
                </c:pt>
                <c:pt idx="12926">
                  <c:v>1.007080078125E-3</c:v>
                </c:pt>
                <c:pt idx="12927">
                  <c:v>1.0068416595458984E-3</c:v>
                </c:pt>
                <c:pt idx="12928">
                  <c:v>1.007080078125E-3</c:v>
                </c:pt>
                <c:pt idx="12929">
                  <c:v>1.0080337524414063E-3</c:v>
                </c:pt>
                <c:pt idx="12930">
                  <c:v>1.0068416595458984E-3</c:v>
                </c:pt>
                <c:pt idx="12931">
                  <c:v>1.007080078125E-3</c:v>
                </c:pt>
                <c:pt idx="12932">
                  <c:v>1.007080078125E-3</c:v>
                </c:pt>
                <c:pt idx="12933">
                  <c:v>1.0068416595458984E-3</c:v>
                </c:pt>
                <c:pt idx="12934">
                  <c:v>1.007080078125E-3</c:v>
                </c:pt>
                <c:pt idx="12935">
                  <c:v>1.007080078125E-3</c:v>
                </c:pt>
                <c:pt idx="12936">
                  <c:v>1.0068416595458984E-3</c:v>
                </c:pt>
                <c:pt idx="12937">
                  <c:v>1.007080078125E-3</c:v>
                </c:pt>
                <c:pt idx="12938">
                  <c:v>1.007080078125E-3</c:v>
                </c:pt>
                <c:pt idx="12939">
                  <c:v>1.0068416595458984E-3</c:v>
                </c:pt>
                <c:pt idx="12940">
                  <c:v>1.007080078125E-3</c:v>
                </c:pt>
                <c:pt idx="12941">
                  <c:v>1.0080337524414063E-3</c:v>
                </c:pt>
                <c:pt idx="12942">
                  <c:v>1.007080078125E-3</c:v>
                </c:pt>
                <c:pt idx="12943">
                  <c:v>1.0068416595458984E-3</c:v>
                </c:pt>
                <c:pt idx="12944">
                  <c:v>1.007080078125E-3</c:v>
                </c:pt>
                <c:pt idx="12945">
                  <c:v>1.007080078125E-3</c:v>
                </c:pt>
                <c:pt idx="12946">
                  <c:v>1.0068416595458984E-3</c:v>
                </c:pt>
                <c:pt idx="12947">
                  <c:v>1.007080078125E-3</c:v>
                </c:pt>
                <c:pt idx="12948">
                  <c:v>1.007080078125E-3</c:v>
                </c:pt>
                <c:pt idx="12949">
                  <c:v>1.0068416595458984E-3</c:v>
                </c:pt>
                <c:pt idx="12950">
                  <c:v>1.007080078125E-3</c:v>
                </c:pt>
                <c:pt idx="12951">
                  <c:v>1.007080078125E-3</c:v>
                </c:pt>
                <c:pt idx="12952">
                  <c:v>1.0068416595458984E-3</c:v>
                </c:pt>
                <c:pt idx="12953">
                  <c:v>1.007080078125E-3</c:v>
                </c:pt>
                <c:pt idx="12954">
                  <c:v>1.0080337524414063E-3</c:v>
                </c:pt>
                <c:pt idx="12955">
                  <c:v>1.0068416595458984E-3</c:v>
                </c:pt>
                <c:pt idx="12956">
                  <c:v>1.007080078125E-3</c:v>
                </c:pt>
                <c:pt idx="12957">
                  <c:v>1.007080078125E-3</c:v>
                </c:pt>
                <c:pt idx="12958">
                  <c:v>1.0068416595458984E-3</c:v>
                </c:pt>
                <c:pt idx="12959">
                  <c:v>1.007080078125E-3</c:v>
                </c:pt>
                <c:pt idx="12960">
                  <c:v>1.007080078125E-3</c:v>
                </c:pt>
                <c:pt idx="12961">
                  <c:v>1.0068416595458984E-3</c:v>
                </c:pt>
                <c:pt idx="12962">
                  <c:v>1.007080078125E-3</c:v>
                </c:pt>
                <c:pt idx="12963">
                  <c:v>1.007080078125E-3</c:v>
                </c:pt>
                <c:pt idx="12964">
                  <c:v>1.0068416595458984E-3</c:v>
                </c:pt>
                <c:pt idx="12965">
                  <c:v>1.007080078125E-3</c:v>
                </c:pt>
                <c:pt idx="12966">
                  <c:v>1.0080337524414063E-3</c:v>
                </c:pt>
                <c:pt idx="12967">
                  <c:v>1.007080078125E-3</c:v>
                </c:pt>
                <c:pt idx="12968">
                  <c:v>1.0068416595458984E-3</c:v>
                </c:pt>
                <c:pt idx="12969">
                  <c:v>1.007080078125E-3</c:v>
                </c:pt>
                <c:pt idx="12970">
                  <c:v>1.007080078125E-3</c:v>
                </c:pt>
                <c:pt idx="12971">
                  <c:v>1.0068416595458984E-3</c:v>
                </c:pt>
                <c:pt idx="12972">
                  <c:v>1.007080078125E-3</c:v>
                </c:pt>
                <c:pt idx="12973">
                  <c:v>1.007080078125E-3</c:v>
                </c:pt>
                <c:pt idx="12974">
                  <c:v>1.0068416595458984E-3</c:v>
                </c:pt>
                <c:pt idx="12975">
                  <c:v>1.007080078125E-3</c:v>
                </c:pt>
                <c:pt idx="12976">
                  <c:v>1.007080078125E-3</c:v>
                </c:pt>
                <c:pt idx="12977">
                  <c:v>1.0068416595458984E-3</c:v>
                </c:pt>
                <c:pt idx="12978">
                  <c:v>1.007080078125E-3</c:v>
                </c:pt>
                <c:pt idx="12979">
                  <c:v>1.0080337524414063E-3</c:v>
                </c:pt>
                <c:pt idx="12980">
                  <c:v>1.0068416595458984E-3</c:v>
                </c:pt>
                <c:pt idx="12981">
                  <c:v>1.007080078125E-3</c:v>
                </c:pt>
                <c:pt idx="12982">
                  <c:v>1.007080078125E-3</c:v>
                </c:pt>
                <c:pt idx="12983">
                  <c:v>1.0068416595458984E-3</c:v>
                </c:pt>
                <c:pt idx="12984">
                  <c:v>1.007080078125E-3</c:v>
                </c:pt>
                <c:pt idx="12985">
                  <c:v>1.007080078125E-3</c:v>
                </c:pt>
                <c:pt idx="12986">
                  <c:v>1.0068416595458984E-3</c:v>
                </c:pt>
                <c:pt idx="12987">
                  <c:v>1.007080078125E-3</c:v>
                </c:pt>
                <c:pt idx="12988">
                  <c:v>1.007080078125E-3</c:v>
                </c:pt>
                <c:pt idx="12989">
                  <c:v>1.0068416595458984E-3</c:v>
                </c:pt>
                <c:pt idx="12990">
                  <c:v>1.007080078125E-3</c:v>
                </c:pt>
                <c:pt idx="12991">
                  <c:v>4.0290355682373047E-3</c:v>
                </c:pt>
                <c:pt idx="12992">
                  <c:v>1.007080078125E-3</c:v>
                </c:pt>
                <c:pt idx="12993">
                  <c:v>1.0068416595458984E-3</c:v>
                </c:pt>
                <c:pt idx="12994">
                  <c:v>1.007080078125E-3</c:v>
                </c:pt>
                <c:pt idx="12995">
                  <c:v>1.007080078125E-3</c:v>
                </c:pt>
                <c:pt idx="12996">
                  <c:v>1.0068416595458984E-3</c:v>
                </c:pt>
                <c:pt idx="12997">
                  <c:v>1.007080078125E-3</c:v>
                </c:pt>
                <c:pt idx="12998">
                  <c:v>1.007080078125E-3</c:v>
                </c:pt>
                <c:pt idx="12999">
                  <c:v>1.0068416595458984E-3</c:v>
                </c:pt>
                <c:pt idx="13000">
                  <c:v>1.007080078125E-3</c:v>
                </c:pt>
                <c:pt idx="13001">
                  <c:v>1.0080337524414063E-3</c:v>
                </c:pt>
                <c:pt idx="13002">
                  <c:v>1.0068416595458984E-3</c:v>
                </c:pt>
                <c:pt idx="13003">
                  <c:v>1.007080078125E-3</c:v>
                </c:pt>
                <c:pt idx="13004">
                  <c:v>1.007080078125E-3</c:v>
                </c:pt>
                <c:pt idx="13005">
                  <c:v>1.0068416595458984E-3</c:v>
                </c:pt>
                <c:pt idx="13006">
                  <c:v>1.007080078125E-3</c:v>
                </c:pt>
                <c:pt idx="13007">
                  <c:v>1.007080078125E-3</c:v>
                </c:pt>
                <c:pt idx="13008">
                  <c:v>1.0068416595458984E-3</c:v>
                </c:pt>
                <c:pt idx="13009">
                  <c:v>1.007080078125E-3</c:v>
                </c:pt>
                <c:pt idx="13010">
                  <c:v>1.007080078125E-3</c:v>
                </c:pt>
                <c:pt idx="13011">
                  <c:v>1.0068416595458984E-3</c:v>
                </c:pt>
                <c:pt idx="13012">
                  <c:v>1.007080078125E-3</c:v>
                </c:pt>
                <c:pt idx="13013">
                  <c:v>1.0080337524414063E-3</c:v>
                </c:pt>
                <c:pt idx="13014">
                  <c:v>1.007080078125E-3</c:v>
                </c:pt>
                <c:pt idx="13015">
                  <c:v>1.0068416595458984E-3</c:v>
                </c:pt>
                <c:pt idx="13016">
                  <c:v>1.007080078125E-3</c:v>
                </c:pt>
                <c:pt idx="13017">
                  <c:v>1.007080078125E-3</c:v>
                </c:pt>
                <c:pt idx="13018">
                  <c:v>1.0068416595458984E-3</c:v>
                </c:pt>
                <c:pt idx="13019">
                  <c:v>1.007080078125E-3</c:v>
                </c:pt>
                <c:pt idx="13020">
                  <c:v>1.007080078125E-3</c:v>
                </c:pt>
                <c:pt idx="13021">
                  <c:v>1.0068416595458984E-3</c:v>
                </c:pt>
                <c:pt idx="13022">
                  <c:v>1.007080078125E-3</c:v>
                </c:pt>
                <c:pt idx="13023">
                  <c:v>1.007080078125E-3</c:v>
                </c:pt>
                <c:pt idx="13024">
                  <c:v>1.0068416595458984E-3</c:v>
                </c:pt>
                <c:pt idx="13025">
                  <c:v>1.007080078125E-3</c:v>
                </c:pt>
                <c:pt idx="13026">
                  <c:v>1.0080337524414063E-3</c:v>
                </c:pt>
                <c:pt idx="13027">
                  <c:v>1.0068416595458984E-3</c:v>
                </c:pt>
                <c:pt idx="13028">
                  <c:v>1.007080078125E-3</c:v>
                </c:pt>
                <c:pt idx="13029">
                  <c:v>1.007080078125E-3</c:v>
                </c:pt>
                <c:pt idx="13030">
                  <c:v>1.0068416595458984E-3</c:v>
                </c:pt>
                <c:pt idx="13031">
                  <c:v>1.007080078125E-3</c:v>
                </c:pt>
                <c:pt idx="13032">
                  <c:v>1.007080078125E-3</c:v>
                </c:pt>
                <c:pt idx="13033">
                  <c:v>1.0068416595458984E-3</c:v>
                </c:pt>
                <c:pt idx="13034">
                  <c:v>1.007080078125E-3</c:v>
                </c:pt>
                <c:pt idx="13035">
                  <c:v>1.007080078125E-3</c:v>
                </c:pt>
                <c:pt idx="13036">
                  <c:v>1.0068416595458984E-3</c:v>
                </c:pt>
                <c:pt idx="13037">
                  <c:v>1.007080078125E-3</c:v>
                </c:pt>
                <c:pt idx="13038">
                  <c:v>1.0080337524414063E-3</c:v>
                </c:pt>
                <c:pt idx="13039">
                  <c:v>1.007080078125E-3</c:v>
                </c:pt>
                <c:pt idx="13040">
                  <c:v>1.0068416595458984E-3</c:v>
                </c:pt>
                <c:pt idx="13041">
                  <c:v>1.007080078125E-3</c:v>
                </c:pt>
                <c:pt idx="13042">
                  <c:v>1.007080078125E-3</c:v>
                </c:pt>
                <c:pt idx="13043">
                  <c:v>1.0068416595458984E-3</c:v>
                </c:pt>
                <c:pt idx="13044">
                  <c:v>1.007080078125E-3</c:v>
                </c:pt>
                <c:pt idx="13045">
                  <c:v>1.007080078125E-3</c:v>
                </c:pt>
                <c:pt idx="13046">
                  <c:v>1.0068416595458984E-3</c:v>
                </c:pt>
                <c:pt idx="13047">
                  <c:v>1.007080078125E-3</c:v>
                </c:pt>
                <c:pt idx="13048">
                  <c:v>1.007080078125E-3</c:v>
                </c:pt>
                <c:pt idx="13049">
                  <c:v>1.0068416595458984E-3</c:v>
                </c:pt>
                <c:pt idx="13050">
                  <c:v>1.007080078125E-3</c:v>
                </c:pt>
                <c:pt idx="13051">
                  <c:v>1.0080337524414063E-3</c:v>
                </c:pt>
                <c:pt idx="13052">
                  <c:v>1.0068416595458984E-3</c:v>
                </c:pt>
                <c:pt idx="13053">
                  <c:v>1.007080078125E-3</c:v>
                </c:pt>
                <c:pt idx="13054">
                  <c:v>1.007080078125E-3</c:v>
                </c:pt>
                <c:pt idx="13055">
                  <c:v>1.0068416595458984E-3</c:v>
                </c:pt>
                <c:pt idx="13056">
                  <c:v>1.007080078125E-3</c:v>
                </c:pt>
                <c:pt idx="13057">
                  <c:v>1.007080078125E-3</c:v>
                </c:pt>
                <c:pt idx="13058">
                  <c:v>1.0068416595458984E-3</c:v>
                </c:pt>
                <c:pt idx="13059">
                  <c:v>1.007080078125E-3</c:v>
                </c:pt>
                <c:pt idx="13060">
                  <c:v>1.007080078125E-3</c:v>
                </c:pt>
                <c:pt idx="13061">
                  <c:v>1.0068416595458984E-3</c:v>
                </c:pt>
                <c:pt idx="13062">
                  <c:v>1.007080078125E-3</c:v>
                </c:pt>
                <c:pt idx="13063">
                  <c:v>1.0080337524414063E-3</c:v>
                </c:pt>
                <c:pt idx="13064">
                  <c:v>1.007080078125E-3</c:v>
                </c:pt>
                <c:pt idx="13065">
                  <c:v>1.0068416595458984E-3</c:v>
                </c:pt>
                <c:pt idx="13066">
                  <c:v>1.007080078125E-3</c:v>
                </c:pt>
                <c:pt idx="13067">
                  <c:v>1.007080078125E-3</c:v>
                </c:pt>
                <c:pt idx="13068">
                  <c:v>1.0068416595458984E-3</c:v>
                </c:pt>
                <c:pt idx="13069">
                  <c:v>1.007080078125E-3</c:v>
                </c:pt>
                <c:pt idx="13070">
                  <c:v>1.007080078125E-3</c:v>
                </c:pt>
                <c:pt idx="13071">
                  <c:v>1.0068416595458984E-3</c:v>
                </c:pt>
                <c:pt idx="13072">
                  <c:v>1.007080078125E-3</c:v>
                </c:pt>
                <c:pt idx="13073">
                  <c:v>1.007080078125E-3</c:v>
                </c:pt>
                <c:pt idx="13074">
                  <c:v>1.0068416595458984E-3</c:v>
                </c:pt>
                <c:pt idx="13075">
                  <c:v>1.0080337524414063E-3</c:v>
                </c:pt>
                <c:pt idx="13076">
                  <c:v>1.007080078125E-3</c:v>
                </c:pt>
                <c:pt idx="13077">
                  <c:v>1.0068416595458984E-3</c:v>
                </c:pt>
                <c:pt idx="13078">
                  <c:v>1.007080078125E-3</c:v>
                </c:pt>
                <c:pt idx="13079">
                  <c:v>1.007080078125E-3</c:v>
                </c:pt>
                <c:pt idx="13080">
                  <c:v>1.0068416595458984E-3</c:v>
                </c:pt>
                <c:pt idx="13081">
                  <c:v>1.007080078125E-3</c:v>
                </c:pt>
                <c:pt idx="13082">
                  <c:v>1.007080078125E-3</c:v>
                </c:pt>
                <c:pt idx="13083">
                  <c:v>1.0068416595458984E-3</c:v>
                </c:pt>
                <c:pt idx="13084">
                  <c:v>1.007080078125E-3</c:v>
                </c:pt>
                <c:pt idx="13085">
                  <c:v>1.007080078125E-3</c:v>
                </c:pt>
                <c:pt idx="13086">
                  <c:v>1.0068416595458984E-3</c:v>
                </c:pt>
                <c:pt idx="13087">
                  <c:v>1.007080078125E-3</c:v>
                </c:pt>
                <c:pt idx="13088">
                  <c:v>1.0080337524414063E-3</c:v>
                </c:pt>
                <c:pt idx="13089">
                  <c:v>1.007080078125E-3</c:v>
                </c:pt>
                <c:pt idx="13090">
                  <c:v>1.0068416595458984E-3</c:v>
                </c:pt>
                <c:pt idx="13091">
                  <c:v>1.007080078125E-3</c:v>
                </c:pt>
                <c:pt idx="13092">
                  <c:v>1.007080078125E-3</c:v>
                </c:pt>
                <c:pt idx="13093">
                  <c:v>1.0068416595458984E-3</c:v>
                </c:pt>
                <c:pt idx="13094">
                  <c:v>1.007080078125E-3</c:v>
                </c:pt>
                <c:pt idx="13095">
                  <c:v>1.007080078125E-3</c:v>
                </c:pt>
                <c:pt idx="13096">
                  <c:v>1.0068416595458984E-3</c:v>
                </c:pt>
                <c:pt idx="13097">
                  <c:v>1.007080078125E-3</c:v>
                </c:pt>
                <c:pt idx="13098">
                  <c:v>1.007080078125E-3</c:v>
                </c:pt>
                <c:pt idx="13099">
                  <c:v>1.0068416595458984E-3</c:v>
                </c:pt>
                <c:pt idx="13100">
                  <c:v>1.0080337524414063E-3</c:v>
                </c:pt>
                <c:pt idx="13101">
                  <c:v>1.007080078125E-3</c:v>
                </c:pt>
                <c:pt idx="13102">
                  <c:v>1.0068416595458984E-3</c:v>
                </c:pt>
                <c:pt idx="13103">
                  <c:v>1.007080078125E-3</c:v>
                </c:pt>
                <c:pt idx="13104">
                  <c:v>1.007080078125E-3</c:v>
                </c:pt>
                <c:pt idx="13105">
                  <c:v>1.0068416595458984E-3</c:v>
                </c:pt>
                <c:pt idx="13106">
                  <c:v>1.007080078125E-3</c:v>
                </c:pt>
                <c:pt idx="13107">
                  <c:v>1.007080078125E-3</c:v>
                </c:pt>
                <c:pt idx="13108">
                  <c:v>1.0068416595458984E-3</c:v>
                </c:pt>
                <c:pt idx="13109">
                  <c:v>1.007080078125E-3</c:v>
                </c:pt>
                <c:pt idx="13110">
                  <c:v>1.007080078125E-3</c:v>
                </c:pt>
                <c:pt idx="13111">
                  <c:v>1.20849609375E-2</c:v>
                </c:pt>
                <c:pt idx="13112">
                  <c:v>1.007080078125E-3</c:v>
                </c:pt>
                <c:pt idx="13113">
                  <c:v>1.0068416595458984E-3</c:v>
                </c:pt>
                <c:pt idx="13114">
                  <c:v>1.0080337524414063E-3</c:v>
                </c:pt>
                <c:pt idx="13115">
                  <c:v>1.007080078125E-3</c:v>
                </c:pt>
                <c:pt idx="13116">
                  <c:v>1.0068416595458984E-3</c:v>
                </c:pt>
                <c:pt idx="13117">
                  <c:v>1.007080078125E-3</c:v>
                </c:pt>
                <c:pt idx="13118">
                  <c:v>1.007080078125E-3</c:v>
                </c:pt>
                <c:pt idx="13119">
                  <c:v>1.0068416595458984E-3</c:v>
                </c:pt>
                <c:pt idx="13120">
                  <c:v>1.007080078125E-3</c:v>
                </c:pt>
                <c:pt idx="13121">
                  <c:v>1.007080078125E-3</c:v>
                </c:pt>
                <c:pt idx="13122">
                  <c:v>1.0068416595458984E-3</c:v>
                </c:pt>
                <c:pt idx="13123">
                  <c:v>1.007080078125E-3</c:v>
                </c:pt>
                <c:pt idx="13124">
                  <c:v>1.007080078125E-3</c:v>
                </c:pt>
                <c:pt idx="13125">
                  <c:v>1.0068416595458984E-3</c:v>
                </c:pt>
                <c:pt idx="13126">
                  <c:v>1.007080078125E-3</c:v>
                </c:pt>
                <c:pt idx="13127">
                  <c:v>1.0080337524414063E-3</c:v>
                </c:pt>
                <c:pt idx="13128">
                  <c:v>1.007080078125E-3</c:v>
                </c:pt>
                <c:pt idx="13129">
                  <c:v>1.0068416595458984E-3</c:v>
                </c:pt>
                <c:pt idx="13130">
                  <c:v>1.007080078125E-3</c:v>
                </c:pt>
                <c:pt idx="13131">
                  <c:v>1.007080078125E-3</c:v>
                </c:pt>
                <c:pt idx="13132">
                  <c:v>1.0068416595458984E-3</c:v>
                </c:pt>
                <c:pt idx="13133">
                  <c:v>1.007080078125E-3</c:v>
                </c:pt>
                <c:pt idx="13134">
                  <c:v>1.007080078125E-3</c:v>
                </c:pt>
                <c:pt idx="13135">
                  <c:v>1.0068416595458984E-3</c:v>
                </c:pt>
                <c:pt idx="13136">
                  <c:v>1.007080078125E-3</c:v>
                </c:pt>
                <c:pt idx="13137">
                  <c:v>1.007080078125E-3</c:v>
                </c:pt>
                <c:pt idx="13138">
                  <c:v>1.0068416595458984E-3</c:v>
                </c:pt>
                <c:pt idx="13139">
                  <c:v>1.0080337524414063E-3</c:v>
                </c:pt>
                <c:pt idx="13140">
                  <c:v>1.007080078125E-3</c:v>
                </c:pt>
                <c:pt idx="13141">
                  <c:v>1.0068416595458984E-3</c:v>
                </c:pt>
                <c:pt idx="13142">
                  <c:v>1.007080078125E-3</c:v>
                </c:pt>
                <c:pt idx="13143">
                  <c:v>1.007080078125E-3</c:v>
                </c:pt>
                <c:pt idx="13144">
                  <c:v>1.0068416595458984E-3</c:v>
                </c:pt>
                <c:pt idx="13145">
                  <c:v>1.007080078125E-3</c:v>
                </c:pt>
                <c:pt idx="13146">
                  <c:v>1.007080078125E-3</c:v>
                </c:pt>
                <c:pt idx="13147">
                  <c:v>1.0068416595458984E-3</c:v>
                </c:pt>
                <c:pt idx="13148">
                  <c:v>2.01416015625E-3</c:v>
                </c:pt>
                <c:pt idx="13149">
                  <c:v>1.0068416595458984E-3</c:v>
                </c:pt>
                <c:pt idx="13150">
                  <c:v>1.007080078125E-3</c:v>
                </c:pt>
                <c:pt idx="13151">
                  <c:v>1.0080337524414063E-3</c:v>
                </c:pt>
                <c:pt idx="13152">
                  <c:v>1.007080078125E-3</c:v>
                </c:pt>
                <c:pt idx="13153">
                  <c:v>1.0068416595458984E-3</c:v>
                </c:pt>
                <c:pt idx="13154">
                  <c:v>1.007080078125E-3</c:v>
                </c:pt>
                <c:pt idx="13155">
                  <c:v>1.007080078125E-3</c:v>
                </c:pt>
                <c:pt idx="13156">
                  <c:v>1.0068416595458984E-3</c:v>
                </c:pt>
                <c:pt idx="13157">
                  <c:v>1.007080078125E-3</c:v>
                </c:pt>
                <c:pt idx="13158">
                  <c:v>1.007080078125E-3</c:v>
                </c:pt>
                <c:pt idx="13159">
                  <c:v>1.0068416595458984E-3</c:v>
                </c:pt>
                <c:pt idx="13160">
                  <c:v>1.007080078125E-3</c:v>
                </c:pt>
                <c:pt idx="13161">
                  <c:v>1.007080078125E-3</c:v>
                </c:pt>
                <c:pt idx="13162">
                  <c:v>1.0068416595458984E-3</c:v>
                </c:pt>
                <c:pt idx="13163">
                  <c:v>1.0080337524414063E-3</c:v>
                </c:pt>
                <c:pt idx="13164">
                  <c:v>1.007080078125E-3</c:v>
                </c:pt>
                <c:pt idx="13165">
                  <c:v>1.0068416595458984E-3</c:v>
                </c:pt>
                <c:pt idx="13166">
                  <c:v>1.007080078125E-3</c:v>
                </c:pt>
                <c:pt idx="13167">
                  <c:v>1.007080078125E-3</c:v>
                </c:pt>
                <c:pt idx="13168">
                  <c:v>1.0068416595458984E-3</c:v>
                </c:pt>
                <c:pt idx="13169">
                  <c:v>1.007080078125E-3</c:v>
                </c:pt>
                <c:pt idx="13170">
                  <c:v>1.007080078125E-3</c:v>
                </c:pt>
                <c:pt idx="13171">
                  <c:v>1.0068416595458984E-3</c:v>
                </c:pt>
                <c:pt idx="13172">
                  <c:v>1.007080078125E-3</c:v>
                </c:pt>
                <c:pt idx="13173">
                  <c:v>1.007080078125E-3</c:v>
                </c:pt>
                <c:pt idx="13174">
                  <c:v>1.0068416595458984E-3</c:v>
                </c:pt>
                <c:pt idx="13175">
                  <c:v>1.007080078125E-3</c:v>
                </c:pt>
                <c:pt idx="13176">
                  <c:v>1.0080337524414063E-3</c:v>
                </c:pt>
                <c:pt idx="13177">
                  <c:v>1.007080078125E-3</c:v>
                </c:pt>
                <c:pt idx="13178">
                  <c:v>1.0068416595458984E-3</c:v>
                </c:pt>
                <c:pt idx="13179">
                  <c:v>1.007080078125E-3</c:v>
                </c:pt>
                <c:pt idx="13180">
                  <c:v>1.007080078125E-3</c:v>
                </c:pt>
                <c:pt idx="13181">
                  <c:v>1.0068416595458984E-3</c:v>
                </c:pt>
                <c:pt idx="13182">
                  <c:v>1.007080078125E-3</c:v>
                </c:pt>
                <c:pt idx="13183">
                  <c:v>1.007080078125E-3</c:v>
                </c:pt>
                <c:pt idx="13184">
                  <c:v>1.0068416595458984E-3</c:v>
                </c:pt>
                <c:pt idx="13185">
                  <c:v>1.007080078125E-3</c:v>
                </c:pt>
                <c:pt idx="13186">
                  <c:v>1.007080078125E-3</c:v>
                </c:pt>
                <c:pt idx="13187">
                  <c:v>1.0068416595458984E-3</c:v>
                </c:pt>
                <c:pt idx="13188">
                  <c:v>1.0080337524414063E-3</c:v>
                </c:pt>
                <c:pt idx="13189">
                  <c:v>1.007080078125E-3</c:v>
                </c:pt>
                <c:pt idx="13190">
                  <c:v>1.0068416595458984E-3</c:v>
                </c:pt>
                <c:pt idx="13191">
                  <c:v>1.007080078125E-3</c:v>
                </c:pt>
                <c:pt idx="13192">
                  <c:v>1.007080078125E-3</c:v>
                </c:pt>
                <c:pt idx="13193">
                  <c:v>1.0068416595458984E-3</c:v>
                </c:pt>
                <c:pt idx="13194">
                  <c:v>1.007080078125E-3</c:v>
                </c:pt>
                <c:pt idx="13195">
                  <c:v>1.007080078125E-3</c:v>
                </c:pt>
                <c:pt idx="13196">
                  <c:v>1.0068416595458984E-3</c:v>
                </c:pt>
                <c:pt idx="13197">
                  <c:v>1.007080078125E-3</c:v>
                </c:pt>
                <c:pt idx="13198">
                  <c:v>1.007080078125E-3</c:v>
                </c:pt>
                <c:pt idx="13199">
                  <c:v>1.0068416595458984E-3</c:v>
                </c:pt>
                <c:pt idx="13200">
                  <c:v>1.007080078125E-3</c:v>
                </c:pt>
                <c:pt idx="13201">
                  <c:v>1.0080337524414063E-3</c:v>
                </c:pt>
                <c:pt idx="13202">
                  <c:v>1.007080078125E-3</c:v>
                </c:pt>
                <c:pt idx="13203">
                  <c:v>1.0068416595458984E-3</c:v>
                </c:pt>
                <c:pt idx="13204">
                  <c:v>1.007080078125E-3</c:v>
                </c:pt>
                <c:pt idx="13205">
                  <c:v>1.007080078125E-3</c:v>
                </c:pt>
                <c:pt idx="13206">
                  <c:v>1.0068416595458984E-3</c:v>
                </c:pt>
                <c:pt idx="13207">
                  <c:v>1.007080078125E-3</c:v>
                </c:pt>
                <c:pt idx="13208">
                  <c:v>1.007080078125E-3</c:v>
                </c:pt>
                <c:pt idx="13209">
                  <c:v>1.0068416595458984E-3</c:v>
                </c:pt>
                <c:pt idx="13210">
                  <c:v>1.007080078125E-3</c:v>
                </c:pt>
                <c:pt idx="13211">
                  <c:v>1.007080078125E-3</c:v>
                </c:pt>
                <c:pt idx="13212">
                  <c:v>1.0068416595458984E-3</c:v>
                </c:pt>
                <c:pt idx="13213">
                  <c:v>2.0151138305664063E-3</c:v>
                </c:pt>
                <c:pt idx="13214">
                  <c:v>1.0068416595458984E-3</c:v>
                </c:pt>
                <c:pt idx="13215">
                  <c:v>1.007080078125E-3</c:v>
                </c:pt>
                <c:pt idx="13216">
                  <c:v>1.007080078125E-3</c:v>
                </c:pt>
                <c:pt idx="13217">
                  <c:v>1.0068416595458984E-3</c:v>
                </c:pt>
                <c:pt idx="13218">
                  <c:v>1.007080078125E-3</c:v>
                </c:pt>
                <c:pt idx="13219">
                  <c:v>1.007080078125E-3</c:v>
                </c:pt>
                <c:pt idx="13220">
                  <c:v>1.0068416595458984E-3</c:v>
                </c:pt>
                <c:pt idx="13221">
                  <c:v>1.007080078125E-3</c:v>
                </c:pt>
                <c:pt idx="13222">
                  <c:v>1.007080078125E-3</c:v>
                </c:pt>
                <c:pt idx="13223">
                  <c:v>1.0068416595458984E-3</c:v>
                </c:pt>
                <c:pt idx="13224">
                  <c:v>1.007080078125E-3</c:v>
                </c:pt>
                <c:pt idx="13225">
                  <c:v>1.0080337524414063E-3</c:v>
                </c:pt>
                <c:pt idx="13226">
                  <c:v>1.007080078125E-3</c:v>
                </c:pt>
                <c:pt idx="13227">
                  <c:v>1.0068416595458984E-3</c:v>
                </c:pt>
                <c:pt idx="13228">
                  <c:v>1.007080078125E-3</c:v>
                </c:pt>
                <c:pt idx="13229">
                  <c:v>1.007080078125E-3</c:v>
                </c:pt>
                <c:pt idx="13230">
                  <c:v>1.0068416595458984E-3</c:v>
                </c:pt>
                <c:pt idx="13231">
                  <c:v>1.007080078125E-3</c:v>
                </c:pt>
                <c:pt idx="13232">
                  <c:v>1.007080078125E-3</c:v>
                </c:pt>
                <c:pt idx="13233">
                  <c:v>1.0068416595458984E-3</c:v>
                </c:pt>
                <c:pt idx="13234">
                  <c:v>1.007080078125E-3</c:v>
                </c:pt>
                <c:pt idx="13235">
                  <c:v>1.007080078125E-3</c:v>
                </c:pt>
                <c:pt idx="13236">
                  <c:v>1.0068416595458984E-3</c:v>
                </c:pt>
                <c:pt idx="13237">
                  <c:v>1.0080337524414063E-3</c:v>
                </c:pt>
                <c:pt idx="13238">
                  <c:v>1.007080078125E-3</c:v>
                </c:pt>
                <c:pt idx="13239">
                  <c:v>1.0068416595458984E-3</c:v>
                </c:pt>
                <c:pt idx="13240">
                  <c:v>1.007080078125E-3</c:v>
                </c:pt>
                <c:pt idx="13241">
                  <c:v>1.007080078125E-3</c:v>
                </c:pt>
                <c:pt idx="13242">
                  <c:v>1.0068416595458984E-3</c:v>
                </c:pt>
                <c:pt idx="13243">
                  <c:v>1.007080078125E-3</c:v>
                </c:pt>
                <c:pt idx="13244">
                  <c:v>1.007080078125E-3</c:v>
                </c:pt>
                <c:pt idx="13245">
                  <c:v>1.0068416595458984E-3</c:v>
                </c:pt>
                <c:pt idx="13246">
                  <c:v>1.007080078125E-3</c:v>
                </c:pt>
                <c:pt idx="13247">
                  <c:v>1.007080078125E-3</c:v>
                </c:pt>
                <c:pt idx="13248">
                  <c:v>1.0068416595458984E-3</c:v>
                </c:pt>
                <c:pt idx="13249">
                  <c:v>1.007080078125E-3</c:v>
                </c:pt>
                <c:pt idx="13250">
                  <c:v>1.0080337524414063E-3</c:v>
                </c:pt>
                <c:pt idx="13251">
                  <c:v>1.007080078125E-3</c:v>
                </c:pt>
                <c:pt idx="13252">
                  <c:v>1.0068416595458984E-3</c:v>
                </c:pt>
                <c:pt idx="13253">
                  <c:v>1.007080078125E-3</c:v>
                </c:pt>
                <c:pt idx="13254">
                  <c:v>1.007080078125E-3</c:v>
                </c:pt>
                <c:pt idx="13255">
                  <c:v>1.0068416595458984E-3</c:v>
                </c:pt>
                <c:pt idx="13256">
                  <c:v>1.007080078125E-3</c:v>
                </c:pt>
                <c:pt idx="13257">
                  <c:v>1.007080078125E-3</c:v>
                </c:pt>
                <c:pt idx="13258">
                  <c:v>1.0068416595458984E-3</c:v>
                </c:pt>
                <c:pt idx="13259">
                  <c:v>1.007080078125E-3</c:v>
                </c:pt>
                <c:pt idx="13260">
                  <c:v>1.007080078125E-3</c:v>
                </c:pt>
                <c:pt idx="13261">
                  <c:v>1.0068416595458984E-3</c:v>
                </c:pt>
                <c:pt idx="13262">
                  <c:v>1.0080337524414063E-3</c:v>
                </c:pt>
                <c:pt idx="13263">
                  <c:v>1.007080078125E-3</c:v>
                </c:pt>
                <c:pt idx="13264">
                  <c:v>1.0068416595458984E-3</c:v>
                </c:pt>
                <c:pt idx="13265">
                  <c:v>1.007080078125E-3</c:v>
                </c:pt>
                <c:pt idx="13266">
                  <c:v>1.007080078125E-3</c:v>
                </c:pt>
                <c:pt idx="13267">
                  <c:v>1.0068416595458984E-3</c:v>
                </c:pt>
                <c:pt idx="13268">
                  <c:v>1.007080078125E-3</c:v>
                </c:pt>
                <c:pt idx="13269">
                  <c:v>1.007080078125E-3</c:v>
                </c:pt>
                <c:pt idx="13270">
                  <c:v>1.0068416595458984E-3</c:v>
                </c:pt>
                <c:pt idx="13271">
                  <c:v>1.007080078125E-3</c:v>
                </c:pt>
                <c:pt idx="13272">
                  <c:v>1.007080078125E-3</c:v>
                </c:pt>
                <c:pt idx="13273">
                  <c:v>1.0068416595458984E-3</c:v>
                </c:pt>
                <c:pt idx="13274">
                  <c:v>1.007080078125E-3</c:v>
                </c:pt>
                <c:pt idx="13275">
                  <c:v>1.0080337524414063E-3</c:v>
                </c:pt>
                <c:pt idx="13276">
                  <c:v>1.007080078125E-3</c:v>
                </c:pt>
                <c:pt idx="13277">
                  <c:v>1.0068416595458984E-3</c:v>
                </c:pt>
                <c:pt idx="13278">
                  <c:v>1.007080078125E-3</c:v>
                </c:pt>
                <c:pt idx="13279">
                  <c:v>1.007080078125E-3</c:v>
                </c:pt>
                <c:pt idx="13280">
                  <c:v>1.0068416595458984E-3</c:v>
                </c:pt>
                <c:pt idx="13281">
                  <c:v>1.007080078125E-3</c:v>
                </c:pt>
                <c:pt idx="13282">
                  <c:v>1.007080078125E-3</c:v>
                </c:pt>
                <c:pt idx="13283">
                  <c:v>1.0068416595458984E-3</c:v>
                </c:pt>
                <c:pt idx="13284">
                  <c:v>1.007080078125E-3</c:v>
                </c:pt>
                <c:pt idx="13285">
                  <c:v>1.0068416595458984E-3</c:v>
                </c:pt>
                <c:pt idx="13286">
                  <c:v>1.007080078125E-3</c:v>
                </c:pt>
                <c:pt idx="13287">
                  <c:v>1.0080337524414063E-3</c:v>
                </c:pt>
                <c:pt idx="13288">
                  <c:v>1.007080078125E-3</c:v>
                </c:pt>
                <c:pt idx="13289">
                  <c:v>1.0068416595458984E-3</c:v>
                </c:pt>
                <c:pt idx="13290">
                  <c:v>1.007080078125E-3</c:v>
                </c:pt>
                <c:pt idx="13291">
                  <c:v>1.007080078125E-3</c:v>
                </c:pt>
                <c:pt idx="13292">
                  <c:v>1.0068416595458984E-3</c:v>
                </c:pt>
                <c:pt idx="13293">
                  <c:v>1.007080078125E-3</c:v>
                </c:pt>
                <c:pt idx="13294">
                  <c:v>1.007080078125E-3</c:v>
                </c:pt>
                <c:pt idx="13295">
                  <c:v>1.0068416595458984E-3</c:v>
                </c:pt>
                <c:pt idx="13296">
                  <c:v>1.007080078125E-3</c:v>
                </c:pt>
                <c:pt idx="13297">
                  <c:v>1.007080078125E-3</c:v>
                </c:pt>
                <c:pt idx="13298">
                  <c:v>1.0068416595458984E-3</c:v>
                </c:pt>
                <c:pt idx="13299">
                  <c:v>1.007080078125E-3</c:v>
                </c:pt>
                <c:pt idx="13300">
                  <c:v>1.0080337524414063E-3</c:v>
                </c:pt>
                <c:pt idx="13301">
                  <c:v>1.007080078125E-3</c:v>
                </c:pt>
                <c:pt idx="13302">
                  <c:v>1.0068416595458984E-3</c:v>
                </c:pt>
                <c:pt idx="13303">
                  <c:v>1.007080078125E-3</c:v>
                </c:pt>
                <c:pt idx="13304">
                  <c:v>1.007080078125E-3</c:v>
                </c:pt>
                <c:pt idx="13305">
                  <c:v>1.0068416595458984E-3</c:v>
                </c:pt>
                <c:pt idx="13306">
                  <c:v>1.007080078125E-3</c:v>
                </c:pt>
                <c:pt idx="13307">
                  <c:v>1.0068416595458984E-3</c:v>
                </c:pt>
                <c:pt idx="13308">
                  <c:v>1.007080078125E-3</c:v>
                </c:pt>
                <c:pt idx="13309">
                  <c:v>1.007080078125E-3</c:v>
                </c:pt>
                <c:pt idx="13310">
                  <c:v>1.0068416595458984E-3</c:v>
                </c:pt>
                <c:pt idx="13311">
                  <c:v>1.007080078125E-3</c:v>
                </c:pt>
                <c:pt idx="13312">
                  <c:v>1.0080337524414063E-3</c:v>
                </c:pt>
                <c:pt idx="13313">
                  <c:v>1.007080078125E-3</c:v>
                </c:pt>
                <c:pt idx="13314">
                  <c:v>1.0068416595458984E-3</c:v>
                </c:pt>
                <c:pt idx="13315">
                  <c:v>1.007080078125E-3</c:v>
                </c:pt>
                <c:pt idx="13316">
                  <c:v>1.007080078125E-3</c:v>
                </c:pt>
                <c:pt idx="13317">
                  <c:v>1.0068416595458984E-3</c:v>
                </c:pt>
                <c:pt idx="13318">
                  <c:v>1.007080078125E-3</c:v>
                </c:pt>
                <c:pt idx="13319">
                  <c:v>1.007080078125E-3</c:v>
                </c:pt>
                <c:pt idx="13320">
                  <c:v>1.0068416595458984E-3</c:v>
                </c:pt>
                <c:pt idx="13321">
                  <c:v>1.007080078125E-3</c:v>
                </c:pt>
                <c:pt idx="13322">
                  <c:v>1.007080078125E-3</c:v>
                </c:pt>
                <c:pt idx="13323">
                  <c:v>1.0068416595458984E-3</c:v>
                </c:pt>
                <c:pt idx="13324">
                  <c:v>1.007080078125E-3</c:v>
                </c:pt>
                <c:pt idx="13325">
                  <c:v>1.0080337524414063E-3</c:v>
                </c:pt>
                <c:pt idx="13326">
                  <c:v>1.007080078125E-3</c:v>
                </c:pt>
                <c:pt idx="13327">
                  <c:v>1.0068416595458984E-3</c:v>
                </c:pt>
                <c:pt idx="13328">
                  <c:v>1.007080078125E-3</c:v>
                </c:pt>
                <c:pt idx="13329">
                  <c:v>1.0068416595458984E-3</c:v>
                </c:pt>
                <c:pt idx="13330">
                  <c:v>1.007080078125E-3</c:v>
                </c:pt>
                <c:pt idx="13331">
                  <c:v>1.007080078125E-3</c:v>
                </c:pt>
                <c:pt idx="13332">
                  <c:v>1.0068416595458984E-3</c:v>
                </c:pt>
                <c:pt idx="13333">
                  <c:v>1.007080078125E-3</c:v>
                </c:pt>
                <c:pt idx="13334">
                  <c:v>1.007080078125E-3</c:v>
                </c:pt>
                <c:pt idx="13335">
                  <c:v>1.0068416595458984E-3</c:v>
                </c:pt>
                <c:pt idx="13336">
                  <c:v>1.007080078125E-3</c:v>
                </c:pt>
                <c:pt idx="13337">
                  <c:v>1.0080337524414063E-3</c:v>
                </c:pt>
                <c:pt idx="13338">
                  <c:v>1.007080078125E-3</c:v>
                </c:pt>
                <c:pt idx="13339">
                  <c:v>1.0068416595458984E-3</c:v>
                </c:pt>
                <c:pt idx="13340">
                  <c:v>1.007080078125E-3</c:v>
                </c:pt>
                <c:pt idx="13341">
                  <c:v>1.007080078125E-3</c:v>
                </c:pt>
                <c:pt idx="13342">
                  <c:v>1.0068416595458984E-3</c:v>
                </c:pt>
                <c:pt idx="13343">
                  <c:v>1.007080078125E-3</c:v>
                </c:pt>
                <c:pt idx="13344">
                  <c:v>1.007080078125E-3</c:v>
                </c:pt>
                <c:pt idx="13345">
                  <c:v>1.0068416595458984E-3</c:v>
                </c:pt>
                <c:pt idx="13346">
                  <c:v>1.007080078125E-3</c:v>
                </c:pt>
                <c:pt idx="13347">
                  <c:v>1.007080078125E-3</c:v>
                </c:pt>
                <c:pt idx="13348">
                  <c:v>1.0068416595458984E-3</c:v>
                </c:pt>
                <c:pt idx="13349">
                  <c:v>1.007080078125E-3</c:v>
                </c:pt>
                <c:pt idx="13350">
                  <c:v>1.0080337524414063E-3</c:v>
                </c:pt>
                <c:pt idx="13351">
                  <c:v>1.0068416595458984E-3</c:v>
                </c:pt>
                <c:pt idx="13352">
                  <c:v>1.007080078125E-3</c:v>
                </c:pt>
                <c:pt idx="13353">
                  <c:v>1.007080078125E-3</c:v>
                </c:pt>
                <c:pt idx="13354">
                  <c:v>1.0068416595458984E-3</c:v>
                </c:pt>
                <c:pt idx="13355">
                  <c:v>1.007080078125E-3</c:v>
                </c:pt>
                <c:pt idx="13356">
                  <c:v>1.007080078125E-3</c:v>
                </c:pt>
                <c:pt idx="13357">
                  <c:v>1.0068416595458984E-3</c:v>
                </c:pt>
                <c:pt idx="13358">
                  <c:v>1.007080078125E-3</c:v>
                </c:pt>
                <c:pt idx="13359">
                  <c:v>1.007080078125E-3</c:v>
                </c:pt>
                <c:pt idx="13360">
                  <c:v>1.0068416595458984E-3</c:v>
                </c:pt>
                <c:pt idx="13361">
                  <c:v>1.007080078125E-3</c:v>
                </c:pt>
                <c:pt idx="13362">
                  <c:v>1.0080337524414063E-3</c:v>
                </c:pt>
                <c:pt idx="13363">
                  <c:v>1.007080078125E-3</c:v>
                </c:pt>
                <c:pt idx="13364">
                  <c:v>1.0068416595458984E-3</c:v>
                </c:pt>
                <c:pt idx="13365">
                  <c:v>1.007080078125E-3</c:v>
                </c:pt>
                <c:pt idx="13366">
                  <c:v>1.007080078125E-3</c:v>
                </c:pt>
                <c:pt idx="13367">
                  <c:v>1.0068416595458984E-3</c:v>
                </c:pt>
                <c:pt idx="13368">
                  <c:v>1.007080078125E-3</c:v>
                </c:pt>
                <c:pt idx="13369">
                  <c:v>1.007080078125E-3</c:v>
                </c:pt>
                <c:pt idx="13370">
                  <c:v>1.0068416595458984E-3</c:v>
                </c:pt>
                <c:pt idx="13371">
                  <c:v>1.007080078125E-3</c:v>
                </c:pt>
                <c:pt idx="13372">
                  <c:v>1.007080078125E-3</c:v>
                </c:pt>
                <c:pt idx="13373">
                  <c:v>1.0068416595458984E-3</c:v>
                </c:pt>
                <c:pt idx="13374">
                  <c:v>1.007080078125E-3</c:v>
                </c:pt>
                <c:pt idx="13375">
                  <c:v>1.0080337524414063E-3</c:v>
                </c:pt>
                <c:pt idx="13376">
                  <c:v>1.0068416595458984E-3</c:v>
                </c:pt>
                <c:pt idx="13377">
                  <c:v>1.007080078125E-3</c:v>
                </c:pt>
                <c:pt idx="13378">
                  <c:v>1.007080078125E-3</c:v>
                </c:pt>
                <c:pt idx="13379">
                  <c:v>1.0068416595458984E-3</c:v>
                </c:pt>
                <c:pt idx="13380">
                  <c:v>1.007080078125E-3</c:v>
                </c:pt>
                <c:pt idx="13381">
                  <c:v>1.007080078125E-3</c:v>
                </c:pt>
                <c:pt idx="13382">
                  <c:v>1.0068416595458984E-3</c:v>
                </c:pt>
                <c:pt idx="13383">
                  <c:v>1.007080078125E-3</c:v>
                </c:pt>
                <c:pt idx="13384">
                  <c:v>1.007080078125E-3</c:v>
                </c:pt>
                <c:pt idx="13385">
                  <c:v>1.0068416595458984E-3</c:v>
                </c:pt>
                <c:pt idx="13386">
                  <c:v>1.007080078125E-3</c:v>
                </c:pt>
                <c:pt idx="13387">
                  <c:v>1.0080337524414063E-3</c:v>
                </c:pt>
                <c:pt idx="13388">
                  <c:v>1.007080078125E-3</c:v>
                </c:pt>
                <c:pt idx="13389">
                  <c:v>1.0068416595458984E-3</c:v>
                </c:pt>
                <c:pt idx="13390">
                  <c:v>1.007080078125E-3</c:v>
                </c:pt>
                <c:pt idx="13391">
                  <c:v>1.007080078125E-3</c:v>
                </c:pt>
                <c:pt idx="13392">
                  <c:v>1.0068416595458984E-3</c:v>
                </c:pt>
                <c:pt idx="13393">
                  <c:v>1.007080078125E-3</c:v>
                </c:pt>
                <c:pt idx="13394">
                  <c:v>1.007080078125E-3</c:v>
                </c:pt>
                <c:pt idx="13395">
                  <c:v>1.0068416595458984E-3</c:v>
                </c:pt>
                <c:pt idx="13396">
                  <c:v>1.007080078125E-3</c:v>
                </c:pt>
                <c:pt idx="13397">
                  <c:v>1.007080078125E-3</c:v>
                </c:pt>
                <c:pt idx="13398">
                  <c:v>1.0068416595458984E-3</c:v>
                </c:pt>
                <c:pt idx="13399">
                  <c:v>1.007080078125E-3</c:v>
                </c:pt>
                <c:pt idx="13400">
                  <c:v>1.0080337524414063E-3</c:v>
                </c:pt>
                <c:pt idx="13401">
                  <c:v>1.0068416595458984E-3</c:v>
                </c:pt>
                <c:pt idx="13402">
                  <c:v>1.007080078125E-3</c:v>
                </c:pt>
                <c:pt idx="13403">
                  <c:v>1.007080078125E-3</c:v>
                </c:pt>
                <c:pt idx="13404">
                  <c:v>1.0068416595458984E-3</c:v>
                </c:pt>
                <c:pt idx="13405">
                  <c:v>1.007080078125E-3</c:v>
                </c:pt>
                <c:pt idx="13406">
                  <c:v>1.007080078125E-3</c:v>
                </c:pt>
                <c:pt idx="13407">
                  <c:v>1.0068416595458984E-3</c:v>
                </c:pt>
                <c:pt idx="13408">
                  <c:v>1.007080078125E-3</c:v>
                </c:pt>
                <c:pt idx="13409">
                  <c:v>1.007080078125E-3</c:v>
                </c:pt>
                <c:pt idx="13410">
                  <c:v>1.0068416595458984E-3</c:v>
                </c:pt>
                <c:pt idx="13411">
                  <c:v>1.007080078125E-3</c:v>
                </c:pt>
                <c:pt idx="13412">
                  <c:v>1.0080337524414063E-3</c:v>
                </c:pt>
                <c:pt idx="13413">
                  <c:v>1.007080078125E-3</c:v>
                </c:pt>
                <c:pt idx="13414">
                  <c:v>1.0068416595458984E-3</c:v>
                </c:pt>
                <c:pt idx="13415">
                  <c:v>1.007080078125E-3</c:v>
                </c:pt>
                <c:pt idx="13416">
                  <c:v>1.007080078125E-3</c:v>
                </c:pt>
                <c:pt idx="13417">
                  <c:v>1.0068416595458984E-3</c:v>
                </c:pt>
                <c:pt idx="13418">
                  <c:v>1.007080078125E-3</c:v>
                </c:pt>
                <c:pt idx="13419">
                  <c:v>1.007080078125E-3</c:v>
                </c:pt>
                <c:pt idx="13420">
                  <c:v>1.0068416595458984E-3</c:v>
                </c:pt>
                <c:pt idx="13421">
                  <c:v>1.007080078125E-3</c:v>
                </c:pt>
                <c:pt idx="13422">
                  <c:v>1.007080078125E-3</c:v>
                </c:pt>
                <c:pt idx="13423">
                  <c:v>1.0068416595458984E-3</c:v>
                </c:pt>
                <c:pt idx="13424">
                  <c:v>1.007080078125E-3</c:v>
                </c:pt>
                <c:pt idx="13425">
                  <c:v>1.0080337524414063E-3</c:v>
                </c:pt>
                <c:pt idx="13426">
                  <c:v>1.0068416595458984E-3</c:v>
                </c:pt>
                <c:pt idx="13427">
                  <c:v>1.007080078125E-3</c:v>
                </c:pt>
                <c:pt idx="13428">
                  <c:v>1.007080078125E-3</c:v>
                </c:pt>
                <c:pt idx="13429">
                  <c:v>1.0068416595458984E-3</c:v>
                </c:pt>
                <c:pt idx="13430">
                  <c:v>1.007080078125E-3</c:v>
                </c:pt>
                <c:pt idx="13431">
                  <c:v>1.007080078125E-3</c:v>
                </c:pt>
                <c:pt idx="13432">
                  <c:v>1.0068416595458984E-3</c:v>
                </c:pt>
                <c:pt idx="13433">
                  <c:v>1.007080078125E-3</c:v>
                </c:pt>
                <c:pt idx="13434">
                  <c:v>1.007080078125E-3</c:v>
                </c:pt>
                <c:pt idx="13435">
                  <c:v>1.0068416595458984E-3</c:v>
                </c:pt>
                <c:pt idx="13436">
                  <c:v>1.007080078125E-3</c:v>
                </c:pt>
                <c:pt idx="13437">
                  <c:v>1.0080337524414063E-3</c:v>
                </c:pt>
                <c:pt idx="13438">
                  <c:v>1.007080078125E-3</c:v>
                </c:pt>
                <c:pt idx="13439">
                  <c:v>1.0068416595458984E-3</c:v>
                </c:pt>
                <c:pt idx="13440">
                  <c:v>1.007080078125E-3</c:v>
                </c:pt>
                <c:pt idx="13441">
                  <c:v>1.007080078125E-3</c:v>
                </c:pt>
                <c:pt idx="13442">
                  <c:v>1.0068416595458984E-3</c:v>
                </c:pt>
                <c:pt idx="13443">
                  <c:v>5.0351619720458984E-3</c:v>
                </c:pt>
                <c:pt idx="13444">
                  <c:v>1.0068416595458984E-3</c:v>
                </c:pt>
                <c:pt idx="13445">
                  <c:v>1.007080078125E-3</c:v>
                </c:pt>
                <c:pt idx="13446">
                  <c:v>1.0080337524414063E-3</c:v>
                </c:pt>
                <c:pt idx="13447">
                  <c:v>1.0068416595458984E-3</c:v>
                </c:pt>
                <c:pt idx="13448">
                  <c:v>1.007080078125E-3</c:v>
                </c:pt>
                <c:pt idx="13449">
                  <c:v>1.007080078125E-3</c:v>
                </c:pt>
                <c:pt idx="13450">
                  <c:v>1.0068416595458984E-3</c:v>
                </c:pt>
                <c:pt idx="13451">
                  <c:v>1.007080078125E-3</c:v>
                </c:pt>
                <c:pt idx="13452">
                  <c:v>1.007080078125E-3</c:v>
                </c:pt>
                <c:pt idx="13453">
                  <c:v>1.0068416595458984E-3</c:v>
                </c:pt>
                <c:pt idx="13454">
                  <c:v>1.007080078125E-3</c:v>
                </c:pt>
                <c:pt idx="13455">
                  <c:v>1.007080078125E-3</c:v>
                </c:pt>
                <c:pt idx="13456">
                  <c:v>1.0068416595458984E-3</c:v>
                </c:pt>
                <c:pt idx="13457">
                  <c:v>1.007080078125E-3</c:v>
                </c:pt>
                <c:pt idx="13458">
                  <c:v>1.0080337524414063E-3</c:v>
                </c:pt>
                <c:pt idx="13459">
                  <c:v>1.007080078125E-3</c:v>
                </c:pt>
                <c:pt idx="13460">
                  <c:v>1.0068416595458984E-3</c:v>
                </c:pt>
                <c:pt idx="13461">
                  <c:v>1.007080078125E-3</c:v>
                </c:pt>
                <c:pt idx="13462">
                  <c:v>1.007080078125E-3</c:v>
                </c:pt>
                <c:pt idx="13463">
                  <c:v>1.0068416595458984E-3</c:v>
                </c:pt>
                <c:pt idx="13464">
                  <c:v>1.007080078125E-3</c:v>
                </c:pt>
                <c:pt idx="13465">
                  <c:v>1.007080078125E-3</c:v>
                </c:pt>
                <c:pt idx="13466">
                  <c:v>1.0068416595458984E-3</c:v>
                </c:pt>
                <c:pt idx="13467">
                  <c:v>1.007080078125E-3</c:v>
                </c:pt>
                <c:pt idx="13468">
                  <c:v>1.007080078125E-3</c:v>
                </c:pt>
                <c:pt idx="13469">
                  <c:v>1.0068416595458984E-3</c:v>
                </c:pt>
                <c:pt idx="13470">
                  <c:v>1.007080078125E-3</c:v>
                </c:pt>
                <c:pt idx="13471">
                  <c:v>1.0080337524414063E-3</c:v>
                </c:pt>
                <c:pt idx="13472">
                  <c:v>1.0068416595458984E-3</c:v>
                </c:pt>
                <c:pt idx="13473">
                  <c:v>1.007080078125E-3</c:v>
                </c:pt>
                <c:pt idx="13474">
                  <c:v>1.007080078125E-3</c:v>
                </c:pt>
                <c:pt idx="13475">
                  <c:v>1.0068416595458984E-3</c:v>
                </c:pt>
                <c:pt idx="13476">
                  <c:v>1.007080078125E-3</c:v>
                </c:pt>
                <c:pt idx="13477">
                  <c:v>1.007080078125E-3</c:v>
                </c:pt>
                <c:pt idx="13478">
                  <c:v>1.0068416595458984E-3</c:v>
                </c:pt>
                <c:pt idx="13479">
                  <c:v>1.007080078125E-3</c:v>
                </c:pt>
                <c:pt idx="13480">
                  <c:v>1.007080078125E-3</c:v>
                </c:pt>
                <c:pt idx="13481">
                  <c:v>1.0068416595458984E-3</c:v>
                </c:pt>
                <c:pt idx="13482">
                  <c:v>1.007080078125E-3</c:v>
                </c:pt>
                <c:pt idx="13483">
                  <c:v>1.0080337524414063E-3</c:v>
                </c:pt>
                <c:pt idx="13484">
                  <c:v>1.007080078125E-3</c:v>
                </c:pt>
                <c:pt idx="13485">
                  <c:v>1.0068416595458984E-3</c:v>
                </c:pt>
                <c:pt idx="13486">
                  <c:v>1.007080078125E-3</c:v>
                </c:pt>
                <c:pt idx="13487">
                  <c:v>1.007080078125E-3</c:v>
                </c:pt>
                <c:pt idx="13488">
                  <c:v>1.0068416595458984E-3</c:v>
                </c:pt>
                <c:pt idx="13489">
                  <c:v>1.007080078125E-3</c:v>
                </c:pt>
                <c:pt idx="13490">
                  <c:v>1.007080078125E-3</c:v>
                </c:pt>
                <c:pt idx="13491">
                  <c:v>1.0068416595458984E-3</c:v>
                </c:pt>
                <c:pt idx="13492">
                  <c:v>1.007080078125E-3</c:v>
                </c:pt>
                <c:pt idx="13493">
                  <c:v>1.007080078125E-3</c:v>
                </c:pt>
                <c:pt idx="13494">
                  <c:v>1.0068416595458984E-3</c:v>
                </c:pt>
                <c:pt idx="13495">
                  <c:v>1.007080078125E-3</c:v>
                </c:pt>
                <c:pt idx="13496">
                  <c:v>1.0080337524414063E-3</c:v>
                </c:pt>
                <c:pt idx="13497">
                  <c:v>1.0068416595458984E-3</c:v>
                </c:pt>
                <c:pt idx="13498">
                  <c:v>1.007080078125E-3</c:v>
                </c:pt>
                <c:pt idx="13499">
                  <c:v>1.007080078125E-3</c:v>
                </c:pt>
                <c:pt idx="13500">
                  <c:v>1.0068416595458984E-3</c:v>
                </c:pt>
                <c:pt idx="13501">
                  <c:v>1.007080078125E-3</c:v>
                </c:pt>
                <c:pt idx="13502">
                  <c:v>1.007080078125E-3</c:v>
                </c:pt>
                <c:pt idx="13503">
                  <c:v>1.0068416595458984E-3</c:v>
                </c:pt>
                <c:pt idx="13504">
                  <c:v>1.007080078125E-3</c:v>
                </c:pt>
                <c:pt idx="13505">
                  <c:v>1.007080078125E-3</c:v>
                </c:pt>
                <c:pt idx="13506">
                  <c:v>1.0068416595458984E-3</c:v>
                </c:pt>
                <c:pt idx="13507">
                  <c:v>1.007080078125E-3</c:v>
                </c:pt>
                <c:pt idx="13508">
                  <c:v>1.0080337524414063E-3</c:v>
                </c:pt>
                <c:pt idx="13509">
                  <c:v>1.007080078125E-3</c:v>
                </c:pt>
                <c:pt idx="13510">
                  <c:v>1.0068416595458984E-3</c:v>
                </c:pt>
                <c:pt idx="13511">
                  <c:v>1.007080078125E-3</c:v>
                </c:pt>
                <c:pt idx="13512">
                  <c:v>1.007080078125E-3</c:v>
                </c:pt>
                <c:pt idx="13513">
                  <c:v>1.0068416595458984E-3</c:v>
                </c:pt>
                <c:pt idx="13514">
                  <c:v>1.007080078125E-3</c:v>
                </c:pt>
                <c:pt idx="13515">
                  <c:v>1.007080078125E-3</c:v>
                </c:pt>
                <c:pt idx="13516">
                  <c:v>1.0068416595458984E-3</c:v>
                </c:pt>
                <c:pt idx="13517">
                  <c:v>1.007080078125E-3</c:v>
                </c:pt>
                <c:pt idx="13518">
                  <c:v>1.007080078125E-3</c:v>
                </c:pt>
                <c:pt idx="13519">
                  <c:v>1.0068416595458984E-3</c:v>
                </c:pt>
                <c:pt idx="13520">
                  <c:v>1.007080078125E-3</c:v>
                </c:pt>
                <c:pt idx="13521">
                  <c:v>3.0219554901123047E-3</c:v>
                </c:pt>
                <c:pt idx="13522">
                  <c:v>1.007080078125E-3</c:v>
                </c:pt>
                <c:pt idx="13523">
                  <c:v>1.0068416595458984E-3</c:v>
                </c:pt>
                <c:pt idx="13524">
                  <c:v>1.007080078125E-3</c:v>
                </c:pt>
                <c:pt idx="13525">
                  <c:v>1.007080078125E-3</c:v>
                </c:pt>
                <c:pt idx="13526">
                  <c:v>1.0068416595458984E-3</c:v>
                </c:pt>
                <c:pt idx="13527">
                  <c:v>1.007080078125E-3</c:v>
                </c:pt>
                <c:pt idx="13528">
                  <c:v>1.007080078125E-3</c:v>
                </c:pt>
                <c:pt idx="13529">
                  <c:v>1.0068416595458984E-3</c:v>
                </c:pt>
                <c:pt idx="13530">
                  <c:v>1.007080078125E-3</c:v>
                </c:pt>
                <c:pt idx="13531">
                  <c:v>1.0080337524414063E-3</c:v>
                </c:pt>
                <c:pt idx="13532">
                  <c:v>1.007080078125E-3</c:v>
                </c:pt>
                <c:pt idx="13533">
                  <c:v>1.0068416595458984E-3</c:v>
                </c:pt>
                <c:pt idx="13534">
                  <c:v>1.007080078125E-3</c:v>
                </c:pt>
                <c:pt idx="13535">
                  <c:v>1.007080078125E-3</c:v>
                </c:pt>
                <c:pt idx="13536">
                  <c:v>3.0210018157958984E-3</c:v>
                </c:pt>
                <c:pt idx="13537">
                  <c:v>1.0068416595458984E-3</c:v>
                </c:pt>
                <c:pt idx="13538">
                  <c:v>1.007080078125E-3</c:v>
                </c:pt>
                <c:pt idx="13539">
                  <c:v>1.007080078125E-3</c:v>
                </c:pt>
                <c:pt idx="13540">
                  <c:v>1.0068416595458984E-3</c:v>
                </c:pt>
                <c:pt idx="13541">
                  <c:v>1.007080078125E-3</c:v>
                </c:pt>
                <c:pt idx="13542">
                  <c:v>1.0080337524414063E-3</c:v>
                </c:pt>
                <c:pt idx="13543">
                  <c:v>1.0068416595458984E-3</c:v>
                </c:pt>
                <c:pt idx="13544">
                  <c:v>1.007080078125E-3</c:v>
                </c:pt>
                <c:pt idx="13545">
                  <c:v>1.007080078125E-3</c:v>
                </c:pt>
                <c:pt idx="13546">
                  <c:v>1.0068416595458984E-3</c:v>
                </c:pt>
                <c:pt idx="13547">
                  <c:v>1.007080078125E-3</c:v>
                </c:pt>
                <c:pt idx="13548">
                  <c:v>1.007080078125E-3</c:v>
                </c:pt>
                <c:pt idx="13549">
                  <c:v>1.0068416595458984E-3</c:v>
                </c:pt>
                <c:pt idx="13550">
                  <c:v>1.007080078125E-3</c:v>
                </c:pt>
                <c:pt idx="13551">
                  <c:v>1.007080078125E-3</c:v>
                </c:pt>
                <c:pt idx="13552">
                  <c:v>2.0139217376708984E-3</c:v>
                </c:pt>
                <c:pt idx="13553">
                  <c:v>1.0080337524414063E-3</c:v>
                </c:pt>
                <c:pt idx="13554">
                  <c:v>1.007080078125E-3</c:v>
                </c:pt>
                <c:pt idx="13555">
                  <c:v>1.0068416595458984E-3</c:v>
                </c:pt>
                <c:pt idx="13556">
                  <c:v>1.007080078125E-3</c:v>
                </c:pt>
                <c:pt idx="13557">
                  <c:v>1.007080078125E-3</c:v>
                </c:pt>
                <c:pt idx="13558">
                  <c:v>1.0068416595458984E-3</c:v>
                </c:pt>
                <c:pt idx="13559">
                  <c:v>1.007080078125E-3</c:v>
                </c:pt>
                <c:pt idx="13560">
                  <c:v>1.007080078125E-3</c:v>
                </c:pt>
                <c:pt idx="13561">
                  <c:v>1.0068416595458984E-3</c:v>
                </c:pt>
                <c:pt idx="13562">
                  <c:v>1.007080078125E-3</c:v>
                </c:pt>
                <c:pt idx="13563">
                  <c:v>1.007080078125E-3</c:v>
                </c:pt>
                <c:pt idx="13564">
                  <c:v>1.0068416595458984E-3</c:v>
                </c:pt>
                <c:pt idx="13565">
                  <c:v>1.0080337524414063E-3</c:v>
                </c:pt>
                <c:pt idx="13566">
                  <c:v>1.007080078125E-3</c:v>
                </c:pt>
                <c:pt idx="13567">
                  <c:v>1.0068416595458984E-3</c:v>
                </c:pt>
                <c:pt idx="13568">
                  <c:v>1.007080078125E-3</c:v>
                </c:pt>
                <c:pt idx="13569">
                  <c:v>1.007080078125E-3</c:v>
                </c:pt>
                <c:pt idx="13570">
                  <c:v>1.0068416595458984E-3</c:v>
                </c:pt>
                <c:pt idx="13571">
                  <c:v>1.007080078125E-3</c:v>
                </c:pt>
                <c:pt idx="13572">
                  <c:v>1.007080078125E-3</c:v>
                </c:pt>
                <c:pt idx="13573">
                  <c:v>1.0068416595458984E-3</c:v>
                </c:pt>
                <c:pt idx="13574">
                  <c:v>1.007080078125E-3</c:v>
                </c:pt>
                <c:pt idx="13575">
                  <c:v>1.007080078125E-3</c:v>
                </c:pt>
                <c:pt idx="13576">
                  <c:v>1.0068416595458984E-3</c:v>
                </c:pt>
                <c:pt idx="13577">
                  <c:v>1.007080078125E-3</c:v>
                </c:pt>
                <c:pt idx="13578">
                  <c:v>1.0080337524414063E-3</c:v>
                </c:pt>
                <c:pt idx="13579">
                  <c:v>1.007080078125E-3</c:v>
                </c:pt>
                <c:pt idx="13580">
                  <c:v>1.0068416595458984E-3</c:v>
                </c:pt>
                <c:pt idx="13581">
                  <c:v>1.007080078125E-3</c:v>
                </c:pt>
                <c:pt idx="13582">
                  <c:v>1.007080078125E-3</c:v>
                </c:pt>
                <c:pt idx="13583">
                  <c:v>1.0068416595458984E-3</c:v>
                </c:pt>
                <c:pt idx="13584">
                  <c:v>1.007080078125E-3</c:v>
                </c:pt>
                <c:pt idx="13585">
                  <c:v>1.007080078125E-3</c:v>
                </c:pt>
                <c:pt idx="13586">
                  <c:v>1.0068416595458984E-3</c:v>
                </c:pt>
                <c:pt idx="13587">
                  <c:v>1.007080078125E-3</c:v>
                </c:pt>
                <c:pt idx="13588">
                  <c:v>1.007080078125E-3</c:v>
                </c:pt>
                <c:pt idx="13589">
                  <c:v>1.0068416595458984E-3</c:v>
                </c:pt>
                <c:pt idx="13590">
                  <c:v>1.0080337524414063E-3</c:v>
                </c:pt>
                <c:pt idx="13591">
                  <c:v>1.007080078125E-3</c:v>
                </c:pt>
                <c:pt idx="13592">
                  <c:v>1.0068416595458984E-3</c:v>
                </c:pt>
                <c:pt idx="13593">
                  <c:v>1.007080078125E-3</c:v>
                </c:pt>
                <c:pt idx="13594">
                  <c:v>1.007080078125E-3</c:v>
                </c:pt>
                <c:pt idx="13595">
                  <c:v>1.0068416595458984E-3</c:v>
                </c:pt>
                <c:pt idx="13596">
                  <c:v>1.007080078125E-3</c:v>
                </c:pt>
                <c:pt idx="13597">
                  <c:v>1.007080078125E-3</c:v>
                </c:pt>
                <c:pt idx="13598">
                  <c:v>1.0068416595458984E-3</c:v>
                </c:pt>
                <c:pt idx="13599">
                  <c:v>1.007080078125E-3</c:v>
                </c:pt>
                <c:pt idx="13600">
                  <c:v>1.007080078125E-3</c:v>
                </c:pt>
                <c:pt idx="13601">
                  <c:v>1.0068416595458984E-3</c:v>
                </c:pt>
                <c:pt idx="13602">
                  <c:v>1.007080078125E-3</c:v>
                </c:pt>
                <c:pt idx="13603">
                  <c:v>1.0080337524414063E-3</c:v>
                </c:pt>
                <c:pt idx="13604">
                  <c:v>1.007080078125E-3</c:v>
                </c:pt>
                <c:pt idx="13605">
                  <c:v>1.0068416595458984E-3</c:v>
                </c:pt>
                <c:pt idx="13606">
                  <c:v>1.007080078125E-3</c:v>
                </c:pt>
                <c:pt idx="13607">
                  <c:v>1.007080078125E-3</c:v>
                </c:pt>
                <c:pt idx="13608">
                  <c:v>1.0068416595458984E-3</c:v>
                </c:pt>
                <c:pt idx="13609">
                  <c:v>1.007080078125E-3</c:v>
                </c:pt>
                <c:pt idx="13610">
                  <c:v>1.007080078125E-3</c:v>
                </c:pt>
                <c:pt idx="13611">
                  <c:v>1.0068416595458984E-3</c:v>
                </c:pt>
                <c:pt idx="13612">
                  <c:v>1.007080078125E-3</c:v>
                </c:pt>
                <c:pt idx="13613">
                  <c:v>1.007080078125E-3</c:v>
                </c:pt>
                <c:pt idx="13614">
                  <c:v>1.0068416595458984E-3</c:v>
                </c:pt>
                <c:pt idx="13615">
                  <c:v>1.0080337524414063E-3</c:v>
                </c:pt>
                <c:pt idx="13616">
                  <c:v>1.007080078125E-3</c:v>
                </c:pt>
                <c:pt idx="13617">
                  <c:v>1.0068416595458984E-3</c:v>
                </c:pt>
                <c:pt idx="13618">
                  <c:v>1.007080078125E-3</c:v>
                </c:pt>
                <c:pt idx="13619">
                  <c:v>1.007080078125E-3</c:v>
                </c:pt>
                <c:pt idx="13620">
                  <c:v>1.0068416595458984E-3</c:v>
                </c:pt>
                <c:pt idx="13621">
                  <c:v>1.007080078125E-3</c:v>
                </c:pt>
                <c:pt idx="13622">
                  <c:v>1.007080078125E-3</c:v>
                </c:pt>
                <c:pt idx="13623">
                  <c:v>1.0068416595458984E-3</c:v>
                </c:pt>
                <c:pt idx="13624">
                  <c:v>1.007080078125E-3</c:v>
                </c:pt>
                <c:pt idx="13625">
                  <c:v>1.007080078125E-3</c:v>
                </c:pt>
                <c:pt idx="13626">
                  <c:v>1.0068416595458984E-3</c:v>
                </c:pt>
                <c:pt idx="13627">
                  <c:v>1.007080078125E-3</c:v>
                </c:pt>
                <c:pt idx="13628">
                  <c:v>1.0080337524414063E-3</c:v>
                </c:pt>
                <c:pt idx="13629">
                  <c:v>1.007080078125E-3</c:v>
                </c:pt>
                <c:pt idx="13630">
                  <c:v>1.0068416595458984E-3</c:v>
                </c:pt>
                <c:pt idx="13631">
                  <c:v>1.007080078125E-3</c:v>
                </c:pt>
                <c:pt idx="13632">
                  <c:v>1.007080078125E-3</c:v>
                </c:pt>
                <c:pt idx="13633">
                  <c:v>1.0068416595458984E-3</c:v>
                </c:pt>
                <c:pt idx="13634">
                  <c:v>1.007080078125E-3</c:v>
                </c:pt>
                <c:pt idx="13635">
                  <c:v>1.007080078125E-3</c:v>
                </c:pt>
                <c:pt idx="13636">
                  <c:v>1.0068416595458984E-3</c:v>
                </c:pt>
                <c:pt idx="13637">
                  <c:v>1.007080078125E-3</c:v>
                </c:pt>
                <c:pt idx="13638">
                  <c:v>1.007080078125E-3</c:v>
                </c:pt>
                <c:pt idx="13639">
                  <c:v>1.0068416595458984E-3</c:v>
                </c:pt>
                <c:pt idx="13640">
                  <c:v>1.0080337524414063E-3</c:v>
                </c:pt>
                <c:pt idx="13641">
                  <c:v>1.007080078125E-3</c:v>
                </c:pt>
                <c:pt idx="13642">
                  <c:v>1.0068416595458984E-3</c:v>
                </c:pt>
                <c:pt idx="13643">
                  <c:v>1.007080078125E-3</c:v>
                </c:pt>
                <c:pt idx="13644">
                  <c:v>1.007080078125E-3</c:v>
                </c:pt>
                <c:pt idx="13645">
                  <c:v>1.0068416595458984E-3</c:v>
                </c:pt>
                <c:pt idx="13646">
                  <c:v>1.007080078125E-3</c:v>
                </c:pt>
                <c:pt idx="13647">
                  <c:v>1.007080078125E-3</c:v>
                </c:pt>
                <c:pt idx="13648">
                  <c:v>1.0068416595458984E-3</c:v>
                </c:pt>
                <c:pt idx="13649">
                  <c:v>1.007080078125E-3</c:v>
                </c:pt>
                <c:pt idx="13650">
                  <c:v>1.007080078125E-3</c:v>
                </c:pt>
                <c:pt idx="13651">
                  <c:v>1.0068416595458984E-3</c:v>
                </c:pt>
                <c:pt idx="13652">
                  <c:v>1.007080078125E-3</c:v>
                </c:pt>
                <c:pt idx="13653">
                  <c:v>1.0080337524414063E-3</c:v>
                </c:pt>
                <c:pt idx="13654">
                  <c:v>1.007080078125E-3</c:v>
                </c:pt>
                <c:pt idx="13655">
                  <c:v>1.0068416595458984E-3</c:v>
                </c:pt>
                <c:pt idx="13656">
                  <c:v>1.007080078125E-3</c:v>
                </c:pt>
                <c:pt idx="13657">
                  <c:v>1.007080078125E-3</c:v>
                </c:pt>
                <c:pt idx="13658">
                  <c:v>1.0068416595458984E-3</c:v>
                </c:pt>
                <c:pt idx="13659">
                  <c:v>1.007080078125E-3</c:v>
                </c:pt>
                <c:pt idx="13660">
                  <c:v>1.007080078125E-3</c:v>
                </c:pt>
                <c:pt idx="13661">
                  <c:v>1.0068416595458984E-3</c:v>
                </c:pt>
                <c:pt idx="13662">
                  <c:v>1.007080078125E-3</c:v>
                </c:pt>
                <c:pt idx="13663">
                  <c:v>1.007080078125E-3</c:v>
                </c:pt>
                <c:pt idx="13664">
                  <c:v>1.0068416595458984E-3</c:v>
                </c:pt>
                <c:pt idx="13665">
                  <c:v>1.0080337524414063E-3</c:v>
                </c:pt>
                <c:pt idx="13666">
                  <c:v>1.007080078125E-3</c:v>
                </c:pt>
                <c:pt idx="13667">
                  <c:v>1.0068416595458984E-3</c:v>
                </c:pt>
                <c:pt idx="13668">
                  <c:v>1.007080078125E-3</c:v>
                </c:pt>
                <c:pt idx="13669">
                  <c:v>1.007080078125E-3</c:v>
                </c:pt>
                <c:pt idx="13670">
                  <c:v>1.0068416595458984E-3</c:v>
                </c:pt>
                <c:pt idx="13671">
                  <c:v>1.007080078125E-3</c:v>
                </c:pt>
                <c:pt idx="13672">
                  <c:v>1.007080078125E-3</c:v>
                </c:pt>
                <c:pt idx="13673">
                  <c:v>1.0068416595458984E-3</c:v>
                </c:pt>
                <c:pt idx="13674">
                  <c:v>1.007080078125E-3</c:v>
                </c:pt>
                <c:pt idx="13675">
                  <c:v>1.007080078125E-3</c:v>
                </c:pt>
                <c:pt idx="13676">
                  <c:v>1.0068416595458984E-3</c:v>
                </c:pt>
                <c:pt idx="13677">
                  <c:v>1.007080078125E-3</c:v>
                </c:pt>
                <c:pt idx="13678">
                  <c:v>1.0080337524414063E-3</c:v>
                </c:pt>
                <c:pt idx="13679">
                  <c:v>1.007080078125E-3</c:v>
                </c:pt>
                <c:pt idx="13680">
                  <c:v>1.0068416595458984E-3</c:v>
                </c:pt>
                <c:pt idx="13681">
                  <c:v>1.007080078125E-3</c:v>
                </c:pt>
                <c:pt idx="13682">
                  <c:v>1.007080078125E-3</c:v>
                </c:pt>
                <c:pt idx="13683">
                  <c:v>1.0068416595458984E-3</c:v>
                </c:pt>
                <c:pt idx="13684">
                  <c:v>1.007080078125E-3</c:v>
                </c:pt>
                <c:pt idx="13685">
                  <c:v>1.007080078125E-3</c:v>
                </c:pt>
                <c:pt idx="13686">
                  <c:v>1.0068416595458984E-3</c:v>
                </c:pt>
                <c:pt idx="13687">
                  <c:v>1.007080078125E-3</c:v>
                </c:pt>
                <c:pt idx="13688">
                  <c:v>1.007080078125E-3</c:v>
                </c:pt>
                <c:pt idx="13689">
                  <c:v>1.0068416595458984E-3</c:v>
                </c:pt>
                <c:pt idx="13690">
                  <c:v>1.0080337524414063E-3</c:v>
                </c:pt>
                <c:pt idx="13691">
                  <c:v>1.007080078125E-3</c:v>
                </c:pt>
                <c:pt idx="13692">
                  <c:v>1.0068416595458984E-3</c:v>
                </c:pt>
                <c:pt idx="13693">
                  <c:v>1.007080078125E-3</c:v>
                </c:pt>
                <c:pt idx="13694">
                  <c:v>1.007080078125E-3</c:v>
                </c:pt>
                <c:pt idx="13695">
                  <c:v>1.0068416595458984E-3</c:v>
                </c:pt>
                <c:pt idx="13696">
                  <c:v>1.007080078125E-3</c:v>
                </c:pt>
                <c:pt idx="13697">
                  <c:v>1.007080078125E-3</c:v>
                </c:pt>
                <c:pt idx="13698">
                  <c:v>1.0068416595458984E-3</c:v>
                </c:pt>
                <c:pt idx="13699">
                  <c:v>1.007080078125E-3</c:v>
                </c:pt>
                <c:pt idx="13700">
                  <c:v>1.007080078125E-3</c:v>
                </c:pt>
                <c:pt idx="13701">
                  <c:v>1.0068416595458984E-3</c:v>
                </c:pt>
                <c:pt idx="13702">
                  <c:v>1.007080078125E-3</c:v>
                </c:pt>
                <c:pt idx="13703">
                  <c:v>1.0080337524414063E-3</c:v>
                </c:pt>
                <c:pt idx="13704">
                  <c:v>1.007080078125E-3</c:v>
                </c:pt>
                <c:pt idx="13705">
                  <c:v>1.0068416595458984E-3</c:v>
                </c:pt>
                <c:pt idx="13706">
                  <c:v>1.007080078125E-3</c:v>
                </c:pt>
                <c:pt idx="13707">
                  <c:v>1.007080078125E-3</c:v>
                </c:pt>
                <c:pt idx="13708">
                  <c:v>1.0068416595458984E-3</c:v>
                </c:pt>
                <c:pt idx="13709">
                  <c:v>1.007080078125E-3</c:v>
                </c:pt>
                <c:pt idx="13710">
                  <c:v>1.007080078125E-3</c:v>
                </c:pt>
                <c:pt idx="13711">
                  <c:v>1.0068416595458984E-3</c:v>
                </c:pt>
                <c:pt idx="13712">
                  <c:v>1.007080078125E-3</c:v>
                </c:pt>
                <c:pt idx="13713">
                  <c:v>1.007080078125E-3</c:v>
                </c:pt>
                <c:pt idx="13714">
                  <c:v>1.0068416595458984E-3</c:v>
                </c:pt>
                <c:pt idx="13715">
                  <c:v>1.0080337524414063E-3</c:v>
                </c:pt>
                <c:pt idx="13716">
                  <c:v>1.007080078125E-3</c:v>
                </c:pt>
                <c:pt idx="13717">
                  <c:v>1.0068416595458984E-3</c:v>
                </c:pt>
                <c:pt idx="13718">
                  <c:v>1.007080078125E-3</c:v>
                </c:pt>
                <c:pt idx="13719">
                  <c:v>1.007080078125E-3</c:v>
                </c:pt>
                <c:pt idx="13720">
                  <c:v>1.0068416595458984E-3</c:v>
                </c:pt>
                <c:pt idx="13721">
                  <c:v>1.007080078125E-3</c:v>
                </c:pt>
                <c:pt idx="13722">
                  <c:v>1.007080078125E-3</c:v>
                </c:pt>
                <c:pt idx="13723">
                  <c:v>1.0068416595458984E-3</c:v>
                </c:pt>
                <c:pt idx="13724">
                  <c:v>1.007080078125E-3</c:v>
                </c:pt>
                <c:pt idx="13725">
                  <c:v>1.007080078125E-3</c:v>
                </c:pt>
                <c:pt idx="13726">
                  <c:v>1.0068416595458984E-3</c:v>
                </c:pt>
                <c:pt idx="13727">
                  <c:v>1.007080078125E-3</c:v>
                </c:pt>
                <c:pt idx="13728">
                  <c:v>1.0080337524414063E-3</c:v>
                </c:pt>
                <c:pt idx="13729">
                  <c:v>1.007080078125E-3</c:v>
                </c:pt>
                <c:pt idx="13730">
                  <c:v>1.0068416595458984E-3</c:v>
                </c:pt>
                <c:pt idx="13731">
                  <c:v>1.007080078125E-3</c:v>
                </c:pt>
                <c:pt idx="13732">
                  <c:v>1.007080078125E-3</c:v>
                </c:pt>
                <c:pt idx="13733">
                  <c:v>1.0068416595458984E-3</c:v>
                </c:pt>
                <c:pt idx="13734">
                  <c:v>1.007080078125E-3</c:v>
                </c:pt>
                <c:pt idx="13735">
                  <c:v>1.007080078125E-3</c:v>
                </c:pt>
                <c:pt idx="13736">
                  <c:v>1.0068416595458984E-3</c:v>
                </c:pt>
                <c:pt idx="13737">
                  <c:v>1.007080078125E-3</c:v>
                </c:pt>
                <c:pt idx="13738">
                  <c:v>1.007080078125E-3</c:v>
                </c:pt>
                <c:pt idx="13739">
                  <c:v>1.0068416595458984E-3</c:v>
                </c:pt>
                <c:pt idx="13740">
                  <c:v>1.0080337524414063E-3</c:v>
                </c:pt>
                <c:pt idx="13741">
                  <c:v>1.007080078125E-3</c:v>
                </c:pt>
                <c:pt idx="13742">
                  <c:v>1.0068416595458984E-3</c:v>
                </c:pt>
                <c:pt idx="13743">
                  <c:v>1.007080078125E-3</c:v>
                </c:pt>
                <c:pt idx="13744">
                  <c:v>1.007080078125E-3</c:v>
                </c:pt>
                <c:pt idx="13745">
                  <c:v>1.0068416595458984E-3</c:v>
                </c:pt>
                <c:pt idx="13746">
                  <c:v>1.007080078125E-3</c:v>
                </c:pt>
                <c:pt idx="13747">
                  <c:v>1.007080078125E-3</c:v>
                </c:pt>
                <c:pt idx="13748">
                  <c:v>1.0068416595458984E-3</c:v>
                </c:pt>
                <c:pt idx="13749">
                  <c:v>1.007080078125E-3</c:v>
                </c:pt>
                <c:pt idx="13750">
                  <c:v>1.007080078125E-3</c:v>
                </c:pt>
                <c:pt idx="13751">
                  <c:v>1.0068416595458984E-3</c:v>
                </c:pt>
                <c:pt idx="13752">
                  <c:v>1.007080078125E-3</c:v>
                </c:pt>
                <c:pt idx="13753">
                  <c:v>1.0080337524414063E-3</c:v>
                </c:pt>
                <c:pt idx="13754">
                  <c:v>1.007080078125E-3</c:v>
                </c:pt>
                <c:pt idx="13755">
                  <c:v>1.0068416595458984E-3</c:v>
                </c:pt>
                <c:pt idx="13756">
                  <c:v>1.007080078125E-3</c:v>
                </c:pt>
                <c:pt idx="13757">
                  <c:v>1.007080078125E-3</c:v>
                </c:pt>
                <c:pt idx="13758">
                  <c:v>1.0068416595458984E-3</c:v>
                </c:pt>
                <c:pt idx="13759">
                  <c:v>1.007080078125E-3</c:v>
                </c:pt>
                <c:pt idx="13760">
                  <c:v>1.007080078125E-3</c:v>
                </c:pt>
                <c:pt idx="13761">
                  <c:v>1.0068416595458984E-3</c:v>
                </c:pt>
                <c:pt idx="13762">
                  <c:v>1.007080078125E-3</c:v>
                </c:pt>
                <c:pt idx="13763">
                  <c:v>1.007080078125E-3</c:v>
                </c:pt>
                <c:pt idx="13764">
                  <c:v>1.0068416595458984E-3</c:v>
                </c:pt>
                <c:pt idx="13765">
                  <c:v>1.0080337524414063E-3</c:v>
                </c:pt>
                <c:pt idx="13766">
                  <c:v>1.007080078125E-3</c:v>
                </c:pt>
                <c:pt idx="13767">
                  <c:v>1.0068416595458984E-3</c:v>
                </c:pt>
                <c:pt idx="13768">
                  <c:v>1.007080078125E-3</c:v>
                </c:pt>
                <c:pt idx="13769">
                  <c:v>1.007080078125E-3</c:v>
                </c:pt>
                <c:pt idx="13770">
                  <c:v>1.0068416595458984E-3</c:v>
                </c:pt>
                <c:pt idx="13771">
                  <c:v>1.007080078125E-3</c:v>
                </c:pt>
                <c:pt idx="13772">
                  <c:v>1.007080078125E-3</c:v>
                </c:pt>
                <c:pt idx="13773">
                  <c:v>1.0068416595458984E-3</c:v>
                </c:pt>
                <c:pt idx="13774">
                  <c:v>1.007080078125E-3</c:v>
                </c:pt>
                <c:pt idx="13775">
                  <c:v>1.007080078125E-3</c:v>
                </c:pt>
                <c:pt idx="13776">
                  <c:v>1.0068416595458984E-3</c:v>
                </c:pt>
                <c:pt idx="13777">
                  <c:v>1.007080078125E-3</c:v>
                </c:pt>
                <c:pt idx="13778">
                  <c:v>1.0080337524414063E-3</c:v>
                </c:pt>
                <c:pt idx="13779">
                  <c:v>1.007080078125E-3</c:v>
                </c:pt>
                <c:pt idx="13780">
                  <c:v>1.0068416595458984E-3</c:v>
                </c:pt>
                <c:pt idx="13781">
                  <c:v>1.007080078125E-3</c:v>
                </c:pt>
                <c:pt idx="13782">
                  <c:v>1.007080078125E-3</c:v>
                </c:pt>
                <c:pt idx="13783">
                  <c:v>1.0068416595458984E-3</c:v>
                </c:pt>
                <c:pt idx="13784">
                  <c:v>1.007080078125E-3</c:v>
                </c:pt>
                <c:pt idx="13785">
                  <c:v>1.007080078125E-3</c:v>
                </c:pt>
                <c:pt idx="13786">
                  <c:v>1.0068416595458984E-3</c:v>
                </c:pt>
                <c:pt idx="13787">
                  <c:v>1.007080078125E-3</c:v>
                </c:pt>
                <c:pt idx="13788">
                  <c:v>1.0068416595458984E-3</c:v>
                </c:pt>
                <c:pt idx="13789">
                  <c:v>1.007080078125E-3</c:v>
                </c:pt>
                <c:pt idx="13790">
                  <c:v>1.0080337524414063E-3</c:v>
                </c:pt>
                <c:pt idx="13791">
                  <c:v>1.007080078125E-3</c:v>
                </c:pt>
                <c:pt idx="13792">
                  <c:v>1.0068416595458984E-3</c:v>
                </c:pt>
                <c:pt idx="13793">
                  <c:v>1.007080078125E-3</c:v>
                </c:pt>
                <c:pt idx="13794">
                  <c:v>1.007080078125E-3</c:v>
                </c:pt>
                <c:pt idx="13795">
                  <c:v>1.0068416595458984E-3</c:v>
                </c:pt>
                <c:pt idx="13796">
                  <c:v>1.007080078125E-3</c:v>
                </c:pt>
                <c:pt idx="13797">
                  <c:v>1.007080078125E-3</c:v>
                </c:pt>
                <c:pt idx="13798">
                  <c:v>8.0568790435791016E-3</c:v>
                </c:pt>
                <c:pt idx="13799">
                  <c:v>1.007080078125E-3</c:v>
                </c:pt>
                <c:pt idx="13800">
                  <c:v>1.007080078125E-3</c:v>
                </c:pt>
                <c:pt idx="13801">
                  <c:v>1.0068416595458984E-3</c:v>
                </c:pt>
                <c:pt idx="13802">
                  <c:v>1.007080078125E-3</c:v>
                </c:pt>
                <c:pt idx="13803">
                  <c:v>1.0068416595458984E-3</c:v>
                </c:pt>
                <c:pt idx="13804">
                  <c:v>1.007080078125E-3</c:v>
                </c:pt>
                <c:pt idx="13805">
                  <c:v>1.007080078125E-3</c:v>
                </c:pt>
                <c:pt idx="13806">
                  <c:v>1.0068416595458984E-3</c:v>
                </c:pt>
                <c:pt idx="13807">
                  <c:v>1.007080078125E-3</c:v>
                </c:pt>
                <c:pt idx="13808">
                  <c:v>1.0080337524414063E-3</c:v>
                </c:pt>
                <c:pt idx="13809">
                  <c:v>1.007080078125E-3</c:v>
                </c:pt>
                <c:pt idx="13810">
                  <c:v>1.0068416595458984E-3</c:v>
                </c:pt>
                <c:pt idx="13811">
                  <c:v>1.007080078125E-3</c:v>
                </c:pt>
                <c:pt idx="13812">
                  <c:v>1.007080078125E-3</c:v>
                </c:pt>
                <c:pt idx="13813">
                  <c:v>1.0068416595458984E-3</c:v>
                </c:pt>
                <c:pt idx="13814">
                  <c:v>1.007080078125E-3</c:v>
                </c:pt>
                <c:pt idx="13815">
                  <c:v>1.007080078125E-3</c:v>
                </c:pt>
                <c:pt idx="13816">
                  <c:v>1.0068416595458984E-3</c:v>
                </c:pt>
                <c:pt idx="13817">
                  <c:v>1.007080078125E-3</c:v>
                </c:pt>
                <c:pt idx="13818">
                  <c:v>1.007080078125E-3</c:v>
                </c:pt>
                <c:pt idx="13819">
                  <c:v>1.0068416595458984E-3</c:v>
                </c:pt>
                <c:pt idx="13820">
                  <c:v>1.007080078125E-3</c:v>
                </c:pt>
                <c:pt idx="13821">
                  <c:v>1.0080337524414063E-3</c:v>
                </c:pt>
                <c:pt idx="13822">
                  <c:v>1.007080078125E-3</c:v>
                </c:pt>
                <c:pt idx="13823">
                  <c:v>1.0068416595458984E-3</c:v>
                </c:pt>
                <c:pt idx="13824">
                  <c:v>1.007080078125E-3</c:v>
                </c:pt>
                <c:pt idx="13825">
                  <c:v>1.0068416595458984E-3</c:v>
                </c:pt>
                <c:pt idx="13826">
                  <c:v>1.007080078125E-3</c:v>
                </c:pt>
                <c:pt idx="13827">
                  <c:v>1.007080078125E-3</c:v>
                </c:pt>
                <c:pt idx="13828">
                  <c:v>1.0068416595458984E-3</c:v>
                </c:pt>
                <c:pt idx="13829">
                  <c:v>1.007080078125E-3</c:v>
                </c:pt>
                <c:pt idx="13830">
                  <c:v>1.007080078125E-3</c:v>
                </c:pt>
                <c:pt idx="13831">
                  <c:v>1.0068416595458984E-3</c:v>
                </c:pt>
                <c:pt idx="13832">
                  <c:v>1.007080078125E-3</c:v>
                </c:pt>
                <c:pt idx="13833">
                  <c:v>1.0080337524414063E-3</c:v>
                </c:pt>
                <c:pt idx="13834">
                  <c:v>1.007080078125E-3</c:v>
                </c:pt>
                <c:pt idx="13835">
                  <c:v>1.0068416595458984E-3</c:v>
                </c:pt>
                <c:pt idx="13836">
                  <c:v>1.007080078125E-3</c:v>
                </c:pt>
                <c:pt idx="13837">
                  <c:v>1.007080078125E-3</c:v>
                </c:pt>
                <c:pt idx="13838">
                  <c:v>1.0068416595458984E-3</c:v>
                </c:pt>
                <c:pt idx="13839">
                  <c:v>1.007080078125E-3</c:v>
                </c:pt>
                <c:pt idx="13840">
                  <c:v>1.007080078125E-3</c:v>
                </c:pt>
                <c:pt idx="13841">
                  <c:v>1.0068416595458984E-3</c:v>
                </c:pt>
                <c:pt idx="13842">
                  <c:v>1.007080078125E-3</c:v>
                </c:pt>
                <c:pt idx="13843">
                  <c:v>1.007080078125E-3</c:v>
                </c:pt>
                <c:pt idx="13844">
                  <c:v>1.0068416595458984E-3</c:v>
                </c:pt>
                <c:pt idx="13845">
                  <c:v>1.007080078125E-3</c:v>
                </c:pt>
                <c:pt idx="13846">
                  <c:v>1.0080337524414063E-3</c:v>
                </c:pt>
                <c:pt idx="13847">
                  <c:v>1.0068416595458984E-3</c:v>
                </c:pt>
                <c:pt idx="13848">
                  <c:v>1.007080078125E-3</c:v>
                </c:pt>
                <c:pt idx="13849">
                  <c:v>1.007080078125E-3</c:v>
                </c:pt>
                <c:pt idx="13850">
                  <c:v>1.0068416595458984E-3</c:v>
                </c:pt>
                <c:pt idx="13851">
                  <c:v>1.007080078125E-3</c:v>
                </c:pt>
                <c:pt idx="13852">
                  <c:v>1.007080078125E-3</c:v>
                </c:pt>
                <c:pt idx="13853">
                  <c:v>1.0068416595458984E-3</c:v>
                </c:pt>
                <c:pt idx="13854">
                  <c:v>1.007080078125E-3</c:v>
                </c:pt>
                <c:pt idx="13855">
                  <c:v>1.007080078125E-3</c:v>
                </c:pt>
                <c:pt idx="13856">
                  <c:v>1.0068416595458984E-3</c:v>
                </c:pt>
                <c:pt idx="13857">
                  <c:v>1.007080078125E-3</c:v>
                </c:pt>
                <c:pt idx="13858">
                  <c:v>1.0080337524414063E-3</c:v>
                </c:pt>
                <c:pt idx="13859">
                  <c:v>1.007080078125E-3</c:v>
                </c:pt>
                <c:pt idx="13860">
                  <c:v>1.0068416595458984E-3</c:v>
                </c:pt>
                <c:pt idx="13861">
                  <c:v>1.007080078125E-3</c:v>
                </c:pt>
                <c:pt idx="13862">
                  <c:v>1.007080078125E-3</c:v>
                </c:pt>
                <c:pt idx="13863">
                  <c:v>1.0068416595458984E-3</c:v>
                </c:pt>
                <c:pt idx="13864">
                  <c:v>1.007080078125E-3</c:v>
                </c:pt>
                <c:pt idx="13865">
                  <c:v>1.007080078125E-3</c:v>
                </c:pt>
                <c:pt idx="13866">
                  <c:v>1.0068416595458984E-3</c:v>
                </c:pt>
                <c:pt idx="13867">
                  <c:v>1.007080078125E-3</c:v>
                </c:pt>
                <c:pt idx="13868">
                  <c:v>1.007080078125E-3</c:v>
                </c:pt>
                <c:pt idx="13869">
                  <c:v>1.0068416595458984E-3</c:v>
                </c:pt>
                <c:pt idx="13870">
                  <c:v>1.007080078125E-3</c:v>
                </c:pt>
                <c:pt idx="13871">
                  <c:v>1.0080337524414063E-3</c:v>
                </c:pt>
                <c:pt idx="13872">
                  <c:v>1.0068416595458984E-3</c:v>
                </c:pt>
                <c:pt idx="13873">
                  <c:v>1.007080078125E-3</c:v>
                </c:pt>
                <c:pt idx="13874">
                  <c:v>1.007080078125E-3</c:v>
                </c:pt>
                <c:pt idx="13875">
                  <c:v>1.0068416595458984E-3</c:v>
                </c:pt>
                <c:pt idx="13876">
                  <c:v>1.007080078125E-3</c:v>
                </c:pt>
                <c:pt idx="13877">
                  <c:v>1.007080078125E-3</c:v>
                </c:pt>
                <c:pt idx="13878">
                  <c:v>1.0068416595458984E-3</c:v>
                </c:pt>
                <c:pt idx="13879">
                  <c:v>1.007080078125E-3</c:v>
                </c:pt>
                <c:pt idx="13880">
                  <c:v>1.007080078125E-3</c:v>
                </c:pt>
                <c:pt idx="13881">
                  <c:v>1.0068416595458984E-3</c:v>
                </c:pt>
                <c:pt idx="13882">
                  <c:v>1.007080078125E-3</c:v>
                </c:pt>
                <c:pt idx="13883">
                  <c:v>1.0080337524414063E-3</c:v>
                </c:pt>
                <c:pt idx="13884">
                  <c:v>1.007080078125E-3</c:v>
                </c:pt>
                <c:pt idx="13885">
                  <c:v>1.0068416595458984E-3</c:v>
                </c:pt>
                <c:pt idx="13886">
                  <c:v>1.007080078125E-3</c:v>
                </c:pt>
                <c:pt idx="13887">
                  <c:v>1.007080078125E-3</c:v>
                </c:pt>
                <c:pt idx="13888">
                  <c:v>1.0068416595458984E-3</c:v>
                </c:pt>
                <c:pt idx="13889">
                  <c:v>1.007080078125E-3</c:v>
                </c:pt>
                <c:pt idx="13890">
                  <c:v>1.007080078125E-3</c:v>
                </c:pt>
                <c:pt idx="13891">
                  <c:v>1.0068416595458984E-3</c:v>
                </c:pt>
                <c:pt idx="13892">
                  <c:v>1.007080078125E-3</c:v>
                </c:pt>
                <c:pt idx="13893">
                  <c:v>1.007080078125E-3</c:v>
                </c:pt>
                <c:pt idx="13894">
                  <c:v>1.0068416595458984E-3</c:v>
                </c:pt>
                <c:pt idx="13895">
                  <c:v>1.007080078125E-3</c:v>
                </c:pt>
                <c:pt idx="13896">
                  <c:v>1.0080337524414063E-3</c:v>
                </c:pt>
                <c:pt idx="13897">
                  <c:v>1.0068416595458984E-3</c:v>
                </c:pt>
                <c:pt idx="13898">
                  <c:v>1.007080078125E-3</c:v>
                </c:pt>
                <c:pt idx="13899">
                  <c:v>1.007080078125E-3</c:v>
                </c:pt>
                <c:pt idx="13900">
                  <c:v>1.0068416595458984E-3</c:v>
                </c:pt>
                <c:pt idx="13901">
                  <c:v>1.007080078125E-3</c:v>
                </c:pt>
                <c:pt idx="13902">
                  <c:v>1.007080078125E-3</c:v>
                </c:pt>
                <c:pt idx="13903">
                  <c:v>1.0068416595458984E-3</c:v>
                </c:pt>
                <c:pt idx="13904">
                  <c:v>1.007080078125E-3</c:v>
                </c:pt>
                <c:pt idx="13905">
                  <c:v>1.007080078125E-3</c:v>
                </c:pt>
                <c:pt idx="13906">
                  <c:v>1.0068416595458984E-3</c:v>
                </c:pt>
                <c:pt idx="13907">
                  <c:v>1.007080078125E-3</c:v>
                </c:pt>
                <c:pt idx="13908">
                  <c:v>1.0080337524414063E-3</c:v>
                </c:pt>
                <c:pt idx="13909">
                  <c:v>1.007080078125E-3</c:v>
                </c:pt>
                <c:pt idx="13910">
                  <c:v>1.0068416595458984E-3</c:v>
                </c:pt>
                <c:pt idx="13911">
                  <c:v>1.007080078125E-3</c:v>
                </c:pt>
                <c:pt idx="13912">
                  <c:v>1.007080078125E-3</c:v>
                </c:pt>
                <c:pt idx="13913">
                  <c:v>1.0068416595458984E-3</c:v>
                </c:pt>
                <c:pt idx="13914">
                  <c:v>1.007080078125E-3</c:v>
                </c:pt>
                <c:pt idx="13915">
                  <c:v>1.007080078125E-3</c:v>
                </c:pt>
                <c:pt idx="13916">
                  <c:v>1.0068416595458984E-3</c:v>
                </c:pt>
                <c:pt idx="13917">
                  <c:v>1.007080078125E-3</c:v>
                </c:pt>
                <c:pt idx="13918">
                  <c:v>1.007080078125E-3</c:v>
                </c:pt>
                <c:pt idx="13919">
                  <c:v>1.0068416595458984E-3</c:v>
                </c:pt>
                <c:pt idx="13920">
                  <c:v>1.007080078125E-3</c:v>
                </c:pt>
                <c:pt idx="13921">
                  <c:v>1.0080337524414063E-3</c:v>
                </c:pt>
                <c:pt idx="13922">
                  <c:v>1.0068416595458984E-3</c:v>
                </c:pt>
                <c:pt idx="13923">
                  <c:v>1.007080078125E-3</c:v>
                </c:pt>
                <c:pt idx="13924">
                  <c:v>1.007080078125E-3</c:v>
                </c:pt>
                <c:pt idx="13925">
                  <c:v>1.0068416595458984E-3</c:v>
                </c:pt>
                <c:pt idx="13926">
                  <c:v>1.007080078125E-3</c:v>
                </c:pt>
                <c:pt idx="13927">
                  <c:v>1.007080078125E-3</c:v>
                </c:pt>
                <c:pt idx="13928">
                  <c:v>1.0068416595458984E-3</c:v>
                </c:pt>
                <c:pt idx="13929">
                  <c:v>1.007080078125E-3</c:v>
                </c:pt>
                <c:pt idx="13930">
                  <c:v>1.007080078125E-3</c:v>
                </c:pt>
                <c:pt idx="13931">
                  <c:v>1.0068416595458984E-3</c:v>
                </c:pt>
                <c:pt idx="13932">
                  <c:v>1.007080078125E-3</c:v>
                </c:pt>
                <c:pt idx="13933">
                  <c:v>1.0080337524414063E-3</c:v>
                </c:pt>
                <c:pt idx="13934">
                  <c:v>1.007080078125E-3</c:v>
                </c:pt>
                <c:pt idx="13935">
                  <c:v>1.0068416595458984E-3</c:v>
                </c:pt>
                <c:pt idx="13936">
                  <c:v>1.007080078125E-3</c:v>
                </c:pt>
                <c:pt idx="13937">
                  <c:v>1.007080078125E-3</c:v>
                </c:pt>
                <c:pt idx="13938">
                  <c:v>1.0068416595458984E-3</c:v>
                </c:pt>
                <c:pt idx="13939">
                  <c:v>1.007080078125E-3</c:v>
                </c:pt>
                <c:pt idx="13940">
                  <c:v>1.007080078125E-3</c:v>
                </c:pt>
                <c:pt idx="13941">
                  <c:v>1.0068416595458984E-3</c:v>
                </c:pt>
                <c:pt idx="13942">
                  <c:v>1.007080078125E-3</c:v>
                </c:pt>
                <c:pt idx="13943">
                  <c:v>1.007080078125E-3</c:v>
                </c:pt>
                <c:pt idx="13944">
                  <c:v>1.0068416595458984E-3</c:v>
                </c:pt>
                <c:pt idx="13945">
                  <c:v>1.007080078125E-3</c:v>
                </c:pt>
                <c:pt idx="13946">
                  <c:v>1.0080337524414063E-3</c:v>
                </c:pt>
                <c:pt idx="13947">
                  <c:v>1.0068416595458984E-3</c:v>
                </c:pt>
                <c:pt idx="13948">
                  <c:v>1.007080078125E-3</c:v>
                </c:pt>
                <c:pt idx="13949">
                  <c:v>1.007080078125E-3</c:v>
                </c:pt>
                <c:pt idx="13950">
                  <c:v>1.0068416595458984E-3</c:v>
                </c:pt>
                <c:pt idx="13951">
                  <c:v>1.007080078125E-3</c:v>
                </c:pt>
                <c:pt idx="13952">
                  <c:v>1.007080078125E-3</c:v>
                </c:pt>
                <c:pt idx="13953">
                  <c:v>1.0068416595458984E-3</c:v>
                </c:pt>
                <c:pt idx="13954">
                  <c:v>1.007080078125E-3</c:v>
                </c:pt>
                <c:pt idx="13955">
                  <c:v>1.007080078125E-3</c:v>
                </c:pt>
                <c:pt idx="13956">
                  <c:v>1.0068416595458984E-3</c:v>
                </c:pt>
                <c:pt idx="13957">
                  <c:v>1.007080078125E-3</c:v>
                </c:pt>
                <c:pt idx="13958">
                  <c:v>1.0080337524414063E-3</c:v>
                </c:pt>
                <c:pt idx="13959">
                  <c:v>1.007080078125E-3</c:v>
                </c:pt>
                <c:pt idx="13960">
                  <c:v>1.0068416595458984E-3</c:v>
                </c:pt>
                <c:pt idx="13961">
                  <c:v>1.007080078125E-3</c:v>
                </c:pt>
                <c:pt idx="13962">
                  <c:v>1.007080078125E-3</c:v>
                </c:pt>
                <c:pt idx="13963">
                  <c:v>1.0068416595458984E-3</c:v>
                </c:pt>
                <c:pt idx="13964">
                  <c:v>1.007080078125E-3</c:v>
                </c:pt>
                <c:pt idx="13965">
                  <c:v>1.007080078125E-3</c:v>
                </c:pt>
                <c:pt idx="13966">
                  <c:v>1.0068416595458984E-3</c:v>
                </c:pt>
                <c:pt idx="13967">
                  <c:v>1.007080078125E-3</c:v>
                </c:pt>
                <c:pt idx="13968">
                  <c:v>1.007080078125E-3</c:v>
                </c:pt>
                <c:pt idx="13969">
                  <c:v>1.0068416595458984E-3</c:v>
                </c:pt>
                <c:pt idx="13970">
                  <c:v>1.007080078125E-3</c:v>
                </c:pt>
                <c:pt idx="13971">
                  <c:v>1.0080337524414063E-3</c:v>
                </c:pt>
                <c:pt idx="13972">
                  <c:v>1.0068416595458984E-3</c:v>
                </c:pt>
                <c:pt idx="13973">
                  <c:v>1.409912109375E-2</c:v>
                </c:pt>
                <c:pt idx="13974">
                  <c:v>1.007080078125E-3</c:v>
                </c:pt>
                <c:pt idx="13975">
                  <c:v>1.0068416595458984E-3</c:v>
                </c:pt>
                <c:pt idx="13976">
                  <c:v>1.007080078125E-3</c:v>
                </c:pt>
                <c:pt idx="13977">
                  <c:v>1.007080078125E-3</c:v>
                </c:pt>
                <c:pt idx="13978">
                  <c:v>1.0068416595458984E-3</c:v>
                </c:pt>
                <c:pt idx="13979">
                  <c:v>1.007080078125E-3</c:v>
                </c:pt>
                <c:pt idx="13980">
                  <c:v>1.007080078125E-3</c:v>
                </c:pt>
                <c:pt idx="13981">
                  <c:v>1.0068416595458984E-3</c:v>
                </c:pt>
                <c:pt idx="13982">
                  <c:v>1.007080078125E-3</c:v>
                </c:pt>
                <c:pt idx="13983">
                  <c:v>2.0148754119873047E-3</c:v>
                </c:pt>
                <c:pt idx="13984">
                  <c:v>1.007080078125E-3</c:v>
                </c:pt>
                <c:pt idx="13985">
                  <c:v>1.007080078125E-3</c:v>
                </c:pt>
                <c:pt idx="13986">
                  <c:v>1.0068416595458984E-3</c:v>
                </c:pt>
                <c:pt idx="13987">
                  <c:v>1.007080078125E-3</c:v>
                </c:pt>
                <c:pt idx="13988">
                  <c:v>1.007080078125E-3</c:v>
                </c:pt>
                <c:pt idx="13989">
                  <c:v>1.0068416595458984E-3</c:v>
                </c:pt>
                <c:pt idx="13990">
                  <c:v>1.007080078125E-3</c:v>
                </c:pt>
                <c:pt idx="13991">
                  <c:v>1.007080078125E-3</c:v>
                </c:pt>
                <c:pt idx="13992">
                  <c:v>1.0068416595458984E-3</c:v>
                </c:pt>
                <c:pt idx="13993">
                  <c:v>1.007080078125E-3</c:v>
                </c:pt>
                <c:pt idx="13994">
                  <c:v>1.0080337524414063E-3</c:v>
                </c:pt>
                <c:pt idx="13995">
                  <c:v>1.007080078125E-3</c:v>
                </c:pt>
                <c:pt idx="13996">
                  <c:v>1.0068416595458984E-3</c:v>
                </c:pt>
                <c:pt idx="13997">
                  <c:v>1.007080078125E-3</c:v>
                </c:pt>
                <c:pt idx="13998">
                  <c:v>1.007080078125E-3</c:v>
                </c:pt>
                <c:pt idx="13999">
                  <c:v>1.0068416595458984E-3</c:v>
                </c:pt>
                <c:pt idx="14000">
                  <c:v>1.007080078125E-3</c:v>
                </c:pt>
                <c:pt idx="14001">
                  <c:v>1.007080078125E-3</c:v>
                </c:pt>
                <c:pt idx="14002">
                  <c:v>1.0068416595458984E-3</c:v>
                </c:pt>
                <c:pt idx="14003">
                  <c:v>1.007080078125E-3</c:v>
                </c:pt>
                <c:pt idx="14004">
                  <c:v>1.007080078125E-3</c:v>
                </c:pt>
                <c:pt idx="14005">
                  <c:v>1.0068416595458984E-3</c:v>
                </c:pt>
                <c:pt idx="14006">
                  <c:v>1.007080078125E-3</c:v>
                </c:pt>
                <c:pt idx="14007">
                  <c:v>1.0080337524414063E-3</c:v>
                </c:pt>
                <c:pt idx="14008">
                  <c:v>1.0068416595458984E-3</c:v>
                </c:pt>
                <c:pt idx="14009">
                  <c:v>1.007080078125E-3</c:v>
                </c:pt>
                <c:pt idx="14010">
                  <c:v>1.007080078125E-3</c:v>
                </c:pt>
                <c:pt idx="14011">
                  <c:v>1.0068416595458984E-3</c:v>
                </c:pt>
                <c:pt idx="14012">
                  <c:v>1.007080078125E-3</c:v>
                </c:pt>
                <c:pt idx="14013">
                  <c:v>1.007080078125E-3</c:v>
                </c:pt>
                <c:pt idx="14014">
                  <c:v>3.0210018157958984E-3</c:v>
                </c:pt>
                <c:pt idx="14015">
                  <c:v>1.0068416595458984E-3</c:v>
                </c:pt>
                <c:pt idx="14016">
                  <c:v>1.007080078125E-3</c:v>
                </c:pt>
                <c:pt idx="14017">
                  <c:v>1.0080337524414063E-3</c:v>
                </c:pt>
                <c:pt idx="14018">
                  <c:v>1.007080078125E-3</c:v>
                </c:pt>
                <c:pt idx="14019">
                  <c:v>1.0068416595458984E-3</c:v>
                </c:pt>
                <c:pt idx="14020">
                  <c:v>1.007080078125E-3</c:v>
                </c:pt>
                <c:pt idx="14021">
                  <c:v>1.007080078125E-3</c:v>
                </c:pt>
                <c:pt idx="14022">
                  <c:v>1.0068416595458984E-3</c:v>
                </c:pt>
                <c:pt idx="14023">
                  <c:v>1.007080078125E-3</c:v>
                </c:pt>
                <c:pt idx="14024">
                  <c:v>1.007080078125E-3</c:v>
                </c:pt>
                <c:pt idx="14025">
                  <c:v>1.0068416595458984E-3</c:v>
                </c:pt>
                <c:pt idx="14026">
                  <c:v>1.007080078125E-3</c:v>
                </c:pt>
                <c:pt idx="14027">
                  <c:v>1.007080078125E-3</c:v>
                </c:pt>
                <c:pt idx="14028">
                  <c:v>1.0068416595458984E-3</c:v>
                </c:pt>
                <c:pt idx="14029">
                  <c:v>1.007080078125E-3</c:v>
                </c:pt>
                <c:pt idx="14030">
                  <c:v>1.0080337524414063E-3</c:v>
                </c:pt>
                <c:pt idx="14031">
                  <c:v>1.0068416595458984E-3</c:v>
                </c:pt>
                <c:pt idx="14032">
                  <c:v>1.007080078125E-3</c:v>
                </c:pt>
                <c:pt idx="14033">
                  <c:v>1.007080078125E-3</c:v>
                </c:pt>
                <c:pt idx="14034">
                  <c:v>1.0068416595458984E-3</c:v>
                </c:pt>
                <c:pt idx="14035">
                  <c:v>1.007080078125E-3</c:v>
                </c:pt>
                <c:pt idx="14036">
                  <c:v>1.007080078125E-3</c:v>
                </c:pt>
                <c:pt idx="14037">
                  <c:v>1.0068416595458984E-3</c:v>
                </c:pt>
                <c:pt idx="14038">
                  <c:v>1.007080078125E-3</c:v>
                </c:pt>
                <c:pt idx="14039">
                  <c:v>1.007080078125E-3</c:v>
                </c:pt>
                <c:pt idx="14040">
                  <c:v>1.0068416595458984E-3</c:v>
                </c:pt>
                <c:pt idx="14041">
                  <c:v>1.007080078125E-3</c:v>
                </c:pt>
                <c:pt idx="14042">
                  <c:v>1.0080337524414063E-3</c:v>
                </c:pt>
                <c:pt idx="14043">
                  <c:v>1.007080078125E-3</c:v>
                </c:pt>
                <c:pt idx="14044">
                  <c:v>1.0068416595458984E-3</c:v>
                </c:pt>
                <c:pt idx="14045">
                  <c:v>1.007080078125E-3</c:v>
                </c:pt>
                <c:pt idx="14046">
                  <c:v>1.007080078125E-3</c:v>
                </c:pt>
                <c:pt idx="14047">
                  <c:v>1.0068416595458984E-3</c:v>
                </c:pt>
                <c:pt idx="14048">
                  <c:v>1.007080078125E-3</c:v>
                </c:pt>
                <c:pt idx="14049">
                  <c:v>1.007080078125E-3</c:v>
                </c:pt>
                <c:pt idx="14050">
                  <c:v>1.0068416595458984E-3</c:v>
                </c:pt>
                <c:pt idx="14051">
                  <c:v>1.007080078125E-3</c:v>
                </c:pt>
                <c:pt idx="14052">
                  <c:v>1.007080078125E-3</c:v>
                </c:pt>
                <c:pt idx="14053">
                  <c:v>1.0068416595458984E-3</c:v>
                </c:pt>
                <c:pt idx="14054">
                  <c:v>1.0080337524414063E-3</c:v>
                </c:pt>
                <c:pt idx="14055">
                  <c:v>1.007080078125E-3</c:v>
                </c:pt>
                <c:pt idx="14056">
                  <c:v>1.0068416595458984E-3</c:v>
                </c:pt>
                <c:pt idx="14057">
                  <c:v>1.007080078125E-3</c:v>
                </c:pt>
                <c:pt idx="14058">
                  <c:v>1.007080078125E-3</c:v>
                </c:pt>
                <c:pt idx="14059">
                  <c:v>1.0068416595458984E-3</c:v>
                </c:pt>
                <c:pt idx="14060">
                  <c:v>1.007080078125E-3</c:v>
                </c:pt>
                <c:pt idx="14061">
                  <c:v>1.007080078125E-3</c:v>
                </c:pt>
                <c:pt idx="14062">
                  <c:v>1.0068416595458984E-3</c:v>
                </c:pt>
                <c:pt idx="14063">
                  <c:v>1.007080078125E-3</c:v>
                </c:pt>
                <c:pt idx="14064">
                  <c:v>1.007080078125E-3</c:v>
                </c:pt>
                <c:pt idx="14065">
                  <c:v>1.0068416595458984E-3</c:v>
                </c:pt>
                <c:pt idx="14066">
                  <c:v>1.007080078125E-3</c:v>
                </c:pt>
                <c:pt idx="14067">
                  <c:v>1.0080337524414063E-3</c:v>
                </c:pt>
                <c:pt idx="14068">
                  <c:v>1.007080078125E-3</c:v>
                </c:pt>
                <c:pt idx="14069">
                  <c:v>1.0068416595458984E-3</c:v>
                </c:pt>
                <c:pt idx="14070">
                  <c:v>1.007080078125E-3</c:v>
                </c:pt>
                <c:pt idx="14071">
                  <c:v>1.007080078125E-3</c:v>
                </c:pt>
                <c:pt idx="14072">
                  <c:v>1.0068416595458984E-3</c:v>
                </c:pt>
                <c:pt idx="14073">
                  <c:v>1.007080078125E-3</c:v>
                </c:pt>
                <c:pt idx="14074">
                  <c:v>1.007080078125E-3</c:v>
                </c:pt>
                <c:pt idx="14075">
                  <c:v>1.0068416595458984E-3</c:v>
                </c:pt>
                <c:pt idx="14076">
                  <c:v>1.007080078125E-3</c:v>
                </c:pt>
                <c:pt idx="14077">
                  <c:v>1.007080078125E-3</c:v>
                </c:pt>
                <c:pt idx="14078">
                  <c:v>1.0068416595458984E-3</c:v>
                </c:pt>
                <c:pt idx="14079">
                  <c:v>1.0080337524414063E-3</c:v>
                </c:pt>
                <c:pt idx="14080">
                  <c:v>1.007080078125E-3</c:v>
                </c:pt>
                <c:pt idx="14081">
                  <c:v>1.0068416595458984E-3</c:v>
                </c:pt>
                <c:pt idx="14082">
                  <c:v>1.007080078125E-3</c:v>
                </c:pt>
                <c:pt idx="14083">
                  <c:v>1.007080078125E-3</c:v>
                </c:pt>
                <c:pt idx="14084">
                  <c:v>1.0068416595458984E-3</c:v>
                </c:pt>
                <c:pt idx="14085">
                  <c:v>1.007080078125E-3</c:v>
                </c:pt>
                <c:pt idx="14086">
                  <c:v>1.007080078125E-3</c:v>
                </c:pt>
                <c:pt idx="14087">
                  <c:v>1.0068416595458984E-3</c:v>
                </c:pt>
                <c:pt idx="14088">
                  <c:v>1.007080078125E-3</c:v>
                </c:pt>
                <c:pt idx="14089">
                  <c:v>1.007080078125E-3</c:v>
                </c:pt>
                <c:pt idx="14090">
                  <c:v>1.0068416595458984E-3</c:v>
                </c:pt>
                <c:pt idx="14091">
                  <c:v>1.007080078125E-3</c:v>
                </c:pt>
                <c:pt idx="14092">
                  <c:v>1.0080337524414063E-3</c:v>
                </c:pt>
                <c:pt idx="14093">
                  <c:v>1.007080078125E-3</c:v>
                </c:pt>
                <c:pt idx="14094">
                  <c:v>1.0068416595458984E-3</c:v>
                </c:pt>
                <c:pt idx="14095">
                  <c:v>1.007080078125E-3</c:v>
                </c:pt>
                <c:pt idx="14096">
                  <c:v>1.007080078125E-3</c:v>
                </c:pt>
                <c:pt idx="14097">
                  <c:v>1.0068416595458984E-3</c:v>
                </c:pt>
                <c:pt idx="14098">
                  <c:v>1.007080078125E-3</c:v>
                </c:pt>
                <c:pt idx="14099">
                  <c:v>1.007080078125E-3</c:v>
                </c:pt>
                <c:pt idx="14100">
                  <c:v>1.0068416595458984E-3</c:v>
                </c:pt>
                <c:pt idx="14101">
                  <c:v>1.007080078125E-3</c:v>
                </c:pt>
                <c:pt idx="14102">
                  <c:v>1.007080078125E-3</c:v>
                </c:pt>
                <c:pt idx="14103">
                  <c:v>1.0068416595458984E-3</c:v>
                </c:pt>
                <c:pt idx="14104">
                  <c:v>1.0080337524414063E-3</c:v>
                </c:pt>
                <c:pt idx="14105">
                  <c:v>1.007080078125E-3</c:v>
                </c:pt>
                <c:pt idx="14106">
                  <c:v>1.0068416595458984E-3</c:v>
                </c:pt>
                <c:pt idx="14107">
                  <c:v>1.007080078125E-3</c:v>
                </c:pt>
                <c:pt idx="14108">
                  <c:v>1.007080078125E-3</c:v>
                </c:pt>
                <c:pt idx="14109">
                  <c:v>1.0068416595458984E-3</c:v>
                </c:pt>
                <c:pt idx="14110">
                  <c:v>1.007080078125E-3</c:v>
                </c:pt>
                <c:pt idx="14111">
                  <c:v>1.007080078125E-3</c:v>
                </c:pt>
                <c:pt idx="14112">
                  <c:v>1.0068416595458984E-3</c:v>
                </c:pt>
                <c:pt idx="14113">
                  <c:v>1.007080078125E-3</c:v>
                </c:pt>
                <c:pt idx="14114">
                  <c:v>1.007080078125E-3</c:v>
                </c:pt>
                <c:pt idx="14115">
                  <c:v>1.0068416595458984E-3</c:v>
                </c:pt>
                <c:pt idx="14116">
                  <c:v>1.007080078125E-3</c:v>
                </c:pt>
                <c:pt idx="14117">
                  <c:v>1.0080337524414063E-3</c:v>
                </c:pt>
                <c:pt idx="14118">
                  <c:v>1.007080078125E-3</c:v>
                </c:pt>
                <c:pt idx="14119">
                  <c:v>1.0068416595458984E-3</c:v>
                </c:pt>
                <c:pt idx="14120">
                  <c:v>1.007080078125E-3</c:v>
                </c:pt>
                <c:pt idx="14121">
                  <c:v>1.007080078125E-3</c:v>
                </c:pt>
                <c:pt idx="14122">
                  <c:v>1.0068416595458984E-3</c:v>
                </c:pt>
                <c:pt idx="14123">
                  <c:v>1.007080078125E-3</c:v>
                </c:pt>
                <c:pt idx="14124">
                  <c:v>1.007080078125E-3</c:v>
                </c:pt>
                <c:pt idx="14125">
                  <c:v>1.0068416595458984E-3</c:v>
                </c:pt>
                <c:pt idx="14126">
                  <c:v>1.007080078125E-3</c:v>
                </c:pt>
                <c:pt idx="14127">
                  <c:v>1.007080078125E-3</c:v>
                </c:pt>
                <c:pt idx="14128">
                  <c:v>1.0068416595458984E-3</c:v>
                </c:pt>
                <c:pt idx="14129">
                  <c:v>1.0080337524414063E-3</c:v>
                </c:pt>
                <c:pt idx="14130">
                  <c:v>1.007080078125E-3</c:v>
                </c:pt>
                <c:pt idx="14131">
                  <c:v>1.0068416595458984E-3</c:v>
                </c:pt>
                <c:pt idx="14132">
                  <c:v>1.007080078125E-3</c:v>
                </c:pt>
                <c:pt idx="14133">
                  <c:v>1.007080078125E-3</c:v>
                </c:pt>
                <c:pt idx="14134">
                  <c:v>1.0068416595458984E-3</c:v>
                </c:pt>
                <c:pt idx="14135">
                  <c:v>1.007080078125E-3</c:v>
                </c:pt>
                <c:pt idx="14136">
                  <c:v>1.007080078125E-3</c:v>
                </c:pt>
                <c:pt idx="14137">
                  <c:v>1.0068416595458984E-3</c:v>
                </c:pt>
                <c:pt idx="14138">
                  <c:v>1.007080078125E-3</c:v>
                </c:pt>
                <c:pt idx="14139">
                  <c:v>1.007080078125E-3</c:v>
                </c:pt>
                <c:pt idx="14140">
                  <c:v>1.0068416595458984E-3</c:v>
                </c:pt>
                <c:pt idx="14141">
                  <c:v>1.007080078125E-3</c:v>
                </c:pt>
                <c:pt idx="14142">
                  <c:v>1.0080337524414063E-3</c:v>
                </c:pt>
                <c:pt idx="14143">
                  <c:v>1.007080078125E-3</c:v>
                </c:pt>
                <c:pt idx="14144">
                  <c:v>1.0068416595458984E-3</c:v>
                </c:pt>
                <c:pt idx="14145">
                  <c:v>1.007080078125E-3</c:v>
                </c:pt>
                <c:pt idx="14146">
                  <c:v>1.007080078125E-3</c:v>
                </c:pt>
                <c:pt idx="14147">
                  <c:v>1.0068416595458984E-3</c:v>
                </c:pt>
                <c:pt idx="14148">
                  <c:v>1.007080078125E-3</c:v>
                </c:pt>
                <c:pt idx="14149">
                  <c:v>1.007080078125E-3</c:v>
                </c:pt>
                <c:pt idx="14150">
                  <c:v>1.0068416595458984E-3</c:v>
                </c:pt>
                <c:pt idx="14151">
                  <c:v>1.007080078125E-3</c:v>
                </c:pt>
                <c:pt idx="14152">
                  <c:v>1.007080078125E-3</c:v>
                </c:pt>
                <c:pt idx="14153">
                  <c:v>1.0068416595458984E-3</c:v>
                </c:pt>
                <c:pt idx="14154">
                  <c:v>1.0080337524414063E-3</c:v>
                </c:pt>
                <c:pt idx="14155">
                  <c:v>1.007080078125E-3</c:v>
                </c:pt>
                <c:pt idx="14156">
                  <c:v>1.0068416595458984E-3</c:v>
                </c:pt>
                <c:pt idx="14157">
                  <c:v>1.007080078125E-3</c:v>
                </c:pt>
                <c:pt idx="14158">
                  <c:v>1.007080078125E-3</c:v>
                </c:pt>
                <c:pt idx="14159">
                  <c:v>1.0068416595458984E-3</c:v>
                </c:pt>
                <c:pt idx="14160">
                  <c:v>1.007080078125E-3</c:v>
                </c:pt>
                <c:pt idx="14161">
                  <c:v>1.007080078125E-3</c:v>
                </c:pt>
                <c:pt idx="14162">
                  <c:v>1.0068416595458984E-3</c:v>
                </c:pt>
                <c:pt idx="14163">
                  <c:v>1.007080078125E-3</c:v>
                </c:pt>
                <c:pt idx="14164">
                  <c:v>1.007080078125E-3</c:v>
                </c:pt>
                <c:pt idx="14165">
                  <c:v>1.0068416595458984E-3</c:v>
                </c:pt>
                <c:pt idx="14166">
                  <c:v>1.007080078125E-3</c:v>
                </c:pt>
                <c:pt idx="14167">
                  <c:v>1.0080337524414063E-3</c:v>
                </c:pt>
                <c:pt idx="14168">
                  <c:v>1.007080078125E-3</c:v>
                </c:pt>
                <c:pt idx="14169">
                  <c:v>1.0068416595458984E-3</c:v>
                </c:pt>
                <c:pt idx="14170">
                  <c:v>1.007080078125E-3</c:v>
                </c:pt>
                <c:pt idx="14171">
                  <c:v>1.007080078125E-3</c:v>
                </c:pt>
                <c:pt idx="14172">
                  <c:v>1.0068416595458984E-3</c:v>
                </c:pt>
                <c:pt idx="14173">
                  <c:v>1.007080078125E-3</c:v>
                </c:pt>
                <c:pt idx="14174">
                  <c:v>1.007080078125E-3</c:v>
                </c:pt>
                <c:pt idx="14175">
                  <c:v>1.0068416595458984E-3</c:v>
                </c:pt>
                <c:pt idx="14176">
                  <c:v>1.007080078125E-3</c:v>
                </c:pt>
                <c:pt idx="14177">
                  <c:v>1.007080078125E-3</c:v>
                </c:pt>
                <c:pt idx="14178">
                  <c:v>1.0068416595458984E-3</c:v>
                </c:pt>
                <c:pt idx="14179">
                  <c:v>1.0080337524414063E-3</c:v>
                </c:pt>
                <c:pt idx="14180">
                  <c:v>1.007080078125E-3</c:v>
                </c:pt>
                <c:pt idx="14181">
                  <c:v>1.0068416595458984E-3</c:v>
                </c:pt>
                <c:pt idx="14182">
                  <c:v>1.007080078125E-3</c:v>
                </c:pt>
                <c:pt idx="14183">
                  <c:v>1.007080078125E-3</c:v>
                </c:pt>
                <c:pt idx="14184">
                  <c:v>1.0068416595458984E-3</c:v>
                </c:pt>
                <c:pt idx="14185">
                  <c:v>1.007080078125E-3</c:v>
                </c:pt>
                <c:pt idx="14186">
                  <c:v>1.007080078125E-3</c:v>
                </c:pt>
                <c:pt idx="14187">
                  <c:v>1.0068416595458984E-3</c:v>
                </c:pt>
                <c:pt idx="14188">
                  <c:v>1.007080078125E-3</c:v>
                </c:pt>
                <c:pt idx="14189">
                  <c:v>1.007080078125E-3</c:v>
                </c:pt>
                <c:pt idx="14190">
                  <c:v>1.0068416595458984E-3</c:v>
                </c:pt>
                <c:pt idx="14191">
                  <c:v>1.007080078125E-3</c:v>
                </c:pt>
                <c:pt idx="14192">
                  <c:v>1.0080337524414063E-3</c:v>
                </c:pt>
                <c:pt idx="14193">
                  <c:v>1.007080078125E-3</c:v>
                </c:pt>
                <c:pt idx="14194">
                  <c:v>1.0068416595458984E-3</c:v>
                </c:pt>
                <c:pt idx="14195">
                  <c:v>1.007080078125E-3</c:v>
                </c:pt>
                <c:pt idx="14196">
                  <c:v>1.007080078125E-3</c:v>
                </c:pt>
                <c:pt idx="14197">
                  <c:v>1.0068416595458984E-3</c:v>
                </c:pt>
                <c:pt idx="14198">
                  <c:v>1.007080078125E-3</c:v>
                </c:pt>
                <c:pt idx="14199">
                  <c:v>1.007080078125E-3</c:v>
                </c:pt>
                <c:pt idx="14200">
                  <c:v>1.0068416595458984E-3</c:v>
                </c:pt>
                <c:pt idx="14201">
                  <c:v>1.007080078125E-3</c:v>
                </c:pt>
                <c:pt idx="14202">
                  <c:v>1.007080078125E-3</c:v>
                </c:pt>
                <c:pt idx="14203">
                  <c:v>1.0068416595458984E-3</c:v>
                </c:pt>
                <c:pt idx="14204">
                  <c:v>1.0080337524414063E-3</c:v>
                </c:pt>
                <c:pt idx="14205">
                  <c:v>1.007080078125E-3</c:v>
                </c:pt>
                <c:pt idx="14206">
                  <c:v>1.0068416595458984E-3</c:v>
                </c:pt>
                <c:pt idx="14207">
                  <c:v>1.007080078125E-3</c:v>
                </c:pt>
                <c:pt idx="14208">
                  <c:v>1.007080078125E-3</c:v>
                </c:pt>
                <c:pt idx="14209">
                  <c:v>1.0068416595458984E-3</c:v>
                </c:pt>
                <c:pt idx="14210">
                  <c:v>1.007080078125E-3</c:v>
                </c:pt>
                <c:pt idx="14211">
                  <c:v>1.007080078125E-3</c:v>
                </c:pt>
                <c:pt idx="14212">
                  <c:v>1.0068416595458984E-3</c:v>
                </c:pt>
                <c:pt idx="14213">
                  <c:v>1.007080078125E-3</c:v>
                </c:pt>
                <c:pt idx="14214">
                  <c:v>1.007080078125E-3</c:v>
                </c:pt>
                <c:pt idx="14215">
                  <c:v>1.0068416595458984E-3</c:v>
                </c:pt>
                <c:pt idx="14216">
                  <c:v>1.007080078125E-3</c:v>
                </c:pt>
                <c:pt idx="14217">
                  <c:v>1.0080337524414063E-3</c:v>
                </c:pt>
                <c:pt idx="14218">
                  <c:v>1.007080078125E-3</c:v>
                </c:pt>
                <c:pt idx="14219">
                  <c:v>1.0068416595458984E-3</c:v>
                </c:pt>
                <c:pt idx="14220">
                  <c:v>1.007080078125E-3</c:v>
                </c:pt>
                <c:pt idx="14221">
                  <c:v>1.007080078125E-3</c:v>
                </c:pt>
                <c:pt idx="14222">
                  <c:v>1.0068416595458984E-3</c:v>
                </c:pt>
                <c:pt idx="14223">
                  <c:v>1.007080078125E-3</c:v>
                </c:pt>
                <c:pt idx="14224">
                  <c:v>1.007080078125E-3</c:v>
                </c:pt>
                <c:pt idx="14225">
                  <c:v>2.0139217376708984E-3</c:v>
                </c:pt>
                <c:pt idx="14226">
                  <c:v>1.007080078125E-3</c:v>
                </c:pt>
                <c:pt idx="14227">
                  <c:v>1.0068416595458984E-3</c:v>
                </c:pt>
                <c:pt idx="14228">
                  <c:v>1.0080337524414063E-3</c:v>
                </c:pt>
                <c:pt idx="14229">
                  <c:v>1.007080078125E-3</c:v>
                </c:pt>
                <c:pt idx="14230">
                  <c:v>1.0068416595458984E-3</c:v>
                </c:pt>
                <c:pt idx="14231">
                  <c:v>1.007080078125E-3</c:v>
                </c:pt>
                <c:pt idx="14232">
                  <c:v>1.007080078125E-3</c:v>
                </c:pt>
                <c:pt idx="14233">
                  <c:v>1.0068416595458984E-3</c:v>
                </c:pt>
                <c:pt idx="14234">
                  <c:v>1.007080078125E-3</c:v>
                </c:pt>
                <c:pt idx="14235">
                  <c:v>1.007080078125E-3</c:v>
                </c:pt>
                <c:pt idx="14236">
                  <c:v>1.0068416595458984E-3</c:v>
                </c:pt>
                <c:pt idx="14237">
                  <c:v>1.007080078125E-3</c:v>
                </c:pt>
                <c:pt idx="14238">
                  <c:v>1.007080078125E-3</c:v>
                </c:pt>
                <c:pt idx="14239">
                  <c:v>1.0068416595458984E-3</c:v>
                </c:pt>
                <c:pt idx="14240">
                  <c:v>1.007080078125E-3</c:v>
                </c:pt>
                <c:pt idx="14241">
                  <c:v>1.0080337524414063E-3</c:v>
                </c:pt>
                <c:pt idx="14242">
                  <c:v>1.007080078125E-3</c:v>
                </c:pt>
                <c:pt idx="14243">
                  <c:v>1.0068416595458984E-3</c:v>
                </c:pt>
                <c:pt idx="14244">
                  <c:v>1.007080078125E-3</c:v>
                </c:pt>
                <c:pt idx="14245">
                  <c:v>1.007080078125E-3</c:v>
                </c:pt>
                <c:pt idx="14246">
                  <c:v>1.0068416595458984E-3</c:v>
                </c:pt>
                <c:pt idx="14247">
                  <c:v>1.007080078125E-3</c:v>
                </c:pt>
                <c:pt idx="14248">
                  <c:v>1.007080078125E-3</c:v>
                </c:pt>
                <c:pt idx="14249">
                  <c:v>1.0068416595458984E-3</c:v>
                </c:pt>
                <c:pt idx="14250">
                  <c:v>1.007080078125E-3</c:v>
                </c:pt>
                <c:pt idx="14251">
                  <c:v>1.007080078125E-3</c:v>
                </c:pt>
                <c:pt idx="14252">
                  <c:v>1.0068416595458984E-3</c:v>
                </c:pt>
                <c:pt idx="14253">
                  <c:v>1.0080337524414063E-3</c:v>
                </c:pt>
                <c:pt idx="14254">
                  <c:v>1.007080078125E-3</c:v>
                </c:pt>
                <c:pt idx="14255">
                  <c:v>1.0068416595458984E-3</c:v>
                </c:pt>
                <c:pt idx="14256">
                  <c:v>1.007080078125E-3</c:v>
                </c:pt>
                <c:pt idx="14257">
                  <c:v>1.007080078125E-3</c:v>
                </c:pt>
                <c:pt idx="14258">
                  <c:v>1.0068416595458984E-3</c:v>
                </c:pt>
                <c:pt idx="14259">
                  <c:v>1.007080078125E-3</c:v>
                </c:pt>
                <c:pt idx="14260">
                  <c:v>1.007080078125E-3</c:v>
                </c:pt>
                <c:pt idx="14261">
                  <c:v>1.0068416595458984E-3</c:v>
                </c:pt>
                <c:pt idx="14262">
                  <c:v>1.007080078125E-3</c:v>
                </c:pt>
                <c:pt idx="14263">
                  <c:v>1.007080078125E-3</c:v>
                </c:pt>
                <c:pt idx="14264">
                  <c:v>1.0068416595458984E-3</c:v>
                </c:pt>
                <c:pt idx="14265">
                  <c:v>1.007080078125E-3</c:v>
                </c:pt>
                <c:pt idx="14266">
                  <c:v>1.0080337524414063E-3</c:v>
                </c:pt>
                <c:pt idx="14267">
                  <c:v>1.007080078125E-3</c:v>
                </c:pt>
                <c:pt idx="14268">
                  <c:v>1.0068416595458984E-3</c:v>
                </c:pt>
                <c:pt idx="14269">
                  <c:v>1.007080078125E-3</c:v>
                </c:pt>
                <c:pt idx="14270">
                  <c:v>1.007080078125E-3</c:v>
                </c:pt>
                <c:pt idx="14271">
                  <c:v>1.0068416595458984E-3</c:v>
                </c:pt>
                <c:pt idx="14272">
                  <c:v>1.007080078125E-3</c:v>
                </c:pt>
                <c:pt idx="14273">
                  <c:v>1.007080078125E-3</c:v>
                </c:pt>
                <c:pt idx="14274">
                  <c:v>1.0068416595458984E-3</c:v>
                </c:pt>
                <c:pt idx="14275">
                  <c:v>1.007080078125E-3</c:v>
                </c:pt>
                <c:pt idx="14276">
                  <c:v>1.0068416595458984E-3</c:v>
                </c:pt>
                <c:pt idx="14277">
                  <c:v>1.007080078125E-3</c:v>
                </c:pt>
                <c:pt idx="14278">
                  <c:v>1.0080337524414063E-3</c:v>
                </c:pt>
                <c:pt idx="14279">
                  <c:v>1.007080078125E-3</c:v>
                </c:pt>
                <c:pt idx="14280">
                  <c:v>1.0068416595458984E-3</c:v>
                </c:pt>
                <c:pt idx="14281">
                  <c:v>1.007080078125E-3</c:v>
                </c:pt>
                <c:pt idx="14282">
                  <c:v>1.007080078125E-3</c:v>
                </c:pt>
                <c:pt idx="14283">
                  <c:v>1.0068416595458984E-3</c:v>
                </c:pt>
                <c:pt idx="14284">
                  <c:v>1.007080078125E-3</c:v>
                </c:pt>
                <c:pt idx="14285">
                  <c:v>1.007080078125E-3</c:v>
                </c:pt>
                <c:pt idx="14286">
                  <c:v>1.0068416595458984E-3</c:v>
                </c:pt>
                <c:pt idx="14287">
                  <c:v>1.007080078125E-3</c:v>
                </c:pt>
                <c:pt idx="14288">
                  <c:v>1.007080078125E-3</c:v>
                </c:pt>
                <c:pt idx="14289">
                  <c:v>1.0068416595458984E-3</c:v>
                </c:pt>
                <c:pt idx="14290">
                  <c:v>1.007080078125E-3</c:v>
                </c:pt>
                <c:pt idx="14291">
                  <c:v>1.0080337524414063E-3</c:v>
                </c:pt>
                <c:pt idx="14292">
                  <c:v>1.007080078125E-3</c:v>
                </c:pt>
                <c:pt idx="14293">
                  <c:v>1.0068416595458984E-3</c:v>
                </c:pt>
                <c:pt idx="14294">
                  <c:v>1.007080078125E-3</c:v>
                </c:pt>
                <c:pt idx="14295">
                  <c:v>1.007080078125E-3</c:v>
                </c:pt>
                <c:pt idx="14296">
                  <c:v>1.0068416595458984E-3</c:v>
                </c:pt>
                <c:pt idx="14297">
                  <c:v>1.007080078125E-3</c:v>
                </c:pt>
                <c:pt idx="14298">
                  <c:v>1.0068416595458984E-3</c:v>
                </c:pt>
                <c:pt idx="14299">
                  <c:v>1.007080078125E-3</c:v>
                </c:pt>
                <c:pt idx="14300">
                  <c:v>1.007080078125E-3</c:v>
                </c:pt>
                <c:pt idx="14301">
                  <c:v>1.0068416595458984E-3</c:v>
                </c:pt>
                <c:pt idx="14302">
                  <c:v>1.007080078125E-3</c:v>
                </c:pt>
                <c:pt idx="14303">
                  <c:v>1.0080337524414063E-3</c:v>
                </c:pt>
                <c:pt idx="14304">
                  <c:v>1.007080078125E-3</c:v>
                </c:pt>
                <c:pt idx="14305">
                  <c:v>1.0068416595458984E-3</c:v>
                </c:pt>
                <c:pt idx="14306">
                  <c:v>1.007080078125E-3</c:v>
                </c:pt>
                <c:pt idx="14307">
                  <c:v>1.007080078125E-3</c:v>
                </c:pt>
                <c:pt idx="14308">
                  <c:v>1.0068416595458984E-3</c:v>
                </c:pt>
                <c:pt idx="14309">
                  <c:v>1.007080078125E-3</c:v>
                </c:pt>
                <c:pt idx="14310">
                  <c:v>1.007080078125E-3</c:v>
                </c:pt>
                <c:pt idx="14311">
                  <c:v>1.0068416595458984E-3</c:v>
                </c:pt>
                <c:pt idx="14312">
                  <c:v>1.007080078125E-3</c:v>
                </c:pt>
                <c:pt idx="14313">
                  <c:v>1.007080078125E-3</c:v>
                </c:pt>
                <c:pt idx="14314">
                  <c:v>1.0068416595458984E-3</c:v>
                </c:pt>
                <c:pt idx="14315">
                  <c:v>1.007080078125E-3</c:v>
                </c:pt>
                <c:pt idx="14316">
                  <c:v>1.0080337524414063E-3</c:v>
                </c:pt>
                <c:pt idx="14317">
                  <c:v>1.007080078125E-3</c:v>
                </c:pt>
                <c:pt idx="14318">
                  <c:v>1.0068416595458984E-3</c:v>
                </c:pt>
                <c:pt idx="14319">
                  <c:v>4.0280818939208984E-3</c:v>
                </c:pt>
                <c:pt idx="14320">
                  <c:v>1.0068416595458984E-3</c:v>
                </c:pt>
                <c:pt idx="14321">
                  <c:v>1.007080078125E-3</c:v>
                </c:pt>
                <c:pt idx="14322">
                  <c:v>1.007080078125E-3</c:v>
                </c:pt>
                <c:pt idx="14323">
                  <c:v>1.0068416595458984E-3</c:v>
                </c:pt>
                <c:pt idx="14324">
                  <c:v>1.007080078125E-3</c:v>
                </c:pt>
                <c:pt idx="14325">
                  <c:v>1.0080337524414063E-3</c:v>
                </c:pt>
                <c:pt idx="14326">
                  <c:v>1.007080078125E-3</c:v>
                </c:pt>
                <c:pt idx="14327">
                  <c:v>1.0068416595458984E-3</c:v>
                </c:pt>
                <c:pt idx="14328">
                  <c:v>1.007080078125E-3</c:v>
                </c:pt>
                <c:pt idx="14329">
                  <c:v>1.007080078125E-3</c:v>
                </c:pt>
                <c:pt idx="14330">
                  <c:v>1.0068416595458984E-3</c:v>
                </c:pt>
                <c:pt idx="14331">
                  <c:v>1.007080078125E-3</c:v>
                </c:pt>
                <c:pt idx="14332">
                  <c:v>1.007080078125E-3</c:v>
                </c:pt>
                <c:pt idx="14333">
                  <c:v>1.0068416595458984E-3</c:v>
                </c:pt>
                <c:pt idx="14334">
                  <c:v>1.007080078125E-3</c:v>
                </c:pt>
                <c:pt idx="14335">
                  <c:v>1.007080078125E-3</c:v>
                </c:pt>
                <c:pt idx="14336">
                  <c:v>1.0068416595458984E-3</c:v>
                </c:pt>
                <c:pt idx="14337">
                  <c:v>1.007080078125E-3</c:v>
                </c:pt>
                <c:pt idx="14338">
                  <c:v>1.0080337524414063E-3</c:v>
                </c:pt>
                <c:pt idx="14339">
                  <c:v>1.0068416595458984E-3</c:v>
                </c:pt>
                <c:pt idx="14340">
                  <c:v>1.007080078125E-3</c:v>
                </c:pt>
                <c:pt idx="14341">
                  <c:v>1.007080078125E-3</c:v>
                </c:pt>
                <c:pt idx="14342">
                  <c:v>1.0068416595458984E-3</c:v>
                </c:pt>
                <c:pt idx="14343">
                  <c:v>1.007080078125E-3</c:v>
                </c:pt>
                <c:pt idx="14344">
                  <c:v>1.007080078125E-3</c:v>
                </c:pt>
                <c:pt idx="14345">
                  <c:v>1.0068416595458984E-3</c:v>
                </c:pt>
                <c:pt idx="14346">
                  <c:v>1.007080078125E-3</c:v>
                </c:pt>
                <c:pt idx="14347">
                  <c:v>1.007080078125E-3</c:v>
                </c:pt>
                <c:pt idx="14348">
                  <c:v>1.0068416595458984E-3</c:v>
                </c:pt>
                <c:pt idx="14349">
                  <c:v>1.007080078125E-3</c:v>
                </c:pt>
                <c:pt idx="14350">
                  <c:v>1.0080337524414063E-3</c:v>
                </c:pt>
                <c:pt idx="14351">
                  <c:v>1.007080078125E-3</c:v>
                </c:pt>
                <c:pt idx="14352">
                  <c:v>1.0068416595458984E-3</c:v>
                </c:pt>
                <c:pt idx="14353">
                  <c:v>1.007080078125E-3</c:v>
                </c:pt>
                <c:pt idx="14354">
                  <c:v>1.007080078125E-3</c:v>
                </c:pt>
                <c:pt idx="14355">
                  <c:v>1.0068416595458984E-3</c:v>
                </c:pt>
                <c:pt idx="14356">
                  <c:v>1.007080078125E-3</c:v>
                </c:pt>
                <c:pt idx="14357">
                  <c:v>1.007080078125E-3</c:v>
                </c:pt>
                <c:pt idx="14358">
                  <c:v>1.0068416595458984E-3</c:v>
                </c:pt>
                <c:pt idx="14359">
                  <c:v>1.007080078125E-3</c:v>
                </c:pt>
                <c:pt idx="14360">
                  <c:v>1.007080078125E-3</c:v>
                </c:pt>
                <c:pt idx="14361">
                  <c:v>1.0068416595458984E-3</c:v>
                </c:pt>
                <c:pt idx="14362">
                  <c:v>1.007080078125E-3</c:v>
                </c:pt>
                <c:pt idx="14363">
                  <c:v>1.0080337524414063E-3</c:v>
                </c:pt>
                <c:pt idx="14364">
                  <c:v>1.0068416595458984E-3</c:v>
                </c:pt>
                <c:pt idx="14365">
                  <c:v>1.007080078125E-3</c:v>
                </c:pt>
                <c:pt idx="14366">
                  <c:v>1.007080078125E-3</c:v>
                </c:pt>
                <c:pt idx="14367">
                  <c:v>1.0068416595458984E-3</c:v>
                </c:pt>
                <c:pt idx="14368">
                  <c:v>1.007080078125E-3</c:v>
                </c:pt>
                <c:pt idx="14369">
                  <c:v>1.007080078125E-3</c:v>
                </c:pt>
                <c:pt idx="14370">
                  <c:v>1.0068416595458984E-3</c:v>
                </c:pt>
                <c:pt idx="14371">
                  <c:v>1.007080078125E-3</c:v>
                </c:pt>
                <c:pt idx="14372">
                  <c:v>1.007080078125E-3</c:v>
                </c:pt>
                <c:pt idx="14373">
                  <c:v>1.0068416595458984E-3</c:v>
                </c:pt>
                <c:pt idx="14374">
                  <c:v>1.007080078125E-3</c:v>
                </c:pt>
                <c:pt idx="14375">
                  <c:v>1.0080337524414063E-3</c:v>
                </c:pt>
                <c:pt idx="14376">
                  <c:v>1.007080078125E-3</c:v>
                </c:pt>
                <c:pt idx="14377">
                  <c:v>1.0068416595458984E-3</c:v>
                </c:pt>
                <c:pt idx="14378">
                  <c:v>1.007080078125E-3</c:v>
                </c:pt>
                <c:pt idx="14379">
                  <c:v>1.007080078125E-3</c:v>
                </c:pt>
                <c:pt idx="14380">
                  <c:v>1.0068416595458984E-3</c:v>
                </c:pt>
                <c:pt idx="14381">
                  <c:v>1.007080078125E-3</c:v>
                </c:pt>
                <c:pt idx="14382">
                  <c:v>1.007080078125E-3</c:v>
                </c:pt>
                <c:pt idx="14383">
                  <c:v>1.0068416595458984E-3</c:v>
                </c:pt>
                <c:pt idx="14384">
                  <c:v>1.007080078125E-3</c:v>
                </c:pt>
                <c:pt idx="14385">
                  <c:v>1.007080078125E-3</c:v>
                </c:pt>
                <c:pt idx="14386">
                  <c:v>1.0068416595458984E-3</c:v>
                </c:pt>
                <c:pt idx="14387">
                  <c:v>1.007080078125E-3</c:v>
                </c:pt>
                <c:pt idx="14388">
                  <c:v>1.0080337524414063E-3</c:v>
                </c:pt>
                <c:pt idx="14389">
                  <c:v>1.0068416595458984E-3</c:v>
                </c:pt>
                <c:pt idx="14390">
                  <c:v>1.007080078125E-3</c:v>
                </c:pt>
                <c:pt idx="14391">
                  <c:v>1.007080078125E-3</c:v>
                </c:pt>
                <c:pt idx="14392">
                  <c:v>1.0068416595458984E-3</c:v>
                </c:pt>
                <c:pt idx="14393">
                  <c:v>1.007080078125E-3</c:v>
                </c:pt>
                <c:pt idx="14394">
                  <c:v>1.007080078125E-3</c:v>
                </c:pt>
                <c:pt idx="14395">
                  <c:v>1.0068416595458984E-3</c:v>
                </c:pt>
                <c:pt idx="14396">
                  <c:v>1.007080078125E-3</c:v>
                </c:pt>
                <c:pt idx="14397">
                  <c:v>1.007080078125E-3</c:v>
                </c:pt>
                <c:pt idx="14398">
                  <c:v>1.0068416595458984E-3</c:v>
                </c:pt>
                <c:pt idx="14399">
                  <c:v>1.007080078125E-3</c:v>
                </c:pt>
                <c:pt idx="14400">
                  <c:v>1.0080337524414063E-3</c:v>
                </c:pt>
                <c:pt idx="14401">
                  <c:v>1.007080078125E-3</c:v>
                </c:pt>
                <c:pt idx="14402">
                  <c:v>1.0068416595458984E-3</c:v>
                </c:pt>
                <c:pt idx="14403">
                  <c:v>1.007080078125E-3</c:v>
                </c:pt>
                <c:pt idx="14404">
                  <c:v>1.007080078125E-3</c:v>
                </c:pt>
                <c:pt idx="14405">
                  <c:v>1.0068416595458984E-3</c:v>
                </c:pt>
                <c:pt idx="14406">
                  <c:v>1.007080078125E-3</c:v>
                </c:pt>
                <c:pt idx="14407">
                  <c:v>1.007080078125E-3</c:v>
                </c:pt>
                <c:pt idx="14408">
                  <c:v>1.0068416595458984E-3</c:v>
                </c:pt>
                <c:pt idx="14409">
                  <c:v>1.007080078125E-3</c:v>
                </c:pt>
                <c:pt idx="14410">
                  <c:v>1.007080078125E-3</c:v>
                </c:pt>
                <c:pt idx="14411">
                  <c:v>1.0068416595458984E-3</c:v>
                </c:pt>
                <c:pt idx="14412">
                  <c:v>1.007080078125E-3</c:v>
                </c:pt>
                <c:pt idx="14413">
                  <c:v>1.0080337524414063E-3</c:v>
                </c:pt>
                <c:pt idx="14414">
                  <c:v>1.0068416595458984E-3</c:v>
                </c:pt>
                <c:pt idx="14415">
                  <c:v>1.007080078125E-3</c:v>
                </c:pt>
                <c:pt idx="14416">
                  <c:v>1.007080078125E-3</c:v>
                </c:pt>
                <c:pt idx="14417">
                  <c:v>1.0068416595458984E-3</c:v>
                </c:pt>
                <c:pt idx="14418">
                  <c:v>1.007080078125E-3</c:v>
                </c:pt>
                <c:pt idx="14419">
                  <c:v>1.007080078125E-3</c:v>
                </c:pt>
                <c:pt idx="14420">
                  <c:v>1.0068416595458984E-3</c:v>
                </c:pt>
                <c:pt idx="14421">
                  <c:v>1.007080078125E-3</c:v>
                </c:pt>
                <c:pt idx="14422">
                  <c:v>1.007080078125E-3</c:v>
                </c:pt>
                <c:pt idx="14423">
                  <c:v>1.0068416595458984E-3</c:v>
                </c:pt>
                <c:pt idx="14424">
                  <c:v>1.007080078125E-3</c:v>
                </c:pt>
                <c:pt idx="14425">
                  <c:v>1.0080337524414063E-3</c:v>
                </c:pt>
                <c:pt idx="14426">
                  <c:v>2.0139217376708984E-3</c:v>
                </c:pt>
                <c:pt idx="14427">
                  <c:v>1.007080078125E-3</c:v>
                </c:pt>
                <c:pt idx="14428">
                  <c:v>1.007080078125E-3</c:v>
                </c:pt>
                <c:pt idx="14429">
                  <c:v>1.0068416595458984E-3</c:v>
                </c:pt>
                <c:pt idx="14430">
                  <c:v>1.007080078125E-3</c:v>
                </c:pt>
                <c:pt idx="14431">
                  <c:v>1.007080078125E-3</c:v>
                </c:pt>
                <c:pt idx="14432">
                  <c:v>1.0068416595458984E-3</c:v>
                </c:pt>
                <c:pt idx="14433">
                  <c:v>1.007080078125E-3</c:v>
                </c:pt>
                <c:pt idx="14434">
                  <c:v>1.007080078125E-3</c:v>
                </c:pt>
                <c:pt idx="14435">
                  <c:v>1.0068416595458984E-3</c:v>
                </c:pt>
                <c:pt idx="14436">
                  <c:v>1.007080078125E-3</c:v>
                </c:pt>
                <c:pt idx="14437">
                  <c:v>1.0080337524414063E-3</c:v>
                </c:pt>
                <c:pt idx="14438">
                  <c:v>1.0068416595458984E-3</c:v>
                </c:pt>
                <c:pt idx="14439">
                  <c:v>1.007080078125E-3</c:v>
                </c:pt>
                <c:pt idx="14440">
                  <c:v>1.007080078125E-3</c:v>
                </c:pt>
                <c:pt idx="14441">
                  <c:v>1.0068416595458984E-3</c:v>
                </c:pt>
                <c:pt idx="14442">
                  <c:v>1.007080078125E-3</c:v>
                </c:pt>
                <c:pt idx="14443">
                  <c:v>1.007080078125E-3</c:v>
                </c:pt>
                <c:pt idx="14444">
                  <c:v>1.0068416595458984E-3</c:v>
                </c:pt>
                <c:pt idx="14445">
                  <c:v>1.007080078125E-3</c:v>
                </c:pt>
                <c:pt idx="14446">
                  <c:v>1.1078119277954102E-2</c:v>
                </c:pt>
                <c:pt idx="14447">
                  <c:v>1.0068416595458984E-3</c:v>
                </c:pt>
                <c:pt idx="14448">
                  <c:v>1.007080078125E-3</c:v>
                </c:pt>
                <c:pt idx="14449">
                  <c:v>1.007080078125E-3</c:v>
                </c:pt>
                <c:pt idx="14450">
                  <c:v>1.0068416595458984E-3</c:v>
                </c:pt>
                <c:pt idx="14451">
                  <c:v>1.007080078125E-3</c:v>
                </c:pt>
                <c:pt idx="14452">
                  <c:v>1.0080337524414063E-3</c:v>
                </c:pt>
                <c:pt idx="14453">
                  <c:v>1.0068416595458984E-3</c:v>
                </c:pt>
                <c:pt idx="14454">
                  <c:v>1.007080078125E-3</c:v>
                </c:pt>
                <c:pt idx="14455">
                  <c:v>1.007080078125E-3</c:v>
                </c:pt>
                <c:pt idx="14456">
                  <c:v>1.0068416595458984E-3</c:v>
                </c:pt>
                <c:pt idx="14457">
                  <c:v>1.007080078125E-3</c:v>
                </c:pt>
                <c:pt idx="14458">
                  <c:v>1.007080078125E-3</c:v>
                </c:pt>
                <c:pt idx="14459">
                  <c:v>1.0068416595458984E-3</c:v>
                </c:pt>
                <c:pt idx="14460">
                  <c:v>1.007080078125E-3</c:v>
                </c:pt>
                <c:pt idx="14461">
                  <c:v>1.007080078125E-3</c:v>
                </c:pt>
                <c:pt idx="14462">
                  <c:v>1.0068416595458984E-3</c:v>
                </c:pt>
                <c:pt idx="14463">
                  <c:v>1.007080078125E-3</c:v>
                </c:pt>
                <c:pt idx="14464">
                  <c:v>1.0080337524414063E-3</c:v>
                </c:pt>
                <c:pt idx="14465">
                  <c:v>1.007080078125E-3</c:v>
                </c:pt>
                <c:pt idx="14466">
                  <c:v>1.0068416595458984E-3</c:v>
                </c:pt>
                <c:pt idx="14467">
                  <c:v>1.007080078125E-3</c:v>
                </c:pt>
                <c:pt idx="14468">
                  <c:v>1.007080078125E-3</c:v>
                </c:pt>
                <c:pt idx="14469">
                  <c:v>1.0068416595458984E-3</c:v>
                </c:pt>
                <c:pt idx="14470">
                  <c:v>1.007080078125E-3</c:v>
                </c:pt>
                <c:pt idx="14471">
                  <c:v>1.007080078125E-3</c:v>
                </c:pt>
                <c:pt idx="14472">
                  <c:v>1.0068416595458984E-3</c:v>
                </c:pt>
                <c:pt idx="14473">
                  <c:v>1.007080078125E-3</c:v>
                </c:pt>
                <c:pt idx="14474">
                  <c:v>1.007080078125E-3</c:v>
                </c:pt>
                <c:pt idx="14475">
                  <c:v>1.0068416595458984E-3</c:v>
                </c:pt>
                <c:pt idx="14476">
                  <c:v>1.007080078125E-3</c:v>
                </c:pt>
                <c:pt idx="14477">
                  <c:v>1.0080337524414063E-3</c:v>
                </c:pt>
                <c:pt idx="14478">
                  <c:v>1.0068416595458984E-3</c:v>
                </c:pt>
                <c:pt idx="14479">
                  <c:v>1.007080078125E-3</c:v>
                </c:pt>
                <c:pt idx="14480">
                  <c:v>1.007080078125E-3</c:v>
                </c:pt>
                <c:pt idx="14481">
                  <c:v>1.0068416595458984E-3</c:v>
                </c:pt>
                <c:pt idx="14482">
                  <c:v>1.007080078125E-3</c:v>
                </c:pt>
                <c:pt idx="14483">
                  <c:v>1.007080078125E-3</c:v>
                </c:pt>
                <c:pt idx="14484">
                  <c:v>1.0068416595458984E-3</c:v>
                </c:pt>
                <c:pt idx="14485">
                  <c:v>1.007080078125E-3</c:v>
                </c:pt>
                <c:pt idx="14486">
                  <c:v>1.007080078125E-3</c:v>
                </c:pt>
                <c:pt idx="14487">
                  <c:v>1.0068416595458984E-3</c:v>
                </c:pt>
                <c:pt idx="14488">
                  <c:v>1.007080078125E-3</c:v>
                </c:pt>
                <c:pt idx="14489">
                  <c:v>1.0080337524414063E-3</c:v>
                </c:pt>
                <c:pt idx="14490">
                  <c:v>1.007080078125E-3</c:v>
                </c:pt>
                <c:pt idx="14491">
                  <c:v>1.0068416595458984E-3</c:v>
                </c:pt>
                <c:pt idx="14492">
                  <c:v>1.007080078125E-3</c:v>
                </c:pt>
                <c:pt idx="14493">
                  <c:v>1.007080078125E-3</c:v>
                </c:pt>
                <c:pt idx="14494">
                  <c:v>1.0068416595458984E-3</c:v>
                </c:pt>
                <c:pt idx="14495">
                  <c:v>1.007080078125E-3</c:v>
                </c:pt>
                <c:pt idx="14496">
                  <c:v>1.007080078125E-3</c:v>
                </c:pt>
                <c:pt idx="14497">
                  <c:v>1.0068416595458984E-3</c:v>
                </c:pt>
                <c:pt idx="14498">
                  <c:v>1.007080078125E-3</c:v>
                </c:pt>
                <c:pt idx="14499">
                  <c:v>1.007080078125E-3</c:v>
                </c:pt>
                <c:pt idx="14500">
                  <c:v>1.0068416595458984E-3</c:v>
                </c:pt>
                <c:pt idx="14501">
                  <c:v>1.007080078125E-3</c:v>
                </c:pt>
                <c:pt idx="14502">
                  <c:v>1.0080337524414063E-3</c:v>
                </c:pt>
                <c:pt idx="14503">
                  <c:v>1.0068416595458984E-3</c:v>
                </c:pt>
                <c:pt idx="14504">
                  <c:v>1.007080078125E-3</c:v>
                </c:pt>
                <c:pt idx="14505">
                  <c:v>1.007080078125E-3</c:v>
                </c:pt>
                <c:pt idx="14506">
                  <c:v>1.0068416595458984E-3</c:v>
                </c:pt>
                <c:pt idx="14507">
                  <c:v>1.007080078125E-3</c:v>
                </c:pt>
                <c:pt idx="14508">
                  <c:v>1.007080078125E-3</c:v>
                </c:pt>
                <c:pt idx="14509">
                  <c:v>1.0068416595458984E-3</c:v>
                </c:pt>
                <c:pt idx="14510">
                  <c:v>1.007080078125E-3</c:v>
                </c:pt>
                <c:pt idx="14511">
                  <c:v>1.007080078125E-3</c:v>
                </c:pt>
                <c:pt idx="14512">
                  <c:v>1.0068416595458984E-3</c:v>
                </c:pt>
                <c:pt idx="14513">
                  <c:v>1.007080078125E-3</c:v>
                </c:pt>
                <c:pt idx="14514">
                  <c:v>1.0080337524414063E-3</c:v>
                </c:pt>
                <c:pt idx="14515">
                  <c:v>1.007080078125E-3</c:v>
                </c:pt>
                <c:pt idx="14516">
                  <c:v>1.0068416595458984E-3</c:v>
                </c:pt>
                <c:pt idx="14517">
                  <c:v>1.007080078125E-3</c:v>
                </c:pt>
                <c:pt idx="14518">
                  <c:v>1.007080078125E-3</c:v>
                </c:pt>
                <c:pt idx="14519">
                  <c:v>1.0068416595458984E-3</c:v>
                </c:pt>
                <c:pt idx="14520">
                  <c:v>1.007080078125E-3</c:v>
                </c:pt>
                <c:pt idx="14521">
                  <c:v>1.007080078125E-3</c:v>
                </c:pt>
                <c:pt idx="14522">
                  <c:v>1.0068416595458984E-3</c:v>
                </c:pt>
                <c:pt idx="14523">
                  <c:v>1.007080078125E-3</c:v>
                </c:pt>
                <c:pt idx="14524">
                  <c:v>1.007080078125E-3</c:v>
                </c:pt>
                <c:pt idx="14525">
                  <c:v>1.0068416595458984E-3</c:v>
                </c:pt>
                <c:pt idx="14526">
                  <c:v>1.007080078125E-3</c:v>
                </c:pt>
                <c:pt idx="14527">
                  <c:v>1.0080337524414063E-3</c:v>
                </c:pt>
                <c:pt idx="14528">
                  <c:v>1.0068416595458984E-3</c:v>
                </c:pt>
                <c:pt idx="14529">
                  <c:v>1.007080078125E-3</c:v>
                </c:pt>
                <c:pt idx="14530">
                  <c:v>1.007080078125E-3</c:v>
                </c:pt>
                <c:pt idx="14531">
                  <c:v>1.0068416595458984E-3</c:v>
                </c:pt>
                <c:pt idx="14532">
                  <c:v>1.007080078125E-3</c:v>
                </c:pt>
                <c:pt idx="14533">
                  <c:v>1.007080078125E-3</c:v>
                </c:pt>
                <c:pt idx="14534">
                  <c:v>1.0068416595458984E-3</c:v>
                </c:pt>
                <c:pt idx="14535">
                  <c:v>1.007080078125E-3</c:v>
                </c:pt>
                <c:pt idx="14536">
                  <c:v>1.007080078125E-3</c:v>
                </c:pt>
                <c:pt idx="14537">
                  <c:v>1.0068416595458984E-3</c:v>
                </c:pt>
                <c:pt idx="14538">
                  <c:v>1.007080078125E-3</c:v>
                </c:pt>
                <c:pt idx="14539">
                  <c:v>1.0080337524414063E-3</c:v>
                </c:pt>
                <c:pt idx="14540">
                  <c:v>1.007080078125E-3</c:v>
                </c:pt>
                <c:pt idx="14541">
                  <c:v>1.0068416595458984E-3</c:v>
                </c:pt>
                <c:pt idx="14542">
                  <c:v>1.007080078125E-3</c:v>
                </c:pt>
                <c:pt idx="14543">
                  <c:v>1.007080078125E-3</c:v>
                </c:pt>
                <c:pt idx="14544">
                  <c:v>1.0068416595458984E-3</c:v>
                </c:pt>
                <c:pt idx="14545">
                  <c:v>1.007080078125E-3</c:v>
                </c:pt>
                <c:pt idx="14546">
                  <c:v>1.007080078125E-3</c:v>
                </c:pt>
                <c:pt idx="14547">
                  <c:v>1.0068416595458984E-3</c:v>
                </c:pt>
                <c:pt idx="14548">
                  <c:v>1.007080078125E-3</c:v>
                </c:pt>
                <c:pt idx="14549">
                  <c:v>1.007080078125E-3</c:v>
                </c:pt>
                <c:pt idx="14550">
                  <c:v>1.0068416595458984E-3</c:v>
                </c:pt>
                <c:pt idx="14551">
                  <c:v>1.0080337524414063E-3</c:v>
                </c:pt>
                <c:pt idx="14552">
                  <c:v>1.007080078125E-3</c:v>
                </c:pt>
                <c:pt idx="14553">
                  <c:v>1.0068416595458984E-3</c:v>
                </c:pt>
                <c:pt idx="14554">
                  <c:v>1.007080078125E-3</c:v>
                </c:pt>
                <c:pt idx="14555">
                  <c:v>1.007080078125E-3</c:v>
                </c:pt>
                <c:pt idx="14556">
                  <c:v>1.0068416595458984E-3</c:v>
                </c:pt>
                <c:pt idx="14557">
                  <c:v>1.007080078125E-3</c:v>
                </c:pt>
                <c:pt idx="14558">
                  <c:v>1.007080078125E-3</c:v>
                </c:pt>
                <c:pt idx="14559">
                  <c:v>1.0068416595458984E-3</c:v>
                </c:pt>
                <c:pt idx="14560">
                  <c:v>1.007080078125E-3</c:v>
                </c:pt>
                <c:pt idx="14561">
                  <c:v>1.007080078125E-3</c:v>
                </c:pt>
                <c:pt idx="14562">
                  <c:v>1.0068416595458984E-3</c:v>
                </c:pt>
                <c:pt idx="14563">
                  <c:v>1.007080078125E-3</c:v>
                </c:pt>
                <c:pt idx="14564">
                  <c:v>1.0080337524414063E-3</c:v>
                </c:pt>
                <c:pt idx="14565">
                  <c:v>1.007080078125E-3</c:v>
                </c:pt>
                <c:pt idx="14566">
                  <c:v>1.0068416595458984E-3</c:v>
                </c:pt>
                <c:pt idx="14567">
                  <c:v>1.007080078125E-3</c:v>
                </c:pt>
                <c:pt idx="14568">
                  <c:v>1.007080078125E-3</c:v>
                </c:pt>
                <c:pt idx="14569">
                  <c:v>1.0068416595458984E-3</c:v>
                </c:pt>
                <c:pt idx="14570">
                  <c:v>1.007080078125E-3</c:v>
                </c:pt>
                <c:pt idx="14571">
                  <c:v>1.007080078125E-3</c:v>
                </c:pt>
                <c:pt idx="14572">
                  <c:v>1.0068416595458984E-3</c:v>
                </c:pt>
                <c:pt idx="14573">
                  <c:v>1.007080078125E-3</c:v>
                </c:pt>
                <c:pt idx="14574">
                  <c:v>1.007080078125E-3</c:v>
                </c:pt>
                <c:pt idx="14575">
                  <c:v>1.0068416595458984E-3</c:v>
                </c:pt>
                <c:pt idx="14576">
                  <c:v>1.0080337524414063E-3</c:v>
                </c:pt>
                <c:pt idx="14577">
                  <c:v>1.007080078125E-3</c:v>
                </c:pt>
                <c:pt idx="14578">
                  <c:v>1.0068416595458984E-3</c:v>
                </c:pt>
                <c:pt idx="14579">
                  <c:v>1.007080078125E-3</c:v>
                </c:pt>
                <c:pt idx="14580">
                  <c:v>1.007080078125E-3</c:v>
                </c:pt>
                <c:pt idx="14581">
                  <c:v>1.0068416595458984E-3</c:v>
                </c:pt>
                <c:pt idx="14582">
                  <c:v>1.007080078125E-3</c:v>
                </c:pt>
                <c:pt idx="14583">
                  <c:v>1.007080078125E-3</c:v>
                </c:pt>
                <c:pt idx="14584">
                  <c:v>1.0068416595458984E-3</c:v>
                </c:pt>
                <c:pt idx="14585">
                  <c:v>1.007080078125E-3</c:v>
                </c:pt>
                <c:pt idx="14586">
                  <c:v>1.007080078125E-3</c:v>
                </c:pt>
                <c:pt idx="14587">
                  <c:v>1.0068416595458984E-3</c:v>
                </c:pt>
                <c:pt idx="14588">
                  <c:v>1.007080078125E-3</c:v>
                </c:pt>
                <c:pt idx="14589">
                  <c:v>1.0080337524414063E-3</c:v>
                </c:pt>
                <c:pt idx="14590">
                  <c:v>1.007080078125E-3</c:v>
                </c:pt>
                <c:pt idx="14591">
                  <c:v>1.0068416595458984E-3</c:v>
                </c:pt>
                <c:pt idx="14592">
                  <c:v>1.007080078125E-3</c:v>
                </c:pt>
                <c:pt idx="14593">
                  <c:v>1.007080078125E-3</c:v>
                </c:pt>
                <c:pt idx="14594">
                  <c:v>1.0068416595458984E-3</c:v>
                </c:pt>
                <c:pt idx="14595">
                  <c:v>1.007080078125E-3</c:v>
                </c:pt>
                <c:pt idx="14596">
                  <c:v>1.007080078125E-3</c:v>
                </c:pt>
                <c:pt idx="14597">
                  <c:v>1.0068416595458984E-3</c:v>
                </c:pt>
                <c:pt idx="14598">
                  <c:v>1.007080078125E-3</c:v>
                </c:pt>
                <c:pt idx="14599">
                  <c:v>1.007080078125E-3</c:v>
                </c:pt>
                <c:pt idx="14600">
                  <c:v>1.0068416595458984E-3</c:v>
                </c:pt>
                <c:pt idx="14601">
                  <c:v>1.0080337524414063E-3</c:v>
                </c:pt>
                <c:pt idx="14602">
                  <c:v>1.007080078125E-3</c:v>
                </c:pt>
                <c:pt idx="14603">
                  <c:v>1.0068416595458984E-3</c:v>
                </c:pt>
                <c:pt idx="14604">
                  <c:v>1.007080078125E-3</c:v>
                </c:pt>
                <c:pt idx="14605">
                  <c:v>1.007080078125E-3</c:v>
                </c:pt>
                <c:pt idx="14606">
                  <c:v>1.0068416595458984E-3</c:v>
                </c:pt>
                <c:pt idx="14607">
                  <c:v>1.007080078125E-3</c:v>
                </c:pt>
                <c:pt idx="14608">
                  <c:v>1.1078119277954102E-2</c:v>
                </c:pt>
                <c:pt idx="14609">
                  <c:v>1.0068416595458984E-3</c:v>
                </c:pt>
                <c:pt idx="14610">
                  <c:v>1.007080078125E-3</c:v>
                </c:pt>
                <c:pt idx="14611">
                  <c:v>1.007080078125E-3</c:v>
                </c:pt>
                <c:pt idx="14612">
                  <c:v>1.0068416595458984E-3</c:v>
                </c:pt>
                <c:pt idx="14613">
                  <c:v>1.007080078125E-3</c:v>
                </c:pt>
                <c:pt idx="14614">
                  <c:v>1.007080078125E-3</c:v>
                </c:pt>
                <c:pt idx="14615">
                  <c:v>1.0068416595458984E-3</c:v>
                </c:pt>
                <c:pt idx="14616">
                  <c:v>1.0080337524414063E-3</c:v>
                </c:pt>
                <c:pt idx="14617">
                  <c:v>1.007080078125E-3</c:v>
                </c:pt>
                <c:pt idx="14618">
                  <c:v>1.0068416595458984E-3</c:v>
                </c:pt>
                <c:pt idx="14619">
                  <c:v>1.007080078125E-3</c:v>
                </c:pt>
                <c:pt idx="14620">
                  <c:v>1.007080078125E-3</c:v>
                </c:pt>
                <c:pt idx="14621">
                  <c:v>1.0068416595458984E-3</c:v>
                </c:pt>
                <c:pt idx="14622">
                  <c:v>1.007080078125E-3</c:v>
                </c:pt>
                <c:pt idx="14623">
                  <c:v>1.007080078125E-3</c:v>
                </c:pt>
                <c:pt idx="14624">
                  <c:v>1.0068416595458984E-3</c:v>
                </c:pt>
                <c:pt idx="14625">
                  <c:v>1.007080078125E-3</c:v>
                </c:pt>
                <c:pt idx="14626">
                  <c:v>1.007080078125E-3</c:v>
                </c:pt>
                <c:pt idx="14627">
                  <c:v>1.0068416595458984E-3</c:v>
                </c:pt>
                <c:pt idx="14628">
                  <c:v>1.007080078125E-3</c:v>
                </c:pt>
                <c:pt idx="14629">
                  <c:v>1.0080337524414063E-3</c:v>
                </c:pt>
                <c:pt idx="14630">
                  <c:v>1.007080078125E-3</c:v>
                </c:pt>
                <c:pt idx="14631">
                  <c:v>1.0068416595458984E-3</c:v>
                </c:pt>
                <c:pt idx="14632">
                  <c:v>1.007080078125E-3</c:v>
                </c:pt>
                <c:pt idx="14633">
                  <c:v>1.007080078125E-3</c:v>
                </c:pt>
                <c:pt idx="14634">
                  <c:v>1.0068416595458984E-3</c:v>
                </c:pt>
                <c:pt idx="14635">
                  <c:v>1.007080078125E-3</c:v>
                </c:pt>
                <c:pt idx="14636">
                  <c:v>1.007080078125E-3</c:v>
                </c:pt>
                <c:pt idx="14637">
                  <c:v>1.0068416595458984E-3</c:v>
                </c:pt>
                <c:pt idx="14638">
                  <c:v>1.007080078125E-3</c:v>
                </c:pt>
                <c:pt idx="14639">
                  <c:v>1.007080078125E-3</c:v>
                </c:pt>
                <c:pt idx="14640">
                  <c:v>1.0068416595458984E-3</c:v>
                </c:pt>
                <c:pt idx="14641">
                  <c:v>1.0080337524414063E-3</c:v>
                </c:pt>
                <c:pt idx="14642">
                  <c:v>1.007080078125E-3</c:v>
                </c:pt>
                <c:pt idx="14643">
                  <c:v>1.0068416595458984E-3</c:v>
                </c:pt>
                <c:pt idx="14644">
                  <c:v>1.007080078125E-3</c:v>
                </c:pt>
                <c:pt idx="14645">
                  <c:v>1.007080078125E-3</c:v>
                </c:pt>
                <c:pt idx="14646">
                  <c:v>1.0068416595458984E-3</c:v>
                </c:pt>
                <c:pt idx="14647">
                  <c:v>1.007080078125E-3</c:v>
                </c:pt>
                <c:pt idx="14648">
                  <c:v>1.007080078125E-3</c:v>
                </c:pt>
                <c:pt idx="14649">
                  <c:v>1.0068416595458984E-3</c:v>
                </c:pt>
                <c:pt idx="14650">
                  <c:v>1.007080078125E-3</c:v>
                </c:pt>
                <c:pt idx="14651">
                  <c:v>1.007080078125E-3</c:v>
                </c:pt>
                <c:pt idx="14652">
                  <c:v>1.0068416595458984E-3</c:v>
                </c:pt>
                <c:pt idx="14653">
                  <c:v>9.0641975402832031E-3</c:v>
                </c:pt>
                <c:pt idx="14654">
                  <c:v>1.0068416595458984E-3</c:v>
                </c:pt>
                <c:pt idx="14655">
                  <c:v>1.007080078125E-3</c:v>
                </c:pt>
                <c:pt idx="14656">
                  <c:v>1.007080078125E-3</c:v>
                </c:pt>
                <c:pt idx="14657">
                  <c:v>1.0068416595458984E-3</c:v>
                </c:pt>
                <c:pt idx="14658">
                  <c:v>1.0080337524414063E-3</c:v>
                </c:pt>
                <c:pt idx="14659">
                  <c:v>1.007080078125E-3</c:v>
                </c:pt>
                <c:pt idx="14660">
                  <c:v>1.0068416595458984E-3</c:v>
                </c:pt>
                <c:pt idx="14661">
                  <c:v>1.007080078125E-3</c:v>
                </c:pt>
                <c:pt idx="14662">
                  <c:v>1.007080078125E-3</c:v>
                </c:pt>
                <c:pt idx="14663">
                  <c:v>1.0068416595458984E-3</c:v>
                </c:pt>
                <c:pt idx="14664">
                  <c:v>1.007080078125E-3</c:v>
                </c:pt>
                <c:pt idx="14665">
                  <c:v>1.007080078125E-3</c:v>
                </c:pt>
                <c:pt idx="14666">
                  <c:v>1.0068416595458984E-3</c:v>
                </c:pt>
                <c:pt idx="14667">
                  <c:v>1.007080078125E-3</c:v>
                </c:pt>
                <c:pt idx="14668">
                  <c:v>1.007080078125E-3</c:v>
                </c:pt>
                <c:pt idx="14669">
                  <c:v>1.0068416595458984E-3</c:v>
                </c:pt>
                <c:pt idx="14670">
                  <c:v>1.007080078125E-3</c:v>
                </c:pt>
                <c:pt idx="14671">
                  <c:v>1.0080337524414063E-3</c:v>
                </c:pt>
                <c:pt idx="14672">
                  <c:v>1.007080078125E-3</c:v>
                </c:pt>
                <c:pt idx="14673">
                  <c:v>1.0068416595458984E-3</c:v>
                </c:pt>
                <c:pt idx="14674">
                  <c:v>1.007080078125E-3</c:v>
                </c:pt>
                <c:pt idx="14675">
                  <c:v>1.007080078125E-3</c:v>
                </c:pt>
                <c:pt idx="14676">
                  <c:v>1.0068416595458984E-3</c:v>
                </c:pt>
                <c:pt idx="14677">
                  <c:v>1.007080078125E-3</c:v>
                </c:pt>
                <c:pt idx="14678">
                  <c:v>1.007080078125E-3</c:v>
                </c:pt>
                <c:pt idx="14679">
                  <c:v>1.0068416595458984E-3</c:v>
                </c:pt>
                <c:pt idx="14680">
                  <c:v>1.007080078125E-3</c:v>
                </c:pt>
                <c:pt idx="14681">
                  <c:v>1.007080078125E-3</c:v>
                </c:pt>
                <c:pt idx="14682">
                  <c:v>1.0068416595458984E-3</c:v>
                </c:pt>
                <c:pt idx="14683">
                  <c:v>1.0080337524414063E-3</c:v>
                </c:pt>
                <c:pt idx="14684">
                  <c:v>1.007080078125E-3</c:v>
                </c:pt>
                <c:pt idx="14685">
                  <c:v>1.0068416595458984E-3</c:v>
                </c:pt>
                <c:pt idx="14686">
                  <c:v>1.007080078125E-3</c:v>
                </c:pt>
                <c:pt idx="14687">
                  <c:v>1.007080078125E-3</c:v>
                </c:pt>
                <c:pt idx="14688">
                  <c:v>1.0068416595458984E-3</c:v>
                </c:pt>
                <c:pt idx="14689">
                  <c:v>1.007080078125E-3</c:v>
                </c:pt>
                <c:pt idx="14690">
                  <c:v>1.007080078125E-3</c:v>
                </c:pt>
                <c:pt idx="14691">
                  <c:v>1.0068416595458984E-3</c:v>
                </c:pt>
                <c:pt idx="14692">
                  <c:v>1.007080078125E-3</c:v>
                </c:pt>
                <c:pt idx="14693">
                  <c:v>1.007080078125E-3</c:v>
                </c:pt>
                <c:pt idx="14694">
                  <c:v>1.0068416595458984E-3</c:v>
                </c:pt>
                <c:pt idx="14695">
                  <c:v>1.007080078125E-3</c:v>
                </c:pt>
                <c:pt idx="14696">
                  <c:v>1.0080337524414063E-3</c:v>
                </c:pt>
                <c:pt idx="14697">
                  <c:v>1.007080078125E-3</c:v>
                </c:pt>
                <c:pt idx="14698">
                  <c:v>1.0068416595458984E-3</c:v>
                </c:pt>
                <c:pt idx="14699">
                  <c:v>1.007080078125E-3</c:v>
                </c:pt>
                <c:pt idx="14700">
                  <c:v>1.007080078125E-3</c:v>
                </c:pt>
                <c:pt idx="14701">
                  <c:v>1.0068416595458984E-3</c:v>
                </c:pt>
                <c:pt idx="14702">
                  <c:v>1.007080078125E-3</c:v>
                </c:pt>
                <c:pt idx="14703">
                  <c:v>1.007080078125E-3</c:v>
                </c:pt>
                <c:pt idx="14704">
                  <c:v>1.0068416595458984E-3</c:v>
                </c:pt>
                <c:pt idx="14705">
                  <c:v>1.007080078125E-3</c:v>
                </c:pt>
                <c:pt idx="14706">
                  <c:v>1.007080078125E-3</c:v>
                </c:pt>
                <c:pt idx="14707">
                  <c:v>1.0068416595458984E-3</c:v>
                </c:pt>
                <c:pt idx="14708">
                  <c:v>1.0080337524414063E-3</c:v>
                </c:pt>
                <c:pt idx="14709">
                  <c:v>1.007080078125E-3</c:v>
                </c:pt>
                <c:pt idx="14710">
                  <c:v>1.0068416595458984E-3</c:v>
                </c:pt>
                <c:pt idx="14711">
                  <c:v>1.007080078125E-3</c:v>
                </c:pt>
                <c:pt idx="14712">
                  <c:v>1.007080078125E-3</c:v>
                </c:pt>
                <c:pt idx="14713">
                  <c:v>1.0068416595458984E-3</c:v>
                </c:pt>
                <c:pt idx="14714">
                  <c:v>1.007080078125E-3</c:v>
                </c:pt>
                <c:pt idx="14715">
                  <c:v>1.007080078125E-3</c:v>
                </c:pt>
                <c:pt idx="14716">
                  <c:v>1.0068416595458984E-3</c:v>
                </c:pt>
                <c:pt idx="14717">
                  <c:v>1.007080078125E-3</c:v>
                </c:pt>
                <c:pt idx="14718">
                  <c:v>1.007080078125E-3</c:v>
                </c:pt>
                <c:pt idx="14719">
                  <c:v>1.0068416595458984E-3</c:v>
                </c:pt>
                <c:pt idx="14720">
                  <c:v>1.007080078125E-3</c:v>
                </c:pt>
                <c:pt idx="14721">
                  <c:v>1.0080337524414063E-3</c:v>
                </c:pt>
                <c:pt idx="14722">
                  <c:v>1.007080078125E-3</c:v>
                </c:pt>
                <c:pt idx="14723">
                  <c:v>1.0068416595458984E-3</c:v>
                </c:pt>
                <c:pt idx="14724">
                  <c:v>1.007080078125E-3</c:v>
                </c:pt>
                <c:pt idx="14725">
                  <c:v>1.007080078125E-3</c:v>
                </c:pt>
                <c:pt idx="14726">
                  <c:v>1.0068416595458984E-3</c:v>
                </c:pt>
                <c:pt idx="14727">
                  <c:v>1.007080078125E-3</c:v>
                </c:pt>
                <c:pt idx="14728">
                  <c:v>1.007080078125E-3</c:v>
                </c:pt>
                <c:pt idx="14729">
                  <c:v>1.0068416595458984E-3</c:v>
                </c:pt>
                <c:pt idx="14730">
                  <c:v>1.007080078125E-3</c:v>
                </c:pt>
                <c:pt idx="14731">
                  <c:v>1.007080078125E-3</c:v>
                </c:pt>
                <c:pt idx="14732">
                  <c:v>1.0068416595458984E-3</c:v>
                </c:pt>
                <c:pt idx="14733">
                  <c:v>1.0080337524414063E-3</c:v>
                </c:pt>
                <c:pt idx="14734">
                  <c:v>1.007080078125E-3</c:v>
                </c:pt>
                <c:pt idx="14735">
                  <c:v>1.0068416595458984E-3</c:v>
                </c:pt>
                <c:pt idx="14736">
                  <c:v>1.007080078125E-3</c:v>
                </c:pt>
                <c:pt idx="14737">
                  <c:v>1.007080078125E-3</c:v>
                </c:pt>
                <c:pt idx="14738">
                  <c:v>1.0068416595458984E-3</c:v>
                </c:pt>
                <c:pt idx="14739">
                  <c:v>1.007080078125E-3</c:v>
                </c:pt>
                <c:pt idx="14740">
                  <c:v>1.007080078125E-3</c:v>
                </c:pt>
                <c:pt idx="14741">
                  <c:v>1.0068416595458984E-3</c:v>
                </c:pt>
                <c:pt idx="14742">
                  <c:v>1.007080078125E-3</c:v>
                </c:pt>
                <c:pt idx="14743">
                  <c:v>1.007080078125E-3</c:v>
                </c:pt>
                <c:pt idx="14744">
                  <c:v>1.0068416595458984E-3</c:v>
                </c:pt>
                <c:pt idx="14745">
                  <c:v>1.007080078125E-3</c:v>
                </c:pt>
                <c:pt idx="14746">
                  <c:v>1.0080337524414063E-3</c:v>
                </c:pt>
                <c:pt idx="14747">
                  <c:v>1.007080078125E-3</c:v>
                </c:pt>
                <c:pt idx="14748">
                  <c:v>1.0068416595458984E-3</c:v>
                </c:pt>
                <c:pt idx="14749">
                  <c:v>1.007080078125E-3</c:v>
                </c:pt>
                <c:pt idx="14750">
                  <c:v>1.007080078125E-3</c:v>
                </c:pt>
                <c:pt idx="14751">
                  <c:v>1.0068416595458984E-3</c:v>
                </c:pt>
                <c:pt idx="14752">
                  <c:v>1.007080078125E-3</c:v>
                </c:pt>
                <c:pt idx="14753">
                  <c:v>1.007080078125E-3</c:v>
                </c:pt>
                <c:pt idx="14754">
                  <c:v>1.0068416595458984E-3</c:v>
                </c:pt>
                <c:pt idx="14755">
                  <c:v>1.007080078125E-3</c:v>
                </c:pt>
                <c:pt idx="14756">
                  <c:v>1.0068416595458984E-3</c:v>
                </c:pt>
                <c:pt idx="14757">
                  <c:v>1.007080078125E-3</c:v>
                </c:pt>
                <c:pt idx="14758">
                  <c:v>1.0080337524414063E-3</c:v>
                </c:pt>
                <c:pt idx="14759">
                  <c:v>1.007080078125E-3</c:v>
                </c:pt>
                <c:pt idx="14760">
                  <c:v>1.0068416595458984E-3</c:v>
                </c:pt>
                <c:pt idx="14761">
                  <c:v>1.007080078125E-3</c:v>
                </c:pt>
                <c:pt idx="14762">
                  <c:v>1.007080078125E-3</c:v>
                </c:pt>
                <c:pt idx="14763">
                  <c:v>1.0068416595458984E-3</c:v>
                </c:pt>
                <c:pt idx="14764">
                  <c:v>1.007080078125E-3</c:v>
                </c:pt>
                <c:pt idx="14765">
                  <c:v>1.007080078125E-3</c:v>
                </c:pt>
                <c:pt idx="14766">
                  <c:v>1.0068416595458984E-3</c:v>
                </c:pt>
                <c:pt idx="14767">
                  <c:v>1.007080078125E-3</c:v>
                </c:pt>
                <c:pt idx="14768">
                  <c:v>1.007080078125E-3</c:v>
                </c:pt>
                <c:pt idx="14769">
                  <c:v>1.0068416595458984E-3</c:v>
                </c:pt>
                <c:pt idx="14770">
                  <c:v>1.007080078125E-3</c:v>
                </c:pt>
                <c:pt idx="14771">
                  <c:v>1.0080337524414063E-3</c:v>
                </c:pt>
                <c:pt idx="14772">
                  <c:v>1.007080078125E-3</c:v>
                </c:pt>
                <c:pt idx="14773">
                  <c:v>1.0068416595458984E-3</c:v>
                </c:pt>
                <c:pt idx="14774">
                  <c:v>1.007080078125E-3</c:v>
                </c:pt>
                <c:pt idx="14775">
                  <c:v>1.007080078125E-3</c:v>
                </c:pt>
                <c:pt idx="14776">
                  <c:v>1.0068416595458984E-3</c:v>
                </c:pt>
                <c:pt idx="14777">
                  <c:v>1.007080078125E-3</c:v>
                </c:pt>
                <c:pt idx="14778">
                  <c:v>1.0068416595458984E-3</c:v>
                </c:pt>
                <c:pt idx="14779">
                  <c:v>1.007080078125E-3</c:v>
                </c:pt>
                <c:pt idx="14780">
                  <c:v>1.007080078125E-3</c:v>
                </c:pt>
                <c:pt idx="14781">
                  <c:v>1.0068416595458984E-3</c:v>
                </c:pt>
                <c:pt idx="14782">
                  <c:v>1.007080078125E-3</c:v>
                </c:pt>
                <c:pt idx="14783">
                  <c:v>1.0080337524414063E-3</c:v>
                </c:pt>
                <c:pt idx="14784">
                  <c:v>1.007080078125E-3</c:v>
                </c:pt>
                <c:pt idx="14785">
                  <c:v>1.0068416595458984E-3</c:v>
                </c:pt>
                <c:pt idx="14786">
                  <c:v>1.007080078125E-3</c:v>
                </c:pt>
                <c:pt idx="14787">
                  <c:v>1.007080078125E-3</c:v>
                </c:pt>
                <c:pt idx="14788">
                  <c:v>1.0068416595458984E-3</c:v>
                </c:pt>
                <c:pt idx="14789">
                  <c:v>1.007080078125E-3</c:v>
                </c:pt>
                <c:pt idx="14790">
                  <c:v>1.007080078125E-3</c:v>
                </c:pt>
                <c:pt idx="14791">
                  <c:v>1.0068416595458984E-3</c:v>
                </c:pt>
                <c:pt idx="14792">
                  <c:v>1.007080078125E-3</c:v>
                </c:pt>
                <c:pt idx="14793">
                  <c:v>1.007080078125E-3</c:v>
                </c:pt>
                <c:pt idx="14794">
                  <c:v>1.0068416595458984E-3</c:v>
                </c:pt>
                <c:pt idx="14795">
                  <c:v>1.007080078125E-3</c:v>
                </c:pt>
                <c:pt idx="14796">
                  <c:v>1.0080337524414063E-3</c:v>
                </c:pt>
                <c:pt idx="14797">
                  <c:v>1.007080078125E-3</c:v>
                </c:pt>
                <c:pt idx="14798">
                  <c:v>1.0068416595458984E-3</c:v>
                </c:pt>
                <c:pt idx="14799">
                  <c:v>1.007080078125E-3</c:v>
                </c:pt>
                <c:pt idx="14800">
                  <c:v>1.0068416595458984E-3</c:v>
                </c:pt>
                <c:pt idx="14801">
                  <c:v>1.007080078125E-3</c:v>
                </c:pt>
                <c:pt idx="14802">
                  <c:v>1.007080078125E-3</c:v>
                </c:pt>
                <c:pt idx="14803">
                  <c:v>1.0068416595458984E-3</c:v>
                </c:pt>
                <c:pt idx="14804">
                  <c:v>1.007080078125E-3</c:v>
                </c:pt>
                <c:pt idx="14805">
                  <c:v>1.007080078125E-3</c:v>
                </c:pt>
                <c:pt idx="14806">
                  <c:v>1.0068416595458984E-3</c:v>
                </c:pt>
                <c:pt idx="14807">
                  <c:v>1.007080078125E-3</c:v>
                </c:pt>
                <c:pt idx="14808">
                  <c:v>1.0080337524414063E-3</c:v>
                </c:pt>
                <c:pt idx="14809">
                  <c:v>1.007080078125E-3</c:v>
                </c:pt>
                <c:pt idx="14810">
                  <c:v>1.0068416595458984E-3</c:v>
                </c:pt>
                <c:pt idx="14811">
                  <c:v>1.007080078125E-3</c:v>
                </c:pt>
                <c:pt idx="14812">
                  <c:v>1.007080078125E-3</c:v>
                </c:pt>
                <c:pt idx="14813">
                  <c:v>1.0068416595458984E-3</c:v>
                </c:pt>
                <c:pt idx="14814">
                  <c:v>1.007080078125E-3</c:v>
                </c:pt>
                <c:pt idx="14815">
                  <c:v>1.007080078125E-3</c:v>
                </c:pt>
                <c:pt idx="14816">
                  <c:v>1.0068416595458984E-3</c:v>
                </c:pt>
                <c:pt idx="14817">
                  <c:v>1.007080078125E-3</c:v>
                </c:pt>
                <c:pt idx="14818">
                  <c:v>1.007080078125E-3</c:v>
                </c:pt>
                <c:pt idx="14819">
                  <c:v>1.0068416595458984E-3</c:v>
                </c:pt>
                <c:pt idx="14820">
                  <c:v>1.007080078125E-3</c:v>
                </c:pt>
                <c:pt idx="14821">
                  <c:v>1.0080337524414063E-3</c:v>
                </c:pt>
                <c:pt idx="14822">
                  <c:v>1.0068416595458984E-3</c:v>
                </c:pt>
                <c:pt idx="14823">
                  <c:v>1.007080078125E-3</c:v>
                </c:pt>
                <c:pt idx="14824">
                  <c:v>1.007080078125E-3</c:v>
                </c:pt>
                <c:pt idx="14825">
                  <c:v>1.0068416595458984E-3</c:v>
                </c:pt>
                <c:pt idx="14826">
                  <c:v>1.007080078125E-3</c:v>
                </c:pt>
                <c:pt idx="14827">
                  <c:v>1.007080078125E-3</c:v>
                </c:pt>
                <c:pt idx="14828">
                  <c:v>1.0068416595458984E-3</c:v>
                </c:pt>
                <c:pt idx="14829">
                  <c:v>1.007080078125E-3</c:v>
                </c:pt>
                <c:pt idx="14830">
                  <c:v>1.007080078125E-3</c:v>
                </c:pt>
                <c:pt idx="14831">
                  <c:v>1.0068416595458984E-3</c:v>
                </c:pt>
                <c:pt idx="14832">
                  <c:v>1.007080078125E-3</c:v>
                </c:pt>
                <c:pt idx="14833">
                  <c:v>1.0080337524414063E-3</c:v>
                </c:pt>
                <c:pt idx="14834">
                  <c:v>1.007080078125E-3</c:v>
                </c:pt>
                <c:pt idx="14835">
                  <c:v>1.0068416595458984E-3</c:v>
                </c:pt>
                <c:pt idx="14836">
                  <c:v>1.007080078125E-3</c:v>
                </c:pt>
                <c:pt idx="14837">
                  <c:v>1.007080078125E-3</c:v>
                </c:pt>
                <c:pt idx="14838">
                  <c:v>1.0068416595458984E-3</c:v>
                </c:pt>
                <c:pt idx="14839">
                  <c:v>1.007080078125E-3</c:v>
                </c:pt>
                <c:pt idx="14840">
                  <c:v>1.007080078125E-3</c:v>
                </c:pt>
                <c:pt idx="14841">
                  <c:v>1.0068416595458984E-3</c:v>
                </c:pt>
                <c:pt idx="14842">
                  <c:v>1.007080078125E-3</c:v>
                </c:pt>
                <c:pt idx="14843">
                  <c:v>1.007080078125E-3</c:v>
                </c:pt>
                <c:pt idx="14844">
                  <c:v>1.0068416595458984E-3</c:v>
                </c:pt>
                <c:pt idx="14845">
                  <c:v>1.007080078125E-3</c:v>
                </c:pt>
                <c:pt idx="14846">
                  <c:v>1.0080337524414063E-3</c:v>
                </c:pt>
                <c:pt idx="14847">
                  <c:v>1.0068416595458984E-3</c:v>
                </c:pt>
                <c:pt idx="14848">
                  <c:v>1.007080078125E-3</c:v>
                </c:pt>
                <c:pt idx="14849">
                  <c:v>1.007080078125E-3</c:v>
                </c:pt>
                <c:pt idx="14850">
                  <c:v>1.0068416595458984E-3</c:v>
                </c:pt>
                <c:pt idx="14851">
                  <c:v>1.007080078125E-3</c:v>
                </c:pt>
                <c:pt idx="14852">
                  <c:v>1.007080078125E-3</c:v>
                </c:pt>
                <c:pt idx="14853">
                  <c:v>1.0068416595458984E-3</c:v>
                </c:pt>
                <c:pt idx="14854">
                  <c:v>1.007080078125E-3</c:v>
                </c:pt>
                <c:pt idx="14855">
                  <c:v>1.007080078125E-3</c:v>
                </c:pt>
                <c:pt idx="14856">
                  <c:v>1.0068416595458984E-3</c:v>
                </c:pt>
                <c:pt idx="14857">
                  <c:v>1.007080078125E-3</c:v>
                </c:pt>
                <c:pt idx="14858">
                  <c:v>1.0080337524414063E-3</c:v>
                </c:pt>
                <c:pt idx="14859">
                  <c:v>1.007080078125E-3</c:v>
                </c:pt>
                <c:pt idx="14860">
                  <c:v>1.0068416595458984E-3</c:v>
                </c:pt>
                <c:pt idx="14861">
                  <c:v>1.007080078125E-3</c:v>
                </c:pt>
                <c:pt idx="14862">
                  <c:v>1.007080078125E-3</c:v>
                </c:pt>
                <c:pt idx="14863">
                  <c:v>1.0068416595458984E-3</c:v>
                </c:pt>
                <c:pt idx="14864">
                  <c:v>1.007080078125E-3</c:v>
                </c:pt>
                <c:pt idx="14865">
                  <c:v>1.007080078125E-3</c:v>
                </c:pt>
                <c:pt idx="14866">
                  <c:v>1.0068416595458984E-3</c:v>
                </c:pt>
                <c:pt idx="14867">
                  <c:v>1.007080078125E-3</c:v>
                </c:pt>
                <c:pt idx="14868">
                  <c:v>1.007080078125E-3</c:v>
                </c:pt>
                <c:pt idx="14869">
                  <c:v>1.0068416595458984E-3</c:v>
                </c:pt>
                <c:pt idx="14870">
                  <c:v>1.007080078125E-3</c:v>
                </c:pt>
                <c:pt idx="14871">
                  <c:v>1.0080337524414063E-3</c:v>
                </c:pt>
                <c:pt idx="14872">
                  <c:v>1.0068416595458984E-3</c:v>
                </c:pt>
                <c:pt idx="14873">
                  <c:v>1.007080078125E-3</c:v>
                </c:pt>
                <c:pt idx="14874">
                  <c:v>1.007080078125E-3</c:v>
                </c:pt>
                <c:pt idx="14875">
                  <c:v>1.0068416595458984E-3</c:v>
                </c:pt>
                <c:pt idx="14876">
                  <c:v>1.007080078125E-3</c:v>
                </c:pt>
                <c:pt idx="14877">
                  <c:v>1.007080078125E-3</c:v>
                </c:pt>
                <c:pt idx="14878">
                  <c:v>1.0068416595458984E-3</c:v>
                </c:pt>
                <c:pt idx="14879">
                  <c:v>1.007080078125E-3</c:v>
                </c:pt>
                <c:pt idx="14880">
                  <c:v>1.007080078125E-3</c:v>
                </c:pt>
                <c:pt idx="14881">
                  <c:v>1.0068416595458984E-3</c:v>
                </c:pt>
                <c:pt idx="14882">
                  <c:v>1.007080078125E-3</c:v>
                </c:pt>
                <c:pt idx="14883">
                  <c:v>1.0080337524414063E-3</c:v>
                </c:pt>
                <c:pt idx="14884">
                  <c:v>1.007080078125E-3</c:v>
                </c:pt>
                <c:pt idx="14885">
                  <c:v>1.0068416595458984E-3</c:v>
                </c:pt>
                <c:pt idx="14886">
                  <c:v>1.007080078125E-3</c:v>
                </c:pt>
                <c:pt idx="14887">
                  <c:v>1.007080078125E-3</c:v>
                </c:pt>
                <c:pt idx="14888">
                  <c:v>1.0068416595458984E-3</c:v>
                </c:pt>
                <c:pt idx="14889">
                  <c:v>1.007080078125E-3</c:v>
                </c:pt>
                <c:pt idx="14890">
                  <c:v>1.007080078125E-3</c:v>
                </c:pt>
                <c:pt idx="14891">
                  <c:v>1.0068416595458984E-3</c:v>
                </c:pt>
                <c:pt idx="14892">
                  <c:v>1.007080078125E-3</c:v>
                </c:pt>
                <c:pt idx="14893">
                  <c:v>1.007080078125E-3</c:v>
                </c:pt>
                <c:pt idx="14894">
                  <c:v>1.0068416595458984E-3</c:v>
                </c:pt>
                <c:pt idx="14895">
                  <c:v>1.007080078125E-3</c:v>
                </c:pt>
                <c:pt idx="14896">
                  <c:v>1.0080337524414063E-3</c:v>
                </c:pt>
                <c:pt idx="14897">
                  <c:v>1.0068416595458984E-3</c:v>
                </c:pt>
                <c:pt idx="14898">
                  <c:v>1.007080078125E-3</c:v>
                </c:pt>
                <c:pt idx="14899">
                  <c:v>1.007080078125E-3</c:v>
                </c:pt>
                <c:pt idx="14900">
                  <c:v>1.0068416595458984E-3</c:v>
                </c:pt>
                <c:pt idx="14901">
                  <c:v>1.007080078125E-3</c:v>
                </c:pt>
                <c:pt idx="14902">
                  <c:v>6.0420036315917969E-3</c:v>
                </c:pt>
                <c:pt idx="14903">
                  <c:v>1.0080337524414063E-3</c:v>
                </c:pt>
                <c:pt idx="14904">
                  <c:v>1.007080078125E-3</c:v>
                </c:pt>
                <c:pt idx="14905">
                  <c:v>1.0068416595458984E-3</c:v>
                </c:pt>
                <c:pt idx="14906">
                  <c:v>1.007080078125E-3</c:v>
                </c:pt>
                <c:pt idx="14907">
                  <c:v>1.007080078125E-3</c:v>
                </c:pt>
                <c:pt idx="14908">
                  <c:v>1.0068416595458984E-3</c:v>
                </c:pt>
                <c:pt idx="14909">
                  <c:v>1.007080078125E-3</c:v>
                </c:pt>
                <c:pt idx="14910">
                  <c:v>1.007080078125E-3</c:v>
                </c:pt>
                <c:pt idx="14911">
                  <c:v>1.0068416595458984E-3</c:v>
                </c:pt>
                <c:pt idx="14912">
                  <c:v>1.007080078125E-3</c:v>
                </c:pt>
                <c:pt idx="14913">
                  <c:v>1.007080078125E-3</c:v>
                </c:pt>
                <c:pt idx="14914">
                  <c:v>1.0068416595458984E-3</c:v>
                </c:pt>
                <c:pt idx="14915">
                  <c:v>1.007080078125E-3</c:v>
                </c:pt>
                <c:pt idx="14916">
                  <c:v>1.0080337524414063E-3</c:v>
                </c:pt>
                <c:pt idx="14917">
                  <c:v>1.0068416595458984E-3</c:v>
                </c:pt>
                <c:pt idx="14918">
                  <c:v>1.007080078125E-3</c:v>
                </c:pt>
                <c:pt idx="14919">
                  <c:v>1.007080078125E-3</c:v>
                </c:pt>
                <c:pt idx="14920">
                  <c:v>1.0068416595458984E-3</c:v>
                </c:pt>
                <c:pt idx="14921">
                  <c:v>1.007080078125E-3</c:v>
                </c:pt>
                <c:pt idx="14922">
                  <c:v>1.007080078125E-3</c:v>
                </c:pt>
                <c:pt idx="14923">
                  <c:v>1.0068416595458984E-3</c:v>
                </c:pt>
                <c:pt idx="14924">
                  <c:v>1.007080078125E-3</c:v>
                </c:pt>
                <c:pt idx="14925">
                  <c:v>1.007080078125E-3</c:v>
                </c:pt>
                <c:pt idx="14926">
                  <c:v>1.0068416595458984E-3</c:v>
                </c:pt>
                <c:pt idx="14927">
                  <c:v>1.007080078125E-3</c:v>
                </c:pt>
                <c:pt idx="14928">
                  <c:v>1.0080337524414063E-3</c:v>
                </c:pt>
                <c:pt idx="14929">
                  <c:v>1.007080078125E-3</c:v>
                </c:pt>
                <c:pt idx="14930">
                  <c:v>1.0068416595458984E-3</c:v>
                </c:pt>
                <c:pt idx="14931">
                  <c:v>1.007080078125E-3</c:v>
                </c:pt>
                <c:pt idx="14932">
                  <c:v>1.007080078125E-3</c:v>
                </c:pt>
                <c:pt idx="14933">
                  <c:v>1.0068416595458984E-3</c:v>
                </c:pt>
                <c:pt idx="14934">
                  <c:v>1.007080078125E-3</c:v>
                </c:pt>
                <c:pt idx="14935">
                  <c:v>1.007080078125E-3</c:v>
                </c:pt>
                <c:pt idx="14936">
                  <c:v>1.0068416595458984E-3</c:v>
                </c:pt>
                <c:pt idx="14937">
                  <c:v>1.007080078125E-3</c:v>
                </c:pt>
                <c:pt idx="14938">
                  <c:v>1.007080078125E-3</c:v>
                </c:pt>
                <c:pt idx="14939">
                  <c:v>1.0068416595458984E-3</c:v>
                </c:pt>
                <c:pt idx="14940">
                  <c:v>1.007080078125E-3</c:v>
                </c:pt>
                <c:pt idx="14941">
                  <c:v>1.0080337524414063E-3</c:v>
                </c:pt>
                <c:pt idx="14942">
                  <c:v>1.0068416595458984E-3</c:v>
                </c:pt>
                <c:pt idx="14943">
                  <c:v>1.007080078125E-3</c:v>
                </c:pt>
                <c:pt idx="14944">
                  <c:v>1.007080078125E-3</c:v>
                </c:pt>
                <c:pt idx="14945">
                  <c:v>1.0068416595458984E-3</c:v>
                </c:pt>
                <c:pt idx="14946">
                  <c:v>1.007080078125E-3</c:v>
                </c:pt>
                <c:pt idx="14947">
                  <c:v>1.007080078125E-3</c:v>
                </c:pt>
                <c:pt idx="14948">
                  <c:v>1.0068416595458984E-3</c:v>
                </c:pt>
                <c:pt idx="14949">
                  <c:v>1.007080078125E-3</c:v>
                </c:pt>
                <c:pt idx="14950">
                  <c:v>1.007080078125E-3</c:v>
                </c:pt>
                <c:pt idx="14951">
                  <c:v>1.0068416595458984E-3</c:v>
                </c:pt>
                <c:pt idx="14952">
                  <c:v>1.007080078125E-3</c:v>
                </c:pt>
                <c:pt idx="14953">
                  <c:v>1.0080337524414063E-3</c:v>
                </c:pt>
                <c:pt idx="14954">
                  <c:v>1.007080078125E-3</c:v>
                </c:pt>
                <c:pt idx="14955">
                  <c:v>1.0068416595458984E-3</c:v>
                </c:pt>
                <c:pt idx="14956">
                  <c:v>1.007080078125E-3</c:v>
                </c:pt>
                <c:pt idx="14957">
                  <c:v>1.007080078125E-3</c:v>
                </c:pt>
                <c:pt idx="14958">
                  <c:v>1.0068416595458984E-3</c:v>
                </c:pt>
                <c:pt idx="14959">
                  <c:v>1.007080078125E-3</c:v>
                </c:pt>
                <c:pt idx="14960">
                  <c:v>1.007080078125E-3</c:v>
                </c:pt>
                <c:pt idx="14961">
                  <c:v>1.0068416595458984E-3</c:v>
                </c:pt>
                <c:pt idx="14962">
                  <c:v>1.007080078125E-3</c:v>
                </c:pt>
                <c:pt idx="14963">
                  <c:v>1.007080078125E-3</c:v>
                </c:pt>
                <c:pt idx="14964">
                  <c:v>1.0068416595458984E-3</c:v>
                </c:pt>
                <c:pt idx="14965">
                  <c:v>1.007080078125E-3</c:v>
                </c:pt>
                <c:pt idx="14966">
                  <c:v>1.0080337524414063E-3</c:v>
                </c:pt>
                <c:pt idx="14967">
                  <c:v>1.0068416595458984E-3</c:v>
                </c:pt>
                <c:pt idx="14968">
                  <c:v>1.007080078125E-3</c:v>
                </c:pt>
                <c:pt idx="14969">
                  <c:v>1.007080078125E-3</c:v>
                </c:pt>
                <c:pt idx="14970">
                  <c:v>1.0068416595458984E-3</c:v>
                </c:pt>
                <c:pt idx="14971">
                  <c:v>1.007080078125E-3</c:v>
                </c:pt>
                <c:pt idx="14972">
                  <c:v>1.007080078125E-3</c:v>
                </c:pt>
                <c:pt idx="14973">
                  <c:v>1.0068416595458984E-3</c:v>
                </c:pt>
                <c:pt idx="14974">
                  <c:v>1.007080078125E-3</c:v>
                </c:pt>
                <c:pt idx="14975">
                  <c:v>1.007080078125E-3</c:v>
                </c:pt>
                <c:pt idx="14976">
                  <c:v>1.0068416595458984E-3</c:v>
                </c:pt>
                <c:pt idx="14977">
                  <c:v>1.007080078125E-3</c:v>
                </c:pt>
                <c:pt idx="14978">
                  <c:v>1.0080337524414063E-3</c:v>
                </c:pt>
                <c:pt idx="14979">
                  <c:v>1.007080078125E-3</c:v>
                </c:pt>
                <c:pt idx="14980">
                  <c:v>1.0068416595458984E-3</c:v>
                </c:pt>
                <c:pt idx="14981">
                  <c:v>1.007080078125E-3</c:v>
                </c:pt>
                <c:pt idx="14982">
                  <c:v>1.007080078125E-3</c:v>
                </c:pt>
                <c:pt idx="14983">
                  <c:v>1.0068416595458984E-3</c:v>
                </c:pt>
                <c:pt idx="14984">
                  <c:v>1.007080078125E-3</c:v>
                </c:pt>
                <c:pt idx="14985">
                  <c:v>1.007080078125E-3</c:v>
                </c:pt>
                <c:pt idx="14986">
                  <c:v>1.0068416595458984E-3</c:v>
                </c:pt>
                <c:pt idx="14987">
                  <c:v>1.007080078125E-3</c:v>
                </c:pt>
                <c:pt idx="14988">
                  <c:v>1.007080078125E-3</c:v>
                </c:pt>
                <c:pt idx="14989">
                  <c:v>1.0068416595458984E-3</c:v>
                </c:pt>
                <c:pt idx="14990">
                  <c:v>1.007080078125E-3</c:v>
                </c:pt>
                <c:pt idx="14991">
                  <c:v>1.0080337524414063E-3</c:v>
                </c:pt>
                <c:pt idx="14992">
                  <c:v>1.0068416595458984E-3</c:v>
                </c:pt>
                <c:pt idx="14993">
                  <c:v>1.007080078125E-3</c:v>
                </c:pt>
                <c:pt idx="14994">
                  <c:v>1.007080078125E-3</c:v>
                </c:pt>
                <c:pt idx="14995">
                  <c:v>1.0068416595458984E-3</c:v>
                </c:pt>
                <c:pt idx="14996">
                  <c:v>1.007080078125E-3</c:v>
                </c:pt>
                <c:pt idx="14997">
                  <c:v>1.007080078125E-3</c:v>
                </c:pt>
                <c:pt idx="14998">
                  <c:v>1.0068416595458984E-3</c:v>
                </c:pt>
                <c:pt idx="14999">
                  <c:v>1.007080078125E-3</c:v>
                </c:pt>
                <c:pt idx="15000">
                  <c:v>1.007080078125E-3</c:v>
                </c:pt>
                <c:pt idx="15001">
                  <c:v>1.0068416595458984E-3</c:v>
                </c:pt>
                <c:pt idx="15002">
                  <c:v>1.007080078125E-3</c:v>
                </c:pt>
                <c:pt idx="15003">
                  <c:v>1.0080337524414063E-3</c:v>
                </c:pt>
                <c:pt idx="15004">
                  <c:v>1.007080078125E-3</c:v>
                </c:pt>
                <c:pt idx="15005">
                  <c:v>1.0068416595458984E-3</c:v>
                </c:pt>
                <c:pt idx="15006">
                  <c:v>1.007080078125E-3</c:v>
                </c:pt>
                <c:pt idx="15007">
                  <c:v>1.007080078125E-3</c:v>
                </c:pt>
                <c:pt idx="15008">
                  <c:v>1.0068416595458984E-3</c:v>
                </c:pt>
                <c:pt idx="15009">
                  <c:v>1.007080078125E-3</c:v>
                </c:pt>
                <c:pt idx="15010">
                  <c:v>1.007080078125E-3</c:v>
                </c:pt>
                <c:pt idx="15011">
                  <c:v>1.0068416595458984E-3</c:v>
                </c:pt>
                <c:pt idx="15012">
                  <c:v>1.007080078125E-3</c:v>
                </c:pt>
                <c:pt idx="15013">
                  <c:v>1.007080078125E-3</c:v>
                </c:pt>
                <c:pt idx="15014">
                  <c:v>1.0068416595458984E-3</c:v>
                </c:pt>
                <c:pt idx="15015">
                  <c:v>1.007080078125E-3</c:v>
                </c:pt>
                <c:pt idx="15016">
                  <c:v>1.0080337524414063E-3</c:v>
                </c:pt>
                <c:pt idx="15017">
                  <c:v>1.0068416595458984E-3</c:v>
                </c:pt>
                <c:pt idx="15018">
                  <c:v>1.007080078125E-3</c:v>
                </c:pt>
                <c:pt idx="15019">
                  <c:v>1.007080078125E-3</c:v>
                </c:pt>
                <c:pt idx="15020">
                  <c:v>1.0068416595458984E-3</c:v>
                </c:pt>
                <c:pt idx="15021">
                  <c:v>1.007080078125E-3</c:v>
                </c:pt>
                <c:pt idx="15022">
                  <c:v>1.007080078125E-3</c:v>
                </c:pt>
                <c:pt idx="15023">
                  <c:v>1.0068416595458984E-3</c:v>
                </c:pt>
                <c:pt idx="15024">
                  <c:v>1.007080078125E-3</c:v>
                </c:pt>
                <c:pt idx="15025">
                  <c:v>1.007080078125E-3</c:v>
                </c:pt>
                <c:pt idx="15026">
                  <c:v>1.0068416595458984E-3</c:v>
                </c:pt>
                <c:pt idx="15027">
                  <c:v>1.007080078125E-3</c:v>
                </c:pt>
                <c:pt idx="15028">
                  <c:v>1.0080337524414063E-3</c:v>
                </c:pt>
                <c:pt idx="15029">
                  <c:v>1.007080078125E-3</c:v>
                </c:pt>
                <c:pt idx="15030">
                  <c:v>1.0068416595458984E-3</c:v>
                </c:pt>
                <c:pt idx="15031">
                  <c:v>1.007080078125E-3</c:v>
                </c:pt>
                <c:pt idx="15032">
                  <c:v>1.007080078125E-3</c:v>
                </c:pt>
                <c:pt idx="15033">
                  <c:v>1.0068416595458984E-3</c:v>
                </c:pt>
                <c:pt idx="15034">
                  <c:v>1.007080078125E-3</c:v>
                </c:pt>
                <c:pt idx="15035">
                  <c:v>1.007080078125E-3</c:v>
                </c:pt>
                <c:pt idx="15036">
                  <c:v>1.0068416595458984E-3</c:v>
                </c:pt>
                <c:pt idx="15037">
                  <c:v>1.007080078125E-3</c:v>
                </c:pt>
                <c:pt idx="15038">
                  <c:v>1.007080078125E-3</c:v>
                </c:pt>
                <c:pt idx="15039">
                  <c:v>1.0068416595458984E-3</c:v>
                </c:pt>
                <c:pt idx="15040">
                  <c:v>1.0080337524414063E-3</c:v>
                </c:pt>
                <c:pt idx="15041">
                  <c:v>1.007080078125E-3</c:v>
                </c:pt>
                <c:pt idx="15042">
                  <c:v>1.0068416595458984E-3</c:v>
                </c:pt>
                <c:pt idx="15043">
                  <c:v>1.007080078125E-3</c:v>
                </c:pt>
                <c:pt idx="15044">
                  <c:v>1.007080078125E-3</c:v>
                </c:pt>
                <c:pt idx="15045">
                  <c:v>1.0068416595458984E-3</c:v>
                </c:pt>
                <c:pt idx="15046">
                  <c:v>1.007080078125E-3</c:v>
                </c:pt>
                <c:pt idx="15047">
                  <c:v>1.007080078125E-3</c:v>
                </c:pt>
                <c:pt idx="15048">
                  <c:v>1.0068416595458984E-3</c:v>
                </c:pt>
                <c:pt idx="15049">
                  <c:v>1.007080078125E-3</c:v>
                </c:pt>
                <c:pt idx="15050">
                  <c:v>1.007080078125E-3</c:v>
                </c:pt>
                <c:pt idx="15051">
                  <c:v>1.0068416595458984E-3</c:v>
                </c:pt>
                <c:pt idx="15052">
                  <c:v>1.007080078125E-3</c:v>
                </c:pt>
                <c:pt idx="15053">
                  <c:v>1.0080337524414063E-3</c:v>
                </c:pt>
                <c:pt idx="15054">
                  <c:v>1.007080078125E-3</c:v>
                </c:pt>
                <c:pt idx="15055">
                  <c:v>1.0068416595458984E-3</c:v>
                </c:pt>
                <c:pt idx="15056">
                  <c:v>1.007080078125E-3</c:v>
                </c:pt>
                <c:pt idx="15057">
                  <c:v>1.007080078125E-3</c:v>
                </c:pt>
                <c:pt idx="15058">
                  <c:v>1.0068416595458984E-3</c:v>
                </c:pt>
                <c:pt idx="15059">
                  <c:v>1.007080078125E-3</c:v>
                </c:pt>
                <c:pt idx="15060">
                  <c:v>1.007080078125E-3</c:v>
                </c:pt>
                <c:pt idx="15061">
                  <c:v>1.0068416595458984E-3</c:v>
                </c:pt>
                <c:pt idx="15062">
                  <c:v>1.007080078125E-3</c:v>
                </c:pt>
                <c:pt idx="15063">
                  <c:v>1.007080078125E-3</c:v>
                </c:pt>
                <c:pt idx="15064">
                  <c:v>1.0068416595458984E-3</c:v>
                </c:pt>
                <c:pt idx="15065">
                  <c:v>1.0080337524414063E-3</c:v>
                </c:pt>
                <c:pt idx="15066">
                  <c:v>1.007080078125E-3</c:v>
                </c:pt>
                <c:pt idx="15067">
                  <c:v>1.0068416595458984E-3</c:v>
                </c:pt>
                <c:pt idx="15068">
                  <c:v>1.007080078125E-3</c:v>
                </c:pt>
                <c:pt idx="15069">
                  <c:v>1.007080078125E-3</c:v>
                </c:pt>
                <c:pt idx="15070">
                  <c:v>1.0068416595458984E-3</c:v>
                </c:pt>
                <c:pt idx="15071">
                  <c:v>1.007080078125E-3</c:v>
                </c:pt>
                <c:pt idx="15072">
                  <c:v>1.007080078125E-3</c:v>
                </c:pt>
                <c:pt idx="15073">
                  <c:v>1.0068416595458984E-3</c:v>
                </c:pt>
                <c:pt idx="15074">
                  <c:v>1.007080078125E-3</c:v>
                </c:pt>
                <c:pt idx="15075">
                  <c:v>1.007080078125E-3</c:v>
                </c:pt>
                <c:pt idx="15076">
                  <c:v>1.0068416595458984E-3</c:v>
                </c:pt>
                <c:pt idx="15077">
                  <c:v>1.007080078125E-3</c:v>
                </c:pt>
                <c:pt idx="15078">
                  <c:v>1.0080337524414063E-3</c:v>
                </c:pt>
                <c:pt idx="15079">
                  <c:v>1.007080078125E-3</c:v>
                </c:pt>
                <c:pt idx="15080">
                  <c:v>1.0068416595458984E-3</c:v>
                </c:pt>
                <c:pt idx="15081">
                  <c:v>1.007080078125E-3</c:v>
                </c:pt>
                <c:pt idx="15082">
                  <c:v>1.007080078125E-3</c:v>
                </c:pt>
                <c:pt idx="15083">
                  <c:v>1.0068416595458984E-3</c:v>
                </c:pt>
                <c:pt idx="15084">
                  <c:v>1.007080078125E-3</c:v>
                </c:pt>
                <c:pt idx="15085">
                  <c:v>1.007080078125E-3</c:v>
                </c:pt>
                <c:pt idx="15086">
                  <c:v>1.0068416595458984E-3</c:v>
                </c:pt>
                <c:pt idx="15087">
                  <c:v>1.007080078125E-3</c:v>
                </c:pt>
                <c:pt idx="15088">
                  <c:v>1.007080078125E-3</c:v>
                </c:pt>
                <c:pt idx="15089">
                  <c:v>1.0068416595458984E-3</c:v>
                </c:pt>
                <c:pt idx="15090">
                  <c:v>1.0080337524414063E-3</c:v>
                </c:pt>
                <c:pt idx="15091">
                  <c:v>1.007080078125E-3</c:v>
                </c:pt>
                <c:pt idx="15092">
                  <c:v>1.0068416595458984E-3</c:v>
                </c:pt>
                <c:pt idx="15093">
                  <c:v>1.007080078125E-3</c:v>
                </c:pt>
                <c:pt idx="15094">
                  <c:v>1.007080078125E-3</c:v>
                </c:pt>
                <c:pt idx="15095">
                  <c:v>1.0068416595458984E-3</c:v>
                </c:pt>
                <c:pt idx="15096">
                  <c:v>1.007080078125E-3</c:v>
                </c:pt>
                <c:pt idx="15097">
                  <c:v>1.007080078125E-3</c:v>
                </c:pt>
                <c:pt idx="15098">
                  <c:v>1.0068416595458984E-3</c:v>
                </c:pt>
                <c:pt idx="15099">
                  <c:v>1.007080078125E-3</c:v>
                </c:pt>
                <c:pt idx="15100">
                  <c:v>1.007080078125E-3</c:v>
                </c:pt>
                <c:pt idx="15101">
                  <c:v>1.0068416595458984E-3</c:v>
                </c:pt>
                <c:pt idx="15102">
                  <c:v>1.007080078125E-3</c:v>
                </c:pt>
                <c:pt idx="15103">
                  <c:v>1.0080337524414063E-3</c:v>
                </c:pt>
                <c:pt idx="15104">
                  <c:v>1.007080078125E-3</c:v>
                </c:pt>
                <c:pt idx="15105">
                  <c:v>1.0068416595458984E-3</c:v>
                </c:pt>
                <c:pt idx="15106">
                  <c:v>1.007080078125E-3</c:v>
                </c:pt>
                <c:pt idx="15107">
                  <c:v>1.007080078125E-3</c:v>
                </c:pt>
                <c:pt idx="15108">
                  <c:v>1.0068416595458984E-3</c:v>
                </c:pt>
                <c:pt idx="15109">
                  <c:v>1.007080078125E-3</c:v>
                </c:pt>
                <c:pt idx="15110">
                  <c:v>1.007080078125E-3</c:v>
                </c:pt>
                <c:pt idx="15111">
                  <c:v>1.0068416595458984E-3</c:v>
                </c:pt>
                <c:pt idx="15112">
                  <c:v>1.007080078125E-3</c:v>
                </c:pt>
                <c:pt idx="15113">
                  <c:v>1.007080078125E-3</c:v>
                </c:pt>
                <c:pt idx="15114">
                  <c:v>1.0068416595458984E-3</c:v>
                </c:pt>
                <c:pt idx="15115">
                  <c:v>6.0429573059082031E-3</c:v>
                </c:pt>
                <c:pt idx="15116">
                  <c:v>1.007080078125E-3</c:v>
                </c:pt>
                <c:pt idx="15117">
                  <c:v>1.007080078125E-3</c:v>
                </c:pt>
                <c:pt idx="15118">
                  <c:v>1.0068416595458984E-3</c:v>
                </c:pt>
                <c:pt idx="15119">
                  <c:v>1.007080078125E-3</c:v>
                </c:pt>
                <c:pt idx="15120">
                  <c:v>1.007080078125E-3</c:v>
                </c:pt>
                <c:pt idx="15121">
                  <c:v>1.0068416595458984E-3</c:v>
                </c:pt>
                <c:pt idx="15122">
                  <c:v>1.007080078125E-3</c:v>
                </c:pt>
                <c:pt idx="15123">
                  <c:v>1.0080337524414063E-3</c:v>
                </c:pt>
                <c:pt idx="15124">
                  <c:v>1.007080078125E-3</c:v>
                </c:pt>
                <c:pt idx="15125">
                  <c:v>6.0420036315917969E-3</c:v>
                </c:pt>
                <c:pt idx="15126">
                  <c:v>1.0068416595458984E-3</c:v>
                </c:pt>
                <c:pt idx="15127">
                  <c:v>1.007080078125E-3</c:v>
                </c:pt>
                <c:pt idx="15128">
                  <c:v>1.007080078125E-3</c:v>
                </c:pt>
                <c:pt idx="15129">
                  <c:v>1.0068416595458984E-3</c:v>
                </c:pt>
                <c:pt idx="15130">
                  <c:v>1.0080337524414063E-3</c:v>
                </c:pt>
                <c:pt idx="15131">
                  <c:v>1.007080078125E-3</c:v>
                </c:pt>
                <c:pt idx="15132">
                  <c:v>1.0068416595458984E-3</c:v>
                </c:pt>
                <c:pt idx="15133">
                  <c:v>1.007080078125E-3</c:v>
                </c:pt>
                <c:pt idx="15134">
                  <c:v>1.007080078125E-3</c:v>
                </c:pt>
                <c:pt idx="15135">
                  <c:v>1.0068416595458984E-3</c:v>
                </c:pt>
                <c:pt idx="15136">
                  <c:v>1.007080078125E-3</c:v>
                </c:pt>
                <c:pt idx="15137">
                  <c:v>1.007080078125E-3</c:v>
                </c:pt>
                <c:pt idx="15138">
                  <c:v>1.0068416595458984E-3</c:v>
                </c:pt>
                <c:pt idx="15139">
                  <c:v>1.007080078125E-3</c:v>
                </c:pt>
                <c:pt idx="15140">
                  <c:v>1.007080078125E-3</c:v>
                </c:pt>
                <c:pt idx="15141">
                  <c:v>1.0068416595458984E-3</c:v>
                </c:pt>
                <c:pt idx="15142">
                  <c:v>1.007080078125E-3</c:v>
                </c:pt>
                <c:pt idx="15143">
                  <c:v>1.0080337524414063E-3</c:v>
                </c:pt>
                <c:pt idx="15144">
                  <c:v>1.007080078125E-3</c:v>
                </c:pt>
                <c:pt idx="15145">
                  <c:v>1.0068416595458984E-3</c:v>
                </c:pt>
                <c:pt idx="15146">
                  <c:v>1.007080078125E-3</c:v>
                </c:pt>
                <c:pt idx="15147">
                  <c:v>1.007080078125E-3</c:v>
                </c:pt>
                <c:pt idx="15148">
                  <c:v>1.0068416595458984E-3</c:v>
                </c:pt>
                <c:pt idx="15149">
                  <c:v>1.007080078125E-3</c:v>
                </c:pt>
                <c:pt idx="15150">
                  <c:v>1.007080078125E-3</c:v>
                </c:pt>
                <c:pt idx="15151">
                  <c:v>1.0068416595458984E-3</c:v>
                </c:pt>
                <c:pt idx="15152">
                  <c:v>1.007080078125E-3</c:v>
                </c:pt>
                <c:pt idx="15153">
                  <c:v>1.007080078125E-3</c:v>
                </c:pt>
                <c:pt idx="15154">
                  <c:v>1.0068416595458984E-3</c:v>
                </c:pt>
                <c:pt idx="15155">
                  <c:v>1.0080337524414063E-3</c:v>
                </c:pt>
                <c:pt idx="15156">
                  <c:v>1.007080078125E-3</c:v>
                </c:pt>
                <c:pt idx="15157">
                  <c:v>1.0068416595458984E-3</c:v>
                </c:pt>
                <c:pt idx="15158">
                  <c:v>1.007080078125E-3</c:v>
                </c:pt>
                <c:pt idx="15159">
                  <c:v>1.007080078125E-3</c:v>
                </c:pt>
                <c:pt idx="15160">
                  <c:v>1.0068416595458984E-3</c:v>
                </c:pt>
                <c:pt idx="15161">
                  <c:v>1.007080078125E-3</c:v>
                </c:pt>
                <c:pt idx="15162">
                  <c:v>1.007080078125E-3</c:v>
                </c:pt>
                <c:pt idx="15163">
                  <c:v>1.0068416595458984E-3</c:v>
                </c:pt>
                <c:pt idx="15164">
                  <c:v>1.007080078125E-3</c:v>
                </c:pt>
                <c:pt idx="15165">
                  <c:v>1.007080078125E-3</c:v>
                </c:pt>
                <c:pt idx="15166">
                  <c:v>1.0068416595458984E-3</c:v>
                </c:pt>
                <c:pt idx="15167">
                  <c:v>1.007080078125E-3</c:v>
                </c:pt>
                <c:pt idx="15168">
                  <c:v>1.0080337524414063E-3</c:v>
                </c:pt>
                <c:pt idx="15169">
                  <c:v>1.007080078125E-3</c:v>
                </c:pt>
                <c:pt idx="15170">
                  <c:v>1.0068416595458984E-3</c:v>
                </c:pt>
                <c:pt idx="15171">
                  <c:v>1.007080078125E-3</c:v>
                </c:pt>
                <c:pt idx="15172">
                  <c:v>1.007080078125E-3</c:v>
                </c:pt>
                <c:pt idx="15173">
                  <c:v>1.0068416595458984E-3</c:v>
                </c:pt>
                <c:pt idx="15174">
                  <c:v>1.007080078125E-3</c:v>
                </c:pt>
                <c:pt idx="15175">
                  <c:v>1.007080078125E-3</c:v>
                </c:pt>
                <c:pt idx="15176">
                  <c:v>1.0068416595458984E-3</c:v>
                </c:pt>
                <c:pt idx="15177">
                  <c:v>1.007080078125E-3</c:v>
                </c:pt>
                <c:pt idx="15178">
                  <c:v>1.007080078125E-3</c:v>
                </c:pt>
                <c:pt idx="15179">
                  <c:v>1.0068416595458984E-3</c:v>
                </c:pt>
                <c:pt idx="15180">
                  <c:v>1.0080337524414063E-3</c:v>
                </c:pt>
                <c:pt idx="15181">
                  <c:v>1.007080078125E-3</c:v>
                </c:pt>
                <c:pt idx="15182">
                  <c:v>1.0068416595458984E-3</c:v>
                </c:pt>
                <c:pt idx="15183">
                  <c:v>1.007080078125E-3</c:v>
                </c:pt>
                <c:pt idx="15184">
                  <c:v>1.007080078125E-3</c:v>
                </c:pt>
                <c:pt idx="15185">
                  <c:v>1.0068416595458984E-3</c:v>
                </c:pt>
                <c:pt idx="15186">
                  <c:v>1.007080078125E-3</c:v>
                </c:pt>
                <c:pt idx="15187">
                  <c:v>1.007080078125E-3</c:v>
                </c:pt>
                <c:pt idx="15188">
                  <c:v>1.0068416595458984E-3</c:v>
                </c:pt>
                <c:pt idx="15189">
                  <c:v>1.007080078125E-3</c:v>
                </c:pt>
                <c:pt idx="15190">
                  <c:v>1.007080078125E-3</c:v>
                </c:pt>
                <c:pt idx="15191">
                  <c:v>1.0068416595458984E-3</c:v>
                </c:pt>
                <c:pt idx="15192">
                  <c:v>1.007080078125E-3</c:v>
                </c:pt>
                <c:pt idx="15193">
                  <c:v>1.0080337524414063E-3</c:v>
                </c:pt>
                <c:pt idx="15194">
                  <c:v>1.007080078125E-3</c:v>
                </c:pt>
                <c:pt idx="15195">
                  <c:v>1.0068416595458984E-3</c:v>
                </c:pt>
                <c:pt idx="15196">
                  <c:v>1.007080078125E-3</c:v>
                </c:pt>
                <c:pt idx="15197">
                  <c:v>1.007080078125E-3</c:v>
                </c:pt>
                <c:pt idx="15198">
                  <c:v>1.0068416595458984E-3</c:v>
                </c:pt>
                <c:pt idx="15199">
                  <c:v>1.007080078125E-3</c:v>
                </c:pt>
                <c:pt idx="15200">
                  <c:v>1.007080078125E-3</c:v>
                </c:pt>
                <c:pt idx="15201">
                  <c:v>1.0068416595458984E-3</c:v>
                </c:pt>
                <c:pt idx="15202">
                  <c:v>1.007080078125E-3</c:v>
                </c:pt>
                <c:pt idx="15203">
                  <c:v>1.007080078125E-3</c:v>
                </c:pt>
                <c:pt idx="15204">
                  <c:v>1.0068416595458984E-3</c:v>
                </c:pt>
                <c:pt idx="15205">
                  <c:v>1.0080337524414063E-3</c:v>
                </c:pt>
                <c:pt idx="15206">
                  <c:v>1.007080078125E-3</c:v>
                </c:pt>
                <c:pt idx="15207">
                  <c:v>1.1076927185058594E-2</c:v>
                </c:pt>
                <c:pt idx="15208">
                  <c:v>1.0080337524414063E-3</c:v>
                </c:pt>
                <c:pt idx="15209">
                  <c:v>1.007080078125E-3</c:v>
                </c:pt>
                <c:pt idx="15210">
                  <c:v>1.0068416595458984E-3</c:v>
                </c:pt>
                <c:pt idx="15211">
                  <c:v>1.007080078125E-3</c:v>
                </c:pt>
                <c:pt idx="15212">
                  <c:v>1.007080078125E-3</c:v>
                </c:pt>
                <c:pt idx="15213">
                  <c:v>1.0068416595458984E-3</c:v>
                </c:pt>
                <c:pt idx="15214">
                  <c:v>1.007080078125E-3</c:v>
                </c:pt>
                <c:pt idx="15215">
                  <c:v>1.007080078125E-3</c:v>
                </c:pt>
                <c:pt idx="15216">
                  <c:v>1.0068416595458984E-3</c:v>
                </c:pt>
                <c:pt idx="15217">
                  <c:v>1.007080078125E-3</c:v>
                </c:pt>
                <c:pt idx="15218">
                  <c:v>1.007080078125E-3</c:v>
                </c:pt>
                <c:pt idx="15219">
                  <c:v>1.0068416595458984E-3</c:v>
                </c:pt>
                <c:pt idx="15220">
                  <c:v>1.0080337524414063E-3</c:v>
                </c:pt>
                <c:pt idx="15221">
                  <c:v>1.007080078125E-3</c:v>
                </c:pt>
                <c:pt idx="15222">
                  <c:v>1.0068416595458984E-3</c:v>
                </c:pt>
                <c:pt idx="15223">
                  <c:v>1.007080078125E-3</c:v>
                </c:pt>
                <c:pt idx="15224">
                  <c:v>1.007080078125E-3</c:v>
                </c:pt>
                <c:pt idx="15225">
                  <c:v>1.0068416595458984E-3</c:v>
                </c:pt>
                <c:pt idx="15226">
                  <c:v>1.007080078125E-3</c:v>
                </c:pt>
                <c:pt idx="15227">
                  <c:v>1.007080078125E-3</c:v>
                </c:pt>
                <c:pt idx="15228">
                  <c:v>1.0068416595458984E-3</c:v>
                </c:pt>
                <c:pt idx="15229">
                  <c:v>1.007080078125E-3</c:v>
                </c:pt>
                <c:pt idx="15230">
                  <c:v>1.007080078125E-3</c:v>
                </c:pt>
                <c:pt idx="15231">
                  <c:v>1.0068416595458984E-3</c:v>
                </c:pt>
                <c:pt idx="15232">
                  <c:v>1.007080078125E-3</c:v>
                </c:pt>
                <c:pt idx="15233">
                  <c:v>1.0080337524414063E-3</c:v>
                </c:pt>
                <c:pt idx="15234">
                  <c:v>1.007080078125E-3</c:v>
                </c:pt>
                <c:pt idx="15235">
                  <c:v>1.0068416595458984E-3</c:v>
                </c:pt>
                <c:pt idx="15236">
                  <c:v>1.007080078125E-3</c:v>
                </c:pt>
                <c:pt idx="15237">
                  <c:v>1.007080078125E-3</c:v>
                </c:pt>
                <c:pt idx="15238">
                  <c:v>1.0068416595458984E-3</c:v>
                </c:pt>
                <c:pt idx="15239">
                  <c:v>1.007080078125E-3</c:v>
                </c:pt>
                <c:pt idx="15240">
                  <c:v>1.007080078125E-3</c:v>
                </c:pt>
                <c:pt idx="15241">
                  <c:v>1.0068416595458984E-3</c:v>
                </c:pt>
                <c:pt idx="15242">
                  <c:v>1.007080078125E-3</c:v>
                </c:pt>
                <c:pt idx="15243">
                  <c:v>1.0068416595458984E-3</c:v>
                </c:pt>
                <c:pt idx="15244">
                  <c:v>1.007080078125E-3</c:v>
                </c:pt>
                <c:pt idx="15245">
                  <c:v>1.0080337524414063E-3</c:v>
                </c:pt>
                <c:pt idx="15246">
                  <c:v>1.007080078125E-3</c:v>
                </c:pt>
                <c:pt idx="15247">
                  <c:v>1.0068416595458984E-3</c:v>
                </c:pt>
                <c:pt idx="15248">
                  <c:v>1.007080078125E-3</c:v>
                </c:pt>
                <c:pt idx="15249">
                  <c:v>1.007080078125E-3</c:v>
                </c:pt>
                <c:pt idx="15250">
                  <c:v>1.0068416595458984E-3</c:v>
                </c:pt>
                <c:pt idx="15251">
                  <c:v>1.007080078125E-3</c:v>
                </c:pt>
                <c:pt idx="15252">
                  <c:v>1.007080078125E-3</c:v>
                </c:pt>
                <c:pt idx="15253">
                  <c:v>1.0068416595458984E-3</c:v>
                </c:pt>
                <c:pt idx="15254">
                  <c:v>1.007080078125E-3</c:v>
                </c:pt>
                <c:pt idx="15255">
                  <c:v>1.007080078125E-3</c:v>
                </c:pt>
                <c:pt idx="15256">
                  <c:v>1.0068416595458984E-3</c:v>
                </c:pt>
                <c:pt idx="15257">
                  <c:v>1.007080078125E-3</c:v>
                </c:pt>
                <c:pt idx="15258">
                  <c:v>1.0080337524414063E-3</c:v>
                </c:pt>
                <c:pt idx="15259">
                  <c:v>1.007080078125E-3</c:v>
                </c:pt>
                <c:pt idx="15260">
                  <c:v>1.0068416595458984E-3</c:v>
                </c:pt>
                <c:pt idx="15261">
                  <c:v>1.007080078125E-3</c:v>
                </c:pt>
                <c:pt idx="15262">
                  <c:v>1.007080078125E-3</c:v>
                </c:pt>
                <c:pt idx="15263">
                  <c:v>1.0068416595458984E-3</c:v>
                </c:pt>
                <c:pt idx="15264">
                  <c:v>1.007080078125E-3</c:v>
                </c:pt>
                <c:pt idx="15265">
                  <c:v>1.0068416595458984E-3</c:v>
                </c:pt>
                <c:pt idx="15266">
                  <c:v>1.007080078125E-3</c:v>
                </c:pt>
                <c:pt idx="15267">
                  <c:v>1.007080078125E-3</c:v>
                </c:pt>
                <c:pt idx="15268">
                  <c:v>1.0068416595458984E-3</c:v>
                </c:pt>
                <c:pt idx="15269">
                  <c:v>1.007080078125E-3</c:v>
                </c:pt>
                <c:pt idx="15270">
                  <c:v>1.0080337524414063E-3</c:v>
                </c:pt>
                <c:pt idx="15271">
                  <c:v>1.007080078125E-3</c:v>
                </c:pt>
                <c:pt idx="15272">
                  <c:v>1.0068416595458984E-3</c:v>
                </c:pt>
                <c:pt idx="15273">
                  <c:v>1.007080078125E-3</c:v>
                </c:pt>
                <c:pt idx="15274">
                  <c:v>1.007080078125E-3</c:v>
                </c:pt>
                <c:pt idx="15275">
                  <c:v>1.0068416595458984E-3</c:v>
                </c:pt>
                <c:pt idx="15276">
                  <c:v>1.007080078125E-3</c:v>
                </c:pt>
                <c:pt idx="15277">
                  <c:v>1.007080078125E-3</c:v>
                </c:pt>
                <c:pt idx="15278">
                  <c:v>1.0068416595458984E-3</c:v>
                </c:pt>
                <c:pt idx="15279">
                  <c:v>1.007080078125E-3</c:v>
                </c:pt>
                <c:pt idx="15280">
                  <c:v>1.007080078125E-3</c:v>
                </c:pt>
                <c:pt idx="15281">
                  <c:v>1.0068416595458984E-3</c:v>
                </c:pt>
                <c:pt idx="15282">
                  <c:v>1.007080078125E-3</c:v>
                </c:pt>
                <c:pt idx="15283">
                  <c:v>1.0080337524414063E-3</c:v>
                </c:pt>
                <c:pt idx="15284">
                  <c:v>1.007080078125E-3</c:v>
                </c:pt>
                <c:pt idx="15285">
                  <c:v>1.0068416595458984E-3</c:v>
                </c:pt>
                <c:pt idx="15286">
                  <c:v>1.007080078125E-3</c:v>
                </c:pt>
                <c:pt idx="15287">
                  <c:v>1.0068416595458984E-3</c:v>
                </c:pt>
                <c:pt idx="15288">
                  <c:v>1.007080078125E-3</c:v>
                </c:pt>
                <c:pt idx="15289">
                  <c:v>1.007080078125E-3</c:v>
                </c:pt>
                <c:pt idx="15290">
                  <c:v>1.0068416595458984E-3</c:v>
                </c:pt>
                <c:pt idx="15291">
                  <c:v>1.007080078125E-3</c:v>
                </c:pt>
                <c:pt idx="15292">
                  <c:v>1.007080078125E-3</c:v>
                </c:pt>
                <c:pt idx="15293">
                  <c:v>1.0068416595458984E-3</c:v>
                </c:pt>
                <c:pt idx="15294">
                  <c:v>1.007080078125E-3</c:v>
                </c:pt>
                <c:pt idx="15295">
                  <c:v>1.0080337524414063E-3</c:v>
                </c:pt>
                <c:pt idx="15296">
                  <c:v>1.007080078125E-3</c:v>
                </c:pt>
                <c:pt idx="15297">
                  <c:v>1.0068416595458984E-3</c:v>
                </c:pt>
                <c:pt idx="15298">
                  <c:v>1.007080078125E-3</c:v>
                </c:pt>
                <c:pt idx="15299">
                  <c:v>1.007080078125E-3</c:v>
                </c:pt>
                <c:pt idx="15300">
                  <c:v>1.0068416595458984E-3</c:v>
                </c:pt>
                <c:pt idx="15301">
                  <c:v>1.007080078125E-3</c:v>
                </c:pt>
                <c:pt idx="15302">
                  <c:v>1.007080078125E-3</c:v>
                </c:pt>
                <c:pt idx="15303">
                  <c:v>1.0068416595458984E-3</c:v>
                </c:pt>
                <c:pt idx="15304">
                  <c:v>1.007080078125E-3</c:v>
                </c:pt>
                <c:pt idx="15305">
                  <c:v>1.007080078125E-3</c:v>
                </c:pt>
                <c:pt idx="15306">
                  <c:v>1.0068416595458984E-3</c:v>
                </c:pt>
                <c:pt idx="15307">
                  <c:v>1.007080078125E-3</c:v>
                </c:pt>
                <c:pt idx="15308">
                  <c:v>1.0080337524414063E-3</c:v>
                </c:pt>
                <c:pt idx="15309">
                  <c:v>1.0068416595458984E-3</c:v>
                </c:pt>
                <c:pt idx="15310">
                  <c:v>1.007080078125E-3</c:v>
                </c:pt>
                <c:pt idx="15311">
                  <c:v>1.007080078125E-3</c:v>
                </c:pt>
                <c:pt idx="15312">
                  <c:v>1.0068416595458984E-3</c:v>
                </c:pt>
                <c:pt idx="15313">
                  <c:v>1.007080078125E-3</c:v>
                </c:pt>
                <c:pt idx="15314">
                  <c:v>1.007080078125E-3</c:v>
                </c:pt>
                <c:pt idx="15315">
                  <c:v>1.0068416595458984E-3</c:v>
                </c:pt>
                <c:pt idx="15316">
                  <c:v>1.007080078125E-3</c:v>
                </c:pt>
                <c:pt idx="15317">
                  <c:v>1.007080078125E-3</c:v>
                </c:pt>
                <c:pt idx="15318">
                  <c:v>1.0068416595458984E-3</c:v>
                </c:pt>
                <c:pt idx="15319">
                  <c:v>1.007080078125E-3</c:v>
                </c:pt>
                <c:pt idx="15320">
                  <c:v>1.0080337524414063E-3</c:v>
                </c:pt>
                <c:pt idx="15321">
                  <c:v>1.007080078125E-3</c:v>
                </c:pt>
                <c:pt idx="15322">
                  <c:v>1.7119884490966797E-2</c:v>
                </c:pt>
                <c:pt idx="15323">
                  <c:v>1.007080078125E-3</c:v>
                </c:pt>
                <c:pt idx="15324">
                  <c:v>1.0068416595458984E-3</c:v>
                </c:pt>
                <c:pt idx="15325">
                  <c:v>1.007080078125E-3</c:v>
                </c:pt>
                <c:pt idx="15326">
                  <c:v>1.007080078125E-3</c:v>
                </c:pt>
                <c:pt idx="15327">
                  <c:v>1.0068416595458984E-3</c:v>
                </c:pt>
                <c:pt idx="15328">
                  <c:v>1.007080078125E-3</c:v>
                </c:pt>
                <c:pt idx="15329">
                  <c:v>1.0080337524414063E-3</c:v>
                </c:pt>
                <c:pt idx="15330">
                  <c:v>1.007080078125E-3</c:v>
                </c:pt>
                <c:pt idx="15331">
                  <c:v>1.0068416595458984E-3</c:v>
                </c:pt>
                <c:pt idx="15332">
                  <c:v>1.007080078125E-3</c:v>
                </c:pt>
                <c:pt idx="15333">
                  <c:v>1.007080078125E-3</c:v>
                </c:pt>
                <c:pt idx="15334">
                  <c:v>1.0068416595458984E-3</c:v>
                </c:pt>
                <c:pt idx="15335">
                  <c:v>1.007080078125E-3</c:v>
                </c:pt>
                <c:pt idx="15336">
                  <c:v>1.007080078125E-3</c:v>
                </c:pt>
                <c:pt idx="15337">
                  <c:v>1.0068416595458984E-3</c:v>
                </c:pt>
                <c:pt idx="15338">
                  <c:v>8.0571174621582031E-3</c:v>
                </c:pt>
                <c:pt idx="15339">
                  <c:v>1.0068416595458984E-3</c:v>
                </c:pt>
                <c:pt idx="15340">
                  <c:v>1.007080078125E-3</c:v>
                </c:pt>
                <c:pt idx="15341">
                  <c:v>1.007080078125E-3</c:v>
                </c:pt>
                <c:pt idx="15342">
                  <c:v>1.0068416595458984E-3</c:v>
                </c:pt>
                <c:pt idx="15343">
                  <c:v>1.007080078125E-3</c:v>
                </c:pt>
                <c:pt idx="15344">
                  <c:v>1.007080078125E-3</c:v>
                </c:pt>
                <c:pt idx="15345">
                  <c:v>1.0068416595458984E-3</c:v>
                </c:pt>
                <c:pt idx="15346">
                  <c:v>1.007080078125E-3</c:v>
                </c:pt>
                <c:pt idx="15347">
                  <c:v>1.0080337524414063E-3</c:v>
                </c:pt>
                <c:pt idx="15348">
                  <c:v>1.007080078125E-3</c:v>
                </c:pt>
                <c:pt idx="15349">
                  <c:v>1.0068416595458984E-3</c:v>
                </c:pt>
                <c:pt idx="15350">
                  <c:v>1.007080078125E-3</c:v>
                </c:pt>
                <c:pt idx="15351">
                  <c:v>1.007080078125E-3</c:v>
                </c:pt>
                <c:pt idx="15352">
                  <c:v>1.0068416595458984E-3</c:v>
                </c:pt>
                <c:pt idx="15353">
                  <c:v>1.007080078125E-3</c:v>
                </c:pt>
                <c:pt idx="15354">
                  <c:v>1.007080078125E-3</c:v>
                </c:pt>
                <c:pt idx="15355">
                  <c:v>1.0068416595458984E-3</c:v>
                </c:pt>
                <c:pt idx="15356">
                  <c:v>1.007080078125E-3</c:v>
                </c:pt>
                <c:pt idx="15357">
                  <c:v>1.007080078125E-3</c:v>
                </c:pt>
                <c:pt idx="15358">
                  <c:v>1.0068416595458984E-3</c:v>
                </c:pt>
                <c:pt idx="15359">
                  <c:v>1.007080078125E-3</c:v>
                </c:pt>
                <c:pt idx="15360">
                  <c:v>1.0080337524414063E-3</c:v>
                </c:pt>
                <c:pt idx="15361">
                  <c:v>1.0068416595458984E-3</c:v>
                </c:pt>
                <c:pt idx="15362">
                  <c:v>1.007080078125E-3</c:v>
                </c:pt>
                <c:pt idx="15363">
                  <c:v>1.007080078125E-3</c:v>
                </c:pt>
                <c:pt idx="15364">
                  <c:v>1.0068416595458984E-3</c:v>
                </c:pt>
                <c:pt idx="15365">
                  <c:v>1.007080078125E-3</c:v>
                </c:pt>
                <c:pt idx="15366">
                  <c:v>1.007080078125E-3</c:v>
                </c:pt>
                <c:pt idx="15367">
                  <c:v>1.0068416595458984E-3</c:v>
                </c:pt>
                <c:pt idx="15368">
                  <c:v>1.007080078125E-3</c:v>
                </c:pt>
                <c:pt idx="15369">
                  <c:v>1.007080078125E-3</c:v>
                </c:pt>
                <c:pt idx="15370">
                  <c:v>1.0068416595458984E-3</c:v>
                </c:pt>
                <c:pt idx="15371">
                  <c:v>1.007080078125E-3</c:v>
                </c:pt>
                <c:pt idx="15372">
                  <c:v>1.0080337524414063E-3</c:v>
                </c:pt>
                <c:pt idx="15373">
                  <c:v>1.007080078125E-3</c:v>
                </c:pt>
                <c:pt idx="15374">
                  <c:v>1.0068416595458984E-3</c:v>
                </c:pt>
                <c:pt idx="15375">
                  <c:v>1.007080078125E-3</c:v>
                </c:pt>
                <c:pt idx="15376">
                  <c:v>1.007080078125E-3</c:v>
                </c:pt>
                <c:pt idx="15377">
                  <c:v>1.0068416595458984E-3</c:v>
                </c:pt>
                <c:pt idx="15378">
                  <c:v>1.007080078125E-3</c:v>
                </c:pt>
                <c:pt idx="15379">
                  <c:v>1.007080078125E-3</c:v>
                </c:pt>
                <c:pt idx="15380">
                  <c:v>1.0068416595458984E-3</c:v>
                </c:pt>
                <c:pt idx="15381">
                  <c:v>1.007080078125E-3</c:v>
                </c:pt>
                <c:pt idx="15382">
                  <c:v>1.007080078125E-3</c:v>
                </c:pt>
                <c:pt idx="15383">
                  <c:v>1.0068416595458984E-3</c:v>
                </c:pt>
                <c:pt idx="15384">
                  <c:v>1.007080078125E-3</c:v>
                </c:pt>
                <c:pt idx="15385">
                  <c:v>1.0080337524414063E-3</c:v>
                </c:pt>
                <c:pt idx="15386">
                  <c:v>1.0068416595458984E-3</c:v>
                </c:pt>
                <c:pt idx="15387">
                  <c:v>1.007080078125E-3</c:v>
                </c:pt>
                <c:pt idx="15388">
                  <c:v>1.007080078125E-3</c:v>
                </c:pt>
                <c:pt idx="15389">
                  <c:v>1.0068416595458984E-3</c:v>
                </c:pt>
                <c:pt idx="15390">
                  <c:v>1.007080078125E-3</c:v>
                </c:pt>
                <c:pt idx="15391">
                  <c:v>1.007080078125E-3</c:v>
                </c:pt>
                <c:pt idx="15392">
                  <c:v>1.0068416595458984E-3</c:v>
                </c:pt>
                <c:pt idx="15393">
                  <c:v>1.007080078125E-3</c:v>
                </c:pt>
                <c:pt idx="15394">
                  <c:v>1.007080078125E-3</c:v>
                </c:pt>
                <c:pt idx="15395">
                  <c:v>1.0068416595458984E-3</c:v>
                </c:pt>
                <c:pt idx="15396">
                  <c:v>1.007080078125E-3</c:v>
                </c:pt>
                <c:pt idx="15397">
                  <c:v>1.0080337524414063E-3</c:v>
                </c:pt>
                <c:pt idx="15398">
                  <c:v>1.007080078125E-3</c:v>
                </c:pt>
                <c:pt idx="15399">
                  <c:v>1.0068416595458984E-3</c:v>
                </c:pt>
                <c:pt idx="15400">
                  <c:v>1.007080078125E-3</c:v>
                </c:pt>
                <c:pt idx="15401">
                  <c:v>1.007080078125E-3</c:v>
                </c:pt>
                <c:pt idx="15402">
                  <c:v>1.0068416595458984E-3</c:v>
                </c:pt>
                <c:pt idx="15403">
                  <c:v>1.7120122909545898E-2</c:v>
                </c:pt>
                <c:pt idx="15404">
                  <c:v>1.0068416595458984E-3</c:v>
                </c:pt>
                <c:pt idx="15405">
                  <c:v>1.007080078125E-3</c:v>
                </c:pt>
                <c:pt idx="15406">
                  <c:v>1.0080337524414063E-3</c:v>
                </c:pt>
                <c:pt idx="15407">
                  <c:v>1.007080078125E-3</c:v>
                </c:pt>
                <c:pt idx="15408">
                  <c:v>1.0068416595458984E-3</c:v>
                </c:pt>
                <c:pt idx="15409">
                  <c:v>1.007080078125E-3</c:v>
                </c:pt>
                <c:pt idx="15410">
                  <c:v>1.007080078125E-3</c:v>
                </c:pt>
                <c:pt idx="15411">
                  <c:v>1.0068416595458984E-3</c:v>
                </c:pt>
                <c:pt idx="15412">
                  <c:v>1.007080078125E-3</c:v>
                </c:pt>
                <c:pt idx="15413">
                  <c:v>1.007080078125E-3</c:v>
                </c:pt>
                <c:pt idx="15414">
                  <c:v>1.0068416595458984E-3</c:v>
                </c:pt>
                <c:pt idx="15415">
                  <c:v>1.007080078125E-3</c:v>
                </c:pt>
                <c:pt idx="15416">
                  <c:v>1.007080078125E-3</c:v>
                </c:pt>
                <c:pt idx="15417">
                  <c:v>1.0068416595458984E-3</c:v>
                </c:pt>
                <c:pt idx="15418">
                  <c:v>1.007080078125E-3</c:v>
                </c:pt>
                <c:pt idx="15419">
                  <c:v>1.0080337524414063E-3</c:v>
                </c:pt>
                <c:pt idx="15420">
                  <c:v>1.0068416595458984E-3</c:v>
                </c:pt>
                <c:pt idx="15421">
                  <c:v>1.007080078125E-3</c:v>
                </c:pt>
                <c:pt idx="15422">
                  <c:v>1.007080078125E-3</c:v>
                </c:pt>
                <c:pt idx="15423">
                  <c:v>1.0068416595458984E-3</c:v>
                </c:pt>
                <c:pt idx="15424">
                  <c:v>1.007080078125E-3</c:v>
                </c:pt>
                <c:pt idx="15425">
                  <c:v>1.007080078125E-3</c:v>
                </c:pt>
                <c:pt idx="15426">
                  <c:v>1.0068416595458984E-3</c:v>
                </c:pt>
                <c:pt idx="15427">
                  <c:v>1.007080078125E-3</c:v>
                </c:pt>
                <c:pt idx="15428">
                  <c:v>1.007080078125E-3</c:v>
                </c:pt>
                <c:pt idx="15429">
                  <c:v>1.0068416595458984E-3</c:v>
                </c:pt>
                <c:pt idx="15430">
                  <c:v>1.007080078125E-3</c:v>
                </c:pt>
                <c:pt idx="15431">
                  <c:v>1.0080337524414063E-3</c:v>
                </c:pt>
                <c:pt idx="15432">
                  <c:v>1.007080078125E-3</c:v>
                </c:pt>
                <c:pt idx="15433">
                  <c:v>1.0068416595458984E-3</c:v>
                </c:pt>
                <c:pt idx="15434">
                  <c:v>1.007080078125E-3</c:v>
                </c:pt>
                <c:pt idx="15435">
                  <c:v>1.007080078125E-3</c:v>
                </c:pt>
                <c:pt idx="15436">
                  <c:v>1.0068416595458984E-3</c:v>
                </c:pt>
                <c:pt idx="15437">
                  <c:v>1.007080078125E-3</c:v>
                </c:pt>
                <c:pt idx="15438">
                  <c:v>1.007080078125E-3</c:v>
                </c:pt>
                <c:pt idx="15439">
                  <c:v>1.0068416595458984E-3</c:v>
                </c:pt>
                <c:pt idx="15440">
                  <c:v>1.007080078125E-3</c:v>
                </c:pt>
                <c:pt idx="15441">
                  <c:v>1.007080078125E-3</c:v>
                </c:pt>
                <c:pt idx="15442">
                  <c:v>1.0068416595458984E-3</c:v>
                </c:pt>
                <c:pt idx="15443">
                  <c:v>1.007080078125E-3</c:v>
                </c:pt>
                <c:pt idx="15444">
                  <c:v>1.0080337524414063E-3</c:v>
                </c:pt>
                <c:pt idx="15445">
                  <c:v>1.0068416595458984E-3</c:v>
                </c:pt>
                <c:pt idx="15446">
                  <c:v>1.007080078125E-3</c:v>
                </c:pt>
                <c:pt idx="15447">
                  <c:v>1.007080078125E-3</c:v>
                </c:pt>
                <c:pt idx="15448">
                  <c:v>1.0068416595458984E-3</c:v>
                </c:pt>
                <c:pt idx="15449">
                  <c:v>1.007080078125E-3</c:v>
                </c:pt>
                <c:pt idx="15450">
                  <c:v>1.007080078125E-3</c:v>
                </c:pt>
                <c:pt idx="15451">
                  <c:v>1.0068416595458984E-3</c:v>
                </c:pt>
                <c:pt idx="15452">
                  <c:v>1.007080078125E-3</c:v>
                </c:pt>
                <c:pt idx="15453">
                  <c:v>1.007080078125E-3</c:v>
                </c:pt>
                <c:pt idx="15454">
                  <c:v>1.0068416595458984E-3</c:v>
                </c:pt>
                <c:pt idx="15455">
                  <c:v>1.007080078125E-3</c:v>
                </c:pt>
                <c:pt idx="15456">
                  <c:v>1.0080337524414063E-3</c:v>
                </c:pt>
                <c:pt idx="15457">
                  <c:v>1.007080078125E-3</c:v>
                </c:pt>
                <c:pt idx="15458">
                  <c:v>1.0068416595458984E-3</c:v>
                </c:pt>
                <c:pt idx="15459">
                  <c:v>1.007080078125E-3</c:v>
                </c:pt>
                <c:pt idx="15460">
                  <c:v>1.007080078125E-3</c:v>
                </c:pt>
                <c:pt idx="15461">
                  <c:v>1.0068416595458984E-3</c:v>
                </c:pt>
                <c:pt idx="15462">
                  <c:v>1.007080078125E-3</c:v>
                </c:pt>
                <c:pt idx="15463">
                  <c:v>1.007080078125E-3</c:v>
                </c:pt>
                <c:pt idx="15464">
                  <c:v>1.0068416595458984E-3</c:v>
                </c:pt>
                <c:pt idx="15465">
                  <c:v>1.007080078125E-3</c:v>
                </c:pt>
                <c:pt idx="15466">
                  <c:v>1.007080078125E-3</c:v>
                </c:pt>
                <c:pt idx="15467">
                  <c:v>1.0068416595458984E-3</c:v>
                </c:pt>
                <c:pt idx="15468">
                  <c:v>1.007080078125E-3</c:v>
                </c:pt>
                <c:pt idx="15469">
                  <c:v>1.0080337524414063E-3</c:v>
                </c:pt>
                <c:pt idx="15470">
                  <c:v>1.0068416595458984E-3</c:v>
                </c:pt>
                <c:pt idx="15471">
                  <c:v>1.007080078125E-3</c:v>
                </c:pt>
                <c:pt idx="15472">
                  <c:v>1.007080078125E-3</c:v>
                </c:pt>
                <c:pt idx="15473">
                  <c:v>1.0068416595458984E-3</c:v>
                </c:pt>
                <c:pt idx="15474">
                  <c:v>1.007080078125E-3</c:v>
                </c:pt>
                <c:pt idx="15475">
                  <c:v>1.007080078125E-3</c:v>
                </c:pt>
                <c:pt idx="15476">
                  <c:v>1.0068416595458984E-3</c:v>
                </c:pt>
                <c:pt idx="15477">
                  <c:v>1.007080078125E-3</c:v>
                </c:pt>
                <c:pt idx="15478">
                  <c:v>1.007080078125E-3</c:v>
                </c:pt>
                <c:pt idx="15479">
                  <c:v>1.0068416595458984E-3</c:v>
                </c:pt>
                <c:pt idx="15480">
                  <c:v>1.007080078125E-3</c:v>
                </c:pt>
                <c:pt idx="15481">
                  <c:v>1.0080337524414063E-3</c:v>
                </c:pt>
                <c:pt idx="15482">
                  <c:v>1.007080078125E-3</c:v>
                </c:pt>
                <c:pt idx="15483">
                  <c:v>1.0068416595458984E-3</c:v>
                </c:pt>
                <c:pt idx="15484">
                  <c:v>1.007080078125E-3</c:v>
                </c:pt>
                <c:pt idx="15485">
                  <c:v>1.007080078125E-3</c:v>
                </c:pt>
                <c:pt idx="15486">
                  <c:v>1.0068416595458984E-3</c:v>
                </c:pt>
                <c:pt idx="15487">
                  <c:v>1.007080078125E-3</c:v>
                </c:pt>
                <c:pt idx="15488">
                  <c:v>1.007080078125E-3</c:v>
                </c:pt>
                <c:pt idx="15489">
                  <c:v>1.0068416595458984E-3</c:v>
                </c:pt>
                <c:pt idx="15490">
                  <c:v>1.007080078125E-3</c:v>
                </c:pt>
                <c:pt idx="15491">
                  <c:v>1.007080078125E-3</c:v>
                </c:pt>
                <c:pt idx="15492">
                  <c:v>1.0068416595458984E-3</c:v>
                </c:pt>
                <c:pt idx="15493">
                  <c:v>1.0080337524414063E-3</c:v>
                </c:pt>
                <c:pt idx="15494">
                  <c:v>1.007080078125E-3</c:v>
                </c:pt>
                <c:pt idx="15495">
                  <c:v>1.0068416595458984E-3</c:v>
                </c:pt>
                <c:pt idx="15496">
                  <c:v>1.007080078125E-3</c:v>
                </c:pt>
                <c:pt idx="15497">
                  <c:v>1.007080078125E-3</c:v>
                </c:pt>
                <c:pt idx="15498">
                  <c:v>1.0068416595458984E-3</c:v>
                </c:pt>
                <c:pt idx="15499">
                  <c:v>1.007080078125E-3</c:v>
                </c:pt>
                <c:pt idx="15500">
                  <c:v>1.007080078125E-3</c:v>
                </c:pt>
                <c:pt idx="15501">
                  <c:v>1.0068416595458984E-3</c:v>
                </c:pt>
                <c:pt idx="15502">
                  <c:v>1.007080078125E-3</c:v>
                </c:pt>
                <c:pt idx="15503">
                  <c:v>1.007080078125E-3</c:v>
                </c:pt>
                <c:pt idx="15504">
                  <c:v>1.0068416595458984E-3</c:v>
                </c:pt>
                <c:pt idx="15505">
                  <c:v>1.007080078125E-3</c:v>
                </c:pt>
                <c:pt idx="15506">
                  <c:v>1.0080337524414063E-3</c:v>
                </c:pt>
                <c:pt idx="15507">
                  <c:v>1.007080078125E-3</c:v>
                </c:pt>
                <c:pt idx="15508">
                  <c:v>1.0068416595458984E-3</c:v>
                </c:pt>
                <c:pt idx="15509">
                  <c:v>1.007080078125E-3</c:v>
                </c:pt>
                <c:pt idx="15510">
                  <c:v>1.007080078125E-3</c:v>
                </c:pt>
                <c:pt idx="15511">
                  <c:v>1.0068416595458984E-3</c:v>
                </c:pt>
                <c:pt idx="15512">
                  <c:v>1.007080078125E-3</c:v>
                </c:pt>
                <c:pt idx="15513">
                  <c:v>1.007080078125E-3</c:v>
                </c:pt>
                <c:pt idx="15514">
                  <c:v>1.0068416595458984E-3</c:v>
                </c:pt>
                <c:pt idx="15515">
                  <c:v>1.007080078125E-3</c:v>
                </c:pt>
                <c:pt idx="15516">
                  <c:v>1.007080078125E-3</c:v>
                </c:pt>
                <c:pt idx="15517">
                  <c:v>1.0068416595458984E-3</c:v>
                </c:pt>
                <c:pt idx="15518">
                  <c:v>1.0080337524414063E-3</c:v>
                </c:pt>
                <c:pt idx="15519">
                  <c:v>1.007080078125E-3</c:v>
                </c:pt>
                <c:pt idx="15520">
                  <c:v>1.0068416595458984E-3</c:v>
                </c:pt>
                <c:pt idx="15521">
                  <c:v>1.007080078125E-3</c:v>
                </c:pt>
                <c:pt idx="15522">
                  <c:v>1.007080078125E-3</c:v>
                </c:pt>
                <c:pt idx="15523">
                  <c:v>1.0068416595458984E-3</c:v>
                </c:pt>
                <c:pt idx="15524">
                  <c:v>1.007080078125E-3</c:v>
                </c:pt>
                <c:pt idx="15525">
                  <c:v>1.007080078125E-3</c:v>
                </c:pt>
                <c:pt idx="15526">
                  <c:v>1.0068416595458984E-3</c:v>
                </c:pt>
                <c:pt idx="15527">
                  <c:v>1.007080078125E-3</c:v>
                </c:pt>
                <c:pt idx="15528">
                  <c:v>1.007080078125E-3</c:v>
                </c:pt>
                <c:pt idx="15529">
                  <c:v>1.0068416595458984E-3</c:v>
                </c:pt>
                <c:pt idx="15530">
                  <c:v>1.007080078125E-3</c:v>
                </c:pt>
                <c:pt idx="15531">
                  <c:v>1.0080337524414063E-3</c:v>
                </c:pt>
                <c:pt idx="15532">
                  <c:v>1.007080078125E-3</c:v>
                </c:pt>
                <c:pt idx="15533">
                  <c:v>1.0068416595458984E-3</c:v>
                </c:pt>
                <c:pt idx="15534">
                  <c:v>1.007080078125E-3</c:v>
                </c:pt>
                <c:pt idx="15535">
                  <c:v>1.007080078125E-3</c:v>
                </c:pt>
                <c:pt idx="15536">
                  <c:v>1.0068416595458984E-3</c:v>
                </c:pt>
                <c:pt idx="15537">
                  <c:v>1.007080078125E-3</c:v>
                </c:pt>
                <c:pt idx="15538">
                  <c:v>1.007080078125E-3</c:v>
                </c:pt>
                <c:pt idx="15539">
                  <c:v>1.0068416595458984E-3</c:v>
                </c:pt>
                <c:pt idx="15540">
                  <c:v>1.007080078125E-3</c:v>
                </c:pt>
                <c:pt idx="15541">
                  <c:v>1.007080078125E-3</c:v>
                </c:pt>
                <c:pt idx="15542">
                  <c:v>1.0068416595458984E-3</c:v>
                </c:pt>
                <c:pt idx="15543">
                  <c:v>1.0080337524414063E-3</c:v>
                </c:pt>
                <c:pt idx="15544">
                  <c:v>1.007080078125E-3</c:v>
                </c:pt>
                <c:pt idx="15545">
                  <c:v>1.0068416595458984E-3</c:v>
                </c:pt>
                <c:pt idx="15546">
                  <c:v>1.007080078125E-3</c:v>
                </c:pt>
                <c:pt idx="15547">
                  <c:v>1.007080078125E-3</c:v>
                </c:pt>
                <c:pt idx="15548">
                  <c:v>1.0068416595458984E-3</c:v>
                </c:pt>
                <c:pt idx="15549">
                  <c:v>1.007080078125E-3</c:v>
                </c:pt>
                <c:pt idx="15550">
                  <c:v>1.007080078125E-3</c:v>
                </c:pt>
                <c:pt idx="15551">
                  <c:v>1.0068416595458984E-3</c:v>
                </c:pt>
                <c:pt idx="15552">
                  <c:v>1.007080078125E-3</c:v>
                </c:pt>
                <c:pt idx="15553">
                  <c:v>1.007080078125E-3</c:v>
                </c:pt>
                <c:pt idx="15554">
                  <c:v>1.0068416595458984E-3</c:v>
                </c:pt>
                <c:pt idx="15555">
                  <c:v>1.007080078125E-3</c:v>
                </c:pt>
                <c:pt idx="15556">
                  <c:v>1.0080337524414063E-3</c:v>
                </c:pt>
                <c:pt idx="15557">
                  <c:v>1.007080078125E-3</c:v>
                </c:pt>
                <c:pt idx="15558">
                  <c:v>1.0068416595458984E-3</c:v>
                </c:pt>
                <c:pt idx="15559">
                  <c:v>1.007080078125E-3</c:v>
                </c:pt>
                <c:pt idx="15560">
                  <c:v>1.007080078125E-3</c:v>
                </c:pt>
                <c:pt idx="15561">
                  <c:v>1.0068416595458984E-3</c:v>
                </c:pt>
                <c:pt idx="15562">
                  <c:v>1.007080078125E-3</c:v>
                </c:pt>
                <c:pt idx="15563">
                  <c:v>1.007080078125E-3</c:v>
                </c:pt>
                <c:pt idx="15564">
                  <c:v>1.0068416595458984E-3</c:v>
                </c:pt>
                <c:pt idx="15565">
                  <c:v>1.007080078125E-3</c:v>
                </c:pt>
                <c:pt idx="15566">
                  <c:v>1.007080078125E-3</c:v>
                </c:pt>
                <c:pt idx="15567">
                  <c:v>1.0068416595458984E-3</c:v>
                </c:pt>
                <c:pt idx="15568">
                  <c:v>1.0080337524414063E-3</c:v>
                </c:pt>
                <c:pt idx="15569">
                  <c:v>1.007080078125E-3</c:v>
                </c:pt>
                <c:pt idx="15570">
                  <c:v>1.0068416595458984E-3</c:v>
                </c:pt>
                <c:pt idx="15571">
                  <c:v>1.007080078125E-3</c:v>
                </c:pt>
                <c:pt idx="15572">
                  <c:v>1.007080078125E-3</c:v>
                </c:pt>
                <c:pt idx="15573">
                  <c:v>1.0068416595458984E-3</c:v>
                </c:pt>
                <c:pt idx="15574">
                  <c:v>1.007080078125E-3</c:v>
                </c:pt>
                <c:pt idx="15575">
                  <c:v>1.007080078125E-3</c:v>
                </c:pt>
                <c:pt idx="15576">
                  <c:v>1.0068416595458984E-3</c:v>
                </c:pt>
                <c:pt idx="15577">
                  <c:v>1.007080078125E-3</c:v>
                </c:pt>
                <c:pt idx="15578">
                  <c:v>1.007080078125E-3</c:v>
                </c:pt>
                <c:pt idx="15579">
                  <c:v>1.0068416595458984E-3</c:v>
                </c:pt>
                <c:pt idx="15580">
                  <c:v>1.007080078125E-3</c:v>
                </c:pt>
                <c:pt idx="15581">
                  <c:v>1.0080337524414063E-3</c:v>
                </c:pt>
                <c:pt idx="15582">
                  <c:v>1.007080078125E-3</c:v>
                </c:pt>
                <c:pt idx="15583">
                  <c:v>1.0068416595458984E-3</c:v>
                </c:pt>
                <c:pt idx="15584">
                  <c:v>1.007080078125E-3</c:v>
                </c:pt>
                <c:pt idx="15585">
                  <c:v>1.007080078125E-3</c:v>
                </c:pt>
                <c:pt idx="15586">
                  <c:v>1.0068416595458984E-3</c:v>
                </c:pt>
                <c:pt idx="15587">
                  <c:v>1.007080078125E-3</c:v>
                </c:pt>
                <c:pt idx="15588">
                  <c:v>1.007080078125E-3</c:v>
                </c:pt>
                <c:pt idx="15589">
                  <c:v>1.0068416595458984E-3</c:v>
                </c:pt>
                <c:pt idx="15590">
                  <c:v>1.007080078125E-3</c:v>
                </c:pt>
                <c:pt idx="15591">
                  <c:v>1.007080078125E-3</c:v>
                </c:pt>
                <c:pt idx="15592">
                  <c:v>1.0068416595458984E-3</c:v>
                </c:pt>
                <c:pt idx="15593">
                  <c:v>1.0080337524414063E-3</c:v>
                </c:pt>
                <c:pt idx="15594">
                  <c:v>1.007080078125E-3</c:v>
                </c:pt>
                <c:pt idx="15595">
                  <c:v>1.0068416595458984E-3</c:v>
                </c:pt>
                <c:pt idx="15596">
                  <c:v>1.007080078125E-3</c:v>
                </c:pt>
                <c:pt idx="15597">
                  <c:v>1.007080078125E-3</c:v>
                </c:pt>
                <c:pt idx="15598">
                  <c:v>1.0068416595458984E-3</c:v>
                </c:pt>
                <c:pt idx="15599">
                  <c:v>1.007080078125E-3</c:v>
                </c:pt>
                <c:pt idx="15600">
                  <c:v>1.007080078125E-3</c:v>
                </c:pt>
                <c:pt idx="15601">
                  <c:v>1.0068416595458984E-3</c:v>
                </c:pt>
                <c:pt idx="15602">
                  <c:v>1.007080078125E-3</c:v>
                </c:pt>
                <c:pt idx="15603">
                  <c:v>1.007080078125E-3</c:v>
                </c:pt>
                <c:pt idx="15604">
                  <c:v>1.0068416595458984E-3</c:v>
                </c:pt>
                <c:pt idx="15605">
                  <c:v>1.007080078125E-3</c:v>
                </c:pt>
                <c:pt idx="15606">
                  <c:v>1.0080337524414063E-3</c:v>
                </c:pt>
                <c:pt idx="15607">
                  <c:v>1.007080078125E-3</c:v>
                </c:pt>
                <c:pt idx="15608">
                  <c:v>1.0068416595458984E-3</c:v>
                </c:pt>
                <c:pt idx="15609">
                  <c:v>1.007080078125E-3</c:v>
                </c:pt>
                <c:pt idx="15610">
                  <c:v>1.007080078125E-3</c:v>
                </c:pt>
                <c:pt idx="15611">
                  <c:v>1.0068416595458984E-3</c:v>
                </c:pt>
                <c:pt idx="15612">
                  <c:v>1.007080078125E-3</c:v>
                </c:pt>
                <c:pt idx="15613">
                  <c:v>1.007080078125E-3</c:v>
                </c:pt>
                <c:pt idx="15614">
                  <c:v>1.0068416595458984E-3</c:v>
                </c:pt>
                <c:pt idx="15615">
                  <c:v>1.007080078125E-3</c:v>
                </c:pt>
                <c:pt idx="15616">
                  <c:v>1.007080078125E-3</c:v>
                </c:pt>
                <c:pt idx="15617">
                  <c:v>1.0068416595458984E-3</c:v>
                </c:pt>
                <c:pt idx="15618">
                  <c:v>1.0080337524414063E-3</c:v>
                </c:pt>
                <c:pt idx="15619">
                  <c:v>1.007080078125E-3</c:v>
                </c:pt>
                <c:pt idx="15620">
                  <c:v>1.0068416595458984E-3</c:v>
                </c:pt>
                <c:pt idx="15621">
                  <c:v>1.007080078125E-3</c:v>
                </c:pt>
                <c:pt idx="15622">
                  <c:v>1.007080078125E-3</c:v>
                </c:pt>
                <c:pt idx="15623">
                  <c:v>1.0068416595458984E-3</c:v>
                </c:pt>
                <c:pt idx="15624">
                  <c:v>1.007080078125E-3</c:v>
                </c:pt>
                <c:pt idx="15625">
                  <c:v>1.007080078125E-3</c:v>
                </c:pt>
                <c:pt idx="15626">
                  <c:v>1.0068416595458984E-3</c:v>
                </c:pt>
                <c:pt idx="15627">
                  <c:v>1.007080078125E-3</c:v>
                </c:pt>
                <c:pt idx="15628">
                  <c:v>1.007080078125E-3</c:v>
                </c:pt>
                <c:pt idx="15629">
                  <c:v>1.0068416595458984E-3</c:v>
                </c:pt>
                <c:pt idx="15630">
                  <c:v>1.007080078125E-3</c:v>
                </c:pt>
                <c:pt idx="15631">
                  <c:v>1.0080337524414063E-3</c:v>
                </c:pt>
                <c:pt idx="15632">
                  <c:v>1.007080078125E-3</c:v>
                </c:pt>
                <c:pt idx="15633">
                  <c:v>1.0068416595458984E-3</c:v>
                </c:pt>
                <c:pt idx="15634">
                  <c:v>1.007080078125E-3</c:v>
                </c:pt>
                <c:pt idx="15635">
                  <c:v>1.007080078125E-3</c:v>
                </c:pt>
                <c:pt idx="15636">
                  <c:v>1.0068416595458984E-3</c:v>
                </c:pt>
                <c:pt idx="15637">
                  <c:v>1.007080078125E-3</c:v>
                </c:pt>
                <c:pt idx="15638">
                  <c:v>1.007080078125E-3</c:v>
                </c:pt>
                <c:pt idx="15639">
                  <c:v>1.0068416595458984E-3</c:v>
                </c:pt>
                <c:pt idx="15640">
                  <c:v>1.007080078125E-3</c:v>
                </c:pt>
                <c:pt idx="15641">
                  <c:v>1.007080078125E-3</c:v>
                </c:pt>
                <c:pt idx="15642">
                  <c:v>1.0068416595458984E-3</c:v>
                </c:pt>
                <c:pt idx="15643">
                  <c:v>1.0080337524414063E-3</c:v>
                </c:pt>
                <c:pt idx="15644">
                  <c:v>1.007080078125E-3</c:v>
                </c:pt>
                <c:pt idx="15645">
                  <c:v>1.0068416595458984E-3</c:v>
                </c:pt>
                <c:pt idx="15646">
                  <c:v>1.007080078125E-3</c:v>
                </c:pt>
                <c:pt idx="15647">
                  <c:v>1.007080078125E-3</c:v>
                </c:pt>
                <c:pt idx="15648">
                  <c:v>1.1077880859375E-2</c:v>
                </c:pt>
                <c:pt idx="15649">
                  <c:v>1.007080078125E-3</c:v>
                </c:pt>
                <c:pt idx="15650">
                  <c:v>1.007080078125E-3</c:v>
                </c:pt>
                <c:pt idx="15651">
                  <c:v>1.0068416595458984E-3</c:v>
                </c:pt>
                <c:pt idx="15652">
                  <c:v>1.007080078125E-3</c:v>
                </c:pt>
                <c:pt idx="15653">
                  <c:v>1.007080078125E-3</c:v>
                </c:pt>
                <c:pt idx="15654">
                  <c:v>1.0068416595458984E-3</c:v>
                </c:pt>
                <c:pt idx="15655">
                  <c:v>1.007080078125E-3</c:v>
                </c:pt>
                <c:pt idx="15656">
                  <c:v>1.007080078125E-3</c:v>
                </c:pt>
                <c:pt idx="15657">
                  <c:v>1.0068416595458984E-3</c:v>
                </c:pt>
                <c:pt idx="15658">
                  <c:v>1.0080337524414063E-3</c:v>
                </c:pt>
                <c:pt idx="15659">
                  <c:v>1.007080078125E-3</c:v>
                </c:pt>
                <c:pt idx="15660">
                  <c:v>1.0068416595458984E-3</c:v>
                </c:pt>
                <c:pt idx="15661">
                  <c:v>1.007080078125E-3</c:v>
                </c:pt>
                <c:pt idx="15662">
                  <c:v>1.007080078125E-3</c:v>
                </c:pt>
                <c:pt idx="15663">
                  <c:v>1.0068416595458984E-3</c:v>
                </c:pt>
                <c:pt idx="15664">
                  <c:v>1.007080078125E-3</c:v>
                </c:pt>
                <c:pt idx="15665">
                  <c:v>1.007080078125E-3</c:v>
                </c:pt>
                <c:pt idx="15666">
                  <c:v>1.0068416595458984E-3</c:v>
                </c:pt>
                <c:pt idx="15667">
                  <c:v>1.007080078125E-3</c:v>
                </c:pt>
                <c:pt idx="15668">
                  <c:v>1.007080078125E-3</c:v>
                </c:pt>
                <c:pt idx="15669">
                  <c:v>1.0068416595458984E-3</c:v>
                </c:pt>
                <c:pt idx="15670">
                  <c:v>2.0151138305664063E-3</c:v>
                </c:pt>
                <c:pt idx="15671">
                  <c:v>1.007080078125E-3</c:v>
                </c:pt>
                <c:pt idx="15672">
                  <c:v>1.0068416595458984E-3</c:v>
                </c:pt>
                <c:pt idx="15673">
                  <c:v>1.007080078125E-3</c:v>
                </c:pt>
                <c:pt idx="15674">
                  <c:v>1.007080078125E-3</c:v>
                </c:pt>
                <c:pt idx="15675">
                  <c:v>1.0068416595458984E-3</c:v>
                </c:pt>
                <c:pt idx="15676">
                  <c:v>1.007080078125E-3</c:v>
                </c:pt>
                <c:pt idx="15677">
                  <c:v>1.007080078125E-3</c:v>
                </c:pt>
                <c:pt idx="15678">
                  <c:v>1.0068416595458984E-3</c:v>
                </c:pt>
                <c:pt idx="15679">
                  <c:v>1.007080078125E-3</c:v>
                </c:pt>
                <c:pt idx="15680">
                  <c:v>1.007080078125E-3</c:v>
                </c:pt>
                <c:pt idx="15681">
                  <c:v>1.0068416595458984E-3</c:v>
                </c:pt>
                <c:pt idx="15682">
                  <c:v>1.0080337524414063E-3</c:v>
                </c:pt>
                <c:pt idx="15683">
                  <c:v>1.007080078125E-3</c:v>
                </c:pt>
                <c:pt idx="15684">
                  <c:v>1.0068416595458984E-3</c:v>
                </c:pt>
                <c:pt idx="15685">
                  <c:v>1.007080078125E-3</c:v>
                </c:pt>
                <c:pt idx="15686">
                  <c:v>1.007080078125E-3</c:v>
                </c:pt>
                <c:pt idx="15687">
                  <c:v>1.0068416595458984E-3</c:v>
                </c:pt>
                <c:pt idx="15688">
                  <c:v>1.007080078125E-3</c:v>
                </c:pt>
                <c:pt idx="15689">
                  <c:v>1.007080078125E-3</c:v>
                </c:pt>
                <c:pt idx="15690">
                  <c:v>1.0068416595458984E-3</c:v>
                </c:pt>
                <c:pt idx="15691">
                  <c:v>1.007080078125E-3</c:v>
                </c:pt>
                <c:pt idx="15692">
                  <c:v>1.007080078125E-3</c:v>
                </c:pt>
                <c:pt idx="15693">
                  <c:v>1.0068416595458984E-3</c:v>
                </c:pt>
                <c:pt idx="15694">
                  <c:v>1.007080078125E-3</c:v>
                </c:pt>
                <c:pt idx="15695">
                  <c:v>1.0080337524414063E-3</c:v>
                </c:pt>
                <c:pt idx="15696">
                  <c:v>1.007080078125E-3</c:v>
                </c:pt>
                <c:pt idx="15697">
                  <c:v>1.0068416595458984E-3</c:v>
                </c:pt>
                <c:pt idx="15698">
                  <c:v>1.007080078125E-3</c:v>
                </c:pt>
                <c:pt idx="15699">
                  <c:v>1.007080078125E-3</c:v>
                </c:pt>
                <c:pt idx="15700">
                  <c:v>1.0068416595458984E-3</c:v>
                </c:pt>
                <c:pt idx="15701">
                  <c:v>1.007080078125E-3</c:v>
                </c:pt>
                <c:pt idx="15702">
                  <c:v>1.007080078125E-3</c:v>
                </c:pt>
                <c:pt idx="15703">
                  <c:v>1.0068416595458984E-3</c:v>
                </c:pt>
                <c:pt idx="15704">
                  <c:v>1.007080078125E-3</c:v>
                </c:pt>
                <c:pt idx="15705">
                  <c:v>1.0068416595458984E-3</c:v>
                </c:pt>
                <c:pt idx="15706">
                  <c:v>1.007080078125E-3</c:v>
                </c:pt>
                <c:pt idx="15707">
                  <c:v>1.0080337524414063E-3</c:v>
                </c:pt>
                <c:pt idx="15708">
                  <c:v>1.007080078125E-3</c:v>
                </c:pt>
                <c:pt idx="15709">
                  <c:v>1.0068416595458984E-3</c:v>
                </c:pt>
                <c:pt idx="15710">
                  <c:v>1.007080078125E-3</c:v>
                </c:pt>
                <c:pt idx="15711">
                  <c:v>1.007080078125E-3</c:v>
                </c:pt>
                <c:pt idx="15712">
                  <c:v>1.0068416595458984E-3</c:v>
                </c:pt>
                <c:pt idx="15713">
                  <c:v>1.007080078125E-3</c:v>
                </c:pt>
                <c:pt idx="15714">
                  <c:v>1.007080078125E-3</c:v>
                </c:pt>
                <c:pt idx="15715">
                  <c:v>1.0068416595458984E-3</c:v>
                </c:pt>
                <c:pt idx="15716">
                  <c:v>1.007080078125E-3</c:v>
                </c:pt>
                <c:pt idx="15717">
                  <c:v>1.007080078125E-3</c:v>
                </c:pt>
                <c:pt idx="15718">
                  <c:v>1.0068416595458984E-3</c:v>
                </c:pt>
                <c:pt idx="15719">
                  <c:v>1.007080078125E-3</c:v>
                </c:pt>
                <c:pt idx="15720">
                  <c:v>1.0080337524414063E-3</c:v>
                </c:pt>
                <c:pt idx="15721">
                  <c:v>1.007080078125E-3</c:v>
                </c:pt>
                <c:pt idx="15722">
                  <c:v>1.0068416595458984E-3</c:v>
                </c:pt>
                <c:pt idx="15723">
                  <c:v>1.007080078125E-3</c:v>
                </c:pt>
                <c:pt idx="15724">
                  <c:v>1.007080078125E-3</c:v>
                </c:pt>
                <c:pt idx="15725">
                  <c:v>1.0068416595458984E-3</c:v>
                </c:pt>
                <c:pt idx="15726">
                  <c:v>1.007080078125E-3</c:v>
                </c:pt>
                <c:pt idx="15727">
                  <c:v>1.0068416595458984E-3</c:v>
                </c:pt>
                <c:pt idx="15728">
                  <c:v>1.007080078125E-3</c:v>
                </c:pt>
                <c:pt idx="15729">
                  <c:v>1.007080078125E-3</c:v>
                </c:pt>
                <c:pt idx="15730">
                  <c:v>1.0068416595458984E-3</c:v>
                </c:pt>
                <c:pt idx="15731">
                  <c:v>1.007080078125E-3</c:v>
                </c:pt>
                <c:pt idx="15732">
                  <c:v>1.0080337524414063E-3</c:v>
                </c:pt>
                <c:pt idx="15733">
                  <c:v>1.007080078125E-3</c:v>
                </c:pt>
                <c:pt idx="15734">
                  <c:v>1.0068416595458984E-3</c:v>
                </c:pt>
                <c:pt idx="15735">
                  <c:v>1.007080078125E-3</c:v>
                </c:pt>
                <c:pt idx="15736">
                  <c:v>1.007080078125E-3</c:v>
                </c:pt>
                <c:pt idx="15737">
                  <c:v>1.0068416595458984E-3</c:v>
                </c:pt>
                <c:pt idx="15738">
                  <c:v>1.007080078125E-3</c:v>
                </c:pt>
                <c:pt idx="15739">
                  <c:v>1.007080078125E-3</c:v>
                </c:pt>
                <c:pt idx="15740">
                  <c:v>1.0068416595458984E-3</c:v>
                </c:pt>
                <c:pt idx="15741">
                  <c:v>1.007080078125E-3</c:v>
                </c:pt>
                <c:pt idx="15742">
                  <c:v>1.007080078125E-3</c:v>
                </c:pt>
                <c:pt idx="15743">
                  <c:v>1.0068416595458984E-3</c:v>
                </c:pt>
                <c:pt idx="15744">
                  <c:v>1.007080078125E-3</c:v>
                </c:pt>
                <c:pt idx="15745">
                  <c:v>1.0080337524414063E-3</c:v>
                </c:pt>
                <c:pt idx="15746">
                  <c:v>1.007080078125E-3</c:v>
                </c:pt>
                <c:pt idx="15747">
                  <c:v>1.0068416595458984E-3</c:v>
                </c:pt>
                <c:pt idx="15748">
                  <c:v>1.007080078125E-3</c:v>
                </c:pt>
                <c:pt idx="15749">
                  <c:v>1.0068416595458984E-3</c:v>
                </c:pt>
                <c:pt idx="15750">
                  <c:v>1.007080078125E-3</c:v>
                </c:pt>
                <c:pt idx="15751">
                  <c:v>1.007080078125E-3</c:v>
                </c:pt>
                <c:pt idx="15752">
                  <c:v>1.0068416595458984E-3</c:v>
                </c:pt>
                <c:pt idx="15753">
                  <c:v>1.007080078125E-3</c:v>
                </c:pt>
                <c:pt idx="15754">
                  <c:v>1.007080078125E-3</c:v>
                </c:pt>
                <c:pt idx="15755">
                  <c:v>1.0068416595458984E-3</c:v>
                </c:pt>
                <c:pt idx="15756">
                  <c:v>1.007080078125E-3</c:v>
                </c:pt>
                <c:pt idx="15757">
                  <c:v>1.0080337524414063E-3</c:v>
                </c:pt>
                <c:pt idx="15758">
                  <c:v>1.007080078125E-3</c:v>
                </c:pt>
                <c:pt idx="15759">
                  <c:v>1.0068416595458984E-3</c:v>
                </c:pt>
                <c:pt idx="15760">
                  <c:v>1.007080078125E-3</c:v>
                </c:pt>
                <c:pt idx="15761">
                  <c:v>1.007080078125E-3</c:v>
                </c:pt>
                <c:pt idx="15762">
                  <c:v>1.0068416595458984E-3</c:v>
                </c:pt>
                <c:pt idx="15763">
                  <c:v>1.007080078125E-3</c:v>
                </c:pt>
                <c:pt idx="15764">
                  <c:v>1.007080078125E-3</c:v>
                </c:pt>
                <c:pt idx="15765">
                  <c:v>1.0068416595458984E-3</c:v>
                </c:pt>
                <c:pt idx="15766">
                  <c:v>1.007080078125E-3</c:v>
                </c:pt>
                <c:pt idx="15767">
                  <c:v>1.007080078125E-3</c:v>
                </c:pt>
                <c:pt idx="15768">
                  <c:v>1.0068416595458984E-3</c:v>
                </c:pt>
                <c:pt idx="15769">
                  <c:v>1.007080078125E-3</c:v>
                </c:pt>
                <c:pt idx="15770">
                  <c:v>1.0080337524414063E-3</c:v>
                </c:pt>
                <c:pt idx="15771">
                  <c:v>1.0068416595458984E-3</c:v>
                </c:pt>
                <c:pt idx="15772">
                  <c:v>1.007080078125E-3</c:v>
                </c:pt>
                <c:pt idx="15773">
                  <c:v>1.007080078125E-3</c:v>
                </c:pt>
                <c:pt idx="15774">
                  <c:v>1.0068416595458984E-3</c:v>
                </c:pt>
                <c:pt idx="15775">
                  <c:v>1.007080078125E-3</c:v>
                </c:pt>
                <c:pt idx="15776">
                  <c:v>1.007080078125E-3</c:v>
                </c:pt>
                <c:pt idx="15777">
                  <c:v>1.0068416595458984E-3</c:v>
                </c:pt>
                <c:pt idx="15778">
                  <c:v>1.007080078125E-3</c:v>
                </c:pt>
                <c:pt idx="15779">
                  <c:v>1.007080078125E-3</c:v>
                </c:pt>
                <c:pt idx="15780">
                  <c:v>1.0068416595458984E-3</c:v>
                </c:pt>
                <c:pt idx="15781">
                  <c:v>1.007080078125E-3</c:v>
                </c:pt>
                <c:pt idx="15782">
                  <c:v>1.0080337524414063E-3</c:v>
                </c:pt>
                <c:pt idx="15783">
                  <c:v>1.007080078125E-3</c:v>
                </c:pt>
                <c:pt idx="15784">
                  <c:v>1.0068416595458984E-3</c:v>
                </c:pt>
                <c:pt idx="15785">
                  <c:v>1.007080078125E-3</c:v>
                </c:pt>
                <c:pt idx="15786">
                  <c:v>1.007080078125E-3</c:v>
                </c:pt>
                <c:pt idx="15787">
                  <c:v>1.0068416595458984E-3</c:v>
                </c:pt>
                <c:pt idx="15788">
                  <c:v>1.007080078125E-3</c:v>
                </c:pt>
                <c:pt idx="15789">
                  <c:v>1.007080078125E-3</c:v>
                </c:pt>
                <c:pt idx="15790">
                  <c:v>1.0068416595458984E-3</c:v>
                </c:pt>
                <c:pt idx="15791">
                  <c:v>1.007080078125E-3</c:v>
                </c:pt>
                <c:pt idx="15792">
                  <c:v>1.007080078125E-3</c:v>
                </c:pt>
                <c:pt idx="15793">
                  <c:v>1.0068416595458984E-3</c:v>
                </c:pt>
                <c:pt idx="15794">
                  <c:v>1.007080078125E-3</c:v>
                </c:pt>
                <c:pt idx="15795">
                  <c:v>1.0080337524414063E-3</c:v>
                </c:pt>
                <c:pt idx="15796">
                  <c:v>1.0068416595458984E-3</c:v>
                </c:pt>
                <c:pt idx="15797">
                  <c:v>1.007080078125E-3</c:v>
                </c:pt>
                <c:pt idx="15798">
                  <c:v>1.007080078125E-3</c:v>
                </c:pt>
                <c:pt idx="15799">
                  <c:v>1.0068416595458984E-3</c:v>
                </c:pt>
                <c:pt idx="15800">
                  <c:v>1.007080078125E-3</c:v>
                </c:pt>
                <c:pt idx="15801">
                  <c:v>1.007080078125E-3</c:v>
                </c:pt>
                <c:pt idx="15802">
                  <c:v>1.0068416595458984E-3</c:v>
                </c:pt>
                <c:pt idx="15803">
                  <c:v>1.007080078125E-3</c:v>
                </c:pt>
                <c:pt idx="15804">
                  <c:v>1.007080078125E-3</c:v>
                </c:pt>
                <c:pt idx="15805">
                  <c:v>1.0068416595458984E-3</c:v>
                </c:pt>
                <c:pt idx="15806">
                  <c:v>1.007080078125E-3</c:v>
                </c:pt>
                <c:pt idx="15807">
                  <c:v>1.0080337524414063E-3</c:v>
                </c:pt>
                <c:pt idx="15808">
                  <c:v>1.007080078125E-3</c:v>
                </c:pt>
                <c:pt idx="15809">
                  <c:v>1.0068416595458984E-3</c:v>
                </c:pt>
                <c:pt idx="15810">
                  <c:v>1.007080078125E-3</c:v>
                </c:pt>
                <c:pt idx="15811">
                  <c:v>1.007080078125E-3</c:v>
                </c:pt>
                <c:pt idx="15812">
                  <c:v>1.0068416595458984E-3</c:v>
                </c:pt>
                <c:pt idx="15813">
                  <c:v>1.007080078125E-3</c:v>
                </c:pt>
                <c:pt idx="15814">
                  <c:v>1.007080078125E-3</c:v>
                </c:pt>
                <c:pt idx="15815">
                  <c:v>1.0068416595458984E-3</c:v>
                </c:pt>
                <c:pt idx="15816">
                  <c:v>1.007080078125E-3</c:v>
                </c:pt>
                <c:pt idx="15817">
                  <c:v>1.007080078125E-3</c:v>
                </c:pt>
                <c:pt idx="15818">
                  <c:v>1.0068416595458984E-3</c:v>
                </c:pt>
                <c:pt idx="15819">
                  <c:v>1.007080078125E-3</c:v>
                </c:pt>
                <c:pt idx="15820">
                  <c:v>1.0080337524414063E-3</c:v>
                </c:pt>
                <c:pt idx="15821">
                  <c:v>1.0068416595458984E-3</c:v>
                </c:pt>
                <c:pt idx="15822">
                  <c:v>1.007080078125E-3</c:v>
                </c:pt>
                <c:pt idx="15823">
                  <c:v>1.007080078125E-3</c:v>
                </c:pt>
                <c:pt idx="15824">
                  <c:v>1.0068416595458984E-3</c:v>
                </c:pt>
                <c:pt idx="15825">
                  <c:v>1.007080078125E-3</c:v>
                </c:pt>
                <c:pt idx="15826">
                  <c:v>1.007080078125E-3</c:v>
                </c:pt>
                <c:pt idx="15827">
                  <c:v>1.0068416595458984E-3</c:v>
                </c:pt>
                <c:pt idx="15828">
                  <c:v>1.007080078125E-3</c:v>
                </c:pt>
                <c:pt idx="15829">
                  <c:v>1.007080078125E-3</c:v>
                </c:pt>
                <c:pt idx="15830">
                  <c:v>1.0068416595458984E-3</c:v>
                </c:pt>
                <c:pt idx="15831">
                  <c:v>1.007080078125E-3</c:v>
                </c:pt>
                <c:pt idx="15832">
                  <c:v>1.0080337524414063E-3</c:v>
                </c:pt>
                <c:pt idx="15833">
                  <c:v>1.007080078125E-3</c:v>
                </c:pt>
                <c:pt idx="15834">
                  <c:v>1.0068416595458984E-3</c:v>
                </c:pt>
                <c:pt idx="15835">
                  <c:v>1.007080078125E-3</c:v>
                </c:pt>
                <c:pt idx="15836">
                  <c:v>1.007080078125E-3</c:v>
                </c:pt>
                <c:pt idx="15837">
                  <c:v>1.0068416595458984E-3</c:v>
                </c:pt>
                <c:pt idx="15838">
                  <c:v>1.007080078125E-3</c:v>
                </c:pt>
                <c:pt idx="15839">
                  <c:v>1.007080078125E-3</c:v>
                </c:pt>
                <c:pt idx="15840">
                  <c:v>1.0068416595458984E-3</c:v>
                </c:pt>
                <c:pt idx="15841">
                  <c:v>1.007080078125E-3</c:v>
                </c:pt>
                <c:pt idx="15842">
                  <c:v>1.007080078125E-3</c:v>
                </c:pt>
                <c:pt idx="15843">
                  <c:v>1.0068416595458984E-3</c:v>
                </c:pt>
                <c:pt idx="15844">
                  <c:v>1.007080078125E-3</c:v>
                </c:pt>
                <c:pt idx="15845">
                  <c:v>1.0080337524414063E-3</c:v>
                </c:pt>
                <c:pt idx="15846">
                  <c:v>1.0068416595458984E-3</c:v>
                </c:pt>
                <c:pt idx="15847">
                  <c:v>1.007080078125E-3</c:v>
                </c:pt>
                <c:pt idx="15848">
                  <c:v>1.007080078125E-3</c:v>
                </c:pt>
                <c:pt idx="15849">
                  <c:v>1.0068416595458984E-3</c:v>
                </c:pt>
                <c:pt idx="15850">
                  <c:v>1.007080078125E-3</c:v>
                </c:pt>
                <c:pt idx="15851">
                  <c:v>1.007080078125E-3</c:v>
                </c:pt>
                <c:pt idx="15852">
                  <c:v>1.0068416595458984E-3</c:v>
                </c:pt>
                <c:pt idx="15853">
                  <c:v>1.007080078125E-3</c:v>
                </c:pt>
                <c:pt idx="15854">
                  <c:v>1.007080078125E-3</c:v>
                </c:pt>
                <c:pt idx="15855">
                  <c:v>1.0068416595458984E-3</c:v>
                </c:pt>
                <c:pt idx="15856">
                  <c:v>1.007080078125E-3</c:v>
                </c:pt>
                <c:pt idx="15857">
                  <c:v>1.0080337524414063E-3</c:v>
                </c:pt>
                <c:pt idx="15858">
                  <c:v>1.007080078125E-3</c:v>
                </c:pt>
                <c:pt idx="15859">
                  <c:v>1.0068416595458984E-3</c:v>
                </c:pt>
                <c:pt idx="15860">
                  <c:v>1.007080078125E-3</c:v>
                </c:pt>
                <c:pt idx="15861">
                  <c:v>1.007080078125E-3</c:v>
                </c:pt>
                <c:pt idx="15862">
                  <c:v>1.0068416595458984E-3</c:v>
                </c:pt>
                <c:pt idx="15863">
                  <c:v>1.007080078125E-3</c:v>
                </c:pt>
                <c:pt idx="15864">
                  <c:v>1.007080078125E-3</c:v>
                </c:pt>
                <c:pt idx="15865">
                  <c:v>1.0068416595458984E-3</c:v>
                </c:pt>
                <c:pt idx="15866">
                  <c:v>1.007080078125E-3</c:v>
                </c:pt>
                <c:pt idx="15867">
                  <c:v>1.007080078125E-3</c:v>
                </c:pt>
                <c:pt idx="15868">
                  <c:v>1.0068416595458984E-3</c:v>
                </c:pt>
                <c:pt idx="15869">
                  <c:v>1.007080078125E-3</c:v>
                </c:pt>
                <c:pt idx="15870">
                  <c:v>1.0080337524414063E-3</c:v>
                </c:pt>
                <c:pt idx="15871">
                  <c:v>1.0068416595458984E-3</c:v>
                </c:pt>
                <c:pt idx="15872">
                  <c:v>1.007080078125E-3</c:v>
                </c:pt>
                <c:pt idx="15873">
                  <c:v>1.007080078125E-3</c:v>
                </c:pt>
                <c:pt idx="15874">
                  <c:v>1.0068416595458984E-3</c:v>
                </c:pt>
                <c:pt idx="15875">
                  <c:v>1.007080078125E-3</c:v>
                </c:pt>
                <c:pt idx="15876">
                  <c:v>1.007080078125E-3</c:v>
                </c:pt>
                <c:pt idx="15877">
                  <c:v>1.0068416595458984E-3</c:v>
                </c:pt>
                <c:pt idx="15878">
                  <c:v>1.007080078125E-3</c:v>
                </c:pt>
                <c:pt idx="15879">
                  <c:v>1.007080078125E-3</c:v>
                </c:pt>
                <c:pt idx="15880">
                  <c:v>1.0068416595458984E-3</c:v>
                </c:pt>
                <c:pt idx="15881">
                  <c:v>1.007080078125E-3</c:v>
                </c:pt>
                <c:pt idx="15882">
                  <c:v>1.0080337524414063E-3</c:v>
                </c:pt>
                <c:pt idx="15883">
                  <c:v>1.007080078125E-3</c:v>
                </c:pt>
                <c:pt idx="15884">
                  <c:v>1.0068416595458984E-3</c:v>
                </c:pt>
                <c:pt idx="15885">
                  <c:v>1.007080078125E-3</c:v>
                </c:pt>
                <c:pt idx="15886">
                  <c:v>1.007080078125E-3</c:v>
                </c:pt>
                <c:pt idx="15887">
                  <c:v>1.0068416595458984E-3</c:v>
                </c:pt>
                <c:pt idx="15888">
                  <c:v>1.007080078125E-3</c:v>
                </c:pt>
                <c:pt idx="15889">
                  <c:v>1.007080078125E-3</c:v>
                </c:pt>
                <c:pt idx="15890">
                  <c:v>1.0068416595458984E-3</c:v>
                </c:pt>
                <c:pt idx="15891">
                  <c:v>1.007080078125E-3</c:v>
                </c:pt>
                <c:pt idx="15892">
                  <c:v>1.007080078125E-3</c:v>
                </c:pt>
                <c:pt idx="15893">
                  <c:v>1.0068416595458984E-3</c:v>
                </c:pt>
                <c:pt idx="15894">
                  <c:v>1.007080078125E-3</c:v>
                </c:pt>
                <c:pt idx="15895">
                  <c:v>1.0080337524414063E-3</c:v>
                </c:pt>
                <c:pt idx="15896">
                  <c:v>1.0068416595458984E-3</c:v>
                </c:pt>
                <c:pt idx="15897">
                  <c:v>1.007080078125E-3</c:v>
                </c:pt>
                <c:pt idx="15898">
                  <c:v>1.007080078125E-3</c:v>
                </c:pt>
                <c:pt idx="15899">
                  <c:v>1.0068416595458984E-3</c:v>
                </c:pt>
                <c:pt idx="15900">
                  <c:v>1.007080078125E-3</c:v>
                </c:pt>
                <c:pt idx="15901">
                  <c:v>1.007080078125E-3</c:v>
                </c:pt>
                <c:pt idx="15902">
                  <c:v>1.0068416595458984E-3</c:v>
                </c:pt>
                <c:pt idx="15903">
                  <c:v>1.007080078125E-3</c:v>
                </c:pt>
                <c:pt idx="15904">
                  <c:v>1.007080078125E-3</c:v>
                </c:pt>
                <c:pt idx="15905">
                  <c:v>1.0068416595458984E-3</c:v>
                </c:pt>
                <c:pt idx="15906">
                  <c:v>1.007080078125E-3</c:v>
                </c:pt>
                <c:pt idx="15907">
                  <c:v>1.0080337524414063E-3</c:v>
                </c:pt>
                <c:pt idx="15908">
                  <c:v>1.007080078125E-3</c:v>
                </c:pt>
                <c:pt idx="15909">
                  <c:v>1.0068416595458984E-3</c:v>
                </c:pt>
                <c:pt idx="15910">
                  <c:v>1.007080078125E-3</c:v>
                </c:pt>
                <c:pt idx="15911">
                  <c:v>1.007080078125E-3</c:v>
                </c:pt>
                <c:pt idx="15912">
                  <c:v>1.0068416595458984E-3</c:v>
                </c:pt>
                <c:pt idx="15913">
                  <c:v>1.007080078125E-3</c:v>
                </c:pt>
                <c:pt idx="15914">
                  <c:v>1.007080078125E-3</c:v>
                </c:pt>
                <c:pt idx="15915">
                  <c:v>1.0068416595458984E-3</c:v>
                </c:pt>
                <c:pt idx="15916">
                  <c:v>1.007080078125E-3</c:v>
                </c:pt>
                <c:pt idx="15917">
                  <c:v>1.007080078125E-3</c:v>
                </c:pt>
                <c:pt idx="15918">
                  <c:v>1.0068416595458984E-3</c:v>
                </c:pt>
                <c:pt idx="15919">
                  <c:v>1.007080078125E-3</c:v>
                </c:pt>
                <c:pt idx="15920">
                  <c:v>1.0080337524414063E-3</c:v>
                </c:pt>
                <c:pt idx="15921">
                  <c:v>1.0068416595458984E-3</c:v>
                </c:pt>
                <c:pt idx="15922">
                  <c:v>1.007080078125E-3</c:v>
                </c:pt>
                <c:pt idx="15923">
                  <c:v>1.007080078125E-3</c:v>
                </c:pt>
                <c:pt idx="15924">
                  <c:v>1.0068416595458984E-3</c:v>
                </c:pt>
                <c:pt idx="15925">
                  <c:v>1.007080078125E-3</c:v>
                </c:pt>
                <c:pt idx="15926">
                  <c:v>1.007080078125E-3</c:v>
                </c:pt>
                <c:pt idx="15927">
                  <c:v>1.0068416595458984E-3</c:v>
                </c:pt>
                <c:pt idx="15928">
                  <c:v>1.007080078125E-3</c:v>
                </c:pt>
                <c:pt idx="15929">
                  <c:v>1.007080078125E-3</c:v>
                </c:pt>
                <c:pt idx="15930">
                  <c:v>1.0068416595458984E-3</c:v>
                </c:pt>
                <c:pt idx="15931">
                  <c:v>1.007080078125E-3</c:v>
                </c:pt>
                <c:pt idx="15932">
                  <c:v>1.0080337524414063E-3</c:v>
                </c:pt>
                <c:pt idx="15933">
                  <c:v>1.007080078125E-3</c:v>
                </c:pt>
                <c:pt idx="15934">
                  <c:v>1.0068416595458984E-3</c:v>
                </c:pt>
                <c:pt idx="15935">
                  <c:v>1.007080078125E-3</c:v>
                </c:pt>
                <c:pt idx="15936">
                  <c:v>1.007080078125E-3</c:v>
                </c:pt>
                <c:pt idx="15937">
                  <c:v>1.0068416595458984E-3</c:v>
                </c:pt>
                <c:pt idx="15938">
                  <c:v>1.007080078125E-3</c:v>
                </c:pt>
                <c:pt idx="15939">
                  <c:v>1.007080078125E-3</c:v>
                </c:pt>
                <c:pt idx="15940">
                  <c:v>1.0068416595458984E-3</c:v>
                </c:pt>
                <c:pt idx="15941">
                  <c:v>1.007080078125E-3</c:v>
                </c:pt>
                <c:pt idx="15942">
                  <c:v>1.007080078125E-3</c:v>
                </c:pt>
                <c:pt idx="15943">
                  <c:v>1.0068416595458984E-3</c:v>
                </c:pt>
                <c:pt idx="15944">
                  <c:v>1.007080078125E-3</c:v>
                </c:pt>
                <c:pt idx="15945">
                  <c:v>1.0080337524414063E-3</c:v>
                </c:pt>
                <c:pt idx="15946">
                  <c:v>1.0068416595458984E-3</c:v>
                </c:pt>
                <c:pt idx="15947">
                  <c:v>1.007080078125E-3</c:v>
                </c:pt>
                <c:pt idx="15948">
                  <c:v>1.007080078125E-3</c:v>
                </c:pt>
                <c:pt idx="15949">
                  <c:v>1.0068416595458984E-3</c:v>
                </c:pt>
                <c:pt idx="15950">
                  <c:v>1.007080078125E-3</c:v>
                </c:pt>
                <c:pt idx="15951">
                  <c:v>1.007080078125E-3</c:v>
                </c:pt>
                <c:pt idx="15952">
                  <c:v>1.0068416595458984E-3</c:v>
                </c:pt>
                <c:pt idx="15953">
                  <c:v>1.007080078125E-3</c:v>
                </c:pt>
                <c:pt idx="15954">
                  <c:v>1.007080078125E-3</c:v>
                </c:pt>
                <c:pt idx="15955">
                  <c:v>1.0068416595458984E-3</c:v>
                </c:pt>
                <c:pt idx="15956">
                  <c:v>1.007080078125E-3</c:v>
                </c:pt>
                <c:pt idx="15957">
                  <c:v>1.0080337524414063E-3</c:v>
                </c:pt>
                <c:pt idx="15958">
                  <c:v>1.007080078125E-3</c:v>
                </c:pt>
                <c:pt idx="15959">
                  <c:v>1.0068416595458984E-3</c:v>
                </c:pt>
                <c:pt idx="15960">
                  <c:v>1.007080078125E-3</c:v>
                </c:pt>
                <c:pt idx="15961">
                  <c:v>1.007080078125E-3</c:v>
                </c:pt>
                <c:pt idx="15962">
                  <c:v>1.0068416595458984E-3</c:v>
                </c:pt>
                <c:pt idx="15963">
                  <c:v>1.007080078125E-3</c:v>
                </c:pt>
                <c:pt idx="15964">
                  <c:v>1.007080078125E-3</c:v>
                </c:pt>
                <c:pt idx="15965">
                  <c:v>1.0068416595458984E-3</c:v>
                </c:pt>
                <c:pt idx="15966">
                  <c:v>1.007080078125E-3</c:v>
                </c:pt>
                <c:pt idx="15967">
                  <c:v>1.007080078125E-3</c:v>
                </c:pt>
                <c:pt idx="15968">
                  <c:v>1.0068416595458984E-3</c:v>
                </c:pt>
                <c:pt idx="15969">
                  <c:v>1.007080078125E-3</c:v>
                </c:pt>
                <c:pt idx="15970">
                  <c:v>1.0080337524414063E-3</c:v>
                </c:pt>
                <c:pt idx="15971">
                  <c:v>1.0068416595458984E-3</c:v>
                </c:pt>
                <c:pt idx="15972">
                  <c:v>1.007080078125E-3</c:v>
                </c:pt>
                <c:pt idx="15973">
                  <c:v>1.007080078125E-3</c:v>
                </c:pt>
                <c:pt idx="15974">
                  <c:v>1.0068416595458984E-3</c:v>
                </c:pt>
                <c:pt idx="15975">
                  <c:v>1.007080078125E-3</c:v>
                </c:pt>
                <c:pt idx="15976">
                  <c:v>1.007080078125E-3</c:v>
                </c:pt>
                <c:pt idx="15977">
                  <c:v>1.0068416595458984E-3</c:v>
                </c:pt>
                <c:pt idx="15978">
                  <c:v>1.007080078125E-3</c:v>
                </c:pt>
                <c:pt idx="15979">
                  <c:v>1.007080078125E-3</c:v>
                </c:pt>
                <c:pt idx="15980">
                  <c:v>1.0068416595458984E-3</c:v>
                </c:pt>
                <c:pt idx="15981">
                  <c:v>1.007080078125E-3</c:v>
                </c:pt>
                <c:pt idx="15982">
                  <c:v>1.0080337524414063E-3</c:v>
                </c:pt>
                <c:pt idx="15983">
                  <c:v>1.007080078125E-3</c:v>
                </c:pt>
                <c:pt idx="15984">
                  <c:v>1.0068416595458984E-3</c:v>
                </c:pt>
                <c:pt idx="15985">
                  <c:v>1.007080078125E-3</c:v>
                </c:pt>
                <c:pt idx="15986">
                  <c:v>1.007080078125E-3</c:v>
                </c:pt>
                <c:pt idx="15987">
                  <c:v>1.0068416595458984E-3</c:v>
                </c:pt>
                <c:pt idx="15988">
                  <c:v>1.007080078125E-3</c:v>
                </c:pt>
                <c:pt idx="15989">
                  <c:v>1.007080078125E-3</c:v>
                </c:pt>
                <c:pt idx="15990">
                  <c:v>1.0068416595458984E-3</c:v>
                </c:pt>
                <c:pt idx="15991">
                  <c:v>1.007080078125E-3</c:v>
                </c:pt>
                <c:pt idx="15992">
                  <c:v>1.007080078125E-3</c:v>
                </c:pt>
                <c:pt idx="15993">
                  <c:v>1.0068416595458984E-3</c:v>
                </c:pt>
                <c:pt idx="15994">
                  <c:v>1.0080337524414063E-3</c:v>
                </c:pt>
                <c:pt idx="15995">
                  <c:v>1.007080078125E-3</c:v>
                </c:pt>
                <c:pt idx="15996">
                  <c:v>1.0068416595458984E-3</c:v>
                </c:pt>
                <c:pt idx="15997">
                  <c:v>1.007080078125E-3</c:v>
                </c:pt>
                <c:pt idx="15998">
                  <c:v>1.007080078125E-3</c:v>
                </c:pt>
                <c:pt idx="15999">
                  <c:v>1.0068416595458984E-3</c:v>
                </c:pt>
                <c:pt idx="16000">
                  <c:v>1.007080078125E-3</c:v>
                </c:pt>
                <c:pt idx="16001">
                  <c:v>1.007080078125E-3</c:v>
                </c:pt>
                <c:pt idx="16002">
                  <c:v>1.0068416595458984E-3</c:v>
                </c:pt>
                <c:pt idx="16003">
                  <c:v>1.007080078125E-3</c:v>
                </c:pt>
                <c:pt idx="16004">
                  <c:v>1.007080078125E-3</c:v>
                </c:pt>
                <c:pt idx="16005">
                  <c:v>1.0068416595458984E-3</c:v>
                </c:pt>
                <c:pt idx="16006">
                  <c:v>1.007080078125E-3</c:v>
                </c:pt>
                <c:pt idx="16007">
                  <c:v>1.0080337524414063E-3</c:v>
                </c:pt>
                <c:pt idx="16008">
                  <c:v>1.007080078125E-3</c:v>
                </c:pt>
                <c:pt idx="16009">
                  <c:v>1.0068416595458984E-3</c:v>
                </c:pt>
                <c:pt idx="16010">
                  <c:v>1.007080078125E-3</c:v>
                </c:pt>
                <c:pt idx="16011">
                  <c:v>1.007080078125E-3</c:v>
                </c:pt>
                <c:pt idx="16012">
                  <c:v>1.0068416595458984E-3</c:v>
                </c:pt>
                <c:pt idx="16013">
                  <c:v>1.007080078125E-3</c:v>
                </c:pt>
                <c:pt idx="16014">
                  <c:v>1.007080078125E-3</c:v>
                </c:pt>
                <c:pt idx="16015">
                  <c:v>1.0068416595458984E-3</c:v>
                </c:pt>
                <c:pt idx="16016">
                  <c:v>1.007080078125E-3</c:v>
                </c:pt>
                <c:pt idx="16017">
                  <c:v>1.007080078125E-3</c:v>
                </c:pt>
                <c:pt idx="16018">
                  <c:v>1.0068416595458984E-3</c:v>
                </c:pt>
                <c:pt idx="16019">
                  <c:v>1.0080337524414063E-3</c:v>
                </c:pt>
                <c:pt idx="16020">
                  <c:v>1.007080078125E-3</c:v>
                </c:pt>
                <c:pt idx="16021">
                  <c:v>1.0068416595458984E-3</c:v>
                </c:pt>
                <c:pt idx="16022">
                  <c:v>1.007080078125E-3</c:v>
                </c:pt>
                <c:pt idx="16023">
                  <c:v>1.007080078125E-3</c:v>
                </c:pt>
                <c:pt idx="16024">
                  <c:v>1.0068416595458984E-3</c:v>
                </c:pt>
                <c:pt idx="16025">
                  <c:v>1.007080078125E-3</c:v>
                </c:pt>
                <c:pt idx="16026">
                  <c:v>1.007080078125E-3</c:v>
                </c:pt>
                <c:pt idx="16027">
                  <c:v>1.0068416595458984E-3</c:v>
                </c:pt>
                <c:pt idx="16028">
                  <c:v>1.007080078125E-3</c:v>
                </c:pt>
                <c:pt idx="16029">
                  <c:v>1.007080078125E-3</c:v>
                </c:pt>
                <c:pt idx="16030">
                  <c:v>1.0068416595458984E-3</c:v>
                </c:pt>
                <c:pt idx="16031">
                  <c:v>1.007080078125E-3</c:v>
                </c:pt>
                <c:pt idx="16032">
                  <c:v>1.0080337524414063E-3</c:v>
                </c:pt>
                <c:pt idx="16033">
                  <c:v>1.007080078125E-3</c:v>
                </c:pt>
                <c:pt idx="16034">
                  <c:v>1.0068416595458984E-3</c:v>
                </c:pt>
                <c:pt idx="16035">
                  <c:v>1.007080078125E-3</c:v>
                </c:pt>
                <c:pt idx="16036">
                  <c:v>1.007080078125E-3</c:v>
                </c:pt>
                <c:pt idx="16037">
                  <c:v>1.0068416595458984E-3</c:v>
                </c:pt>
                <c:pt idx="16038">
                  <c:v>1.007080078125E-3</c:v>
                </c:pt>
                <c:pt idx="16039">
                  <c:v>1.007080078125E-3</c:v>
                </c:pt>
                <c:pt idx="16040">
                  <c:v>1.0068416595458984E-3</c:v>
                </c:pt>
                <c:pt idx="16041">
                  <c:v>1.007080078125E-3</c:v>
                </c:pt>
                <c:pt idx="16042">
                  <c:v>1.007080078125E-3</c:v>
                </c:pt>
                <c:pt idx="16043">
                  <c:v>1.0068416595458984E-3</c:v>
                </c:pt>
                <c:pt idx="16044">
                  <c:v>1.0080337524414063E-3</c:v>
                </c:pt>
                <c:pt idx="16045">
                  <c:v>1.007080078125E-3</c:v>
                </c:pt>
                <c:pt idx="16046">
                  <c:v>1.0068416595458984E-3</c:v>
                </c:pt>
                <c:pt idx="16047">
                  <c:v>1.007080078125E-3</c:v>
                </c:pt>
                <c:pt idx="16048">
                  <c:v>1.007080078125E-3</c:v>
                </c:pt>
                <c:pt idx="16049">
                  <c:v>1.0068416595458984E-3</c:v>
                </c:pt>
                <c:pt idx="16050">
                  <c:v>1.007080078125E-3</c:v>
                </c:pt>
                <c:pt idx="16051">
                  <c:v>1.007080078125E-3</c:v>
                </c:pt>
                <c:pt idx="16052">
                  <c:v>1.0068416595458984E-3</c:v>
                </c:pt>
                <c:pt idx="16053">
                  <c:v>7.0500373840332031E-3</c:v>
                </c:pt>
                <c:pt idx="16054">
                  <c:v>1.007080078125E-3</c:v>
                </c:pt>
                <c:pt idx="16055">
                  <c:v>1.007080078125E-3</c:v>
                </c:pt>
                <c:pt idx="16056">
                  <c:v>1.0068416595458984E-3</c:v>
                </c:pt>
                <c:pt idx="16057">
                  <c:v>1.007080078125E-3</c:v>
                </c:pt>
                <c:pt idx="16058">
                  <c:v>1.007080078125E-3</c:v>
                </c:pt>
                <c:pt idx="16059">
                  <c:v>1.0068416595458984E-3</c:v>
                </c:pt>
                <c:pt idx="16060">
                  <c:v>1.007080078125E-3</c:v>
                </c:pt>
                <c:pt idx="16061">
                  <c:v>1.007080078125E-3</c:v>
                </c:pt>
                <c:pt idx="16062">
                  <c:v>1.0068416595458984E-3</c:v>
                </c:pt>
                <c:pt idx="16063">
                  <c:v>1.0080337524414063E-3</c:v>
                </c:pt>
                <c:pt idx="16064">
                  <c:v>1.007080078125E-3</c:v>
                </c:pt>
                <c:pt idx="16065">
                  <c:v>1.0068416595458984E-3</c:v>
                </c:pt>
                <c:pt idx="16066">
                  <c:v>1.007080078125E-3</c:v>
                </c:pt>
                <c:pt idx="16067">
                  <c:v>1.007080078125E-3</c:v>
                </c:pt>
                <c:pt idx="16068">
                  <c:v>1.0068416595458984E-3</c:v>
                </c:pt>
                <c:pt idx="16069">
                  <c:v>1.007080078125E-3</c:v>
                </c:pt>
                <c:pt idx="16070">
                  <c:v>1.007080078125E-3</c:v>
                </c:pt>
                <c:pt idx="16071">
                  <c:v>1.0068416595458984E-3</c:v>
                </c:pt>
                <c:pt idx="16072">
                  <c:v>1.007080078125E-3</c:v>
                </c:pt>
                <c:pt idx="16073">
                  <c:v>1.007080078125E-3</c:v>
                </c:pt>
                <c:pt idx="16074">
                  <c:v>1.0068416595458984E-3</c:v>
                </c:pt>
                <c:pt idx="16075">
                  <c:v>1.007080078125E-3</c:v>
                </c:pt>
                <c:pt idx="16076">
                  <c:v>1.0080337524414063E-3</c:v>
                </c:pt>
                <c:pt idx="16077">
                  <c:v>1.007080078125E-3</c:v>
                </c:pt>
                <c:pt idx="16078">
                  <c:v>1.0068416595458984E-3</c:v>
                </c:pt>
                <c:pt idx="16079">
                  <c:v>1.007080078125E-3</c:v>
                </c:pt>
                <c:pt idx="16080">
                  <c:v>1.007080078125E-3</c:v>
                </c:pt>
                <c:pt idx="16081">
                  <c:v>1.0068416595458984E-3</c:v>
                </c:pt>
                <c:pt idx="16082">
                  <c:v>1.007080078125E-3</c:v>
                </c:pt>
                <c:pt idx="16083">
                  <c:v>1.007080078125E-3</c:v>
                </c:pt>
                <c:pt idx="16084">
                  <c:v>1.0068416595458984E-3</c:v>
                </c:pt>
                <c:pt idx="16085">
                  <c:v>1.007080078125E-3</c:v>
                </c:pt>
                <c:pt idx="16086">
                  <c:v>1.007080078125E-3</c:v>
                </c:pt>
                <c:pt idx="16087">
                  <c:v>1.0068416595458984E-3</c:v>
                </c:pt>
                <c:pt idx="16088">
                  <c:v>1.0080337524414063E-3</c:v>
                </c:pt>
                <c:pt idx="16089">
                  <c:v>1.007080078125E-3</c:v>
                </c:pt>
                <c:pt idx="16090">
                  <c:v>1.0068416595458984E-3</c:v>
                </c:pt>
                <c:pt idx="16091">
                  <c:v>1.007080078125E-3</c:v>
                </c:pt>
                <c:pt idx="16092">
                  <c:v>1.007080078125E-3</c:v>
                </c:pt>
                <c:pt idx="16093">
                  <c:v>1.0068416595458984E-3</c:v>
                </c:pt>
                <c:pt idx="16094">
                  <c:v>1.007080078125E-3</c:v>
                </c:pt>
                <c:pt idx="16095">
                  <c:v>3.0210018157958984E-3</c:v>
                </c:pt>
                <c:pt idx="16096">
                  <c:v>1.007080078125E-3</c:v>
                </c:pt>
                <c:pt idx="16097">
                  <c:v>1.0068416595458984E-3</c:v>
                </c:pt>
                <c:pt idx="16098">
                  <c:v>1.007080078125E-3</c:v>
                </c:pt>
                <c:pt idx="16099">
                  <c:v>1.0080337524414063E-3</c:v>
                </c:pt>
                <c:pt idx="16100">
                  <c:v>1.007080078125E-3</c:v>
                </c:pt>
                <c:pt idx="16101">
                  <c:v>1.0068416595458984E-3</c:v>
                </c:pt>
                <c:pt idx="16102">
                  <c:v>1.007080078125E-3</c:v>
                </c:pt>
                <c:pt idx="16103">
                  <c:v>1.007080078125E-3</c:v>
                </c:pt>
                <c:pt idx="16104">
                  <c:v>1.0068416595458984E-3</c:v>
                </c:pt>
                <c:pt idx="16105">
                  <c:v>1.007080078125E-3</c:v>
                </c:pt>
                <c:pt idx="16106">
                  <c:v>1.007080078125E-3</c:v>
                </c:pt>
                <c:pt idx="16107">
                  <c:v>1.0068416595458984E-3</c:v>
                </c:pt>
                <c:pt idx="16108">
                  <c:v>1.007080078125E-3</c:v>
                </c:pt>
                <c:pt idx="16109">
                  <c:v>1.007080078125E-3</c:v>
                </c:pt>
                <c:pt idx="16110">
                  <c:v>1.0068416595458984E-3</c:v>
                </c:pt>
                <c:pt idx="16111">
                  <c:v>1.0080337524414063E-3</c:v>
                </c:pt>
                <c:pt idx="16112">
                  <c:v>1.007080078125E-3</c:v>
                </c:pt>
                <c:pt idx="16113">
                  <c:v>1.0068416595458984E-3</c:v>
                </c:pt>
                <c:pt idx="16114">
                  <c:v>1.007080078125E-3</c:v>
                </c:pt>
                <c:pt idx="16115">
                  <c:v>1.007080078125E-3</c:v>
                </c:pt>
                <c:pt idx="16116">
                  <c:v>1.0068416595458984E-3</c:v>
                </c:pt>
                <c:pt idx="16117">
                  <c:v>1.007080078125E-3</c:v>
                </c:pt>
                <c:pt idx="16118">
                  <c:v>1.007080078125E-3</c:v>
                </c:pt>
                <c:pt idx="16119">
                  <c:v>1.0068416595458984E-3</c:v>
                </c:pt>
                <c:pt idx="16120">
                  <c:v>1.007080078125E-3</c:v>
                </c:pt>
                <c:pt idx="16121">
                  <c:v>1.007080078125E-3</c:v>
                </c:pt>
                <c:pt idx="16122">
                  <c:v>1.0068416595458984E-3</c:v>
                </c:pt>
                <c:pt idx="16123">
                  <c:v>1.007080078125E-3</c:v>
                </c:pt>
                <c:pt idx="16124">
                  <c:v>1.0080337524414063E-3</c:v>
                </c:pt>
                <c:pt idx="16125">
                  <c:v>1.007080078125E-3</c:v>
                </c:pt>
                <c:pt idx="16126">
                  <c:v>1.0068416595458984E-3</c:v>
                </c:pt>
                <c:pt idx="16127">
                  <c:v>1.007080078125E-3</c:v>
                </c:pt>
                <c:pt idx="16128">
                  <c:v>1.007080078125E-3</c:v>
                </c:pt>
                <c:pt idx="16129">
                  <c:v>1.0068416595458984E-3</c:v>
                </c:pt>
                <c:pt idx="16130">
                  <c:v>1.007080078125E-3</c:v>
                </c:pt>
                <c:pt idx="16131">
                  <c:v>1.007080078125E-3</c:v>
                </c:pt>
                <c:pt idx="16132">
                  <c:v>1.0068416595458984E-3</c:v>
                </c:pt>
                <c:pt idx="16133">
                  <c:v>1.007080078125E-3</c:v>
                </c:pt>
                <c:pt idx="16134">
                  <c:v>1.007080078125E-3</c:v>
                </c:pt>
                <c:pt idx="16135">
                  <c:v>1.0068416595458984E-3</c:v>
                </c:pt>
                <c:pt idx="16136">
                  <c:v>1.0080337524414063E-3</c:v>
                </c:pt>
                <c:pt idx="16137">
                  <c:v>1.007080078125E-3</c:v>
                </c:pt>
                <c:pt idx="16138">
                  <c:v>1.0068416595458984E-3</c:v>
                </c:pt>
                <c:pt idx="16139">
                  <c:v>1.007080078125E-3</c:v>
                </c:pt>
                <c:pt idx="16140">
                  <c:v>1.007080078125E-3</c:v>
                </c:pt>
                <c:pt idx="16141">
                  <c:v>1.0068416595458984E-3</c:v>
                </c:pt>
                <c:pt idx="16142">
                  <c:v>1.007080078125E-3</c:v>
                </c:pt>
                <c:pt idx="16143">
                  <c:v>1.007080078125E-3</c:v>
                </c:pt>
                <c:pt idx="16144">
                  <c:v>1.0068416595458984E-3</c:v>
                </c:pt>
                <c:pt idx="16145">
                  <c:v>1.007080078125E-3</c:v>
                </c:pt>
                <c:pt idx="16146">
                  <c:v>1.007080078125E-3</c:v>
                </c:pt>
                <c:pt idx="16147">
                  <c:v>1.0068416595458984E-3</c:v>
                </c:pt>
                <c:pt idx="16148">
                  <c:v>1.007080078125E-3</c:v>
                </c:pt>
                <c:pt idx="16149">
                  <c:v>1.0080337524414063E-3</c:v>
                </c:pt>
                <c:pt idx="16150">
                  <c:v>1.007080078125E-3</c:v>
                </c:pt>
                <c:pt idx="16151">
                  <c:v>1.0068416595458984E-3</c:v>
                </c:pt>
                <c:pt idx="16152">
                  <c:v>1.007080078125E-3</c:v>
                </c:pt>
                <c:pt idx="16153">
                  <c:v>1.007080078125E-3</c:v>
                </c:pt>
                <c:pt idx="16154">
                  <c:v>1.0068416595458984E-3</c:v>
                </c:pt>
                <c:pt idx="16155">
                  <c:v>1.007080078125E-3</c:v>
                </c:pt>
                <c:pt idx="16156">
                  <c:v>1.007080078125E-3</c:v>
                </c:pt>
                <c:pt idx="16157">
                  <c:v>1.0068416595458984E-3</c:v>
                </c:pt>
                <c:pt idx="16158">
                  <c:v>1.007080078125E-3</c:v>
                </c:pt>
                <c:pt idx="16159">
                  <c:v>1.007080078125E-3</c:v>
                </c:pt>
                <c:pt idx="16160">
                  <c:v>1.0068416595458984E-3</c:v>
                </c:pt>
                <c:pt idx="16161">
                  <c:v>1.0080337524414063E-3</c:v>
                </c:pt>
                <c:pt idx="16162">
                  <c:v>1.007080078125E-3</c:v>
                </c:pt>
                <c:pt idx="16163">
                  <c:v>1.0068416595458984E-3</c:v>
                </c:pt>
                <c:pt idx="16164">
                  <c:v>1.007080078125E-3</c:v>
                </c:pt>
                <c:pt idx="16165">
                  <c:v>1.007080078125E-3</c:v>
                </c:pt>
                <c:pt idx="16166">
                  <c:v>1.0068416595458984E-3</c:v>
                </c:pt>
                <c:pt idx="16167">
                  <c:v>1.007080078125E-3</c:v>
                </c:pt>
                <c:pt idx="16168">
                  <c:v>1.007080078125E-3</c:v>
                </c:pt>
                <c:pt idx="16169">
                  <c:v>1.0068416595458984E-3</c:v>
                </c:pt>
                <c:pt idx="16170">
                  <c:v>1.007080078125E-3</c:v>
                </c:pt>
                <c:pt idx="16171">
                  <c:v>1.007080078125E-3</c:v>
                </c:pt>
                <c:pt idx="16172">
                  <c:v>1.0068416595458984E-3</c:v>
                </c:pt>
                <c:pt idx="16173">
                  <c:v>1.007080078125E-3</c:v>
                </c:pt>
                <c:pt idx="16174">
                  <c:v>1.0080337524414063E-3</c:v>
                </c:pt>
                <c:pt idx="16175">
                  <c:v>1.007080078125E-3</c:v>
                </c:pt>
                <c:pt idx="16176">
                  <c:v>1.0068416595458984E-3</c:v>
                </c:pt>
                <c:pt idx="16177">
                  <c:v>1.007080078125E-3</c:v>
                </c:pt>
                <c:pt idx="16178">
                  <c:v>1.007080078125E-3</c:v>
                </c:pt>
                <c:pt idx="16179">
                  <c:v>1.0068416595458984E-3</c:v>
                </c:pt>
                <c:pt idx="16180">
                  <c:v>1.007080078125E-3</c:v>
                </c:pt>
                <c:pt idx="16181">
                  <c:v>1.007080078125E-3</c:v>
                </c:pt>
                <c:pt idx="16182">
                  <c:v>1.0068416595458984E-3</c:v>
                </c:pt>
                <c:pt idx="16183">
                  <c:v>1.007080078125E-3</c:v>
                </c:pt>
                <c:pt idx="16184">
                  <c:v>1.007080078125E-3</c:v>
                </c:pt>
                <c:pt idx="16185">
                  <c:v>1.0068416595458984E-3</c:v>
                </c:pt>
                <c:pt idx="16186">
                  <c:v>1.0080337524414063E-3</c:v>
                </c:pt>
                <c:pt idx="16187">
                  <c:v>1.007080078125E-3</c:v>
                </c:pt>
                <c:pt idx="16188">
                  <c:v>1.0068416595458984E-3</c:v>
                </c:pt>
                <c:pt idx="16189">
                  <c:v>1.007080078125E-3</c:v>
                </c:pt>
                <c:pt idx="16190">
                  <c:v>1.007080078125E-3</c:v>
                </c:pt>
                <c:pt idx="16191">
                  <c:v>1.0068416595458984E-3</c:v>
                </c:pt>
                <c:pt idx="16192">
                  <c:v>1.007080078125E-3</c:v>
                </c:pt>
                <c:pt idx="16193">
                  <c:v>1.007080078125E-3</c:v>
                </c:pt>
                <c:pt idx="16194">
                  <c:v>1.0068416595458984E-3</c:v>
                </c:pt>
                <c:pt idx="16195">
                  <c:v>1.007080078125E-3</c:v>
                </c:pt>
                <c:pt idx="16196">
                  <c:v>1.007080078125E-3</c:v>
                </c:pt>
                <c:pt idx="16197">
                  <c:v>1.0068416595458984E-3</c:v>
                </c:pt>
                <c:pt idx="16198">
                  <c:v>1.007080078125E-3</c:v>
                </c:pt>
                <c:pt idx="16199">
                  <c:v>1.0080337524414063E-3</c:v>
                </c:pt>
                <c:pt idx="16200">
                  <c:v>1.007080078125E-3</c:v>
                </c:pt>
                <c:pt idx="16201">
                  <c:v>1.0068416595458984E-3</c:v>
                </c:pt>
                <c:pt idx="16202">
                  <c:v>1.007080078125E-3</c:v>
                </c:pt>
                <c:pt idx="16203">
                  <c:v>1.007080078125E-3</c:v>
                </c:pt>
                <c:pt idx="16204">
                  <c:v>1.0068416595458984E-3</c:v>
                </c:pt>
                <c:pt idx="16205">
                  <c:v>1.007080078125E-3</c:v>
                </c:pt>
                <c:pt idx="16206">
                  <c:v>1.007080078125E-3</c:v>
                </c:pt>
                <c:pt idx="16207">
                  <c:v>1.0068416595458984E-3</c:v>
                </c:pt>
                <c:pt idx="16208">
                  <c:v>1.007080078125E-3</c:v>
                </c:pt>
                <c:pt idx="16209">
                  <c:v>1.0068416595458984E-3</c:v>
                </c:pt>
                <c:pt idx="16210">
                  <c:v>1.007080078125E-3</c:v>
                </c:pt>
                <c:pt idx="16211">
                  <c:v>1.0080337524414063E-3</c:v>
                </c:pt>
                <c:pt idx="16212">
                  <c:v>1.007080078125E-3</c:v>
                </c:pt>
                <c:pt idx="16213">
                  <c:v>1.0068416595458984E-3</c:v>
                </c:pt>
                <c:pt idx="16214">
                  <c:v>1.007080078125E-3</c:v>
                </c:pt>
                <c:pt idx="16215">
                  <c:v>1.007080078125E-3</c:v>
                </c:pt>
                <c:pt idx="16216">
                  <c:v>1.0068416595458984E-3</c:v>
                </c:pt>
                <c:pt idx="16217">
                  <c:v>1.007080078125E-3</c:v>
                </c:pt>
                <c:pt idx="16218">
                  <c:v>1.007080078125E-3</c:v>
                </c:pt>
                <c:pt idx="16219">
                  <c:v>1.0068416595458984E-3</c:v>
                </c:pt>
                <c:pt idx="16220">
                  <c:v>1.3092041015625E-2</c:v>
                </c:pt>
                <c:pt idx="16221">
                  <c:v>1.007080078125E-3</c:v>
                </c:pt>
                <c:pt idx="16222">
                  <c:v>1.0068416595458984E-3</c:v>
                </c:pt>
                <c:pt idx="16223">
                  <c:v>1.007080078125E-3</c:v>
                </c:pt>
                <c:pt idx="16224">
                  <c:v>1.0080337524414063E-3</c:v>
                </c:pt>
                <c:pt idx="16225">
                  <c:v>1.007080078125E-3</c:v>
                </c:pt>
                <c:pt idx="16226">
                  <c:v>1.0068416595458984E-3</c:v>
                </c:pt>
                <c:pt idx="16227">
                  <c:v>1.007080078125E-3</c:v>
                </c:pt>
                <c:pt idx="16228">
                  <c:v>1.007080078125E-3</c:v>
                </c:pt>
                <c:pt idx="16229">
                  <c:v>1.0068416595458984E-3</c:v>
                </c:pt>
                <c:pt idx="16230">
                  <c:v>1.007080078125E-3</c:v>
                </c:pt>
                <c:pt idx="16231">
                  <c:v>1.007080078125E-3</c:v>
                </c:pt>
                <c:pt idx="16232">
                  <c:v>1.0068416595458984E-3</c:v>
                </c:pt>
                <c:pt idx="16233">
                  <c:v>1.007080078125E-3</c:v>
                </c:pt>
                <c:pt idx="16234">
                  <c:v>1.007080078125E-3</c:v>
                </c:pt>
                <c:pt idx="16235">
                  <c:v>1.0068416595458984E-3</c:v>
                </c:pt>
                <c:pt idx="16236">
                  <c:v>1.007080078125E-3</c:v>
                </c:pt>
                <c:pt idx="16237">
                  <c:v>1.0080337524414063E-3</c:v>
                </c:pt>
                <c:pt idx="16238">
                  <c:v>1.007080078125E-3</c:v>
                </c:pt>
                <c:pt idx="16239">
                  <c:v>1.0068416595458984E-3</c:v>
                </c:pt>
                <c:pt idx="16240">
                  <c:v>1.007080078125E-3</c:v>
                </c:pt>
                <c:pt idx="16241">
                  <c:v>1.0068416595458984E-3</c:v>
                </c:pt>
                <c:pt idx="16242">
                  <c:v>1.007080078125E-3</c:v>
                </c:pt>
                <c:pt idx="16243">
                  <c:v>1.007080078125E-3</c:v>
                </c:pt>
                <c:pt idx="16244">
                  <c:v>1.0068416595458984E-3</c:v>
                </c:pt>
                <c:pt idx="16245">
                  <c:v>1.007080078125E-3</c:v>
                </c:pt>
                <c:pt idx="16246">
                  <c:v>1.007080078125E-3</c:v>
                </c:pt>
                <c:pt idx="16247">
                  <c:v>1.0068416595458984E-3</c:v>
                </c:pt>
                <c:pt idx="16248">
                  <c:v>1.007080078125E-3</c:v>
                </c:pt>
                <c:pt idx="16249">
                  <c:v>1.0080337524414063E-3</c:v>
                </c:pt>
                <c:pt idx="16250">
                  <c:v>1.007080078125E-3</c:v>
                </c:pt>
                <c:pt idx="16251">
                  <c:v>1.0068416595458984E-3</c:v>
                </c:pt>
                <c:pt idx="16252">
                  <c:v>1.007080078125E-3</c:v>
                </c:pt>
                <c:pt idx="16253">
                  <c:v>1.007080078125E-3</c:v>
                </c:pt>
                <c:pt idx="16254">
                  <c:v>1.0068416595458984E-3</c:v>
                </c:pt>
                <c:pt idx="16255">
                  <c:v>1.007080078125E-3</c:v>
                </c:pt>
                <c:pt idx="16256">
                  <c:v>1.007080078125E-3</c:v>
                </c:pt>
                <c:pt idx="16257">
                  <c:v>1.0068416595458984E-3</c:v>
                </c:pt>
                <c:pt idx="16258">
                  <c:v>1.007080078125E-3</c:v>
                </c:pt>
                <c:pt idx="16259">
                  <c:v>1.007080078125E-3</c:v>
                </c:pt>
                <c:pt idx="16260">
                  <c:v>1.0068416595458984E-3</c:v>
                </c:pt>
                <c:pt idx="16261">
                  <c:v>1.007080078125E-3</c:v>
                </c:pt>
                <c:pt idx="16262">
                  <c:v>1.0080337524414063E-3</c:v>
                </c:pt>
                <c:pt idx="16263">
                  <c:v>1.0068416595458984E-3</c:v>
                </c:pt>
                <c:pt idx="16264">
                  <c:v>1.007080078125E-3</c:v>
                </c:pt>
                <c:pt idx="16265">
                  <c:v>1.007080078125E-3</c:v>
                </c:pt>
                <c:pt idx="16266">
                  <c:v>1.0068416595458984E-3</c:v>
                </c:pt>
                <c:pt idx="16267">
                  <c:v>1.007080078125E-3</c:v>
                </c:pt>
                <c:pt idx="16268">
                  <c:v>1.007080078125E-3</c:v>
                </c:pt>
                <c:pt idx="16269">
                  <c:v>1.0068416595458984E-3</c:v>
                </c:pt>
                <c:pt idx="16270">
                  <c:v>1.007080078125E-3</c:v>
                </c:pt>
                <c:pt idx="16271">
                  <c:v>1.007080078125E-3</c:v>
                </c:pt>
                <c:pt idx="16272">
                  <c:v>1.0068416595458984E-3</c:v>
                </c:pt>
                <c:pt idx="16273">
                  <c:v>1.007080078125E-3</c:v>
                </c:pt>
                <c:pt idx="16274">
                  <c:v>1.0080337524414063E-3</c:v>
                </c:pt>
                <c:pt idx="16275">
                  <c:v>1.007080078125E-3</c:v>
                </c:pt>
                <c:pt idx="16276">
                  <c:v>1.0068416595458984E-3</c:v>
                </c:pt>
                <c:pt idx="16277">
                  <c:v>1.007080078125E-3</c:v>
                </c:pt>
                <c:pt idx="16278">
                  <c:v>1.007080078125E-3</c:v>
                </c:pt>
                <c:pt idx="16279">
                  <c:v>1.0068416595458984E-3</c:v>
                </c:pt>
                <c:pt idx="16280">
                  <c:v>1.007080078125E-3</c:v>
                </c:pt>
                <c:pt idx="16281">
                  <c:v>1.007080078125E-3</c:v>
                </c:pt>
                <c:pt idx="16282">
                  <c:v>1.0068416595458984E-3</c:v>
                </c:pt>
                <c:pt idx="16283">
                  <c:v>1.007080078125E-3</c:v>
                </c:pt>
                <c:pt idx="16284">
                  <c:v>1.007080078125E-3</c:v>
                </c:pt>
                <c:pt idx="16285">
                  <c:v>1.0068416595458984E-3</c:v>
                </c:pt>
                <c:pt idx="16286">
                  <c:v>1.007080078125E-3</c:v>
                </c:pt>
                <c:pt idx="16287">
                  <c:v>1.0080337524414063E-3</c:v>
                </c:pt>
                <c:pt idx="16288">
                  <c:v>1.0068416595458984E-3</c:v>
                </c:pt>
                <c:pt idx="16289">
                  <c:v>1.007080078125E-3</c:v>
                </c:pt>
                <c:pt idx="16290">
                  <c:v>1.007080078125E-3</c:v>
                </c:pt>
                <c:pt idx="16291">
                  <c:v>1.0068416595458984E-3</c:v>
                </c:pt>
                <c:pt idx="16292">
                  <c:v>1.007080078125E-3</c:v>
                </c:pt>
                <c:pt idx="16293">
                  <c:v>1.007080078125E-3</c:v>
                </c:pt>
                <c:pt idx="16294">
                  <c:v>1.0068416595458984E-3</c:v>
                </c:pt>
                <c:pt idx="16295">
                  <c:v>1.007080078125E-3</c:v>
                </c:pt>
                <c:pt idx="16296">
                  <c:v>1.007080078125E-3</c:v>
                </c:pt>
                <c:pt idx="16297">
                  <c:v>1.0068416595458984E-3</c:v>
                </c:pt>
                <c:pt idx="16298">
                  <c:v>1.007080078125E-3</c:v>
                </c:pt>
                <c:pt idx="16299">
                  <c:v>1.0080337524414063E-3</c:v>
                </c:pt>
                <c:pt idx="16300">
                  <c:v>1.007080078125E-3</c:v>
                </c:pt>
                <c:pt idx="16301">
                  <c:v>1.0068416595458984E-3</c:v>
                </c:pt>
                <c:pt idx="16302">
                  <c:v>1.007080078125E-3</c:v>
                </c:pt>
                <c:pt idx="16303">
                  <c:v>1.007080078125E-3</c:v>
                </c:pt>
                <c:pt idx="16304">
                  <c:v>1.0068416595458984E-3</c:v>
                </c:pt>
                <c:pt idx="16305">
                  <c:v>1.007080078125E-3</c:v>
                </c:pt>
                <c:pt idx="16306">
                  <c:v>1.007080078125E-3</c:v>
                </c:pt>
                <c:pt idx="16307">
                  <c:v>1.0068416595458984E-3</c:v>
                </c:pt>
                <c:pt idx="16308">
                  <c:v>1.007080078125E-3</c:v>
                </c:pt>
                <c:pt idx="16309">
                  <c:v>1.007080078125E-3</c:v>
                </c:pt>
                <c:pt idx="16310">
                  <c:v>1.0068416595458984E-3</c:v>
                </c:pt>
                <c:pt idx="16311">
                  <c:v>1.007080078125E-3</c:v>
                </c:pt>
                <c:pt idx="16312">
                  <c:v>1.0080337524414063E-3</c:v>
                </c:pt>
                <c:pt idx="16313">
                  <c:v>1.0068416595458984E-3</c:v>
                </c:pt>
                <c:pt idx="16314">
                  <c:v>8.0561637878417969E-3</c:v>
                </c:pt>
                <c:pt idx="16315">
                  <c:v>1.0068416595458984E-3</c:v>
                </c:pt>
                <c:pt idx="16316">
                  <c:v>1.007080078125E-3</c:v>
                </c:pt>
                <c:pt idx="16317">
                  <c:v>1.0080337524414063E-3</c:v>
                </c:pt>
                <c:pt idx="16318">
                  <c:v>1.007080078125E-3</c:v>
                </c:pt>
                <c:pt idx="16319">
                  <c:v>1.0068416595458984E-3</c:v>
                </c:pt>
                <c:pt idx="16320">
                  <c:v>1.007080078125E-3</c:v>
                </c:pt>
                <c:pt idx="16321">
                  <c:v>1.007080078125E-3</c:v>
                </c:pt>
                <c:pt idx="16322">
                  <c:v>1.0068416595458984E-3</c:v>
                </c:pt>
                <c:pt idx="16323">
                  <c:v>1.007080078125E-3</c:v>
                </c:pt>
                <c:pt idx="16324">
                  <c:v>1.007080078125E-3</c:v>
                </c:pt>
                <c:pt idx="16325">
                  <c:v>1.0068416595458984E-3</c:v>
                </c:pt>
                <c:pt idx="16326">
                  <c:v>1.007080078125E-3</c:v>
                </c:pt>
                <c:pt idx="16327">
                  <c:v>1.007080078125E-3</c:v>
                </c:pt>
                <c:pt idx="16328">
                  <c:v>1.0068416595458984E-3</c:v>
                </c:pt>
                <c:pt idx="16329">
                  <c:v>1.007080078125E-3</c:v>
                </c:pt>
                <c:pt idx="16330">
                  <c:v>1.0080337524414063E-3</c:v>
                </c:pt>
                <c:pt idx="16331">
                  <c:v>1.0068416595458984E-3</c:v>
                </c:pt>
                <c:pt idx="16332">
                  <c:v>1.007080078125E-3</c:v>
                </c:pt>
                <c:pt idx="16333">
                  <c:v>1.007080078125E-3</c:v>
                </c:pt>
                <c:pt idx="16334">
                  <c:v>1.0068416595458984E-3</c:v>
                </c:pt>
                <c:pt idx="16335">
                  <c:v>1.007080078125E-3</c:v>
                </c:pt>
                <c:pt idx="16336">
                  <c:v>1.007080078125E-3</c:v>
                </c:pt>
                <c:pt idx="16337">
                  <c:v>1.0068416595458984E-3</c:v>
                </c:pt>
                <c:pt idx="16338">
                  <c:v>1.007080078125E-3</c:v>
                </c:pt>
                <c:pt idx="16339">
                  <c:v>1.007080078125E-3</c:v>
                </c:pt>
                <c:pt idx="16340">
                  <c:v>1.0068416595458984E-3</c:v>
                </c:pt>
                <c:pt idx="16341">
                  <c:v>1.007080078125E-3</c:v>
                </c:pt>
                <c:pt idx="16342">
                  <c:v>1.0080337524414063E-3</c:v>
                </c:pt>
                <c:pt idx="16343">
                  <c:v>1.007080078125E-3</c:v>
                </c:pt>
                <c:pt idx="16344">
                  <c:v>1.0068416595458984E-3</c:v>
                </c:pt>
                <c:pt idx="16345">
                  <c:v>1.007080078125E-3</c:v>
                </c:pt>
                <c:pt idx="16346">
                  <c:v>1.007080078125E-3</c:v>
                </c:pt>
                <c:pt idx="16347">
                  <c:v>1.0068416595458984E-3</c:v>
                </c:pt>
                <c:pt idx="16348">
                  <c:v>1.007080078125E-3</c:v>
                </c:pt>
                <c:pt idx="16349">
                  <c:v>1.007080078125E-3</c:v>
                </c:pt>
                <c:pt idx="16350">
                  <c:v>1.0068416595458984E-3</c:v>
                </c:pt>
                <c:pt idx="16351">
                  <c:v>1.007080078125E-3</c:v>
                </c:pt>
                <c:pt idx="16352">
                  <c:v>1.007080078125E-3</c:v>
                </c:pt>
                <c:pt idx="16353">
                  <c:v>1.0068416595458984E-3</c:v>
                </c:pt>
                <c:pt idx="16354">
                  <c:v>1.007080078125E-3</c:v>
                </c:pt>
                <c:pt idx="16355">
                  <c:v>1.0080337524414063E-3</c:v>
                </c:pt>
                <c:pt idx="16356">
                  <c:v>1.0068416595458984E-3</c:v>
                </c:pt>
                <c:pt idx="16357">
                  <c:v>1.007080078125E-3</c:v>
                </c:pt>
                <c:pt idx="16358">
                  <c:v>1.007080078125E-3</c:v>
                </c:pt>
                <c:pt idx="16359">
                  <c:v>1.0068416595458984E-3</c:v>
                </c:pt>
                <c:pt idx="16360">
                  <c:v>1.007080078125E-3</c:v>
                </c:pt>
                <c:pt idx="16361">
                  <c:v>1.007080078125E-3</c:v>
                </c:pt>
                <c:pt idx="16362">
                  <c:v>1.0068416595458984E-3</c:v>
                </c:pt>
                <c:pt idx="16363">
                  <c:v>1.007080078125E-3</c:v>
                </c:pt>
                <c:pt idx="16364">
                  <c:v>1.007080078125E-3</c:v>
                </c:pt>
                <c:pt idx="16365">
                  <c:v>1.0068416595458984E-3</c:v>
                </c:pt>
                <c:pt idx="16366">
                  <c:v>1.007080078125E-3</c:v>
                </c:pt>
                <c:pt idx="16367">
                  <c:v>1.0080337524414063E-3</c:v>
                </c:pt>
                <c:pt idx="16368">
                  <c:v>1.007080078125E-3</c:v>
                </c:pt>
                <c:pt idx="16369">
                  <c:v>1.0068416595458984E-3</c:v>
                </c:pt>
                <c:pt idx="16370">
                  <c:v>5.0351619720458984E-3</c:v>
                </c:pt>
                <c:pt idx="16371">
                  <c:v>1.0068416595458984E-3</c:v>
                </c:pt>
                <c:pt idx="16372">
                  <c:v>1.007080078125E-3</c:v>
                </c:pt>
                <c:pt idx="16373">
                  <c:v>1.007080078125E-3</c:v>
                </c:pt>
                <c:pt idx="16374">
                  <c:v>1.0068416595458984E-3</c:v>
                </c:pt>
                <c:pt idx="16375">
                  <c:v>1.007080078125E-3</c:v>
                </c:pt>
                <c:pt idx="16376">
                  <c:v>1.0080337524414063E-3</c:v>
                </c:pt>
                <c:pt idx="16377">
                  <c:v>1.0068416595458984E-3</c:v>
                </c:pt>
                <c:pt idx="16378">
                  <c:v>1.007080078125E-3</c:v>
                </c:pt>
                <c:pt idx="16379">
                  <c:v>1.007080078125E-3</c:v>
                </c:pt>
                <c:pt idx="16380">
                  <c:v>1.0068416595458984E-3</c:v>
                </c:pt>
                <c:pt idx="16381">
                  <c:v>1.007080078125E-3</c:v>
                </c:pt>
                <c:pt idx="16382">
                  <c:v>1.007080078125E-3</c:v>
                </c:pt>
                <c:pt idx="16383">
                  <c:v>1.0068416595458984E-3</c:v>
                </c:pt>
                <c:pt idx="16384">
                  <c:v>1.007080078125E-3</c:v>
                </c:pt>
                <c:pt idx="16385">
                  <c:v>1.007080078125E-3</c:v>
                </c:pt>
                <c:pt idx="16386">
                  <c:v>1.0068416595458984E-3</c:v>
                </c:pt>
                <c:pt idx="16387">
                  <c:v>1.007080078125E-3</c:v>
                </c:pt>
                <c:pt idx="16388">
                  <c:v>1.0080337524414063E-3</c:v>
                </c:pt>
                <c:pt idx="16389">
                  <c:v>1.007080078125E-3</c:v>
                </c:pt>
                <c:pt idx="16390">
                  <c:v>1.0068416595458984E-3</c:v>
                </c:pt>
                <c:pt idx="16391">
                  <c:v>1.007080078125E-3</c:v>
                </c:pt>
                <c:pt idx="16392">
                  <c:v>1.007080078125E-3</c:v>
                </c:pt>
                <c:pt idx="16393">
                  <c:v>1.0068416595458984E-3</c:v>
                </c:pt>
                <c:pt idx="16394">
                  <c:v>1.007080078125E-3</c:v>
                </c:pt>
                <c:pt idx="16395">
                  <c:v>1.007080078125E-3</c:v>
                </c:pt>
                <c:pt idx="16396">
                  <c:v>1.0068416595458984E-3</c:v>
                </c:pt>
                <c:pt idx="16397">
                  <c:v>1.007080078125E-3</c:v>
                </c:pt>
                <c:pt idx="16398">
                  <c:v>1.007080078125E-3</c:v>
                </c:pt>
                <c:pt idx="16399">
                  <c:v>1.0068416595458984E-3</c:v>
                </c:pt>
                <c:pt idx="16400">
                  <c:v>1.007080078125E-3</c:v>
                </c:pt>
                <c:pt idx="16401">
                  <c:v>1.0080337524414063E-3</c:v>
                </c:pt>
                <c:pt idx="16402">
                  <c:v>1.0068416595458984E-3</c:v>
                </c:pt>
                <c:pt idx="16403">
                  <c:v>1.007080078125E-3</c:v>
                </c:pt>
                <c:pt idx="16404">
                  <c:v>1.007080078125E-3</c:v>
                </c:pt>
                <c:pt idx="16405">
                  <c:v>1.0068416595458984E-3</c:v>
                </c:pt>
                <c:pt idx="16406">
                  <c:v>1.007080078125E-3</c:v>
                </c:pt>
                <c:pt idx="16407">
                  <c:v>1.007080078125E-3</c:v>
                </c:pt>
                <c:pt idx="16408">
                  <c:v>1.0068416595458984E-3</c:v>
                </c:pt>
                <c:pt idx="16409">
                  <c:v>1.007080078125E-3</c:v>
                </c:pt>
                <c:pt idx="16410">
                  <c:v>1.007080078125E-3</c:v>
                </c:pt>
                <c:pt idx="16411">
                  <c:v>1.0068416595458984E-3</c:v>
                </c:pt>
                <c:pt idx="16412">
                  <c:v>1.007080078125E-3</c:v>
                </c:pt>
                <c:pt idx="16413">
                  <c:v>1.0080337524414063E-3</c:v>
                </c:pt>
                <c:pt idx="16414">
                  <c:v>1.007080078125E-3</c:v>
                </c:pt>
                <c:pt idx="16415">
                  <c:v>1.0068416595458984E-3</c:v>
                </c:pt>
                <c:pt idx="16416">
                  <c:v>1.007080078125E-3</c:v>
                </c:pt>
                <c:pt idx="16417">
                  <c:v>1.007080078125E-3</c:v>
                </c:pt>
                <c:pt idx="16418">
                  <c:v>1.0068416595458984E-3</c:v>
                </c:pt>
                <c:pt idx="16419">
                  <c:v>1.007080078125E-3</c:v>
                </c:pt>
                <c:pt idx="16420">
                  <c:v>1.007080078125E-3</c:v>
                </c:pt>
                <c:pt idx="16421">
                  <c:v>1.0068416595458984E-3</c:v>
                </c:pt>
                <c:pt idx="16422">
                  <c:v>1.007080078125E-3</c:v>
                </c:pt>
                <c:pt idx="16423">
                  <c:v>1.007080078125E-3</c:v>
                </c:pt>
                <c:pt idx="16424">
                  <c:v>1.0068416595458984E-3</c:v>
                </c:pt>
                <c:pt idx="16425">
                  <c:v>1.007080078125E-3</c:v>
                </c:pt>
                <c:pt idx="16426">
                  <c:v>1.0080337524414063E-3</c:v>
                </c:pt>
                <c:pt idx="16427">
                  <c:v>1.0068416595458984E-3</c:v>
                </c:pt>
                <c:pt idx="16428">
                  <c:v>1.007080078125E-3</c:v>
                </c:pt>
                <c:pt idx="16429">
                  <c:v>1.007080078125E-3</c:v>
                </c:pt>
                <c:pt idx="16430">
                  <c:v>1.0068416595458984E-3</c:v>
                </c:pt>
                <c:pt idx="16431">
                  <c:v>1.007080078125E-3</c:v>
                </c:pt>
                <c:pt idx="16432">
                  <c:v>1.007080078125E-3</c:v>
                </c:pt>
                <c:pt idx="16433">
                  <c:v>1.0068416595458984E-3</c:v>
                </c:pt>
                <c:pt idx="16434">
                  <c:v>1.007080078125E-3</c:v>
                </c:pt>
                <c:pt idx="16435">
                  <c:v>1.007080078125E-3</c:v>
                </c:pt>
                <c:pt idx="16436">
                  <c:v>1.0068416595458984E-3</c:v>
                </c:pt>
                <c:pt idx="16437">
                  <c:v>1.007080078125E-3</c:v>
                </c:pt>
                <c:pt idx="16438">
                  <c:v>1.0080337524414063E-3</c:v>
                </c:pt>
                <c:pt idx="16439">
                  <c:v>1.007080078125E-3</c:v>
                </c:pt>
                <c:pt idx="16440">
                  <c:v>1.0068416595458984E-3</c:v>
                </c:pt>
                <c:pt idx="16441">
                  <c:v>1.007080078125E-3</c:v>
                </c:pt>
                <c:pt idx="16442">
                  <c:v>1.007080078125E-3</c:v>
                </c:pt>
                <c:pt idx="16443">
                  <c:v>1.0068416595458984E-3</c:v>
                </c:pt>
                <c:pt idx="16444">
                  <c:v>1.007080078125E-3</c:v>
                </c:pt>
                <c:pt idx="16445">
                  <c:v>1.007080078125E-3</c:v>
                </c:pt>
                <c:pt idx="16446">
                  <c:v>1.0068416595458984E-3</c:v>
                </c:pt>
                <c:pt idx="16447">
                  <c:v>1.007080078125E-3</c:v>
                </c:pt>
                <c:pt idx="16448">
                  <c:v>1.007080078125E-3</c:v>
                </c:pt>
                <c:pt idx="16449">
                  <c:v>1.0068416595458984E-3</c:v>
                </c:pt>
                <c:pt idx="16450">
                  <c:v>1.007080078125E-3</c:v>
                </c:pt>
                <c:pt idx="16451">
                  <c:v>1.0080337524414063E-3</c:v>
                </c:pt>
                <c:pt idx="16452">
                  <c:v>1.0068416595458984E-3</c:v>
                </c:pt>
                <c:pt idx="16453">
                  <c:v>1.007080078125E-3</c:v>
                </c:pt>
                <c:pt idx="16454">
                  <c:v>1.007080078125E-3</c:v>
                </c:pt>
                <c:pt idx="16455">
                  <c:v>1.0068416595458984E-3</c:v>
                </c:pt>
                <c:pt idx="16456">
                  <c:v>1.007080078125E-3</c:v>
                </c:pt>
                <c:pt idx="16457">
                  <c:v>1.007080078125E-3</c:v>
                </c:pt>
                <c:pt idx="16458">
                  <c:v>1.0068416595458984E-3</c:v>
                </c:pt>
                <c:pt idx="16459">
                  <c:v>1.007080078125E-3</c:v>
                </c:pt>
                <c:pt idx="16460">
                  <c:v>1.007080078125E-3</c:v>
                </c:pt>
                <c:pt idx="16461">
                  <c:v>1.0068416595458984E-3</c:v>
                </c:pt>
                <c:pt idx="16462">
                  <c:v>1.007080078125E-3</c:v>
                </c:pt>
                <c:pt idx="16463">
                  <c:v>1.0080337524414063E-3</c:v>
                </c:pt>
                <c:pt idx="16464">
                  <c:v>1.007080078125E-3</c:v>
                </c:pt>
                <c:pt idx="16465">
                  <c:v>1.0068416595458984E-3</c:v>
                </c:pt>
                <c:pt idx="16466">
                  <c:v>1.007080078125E-3</c:v>
                </c:pt>
                <c:pt idx="16467">
                  <c:v>1.007080078125E-3</c:v>
                </c:pt>
                <c:pt idx="16468">
                  <c:v>1.0068416595458984E-3</c:v>
                </c:pt>
                <c:pt idx="16469">
                  <c:v>1.007080078125E-3</c:v>
                </c:pt>
                <c:pt idx="16470">
                  <c:v>1.007080078125E-3</c:v>
                </c:pt>
                <c:pt idx="16471">
                  <c:v>1.0068416595458984E-3</c:v>
                </c:pt>
                <c:pt idx="16472">
                  <c:v>1.007080078125E-3</c:v>
                </c:pt>
                <c:pt idx="16473">
                  <c:v>1.007080078125E-3</c:v>
                </c:pt>
                <c:pt idx="16474">
                  <c:v>1.0068416595458984E-3</c:v>
                </c:pt>
                <c:pt idx="16475">
                  <c:v>1.0080337524414063E-3</c:v>
                </c:pt>
                <c:pt idx="16476">
                  <c:v>1.007080078125E-3</c:v>
                </c:pt>
                <c:pt idx="16477">
                  <c:v>3.0210018157958984E-3</c:v>
                </c:pt>
                <c:pt idx="16478">
                  <c:v>1.0068416595458984E-3</c:v>
                </c:pt>
                <c:pt idx="16479">
                  <c:v>1.007080078125E-3</c:v>
                </c:pt>
                <c:pt idx="16480">
                  <c:v>1.007080078125E-3</c:v>
                </c:pt>
                <c:pt idx="16481">
                  <c:v>1.0068416595458984E-3</c:v>
                </c:pt>
                <c:pt idx="16482">
                  <c:v>1.007080078125E-3</c:v>
                </c:pt>
                <c:pt idx="16483">
                  <c:v>1.007080078125E-3</c:v>
                </c:pt>
                <c:pt idx="16484">
                  <c:v>1.0068416595458984E-3</c:v>
                </c:pt>
                <c:pt idx="16485">
                  <c:v>1.007080078125E-3</c:v>
                </c:pt>
                <c:pt idx="16486">
                  <c:v>1.0080337524414063E-3</c:v>
                </c:pt>
                <c:pt idx="16487">
                  <c:v>1.007080078125E-3</c:v>
                </c:pt>
                <c:pt idx="16488">
                  <c:v>1.0068416595458984E-3</c:v>
                </c:pt>
                <c:pt idx="16489">
                  <c:v>1.007080078125E-3</c:v>
                </c:pt>
                <c:pt idx="16490">
                  <c:v>1.007080078125E-3</c:v>
                </c:pt>
                <c:pt idx="16491">
                  <c:v>1.0068416595458984E-3</c:v>
                </c:pt>
                <c:pt idx="16492">
                  <c:v>1.007080078125E-3</c:v>
                </c:pt>
                <c:pt idx="16493">
                  <c:v>1.007080078125E-3</c:v>
                </c:pt>
                <c:pt idx="16494">
                  <c:v>1.0068416595458984E-3</c:v>
                </c:pt>
                <c:pt idx="16495">
                  <c:v>1.007080078125E-3</c:v>
                </c:pt>
                <c:pt idx="16496">
                  <c:v>1.007080078125E-3</c:v>
                </c:pt>
                <c:pt idx="16497">
                  <c:v>1.0068416595458984E-3</c:v>
                </c:pt>
                <c:pt idx="16498">
                  <c:v>1.0080337524414063E-3</c:v>
                </c:pt>
                <c:pt idx="16499">
                  <c:v>1.007080078125E-3</c:v>
                </c:pt>
                <c:pt idx="16500">
                  <c:v>1.0068416595458984E-3</c:v>
                </c:pt>
                <c:pt idx="16501">
                  <c:v>1.007080078125E-3</c:v>
                </c:pt>
                <c:pt idx="16502">
                  <c:v>1.007080078125E-3</c:v>
                </c:pt>
                <c:pt idx="16503">
                  <c:v>1.0068416595458984E-3</c:v>
                </c:pt>
                <c:pt idx="16504">
                  <c:v>1.007080078125E-3</c:v>
                </c:pt>
                <c:pt idx="16505">
                  <c:v>1.007080078125E-3</c:v>
                </c:pt>
                <c:pt idx="16506">
                  <c:v>1.0068416595458984E-3</c:v>
                </c:pt>
                <c:pt idx="16507">
                  <c:v>1.007080078125E-3</c:v>
                </c:pt>
                <c:pt idx="16508">
                  <c:v>1.007080078125E-3</c:v>
                </c:pt>
                <c:pt idx="16509">
                  <c:v>1.0068416595458984E-3</c:v>
                </c:pt>
                <c:pt idx="16510">
                  <c:v>1.007080078125E-3</c:v>
                </c:pt>
                <c:pt idx="16511">
                  <c:v>1.0080337524414063E-3</c:v>
                </c:pt>
                <c:pt idx="16512">
                  <c:v>1.007080078125E-3</c:v>
                </c:pt>
                <c:pt idx="16513">
                  <c:v>1.0068416595458984E-3</c:v>
                </c:pt>
                <c:pt idx="16514">
                  <c:v>1.007080078125E-3</c:v>
                </c:pt>
                <c:pt idx="16515">
                  <c:v>1.007080078125E-3</c:v>
                </c:pt>
                <c:pt idx="16516">
                  <c:v>1.0068416595458984E-3</c:v>
                </c:pt>
                <c:pt idx="16517">
                  <c:v>1.007080078125E-3</c:v>
                </c:pt>
                <c:pt idx="16518">
                  <c:v>1.007080078125E-3</c:v>
                </c:pt>
                <c:pt idx="16519">
                  <c:v>1.0068416595458984E-3</c:v>
                </c:pt>
                <c:pt idx="16520">
                  <c:v>1.007080078125E-3</c:v>
                </c:pt>
                <c:pt idx="16521">
                  <c:v>1.007080078125E-3</c:v>
                </c:pt>
                <c:pt idx="16522">
                  <c:v>1.0068416595458984E-3</c:v>
                </c:pt>
                <c:pt idx="16523">
                  <c:v>1.0080337524414063E-3</c:v>
                </c:pt>
                <c:pt idx="16524">
                  <c:v>1.007080078125E-3</c:v>
                </c:pt>
                <c:pt idx="16525">
                  <c:v>1.0068416595458984E-3</c:v>
                </c:pt>
                <c:pt idx="16526">
                  <c:v>1.007080078125E-3</c:v>
                </c:pt>
                <c:pt idx="16527">
                  <c:v>1.007080078125E-3</c:v>
                </c:pt>
                <c:pt idx="16528">
                  <c:v>1.0068416595458984E-3</c:v>
                </c:pt>
                <c:pt idx="16529">
                  <c:v>1.007080078125E-3</c:v>
                </c:pt>
                <c:pt idx="16530">
                  <c:v>1.007080078125E-3</c:v>
                </c:pt>
                <c:pt idx="16531">
                  <c:v>1.0068416595458984E-3</c:v>
                </c:pt>
                <c:pt idx="16532">
                  <c:v>1.007080078125E-3</c:v>
                </c:pt>
                <c:pt idx="16533">
                  <c:v>1.007080078125E-3</c:v>
                </c:pt>
                <c:pt idx="16534">
                  <c:v>1.0068416595458984E-3</c:v>
                </c:pt>
                <c:pt idx="16535">
                  <c:v>1.007080078125E-3</c:v>
                </c:pt>
                <c:pt idx="16536">
                  <c:v>1.0080337524414063E-3</c:v>
                </c:pt>
                <c:pt idx="16537">
                  <c:v>1.007080078125E-3</c:v>
                </c:pt>
                <c:pt idx="16538">
                  <c:v>1.0068416595458984E-3</c:v>
                </c:pt>
                <c:pt idx="16539">
                  <c:v>1.007080078125E-3</c:v>
                </c:pt>
                <c:pt idx="16540">
                  <c:v>1.007080078125E-3</c:v>
                </c:pt>
                <c:pt idx="16541">
                  <c:v>1.0068416595458984E-3</c:v>
                </c:pt>
                <c:pt idx="16542">
                  <c:v>1.007080078125E-3</c:v>
                </c:pt>
                <c:pt idx="16543">
                  <c:v>1.007080078125E-3</c:v>
                </c:pt>
                <c:pt idx="16544">
                  <c:v>1.0068416595458984E-3</c:v>
                </c:pt>
                <c:pt idx="16545">
                  <c:v>1.007080078125E-3</c:v>
                </c:pt>
                <c:pt idx="16546">
                  <c:v>1.007080078125E-3</c:v>
                </c:pt>
                <c:pt idx="16547">
                  <c:v>1.0068416595458984E-3</c:v>
                </c:pt>
                <c:pt idx="16548">
                  <c:v>1.0080337524414063E-3</c:v>
                </c:pt>
                <c:pt idx="16549">
                  <c:v>1.007080078125E-3</c:v>
                </c:pt>
                <c:pt idx="16550">
                  <c:v>1.0068416595458984E-3</c:v>
                </c:pt>
                <c:pt idx="16551">
                  <c:v>1.007080078125E-3</c:v>
                </c:pt>
                <c:pt idx="16552">
                  <c:v>1.007080078125E-3</c:v>
                </c:pt>
                <c:pt idx="16553">
                  <c:v>1.0068416595458984E-3</c:v>
                </c:pt>
                <c:pt idx="16554">
                  <c:v>1.5106201171875E-2</c:v>
                </c:pt>
                <c:pt idx="16555">
                  <c:v>1.0068416595458984E-3</c:v>
                </c:pt>
                <c:pt idx="16556">
                  <c:v>1.007080078125E-3</c:v>
                </c:pt>
                <c:pt idx="16557">
                  <c:v>1.007080078125E-3</c:v>
                </c:pt>
                <c:pt idx="16558">
                  <c:v>1.0068416595458984E-3</c:v>
                </c:pt>
                <c:pt idx="16559">
                  <c:v>1.0080337524414063E-3</c:v>
                </c:pt>
                <c:pt idx="16560">
                  <c:v>1.007080078125E-3</c:v>
                </c:pt>
                <c:pt idx="16561">
                  <c:v>1.0068416595458984E-3</c:v>
                </c:pt>
                <c:pt idx="16562">
                  <c:v>1.007080078125E-3</c:v>
                </c:pt>
                <c:pt idx="16563">
                  <c:v>1.007080078125E-3</c:v>
                </c:pt>
                <c:pt idx="16564">
                  <c:v>1.0068416595458984E-3</c:v>
                </c:pt>
                <c:pt idx="16565">
                  <c:v>1.007080078125E-3</c:v>
                </c:pt>
                <c:pt idx="16566">
                  <c:v>1.007080078125E-3</c:v>
                </c:pt>
                <c:pt idx="16567">
                  <c:v>1.0068416595458984E-3</c:v>
                </c:pt>
                <c:pt idx="16568">
                  <c:v>1.007080078125E-3</c:v>
                </c:pt>
                <c:pt idx="16569">
                  <c:v>1.007080078125E-3</c:v>
                </c:pt>
                <c:pt idx="16570">
                  <c:v>1.0068416595458984E-3</c:v>
                </c:pt>
                <c:pt idx="16571">
                  <c:v>1.007080078125E-3</c:v>
                </c:pt>
                <c:pt idx="16572">
                  <c:v>1.0080337524414063E-3</c:v>
                </c:pt>
                <c:pt idx="16573">
                  <c:v>1.007080078125E-3</c:v>
                </c:pt>
                <c:pt idx="16574">
                  <c:v>1.0068416595458984E-3</c:v>
                </c:pt>
                <c:pt idx="16575">
                  <c:v>1.007080078125E-3</c:v>
                </c:pt>
                <c:pt idx="16576">
                  <c:v>1.007080078125E-3</c:v>
                </c:pt>
                <c:pt idx="16577">
                  <c:v>1.0068416595458984E-3</c:v>
                </c:pt>
                <c:pt idx="16578">
                  <c:v>1.007080078125E-3</c:v>
                </c:pt>
                <c:pt idx="16579">
                  <c:v>1.007080078125E-3</c:v>
                </c:pt>
                <c:pt idx="16580">
                  <c:v>1.0068416595458984E-3</c:v>
                </c:pt>
                <c:pt idx="16581">
                  <c:v>1.007080078125E-3</c:v>
                </c:pt>
                <c:pt idx="16582">
                  <c:v>1.007080078125E-3</c:v>
                </c:pt>
                <c:pt idx="16583">
                  <c:v>1.0068416595458984E-3</c:v>
                </c:pt>
                <c:pt idx="16584">
                  <c:v>1.0080337524414063E-3</c:v>
                </c:pt>
                <c:pt idx="16585">
                  <c:v>1.007080078125E-3</c:v>
                </c:pt>
                <c:pt idx="16586">
                  <c:v>1.0068416595458984E-3</c:v>
                </c:pt>
                <c:pt idx="16587">
                  <c:v>1.007080078125E-3</c:v>
                </c:pt>
                <c:pt idx="16588">
                  <c:v>1.007080078125E-3</c:v>
                </c:pt>
                <c:pt idx="16589">
                  <c:v>1.0068416595458984E-3</c:v>
                </c:pt>
                <c:pt idx="16590">
                  <c:v>1.007080078125E-3</c:v>
                </c:pt>
                <c:pt idx="16591">
                  <c:v>1.007080078125E-3</c:v>
                </c:pt>
                <c:pt idx="16592">
                  <c:v>1.0068416595458984E-3</c:v>
                </c:pt>
                <c:pt idx="16593">
                  <c:v>1.007080078125E-3</c:v>
                </c:pt>
                <c:pt idx="16594">
                  <c:v>1.007080078125E-3</c:v>
                </c:pt>
                <c:pt idx="16595">
                  <c:v>1.0068416595458984E-3</c:v>
                </c:pt>
                <c:pt idx="16596">
                  <c:v>1.007080078125E-3</c:v>
                </c:pt>
                <c:pt idx="16597">
                  <c:v>1.0080337524414063E-3</c:v>
                </c:pt>
                <c:pt idx="16598">
                  <c:v>1.007080078125E-3</c:v>
                </c:pt>
                <c:pt idx="16599">
                  <c:v>1.0068416595458984E-3</c:v>
                </c:pt>
                <c:pt idx="16600">
                  <c:v>1.007080078125E-3</c:v>
                </c:pt>
                <c:pt idx="16601">
                  <c:v>1.007080078125E-3</c:v>
                </c:pt>
                <c:pt idx="16602">
                  <c:v>1.0068416595458984E-3</c:v>
                </c:pt>
                <c:pt idx="16603">
                  <c:v>1.007080078125E-3</c:v>
                </c:pt>
                <c:pt idx="16604">
                  <c:v>1.007080078125E-3</c:v>
                </c:pt>
                <c:pt idx="16605">
                  <c:v>1.0068416595458984E-3</c:v>
                </c:pt>
                <c:pt idx="16606">
                  <c:v>1.007080078125E-3</c:v>
                </c:pt>
                <c:pt idx="16607">
                  <c:v>1.007080078125E-3</c:v>
                </c:pt>
                <c:pt idx="16608">
                  <c:v>1.0068416595458984E-3</c:v>
                </c:pt>
                <c:pt idx="16609">
                  <c:v>1.0080337524414063E-3</c:v>
                </c:pt>
                <c:pt idx="16610">
                  <c:v>1.007080078125E-3</c:v>
                </c:pt>
                <c:pt idx="16611">
                  <c:v>1.0068416595458984E-3</c:v>
                </c:pt>
                <c:pt idx="16612">
                  <c:v>1.007080078125E-3</c:v>
                </c:pt>
                <c:pt idx="16613">
                  <c:v>1.007080078125E-3</c:v>
                </c:pt>
                <c:pt idx="16614">
                  <c:v>1.0068416595458984E-3</c:v>
                </c:pt>
                <c:pt idx="16615">
                  <c:v>1.007080078125E-3</c:v>
                </c:pt>
                <c:pt idx="16616">
                  <c:v>1.007080078125E-3</c:v>
                </c:pt>
                <c:pt idx="16617">
                  <c:v>1.0068416595458984E-3</c:v>
                </c:pt>
                <c:pt idx="16618">
                  <c:v>1.007080078125E-3</c:v>
                </c:pt>
                <c:pt idx="16619">
                  <c:v>1.007080078125E-3</c:v>
                </c:pt>
                <c:pt idx="16620">
                  <c:v>1.0068416595458984E-3</c:v>
                </c:pt>
                <c:pt idx="16621">
                  <c:v>1.007080078125E-3</c:v>
                </c:pt>
                <c:pt idx="16622">
                  <c:v>1.0080337524414063E-3</c:v>
                </c:pt>
                <c:pt idx="16623">
                  <c:v>1.007080078125E-3</c:v>
                </c:pt>
                <c:pt idx="16624">
                  <c:v>1.0068416595458984E-3</c:v>
                </c:pt>
                <c:pt idx="16625">
                  <c:v>1.007080078125E-3</c:v>
                </c:pt>
                <c:pt idx="16626">
                  <c:v>1.007080078125E-3</c:v>
                </c:pt>
                <c:pt idx="16627">
                  <c:v>1.0068416595458984E-3</c:v>
                </c:pt>
                <c:pt idx="16628">
                  <c:v>1.007080078125E-3</c:v>
                </c:pt>
                <c:pt idx="16629">
                  <c:v>1.007080078125E-3</c:v>
                </c:pt>
                <c:pt idx="16630">
                  <c:v>1.0068416595458984E-3</c:v>
                </c:pt>
                <c:pt idx="16631">
                  <c:v>1.007080078125E-3</c:v>
                </c:pt>
                <c:pt idx="16632">
                  <c:v>1.007080078125E-3</c:v>
                </c:pt>
                <c:pt idx="16633">
                  <c:v>1.0068416595458984E-3</c:v>
                </c:pt>
                <c:pt idx="16634">
                  <c:v>1.0080337524414063E-3</c:v>
                </c:pt>
                <c:pt idx="16635">
                  <c:v>1.007080078125E-3</c:v>
                </c:pt>
                <c:pt idx="16636">
                  <c:v>1.0068416595458984E-3</c:v>
                </c:pt>
                <c:pt idx="16637">
                  <c:v>1.007080078125E-3</c:v>
                </c:pt>
                <c:pt idx="16638">
                  <c:v>1.007080078125E-3</c:v>
                </c:pt>
                <c:pt idx="16639">
                  <c:v>1.0068416595458984E-3</c:v>
                </c:pt>
                <c:pt idx="16640">
                  <c:v>1.007080078125E-3</c:v>
                </c:pt>
                <c:pt idx="16641">
                  <c:v>1.007080078125E-3</c:v>
                </c:pt>
                <c:pt idx="16642">
                  <c:v>1.0068416595458984E-3</c:v>
                </c:pt>
                <c:pt idx="16643">
                  <c:v>1.007080078125E-3</c:v>
                </c:pt>
                <c:pt idx="16644">
                  <c:v>1.007080078125E-3</c:v>
                </c:pt>
                <c:pt idx="16645">
                  <c:v>1.0068416595458984E-3</c:v>
                </c:pt>
                <c:pt idx="16646">
                  <c:v>1.007080078125E-3</c:v>
                </c:pt>
                <c:pt idx="16647">
                  <c:v>1.0080337524414063E-3</c:v>
                </c:pt>
                <c:pt idx="16648">
                  <c:v>1.007080078125E-3</c:v>
                </c:pt>
                <c:pt idx="16649">
                  <c:v>1.0068416595458984E-3</c:v>
                </c:pt>
                <c:pt idx="16650">
                  <c:v>1.007080078125E-3</c:v>
                </c:pt>
                <c:pt idx="16651">
                  <c:v>1.007080078125E-3</c:v>
                </c:pt>
                <c:pt idx="16652">
                  <c:v>1.0068416595458984E-3</c:v>
                </c:pt>
                <c:pt idx="16653">
                  <c:v>1.007080078125E-3</c:v>
                </c:pt>
                <c:pt idx="16654">
                  <c:v>1.007080078125E-3</c:v>
                </c:pt>
                <c:pt idx="16655">
                  <c:v>1.0068416595458984E-3</c:v>
                </c:pt>
                <c:pt idx="16656">
                  <c:v>1.007080078125E-3</c:v>
                </c:pt>
                <c:pt idx="16657">
                  <c:v>1.007080078125E-3</c:v>
                </c:pt>
                <c:pt idx="16658">
                  <c:v>1.0068416595458984E-3</c:v>
                </c:pt>
                <c:pt idx="16659">
                  <c:v>1.0080337524414063E-3</c:v>
                </c:pt>
                <c:pt idx="16660">
                  <c:v>1.007080078125E-3</c:v>
                </c:pt>
                <c:pt idx="16661">
                  <c:v>1.0068416595458984E-3</c:v>
                </c:pt>
                <c:pt idx="16662">
                  <c:v>1.007080078125E-3</c:v>
                </c:pt>
                <c:pt idx="16663">
                  <c:v>1.007080078125E-3</c:v>
                </c:pt>
                <c:pt idx="16664">
                  <c:v>1.0068416595458984E-3</c:v>
                </c:pt>
                <c:pt idx="16665">
                  <c:v>1.007080078125E-3</c:v>
                </c:pt>
                <c:pt idx="16666">
                  <c:v>1.007080078125E-3</c:v>
                </c:pt>
                <c:pt idx="16667">
                  <c:v>1.0068416595458984E-3</c:v>
                </c:pt>
                <c:pt idx="16668">
                  <c:v>1.007080078125E-3</c:v>
                </c:pt>
                <c:pt idx="16669">
                  <c:v>1.007080078125E-3</c:v>
                </c:pt>
                <c:pt idx="16670">
                  <c:v>1.0068416595458984E-3</c:v>
                </c:pt>
                <c:pt idx="16671">
                  <c:v>1.007080078125E-3</c:v>
                </c:pt>
                <c:pt idx="16672">
                  <c:v>1.0080337524414063E-3</c:v>
                </c:pt>
                <c:pt idx="16673">
                  <c:v>1.007080078125E-3</c:v>
                </c:pt>
                <c:pt idx="16674">
                  <c:v>1.0068416595458984E-3</c:v>
                </c:pt>
                <c:pt idx="16675">
                  <c:v>1.007080078125E-3</c:v>
                </c:pt>
                <c:pt idx="16676">
                  <c:v>1.007080078125E-3</c:v>
                </c:pt>
                <c:pt idx="16677">
                  <c:v>1.0068416595458984E-3</c:v>
                </c:pt>
                <c:pt idx="16678">
                  <c:v>1.007080078125E-3</c:v>
                </c:pt>
                <c:pt idx="16679">
                  <c:v>1.007080078125E-3</c:v>
                </c:pt>
                <c:pt idx="16680">
                  <c:v>1.0068416595458984E-3</c:v>
                </c:pt>
                <c:pt idx="16681">
                  <c:v>1.007080078125E-3</c:v>
                </c:pt>
                <c:pt idx="16682">
                  <c:v>1.0068416595458984E-3</c:v>
                </c:pt>
                <c:pt idx="16683">
                  <c:v>1.007080078125E-3</c:v>
                </c:pt>
                <c:pt idx="16684">
                  <c:v>1.0080337524414063E-3</c:v>
                </c:pt>
                <c:pt idx="16685">
                  <c:v>1.007080078125E-3</c:v>
                </c:pt>
                <c:pt idx="16686">
                  <c:v>1.0068416595458984E-3</c:v>
                </c:pt>
                <c:pt idx="16687">
                  <c:v>1.007080078125E-3</c:v>
                </c:pt>
                <c:pt idx="16688">
                  <c:v>1.007080078125E-3</c:v>
                </c:pt>
                <c:pt idx="16689">
                  <c:v>1.0068416595458984E-3</c:v>
                </c:pt>
                <c:pt idx="16690">
                  <c:v>1.007080078125E-3</c:v>
                </c:pt>
                <c:pt idx="16691">
                  <c:v>1.007080078125E-3</c:v>
                </c:pt>
                <c:pt idx="16692">
                  <c:v>1.0068416595458984E-3</c:v>
                </c:pt>
                <c:pt idx="16693">
                  <c:v>1.007080078125E-3</c:v>
                </c:pt>
                <c:pt idx="16694">
                  <c:v>1.007080078125E-3</c:v>
                </c:pt>
                <c:pt idx="16695">
                  <c:v>1.0068416595458984E-3</c:v>
                </c:pt>
                <c:pt idx="16696">
                  <c:v>1.007080078125E-3</c:v>
                </c:pt>
                <c:pt idx="16697">
                  <c:v>1.0080337524414063E-3</c:v>
                </c:pt>
                <c:pt idx="16698">
                  <c:v>1.007080078125E-3</c:v>
                </c:pt>
                <c:pt idx="16699">
                  <c:v>1.0068416595458984E-3</c:v>
                </c:pt>
                <c:pt idx="16700">
                  <c:v>1.007080078125E-3</c:v>
                </c:pt>
                <c:pt idx="16701">
                  <c:v>1.007080078125E-3</c:v>
                </c:pt>
                <c:pt idx="16702">
                  <c:v>1.0068416595458984E-3</c:v>
                </c:pt>
                <c:pt idx="16703">
                  <c:v>1.007080078125E-3</c:v>
                </c:pt>
                <c:pt idx="16704">
                  <c:v>1.0068416595458984E-3</c:v>
                </c:pt>
                <c:pt idx="16705">
                  <c:v>1.007080078125E-3</c:v>
                </c:pt>
                <c:pt idx="16706">
                  <c:v>1.007080078125E-3</c:v>
                </c:pt>
                <c:pt idx="16707">
                  <c:v>1.0068416595458984E-3</c:v>
                </c:pt>
                <c:pt idx="16708">
                  <c:v>1.007080078125E-3</c:v>
                </c:pt>
                <c:pt idx="16709">
                  <c:v>1.0080337524414063E-3</c:v>
                </c:pt>
                <c:pt idx="16710">
                  <c:v>1.007080078125E-3</c:v>
                </c:pt>
                <c:pt idx="16711">
                  <c:v>1.0068416595458984E-3</c:v>
                </c:pt>
                <c:pt idx="16712">
                  <c:v>1.007080078125E-3</c:v>
                </c:pt>
                <c:pt idx="16713">
                  <c:v>1.007080078125E-3</c:v>
                </c:pt>
                <c:pt idx="16714">
                  <c:v>1.0068416595458984E-3</c:v>
                </c:pt>
                <c:pt idx="16715">
                  <c:v>1.007080078125E-3</c:v>
                </c:pt>
                <c:pt idx="16716">
                  <c:v>1.007080078125E-3</c:v>
                </c:pt>
                <c:pt idx="16717">
                  <c:v>1.0068416595458984E-3</c:v>
                </c:pt>
                <c:pt idx="16718">
                  <c:v>1.007080078125E-3</c:v>
                </c:pt>
                <c:pt idx="16719">
                  <c:v>1.007080078125E-3</c:v>
                </c:pt>
                <c:pt idx="16720">
                  <c:v>1.0068416595458984E-3</c:v>
                </c:pt>
                <c:pt idx="16721">
                  <c:v>1.007080078125E-3</c:v>
                </c:pt>
                <c:pt idx="16722">
                  <c:v>1.0080337524414063E-3</c:v>
                </c:pt>
                <c:pt idx="16723">
                  <c:v>1.007080078125E-3</c:v>
                </c:pt>
                <c:pt idx="16724">
                  <c:v>1.0068416595458984E-3</c:v>
                </c:pt>
                <c:pt idx="16725">
                  <c:v>1.007080078125E-3</c:v>
                </c:pt>
                <c:pt idx="16726">
                  <c:v>1.0068416595458984E-3</c:v>
                </c:pt>
                <c:pt idx="16727">
                  <c:v>1.007080078125E-3</c:v>
                </c:pt>
                <c:pt idx="16728">
                  <c:v>1.007080078125E-3</c:v>
                </c:pt>
                <c:pt idx="16729">
                  <c:v>1.0068416595458984E-3</c:v>
                </c:pt>
                <c:pt idx="16730">
                  <c:v>1.007080078125E-3</c:v>
                </c:pt>
                <c:pt idx="16731">
                  <c:v>1.007080078125E-3</c:v>
                </c:pt>
                <c:pt idx="16732">
                  <c:v>1.0068416595458984E-3</c:v>
                </c:pt>
                <c:pt idx="16733">
                  <c:v>1.007080078125E-3</c:v>
                </c:pt>
                <c:pt idx="16734">
                  <c:v>1.0080337524414063E-3</c:v>
                </c:pt>
                <c:pt idx="16735">
                  <c:v>1.007080078125E-3</c:v>
                </c:pt>
                <c:pt idx="16736">
                  <c:v>1.0068416595458984E-3</c:v>
                </c:pt>
                <c:pt idx="16737">
                  <c:v>1.007080078125E-3</c:v>
                </c:pt>
                <c:pt idx="16738">
                  <c:v>1.007080078125E-3</c:v>
                </c:pt>
                <c:pt idx="16739">
                  <c:v>1.0068416595458984E-3</c:v>
                </c:pt>
                <c:pt idx="16740">
                  <c:v>1.007080078125E-3</c:v>
                </c:pt>
                <c:pt idx="16741">
                  <c:v>1.007080078125E-3</c:v>
                </c:pt>
                <c:pt idx="16742">
                  <c:v>1.0068416595458984E-3</c:v>
                </c:pt>
                <c:pt idx="16743">
                  <c:v>1.007080078125E-3</c:v>
                </c:pt>
                <c:pt idx="16744">
                  <c:v>1.007080078125E-3</c:v>
                </c:pt>
                <c:pt idx="16745">
                  <c:v>1.0068416595458984E-3</c:v>
                </c:pt>
                <c:pt idx="16746">
                  <c:v>1.007080078125E-3</c:v>
                </c:pt>
                <c:pt idx="16747">
                  <c:v>1.0080337524414063E-3</c:v>
                </c:pt>
                <c:pt idx="16748">
                  <c:v>1.0068416595458984E-3</c:v>
                </c:pt>
                <c:pt idx="16749">
                  <c:v>1.007080078125E-3</c:v>
                </c:pt>
                <c:pt idx="16750">
                  <c:v>1.007080078125E-3</c:v>
                </c:pt>
                <c:pt idx="16751">
                  <c:v>1.0068416595458984E-3</c:v>
                </c:pt>
                <c:pt idx="16752">
                  <c:v>1.007080078125E-3</c:v>
                </c:pt>
                <c:pt idx="16753">
                  <c:v>1.007080078125E-3</c:v>
                </c:pt>
                <c:pt idx="16754">
                  <c:v>1.0068416595458984E-3</c:v>
                </c:pt>
                <c:pt idx="16755">
                  <c:v>1.007080078125E-3</c:v>
                </c:pt>
                <c:pt idx="16756">
                  <c:v>1.007080078125E-3</c:v>
                </c:pt>
                <c:pt idx="16757">
                  <c:v>1.0068416595458984E-3</c:v>
                </c:pt>
                <c:pt idx="16758">
                  <c:v>1.007080078125E-3</c:v>
                </c:pt>
                <c:pt idx="16759">
                  <c:v>1.0080337524414063E-3</c:v>
                </c:pt>
                <c:pt idx="16760">
                  <c:v>1.007080078125E-3</c:v>
                </c:pt>
                <c:pt idx="16761">
                  <c:v>1.0068416595458984E-3</c:v>
                </c:pt>
                <c:pt idx="16762">
                  <c:v>1.007080078125E-3</c:v>
                </c:pt>
                <c:pt idx="16763">
                  <c:v>1.007080078125E-3</c:v>
                </c:pt>
                <c:pt idx="16764">
                  <c:v>1.0068416595458984E-3</c:v>
                </c:pt>
                <c:pt idx="16765">
                  <c:v>1.007080078125E-3</c:v>
                </c:pt>
                <c:pt idx="16766">
                  <c:v>1.007080078125E-3</c:v>
                </c:pt>
                <c:pt idx="16767">
                  <c:v>1.0068416595458984E-3</c:v>
                </c:pt>
                <c:pt idx="16768">
                  <c:v>1.007080078125E-3</c:v>
                </c:pt>
                <c:pt idx="16769">
                  <c:v>1.007080078125E-3</c:v>
                </c:pt>
                <c:pt idx="16770">
                  <c:v>1.0068416595458984E-3</c:v>
                </c:pt>
                <c:pt idx="16771">
                  <c:v>1.007080078125E-3</c:v>
                </c:pt>
                <c:pt idx="16772">
                  <c:v>1.0080337524414063E-3</c:v>
                </c:pt>
                <c:pt idx="16773">
                  <c:v>1.0068416595458984E-3</c:v>
                </c:pt>
                <c:pt idx="16774">
                  <c:v>1.007080078125E-3</c:v>
                </c:pt>
                <c:pt idx="16775">
                  <c:v>1.007080078125E-3</c:v>
                </c:pt>
                <c:pt idx="16776">
                  <c:v>1.0068416595458984E-3</c:v>
                </c:pt>
                <c:pt idx="16777">
                  <c:v>1.007080078125E-3</c:v>
                </c:pt>
                <c:pt idx="16778">
                  <c:v>1.007080078125E-3</c:v>
                </c:pt>
                <c:pt idx="16779">
                  <c:v>1.0068416595458984E-3</c:v>
                </c:pt>
                <c:pt idx="16780">
                  <c:v>1.007080078125E-3</c:v>
                </c:pt>
                <c:pt idx="16781">
                  <c:v>1.007080078125E-3</c:v>
                </c:pt>
                <c:pt idx="16782">
                  <c:v>1.0068416595458984E-3</c:v>
                </c:pt>
                <c:pt idx="16783">
                  <c:v>1.007080078125E-3</c:v>
                </c:pt>
                <c:pt idx="16784">
                  <c:v>1.0080337524414063E-3</c:v>
                </c:pt>
                <c:pt idx="16785">
                  <c:v>1.007080078125E-3</c:v>
                </c:pt>
                <c:pt idx="16786">
                  <c:v>1.0068416595458984E-3</c:v>
                </c:pt>
                <c:pt idx="16787">
                  <c:v>1.007080078125E-3</c:v>
                </c:pt>
                <c:pt idx="16788">
                  <c:v>1.007080078125E-3</c:v>
                </c:pt>
                <c:pt idx="16789">
                  <c:v>1.0068416595458984E-3</c:v>
                </c:pt>
                <c:pt idx="16790">
                  <c:v>1.007080078125E-3</c:v>
                </c:pt>
                <c:pt idx="16791">
                  <c:v>1.007080078125E-3</c:v>
                </c:pt>
                <c:pt idx="16792">
                  <c:v>1.0068416595458984E-3</c:v>
                </c:pt>
                <c:pt idx="16793">
                  <c:v>1.007080078125E-3</c:v>
                </c:pt>
                <c:pt idx="16794">
                  <c:v>1.007080078125E-3</c:v>
                </c:pt>
                <c:pt idx="16795">
                  <c:v>1.0068416595458984E-3</c:v>
                </c:pt>
                <c:pt idx="16796">
                  <c:v>1.007080078125E-3</c:v>
                </c:pt>
                <c:pt idx="16797">
                  <c:v>1.0080337524414063E-3</c:v>
                </c:pt>
                <c:pt idx="16798">
                  <c:v>1.0068416595458984E-3</c:v>
                </c:pt>
                <c:pt idx="16799">
                  <c:v>1.007080078125E-3</c:v>
                </c:pt>
                <c:pt idx="16800">
                  <c:v>1.007080078125E-3</c:v>
                </c:pt>
                <c:pt idx="16801">
                  <c:v>1.0068416595458984E-3</c:v>
                </c:pt>
                <c:pt idx="16802">
                  <c:v>1.007080078125E-3</c:v>
                </c:pt>
                <c:pt idx="16803">
                  <c:v>1.007080078125E-3</c:v>
                </c:pt>
                <c:pt idx="16804">
                  <c:v>1.0068416595458984E-3</c:v>
                </c:pt>
                <c:pt idx="16805">
                  <c:v>1.007080078125E-3</c:v>
                </c:pt>
                <c:pt idx="16806">
                  <c:v>1.007080078125E-3</c:v>
                </c:pt>
                <c:pt idx="16807">
                  <c:v>1.0068416595458984E-3</c:v>
                </c:pt>
                <c:pt idx="16808">
                  <c:v>1.007080078125E-3</c:v>
                </c:pt>
                <c:pt idx="16809">
                  <c:v>1.0080337524414063E-3</c:v>
                </c:pt>
                <c:pt idx="16810">
                  <c:v>1.007080078125E-3</c:v>
                </c:pt>
                <c:pt idx="16811">
                  <c:v>1.0068416595458984E-3</c:v>
                </c:pt>
                <c:pt idx="16812">
                  <c:v>1.007080078125E-3</c:v>
                </c:pt>
                <c:pt idx="16813">
                  <c:v>1.007080078125E-3</c:v>
                </c:pt>
                <c:pt idx="16814">
                  <c:v>1.0068416595458984E-3</c:v>
                </c:pt>
                <c:pt idx="16815">
                  <c:v>1.007080078125E-3</c:v>
                </c:pt>
                <c:pt idx="16816">
                  <c:v>1.007080078125E-3</c:v>
                </c:pt>
                <c:pt idx="16817">
                  <c:v>1.0068416595458984E-3</c:v>
                </c:pt>
                <c:pt idx="16818">
                  <c:v>1.007080078125E-3</c:v>
                </c:pt>
                <c:pt idx="16819">
                  <c:v>1.007080078125E-3</c:v>
                </c:pt>
                <c:pt idx="16820">
                  <c:v>1.0068416595458984E-3</c:v>
                </c:pt>
                <c:pt idx="16821">
                  <c:v>1.007080078125E-3</c:v>
                </c:pt>
                <c:pt idx="16822">
                  <c:v>1.0080337524414063E-3</c:v>
                </c:pt>
                <c:pt idx="16823">
                  <c:v>1.0068416595458984E-3</c:v>
                </c:pt>
                <c:pt idx="16824">
                  <c:v>1.007080078125E-3</c:v>
                </c:pt>
                <c:pt idx="16825">
                  <c:v>1.007080078125E-3</c:v>
                </c:pt>
                <c:pt idx="16826">
                  <c:v>1.0068416595458984E-3</c:v>
                </c:pt>
                <c:pt idx="16827">
                  <c:v>1.007080078125E-3</c:v>
                </c:pt>
                <c:pt idx="16828">
                  <c:v>1.007080078125E-3</c:v>
                </c:pt>
                <c:pt idx="16829">
                  <c:v>1.0068416595458984E-3</c:v>
                </c:pt>
                <c:pt idx="16830">
                  <c:v>1.007080078125E-3</c:v>
                </c:pt>
                <c:pt idx="16831">
                  <c:v>1.007080078125E-3</c:v>
                </c:pt>
                <c:pt idx="16832">
                  <c:v>1.0068416595458984E-3</c:v>
                </c:pt>
                <c:pt idx="16833">
                  <c:v>1.007080078125E-3</c:v>
                </c:pt>
                <c:pt idx="16834">
                  <c:v>1.0080337524414063E-3</c:v>
                </c:pt>
                <c:pt idx="16835">
                  <c:v>1.007080078125E-3</c:v>
                </c:pt>
                <c:pt idx="16836">
                  <c:v>1.0068416595458984E-3</c:v>
                </c:pt>
                <c:pt idx="16837">
                  <c:v>1.007080078125E-3</c:v>
                </c:pt>
                <c:pt idx="16838">
                  <c:v>1.007080078125E-3</c:v>
                </c:pt>
                <c:pt idx="16839">
                  <c:v>1.0068416595458984E-3</c:v>
                </c:pt>
                <c:pt idx="16840">
                  <c:v>2.01416015625E-3</c:v>
                </c:pt>
                <c:pt idx="16841">
                  <c:v>1.0068416595458984E-3</c:v>
                </c:pt>
                <c:pt idx="16842">
                  <c:v>1.007080078125E-3</c:v>
                </c:pt>
                <c:pt idx="16843">
                  <c:v>1.007080078125E-3</c:v>
                </c:pt>
                <c:pt idx="16844">
                  <c:v>1.0068416595458984E-3</c:v>
                </c:pt>
                <c:pt idx="16845">
                  <c:v>1.007080078125E-3</c:v>
                </c:pt>
                <c:pt idx="16846">
                  <c:v>1.0080337524414063E-3</c:v>
                </c:pt>
                <c:pt idx="16847">
                  <c:v>1.0068416595458984E-3</c:v>
                </c:pt>
                <c:pt idx="16848">
                  <c:v>1.007080078125E-3</c:v>
                </c:pt>
                <c:pt idx="16849">
                  <c:v>1.007080078125E-3</c:v>
                </c:pt>
                <c:pt idx="16850">
                  <c:v>1.6113042831420898E-2</c:v>
                </c:pt>
                <c:pt idx="16851">
                  <c:v>1.0068416595458984E-3</c:v>
                </c:pt>
                <c:pt idx="16852">
                  <c:v>1.007080078125E-3</c:v>
                </c:pt>
                <c:pt idx="16853">
                  <c:v>1.007080078125E-3</c:v>
                </c:pt>
                <c:pt idx="16854">
                  <c:v>1.0068416595458984E-3</c:v>
                </c:pt>
                <c:pt idx="16855">
                  <c:v>1.007080078125E-3</c:v>
                </c:pt>
                <c:pt idx="16856">
                  <c:v>1.0080337524414063E-3</c:v>
                </c:pt>
                <c:pt idx="16857">
                  <c:v>1.0068416595458984E-3</c:v>
                </c:pt>
                <c:pt idx="16858">
                  <c:v>1.007080078125E-3</c:v>
                </c:pt>
                <c:pt idx="16859">
                  <c:v>1.007080078125E-3</c:v>
                </c:pt>
                <c:pt idx="16860">
                  <c:v>1.0068416595458984E-3</c:v>
                </c:pt>
                <c:pt idx="16861">
                  <c:v>1.007080078125E-3</c:v>
                </c:pt>
                <c:pt idx="16862">
                  <c:v>1.007080078125E-3</c:v>
                </c:pt>
                <c:pt idx="16863">
                  <c:v>1.0068416595458984E-3</c:v>
                </c:pt>
                <c:pt idx="16864">
                  <c:v>1.007080078125E-3</c:v>
                </c:pt>
                <c:pt idx="16865">
                  <c:v>1.007080078125E-3</c:v>
                </c:pt>
                <c:pt idx="16866">
                  <c:v>1.0068416595458984E-3</c:v>
                </c:pt>
                <c:pt idx="16867">
                  <c:v>1.007080078125E-3</c:v>
                </c:pt>
                <c:pt idx="16868">
                  <c:v>1.0080337524414063E-3</c:v>
                </c:pt>
                <c:pt idx="16869">
                  <c:v>1.007080078125E-3</c:v>
                </c:pt>
                <c:pt idx="16870">
                  <c:v>1.0068416595458984E-3</c:v>
                </c:pt>
                <c:pt idx="16871">
                  <c:v>1.007080078125E-3</c:v>
                </c:pt>
                <c:pt idx="16872">
                  <c:v>1.007080078125E-3</c:v>
                </c:pt>
                <c:pt idx="16873">
                  <c:v>1.0068416595458984E-3</c:v>
                </c:pt>
                <c:pt idx="16874">
                  <c:v>1.007080078125E-3</c:v>
                </c:pt>
                <c:pt idx="16875">
                  <c:v>1.007080078125E-3</c:v>
                </c:pt>
                <c:pt idx="16876">
                  <c:v>1.0068416595458984E-3</c:v>
                </c:pt>
                <c:pt idx="16877">
                  <c:v>1.007080078125E-3</c:v>
                </c:pt>
                <c:pt idx="16878">
                  <c:v>1.007080078125E-3</c:v>
                </c:pt>
                <c:pt idx="16879">
                  <c:v>1.0068416595458984E-3</c:v>
                </c:pt>
                <c:pt idx="16880">
                  <c:v>1.007080078125E-3</c:v>
                </c:pt>
                <c:pt idx="16881">
                  <c:v>1.0080337524414063E-3</c:v>
                </c:pt>
                <c:pt idx="16882">
                  <c:v>1.0068416595458984E-3</c:v>
                </c:pt>
                <c:pt idx="16883">
                  <c:v>1.007080078125E-3</c:v>
                </c:pt>
                <c:pt idx="16884">
                  <c:v>1.007080078125E-3</c:v>
                </c:pt>
                <c:pt idx="16885">
                  <c:v>1.0068416595458984E-3</c:v>
                </c:pt>
                <c:pt idx="16886">
                  <c:v>1.007080078125E-3</c:v>
                </c:pt>
                <c:pt idx="16887">
                  <c:v>1.007080078125E-3</c:v>
                </c:pt>
                <c:pt idx="16888">
                  <c:v>1.0068416595458984E-3</c:v>
                </c:pt>
                <c:pt idx="16889">
                  <c:v>1.007080078125E-3</c:v>
                </c:pt>
                <c:pt idx="16890">
                  <c:v>1.007080078125E-3</c:v>
                </c:pt>
                <c:pt idx="16891">
                  <c:v>1.0068416595458984E-3</c:v>
                </c:pt>
                <c:pt idx="16892">
                  <c:v>1.007080078125E-3</c:v>
                </c:pt>
                <c:pt idx="16893">
                  <c:v>1.0080337524414063E-3</c:v>
                </c:pt>
                <c:pt idx="16894">
                  <c:v>1.007080078125E-3</c:v>
                </c:pt>
                <c:pt idx="16895">
                  <c:v>1.0068416595458984E-3</c:v>
                </c:pt>
                <c:pt idx="16896">
                  <c:v>1.007080078125E-3</c:v>
                </c:pt>
                <c:pt idx="16897">
                  <c:v>1.007080078125E-3</c:v>
                </c:pt>
                <c:pt idx="16898">
                  <c:v>1.0068416595458984E-3</c:v>
                </c:pt>
                <c:pt idx="16899">
                  <c:v>1.007080078125E-3</c:v>
                </c:pt>
                <c:pt idx="16900">
                  <c:v>1.007080078125E-3</c:v>
                </c:pt>
                <c:pt idx="16901">
                  <c:v>1.0068416595458984E-3</c:v>
                </c:pt>
                <c:pt idx="16902">
                  <c:v>1.007080078125E-3</c:v>
                </c:pt>
                <c:pt idx="16903">
                  <c:v>1.007080078125E-3</c:v>
                </c:pt>
                <c:pt idx="16904">
                  <c:v>1.0068416595458984E-3</c:v>
                </c:pt>
                <c:pt idx="16905">
                  <c:v>1.007080078125E-3</c:v>
                </c:pt>
                <c:pt idx="16906">
                  <c:v>1.0080337524414063E-3</c:v>
                </c:pt>
                <c:pt idx="16907">
                  <c:v>1.0068416595458984E-3</c:v>
                </c:pt>
                <c:pt idx="16908">
                  <c:v>1.007080078125E-3</c:v>
                </c:pt>
                <c:pt idx="16909">
                  <c:v>1.007080078125E-3</c:v>
                </c:pt>
                <c:pt idx="16910">
                  <c:v>1.0068416595458984E-3</c:v>
                </c:pt>
                <c:pt idx="16911">
                  <c:v>1.007080078125E-3</c:v>
                </c:pt>
                <c:pt idx="16912">
                  <c:v>1.007080078125E-3</c:v>
                </c:pt>
                <c:pt idx="16913">
                  <c:v>1.0068416595458984E-3</c:v>
                </c:pt>
                <c:pt idx="16914">
                  <c:v>1.007080078125E-3</c:v>
                </c:pt>
                <c:pt idx="16915">
                  <c:v>1.007080078125E-3</c:v>
                </c:pt>
                <c:pt idx="16916">
                  <c:v>1.0068416595458984E-3</c:v>
                </c:pt>
                <c:pt idx="16917">
                  <c:v>1.007080078125E-3</c:v>
                </c:pt>
                <c:pt idx="16918">
                  <c:v>1.0080337524414063E-3</c:v>
                </c:pt>
                <c:pt idx="16919">
                  <c:v>1.007080078125E-3</c:v>
                </c:pt>
                <c:pt idx="16920">
                  <c:v>1.0068416595458984E-3</c:v>
                </c:pt>
                <c:pt idx="16921">
                  <c:v>1.007080078125E-3</c:v>
                </c:pt>
                <c:pt idx="16922">
                  <c:v>1.007080078125E-3</c:v>
                </c:pt>
                <c:pt idx="16923">
                  <c:v>1.0068416595458984E-3</c:v>
                </c:pt>
                <c:pt idx="16924">
                  <c:v>1.007080078125E-3</c:v>
                </c:pt>
                <c:pt idx="16925">
                  <c:v>1.007080078125E-3</c:v>
                </c:pt>
                <c:pt idx="16926">
                  <c:v>1.0068416595458984E-3</c:v>
                </c:pt>
                <c:pt idx="16927">
                  <c:v>1.007080078125E-3</c:v>
                </c:pt>
                <c:pt idx="16928">
                  <c:v>1.007080078125E-3</c:v>
                </c:pt>
                <c:pt idx="16929">
                  <c:v>1.0068416595458984E-3</c:v>
                </c:pt>
                <c:pt idx="16930">
                  <c:v>1.0071039199829102E-2</c:v>
                </c:pt>
                <c:pt idx="16931">
                  <c:v>1.007080078125E-3</c:v>
                </c:pt>
                <c:pt idx="16932">
                  <c:v>1.0068416595458984E-3</c:v>
                </c:pt>
                <c:pt idx="16933">
                  <c:v>1.007080078125E-3</c:v>
                </c:pt>
                <c:pt idx="16934">
                  <c:v>1.0080337524414063E-3</c:v>
                </c:pt>
                <c:pt idx="16935">
                  <c:v>1.007080078125E-3</c:v>
                </c:pt>
                <c:pt idx="16936">
                  <c:v>1.0068416595458984E-3</c:v>
                </c:pt>
                <c:pt idx="16937">
                  <c:v>1.007080078125E-3</c:v>
                </c:pt>
                <c:pt idx="16938">
                  <c:v>1.007080078125E-3</c:v>
                </c:pt>
                <c:pt idx="16939">
                  <c:v>1.0068416595458984E-3</c:v>
                </c:pt>
                <c:pt idx="16940">
                  <c:v>8.0571174621582031E-3</c:v>
                </c:pt>
                <c:pt idx="16941">
                  <c:v>1.0068416595458984E-3</c:v>
                </c:pt>
                <c:pt idx="16942">
                  <c:v>1.007080078125E-3</c:v>
                </c:pt>
                <c:pt idx="16943">
                  <c:v>1.007080078125E-3</c:v>
                </c:pt>
                <c:pt idx="16944">
                  <c:v>1.0068416595458984E-3</c:v>
                </c:pt>
                <c:pt idx="16945">
                  <c:v>1.007080078125E-3</c:v>
                </c:pt>
                <c:pt idx="16946">
                  <c:v>1.007080078125E-3</c:v>
                </c:pt>
                <c:pt idx="16947">
                  <c:v>1.0068416595458984E-3</c:v>
                </c:pt>
                <c:pt idx="16948">
                  <c:v>1.007080078125E-3</c:v>
                </c:pt>
                <c:pt idx="16949">
                  <c:v>1.007080078125E-3</c:v>
                </c:pt>
                <c:pt idx="16950">
                  <c:v>1.0068416595458984E-3</c:v>
                </c:pt>
                <c:pt idx="16951">
                  <c:v>1.007080078125E-3</c:v>
                </c:pt>
                <c:pt idx="16952">
                  <c:v>1.0080337524414063E-3</c:v>
                </c:pt>
                <c:pt idx="16953">
                  <c:v>1.007080078125E-3</c:v>
                </c:pt>
                <c:pt idx="16954">
                  <c:v>1.0068416595458984E-3</c:v>
                </c:pt>
                <c:pt idx="16955">
                  <c:v>1.007080078125E-3</c:v>
                </c:pt>
                <c:pt idx="16956">
                  <c:v>1.007080078125E-3</c:v>
                </c:pt>
                <c:pt idx="16957">
                  <c:v>1.0068416595458984E-3</c:v>
                </c:pt>
                <c:pt idx="16958">
                  <c:v>1.007080078125E-3</c:v>
                </c:pt>
                <c:pt idx="16959">
                  <c:v>1.007080078125E-3</c:v>
                </c:pt>
                <c:pt idx="16960">
                  <c:v>1.0068416595458984E-3</c:v>
                </c:pt>
                <c:pt idx="16961">
                  <c:v>1.007080078125E-3</c:v>
                </c:pt>
                <c:pt idx="16962">
                  <c:v>1.007080078125E-3</c:v>
                </c:pt>
                <c:pt idx="16963">
                  <c:v>1.0068416595458984E-3</c:v>
                </c:pt>
                <c:pt idx="16964">
                  <c:v>1.0080337524414063E-3</c:v>
                </c:pt>
                <c:pt idx="16965">
                  <c:v>1.007080078125E-3</c:v>
                </c:pt>
                <c:pt idx="16966">
                  <c:v>1.0068416595458984E-3</c:v>
                </c:pt>
                <c:pt idx="16967">
                  <c:v>1.007080078125E-3</c:v>
                </c:pt>
                <c:pt idx="16968">
                  <c:v>1.007080078125E-3</c:v>
                </c:pt>
                <c:pt idx="16969">
                  <c:v>1.0068416595458984E-3</c:v>
                </c:pt>
                <c:pt idx="16970">
                  <c:v>1.007080078125E-3</c:v>
                </c:pt>
                <c:pt idx="16971">
                  <c:v>1.007080078125E-3</c:v>
                </c:pt>
                <c:pt idx="16972">
                  <c:v>1.0068416595458984E-3</c:v>
                </c:pt>
                <c:pt idx="16973">
                  <c:v>1.007080078125E-3</c:v>
                </c:pt>
                <c:pt idx="16974">
                  <c:v>1.007080078125E-3</c:v>
                </c:pt>
                <c:pt idx="16975">
                  <c:v>1.0068416595458984E-3</c:v>
                </c:pt>
                <c:pt idx="16976">
                  <c:v>1.007080078125E-3</c:v>
                </c:pt>
                <c:pt idx="16977">
                  <c:v>1.0080337524414063E-3</c:v>
                </c:pt>
                <c:pt idx="16978">
                  <c:v>1.007080078125E-3</c:v>
                </c:pt>
                <c:pt idx="16979">
                  <c:v>1.0068416595458984E-3</c:v>
                </c:pt>
                <c:pt idx="16980">
                  <c:v>1.007080078125E-3</c:v>
                </c:pt>
                <c:pt idx="16981">
                  <c:v>1.007080078125E-3</c:v>
                </c:pt>
                <c:pt idx="16982">
                  <c:v>1.0068416595458984E-3</c:v>
                </c:pt>
                <c:pt idx="16983">
                  <c:v>1.007080078125E-3</c:v>
                </c:pt>
                <c:pt idx="16984">
                  <c:v>1.007080078125E-3</c:v>
                </c:pt>
                <c:pt idx="16985">
                  <c:v>1.0068416595458984E-3</c:v>
                </c:pt>
                <c:pt idx="16986">
                  <c:v>1.007080078125E-3</c:v>
                </c:pt>
                <c:pt idx="16987">
                  <c:v>1.007080078125E-3</c:v>
                </c:pt>
                <c:pt idx="16988">
                  <c:v>1.0068416595458984E-3</c:v>
                </c:pt>
                <c:pt idx="16989">
                  <c:v>1.0080337524414063E-3</c:v>
                </c:pt>
                <c:pt idx="16990">
                  <c:v>1.007080078125E-3</c:v>
                </c:pt>
                <c:pt idx="16991">
                  <c:v>1.0068416595458984E-3</c:v>
                </c:pt>
                <c:pt idx="16992">
                  <c:v>1.007080078125E-3</c:v>
                </c:pt>
                <c:pt idx="16993">
                  <c:v>1.007080078125E-3</c:v>
                </c:pt>
                <c:pt idx="16994">
                  <c:v>1.0068416595458984E-3</c:v>
                </c:pt>
                <c:pt idx="16995">
                  <c:v>1.007080078125E-3</c:v>
                </c:pt>
                <c:pt idx="16996">
                  <c:v>1.007080078125E-3</c:v>
                </c:pt>
                <c:pt idx="16997">
                  <c:v>1.0068416595458984E-3</c:v>
                </c:pt>
                <c:pt idx="16998">
                  <c:v>1.007080078125E-3</c:v>
                </c:pt>
                <c:pt idx="16999">
                  <c:v>1.007080078125E-3</c:v>
                </c:pt>
                <c:pt idx="17000">
                  <c:v>1.0068416595458984E-3</c:v>
                </c:pt>
                <c:pt idx="17001">
                  <c:v>1.007080078125E-3</c:v>
                </c:pt>
                <c:pt idx="17002">
                  <c:v>1.0080337524414063E-3</c:v>
                </c:pt>
                <c:pt idx="17003">
                  <c:v>1.007080078125E-3</c:v>
                </c:pt>
                <c:pt idx="17004">
                  <c:v>1.0068416595458984E-3</c:v>
                </c:pt>
                <c:pt idx="17005">
                  <c:v>1.007080078125E-3</c:v>
                </c:pt>
                <c:pt idx="17006">
                  <c:v>1.007080078125E-3</c:v>
                </c:pt>
                <c:pt idx="17007">
                  <c:v>1.0068416595458984E-3</c:v>
                </c:pt>
                <c:pt idx="17008">
                  <c:v>1.007080078125E-3</c:v>
                </c:pt>
                <c:pt idx="17009">
                  <c:v>1.007080078125E-3</c:v>
                </c:pt>
                <c:pt idx="17010">
                  <c:v>8.0568790435791016E-3</c:v>
                </c:pt>
                <c:pt idx="17011">
                  <c:v>1.007080078125E-3</c:v>
                </c:pt>
                <c:pt idx="17012">
                  <c:v>1.0068416595458984E-3</c:v>
                </c:pt>
                <c:pt idx="17013">
                  <c:v>1.007080078125E-3</c:v>
                </c:pt>
                <c:pt idx="17014">
                  <c:v>1.007080078125E-3</c:v>
                </c:pt>
                <c:pt idx="17015">
                  <c:v>1.0068416595458984E-3</c:v>
                </c:pt>
                <c:pt idx="17016">
                  <c:v>1.007080078125E-3</c:v>
                </c:pt>
                <c:pt idx="17017">
                  <c:v>1.007080078125E-3</c:v>
                </c:pt>
                <c:pt idx="17018">
                  <c:v>1.0068416595458984E-3</c:v>
                </c:pt>
                <c:pt idx="17019">
                  <c:v>1.007080078125E-3</c:v>
                </c:pt>
                <c:pt idx="17020">
                  <c:v>1.0080337524414063E-3</c:v>
                </c:pt>
                <c:pt idx="17021">
                  <c:v>1.007080078125E-3</c:v>
                </c:pt>
                <c:pt idx="17022">
                  <c:v>1.0068416595458984E-3</c:v>
                </c:pt>
                <c:pt idx="17023">
                  <c:v>1.007080078125E-3</c:v>
                </c:pt>
                <c:pt idx="17024">
                  <c:v>1.007080078125E-3</c:v>
                </c:pt>
                <c:pt idx="17025">
                  <c:v>1.0068416595458984E-3</c:v>
                </c:pt>
                <c:pt idx="17026">
                  <c:v>1.007080078125E-3</c:v>
                </c:pt>
                <c:pt idx="17027">
                  <c:v>1.007080078125E-3</c:v>
                </c:pt>
                <c:pt idx="17028">
                  <c:v>1.0068416595458984E-3</c:v>
                </c:pt>
                <c:pt idx="17029">
                  <c:v>1.007080078125E-3</c:v>
                </c:pt>
                <c:pt idx="17030">
                  <c:v>1.007080078125E-3</c:v>
                </c:pt>
                <c:pt idx="17031">
                  <c:v>1.0068416595458984E-3</c:v>
                </c:pt>
                <c:pt idx="17032">
                  <c:v>1.0080337524414063E-3</c:v>
                </c:pt>
                <c:pt idx="17033">
                  <c:v>1.007080078125E-3</c:v>
                </c:pt>
                <c:pt idx="17034">
                  <c:v>1.0068416595458984E-3</c:v>
                </c:pt>
                <c:pt idx="17035">
                  <c:v>1.007080078125E-3</c:v>
                </c:pt>
                <c:pt idx="17036">
                  <c:v>1.007080078125E-3</c:v>
                </c:pt>
                <c:pt idx="17037">
                  <c:v>1.0068416595458984E-3</c:v>
                </c:pt>
                <c:pt idx="17038">
                  <c:v>1.007080078125E-3</c:v>
                </c:pt>
                <c:pt idx="17039">
                  <c:v>1.007080078125E-3</c:v>
                </c:pt>
                <c:pt idx="17040">
                  <c:v>1.0068416595458984E-3</c:v>
                </c:pt>
                <c:pt idx="17041">
                  <c:v>1.007080078125E-3</c:v>
                </c:pt>
                <c:pt idx="17042">
                  <c:v>1.007080078125E-3</c:v>
                </c:pt>
                <c:pt idx="17043">
                  <c:v>1.0068416595458984E-3</c:v>
                </c:pt>
                <c:pt idx="17044">
                  <c:v>1.007080078125E-3</c:v>
                </c:pt>
                <c:pt idx="17045">
                  <c:v>1.0080337524414063E-3</c:v>
                </c:pt>
                <c:pt idx="17046">
                  <c:v>1.007080078125E-3</c:v>
                </c:pt>
                <c:pt idx="17047">
                  <c:v>1.0068416595458984E-3</c:v>
                </c:pt>
                <c:pt idx="17048">
                  <c:v>1.007080078125E-3</c:v>
                </c:pt>
                <c:pt idx="17049">
                  <c:v>1.007080078125E-3</c:v>
                </c:pt>
                <c:pt idx="17050">
                  <c:v>1.0068416595458984E-3</c:v>
                </c:pt>
                <c:pt idx="17051">
                  <c:v>1.007080078125E-3</c:v>
                </c:pt>
                <c:pt idx="17052">
                  <c:v>1.007080078125E-3</c:v>
                </c:pt>
                <c:pt idx="17053">
                  <c:v>1.0068416595458984E-3</c:v>
                </c:pt>
                <c:pt idx="17054">
                  <c:v>1.007080078125E-3</c:v>
                </c:pt>
                <c:pt idx="17055">
                  <c:v>1.007080078125E-3</c:v>
                </c:pt>
                <c:pt idx="17056">
                  <c:v>1.0068416595458984E-3</c:v>
                </c:pt>
                <c:pt idx="17057">
                  <c:v>1.0080337524414063E-3</c:v>
                </c:pt>
                <c:pt idx="17058">
                  <c:v>1.007080078125E-3</c:v>
                </c:pt>
                <c:pt idx="17059">
                  <c:v>1.0068416595458984E-3</c:v>
                </c:pt>
                <c:pt idx="17060">
                  <c:v>1.007080078125E-3</c:v>
                </c:pt>
                <c:pt idx="17061">
                  <c:v>1.007080078125E-3</c:v>
                </c:pt>
                <c:pt idx="17062">
                  <c:v>1.0068416595458984E-3</c:v>
                </c:pt>
                <c:pt idx="17063">
                  <c:v>1.007080078125E-3</c:v>
                </c:pt>
                <c:pt idx="17064">
                  <c:v>1.007080078125E-3</c:v>
                </c:pt>
                <c:pt idx="17065">
                  <c:v>1.0068416595458984E-3</c:v>
                </c:pt>
                <c:pt idx="17066">
                  <c:v>1.007080078125E-3</c:v>
                </c:pt>
                <c:pt idx="17067">
                  <c:v>1.007080078125E-3</c:v>
                </c:pt>
                <c:pt idx="17068">
                  <c:v>1.0068416595458984E-3</c:v>
                </c:pt>
                <c:pt idx="17069">
                  <c:v>1.007080078125E-3</c:v>
                </c:pt>
                <c:pt idx="17070">
                  <c:v>1.0080337524414063E-3</c:v>
                </c:pt>
                <c:pt idx="17071">
                  <c:v>1.007080078125E-3</c:v>
                </c:pt>
                <c:pt idx="17072">
                  <c:v>1.0068416595458984E-3</c:v>
                </c:pt>
                <c:pt idx="17073">
                  <c:v>1.007080078125E-3</c:v>
                </c:pt>
                <c:pt idx="17074">
                  <c:v>1.007080078125E-3</c:v>
                </c:pt>
                <c:pt idx="17075">
                  <c:v>1.0068416595458984E-3</c:v>
                </c:pt>
                <c:pt idx="17076">
                  <c:v>1.007080078125E-3</c:v>
                </c:pt>
                <c:pt idx="17077">
                  <c:v>1.007080078125E-3</c:v>
                </c:pt>
                <c:pt idx="17078">
                  <c:v>1.0068416595458984E-3</c:v>
                </c:pt>
                <c:pt idx="17079">
                  <c:v>1.007080078125E-3</c:v>
                </c:pt>
                <c:pt idx="17080">
                  <c:v>1.007080078125E-3</c:v>
                </c:pt>
                <c:pt idx="17081">
                  <c:v>1.0068416595458984E-3</c:v>
                </c:pt>
                <c:pt idx="17082">
                  <c:v>1.0080337524414063E-3</c:v>
                </c:pt>
                <c:pt idx="17083">
                  <c:v>1.007080078125E-3</c:v>
                </c:pt>
                <c:pt idx="17084">
                  <c:v>1.0068416595458984E-3</c:v>
                </c:pt>
                <c:pt idx="17085">
                  <c:v>1.007080078125E-3</c:v>
                </c:pt>
                <c:pt idx="17086">
                  <c:v>1.007080078125E-3</c:v>
                </c:pt>
                <c:pt idx="17087">
                  <c:v>1.0068416595458984E-3</c:v>
                </c:pt>
                <c:pt idx="17088">
                  <c:v>1.007080078125E-3</c:v>
                </c:pt>
                <c:pt idx="17089">
                  <c:v>1.007080078125E-3</c:v>
                </c:pt>
                <c:pt idx="17090">
                  <c:v>1.0068416595458984E-3</c:v>
                </c:pt>
                <c:pt idx="17091">
                  <c:v>1.007080078125E-3</c:v>
                </c:pt>
                <c:pt idx="17092">
                  <c:v>1.007080078125E-3</c:v>
                </c:pt>
                <c:pt idx="17093">
                  <c:v>1.0068416595458984E-3</c:v>
                </c:pt>
                <c:pt idx="17094">
                  <c:v>1.007080078125E-3</c:v>
                </c:pt>
                <c:pt idx="17095">
                  <c:v>1.0080337524414063E-3</c:v>
                </c:pt>
                <c:pt idx="17096">
                  <c:v>1.007080078125E-3</c:v>
                </c:pt>
                <c:pt idx="17097">
                  <c:v>1.0068416595458984E-3</c:v>
                </c:pt>
                <c:pt idx="17098">
                  <c:v>1.007080078125E-3</c:v>
                </c:pt>
                <c:pt idx="17099">
                  <c:v>1.007080078125E-3</c:v>
                </c:pt>
                <c:pt idx="17100">
                  <c:v>1.0068416595458984E-3</c:v>
                </c:pt>
                <c:pt idx="17101">
                  <c:v>1.007080078125E-3</c:v>
                </c:pt>
                <c:pt idx="17102">
                  <c:v>1.007080078125E-3</c:v>
                </c:pt>
                <c:pt idx="17103">
                  <c:v>1.0068416595458984E-3</c:v>
                </c:pt>
                <c:pt idx="17104">
                  <c:v>1.007080078125E-3</c:v>
                </c:pt>
                <c:pt idx="17105">
                  <c:v>1.007080078125E-3</c:v>
                </c:pt>
                <c:pt idx="17106">
                  <c:v>1.0068416595458984E-3</c:v>
                </c:pt>
                <c:pt idx="17107">
                  <c:v>1.0080337524414063E-3</c:v>
                </c:pt>
                <c:pt idx="17108">
                  <c:v>1.007080078125E-3</c:v>
                </c:pt>
                <c:pt idx="17109">
                  <c:v>1.0068416595458984E-3</c:v>
                </c:pt>
                <c:pt idx="17110">
                  <c:v>1.007080078125E-3</c:v>
                </c:pt>
                <c:pt idx="17111">
                  <c:v>1.007080078125E-3</c:v>
                </c:pt>
                <c:pt idx="17112">
                  <c:v>1.0068416595458984E-3</c:v>
                </c:pt>
                <c:pt idx="17113">
                  <c:v>1.007080078125E-3</c:v>
                </c:pt>
                <c:pt idx="17114">
                  <c:v>1.007080078125E-3</c:v>
                </c:pt>
                <c:pt idx="17115">
                  <c:v>1.0068416595458984E-3</c:v>
                </c:pt>
                <c:pt idx="17116">
                  <c:v>1.007080078125E-3</c:v>
                </c:pt>
                <c:pt idx="17117">
                  <c:v>1.007080078125E-3</c:v>
                </c:pt>
                <c:pt idx="17118">
                  <c:v>1.0068416595458984E-3</c:v>
                </c:pt>
                <c:pt idx="17119">
                  <c:v>1.007080078125E-3</c:v>
                </c:pt>
                <c:pt idx="17120">
                  <c:v>1.0080337524414063E-3</c:v>
                </c:pt>
                <c:pt idx="17121">
                  <c:v>1.007080078125E-3</c:v>
                </c:pt>
                <c:pt idx="17122">
                  <c:v>1.0068416595458984E-3</c:v>
                </c:pt>
                <c:pt idx="17123">
                  <c:v>1.007080078125E-3</c:v>
                </c:pt>
                <c:pt idx="17124">
                  <c:v>1.007080078125E-3</c:v>
                </c:pt>
                <c:pt idx="17125">
                  <c:v>1.0068416595458984E-3</c:v>
                </c:pt>
                <c:pt idx="17126">
                  <c:v>1.007080078125E-3</c:v>
                </c:pt>
                <c:pt idx="17127">
                  <c:v>1.007080078125E-3</c:v>
                </c:pt>
                <c:pt idx="17128">
                  <c:v>1.0068416595458984E-3</c:v>
                </c:pt>
                <c:pt idx="17129">
                  <c:v>1.007080078125E-3</c:v>
                </c:pt>
                <c:pt idx="17130">
                  <c:v>1.007080078125E-3</c:v>
                </c:pt>
                <c:pt idx="17131">
                  <c:v>1.0068416595458984E-3</c:v>
                </c:pt>
                <c:pt idx="17132">
                  <c:v>1.0080337524414063E-3</c:v>
                </c:pt>
                <c:pt idx="17133">
                  <c:v>1.007080078125E-3</c:v>
                </c:pt>
                <c:pt idx="17134">
                  <c:v>1.0068416595458984E-3</c:v>
                </c:pt>
                <c:pt idx="17135">
                  <c:v>1.007080078125E-3</c:v>
                </c:pt>
                <c:pt idx="17136">
                  <c:v>1.007080078125E-3</c:v>
                </c:pt>
                <c:pt idx="17137">
                  <c:v>1.0068416595458984E-3</c:v>
                </c:pt>
                <c:pt idx="17138">
                  <c:v>1.007080078125E-3</c:v>
                </c:pt>
                <c:pt idx="17139">
                  <c:v>1.007080078125E-3</c:v>
                </c:pt>
                <c:pt idx="17140">
                  <c:v>1.0068416595458984E-3</c:v>
                </c:pt>
                <c:pt idx="17141">
                  <c:v>1.007080078125E-3</c:v>
                </c:pt>
                <c:pt idx="17142">
                  <c:v>1.007080078125E-3</c:v>
                </c:pt>
                <c:pt idx="17143">
                  <c:v>1.0068416595458984E-3</c:v>
                </c:pt>
                <c:pt idx="17144">
                  <c:v>1.007080078125E-3</c:v>
                </c:pt>
                <c:pt idx="17145">
                  <c:v>1.0080337524414063E-3</c:v>
                </c:pt>
                <c:pt idx="17146">
                  <c:v>1.007080078125E-3</c:v>
                </c:pt>
                <c:pt idx="17147">
                  <c:v>1.0068416595458984E-3</c:v>
                </c:pt>
                <c:pt idx="17148">
                  <c:v>1.007080078125E-3</c:v>
                </c:pt>
                <c:pt idx="17149">
                  <c:v>1.007080078125E-3</c:v>
                </c:pt>
                <c:pt idx="17150">
                  <c:v>1.0068416595458984E-3</c:v>
                </c:pt>
                <c:pt idx="17151">
                  <c:v>1.007080078125E-3</c:v>
                </c:pt>
                <c:pt idx="17152">
                  <c:v>1.007080078125E-3</c:v>
                </c:pt>
                <c:pt idx="17153">
                  <c:v>1.0068416595458984E-3</c:v>
                </c:pt>
                <c:pt idx="17154">
                  <c:v>1.007080078125E-3</c:v>
                </c:pt>
                <c:pt idx="17155">
                  <c:v>1.0068416595458984E-3</c:v>
                </c:pt>
                <c:pt idx="17156">
                  <c:v>1.007080078125E-3</c:v>
                </c:pt>
                <c:pt idx="17157">
                  <c:v>1.0080337524414063E-3</c:v>
                </c:pt>
                <c:pt idx="17158">
                  <c:v>1.007080078125E-3</c:v>
                </c:pt>
                <c:pt idx="17159">
                  <c:v>1.0068416595458984E-3</c:v>
                </c:pt>
                <c:pt idx="17160">
                  <c:v>1.007080078125E-3</c:v>
                </c:pt>
                <c:pt idx="17161">
                  <c:v>1.007080078125E-3</c:v>
                </c:pt>
                <c:pt idx="17162">
                  <c:v>1.0068416595458984E-3</c:v>
                </c:pt>
                <c:pt idx="17163">
                  <c:v>1.007080078125E-3</c:v>
                </c:pt>
                <c:pt idx="17164">
                  <c:v>1.007080078125E-3</c:v>
                </c:pt>
                <c:pt idx="17165">
                  <c:v>1.0068416595458984E-3</c:v>
                </c:pt>
                <c:pt idx="17166">
                  <c:v>1.007080078125E-3</c:v>
                </c:pt>
                <c:pt idx="17167">
                  <c:v>1.007080078125E-3</c:v>
                </c:pt>
                <c:pt idx="17168">
                  <c:v>1.0068416595458984E-3</c:v>
                </c:pt>
                <c:pt idx="17169">
                  <c:v>1.007080078125E-3</c:v>
                </c:pt>
                <c:pt idx="17170">
                  <c:v>1.0080337524414063E-3</c:v>
                </c:pt>
                <c:pt idx="17171">
                  <c:v>1.007080078125E-3</c:v>
                </c:pt>
                <c:pt idx="17172">
                  <c:v>1.0068416595458984E-3</c:v>
                </c:pt>
                <c:pt idx="17173">
                  <c:v>1.007080078125E-3</c:v>
                </c:pt>
                <c:pt idx="17174">
                  <c:v>1.007080078125E-3</c:v>
                </c:pt>
                <c:pt idx="17175">
                  <c:v>1.0068416595458984E-3</c:v>
                </c:pt>
                <c:pt idx="17176">
                  <c:v>1.007080078125E-3</c:v>
                </c:pt>
                <c:pt idx="17177">
                  <c:v>1.0068416595458984E-3</c:v>
                </c:pt>
                <c:pt idx="17178">
                  <c:v>1.007080078125E-3</c:v>
                </c:pt>
                <c:pt idx="17179">
                  <c:v>1.007080078125E-3</c:v>
                </c:pt>
                <c:pt idx="17180">
                  <c:v>1.0068416595458984E-3</c:v>
                </c:pt>
                <c:pt idx="17181">
                  <c:v>1.007080078125E-3</c:v>
                </c:pt>
                <c:pt idx="17182">
                  <c:v>1.0080337524414063E-3</c:v>
                </c:pt>
                <c:pt idx="17183">
                  <c:v>1.007080078125E-3</c:v>
                </c:pt>
                <c:pt idx="17184">
                  <c:v>1.0068416595458984E-3</c:v>
                </c:pt>
                <c:pt idx="17185">
                  <c:v>1.007080078125E-3</c:v>
                </c:pt>
                <c:pt idx="17186">
                  <c:v>1.007080078125E-3</c:v>
                </c:pt>
                <c:pt idx="17187">
                  <c:v>1.0068416595458984E-3</c:v>
                </c:pt>
                <c:pt idx="17188">
                  <c:v>1.007080078125E-3</c:v>
                </c:pt>
                <c:pt idx="17189">
                  <c:v>1.007080078125E-3</c:v>
                </c:pt>
                <c:pt idx="17190">
                  <c:v>1.0068416595458984E-3</c:v>
                </c:pt>
                <c:pt idx="17191">
                  <c:v>1.007080078125E-3</c:v>
                </c:pt>
                <c:pt idx="17192">
                  <c:v>1.007080078125E-3</c:v>
                </c:pt>
                <c:pt idx="17193">
                  <c:v>1.0068416595458984E-3</c:v>
                </c:pt>
                <c:pt idx="17194">
                  <c:v>1.007080078125E-3</c:v>
                </c:pt>
                <c:pt idx="17195">
                  <c:v>1.0080337524414063E-3</c:v>
                </c:pt>
                <c:pt idx="17196">
                  <c:v>1.007080078125E-3</c:v>
                </c:pt>
                <c:pt idx="17197">
                  <c:v>1.0068416595458984E-3</c:v>
                </c:pt>
                <c:pt idx="17198">
                  <c:v>1.007080078125E-3</c:v>
                </c:pt>
                <c:pt idx="17199">
                  <c:v>1.0068416595458984E-3</c:v>
                </c:pt>
                <c:pt idx="17200">
                  <c:v>1.007080078125E-3</c:v>
                </c:pt>
                <c:pt idx="17201">
                  <c:v>1.007080078125E-3</c:v>
                </c:pt>
                <c:pt idx="17202">
                  <c:v>1.0068416595458984E-3</c:v>
                </c:pt>
                <c:pt idx="17203">
                  <c:v>1.007080078125E-3</c:v>
                </c:pt>
                <c:pt idx="17204">
                  <c:v>1.007080078125E-3</c:v>
                </c:pt>
                <c:pt idx="17205">
                  <c:v>1.0068416595458984E-3</c:v>
                </c:pt>
                <c:pt idx="17206">
                  <c:v>1.007080078125E-3</c:v>
                </c:pt>
                <c:pt idx="17207">
                  <c:v>1.0080337524414063E-3</c:v>
                </c:pt>
                <c:pt idx="17208">
                  <c:v>1.007080078125E-3</c:v>
                </c:pt>
                <c:pt idx="17209">
                  <c:v>1.0068416595458984E-3</c:v>
                </c:pt>
                <c:pt idx="17210">
                  <c:v>1.007080078125E-3</c:v>
                </c:pt>
                <c:pt idx="17211">
                  <c:v>1.007080078125E-3</c:v>
                </c:pt>
                <c:pt idx="17212">
                  <c:v>1.0068416595458984E-3</c:v>
                </c:pt>
                <c:pt idx="17213">
                  <c:v>1.007080078125E-3</c:v>
                </c:pt>
                <c:pt idx="17214">
                  <c:v>1.007080078125E-3</c:v>
                </c:pt>
                <c:pt idx="17215">
                  <c:v>1.0068416595458984E-3</c:v>
                </c:pt>
                <c:pt idx="17216">
                  <c:v>1.007080078125E-3</c:v>
                </c:pt>
                <c:pt idx="17217">
                  <c:v>1.007080078125E-3</c:v>
                </c:pt>
                <c:pt idx="17218">
                  <c:v>1.0068416595458984E-3</c:v>
                </c:pt>
                <c:pt idx="17219">
                  <c:v>1.007080078125E-3</c:v>
                </c:pt>
                <c:pt idx="17220">
                  <c:v>1.0080337524414063E-3</c:v>
                </c:pt>
                <c:pt idx="17221">
                  <c:v>1.0068416595458984E-3</c:v>
                </c:pt>
                <c:pt idx="17222">
                  <c:v>1.007080078125E-3</c:v>
                </c:pt>
                <c:pt idx="17223">
                  <c:v>1.007080078125E-3</c:v>
                </c:pt>
                <c:pt idx="17224">
                  <c:v>1.0068416595458984E-3</c:v>
                </c:pt>
                <c:pt idx="17225">
                  <c:v>1.007080078125E-3</c:v>
                </c:pt>
                <c:pt idx="17226">
                  <c:v>1.007080078125E-3</c:v>
                </c:pt>
                <c:pt idx="17227">
                  <c:v>1.0068416595458984E-3</c:v>
                </c:pt>
                <c:pt idx="17228">
                  <c:v>1.007080078125E-3</c:v>
                </c:pt>
                <c:pt idx="17229">
                  <c:v>1.007080078125E-3</c:v>
                </c:pt>
                <c:pt idx="17230">
                  <c:v>1.0068416595458984E-3</c:v>
                </c:pt>
                <c:pt idx="17231">
                  <c:v>1.007080078125E-3</c:v>
                </c:pt>
                <c:pt idx="17232">
                  <c:v>1.0080337524414063E-3</c:v>
                </c:pt>
                <c:pt idx="17233">
                  <c:v>1.007080078125E-3</c:v>
                </c:pt>
                <c:pt idx="17234">
                  <c:v>1.0068416595458984E-3</c:v>
                </c:pt>
                <c:pt idx="17235">
                  <c:v>1.007080078125E-3</c:v>
                </c:pt>
                <c:pt idx="17236">
                  <c:v>1.007080078125E-3</c:v>
                </c:pt>
                <c:pt idx="17237">
                  <c:v>1.0068416595458984E-3</c:v>
                </c:pt>
                <c:pt idx="17238">
                  <c:v>1.007080078125E-3</c:v>
                </c:pt>
                <c:pt idx="17239">
                  <c:v>1.007080078125E-3</c:v>
                </c:pt>
                <c:pt idx="17240">
                  <c:v>1.0068416595458984E-3</c:v>
                </c:pt>
                <c:pt idx="17241">
                  <c:v>1.007080078125E-3</c:v>
                </c:pt>
                <c:pt idx="17242">
                  <c:v>1.007080078125E-3</c:v>
                </c:pt>
                <c:pt idx="17243">
                  <c:v>1.0068416595458984E-3</c:v>
                </c:pt>
                <c:pt idx="17244">
                  <c:v>1.007080078125E-3</c:v>
                </c:pt>
                <c:pt idx="17245">
                  <c:v>1.0080337524414063E-3</c:v>
                </c:pt>
                <c:pt idx="17246">
                  <c:v>1.0068416595458984E-3</c:v>
                </c:pt>
                <c:pt idx="17247">
                  <c:v>1.007080078125E-3</c:v>
                </c:pt>
                <c:pt idx="17248">
                  <c:v>1.007080078125E-3</c:v>
                </c:pt>
                <c:pt idx="17249">
                  <c:v>1.0068416595458984E-3</c:v>
                </c:pt>
                <c:pt idx="17250">
                  <c:v>1.007080078125E-3</c:v>
                </c:pt>
                <c:pt idx="17251">
                  <c:v>1.007080078125E-3</c:v>
                </c:pt>
                <c:pt idx="17252">
                  <c:v>1.0068416595458984E-3</c:v>
                </c:pt>
                <c:pt idx="17253">
                  <c:v>1.007080078125E-3</c:v>
                </c:pt>
                <c:pt idx="17254">
                  <c:v>1.007080078125E-3</c:v>
                </c:pt>
                <c:pt idx="17255">
                  <c:v>1.0068416595458984E-3</c:v>
                </c:pt>
                <c:pt idx="17256">
                  <c:v>1.007080078125E-3</c:v>
                </c:pt>
                <c:pt idx="17257">
                  <c:v>1.0080337524414063E-3</c:v>
                </c:pt>
                <c:pt idx="17258">
                  <c:v>1.007080078125E-3</c:v>
                </c:pt>
                <c:pt idx="17259">
                  <c:v>1.0068416595458984E-3</c:v>
                </c:pt>
                <c:pt idx="17260">
                  <c:v>1.007080078125E-3</c:v>
                </c:pt>
                <c:pt idx="17261">
                  <c:v>1.007080078125E-3</c:v>
                </c:pt>
                <c:pt idx="17262">
                  <c:v>1.0068416595458984E-3</c:v>
                </c:pt>
                <c:pt idx="17263">
                  <c:v>1.007080078125E-3</c:v>
                </c:pt>
                <c:pt idx="17264">
                  <c:v>1.007080078125E-3</c:v>
                </c:pt>
                <c:pt idx="17265">
                  <c:v>1.0068416595458984E-3</c:v>
                </c:pt>
                <c:pt idx="17266">
                  <c:v>1.007080078125E-3</c:v>
                </c:pt>
                <c:pt idx="17267">
                  <c:v>1.007080078125E-3</c:v>
                </c:pt>
                <c:pt idx="17268">
                  <c:v>1.0068416595458984E-3</c:v>
                </c:pt>
                <c:pt idx="17269">
                  <c:v>1.007080078125E-3</c:v>
                </c:pt>
                <c:pt idx="17270">
                  <c:v>1.0080337524414063E-3</c:v>
                </c:pt>
                <c:pt idx="17271">
                  <c:v>1.0068416595458984E-3</c:v>
                </c:pt>
                <c:pt idx="17272">
                  <c:v>1.007080078125E-3</c:v>
                </c:pt>
                <c:pt idx="17273">
                  <c:v>1.007080078125E-3</c:v>
                </c:pt>
                <c:pt idx="17274">
                  <c:v>1.0068416595458984E-3</c:v>
                </c:pt>
                <c:pt idx="17275">
                  <c:v>1.007080078125E-3</c:v>
                </c:pt>
                <c:pt idx="17276">
                  <c:v>1.007080078125E-3</c:v>
                </c:pt>
                <c:pt idx="17277">
                  <c:v>1.0068416595458984E-3</c:v>
                </c:pt>
                <c:pt idx="17278">
                  <c:v>1.007080078125E-3</c:v>
                </c:pt>
                <c:pt idx="17279">
                  <c:v>1.007080078125E-3</c:v>
                </c:pt>
                <c:pt idx="17280">
                  <c:v>1.0068416595458984E-3</c:v>
                </c:pt>
                <c:pt idx="17281">
                  <c:v>1.007080078125E-3</c:v>
                </c:pt>
                <c:pt idx="17282">
                  <c:v>1.0080337524414063E-3</c:v>
                </c:pt>
                <c:pt idx="17283">
                  <c:v>1.007080078125E-3</c:v>
                </c:pt>
                <c:pt idx="17284">
                  <c:v>1.0068416595458984E-3</c:v>
                </c:pt>
                <c:pt idx="17285">
                  <c:v>1.007080078125E-3</c:v>
                </c:pt>
                <c:pt idx="17286">
                  <c:v>1.007080078125E-3</c:v>
                </c:pt>
                <c:pt idx="17287">
                  <c:v>1.0068416595458984E-3</c:v>
                </c:pt>
                <c:pt idx="17288">
                  <c:v>1.007080078125E-3</c:v>
                </c:pt>
                <c:pt idx="17289">
                  <c:v>1.007080078125E-3</c:v>
                </c:pt>
                <c:pt idx="17290">
                  <c:v>1.0068416595458984E-3</c:v>
                </c:pt>
                <c:pt idx="17291">
                  <c:v>1.007080078125E-3</c:v>
                </c:pt>
                <c:pt idx="17292">
                  <c:v>1.007080078125E-3</c:v>
                </c:pt>
                <c:pt idx="17293">
                  <c:v>1.0068416595458984E-3</c:v>
                </c:pt>
                <c:pt idx="17294">
                  <c:v>1.007080078125E-3</c:v>
                </c:pt>
                <c:pt idx="17295">
                  <c:v>1.0080337524414063E-3</c:v>
                </c:pt>
                <c:pt idx="17296">
                  <c:v>1.0068416595458984E-3</c:v>
                </c:pt>
                <c:pt idx="17297">
                  <c:v>1.007080078125E-3</c:v>
                </c:pt>
                <c:pt idx="17298">
                  <c:v>1.007080078125E-3</c:v>
                </c:pt>
                <c:pt idx="17299">
                  <c:v>1.0068416595458984E-3</c:v>
                </c:pt>
                <c:pt idx="17300">
                  <c:v>1.007080078125E-3</c:v>
                </c:pt>
                <c:pt idx="17301">
                  <c:v>1.007080078125E-3</c:v>
                </c:pt>
                <c:pt idx="17302">
                  <c:v>1.0068416595458984E-3</c:v>
                </c:pt>
                <c:pt idx="17303">
                  <c:v>1.007080078125E-3</c:v>
                </c:pt>
                <c:pt idx="17304">
                  <c:v>1.007080078125E-3</c:v>
                </c:pt>
                <c:pt idx="17305">
                  <c:v>1.0068416595458984E-3</c:v>
                </c:pt>
                <c:pt idx="17306">
                  <c:v>1.007080078125E-3</c:v>
                </c:pt>
                <c:pt idx="17307">
                  <c:v>1.0080337524414063E-3</c:v>
                </c:pt>
                <c:pt idx="17308">
                  <c:v>1.007080078125E-3</c:v>
                </c:pt>
                <c:pt idx="17309">
                  <c:v>1.0068416595458984E-3</c:v>
                </c:pt>
                <c:pt idx="17310">
                  <c:v>1.007080078125E-3</c:v>
                </c:pt>
                <c:pt idx="17311">
                  <c:v>1.007080078125E-3</c:v>
                </c:pt>
                <c:pt idx="17312">
                  <c:v>1.0068416595458984E-3</c:v>
                </c:pt>
                <c:pt idx="17313">
                  <c:v>1.007080078125E-3</c:v>
                </c:pt>
                <c:pt idx="17314">
                  <c:v>1.007080078125E-3</c:v>
                </c:pt>
                <c:pt idx="17315">
                  <c:v>1.0068416595458984E-3</c:v>
                </c:pt>
                <c:pt idx="17316">
                  <c:v>1.007080078125E-3</c:v>
                </c:pt>
                <c:pt idx="17317">
                  <c:v>1.007080078125E-3</c:v>
                </c:pt>
                <c:pt idx="17318">
                  <c:v>1.0068416595458984E-3</c:v>
                </c:pt>
                <c:pt idx="17319">
                  <c:v>1.007080078125E-3</c:v>
                </c:pt>
                <c:pt idx="17320">
                  <c:v>1.0080337524414063E-3</c:v>
                </c:pt>
                <c:pt idx="17321">
                  <c:v>1.0068416595458984E-3</c:v>
                </c:pt>
                <c:pt idx="17322">
                  <c:v>1.007080078125E-3</c:v>
                </c:pt>
                <c:pt idx="17323">
                  <c:v>1.007080078125E-3</c:v>
                </c:pt>
                <c:pt idx="17324">
                  <c:v>1.0068416595458984E-3</c:v>
                </c:pt>
                <c:pt idx="17325">
                  <c:v>1.007080078125E-3</c:v>
                </c:pt>
                <c:pt idx="17326">
                  <c:v>1.007080078125E-3</c:v>
                </c:pt>
                <c:pt idx="17327">
                  <c:v>1.0068416595458984E-3</c:v>
                </c:pt>
                <c:pt idx="17328">
                  <c:v>1.007080078125E-3</c:v>
                </c:pt>
                <c:pt idx="17329">
                  <c:v>1.007080078125E-3</c:v>
                </c:pt>
                <c:pt idx="17330">
                  <c:v>1.0068416595458984E-3</c:v>
                </c:pt>
                <c:pt idx="17331">
                  <c:v>1.007080078125E-3</c:v>
                </c:pt>
                <c:pt idx="17332">
                  <c:v>1.0080337524414063E-3</c:v>
                </c:pt>
                <c:pt idx="17333">
                  <c:v>1.007080078125E-3</c:v>
                </c:pt>
                <c:pt idx="17334">
                  <c:v>1.0068416595458984E-3</c:v>
                </c:pt>
                <c:pt idx="17335">
                  <c:v>1.007080078125E-3</c:v>
                </c:pt>
                <c:pt idx="17336">
                  <c:v>1.007080078125E-3</c:v>
                </c:pt>
                <c:pt idx="17337">
                  <c:v>1.0068416595458984E-3</c:v>
                </c:pt>
                <c:pt idx="17338">
                  <c:v>1.007080078125E-3</c:v>
                </c:pt>
                <c:pt idx="17339">
                  <c:v>1.007080078125E-3</c:v>
                </c:pt>
                <c:pt idx="17340">
                  <c:v>1.0068416595458984E-3</c:v>
                </c:pt>
                <c:pt idx="17341">
                  <c:v>1.007080078125E-3</c:v>
                </c:pt>
                <c:pt idx="17342">
                  <c:v>1.007080078125E-3</c:v>
                </c:pt>
                <c:pt idx="17343">
                  <c:v>1.0068416595458984E-3</c:v>
                </c:pt>
                <c:pt idx="17344">
                  <c:v>1.007080078125E-3</c:v>
                </c:pt>
                <c:pt idx="17345">
                  <c:v>1.0080337524414063E-3</c:v>
                </c:pt>
                <c:pt idx="17346">
                  <c:v>1.0068416595458984E-3</c:v>
                </c:pt>
                <c:pt idx="17347">
                  <c:v>1.007080078125E-3</c:v>
                </c:pt>
                <c:pt idx="17348">
                  <c:v>1.007080078125E-3</c:v>
                </c:pt>
                <c:pt idx="17349">
                  <c:v>1.0068416595458984E-3</c:v>
                </c:pt>
                <c:pt idx="17350">
                  <c:v>1.007080078125E-3</c:v>
                </c:pt>
                <c:pt idx="17351">
                  <c:v>1.007080078125E-3</c:v>
                </c:pt>
                <c:pt idx="17352">
                  <c:v>1.0068416595458984E-3</c:v>
                </c:pt>
                <c:pt idx="17353">
                  <c:v>1.007080078125E-3</c:v>
                </c:pt>
                <c:pt idx="17354">
                  <c:v>1.007080078125E-3</c:v>
                </c:pt>
                <c:pt idx="17355">
                  <c:v>1.0068416595458984E-3</c:v>
                </c:pt>
                <c:pt idx="17356">
                  <c:v>1.007080078125E-3</c:v>
                </c:pt>
                <c:pt idx="17357">
                  <c:v>1.0080337524414063E-3</c:v>
                </c:pt>
                <c:pt idx="17358">
                  <c:v>1.007080078125E-3</c:v>
                </c:pt>
                <c:pt idx="17359">
                  <c:v>1.0068416595458984E-3</c:v>
                </c:pt>
                <c:pt idx="17360">
                  <c:v>1.007080078125E-3</c:v>
                </c:pt>
                <c:pt idx="17361">
                  <c:v>1.007080078125E-3</c:v>
                </c:pt>
                <c:pt idx="17362">
                  <c:v>1.0068416595458984E-3</c:v>
                </c:pt>
                <c:pt idx="17363">
                  <c:v>1.007080078125E-3</c:v>
                </c:pt>
                <c:pt idx="17364">
                  <c:v>1.007080078125E-3</c:v>
                </c:pt>
                <c:pt idx="17365">
                  <c:v>1.0068416595458984E-3</c:v>
                </c:pt>
                <c:pt idx="17366">
                  <c:v>1.007080078125E-3</c:v>
                </c:pt>
                <c:pt idx="17367">
                  <c:v>1.007080078125E-3</c:v>
                </c:pt>
                <c:pt idx="17368">
                  <c:v>1.0068416595458984E-3</c:v>
                </c:pt>
                <c:pt idx="17369">
                  <c:v>1.007080078125E-3</c:v>
                </c:pt>
                <c:pt idx="17370">
                  <c:v>1.0080337524414063E-3</c:v>
                </c:pt>
                <c:pt idx="17371">
                  <c:v>1.0068416595458984E-3</c:v>
                </c:pt>
                <c:pt idx="17372">
                  <c:v>1.007080078125E-3</c:v>
                </c:pt>
                <c:pt idx="17373">
                  <c:v>1.007080078125E-3</c:v>
                </c:pt>
                <c:pt idx="17374">
                  <c:v>1.0068416595458984E-3</c:v>
                </c:pt>
                <c:pt idx="17375">
                  <c:v>1.007080078125E-3</c:v>
                </c:pt>
                <c:pt idx="17376">
                  <c:v>1.007080078125E-3</c:v>
                </c:pt>
                <c:pt idx="17377">
                  <c:v>1.0068416595458984E-3</c:v>
                </c:pt>
                <c:pt idx="17378">
                  <c:v>1.007080078125E-3</c:v>
                </c:pt>
                <c:pt idx="17379">
                  <c:v>1.007080078125E-3</c:v>
                </c:pt>
                <c:pt idx="17380">
                  <c:v>1.0068416595458984E-3</c:v>
                </c:pt>
                <c:pt idx="17381">
                  <c:v>1.007080078125E-3</c:v>
                </c:pt>
                <c:pt idx="17382">
                  <c:v>1.0080337524414063E-3</c:v>
                </c:pt>
                <c:pt idx="17383">
                  <c:v>1.007080078125E-3</c:v>
                </c:pt>
                <c:pt idx="17384">
                  <c:v>1.0068416595458984E-3</c:v>
                </c:pt>
                <c:pt idx="17385">
                  <c:v>1.007080078125E-3</c:v>
                </c:pt>
                <c:pt idx="17386">
                  <c:v>1.007080078125E-3</c:v>
                </c:pt>
                <c:pt idx="17387">
                  <c:v>1.0068416595458984E-3</c:v>
                </c:pt>
                <c:pt idx="17388">
                  <c:v>2.3163080215454102E-2</c:v>
                </c:pt>
                <c:pt idx="17389">
                  <c:v>1.007080078125E-3</c:v>
                </c:pt>
                <c:pt idx="17390">
                  <c:v>1.0068416595458984E-3</c:v>
                </c:pt>
                <c:pt idx="17391">
                  <c:v>1.007080078125E-3</c:v>
                </c:pt>
                <c:pt idx="17392">
                  <c:v>1.007080078125E-3</c:v>
                </c:pt>
                <c:pt idx="17393">
                  <c:v>1.0068416595458984E-3</c:v>
                </c:pt>
                <c:pt idx="17394">
                  <c:v>1.007080078125E-3</c:v>
                </c:pt>
                <c:pt idx="17395">
                  <c:v>1.007080078125E-3</c:v>
                </c:pt>
                <c:pt idx="17396">
                  <c:v>1.0068416595458984E-3</c:v>
                </c:pt>
                <c:pt idx="17397">
                  <c:v>1.007080078125E-3</c:v>
                </c:pt>
                <c:pt idx="17398">
                  <c:v>1.0080337524414063E-3</c:v>
                </c:pt>
                <c:pt idx="17399">
                  <c:v>1.0068416595458984E-3</c:v>
                </c:pt>
                <c:pt idx="17400">
                  <c:v>1.007080078125E-3</c:v>
                </c:pt>
                <c:pt idx="17401">
                  <c:v>1.007080078125E-3</c:v>
                </c:pt>
                <c:pt idx="17402">
                  <c:v>1.0068416595458984E-3</c:v>
                </c:pt>
                <c:pt idx="17403">
                  <c:v>1.007080078125E-3</c:v>
                </c:pt>
                <c:pt idx="17404">
                  <c:v>1.007080078125E-3</c:v>
                </c:pt>
                <c:pt idx="17405">
                  <c:v>1.0068416595458984E-3</c:v>
                </c:pt>
                <c:pt idx="17406">
                  <c:v>1.007080078125E-3</c:v>
                </c:pt>
                <c:pt idx="17407">
                  <c:v>1.007080078125E-3</c:v>
                </c:pt>
                <c:pt idx="17408">
                  <c:v>6.0429573059082031E-3</c:v>
                </c:pt>
                <c:pt idx="17409">
                  <c:v>1.007080078125E-3</c:v>
                </c:pt>
                <c:pt idx="17410">
                  <c:v>1.0068416595458984E-3</c:v>
                </c:pt>
                <c:pt idx="17411">
                  <c:v>1.007080078125E-3</c:v>
                </c:pt>
                <c:pt idx="17412">
                  <c:v>1.007080078125E-3</c:v>
                </c:pt>
                <c:pt idx="17413">
                  <c:v>1.0068416595458984E-3</c:v>
                </c:pt>
                <c:pt idx="17414">
                  <c:v>1.007080078125E-3</c:v>
                </c:pt>
                <c:pt idx="17415">
                  <c:v>1.007080078125E-3</c:v>
                </c:pt>
                <c:pt idx="17416">
                  <c:v>1.0068416595458984E-3</c:v>
                </c:pt>
                <c:pt idx="17417">
                  <c:v>1.0080337524414063E-3</c:v>
                </c:pt>
                <c:pt idx="17418">
                  <c:v>3.6253929138183594E-2</c:v>
                </c:pt>
                <c:pt idx="17419">
                  <c:v>1.007080078125E-3</c:v>
                </c:pt>
                <c:pt idx="17420">
                  <c:v>1.0080337524414063E-3</c:v>
                </c:pt>
                <c:pt idx="17421">
                  <c:v>1.007080078125E-3</c:v>
                </c:pt>
                <c:pt idx="17422">
                  <c:v>1.0068416595458984E-3</c:v>
                </c:pt>
                <c:pt idx="17423">
                  <c:v>1.007080078125E-3</c:v>
                </c:pt>
                <c:pt idx="17424">
                  <c:v>1.007080078125E-3</c:v>
                </c:pt>
                <c:pt idx="17425">
                  <c:v>1.0068416595458984E-3</c:v>
                </c:pt>
                <c:pt idx="17426">
                  <c:v>1.007080078125E-3</c:v>
                </c:pt>
                <c:pt idx="17427">
                  <c:v>1.007080078125E-3</c:v>
                </c:pt>
                <c:pt idx="17428">
                  <c:v>1.0068416595458984E-3</c:v>
                </c:pt>
                <c:pt idx="17429">
                  <c:v>1.007080078125E-3</c:v>
                </c:pt>
                <c:pt idx="17430">
                  <c:v>1.007080078125E-3</c:v>
                </c:pt>
                <c:pt idx="17431">
                  <c:v>1.0068416595458984E-3</c:v>
                </c:pt>
                <c:pt idx="17432">
                  <c:v>1.0080337524414063E-3</c:v>
                </c:pt>
                <c:pt idx="17433">
                  <c:v>1.007080078125E-3</c:v>
                </c:pt>
                <c:pt idx="17434">
                  <c:v>1.0068416595458984E-3</c:v>
                </c:pt>
                <c:pt idx="17435">
                  <c:v>1.007080078125E-3</c:v>
                </c:pt>
                <c:pt idx="17436">
                  <c:v>1.007080078125E-3</c:v>
                </c:pt>
                <c:pt idx="17437">
                  <c:v>1.0068416595458984E-3</c:v>
                </c:pt>
                <c:pt idx="17438">
                  <c:v>1.007080078125E-3</c:v>
                </c:pt>
                <c:pt idx="17439">
                  <c:v>1.007080078125E-3</c:v>
                </c:pt>
                <c:pt idx="17440">
                  <c:v>1.0068416595458984E-3</c:v>
                </c:pt>
                <c:pt idx="17441">
                  <c:v>1.007080078125E-3</c:v>
                </c:pt>
                <c:pt idx="17442">
                  <c:v>1.007080078125E-3</c:v>
                </c:pt>
                <c:pt idx="17443">
                  <c:v>1.0068416595458984E-3</c:v>
                </c:pt>
                <c:pt idx="17444">
                  <c:v>1.007080078125E-3</c:v>
                </c:pt>
                <c:pt idx="17445">
                  <c:v>1.0080337524414063E-3</c:v>
                </c:pt>
                <c:pt idx="17446">
                  <c:v>1.007080078125E-3</c:v>
                </c:pt>
                <c:pt idx="17447">
                  <c:v>1.0068416595458984E-3</c:v>
                </c:pt>
                <c:pt idx="17448">
                  <c:v>1.007080078125E-3</c:v>
                </c:pt>
                <c:pt idx="17449">
                  <c:v>1.007080078125E-3</c:v>
                </c:pt>
                <c:pt idx="17450">
                  <c:v>1.0068416595458984E-3</c:v>
                </c:pt>
                <c:pt idx="17451">
                  <c:v>1.007080078125E-3</c:v>
                </c:pt>
                <c:pt idx="17452">
                  <c:v>1.007080078125E-3</c:v>
                </c:pt>
                <c:pt idx="17453">
                  <c:v>1.0068416595458984E-3</c:v>
                </c:pt>
                <c:pt idx="17454">
                  <c:v>1.007080078125E-3</c:v>
                </c:pt>
                <c:pt idx="17455">
                  <c:v>1.007080078125E-3</c:v>
                </c:pt>
                <c:pt idx="17456">
                  <c:v>1.0068416595458984E-3</c:v>
                </c:pt>
                <c:pt idx="17457">
                  <c:v>1.0080337524414063E-3</c:v>
                </c:pt>
                <c:pt idx="17458">
                  <c:v>1.007080078125E-3</c:v>
                </c:pt>
                <c:pt idx="17459">
                  <c:v>1.0068416595458984E-3</c:v>
                </c:pt>
                <c:pt idx="17460">
                  <c:v>1.007080078125E-3</c:v>
                </c:pt>
                <c:pt idx="17461">
                  <c:v>1.007080078125E-3</c:v>
                </c:pt>
                <c:pt idx="17462">
                  <c:v>1.0068416595458984E-3</c:v>
                </c:pt>
                <c:pt idx="17463">
                  <c:v>1.007080078125E-3</c:v>
                </c:pt>
                <c:pt idx="17464">
                  <c:v>1.007080078125E-3</c:v>
                </c:pt>
                <c:pt idx="17465">
                  <c:v>1.0068416595458984E-3</c:v>
                </c:pt>
                <c:pt idx="17466">
                  <c:v>1.007080078125E-3</c:v>
                </c:pt>
                <c:pt idx="17467">
                  <c:v>1.007080078125E-3</c:v>
                </c:pt>
                <c:pt idx="17468">
                  <c:v>1.0068416595458984E-3</c:v>
                </c:pt>
                <c:pt idx="17469">
                  <c:v>1.007080078125E-3</c:v>
                </c:pt>
                <c:pt idx="17470">
                  <c:v>1.0080337524414063E-3</c:v>
                </c:pt>
                <c:pt idx="17471">
                  <c:v>1.007080078125E-3</c:v>
                </c:pt>
                <c:pt idx="17472">
                  <c:v>1.0068416595458984E-3</c:v>
                </c:pt>
                <c:pt idx="17473">
                  <c:v>1.007080078125E-3</c:v>
                </c:pt>
                <c:pt idx="17474">
                  <c:v>1.007080078125E-3</c:v>
                </c:pt>
                <c:pt idx="17475">
                  <c:v>1.0068416595458984E-3</c:v>
                </c:pt>
                <c:pt idx="17476">
                  <c:v>1.007080078125E-3</c:v>
                </c:pt>
                <c:pt idx="17477">
                  <c:v>1.007080078125E-3</c:v>
                </c:pt>
                <c:pt idx="17478">
                  <c:v>1.0068416595458984E-3</c:v>
                </c:pt>
                <c:pt idx="17479">
                  <c:v>1.007080078125E-3</c:v>
                </c:pt>
                <c:pt idx="17480">
                  <c:v>1.007080078125E-3</c:v>
                </c:pt>
                <c:pt idx="17481">
                  <c:v>1.0068416595458984E-3</c:v>
                </c:pt>
                <c:pt idx="17482">
                  <c:v>1.0080337524414063E-3</c:v>
                </c:pt>
                <c:pt idx="17483">
                  <c:v>1.007080078125E-3</c:v>
                </c:pt>
                <c:pt idx="17484">
                  <c:v>1.0068416595458984E-3</c:v>
                </c:pt>
                <c:pt idx="17485">
                  <c:v>1.007080078125E-3</c:v>
                </c:pt>
                <c:pt idx="17486">
                  <c:v>1.007080078125E-3</c:v>
                </c:pt>
                <c:pt idx="17487">
                  <c:v>1.0068416595458984E-3</c:v>
                </c:pt>
                <c:pt idx="17488">
                  <c:v>1.007080078125E-3</c:v>
                </c:pt>
                <c:pt idx="17489">
                  <c:v>1.007080078125E-3</c:v>
                </c:pt>
                <c:pt idx="17490">
                  <c:v>1.0068416595458984E-3</c:v>
                </c:pt>
                <c:pt idx="17491">
                  <c:v>1.007080078125E-3</c:v>
                </c:pt>
                <c:pt idx="17492">
                  <c:v>1.007080078125E-3</c:v>
                </c:pt>
                <c:pt idx="17493">
                  <c:v>1.0068416595458984E-3</c:v>
                </c:pt>
                <c:pt idx="17494">
                  <c:v>1.007080078125E-3</c:v>
                </c:pt>
                <c:pt idx="17495">
                  <c:v>1.0080337524414063E-3</c:v>
                </c:pt>
                <c:pt idx="17496">
                  <c:v>1.007080078125E-3</c:v>
                </c:pt>
                <c:pt idx="17497">
                  <c:v>1.0068416595458984E-3</c:v>
                </c:pt>
                <c:pt idx="17498">
                  <c:v>1.007080078125E-3</c:v>
                </c:pt>
                <c:pt idx="17499">
                  <c:v>1.007080078125E-3</c:v>
                </c:pt>
                <c:pt idx="17500">
                  <c:v>1.0068416595458984E-3</c:v>
                </c:pt>
                <c:pt idx="17501">
                  <c:v>1.007080078125E-3</c:v>
                </c:pt>
                <c:pt idx="17502">
                  <c:v>1.007080078125E-3</c:v>
                </c:pt>
                <c:pt idx="17503">
                  <c:v>1.0068416595458984E-3</c:v>
                </c:pt>
                <c:pt idx="17504">
                  <c:v>1.007080078125E-3</c:v>
                </c:pt>
                <c:pt idx="17505">
                  <c:v>1.007080078125E-3</c:v>
                </c:pt>
                <c:pt idx="17506">
                  <c:v>1.0068416595458984E-3</c:v>
                </c:pt>
                <c:pt idx="17507">
                  <c:v>1.0080337524414063E-3</c:v>
                </c:pt>
                <c:pt idx="17508">
                  <c:v>1.007080078125E-3</c:v>
                </c:pt>
                <c:pt idx="17509">
                  <c:v>1.0068416595458984E-3</c:v>
                </c:pt>
                <c:pt idx="17510">
                  <c:v>1.007080078125E-3</c:v>
                </c:pt>
                <c:pt idx="17511">
                  <c:v>1.007080078125E-3</c:v>
                </c:pt>
                <c:pt idx="17512">
                  <c:v>1.0068416595458984E-3</c:v>
                </c:pt>
                <c:pt idx="17513">
                  <c:v>1.007080078125E-3</c:v>
                </c:pt>
                <c:pt idx="17514">
                  <c:v>1.007080078125E-3</c:v>
                </c:pt>
                <c:pt idx="17515">
                  <c:v>1.0068416595458984E-3</c:v>
                </c:pt>
                <c:pt idx="17516">
                  <c:v>1.007080078125E-3</c:v>
                </c:pt>
                <c:pt idx="17517">
                  <c:v>1.007080078125E-3</c:v>
                </c:pt>
                <c:pt idx="17518">
                  <c:v>1.0068416595458984E-3</c:v>
                </c:pt>
                <c:pt idx="17519">
                  <c:v>1.007080078125E-3</c:v>
                </c:pt>
                <c:pt idx="17520">
                  <c:v>1.0080337524414063E-3</c:v>
                </c:pt>
                <c:pt idx="17521">
                  <c:v>1.007080078125E-3</c:v>
                </c:pt>
                <c:pt idx="17522">
                  <c:v>1.0068416595458984E-3</c:v>
                </c:pt>
                <c:pt idx="17523">
                  <c:v>1.007080078125E-3</c:v>
                </c:pt>
                <c:pt idx="17524">
                  <c:v>1.007080078125E-3</c:v>
                </c:pt>
                <c:pt idx="17525">
                  <c:v>1.0068416595458984E-3</c:v>
                </c:pt>
                <c:pt idx="17526">
                  <c:v>1.007080078125E-3</c:v>
                </c:pt>
                <c:pt idx="17527">
                  <c:v>1.007080078125E-3</c:v>
                </c:pt>
                <c:pt idx="17528">
                  <c:v>1.0068416595458984E-3</c:v>
                </c:pt>
                <c:pt idx="17529">
                  <c:v>1.007080078125E-3</c:v>
                </c:pt>
                <c:pt idx="17530">
                  <c:v>1.007080078125E-3</c:v>
                </c:pt>
                <c:pt idx="17531">
                  <c:v>1.0068416595458984E-3</c:v>
                </c:pt>
                <c:pt idx="17532">
                  <c:v>1.0080337524414063E-3</c:v>
                </c:pt>
                <c:pt idx="17533">
                  <c:v>1.007080078125E-3</c:v>
                </c:pt>
                <c:pt idx="17534">
                  <c:v>1.0068416595458984E-3</c:v>
                </c:pt>
                <c:pt idx="17535">
                  <c:v>1.007080078125E-3</c:v>
                </c:pt>
                <c:pt idx="17536">
                  <c:v>1.007080078125E-3</c:v>
                </c:pt>
                <c:pt idx="17537">
                  <c:v>1.0068416595458984E-3</c:v>
                </c:pt>
                <c:pt idx="17538">
                  <c:v>1.007080078125E-3</c:v>
                </c:pt>
                <c:pt idx="17539">
                  <c:v>1.007080078125E-3</c:v>
                </c:pt>
                <c:pt idx="17540">
                  <c:v>1.0068416595458984E-3</c:v>
                </c:pt>
                <c:pt idx="17541">
                  <c:v>1.007080078125E-3</c:v>
                </c:pt>
                <c:pt idx="17542">
                  <c:v>1.007080078125E-3</c:v>
                </c:pt>
                <c:pt idx="17543">
                  <c:v>1.0068416595458984E-3</c:v>
                </c:pt>
                <c:pt idx="17544">
                  <c:v>1.007080078125E-3</c:v>
                </c:pt>
                <c:pt idx="17545">
                  <c:v>1.0080337524414063E-3</c:v>
                </c:pt>
                <c:pt idx="17546">
                  <c:v>1.007080078125E-3</c:v>
                </c:pt>
                <c:pt idx="17547">
                  <c:v>1.0068416595458984E-3</c:v>
                </c:pt>
                <c:pt idx="17548">
                  <c:v>1.007080078125E-3</c:v>
                </c:pt>
                <c:pt idx="17549">
                  <c:v>1.007080078125E-3</c:v>
                </c:pt>
                <c:pt idx="17550">
                  <c:v>1.0068416595458984E-3</c:v>
                </c:pt>
                <c:pt idx="17551">
                  <c:v>1.007080078125E-3</c:v>
                </c:pt>
                <c:pt idx="17552">
                  <c:v>1.007080078125E-3</c:v>
                </c:pt>
                <c:pt idx="17553">
                  <c:v>1.0068416595458984E-3</c:v>
                </c:pt>
                <c:pt idx="17554">
                  <c:v>1.007080078125E-3</c:v>
                </c:pt>
                <c:pt idx="17555">
                  <c:v>1.007080078125E-3</c:v>
                </c:pt>
                <c:pt idx="17556">
                  <c:v>1.0068416595458984E-3</c:v>
                </c:pt>
                <c:pt idx="17557">
                  <c:v>1.0080337524414063E-3</c:v>
                </c:pt>
                <c:pt idx="17558">
                  <c:v>1.007080078125E-3</c:v>
                </c:pt>
                <c:pt idx="17559">
                  <c:v>1.0068416595458984E-3</c:v>
                </c:pt>
                <c:pt idx="17560">
                  <c:v>1.007080078125E-3</c:v>
                </c:pt>
                <c:pt idx="17561">
                  <c:v>1.007080078125E-3</c:v>
                </c:pt>
                <c:pt idx="17562">
                  <c:v>1.0068416595458984E-3</c:v>
                </c:pt>
                <c:pt idx="17563">
                  <c:v>1.007080078125E-3</c:v>
                </c:pt>
                <c:pt idx="17564">
                  <c:v>1.007080078125E-3</c:v>
                </c:pt>
                <c:pt idx="17565">
                  <c:v>1.0068416595458984E-3</c:v>
                </c:pt>
                <c:pt idx="17566">
                  <c:v>1.007080078125E-3</c:v>
                </c:pt>
                <c:pt idx="17567">
                  <c:v>1.007080078125E-3</c:v>
                </c:pt>
                <c:pt idx="17568">
                  <c:v>1.0068416595458984E-3</c:v>
                </c:pt>
                <c:pt idx="17569">
                  <c:v>2.2156000137329102E-2</c:v>
                </c:pt>
                <c:pt idx="17570">
                  <c:v>1.007080078125E-3</c:v>
                </c:pt>
                <c:pt idx="17571">
                  <c:v>1.007080078125E-3</c:v>
                </c:pt>
                <c:pt idx="17572">
                  <c:v>1.0068416595458984E-3</c:v>
                </c:pt>
                <c:pt idx="17573">
                  <c:v>1.007080078125E-3</c:v>
                </c:pt>
                <c:pt idx="17574">
                  <c:v>1.0080337524414063E-3</c:v>
                </c:pt>
                <c:pt idx="17575">
                  <c:v>1.007080078125E-3</c:v>
                </c:pt>
                <c:pt idx="17576">
                  <c:v>1.0068416595458984E-3</c:v>
                </c:pt>
                <c:pt idx="17577">
                  <c:v>1.007080078125E-3</c:v>
                </c:pt>
                <c:pt idx="17578">
                  <c:v>1.007080078125E-3</c:v>
                </c:pt>
                <c:pt idx="17579">
                  <c:v>1.0068416595458984E-3</c:v>
                </c:pt>
                <c:pt idx="17580">
                  <c:v>1.007080078125E-3</c:v>
                </c:pt>
                <c:pt idx="17581">
                  <c:v>1.007080078125E-3</c:v>
                </c:pt>
                <c:pt idx="17582">
                  <c:v>1.0068416595458984E-3</c:v>
                </c:pt>
                <c:pt idx="17583">
                  <c:v>1.007080078125E-3</c:v>
                </c:pt>
                <c:pt idx="17584">
                  <c:v>1.0068416595458984E-3</c:v>
                </c:pt>
                <c:pt idx="17585">
                  <c:v>1.007080078125E-3</c:v>
                </c:pt>
                <c:pt idx="17586">
                  <c:v>1.0080337524414063E-3</c:v>
                </c:pt>
                <c:pt idx="17587">
                  <c:v>1.007080078125E-3</c:v>
                </c:pt>
                <c:pt idx="17588">
                  <c:v>1.0068416595458984E-3</c:v>
                </c:pt>
                <c:pt idx="17589">
                  <c:v>1.007080078125E-3</c:v>
                </c:pt>
                <c:pt idx="17590">
                  <c:v>1.007080078125E-3</c:v>
                </c:pt>
                <c:pt idx="17591">
                  <c:v>1.0068416595458984E-3</c:v>
                </c:pt>
                <c:pt idx="17592">
                  <c:v>1.007080078125E-3</c:v>
                </c:pt>
                <c:pt idx="17593">
                  <c:v>1.007080078125E-3</c:v>
                </c:pt>
                <c:pt idx="17594">
                  <c:v>1.0068416595458984E-3</c:v>
                </c:pt>
                <c:pt idx="17595">
                  <c:v>1.007080078125E-3</c:v>
                </c:pt>
                <c:pt idx="17596">
                  <c:v>1.007080078125E-3</c:v>
                </c:pt>
                <c:pt idx="17597">
                  <c:v>1.0068416595458984E-3</c:v>
                </c:pt>
                <c:pt idx="17598">
                  <c:v>1.007080078125E-3</c:v>
                </c:pt>
                <c:pt idx="17599">
                  <c:v>1.0080337524414063E-3</c:v>
                </c:pt>
                <c:pt idx="17600">
                  <c:v>1.007080078125E-3</c:v>
                </c:pt>
                <c:pt idx="17601">
                  <c:v>1.0068416595458984E-3</c:v>
                </c:pt>
                <c:pt idx="17602">
                  <c:v>1.007080078125E-3</c:v>
                </c:pt>
                <c:pt idx="17603">
                  <c:v>1.007080078125E-3</c:v>
                </c:pt>
                <c:pt idx="17604">
                  <c:v>1.0068416595458984E-3</c:v>
                </c:pt>
                <c:pt idx="17605">
                  <c:v>1.007080078125E-3</c:v>
                </c:pt>
                <c:pt idx="17606">
                  <c:v>1.0068416595458984E-3</c:v>
                </c:pt>
                <c:pt idx="17607">
                  <c:v>1.007080078125E-3</c:v>
                </c:pt>
                <c:pt idx="17608">
                  <c:v>1.007080078125E-3</c:v>
                </c:pt>
                <c:pt idx="17609">
                  <c:v>1.0068416595458984E-3</c:v>
                </c:pt>
                <c:pt idx="17610">
                  <c:v>1.007080078125E-3</c:v>
                </c:pt>
                <c:pt idx="17611">
                  <c:v>1.0080337524414063E-3</c:v>
                </c:pt>
                <c:pt idx="17612">
                  <c:v>1.007080078125E-3</c:v>
                </c:pt>
                <c:pt idx="17613">
                  <c:v>1.0068416595458984E-3</c:v>
                </c:pt>
                <c:pt idx="17614">
                  <c:v>1.007080078125E-3</c:v>
                </c:pt>
                <c:pt idx="17615">
                  <c:v>1.007080078125E-3</c:v>
                </c:pt>
                <c:pt idx="17616">
                  <c:v>1.0068416595458984E-3</c:v>
                </c:pt>
                <c:pt idx="17617">
                  <c:v>1.007080078125E-3</c:v>
                </c:pt>
                <c:pt idx="17618">
                  <c:v>1.007080078125E-3</c:v>
                </c:pt>
                <c:pt idx="17619">
                  <c:v>1.0068416595458984E-3</c:v>
                </c:pt>
                <c:pt idx="17620">
                  <c:v>1.007080078125E-3</c:v>
                </c:pt>
                <c:pt idx="17621">
                  <c:v>1.007080078125E-3</c:v>
                </c:pt>
                <c:pt idx="17622">
                  <c:v>1.0068416595458984E-3</c:v>
                </c:pt>
                <c:pt idx="17623">
                  <c:v>1.007080078125E-3</c:v>
                </c:pt>
                <c:pt idx="17624">
                  <c:v>1.0080337524414063E-3</c:v>
                </c:pt>
                <c:pt idx="17625">
                  <c:v>1.007080078125E-3</c:v>
                </c:pt>
                <c:pt idx="17626">
                  <c:v>1.0068416595458984E-3</c:v>
                </c:pt>
                <c:pt idx="17627">
                  <c:v>1.007080078125E-3</c:v>
                </c:pt>
                <c:pt idx="17628">
                  <c:v>1.0068416595458984E-3</c:v>
                </c:pt>
                <c:pt idx="17629">
                  <c:v>1.007080078125E-3</c:v>
                </c:pt>
                <c:pt idx="17630">
                  <c:v>1.007080078125E-3</c:v>
                </c:pt>
                <c:pt idx="17631">
                  <c:v>1.0068416595458984E-3</c:v>
                </c:pt>
                <c:pt idx="17632">
                  <c:v>1.007080078125E-3</c:v>
                </c:pt>
                <c:pt idx="17633">
                  <c:v>1.007080078125E-3</c:v>
                </c:pt>
                <c:pt idx="17634">
                  <c:v>1.0068416595458984E-3</c:v>
                </c:pt>
                <c:pt idx="17635">
                  <c:v>1.007080078125E-3</c:v>
                </c:pt>
                <c:pt idx="17636">
                  <c:v>1.0080337524414063E-3</c:v>
                </c:pt>
                <c:pt idx="17637">
                  <c:v>1.007080078125E-3</c:v>
                </c:pt>
                <c:pt idx="17638">
                  <c:v>1.0068416595458984E-3</c:v>
                </c:pt>
                <c:pt idx="17639">
                  <c:v>1.007080078125E-3</c:v>
                </c:pt>
                <c:pt idx="17640">
                  <c:v>1.007080078125E-3</c:v>
                </c:pt>
                <c:pt idx="17641">
                  <c:v>1.0068416595458984E-3</c:v>
                </c:pt>
                <c:pt idx="17642">
                  <c:v>1.007080078125E-3</c:v>
                </c:pt>
                <c:pt idx="17643">
                  <c:v>1.007080078125E-3</c:v>
                </c:pt>
                <c:pt idx="17644">
                  <c:v>1.0068416595458984E-3</c:v>
                </c:pt>
                <c:pt idx="17645">
                  <c:v>1.007080078125E-3</c:v>
                </c:pt>
                <c:pt idx="17646">
                  <c:v>1.007080078125E-3</c:v>
                </c:pt>
                <c:pt idx="17647">
                  <c:v>1.0068416595458984E-3</c:v>
                </c:pt>
                <c:pt idx="17648">
                  <c:v>1.007080078125E-3</c:v>
                </c:pt>
                <c:pt idx="17649">
                  <c:v>1.0080337524414063E-3</c:v>
                </c:pt>
                <c:pt idx="17650">
                  <c:v>1.0068416595458984E-3</c:v>
                </c:pt>
                <c:pt idx="17651">
                  <c:v>1.007080078125E-3</c:v>
                </c:pt>
                <c:pt idx="17652">
                  <c:v>1.007080078125E-3</c:v>
                </c:pt>
                <c:pt idx="17653">
                  <c:v>1.0068416595458984E-3</c:v>
                </c:pt>
                <c:pt idx="17654">
                  <c:v>1.007080078125E-3</c:v>
                </c:pt>
                <c:pt idx="17655">
                  <c:v>1.007080078125E-3</c:v>
                </c:pt>
                <c:pt idx="17656">
                  <c:v>1.0068416595458984E-3</c:v>
                </c:pt>
                <c:pt idx="17657">
                  <c:v>1.007080078125E-3</c:v>
                </c:pt>
                <c:pt idx="17658">
                  <c:v>1.007080078125E-3</c:v>
                </c:pt>
                <c:pt idx="17659">
                  <c:v>1.0068416595458984E-3</c:v>
                </c:pt>
                <c:pt idx="17660">
                  <c:v>1.007080078125E-3</c:v>
                </c:pt>
                <c:pt idx="17661">
                  <c:v>1.0080337524414063E-3</c:v>
                </c:pt>
                <c:pt idx="17662">
                  <c:v>1.007080078125E-3</c:v>
                </c:pt>
                <c:pt idx="17663">
                  <c:v>1.0068416595458984E-3</c:v>
                </c:pt>
                <c:pt idx="17664">
                  <c:v>1.007080078125E-3</c:v>
                </c:pt>
                <c:pt idx="17665">
                  <c:v>1.007080078125E-3</c:v>
                </c:pt>
                <c:pt idx="17666">
                  <c:v>1.0068416595458984E-3</c:v>
                </c:pt>
                <c:pt idx="17667">
                  <c:v>1.007080078125E-3</c:v>
                </c:pt>
                <c:pt idx="17668">
                  <c:v>1.007080078125E-3</c:v>
                </c:pt>
                <c:pt idx="17669">
                  <c:v>1.0068416595458984E-3</c:v>
                </c:pt>
                <c:pt idx="17670">
                  <c:v>1.007080078125E-3</c:v>
                </c:pt>
                <c:pt idx="17671">
                  <c:v>1.007080078125E-3</c:v>
                </c:pt>
                <c:pt idx="17672">
                  <c:v>1.0068416595458984E-3</c:v>
                </c:pt>
                <c:pt idx="17673">
                  <c:v>1.007080078125E-3</c:v>
                </c:pt>
                <c:pt idx="17674">
                  <c:v>1.0080337524414063E-3</c:v>
                </c:pt>
                <c:pt idx="17675">
                  <c:v>1.0068416595458984E-3</c:v>
                </c:pt>
                <c:pt idx="17676">
                  <c:v>1.007080078125E-3</c:v>
                </c:pt>
                <c:pt idx="17677">
                  <c:v>1.007080078125E-3</c:v>
                </c:pt>
                <c:pt idx="17678">
                  <c:v>1.0068416595458984E-3</c:v>
                </c:pt>
                <c:pt idx="17679">
                  <c:v>1.007080078125E-3</c:v>
                </c:pt>
                <c:pt idx="17680">
                  <c:v>1.007080078125E-3</c:v>
                </c:pt>
                <c:pt idx="17681">
                  <c:v>1.0068416595458984E-3</c:v>
                </c:pt>
                <c:pt idx="17682">
                  <c:v>1.007080078125E-3</c:v>
                </c:pt>
                <c:pt idx="17683">
                  <c:v>1.007080078125E-3</c:v>
                </c:pt>
                <c:pt idx="17684">
                  <c:v>1.0068416595458984E-3</c:v>
                </c:pt>
                <c:pt idx="17685">
                  <c:v>1.007080078125E-3</c:v>
                </c:pt>
                <c:pt idx="17686">
                  <c:v>1.0080337524414063E-3</c:v>
                </c:pt>
                <c:pt idx="17687">
                  <c:v>1.007080078125E-3</c:v>
                </c:pt>
                <c:pt idx="17688">
                  <c:v>1.0068416595458984E-3</c:v>
                </c:pt>
                <c:pt idx="17689">
                  <c:v>1.007080078125E-3</c:v>
                </c:pt>
                <c:pt idx="17690">
                  <c:v>1.007080078125E-3</c:v>
                </c:pt>
                <c:pt idx="17691">
                  <c:v>1.0068416595458984E-3</c:v>
                </c:pt>
                <c:pt idx="17692">
                  <c:v>1.007080078125E-3</c:v>
                </c:pt>
                <c:pt idx="17693">
                  <c:v>1.007080078125E-3</c:v>
                </c:pt>
                <c:pt idx="17694">
                  <c:v>1.0068416595458984E-3</c:v>
                </c:pt>
                <c:pt idx="17695">
                  <c:v>1.007080078125E-3</c:v>
                </c:pt>
                <c:pt idx="17696">
                  <c:v>1.007080078125E-3</c:v>
                </c:pt>
                <c:pt idx="17697">
                  <c:v>1.0068416595458984E-3</c:v>
                </c:pt>
                <c:pt idx="17698">
                  <c:v>1.007080078125E-3</c:v>
                </c:pt>
                <c:pt idx="17699">
                  <c:v>1.0080337524414063E-3</c:v>
                </c:pt>
                <c:pt idx="17700">
                  <c:v>1.0068416595458984E-3</c:v>
                </c:pt>
                <c:pt idx="17701">
                  <c:v>1.007080078125E-3</c:v>
                </c:pt>
                <c:pt idx="17702">
                  <c:v>1.007080078125E-3</c:v>
                </c:pt>
                <c:pt idx="17703">
                  <c:v>1.0068416595458984E-3</c:v>
                </c:pt>
                <c:pt idx="17704">
                  <c:v>1.007080078125E-3</c:v>
                </c:pt>
                <c:pt idx="17705">
                  <c:v>1.007080078125E-3</c:v>
                </c:pt>
                <c:pt idx="17706">
                  <c:v>1.0068416595458984E-3</c:v>
                </c:pt>
                <c:pt idx="17707">
                  <c:v>1.007080078125E-3</c:v>
                </c:pt>
                <c:pt idx="17708">
                  <c:v>1.007080078125E-3</c:v>
                </c:pt>
                <c:pt idx="17709">
                  <c:v>1.0068416595458984E-3</c:v>
                </c:pt>
                <c:pt idx="17710">
                  <c:v>1.007080078125E-3</c:v>
                </c:pt>
                <c:pt idx="17711">
                  <c:v>1.0080337524414063E-3</c:v>
                </c:pt>
                <c:pt idx="17712">
                  <c:v>1.007080078125E-3</c:v>
                </c:pt>
                <c:pt idx="17713">
                  <c:v>1.0068416595458984E-3</c:v>
                </c:pt>
                <c:pt idx="17714">
                  <c:v>1.007080078125E-3</c:v>
                </c:pt>
                <c:pt idx="17715">
                  <c:v>1.007080078125E-3</c:v>
                </c:pt>
                <c:pt idx="17716">
                  <c:v>1.0068416595458984E-3</c:v>
                </c:pt>
                <c:pt idx="17717">
                  <c:v>1.007080078125E-3</c:v>
                </c:pt>
                <c:pt idx="17718">
                  <c:v>1.007080078125E-3</c:v>
                </c:pt>
                <c:pt idx="17719">
                  <c:v>1.0068416595458984E-3</c:v>
                </c:pt>
                <c:pt idx="17720">
                  <c:v>1.007080078125E-3</c:v>
                </c:pt>
                <c:pt idx="17721">
                  <c:v>1.007080078125E-3</c:v>
                </c:pt>
                <c:pt idx="17722">
                  <c:v>1.0068416595458984E-3</c:v>
                </c:pt>
                <c:pt idx="17723">
                  <c:v>1.007080078125E-3</c:v>
                </c:pt>
                <c:pt idx="17724">
                  <c:v>1.0080337524414063E-3</c:v>
                </c:pt>
                <c:pt idx="17725">
                  <c:v>1.0068416595458984E-3</c:v>
                </c:pt>
                <c:pt idx="17726">
                  <c:v>1.007080078125E-3</c:v>
                </c:pt>
                <c:pt idx="17727">
                  <c:v>1.007080078125E-3</c:v>
                </c:pt>
                <c:pt idx="17728">
                  <c:v>1.0068416595458984E-3</c:v>
                </c:pt>
                <c:pt idx="17729">
                  <c:v>1.007080078125E-3</c:v>
                </c:pt>
                <c:pt idx="17730">
                  <c:v>1.007080078125E-3</c:v>
                </c:pt>
                <c:pt idx="17731">
                  <c:v>1.0068416595458984E-3</c:v>
                </c:pt>
                <c:pt idx="17732">
                  <c:v>1.007080078125E-3</c:v>
                </c:pt>
                <c:pt idx="17733">
                  <c:v>1.007080078125E-3</c:v>
                </c:pt>
                <c:pt idx="17734">
                  <c:v>1.0068416595458984E-3</c:v>
                </c:pt>
                <c:pt idx="17735">
                  <c:v>1.007080078125E-3</c:v>
                </c:pt>
                <c:pt idx="17736">
                  <c:v>1.0080337524414063E-3</c:v>
                </c:pt>
                <c:pt idx="17737">
                  <c:v>1.007080078125E-3</c:v>
                </c:pt>
                <c:pt idx="17738">
                  <c:v>1.0068416595458984E-3</c:v>
                </c:pt>
                <c:pt idx="17739">
                  <c:v>1.007080078125E-3</c:v>
                </c:pt>
                <c:pt idx="17740">
                  <c:v>1.007080078125E-3</c:v>
                </c:pt>
                <c:pt idx="17741">
                  <c:v>1.0068416595458984E-3</c:v>
                </c:pt>
                <c:pt idx="17742">
                  <c:v>1.007080078125E-3</c:v>
                </c:pt>
                <c:pt idx="17743">
                  <c:v>1.007080078125E-3</c:v>
                </c:pt>
                <c:pt idx="17744">
                  <c:v>1.0068416595458984E-3</c:v>
                </c:pt>
                <c:pt idx="17745">
                  <c:v>1.007080078125E-3</c:v>
                </c:pt>
                <c:pt idx="17746">
                  <c:v>1.007080078125E-3</c:v>
                </c:pt>
                <c:pt idx="17747">
                  <c:v>6.0429573059082031E-3</c:v>
                </c:pt>
                <c:pt idx="17748">
                  <c:v>1.0068416595458984E-3</c:v>
                </c:pt>
                <c:pt idx="17749">
                  <c:v>1.007080078125E-3</c:v>
                </c:pt>
                <c:pt idx="17750">
                  <c:v>1.007080078125E-3</c:v>
                </c:pt>
                <c:pt idx="17751">
                  <c:v>1.0068416595458984E-3</c:v>
                </c:pt>
                <c:pt idx="17752">
                  <c:v>1.007080078125E-3</c:v>
                </c:pt>
                <c:pt idx="17753">
                  <c:v>1.007080078125E-3</c:v>
                </c:pt>
                <c:pt idx="17754">
                  <c:v>1.0068416595458984E-3</c:v>
                </c:pt>
                <c:pt idx="17755">
                  <c:v>1.007080078125E-3</c:v>
                </c:pt>
                <c:pt idx="17756">
                  <c:v>1.0080337524414063E-3</c:v>
                </c:pt>
                <c:pt idx="17757">
                  <c:v>1.007080078125E-3</c:v>
                </c:pt>
                <c:pt idx="17758">
                  <c:v>1.0068416595458984E-3</c:v>
                </c:pt>
                <c:pt idx="17759">
                  <c:v>1.007080078125E-3</c:v>
                </c:pt>
                <c:pt idx="17760">
                  <c:v>1.007080078125E-3</c:v>
                </c:pt>
                <c:pt idx="17761">
                  <c:v>1.0068416595458984E-3</c:v>
                </c:pt>
                <c:pt idx="17762">
                  <c:v>1.007080078125E-3</c:v>
                </c:pt>
                <c:pt idx="17763">
                  <c:v>1.007080078125E-3</c:v>
                </c:pt>
                <c:pt idx="17764">
                  <c:v>1.0068416595458984E-3</c:v>
                </c:pt>
                <c:pt idx="17765">
                  <c:v>1.007080078125E-3</c:v>
                </c:pt>
                <c:pt idx="17766">
                  <c:v>1.007080078125E-3</c:v>
                </c:pt>
                <c:pt idx="17767">
                  <c:v>1.0068416595458984E-3</c:v>
                </c:pt>
                <c:pt idx="17768">
                  <c:v>1.007080078125E-3</c:v>
                </c:pt>
                <c:pt idx="17769">
                  <c:v>1.0080337524414063E-3</c:v>
                </c:pt>
                <c:pt idx="17770">
                  <c:v>1.0068416595458984E-3</c:v>
                </c:pt>
                <c:pt idx="17771">
                  <c:v>1.007080078125E-3</c:v>
                </c:pt>
                <c:pt idx="17772">
                  <c:v>1.007080078125E-3</c:v>
                </c:pt>
                <c:pt idx="17773">
                  <c:v>1.0068416595458984E-3</c:v>
                </c:pt>
                <c:pt idx="17774">
                  <c:v>1.007080078125E-3</c:v>
                </c:pt>
                <c:pt idx="17775">
                  <c:v>1.007080078125E-3</c:v>
                </c:pt>
                <c:pt idx="17776">
                  <c:v>1.0068416595458984E-3</c:v>
                </c:pt>
                <c:pt idx="17777">
                  <c:v>1.007080078125E-3</c:v>
                </c:pt>
                <c:pt idx="17778">
                  <c:v>1.007080078125E-3</c:v>
                </c:pt>
                <c:pt idx="17779">
                  <c:v>1.0068416595458984E-3</c:v>
                </c:pt>
                <c:pt idx="17780">
                  <c:v>1.007080078125E-3</c:v>
                </c:pt>
                <c:pt idx="17781">
                  <c:v>1.0080337524414063E-3</c:v>
                </c:pt>
                <c:pt idx="17782">
                  <c:v>1.007080078125E-3</c:v>
                </c:pt>
                <c:pt idx="17783">
                  <c:v>1.0068416595458984E-3</c:v>
                </c:pt>
                <c:pt idx="17784">
                  <c:v>1.007080078125E-3</c:v>
                </c:pt>
                <c:pt idx="17785">
                  <c:v>1.007080078125E-3</c:v>
                </c:pt>
                <c:pt idx="17786">
                  <c:v>1.0068416595458984E-3</c:v>
                </c:pt>
                <c:pt idx="17787">
                  <c:v>1.007080078125E-3</c:v>
                </c:pt>
                <c:pt idx="17788">
                  <c:v>1.007080078125E-3</c:v>
                </c:pt>
                <c:pt idx="17789">
                  <c:v>1.0068416595458984E-3</c:v>
                </c:pt>
                <c:pt idx="17790">
                  <c:v>1.007080078125E-3</c:v>
                </c:pt>
                <c:pt idx="17791">
                  <c:v>1.007080078125E-3</c:v>
                </c:pt>
                <c:pt idx="17792">
                  <c:v>1.0068416595458984E-3</c:v>
                </c:pt>
                <c:pt idx="17793">
                  <c:v>1.007080078125E-3</c:v>
                </c:pt>
                <c:pt idx="17794">
                  <c:v>1.0080337524414063E-3</c:v>
                </c:pt>
                <c:pt idx="17795">
                  <c:v>1.0068416595458984E-3</c:v>
                </c:pt>
                <c:pt idx="17796">
                  <c:v>1.007080078125E-3</c:v>
                </c:pt>
                <c:pt idx="17797">
                  <c:v>1.007080078125E-3</c:v>
                </c:pt>
                <c:pt idx="17798">
                  <c:v>1.0068416595458984E-3</c:v>
                </c:pt>
                <c:pt idx="17799">
                  <c:v>1.007080078125E-3</c:v>
                </c:pt>
                <c:pt idx="17800">
                  <c:v>1.007080078125E-3</c:v>
                </c:pt>
                <c:pt idx="17801">
                  <c:v>1.0068416595458984E-3</c:v>
                </c:pt>
                <c:pt idx="17802">
                  <c:v>1.007080078125E-3</c:v>
                </c:pt>
                <c:pt idx="17803">
                  <c:v>1.007080078125E-3</c:v>
                </c:pt>
                <c:pt idx="17804">
                  <c:v>1.0068416595458984E-3</c:v>
                </c:pt>
                <c:pt idx="17805">
                  <c:v>1.007080078125E-3</c:v>
                </c:pt>
                <c:pt idx="17806">
                  <c:v>1.0080337524414063E-3</c:v>
                </c:pt>
                <c:pt idx="17807">
                  <c:v>1.007080078125E-3</c:v>
                </c:pt>
                <c:pt idx="17808">
                  <c:v>1.0068416595458984E-3</c:v>
                </c:pt>
                <c:pt idx="17809">
                  <c:v>1.007080078125E-3</c:v>
                </c:pt>
                <c:pt idx="17810">
                  <c:v>1.007080078125E-3</c:v>
                </c:pt>
                <c:pt idx="17811">
                  <c:v>1.0068416595458984E-3</c:v>
                </c:pt>
                <c:pt idx="17812">
                  <c:v>1.007080078125E-3</c:v>
                </c:pt>
                <c:pt idx="17813">
                  <c:v>1.007080078125E-3</c:v>
                </c:pt>
                <c:pt idx="17814">
                  <c:v>1.0068416595458984E-3</c:v>
                </c:pt>
                <c:pt idx="17815">
                  <c:v>1.007080078125E-3</c:v>
                </c:pt>
                <c:pt idx="17816">
                  <c:v>1.007080078125E-3</c:v>
                </c:pt>
                <c:pt idx="17817">
                  <c:v>1.0068416595458984E-3</c:v>
                </c:pt>
                <c:pt idx="17818">
                  <c:v>1.007080078125E-3</c:v>
                </c:pt>
                <c:pt idx="17819">
                  <c:v>1.0080337524414063E-3</c:v>
                </c:pt>
                <c:pt idx="17820">
                  <c:v>1.0068416595458984E-3</c:v>
                </c:pt>
                <c:pt idx="17821">
                  <c:v>1.007080078125E-3</c:v>
                </c:pt>
                <c:pt idx="17822">
                  <c:v>1.007080078125E-3</c:v>
                </c:pt>
                <c:pt idx="17823">
                  <c:v>1.0068416595458984E-3</c:v>
                </c:pt>
                <c:pt idx="17824">
                  <c:v>1.007080078125E-3</c:v>
                </c:pt>
                <c:pt idx="17825">
                  <c:v>1.007080078125E-3</c:v>
                </c:pt>
                <c:pt idx="17826">
                  <c:v>1.0068416595458984E-3</c:v>
                </c:pt>
                <c:pt idx="17827">
                  <c:v>1.007080078125E-3</c:v>
                </c:pt>
                <c:pt idx="17828">
                  <c:v>1.007080078125E-3</c:v>
                </c:pt>
                <c:pt idx="17829">
                  <c:v>1.0068416595458984E-3</c:v>
                </c:pt>
                <c:pt idx="17830">
                  <c:v>1.007080078125E-3</c:v>
                </c:pt>
                <c:pt idx="17831">
                  <c:v>1.0080337524414063E-3</c:v>
                </c:pt>
                <c:pt idx="17832">
                  <c:v>1.007080078125E-3</c:v>
                </c:pt>
                <c:pt idx="17833">
                  <c:v>1.0068416595458984E-3</c:v>
                </c:pt>
                <c:pt idx="17834">
                  <c:v>1.007080078125E-3</c:v>
                </c:pt>
                <c:pt idx="17835">
                  <c:v>1.007080078125E-3</c:v>
                </c:pt>
                <c:pt idx="17836">
                  <c:v>1.0068416595458984E-3</c:v>
                </c:pt>
                <c:pt idx="17837">
                  <c:v>1.007080078125E-3</c:v>
                </c:pt>
                <c:pt idx="17838">
                  <c:v>1.007080078125E-3</c:v>
                </c:pt>
                <c:pt idx="17839">
                  <c:v>1.0068416595458984E-3</c:v>
                </c:pt>
                <c:pt idx="17840">
                  <c:v>1.007080078125E-3</c:v>
                </c:pt>
                <c:pt idx="17841">
                  <c:v>1.007080078125E-3</c:v>
                </c:pt>
                <c:pt idx="17842">
                  <c:v>1.0068416595458984E-3</c:v>
                </c:pt>
                <c:pt idx="17843">
                  <c:v>1.007080078125E-3</c:v>
                </c:pt>
                <c:pt idx="17844">
                  <c:v>1.0080337524414063E-3</c:v>
                </c:pt>
                <c:pt idx="17845">
                  <c:v>1.0068416595458984E-3</c:v>
                </c:pt>
                <c:pt idx="17846">
                  <c:v>1.007080078125E-3</c:v>
                </c:pt>
                <c:pt idx="17847">
                  <c:v>1.007080078125E-3</c:v>
                </c:pt>
                <c:pt idx="17848">
                  <c:v>1.0068416595458984E-3</c:v>
                </c:pt>
                <c:pt idx="17849">
                  <c:v>1.007080078125E-3</c:v>
                </c:pt>
                <c:pt idx="17850">
                  <c:v>1.007080078125E-3</c:v>
                </c:pt>
                <c:pt idx="17851">
                  <c:v>1.0068416595458984E-3</c:v>
                </c:pt>
                <c:pt idx="17852">
                  <c:v>1.007080078125E-3</c:v>
                </c:pt>
                <c:pt idx="17853">
                  <c:v>1.007080078125E-3</c:v>
                </c:pt>
                <c:pt idx="17854">
                  <c:v>1.0068416595458984E-3</c:v>
                </c:pt>
                <c:pt idx="17855">
                  <c:v>1.007080078125E-3</c:v>
                </c:pt>
                <c:pt idx="17856">
                  <c:v>1.0080337524414063E-3</c:v>
                </c:pt>
                <c:pt idx="17857">
                  <c:v>1.007080078125E-3</c:v>
                </c:pt>
                <c:pt idx="17858">
                  <c:v>1.0068416595458984E-3</c:v>
                </c:pt>
                <c:pt idx="17859">
                  <c:v>1.007080078125E-3</c:v>
                </c:pt>
                <c:pt idx="17860">
                  <c:v>1.007080078125E-3</c:v>
                </c:pt>
                <c:pt idx="17861">
                  <c:v>1.0068416595458984E-3</c:v>
                </c:pt>
                <c:pt idx="17862">
                  <c:v>1.007080078125E-3</c:v>
                </c:pt>
                <c:pt idx="17863">
                  <c:v>1.007080078125E-3</c:v>
                </c:pt>
                <c:pt idx="17864">
                  <c:v>1.0068416595458984E-3</c:v>
                </c:pt>
                <c:pt idx="17865">
                  <c:v>1.007080078125E-3</c:v>
                </c:pt>
                <c:pt idx="17866">
                  <c:v>1.007080078125E-3</c:v>
                </c:pt>
                <c:pt idx="17867">
                  <c:v>1.0068416595458984E-3</c:v>
                </c:pt>
                <c:pt idx="17868">
                  <c:v>1.0080337524414063E-3</c:v>
                </c:pt>
                <c:pt idx="17869">
                  <c:v>1.007080078125E-3</c:v>
                </c:pt>
                <c:pt idx="17870">
                  <c:v>1.0068416595458984E-3</c:v>
                </c:pt>
                <c:pt idx="17871">
                  <c:v>1.007080078125E-3</c:v>
                </c:pt>
                <c:pt idx="17872">
                  <c:v>1.007080078125E-3</c:v>
                </c:pt>
                <c:pt idx="17873">
                  <c:v>1.0068416595458984E-3</c:v>
                </c:pt>
                <c:pt idx="17874">
                  <c:v>1.007080078125E-3</c:v>
                </c:pt>
                <c:pt idx="17875">
                  <c:v>1.007080078125E-3</c:v>
                </c:pt>
                <c:pt idx="17876">
                  <c:v>1.0068416595458984E-3</c:v>
                </c:pt>
                <c:pt idx="17877">
                  <c:v>1.007080078125E-3</c:v>
                </c:pt>
                <c:pt idx="17878">
                  <c:v>1.007080078125E-3</c:v>
                </c:pt>
                <c:pt idx="17879">
                  <c:v>1.0068416595458984E-3</c:v>
                </c:pt>
                <c:pt idx="17880">
                  <c:v>1.007080078125E-3</c:v>
                </c:pt>
                <c:pt idx="17881">
                  <c:v>1.0080337524414063E-3</c:v>
                </c:pt>
                <c:pt idx="17882">
                  <c:v>1.007080078125E-3</c:v>
                </c:pt>
                <c:pt idx="17883">
                  <c:v>1.0068416595458984E-3</c:v>
                </c:pt>
                <c:pt idx="17884">
                  <c:v>1.007080078125E-3</c:v>
                </c:pt>
                <c:pt idx="17885">
                  <c:v>1.007080078125E-3</c:v>
                </c:pt>
                <c:pt idx="17886">
                  <c:v>1.0068416595458984E-3</c:v>
                </c:pt>
                <c:pt idx="17887">
                  <c:v>1.007080078125E-3</c:v>
                </c:pt>
                <c:pt idx="17888">
                  <c:v>1.007080078125E-3</c:v>
                </c:pt>
                <c:pt idx="17889">
                  <c:v>1.0068416595458984E-3</c:v>
                </c:pt>
                <c:pt idx="17890">
                  <c:v>1.007080078125E-3</c:v>
                </c:pt>
                <c:pt idx="17891">
                  <c:v>1.007080078125E-3</c:v>
                </c:pt>
                <c:pt idx="17892">
                  <c:v>1.0068416595458984E-3</c:v>
                </c:pt>
                <c:pt idx="17893">
                  <c:v>1.0080337524414063E-3</c:v>
                </c:pt>
                <c:pt idx="17894">
                  <c:v>1.007080078125E-3</c:v>
                </c:pt>
                <c:pt idx="17895">
                  <c:v>1.0068416595458984E-3</c:v>
                </c:pt>
                <c:pt idx="17896">
                  <c:v>1.007080078125E-3</c:v>
                </c:pt>
                <c:pt idx="17897">
                  <c:v>1.007080078125E-3</c:v>
                </c:pt>
                <c:pt idx="17898">
                  <c:v>1.0068416595458984E-3</c:v>
                </c:pt>
                <c:pt idx="17899">
                  <c:v>1.007080078125E-3</c:v>
                </c:pt>
                <c:pt idx="17900">
                  <c:v>1.007080078125E-3</c:v>
                </c:pt>
                <c:pt idx="17901">
                  <c:v>1.0068416595458984E-3</c:v>
                </c:pt>
                <c:pt idx="17902">
                  <c:v>1.007080078125E-3</c:v>
                </c:pt>
                <c:pt idx="17903">
                  <c:v>1.007080078125E-3</c:v>
                </c:pt>
                <c:pt idx="17904">
                  <c:v>1.0068416595458984E-3</c:v>
                </c:pt>
                <c:pt idx="17905">
                  <c:v>1.007080078125E-3</c:v>
                </c:pt>
                <c:pt idx="17906">
                  <c:v>1.0080337524414063E-3</c:v>
                </c:pt>
                <c:pt idx="17907">
                  <c:v>1.007080078125E-3</c:v>
                </c:pt>
                <c:pt idx="17908">
                  <c:v>1.0068416595458984E-3</c:v>
                </c:pt>
                <c:pt idx="17909">
                  <c:v>1.007080078125E-3</c:v>
                </c:pt>
                <c:pt idx="17910">
                  <c:v>1.007080078125E-3</c:v>
                </c:pt>
                <c:pt idx="17911">
                  <c:v>1.0068416595458984E-3</c:v>
                </c:pt>
                <c:pt idx="17912">
                  <c:v>1.007080078125E-3</c:v>
                </c:pt>
                <c:pt idx="17913">
                  <c:v>1.007080078125E-3</c:v>
                </c:pt>
                <c:pt idx="17914">
                  <c:v>1.0068416595458984E-3</c:v>
                </c:pt>
                <c:pt idx="17915">
                  <c:v>1.007080078125E-3</c:v>
                </c:pt>
                <c:pt idx="17916">
                  <c:v>1.007080078125E-3</c:v>
                </c:pt>
                <c:pt idx="17917">
                  <c:v>1.0068416595458984E-3</c:v>
                </c:pt>
                <c:pt idx="17918">
                  <c:v>1.0080337524414063E-3</c:v>
                </c:pt>
                <c:pt idx="17919">
                  <c:v>1.007080078125E-3</c:v>
                </c:pt>
                <c:pt idx="17920">
                  <c:v>1.0068416595458984E-3</c:v>
                </c:pt>
                <c:pt idx="17921">
                  <c:v>1.007080078125E-3</c:v>
                </c:pt>
                <c:pt idx="17922">
                  <c:v>1.007080078125E-3</c:v>
                </c:pt>
                <c:pt idx="17923">
                  <c:v>1.0068416595458984E-3</c:v>
                </c:pt>
                <c:pt idx="17924">
                  <c:v>1.007080078125E-3</c:v>
                </c:pt>
                <c:pt idx="17925">
                  <c:v>1.007080078125E-3</c:v>
                </c:pt>
                <c:pt idx="17926">
                  <c:v>1.0068416595458984E-3</c:v>
                </c:pt>
                <c:pt idx="17927">
                  <c:v>1.007080078125E-3</c:v>
                </c:pt>
                <c:pt idx="17928">
                  <c:v>1.007080078125E-3</c:v>
                </c:pt>
                <c:pt idx="17929">
                  <c:v>1.0068416595458984E-3</c:v>
                </c:pt>
                <c:pt idx="17930">
                  <c:v>1.007080078125E-3</c:v>
                </c:pt>
                <c:pt idx="17931">
                  <c:v>1.0080337524414063E-3</c:v>
                </c:pt>
                <c:pt idx="17932">
                  <c:v>1.007080078125E-3</c:v>
                </c:pt>
                <c:pt idx="17933">
                  <c:v>1.0068416595458984E-3</c:v>
                </c:pt>
                <c:pt idx="17934">
                  <c:v>1.007080078125E-3</c:v>
                </c:pt>
                <c:pt idx="17935">
                  <c:v>1.007080078125E-3</c:v>
                </c:pt>
                <c:pt idx="17936">
                  <c:v>1.0068416595458984E-3</c:v>
                </c:pt>
                <c:pt idx="17937">
                  <c:v>1.007080078125E-3</c:v>
                </c:pt>
                <c:pt idx="17938">
                  <c:v>1.007080078125E-3</c:v>
                </c:pt>
                <c:pt idx="17939">
                  <c:v>1.0068416595458984E-3</c:v>
                </c:pt>
                <c:pt idx="17940">
                  <c:v>1.007080078125E-3</c:v>
                </c:pt>
                <c:pt idx="17941">
                  <c:v>1.007080078125E-3</c:v>
                </c:pt>
                <c:pt idx="17942">
                  <c:v>1.0068416595458984E-3</c:v>
                </c:pt>
                <c:pt idx="17943">
                  <c:v>1.0080337524414063E-3</c:v>
                </c:pt>
                <c:pt idx="17944">
                  <c:v>1.007080078125E-3</c:v>
                </c:pt>
                <c:pt idx="17945">
                  <c:v>1.0068416595458984E-3</c:v>
                </c:pt>
                <c:pt idx="17946">
                  <c:v>1.007080078125E-3</c:v>
                </c:pt>
                <c:pt idx="17947">
                  <c:v>1.007080078125E-3</c:v>
                </c:pt>
                <c:pt idx="17948">
                  <c:v>1.0068416595458984E-3</c:v>
                </c:pt>
                <c:pt idx="17949">
                  <c:v>1.007080078125E-3</c:v>
                </c:pt>
                <c:pt idx="17950">
                  <c:v>1.007080078125E-3</c:v>
                </c:pt>
                <c:pt idx="17951">
                  <c:v>1.0068416595458984E-3</c:v>
                </c:pt>
                <c:pt idx="17952">
                  <c:v>1.007080078125E-3</c:v>
                </c:pt>
                <c:pt idx="17953">
                  <c:v>1.007080078125E-3</c:v>
                </c:pt>
                <c:pt idx="17954">
                  <c:v>1.0068416595458984E-3</c:v>
                </c:pt>
                <c:pt idx="17955">
                  <c:v>1.007080078125E-3</c:v>
                </c:pt>
                <c:pt idx="17956">
                  <c:v>1.0080337524414063E-3</c:v>
                </c:pt>
                <c:pt idx="17957">
                  <c:v>1.007080078125E-3</c:v>
                </c:pt>
                <c:pt idx="17958">
                  <c:v>1.0068416595458984E-3</c:v>
                </c:pt>
                <c:pt idx="17959">
                  <c:v>1.007080078125E-3</c:v>
                </c:pt>
                <c:pt idx="17960">
                  <c:v>1.007080078125E-3</c:v>
                </c:pt>
                <c:pt idx="17961">
                  <c:v>1.0068416595458984E-3</c:v>
                </c:pt>
                <c:pt idx="17962">
                  <c:v>1.007080078125E-3</c:v>
                </c:pt>
                <c:pt idx="17963">
                  <c:v>1.007080078125E-3</c:v>
                </c:pt>
                <c:pt idx="17964">
                  <c:v>1.0068416595458984E-3</c:v>
                </c:pt>
                <c:pt idx="17965">
                  <c:v>1.007080078125E-3</c:v>
                </c:pt>
                <c:pt idx="17966">
                  <c:v>1.007080078125E-3</c:v>
                </c:pt>
                <c:pt idx="17967">
                  <c:v>1.0068416595458984E-3</c:v>
                </c:pt>
                <c:pt idx="17968">
                  <c:v>1.0080337524414063E-3</c:v>
                </c:pt>
                <c:pt idx="17969">
                  <c:v>1.007080078125E-3</c:v>
                </c:pt>
                <c:pt idx="17970">
                  <c:v>1.0068416595458984E-3</c:v>
                </c:pt>
                <c:pt idx="17971">
                  <c:v>1.007080078125E-3</c:v>
                </c:pt>
                <c:pt idx="17972">
                  <c:v>1.007080078125E-3</c:v>
                </c:pt>
                <c:pt idx="17973">
                  <c:v>1.0068416595458984E-3</c:v>
                </c:pt>
                <c:pt idx="17974">
                  <c:v>1.007080078125E-3</c:v>
                </c:pt>
                <c:pt idx="17975">
                  <c:v>1.007080078125E-3</c:v>
                </c:pt>
                <c:pt idx="17976">
                  <c:v>1.0068416595458984E-3</c:v>
                </c:pt>
                <c:pt idx="17977">
                  <c:v>1.007080078125E-3</c:v>
                </c:pt>
                <c:pt idx="17978">
                  <c:v>1.007080078125E-3</c:v>
                </c:pt>
                <c:pt idx="17979">
                  <c:v>1.0068416595458984E-3</c:v>
                </c:pt>
                <c:pt idx="17980">
                  <c:v>1.007080078125E-3</c:v>
                </c:pt>
                <c:pt idx="17981">
                  <c:v>1.0080337524414063E-3</c:v>
                </c:pt>
                <c:pt idx="17982">
                  <c:v>1.007080078125E-3</c:v>
                </c:pt>
                <c:pt idx="17983">
                  <c:v>1.0068416595458984E-3</c:v>
                </c:pt>
                <c:pt idx="17984">
                  <c:v>1.007080078125E-3</c:v>
                </c:pt>
                <c:pt idx="17985">
                  <c:v>1.007080078125E-3</c:v>
                </c:pt>
                <c:pt idx="17986">
                  <c:v>1.0068416595458984E-3</c:v>
                </c:pt>
                <c:pt idx="17987">
                  <c:v>1.007080078125E-3</c:v>
                </c:pt>
                <c:pt idx="17988">
                  <c:v>1.007080078125E-3</c:v>
                </c:pt>
                <c:pt idx="17989">
                  <c:v>1.0068416595458984E-3</c:v>
                </c:pt>
                <c:pt idx="17990">
                  <c:v>1.007080078125E-3</c:v>
                </c:pt>
                <c:pt idx="17991">
                  <c:v>1.007080078125E-3</c:v>
                </c:pt>
                <c:pt idx="17992">
                  <c:v>1.0068416595458984E-3</c:v>
                </c:pt>
                <c:pt idx="17993">
                  <c:v>1.0080337524414063E-3</c:v>
                </c:pt>
                <c:pt idx="17994">
                  <c:v>1.007080078125E-3</c:v>
                </c:pt>
                <c:pt idx="17995">
                  <c:v>1.0068416595458984E-3</c:v>
                </c:pt>
                <c:pt idx="17996">
                  <c:v>1.007080078125E-3</c:v>
                </c:pt>
                <c:pt idx="17997">
                  <c:v>1.007080078125E-3</c:v>
                </c:pt>
                <c:pt idx="17998">
                  <c:v>1.0068416595458984E-3</c:v>
                </c:pt>
                <c:pt idx="17999">
                  <c:v>1.007080078125E-3</c:v>
                </c:pt>
                <c:pt idx="18000">
                  <c:v>1.007080078125E-3</c:v>
                </c:pt>
                <c:pt idx="18001">
                  <c:v>1.0068416595458984E-3</c:v>
                </c:pt>
                <c:pt idx="18002">
                  <c:v>1.007080078125E-3</c:v>
                </c:pt>
                <c:pt idx="18003">
                  <c:v>1.007080078125E-3</c:v>
                </c:pt>
                <c:pt idx="18004">
                  <c:v>1.0068416595458984E-3</c:v>
                </c:pt>
                <c:pt idx="18005">
                  <c:v>1.007080078125E-3</c:v>
                </c:pt>
                <c:pt idx="18006">
                  <c:v>1.0080337524414063E-3</c:v>
                </c:pt>
                <c:pt idx="18007">
                  <c:v>1.007080078125E-3</c:v>
                </c:pt>
                <c:pt idx="18008">
                  <c:v>1.0068416595458984E-3</c:v>
                </c:pt>
                <c:pt idx="18009">
                  <c:v>1.007080078125E-3</c:v>
                </c:pt>
                <c:pt idx="18010">
                  <c:v>1.007080078125E-3</c:v>
                </c:pt>
                <c:pt idx="18011">
                  <c:v>1.0068416595458984E-3</c:v>
                </c:pt>
                <c:pt idx="18012">
                  <c:v>1.007080078125E-3</c:v>
                </c:pt>
                <c:pt idx="18013">
                  <c:v>1.007080078125E-3</c:v>
                </c:pt>
                <c:pt idx="18014">
                  <c:v>1.0068416595458984E-3</c:v>
                </c:pt>
                <c:pt idx="18015">
                  <c:v>1.007080078125E-3</c:v>
                </c:pt>
                <c:pt idx="18016">
                  <c:v>1.007080078125E-3</c:v>
                </c:pt>
                <c:pt idx="18017">
                  <c:v>1.0068416595458984E-3</c:v>
                </c:pt>
                <c:pt idx="18018">
                  <c:v>1.0080337524414063E-3</c:v>
                </c:pt>
                <c:pt idx="18019">
                  <c:v>1.007080078125E-3</c:v>
                </c:pt>
                <c:pt idx="18020">
                  <c:v>1.0068416595458984E-3</c:v>
                </c:pt>
                <c:pt idx="18021">
                  <c:v>1.007080078125E-3</c:v>
                </c:pt>
                <c:pt idx="18022">
                  <c:v>1.007080078125E-3</c:v>
                </c:pt>
                <c:pt idx="18023">
                  <c:v>1.0068416595458984E-3</c:v>
                </c:pt>
                <c:pt idx="18024">
                  <c:v>1.007080078125E-3</c:v>
                </c:pt>
                <c:pt idx="18025">
                  <c:v>9.0639591217041016E-3</c:v>
                </c:pt>
                <c:pt idx="18026">
                  <c:v>1.007080078125E-3</c:v>
                </c:pt>
                <c:pt idx="18027">
                  <c:v>1.007080078125E-3</c:v>
                </c:pt>
                <c:pt idx="18028">
                  <c:v>1.0068416595458984E-3</c:v>
                </c:pt>
                <c:pt idx="18029">
                  <c:v>1.007080078125E-3</c:v>
                </c:pt>
                <c:pt idx="18030">
                  <c:v>1.007080078125E-3</c:v>
                </c:pt>
                <c:pt idx="18031">
                  <c:v>1.0068416595458984E-3</c:v>
                </c:pt>
                <c:pt idx="18032">
                  <c:v>1.007080078125E-3</c:v>
                </c:pt>
                <c:pt idx="18033">
                  <c:v>1.007080078125E-3</c:v>
                </c:pt>
                <c:pt idx="18034">
                  <c:v>1.0068416595458984E-3</c:v>
                </c:pt>
                <c:pt idx="18035">
                  <c:v>1.0080337524414063E-3</c:v>
                </c:pt>
                <c:pt idx="18036">
                  <c:v>1.007080078125E-3</c:v>
                </c:pt>
                <c:pt idx="18037">
                  <c:v>1.0068416595458984E-3</c:v>
                </c:pt>
                <c:pt idx="18038">
                  <c:v>1.007080078125E-3</c:v>
                </c:pt>
                <c:pt idx="18039">
                  <c:v>1.007080078125E-3</c:v>
                </c:pt>
                <c:pt idx="18040">
                  <c:v>1.0068416595458984E-3</c:v>
                </c:pt>
                <c:pt idx="18041">
                  <c:v>1.007080078125E-3</c:v>
                </c:pt>
                <c:pt idx="18042">
                  <c:v>1.007080078125E-3</c:v>
                </c:pt>
                <c:pt idx="18043">
                  <c:v>1.0068416595458984E-3</c:v>
                </c:pt>
                <c:pt idx="18044">
                  <c:v>1.007080078125E-3</c:v>
                </c:pt>
                <c:pt idx="18045">
                  <c:v>1.007080078125E-3</c:v>
                </c:pt>
                <c:pt idx="18046">
                  <c:v>1.0068416595458984E-3</c:v>
                </c:pt>
                <c:pt idx="18047">
                  <c:v>1.007080078125E-3</c:v>
                </c:pt>
                <c:pt idx="18048">
                  <c:v>1.0080337524414063E-3</c:v>
                </c:pt>
                <c:pt idx="18049">
                  <c:v>1.007080078125E-3</c:v>
                </c:pt>
                <c:pt idx="18050">
                  <c:v>1.0068416595458984E-3</c:v>
                </c:pt>
                <c:pt idx="18051">
                  <c:v>1.007080078125E-3</c:v>
                </c:pt>
                <c:pt idx="18052">
                  <c:v>1.007080078125E-3</c:v>
                </c:pt>
                <c:pt idx="18053">
                  <c:v>1.0068416595458984E-3</c:v>
                </c:pt>
                <c:pt idx="18054">
                  <c:v>1.007080078125E-3</c:v>
                </c:pt>
                <c:pt idx="18055">
                  <c:v>1.007080078125E-3</c:v>
                </c:pt>
                <c:pt idx="18056">
                  <c:v>1.0068416595458984E-3</c:v>
                </c:pt>
                <c:pt idx="18057">
                  <c:v>1.007080078125E-3</c:v>
                </c:pt>
                <c:pt idx="18058">
                  <c:v>1.007080078125E-3</c:v>
                </c:pt>
                <c:pt idx="18059">
                  <c:v>1.0068416595458984E-3</c:v>
                </c:pt>
                <c:pt idx="18060">
                  <c:v>1.0080337524414063E-3</c:v>
                </c:pt>
                <c:pt idx="18061">
                  <c:v>1.007080078125E-3</c:v>
                </c:pt>
                <c:pt idx="18062">
                  <c:v>1.0068416595458984E-3</c:v>
                </c:pt>
                <c:pt idx="18063">
                  <c:v>1.007080078125E-3</c:v>
                </c:pt>
                <c:pt idx="18064">
                  <c:v>1.007080078125E-3</c:v>
                </c:pt>
                <c:pt idx="18065">
                  <c:v>1.0068416595458984E-3</c:v>
                </c:pt>
                <c:pt idx="18066">
                  <c:v>1.007080078125E-3</c:v>
                </c:pt>
                <c:pt idx="18067">
                  <c:v>1.007080078125E-3</c:v>
                </c:pt>
                <c:pt idx="18068">
                  <c:v>1.0068416595458984E-3</c:v>
                </c:pt>
                <c:pt idx="18069">
                  <c:v>1.007080078125E-3</c:v>
                </c:pt>
                <c:pt idx="18070">
                  <c:v>1.007080078125E-3</c:v>
                </c:pt>
                <c:pt idx="18071">
                  <c:v>1.0068416595458984E-3</c:v>
                </c:pt>
                <c:pt idx="18072">
                  <c:v>1.007080078125E-3</c:v>
                </c:pt>
                <c:pt idx="18073">
                  <c:v>1.0080337524414063E-3</c:v>
                </c:pt>
                <c:pt idx="18074">
                  <c:v>1.007080078125E-3</c:v>
                </c:pt>
                <c:pt idx="18075">
                  <c:v>1.0068416595458984E-3</c:v>
                </c:pt>
                <c:pt idx="18076">
                  <c:v>1.007080078125E-3</c:v>
                </c:pt>
                <c:pt idx="18077">
                  <c:v>1.007080078125E-3</c:v>
                </c:pt>
                <c:pt idx="18078">
                  <c:v>1.0068416595458984E-3</c:v>
                </c:pt>
                <c:pt idx="18079">
                  <c:v>1.007080078125E-3</c:v>
                </c:pt>
                <c:pt idx="18080">
                  <c:v>1.007080078125E-3</c:v>
                </c:pt>
                <c:pt idx="18081">
                  <c:v>1.0068416595458984E-3</c:v>
                </c:pt>
                <c:pt idx="18082">
                  <c:v>1.007080078125E-3</c:v>
                </c:pt>
                <c:pt idx="18083">
                  <c:v>1.0068416595458984E-3</c:v>
                </c:pt>
                <c:pt idx="18084">
                  <c:v>1.007080078125E-3</c:v>
                </c:pt>
                <c:pt idx="18085">
                  <c:v>1.0080337524414063E-3</c:v>
                </c:pt>
                <c:pt idx="18086">
                  <c:v>1.007080078125E-3</c:v>
                </c:pt>
                <c:pt idx="18087">
                  <c:v>1.0068416595458984E-3</c:v>
                </c:pt>
                <c:pt idx="18088">
                  <c:v>1.007080078125E-3</c:v>
                </c:pt>
                <c:pt idx="18089">
                  <c:v>1.007080078125E-3</c:v>
                </c:pt>
                <c:pt idx="18090">
                  <c:v>1.0068416595458984E-3</c:v>
                </c:pt>
                <c:pt idx="18091">
                  <c:v>1.007080078125E-3</c:v>
                </c:pt>
                <c:pt idx="18092">
                  <c:v>1.007080078125E-3</c:v>
                </c:pt>
                <c:pt idx="18093">
                  <c:v>1.0068416595458984E-3</c:v>
                </c:pt>
                <c:pt idx="18094">
                  <c:v>1.007080078125E-3</c:v>
                </c:pt>
                <c:pt idx="18095">
                  <c:v>1.007080078125E-3</c:v>
                </c:pt>
                <c:pt idx="18096">
                  <c:v>1.0068416595458984E-3</c:v>
                </c:pt>
                <c:pt idx="18097">
                  <c:v>1.007080078125E-3</c:v>
                </c:pt>
                <c:pt idx="18098">
                  <c:v>1.0080337524414063E-3</c:v>
                </c:pt>
                <c:pt idx="18099">
                  <c:v>1.007080078125E-3</c:v>
                </c:pt>
                <c:pt idx="18100">
                  <c:v>1.0068416595458984E-3</c:v>
                </c:pt>
                <c:pt idx="18101">
                  <c:v>1.007080078125E-3</c:v>
                </c:pt>
                <c:pt idx="18102">
                  <c:v>1.007080078125E-3</c:v>
                </c:pt>
                <c:pt idx="18103">
                  <c:v>1.0068416595458984E-3</c:v>
                </c:pt>
                <c:pt idx="18104">
                  <c:v>1.007080078125E-3</c:v>
                </c:pt>
                <c:pt idx="18105">
                  <c:v>1.0068416595458984E-3</c:v>
                </c:pt>
                <c:pt idx="18106">
                  <c:v>1.007080078125E-3</c:v>
                </c:pt>
                <c:pt idx="18107">
                  <c:v>1.007080078125E-3</c:v>
                </c:pt>
                <c:pt idx="18108">
                  <c:v>1.0068416595458984E-3</c:v>
                </c:pt>
                <c:pt idx="18109">
                  <c:v>1.007080078125E-3</c:v>
                </c:pt>
                <c:pt idx="18110">
                  <c:v>1.0080337524414063E-3</c:v>
                </c:pt>
                <c:pt idx="18111">
                  <c:v>1.007080078125E-3</c:v>
                </c:pt>
                <c:pt idx="18112">
                  <c:v>1.0068416595458984E-3</c:v>
                </c:pt>
                <c:pt idx="18113">
                  <c:v>1.007080078125E-3</c:v>
                </c:pt>
                <c:pt idx="18114">
                  <c:v>1.007080078125E-3</c:v>
                </c:pt>
                <c:pt idx="18115">
                  <c:v>1.0068416595458984E-3</c:v>
                </c:pt>
                <c:pt idx="18116">
                  <c:v>1.007080078125E-3</c:v>
                </c:pt>
                <c:pt idx="18117">
                  <c:v>1.007080078125E-3</c:v>
                </c:pt>
                <c:pt idx="18118">
                  <c:v>1.0068416595458984E-3</c:v>
                </c:pt>
                <c:pt idx="18119">
                  <c:v>1.007080078125E-3</c:v>
                </c:pt>
                <c:pt idx="18120">
                  <c:v>1.007080078125E-3</c:v>
                </c:pt>
                <c:pt idx="18121">
                  <c:v>1.0068416595458984E-3</c:v>
                </c:pt>
                <c:pt idx="18122">
                  <c:v>1.007080078125E-3</c:v>
                </c:pt>
                <c:pt idx="18123">
                  <c:v>1.0080337524414063E-3</c:v>
                </c:pt>
                <c:pt idx="18124">
                  <c:v>1.007080078125E-3</c:v>
                </c:pt>
                <c:pt idx="18125">
                  <c:v>1.0068416595458984E-3</c:v>
                </c:pt>
                <c:pt idx="18126">
                  <c:v>1.007080078125E-3</c:v>
                </c:pt>
                <c:pt idx="18127">
                  <c:v>1.0068416595458984E-3</c:v>
                </c:pt>
                <c:pt idx="18128">
                  <c:v>1.007080078125E-3</c:v>
                </c:pt>
                <c:pt idx="18129">
                  <c:v>1.007080078125E-3</c:v>
                </c:pt>
                <c:pt idx="18130">
                  <c:v>1.0068416595458984E-3</c:v>
                </c:pt>
                <c:pt idx="18131">
                  <c:v>1.007080078125E-3</c:v>
                </c:pt>
                <c:pt idx="18132">
                  <c:v>1.007080078125E-3</c:v>
                </c:pt>
                <c:pt idx="18133">
                  <c:v>1.0068416595458984E-3</c:v>
                </c:pt>
                <c:pt idx="18134">
                  <c:v>1.007080078125E-3</c:v>
                </c:pt>
                <c:pt idx="18135">
                  <c:v>1.0080337524414063E-3</c:v>
                </c:pt>
                <c:pt idx="18136">
                  <c:v>1.007080078125E-3</c:v>
                </c:pt>
                <c:pt idx="18137">
                  <c:v>1.0068416595458984E-3</c:v>
                </c:pt>
                <c:pt idx="18138">
                  <c:v>1.007080078125E-3</c:v>
                </c:pt>
                <c:pt idx="18139">
                  <c:v>1.007080078125E-3</c:v>
                </c:pt>
                <c:pt idx="18140">
                  <c:v>1.0068416595458984E-3</c:v>
                </c:pt>
                <c:pt idx="18141">
                  <c:v>1.007080078125E-3</c:v>
                </c:pt>
                <c:pt idx="18142">
                  <c:v>1.007080078125E-3</c:v>
                </c:pt>
                <c:pt idx="18143">
                  <c:v>1.0068416595458984E-3</c:v>
                </c:pt>
                <c:pt idx="18144">
                  <c:v>1.007080078125E-3</c:v>
                </c:pt>
                <c:pt idx="18145">
                  <c:v>1.007080078125E-3</c:v>
                </c:pt>
                <c:pt idx="18146">
                  <c:v>1.0068416595458984E-3</c:v>
                </c:pt>
                <c:pt idx="18147">
                  <c:v>1.007080078125E-3</c:v>
                </c:pt>
                <c:pt idx="18148">
                  <c:v>1.0080337524414063E-3</c:v>
                </c:pt>
                <c:pt idx="18149">
                  <c:v>1.0068416595458984E-3</c:v>
                </c:pt>
                <c:pt idx="18150">
                  <c:v>1.007080078125E-3</c:v>
                </c:pt>
                <c:pt idx="18151">
                  <c:v>1.007080078125E-3</c:v>
                </c:pt>
                <c:pt idx="18152">
                  <c:v>1.0068416595458984E-3</c:v>
                </c:pt>
                <c:pt idx="18153">
                  <c:v>1.007080078125E-3</c:v>
                </c:pt>
                <c:pt idx="18154">
                  <c:v>1.007080078125E-3</c:v>
                </c:pt>
                <c:pt idx="18155">
                  <c:v>1.0068416595458984E-3</c:v>
                </c:pt>
                <c:pt idx="18156">
                  <c:v>1.007080078125E-3</c:v>
                </c:pt>
                <c:pt idx="18157">
                  <c:v>1.007080078125E-3</c:v>
                </c:pt>
                <c:pt idx="18158">
                  <c:v>1.0068416595458984E-3</c:v>
                </c:pt>
                <c:pt idx="18159">
                  <c:v>1.007080078125E-3</c:v>
                </c:pt>
                <c:pt idx="18160">
                  <c:v>1.0080337524414063E-3</c:v>
                </c:pt>
                <c:pt idx="18161">
                  <c:v>1.007080078125E-3</c:v>
                </c:pt>
                <c:pt idx="18162">
                  <c:v>1.0068416595458984E-3</c:v>
                </c:pt>
                <c:pt idx="18163">
                  <c:v>1.007080078125E-3</c:v>
                </c:pt>
                <c:pt idx="18164">
                  <c:v>1.007080078125E-3</c:v>
                </c:pt>
                <c:pt idx="18165">
                  <c:v>1.0068416595458984E-3</c:v>
                </c:pt>
                <c:pt idx="18166">
                  <c:v>1.007080078125E-3</c:v>
                </c:pt>
                <c:pt idx="18167">
                  <c:v>1.007080078125E-3</c:v>
                </c:pt>
                <c:pt idx="18168">
                  <c:v>1.0068416595458984E-3</c:v>
                </c:pt>
                <c:pt idx="18169">
                  <c:v>1.007080078125E-3</c:v>
                </c:pt>
                <c:pt idx="18170">
                  <c:v>1.007080078125E-3</c:v>
                </c:pt>
                <c:pt idx="18171">
                  <c:v>1.0068416595458984E-3</c:v>
                </c:pt>
                <c:pt idx="18172">
                  <c:v>1.007080078125E-3</c:v>
                </c:pt>
                <c:pt idx="18173">
                  <c:v>1.0080337524414063E-3</c:v>
                </c:pt>
                <c:pt idx="18174">
                  <c:v>1.0068416595458984E-3</c:v>
                </c:pt>
                <c:pt idx="18175">
                  <c:v>1.007080078125E-3</c:v>
                </c:pt>
                <c:pt idx="18176">
                  <c:v>1.007080078125E-3</c:v>
                </c:pt>
                <c:pt idx="18177">
                  <c:v>1.0068416595458984E-3</c:v>
                </c:pt>
                <c:pt idx="18178">
                  <c:v>1.007080078125E-3</c:v>
                </c:pt>
                <c:pt idx="18179">
                  <c:v>1.007080078125E-3</c:v>
                </c:pt>
                <c:pt idx="18180">
                  <c:v>1.0068416595458984E-3</c:v>
                </c:pt>
                <c:pt idx="18181">
                  <c:v>1.007080078125E-3</c:v>
                </c:pt>
                <c:pt idx="18182">
                  <c:v>1.007080078125E-3</c:v>
                </c:pt>
                <c:pt idx="18183">
                  <c:v>1.0068416595458984E-3</c:v>
                </c:pt>
                <c:pt idx="18184">
                  <c:v>1.007080078125E-3</c:v>
                </c:pt>
                <c:pt idx="18185">
                  <c:v>1.0080337524414063E-3</c:v>
                </c:pt>
                <c:pt idx="18186">
                  <c:v>1.007080078125E-3</c:v>
                </c:pt>
                <c:pt idx="18187">
                  <c:v>1.0068416595458984E-3</c:v>
                </c:pt>
                <c:pt idx="18188">
                  <c:v>1.007080078125E-3</c:v>
                </c:pt>
                <c:pt idx="18189">
                  <c:v>1.007080078125E-3</c:v>
                </c:pt>
                <c:pt idx="18190">
                  <c:v>1.0068416595458984E-3</c:v>
                </c:pt>
                <c:pt idx="18191">
                  <c:v>1.007080078125E-3</c:v>
                </c:pt>
                <c:pt idx="18192">
                  <c:v>1.007080078125E-3</c:v>
                </c:pt>
                <c:pt idx="18193">
                  <c:v>1.0068416595458984E-3</c:v>
                </c:pt>
                <c:pt idx="18194">
                  <c:v>1.007080078125E-3</c:v>
                </c:pt>
                <c:pt idx="18195">
                  <c:v>1.007080078125E-3</c:v>
                </c:pt>
                <c:pt idx="18196">
                  <c:v>1.0068416595458984E-3</c:v>
                </c:pt>
                <c:pt idx="18197">
                  <c:v>1.007080078125E-3</c:v>
                </c:pt>
                <c:pt idx="18198">
                  <c:v>1.0080337524414063E-3</c:v>
                </c:pt>
                <c:pt idx="18199">
                  <c:v>1.0068416595458984E-3</c:v>
                </c:pt>
                <c:pt idx="18200">
                  <c:v>1.007080078125E-3</c:v>
                </c:pt>
                <c:pt idx="18201">
                  <c:v>1.007080078125E-3</c:v>
                </c:pt>
                <c:pt idx="18202">
                  <c:v>1.0068416595458984E-3</c:v>
                </c:pt>
                <c:pt idx="18203">
                  <c:v>1.007080078125E-3</c:v>
                </c:pt>
                <c:pt idx="18204">
                  <c:v>1.007080078125E-3</c:v>
                </c:pt>
                <c:pt idx="18205">
                  <c:v>1.0068416595458984E-3</c:v>
                </c:pt>
                <c:pt idx="18206">
                  <c:v>1.007080078125E-3</c:v>
                </c:pt>
                <c:pt idx="18207">
                  <c:v>1.007080078125E-3</c:v>
                </c:pt>
                <c:pt idx="18208">
                  <c:v>1.0068416595458984E-3</c:v>
                </c:pt>
                <c:pt idx="18209">
                  <c:v>1.007080078125E-3</c:v>
                </c:pt>
                <c:pt idx="18210">
                  <c:v>1.0080337524414063E-3</c:v>
                </c:pt>
                <c:pt idx="18211">
                  <c:v>1.007080078125E-3</c:v>
                </c:pt>
                <c:pt idx="18212">
                  <c:v>1.0068416595458984E-3</c:v>
                </c:pt>
                <c:pt idx="18213">
                  <c:v>1.007080078125E-3</c:v>
                </c:pt>
                <c:pt idx="18214">
                  <c:v>1.007080078125E-3</c:v>
                </c:pt>
                <c:pt idx="18215">
                  <c:v>1.0068416595458984E-3</c:v>
                </c:pt>
                <c:pt idx="18216">
                  <c:v>1.007080078125E-3</c:v>
                </c:pt>
                <c:pt idx="18217">
                  <c:v>1.007080078125E-3</c:v>
                </c:pt>
                <c:pt idx="18218">
                  <c:v>1.0068416595458984E-3</c:v>
                </c:pt>
                <c:pt idx="18219">
                  <c:v>1.007080078125E-3</c:v>
                </c:pt>
                <c:pt idx="18220">
                  <c:v>1.007080078125E-3</c:v>
                </c:pt>
                <c:pt idx="18221">
                  <c:v>1.0068416595458984E-3</c:v>
                </c:pt>
                <c:pt idx="18222">
                  <c:v>1.007080078125E-3</c:v>
                </c:pt>
                <c:pt idx="18223">
                  <c:v>1.0080337524414063E-3</c:v>
                </c:pt>
                <c:pt idx="18224">
                  <c:v>1.0068416595458984E-3</c:v>
                </c:pt>
                <c:pt idx="18225">
                  <c:v>1.007080078125E-3</c:v>
                </c:pt>
                <c:pt idx="18226">
                  <c:v>1.007080078125E-3</c:v>
                </c:pt>
                <c:pt idx="18227">
                  <c:v>1.0068416595458984E-3</c:v>
                </c:pt>
                <c:pt idx="18228">
                  <c:v>1.007080078125E-3</c:v>
                </c:pt>
                <c:pt idx="18229">
                  <c:v>1.007080078125E-3</c:v>
                </c:pt>
                <c:pt idx="18230">
                  <c:v>1.0068416595458984E-3</c:v>
                </c:pt>
                <c:pt idx="18231">
                  <c:v>1.007080078125E-3</c:v>
                </c:pt>
                <c:pt idx="18232">
                  <c:v>1.007080078125E-3</c:v>
                </c:pt>
                <c:pt idx="18233">
                  <c:v>1.0068416595458984E-3</c:v>
                </c:pt>
                <c:pt idx="18234">
                  <c:v>1.007080078125E-3</c:v>
                </c:pt>
                <c:pt idx="18235">
                  <c:v>1.0080337524414063E-3</c:v>
                </c:pt>
                <c:pt idx="18236">
                  <c:v>1.007080078125E-3</c:v>
                </c:pt>
                <c:pt idx="18237">
                  <c:v>1.0068416595458984E-3</c:v>
                </c:pt>
                <c:pt idx="18238">
                  <c:v>1.007080078125E-3</c:v>
                </c:pt>
                <c:pt idx="18239">
                  <c:v>1.007080078125E-3</c:v>
                </c:pt>
                <c:pt idx="18240">
                  <c:v>1.0068416595458984E-3</c:v>
                </c:pt>
                <c:pt idx="18241">
                  <c:v>1.007080078125E-3</c:v>
                </c:pt>
                <c:pt idx="18242">
                  <c:v>1.007080078125E-3</c:v>
                </c:pt>
                <c:pt idx="18243">
                  <c:v>1.0068416595458984E-3</c:v>
                </c:pt>
                <c:pt idx="18244">
                  <c:v>1.007080078125E-3</c:v>
                </c:pt>
                <c:pt idx="18245">
                  <c:v>1.007080078125E-3</c:v>
                </c:pt>
                <c:pt idx="18246">
                  <c:v>1.0068416595458984E-3</c:v>
                </c:pt>
                <c:pt idx="18247">
                  <c:v>1.007080078125E-3</c:v>
                </c:pt>
                <c:pt idx="18248">
                  <c:v>1.0080337524414063E-3</c:v>
                </c:pt>
                <c:pt idx="18249">
                  <c:v>1.0068416595458984E-3</c:v>
                </c:pt>
                <c:pt idx="18250">
                  <c:v>1.007080078125E-3</c:v>
                </c:pt>
                <c:pt idx="18251">
                  <c:v>1.007080078125E-3</c:v>
                </c:pt>
                <c:pt idx="18252">
                  <c:v>1.0068416595458984E-3</c:v>
                </c:pt>
                <c:pt idx="18253">
                  <c:v>1.007080078125E-3</c:v>
                </c:pt>
                <c:pt idx="18254">
                  <c:v>1.007080078125E-3</c:v>
                </c:pt>
                <c:pt idx="18255">
                  <c:v>1.0068416595458984E-3</c:v>
                </c:pt>
                <c:pt idx="18256">
                  <c:v>1.007080078125E-3</c:v>
                </c:pt>
                <c:pt idx="18257">
                  <c:v>1.007080078125E-3</c:v>
                </c:pt>
                <c:pt idx="18258">
                  <c:v>1.0068416595458984E-3</c:v>
                </c:pt>
                <c:pt idx="18259">
                  <c:v>1.007080078125E-3</c:v>
                </c:pt>
                <c:pt idx="18260">
                  <c:v>1.0080337524414063E-3</c:v>
                </c:pt>
                <c:pt idx="18261">
                  <c:v>1.007080078125E-3</c:v>
                </c:pt>
                <c:pt idx="18262">
                  <c:v>1.0068416595458984E-3</c:v>
                </c:pt>
                <c:pt idx="18263">
                  <c:v>1.007080078125E-3</c:v>
                </c:pt>
                <c:pt idx="18264">
                  <c:v>1.007080078125E-3</c:v>
                </c:pt>
                <c:pt idx="18265">
                  <c:v>1.0068416595458984E-3</c:v>
                </c:pt>
                <c:pt idx="18266">
                  <c:v>1.007080078125E-3</c:v>
                </c:pt>
                <c:pt idx="18267">
                  <c:v>1.007080078125E-3</c:v>
                </c:pt>
                <c:pt idx="18268">
                  <c:v>1.0068416595458984E-3</c:v>
                </c:pt>
                <c:pt idx="18269">
                  <c:v>1.007080078125E-3</c:v>
                </c:pt>
                <c:pt idx="18270">
                  <c:v>1.007080078125E-3</c:v>
                </c:pt>
                <c:pt idx="18271">
                  <c:v>1.0068416595458984E-3</c:v>
                </c:pt>
                <c:pt idx="18272">
                  <c:v>1.007080078125E-3</c:v>
                </c:pt>
                <c:pt idx="18273">
                  <c:v>1.0080337524414063E-3</c:v>
                </c:pt>
                <c:pt idx="18274">
                  <c:v>1.0068416595458984E-3</c:v>
                </c:pt>
                <c:pt idx="18275">
                  <c:v>1.007080078125E-3</c:v>
                </c:pt>
                <c:pt idx="18276">
                  <c:v>1.007080078125E-3</c:v>
                </c:pt>
                <c:pt idx="18277">
                  <c:v>1.0068416595458984E-3</c:v>
                </c:pt>
                <c:pt idx="18278">
                  <c:v>1.007080078125E-3</c:v>
                </c:pt>
                <c:pt idx="18279">
                  <c:v>1.007080078125E-3</c:v>
                </c:pt>
                <c:pt idx="18280">
                  <c:v>1.0068416595458984E-3</c:v>
                </c:pt>
                <c:pt idx="18281">
                  <c:v>1.007080078125E-3</c:v>
                </c:pt>
                <c:pt idx="18282">
                  <c:v>1.007080078125E-3</c:v>
                </c:pt>
                <c:pt idx="18283">
                  <c:v>1.0068416595458984E-3</c:v>
                </c:pt>
                <c:pt idx="18284">
                  <c:v>1.007080078125E-3</c:v>
                </c:pt>
                <c:pt idx="18285">
                  <c:v>1.0080337524414063E-3</c:v>
                </c:pt>
                <c:pt idx="18286">
                  <c:v>1.007080078125E-3</c:v>
                </c:pt>
                <c:pt idx="18287">
                  <c:v>1.0068416595458984E-3</c:v>
                </c:pt>
                <c:pt idx="18288">
                  <c:v>1.007080078125E-3</c:v>
                </c:pt>
                <c:pt idx="18289">
                  <c:v>1.007080078125E-3</c:v>
                </c:pt>
                <c:pt idx="18290">
                  <c:v>1.0068416595458984E-3</c:v>
                </c:pt>
                <c:pt idx="18291">
                  <c:v>1.007080078125E-3</c:v>
                </c:pt>
                <c:pt idx="18292">
                  <c:v>1.007080078125E-3</c:v>
                </c:pt>
                <c:pt idx="18293">
                  <c:v>1.0068416595458984E-3</c:v>
                </c:pt>
                <c:pt idx="18294">
                  <c:v>1.007080078125E-3</c:v>
                </c:pt>
                <c:pt idx="18295">
                  <c:v>1.007080078125E-3</c:v>
                </c:pt>
                <c:pt idx="18296">
                  <c:v>1.0068416595458984E-3</c:v>
                </c:pt>
                <c:pt idx="18297">
                  <c:v>1.007080078125E-3</c:v>
                </c:pt>
                <c:pt idx="18298">
                  <c:v>1.0080337524414063E-3</c:v>
                </c:pt>
                <c:pt idx="18299">
                  <c:v>1.0068416595458984E-3</c:v>
                </c:pt>
                <c:pt idx="18300">
                  <c:v>1.007080078125E-3</c:v>
                </c:pt>
                <c:pt idx="18301">
                  <c:v>1.007080078125E-3</c:v>
                </c:pt>
                <c:pt idx="18302">
                  <c:v>1.0068416595458984E-3</c:v>
                </c:pt>
                <c:pt idx="18303">
                  <c:v>1.007080078125E-3</c:v>
                </c:pt>
                <c:pt idx="18304">
                  <c:v>1.007080078125E-3</c:v>
                </c:pt>
                <c:pt idx="18305">
                  <c:v>1.0068416595458984E-3</c:v>
                </c:pt>
                <c:pt idx="18306">
                  <c:v>1.007080078125E-3</c:v>
                </c:pt>
                <c:pt idx="18307">
                  <c:v>1.007080078125E-3</c:v>
                </c:pt>
                <c:pt idx="18308">
                  <c:v>1.0068416595458984E-3</c:v>
                </c:pt>
                <c:pt idx="18309">
                  <c:v>1.007080078125E-3</c:v>
                </c:pt>
                <c:pt idx="18310">
                  <c:v>1.0080337524414063E-3</c:v>
                </c:pt>
                <c:pt idx="18311">
                  <c:v>1.007080078125E-3</c:v>
                </c:pt>
                <c:pt idx="18312">
                  <c:v>1.0068416595458984E-3</c:v>
                </c:pt>
                <c:pt idx="18313">
                  <c:v>1.007080078125E-3</c:v>
                </c:pt>
                <c:pt idx="18314">
                  <c:v>1.007080078125E-3</c:v>
                </c:pt>
                <c:pt idx="18315">
                  <c:v>1.0068416595458984E-3</c:v>
                </c:pt>
                <c:pt idx="18316">
                  <c:v>1.007080078125E-3</c:v>
                </c:pt>
                <c:pt idx="18317">
                  <c:v>1.007080078125E-3</c:v>
                </c:pt>
                <c:pt idx="18318">
                  <c:v>1.0068416595458984E-3</c:v>
                </c:pt>
                <c:pt idx="18319">
                  <c:v>1.007080078125E-3</c:v>
                </c:pt>
                <c:pt idx="18320">
                  <c:v>1.007080078125E-3</c:v>
                </c:pt>
                <c:pt idx="18321">
                  <c:v>1.0068416595458984E-3</c:v>
                </c:pt>
                <c:pt idx="18322">
                  <c:v>1.007080078125E-3</c:v>
                </c:pt>
                <c:pt idx="18323">
                  <c:v>1.0080337524414063E-3</c:v>
                </c:pt>
                <c:pt idx="18324">
                  <c:v>1.0068416595458984E-3</c:v>
                </c:pt>
                <c:pt idx="18325">
                  <c:v>1.007080078125E-3</c:v>
                </c:pt>
                <c:pt idx="18326">
                  <c:v>1.007080078125E-3</c:v>
                </c:pt>
                <c:pt idx="18327">
                  <c:v>1.0068416595458984E-3</c:v>
                </c:pt>
                <c:pt idx="18328">
                  <c:v>1.007080078125E-3</c:v>
                </c:pt>
                <c:pt idx="18329">
                  <c:v>1.007080078125E-3</c:v>
                </c:pt>
                <c:pt idx="18330">
                  <c:v>1.0068416595458984E-3</c:v>
                </c:pt>
                <c:pt idx="18331">
                  <c:v>1.007080078125E-3</c:v>
                </c:pt>
                <c:pt idx="18332">
                  <c:v>1.007080078125E-3</c:v>
                </c:pt>
                <c:pt idx="18333">
                  <c:v>1.0068416595458984E-3</c:v>
                </c:pt>
                <c:pt idx="18334">
                  <c:v>1.007080078125E-3</c:v>
                </c:pt>
                <c:pt idx="18335">
                  <c:v>1.0080337524414063E-3</c:v>
                </c:pt>
                <c:pt idx="18336">
                  <c:v>1.007080078125E-3</c:v>
                </c:pt>
                <c:pt idx="18337">
                  <c:v>1.0068416595458984E-3</c:v>
                </c:pt>
                <c:pt idx="18338">
                  <c:v>1.007080078125E-3</c:v>
                </c:pt>
                <c:pt idx="18339">
                  <c:v>1.007080078125E-3</c:v>
                </c:pt>
                <c:pt idx="18340">
                  <c:v>1.0068416595458984E-3</c:v>
                </c:pt>
                <c:pt idx="18341">
                  <c:v>1.007080078125E-3</c:v>
                </c:pt>
                <c:pt idx="18342">
                  <c:v>1.007080078125E-3</c:v>
                </c:pt>
                <c:pt idx="18343">
                  <c:v>1.0068416595458984E-3</c:v>
                </c:pt>
                <c:pt idx="18344">
                  <c:v>1.007080078125E-3</c:v>
                </c:pt>
                <c:pt idx="18345">
                  <c:v>1.007080078125E-3</c:v>
                </c:pt>
                <c:pt idx="18346">
                  <c:v>1.0068416595458984E-3</c:v>
                </c:pt>
                <c:pt idx="18347">
                  <c:v>1.007080078125E-3</c:v>
                </c:pt>
                <c:pt idx="18348">
                  <c:v>1.0080337524414063E-3</c:v>
                </c:pt>
                <c:pt idx="18349">
                  <c:v>1.0068416595458984E-3</c:v>
                </c:pt>
                <c:pt idx="18350">
                  <c:v>1.007080078125E-3</c:v>
                </c:pt>
                <c:pt idx="18351">
                  <c:v>1.007080078125E-3</c:v>
                </c:pt>
                <c:pt idx="18352">
                  <c:v>1.0068416595458984E-3</c:v>
                </c:pt>
                <c:pt idx="18353">
                  <c:v>1.007080078125E-3</c:v>
                </c:pt>
                <c:pt idx="18354">
                  <c:v>1.007080078125E-3</c:v>
                </c:pt>
                <c:pt idx="18355">
                  <c:v>1.0068416595458984E-3</c:v>
                </c:pt>
                <c:pt idx="18356">
                  <c:v>1.007080078125E-3</c:v>
                </c:pt>
                <c:pt idx="18357">
                  <c:v>1.007080078125E-3</c:v>
                </c:pt>
                <c:pt idx="18358">
                  <c:v>1.0068416595458984E-3</c:v>
                </c:pt>
                <c:pt idx="18359">
                  <c:v>1.007080078125E-3</c:v>
                </c:pt>
                <c:pt idx="18360">
                  <c:v>1.0080337524414063E-3</c:v>
                </c:pt>
                <c:pt idx="18361">
                  <c:v>1.007080078125E-3</c:v>
                </c:pt>
                <c:pt idx="18362">
                  <c:v>1.0068416595458984E-3</c:v>
                </c:pt>
                <c:pt idx="18363">
                  <c:v>1.007080078125E-3</c:v>
                </c:pt>
                <c:pt idx="18364">
                  <c:v>1.007080078125E-3</c:v>
                </c:pt>
                <c:pt idx="18365">
                  <c:v>1.0068416595458984E-3</c:v>
                </c:pt>
                <c:pt idx="18366">
                  <c:v>1.007080078125E-3</c:v>
                </c:pt>
                <c:pt idx="18367">
                  <c:v>1.007080078125E-3</c:v>
                </c:pt>
                <c:pt idx="18368">
                  <c:v>1.0068416595458984E-3</c:v>
                </c:pt>
                <c:pt idx="18369">
                  <c:v>1.007080078125E-3</c:v>
                </c:pt>
                <c:pt idx="18370">
                  <c:v>1.007080078125E-3</c:v>
                </c:pt>
                <c:pt idx="18371">
                  <c:v>1.0068416595458984E-3</c:v>
                </c:pt>
                <c:pt idx="18372">
                  <c:v>1.0080337524414063E-3</c:v>
                </c:pt>
                <c:pt idx="18373">
                  <c:v>1.007080078125E-3</c:v>
                </c:pt>
                <c:pt idx="18374">
                  <c:v>1.0068416595458984E-3</c:v>
                </c:pt>
                <c:pt idx="18375">
                  <c:v>1.007080078125E-3</c:v>
                </c:pt>
                <c:pt idx="18376">
                  <c:v>1.007080078125E-3</c:v>
                </c:pt>
                <c:pt idx="18377">
                  <c:v>1.0068416595458984E-3</c:v>
                </c:pt>
                <c:pt idx="18378">
                  <c:v>1.007080078125E-3</c:v>
                </c:pt>
                <c:pt idx="18379">
                  <c:v>1.007080078125E-3</c:v>
                </c:pt>
                <c:pt idx="18380">
                  <c:v>1.0068416595458984E-3</c:v>
                </c:pt>
                <c:pt idx="18381">
                  <c:v>1.007080078125E-3</c:v>
                </c:pt>
                <c:pt idx="18382">
                  <c:v>1.007080078125E-3</c:v>
                </c:pt>
                <c:pt idx="18383">
                  <c:v>1.0068416595458984E-3</c:v>
                </c:pt>
                <c:pt idx="18384">
                  <c:v>1.007080078125E-3</c:v>
                </c:pt>
                <c:pt idx="18385">
                  <c:v>1.0080337524414063E-3</c:v>
                </c:pt>
                <c:pt idx="18386">
                  <c:v>1.007080078125E-3</c:v>
                </c:pt>
                <c:pt idx="18387">
                  <c:v>1.0068416595458984E-3</c:v>
                </c:pt>
                <c:pt idx="18388">
                  <c:v>1.007080078125E-3</c:v>
                </c:pt>
                <c:pt idx="18389">
                  <c:v>1.007080078125E-3</c:v>
                </c:pt>
                <c:pt idx="18390">
                  <c:v>1.0068416595458984E-3</c:v>
                </c:pt>
                <c:pt idx="18391">
                  <c:v>1.007080078125E-3</c:v>
                </c:pt>
                <c:pt idx="18392">
                  <c:v>1.007080078125E-3</c:v>
                </c:pt>
                <c:pt idx="18393">
                  <c:v>1.0068416595458984E-3</c:v>
                </c:pt>
                <c:pt idx="18394">
                  <c:v>1.007080078125E-3</c:v>
                </c:pt>
                <c:pt idx="18395">
                  <c:v>1.007080078125E-3</c:v>
                </c:pt>
                <c:pt idx="18396">
                  <c:v>1.0068416595458984E-3</c:v>
                </c:pt>
                <c:pt idx="18397">
                  <c:v>1.0080337524414063E-3</c:v>
                </c:pt>
                <c:pt idx="18398">
                  <c:v>1.007080078125E-3</c:v>
                </c:pt>
                <c:pt idx="18399">
                  <c:v>1.0068416595458984E-3</c:v>
                </c:pt>
                <c:pt idx="18400">
                  <c:v>1.007080078125E-3</c:v>
                </c:pt>
                <c:pt idx="18401">
                  <c:v>1.007080078125E-3</c:v>
                </c:pt>
                <c:pt idx="18402">
                  <c:v>1.0068416595458984E-3</c:v>
                </c:pt>
                <c:pt idx="18403">
                  <c:v>1.007080078125E-3</c:v>
                </c:pt>
                <c:pt idx="18404">
                  <c:v>1.007080078125E-3</c:v>
                </c:pt>
                <c:pt idx="18405">
                  <c:v>1.0068416595458984E-3</c:v>
                </c:pt>
                <c:pt idx="18406">
                  <c:v>1.007080078125E-3</c:v>
                </c:pt>
                <c:pt idx="18407">
                  <c:v>1.007080078125E-3</c:v>
                </c:pt>
                <c:pt idx="18408">
                  <c:v>1.0068416595458984E-3</c:v>
                </c:pt>
                <c:pt idx="18409">
                  <c:v>1.007080078125E-3</c:v>
                </c:pt>
                <c:pt idx="18410">
                  <c:v>1.0080337524414063E-3</c:v>
                </c:pt>
                <c:pt idx="18411">
                  <c:v>1.007080078125E-3</c:v>
                </c:pt>
                <c:pt idx="18412">
                  <c:v>1.0068416595458984E-3</c:v>
                </c:pt>
                <c:pt idx="18413">
                  <c:v>1.007080078125E-3</c:v>
                </c:pt>
                <c:pt idx="18414">
                  <c:v>1.007080078125E-3</c:v>
                </c:pt>
                <c:pt idx="18415">
                  <c:v>1.0068416595458984E-3</c:v>
                </c:pt>
                <c:pt idx="18416">
                  <c:v>1.007080078125E-3</c:v>
                </c:pt>
                <c:pt idx="18417">
                  <c:v>1.007080078125E-3</c:v>
                </c:pt>
                <c:pt idx="18418">
                  <c:v>1.0068416595458984E-3</c:v>
                </c:pt>
                <c:pt idx="18419">
                  <c:v>1.007080078125E-3</c:v>
                </c:pt>
                <c:pt idx="18420">
                  <c:v>1.007080078125E-3</c:v>
                </c:pt>
                <c:pt idx="18421">
                  <c:v>1.0068416595458984E-3</c:v>
                </c:pt>
                <c:pt idx="18422">
                  <c:v>1.0080337524414063E-3</c:v>
                </c:pt>
                <c:pt idx="18423">
                  <c:v>1.007080078125E-3</c:v>
                </c:pt>
                <c:pt idx="18424">
                  <c:v>1.0068416595458984E-3</c:v>
                </c:pt>
                <c:pt idx="18425">
                  <c:v>1.007080078125E-3</c:v>
                </c:pt>
                <c:pt idx="18426">
                  <c:v>1.007080078125E-3</c:v>
                </c:pt>
                <c:pt idx="18427">
                  <c:v>1.0068416595458984E-3</c:v>
                </c:pt>
                <c:pt idx="18428">
                  <c:v>1.007080078125E-3</c:v>
                </c:pt>
                <c:pt idx="18429">
                  <c:v>1.007080078125E-3</c:v>
                </c:pt>
                <c:pt idx="18430">
                  <c:v>1.0068416595458984E-3</c:v>
                </c:pt>
                <c:pt idx="18431">
                  <c:v>1.007080078125E-3</c:v>
                </c:pt>
                <c:pt idx="18432">
                  <c:v>1.007080078125E-3</c:v>
                </c:pt>
                <c:pt idx="18433">
                  <c:v>1.0068416595458984E-3</c:v>
                </c:pt>
                <c:pt idx="18434">
                  <c:v>1.007080078125E-3</c:v>
                </c:pt>
                <c:pt idx="18435">
                  <c:v>1.0080337524414063E-3</c:v>
                </c:pt>
                <c:pt idx="18436">
                  <c:v>1.007080078125E-3</c:v>
                </c:pt>
                <c:pt idx="18437">
                  <c:v>1.0068416595458984E-3</c:v>
                </c:pt>
                <c:pt idx="18438">
                  <c:v>1.007080078125E-3</c:v>
                </c:pt>
                <c:pt idx="18439">
                  <c:v>1.007080078125E-3</c:v>
                </c:pt>
                <c:pt idx="18440">
                  <c:v>1.0068416595458984E-3</c:v>
                </c:pt>
                <c:pt idx="18441">
                  <c:v>1.007080078125E-3</c:v>
                </c:pt>
                <c:pt idx="18442">
                  <c:v>1.007080078125E-3</c:v>
                </c:pt>
                <c:pt idx="18443">
                  <c:v>1.0068416595458984E-3</c:v>
                </c:pt>
                <c:pt idx="18444">
                  <c:v>1.007080078125E-3</c:v>
                </c:pt>
                <c:pt idx="18445">
                  <c:v>1.007080078125E-3</c:v>
                </c:pt>
                <c:pt idx="18446">
                  <c:v>1.0068416595458984E-3</c:v>
                </c:pt>
                <c:pt idx="18447">
                  <c:v>1.0080337524414063E-3</c:v>
                </c:pt>
                <c:pt idx="18448">
                  <c:v>1.007080078125E-3</c:v>
                </c:pt>
                <c:pt idx="18449">
                  <c:v>1.0068416595458984E-3</c:v>
                </c:pt>
                <c:pt idx="18450">
                  <c:v>1.007080078125E-3</c:v>
                </c:pt>
                <c:pt idx="18451">
                  <c:v>1.007080078125E-3</c:v>
                </c:pt>
                <c:pt idx="18452">
                  <c:v>1.0068416595458984E-3</c:v>
                </c:pt>
                <c:pt idx="18453">
                  <c:v>1.007080078125E-3</c:v>
                </c:pt>
                <c:pt idx="18454">
                  <c:v>1.007080078125E-3</c:v>
                </c:pt>
                <c:pt idx="18455">
                  <c:v>1.0068416595458984E-3</c:v>
                </c:pt>
                <c:pt idx="18456">
                  <c:v>1.007080078125E-3</c:v>
                </c:pt>
                <c:pt idx="18457">
                  <c:v>1.007080078125E-3</c:v>
                </c:pt>
                <c:pt idx="18458">
                  <c:v>1.0068416595458984E-3</c:v>
                </c:pt>
                <c:pt idx="18459">
                  <c:v>1.007080078125E-3</c:v>
                </c:pt>
                <c:pt idx="18460">
                  <c:v>1.0080337524414063E-3</c:v>
                </c:pt>
                <c:pt idx="18461">
                  <c:v>1.007080078125E-3</c:v>
                </c:pt>
                <c:pt idx="18462">
                  <c:v>1.0068416595458984E-3</c:v>
                </c:pt>
                <c:pt idx="18463">
                  <c:v>1.007080078125E-3</c:v>
                </c:pt>
                <c:pt idx="18464">
                  <c:v>1.007080078125E-3</c:v>
                </c:pt>
                <c:pt idx="18465">
                  <c:v>1.0068416595458984E-3</c:v>
                </c:pt>
                <c:pt idx="18466">
                  <c:v>1.007080078125E-3</c:v>
                </c:pt>
                <c:pt idx="18467">
                  <c:v>1.007080078125E-3</c:v>
                </c:pt>
                <c:pt idx="18468">
                  <c:v>1.0068416595458984E-3</c:v>
                </c:pt>
                <c:pt idx="18469">
                  <c:v>1.007080078125E-3</c:v>
                </c:pt>
                <c:pt idx="18470">
                  <c:v>1.007080078125E-3</c:v>
                </c:pt>
                <c:pt idx="18471">
                  <c:v>1.0068416595458984E-3</c:v>
                </c:pt>
                <c:pt idx="18472">
                  <c:v>1.3092041015625E-2</c:v>
                </c:pt>
                <c:pt idx="18473">
                  <c:v>1.0080337524414063E-3</c:v>
                </c:pt>
                <c:pt idx="18474">
                  <c:v>1.007080078125E-3</c:v>
                </c:pt>
                <c:pt idx="18475">
                  <c:v>1.0068416595458984E-3</c:v>
                </c:pt>
                <c:pt idx="18476">
                  <c:v>1.007080078125E-3</c:v>
                </c:pt>
                <c:pt idx="18477">
                  <c:v>1.007080078125E-3</c:v>
                </c:pt>
                <c:pt idx="18478">
                  <c:v>1.0068416595458984E-3</c:v>
                </c:pt>
                <c:pt idx="18479">
                  <c:v>1.007080078125E-3</c:v>
                </c:pt>
                <c:pt idx="18480">
                  <c:v>1.007080078125E-3</c:v>
                </c:pt>
                <c:pt idx="18481">
                  <c:v>1.0068416595458984E-3</c:v>
                </c:pt>
                <c:pt idx="18482">
                  <c:v>5.0361156463623047E-3</c:v>
                </c:pt>
                <c:pt idx="18483">
                  <c:v>1.0068416595458984E-3</c:v>
                </c:pt>
                <c:pt idx="18484">
                  <c:v>1.007080078125E-3</c:v>
                </c:pt>
                <c:pt idx="18485">
                  <c:v>1.007080078125E-3</c:v>
                </c:pt>
                <c:pt idx="18486">
                  <c:v>1.0068416595458984E-3</c:v>
                </c:pt>
                <c:pt idx="18487">
                  <c:v>1.007080078125E-3</c:v>
                </c:pt>
                <c:pt idx="18488">
                  <c:v>1.007080078125E-3</c:v>
                </c:pt>
                <c:pt idx="18489">
                  <c:v>1.0068416595458984E-3</c:v>
                </c:pt>
                <c:pt idx="18490">
                  <c:v>1.007080078125E-3</c:v>
                </c:pt>
                <c:pt idx="18491">
                  <c:v>1.007080078125E-3</c:v>
                </c:pt>
                <c:pt idx="18492">
                  <c:v>1.0068416595458984E-3</c:v>
                </c:pt>
                <c:pt idx="18493">
                  <c:v>1.007080078125E-3</c:v>
                </c:pt>
                <c:pt idx="18494">
                  <c:v>1.0080337524414063E-3</c:v>
                </c:pt>
                <c:pt idx="18495">
                  <c:v>1.007080078125E-3</c:v>
                </c:pt>
                <c:pt idx="18496">
                  <c:v>1.0068416595458984E-3</c:v>
                </c:pt>
                <c:pt idx="18497">
                  <c:v>1.007080078125E-3</c:v>
                </c:pt>
                <c:pt idx="18498">
                  <c:v>1.007080078125E-3</c:v>
                </c:pt>
                <c:pt idx="18499">
                  <c:v>1.0068416595458984E-3</c:v>
                </c:pt>
                <c:pt idx="18500">
                  <c:v>1.007080078125E-3</c:v>
                </c:pt>
                <c:pt idx="18501">
                  <c:v>1.007080078125E-3</c:v>
                </c:pt>
                <c:pt idx="18502">
                  <c:v>1.0068416595458984E-3</c:v>
                </c:pt>
                <c:pt idx="18503">
                  <c:v>1.007080078125E-3</c:v>
                </c:pt>
                <c:pt idx="18504">
                  <c:v>1.007080078125E-3</c:v>
                </c:pt>
                <c:pt idx="18505">
                  <c:v>1.0068416595458984E-3</c:v>
                </c:pt>
                <c:pt idx="18506">
                  <c:v>1.0080337524414063E-3</c:v>
                </c:pt>
                <c:pt idx="18507">
                  <c:v>1.007080078125E-3</c:v>
                </c:pt>
                <c:pt idx="18508">
                  <c:v>1.0068416595458984E-3</c:v>
                </c:pt>
                <c:pt idx="18509">
                  <c:v>1.007080078125E-3</c:v>
                </c:pt>
                <c:pt idx="18510">
                  <c:v>1.007080078125E-3</c:v>
                </c:pt>
                <c:pt idx="18511">
                  <c:v>1.0068416595458984E-3</c:v>
                </c:pt>
                <c:pt idx="18512">
                  <c:v>1.007080078125E-3</c:v>
                </c:pt>
                <c:pt idx="18513">
                  <c:v>1.007080078125E-3</c:v>
                </c:pt>
                <c:pt idx="18514">
                  <c:v>1.0068416595458984E-3</c:v>
                </c:pt>
                <c:pt idx="18515">
                  <c:v>1.007080078125E-3</c:v>
                </c:pt>
                <c:pt idx="18516">
                  <c:v>1.007080078125E-3</c:v>
                </c:pt>
                <c:pt idx="18517">
                  <c:v>1.0068416595458984E-3</c:v>
                </c:pt>
                <c:pt idx="18518">
                  <c:v>1.007080078125E-3</c:v>
                </c:pt>
                <c:pt idx="18519">
                  <c:v>1.0080337524414063E-3</c:v>
                </c:pt>
                <c:pt idx="18520">
                  <c:v>1.007080078125E-3</c:v>
                </c:pt>
                <c:pt idx="18521">
                  <c:v>1.0068416595458984E-3</c:v>
                </c:pt>
                <c:pt idx="18522">
                  <c:v>1.007080078125E-3</c:v>
                </c:pt>
                <c:pt idx="18523">
                  <c:v>1.007080078125E-3</c:v>
                </c:pt>
                <c:pt idx="18524">
                  <c:v>1.0068416595458984E-3</c:v>
                </c:pt>
                <c:pt idx="18525">
                  <c:v>1.007080078125E-3</c:v>
                </c:pt>
                <c:pt idx="18526">
                  <c:v>1.007080078125E-3</c:v>
                </c:pt>
                <c:pt idx="18527">
                  <c:v>1.0068416595458984E-3</c:v>
                </c:pt>
                <c:pt idx="18528">
                  <c:v>1.007080078125E-3</c:v>
                </c:pt>
                <c:pt idx="18529">
                  <c:v>1.007080078125E-3</c:v>
                </c:pt>
                <c:pt idx="18530">
                  <c:v>1.0068416595458984E-3</c:v>
                </c:pt>
                <c:pt idx="18531">
                  <c:v>1.0080337524414063E-3</c:v>
                </c:pt>
                <c:pt idx="18532">
                  <c:v>1.007080078125E-3</c:v>
                </c:pt>
                <c:pt idx="18533">
                  <c:v>1.0068416595458984E-3</c:v>
                </c:pt>
                <c:pt idx="18534">
                  <c:v>1.007080078125E-3</c:v>
                </c:pt>
                <c:pt idx="18535">
                  <c:v>1.007080078125E-3</c:v>
                </c:pt>
                <c:pt idx="18536">
                  <c:v>1.0068416595458984E-3</c:v>
                </c:pt>
                <c:pt idx="18537">
                  <c:v>1.007080078125E-3</c:v>
                </c:pt>
                <c:pt idx="18538">
                  <c:v>1.007080078125E-3</c:v>
                </c:pt>
                <c:pt idx="18539">
                  <c:v>1.0068416595458984E-3</c:v>
                </c:pt>
                <c:pt idx="18540">
                  <c:v>1.007080078125E-3</c:v>
                </c:pt>
                <c:pt idx="18541">
                  <c:v>1.007080078125E-3</c:v>
                </c:pt>
                <c:pt idx="18542">
                  <c:v>1.0068416595458984E-3</c:v>
                </c:pt>
                <c:pt idx="18543">
                  <c:v>1.007080078125E-3</c:v>
                </c:pt>
                <c:pt idx="18544">
                  <c:v>1.0080337524414063E-3</c:v>
                </c:pt>
                <c:pt idx="18545">
                  <c:v>1.007080078125E-3</c:v>
                </c:pt>
                <c:pt idx="18546">
                  <c:v>1.0068416595458984E-3</c:v>
                </c:pt>
                <c:pt idx="18547">
                  <c:v>1.007080078125E-3</c:v>
                </c:pt>
                <c:pt idx="18548">
                  <c:v>1.007080078125E-3</c:v>
                </c:pt>
                <c:pt idx="18549">
                  <c:v>1.0068416595458984E-3</c:v>
                </c:pt>
                <c:pt idx="18550">
                  <c:v>1.007080078125E-3</c:v>
                </c:pt>
                <c:pt idx="18551">
                  <c:v>1.007080078125E-3</c:v>
                </c:pt>
                <c:pt idx="18552">
                  <c:v>1.0068416595458984E-3</c:v>
                </c:pt>
                <c:pt idx="18553">
                  <c:v>1.007080078125E-3</c:v>
                </c:pt>
                <c:pt idx="18554">
                  <c:v>1.007080078125E-3</c:v>
                </c:pt>
                <c:pt idx="18555">
                  <c:v>1.0068416595458984E-3</c:v>
                </c:pt>
                <c:pt idx="18556">
                  <c:v>1.0080337524414063E-3</c:v>
                </c:pt>
                <c:pt idx="18557">
                  <c:v>1.007080078125E-3</c:v>
                </c:pt>
                <c:pt idx="18558">
                  <c:v>1.0068416595458984E-3</c:v>
                </c:pt>
                <c:pt idx="18559">
                  <c:v>1.007080078125E-3</c:v>
                </c:pt>
                <c:pt idx="18560">
                  <c:v>1.007080078125E-3</c:v>
                </c:pt>
                <c:pt idx="18561">
                  <c:v>1.0068416595458984E-3</c:v>
                </c:pt>
                <c:pt idx="18562">
                  <c:v>1.007080078125E-3</c:v>
                </c:pt>
                <c:pt idx="18563">
                  <c:v>1.007080078125E-3</c:v>
                </c:pt>
                <c:pt idx="18564">
                  <c:v>1.0068416595458984E-3</c:v>
                </c:pt>
                <c:pt idx="18565">
                  <c:v>1.007080078125E-3</c:v>
                </c:pt>
                <c:pt idx="18566">
                  <c:v>1.007080078125E-3</c:v>
                </c:pt>
                <c:pt idx="18567">
                  <c:v>1.0068416595458984E-3</c:v>
                </c:pt>
                <c:pt idx="18568">
                  <c:v>1.007080078125E-3</c:v>
                </c:pt>
                <c:pt idx="18569">
                  <c:v>1.0080337524414063E-3</c:v>
                </c:pt>
                <c:pt idx="18570">
                  <c:v>1.007080078125E-3</c:v>
                </c:pt>
                <c:pt idx="18571">
                  <c:v>1.0068416595458984E-3</c:v>
                </c:pt>
                <c:pt idx="18572">
                  <c:v>1.007080078125E-3</c:v>
                </c:pt>
                <c:pt idx="18573">
                  <c:v>1.007080078125E-3</c:v>
                </c:pt>
                <c:pt idx="18574">
                  <c:v>1.0068416595458984E-3</c:v>
                </c:pt>
                <c:pt idx="18575">
                  <c:v>1.007080078125E-3</c:v>
                </c:pt>
                <c:pt idx="18576">
                  <c:v>1.007080078125E-3</c:v>
                </c:pt>
                <c:pt idx="18577">
                  <c:v>1.0068416595458984E-3</c:v>
                </c:pt>
                <c:pt idx="18578">
                  <c:v>1.007080078125E-3</c:v>
                </c:pt>
                <c:pt idx="18579">
                  <c:v>1.0068416595458984E-3</c:v>
                </c:pt>
                <c:pt idx="18580">
                  <c:v>1.007080078125E-3</c:v>
                </c:pt>
                <c:pt idx="18581">
                  <c:v>1.0080337524414063E-3</c:v>
                </c:pt>
                <c:pt idx="18582">
                  <c:v>1.007080078125E-3</c:v>
                </c:pt>
                <c:pt idx="18583">
                  <c:v>1.0068416595458984E-3</c:v>
                </c:pt>
                <c:pt idx="18584">
                  <c:v>1.007080078125E-3</c:v>
                </c:pt>
                <c:pt idx="18585">
                  <c:v>1.007080078125E-3</c:v>
                </c:pt>
                <c:pt idx="18586">
                  <c:v>1.0068416595458984E-3</c:v>
                </c:pt>
                <c:pt idx="18587">
                  <c:v>1.007080078125E-3</c:v>
                </c:pt>
                <c:pt idx="18588">
                  <c:v>1.007080078125E-3</c:v>
                </c:pt>
                <c:pt idx="18589">
                  <c:v>1.0068416595458984E-3</c:v>
                </c:pt>
                <c:pt idx="18590">
                  <c:v>1.007080078125E-3</c:v>
                </c:pt>
                <c:pt idx="18591">
                  <c:v>1.007080078125E-3</c:v>
                </c:pt>
                <c:pt idx="18592">
                  <c:v>1.0068416595458984E-3</c:v>
                </c:pt>
                <c:pt idx="18593">
                  <c:v>1.007080078125E-3</c:v>
                </c:pt>
                <c:pt idx="18594">
                  <c:v>1.0080337524414063E-3</c:v>
                </c:pt>
                <c:pt idx="18595">
                  <c:v>1.007080078125E-3</c:v>
                </c:pt>
                <c:pt idx="18596">
                  <c:v>1.0068416595458984E-3</c:v>
                </c:pt>
                <c:pt idx="18597">
                  <c:v>1.007080078125E-3</c:v>
                </c:pt>
                <c:pt idx="18598">
                  <c:v>1.007080078125E-3</c:v>
                </c:pt>
                <c:pt idx="18599">
                  <c:v>1.0068416595458984E-3</c:v>
                </c:pt>
                <c:pt idx="18600">
                  <c:v>1.007080078125E-3</c:v>
                </c:pt>
                <c:pt idx="18601">
                  <c:v>1.0068416595458984E-3</c:v>
                </c:pt>
                <c:pt idx="18602">
                  <c:v>1.007080078125E-3</c:v>
                </c:pt>
                <c:pt idx="18603">
                  <c:v>1.007080078125E-3</c:v>
                </c:pt>
                <c:pt idx="18604">
                  <c:v>1.0068416595458984E-3</c:v>
                </c:pt>
                <c:pt idx="18605">
                  <c:v>1.007080078125E-3</c:v>
                </c:pt>
                <c:pt idx="18606">
                  <c:v>1.0080337524414063E-3</c:v>
                </c:pt>
                <c:pt idx="18607">
                  <c:v>1.007080078125E-3</c:v>
                </c:pt>
                <c:pt idx="18608">
                  <c:v>1.0068416595458984E-3</c:v>
                </c:pt>
                <c:pt idx="18609">
                  <c:v>1.007080078125E-3</c:v>
                </c:pt>
                <c:pt idx="18610">
                  <c:v>1.007080078125E-3</c:v>
                </c:pt>
                <c:pt idx="18611">
                  <c:v>1.0068416595458984E-3</c:v>
                </c:pt>
                <c:pt idx="18612">
                  <c:v>1.007080078125E-3</c:v>
                </c:pt>
                <c:pt idx="18613">
                  <c:v>1.007080078125E-3</c:v>
                </c:pt>
                <c:pt idx="18614">
                  <c:v>1.0068416595458984E-3</c:v>
                </c:pt>
                <c:pt idx="18615">
                  <c:v>1.007080078125E-3</c:v>
                </c:pt>
                <c:pt idx="18616">
                  <c:v>1.007080078125E-3</c:v>
                </c:pt>
                <c:pt idx="18617">
                  <c:v>1.0068416595458984E-3</c:v>
                </c:pt>
                <c:pt idx="18618">
                  <c:v>1.007080078125E-3</c:v>
                </c:pt>
                <c:pt idx="18619">
                  <c:v>4.0290355682373047E-3</c:v>
                </c:pt>
                <c:pt idx="18620">
                  <c:v>1.0068416595458984E-3</c:v>
                </c:pt>
                <c:pt idx="18621">
                  <c:v>1.007080078125E-3</c:v>
                </c:pt>
                <c:pt idx="18622">
                  <c:v>1.007080078125E-3</c:v>
                </c:pt>
                <c:pt idx="18623">
                  <c:v>1.0068416595458984E-3</c:v>
                </c:pt>
                <c:pt idx="18624">
                  <c:v>1.007080078125E-3</c:v>
                </c:pt>
                <c:pt idx="18625">
                  <c:v>1.007080078125E-3</c:v>
                </c:pt>
                <c:pt idx="18626">
                  <c:v>1.0068416595458984E-3</c:v>
                </c:pt>
                <c:pt idx="18627">
                  <c:v>1.007080078125E-3</c:v>
                </c:pt>
                <c:pt idx="18628">
                  <c:v>1.0080337524414063E-3</c:v>
                </c:pt>
                <c:pt idx="18629">
                  <c:v>1.007080078125E-3</c:v>
                </c:pt>
                <c:pt idx="18630">
                  <c:v>1.0068416595458984E-3</c:v>
                </c:pt>
                <c:pt idx="18631">
                  <c:v>1.007080078125E-3</c:v>
                </c:pt>
                <c:pt idx="18632">
                  <c:v>1.007080078125E-3</c:v>
                </c:pt>
                <c:pt idx="18633">
                  <c:v>1.0068416595458984E-3</c:v>
                </c:pt>
                <c:pt idx="18634">
                  <c:v>1.007080078125E-3</c:v>
                </c:pt>
                <c:pt idx="18635">
                  <c:v>1.007080078125E-3</c:v>
                </c:pt>
                <c:pt idx="18636">
                  <c:v>1.0068416595458984E-3</c:v>
                </c:pt>
                <c:pt idx="18637">
                  <c:v>1.007080078125E-3</c:v>
                </c:pt>
                <c:pt idx="18638">
                  <c:v>1.007080078125E-3</c:v>
                </c:pt>
                <c:pt idx="18639">
                  <c:v>1.0068416595458984E-3</c:v>
                </c:pt>
                <c:pt idx="18640">
                  <c:v>1.007080078125E-3</c:v>
                </c:pt>
                <c:pt idx="18641">
                  <c:v>1.0080337524414063E-3</c:v>
                </c:pt>
                <c:pt idx="18642">
                  <c:v>1.0068416595458984E-3</c:v>
                </c:pt>
                <c:pt idx="18643">
                  <c:v>1.007080078125E-3</c:v>
                </c:pt>
                <c:pt idx="18644">
                  <c:v>1.007080078125E-3</c:v>
                </c:pt>
                <c:pt idx="18645">
                  <c:v>1.0068416595458984E-3</c:v>
                </c:pt>
                <c:pt idx="18646">
                  <c:v>1.007080078125E-3</c:v>
                </c:pt>
                <c:pt idx="18647">
                  <c:v>1.007080078125E-3</c:v>
                </c:pt>
                <c:pt idx="18648">
                  <c:v>1.0068416595458984E-3</c:v>
                </c:pt>
                <c:pt idx="18649">
                  <c:v>1.007080078125E-3</c:v>
                </c:pt>
                <c:pt idx="18650">
                  <c:v>1.007080078125E-3</c:v>
                </c:pt>
                <c:pt idx="18651">
                  <c:v>1.0068416595458984E-3</c:v>
                </c:pt>
                <c:pt idx="18652">
                  <c:v>1.007080078125E-3</c:v>
                </c:pt>
                <c:pt idx="18653">
                  <c:v>1.0080337524414063E-3</c:v>
                </c:pt>
                <c:pt idx="18654">
                  <c:v>1.007080078125E-3</c:v>
                </c:pt>
                <c:pt idx="18655">
                  <c:v>1.0068416595458984E-3</c:v>
                </c:pt>
                <c:pt idx="18656">
                  <c:v>1.007080078125E-3</c:v>
                </c:pt>
                <c:pt idx="18657">
                  <c:v>1.007080078125E-3</c:v>
                </c:pt>
                <c:pt idx="18658">
                  <c:v>1.0068416595458984E-3</c:v>
                </c:pt>
                <c:pt idx="18659">
                  <c:v>1.007080078125E-3</c:v>
                </c:pt>
                <c:pt idx="18660">
                  <c:v>1.007080078125E-3</c:v>
                </c:pt>
                <c:pt idx="18661">
                  <c:v>1.0068416595458984E-3</c:v>
                </c:pt>
                <c:pt idx="18662">
                  <c:v>1.007080078125E-3</c:v>
                </c:pt>
                <c:pt idx="18663">
                  <c:v>1.007080078125E-3</c:v>
                </c:pt>
                <c:pt idx="18664">
                  <c:v>1.0068416595458984E-3</c:v>
                </c:pt>
                <c:pt idx="18665">
                  <c:v>1.007080078125E-3</c:v>
                </c:pt>
                <c:pt idx="18666">
                  <c:v>1.0080337524414063E-3</c:v>
                </c:pt>
                <c:pt idx="18667">
                  <c:v>1.0068416595458984E-3</c:v>
                </c:pt>
                <c:pt idx="18668">
                  <c:v>1.007080078125E-3</c:v>
                </c:pt>
                <c:pt idx="18669">
                  <c:v>1.007080078125E-3</c:v>
                </c:pt>
                <c:pt idx="18670">
                  <c:v>1.0068416595458984E-3</c:v>
                </c:pt>
                <c:pt idx="18671">
                  <c:v>1.007080078125E-3</c:v>
                </c:pt>
                <c:pt idx="18672">
                  <c:v>1.007080078125E-3</c:v>
                </c:pt>
                <c:pt idx="18673">
                  <c:v>1.0068416595458984E-3</c:v>
                </c:pt>
                <c:pt idx="18674">
                  <c:v>1.007080078125E-3</c:v>
                </c:pt>
                <c:pt idx="18675">
                  <c:v>1.007080078125E-3</c:v>
                </c:pt>
                <c:pt idx="18676">
                  <c:v>1.0068416595458984E-3</c:v>
                </c:pt>
                <c:pt idx="18677">
                  <c:v>1.007080078125E-3</c:v>
                </c:pt>
                <c:pt idx="18678">
                  <c:v>1.0080337524414063E-3</c:v>
                </c:pt>
                <c:pt idx="18679">
                  <c:v>1.007080078125E-3</c:v>
                </c:pt>
                <c:pt idx="18680">
                  <c:v>1.0068416595458984E-3</c:v>
                </c:pt>
                <c:pt idx="18681">
                  <c:v>1.007080078125E-3</c:v>
                </c:pt>
                <c:pt idx="18682">
                  <c:v>1.007080078125E-3</c:v>
                </c:pt>
                <c:pt idx="18683">
                  <c:v>1.0068416595458984E-3</c:v>
                </c:pt>
                <c:pt idx="18684">
                  <c:v>1.007080078125E-3</c:v>
                </c:pt>
                <c:pt idx="18685">
                  <c:v>1.007080078125E-3</c:v>
                </c:pt>
                <c:pt idx="18686">
                  <c:v>1.0068416595458984E-3</c:v>
                </c:pt>
                <c:pt idx="18687">
                  <c:v>1.007080078125E-3</c:v>
                </c:pt>
                <c:pt idx="18688">
                  <c:v>1.007080078125E-3</c:v>
                </c:pt>
                <c:pt idx="18689">
                  <c:v>1.0068416595458984E-3</c:v>
                </c:pt>
                <c:pt idx="18690">
                  <c:v>1.007080078125E-3</c:v>
                </c:pt>
                <c:pt idx="18691">
                  <c:v>1.0080337524414063E-3</c:v>
                </c:pt>
                <c:pt idx="18692">
                  <c:v>1.0068416595458984E-3</c:v>
                </c:pt>
                <c:pt idx="18693">
                  <c:v>1.007080078125E-3</c:v>
                </c:pt>
                <c:pt idx="18694">
                  <c:v>1.007080078125E-3</c:v>
                </c:pt>
                <c:pt idx="18695">
                  <c:v>1.0068416595458984E-3</c:v>
                </c:pt>
                <c:pt idx="18696">
                  <c:v>1.007080078125E-3</c:v>
                </c:pt>
                <c:pt idx="18697">
                  <c:v>1.007080078125E-3</c:v>
                </c:pt>
                <c:pt idx="18698">
                  <c:v>1.0068416595458984E-3</c:v>
                </c:pt>
                <c:pt idx="18699">
                  <c:v>1.007080078125E-3</c:v>
                </c:pt>
                <c:pt idx="18700">
                  <c:v>1.007080078125E-3</c:v>
                </c:pt>
                <c:pt idx="18701">
                  <c:v>1.0068416595458984E-3</c:v>
                </c:pt>
                <c:pt idx="18702">
                  <c:v>1.007080078125E-3</c:v>
                </c:pt>
                <c:pt idx="18703">
                  <c:v>1.0080337524414063E-3</c:v>
                </c:pt>
                <c:pt idx="18704">
                  <c:v>1.007080078125E-3</c:v>
                </c:pt>
                <c:pt idx="18705">
                  <c:v>1.0068416595458984E-3</c:v>
                </c:pt>
                <c:pt idx="18706">
                  <c:v>1.007080078125E-3</c:v>
                </c:pt>
                <c:pt idx="18707">
                  <c:v>1.007080078125E-3</c:v>
                </c:pt>
                <c:pt idx="18708">
                  <c:v>1.0068416595458984E-3</c:v>
                </c:pt>
                <c:pt idx="18709">
                  <c:v>1.007080078125E-3</c:v>
                </c:pt>
                <c:pt idx="18710">
                  <c:v>1.007080078125E-3</c:v>
                </c:pt>
                <c:pt idx="18711">
                  <c:v>1.0068416595458984E-3</c:v>
                </c:pt>
                <c:pt idx="18712">
                  <c:v>1.007080078125E-3</c:v>
                </c:pt>
                <c:pt idx="18713">
                  <c:v>1.007080078125E-3</c:v>
                </c:pt>
                <c:pt idx="18714">
                  <c:v>1.0068416595458984E-3</c:v>
                </c:pt>
                <c:pt idx="18715">
                  <c:v>1.007080078125E-3</c:v>
                </c:pt>
                <c:pt idx="18716">
                  <c:v>1.0080337524414063E-3</c:v>
                </c:pt>
                <c:pt idx="18717">
                  <c:v>1.0068416595458984E-3</c:v>
                </c:pt>
                <c:pt idx="18718">
                  <c:v>1.007080078125E-3</c:v>
                </c:pt>
                <c:pt idx="18719">
                  <c:v>1.007080078125E-3</c:v>
                </c:pt>
                <c:pt idx="18720">
                  <c:v>1.0068416595458984E-3</c:v>
                </c:pt>
                <c:pt idx="18721">
                  <c:v>1.007080078125E-3</c:v>
                </c:pt>
                <c:pt idx="18722">
                  <c:v>1.007080078125E-3</c:v>
                </c:pt>
                <c:pt idx="18723">
                  <c:v>1.0068416595458984E-3</c:v>
                </c:pt>
                <c:pt idx="18724">
                  <c:v>1.007080078125E-3</c:v>
                </c:pt>
                <c:pt idx="18725">
                  <c:v>1.007080078125E-3</c:v>
                </c:pt>
                <c:pt idx="18726">
                  <c:v>1.0068416595458984E-3</c:v>
                </c:pt>
                <c:pt idx="18727">
                  <c:v>1.007080078125E-3</c:v>
                </c:pt>
                <c:pt idx="18728">
                  <c:v>1.0080337524414063E-3</c:v>
                </c:pt>
                <c:pt idx="18729">
                  <c:v>1.007080078125E-3</c:v>
                </c:pt>
                <c:pt idx="18730">
                  <c:v>1.0068416595458984E-3</c:v>
                </c:pt>
                <c:pt idx="18731">
                  <c:v>1.007080078125E-3</c:v>
                </c:pt>
                <c:pt idx="18732">
                  <c:v>1.007080078125E-3</c:v>
                </c:pt>
                <c:pt idx="18733">
                  <c:v>1.0068416595458984E-3</c:v>
                </c:pt>
                <c:pt idx="18734">
                  <c:v>1.007080078125E-3</c:v>
                </c:pt>
                <c:pt idx="18735">
                  <c:v>1.007080078125E-3</c:v>
                </c:pt>
                <c:pt idx="18736">
                  <c:v>1.0068416595458984E-3</c:v>
                </c:pt>
                <c:pt idx="18737">
                  <c:v>1.007080078125E-3</c:v>
                </c:pt>
                <c:pt idx="18738">
                  <c:v>1.007080078125E-3</c:v>
                </c:pt>
                <c:pt idx="18739">
                  <c:v>1.0068416595458984E-3</c:v>
                </c:pt>
                <c:pt idx="18740">
                  <c:v>1.007080078125E-3</c:v>
                </c:pt>
                <c:pt idx="18741">
                  <c:v>1.0080337524414063E-3</c:v>
                </c:pt>
                <c:pt idx="18742">
                  <c:v>1.0068416595458984E-3</c:v>
                </c:pt>
                <c:pt idx="18743">
                  <c:v>1.007080078125E-3</c:v>
                </c:pt>
                <c:pt idx="18744">
                  <c:v>1.007080078125E-3</c:v>
                </c:pt>
                <c:pt idx="18745">
                  <c:v>1.0068416595458984E-3</c:v>
                </c:pt>
                <c:pt idx="18746">
                  <c:v>1.007080078125E-3</c:v>
                </c:pt>
                <c:pt idx="18747">
                  <c:v>1.007080078125E-3</c:v>
                </c:pt>
                <c:pt idx="18748">
                  <c:v>1.0068416595458984E-3</c:v>
                </c:pt>
                <c:pt idx="18749">
                  <c:v>1.007080078125E-3</c:v>
                </c:pt>
                <c:pt idx="18750">
                  <c:v>1.007080078125E-3</c:v>
                </c:pt>
                <c:pt idx="18751">
                  <c:v>1.0068416595458984E-3</c:v>
                </c:pt>
                <c:pt idx="18752">
                  <c:v>1.007080078125E-3</c:v>
                </c:pt>
                <c:pt idx="18753">
                  <c:v>1.0080337524414063E-3</c:v>
                </c:pt>
                <c:pt idx="18754">
                  <c:v>1.007080078125E-3</c:v>
                </c:pt>
                <c:pt idx="18755">
                  <c:v>1.0068416595458984E-3</c:v>
                </c:pt>
                <c:pt idx="18756">
                  <c:v>1.007080078125E-3</c:v>
                </c:pt>
                <c:pt idx="18757">
                  <c:v>1.007080078125E-3</c:v>
                </c:pt>
                <c:pt idx="18758">
                  <c:v>1.0068416595458984E-3</c:v>
                </c:pt>
                <c:pt idx="18759">
                  <c:v>1.007080078125E-3</c:v>
                </c:pt>
                <c:pt idx="18760">
                  <c:v>1.007080078125E-3</c:v>
                </c:pt>
                <c:pt idx="18761">
                  <c:v>1.0068416595458984E-3</c:v>
                </c:pt>
                <c:pt idx="18762">
                  <c:v>1.007080078125E-3</c:v>
                </c:pt>
                <c:pt idx="18763">
                  <c:v>1.007080078125E-3</c:v>
                </c:pt>
                <c:pt idx="18764">
                  <c:v>1.0068416595458984E-3</c:v>
                </c:pt>
                <c:pt idx="18765">
                  <c:v>1.007080078125E-3</c:v>
                </c:pt>
                <c:pt idx="18766">
                  <c:v>1.0080337524414063E-3</c:v>
                </c:pt>
                <c:pt idx="18767">
                  <c:v>1.0068416595458984E-3</c:v>
                </c:pt>
                <c:pt idx="18768">
                  <c:v>1.007080078125E-3</c:v>
                </c:pt>
                <c:pt idx="18769">
                  <c:v>1.007080078125E-3</c:v>
                </c:pt>
                <c:pt idx="18770">
                  <c:v>1.0068416595458984E-3</c:v>
                </c:pt>
                <c:pt idx="18771">
                  <c:v>1.007080078125E-3</c:v>
                </c:pt>
                <c:pt idx="18772">
                  <c:v>1.007080078125E-3</c:v>
                </c:pt>
                <c:pt idx="18773">
                  <c:v>1.0068416595458984E-3</c:v>
                </c:pt>
                <c:pt idx="18774">
                  <c:v>1.007080078125E-3</c:v>
                </c:pt>
                <c:pt idx="18775">
                  <c:v>1.007080078125E-3</c:v>
                </c:pt>
                <c:pt idx="18776">
                  <c:v>1.0068416595458984E-3</c:v>
                </c:pt>
                <c:pt idx="18777">
                  <c:v>1.007080078125E-3</c:v>
                </c:pt>
                <c:pt idx="18778">
                  <c:v>1.0080337524414063E-3</c:v>
                </c:pt>
                <c:pt idx="18779">
                  <c:v>1.007080078125E-3</c:v>
                </c:pt>
                <c:pt idx="18780">
                  <c:v>1.0068416595458984E-3</c:v>
                </c:pt>
                <c:pt idx="18781">
                  <c:v>1.007080078125E-3</c:v>
                </c:pt>
                <c:pt idx="18782">
                  <c:v>1.007080078125E-3</c:v>
                </c:pt>
                <c:pt idx="18783">
                  <c:v>1.0068416595458984E-3</c:v>
                </c:pt>
                <c:pt idx="18784">
                  <c:v>4.0282964706420898E-2</c:v>
                </c:pt>
                <c:pt idx="18785">
                  <c:v>1.007080078125E-3</c:v>
                </c:pt>
                <c:pt idx="18786">
                  <c:v>1.007080078125E-3</c:v>
                </c:pt>
                <c:pt idx="18787">
                  <c:v>1.0068416595458984E-3</c:v>
                </c:pt>
                <c:pt idx="18788">
                  <c:v>1.007080078125E-3</c:v>
                </c:pt>
                <c:pt idx="18789">
                  <c:v>1.0080337524414063E-3</c:v>
                </c:pt>
                <c:pt idx="18790">
                  <c:v>1.007080078125E-3</c:v>
                </c:pt>
                <c:pt idx="18791">
                  <c:v>1.0068416595458984E-3</c:v>
                </c:pt>
                <c:pt idx="18792">
                  <c:v>1.007080078125E-3</c:v>
                </c:pt>
                <c:pt idx="18793">
                  <c:v>1.007080078125E-3</c:v>
                </c:pt>
                <c:pt idx="18794">
                  <c:v>1.0068416595458984E-3</c:v>
                </c:pt>
                <c:pt idx="18795">
                  <c:v>1.007080078125E-3</c:v>
                </c:pt>
                <c:pt idx="18796">
                  <c:v>1.007080078125E-3</c:v>
                </c:pt>
                <c:pt idx="18797">
                  <c:v>1.0068416595458984E-3</c:v>
                </c:pt>
                <c:pt idx="18798">
                  <c:v>1.007080078125E-3</c:v>
                </c:pt>
                <c:pt idx="18799">
                  <c:v>1.007080078125E-3</c:v>
                </c:pt>
                <c:pt idx="18800">
                  <c:v>1.0068416595458984E-3</c:v>
                </c:pt>
                <c:pt idx="18801">
                  <c:v>1.007080078125E-3</c:v>
                </c:pt>
                <c:pt idx="18802">
                  <c:v>1.0080337524414063E-3</c:v>
                </c:pt>
                <c:pt idx="18803">
                  <c:v>1.0068416595458984E-3</c:v>
                </c:pt>
                <c:pt idx="18804">
                  <c:v>1.007080078125E-3</c:v>
                </c:pt>
                <c:pt idx="18805">
                  <c:v>1.007080078125E-3</c:v>
                </c:pt>
                <c:pt idx="18806">
                  <c:v>1.0068416595458984E-3</c:v>
                </c:pt>
                <c:pt idx="18807">
                  <c:v>1.007080078125E-3</c:v>
                </c:pt>
                <c:pt idx="18808">
                  <c:v>1.007080078125E-3</c:v>
                </c:pt>
                <c:pt idx="18809">
                  <c:v>1.0068416595458984E-3</c:v>
                </c:pt>
                <c:pt idx="18810">
                  <c:v>1.007080078125E-3</c:v>
                </c:pt>
                <c:pt idx="18811">
                  <c:v>1.007080078125E-3</c:v>
                </c:pt>
                <c:pt idx="18812">
                  <c:v>1.0068416595458984E-3</c:v>
                </c:pt>
                <c:pt idx="18813">
                  <c:v>1.007080078125E-3</c:v>
                </c:pt>
                <c:pt idx="18814">
                  <c:v>1.0080337524414063E-3</c:v>
                </c:pt>
                <c:pt idx="18815">
                  <c:v>1.007080078125E-3</c:v>
                </c:pt>
                <c:pt idx="18816">
                  <c:v>1.0068416595458984E-3</c:v>
                </c:pt>
                <c:pt idx="18817">
                  <c:v>1.007080078125E-3</c:v>
                </c:pt>
                <c:pt idx="18818">
                  <c:v>1.007080078125E-3</c:v>
                </c:pt>
                <c:pt idx="18819">
                  <c:v>1.0068416595458984E-3</c:v>
                </c:pt>
                <c:pt idx="18820">
                  <c:v>1.007080078125E-3</c:v>
                </c:pt>
                <c:pt idx="18821">
                  <c:v>1.007080078125E-3</c:v>
                </c:pt>
                <c:pt idx="18822">
                  <c:v>1.0068416595458984E-3</c:v>
                </c:pt>
                <c:pt idx="18823">
                  <c:v>1.007080078125E-3</c:v>
                </c:pt>
                <c:pt idx="18824">
                  <c:v>1.007080078125E-3</c:v>
                </c:pt>
                <c:pt idx="18825">
                  <c:v>1.0068416595458984E-3</c:v>
                </c:pt>
                <c:pt idx="18826">
                  <c:v>1.0080337524414063E-3</c:v>
                </c:pt>
                <c:pt idx="18827">
                  <c:v>1.007080078125E-3</c:v>
                </c:pt>
                <c:pt idx="18828">
                  <c:v>1.0068416595458984E-3</c:v>
                </c:pt>
                <c:pt idx="18829">
                  <c:v>1.007080078125E-3</c:v>
                </c:pt>
                <c:pt idx="18830">
                  <c:v>1.007080078125E-3</c:v>
                </c:pt>
                <c:pt idx="18831">
                  <c:v>1.0068416595458984E-3</c:v>
                </c:pt>
                <c:pt idx="18832">
                  <c:v>3.0210018157958984E-3</c:v>
                </c:pt>
                <c:pt idx="18833">
                  <c:v>1.007080078125E-3</c:v>
                </c:pt>
                <c:pt idx="18834">
                  <c:v>1.007080078125E-3</c:v>
                </c:pt>
                <c:pt idx="18835">
                  <c:v>1.0068416595458984E-3</c:v>
                </c:pt>
                <c:pt idx="18836">
                  <c:v>1.007080078125E-3</c:v>
                </c:pt>
                <c:pt idx="18837">
                  <c:v>1.0080337524414063E-3</c:v>
                </c:pt>
                <c:pt idx="18838">
                  <c:v>1.007080078125E-3</c:v>
                </c:pt>
                <c:pt idx="18839">
                  <c:v>1.0068416595458984E-3</c:v>
                </c:pt>
                <c:pt idx="18840">
                  <c:v>1.007080078125E-3</c:v>
                </c:pt>
                <c:pt idx="18841">
                  <c:v>1.007080078125E-3</c:v>
                </c:pt>
                <c:pt idx="18842">
                  <c:v>1.0068416595458984E-3</c:v>
                </c:pt>
                <c:pt idx="18843">
                  <c:v>1.007080078125E-3</c:v>
                </c:pt>
                <c:pt idx="18844">
                  <c:v>1.007080078125E-3</c:v>
                </c:pt>
                <c:pt idx="18845">
                  <c:v>1.0068416595458984E-3</c:v>
                </c:pt>
                <c:pt idx="18846">
                  <c:v>1.007080078125E-3</c:v>
                </c:pt>
                <c:pt idx="18847">
                  <c:v>1.007080078125E-3</c:v>
                </c:pt>
                <c:pt idx="18848">
                  <c:v>1.0068416595458984E-3</c:v>
                </c:pt>
                <c:pt idx="18849">
                  <c:v>1.0080337524414063E-3</c:v>
                </c:pt>
                <c:pt idx="18850">
                  <c:v>1.007080078125E-3</c:v>
                </c:pt>
                <c:pt idx="18851">
                  <c:v>1.0068416595458984E-3</c:v>
                </c:pt>
                <c:pt idx="18852">
                  <c:v>1.007080078125E-3</c:v>
                </c:pt>
                <c:pt idx="18853">
                  <c:v>1.007080078125E-3</c:v>
                </c:pt>
                <c:pt idx="18854">
                  <c:v>1.0068416595458984E-3</c:v>
                </c:pt>
                <c:pt idx="18855">
                  <c:v>1.007080078125E-3</c:v>
                </c:pt>
                <c:pt idx="18856">
                  <c:v>1.007080078125E-3</c:v>
                </c:pt>
                <c:pt idx="18857">
                  <c:v>1.0068416595458984E-3</c:v>
                </c:pt>
                <c:pt idx="18858">
                  <c:v>1.007080078125E-3</c:v>
                </c:pt>
                <c:pt idx="18859">
                  <c:v>1.007080078125E-3</c:v>
                </c:pt>
                <c:pt idx="18860">
                  <c:v>1.0068416595458984E-3</c:v>
                </c:pt>
                <c:pt idx="18861">
                  <c:v>1.007080078125E-3</c:v>
                </c:pt>
                <c:pt idx="18862">
                  <c:v>1.0080337524414063E-3</c:v>
                </c:pt>
                <c:pt idx="18863">
                  <c:v>1.007080078125E-3</c:v>
                </c:pt>
                <c:pt idx="18864">
                  <c:v>1.0068416595458984E-3</c:v>
                </c:pt>
                <c:pt idx="18865">
                  <c:v>1.007080078125E-3</c:v>
                </c:pt>
                <c:pt idx="18866">
                  <c:v>1.007080078125E-3</c:v>
                </c:pt>
                <c:pt idx="18867">
                  <c:v>1.0068416595458984E-3</c:v>
                </c:pt>
                <c:pt idx="18868">
                  <c:v>1.007080078125E-3</c:v>
                </c:pt>
                <c:pt idx="18869">
                  <c:v>1.007080078125E-3</c:v>
                </c:pt>
                <c:pt idx="18870">
                  <c:v>1.0068416595458984E-3</c:v>
                </c:pt>
                <c:pt idx="18871">
                  <c:v>1.007080078125E-3</c:v>
                </c:pt>
                <c:pt idx="18872">
                  <c:v>1.007080078125E-3</c:v>
                </c:pt>
                <c:pt idx="18873">
                  <c:v>1.0068416595458984E-3</c:v>
                </c:pt>
                <c:pt idx="18874">
                  <c:v>1.0080337524414063E-3</c:v>
                </c:pt>
                <c:pt idx="18875">
                  <c:v>1.007080078125E-3</c:v>
                </c:pt>
                <c:pt idx="18876">
                  <c:v>1.0068416595458984E-3</c:v>
                </c:pt>
                <c:pt idx="18877">
                  <c:v>1.007080078125E-3</c:v>
                </c:pt>
                <c:pt idx="18878">
                  <c:v>1.007080078125E-3</c:v>
                </c:pt>
                <c:pt idx="18879">
                  <c:v>1.0068416595458984E-3</c:v>
                </c:pt>
                <c:pt idx="18880">
                  <c:v>1.007080078125E-3</c:v>
                </c:pt>
                <c:pt idx="18881">
                  <c:v>1.007080078125E-3</c:v>
                </c:pt>
                <c:pt idx="18882">
                  <c:v>1.0068416595458984E-3</c:v>
                </c:pt>
                <c:pt idx="18883">
                  <c:v>1.007080078125E-3</c:v>
                </c:pt>
                <c:pt idx="18884">
                  <c:v>1.007080078125E-3</c:v>
                </c:pt>
                <c:pt idx="18885">
                  <c:v>1.0068416595458984E-3</c:v>
                </c:pt>
                <c:pt idx="18886">
                  <c:v>1.007080078125E-3</c:v>
                </c:pt>
                <c:pt idx="18887">
                  <c:v>1.0080337524414063E-3</c:v>
                </c:pt>
                <c:pt idx="18888">
                  <c:v>1.007080078125E-3</c:v>
                </c:pt>
                <c:pt idx="18889">
                  <c:v>1.0068416595458984E-3</c:v>
                </c:pt>
                <c:pt idx="18890">
                  <c:v>1.007080078125E-3</c:v>
                </c:pt>
                <c:pt idx="18891">
                  <c:v>1.007080078125E-3</c:v>
                </c:pt>
                <c:pt idx="18892">
                  <c:v>1.0068416595458984E-3</c:v>
                </c:pt>
                <c:pt idx="18893">
                  <c:v>1.007080078125E-3</c:v>
                </c:pt>
                <c:pt idx="18894">
                  <c:v>1.007080078125E-3</c:v>
                </c:pt>
                <c:pt idx="18895">
                  <c:v>1.0068416595458984E-3</c:v>
                </c:pt>
                <c:pt idx="18896">
                  <c:v>1.007080078125E-3</c:v>
                </c:pt>
                <c:pt idx="18897">
                  <c:v>1.007080078125E-3</c:v>
                </c:pt>
                <c:pt idx="18898">
                  <c:v>1.0068416595458984E-3</c:v>
                </c:pt>
                <c:pt idx="18899">
                  <c:v>1.0080337524414063E-3</c:v>
                </c:pt>
                <c:pt idx="18900">
                  <c:v>1.007080078125E-3</c:v>
                </c:pt>
                <c:pt idx="18901">
                  <c:v>1.0068416595458984E-3</c:v>
                </c:pt>
                <c:pt idx="18902">
                  <c:v>1.007080078125E-3</c:v>
                </c:pt>
                <c:pt idx="18903">
                  <c:v>1.007080078125E-3</c:v>
                </c:pt>
                <c:pt idx="18904">
                  <c:v>1.0068416595458984E-3</c:v>
                </c:pt>
                <c:pt idx="18905">
                  <c:v>1.007080078125E-3</c:v>
                </c:pt>
                <c:pt idx="18906">
                  <c:v>1.007080078125E-3</c:v>
                </c:pt>
                <c:pt idx="18907">
                  <c:v>1.0068416595458984E-3</c:v>
                </c:pt>
                <c:pt idx="18908">
                  <c:v>1.007080078125E-3</c:v>
                </c:pt>
                <c:pt idx="18909">
                  <c:v>1.007080078125E-3</c:v>
                </c:pt>
                <c:pt idx="18910">
                  <c:v>1.0068416595458984E-3</c:v>
                </c:pt>
                <c:pt idx="18911">
                  <c:v>1.007080078125E-3</c:v>
                </c:pt>
                <c:pt idx="18912">
                  <c:v>1.0080337524414063E-3</c:v>
                </c:pt>
                <c:pt idx="18913">
                  <c:v>1.007080078125E-3</c:v>
                </c:pt>
                <c:pt idx="18914">
                  <c:v>1.0068416595458984E-3</c:v>
                </c:pt>
                <c:pt idx="18915">
                  <c:v>1.007080078125E-3</c:v>
                </c:pt>
                <c:pt idx="18916">
                  <c:v>1.007080078125E-3</c:v>
                </c:pt>
                <c:pt idx="18917">
                  <c:v>1.0068416595458984E-3</c:v>
                </c:pt>
                <c:pt idx="18918">
                  <c:v>1.007080078125E-3</c:v>
                </c:pt>
                <c:pt idx="18919">
                  <c:v>1.007080078125E-3</c:v>
                </c:pt>
                <c:pt idx="18920">
                  <c:v>1.0068416595458984E-3</c:v>
                </c:pt>
                <c:pt idx="18921">
                  <c:v>1.007080078125E-3</c:v>
                </c:pt>
                <c:pt idx="18922">
                  <c:v>1.007080078125E-3</c:v>
                </c:pt>
                <c:pt idx="18923">
                  <c:v>1.0068416595458984E-3</c:v>
                </c:pt>
                <c:pt idx="18924">
                  <c:v>1.0080337524414063E-3</c:v>
                </c:pt>
                <c:pt idx="18925">
                  <c:v>1.007080078125E-3</c:v>
                </c:pt>
                <c:pt idx="18926">
                  <c:v>1.0068416595458984E-3</c:v>
                </c:pt>
                <c:pt idx="18927">
                  <c:v>1.007080078125E-3</c:v>
                </c:pt>
                <c:pt idx="18928">
                  <c:v>1.007080078125E-3</c:v>
                </c:pt>
                <c:pt idx="18929">
                  <c:v>1.0068416595458984E-3</c:v>
                </c:pt>
                <c:pt idx="18930">
                  <c:v>1.007080078125E-3</c:v>
                </c:pt>
                <c:pt idx="18931">
                  <c:v>1.007080078125E-3</c:v>
                </c:pt>
                <c:pt idx="18932">
                  <c:v>1.0068416595458984E-3</c:v>
                </c:pt>
                <c:pt idx="18933">
                  <c:v>1.007080078125E-3</c:v>
                </c:pt>
                <c:pt idx="18934">
                  <c:v>1.007080078125E-3</c:v>
                </c:pt>
                <c:pt idx="18935">
                  <c:v>1.0068416595458984E-3</c:v>
                </c:pt>
                <c:pt idx="18936">
                  <c:v>1.007080078125E-3</c:v>
                </c:pt>
                <c:pt idx="18937">
                  <c:v>1.0080337524414063E-3</c:v>
                </c:pt>
                <c:pt idx="18938">
                  <c:v>1.007080078125E-3</c:v>
                </c:pt>
                <c:pt idx="18939">
                  <c:v>1.0068416595458984E-3</c:v>
                </c:pt>
                <c:pt idx="18940">
                  <c:v>1.007080078125E-3</c:v>
                </c:pt>
                <c:pt idx="18941">
                  <c:v>1.007080078125E-3</c:v>
                </c:pt>
                <c:pt idx="18942">
                  <c:v>1.0068416595458984E-3</c:v>
                </c:pt>
                <c:pt idx="18943">
                  <c:v>1.007080078125E-3</c:v>
                </c:pt>
                <c:pt idx="18944">
                  <c:v>1.007080078125E-3</c:v>
                </c:pt>
                <c:pt idx="18945">
                  <c:v>1.0068416595458984E-3</c:v>
                </c:pt>
                <c:pt idx="18946">
                  <c:v>1.007080078125E-3</c:v>
                </c:pt>
                <c:pt idx="18947">
                  <c:v>1.007080078125E-3</c:v>
                </c:pt>
                <c:pt idx="18948">
                  <c:v>1.0068416595458984E-3</c:v>
                </c:pt>
                <c:pt idx="18949">
                  <c:v>1.0080337524414063E-3</c:v>
                </c:pt>
                <c:pt idx="18950">
                  <c:v>1.007080078125E-3</c:v>
                </c:pt>
                <c:pt idx="18951">
                  <c:v>1.0068416595458984E-3</c:v>
                </c:pt>
                <c:pt idx="18952">
                  <c:v>1.007080078125E-3</c:v>
                </c:pt>
                <c:pt idx="18953">
                  <c:v>1.007080078125E-3</c:v>
                </c:pt>
                <c:pt idx="18954">
                  <c:v>1.0068416595458984E-3</c:v>
                </c:pt>
                <c:pt idx="18955">
                  <c:v>1.007080078125E-3</c:v>
                </c:pt>
                <c:pt idx="18956">
                  <c:v>1.007080078125E-3</c:v>
                </c:pt>
                <c:pt idx="18957">
                  <c:v>1.0068416595458984E-3</c:v>
                </c:pt>
                <c:pt idx="18958">
                  <c:v>1.007080078125E-3</c:v>
                </c:pt>
                <c:pt idx="18959">
                  <c:v>1.007080078125E-3</c:v>
                </c:pt>
                <c:pt idx="18960">
                  <c:v>1.0068416595458984E-3</c:v>
                </c:pt>
                <c:pt idx="18961">
                  <c:v>1.007080078125E-3</c:v>
                </c:pt>
                <c:pt idx="18962">
                  <c:v>1.0080337524414063E-3</c:v>
                </c:pt>
                <c:pt idx="18963">
                  <c:v>1.007080078125E-3</c:v>
                </c:pt>
                <c:pt idx="18964">
                  <c:v>1.0068416595458984E-3</c:v>
                </c:pt>
                <c:pt idx="18965">
                  <c:v>1.007080078125E-3</c:v>
                </c:pt>
                <c:pt idx="18966">
                  <c:v>1.007080078125E-3</c:v>
                </c:pt>
                <c:pt idx="18967">
                  <c:v>1.0068416595458984E-3</c:v>
                </c:pt>
                <c:pt idx="18968">
                  <c:v>1.007080078125E-3</c:v>
                </c:pt>
                <c:pt idx="18969">
                  <c:v>1.007080078125E-3</c:v>
                </c:pt>
                <c:pt idx="18970">
                  <c:v>1.0068416595458984E-3</c:v>
                </c:pt>
                <c:pt idx="18971">
                  <c:v>1.007080078125E-3</c:v>
                </c:pt>
                <c:pt idx="18972">
                  <c:v>1.007080078125E-3</c:v>
                </c:pt>
                <c:pt idx="18973">
                  <c:v>1.0068416595458984E-3</c:v>
                </c:pt>
                <c:pt idx="18974">
                  <c:v>1.0080337524414063E-3</c:v>
                </c:pt>
                <c:pt idx="18975">
                  <c:v>1.007080078125E-3</c:v>
                </c:pt>
                <c:pt idx="18976">
                  <c:v>1.0068416595458984E-3</c:v>
                </c:pt>
                <c:pt idx="18977">
                  <c:v>1.007080078125E-3</c:v>
                </c:pt>
                <c:pt idx="18978">
                  <c:v>1.007080078125E-3</c:v>
                </c:pt>
                <c:pt idx="18979">
                  <c:v>1.0068416595458984E-3</c:v>
                </c:pt>
                <c:pt idx="18980">
                  <c:v>1.007080078125E-3</c:v>
                </c:pt>
                <c:pt idx="18981">
                  <c:v>1.007080078125E-3</c:v>
                </c:pt>
                <c:pt idx="18982">
                  <c:v>1.0068416595458984E-3</c:v>
                </c:pt>
                <c:pt idx="18983">
                  <c:v>1.007080078125E-3</c:v>
                </c:pt>
                <c:pt idx="18984">
                  <c:v>1.007080078125E-3</c:v>
                </c:pt>
                <c:pt idx="18985">
                  <c:v>1.0068416595458984E-3</c:v>
                </c:pt>
                <c:pt idx="18986">
                  <c:v>1.007080078125E-3</c:v>
                </c:pt>
                <c:pt idx="18987">
                  <c:v>1.0080337524414063E-3</c:v>
                </c:pt>
                <c:pt idx="18988">
                  <c:v>1.007080078125E-3</c:v>
                </c:pt>
                <c:pt idx="18989">
                  <c:v>1.0068416595458984E-3</c:v>
                </c:pt>
                <c:pt idx="18990">
                  <c:v>1.007080078125E-3</c:v>
                </c:pt>
                <c:pt idx="18991">
                  <c:v>1.007080078125E-3</c:v>
                </c:pt>
                <c:pt idx="18992">
                  <c:v>1.0068416595458984E-3</c:v>
                </c:pt>
                <c:pt idx="18993">
                  <c:v>1.007080078125E-3</c:v>
                </c:pt>
                <c:pt idx="18994">
                  <c:v>1.007080078125E-3</c:v>
                </c:pt>
                <c:pt idx="18995">
                  <c:v>1.0068416595458984E-3</c:v>
                </c:pt>
                <c:pt idx="18996">
                  <c:v>1.007080078125E-3</c:v>
                </c:pt>
                <c:pt idx="18997">
                  <c:v>1.007080078125E-3</c:v>
                </c:pt>
                <c:pt idx="18998">
                  <c:v>1.0068416595458984E-3</c:v>
                </c:pt>
                <c:pt idx="18999">
                  <c:v>1.0080337524414063E-3</c:v>
                </c:pt>
                <c:pt idx="19000">
                  <c:v>1.007080078125E-3</c:v>
                </c:pt>
                <c:pt idx="19001">
                  <c:v>1.0068416595458984E-3</c:v>
                </c:pt>
                <c:pt idx="19002">
                  <c:v>5.0351619720458984E-3</c:v>
                </c:pt>
                <c:pt idx="19003">
                  <c:v>1.0068416595458984E-3</c:v>
                </c:pt>
                <c:pt idx="19004">
                  <c:v>1.007080078125E-3</c:v>
                </c:pt>
                <c:pt idx="19005">
                  <c:v>1.007080078125E-3</c:v>
                </c:pt>
                <c:pt idx="19006">
                  <c:v>1.0068416595458984E-3</c:v>
                </c:pt>
                <c:pt idx="19007">
                  <c:v>1.007080078125E-3</c:v>
                </c:pt>
                <c:pt idx="19008">
                  <c:v>1.0080337524414063E-3</c:v>
                </c:pt>
                <c:pt idx="19009">
                  <c:v>1.007080078125E-3</c:v>
                </c:pt>
                <c:pt idx="19010">
                  <c:v>1.0068416595458984E-3</c:v>
                </c:pt>
                <c:pt idx="19011">
                  <c:v>1.007080078125E-3</c:v>
                </c:pt>
                <c:pt idx="19012">
                  <c:v>1.007080078125E-3</c:v>
                </c:pt>
                <c:pt idx="19013">
                  <c:v>1.0068416595458984E-3</c:v>
                </c:pt>
                <c:pt idx="19014">
                  <c:v>1.007080078125E-3</c:v>
                </c:pt>
                <c:pt idx="19015">
                  <c:v>1.007080078125E-3</c:v>
                </c:pt>
                <c:pt idx="19016">
                  <c:v>1.0068416595458984E-3</c:v>
                </c:pt>
                <c:pt idx="19017">
                  <c:v>1.007080078125E-3</c:v>
                </c:pt>
                <c:pt idx="19018">
                  <c:v>1.007080078125E-3</c:v>
                </c:pt>
                <c:pt idx="19019">
                  <c:v>1.0068416595458984E-3</c:v>
                </c:pt>
                <c:pt idx="19020">
                  <c:v>1.0080337524414063E-3</c:v>
                </c:pt>
                <c:pt idx="19021">
                  <c:v>1.007080078125E-3</c:v>
                </c:pt>
                <c:pt idx="19022">
                  <c:v>1.0068416595458984E-3</c:v>
                </c:pt>
                <c:pt idx="19023">
                  <c:v>1.007080078125E-3</c:v>
                </c:pt>
                <c:pt idx="19024">
                  <c:v>1.007080078125E-3</c:v>
                </c:pt>
                <c:pt idx="19025">
                  <c:v>1.0068416595458984E-3</c:v>
                </c:pt>
                <c:pt idx="19026">
                  <c:v>1.007080078125E-3</c:v>
                </c:pt>
                <c:pt idx="19027">
                  <c:v>1.007080078125E-3</c:v>
                </c:pt>
                <c:pt idx="19028">
                  <c:v>1.0068416595458984E-3</c:v>
                </c:pt>
                <c:pt idx="19029">
                  <c:v>1.007080078125E-3</c:v>
                </c:pt>
                <c:pt idx="19030">
                  <c:v>1.007080078125E-3</c:v>
                </c:pt>
                <c:pt idx="19031">
                  <c:v>1.0068416595458984E-3</c:v>
                </c:pt>
                <c:pt idx="19032">
                  <c:v>1.007080078125E-3</c:v>
                </c:pt>
                <c:pt idx="19033">
                  <c:v>1.0080337524414063E-3</c:v>
                </c:pt>
                <c:pt idx="19034">
                  <c:v>1.007080078125E-3</c:v>
                </c:pt>
                <c:pt idx="19035">
                  <c:v>1.0068416595458984E-3</c:v>
                </c:pt>
                <c:pt idx="19036">
                  <c:v>1.007080078125E-3</c:v>
                </c:pt>
                <c:pt idx="19037">
                  <c:v>1.007080078125E-3</c:v>
                </c:pt>
                <c:pt idx="19038">
                  <c:v>1.0068416595458984E-3</c:v>
                </c:pt>
                <c:pt idx="19039">
                  <c:v>1.007080078125E-3</c:v>
                </c:pt>
                <c:pt idx="19040">
                  <c:v>1.007080078125E-3</c:v>
                </c:pt>
                <c:pt idx="19041">
                  <c:v>9.0639591217041016E-3</c:v>
                </c:pt>
                <c:pt idx="19042">
                  <c:v>1.0068416595458984E-3</c:v>
                </c:pt>
                <c:pt idx="19043">
                  <c:v>1.007080078125E-3</c:v>
                </c:pt>
                <c:pt idx="19044">
                  <c:v>1.007080078125E-3</c:v>
                </c:pt>
                <c:pt idx="19045">
                  <c:v>1.0068416595458984E-3</c:v>
                </c:pt>
                <c:pt idx="19046">
                  <c:v>1.007080078125E-3</c:v>
                </c:pt>
                <c:pt idx="19047">
                  <c:v>1.007080078125E-3</c:v>
                </c:pt>
                <c:pt idx="19048">
                  <c:v>1.0068416595458984E-3</c:v>
                </c:pt>
                <c:pt idx="19049">
                  <c:v>1.007080078125E-3</c:v>
                </c:pt>
                <c:pt idx="19050">
                  <c:v>1.0080337524414063E-3</c:v>
                </c:pt>
                <c:pt idx="19051">
                  <c:v>1.007080078125E-3</c:v>
                </c:pt>
                <c:pt idx="19052">
                  <c:v>1.0068416595458984E-3</c:v>
                </c:pt>
                <c:pt idx="19053">
                  <c:v>1.007080078125E-3</c:v>
                </c:pt>
                <c:pt idx="19054">
                  <c:v>1.007080078125E-3</c:v>
                </c:pt>
                <c:pt idx="19055">
                  <c:v>1.0068416595458984E-3</c:v>
                </c:pt>
                <c:pt idx="19056">
                  <c:v>1.007080078125E-3</c:v>
                </c:pt>
                <c:pt idx="19057">
                  <c:v>1.0068416595458984E-3</c:v>
                </c:pt>
                <c:pt idx="19058">
                  <c:v>1.6113042831420898E-2</c:v>
                </c:pt>
                <c:pt idx="19059">
                  <c:v>1.007080078125E-3</c:v>
                </c:pt>
                <c:pt idx="19060">
                  <c:v>1.0080337524414063E-3</c:v>
                </c:pt>
                <c:pt idx="19061">
                  <c:v>1.007080078125E-3</c:v>
                </c:pt>
                <c:pt idx="19062">
                  <c:v>1.0068416595458984E-3</c:v>
                </c:pt>
                <c:pt idx="19063">
                  <c:v>1.007080078125E-3</c:v>
                </c:pt>
                <c:pt idx="19064">
                  <c:v>1.0068416595458984E-3</c:v>
                </c:pt>
                <c:pt idx="19065">
                  <c:v>1.007080078125E-3</c:v>
                </c:pt>
                <c:pt idx="19066">
                  <c:v>1.007080078125E-3</c:v>
                </c:pt>
                <c:pt idx="19067">
                  <c:v>1.0068416595458984E-3</c:v>
                </c:pt>
                <c:pt idx="19068">
                  <c:v>1.007080078125E-3</c:v>
                </c:pt>
                <c:pt idx="19069">
                  <c:v>1.007080078125E-3</c:v>
                </c:pt>
                <c:pt idx="19070">
                  <c:v>1.0068416595458984E-3</c:v>
                </c:pt>
                <c:pt idx="19071">
                  <c:v>1.007080078125E-3</c:v>
                </c:pt>
                <c:pt idx="19072">
                  <c:v>1.0080337524414063E-3</c:v>
                </c:pt>
                <c:pt idx="19073">
                  <c:v>1.007080078125E-3</c:v>
                </c:pt>
                <c:pt idx="19074">
                  <c:v>1.0068416595458984E-3</c:v>
                </c:pt>
                <c:pt idx="19075">
                  <c:v>1.007080078125E-3</c:v>
                </c:pt>
                <c:pt idx="19076">
                  <c:v>1.007080078125E-3</c:v>
                </c:pt>
                <c:pt idx="19077">
                  <c:v>1.0068416595458984E-3</c:v>
                </c:pt>
                <c:pt idx="19078">
                  <c:v>1.007080078125E-3</c:v>
                </c:pt>
                <c:pt idx="19079">
                  <c:v>1.007080078125E-3</c:v>
                </c:pt>
                <c:pt idx="19080">
                  <c:v>1.0068416595458984E-3</c:v>
                </c:pt>
                <c:pt idx="19081">
                  <c:v>1.007080078125E-3</c:v>
                </c:pt>
                <c:pt idx="19082">
                  <c:v>1.007080078125E-3</c:v>
                </c:pt>
                <c:pt idx="19083">
                  <c:v>1.0068416595458984E-3</c:v>
                </c:pt>
                <c:pt idx="19084">
                  <c:v>1.007080078125E-3</c:v>
                </c:pt>
                <c:pt idx="19085">
                  <c:v>1.0080337524414063E-3</c:v>
                </c:pt>
                <c:pt idx="19086">
                  <c:v>1.0068416595458984E-3</c:v>
                </c:pt>
                <c:pt idx="19087">
                  <c:v>1.007080078125E-3</c:v>
                </c:pt>
                <c:pt idx="19088">
                  <c:v>1.007080078125E-3</c:v>
                </c:pt>
                <c:pt idx="19089">
                  <c:v>1.0068416595458984E-3</c:v>
                </c:pt>
                <c:pt idx="19090">
                  <c:v>1.007080078125E-3</c:v>
                </c:pt>
                <c:pt idx="19091">
                  <c:v>1.007080078125E-3</c:v>
                </c:pt>
                <c:pt idx="19092">
                  <c:v>1.0068416595458984E-3</c:v>
                </c:pt>
                <c:pt idx="19093">
                  <c:v>1.007080078125E-3</c:v>
                </c:pt>
                <c:pt idx="19094">
                  <c:v>1.007080078125E-3</c:v>
                </c:pt>
                <c:pt idx="19095">
                  <c:v>1.0068416595458984E-3</c:v>
                </c:pt>
                <c:pt idx="19096">
                  <c:v>1.007080078125E-3</c:v>
                </c:pt>
                <c:pt idx="19097">
                  <c:v>1.0080337524414063E-3</c:v>
                </c:pt>
                <c:pt idx="19098">
                  <c:v>1.007080078125E-3</c:v>
                </c:pt>
                <c:pt idx="19099">
                  <c:v>1.0068416595458984E-3</c:v>
                </c:pt>
                <c:pt idx="19100">
                  <c:v>1.007080078125E-3</c:v>
                </c:pt>
                <c:pt idx="19101">
                  <c:v>1.007080078125E-3</c:v>
                </c:pt>
                <c:pt idx="19102">
                  <c:v>1.0068416595458984E-3</c:v>
                </c:pt>
                <c:pt idx="19103">
                  <c:v>1.007080078125E-3</c:v>
                </c:pt>
                <c:pt idx="19104">
                  <c:v>1.007080078125E-3</c:v>
                </c:pt>
                <c:pt idx="19105">
                  <c:v>1.0068416595458984E-3</c:v>
                </c:pt>
                <c:pt idx="19106">
                  <c:v>1.007080078125E-3</c:v>
                </c:pt>
                <c:pt idx="19107">
                  <c:v>1.007080078125E-3</c:v>
                </c:pt>
                <c:pt idx="19108">
                  <c:v>1.0068416595458984E-3</c:v>
                </c:pt>
                <c:pt idx="19109">
                  <c:v>1.007080078125E-3</c:v>
                </c:pt>
                <c:pt idx="19110">
                  <c:v>1.0080337524414063E-3</c:v>
                </c:pt>
                <c:pt idx="19111">
                  <c:v>1.0068416595458984E-3</c:v>
                </c:pt>
                <c:pt idx="19112">
                  <c:v>1.007080078125E-3</c:v>
                </c:pt>
                <c:pt idx="19113">
                  <c:v>1.007080078125E-3</c:v>
                </c:pt>
                <c:pt idx="19114">
                  <c:v>1.0068416595458984E-3</c:v>
                </c:pt>
                <c:pt idx="19115">
                  <c:v>1.007080078125E-3</c:v>
                </c:pt>
                <c:pt idx="19116">
                  <c:v>1.007080078125E-3</c:v>
                </c:pt>
                <c:pt idx="19117">
                  <c:v>1.0068416595458984E-3</c:v>
                </c:pt>
                <c:pt idx="19118">
                  <c:v>1.007080078125E-3</c:v>
                </c:pt>
                <c:pt idx="19119">
                  <c:v>1.007080078125E-3</c:v>
                </c:pt>
                <c:pt idx="19120">
                  <c:v>1.0068416595458984E-3</c:v>
                </c:pt>
                <c:pt idx="19121">
                  <c:v>1.007080078125E-3</c:v>
                </c:pt>
                <c:pt idx="19122">
                  <c:v>1.0080337524414063E-3</c:v>
                </c:pt>
                <c:pt idx="19123">
                  <c:v>1.007080078125E-3</c:v>
                </c:pt>
                <c:pt idx="19124">
                  <c:v>1.0068416595458984E-3</c:v>
                </c:pt>
                <c:pt idx="19125">
                  <c:v>1.007080078125E-3</c:v>
                </c:pt>
                <c:pt idx="19126">
                  <c:v>1.007080078125E-3</c:v>
                </c:pt>
                <c:pt idx="19127">
                  <c:v>1.0068416595458984E-3</c:v>
                </c:pt>
                <c:pt idx="19128">
                  <c:v>1.007080078125E-3</c:v>
                </c:pt>
                <c:pt idx="19129">
                  <c:v>1.007080078125E-3</c:v>
                </c:pt>
                <c:pt idx="19130">
                  <c:v>1.0068416595458984E-3</c:v>
                </c:pt>
                <c:pt idx="19131">
                  <c:v>1.007080078125E-3</c:v>
                </c:pt>
                <c:pt idx="19132">
                  <c:v>1.007080078125E-3</c:v>
                </c:pt>
                <c:pt idx="19133">
                  <c:v>1.0068416595458984E-3</c:v>
                </c:pt>
                <c:pt idx="19134">
                  <c:v>1.007080078125E-3</c:v>
                </c:pt>
                <c:pt idx="19135">
                  <c:v>1.0080337524414063E-3</c:v>
                </c:pt>
                <c:pt idx="19136">
                  <c:v>1.0068416595458984E-3</c:v>
                </c:pt>
                <c:pt idx="19137">
                  <c:v>1.007080078125E-3</c:v>
                </c:pt>
                <c:pt idx="19138">
                  <c:v>1.007080078125E-3</c:v>
                </c:pt>
                <c:pt idx="19139">
                  <c:v>1.0068416595458984E-3</c:v>
                </c:pt>
                <c:pt idx="19140">
                  <c:v>1.007080078125E-3</c:v>
                </c:pt>
                <c:pt idx="19141">
                  <c:v>1.007080078125E-3</c:v>
                </c:pt>
                <c:pt idx="19142">
                  <c:v>1.0068416595458984E-3</c:v>
                </c:pt>
                <c:pt idx="19143">
                  <c:v>1.007080078125E-3</c:v>
                </c:pt>
                <c:pt idx="19144">
                  <c:v>1.007080078125E-3</c:v>
                </c:pt>
                <c:pt idx="19145">
                  <c:v>1.0068416595458984E-3</c:v>
                </c:pt>
                <c:pt idx="19146">
                  <c:v>1.007080078125E-3</c:v>
                </c:pt>
                <c:pt idx="19147">
                  <c:v>1.0080337524414063E-3</c:v>
                </c:pt>
                <c:pt idx="19148">
                  <c:v>1.007080078125E-3</c:v>
                </c:pt>
                <c:pt idx="19149">
                  <c:v>1.0068416595458984E-3</c:v>
                </c:pt>
                <c:pt idx="19150">
                  <c:v>1.007080078125E-3</c:v>
                </c:pt>
                <c:pt idx="19151">
                  <c:v>1.007080078125E-3</c:v>
                </c:pt>
                <c:pt idx="19152">
                  <c:v>1.0068416595458984E-3</c:v>
                </c:pt>
                <c:pt idx="19153">
                  <c:v>1.007080078125E-3</c:v>
                </c:pt>
                <c:pt idx="19154">
                  <c:v>1.007080078125E-3</c:v>
                </c:pt>
                <c:pt idx="19155">
                  <c:v>1.0068416595458984E-3</c:v>
                </c:pt>
                <c:pt idx="19156">
                  <c:v>1.007080078125E-3</c:v>
                </c:pt>
                <c:pt idx="19157">
                  <c:v>1.007080078125E-3</c:v>
                </c:pt>
                <c:pt idx="19158">
                  <c:v>1.0068416595458984E-3</c:v>
                </c:pt>
                <c:pt idx="19159">
                  <c:v>1.007080078125E-3</c:v>
                </c:pt>
                <c:pt idx="19160">
                  <c:v>1.0080337524414063E-3</c:v>
                </c:pt>
                <c:pt idx="19161">
                  <c:v>1.0068416595458984E-3</c:v>
                </c:pt>
                <c:pt idx="19162">
                  <c:v>1.007080078125E-3</c:v>
                </c:pt>
                <c:pt idx="19163">
                  <c:v>1.007080078125E-3</c:v>
                </c:pt>
                <c:pt idx="19164">
                  <c:v>1.0068416595458984E-3</c:v>
                </c:pt>
                <c:pt idx="19165">
                  <c:v>1.007080078125E-3</c:v>
                </c:pt>
                <c:pt idx="19166">
                  <c:v>1.007080078125E-3</c:v>
                </c:pt>
                <c:pt idx="19167">
                  <c:v>1.0068416595458984E-3</c:v>
                </c:pt>
                <c:pt idx="19168">
                  <c:v>1.007080078125E-3</c:v>
                </c:pt>
                <c:pt idx="19169">
                  <c:v>1.007080078125E-3</c:v>
                </c:pt>
                <c:pt idx="19170">
                  <c:v>1.0068416595458984E-3</c:v>
                </c:pt>
                <c:pt idx="19171">
                  <c:v>1.007080078125E-3</c:v>
                </c:pt>
                <c:pt idx="19172">
                  <c:v>1.0080337524414063E-3</c:v>
                </c:pt>
                <c:pt idx="19173">
                  <c:v>1.007080078125E-3</c:v>
                </c:pt>
                <c:pt idx="19174">
                  <c:v>1.0068416595458984E-3</c:v>
                </c:pt>
                <c:pt idx="19175">
                  <c:v>1.007080078125E-3</c:v>
                </c:pt>
                <c:pt idx="19176">
                  <c:v>1.007080078125E-3</c:v>
                </c:pt>
                <c:pt idx="19177">
                  <c:v>1.0068416595458984E-3</c:v>
                </c:pt>
                <c:pt idx="19178">
                  <c:v>1.007080078125E-3</c:v>
                </c:pt>
                <c:pt idx="19179">
                  <c:v>1.007080078125E-3</c:v>
                </c:pt>
                <c:pt idx="19180">
                  <c:v>1.0068416595458984E-3</c:v>
                </c:pt>
                <c:pt idx="19181">
                  <c:v>1.007080078125E-3</c:v>
                </c:pt>
                <c:pt idx="19182">
                  <c:v>1.007080078125E-3</c:v>
                </c:pt>
                <c:pt idx="19183">
                  <c:v>1.0068416595458984E-3</c:v>
                </c:pt>
                <c:pt idx="19184">
                  <c:v>1.007080078125E-3</c:v>
                </c:pt>
                <c:pt idx="19185">
                  <c:v>1.0080337524414063E-3</c:v>
                </c:pt>
                <c:pt idx="19186">
                  <c:v>1.0068416595458984E-3</c:v>
                </c:pt>
                <c:pt idx="19187">
                  <c:v>1.007080078125E-3</c:v>
                </c:pt>
                <c:pt idx="19188">
                  <c:v>1.007080078125E-3</c:v>
                </c:pt>
                <c:pt idx="19189">
                  <c:v>1.0068416595458984E-3</c:v>
                </c:pt>
                <c:pt idx="19190">
                  <c:v>1.007080078125E-3</c:v>
                </c:pt>
                <c:pt idx="19191">
                  <c:v>2.0139217376708984E-3</c:v>
                </c:pt>
                <c:pt idx="19192">
                  <c:v>1.007080078125E-3</c:v>
                </c:pt>
                <c:pt idx="19193">
                  <c:v>1.007080078125E-3</c:v>
                </c:pt>
                <c:pt idx="19194">
                  <c:v>1.0068416595458984E-3</c:v>
                </c:pt>
                <c:pt idx="19195">
                  <c:v>1.007080078125E-3</c:v>
                </c:pt>
                <c:pt idx="19196">
                  <c:v>1.0080337524414063E-3</c:v>
                </c:pt>
                <c:pt idx="19197">
                  <c:v>1.007080078125E-3</c:v>
                </c:pt>
                <c:pt idx="19198">
                  <c:v>1.0068416595458984E-3</c:v>
                </c:pt>
                <c:pt idx="19199">
                  <c:v>1.007080078125E-3</c:v>
                </c:pt>
                <c:pt idx="19200">
                  <c:v>1.007080078125E-3</c:v>
                </c:pt>
                <c:pt idx="19201">
                  <c:v>1.0068416595458984E-3</c:v>
                </c:pt>
                <c:pt idx="19202">
                  <c:v>1.007080078125E-3</c:v>
                </c:pt>
                <c:pt idx="19203">
                  <c:v>1.007080078125E-3</c:v>
                </c:pt>
                <c:pt idx="19204">
                  <c:v>1.0068416595458984E-3</c:v>
                </c:pt>
                <c:pt idx="19205">
                  <c:v>1.007080078125E-3</c:v>
                </c:pt>
                <c:pt idx="19206">
                  <c:v>1.007080078125E-3</c:v>
                </c:pt>
                <c:pt idx="19207">
                  <c:v>1.0068416595458984E-3</c:v>
                </c:pt>
                <c:pt idx="19208">
                  <c:v>1.007080078125E-3</c:v>
                </c:pt>
                <c:pt idx="19209">
                  <c:v>1.0080337524414063E-3</c:v>
                </c:pt>
                <c:pt idx="19210">
                  <c:v>1.0068416595458984E-3</c:v>
                </c:pt>
                <c:pt idx="19211">
                  <c:v>1.007080078125E-3</c:v>
                </c:pt>
                <c:pt idx="19212">
                  <c:v>1.007080078125E-3</c:v>
                </c:pt>
                <c:pt idx="19213">
                  <c:v>1.0068416595458984E-3</c:v>
                </c:pt>
                <c:pt idx="19214">
                  <c:v>1.007080078125E-3</c:v>
                </c:pt>
                <c:pt idx="19215">
                  <c:v>1.007080078125E-3</c:v>
                </c:pt>
                <c:pt idx="19216">
                  <c:v>1.0068416595458984E-3</c:v>
                </c:pt>
                <c:pt idx="19217">
                  <c:v>1.007080078125E-3</c:v>
                </c:pt>
                <c:pt idx="19218">
                  <c:v>1.007080078125E-3</c:v>
                </c:pt>
                <c:pt idx="19219">
                  <c:v>1.0068416595458984E-3</c:v>
                </c:pt>
                <c:pt idx="19220">
                  <c:v>1.007080078125E-3</c:v>
                </c:pt>
                <c:pt idx="19221">
                  <c:v>1.0080337524414063E-3</c:v>
                </c:pt>
                <c:pt idx="19222">
                  <c:v>1.007080078125E-3</c:v>
                </c:pt>
                <c:pt idx="19223">
                  <c:v>1.0068416595458984E-3</c:v>
                </c:pt>
                <c:pt idx="19224">
                  <c:v>1.007080078125E-3</c:v>
                </c:pt>
                <c:pt idx="19225">
                  <c:v>1.007080078125E-3</c:v>
                </c:pt>
                <c:pt idx="19226">
                  <c:v>1.0068416595458984E-3</c:v>
                </c:pt>
                <c:pt idx="19227">
                  <c:v>1.007080078125E-3</c:v>
                </c:pt>
                <c:pt idx="19228">
                  <c:v>1.007080078125E-3</c:v>
                </c:pt>
                <c:pt idx="19229">
                  <c:v>1.0068416595458984E-3</c:v>
                </c:pt>
                <c:pt idx="19230">
                  <c:v>1.007080078125E-3</c:v>
                </c:pt>
                <c:pt idx="19231">
                  <c:v>1.007080078125E-3</c:v>
                </c:pt>
                <c:pt idx="19232">
                  <c:v>1.0068416595458984E-3</c:v>
                </c:pt>
                <c:pt idx="19233">
                  <c:v>1.007080078125E-3</c:v>
                </c:pt>
                <c:pt idx="19234">
                  <c:v>1.0080337524414063E-3</c:v>
                </c:pt>
                <c:pt idx="19235">
                  <c:v>1.0068416595458984E-3</c:v>
                </c:pt>
                <c:pt idx="19236">
                  <c:v>1.007080078125E-3</c:v>
                </c:pt>
                <c:pt idx="19237">
                  <c:v>1.007080078125E-3</c:v>
                </c:pt>
                <c:pt idx="19238">
                  <c:v>1.0068416595458984E-3</c:v>
                </c:pt>
                <c:pt idx="19239">
                  <c:v>1.007080078125E-3</c:v>
                </c:pt>
                <c:pt idx="19240">
                  <c:v>1.007080078125E-3</c:v>
                </c:pt>
                <c:pt idx="19241">
                  <c:v>1.0068416595458984E-3</c:v>
                </c:pt>
                <c:pt idx="19242">
                  <c:v>1.007080078125E-3</c:v>
                </c:pt>
                <c:pt idx="19243">
                  <c:v>1.007080078125E-3</c:v>
                </c:pt>
                <c:pt idx="19244">
                  <c:v>1.0068416595458984E-3</c:v>
                </c:pt>
                <c:pt idx="19245">
                  <c:v>1.007080078125E-3</c:v>
                </c:pt>
                <c:pt idx="19246">
                  <c:v>1.0080337524414063E-3</c:v>
                </c:pt>
                <c:pt idx="19247">
                  <c:v>1.007080078125E-3</c:v>
                </c:pt>
                <c:pt idx="19248">
                  <c:v>1.0068416595458984E-3</c:v>
                </c:pt>
                <c:pt idx="19249">
                  <c:v>1.007080078125E-3</c:v>
                </c:pt>
                <c:pt idx="19250">
                  <c:v>1.007080078125E-3</c:v>
                </c:pt>
                <c:pt idx="19251">
                  <c:v>1.0068416595458984E-3</c:v>
                </c:pt>
                <c:pt idx="19252">
                  <c:v>1.007080078125E-3</c:v>
                </c:pt>
                <c:pt idx="19253">
                  <c:v>1.007080078125E-3</c:v>
                </c:pt>
                <c:pt idx="19254">
                  <c:v>1.0068416595458984E-3</c:v>
                </c:pt>
                <c:pt idx="19255">
                  <c:v>1.007080078125E-3</c:v>
                </c:pt>
                <c:pt idx="19256">
                  <c:v>1.007080078125E-3</c:v>
                </c:pt>
                <c:pt idx="19257">
                  <c:v>1.0068416595458984E-3</c:v>
                </c:pt>
                <c:pt idx="19258">
                  <c:v>1.007080078125E-3</c:v>
                </c:pt>
                <c:pt idx="19259">
                  <c:v>1.0080337524414063E-3</c:v>
                </c:pt>
                <c:pt idx="19260">
                  <c:v>1.0068416595458984E-3</c:v>
                </c:pt>
                <c:pt idx="19261">
                  <c:v>1.007080078125E-3</c:v>
                </c:pt>
                <c:pt idx="19262">
                  <c:v>1.007080078125E-3</c:v>
                </c:pt>
                <c:pt idx="19263">
                  <c:v>1.0068416595458984E-3</c:v>
                </c:pt>
                <c:pt idx="19264">
                  <c:v>1.007080078125E-3</c:v>
                </c:pt>
                <c:pt idx="19265">
                  <c:v>1.007080078125E-3</c:v>
                </c:pt>
                <c:pt idx="19266">
                  <c:v>1.0068416595458984E-3</c:v>
                </c:pt>
                <c:pt idx="19267">
                  <c:v>1.007080078125E-3</c:v>
                </c:pt>
                <c:pt idx="19268">
                  <c:v>1.007080078125E-3</c:v>
                </c:pt>
                <c:pt idx="19269">
                  <c:v>1.0068416595458984E-3</c:v>
                </c:pt>
                <c:pt idx="19270">
                  <c:v>1.007080078125E-3</c:v>
                </c:pt>
                <c:pt idx="19271">
                  <c:v>1.0080337524414063E-3</c:v>
                </c:pt>
                <c:pt idx="19272">
                  <c:v>1.007080078125E-3</c:v>
                </c:pt>
                <c:pt idx="19273">
                  <c:v>1.0068416595458984E-3</c:v>
                </c:pt>
                <c:pt idx="19274">
                  <c:v>1.007080078125E-3</c:v>
                </c:pt>
                <c:pt idx="19275">
                  <c:v>1.007080078125E-3</c:v>
                </c:pt>
                <c:pt idx="19276">
                  <c:v>1.0068416595458984E-3</c:v>
                </c:pt>
                <c:pt idx="19277">
                  <c:v>1.007080078125E-3</c:v>
                </c:pt>
                <c:pt idx="19278">
                  <c:v>1.007080078125E-3</c:v>
                </c:pt>
                <c:pt idx="19279">
                  <c:v>1.0068416595458984E-3</c:v>
                </c:pt>
                <c:pt idx="19280">
                  <c:v>1.007080078125E-3</c:v>
                </c:pt>
                <c:pt idx="19281">
                  <c:v>1.007080078125E-3</c:v>
                </c:pt>
                <c:pt idx="19282">
                  <c:v>1.0068416595458984E-3</c:v>
                </c:pt>
                <c:pt idx="19283">
                  <c:v>1.007080078125E-3</c:v>
                </c:pt>
                <c:pt idx="19284">
                  <c:v>1.0080337524414063E-3</c:v>
                </c:pt>
                <c:pt idx="19285">
                  <c:v>1.0068416595458984E-3</c:v>
                </c:pt>
                <c:pt idx="19286">
                  <c:v>1.007080078125E-3</c:v>
                </c:pt>
                <c:pt idx="19287">
                  <c:v>1.007080078125E-3</c:v>
                </c:pt>
                <c:pt idx="19288">
                  <c:v>1.0068416595458984E-3</c:v>
                </c:pt>
                <c:pt idx="19289">
                  <c:v>1.007080078125E-3</c:v>
                </c:pt>
                <c:pt idx="19290">
                  <c:v>1.007080078125E-3</c:v>
                </c:pt>
                <c:pt idx="19291">
                  <c:v>1.0068416595458984E-3</c:v>
                </c:pt>
                <c:pt idx="19292">
                  <c:v>1.007080078125E-3</c:v>
                </c:pt>
                <c:pt idx="19293">
                  <c:v>1.007080078125E-3</c:v>
                </c:pt>
                <c:pt idx="19294">
                  <c:v>1.0068416595458984E-3</c:v>
                </c:pt>
                <c:pt idx="19295">
                  <c:v>1.007080078125E-3</c:v>
                </c:pt>
                <c:pt idx="19296">
                  <c:v>1.0080337524414063E-3</c:v>
                </c:pt>
                <c:pt idx="19297">
                  <c:v>1.007080078125E-3</c:v>
                </c:pt>
                <c:pt idx="19298">
                  <c:v>1.0068416595458984E-3</c:v>
                </c:pt>
                <c:pt idx="19299">
                  <c:v>1.007080078125E-3</c:v>
                </c:pt>
                <c:pt idx="19300">
                  <c:v>1.007080078125E-3</c:v>
                </c:pt>
                <c:pt idx="19301">
                  <c:v>1.0068416595458984E-3</c:v>
                </c:pt>
                <c:pt idx="19302">
                  <c:v>1.007080078125E-3</c:v>
                </c:pt>
                <c:pt idx="19303">
                  <c:v>1.007080078125E-3</c:v>
                </c:pt>
                <c:pt idx="19304">
                  <c:v>1.0068416595458984E-3</c:v>
                </c:pt>
                <c:pt idx="19305">
                  <c:v>1.007080078125E-3</c:v>
                </c:pt>
                <c:pt idx="19306">
                  <c:v>1.007080078125E-3</c:v>
                </c:pt>
                <c:pt idx="19307">
                  <c:v>1.0068416595458984E-3</c:v>
                </c:pt>
                <c:pt idx="19308">
                  <c:v>1.0080337524414063E-3</c:v>
                </c:pt>
                <c:pt idx="19309">
                  <c:v>1.007080078125E-3</c:v>
                </c:pt>
                <c:pt idx="19310">
                  <c:v>1.0068416595458984E-3</c:v>
                </c:pt>
                <c:pt idx="19311">
                  <c:v>1.007080078125E-3</c:v>
                </c:pt>
                <c:pt idx="19312">
                  <c:v>1.007080078125E-3</c:v>
                </c:pt>
                <c:pt idx="19313">
                  <c:v>1.0068416595458984E-3</c:v>
                </c:pt>
                <c:pt idx="19314">
                  <c:v>1.007080078125E-3</c:v>
                </c:pt>
                <c:pt idx="19315">
                  <c:v>1.007080078125E-3</c:v>
                </c:pt>
                <c:pt idx="19316">
                  <c:v>1.0068416595458984E-3</c:v>
                </c:pt>
                <c:pt idx="19317">
                  <c:v>1.007080078125E-3</c:v>
                </c:pt>
                <c:pt idx="19318">
                  <c:v>1.007080078125E-3</c:v>
                </c:pt>
                <c:pt idx="19319">
                  <c:v>1.0068416595458984E-3</c:v>
                </c:pt>
                <c:pt idx="19320">
                  <c:v>1.007080078125E-3</c:v>
                </c:pt>
                <c:pt idx="19321">
                  <c:v>1.0080337524414063E-3</c:v>
                </c:pt>
                <c:pt idx="19322">
                  <c:v>1.007080078125E-3</c:v>
                </c:pt>
                <c:pt idx="19323">
                  <c:v>1.0068416595458984E-3</c:v>
                </c:pt>
                <c:pt idx="19324">
                  <c:v>1.007080078125E-3</c:v>
                </c:pt>
                <c:pt idx="19325">
                  <c:v>1.007080078125E-3</c:v>
                </c:pt>
                <c:pt idx="19326">
                  <c:v>1.0068416595458984E-3</c:v>
                </c:pt>
                <c:pt idx="19327">
                  <c:v>1.007080078125E-3</c:v>
                </c:pt>
                <c:pt idx="19328">
                  <c:v>1.007080078125E-3</c:v>
                </c:pt>
                <c:pt idx="19329">
                  <c:v>1.0068416595458984E-3</c:v>
                </c:pt>
                <c:pt idx="19330">
                  <c:v>1.007080078125E-3</c:v>
                </c:pt>
                <c:pt idx="19331">
                  <c:v>1.007080078125E-3</c:v>
                </c:pt>
                <c:pt idx="19332">
                  <c:v>1.0068416595458984E-3</c:v>
                </c:pt>
                <c:pt idx="19333">
                  <c:v>1.0080337524414063E-3</c:v>
                </c:pt>
                <c:pt idx="19334">
                  <c:v>1.007080078125E-3</c:v>
                </c:pt>
                <c:pt idx="19335">
                  <c:v>1.0068416595458984E-3</c:v>
                </c:pt>
                <c:pt idx="19336">
                  <c:v>1.007080078125E-3</c:v>
                </c:pt>
                <c:pt idx="19337">
                  <c:v>1.007080078125E-3</c:v>
                </c:pt>
                <c:pt idx="19338">
                  <c:v>1.0068416595458984E-3</c:v>
                </c:pt>
                <c:pt idx="19339">
                  <c:v>1.007080078125E-3</c:v>
                </c:pt>
                <c:pt idx="19340">
                  <c:v>1.007080078125E-3</c:v>
                </c:pt>
                <c:pt idx="19341">
                  <c:v>1.0068416595458984E-3</c:v>
                </c:pt>
                <c:pt idx="19342">
                  <c:v>1.007080078125E-3</c:v>
                </c:pt>
                <c:pt idx="19343">
                  <c:v>1.007080078125E-3</c:v>
                </c:pt>
                <c:pt idx="19344">
                  <c:v>1.0068416595458984E-3</c:v>
                </c:pt>
                <c:pt idx="19345">
                  <c:v>1.007080078125E-3</c:v>
                </c:pt>
                <c:pt idx="19346">
                  <c:v>1.0080337524414063E-3</c:v>
                </c:pt>
                <c:pt idx="19347">
                  <c:v>1.007080078125E-3</c:v>
                </c:pt>
                <c:pt idx="19348">
                  <c:v>1.0068416595458984E-3</c:v>
                </c:pt>
                <c:pt idx="19349">
                  <c:v>1.007080078125E-3</c:v>
                </c:pt>
                <c:pt idx="19350">
                  <c:v>1.007080078125E-3</c:v>
                </c:pt>
                <c:pt idx="19351">
                  <c:v>1.0068416595458984E-3</c:v>
                </c:pt>
                <c:pt idx="19352">
                  <c:v>1.007080078125E-3</c:v>
                </c:pt>
                <c:pt idx="19353">
                  <c:v>1.007080078125E-3</c:v>
                </c:pt>
                <c:pt idx="19354">
                  <c:v>1.0068416595458984E-3</c:v>
                </c:pt>
                <c:pt idx="19355">
                  <c:v>1.007080078125E-3</c:v>
                </c:pt>
                <c:pt idx="19356">
                  <c:v>1.007080078125E-3</c:v>
                </c:pt>
                <c:pt idx="19357">
                  <c:v>1.0068416595458984E-3</c:v>
                </c:pt>
                <c:pt idx="19358">
                  <c:v>1.0080337524414063E-3</c:v>
                </c:pt>
                <c:pt idx="19359">
                  <c:v>1.007080078125E-3</c:v>
                </c:pt>
                <c:pt idx="19360">
                  <c:v>1.0068416595458984E-3</c:v>
                </c:pt>
                <c:pt idx="19361">
                  <c:v>1.007080078125E-3</c:v>
                </c:pt>
                <c:pt idx="19362">
                  <c:v>1.007080078125E-3</c:v>
                </c:pt>
                <c:pt idx="19363">
                  <c:v>1.0068416595458984E-3</c:v>
                </c:pt>
                <c:pt idx="19364">
                  <c:v>1.007080078125E-3</c:v>
                </c:pt>
                <c:pt idx="19365">
                  <c:v>1.007080078125E-3</c:v>
                </c:pt>
                <c:pt idx="19366">
                  <c:v>1.0068416595458984E-3</c:v>
                </c:pt>
                <c:pt idx="19367">
                  <c:v>1.007080078125E-3</c:v>
                </c:pt>
                <c:pt idx="19368">
                  <c:v>1.007080078125E-3</c:v>
                </c:pt>
                <c:pt idx="19369">
                  <c:v>1.0068416595458984E-3</c:v>
                </c:pt>
                <c:pt idx="19370">
                  <c:v>1.007080078125E-3</c:v>
                </c:pt>
                <c:pt idx="19371">
                  <c:v>1.0080337524414063E-3</c:v>
                </c:pt>
                <c:pt idx="19372">
                  <c:v>1.007080078125E-3</c:v>
                </c:pt>
                <c:pt idx="19373">
                  <c:v>1.0068416595458984E-3</c:v>
                </c:pt>
                <c:pt idx="19374">
                  <c:v>1.007080078125E-3</c:v>
                </c:pt>
                <c:pt idx="19375">
                  <c:v>1.007080078125E-3</c:v>
                </c:pt>
                <c:pt idx="19376">
                  <c:v>1.0068416595458984E-3</c:v>
                </c:pt>
                <c:pt idx="19377">
                  <c:v>1.007080078125E-3</c:v>
                </c:pt>
                <c:pt idx="19378">
                  <c:v>1.007080078125E-3</c:v>
                </c:pt>
                <c:pt idx="19379">
                  <c:v>1.0068416595458984E-3</c:v>
                </c:pt>
                <c:pt idx="19380">
                  <c:v>1.007080078125E-3</c:v>
                </c:pt>
                <c:pt idx="19381">
                  <c:v>1.007080078125E-3</c:v>
                </c:pt>
                <c:pt idx="19382">
                  <c:v>1.0068416595458984E-3</c:v>
                </c:pt>
                <c:pt idx="19383">
                  <c:v>1.0080337524414063E-3</c:v>
                </c:pt>
                <c:pt idx="19384">
                  <c:v>1.007080078125E-3</c:v>
                </c:pt>
                <c:pt idx="19385">
                  <c:v>1.0068416595458984E-3</c:v>
                </c:pt>
                <c:pt idx="19386">
                  <c:v>1.007080078125E-3</c:v>
                </c:pt>
                <c:pt idx="19387">
                  <c:v>1.007080078125E-3</c:v>
                </c:pt>
                <c:pt idx="19388">
                  <c:v>1.0068416595458984E-3</c:v>
                </c:pt>
                <c:pt idx="19389">
                  <c:v>1.007080078125E-3</c:v>
                </c:pt>
                <c:pt idx="19390">
                  <c:v>1.007080078125E-3</c:v>
                </c:pt>
                <c:pt idx="19391">
                  <c:v>1.0068416595458984E-3</c:v>
                </c:pt>
                <c:pt idx="19392">
                  <c:v>1.007080078125E-3</c:v>
                </c:pt>
                <c:pt idx="19393">
                  <c:v>1.007080078125E-3</c:v>
                </c:pt>
                <c:pt idx="19394">
                  <c:v>1.0068416595458984E-3</c:v>
                </c:pt>
                <c:pt idx="19395">
                  <c:v>1.007080078125E-3</c:v>
                </c:pt>
                <c:pt idx="19396">
                  <c:v>1.0080337524414063E-3</c:v>
                </c:pt>
                <c:pt idx="19397">
                  <c:v>1.007080078125E-3</c:v>
                </c:pt>
                <c:pt idx="19398">
                  <c:v>1.0068416595458984E-3</c:v>
                </c:pt>
                <c:pt idx="19399">
                  <c:v>1.007080078125E-3</c:v>
                </c:pt>
                <c:pt idx="19400">
                  <c:v>1.007080078125E-3</c:v>
                </c:pt>
                <c:pt idx="19401">
                  <c:v>1.0068416595458984E-3</c:v>
                </c:pt>
                <c:pt idx="19402">
                  <c:v>1.007080078125E-3</c:v>
                </c:pt>
                <c:pt idx="19403">
                  <c:v>1.007080078125E-3</c:v>
                </c:pt>
                <c:pt idx="19404">
                  <c:v>1.0068416595458984E-3</c:v>
                </c:pt>
                <c:pt idx="19405">
                  <c:v>1.007080078125E-3</c:v>
                </c:pt>
                <c:pt idx="19406">
                  <c:v>1.007080078125E-3</c:v>
                </c:pt>
                <c:pt idx="19407">
                  <c:v>1.0068416595458984E-3</c:v>
                </c:pt>
                <c:pt idx="19408">
                  <c:v>1.0080337524414063E-3</c:v>
                </c:pt>
                <c:pt idx="19409">
                  <c:v>1.007080078125E-3</c:v>
                </c:pt>
                <c:pt idx="19410">
                  <c:v>1.0068416595458984E-3</c:v>
                </c:pt>
                <c:pt idx="19411">
                  <c:v>1.007080078125E-3</c:v>
                </c:pt>
                <c:pt idx="19412">
                  <c:v>1.007080078125E-3</c:v>
                </c:pt>
                <c:pt idx="19413">
                  <c:v>1.0068416595458984E-3</c:v>
                </c:pt>
                <c:pt idx="19414">
                  <c:v>1.007080078125E-3</c:v>
                </c:pt>
                <c:pt idx="19415">
                  <c:v>1.007080078125E-3</c:v>
                </c:pt>
                <c:pt idx="19416">
                  <c:v>1.0068416595458984E-3</c:v>
                </c:pt>
                <c:pt idx="19417">
                  <c:v>1.007080078125E-3</c:v>
                </c:pt>
                <c:pt idx="19418">
                  <c:v>1.007080078125E-3</c:v>
                </c:pt>
                <c:pt idx="19419">
                  <c:v>1.0068416595458984E-3</c:v>
                </c:pt>
                <c:pt idx="19420">
                  <c:v>1.007080078125E-3</c:v>
                </c:pt>
                <c:pt idx="19421">
                  <c:v>1.0080337524414063E-3</c:v>
                </c:pt>
                <c:pt idx="19422">
                  <c:v>1.007080078125E-3</c:v>
                </c:pt>
                <c:pt idx="19423">
                  <c:v>1.0068416595458984E-3</c:v>
                </c:pt>
                <c:pt idx="19424">
                  <c:v>1.007080078125E-3</c:v>
                </c:pt>
                <c:pt idx="19425">
                  <c:v>1.007080078125E-3</c:v>
                </c:pt>
                <c:pt idx="19426">
                  <c:v>1.0068416595458984E-3</c:v>
                </c:pt>
                <c:pt idx="19427">
                  <c:v>1.007080078125E-3</c:v>
                </c:pt>
                <c:pt idx="19428">
                  <c:v>1.007080078125E-3</c:v>
                </c:pt>
                <c:pt idx="19429">
                  <c:v>1.0068416595458984E-3</c:v>
                </c:pt>
                <c:pt idx="19430">
                  <c:v>1.007080078125E-3</c:v>
                </c:pt>
                <c:pt idx="19431">
                  <c:v>1.007080078125E-3</c:v>
                </c:pt>
                <c:pt idx="19432">
                  <c:v>1.0068416595458984E-3</c:v>
                </c:pt>
                <c:pt idx="19433">
                  <c:v>1.0080337524414063E-3</c:v>
                </c:pt>
                <c:pt idx="19434">
                  <c:v>1.007080078125E-3</c:v>
                </c:pt>
                <c:pt idx="19435">
                  <c:v>1.0068416595458984E-3</c:v>
                </c:pt>
                <c:pt idx="19436">
                  <c:v>1.007080078125E-3</c:v>
                </c:pt>
                <c:pt idx="19437">
                  <c:v>1.007080078125E-3</c:v>
                </c:pt>
                <c:pt idx="19438">
                  <c:v>1.0068416595458984E-3</c:v>
                </c:pt>
                <c:pt idx="19439">
                  <c:v>1.007080078125E-3</c:v>
                </c:pt>
                <c:pt idx="19440">
                  <c:v>1.007080078125E-3</c:v>
                </c:pt>
                <c:pt idx="19441">
                  <c:v>1.0068416595458984E-3</c:v>
                </c:pt>
                <c:pt idx="19442">
                  <c:v>1.007080078125E-3</c:v>
                </c:pt>
                <c:pt idx="19443">
                  <c:v>1.007080078125E-3</c:v>
                </c:pt>
                <c:pt idx="19444">
                  <c:v>1.0068416595458984E-3</c:v>
                </c:pt>
                <c:pt idx="19445">
                  <c:v>1.007080078125E-3</c:v>
                </c:pt>
                <c:pt idx="19446">
                  <c:v>1.0080337524414063E-3</c:v>
                </c:pt>
                <c:pt idx="19447">
                  <c:v>1.007080078125E-3</c:v>
                </c:pt>
                <c:pt idx="19448">
                  <c:v>1.0068416595458984E-3</c:v>
                </c:pt>
                <c:pt idx="19449">
                  <c:v>1.007080078125E-3</c:v>
                </c:pt>
                <c:pt idx="19450">
                  <c:v>1.007080078125E-3</c:v>
                </c:pt>
                <c:pt idx="19451">
                  <c:v>1.0068416595458984E-3</c:v>
                </c:pt>
                <c:pt idx="19452">
                  <c:v>1.007080078125E-3</c:v>
                </c:pt>
                <c:pt idx="19453">
                  <c:v>1.007080078125E-3</c:v>
                </c:pt>
                <c:pt idx="19454">
                  <c:v>1.0068416595458984E-3</c:v>
                </c:pt>
                <c:pt idx="19455">
                  <c:v>1.007080078125E-3</c:v>
                </c:pt>
                <c:pt idx="19456">
                  <c:v>1.007080078125E-3</c:v>
                </c:pt>
                <c:pt idx="19457">
                  <c:v>1.0068416595458984E-3</c:v>
                </c:pt>
                <c:pt idx="19458">
                  <c:v>1.0080337524414063E-3</c:v>
                </c:pt>
                <c:pt idx="19459">
                  <c:v>1.007080078125E-3</c:v>
                </c:pt>
                <c:pt idx="19460">
                  <c:v>1.0068416595458984E-3</c:v>
                </c:pt>
                <c:pt idx="19461">
                  <c:v>1.007080078125E-3</c:v>
                </c:pt>
                <c:pt idx="19462">
                  <c:v>1.007080078125E-3</c:v>
                </c:pt>
                <c:pt idx="19463">
                  <c:v>1.0068416595458984E-3</c:v>
                </c:pt>
                <c:pt idx="19464">
                  <c:v>1.007080078125E-3</c:v>
                </c:pt>
                <c:pt idx="19465">
                  <c:v>1.007080078125E-3</c:v>
                </c:pt>
                <c:pt idx="19466">
                  <c:v>1.0068416595458984E-3</c:v>
                </c:pt>
                <c:pt idx="19467">
                  <c:v>1.007080078125E-3</c:v>
                </c:pt>
                <c:pt idx="19468">
                  <c:v>1.007080078125E-3</c:v>
                </c:pt>
                <c:pt idx="19469">
                  <c:v>1.0068416595458984E-3</c:v>
                </c:pt>
                <c:pt idx="19470">
                  <c:v>1.007080078125E-3</c:v>
                </c:pt>
                <c:pt idx="19471">
                  <c:v>1.0080337524414063E-3</c:v>
                </c:pt>
                <c:pt idx="19472">
                  <c:v>1.007080078125E-3</c:v>
                </c:pt>
                <c:pt idx="19473">
                  <c:v>1.0068416595458984E-3</c:v>
                </c:pt>
                <c:pt idx="19474">
                  <c:v>1.007080078125E-3</c:v>
                </c:pt>
                <c:pt idx="19475">
                  <c:v>1.007080078125E-3</c:v>
                </c:pt>
                <c:pt idx="19476">
                  <c:v>1.0068416595458984E-3</c:v>
                </c:pt>
                <c:pt idx="19477">
                  <c:v>1.007080078125E-3</c:v>
                </c:pt>
                <c:pt idx="19478">
                  <c:v>1.007080078125E-3</c:v>
                </c:pt>
                <c:pt idx="19479">
                  <c:v>1.0068416595458984E-3</c:v>
                </c:pt>
                <c:pt idx="19480">
                  <c:v>1.007080078125E-3</c:v>
                </c:pt>
                <c:pt idx="19481">
                  <c:v>1.007080078125E-3</c:v>
                </c:pt>
                <c:pt idx="19482">
                  <c:v>1.0068416595458984E-3</c:v>
                </c:pt>
                <c:pt idx="19483">
                  <c:v>1.0080337524414063E-3</c:v>
                </c:pt>
                <c:pt idx="19484">
                  <c:v>1.007080078125E-3</c:v>
                </c:pt>
                <c:pt idx="19485">
                  <c:v>1.0068416595458984E-3</c:v>
                </c:pt>
                <c:pt idx="19486">
                  <c:v>1.007080078125E-3</c:v>
                </c:pt>
                <c:pt idx="19487">
                  <c:v>1.007080078125E-3</c:v>
                </c:pt>
                <c:pt idx="19488">
                  <c:v>1.0068416595458984E-3</c:v>
                </c:pt>
                <c:pt idx="19489">
                  <c:v>1.007080078125E-3</c:v>
                </c:pt>
                <c:pt idx="19490">
                  <c:v>1.007080078125E-3</c:v>
                </c:pt>
                <c:pt idx="19491">
                  <c:v>1.0068416595458984E-3</c:v>
                </c:pt>
                <c:pt idx="19492">
                  <c:v>1.007080078125E-3</c:v>
                </c:pt>
                <c:pt idx="19493">
                  <c:v>1.007080078125E-3</c:v>
                </c:pt>
                <c:pt idx="19494">
                  <c:v>1.0068416595458984E-3</c:v>
                </c:pt>
                <c:pt idx="19495">
                  <c:v>1.007080078125E-3</c:v>
                </c:pt>
                <c:pt idx="19496">
                  <c:v>1.0080337524414063E-3</c:v>
                </c:pt>
                <c:pt idx="19497">
                  <c:v>1.007080078125E-3</c:v>
                </c:pt>
                <c:pt idx="19498">
                  <c:v>1.0068416595458984E-3</c:v>
                </c:pt>
                <c:pt idx="19499">
                  <c:v>1.007080078125E-3</c:v>
                </c:pt>
                <c:pt idx="19500">
                  <c:v>1.007080078125E-3</c:v>
                </c:pt>
                <c:pt idx="19501">
                  <c:v>1.0068416595458984E-3</c:v>
                </c:pt>
                <c:pt idx="19502">
                  <c:v>1.007080078125E-3</c:v>
                </c:pt>
                <c:pt idx="19503">
                  <c:v>1.007080078125E-3</c:v>
                </c:pt>
                <c:pt idx="19504">
                  <c:v>1.0068416595458984E-3</c:v>
                </c:pt>
                <c:pt idx="19505">
                  <c:v>1.007080078125E-3</c:v>
                </c:pt>
                <c:pt idx="19506">
                  <c:v>1.007080078125E-3</c:v>
                </c:pt>
                <c:pt idx="19507">
                  <c:v>1.0068416595458984E-3</c:v>
                </c:pt>
                <c:pt idx="19508">
                  <c:v>1.0080337524414063E-3</c:v>
                </c:pt>
                <c:pt idx="19509">
                  <c:v>1.007080078125E-3</c:v>
                </c:pt>
                <c:pt idx="19510">
                  <c:v>1.0068416595458984E-3</c:v>
                </c:pt>
                <c:pt idx="19511">
                  <c:v>1.007080078125E-3</c:v>
                </c:pt>
                <c:pt idx="19512">
                  <c:v>1.007080078125E-3</c:v>
                </c:pt>
                <c:pt idx="19513">
                  <c:v>1.0068416595458984E-3</c:v>
                </c:pt>
                <c:pt idx="19514">
                  <c:v>1.007080078125E-3</c:v>
                </c:pt>
                <c:pt idx="19515">
                  <c:v>1.007080078125E-3</c:v>
                </c:pt>
                <c:pt idx="19516">
                  <c:v>1.0068416595458984E-3</c:v>
                </c:pt>
                <c:pt idx="19517">
                  <c:v>1.007080078125E-3</c:v>
                </c:pt>
                <c:pt idx="19518">
                  <c:v>1.007080078125E-3</c:v>
                </c:pt>
                <c:pt idx="19519">
                  <c:v>1.0068416595458984E-3</c:v>
                </c:pt>
                <c:pt idx="19520">
                  <c:v>1.007080078125E-3</c:v>
                </c:pt>
                <c:pt idx="19521">
                  <c:v>1.0080337524414063E-3</c:v>
                </c:pt>
                <c:pt idx="19522">
                  <c:v>1.007080078125E-3</c:v>
                </c:pt>
                <c:pt idx="19523">
                  <c:v>1.0068416595458984E-3</c:v>
                </c:pt>
                <c:pt idx="19524">
                  <c:v>1.007080078125E-3</c:v>
                </c:pt>
                <c:pt idx="19525">
                  <c:v>1.007080078125E-3</c:v>
                </c:pt>
                <c:pt idx="19526">
                  <c:v>1.0068416595458984E-3</c:v>
                </c:pt>
                <c:pt idx="19527">
                  <c:v>1.007080078125E-3</c:v>
                </c:pt>
                <c:pt idx="19528">
                  <c:v>1.007080078125E-3</c:v>
                </c:pt>
                <c:pt idx="19529">
                  <c:v>1.0068416595458984E-3</c:v>
                </c:pt>
                <c:pt idx="19530">
                  <c:v>1.007080078125E-3</c:v>
                </c:pt>
                <c:pt idx="19531">
                  <c:v>1.0068416595458984E-3</c:v>
                </c:pt>
                <c:pt idx="19532">
                  <c:v>1.007080078125E-3</c:v>
                </c:pt>
                <c:pt idx="19533">
                  <c:v>1.0080337524414063E-3</c:v>
                </c:pt>
                <c:pt idx="19534">
                  <c:v>1.007080078125E-3</c:v>
                </c:pt>
                <c:pt idx="19535">
                  <c:v>1.0068416595458984E-3</c:v>
                </c:pt>
                <c:pt idx="19536">
                  <c:v>1.007080078125E-3</c:v>
                </c:pt>
                <c:pt idx="19537">
                  <c:v>1.007080078125E-3</c:v>
                </c:pt>
                <c:pt idx="19538">
                  <c:v>1.0068416595458984E-3</c:v>
                </c:pt>
                <c:pt idx="19539">
                  <c:v>1.007080078125E-3</c:v>
                </c:pt>
                <c:pt idx="19540">
                  <c:v>1.007080078125E-3</c:v>
                </c:pt>
                <c:pt idx="19541">
                  <c:v>1.0068416595458984E-3</c:v>
                </c:pt>
                <c:pt idx="19542">
                  <c:v>1.007080078125E-3</c:v>
                </c:pt>
                <c:pt idx="19543">
                  <c:v>1.007080078125E-3</c:v>
                </c:pt>
                <c:pt idx="19544">
                  <c:v>1.0068416595458984E-3</c:v>
                </c:pt>
                <c:pt idx="19545">
                  <c:v>1.007080078125E-3</c:v>
                </c:pt>
                <c:pt idx="19546">
                  <c:v>1.0080337524414063E-3</c:v>
                </c:pt>
                <c:pt idx="19547">
                  <c:v>1.007080078125E-3</c:v>
                </c:pt>
                <c:pt idx="19548">
                  <c:v>1.0068416595458984E-3</c:v>
                </c:pt>
                <c:pt idx="19549">
                  <c:v>1.007080078125E-3</c:v>
                </c:pt>
                <c:pt idx="19550">
                  <c:v>1.007080078125E-3</c:v>
                </c:pt>
                <c:pt idx="19551">
                  <c:v>1.0068416595458984E-3</c:v>
                </c:pt>
                <c:pt idx="19552">
                  <c:v>1.007080078125E-3</c:v>
                </c:pt>
                <c:pt idx="19553">
                  <c:v>1.0068416595458984E-3</c:v>
                </c:pt>
                <c:pt idx="19554">
                  <c:v>1.007080078125E-3</c:v>
                </c:pt>
                <c:pt idx="19555">
                  <c:v>1.007080078125E-3</c:v>
                </c:pt>
                <c:pt idx="19556">
                  <c:v>1.0068416595458984E-3</c:v>
                </c:pt>
                <c:pt idx="19557">
                  <c:v>1.007080078125E-3</c:v>
                </c:pt>
                <c:pt idx="19558">
                  <c:v>1.0080337524414063E-3</c:v>
                </c:pt>
                <c:pt idx="19559">
                  <c:v>1.007080078125E-3</c:v>
                </c:pt>
                <c:pt idx="19560">
                  <c:v>1.0068416595458984E-3</c:v>
                </c:pt>
                <c:pt idx="19561">
                  <c:v>1.007080078125E-3</c:v>
                </c:pt>
                <c:pt idx="19562">
                  <c:v>1.007080078125E-3</c:v>
                </c:pt>
                <c:pt idx="19563">
                  <c:v>1.0068416595458984E-3</c:v>
                </c:pt>
                <c:pt idx="19564">
                  <c:v>1.007080078125E-3</c:v>
                </c:pt>
                <c:pt idx="19565">
                  <c:v>1.007080078125E-3</c:v>
                </c:pt>
                <c:pt idx="19566">
                  <c:v>1.0068416595458984E-3</c:v>
                </c:pt>
                <c:pt idx="19567">
                  <c:v>1.007080078125E-3</c:v>
                </c:pt>
                <c:pt idx="19568">
                  <c:v>1.007080078125E-3</c:v>
                </c:pt>
                <c:pt idx="19569">
                  <c:v>1.0068416595458984E-3</c:v>
                </c:pt>
                <c:pt idx="19570">
                  <c:v>1.007080078125E-3</c:v>
                </c:pt>
                <c:pt idx="19571">
                  <c:v>1.0080337524414063E-3</c:v>
                </c:pt>
                <c:pt idx="19572">
                  <c:v>1.007080078125E-3</c:v>
                </c:pt>
                <c:pt idx="19573">
                  <c:v>1.0068416595458984E-3</c:v>
                </c:pt>
                <c:pt idx="19574">
                  <c:v>1.007080078125E-3</c:v>
                </c:pt>
                <c:pt idx="19575">
                  <c:v>1.0068416595458984E-3</c:v>
                </c:pt>
                <c:pt idx="19576">
                  <c:v>1.007080078125E-3</c:v>
                </c:pt>
                <c:pt idx="19577">
                  <c:v>1.007080078125E-3</c:v>
                </c:pt>
                <c:pt idx="19578">
                  <c:v>1.0068416595458984E-3</c:v>
                </c:pt>
                <c:pt idx="19579">
                  <c:v>1.007080078125E-3</c:v>
                </c:pt>
                <c:pt idx="19580">
                  <c:v>1.007080078125E-3</c:v>
                </c:pt>
                <c:pt idx="19581">
                  <c:v>1.0068416595458984E-3</c:v>
                </c:pt>
                <c:pt idx="19582">
                  <c:v>1.007080078125E-3</c:v>
                </c:pt>
                <c:pt idx="19583">
                  <c:v>1.0080337524414063E-3</c:v>
                </c:pt>
                <c:pt idx="19584">
                  <c:v>1.007080078125E-3</c:v>
                </c:pt>
                <c:pt idx="19585">
                  <c:v>1.0068416595458984E-3</c:v>
                </c:pt>
                <c:pt idx="19586">
                  <c:v>1.007080078125E-3</c:v>
                </c:pt>
                <c:pt idx="19587">
                  <c:v>1.007080078125E-3</c:v>
                </c:pt>
                <c:pt idx="19588">
                  <c:v>1.0068416595458984E-3</c:v>
                </c:pt>
                <c:pt idx="19589">
                  <c:v>1.007080078125E-3</c:v>
                </c:pt>
                <c:pt idx="19590">
                  <c:v>1.007080078125E-3</c:v>
                </c:pt>
                <c:pt idx="19591">
                  <c:v>1.0068416595458984E-3</c:v>
                </c:pt>
                <c:pt idx="19592">
                  <c:v>1.007080078125E-3</c:v>
                </c:pt>
                <c:pt idx="19593">
                  <c:v>1.007080078125E-3</c:v>
                </c:pt>
                <c:pt idx="19594">
                  <c:v>1.0068416595458984E-3</c:v>
                </c:pt>
                <c:pt idx="19595">
                  <c:v>1.007080078125E-3</c:v>
                </c:pt>
                <c:pt idx="19596">
                  <c:v>1.0080337524414063E-3</c:v>
                </c:pt>
                <c:pt idx="19597">
                  <c:v>1.0068416595458984E-3</c:v>
                </c:pt>
                <c:pt idx="19598">
                  <c:v>1.007080078125E-3</c:v>
                </c:pt>
                <c:pt idx="19599">
                  <c:v>1.007080078125E-3</c:v>
                </c:pt>
                <c:pt idx="19600">
                  <c:v>1.0068416595458984E-3</c:v>
                </c:pt>
                <c:pt idx="19601">
                  <c:v>1.007080078125E-3</c:v>
                </c:pt>
                <c:pt idx="19602">
                  <c:v>1.007080078125E-3</c:v>
                </c:pt>
                <c:pt idx="19603">
                  <c:v>1.0068416595458984E-3</c:v>
                </c:pt>
                <c:pt idx="19604">
                  <c:v>1.007080078125E-3</c:v>
                </c:pt>
                <c:pt idx="19605">
                  <c:v>1.007080078125E-3</c:v>
                </c:pt>
                <c:pt idx="19606">
                  <c:v>1.0068416595458984E-3</c:v>
                </c:pt>
                <c:pt idx="19607">
                  <c:v>1.007080078125E-3</c:v>
                </c:pt>
                <c:pt idx="19608">
                  <c:v>1.0080337524414063E-3</c:v>
                </c:pt>
                <c:pt idx="19609">
                  <c:v>1.007080078125E-3</c:v>
                </c:pt>
                <c:pt idx="19610">
                  <c:v>1.0068416595458984E-3</c:v>
                </c:pt>
                <c:pt idx="19611">
                  <c:v>1.007080078125E-3</c:v>
                </c:pt>
                <c:pt idx="19612">
                  <c:v>1.007080078125E-3</c:v>
                </c:pt>
                <c:pt idx="19613">
                  <c:v>1.0068416595458984E-3</c:v>
                </c:pt>
                <c:pt idx="19614">
                  <c:v>1.007080078125E-3</c:v>
                </c:pt>
                <c:pt idx="19615">
                  <c:v>1.007080078125E-3</c:v>
                </c:pt>
                <c:pt idx="19616">
                  <c:v>1.0068416595458984E-3</c:v>
                </c:pt>
                <c:pt idx="19617">
                  <c:v>1.007080078125E-3</c:v>
                </c:pt>
                <c:pt idx="19618">
                  <c:v>1.007080078125E-3</c:v>
                </c:pt>
                <c:pt idx="19619">
                  <c:v>1.0068416595458984E-3</c:v>
                </c:pt>
                <c:pt idx="19620">
                  <c:v>1.007080078125E-3</c:v>
                </c:pt>
                <c:pt idx="19621">
                  <c:v>1.0080337524414063E-3</c:v>
                </c:pt>
                <c:pt idx="19622">
                  <c:v>1.0068416595458984E-3</c:v>
                </c:pt>
                <c:pt idx="19623">
                  <c:v>1.007080078125E-3</c:v>
                </c:pt>
                <c:pt idx="19624">
                  <c:v>1.007080078125E-3</c:v>
                </c:pt>
                <c:pt idx="19625">
                  <c:v>1.0068416595458984E-3</c:v>
                </c:pt>
                <c:pt idx="19626">
                  <c:v>1.007080078125E-3</c:v>
                </c:pt>
                <c:pt idx="19627">
                  <c:v>1.007080078125E-3</c:v>
                </c:pt>
                <c:pt idx="19628">
                  <c:v>1.0068416595458984E-3</c:v>
                </c:pt>
                <c:pt idx="19629">
                  <c:v>1.007080078125E-3</c:v>
                </c:pt>
                <c:pt idx="19630">
                  <c:v>1.007080078125E-3</c:v>
                </c:pt>
                <c:pt idx="19631">
                  <c:v>1.0068416595458984E-3</c:v>
                </c:pt>
                <c:pt idx="19632">
                  <c:v>1.007080078125E-3</c:v>
                </c:pt>
                <c:pt idx="19633">
                  <c:v>1.0080337524414063E-3</c:v>
                </c:pt>
                <c:pt idx="19634">
                  <c:v>1.007080078125E-3</c:v>
                </c:pt>
                <c:pt idx="19635">
                  <c:v>1.0068416595458984E-3</c:v>
                </c:pt>
                <c:pt idx="19636">
                  <c:v>1.007080078125E-3</c:v>
                </c:pt>
                <c:pt idx="19637">
                  <c:v>1.007080078125E-3</c:v>
                </c:pt>
                <c:pt idx="19638">
                  <c:v>1.0068416595458984E-3</c:v>
                </c:pt>
                <c:pt idx="19639">
                  <c:v>1.007080078125E-3</c:v>
                </c:pt>
                <c:pt idx="19640">
                  <c:v>1.007080078125E-3</c:v>
                </c:pt>
                <c:pt idx="19641">
                  <c:v>1.0068416595458984E-3</c:v>
                </c:pt>
                <c:pt idx="19642">
                  <c:v>1.007080078125E-3</c:v>
                </c:pt>
                <c:pt idx="19643">
                  <c:v>1.007080078125E-3</c:v>
                </c:pt>
                <c:pt idx="19644">
                  <c:v>1.0068416595458984E-3</c:v>
                </c:pt>
                <c:pt idx="19645">
                  <c:v>1.007080078125E-3</c:v>
                </c:pt>
                <c:pt idx="19646">
                  <c:v>1.0080337524414063E-3</c:v>
                </c:pt>
                <c:pt idx="19647">
                  <c:v>1.0068416595458984E-3</c:v>
                </c:pt>
                <c:pt idx="19648">
                  <c:v>1.007080078125E-3</c:v>
                </c:pt>
                <c:pt idx="19649">
                  <c:v>1.007080078125E-3</c:v>
                </c:pt>
                <c:pt idx="19650">
                  <c:v>1.0068416595458984E-3</c:v>
                </c:pt>
                <c:pt idx="19651">
                  <c:v>1.007080078125E-3</c:v>
                </c:pt>
                <c:pt idx="19652">
                  <c:v>1.007080078125E-3</c:v>
                </c:pt>
                <c:pt idx="19653">
                  <c:v>1.0068416595458984E-3</c:v>
                </c:pt>
                <c:pt idx="19654">
                  <c:v>1.007080078125E-3</c:v>
                </c:pt>
                <c:pt idx="19655">
                  <c:v>1.007080078125E-3</c:v>
                </c:pt>
                <c:pt idx="19656">
                  <c:v>1.0068416595458984E-3</c:v>
                </c:pt>
                <c:pt idx="19657">
                  <c:v>1.007080078125E-3</c:v>
                </c:pt>
                <c:pt idx="19658">
                  <c:v>1.0080337524414063E-3</c:v>
                </c:pt>
                <c:pt idx="19659">
                  <c:v>1.007080078125E-3</c:v>
                </c:pt>
                <c:pt idx="19660">
                  <c:v>1.0068416595458984E-3</c:v>
                </c:pt>
                <c:pt idx="19661">
                  <c:v>1.007080078125E-3</c:v>
                </c:pt>
                <c:pt idx="19662">
                  <c:v>1.007080078125E-3</c:v>
                </c:pt>
                <c:pt idx="19663">
                  <c:v>1.0068416595458984E-3</c:v>
                </c:pt>
                <c:pt idx="19664">
                  <c:v>3.0210018157958984E-3</c:v>
                </c:pt>
                <c:pt idx="19665">
                  <c:v>1.007080078125E-3</c:v>
                </c:pt>
                <c:pt idx="19666">
                  <c:v>1.007080078125E-3</c:v>
                </c:pt>
                <c:pt idx="19667">
                  <c:v>1.0068416595458984E-3</c:v>
                </c:pt>
                <c:pt idx="19668">
                  <c:v>1.007080078125E-3</c:v>
                </c:pt>
                <c:pt idx="19669">
                  <c:v>1.0080337524414063E-3</c:v>
                </c:pt>
                <c:pt idx="19670">
                  <c:v>1.0068416595458984E-3</c:v>
                </c:pt>
                <c:pt idx="19671">
                  <c:v>1.007080078125E-3</c:v>
                </c:pt>
                <c:pt idx="19672">
                  <c:v>1.007080078125E-3</c:v>
                </c:pt>
                <c:pt idx="19673">
                  <c:v>1.0068416595458984E-3</c:v>
                </c:pt>
                <c:pt idx="19674">
                  <c:v>1.007080078125E-3</c:v>
                </c:pt>
                <c:pt idx="19675">
                  <c:v>1.007080078125E-3</c:v>
                </c:pt>
                <c:pt idx="19676">
                  <c:v>1.0068416595458984E-3</c:v>
                </c:pt>
                <c:pt idx="19677">
                  <c:v>1.007080078125E-3</c:v>
                </c:pt>
                <c:pt idx="19678">
                  <c:v>1.007080078125E-3</c:v>
                </c:pt>
                <c:pt idx="19679">
                  <c:v>1.0068416595458984E-3</c:v>
                </c:pt>
                <c:pt idx="19680">
                  <c:v>1.007080078125E-3</c:v>
                </c:pt>
                <c:pt idx="19681">
                  <c:v>1.0080337524414063E-3</c:v>
                </c:pt>
                <c:pt idx="19682">
                  <c:v>1.007080078125E-3</c:v>
                </c:pt>
                <c:pt idx="19683">
                  <c:v>1.0068416595458984E-3</c:v>
                </c:pt>
                <c:pt idx="19684">
                  <c:v>1.007080078125E-3</c:v>
                </c:pt>
                <c:pt idx="19685">
                  <c:v>1.007080078125E-3</c:v>
                </c:pt>
                <c:pt idx="19686">
                  <c:v>1.0068416595458984E-3</c:v>
                </c:pt>
                <c:pt idx="19687">
                  <c:v>1.007080078125E-3</c:v>
                </c:pt>
                <c:pt idx="19688">
                  <c:v>1.007080078125E-3</c:v>
                </c:pt>
                <c:pt idx="19689">
                  <c:v>1.0068416595458984E-3</c:v>
                </c:pt>
                <c:pt idx="19690">
                  <c:v>1.007080078125E-3</c:v>
                </c:pt>
                <c:pt idx="19691">
                  <c:v>1.007080078125E-3</c:v>
                </c:pt>
                <c:pt idx="19692">
                  <c:v>1.0068416595458984E-3</c:v>
                </c:pt>
                <c:pt idx="19693">
                  <c:v>1.007080078125E-3</c:v>
                </c:pt>
                <c:pt idx="19694">
                  <c:v>1.0080337524414063E-3</c:v>
                </c:pt>
                <c:pt idx="19695">
                  <c:v>1.0068416595458984E-3</c:v>
                </c:pt>
                <c:pt idx="19696">
                  <c:v>1.007080078125E-3</c:v>
                </c:pt>
                <c:pt idx="19697">
                  <c:v>1.007080078125E-3</c:v>
                </c:pt>
                <c:pt idx="19698">
                  <c:v>1.0068416595458984E-3</c:v>
                </c:pt>
                <c:pt idx="19699">
                  <c:v>1.007080078125E-3</c:v>
                </c:pt>
                <c:pt idx="19700">
                  <c:v>1.007080078125E-3</c:v>
                </c:pt>
                <c:pt idx="19701">
                  <c:v>1.0068416595458984E-3</c:v>
                </c:pt>
                <c:pt idx="19702">
                  <c:v>1.007080078125E-3</c:v>
                </c:pt>
                <c:pt idx="19703">
                  <c:v>1.007080078125E-3</c:v>
                </c:pt>
                <c:pt idx="19704">
                  <c:v>1.0068416595458984E-3</c:v>
                </c:pt>
                <c:pt idx="19705">
                  <c:v>1.007080078125E-3</c:v>
                </c:pt>
                <c:pt idx="19706">
                  <c:v>1.0080337524414063E-3</c:v>
                </c:pt>
                <c:pt idx="19707">
                  <c:v>1.007080078125E-3</c:v>
                </c:pt>
                <c:pt idx="19708">
                  <c:v>1.0068416595458984E-3</c:v>
                </c:pt>
                <c:pt idx="19709">
                  <c:v>1.007080078125E-3</c:v>
                </c:pt>
                <c:pt idx="19710">
                  <c:v>1.007080078125E-3</c:v>
                </c:pt>
                <c:pt idx="19711">
                  <c:v>1.0068416595458984E-3</c:v>
                </c:pt>
                <c:pt idx="19712">
                  <c:v>1.007080078125E-3</c:v>
                </c:pt>
                <c:pt idx="19713">
                  <c:v>1.007080078125E-3</c:v>
                </c:pt>
                <c:pt idx="19714">
                  <c:v>5.0349235534667969E-3</c:v>
                </c:pt>
                <c:pt idx="19715">
                  <c:v>1.0080337524414063E-3</c:v>
                </c:pt>
                <c:pt idx="19716">
                  <c:v>1.0068416595458984E-3</c:v>
                </c:pt>
                <c:pt idx="19717">
                  <c:v>1.007080078125E-3</c:v>
                </c:pt>
                <c:pt idx="19718">
                  <c:v>1.007080078125E-3</c:v>
                </c:pt>
                <c:pt idx="19719">
                  <c:v>1.0068416595458984E-3</c:v>
                </c:pt>
                <c:pt idx="19720">
                  <c:v>1.007080078125E-3</c:v>
                </c:pt>
                <c:pt idx="19721">
                  <c:v>1.007080078125E-3</c:v>
                </c:pt>
                <c:pt idx="19722">
                  <c:v>1.0068416595458984E-3</c:v>
                </c:pt>
                <c:pt idx="19723">
                  <c:v>1.007080078125E-3</c:v>
                </c:pt>
                <c:pt idx="19724">
                  <c:v>1.007080078125E-3</c:v>
                </c:pt>
                <c:pt idx="19725">
                  <c:v>1.0068416595458984E-3</c:v>
                </c:pt>
                <c:pt idx="19726">
                  <c:v>1.007080078125E-3</c:v>
                </c:pt>
                <c:pt idx="19727">
                  <c:v>1.0080337524414063E-3</c:v>
                </c:pt>
                <c:pt idx="19728">
                  <c:v>1.007080078125E-3</c:v>
                </c:pt>
                <c:pt idx="19729">
                  <c:v>1.0068416595458984E-3</c:v>
                </c:pt>
                <c:pt idx="19730">
                  <c:v>1.007080078125E-3</c:v>
                </c:pt>
                <c:pt idx="19731">
                  <c:v>1.007080078125E-3</c:v>
                </c:pt>
                <c:pt idx="19732">
                  <c:v>1.0068416595458984E-3</c:v>
                </c:pt>
                <c:pt idx="19733">
                  <c:v>1.007080078125E-3</c:v>
                </c:pt>
                <c:pt idx="19734">
                  <c:v>1.007080078125E-3</c:v>
                </c:pt>
                <c:pt idx="19735">
                  <c:v>1.0068416595458984E-3</c:v>
                </c:pt>
                <c:pt idx="19736">
                  <c:v>1.007080078125E-3</c:v>
                </c:pt>
                <c:pt idx="19737">
                  <c:v>1.007080078125E-3</c:v>
                </c:pt>
                <c:pt idx="19738">
                  <c:v>1.0068416595458984E-3</c:v>
                </c:pt>
                <c:pt idx="19739">
                  <c:v>1.007080078125E-3</c:v>
                </c:pt>
                <c:pt idx="19740">
                  <c:v>1.0080337524414063E-3</c:v>
                </c:pt>
                <c:pt idx="19741">
                  <c:v>1.0068416595458984E-3</c:v>
                </c:pt>
                <c:pt idx="19742">
                  <c:v>1.007080078125E-3</c:v>
                </c:pt>
                <c:pt idx="19743">
                  <c:v>1.007080078125E-3</c:v>
                </c:pt>
                <c:pt idx="19744">
                  <c:v>1.0068416595458984E-3</c:v>
                </c:pt>
                <c:pt idx="19745">
                  <c:v>1.007080078125E-3</c:v>
                </c:pt>
                <c:pt idx="19746">
                  <c:v>1.007080078125E-3</c:v>
                </c:pt>
                <c:pt idx="19747">
                  <c:v>1.0068416595458984E-3</c:v>
                </c:pt>
                <c:pt idx="19748">
                  <c:v>1.007080078125E-3</c:v>
                </c:pt>
                <c:pt idx="19749">
                  <c:v>1.007080078125E-3</c:v>
                </c:pt>
                <c:pt idx="19750">
                  <c:v>1.0068416595458984E-3</c:v>
                </c:pt>
                <c:pt idx="19751">
                  <c:v>1.007080078125E-3</c:v>
                </c:pt>
                <c:pt idx="19752">
                  <c:v>1.0080337524414063E-3</c:v>
                </c:pt>
                <c:pt idx="19753">
                  <c:v>1.007080078125E-3</c:v>
                </c:pt>
                <c:pt idx="19754">
                  <c:v>1.0068416595458984E-3</c:v>
                </c:pt>
                <c:pt idx="19755">
                  <c:v>1.007080078125E-3</c:v>
                </c:pt>
                <c:pt idx="19756">
                  <c:v>1.007080078125E-3</c:v>
                </c:pt>
                <c:pt idx="19757">
                  <c:v>1.0068416595458984E-3</c:v>
                </c:pt>
                <c:pt idx="19758">
                  <c:v>1.007080078125E-3</c:v>
                </c:pt>
                <c:pt idx="19759">
                  <c:v>1.007080078125E-3</c:v>
                </c:pt>
                <c:pt idx="19760">
                  <c:v>1.0068416595458984E-3</c:v>
                </c:pt>
                <c:pt idx="19761">
                  <c:v>1.007080078125E-3</c:v>
                </c:pt>
                <c:pt idx="19762">
                  <c:v>1.007080078125E-3</c:v>
                </c:pt>
                <c:pt idx="19763">
                  <c:v>1.0068416595458984E-3</c:v>
                </c:pt>
                <c:pt idx="19764">
                  <c:v>1.007080078125E-3</c:v>
                </c:pt>
                <c:pt idx="19765">
                  <c:v>1.0080337524414063E-3</c:v>
                </c:pt>
                <c:pt idx="19766">
                  <c:v>1.0068416595458984E-3</c:v>
                </c:pt>
                <c:pt idx="19767">
                  <c:v>1.007080078125E-3</c:v>
                </c:pt>
                <c:pt idx="19768">
                  <c:v>1.007080078125E-3</c:v>
                </c:pt>
                <c:pt idx="19769">
                  <c:v>1.0068416595458984E-3</c:v>
                </c:pt>
                <c:pt idx="19770">
                  <c:v>1.007080078125E-3</c:v>
                </c:pt>
                <c:pt idx="19771">
                  <c:v>1.007080078125E-3</c:v>
                </c:pt>
                <c:pt idx="19772">
                  <c:v>1.0068416595458984E-3</c:v>
                </c:pt>
                <c:pt idx="19773">
                  <c:v>1.007080078125E-3</c:v>
                </c:pt>
                <c:pt idx="19774">
                  <c:v>1.007080078125E-3</c:v>
                </c:pt>
                <c:pt idx="19775">
                  <c:v>1.0068416595458984E-3</c:v>
                </c:pt>
                <c:pt idx="19776">
                  <c:v>1.007080078125E-3</c:v>
                </c:pt>
                <c:pt idx="19777">
                  <c:v>1.0080337524414063E-3</c:v>
                </c:pt>
                <c:pt idx="19778">
                  <c:v>1.007080078125E-3</c:v>
                </c:pt>
                <c:pt idx="19779">
                  <c:v>1.0068416595458984E-3</c:v>
                </c:pt>
                <c:pt idx="19780">
                  <c:v>1.007080078125E-3</c:v>
                </c:pt>
                <c:pt idx="19781">
                  <c:v>1.007080078125E-3</c:v>
                </c:pt>
                <c:pt idx="19782">
                  <c:v>1.0068416595458984E-3</c:v>
                </c:pt>
                <c:pt idx="19783">
                  <c:v>1.007080078125E-3</c:v>
                </c:pt>
                <c:pt idx="19784">
                  <c:v>1.007080078125E-3</c:v>
                </c:pt>
                <c:pt idx="19785">
                  <c:v>1.0068416595458984E-3</c:v>
                </c:pt>
                <c:pt idx="19786">
                  <c:v>1.007080078125E-3</c:v>
                </c:pt>
                <c:pt idx="19787">
                  <c:v>1.007080078125E-3</c:v>
                </c:pt>
                <c:pt idx="19788">
                  <c:v>1.0068416595458984E-3</c:v>
                </c:pt>
                <c:pt idx="19789">
                  <c:v>1.007080078125E-3</c:v>
                </c:pt>
                <c:pt idx="19790">
                  <c:v>1.0080337524414063E-3</c:v>
                </c:pt>
                <c:pt idx="19791">
                  <c:v>1.0068416595458984E-3</c:v>
                </c:pt>
                <c:pt idx="19792">
                  <c:v>1.007080078125E-3</c:v>
                </c:pt>
                <c:pt idx="19793">
                  <c:v>1.007080078125E-3</c:v>
                </c:pt>
                <c:pt idx="19794">
                  <c:v>1.0068416595458984E-3</c:v>
                </c:pt>
                <c:pt idx="19795">
                  <c:v>1.007080078125E-3</c:v>
                </c:pt>
                <c:pt idx="19796">
                  <c:v>1.007080078125E-3</c:v>
                </c:pt>
                <c:pt idx="19797">
                  <c:v>1.0068416595458984E-3</c:v>
                </c:pt>
                <c:pt idx="19798">
                  <c:v>1.007080078125E-3</c:v>
                </c:pt>
                <c:pt idx="19799">
                  <c:v>1.007080078125E-3</c:v>
                </c:pt>
                <c:pt idx="19800">
                  <c:v>1.0068416595458984E-3</c:v>
                </c:pt>
                <c:pt idx="19801">
                  <c:v>1.007080078125E-3</c:v>
                </c:pt>
                <c:pt idx="19802">
                  <c:v>1.0080337524414063E-3</c:v>
                </c:pt>
                <c:pt idx="19803">
                  <c:v>1.007080078125E-3</c:v>
                </c:pt>
                <c:pt idx="19804">
                  <c:v>1.0068416595458984E-3</c:v>
                </c:pt>
                <c:pt idx="19805">
                  <c:v>1.007080078125E-3</c:v>
                </c:pt>
                <c:pt idx="19806">
                  <c:v>1.007080078125E-3</c:v>
                </c:pt>
                <c:pt idx="19807">
                  <c:v>1.0068416595458984E-3</c:v>
                </c:pt>
                <c:pt idx="19808">
                  <c:v>1.007080078125E-3</c:v>
                </c:pt>
                <c:pt idx="19809">
                  <c:v>1.007080078125E-3</c:v>
                </c:pt>
                <c:pt idx="19810">
                  <c:v>1.0068416595458984E-3</c:v>
                </c:pt>
                <c:pt idx="19811">
                  <c:v>1.007080078125E-3</c:v>
                </c:pt>
                <c:pt idx="19812">
                  <c:v>1.007080078125E-3</c:v>
                </c:pt>
                <c:pt idx="19813">
                  <c:v>1.0068416595458984E-3</c:v>
                </c:pt>
                <c:pt idx="19814">
                  <c:v>1.0080337524414063E-3</c:v>
                </c:pt>
                <c:pt idx="19815">
                  <c:v>1.007080078125E-3</c:v>
                </c:pt>
                <c:pt idx="19816">
                  <c:v>1.0068416595458984E-3</c:v>
                </c:pt>
                <c:pt idx="19817">
                  <c:v>1.007080078125E-3</c:v>
                </c:pt>
                <c:pt idx="19818">
                  <c:v>1.007080078125E-3</c:v>
                </c:pt>
                <c:pt idx="19819">
                  <c:v>1.0068416595458984E-3</c:v>
                </c:pt>
                <c:pt idx="19820">
                  <c:v>1.007080078125E-3</c:v>
                </c:pt>
                <c:pt idx="19821">
                  <c:v>1.007080078125E-3</c:v>
                </c:pt>
                <c:pt idx="19822">
                  <c:v>1.0068416595458984E-3</c:v>
                </c:pt>
                <c:pt idx="19823">
                  <c:v>1.007080078125E-3</c:v>
                </c:pt>
                <c:pt idx="19824">
                  <c:v>1.007080078125E-3</c:v>
                </c:pt>
                <c:pt idx="19825">
                  <c:v>1.0068416595458984E-3</c:v>
                </c:pt>
                <c:pt idx="19826">
                  <c:v>1.007080078125E-3</c:v>
                </c:pt>
                <c:pt idx="19827">
                  <c:v>1.0080337524414063E-3</c:v>
                </c:pt>
                <c:pt idx="19828">
                  <c:v>1.007080078125E-3</c:v>
                </c:pt>
                <c:pt idx="19829">
                  <c:v>1.0068416595458984E-3</c:v>
                </c:pt>
                <c:pt idx="19830">
                  <c:v>1.007080078125E-3</c:v>
                </c:pt>
                <c:pt idx="19831">
                  <c:v>1.007080078125E-3</c:v>
                </c:pt>
                <c:pt idx="19832">
                  <c:v>1.0068416595458984E-3</c:v>
                </c:pt>
                <c:pt idx="19833">
                  <c:v>1.007080078125E-3</c:v>
                </c:pt>
                <c:pt idx="19834">
                  <c:v>1.007080078125E-3</c:v>
                </c:pt>
                <c:pt idx="19835">
                  <c:v>1.0068416595458984E-3</c:v>
                </c:pt>
                <c:pt idx="19836">
                  <c:v>1.007080078125E-3</c:v>
                </c:pt>
                <c:pt idx="19837">
                  <c:v>1.007080078125E-3</c:v>
                </c:pt>
                <c:pt idx="19838">
                  <c:v>1.0068416595458984E-3</c:v>
                </c:pt>
                <c:pt idx="19839">
                  <c:v>1.0080337524414063E-3</c:v>
                </c:pt>
                <c:pt idx="19840">
                  <c:v>1.007080078125E-3</c:v>
                </c:pt>
                <c:pt idx="19841">
                  <c:v>1.0068416595458984E-3</c:v>
                </c:pt>
                <c:pt idx="19842">
                  <c:v>1.007080078125E-3</c:v>
                </c:pt>
                <c:pt idx="19843">
                  <c:v>1.007080078125E-3</c:v>
                </c:pt>
                <c:pt idx="19844">
                  <c:v>1.0068416595458984E-3</c:v>
                </c:pt>
                <c:pt idx="19845">
                  <c:v>1.007080078125E-3</c:v>
                </c:pt>
                <c:pt idx="19846">
                  <c:v>1.007080078125E-3</c:v>
                </c:pt>
                <c:pt idx="19847">
                  <c:v>1.0068416595458984E-3</c:v>
                </c:pt>
                <c:pt idx="19848">
                  <c:v>1.007080078125E-3</c:v>
                </c:pt>
                <c:pt idx="19849">
                  <c:v>1.007080078125E-3</c:v>
                </c:pt>
                <c:pt idx="19850">
                  <c:v>1.0068416595458984E-3</c:v>
                </c:pt>
                <c:pt idx="19851">
                  <c:v>1.007080078125E-3</c:v>
                </c:pt>
                <c:pt idx="19852">
                  <c:v>1.0080337524414063E-3</c:v>
                </c:pt>
                <c:pt idx="19853">
                  <c:v>1.007080078125E-3</c:v>
                </c:pt>
                <c:pt idx="19854">
                  <c:v>1.0068416595458984E-3</c:v>
                </c:pt>
                <c:pt idx="19855">
                  <c:v>1.007080078125E-3</c:v>
                </c:pt>
                <c:pt idx="19856">
                  <c:v>1.007080078125E-3</c:v>
                </c:pt>
                <c:pt idx="19857">
                  <c:v>1.0068416595458984E-3</c:v>
                </c:pt>
                <c:pt idx="19858">
                  <c:v>1.007080078125E-3</c:v>
                </c:pt>
                <c:pt idx="19859">
                  <c:v>1.007080078125E-3</c:v>
                </c:pt>
                <c:pt idx="19860">
                  <c:v>1.0068416595458984E-3</c:v>
                </c:pt>
                <c:pt idx="19861">
                  <c:v>1.007080078125E-3</c:v>
                </c:pt>
                <c:pt idx="19862">
                  <c:v>1.007080078125E-3</c:v>
                </c:pt>
                <c:pt idx="19863">
                  <c:v>1.0068416595458984E-3</c:v>
                </c:pt>
                <c:pt idx="19864">
                  <c:v>1.0080337524414063E-3</c:v>
                </c:pt>
                <c:pt idx="19865">
                  <c:v>1.007080078125E-3</c:v>
                </c:pt>
                <c:pt idx="19866">
                  <c:v>1.0068416595458984E-3</c:v>
                </c:pt>
                <c:pt idx="19867">
                  <c:v>1.007080078125E-3</c:v>
                </c:pt>
                <c:pt idx="19868">
                  <c:v>1.007080078125E-3</c:v>
                </c:pt>
                <c:pt idx="19869">
                  <c:v>1.0068416595458984E-3</c:v>
                </c:pt>
                <c:pt idx="19870">
                  <c:v>1.007080078125E-3</c:v>
                </c:pt>
                <c:pt idx="19871">
                  <c:v>1.007080078125E-3</c:v>
                </c:pt>
                <c:pt idx="19872">
                  <c:v>1.0068416595458984E-3</c:v>
                </c:pt>
                <c:pt idx="19873">
                  <c:v>1.007080078125E-3</c:v>
                </c:pt>
                <c:pt idx="19874">
                  <c:v>1.007080078125E-3</c:v>
                </c:pt>
                <c:pt idx="19875">
                  <c:v>1.0068416595458984E-3</c:v>
                </c:pt>
                <c:pt idx="19876">
                  <c:v>4.0290355682373047E-3</c:v>
                </c:pt>
                <c:pt idx="19877">
                  <c:v>1.007080078125E-3</c:v>
                </c:pt>
                <c:pt idx="19878">
                  <c:v>1.007080078125E-3</c:v>
                </c:pt>
                <c:pt idx="19879">
                  <c:v>1.0068416595458984E-3</c:v>
                </c:pt>
                <c:pt idx="19880">
                  <c:v>1.007080078125E-3</c:v>
                </c:pt>
                <c:pt idx="19881">
                  <c:v>1.007080078125E-3</c:v>
                </c:pt>
                <c:pt idx="19882">
                  <c:v>1.0068416595458984E-3</c:v>
                </c:pt>
                <c:pt idx="19883">
                  <c:v>1.007080078125E-3</c:v>
                </c:pt>
                <c:pt idx="19884">
                  <c:v>1.007080078125E-3</c:v>
                </c:pt>
                <c:pt idx="19885">
                  <c:v>1.0068416595458984E-3</c:v>
                </c:pt>
                <c:pt idx="19886">
                  <c:v>1.0080337524414063E-3</c:v>
                </c:pt>
                <c:pt idx="19887">
                  <c:v>1.007080078125E-3</c:v>
                </c:pt>
                <c:pt idx="19888">
                  <c:v>1.0068416595458984E-3</c:v>
                </c:pt>
                <c:pt idx="19889">
                  <c:v>1.007080078125E-3</c:v>
                </c:pt>
                <c:pt idx="19890">
                  <c:v>1.007080078125E-3</c:v>
                </c:pt>
                <c:pt idx="19891">
                  <c:v>1.0068416595458984E-3</c:v>
                </c:pt>
                <c:pt idx="19892">
                  <c:v>1.007080078125E-3</c:v>
                </c:pt>
                <c:pt idx="19893">
                  <c:v>1.007080078125E-3</c:v>
                </c:pt>
                <c:pt idx="19894">
                  <c:v>1.0068416595458984E-3</c:v>
                </c:pt>
                <c:pt idx="19895">
                  <c:v>1.007080078125E-3</c:v>
                </c:pt>
                <c:pt idx="19896">
                  <c:v>1.007080078125E-3</c:v>
                </c:pt>
                <c:pt idx="19897">
                  <c:v>1.0068416595458984E-3</c:v>
                </c:pt>
                <c:pt idx="19898">
                  <c:v>1.007080078125E-3</c:v>
                </c:pt>
                <c:pt idx="19899">
                  <c:v>1.0080337524414063E-3</c:v>
                </c:pt>
                <c:pt idx="19900">
                  <c:v>1.007080078125E-3</c:v>
                </c:pt>
                <c:pt idx="19901">
                  <c:v>1.0068416595458984E-3</c:v>
                </c:pt>
                <c:pt idx="19902">
                  <c:v>1.007080078125E-3</c:v>
                </c:pt>
                <c:pt idx="19903">
                  <c:v>1.007080078125E-3</c:v>
                </c:pt>
                <c:pt idx="19904">
                  <c:v>1.0068416595458984E-3</c:v>
                </c:pt>
                <c:pt idx="19905">
                  <c:v>1.007080078125E-3</c:v>
                </c:pt>
                <c:pt idx="19906">
                  <c:v>1.007080078125E-3</c:v>
                </c:pt>
                <c:pt idx="19907">
                  <c:v>1.0068416595458984E-3</c:v>
                </c:pt>
                <c:pt idx="19908">
                  <c:v>1.007080078125E-3</c:v>
                </c:pt>
                <c:pt idx="19909">
                  <c:v>1.007080078125E-3</c:v>
                </c:pt>
                <c:pt idx="19910">
                  <c:v>1.0068416595458984E-3</c:v>
                </c:pt>
                <c:pt idx="19911">
                  <c:v>5.0361156463623047E-3</c:v>
                </c:pt>
                <c:pt idx="19912">
                  <c:v>1.0068416595458984E-3</c:v>
                </c:pt>
                <c:pt idx="19913">
                  <c:v>1.007080078125E-3</c:v>
                </c:pt>
                <c:pt idx="19914">
                  <c:v>1.007080078125E-3</c:v>
                </c:pt>
                <c:pt idx="19915">
                  <c:v>1.0068416595458984E-3</c:v>
                </c:pt>
                <c:pt idx="19916">
                  <c:v>1.007080078125E-3</c:v>
                </c:pt>
                <c:pt idx="19917">
                  <c:v>1.007080078125E-3</c:v>
                </c:pt>
                <c:pt idx="19918">
                  <c:v>1.0068416595458984E-3</c:v>
                </c:pt>
                <c:pt idx="19919">
                  <c:v>1.007080078125E-3</c:v>
                </c:pt>
                <c:pt idx="19920">
                  <c:v>1.0080337524414063E-3</c:v>
                </c:pt>
                <c:pt idx="19921">
                  <c:v>1.007080078125E-3</c:v>
                </c:pt>
                <c:pt idx="19922">
                  <c:v>1.0068416595458984E-3</c:v>
                </c:pt>
                <c:pt idx="19923">
                  <c:v>1.007080078125E-3</c:v>
                </c:pt>
                <c:pt idx="19924">
                  <c:v>1.007080078125E-3</c:v>
                </c:pt>
                <c:pt idx="19925">
                  <c:v>6.0420036315917969E-3</c:v>
                </c:pt>
                <c:pt idx="19926">
                  <c:v>1.0068416595458984E-3</c:v>
                </c:pt>
                <c:pt idx="19927">
                  <c:v>1.0080337524414063E-3</c:v>
                </c:pt>
                <c:pt idx="19928">
                  <c:v>1.007080078125E-3</c:v>
                </c:pt>
                <c:pt idx="19929">
                  <c:v>1.0068416595458984E-3</c:v>
                </c:pt>
                <c:pt idx="19930">
                  <c:v>1.007080078125E-3</c:v>
                </c:pt>
                <c:pt idx="19931">
                  <c:v>1.007080078125E-3</c:v>
                </c:pt>
                <c:pt idx="19932">
                  <c:v>1.0068416595458984E-3</c:v>
                </c:pt>
                <c:pt idx="19933">
                  <c:v>1.007080078125E-3</c:v>
                </c:pt>
                <c:pt idx="19934">
                  <c:v>1.007080078125E-3</c:v>
                </c:pt>
                <c:pt idx="19935">
                  <c:v>1.0068416595458984E-3</c:v>
                </c:pt>
                <c:pt idx="19936">
                  <c:v>1.007080078125E-3</c:v>
                </c:pt>
                <c:pt idx="19937">
                  <c:v>1.007080078125E-3</c:v>
                </c:pt>
                <c:pt idx="19938">
                  <c:v>1.0068416595458984E-3</c:v>
                </c:pt>
                <c:pt idx="19939">
                  <c:v>1.007080078125E-3</c:v>
                </c:pt>
                <c:pt idx="19940">
                  <c:v>1.0080337524414063E-3</c:v>
                </c:pt>
                <c:pt idx="19941">
                  <c:v>1.007080078125E-3</c:v>
                </c:pt>
                <c:pt idx="19942">
                  <c:v>1.0068416595458984E-3</c:v>
                </c:pt>
                <c:pt idx="19943">
                  <c:v>1.007080078125E-3</c:v>
                </c:pt>
                <c:pt idx="19944">
                  <c:v>1.007080078125E-3</c:v>
                </c:pt>
                <c:pt idx="19945">
                  <c:v>1.0068416595458984E-3</c:v>
                </c:pt>
                <c:pt idx="19946">
                  <c:v>1.007080078125E-3</c:v>
                </c:pt>
                <c:pt idx="19947">
                  <c:v>6.0429573059082031E-3</c:v>
                </c:pt>
                <c:pt idx="19948">
                  <c:v>1.007080078125E-3</c:v>
                </c:pt>
                <c:pt idx="19949">
                  <c:v>1.0068416595458984E-3</c:v>
                </c:pt>
                <c:pt idx="19950">
                  <c:v>1.007080078125E-3</c:v>
                </c:pt>
                <c:pt idx="19951">
                  <c:v>1.007080078125E-3</c:v>
                </c:pt>
                <c:pt idx="19952">
                  <c:v>1.0068416595458984E-3</c:v>
                </c:pt>
                <c:pt idx="19953">
                  <c:v>1.007080078125E-3</c:v>
                </c:pt>
                <c:pt idx="19954">
                  <c:v>1.007080078125E-3</c:v>
                </c:pt>
                <c:pt idx="19955">
                  <c:v>1.0068416595458984E-3</c:v>
                </c:pt>
                <c:pt idx="19956">
                  <c:v>1.007080078125E-3</c:v>
                </c:pt>
                <c:pt idx="19957">
                  <c:v>1.007080078125E-3</c:v>
                </c:pt>
                <c:pt idx="19958">
                  <c:v>1.0068416595458984E-3</c:v>
                </c:pt>
                <c:pt idx="19959">
                  <c:v>1.007080078125E-3</c:v>
                </c:pt>
                <c:pt idx="19960">
                  <c:v>1.0080337524414063E-3</c:v>
                </c:pt>
                <c:pt idx="19961">
                  <c:v>1.007080078125E-3</c:v>
                </c:pt>
                <c:pt idx="19962">
                  <c:v>1.0068416595458984E-3</c:v>
                </c:pt>
                <c:pt idx="19963">
                  <c:v>1.007080078125E-3</c:v>
                </c:pt>
                <c:pt idx="19964">
                  <c:v>1.007080078125E-3</c:v>
                </c:pt>
                <c:pt idx="19965">
                  <c:v>1.0068416595458984E-3</c:v>
                </c:pt>
                <c:pt idx="19966">
                  <c:v>1.007080078125E-3</c:v>
                </c:pt>
                <c:pt idx="19967">
                  <c:v>1.007080078125E-3</c:v>
                </c:pt>
                <c:pt idx="19968">
                  <c:v>1.0068416595458984E-3</c:v>
                </c:pt>
                <c:pt idx="19969">
                  <c:v>1.007080078125E-3</c:v>
                </c:pt>
                <c:pt idx="19970">
                  <c:v>1.007080078125E-3</c:v>
                </c:pt>
                <c:pt idx="19971">
                  <c:v>1.0068416595458984E-3</c:v>
                </c:pt>
                <c:pt idx="19972">
                  <c:v>1.0080337524414063E-3</c:v>
                </c:pt>
                <c:pt idx="19973">
                  <c:v>1.007080078125E-3</c:v>
                </c:pt>
                <c:pt idx="19974">
                  <c:v>1.0068416595458984E-3</c:v>
                </c:pt>
                <c:pt idx="19975">
                  <c:v>1.007080078125E-3</c:v>
                </c:pt>
                <c:pt idx="19976">
                  <c:v>1.007080078125E-3</c:v>
                </c:pt>
                <c:pt idx="19977">
                  <c:v>1.0068416595458984E-3</c:v>
                </c:pt>
                <c:pt idx="19978">
                  <c:v>1.007080078125E-3</c:v>
                </c:pt>
                <c:pt idx="19979">
                  <c:v>1.007080078125E-3</c:v>
                </c:pt>
                <c:pt idx="19980">
                  <c:v>1.0068416595458984E-3</c:v>
                </c:pt>
                <c:pt idx="19981">
                  <c:v>1.007080078125E-3</c:v>
                </c:pt>
                <c:pt idx="19982">
                  <c:v>1.007080078125E-3</c:v>
                </c:pt>
                <c:pt idx="19983">
                  <c:v>1.0068416595458984E-3</c:v>
                </c:pt>
                <c:pt idx="19984">
                  <c:v>1.007080078125E-3</c:v>
                </c:pt>
                <c:pt idx="19985">
                  <c:v>1.0080337524414063E-3</c:v>
                </c:pt>
                <c:pt idx="19986">
                  <c:v>1.007080078125E-3</c:v>
                </c:pt>
                <c:pt idx="19987">
                  <c:v>1.0068416595458984E-3</c:v>
                </c:pt>
                <c:pt idx="19988">
                  <c:v>1.007080078125E-3</c:v>
                </c:pt>
                <c:pt idx="19989">
                  <c:v>1.007080078125E-3</c:v>
                </c:pt>
                <c:pt idx="19990">
                  <c:v>1.0068416595458984E-3</c:v>
                </c:pt>
                <c:pt idx="19991">
                  <c:v>1.007080078125E-3</c:v>
                </c:pt>
                <c:pt idx="19992">
                  <c:v>1.007080078125E-3</c:v>
                </c:pt>
                <c:pt idx="19993">
                  <c:v>1.0068416595458984E-3</c:v>
                </c:pt>
                <c:pt idx="19994">
                  <c:v>1.007080078125E-3</c:v>
                </c:pt>
                <c:pt idx="19995">
                  <c:v>1.007080078125E-3</c:v>
                </c:pt>
                <c:pt idx="19996">
                  <c:v>1.0068416595458984E-3</c:v>
                </c:pt>
                <c:pt idx="19997">
                  <c:v>1.0080337524414063E-3</c:v>
                </c:pt>
                <c:pt idx="19998">
                  <c:v>1.007080078125E-3</c:v>
                </c:pt>
                <c:pt idx="19999">
                  <c:v>1.0068416595458984E-3</c:v>
                </c:pt>
                <c:pt idx="20000">
                  <c:v>1.007080078125E-3</c:v>
                </c:pt>
                <c:pt idx="20001">
                  <c:v>1.007080078125E-3</c:v>
                </c:pt>
                <c:pt idx="20002">
                  <c:v>1.0068416595458984E-3</c:v>
                </c:pt>
                <c:pt idx="20003">
                  <c:v>1.007080078125E-3</c:v>
                </c:pt>
                <c:pt idx="20004">
                  <c:v>1.007080078125E-3</c:v>
                </c:pt>
                <c:pt idx="20005">
                  <c:v>1.0068416595458984E-3</c:v>
                </c:pt>
                <c:pt idx="20006">
                  <c:v>1.007080078125E-3</c:v>
                </c:pt>
                <c:pt idx="20007">
                  <c:v>1.007080078125E-3</c:v>
                </c:pt>
                <c:pt idx="20008">
                  <c:v>1.0068416595458984E-3</c:v>
                </c:pt>
                <c:pt idx="20009">
                  <c:v>1.007080078125E-3</c:v>
                </c:pt>
                <c:pt idx="20010">
                  <c:v>1.0080337524414063E-3</c:v>
                </c:pt>
                <c:pt idx="20011">
                  <c:v>1.007080078125E-3</c:v>
                </c:pt>
                <c:pt idx="20012">
                  <c:v>1.0068416595458984E-3</c:v>
                </c:pt>
                <c:pt idx="20013">
                  <c:v>1.007080078125E-3</c:v>
                </c:pt>
                <c:pt idx="20014">
                  <c:v>1.007080078125E-3</c:v>
                </c:pt>
                <c:pt idx="20015">
                  <c:v>1.0068416595458984E-3</c:v>
                </c:pt>
                <c:pt idx="20016">
                  <c:v>1.007080078125E-3</c:v>
                </c:pt>
                <c:pt idx="20017">
                  <c:v>1.007080078125E-3</c:v>
                </c:pt>
                <c:pt idx="20018">
                  <c:v>1.0068416595458984E-3</c:v>
                </c:pt>
                <c:pt idx="20019">
                  <c:v>1.007080078125E-3</c:v>
                </c:pt>
                <c:pt idx="20020">
                  <c:v>1.0068416595458984E-3</c:v>
                </c:pt>
                <c:pt idx="20021">
                  <c:v>1.007080078125E-3</c:v>
                </c:pt>
                <c:pt idx="20022">
                  <c:v>1.0080337524414063E-3</c:v>
                </c:pt>
                <c:pt idx="20023">
                  <c:v>1.007080078125E-3</c:v>
                </c:pt>
                <c:pt idx="20024">
                  <c:v>1.0068416595458984E-3</c:v>
                </c:pt>
                <c:pt idx="20025">
                  <c:v>1.007080078125E-3</c:v>
                </c:pt>
                <c:pt idx="20026">
                  <c:v>1.007080078125E-3</c:v>
                </c:pt>
                <c:pt idx="20027">
                  <c:v>1.0068416595458984E-3</c:v>
                </c:pt>
                <c:pt idx="20028">
                  <c:v>1.007080078125E-3</c:v>
                </c:pt>
                <c:pt idx="20029">
                  <c:v>1.007080078125E-3</c:v>
                </c:pt>
                <c:pt idx="20030">
                  <c:v>1.0068416595458984E-3</c:v>
                </c:pt>
                <c:pt idx="20031">
                  <c:v>1.007080078125E-3</c:v>
                </c:pt>
                <c:pt idx="20032">
                  <c:v>1.007080078125E-3</c:v>
                </c:pt>
                <c:pt idx="20033">
                  <c:v>1.0068416595458984E-3</c:v>
                </c:pt>
                <c:pt idx="20034">
                  <c:v>1.007080078125E-3</c:v>
                </c:pt>
                <c:pt idx="20035">
                  <c:v>1.0080337524414063E-3</c:v>
                </c:pt>
                <c:pt idx="20036">
                  <c:v>1.007080078125E-3</c:v>
                </c:pt>
                <c:pt idx="20037">
                  <c:v>1.0068416595458984E-3</c:v>
                </c:pt>
                <c:pt idx="20038">
                  <c:v>1.007080078125E-3</c:v>
                </c:pt>
                <c:pt idx="20039">
                  <c:v>1.007080078125E-3</c:v>
                </c:pt>
                <c:pt idx="20040">
                  <c:v>1.0068416595458984E-3</c:v>
                </c:pt>
                <c:pt idx="20041">
                  <c:v>1.007080078125E-3</c:v>
                </c:pt>
                <c:pt idx="20042">
                  <c:v>1.0068416595458984E-3</c:v>
                </c:pt>
                <c:pt idx="20043">
                  <c:v>1.007080078125E-3</c:v>
                </c:pt>
                <c:pt idx="20044">
                  <c:v>1.007080078125E-3</c:v>
                </c:pt>
                <c:pt idx="20045">
                  <c:v>1.0068416595458984E-3</c:v>
                </c:pt>
                <c:pt idx="20046">
                  <c:v>1.007080078125E-3</c:v>
                </c:pt>
                <c:pt idx="20047">
                  <c:v>1.0080337524414063E-3</c:v>
                </c:pt>
                <c:pt idx="20048">
                  <c:v>1.007080078125E-3</c:v>
                </c:pt>
                <c:pt idx="20049">
                  <c:v>1.0068416595458984E-3</c:v>
                </c:pt>
                <c:pt idx="20050">
                  <c:v>1.007080078125E-3</c:v>
                </c:pt>
                <c:pt idx="20051">
                  <c:v>1.007080078125E-3</c:v>
                </c:pt>
                <c:pt idx="20052">
                  <c:v>1.0068416595458984E-3</c:v>
                </c:pt>
                <c:pt idx="20053">
                  <c:v>1.007080078125E-3</c:v>
                </c:pt>
                <c:pt idx="20054">
                  <c:v>1.007080078125E-3</c:v>
                </c:pt>
                <c:pt idx="20055">
                  <c:v>1.0068416595458984E-3</c:v>
                </c:pt>
                <c:pt idx="20056">
                  <c:v>1.007080078125E-3</c:v>
                </c:pt>
                <c:pt idx="20057">
                  <c:v>1.007080078125E-3</c:v>
                </c:pt>
                <c:pt idx="20058">
                  <c:v>1.0068416595458984E-3</c:v>
                </c:pt>
                <c:pt idx="20059">
                  <c:v>1.007080078125E-3</c:v>
                </c:pt>
                <c:pt idx="20060">
                  <c:v>1.0080337524414063E-3</c:v>
                </c:pt>
                <c:pt idx="20061">
                  <c:v>1.007080078125E-3</c:v>
                </c:pt>
                <c:pt idx="20062">
                  <c:v>1.0068416595458984E-3</c:v>
                </c:pt>
                <c:pt idx="20063">
                  <c:v>1.007080078125E-3</c:v>
                </c:pt>
                <c:pt idx="20064">
                  <c:v>1.0068416595458984E-3</c:v>
                </c:pt>
                <c:pt idx="20065">
                  <c:v>1.007080078125E-3</c:v>
                </c:pt>
                <c:pt idx="20066">
                  <c:v>1.007080078125E-3</c:v>
                </c:pt>
                <c:pt idx="20067">
                  <c:v>1.0068416595458984E-3</c:v>
                </c:pt>
                <c:pt idx="20068">
                  <c:v>1.007080078125E-3</c:v>
                </c:pt>
                <c:pt idx="20069">
                  <c:v>1.007080078125E-3</c:v>
                </c:pt>
                <c:pt idx="20070">
                  <c:v>1.0068416595458984E-3</c:v>
                </c:pt>
                <c:pt idx="20071">
                  <c:v>1.007080078125E-3</c:v>
                </c:pt>
                <c:pt idx="20072">
                  <c:v>1.0080337524414063E-3</c:v>
                </c:pt>
                <c:pt idx="20073">
                  <c:v>1.007080078125E-3</c:v>
                </c:pt>
                <c:pt idx="20074">
                  <c:v>1.0068416595458984E-3</c:v>
                </c:pt>
                <c:pt idx="20075">
                  <c:v>1.007080078125E-3</c:v>
                </c:pt>
                <c:pt idx="20076">
                  <c:v>1.007080078125E-3</c:v>
                </c:pt>
                <c:pt idx="20077">
                  <c:v>1.0068416595458984E-3</c:v>
                </c:pt>
                <c:pt idx="20078">
                  <c:v>1.007080078125E-3</c:v>
                </c:pt>
                <c:pt idx="20079">
                  <c:v>1.007080078125E-3</c:v>
                </c:pt>
                <c:pt idx="20080">
                  <c:v>1.0068416595458984E-3</c:v>
                </c:pt>
                <c:pt idx="20081">
                  <c:v>1.007080078125E-3</c:v>
                </c:pt>
                <c:pt idx="20082">
                  <c:v>1.007080078125E-3</c:v>
                </c:pt>
                <c:pt idx="20083">
                  <c:v>1.0068416595458984E-3</c:v>
                </c:pt>
                <c:pt idx="20084">
                  <c:v>1.007080078125E-3</c:v>
                </c:pt>
                <c:pt idx="20085">
                  <c:v>1.0080337524414063E-3</c:v>
                </c:pt>
                <c:pt idx="20086">
                  <c:v>1.0068416595458984E-3</c:v>
                </c:pt>
                <c:pt idx="20087">
                  <c:v>1.007080078125E-3</c:v>
                </c:pt>
                <c:pt idx="20088">
                  <c:v>1.007080078125E-3</c:v>
                </c:pt>
                <c:pt idx="20089">
                  <c:v>1.0068416595458984E-3</c:v>
                </c:pt>
                <c:pt idx="20090">
                  <c:v>1.007080078125E-3</c:v>
                </c:pt>
                <c:pt idx="20091">
                  <c:v>1.007080078125E-3</c:v>
                </c:pt>
                <c:pt idx="20092">
                  <c:v>1.0068416595458984E-3</c:v>
                </c:pt>
                <c:pt idx="20093">
                  <c:v>1.007080078125E-3</c:v>
                </c:pt>
                <c:pt idx="20094">
                  <c:v>1.007080078125E-3</c:v>
                </c:pt>
                <c:pt idx="20095">
                  <c:v>1.0068416595458984E-3</c:v>
                </c:pt>
                <c:pt idx="20096">
                  <c:v>1.007080078125E-3</c:v>
                </c:pt>
                <c:pt idx="20097">
                  <c:v>1.0080337524414063E-3</c:v>
                </c:pt>
                <c:pt idx="20098">
                  <c:v>1.007080078125E-3</c:v>
                </c:pt>
                <c:pt idx="20099">
                  <c:v>1.0068416595458984E-3</c:v>
                </c:pt>
                <c:pt idx="20100">
                  <c:v>1.007080078125E-3</c:v>
                </c:pt>
                <c:pt idx="20101">
                  <c:v>1.007080078125E-3</c:v>
                </c:pt>
                <c:pt idx="20102">
                  <c:v>1.0068416595458984E-3</c:v>
                </c:pt>
                <c:pt idx="20103">
                  <c:v>1.007080078125E-3</c:v>
                </c:pt>
                <c:pt idx="20104">
                  <c:v>1.007080078125E-3</c:v>
                </c:pt>
                <c:pt idx="20105">
                  <c:v>1.0068416595458984E-3</c:v>
                </c:pt>
                <c:pt idx="20106">
                  <c:v>1.007080078125E-3</c:v>
                </c:pt>
                <c:pt idx="20107">
                  <c:v>1.007080078125E-3</c:v>
                </c:pt>
                <c:pt idx="20108">
                  <c:v>1.0068416595458984E-3</c:v>
                </c:pt>
                <c:pt idx="20109">
                  <c:v>1.007080078125E-3</c:v>
                </c:pt>
                <c:pt idx="20110">
                  <c:v>1.0080337524414063E-3</c:v>
                </c:pt>
                <c:pt idx="20111">
                  <c:v>1.0068416595458984E-3</c:v>
                </c:pt>
                <c:pt idx="20112">
                  <c:v>1.007080078125E-3</c:v>
                </c:pt>
                <c:pt idx="20113">
                  <c:v>1.007080078125E-3</c:v>
                </c:pt>
                <c:pt idx="20114">
                  <c:v>1.0068416595458984E-3</c:v>
                </c:pt>
                <c:pt idx="20115">
                  <c:v>1.007080078125E-3</c:v>
                </c:pt>
                <c:pt idx="20116">
                  <c:v>1.007080078125E-3</c:v>
                </c:pt>
                <c:pt idx="20117">
                  <c:v>1.0068416595458984E-3</c:v>
                </c:pt>
                <c:pt idx="20118">
                  <c:v>1.007080078125E-3</c:v>
                </c:pt>
                <c:pt idx="20119">
                  <c:v>1.007080078125E-3</c:v>
                </c:pt>
                <c:pt idx="20120">
                  <c:v>1.0068416595458984E-3</c:v>
                </c:pt>
                <c:pt idx="20121">
                  <c:v>1.007080078125E-3</c:v>
                </c:pt>
                <c:pt idx="20122">
                  <c:v>1.0080337524414063E-3</c:v>
                </c:pt>
                <c:pt idx="20123">
                  <c:v>1.007080078125E-3</c:v>
                </c:pt>
                <c:pt idx="20124">
                  <c:v>1.0068416595458984E-3</c:v>
                </c:pt>
                <c:pt idx="20125">
                  <c:v>1.007080078125E-3</c:v>
                </c:pt>
                <c:pt idx="20126">
                  <c:v>1.007080078125E-3</c:v>
                </c:pt>
                <c:pt idx="20127">
                  <c:v>1.0068416595458984E-3</c:v>
                </c:pt>
                <c:pt idx="20128">
                  <c:v>1.007080078125E-3</c:v>
                </c:pt>
                <c:pt idx="20129">
                  <c:v>1.007080078125E-3</c:v>
                </c:pt>
                <c:pt idx="20130">
                  <c:v>1.0068416595458984E-3</c:v>
                </c:pt>
                <c:pt idx="20131">
                  <c:v>1.007080078125E-3</c:v>
                </c:pt>
                <c:pt idx="20132">
                  <c:v>1.007080078125E-3</c:v>
                </c:pt>
                <c:pt idx="20133">
                  <c:v>1.0068416595458984E-3</c:v>
                </c:pt>
                <c:pt idx="20134">
                  <c:v>1.007080078125E-3</c:v>
                </c:pt>
                <c:pt idx="20135">
                  <c:v>1.0080337524414063E-3</c:v>
                </c:pt>
                <c:pt idx="20136">
                  <c:v>1.0068416595458984E-3</c:v>
                </c:pt>
                <c:pt idx="20137">
                  <c:v>1.007080078125E-3</c:v>
                </c:pt>
                <c:pt idx="20138">
                  <c:v>1.007080078125E-3</c:v>
                </c:pt>
                <c:pt idx="20139">
                  <c:v>1.0068416595458984E-3</c:v>
                </c:pt>
                <c:pt idx="20140">
                  <c:v>1.007080078125E-3</c:v>
                </c:pt>
                <c:pt idx="20141">
                  <c:v>1.007080078125E-3</c:v>
                </c:pt>
                <c:pt idx="20142">
                  <c:v>1.0068416595458984E-3</c:v>
                </c:pt>
                <c:pt idx="20143">
                  <c:v>1.007080078125E-3</c:v>
                </c:pt>
                <c:pt idx="20144">
                  <c:v>1.007080078125E-3</c:v>
                </c:pt>
                <c:pt idx="20145">
                  <c:v>1.0068416595458984E-3</c:v>
                </c:pt>
                <c:pt idx="20146">
                  <c:v>1.007080078125E-3</c:v>
                </c:pt>
                <c:pt idx="20147">
                  <c:v>1.0080337524414063E-3</c:v>
                </c:pt>
                <c:pt idx="20148">
                  <c:v>1.007080078125E-3</c:v>
                </c:pt>
                <c:pt idx="20149">
                  <c:v>1.0068416595458984E-3</c:v>
                </c:pt>
                <c:pt idx="20150">
                  <c:v>1.007080078125E-3</c:v>
                </c:pt>
                <c:pt idx="20151">
                  <c:v>1.007080078125E-3</c:v>
                </c:pt>
                <c:pt idx="20152">
                  <c:v>1.0068416595458984E-3</c:v>
                </c:pt>
                <c:pt idx="20153">
                  <c:v>1.007080078125E-3</c:v>
                </c:pt>
                <c:pt idx="20154">
                  <c:v>1.007080078125E-3</c:v>
                </c:pt>
                <c:pt idx="20155">
                  <c:v>1.0068416595458984E-3</c:v>
                </c:pt>
                <c:pt idx="20156">
                  <c:v>1.007080078125E-3</c:v>
                </c:pt>
                <c:pt idx="20157">
                  <c:v>1.007080078125E-3</c:v>
                </c:pt>
                <c:pt idx="20158">
                  <c:v>1.0068416595458984E-3</c:v>
                </c:pt>
                <c:pt idx="20159">
                  <c:v>1.007080078125E-3</c:v>
                </c:pt>
                <c:pt idx="20160">
                  <c:v>1.0080337524414063E-3</c:v>
                </c:pt>
                <c:pt idx="20161">
                  <c:v>1.0068416595458984E-3</c:v>
                </c:pt>
                <c:pt idx="20162">
                  <c:v>1.007080078125E-3</c:v>
                </c:pt>
                <c:pt idx="20163">
                  <c:v>1.007080078125E-3</c:v>
                </c:pt>
                <c:pt idx="20164">
                  <c:v>1.0068416595458984E-3</c:v>
                </c:pt>
                <c:pt idx="20165">
                  <c:v>1.007080078125E-3</c:v>
                </c:pt>
                <c:pt idx="20166">
                  <c:v>1.007080078125E-3</c:v>
                </c:pt>
                <c:pt idx="20167">
                  <c:v>1.0068416595458984E-3</c:v>
                </c:pt>
                <c:pt idx="20168">
                  <c:v>1.007080078125E-3</c:v>
                </c:pt>
                <c:pt idx="20169">
                  <c:v>1.007080078125E-3</c:v>
                </c:pt>
                <c:pt idx="20170">
                  <c:v>1.0068416595458984E-3</c:v>
                </c:pt>
                <c:pt idx="20171">
                  <c:v>3.0221939086914063E-3</c:v>
                </c:pt>
                <c:pt idx="20172">
                  <c:v>1.0068416595458984E-3</c:v>
                </c:pt>
                <c:pt idx="20173">
                  <c:v>1.007080078125E-3</c:v>
                </c:pt>
                <c:pt idx="20174">
                  <c:v>1.007080078125E-3</c:v>
                </c:pt>
                <c:pt idx="20175">
                  <c:v>1.0068416595458984E-3</c:v>
                </c:pt>
                <c:pt idx="20176">
                  <c:v>1.007080078125E-3</c:v>
                </c:pt>
                <c:pt idx="20177">
                  <c:v>1.007080078125E-3</c:v>
                </c:pt>
                <c:pt idx="20178">
                  <c:v>1.0068416595458984E-3</c:v>
                </c:pt>
                <c:pt idx="20179">
                  <c:v>1.007080078125E-3</c:v>
                </c:pt>
                <c:pt idx="20180">
                  <c:v>1.007080078125E-3</c:v>
                </c:pt>
                <c:pt idx="20181">
                  <c:v>1.0068416595458984E-3</c:v>
                </c:pt>
                <c:pt idx="20182">
                  <c:v>1.007080078125E-3</c:v>
                </c:pt>
                <c:pt idx="20183">
                  <c:v>1.0080337524414063E-3</c:v>
                </c:pt>
                <c:pt idx="20184">
                  <c:v>1.0068416595458984E-3</c:v>
                </c:pt>
                <c:pt idx="20185">
                  <c:v>1.007080078125E-3</c:v>
                </c:pt>
                <c:pt idx="20186">
                  <c:v>1.007080078125E-3</c:v>
                </c:pt>
                <c:pt idx="20187">
                  <c:v>1.0068416595458984E-3</c:v>
                </c:pt>
                <c:pt idx="20188">
                  <c:v>1.007080078125E-3</c:v>
                </c:pt>
                <c:pt idx="20189">
                  <c:v>1.007080078125E-3</c:v>
                </c:pt>
                <c:pt idx="20190">
                  <c:v>1.0068416595458984E-3</c:v>
                </c:pt>
                <c:pt idx="20191">
                  <c:v>1.007080078125E-3</c:v>
                </c:pt>
                <c:pt idx="20192">
                  <c:v>1.007080078125E-3</c:v>
                </c:pt>
                <c:pt idx="20193">
                  <c:v>1.0068416595458984E-3</c:v>
                </c:pt>
                <c:pt idx="20194">
                  <c:v>1.007080078125E-3</c:v>
                </c:pt>
                <c:pt idx="20195">
                  <c:v>1.0080337524414063E-3</c:v>
                </c:pt>
                <c:pt idx="20196">
                  <c:v>1.007080078125E-3</c:v>
                </c:pt>
                <c:pt idx="20197">
                  <c:v>1.0068416595458984E-3</c:v>
                </c:pt>
                <c:pt idx="20198">
                  <c:v>1.007080078125E-3</c:v>
                </c:pt>
                <c:pt idx="20199">
                  <c:v>1.007080078125E-3</c:v>
                </c:pt>
                <c:pt idx="20200">
                  <c:v>1.0068416595458984E-3</c:v>
                </c:pt>
                <c:pt idx="20201">
                  <c:v>1.007080078125E-3</c:v>
                </c:pt>
                <c:pt idx="20202">
                  <c:v>1.007080078125E-3</c:v>
                </c:pt>
                <c:pt idx="20203">
                  <c:v>1.0068416595458984E-3</c:v>
                </c:pt>
                <c:pt idx="20204">
                  <c:v>1.007080078125E-3</c:v>
                </c:pt>
                <c:pt idx="20205">
                  <c:v>1.007080078125E-3</c:v>
                </c:pt>
                <c:pt idx="20206">
                  <c:v>1.0068416595458984E-3</c:v>
                </c:pt>
                <c:pt idx="20207">
                  <c:v>1.007080078125E-3</c:v>
                </c:pt>
                <c:pt idx="20208">
                  <c:v>1.0080337524414063E-3</c:v>
                </c:pt>
                <c:pt idx="20209">
                  <c:v>1.0068416595458984E-3</c:v>
                </c:pt>
                <c:pt idx="20210">
                  <c:v>1.007080078125E-3</c:v>
                </c:pt>
                <c:pt idx="20211">
                  <c:v>1.007080078125E-3</c:v>
                </c:pt>
                <c:pt idx="20212">
                  <c:v>1.0068416595458984E-3</c:v>
                </c:pt>
                <c:pt idx="20213">
                  <c:v>1.007080078125E-3</c:v>
                </c:pt>
                <c:pt idx="20214">
                  <c:v>1.007080078125E-3</c:v>
                </c:pt>
                <c:pt idx="20215">
                  <c:v>1.0068416595458984E-3</c:v>
                </c:pt>
                <c:pt idx="20216">
                  <c:v>1.007080078125E-3</c:v>
                </c:pt>
                <c:pt idx="20217">
                  <c:v>1.007080078125E-3</c:v>
                </c:pt>
                <c:pt idx="20218">
                  <c:v>1.0068416595458984E-3</c:v>
                </c:pt>
                <c:pt idx="20219">
                  <c:v>1.007080078125E-3</c:v>
                </c:pt>
                <c:pt idx="20220">
                  <c:v>1.0080337524414063E-3</c:v>
                </c:pt>
                <c:pt idx="20221">
                  <c:v>1.007080078125E-3</c:v>
                </c:pt>
                <c:pt idx="20222">
                  <c:v>1.0068416595458984E-3</c:v>
                </c:pt>
                <c:pt idx="20223">
                  <c:v>1.007080078125E-3</c:v>
                </c:pt>
                <c:pt idx="20224">
                  <c:v>1.007080078125E-3</c:v>
                </c:pt>
                <c:pt idx="20225">
                  <c:v>1.0068416595458984E-3</c:v>
                </c:pt>
                <c:pt idx="20226">
                  <c:v>1.007080078125E-3</c:v>
                </c:pt>
                <c:pt idx="20227">
                  <c:v>1.007080078125E-3</c:v>
                </c:pt>
                <c:pt idx="20228">
                  <c:v>1.0068416595458984E-3</c:v>
                </c:pt>
                <c:pt idx="20229">
                  <c:v>1.007080078125E-3</c:v>
                </c:pt>
                <c:pt idx="20230">
                  <c:v>1.007080078125E-3</c:v>
                </c:pt>
                <c:pt idx="20231">
                  <c:v>1.0068416595458984E-3</c:v>
                </c:pt>
                <c:pt idx="20232">
                  <c:v>1.007080078125E-3</c:v>
                </c:pt>
                <c:pt idx="20233">
                  <c:v>1.0080337524414063E-3</c:v>
                </c:pt>
                <c:pt idx="20234">
                  <c:v>1.0068416595458984E-3</c:v>
                </c:pt>
                <c:pt idx="20235">
                  <c:v>1.007080078125E-3</c:v>
                </c:pt>
                <c:pt idx="20236">
                  <c:v>1.007080078125E-3</c:v>
                </c:pt>
                <c:pt idx="20237">
                  <c:v>1.0068416595458984E-3</c:v>
                </c:pt>
                <c:pt idx="20238">
                  <c:v>1.007080078125E-3</c:v>
                </c:pt>
                <c:pt idx="20239">
                  <c:v>1.007080078125E-3</c:v>
                </c:pt>
                <c:pt idx="20240">
                  <c:v>1.0068416595458984E-3</c:v>
                </c:pt>
                <c:pt idx="20241">
                  <c:v>1.007080078125E-3</c:v>
                </c:pt>
                <c:pt idx="20242">
                  <c:v>1.007080078125E-3</c:v>
                </c:pt>
                <c:pt idx="20243">
                  <c:v>1.0068416595458984E-3</c:v>
                </c:pt>
                <c:pt idx="20244">
                  <c:v>1.007080078125E-3</c:v>
                </c:pt>
                <c:pt idx="20245">
                  <c:v>1.0080337524414063E-3</c:v>
                </c:pt>
                <c:pt idx="20246">
                  <c:v>1.007080078125E-3</c:v>
                </c:pt>
                <c:pt idx="20247">
                  <c:v>1.0068416595458984E-3</c:v>
                </c:pt>
                <c:pt idx="20248">
                  <c:v>1.007080078125E-3</c:v>
                </c:pt>
                <c:pt idx="20249">
                  <c:v>1.007080078125E-3</c:v>
                </c:pt>
                <c:pt idx="20250">
                  <c:v>1.0068416595458984E-3</c:v>
                </c:pt>
                <c:pt idx="20251">
                  <c:v>1.007080078125E-3</c:v>
                </c:pt>
                <c:pt idx="20252">
                  <c:v>1.007080078125E-3</c:v>
                </c:pt>
                <c:pt idx="20253">
                  <c:v>1.0068416595458984E-3</c:v>
                </c:pt>
                <c:pt idx="20254">
                  <c:v>1.007080078125E-3</c:v>
                </c:pt>
                <c:pt idx="20255">
                  <c:v>1.007080078125E-3</c:v>
                </c:pt>
                <c:pt idx="20256">
                  <c:v>1.0068416595458984E-3</c:v>
                </c:pt>
                <c:pt idx="20257">
                  <c:v>1.007080078125E-3</c:v>
                </c:pt>
                <c:pt idx="20258">
                  <c:v>1.0080337524414063E-3</c:v>
                </c:pt>
                <c:pt idx="20259">
                  <c:v>1.0068416595458984E-3</c:v>
                </c:pt>
                <c:pt idx="20260">
                  <c:v>1.007080078125E-3</c:v>
                </c:pt>
                <c:pt idx="20261">
                  <c:v>1.007080078125E-3</c:v>
                </c:pt>
                <c:pt idx="20262">
                  <c:v>1.0068416595458984E-3</c:v>
                </c:pt>
                <c:pt idx="20263">
                  <c:v>1.007080078125E-3</c:v>
                </c:pt>
                <c:pt idx="20264">
                  <c:v>1.007080078125E-3</c:v>
                </c:pt>
                <c:pt idx="20265">
                  <c:v>1.0068416595458984E-3</c:v>
                </c:pt>
                <c:pt idx="20266">
                  <c:v>1.007080078125E-3</c:v>
                </c:pt>
                <c:pt idx="20267">
                  <c:v>1.007080078125E-3</c:v>
                </c:pt>
                <c:pt idx="20268">
                  <c:v>1.0068416595458984E-3</c:v>
                </c:pt>
                <c:pt idx="20269">
                  <c:v>1.007080078125E-3</c:v>
                </c:pt>
                <c:pt idx="20270">
                  <c:v>1.0080337524414063E-3</c:v>
                </c:pt>
                <c:pt idx="20271">
                  <c:v>1.007080078125E-3</c:v>
                </c:pt>
                <c:pt idx="20272">
                  <c:v>1.0068416595458984E-3</c:v>
                </c:pt>
                <c:pt idx="20273">
                  <c:v>1.007080078125E-3</c:v>
                </c:pt>
                <c:pt idx="20274">
                  <c:v>1.007080078125E-3</c:v>
                </c:pt>
                <c:pt idx="20275">
                  <c:v>1.0068416595458984E-3</c:v>
                </c:pt>
                <c:pt idx="20276">
                  <c:v>1.007080078125E-3</c:v>
                </c:pt>
                <c:pt idx="20277">
                  <c:v>1.007080078125E-3</c:v>
                </c:pt>
                <c:pt idx="20278">
                  <c:v>1.0068416595458984E-3</c:v>
                </c:pt>
                <c:pt idx="20279">
                  <c:v>1.007080078125E-3</c:v>
                </c:pt>
                <c:pt idx="20280">
                  <c:v>1.007080078125E-3</c:v>
                </c:pt>
                <c:pt idx="20281">
                  <c:v>1.0068416595458984E-3</c:v>
                </c:pt>
                <c:pt idx="20282">
                  <c:v>1.007080078125E-3</c:v>
                </c:pt>
                <c:pt idx="20283">
                  <c:v>1.0080337524414063E-3</c:v>
                </c:pt>
                <c:pt idx="20284">
                  <c:v>1.0068416595458984E-3</c:v>
                </c:pt>
                <c:pt idx="20285">
                  <c:v>1.007080078125E-3</c:v>
                </c:pt>
                <c:pt idx="20286">
                  <c:v>1.007080078125E-3</c:v>
                </c:pt>
                <c:pt idx="20287">
                  <c:v>1.0068416595458984E-3</c:v>
                </c:pt>
                <c:pt idx="20288">
                  <c:v>1.007080078125E-3</c:v>
                </c:pt>
                <c:pt idx="20289">
                  <c:v>1.007080078125E-3</c:v>
                </c:pt>
                <c:pt idx="20290">
                  <c:v>1.0068416595458984E-3</c:v>
                </c:pt>
                <c:pt idx="20291">
                  <c:v>1.007080078125E-3</c:v>
                </c:pt>
                <c:pt idx="20292">
                  <c:v>1.007080078125E-3</c:v>
                </c:pt>
                <c:pt idx="20293">
                  <c:v>1.0068416595458984E-3</c:v>
                </c:pt>
                <c:pt idx="20294">
                  <c:v>1.007080078125E-3</c:v>
                </c:pt>
                <c:pt idx="20295">
                  <c:v>1.0080337524414063E-3</c:v>
                </c:pt>
                <c:pt idx="20296">
                  <c:v>1.007080078125E-3</c:v>
                </c:pt>
                <c:pt idx="20297">
                  <c:v>1.0068416595458984E-3</c:v>
                </c:pt>
                <c:pt idx="20298">
                  <c:v>1.007080078125E-3</c:v>
                </c:pt>
                <c:pt idx="20299">
                  <c:v>1.007080078125E-3</c:v>
                </c:pt>
                <c:pt idx="20300">
                  <c:v>1.0068416595458984E-3</c:v>
                </c:pt>
                <c:pt idx="20301">
                  <c:v>1.007080078125E-3</c:v>
                </c:pt>
                <c:pt idx="20302">
                  <c:v>1.007080078125E-3</c:v>
                </c:pt>
                <c:pt idx="20303">
                  <c:v>1.0068416595458984E-3</c:v>
                </c:pt>
                <c:pt idx="20304">
                  <c:v>1.007080078125E-3</c:v>
                </c:pt>
                <c:pt idx="20305">
                  <c:v>1.007080078125E-3</c:v>
                </c:pt>
                <c:pt idx="20306">
                  <c:v>1.0068416595458984E-3</c:v>
                </c:pt>
                <c:pt idx="20307">
                  <c:v>1.0080337524414063E-3</c:v>
                </c:pt>
                <c:pt idx="20308">
                  <c:v>1.007080078125E-3</c:v>
                </c:pt>
                <c:pt idx="20309">
                  <c:v>1.0068416595458984E-3</c:v>
                </c:pt>
                <c:pt idx="20310">
                  <c:v>1.007080078125E-3</c:v>
                </c:pt>
                <c:pt idx="20311">
                  <c:v>1.007080078125E-3</c:v>
                </c:pt>
                <c:pt idx="20312">
                  <c:v>1.0068416595458984E-3</c:v>
                </c:pt>
                <c:pt idx="20313">
                  <c:v>1.007080078125E-3</c:v>
                </c:pt>
                <c:pt idx="20314">
                  <c:v>1.007080078125E-3</c:v>
                </c:pt>
                <c:pt idx="20315">
                  <c:v>1.0068416595458984E-3</c:v>
                </c:pt>
                <c:pt idx="20316">
                  <c:v>1.007080078125E-3</c:v>
                </c:pt>
                <c:pt idx="20317">
                  <c:v>1.007080078125E-3</c:v>
                </c:pt>
                <c:pt idx="20318">
                  <c:v>1.0068416595458984E-3</c:v>
                </c:pt>
                <c:pt idx="20319">
                  <c:v>1.007080078125E-3</c:v>
                </c:pt>
                <c:pt idx="20320">
                  <c:v>1.0080337524414063E-3</c:v>
                </c:pt>
                <c:pt idx="20321">
                  <c:v>1.007080078125E-3</c:v>
                </c:pt>
                <c:pt idx="20322">
                  <c:v>1.0068416595458984E-3</c:v>
                </c:pt>
                <c:pt idx="20323">
                  <c:v>1.007080078125E-3</c:v>
                </c:pt>
                <c:pt idx="20324">
                  <c:v>1.007080078125E-3</c:v>
                </c:pt>
                <c:pt idx="20325">
                  <c:v>1.0068416595458984E-3</c:v>
                </c:pt>
                <c:pt idx="20326">
                  <c:v>1.007080078125E-3</c:v>
                </c:pt>
                <c:pt idx="20327">
                  <c:v>1.007080078125E-3</c:v>
                </c:pt>
                <c:pt idx="20328">
                  <c:v>1.0068416595458984E-3</c:v>
                </c:pt>
                <c:pt idx="20329">
                  <c:v>1.007080078125E-3</c:v>
                </c:pt>
                <c:pt idx="20330">
                  <c:v>1.007080078125E-3</c:v>
                </c:pt>
                <c:pt idx="20331">
                  <c:v>1.0068416595458984E-3</c:v>
                </c:pt>
                <c:pt idx="20332">
                  <c:v>1.0080337524414063E-3</c:v>
                </c:pt>
                <c:pt idx="20333">
                  <c:v>1.007080078125E-3</c:v>
                </c:pt>
                <c:pt idx="20334">
                  <c:v>1.0068416595458984E-3</c:v>
                </c:pt>
                <c:pt idx="20335">
                  <c:v>1.007080078125E-3</c:v>
                </c:pt>
                <c:pt idx="20336">
                  <c:v>1.007080078125E-3</c:v>
                </c:pt>
                <c:pt idx="20337">
                  <c:v>1.0068416595458984E-3</c:v>
                </c:pt>
                <c:pt idx="20338">
                  <c:v>1.007080078125E-3</c:v>
                </c:pt>
                <c:pt idx="20339">
                  <c:v>1.007080078125E-3</c:v>
                </c:pt>
                <c:pt idx="20340">
                  <c:v>1.0068416595458984E-3</c:v>
                </c:pt>
                <c:pt idx="20341">
                  <c:v>1.007080078125E-3</c:v>
                </c:pt>
                <c:pt idx="20342">
                  <c:v>1.007080078125E-3</c:v>
                </c:pt>
                <c:pt idx="20343">
                  <c:v>1.0068416595458984E-3</c:v>
                </c:pt>
                <c:pt idx="20344">
                  <c:v>1.007080078125E-3</c:v>
                </c:pt>
                <c:pt idx="20345">
                  <c:v>1.0080337524414063E-3</c:v>
                </c:pt>
                <c:pt idx="20346">
                  <c:v>1.007080078125E-3</c:v>
                </c:pt>
                <c:pt idx="20347">
                  <c:v>1.0068416595458984E-3</c:v>
                </c:pt>
                <c:pt idx="20348">
                  <c:v>1.007080078125E-3</c:v>
                </c:pt>
                <c:pt idx="20349">
                  <c:v>1.007080078125E-3</c:v>
                </c:pt>
                <c:pt idx="20350">
                  <c:v>1.0068416595458984E-3</c:v>
                </c:pt>
                <c:pt idx="20351">
                  <c:v>1.007080078125E-3</c:v>
                </c:pt>
                <c:pt idx="20352">
                  <c:v>1.007080078125E-3</c:v>
                </c:pt>
                <c:pt idx="20353">
                  <c:v>1.0068416595458984E-3</c:v>
                </c:pt>
                <c:pt idx="20354">
                  <c:v>3.0210018157958984E-3</c:v>
                </c:pt>
                <c:pt idx="20355">
                  <c:v>1.0080337524414063E-3</c:v>
                </c:pt>
                <c:pt idx="20356">
                  <c:v>1.007080078125E-3</c:v>
                </c:pt>
                <c:pt idx="20357">
                  <c:v>1.0068416595458984E-3</c:v>
                </c:pt>
                <c:pt idx="20358">
                  <c:v>1.007080078125E-3</c:v>
                </c:pt>
                <c:pt idx="20359">
                  <c:v>1.007080078125E-3</c:v>
                </c:pt>
                <c:pt idx="20360">
                  <c:v>1.0068416595458984E-3</c:v>
                </c:pt>
                <c:pt idx="20361">
                  <c:v>1.007080078125E-3</c:v>
                </c:pt>
                <c:pt idx="20362">
                  <c:v>1.007080078125E-3</c:v>
                </c:pt>
                <c:pt idx="20363">
                  <c:v>1.0068416595458984E-3</c:v>
                </c:pt>
                <c:pt idx="20364">
                  <c:v>1.007080078125E-3</c:v>
                </c:pt>
                <c:pt idx="20365">
                  <c:v>1.007080078125E-3</c:v>
                </c:pt>
                <c:pt idx="20366">
                  <c:v>1.0068416595458984E-3</c:v>
                </c:pt>
                <c:pt idx="20367">
                  <c:v>1.007080078125E-3</c:v>
                </c:pt>
                <c:pt idx="20368">
                  <c:v>1.0080337524414063E-3</c:v>
                </c:pt>
                <c:pt idx="20369">
                  <c:v>1.007080078125E-3</c:v>
                </c:pt>
                <c:pt idx="20370">
                  <c:v>1.0068416595458984E-3</c:v>
                </c:pt>
                <c:pt idx="20371">
                  <c:v>1.007080078125E-3</c:v>
                </c:pt>
                <c:pt idx="20372">
                  <c:v>1.007080078125E-3</c:v>
                </c:pt>
                <c:pt idx="20373">
                  <c:v>1.0068416595458984E-3</c:v>
                </c:pt>
                <c:pt idx="20374">
                  <c:v>1.007080078125E-3</c:v>
                </c:pt>
                <c:pt idx="20375">
                  <c:v>1.007080078125E-3</c:v>
                </c:pt>
                <c:pt idx="20376">
                  <c:v>1.0068416595458984E-3</c:v>
                </c:pt>
                <c:pt idx="20377">
                  <c:v>1.007080078125E-3</c:v>
                </c:pt>
                <c:pt idx="20378">
                  <c:v>1.007080078125E-3</c:v>
                </c:pt>
                <c:pt idx="20379">
                  <c:v>1.0068416595458984E-3</c:v>
                </c:pt>
                <c:pt idx="20380">
                  <c:v>1.0080337524414063E-3</c:v>
                </c:pt>
                <c:pt idx="20381">
                  <c:v>1.007080078125E-3</c:v>
                </c:pt>
                <c:pt idx="20382">
                  <c:v>1.0068416595458984E-3</c:v>
                </c:pt>
                <c:pt idx="20383">
                  <c:v>1.007080078125E-3</c:v>
                </c:pt>
                <c:pt idx="20384">
                  <c:v>1.007080078125E-3</c:v>
                </c:pt>
                <c:pt idx="20385">
                  <c:v>1.0068416595458984E-3</c:v>
                </c:pt>
                <c:pt idx="20386">
                  <c:v>1.007080078125E-3</c:v>
                </c:pt>
                <c:pt idx="20387">
                  <c:v>1.007080078125E-3</c:v>
                </c:pt>
                <c:pt idx="20388">
                  <c:v>1.0068416595458984E-3</c:v>
                </c:pt>
                <c:pt idx="20389">
                  <c:v>1.007080078125E-3</c:v>
                </c:pt>
                <c:pt idx="20390">
                  <c:v>1.007080078125E-3</c:v>
                </c:pt>
                <c:pt idx="20391">
                  <c:v>1.0068416595458984E-3</c:v>
                </c:pt>
                <c:pt idx="20392">
                  <c:v>1.007080078125E-3</c:v>
                </c:pt>
                <c:pt idx="20393">
                  <c:v>1.0080337524414063E-3</c:v>
                </c:pt>
                <c:pt idx="20394">
                  <c:v>1.007080078125E-3</c:v>
                </c:pt>
                <c:pt idx="20395">
                  <c:v>1.0068416595458984E-3</c:v>
                </c:pt>
                <c:pt idx="20396">
                  <c:v>1.007080078125E-3</c:v>
                </c:pt>
                <c:pt idx="20397">
                  <c:v>1.007080078125E-3</c:v>
                </c:pt>
                <c:pt idx="20398">
                  <c:v>1.0068416595458984E-3</c:v>
                </c:pt>
                <c:pt idx="20399">
                  <c:v>1.007080078125E-3</c:v>
                </c:pt>
                <c:pt idx="20400">
                  <c:v>1.007080078125E-3</c:v>
                </c:pt>
                <c:pt idx="20401">
                  <c:v>1.0068416595458984E-3</c:v>
                </c:pt>
                <c:pt idx="20402">
                  <c:v>1.007080078125E-3</c:v>
                </c:pt>
                <c:pt idx="20403">
                  <c:v>1.007080078125E-3</c:v>
                </c:pt>
                <c:pt idx="20404">
                  <c:v>1.0068416595458984E-3</c:v>
                </c:pt>
                <c:pt idx="20405">
                  <c:v>1.0080337524414063E-3</c:v>
                </c:pt>
                <c:pt idx="20406">
                  <c:v>1.007080078125E-3</c:v>
                </c:pt>
                <c:pt idx="20407">
                  <c:v>1.0068416595458984E-3</c:v>
                </c:pt>
                <c:pt idx="20408">
                  <c:v>1.007080078125E-3</c:v>
                </c:pt>
                <c:pt idx="20409">
                  <c:v>1.007080078125E-3</c:v>
                </c:pt>
                <c:pt idx="20410">
                  <c:v>1.0068416595458984E-3</c:v>
                </c:pt>
                <c:pt idx="20411">
                  <c:v>1.007080078125E-3</c:v>
                </c:pt>
                <c:pt idx="20412">
                  <c:v>1.007080078125E-3</c:v>
                </c:pt>
                <c:pt idx="20413">
                  <c:v>1.0068416595458984E-3</c:v>
                </c:pt>
                <c:pt idx="20414">
                  <c:v>1.007080078125E-3</c:v>
                </c:pt>
                <c:pt idx="20415">
                  <c:v>1.007080078125E-3</c:v>
                </c:pt>
                <c:pt idx="20416">
                  <c:v>5.0358772277832031E-3</c:v>
                </c:pt>
                <c:pt idx="20417">
                  <c:v>1.007080078125E-3</c:v>
                </c:pt>
                <c:pt idx="20418">
                  <c:v>1.007080078125E-3</c:v>
                </c:pt>
                <c:pt idx="20419">
                  <c:v>1.0068416595458984E-3</c:v>
                </c:pt>
                <c:pt idx="20420">
                  <c:v>1.007080078125E-3</c:v>
                </c:pt>
                <c:pt idx="20421">
                  <c:v>1.007080078125E-3</c:v>
                </c:pt>
                <c:pt idx="20422">
                  <c:v>1.0068416595458984E-3</c:v>
                </c:pt>
                <c:pt idx="20423">
                  <c:v>1.007080078125E-3</c:v>
                </c:pt>
                <c:pt idx="20424">
                  <c:v>1.007080078125E-3</c:v>
                </c:pt>
                <c:pt idx="20425">
                  <c:v>1.0068416595458984E-3</c:v>
                </c:pt>
                <c:pt idx="20426">
                  <c:v>1.0080337524414063E-3</c:v>
                </c:pt>
                <c:pt idx="20427">
                  <c:v>1.007080078125E-3</c:v>
                </c:pt>
                <c:pt idx="20428">
                  <c:v>1.0068416595458984E-3</c:v>
                </c:pt>
                <c:pt idx="20429">
                  <c:v>1.007080078125E-3</c:v>
                </c:pt>
                <c:pt idx="20430">
                  <c:v>1.007080078125E-3</c:v>
                </c:pt>
                <c:pt idx="20431">
                  <c:v>1.0068416595458984E-3</c:v>
                </c:pt>
                <c:pt idx="20432">
                  <c:v>1.007080078125E-3</c:v>
                </c:pt>
                <c:pt idx="20433">
                  <c:v>1.007080078125E-3</c:v>
                </c:pt>
                <c:pt idx="20434">
                  <c:v>1.0068416595458984E-3</c:v>
                </c:pt>
                <c:pt idx="20435">
                  <c:v>1.007080078125E-3</c:v>
                </c:pt>
                <c:pt idx="20436">
                  <c:v>1.007080078125E-3</c:v>
                </c:pt>
                <c:pt idx="20437">
                  <c:v>1.0068416595458984E-3</c:v>
                </c:pt>
                <c:pt idx="20438">
                  <c:v>1.007080078125E-3</c:v>
                </c:pt>
                <c:pt idx="20439">
                  <c:v>1.0080337524414063E-3</c:v>
                </c:pt>
                <c:pt idx="20440">
                  <c:v>1.007080078125E-3</c:v>
                </c:pt>
                <c:pt idx="20441">
                  <c:v>1.0068416595458984E-3</c:v>
                </c:pt>
                <c:pt idx="20442">
                  <c:v>1.007080078125E-3</c:v>
                </c:pt>
                <c:pt idx="20443">
                  <c:v>1.007080078125E-3</c:v>
                </c:pt>
                <c:pt idx="20444">
                  <c:v>1.0068416595458984E-3</c:v>
                </c:pt>
                <c:pt idx="20445">
                  <c:v>1.007080078125E-3</c:v>
                </c:pt>
                <c:pt idx="20446">
                  <c:v>1.007080078125E-3</c:v>
                </c:pt>
                <c:pt idx="20447">
                  <c:v>1.0068416595458984E-3</c:v>
                </c:pt>
                <c:pt idx="20448">
                  <c:v>1.007080078125E-3</c:v>
                </c:pt>
                <c:pt idx="20449">
                  <c:v>1.007080078125E-3</c:v>
                </c:pt>
                <c:pt idx="20450">
                  <c:v>1.0068416595458984E-3</c:v>
                </c:pt>
                <c:pt idx="20451">
                  <c:v>1.0080337524414063E-3</c:v>
                </c:pt>
                <c:pt idx="20452">
                  <c:v>1.007080078125E-3</c:v>
                </c:pt>
                <c:pt idx="20453">
                  <c:v>1.0068416595458984E-3</c:v>
                </c:pt>
                <c:pt idx="20454">
                  <c:v>1.007080078125E-3</c:v>
                </c:pt>
                <c:pt idx="20455">
                  <c:v>1.007080078125E-3</c:v>
                </c:pt>
                <c:pt idx="20456">
                  <c:v>1.0068416595458984E-3</c:v>
                </c:pt>
                <c:pt idx="20457">
                  <c:v>1.007080078125E-3</c:v>
                </c:pt>
                <c:pt idx="20458">
                  <c:v>1.007080078125E-3</c:v>
                </c:pt>
                <c:pt idx="20459">
                  <c:v>1.0068416595458984E-3</c:v>
                </c:pt>
                <c:pt idx="20460">
                  <c:v>1.007080078125E-3</c:v>
                </c:pt>
                <c:pt idx="20461">
                  <c:v>1.007080078125E-3</c:v>
                </c:pt>
                <c:pt idx="20462">
                  <c:v>1.0068416595458984E-3</c:v>
                </c:pt>
                <c:pt idx="20463">
                  <c:v>1.007080078125E-3</c:v>
                </c:pt>
                <c:pt idx="20464">
                  <c:v>1.0080337524414063E-3</c:v>
                </c:pt>
                <c:pt idx="20465">
                  <c:v>1.007080078125E-3</c:v>
                </c:pt>
                <c:pt idx="20466">
                  <c:v>1.0068416595458984E-3</c:v>
                </c:pt>
                <c:pt idx="20467">
                  <c:v>1.007080078125E-3</c:v>
                </c:pt>
                <c:pt idx="20468">
                  <c:v>1.007080078125E-3</c:v>
                </c:pt>
                <c:pt idx="20469">
                  <c:v>1.0068416595458984E-3</c:v>
                </c:pt>
                <c:pt idx="20470">
                  <c:v>1.007080078125E-3</c:v>
                </c:pt>
                <c:pt idx="20471">
                  <c:v>1.007080078125E-3</c:v>
                </c:pt>
                <c:pt idx="20472">
                  <c:v>1.0068416595458984E-3</c:v>
                </c:pt>
                <c:pt idx="20473">
                  <c:v>1.007080078125E-3</c:v>
                </c:pt>
                <c:pt idx="20474">
                  <c:v>1.007080078125E-3</c:v>
                </c:pt>
                <c:pt idx="20475">
                  <c:v>1.0068416595458984E-3</c:v>
                </c:pt>
                <c:pt idx="20476">
                  <c:v>1.0080337524414063E-3</c:v>
                </c:pt>
                <c:pt idx="20477">
                  <c:v>1.007080078125E-3</c:v>
                </c:pt>
                <c:pt idx="20478">
                  <c:v>1.0068416595458984E-3</c:v>
                </c:pt>
                <c:pt idx="20479">
                  <c:v>1.007080078125E-3</c:v>
                </c:pt>
                <c:pt idx="20480">
                  <c:v>1.007080078125E-3</c:v>
                </c:pt>
                <c:pt idx="20481">
                  <c:v>1.0068416595458984E-3</c:v>
                </c:pt>
                <c:pt idx="20482">
                  <c:v>1.007080078125E-3</c:v>
                </c:pt>
                <c:pt idx="20483">
                  <c:v>1.007080078125E-3</c:v>
                </c:pt>
                <c:pt idx="20484">
                  <c:v>1.0068416595458984E-3</c:v>
                </c:pt>
                <c:pt idx="20485">
                  <c:v>1.007080078125E-3</c:v>
                </c:pt>
                <c:pt idx="20486">
                  <c:v>1.007080078125E-3</c:v>
                </c:pt>
                <c:pt idx="20487">
                  <c:v>1.0068416595458984E-3</c:v>
                </c:pt>
                <c:pt idx="20488">
                  <c:v>1.007080078125E-3</c:v>
                </c:pt>
                <c:pt idx="20489">
                  <c:v>1.0080337524414063E-3</c:v>
                </c:pt>
                <c:pt idx="20490">
                  <c:v>1.007080078125E-3</c:v>
                </c:pt>
                <c:pt idx="20491">
                  <c:v>1.0068416595458984E-3</c:v>
                </c:pt>
                <c:pt idx="20492">
                  <c:v>1.007080078125E-3</c:v>
                </c:pt>
                <c:pt idx="20493">
                  <c:v>1.007080078125E-3</c:v>
                </c:pt>
                <c:pt idx="20494">
                  <c:v>1.0068416595458984E-3</c:v>
                </c:pt>
                <c:pt idx="20495">
                  <c:v>1.007080078125E-3</c:v>
                </c:pt>
                <c:pt idx="20496">
                  <c:v>1.007080078125E-3</c:v>
                </c:pt>
                <c:pt idx="20497">
                  <c:v>1.0068416595458984E-3</c:v>
                </c:pt>
                <c:pt idx="20498">
                  <c:v>1.007080078125E-3</c:v>
                </c:pt>
                <c:pt idx="20499">
                  <c:v>1.007080078125E-3</c:v>
                </c:pt>
                <c:pt idx="20500">
                  <c:v>1.0068416595458984E-3</c:v>
                </c:pt>
                <c:pt idx="20501">
                  <c:v>1.0080337524414063E-3</c:v>
                </c:pt>
                <c:pt idx="20502">
                  <c:v>1.007080078125E-3</c:v>
                </c:pt>
                <c:pt idx="20503">
                  <c:v>1.0068416595458984E-3</c:v>
                </c:pt>
                <c:pt idx="20504">
                  <c:v>1.007080078125E-3</c:v>
                </c:pt>
                <c:pt idx="20505">
                  <c:v>1.007080078125E-3</c:v>
                </c:pt>
                <c:pt idx="20506">
                  <c:v>1.0068416595458984E-3</c:v>
                </c:pt>
                <c:pt idx="20507">
                  <c:v>1.007080078125E-3</c:v>
                </c:pt>
                <c:pt idx="20508">
                  <c:v>1.007080078125E-3</c:v>
                </c:pt>
                <c:pt idx="20509">
                  <c:v>1.0068416595458984E-3</c:v>
                </c:pt>
                <c:pt idx="20510">
                  <c:v>7.0500373840332031E-3</c:v>
                </c:pt>
                <c:pt idx="20511">
                  <c:v>1.007080078125E-3</c:v>
                </c:pt>
                <c:pt idx="20512">
                  <c:v>1.007080078125E-3</c:v>
                </c:pt>
                <c:pt idx="20513">
                  <c:v>1.0068416595458984E-3</c:v>
                </c:pt>
                <c:pt idx="20514">
                  <c:v>1.007080078125E-3</c:v>
                </c:pt>
                <c:pt idx="20515">
                  <c:v>1.007080078125E-3</c:v>
                </c:pt>
                <c:pt idx="20516">
                  <c:v>1.0068416595458984E-3</c:v>
                </c:pt>
                <c:pt idx="20517">
                  <c:v>1.007080078125E-3</c:v>
                </c:pt>
                <c:pt idx="20518">
                  <c:v>1.0068416595458984E-3</c:v>
                </c:pt>
                <c:pt idx="20519">
                  <c:v>1.007080078125E-3</c:v>
                </c:pt>
                <c:pt idx="20520">
                  <c:v>1.0080337524414063E-3</c:v>
                </c:pt>
                <c:pt idx="20521">
                  <c:v>1.007080078125E-3</c:v>
                </c:pt>
                <c:pt idx="20522">
                  <c:v>1.0068416595458984E-3</c:v>
                </c:pt>
                <c:pt idx="20523">
                  <c:v>1.007080078125E-3</c:v>
                </c:pt>
                <c:pt idx="20524">
                  <c:v>1.007080078125E-3</c:v>
                </c:pt>
                <c:pt idx="20525">
                  <c:v>1.0068416595458984E-3</c:v>
                </c:pt>
                <c:pt idx="20526">
                  <c:v>1.007080078125E-3</c:v>
                </c:pt>
                <c:pt idx="20527">
                  <c:v>1.007080078125E-3</c:v>
                </c:pt>
                <c:pt idx="20528">
                  <c:v>1.0068416595458984E-3</c:v>
                </c:pt>
                <c:pt idx="20529">
                  <c:v>1.007080078125E-3</c:v>
                </c:pt>
                <c:pt idx="20530">
                  <c:v>1.007080078125E-3</c:v>
                </c:pt>
                <c:pt idx="20531">
                  <c:v>1.0068416595458984E-3</c:v>
                </c:pt>
                <c:pt idx="20532">
                  <c:v>1.007080078125E-3</c:v>
                </c:pt>
                <c:pt idx="20533">
                  <c:v>1.0080337524414063E-3</c:v>
                </c:pt>
                <c:pt idx="20534">
                  <c:v>1.007080078125E-3</c:v>
                </c:pt>
                <c:pt idx="20535">
                  <c:v>1.0068416595458984E-3</c:v>
                </c:pt>
                <c:pt idx="20536">
                  <c:v>1.007080078125E-3</c:v>
                </c:pt>
                <c:pt idx="20537">
                  <c:v>1.007080078125E-3</c:v>
                </c:pt>
                <c:pt idx="20538">
                  <c:v>1.0068416595458984E-3</c:v>
                </c:pt>
                <c:pt idx="20539">
                  <c:v>1.007080078125E-3</c:v>
                </c:pt>
                <c:pt idx="20540">
                  <c:v>1.0068416595458984E-3</c:v>
                </c:pt>
                <c:pt idx="20541">
                  <c:v>1.007080078125E-3</c:v>
                </c:pt>
                <c:pt idx="20542">
                  <c:v>1.007080078125E-3</c:v>
                </c:pt>
                <c:pt idx="20543">
                  <c:v>1.0068416595458984E-3</c:v>
                </c:pt>
                <c:pt idx="20544">
                  <c:v>1.007080078125E-3</c:v>
                </c:pt>
                <c:pt idx="20545">
                  <c:v>1.0080337524414063E-3</c:v>
                </c:pt>
                <c:pt idx="20546">
                  <c:v>1.007080078125E-3</c:v>
                </c:pt>
                <c:pt idx="20547">
                  <c:v>1.0068416595458984E-3</c:v>
                </c:pt>
                <c:pt idx="20548">
                  <c:v>1.007080078125E-3</c:v>
                </c:pt>
                <c:pt idx="20549">
                  <c:v>1.007080078125E-3</c:v>
                </c:pt>
                <c:pt idx="20550">
                  <c:v>1.0068416595458984E-3</c:v>
                </c:pt>
                <c:pt idx="20551">
                  <c:v>1.007080078125E-3</c:v>
                </c:pt>
                <c:pt idx="20552">
                  <c:v>1.007080078125E-3</c:v>
                </c:pt>
                <c:pt idx="20553">
                  <c:v>1.0068416595458984E-3</c:v>
                </c:pt>
                <c:pt idx="20554">
                  <c:v>1.007080078125E-3</c:v>
                </c:pt>
                <c:pt idx="20555">
                  <c:v>1.007080078125E-3</c:v>
                </c:pt>
                <c:pt idx="20556">
                  <c:v>1.0068416595458984E-3</c:v>
                </c:pt>
                <c:pt idx="20557">
                  <c:v>1.007080078125E-3</c:v>
                </c:pt>
                <c:pt idx="20558">
                  <c:v>1.0080337524414063E-3</c:v>
                </c:pt>
                <c:pt idx="20559">
                  <c:v>1.007080078125E-3</c:v>
                </c:pt>
                <c:pt idx="20560">
                  <c:v>1.0068416595458984E-3</c:v>
                </c:pt>
                <c:pt idx="20561">
                  <c:v>1.007080078125E-3</c:v>
                </c:pt>
                <c:pt idx="20562">
                  <c:v>1.0068416595458984E-3</c:v>
                </c:pt>
                <c:pt idx="20563">
                  <c:v>1.007080078125E-3</c:v>
                </c:pt>
                <c:pt idx="20564">
                  <c:v>1.007080078125E-3</c:v>
                </c:pt>
                <c:pt idx="20565">
                  <c:v>1.0068416595458984E-3</c:v>
                </c:pt>
                <c:pt idx="20566">
                  <c:v>1.007080078125E-3</c:v>
                </c:pt>
                <c:pt idx="20567">
                  <c:v>1.007080078125E-3</c:v>
                </c:pt>
                <c:pt idx="20568">
                  <c:v>1.0068416595458984E-3</c:v>
                </c:pt>
                <c:pt idx="20569">
                  <c:v>1.007080078125E-3</c:v>
                </c:pt>
                <c:pt idx="20570">
                  <c:v>1.0080337524414063E-3</c:v>
                </c:pt>
                <c:pt idx="20571">
                  <c:v>1.007080078125E-3</c:v>
                </c:pt>
                <c:pt idx="20572">
                  <c:v>1.0068416595458984E-3</c:v>
                </c:pt>
                <c:pt idx="20573">
                  <c:v>1.007080078125E-3</c:v>
                </c:pt>
                <c:pt idx="20574">
                  <c:v>1.007080078125E-3</c:v>
                </c:pt>
                <c:pt idx="20575">
                  <c:v>1.0068416595458984E-3</c:v>
                </c:pt>
                <c:pt idx="20576">
                  <c:v>1.007080078125E-3</c:v>
                </c:pt>
                <c:pt idx="20577">
                  <c:v>1.007080078125E-3</c:v>
                </c:pt>
                <c:pt idx="20578">
                  <c:v>1.0068416595458984E-3</c:v>
                </c:pt>
                <c:pt idx="20579">
                  <c:v>1.007080078125E-3</c:v>
                </c:pt>
                <c:pt idx="20580">
                  <c:v>1.007080078125E-3</c:v>
                </c:pt>
                <c:pt idx="20581">
                  <c:v>1.0068416595458984E-3</c:v>
                </c:pt>
                <c:pt idx="20582">
                  <c:v>1.007080078125E-3</c:v>
                </c:pt>
                <c:pt idx="20583">
                  <c:v>1.0080337524414063E-3</c:v>
                </c:pt>
                <c:pt idx="20584">
                  <c:v>1.0068416595458984E-3</c:v>
                </c:pt>
                <c:pt idx="20585">
                  <c:v>1.007080078125E-3</c:v>
                </c:pt>
                <c:pt idx="20586">
                  <c:v>1.007080078125E-3</c:v>
                </c:pt>
                <c:pt idx="20587">
                  <c:v>1.0068416595458984E-3</c:v>
                </c:pt>
                <c:pt idx="20588">
                  <c:v>1.007080078125E-3</c:v>
                </c:pt>
                <c:pt idx="20589">
                  <c:v>1.007080078125E-3</c:v>
                </c:pt>
                <c:pt idx="20590">
                  <c:v>1.0068416595458984E-3</c:v>
                </c:pt>
                <c:pt idx="20591">
                  <c:v>1.007080078125E-3</c:v>
                </c:pt>
                <c:pt idx="20592">
                  <c:v>1.007080078125E-3</c:v>
                </c:pt>
                <c:pt idx="20593">
                  <c:v>1.0068416595458984E-3</c:v>
                </c:pt>
                <c:pt idx="20594">
                  <c:v>1.007080078125E-3</c:v>
                </c:pt>
                <c:pt idx="20595">
                  <c:v>1.0080337524414063E-3</c:v>
                </c:pt>
                <c:pt idx="20596">
                  <c:v>1.007080078125E-3</c:v>
                </c:pt>
                <c:pt idx="20597">
                  <c:v>1.0068416595458984E-3</c:v>
                </c:pt>
                <c:pt idx="20598">
                  <c:v>1.007080078125E-3</c:v>
                </c:pt>
                <c:pt idx="20599">
                  <c:v>1.007080078125E-3</c:v>
                </c:pt>
                <c:pt idx="20600">
                  <c:v>1.0068416595458984E-3</c:v>
                </c:pt>
                <c:pt idx="20601">
                  <c:v>1.007080078125E-3</c:v>
                </c:pt>
                <c:pt idx="20602">
                  <c:v>1.007080078125E-3</c:v>
                </c:pt>
                <c:pt idx="20603">
                  <c:v>1.0068416595458984E-3</c:v>
                </c:pt>
                <c:pt idx="20604">
                  <c:v>1.007080078125E-3</c:v>
                </c:pt>
                <c:pt idx="20605">
                  <c:v>1.007080078125E-3</c:v>
                </c:pt>
                <c:pt idx="20606">
                  <c:v>1.0068416595458984E-3</c:v>
                </c:pt>
                <c:pt idx="20607">
                  <c:v>1.007080078125E-3</c:v>
                </c:pt>
                <c:pt idx="20608">
                  <c:v>1.0080337524414063E-3</c:v>
                </c:pt>
                <c:pt idx="20609">
                  <c:v>1.0068416595458984E-3</c:v>
                </c:pt>
                <c:pt idx="20610">
                  <c:v>1.007080078125E-3</c:v>
                </c:pt>
                <c:pt idx="20611">
                  <c:v>1.007080078125E-3</c:v>
                </c:pt>
                <c:pt idx="20612">
                  <c:v>1.0068416595458984E-3</c:v>
                </c:pt>
                <c:pt idx="20613">
                  <c:v>1.007080078125E-3</c:v>
                </c:pt>
                <c:pt idx="20614">
                  <c:v>1.007080078125E-3</c:v>
                </c:pt>
                <c:pt idx="20615">
                  <c:v>1.0068416595458984E-3</c:v>
                </c:pt>
                <c:pt idx="20616">
                  <c:v>1.007080078125E-3</c:v>
                </c:pt>
                <c:pt idx="20617">
                  <c:v>1.007080078125E-3</c:v>
                </c:pt>
                <c:pt idx="20618">
                  <c:v>1.0068416595458984E-3</c:v>
                </c:pt>
                <c:pt idx="20619">
                  <c:v>1.007080078125E-3</c:v>
                </c:pt>
                <c:pt idx="20620">
                  <c:v>1.0080337524414063E-3</c:v>
                </c:pt>
                <c:pt idx="20621">
                  <c:v>1.007080078125E-3</c:v>
                </c:pt>
                <c:pt idx="20622">
                  <c:v>1.0068416595458984E-3</c:v>
                </c:pt>
                <c:pt idx="20623">
                  <c:v>1.007080078125E-3</c:v>
                </c:pt>
                <c:pt idx="20624">
                  <c:v>1.007080078125E-3</c:v>
                </c:pt>
                <c:pt idx="20625">
                  <c:v>1.0068416595458984E-3</c:v>
                </c:pt>
                <c:pt idx="20626">
                  <c:v>1.007080078125E-3</c:v>
                </c:pt>
                <c:pt idx="20627">
                  <c:v>1.007080078125E-3</c:v>
                </c:pt>
                <c:pt idx="20628">
                  <c:v>1.0068416595458984E-3</c:v>
                </c:pt>
                <c:pt idx="20629">
                  <c:v>1.007080078125E-3</c:v>
                </c:pt>
                <c:pt idx="20630">
                  <c:v>1.007080078125E-3</c:v>
                </c:pt>
                <c:pt idx="20631">
                  <c:v>1.0068416595458984E-3</c:v>
                </c:pt>
                <c:pt idx="20632">
                  <c:v>1.007080078125E-3</c:v>
                </c:pt>
                <c:pt idx="20633">
                  <c:v>1.0080337524414063E-3</c:v>
                </c:pt>
                <c:pt idx="20634">
                  <c:v>1.0068416595458984E-3</c:v>
                </c:pt>
                <c:pt idx="20635">
                  <c:v>1.007080078125E-3</c:v>
                </c:pt>
                <c:pt idx="20636">
                  <c:v>1.007080078125E-3</c:v>
                </c:pt>
                <c:pt idx="20637">
                  <c:v>1.0068416595458984E-3</c:v>
                </c:pt>
                <c:pt idx="20638">
                  <c:v>1.007080078125E-3</c:v>
                </c:pt>
                <c:pt idx="20639">
                  <c:v>1.007080078125E-3</c:v>
                </c:pt>
                <c:pt idx="20640">
                  <c:v>1.0068416595458984E-3</c:v>
                </c:pt>
                <c:pt idx="20641">
                  <c:v>1.007080078125E-3</c:v>
                </c:pt>
                <c:pt idx="20642">
                  <c:v>1.007080078125E-3</c:v>
                </c:pt>
                <c:pt idx="20643">
                  <c:v>1.0068416595458984E-3</c:v>
                </c:pt>
                <c:pt idx="20644">
                  <c:v>1.007080078125E-3</c:v>
                </c:pt>
                <c:pt idx="20645">
                  <c:v>1.0080337524414063E-3</c:v>
                </c:pt>
                <c:pt idx="20646">
                  <c:v>1.007080078125E-3</c:v>
                </c:pt>
                <c:pt idx="20647">
                  <c:v>1.0068416595458984E-3</c:v>
                </c:pt>
                <c:pt idx="20648">
                  <c:v>1.007080078125E-3</c:v>
                </c:pt>
                <c:pt idx="20649">
                  <c:v>1.007080078125E-3</c:v>
                </c:pt>
                <c:pt idx="20650">
                  <c:v>1.0068416595458984E-3</c:v>
                </c:pt>
                <c:pt idx="20651">
                  <c:v>1.007080078125E-3</c:v>
                </c:pt>
                <c:pt idx="20652">
                  <c:v>1.007080078125E-3</c:v>
                </c:pt>
                <c:pt idx="20653">
                  <c:v>1.0068416595458984E-3</c:v>
                </c:pt>
                <c:pt idx="20654">
                  <c:v>1.007080078125E-3</c:v>
                </c:pt>
                <c:pt idx="20655">
                  <c:v>1.007080078125E-3</c:v>
                </c:pt>
                <c:pt idx="20656">
                  <c:v>1.0068416595458984E-3</c:v>
                </c:pt>
                <c:pt idx="20657">
                  <c:v>1.007080078125E-3</c:v>
                </c:pt>
                <c:pt idx="20658">
                  <c:v>1.0080337524414063E-3</c:v>
                </c:pt>
                <c:pt idx="20659">
                  <c:v>1.0068416595458984E-3</c:v>
                </c:pt>
                <c:pt idx="20660">
                  <c:v>1.007080078125E-3</c:v>
                </c:pt>
                <c:pt idx="20661">
                  <c:v>1.007080078125E-3</c:v>
                </c:pt>
                <c:pt idx="20662">
                  <c:v>1.0068416595458984E-3</c:v>
                </c:pt>
                <c:pt idx="20663">
                  <c:v>1.007080078125E-3</c:v>
                </c:pt>
                <c:pt idx="20664">
                  <c:v>1.007080078125E-3</c:v>
                </c:pt>
                <c:pt idx="20665">
                  <c:v>1.0068416595458984E-3</c:v>
                </c:pt>
                <c:pt idx="20666">
                  <c:v>1.007080078125E-3</c:v>
                </c:pt>
                <c:pt idx="20667">
                  <c:v>1.007080078125E-3</c:v>
                </c:pt>
                <c:pt idx="20668">
                  <c:v>1.0068416595458984E-3</c:v>
                </c:pt>
                <c:pt idx="20669">
                  <c:v>1.007080078125E-3</c:v>
                </c:pt>
                <c:pt idx="20670">
                  <c:v>1.0080337524414063E-3</c:v>
                </c:pt>
                <c:pt idx="20671">
                  <c:v>1.007080078125E-3</c:v>
                </c:pt>
                <c:pt idx="20672">
                  <c:v>1.0068416595458984E-3</c:v>
                </c:pt>
                <c:pt idx="20673">
                  <c:v>1.007080078125E-3</c:v>
                </c:pt>
                <c:pt idx="20674">
                  <c:v>1.007080078125E-3</c:v>
                </c:pt>
                <c:pt idx="20675">
                  <c:v>1.0068416595458984E-3</c:v>
                </c:pt>
                <c:pt idx="20676">
                  <c:v>1.007080078125E-3</c:v>
                </c:pt>
                <c:pt idx="20677">
                  <c:v>1.007080078125E-3</c:v>
                </c:pt>
                <c:pt idx="20678">
                  <c:v>1.0068416595458984E-3</c:v>
                </c:pt>
                <c:pt idx="20679">
                  <c:v>1.007080078125E-3</c:v>
                </c:pt>
                <c:pt idx="20680">
                  <c:v>1.007080078125E-3</c:v>
                </c:pt>
                <c:pt idx="20681">
                  <c:v>1.0068416595458984E-3</c:v>
                </c:pt>
                <c:pt idx="20682">
                  <c:v>1.007080078125E-3</c:v>
                </c:pt>
                <c:pt idx="20683">
                  <c:v>1.0080337524414063E-3</c:v>
                </c:pt>
                <c:pt idx="20684">
                  <c:v>1.0068416595458984E-3</c:v>
                </c:pt>
                <c:pt idx="20685">
                  <c:v>1.007080078125E-3</c:v>
                </c:pt>
                <c:pt idx="20686">
                  <c:v>1.007080078125E-3</c:v>
                </c:pt>
                <c:pt idx="20687">
                  <c:v>1.0068416595458984E-3</c:v>
                </c:pt>
                <c:pt idx="20688">
                  <c:v>1.007080078125E-3</c:v>
                </c:pt>
                <c:pt idx="20689">
                  <c:v>1.007080078125E-3</c:v>
                </c:pt>
                <c:pt idx="20690">
                  <c:v>1.0068416595458984E-3</c:v>
                </c:pt>
                <c:pt idx="20691">
                  <c:v>1.007080078125E-3</c:v>
                </c:pt>
                <c:pt idx="20692">
                  <c:v>1.007080078125E-3</c:v>
                </c:pt>
                <c:pt idx="20693">
                  <c:v>1.0068416595458984E-3</c:v>
                </c:pt>
                <c:pt idx="20694">
                  <c:v>1.007080078125E-3</c:v>
                </c:pt>
                <c:pt idx="20695">
                  <c:v>1.0080337524414063E-3</c:v>
                </c:pt>
                <c:pt idx="20696">
                  <c:v>1.007080078125E-3</c:v>
                </c:pt>
                <c:pt idx="20697">
                  <c:v>1.0068416595458984E-3</c:v>
                </c:pt>
                <c:pt idx="20698">
                  <c:v>1.007080078125E-3</c:v>
                </c:pt>
                <c:pt idx="20699">
                  <c:v>1.007080078125E-3</c:v>
                </c:pt>
                <c:pt idx="20700">
                  <c:v>1.0068416595458984E-3</c:v>
                </c:pt>
                <c:pt idx="20701">
                  <c:v>1.007080078125E-3</c:v>
                </c:pt>
                <c:pt idx="20702">
                  <c:v>1.007080078125E-3</c:v>
                </c:pt>
                <c:pt idx="20703">
                  <c:v>1.0068416595458984E-3</c:v>
                </c:pt>
                <c:pt idx="20704">
                  <c:v>1.007080078125E-3</c:v>
                </c:pt>
                <c:pt idx="20705">
                  <c:v>1.007080078125E-3</c:v>
                </c:pt>
                <c:pt idx="20706">
                  <c:v>1.0068416595458984E-3</c:v>
                </c:pt>
                <c:pt idx="20707">
                  <c:v>1.007080078125E-3</c:v>
                </c:pt>
                <c:pt idx="20708">
                  <c:v>1.0080337524414063E-3</c:v>
                </c:pt>
                <c:pt idx="20709">
                  <c:v>1.0068416595458984E-3</c:v>
                </c:pt>
                <c:pt idx="20710">
                  <c:v>1.007080078125E-3</c:v>
                </c:pt>
                <c:pt idx="20711">
                  <c:v>1.007080078125E-3</c:v>
                </c:pt>
                <c:pt idx="20712">
                  <c:v>1.0068416595458984E-3</c:v>
                </c:pt>
                <c:pt idx="20713">
                  <c:v>1.007080078125E-3</c:v>
                </c:pt>
                <c:pt idx="20714">
                  <c:v>1.007080078125E-3</c:v>
                </c:pt>
                <c:pt idx="20715">
                  <c:v>1.0068416595458984E-3</c:v>
                </c:pt>
                <c:pt idx="20716">
                  <c:v>1.007080078125E-3</c:v>
                </c:pt>
                <c:pt idx="20717">
                  <c:v>1.007080078125E-3</c:v>
                </c:pt>
                <c:pt idx="20718">
                  <c:v>1.0068416595458984E-3</c:v>
                </c:pt>
                <c:pt idx="20719">
                  <c:v>1.007080078125E-3</c:v>
                </c:pt>
                <c:pt idx="20720">
                  <c:v>1.0080337524414063E-3</c:v>
                </c:pt>
                <c:pt idx="20721">
                  <c:v>1.007080078125E-3</c:v>
                </c:pt>
                <c:pt idx="20722">
                  <c:v>1.0068416595458984E-3</c:v>
                </c:pt>
                <c:pt idx="20723">
                  <c:v>1.007080078125E-3</c:v>
                </c:pt>
                <c:pt idx="20724">
                  <c:v>1.007080078125E-3</c:v>
                </c:pt>
                <c:pt idx="20725">
                  <c:v>1.0068416595458984E-3</c:v>
                </c:pt>
                <c:pt idx="20726">
                  <c:v>1.007080078125E-3</c:v>
                </c:pt>
                <c:pt idx="20727">
                  <c:v>1.007080078125E-3</c:v>
                </c:pt>
                <c:pt idx="20728">
                  <c:v>1.0068416595458984E-3</c:v>
                </c:pt>
                <c:pt idx="20729">
                  <c:v>1.007080078125E-3</c:v>
                </c:pt>
                <c:pt idx="20730">
                  <c:v>1.007080078125E-3</c:v>
                </c:pt>
                <c:pt idx="20731">
                  <c:v>1.0068416595458984E-3</c:v>
                </c:pt>
                <c:pt idx="20732">
                  <c:v>1.007080078125E-3</c:v>
                </c:pt>
                <c:pt idx="20733">
                  <c:v>1.0080337524414063E-3</c:v>
                </c:pt>
                <c:pt idx="20734">
                  <c:v>1.0068416595458984E-3</c:v>
                </c:pt>
                <c:pt idx="20735">
                  <c:v>1.007080078125E-3</c:v>
                </c:pt>
                <c:pt idx="20736">
                  <c:v>2.0139217376708984E-3</c:v>
                </c:pt>
                <c:pt idx="20737">
                  <c:v>1.007080078125E-3</c:v>
                </c:pt>
                <c:pt idx="20738">
                  <c:v>1.007080078125E-3</c:v>
                </c:pt>
                <c:pt idx="20739">
                  <c:v>1.0068416595458984E-3</c:v>
                </c:pt>
                <c:pt idx="20740">
                  <c:v>1.007080078125E-3</c:v>
                </c:pt>
                <c:pt idx="20741">
                  <c:v>1.007080078125E-3</c:v>
                </c:pt>
                <c:pt idx="20742">
                  <c:v>1.0068416595458984E-3</c:v>
                </c:pt>
                <c:pt idx="20743">
                  <c:v>1.007080078125E-3</c:v>
                </c:pt>
                <c:pt idx="20744">
                  <c:v>1.0080337524414063E-3</c:v>
                </c:pt>
                <c:pt idx="20745">
                  <c:v>1.007080078125E-3</c:v>
                </c:pt>
                <c:pt idx="20746">
                  <c:v>1.0068416595458984E-3</c:v>
                </c:pt>
                <c:pt idx="20747">
                  <c:v>1.007080078125E-3</c:v>
                </c:pt>
                <c:pt idx="20748">
                  <c:v>1.007080078125E-3</c:v>
                </c:pt>
                <c:pt idx="20749">
                  <c:v>1.0068416595458984E-3</c:v>
                </c:pt>
                <c:pt idx="20750">
                  <c:v>1.007080078125E-3</c:v>
                </c:pt>
                <c:pt idx="20751">
                  <c:v>1.007080078125E-3</c:v>
                </c:pt>
                <c:pt idx="20752">
                  <c:v>1.0068416595458984E-3</c:v>
                </c:pt>
                <c:pt idx="20753">
                  <c:v>1.007080078125E-3</c:v>
                </c:pt>
                <c:pt idx="20754">
                  <c:v>1.007080078125E-3</c:v>
                </c:pt>
                <c:pt idx="20755">
                  <c:v>1.0068416595458984E-3</c:v>
                </c:pt>
                <c:pt idx="20756">
                  <c:v>1.007080078125E-3</c:v>
                </c:pt>
                <c:pt idx="20757">
                  <c:v>1.0080337524414063E-3</c:v>
                </c:pt>
                <c:pt idx="20758">
                  <c:v>1.0068416595458984E-3</c:v>
                </c:pt>
                <c:pt idx="20759">
                  <c:v>1.007080078125E-3</c:v>
                </c:pt>
                <c:pt idx="20760">
                  <c:v>2.0139217376708984E-3</c:v>
                </c:pt>
                <c:pt idx="20761">
                  <c:v>1.007080078125E-3</c:v>
                </c:pt>
                <c:pt idx="20762">
                  <c:v>1.007080078125E-3</c:v>
                </c:pt>
                <c:pt idx="20763">
                  <c:v>1.0068416595458984E-3</c:v>
                </c:pt>
                <c:pt idx="20764">
                  <c:v>1.007080078125E-3</c:v>
                </c:pt>
                <c:pt idx="20765">
                  <c:v>1.007080078125E-3</c:v>
                </c:pt>
                <c:pt idx="20766">
                  <c:v>1.0068416595458984E-3</c:v>
                </c:pt>
                <c:pt idx="20767">
                  <c:v>1.007080078125E-3</c:v>
                </c:pt>
                <c:pt idx="20768">
                  <c:v>1.0080337524414063E-3</c:v>
                </c:pt>
                <c:pt idx="20769">
                  <c:v>1.007080078125E-3</c:v>
                </c:pt>
                <c:pt idx="20770">
                  <c:v>1.0068416595458984E-3</c:v>
                </c:pt>
                <c:pt idx="20771">
                  <c:v>1.007080078125E-3</c:v>
                </c:pt>
                <c:pt idx="20772">
                  <c:v>1.007080078125E-3</c:v>
                </c:pt>
                <c:pt idx="20773">
                  <c:v>1.0068416595458984E-3</c:v>
                </c:pt>
                <c:pt idx="20774">
                  <c:v>1.007080078125E-3</c:v>
                </c:pt>
                <c:pt idx="20775">
                  <c:v>1.007080078125E-3</c:v>
                </c:pt>
                <c:pt idx="20776">
                  <c:v>1.0068416595458984E-3</c:v>
                </c:pt>
                <c:pt idx="20777">
                  <c:v>1.007080078125E-3</c:v>
                </c:pt>
                <c:pt idx="20778">
                  <c:v>1.007080078125E-3</c:v>
                </c:pt>
                <c:pt idx="20779">
                  <c:v>1.0068416595458984E-3</c:v>
                </c:pt>
                <c:pt idx="20780">
                  <c:v>1.007080078125E-3</c:v>
                </c:pt>
                <c:pt idx="20781">
                  <c:v>1.0080337524414063E-3</c:v>
                </c:pt>
                <c:pt idx="20782">
                  <c:v>1.0068416595458984E-3</c:v>
                </c:pt>
                <c:pt idx="20783">
                  <c:v>1.007080078125E-3</c:v>
                </c:pt>
                <c:pt idx="20784">
                  <c:v>1.007080078125E-3</c:v>
                </c:pt>
                <c:pt idx="20785">
                  <c:v>1.0068416595458984E-3</c:v>
                </c:pt>
                <c:pt idx="20786">
                  <c:v>1.007080078125E-3</c:v>
                </c:pt>
                <c:pt idx="20787">
                  <c:v>1.007080078125E-3</c:v>
                </c:pt>
                <c:pt idx="20788">
                  <c:v>1.0068416595458984E-3</c:v>
                </c:pt>
                <c:pt idx="20789">
                  <c:v>1.007080078125E-3</c:v>
                </c:pt>
                <c:pt idx="20790">
                  <c:v>1.007080078125E-3</c:v>
                </c:pt>
                <c:pt idx="20791">
                  <c:v>1.0068416595458984E-3</c:v>
                </c:pt>
                <c:pt idx="20792">
                  <c:v>1.007080078125E-3</c:v>
                </c:pt>
                <c:pt idx="20793">
                  <c:v>1.0080337524414063E-3</c:v>
                </c:pt>
                <c:pt idx="20794">
                  <c:v>1.007080078125E-3</c:v>
                </c:pt>
                <c:pt idx="20795">
                  <c:v>1.0068416595458984E-3</c:v>
                </c:pt>
                <c:pt idx="20796">
                  <c:v>1.007080078125E-3</c:v>
                </c:pt>
                <c:pt idx="20797">
                  <c:v>1.007080078125E-3</c:v>
                </c:pt>
                <c:pt idx="20798">
                  <c:v>1.0068416595458984E-3</c:v>
                </c:pt>
                <c:pt idx="20799">
                  <c:v>1.007080078125E-3</c:v>
                </c:pt>
                <c:pt idx="20800">
                  <c:v>1.007080078125E-3</c:v>
                </c:pt>
                <c:pt idx="20801">
                  <c:v>1.0068416595458984E-3</c:v>
                </c:pt>
                <c:pt idx="20802">
                  <c:v>1.007080078125E-3</c:v>
                </c:pt>
                <c:pt idx="20803">
                  <c:v>1.007080078125E-3</c:v>
                </c:pt>
                <c:pt idx="20804">
                  <c:v>1.0068416595458984E-3</c:v>
                </c:pt>
                <c:pt idx="20805">
                  <c:v>1.0080337524414063E-3</c:v>
                </c:pt>
                <c:pt idx="20806">
                  <c:v>1.007080078125E-3</c:v>
                </c:pt>
                <c:pt idx="20807">
                  <c:v>1.0068416595458984E-3</c:v>
                </c:pt>
                <c:pt idx="20808">
                  <c:v>1.007080078125E-3</c:v>
                </c:pt>
                <c:pt idx="20809">
                  <c:v>1.007080078125E-3</c:v>
                </c:pt>
                <c:pt idx="20810">
                  <c:v>1.0068416595458984E-3</c:v>
                </c:pt>
                <c:pt idx="20811">
                  <c:v>1.007080078125E-3</c:v>
                </c:pt>
                <c:pt idx="20812">
                  <c:v>1.007080078125E-3</c:v>
                </c:pt>
                <c:pt idx="20813">
                  <c:v>1.0068416595458984E-3</c:v>
                </c:pt>
                <c:pt idx="20814">
                  <c:v>1.007080078125E-3</c:v>
                </c:pt>
                <c:pt idx="20815">
                  <c:v>1.007080078125E-3</c:v>
                </c:pt>
                <c:pt idx="20816">
                  <c:v>1.0068416595458984E-3</c:v>
                </c:pt>
                <c:pt idx="20817">
                  <c:v>1.007080078125E-3</c:v>
                </c:pt>
                <c:pt idx="20818">
                  <c:v>1.0080337524414063E-3</c:v>
                </c:pt>
                <c:pt idx="20819">
                  <c:v>1.007080078125E-3</c:v>
                </c:pt>
                <c:pt idx="20820">
                  <c:v>1.0068416595458984E-3</c:v>
                </c:pt>
                <c:pt idx="20821">
                  <c:v>1.007080078125E-3</c:v>
                </c:pt>
                <c:pt idx="20822">
                  <c:v>1.007080078125E-3</c:v>
                </c:pt>
                <c:pt idx="20823">
                  <c:v>1.0068416595458984E-3</c:v>
                </c:pt>
                <c:pt idx="20824">
                  <c:v>1.007080078125E-3</c:v>
                </c:pt>
                <c:pt idx="20825">
                  <c:v>1.007080078125E-3</c:v>
                </c:pt>
                <c:pt idx="20826">
                  <c:v>1.0068416595458984E-3</c:v>
                </c:pt>
                <c:pt idx="20827">
                  <c:v>1.007080078125E-3</c:v>
                </c:pt>
                <c:pt idx="20828">
                  <c:v>1.007080078125E-3</c:v>
                </c:pt>
                <c:pt idx="20829">
                  <c:v>1.0068416595458984E-3</c:v>
                </c:pt>
                <c:pt idx="20830">
                  <c:v>1.0080337524414063E-3</c:v>
                </c:pt>
                <c:pt idx="20831">
                  <c:v>1.007080078125E-3</c:v>
                </c:pt>
                <c:pt idx="20832">
                  <c:v>1.0068416595458984E-3</c:v>
                </c:pt>
                <c:pt idx="20833">
                  <c:v>1.007080078125E-3</c:v>
                </c:pt>
                <c:pt idx="20834">
                  <c:v>1.007080078125E-3</c:v>
                </c:pt>
                <c:pt idx="20835">
                  <c:v>1.0068416595458984E-3</c:v>
                </c:pt>
                <c:pt idx="20836">
                  <c:v>1.007080078125E-3</c:v>
                </c:pt>
                <c:pt idx="20837">
                  <c:v>1.007080078125E-3</c:v>
                </c:pt>
                <c:pt idx="20838">
                  <c:v>1.0068416595458984E-3</c:v>
                </c:pt>
                <c:pt idx="20839">
                  <c:v>1.007080078125E-3</c:v>
                </c:pt>
                <c:pt idx="20840">
                  <c:v>1.007080078125E-3</c:v>
                </c:pt>
                <c:pt idx="20841">
                  <c:v>1.0068416595458984E-3</c:v>
                </c:pt>
                <c:pt idx="20842">
                  <c:v>1.007080078125E-3</c:v>
                </c:pt>
                <c:pt idx="20843">
                  <c:v>1.0080337524414063E-3</c:v>
                </c:pt>
                <c:pt idx="20844">
                  <c:v>1.007080078125E-3</c:v>
                </c:pt>
                <c:pt idx="20845">
                  <c:v>1.0068416595458984E-3</c:v>
                </c:pt>
                <c:pt idx="20846">
                  <c:v>1.007080078125E-3</c:v>
                </c:pt>
                <c:pt idx="20847">
                  <c:v>1.007080078125E-3</c:v>
                </c:pt>
                <c:pt idx="20848">
                  <c:v>1.0068416595458984E-3</c:v>
                </c:pt>
                <c:pt idx="20849">
                  <c:v>1.007080078125E-3</c:v>
                </c:pt>
                <c:pt idx="20850">
                  <c:v>1.007080078125E-3</c:v>
                </c:pt>
                <c:pt idx="20851">
                  <c:v>1.0068416595458984E-3</c:v>
                </c:pt>
                <c:pt idx="20852">
                  <c:v>1.007080078125E-3</c:v>
                </c:pt>
                <c:pt idx="20853">
                  <c:v>1.007080078125E-3</c:v>
                </c:pt>
                <c:pt idx="20854">
                  <c:v>1.0068416595458984E-3</c:v>
                </c:pt>
                <c:pt idx="20855">
                  <c:v>1.0080337524414063E-3</c:v>
                </c:pt>
                <c:pt idx="20856">
                  <c:v>1.007080078125E-3</c:v>
                </c:pt>
                <c:pt idx="20857">
                  <c:v>1.0068416595458984E-3</c:v>
                </c:pt>
                <c:pt idx="20858">
                  <c:v>1.007080078125E-3</c:v>
                </c:pt>
                <c:pt idx="20859">
                  <c:v>1.007080078125E-3</c:v>
                </c:pt>
                <c:pt idx="20860">
                  <c:v>1.0068416595458984E-3</c:v>
                </c:pt>
                <c:pt idx="20861">
                  <c:v>1.007080078125E-3</c:v>
                </c:pt>
                <c:pt idx="20862">
                  <c:v>1.007080078125E-3</c:v>
                </c:pt>
                <c:pt idx="20863">
                  <c:v>1.0068416595458984E-3</c:v>
                </c:pt>
                <c:pt idx="20864">
                  <c:v>1.007080078125E-3</c:v>
                </c:pt>
                <c:pt idx="20865">
                  <c:v>1.007080078125E-3</c:v>
                </c:pt>
                <c:pt idx="20866">
                  <c:v>1.0068416595458984E-3</c:v>
                </c:pt>
                <c:pt idx="20867">
                  <c:v>1.007080078125E-3</c:v>
                </c:pt>
                <c:pt idx="20868">
                  <c:v>1.0080337524414063E-3</c:v>
                </c:pt>
                <c:pt idx="20869">
                  <c:v>1.007080078125E-3</c:v>
                </c:pt>
                <c:pt idx="20870">
                  <c:v>1.0068416595458984E-3</c:v>
                </c:pt>
                <c:pt idx="20871">
                  <c:v>1.007080078125E-3</c:v>
                </c:pt>
                <c:pt idx="20872">
                  <c:v>1.007080078125E-3</c:v>
                </c:pt>
                <c:pt idx="20873">
                  <c:v>1.0068416595458984E-3</c:v>
                </c:pt>
                <c:pt idx="20874">
                  <c:v>1.007080078125E-3</c:v>
                </c:pt>
                <c:pt idx="20875">
                  <c:v>1.007080078125E-3</c:v>
                </c:pt>
                <c:pt idx="20876">
                  <c:v>1.0068416595458984E-3</c:v>
                </c:pt>
                <c:pt idx="20877">
                  <c:v>1.007080078125E-3</c:v>
                </c:pt>
                <c:pt idx="20878">
                  <c:v>1.007080078125E-3</c:v>
                </c:pt>
                <c:pt idx="20879">
                  <c:v>1.0068416595458984E-3</c:v>
                </c:pt>
                <c:pt idx="20880">
                  <c:v>1.0080337524414063E-3</c:v>
                </c:pt>
                <c:pt idx="20881">
                  <c:v>1.007080078125E-3</c:v>
                </c:pt>
                <c:pt idx="20882">
                  <c:v>1.0068416595458984E-3</c:v>
                </c:pt>
                <c:pt idx="20883">
                  <c:v>1.007080078125E-3</c:v>
                </c:pt>
                <c:pt idx="20884">
                  <c:v>1.007080078125E-3</c:v>
                </c:pt>
                <c:pt idx="20885">
                  <c:v>1.0068416595458984E-3</c:v>
                </c:pt>
                <c:pt idx="20886">
                  <c:v>1.007080078125E-3</c:v>
                </c:pt>
                <c:pt idx="20887">
                  <c:v>1.007080078125E-3</c:v>
                </c:pt>
                <c:pt idx="20888">
                  <c:v>1.0068416595458984E-3</c:v>
                </c:pt>
                <c:pt idx="20889">
                  <c:v>1.007080078125E-3</c:v>
                </c:pt>
                <c:pt idx="20890">
                  <c:v>1.007080078125E-3</c:v>
                </c:pt>
                <c:pt idx="20891">
                  <c:v>1.0068416595458984E-3</c:v>
                </c:pt>
                <c:pt idx="20892">
                  <c:v>1.007080078125E-3</c:v>
                </c:pt>
                <c:pt idx="20893">
                  <c:v>1.0080337524414063E-3</c:v>
                </c:pt>
                <c:pt idx="20894">
                  <c:v>1.007080078125E-3</c:v>
                </c:pt>
                <c:pt idx="20895">
                  <c:v>1.0068416595458984E-3</c:v>
                </c:pt>
                <c:pt idx="20896">
                  <c:v>1.007080078125E-3</c:v>
                </c:pt>
                <c:pt idx="20897">
                  <c:v>1.007080078125E-3</c:v>
                </c:pt>
                <c:pt idx="20898">
                  <c:v>1.0068416595458984E-3</c:v>
                </c:pt>
                <c:pt idx="20899">
                  <c:v>1.007080078125E-3</c:v>
                </c:pt>
                <c:pt idx="20900">
                  <c:v>1.007080078125E-3</c:v>
                </c:pt>
                <c:pt idx="20901">
                  <c:v>1.0068416595458984E-3</c:v>
                </c:pt>
                <c:pt idx="20902">
                  <c:v>1.007080078125E-3</c:v>
                </c:pt>
                <c:pt idx="20903">
                  <c:v>1.007080078125E-3</c:v>
                </c:pt>
                <c:pt idx="20904">
                  <c:v>1.0068416595458984E-3</c:v>
                </c:pt>
                <c:pt idx="20905">
                  <c:v>1.0080337524414063E-3</c:v>
                </c:pt>
                <c:pt idx="20906">
                  <c:v>1.007080078125E-3</c:v>
                </c:pt>
                <c:pt idx="20907">
                  <c:v>1.0068416595458984E-3</c:v>
                </c:pt>
                <c:pt idx="20908">
                  <c:v>1.007080078125E-3</c:v>
                </c:pt>
                <c:pt idx="20909">
                  <c:v>1.007080078125E-3</c:v>
                </c:pt>
                <c:pt idx="20910">
                  <c:v>1.0068416595458984E-3</c:v>
                </c:pt>
                <c:pt idx="20911">
                  <c:v>1.007080078125E-3</c:v>
                </c:pt>
                <c:pt idx="20912">
                  <c:v>1.007080078125E-3</c:v>
                </c:pt>
                <c:pt idx="20913">
                  <c:v>1.0068416595458984E-3</c:v>
                </c:pt>
                <c:pt idx="20914">
                  <c:v>1.007080078125E-3</c:v>
                </c:pt>
                <c:pt idx="20915">
                  <c:v>1.007080078125E-3</c:v>
                </c:pt>
                <c:pt idx="20916">
                  <c:v>1.0068416595458984E-3</c:v>
                </c:pt>
                <c:pt idx="20917">
                  <c:v>1.007080078125E-3</c:v>
                </c:pt>
                <c:pt idx="20918">
                  <c:v>1.0080337524414063E-3</c:v>
                </c:pt>
                <c:pt idx="20919">
                  <c:v>1.007080078125E-3</c:v>
                </c:pt>
                <c:pt idx="20920">
                  <c:v>1.0068416595458984E-3</c:v>
                </c:pt>
                <c:pt idx="20921">
                  <c:v>1.007080078125E-3</c:v>
                </c:pt>
                <c:pt idx="20922">
                  <c:v>1.007080078125E-3</c:v>
                </c:pt>
                <c:pt idx="20923">
                  <c:v>1.0068416595458984E-3</c:v>
                </c:pt>
                <c:pt idx="20924">
                  <c:v>1.007080078125E-3</c:v>
                </c:pt>
                <c:pt idx="20925">
                  <c:v>1.007080078125E-3</c:v>
                </c:pt>
                <c:pt idx="20926">
                  <c:v>1.0068416595458984E-3</c:v>
                </c:pt>
                <c:pt idx="20927">
                  <c:v>1.007080078125E-3</c:v>
                </c:pt>
                <c:pt idx="20928">
                  <c:v>1.007080078125E-3</c:v>
                </c:pt>
                <c:pt idx="20929">
                  <c:v>1.0068416595458984E-3</c:v>
                </c:pt>
                <c:pt idx="20930">
                  <c:v>1.0080337524414063E-3</c:v>
                </c:pt>
                <c:pt idx="20931">
                  <c:v>1.007080078125E-3</c:v>
                </c:pt>
                <c:pt idx="20932">
                  <c:v>1.0068416595458984E-3</c:v>
                </c:pt>
                <c:pt idx="20933">
                  <c:v>1.007080078125E-3</c:v>
                </c:pt>
                <c:pt idx="20934">
                  <c:v>1.007080078125E-3</c:v>
                </c:pt>
                <c:pt idx="20935">
                  <c:v>1.0068416595458984E-3</c:v>
                </c:pt>
                <c:pt idx="20936">
                  <c:v>1.007080078125E-3</c:v>
                </c:pt>
                <c:pt idx="20937">
                  <c:v>1.007080078125E-3</c:v>
                </c:pt>
                <c:pt idx="20938">
                  <c:v>1.0068416595458984E-3</c:v>
                </c:pt>
                <c:pt idx="20939">
                  <c:v>1.007080078125E-3</c:v>
                </c:pt>
                <c:pt idx="20940">
                  <c:v>1.007080078125E-3</c:v>
                </c:pt>
                <c:pt idx="20941">
                  <c:v>1.0068416595458984E-3</c:v>
                </c:pt>
                <c:pt idx="20942">
                  <c:v>1.007080078125E-3</c:v>
                </c:pt>
                <c:pt idx="20943">
                  <c:v>1.0080337524414063E-3</c:v>
                </c:pt>
                <c:pt idx="20944">
                  <c:v>1.007080078125E-3</c:v>
                </c:pt>
                <c:pt idx="20945">
                  <c:v>1.0068416595458984E-3</c:v>
                </c:pt>
                <c:pt idx="20946">
                  <c:v>1.007080078125E-3</c:v>
                </c:pt>
                <c:pt idx="20947">
                  <c:v>1.007080078125E-3</c:v>
                </c:pt>
                <c:pt idx="20948">
                  <c:v>1.0068416595458984E-3</c:v>
                </c:pt>
                <c:pt idx="20949">
                  <c:v>1.007080078125E-3</c:v>
                </c:pt>
                <c:pt idx="20950">
                  <c:v>1.007080078125E-3</c:v>
                </c:pt>
                <c:pt idx="20951">
                  <c:v>1.0068416595458984E-3</c:v>
                </c:pt>
                <c:pt idx="20952">
                  <c:v>1.007080078125E-3</c:v>
                </c:pt>
                <c:pt idx="20953">
                  <c:v>1.007080078125E-3</c:v>
                </c:pt>
                <c:pt idx="20954">
                  <c:v>1.0068416595458984E-3</c:v>
                </c:pt>
                <c:pt idx="20955">
                  <c:v>1.0080337524414063E-3</c:v>
                </c:pt>
                <c:pt idx="20956">
                  <c:v>1.007080078125E-3</c:v>
                </c:pt>
                <c:pt idx="20957">
                  <c:v>1.0068416595458984E-3</c:v>
                </c:pt>
                <c:pt idx="20958">
                  <c:v>1.007080078125E-3</c:v>
                </c:pt>
                <c:pt idx="20959">
                  <c:v>1.007080078125E-3</c:v>
                </c:pt>
                <c:pt idx="20960">
                  <c:v>1.0068416595458984E-3</c:v>
                </c:pt>
                <c:pt idx="20961">
                  <c:v>1.007080078125E-3</c:v>
                </c:pt>
                <c:pt idx="20962">
                  <c:v>1.007080078125E-3</c:v>
                </c:pt>
                <c:pt idx="20963">
                  <c:v>1.0068416595458984E-3</c:v>
                </c:pt>
                <c:pt idx="20964">
                  <c:v>1.007080078125E-3</c:v>
                </c:pt>
                <c:pt idx="20965">
                  <c:v>1.007080078125E-3</c:v>
                </c:pt>
                <c:pt idx="20966">
                  <c:v>1.0068416595458984E-3</c:v>
                </c:pt>
                <c:pt idx="20967">
                  <c:v>1.007080078125E-3</c:v>
                </c:pt>
                <c:pt idx="20968">
                  <c:v>1.0080337524414063E-3</c:v>
                </c:pt>
                <c:pt idx="20969">
                  <c:v>1.007080078125E-3</c:v>
                </c:pt>
                <c:pt idx="20970">
                  <c:v>1.0068416595458984E-3</c:v>
                </c:pt>
                <c:pt idx="20971">
                  <c:v>1.007080078125E-3</c:v>
                </c:pt>
                <c:pt idx="20972">
                  <c:v>1.007080078125E-3</c:v>
                </c:pt>
                <c:pt idx="20973">
                  <c:v>1.0068416595458984E-3</c:v>
                </c:pt>
                <c:pt idx="20974">
                  <c:v>1.007080078125E-3</c:v>
                </c:pt>
                <c:pt idx="20975">
                  <c:v>1.007080078125E-3</c:v>
                </c:pt>
                <c:pt idx="20976">
                  <c:v>1.0068416595458984E-3</c:v>
                </c:pt>
                <c:pt idx="20977">
                  <c:v>1.007080078125E-3</c:v>
                </c:pt>
                <c:pt idx="20978">
                  <c:v>1.007080078125E-3</c:v>
                </c:pt>
                <c:pt idx="20979">
                  <c:v>1.0068416595458984E-3</c:v>
                </c:pt>
                <c:pt idx="20980">
                  <c:v>1.0080337524414063E-3</c:v>
                </c:pt>
                <c:pt idx="20981">
                  <c:v>1.007080078125E-3</c:v>
                </c:pt>
                <c:pt idx="20982">
                  <c:v>1.0068416595458984E-3</c:v>
                </c:pt>
                <c:pt idx="20983">
                  <c:v>1.007080078125E-3</c:v>
                </c:pt>
                <c:pt idx="20984">
                  <c:v>1.007080078125E-3</c:v>
                </c:pt>
                <c:pt idx="20985">
                  <c:v>1.0068416595458984E-3</c:v>
                </c:pt>
                <c:pt idx="20986">
                  <c:v>1.007080078125E-3</c:v>
                </c:pt>
                <c:pt idx="20987">
                  <c:v>1.007080078125E-3</c:v>
                </c:pt>
                <c:pt idx="20988">
                  <c:v>1.0068416595458984E-3</c:v>
                </c:pt>
                <c:pt idx="20989">
                  <c:v>1.007080078125E-3</c:v>
                </c:pt>
                <c:pt idx="20990">
                  <c:v>1.007080078125E-3</c:v>
                </c:pt>
                <c:pt idx="20991">
                  <c:v>1.0068416595458984E-3</c:v>
                </c:pt>
                <c:pt idx="20992">
                  <c:v>1.007080078125E-3</c:v>
                </c:pt>
                <c:pt idx="20993">
                  <c:v>1.0080337524414063E-3</c:v>
                </c:pt>
                <c:pt idx="20994">
                  <c:v>1.007080078125E-3</c:v>
                </c:pt>
                <c:pt idx="20995">
                  <c:v>1.0068416595458984E-3</c:v>
                </c:pt>
                <c:pt idx="20996">
                  <c:v>1.007080078125E-3</c:v>
                </c:pt>
                <c:pt idx="20997">
                  <c:v>1.007080078125E-3</c:v>
                </c:pt>
                <c:pt idx="20998">
                  <c:v>1.0068416595458984E-3</c:v>
                </c:pt>
                <c:pt idx="20999">
                  <c:v>1.007080078125E-3</c:v>
                </c:pt>
                <c:pt idx="21000">
                  <c:v>1.007080078125E-3</c:v>
                </c:pt>
                <c:pt idx="21001">
                  <c:v>1.0068416595458984E-3</c:v>
                </c:pt>
                <c:pt idx="21002">
                  <c:v>1.007080078125E-3</c:v>
                </c:pt>
                <c:pt idx="21003">
                  <c:v>1.007080078125E-3</c:v>
                </c:pt>
                <c:pt idx="21004">
                  <c:v>1.0068416595458984E-3</c:v>
                </c:pt>
                <c:pt idx="21005">
                  <c:v>1.0080337524414063E-3</c:v>
                </c:pt>
                <c:pt idx="21006">
                  <c:v>1.007080078125E-3</c:v>
                </c:pt>
                <c:pt idx="21007">
                  <c:v>1.0068416595458984E-3</c:v>
                </c:pt>
                <c:pt idx="21008">
                  <c:v>1.007080078125E-3</c:v>
                </c:pt>
                <c:pt idx="21009">
                  <c:v>1.007080078125E-3</c:v>
                </c:pt>
                <c:pt idx="21010">
                  <c:v>1.0068416595458984E-3</c:v>
                </c:pt>
                <c:pt idx="21011">
                  <c:v>1.007080078125E-3</c:v>
                </c:pt>
                <c:pt idx="21012">
                  <c:v>1.007080078125E-3</c:v>
                </c:pt>
                <c:pt idx="21013">
                  <c:v>1.0068416595458984E-3</c:v>
                </c:pt>
                <c:pt idx="21014">
                  <c:v>1.007080078125E-3</c:v>
                </c:pt>
                <c:pt idx="21015">
                  <c:v>1.007080078125E-3</c:v>
                </c:pt>
                <c:pt idx="21016">
                  <c:v>1.0068416595458984E-3</c:v>
                </c:pt>
                <c:pt idx="21017">
                  <c:v>1.007080078125E-3</c:v>
                </c:pt>
                <c:pt idx="21018">
                  <c:v>1.0080337524414063E-3</c:v>
                </c:pt>
                <c:pt idx="21019">
                  <c:v>1.007080078125E-3</c:v>
                </c:pt>
                <c:pt idx="21020">
                  <c:v>1.0068416595458984E-3</c:v>
                </c:pt>
                <c:pt idx="21021">
                  <c:v>1.007080078125E-3</c:v>
                </c:pt>
                <c:pt idx="21022">
                  <c:v>1.007080078125E-3</c:v>
                </c:pt>
                <c:pt idx="21023">
                  <c:v>1.0068416595458984E-3</c:v>
                </c:pt>
                <c:pt idx="21024">
                  <c:v>1.007080078125E-3</c:v>
                </c:pt>
                <c:pt idx="21025">
                  <c:v>1.007080078125E-3</c:v>
                </c:pt>
                <c:pt idx="21026">
                  <c:v>1.0068416595458984E-3</c:v>
                </c:pt>
                <c:pt idx="21027">
                  <c:v>1.007080078125E-3</c:v>
                </c:pt>
                <c:pt idx="21028">
                  <c:v>1.0068416595458984E-3</c:v>
                </c:pt>
                <c:pt idx="21029">
                  <c:v>1.007080078125E-3</c:v>
                </c:pt>
                <c:pt idx="21030">
                  <c:v>1.0080337524414063E-3</c:v>
                </c:pt>
                <c:pt idx="21031">
                  <c:v>1.007080078125E-3</c:v>
                </c:pt>
                <c:pt idx="21032">
                  <c:v>1.0068416595458984E-3</c:v>
                </c:pt>
                <c:pt idx="21033">
                  <c:v>1.007080078125E-3</c:v>
                </c:pt>
                <c:pt idx="21034">
                  <c:v>1.007080078125E-3</c:v>
                </c:pt>
                <c:pt idx="21035">
                  <c:v>1.0068416595458984E-3</c:v>
                </c:pt>
                <c:pt idx="21036">
                  <c:v>1.007080078125E-3</c:v>
                </c:pt>
                <c:pt idx="21037">
                  <c:v>1.007080078125E-3</c:v>
                </c:pt>
                <c:pt idx="21038">
                  <c:v>1.0068416595458984E-3</c:v>
                </c:pt>
                <c:pt idx="21039">
                  <c:v>1.007080078125E-3</c:v>
                </c:pt>
                <c:pt idx="21040">
                  <c:v>1.007080078125E-3</c:v>
                </c:pt>
                <c:pt idx="21041">
                  <c:v>1.0068416595458984E-3</c:v>
                </c:pt>
                <c:pt idx="21042">
                  <c:v>1.007080078125E-3</c:v>
                </c:pt>
                <c:pt idx="21043">
                  <c:v>1.0080337524414063E-3</c:v>
                </c:pt>
                <c:pt idx="21044">
                  <c:v>1.007080078125E-3</c:v>
                </c:pt>
                <c:pt idx="21045">
                  <c:v>1.0068416595458984E-3</c:v>
                </c:pt>
                <c:pt idx="21046">
                  <c:v>1.007080078125E-3</c:v>
                </c:pt>
                <c:pt idx="21047">
                  <c:v>1.007080078125E-3</c:v>
                </c:pt>
                <c:pt idx="21048">
                  <c:v>1.0068416595458984E-3</c:v>
                </c:pt>
                <c:pt idx="21049">
                  <c:v>1.007080078125E-3</c:v>
                </c:pt>
                <c:pt idx="21050">
                  <c:v>1.0068416595458984E-3</c:v>
                </c:pt>
                <c:pt idx="21051">
                  <c:v>1.007080078125E-3</c:v>
                </c:pt>
                <c:pt idx="21052">
                  <c:v>1.007080078125E-3</c:v>
                </c:pt>
                <c:pt idx="21053">
                  <c:v>1.0068416595458984E-3</c:v>
                </c:pt>
                <c:pt idx="21054">
                  <c:v>1.007080078125E-3</c:v>
                </c:pt>
                <c:pt idx="21055">
                  <c:v>1.0080337524414063E-3</c:v>
                </c:pt>
                <c:pt idx="21056">
                  <c:v>1.007080078125E-3</c:v>
                </c:pt>
                <c:pt idx="21057">
                  <c:v>1.0068416595458984E-3</c:v>
                </c:pt>
                <c:pt idx="21058">
                  <c:v>1.007080078125E-3</c:v>
                </c:pt>
                <c:pt idx="21059">
                  <c:v>1.007080078125E-3</c:v>
                </c:pt>
                <c:pt idx="21060">
                  <c:v>1.0068416595458984E-3</c:v>
                </c:pt>
                <c:pt idx="21061">
                  <c:v>1.007080078125E-3</c:v>
                </c:pt>
                <c:pt idx="21062">
                  <c:v>1.007080078125E-3</c:v>
                </c:pt>
                <c:pt idx="21063">
                  <c:v>1.0068416595458984E-3</c:v>
                </c:pt>
                <c:pt idx="21064">
                  <c:v>1.007080078125E-3</c:v>
                </c:pt>
                <c:pt idx="21065">
                  <c:v>1.007080078125E-3</c:v>
                </c:pt>
                <c:pt idx="21066">
                  <c:v>1.0068416595458984E-3</c:v>
                </c:pt>
                <c:pt idx="21067">
                  <c:v>1.007080078125E-3</c:v>
                </c:pt>
                <c:pt idx="21068">
                  <c:v>1.0080337524414063E-3</c:v>
                </c:pt>
                <c:pt idx="21069">
                  <c:v>1.007080078125E-3</c:v>
                </c:pt>
                <c:pt idx="21070">
                  <c:v>1.0068416595458984E-3</c:v>
                </c:pt>
                <c:pt idx="21071">
                  <c:v>1.007080078125E-3</c:v>
                </c:pt>
                <c:pt idx="21072">
                  <c:v>1.0068416595458984E-3</c:v>
                </c:pt>
                <c:pt idx="21073">
                  <c:v>1.007080078125E-3</c:v>
                </c:pt>
                <c:pt idx="21074">
                  <c:v>1.007080078125E-3</c:v>
                </c:pt>
                <c:pt idx="21075">
                  <c:v>1.0068416595458984E-3</c:v>
                </c:pt>
                <c:pt idx="21076">
                  <c:v>1.007080078125E-3</c:v>
                </c:pt>
                <c:pt idx="21077">
                  <c:v>1.007080078125E-3</c:v>
                </c:pt>
                <c:pt idx="21078">
                  <c:v>1.0068416595458984E-3</c:v>
                </c:pt>
                <c:pt idx="21079">
                  <c:v>1.007080078125E-3</c:v>
                </c:pt>
                <c:pt idx="21080">
                  <c:v>1.0080337524414063E-3</c:v>
                </c:pt>
                <c:pt idx="21081">
                  <c:v>1.007080078125E-3</c:v>
                </c:pt>
                <c:pt idx="21082">
                  <c:v>1.0068416595458984E-3</c:v>
                </c:pt>
                <c:pt idx="21083">
                  <c:v>1.007080078125E-3</c:v>
                </c:pt>
                <c:pt idx="21084">
                  <c:v>1.007080078125E-3</c:v>
                </c:pt>
                <c:pt idx="21085">
                  <c:v>1.0068416595458984E-3</c:v>
                </c:pt>
                <c:pt idx="21086">
                  <c:v>1.007080078125E-3</c:v>
                </c:pt>
                <c:pt idx="21087">
                  <c:v>1.007080078125E-3</c:v>
                </c:pt>
                <c:pt idx="21088">
                  <c:v>1.0068416595458984E-3</c:v>
                </c:pt>
                <c:pt idx="21089">
                  <c:v>1.007080078125E-3</c:v>
                </c:pt>
                <c:pt idx="21090">
                  <c:v>1.007080078125E-3</c:v>
                </c:pt>
                <c:pt idx="21091">
                  <c:v>1.0068416595458984E-3</c:v>
                </c:pt>
                <c:pt idx="21092">
                  <c:v>1.007080078125E-3</c:v>
                </c:pt>
                <c:pt idx="21093">
                  <c:v>1.0080337524414063E-3</c:v>
                </c:pt>
                <c:pt idx="21094">
                  <c:v>1.0068416595458984E-3</c:v>
                </c:pt>
                <c:pt idx="21095">
                  <c:v>1.007080078125E-3</c:v>
                </c:pt>
                <c:pt idx="21096">
                  <c:v>1.007080078125E-3</c:v>
                </c:pt>
                <c:pt idx="21097">
                  <c:v>1.0068416595458984E-3</c:v>
                </c:pt>
                <c:pt idx="21098">
                  <c:v>1.007080078125E-3</c:v>
                </c:pt>
                <c:pt idx="21099">
                  <c:v>1.007080078125E-3</c:v>
                </c:pt>
                <c:pt idx="21100">
                  <c:v>1.0068416595458984E-3</c:v>
                </c:pt>
                <c:pt idx="21101">
                  <c:v>1.007080078125E-3</c:v>
                </c:pt>
                <c:pt idx="21102">
                  <c:v>1.007080078125E-3</c:v>
                </c:pt>
                <c:pt idx="21103">
                  <c:v>1.0068416595458984E-3</c:v>
                </c:pt>
                <c:pt idx="21104">
                  <c:v>1.007080078125E-3</c:v>
                </c:pt>
                <c:pt idx="21105">
                  <c:v>1.0080337524414063E-3</c:v>
                </c:pt>
                <c:pt idx="21106">
                  <c:v>1.007080078125E-3</c:v>
                </c:pt>
                <c:pt idx="21107">
                  <c:v>1.0068416595458984E-3</c:v>
                </c:pt>
                <c:pt idx="21108">
                  <c:v>1.007080078125E-3</c:v>
                </c:pt>
                <c:pt idx="21109">
                  <c:v>1.007080078125E-3</c:v>
                </c:pt>
                <c:pt idx="21110">
                  <c:v>1.0068416595458984E-3</c:v>
                </c:pt>
                <c:pt idx="21111">
                  <c:v>1.007080078125E-3</c:v>
                </c:pt>
                <c:pt idx="21112">
                  <c:v>1.007080078125E-3</c:v>
                </c:pt>
                <c:pt idx="21113">
                  <c:v>1.0068416595458984E-3</c:v>
                </c:pt>
                <c:pt idx="21114">
                  <c:v>1.007080078125E-3</c:v>
                </c:pt>
                <c:pt idx="21115">
                  <c:v>1.007080078125E-3</c:v>
                </c:pt>
                <c:pt idx="21116">
                  <c:v>1.0068416595458984E-3</c:v>
                </c:pt>
                <c:pt idx="21117">
                  <c:v>1.007080078125E-3</c:v>
                </c:pt>
                <c:pt idx="21118">
                  <c:v>1.0080337524414063E-3</c:v>
                </c:pt>
                <c:pt idx="21119">
                  <c:v>1.0068416595458984E-3</c:v>
                </c:pt>
                <c:pt idx="21120">
                  <c:v>1.007080078125E-3</c:v>
                </c:pt>
                <c:pt idx="21121">
                  <c:v>1.007080078125E-3</c:v>
                </c:pt>
                <c:pt idx="21122">
                  <c:v>1.0068416595458984E-3</c:v>
                </c:pt>
                <c:pt idx="21123">
                  <c:v>1.007080078125E-3</c:v>
                </c:pt>
                <c:pt idx="21124">
                  <c:v>1.007080078125E-3</c:v>
                </c:pt>
                <c:pt idx="21125">
                  <c:v>1.0068416595458984E-3</c:v>
                </c:pt>
                <c:pt idx="21126">
                  <c:v>1.007080078125E-3</c:v>
                </c:pt>
                <c:pt idx="21127">
                  <c:v>1.007080078125E-3</c:v>
                </c:pt>
                <c:pt idx="21128">
                  <c:v>1.0068416595458984E-3</c:v>
                </c:pt>
                <c:pt idx="21129">
                  <c:v>1.007080078125E-3</c:v>
                </c:pt>
                <c:pt idx="21130">
                  <c:v>1.0080337524414063E-3</c:v>
                </c:pt>
                <c:pt idx="21131">
                  <c:v>1.007080078125E-3</c:v>
                </c:pt>
                <c:pt idx="21132">
                  <c:v>1.0068416595458984E-3</c:v>
                </c:pt>
                <c:pt idx="21133">
                  <c:v>1.007080078125E-3</c:v>
                </c:pt>
                <c:pt idx="21134">
                  <c:v>1.007080078125E-3</c:v>
                </c:pt>
                <c:pt idx="21135">
                  <c:v>1.0068416595458984E-3</c:v>
                </c:pt>
                <c:pt idx="21136">
                  <c:v>1.007080078125E-3</c:v>
                </c:pt>
                <c:pt idx="21137">
                  <c:v>1.007080078125E-3</c:v>
                </c:pt>
                <c:pt idx="21138">
                  <c:v>1.0068416595458984E-3</c:v>
                </c:pt>
                <c:pt idx="21139">
                  <c:v>1.007080078125E-3</c:v>
                </c:pt>
                <c:pt idx="21140">
                  <c:v>1.007080078125E-3</c:v>
                </c:pt>
                <c:pt idx="21141">
                  <c:v>1.0068416595458984E-3</c:v>
                </c:pt>
                <c:pt idx="21142">
                  <c:v>1.007080078125E-3</c:v>
                </c:pt>
                <c:pt idx="21143">
                  <c:v>1.0080337524414063E-3</c:v>
                </c:pt>
                <c:pt idx="21144">
                  <c:v>1.0068416595458984E-3</c:v>
                </c:pt>
                <c:pt idx="21145">
                  <c:v>1.007080078125E-3</c:v>
                </c:pt>
                <c:pt idx="21146">
                  <c:v>1.007080078125E-3</c:v>
                </c:pt>
                <c:pt idx="21147">
                  <c:v>1.0068416595458984E-3</c:v>
                </c:pt>
                <c:pt idx="21148">
                  <c:v>1.007080078125E-3</c:v>
                </c:pt>
                <c:pt idx="21149">
                  <c:v>1.007080078125E-3</c:v>
                </c:pt>
                <c:pt idx="21150">
                  <c:v>1.0068416595458984E-3</c:v>
                </c:pt>
                <c:pt idx="21151">
                  <c:v>1.007080078125E-3</c:v>
                </c:pt>
                <c:pt idx="21152">
                  <c:v>1.007080078125E-3</c:v>
                </c:pt>
                <c:pt idx="21153">
                  <c:v>1.0068416595458984E-3</c:v>
                </c:pt>
                <c:pt idx="21154">
                  <c:v>1.007080078125E-3</c:v>
                </c:pt>
                <c:pt idx="21155">
                  <c:v>1.0080337524414063E-3</c:v>
                </c:pt>
                <c:pt idx="21156">
                  <c:v>1.007080078125E-3</c:v>
                </c:pt>
                <c:pt idx="21157">
                  <c:v>1.0068416595458984E-3</c:v>
                </c:pt>
                <c:pt idx="21158">
                  <c:v>1.007080078125E-3</c:v>
                </c:pt>
                <c:pt idx="21159">
                  <c:v>1.007080078125E-3</c:v>
                </c:pt>
                <c:pt idx="21160">
                  <c:v>1.0068416595458984E-3</c:v>
                </c:pt>
                <c:pt idx="21161">
                  <c:v>1.007080078125E-3</c:v>
                </c:pt>
                <c:pt idx="21162">
                  <c:v>1.007080078125E-3</c:v>
                </c:pt>
                <c:pt idx="21163">
                  <c:v>1.0068416595458984E-3</c:v>
                </c:pt>
                <c:pt idx="21164">
                  <c:v>1.007080078125E-3</c:v>
                </c:pt>
                <c:pt idx="21165">
                  <c:v>1.007080078125E-3</c:v>
                </c:pt>
                <c:pt idx="21166">
                  <c:v>1.0068416595458984E-3</c:v>
                </c:pt>
                <c:pt idx="21167">
                  <c:v>1.007080078125E-3</c:v>
                </c:pt>
                <c:pt idx="21168">
                  <c:v>1.0080337524414063E-3</c:v>
                </c:pt>
                <c:pt idx="21169">
                  <c:v>4.0278434753417969E-3</c:v>
                </c:pt>
                <c:pt idx="21170">
                  <c:v>1.007080078125E-3</c:v>
                </c:pt>
                <c:pt idx="21171">
                  <c:v>1.007080078125E-3</c:v>
                </c:pt>
                <c:pt idx="21172">
                  <c:v>1.0068416595458984E-3</c:v>
                </c:pt>
                <c:pt idx="21173">
                  <c:v>1.007080078125E-3</c:v>
                </c:pt>
                <c:pt idx="21174">
                  <c:v>1.007080078125E-3</c:v>
                </c:pt>
                <c:pt idx="21175">
                  <c:v>1.0068416595458984E-3</c:v>
                </c:pt>
                <c:pt idx="21176">
                  <c:v>1.007080078125E-3</c:v>
                </c:pt>
                <c:pt idx="21177">
                  <c:v>1.0080337524414063E-3</c:v>
                </c:pt>
                <c:pt idx="21178">
                  <c:v>1.007080078125E-3</c:v>
                </c:pt>
                <c:pt idx="21179">
                  <c:v>1.0068416595458984E-3</c:v>
                </c:pt>
                <c:pt idx="21180">
                  <c:v>1.007080078125E-3</c:v>
                </c:pt>
                <c:pt idx="21181">
                  <c:v>1.007080078125E-3</c:v>
                </c:pt>
                <c:pt idx="21182">
                  <c:v>1.0068416595458984E-3</c:v>
                </c:pt>
                <c:pt idx="21183">
                  <c:v>1.007080078125E-3</c:v>
                </c:pt>
                <c:pt idx="21184">
                  <c:v>1.007080078125E-3</c:v>
                </c:pt>
                <c:pt idx="21185">
                  <c:v>6.0429573059082031E-3</c:v>
                </c:pt>
                <c:pt idx="21186">
                  <c:v>1.0068416595458984E-3</c:v>
                </c:pt>
                <c:pt idx="21187">
                  <c:v>1.007080078125E-3</c:v>
                </c:pt>
                <c:pt idx="21188">
                  <c:v>1.007080078125E-3</c:v>
                </c:pt>
                <c:pt idx="21189">
                  <c:v>1.0068416595458984E-3</c:v>
                </c:pt>
                <c:pt idx="21190">
                  <c:v>1.007080078125E-3</c:v>
                </c:pt>
                <c:pt idx="21191">
                  <c:v>1.007080078125E-3</c:v>
                </c:pt>
                <c:pt idx="21192">
                  <c:v>1.0068416595458984E-3</c:v>
                </c:pt>
                <c:pt idx="21193">
                  <c:v>1.007080078125E-3</c:v>
                </c:pt>
                <c:pt idx="21194">
                  <c:v>1.007080078125E-3</c:v>
                </c:pt>
                <c:pt idx="21195">
                  <c:v>1.0068416595458984E-3</c:v>
                </c:pt>
                <c:pt idx="21196">
                  <c:v>1.007080078125E-3</c:v>
                </c:pt>
                <c:pt idx="21197">
                  <c:v>1.0080337524414063E-3</c:v>
                </c:pt>
                <c:pt idx="21198">
                  <c:v>1.007080078125E-3</c:v>
                </c:pt>
                <c:pt idx="21199">
                  <c:v>1.0068416595458984E-3</c:v>
                </c:pt>
                <c:pt idx="21200">
                  <c:v>1.007080078125E-3</c:v>
                </c:pt>
                <c:pt idx="21201">
                  <c:v>1.007080078125E-3</c:v>
                </c:pt>
                <c:pt idx="21202">
                  <c:v>1.0068416595458984E-3</c:v>
                </c:pt>
                <c:pt idx="21203">
                  <c:v>1.007080078125E-3</c:v>
                </c:pt>
                <c:pt idx="21204">
                  <c:v>1.007080078125E-3</c:v>
                </c:pt>
                <c:pt idx="21205">
                  <c:v>1.0068416595458984E-3</c:v>
                </c:pt>
                <c:pt idx="21206">
                  <c:v>1.007080078125E-3</c:v>
                </c:pt>
                <c:pt idx="21207">
                  <c:v>1.007080078125E-3</c:v>
                </c:pt>
                <c:pt idx="21208">
                  <c:v>1.0068416595458984E-3</c:v>
                </c:pt>
                <c:pt idx="21209">
                  <c:v>1.007080078125E-3</c:v>
                </c:pt>
                <c:pt idx="21210">
                  <c:v>1.0080337524414063E-3</c:v>
                </c:pt>
                <c:pt idx="21211">
                  <c:v>1.0068416595458984E-3</c:v>
                </c:pt>
                <c:pt idx="21212">
                  <c:v>1.007080078125E-3</c:v>
                </c:pt>
                <c:pt idx="21213">
                  <c:v>1.007080078125E-3</c:v>
                </c:pt>
                <c:pt idx="21214">
                  <c:v>1.0068416595458984E-3</c:v>
                </c:pt>
                <c:pt idx="21215">
                  <c:v>1.007080078125E-3</c:v>
                </c:pt>
                <c:pt idx="21216">
                  <c:v>1.007080078125E-3</c:v>
                </c:pt>
                <c:pt idx="21217">
                  <c:v>1.0068416595458984E-3</c:v>
                </c:pt>
                <c:pt idx="21218">
                  <c:v>1.007080078125E-3</c:v>
                </c:pt>
                <c:pt idx="21219">
                  <c:v>1.007080078125E-3</c:v>
                </c:pt>
                <c:pt idx="21220">
                  <c:v>1.0068416595458984E-3</c:v>
                </c:pt>
                <c:pt idx="21221">
                  <c:v>1.007080078125E-3</c:v>
                </c:pt>
                <c:pt idx="21222">
                  <c:v>1.0080337524414063E-3</c:v>
                </c:pt>
                <c:pt idx="21223">
                  <c:v>1.007080078125E-3</c:v>
                </c:pt>
                <c:pt idx="21224">
                  <c:v>1.0068416595458984E-3</c:v>
                </c:pt>
                <c:pt idx="21225">
                  <c:v>1.007080078125E-3</c:v>
                </c:pt>
                <c:pt idx="21226">
                  <c:v>1.007080078125E-3</c:v>
                </c:pt>
                <c:pt idx="21227">
                  <c:v>1.0068416595458984E-3</c:v>
                </c:pt>
                <c:pt idx="21228">
                  <c:v>1.007080078125E-3</c:v>
                </c:pt>
                <c:pt idx="21229">
                  <c:v>1.007080078125E-3</c:v>
                </c:pt>
                <c:pt idx="21230">
                  <c:v>1.0068416595458984E-3</c:v>
                </c:pt>
                <c:pt idx="21231">
                  <c:v>1.007080078125E-3</c:v>
                </c:pt>
                <c:pt idx="21232">
                  <c:v>1.007080078125E-3</c:v>
                </c:pt>
                <c:pt idx="21233">
                  <c:v>1.0068416595458984E-3</c:v>
                </c:pt>
                <c:pt idx="21234">
                  <c:v>1.007080078125E-3</c:v>
                </c:pt>
                <c:pt idx="21235">
                  <c:v>1.0080337524414063E-3</c:v>
                </c:pt>
                <c:pt idx="21236">
                  <c:v>1.0068416595458984E-3</c:v>
                </c:pt>
                <c:pt idx="21237">
                  <c:v>1.007080078125E-3</c:v>
                </c:pt>
                <c:pt idx="21238">
                  <c:v>1.007080078125E-3</c:v>
                </c:pt>
                <c:pt idx="21239">
                  <c:v>1.0068416595458984E-3</c:v>
                </c:pt>
                <c:pt idx="21240">
                  <c:v>1.007080078125E-3</c:v>
                </c:pt>
                <c:pt idx="21241">
                  <c:v>1.007080078125E-3</c:v>
                </c:pt>
                <c:pt idx="21242">
                  <c:v>1.0068416595458984E-3</c:v>
                </c:pt>
                <c:pt idx="21243">
                  <c:v>1.007080078125E-3</c:v>
                </c:pt>
                <c:pt idx="21244">
                  <c:v>1.007080078125E-3</c:v>
                </c:pt>
                <c:pt idx="21245">
                  <c:v>1.0068416595458984E-3</c:v>
                </c:pt>
                <c:pt idx="21246">
                  <c:v>1.007080078125E-3</c:v>
                </c:pt>
                <c:pt idx="21247">
                  <c:v>1.0080337524414063E-3</c:v>
                </c:pt>
                <c:pt idx="21248">
                  <c:v>1.007080078125E-3</c:v>
                </c:pt>
                <c:pt idx="21249">
                  <c:v>1.0068416595458984E-3</c:v>
                </c:pt>
                <c:pt idx="21250">
                  <c:v>1.007080078125E-3</c:v>
                </c:pt>
                <c:pt idx="21251">
                  <c:v>1.007080078125E-3</c:v>
                </c:pt>
                <c:pt idx="21252">
                  <c:v>1.0068416595458984E-3</c:v>
                </c:pt>
                <c:pt idx="21253">
                  <c:v>1.007080078125E-3</c:v>
                </c:pt>
                <c:pt idx="21254">
                  <c:v>1.007080078125E-3</c:v>
                </c:pt>
                <c:pt idx="21255">
                  <c:v>1.0068416595458984E-3</c:v>
                </c:pt>
                <c:pt idx="21256">
                  <c:v>1.007080078125E-3</c:v>
                </c:pt>
                <c:pt idx="21257">
                  <c:v>1.007080078125E-3</c:v>
                </c:pt>
                <c:pt idx="21258">
                  <c:v>1.0068416595458984E-3</c:v>
                </c:pt>
                <c:pt idx="21259">
                  <c:v>1.007080078125E-3</c:v>
                </c:pt>
                <c:pt idx="21260">
                  <c:v>1.0080337524414063E-3</c:v>
                </c:pt>
                <c:pt idx="21261">
                  <c:v>1.0068416595458984E-3</c:v>
                </c:pt>
                <c:pt idx="21262">
                  <c:v>1.007080078125E-3</c:v>
                </c:pt>
                <c:pt idx="21263">
                  <c:v>1.007080078125E-3</c:v>
                </c:pt>
                <c:pt idx="21264">
                  <c:v>1.0068416595458984E-3</c:v>
                </c:pt>
                <c:pt idx="21265">
                  <c:v>1.007080078125E-3</c:v>
                </c:pt>
                <c:pt idx="21266">
                  <c:v>1.007080078125E-3</c:v>
                </c:pt>
                <c:pt idx="21267">
                  <c:v>1.0068416595458984E-3</c:v>
                </c:pt>
                <c:pt idx="21268">
                  <c:v>1.007080078125E-3</c:v>
                </c:pt>
                <c:pt idx="21269">
                  <c:v>1.007080078125E-3</c:v>
                </c:pt>
                <c:pt idx="21270">
                  <c:v>1.0068416595458984E-3</c:v>
                </c:pt>
                <c:pt idx="21271">
                  <c:v>1.007080078125E-3</c:v>
                </c:pt>
                <c:pt idx="21272">
                  <c:v>1.0080337524414063E-3</c:v>
                </c:pt>
                <c:pt idx="21273">
                  <c:v>1.007080078125E-3</c:v>
                </c:pt>
                <c:pt idx="21274">
                  <c:v>1.0068416595458984E-3</c:v>
                </c:pt>
                <c:pt idx="21275">
                  <c:v>1.007080078125E-3</c:v>
                </c:pt>
                <c:pt idx="21276">
                  <c:v>1.007080078125E-3</c:v>
                </c:pt>
                <c:pt idx="21277">
                  <c:v>1.0068416595458984E-3</c:v>
                </c:pt>
                <c:pt idx="21278">
                  <c:v>1.007080078125E-3</c:v>
                </c:pt>
                <c:pt idx="21279">
                  <c:v>1.007080078125E-3</c:v>
                </c:pt>
                <c:pt idx="21280">
                  <c:v>1.0068416595458984E-3</c:v>
                </c:pt>
                <c:pt idx="21281">
                  <c:v>1.007080078125E-3</c:v>
                </c:pt>
                <c:pt idx="21282">
                  <c:v>1.007080078125E-3</c:v>
                </c:pt>
                <c:pt idx="21283">
                  <c:v>1.0068416595458984E-3</c:v>
                </c:pt>
                <c:pt idx="21284">
                  <c:v>1.007080078125E-3</c:v>
                </c:pt>
                <c:pt idx="21285">
                  <c:v>1.0080337524414063E-3</c:v>
                </c:pt>
                <c:pt idx="21286">
                  <c:v>1.0068416595458984E-3</c:v>
                </c:pt>
                <c:pt idx="21287">
                  <c:v>1.007080078125E-3</c:v>
                </c:pt>
                <c:pt idx="21288">
                  <c:v>1.007080078125E-3</c:v>
                </c:pt>
                <c:pt idx="21289">
                  <c:v>1.0068416595458984E-3</c:v>
                </c:pt>
                <c:pt idx="21290">
                  <c:v>1.007080078125E-3</c:v>
                </c:pt>
                <c:pt idx="21291">
                  <c:v>1.007080078125E-3</c:v>
                </c:pt>
                <c:pt idx="21292">
                  <c:v>1.0068416595458984E-3</c:v>
                </c:pt>
                <c:pt idx="21293">
                  <c:v>1.007080078125E-3</c:v>
                </c:pt>
                <c:pt idx="21294">
                  <c:v>1.007080078125E-3</c:v>
                </c:pt>
                <c:pt idx="21295">
                  <c:v>1.0068416595458984E-3</c:v>
                </c:pt>
                <c:pt idx="21296">
                  <c:v>1.007080078125E-3</c:v>
                </c:pt>
                <c:pt idx="21297">
                  <c:v>1.0080337524414063E-3</c:v>
                </c:pt>
                <c:pt idx="21298">
                  <c:v>1.007080078125E-3</c:v>
                </c:pt>
                <c:pt idx="21299">
                  <c:v>1.0068416595458984E-3</c:v>
                </c:pt>
                <c:pt idx="21300">
                  <c:v>1.007080078125E-3</c:v>
                </c:pt>
                <c:pt idx="21301">
                  <c:v>1.007080078125E-3</c:v>
                </c:pt>
                <c:pt idx="21302">
                  <c:v>1.0068416595458984E-3</c:v>
                </c:pt>
                <c:pt idx="21303">
                  <c:v>1.007080078125E-3</c:v>
                </c:pt>
                <c:pt idx="21304">
                  <c:v>1.007080078125E-3</c:v>
                </c:pt>
                <c:pt idx="21305">
                  <c:v>1.0068416595458984E-3</c:v>
                </c:pt>
                <c:pt idx="21306">
                  <c:v>1.007080078125E-3</c:v>
                </c:pt>
                <c:pt idx="21307">
                  <c:v>1.007080078125E-3</c:v>
                </c:pt>
                <c:pt idx="21308">
                  <c:v>1.0068416595458984E-3</c:v>
                </c:pt>
                <c:pt idx="21309">
                  <c:v>1.0080337524414063E-3</c:v>
                </c:pt>
                <c:pt idx="21310">
                  <c:v>1.007080078125E-3</c:v>
                </c:pt>
                <c:pt idx="21311">
                  <c:v>1.0068416595458984E-3</c:v>
                </c:pt>
                <c:pt idx="21312">
                  <c:v>1.007080078125E-3</c:v>
                </c:pt>
                <c:pt idx="21313">
                  <c:v>1.007080078125E-3</c:v>
                </c:pt>
                <c:pt idx="21314">
                  <c:v>1.0068416595458984E-3</c:v>
                </c:pt>
                <c:pt idx="21315">
                  <c:v>1.007080078125E-3</c:v>
                </c:pt>
                <c:pt idx="21316">
                  <c:v>1.007080078125E-3</c:v>
                </c:pt>
                <c:pt idx="21317">
                  <c:v>1.0068416595458984E-3</c:v>
                </c:pt>
                <c:pt idx="21318">
                  <c:v>1.007080078125E-3</c:v>
                </c:pt>
                <c:pt idx="21319">
                  <c:v>1.007080078125E-3</c:v>
                </c:pt>
                <c:pt idx="21320">
                  <c:v>1.0068416595458984E-3</c:v>
                </c:pt>
                <c:pt idx="21321">
                  <c:v>1.007080078125E-3</c:v>
                </c:pt>
                <c:pt idx="21322">
                  <c:v>1.0080337524414063E-3</c:v>
                </c:pt>
                <c:pt idx="21323">
                  <c:v>1.007080078125E-3</c:v>
                </c:pt>
                <c:pt idx="21324">
                  <c:v>1.0068416595458984E-3</c:v>
                </c:pt>
                <c:pt idx="21325">
                  <c:v>1.007080078125E-3</c:v>
                </c:pt>
                <c:pt idx="21326">
                  <c:v>1.007080078125E-3</c:v>
                </c:pt>
                <c:pt idx="21327">
                  <c:v>1.0068416595458984E-3</c:v>
                </c:pt>
                <c:pt idx="21328">
                  <c:v>1.007080078125E-3</c:v>
                </c:pt>
                <c:pt idx="21329">
                  <c:v>1.007080078125E-3</c:v>
                </c:pt>
                <c:pt idx="21330">
                  <c:v>1.0068416595458984E-3</c:v>
                </c:pt>
                <c:pt idx="21331">
                  <c:v>1.007080078125E-3</c:v>
                </c:pt>
                <c:pt idx="21332">
                  <c:v>1.007080078125E-3</c:v>
                </c:pt>
                <c:pt idx="21333">
                  <c:v>1.0068416595458984E-3</c:v>
                </c:pt>
                <c:pt idx="21334">
                  <c:v>1.0080337524414063E-3</c:v>
                </c:pt>
                <c:pt idx="21335">
                  <c:v>1.007080078125E-3</c:v>
                </c:pt>
                <c:pt idx="21336">
                  <c:v>1.0068416595458984E-3</c:v>
                </c:pt>
                <c:pt idx="21337">
                  <c:v>1.007080078125E-3</c:v>
                </c:pt>
                <c:pt idx="21338">
                  <c:v>1.007080078125E-3</c:v>
                </c:pt>
                <c:pt idx="21339">
                  <c:v>1.0068416595458984E-3</c:v>
                </c:pt>
                <c:pt idx="21340">
                  <c:v>1.007080078125E-3</c:v>
                </c:pt>
                <c:pt idx="21341">
                  <c:v>1.007080078125E-3</c:v>
                </c:pt>
                <c:pt idx="21342">
                  <c:v>1.0068416595458984E-3</c:v>
                </c:pt>
                <c:pt idx="21343">
                  <c:v>1.007080078125E-3</c:v>
                </c:pt>
                <c:pt idx="21344">
                  <c:v>1.007080078125E-3</c:v>
                </c:pt>
                <c:pt idx="21345">
                  <c:v>1.0068416595458984E-3</c:v>
                </c:pt>
                <c:pt idx="21346">
                  <c:v>1.1078119277954102E-2</c:v>
                </c:pt>
                <c:pt idx="21347">
                  <c:v>1.007080078125E-3</c:v>
                </c:pt>
                <c:pt idx="21348">
                  <c:v>1.0068416595458984E-3</c:v>
                </c:pt>
                <c:pt idx="21349">
                  <c:v>1.0080337524414063E-3</c:v>
                </c:pt>
                <c:pt idx="21350">
                  <c:v>1.007080078125E-3</c:v>
                </c:pt>
                <c:pt idx="21351">
                  <c:v>1.0068416595458984E-3</c:v>
                </c:pt>
                <c:pt idx="21352">
                  <c:v>1.007080078125E-3</c:v>
                </c:pt>
                <c:pt idx="21353">
                  <c:v>1.007080078125E-3</c:v>
                </c:pt>
                <c:pt idx="21354">
                  <c:v>1.0068416595458984E-3</c:v>
                </c:pt>
                <c:pt idx="21355">
                  <c:v>1.007080078125E-3</c:v>
                </c:pt>
                <c:pt idx="21356">
                  <c:v>1.007080078125E-3</c:v>
                </c:pt>
                <c:pt idx="21357">
                  <c:v>1.0068416595458984E-3</c:v>
                </c:pt>
                <c:pt idx="21358">
                  <c:v>1.007080078125E-3</c:v>
                </c:pt>
                <c:pt idx="21359">
                  <c:v>1.007080078125E-3</c:v>
                </c:pt>
                <c:pt idx="21360">
                  <c:v>1.0068416595458984E-3</c:v>
                </c:pt>
                <c:pt idx="21361">
                  <c:v>1.007080078125E-3</c:v>
                </c:pt>
                <c:pt idx="21362">
                  <c:v>1.0080337524414063E-3</c:v>
                </c:pt>
                <c:pt idx="21363">
                  <c:v>1.007080078125E-3</c:v>
                </c:pt>
                <c:pt idx="21364">
                  <c:v>1.0068416595458984E-3</c:v>
                </c:pt>
                <c:pt idx="21365">
                  <c:v>1.007080078125E-3</c:v>
                </c:pt>
                <c:pt idx="21366">
                  <c:v>1.007080078125E-3</c:v>
                </c:pt>
                <c:pt idx="21367">
                  <c:v>1.0068416595458984E-3</c:v>
                </c:pt>
                <c:pt idx="21368">
                  <c:v>1.007080078125E-3</c:v>
                </c:pt>
                <c:pt idx="21369">
                  <c:v>1.007080078125E-3</c:v>
                </c:pt>
                <c:pt idx="21370">
                  <c:v>1.0068416595458984E-3</c:v>
                </c:pt>
                <c:pt idx="21371">
                  <c:v>1.007080078125E-3</c:v>
                </c:pt>
                <c:pt idx="21372">
                  <c:v>1.007080078125E-3</c:v>
                </c:pt>
                <c:pt idx="21373">
                  <c:v>1.0068416595458984E-3</c:v>
                </c:pt>
                <c:pt idx="21374">
                  <c:v>1.0080337524414063E-3</c:v>
                </c:pt>
                <c:pt idx="21375">
                  <c:v>1.007080078125E-3</c:v>
                </c:pt>
                <c:pt idx="21376">
                  <c:v>1.0068416595458984E-3</c:v>
                </c:pt>
                <c:pt idx="21377">
                  <c:v>1.007080078125E-3</c:v>
                </c:pt>
                <c:pt idx="21378">
                  <c:v>1.007080078125E-3</c:v>
                </c:pt>
                <c:pt idx="21379">
                  <c:v>1.0068416595458984E-3</c:v>
                </c:pt>
                <c:pt idx="21380">
                  <c:v>1.007080078125E-3</c:v>
                </c:pt>
                <c:pt idx="21381">
                  <c:v>1.007080078125E-3</c:v>
                </c:pt>
                <c:pt idx="21382">
                  <c:v>1.0068416595458984E-3</c:v>
                </c:pt>
                <c:pt idx="21383">
                  <c:v>1.007080078125E-3</c:v>
                </c:pt>
                <c:pt idx="21384">
                  <c:v>1.007080078125E-3</c:v>
                </c:pt>
                <c:pt idx="21385">
                  <c:v>1.0068416595458984E-3</c:v>
                </c:pt>
                <c:pt idx="21386">
                  <c:v>1.007080078125E-3</c:v>
                </c:pt>
                <c:pt idx="21387">
                  <c:v>1.0080337524414063E-3</c:v>
                </c:pt>
                <c:pt idx="21388">
                  <c:v>1.007080078125E-3</c:v>
                </c:pt>
                <c:pt idx="21389">
                  <c:v>1.0068416595458984E-3</c:v>
                </c:pt>
                <c:pt idx="21390">
                  <c:v>1.007080078125E-3</c:v>
                </c:pt>
                <c:pt idx="21391">
                  <c:v>1.007080078125E-3</c:v>
                </c:pt>
                <c:pt idx="21392">
                  <c:v>1.0068416595458984E-3</c:v>
                </c:pt>
                <c:pt idx="21393">
                  <c:v>1.007080078125E-3</c:v>
                </c:pt>
                <c:pt idx="21394">
                  <c:v>1.007080078125E-3</c:v>
                </c:pt>
                <c:pt idx="21395">
                  <c:v>1.0068416595458984E-3</c:v>
                </c:pt>
                <c:pt idx="21396">
                  <c:v>1.007080078125E-3</c:v>
                </c:pt>
                <c:pt idx="21397">
                  <c:v>1.007080078125E-3</c:v>
                </c:pt>
                <c:pt idx="21398">
                  <c:v>1.0068416595458984E-3</c:v>
                </c:pt>
                <c:pt idx="21399">
                  <c:v>1.0080337524414063E-3</c:v>
                </c:pt>
                <c:pt idx="21400">
                  <c:v>1.007080078125E-3</c:v>
                </c:pt>
                <c:pt idx="21401">
                  <c:v>1.0068416595458984E-3</c:v>
                </c:pt>
                <c:pt idx="21402">
                  <c:v>1.007080078125E-3</c:v>
                </c:pt>
                <c:pt idx="21403">
                  <c:v>1.007080078125E-3</c:v>
                </c:pt>
                <c:pt idx="21404">
                  <c:v>1.0068416595458984E-3</c:v>
                </c:pt>
                <c:pt idx="21405">
                  <c:v>1.007080078125E-3</c:v>
                </c:pt>
                <c:pt idx="21406">
                  <c:v>1.007080078125E-3</c:v>
                </c:pt>
                <c:pt idx="21407">
                  <c:v>1.0068416595458984E-3</c:v>
                </c:pt>
                <c:pt idx="21408">
                  <c:v>1.007080078125E-3</c:v>
                </c:pt>
                <c:pt idx="21409">
                  <c:v>1.007080078125E-3</c:v>
                </c:pt>
                <c:pt idx="21410">
                  <c:v>1.0068416595458984E-3</c:v>
                </c:pt>
                <c:pt idx="21411">
                  <c:v>1.007080078125E-3</c:v>
                </c:pt>
                <c:pt idx="21412">
                  <c:v>1.0080337524414063E-3</c:v>
                </c:pt>
                <c:pt idx="21413">
                  <c:v>1.007080078125E-3</c:v>
                </c:pt>
                <c:pt idx="21414">
                  <c:v>1.0068416595458984E-3</c:v>
                </c:pt>
                <c:pt idx="21415">
                  <c:v>1.007080078125E-3</c:v>
                </c:pt>
                <c:pt idx="21416">
                  <c:v>1.007080078125E-3</c:v>
                </c:pt>
                <c:pt idx="21417">
                  <c:v>1.0068416595458984E-3</c:v>
                </c:pt>
                <c:pt idx="21418">
                  <c:v>1.007080078125E-3</c:v>
                </c:pt>
                <c:pt idx="21419">
                  <c:v>1.007080078125E-3</c:v>
                </c:pt>
                <c:pt idx="21420">
                  <c:v>1.0068416595458984E-3</c:v>
                </c:pt>
                <c:pt idx="21421">
                  <c:v>1.007080078125E-3</c:v>
                </c:pt>
                <c:pt idx="21422">
                  <c:v>1.007080078125E-3</c:v>
                </c:pt>
                <c:pt idx="21423">
                  <c:v>1.0068416595458984E-3</c:v>
                </c:pt>
                <c:pt idx="21424">
                  <c:v>1.0080337524414063E-3</c:v>
                </c:pt>
                <c:pt idx="21425">
                  <c:v>1.007080078125E-3</c:v>
                </c:pt>
                <c:pt idx="21426">
                  <c:v>1.0068416595458984E-3</c:v>
                </c:pt>
                <c:pt idx="21427">
                  <c:v>1.007080078125E-3</c:v>
                </c:pt>
                <c:pt idx="21428">
                  <c:v>1.007080078125E-3</c:v>
                </c:pt>
                <c:pt idx="21429">
                  <c:v>1.0068416595458984E-3</c:v>
                </c:pt>
                <c:pt idx="21430">
                  <c:v>1.007080078125E-3</c:v>
                </c:pt>
                <c:pt idx="21431">
                  <c:v>1.007080078125E-3</c:v>
                </c:pt>
                <c:pt idx="21432">
                  <c:v>1.0068416595458984E-3</c:v>
                </c:pt>
                <c:pt idx="21433">
                  <c:v>1.007080078125E-3</c:v>
                </c:pt>
                <c:pt idx="21434">
                  <c:v>1.007080078125E-3</c:v>
                </c:pt>
                <c:pt idx="21435">
                  <c:v>1.0068416595458984E-3</c:v>
                </c:pt>
                <c:pt idx="21436">
                  <c:v>1.007080078125E-3</c:v>
                </c:pt>
                <c:pt idx="21437">
                  <c:v>1.0080337524414063E-3</c:v>
                </c:pt>
                <c:pt idx="21438">
                  <c:v>1.007080078125E-3</c:v>
                </c:pt>
                <c:pt idx="21439">
                  <c:v>1.0068416595458984E-3</c:v>
                </c:pt>
                <c:pt idx="21440">
                  <c:v>1.007080078125E-3</c:v>
                </c:pt>
                <c:pt idx="21441">
                  <c:v>1.007080078125E-3</c:v>
                </c:pt>
                <c:pt idx="21442">
                  <c:v>1.0068416595458984E-3</c:v>
                </c:pt>
                <c:pt idx="21443">
                  <c:v>1.007080078125E-3</c:v>
                </c:pt>
                <c:pt idx="21444">
                  <c:v>1.007080078125E-3</c:v>
                </c:pt>
                <c:pt idx="21445">
                  <c:v>1.0068416595458984E-3</c:v>
                </c:pt>
                <c:pt idx="21446">
                  <c:v>1.007080078125E-3</c:v>
                </c:pt>
                <c:pt idx="21447">
                  <c:v>1.007080078125E-3</c:v>
                </c:pt>
                <c:pt idx="21448">
                  <c:v>1.0068416595458984E-3</c:v>
                </c:pt>
                <c:pt idx="21449">
                  <c:v>1.0080337524414063E-3</c:v>
                </c:pt>
                <c:pt idx="21450">
                  <c:v>1.007080078125E-3</c:v>
                </c:pt>
                <c:pt idx="21451">
                  <c:v>1.0068416595458984E-3</c:v>
                </c:pt>
                <c:pt idx="21452">
                  <c:v>1.007080078125E-3</c:v>
                </c:pt>
                <c:pt idx="21453">
                  <c:v>1.007080078125E-3</c:v>
                </c:pt>
                <c:pt idx="21454">
                  <c:v>1.0068416595458984E-3</c:v>
                </c:pt>
                <c:pt idx="21455">
                  <c:v>1.007080078125E-3</c:v>
                </c:pt>
                <c:pt idx="21456">
                  <c:v>1.007080078125E-3</c:v>
                </c:pt>
                <c:pt idx="21457">
                  <c:v>1.0068416595458984E-3</c:v>
                </c:pt>
                <c:pt idx="21458">
                  <c:v>1.007080078125E-3</c:v>
                </c:pt>
                <c:pt idx="21459">
                  <c:v>1.007080078125E-3</c:v>
                </c:pt>
                <c:pt idx="21460">
                  <c:v>1.0068416595458984E-3</c:v>
                </c:pt>
                <c:pt idx="21461">
                  <c:v>1.007080078125E-3</c:v>
                </c:pt>
                <c:pt idx="21462">
                  <c:v>1.0080337524414063E-3</c:v>
                </c:pt>
                <c:pt idx="21463">
                  <c:v>1.007080078125E-3</c:v>
                </c:pt>
                <c:pt idx="21464">
                  <c:v>1.0068416595458984E-3</c:v>
                </c:pt>
                <c:pt idx="21465">
                  <c:v>1.007080078125E-3</c:v>
                </c:pt>
                <c:pt idx="21466">
                  <c:v>1.007080078125E-3</c:v>
                </c:pt>
                <c:pt idx="21467">
                  <c:v>1.0068416595458984E-3</c:v>
                </c:pt>
                <c:pt idx="21468">
                  <c:v>7.0500373840332031E-3</c:v>
                </c:pt>
                <c:pt idx="21469">
                  <c:v>1.007080078125E-3</c:v>
                </c:pt>
                <c:pt idx="21470">
                  <c:v>1.0068416595458984E-3</c:v>
                </c:pt>
                <c:pt idx="21471">
                  <c:v>1.007080078125E-3</c:v>
                </c:pt>
                <c:pt idx="21472">
                  <c:v>1.007080078125E-3</c:v>
                </c:pt>
                <c:pt idx="21473">
                  <c:v>1.0068416595458984E-3</c:v>
                </c:pt>
                <c:pt idx="21474">
                  <c:v>1.007080078125E-3</c:v>
                </c:pt>
                <c:pt idx="21475">
                  <c:v>1.007080078125E-3</c:v>
                </c:pt>
                <c:pt idx="21476">
                  <c:v>1.0068416595458984E-3</c:v>
                </c:pt>
                <c:pt idx="21477">
                  <c:v>1.007080078125E-3</c:v>
                </c:pt>
                <c:pt idx="21478">
                  <c:v>1.007080078125E-3</c:v>
                </c:pt>
                <c:pt idx="21479">
                  <c:v>1.0068416595458984E-3</c:v>
                </c:pt>
                <c:pt idx="21480">
                  <c:v>1.007080078125E-3</c:v>
                </c:pt>
                <c:pt idx="21481">
                  <c:v>1.0080337524414063E-3</c:v>
                </c:pt>
                <c:pt idx="21482">
                  <c:v>1.007080078125E-3</c:v>
                </c:pt>
                <c:pt idx="21483">
                  <c:v>1.0068416595458984E-3</c:v>
                </c:pt>
                <c:pt idx="21484">
                  <c:v>1.007080078125E-3</c:v>
                </c:pt>
                <c:pt idx="21485">
                  <c:v>1.007080078125E-3</c:v>
                </c:pt>
                <c:pt idx="21486">
                  <c:v>1.0068416595458984E-3</c:v>
                </c:pt>
                <c:pt idx="21487">
                  <c:v>1.007080078125E-3</c:v>
                </c:pt>
                <c:pt idx="21488">
                  <c:v>1.007080078125E-3</c:v>
                </c:pt>
                <c:pt idx="21489">
                  <c:v>1.0068416595458984E-3</c:v>
                </c:pt>
                <c:pt idx="21490">
                  <c:v>1.007080078125E-3</c:v>
                </c:pt>
                <c:pt idx="21491">
                  <c:v>1.007080078125E-3</c:v>
                </c:pt>
                <c:pt idx="21492">
                  <c:v>1.0068416595458984E-3</c:v>
                </c:pt>
                <c:pt idx="21493">
                  <c:v>1.0080337524414063E-3</c:v>
                </c:pt>
                <c:pt idx="21494">
                  <c:v>1.007080078125E-3</c:v>
                </c:pt>
                <c:pt idx="21495">
                  <c:v>1.0068416595458984E-3</c:v>
                </c:pt>
                <c:pt idx="21496">
                  <c:v>1.007080078125E-3</c:v>
                </c:pt>
                <c:pt idx="21497">
                  <c:v>1.007080078125E-3</c:v>
                </c:pt>
                <c:pt idx="21498">
                  <c:v>1.0068416595458984E-3</c:v>
                </c:pt>
                <c:pt idx="21499">
                  <c:v>1.007080078125E-3</c:v>
                </c:pt>
                <c:pt idx="21500">
                  <c:v>1.007080078125E-3</c:v>
                </c:pt>
                <c:pt idx="21501">
                  <c:v>1.0068416595458984E-3</c:v>
                </c:pt>
                <c:pt idx="21502">
                  <c:v>1.007080078125E-3</c:v>
                </c:pt>
                <c:pt idx="21503">
                  <c:v>1.007080078125E-3</c:v>
                </c:pt>
                <c:pt idx="21504">
                  <c:v>1.0068416595458984E-3</c:v>
                </c:pt>
                <c:pt idx="21505">
                  <c:v>1.007080078125E-3</c:v>
                </c:pt>
                <c:pt idx="21506">
                  <c:v>1.0080337524414063E-3</c:v>
                </c:pt>
                <c:pt idx="21507">
                  <c:v>1.007080078125E-3</c:v>
                </c:pt>
                <c:pt idx="21508">
                  <c:v>1.0068416595458984E-3</c:v>
                </c:pt>
                <c:pt idx="21509">
                  <c:v>1.007080078125E-3</c:v>
                </c:pt>
                <c:pt idx="21510">
                  <c:v>1.007080078125E-3</c:v>
                </c:pt>
                <c:pt idx="21511">
                  <c:v>1.0068416595458984E-3</c:v>
                </c:pt>
                <c:pt idx="21512">
                  <c:v>1.007080078125E-3</c:v>
                </c:pt>
                <c:pt idx="21513">
                  <c:v>1.007080078125E-3</c:v>
                </c:pt>
                <c:pt idx="21514">
                  <c:v>1.0068416595458984E-3</c:v>
                </c:pt>
                <c:pt idx="21515">
                  <c:v>1.007080078125E-3</c:v>
                </c:pt>
                <c:pt idx="21516">
                  <c:v>1.0068416595458984E-3</c:v>
                </c:pt>
                <c:pt idx="21517">
                  <c:v>1.007080078125E-3</c:v>
                </c:pt>
                <c:pt idx="21518">
                  <c:v>1.0080337524414063E-3</c:v>
                </c:pt>
                <c:pt idx="21519">
                  <c:v>1.007080078125E-3</c:v>
                </c:pt>
                <c:pt idx="21520">
                  <c:v>1.0068416595458984E-3</c:v>
                </c:pt>
                <c:pt idx="21521">
                  <c:v>1.007080078125E-3</c:v>
                </c:pt>
                <c:pt idx="21522">
                  <c:v>1.007080078125E-3</c:v>
                </c:pt>
                <c:pt idx="21523">
                  <c:v>1.0068416595458984E-3</c:v>
                </c:pt>
                <c:pt idx="21524">
                  <c:v>1.007080078125E-3</c:v>
                </c:pt>
                <c:pt idx="21525">
                  <c:v>1.007080078125E-3</c:v>
                </c:pt>
                <c:pt idx="21526">
                  <c:v>1.0068416595458984E-3</c:v>
                </c:pt>
                <c:pt idx="21527">
                  <c:v>1.007080078125E-3</c:v>
                </c:pt>
                <c:pt idx="21528">
                  <c:v>1.007080078125E-3</c:v>
                </c:pt>
                <c:pt idx="21529">
                  <c:v>4.0290355682373047E-3</c:v>
                </c:pt>
                <c:pt idx="21530">
                  <c:v>1.0068416595458984E-3</c:v>
                </c:pt>
                <c:pt idx="21531">
                  <c:v>1.007080078125E-3</c:v>
                </c:pt>
                <c:pt idx="21532">
                  <c:v>1.007080078125E-3</c:v>
                </c:pt>
                <c:pt idx="21533">
                  <c:v>1.0068416595458984E-3</c:v>
                </c:pt>
                <c:pt idx="21534">
                  <c:v>1.007080078125E-3</c:v>
                </c:pt>
                <c:pt idx="21535">
                  <c:v>1.0068416595458984E-3</c:v>
                </c:pt>
                <c:pt idx="21536">
                  <c:v>1.007080078125E-3</c:v>
                </c:pt>
                <c:pt idx="21537">
                  <c:v>1.007080078125E-3</c:v>
                </c:pt>
                <c:pt idx="21538">
                  <c:v>1.0068416595458984E-3</c:v>
                </c:pt>
                <c:pt idx="21539">
                  <c:v>1.007080078125E-3</c:v>
                </c:pt>
                <c:pt idx="21540">
                  <c:v>1.0080337524414063E-3</c:v>
                </c:pt>
                <c:pt idx="21541">
                  <c:v>1.007080078125E-3</c:v>
                </c:pt>
                <c:pt idx="21542">
                  <c:v>1.0068416595458984E-3</c:v>
                </c:pt>
                <c:pt idx="21543">
                  <c:v>1.007080078125E-3</c:v>
                </c:pt>
                <c:pt idx="21544">
                  <c:v>1.007080078125E-3</c:v>
                </c:pt>
                <c:pt idx="21545">
                  <c:v>1.0068416595458984E-3</c:v>
                </c:pt>
                <c:pt idx="21546">
                  <c:v>1.007080078125E-3</c:v>
                </c:pt>
                <c:pt idx="21547">
                  <c:v>1.007080078125E-3</c:v>
                </c:pt>
                <c:pt idx="21548">
                  <c:v>1.0068416595458984E-3</c:v>
                </c:pt>
                <c:pt idx="21549">
                  <c:v>1.007080078125E-3</c:v>
                </c:pt>
                <c:pt idx="21550">
                  <c:v>1.007080078125E-3</c:v>
                </c:pt>
                <c:pt idx="21551">
                  <c:v>1.0068416595458984E-3</c:v>
                </c:pt>
                <c:pt idx="21552">
                  <c:v>1.007080078125E-3</c:v>
                </c:pt>
                <c:pt idx="21553">
                  <c:v>1.0080337524414063E-3</c:v>
                </c:pt>
                <c:pt idx="21554">
                  <c:v>1.007080078125E-3</c:v>
                </c:pt>
                <c:pt idx="21555">
                  <c:v>1.0068416595458984E-3</c:v>
                </c:pt>
                <c:pt idx="21556">
                  <c:v>1.7120122909545898E-2</c:v>
                </c:pt>
                <c:pt idx="21557">
                  <c:v>1.0068416595458984E-3</c:v>
                </c:pt>
                <c:pt idx="21558">
                  <c:v>1.007080078125E-3</c:v>
                </c:pt>
                <c:pt idx="21559">
                  <c:v>1.007080078125E-3</c:v>
                </c:pt>
                <c:pt idx="21560">
                  <c:v>1.0068416595458984E-3</c:v>
                </c:pt>
                <c:pt idx="21561">
                  <c:v>1.007080078125E-3</c:v>
                </c:pt>
                <c:pt idx="21562">
                  <c:v>1.0080337524414063E-3</c:v>
                </c:pt>
                <c:pt idx="21563">
                  <c:v>1.0068416595458984E-3</c:v>
                </c:pt>
                <c:pt idx="21564">
                  <c:v>1.007080078125E-3</c:v>
                </c:pt>
                <c:pt idx="21565">
                  <c:v>1.007080078125E-3</c:v>
                </c:pt>
                <c:pt idx="21566">
                  <c:v>1.0068416595458984E-3</c:v>
                </c:pt>
                <c:pt idx="21567">
                  <c:v>1.007080078125E-3</c:v>
                </c:pt>
                <c:pt idx="21568">
                  <c:v>1.007080078125E-3</c:v>
                </c:pt>
                <c:pt idx="21569">
                  <c:v>1.0068416595458984E-3</c:v>
                </c:pt>
                <c:pt idx="21570">
                  <c:v>1.007080078125E-3</c:v>
                </c:pt>
                <c:pt idx="21571">
                  <c:v>1.007080078125E-3</c:v>
                </c:pt>
                <c:pt idx="21572">
                  <c:v>1.0068416595458984E-3</c:v>
                </c:pt>
                <c:pt idx="21573">
                  <c:v>1.007080078125E-3</c:v>
                </c:pt>
                <c:pt idx="21574">
                  <c:v>1.0080337524414063E-3</c:v>
                </c:pt>
                <c:pt idx="21575">
                  <c:v>1.007080078125E-3</c:v>
                </c:pt>
                <c:pt idx="21576">
                  <c:v>1.0068416595458984E-3</c:v>
                </c:pt>
                <c:pt idx="21577">
                  <c:v>1.007080078125E-3</c:v>
                </c:pt>
                <c:pt idx="21578">
                  <c:v>1.007080078125E-3</c:v>
                </c:pt>
                <c:pt idx="21579">
                  <c:v>1.0068416595458984E-3</c:v>
                </c:pt>
                <c:pt idx="21580">
                  <c:v>1.007080078125E-3</c:v>
                </c:pt>
                <c:pt idx="21581">
                  <c:v>1.007080078125E-3</c:v>
                </c:pt>
                <c:pt idx="21582">
                  <c:v>1.0068416595458984E-3</c:v>
                </c:pt>
                <c:pt idx="21583">
                  <c:v>1.007080078125E-3</c:v>
                </c:pt>
                <c:pt idx="21584">
                  <c:v>1.007080078125E-3</c:v>
                </c:pt>
                <c:pt idx="21585">
                  <c:v>1.0068416595458984E-3</c:v>
                </c:pt>
                <c:pt idx="21586">
                  <c:v>1.007080078125E-3</c:v>
                </c:pt>
                <c:pt idx="21587">
                  <c:v>1.0080337524414063E-3</c:v>
                </c:pt>
                <c:pt idx="21588">
                  <c:v>1.0068416595458984E-3</c:v>
                </c:pt>
                <c:pt idx="21589">
                  <c:v>1.007080078125E-3</c:v>
                </c:pt>
                <c:pt idx="21590">
                  <c:v>1.007080078125E-3</c:v>
                </c:pt>
                <c:pt idx="21591">
                  <c:v>1.0068416595458984E-3</c:v>
                </c:pt>
                <c:pt idx="21592">
                  <c:v>1.007080078125E-3</c:v>
                </c:pt>
                <c:pt idx="21593">
                  <c:v>1.007080078125E-3</c:v>
                </c:pt>
                <c:pt idx="21594">
                  <c:v>1.0068416595458984E-3</c:v>
                </c:pt>
                <c:pt idx="21595">
                  <c:v>1.007080078125E-3</c:v>
                </c:pt>
                <c:pt idx="21596">
                  <c:v>1.007080078125E-3</c:v>
                </c:pt>
                <c:pt idx="21597">
                  <c:v>1.0068416595458984E-3</c:v>
                </c:pt>
                <c:pt idx="21598">
                  <c:v>1.007080078125E-3</c:v>
                </c:pt>
                <c:pt idx="21599">
                  <c:v>1.0080337524414063E-3</c:v>
                </c:pt>
                <c:pt idx="21600">
                  <c:v>1.007080078125E-3</c:v>
                </c:pt>
                <c:pt idx="21601">
                  <c:v>1.0068416595458984E-3</c:v>
                </c:pt>
                <c:pt idx="21602">
                  <c:v>1.007080078125E-3</c:v>
                </c:pt>
                <c:pt idx="21603">
                  <c:v>1.007080078125E-3</c:v>
                </c:pt>
                <c:pt idx="21604">
                  <c:v>1.0068416595458984E-3</c:v>
                </c:pt>
                <c:pt idx="21605">
                  <c:v>1.007080078125E-3</c:v>
                </c:pt>
                <c:pt idx="21606">
                  <c:v>1.007080078125E-3</c:v>
                </c:pt>
                <c:pt idx="21607">
                  <c:v>1.0068416595458984E-3</c:v>
                </c:pt>
                <c:pt idx="21608">
                  <c:v>1.007080078125E-3</c:v>
                </c:pt>
                <c:pt idx="21609">
                  <c:v>1.007080078125E-3</c:v>
                </c:pt>
                <c:pt idx="21610">
                  <c:v>1.0068416595458984E-3</c:v>
                </c:pt>
                <c:pt idx="21611">
                  <c:v>1.007080078125E-3</c:v>
                </c:pt>
                <c:pt idx="21612">
                  <c:v>1.0080337524414063E-3</c:v>
                </c:pt>
                <c:pt idx="21613">
                  <c:v>1.0068416595458984E-3</c:v>
                </c:pt>
                <c:pt idx="21614">
                  <c:v>1.007080078125E-3</c:v>
                </c:pt>
                <c:pt idx="21615">
                  <c:v>1.007080078125E-3</c:v>
                </c:pt>
                <c:pt idx="21616">
                  <c:v>1.0068416595458984E-3</c:v>
                </c:pt>
                <c:pt idx="21617">
                  <c:v>1.007080078125E-3</c:v>
                </c:pt>
                <c:pt idx="21618">
                  <c:v>1.007080078125E-3</c:v>
                </c:pt>
                <c:pt idx="21619">
                  <c:v>1.0068416595458984E-3</c:v>
                </c:pt>
                <c:pt idx="21620">
                  <c:v>1.007080078125E-3</c:v>
                </c:pt>
                <c:pt idx="21621">
                  <c:v>1.007080078125E-3</c:v>
                </c:pt>
                <c:pt idx="21622">
                  <c:v>1.0068416595458984E-3</c:v>
                </c:pt>
                <c:pt idx="21623">
                  <c:v>1.007080078125E-3</c:v>
                </c:pt>
                <c:pt idx="21624">
                  <c:v>1.0080337524414063E-3</c:v>
                </c:pt>
                <c:pt idx="21625">
                  <c:v>1.007080078125E-3</c:v>
                </c:pt>
                <c:pt idx="21626">
                  <c:v>1.0068416595458984E-3</c:v>
                </c:pt>
                <c:pt idx="21627">
                  <c:v>1.007080078125E-3</c:v>
                </c:pt>
                <c:pt idx="21628">
                  <c:v>1.007080078125E-3</c:v>
                </c:pt>
                <c:pt idx="21629">
                  <c:v>1.0068416595458984E-3</c:v>
                </c:pt>
                <c:pt idx="21630">
                  <c:v>1.007080078125E-3</c:v>
                </c:pt>
                <c:pt idx="21631">
                  <c:v>1.007080078125E-3</c:v>
                </c:pt>
                <c:pt idx="21632">
                  <c:v>1.0068416595458984E-3</c:v>
                </c:pt>
                <c:pt idx="21633">
                  <c:v>1.007080078125E-3</c:v>
                </c:pt>
                <c:pt idx="21634">
                  <c:v>1.007080078125E-3</c:v>
                </c:pt>
                <c:pt idx="21635">
                  <c:v>1.0068416595458984E-3</c:v>
                </c:pt>
                <c:pt idx="21636">
                  <c:v>1.007080078125E-3</c:v>
                </c:pt>
                <c:pt idx="21637">
                  <c:v>1.0080337524414063E-3</c:v>
                </c:pt>
                <c:pt idx="21638">
                  <c:v>1.0068416595458984E-3</c:v>
                </c:pt>
                <c:pt idx="21639">
                  <c:v>1.007080078125E-3</c:v>
                </c:pt>
                <c:pt idx="21640">
                  <c:v>1.007080078125E-3</c:v>
                </c:pt>
                <c:pt idx="21641">
                  <c:v>1.0068416595458984E-3</c:v>
                </c:pt>
                <c:pt idx="21642">
                  <c:v>1.007080078125E-3</c:v>
                </c:pt>
                <c:pt idx="21643">
                  <c:v>1.007080078125E-3</c:v>
                </c:pt>
                <c:pt idx="21644">
                  <c:v>1.0068416595458984E-3</c:v>
                </c:pt>
                <c:pt idx="21645">
                  <c:v>1.007080078125E-3</c:v>
                </c:pt>
                <c:pt idx="21646">
                  <c:v>1.007080078125E-3</c:v>
                </c:pt>
                <c:pt idx="21647">
                  <c:v>1.0068416595458984E-3</c:v>
                </c:pt>
                <c:pt idx="21648">
                  <c:v>1.007080078125E-3</c:v>
                </c:pt>
                <c:pt idx="21649">
                  <c:v>1.0080337524414063E-3</c:v>
                </c:pt>
                <c:pt idx="21650">
                  <c:v>1.007080078125E-3</c:v>
                </c:pt>
                <c:pt idx="21651">
                  <c:v>1.0068416595458984E-3</c:v>
                </c:pt>
                <c:pt idx="21652">
                  <c:v>1.007080078125E-3</c:v>
                </c:pt>
                <c:pt idx="21653">
                  <c:v>1.007080078125E-3</c:v>
                </c:pt>
                <c:pt idx="21654">
                  <c:v>1.0068416595458984E-3</c:v>
                </c:pt>
                <c:pt idx="21655">
                  <c:v>1.007080078125E-3</c:v>
                </c:pt>
                <c:pt idx="21656">
                  <c:v>1.007080078125E-3</c:v>
                </c:pt>
                <c:pt idx="21657">
                  <c:v>1.0068416595458984E-3</c:v>
                </c:pt>
                <c:pt idx="21658">
                  <c:v>1.007080078125E-3</c:v>
                </c:pt>
                <c:pt idx="21659">
                  <c:v>1.007080078125E-3</c:v>
                </c:pt>
                <c:pt idx="21660">
                  <c:v>1.0068416595458984E-3</c:v>
                </c:pt>
                <c:pt idx="21661">
                  <c:v>1.007080078125E-3</c:v>
                </c:pt>
                <c:pt idx="21662">
                  <c:v>1.0080337524414063E-3</c:v>
                </c:pt>
                <c:pt idx="21663">
                  <c:v>1.0068416595458984E-3</c:v>
                </c:pt>
                <c:pt idx="21664">
                  <c:v>1.007080078125E-3</c:v>
                </c:pt>
                <c:pt idx="21665">
                  <c:v>1.007080078125E-3</c:v>
                </c:pt>
                <c:pt idx="21666">
                  <c:v>1.0068416595458984E-3</c:v>
                </c:pt>
                <c:pt idx="21667">
                  <c:v>1.007080078125E-3</c:v>
                </c:pt>
                <c:pt idx="21668">
                  <c:v>1.007080078125E-3</c:v>
                </c:pt>
                <c:pt idx="21669">
                  <c:v>1.0068416595458984E-3</c:v>
                </c:pt>
                <c:pt idx="21670">
                  <c:v>1.007080078125E-3</c:v>
                </c:pt>
                <c:pt idx="21671">
                  <c:v>1.007080078125E-3</c:v>
                </c:pt>
                <c:pt idx="21672">
                  <c:v>1.0068416595458984E-3</c:v>
                </c:pt>
                <c:pt idx="21673">
                  <c:v>1.007080078125E-3</c:v>
                </c:pt>
                <c:pt idx="21674">
                  <c:v>1.0080337524414063E-3</c:v>
                </c:pt>
                <c:pt idx="21675">
                  <c:v>1.007080078125E-3</c:v>
                </c:pt>
                <c:pt idx="21676">
                  <c:v>1.0068416595458984E-3</c:v>
                </c:pt>
                <c:pt idx="21677">
                  <c:v>1.007080078125E-3</c:v>
                </c:pt>
                <c:pt idx="21678">
                  <c:v>1.007080078125E-3</c:v>
                </c:pt>
                <c:pt idx="21679">
                  <c:v>1.0068416595458984E-3</c:v>
                </c:pt>
                <c:pt idx="21680">
                  <c:v>1.007080078125E-3</c:v>
                </c:pt>
                <c:pt idx="21681">
                  <c:v>1.007080078125E-3</c:v>
                </c:pt>
                <c:pt idx="21682">
                  <c:v>1.0068416595458984E-3</c:v>
                </c:pt>
                <c:pt idx="21683">
                  <c:v>1.007080078125E-3</c:v>
                </c:pt>
                <c:pt idx="21684">
                  <c:v>1.007080078125E-3</c:v>
                </c:pt>
                <c:pt idx="21685">
                  <c:v>1.0068416595458984E-3</c:v>
                </c:pt>
                <c:pt idx="21686">
                  <c:v>1.007080078125E-3</c:v>
                </c:pt>
                <c:pt idx="21687">
                  <c:v>1.0080337524414063E-3</c:v>
                </c:pt>
                <c:pt idx="21688">
                  <c:v>1.0068416595458984E-3</c:v>
                </c:pt>
                <c:pt idx="21689">
                  <c:v>1.007080078125E-3</c:v>
                </c:pt>
                <c:pt idx="21690">
                  <c:v>1.007080078125E-3</c:v>
                </c:pt>
                <c:pt idx="21691">
                  <c:v>1.0068416595458984E-3</c:v>
                </c:pt>
                <c:pt idx="21692">
                  <c:v>1.007080078125E-3</c:v>
                </c:pt>
                <c:pt idx="21693">
                  <c:v>1.007080078125E-3</c:v>
                </c:pt>
                <c:pt idx="21694">
                  <c:v>1.0068416595458984E-3</c:v>
                </c:pt>
                <c:pt idx="21695">
                  <c:v>1.007080078125E-3</c:v>
                </c:pt>
                <c:pt idx="21696">
                  <c:v>1.007080078125E-3</c:v>
                </c:pt>
                <c:pt idx="21697">
                  <c:v>1.0068416595458984E-3</c:v>
                </c:pt>
                <c:pt idx="21698">
                  <c:v>1.007080078125E-3</c:v>
                </c:pt>
                <c:pt idx="21699">
                  <c:v>1.0080337524414063E-3</c:v>
                </c:pt>
                <c:pt idx="21700">
                  <c:v>1.007080078125E-3</c:v>
                </c:pt>
                <c:pt idx="21701">
                  <c:v>1.0068416595458984E-3</c:v>
                </c:pt>
                <c:pt idx="21702">
                  <c:v>1.007080078125E-3</c:v>
                </c:pt>
                <c:pt idx="21703">
                  <c:v>1.007080078125E-3</c:v>
                </c:pt>
                <c:pt idx="21704">
                  <c:v>1.0068416595458984E-3</c:v>
                </c:pt>
                <c:pt idx="21705">
                  <c:v>1.007080078125E-3</c:v>
                </c:pt>
                <c:pt idx="21706">
                  <c:v>1.007080078125E-3</c:v>
                </c:pt>
                <c:pt idx="21707">
                  <c:v>1.0068416595458984E-3</c:v>
                </c:pt>
                <c:pt idx="21708">
                  <c:v>1.007080078125E-3</c:v>
                </c:pt>
                <c:pt idx="21709">
                  <c:v>1.007080078125E-3</c:v>
                </c:pt>
                <c:pt idx="21710">
                  <c:v>1.0068416595458984E-3</c:v>
                </c:pt>
                <c:pt idx="21711">
                  <c:v>1.007080078125E-3</c:v>
                </c:pt>
                <c:pt idx="21712">
                  <c:v>1.0080337524414063E-3</c:v>
                </c:pt>
                <c:pt idx="21713">
                  <c:v>1.0068416595458984E-3</c:v>
                </c:pt>
                <c:pt idx="21714">
                  <c:v>1.007080078125E-3</c:v>
                </c:pt>
                <c:pt idx="21715">
                  <c:v>1.007080078125E-3</c:v>
                </c:pt>
                <c:pt idx="21716">
                  <c:v>1.0068416595458984E-3</c:v>
                </c:pt>
                <c:pt idx="21717">
                  <c:v>1.007080078125E-3</c:v>
                </c:pt>
                <c:pt idx="21718">
                  <c:v>1.007080078125E-3</c:v>
                </c:pt>
                <c:pt idx="21719">
                  <c:v>1.0068416595458984E-3</c:v>
                </c:pt>
                <c:pt idx="21720">
                  <c:v>1.007080078125E-3</c:v>
                </c:pt>
                <c:pt idx="21721">
                  <c:v>1.007080078125E-3</c:v>
                </c:pt>
                <c:pt idx="21722">
                  <c:v>1.0068416595458984E-3</c:v>
                </c:pt>
                <c:pt idx="21723">
                  <c:v>1.007080078125E-3</c:v>
                </c:pt>
                <c:pt idx="21724">
                  <c:v>1.0080337524414063E-3</c:v>
                </c:pt>
                <c:pt idx="21725">
                  <c:v>1.007080078125E-3</c:v>
                </c:pt>
                <c:pt idx="21726">
                  <c:v>1.0068416595458984E-3</c:v>
                </c:pt>
                <c:pt idx="21727">
                  <c:v>1.007080078125E-3</c:v>
                </c:pt>
                <c:pt idx="21728">
                  <c:v>1.007080078125E-3</c:v>
                </c:pt>
                <c:pt idx="21729">
                  <c:v>1.0068416595458984E-3</c:v>
                </c:pt>
                <c:pt idx="21730">
                  <c:v>1.007080078125E-3</c:v>
                </c:pt>
                <c:pt idx="21731">
                  <c:v>1.007080078125E-3</c:v>
                </c:pt>
                <c:pt idx="21732">
                  <c:v>1.0068416595458984E-3</c:v>
                </c:pt>
                <c:pt idx="21733">
                  <c:v>1.007080078125E-3</c:v>
                </c:pt>
                <c:pt idx="21734">
                  <c:v>1.007080078125E-3</c:v>
                </c:pt>
                <c:pt idx="21735">
                  <c:v>1.0068416595458984E-3</c:v>
                </c:pt>
                <c:pt idx="21736">
                  <c:v>1.007080078125E-3</c:v>
                </c:pt>
                <c:pt idx="21737">
                  <c:v>1.0080337524414063E-3</c:v>
                </c:pt>
                <c:pt idx="21738">
                  <c:v>1.0068416595458984E-3</c:v>
                </c:pt>
                <c:pt idx="21739">
                  <c:v>1.007080078125E-3</c:v>
                </c:pt>
                <c:pt idx="21740">
                  <c:v>1.007080078125E-3</c:v>
                </c:pt>
                <c:pt idx="21741">
                  <c:v>1.0068416595458984E-3</c:v>
                </c:pt>
                <c:pt idx="21742">
                  <c:v>1.007080078125E-3</c:v>
                </c:pt>
                <c:pt idx="21743">
                  <c:v>1.007080078125E-3</c:v>
                </c:pt>
                <c:pt idx="21744">
                  <c:v>1.0068416595458984E-3</c:v>
                </c:pt>
                <c:pt idx="21745">
                  <c:v>1.007080078125E-3</c:v>
                </c:pt>
                <c:pt idx="21746">
                  <c:v>1.007080078125E-3</c:v>
                </c:pt>
                <c:pt idx="21747">
                  <c:v>1.0068416595458984E-3</c:v>
                </c:pt>
                <c:pt idx="21748">
                  <c:v>1.007080078125E-3</c:v>
                </c:pt>
                <c:pt idx="21749">
                  <c:v>1.0080337524414063E-3</c:v>
                </c:pt>
                <c:pt idx="21750">
                  <c:v>1.007080078125E-3</c:v>
                </c:pt>
                <c:pt idx="21751">
                  <c:v>1.0068416595458984E-3</c:v>
                </c:pt>
                <c:pt idx="21752">
                  <c:v>1.007080078125E-3</c:v>
                </c:pt>
                <c:pt idx="21753">
                  <c:v>1.007080078125E-3</c:v>
                </c:pt>
                <c:pt idx="21754">
                  <c:v>1.0068416595458984E-3</c:v>
                </c:pt>
                <c:pt idx="21755">
                  <c:v>1.007080078125E-3</c:v>
                </c:pt>
                <c:pt idx="21756">
                  <c:v>1.007080078125E-3</c:v>
                </c:pt>
                <c:pt idx="21757">
                  <c:v>1.0068416595458984E-3</c:v>
                </c:pt>
                <c:pt idx="21758">
                  <c:v>1.007080078125E-3</c:v>
                </c:pt>
                <c:pt idx="21759">
                  <c:v>1.007080078125E-3</c:v>
                </c:pt>
                <c:pt idx="21760">
                  <c:v>1.0068416595458984E-3</c:v>
                </c:pt>
                <c:pt idx="21761">
                  <c:v>1.007080078125E-3</c:v>
                </c:pt>
                <c:pt idx="21762">
                  <c:v>1.0080337524414063E-3</c:v>
                </c:pt>
                <c:pt idx="21763">
                  <c:v>4.0278434753417969E-3</c:v>
                </c:pt>
                <c:pt idx="21764">
                  <c:v>1.007080078125E-3</c:v>
                </c:pt>
                <c:pt idx="21765">
                  <c:v>1.007080078125E-3</c:v>
                </c:pt>
                <c:pt idx="21766">
                  <c:v>1.0068416595458984E-3</c:v>
                </c:pt>
                <c:pt idx="21767">
                  <c:v>1.007080078125E-3</c:v>
                </c:pt>
                <c:pt idx="21768">
                  <c:v>1.007080078125E-3</c:v>
                </c:pt>
                <c:pt idx="21769">
                  <c:v>1.0068416595458984E-3</c:v>
                </c:pt>
                <c:pt idx="21770">
                  <c:v>1.007080078125E-3</c:v>
                </c:pt>
                <c:pt idx="21771">
                  <c:v>1.0080337524414063E-3</c:v>
                </c:pt>
                <c:pt idx="21772">
                  <c:v>1.007080078125E-3</c:v>
                </c:pt>
                <c:pt idx="21773">
                  <c:v>1.0068416595458984E-3</c:v>
                </c:pt>
                <c:pt idx="21774">
                  <c:v>1.007080078125E-3</c:v>
                </c:pt>
                <c:pt idx="21775">
                  <c:v>1.007080078125E-3</c:v>
                </c:pt>
                <c:pt idx="21776">
                  <c:v>1.0068416595458984E-3</c:v>
                </c:pt>
                <c:pt idx="21777">
                  <c:v>1.007080078125E-3</c:v>
                </c:pt>
                <c:pt idx="21778">
                  <c:v>1.007080078125E-3</c:v>
                </c:pt>
                <c:pt idx="21779">
                  <c:v>1.0068416595458984E-3</c:v>
                </c:pt>
                <c:pt idx="21780">
                  <c:v>1.007080078125E-3</c:v>
                </c:pt>
                <c:pt idx="21781">
                  <c:v>1.007080078125E-3</c:v>
                </c:pt>
                <c:pt idx="21782">
                  <c:v>1.0068416595458984E-3</c:v>
                </c:pt>
                <c:pt idx="21783">
                  <c:v>1.0080337524414063E-3</c:v>
                </c:pt>
                <c:pt idx="21784">
                  <c:v>1.007080078125E-3</c:v>
                </c:pt>
                <c:pt idx="21785">
                  <c:v>1.0068416595458984E-3</c:v>
                </c:pt>
                <c:pt idx="21786">
                  <c:v>1.007080078125E-3</c:v>
                </c:pt>
                <c:pt idx="21787">
                  <c:v>1.007080078125E-3</c:v>
                </c:pt>
                <c:pt idx="21788">
                  <c:v>1.0068416595458984E-3</c:v>
                </c:pt>
                <c:pt idx="21789">
                  <c:v>1.007080078125E-3</c:v>
                </c:pt>
                <c:pt idx="21790">
                  <c:v>1.007080078125E-3</c:v>
                </c:pt>
                <c:pt idx="21791">
                  <c:v>1.0068416595458984E-3</c:v>
                </c:pt>
                <c:pt idx="21792">
                  <c:v>1.007080078125E-3</c:v>
                </c:pt>
                <c:pt idx="21793">
                  <c:v>1.007080078125E-3</c:v>
                </c:pt>
                <c:pt idx="21794">
                  <c:v>1.0068416595458984E-3</c:v>
                </c:pt>
                <c:pt idx="21795">
                  <c:v>8.0571174621582031E-3</c:v>
                </c:pt>
                <c:pt idx="21796">
                  <c:v>1.007080078125E-3</c:v>
                </c:pt>
                <c:pt idx="21797">
                  <c:v>1.0068416595458984E-3</c:v>
                </c:pt>
                <c:pt idx="21798">
                  <c:v>1.007080078125E-3</c:v>
                </c:pt>
                <c:pt idx="21799">
                  <c:v>1.007080078125E-3</c:v>
                </c:pt>
                <c:pt idx="21800">
                  <c:v>1.0068416595458984E-3</c:v>
                </c:pt>
                <c:pt idx="21801">
                  <c:v>1.0080337524414063E-3</c:v>
                </c:pt>
                <c:pt idx="21802">
                  <c:v>1.007080078125E-3</c:v>
                </c:pt>
                <c:pt idx="21803">
                  <c:v>1.0068416595458984E-3</c:v>
                </c:pt>
                <c:pt idx="21804">
                  <c:v>1.007080078125E-3</c:v>
                </c:pt>
                <c:pt idx="21805">
                  <c:v>1.007080078125E-3</c:v>
                </c:pt>
                <c:pt idx="21806">
                  <c:v>1.0068416595458984E-3</c:v>
                </c:pt>
                <c:pt idx="21807">
                  <c:v>1.007080078125E-3</c:v>
                </c:pt>
                <c:pt idx="21808">
                  <c:v>1.007080078125E-3</c:v>
                </c:pt>
                <c:pt idx="21809">
                  <c:v>1.0068416595458984E-3</c:v>
                </c:pt>
                <c:pt idx="21810">
                  <c:v>1.007080078125E-3</c:v>
                </c:pt>
                <c:pt idx="21811">
                  <c:v>1.007080078125E-3</c:v>
                </c:pt>
                <c:pt idx="21812">
                  <c:v>1.0068416595458984E-3</c:v>
                </c:pt>
                <c:pt idx="21813">
                  <c:v>1.007080078125E-3</c:v>
                </c:pt>
                <c:pt idx="21814">
                  <c:v>1.0080337524414063E-3</c:v>
                </c:pt>
                <c:pt idx="21815">
                  <c:v>1.007080078125E-3</c:v>
                </c:pt>
                <c:pt idx="21816">
                  <c:v>1.0068416595458984E-3</c:v>
                </c:pt>
                <c:pt idx="21817">
                  <c:v>1.007080078125E-3</c:v>
                </c:pt>
                <c:pt idx="21818">
                  <c:v>1.007080078125E-3</c:v>
                </c:pt>
                <c:pt idx="21819">
                  <c:v>1.0068416595458984E-3</c:v>
                </c:pt>
                <c:pt idx="21820">
                  <c:v>1.007080078125E-3</c:v>
                </c:pt>
                <c:pt idx="21821">
                  <c:v>1.007080078125E-3</c:v>
                </c:pt>
                <c:pt idx="21822">
                  <c:v>1.0068416595458984E-3</c:v>
                </c:pt>
                <c:pt idx="21823">
                  <c:v>1.007080078125E-3</c:v>
                </c:pt>
                <c:pt idx="21824">
                  <c:v>1.007080078125E-3</c:v>
                </c:pt>
                <c:pt idx="21825">
                  <c:v>1.0068416595458984E-3</c:v>
                </c:pt>
                <c:pt idx="21826">
                  <c:v>1.0080337524414063E-3</c:v>
                </c:pt>
                <c:pt idx="21827">
                  <c:v>1.007080078125E-3</c:v>
                </c:pt>
                <c:pt idx="21828">
                  <c:v>1.0068416595458984E-3</c:v>
                </c:pt>
                <c:pt idx="21829">
                  <c:v>1.007080078125E-3</c:v>
                </c:pt>
                <c:pt idx="21830">
                  <c:v>1.007080078125E-3</c:v>
                </c:pt>
                <c:pt idx="21831">
                  <c:v>1.0068416595458984E-3</c:v>
                </c:pt>
                <c:pt idx="21832">
                  <c:v>1.007080078125E-3</c:v>
                </c:pt>
                <c:pt idx="21833">
                  <c:v>1.007080078125E-3</c:v>
                </c:pt>
                <c:pt idx="21834">
                  <c:v>1.0068416595458984E-3</c:v>
                </c:pt>
                <c:pt idx="21835">
                  <c:v>1.007080078125E-3</c:v>
                </c:pt>
                <c:pt idx="21836">
                  <c:v>1.007080078125E-3</c:v>
                </c:pt>
                <c:pt idx="21837">
                  <c:v>1.0068416595458984E-3</c:v>
                </c:pt>
                <c:pt idx="21838">
                  <c:v>1.007080078125E-3</c:v>
                </c:pt>
                <c:pt idx="21839">
                  <c:v>1.0080337524414063E-3</c:v>
                </c:pt>
                <c:pt idx="21840">
                  <c:v>1.007080078125E-3</c:v>
                </c:pt>
                <c:pt idx="21841">
                  <c:v>1.0068416595458984E-3</c:v>
                </c:pt>
                <c:pt idx="21842">
                  <c:v>1.007080078125E-3</c:v>
                </c:pt>
                <c:pt idx="21843">
                  <c:v>1.007080078125E-3</c:v>
                </c:pt>
                <c:pt idx="21844">
                  <c:v>1.0068416595458984E-3</c:v>
                </c:pt>
                <c:pt idx="21845">
                  <c:v>1.007080078125E-3</c:v>
                </c:pt>
                <c:pt idx="21846">
                  <c:v>1.007080078125E-3</c:v>
                </c:pt>
                <c:pt idx="21847">
                  <c:v>1.0068416595458984E-3</c:v>
                </c:pt>
                <c:pt idx="21848">
                  <c:v>1.007080078125E-3</c:v>
                </c:pt>
                <c:pt idx="21849">
                  <c:v>1.007080078125E-3</c:v>
                </c:pt>
                <c:pt idx="21850">
                  <c:v>1.0068416595458984E-3</c:v>
                </c:pt>
                <c:pt idx="21851">
                  <c:v>1.0080337524414063E-3</c:v>
                </c:pt>
                <c:pt idx="21852">
                  <c:v>1.007080078125E-3</c:v>
                </c:pt>
                <c:pt idx="21853">
                  <c:v>1.0068416595458984E-3</c:v>
                </c:pt>
                <c:pt idx="21854">
                  <c:v>1.007080078125E-3</c:v>
                </c:pt>
                <c:pt idx="21855">
                  <c:v>1.007080078125E-3</c:v>
                </c:pt>
                <c:pt idx="21856">
                  <c:v>1.0068416595458984E-3</c:v>
                </c:pt>
                <c:pt idx="21857">
                  <c:v>1.007080078125E-3</c:v>
                </c:pt>
                <c:pt idx="21858">
                  <c:v>1.007080078125E-3</c:v>
                </c:pt>
                <c:pt idx="21859">
                  <c:v>1.0068416595458984E-3</c:v>
                </c:pt>
                <c:pt idx="21860">
                  <c:v>1.007080078125E-3</c:v>
                </c:pt>
                <c:pt idx="21861">
                  <c:v>1.007080078125E-3</c:v>
                </c:pt>
                <c:pt idx="21862">
                  <c:v>1.0068416595458984E-3</c:v>
                </c:pt>
                <c:pt idx="21863">
                  <c:v>1.007080078125E-3</c:v>
                </c:pt>
                <c:pt idx="21864">
                  <c:v>1.0080337524414063E-3</c:v>
                </c:pt>
                <c:pt idx="21865">
                  <c:v>1.007080078125E-3</c:v>
                </c:pt>
                <c:pt idx="21866">
                  <c:v>1.0068416595458984E-3</c:v>
                </c:pt>
                <c:pt idx="21867">
                  <c:v>1.007080078125E-3</c:v>
                </c:pt>
                <c:pt idx="21868">
                  <c:v>1.007080078125E-3</c:v>
                </c:pt>
                <c:pt idx="21869">
                  <c:v>1.0068416595458984E-3</c:v>
                </c:pt>
                <c:pt idx="21870">
                  <c:v>1.007080078125E-3</c:v>
                </c:pt>
                <c:pt idx="21871">
                  <c:v>1.007080078125E-3</c:v>
                </c:pt>
                <c:pt idx="21872">
                  <c:v>1.0068416595458984E-3</c:v>
                </c:pt>
                <c:pt idx="21873">
                  <c:v>1.007080078125E-3</c:v>
                </c:pt>
                <c:pt idx="21874">
                  <c:v>1.007080078125E-3</c:v>
                </c:pt>
                <c:pt idx="21875">
                  <c:v>1.0068416595458984E-3</c:v>
                </c:pt>
                <c:pt idx="21876">
                  <c:v>1.0080337524414063E-3</c:v>
                </c:pt>
                <c:pt idx="21877">
                  <c:v>1.007080078125E-3</c:v>
                </c:pt>
                <c:pt idx="21878">
                  <c:v>1.0068416595458984E-3</c:v>
                </c:pt>
                <c:pt idx="21879">
                  <c:v>1.007080078125E-3</c:v>
                </c:pt>
                <c:pt idx="21880">
                  <c:v>1.007080078125E-3</c:v>
                </c:pt>
                <c:pt idx="21881">
                  <c:v>1.0068416595458984E-3</c:v>
                </c:pt>
                <c:pt idx="21882">
                  <c:v>1.007080078125E-3</c:v>
                </c:pt>
                <c:pt idx="21883">
                  <c:v>1.007080078125E-3</c:v>
                </c:pt>
                <c:pt idx="21884">
                  <c:v>1.0068416595458984E-3</c:v>
                </c:pt>
                <c:pt idx="21885">
                  <c:v>1.007080078125E-3</c:v>
                </c:pt>
                <c:pt idx="21886">
                  <c:v>1.007080078125E-3</c:v>
                </c:pt>
                <c:pt idx="21887">
                  <c:v>1.0068416595458984E-3</c:v>
                </c:pt>
                <c:pt idx="21888">
                  <c:v>1.007080078125E-3</c:v>
                </c:pt>
                <c:pt idx="21889">
                  <c:v>1.0080337524414063E-3</c:v>
                </c:pt>
                <c:pt idx="21890">
                  <c:v>1.007080078125E-3</c:v>
                </c:pt>
                <c:pt idx="21891">
                  <c:v>1.0068416595458984E-3</c:v>
                </c:pt>
                <c:pt idx="21892">
                  <c:v>1.007080078125E-3</c:v>
                </c:pt>
                <c:pt idx="21893">
                  <c:v>1.007080078125E-3</c:v>
                </c:pt>
                <c:pt idx="21894">
                  <c:v>1.0068416595458984E-3</c:v>
                </c:pt>
                <c:pt idx="21895">
                  <c:v>1.007080078125E-3</c:v>
                </c:pt>
                <c:pt idx="21896">
                  <c:v>1.007080078125E-3</c:v>
                </c:pt>
                <c:pt idx="21897">
                  <c:v>1.0068416595458984E-3</c:v>
                </c:pt>
                <c:pt idx="21898">
                  <c:v>1.007080078125E-3</c:v>
                </c:pt>
                <c:pt idx="21899">
                  <c:v>1.007080078125E-3</c:v>
                </c:pt>
                <c:pt idx="21900">
                  <c:v>1.0068416595458984E-3</c:v>
                </c:pt>
                <c:pt idx="21901">
                  <c:v>1.0080337524414063E-3</c:v>
                </c:pt>
                <c:pt idx="21902">
                  <c:v>1.007080078125E-3</c:v>
                </c:pt>
                <c:pt idx="21903">
                  <c:v>1.0068416595458984E-3</c:v>
                </c:pt>
                <c:pt idx="21904">
                  <c:v>1.007080078125E-3</c:v>
                </c:pt>
                <c:pt idx="21905">
                  <c:v>1.007080078125E-3</c:v>
                </c:pt>
                <c:pt idx="21906">
                  <c:v>1.0068416595458984E-3</c:v>
                </c:pt>
                <c:pt idx="21907">
                  <c:v>1.007080078125E-3</c:v>
                </c:pt>
                <c:pt idx="21908">
                  <c:v>1.007080078125E-3</c:v>
                </c:pt>
                <c:pt idx="21909">
                  <c:v>1.0068416595458984E-3</c:v>
                </c:pt>
                <c:pt idx="21910">
                  <c:v>1.007080078125E-3</c:v>
                </c:pt>
                <c:pt idx="21911">
                  <c:v>1.007080078125E-3</c:v>
                </c:pt>
                <c:pt idx="21912">
                  <c:v>1.0068416595458984E-3</c:v>
                </c:pt>
                <c:pt idx="21913">
                  <c:v>1.007080078125E-3</c:v>
                </c:pt>
                <c:pt idx="21914">
                  <c:v>1.0080337524414063E-3</c:v>
                </c:pt>
                <c:pt idx="21915">
                  <c:v>1.007080078125E-3</c:v>
                </c:pt>
                <c:pt idx="21916">
                  <c:v>1.0068416595458984E-3</c:v>
                </c:pt>
                <c:pt idx="21917">
                  <c:v>1.007080078125E-3</c:v>
                </c:pt>
                <c:pt idx="21918">
                  <c:v>1.007080078125E-3</c:v>
                </c:pt>
                <c:pt idx="21919">
                  <c:v>1.0068416595458984E-3</c:v>
                </c:pt>
                <c:pt idx="21920">
                  <c:v>1.007080078125E-3</c:v>
                </c:pt>
                <c:pt idx="21921">
                  <c:v>1.007080078125E-3</c:v>
                </c:pt>
                <c:pt idx="21922">
                  <c:v>1.0068416595458984E-3</c:v>
                </c:pt>
                <c:pt idx="21923">
                  <c:v>1.007080078125E-3</c:v>
                </c:pt>
                <c:pt idx="21924">
                  <c:v>1.007080078125E-3</c:v>
                </c:pt>
                <c:pt idx="21925">
                  <c:v>1.0068416595458984E-3</c:v>
                </c:pt>
                <c:pt idx="21926">
                  <c:v>1.0080337524414063E-3</c:v>
                </c:pt>
                <c:pt idx="21927">
                  <c:v>1.007080078125E-3</c:v>
                </c:pt>
                <c:pt idx="21928">
                  <c:v>1.0068416595458984E-3</c:v>
                </c:pt>
                <c:pt idx="21929">
                  <c:v>1.007080078125E-3</c:v>
                </c:pt>
                <c:pt idx="21930">
                  <c:v>1.007080078125E-3</c:v>
                </c:pt>
                <c:pt idx="21931">
                  <c:v>1.0068416595458984E-3</c:v>
                </c:pt>
                <c:pt idx="21932">
                  <c:v>1.007080078125E-3</c:v>
                </c:pt>
                <c:pt idx="21933">
                  <c:v>1.007080078125E-3</c:v>
                </c:pt>
                <c:pt idx="21934">
                  <c:v>1.0068416595458984E-3</c:v>
                </c:pt>
                <c:pt idx="21935">
                  <c:v>1.007080078125E-3</c:v>
                </c:pt>
                <c:pt idx="21936">
                  <c:v>1.007080078125E-3</c:v>
                </c:pt>
                <c:pt idx="21937">
                  <c:v>1.0068416595458984E-3</c:v>
                </c:pt>
                <c:pt idx="21938">
                  <c:v>1.007080078125E-3</c:v>
                </c:pt>
                <c:pt idx="21939">
                  <c:v>1.0080337524414063E-3</c:v>
                </c:pt>
                <c:pt idx="21940">
                  <c:v>1.007080078125E-3</c:v>
                </c:pt>
                <c:pt idx="21941">
                  <c:v>1.0068416595458984E-3</c:v>
                </c:pt>
                <c:pt idx="21942">
                  <c:v>1.007080078125E-3</c:v>
                </c:pt>
                <c:pt idx="21943">
                  <c:v>1.007080078125E-3</c:v>
                </c:pt>
                <c:pt idx="21944">
                  <c:v>1.0068416595458984E-3</c:v>
                </c:pt>
                <c:pt idx="21945">
                  <c:v>1.007080078125E-3</c:v>
                </c:pt>
                <c:pt idx="21946">
                  <c:v>1.007080078125E-3</c:v>
                </c:pt>
                <c:pt idx="21947">
                  <c:v>1.0068416595458984E-3</c:v>
                </c:pt>
                <c:pt idx="21948">
                  <c:v>1.007080078125E-3</c:v>
                </c:pt>
                <c:pt idx="21949">
                  <c:v>1.007080078125E-3</c:v>
                </c:pt>
                <c:pt idx="21950">
                  <c:v>1.0068416595458984E-3</c:v>
                </c:pt>
                <c:pt idx="21951">
                  <c:v>1.0080337524414063E-3</c:v>
                </c:pt>
                <c:pt idx="21952">
                  <c:v>1.007080078125E-3</c:v>
                </c:pt>
                <c:pt idx="21953">
                  <c:v>1.0068416595458984E-3</c:v>
                </c:pt>
                <c:pt idx="21954">
                  <c:v>1.007080078125E-3</c:v>
                </c:pt>
                <c:pt idx="21955">
                  <c:v>1.007080078125E-3</c:v>
                </c:pt>
                <c:pt idx="21956">
                  <c:v>1.0068416595458984E-3</c:v>
                </c:pt>
                <c:pt idx="21957">
                  <c:v>1.007080078125E-3</c:v>
                </c:pt>
                <c:pt idx="21958">
                  <c:v>1.007080078125E-3</c:v>
                </c:pt>
                <c:pt idx="21959">
                  <c:v>1.0068416595458984E-3</c:v>
                </c:pt>
                <c:pt idx="21960">
                  <c:v>1.007080078125E-3</c:v>
                </c:pt>
                <c:pt idx="21961">
                  <c:v>1.007080078125E-3</c:v>
                </c:pt>
                <c:pt idx="21962">
                  <c:v>1.0068416595458984E-3</c:v>
                </c:pt>
                <c:pt idx="21963">
                  <c:v>1.007080078125E-3</c:v>
                </c:pt>
                <c:pt idx="21964">
                  <c:v>1.0080337524414063E-3</c:v>
                </c:pt>
                <c:pt idx="21965">
                  <c:v>1.007080078125E-3</c:v>
                </c:pt>
                <c:pt idx="21966">
                  <c:v>1.0068416595458984E-3</c:v>
                </c:pt>
                <c:pt idx="21967">
                  <c:v>1.007080078125E-3</c:v>
                </c:pt>
                <c:pt idx="21968">
                  <c:v>1.007080078125E-3</c:v>
                </c:pt>
                <c:pt idx="21969">
                  <c:v>1.0068416595458984E-3</c:v>
                </c:pt>
                <c:pt idx="21970">
                  <c:v>1.007080078125E-3</c:v>
                </c:pt>
                <c:pt idx="21971">
                  <c:v>1.007080078125E-3</c:v>
                </c:pt>
                <c:pt idx="21972">
                  <c:v>1.0068416595458984E-3</c:v>
                </c:pt>
                <c:pt idx="21973">
                  <c:v>1.007080078125E-3</c:v>
                </c:pt>
                <c:pt idx="21974">
                  <c:v>1.007080078125E-3</c:v>
                </c:pt>
                <c:pt idx="21975">
                  <c:v>1.0068416595458984E-3</c:v>
                </c:pt>
                <c:pt idx="21976">
                  <c:v>1.0080337524414063E-3</c:v>
                </c:pt>
                <c:pt idx="21977">
                  <c:v>1.007080078125E-3</c:v>
                </c:pt>
                <c:pt idx="21978">
                  <c:v>1.0068416595458984E-3</c:v>
                </c:pt>
                <c:pt idx="21979">
                  <c:v>1.007080078125E-3</c:v>
                </c:pt>
                <c:pt idx="21980">
                  <c:v>1.007080078125E-3</c:v>
                </c:pt>
                <c:pt idx="21981">
                  <c:v>1.0068416595458984E-3</c:v>
                </c:pt>
                <c:pt idx="21982">
                  <c:v>1.007080078125E-3</c:v>
                </c:pt>
                <c:pt idx="21983">
                  <c:v>1.007080078125E-3</c:v>
                </c:pt>
                <c:pt idx="21984">
                  <c:v>1.0068416595458984E-3</c:v>
                </c:pt>
                <c:pt idx="21985">
                  <c:v>1.007080078125E-3</c:v>
                </c:pt>
                <c:pt idx="21986">
                  <c:v>1.007080078125E-3</c:v>
                </c:pt>
                <c:pt idx="21987">
                  <c:v>1.0068416595458984E-3</c:v>
                </c:pt>
                <c:pt idx="21988">
                  <c:v>1.007080078125E-3</c:v>
                </c:pt>
                <c:pt idx="21989">
                  <c:v>1.0080337524414063E-3</c:v>
                </c:pt>
                <c:pt idx="21990">
                  <c:v>1.007080078125E-3</c:v>
                </c:pt>
                <c:pt idx="21991">
                  <c:v>1.0068416595458984E-3</c:v>
                </c:pt>
                <c:pt idx="21992">
                  <c:v>1.007080078125E-3</c:v>
                </c:pt>
                <c:pt idx="21993">
                  <c:v>1.007080078125E-3</c:v>
                </c:pt>
                <c:pt idx="21994">
                  <c:v>1.0068416595458984E-3</c:v>
                </c:pt>
                <c:pt idx="21995">
                  <c:v>1.007080078125E-3</c:v>
                </c:pt>
                <c:pt idx="21996">
                  <c:v>1.007080078125E-3</c:v>
                </c:pt>
                <c:pt idx="21997">
                  <c:v>1.0068416595458984E-3</c:v>
                </c:pt>
                <c:pt idx="21998">
                  <c:v>1.007080078125E-3</c:v>
                </c:pt>
                <c:pt idx="21999">
                  <c:v>1.0068416595458984E-3</c:v>
                </c:pt>
                <c:pt idx="22000">
                  <c:v>1.007080078125E-3</c:v>
                </c:pt>
                <c:pt idx="22001">
                  <c:v>1.0080337524414063E-3</c:v>
                </c:pt>
                <c:pt idx="22002">
                  <c:v>1.007080078125E-3</c:v>
                </c:pt>
                <c:pt idx="22003">
                  <c:v>1.0068416595458984E-3</c:v>
                </c:pt>
                <c:pt idx="22004">
                  <c:v>1.007080078125E-3</c:v>
                </c:pt>
                <c:pt idx="22005">
                  <c:v>1.007080078125E-3</c:v>
                </c:pt>
                <c:pt idx="22006">
                  <c:v>1.0068416595458984E-3</c:v>
                </c:pt>
                <c:pt idx="22007">
                  <c:v>1.007080078125E-3</c:v>
                </c:pt>
                <c:pt idx="22008">
                  <c:v>1.007080078125E-3</c:v>
                </c:pt>
                <c:pt idx="22009">
                  <c:v>1.0068416595458984E-3</c:v>
                </c:pt>
                <c:pt idx="22010">
                  <c:v>1.007080078125E-3</c:v>
                </c:pt>
                <c:pt idx="22011">
                  <c:v>1.007080078125E-3</c:v>
                </c:pt>
                <c:pt idx="22012">
                  <c:v>1.0068416595458984E-3</c:v>
                </c:pt>
                <c:pt idx="22013">
                  <c:v>1.007080078125E-3</c:v>
                </c:pt>
                <c:pt idx="22014">
                  <c:v>1.0080337524414063E-3</c:v>
                </c:pt>
                <c:pt idx="22015">
                  <c:v>1.007080078125E-3</c:v>
                </c:pt>
                <c:pt idx="22016">
                  <c:v>1.0068416595458984E-3</c:v>
                </c:pt>
                <c:pt idx="22017">
                  <c:v>1.007080078125E-3</c:v>
                </c:pt>
                <c:pt idx="22018">
                  <c:v>1.007080078125E-3</c:v>
                </c:pt>
                <c:pt idx="22019">
                  <c:v>1.0068416595458984E-3</c:v>
                </c:pt>
                <c:pt idx="22020">
                  <c:v>1.007080078125E-3</c:v>
                </c:pt>
                <c:pt idx="22021">
                  <c:v>1.0068416595458984E-3</c:v>
                </c:pt>
                <c:pt idx="22022">
                  <c:v>1.007080078125E-3</c:v>
                </c:pt>
                <c:pt idx="22023">
                  <c:v>1.007080078125E-3</c:v>
                </c:pt>
                <c:pt idx="22024">
                  <c:v>1.0068416595458984E-3</c:v>
                </c:pt>
                <c:pt idx="22025">
                  <c:v>1.007080078125E-3</c:v>
                </c:pt>
                <c:pt idx="22026">
                  <c:v>1.0080337524414063E-3</c:v>
                </c:pt>
                <c:pt idx="22027">
                  <c:v>1.007080078125E-3</c:v>
                </c:pt>
                <c:pt idx="22028">
                  <c:v>1.0068416595458984E-3</c:v>
                </c:pt>
                <c:pt idx="22029">
                  <c:v>1.007080078125E-3</c:v>
                </c:pt>
                <c:pt idx="22030">
                  <c:v>1.007080078125E-3</c:v>
                </c:pt>
                <c:pt idx="22031">
                  <c:v>1.0068416595458984E-3</c:v>
                </c:pt>
                <c:pt idx="22032">
                  <c:v>1.007080078125E-3</c:v>
                </c:pt>
                <c:pt idx="22033">
                  <c:v>1.007080078125E-3</c:v>
                </c:pt>
                <c:pt idx="22034">
                  <c:v>1.0068416595458984E-3</c:v>
                </c:pt>
                <c:pt idx="22035">
                  <c:v>1.007080078125E-3</c:v>
                </c:pt>
                <c:pt idx="22036">
                  <c:v>1.007080078125E-3</c:v>
                </c:pt>
                <c:pt idx="22037">
                  <c:v>1.0068416595458984E-3</c:v>
                </c:pt>
                <c:pt idx="22038">
                  <c:v>1.007080078125E-3</c:v>
                </c:pt>
                <c:pt idx="22039">
                  <c:v>1.0080337524414063E-3</c:v>
                </c:pt>
                <c:pt idx="22040">
                  <c:v>1.007080078125E-3</c:v>
                </c:pt>
                <c:pt idx="22041">
                  <c:v>1.0068416595458984E-3</c:v>
                </c:pt>
                <c:pt idx="22042">
                  <c:v>1.007080078125E-3</c:v>
                </c:pt>
                <c:pt idx="22043">
                  <c:v>1.0068416595458984E-3</c:v>
                </c:pt>
                <c:pt idx="22044">
                  <c:v>1.007080078125E-3</c:v>
                </c:pt>
                <c:pt idx="22045">
                  <c:v>1.007080078125E-3</c:v>
                </c:pt>
                <c:pt idx="22046">
                  <c:v>1.0068416595458984E-3</c:v>
                </c:pt>
                <c:pt idx="22047">
                  <c:v>1.007080078125E-3</c:v>
                </c:pt>
                <c:pt idx="22048">
                  <c:v>1.007080078125E-3</c:v>
                </c:pt>
                <c:pt idx="22049">
                  <c:v>1.0068416595458984E-3</c:v>
                </c:pt>
                <c:pt idx="22050">
                  <c:v>1.007080078125E-3</c:v>
                </c:pt>
                <c:pt idx="22051">
                  <c:v>1.0080337524414063E-3</c:v>
                </c:pt>
                <c:pt idx="22052">
                  <c:v>1.007080078125E-3</c:v>
                </c:pt>
                <c:pt idx="22053">
                  <c:v>1.0068416595458984E-3</c:v>
                </c:pt>
                <c:pt idx="22054">
                  <c:v>7.0490837097167969E-3</c:v>
                </c:pt>
                <c:pt idx="22055">
                  <c:v>1.007080078125E-3</c:v>
                </c:pt>
                <c:pt idx="22056">
                  <c:v>1.0068416595458984E-3</c:v>
                </c:pt>
                <c:pt idx="22057">
                  <c:v>1.007080078125E-3</c:v>
                </c:pt>
                <c:pt idx="22058">
                  <c:v>1.0080337524414063E-3</c:v>
                </c:pt>
                <c:pt idx="22059">
                  <c:v>1.0068416595458984E-3</c:v>
                </c:pt>
                <c:pt idx="22060">
                  <c:v>1.007080078125E-3</c:v>
                </c:pt>
                <c:pt idx="22061">
                  <c:v>1.007080078125E-3</c:v>
                </c:pt>
                <c:pt idx="22062">
                  <c:v>1.0068416595458984E-3</c:v>
                </c:pt>
                <c:pt idx="22063">
                  <c:v>1.007080078125E-3</c:v>
                </c:pt>
                <c:pt idx="22064">
                  <c:v>1.007080078125E-3</c:v>
                </c:pt>
                <c:pt idx="22065">
                  <c:v>1.0068416595458984E-3</c:v>
                </c:pt>
                <c:pt idx="22066">
                  <c:v>1.007080078125E-3</c:v>
                </c:pt>
                <c:pt idx="22067">
                  <c:v>1.007080078125E-3</c:v>
                </c:pt>
                <c:pt idx="22068">
                  <c:v>1.0068416595458984E-3</c:v>
                </c:pt>
                <c:pt idx="22069">
                  <c:v>1.007080078125E-3</c:v>
                </c:pt>
                <c:pt idx="22070">
                  <c:v>1.0080337524414063E-3</c:v>
                </c:pt>
                <c:pt idx="22071">
                  <c:v>1.007080078125E-3</c:v>
                </c:pt>
                <c:pt idx="22072">
                  <c:v>1.0068416595458984E-3</c:v>
                </c:pt>
                <c:pt idx="22073">
                  <c:v>1.007080078125E-3</c:v>
                </c:pt>
                <c:pt idx="22074">
                  <c:v>1.007080078125E-3</c:v>
                </c:pt>
                <c:pt idx="22075">
                  <c:v>1.0068416595458984E-3</c:v>
                </c:pt>
                <c:pt idx="22076">
                  <c:v>1.007080078125E-3</c:v>
                </c:pt>
                <c:pt idx="22077">
                  <c:v>1.007080078125E-3</c:v>
                </c:pt>
                <c:pt idx="22078">
                  <c:v>1.0068416595458984E-3</c:v>
                </c:pt>
                <c:pt idx="22079">
                  <c:v>1.007080078125E-3</c:v>
                </c:pt>
                <c:pt idx="22080">
                  <c:v>1.007080078125E-3</c:v>
                </c:pt>
                <c:pt idx="22081">
                  <c:v>1.0068416595458984E-3</c:v>
                </c:pt>
                <c:pt idx="22082">
                  <c:v>1.007080078125E-3</c:v>
                </c:pt>
                <c:pt idx="22083">
                  <c:v>1.0080337524414063E-3</c:v>
                </c:pt>
                <c:pt idx="22084">
                  <c:v>1.0068416595458984E-3</c:v>
                </c:pt>
                <c:pt idx="22085">
                  <c:v>1.007080078125E-3</c:v>
                </c:pt>
                <c:pt idx="22086">
                  <c:v>1.007080078125E-3</c:v>
                </c:pt>
                <c:pt idx="22087">
                  <c:v>1.0068416595458984E-3</c:v>
                </c:pt>
                <c:pt idx="22088">
                  <c:v>1.007080078125E-3</c:v>
                </c:pt>
                <c:pt idx="22089">
                  <c:v>1.007080078125E-3</c:v>
                </c:pt>
                <c:pt idx="22090">
                  <c:v>1.0068416595458984E-3</c:v>
                </c:pt>
                <c:pt idx="22091">
                  <c:v>1.007080078125E-3</c:v>
                </c:pt>
                <c:pt idx="22092">
                  <c:v>1.007080078125E-3</c:v>
                </c:pt>
                <c:pt idx="22093">
                  <c:v>1.0068416595458984E-3</c:v>
                </c:pt>
                <c:pt idx="22094">
                  <c:v>1.007080078125E-3</c:v>
                </c:pt>
                <c:pt idx="22095">
                  <c:v>1.0080337524414063E-3</c:v>
                </c:pt>
                <c:pt idx="22096">
                  <c:v>1.007080078125E-3</c:v>
                </c:pt>
                <c:pt idx="22097">
                  <c:v>1.0068416595458984E-3</c:v>
                </c:pt>
                <c:pt idx="22098">
                  <c:v>1.007080078125E-3</c:v>
                </c:pt>
                <c:pt idx="22099">
                  <c:v>1.007080078125E-3</c:v>
                </c:pt>
                <c:pt idx="22100">
                  <c:v>1.0068416595458984E-3</c:v>
                </c:pt>
                <c:pt idx="22101">
                  <c:v>1.007080078125E-3</c:v>
                </c:pt>
                <c:pt idx="22102">
                  <c:v>1.007080078125E-3</c:v>
                </c:pt>
                <c:pt idx="22103">
                  <c:v>1.0068416595458984E-3</c:v>
                </c:pt>
                <c:pt idx="22104">
                  <c:v>1.007080078125E-3</c:v>
                </c:pt>
                <c:pt idx="22105">
                  <c:v>1.007080078125E-3</c:v>
                </c:pt>
                <c:pt idx="22106">
                  <c:v>1.0068416595458984E-3</c:v>
                </c:pt>
                <c:pt idx="22107">
                  <c:v>1.007080078125E-3</c:v>
                </c:pt>
                <c:pt idx="22108">
                  <c:v>1.0080337524414063E-3</c:v>
                </c:pt>
                <c:pt idx="22109">
                  <c:v>1.0068416595458984E-3</c:v>
                </c:pt>
                <c:pt idx="22110">
                  <c:v>1.007080078125E-3</c:v>
                </c:pt>
                <c:pt idx="22111">
                  <c:v>1.007080078125E-3</c:v>
                </c:pt>
                <c:pt idx="22112">
                  <c:v>1.0068416595458984E-3</c:v>
                </c:pt>
                <c:pt idx="22113">
                  <c:v>1.007080078125E-3</c:v>
                </c:pt>
                <c:pt idx="22114">
                  <c:v>1.007080078125E-3</c:v>
                </c:pt>
                <c:pt idx="22115">
                  <c:v>1.0068416595458984E-3</c:v>
                </c:pt>
                <c:pt idx="22116">
                  <c:v>1.007080078125E-3</c:v>
                </c:pt>
                <c:pt idx="22117">
                  <c:v>1.007080078125E-3</c:v>
                </c:pt>
                <c:pt idx="22118">
                  <c:v>1.0068416595458984E-3</c:v>
                </c:pt>
                <c:pt idx="22119">
                  <c:v>1.007080078125E-3</c:v>
                </c:pt>
                <c:pt idx="22120">
                  <c:v>1.0080337524414063E-3</c:v>
                </c:pt>
                <c:pt idx="22121">
                  <c:v>1.007080078125E-3</c:v>
                </c:pt>
                <c:pt idx="22122">
                  <c:v>1.0068416595458984E-3</c:v>
                </c:pt>
                <c:pt idx="22123">
                  <c:v>1.007080078125E-3</c:v>
                </c:pt>
                <c:pt idx="22124">
                  <c:v>1.007080078125E-3</c:v>
                </c:pt>
                <c:pt idx="22125">
                  <c:v>1.0068416595458984E-3</c:v>
                </c:pt>
                <c:pt idx="22126">
                  <c:v>1.007080078125E-3</c:v>
                </c:pt>
                <c:pt idx="22127">
                  <c:v>1.007080078125E-3</c:v>
                </c:pt>
                <c:pt idx="22128">
                  <c:v>1.0068416595458984E-3</c:v>
                </c:pt>
                <c:pt idx="22129">
                  <c:v>1.007080078125E-3</c:v>
                </c:pt>
                <c:pt idx="22130">
                  <c:v>1.007080078125E-3</c:v>
                </c:pt>
                <c:pt idx="22131">
                  <c:v>1.0068416595458984E-3</c:v>
                </c:pt>
                <c:pt idx="22132">
                  <c:v>1.007080078125E-3</c:v>
                </c:pt>
                <c:pt idx="22133">
                  <c:v>1.0080337524414063E-3</c:v>
                </c:pt>
                <c:pt idx="22134">
                  <c:v>1.0068416595458984E-3</c:v>
                </c:pt>
                <c:pt idx="22135">
                  <c:v>1.007080078125E-3</c:v>
                </c:pt>
                <c:pt idx="22136">
                  <c:v>1.007080078125E-3</c:v>
                </c:pt>
                <c:pt idx="22137">
                  <c:v>1.0068416595458984E-3</c:v>
                </c:pt>
                <c:pt idx="22138">
                  <c:v>1.007080078125E-3</c:v>
                </c:pt>
                <c:pt idx="22139">
                  <c:v>1.007080078125E-3</c:v>
                </c:pt>
                <c:pt idx="22140">
                  <c:v>1.0068416595458984E-3</c:v>
                </c:pt>
                <c:pt idx="22141">
                  <c:v>1.007080078125E-3</c:v>
                </c:pt>
                <c:pt idx="22142">
                  <c:v>1.007080078125E-3</c:v>
                </c:pt>
                <c:pt idx="22143">
                  <c:v>1.0068416595458984E-3</c:v>
                </c:pt>
                <c:pt idx="22144">
                  <c:v>1.007080078125E-3</c:v>
                </c:pt>
                <c:pt idx="22145">
                  <c:v>1.0080337524414063E-3</c:v>
                </c:pt>
                <c:pt idx="22146">
                  <c:v>1.007080078125E-3</c:v>
                </c:pt>
                <c:pt idx="22147">
                  <c:v>1.0068416595458984E-3</c:v>
                </c:pt>
                <c:pt idx="22148">
                  <c:v>1.007080078125E-3</c:v>
                </c:pt>
                <c:pt idx="22149">
                  <c:v>1.007080078125E-3</c:v>
                </c:pt>
                <c:pt idx="22150">
                  <c:v>1.0068416595458984E-3</c:v>
                </c:pt>
                <c:pt idx="22151">
                  <c:v>1.007080078125E-3</c:v>
                </c:pt>
                <c:pt idx="22152">
                  <c:v>1.007080078125E-3</c:v>
                </c:pt>
                <c:pt idx="22153">
                  <c:v>1.0068416595458984E-3</c:v>
                </c:pt>
                <c:pt idx="22154">
                  <c:v>1.007080078125E-3</c:v>
                </c:pt>
                <c:pt idx="22155">
                  <c:v>1.007080078125E-3</c:v>
                </c:pt>
                <c:pt idx="22156">
                  <c:v>1.0068416595458984E-3</c:v>
                </c:pt>
                <c:pt idx="22157">
                  <c:v>1.007080078125E-3</c:v>
                </c:pt>
                <c:pt idx="22158">
                  <c:v>1.0080337524414063E-3</c:v>
                </c:pt>
                <c:pt idx="22159">
                  <c:v>1.0068416595458984E-3</c:v>
                </c:pt>
                <c:pt idx="22160">
                  <c:v>1.007080078125E-3</c:v>
                </c:pt>
                <c:pt idx="22161">
                  <c:v>1.007080078125E-3</c:v>
                </c:pt>
                <c:pt idx="22162">
                  <c:v>1.0068416595458984E-3</c:v>
                </c:pt>
                <c:pt idx="22163">
                  <c:v>1.007080078125E-3</c:v>
                </c:pt>
                <c:pt idx="22164">
                  <c:v>1.007080078125E-3</c:v>
                </c:pt>
                <c:pt idx="22165">
                  <c:v>1.0068416595458984E-3</c:v>
                </c:pt>
                <c:pt idx="22166">
                  <c:v>1.007080078125E-3</c:v>
                </c:pt>
                <c:pt idx="22167">
                  <c:v>1.007080078125E-3</c:v>
                </c:pt>
                <c:pt idx="22168">
                  <c:v>1.0068416595458984E-3</c:v>
                </c:pt>
                <c:pt idx="22169">
                  <c:v>1.007080078125E-3</c:v>
                </c:pt>
                <c:pt idx="22170">
                  <c:v>1.0080337524414063E-3</c:v>
                </c:pt>
                <c:pt idx="22171">
                  <c:v>1.007080078125E-3</c:v>
                </c:pt>
                <c:pt idx="22172">
                  <c:v>1.0068416595458984E-3</c:v>
                </c:pt>
                <c:pt idx="22173">
                  <c:v>1.007080078125E-3</c:v>
                </c:pt>
                <c:pt idx="22174">
                  <c:v>1.007080078125E-3</c:v>
                </c:pt>
                <c:pt idx="22175">
                  <c:v>1.0068416595458984E-3</c:v>
                </c:pt>
                <c:pt idx="22176">
                  <c:v>1.007080078125E-3</c:v>
                </c:pt>
                <c:pt idx="22177">
                  <c:v>1.007080078125E-3</c:v>
                </c:pt>
                <c:pt idx="22178">
                  <c:v>1.0068416595458984E-3</c:v>
                </c:pt>
                <c:pt idx="22179">
                  <c:v>1.007080078125E-3</c:v>
                </c:pt>
                <c:pt idx="22180">
                  <c:v>1.007080078125E-3</c:v>
                </c:pt>
                <c:pt idx="22181">
                  <c:v>1.0068416595458984E-3</c:v>
                </c:pt>
                <c:pt idx="22182">
                  <c:v>1.007080078125E-3</c:v>
                </c:pt>
                <c:pt idx="22183">
                  <c:v>1.0080337524414063E-3</c:v>
                </c:pt>
                <c:pt idx="22184">
                  <c:v>1.0068416595458984E-3</c:v>
                </c:pt>
                <c:pt idx="22185">
                  <c:v>1.007080078125E-3</c:v>
                </c:pt>
                <c:pt idx="22186">
                  <c:v>1.007080078125E-3</c:v>
                </c:pt>
                <c:pt idx="22187">
                  <c:v>1.0068416595458984E-3</c:v>
                </c:pt>
                <c:pt idx="22188">
                  <c:v>1.007080078125E-3</c:v>
                </c:pt>
                <c:pt idx="22189">
                  <c:v>1.007080078125E-3</c:v>
                </c:pt>
                <c:pt idx="22190">
                  <c:v>1.0068416595458984E-3</c:v>
                </c:pt>
                <c:pt idx="22191">
                  <c:v>1.007080078125E-3</c:v>
                </c:pt>
                <c:pt idx="22192">
                  <c:v>1.007080078125E-3</c:v>
                </c:pt>
                <c:pt idx="22193">
                  <c:v>1.0068416595458984E-3</c:v>
                </c:pt>
                <c:pt idx="22194">
                  <c:v>1.007080078125E-3</c:v>
                </c:pt>
                <c:pt idx="22195">
                  <c:v>1.0080337524414063E-3</c:v>
                </c:pt>
                <c:pt idx="22196">
                  <c:v>1.007080078125E-3</c:v>
                </c:pt>
                <c:pt idx="22197">
                  <c:v>1.0068416595458984E-3</c:v>
                </c:pt>
                <c:pt idx="22198">
                  <c:v>5.0351619720458984E-3</c:v>
                </c:pt>
                <c:pt idx="22199">
                  <c:v>1.0068416595458984E-3</c:v>
                </c:pt>
                <c:pt idx="22200">
                  <c:v>1.007080078125E-3</c:v>
                </c:pt>
                <c:pt idx="22201">
                  <c:v>1.007080078125E-3</c:v>
                </c:pt>
                <c:pt idx="22202">
                  <c:v>1.0068416595458984E-3</c:v>
                </c:pt>
                <c:pt idx="22203">
                  <c:v>1.007080078125E-3</c:v>
                </c:pt>
                <c:pt idx="22204">
                  <c:v>1.0080337524414063E-3</c:v>
                </c:pt>
                <c:pt idx="22205">
                  <c:v>1.0068416595458984E-3</c:v>
                </c:pt>
                <c:pt idx="22206">
                  <c:v>1.007080078125E-3</c:v>
                </c:pt>
                <c:pt idx="22207">
                  <c:v>1.007080078125E-3</c:v>
                </c:pt>
                <c:pt idx="22208">
                  <c:v>1.0068416595458984E-3</c:v>
                </c:pt>
                <c:pt idx="22209">
                  <c:v>1.007080078125E-3</c:v>
                </c:pt>
                <c:pt idx="22210">
                  <c:v>1.007080078125E-3</c:v>
                </c:pt>
                <c:pt idx="22211">
                  <c:v>1.0068416595458984E-3</c:v>
                </c:pt>
                <c:pt idx="22212">
                  <c:v>1.007080078125E-3</c:v>
                </c:pt>
                <c:pt idx="22213">
                  <c:v>1.007080078125E-3</c:v>
                </c:pt>
                <c:pt idx="22214">
                  <c:v>1.0068416595458984E-3</c:v>
                </c:pt>
                <c:pt idx="22215">
                  <c:v>1.007080078125E-3</c:v>
                </c:pt>
                <c:pt idx="22216">
                  <c:v>1.0080337524414063E-3</c:v>
                </c:pt>
                <c:pt idx="22217">
                  <c:v>1.007080078125E-3</c:v>
                </c:pt>
                <c:pt idx="22218">
                  <c:v>1.0068416595458984E-3</c:v>
                </c:pt>
                <c:pt idx="22219">
                  <c:v>1.007080078125E-3</c:v>
                </c:pt>
                <c:pt idx="22220">
                  <c:v>1.007080078125E-3</c:v>
                </c:pt>
                <c:pt idx="22221">
                  <c:v>1.0068416595458984E-3</c:v>
                </c:pt>
                <c:pt idx="22222">
                  <c:v>1.007080078125E-3</c:v>
                </c:pt>
                <c:pt idx="22223">
                  <c:v>1.007080078125E-3</c:v>
                </c:pt>
                <c:pt idx="22224">
                  <c:v>1.0068416595458984E-3</c:v>
                </c:pt>
                <c:pt idx="22225">
                  <c:v>1.007080078125E-3</c:v>
                </c:pt>
                <c:pt idx="22226">
                  <c:v>1.007080078125E-3</c:v>
                </c:pt>
                <c:pt idx="22227">
                  <c:v>1.0068416595458984E-3</c:v>
                </c:pt>
                <c:pt idx="22228">
                  <c:v>1.007080078125E-3</c:v>
                </c:pt>
                <c:pt idx="22229">
                  <c:v>1.0080337524414063E-3</c:v>
                </c:pt>
                <c:pt idx="22230">
                  <c:v>1.0068416595458984E-3</c:v>
                </c:pt>
                <c:pt idx="22231">
                  <c:v>1.007080078125E-3</c:v>
                </c:pt>
                <c:pt idx="22232">
                  <c:v>1.007080078125E-3</c:v>
                </c:pt>
                <c:pt idx="22233">
                  <c:v>1.0068416595458984E-3</c:v>
                </c:pt>
                <c:pt idx="22234">
                  <c:v>1.007080078125E-3</c:v>
                </c:pt>
                <c:pt idx="22235">
                  <c:v>1.007080078125E-3</c:v>
                </c:pt>
                <c:pt idx="22236">
                  <c:v>1.0068416595458984E-3</c:v>
                </c:pt>
                <c:pt idx="22237">
                  <c:v>1.007080078125E-3</c:v>
                </c:pt>
                <c:pt idx="22238">
                  <c:v>1.007080078125E-3</c:v>
                </c:pt>
                <c:pt idx="22239">
                  <c:v>1.0068416595458984E-3</c:v>
                </c:pt>
                <c:pt idx="22240">
                  <c:v>1.007080078125E-3</c:v>
                </c:pt>
                <c:pt idx="22241">
                  <c:v>1.0080337524414063E-3</c:v>
                </c:pt>
                <c:pt idx="22242">
                  <c:v>1.007080078125E-3</c:v>
                </c:pt>
                <c:pt idx="22243">
                  <c:v>1.0068416595458984E-3</c:v>
                </c:pt>
                <c:pt idx="22244">
                  <c:v>1.007080078125E-3</c:v>
                </c:pt>
                <c:pt idx="22245">
                  <c:v>1.007080078125E-3</c:v>
                </c:pt>
                <c:pt idx="22246">
                  <c:v>1.0068416595458984E-3</c:v>
                </c:pt>
                <c:pt idx="22247">
                  <c:v>1.007080078125E-3</c:v>
                </c:pt>
                <c:pt idx="22248">
                  <c:v>1.007080078125E-3</c:v>
                </c:pt>
                <c:pt idx="22249">
                  <c:v>1.0068416595458984E-3</c:v>
                </c:pt>
                <c:pt idx="22250">
                  <c:v>1.007080078125E-3</c:v>
                </c:pt>
                <c:pt idx="22251">
                  <c:v>1.007080078125E-3</c:v>
                </c:pt>
                <c:pt idx="22252">
                  <c:v>1.0068416595458984E-3</c:v>
                </c:pt>
                <c:pt idx="22253">
                  <c:v>1.007080078125E-3</c:v>
                </c:pt>
                <c:pt idx="22254">
                  <c:v>1.0080337524414063E-3</c:v>
                </c:pt>
                <c:pt idx="22255">
                  <c:v>1.0068416595458984E-3</c:v>
                </c:pt>
                <c:pt idx="22256">
                  <c:v>1.007080078125E-3</c:v>
                </c:pt>
                <c:pt idx="22257">
                  <c:v>1.007080078125E-3</c:v>
                </c:pt>
                <c:pt idx="22258">
                  <c:v>1.0068416595458984E-3</c:v>
                </c:pt>
                <c:pt idx="22259">
                  <c:v>1.007080078125E-3</c:v>
                </c:pt>
                <c:pt idx="22260">
                  <c:v>1.007080078125E-3</c:v>
                </c:pt>
                <c:pt idx="22261">
                  <c:v>1.0068416595458984E-3</c:v>
                </c:pt>
                <c:pt idx="22262">
                  <c:v>1.007080078125E-3</c:v>
                </c:pt>
                <c:pt idx="22263">
                  <c:v>1.007080078125E-3</c:v>
                </c:pt>
                <c:pt idx="22264">
                  <c:v>1.0068416595458984E-3</c:v>
                </c:pt>
                <c:pt idx="22265">
                  <c:v>1.007080078125E-3</c:v>
                </c:pt>
                <c:pt idx="22266">
                  <c:v>1.0080337524414063E-3</c:v>
                </c:pt>
                <c:pt idx="22267">
                  <c:v>1.007080078125E-3</c:v>
                </c:pt>
                <c:pt idx="22268">
                  <c:v>1.0068416595458984E-3</c:v>
                </c:pt>
                <c:pt idx="22269">
                  <c:v>1.007080078125E-3</c:v>
                </c:pt>
                <c:pt idx="22270">
                  <c:v>1.007080078125E-3</c:v>
                </c:pt>
                <c:pt idx="22271">
                  <c:v>1.0068416595458984E-3</c:v>
                </c:pt>
                <c:pt idx="22272">
                  <c:v>1.007080078125E-3</c:v>
                </c:pt>
                <c:pt idx="22273">
                  <c:v>1.007080078125E-3</c:v>
                </c:pt>
                <c:pt idx="22274">
                  <c:v>1.0068416595458984E-3</c:v>
                </c:pt>
                <c:pt idx="22275">
                  <c:v>1.007080078125E-3</c:v>
                </c:pt>
                <c:pt idx="22276">
                  <c:v>1.007080078125E-3</c:v>
                </c:pt>
                <c:pt idx="22277">
                  <c:v>1.0068416595458984E-3</c:v>
                </c:pt>
                <c:pt idx="22278">
                  <c:v>1.0080337524414063E-3</c:v>
                </c:pt>
                <c:pt idx="22279">
                  <c:v>1.007080078125E-3</c:v>
                </c:pt>
                <c:pt idx="22280">
                  <c:v>1.0068416595458984E-3</c:v>
                </c:pt>
                <c:pt idx="22281">
                  <c:v>1.007080078125E-3</c:v>
                </c:pt>
                <c:pt idx="22282">
                  <c:v>1.007080078125E-3</c:v>
                </c:pt>
                <c:pt idx="22283">
                  <c:v>1.0068416595458984E-3</c:v>
                </c:pt>
                <c:pt idx="22284">
                  <c:v>1.007080078125E-3</c:v>
                </c:pt>
                <c:pt idx="22285">
                  <c:v>1.007080078125E-3</c:v>
                </c:pt>
                <c:pt idx="22286">
                  <c:v>1.0068416595458984E-3</c:v>
                </c:pt>
                <c:pt idx="22287">
                  <c:v>1.007080078125E-3</c:v>
                </c:pt>
                <c:pt idx="22288">
                  <c:v>1.007080078125E-3</c:v>
                </c:pt>
                <c:pt idx="22289">
                  <c:v>1.0068416595458984E-3</c:v>
                </c:pt>
                <c:pt idx="22290">
                  <c:v>1.007080078125E-3</c:v>
                </c:pt>
                <c:pt idx="22291">
                  <c:v>1.0080337524414063E-3</c:v>
                </c:pt>
                <c:pt idx="22292">
                  <c:v>1.007080078125E-3</c:v>
                </c:pt>
                <c:pt idx="22293">
                  <c:v>1.0068416595458984E-3</c:v>
                </c:pt>
                <c:pt idx="22294">
                  <c:v>1.007080078125E-3</c:v>
                </c:pt>
                <c:pt idx="22295">
                  <c:v>1.007080078125E-3</c:v>
                </c:pt>
                <c:pt idx="22296">
                  <c:v>1.0068416595458984E-3</c:v>
                </c:pt>
                <c:pt idx="22297">
                  <c:v>1.007080078125E-3</c:v>
                </c:pt>
                <c:pt idx="22298">
                  <c:v>1.007080078125E-3</c:v>
                </c:pt>
                <c:pt idx="22299">
                  <c:v>1.0068416595458984E-3</c:v>
                </c:pt>
                <c:pt idx="22300">
                  <c:v>1.007080078125E-3</c:v>
                </c:pt>
                <c:pt idx="22301">
                  <c:v>1.007080078125E-3</c:v>
                </c:pt>
                <c:pt idx="22302">
                  <c:v>1.0068416595458984E-3</c:v>
                </c:pt>
                <c:pt idx="22303">
                  <c:v>1.0080337524414063E-3</c:v>
                </c:pt>
                <c:pt idx="22304">
                  <c:v>1.007080078125E-3</c:v>
                </c:pt>
                <c:pt idx="22305">
                  <c:v>1.0068416595458984E-3</c:v>
                </c:pt>
                <c:pt idx="22306">
                  <c:v>1.007080078125E-3</c:v>
                </c:pt>
                <c:pt idx="22307">
                  <c:v>1.007080078125E-3</c:v>
                </c:pt>
                <c:pt idx="22308">
                  <c:v>1.0068416595458984E-3</c:v>
                </c:pt>
                <c:pt idx="22309">
                  <c:v>1.007080078125E-3</c:v>
                </c:pt>
                <c:pt idx="22310">
                  <c:v>1.007080078125E-3</c:v>
                </c:pt>
                <c:pt idx="22311">
                  <c:v>1.0068416595458984E-3</c:v>
                </c:pt>
                <c:pt idx="22312">
                  <c:v>1.007080078125E-3</c:v>
                </c:pt>
                <c:pt idx="22313">
                  <c:v>1.007080078125E-3</c:v>
                </c:pt>
                <c:pt idx="22314">
                  <c:v>1.0068416595458984E-3</c:v>
                </c:pt>
                <c:pt idx="22315">
                  <c:v>1.007080078125E-3</c:v>
                </c:pt>
                <c:pt idx="22316">
                  <c:v>1.0080337524414063E-3</c:v>
                </c:pt>
                <c:pt idx="22317">
                  <c:v>1.007080078125E-3</c:v>
                </c:pt>
                <c:pt idx="22318">
                  <c:v>1.0068416595458984E-3</c:v>
                </c:pt>
                <c:pt idx="22319">
                  <c:v>1.007080078125E-3</c:v>
                </c:pt>
                <c:pt idx="22320">
                  <c:v>1.007080078125E-3</c:v>
                </c:pt>
                <c:pt idx="22321">
                  <c:v>1.0068416595458984E-3</c:v>
                </c:pt>
                <c:pt idx="22322">
                  <c:v>1.007080078125E-3</c:v>
                </c:pt>
                <c:pt idx="22323">
                  <c:v>1.007080078125E-3</c:v>
                </c:pt>
                <c:pt idx="22324">
                  <c:v>1.0068416595458984E-3</c:v>
                </c:pt>
                <c:pt idx="22325">
                  <c:v>1.007080078125E-3</c:v>
                </c:pt>
                <c:pt idx="22326">
                  <c:v>1.007080078125E-3</c:v>
                </c:pt>
                <c:pt idx="22327">
                  <c:v>1.0068416595458984E-3</c:v>
                </c:pt>
                <c:pt idx="22328">
                  <c:v>1.0080337524414063E-3</c:v>
                </c:pt>
                <c:pt idx="22329">
                  <c:v>1.007080078125E-3</c:v>
                </c:pt>
                <c:pt idx="22330">
                  <c:v>1.0068416595458984E-3</c:v>
                </c:pt>
                <c:pt idx="22331">
                  <c:v>1.007080078125E-3</c:v>
                </c:pt>
                <c:pt idx="22332">
                  <c:v>1.007080078125E-3</c:v>
                </c:pt>
                <c:pt idx="22333">
                  <c:v>1.0068416595458984E-3</c:v>
                </c:pt>
                <c:pt idx="22334">
                  <c:v>1.007080078125E-3</c:v>
                </c:pt>
                <c:pt idx="22335">
                  <c:v>1.007080078125E-3</c:v>
                </c:pt>
                <c:pt idx="22336">
                  <c:v>1.0068416595458984E-3</c:v>
                </c:pt>
                <c:pt idx="22337">
                  <c:v>1.007080078125E-3</c:v>
                </c:pt>
                <c:pt idx="22338">
                  <c:v>1.007080078125E-3</c:v>
                </c:pt>
                <c:pt idx="22339">
                  <c:v>1.0068416595458984E-3</c:v>
                </c:pt>
                <c:pt idx="22340">
                  <c:v>1.007080078125E-3</c:v>
                </c:pt>
                <c:pt idx="22341">
                  <c:v>1.0080337524414063E-3</c:v>
                </c:pt>
                <c:pt idx="22342">
                  <c:v>1.007080078125E-3</c:v>
                </c:pt>
                <c:pt idx="22343">
                  <c:v>1.0068416595458984E-3</c:v>
                </c:pt>
                <c:pt idx="22344">
                  <c:v>1.007080078125E-3</c:v>
                </c:pt>
                <c:pt idx="22345">
                  <c:v>1.007080078125E-3</c:v>
                </c:pt>
                <c:pt idx="22346">
                  <c:v>1.0068416595458984E-3</c:v>
                </c:pt>
                <c:pt idx="22347">
                  <c:v>1.007080078125E-3</c:v>
                </c:pt>
                <c:pt idx="22348">
                  <c:v>1.007080078125E-3</c:v>
                </c:pt>
                <c:pt idx="22349">
                  <c:v>1.0068416595458984E-3</c:v>
                </c:pt>
                <c:pt idx="22350">
                  <c:v>1.007080078125E-3</c:v>
                </c:pt>
                <c:pt idx="22351">
                  <c:v>1.007080078125E-3</c:v>
                </c:pt>
                <c:pt idx="22352">
                  <c:v>1.0068416595458984E-3</c:v>
                </c:pt>
                <c:pt idx="22353">
                  <c:v>1.0080337524414063E-3</c:v>
                </c:pt>
                <c:pt idx="22354">
                  <c:v>1.007080078125E-3</c:v>
                </c:pt>
                <c:pt idx="22355">
                  <c:v>1.0068416595458984E-3</c:v>
                </c:pt>
                <c:pt idx="22356">
                  <c:v>1.007080078125E-3</c:v>
                </c:pt>
                <c:pt idx="22357">
                  <c:v>1.007080078125E-3</c:v>
                </c:pt>
                <c:pt idx="22358">
                  <c:v>1.0068416595458984E-3</c:v>
                </c:pt>
                <c:pt idx="22359">
                  <c:v>1.007080078125E-3</c:v>
                </c:pt>
                <c:pt idx="22360">
                  <c:v>1.007080078125E-3</c:v>
                </c:pt>
                <c:pt idx="22361">
                  <c:v>1.0068416595458984E-3</c:v>
                </c:pt>
                <c:pt idx="22362">
                  <c:v>1.007080078125E-3</c:v>
                </c:pt>
                <c:pt idx="22363">
                  <c:v>1.007080078125E-3</c:v>
                </c:pt>
                <c:pt idx="22364">
                  <c:v>1.0068416595458984E-3</c:v>
                </c:pt>
                <c:pt idx="22365">
                  <c:v>1.007080078125E-3</c:v>
                </c:pt>
                <c:pt idx="22366">
                  <c:v>1.0080337524414063E-3</c:v>
                </c:pt>
                <c:pt idx="22367">
                  <c:v>1.007080078125E-3</c:v>
                </c:pt>
                <c:pt idx="22368">
                  <c:v>1.0068416595458984E-3</c:v>
                </c:pt>
                <c:pt idx="22369">
                  <c:v>1.007080078125E-3</c:v>
                </c:pt>
                <c:pt idx="22370">
                  <c:v>1.007080078125E-3</c:v>
                </c:pt>
                <c:pt idx="22371">
                  <c:v>1.0068416595458984E-3</c:v>
                </c:pt>
                <c:pt idx="22372">
                  <c:v>1.007080078125E-3</c:v>
                </c:pt>
                <c:pt idx="22373">
                  <c:v>1.007080078125E-3</c:v>
                </c:pt>
                <c:pt idx="22374">
                  <c:v>1.0068416595458984E-3</c:v>
                </c:pt>
                <c:pt idx="22375">
                  <c:v>1.007080078125E-3</c:v>
                </c:pt>
                <c:pt idx="22376">
                  <c:v>1.007080078125E-3</c:v>
                </c:pt>
                <c:pt idx="22377">
                  <c:v>1.0068416595458984E-3</c:v>
                </c:pt>
                <c:pt idx="22378">
                  <c:v>1.0080337524414063E-3</c:v>
                </c:pt>
                <c:pt idx="22379">
                  <c:v>1.007080078125E-3</c:v>
                </c:pt>
                <c:pt idx="22380">
                  <c:v>1.0068416595458984E-3</c:v>
                </c:pt>
                <c:pt idx="22381">
                  <c:v>1.007080078125E-3</c:v>
                </c:pt>
                <c:pt idx="22382">
                  <c:v>1.007080078125E-3</c:v>
                </c:pt>
                <c:pt idx="22383">
                  <c:v>1.0068416595458984E-3</c:v>
                </c:pt>
                <c:pt idx="22384">
                  <c:v>1.007080078125E-3</c:v>
                </c:pt>
                <c:pt idx="22385">
                  <c:v>1.007080078125E-3</c:v>
                </c:pt>
                <c:pt idx="22386">
                  <c:v>1.0068416595458984E-3</c:v>
                </c:pt>
                <c:pt idx="22387">
                  <c:v>1.007080078125E-3</c:v>
                </c:pt>
                <c:pt idx="22388">
                  <c:v>1.007080078125E-3</c:v>
                </c:pt>
                <c:pt idx="22389">
                  <c:v>1.0068416595458984E-3</c:v>
                </c:pt>
                <c:pt idx="22390">
                  <c:v>1.007080078125E-3</c:v>
                </c:pt>
                <c:pt idx="22391">
                  <c:v>1.0080337524414063E-3</c:v>
                </c:pt>
                <c:pt idx="22392">
                  <c:v>1.007080078125E-3</c:v>
                </c:pt>
                <c:pt idx="22393">
                  <c:v>1.0068416595458984E-3</c:v>
                </c:pt>
                <c:pt idx="22394">
                  <c:v>1.007080078125E-3</c:v>
                </c:pt>
                <c:pt idx="22395">
                  <c:v>1.007080078125E-3</c:v>
                </c:pt>
                <c:pt idx="22396">
                  <c:v>1.0068416595458984E-3</c:v>
                </c:pt>
                <c:pt idx="22397">
                  <c:v>1.007080078125E-3</c:v>
                </c:pt>
                <c:pt idx="22398">
                  <c:v>1.007080078125E-3</c:v>
                </c:pt>
                <c:pt idx="22399">
                  <c:v>1.0068416595458984E-3</c:v>
                </c:pt>
                <c:pt idx="22400">
                  <c:v>1.007080078125E-3</c:v>
                </c:pt>
                <c:pt idx="22401">
                  <c:v>1.007080078125E-3</c:v>
                </c:pt>
                <c:pt idx="22402">
                  <c:v>1.0068416595458984E-3</c:v>
                </c:pt>
                <c:pt idx="22403">
                  <c:v>1.0080337524414063E-3</c:v>
                </c:pt>
                <c:pt idx="22404">
                  <c:v>1.007080078125E-3</c:v>
                </c:pt>
                <c:pt idx="22405">
                  <c:v>1.0068416595458984E-3</c:v>
                </c:pt>
                <c:pt idx="22406">
                  <c:v>1.007080078125E-3</c:v>
                </c:pt>
                <c:pt idx="22407">
                  <c:v>1.007080078125E-3</c:v>
                </c:pt>
                <c:pt idx="22408">
                  <c:v>1.0068416595458984E-3</c:v>
                </c:pt>
                <c:pt idx="22409">
                  <c:v>1.007080078125E-3</c:v>
                </c:pt>
                <c:pt idx="22410">
                  <c:v>1.007080078125E-3</c:v>
                </c:pt>
                <c:pt idx="22411">
                  <c:v>1.0068416595458984E-3</c:v>
                </c:pt>
                <c:pt idx="22412">
                  <c:v>1.007080078125E-3</c:v>
                </c:pt>
                <c:pt idx="22413">
                  <c:v>1.007080078125E-3</c:v>
                </c:pt>
                <c:pt idx="22414">
                  <c:v>1.0068416595458984E-3</c:v>
                </c:pt>
                <c:pt idx="22415">
                  <c:v>1.007080078125E-3</c:v>
                </c:pt>
                <c:pt idx="22416">
                  <c:v>1.0080337524414063E-3</c:v>
                </c:pt>
                <c:pt idx="22417">
                  <c:v>1.007080078125E-3</c:v>
                </c:pt>
                <c:pt idx="22418">
                  <c:v>1.0068416595458984E-3</c:v>
                </c:pt>
                <c:pt idx="22419">
                  <c:v>1.007080078125E-3</c:v>
                </c:pt>
                <c:pt idx="22420">
                  <c:v>1.007080078125E-3</c:v>
                </c:pt>
                <c:pt idx="22421">
                  <c:v>1.0068416595458984E-3</c:v>
                </c:pt>
                <c:pt idx="22422">
                  <c:v>1.007080078125E-3</c:v>
                </c:pt>
                <c:pt idx="22423">
                  <c:v>1.007080078125E-3</c:v>
                </c:pt>
                <c:pt idx="22424">
                  <c:v>1.0068416595458984E-3</c:v>
                </c:pt>
                <c:pt idx="22425">
                  <c:v>1.007080078125E-3</c:v>
                </c:pt>
                <c:pt idx="22426">
                  <c:v>1.007080078125E-3</c:v>
                </c:pt>
                <c:pt idx="22427">
                  <c:v>1.0068416595458984E-3</c:v>
                </c:pt>
                <c:pt idx="22428">
                  <c:v>1.0080337524414063E-3</c:v>
                </c:pt>
                <c:pt idx="22429">
                  <c:v>1.007080078125E-3</c:v>
                </c:pt>
                <c:pt idx="22430">
                  <c:v>1.0068416595458984E-3</c:v>
                </c:pt>
                <c:pt idx="22431">
                  <c:v>1.007080078125E-3</c:v>
                </c:pt>
                <c:pt idx="22432">
                  <c:v>1.007080078125E-3</c:v>
                </c:pt>
                <c:pt idx="22433">
                  <c:v>1.0068416595458984E-3</c:v>
                </c:pt>
                <c:pt idx="22434">
                  <c:v>1.007080078125E-3</c:v>
                </c:pt>
                <c:pt idx="22435">
                  <c:v>1.007080078125E-3</c:v>
                </c:pt>
                <c:pt idx="22436">
                  <c:v>1.0068416595458984E-3</c:v>
                </c:pt>
                <c:pt idx="22437">
                  <c:v>1.007080078125E-3</c:v>
                </c:pt>
                <c:pt idx="22438">
                  <c:v>1.007080078125E-3</c:v>
                </c:pt>
                <c:pt idx="22439">
                  <c:v>1.0068416595458984E-3</c:v>
                </c:pt>
                <c:pt idx="22440">
                  <c:v>1.007080078125E-3</c:v>
                </c:pt>
                <c:pt idx="22441">
                  <c:v>5.0361156463623047E-3</c:v>
                </c:pt>
                <c:pt idx="22442">
                  <c:v>1.0068416595458984E-3</c:v>
                </c:pt>
                <c:pt idx="22443">
                  <c:v>1.007080078125E-3</c:v>
                </c:pt>
                <c:pt idx="22444">
                  <c:v>1.007080078125E-3</c:v>
                </c:pt>
                <c:pt idx="22445">
                  <c:v>1.0068416595458984E-3</c:v>
                </c:pt>
                <c:pt idx="22446">
                  <c:v>1.007080078125E-3</c:v>
                </c:pt>
                <c:pt idx="22447">
                  <c:v>1.007080078125E-3</c:v>
                </c:pt>
                <c:pt idx="22448">
                  <c:v>1.0068416595458984E-3</c:v>
                </c:pt>
                <c:pt idx="22449">
                  <c:v>1.0080337524414063E-3</c:v>
                </c:pt>
                <c:pt idx="22450">
                  <c:v>1.007080078125E-3</c:v>
                </c:pt>
                <c:pt idx="22451">
                  <c:v>1.0068416595458984E-3</c:v>
                </c:pt>
                <c:pt idx="22452">
                  <c:v>1.007080078125E-3</c:v>
                </c:pt>
                <c:pt idx="22453">
                  <c:v>1.007080078125E-3</c:v>
                </c:pt>
                <c:pt idx="22454">
                  <c:v>1.0068416595458984E-3</c:v>
                </c:pt>
                <c:pt idx="22455">
                  <c:v>1.007080078125E-3</c:v>
                </c:pt>
                <c:pt idx="22456">
                  <c:v>1.007080078125E-3</c:v>
                </c:pt>
                <c:pt idx="22457">
                  <c:v>1.0068416595458984E-3</c:v>
                </c:pt>
                <c:pt idx="22458">
                  <c:v>1.007080078125E-3</c:v>
                </c:pt>
                <c:pt idx="22459">
                  <c:v>1.007080078125E-3</c:v>
                </c:pt>
                <c:pt idx="22460">
                  <c:v>1.0068416595458984E-3</c:v>
                </c:pt>
                <c:pt idx="22461">
                  <c:v>1.007080078125E-3</c:v>
                </c:pt>
                <c:pt idx="22462">
                  <c:v>1.0080337524414063E-3</c:v>
                </c:pt>
                <c:pt idx="22463">
                  <c:v>1.007080078125E-3</c:v>
                </c:pt>
                <c:pt idx="22464">
                  <c:v>1.0068416595458984E-3</c:v>
                </c:pt>
                <c:pt idx="22465">
                  <c:v>1.007080078125E-3</c:v>
                </c:pt>
                <c:pt idx="22466">
                  <c:v>1.007080078125E-3</c:v>
                </c:pt>
                <c:pt idx="22467">
                  <c:v>1.0068416595458984E-3</c:v>
                </c:pt>
                <c:pt idx="22468">
                  <c:v>1.007080078125E-3</c:v>
                </c:pt>
                <c:pt idx="22469">
                  <c:v>1.007080078125E-3</c:v>
                </c:pt>
                <c:pt idx="22470">
                  <c:v>1.0068416595458984E-3</c:v>
                </c:pt>
                <c:pt idx="22471">
                  <c:v>1.007080078125E-3</c:v>
                </c:pt>
                <c:pt idx="22472">
                  <c:v>1.007080078125E-3</c:v>
                </c:pt>
                <c:pt idx="22473">
                  <c:v>1.0068416595458984E-3</c:v>
                </c:pt>
                <c:pt idx="22474">
                  <c:v>1.0080337524414063E-3</c:v>
                </c:pt>
                <c:pt idx="22475">
                  <c:v>1.007080078125E-3</c:v>
                </c:pt>
                <c:pt idx="22476">
                  <c:v>1.0068416595458984E-3</c:v>
                </c:pt>
                <c:pt idx="22477">
                  <c:v>1.007080078125E-3</c:v>
                </c:pt>
                <c:pt idx="22478">
                  <c:v>1.007080078125E-3</c:v>
                </c:pt>
                <c:pt idx="22479">
                  <c:v>1.0068416595458984E-3</c:v>
                </c:pt>
                <c:pt idx="22480">
                  <c:v>1.007080078125E-3</c:v>
                </c:pt>
                <c:pt idx="22481">
                  <c:v>1.007080078125E-3</c:v>
                </c:pt>
                <c:pt idx="22482">
                  <c:v>1.0068416595458984E-3</c:v>
                </c:pt>
                <c:pt idx="22483">
                  <c:v>1.007080078125E-3</c:v>
                </c:pt>
                <c:pt idx="22484">
                  <c:v>1.007080078125E-3</c:v>
                </c:pt>
                <c:pt idx="22485">
                  <c:v>1.0068416595458984E-3</c:v>
                </c:pt>
                <c:pt idx="22486">
                  <c:v>1.007080078125E-3</c:v>
                </c:pt>
                <c:pt idx="22487">
                  <c:v>1.0080337524414063E-3</c:v>
                </c:pt>
                <c:pt idx="22488">
                  <c:v>1.007080078125E-3</c:v>
                </c:pt>
                <c:pt idx="22489">
                  <c:v>1.0068416595458984E-3</c:v>
                </c:pt>
                <c:pt idx="22490">
                  <c:v>1.007080078125E-3</c:v>
                </c:pt>
                <c:pt idx="22491">
                  <c:v>1.007080078125E-3</c:v>
                </c:pt>
                <c:pt idx="22492">
                  <c:v>1.0068416595458984E-3</c:v>
                </c:pt>
                <c:pt idx="22493">
                  <c:v>1.007080078125E-3</c:v>
                </c:pt>
                <c:pt idx="22494">
                  <c:v>1.007080078125E-3</c:v>
                </c:pt>
                <c:pt idx="22495">
                  <c:v>1.0068416595458984E-3</c:v>
                </c:pt>
                <c:pt idx="22496">
                  <c:v>1.007080078125E-3</c:v>
                </c:pt>
                <c:pt idx="22497">
                  <c:v>1.0068416595458984E-3</c:v>
                </c:pt>
                <c:pt idx="22498">
                  <c:v>1.007080078125E-3</c:v>
                </c:pt>
                <c:pt idx="22499">
                  <c:v>1.0080337524414063E-3</c:v>
                </c:pt>
                <c:pt idx="22500">
                  <c:v>1.007080078125E-3</c:v>
                </c:pt>
                <c:pt idx="22501">
                  <c:v>1.0068416595458984E-3</c:v>
                </c:pt>
                <c:pt idx="22502">
                  <c:v>1.007080078125E-3</c:v>
                </c:pt>
                <c:pt idx="22503">
                  <c:v>1.007080078125E-3</c:v>
                </c:pt>
                <c:pt idx="22504">
                  <c:v>1.0068416595458984E-3</c:v>
                </c:pt>
                <c:pt idx="22505">
                  <c:v>1.007080078125E-3</c:v>
                </c:pt>
                <c:pt idx="22506">
                  <c:v>1.007080078125E-3</c:v>
                </c:pt>
                <c:pt idx="22507">
                  <c:v>1.0068416595458984E-3</c:v>
                </c:pt>
                <c:pt idx="22508">
                  <c:v>1.007080078125E-3</c:v>
                </c:pt>
                <c:pt idx="22509">
                  <c:v>1.007080078125E-3</c:v>
                </c:pt>
                <c:pt idx="22510">
                  <c:v>1.0068416595458984E-3</c:v>
                </c:pt>
                <c:pt idx="22511">
                  <c:v>1.007080078125E-3</c:v>
                </c:pt>
                <c:pt idx="22512">
                  <c:v>1.0080337524414063E-3</c:v>
                </c:pt>
                <c:pt idx="22513">
                  <c:v>1.007080078125E-3</c:v>
                </c:pt>
                <c:pt idx="22514">
                  <c:v>1.0068416595458984E-3</c:v>
                </c:pt>
                <c:pt idx="22515">
                  <c:v>1.007080078125E-3</c:v>
                </c:pt>
                <c:pt idx="22516">
                  <c:v>1.007080078125E-3</c:v>
                </c:pt>
                <c:pt idx="22517">
                  <c:v>1.0068416595458984E-3</c:v>
                </c:pt>
                <c:pt idx="22518">
                  <c:v>1.007080078125E-3</c:v>
                </c:pt>
                <c:pt idx="22519">
                  <c:v>1.0068416595458984E-3</c:v>
                </c:pt>
                <c:pt idx="22520">
                  <c:v>1.007080078125E-3</c:v>
                </c:pt>
                <c:pt idx="22521">
                  <c:v>1.007080078125E-3</c:v>
                </c:pt>
                <c:pt idx="22522">
                  <c:v>1.0068416595458984E-3</c:v>
                </c:pt>
                <c:pt idx="22523">
                  <c:v>1.007080078125E-3</c:v>
                </c:pt>
                <c:pt idx="22524">
                  <c:v>1.0080337524414063E-3</c:v>
                </c:pt>
                <c:pt idx="22525">
                  <c:v>1.007080078125E-3</c:v>
                </c:pt>
                <c:pt idx="22526">
                  <c:v>1.0068416595458984E-3</c:v>
                </c:pt>
                <c:pt idx="22527">
                  <c:v>1.007080078125E-3</c:v>
                </c:pt>
                <c:pt idx="22528">
                  <c:v>1.007080078125E-3</c:v>
                </c:pt>
                <c:pt idx="22529">
                  <c:v>1.0068416595458984E-3</c:v>
                </c:pt>
                <c:pt idx="22530">
                  <c:v>1.007080078125E-3</c:v>
                </c:pt>
                <c:pt idx="22531">
                  <c:v>1.007080078125E-3</c:v>
                </c:pt>
                <c:pt idx="22532">
                  <c:v>1.0068416595458984E-3</c:v>
                </c:pt>
                <c:pt idx="22533">
                  <c:v>1.007080078125E-3</c:v>
                </c:pt>
                <c:pt idx="22534">
                  <c:v>1.007080078125E-3</c:v>
                </c:pt>
                <c:pt idx="22535">
                  <c:v>1.0068416595458984E-3</c:v>
                </c:pt>
                <c:pt idx="22536">
                  <c:v>1.007080078125E-3</c:v>
                </c:pt>
                <c:pt idx="22537">
                  <c:v>1.0080337524414063E-3</c:v>
                </c:pt>
                <c:pt idx="22538">
                  <c:v>1.007080078125E-3</c:v>
                </c:pt>
                <c:pt idx="22539">
                  <c:v>1.0068416595458984E-3</c:v>
                </c:pt>
                <c:pt idx="22540">
                  <c:v>1.007080078125E-3</c:v>
                </c:pt>
                <c:pt idx="22541">
                  <c:v>1.0068416595458984E-3</c:v>
                </c:pt>
                <c:pt idx="22542">
                  <c:v>1.007080078125E-3</c:v>
                </c:pt>
                <c:pt idx="22543">
                  <c:v>1.007080078125E-3</c:v>
                </c:pt>
                <c:pt idx="22544">
                  <c:v>1.0068416595458984E-3</c:v>
                </c:pt>
                <c:pt idx="22545">
                  <c:v>1.007080078125E-3</c:v>
                </c:pt>
                <c:pt idx="22546">
                  <c:v>1.007080078125E-3</c:v>
                </c:pt>
                <c:pt idx="22547">
                  <c:v>1.0068416595458984E-3</c:v>
                </c:pt>
                <c:pt idx="22548">
                  <c:v>1.007080078125E-3</c:v>
                </c:pt>
                <c:pt idx="22549">
                  <c:v>1.0080337524414063E-3</c:v>
                </c:pt>
                <c:pt idx="22550">
                  <c:v>1.007080078125E-3</c:v>
                </c:pt>
                <c:pt idx="22551">
                  <c:v>1.0068416595458984E-3</c:v>
                </c:pt>
                <c:pt idx="22552">
                  <c:v>1.007080078125E-3</c:v>
                </c:pt>
                <c:pt idx="22553">
                  <c:v>1.007080078125E-3</c:v>
                </c:pt>
                <c:pt idx="22554">
                  <c:v>1.0068416595458984E-3</c:v>
                </c:pt>
                <c:pt idx="22555">
                  <c:v>1.007080078125E-3</c:v>
                </c:pt>
                <c:pt idx="22556">
                  <c:v>1.007080078125E-3</c:v>
                </c:pt>
                <c:pt idx="22557">
                  <c:v>1.0068416595458984E-3</c:v>
                </c:pt>
                <c:pt idx="22558">
                  <c:v>1.007080078125E-3</c:v>
                </c:pt>
                <c:pt idx="22559">
                  <c:v>1.007080078125E-3</c:v>
                </c:pt>
                <c:pt idx="22560">
                  <c:v>1.0068416595458984E-3</c:v>
                </c:pt>
                <c:pt idx="22561">
                  <c:v>1.007080078125E-3</c:v>
                </c:pt>
                <c:pt idx="22562">
                  <c:v>1.0080337524414063E-3</c:v>
                </c:pt>
                <c:pt idx="22563">
                  <c:v>1.0068416595458984E-3</c:v>
                </c:pt>
                <c:pt idx="22564">
                  <c:v>1.007080078125E-3</c:v>
                </c:pt>
                <c:pt idx="22565">
                  <c:v>1.007080078125E-3</c:v>
                </c:pt>
                <c:pt idx="22566">
                  <c:v>1.0068416595458984E-3</c:v>
                </c:pt>
                <c:pt idx="22567">
                  <c:v>1.007080078125E-3</c:v>
                </c:pt>
                <c:pt idx="22568">
                  <c:v>1.007080078125E-3</c:v>
                </c:pt>
                <c:pt idx="22569">
                  <c:v>1.0068416595458984E-3</c:v>
                </c:pt>
                <c:pt idx="22570">
                  <c:v>1.007080078125E-3</c:v>
                </c:pt>
                <c:pt idx="22571">
                  <c:v>1.007080078125E-3</c:v>
                </c:pt>
                <c:pt idx="22572">
                  <c:v>1.0068416595458984E-3</c:v>
                </c:pt>
                <c:pt idx="22573">
                  <c:v>1.007080078125E-3</c:v>
                </c:pt>
                <c:pt idx="22574">
                  <c:v>1.0080337524414063E-3</c:v>
                </c:pt>
                <c:pt idx="22575">
                  <c:v>1.007080078125E-3</c:v>
                </c:pt>
                <c:pt idx="22576">
                  <c:v>1.0068416595458984E-3</c:v>
                </c:pt>
                <c:pt idx="22577">
                  <c:v>1.007080078125E-3</c:v>
                </c:pt>
                <c:pt idx="22578">
                  <c:v>1.007080078125E-3</c:v>
                </c:pt>
                <c:pt idx="22579">
                  <c:v>1.0068416595458984E-3</c:v>
                </c:pt>
                <c:pt idx="22580">
                  <c:v>1.007080078125E-3</c:v>
                </c:pt>
                <c:pt idx="22581">
                  <c:v>1.007080078125E-3</c:v>
                </c:pt>
                <c:pt idx="22582">
                  <c:v>1.0068416595458984E-3</c:v>
                </c:pt>
                <c:pt idx="22583">
                  <c:v>1.007080078125E-3</c:v>
                </c:pt>
                <c:pt idx="22584">
                  <c:v>1.007080078125E-3</c:v>
                </c:pt>
                <c:pt idx="22585">
                  <c:v>1.0068416595458984E-3</c:v>
                </c:pt>
                <c:pt idx="22586">
                  <c:v>1.007080078125E-3</c:v>
                </c:pt>
                <c:pt idx="22587">
                  <c:v>1.0080337524414063E-3</c:v>
                </c:pt>
                <c:pt idx="22588">
                  <c:v>1.0068416595458984E-3</c:v>
                </c:pt>
                <c:pt idx="22589">
                  <c:v>1.007080078125E-3</c:v>
                </c:pt>
                <c:pt idx="22590">
                  <c:v>1.007080078125E-3</c:v>
                </c:pt>
                <c:pt idx="22591">
                  <c:v>1.0068416595458984E-3</c:v>
                </c:pt>
                <c:pt idx="22592">
                  <c:v>1.007080078125E-3</c:v>
                </c:pt>
                <c:pt idx="22593">
                  <c:v>1.007080078125E-3</c:v>
                </c:pt>
                <c:pt idx="22594">
                  <c:v>1.0068416595458984E-3</c:v>
                </c:pt>
                <c:pt idx="22595">
                  <c:v>1.007080078125E-3</c:v>
                </c:pt>
                <c:pt idx="22596">
                  <c:v>1.007080078125E-3</c:v>
                </c:pt>
                <c:pt idx="22597">
                  <c:v>1.0068416595458984E-3</c:v>
                </c:pt>
                <c:pt idx="22598">
                  <c:v>1.007080078125E-3</c:v>
                </c:pt>
                <c:pt idx="22599">
                  <c:v>1.0080337524414063E-3</c:v>
                </c:pt>
                <c:pt idx="22600">
                  <c:v>1.007080078125E-3</c:v>
                </c:pt>
                <c:pt idx="22601">
                  <c:v>1.0068416595458984E-3</c:v>
                </c:pt>
                <c:pt idx="22602">
                  <c:v>1.007080078125E-3</c:v>
                </c:pt>
                <c:pt idx="22603">
                  <c:v>1.007080078125E-3</c:v>
                </c:pt>
                <c:pt idx="22604">
                  <c:v>1.0068416595458984E-3</c:v>
                </c:pt>
                <c:pt idx="22605">
                  <c:v>1.007080078125E-3</c:v>
                </c:pt>
                <c:pt idx="22606">
                  <c:v>1.007080078125E-3</c:v>
                </c:pt>
                <c:pt idx="22607">
                  <c:v>1.0068416595458984E-3</c:v>
                </c:pt>
                <c:pt idx="22608">
                  <c:v>1.007080078125E-3</c:v>
                </c:pt>
                <c:pt idx="22609">
                  <c:v>1.007080078125E-3</c:v>
                </c:pt>
                <c:pt idx="22610">
                  <c:v>1.0068416595458984E-3</c:v>
                </c:pt>
                <c:pt idx="22611">
                  <c:v>1.007080078125E-3</c:v>
                </c:pt>
                <c:pt idx="22612">
                  <c:v>1.0080337524414063E-3</c:v>
                </c:pt>
                <c:pt idx="22613">
                  <c:v>1.0068416595458984E-3</c:v>
                </c:pt>
                <c:pt idx="22614">
                  <c:v>1.007080078125E-3</c:v>
                </c:pt>
                <c:pt idx="22615">
                  <c:v>1.007080078125E-3</c:v>
                </c:pt>
                <c:pt idx="22616">
                  <c:v>1.0068416595458984E-3</c:v>
                </c:pt>
                <c:pt idx="22617">
                  <c:v>1.007080078125E-3</c:v>
                </c:pt>
                <c:pt idx="22618">
                  <c:v>1.007080078125E-3</c:v>
                </c:pt>
                <c:pt idx="22619">
                  <c:v>1.0068416595458984E-3</c:v>
                </c:pt>
                <c:pt idx="22620">
                  <c:v>1.007080078125E-3</c:v>
                </c:pt>
                <c:pt idx="22621">
                  <c:v>1.007080078125E-3</c:v>
                </c:pt>
                <c:pt idx="22622">
                  <c:v>1.0068416595458984E-3</c:v>
                </c:pt>
                <c:pt idx="22623">
                  <c:v>1.007080078125E-3</c:v>
                </c:pt>
                <c:pt idx="22624">
                  <c:v>1.0080337524414063E-3</c:v>
                </c:pt>
                <c:pt idx="22625">
                  <c:v>1.007080078125E-3</c:v>
                </c:pt>
                <c:pt idx="22626">
                  <c:v>1.0068416595458984E-3</c:v>
                </c:pt>
                <c:pt idx="22627">
                  <c:v>1.007080078125E-3</c:v>
                </c:pt>
                <c:pt idx="22628">
                  <c:v>1.007080078125E-3</c:v>
                </c:pt>
                <c:pt idx="22629">
                  <c:v>1.0068416595458984E-3</c:v>
                </c:pt>
                <c:pt idx="22630">
                  <c:v>1.007080078125E-3</c:v>
                </c:pt>
                <c:pt idx="22631">
                  <c:v>1.007080078125E-3</c:v>
                </c:pt>
                <c:pt idx="22632">
                  <c:v>1.0068416595458984E-3</c:v>
                </c:pt>
                <c:pt idx="22633">
                  <c:v>1.007080078125E-3</c:v>
                </c:pt>
                <c:pt idx="22634">
                  <c:v>1.007080078125E-3</c:v>
                </c:pt>
                <c:pt idx="22635">
                  <c:v>1.0068416595458984E-3</c:v>
                </c:pt>
                <c:pt idx="22636">
                  <c:v>1.007080078125E-3</c:v>
                </c:pt>
                <c:pt idx="22637">
                  <c:v>1.0080337524414063E-3</c:v>
                </c:pt>
                <c:pt idx="22638">
                  <c:v>1.0068416595458984E-3</c:v>
                </c:pt>
                <c:pt idx="22639">
                  <c:v>1.007080078125E-3</c:v>
                </c:pt>
                <c:pt idx="22640">
                  <c:v>1.007080078125E-3</c:v>
                </c:pt>
                <c:pt idx="22641">
                  <c:v>1.0068416595458984E-3</c:v>
                </c:pt>
                <c:pt idx="22642">
                  <c:v>1.007080078125E-3</c:v>
                </c:pt>
                <c:pt idx="22643">
                  <c:v>1.007080078125E-3</c:v>
                </c:pt>
                <c:pt idx="22644">
                  <c:v>1.0068416595458984E-3</c:v>
                </c:pt>
                <c:pt idx="22645">
                  <c:v>1.007080078125E-3</c:v>
                </c:pt>
                <c:pt idx="22646">
                  <c:v>1.007080078125E-3</c:v>
                </c:pt>
                <c:pt idx="22647">
                  <c:v>1.0068416595458984E-3</c:v>
                </c:pt>
                <c:pt idx="22648">
                  <c:v>1.007080078125E-3</c:v>
                </c:pt>
                <c:pt idx="22649">
                  <c:v>1.0080337524414063E-3</c:v>
                </c:pt>
                <c:pt idx="22650">
                  <c:v>1.007080078125E-3</c:v>
                </c:pt>
                <c:pt idx="22651">
                  <c:v>1.0068416595458984E-3</c:v>
                </c:pt>
                <c:pt idx="22652">
                  <c:v>1.007080078125E-3</c:v>
                </c:pt>
                <c:pt idx="22653">
                  <c:v>1.007080078125E-3</c:v>
                </c:pt>
                <c:pt idx="22654">
                  <c:v>1.0068416595458984E-3</c:v>
                </c:pt>
                <c:pt idx="22655">
                  <c:v>1.007080078125E-3</c:v>
                </c:pt>
                <c:pt idx="22656">
                  <c:v>1.007080078125E-3</c:v>
                </c:pt>
                <c:pt idx="22657">
                  <c:v>1.0068416595458984E-3</c:v>
                </c:pt>
                <c:pt idx="22658">
                  <c:v>1.007080078125E-3</c:v>
                </c:pt>
                <c:pt idx="22659">
                  <c:v>1.007080078125E-3</c:v>
                </c:pt>
                <c:pt idx="22660">
                  <c:v>1.0068416595458984E-3</c:v>
                </c:pt>
                <c:pt idx="22661">
                  <c:v>1.007080078125E-3</c:v>
                </c:pt>
                <c:pt idx="22662">
                  <c:v>1.0080337524414063E-3</c:v>
                </c:pt>
                <c:pt idx="22663">
                  <c:v>1.0068416595458984E-3</c:v>
                </c:pt>
                <c:pt idx="22664">
                  <c:v>1.007080078125E-3</c:v>
                </c:pt>
                <c:pt idx="22665">
                  <c:v>1.007080078125E-3</c:v>
                </c:pt>
                <c:pt idx="22666">
                  <c:v>1.0068416595458984E-3</c:v>
                </c:pt>
                <c:pt idx="22667">
                  <c:v>1.007080078125E-3</c:v>
                </c:pt>
                <c:pt idx="22668">
                  <c:v>1.007080078125E-3</c:v>
                </c:pt>
                <c:pt idx="22669">
                  <c:v>1.0068416595458984E-3</c:v>
                </c:pt>
                <c:pt idx="22670">
                  <c:v>1.007080078125E-3</c:v>
                </c:pt>
                <c:pt idx="22671">
                  <c:v>1.007080078125E-3</c:v>
                </c:pt>
                <c:pt idx="22672">
                  <c:v>1.0068416595458984E-3</c:v>
                </c:pt>
                <c:pt idx="22673">
                  <c:v>1.007080078125E-3</c:v>
                </c:pt>
                <c:pt idx="22674">
                  <c:v>1.0080337524414063E-3</c:v>
                </c:pt>
                <c:pt idx="22675">
                  <c:v>1.007080078125E-3</c:v>
                </c:pt>
                <c:pt idx="22676">
                  <c:v>1.0068416595458984E-3</c:v>
                </c:pt>
                <c:pt idx="22677">
                  <c:v>1.007080078125E-3</c:v>
                </c:pt>
                <c:pt idx="22678">
                  <c:v>1.007080078125E-3</c:v>
                </c:pt>
                <c:pt idx="22679">
                  <c:v>1.0068416595458984E-3</c:v>
                </c:pt>
                <c:pt idx="22680">
                  <c:v>1.007080078125E-3</c:v>
                </c:pt>
                <c:pt idx="22681">
                  <c:v>1.007080078125E-3</c:v>
                </c:pt>
                <c:pt idx="22682">
                  <c:v>1.0068416595458984E-3</c:v>
                </c:pt>
                <c:pt idx="22683">
                  <c:v>1.007080078125E-3</c:v>
                </c:pt>
                <c:pt idx="22684">
                  <c:v>1.007080078125E-3</c:v>
                </c:pt>
                <c:pt idx="22685">
                  <c:v>1.0068416595458984E-3</c:v>
                </c:pt>
                <c:pt idx="22686">
                  <c:v>1.007080078125E-3</c:v>
                </c:pt>
                <c:pt idx="22687">
                  <c:v>1.0080337524414063E-3</c:v>
                </c:pt>
                <c:pt idx="22688">
                  <c:v>1.0068416595458984E-3</c:v>
                </c:pt>
                <c:pt idx="22689">
                  <c:v>1.007080078125E-3</c:v>
                </c:pt>
                <c:pt idx="22690">
                  <c:v>1.007080078125E-3</c:v>
                </c:pt>
                <c:pt idx="22691">
                  <c:v>1.0068416595458984E-3</c:v>
                </c:pt>
                <c:pt idx="22692">
                  <c:v>1.007080078125E-3</c:v>
                </c:pt>
                <c:pt idx="22693">
                  <c:v>1.007080078125E-3</c:v>
                </c:pt>
                <c:pt idx="22694">
                  <c:v>1.0068416595458984E-3</c:v>
                </c:pt>
                <c:pt idx="22695">
                  <c:v>1.007080078125E-3</c:v>
                </c:pt>
                <c:pt idx="22696">
                  <c:v>1.007080078125E-3</c:v>
                </c:pt>
                <c:pt idx="22697">
                  <c:v>1.0068416595458984E-3</c:v>
                </c:pt>
                <c:pt idx="22698">
                  <c:v>1.007080078125E-3</c:v>
                </c:pt>
                <c:pt idx="22699">
                  <c:v>1.0080337524414063E-3</c:v>
                </c:pt>
                <c:pt idx="22700">
                  <c:v>1.007080078125E-3</c:v>
                </c:pt>
                <c:pt idx="22701">
                  <c:v>1.0068416595458984E-3</c:v>
                </c:pt>
                <c:pt idx="22702">
                  <c:v>1.007080078125E-3</c:v>
                </c:pt>
                <c:pt idx="22703">
                  <c:v>1.007080078125E-3</c:v>
                </c:pt>
                <c:pt idx="22704">
                  <c:v>1.0068416595458984E-3</c:v>
                </c:pt>
                <c:pt idx="22705">
                  <c:v>1.007080078125E-3</c:v>
                </c:pt>
                <c:pt idx="22706">
                  <c:v>1.007080078125E-3</c:v>
                </c:pt>
                <c:pt idx="22707">
                  <c:v>1.0068416595458984E-3</c:v>
                </c:pt>
                <c:pt idx="22708">
                  <c:v>1.007080078125E-3</c:v>
                </c:pt>
                <c:pt idx="22709">
                  <c:v>1.007080078125E-3</c:v>
                </c:pt>
                <c:pt idx="22710">
                  <c:v>1.0068416595458984E-3</c:v>
                </c:pt>
                <c:pt idx="22711">
                  <c:v>1.007080078125E-3</c:v>
                </c:pt>
                <c:pt idx="22712">
                  <c:v>1.0080337524414063E-3</c:v>
                </c:pt>
                <c:pt idx="22713">
                  <c:v>1.0068416595458984E-3</c:v>
                </c:pt>
                <c:pt idx="22714">
                  <c:v>1.007080078125E-3</c:v>
                </c:pt>
                <c:pt idx="22715">
                  <c:v>1.007080078125E-3</c:v>
                </c:pt>
                <c:pt idx="22716">
                  <c:v>1.0068416595458984E-3</c:v>
                </c:pt>
                <c:pt idx="22717">
                  <c:v>1.007080078125E-3</c:v>
                </c:pt>
                <c:pt idx="22718">
                  <c:v>1.007080078125E-3</c:v>
                </c:pt>
                <c:pt idx="22719">
                  <c:v>1.0068416595458984E-3</c:v>
                </c:pt>
                <c:pt idx="22720">
                  <c:v>1.007080078125E-3</c:v>
                </c:pt>
                <c:pt idx="22721">
                  <c:v>1.007080078125E-3</c:v>
                </c:pt>
                <c:pt idx="22722">
                  <c:v>1.0068416595458984E-3</c:v>
                </c:pt>
                <c:pt idx="22723">
                  <c:v>1.007080078125E-3</c:v>
                </c:pt>
                <c:pt idx="22724">
                  <c:v>1.0080337524414063E-3</c:v>
                </c:pt>
                <c:pt idx="22725">
                  <c:v>1.007080078125E-3</c:v>
                </c:pt>
                <c:pt idx="22726">
                  <c:v>1.0068416595458984E-3</c:v>
                </c:pt>
                <c:pt idx="22727">
                  <c:v>1.007080078125E-3</c:v>
                </c:pt>
                <c:pt idx="22728">
                  <c:v>1.007080078125E-3</c:v>
                </c:pt>
                <c:pt idx="22729">
                  <c:v>1.0068416595458984E-3</c:v>
                </c:pt>
                <c:pt idx="22730">
                  <c:v>1.007080078125E-3</c:v>
                </c:pt>
                <c:pt idx="22731">
                  <c:v>1.007080078125E-3</c:v>
                </c:pt>
                <c:pt idx="22732">
                  <c:v>1.0068416595458984E-3</c:v>
                </c:pt>
                <c:pt idx="22733">
                  <c:v>1.007080078125E-3</c:v>
                </c:pt>
                <c:pt idx="22734">
                  <c:v>1.007080078125E-3</c:v>
                </c:pt>
                <c:pt idx="22735">
                  <c:v>1.0068416595458984E-3</c:v>
                </c:pt>
                <c:pt idx="22736">
                  <c:v>1.007080078125E-3</c:v>
                </c:pt>
                <c:pt idx="22737">
                  <c:v>2.0148754119873047E-3</c:v>
                </c:pt>
                <c:pt idx="22738">
                  <c:v>1.007080078125E-3</c:v>
                </c:pt>
                <c:pt idx="22739">
                  <c:v>1.007080078125E-3</c:v>
                </c:pt>
                <c:pt idx="22740">
                  <c:v>1.0068416595458984E-3</c:v>
                </c:pt>
                <c:pt idx="22741">
                  <c:v>1.007080078125E-3</c:v>
                </c:pt>
                <c:pt idx="22742">
                  <c:v>1.007080078125E-3</c:v>
                </c:pt>
                <c:pt idx="22743">
                  <c:v>1.0068416595458984E-3</c:v>
                </c:pt>
                <c:pt idx="22744">
                  <c:v>1.007080078125E-3</c:v>
                </c:pt>
                <c:pt idx="22745">
                  <c:v>1.007080078125E-3</c:v>
                </c:pt>
                <c:pt idx="22746">
                  <c:v>1.0068416595458984E-3</c:v>
                </c:pt>
                <c:pt idx="22747">
                  <c:v>1.007080078125E-3</c:v>
                </c:pt>
                <c:pt idx="22748">
                  <c:v>1.0080337524414063E-3</c:v>
                </c:pt>
                <c:pt idx="22749">
                  <c:v>1.007080078125E-3</c:v>
                </c:pt>
                <c:pt idx="22750">
                  <c:v>1.0068416595458984E-3</c:v>
                </c:pt>
                <c:pt idx="22751">
                  <c:v>1.007080078125E-3</c:v>
                </c:pt>
                <c:pt idx="22752">
                  <c:v>1.007080078125E-3</c:v>
                </c:pt>
                <c:pt idx="22753">
                  <c:v>1.0068416595458984E-3</c:v>
                </c:pt>
                <c:pt idx="22754">
                  <c:v>1.007080078125E-3</c:v>
                </c:pt>
                <c:pt idx="22755">
                  <c:v>1.007080078125E-3</c:v>
                </c:pt>
                <c:pt idx="22756">
                  <c:v>1.0068416595458984E-3</c:v>
                </c:pt>
                <c:pt idx="22757">
                  <c:v>1.007080078125E-3</c:v>
                </c:pt>
                <c:pt idx="22758">
                  <c:v>1.007080078125E-3</c:v>
                </c:pt>
                <c:pt idx="22759">
                  <c:v>1.0068416595458984E-3</c:v>
                </c:pt>
                <c:pt idx="22760">
                  <c:v>1.007080078125E-3</c:v>
                </c:pt>
                <c:pt idx="22761">
                  <c:v>1.0080337524414063E-3</c:v>
                </c:pt>
                <c:pt idx="22762">
                  <c:v>1.0068416595458984E-3</c:v>
                </c:pt>
                <c:pt idx="22763">
                  <c:v>1.007080078125E-3</c:v>
                </c:pt>
                <c:pt idx="22764">
                  <c:v>1.007080078125E-3</c:v>
                </c:pt>
                <c:pt idx="22765">
                  <c:v>1.0068416595458984E-3</c:v>
                </c:pt>
                <c:pt idx="22766">
                  <c:v>1.007080078125E-3</c:v>
                </c:pt>
                <c:pt idx="22767">
                  <c:v>1.007080078125E-3</c:v>
                </c:pt>
                <c:pt idx="22768">
                  <c:v>1.0068416595458984E-3</c:v>
                </c:pt>
                <c:pt idx="22769">
                  <c:v>1.007080078125E-3</c:v>
                </c:pt>
                <c:pt idx="22770">
                  <c:v>1.007080078125E-3</c:v>
                </c:pt>
                <c:pt idx="22771">
                  <c:v>1.0068416595458984E-3</c:v>
                </c:pt>
                <c:pt idx="22772">
                  <c:v>1.007080078125E-3</c:v>
                </c:pt>
                <c:pt idx="22773">
                  <c:v>1.0080337524414063E-3</c:v>
                </c:pt>
                <c:pt idx="22774">
                  <c:v>1.007080078125E-3</c:v>
                </c:pt>
                <c:pt idx="22775">
                  <c:v>1.0068416595458984E-3</c:v>
                </c:pt>
                <c:pt idx="22776">
                  <c:v>1.007080078125E-3</c:v>
                </c:pt>
                <c:pt idx="22777">
                  <c:v>1.007080078125E-3</c:v>
                </c:pt>
                <c:pt idx="22778">
                  <c:v>1.0068416595458984E-3</c:v>
                </c:pt>
                <c:pt idx="22779">
                  <c:v>1.007080078125E-3</c:v>
                </c:pt>
                <c:pt idx="22780">
                  <c:v>1.007080078125E-3</c:v>
                </c:pt>
                <c:pt idx="22781">
                  <c:v>1.0068416595458984E-3</c:v>
                </c:pt>
                <c:pt idx="22782">
                  <c:v>1.007080078125E-3</c:v>
                </c:pt>
                <c:pt idx="22783">
                  <c:v>1.007080078125E-3</c:v>
                </c:pt>
                <c:pt idx="22784">
                  <c:v>1.0068416595458984E-3</c:v>
                </c:pt>
                <c:pt idx="22785">
                  <c:v>1.0080337524414063E-3</c:v>
                </c:pt>
                <c:pt idx="22786">
                  <c:v>1.007080078125E-3</c:v>
                </c:pt>
                <c:pt idx="22787">
                  <c:v>1.0068416595458984E-3</c:v>
                </c:pt>
                <c:pt idx="22788">
                  <c:v>1.007080078125E-3</c:v>
                </c:pt>
                <c:pt idx="22789">
                  <c:v>1.007080078125E-3</c:v>
                </c:pt>
                <c:pt idx="22790">
                  <c:v>1.0068416595458984E-3</c:v>
                </c:pt>
                <c:pt idx="22791">
                  <c:v>1.007080078125E-3</c:v>
                </c:pt>
                <c:pt idx="22792">
                  <c:v>1.007080078125E-3</c:v>
                </c:pt>
                <c:pt idx="22793">
                  <c:v>1.0068416595458984E-3</c:v>
                </c:pt>
                <c:pt idx="22794">
                  <c:v>1.007080078125E-3</c:v>
                </c:pt>
                <c:pt idx="22795">
                  <c:v>1.007080078125E-3</c:v>
                </c:pt>
                <c:pt idx="22796">
                  <c:v>1.0068416595458984E-3</c:v>
                </c:pt>
                <c:pt idx="22797">
                  <c:v>1.007080078125E-3</c:v>
                </c:pt>
                <c:pt idx="22798">
                  <c:v>1.0080337524414063E-3</c:v>
                </c:pt>
                <c:pt idx="22799">
                  <c:v>1.007080078125E-3</c:v>
                </c:pt>
                <c:pt idx="22800">
                  <c:v>1.0068416595458984E-3</c:v>
                </c:pt>
                <c:pt idx="22801">
                  <c:v>1.007080078125E-3</c:v>
                </c:pt>
                <c:pt idx="22802">
                  <c:v>1.007080078125E-3</c:v>
                </c:pt>
                <c:pt idx="22803">
                  <c:v>1.0068416595458984E-3</c:v>
                </c:pt>
                <c:pt idx="22804">
                  <c:v>1.007080078125E-3</c:v>
                </c:pt>
                <c:pt idx="22805">
                  <c:v>1.007080078125E-3</c:v>
                </c:pt>
                <c:pt idx="22806">
                  <c:v>1.0068416595458984E-3</c:v>
                </c:pt>
                <c:pt idx="22807">
                  <c:v>1.007080078125E-3</c:v>
                </c:pt>
                <c:pt idx="22808">
                  <c:v>1.007080078125E-3</c:v>
                </c:pt>
                <c:pt idx="22809">
                  <c:v>1.0068416595458984E-3</c:v>
                </c:pt>
                <c:pt idx="22810">
                  <c:v>1.0080337524414063E-3</c:v>
                </c:pt>
                <c:pt idx="22811">
                  <c:v>8.0559253692626953E-3</c:v>
                </c:pt>
                <c:pt idx="22812">
                  <c:v>1.007080078125E-3</c:v>
                </c:pt>
                <c:pt idx="22813">
                  <c:v>1.007080078125E-3</c:v>
                </c:pt>
                <c:pt idx="22814">
                  <c:v>1.0068416595458984E-3</c:v>
                </c:pt>
                <c:pt idx="22815">
                  <c:v>1.007080078125E-3</c:v>
                </c:pt>
                <c:pt idx="22816">
                  <c:v>1.0080337524414063E-3</c:v>
                </c:pt>
                <c:pt idx="22817">
                  <c:v>1.007080078125E-3</c:v>
                </c:pt>
                <c:pt idx="22818">
                  <c:v>1.0068416595458984E-3</c:v>
                </c:pt>
                <c:pt idx="22819">
                  <c:v>1.007080078125E-3</c:v>
                </c:pt>
                <c:pt idx="22820">
                  <c:v>1.007080078125E-3</c:v>
                </c:pt>
                <c:pt idx="22821">
                  <c:v>1.0068416595458984E-3</c:v>
                </c:pt>
                <c:pt idx="22822">
                  <c:v>1.007080078125E-3</c:v>
                </c:pt>
                <c:pt idx="22823">
                  <c:v>1.007080078125E-3</c:v>
                </c:pt>
                <c:pt idx="22824">
                  <c:v>1.0068416595458984E-3</c:v>
                </c:pt>
                <c:pt idx="22825">
                  <c:v>1.007080078125E-3</c:v>
                </c:pt>
                <c:pt idx="22826">
                  <c:v>1.007080078125E-3</c:v>
                </c:pt>
                <c:pt idx="22827">
                  <c:v>1.0068416595458984E-3</c:v>
                </c:pt>
                <c:pt idx="22828">
                  <c:v>1.0080337524414063E-3</c:v>
                </c:pt>
                <c:pt idx="22829">
                  <c:v>8.0559253692626953E-3</c:v>
                </c:pt>
                <c:pt idx="22830">
                  <c:v>1.007080078125E-3</c:v>
                </c:pt>
                <c:pt idx="22831">
                  <c:v>1.007080078125E-3</c:v>
                </c:pt>
                <c:pt idx="22832">
                  <c:v>1.0068416595458984E-3</c:v>
                </c:pt>
                <c:pt idx="22833">
                  <c:v>1.007080078125E-3</c:v>
                </c:pt>
                <c:pt idx="22834">
                  <c:v>1.0080337524414063E-3</c:v>
                </c:pt>
                <c:pt idx="22835">
                  <c:v>1.007080078125E-3</c:v>
                </c:pt>
                <c:pt idx="22836">
                  <c:v>3.9275884628295898E-2</c:v>
                </c:pt>
                <c:pt idx="22837">
                  <c:v>1.007080078125E-3</c:v>
                </c:pt>
                <c:pt idx="22838">
                  <c:v>1.0068416595458984E-3</c:v>
                </c:pt>
                <c:pt idx="22839">
                  <c:v>1.007080078125E-3</c:v>
                </c:pt>
                <c:pt idx="22840">
                  <c:v>1.007080078125E-3</c:v>
                </c:pt>
                <c:pt idx="22841">
                  <c:v>1.0068416595458984E-3</c:v>
                </c:pt>
                <c:pt idx="22842">
                  <c:v>1.007080078125E-3</c:v>
                </c:pt>
                <c:pt idx="22843">
                  <c:v>1.007080078125E-3</c:v>
                </c:pt>
                <c:pt idx="22844">
                  <c:v>1.0068416595458984E-3</c:v>
                </c:pt>
                <c:pt idx="22845">
                  <c:v>1.007080078125E-3</c:v>
                </c:pt>
                <c:pt idx="22846">
                  <c:v>1.0080337524414063E-3</c:v>
                </c:pt>
                <c:pt idx="22847">
                  <c:v>1.007080078125E-3</c:v>
                </c:pt>
                <c:pt idx="22848">
                  <c:v>1.0068416595458984E-3</c:v>
                </c:pt>
                <c:pt idx="22849">
                  <c:v>1.007080078125E-3</c:v>
                </c:pt>
                <c:pt idx="22850">
                  <c:v>1.007080078125E-3</c:v>
                </c:pt>
                <c:pt idx="22851">
                  <c:v>1.0068416595458984E-3</c:v>
                </c:pt>
                <c:pt idx="22852">
                  <c:v>1.007080078125E-3</c:v>
                </c:pt>
                <c:pt idx="22853">
                  <c:v>1.007080078125E-3</c:v>
                </c:pt>
                <c:pt idx="22854">
                  <c:v>1.0068416595458984E-3</c:v>
                </c:pt>
                <c:pt idx="22855">
                  <c:v>1.007080078125E-3</c:v>
                </c:pt>
                <c:pt idx="22856">
                  <c:v>1.007080078125E-3</c:v>
                </c:pt>
                <c:pt idx="22857">
                  <c:v>1.0068416595458984E-3</c:v>
                </c:pt>
                <c:pt idx="22858">
                  <c:v>1.0080337524414063E-3</c:v>
                </c:pt>
                <c:pt idx="22859">
                  <c:v>1.007080078125E-3</c:v>
                </c:pt>
                <c:pt idx="22860">
                  <c:v>1.0068416595458984E-3</c:v>
                </c:pt>
                <c:pt idx="22861">
                  <c:v>1.007080078125E-3</c:v>
                </c:pt>
                <c:pt idx="22862">
                  <c:v>1.007080078125E-3</c:v>
                </c:pt>
                <c:pt idx="22863">
                  <c:v>1.0068416595458984E-3</c:v>
                </c:pt>
                <c:pt idx="22864">
                  <c:v>1.007080078125E-3</c:v>
                </c:pt>
                <c:pt idx="22865">
                  <c:v>1.007080078125E-3</c:v>
                </c:pt>
                <c:pt idx="22866">
                  <c:v>1.0068416595458984E-3</c:v>
                </c:pt>
                <c:pt idx="22867">
                  <c:v>1.007080078125E-3</c:v>
                </c:pt>
                <c:pt idx="22868">
                  <c:v>1.007080078125E-3</c:v>
                </c:pt>
                <c:pt idx="22869">
                  <c:v>1.0068416595458984E-3</c:v>
                </c:pt>
                <c:pt idx="22870">
                  <c:v>1.007080078125E-3</c:v>
                </c:pt>
                <c:pt idx="22871">
                  <c:v>1.0080337524414063E-3</c:v>
                </c:pt>
                <c:pt idx="22872">
                  <c:v>1.007080078125E-3</c:v>
                </c:pt>
                <c:pt idx="22873">
                  <c:v>1.0068416595458984E-3</c:v>
                </c:pt>
                <c:pt idx="22874">
                  <c:v>1.007080078125E-3</c:v>
                </c:pt>
                <c:pt idx="22875">
                  <c:v>1.007080078125E-3</c:v>
                </c:pt>
                <c:pt idx="22876">
                  <c:v>7.0488452911376953E-3</c:v>
                </c:pt>
                <c:pt idx="22877">
                  <c:v>1.0080337524414063E-3</c:v>
                </c:pt>
                <c:pt idx="22878">
                  <c:v>1.007080078125E-3</c:v>
                </c:pt>
                <c:pt idx="22879">
                  <c:v>1.0068416595458984E-3</c:v>
                </c:pt>
                <c:pt idx="22880">
                  <c:v>1.007080078125E-3</c:v>
                </c:pt>
                <c:pt idx="22881">
                  <c:v>1.007080078125E-3</c:v>
                </c:pt>
                <c:pt idx="22882">
                  <c:v>1.0068416595458984E-3</c:v>
                </c:pt>
                <c:pt idx="22883">
                  <c:v>1.007080078125E-3</c:v>
                </c:pt>
                <c:pt idx="22884">
                  <c:v>1.007080078125E-3</c:v>
                </c:pt>
                <c:pt idx="22885">
                  <c:v>1.0068416595458984E-3</c:v>
                </c:pt>
                <c:pt idx="22886">
                  <c:v>1.007080078125E-3</c:v>
                </c:pt>
                <c:pt idx="22887">
                  <c:v>1.007080078125E-3</c:v>
                </c:pt>
                <c:pt idx="22888">
                  <c:v>1.0068416595458984E-3</c:v>
                </c:pt>
                <c:pt idx="22889">
                  <c:v>1.007080078125E-3</c:v>
                </c:pt>
                <c:pt idx="22890">
                  <c:v>1.0080337524414063E-3</c:v>
                </c:pt>
                <c:pt idx="22891">
                  <c:v>1.007080078125E-3</c:v>
                </c:pt>
                <c:pt idx="22892">
                  <c:v>1.0068416595458984E-3</c:v>
                </c:pt>
                <c:pt idx="22893">
                  <c:v>1.007080078125E-3</c:v>
                </c:pt>
                <c:pt idx="22894">
                  <c:v>1.007080078125E-3</c:v>
                </c:pt>
                <c:pt idx="22895">
                  <c:v>1.0068416595458984E-3</c:v>
                </c:pt>
                <c:pt idx="22896">
                  <c:v>1.007080078125E-3</c:v>
                </c:pt>
                <c:pt idx="22897">
                  <c:v>1.007080078125E-3</c:v>
                </c:pt>
                <c:pt idx="22898">
                  <c:v>1.0068416595458984E-3</c:v>
                </c:pt>
                <c:pt idx="22899">
                  <c:v>1.007080078125E-3</c:v>
                </c:pt>
                <c:pt idx="22900">
                  <c:v>1.007080078125E-3</c:v>
                </c:pt>
                <c:pt idx="22901">
                  <c:v>1.0068416595458984E-3</c:v>
                </c:pt>
                <c:pt idx="22902">
                  <c:v>1.0080337524414063E-3</c:v>
                </c:pt>
                <c:pt idx="22903">
                  <c:v>1.007080078125E-3</c:v>
                </c:pt>
                <c:pt idx="22904">
                  <c:v>1.0068416595458984E-3</c:v>
                </c:pt>
                <c:pt idx="22905">
                  <c:v>1.007080078125E-3</c:v>
                </c:pt>
                <c:pt idx="22906">
                  <c:v>1.007080078125E-3</c:v>
                </c:pt>
                <c:pt idx="22907">
                  <c:v>1.0068416595458984E-3</c:v>
                </c:pt>
                <c:pt idx="22908">
                  <c:v>1.007080078125E-3</c:v>
                </c:pt>
                <c:pt idx="22909">
                  <c:v>1.007080078125E-3</c:v>
                </c:pt>
                <c:pt idx="22910">
                  <c:v>1.0068416595458984E-3</c:v>
                </c:pt>
                <c:pt idx="22911">
                  <c:v>1.007080078125E-3</c:v>
                </c:pt>
                <c:pt idx="22912">
                  <c:v>1.007080078125E-3</c:v>
                </c:pt>
                <c:pt idx="22913">
                  <c:v>1.0068416595458984E-3</c:v>
                </c:pt>
                <c:pt idx="22914">
                  <c:v>1.007080078125E-3</c:v>
                </c:pt>
                <c:pt idx="22915">
                  <c:v>1.0080337524414063E-3</c:v>
                </c:pt>
                <c:pt idx="22916">
                  <c:v>1.007080078125E-3</c:v>
                </c:pt>
                <c:pt idx="22917">
                  <c:v>1.0068416595458984E-3</c:v>
                </c:pt>
                <c:pt idx="22918">
                  <c:v>1.007080078125E-3</c:v>
                </c:pt>
                <c:pt idx="22919">
                  <c:v>1.007080078125E-3</c:v>
                </c:pt>
                <c:pt idx="22920">
                  <c:v>1.0068416595458984E-3</c:v>
                </c:pt>
                <c:pt idx="22921">
                  <c:v>1.007080078125E-3</c:v>
                </c:pt>
                <c:pt idx="22922">
                  <c:v>1.007080078125E-3</c:v>
                </c:pt>
                <c:pt idx="22923">
                  <c:v>1.0068416595458984E-3</c:v>
                </c:pt>
                <c:pt idx="22924">
                  <c:v>1.007080078125E-3</c:v>
                </c:pt>
                <c:pt idx="22925">
                  <c:v>1.007080078125E-3</c:v>
                </c:pt>
                <c:pt idx="22926">
                  <c:v>1.0068416595458984E-3</c:v>
                </c:pt>
                <c:pt idx="22927">
                  <c:v>1.0080337524414063E-3</c:v>
                </c:pt>
                <c:pt idx="22928">
                  <c:v>1.007080078125E-3</c:v>
                </c:pt>
                <c:pt idx="22929">
                  <c:v>1.0068416595458984E-3</c:v>
                </c:pt>
                <c:pt idx="22930">
                  <c:v>1.007080078125E-3</c:v>
                </c:pt>
                <c:pt idx="22931">
                  <c:v>1.007080078125E-3</c:v>
                </c:pt>
                <c:pt idx="22932">
                  <c:v>1.0068416595458984E-3</c:v>
                </c:pt>
                <c:pt idx="22933">
                  <c:v>1.007080078125E-3</c:v>
                </c:pt>
                <c:pt idx="22934">
                  <c:v>1.007080078125E-3</c:v>
                </c:pt>
                <c:pt idx="22935">
                  <c:v>1.0068416595458984E-3</c:v>
                </c:pt>
                <c:pt idx="22936">
                  <c:v>1.007080078125E-3</c:v>
                </c:pt>
                <c:pt idx="22937">
                  <c:v>1.007080078125E-3</c:v>
                </c:pt>
                <c:pt idx="22938">
                  <c:v>1.0068416595458984E-3</c:v>
                </c:pt>
                <c:pt idx="22939">
                  <c:v>1.007080078125E-3</c:v>
                </c:pt>
                <c:pt idx="22940">
                  <c:v>1.0080337524414063E-3</c:v>
                </c:pt>
                <c:pt idx="22941">
                  <c:v>1.007080078125E-3</c:v>
                </c:pt>
                <c:pt idx="22942">
                  <c:v>1.0068416595458984E-3</c:v>
                </c:pt>
                <c:pt idx="22943">
                  <c:v>1.007080078125E-3</c:v>
                </c:pt>
                <c:pt idx="22944">
                  <c:v>1.007080078125E-3</c:v>
                </c:pt>
                <c:pt idx="22945">
                  <c:v>1.0068416595458984E-3</c:v>
                </c:pt>
                <c:pt idx="22946">
                  <c:v>1.007080078125E-3</c:v>
                </c:pt>
                <c:pt idx="22947">
                  <c:v>1.007080078125E-3</c:v>
                </c:pt>
                <c:pt idx="22948">
                  <c:v>1.0068416595458984E-3</c:v>
                </c:pt>
                <c:pt idx="22949">
                  <c:v>1.007080078125E-3</c:v>
                </c:pt>
                <c:pt idx="22950">
                  <c:v>1.0068416595458984E-3</c:v>
                </c:pt>
                <c:pt idx="22951">
                  <c:v>1.007080078125E-3</c:v>
                </c:pt>
                <c:pt idx="22952">
                  <c:v>1.0080337524414063E-3</c:v>
                </c:pt>
                <c:pt idx="22953">
                  <c:v>1.007080078125E-3</c:v>
                </c:pt>
                <c:pt idx="22954">
                  <c:v>1.0068416595458984E-3</c:v>
                </c:pt>
                <c:pt idx="22955">
                  <c:v>1.007080078125E-3</c:v>
                </c:pt>
                <c:pt idx="22956">
                  <c:v>1.007080078125E-3</c:v>
                </c:pt>
                <c:pt idx="22957">
                  <c:v>1.0068416595458984E-3</c:v>
                </c:pt>
                <c:pt idx="22958">
                  <c:v>1.007080078125E-3</c:v>
                </c:pt>
                <c:pt idx="22959">
                  <c:v>1.007080078125E-3</c:v>
                </c:pt>
                <c:pt idx="22960">
                  <c:v>1.0068416595458984E-3</c:v>
                </c:pt>
                <c:pt idx="22961">
                  <c:v>1.007080078125E-3</c:v>
                </c:pt>
                <c:pt idx="22962">
                  <c:v>1.007080078125E-3</c:v>
                </c:pt>
                <c:pt idx="22963">
                  <c:v>1.0068416595458984E-3</c:v>
                </c:pt>
                <c:pt idx="22964">
                  <c:v>1.007080078125E-3</c:v>
                </c:pt>
                <c:pt idx="22965">
                  <c:v>1.0080337524414063E-3</c:v>
                </c:pt>
                <c:pt idx="22966">
                  <c:v>1.007080078125E-3</c:v>
                </c:pt>
                <c:pt idx="22967">
                  <c:v>1.0068416595458984E-3</c:v>
                </c:pt>
                <c:pt idx="22968">
                  <c:v>1.007080078125E-3</c:v>
                </c:pt>
                <c:pt idx="22969">
                  <c:v>1.007080078125E-3</c:v>
                </c:pt>
                <c:pt idx="22970">
                  <c:v>1.0068416595458984E-3</c:v>
                </c:pt>
                <c:pt idx="22971">
                  <c:v>1.007080078125E-3</c:v>
                </c:pt>
                <c:pt idx="22972">
                  <c:v>1.0068416595458984E-3</c:v>
                </c:pt>
                <c:pt idx="22973">
                  <c:v>1.007080078125E-3</c:v>
                </c:pt>
                <c:pt idx="22974">
                  <c:v>1.007080078125E-3</c:v>
                </c:pt>
                <c:pt idx="22975">
                  <c:v>1.0068416595458984E-3</c:v>
                </c:pt>
                <c:pt idx="22976">
                  <c:v>1.007080078125E-3</c:v>
                </c:pt>
                <c:pt idx="22977">
                  <c:v>1.0080337524414063E-3</c:v>
                </c:pt>
                <c:pt idx="22978">
                  <c:v>1.007080078125E-3</c:v>
                </c:pt>
                <c:pt idx="22979">
                  <c:v>1.0068416595458984E-3</c:v>
                </c:pt>
                <c:pt idx="22980">
                  <c:v>1.007080078125E-3</c:v>
                </c:pt>
                <c:pt idx="22981">
                  <c:v>1.007080078125E-3</c:v>
                </c:pt>
                <c:pt idx="22982">
                  <c:v>1.0068416595458984E-3</c:v>
                </c:pt>
                <c:pt idx="22983">
                  <c:v>1.007080078125E-3</c:v>
                </c:pt>
                <c:pt idx="22984">
                  <c:v>1.007080078125E-3</c:v>
                </c:pt>
                <c:pt idx="22985">
                  <c:v>1.0068416595458984E-3</c:v>
                </c:pt>
                <c:pt idx="22986">
                  <c:v>1.007080078125E-3</c:v>
                </c:pt>
                <c:pt idx="22987">
                  <c:v>1.007080078125E-3</c:v>
                </c:pt>
                <c:pt idx="22988">
                  <c:v>1.0068416595458984E-3</c:v>
                </c:pt>
                <c:pt idx="22989">
                  <c:v>1.007080078125E-3</c:v>
                </c:pt>
                <c:pt idx="22990">
                  <c:v>1.0080337524414063E-3</c:v>
                </c:pt>
                <c:pt idx="22991">
                  <c:v>1.007080078125E-3</c:v>
                </c:pt>
                <c:pt idx="22992">
                  <c:v>1.0068416595458984E-3</c:v>
                </c:pt>
                <c:pt idx="22993">
                  <c:v>1.007080078125E-3</c:v>
                </c:pt>
                <c:pt idx="22994">
                  <c:v>1.0068416595458984E-3</c:v>
                </c:pt>
                <c:pt idx="22995">
                  <c:v>1.007080078125E-3</c:v>
                </c:pt>
                <c:pt idx="22996">
                  <c:v>1.007080078125E-3</c:v>
                </c:pt>
                <c:pt idx="22997">
                  <c:v>1.0068416595458984E-3</c:v>
                </c:pt>
                <c:pt idx="22998">
                  <c:v>1.007080078125E-3</c:v>
                </c:pt>
                <c:pt idx="22999">
                  <c:v>1.007080078125E-3</c:v>
                </c:pt>
                <c:pt idx="23000">
                  <c:v>1.0068416595458984E-3</c:v>
                </c:pt>
                <c:pt idx="23001">
                  <c:v>1.007080078125E-3</c:v>
                </c:pt>
                <c:pt idx="23002">
                  <c:v>1.0080337524414063E-3</c:v>
                </c:pt>
                <c:pt idx="23003">
                  <c:v>1.007080078125E-3</c:v>
                </c:pt>
                <c:pt idx="23004">
                  <c:v>1.0068416595458984E-3</c:v>
                </c:pt>
                <c:pt idx="23005">
                  <c:v>1.007080078125E-3</c:v>
                </c:pt>
                <c:pt idx="23006">
                  <c:v>1.007080078125E-3</c:v>
                </c:pt>
                <c:pt idx="23007">
                  <c:v>1.0068416595458984E-3</c:v>
                </c:pt>
                <c:pt idx="23008">
                  <c:v>1.007080078125E-3</c:v>
                </c:pt>
                <c:pt idx="23009">
                  <c:v>1.007080078125E-3</c:v>
                </c:pt>
                <c:pt idx="23010">
                  <c:v>1.0068416595458984E-3</c:v>
                </c:pt>
                <c:pt idx="23011">
                  <c:v>1.007080078125E-3</c:v>
                </c:pt>
                <c:pt idx="23012">
                  <c:v>1.007080078125E-3</c:v>
                </c:pt>
                <c:pt idx="23013">
                  <c:v>1.0068416595458984E-3</c:v>
                </c:pt>
                <c:pt idx="23014">
                  <c:v>1.007080078125E-3</c:v>
                </c:pt>
                <c:pt idx="23015">
                  <c:v>1.0080337524414063E-3</c:v>
                </c:pt>
                <c:pt idx="23016">
                  <c:v>1.0068416595458984E-3</c:v>
                </c:pt>
                <c:pt idx="23017">
                  <c:v>1.007080078125E-3</c:v>
                </c:pt>
                <c:pt idx="23018">
                  <c:v>1.007080078125E-3</c:v>
                </c:pt>
                <c:pt idx="23019">
                  <c:v>1.0068416595458984E-3</c:v>
                </c:pt>
                <c:pt idx="23020">
                  <c:v>1.007080078125E-3</c:v>
                </c:pt>
                <c:pt idx="23021">
                  <c:v>1.007080078125E-3</c:v>
                </c:pt>
                <c:pt idx="23022">
                  <c:v>1.0068416595458984E-3</c:v>
                </c:pt>
                <c:pt idx="23023">
                  <c:v>1.007080078125E-3</c:v>
                </c:pt>
                <c:pt idx="23024">
                  <c:v>1.007080078125E-3</c:v>
                </c:pt>
                <c:pt idx="23025">
                  <c:v>1.0068416595458984E-3</c:v>
                </c:pt>
                <c:pt idx="23026">
                  <c:v>1.007080078125E-3</c:v>
                </c:pt>
                <c:pt idx="23027">
                  <c:v>1.0080337524414063E-3</c:v>
                </c:pt>
                <c:pt idx="23028">
                  <c:v>1.007080078125E-3</c:v>
                </c:pt>
                <c:pt idx="23029">
                  <c:v>1.0068416595458984E-3</c:v>
                </c:pt>
                <c:pt idx="23030">
                  <c:v>1.007080078125E-3</c:v>
                </c:pt>
                <c:pt idx="23031">
                  <c:v>1.007080078125E-3</c:v>
                </c:pt>
                <c:pt idx="23032">
                  <c:v>1.0068416595458984E-3</c:v>
                </c:pt>
                <c:pt idx="23033">
                  <c:v>1.007080078125E-3</c:v>
                </c:pt>
                <c:pt idx="23034">
                  <c:v>1.007080078125E-3</c:v>
                </c:pt>
                <c:pt idx="23035">
                  <c:v>1.0068416595458984E-3</c:v>
                </c:pt>
                <c:pt idx="23036">
                  <c:v>1.007080078125E-3</c:v>
                </c:pt>
                <c:pt idx="23037">
                  <c:v>1.007080078125E-3</c:v>
                </c:pt>
                <c:pt idx="23038">
                  <c:v>1.0068416595458984E-3</c:v>
                </c:pt>
                <c:pt idx="23039">
                  <c:v>1.007080078125E-3</c:v>
                </c:pt>
                <c:pt idx="23040">
                  <c:v>1.0080337524414063E-3</c:v>
                </c:pt>
                <c:pt idx="23041">
                  <c:v>1.0068416595458984E-3</c:v>
                </c:pt>
                <c:pt idx="23042">
                  <c:v>1.007080078125E-3</c:v>
                </c:pt>
                <c:pt idx="23043">
                  <c:v>1.007080078125E-3</c:v>
                </c:pt>
                <c:pt idx="23044">
                  <c:v>1.0068416595458984E-3</c:v>
                </c:pt>
                <c:pt idx="23045">
                  <c:v>1.007080078125E-3</c:v>
                </c:pt>
                <c:pt idx="23046">
                  <c:v>1.007080078125E-3</c:v>
                </c:pt>
                <c:pt idx="23047">
                  <c:v>1.0068416595458984E-3</c:v>
                </c:pt>
                <c:pt idx="23048">
                  <c:v>1.007080078125E-3</c:v>
                </c:pt>
                <c:pt idx="23049">
                  <c:v>1.007080078125E-3</c:v>
                </c:pt>
                <c:pt idx="23050">
                  <c:v>1.0068416595458984E-3</c:v>
                </c:pt>
                <c:pt idx="23051">
                  <c:v>1.007080078125E-3</c:v>
                </c:pt>
                <c:pt idx="23052">
                  <c:v>1.0080337524414063E-3</c:v>
                </c:pt>
                <c:pt idx="23053">
                  <c:v>1.007080078125E-3</c:v>
                </c:pt>
                <c:pt idx="23054">
                  <c:v>1.0068416595458984E-3</c:v>
                </c:pt>
                <c:pt idx="23055">
                  <c:v>1.007080078125E-3</c:v>
                </c:pt>
                <c:pt idx="23056">
                  <c:v>1.007080078125E-3</c:v>
                </c:pt>
                <c:pt idx="23057">
                  <c:v>1.0068416595458984E-3</c:v>
                </c:pt>
                <c:pt idx="23058">
                  <c:v>1.007080078125E-3</c:v>
                </c:pt>
                <c:pt idx="23059">
                  <c:v>1.007080078125E-3</c:v>
                </c:pt>
                <c:pt idx="23060">
                  <c:v>1.0068416595458984E-3</c:v>
                </c:pt>
                <c:pt idx="23061">
                  <c:v>1.007080078125E-3</c:v>
                </c:pt>
                <c:pt idx="23062">
                  <c:v>1.007080078125E-3</c:v>
                </c:pt>
                <c:pt idx="23063">
                  <c:v>1.0068416595458984E-3</c:v>
                </c:pt>
                <c:pt idx="23064">
                  <c:v>1.007080078125E-3</c:v>
                </c:pt>
                <c:pt idx="23065">
                  <c:v>1.0080337524414063E-3</c:v>
                </c:pt>
                <c:pt idx="23066">
                  <c:v>1.0068416595458984E-3</c:v>
                </c:pt>
                <c:pt idx="23067">
                  <c:v>1.007080078125E-3</c:v>
                </c:pt>
                <c:pt idx="23068">
                  <c:v>1.007080078125E-3</c:v>
                </c:pt>
                <c:pt idx="23069">
                  <c:v>1.0068416595458984E-3</c:v>
                </c:pt>
                <c:pt idx="23070">
                  <c:v>1.007080078125E-3</c:v>
                </c:pt>
                <c:pt idx="23071">
                  <c:v>1.007080078125E-3</c:v>
                </c:pt>
                <c:pt idx="23072">
                  <c:v>1.0068416595458984E-3</c:v>
                </c:pt>
                <c:pt idx="23073">
                  <c:v>1.007080078125E-3</c:v>
                </c:pt>
                <c:pt idx="23074">
                  <c:v>1.007080078125E-3</c:v>
                </c:pt>
                <c:pt idx="23075">
                  <c:v>1.0068416595458984E-3</c:v>
                </c:pt>
                <c:pt idx="23076">
                  <c:v>1.007080078125E-3</c:v>
                </c:pt>
                <c:pt idx="23077">
                  <c:v>1.0080337524414063E-3</c:v>
                </c:pt>
                <c:pt idx="23078">
                  <c:v>1.007080078125E-3</c:v>
                </c:pt>
                <c:pt idx="23079">
                  <c:v>1.0068416595458984E-3</c:v>
                </c:pt>
                <c:pt idx="23080">
                  <c:v>1.007080078125E-3</c:v>
                </c:pt>
                <c:pt idx="23081">
                  <c:v>1.007080078125E-3</c:v>
                </c:pt>
                <c:pt idx="23082">
                  <c:v>1.0068416595458984E-3</c:v>
                </c:pt>
                <c:pt idx="23083">
                  <c:v>1.007080078125E-3</c:v>
                </c:pt>
                <c:pt idx="23084">
                  <c:v>9.0639591217041016E-3</c:v>
                </c:pt>
                <c:pt idx="23085">
                  <c:v>1.007080078125E-3</c:v>
                </c:pt>
                <c:pt idx="23086">
                  <c:v>1.0068416595458984E-3</c:v>
                </c:pt>
                <c:pt idx="23087">
                  <c:v>1.007080078125E-3</c:v>
                </c:pt>
                <c:pt idx="23088">
                  <c:v>1.007080078125E-3</c:v>
                </c:pt>
                <c:pt idx="23089">
                  <c:v>1.0068416595458984E-3</c:v>
                </c:pt>
                <c:pt idx="23090">
                  <c:v>1.007080078125E-3</c:v>
                </c:pt>
                <c:pt idx="23091">
                  <c:v>1.007080078125E-3</c:v>
                </c:pt>
                <c:pt idx="23092">
                  <c:v>1.0068416595458984E-3</c:v>
                </c:pt>
                <c:pt idx="23093">
                  <c:v>1.007080078125E-3</c:v>
                </c:pt>
                <c:pt idx="23094">
                  <c:v>1.0080337524414063E-3</c:v>
                </c:pt>
                <c:pt idx="23095">
                  <c:v>1.007080078125E-3</c:v>
                </c:pt>
                <c:pt idx="23096">
                  <c:v>1.0068416595458984E-3</c:v>
                </c:pt>
                <c:pt idx="23097">
                  <c:v>1.007080078125E-3</c:v>
                </c:pt>
                <c:pt idx="23098">
                  <c:v>1.007080078125E-3</c:v>
                </c:pt>
                <c:pt idx="23099">
                  <c:v>1.0068416595458984E-3</c:v>
                </c:pt>
                <c:pt idx="23100">
                  <c:v>1.007080078125E-3</c:v>
                </c:pt>
                <c:pt idx="23101">
                  <c:v>1.007080078125E-3</c:v>
                </c:pt>
                <c:pt idx="23102">
                  <c:v>1.0068416595458984E-3</c:v>
                </c:pt>
                <c:pt idx="23103">
                  <c:v>1.007080078125E-3</c:v>
                </c:pt>
                <c:pt idx="23104">
                  <c:v>1.007080078125E-3</c:v>
                </c:pt>
                <c:pt idx="23105">
                  <c:v>1.0068416595458984E-3</c:v>
                </c:pt>
                <c:pt idx="23106">
                  <c:v>1.007080078125E-3</c:v>
                </c:pt>
                <c:pt idx="23107">
                  <c:v>1.0080337524414063E-3</c:v>
                </c:pt>
                <c:pt idx="23108">
                  <c:v>1.0068416595458984E-3</c:v>
                </c:pt>
                <c:pt idx="23109">
                  <c:v>1.007080078125E-3</c:v>
                </c:pt>
                <c:pt idx="23110">
                  <c:v>1.007080078125E-3</c:v>
                </c:pt>
                <c:pt idx="23111">
                  <c:v>1.0068416595458984E-3</c:v>
                </c:pt>
                <c:pt idx="23112">
                  <c:v>1.007080078125E-3</c:v>
                </c:pt>
                <c:pt idx="23113">
                  <c:v>1.007080078125E-3</c:v>
                </c:pt>
                <c:pt idx="23114">
                  <c:v>1.0068416595458984E-3</c:v>
                </c:pt>
                <c:pt idx="23115">
                  <c:v>1.007080078125E-3</c:v>
                </c:pt>
                <c:pt idx="23116">
                  <c:v>1.007080078125E-3</c:v>
                </c:pt>
                <c:pt idx="23117">
                  <c:v>1.0068416595458984E-3</c:v>
                </c:pt>
                <c:pt idx="23118">
                  <c:v>1.007080078125E-3</c:v>
                </c:pt>
                <c:pt idx="23119">
                  <c:v>1.0080337524414063E-3</c:v>
                </c:pt>
                <c:pt idx="23120">
                  <c:v>1.007080078125E-3</c:v>
                </c:pt>
                <c:pt idx="23121">
                  <c:v>1.0068416595458984E-3</c:v>
                </c:pt>
                <c:pt idx="23122">
                  <c:v>1.007080078125E-3</c:v>
                </c:pt>
                <c:pt idx="23123">
                  <c:v>1.007080078125E-3</c:v>
                </c:pt>
                <c:pt idx="23124">
                  <c:v>1.0068416595458984E-3</c:v>
                </c:pt>
                <c:pt idx="23125">
                  <c:v>1.007080078125E-3</c:v>
                </c:pt>
                <c:pt idx="23126">
                  <c:v>1.007080078125E-3</c:v>
                </c:pt>
                <c:pt idx="23127">
                  <c:v>1.0068416595458984E-3</c:v>
                </c:pt>
                <c:pt idx="23128">
                  <c:v>1.007080078125E-3</c:v>
                </c:pt>
                <c:pt idx="23129">
                  <c:v>1.007080078125E-3</c:v>
                </c:pt>
                <c:pt idx="23130">
                  <c:v>1.0068416595458984E-3</c:v>
                </c:pt>
                <c:pt idx="23131">
                  <c:v>1.007080078125E-3</c:v>
                </c:pt>
                <c:pt idx="23132">
                  <c:v>1.0080337524414063E-3</c:v>
                </c:pt>
                <c:pt idx="23133">
                  <c:v>1.0068416595458984E-3</c:v>
                </c:pt>
                <c:pt idx="23134">
                  <c:v>1.007080078125E-3</c:v>
                </c:pt>
                <c:pt idx="23135">
                  <c:v>1.007080078125E-3</c:v>
                </c:pt>
                <c:pt idx="23136">
                  <c:v>1.0068416595458984E-3</c:v>
                </c:pt>
                <c:pt idx="23137">
                  <c:v>1.007080078125E-3</c:v>
                </c:pt>
                <c:pt idx="23138">
                  <c:v>1.007080078125E-3</c:v>
                </c:pt>
                <c:pt idx="23139">
                  <c:v>1.0068416595458984E-3</c:v>
                </c:pt>
                <c:pt idx="23140">
                  <c:v>1.007080078125E-3</c:v>
                </c:pt>
                <c:pt idx="23141">
                  <c:v>1.007080078125E-3</c:v>
                </c:pt>
                <c:pt idx="23142">
                  <c:v>1.0068416595458984E-3</c:v>
                </c:pt>
                <c:pt idx="23143">
                  <c:v>1.007080078125E-3</c:v>
                </c:pt>
                <c:pt idx="23144">
                  <c:v>1.0080337524414063E-3</c:v>
                </c:pt>
                <c:pt idx="23145">
                  <c:v>1.007080078125E-3</c:v>
                </c:pt>
                <c:pt idx="23146">
                  <c:v>1.0068416595458984E-3</c:v>
                </c:pt>
                <c:pt idx="23147">
                  <c:v>1.007080078125E-3</c:v>
                </c:pt>
                <c:pt idx="23148">
                  <c:v>1.007080078125E-3</c:v>
                </c:pt>
                <c:pt idx="23149">
                  <c:v>1.0068416595458984E-3</c:v>
                </c:pt>
                <c:pt idx="23150">
                  <c:v>1.007080078125E-3</c:v>
                </c:pt>
                <c:pt idx="23151">
                  <c:v>1.007080078125E-3</c:v>
                </c:pt>
                <c:pt idx="23152">
                  <c:v>1.0068416595458984E-3</c:v>
                </c:pt>
                <c:pt idx="23153">
                  <c:v>1.007080078125E-3</c:v>
                </c:pt>
                <c:pt idx="23154">
                  <c:v>1.007080078125E-3</c:v>
                </c:pt>
                <c:pt idx="23155">
                  <c:v>1.0068416595458984E-3</c:v>
                </c:pt>
                <c:pt idx="23156">
                  <c:v>1.007080078125E-3</c:v>
                </c:pt>
                <c:pt idx="23157">
                  <c:v>1.0080337524414063E-3</c:v>
                </c:pt>
                <c:pt idx="23158">
                  <c:v>1.0068416595458984E-3</c:v>
                </c:pt>
                <c:pt idx="23159">
                  <c:v>1.007080078125E-3</c:v>
                </c:pt>
                <c:pt idx="23160">
                  <c:v>1.007080078125E-3</c:v>
                </c:pt>
                <c:pt idx="23161">
                  <c:v>1.0068416595458984E-3</c:v>
                </c:pt>
                <c:pt idx="23162">
                  <c:v>1.007080078125E-3</c:v>
                </c:pt>
                <c:pt idx="23163">
                  <c:v>1.007080078125E-3</c:v>
                </c:pt>
                <c:pt idx="23164">
                  <c:v>1.0068416595458984E-3</c:v>
                </c:pt>
                <c:pt idx="23165">
                  <c:v>1.007080078125E-3</c:v>
                </c:pt>
                <c:pt idx="23166">
                  <c:v>1.007080078125E-3</c:v>
                </c:pt>
                <c:pt idx="23167">
                  <c:v>1.0068416595458984E-3</c:v>
                </c:pt>
                <c:pt idx="23168">
                  <c:v>1.007080078125E-3</c:v>
                </c:pt>
                <c:pt idx="23169">
                  <c:v>1.0080337524414063E-3</c:v>
                </c:pt>
                <c:pt idx="23170">
                  <c:v>1.007080078125E-3</c:v>
                </c:pt>
                <c:pt idx="23171">
                  <c:v>1.0068416595458984E-3</c:v>
                </c:pt>
                <c:pt idx="23172">
                  <c:v>1.007080078125E-3</c:v>
                </c:pt>
                <c:pt idx="23173">
                  <c:v>1.007080078125E-3</c:v>
                </c:pt>
                <c:pt idx="23174">
                  <c:v>1.0068416595458984E-3</c:v>
                </c:pt>
                <c:pt idx="23175">
                  <c:v>1.007080078125E-3</c:v>
                </c:pt>
                <c:pt idx="23176">
                  <c:v>1.007080078125E-3</c:v>
                </c:pt>
                <c:pt idx="23177">
                  <c:v>1.0068416595458984E-3</c:v>
                </c:pt>
                <c:pt idx="23178">
                  <c:v>1.007080078125E-3</c:v>
                </c:pt>
                <c:pt idx="23179">
                  <c:v>1.007080078125E-3</c:v>
                </c:pt>
                <c:pt idx="23180">
                  <c:v>1.0068416595458984E-3</c:v>
                </c:pt>
                <c:pt idx="23181">
                  <c:v>1.007080078125E-3</c:v>
                </c:pt>
                <c:pt idx="23182">
                  <c:v>1.0080337524414063E-3</c:v>
                </c:pt>
                <c:pt idx="23183">
                  <c:v>1.0068416595458984E-3</c:v>
                </c:pt>
                <c:pt idx="23184">
                  <c:v>1.007080078125E-3</c:v>
                </c:pt>
                <c:pt idx="23185">
                  <c:v>1.007080078125E-3</c:v>
                </c:pt>
                <c:pt idx="23186">
                  <c:v>1.0068416595458984E-3</c:v>
                </c:pt>
                <c:pt idx="23187">
                  <c:v>1.007080078125E-3</c:v>
                </c:pt>
                <c:pt idx="23188">
                  <c:v>1.007080078125E-3</c:v>
                </c:pt>
                <c:pt idx="23189">
                  <c:v>1.0068416595458984E-3</c:v>
                </c:pt>
                <c:pt idx="23190">
                  <c:v>1.007080078125E-3</c:v>
                </c:pt>
                <c:pt idx="23191">
                  <c:v>1.007080078125E-3</c:v>
                </c:pt>
                <c:pt idx="23192">
                  <c:v>1.0068416595458984E-3</c:v>
                </c:pt>
                <c:pt idx="23193">
                  <c:v>1.007080078125E-3</c:v>
                </c:pt>
                <c:pt idx="23194">
                  <c:v>1.0080337524414063E-3</c:v>
                </c:pt>
                <c:pt idx="23195">
                  <c:v>1.007080078125E-3</c:v>
                </c:pt>
                <c:pt idx="23196">
                  <c:v>1.0068416595458984E-3</c:v>
                </c:pt>
                <c:pt idx="23197">
                  <c:v>1.007080078125E-3</c:v>
                </c:pt>
                <c:pt idx="23198">
                  <c:v>1.007080078125E-3</c:v>
                </c:pt>
                <c:pt idx="23199">
                  <c:v>1.0068416595458984E-3</c:v>
                </c:pt>
                <c:pt idx="23200">
                  <c:v>1.007080078125E-3</c:v>
                </c:pt>
                <c:pt idx="23201">
                  <c:v>1.007080078125E-3</c:v>
                </c:pt>
                <c:pt idx="23202">
                  <c:v>1.0068416595458984E-3</c:v>
                </c:pt>
                <c:pt idx="23203">
                  <c:v>1.007080078125E-3</c:v>
                </c:pt>
                <c:pt idx="23204">
                  <c:v>1.007080078125E-3</c:v>
                </c:pt>
                <c:pt idx="23205">
                  <c:v>1.0068416595458984E-3</c:v>
                </c:pt>
                <c:pt idx="23206">
                  <c:v>1.007080078125E-3</c:v>
                </c:pt>
                <c:pt idx="23207">
                  <c:v>1.0080337524414063E-3</c:v>
                </c:pt>
                <c:pt idx="23208">
                  <c:v>1.0068416595458984E-3</c:v>
                </c:pt>
                <c:pt idx="23209">
                  <c:v>1.007080078125E-3</c:v>
                </c:pt>
                <c:pt idx="23210">
                  <c:v>1.007080078125E-3</c:v>
                </c:pt>
                <c:pt idx="23211">
                  <c:v>1.0068416595458984E-3</c:v>
                </c:pt>
                <c:pt idx="23212">
                  <c:v>1.007080078125E-3</c:v>
                </c:pt>
                <c:pt idx="23213">
                  <c:v>1.007080078125E-3</c:v>
                </c:pt>
                <c:pt idx="23214">
                  <c:v>1.0068416595458984E-3</c:v>
                </c:pt>
                <c:pt idx="23215">
                  <c:v>1.007080078125E-3</c:v>
                </c:pt>
                <c:pt idx="23216">
                  <c:v>1.007080078125E-3</c:v>
                </c:pt>
                <c:pt idx="23217">
                  <c:v>1.0068416595458984E-3</c:v>
                </c:pt>
                <c:pt idx="23218">
                  <c:v>1.007080078125E-3</c:v>
                </c:pt>
                <c:pt idx="23219">
                  <c:v>1.0080337524414063E-3</c:v>
                </c:pt>
                <c:pt idx="23220">
                  <c:v>1.007080078125E-3</c:v>
                </c:pt>
                <c:pt idx="23221">
                  <c:v>1.0068416595458984E-3</c:v>
                </c:pt>
                <c:pt idx="23222">
                  <c:v>1.007080078125E-3</c:v>
                </c:pt>
                <c:pt idx="23223">
                  <c:v>1.007080078125E-3</c:v>
                </c:pt>
                <c:pt idx="23224">
                  <c:v>1.0068416595458984E-3</c:v>
                </c:pt>
                <c:pt idx="23225">
                  <c:v>1.007080078125E-3</c:v>
                </c:pt>
                <c:pt idx="23226">
                  <c:v>1.007080078125E-3</c:v>
                </c:pt>
                <c:pt idx="23227">
                  <c:v>1.0068416595458984E-3</c:v>
                </c:pt>
                <c:pt idx="23228">
                  <c:v>1.007080078125E-3</c:v>
                </c:pt>
                <c:pt idx="23229">
                  <c:v>1.007080078125E-3</c:v>
                </c:pt>
                <c:pt idx="23230">
                  <c:v>1.0068416595458984E-3</c:v>
                </c:pt>
                <c:pt idx="23231">
                  <c:v>1.0080337524414063E-3</c:v>
                </c:pt>
                <c:pt idx="23232">
                  <c:v>1.007080078125E-3</c:v>
                </c:pt>
                <c:pt idx="23233">
                  <c:v>1.0068416595458984E-3</c:v>
                </c:pt>
                <c:pt idx="23234">
                  <c:v>1.007080078125E-3</c:v>
                </c:pt>
                <c:pt idx="23235">
                  <c:v>1.007080078125E-3</c:v>
                </c:pt>
                <c:pt idx="23236">
                  <c:v>1.0068416595458984E-3</c:v>
                </c:pt>
                <c:pt idx="23237">
                  <c:v>1.007080078125E-3</c:v>
                </c:pt>
                <c:pt idx="23238">
                  <c:v>1.007080078125E-3</c:v>
                </c:pt>
                <c:pt idx="23239">
                  <c:v>1.0068416595458984E-3</c:v>
                </c:pt>
                <c:pt idx="23240">
                  <c:v>1.007080078125E-3</c:v>
                </c:pt>
                <c:pt idx="23241">
                  <c:v>1.007080078125E-3</c:v>
                </c:pt>
                <c:pt idx="23242">
                  <c:v>1.0068416595458984E-3</c:v>
                </c:pt>
                <c:pt idx="23243">
                  <c:v>1.007080078125E-3</c:v>
                </c:pt>
                <c:pt idx="23244">
                  <c:v>1.0080337524414063E-3</c:v>
                </c:pt>
                <c:pt idx="23245">
                  <c:v>1.007080078125E-3</c:v>
                </c:pt>
                <c:pt idx="23246">
                  <c:v>1.0068416595458984E-3</c:v>
                </c:pt>
                <c:pt idx="23247">
                  <c:v>1.007080078125E-3</c:v>
                </c:pt>
                <c:pt idx="23248">
                  <c:v>1.007080078125E-3</c:v>
                </c:pt>
                <c:pt idx="23249">
                  <c:v>1.0068416595458984E-3</c:v>
                </c:pt>
                <c:pt idx="23250">
                  <c:v>1.007080078125E-3</c:v>
                </c:pt>
                <c:pt idx="23251">
                  <c:v>1.007080078125E-3</c:v>
                </c:pt>
                <c:pt idx="23252">
                  <c:v>1.0068416595458984E-3</c:v>
                </c:pt>
                <c:pt idx="23253">
                  <c:v>1.007080078125E-3</c:v>
                </c:pt>
                <c:pt idx="23254">
                  <c:v>1.007080078125E-3</c:v>
                </c:pt>
                <c:pt idx="23255">
                  <c:v>1.0068416595458984E-3</c:v>
                </c:pt>
                <c:pt idx="23256">
                  <c:v>1.0080337524414063E-3</c:v>
                </c:pt>
                <c:pt idx="23257">
                  <c:v>1.007080078125E-3</c:v>
                </c:pt>
                <c:pt idx="23258">
                  <c:v>1.0068416595458984E-3</c:v>
                </c:pt>
                <c:pt idx="23259">
                  <c:v>1.007080078125E-3</c:v>
                </c:pt>
                <c:pt idx="23260">
                  <c:v>1.007080078125E-3</c:v>
                </c:pt>
                <c:pt idx="23261">
                  <c:v>1.0068416595458984E-3</c:v>
                </c:pt>
                <c:pt idx="23262">
                  <c:v>1.007080078125E-3</c:v>
                </c:pt>
                <c:pt idx="23263">
                  <c:v>1.007080078125E-3</c:v>
                </c:pt>
                <c:pt idx="23264">
                  <c:v>1.0068416595458984E-3</c:v>
                </c:pt>
                <c:pt idx="23265">
                  <c:v>1.007080078125E-3</c:v>
                </c:pt>
                <c:pt idx="23266">
                  <c:v>1.007080078125E-3</c:v>
                </c:pt>
                <c:pt idx="23267">
                  <c:v>1.0068416595458984E-3</c:v>
                </c:pt>
                <c:pt idx="23268">
                  <c:v>1.007080078125E-3</c:v>
                </c:pt>
                <c:pt idx="23269">
                  <c:v>1.0080337524414063E-3</c:v>
                </c:pt>
                <c:pt idx="23270">
                  <c:v>1.007080078125E-3</c:v>
                </c:pt>
                <c:pt idx="23271">
                  <c:v>1.0068416595458984E-3</c:v>
                </c:pt>
                <c:pt idx="23272">
                  <c:v>1.007080078125E-3</c:v>
                </c:pt>
                <c:pt idx="23273">
                  <c:v>1.007080078125E-3</c:v>
                </c:pt>
                <c:pt idx="23274">
                  <c:v>1.0068416595458984E-3</c:v>
                </c:pt>
                <c:pt idx="23275">
                  <c:v>1.007080078125E-3</c:v>
                </c:pt>
                <c:pt idx="23276">
                  <c:v>1.007080078125E-3</c:v>
                </c:pt>
                <c:pt idx="23277">
                  <c:v>1.0068416595458984E-3</c:v>
                </c:pt>
                <c:pt idx="23278">
                  <c:v>1.007080078125E-3</c:v>
                </c:pt>
                <c:pt idx="23279">
                  <c:v>1.007080078125E-3</c:v>
                </c:pt>
                <c:pt idx="23280">
                  <c:v>1.0068416595458984E-3</c:v>
                </c:pt>
                <c:pt idx="23281">
                  <c:v>1.0080337524414063E-3</c:v>
                </c:pt>
                <c:pt idx="23282">
                  <c:v>1.007080078125E-3</c:v>
                </c:pt>
                <c:pt idx="23283">
                  <c:v>1.0068416595458984E-3</c:v>
                </c:pt>
                <c:pt idx="23284">
                  <c:v>1.007080078125E-3</c:v>
                </c:pt>
                <c:pt idx="23285">
                  <c:v>1.007080078125E-3</c:v>
                </c:pt>
                <c:pt idx="23286">
                  <c:v>1.0068416595458984E-3</c:v>
                </c:pt>
                <c:pt idx="23287">
                  <c:v>1.007080078125E-3</c:v>
                </c:pt>
                <c:pt idx="23288">
                  <c:v>1.007080078125E-3</c:v>
                </c:pt>
                <c:pt idx="23289">
                  <c:v>1.0068416595458984E-3</c:v>
                </c:pt>
                <c:pt idx="23290">
                  <c:v>1.007080078125E-3</c:v>
                </c:pt>
                <c:pt idx="23291">
                  <c:v>1.007080078125E-3</c:v>
                </c:pt>
                <c:pt idx="23292">
                  <c:v>1.0068416595458984E-3</c:v>
                </c:pt>
                <c:pt idx="23293">
                  <c:v>1.007080078125E-3</c:v>
                </c:pt>
                <c:pt idx="23294">
                  <c:v>1.0080337524414063E-3</c:v>
                </c:pt>
                <c:pt idx="23295">
                  <c:v>1.007080078125E-3</c:v>
                </c:pt>
                <c:pt idx="23296">
                  <c:v>1.0068416595458984E-3</c:v>
                </c:pt>
                <c:pt idx="23297">
                  <c:v>1.007080078125E-3</c:v>
                </c:pt>
                <c:pt idx="23298">
                  <c:v>1.007080078125E-3</c:v>
                </c:pt>
                <c:pt idx="23299">
                  <c:v>1.0068416595458984E-3</c:v>
                </c:pt>
                <c:pt idx="23300">
                  <c:v>1.007080078125E-3</c:v>
                </c:pt>
                <c:pt idx="23301">
                  <c:v>1.007080078125E-3</c:v>
                </c:pt>
                <c:pt idx="23302">
                  <c:v>1.0068416595458984E-3</c:v>
                </c:pt>
                <c:pt idx="23303">
                  <c:v>1.007080078125E-3</c:v>
                </c:pt>
                <c:pt idx="23304">
                  <c:v>1.007080078125E-3</c:v>
                </c:pt>
                <c:pt idx="23305">
                  <c:v>1.0068416595458984E-3</c:v>
                </c:pt>
                <c:pt idx="23306">
                  <c:v>1.0080337524414063E-3</c:v>
                </c:pt>
                <c:pt idx="23307">
                  <c:v>1.007080078125E-3</c:v>
                </c:pt>
                <c:pt idx="23308">
                  <c:v>1.0068416595458984E-3</c:v>
                </c:pt>
                <c:pt idx="23309">
                  <c:v>1.007080078125E-3</c:v>
                </c:pt>
                <c:pt idx="23310">
                  <c:v>1.007080078125E-3</c:v>
                </c:pt>
                <c:pt idx="23311">
                  <c:v>1.0068416595458984E-3</c:v>
                </c:pt>
                <c:pt idx="23312">
                  <c:v>1.007080078125E-3</c:v>
                </c:pt>
                <c:pt idx="23313">
                  <c:v>1.007080078125E-3</c:v>
                </c:pt>
                <c:pt idx="23314">
                  <c:v>1.0068416595458984E-3</c:v>
                </c:pt>
                <c:pt idx="23315">
                  <c:v>1.007080078125E-3</c:v>
                </c:pt>
                <c:pt idx="23316">
                  <c:v>1.007080078125E-3</c:v>
                </c:pt>
                <c:pt idx="23317">
                  <c:v>1.0068416595458984E-3</c:v>
                </c:pt>
                <c:pt idx="23318">
                  <c:v>1.007080078125E-3</c:v>
                </c:pt>
                <c:pt idx="23319">
                  <c:v>1.0080337524414063E-3</c:v>
                </c:pt>
                <c:pt idx="23320">
                  <c:v>1.007080078125E-3</c:v>
                </c:pt>
                <c:pt idx="23321">
                  <c:v>1.0068416595458984E-3</c:v>
                </c:pt>
                <c:pt idx="23322">
                  <c:v>1.007080078125E-3</c:v>
                </c:pt>
                <c:pt idx="23323">
                  <c:v>6.0420036315917969E-3</c:v>
                </c:pt>
                <c:pt idx="23324">
                  <c:v>1.007080078125E-3</c:v>
                </c:pt>
                <c:pt idx="23325">
                  <c:v>1.0068416595458984E-3</c:v>
                </c:pt>
                <c:pt idx="23326">
                  <c:v>1.0080337524414063E-3</c:v>
                </c:pt>
                <c:pt idx="23327">
                  <c:v>1.007080078125E-3</c:v>
                </c:pt>
                <c:pt idx="23328">
                  <c:v>1.0068416595458984E-3</c:v>
                </c:pt>
                <c:pt idx="23329">
                  <c:v>1.007080078125E-3</c:v>
                </c:pt>
                <c:pt idx="23330">
                  <c:v>1.007080078125E-3</c:v>
                </c:pt>
                <c:pt idx="23331">
                  <c:v>1.0068416595458984E-3</c:v>
                </c:pt>
                <c:pt idx="23332">
                  <c:v>1.007080078125E-3</c:v>
                </c:pt>
                <c:pt idx="23333">
                  <c:v>1.007080078125E-3</c:v>
                </c:pt>
                <c:pt idx="23334">
                  <c:v>1.0068416595458984E-3</c:v>
                </c:pt>
                <c:pt idx="23335">
                  <c:v>1.007080078125E-3</c:v>
                </c:pt>
                <c:pt idx="23336">
                  <c:v>1.007080078125E-3</c:v>
                </c:pt>
                <c:pt idx="23337">
                  <c:v>1.0068416595458984E-3</c:v>
                </c:pt>
                <c:pt idx="23338">
                  <c:v>1.007080078125E-3</c:v>
                </c:pt>
                <c:pt idx="23339">
                  <c:v>1.0080337524414063E-3</c:v>
                </c:pt>
                <c:pt idx="23340">
                  <c:v>1.007080078125E-3</c:v>
                </c:pt>
                <c:pt idx="23341">
                  <c:v>1.0068416595458984E-3</c:v>
                </c:pt>
                <c:pt idx="23342">
                  <c:v>1.007080078125E-3</c:v>
                </c:pt>
                <c:pt idx="23343">
                  <c:v>1.007080078125E-3</c:v>
                </c:pt>
                <c:pt idx="23344">
                  <c:v>1.0068416595458984E-3</c:v>
                </c:pt>
                <c:pt idx="23345">
                  <c:v>1.007080078125E-3</c:v>
                </c:pt>
                <c:pt idx="23346">
                  <c:v>1.007080078125E-3</c:v>
                </c:pt>
                <c:pt idx="23347">
                  <c:v>1.0068416595458984E-3</c:v>
                </c:pt>
                <c:pt idx="23348">
                  <c:v>1.007080078125E-3</c:v>
                </c:pt>
                <c:pt idx="23349">
                  <c:v>1.007080078125E-3</c:v>
                </c:pt>
                <c:pt idx="23350">
                  <c:v>1.0068416595458984E-3</c:v>
                </c:pt>
                <c:pt idx="23351">
                  <c:v>1.0080337524414063E-3</c:v>
                </c:pt>
                <c:pt idx="23352">
                  <c:v>1.007080078125E-3</c:v>
                </c:pt>
                <c:pt idx="23353">
                  <c:v>1.0068416595458984E-3</c:v>
                </c:pt>
                <c:pt idx="23354">
                  <c:v>1.007080078125E-3</c:v>
                </c:pt>
                <c:pt idx="23355">
                  <c:v>1.007080078125E-3</c:v>
                </c:pt>
                <c:pt idx="23356">
                  <c:v>1.0068416595458984E-3</c:v>
                </c:pt>
                <c:pt idx="23357">
                  <c:v>1.007080078125E-3</c:v>
                </c:pt>
                <c:pt idx="23358">
                  <c:v>1.007080078125E-3</c:v>
                </c:pt>
                <c:pt idx="23359">
                  <c:v>1.0068416595458984E-3</c:v>
                </c:pt>
                <c:pt idx="23360">
                  <c:v>1.007080078125E-3</c:v>
                </c:pt>
                <c:pt idx="23361">
                  <c:v>1.007080078125E-3</c:v>
                </c:pt>
                <c:pt idx="23362">
                  <c:v>1.0068416595458984E-3</c:v>
                </c:pt>
                <c:pt idx="23363">
                  <c:v>1.007080078125E-3</c:v>
                </c:pt>
                <c:pt idx="23364">
                  <c:v>1.0080337524414063E-3</c:v>
                </c:pt>
                <c:pt idx="23365">
                  <c:v>1.007080078125E-3</c:v>
                </c:pt>
                <c:pt idx="23366">
                  <c:v>1.0068416595458984E-3</c:v>
                </c:pt>
                <c:pt idx="23367">
                  <c:v>1.007080078125E-3</c:v>
                </c:pt>
                <c:pt idx="23368">
                  <c:v>1.007080078125E-3</c:v>
                </c:pt>
                <c:pt idx="23369">
                  <c:v>1.0068416595458984E-3</c:v>
                </c:pt>
                <c:pt idx="23370">
                  <c:v>1.007080078125E-3</c:v>
                </c:pt>
                <c:pt idx="23371">
                  <c:v>1.007080078125E-3</c:v>
                </c:pt>
                <c:pt idx="23372">
                  <c:v>1.0068416595458984E-3</c:v>
                </c:pt>
                <c:pt idx="23373">
                  <c:v>1.007080078125E-3</c:v>
                </c:pt>
                <c:pt idx="23374">
                  <c:v>1.007080078125E-3</c:v>
                </c:pt>
                <c:pt idx="23375">
                  <c:v>1.0068416595458984E-3</c:v>
                </c:pt>
                <c:pt idx="23376">
                  <c:v>1.0080337524414063E-3</c:v>
                </c:pt>
                <c:pt idx="23377">
                  <c:v>1.007080078125E-3</c:v>
                </c:pt>
                <c:pt idx="23378">
                  <c:v>1.0068416595458984E-3</c:v>
                </c:pt>
                <c:pt idx="23379">
                  <c:v>1.007080078125E-3</c:v>
                </c:pt>
                <c:pt idx="23380">
                  <c:v>1.007080078125E-3</c:v>
                </c:pt>
                <c:pt idx="23381">
                  <c:v>1.0068416595458984E-3</c:v>
                </c:pt>
                <c:pt idx="23382">
                  <c:v>1.007080078125E-3</c:v>
                </c:pt>
                <c:pt idx="23383">
                  <c:v>1.007080078125E-3</c:v>
                </c:pt>
                <c:pt idx="23384">
                  <c:v>1.0068416595458984E-3</c:v>
                </c:pt>
                <c:pt idx="23385">
                  <c:v>1.007080078125E-3</c:v>
                </c:pt>
                <c:pt idx="23386">
                  <c:v>1.007080078125E-3</c:v>
                </c:pt>
                <c:pt idx="23387">
                  <c:v>1.0068416595458984E-3</c:v>
                </c:pt>
                <c:pt idx="23388">
                  <c:v>1.007080078125E-3</c:v>
                </c:pt>
                <c:pt idx="23389">
                  <c:v>1.0080337524414063E-3</c:v>
                </c:pt>
                <c:pt idx="23390">
                  <c:v>1.007080078125E-3</c:v>
                </c:pt>
                <c:pt idx="23391">
                  <c:v>1.0068416595458984E-3</c:v>
                </c:pt>
                <c:pt idx="23392">
                  <c:v>1.007080078125E-3</c:v>
                </c:pt>
                <c:pt idx="23393">
                  <c:v>1.007080078125E-3</c:v>
                </c:pt>
                <c:pt idx="23394">
                  <c:v>1.0068416595458984E-3</c:v>
                </c:pt>
                <c:pt idx="23395">
                  <c:v>1.007080078125E-3</c:v>
                </c:pt>
                <c:pt idx="23396">
                  <c:v>1.007080078125E-3</c:v>
                </c:pt>
                <c:pt idx="23397">
                  <c:v>1.0068416595458984E-3</c:v>
                </c:pt>
                <c:pt idx="23398">
                  <c:v>1.007080078125E-3</c:v>
                </c:pt>
                <c:pt idx="23399">
                  <c:v>1.007080078125E-3</c:v>
                </c:pt>
                <c:pt idx="23400">
                  <c:v>1.0068416595458984E-3</c:v>
                </c:pt>
                <c:pt idx="23401">
                  <c:v>1.0080337524414063E-3</c:v>
                </c:pt>
                <c:pt idx="23402">
                  <c:v>1.007080078125E-3</c:v>
                </c:pt>
                <c:pt idx="23403">
                  <c:v>1.0068416595458984E-3</c:v>
                </c:pt>
                <c:pt idx="23404">
                  <c:v>1.007080078125E-3</c:v>
                </c:pt>
                <c:pt idx="23405">
                  <c:v>1.007080078125E-3</c:v>
                </c:pt>
                <c:pt idx="23406">
                  <c:v>1.0068416595458984E-3</c:v>
                </c:pt>
                <c:pt idx="23407">
                  <c:v>1.007080078125E-3</c:v>
                </c:pt>
                <c:pt idx="23408">
                  <c:v>1.007080078125E-3</c:v>
                </c:pt>
                <c:pt idx="23409">
                  <c:v>1.0068416595458984E-3</c:v>
                </c:pt>
                <c:pt idx="23410">
                  <c:v>1.007080078125E-3</c:v>
                </c:pt>
                <c:pt idx="23411">
                  <c:v>1.007080078125E-3</c:v>
                </c:pt>
                <c:pt idx="23412">
                  <c:v>1.0068416595458984E-3</c:v>
                </c:pt>
                <c:pt idx="23413">
                  <c:v>1.007080078125E-3</c:v>
                </c:pt>
                <c:pt idx="23414">
                  <c:v>1.0080337524414063E-3</c:v>
                </c:pt>
                <c:pt idx="23415">
                  <c:v>1.007080078125E-3</c:v>
                </c:pt>
                <c:pt idx="23416">
                  <c:v>1.0068416595458984E-3</c:v>
                </c:pt>
                <c:pt idx="23417">
                  <c:v>1.007080078125E-3</c:v>
                </c:pt>
                <c:pt idx="23418">
                  <c:v>1.007080078125E-3</c:v>
                </c:pt>
                <c:pt idx="23419">
                  <c:v>1.0068416595458984E-3</c:v>
                </c:pt>
                <c:pt idx="23420">
                  <c:v>1.007080078125E-3</c:v>
                </c:pt>
                <c:pt idx="23421">
                  <c:v>1.007080078125E-3</c:v>
                </c:pt>
                <c:pt idx="23422">
                  <c:v>1.0068416595458984E-3</c:v>
                </c:pt>
                <c:pt idx="23423">
                  <c:v>1.007080078125E-3</c:v>
                </c:pt>
                <c:pt idx="23424">
                  <c:v>1.007080078125E-3</c:v>
                </c:pt>
                <c:pt idx="23425">
                  <c:v>1.0068416595458984E-3</c:v>
                </c:pt>
                <c:pt idx="23426">
                  <c:v>1.0080337524414063E-3</c:v>
                </c:pt>
                <c:pt idx="23427">
                  <c:v>1.007080078125E-3</c:v>
                </c:pt>
                <c:pt idx="23428">
                  <c:v>1.0068416595458984E-3</c:v>
                </c:pt>
                <c:pt idx="23429">
                  <c:v>1.007080078125E-3</c:v>
                </c:pt>
                <c:pt idx="23430">
                  <c:v>1.007080078125E-3</c:v>
                </c:pt>
                <c:pt idx="23431">
                  <c:v>1.0068416595458984E-3</c:v>
                </c:pt>
                <c:pt idx="23432">
                  <c:v>1.007080078125E-3</c:v>
                </c:pt>
                <c:pt idx="23433">
                  <c:v>1.007080078125E-3</c:v>
                </c:pt>
                <c:pt idx="23434">
                  <c:v>1.0068416595458984E-3</c:v>
                </c:pt>
                <c:pt idx="23435">
                  <c:v>1.007080078125E-3</c:v>
                </c:pt>
                <c:pt idx="23436">
                  <c:v>1.007080078125E-3</c:v>
                </c:pt>
                <c:pt idx="23437">
                  <c:v>1.0068416595458984E-3</c:v>
                </c:pt>
                <c:pt idx="23438">
                  <c:v>1.007080078125E-3</c:v>
                </c:pt>
                <c:pt idx="23439">
                  <c:v>1.0080337524414063E-3</c:v>
                </c:pt>
                <c:pt idx="23440">
                  <c:v>1.007080078125E-3</c:v>
                </c:pt>
                <c:pt idx="23441">
                  <c:v>1.0068416595458984E-3</c:v>
                </c:pt>
                <c:pt idx="23442">
                  <c:v>1.007080078125E-3</c:v>
                </c:pt>
                <c:pt idx="23443">
                  <c:v>1.007080078125E-3</c:v>
                </c:pt>
                <c:pt idx="23444">
                  <c:v>1.0068416595458984E-3</c:v>
                </c:pt>
                <c:pt idx="23445">
                  <c:v>1.007080078125E-3</c:v>
                </c:pt>
                <c:pt idx="23446">
                  <c:v>1.007080078125E-3</c:v>
                </c:pt>
                <c:pt idx="23447">
                  <c:v>1.0068416595458984E-3</c:v>
                </c:pt>
                <c:pt idx="23448">
                  <c:v>1.007080078125E-3</c:v>
                </c:pt>
                <c:pt idx="23449">
                  <c:v>1.0068416595458984E-3</c:v>
                </c:pt>
                <c:pt idx="23450">
                  <c:v>1.007080078125E-3</c:v>
                </c:pt>
                <c:pt idx="23451">
                  <c:v>1.0080337524414063E-3</c:v>
                </c:pt>
                <c:pt idx="23452">
                  <c:v>1.007080078125E-3</c:v>
                </c:pt>
                <c:pt idx="23453">
                  <c:v>1.0068416595458984E-3</c:v>
                </c:pt>
                <c:pt idx="23454">
                  <c:v>1.007080078125E-3</c:v>
                </c:pt>
                <c:pt idx="23455">
                  <c:v>1.007080078125E-3</c:v>
                </c:pt>
                <c:pt idx="23456">
                  <c:v>1.0068416595458984E-3</c:v>
                </c:pt>
                <c:pt idx="23457">
                  <c:v>1.007080078125E-3</c:v>
                </c:pt>
                <c:pt idx="23458">
                  <c:v>1.007080078125E-3</c:v>
                </c:pt>
                <c:pt idx="23459">
                  <c:v>1.0068416595458984E-3</c:v>
                </c:pt>
                <c:pt idx="23460">
                  <c:v>1.007080078125E-3</c:v>
                </c:pt>
                <c:pt idx="23461">
                  <c:v>1.007080078125E-3</c:v>
                </c:pt>
                <c:pt idx="23462">
                  <c:v>1.0068416595458984E-3</c:v>
                </c:pt>
                <c:pt idx="23463">
                  <c:v>1.007080078125E-3</c:v>
                </c:pt>
                <c:pt idx="23464">
                  <c:v>1.0080337524414063E-3</c:v>
                </c:pt>
                <c:pt idx="23465">
                  <c:v>1.007080078125E-3</c:v>
                </c:pt>
                <c:pt idx="23466">
                  <c:v>1.0068416595458984E-3</c:v>
                </c:pt>
                <c:pt idx="23467">
                  <c:v>1.007080078125E-3</c:v>
                </c:pt>
                <c:pt idx="23468">
                  <c:v>1.007080078125E-3</c:v>
                </c:pt>
                <c:pt idx="23469">
                  <c:v>1.0068416595458984E-3</c:v>
                </c:pt>
                <c:pt idx="23470">
                  <c:v>1.007080078125E-3</c:v>
                </c:pt>
                <c:pt idx="23471">
                  <c:v>1.0068416595458984E-3</c:v>
                </c:pt>
                <c:pt idx="23472">
                  <c:v>1.007080078125E-3</c:v>
                </c:pt>
                <c:pt idx="23473">
                  <c:v>1.007080078125E-3</c:v>
                </c:pt>
                <c:pt idx="23474">
                  <c:v>1.0068416595458984E-3</c:v>
                </c:pt>
                <c:pt idx="23475">
                  <c:v>1.007080078125E-3</c:v>
                </c:pt>
                <c:pt idx="23476">
                  <c:v>1.0080337524414063E-3</c:v>
                </c:pt>
                <c:pt idx="23477">
                  <c:v>1.007080078125E-3</c:v>
                </c:pt>
                <c:pt idx="23478">
                  <c:v>1.0068416595458984E-3</c:v>
                </c:pt>
                <c:pt idx="23479">
                  <c:v>1.007080078125E-3</c:v>
                </c:pt>
                <c:pt idx="23480">
                  <c:v>1.007080078125E-3</c:v>
                </c:pt>
                <c:pt idx="23481">
                  <c:v>1.0068416595458984E-3</c:v>
                </c:pt>
                <c:pt idx="23482">
                  <c:v>1.007080078125E-3</c:v>
                </c:pt>
                <c:pt idx="23483">
                  <c:v>1.007080078125E-3</c:v>
                </c:pt>
                <c:pt idx="23484">
                  <c:v>1.0068416595458984E-3</c:v>
                </c:pt>
                <c:pt idx="23485">
                  <c:v>1.007080078125E-3</c:v>
                </c:pt>
                <c:pt idx="23486">
                  <c:v>1.007080078125E-3</c:v>
                </c:pt>
                <c:pt idx="23487">
                  <c:v>1.0068416595458984E-3</c:v>
                </c:pt>
                <c:pt idx="23488">
                  <c:v>1.007080078125E-3</c:v>
                </c:pt>
                <c:pt idx="23489">
                  <c:v>1.0080337524414063E-3</c:v>
                </c:pt>
                <c:pt idx="23490">
                  <c:v>1.007080078125E-3</c:v>
                </c:pt>
                <c:pt idx="23491">
                  <c:v>1.0068416595458984E-3</c:v>
                </c:pt>
                <c:pt idx="23492">
                  <c:v>1.007080078125E-3</c:v>
                </c:pt>
                <c:pt idx="23493">
                  <c:v>1.0068416595458984E-3</c:v>
                </c:pt>
                <c:pt idx="23494">
                  <c:v>1.007080078125E-3</c:v>
                </c:pt>
                <c:pt idx="23495">
                  <c:v>1.007080078125E-3</c:v>
                </c:pt>
                <c:pt idx="23496">
                  <c:v>1.0068416595458984E-3</c:v>
                </c:pt>
                <c:pt idx="23497">
                  <c:v>1.007080078125E-3</c:v>
                </c:pt>
                <c:pt idx="23498">
                  <c:v>1.007080078125E-3</c:v>
                </c:pt>
                <c:pt idx="23499">
                  <c:v>1.0068416595458984E-3</c:v>
                </c:pt>
                <c:pt idx="23500">
                  <c:v>1.007080078125E-3</c:v>
                </c:pt>
                <c:pt idx="23501">
                  <c:v>1.0080337524414063E-3</c:v>
                </c:pt>
                <c:pt idx="23502">
                  <c:v>1.007080078125E-3</c:v>
                </c:pt>
                <c:pt idx="23503">
                  <c:v>1.0068416595458984E-3</c:v>
                </c:pt>
                <c:pt idx="23504">
                  <c:v>1.007080078125E-3</c:v>
                </c:pt>
                <c:pt idx="23505">
                  <c:v>1.007080078125E-3</c:v>
                </c:pt>
                <c:pt idx="23506">
                  <c:v>1.0068416595458984E-3</c:v>
                </c:pt>
                <c:pt idx="23507">
                  <c:v>1.007080078125E-3</c:v>
                </c:pt>
                <c:pt idx="23508">
                  <c:v>1.007080078125E-3</c:v>
                </c:pt>
                <c:pt idx="23509">
                  <c:v>1.0068416595458984E-3</c:v>
                </c:pt>
                <c:pt idx="23510">
                  <c:v>1.007080078125E-3</c:v>
                </c:pt>
                <c:pt idx="23511">
                  <c:v>1.007080078125E-3</c:v>
                </c:pt>
                <c:pt idx="23512">
                  <c:v>1.0068416595458984E-3</c:v>
                </c:pt>
                <c:pt idx="23513">
                  <c:v>1.007080078125E-3</c:v>
                </c:pt>
                <c:pt idx="23514">
                  <c:v>1.0080337524414063E-3</c:v>
                </c:pt>
                <c:pt idx="23515">
                  <c:v>1.0068416595458984E-3</c:v>
                </c:pt>
                <c:pt idx="23516">
                  <c:v>1.007080078125E-3</c:v>
                </c:pt>
                <c:pt idx="23517">
                  <c:v>1.007080078125E-3</c:v>
                </c:pt>
                <c:pt idx="23518">
                  <c:v>1.0068416595458984E-3</c:v>
                </c:pt>
                <c:pt idx="23519">
                  <c:v>1.007080078125E-3</c:v>
                </c:pt>
                <c:pt idx="23520">
                  <c:v>1.007080078125E-3</c:v>
                </c:pt>
                <c:pt idx="23521">
                  <c:v>1.0068416595458984E-3</c:v>
                </c:pt>
                <c:pt idx="23522">
                  <c:v>1.007080078125E-3</c:v>
                </c:pt>
                <c:pt idx="23523">
                  <c:v>1.007080078125E-3</c:v>
                </c:pt>
                <c:pt idx="23524">
                  <c:v>1.0068416595458984E-3</c:v>
                </c:pt>
                <c:pt idx="23525">
                  <c:v>1.007080078125E-3</c:v>
                </c:pt>
                <c:pt idx="23526">
                  <c:v>1.0080337524414063E-3</c:v>
                </c:pt>
                <c:pt idx="23527">
                  <c:v>1.007080078125E-3</c:v>
                </c:pt>
                <c:pt idx="23528">
                  <c:v>1.0068416595458984E-3</c:v>
                </c:pt>
                <c:pt idx="23529">
                  <c:v>1.007080078125E-3</c:v>
                </c:pt>
                <c:pt idx="23530">
                  <c:v>1.007080078125E-3</c:v>
                </c:pt>
                <c:pt idx="23531">
                  <c:v>1.0068416595458984E-3</c:v>
                </c:pt>
                <c:pt idx="23532">
                  <c:v>1.007080078125E-3</c:v>
                </c:pt>
                <c:pt idx="23533">
                  <c:v>1.007080078125E-3</c:v>
                </c:pt>
                <c:pt idx="23534">
                  <c:v>1.0068416595458984E-3</c:v>
                </c:pt>
                <c:pt idx="23535">
                  <c:v>1.007080078125E-3</c:v>
                </c:pt>
                <c:pt idx="23536">
                  <c:v>1.20849609375E-2</c:v>
                </c:pt>
                <c:pt idx="23537">
                  <c:v>1.007080078125E-3</c:v>
                </c:pt>
                <c:pt idx="23538">
                  <c:v>1.0068416595458984E-3</c:v>
                </c:pt>
                <c:pt idx="23539">
                  <c:v>1.007080078125E-3</c:v>
                </c:pt>
                <c:pt idx="23540">
                  <c:v>1.0080337524414063E-3</c:v>
                </c:pt>
                <c:pt idx="23541">
                  <c:v>1.007080078125E-3</c:v>
                </c:pt>
                <c:pt idx="23542">
                  <c:v>1.0068416595458984E-3</c:v>
                </c:pt>
                <c:pt idx="23543">
                  <c:v>1.007080078125E-3</c:v>
                </c:pt>
                <c:pt idx="23544">
                  <c:v>1.007080078125E-3</c:v>
                </c:pt>
                <c:pt idx="23545">
                  <c:v>1.0068416595458984E-3</c:v>
                </c:pt>
                <c:pt idx="23546">
                  <c:v>1.007080078125E-3</c:v>
                </c:pt>
                <c:pt idx="23547">
                  <c:v>1.007080078125E-3</c:v>
                </c:pt>
                <c:pt idx="23548">
                  <c:v>1.0068416595458984E-3</c:v>
                </c:pt>
                <c:pt idx="23549">
                  <c:v>1.007080078125E-3</c:v>
                </c:pt>
                <c:pt idx="23550">
                  <c:v>1.007080078125E-3</c:v>
                </c:pt>
                <c:pt idx="23551">
                  <c:v>1.0068416595458984E-3</c:v>
                </c:pt>
                <c:pt idx="23552">
                  <c:v>1.007080078125E-3</c:v>
                </c:pt>
                <c:pt idx="23553">
                  <c:v>1.0080337524414063E-3</c:v>
                </c:pt>
                <c:pt idx="23554">
                  <c:v>1.0068416595458984E-3</c:v>
                </c:pt>
                <c:pt idx="23555">
                  <c:v>1.007080078125E-3</c:v>
                </c:pt>
                <c:pt idx="23556">
                  <c:v>1.007080078125E-3</c:v>
                </c:pt>
                <c:pt idx="23557">
                  <c:v>1.0068416595458984E-3</c:v>
                </c:pt>
                <c:pt idx="23558">
                  <c:v>1.007080078125E-3</c:v>
                </c:pt>
                <c:pt idx="23559">
                  <c:v>2.0139217376708984E-3</c:v>
                </c:pt>
                <c:pt idx="23560">
                  <c:v>1.007080078125E-3</c:v>
                </c:pt>
                <c:pt idx="23561">
                  <c:v>1.007080078125E-3</c:v>
                </c:pt>
                <c:pt idx="23562">
                  <c:v>1.0068416595458984E-3</c:v>
                </c:pt>
                <c:pt idx="23563">
                  <c:v>1.007080078125E-3</c:v>
                </c:pt>
                <c:pt idx="23564">
                  <c:v>1.0080337524414063E-3</c:v>
                </c:pt>
                <c:pt idx="23565">
                  <c:v>1.007080078125E-3</c:v>
                </c:pt>
                <c:pt idx="23566">
                  <c:v>1.0068416595458984E-3</c:v>
                </c:pt>
                <c:pt idx="23567">
                  <c:v>1.007080078125E-3</c:v>
                </c:pt>
                <c:pt idx="23568">
                  <c:v>1.007080078125E-3</c:v>
                </c:pt>
                <c:pt idx="23569">
                  <c:v>1.0068416595458984E-3</c:v>
                </c:pt>
                <c:pt idx="23570">
                  <c:v>1.007080078125E-3</c:v>
                </c:pt>
                <c:pt idx="23571">
                  <c:v>1.007080078125E-3</c:v>
                </c:pt>
                <c:pt idx="23572">
                  <c:v>1.0068416595458984E-3</c:v>
                </c:pt>
                <c:pt idx="23573">
                  <c:v>1.007080078125E-3</c:v>
                </c:pt>
                <c:pt idx="23574">
                  <c:v>1.007080078125E-3</c:v>
                </c:pt>
                <c:pt idx="23575">
                  <c:v>1.0068416595458984E-3</c:v>
                </c:pt>
                <c:pt idx="23576">
                  <c:v>1.007080078125E-3</c:v>
                </c:pt>
                <c:pt idx="23577">
                  <c:v>1.0080337524414063E-3</c:v>
                </c:pt>
                <c:pt idx="23578">
                  <c:v>1.0068416595458984E-3</c:v>
                </c:pt>
                <c:pt idx="23579">
                  <c:v>1.007080078125E-3</c:v>
                </c:pt>
                <c:pt idx="23580">
                  <c:v>1.007080078125E-3</c:v>
                </c:pt>
                <c:pt idx="23581">
                  <c:v>1.0068416595458984E-3</c:v>
                </c:pt>
                <c:pt idx="23582">
                  <c:v>1.007080078125E-3</c:v>
                </c:pt>
                <c:pt idx="23583">
                  <c:v>1.007080078125E-3</c:v>
                </c:pt>
                <c:pt idx="23584">
                  <c:v>1.0068416595458984E-3</c:v>
                </c:pt>
                <c:pt idx="23585">
                  <c:v>1.007080078125E-3</c:v>
                </c:pt>
                <c:pt idx="23586">
                  <c:v>1.007080078125E-3</c:v>
                </c:pt>
                <c:pt idx="23587">
                  <c:v>1.0068416595458984E-3</c:v>
                </c:pt>
                <c:pt idx="23588">
                  <c:v>1.007080078125E-3</c:v>
                </c:pt>
                <c:pt idx="23589">
                  <c:v>1.0080337524414063E-3</c:v>
                </c:pt>
                <c:pt idx="23590">
                  <c:v>1.007080078125E-3</c:v>
                </c:pt>
                <c:pt idx="23591">
                  <c:v>1.0068416595458984E-3</c:v>
                </c:pt>
                <c:pt idx="23592">
                  <c:v>1.007080078125E-3</c:v>
                </c:pt>
                <c:pt idx="23593">
                  <c:v>1.007080078125E-3</c:v>
                </c:pt>
                <c:pt idx="23594">
                  <c:v>1.0068416595458984E-3</c:v>
                </c:pt>
                <c:pt idx="23595">
                  <c:v>1.007080078125E-3</c:v>
                </c:pt>
                <c:pt idx="23596">
                  <c:v>1.007080078125E-3</c:v>
                </c:pt>
                <c:pt idx="23597">
                  <c:v>1.0068416595458984E-3</c:v>
                </c:pt>
                <c:pt idx="23598">
                  <c:v>1.007080078125E-3</c:v>
                </c:pt>
                <c:pt idx="23599">
                  <c:v>1.007080078125E-3</c:v>
                </c:pt>
                <c:pt idx="23600">
                  <c:v>1.0068416595458984E-3</c:v>
                </c:pt>
                <c:pt idx="23601">
                  <c:v>1.007080078125E-3</c:v>
                </c:pt>
                <c:pt idx="23602">
                  <c:v>1.0080337524414063E-3</c:v>
                </c:pt>
                <c:pt idx="23603">
                  <c:v>1.0068416595458984E-3</c:v>
                </c:pt>
                <c:pt idx="23604">
                  <c:v>1.007080078125E-3</c:v>
                </c:pt>
                <c:pt idx="23605">
                  <c:v>1.007080078125E-3</c:v>
                </c:pt>
                <c:pt idx="23606">
                  <c:v>1.0068416595458984E-3</c:v>
                </c:pt>
                <c:pt idx="23607">
                  <c:v>1.007080078125E-3</c:v>
                </c:pt>
                <c:pt idx="23608">
                  <c:v>1.007080078125E-3</c:v>
                </c:pt>
                <c:pt idx="23609">
                  <c:v>1.0068416595458984E-3</c:v>
                </c:pt>
                <c:pt idx="23610">
                  <c:v>1.007080078125E-3</c:v>
                </c:pt>
                <c:pt idx="23611">
                  <c:v>1.007080078125E-3</c:v>
                </c:pt>
                <c:pt idx="23612">
                  <c:v>1.0068416595458984E-3</c:v>
                </c:pt>
                <c:pt idx="23613">
                  <c:v>1.007080078125E-3</c:v>
                </c:pt>
                <c:pt idx="23614">
                  <c:v>1.0080337524414063E-3</c:v>
                </c:pt>
                <c:pt idx="23615">
                  <c:v>1.007080078125E-3</c:v>
                </c:pt>
                <c:pt idx="23616">
                  <c:v>1.0068416595458984E-3</c:v>
                </c:pt>
                <c:pt idx="23617">
                  <c:v>1.007080078125E-3</c:v>
                </c:pt>
                <c:pt idx="23618">
                  <c:v>1.007080078125E-3</c:v>
                </c:pt>
                <c:pt idx="23619">
                  <c:v>1.0068416595458984E-3</c:v>
                </c:pt>
                <c:pt idx="23620">
                  <c:v>1.007080078125E-3</c:v>
                </c:pt>
                <c:pt idx="23621">
                  <c:v>1.007080078125E-3</c:v>
                </c:pt>
                <c:pt idx="23622">
                  <c:v>1.0068416595458984E-3</c:v>
                </c:pt>
                <c:pt idx="23623">
                  <c:v>1.007080078125E-3</c:v>
                </c:pt>
                <c:pt idx="23624">
                  <c:v>1.007080078125E-3</c:v>
                </c:pt>
                <c:pt idx="23625">
                  <c:v>1.0068416595458984E-3</c:v>
                </c:pt>
                <c:pt idx="23626">
                  <c:v>1.007080078125E-3</c:v>
                </c:pt>
                <c:pt idx="23627">
                  <c:v>1.0080337524414063E-3</c:v>
                </c:pt>
                <c:pt idx="23628">
                  <c:v>1.0068416595458984E-3</c:v>
                </c:pt>
                <c:pt idx="23629">
                  <c:v>1.007080078125E-3</c:v>
                </c:pt>
                <c:pt idx="23630">
                  <c:v>1.007080078125E-3</c:v>
                </c:pt>
                <c:pt idx="23631">
                  <c:v>1.0068416595458984E-3</c:v>
                </c:pt>
                <c:pt idx="23632">
                  <c:v>1.007080078125E-3</c:v>
                </c:pt>
                <c:pt idx="23633">
                  <c:v>1.007080078125E-3</c:v>
                </c:pt>
                <c:pt idx="23634">
                  <c:v>1.0068416595458984E-3</c:v>
                </c:pt>
                <c:pt idx="23635">
                  <c:v>1.007080078125E-3</c:v>
                </c:pt>
                <c:pt idx="23636">
                  <c:v>1.007080078125E-3</c:v>
                </c:pt>
                <c:pt idx="23637">
                  <c:v>1.0068416595458984E-3</c:v>
                </c:pt>
                <c:pt idx="23638">
                  <c:v>1.007080078125E-3</c:v>
                </c:pt>
                <c:pt idx="23639">
                  <c:v>1.0080337524414063E-3</c:v>
                </c:pt>
                <c:pt idx="23640">
                  <c:v>1.007080078125E-3</c:v>
                </c:pt>
                <c:pt idx="23641">
                  <c:v>1.0068416595458984E-3</c:v>
                </c:pt>
                <c:pt idx="23642">
                  <c:v>1.007080078125E-3</c:v>
                </c:pt>
                <c:pt idx="23643">
                  <c:v>1.007080078125E-3</c:v>
                </c:pt>
                <c:pt idx="23644">
                  <c:v>1.0068416595458984E-3</c:v>
                </c:pt>
                <c:pt idx="23645">
                  <c:v>4.0280818939208984E-3</c:v>
                </c:pt>
                <c:pt idx="23646">
                  <c:v>1.007080078125E-3</c:v>
                </c:pt>
                <c:pt idx="23647">
                  <c:v>1.0068416595458984E-3</c:v>
                </c:pt>
                <c:pt idx="23648">
                  <c:v>1.007080078125E-3</c:v>
                </c:pt>
                <c:pt idx="23649">
                  <c:v>1.0080337524414063E-3</c:v>
                </c:pt>
                <c:pt idx="23650">
                  <c:v>1.0068416595458984E-3</c:v>
                </c:pt>
                <c:pt idx="23651">
                  <c:v>1.007080078125E-3</c:v>
                </c:pt>
                <c:pt idx="23652">
                  <c:v>1.007080078125E-3</c:v>
                </c:pt>
                <c:pt idx="23653">
                  <c:v>1.0068416595458984E-3</c:v>
                </c:pt>
                <c:pt idx="23654">
                  <c:v>1.007080078125E-3</c:v>
                </c:pt>
                <c:pt idx="23655">
                  <c:v>1.007080078125E-3</c:v>
                </c:pt>
                <c:pt idx="23656">
                  <c:v>1.0068416595458984E-3</c:v>
                </c:pt>
                <c:pt idx="23657">
                  <c:v>1.007080078125E-3</c:v>
                </c:pt>
                <c:pt idx="23658">
                  <c:v>1.007080078125E-3</c:v>
                </c:pt>
                <c:pt idx="23659">
                  <c:v>1.0068416595458984E-3</c:v>
                </c:pt>
                <c:pt idx="23660">
                  <c:v>1.007080078125E-3</c:v>
                </c:pt>
                <c:pt idx="23661">
                  <c:v>1.0080337524414063E-3</c:v>
                </c:pt>
                <c:pt idx="23662">
                  <c:v>1.007080078125E-3</c:v>
                </c:pt>
                <c:pt idx="23663">
                  <c:v>1.0068416595458984E-3</c:v>
                </c:pt>
                <c:pt idx="23664">
                  <c:v>1.007080078125E-3</c:v>
                </c:pt>
                <c:pt idx="23665">
                  <c:v>1.007080078125E-3</c:v>
                </c:pt>
                <c:pt idx="23666">
                  <c:v>1.0068416595458984E-3</c:v>
                </c:pt>
                <c:pt idx="23667">
                  <c:v>1.007080078125E-3</c:v>
                </c:pt>
                <c:pt idx="23668">
                  <c:v>1.007080078125E-3</c:v>
                </c:pt>
                <c:pt idx="23669">
                  <c:v>1.0068416595458984E-3</c:v>
                </c:pt>
                <c:pt idx="23670">
                  <c:v>1.007080078125E-3</c:v>
                </c:pt>
                <c:pt idx="23671">
                  <c:v>1.007080078125E-3</c:v>
                </c:pt>
                <c:pt idx="23672">
                  <c:v>1.0068416595458984E-3</c:v>
                </c:pt>
                <c:pt idx="23673">
                  <c:v>1.007080078125E-3</c:v>
                </c:pt>
                <c:pt idx="23674">
                  <c:v>1.0080337524414063E-3</c:v>
                </c:pt>
                <c:pt idx="23675">
                  <c:v>1.0068416595458984E-3</c:v>
                </c:pt>
                <c:pt idx="23676">
                  <c:v>1.007080078125E-3</c:v>
                </c:pt>
                <c:pt idx="23677">
                  <c:v>1.007080078125E-3</c:v>
                </c:pt>
                <c:pt idx="23678">
                  <c:v>1.0068416595458984E-3</c:v>
                </c:pt>
                <c:pt idx="23679">
                  <c:v>1.007080078125E-3</c:v>
                </c:pt>
                <c:pt idx="23680">
                  <c:v>1.007080078125E-3</c:v>
                </c:pt>
                <c:pt idx="23681">
                  <c:v>1.0068416595458984E-3</c:v>
                </c:pt>
                <c:pt idx="23682">
                  <c:v>1.007080078125E-3</c:v>
                </c:pt>
                <c:pt idx="23683">
                  <c:v>1.007080078125E-3</c:v>
                </c:pt>
                <c:pt idx="23684">
                  <c:v>1.0068416595458984E-3</c:v>
                </c:pt>
                <c:pt idx="23685">
                  <c:v>1.007080078125E-3</c:v>
                </c:pt>
                <c:pt idx="23686">
                  <c:v>1.0080337524414063E-3</c:v>
                </c:pt>
                <c:pt idx="23687">
                  <c:v>1.007080078125E-3</c:v>
                </c:pt>
                <c:pt idx="23688">
                  <c:v>1.0068416595458984E-3</c:v>
                </c:pt>
                <c:pt idx="23689">
                  <c:v>1.007080078125E-3</c:v>
                </c:pt>
                <c:pt idx="23690">
                  <c:v>1.007080078125E-3</c:v>
                </c:pt>
                <c:pt idx="23691">
                  <c:v>1.0068416595458984E-3</c:v>
                </c:pt>
                <c:pt idx="23692">
                  <c:v>1.007080078125E-3</c:v>
                </c:pt>
                <c:pt idx="23693">
                  <c:v>1.007080078125E-3</c:v>
                </c:pt>
                <c:pt idx="23694">
                  <c:v>1.0068416595458984E-3</c:v>
                </c:pt>
                <c:pt idx="23695">
                  <c:v>1.007080078125E-3</c:v>
                </c:pt>
                <c:pt idx="23696">
                  <c:v>1.007080078125E-3</c:v>
                </c:pt>
                <c:pt idx="23697">
                  <c:v>1.0068416595458984E-3</c:v>
                </c:pt>
                <c:pt idx="23698">
                  <c:v>1.007080078125E-3</c:v>
                </c:pt>
                <c:pt idx="23699">
                  <c:v>1.0080337524414063E-3</c:v>
                </c:pt>
                <c:pt idx="23700">
                  <c:v>1.0068416595458984E-3</c:v>
                </c:pt>
                <c:pt idx="23701">
                  <c:v>1.007080078125E-3</c:v>
                </c:pt>
                <c:pt idx="23702">
                  <c:v>1.007080078125E-3</c:v>
                </c:pt>
                <c:pt idx="23703">
                  <c:v>1.0068416595458984E-3</c:v>
                </c:pt>
                <c:pt idx="23704">
                  <c:v>1.007080078125E-3</c:v>
                </c:pt>
                <c:pt idx="23705">
                  <c:v>1.007080078125E-3</c:v>
                </c:pt>
                <c:pt idx="23706">
                  <c:v>1.0068416595458984E-3</c:v>
                </c:pt>
                <c:pt idx="23707">
                  <c:v>1.007080078125E-3</c:v>
                </c:pt>
                <c:pt idx="23708">
                  <c:v>1.007080078125E-3</c:v>
                </c:pt>
                <c:pt idx="23709">
                  <c:v>1.0068416595458984E-3</c:v>
                </c:pt>
                <c:pt idx="23710">
                  <c:v>1.007080078125E-3</c:v>
                </c:pt>
                <c:pt idx="23711">
                  <c:v>1.0080337524414063E-3</c:v>
                </c:pt>
                <c:pt idx="23712">
                  <c:v>1.007080078125E-3</c:v>
                </c:pt>
                <c:pt idx="23713">
                  <c:v>1.0068416595458984E-3</c:v>
                </c:pt>
                <c:pt idx="23714">
                  <c:v>1.007080078125E-3</c:v>
                </c:pt>
                <c:pt idx="23715">
                  <c:v>1.007080078125E-3</c:v>
                </c:pt>
                <c:pt idx="23716">
                  <c:v>1.0068416595458984E-3</c:v>
                </c:pt>
                <c:pt idx="23717">
                  <c:v>1.007080078125E-3</c:v>
                </c:pt>
                <c:pt idx="23718">
                  <c:v>1.007080078125E-3</c:v>
                </c:pt>
                <c:pt idx="23719">
                  <c:v>1.0068416595458984E-3</c:v>
                </c:pt>
                <c:pt idx="23720">
                  <c:v>1.007080078125E-3</c:v>
                </c:pt>
                <c:pt idx="23721">
                  <c:v>1.007080078125E-3</c:v>
                </c:pt>
                <c:pt idx="23722">
                  <c:v>1.0068416595458984E-3</c:v>
                </c:pt>
                <c:pt idx="23723">
                  <c:v>1.0080337524414063E-3</c:v>
                </c:pt>
                <c:pt idx="23724">
                  <c:v>1.007080078125E-3</c:v>
                </c:pt>
                <c:pt idx="23725">
                  <c:v>1.0068416595458984E-3</c:v>
                </c:pt>
                <c:pt idx="23726">
                  <c:v>1.007080078125E-3</c:v>
                </c:pt>
                <c:pt idx="23727">
                  <c:v>1.007080078125E-3</c:v>
                </c:pt>
                <c:pt idx="23728">
                  <c:v>1.0068416595458984E-3</c:v>
                </c:pt>
                <c:pt idx="23729">
                  <c:v>1.007080078125E-3</c:v>
                </c:pt>
                <c:pt idx="23730">
                  <c:v>1.007080078125E-3</c:v>
                </c:pt>
                <c:pt idx="23731">
                  <c:v>1.0068416595458984E-3</c:v>
                </c:pt>
                <c:pt idx="23732">
                  <c:v>1.007080078125E-3</c:v>
                </c:pt>
                <c:pt idx="23733">
                  <c:v>1.007080078125E-3</c:v>
                </c:pt>
                <c:pt idx="23734">
                  <c:v>1.0068416595458984E-3</c:v>
                </c:pt>
                <c:pt idx="23735">
                  <c:v>1.007080078125E-3</c:v>
                </c:pt>
                <c:pt idx="23736">
                  <c:v>1.0080337524414063E-3</c:v>
                </c:pt>
                <c:pt idx="23737">
                  <c:v>1.007080078125E-3</c:v>
                </c:pt>
                <c:pt idx="23738">
                  <c:v>1.0068416595458984E-3</c:v>
                </c:pt>
                <c:pt idx="23739">
                  <c:v>1.007080078125E-3</c:v>
                </c:pt>
                <c:pt idx="23740">
                  <c:v>1.007080078125E-3</c:v>
                </c:pt>
                <c:pt idx="23741">
                  <c:v>1.0068416595458984E-3</c:v>
                </c:pt>
                <c:pt idx="23742">
                  <c:v>1.007080078125E-3</c:v>
                </c:pt>
                <c:pt idx="23743">
                  <c:v>1.20849609375E-2</c:v>
                </c:pt>
                <c:pt idx="23744">
                  <c:v>1.007080078125E-3</c:v>
                </c:pt>
                <c:pt idx="23745">
                  <c:v>1.0068416595458984E-3</c:v>
                </c:pt>
                <c:pt idx="23746">
                  <c:v>1.007080078125E-3</c:v>
                </c:pt>
                <c:pt idx="23747">
                  <c:v>1.007080078125E-3</c:v>
                </c:pt>
                <c:pt idx="23748">
                  <c:v>1.0068416595458984E-3</c:v>
                </c:pt>
                <c:pt idx="23749">
                  <c:v>1.007080078125E-3</c:v>
                </c:pt>
                <c:pt idx="23750">
                  <c:v>1.0080337524414063E-3</c:v>
                </c:pt>
                <c:pt idx="23751">
                  <c:v>1.007080078125E-3</c:v>
                </c:pt>
                <c:pt idx="23752">
                  <c:v>1.0068416595458984E-3</c:v>
                </c:pt>
                <c:pt idx="23753">
                  <c:v>1.007080078125E-3</c:v>
                </c:pt>
                <c:pt idx="23754">
                  <c:v>1.007080078125E-3</c:v>
                </c:pt>
                <c:pt idx="23755">
                  <c:v>1.0068416595458984E-3</c:v>
                </c:pt>
                <c:pt idx="23756">
                  <c:v>1.007080078125E-3</c:v>
                </c:pt>
                <c:pt idx="23757">
                  <c:v>1.007080078125E-3</c:v>
                </c:pt>
                <c:pt idx="23758">
                  <c:v>1.0068416595458984E-3</c:v>
                </c:pt>
                <c:pt idx="23759">
                  <c:v>1.007080078125E-3</c:v>
                </c:pt>
                <c:pt idx="23760">
                  <c:v>1.007080078125E-3</c:v>
                </c:pt>
                <c:pt idx="23761">
                  <c:v>1.0068416595458984E-3</c:v>
                </c:pt>
                <c:pt idx="23762">
                  <c:v>1.0080337524414063E-3</c:v>
                </c:pt>
                <c:pt idx="23763">
                  <c:v>1.007080078125E-3</c:v>
                </c:pt>
                <c:pt idx="23764">
                  <c:v>1.0068416595458984E-3</c:v>
                </c:pt>
                <c:pt idx="23765">
                  <c:v>1.007080078125E-3</c:v>
                </c:pt>
                <c:pt idx="23766">
                  <c:v>1.007080078125E-3</c:v>
                </c:pt>
                <c:pt idx="23767">
                  <c:v>1.0068416595458984E-3</c:v>
                </c:pt>
                <c:pt idx="23768">
                  <c:v>1.007080078125E-3</c:v>
                </c:pt>
                <c:pt idx="23769">
                  <c:v>1.007080078125E-3</c:v>
                </c:pt>
                <c:pt idx="23770">
                  <c:v>1.0068416595458984E-3</c:v>
                </c:pt>
                <c:pt idx="23771">
                  <c:v>1.007080078125E-3</c:v>
                </c:pt>
                <c:pt idx="23772">
                  <c:v>1.007080078125E-3</c:v>
                </c:pt>
                <c:pt idx="23773">
                  <c:v>1.0068416595458984E-3</c:v>
                </c:pt>
                <c:pt idx="23774">
                  <c:v>1.007080078125E-3</c:v>
                </c:pt>
                <c:pt idx="23775">
                  <c:v>1.0080337524414063E-3</c:v>
                </c:pt>
                <c:pt idx="23776">
                  <c:v>1.007080078125E-3</c:v>
                </c:pt>
                <c:pt idx="23777">
                  <c:v>1.0068416595458984E-3</c:v>
                </c:pt>
                <c:pt idx="23778">
                  <c:v>1.007080078125E-3</c:v>
                </c:pt>
                <c:pt idx="23779">
                  <c:v>1.007080078125E-3</c:v>
                </c:pt>
                <c:pt idx="23780">
                  <c:v>1.0068416595458984E-3</c:v>
                </c:pt>
                <c:pt idx="23781">
                  <c:v>1.007080078125E-3</c:v>
                </c:pt>
                <c:pt idx="23782">
                  <c:v>1.007080078125E-3</c:v>
                </c:pt>
                <c:pt idx="23783">
                  <c:v>1.0068416595458984E-3</c:v>
                </c:pt>
                <c:pt idx="23784">
                  <c:v>1.007080078125E-3</c:v>
                </c:pt>
                <c:pt idx="23785">
                  <c:v>1.007080078125E-3</c:v>
                </c:pt>
                <c:pt idx="23786">
                  <c:v>1.0068416595458984E-3</c:v>
                </c:pt>
                <c:pt idx="23787">
                  <c:v>1.0080337524414063E-3</c:v>
                </c:pt>
                <c:pt idx="23788">
                  <c:v>1.007080078125E-3</c:v>
                </c:pt>
                <c:pt idx="23789">
                  <c:v>1.0068416595458984E-3</c:v>
                </c:pt>
                <c:pt idx="23790">
                  <c:v>1.007080078125E-3</c:v>
                </c:pt>
                <c:pt idx="23791">
                  <c:v>1.007080078125E-3</c:v>
                </c:pt>
                <c:pt idx="23792">
                  <c:v>1.0068416595458984E-3</c:v>
                </c:pt>
                <c:pt idx="23793">
                  <c:v>1.007080078125E-3</c:v>
                </c:pt>
                <c:pt idx="23794">
                  <c:v>1.007080078125E-3</c:v>
                </c:pt>
                <c:pt idx="23795">
                  <c:v>1.0068416595458984E-3</c:v>
                </c:pt>
                <c:pt idx="23796">
                  <c:v>1.007080078125E-3</c:v>
                </c:pt>
                <c:pt idx="23797">
                  <c:v>1.007080078125E-3</c:v>
                </c:pt>
                <c:pt idx="23798">
                  <c:v>1.0068416595458984E-3</c:v>
                </c:pt>
                <c:pt idx="23799">
                  <c:v>1.007080078125E-3</c:v>
                </c:pt>
                <c:pt idx="23800">
                  <c:v>1.0080337524414063E-3</c:v>
                </c:pt>
                <c:pt idx="23801">
                  <c:v>1.007080078125E-3</c:v>
                </c:pt>
                <c:pt idx="23802">
                  <c:v>1.0068416595458984E-3</c:v>
                </c:pt>
                <c:pt idx="23803">
                  <c:v>1.007080078125E-3</c:v>
                </c:pt>
                <c:pt idx="23804">
                  <c:v>1.007080078125E-3</c:v>
                </c:pt>
                <c:pt idx="23805">
                  <c:v>1.0068416595458984E-3</c:v>
                </c:pt>
                <c:pt idx="23806">
                  <c:v>1.007080078125E-3</c:v>
                </c:pt>
                <c:pt idx="23807">
                  <c:v>1.007080078125E-3</c:v>
                </c:pt>
                <c:pt idx="23808">
                  <c:v>1.0068416595458984E-3</c:v>
                </c:pt>
                <c:pt idx="23809">
                  <c:v>1.007080078125E-3</c:v>
                </c:pt>
                <c:pt idx="23810">
                  <c:v>1.007080078125E-3</c:v>
                </c:pt>
                <c:pt idx="23811">
                  <c:v>1.0068416595458984E-3</c:v>
                </c:pt>
                <c:pt idx="23812">
                  <c:v>1.0080337524414063E-3</c:v>
                </c:pt>
                <c:pt idx="23813">
                  <c:v>1.007080078125E-3</c:v>
                </c:pt>
                <c:pt idx="23814">
                  <c:v>1.0068416595458984E-3</c:v>
                </c:pt>
                <c:pt idx="23815">
                  <c:v>1.007080078125E-3</c:v>
                </c:pt>
                <c:pt idx="23816">
                  <c:v>1.007080078125E-3</c:v>
                </c:pt>
                <c:pt idx="23817">
                  <c:v>1.0068416595458984E-3</c:v>
                </c:pt>
                <c:pt idx="23818">
                  <c:v>1.007080078125E-3</c:v>
                </c:pt>
                <c:pt idx="23819">
                  <c:v>1.007080078125E-3</c:v>
                </c:pt>
                <c:pt idx="23820">
                  <c:v>1.0068416595458984E-3</c:v>
                </c:pt>
                <c:pt idx="23821">
                  <c:v>1.007080078125E-3</c:v>
                </c:pt>
                <c:pt idx="23822">
                  <c:v>1.007080078125E-3</c:v>
                </c:pt>
                <c:pt idx="23823">
                  <c:v>1.0068416595458984E-3</c:v>
                </c:pt>
                <c:pt idx="23824">
                  <c:v>1.007080078125E-3</c:v>
                </c:pt>
                <c:pt idx="23825">
                  <c:v>1.0080337524414063E-3</c:v>
                </c:pt>
                <c:pt idx="23826">
                  <c:v>1.007080078125E-3</c:v>
                </c:pt>
                <c:pt idx="23827">
                  <c:v>1.0068416595458984E-3</c:v>
                </c:pt>
                <c:pt idx="23828">
                  <c:v>1.007080078125E-3</c:v>
                </c:pt>
                <c:pt idx="23829">
                  <c:v>1.007080078125E-3</c:v>
                </c:pt>
                <c:pt idx="23830">
                  <c:v>1.7119884490966797E-2</c:v>
                </c:pt>
                <c:pt idx="23831">
                  <c:v>1.007080078125E-3</c:v>
                </c:pt>
                <c:pt idx="23832">
                  <c:v>1.0068416595458984E-3</c:v>
                </c:pt>
                <c:pt idx="23833">
                  <c:v>1.007080078125E-3</c:v>
                </c:pt>
                <c:pt idx="23834">
                  <c:v>1.0080337524414063E-3</c:v>
                </c:pt>
                <c:pt idx="23835">
                  <c:v>1.007080078125E-3</c:v>
                </c:pt>
                <c:pt idx="23836">
                  <c:v>1.0068416595458984E-3</c:v>
                </c:pt>
                <c:pt idx="23837">
                  <c:v>1.007080078125E-3</c:v>
                </c:pt>
                <c:pt idx="23838">
                  <c:v>1.007080078125E-3</c:v>
                </c:pt>
                <c:pt idx="23839">
                  <c:v>1.0068416595458984E-3</c:v>
                </c:pt>
                <c:pt idx="23840">
                  <c:v>1.007080078125E-3</c:v>
                </c:pt>
                <c:pt idx="23841">
                  <c:v>1.007080078125E-3</c:v>
                </c:pt>
                <c:pt idx="23842">
                  <c:v>1.0068416595458984E-3</c:v>
                </c:pt>
                <c:pt idx="23843">
                  <c:v>1.007080078125E-3</c:v>
                </c:pt>
                <c:pt idx="23844">
                  <c:v>1.007080078125E-3</c:v>
                </c:pt>
                <c:pt idx="23845">
                  <c:v>1.0068416595458984E-3</c:v>
                </c:pt>
                <c:pt idx="23846">
                  <c:v>1.0080337524414063E-3</c:v>
                </c:pt>
                <c:pt idx="23847">
                  <c:v>1.007080078125E-3</c:v>
                </c:pt>
                <c:pt idx="23848">
                  <c:v>1.0068416595458984E-3</c:v>
                </c:pt>
                <c:pt idx="23849">
                  <c:v>1.007080078125E-3</c:v>
                </c:pt>
                <c:pt idx="23850">
                  <c:v>1.007080078125E-3</c:v>
                </c:pt>
                <c:pt idx="23851">
                  <c:v>1.0068416595458984E-3</c:v>
                </c:pt>
                <c:pt idx="23852">
                  <c:v>1.007080078125E-3</c:v>
                </c:pt>
                <c:pt idx="23853">
                  <c:v>1.007080078125E-3</c:v>
                </c:pt>
                <c:pt idx="23854">
                  <c:v>1.0068416595458984E-3</c:v>
                </c:pt>
                <c:pt idx="23855">
                  <c:v>1.007080078125E-3</c:v>
                </c:pt>
                <c:pt idx="23856">
                  <c:v>1.007080078125E-3</c:v>
                </c:pt>
                <c:pt idx="23857">
                  <c:v>1.0068416595458984E-3</c:v>
                </c:pt>
                <c:pt idx="23858">
                  <c:v>1.007080078125E-3</c:v>
                </c:pt>
                <c:pt idx="23859">
                  <c:v>1.0080337524414063E-3</c:v>
                </c:pt>
                <c:pt idx="23860">
                  <c:v>1.007080078125E-3</c:v>
                </c:pt>
                <c:pt idx="23861">
                  <c:v>1.0068416595458984E-3</c:v>
                </c:pt>
                <c:pt idx="23862">
                  <c:v>1.007080078125E-3</c:v>
                </c:pt>
                <c:pt idx="23863">
                  <c:v>1.007080078125E-3</c:v>
                </c:pt>
                <c:pt idx="23864">
                  <c:v>1.0068416595458984E-3</c:v>
                </c:pt>
                <c:pt idx="23865">
                  <c:v>1.007080078125E-3</c:v>
                </c:pt>
                <c:pt idx="23866">
                  <c:v>1.007080078125E-3</c:v>
                </c:pt>
                <c:pt idx="23867">
                  <c:v>1.0068416595458984E-3</c:v>
                </c:pt>
                <c:pt idx="23868">
                  <c:v>1.007080078125E-3</c:v>
                </c:pt>
                <c:pt idx="23869">
                  <c:v>1.007080078125E-3</c:v>
                </c:pt>
                <c:pt idx="23870">
                  <c:v>1.0068416595458984E-3</c:v>
                </c:pt>
                <c:pt idx="23871">
                  <c:v>1.0080337524414063E-3</c:v>
                </c:pt>
                <c:pt idx="23872">
                  <c:v>1.007080078125E-3</c:v>
                </c:pt>
                <c:pt idx="23873">
                  <c:v>1.0068416595458984E-3</c:v>
                </c:pt>
                <c:pt idx="23874">
                  <c:v>1.007080078125E-3</c:v>
                </c:pt>
                <c:pt idx="23875">
                  <c:v>1.007080078125E-3</c:v>
                </c:pt>
                <c:pt idx="23876">
                  <c:v>1.0068416595458984E-3</c:v>
                </c:pt>
                <c:pt idx="23877">
                  <c:v>1.007080078125E-3</c:v>
                </c:pt>
                <c:pt idx="23878">
                  <c:v>1.007080078125E-3</c:v>
                </c:pt>
                <c:pt idx="23879">
                  <c:v>1.0068416595458984E-3</c:v>
                </c:pt>
                <c:pt idx="23880">
                  <c:v>1.007080078125E-3</c:v>
                </c:pt>
                <c:pt idx="23881">
                  <c:v>1.007080078125E-3</c:v>
                </c:pt>
                <c:pt idx="23882">
                  <c:v>1.0068416595458984E-3</c:v>
                </c:pt>
                <c:pt idx="23883">
                  <c:v>1.007080078125E-3</c:v>
                </c:pt>
                <c:pt idx="23884">
                  <c:v>1.0080337524414063E-3</c:v>
                </c:pt>
                <c:pt idx="23885">
                  <c:v>1.007080078125E-3</c:v>
                </c:pt>
                <c:pt idx="23886">
                  <c:v>1.0068416595458984E-3</c:v>
                </c:pt>
                <c:pt idx="23887">
                  <c:v>1.007080078125E-3</c:v>
                </c:pt>
                <c:pt idx="23888">
                  <c:v>1.007080078125E-3</c:v>
                </c:pt>
                <c:pt idx="23889">
                  <c:v>1.0068416595458984E-3</c:v>
                </c:pt>
                <c:pt idx="23890">
                  <c:v>1.007080078125E-3</c:v>
                </c:pt>
                <c:pt idx="23891">
                  <c:v>1.007080078125E-3</c:v>
                </c:pt>
                <c:pt idx="23892">
                  <c:v>1.0068416595458984E-3</c:v>
                </c:pt>
                <c:pt idx="23893">
                  <c:v>1.007080078125E-3</c:v>
                </c:pt>
                <c:pt idx="23894">
                  <c:v>1.007080078125E-3</c:v>
                </c:pt>
                <c:pt idx="23895">
                  <c:v>1.0068416595458984E-3</c:v>
                </c:pt>
                <c:pt idx="23896">
                  <c:v>1.0080337524414063E-3</c:v>
                </c:pt>
                <c:pt idx="23897">
                  <c:v>1.007080078125E-3</c:v>
                </c:pt>
                <c:pt idx="23898">
                  <c:v>1.0068416595458984E-3</c:v>
                </c:pt>
                <c:pt idx="23899">
                  <c:v>1.007080078125E-3</c:v>
                </c:pt>
                <c:pt idx="23900">
                  <c:v>1.007080078125E-3</c:v>
                </c:pt>
                <c:pt idx="23901">
                  <c:v>1.0068416595458984E-3</c:v>
                </c:pt>
                <c:pt idx="23902">
                  <c:v>1.007080078125E-3</c:v>
                </c:pt>
                <c:pt idx="23903">
                  <c:v>1.007080078125E-3</c:v>
                </c:pt>
                <c:pt idx="23904">
                  <c:v>1.0068416595458984E-3</c:v>
                </c:pt>
                <c:pt idx="23905">
                  <c:v>1.007080078125E-3</c:v>
                </c:pt>
                <c:pt idx="23906">
                  <c:v>1.007080078125E-3</c:v>
                </c:pt>
                <c:pt idx="23907">
                  <c:v>1.0068416595458984E-3</c:v>
                </c:pt>
                <c:pt idx="23908">
                  <c:v>1.007080078125E-3</c:v>
                </c:pt>
                <c:pt idx="23909">
                  <c:v>1.0080337524414063E-3</c:v>
                </c:pt>
                <c:pt idx="23910">
                  <c:v>1.007080078125E-3</c:v>
                </c:pt>
                <c:pt idx="23911">
                  <c:v>1.0068416595458984E-3</c:v>
                </c:pt>
                <c:pt idx="23912">
                  <c:v>1.007080078125E-3</c:v>
                </c:pt>
                <c:pt idx="23913">
                  <c:v>1.007080078125E-3</c:v>
                </c:pt>
                <c:pt idx="23914">
                  <c:v>1.0068416595458984E-3</c:v>
                </c:pt>
                <c:pt idx="23915">
                  <c:v>1.007080078125E-3</c:v>
                </c:pt>
                <c:pt idx="23916">
                  <c:v>1.007080078125E-3</c:v>
                </c:pt>
                <c:pt idx="23917">
                  <c:v>1.0068416595458984E-3</c:v>
                </c:pt>
                <c:pt idx="23918">
                  <c:v>1.007080078125E-3</c:v>
                </c:pt>
                <c:pt idx="23919">
                  <c:v>1.0068416595458984E-3</c:v>
                </c:pt>
                <c:pt idx="23920">
                  <c:v>1.007080078125E-3</c:v>
                </c:pt>
                <c:pt idx="23921">
                  <c:v>1.0080337524414063E-3</c:v>
                </c:pt>
                <c:pt idx="23922">
                  <c:v>1.007080078125E-3</c:v>
                </c:pt>
                <c:pt idx="23923">
                  <c:v>1.0068416595458984E-3</c:v>
                </c:pt>
                <c:pt idx="23924">
                  <c:v>1.007080078125E-3</c:v>
                </c:pt>
                <c:pt idx="23925">
                  <c:v>1.007080078125E-3</c:v>
                </c:pt>
                <c:pt idx="23926">
                  <c:v>1.0068416595458984E-3</c:v>
                </c:pt>
                <c:pt idx="23927">
                  <c:v>1.007080078125E-3</c:v>
                </c:pt>
                <c:pt idx="23928">
                  <c:v>1.007080078125E-3</c:v>
                </c:pt>
                <c:pt idx="23929">
                  <c:v>1.0068416595458984E-3</c:v>
                </c:pt>
                <c:pt idx="23930">
                  <c:v>1.007080078125E-3</c:v>
                </c:pt>
                <c:pt idx="23931">
                  <c:v>1.007080078125E-3</c:v>
                </c:pt>
                <c:pt idx="23932">
                  <c:v>1.0068416595458984E-3</c:v>
                </c:pt>
                <c:pt idx="23933">
                  <c:v>1.007080078125E-3</c:v>
                </c:pt>
                <c:pt idx="23934">
                  <c:v>1.0080337524414063E-3</c:v>
                </c:pt>
                <c:pt idx="23935">
                  <c:v>1.007080078125E-3</c:v>
                </c:pt>
                <c:pt idx="23936">
                  <c:v>1.0068416595458984E-3</c:v>
                </c:pt>
                <c:pt idx="23937">
                  <c:v>1.007080078125E-3</c:v>
                </c:pt>
                <c:pt idx="23938">
                  <c:v>1.007080078125E-3</c:v>
                </c:pt>
                <c:pt idx="23939">
                  <c:v>1.0068416595458984E-3</c:v>
                </c:pt>
                <c:pt idx="23940">
                  <c:v>1.007080078125E-3</c:v>
                </c:pt>
                <c:pt idx="23941">
                  <c:v>1.0068416595458984E-3</c:v>
                </c:pt>
                <c:pt idx="23942">
                  <c:v>1.007080078125E-3</c:v>
                </c:pt>
                <c:pt idx="23943">
                  <c:v>1.007080078125E-3</c:v>
                </c:pt>
                <c:pt idx="23944">
                  <c:v>1.0068416595458984E-3</c:v>
                </c:pt>
                <c:pt idx="23945">
                  <c:v>1.007080078125E-3</c:v>
                </c:pt>
                <c:pt idx="23946">
                  <c:v>1.0080337524414063E-3</c:v>
                </c:pt>
                <c:pt idx="23947">
                  <c:v>1.007080078125E-3</c:v>
                </c:pt>
                <c:pt idx="23948">
                  <c:v>1.0068416595458984E-3</c:v>
                </c:pt>
                <c:pt idx="23949">
                  <c:v>1.007080078125E-3</c:v>
                </c:pt>
                <c:pt idx="23950">
                  <c:v>1.007080078125E-3</c:v>
                </c:pt>
                <c:pt idx="23951">
                  <c:v>1.0068416595458984E-3</c:v>
                </c:pt>
                <c:pt idx="23952">
                  <c:v>1.007080078125E-3</c:v>
                </c:pt>
                <c:pt idx="23953">
                  <c:v>1.007080078125E-3</c:v>
                </c:pt>
                <c:pt idx="23954">
                  <c:v>1.0068416595458984E-3</c:v>
                </c:pt>
                <c:pt idx="23955">
                  <c:v>1.007080078125E-3</c:v>
                </c:pt>
                <c:pt idx="23956">
                  <c:v>1.007080078125E-3</c:v>
                </c:pt>
                <c:pt idx="23957">
                  <c:v>1.0068416595458984E-3</c:v>
                </c:pt>
                <c:pt idx="23958">
                  <c:v>1.007080078125E-3</c:v>
                </c:pt>
                <c:pt idx="23959">
                  <c:v>1.0080337524414063E-3</c:v>
                </c:pt>
                <c:pt idx="23960">
                  <c:v>1.007080078125E-3</c:v>
                </c:pt>
                <c:pt idx="23961">
                  <c:v>1.0068416595458984E-3</c:v>
                </c:pt>
                <c:pt idx="23962">
                  <c:v>1.007080078125E-3</c:v>
                </c:pt>
                <c:pt idx="23963">
                  <c:v>1.0068416595458984E-3</c:v>
                </c:pt>
                <c:pt idx="23964">
                  <c:v>1.007080078125E-3</c:v>
                </c:pt>
                <c:pt idx="23965">
                  <c:v>1.007080078125E-3</c:v>
                </c:pt>
                <c:pt idx="23966">
                  <c:v>1.0068416595458984E-3</c:v>
                </c:pt>
                <c:pt idx="23967">
                  <c:v>1.007080078125E-3</c:v>
                </c:pt>
                <c:pt idx="23968">
                  <c:v>1.007080078125E-3</c:v>
                </c:pt>
                <c:pt idx="23969">
                  <c:v>1.0068416595458984E-3</c:v>
                </c:pt>
                <c:pt idx="23970">
                  <c:v>1.007080078125E-3</c:v>
                </c:pt>
                <c:pt idx="23971">
                  <c:v>1.0080337524414063E-3</c:v>
                </c:pt>
                <c:pt idx="23972">
                  <c:v>1.007080078125E-3</c:v>
                </c:pt>
                <c:pt idx="23973">
                  <c:v>1.0068416595458984E-3</c:v>
                </c:pt>
                <c:pt idx="23974">
                  <c:v>1.007080078125E-3</c:v>
                </c:pt>
                <c:pt idx="23975">
                  <c:v>1.007080078125E-3</c:v>
                </c:pt>
                <c:pt idx="23976">
                  <c:v>1.0068416595458984E-3</c:v>
                </c:pt>
                <c:pt idx="23977">
                  <c:v>1.007080078125E-3</c:v>
                </c:pt>
                <c:pt idx="23978">
                  <c:v>1.007080078125E-3</c:v>
                </c:pt>
                <c:pt idx="23979">
                  <c:v>1.0068416595458984E-3</c:v>
                </c:pt>
                <c:pt idx="23980">
                  <c:v>1.007080078125E-3</c:v>
                </c:pt>
                <c:pt idx="23981">
                  <c:v>1.007080078125E-3</c:v>
                </c:pt>
                <c:pt idx="23982">
                  <c:v>1.0068416595458984E-3</c:v>
                </c:pt>
                <c:pt idx="23983">
                  <c:v>1.007080078125E-3</c:v>
                </c:pt>
                <c:pt idx="23984">
                  <c:v>1.0080337524414063E-3</c:v>
                </c:pt>
                <c:pt idx="23985">
                  <c:v>1.0068416595458984E-3</c:v>
                </c:pt>
                <c:pt idx="23986">
                  <c:v>1.007080078125E-3</c:v>
                </c:pt>
                <c:pt idx="23987">
                  <c:v>1.007080078125E-3</c:v>
                </c:pt>
                <c:pt idx="23988">
                  <c:v>1.0068416595458984E-3</c:v>
                </c:pt>
                <c:pt idx="23989">
                  <c:v>1.007080078125E-3</c:v>
                </c:pt>
                <c:pt idx="23990">
                  <c:v>1.007080078125E-3</c:v>
                </c:pt>
                <c:pt idx="23991">
                  <c:v>1.0068416595458984E-3</c:v>
                </c:pt>
                <c:pt idx="23992">
                  <c:v>1.007080078125E-3</c:v>
                </c:pt>
                <c:pt idx="23993">
                  <c:v>1.007080078125E-3</c:v>
                </c:pt>
                <c:pt idx="23994">
                  <c:v>1.0068416595458984E-3</c:v>
                </c:pt>
                <c:pt idx="23995">
                  <c:v>1.007080078125E-3</c:v>
                </c:pt>
                <c:pt idx="23996">
                  <c:v>1.0080337524414063E-3</c:v>
                </c:pt>
                <c:pt idx="23997">
                  <c:v>1.007080078125E-3</c:v>
                </c:pt>
                <c:pt idx="23998">
                  <c:v>1.0068416595458984E-3</c:v>
                </c:pt>
                <c:pt idx="23999">
                  <c:v>1.007080078125E-3</c:v>
                </c:pt>
                <c:pt idx="24000">
                  <c:v>1.007080078125E-3</c:v>
                </c:pt>
                <c:pt idx="24001">
                  <c:v>1.0068416595458984E-3</c:v>
                </c:pt>
                <c:pt idx="24002">
                  <c:v>1.007080078125E-3</c:v>
                </c:pt>
                <c:pt idx="24003">
                  <c:v>1.007080078125E-3</c:v>
                </c:pt>
                <c:pt idx="24004">
                  <c:v>1.0068416595458984E-3</c:v>
                </c:pt>
                <c:pt idx="24005">
                  <c:v>1.007080078125E-3</c:v>
                </c:pt>
                <c:pt idx="24006">
                  <c:v>1.007080078125E-3</c:v>
                </c:pt>
                <c:pt idx="24007">
                  <c:v>2.0139217376708984E-3</c:v>
                </c:pt>
                <c:pt idx="24008">
                  <c:v>1.0080337524414063E-3</c:v>
                </c:pt>
                <c:pt idx="24009">
                  <c:v>1.0068416595458984E-3</c:v>
                </c:pt>
                <c:pt idx="24010">
                  <c:v>1.007080078125E-3</c:v>
                </c:pt>
                <c:pt idx="24011">
                  <c:v>1.007080078125E-3</c:v>
                </c:pt>
                <c:pt idx="24012">
                  <c:v>1.0068416595458984E-3</c:v>
                </c:pt>
                <c:pt idx="24013">
                  <c:v>1.007080078125E-3</c:v>
                </c:pt>
                <c:pt idx="24014">
                  <c:v>1.007080078125E-3</c:v>
                </c:pt>
                <c:pt idx="24015">
                  <c:v>1.0068416595458984E-3</c:v>
                </c:pt>
                <c:pt idx="24016">
                  <c:v>1.007080078125E-3</c:v>
                </c:pt>
                <c:pt idx="24017">
                  <c:v>1.007080078125E-3</c:v>
                </c:pt>
                <c:pt idx="24018">
                  <c:v>1.0068416595458984E-3</c:v>
                </c:pt>
                <c:pt idx="24019">
                  <c:v>1.007080078125E-3</c:v>
                </c:pt>
                <c:pt idx="24020">
                  <c:v>1.0080337524414063E-3</c:v>
                </c:pt>
                <c:pt idx="24021">
                  <c:v>1.007080078125E-3</c:v>
                </c:pt>
                <c:pt idx="24022">
                  <c:v>1.0068416595458984E-3</c:v>
                </c:pt>
                <c:pt idx="24023">
                  <c:v>1.007080078125E-3</c:v>
                </c:pt>
                <c:pt idx="24024">
                  <c:v>1.007080078125E-3</c:v>
                </c:pt>
                <c:pt idx="24025">
                  <c:v>1.0068416595458984E-3</c:v>
                </c:pt>
                <c:pt idx="24026">
                  <c:v>1.007080078125E-3</c:v>
                </c:pt>
                <c:pt idx="24027">
                  <c:v>1.007080078125E-3</c:v>
                </c:pt>
                <c:pt idx="24028">
                  <c:v>1.0068416595458984E-3</c:v>
                </c:pt>
                <c:pt idx="24029">
                  <c:v>1.007080078125E-3</c:v>
                </c:pt>
                <c:pt idx="24030">
                  <c:v>1.007080078125E-3</c:v>
                </c:pt>
                <c:pt idx="24031">
                  <c:v>1.0068416595458984E-3</c:v>
                </c:pt>
                <c:pt idx="24032">
                  <c:v>1.007080078125E-3</c:v>
                </c:pt>
                <c:pt idx="24033">
                  <c:v>1.0080337524414063E-3</c:v>
                </c:pt>
                <c:pt idx="24034">
                  <c:v>1.0068416595458984E-3</c:v>
                </c:pt>
                <c:pt idx="24035">
                  <c:v>1.007080078125E-3</c:v>
                </c:pt>
                <c:pt idx="24036">
                  <c:v>1.007080078125E-3</c:v>
                </c:pt>
                <c:pt idx="24037">
                  <c:v>1.0068416595458984E-3</c:v>
                </c:pt>
                <c:pt idx="24038">
                  <c:v>1.007080078125E-3</c:v>
                </c:pt>
                <c:pt idx="24039">
                  <c:v>1.007080078125E-3</c:v>
                </c:pt>
                <c:pt idx="24040">
                  <c:v>1.0068416595458984E-3</c:v>
                </c:pt>
                <c:pt idx="24041">
                  <c:v>1.007080078125E-3</c:v>
                </c:pt>
                <c:pt idx="24042">
                  <c:v>1.007080078125E-3</c:v>
                </c:pt>
                <c:pt idx="24043">
                  <c:v>1.0068416595458984E-3</c:v>
                </c:pt>
                <c:pt idx="24044">
                  <c:v>1.007080078125E-3</c:v>
                </c:pt>
                <c:pt idx="24045">
                  <c:v>1.0080337524414063E-3</c:v>
                </c:pt>
                <c:pt idx="24046">
                  <c:v>1.007080078125E-3</c:v>
                </c:pt>
                <c:pt idx="24047">
                  <c:v>1.0068416595458984E-3</c:v>
                </c:pt>
                <c:pt idx="24048">
                  <c:v>1.007080078125E-3</c:v>
                </c:pt>
                <c:pt idx="24049">
                  <c:v>1.007080078125E-3</c:v>
                </c:pt>
                <c:pt idx="24050">
                  <c:v>1.0068416595458984E-3</c:v>
                </c:pt>
                <c:pt idx="24051">
                  <c:v>1.007080078125E-3</c:v>
                </c:pt>
                <c:pt idx="24052">
                  <c:v>1.007080078125E-3</c:v>
                </c:pt>
                <c:pt idx="24053">
                  <c:v>1.0068416595458984E-3</c:v>
                </c:pt>
                <c:pt idx="24054">
                  <c:v>1.007080078125E-3</c:v>
                </c:pt>
                <c:pt idx="24055">
                  <c:v>1.007080078125E-3</c:v>
                </c:pt>
                <c:pt idx="24056">
                  <c:v>1.0068416595458984E-3</c:v>
                </c:pt>
                <c:pt idx="24057">
                  <c:v>1.007080078125E-3</c:v>
                </c:pt>
                <c:pt idx="24058">
                  <c:v>1.0080337524414063E-3</c:v>
                </c:pt>
                <c:pt idx="24059">
                  <c:v>1.0068416595458984E-3</c:v>
                </c:pt>
                <c:pt idx="24060">
                  <c:v>1.007080078125E-3</c:v>
                </c:pt>
                <c:pt idx="24061">
                  <c:v>1.007080078125E-3</c:v>
                </c:pt>
                <c:pt idx="24062">
                  <c:v>1.0068416595458984E-3</c:v>
                </c:pt>
                <c:pt idx="24063">
                  <c:v>1.007080078125E-3</c:v>
                </c:pt>
                <c:pt idx="24064">
                  <c:v>1.007080078125E-3</c:v>
                </c:pt>
                <c:pt idx="24065">
                  <c:v>1.0068416595458984E-3</c:v>
                </c:pt>
                <c:pt idx="24066">
                  <c:v>1.007080078125E-3</c:v>
                </c:pt>
                <c:pt idx="24067">
                  <c:v>1.007080078125E-3</c:v>
                </c:pt>
                <c:pt idx="24068">
                  <c:v>1.0068416595458984E-3</c:v>
                </c:pt>
                <c:pt idx="24069">
                  <c:v>1.007080078125E-3</c:v>
                </c:pt>
                <c:pt idx="24070">
                  <c:v>1.0080337524414063E-3</c:v>
                </c:pt>
                <c:pt idx="24071">
                  <c:v>1.007080078125E-3</c:v>
                </c:pt>
                <c:pt idx="24072">
                  <c:v>1.0068416595458984E-3</c:v>
                </c:pt>
                <c:pt idx="24073">
                  <c:v>1.007080078125E-3</c:v>
                </c:pt>
                <c:pt idx="24074">
                  <c:v>1.007080078125E-3</c:v>
                </c:pt>
                <c:pt idx="24075">
                  <c:v>1.0068416595458984E-3</c:v>
                </c:pt>
                <c:pt idx="24076">
                  <c:v>1.007080078125E-3</c:v>
                </c:pt>
                <c:pt idx="24077">
                  <c:v>1.007080078125E-3</c:v>
                </c:pt>
                <c:pt idx="24078">
                  <c:v>1.0068416595458984E-3</c:v>
                </c:pt>
                <c:pt idx="24079">
                  <c:v>1.007080078125E-3</c:v>
                </c:pt>
                <c:pt idx="24080">
                  <c:v>1.007080078125E-3</c:v>
                </c:pt>
                <c:pt idx="24081">
                  <c:v>1.0068416595458984E-3</c:v>
                </c:pt>
                <c:pt idx="24082">
                  <c:v>1.007080078125E-3</c:v>
                </c:pt>
                <c:pt idx="24083">
                  <c:v>1.0080337524414063E-3</c:v>
                </c:pt>
                <c:pt idx="24084">
                  <c:v>1.0068416595458984E-3</c:v>
                </c:pt>
                <c:pt idx="24085">
                  <c:v>8.0561637878417969E-3</c:v>
                </c:pt>
                <c:pt idx="24086">
                  <c:v>1.0068416595458984E-3</c:v>
                </c:pt>
                <c:pt idx="24087">
                  <c:v>1.007080078125E-3</c:v>
                </c:pt>
                <c:pt idx="24088">
                  <c:v>1.0080337524414063E-3</c:v>
                </c:pt>
                <c:pt idx="24089">
                  <c:v>1.007080078125E-3</c:v>
                </c:pt>
                <c:pt idx="24090">
                  <c:v>1.0068416595458984E-3</c:v>
                </c:pt>
                <c:pt idx="24091">
                  <c:v>1.007080078125E-3</c:v>
                </c:pt>
                <c:pt idx="24092">
                  <c:v>1.007080078125E-3</c:v>
                </c:pt>
                <c:pt idx="24093">
                  <c:v>7.0488452911376953E-3</c:v>
                </c:pt>
                <c:pt idx="24094">
                  <c:v>1.007080078125E-3</c:v>
                </c:pt>
                <c:pt idx="24095">
                  <c:v>1.0080337524414063E-3</c:v>
                </c:pt>
                <c:pt idx="24096">
                  <c:v>1.0068416595458984E-3</c:v>
                </c:pt>
                <c:pt idx="24097">
                  <c:v>1.007080078125E-3</c:v>
                </c:pt>
                <c:pt idx="24098">
                  <c:v>1.007080078125E-3</c:v>
                </c:pt>
                <c:pt idx="24099">
                  <c:v>1.0068416595458984E-3</c:v>
                </c:pt>
                <c:pt idx="24100">
                  <c:v>1.007080078125E-3</c:v>
                </c:pt>
                <c:pt idx="24101">
                  <c:v>1.007080078125E-3</c:v>
                </c:pt>
                <c:pt idx="24102">
                  <c:v>1.0068416595458984E-3</c:v>
                </c:pt>
                <c:pt idx="24103">
                  <c:v>1.007080078125E-3</c:v>
                </c:pt>
                <c:pt idx="24104">
                  <c:v>1.007080078125E-3</c:v>
                </c:pt>
                <c:pt idx="24105">
                  <c:v>1.0068416595458984E-3</c:v>
                </c:pt>
                <c:pt idx="24106">
                  <c:v>1.007080078125E-3</c:v>
                </c:pt>
                <c:pt idx="24107">
                  <c:v>1.0080337524414063E-3</c:v>
                </c:pt>
                <c:pt idx="24108">
                  <c:v>1.007080078125E-3</c:v>
                </c:pt>
                <c:pt idx="24109">
                  <c:v>1.0068416595458984E-3</c:v>
                </c:pt>
                <c:pt idx="24110">
                  <c:v>1.007080078125E-3</c:v>
                </c:pt>
                <c:pt idx="24111">
                  <c:v>1.007080078125E-3</c:v>
                </c:pt>
                <c:pt idx="24112">
                  <c:v>1.0068416595458984E-3</c:v>
                </c:pt>
                <c:pt idx="24113">
                  <c:v>1.007080078125E-3</c:v>
                </c:pt>
                <c:pt idx="24114">
                  <c:v>1.007080078125E-3</c:v>
                </c:pt>
                <c:pt idx="24115">
                  <c:v>1.0068416595458984E-3</c:v>
                </c:pt>
                <c:pt idx="24116">
                  <c:v>1.007080078125E-3</c:v>
                </c:pt>
                <c:pt idx="24117">
                  <c:v>1.007080078125E-3</c:v>
                </c:pt>
                <c:pt idx="24118">
                  <c:v>1.0068416595458984E-3</c:v>
                </c:pt>
                <c:pt idx="24119">
                  <c:v>1.007080078125E-3</c:v>
                </c:pt>
                <c:pt idx="24120">
                  <c:v>1.0080337524414063E-3</c:v>
                </c:pt>
                <c:pt idx="24121">
                  <c:v>1.0068416595458984E-3</c:v>
                </c:pt>
                <c:pt idx="24122">
                  <c:v>1.007080078125E-3</c:v>
                </c:pt>
                <c:pt idx="24123">
                  <c:v>1.007080078125E-3</c:v>
                </c:pt>
                <c:pt idx="24124">
                  <c:v>1.0068416595458984E-3</c:v>
                </c:pt>
                <c:pt idx="24125">
                  <c:v>1.007080078125E-3</c:v>
                </c:pt>
                <c:pt idx="24126">
                  <c:v>1.007080078125E-3</c:v>
                </c:pt>
                <c:pt idx="24127">
                  <c:v>1.0068416595458984E-3</c:v>
                </c:pt>
                <c:pt idx="24128">
                  <c:v>1.007080078125E-3</c:v>
                </c:pt>
                <c:pt idx="24129">
                  <c:v>1.007080078125E-3</c:v>
                </c:pt>
                <c:pt idx="24130">
                  <c:v>1.0068416595458984E-3</c:v>
                </c:pt>
                <c:pt idx="24131">
                  <c:v>1.007080078125E-3</c:v>
                </c:pt>
                <c:pt idx="24132">
                  <c:v>1.0080337524414063E-3</c:v>
                </c:pt>
                <c:pt idx="24133">
                  <c:v>1.007080078125E-3</c:v>
                </c:pt>
                <c:pt idx="24134">
                  <c:v>1.0068416595458984E-3</c:v>
                </c:pt>
                <c:pt idx="24135">
                  <c:v>1.007080078125E-3</c:v>
                </c:pt>
                <c:pt idx="24136">
                  <c:v>1.007080078125E-3</c:v>
                </c:pt>
                <c:pt idx="24137">
                  <c:v>1.0068416595458984E-3</c:v>
                </c:pt>
                <c:pt idx="24138">
                  <c:v>1.007080078125E-3</c:v>
                </c:pt>
                <c:pt idx="24139">
                  <c:v>1.007080078125E-3</c:v>
                </c:pt>
                <c:pt idx="24140">
                  <c:v>1.0068416595458984E-3</c:v>
                </c:pt>
                <c:pt idx="24141">
                  <c:v>1.007080078125E-3</c:v>
                </c:pt>
                <c:pt idx="24142">
                  <c:v>1.007080078125E-3</c:v>
                </c:pt>
                <c:pt idx="24143">
                  <c:v>1.0068416595458984E-3</c:v>
                </c:pt>
                <c:pt idx="24144">
                  <c:v>1.007080078125E-3</c:v>
                </c:pt>
                <c:pt idx="24145">
                  <c:v>1.0080337524414063E-3</c:v>
                </c:pt>
                <c:pt idx="24146">
                  <c:v>1.0068416595458984E-3</c:v>
                </c:pt>
                <c:pt idx="24147">
                  <c:v>7.0490837097167969E-3</c:v>
                </c:pt>
                <c:pt idx="24148">
                  <c:v>1.007080078125E-3</c:v>
                </c:pt>
                <c:pt idx="24149">
                  <c:v>1.0068416595458984E-3</c:v>
                </c:pt>
                <c:pt idx="24150">
                  <c:v>1.007080078125E-3</c:v>
                </c:pt>
                <c:pt idx="24151">
                  <c:v>1.0080337524414063E-3</c:v>
                </c:pt>
                <c:pt idx="24152">
                  <c:v>1.007080078125E-3</c:v>
                </c:pt>
                <c:pt idx="24153">
                  <c:v>1.0068416595458984E-3</c:v>
                </c:pt>
                <c:pt idx="24154">
                  <c:v>1.007080078125E-3</c:v>
                </c:pt>
                <c:pt idx="24155">
                  <c:v>1.007080078125E-3</c:v>
                </c:pt>
                <c:pt idx="24156">
                  <c:v>1.0068416595458984E-3</c:v>
                </c:pt>
                <c:pt idx="24157">
                  <c:v>1.007080078125E-3</c:v>
                </c:pt>
                <c:pt idx="24158">
                  <c:v>1.007080078125E-3</c:v>
                </c:pt>
                <c:pt idx="24159">
                  <c:v>1.0068416595458984E-3</c:v>
                </c:pt>
                <c:pt idx="24160">
                  <c:v>1.007080078125E-3</c:v>
                </c:pt>
                <c:pt idx="24161">
                  <c:v>1.007080078125E-3</c:v>
                </c:pt>
                <c:pt idx="24162">
                  <c:v>1.0068416595458984E-3</c:v>
                </c:pt>
                <c:pt idx="24163">
                  <c:v>1.007080078125E-3</c:v>
                </c:pt>
                <c:pt idx="24164">
                  <c:v>1.0080337524414063E-3</c:v>
                </c:pt>
                <c:pt idx="24165">
                  <c:v>1.0068416595458984E-3</c:v>
                </c:pt>
                <c:pt idx="24166">
                  <c:v>1.007080078125E-3</c:v>
                </c:pt>
                <c:pt idx="24167">
                  <c:v>1.007080078125E-3</c:v>
                </c:pt>
                <c:pt idx="24168">
                  <c:v>1.0068416595458984E-3</c:v>
                </c:pt>
                <c:pt idx="24169">
                  <c:v>1.007080078125E-3</c:v>
                </c:pt>
                <c:pt idx="24170">
                  <c:v>1.007080078125E-3</c:v>
                </c:pt>
                <c:pt idx="24171">
                  <c:v>1.0068416595458984E-3</c:v>
                </c:pt>
                <c:pt idx="24172">
                  <c:v>1.007080078125E-3</c:v>
                </c:pt>
                <c:pt idx="24173">
                  <c:v>1.007080078125E-3</c:v>
                </c:pt>
                <c:pt idx="24174">
                  <c:v>1.0068416595458984E-3</c:v>
                </c:pt>
                <c:pt idx="24175">
                  <c:v>1.007080078125E-3</c:v>
                </c:pt>
                <c:pt idx="24176">
                  <c:v>1.0080337524414063E-3</c:v>
                </c:pt>
                <c:pt idx="24177">
                  <c:v>1.007080078125E-3</c:v>
                </c:pt>
                <c:pt idx="24178">
                  <c:v>1.0068416595458984E-3</c:v>
                </c:pt>
                <c:pt idx="24179">
                  <c:v>1.007080078125E-3</c:v>
                </c:pt>
                <c:pt idx="24180">
                  <c:v>1.007080078125E-3</c:v>
                </c:pt>
                <c:pt idx="24181">
                  <c:v>1.0068416595458984E-3</c:v>
                </c:pt>
                <c:pt idx="24182">
                  <c:v>1.007080078125E-3</c:v>
                </c:pt>
                <c:pt idx="24183">
                  <c:v>1.007080078125E-3</c:v>
                </c:pt>
                <c:pt idx="24184">
                  <c:v>1.0068416595458984E-3</c:v>
                </c:pt>
                <c:pt idx="24185">
                  <c:v>1.007080078125E-3</c:v>
                </c:pt>
                <c:pt idx="24186">
                  <c:v>1.007080078125E-3</c:v>
                </c:pt>
                <c:pt idx="24187">
                  <c:v>1.0068416595458984E-3</c:v>
                </c:pt>
                <c:pt idx="24188">
                  <c:v>1.0080337524414063E-3</c:v>
                </c:pt>
                <c:pt idx="24189">
                  <c:v>1.007080078125E-3</c:v>
                </c:pt>
                <c:pt idx="24190">
                  <c:v>1.0068416595458984E-3</c:v>
                </c:pt>
                <c:pt idx="24191">
                  <c:v>1.007080078125E-3</c:v>
                </c:pt>
                <c:pt idx="24192">
                  <c:v>1.007080078125E-3</c:v>
                </c:pt>
                <c:pt idx="24193">
                  <c:v>1.0068416595458984E-3</c:v>
                </c:pt>
                <c:pt idx="24194">
                  <c:v>1.007080078125E-3</c:v>
                </c:pt>
                <c:pt idx="24195">
                  <c:v>1.007080078125E-3</c:v>
                </c:pt>
                <c:pt idx="24196">
                  <c:v>1.0068416595458984E-3</c:v>
                </c:pt>
                <c:pt idx="24197">
                  <c:v>1.007080078125E-3</c:v>
                </c:pt>
                <c:pt idx="24198">
                  <c:v>1.007080078125E-3</c:v>
                </c:pt>
                <c:pt idx="24199">
                  <c:v>1.0068416595458984E-3</c:v>
                </c:pt>
                <c:pt idx="24200">
                  <c:v>1.007080078125E-3</c:v>
                </c:pt>
                <c:pt idx="24201">
                  <c:v>1.0080337524414063E-3</c:v>
                </c:pt>
                <c:pt idx="24202">
                  <c:v>1.007080078125E-3</c:v>
                </c:pt>
                <c:pt idx="24203">
                  <c:v>1.0068416595458984E-3</c:v>
                </c:pt>
                <c:pt idx="24204">
                  <c:v>1.007080078125E-3</c:v>
                </c:pt>
                <c:pt idx="24205">
                  <c:v>1.007080078125E-3</c:v>
                </c:pt>
                <c:pt idx="24206">
                  <c:v>1.0068416595458984E-3</c:v>
                </c:pt>
                <c:pt idx="24207">
                  <c:v>1.007080078125E-3</c:v>
                </c:pt>
                <c:pt idx="24208">
                  <c:v>1.007080078125E-3</c:v>
                </c:pt>
                <c:pt idx="24209">
                  <c:v>1.0068416595458984E-3</c:v>
                </c:pt>
                <c:pt idx="24210">
                  <c:v>1.007080078125E-3</c:v>
                </c:pt>
                <c:pt idx="24211">
                  <c:v>1.007080078125E-3</c:v>
                </c:pt>
                <c:pt idx="24212">
                  <c:v>1.0068416595458984E-3</c:v>
                </c:pt>
                <c:pt idx="24213">
                  <c:v>1.0080337524414063E-3</c:v>
                </c:pt>
                <c:pt idx="24214">
                  <c:v>6.0420036315917969E-3</c:v>
                </c:pt>
                <c:pt idx="24215">
                  <c:v>1.007080078125E-3</c:v>
                </c:pt>
                <c:pt idx="24216">
                  <c:v>1.0068416595458984E-3</c:v>
                </c:pt>
                <c:pt idx="24217">
                  <c:v>1.007080078125E-3</c:v>
                </c:pt>
                <c:pt idx="24218">
                  <c:v>1.007080078125E-3</c:v>
                </c:pt>
                <c:pt idx="24219">
                  <c:v>1.0068416595458984E-3</c:v>
                </c:pt>
                <c:pt idx="24220">
                  <c:v>1.007080078125E-3</c:v>
                </c:pt>
                <c:pt idx="24221">
                  <c:v>1.0080337524414063E-3</c:v>
                </c:pt>
                <c:pt idx="24222">
                  <c:v>1.007080078125E-3</c:v>
                </c:pt>
                <c:pt idx="24223">
                  <c:v>1.0068416595458984E-3</c:v>
                </c:pt>
                <c:pt idx="24224">
                  <c:v>1.007080078125E-3</c:v>
                </c:pt>
                <c:pt idx="24225">
                  <c:v>1.007080078125E-3</c:v>
                </c:pt>
                <c:pt idx="24226">
                  <c:v>1.0068416595458984E-3</c:v>
                </c:pt>
                <c:pt idx="24227">
                  <c:v>1.007080078125E-3</c:v>
                </c:pt>
                <c:pt idx="24228">
                  <c:v>1.007080078125E-3</c:v>
                </c:pt>
                <c:pt idx="24229">
                  <c:v>1.0068416595458984E-3</c:v>
                </c:pt>
                <c:pt idx="24230">
                  <c:v>1.007080078125E-3</c:v>
                </c:pt>
                <c:pt idx="24231">
                  <c:v>1.007080078125E-3</c:v>
                </c:pt>
                <c:pt idx="24232">
                  <c:v>1.0068416595458984E-3</c:v>
                </c:pt>
                <c:pt idx="24233">
                  <c:v>1.0080337524414063E-3</c:v>
                </c:pt>
                <c:pt idx="24234">
                  <c:v>1.007080078125E-3</c:v>
                </c:pt>
                <c:pt idx="24235">
                  <c:v>1.0068416595458984E-3</c:v>
                </c:pt>
                <c:pt idx="24236">
                  <c:v>1.007080078125E-3</c:v>
                </c:pt>
                <c:pt idx="24237">
                  <c:v>1.007080078125E-3</c:v>
                </c:pt>
                <c:pt idx="24238">
                  <c:v>1.0068416595458984E-3</c:v>
                </c:pt>
                <c:pt idx="24239">
                  <c:v>1.007080078125E-3</c:v>
                </c:pt>
                <c:pt idx="24240">
                  <c:v>1.007080078125E-3</c:v>
                </c:pt>
                <c:pt idx="24241">
                  <c:v>1.0068416595458984E-3</c:v>
                </c:pt>
                <c:pt idx="24242">
                  <c:v>1.007080078125E-3</c:v>
                </c:pt>
                <c:pt idx="24243">
                  <c:v>1.007080078125E-3</c:v>
                </c:pt>
                <c:pt idx="24244">
                  <c:v>1.0068416595458984E-3</c:v>
                </c:pt>
                <c:pt idx="24245">
                  <c:v>1.007080078125E-3</c:v>
                </c:pt>
                <c:pt idx="24246">
                  <c:v>1.0080337524414063E-3</c:v>
                </c:pt>
                <c:pt idx="24247">
                  <c:v>1.007080078125E-3</c:v>
                </c:pt>
                <c:pt idx="24248">
                  <c:v>1.0068416595458984E-3</c:v>
                </c:pt>
                <c:pt idx="24249">
                  <c:v>1.007080078125E-3</c:v>
                </c:pt>
                <c:pt idx="24250">
                  <c:v>1.007080078125E-3</c:v>
                </c:pt>
                <c:pt idx="24251">
                  <c:v>1.0068416595458984E-3</c:v>
                </c:pt>
                <c:pt idx="24252">
                  <c:v>1.007080078125E-3</c:v>
                </c:pt>
                <c:pt idx="24253">
                  <c:v>1.007080078125E-3</c:v>
                </c:pt>
                <c:pt idx="24254">
                  <c:v>1.0068416595458984E-3</c:v>
                </c:pt>
                <c:pt idx="24255">
                  <c:v>1.007080078125E-3</c:v>
                </c:pt>
                <c:pt idx="24256">
                  <c:v>1.007080078125E-3</c:v>
                </c:pt>
                <c:pt idx="24257">
                  <c:v>1.0068416595458984E-3</c:v>
                </c:pt>
                <c:pt idx="24258">
                  <c:v>1.0080337524414063E-3</c:v>
                </c:pt>
                <c:pt idx="24259">
                  <c:v>1.007080078125E-3</c:v>
                </c:pt>
                <c:pt idx="24260">
                  <c:v>1.0068416595458984E-3</c:v>
                </c:pt>
                <c:pt idx="24261">
                  <c:v>1.007080078125E-3</c:v>
                </c:pt>
                <c:pt idx="24262">
                  <c:v>1.007080078125E-3</c:v>
                </c:pt>
                <c:pt idx="24263">
                  <c:v>1.0068416595458984E-3</c:v>
                </c:pt>
                <c:pt idx="24264">
                  <c:v>1.007080078125E-3</c:v>
                </c:pt>
                <c:pt idx="24265">
                  <c:v>1.007080078125E-3</c:v>
                </c:pt>
                <c:pt idx="24266">
                  <c:v>1.0068416595458984E-3</c:v>
                </c:pt>
                <c:pt idx="24267">
                  <c:v>1.007080078125E-3</c:v>
                </c:pt>
                <c:pt idx="24268">
                  <c:v>1.007080078125E-3</c:v>
                </c:pt>
                <c:pt idx="24269">
                  <c:v>1.0068416595458984E-3</c:v>
                </c:pt>
                <c:pt idx="24270">
                  <c:v>1.007080078125E-3</c:v>
                </c:pt>
                <c:pt idx="24271">
                  <c:v>1.0080337524414063E-3</c:v>
                </c:pt>
                <c:pt idx="24272">
                  <c:v>1.007080078125E-3</c:v>
                </c:pt>
                <c:pt idx="24273">
                  <c:v>1.0068416595458984E-3</c:v>
                </c:pt>
                <c:pt idx="24274">
                  <c:v>1.007080078125E-3</c:v>
                </c:pt>
                <c:pt idx="24275">
                  <c:v>1.007080078125E-3</c:v>
                </c:pt>
                <c:pt idx="24276">
                  <c:v>1.0068416595458984E-3</c:v>
                </c:pt>
                <c:pt idx="24277">
                  <c:v>1.007080078125E-3</c:v>
                </c:pt>
                <c:pt idx="24278">
                  <c:v>1.007080078125E-3</c:v>
                </c:pt>
                <c:pt idx="24279">
                  <c:v>1.0068416595458984E-3</c:v>
                </c:pt>
                <c:pt idx="24280">
                  <c:v>1.007080078125E-3</c:v>
                </c:pt>
                <c:pt idx="24281">
                  <c:v>1.007080078125E-3</c:v>
                </c:pt>
                <c:pt idx="24282">
                  <c:v>1.0068416595458984E-3</c:v>
                </c:pt>
                <c:pt idx="24283">
                  <c:v>1.0080337524414063E-3</c:v>
                </c:pt>
                <c:pt idx="24284">
                  <c:v>1.007080078125E-3</c:v>
                </c:pt>
                <c:pt idx="24285">
                  <c:v>1.0068416595458984E-3</c:v>
                </c:pt>
                <c:pt idx="24286">
                  <c:v>1.007080078125E-3</c:v>
                </c:pt>
                <c:pt idx="24287">
                  <c:v>1.007080078125E-3</c:v>
                </c:pt>
                <c:pt idx="24288">
                  <c:v>1.0068416595458984E-3</c:v>
                </c:pt>
                <c:pt idx="24289">
                  <c:v>1.007080078125E-3</c:v>
                </c:pt>
                <c:pt idx="24290">
                  <c:v>1.007080078125E-3</c:v>
                </c:pt>
                <c:pt idx="24291">
                  <c:v>1.0068416595458984E-3</c:v>
                </c:pt>
                <c:pt idx="24292">
                  <c:v>1.007080078125E-3</c:v>
                </c:pt>
                <c:pt idx="24293">
                  <c:v>1.007080078125E-3</c:v>
                </c:pt>
                <c:pt idx="24294">
                  <c:v>1.0068416595458984E-3</c:v>
                </c:pt>
                <c:pt idx="24295">
                  <c:v>1.007080078125E-3</c:v>
                </c:pt>
                <c:pt idx="24296">
                  <c:v>1.0080337524414063E-3</c:v>
                </c:pt>
                <c:pt idx="24297">
                  <c:v>1.007080078125E-3</c:v>
                </c:pt>
                <c:pt idx="24298">
                  <c:v>1.0068416595458984E-3</c:v>
                </c:pt>
                <c:pt idx="24299">
                  <c:v>3.9276123046875E-2</c:v>
                </c:pt>
                <c:pt idx="24300">
                  <c:v>1.0068416595458984E-3</c:v>
                </c:pt>
                <c:pt idx="24301">
                  <c:v>1.007080078125E-3</c:v>
                </c:pt>
                <c:pt idx="24302">
                  <c:v>1.007080078125E-3</c:v>
                </c:pt>
                <c:pt idx="24303">
                  <c:v>1.0068416595458984E-3</c:v>
                </c:pt>
                <c:pt idx="24304">
                  <c:v>1.007080078125E-3</c:v>
                </c:pt>
                <c:pt idx="24305">
                  <c:v>1.007080078125E-3</c:v>
                </c:pt>
                <c:pt idx="24306">
                  <c:v>1.0068416595458984E-3</c:v>
                </c:pt>
                <c:pt idx="24307">
                  <c:v>3.0221939086914063E-3</c:v>
                </c:pt>
                <c:pt idx="24308">
                  <c:v>1.0068416595458984E-3</c:v>
                </c:pt>
                <c:pt idx="24309">
                  <c:v>1.007080078125E-3</c:v>
                </c:pt>
                <c:pt idx="24310">
                  <c:v>1.007080078125E-3</c:v>
                </c:pt>
                <c:pt idx="24311">
                  <c:v>1.0068416595458984E-3</c:v>
                </c:pt>
                <c:pt idx="24312">
                  <c:v>1.007080078125E-3</c:v>
                </c:pt>
                <c:pt idx="24313">
                  <c:v>1.007080078125E-3</c:v>
                </c:pt>
                <c:pt idx="24314">
                  <c:v>1.0068416595458984E-3</c:v>
                </c:pt>
                <c:pt idx="24315">
                  <c:v>1.007080078125E-3</c:v>
                </c:pt>
                <c:pt idx="24316">
                  <c:v>1.007080078125E-3</c:v>
                </c:pt>
                <c:pt idx="24317">
                  <c:v>1.0068416595458984E-3</c:v>
                </c:pt>
                <c:pt idx="24318">
                  <c:v>1.0080337524414063E-3</c:v>
                </c:pt>
                <c:pt idx="24319">
                  <c:v>1.007080078125E-3</c:v>
                </c:pt>
                <c:pt idx="24320">
                  <c:v>1.0068416595458984E-3</c:v>
                </c:pt>
                <c:pt idx="24321">
                  <c:v>1.007080078125E-3</c:v>
                </c:pt>
                <c:pt idx="24322">
                  <c:v>1.007080078125E-3</c:v>
                </c:pt>
                <c:pt idx="24323">
                  <c:v>1.0068416595458984E-3</c:v>
                </c:pt>
                <c:pt idx="24324">
                  <c:v>1.007080078125E-3</c:v>
                </c:pt>
                <c:pt idx="24325">
                  <c:v>1.007080078125E-3</c:v>
                </c:pt>
                <c:pt idx="24326">
                  <c:v>1.0068416595458984E-3</c:v>
                </c:pt>
                <c:pt idx="24327">
                  <c:v>1.007080078125E-3</c:v>
                </c:pt>
                <c:pt idx="24328">
                  <c:v>1.007080078125E-3</c:v>
                </c:pt>
                <c:pt idx="24329">
                  <c:v>1.0068416595458984E-3</c:v>
                </c:pt>
                <c:pt idx="24330">
                  <c:v>1.007080078125E-3</c:v>
                </c:pt>
                <c:pt idx="24331">
                  <c:v>1.0080337524414063E-3</c:v>
                </c:pt>
                <c:pt idx="24332">
                  <c:v>1.007080078125E-3</c:v>
                </c:pt>
                <c:pt idx="24333">
                  <c:v>1.0068416595458984E-3</c:v>
                </c:pt>
                <c:pt idx="24334">
                  <c:v>1.007080078125E-3</c:v>
                </c:pt>
                <c:pt idx="24335">
                  <c:v>1.007080078125E-3</c:v>
                </c:pt>
                <c:pt idx="24336">
                  <c:v>1.0068416595458984E-3</c:v>
                </c:pt>
                <c:pt idx="24337">
                  <c:v>1.007080078125E-3</c:v>
                </c:pt>
                <c:pt idx="24338">
                  <c:v>1.007080078125E-3</c:v>
                </c:pt>
                <c:pt idx="24339">
                  <c:v>1.0068416595458984E-3</c:v>
                </c:pt>
                <c:pt idx="24340">
                  <c:v>1.007080078125E-3</c:v>
                </c:pt>
                <c:pt idx="24341">
                  <c:v>1.007080078125E-3</c:v>
                </c:pt>
                <c:pt idx="24342">
                  <c:v>1.0068416595458984E-3</c:v>
                </c:pt>
                <c:pt idx="24343">
                  <c:v>1.0080337524414063E-3</c:v>
                </c:pt>
                <c:pt idx="24344">
                  <c:v>1.007080078125E-3</c:v>
                </c:pt>
                <c:pt idx="24345">
                  <c:v>1.0068416595458984E-3</c:v>
                </c:pt>
                <c:pt idx="24346">
                  <c:v>1.007080078125E-3</c:v>
                </c:pt>
                <c:pt idx="24347">
                  <c:v>1.007080078125E-3</c:v>
                </c:pt>
                <c:pt idx="24348">
                  <c:v>1.0068416595458984E-3</c:v>
                </c:pt>
                <c:pt idx="24349">
                  <c:v>1.007080078125E-3</c:v>
                </c:pt>
                <c:pt idx="24350">
                  <c:v>1.007080078125E-3</c:v>
                </c:pt>
                <c:pt idx="24351">
                  <c:v>1.0068416595458984E-3</c:v>
                </c:pt>
                <c:pt idx="24352">
                  <c:v>1.007080078125E-3</c:v>
                </c:pt>
                <c:pt idx="24353">
                  <c:v>1.007080078125E-3</c:v>
                </c:pt>
                <c:pt idx="24354">
                  <c:v>1.0068416595458984E-3</c:v>
                </c:pt>
                <c:pt idx="24355">
                  <c:v>1.007080078125E-3</c:v>
                </c:pt>
                <c:pt idx="24356">
                  <c:v>1.0080337524414063E-3</c:v>
                </c:pt>
                <c:pt idx="24357">
                  <c:v>1.007080078125E-3</c:v>
                </c:pt>
                <c:pt idx="24358">
                  <c:v>1.0068416595458984E-3</c:v>
                </c:pt>
                <c:pt idx="24359">
                  <c:v>1.007080078125E-3</c:v>
                </c:pt>
                <c:pt idx="24360">
                  <c:v>1.007080078125E-3</c:v>
                </c:pt>
                <c:pt idx="24361">
                  <c:v>1.0068416595458984E-3</c:v>
                </c:pt>
                <c:pt idx="24362">
                  <c:v>1.007080078125E-3</c:v>
                </c:pt>
                <c:pt idx="24363">
                  <c:v>1.007080078125E-3</c:v>
                </c:pt>
                <c:pt idx="24364">
                  <c:v>1.0068416595458984E-3</c:v>
                </c:pt>
                <c:pt idx="24365">
                  <c:v>1.007080078125E-3</c:v>
                </c:pt>
                <c:pt idx="24366">
                  <c:v>1.0068416595458984E-3</c:v>
                </c:pt>
                <c:pt idx="24367">
                  <c:v>1.007080078125E-3</c:v>
                </c:pt>
                <c:pt idx="24368">
                  <c:v>1.0080337524414063E-3</c:v>
                </c:pt>
                <c:pt idx="24369">
                  <c:v>1.007080078125E-3</c:v>
                </c:pt>
                <c:pt idx="24370">
                  <c:v>1.0068416595458984E-3</c:v>
                </c:pt>
                <c:pt idx="24371">
                  <c:v>1.007080078125E-3</c:v>
                </c:pt>
                <c:pt idx="24372">
                  <c:v>1.007080078125E-3</c:v>
                </c:pt>
                <c:pt idx="24373">
                  <c:v>1.0068416595458984E-3</c:v>
                </c:pt>
                <c:pt idx="24374">
                  <c:v>1.007080078125E-3</c:v>
                </c:pt>
                <c:pt idx="24375">
                  <c:v>1.007080078125E-3</c:v>
                </c:pt>
                <c:pt idx="24376">
                  <c:v>1.0068416595458984E-3</c:v>
                </c:pt>
                <c:pt idx="24377">
                  <c:v>1.007080078125E-3</c:v>
                </c:pt>
                <c:pt idx="24378">
                  <c:v>1.007080078125E-3</c:v>
                </c:pt>
                <c:pt idx="24379">
                  <c:v>1.0068416595458984E-3</c:v>
                </c:pt>
                <c:pt idx="24380">
                  <c:v>1.007080078125E-3</c:v>
                </c:pt>
                <c:pt idx="24381">
                  <c:v>1.0080337524414063E-3</c:v>
                </c:pt>
                <c:pt idx="24382">
                  <c:v>1.007080078125E-3</c:v>
                </c:pt>
                <c:pt idx="24383">
                  <c:v>1.0068416595458984E-3</c:v>
                </c:pt>
                <c:pt idx="24384">
                  <c:v>1.007080078125E-3</c:v>
                </c:pt>
                <c:pt idx="24385">
                  <c:v>1.007080078125E-3</c:v>
                </c:pt>
                <c:pt idx="24386">
                  <c:v>1.0068416595458984E-3</c:v>
                </c:pt>
                <c:pt idx="24387">
                  <c:v>1.007080078125E-3</c:v>
                </c:pt>
                <c:pt idx="24388">
                  <c:v>1.0068416595458984E-3</c:v>
                </c:pt>
                <c:pt idx="24389">
                  <c:v>1.007080078125E-3</c:v>
                </c:pt>
                <c:pt idx="24390">
                  <c:v>1.007080078125E-3</c:v>
                </c:pt>
                <c:pt idx="24391">
                  <c:v>1.0068416595458984E-3</c:v>
                </c:pt>
                <c:pt idx="24392">
                  <c:v>1.007080078125E-3</c:v>
                </c:pt>
                <c:pt idx="24393">
                  <c:v>1.0080337524414063E-3</c:v>
                </c:pt>
                <c:pt idx="24394">
                  <c:v>1.007080078125E-3</c:v>
                </c:pt>
                <c:pt idx="24395">
                  <c:v>1.0068416595458984E-3</c:v>
                </c:pt>
                <c:pt idx="24396">
                  <c:v>1.007080078125E-3</c:v>
                </c:pt>
                <c:pt idx="24397">
                  <c:v>1.007080078125E-3</c:v>
                </c:pt>
                <c:pt idx="24398">
                  <c:v>1.0068416595458984E-3</c:v>
                </c:pt>
                <c:pt idx="24399">
                  <c:v>2.01416015625E-3</c:v>
                </c:pt>
                <c:pt idx="24400">
                  <c:v>1.0068416595458984E-3</c:v>
                </c:pt>
                <c:pt idx="24401">
                  <c:v>1.007080078125E-3</c:v>
                </c:pt>
                <c:pt idx="24402">
                  <c:v>1.007080078125E-3</c:v>
                </c:pt>
                <c:pt idx="24403">
                  <c:v>1.0068416595458984E-3</c:v>
                </c:pt>
                <c:pt idx="24404">
                  <c:v>1.007080078125E-3</c:v>
                </c:pt>
                <c:pt idx="24405">
                  <c:v>1.0080337524414063E-3</c:v>
                </c:pt>
                <c:pt idx="24406">
                  <c:v>1.007080078125E-3</c:v>
                </c:pt>
                <c:pt idx="24407">
                  <c:v>1.0068416595458984E-3</c:v>
                </c:pt>
                <c:pt idx="24408">
                  <c:v>1.007080078125E-3</c:v>
                </c:pt>
                <c:pt idx="24409">
                  <c:v>1.0068416595458984E-3</c:v>
                </c:pt>
                <c:pt idx="24410">
                  <c:v>1.007080078125E-3</c:v>
                </c:pt>
                <c:pt idx="24411">
                  <c:v>1.007080078125E-3</c:v>
                </c:pt>
                <c:pt idx="24412">
                  <c:v>1.0068416595458984E-3</c:v>
                </c:pt>
                <c:pt idx="24413">
                  <c:v>1.007080078125E-3</c:v>
                </c:pt>
                <c:pt idx="24414">
                  <c:v>1.007080078125E-3</c:v>
                </c:pt>
                <c:pt idx="24415">
                  <c:v>1.0068416595458984E-3</c:v>
                </c:pt>
                <c:pt idx="24416">
                  <c:v>1.007080078125E-3</c:v>
                </c:pt>
                <c:pt idx="24417">
                  <c:v>1.0080337524414063E-3</c:v>
                </c:pt>
                <c:pt idx="24418">
                  <c:v>1.007080078125E-3</c:v>
                </c:pt>
                <c:pt idx="24419">
                  <c:v>1.0068416595458984E-3</c:v>
                </c:pt>
                <c:pt idx="24420">
                  <c:v>1.007080078125E-3</c:v>
                </c:pt>
                <c:pt idx="24421">
                  <c:v>1.007080078125E-3</c:v>
                </c:pt>
                <c:pt idx="24422">
                  <c:v>1.0068416595458984E-3</c:v>
                </c:pt>
                <c:pt idx="24423">
                  <c:v>1.007080078125E-3</c:v>
                </c:pt>
                <c:pt idx="24424">
                  <c:v>1.007080078125E-3</c:v>
                </c:pt>
                <c:pt idx="24425">
                  <c:v>1.0068416595458984E-3</c:v>
                </c:pt>
                <c:pt idx="24426">
                  <c:v>1.007080078125E-3</c:v>
                </c:pt>
                <c:pt idx="24427">
                  <c:v>1.007080078125E-3</c:v>
                </c:pt>
                <c:pt idx="24428">
                  <c:v>1.0068416595458984E-3</c:v>
                </c:pt>
                <c:pt idx="24429">
                  <c:v>1.007080078125E-3</c:v>
                </c:pt>
                <c:pt idx="24430">
                  <c:v>1.0080337524414063E-3</c:v>
                </c:pt>
                <c:pt idx="24431">
                  <c:v>1.0068416595458984E-3</c:v>
                </c:pt>
                <c:pt idx="24432">
                  <c:v>1.007080078125E-3</c:v>
                </c:pt>
                <c:pt idx="24433">
                  <c:v>1.007080078125E-3</c:v>
                </c:pt>
                <c:pt idx="24434">
                  <c:v>1.0068416595458984E-3</c:v>
                </c:pt>
                <c:pt idx="24435">
                  <c:v>1.007080078125E-3</c:v>
                </c:pt>
                <c:pt idx="24436">
                  <c:v>1.007080078125E-3</c:v>
                </c:pt>
                <c:pt idx="24437">
                  <c:v>1.0068416595458984E-3</c:v>
                </c:pt>
                <c:pt idx="24438">
                  <c:v>1.007080078125E-3</c:v>
                </c:pt>
                <c:pt idx="24439">
                  <c:v>1.007080078125E-3</c:v>
                </c:pt>
                <c:pt idx="24440">
                  <c:v>1.0068416595458984E-3</c:v>
                </c:pt>
                <c:pt idx="24441">
                  <c:v>1.007080078125E-3</c:v>
                </c:pt>
                <c:pt idx="24442">
                  <c:v>1.0080337524414063E-3</c:v>
                </c:pt>
                <c:pt idx="24443">
                  <c:v>1.007080078125E-3</c:v>
                </c:pt>
                <c:pt idx="24444">
                  <c:v>1.0068416595458984E-3</c:v>
                </c:pt>
                <c:pt idx="24445">
                  <c:v>1.007080078125E-3</c:v>
                </c:pt>
                <c:pt idx="24446">
                  <c:v>1.007080078125E-3</c:v>
                </c:pt>
                <c:pt idx="24447">
                  <c:v>1.0068416595458984E-3</c:v>
                </c:pt>
                <c:pt idx="24448">
                  <c:v>1.007080078125E-3</c:v>
                </c:pt>
                <c:pt idx="24449">
                  <c:v>1.007080078125E-3</c:v>
                </c:pt>
                <c:pt idx="24450">
                  <c:v>1.0068416595458984E-3</c:v>
                </c:pt>
                <c:pt idx="24451">
                  <c:v>1.007080078125E-3</c:v>
                </c:pt>
                <c:pt idx="24452">
                  <c:v>1.007080078125E-3</c:v>
                </c:pt>
                <c:pt idx="24453">
                  <c:v>1.0068416595458984E-3</c:v>
                </c:pt>
                <c:pt idx="24454">
                  <c:v>1.007080078125E-3</c:v>
                </c:pt>
                <c:pt idx="24455">
                  <c:v>1.0080337524414063E-3</c:v>
                </c:pt>
                <c:pt idx="24456">
                  <c:v>1.0068416595458984E-3</c:v>
                </c:pt>
                <c:pt idx="24457">
                  <c:v>1.007080078125E-3</c:v>
                </c:pt>
                <c:pt idx="24458">
                  <c:v>1.007080078125E-3</c:v>
                </c:pt>
                <c:pt idx="24459">
                  <c:v>1.0068416595458984E-3</c:v>
                </c:pt>
                <c:pt idx="24460">
                  <c:v>1.007080078125E-3</c:v>
                </c:pt>
                <c:pt idx="24461">
                  <c:v>1.007080078125E-3</c:v>
                </c:pt>
                <c:pt idx="24462">
                  <c:v>1.0068416595458984E-3</c:v>
                </c:pt>
                <c:pt idx="24463">
                  <c:v>1.007080078125E-3</c:v>
                </c:pt>
                <c:pt idx="24464">
                  <c:v>1.007080078125E-3</c:v>
                </c:pt>
                <c:pt idx="24465">
                  <c:v>1.0068416595458984E-3</c:v>
                </c:pt>
                <c:pt idx="24466">
                  <c:v>1.007080078125E-3</c:v>
                </c:pt>
                <c:pt idx="24467">
                  <c:v>1.0080337524414063E-3</c:v>
                </c:pt>
                <c:pt idx="24468">
                  <c:v>1.007080078125E-3</c:v>
                </c:pt>
                <c:pt idx="24469">
                  <c:v>1.0068416595458984E-3</c:v>
                </c:pt>
                <c:pt idx="24470">
                  <c:v>1.007080078125E-3</c:v>
                </c:pt>
                <c:pt idx="24471">
                  <c:v>1.007080078125E-3</c:v>
                </c:pt>
                <c:pt idx="24472">
                  <c:v>1.0068416595458984E-3</c:v>
                </c:pt>
                <c:pt idx="24473">
                  <c:v>1.007080078125E-3</c:v>
                </c:pt>
                <c:pt idx="24474">
                  <c:v>1.007080078125E-3</c:v>
                </c:pt>
                <c:pt idx="24475">
                  <c:v>1.0068416595458984E-3</c:v>
                </c:pt>
                <c:pt idx="24476">
                  <c:v>1.007080078125E-3</c:v>
                </c:pt>
                <c:pt idx="24477">
                  <c:v>1.007080078125E-3</c:v>
                </c:pt>
                <c:pt idx="24478">
                  <c:v>1.0068416595458984E-3</c:v>
                </c:pt>
                <c:pt idx="24479">
                  <c:v>1.007080078125E-3</c:v>
                </c:pt>
                <c:pt idx="24480">
                  <c:v>1.0080337524414063E-3</c:v>
                </c:pt>
                <c:pt idx="24481">
                  <c:v>1.0068416595458984E-3</c:v>
                </c:pt>
                <c:pt idx="24482">
                  <c:v>1.007080078125E-3</c:v>
                </c:pt>
                <c:pt idx="24483">
                  <c:v>1.0071039199829102E-2</c:v>
                </c:pt>
                <c:pt idx="24484">
                  <c:v>1.007080078125E-3</c:v>
                </c:pt>
                <c:pt idx="24485">
                  <c:v>1.0068416595458984E-3</c:v>
                </c:pt>
                <c:pt idx="24486">
                  <c:v>1.007080078125E-3</c:v>
                </c:pt>
                <c:pt idx="24487">
                  <c:v>1.007080078125E-3</c:v>
                </c:pt>
                <c:pt idx="24488">
                  <c:v>1.0068416595458984E-3</c:v>
                </c:pt>
                <c:pt idx="24489">
                  <c:v>1.007080078125E-3</c:v>
                </c:pt>
                <c:pt idx="24490">
                  <c:v>1.007080078125E-3</c:v>
                </c:pt>
                <c:pt idx="24491">
                  <c:v>1.0068416595458984E-3</c:v>
                </c:pt>
                <c:pt idx="24492">
                  <c:v>1.007080078125E-3</c:v>
                </c:pt>
                <c:pt idx="24493">
                  <c:v>1.007080078125E-3</c:v>
                </c:pt>
                <c:pt idx="24494">
                  <c:v>1.0068416595458984E-3</c:v>
                </c:pt>
                <c:pt idx="24495">
                  <c:v>1.007080078125E-3</c:v>
                </c:pt>
                <c:pt idx="24496">
                  <c:v>1.0080337524414063E-3</c:v>
                </c:pt>
                <c:pt idx="24497">
                  <c:v>1.0068416595458984E-3</c:v>
                </c:pt>
                <c:pt idx="24498">
                  <c:v>1.007080078125E-3</c:v>
                </c:pt>
                <c:pt idx="24499">
                  <c:v>1.007080078125E-3</c:v>
                </c:pt>
                <c:pt idx="24500">
                  <c:v>1.0068416595458984E-3</c:v>
                </c:pt>
                <c:pt idx="24501">
                  <c:v>1.007080078125E-3</c:v>
                </c:pt>
                <c:pt idx="24502">
                  <c:v>1.007080078125E-3</c:v>
                </c:pt>
                <c:pt idx="24503">
                  <c:v>1.0068416595458984E-3</c:v>
                </c:pt>
                <c:pt idx="24504">
                  <c:v>1.007080078125E-3</c:v>
                </c:pt>
                <c:pt idx="24505">
                  <c:v>1.007080078125E-3</c:v>
                </c:pt>
                <c:pt idx="24506">
                  <c:v>1.0068416595458984E-3</c:v>
                </c:pt>
                <c:pt idx="24507">
                  <c:v>1.007080078125E-3</c:v>
                </c:pt>
                <c:pt idx="24508">
                  <c:v>1.0080337524414063E-3</c:v>
                </c:pt>
                <c:pt idx="24509">
                  <c:v>1.007080078125E-3</c:v>
                </c:pt>
                <c:pt idx="24510">
                  <c:v>1.0068416595458984E-3</c:v>
                </c:pt>
                <c:pt idx="24511">
                  <c:v>1.007080078125E-3</c:v>
                </c:pt>
                <c:pt idx="24512">
                  <c:v>1.007080078125E-3</c:v>
                </c:pt>
                <c:pt idx="24513">
                  <c:v>1.0068416595458984E-3</c:v>
                </c:pt>
                <c:pt idx="24514">
                  <c:v>1.007080078125E-3</c:v>
                </c:pt>
                <c:pt idx="24515">
                  <c:v>1.007080078125E-3</c:v>
                </c:pt>
                <c:pt idx="24516">
                  <c:v>1.0068416595458984E-3</c:v>
                </c:pt>
                <c:pt idx="24517">
                  <c:v>1.007080078125E-3</c:v>
                </c:pt>
                <c:pt idx="24518">
                  <c:v>1.007080078125E-3</c:v>
                </c:pt>
                <c:pt idx="24519">
                  <c:v>1.0068416595458984E-3</c:v>
                </c:pt>
                <c:pt idx="24520">
                  <c:v>1.007080078125E-3</c:v>
                </c:pt>
                <c:pt idx="24521">
                  <c:v>1.0080337524414063E-3</c:v>
                </c:pt>
                <c:pt idx="24522">
                  <c:v>1.0068416595458984E-3</c:v>
                </c:pt>
                <c:pt idx="24523">
                  <c:v>1.007080078125E-3</c:v>
                </c:pt>
                <c:pt idx="24524">
                  <c:v>1.007080078125E-3</c:v>
                </c:pt>
                <c:pt idx="24525">
                  <c:v>1.0068416595458984E-3</c:v>
                </c:pt>
                <c:pt idx="24526">
                  <c:v>1.007080078125E-3</c:v>
                </c:pt>
                <c:pt idx="24527">
                  <c:v>1.007080078125E-3</c:v>
                </c:pt>
                <c:pt idx="24528">
                  <c:v>1.0068416595458984E-3</c:v>
                </c:pt>
                <c:pt idx="24529">
                  <c:v>1.007080078125E-3</c:v>
                </c:pt>
                <c:pt idx="24530">
                  <c:v>1.007080078125E-3</c:v>
                </c:pt>
                <c:pt idx="24531">
                  <c:v>1.0068416595458984E-3</c:v>
                </c:pt>
                <c:pt idx="24532">
                  <c:v>1.007080078125E-3</c:v>
                </c:pt>
                <c:pt idx="24533">
                  <c:v>1.0080337524414063E-3</c:v>
                </c:pt>
                <c:pt idx="24534">
                  <c:v>1.007080078125E-3</c:v>
                </c:pt>
                <c:pt idx="24535">
                  <c:v>1.0068416595458984E-3</c:v>
                </c:pt>
                <c:pt idx="24536">
                  <c:v>1.007080078125E-3</c:v>
                </c:pt>
                <c:pt idx="24537">
                  <c:v>1.007080078125E-3</c:v>
                </c:pt>
                <c:pt idx="24538">
                  <c:v>1.0068416595458984E-3</c:v>
                </c:pt>
                <c:pt idx="24539">
                  <c:v>1.007080078125E-3</c:v>
                </c:pt>
                <c:pt idx="24540">
                  <c:v>1.007080078125E-3</c:v>
                </c:pt>
                <c:pt idx="24541">
                  <c:v>1.0068416595458984E-3</c:v>
                </c:pt>
                <c:pt idx="24542">
                  <c:v>1.007080078125E-3</c:v>
                </c:pt>
                <c:pt idx="24543">
                  <c:v>1.007080078125E-3</c:v>
                </c:pt>
                <c:pt idx="24544">
                  <c:v>1.0068416595458984E-3</c:v>
                </c:pt>
                <c:pt idx="24545">
                  <c:v>1.007080078125E-3</c:v>
                </c:pt>
                <c:pt idx="24546">
                  <c:v>1.0080337524414063E-3</c:v>
                </c:pt>
                <c:pt idx="24547">
                  <c:v>1.0068416595458984E-3</c:v>
                </c:pt>
                <c:pt idx="24548">
                  <c:v>1.007080078125E-3</c:v>
                </c:pt>
                <c:pt idx="24549">
                  <c:v>1.007080078125E-3</c:v>
                </c:pt>
                <c:pt idx="24550">
                  <c:v>1.0068416595458984E-3</c:v>
                </c:pt>
                <c:pt idx="24551">
                  <c:v>1.007080078125E-3</c:v>
                </c:pt>
                <c:pt idx="24552">
                  <c:v>1.007080078125E-3</c:v>
                </c:pt>
                <c:pt idx="24553">
                  <c:v>1.0068416595458984E-3</c:v>
                </c:pt>
                <c:pt idx="24554">
                  <c:v>1.007080078125E-3</c:v>
                </c:pt>
                <c:pt idx="24555">
                  <c:v>1.007080078125E-3</c:v>
                </c:pt>
                <c:pt idx="24556">
                  <c:v>1.0068416595458984E-3</c:v>
                </c:pt>
                <c:pt idx="24557">
                  <c:v>1.007080078125E-3</c:v>
                </c:pt>
                <c:pt idx="24558">
                  <c:v>1.0080337524414063E-3</c:v>
                </c:pt>
                <c:pt idx="24559">
                  <c:v>1.007080078125E-3</c:v>
                </c:pt>
                <c:pt idx="24560">
                  <c:v>1.0068416595458984E-3</c:v>
                </c:pt>
                <c:pt idx="24561">
                  <c:v>1.007080078125E-3</c:v>
                </c:pt>
                <c:pt idx="24562">
                  <c:v>1.007080078125E-3</c:v>
                </c:pt>
                <c:pt idx="24563">
                  <c:v>1.0068416595458984E-3</c:v>
                </c:pt>
                <c:pt idx="24564">
                  <c:v>1.007080078125E-3</c:v>
                </c:pt>
                <c:pt idx="24565">
                  <c:v>1.007080078125E-3</c:v>
                </c:pt>
                <c:pt idx="24566">
                  <c:v>1.0068416595458984E-3</c:v>
                </c:pt>
                <c:pt idx="24567">
                  <c:v>1.007080078125E-3</c:v>
                </c:pt>
                <c:pt idx="24568">
                  <c:v>1.007080078125E-3</c:v>
                </c:pt>
                <c:pt idx="24569">
                  <c:v>1.0068416595458984E-3</c:v>
                </c:pt>
                <c:pt idx="24570">
                  <c:v>1.007080078125E-3</c:v>
                </c:pt>
                <c:pt idx="24571">
                  <c:v>1.0080337524414063E-3</c:v>
                </c:pt>
                <c:pt idx="24572">
                  <c:v>1.0068416595458984E-3</c:v>
                </c:pt>
                <c:pt idx="24573">
                  <c:v>1.007080078125E-3</c:v>
                </c:pt>
                <c:pt idx="24574">
                  <c:v>1.007080078125E-3</c:v>
                </c:pt>
                <c:pt idx="24575">
                  <c:v>1.0068416595458984E-3</c:v>
                </c:pt>
                <c:pt idx="24576">
                  <c:v>1.007080078125E-3</c:v>
                </c:pt>
                <c:pt idx="24577">
                  <c:v>1.007080078125E-3</c:v>
                </c:pt>
                <c:pt idx="24578">
                  <c:v>1.0068416595458984E-3</c:v>
                </c:pt>
                <c:pt idx="24579">
                  <c:v>1.007080078125E-3</c:v>
                </c:pt>
                <c:pt idx="24580">
                  <c:v>1.007080078125E-3</c:v>
                </c:pt>
                <c:pt idx="24581">
                  <c:v>1.0068416595458984E-3</c:v>
                </c:pt>
                <c:pt idx="24582">
                  <c:v>1.007080078125E-3</c:v>
                </c:pt>
                <c:pt idx="24583">
                  <c:v>1.0080337524414063E-3</c:v>
                </c:pt>
                <c:pt idx="24584">
                  <c:v>1.007080078125E-3</c:v>
                </c:pt>
                <c:pt idx="24585">
                  <c:v>1.0068416595458984E-3</c:v>
                </c:pt>
                <c:pt idx="24586">
                  <c:v>1.007080078125E-3</c:v>
                </c:pt>
                <c:pt idx="24587">
                  <c:v>1.007080078125E-3</c:v>
                </c:pt>
                <c:pt idx="24588">
                  <c:v>1.0068416595458984E-3</c:v>
                </c:pt>
                <c:pt idx="24589">
                  <c:v>1.007080078125E-3</c:v>
                </c:pt>
                <c:pt idx="24590">
                  <c:v>1.007080078125E-3</c:v>
                </c:pt>
                <c:pt idx="24591">
                  <c:v>1.0068416595458984E-3</c:v>
                </c:pt>
                <c:pt idx="24592">
                  <c:v>1.007080078125E-3</c:v>
                </c:pt>
                <c:pt idx="24593">
                  <c:v>1.007080078125E-3</c:v>
                </c:pt>
                <c:pt idx="24594">
                  <c:v>1.0068416595458984E-3</c:v>
                </c:pt>
                <c:pt idx="24595">
                  <c:v>1.007080078125E-3</c:v>
                </c:pt>
                <c:pt idx="24596">
                  <c:v>1.0080337524414063E-3</c:v>
                </c:pt>
                <c:pt idx="24597">
                  <c:v>1.0068416595458984E-3</c:v>
                </c:pt>
                <c:pt idx="24598">
                  <c:v>1.007080078125E-3</c:v>
                </c:pt>
                <c:pt idx="24599">
                  <c:v>1.007080078125E-3</c:v>
                </c:pt>
                <c:pt idx="24600">
                  <c:v>1.0068416595458984E-3</c:v>
                </c:pt>
                <c:pt idx="24601">
                  <c:v>1.007080078125E-3</c:v>
                </c:pt>
                <c:pt idx="24602">
                  <c:v>1.007080078125E-3</c:v>
                </c:pt>
                <c:pt idx="24603">
                  <c:v>1.0068416595458984E-3</c:v>
                </c:pt>
                <c:pt idx="24604">
                  <c:v>1.007080078125E-3</c:v>
                </c:pt>
                <c:pt idx="24605">
                  <c:v>1.007080078125E-3</c:v>
                </c:pt>
                <c:pt idx="24606">
                  <c:v>1.0068416595458984E-3</c:v>
                </c:pt>
                <c:pt idx="24607">
                  <c:v>1.007080078125E-3</c:v>
                </c:pt>
                <c:pt idx="24608">
                  <c:v>1.0080337524414063E-3</c:v>
                </c:pt>
                <c:pt idx="24609">
                  <c:v>1.007080078125E-3</c:v>
                </c:pt>
                <c:pt idx="24610">
                  <c:v>1.0068416595458984E-3</c:v>
                </c:pt>
                <c:pt idx="24611">
                  <c:v>1.007080078125E-3</c:v>
                </c:pt>
                <c:pt idx="24612">
                  <c:v>1.007080078125E-3</c:v>
                </c:pt>
                <c:pt idx="24613">
                  <c:v>1.0068416595458984E-3</c:v>
                </c:pt>
                <c:pt idx="24614">
                  <c:v>1.007080078125E-3</c:v>
                </c:pt>
                <c:pt idx="24615">
                  <c:v>1.007080078125E-3</c:v>
                </c:pt>
                <c:pt idx="24616">
                  <c:v>1.0068416595458984E-3</c:v>
                </c:pt>
                <c:pt idx="24617">
                  <c:v>1.007080078125E-3</c:v>
                </c:pt>
                <c:pt idx="24618">
                  <c:v>1.007080078125E-3</c:v>
                </c:pt>
                <c:pt idx="24619">
                  <c:v>1.0068416595458984E-3</c:v>
                </c:pt>
                <c:pt idx="24620">
                  <c:v>1.007080078125E-3</c:v>
                </c:pt>
                <c:pt idx="24621">
                  <c:v>1.0080337524414063E-3</c:v>
                </c:pt>
                <c:pt idx="24622">
                  <c:v>1.0068416595458984E-3</c:v>
                </c:pt>
                <c:pt idx="24623">
                  <c:v>1.007080078125E-3</c:v>
                </c:pt>
                <c:pt idx="24624">
                  <c:v>1.007080078125E-3</c:v>
                </c:pt>
                <c:pt idx="24625">
                  <c:v>1.0068416595458984E-3</c:v>
                </c:pt>
                <c:pt idx="24626">
                  <c:v>1.007080078125E-3</c:v>
                </c:pt>
                <c:pt idx="24627">
                  <c:v>1.007080078125E-3</c:v>
                </c:pt>
                <c:pt idx="24628">
                  <c:v>1.0068416595458984E-3</c:v>
                </c:pt>
                <c:pt idx="24629">
                  <c:v>1.007080078125E-3</c:v>
                </c:pt>
                <c:pt idx="24630">
                  <c:v>1.007080078125E-3</c:v>
                </c:pt>
                <c:pt idx="24631">
                  <c:v>1.0068416595458984E-3</c:v>
                </c:pt>
                <c:pt idx="24632">
                  <c:v>1.007080078125E-3</c:v>
                </c:pt>
                <c:pt idx="24633">
                  <c:v>1.0080337524414063E-3</c:v>
                </c:pt>
                <c:pt idx="24634">
                  <c:v>1.007080078125E-3</c:v>
                </c:pt>
                <c:pt idx="24635">
                  <c:v>1.0068416595458984E-3</c:v>
                </c:pt>
                <c:pt idx="24636">
                  <c:v>1.007080078125E-3</c:v>
                </c:pt>
                <c:pt idx="24637">
                  <c:v>1.007080078125E-3</c:v>
                </c:pt>
                <c:pt idx="24638">
                  <c:v>1.0068416595458984E-3</c:v>
                </c:pt>
                <c:pt idx="24639">
                  <c:v>1.007080078125E-3</c:v>
                </c:pt>
                <c:pt idx="24640">
                  <c:v>1.007080078125E-3</c:v>
                </c:pt>
                <c:pt idx="24641">
                  <c:v>1.0068416595458984E-3</c:v>
                </c:pt>
                <c:pt idx="24642">
                  <c:v>1.007080078125E-3</c:v>
                </c:pt>
                <c:pt idx="24643">
                  <c:v>1.007080078125E-3</c:v>
                </c:pt>
                <c:pt idx="24644">
                  <c:v>1.0068416595458984E-3</c:v>
                </c:pt>
                <c:pt idx="24645">
                  <c:v>1.0080337524414063E-3</c:v>
                </c:pt>
                <c:pt idx="24646">
                  <c:v>1.007080078125E-3</c:v>
                </c:pt>
                <c:pt idx="24647">
                  <c:v>1.0068416595458984E-3</c:v>
                </c:pt>
                <c:pt idx="24648">
                  <c:v>1.007080078125E-3</c:v>
                </c:pt>
                <c:pt idx="24649">
                  <c:v>1.007080078125E-3</c:v>
                </c:pt>
                <c:pt idx="24650">
                  <c:v>1.0068416595458984E-3</c:v>
                </c:pt>
                <c:pt idx="24651">
                  <c:v>1.007080078125E-3</c:v>
                </c:pt>
                <c:pt idx="24652">
                  <c:v>1.007080078125E-3</c:v>
                </c:pt>
                <c:pt idx="24653">
                  <c:v>1.0068416595458984E-3</c:v>
                </c:pt>
                <c:pt idx="24654">
                  <c:v>1.007080078125E-3</c:v>
                </c:pt>
                <c:pt idx="24655">
                  <c:v>1.007080078125E-3</c:v>
                </c:pt>
                <c:pt idx="24656">
                  <c:v>1.0068416595458984E-3</c:v>
                </c:pt>
                <c:pt idx="24657">
                  <c:v>1.007080078125E-3</c:v>
                </c:pt>
                <c:pt idx="24658">
                  <c:v>1.0080337524414063E-3</c:v>
                </c:pt>
                <c:pt idx="24659">
                  <c:v>1.007080078125E-3</c:v>
                </c:pt>
                <c:pt idx="24660">
                  <c:v>1.0068416595458984E-3</c:v>
                </c:pt>
                <c:pt idx="24661">
                  <c:v>1.007080078125E-3</c:v>
                </c:pt>
                <c:pt idx="24662">
                  <c:v>1.007080078125E-3</c:v>
                </c:pt>
                <c:pt idx="24663">
                  <c:v>1.0068416595458984E-3</c:v>
                </c:pt>
                <c:pt idx="24664">
                  <c:v>1.007080078125E-3</c:v>
                </c:pt>
                <c:pt idx="24665">
                  <c:v>1.007080078125E-3</c:v>
                </c:pt>
                <c:pt idx="24666">
                  <c:v>1.0068416595458984E-3</c:v>
                </c:pt>
                <c:pt idx="24667">
                  <c:v>1.007080078125E-3</c:v>
                </c:pt>
                <c:pt idx="24668">
                  <c:v>1.007080078125E-3</c:v>
                </c:pt>
                <c:pt idx="24669">
                  <c:v>1.0068416595458984E-3</c:v>
                </c:pt>
                <c:pt idx="24670">
                  <c:v>1.0080337524414063E-3</c:v>
                </c:pt>
                <c:pt idx="24671">
                  <c:v>1.007080078125E-3</c:v>
                </c:pt>
                <c:pt idx="24672">
                  <c:v>1.1076927185058594E-2</c:v>
                </c:pt>
                <c:pt idx="24673">
                  <c:v>1.0080337524414063E-3</c:v>
                </c:pt>
                <c:pt idx="24674">
                  <c:v>1.007080078125E-3</c:v>
                </c:pt>
                <c:pt idx="24675">
                  <c:v>1.0068416595458984E-3</c:v>
                </c:pt>
                <c:pt idx="24676">
                  <c:v>1.007080078125E-3</c:v>
                </c:pt>
                <c:pt idx="24677">
                  <c:v>1.007080078125E-3</c:v>
                </c:pt>
                <c:pt idx="24678">
                  <c:v>1.0068416595458984E-3</c:v>
                </c:pt>
                <c:pt idx="24679">
                  <c:v>1.007080078125E-3</c:v>
                </c:pt>
                <c:pt idx="24680">
                  <c:v>1.007080078125E-3</c:v>
                </c:pt>
                <c:pt idx="24681">
                  <c:v>1.0068416595458984E-3</c:v>
                </c:pt>
                <c:pt idx="24682">
                  <c:v>1.007080078125E-3</c:v>
                </c:pt>
                <c:pt idx="24683">
                  <c:v>1.007080078125E-3</c:v>
                </c:pt>
                <c:pt idx="24684">
                  <c:v>1.0068416595458984E-3</c:v>
                </c:pt>
                <c:pt idx="24685">
                  <c:v>1.0080337524414063E-3</c:v>
                </c:pt>
                <c:pt idx="24686">
                  <c:v>1.007080078125E-3</c:v>
                </c:pt>
                <c:pt idx="24687">
                  <c:v>1.0068416595458984E-3</c:v>
                </c:pt>
                <c:pt idx="24688">
                  <c:v>1.007080078125E-3</c:v>
                </c:pt>
                <c:pt idx="24689">
                  <c:v>1.007080078125E-3</c:v>
                </c:pt>
                <c:pt idx="24690">
                  <c:v>1.0068416595458984E-3</c:v>
                </c:pt>
                <c:pt idx="24691">
                  <c:v>1.007080078125E-3</c:v>
                </c:pt>
                <c:pt idx="24692">
                  <c:v>1.007080078125E-3</c:v>
                </c:pt>
                <c:pt idx="24693">
                  <c:v>1.0068416595458984E-3</c:v>
                </c:pt>
                <c:pt idx="24694">
                  <c:v>1.007080078125E-3</c:v>
                </c:pt>
                <c:pt idx="24695">
                  <c:v>1.007080078125E-3</c:v>
                </c:pt>
                <c:pt idx="24696">
                  <c:v>1.0068416595458984E-3</c:v>
                </c:pt>
                <c:pt idx="24697">
                  <c:v>1.007080078125E-3</c:v>
                </c:pt>
                <c:pt idx="24698">
                  <c:v>1.0080337524414063E-3</c:v>
                </c:pt>
                <c:pt idx="24699">
                  <c:v>1.007080078125E-3</c:v>
                </c:pt>
                <c:pt idx="24700">
                  <c:v>1.0068416595458984E-3</c:v>
                </c:pt>
                <c:pt idx="24701">
                  <c:v>1.007080078125E-3</c:v>
                </c:pt>
                <c:pt idx="24702">
                  <c:v>1.007080078125E-3</c:v>
                </c:pt>
                <c:pt idx="24703">
                  <c:v>1.0068416595458984E-3</c:v>
                </c:pt>
                <c:pt idx="24704">
                  <c:v>1.007080078125E-3</c:v>
                </c:pt>
                <c:pt idx="24705">
                  <c:v>1.007080078125E-3</c:v>
                </c:pt>
                <c:pt idx="24706">
                  <c:v>1.0068416595458984E-3</c:v>
                </c:pt>
                <c:pt idx="24707">
                  <c:v>1.007080078125E-3</c:v>
                </c:pt>
                <c:pt idx="24708">
                  <c:v>1.007080078125E-3</c:v>
                </c:pt>
                <c:pt idx="24709">
                  <c:v>1.0068416595458984E-3</c:v>
                </c:pt>
                <c:pt idx="24710">
                  <c:v>1.0080337524414063E-3</c:v>
                </c:pt>
                <c:pt idx="24711">
                  <c:v>1.007080078125E-3</c:v>
                </c:pt>
                <c:pt idx="24712">
                  <c:v>1.0068416595458984E-3</c:v>
                </c:pt>
                <c:pt idx="24713">
                  <c:v>1.007080078125E-3</c:v>
                </c:pt>
                <c:pt idx="24714">
                  <c:v>1.007080078125E-3</c:v>
                </c:pt>
                <c:pt idx="24715">
                  <c:v>1.0068416595458984E-3</c:v>
                </c:pt>
                <c:pt idx="24716">
                  <c:v>1.007080078125E-3</c:v>
                </c:pt>
                <c:pt idx="24717">
                  <c:v>1.007080078125E-3</c:v>
                </c:pt>
                <c:pt idx="24718">
                  <c:v>1.0068416595458984E-3</c:v>
                </c:pt>
                <c:pt idx="24719">
                  <c:v>1.007080078125E-3</c:v>
                </c:pt>
                <c:pt idx="24720">
                  <c:v>1.007080078125E-3</c:v>
                </c:pt>
                <c:pt idx="24721">
                  <c:v>1.0068416595458984E-3</c:v>
                </c:pt>
                <c:pt idx="24722">
                  <c:v>1.007080078125E-3</c:v>
                </c:pt>
                <c:pt idx="24723">
                  <c:v>1.0080337524414063E-3</c:v>
                </c:pt>
                <c:pt idx="24724">
                  <c:v>1.007080078125E-3</c:v>
                </c:pt>
                <c:pt idx="24725">
                  <c:v>1.0068416595458984E-3</c:v>
                </c:pt>
                <c:pt idx="24726">
                  <c:v>1.007080078125E-3</c:v>
                </c:pt>
                <c:pt idx="24727">
                  <c:v>1.007080078125E-3</c:v>
                </c:pt>
                <c:pt idx="24728">
                  <c:v>1.0068416595458984E-3</c:v>
                </c:pt>
                <c:pt idx="24729">
                  <c:v>1.007080078125E-3</c:v>
                </c:pt>
                <c:pt idx="24730">
                  <c:v>1.007080078125E-3</c:v>
                </c:pt>
                <c:pt idx="24731">
                  <c:v>1.0068416595458984E-3</c:v>
                </c:pt>
                <c:pt idx="24732">
                  <c:v>1.007080078125E-3</c:v>
                </c:pt>
                <c:pt idx="24733">
                  <c:v>1.007080078125E-3</c:v>
                </c:pt>
                <c:pt idx="24734">
                  <c:v>1.0068416595458984E-3</c:v>
                </c:pt>
                <c:pt idx="24735">
                  <c:v>1.0080337524414063E-3</c:v>
                </c:pt>
                <c:pt idx="24736">
                  <c:v>1.007080078125E-3</c:v>
                </c:pt>
                <c:pt idx="24737">
                  <c:v>1.0068416595458984E-3</c:v>
                </c:pt>
                <c:pt idx="24738">
                  <c:v>1.007080078125E-3</c:v>
                </c:pt>
                <c:pt idx="24739">
                  <c:v>1.007080078125E-3</c:v>
                </c:pt>
                <c:pt idx="24740">
                  <c:v>1.0068416595458984E-3</c:v>
                </c:pt>
                <c:pt idx="24741">
                  <c:v>1.007080078125E-3</c:v>
                </c:pt>
                <c:pt idx="24742">
                  <c:v>1.007080078125E-3</c:v>
                </c:pt>
                <c:pt idx="24743">
                  <c:v>1.0068416595458984E-3</c:v>
                </c:pt>
                <c:pt idx="24744">
                  <c:v>1.007080078125E-3</c:v>
                </c:pt>
                <c:pt idx="24745">
                  <c:v>1.007080078125E-3</c:v>
                </c:pt>
                <c:pt idx="24746">
                  <c:v>1.0068416595458984E-3</c:v>
                </c:pt>
                <c:pt idx="24747">
                  <c:v>1.007080078125E-3</c:v>
                </c:pt>
                <c:pt idx="24748">
                  <c:v>1.0080337524414063E-3</c:v>
                </c:pt>
                <c:pt idx="24749">
                  <c:v>1.007080078125E-3</c:v>
                </c:pt>
                <c:pt idx="24750">
                  <c:v>1.0068416595458984E-3</c:v>
                </c:pt>
                <c:pt idx="24751">
                  <c:v>1.007080078125E-3</c:v>
                </c:pt>
                <c:pt idx="24752">
                  <c:v>1.007080078125E-3</c:v>
                </c:pt>
                <c:pt idx="24753">
                  <c:v>1.0068416595458984E-3</c:v>
                </c:pt>
                <c:pt idx="24754">
                  <c:v>1.007080078125E-3</c:v>
                </c:pt>
                <c:pt idx="24755">
                  <c:v>1.007080078125E-3</c:v>
                </c:pt>
                <c:pt idx="24756">
                  <c:v>1.0068416595458984E-3</c:v>
                </c:pt>
                <c:pt idx="24757">
                  <c:v>1.007080078125E-3</c:v>
                </c:pt>
                <c:pt idx="24758">
                  <c:v>1.007080078125E-3</c:v>
                </c:pt>
                <c:pt idx="24759">
                  <c:v>1.0068416595458984E-3</c:v>
                </c:pt>
                <c:pt idx="24760">
                  <c:v>1.0080337524414063E-3</c:v>
                </c:pt>
                <c:pt idx="24761">
                  <c:v>1.007080078125E-3</c:v>
                </c:pt>
                <c:pt idx="24762">
                  <c:v>1.0068416595458984E-3</c:v>
                </c:pt>
                <c:pt idx="24763">
                  <c:v>1.007080078125E-3</c:v>
                </c:pt>
                <c:pt idx="24764">
                  <c:v>1.007080078125E-3</c:v>
                </c:pt>
                <c:pt idx="24765">
                  <c:v>1.0068416595458984E-3</c:v>
                </c:pt>
                <c:pt idx="24766">
                  <c:v>1.007080078125E-3</c:v>
                </c:pt>
                <c:pt idx="24767">
                  <c:v>1.007080078125E-3</c:v>
                </c:pt>
                <c:pt idx="24768">
                  <c:v>1.0068416595458984E-3</c:v>
                </c:pt>
                <c:pt idx="24769">
                  <c:v>1.007080078125E-3</c:v>
                </c:pt>
                <c:pt idx="24770">
                  <c:v>1.007080078125E-3</c:v>
                </c:pt>
                <c:pt idx="24771">
                  <c:v>1.0068416595458984E-3</c:v>
                </c:pt>
                <c:pt idx="24772">
                  <c:v>1.007080078125E-3</c:v>
                </c:pt>
                <c:pt idx="24773">
                  <c:v>1.0080337524414063E-3</c:v>
                </c:pt>
                <c:pt idx="24774">
                  <c:v>1.007080078125E-3</c:v>
                </c:pt>
                <c:pt idx="24775">
                  <c:v>1.0068416595458984E-3</c:v>
                </c:pt>
                <c:pt idx="24776">
                  <c:v>1.007080078125E-3</c:v>
                </c:pt>
                <c:pt idx="24777">
                  <c:v>1.007080078125E-3</c:v>
                </c:pt>
                <c:pt idx="24778">
                  <c:v>1.0068416595458984E-3</c:v>
                </c:pt>
                <c:pt idx="24779">
                  <c:v>1.007080078125E-3</c:v>
                </c:pt>
                <c:pt idx="24780">
                  <c:v>1.007080078125E-3</c:v>
                </c:pt>
                <c:pt idx="24781">
                  <c:v>1.0068416595458984E-3</c:v>
                </c:pt>
                <c:pt idx="24782">
                  <c:v>1.007080078125E-3</c:v>
                </c:pt>
                <c:pt idx="24783">
                  <c:v>1.007080078125E-3</c:v>
                </c:pt>
                <c:pt idx="24784">
                  <c:v>1.0068416595458984E-3</c:v>
                </c:pt>
                <c:pt idx="24785">
                  <c:v>1.0080337524414063E-3</c:v>
                </c:pt>
                <c:pt idx="24786">
                  <c:v>1.007080078125E-3</c:v>
                </c:pt>
                <c:pt idx="24787">
                  <c:v>1.0068416595458984E-3</c:v>
                </c:pt>
                <c:pt idx="24788">
                  <c:v>1.007080078125E-3</c:v>
                </c:pt>
                <c:pt idx="24789">
                  <c:v>1.007080078125E-3</c:v>
                </c:pt>
                <c:pt idx="24790">
                  <c:v>1.0068416595458984E-3</c:v>
                </c:pt>
                <c:pt idx="24791">
                  <c:v>3.0210018157958984E-3</c:v>
                </c:pt>
                <c:pt idx="24792">
                  <c:v>1.007080078125E-3</c:v>
                </c:pt>
                <c:pt idx="24793">
                  <c:v>1.007080078125E-3</c:v>
                </c:pt>
                <c:pt idx="24794">
                  <c:v>1.0068416595458984E-3</c:v>
                </c:pt>
                <c:pt idx="24795">
                  <c:v>1.007080078125E-3</c:v>
                </c:pt>
                <c:pt idx="24796">
                  <c:v>1.0080337524414063E-3</c:v>
                </c:pt>
                <c:pt idx="24797">
                  <c:v>1.007080078125E-3</c:v>
                </c:pt>
                <c:pt idx="24798">
                  <c:v>1.0068416595458984E-3</c:v>
                </c:pt>
                <c:pt idx="24799">
                  <c:v>1.007080078125E-3</c:v>
                </c:pt>
                <c:pt idx="24800">
                  <c:v>1.007080078125E-3</c:v>
                </c:pt>
                <c:pt idx="24801">
                  <c:v>1.0068416595458984E-3</c:v>
                </c:pt>
                <c:pt idx="24802">
                  <c:v>1.007080078125E-3</c:v>
                </c:pt>
                <c:pt idx="24803">
                  <c:v>1.007080078125E-3</c:v>
                </c:pt>
                <c:pt idx="24804">
                  <c:v>1.0068416595458984E-3</c:v>
                </c:pt>
                <c:pt idx="24805">
                  <c:v>1.007080078125E-3</c:v>
                </c:pt>
                <c:pt idx="24806">
                  <c:v>1.007080078125E-3</c:v>
                </c:pt>
                <c:pt idx="24807">
                  <c:v>1.0068416595458984E-3</c:v>
                </c:pt>
                <c:pt idx="24808">
                  <c:v>1.0080337524414063E-3</c:v>
                </c:pt>
                <c:pt idx="24809">
                  <c:v>1.007080078125E-3</c:v>
                </c:pt>
                <c:pt idx="24810">
                  <c:v>1.0068416595458984E-3</c:v>
                </c:pt>
                <c:pt idx="24811">
                  <c:v>1.007080078125E-3</c:v>
                </c:pt>
                <c:pt idx="24812">
                  <c:v>1.007080078125E-3</c:v>
                </c:pt>
                <c:pt idx="24813">
                  <c:v>1.0068416595458984E-3</c:v>
                </c:pt>
                <c:pt idx="24814">
                  <c:v>1.007080078125E-3</c:v>
                </c:pt>
                <c:pt idx="24815">
                  <c:v>1.007080078125E-3</c:v>
                </c:pt>
                <c:pt idx="24816">
                  <c:v>1.0068416595458984E-3</c:v>
                </c:pt>
                <c:pt idx="24817">
                  <c:v>1.007080078125E-3</c:v>
                </c:pt>
                <c:pt idx="24818">
                  <c:v>1.007080078125E-3</c:v>
                </c:pt>
                <c:pt idx="24819">
                  <c:v>1.0068416595458984E-3</c:v>
                </c:pt>
                <c:pt idx="24820">
                  <c:v>1.007080078125E-3</c:v>
                </c:pt>
                <c:pt idx="24821">
                  <c:v>1.0080337524414063E-3</c:v>
                </c:pt>
                <c:pt idx="24822">
                  <c:v>1.007080078125E-3</c:v>
                </c:pt>
                <c:pt idx="24823">
                  <c:v>1.0068416595458984E-3</c:v>
                </c:pt>
                <c:pt idx="24824">
                  <c:v>1.007080078125E-3</c:v>
                </c:pt>
                <c:pt idx="24825">
                  <c:v>1.007080078125E-3</c:v>
                </c:pt>
                <c:pt idx="24826">
                  <c:v>1.0068416595458984E-3</c:v>
                </c:pt>
                <c:pt idx="24827">
                  <c:v>1.007080078125E-3</c:v>
                </c:pt>
                <c:pt idx="24828">
                  <c:v>1.007080078125E-3</c:v>
                </c:pt>
                <c:pt idx="24829">
                  <c:v>1.0068416595458984E-3</c:v>
                </c:pt>
                <c:pt idx="24830">
                  <c:v>1.007080078125E-3</c:v>
                </c:pt>
                <c:pt idx="24831">
                  <c:v>1.007080078125E-3</c:v>
                </c:pt>
                <c:pt idx="24832">
                  <c:v>1.0068416595458984E-3</c:v>
                </c:pt>
                <c:pt idx="24833">
                  <c:v>1.0080337524414063E-3</c:v>
                </c:pt>
                <c:pt idx="24834">
                  <c:v>1.007080078125E-3</c:v>
                </c:pt>
                <c:pt idx="24835">
                  <c:v>1.0068416595458984E-3</c:v>
                </c:pt>
                <c:pt idx="24836">
                  <c:v>1.007080078125E-3</c:v>
                </c:pt>
                <c:pt idx="24837">
                  <c:v>1.007080078125E-3</c:v>
                </c:pt>
                <c:pt idx="24838">
                  <c:v>1.0068416595458984E-3</c:v>
                </c:pt>
                <c:pt idx="24839">
                  <c:v>1.007080078125E-3</c:v>
                </c:pt>
                <c:pt idx="24840">
                  <c:v>1.007080078125E-3</c:v>
                </c:pt>
                <c:pt idx="24841">
                  <c:v>1.0068416595458984E-3</c:v>
                </c:pt>
                <c:pt idx="24842">
                  <c:v>1.007080078125E-3</c:v>
                </c:pt>
                <c:pt idx="24843">
                  <c:v>1.007080078125E-3</c:v>
                </c:pt>
                <c:pt idx="24844">
                  <c:v>1.0068416595458984E-3</c:v>
                </c:pt>
                <c:pt idx="24845">
                  <c:v>1.007080078125E-3</c:v>
                </c:pt>
                <c:pt idx="24846">
                  <c:v>1.0080337524414063E-3</c:v>
                </c:pt>
                <c:pt idx="24847">
                  <c:v>1.007080078125E-3</c:v>
                </c:pt>
                <c:pt idx="24848">
                  <c:v>1.0068416595458984E-3</c:v>
                </c:pt>
                <c:pt idx="24849">
                  <c:v>1.007080078125E-3</c:v>
                </c:pt>
                <c:pt idx="24850">
                  <c:v>1.007080078125E-3</c:v>
                </c:pt>
                <c:pt idx="24851">
                  <c:v>1.0068416595458984E-3</c:v>
                </c:pt>
                <c:pt idx="24852">
                  <c:v>1.007080078125E-3</c:v>
                </c:pt>
                <c:pt idx="24853">
                  <c:v>1.007080078125E-3</c:v>
                </c:pt>
                <c:pt idx="24854">
                  <c:v>1.0068416595458984E-3</c:v>
                </c:pt>
                <c:pt idx="24855">
                  <c:v>1.007080078125E-3</c:v>
                </c:pt>
                <c:pt idx="24856">
                  <c:v>1.0068416595458984E-3</c:v>
                </c:pt>
                <c:pt idx="24857">
                  <c:v>1.007080078125E-3</c:v>
                </c:pt>
                <c:pt idx="24858">
                  <c:v>1.0080337524414063E-3</c:v>
                </c:pt>
                <c:pt idx="24859">
                  <c:v>1.007080078125E-3</c:v>
                </c:pt>
                <c:pt idx="24860">
                  <c:v>1.0068416595458984E-3</c:v>
                </c:pt>
                <c:pt idx="24861">
                  <c:v>1.007080078125E-3</c:v>
                </c:pt>
                <c:pt idx="24862">
                  <c:v>1.007080078125E-3</c:v>
                </c:pt>
                <c:pt idx="24863">
                  <c:v>1.0068416595458984E-3</c:v>
                </c:pt>
                <c:pt idx="24864">
                  <c:v>1.007080078125E-3</c:v>
                </c:pt>
                <c:pt idx="24865">
                  <c:v>1.007080078125E-3</c:v>
                </c:pt>
                <c:pt idx="24866">
                  <c:v>1.0068416595458984E-3</c:v>
                </c:pt>
                <c:pt idx="24867">
                  <c:v>1.007080078125E-3</c:v>
                </c:pt>
                <c:pt idx="24868">
                  <c:v>1.007080078125E-3</c:v>
                </c:pt>
                <c:pt idx="24869">
                  <c:v>1.0068416595458984E-3</c:v>
                </c:pt>
                <c:pt idx="24870">
                  <c:v>1.007080078125E-3</c:v>
                </c:pt>
                <c:pt idx="24871">
                  <c:v>1.0080337524414063E-3</c:v>
                </c:pt>
                <c:pt idx="24872">
                  <c:v>1.007080078125E-3</c:v>
                </c:pt>
                <c:pt idx="24873">
                  <c:v>1.0068416595458984E-3</c:v>
                </c:pt>
                <c:pt idx="24874">
                  <c:v>1.007080078125E-3</c:v>
                </c:pt>
                <c:pt idx="24875">
                  <c:v>1.007080078125E-3</c:v>
                </c:pt>
                <c:pt idx="24876">
                  <c:v>1.0068416595458984E-3</c:v>
                </c:pt>
                <c:pt idx="24877">
                  <c:v>1.007080078125E-3</c:v>
                </c:pt>
                <c:pt idx="24878">
                  <c:v>1.0068416595458984E-3</c:v>
                </c:pt>
                <c:pt idx="24879">
                  <c:v>1.007080078125E-3</c:v>
                </c:pt>
                <c:pt idx="24880">
                  <c:v>1.007080078125E-3</c:v>
                </c:pt>
                <c:pt idx="24881">
                  <c:v>1.0068416595458984E-3</c:v>
                </c:pt>
                <c:pt idx="24882">
                  <c:v>1.007080078125E-3</c:v>
                </c:pt>
                <c:pt idx="24883">
                  <c:v>1.0080337524414063E-3</c:v>
                </c:pt>
                <c:pt idx="24884">
                  <c:v>1.007080078125E-3</c:v>
                </c:pt>
                <c:pt idx="24885">
                  <c:v>1.0068416595458984E-3</c:v>
                </c:pt>
                <c:pt idx="24886">
                  <c:v>1.007080078125E-3</c:v>
                </c:pt>
                <c:pt idx="24887">
                  <c:v>1.007080078125E-3</c:v>
                </c:pt>
                <c:pt idx="24888">
                  <c:v>1.0068416595458984E-3</c:v>
                </c:pt>
                <c:pt idx="24889">
                  <c:v>1.007080078125E-3</c:v>
                </c:pt>
                <c:pt idx="24890">
                  <c:v>1.007080078125E-3</c:v>
                </c:pt>
                <c:pt idx="24891">
                  <c:v>1.0068416595458984E-3</c:v>
                </c:pt>
                <c:pt idx="24892">
                  <c:v>1.007080078125E-3</c:v>
                </c:pt>
                <c:pt idx="24893">
                  <c:v>1.007080078125E-3</c:v>
                </c:pt>
                <c:pt idx="24894">
                  <c:v>1.0068416595458984E-3</c:v>
                </c:pt>
                <c:pt idx="24895">
                  <c:v>1.007080078125E-3</c:v>
                </c:pt>
                <c:pt idx="24896">
                  <c:v>1.0080337524414063E-3</c:v>
                </c:pt>
                <c:pt idx="24897">
                  <c:v>1.007080078125E-3</c:v>
                </c:pt>
                <c:pt idx="24898">
                  <c:v>1.0068416595458984E-3</c:v>
                </c:pt>
                <c:pt idx="24899">
                  <c:v>1.007080078125E-3</c:v>
                </c:pt>
                <c:pt idx="24900">
                  <c:v>1.0068416595458984E-3</c:v>
                </c:pt>
                <c:pt idx="24901">
                  <c:v>1.007080078125E-3</c:v>
                </c:pt>
                <c:pt idx="24902">
                  <c:v>1.007080078125E-3</c:v>
                </c:pt>
                <c:pt idx="24903">
                  <c:v>1.0068416595458984E-3</c:v>
                </c:pt>
                <c:pt idx="24904">
                  <c:v>1.007080078125E-3</c:v>
                </c:pt>
                <c:pt idx="24905">
                  <c:v>1.007080078125E-3</c:v>
                </c:pt>
                <c:pt idx="24906">
                  <c:v>1.0068416595458984E-3</c:v>
                </c:pt>
                <c:pt idx="24907">
                  <c:v>1.007080078125E-3</c:v>
                </c:pt>
                <c:pt idx="24908">
                  <c:v>1.0080337524414063E-3</c:v>
                </c:pt>
                <c:pt idx="24909">
                  <c:v>1.007080078125E-3</c:v>
                </c:pt>
                <c:pt idx="24910">
                  <c:v>1.0068416595458984E-3</c:v>
                </c:pt>
                <c:pt idx="24911">
                  <c:v>1.007080078125E-3</c:v>
                </c:pt>
                <c:pt idx="24912">
                  <c:v>1.007080078125E-3</c:v>
                </c:pt>
                <c:pt idx="24913">
                  <c:v>1.0068416595458984E-3</c:v>
                </c:pt>
                <c:pt idx="24914">
                  <c:v>1.007080078125E-3</c:v>
                </c:pt>
                <c:pt idx="24915">
                  <c:v>1.007080078125E-3</c:v>
                </c:pt>
                <c:pt idx="24916">
                  <c:v>1.0068416595458984E-3</c:v>
                </c:pt>
                <c:pt idx="24917">
                  <c:v>1.007080078125E-3</c:v>
                </c:pt>
                <c:pt idx="24918">
                  <c:v>1.007080078125E-3</c:v>
                </c:pt>
                <c:pt idx="24919">
                  <c:v>1.0068416595458984E-3</c:v>
                </c:pt>
                <c:pt idx="24920">
                  <c:v>1.007080078125E-3</c:v>
                </c:pt>
                <c:pt idx="24921">
                  <c:v>1.0080337524414063E-3</c:v>
                </c:pt>
                <c:pt idx="24922">
                  <c:v>1.0068416595458984E-3</c:v>
                </c:pt>
                <c:pt idx="24923">
                  <c:v>1.007080078125E-3</c:v>
                </c:pt>
                <c:pt idx="24924">
                  <c:v>1.007080078125E-3</c:v>
                </c:pt>
                <c:pt idx="24925">
                  <c:v>1.0068416595458984E-3</c:v>
                </c:pt>
                <c:pt idx="24926">
                  <c:v>1.007080078125E-3</c:v>
                </c:pt>
                <c:pt idx="24927">
                  <c:v>1.007080078125E-3</c:v>
                </c:pt>
                <c:pt idx="24928">
                  <c:v>1.0068416595458984E-3</c:v>
                </c:pt>
                <c:pt idx="24929">
                  <c:v>1.007080078125E-3</c:v>
                </c:pt>
                <c:pt idx="24930">
                  <c:v>1.007080078125E-3</c:v>
                </c:pt>
                <c:pt idx="24931">
                  <c:v>1.0068416595458984E-3</c:v>
                </c:pt>
                <c:pt idx="24932">
                  <c:v>1.007080078125E-3</c:v>
                </c:pt>
                <c:pt idx="24933">
                  <c:v>1.0080337524414063E-3</c:v>
                </c:pt>
                <c:pt idx="24934">
                  <c:v>1.007080078125E-3</c:v>
                </c:pt>
                <c:pt idx="24935">
                  <c:v>1.0068416595458984E-3</c:v>
                </c:pt>
                <c:pt idx="24936">
                  <c:v>1.007080078125E-3</c:v>
                </c:pt>
                <c:pt idx="24937">
                  <c:v>1.007080078125E-3</c:v>
                </c:pt>
                <c:pt idx="24938">
                  <c:v>1.0068416595458984E-3</c:v>
                </c:pt>
                <c:pt idx="24939">
                  <c:v>1.007080078125E-3</c:v>
                </c:pt>
                <c:pt idx="24940">
                  <c:v>1.007080078125E-3</c:v>
                </c:pt>
                <c:pt idx="24941">
                  <c:v>1.0068416595458984E-3</c:v>
                </c:pt>
                <c:pt idx="24942">
                  <c:v>1.007080078125E-3</c:v>
                </c:pt>
                <c:pt idx="24943">
                  <c:v>1.007080078125E-3</c:v>
                </c:pt>
                <c:pt idx="24944">
                  <c:v>1.0068416595458984E-3</c:v>
                </c:pt>
                <c:pt idx="24945">
                  <c:v>1.007080078125E-3</c:v>
                </c:pt>
                <c:pt idx="24946">
                  <c:v>1.0080337524414063E-3</c:v>
                </c:pt>
                <c:pt idx="24947">
                  <c:v>1.0068416595458984E-3</c:v>
                </c:pt>
                <c:pt idx="24948">
                  <c:v>1.007080078125E-3</c:v>
                </c:pt>
                <c:pt idx="24949">
                  <c:v>1.007080078125E-3</c:v>
                </c:pt>
                <c:pt idx="24950">
                  <c:v>1.0068416595458984E-3</c:v>
                </c:pt>
                <c:pt idx="24951">
                  <c:v>1.007080078125E-3</c:v>
                </c:pt>
                <c:pt idx="24952">
                  <c:v>1.007080078125E-3</c:v>
                </c:pt>
                <c:pt idx="24953">
                  <c:v>1.0068416595458984E-3</c:v>
                </c:pt>
                <c:pt idx="24954">
                  <c:v>1.007080078125E-3</c:v>
                </c:pt>
                <c:pt idx="24955">
                  <c:v>1.007080078125E-3</c:v>
                </c:pt>
                <c:pt idx="24956">
                  <c:v>1.0068416595458984E-3</c:v>
                </c:pt>
                <c:pt idx="24957">
                  <c:v>1.007080078125E-3</c:v>
                </c:pt>
                <c:pt idx="24958">
                  <c:v>1.0080337524414063E-3</c:v>
                </c:pt>
                <c:pt idx="24959">
                  <c:v>1.007080078125E-3</c:v>
                </c:pt>
                <c:pt idx="24960">
                  <c:v>1.0068416595458984E-3</c:v>
                </c:pt>
                <c:pt idx="24961">
                  <c:v>1.007080078125E-3</c:v>
                </c:pt>
                <c:pt idx="24962">
                  <c:v>1.007080078125E-3</c:v>
                </c:pt>
                <c:pt idx="24963">
                  <c:v>1.0068416595458984E-3</c:v>
                </c:pt>
                <c:pt idx="24964">
                  <c:v>1.007080078125E-3</c:v>
                </c:pt>
                <c:pt idx="24965">
                  <c:v>1.007080078125E-3</c:v>
                </c:pt>
                <c:pt idx="24966">
                  <c:v>1.0068416595458984E-3</c:v>
                </c:pt>
                <c:pt idx="24967">
                  <c:v>1.007080078125E-3</c:v>
                </c:pt>
                <c:pt idx="24968">
                  <c:v>1.007080078125E-3</c:v>
                </c:pt>
                <c:pt idx="24969">
                  <c:v>1.0068416595458984E-3</c:v>
                </c:pt>
                <c:pt idx="24970">
                  <c:v>1.007080078125E-3</c:v>
                </c:pt>
                <c:pt idx="24971">
                  <c:v>1.0080337524414063E-3</c:v>
                </c:pt>
                <c:pt idx="24972">
                  <c:v>1.0068416595458984E-3</c:v>
                </c:pt>
                <c:pt idx="24973">
                  <c:v>1.007080078125E-3</c:v>
                </c:pt>
                <c:pt idx="24974">
                  <c:v>1.007080078125E-3</c:v>
                </c:pt>
                <c:pt idx="24975">
                  <c:v>1.0068416595458984E-3</c:v>
                </c:pt>
                <c:pt idx="24976">
                  <c:v>1.007080078125E-3</c:v>
                </c:pt>
                <c:pt idx="24977">
                  <c:v>1.007080078125E-3</c:v>
                </c:pt>
                <c:pt idx="24978">
                  <c:v>1.0068416595458984E-3</c:v>
                </c:pt>
                <c:pt idx="24979">
                  <c:v>1.007080078125E-3</c:v>
                </c:pt>
                <c:pt idx="24980">
                  <c:v>1.007080078125E-3</c:v>
                </c:pt>
                <c:pt idx="24981">
                  <c:v>1.0068416595458984E-3</c:v>
                </c:pt>
                <c:pt idx="24982">
                  <c:v>1.007080078125E-3</c:v>
                </c:pt>
                <c:pt idx="24983">
                  <c:v>1.0080337524414063E-3</c:v>
                </c:pt>
                <c:pt idx="24984">
                  <c:v>1.007080078125E-3</c:v>
                </c:pt>
                <c:pt idx="24985">
                  <c:v>1.0068416595458984E-3</c:v>
                </c:pt>
                <c:pt idx="24986">
                  <c:v>1.007080078125E-3</c:v>
                </c:pt>
                <c:pt idx="24987">
                  <c:v>1.007080078125E-3</c:v>
                </c:pt>
                <c:pt idx="24988">
                  <c:v>1.0068416595458984E-3</c:v>
                </c:pt>
                <c:pt idx="24989">
                  <c:v>1.007080078125E-3</c:v>
                </c:pt>
                <c:pt idx="24990">
                  <c:v>1.007080078125E-3</c:v>
                </c:pt>
                <c:pt idx="24991">
                  <c:v>1.0068416595458984E-3</c:v>
                </c:pt>
                <c:pt idx="24992">
                  <c:v>1.007080078125E-3</c:v>
                </c:pt>
                <c:pt idx="24993">
                  <c:v>1.007080078125E-3</c:v>
                </c:pt>
                <c:pt idx="24994">
                  <c:v>1.0068416595458984E-3</c:v>
                </c:pt>
                <c:pt idx="24995">
                  <c:v>1.007080078125E-3</c:v>
                </c:pt>
                <c:pt idx="24996">
                  <c:v>9.0639591217041016E-3</c:v>
                </c:pt>
                <c:pt idx="24997">
                  <c:v>1.007080078125E-3</c:v>
                </c:pt>
                <c:pt idx="24998">
                  <c:v>1.0068416595458984E-3</c:v>
                </c:pt>
                <c:pt idx="24999">
                  <c:v>1.007080078125E-3</c:v>
                </c:pt>
                <c:pt idx="25000">
                  <c:v>1.0080337524414063E-3</c:v>
                </c:pt>
                <c:pt idx="25001">
                  <c:v>1.007080078125E-3</c:v>
                </c:pt>
                <c:pt idx="25002">
                  <c:v>1.0068416595458984E-3</c:v>
                </c:pt>
                <c:pt idx="25003">
                  <c:v>1.007080078125E-3</c:v>
                </c:pt>
                <c:pt idx="25004">
                  <c:v>1.007080078125E-3</c:v>
                </c:pt>
                <c:pt idx="25005">
                  <c:v>1.0068416595458984E-3</c:v>
                </c:pt>
                <c:pt idx="25006">
                  <c:v>5.0351619720458984E-3</c:v>
                </c:pt>
                <c:pt idx="25007">
                  <c:v>1.0068416595458984E-3</c:v>
                </c:pt>
                <c:pt idx="25008">
                  <c:v>1.007080078125E-3</c:v>
                </c:pt>
                <c:pt idx="25009">
                  <c:v>1.0080337524414063E-3</c:v>
                </c:pt>
                <c:pt idx="25010">
                  <c:v>1.0068416595458984E-3</c:v>
                </c:pt>
                <c:pt idx="25011">
                  <c:v>1.007080078125E-3</c:v>
                </c:pt>
                <c:pt idx="25012">
                  <c:v>1.007080078125E-3</c:v>
                </c:pt>
                <c:pt idx="25013">
                  <c:v>1.0068416595458984E-3</c:v>
                </c:pt>
                <c:pt idx="25014">
                  <c:v>1.007080078125E-3</c:v>
                </c:pt>
                <c:pt idx="25015">
                  <c:v>1.007080078125E-3</c:v>
                </c:pt>
                <c:pt idx="25016">
                  <c:v>1.0068416595458984E-3</c:v>
                </c:pt>
                <c:pt idx="25017">
                  <c:v>1.007080078125E-3</c:v>
                </c:pt>
                <c:pt idx="25018">
                  <c:v>1.007080078125E-3</c:v>
                </c:pt>
                <c:pt idx="25019">
                  <c:v>1.0068416595458984E-3</c:v>
                </c:pt>
                <c:pt idx="25020">
                  <c:v>1.007080078125E-3</c:v>
                </c:pt>
                <c:pt idx="25021">
                  <c:v>1.0080337524414063E-3</c:v>
                </c:pt>
                <c:pt idx="25022">
                  <c:v>1.007080078125E-3</c:v>
                </c:pt>
                <c:pt idx="25023">
                  <c:v>1.0068416595458984E-3</c:v>
                </c:pt>
                <c:pt idx="25024">
                  <c:v>1.007080078125E-3</c:v>
                </c:pt>
                <c:pt idx="25025">
                  <c:v>1.007080078125E-3</c:v>
                </c:pt>
                <c:pt idx="25026">
                  <c:v>1.0068416595458984E-3</c:v>
                </c:pt>
                <c:pt idx="25027">
                  <c:v>1.007080078125E-3</c:v>
                </c:pt>
                <c:pt idx="25028">
                  <c:v>1.007080078125E-3</c:v>
                </c:pt>
                <c:pt idx="25029">
                  <c:v>1.0068416595458984E-3</c:v>
                </c:pt>
                <c:pt idx="25030">
                  <c:v>1.007080078125E-3</c:v>
                </c:pt>
                <c:pt idx="25031">
                  <c:v>1.007080078125E-3</c:v>
                </c:pt>
                <c:pt idx="25032">
                  <c:v>1.0068416595458984E-3</c:v>
                </c:pt>
                <c:pt idx="25033">
                  <c:v>1.007080078125E-3</c:v>
                </c:pt>
                <c:pt idx="25034">
                  <c:v>1.0080337524414063E-3</c:v>
                </c:pt>
                <c:pt idx="25035">
                  <c:v>1.0068416595458984E-3</c:v>
                </c:pt>
                <c:pt idx="25036">
                  <c:v>1.007080078125E-3</c:v>
                </c:pt>
                <c:pt idx="25037">
                  <c:v>1.007080078125E-3</c:v>
                </c:pt>
                <c:pt idx="25038">
                  <c:v>1.0068416595458984E-3</c:v>
                </c:pt>
                <c:pt idx="25039">
                  <c:v>1.007080078125E-3</c:v>
                </c:pt>
                <c:pt idx="25040">
                  <c:v>1.007080078125E-3</c:v>
                </c:pt>
                <c:pt idx="25041">
                  <c:v>1.0068416595458984E-3</c:v>
                </c:pt>
                <c:pt idx="25042">
                  <c:v>1.007080078125E-3</c:v>
                </c:pt>
                <c:pt idx="25043">
                  <c:v>1.007080078125E-3</c:v>
                </c:pt>
                <c:pt idx="25044">
                  <c:v>1.0068416595458984E-3</c:v>
                </c:pt>
                <c:pt idx="25045">
                  <c:v>1.007080078125E-3</c:v>
                </c:pt>
                <c:pt idx="25046">
                  <c:v>1.0080337524414063E-3</c:v>
                </c:pt>
                <c:pt idx="25047">
                  <c:v>1.007080078125E-3</c:v>
                </c:pt>
                <c:pt idx="25048">
                  <c:v>1.0068416595458984E-3</c:v>
                </c:pt>
                <c:pt idx="25049">
                  <c:v>1.007080078125E-3</c:v>
                </c:pt>
                <c:pt idx="25050">
                  <c:v>1.007080078125E-3</c:v>
                </c:pt>
                <c:pt idx="25051">
                  <c:v>1.0068416595458984E-3</c:v>
                </c:pt>
                <c:pt idx="25052">
                  <c:v>1.007080078125E-3</c:v>
                </c:pt>
                <c:pt idx="25053">
                  <c:v>1.007080078125E-3</c:v>
                </c:pt>
                <c:pt idx="25054">
                  <c:v>1.0068416595458984E-3</c:v>
                </c:pt>
                <c:pt idx="25055">
                  <c:v>1.007080078125E-3</c:v>
                </c:pt>
                <c:pt idx="25056">
                  <c:v>1.007080078125E-3</c:v>
                </c:pt>
                <c:pt idx="25057">
                  <c:v>1.0068416595458984E-3</c:v>
                </c:pt>
                <c:pt idx="25058">
                  <c:v>1.007080078125E-3</c:v>
                </c:pt>
                <c:pt idx="25059">
                  <c:v>1.0080337524414063E-3</c:v>
                </c:pt>
                <c:pt idx="25060">
                  <c:v>1.0068416595458984E-3</c:v>
                </c:pt>
                <c:pt idx="25061">
                  <c:v>1.007080078125E-3</c:v>
                </c:pt>
                <c:pt idx="25062">
                  <c:v>1.007080078125E-3</c:v>
                </c:pt>
                <c:pt idx="25063">
                  <c:v>1.0068416595458984E-3</c:v>
                </c:pt>
                <c:pt idx="25064">
                  <c:v>1.007080078125E-3</c:v>
                </c:pt>
                <c:pt idx="25065">
                  <c:v>1.007080078125E-3</c:v>
                </c:pt>
                <c:pt idx="25066">
                  <c:v>1.0068416595458984E-3</c:v>
                </c:pt>
                <c:pt idx="25067">
                  <c:v>1.007080078125E-3</c:v>
                </c:pt>
                <c:pt idx="25068">
                  <c:v>1.007080078125E-3</c:v>
                </c:pt>
                <c:pt idx="25069">
                  <c:v>1.0068416595458984E-3</c:v>
                </c:pt>
                <c:pt idx="25070">
                  <c:v>1.007080078125E-3</c:v>
                </c:pt>
                <c:pt idx="25071">
                  <c:v>1.0080337524414063E-3</c:v>
                </c:pt>
                <c:pt idx="25072">
                  <c:v>1.007080078125E-3</c:v>
                </c:pt>
                <c:pt idx="25073">
                  <c:v>1.0068416595458984E-3</c:v>
                </c:pt>
                <c:pt idx="25074">
                  <c:v>1.007080078125E-3</c:v>
                </c:pt>
                <c:pt idx="25075">
                  <c:v>1.007080078125E-3</c:v>
                </c:pt>
                <c:pt idx="25076">
                  <c:v>1.0068416595458984E-3</c:v>
                </c:pt>
                <c:pt idx="25077">
                  <c:v>1.007080078125E-3</c:v>
                </c:pt>
                <c:pt idx="25078">
                  <c:v>1.007080078125E-3</c:v>
                </c:pt>
                <c:pt idx="25079">
                  <c:v>1.0068416595458984E-3</c:v>
                </c:pt>
                <c:pt idx="25080">
                  <c:v>1.007080078125E-3</c:v>
                </c:pt>
                <c:pt idx="25081">
                  <c:v>1.007080078125E-3</c:v>
                </c:pt>
                <c:pt idx="25082">
                  <c:v>1.0068416595458984E-3</c:v>
                </c:pt>
                <c:pt idx="25083">
                  <c:v>1.007080078125E-3</c:v>
                </c:pt>
                <c:pt idx="25084">
                  <c:v>1.0080337524414063E-3</c:v>
                </c:pt>
                <c:pt idx="25085">
                  <c:v>1.0068416595458984E-3</c:v>
                </c:pt>
                <c:pt idx="25086">
                  <c:v>1.007080078125E-3</c:v>
                </c:pt>
                <c:pt idx="25087">
                  <c:v>1.007080078125E-3</c:v>
                </c:pt>
                <c:pt idx="25088">
                  <c:v>1.0068416595458984E-3</c:v>
                </c:pt>
                <c:pt idx="25089">
                  <c:v>1.007080078125E-3</c:v>
                </c:pt>
                <c:pt idx="25090">
                  <c:v>1.007080078125E-3</c:v>
                </c:pt>
                <c:pt idx="25091">
                  <c:v>1.0068416595458984E-3</c:v>
                </c:pt>
                <c:pt idx="25092">
                  <c:v>1.007080078125E-3</c:v>
                </c:pt>
                <c:pt idx="25093">
                  <c:v>1.007080078125E-3</c:v>
                </c:pt>
                <c:pt idx="25094">
                  <c:v>1.0068416595458984E-3</c:v>
                </c:pt>
                <c:pt idx="25095">
                  <c:v>1.007080078125E-3</c:v>
                </c:pt>
                <c:pt idx="25096">
                  <c:v>1.0080337524414063E-3</c:v>
                </c:pt>
                <c:pt idx="25097">
                  <c:v>1.007080078125E-3</c:v>
                </c:pt>
                <c:pt idx="25098">
                  <c:v>1.0068416595458984E-3</c:v>
                </c:pt>
                <c:pt idx="25099">
                  <c:v>1.007080078125E-3</c:v>
                </c:pt>
                <c:pt idx="25100">
                  <c:v>1.007080078125E-3</c:v>
                </c:pt>
                <c:pt idx="25101">
                  <c:v>1.0068416595458984E-3</c:v>
                </c:pt>
                <c:pt idx="25102">
                  <c:v>1.007080078125E-3</c:v>
                </c:pt>
                <c:pt idx="25103">
                  <c:v>1.007080078125E-3</c:v>
                </c:pt>
                <c:pt idx="25104">
                  <c:v>1.0068416595458984E-3</c:v>
                </c:pt>
                <c:pt idx="25105">
                  <c:v>1.007080078125E-3</c:v>
                </c:pt>
                <c:pt idx="25106">
                  <c:v>1.007080078125E-3</c:v>
                </c:pt>
                <c:pt idx="25107">
                  <c:v>1.0068416595458984E-3</c:v>
                </c:pt>
                <c:pt idx="25108">
                  <c:v>1.007080078125E-3</c:v>
                </c:pt>
                <c:pt idx="25109">
                  <c:v>1.0080337524414063E-3</c:v>
                </c:pt>
                <c:pt idx="25110">
                  <c:v>1.0068416595458984E-3</c:v>
                </c:pt>
                <c:pt idx="25111">
                  <c:v>1.007080078125E-3</c:v>
                </c:pt>
                <c:pt idx="25112">
                  <c:v>1.007080078125E-3</c:v>
                </c:pt>
                <c:pt idx="25113">
                  <c:v>1.0068416595458984E-3</c:v>
                </c:pt>
                <c:pt idx="25114">
                  <c:v>1.007080078125E-3</c:v>
                </c:pt>
                <c:pt idx="25115">
                  <c:v>1.007080078125E-3</c:v>
                </c:pt>
                <c:pt idx="25116">
                  <c:v>1.0068416595458984E-3</c:v>
                </c:pt>
                <c:pt idx="25117">
                  <c:v>1.007080078125E-3</c:v>
                </c:pt>
                <c:pt idx="25118">
                  <c:v>1.007080078125E-3</c:v>
                </c:pt>
                <c:pt idx="25119">
                  <c:v>1.0068416595458984E-3</c:v>
                </c:pt>
                <c:pt idx="25120">
                  <c:v>1.007080078125E-3</c:v>
                </c:pt>
                <c:pt idx="25121">
                  <c:v>1.0080337524414063E-3</c:v>
                </c:pt>
                <c:pt idx="25122">
                  <c:v>1.007080078125E-3</c:v>
                </c:pt>
                <c:pt idx="25123">
                  <c:v>1.0068416595458984E-3</c:v>
                </c:pt>
                <c:pt idx="25124">
                  <c:v>1.007080078125E-3</c:v>
                </c:pt>
                <c:pt idx="25125">
                  <c:v>1.007080078125E-3</c:v>
                </c:pt>
                <c:pt idx="25126">
                  <c:v>1.0068416595458984E-3</c:v>
                </c:pt>
                <c:pt idx="25127">
                  <c:v>1.007080078125E-3</c:v>
                </c:pt>
                <c:pt idx="25128">
                  <c:v>1.007080078125E-3</c:v>
                </c:pt>
                <c:pt idx="25129">
                  <c:v>1.0068416595458984E-3</c:v>
                </c:pt>
                <c:pt idx="25130">
                  <c:v>1.007080078125E-3</c:v>
                </c:pt>
                <c:pt idx="25131">
                  <c:v>1.007080078125E-3</c:v>
                </c:pt>
                <c:pt idx="25132">
                  <c:v>1.0068416595458984E-3</c:v>
                </c:pt>
                <c:pt idx="25133">
                  <c:v>1.0080337524414063E-3</c:v>
                </c:pt>
                <c:pt idx="25134">
                  <c:v>1.007080078125E-3</c:v>
                </c:pt>
                <c:pt idx="25135">
                  <c:v>1.0068416595458984E-3</c:v>
                </c:pt>
                <c:pt idx="25136">
                  <c:v>1.007080078125E-3</c:v>
                </c:pt>
                <c:pt idx="25137">
                  <c:v>1.007080078125E-3</c:v>
                </c:pt>
                <c:pt idx="25138">
                  <c:v>1.0068416595458984E-3</c:v>
                </c:pt>
                <c:pt idx="25139">
                  <c:v>1.007080078125E-3</c:v>
                </c:pt>
                <c:pt idx="25140">
                  <c:v>1.007080078125E-3</c:v>
                </c:pt>
                <c:pt idx="25141">
                  <c:v>1.0068416595458984E-3</c:v>
                </c:pt>
                <c:pt idx="25142">
                  <c:v>1.007080078125E-3</c:v>
                </c:pt>
                <c:pt idx="25143">
                  <c:v>1.007080078125E-3</c:v>
                </c:pt>
                <c:pt idx="25144">
                  <c:v>1.0068416595458984E-3</c:v>
                </c:pt>
                <c:pt idx="25145">
                  <c:v>1.007080078125E-3</c:v>
                </c:pt>
                <c:pt idx="25146">
                  <c:v>1.0080337524414063E-3</c:v>
                </c:pt>
                <c:pt idx="25147">
                  <c:v>1.007080078125E-3</c:v>
                </c:pt>
                <c:pt idx="25148">
                  <c:v>1.0068416595458984E-3</c:v>
                </c:pt>
                <c:pt idx="25149">
                  <c:v>1.007080078125E-3</c:v>
                </c:pt>
                <c:pt idx="25150">
                  <c:v>1.007080078125E-3</c:v>
                </c:pt>
                <c:pt idx="25151">
                  <c:v>1.0068416595458984E-3</c:v>
                </c:pt>
                <c:pt idx="25152">
                  <c:v>1.007080078125E-3</c:v>
                </c:pt>
                <c:pt idx="25153">
                  <c:v>1.007080078125E-3</c:v>
                </c:pt>
                <c:pt idx="25154">
                  <c:v>1.0068416595458984E-3</c:v>
                </c:pt>
                <c:pt idx="25155">
                  <c:v>1.007080078125E-3</c:v>
                </c:pt>
                <c:pt idx="25156">
                  <c:v>1.007080078125E-3</c:v>
                </c:pt>
                <c:pt idx="25157">
                  <c:v>1.0068416595458984E-3</c:v>
                </c:pt>
                <c:pt idx="25158">
                  <c:v>1.0080337524414063E-3</c:v>
                </c:pt>
                <c:pt idx="25159">
                  <c:v>1.007080078125E-3</c:v>
                </c:pt>
                <c:pt idx="25160">
                  <c:v>1.0068416595458984E-3</c:v>
                </c:pt>
                <c:pt idx="25161">
                  <c:v>1.007080078125E-3</c:v>
                </c:pt>
                <c:pt idx="25162">
                  <c:v>1.007080078125E-3</c:v>
                </c:pt>
                <c:pt idx="25163">
                  <c:v>1.0068416595458984E-3</c:v>
                </c:pt>
                <c:pt idx="25164">
                  <c:v>1.007080078125E-3</c:v>
                </c:pt>
                <c:pt idx="25165">
                  <c:v>1.007080078125E-3</c:v>
                </c:pt>
                <c:pt idx="25166">
                  <c:v>1.0068416595458984E-3</c:v>
                </c:pt>
                <c:pt idx="25167">
                  <c:v>1.007080078125E-3</c:v>
                </c:pt>
                <c:pt idx="25168">
                  <c:v>1.007080078125E-3</c:v>
                </c:pt>
                <c:pt idx="25169">
                  <c:v>1.0068416595458984E-3</c:v>
                </c:pt>
                <c:pt idx="25170">
                  <c:v>1.007080078125E-3</c:v>
                </c:pt>
                <c:pt idx="25171">
                  <c:v>1.0080337524414063E-3</c:v>
                </c:pt>
                <c:pt idx="25172">
                  <c:v>1.007080078125E-3</c:v>
                </c:pt>
                <c:pt idx="25173">
                  <c:v>1.0068416595458984E-3</c:v>
                </c:pt>
                <c:pt idx="25174">
                  <c:v>1.007080078125E-3</c:v>
                </c:pt>
                <c:pt idx="25175">
                  <c:v>1.007080078125E-3</c:v>
                </c:pt>
                <c:pt idx="25176">
                  <c:v>1.0068416595458984E-3</c:v>
                </c:pt>
                <c:pt idx="25177">
                  <c:v>1.007080078125E-3</c:v>
                </c:pt>
                <c:pt idx="25178">
                  <c:v>1.007080078125E-3</c:v>
                </c:pt>
                <c:pt idx="25179">
                  <c:v>1.0068416595458984E-3</c:v>
                </c:pt>
                <c:pt idx="25180">
                  <c:v>1.007080078125E-3</c:v>
                </c:pt>
                <c:pt idx="25181">
                  <c:v>1.007080078125E-3</c:v>
                </c:pt>
                <c:pt idx="25182">
                  <c:v>1.0068416595458984E-3</c:v>
                </c:pt>
                <c:pt idx="25183">
                  <c:v>1.0080337524414063E-3</c:v>
                </c:pt>
                <c:pt idx="25184">
                  <c:v>1.007080078125E-3</c:v>
                </c:pt>
                <c:pt idx="25185">
                  <c:v>1.0068416595458984E-3</c:v>
                </c:pt>
                <c:pt idx="25186">
                  <c:v>1.007080078125E-3</c:v>
                </c:pt>
                <c:pt idx="25187">
                  <c:v>1.007080078125E-3</c:v>
                </c:pt>
                <c:pt idx="25188">
                  <c:v>1.0068416595458984E-3</c:v>
                </c:pt>
                <c:pt idx="25189">
                  <c:v>1.007080078125E-3</c:v>
                </c:pt>
                <c:pt idx="25190">
                  <c:v>1.007080078125E-3</c:v>
                </c:pt>
                <c:pt idx="25191">
                  <c:v>1.0068416595458984E-3</c:v>
                </c:pt>
                <c:pt idx="25192">
                  <c:v>1.007080078125E-3</c:v>
                </c:pt>
                <c:pt idx="25193">
                  <c:v>1.007080078125E-3</c:v>
                </c:pt>
                <c:pt idx="25194">
                  <c:v>1.0068416595458984E-3</c:v>
                </c:pt>
                <c:pt idx="25195">
                  <c:v>1.007080078125E-3</c:v>
                </c:pt>
                <c:pt idx="25196">
                  <c:v>1.0080337524414063E-3</c:v>
                </c:pt>
                <c:pt idx="25197">
                  <c:v>1.007080078125E-3</c:v>
                </c:pt>
                <c:pt idx="25198">
                  <c:v>1.0068416595458984E-3</c:v>
                </c:pt>
                <c:pt idx="25199">
                  <c:v>1.007080078125E-3</c:v>
                </c:pt>
                <c:pt idx="25200">
                  <c:v>1.007080078125E-3</c:v>
                </c:pt>
                <c:pt idx="25201">
                  <c:v>1.0068416595458984E-3</c:v>
                </c:pt>
                <c:pt idx="25202">
                  <c:v>1.007080078125E-3</c:v>
                </c:pt>
                <c:pt idx="25203">
                  <c:v>1.007080078125E-3</c:v>
                </c:pt>
                <c:pt idx="25204">
                  <c:v>1.0068416595458984E-3</c:v>
                </c:pt>
                <c:pt idx="25205">
                  <c:v>1.007080078125E-3</c:v>
                </c:pt>
                <c:pt idx="25206">
                  <c:v>1.007080078125E-3</c:v>
                </c:pt>
                <c:pt idx="25207">
                  <c:v>1.0068416595458984E-3</c:v>
                </c:pt>
                <c:pt idx="25208">
                  <c:v>1.0080337524414063E-3</c:v>
                </c:pt>
                <c:pt idx="25209">
                  <c:v>1.007080078125E-3</c:v>
                </c:pt>
                <c:pt idx="25210">
                  <c:v>1.0068416595458984E-3</c:v>
                </c:pt>
                <c:pt idx="25211">
                  <c:v>1.007080078125E-3</c:v>
                </c:pt>
                <c:pt idx="25212">
                  <c:v>1.007080078125E-3</c:v>
                </c:pt>
                <c:pt idx="25213">
                  <c:v>1.0068416595458984E-3</c:v>
                </c:pt>
                <c:pt idx="25214">
                  <c:v>1.007080078125E-3</c:v>
                </c:pt>
                <c:pt idx="25215">
                  <c:v>1.007080078125E-3</c:v>
                </c:pt>
                <c:pt idx="25216">
                  <c:v>1.0068416595458984E-3</c:v>
                </c:pt>
                <c:pt idx="25217">
                  <c:v>1.007080078125E-3</c:v>
                </c:pt>
                <c:pt idx="25218">
                  <c:v>1.007080078125E-3</c:v>
                </c:pt>
                <c:pt idx="25219">
                  <c:v>1.0068416595458984E-3</c:v>
                </c:pt>
                <c:pt idx="25220">
                  <c:v>1.007080078125E-3</c:v>
                </c:pt>
                <c:pt idx="25221">
                  <c:v>1.0080337524414063E-3</c:v>
                </c:pt>
                <c:pt idx="25222">
                  <c:v>1.007080078125E-3</c:v>
                </c:pt>
                <c:pt idx="25223">
                  <c:v>1.0068416595458984E-3</c:v>
                </c:pt>
                <c:pt idx="25224">
                  <c:v>1.007080078125E-3</c:v>
                </c:pt>
                <c:pt idx="25225">
                  <c:v>1.007080078125E-3</c:v>
                </c:pt>
                <c:pt idx="25226">
                  <c:v>1.0068416595458984E-3</c:v>
                </c:pt>
                <c:pt idx="25227">
                  <c:v>1.007080078125E-3</c:v>
                </c:pt>
                <c:pt idx="25228">
                  <c:v>1.007080078125E-3</c:v>
                </c:pt>
                <c:pt idx="25229">
                  <c:v>1.0068416595458984E-3</c:v>
                </c:pt>
                <c:pt idx="25230">
                  <c:v>1.007080078125E-3</c:v>
                </c:pt>
                <c:pt idx="25231">
                  <c:v>1.007080078125E-3</c:v>
                </c:pt>
                <c:pt idx="25232">
                  <c:v>1.0068416595458984E-3</c:v>
                </c:pt>
                <c:pt idx="25233">
                  <c:v>1.0080337524414063E-3</c:v>
                </c:pt>
                <c:pt idx="25234">
                  <c:v>1.007080078125E-3</c:v>
                </c:pt>
                <c:pt idx="25235">
                  <c:v>1.0068416595458984E-3</c:v>
                </c:pt>
                <c:pt idx="25236">
                  <c:v>1.007080078125E-3</c:v>
                </c:pt>
                <c:pt idx="25237">
                  <c:v>1.007080078125E-3</c:v>
                </c:pt>
                <c:pt idx="25238">
                  <c:v>1.0068416595458984E-3</c:v>
                </c:pt>
                <c:pt idx="25239">
                  <c:v>1.007080078125E-3</c:v>
                </c:pt>
                <c:pt idx="25240">
                  <c:v>1.007080078125E-3</c:v>
                </c:pt>
                <c:pt idx="25241">
                  <c:v>1.0068416595458984E-3</c:v>
                </c:pt>
                <c:pt idx="25242">
                  <c:v>1.007080078125E-3</c:v>
                </c:pt>
                <c:pt idx="25243">
                  <c:v>1.007080078125E-3</c:v>
                </c:pt>
                <c:pt idx="25244">
                  <c:v>1.0068416595458984E-3</c:v>
                </c:pt>
                <c:pt idx="25245">
                  <c:v>1.007080078125E-3</c:v>
                </c:pt>
                <c:pt idx="25246">
                  <c:v>1.0080337524414063E-3</c:v>
                </c:pt>
                <c:pt idx="25247">
                  <c:v>1.007080078125E-3</c:v>
                </c:pt>
                <c:pt idx="25248">
                  <c:v>1.0068416595458984E-3</c:v>
                </c:pt>
                <c:pt idx="25249">
                  <c:v>1.007080078125E-3</c:v>
                </c:pt>
                <c:pt idx="25250">
                  <c:v>1.007080078125E-3</c:v>
                </c:pt>
                <c:pt idx="25251">
                  <c:v>5.0349235534667969E-3</c:v>
                </c:pt>
                <c:pt idx="25252">
                  <c:v>1.007080078125E-3</c:v>
                </c:pt>
                <c:pt idx="25253">
                  <c:v>1.0068416595458984E-3</c:v>
                </c:pt>
                <c:pt idx="25254">
                  <c:v>1.0080337524414063E-3</c:v>
                </c:pt>
                <c:pt idx="25255">
                  <c:v>1.007080078125E-3</c:v>
                </c:pt>
                <c:pt idx="25256">
                  <c:v>1.0068416595458984E-3</c:v>
                </c:pt>
                <c:pt idx="25257">
                  <c:v>1.007080078125E-3</c:v>
                </c:pt>
                <c:pt idx="25258">
                  <c:v>1.007080078125E-3</c:v>
                </c:pt>
                <c:pt idx="25259">
                  <c:v>1.0068416595458984E-3</c:v>
                </c:pt>
                <c:pt idx="25260">
                  <c:v>1.007080078125E-3</c:v>
                </c:pt>
                <c:pt idx="25261">
                  <c:v>1.007080078125E-3</c:v>
                </c:pt>
                <c:pt idx="25262">
                  <c:v>1.0068416595458984E-3</c:v>
                </c:pt>
                <c:pt idx="25263">
                  <c:v>1.007080078125E-3</c:v>
                </c:pt>
                <c:pt idx="25264">
                  <c:v>1.007080078125E-3</c:v>
                </c:pt>
                <c:pt idx="25265">
                  <c:v>1.0068416595458984E-3</c:v>
                </c:pt>
                <c:pt idx="25266">
                  <c:v>1.007080078125E-3</c:v>
                </c:pt>
                <c:pt idx="25267">
                  <c:v>1.0080337524414063E-3</c:v>
                </c:pt>
                <c:pt idx="25268">
                  <c:v>1.007080078125E-3</c:v>
                </c:pt>
                <c:pt idx="25269">
                  <c:v>1.0068416595458984E-3</c:v>
                </c:pt>
                <c:pt idx="25270">
                  <c:v>6.0420036315917969E-3</c:v>
                </c:pt>
                <c:pt idx="25271">
                  <c:v>1.007080078125E-3</c:v>
                </c:pt>
                <c:pt idx="25272">
                  <c:v>1.007080078125E-3</c:v>
                </c:pt>
                <c:pt idx="25273">
                  <c:v>1.0068416595458984E-3</c:v>
                </c:pt>
                <c:pt idx="25274">
                  <c:v>1.0080337524414063E-3</c:v>
                </c:pt>
                <c:pt idx="25275">
                  <c:v>1.007080078125E-3</c:v>
                </c:pt>
                <c:pt idx="25276">
                  <c:v>1.0068416595458984E-3</c:v>
                </c:pt>
                <c:pt idx="25277">
                  <c:v>1.007080078125E-3</c:v>
                </c:pt>
                <c:pt idx="25278">
                  <c:v>1.007080078125E-3</c:v>
                </c:pt>
                <c:pt idx="25279">
                  <c:v>1.0068416595458984E-3</c:v>
                </c:pt>
                <c:pt idx="25280">
                  <c:v>3.0210018157958984E-3</c:v>
                </c:pt>
                <c:pt idx="25281">
                  <c:v>1.007080078125E-3</c:v>
                </c:pt>
                <c:pt idx="25282">
                  <c:v>1.007080078125E-3</c:v>
                </c:pt>
                <c:pt idx="25283">
                  <c:v>1.0068416595458984E-3</c:v>
                </c:pt>
                <c:pt idx="25284">
                  <c:v>1.007080078125E-3</c:v>
                </c:pt>
                <c:pt idx="25285">
                  <c:v>1.0080337524414063E-3</c:v>
                </c:pt>
                <c:pt idx="25286">
                  <c:v>1.007080078125E-3</c:v>
                </c:pt>
                <c:pt idx="25287">
                  <c:v>1.0068416595458984E-3</c:v>
                </c:pt>
                <c:pt idx="25288">
                  <c:v>1.007080078125E-3</c:v>
                </c:pt>
                <c:pt idx="25289">
                  <c:v>1.007080078125E-3</c:v>
                </c:pt>
                <c:pt idx="25290">
                  <c:v>1.0068416595458984E-3</c:v>
                </c:pt>
                <c:pt idx="25291">
                  <c:v>1.007080078125E-3</c:v>
                </c:pt>
                <c:pt idx="25292">
                  <c:v>1.007080078125E-3</c:v>
                </c:pt>
                <c:pt idx="25293">
                  <c:v>1.0068416595458984E-3</c:v>
                </c:pt>
                <c:pt idx="25294">
                  <c:v>1.007080078125E-3</c:v>
                </c:pt>
                <c:pt idx="25295">
                  <c:v>1.007080078125E-3</c:v>
                </c:pt>
                <c:pt idx="25296">
                  <c:v>1.0068416595458984E-3</c:v>
                </c:pt>
                <c:pt idx="25297">
                  <c:v>1.0080337524414063E-3</c:v>
                </c:pt>
                <c:pt idx="25298">
                  <c:v>1.007080078125E-3</c:v>
                </c:pt>
                <c:pt idx="25299">
                  <c:v>1.0068416595458984E-3</c:v>
                </c:pt>
                <c:pt idx="25300">
                  <c:v>1.007080078125E-3</c:v>
                </c:pt>
                <c:pt idx="25301">
                  <c:v>1.007080078125E-3</c:v>
                </c:pt>
                <c:pt idx="25302">
                  <c:v>1.0068416595458984E-3</c:v>
                </c:pt>
                <c:pt idx="25303">
                  <c:v>1.007080078125E-3</c:v>
                </c:pt>
                <c:pt idx="25304">
                  <c:v>1.007080078125E-3</c:v>
                </c:pt>
                <c:pt idx="25305">
                  <c:v>1.0068416595458984E-3</c:v>
                </c:pt>
                <c:pt idx="25306">
                  <c:v>1.007080078125E-3</c:v>
                </c:pt>
                <c:pt idx="25307">
                  <c:v>1.007080078125E-3</c:v>
                </c:pt>
                <c:pt idx="25308">
                  <c:v>1.0068416595458984E-3</c:v>
                </c:pt>
                <c:pt idx="25309">
                  <c:v>1.007080078125E-3</c:v>
                </c:pt>
                <c:pt idx="25310">
                  <c:v>1.0080337524414063E-3</c:v>
                </c:pt>
                <c:pt idx="25311">
                  <c:v>1.007080078125E-3</c:v>
                </c:pt>
                <c:pt idx="25312">
                  <c:v>4.1289806365966797E-2</c:v>
                </c:pt>
                <c:pt idx="25313">
                  <c:v>1.007080078125E-3</c:v>
                </c:pt>
                <c:pt idx="25314">
                  <c:v>1.007080078125E-3</c:v>
                </c:pt>
                <c:pt idx="25315">
                  <c:v>1.0068416595458984E-3</c:v>
                </c:pt>
                <c:pt idx="25316">
                  <c:v>1.007080078125E-3</c:v>
                </c:pt>
                <c:pt idx="25317">
                  <c:v>1.007080078125E-3</c:v>
                </c:pt>
                <c:pt idx="25318">
                  <c:v>1.0068416595458984E-3</c:v>
                </c:pt>
                <c:pt idx="25319">
                  <c:v>1.007080078125E-3</c:v>
                </c:pt>
                <c:pt idx="25320">
                  <c:v>1.0080337524414063E-3</c:v>
                </c:pt>
                <c:pt idx="25321">
                  <c:v>1.007080078125E-3</c:v>
                </c:pt>
                <c:pt idx="25322">
                  <c:v>1.0068416595458984E-3</c:v>
                </c:pt>
                <c:pt idx="25323">
                  <c:v>1.007080078125E-3</c:v>
                </c:pt>
                <c:pt idx="25324">
                  <c:v>1.007080078125E-3</c:v>
                </c:pt>
                <c:pt idx="25325">
                  <c:v>1.0068416595458984E-3</c:v>
                </c:pt>
                <c:pt idx="25326">
                  <c:v>1.007080078125E-3</c:v>
                </c:pt>
                <c:pt idx="25327">
                  <c:v>1.0068416595458984E-3</c:v>
                </c:pt>
                <c:pt idx="25328">
                  <c:v>1.007080078125E-3</c:v>
                </c:pt>
                <c:pt idx="25329">
                  <c:v>1.007080078125E-3</c:v>
                </c:pt>
                <c:pt idx="25330">
                  <c:v>1.0068416595458984E-3</c:v>
                </c:pt>
                <c:pt idx="25331">
                  <c:v>1.007080078125E-3</c:v>
                </c:pt>
                <c:pt idx="25332">
                  <c:v>1.0080337524414063E-3</c:v>
                </c:pt>
                <c:pt idx="25333">
                  <c:v>1.007080078125E-3</c:v>
                </c:pt>
                <c:pt idx="25334">
                  <c:v>1.0068416595458984E-3</c:v>
                </c:pt>
                <c:pt idx="25335">
                  <c:v>1.007080078125E-3</c:v>
                </c:pt>
                <c:pt idx="25336">
                  <c:v>1.007080078125E-3</c:v>
                </c:pt>
                <c:pt idx="25337">
                  <c:v>1.0068416595458984E-3</c:v>
                </c:pt>
                <c:pt idx="25338">
                  <c:v>1.007080078125E-3</c:v>
                </c:pt>
                <c:pt idx="25339">
                  <c:v>1.007080078125E-3</c:v>
                </c:pt>
                <c:pt idx="25340">
                  <c:v>1.0068416595458984E-3</c:v>
                </c:pt>
                <c:pt idx="25341">
                  <c:v>1.007080078125E-3</c:v>
                </c:pt>
                <c:pt idx="25342">
                  <c:v>1.007080078125E-3</c:v>
                </c:pt>
                <c:pt idx="25343">
                  <c:v>1.0068416595458984E-3</c:v>
                </c:pt>
                <c:pt idx="25344">
                  <c:v>1.007080078125E-3</c:v>
                </c:pt>
                <c:pt idx="25345">
                  <c:v>1.0080337524414063E-3</c:v>
                </c:pt>
                <c:pt idx="25346">
                  <c:v>1.007080078125E-3</c:v>
                </c:pt>
                <c:pt idx="25347">
                  <c:v>1.0068416595458984E-3</c:v>
                </c:pt>
                <c:pt idx="25348">
                  <c:v>1.007080078125E-3</c:v>
                </c:pt>
                <c:pt idx="25349">
                  <c:v>1.0068416595458984E-3</c:v>
                </c:pt>
                <c:pt idx="25350">
                  <c:v>1.007080078125E-3</c:v>
                </c:pt>
                <c:pt idx="25351">
                  <c:v>1.007080078125E-3</c:v>
                </c:pt>
                <c:pt idx="25352">
                  <c:v>1.0068416595458984E-3</c:v>
                </c:pt>
                <c:pt idx="25353">
                  <c:v>1.007080078125E-3</c:v>
                </c:pt>
                <c:pt idx="25354">
                  <c:v>1.007080078125E-3</c:v>
                </c:pt>
                <c:pt idx="25355">
                  <c:v>1.0068416595458984E-3</c:v>
                </c:pt>
                <c:pt idx="25356">
                  <c:v>1.007080078125E-3</c:v>
                </c:pt>
                <c:pt idx="25357">
                  <c:v>1.0080337524414063E-3</c:v>
                </c:pt>
                <c:pt idx="25358">
                  <c:v>9.0630054473876953E-3</c:v>
                </c:pt>
                <c:pt idx="25359">
                  <c:v>1.007080078125E-3</c:v>
                </c:pt>
                <c:pt idx="25360">
                  <c:v>1.0068416595458984E-3</c:v>
                </c:pt>
                <c:pt idx="25361">
                  <c:v>1.007080078125E-3</c:v>
                </c:pt>
                <c:pt idx="25362">
                  <c:v>1.0080337524414063E-3</c:v>
                </c:pt>
                <c:pt idx="25363">
                  <c:v>1.0068416595458984E-3</c:v>
                </c:pt>
                <c:pt idx="25364">
                  <c:v>1.007080078125E-3</c:v>
                </c:pt>
                <c:pt idx="25365">
                  <c:v>1.007080078125E-3</c:v>
                </c:pt>
                <c:pt idx="25366">
                  <c:v>1.0068416595458984E-3</c:v>
                </c:pt>
                <c:pt idx="25367">
                  <c:v>1.007080078125E-3</c:v>
                </c:pt>
                <c:pt idx="25368">
                  <c:v>1.007080078125E-3</c:v>
                </c:pt>
                <c:pt idx="25369">
                  <c:v>1.0068416595458984E-3</c:v>
                </c:pt>
                <c:pt idx="25370">
                  <c:v>1.007080078125E-3</c:v>
                </c:pt>
                <c:pt idx="25371">
                  <c:v>1.007080078125E-3</c:v>
                </c:pt>
                <c:pt idx="25372">
                  <c:v>1.0068416595458984E-3</c:v>
                </c:pt>
                <c:pt idx="25373">
                  <c:v>1.007080078125E-3</c:v>
                </c:pt>
                <c:pt idx="25374">
                  <c:v>1.0080337524414063E-3</c:v>
                </c:pt>
                <c:pt idx="25375">
                  <c:v>1.007080078125E-3</c:v>
                </c:pt>
                <c:pt idx="25376">
                  <c:v>1.0068416595458984E-3</c:v>
                </c:pt>
                <c:pt idx="25377">
                  <c:v>1.007080078125E-3</c:v>
                </c:pt>
                <c:pt idx="25378">
                  <c:v>1.007080078125E-3</c:v>
                </c:pt>
                <c:pt idx="25379">
                  <c:v>1.0068416595458984E-3</c:v>
                </c:pt>
                <c:pt idx="25380">
                  <c:v>1.007080078125E-3</c:v>
                </c:pt>
                <c:pt idx="25381">
                  <c:v>1.007080078125E-3</c:v>
                </c:pt>
                <c:pt idx="25382">
                  <c:v>1.0068416595458984E-3</c:v>
                </c:pt>
                <c:pt idx="25383">
                  <c:v>1.007080078125E-3</c:v>
                </c:pt>
                <c:pt idx="25384">
                  <c:v>1.007080078125E-3</c:v>
                </c:pt>
                <c:pt idx="25385">
                  <c:v>1.0068416595458984E-3</c:v>
                </c:pt>
                <c:pt idx="25386">
                  <c:v>1.007080078125E-3</c:v>
                </c:pt>
                <c:pt idx="25387">
                  <c:v>1.0080337524414063E-3</c:v>
                </c:pt>
                <c:pt idx="25388">
                  <c:v>1.0068416595458984E-3</c:v>
                </c:pt>
                <c:pt idx="25389">
                  <c:v>1.007080078125E-3</c:v>
                </c:pt>
                <c:pt idx="25390">
                  <c:v>1.007080078125E-3</c:v>
                </c:pt>
                <c:pt idx="25391">
                  <c:v>1.0068416595458984E-3</c:v>
                </c:pt>
                <c:pt idx="25392">
                  <c:v>1.007080078125E-3</c:v>
                </c:pt>
                <c:pt idx="25393">
                  <c:v>1.007080078125E-3</c:v>
                </c:pt>
                <c:pt idx="25394">
                  <c:v>1.0068416595458984E-3</c:v>
                </c:pt>
                <c:pt idx="25395">
                  <c:v>1.007080078125E-3</c:v>
                </c:pt>
                <c:pt idx="25396">
                  <c:v>1.007080078125E-3</c:v>
                </c:pt>
                <c:pt idx="25397">
                  <c:v>1.0068416595458984E-3</c:v>
                </c:pt>
                <c:pt idx="25398">
                  <c:v>1.007080078125E-3</c:v>
                </c:pt>
                <c:pt idx="25399">
                  <c:v>1.0080337524414063E-3</c:v>
                </c:pt>
                <c:pt idx="25400">
                  <c:v>1.007080078125E-3</c:v>
                </c:pt>
                <c:pt idx="25401">
                  <c:v>1.0068416595458984E-3</c:v>
                </c:pt>
                <c:pt idx="25402">
                  <c:v>1.007080078125E-3</c:v>
                </c:pt>
                <c:pt idx="25403">
                  <c:v>1.007080078125E-3</c:v>
                </c:pt>
                <c:pt idx="25404">
                  <c:v>1.0068416595458984E-3</c:v>
                </c:pt>
                <c:pt idx="25405">
                  <c:v>1.007080078125E-3</c:v>
                </c:pt>
                <c:pt idx="25406">
                  <c:v>1.007080078125E-3</c:v>
                </c:pt>
                <c:pt idx="25407">
                  <c:v>1.0068416595458984E-3</c:v>
                </c:pt>
                <c:pt idx="25408">
                  <c:v>1.007080078125E-3</c:v>
                </c:pt>
                <c:pt idx="25409">
                  <c:v>1.007080078125E-3</c:v>
                </c:pt>
                <c:pt idx="25410">
                  <c:v>1.0068416595458984E-3</c:v>
                </c:pt>
                <c:pt idx="25411">
                  <c:v>1.007080078125E-3</c:v>
                </c:pt>
                <c:pt idx="25412">
                  <c:v>1.0080337524414063E-3</c:v>
                </c:pt>
                <c:pt idx="25413">
                  <c:v>1.0068416595458984E-3</c:v>
                </c:pt>
                <c:pt idx="25414">
                  <c:v>1.007080078125E-3</c:v>
                </c:pt>
                <c:pt idx="25415">
                  <c:v>1.007080078125E-3</c:v>
                </c:pt>
                <c:pt idx="25416">
                  <c:v>1.0068416595458984E-3</c:v>
                </c:pt>
                <c:pt idx="25417">
                  <c:v>1.007080078125E-3</c:v>
                </c:pt>
                <c:pt idx="25418">
                  <c:v>1.007080078125E-3</c:v>
                </c:pt>
                <c:pt idx="25419">
                  <c:v>1.0068416595458984E-3</c:v>
                </c:pt>
                <c:pt idx="25420">
                  <c:v>1.007080078125E-3</c:v>
                </c:pt>
                <c:pt idx="25421">
                  <c:v>1.007080078125E-3</c:v>
                </c:pt>
                <c:pt idx="25422">
                  <c:v>1.0068416595458984E-3</c:v>
                </c:pt>
                <c:pt idx="25423">
                  <c:v>1.007080078125E-3</c:v>
                </c:pt>
                <c:pt idx="25424">
                  <c:v>1.0080337524414063E-3</c:v>
                </c:pt>
                <c:pt idx="25425">
                  <c:v>1.007080078125E-3</c:v>
                </c:pt>
                <c:pt idx="25426">
                  <c:v>1.0068416595458984E-3</c:v>
                </c:pt>
                <c:pt idx="25427">
                  <c:v>1.007080078125E-3</c:v>
                </c:pt>
                <c:pt idx="25428">
                  <c:v>1.007080078125E-3</c:v>
                </c:pt>
                <c:pt idx="25429">
                  <c:v>1.0068416595458984E-3</c:v>
                </c:pt>
                <c:pt idx="25430">
                  <c:v>1.007080078125E-3</c:v>
                </c:pt>
                <c:pt idx="25431">
                  <c:v>1.007080078125E-3</c:v>
                </c:pt>
                <c:pt idx="25432">
                  <c:v>1.0068416595458984E-3</c:v>
                </c:pt>
                <c:pt idx="25433">
                  <c:v>1.007080078125E-3</c:v>
                </c:pt>
                <c:pt idx="25434">
                  <c:v>1.007080078125E-3</c:v>
                </c:pt>
                <c:pt idx="25435">
                  <c:v>1.0068416595458984E-3</c:v>
                </c:pt>
                <c:pt idx="25436">
                  <c:v>1.007080078125E-3</c:v>
                </c:pt>
                <c:pt idx="25437">
                  <c:v>1.0080337524414063E-3</c:v>
                </c:pt>
                <c:pt idx="25438">
                  <c:v>1.0068416595458984E-3</c:v>
                </c:pt>
                <c:pt idx="25439">
                  <c:v>1.007080078125E-3</c:v>
                </c:pt>
                <c:pt idx="25440">
                  <c:v>1.007080078125E-3</c:v>
                </c:pt>
                <c:pt idx="25441">
                  <c:v>1.0068416595458984E-3</c:v>
                </c:pt>
                <c:pt idx="25442">
                  <c:v>1.007080078125E-3</c:v>
                </c:pt>
                <c:pt idx="25443">
                  <c:v>1.007080078125E-3</c:v>
                </c:pt>
                <c:pt idx="25444">
                  <c:v>1.0068416595458984E-3</c:v>
                </c:pt>
                <c:pt idx="25445">
                  <c:v>1.007080078125E-3</c:v>
                </c:pt>
                <c:pt idx="25446">
                  <c:v>1.007080078125E-3</c:v>
                </c:pt>
                <c:pt idx="25447">
                  <c:v>1.0068416595458984E-3</c:v>
                </c:pt>
                <c:pt idx="25448">
                  <c:v>1.007080078125E-3</c:v>
                </c:pt>
                <c:pt idx="25449">
                  <c:v>1.0080337524414063E-3</c:v>
                </c:pt>
                <c:pt idx="25450">
                  <c:v>1.007080078125E-3</c:v>
                </c:pt>
                <c:pt idx="25451">
                  <c:v>1.0068416595458984E-3</c:v>
                </c:pt>
                <c:pt idx="25452">
                  <c:v>1.007080078125E-3</c:v>
                </c:pt>
                <c:pt idx="25453">
                  <c:v>1.007080078125E-3</c:v>
                </c:pt>
                <c:pt idx="25454">
                  <c:v>1.0068416595458984E-3</c:v>
                </c:pt>
                <c:pt idx="25455">
                  <c:v>1.007080078125E-3</c:v>
                </c:pt>
                <c:pt idx="25456">
                  <c:v>1.007080078125E-3</c:v>
                </c:pt>
                <c:pt idx="25457">
                  <c:v>1.0068416595458984E-3</c:v>
                </c:pt>
                <c:pt idx="25458">
                  <c:v>1.007080078125E-3</c:v>
                </c:pt>
                <c:pt idx="25459">
                  <c:v>1.007080078125E-3</c:v>
                </c:pt>
                <c:pt idx="25460">
                  <c:v>1.0068416595458984E-3</c:v>
                </c:pt>
                <c:pt idx="25461">
                  <c:v>1.007080078125E-3</c:v>
                </c:pt>
                <c:pt idx="25462">
                  <c:v>1.0080337524414063E-3</c:v>
                </c:pt>
                <c:pt idx="25463">
                  <c:v>1.0068416595458984E-3</c:v>
                </c:pt>
                <c:pt idx="25464">
                  <c:v>1.007080078125E-3</c:v>
                </c:pt>
                <c:pt idx="25465">
                  <c:v>1.007080078125E-3</c:v>
                </c:pt>
                <c:pt idx="25466">
                  <c:v>1.0068416595458984E-3</c:v>
                </c:pt>
                <c:pt idx="25467">
                  <c:v>1.007080078125E-3</c:v>
                </c:pt>
                <c:pt idx="25468">
                  <c:v>1.007080078125E-3</c:v>
                </c:pt>
                <c:pt idx="25469">
                  <c:v>1.0068416595458984E-3</c:v>
                </c:pt>
                <c:pt idx="25470">
                  <c:v>1.007080078125E-3</c:v>
                </c:pt>
                <c:pt idx="25471">
                  <c:v>1.007080078125E-3</c:v>
                </c:pt>
                <c:pt idx="25472">
                  <c:v>1.0068416595458984E-3</c:v>
                </c:pt>
                <c:pt idx="25473">
                  <c:v>1.007080078125E-3</c:v>
                </c:pt>
                <c:pt idx="25474">
                  <c:v>1.0080337524414063E-3</c:v>
                </c:pt>
                <c:pt idx="25475">
                  <c:v>1.007080078125E-3</c:v>
                </c:pt>
                <c:pt idx="25476">
                  <c:v>1.0068416595458984E-3</c:v>
                </c:pt>
                <c:pt idx="25477">
                  <c:v>1.007080078125E-3</c:v>
                </c:pt>
                <c:pt idx="25478">
                  <c:v>1.007080078125E-3</c:v>
                </c:pt>
                <c:pt idx="25479">
                  <c:v>1.0068416595458984E-3</c:v>
                </c:pt>
                <c:pt idx="25480">
                  <c:v>1.007080078125E-3</c:v>
                </c:pt>
                <c:pt idx="25481">
                  <c:v>1.007080078125E-3</c:v>
                </c:pt>
                <c:pt idx="25482">
                  <c:v>1.0068416595458984E-3</c:v>
                </c:pt>
                <c:pt idx="25483">
                  <c:v>1.007080078125E-3</c:v>
                </c:pt>
                <c:pt idx="25484">
                  <c:v>1.007080078125E-3</c:v>
                </c:pt>
                <c:pt idx="25485">
                  <c:v>1.0068416595458984E-3</c:v>
                </c:pt>
                <c:pt idx="25486">
                  <c:v>1.007080078125E-3</c:v>
                </c:pt>
                <c:pt idx="25487">
                  <c:v>1.0080337524414063E-3</c:v>
                </c:pt>
                <c:pt idx="25488">
                  <c:v>1.0068416595458984E-3</c:v>
                </c:pt>
                <c:pt idx="25489">
                  <c:v>1.007080078125E-3</c:v>
                </c:pt>
                <c:pt idx="25490">
                  <c:v>1.007080078125E-3</c:v>
                </c:pt>
                <c:pt idx="25491">
                  <c:v>1.0068416595458984E-3</c:v>
                </c:pt>
                <c:pt idx="25492">
                  <c:v>1.007080078125E-3</c:v>
                </c:pt>
                <c:pt idx="25493">
                  <c:v>1.007080078125E-3</c:v>
                </c:pt>
                <c:pt idx="25494">
                  <c:v>1.0068416595458984E-3</c:v>
                </c:pt>
                <c:pt idx="25495">
                  <c:v>1.007080078125E-3</c:v>
                </c:pt>
                <c:pt idx="25496">
                  <c:v>1.007080078125E-3</c:v>
                </c:pt>
                <c:pt idx="25497">
                  <c:v>1.0068416595458984E-3</c:v>
                </c:pt>
                <c:pt idx="25498">
                  <c:v>1.007080078125E-3</c:v>
                </c:pt>
                <c:pt idx="25499">
                  <c:v>1.0080337524414063E-3</c:v>
                </c:pt>
                <c:pt idx="25500">
                  <c:v>1.007080078125E-3</c:v>
                </c:pt>
                <c:pt idx="25501">
                  <c:v>1.0068416595458984E-3</c:v>
                </c:pt>
                <c:pt idx="25502">
                  <c:v>1.007080078125E-3</c:v>
                </c:pt>
                <c:pt idx="25503">
                  <c:v>6.0420036315917969E-3</c:v>
                </c:pt>
                <c:pt idx="25504">
                  <c:v>1.007080078125E-3</c:v>
                </c:pt>
                <c:pt idx="25505">
                  <c:v>1.0068416595458984E-3</c:v>
                </c:pt>
                <c:pt idx="25506">
                  <c:v>1.007080078125E-3</c:v>
                </c:pt>
                <c:pt idx="25507">
                  <c:v>1.0080337524414063E-3</c:v>
                </c:pt>
                <c:pt idx="25508">
                  <c:v>1.0068416595458984E-3</c:v>
                </c:pt>
                <c:pt idx="25509">
                  <c:v>1.007080078125E-3</c:v>
                </c:pt>
                <c:pt idx="25510">
                  <c:v>1.007080078125E-3</c:v>
                </c:pt>
                <c:pt idx="25511">
                  <c:v>1.0068416595458984E-3</c:v>
                </c:pt>
                <c:pt idx="25512">
                  <c:v>1.007080078125E-3</c:v>
                </c:pt>
                <c:pt idx="25513">
                  <c:v>1.007080078125E-3</c:v>
                </c:pt>
                <c:pt idx="25514">
                  <c:v>1.0068416595458984E-3</c:v>
                </c:pt>
                <c:pt idx="25515">
                  <c:v>1.007080078125E-3</c:v>
                </c:pt>
                <c:pt idx="25516">
                  <c:v>1.007080078125E-3</c:v>
                </c:pt>
                <c:pt idx="25517">
                  <c:v>1.0068416595458984E-3</c:v>
                </c:pt>
                <c:pt idx="25518">
                  <c:v>1.007080078125E-3</c:v>
                </c:pt>
                <c:pt idx="25519">
                  <c:v>1.0080337524414063E-3</c:v>
                </c:pt>
                <c:pt idx="25520">
                  <c:v>1.007080078125E-3</c:v>
                </c:pt>
                <c:pt idx="25521">
                  <c:v>1.0068416595458984E-3</c:v>
                </c:pt>
                <c:pt idx="25522">
                  <c:v>1.007080078125E-3</c:v>
                </c:pt>
                <c:pt idx="25523">
                  <c:v>1.007080078125E-3</c:v>
                </c:pt>
                <c:pt idx="25524">
                  <c:v>1.0068416595458984E-3</c:v>
                </c:pt>
                <c:pt idx="25525">
                  <c:v>1.007080078125E-3</c:v>
                </c:pt>
                <c:pt idx="25526">
                  <c:v>1.007080078125E-3</c:v>
                </c:pt>
                <c:pt idx="25527">
                  <c:v>1.0068416595458984E-3</c:v>
                </c:pt>
                <c:pt idx="25528">
                  <c:v>1.007080078125E-3</c:v>
                </c:pt>
                <c:pt idx="25529">
                  <c:v>1.007080078125E-3</c:v>
                </c:pt>
                <c:pt idx="25530">
                  <c:v>1.0068416595458984E-3</c:v>
                </c:pt>
                <c:pt idx="25531">
                  <c:v>1.007080078125E-3</c:v>
                </c:pt>
                <c:pt idx="25532">
                  <c:v>1.0080337524414063E-3</c:v>
                </c:pt>
                <c:pt idx="25533">
                  <c:v>1.0068416595458984E-3</c:v>
                </c:pt>
                <c:pt idx="25534">
                  <c:v>1.007080078125E-3</c:v>
                </c:pt>
                <c:pt idx="25535">
                  <c:v>1.007080078125E-3</c:v>
                </c:pt>
                <c:pt idx="25536">
                  <c:v>1.0068416595458984E-3</c:v>
                </c:pt>
                <c:pt idx="25537">
                  <c:v>1.007080078125E-3</c:v>
                </c:pt>
                <c:pt idx="25538">
                  <c:v>1.007080078125E-3</c:v>
                </c:pt>
                <c:pt idx="25539">
                  <c:v>1.0068416595458984E-3</c:v>
                </c:pt>
                <c:pt idx="25540">
                  <c:v>1.007080078125E-3</c:v>
                </c:pt>
                <c:pt idx="25541">
                  <c:v>1.007080078125E-3</c:v>
                </c:pt>
                <c:pt idx="25542">
                  <c:v>1.0068416595458984E-3</c:v>
                </c:pt>
                <c:pt idx="25543">
                  <c:v>1.007080078125E-3</c:v>
                </c:pt>
                <c:pt idx="25544">
                  <c:v>1.0080337524414063E-3</c:v>
                </c:pt>
                <c:pt idx="25545">
                  <c:v>1.007080078125E-3</c:v>
                </c:pt>
                <c:pt idx="25546">
                  <c:v>1.0068416595458984E-3</c:v>
                </c:pt>
                <c:pt idx="25547">
                  <c:v>1.007080078125E-3</c:v>
                </c:pt>
                <c:pt idx="25548">
                  <c:v>1.007080078125E-3</c:v>
                </c:pt>
                <c:pt idx="25549">
                  <c:v>1.0068416595458984E-3</c:v>
                </c:pt>
                <c:pt idx="25550">
                  <c:v>1.007080078125E-3</c:v>
                </c:pt>
                <c:pt idx="25551">
                  <c:v>1.007080078125E-3</c:v>
                </c:pt>
                <c:pt idx="25552">
                  <c:v>1.0068416595458984E-3</c:v>
                </c:pt>
                <c:pt idx="25553">
                  <c:v>1.007080078125E-3</c:v>
                </c:pt>
                <c:pt idx="25554">
                  <c:v>1.007080078125E-3</c:v>
                </c:pt>
                <c:pt idx="25555">
                  <c:v>1.0068416595458984E-3</c:v>
                </c:pt>
                <c:pt idx="25556">
                  <c:v>1.007080078125E-3</c:v>
                </c:pt>
                <c:pt idx="25557">
                  <c:v>1.0080337524414063E-3</c:v>
                </c:pt>
                <c:pt idx="25558">
                  <c:v>1.0068416595458984E-3</c:v>
                </c:pt>
                <c:pt idx="25559">
                  <c:v>1.007080078125E-3</c:v>
                </c:pt>
                <c:pt idx="25560">
                  <c:v>1.007080078125E-3</c:v>
                </c:pt>
                <c:pt idx="25561">
                  <c:v>1.0068416595458984E-3</c:v>
                </c:pt>
                <c:pt idx="25562">
                  <c:v>1.007080078125E-3</c:v>
                </c:pt>
                <c:pt idx="25563">
                  <c:v>1.007080078125E-3</c:v>
                </c:pt>
                <c:pt idx="25564">
                  <c:v>1.0068416595458984E-3</c:v>
                </c:pt>
                <c:pt idx="25565">
                  <c:v>1.007080078125E-3</c:v>
                </c:pt>
                <c:pt idx="25566">
                  <c:v>1.007080078125E-3</c:v>
                </c:pt>
                <c:pt idx="25567">
                  <c:v>1.0068416595458984E-3</c:v>
                </c:pt>
                <c:pt idx="25568">
                  <c:v>1.007080078125E-3</c:v>
                </c:pt>
                <c:pt idx="25569">
                  <c:v>1.0080337524414063E-3</c:v>
                </c:pt>
                <c:pt idx="25570">
                  <c:v>1.007080078125E-3</c:v>
                </c:pt>
                <c:pt idx="25571">
                  <c:v>1.0068416595458984E-3</c:v>
                </c:pt>
                <c:pt idx="25572">
                  <c:v>1.007080078125E-3</c:v>
                </c:pt>
                <c:pt idx="25573">
                  <c:v>1.007080078125E-3</c:v>
                </c:pt>
                <c:pt idx="25574">
                  <c:v>1.0068416595458984E-3</c:v>
                </c:pt>
                <c:pt idx="25575">
                  <c:v>1.007080078125E-3</c:v>
                </c:pt>
                <c:pt idx="25576">
                  <c:v>1.007080078125E-3</c:v>
                </c:pt>
                <c:pt idx="25577">
                  <c:v>1.0068416595458984E-3</c:v>
                </c:pt>
                <c:pt idx="25578">
                  <c:v>1.007080078125E-3</c:v>
                </c:pt>
                <c:pt idx="25579">
                  <c:v>1.007080078125E-3</c:v>
                </c:pt>
                <c:pt idx="25580">
                  <c:v>1.0068416595458984E-3</c:v>
                </c:pt>
                <c:pt idx="25581">
                  <c:v>1.0080337524414063E-3</c:v>
                </c:pt>
                <c:pt idx="25582">
                  <c:v>1.007080078125E-3</c:v>
                </c:pt>
                <c:pt idx="25583">
                  <c:v>1.0068416595458984E-3</c:v>
                </c:pt>
                <c:pt idx="25584">
                  <c:v>1.007080078125E-3</c:v>
                </c:pt>
                <c:pt idx="25585">
                  <c:v>1.007080078125E-3</c:v>
                </c:pt>
                <c:pt idx="25586">
                  <c:v>1.0068416595458984E-3</c:v>
                </c:pt>
                <c:pt idx="25587">
                  <c:v>1.007080078125E-3</c:v>
                </c:pt>
                <c:pt idx="25588">
                  <c:v>1.007080078125E-3</c:v>
                </c:pt>
                <c:pt idx="25589">
                  <c:v>1.0068416595458984E-3</c:v>
                </c:pt>
                <c:pt idx="25590">
                  <c:v>1.007080078125E-3</c:v>
                </c:pt>
                <c:pt idx="25591">
                  <c:v>1.007080078125E-3</c:v>
                </c:pt>
                <c:pt idx="25592">
                  <c:v>1.0068416595458984E-3</c:v>
                </c:pt>
                <c:pt idx="25593">
                  <c:v>1.007080078125E-3</c:v>
                </c:pt>
                <c:pt idx="25594">
                  <c:v>1.0080337524414063E-3</c:v>
                </c:pt>
                <c:pt idx="25595">
                  <c:v>1.007080078125E-3</c:v>
                </c:pt>
                <c:pt idx="25596">
                  <c:v>1.0068416595458984E-3</c:v>
                </c:pt>
                <c:pt idx="25597">
                  <c:v>1.007080078125E-3</c:v>
                </c:pt>
                <c:pt idx="25598">
                  <c:v>1.007080078125E-3</c:v>
                </c:pt>
                <c:pt idx="25599">
                  <c:v>1.0068416595458984E-3</c:v>
                </c:pt>
                <c:pt idx="25600">
                  <c:v>1.007080078125E-3</c:v>
                </c:pt>
                <c:pt idx="25601">
                  <c:v>1.007080078125E-3</c:v>
                </c:pt>
                <c:pt idx="25602">
                  <c:v>1.0068416595458984E-3</c:v>
                </c:pt>
                <c:pt idx="25603">
                  <c:v>1.007080078125E-3</c:v>
                </c:pt>
                <c:pt idx="25604">
                  <c:v>1.007080078125E-3</c:v>
                </c:pt>
                <c:pt idx="25605">
                  <c:v>8.0568790435791016E-3</c:v>
                </c:pt>
                <c:pt idx="25606">
                  <c:v>1.007080078125E-3</c:v>
                </c:pt>
                <c:pt idx="25607">
                  <c:v>1.0068416595458984E-3</c:v>
                </c:pt>
                <c:pt idx="25608">
                  <c:v>1.007080078125E-3</c:v>
                </c:pt>
                <c:pt idx="25609">
                  <c:v>1.007080078125E-3</c:v>
                </c:pt>
                <c:pt idx="25610">
                  <c:v>1.0068416595458984E-3</c:v>
                </c:pt>
                <c:pt idx="25611">
                  <c:v>1.007080078125E-3</c:v>
                </c:pt>
                <c:pt idx="25612">
                  <c:v>1.0080337524414063E-3</c:v>
                </c:pt>
                <c:pt idx="25613">
                  <c:v>1.007080078125E-3</c:v>
                </c:pt>
                <c:pt idx="25614">
                  <c:v>1.0068416595458984E-3</c:v>
                </c:pt>
                <c:pt idx="25615">
                  <c:v>1.007080078125E-3</c:v>
                </c:pt>
                <c:pt idx="25616">
                  <c:v>1.007080078125E-3</c:v>
                </c:pt>
                <c:pt idx="25617">
                  <c:v>1.0068416595458984E-3</c:v>
                </c:pt>
                <c:pt idx="25618">
                  <c:v>1.007080078125E-3</c:v>
                </c:pt>
                <c:pt idx="25619">
                  <c:v>1.007080078125E-3</c:v>
                </c:pt>
                <c:pt idx="25620">
                  <c:v>1.0068416595458984E-3</c:v>
                </c:pt>
                <c:pt idx="25621">
                  <c:v>1.007080078125E-3</c:v>
                </c:pt>
                <c:pt idx="25622">
                  <c:v>1.007080078125E-3</c:v>
                </c:pt>
                <c:pt idx="25623">
                  <c:v>1.0068416595458984E-3</c:v>
                </c:pt>
                <c:pt idx="25624">
                  <c:v>1.0080337524414063E-3</c:v>
                </c:pt>
                <c:pt idx="25625">
                  <c:v>1.007080078125E-3</c:v>
                </c:pt>
                <c:pt idx="25626">
                  <c:v>1.0068416595458984E-3</c:v>
                </c:pt>
                <c:pt idx="25627">
                  <c:v>1.007080078125E-3</c:v>
                </c:pt>
                <c:pt idx="25628">
                  <c:v>1.007080078125E-3</c:v>
                </c:pt>
                <c:pt idx="25629">
                  <c:v>1.0068416595458984E-3</c:v>
                </c:pt>
                <c:pt idx="25630">
                  <c:v>1.007080078125E-3</c:v>
                </c:pt>
                <c:pt idx="25631">
                  <c:v>1.007080078125E-3</c:v>
                </c:pt>
                <c:pt idx="25632">
                  <c:v>1.0068416595458984E-3</c:v>
                </c:pt>
                <c:pt idx="25633">
                  <c:v>1.007080078125E-3</c:v>
                </c:pt>
                <c:pt idx="25634">
                  <c:v>1.007080078125E-3</c:v>
                </c:pt>
                <c:pt idx="25635">
                  <c:v>1.0068416595458984E-3</c:v>
                </c:pt>
                <c:pt idx="25636">
                  <c:v>1.007080078125E-3</c:v>
                </c:pt>
                <c:pt idx="25637">
                  <c:v>1.0080337524414063E-3</c:v>
                </c:pt>
                <c:pt idx="25638">
                  <c:v>1.007080078125E-3</c:v>
                </c:pt>
                <c:pt idx="25639">
                  <c:v>1.0068416595458984E-3</c:v>
                </c:pt>
                <c:pt idx="25640">
                  <c:v>1.007080078125E-3</c:v>
                </c:pt>
                <c:pt idx="25641">
                  <c:v>1.007080078125E-3</c:v>
                </c:pt>
                <c:pt idx="25642">
                  <c:v>1.0068416595458984E-3</c:v>
                </c:pt>
                <c:pt idx="25643">
                  <c:v>1.007080078125E-3</c:v>
                </c:pt>
                <c:pt idx="25644">
                  <c:v>1.007080078125E-3</c:v>
                </c:pt>
                <c:pt idx="25645">
                  <c:v>1.0068416595458984E-3</c:v>
                </c:pt>
                <c:pt idx="25646">
                  <c:v>1.007080078125E-3</c:v>
                </c:pt>
                <c:pt idx="25647">
                  <c:v>1.007080078125E-3</c:v>
                </c:pt>
                <c:pt idx="25648">
                  <c:v>1.0068416595458984E-3</c:v>
                </c:pt>
                <c:pt idx="25649">
                  <c:v>1.0080337524414063E-3</c:v>
                </c:pt>
                <c:pt idx="25650">
                  <c:v>1.007080078125E-3</c:v>
                </c:pt>
                <c:pt idx="25651">
                  <c:v>1.0068416595458984E-3</c:v>
                </c:pt>
                <c:pt idx="25652">
                  <c:v>1.007080078125E-3</c:v>
                </c:pt>
                <c:pt idx="25653">
                  <c:v>1.007080078125E-3</c:v>
                </c:pt>
                <c:pt idx="25654">
                  <c:v>1.0068416595458984E-3</c:v>
                </c:pt>
                <c:pt idx="25655">
                  <c:v>1.007080078125E-3</c:v>
                </c:pt>
                <c:pt idx="25656">
                  <c:v>1.007080078125E-3</c:v>
                </c:pt>
                <c:pt idx="25657">
                  <c:v>1.0068416595458984E-3</c:v>
                </c:pt>
                <c:pt idx="25658">
                  <c:v>1.007080078125E-3</c:v>
                </c:pt>
                <c:pt idx="25659">
                  <c:v>1.007080078125E-3</c:v>
                </c:pt>
                <c:pt idx="25660">
                  <c:v>1.0068416595458984E-3</c:v>
                </c:pt>
                <c:pt idx="25661">
                  <c:v>1.007080078125E-3</c:v>
                </c:pt>
                <c:pt idx="25662">
                  <c:v>1.0080337524414063E-3</c:v>
                </c:pt>
                <c:pt idx="25663">
                  <c:v>1.007080078125E-3</c:v>
                </c:pt>
                <c:pt idx="25664">
                  <c:v>1.0068416595458984E-3</c:v>
                </c:pt>
                <c:pt idx="25665">
                  <c:v>1.007080078125E-3</c:v>
                </c:pt>
                <c:pt idx="25666">
                  <c:v>1.007080078125E-3</c:v>
                </c:pt>
                <c:pt idx="25667">
                  <c:v>1.0068416595458984E-3</c:v>
                </c:pt>
                <c:pt idx="25668">
                  <c:v>1.007080078125E-3</c:v>
                </c:pt>
                <c:pt idx="25669">
                  <c:v>1.007080078125E-3</c:v>
                </c:pt>
                <c:pt idx="25670">
                  <c:v>1.0068416595458984E-3</c:v>
                </c:pt>
                <c:pt idx="25671">
                  <c:v>1.007080078125E-3</c:v>
                </c:pt>
                <c:pt idx="25672">
                  <c:v>1.007080078125E-3</c:v>
                </c:pt>
                <c:pt idx="25673">
                  <c:v>1.0068416595458984E-3</c:v>
                </c:pt>
                <c:pt idx="25674">
                  <c:v>1.0080337524414063E-3</c:v>
                </c:pt>
                <c:pt idx="25675">
                  <c:v>1.007080078125E-3</c:v>
                </c:pt>
                <c:pt idx="25676">
                  <c:v>1.0068416595458984E-3</c:v>
                </c:pt>
                <c:pt idx="25677">
                  <c:v>1.007080078125E-3</c:v>
                </c:pt>
                <c:pt idx="25678">
                  <c:v>1.007080078125E-3</c:v>
                </c:pt>
                <c:pt idx="25679">
                  <c:v>1.0068416595458984E-3</c:v>
                </c:pt>
                <c:pt idx="25680">
                  <c:v>1.007080078125E-3</c:v>
                </c:pt>
                <c:pt idx="25681">
                  <c:v>1.007080078125E-3</c:v>
                </c:pt>
                <c:pt idx="25682">
                  <c:v>1.0068416595458984E-3</c:v>
                </c:pt>
                <c:pt idx="25683">
                  <c:v>1.007080078125E-3</c:v>
                </c:pt>
                <c:pt idx="25684">
                  <c:v>1.007080078125E-3</c:v>
                </c:pt>
                <c:pt idx="25685">
                  <c:v>1.0068416595458984E-3</c:v>
                </c:pt>
                <c:pt idx="25686">
                  <c:v>1.007080078125E-3</c:v>
                </c:pt>
                <c:pt idx="25687">
                  <c:v>1.0080337524414063E-3</c:v>
                </c:pt>
                <c:pt idx="25688">
                  <c:v>1.007080078125E-3</c:v>
                </c:pt>
                <c:pt idx="25689">
                  <c:v>1.0068416595458984E-3</c:v>
                </c:pt>
                <c:pt idx="25690">
                  <c:v>1.007080078125E-3</c:v>
                </c:pt>
                <c:pt idx="25691">
                  <c:v>7.0490837097167969E-3</c:v>
                </c:pt>
                <c:pt idx="25692">
                  <c:v>1.0068416595458984E-3</c:v>
                </c:pt>
                <c:pt idx="25693">
                  <c:v>1.0080337524414063E-3</c:v>
                </c:pt>
                <c:pt idx="25694">
                  <c:v>1.007080078125E-3</c:v>
                </c:pt>
                <c:pt idx="25695">
                  <c:v>1.0068416595458984E-3</c:v>
                </c:pt>
                <c:pt idx="25696">
                  <c:v>1.007080078125E-3</c:v>
                </c:pt>
                <c:pt idx="25697">
                  <c:v>1.007080078125E-3</c:v>
                </c:pt>
                <c:pt idx="25698">
                  <c:v>1.0068416595458984E-3</c:v>
                </c:pt>
                <c:pt idx="25699">
                  <c:v>1.007080078125E-3</c:v>
                </c:pt>
                <c:pt idx="25700">
                  <c:v>1.007080078125E-3</c:v>
                </c:pt>
                <c:pt idx="25701">
                  <c:v>1.0068416595458984E-3</c:v>
                </c:pt>
                <c:pt idx="25702">
                  <c:v>1.007080078125E-3</c:v>
                </c:pt>
                <c:pt idx="25703">
                  <c:v>1.007080078125E-3</c:v>
                </c:pt>
                <c:pt idx="25704">
                  <c:v>1.0068416595458984E-3</c:v>
                </c:pt>
                <c:pt idx="25705">
                  <c:v>1.007080078125E-3</c:v>
                </c:pt>
                <c:pt idx="25706">
                  <c:v>1.0080337524414063E-3</c:v>
                </c:pt>
                <c:pt idx="25707">
                  <c:v>1.007080078125E-3</c:v>
                </c:pt>
                <c:pt idx="25708">
                  <c:v>1.0068416595458984E-3</c:v>
                </c:pt>
                <c:pt idx="25709">
                  <c:v>1.007080078125E-3</c:v>
                </c:pt>
                <c:pt idx="25710">
                  <c:v>1.007080078125E-3</c:v>
                </c:pt>
                <c:pt idx="25711">
                  <c:v>1.0068416595458984E-3</c:v>
                </c:pt>
                <c:pt idx="25712">
                  <c:v>1.007080078125E-3</c:v>
                </c:pt>
                <c:pt idx="25713">
                  <c:v>1.007080078125E-3</c:v>
                </c:pt>
                <c:pt idx="25714">
                  <c:v>1.0068416595458984E-3</c:v>
                </c:pt>
                <c:pt idx="25715">
                  <c:v>1.007080078125E-3</c:v>
                </c:pt>
                <c:pt idx="25716">
                  <c:v>1.007080078125E-3</c:v>
                </c:pt>
                <c:pt idx="25717">
                  <c:v>1.0068416595458984E-3</c:v>
                </c:pt>
                <c:pt idx="25718">
                  <c:v>1.0080337524414063E-3</c:v>
                </c:pt>
                <c:pt idx="25719">
                  <c:v>1.007080078125E-3</c:v>
                </c:pt>
                <c:pt idx="25720">
                  <c:v>1.0068416595458984E-3</c:v>
                </c:pt>
                <c:pt idx="25721">
                  <c:v>1.007080078125E-3</c:v>
                </c:pt>
                <c:pt idx="25722">
                  <c:v>1.007080078125E-3</c:v>
                </c:pt>
                <c:pt idx="25723">
                  <c:v>1.0068416595458984E-3</c:v>
                </c:pt>
                <c:pt idx="25724">
                  <c:v>1.007080078125E-3</c:v>
                </c:pt>
                <c:pt idx="25725">
                  <c:v>1.007080078125E-3</c:v>
                </c:pt>
                <c:pt idx="25726">
                  <c:v>1.0068416595458984E-3</c:v>
                </c:pt>
                <c:pt idx="25727">
                  <c:v>1.007080078125E-3</c:v>
                </c:pt>
                <c:pt idx="25728">
                  <c:v>1.007080078125E-3</c:v>
                </c:pt>
                <c:pt idx="25729">
                  <c:v>1.0068416595458984E-3</c:v>
                </c:pt>
                <c:pt idx="25730">
                  <c:v>1.007080078125E-3</c:v>
                </c:pt>
                <c:pt idx="25731">
                  <c:v>1.0080337524414063E-3</c:v>
                </c:pt>
                <c:pt idx="25732">
                  <c:v>1.007080078125E-3</c:v>
                </c:pt>
                <c:pt idx="25733">
                  <c:v>1.0068416595458984E-3</c:v>
                </c:pt>
                <c:pt idx="25734">
                  <c:v>1.007080078125E-3</c:v>
                </c:pt>
                <c:pt idx="25735">
                  <c:v>1.007080078125E-3</c:v>
                </c:pt>
                <c:pt idx="25736">
                  <c:v>1.0068416595458984E-3</c:v>
                </c:pt>
                <c:pt idx="25737">
                  <c:v>1.007080078125E-3</c:v>
                </c:pt>
                <c:pt idx="25738">
                  <c:v>1.007080078125E-3</c:v>
                </c:pt>
                <c:pt idx="25739">
                  <c:v>1.0068416595458984E-3</c:v>
                </c:pt>
                <c:pt idx="25740">
                  <c:v>1.007080078125E-3</c:v>
                </c:pt>
                <c:pt idx="25741">
                  <c:v>1.007080078125E-3</c:v>
                </c:pt>
                <c:pt idx="25742">
                  <c:v>1.0068416595458984E-3</c:v>
                </c:pt>
                <c:pt idx="25743">
                  <c:v>1.0080337524414063E-3</c:v>
                </c:pt>
                <c:pt idx="25744">
                  <c:v>1.007080078125E-3</c:v>
                </c:pt>
                <c:pt idx="25745">
                  <c:v>1.0068416595458984E-3</c:v>
                </c:pt>
                <c:pt idx="25746">
                  <c:v>1.007080078125E-3</c:v>
                </c:pt>
                <c:pt idx="25747">
                  <c:v>1.007080078125E-3</c:v>
                </c:pt>
                <c:pt idx="25748">
                  <c:v>1.0068416595458984E-3</c:v>
                </c:pt>
                <c:pt idx="25749">
                  <c:v>1.007080078125E-3</c:v>
                </c:pt>
                <c:pt idx="25750">
                  <c:v>1.007080078125E-3</c:v>
                </c:pt>
                <c:pt idx="25751">
                  <c:v>1.0068416595458984E-3</c:v>
                </c:pt>
                <c:pt idx="25752">
                  <c:v>1.007080078125E-3</c:v>
                </c:pt>
                <c:pt idx="25753">
                  <c:v>1.007080078125E-3</c:v>
                </c:pt>
                <c:pt idx="25754">
                  <c:v>1.0068416595458984E-3</c:v>
                </c:pt>
                <c:pt idx="25755">
                  <c:v>1.007080078125E-3</c:v>
                </c:pt>
                <c:pt idx="25756">
                  <c:v>1.0080337524414063E-3</c:v>
                </c:pt>
                <c:pt idx="25757">
                  <c:v>1.007080078125E-3</c:v>
                </c:pt>
                <c:pt idx="25758">
                  <c:v>1.0068416595458984E-3</c:v>
                </c:pt>
                <c:pt idx="25759">
                  <c:v>1.007080078125E-3</c:v>
                </c:pt>
                <c:pt idx="25760">
                  <c:v>1.007080078125E-3</c:v>
                </c:pt>
                <c:pt idx="25761">
                  <c:v>1.0068416595458984E-3</c:v>
                </c:pt>
                <c:pt idx="25762">
                  <c:v>1.007080078125E-3</c:v>
                </c:pt>
                <c:pt idx="25763">
                  <c:v>1.007080078125E-3</c:v>
                </c:pt>
                <c:pt idx="25764">
                  <c:v>1.0068416595458984E-3</c:v>
                </c:pt>
                <c:pt idx="25765">
                  <c:v>1.007080078125E-3</c:v>
                </c:pt>
                <c:pt idx="25766">
                  <c:v>1.007080078125E-3</c:v>
                </c:pt>
                <c:pt idx="25767">
                  <c:v>1.0068416595458984E-3</c:v>
                </c:pt>
                <c:pt idx="25768">
                  <c:v>1.0080337524414063E-3</c:v>
                </c:pt>
                <c:pt idx="25769">
                  <c:v>1.007080078125E-3</c:v>
                </c:pt>
                <c:pt idx="25770">
                  <c:v>1.0068416595458984E-3</c:v>
                </c:pt>
                <c:pt idx="25771">
                  <c:v>1.007080078125E-3</c:v>
                </c:pt>
                <c:pt idx="25772">
                  <c:v>1.007080078125E-3</c:v>
                </c:pt>
                <c:pt idx="25773">
                  <c:v>1.0068416595458984E-3</c:v>
                </c:pt>
                <c:pt idx="25774">
                  <c:v>1.007080078125E-3</c:v>
                </c:pt>
                <c:pt idx="25775">
                  <c:v>1.007080078125E-3</c:v>
                </c:pt>
                <c:pt idx="25776">
                  <c:v>1.0068416595458984E-3</c:v>
                </c:pt>
                <c:pt idx="25777">
                  <c:v>1.007080078125E-3</c:v>
                </c:pt>
                <c:pt idx="25778">
                  <c:v>1.007080078125E-3</c:v>
                </c:pt>
                <c:pt idx="25779">
                  <c:v>1.0068416595458984E-3</c:v>
                </c:pt>
                <c:pt idx="25780">
                  <c:v>1.007080078125E-3</c:v>
                </c:pt>
                <c:pt idx="25781">
                  <c:v>1.0080337524414063E-3</c:v>
                </c:pt>
                <c:pt idx="25782">
                  <c:v>1.007080078125E-3</c:v>
                </c:pt>
                <c:pt idx="25783">
                  <c:v>1.0068416595458984E-3</c:v>
                </c:pt>
                <c:pt idx="25784">
                  <c:v>1.007080078125E-3</c:v>
                </c:pt>
                <c:pt idx="25785">
                  <c:v>1.007080078125E-3</c:v>
                </c:pt>
                <c:pt idx="25786">
                  <c:v>1.0068416595458984E-3</c:v>
                </c:pt>
                <c:pt idx="25787">
                  <c:v>1.007080078125E-3</c:v>
                </c:pt>
                <c:pt idx="25788">
                  <c:v>1.007080078125E-3</c:v>
                </c:pt>
                <c:pt idx="25789">
                  <c:v>3.0207633972167969E-3</c:v>
                </c:pt>
                <c:pt idx="25790">
                  <c:v>1.007080078125E-3</c:v>
                </c:pt>
                <c:pt idx="25791">
                  <c:v>1.0080337524414063E-3</c:v>
                </c:pt>
                <c:pt idx="25792">
                  <c:v>1.007080078125E-3</c:v>
                </c:pt>
                <c:pt idx="25793">
                  <c:v>1.0068416595458984E-3</c:v>
                </c:pt>
                <c:pt idx="25794">
                  <c:v>1.007080078125E-3</c:v>
                </c:pt>
                <c:pt idx="25795">
                  <c:v>1.007080078125E-3</c:v>
                </c:pt>
                <c:pt idx="25796">
                  <c:v>1.0068416595458984E-3</c:v>
                </c:pt>
                <c:pt idx="25797">
                  <c:v>1.007080078125E-3</c:v>
                </c:pt>
                <c:pt idx="25798">
                  <c:v>1.007080078125E-3</c:v>
                </c:pt>
                <c:pt idx="25799">
                  <c:v>1.0068416595458984E-3</c:v>
                </c:pt>
                <c:pt idx="25800">
                  <c:v>1.007080078125E-3</c:v>
                </c:pt>
                <c:pt idx="25801">
                  <c:v>1.007080078125E-3</c:v>
                </c:pt>
                <c:pt idx="25802">
                  <c:v>1.0068416595458984E-3</c:v>
                </c:pt>
                <c:pt idx="25803">
                  <c:v>1.007080078125E-3</c:v>
                </c:pt>
                <c:pt idx="25804">
                  <c:v>1.0080337524414063E-3</c:v>
                </c:pt>
                <c:pt idx="25805">
                  <c:v>1.007080078125E-3</c:v>
                </c:pt>
                <c:pt idx="25806">
                  <c:v>1.0068416595458984E-3</c:v>
                </c:pt>
                <c:pt idx="25807">
                  <c:v>1.007080078125E-3</c:v>
                </c:pt>
                <c:pt idx="25808">
                  <c:v>1.007080078125E-3</c:v>
                </c:pt>
                <c:pt idx="25809">
                  <c:v>1.0068416595458984E-3</c:v>
                </c:pt>
                <c:pt idx="25810">
                  <c:v>1.007080078125E-3</c:v>
                </c:pt>
                <c:pt idx="25811">
                  <c:v>1.0068416595458984E-3</c:v>
                </c:pt>
                <c:pt idx="25812">
                  <c:v>1.007080078125E-3</c:v>
                </c:pt>
                <c:pt idx="25813">
                  <c:v>1.007080078125E-3</c:v>
                </c:pt>
                <c:pt idx="25814">
                  <c:v>1.0068416595458984E-3</c:v>
                </c:pt>
                <c:pt idx="25815">
                  <c:v>1.007080078125E-3</c:v>
                </c:pt>
                <c:pt idx="25816">
                  <c:v>1.0080337524414063E-3</c:v>
                </c:pt>
                <c:pt idx="25817">
                  <c:v>1.007080078125E-3</c:v>
                </c:pt>
                <c:pt idx="25818">
                  <c:v>1.0068416595458984E-3</c:v>
                </c:pt>
                <c:pt idx="25819">
                  <c:v>1.007080078125E-3</c:v>
                </c:pt>
                <c:pt idx="25820">
                  <c:v>1.007080078125E-3</c:v>
                </c:pt>
                <c:pt idx="25821">
                  <c:v>1.0068416595458984E-3</c:v>
                </c:pt>
                <c:pt idx="25822">
                  <c:v>1.007080078125E-3</c:v>
                </c:pt>
                <c:pt idx="25823">
                  <c:v>1.007080078125E-3</c:v>
                </c:pt>
                <c:pt idx="25824">
                  <c:v>1.0068416595458984E-3</c:v>
                </c:pt>
                <c:pt idx="25825">
                  <c:v>1.007080078125E-3</c:v>
                </c:pt>
                <c:pt idx="25826">
                  <c:v>1.007080078125E-3</c:v>
                </c:pt>
                <c:pt idx="25827">
                  <c:v>1.0068416595458984E-3</c:v>
                </c:pt>
                <c:pt idx="25828">
                  <c:v>1.007080078125E-3</c:v>
                </c:pt>
                <c:pt idx="25829">
                  <c:v>1.0080337524414063E-3</c:v>
                </c:pt>
                <c:pt idx="25830">
                  <c:v>1.007080078125E-3</c:v>
                </c:pt>
                <c:pt idx="25831">
                  <c:v>1.0068416595458984E-3</c:v>
                </c:pt>
                <c:pt idx="25832">
                  <c:v>1.007080078125E-3</c:v>
                </c:pt>
                <c:pt idx="25833">
                  <c:v>1.0068416595458984E-3</c:v>
                </c:pt>
                <c:pt idx="25834">
                  <c:v>1.007080078125E-3</c:v>
                </c:pt>
                <c:pt idx="25835">
                  <c:v>1.007080078125E-3</c:v>
                </c:pt>
                <c:pt idx="25836">
                  <c:v>1.0068416595458984E-3</c:v>
                </c:pt>
                <c:pt idx="25837">
                  <c:v>1.007080078125E-3</c:v>
                </c:pt>
                <c:pt idx="25838">
                  <c:v>1.007080078125E-3</c:v>
                </c:pt>
                <c:pt idx="25839">
                  <c:v>1.0068416595458984E-3</c:v>
                </c:pt>
                <c:pt idx="25840">
                  <c:v>1.007080078125E-3</c:v>
                </c:pt>
                <c:pt idx="25841">
                  <c:v>1.0080337524414063E-3</c:v>
                </c:pt>
                <c:pt idx="25842">
                  <c:v>1.007080078125E-3</c:v>
                </c:pt>
                <c:pt idx="25843">
                  <c:v>1.0068416595458984E-3</c:v>
                </c:pt>
                <c:pt idx="25844">
                  <c:v>1.007080078125E-3</c:v>
                </c:pt>
                <c:pt idx="25845">
                  <c:v>1.007080078125E-3</c:v>
                </c:pt>
                <c:pt idx="25846">
                  <c:v>1.0068416595458984E-3</c:v>
                </c:pt>
                <c:pt idx="25847">
                  <c:v>1.007080078125E-3</c:v>
                </c:pt>
                <c:pt idx="25848">
                  <c:v>1.007080078125E-3</c:v>
                </c:pt>
                <c:pt idx="25849">
                  <c:v>1.0068416595458984E-3</c:v>
                </c:pt>
                <c:pt idx="25850">
                  <c:v>1.007080078125E-3</c:v>
                </c:pt>
                <c:pt idx="25851">
                  <c:v>1.007080078125E-3</c:v>
                </c:pt>
                <c:pt idx="25852">
                  <c:v>1.0068416595458984E-3</c:v>
                </c:pt>
                <c:pt idx="25853">
                  <c:v>1.007080078125E-3</c:v>
                </c:pt>
                <c:pt idx="25854">
                  <c:v>1.0080337524414063E-3</c:v>
                </c:pt>
                <c:pt idx="25855">
                  <c:v>1.0068416595458984E-3</c:v>
                </c:pt>
                <c:pt idx="25856">
                  <c:v>1.007080078125E-3</c:v>
                </c:pt>
                <c:pt idx="25857">
                  <c:v>1.007080078125E-3</c:v>
                </c:pt>
                <c:pt idx="25858">
                  <c:v>1.0068416595458984E-3</c:v>
                </c:pt>
                <c:pt idx="25859">
                  <c:v>1.007080078125E-3</c:v>
                </c:pt>
                <c:pt idx="25860">
                  <c:v>1.007080078125E-3</c:v>
                </c:pt>
                <c:pt idx="25861">
                  <c:v>1.0068416595458984E-3</c:v>
                </c:pt>
                <c:pt idx="25862">
                  <c:v>1.007080078125E-3</c:v>
                </c:pt>
                <c:pt idx="25863">
                  <c:v>1.007080078125E-3</c:v>
                </c:pt>
                <c:pt idx="25864">
                  <c:v>1.0068416595458984E-3</c:v>
                </c:pt>
                <c:pt idx="25865">
                  <c:v>1.007080078125E-3</c:v>
                </c:pt>
                <c:pt idx="25866">
                  <c:v>1.0080337524414063E-3</c:v>
                </c:pt>
                <c:pt idx="25867">
                  <c:v>1.007080078125E-3</c:v>
                </c:pt>
                <c:pt idx="25868">
                  <c:v>1.0068416595458984E-3</c:v>
                </c:pt>
                <c:pt idx="25869">
                  <c:v>1.007080078125E-3</c:v>
                </c:pt>
                <c:pt idx="25870">
                  <c:v>1.007080078125E-3</c:v>
                </c:pt>
                <c:pt idx="25871">
                  <c:v>1.0068416595458984E-3</c:v>
                </c:pt>
                <c:pt idx="25872">
                  <c:v>1.007080078125E-3</c:v>
                </c:pt>
                <c:pt idx="25873">
                  <c:v>1.007080078125E-3</c:v>
                </c:pt>
                <c:pt idx="25874">
                  <c:v>1.0068416595458984E-3</c:v>
                </c:pt>
                <c:pt idx="25875">
                  <c:v>1.007080078125E-3</c:v>
                </c:pt>
                <c:pt idx="25876">
                  <c:v>1.007080078125E-3</c:v>
                </c:pt>
                <c:pt idx="25877">
                  <c:v>1.0068416595458984E-3</c:v>
                </c:pt>
                <c:pt idx="25878">
                  <c:v>1.007080078125E-3</c:v>
                </c:pt>
                <c:pt idx="25879">
                  <c:v>1.0080337524414063E-3</c:v>
                </c:pt>
                <c:pt idx="25880">
                  <c:v>1.0068416595458984E-3</c:v>
                </c:pt>
                <c:pt idx="25881">
                  <c:v>1.007080078125E-3</c:v>
                </c:pt>
                <c:pt idx="25882">
                  <c:v>1.007080078125E-3</c:v>
                </c:pt>
                <c:pt idx="25883">
                  <c:v>1.0068416595458984E-3</c:v>
                </c:pt>
                <c:pt idx="25884">
                  <c:v>1.007080078125E-3</c:v>
                </c:pt>
                <c:pt idx="25885">
                  <c:v>1.007080078125E-3</c:v>
                </c:pt>
                <c:pt idx="25886">
                  <c:v>1.0068416595458984E-3</c:v>
                </c:pt>
                <c:pt idx="25887">
                  <c:v>1.007080078125E-3</c:v>
                </c:pt>
                <c:pt idx="25888">
                  <c:v>1.007080078125E-3</c:v>
                </c:pt>
                <c:pt idx="25889">
                  <c:v>1.0068416595458984E-3</c:v>
                </c:pt>
                <c:pt idx="25890">
                  <c:v>1.007080078125E-3</c:v>
                </c:pt>
                <c:pt idx="25891">
                  <c:v>1.0080337524414063E-3</c:v>
                </c:pt>
                <c:pt idx="25892">
                  <c:v>1.007080078125E-3</c:v>
                </c:pt>
                <c:pt idx="25893">
                  <c:v>1.0068416595458984E-3</c:v>
                </c:pt>
                <c:pt idx="25894">
                  <c:v>1.007080078125E-3</c:v>
                </c:pt>
                <c:pt idx="25895">
                  <c:v>1.007080078125E-3</c:v>
                </c:pt>
                <c:pt idx="25896">
                  <c:v>1.0068416595458984E-3</c:v>
                </c:pt>
                <c:pt idx="25897">
                  <c:v>1.007080078125E-3</c:v>
                </c:pt>
                <c:pt idx="25898">
                  <c:v>1.007080078125E-3</c:v>
                </c:pt>
                <c:pt idx="25899">
                  <c:v>1.0068416595458984E-3</c:v>
                </c:pt>
                <c:pt idx="25900">
                  <c:v>1.007080078125E-3</c:v>
                </c:pt>
                <c:pt idx="25901">
                  <c:v>1.007080078125E-3</c:v>
                </c:pt>
                <c:pt idx="25902">
                  <c:v>1.0068416595458984E-3</c:v>
                </c:pt>
                <c:pt idx="25903">
                  <c:v>1.007080078125E-3</c:v>
                </c:pt>
                <c:pt idx="25904">
                  <c:v>1.0080337524414063E-3</c:v>
                </c:pt>
                <c:pt idx="25905">
                  <c:v>1.0068416595458984E-3</c:v>
                </c:pt>
                <c:pt idx="25906">
                  <c:v>1.007080078125E-3</c:v>
                </c:pt>
                <c:pt idx="25907">
                  <c:v>1.007080078125E-3</c:v>
                </c:pt>
                <c:pt idx="25908">
                  <c:v>1.0068416595458984E-3</c:v>
                </c:pt>
                <c:pt idx="25909">
                  <c:v>1.007080078125E-3</c:v>
                </c:pt>
                <c:pt idx="25910">
                  <c:v>1.007080078125E-3</c:v>
                </c:pt>
                <c:pt idx="25911">
                  <c:v>1.0068416595458984E-3</c:v>
                </c:pt>
                <c:pt idx="25912">
                  <c:v>1.007080078125E-3</c:v>
                </c:pt>
                <c:pt idx="25913">
                  <c:v>1.007080078125E-3</c:v>
                </c:pt>
                <c:pt idx="25914">
                  <c:v>1.0068416595458984E-3</c:v>
                </c:pt>
                <c:pt idx="25915">
                  <c:v>1.007080078125E-3</c:v>
                </c:pt>
                <c:pt idx="25916">
                  <c:v>1.0080337524414063E-3</c:v>
                </c:pt>
                <c:pt idx="25917">
                  <c:v>1.007080078125E-3</c:v>
                </c:pt>
                <c:pt idx="25918">
                  <c:v>1.0068416595458984E-3</c:v>
                </c:pt>
                <c:pt idx="25919">
                  <c:v>1.007080078125E-3</c:v>
                </c:pt>
                <c:pt idx="25920">
                  <c:v>1.007080078125E-3</c:v>
                </c:pt>
                <c:pt idx="25921">
                  <c:v>1.0068416595458984E-3</c:v>
                </c:pt>
                <c:pt idx="25922">
                  <c:v>1.007080078125E-3</c:v>
                </c:pt>
                <c:pt idx="25923">
                  <c:v>1.007080078125E-3</c:v>
                </c:pt>
                <c:pt idx="25924">
                  <c:v>1.0068416595458984E-3</c:v>
                </c:pt>
                <c:pt idx="25925">
                  <c:v>1.007080078125E-3</c:v>
                </c:pt>
                <c:pt idx="25926">
                  <c:v>1.007080078125E-3</c:v>
                </c:pt>
                <c:pt idx="25927">
                  <c:v>1.0068416595458984E-3</c:v>
                </c:pt>
                <c:pt idx="25928">
                  <c:v>1.007080078125E-3</c:v>
                </c:pt>
                <c:pt idx="25929">
                  <c:v>1.0080337524414063E-3</c:v>
                </c:pt>
                <c:pt idx="25930">
                  <c:v>1.0068416595458984E-3</c:v>
                </c:pt>
                <c:pt idx="25931">
                  <c:v>1.007080078125E-3</c:v>
                </c:pt>
                <c:pt idx="25932">
                  <c:v>1.007080078125E-3</c:v>
                </c:pt>
                <c:pt idx="25933">
                  <c:v>1.0068416595458984E-3</c:v>
                </c:pt>
                <c:pt idx="25934">
                  <c:v>1.007080078125E-3</c:v>
                </c:pt>
                <c:pt idx="25935">
                  <c:v>1.007080078125E-3</c:v>
                </c:pt>
                <c:pt idx="25936">
                  <c:v>1.0068416595458984E-3</c:v>
                </c:pt>
                <c:pt idx="25937">
                  <c:v>1.007080078125E-3</c:v>
                </c:pt>
                <c:pt idx="25938">
                  <c:v>1.007080078125E-3</c:v>
                </c:pt>
                <c:pt idx="25939">
                  <c:v>1.0068416595458984E-3</c:v>
                </c:pt>
                <c:pt idx="25940">
                  <c:v>1.007080078125E-3</c:v>
                </c:pt>
                <c:pt idx="25941">
                  <c:v>1.0080337524414063E-3</c:v>
                </c:pt>
                <c:pt idx="25942">
                  <c:v>1.007080078125E-3</c:v>
                </c:pt>
                <c:pt idx="25943">
                  <c:v>1.0068416595458984E-3</c:v>
                </c:pt>
                <c:pt idx="25944">
                  <c:v>1.007080078125E-3</c:v>
                </c:pt>
                <c:pt idx="25945">
                  <c:v>1.007080078125E-3</c:v>
                </c:pt>
                <c:pt idx="25946">
                  <c:v>1.0068416595458984E-3</c:v>
                </c:pt>
                <c:pt idx="25947">
                  <c:v>1.007080078125E-3</c:v>
                </c:pt>
                <c:pt idx="25948">
                  <c:v>1.007080078125E-3</c:v>
                </c:pt>
                <c:pt idx="25949">
                  <c:v>1.0068416595458984E-3</c:v>
                </c:pt>
                <c:pt idx="25950">
                  <c:v>1.007080078125E-3</c:v>
                </c:pt>
                <c:pt idx="25951">
                  <c:v>1.007080078125E-3</c:v>
                </c:pt>
                <c:pt idx="25952">
                  <c:v>1.0068416595458984E-3</c:v>
                </c:pt>
                <c:pt idx="25953">
                  <c:v>1.007080078125E-3</c:v>
                </c:pt>
                <c:pt idx="25954">
                  <c:v>1.0080337524414063E-3</c:v>
                </c:pt>
                <c:pt idx="25955">
                  <c:v>1.0068416595458984E-3</c:v>
                </c:pt>
                <c:pt idx="25956">
                  <c:v>1.007080078125E-3</c:v>
                </c:pt>
                <c:pt idx="25957">
                  <c:v>1.007080078125E-3</c:v>
                </c:pt>
                <c:pt idx="25958">
                  <c:v>1.0068416595458984E-3</c:v>
                </c:pt>
                <c:pt idx="25959">
                  <c:v>1.007080078125E-3</c:v>
                </c:pt>
                <c:pt idx="25960">
                  <c:v>1.007080078125E-3</c:v>
                </c:pt>
                <c:pt idx="25961">
                  <c:v>1.0068416595458984E-3</c:v>
                </c:pt>
                <c:pt idx="25962">
                  <c:v>1.007080078125E-3</c:v>
                </c:pt>
                <c:pt idx="25963">
                  <c:v>1.007080078125E-3</c:v>
                </c:pt>
                <c:pt idx="25964">
                  <c:v>1.0068416595458984E-3</c:v>
                </c:pt>
                <c:pt idx="25965">
                  <c:v>1.007080078125E-3</c:v>
                </c:pt>
                <c:pt idx="25966">
                  <c:v>1.0080337524414063E-3</c:v>
                </c:pt>
                <c:pt idx="25967">
                  <c:v>1.007080078125E-3</c:v>
                </c:pt>
                <c:pt idx="25968">
                  <c:v>1.0068416595458984E-3</c:v>
                </c:pt>
                <c:pt idx="25969">
                  <c:v>1.007080078125E-3</c:v>
                </c:pt>
                <c:pt idx="25970">
                  <c:v>1.007080078125E-3</c:v>
                </c:pt>
                <c:pt idx="25971">
                  <c:v>1.0068416595458984E-3</c:v>
                </c:pt>
                <c:pt idx="25972">
                  <c:v>1.007080078125E-3</c:v>
                </c:pt>
                <c:pt idx="25973">
                  <c:v>1.007080078125E-3</c:v>
                </c:pt>
                <c:pt idx="25974">
                  <c:v>1.0068416595458984E-3</c:v>
                </c:pt>
                <c:pt idx="25975">
                  <c:v>1.007080078125E-3</c:v>
                </c:pt>
                <c:pt idx="25976">
                  <c:v>1.007080078125E-3</c:v>
                </c:pt>
                <c:pt idx="25977">
                  <c:v>1.0068416595458984E-3</c:v>
                </c:pt>
                <c:pt idx="25978">
                  <c:v>1.007080078125E-3</c:v>
                </c:pt>
                <c:pt idx="25979">
                  <c:v>1.0080337524414063E-3</c:v>
                </c:pt>
                <c:pt idx="25980">
                  <c:v>1.0068416595458984E-3</c:v>
                </c:pt>
                <c:pt idx="25981">
                  <c:v>1.007080078125E-3</c:v>
                </c:pt>
                <c:pt idx="25982">
                  <c:v>1.007080078125E-3</c:v>
                </c:pt>
                <c:pt idx="25983">
                  <c:v>1.0068416595458984E-3</c:v>
                </c:pt>
                <c:pt idx="25984">
                  <c:v>1.007080078125E-3</c:v>
                </c:pt>
                <c:pt idx="25985">
                  <c:v>1.007080078125E-3</c:v>
                </c:pt>
                <c:pt idx="25986">
                  <c:v>1.0068416595458984E-3</c:v>
                </c:pt>
                <c:pt idx="25987">
                  <c:v>1.007080078125E-3</c:v>
                </c:pt>
                <c:pt idx="25988">
                  <c:v>1.007080078125E-3</c:v>
                </c:pt>
                <c:pt idx="25989">
                  <c:v>1.0068416595458984E-3</c:v>
                </c:pt>
                <c:pt idx="25990">
                  <c:v>1.007080078125E-3</c:v>
                </c:pt>
                <c:pt idx="25991">
                  <c:v>1.0080337524414063E-3</c:v>
                </c:pt>
                <c:pt idx="25992">
                  <c:v>1.007080078125E-3</c:v>
                </c:pt>
                <c:pt idx="25993">
                  <c:v>1.0068416595458984E-3</c:v>
                </c:pt>
                <c:pt idx="25994">
                  <c:v>1.007080078125E-3</c:v>
                </c:pt>
                <c:pt idx="25995">
                  <c:v>1.007080078125E-3</c:v>
                </c:pt>
                <c:pt idx="25996">
                  <c:v>1.0068416595458984E-3</c:v>
                </c:pt>
                <c:pt idx="25997">
                  <c:v>1.007080078125E-3</c:v>
                </c:pt>
                <c:pt idx="25998">
                  <c:v>1.007080078125E-3</c:v>
                </c:pt>
                <c:pt idx="25999">
                  <c:v>1.0068416595458984E-3</c:v>
                </c:pt>
                <c:pt idx="26000">
                  <c:v>1.007080078125E-3</c:v>
                </c:pt>
                <c:pt idx="26001">
                  <c:v>1.007080078125E-3</c:v>
                </c:pt>
                <c:pt idx="26002">
                  <c:v>1.0068416595458984E-3</c:v>
                </c:pt>
                <c:pt idx="26003">
                  <c:v>1.007080078125E-3</c:v>
                </c:pt>
                <c:pt idx="26004">
                  <c:v>1.0080337524414063E-3</c:v>
                </c:pt>
                <c:pt idx="26005">
                  <c:v>1.0068416595458984E-3</c:v>
                </c:pt>
                <c:pt idx="26006">
                  <c:v>1.007080078125E-3</c:v>
                </c:pt>
                <c:pt idx="26007">
                  <c:v>1.007080078125E-3</c:v>
                </c:pt>
                <c:pt idx="26008">
                  <c:v>1.0068416595458984E-3</c:v>
                </c:pt>
                <c:pt idx="26009">
                  <c:v>1.007080078125E-3</c:v>
                </c:pt>
                <c:pt idx="26010">
                  <c:v>1.007080078125E-3</c:v>
                </c:pt>
                <c:pt idx="26011">
                  <c:v>1.0068416595458984E-3</c:v>
                </c:pt>
                <c:pt idx="26012">
                  <c:v>1.007080078125E-3</c:v>
                </c:pt>
                <c:pt idx="26013">
                  <c:v>1.007080078125E-3</c:v>
                </c:pt>
                <c:pt idx="26014">
                  <c:v>1.0068416595458984E-3</c:v>
                </c:pt>
                <c:pt idx="26015">
                  <c:v>1.007080078125E-3</c:v>
                </c:pt>
                <c:pt idx="26016">
                  <c:v>1.0080337524414063E-3</c:v>
                </c:pt>
                <c:pt idx="26017">
                  <c:v>1.007080078125E-3</c:v>
                </c:pt>
                <c:pt idx="26018">
                  <c:v>1.0068416595458984E-3</c:v>
                </c:pt>
                <c:pt idx="26019">
                  <c:v>1.007080078125E-3</c:v>
                </c:pt>
                <c:pt idx="26020">
                  <c:v>1.007080078125E-3</c:v>
                </c:pt>
                <c:pt idx="26021">
                  <c:v>1.0068416595458984E-3</c:v>
                </c:pt>
                <c:pt idx="26022">
                  <c:v>1.007080078125E-3</c:v>
                </c:pt>
                <c:pt idx="26023">
                  <c:v>1.007080078125E-3</c:v>
                </c:pt>
                <c:pt idx="26024">
                  <c:v>1.0068416595458984E-3</c:v>
                </c:pt>
                <c:pt idx="26025">
                  <c:v>1.007080078125E-3</c:v>
                </c:pt>
                <c:pt idx="26026">
                  <c:v>1.007080078125E-3</c:v>
                </c:pt>
                <c:pt idx="26027">
                  <c:v>1.0068416595458984E-3</c:v>
                </c:pt>
                <c:pt idx="26028">
                  <c:v>1.007080078125E-3</c:v>
                </c:pt>
                <c:pt idx="26029">
                  <c:v>1.0080337524414063E-3</c:v>
                </c:pt>
                <c:pt idx="26030">
                  <c:v>1.0068416595458984E-3</c:v>
                </c:pt>
                <c:pt idx="26031">
                  <c:v>1.007080078125E-3</c:v>
                </c:pt>
                <c:pt idx="26032">
                  <c:v>1.007080078125E-3</c:v>
                </c:pt>
                <c:pt idx="26033">
                  <c:v>1.0068416595458984E-3</c:v>
                </c:pt>
                <c:pt idx="26034">
                  <c:v>1.007080078125E-3</c:v>
                </c:pt>
                <c:pt idx="26035">
                  <c:v>1.007080078125E-3</c:v>
                </c:pt>
                <c:pt idx="26036">
                  <c:v>1.0068416595458984E-3</c:v>
                </c:pt>
                <c:pt idx="26037">
                  <c:v>1.007080078125E-3</c:v>
                </c:pt>
                <c:pt idx="26038">
                  <c:v>1.007080078125E-3</c:v>
                </c:pt>
                <c:pt idx="26039">
                  <c:v>1.0068416595458984E-3</c:v>
                </c:pt>
                <c:pt idx="26040">
                  <c:v>1.007080078125E-3</c:v>
                </c:pt>
                <c:pt idx="26041">
                  <c:v>1.0080337524414063E-3</c:v>
                </c:pt>
                <c:pt idx="26042">
                  <c:v>1.0070085525512695E-2</c:v>
                </c:pt>
                <c:pt idx="26043">
                  <c:v>1.0068416595458984E-3</c:v>
                </c:pt>
                <c:pt idx="26044">
                  <c:v>1.007080078125E-3</c:v>
                </c:pt>
                <c:pt idx="26045">
                  <c:v>1.0080337524414063E-3</c:v>
                </c:pt>
                <c:pt idx="26046">
                  <c:v>1.0068416595458984E-3</c:v>
                </c:pt>
                <c:pt idx="26047">
                  <c:v>1.007080078125E-3</c:v>
                </c:pt>
                <c:pt idx="26048">
                  <c:v>1.007080078125E-3</c:v>
                </c:pt>
                <c:pt idx="26049">
                  <c:v>1.0068416595458984E-3</c:v>
                </c:pt>
                <c:pt idx="26050">
                  <c:v>1.007080078125E-3</c:v>
                </c:pt>
                <c:pt idx="26051">
                  <c:v>1.007080078125E-3</c:v>
                </c:pt>
                <c:pt idx="26052">
                  <c:v>1.0068416595458984E-3</c:v>
                </c:pt>
                <c:pt idx="26053">
                  <c:v>1.007080078125E-3</c:v>
                </c:pt>
                <c:pt idx="26054">
                  <c:v>1.007080078125E-3</c:v>
                </c:pt>
                <c:pt idx="26055">
                  <c:v>1.0068416595458984E-3</c:v>
                </c:pt>
                <c:pt idx="26056">
                  <c:v>1.007080078125E-3</c:v>
                </c:pt>
                <c:pt idx="26057">
                  <c:v>1.0080337524414063E-3</c:v>
                </c:pt>
                <c:pt idx="26058">
                  <c:v>1.007080078125E-3</c:v>
                </c:pt>
                <c:pt idx="26059">
                  <c:v>1.0068416595458984E-3</c:v>
                </c:pt>
                <c:pt idx="26060">
                  <c:v>1.007080078125E-3</c:v>
                </c:pt>
                <c:pt idx="26061">
                  <c:v>1.007080078125E-3</c:v>
                </c:pt>
                <c:pt idx="26062">
                  <c:v>1.0068416595458984E-3</c:v>
                </c:pt>
                <c:pt idx="26063">
                  <c:v>1.007080078125E-3</c:v>
                </c:pt>
                <c:pt idx="26064">
                  <c:v>1.007080078125E-3</c:v>
                </c:pt>
                <c:pt idx="26065">
                  <c:v>1.0068416595458984E-3</c:v>
                </c:pt>
                <c:pt idx="26066">
                  <c:v>1.007080078125E-3</c:v>
                </c:pt>
                <c:pt idx="26067">
                  <c:v>1.007080078125E-3</c:v>
                </c:pt>
                <c:pt idx="26068">
                  <c:v>1.0068416595458984E-3</c:v>
                </c:pt>
                <c:pt idx="26069">
                  <c:v>1.0080337524414063E-3</c:v>
                </c:pt>
                <c:pt idx="26070">
                  <c:v>1.007080078125E-3</c:v>
                </c:pt>
                <c:pt idx="26071">
                  <c:v>1.0068416595458984E-3</c:v>
                </c:pt>
                <c:pt idx="26072">
                  <c:v>1.007080078125E-3</c:v>
                </c:pt>
                <c:pt idx="26073">
                  <c:v>1.007080078125E-3</c:v>
                </c:pt>
                <c:pt idx="26074">
                  <c:v>1.0068416595458984E-3</c:v>
                </c:pt>
                <c:pt idx="26075">
                  <c:v>1.007080078125E-3</c:v>
                </c:pt>
                <c:pt idx="26076">
                  <c:v>1.007080078125E-3</c:v>
                </c:pt>
                <c:pt idx="26077">
                  <c:v>1.0068416595458984E-3</c:v>
                </c:pt>
                <c:pt idx="26078">
                  <c:v>1.007080078125E-3</c:v>
                </c:pt>
                <c:pt idx="26079">
                  <c:v>1.007080078125E-3</c:v>
                </c:pt>
                <c:pt idx="26080">
                  <c:v>1.0068416595458984E-3</c:v>
                </c:pt>
                <c:pt idx="26081">
                  <c:v>1.007080078125E-3</c:v>
                </c:pt>
                <c:pt idx="26082">
                  <c:v>1.0080337524414063E-3</c:v>
                </c:pt>
                <c:pt idx="26083">
                  <c:v>1.007080078125E-3</c:v>
                </c:pt>
                <c:pt idx="26084">
                  <c:v>1.0068416595458984E-3</c:v>
                </c:pt>
                <c:pt idx="26085">
                  <c:v>1.007080078125E-3</c:v>
                </c:pt>
                <c:pt idx="26086">
                  <c:v>1.007080078125E-3</c:v>
                </c:pt>
                <c:pt idx="26087">
                  <c:v>1.0068416595458984E-3</c:v>
                </c:pt>
                <c:pt idx="26088">
                  <c:v>1.007080078125E-3</c:v>
                </c:pt>
                <c:pt idx="26089">
                  <c:v>1.007080078125E-3</c:v>
                </c:pt>
                <c:pt idx="26090">
                  <c:v>1.0068416595458984E-3</c:v>
                </c:pt>
                <c:pt idx="26091">
                  <c:v>1.007080078125E-3</c:v>
                </c:pt>
                <c:pt idx="26092">
                  <c:v>1.007080078125E-3</c:v>
                </c:pt>
                <c:pt idx="26093">
                  <c:v>1.0068416595458984E-3</c:v>
                </c:pt>
                <c:pt idx="26094">
                  <c:v>1.0080337524414063E-3</c:v>
                </c:pt>
                <c:pt idx="26095">
                  <c:v>1.007080078125E-3</c:v>
                </c:pt>
                <c:pt idx="26096">
                  <c:v>1.0068416595458984E-3</c:v>
                </c:pt>
                <c:pt idx="26097">
                  <c:v>1.007080078125E-3</c:v>
                </c:pt>
                <c:pt idx="26098">
                  <c:v>1.007080078125E-3</c:v>
                </c:pt>
                <c:pt idx="26099">
                  <c:v>1.0068416595458984E-3</c:v>
                </c:pt>
                <c:pt idx="26100">
                  <c:v>1.007080078125E-3</c:v>
                </c:pt>
                <c:pt idx="26101">
                  <c:v>1.007080078125E-3</c:v>
                </c:pt>
                <c:pt idx="26102">
                  <c:v>1.0068416595458984E-3</c:v>
                </c:pt>
                <c:pt idx="26103">
                  <c:v>1.007080078125E-3</c:v>
                </c:pt>
                <c:pt idx="26104">
                  <c:v>1.007080078125E-3</c:v>
                </c:pt>
                <c:pt idx="26105">
                  <c:v>1.0068416595458984E-3</c:v>
                </c:pt>
                <c:pt idx="26106">
                  <c:v>1.007080078125E-3</c:v>
                </c:pt>
                <c:pt idx="26107">
                  <c:v>1.0080337524414063E-3</c:v>
                </c:pt>
                <c:pt idx="26108">
                  <c:v>1.007080078125E-3</c:v>
                </c:pt>
                <c:pt idx="26109">
                  <c:v>1.0068416595458984E-3</c:v>
                </c:pt>
                <c:pt idx="26110">
                  <c:v>1.007080078125E-3</c:v>
                </c:pt>
                <c:pt idx="26111">
                  <c:v>1.007080078125E-3</c:v>
                </c:pt>
                <c:pt idx="26112">
                  <c:v>1.0068416595458984E-3</c:v>
                </c:pt>
                <c:pt idx="26113">
                  <c:v>1.007080078125E-3</c:v>
                </c:pt>
                <c:pt idx="26114">
                  <c:v>1.007080078125E-3</c:v>
                </c:pt>
                <c:pt idx="26115">
                  <c:v>1.0068416595458984E-3</c:v>
                </c:pt>
                <c:pt idx="26116">
                  <c:v>1.007080078125E-3</c:v>
                </c:pt>
                <c:pt idx="26117">
                  <c:v>1.007080078125E-3</c:v>
                </c:pt>
                <c:pt idx="26118">
                  <c:v>1.0068416595458984E-3</c:v>
                </c:pt>
                <c:pt idx="26119">
                  <c:v>1.0080337524414063E-3</c:v>
                </c:pt>
                <c:pt idx="26120">
                  <c:v>1.007080078125E-3</c:v>
                </c:pt>
                <c:pt idx="26121">
                  <c:v>1.0068416595458984E-3</c:v>
                </c:pt>
                <c:pt idx="26122">
                  <c:v>1.007080078125E-3</c:v>
                </c:pt>
                <c:pt idx="26123">
                  <c:v>1.007080078125E-3</c:v>
                </c:pt>
                <c:pt idx="26124">
                  <c:v>1.0068416595458984E-3</c:v>
                </c:pt>
                <c:pt idx="26125">
                  <c:v>1.007080078125E-3</c:v>
                </c:pt>
                <c:pt idx="26126">
                  <c:v>1.007080078125E-3</c:v>
                </c:pt>
                <c:pt idx="26127">
                  <c:v>1.0068416595458984E-3</c:v>
                </c:pt>
                <c:pt idx="26128">
                  <c:v>1.007080078125E-3</c:v>
                </c:pt>
                <c:pt idx="26129">
                  <c:v>1.007080078125E-3</c:v>
                </c:pt>
                <c:pt idx="26130">
                  <c:v>1.0068416595458984E-3</c:v>
                </c:pt>
                <c:pt idx="26131">
                  <c:v>1.007080078125E-3</c:v>
                </c:pt>
                <c:pt idx="26132">
                  <c:v>1.0080337524414063E-3</c:v>
                </c:pt>
                <c:pt idx="26133">
                  <c:v>1.007080078125E-3</c:v>
                </c:pt>
                <c:pt idx="26134">
                  <c:v>1.0068416595458984E-3</c:v>
                </c:pt>
                <c:pt idx="26135">
                  <c:v>1.007080078125E-3</c:v>
                </c:pt>
                <c:pt idx="26136">
                  <c:v>1.007080078125E-3</c:v>
                </c:pt>
                <c:pt idx="26137">
                  <c:v>1.0068416595458984E-3</c:v>
                </c:pt>
                <c:pt idx="26138">
                  <c:v>1.007080078125E-3</c:v>
                </c:pt>
                <c:pt idx="26139">
                  <c:v>1.007080078125E-3</c:v>
                </c:pt>
                <c:pt idx="26140">
                  <c:v>1.0068416595458984E-3</c:v>
                </c:pt>
                <c:pt idx="26141">
                  <c:v>1.007080078125E-3</c:v>
                </c:pt>
                <c:pt idx="26142">
                  <c:v>6.0429573059082031E-3</c:v>
                </c:pt>
                <c:pt idx="26143">
                  <c:v>1.007080078125E-3</c:v>
                </c:pt>
                <c:pt idx="26144">
                  <c:v>1.0068416595458984E-3</c:v>
                </c:pt>
                <c:pt idx="26145">
                  <c:v>1.007080078125E-3</c:v>
                </c:pt>
                <c:pt idx="26146">
                  <c:v>1.007080078125E-3</c:v>
                </c:pt>
                <c:pt idx="26147">
                  <c:v>1.0068416595458984E-3</c:v>
                </c:pt>
                <c:pt idx="26148">
                  <c:v>1.007080078125E-3</c:v>
                </c:pt>
                <c:pt idx="26149">
                  <c:v>1.007080078125E-3</c:v>
                </c:pt>
                <c:pt idx="26150">
                  <c:v>1.0068416595458984E-3</c:v>
                </c:pt>
                <c:pt idx="26151">
                  <c:v>1.007080078125E-3</c:v>
                </c:pt>
                <c:pt idx="26152">
                  <c:v>1.0080337524414063E-3</c:v>
                </c:pt>
                <c:pt idx="26153">
                  <c:v>1.007080078125E-3</c:v>
                </c:pt>
                <c:pt idx="26154">
                  <c:v>1.0068416595458984E-3</c:v>
                </c:pt>
                <c:pt idx="26155">
                  <c:v>1.007080078125E-3</c:v>
                </c:pt>
                <c:pt idx="26156">
                  <c:v>1.007080078125E-3</c:v>
                </c:pt>
                <c:pt idx="26157">
                  <c:v>1.0068416595458984E-3</c:v>
                </c:pt>
                <c:pt idx="26158">
                  <c:v>1.007080078125E-3</c:v>
                </c:pt>
                <c:pt idx="26159">
                  <c:v>1.007080078125E-3</c:v>
                </c:pt>
                <c:pt idx="26160">
                  <c:v>1.0068416595458984E-3</c:v>
                </c:pt>
                <c:pt idx="26161">
                  <c:v>1.007080078125E-3</c:v>
                </c:pt>
                <c:pt idx="26162">
                  <c:v>1.007080078125E-3</c:v>
                </c:pt>
                <c:pt idx="26163">
                  <c:v>1.0068416595458984E-3</c:v>
                </c:pt>
                <c:pt idx="26164">
                  <c:v>1.0080337524414063E-3</c:v>
                </c:pt>
                <c:pt idx="26165">
                  <c:v>1.007080078125E-3</c:v>
                </c:pt>
                <c:pt idx="26166">
                  <c:v>1.0068416595458984E-3</c:v>
                </c:pt>
                <c:pt idx="26167">
                  <c:v>1.007080078125E-3</c:v>
                </c:pt>
                <c:pt idx="26168">
                  <c:v>1.007080078125E-3</c:v>
                </c:pt>
                <c:pt idx="26169">
                  <c:v>1.0068416595458984E-3</c:v>
                </c:pt>
                <c:pt idx="26170">
                  <c:v>1.007080078125E-3</c:v>
                </c:pt>
                <c:pt idx="26171">
                  <c:v>1.007080078125E-3</c:v>
                </c:pt>
                <c:pt idx="26172">
                  <c:v>1.0068416595458984E-3</c:v>
                </c:pt>
                <c:pt idx="26173">
                  <c:v>1.007080078125E-3</c:v>
                </c:pt>
                <c:pt idx="26174">
                  <c:v>1.007080078125E-3</c:v>
                </c:pt>
                <c:pt idx="26175">
                  <c:v>1.0068416595458984E-3</c:v>
                </c:pt>
                <c:pt idx="26176">
                  <c:v>1.007080078125E-3</c:v>
                </c:pt>
                <c:pt idx="26177">
                  <c:v>1.0080337524414063E-3</c:v>
                </c:pt>
                <c:pt idx="26178">
                  <c:v>1.007080078125E-3</c:v>
                </c:pt>
                <c:pt idx="26179">
                  <c:v>1.0068416595458984E-3</c:v>
                </c:pt>
                <c:pt idx="26180">
                  <c:v>1.007080078125E-3</c:v>
                </c:pt>
                <c:pt idx="26181">
                  <c:v>1.007080078125E-3</c:v>
                </c:pt>
                <c:pt idx="26182">
                  <c:v>1.0068416595458984E-3</c:v>
                </c:pt>
                <c:pt idx="26183">
                  <c:v>9.0639591217041016E-3</c:v>
                </c:pt>
                <c:pt idx="26184">
                  <c:v>1.007080078125E-3</c:v>
                </c:pt>
                <c:pt idx="26185">
                  <c:v>1.007080078125E-3</c:v>
                </c:pt>
                <c:pt idx="26186">
                  <c:v>1.0068416595458984E-3</c:v>
                </c:pt>
                <c:pt idx="26187">
                  <c:v>1.007080078125E-3</c:v>
                </c:pt>
                <c:pt idx="26188">
                  <c:v>1.007080078125E-3</c:v>
                </c:pt>
                <c:pt idx="26189">
                  <c:v>1.0068416595458984E-3</c:v>
                </c:pt>
                <c:pt idx="26190">
                  <c:v>1.007080078125E-3</c:v>
                </c:pt>
                <c:pt idx="26191">
                  <c:v>1.007080078125E-3</c:v>
                </c:pt>
                <c:pt idx="26192">
                  <c:v>1.0068416595458984E-3</c:v>
                </c:pt>
                <c:pt idx="26193">
                  <c:v>1.007080078125E-3</c:v>
                </c:pt>
                <c:pt idx="26194">
                  <c:v>1.0080337524414063E-3</c:v>
                </c:pt>
                <c:pt idx="26195">
                  <c:v>1.007080078125E-3</c:v>
                </c:pt>
                <c:pt idx="26196">
                  <c:v>1.0068416595458984E-3</c:v>
                </c:pt>
                <c:pt idx="26197">
                  <c:v>4.0280818939208984E-3</c:v>
                </c:pt>
                <c:pt idx="26198">
                  <c:v>1.007080078125E-3</c:v>
                </c:pt>
                <c:pt idx="26199">
                  <c:v>1.0068416595458984E-3</c:v>
                </c:pt>
                <c:pt idx="26200">
                  <c:v>1.007080078125E-3</c:v>
                </c:pt>
                <c:pt idx="26201">
                  <c:v>1.007080078125E-3</c:v>
                </c:pt>
                <c:pt idx="26202">
                  <c:v>1.0068416595458984E-3</c:v>
                </c:pt>
                <c:pt idx="26203">
                  <c:v>1.0080337524414063E-3</c:v>
                </c:pt>
                <c:pt idx="26204">
                  <c:v>1.007080078125E-3</c:v>
                </c:pt>
                <c:pt idx="26205">
                  <c:v>1.0068416595458984E-3</c:v>
                </c:pt>
                <c:pt idx="26206">
                  <c:v>1.007080078125E-3</c:v>
                </c:pt>
                <c:pt idx="26207">
                  <c:v>1.007080078125E-3</c:v>
                </c:pt>
                <c:pt idx="26208">
                  <c:v>1.0068416595458984E-3</c:v>
                </c:pt>
                <c:pt idx="26209">
                  <c:v>1.007080078125E-3</c:v>
                </c:pt>
                <c:pt idx="26210">
                  <c:v>1.007080078125E-3</c:v>
                </c:pt>
                <c:pt idx="26211">
                  <c:v>1.0068416595458984E-3</c:v>
                </c:pt>
                <c:pt idx="26212">
                  <c:v>1.007080078125E-3</c:v>
                </c:pt>
                <c:pt idx="26213">
                  <c:v>1.007080078125E-3</c:v>
                </c:pt>
                <c:pt idx="26214">
                  <c:v>1.0068416595458984E-3</c:v>
                </c:pt>
                <c:pt idx="26215">
                  <c:v>1.007080078125E-3</c:v>
                </c:pt>
                <c:pt idx="26216">
                  <c:v>1.0080337524414063E-3</c:v>
                </c:pt>
                <c:pt idx="26217">
                  <c:v>1.007080078125E-3</c:v>
                </c:pt>
                <c:pt idx="26218">
                  <c:v>1.0068416595458984E-3</c:v>
                </c:pt>
                <c:pt idx="26219">
                  <c:v>1.007080078125E-3</c:v>
                </c:pt>
                <c:pt idx="26220">
                  <c:v>1.007080078125E-3</c:v>
                </c:pt>
                <c:pt idx="26221">
                  <c:v>1.0068416595458984E-3</c:v>
                </c:pt>
                <c:pt idx="26222">
                  <c:v>1.007080078125E-3</c:v>
                </c:pt>
                <c:pt idx="26223">
                  <c:v>1.007080078125E-3</c:v>
                </c:pt>
                <c:pt idx="26224">
                  <c:v>1.0068416595458984E-3</c:v>
                </c:pt>
                <c:pt idx="26225">
                  <c:v>1.007080078125E-3</c:v>
                </c:pt>
                <c:pt idx="26226">
                  <c:v>1.007080078125E-3</c:v>
                </c:pt>
                <c:pt idx="26227">
                  <c:v>1.0068416595458984E-3</c:v>
                </c:pt>
                <c:pt idx="26228">
                  <c:v>1.0080337524414063E-3</c:v>
                </c:pt>
                <c:pt idx="26229">
                  <c:v>1.007080078125E-3</c:v>
                </c:pt>
                <c:pt idx="26230">
                  <c:v>1.0068416595458984E-3</c:v>
                </c:pt>
                <c:pt idx="26231">
                  <c:v>1.007080078125E-3</c:v>
                </c:pt>
                <c:pt idx="26232">
                  <c:v>1.007080078125E-3</c:v>
                </c:pt>
                <c:pt idx="26233">
                  <c:v>1.0068416595458984E-3</c:v>
                </c:pt>
                <c:pt idx="26234">
                  <c:v>1.007080078125E-3</c:v>
                </c:pt>
                <c:pt idx="26235">
                  <c:v>1.007080078125E-3</c:v>
                </c:pt>
                <c:pt idx="26236">
                  <c:v>1.0068416595458984E-3</c:v>
                </c:pt>
                <c:pt idx="26237">
                  <c:v>1.007080078125E-3</c:v>
                </c:pt>
                <c:pt idx="26238">
                  <c:v>1.007080078125E-3</c:v>
                </c:pt>
                <c:pt idx="26239">
                  <c:v>1.0068416595458984E-3</c:v>
                </c:pt>
                <c:pt idx="26240">
                  <c:v>1.007080078125E-3</c:v>
                </c:pt>
                <c:pt idx="26241">
                  <c:v>1.0080337524414063E-3</c:v>
                </c:pt>
                <c:pt idx="26242">
                  <c:v>1.007080078125E-3</c:v>
                </c:pt>
                <c:pt idx="26243">
                  <c:v>1.0068416595458984E-3</c:v>
                </c:pt>
                <c:pt idx="26244">
                  <c:v>1.007080078125E-3</c:v>
                </c:pt>
                <c:pt idx="26245">
                  <c:v>1.007080078125E-3</c:v>
                </c:pt>
                <c:pt idx="26246">
                  <c:v>1.0068416595458984E-3</c:v>
                </c:pt>
                <c:pt idx="26247">
                  <c:v>1.007080078125E-3</c:v>
                </c:pt>
                <c:pt idx="26248">
                  <c:v>1.007080078125E-3</c:v>
                </c:pt>
                <c:pt idx="26249">
                  <c:v>1.0068416595458984E-3</c:v>
                </c:pt>
                <c:pt idx="26250">
                  <c:v>1.007080078125E-3</c:v>
                </c:pt>
                <c:pt idx="26251">
                  <c:v>1.007080078125E-3</c:v>
                </c:pt>
                <c:pt idx="26252">
                  <c:v>1.0068416595458984E-3</c:v>
                </c:pt>
                <c:pt idx="26253">
                  <c:v>1.0080337524414063E-3</c:v>
                </c:pt>
                <c:pt idx="26254">
                  <c:v>1.007080078125E-3</c:v>
                </c:pt>
                <c:pt idx="26255">
                  <c:v>1.0068416595458984E-3</c:v>
                </c:pt>
                <c:pt idx="26256">
                  <c:v>1.007080078125E-3</c:v>
                </c:pt>
                <c:pt idx="26257">
                  <c:v>1.007080078125E-3</c:v>
                </c:pt>
                <c:pt idx="26258">
                  <c:v>1.0068416595458984E-3</c:v>
                </c:pt>
                <c:pt idx="26259">
                  <c:v>1.007080078125E-3</c:v>
                </c:pt>
                <c:pt idx="26260">
                  <c:v>1.007080078125E-3</c:v>
                </c:pt>
                <c:pt idx="26261">
                  <c:v>1.0068416595458984E-3</c:v>
                </c:pt>
                <c:pt idx="26262">
                  <c:v>1.007080078125E-3</c:v>
                </c:pt>
                <c:pt idx="26263">
                  <c:v>1.007080078125E-3</c:v>
                </c:pt>
                <c:pt idx="26264">
                  <c:v>1.0068416595458984E-3</c:v>
                </c:pt>
                <c:pt idx="26265">
                  <c:v>1.007080078125E-3</c:v>
                </c:pt>
                <c:pt idx="26266">
                  <c:v>1.0080337524414063E-3</c:v>
                </c:pt>
                <c:pt idx="26267">
                  <c:v>1.007080078125E-3</c:v>
                </c:pt>
                <c:pt idx="26268">
                  <c:v>1.0068416595458984E-3</c:v>
                </c:pt>
                <c:pt idx="26269">
                  <c:v>1.007080078125E-3</c:v>
                </c:pt>
                <c:pt idx="26270">
                  <c:v>1.007080078125E-3</c:v>
                </c:pt>
                <c:pt idx="26271">
                  <c:v>1.0068416595458984E-3</c:v>
                </c:pt>
                <c:pt idx="26272">
                  <c:v>1.007080078125E-3</c:v>
                </c:pt>
                <c:pt idx="26273">
                  <c:v>1.007080078125E-3</c:v>
                </c:pt>
                <c:pt idx="26274">
                  <c:v>1.0068416595458984E-3</c:v>
                </c:pt>
                <c:pt idx="26275">
                  <c:v>1.007080078125E-3</c:v>
                </c:pt>
                <c:pt idx="26276">
                  <c:v>1.0068416595458984E-3</c:v>
                </c:pt>
                <c:pt idx="26277">
                  <c:v>1.007080078125E-3</c:v>
                </c:pt>
                <c:pt idx="26278">
                  <c:v>1.0080337524414063E-3</c:v>
                </c:pt>
                <c:pt idx="26279">
                  <c:v>1.007080078125E-3</c:v>
                </c:pt>
                <c:pt idx="26280">
                  <c:v>1.0068416595458984E-3</c:v>
                </c:pt>
                <c:pt idx="26281">
                  <c:v>1.007080078125E-3</c:v>
                </c:pt>
                <c:pt idx="26282">
                  <c:v>1.007080078125E-3</c:v>
                </c:pt>
                <c:pt idx="26283">
                  <c:v>1.0068416595458984E-3</c:v>
                </c:pt>
                <c:pt idx="26284">
                  <c:v>1.007080078125E-3</c:v>
                </c:pt>
                <c:pt idx="26285">
                  <c:v>1.007080078125E-3</c:v>
                </c:pt>
                <c:pt idx="26286">
                  <c:v>1.0068416595458984E-3</c:v>
                </c:pt>
                <c:pt idx="26287">
                  <c:v>1.007080078125E-3</c:v>
                </c:pt>
                <c:pt idx="26288">
                  <c:v>1.007080078125E-3</c:v>
                </c:pt>
                <c:pt idx="26289">
                  <c:v>1.0068416595458984E-3</c:v>
                </c:pt>
                <c:pt idx="26290">
                  <c:v>1.007080078125E-3</c:v>
                </c:pt>
                <c:pt idx="26291">
                  <c:v>1.0080337524414063E-3</c:v>
                </c:pt>
                <c:pt idx="26292">
                  <c:v>1.007080078125E-3</c:v>
                </c:pt>
                <c:pt idx="26293">
                  <c:v>1.0068416595458984E-3</c:v>
                </c:pt>
                <c:pt idx="26294">
                  <c:v>1.007080078125E-3</c:v>
                </c:pt>
                <c:pt idx="26295">
                  <c:v>1.007080078125E-3</c:v>
                </c:pt>
                <c:pt idx="26296">
                  <c:v>1.0068416595458984E-3</c:v>
                </c:pt>
                <c:pt idx="26297">
                  <c:v>1.007080078125E-3</c:v>
                </c:pt>
                <c:pt idx="26298">
                  <c:v>1.0068416595458984E-3</c:v>
                </c:pt>
                <c:pt idx="26299">
                  <c:v>1.007080078125E-3</c:v>
                </c:pt>
                <c:pt idx="26300">
                  <c:v>1.007080078125E-3</c:v>
                </c:pt>
                <c:pt idx="26301">
                  <c:v>1.0068416595458984E-3</c:v>
                </c:pt>
                <c:pt idx="26302">
                  <c:v>1.007080078125E-3</c:v>
                </c:pt>
                <c:pt idx="26303">
                  <c:v>1.0080337524414063E-3</c:v>
                </c:pt>
                <c:pt idx="26304">
                  <c:v>1.007080078125E-3</c:v>
                </c:pt>
                <c:pt idx="26305">
                  <c:v>1.0068416595458984E-3</c:v>
                </c:pt>
                <c:pt idx="26306">
                  <c:v>1.007080078125E-3</c:v>
                </c:pt>
                <c:pt idx="26307">
                  <c:v>1.007080078125E-3</c:v>
                </c:pt>
                <c:pt idx="26308">
                  <c:v>1.0068416595458984E-3</c:v>
                </c:pt>
                <c:pt idx="26309">
                  <c:v>1.007080078125E-3</c:v>
                </c:pt>
                <c:pt idx="26310">
                  <c:v>1.007080078125E-3</c:v>
                </c:pt>
                <c:pt idx="26311">
                  <c:v>1.0068416595458984E-3</c:v>
                </c:pt>
                <c:pt idx="26312">
                  <c:v>1.007080078125E-3</c:v>
                </c:pt>
                <c:pt idx="26313">
                  <c:v>1.007080078125E-3</c:v>
                </c:pt>
                <c:pt idx="26314">
                  <c:v>1.0068416595458984E-3</c:v>
                </c:pt>
                <c:pt idx="26315">
                  <c:v>1.007080078125E-3</c:v>
                </c:pt>
                <c:pt idx="26316">
                  <c:v>1.0080337524414063E-3</c:v>
                </c:pt>
                <c:pt idx="26317">
                  <c:v>1.007080078125E-3</c:v>
                </c:pt>
                <c:pt idx="26318">
                  <c:v>1.0068416595458984E-3</c:v>
                </c:pt>
                <c:pt idx="26319">
                  <c:v>1.007080078125E-3</c:v>
                </c:pt>
                <c:pt idx="26320">
                  <c:v>1.0068416595458984E-3</c:v>
                </c:pt>
                <c:pt idx="26321">
                  <c:v>1.007080078125E-3</c:v>
                </c:pt>
                <c:pt idx="26322">
                  <c:v>1.007080078125E-3</c:v>
                </c:pt>
                <c:pt idx="26323">
                  <c:v>1.0068416595458984E-3</c:v>
                </c:pt>
                <c:pt idx="26324">
                  <c:v>1.007080078125E-3</c:v>
                </c:pt>
                <c:pt idx="26325">
                  <c:v>1.007080078125E-3</c:v>
                </c:pt>
                <c:pt idx="26326">
                  <c:v>1.0068416595458984E-3</c:v>
                </c:pt>
                <c:pt idx="26327">
                  <c:v>1.007080078125E-3</c:v>
                </c:pt>
                <c:pt idx="26328">
                  <c:v>1.0080337524414063E-3</c:v>
                </c:pt>
                <c:pt idx="26329">
                  <c:v>1.007080078125E-3</c:v>
                </c:pt>
                <c:pt idx="26330">
                  <c:v>1.0068416595458984E-3</c:v>
                </c:pt>
                <c:pt idx="26331">
                  <c:v>1.007080078125E-3</c:v>
                </c:pt>
                <c:pt idx="26332">
                  <c:v>1.007080078125E-3</c:v>
                </c:pt>
                <c:pt idx="26333">
                  <c:v>1.0068416595458984E-3</c:v>
                </c:pt>
                <c:pt idx="26334">
                  <c:v>1.007080078125E-3</c:v>
                </c:pt>
                <c:pt idx="26335">
                  <c:v>1.007080078125E-3</c:v>
                </c:pt>
                <c:pt idx="26336">
                  <c:v>1.0068416595458984E-3</c:v>
                </c:pt>
                <c:pt idx="26337">
                  <c:v>1.007080078125E-3</c:v>
                </c:pt>
                <c:pt idx="26338">
                  <c:v>1.007080078125E-3</c:v>
                </c:pt>
                <c:pt idx="26339">
                  <c:v>1.0068416595458984E-3</c:v>
                </c:pt>
                <c:pt idx="26340">
                  <c:v>1.007080078125E-3</c:v>
                </c:pt>
                <c:pt idx="26341">
                  <c:v>1.0080337524414063E-3</c:v>
                </c:pt>
                <c:pt idx="26342">
                  <c:v>1.0068416595458984E-3</c:v>
                </c:pt>
                <c:pt idx="26343">
                  <c:v>1.007080078125E-3</c:v>
                </c:pt>
                <c:pt idx="26344">
                  <c:v>1.007080078125E-3</c:v>
                </c:pt>
                <c:pt idx="26345">
                  <c:v>1.0068416595458984E-3</c:v>
                </c:pt>
                <c:pt idx="26346">
                  <c:v>1.007080078125E-3</c:v>
                </c:pt>
                <c:pt idx="26347">
                  <c:v>1.007080078125E-3</c:v>
                </c:pt>
                <c:pt idx="26348">
                  <c:v>1.0068416595458984E-3</c:v>
                </c:pt>
                <c:pt idx="26349">
                  <c:v>1.007080078125E-3</c:v>
                </c:pt>
                <c:pt idx="26350">
                  <c:v>1.007080078125E-3</c:v>
                </c:pt>
                <c:pt idx="26351">
                  <c:v>1.0068416595458984E-3</c:v>
                </c:pt>
                <c:pt idx="26352">
                  <c:v>1.007080078125E-3</c:v>
                </c:pt>
                <c:pt idx="26353">
                  <c:v>1.0080337524414063E-3</c:v>
                </c:pt>
                <c:pt idx="26354">
                  <c:v>1.007080078125E-3</c:v>
                </c:pt>
                <c:pt idx="26355">
                  <c:v>1.0068416595458984E-3</c:v>
                </c:pt>
                <c:pt idx="26356">
                  <c:v>1.007080078125E-3</c:v>
                </c:pt>
                <c:pt idx="26357">
                  <c:v>1.007080078125E-3</c:v>
                </c:pt>
                <c:pt idx="26358">
                  <c:v>1.0068416595458984E-3</c:v>
                </c:pt>
                <c:pt idx="26359">
                  <c:v>1.007080078125E-3</c:v>
                </c:pt>
                <c:pt idx="26360">
                  <c:v>1.007080078125E-3</c:v>
                </c:pt>
                <c:pt idx="26361">
                  <c:v>1.0068416595458984E-3</c:v>
                </c:pt>
                <c:pt idx="26362">
                  <c:v>1.007080078125E-3</c:v>
                </c:pt>
                <c:pt idx="26363">
                  <c:v>1.007080078125E-3</c:v>
                </c:pt>
                <c:pt idx="26364">
                  <c:v>1.0068416595458984E-3</c:v>
                </c:pt>
                <c:pt idx="26365">
                  <c:v>1.007080078125E-3</c:v>
                </c:pt>
                <c:pt idx="26366">
                  <c:v>1.0080337524414063E-3</c:v>
                </c:pt>
                <c:pt idx="26367">
                  <c:v>1.0068416595458984E-3</c:v>
                </c:pt>
                <c:pt idx="26368">
                  <c:v>1.007080078125E-3</c:v>
                </c:pt>
                <c:pt idx="26369">
                  <c:v>1.007080078125E-3</c:v>
                </c:pt>
                <c:pt idx="26370">
                  <c:v>1.0068416595458984E-3</c:v>
                </c:pt>
                <c:pt idx="26371">
                  <c:v>1.007080078125E-3</c:v>
                </c:pt>
                <c:pt idx="26372">
                  <c:v>1.007080078125E-3</c:v>
                </c:pt>
                <c:pt idx="26373">
                  <c:v>1.0068416595458984E-3</c:v>
                </c:pt>
                <c:pt idx="26374">
                  <c:v>1.007080078125E-3</c:v>
                </c:pt>
                <c:pt idx="26375">
                  <c:v>1.007080078125E-3</c:v>
                </c:pt>
                <c:pt idx="26376">
                  <c:v>1.0068416595458984E-3</c:v>
                </c:pt>
                <c:pt idx="26377">
                  <c:v>1.007080078125E-3</c:v>
                </c:pt>
                <c:pt idx="26378">
                  <c:v>1.0080337524414063E-3</c:v>
                </c:pt>
                <c:pt idx="26379">
                  <c:v>1.007080078125E-3</c:v>
                </c:pt>
                <c:pt idx="26380">
                  <c:v>1.0068416595458984E-3</c:v>
                </c:pt>
                <c:pt idx="26381">
                  <c:v>1.007080078125E-3</c:v>
                </c:pt>
                <c:pt idx="26382">
                  <c:v>1.007080078125E-3</c:v>
                </c:pt>
                <c:pt idx="26383">
                  <c:v>1.0068416595458984E-3</c:v>
                </c:pt>
                <c:pt idx="26384">
                  <c:v>1.007080078125E-3</c:v>
                </c:pt>
                <c:pt idx="26385">
                  <c:v>1.007080078125E-3</c:v>
                </c:pt>
                <c:pt idx="26386">
                  <c:v>1.0068416595458984E-3</c:v>
                </c:pt>
                <c:pt idx="26387">
                  <c:v>9.0639591217041016E-3</c:v>
                </c:pt>
                <c:pt idx="26388">
                  <c:v>1.007080078125E-3</c:v>
                </c:pt>
                <c:pt idx="26389">
                  <c:v>1.007080078125E-3</c:v>
                </c:pt>
                <c:pt idx="26390">
                  <c:v>1.0068416595458984E-3</c:v>
                </c:pt>
                <c:pt idx="26391">
                  <c:v>1.007080078125E-3</c:v>
                </c:pt>
                <c:pt idx="26392">
                  <c:v>1.007080078125E-3</c:v>
                </c:pt>
                <c:pt idx="26393">
                  <c:v>1.0068416595458984E-3</c:v>
                </c:pt>
                <c:pt idx="26394">
                  <c:v>1.007080078125E-3</c:v>
                </c:pt>
                <c:pt idx="26395">
                  <c:v>1.0080337524414063E-3</c:v>
                </c:pt>
                <c:pt idx="26396">
                  <c:v>1.007080078125E-3</c:v>
                </c:pt>
                <c:pt idx="26397">
                  <c:v>1.0068416595458984E-3</c:v>
                </c:pt>
                <c:pt idx="26398">
                  <c:v>1.007080078125E-3</c:v>
                </c:pt>
                <c:pt idx="26399">
                  <c:v>1.007080078125E-3</c:v>
                </c:pt>
                <c:pt idx="26400">
                  <c:v>1.0068416595458984E-3</c:v>
                </c:pt>
                <c:pt idx="26401">
                  <c:v>1.007080078125E-3</c:v>
                </c:pt>
                <c:pt idx="26402">
                  <c:v>1.007080078125E-3</c:v>
                </c:pt>
                <c:pt idx="26403">
                  <c:v>1.0068416595458984E-3</c:v>
                </c:pt>
                <c:pt idx="26404">
                  <c:v>1.007080078125E-3</c:v>
                </c:pt>
                <c:pt idx="26405">
                  <c:v>1.007080078125E-3</c:v>
                </c:pt>
                <c:pt idx="26406">
                  <c:v>1.0068416595458984E-3</c:v>
                </c:pt>
                <c:pt idx="26407">
                  <c:v>1.007080078125E-3</c:v>
                </c:pt>
                <c:pt idx="26408">
                  <c:v>1.0080337524414063E-3</c:v>
                </c:pt>
                <c:pt idx="26409">
                  <c:v>1.0068416595458984E-3</c:v>
                </c:pt>
                <c:pt idx="26410">
                  <c:v>1.007080078125E-3</c:v>
                </c:pt>
                <c:pt idx="26411">
                  <c:v>1.007080078125E-3</c:v>
                </c:pt>
                <c:pt idx="26412">
                  <c:v>1.0068416595458984E-3</c:v>
                </c:pt>
                <c:pt idx="26413">
                  <c:v>1.007080078125E-3</c:v>
                </c:pt>
                <c:pt idx="26414">
                  <c:v>1.007080078125E-3</c:v>
                </c:pt>
                <c:pt idx="26415">
                  <c:v>1.0068416595458984E-3</c:v>
                </c:pt>
                <c:pt idx="26416">
                  <c:v>1.007080078125E-3</c:v>
                </c:pt>
                <c:pt idx="26417">
                  <c:v>1.007080078125E-3</c:v>
                </c:pt>
                <c:pt idx="26418">
                  <c:v>1.0068416595458984E-3</c:v>
                </c:pt>
                <c:pt idx="26419">
                  <c:v>1.007080078125E-3</c:v>
                </c:pt>
                <c:pt idx="26420">
                  <c:v>1.0080337524414063E-3</c:v>
                </c:pt>
                <c:pt idx="26421">
                  <c:v>1.007080078125E-3</c:v>
                </c:pt>
                <c:pt idx="26422">
                  <c:v>1.0068416595458984E-3</c:v>
                </c:pt>
                <c:pt idx="26423">
                  <c:v>1.007080078125E-3</c:v>
                </c:pt>
                <c:pt idx="26424">
                  <c:v>1.007080078125E-3</c:v>
                </c:pt>
                <c:pt idx="26425">
                  <c:v>1.0068416595458984E-3</c:v>
                </c:pt>
                <c:pt idx="26426">
                  <c:v>1.007080078125E-3</c:v>
                </c:pt>
                <c:pt idx="26427">
                  <c:v>1.007080078125E-3</c:v>
                </c:pt>
                <c:pt idx="26428">
                  <c:v>1.0068416595458984E-3</c:v>
                </c:pt>
                <c:pt idx="26429">
                  <c:v>1.007080078125E-3</c:v>
                </c:pt>
                <c:pt idx="26430">
                  <c:v>1.007080078125E-3</c:v>
                </c:pt>
                <c:pt idx="26431">
                  <c:v>1.0068416595458984E-3</c:v>
                </c:pt>
                <c:pt idx="26432">
                  <c:v>1.007080078125E-3</c:v>
                </c:pt>
                <c:pt idx="26433">
                  <c:v>1.0080337524414063E-3</c:v>
                </c:pt>
                <c:pt idx="26434">
                  <c:v>1.0068416595458984E-3</c:v>
                </c:pt>
                <c:pt idx="26435">
                  <c:v>1.007080078125E-3</c:v>
                </c:pt>
                <c:pt idx="26436">
                  <c:v>1.007080078125E-3</c:v>
                </c:pt>
                <c:pt idx="26437">
                  <c:v>1.0068416595458984E-3</c:v>
                </c:pt>
                <c:pt idx="26438">
                  <c:v>1.007080078125E-3</c:v>
                </c:pt>
                <c:pt idx="26439">
                  <c:v>1.007080078125E-3</c:v>
                </c:pt>
                <c:pt idx="26440">
                  <c:v>1.0068416595458984E-3</c:v>
                </c:pt>
                <c:pt idx="26441">
                  <c:v>1.007080078125E-3</c:v>
                </c:pt>
                <c:pt idx="26442">
                  <c:v>1.007080078125E-3</c:v>
                </c:pt>
                <c:pt idx="26443">
                  <c:v>1.0068416595458984E-3</c:v>
                </c:pt>
                <c:pt idx="26444">
                  <c:v>1.007080078125E-3</c:v>
                </c:pt>
                <c:pt idx="26445">
                  <c:v>1.0080337524414063E-3</c:v>
                </c:pt>
                <c:pt idx="26446">
                  <c:v>1.007080078125E-3</c:v>
                </c:pt>
                <c:pt idx="26447">
                  <c:v>1.0068416595458984E-3</c:v>
                </c:pt>
                <c:pt idx="26448">
                  <c:v>1.007080078125E-3</c:v>
                </c:pt>
                <c:pt idx="26449">
                  <c:v>1.007080078125E-3</c:v>
                </c:pt>
                <c:pt idx="26450">
                  <c:v>1.0068416595458984E-3</c:v>
                </c:pt>
                <c:pt idx="26451">
                  <c:v>1.007080078125E-3</c:v>
                </c:pt>
                <c:pt idx="26452">
                  <c:v>1.007080078125E-3</c:v>
                </c:pt>
                <c:pt idx="26453">
                  <c:v>1.0068416595458984E-3</c:v>
                </c:pt>
                <c:pt idx="26454">
                  <c:v>1.007080078125E-3</c:v>
                </c:pt>
                <c:pt idx="26455">
                  <c:v>1.007080078125E-3</c:v>
                </c:pt>
                <c:pt idx="26456">
                  <c:v>1.0068416595458984E-3</c:v>
                </c:pt>
                <c:pt idx="26457">
                  <c:v>1.007080078125E-3</c:v>
                </c:pt>
                <c:pt idx="26458">
                  <c:v>1.0080337524414063E-3</c:v>
                </c:pt>
                <c:pt idx="26459">
                  <c:v>1.0068416595458984E-3</c:v>
                </c:pt>
                <c:pt idx="26460">
                  <c:v>1.007080078125E-3</c:v>
                </c:pt>
                <c:pt idx="26461">
                  <c:v>1.007080078125E-3</c:v>
                </c:pt>
                <c:pt idx="26462">
                  <c:v>1.0068416595458984E-3</c:v>
                </c:pt>
                <c:pt idx="26463">
                  <c:v>1.007080078125E-3</c:v>
                </c:pt>
                <c:pt idx="26464">
                  <c:v>1.007080078125E-3</c:v>
                </c:pt>
                <c:pt idx="26465">
                  <c:v>1.0068416595458984E-3</c:v>
                </c:pt>
                <c:pt idx="26466">
                  <c:v>1.007080078125E-3</c:v>
                </c:pt>
                <c:pt idx="26467">
                  <c:v>1.007080078125E-3</c:v>
                </c:pt>
                <c:pt idx="26468">
                  <c:v>1.0068416595458984E-3</c:v>
                </c:pt>
                <c:pt idx="26469">
                  <c:v>1.007080078125E-3</c:v>
                </c:pt>
                <c:pt idx="26470">
                  <c:v>1.0080337524414063E-3</c:v>
                </c:pt>
                <c:pt idx="26471">
                  <c:v>1.007080078125E-3</c:v>
                </c:pt>
                <c:pt idx="26472">
                  <c:v>1.0068416595458984E-3</c:v>
                </c:pt>
                <c:pt idx="26473">
                  <c:v>1.007080078125E-3</c:v>
                </c:pt>
                <c:pt idx="26474">
                  <c:v>1.007080078125E-3</c:v>
                </c:pt>
                <c:pt idx="26475">
                  <c:v>1.0068416595458984E-3</c:v>
                </c:pt>
                <c:pt idx="26476">
                  <c:v>1.007080078125E-3</c:v>
                </c:pt>
                <c:pt idx="26477">
                  <c:v>1.007080078125E-3</c:v>
                </c:pt>
                <c:pt idx="26478">
                  <c:v>1.0068416595458984E-3</c:v>
                </c:pt>
                <c:pt idx="26479">
                  <c:v>1.007080078125E-3</c:v>
                </c:pt>
                <c:pt idx="26480">
                  <c:v>1.007080078125E-3</c:v>
                </c:pt>
                <c:pt idx="26481">
                  <c:v>1.0068416595458984E-3</c:v>
                </c:pt>
                <c:pt idx="26482">
                  <c:v>1.007080078125E-3</c:v>
                </c:pt>
                <c:pt idx="26483">
                  <c:v>1.0080337524414063E-3</c:v>
                </c:pt>
                <c:pt idx="26484">
                  <c:v>1.0068416595458984E-3</c:v>
                </c:pt>
                <c:pt idx="26485">
                  <c:v>1.007080078125E-3</c:v>
                </c:pt>
                <c:pt idx="26486">
                  <c:v>1.007080078125E-3</c:v>
                </c:pt>
                <c:pt idx="26487">
                  <c:v>1.0068416595458984E-3</c:v>
                </c:pt>
                <c:pt idx="26488">
                  <c:v>1.007080078125E-3</c:v>
                </c:pt>
                <c:pt idx="26489">
                  <c:v>1.007080078125E-3</c:v>
                </c:pt>
                <c:pt idx="26490">
                  <c:v>1.0068416595458984E-3</c:v>
                </c:pt>
                <c:pt idx="26491">
                  <c:v>1.007080078125E-3</c:v>
                </c:pt>
                <c:pt idx="26492">
                  <c:v>1.007080078125E-3</c:v>
                </c:pt>
                <c:pt idx="26493">
                  <c:v>1.0068416595458984E-3</c:v>
                </c:pt>
                <c:pt idx="26494">
                  <c:v>1.007080078125E-3</c:v>
                </c:pt>
                <c:pt idx="26495">
                  <c:v>1.0080337524414063E-3</c:v>
                </c:pt>
                <c:pt idx="26496">
                  <c:v>1.007080078125E-3</c:v>
                </c:pt>
                <c:pt idx="26497">
                  <c:v>1.0068416595458984E-3</c:v>
                </c:pt>
                <c:pt idx="26498">
                  <c:v>1.007080078125E-3</c:v>
                </c:pt>
                <c:pt idx="26499">
                  <c:v>1.007080078125E-3</c:v>
                </c:pt>
                <c:pt idx="26500">
                  <c:v>1.0068416595458984E-3</c:v>
                </c:pt>
                <c:pt idx="26501">
                  <c:v>1.007080078125E-3</c:v>
                </c:pt>
                <c:pt idx="26502">
                  <c:v>1.007080078125E-3</c:v>
                </c:pt>
                <c:pt idx="26503">
                  <c:v>1.0068416595458984E-3</c:v>
                </c:pt>
                <c:pt idx="26504">
                  <c:v>1.007080078125E-3</c:v>
                </c:pt>
                <c:pt idx="26505">
                  <c:v>1.007080078125E-3</c:v>
                </c:pt>
                <c:pt idx="26506">
                  <c:v>1.0068416595458984E-3</c:v>
                </c:pt>
                <c:pt idx="26507">
                  <c:v>1.007080078125E-3</c:v>
                </c:pt>
                <c:pt idx="26508">
                  <c:v>1.0080337524414063E-3</c:v>
                </c:pt>
                <c:pt idx="26509">
                  <c:v>1.0068416595458984E-3</c:v>
                </c:pt>
                <c:pt idx="26510">
                  <c:v>1.007080078125E-3</c:v>
                </c:pt>
                <c:pt idx="26511">
                  <c:v>1.007080078125E-3</c:v>
                </c:pt>
                <c:pt idx="26512">
                  <c:v>1.0068416595458984E-3</c:v>
                </c:pt>
                <c:pt idx="26513">
                  <c:v>1.007080078125E-3</c:v>
                </c:pt>
                <c:pt idx="26514">
                  <c:v>1.007080078125E-3</c:v>
                </c:pt>
                <c:pt idx="26515">
                  <c:v>1.0068416595458984E-3</c:v>
                </c:pt>
                <c:pt idx="26516">
                  <c:v>1.007080078125E-3</c:v>
                </c:pt>
                <c:pt idx="26517">
                  <c:v>1.007080078125E-3</c:v>
                </c:pt>
                <c:pt idx="26518">
                  <c:v>1.0068416595458984E-3</c:v>
                </c:pt>
                <c:pt idx="26519">
                  <c:v>1.007080078125E-3</c:v>
                </c:pt>
                <c:pt idx="26520">
                  <c:v>1.0080337524414063E-3</c:v>
                </c:pt>
                <c:pt idx="26521">
                  <c:v>1.007080078125E-3</c:v>
                </c:pt>
                <c:pt idx="26522">
                  <c:v>1.0068416595458984E-3</c:v>
                </c:pt>
                <c:pt idx="26523">
                  <c:v>1.007080078125E-3</c:v>
                </c:pt>
                <c:pt idx="26524">
                  <c:v>1.007080078125E-3</c:v>
                </c:pt>
                <c:pt idx="26525">
                  <c:v>1.0068416595458984E-3</c:v>
                </c:pt>
                <c:pt idx="26526">
                  <c:v>1.007080078125E-3</c:v>
                </c:pt>
                <c:pt idx="26527">
                  <c:v>1.007080078125E-3</c:v>
                </c:pt>
                <c:pt idx="26528">
                  <c:v>1.0068416595458984E-3</c:v>
                </c:pt>
                <c:pt idx="26529">
                  <c:v>1.007080078125E-3</c:v>
                </c:pt>
                <c:pt idx="26530">
                  <c:v>1.007080078125E-3</c:v>
                </c:pt>
                <c:pt idx="26531">
                  <c:v>1.0068416595458984E-3</c:v>
                </c:pt>
                <c:pt idx="26532">
                  <c:v>1.007080078125E-3</c:v>
                </c:pt>
                <c:pt idx="26533">
                  <c:v>1.0080337524414063E-3</c:v>
                </c:pt>
                <c:pt idx="26534">
                  <c:v>1.0068416595458984E-3</c:v>
                </c:pt>
                <c:pt idx="26535">
                  <c:v>1.007080078125E-3</c:v>
                </c:pt>
                <c:pt idx="26536">
                  <c:v>1.007080078125E-3</c:v>
                </c:pt>
                <c:pt idx="26537">
                  <c:v>1.0068416595458984E-3</c:v>
                </c:pt>
                <c:pt idx="26538">
                  <c:v>1.007080078125E-3</c:v>
                </c:pt>
                <c:pt idx="26539">
                  <c:v>1.007080078125E-3</c:v>
                </c:pt>
                <c:pt idx="26540">
                  <c:v>1.0068416595458984E-3</c:v>
                </c:pt>
                <c:pt idx="26541">
                  <c:v>1.007080078125E-3</c:v>
                </c:pt>
                <c:pt idx="26542">
                  <c:v>1.007080078125E-3</c:v>
                </c:pt>
                <c:pt idx="26543">
                  <c:v>1.0068416595458984E-3</c:v>
                </c:pt>
                <c:pt idx="26544">
                  <c:v>1.007080078125E-3</c:v>
                </c:pt>
                <c:pt idx="26545">
                  <c:v>1.0080337524414063E-3</c:v>
                </c:pt>
                <c:pt idx="26546">
                  <c:v>1.007080078125E-3</c:v>
                </c:pt>
                <c:pt idx="26547">
                  <c:v>1.0068416595458984E-3</c:v>
                </c:pt>
                <c:pt idx="26548">
                  <c:v>1.007080078125E-3</c:v>
                </c:pt>
                <c:pt idx="26549">
                  <c:v>1.007080078125E-3</c:v>
                </c:pt>
                <c:pt idx="26550">
                  <c:v>1.0068416595458984E-3</c:v>
                </c:pt>
                <c:pt idx="26551">
                  <c:v>1.007080078125E-3</c:v>
                </c:pt>
                <c:pt idx="26552">
                  <c:v>1.007080078125E-3</c:v>
                </c:pt>
                <c:pt idx="26553">
                  <c:v>1.0068416595458984E-3</c:v>
                </c:pt>
                <c:pt idx="26554">
                  <c:v>1.007080078125E-3</c:v>
                </c:pt>
                <c:pt idx="26555">
                  <c:v>1.007080078125E-3</c:v>
                </c:pt>
                <c:pt idx="26556">
                  <c:v>1.0068416595458984E-3</c:v>
                </c:pt>
                <c:pt idx="26557">
                  <c:v>1.0080337524414063E-3</c:v>
                </c:pt>
                <c:pt idx="26558">
                  <c:v>1.007080078125E-3</c:v>
                </c:pt>
                <c:pt idx="26559">
                  <c:v>1.0068416595458984E-3</c:v>
                </c:pt>
                <c:pt idx="26560">
                  <c:v>1.007080078125E-3</c:v>
                </c:pt>
                <c:pt idx="26561">
                  <c:v>1.007080078125E-3</c:v>
                </c:pt>
                <c:pt idx="26562">
                  <c:v>1.0068416595458984E-3</c:v>
                </c:pt>
                <c:pt idx="26563">
                  <c:v>1.007080078125E-3</c:v>
                </c:pt>
                <c:pt idx="26564">
                  <c:v>1.007080078125E-3</c:v>
                </c:pt>
                <c:pt idx="26565">
                  <c:v>1.0068416595458984E-3</c:v>
                </c:pt>
                <c:pt idx="26566">
                  <c:v>1.007080078125E-3</c:v>
                </c:pt>
                <c:pt idx="26567">
                  <c:v>1.007080078125E-3</c:v>
                </c:pt>
                <c:pt idx="26568">
                  <c:v>1.0068416595458984E-3</c:v>
                </c:pt>
                <c:pt idx="26569">
                  <c:v>1.007080078125E-3</c:v>
                </c:pt>
                <c:pt idx="26570">
                  <c:v>1.0080337524414063E-3</c:v>
                </c:pt>
                <c:pt idx="26571">
                  <c:v>1.007080078125E-3</c:v>
                </c:pt>
                <c:pt idx="26572">
                  <c:v>1.0068416595458984E-3</c:v>
                </c:pt>
                <c:pt idx="26573">
                  <c:v>1.007080078125E-3</c:v>
                </c:pt>
                <c:pt idx="26574">
                  <c:v>1.007080078125E-3</c:v>
                </c:pt>
                <c:pt idx="26575">
                  <c:v>1.0068416595458984E-3</c:v>
                </c:pt>
                <c:pt idx="26576">
                  <c:v>1.007080078125E-3</c:v>
                </c:pt>
                <c:pt idx="26577">
                  <c:v>1.007080078125E-3</c:v>
                </c:pt>
                <c:pt idx="26578">
                  <c:v>1.0068416595458984E-3</c:v>
                </c:pt>
                <c:pt idx="26579">
                  <c:v>1.007080078125E-3</c:v>
                </c:pt>
                <c:pt idx="26580">
                  <c:v>1.007080078125E-3</c:v>
                </c:pt>
                <c:pt idx="26581">
                  <c:v>1.0068416595458984E-3</c:v>
                </c:pt>
                <c:pt idx="26582">
                  <c:v>1.0080337524414063E-3</c:v>
                </c:pt>
                <c:pt idx="26583">
                  <c:v>1.007080078125E-3</c:v>
                </c:pt>
                <c:pt idx="26584">
                  <c:v>1.0068416595458984E-3</c:v>
                </c:pt>
                <c:pt idx="26585">
                  <c:v>1.007080078125E-3</c:v>
                </c:pt>
                <c:pt idx="26586">
                  <c:v>1.007080078125E-3</c:v>
                </c:pt>
                <c:pt idx="26587">
                  <c:v>1.0068416595458984E-3</c:v>
                </c:pt>
                <c:pt idx="26588">
                  <c:v>1.007080078125E-3</c:v>
                </c:pt>
                <c:pt idx="26589">
                  <c:v>1.007080078125E-3</c:v>
                </c:pt>
                <c:pt idx="26590">
                  <c:v>1.0068416595458984E-3</c:v>
                </c:pt>
                <c:pt idx="26591">
                  <c:v>1.007080078125E-3</c:v>
                </c:pt>
                <c:pt idx="26592">
                  <c:v>1.007080078125E-3</c:v>
                </c:pt>
                <c:pt idx="26593">
                  <c:v>1.0068416595458984E-3</c:v>
                </c:pt>
                <c:pt idx="26594">
                  <c:v>1.007080078125E-3</c:v>
                </c:pt>
                <c:pt idx="26595">
                  <c:v>1.0080337524414063E-3</c:v>
                </c:pt>
                <c:pt idx="26596">
                  <c:v>1.007080078125E-3</c:v>
                </c:pt>
                <c:pt idx="26597">
                  <c:v>1.0068416595458984E-3</c:v>
                </c:pt>
                <c:pt idx="26598">
                  <c:v>1.007080078125E-3</c:v>
                </c:pt>
                <c:pt idx="26599">
                  <c:v>1.007080078125E-3</c:v>
                </c:pt>
                <c:pt idx="26600">
                  <c:v>1.0068416595458984E-3</c:v>
                </c:pt>
                <c:pt idx="26601">
                  <c:v>1.007080078125E-3</c:v>
                </c:pt>
                <c:pt idx="26602">
                  <c:v>1.007080078125E-3</c:v>
                </c:pt>
                <c:pt idx="26603">
                  <c:v>1.0068416595458984E-3</c:v>
                </c:pt>
                <c:pt idx="26604">
                  <c:v>1.007080078125E-3</c:v>
                </c:pt>
                <c:pt idx="26605">
                  <c:v>1.007080078125E-3</c:v>
                </c:pt>
                <c:pt idx="26606">
                  <c:v>1.0068416595458984E-3</c:v>
                </c:pt>
                <c:pt idx="26607">
                  <c:v>1.0080337524414063E-3</c:v>
                </c:pt>
                <c:pt idx="26608">
                  <c:v>1.007080078125E-3</c:v>
                </c:pt>
                <c:pt idx="26609">
                  <c:v>1.0068416595458984E-3</c:v>
                </c:pt>
                <c:pt idx="26610">
                  <c:v>1.007080078125E-3</c:v>
                </c:pt>
                <c:pt idx="26611">
                  <c:v>1.007080078125E-3</c:v>
                </c:pt>
                <c:pt idx="26612">
                  <c:v>1.0068416595458984E-3</c:v>
                </c:pt>
                <c:pt idx="26613">
                  <c:v>1.007080078125E-3</c:v>
                </c:pt>
                <c:pt idx="26614">
                  <c:v>1.007080078125E-3</c:v>
                </c:pt>
                <c:pt idx="26615">
                  <c:v>1.0068416595458984E-3</c:v>
                </c:pt>
                <c:pt idx="26616">
                  <c:v>4.0280818939208984E-3</c:v>
                </c:pt>
                <c:pt idx="26617">
                  <c:v>1.0080337524414063E-3</c:v>
                </c:pt>
                <c:pt idx="26618">
                  <c:v>1.007080078125E-3</c:v>
                </c:pt>
                <c:pt idx="26619">
                  <c:v>1.0068416595458984E-3</c:v>
                </c:pt>
                <c:pt idx="26620">
                  <c:v>1.007080078125E-3</c:v>
                </c:pt>
                <c:pt idx="26621">
                  <c:v>1.007080078125E-3</c:v>
                </c:pt>
                <c:pt idx="26622">
                  <c:v>1.0068416595458984E-3</c:v>
                </c:pt>
                <c:pt idx="26623">
                  <c:v>1.007080078125E-3</c:v>
                </c:pt>
                <c:pt idx="26624">
                  <c:v>1.007080078125E-3</c:v>
                </c:pt>
                <c:pt idx="26625">
                  <c:v>1.0068416595458984E-3</c:v>
                </c:pt>
                <c:pt idx="26626">
                  <c:v>1.007080078125E-3</c:v>
                </c:pt>
                <c:pt idx="26627">
                  <c:v>1.007080078125E-3</c:v>
                </c:pt>
                <c:pt idx="26628">
                  <c:v>1.0068416595458984E-3</c:v>
                </c:pt>
                <c:pt idx="26629">
                  <c:v>1.0080337524414063E-3</c:v>
                </c:pt>
                <c:pt idx="26630">
                  <c:v>1.007080078125E-3</c:v>
                </c:pt>
                <c:pt idx="26631">
                  <c:v>1.0068416595458984E-3</c:v>
                </c:pt>
                <c:pt idx="26632">
                  <c:v>1.007080078125E-3</c:v>
                </c:pt>
                <c:pt idx="26633">
                  <c:v>1.007080078125E-3</c:v>
                </c:pt>
                <c:pt idx="26634">
                  <c:v>1.0068416595458984E-3</c:v>
                </c:pt>
                <c:pt idx="26635">
                  <c:v>1.007080078125E-3</c:v>
                </c:pt>
                <c:pt idx="26636">
                  <c:v>1.007080078125E-3</c:v>
                </c:pt>
                <c:pt idx="26637">
                  <c:v>1.0068416595458984E-3</c:v>
                </c:pt>
                <c:pt idx="26638">
                  <c:v>1.007080078125E-3</c:v>
                </c:pt>
                <c:pt idx="26639">
                  <c:v>1.007080078125E-3</c:v>
                </c:pt>
                <c:pt idx="26640">
                  <c:v>1.0068416595458984E-3</c:v>
                </c:pt>
                <c:pt idx="26641">
                  <c:v>1.007080078125E-3</c:v>
                </c:pt>
                <c:pt idx="26642">
                  <c:v>1.0080337524414063E-3</c:v>
                </c:pt>
                <c:pt idx="26643">
                  <c:v>1.007080078125E-3</c:v>
                </c:pt>
                <c:pt idx="26644">
                  <c:v>1.0068416595458984E-3</c:v>
                </c:pt>
                <c:pt idx="26645">
                  <c:v>1.007080078125E-3</c:v>
                </c:pt>
                <c:pt idx="26646">
                  <c:v>1.007080078125E-3</c:v>
                </c:pt>
                <c:pt idx="26647">
                  <c:v>1.0068416595458984E-3</c:v>
                </c:pt>
                <c:pt idx="26648">
                  <c:v>1.007080078125E-3</c:v>
                </c:pt>
                <c:pt idx="26649">
                  <c:v>1.007080078125E-3</c:v>
                </c:pt>
                <c:pt idx="26650">
                  <c:v>1.0068416595458984E-3</c:v>
                </c:pt>
                <c:pt idx="26651">
                  <c:v>1.007080078125E-3</c:v>
                </c:pt>
                <c:pt idx="26652">
                  <c:v>1.007080078125E-3</c:v>
                </c:pt>
                <c:pt idx="26653">
                  <c:v>1.0068416595458984E-3</c:v>
                </c:pt>
                <c:pt idx="26654">
                  <c:v>1.0080337524414063E-3</c:v>
                </c:pt>
                <c:pt idx="26655">
                  <c:v>1.007080078125E-3</c:v>
                </c:pt>
                <c:pt idx="26656">
                  <c:v>1.0068416595458984E-3</c:v>
                </c:pt>
                <c:pt idx="26657">
                  <c:v>3.0210018157958984E-3</c:v>
                </c:pt>
                <c:pt idx="26658">
                  <c:v>1.007080078125E-3</c:v>
                </c:pt>
                <c:pt idx="26659">
                  <c:v>1.007080078125E-3</c:v>
                </c:pt>
                <c:pt idx="26660">
                  <c:v>1.0068416595458984E-3</c:v>
                </c:pt>
                <c:pt idx="26661">
                  <c:v>1.007080078125E-3</c:v>
                </c:pt>
                <c:pt idx="26662">
                  <c:v>1.007080078125E-3</c:v>
                </c:pt>
                <c:pt idx="26663">
                  <c:v>1.0068416595458984E-3</c:v>
                </c:pt>
                <c:pt idx="26664">
                  <c:v>1.007080078125E-3</c:v>
                </c:pt>
                <c:pt idx="26665">
                  <c:v>1.0080337524414063E-3</c:v>
                </c:pt>
                <c:pt idx="26666">
                  <c:v>1.007080078125E-3</c:v>
                </c:pt>
                <c:pt idx="26667">
                  <c:v>1.0068416595458984E-3</c:v>
                </c:pt>
                <c:pt idx="26668">
                  <c:v>1.007080078125E-3</c:v>
                </c:pt>
                <c:pt idx="26669">
                  <c:v>1.007080078125E-3</c:v>
                </c:pt>
                <c:pt idx="26670">
                  <c:v>1.0068416595458984E-3</c:v>
                </c:pt>
                <c:pt idx="26671">
                  <c:v>1.007080078125E-3</c:v>
                </c:pt>
                <c:pt idx="26672">
                  <c:v>1.007080078125E-3</c:v>
                </c:pt>
                <c:pt idx="26673">
                  <c:v>1.0068416595458984E-3</c:v>
                </c:pt>
                <c:pt idx="26674">
                  <c:v>1.007080078125E-3</c:v>
                </c:pt>
                <c:pt idx="26675">
                  <c:v>1.007080078125E-3</c:v>
                </c:pt>
                <c:pt idx="26676">
                  <c:v>1.0068416595458984E-3</c:v>
                </c:pt>
                <c:pt idx="26677">
                  <c:v>1.0080337524414063E-3</c:v>
                </c:pt>
                <c:pt idx="26678">
                  <c:v>1.007080078125E-3</c:v>
                </c:pt>
                <c:pt idx="26679">
                  <c:v>1.0068416595458984E-3</c:v>
                </c:pt>
                <c:pt idx="26680">
                  <c:v>1.007080078125E-3</c:v>
                </c:pt>
                <c:pt idx="26681">
                  <c:v>1.007080078125E-3</c:v>
                </c:pt>
                <c:pt idx="26682">
                  <c:v>1.0068416595458984E-3</c:v>
                </c:pt>
                <c:pt idx="26683">
                  <c:v>1.1078119277954102E-2</c:v>
                </c:pt>
                <c:pt idx="26684">
                  <c:v>1.007080078125E-3</c:v>
                </c:pt>
                <c:pt idx="26685">
                  <c:v>1.0068416595458984E-3</c:v>
                </c:pt>
                <c:pt idx="26686">
                  <c:v>1.007080078125E-3</c:v>
                </c:pt>
                <c:pt idx="26687">
                  <c:v>1.007080078125E-3</c:v>
                </c:pt>
                <c:pt idx="26688">
                  <c:v>1.0068416595458984E-3</c:v>
                </c:pt>
                <c:pt idx="26689">
                  <c:v>1.007080078125E-3</c:v>
                </c:pt>
                <c:pt idx="26690">
                  <c:v>1.007080078125E-3</c:v>
                </c:pt>
                <c:pt idx="26691">
                  <c:v>1.0068416595458984E-3</c:v>
                </c:pt>
                <c:pt idx="26692">
                  <c:v>1.0080337524414063E-3</c:v>
                </c:pt>
                <c:pt idx="26693">
                  <c:v>1.007080078125E-3</c:v>
                </c:pt>
                <c:pt idx="26694">
                  <c:v>1.0068416595458984E-3</c:v>
                </c:pt>
                <c:pt idx="26695">
                  <c:v>1.007080078125E-3</c:v>
                </c:pt>
                <c:pt idx="26696">
                  <c:v>1.007080078125E-3</c:v>
                </c:pt>
                <c:pt idx="26697">
                  <c:v>1.0068416595458984E-3</c:v>
                </c:pt>
                <c:pt idx="26698">
                  <c:v>1.007080078125E-3</c:v>
                </c:pt>
                <c:pt idx="26699">
                  <c:v>1.007080078125E-3</c:v>
                </c:pt>
                <c:pt idx="26700">
                  <c:v>1.0068416595458984E-3</c:v>
                </c:pt>
                <c:pt idx="26701">
                  <c:v>1.007080078125E-3</c:v>
                </c:pt>
                <c:pt idx="26702">
                  <c:v>1.007080078125E-3</c:v>
                </c:pt>
                <c:pt idx="26703">
                  <c:v>1.0068416595458984E-3</c:v>
                </c:pt>
                <c:pt idx="26704">
                  <c:v>1.007080078125E-3</c:v>
                </c:pt>
                <c:pt idx="26705">
                  <c:v>1.0080337524414063E-3</c:v>
                </c:pt>
                <c:pt idx="26706">
                  <c:v>1.007080078125E-3</c:v>
                </c:pt>
                <c:pt idx="26707">
                  <c:v>1.0068416595458984E-3</c:v>
                </c:pt>
                <c:pt idx="26708">
                  <c:v>1.007080078125E-3</c:v>
                </c:pt>
                <c:pt idx="26709">
                  <c:v>1.007080078125E-3</c:v>
                </c:pt>
                <c:pt idx="26710">
                  <c:v>1.0068416595458984E-3</c:v>
                </c:pt>
                <c:pt idx="26711">
                  <c:v>1.007080078125E-3</c:v>
                </c:pt>
                <c:pt idx="26712">
                  <c:v>1.007080078125E-3</c:v>
                </c:pt>
                <c:pt idx="26713">
                  <c:v>1.0068416595458984E-3</c:v>
                </c:pt>
                <c:pt idx="26714">
                  <c:v>1.007080078125E-3</c:v>
                </c:pt>
                <c:pt idx="26715">
                  <c:v>1.007080078125E-3</c:v>
                </c:pt>
                <c:pt idx="26716">
                  <c:v>1.0068416595458984E-3</c:v>
                </c:pt>
                <c:pt idx="26717">
                  <c:v>1.0080337524414063E-3</c:v>
                </c:pt>
                <c:pt idx="26718">
                  <c:v>1.007080078125E-3</c:v>
                </c:pt>
                <c:pt idx="26719">
                  <c:v>1.0068416595458984E-3</c:v>
                </c:pt>
                <c:pt idx="26720">
                  <c:v>1.007080078125E-3</c:v>
                </c:pt>
                <c:pt idx="26721">
                  <c:v>1.007080078125E-3</c:v>
                </c:pt>
                <c:pt idx="26722">
                  <c:v>1.0068416595458984E-3</c:v>
                </c:pt>
                <c:pt idx="26723">
                  <c:v>1.007080078125E-3</c:v>
                </c:pt>
                <c:pt idx="26724">
                  <c:v>1.007080078125E-3</c:v>
                </c:pt>
                <c:pt idx="26725">
                  <c:v>1.0068416595458984E-3</c:v>
                </c:pt>
                <c:pt idx="26726">
                  <c:v>1.007080078125E-3</c:v>
                </c:pt>
                <c:pt idx="26727">
                  <c:v>1.007080078125E-3</c:v>
                </c:pt>
                <c:pt idx="26728">
                  <c:v>1.0068416595458984E-3</c:v>
                </c:pt>
                <c:pt idx="26729">
                  <c:v>1.007080078125E-3</c:v>
                </c:pt>
                <c:pt idx="26730">
                  <c:v>1.0080337524414063E-3</c:v>
                </c:pt>
                <c:pt idx="26731">
                  <c:v>1.007080078125E-3</c:v>
                </c:pt>
                <c:pt idx="26732">
                  <c:v>1.0068416595458984E-3</c:v>
                </c:pt>
                <c:pt idx="26733">
                  <c:v>1.007080078125E-3</c:v>
                </c:pt>
                <c:pt idx="26734">
                  <c:v>1.007080078125E-3</c:v>
                </c:pt>
                <c:pt idx="26735">
                  <c:v>1.0068416595458984E-3</c:v>
                </c:pt>
                <c:pt idx="26736">
                  <c:v>1.007080078125E-3</c:v>
                </c:pt>
                <c:pt idx="26737">
                  <c:v>1.007080078125E-3</c:v>
                </c:pt>
                <c:pt idx="26738">
                  <c:v>1.0068416595458984E-3</c:v>
                </c:pt>
                <c:pt idx="26739">
                  <c:v>1.007080078125E-3</c:v>
                </c:pt>
                <c:pt idx="26740">
                  <c:v>1.007080078125E-3</c:v>
                </c:pt>
                <c:pt idx="26741">
                  <c:v>1.0068416595458984E-3</c:v>
                </c:pt>
                <c:pt idx="26742">
                  <c:v>1.0080337524414063E-3</c:v>
                </c:pt>
                <c:pt idx="26743">
                  <c:v>1.007080078125E-3</c:v>
                </c:pt>
                <c:pt idx="26744">
                  <c:v>1.20849609375E-2</c:v>
                </c:pt>
                <c:pt idx="26745">
                  <c:v>1.007080078125E-3</c:v>
                </c:pt>
                <c:pt idx="26746">
                  <c:v>1.0068416595458984E-3</c:v>
                </c:pt>
                <c:pt idx="26747">
                  <c:v>1.007080078125E-3</c:v>
                </c:pt>
                <c:pt idx="26748">
                  <c:v>1.007080078125E-3</c:v>
                </c:pt>
                <c:pt idx="26749">
                  <c:v>1.0068416595458984E-3</c:v>
                </c:pt>
                <c:pt idx="26750">
                  <c:v>1.007080078125E-3</c:v>
                </c:pt>
                <c:pt idx="26751">
                  <c:v>1.007080078125E-3</c:v>
                </c:pt>
                <c:pt idx="26752">
                  <c:v>1.0068416595458984E-3</c:v>
                </c:pt>
                <c:pt idx="26753">
                  <c:v>1.007080078125E-3</c:v>
                </c:pt>
                <c:pt idx="26754">
                  <c:v>1.0068416595458984E-3</c:v>
                </c:pt>
                <c:pt idx="26755">
                  <c:v>1.007080078125E-3</c:v>
                </c:pt>
                <c:pt idx="26756">
                  <c:v>1.0080337524414063E-3</c:v>
                </c:pt>
                <c:pt idx="26757">
                  <c:v>1.007080078125E-3</c:v>
                </c:pt>
                <c:pt idx="26758">
                  <c:v>1.0068416595458984E-3</c:v>
                </c:pt>
                <c:pt idx="26759">
                  <c:v>1.007080078125E-3</c:v>
                </c:pt>
                <c:pt idx="26760">
                  <c:v>1.007080078125E-3</c:v>
                </c:pt>
                <c:pt idx="26761">
                  <c:v>1.0068416595458984E-3</c:v>
                </c:pt>
                <c:pt idx="26762">
                  <c:v>1.007080078125E-3</c:v>
                </c:pt>
                <c:pt idx="26763">
                  <c:v>1.007080078125E-3</c:v>
                </c:pt>
                <c:pt idx="26764">
                  <c:v>1.0068416595458984E-3</c:v>
                </c:pt>
                <c:pt idx="26765">
                  <c:v>1.007080078125E-3</c:v>
                </c:pt>
                <c:pt idx="26766">
                  <c:v>1.007080078125E-3</c:v>
                </c:pt>
                <c:pt idx="26767">
                  <c:v>1.0068416595458984E-3</c:v>
                </c:pt>
                <c:pt idx="26768">
                  <c:v>1.007080078125E-3</c:v>
                </c:pt>
                <c:pt idx="26769">
                  <c:v>1.0080337524414063E-3</c:v>
                </c:pt>
                <c:pt idx="26770">
                  <c:v>1.007080078125E-3</c:v>
                </c:pt>
                <c:pt idx="26771">
                  <c:v>1.0068416595458984E-3</c:v>
                </c:pt>
                <c:pt idx="26772">
                  <c:v>3.0210018157958984E-3</c:v>
                </c:pt>
                <c:pt idx="26773">
                  <c:v>1.007080078125E-3</c:v>
                </c:pt>
                <c:pt idx="26774">
                  <c:v>1.0068416595458984E-3</c:v>
                </c:pt>
                <c:pt idx="26775">
                  <c:v>1.007080078125E-3</c:v>
                </c:pt>
                <c:pt idx="26776">
                  <c:v>1.007080078125E-3</c:v>
                </c:pt>
                <c:pt idx="26777">
                  <c:v>1.0068416595458984E-3</c:v>
                </c:pt>
                <c:pt idx="26778">
                  <c:v>1.007080078125E-3</c:v>
                </c:pt>
                <c:pt idx="26779">
                  <c:v>1.0080337524414063E-3</c:v>
                </c:pt>
                <c:pt idx="26780">
                  <c:v>1.007080078125E-3</c:v>
                </c:pt>
                <c:pt idx="26781">
                  <c:v>1.0068416595458984E-3</c:v>
                </c:pt>
                <c:pt idx="26782">
                  <c:v>1.007080078125E-3</c:v>
                </c:pt>
                <c:pt idx="26783">
                  <c:v>1.007080078125E-3</c:v>
                </c:pt>
                <c:pt idx="26784">
                  <c:v>1.0068416595458984E-3</c:v>
                </c:pt>
                <c:pt idx="26785">
                  <c:v>1.007080078125E-3</c:v>
                </c:pt>
                <c:pt idx="26786">
                  <c:v>1.007080078125E-3</c:v>
                </c:pt>
                <c:pt idx="26787">
                  <c:v>1.0068416595458984E-3</c:v>
                </c:pt>
                <c:pt idx="26788">
                  <c:v>1.007080078125E-3</c:v>
                </c:pt>
                <c:pt idx="26789">
                  <c:v>1.007080078125E-3</c:v>
                </c:pt>
                <c:pt idx="26790">
                  <c:v>1.0068416595458984E-3</c:v>
                </c:pt>
                <c:pt idx="26791">
                  <c:v>1.007080078125E-3</c:v>
                </c:pt>
                <c:pt idx="26792">
                  <c:v>1.0080337524414063E-3</c:v>
                </c:pt>
                <c:pt idx="26793">
                  <c:v>1.007080078125E-3</c:v>
                </c:pt>
                <c:pt idx="26794">
                  <c:v>1.0068416595458984E-3</c:v>
                </c:pt>
                <c:pt idx="26795">
                  <c:v>1.007080078125E-3</c:v>
                </c:pt>
                <c:pt idx="26796">
                  <c:v>1.0068416595458984E-3</c:v>
                </c:pt>
                <c:pt idx="26797">
                  <c:v>1.007080078125E-3</c:v>
                </c:pt>
                <c:pt idx="26798">
                  <c:v>1.007080078125E-3</c:v>
                </c:pt>
                <c:pt idx="26799">
                  <c:v>1.0068416595458984E-3</c:v>
                </c:pt>
                <c:pt idx="26800">
                  <c:v>1.007080078125E-3</c:v>
                </c:pt>
                <c:pt idx="26801">
                  <c:v>1.007080078125E-3</c:v>
                </c:pt>
                <c:pt idx="26802">
                  <c:v>1.0068416595458984E-3</c:v>
                </c:pt>
                <c:pt idx="26803">
                  <c:v>1.007080078125E-3</c:v>
                </c:pt>
                <c:pt idx="26804">
                  <c:v>1.0080337524414063E-3</c:v>
                </c:pt>
                <c:pt idx="26805">
                  <c:v>1.007080078125E-3</c:v>
                </c:pt>
                <c:pt idx="26806">
                  <c:v>1.0068416595458984E-3</c:v>
                </c:pt>
                <c:pt idx="26807">
                  <c:v>1.007080078125E-3</c:v>
                </c:pt>
                <c:pt idx="26808">
                  <c:v>1.007080078125E-3</c:v>
                </c:pt>
                <c:pt idx="26809">
                  <c:v>1.0068416595458984E-3</c:v>
                </c:pt>
                <c:pt idx="26810">
                  <c:v>1.007080078125E-3</c:v>
                </c:pt>
                <c:pt idx="26811">
                  <c:v>1.007080078125E-3</c:v>
                </c:pt>
                <c:pt idx="26812">
                  <c:v>1.0068416595458984E-3</c:v>
                </c:pt>
                <c:pt idx="26813">
                  <c:v>1.007080078125E-3</c:v>
                </c:pt>
                <c:pt idx="26814">
                  <c:v>1.007080078125E-3</c:v>
                </c:pt>
                <c:pt idx="26815">
                  <c:v>1.0068416595458984E-3</c:v>
                </c:pt>
                <c:pt idx="26816">
                  <c:v>1.007080078125E-3</c:v>
                </c:pt>
                <c:pt idx="26817">
                  <c:v>1.0080337524414063E-3</c:v>
                </c:pt>
                <c:pt idx="26818">
                  <c:v>1.0068416595458984E-3</c:v>
                </c:pt>
                <c:pt idx="26819">
                  <c:v>1.007080078125E-3</c:v>
                </c:pt>
                <c:pt idx="26820">
                  <c:v>1.007080078125E-3</c:v>
                </c:pt>
                <c:pt idx="26821">
                  <c:v>1.0068416595458984E-3</c:v>
                </c:pt>
                <c:pt idx="26822">
                  <c:v>1.007080078125E-3</c:v>
                </c:pt>
                <c:pt idx="26823">
                  <c:v>1.007080078125E-3</c:v>
                </c:pt>
                <c:pt idx="26824">
                  <c:v>1.0068416595458984E-3</c:v>
                </c:pt>
                <c:pt idx="26825">
                  <c:v>1.007080078125E-3</c:v>
                </c:pt>
                <c:pt idx="26826">
                  <c:v>1.007080078125E-3</c:v>
                </c:pt>
                <c:pt idx="26827">
                  <c:v>1.5105962753295898E-2</c:v>
                </c:pt>
                <c:pt idx="26828">
                  <c:v>1.0080337524414063E-3</c:v>
                </c:pt>
                <c:pt idx="26829">
                  <c:v>1.0068416595458984E-3</c:v>
                </c:pt>
                <c:pt idx="26830">
                  <c:v>1.007080078125E-3</c:v>
                </c:pt>
                <c:pt idx="26831">
                  <c:v>1.007080078125E-3</c:v>
                </c:pt>
                <c:pt idx="26832">
                  <c:v>1.0068416595458984E-3</c:v>
                </c:pt>
                <c:pt idx="26833">
                  <c:v>1.007080078125E-3</c:v>
                </c:pt>
                <c:pt idx="26834">
                  <c:v>1.007080078125E-3</c:v>
                </c:pt>
                <c:pt idx="26835">
                  <c:v>1.0068416595458984E-3</c:v>
                </c:pt>
                <c:pt idx="26836">
                  <c:v>1.007080078125E-3</c:v>
                </c:pt>
                <c:pt idx="26837">
                  <c:v>1.007080078125E-3</c:v>
                </c:pt>
                <c:pt idx="26838">
                  <c:v>1.0068416595458984E-3</c:v>
                </c:pt>
                <c:pt idx="26839">
                  <c:v>1.007080078125E-3</c:v>
                </c:pt>
                <c:pt idx="26840">
                  <c:v>1.0080337524414063E-3</c:v>
                </c:pt>
                <c:pt idx="26841">
                  <c:v>1.007080078125E-3</c:v>
                </c:pt>
                <c:pt idx="26842">
                  <c:v>1.0068416595458984E-3</c:v>
                </c:pt>
                <c:pt idx="26843">
                  <c:v>1.007080078125E-3</c:v>
                </c:pt>
                <c:pt idx="26844">
                  <c:v>1.007080078125E-3</c:v>
                </c:pt>
                <c:pt idx="26845">
                  <c:v>1.0068416595458984E-3</c:v>
                </c:pt>
                <c:pt idx="26846">
                  <c:v>1.007080078125E-3</c:v>
                </c:pt>
                <c:pt idx="26847">
                  <c:v>1.007080078125E-3</c:v>
                </c:pt>
                <c:pt idx="26848">
                  <c:v>1.0068416595458984E-3</c:v>
                </c:pt>
                <c:pt idx="26849">
                  <c:v>1.007080078125E-3</c:v>
                </c:pt>
                <c:pt idx="26850">
                  <c:v>1.007080078125E-3</c:v>
                </c:pt>
                <c:pt idx="26851">
                  <c:v>1.0068416595458984E-3</c:v>
                </c:pt>
                <c:pt idx="26852">
                  <c:v>1.007080078125E-3</c:v>
                </c:pt>
                <c:pt idx="26853">
                  <c:v>1.0080337524414063E-3</c:v>
                </c:pt>
                <c:pt idx="26854">
                  <c:v>1.0068416595458984E-3</c:v>
                </c:pt>
                <c:pt idx="26855">
                  <c:v>1.007080078125E-3</c:v>
                </c:pt>
                <c:pt idx="26856">
                  <c:v>1.007080078125E-3</c:v>
                </c:pt>
                <c:pt idx="26857">
                  <c:v>1.0068416595458984E-3</c:v>
                </c:pt>
                <c:pt idx="26858">
                  <c:v>1.007080078125E-3</c:v>
                </c:pt>
                <c:pt idx="26859">
                  <c:v>4.0280818939208984E-3</c:v>
                </c:pt>
                <c:pt idx="26860">
                  <c:v>1.0068416595458984E-3</c:v>
                </c:pt>
                <c:pt idx="26861">
                  <c:v>1.007080078125E-3</c:v>
                </c:pt>
                <c:pt idx="26862">
                  <c:v>1.0080337524414063E-3</c:v>
                </c:pt>
                <c:pt idx="26863">
                  <c:v>1.007080078125E-3</c:v>
                </c:pt>
                <c:pt idx="26864">
                  <c:v>1.0068416595458984E-3</c:v>
                </c:pt>
                <c:pt idx="26865">
                  <c:v>1.007080078125E-3</c:v>
                </c:pt>
                <c:pt idx="26866">
                  <c:v>1.007080078125E-3</c:v>
                </c:pt>
                <c:pt idx="26867">
                  <c:v>1.0068416595458984E-3</c:v>
                </c:pt>
                <c:pt idx="26868">
                  <c:v>1.007080078125E-3</c:v>
                </c:pt>
                <c:pt idx="26869">
                  <c:v>1.007080078125E-3</c:v>
                </c:pt>
                <c:pt idx="26870">
                  <c:v>1.0068416595458984E-3</c:v>
                </c:pt>
                <c:pt idx="26871">
                  <c:v>1.007080078125E-3</c:v>
                </c:pt>
                <c:pt idx="26872">
                  <c:v>1.007080078125E-3</c:v>
                </c:pt>
                <c:pt idx="26873">
                  <c:v>1.0068416595458984E-3</c:v>
                </c:pt>
                <c:pt idx="26874">
                  <c:v>1.007080078125E-3</c:v>
                </c:pt>
                <c:pt idx="26875">
                  <c:v>1.0080337524414063E-3</c:v>
                </c:pt>
                <c:pt idx="26876">
                  <c:v>1.0068416595458984E-3</c:v>
                </c:pt>
                <c:pt idx="26877">
                  <c:v>1.007080078125E-3</c:v>
                </c:pt>
                <c:pt idx="26878">
                  <c:v>1.007080078125E-3</c:v>
                </c:pt>
                <c:pt idx="26879">
                  <c:v>1.0068416595458984E-3</c:v>
                </c:pt>
                <c:pt idx="26880">
                  <c:v>1.007080078125E-3</c:v>
                </c:pt>
                <c:pt idx="26881">
                  <c:v>1.007080078125E-3</c:v>
                </c:pt>
                <c:pt idx="26882">
                  <c:v>1.0068416595458984E-3</c:v>
                </c:pt>
                <c:pt idx="26883">
                  <c:v>5.0361156463623047E-3</c:v>
                </c:pt>
                <c:pt idx="26884">
                  <c:v>1.007080078125E-3</c:v>
                </c:pt>
                <c:pt idx="26885">
                  <c:v>1.0068416595458984E-3</c:v>
                </c:pt>
                <c:pt idx="26886">
                  <c:v>1.007080078125E-3</c:v>
                </c:pt>
                <c:pt idx="26887">
                  <c:v>1.007080078125E-3</c:v>
                </c:pt>
                <c:pt idx="26888">
                  <c:v>1.0068416595458984E-3</c:v>
                </c:pt>
                <c:pt idx="26889">
                  <c:v>1.007080078125E-3</c:v>
                </c:pt>
                <c:pt idx="26890">
                  <c:v>1.007080078125E-3</c:v>
                </c:pt>
                <c:pt idx="26891">
                  <c:v>1.0068416595458984E-3</c:v>
                </c:pt>
                <c:pt idx="26892">
                  <c:v>1.007080078125E-3</c:v>
                </c:pt>
                <c:pt idx="26893">
                  <c:v>1.007080078125E-3</c:v>
                </c:pt>
                <c:pt idx="26894">
                  <c:v>1.0068416595458984E-3</c:v>
                </c:pt>
                <c:pt idx="26895">
                  <c:v>1.007080078125E-3</c:v>
                </c:pt>
                <c:pt idx="26896">
                  <c:v>1.0080337524414063E-3</c:v>
                </c:pt>
                <c:pt idx="26897">
                  <c:v>1.0068416595458984E-3</c:v>
                </c:pt>
                <c:pt idx="26898">
                  <c:v>1.007080078125E-3</c:v>
                </c:pt>
                <c:pt idx="26899">
                  <c:v>1.007080078125E-3</c:v>
                </c:pt>
                <c:pt idx="26900">
                  <c:v>1.0068416595458984E-3</c:v>
                </c:pt>
                <c:pt idx="26901">
                  <c:v>1.007080078125E-3</c:v>
                </c:pt>
                <c:pt idx="26902">
                  <c:v>1.007080078125E-3</c:v>
                </c:pt>
                <c:pt idx="26903">
                  <c:v>1.0068416595458984E-3</c:v>
                </c:pt>
                <c:pt idx="26904">
                  <c:v>1.007080078125E-3</c:v>
                </c:pt>
                <c:pt idx="26905">
                  <c:v>1.007080078125E-3</c:v>
                </c:pt>
                <c:pt idx="26906">
                  <c:v>1.0068416595458984E-3</c:v>
                </c:pt>
                <c:pt idx="26907">
                  <c:v>1.007080078125E-3</c:v>
                </c:pt>
                <c:pt idx="26908">
                  <c:v>1.0080337524414063E-3</c:v>
                </c:pt>
                <c:pt idx="26909">
                  <c:v>1.007080078125E-3</c:v>
                </c:pt>
                <c:pt idx="26910">
                  <c:v>1.0068416595458984E-3</c:v>
                </c:pt>
                <c:pt idx="26911">
                  <c:v>1.007080078125E-3</c:v>
                </c:pt>
                <c:pt idx="26912">
                  <c:v>1.007080078125E-3</c:v>
                </c:pt>
                <c:pt idx="26913">
                  <c:v>1.0068416595458984E-3</c:v>
                </c:pt>
                <c:pt idx="26914">
                  <c:v>1.007080078125E-3</c:v>
                </c:pt>
                <c:pt idx="26915">
                  <c:v>1.007080078125E-3</c:v>
                </c:pt>
                <c:pt idx="26916">
                  <c:v>1.0068416595458984E-3</c:v>
                </c:pt>
                <c:pt idx="26917">
                  <c:v>1.007080078125E-3</c:v>
                </c:pt>
                <c:pt idx="26918">
                  <c:v>1.007080078125E-3</c:v>
                </c:pt>
                <c:pt idx="26919">
                  <c:v>1.0068416595458984E-3</c:v>
                </c:pt>
                <c:pt idx="26920">
                  <c:v>1.007080078125E-3</c:v>
                </c:pt>
                <c:pt idx="26921">
                  <c:v>1.0080337524414063E-3</c:v>
                </c:pt>
                <c:pt idx="26922">
                  <c:v>1.0068416595458984E-3</c:v>
                </c:pt>
                <c:pt idx="26923">
                  <c:v>1.007080078125E-3</c:v>
                </c:pt>
                <c:pt idx="26924">
                  <c:v>1.007080078125E-3</c:v>
                </c:pt>
                <c:pt idx="26925">
                  <c:v>1.0068416595458984E-3</c:v>
                </c:pt>
                <c:pt idx="26926">
                  <c:v>1.007080078125E-3</c:v>
                </c:pt>
                <c:pt idx="26927">
                  <c:v>1.007080078125E-3</c:v>
                </c:pt>
                <c:pt idx="26928">
                  <c:v>1.0068416595458984E-3</c:v>
                </c:pt>
                <c:pt idx="26929">
                  <c:v>1.007080078125E-3</c:v>
                </c:pt>
                <c:pt idx="26930">
                  <c:v>1.007080078125E-3</c:v>
                </c:pt>
                <c:pt idx="26931">
                  <c:v>1.0068416595458984E-3</c:v>
                </c:pt>
                <c:pt idx="26932">
                  <c:v>1.007080078125E-3</c:v>
                </c:pt>
                <c:pt idx="26933">
                  <c:v>1.0080337524414063E-3</c:v>
                </c:pt>
                <c:pt idx="26934">
                  <c:v>1.007080078125E-3</c:v>
                </c:pt>
                <c:pt idx="26935">
                  <c:v>1.0068416595458984E-3</c:v>
                </c:pt>
                <c:pt idx="26936">
                  <c:v>1.007080078125E-3</c:v>
                </c:pt>
                <c:pt idx="26937">
                  <c:v>1.007080078125E-3</c:v>
                </c:pt>
                <c:pt idx="26938">
                  <c:v>1.0068416595458984E-3</c:v>
                </c:pt>
                <c:pt idx="26939">
                  <c:v>1.007080078125E-3</c:v>
                </c:pt>
                <c:pt idx="26940">
                  <c:v>1.007080078125E-3</c:v>
                </c:pt>
                <c:pt idx="26941">
                  <c:v>1.0068416595458984E-3</c:v>
                </c:pt>
                <c:pt idx="26942">
                  <c:v>1.007080078125E-3</c:v>
                </c:pt>
                <c:pt idx="26943">
                  <c:v>1.007080078125E-3</c:v>
                </c:pt>
                <c:pt idx="26944">
                  <c:v>1.0068416595458984E-3</c:v>
                </c:pt>
                <c:pt idx="26945">
                  <c:v>1.007080078125E-3</c:v>
                </c:pt>
                <c:pt idx="26946">
                  <c:v>1.0080337524414063E-3</c:v>
                </c:pt>
                <c:pt idx="26947">
                  <c:v>1.0068416595458984E-3</c:v>
                </c:pt>
                <c:pt idx="26948">
                  <c:v>1.007080078125E-3</c:v>
                </c:pt>
                <c:pt idx="26949">
                  <c:v>1.007080078125E-3</c:v>
                </c:pt>
                <c:pt idx="26950">
                  <c:v>1.0068416595458984E-3</c:v>
                </c:pt>
                <c:pt idx="26951">
                  <c:v>1.007080078125E-3</c:v>
                </c:pt>
                <c:pt idx="26952">
                  <c:v>1.007080078125E-3</c:v>
                </c:pt>
                <c:pt idx="26953">
                  <c:v>1.0068416595458984E-3</c:v>
                </c:pt>
                <c:pt idx="26954">
                  <c:v>1.007080078125E-3</c:v>
                </c:pt>
                <c:pt idx="26955">
                  <c:v>1.007080078125E-3</c:v>
                </c:pt>
                <c:pt idx="26956">
                  <c:v>1.0068416595458984E-3</c:v>
                </c:pt>
                <c:pt idx="26957">
                  <c:v>1.007080078125E-3</c:v>
                </c:pt>
                <c:pt idx="26958">
                  <c:v>1.0080337524414063E-3</c:v>
                </c:pt>
                <c:pt idx="26959">
                  <c:v>1.007080078125E-3</c:v>
                </c:pt>
                <c:pt idx="26960">
                  <c:v>1.0068416595458984E-3</c:v>
                </c:pt>
                <c:pt idx="26961">
                  <c:v>1.007080078125E-3</c:v>
                </c:pt>
                <c:pt idx="26962">
                  <c:v>1.007080078125E-3</c:v>
                </c:pt>
                <c:pt idx="26963">
                  <c:v>1.0068416595458984E-3</c:v>
                </c:pt>
                <c:pt idx="26964">
                  <c:v>1.007080078125E-3</c:v>
                </c:pt>
                <c:pt idx="26965">
                  <c:v>1.007080078125E-3</c:v>
                </c:pt>
                <c:pt idx="26966">
                  <c:v>1.0068416595458984E-3</c:v>
                </c:pt>
                <c:pt idx="26967">
                  <c:v>1.007080078125E-3</c:v>
                </c:pt>
                <c:pt idx="26968">
                  <c:v>1.007080078125E-3</c:v>
                </c:pt>
                <c:pt idx="26969">
                  <c:v>1.0068416595458984E-3</c:v>
                </c:pt>
                <c:pt idx="26970">
                  <c:v>1.007080078125E-3</c:v>
                </c:pt>
                <c:pt idx="26971">
                  <c:v>1.0080337524414063E-3</c:v>
                </c:pt>
                <c:pt idx="26972">
                  <c:v>1.0068416595458984E-3</c:v>
                </c:pt>
                <c:pt idx="26973">
                  <c:v>1.007080078125E-3</c:v>
                </c:pt>
                <c:pt idx="26974">
                  <c:v>1.007080078125E-3</c:v>
                </c:pt>
                <c:pt idx="26975">
                  <c:v>1.0068416595458984E-3</c:v>
                </c:pt>
                <c:pt idx="26976">
                  <c:v>1.007080078125E-3</c:v>
                </c:pt>
                <c:pt idx="26977">
                  <c:v>1.007080078125E-3</c:v>
                </c:pt>
                <c:pt idx="26978">
                  <c:v>1.0068416595458984E-3</c:v>
                </c:pt>
                <c:pt idx="26979">
                  <c:v>1.007080078125E-3</c:v>
                </c:pt>
                <c:pt idx="26980">
                  <c:v>1.007080078125E-3</c:v>
                </c:pt>
                <c:pt idx="26981">
                  <c:v>1.0068416595458984E-3</c:v>
                </c:pt>
                <c:pt idx="26982">
                  <c:v>1.007080078125E-3</c:v>
                </c:pt>
                <c:pt idx="26983">
                  <c:v>1.0080337524414063E-3</c:v>
                </c:pt>
                <c:pt idx="26984">
                  <c:v>1.007080078125E-3</c:v>
                </c:pt>
                <c:pt idx="26985">
                  <c:v>1.0068416595458984E-3</c:v>
                </c:pt>
                <c:pt idx="26986">
                  <c:v>1.007080078125E-3</c:v>
                </c:pt>
                <c:pt idx="26987">
                  <c:v>1.007080078125E-3</c:v>
                </c:pt>
                <c:pt idx="26988">
                  <c:v>1.0068416595458984E-3</c:v>
                </c:pt>
                <c:pt idx="26989">
                  <c:v>1.007080078125E-3</c:v>
                </c:pt>
                <c:pt idx="26990">
                  <c:v>1.007080078125E-3</c:v>
                </c:pt>
                <c:pt idx="26991">
                  <c:v>1.0068416595458984E-3</c:v>
                </c:pt>
                <c:pt idx="26992">
                  <c:v>1.007080078125E-3</c:v>
                </c:pt>
                <c:pt idx="26993">
                  <c:v>1.007080078125E-3</c:v>
                </c:pt>
                <c:pt idx="26994">
                  <c:v>1.0068416595458984E-3</c:v>
                </c:pt>
                <c:pt idx="26995">
                  <c:v>1.007080078125E-3</c:v>
                </c:pt>
                <c:pt idx="26996">
                  <c:v>1.0080337524414063E-3</c:v>
                </c:pt>
                <c:pt idx="26997">
                  <c:v>1.0068416595458984E-3</c:v>
                </c:pt>
                <c:pt idx="26998">
                  <c:v>1.007080078125E-3</c:v>
                </c:pt>
                <c:pt idx="26999">
                  <c:v>1.007080078125E-3</c:v>
                </c:pt>
                <c:pt idx="27000">
                  <c:v>1.0068416595458984E-3</c:v>
                </c:pt>
                <c:pt idx="27001">
                  <c:v>1.007080078125E-3</c:v>
                </c:pt>
                <c:pt idx="27002">
                  <c:v>1.007080078125E-3</c:v>
                </c:pt>
                <c:pt idx="27003">
                  <c:v>1.0068416595458984E-3</c:v>
                </c:pt>
                <c:pt idx="27004">
                  <c:v>1.007080078125E-3</c:v>
                </c:pt>
                <c:pt idx="27005">
                  <c:v>1.007080078125E-3</c:v>
                </c:pt>
                <c:pt idx="27006">
                  <c:v>1.0068416595458984E-3</c:v>
                </c:pt>
                <c:pt idx="27007">
                  <c:v>1.007080078125E-3</c:v>
                </c:pt>
                <c:pt idx="27008">
                  <c:v>1.0080337524414063E-3</c:v>
                </c:pt>
                <c:pt idx="27009">
                  <c:v>1.007080078125E-3</c:v>
                </c:pt>
                <c:pt idx="27010">
                  <c:v>1.0068416595458984E-3</c:v>
                </c:pt>
                <c:pt idx="27011">
                  <c:v>1.007080078125E-3</c:v>
                </c:pt>
                <c:pt idx="27012">
                  <c:v>1.007080078125E-3</c:v>
                </c:pt>
                <c:pt idx="27013">
                  <c:v>1.0068416595458984E-3</c:v>
                </c:pt>
                <c:pt idx="27014">
                  <c:v>1.007080078125E-3</c:v>
                </c:pt>
                <c:pt idx="27015">
                  <c:v>1.007080078125E-3</c:v>
                </c:pt>
                <c:pt idx="27016">
                  <c:v>1.0068416595458984E-3</c:v>
                </c:pt>
                <c:pt idx="27017">
                  <c:v>1.007080078125E-3</c:v>
                </c:pt>
                <c:pt idx="27018">
                  <c:v>1.007080078125E-3</c:v>
                </c:pt>
                <c:pt idx="27019">
                  <c:v>1.0068416595458984E-3</c:v>
                </c:pt>
                <c:pt idx="27020">
                  <c:v>1.0080337524414063E-3</c:v>
                </c:pt>
                <c:pt idx="27021">
                  <c:v>1.007080078125E-3</c:v>
                </c:pt>
                <c:pt idx="27022">
                  <c:v>1.0068416595458984E-3</c:v>
                </c:pt>
                <c:pt idx="27023">
                  <c:v>1.007080078125E-3</c:v>
                </c:pt>
                <c:pt idx="27024">
                  <c:v>1.007080078125E-3</c:v>
                </c:pt>
                <c:pt idx="27025">
                  <c:v>1.0068416595458984E-3</c:v>
                </c:pt>
                <c:pt idx="27026">
                  <c:v>1.007080078125E-3</c:v>
                </c:pt>
                <c:pt idx="27027">
                  <c:v>1.007080078125E-3</c:v>
                </c:pt>
                <c:pt idx="27028">
                  <c:v>1.0068416595458984E-3</c:v>
                </c:pt>
                <c:pt idx="27029">
                  <c:v>1.007080078125E-3</c:v>
                </c:pt>
                <c:pt idx="27030">
                  <c:v>1.007080078125E-3</c:v>
                </c:pt>
                <c:pt idx="27031">
                  <c:v>1.0068416595458984E-3</c:v>
                </c:pt>
                <c:pt idx="27032">
                  <c:v>1.007080078125E-3</c:v>
                </c:pt>
                <c:pt idx="27033">
                  <c:v>1.0080337524414063E-3</c:v>
                </c:pt>
                <c:pt idx="27034">
                  <c:v>1.007080078125E-3</c:v>
                </c:pt>
                <c:pt idx="27035">
                  <c:v>1.0068416595458984E-3</c:v>
                </c:pt>
                <c:pt idx="27036">
                  <c:v>1.007080078125E-3</c:v>
                </c:pt>
                <c:pt idx="27037">
                  <c:v>1.007080078125E-3</c:v>
                </c:pt>
                <c:pt idx="27038">
                  <c:v>2.0139217376708984E-3</c:v>
                </c:pt>
                <c:pt idx="27039">
                  <c:v>1.007080078125E-3</c:v>
                </c:pt>
                <c:pt idx="27040">
                  <c:v>1.0068416595458984E-3</c:v>
                </c:pt>
                <c:pt idx="27041">
                  <c:v>1.007080078125E-3</c:v>
                </c:pt>
                <c:pt idx="27042">
                  <c:v>1.007080078125E-3</c:v>
                </c:pt>
                <c:pt idx="27043">
                  <c:v>1.0068416595458984E-3</c:v>
                </c:pt>
                <c:pt idx="27044">
                  <c:v>1.0080337524414063E-3</c:v>
                </c:pt>
                <c:pt idx="27045">
                  <c:v>1.007080078125E-3</c:v>
                </c:pt>
                <c:pt idx="27046">
                  <c:v>1.0068416595458984E-3</c:v>
                </c:pt>
                <c:pt idx="27047">
                  <c:v>1.007080078125E-3</c:v>
                </c:pt>
                <c:pt idx="27048">
                  <c:v>1.007080078125E-3</c:v>
                </c:pt>
                <c:pt idx="27049">
                  <c:v>1.0068416595458984E-3</c:v>
                </c:pt>
                <c:pt idx="27050">
                  <c:v>1.007080078125E-3</c:v>
                </c:pt>
                <c:pt idx="27051">
                  <c:v>1.007080078125E-3</c:v>
                </c:pt>
                <c:pt idx="27052">
                  <c:v>1.0068416595458984E-3</c:v>
                </c:pt>
                <c:pt idx="27053">
                  <c:v>1.007080078125E-3</c:v>
                </c:pt>
                <c:pt idx="27054">
                  <c:v>1.007080078125E-3</c:v>
                </c:pt>
                <c:pt idx="27055">
                  <c:v>1.0068416595458984E-3</c:v>
                </c:pt>
                <c:pt idx="27056">
                  <c:v>1.007080078125E-3</c:v>
                </c:pt>
                <c:pt idx="27057">
                  <c:v>1.0080337524414063E-3</c:v>
                </c:pt>
                <c:pt idx="27058">
                  <c:v>1.007080078125E-3</c:v>
                </c:pt>
                <c:pt idx="27059">
                  <c:v>1.0068416595458984E-3</c:v>
                </c:pt>
                <c:pt idx="27060">
                  <c:v>1.007080078125E-3</c:v>
                </c:pt>
                <c:pt idx="27061">
                  <c:v>1.007080078125E-3</c:v>
                </c:pt>
                <c:pt idx="27062">
                  <c:v>1.0068416595458984E-3</c:v>
                </c:pt>
                <c:pt idx="27063">
                  <c:v>1.007080078125E-3</c:v>
                </c:pt>
                <c:pt idx="27064">
                  <c:v>1.007080078125E-3</c:v>
                </c:pt>
                <c:pt idx="27065">
                  <c:v>1.0068416595458984E-3</c:v>
                </c:pt>
                <c:pt idx="27066">
                  <c:v>1.007080078125E-3</c:v>
                </c:pt>
                <c:pt idx="27067">
                  <c:v>1.007080078125E-3</c:v>
                </c:pt>
                <c:pt idx="27068">
                  <c:v>1.0068416595458984E-3</c:v>
                </c:pt>
                <c:pt idx="27069">
                  <c:v>1.0080337524414063E-3</c:v>
                </c:pt>
                <c:pt idx="27070">
                  <c:v>1.007080078125E-3</c:v>
                </c:pt>
                <c:pt idx="27071">
                  <c:v>1.0068416595458984E-3</c:v>
                </c:pt>
                <c:pt idx="27072">
                  <c:v>1.007080078125E-3</c:v>
                </c:pt>
                <c:pt idx="27073">
                  <c:v>1.007080078125E-3</c:v>
                </c:pt>
                <c:pt idx="27074">
                  <c:v>1.0068416595458984E-3</c:v>
                </c:pt>
                <c:pt idx="27075">
                  <c:v>1.007080078125E-3</c:v>
                </c:pt>
                <c:pt idx="27076">
                  <c:v>1.007080078125E-3</c:v>
                </c:pt>
                <c:pt idx="27077">
                  <c:v>1.0068416595458984E-3</c:v>
                </c:pt>
                <c:pt idx="27078">
                  <c:v>1.007080078125E-3</c:v>
                </c:pt>
                <c:pt idx="27079">
                  <c:v>1.007080078125E-3</c:v>
                </c:pt>
                <c:pt idx="27080">
                  <c:v>1.0068416595458984E-3</c:v>
                </c:pt>
                <c:pt idx="27081">
                  <c:v>1.007080078125E-3</c:v>
                </c:pt>
                <c:pt idx="27082">
                  <c:v>1.0080337524414063E-3</c:v>
                </c:pt>
                <c:pt idx="27083">
                  <c:v>1.007080078125E-3</c:v>
                </c:pt>
                <c:pt idx="27084">
                  <c:v>1.0068416595458984E-3</c:v>
                </c:pt>
                <c:pt idx="27085">
                  <c:v>1.007080078125E-3</c:v>
                </c:pt>
                <c:pt idx="27086">
                  <c:v>1.007080078125E-3</c:v>
                </c:pt>
                <c:pt idx="27087">
                  <c:v>1.0068416595458984E-3</c:v>
                </c:pt>
                <c:pt idx="27088">
                  <c:v>1.007080078125E-3</c:v>
                </c:pt>
                <c:pt idx="27089">
                  <c:v>1.007080078125E-3</c:v>
                </c:pt>
                <c:pt idx="27090">
                  <c:v>1.0068416595458984E-3</c:v>
                </c:pt>
                <c:pt idx="27091">
                  <c:v>1.007080078125E-3</c:v>
                </c:pt>
                <c:pt idx="27092">
                  <c:v>1.007080078125E-3</c:v>
                </c:pt>
                <c:pt idx="27093">
                  <c:v>1.0068416595458984E-3</c:v>
                </c:pt>
                <c:pt idx="27094">
                  <c:v>1.0080337524414063E-3</c:v>
                </c:pt>
                <c:pt idx="27095">
                  <c:v>1.007080078125E-3</c:v>
                </c:pt>
                <c:pt idx="27096">
                  <c:v>1.0068416595458984E-3</c:v>
                </c:pt>
                <c:pt idx="27097">
                  <c:v>1.007080078125E-3</c:v>
                </c:pt>
                <c:pt idx="27098">
                  <c:v>1.007080078125E-3</c:v>
                </c:pt>
                <c:pt idx="27099">
                  <c:v>1.0068416595458984E-3</c:v>
                </c:pt>
                <c:pt idx="27100">
                  <c:v>1.007080078125E-3</c:v>
                </c:pt>
                <c:pt idx="27101">
                  <c:v>1.007080078125E-3</c:v>
                </c:pt>
                <c:pt idx="27102">
                  <c:v>1.0068416595458984E-3</c:v>
                </c:pt>
                <c:pt idx="27103">
                  <c:v>1.007080078125E-3</c:v>
                </c:pt>
                <c:pt idx="27104">
                  <c:v>1.007080078125E-3</c:v>
                </c:pt>
                <c:pt idx="27105">
                  <c:v>1.0068416595458984E-3</c:v>
                </c:pt>
                <c:pt idx="27106">
                  <c:v>1.007080078125E-3</c:v>
                </c:pt>
                <c:pt idx="27107">
                  <c:v>1.0080337524414063E-3</c:v>
                </c:pt>
                <c:pt idx="27108">
                  <c:v>1.007080078125E-3</c:v>
                </c:pt>
                <c:pt idx="27109">
                  <c:v>1.0068416595458984E-3</c:v>
                </c:pt>
                <c:pt idx="27110">
                  <c:v>1.007080078125E-3</c:v>
                </c:pt>
                <c:pt idx="27111">
                  <c:v>1.007080078125E-3</c:v>
                </c:pt>
                <c:pt idx="27112">
                  <c:v>1.0068416595458984E-3</c:v>
                </c:pt>
                <c:pt idx="27113">
                  <c:v>1.007080078125E-3</c:v>
                </c:pt>
                <c:pt idx="27114">
                  <c:v>1.007080078125E-3</c:v>
                </c:pt>
                <c:pt idx="27115">
                  <c:v>1.0068416595458984E-3</c:v>
                </c:pt>
                <c:pt idx="27116">
                  <c:v>1.007080078125E-3</c:v>
                </c:pt>
                <c:pt idx="27117">
                  <c:v>1.007080078125E-3</c:v>
                </c:pt>
                <c:pt idx="27118">
                  <c:v>1.0068416595458984E-3</c:v>
                </c:pt>
                <c:pt idx="27119">
                  <c:v>1.0080337524414063E-3</c:v>
                </c:pt>
                <c:pt idx="27120">
                  <c:v>1.007080078125E-3</c:v>
                </c:pt>
                <c:pt idx="27121">
                  <c:v>1.0068416595458984E-3</c:v>
                </c:pt>
                <c:pt idx="27122">
                  <c:v>1.007080078125E-3</c:v>
                </c:pt>
                <c:pt idx="27123">
                  <c:v>1.007080078125E-3</c:v>
                </c:pt>
                <c:pt idx="27124">
                  <c:v>1.0068416595458984E-3</c:v>
                </c:pt>
                <c:pt idx="27125">
                  <c:v>1.007080078125E-3</c:v>
                </c:pt>
                <c:pt idx="27126">
                  <c:v>1.007080078125E-3</c:v>
                </c:pt>
                <c:pt idx="27127">
                  <c:v>1.0068416595458984E-3</c:v>
                </c:pt>
                <c:pt idx="27128">
                  <c:v>1.007080078125E-3</c:v>
                </c:pt>
                <c:pt idx="27129">
                  <c:v>1.007080078125E-3</c:v>
                </c:pt>
                <c:pt idx="27130">
                  <c:v>1.0068416595458984E-3</c:v>
                </c:pt>
                <c:pt idx="27131">
                  <c:v>1.007080078125E-3</c:v>
                </c:pt>
                <c:pt idx="27132">
                  <c:v>1.0080337524414063E-3</c:v>
                </c:pt>
                <c:pt idx="27133">
                  <c:v>1.007080078125E-3</c:v>
                </c:pt>
                <c:pt idx="27134">
                  <c:v>1.0068416595458984E-3</c:v>
                </c:pt>
                <c:pt idx="27135">
                  <c:v>1.007080078125E-3</c:v>
                </c:pt>
                <c:pt idx="27136">
                  <c:v>1.007080078125E-3</c:v>
                </c:pt>
                <c:pt idx="27137">
                  <c:v>1.0068416595458984E-3</c:v>
                </c:pt>
                <c:pt idx="27138">
                  <c:v>1.007080078125E-3</c:v>
                </c:pt>
                <c:pt idx="27139">
                  <c:v>1.007080078125E-3</c:v>
                </c:pt>
                <c:pt idx="27140">
                  <c:v>1.0068416595458984E-3</c:v>
                </c:pt>
                <c:pt idx="27141">
                  <c:v>1.007080078125E-3</c:v>
                </c:pt>
                <c:pt idx="27142">
                  <c:v>1.007080078125E-3</c:v>
                </c:pt>
                <c:pt idx="27143">
                  <c:v>1.0068416595458984E-3</c:v>
                </c:pt>
                <c:pt idx="27144">
                  <c:v>1.0080337524414063E-3</c:v>
                </c:pt>
                <c:pt idx="27145">
                  <c:v>1.007080078125E-3</c:v>
                </c:pt>
                <c:pt idx="27146">
                  <c:v>1.0068416595458984E-3</c:v>
                </c:pt>
                <c:pt idx="27147">
                  <c:v>4.0280818939208984E-3</c:v>
                </c:pt>
                <c:pt idx="27148">
                  <c:v>1.007080078125E-3</c:v>
                </c:pt>
                <c:pt idx="27149">
                  <c:v>1.0068416595458984E-3</c:v>
                </c:pt>
                <c:pt idx="27150">
                  <c:v>1.007080078125E-3</c:v>
                </c:pt>
                <c:pt idx="27151">
                  <c:v>1.007080078125E-3</c:v>
                </c:pt>
                <c:pt idx="27152">
                  <c:v>1.0068416595458984E-3</c:v>
                </c:pt>
                <c:pt idx="27153">
                  <c:v>1.007080078125E-3</c:v>
                </c:pt>
                <c:pt idx="27154">
                  <c:v>1.0080337524414063E-3</c:v>
                </c:pt>
                <c:pt idx="27155">
                  <c:v>1.007080078125E-3</c:v>
                </c:pt>
                <c:pt idx="27156">
                  <c:v>1.0068416595458984E-3</c:v>
                </c:pt>
                <c:pt idx="27157">
                  <c:v>1.007080078125E-3</c:v>
                </c:pt>
                <c:pt idx="27158">
                  <c:v>1.007080078125E-3</c:v>
                </c:pt>
                <c:pt idx="27159">
                  <c:v>1.0068416595458984E-3</c:v>
                </c:pt>
                <c:pt idx="27160">
                  <c:v>1.007080078125E-3</c:v>
                </c:pt>
                <c:pt idx="27161">
                  <c:v>1.007080078125E-3</c:v>
                </c:pt>
                <c:pt idx="27162">
                  <c:v>1.0068416595458984E-3</c:v>
                </c:pt>
                <c:pt idx="27163">
                  <c:v>1.007080078125E-3</c:v>
                </c:pt>
                <c:pt idx="27164">
                  <c:v>1.007080078125E-3</c:v>
                </c:pt>
                <c:pt idx="27165">
                  <c:v>1.0068416595458984E-3</c:v>
                </c:pt>
                <c:pt idx="27166">
                  <c:v>1.0080337524414063E-3</c:v>
                </c:pt>
                <c:pt idx="27167">
                  <c:v>1.007080078125E-3</c:v>
                </c:pt>
                <c:pt idx="27168">
                  <c:v>1.0068416595458984E-3</c:v>
                </c:pt>
                <c:pt idx="27169">
                  <c:v>1.007080078125E-3</c:v>
                </c:pt>
                <c:pt idx="27170">
                  <c:v>1.9134044647216797E-2</c:v>
                </c:pt>
                <c:pt idx="27171">
                  <c:v>1.007080078125E-3</c:v>
                </c:pt>
                <c:pt idx="27172">
                  <c:v>1.0068416595458984E-3</c:v>
                </c:pt>
                <c:pt idx="27173">
                  <c:v>1.0080337524414063E-3</c:v>
                </c:pt>
                <c:pt idx="27174">
                  <c:v>1.007080078125E-3</c:v>
                </c:pt>
                <c:pt idx="27175">
                  <c:v>1.0068416595458984E-3</c:v>
                </c:pt>
                <c:pt idx="27176">
                  <c:v>1.007080078125E-3</c:v>
                </c:pt>
                <c:pt idx="27177">
                  <c:v>1.007080078125E-3</c:v>
                </c:pt>
                <c:pt idx="27178">
                  <c:v>1.0068416595458984E-3</c:v>
                </c:pt>
                <c:pt idx="27179">
                  <c:v>1.007080078125E-3</c:v>
                </c:pt>
                <c:pt idx="27180">
                  <c:v>1.007080078125E-3</c:v>
                </c:pt>
                <c:pt idx="27181">
                  <c:v>1.0068416595458984E-3</c:v>
                </c:pt>
                <c:pt idx="27182">
                  <c:v>1.007080078125E-3</c:v>
                </c:pt>
                <c:pt idx="27183">
                  <c:v>1.007080078125E-3</c:v>
                </c:pt>
                <c:pt idx="27184">
                  <c:v>1.0068416595458984E-3</c:v>
                </c:pt>
                <c:pt idx="27185">
                  <c:v>1.007080078125E-3</c:v>
                </c:pt>
                <c:pt idx="27186">
                  <c:v>1.0080337524414063E-3</c:v>
                </c:pt>
                <c:pt idx="27187">
                  <c:v>1.007080078125E-3</c:v>
                </c:pt>
                <c:pt idx="27188">
                  <c:v>1.0068416595458984E-3</c:v>
                </c:pt>
                <c:pt idx="27189">
                  <c:v>1.007080078125E-3</c:v>
                </c:pt>
                <c:pt idx="27190">
                  <c:v>1.007080078125E-3</c:v>
                </c:pt>
                <c:pt idx="27191">
                  <c:v>1.0068416595458984E-3</c:v>
                </c:pt>
                <c:pt idx="27192">
                  <c:v>1.007080078125E-3</c:v>
                </c:pt>
                <c:pt idx="27193">
                  <c:v>1.007080078125E-3</c:v>
                </c:pt>
                <c:pt idx="27194">
                  <c:v>1.0068416595458984E-3</c:v>
                </c:pt>
                <c:pt idx="27195">
                  <c:v>1.007080078125E-3</c:v>
                </c:pt>
                <c:pt idx="27196">
                  <c:v>1.007080078125E-3</c:v>
                </c:pt>
                <c:pt idx="27197">
                  <c:v>1.0068416595458984E-3</c:v>
                </c:pt>
                <c:pt idx="27198">
                  <c:v>1.0080337524414063E-3</c:v>
                </c:pt>
                <c:pt idx="27199">
                  <c:v>1.007080078125E-3</c:v>
                </c:pt>
                <c:pt idx="27200">
                  <c:v>1.0068416595458984E-3</c:v>
                </c:pt>
                <c:pt idx="27201">
                  <c:v>1.007080078125E-3</c:v>
                </c:pt>
                <c:pt idx="27202">
                  <c:v>1.007080078125E-3</c:v>
                </c:pt>
                <c:pt idx="27203">
                  <c:v>1.0068416595458984E-3</c:v>
                </c:pt>
                <c:pt idx="27204">
                  <c:v>1.007080078125E-3</c:v>
                </c:pt>
                <c:pt idx="27205">
                  <c:v>1.007080078125E-3</c:v>
                </c:pt>
                <c:pt idx="27206">
                  <c:v>1.0068416595458984E-3</c:v>
                </c:pt>
                <c:pt idx="27207">
                  <c:v>1.007080078125E-3</c:v>
                </c:pt>
                <c:pt idx="27208">
                  <c:v>1.007080078125E-3</c:v>
                </c:pt>
                <c:pt idx="27209">
                  <c:v>1.0068416595458984E-3</c:v>
                </c:pt>
                <c:pt idx="27210">
                  <c:v>1.007080078125E-3</c:v>
                </c:pt>
                <c:pt idx="27211">
                  <c:v>1.0080337524414063E-3</c:v>
                </c:pt>
                <c:pt idx="27212">
                  <c:v>1.007080078125E-3</c:v>
                </c:pt>
                <c:pt idx="27213">
                  <c:v>1.0068416595458984E-3</c:v>
                </c:pt>
                <c:pt idx="27214">
                  <c:v>1.007080078125E-3</c:v>
                </c:pt>
                <c:pt idx="27215">
                  <c:v>1.007080078125E-3</c:v>
                </c:pt>
                <c:pt idx="27216">
                  <c:v>1.0068416595458984E-3</c:v>
                </c:pt>
                <c:pt idx="27217">
                  <c:v>1.007080078125E-3</c:v>
                </c:pt>
                <c:pt idx="27218">
                  <c:v>1.007080078125E-3</c:v>
                </c:pt>
                <c:pt idx="27219">
                  <c:v>1.0068416595458984E-3</c:v>
                </c:pt>
                <c:pt idx="27220">
                  <c:v>1.007080078125E-3</c:v>
                </c:pt>
                <c:pt idx="27221">
                  <c:v>1.0068416595458984E-3</c:v>
                </c:pt>
                <c:pt idx="27222">
                  <c:v>1.007080078125E-3</c:v>
                </c:pt>
                <c:pt idx="27223">
                  <c:v>1.0080337524414063E-3</c:v>
                </c:pt>
                <c:pt idx="27224">
                  <c:v>1.007080078125E-3</c:v>
                </c:pt>
                <c:pt idx="27225">
                  <c:v>1.0068416595458984E-3</c:v>
                </c:pt>
                <c:pt idx="27226">
                  <c:v>1.007080078125E-3</c:v>
                </c:pt>
                <c:pt idx="27227">
                  <c:v>1.007080078125E-3</c:v>
                </c:pt>
                <c:pt idx="27228">
                  <c:v>1.0068416595458984E-3</c:v>
                </c:pt>
                <c:pt idx="27229">
                  <c:v>1.007080078125E-3</c:v>
                </c:pt>
                <c:pt idx="27230">
                  <c:v>1.007080078125E-3</c:v>
                </c:pt>
                <c:pt idx="27231">
                  <c:v>1.0068416595458984E-3</c:v>
                </c:pt>
                <c:pt idx="27232">
                  <c:v>1.007080078125E-3</c:v>
                </c:pt>
                <c:pt idx="27233">
                  <c:v>1.007080078125E-3</c:v>
                </c:pt>
                <c:pt idx="27234">
                  <c:v>1.0068416595458984E-3</c:v>
                </c:pt>
                <c:pt idx="27235">
                  <c:v>1.007080078125E-3</c:v>
                </c:pt>
                <c:pt idx="27236">
                  <c:v>1.0080337524414063E-3</c:v>
                </c:pt>
                <c:pt idx="27237">
                  <c:v>1.007080078125E-3</c:v>
                </c:pt>
                <c:pt idx="27238">
                  <c:v>1.0068416595458984E-3</c:v>
                </c:pt>
                <c:pt idx="27239">
                  <c:v>1.007080078125E-3</c:v>
                </c:pt>
                <c:pt idx="27240">
                  <c:v>1.007080078125E-3</c:v>
                </c:pt>
                <c:pt idx="27241">
                  <c:v>1.0068416595458984E-3</c:v>
                </c:pt>
                <c:pt idx="27242">
                  <c:v>1.007080078125E-3</c:v>
                </c:pt>
                <c:pt idx="27243">
                  <c:v>1.0068416595458984E-3</c:v>
                </c:pt>
                <c:pt idx="27244">
                  <c:v>1.007080078125E-3</c:v>
                </c:pt>
                <c:pt idx="27245">
                  <c:v>1.007080078125E-3</c:v>
                </c:pt>
                <c:pt idx="27246">
                  <c:v>1.0068416595458984E-3</c:v>
                </c:pt>
                <c:pt idx="27247">
                  <c:v>1.007080078125E-3</c:v>
                </c:pt>
                <c:pt idx="27248">
                  <c:v>1.0080337524414063E-3</c:v>
                </c:pt>
                <c:pt idx="27249">
                  <c:v>1.007080078125E-3</c:v>
                </c:pt>
                <c:pt idx="27250">
                  <c:v>1.0068416595458984E-3</c:v>
                </c:pt>
                <c:pt idx="27251">
                  <c:v>1.007080078125E-3</c:v>
                </c:pt>
                <c:pt idx="27252">
                  <c:v>1.007080078125E-3</c:v>
                </c:pt>
                <c:pt idx="27253">
                  <c:v>1.0068416595458984E-3</c:v>
                </c:pt>
                <c:pt idx="27254">
                  <c:v>1.007080078125E-3</c:v>
                </c:pt>
                <c:pt idx="27255">
                  <c:v>1.007080078125E-3</c:v>
                </c:pt>
                <c:pt idx="27256">
                  <c:v>1.0068416595458984E-3</c:v>
                </c:pt>
                <c:pt idx="27257">
                  <c:v>1.007080078125E-3</c:v>
                </c:pt>
                <c:pt idx="27258">
                  <c:v>1.007080078125E-3</c:v>
                </c:pt>
                <c:pt idx="27259">
                  <c:v>1.0068416595458984E-3</c:v>
                </c:pt>
                <c:pt idx="27260">
                  <c:v>1.007080078125E-3</c:v>
                </c:pt>
                <c:pt idx="27261">
                  <c:v>1.0080337524414063E-3</c:v>
                </c:pt>
                <c:pt idx="27262">
                  <c:v>1.007080078125E-3</c:v>
                </c:pt>
                <c:pt idx="27263">
                  <c:v>1.0068416595458984E-3</c:v>
                </c:pt>
                <c:pt idx="27264">
                  <c:v>1.007080078125E-3</c:v>
                </c:pt>
                <c:pt idx="27265">
                  <c:v>1.0068416595458984E-3</c:v>
                </c:pt>
                <c:pt idx="27266">
                  <c:v>1.007080078125E-3</c:v>
                </c:pt>
                <c:pt idx="27267">
                  <c:v>1.007080078125E-3</c:v>
                </c:pt>
                <c:pt idx="27268">
                  <c:v>1.0068416595458984E-3</c:v>
                </c:pt>
                <c:pt idx="27269">
                  <c:v>1.007080078125E-3</c:v>
                </c:pt>
                <c:pt idx="27270">
                  <c:v>1.007080078125E-3</c:v>
                </c:pt>
                <c:pt idx="27271">
                  <c:v>1.0068416595458984E-3</c:v>
                </c:pt>
                <c:pt idx="27272">
                  <c:v>1.007080078125E-3</c:v>
                </c:pt>
                <c:pt idx="27273">
                  <c:v>1.0080337524414063E-3</c:v>
                </c:pt>
                <c:pt idx="27274">
                  <c:v>1.007080078125E-3</c:v>
                </c:pt>
                <c:pt idx="27275">
                  <c:v>1.0068416595458984E-3</c:v>
                </c:pt>
                <c:pt idx="27276">
                  <c:v>1.007080078125E-3</c:v>
                </c:pt>
                <c:pt idx="27277">
                  <c:v>1.007080078125E-3</c:v>
                </c:pt>
                <c:pt idx="27278">
                  <c:v>1.0068416595458984E-3</c:v>
                </c:pt>
                <c:pt idx="27279">
                  <c:v>1.007080078125E-3</c:v>
                </c:pt>
                <c:pt idx="27280">
                  <c:v>1.007080078125E-3</c:v>
                </c:pt>
                <c:pt idx="27281">
                  <c:v>1.0068416595458984E-3</c:v>
                </c:pt>
                <c:pt idx="27282">
                  <c:v>1.007080078125E-3</c:v>
                </c:pt>
                <c:pt idx="27283">
                  <c:v>1.007080078125E-3</c:v>
                </c:pt>
                <c:pt idx="27284">
                  <c:v>1.0068416595458984E-3</c:v>
                </c:pt>
                <c:pt idx="27285">
                  <c:v>1.007080078125E-3</c:v>
                </c:pt>
                <c:pt idx="27286">
                  <c:v>1.0080337524414063E-3</c:v>
                </c:pt>
                <c:pt idx="27287">
                  <c:v>1.0068416595458984E-3</c:v>
                </c:pt>
                <c:pt idx="27288">
                  <c:v>1.007080078125E-3</c:v>
                </c:pt>
                <c:pt idx="27289">
                  <c:v>1.007080078125E-3</c:v>
                </c:pt>
                <c:pt idx="27290">
                  <c:v>1.0068416595458984E-3</c:v>
                </c:pt>
                <c:pt idx="27291">
                  <c:v>1.007080078125E-3</c:v>
                </c:pt>
                <c:pt idx="27292">
                  <c:v>1.007080078125E-3</c:v>
                </c:pt>
                <c:pt idx="27293">
                  <c:v>1.0068416595458984E-3</c:v>
                </c:pt>
                <c:pt idx="27294">
                  <c:v>1.007080078125E-3</c:v>
                </c:pt>
                <c:pt idx="27295">
                  <c:v>1.007080078125E-3</c:v>
                </c:pt>
                <c:pt idx="27296">
                  <c:v>1.0068416595458984E-3</c:v>
                </c:pt>
                <c:pt idx="27297">
                  <c:v>1.007080078125E-3</c:v>
                </c:pt>
                <c:pt idx="27298">
                  <c:v>1.0080337524414063E-3</c:v>
                </c:pt>
                <c:pt idx="27299">
                  <c:v>1.007080078125E-3</c:v>
                </c:pt>
                <c:pt idx="27300">
                  <c:v>1.0068416595458984E-3</c:v>
                </c:pt>
                <c:pt idx="27301">
                  <c:v>1.007080078125E-3</c:v>
                </c:pt>
                <c:pt idx="27302">
                  <c:v>1.007080078125E-3</c:v>
                </c:pt>
                <c:pt idx="27303">
                  <c:v>1.0068416595458984E-3</c:v>
                </c:pt>
                <c:pt idx="27304">
                  <c:v>1.007080078125E-3</c:v>
                </c:pt>
                <c:pt idx="27305">
                  <c:v>1.007080078125E-3</c:v>
                </c:pt>
                <c:pt idx="27306">
                  <c:v>1.0068416595458984E-3</c:v>
                </c:pt>
                <c:pt idx="27307">
                  <c:v>1.007080078125E-3</c:v>
                </c:pt>
                <c:pt idx="27308">
                  <c:v>1.007080078125E-3</c:v>
                </c:pt>
                <c:pt idx="27309">
                  <c:v>1.0068416595458984E-3</c:v>
                </c:pt>
                <c:pt idx="27310">
                  <c:v>1.007080078125E-3</c:v>
                </c:pt>
                <c:pt idx="27311">
                  <c:v>1.0080337524414063E-3</c:v>
                </c:pt>
                <c:pt idx="27312">
                  <c:v>1.0068416595458984E-3</c:v>
                </c:pt>
                <c:pt idx="27313">
                  <c:v>1.007080078125E-3</c:v>
                </c:pt>
                <c:pt idx="27314">
                  <c:v>1.007080078125E-3</c:v>
                </c:pt>
                <c:pt idx="27315">
                  <c:v>1.0068416595458984E-3</c:v>
                </c:pt>
                <c:pt idx="27316">
                  <c:v>1.007080078125E-3</c:v>
                </c:pt>
                <c:pt idx="27317">
                  <c:v>1.007080078125E-3</c:v>
                </c:pt>
                <c:pt idx="27318">
                  <c:v>1.0068416595458984E-3</c:v>
                </c:pt>
                <c:pt idx="27319">
                  <c:v>1.007080078125E-3</c:v>
                </c:pt>
                <c:pt idx="27320">
                  <c:v>1.007080078125E-3</c:v>
                </c:pt>
                <c:pt idx="27321">
                  <c:v>1.0068416595458984E-3</c:v>
                </c:pt>
                <c:pt idx="27322">
                  <c:v>1.007080078125E-3</c:v>
                </c:pt>
                <c:pt idx="27323">
                  <c:v>1.0080337524414063E-3</c:v>
                </c:pt>
                <c:pt idx="27324">
                  <c:v>1.007080078125E-3</c:v>
                </c:pt>
                <c:pt idx="27325">
                  <c:v>1.0068416595458984E-3</c:v>
                </c:pt>
                <c:pt idx="27326">
                  <c:v>1.007080078125E-3</c:v>
                </c:pt>
                <c:pt idx="27327">
                  <c:v>1.007080078125E-3</c:v>
                </c:pt>
                <c:pt idx="27328">
                  <c:v>1.0068416595458984E-3</c:v>
                </c:pt>
                <c:pt idx="27329">
                  <c:v>1.007080078125E-3</c:v>
                </c:pt>
                <c:pt idx="27330">
                  <c:v>1.007080078125E-3</c:v>
                </c:pt>
                <c:pt idx="27331">
                  <c:v>1.0068416595458984E-3</c:v>
                </c:pt>
                <c:pt idx="27332">
                  <c:v>1.007080078125E-3</c:v>
                </c:pt>
                <c:pt idx="27333">
                  <c:v>1.007080078125E-3</c:v>
                </c:pt>
                <c:pt idx="27334">
                  <c:v>1.0068416595458984E-3</c:v>
                </c:pt>
                <c:pt idx="27335">
                  <c:v>1.007080078125E-3</c:v>
                </c:pt>
                <c:pt idx="27336">
                  <c:v>1.0080337524414063E-3</c:v>
                </c:pt>
                <c:pt idx="27337">
                  <c:v>1.0068416595458984E-3</c:v>
                </c:pt>
                <c:pt idx="27338">
                  <c:v>1.007080078125E-3</c:v>
                </c:pt>
                <c:pt idx="27339">
                  <c:v>1.007080078125E-3</c:v>
                </c:pt>
                <c:pt idx="27340">
                  <c:v>1.0068416595458984E-3</c:v>
                </c:pt>
                <c:pt idx="27341">
                  <c:v>1.007080078125E-3</c:v>
                </c:pt>
                <c:pt idx="27342">
                  <c:v>1.8126964569091797E-2</c:v>
                </c:pt>
                <c:pt idx="27343">
                  <c:v>1.007080078125E-3</c:v>
                </c:pt>
                <c:pt idx="27344">
                  <c:v>1.0080337524414063E-3</c:v>
                </c:pt>
                <c:pt idx="27345">
                  <c:v>1.0068416595458984E-3</c:v>
                </c:pt>
                <c:pt idx="27346">
                  <c:v>1.007080078125E-3</c:v>
                </c:pt>
                <c:pt idx="27347">
                  <c:v>1.007080078125E-3</c:v>
                </c:pt>
                <c:pt idx="27348">
                  <c:v>1.0068416595458984E-3</c:v>
                </c:pt>
                <c:pt idx="27349">
                  <c:v>1.007080078125E-3</c:v>
                </c:pt>
                <c:pt idx="27350">
                  <c:v>1.007080078125E-3</c:v>
                </c:pt>
                <c:pt idx="27351">
                  <c:v>1.0068416595458984E-3</c:v>
                </c:pt>
                <c:pt idx="27352">
                  <c:v>1.007080078125E-3</c:v>
                </c:pt>
                <c:pt idx="27353">
                  <c:v>1.007080078125E-3</c:v>
                </c:pt>
                <c:pt idx="27354">
                  <c:v>1.0068416595458984E-3</c:v>
                </c:pt>
                <c:pt idx="27355">
                  <c:v>1.007080078125E-3</c:v>
                </c:pt>
                <c:pt idx="27356">
                  <c:v>1.0080337524414063E-3</c:v>
                </c:pt>
                <c:pt idx="27357">
                  <c:v>1.007080078125E-3</c:v>
                </c:pt>
                <c:pt idx="27358">
                  <c:v>1.0068416595458984E-3</c:v>
                </c:pt>
                <c:pt idx="27359">
                  <c:v>1.007080078125E-3</c:v>
                </c:pt>
                <c:pt idx="27360">
                  <c:v>1.007080078125E-3</c:v>
                </c:pt>
                <c:pt idx="27361">
                  <c:v>1.0068416595458984E-3</c:v>
                </c:pt>
                <c:pt idx="27362">
                  <c:v>1.007080078125E-3</c:v>
                </c:pt>
                <c:pt idx="27363">
                  <c:v>8.0568790435791016E-3</c:v>
                </c:pt>
                <c:pt idx="27364">
                  <c:v>1.007080078125E-3</c:v>
                </c:pt>
                <c:pt idx="27365">
                  <c:v>1.007080078125E-3</c:v>
                </c:pt>
                <c:pt idx="27366">
                  <c:v>1.0068416595458984E-3</c:v>
                </c:pt>
                <c:pt idx="27367">
                  <c:v>1.007080078125E-3</c:v>
                </c:pt>
                <c:pt idx="27368">
                  <c:v>1.007080078125E-3</c:v>
                </c:pt>
                <c:pt idx="27369">
                  <c:v>1.0068416595458984E-3</c:v>
                </c:pt>
                <c:pt idx="27370">
                  <c:v>1.007080078125E-3</c:v>
                </c:pt>
                <c:pt idx="27371">
                  <c:v>1.007080078125E-3</c:v>
                </c:pt>
                <c:pt idx="27372">
                  <c:v>1.0068416595458984E-3</c:v>
                </c:pt>
                <c:pt idx="27373">
                  <c:v>1.007080078125E-3</c:v>
                </c:pt>
                <c:pt idx="27374">
                  <c:v>1.0080337524414063E-3</c:v>
                </c:pt>
                <c:pt idx="27375">
                  <c:v>1.007080078125E-3</c:v>
                </c:pt>
                <c:pt idx="27376">
                  <c:v>1.0068416595458984E-3</c:v>
                </c:pt>
                <c:pt idx="27377">
                  <c:v>1.007080078125E-3</c:v>
                </c:pt>
                <c:pt idx="27378">
                  <c:v>1.007080078125E-3</c:v>
                </c:pt>
                <c:pt idx="27379">
                  <c:v>1.0068416595458984E-3</c:v>
                </c:pt>
                <c:pt idx="27380">
                  <c:v>1.007080078125E-3</c:v>
                </c:pt>
                <c:pt idx="27381">
                  <c:v>1.007080078125E-3</c:v>
                </c:pt>
                <c:pt idx="27382">
                  <c:v>1.0068416595458984E-3</c:v>
                </c:pt>
                <c:pt idx="27383">
                  <c:v>1.007080078125E-3</c:v>
                </c:pt>
                <c:pt idx="27384">
                  <c:v>1.007080078125E-3</c:v>
                </c:pt>
                <c:pt idx="27385">
                  <c:v>1.0068416595458984E-3</c:v>
                </c:pt>
                <c:pt idx="27386">
                  <c:v>7.0500373840332031E-3</c:v>
                </c:pt>
                <c:pt idx="27387">
                  <c:v>1.007080078125E-3</c:v>
                </c:pt>
                <c:pt idx="27388">
                  <c:v>1.0068416595458984E-3</c:v>
                </c:pt>
                <c:pt idx="27389">
                  <c:v>1.007080078125E-3</c:v>
                </c:pt>
                <c:pt idx="27390">
                  <c:v>1.007080078125E-3</c:v>
                </c:pt>
                <c:pt idx="27391">
                  <c:v>1.0068416595458984E-3</c:v>
                </c:pt>
                <c:pt idx="27392">
                  <c:v>1.007080078125E-3</c:v>
                </c:pt>
                <c:pt idx="27393">
                  <c:v>1.0080337524414063E-3</c:v>
                </c:pt>
                <c:pt idx="27394">
                  <c:v>1.007080078125E-3</c:v>
                </c:pt>
                <c:pt idx="27395">
                  <c:v>1.0068416595458984E-3</c:v>
                </c:pt>
                <c:pt idx="27396">
                  <c:v>5.0351619720458984E-3</c:v>
                </c:pt>
                <c:pt idx="27397">
                  <c:v>1.0068416595458984E-3</c:v>
                </c:pt>
                <c:pt idx="27398">
                  <c:v>1.007080078125E-3</c:v>
                </c:pt>
                <c:pt idx="27399">
                  <c:v>1.007080078125E-3</c:v>
                </c:pt>
                <c:pt idx="27400">
                  <c:v>1.0068416595458984E-3</c:v>
                </c:pt>
                <c:pt idx="27401">
                  <c:v>1.007080078125E-3</c:v>
                </c:pt>
                <c:pt idx="27402">
                  <c:v>1.0080337524414063E-3</c:v>
                </c:pt>
                <c:pt idx="27403">
                  <c:v>1.0068416595458984E-3</c:v>
                </c:pt>
                <c:pt idx="27404">
                  <c:v>1.007080078125E-3</c:v>
                </c:pt>
                <c:pt idx="27405">
                  <c:v>1.007080078125E-3</c:v>
                </c:pt>
                <c:pt idx="27406">
                  <c:v>1.0068416595458984E-3</c:v>
                </c:pt>
                <c:pt idx="27407">
                  <c:v>1.007080078125E-3</c:v>
                </c:pt>
                <c:pt idx="27408">
                  <c:v>1.007080078125E-3</c:v>
                </c:pt>
                <c:pt idx="27409">
                  <c:v>1.0068416595458984E-3</c:v>
                </c:pt>
                <c:pt idx="27410">
                  <c:v>1.007080078125E-3</c:v>
                </c:pt>
                <c:pt idx="27411">
                  <c:v>1.007080078125E-3</c:v>
                </c:pt>
                <c:pt idx="27412">
                  <c:v>1.0068416595458984E-3</c:v>
                </c:pt>
                <c:pt idx="27413">
                  <c:v>1.007080078125E-3</c:v>
                </c:pt>
                <c:pt idx="27414">
                  <c:v>1.0080337524414063E-3</c:v>
                </c:pt>
                <c:pt idx="27415">
                  <c:v>1.007080078125E-3</c:v>
                </c:pt>
                <c:pt idx="27416">
                  <c:v>1.0068416595458984E-3</c:v>
                </c:pt>
                <c:pt idx="27417">
                  <c:v>1.007080078125E-3</c:v>
                </c:pt>
                <c:pt idx="27418">
                  <c:v>1.007080078125E-3</c:v>
                </c:pt>
                <c:pt idx="27419">
                  <c:v>1.0068416595458984E-3</c:v>
                </c:pt>
                <c:pt idx="27420">
                  <c:v>1.007080078125E-3</c:v>
                </c:pt>
                <c:pt idx="27421">
                  <c:v>1.007080078125E-3</c:v>
                </c:pt>
                <c:pt idx="27422">
                  <c:v>1.0068416595458984E-3</c:v>
                </c:pt>
                <c:pt idx="27423">
                  <c:v>1.007080078125E-3</c:v>
                </c:pt>
                <c:pt idx="27424">
                  <c:v>1.007080078125E-3</c:v>
                </c:pt>
                <c:pt idx="27425">
                  <c:v>1.0068416595458984E-3</c:v>
                </c:pt>
                <c:pt idx="27426">
                  <c:v>1.007080078125E-3</c:v>
                </c:pt>
                <c:pt idx="27427">
                  <c:v>1.0080337524414063E-3</c:v>
                </c:pt>
                <c:pt idx="27428">
                  <c:v>1.0068416595458984E-3</c:v>
                </c:pt>
                <c:pt idx="27429">
                  <c:v>1.007080078125E-3</c:v>
                </c:pt>
                <c:pt idx="27430">
                  <c:v>1.007080078125E-3</c:v>
                </c:pt>
                <c:pt idx="27431">
                  <c:v>1.0068416595458984E-3</c:v>
                </c:pt>
                <c:pt idx="27432">
                  <c:v>1.007080078125E-3</c:v>
                </c:pt>
                <c:pt idx="27433">
                  <c:v>1.007080078125E-3</c:v>
                </c:pt>
                <c:pt idx="27434">
                  <c:v>1.0068416595458984E-3</c:v>
                </c:pt>
                <c:pt idx="27435">
                  <c:v>1.007080078125E-3</c:v>
                </c:pt>
                <c:pt idx="27436">
                  <c:v>1.007080078125E-3</c:v>
                </c:pt>
                <c:pt idx="27437">
                  <c:v>1.0068416595458984E-3</c:v>
                </c:pt>
                <c:pt idx="27438">
                  <c:v>1.007080078125E-3</c:v>
                </c:pt>
                <c:pt idx="27439">
                  <c:v>1.0080337524414063E-3</c:v>
                </c:pt>
                <c:pt idx="27440">
                  <c:v>1.007080078125E-3</c:v>
                </c:pt>
                <c:pt idx="27441">
                  <c:v>1.0068416595458984E-3</c:v>
                </c:pt>
                <c:pt idx="27442">
                  <c:v>1.007080078125E-3</c:v>
                </c:pt>
                <c:pt idx="27443">
                  <c:v>1.007080078125E-3</c:v>
                </c:pt>
                <c:pt idx="27444">
                  <c:v>1.0068416595458984E-3</c:v>
                </c:pt>
                <c:pt idx="27445">
                  <c:v>1.007080078125E-3</c:v>
                </c:pt>
                <c:pt idx="27446">
                  <c:v>1.007080078125E-3</c:v>
                </c:pt>
                <c:pt idx="27447">
                  <c:v>1.0068416595458984E-3</c:v>
                </c:pt>
                <c:pt idx="27448">
                  <c:v>1.007080078125E-3</c:v>
                </c:pt>
                <c:pt idx="27449">
                  <c:v>1.007080078125E-3</c:v>
                </c:pt>
                <c:pt idx="27450">
                  <c:v>1.0068416595458984E-3</c:v>
                </c:pt>
                <c:pt idx="27451">
                  <c:v>1.007080078125E-3</c:v>
                </c:pt>
                <c:pt idx="27452">
                  <c:v>1.0080337524414063E-3</c:v>
                </c:pt>
                <c:pt idx="27453">
                  <c:v>1.0068416595458984E-3</c:v>
                </c:pt>
                <c:pt idx="27454">
                  <c:v>1.007080078125E-3</c:v>
                </c:pt>
                <c:pt idx="27455">
                  <c:v>1.007080078125E-3</c:v>
                </c:pt>
                <c:pt idx="27456">
                  <c:v>1.0068416595458984E-3</c:v>
                </c:pt>
                <c:pt idx="27457">
                  <c:v>1.007080078125E-3</c:v>
                </c:pt>
                <c:pt idx="27458">
                  <c:v>1.007080078125E-3</c:v>
                </c:pt>
                <c:pt idx="27459">
                  <c:v>1.0068416595458984E-3</c:v>
                </c:pt>
                <c:pt idx="27460">
                  <c:v>1.007080078125E-3</c:v>
                </c:pt>
                <c:pt idx="27461">
                  <c:v>1.007080078125E-3</c:v>
                </c:pt>
                <c:pt idx="27462">
                  <c:v>1.0068416595458984E-3</c:v>
                </c:pt>
                <c:pt idx="27463">
                  <c:v>1.007080078125E-3</c:v>
                </c:pt>
                <c:pt idx="27464">
                  <c:v>1.0080337524414063E-3</c:v>
                </c:pt>
                <c:pt idx="27465">
                  <c:v>1.007080078125E-3</c:v>
                </c:pt>
                <c:pt idx="27466">
                  <c:v>1.0068416595458984E-3</c:v>
                </c:pt>
                <c:pt idx="27467">
                  <c:v>1.007080078125E-3</c:v>
                </c:pt>
                <c:pt idx="27468">
                  <c:v>1.007080078125E-3</c:v>
                </c:pt>
                <c:pt idx="27469">
                  <c:v>1.0068416595458984E-3</c:v>
                </c:pt>
                <c:pt idx="27470">
                  <c:v>1.007080078125E-3</c:v>
                </c:pt>
                <c:pt idx="27471">
                  <c:v>1.007080078125E-3</c:v>
                </c:pt>
                <c:pt idx="27472">
                  <c:v>1.0068416595458984E-3</c:v>
                </c:pt>
                <c:pt idx="27473">
                  <c:v>9.0639591217041016E-3</c:v>
                </c:pt>
                <c:pt idx="27474">
                  <c:v>1.007080078125E-3</c:v>
                </c:pt>
                <c:pt idx="27475">
                  <c:v>1.007080078125E-3</c:v>
                </c:pt>
                <c:pt idx="27476">
                  <c:v>1.0068416595458984E-3</c:v>
                </c:pt>
                <c:pt idx="27477">
                  <c:v>1.007080078125E-3</c:v>
                </c:pt>
                <c:pt idx="27478">
                  <c:v>1.007080078125E-3</c:v>
                </c:pt>
                <c:pt idx="27479">
                  <c:v>1.0068416595458984E-3</c:v>
                </c:pt>
                <c:pt idx="27480">
                  <c:v>1.007080078125E-3</c:v>
                </c:pt>
                <c:pt idx="27481">
                  <c:v>1.0080337524414063E-3</c:v>
                </c:pt>
                <c:pt idx="27482">
                  <c:v>1.007080078125E-3</c:v>
                </c:pt>
                <c:pt idx="27483">
                  <c:v>1.0068416595458984E-3</c:v>
                </c:pt>
                <c:pt idx="27484">
                  <c:v>1.007080078125E-3</c:v>
                </c:pt>
                <c:pt idx="27485">
                  <c:v>1.007080078125E-3</c:v>
                </c:pt>
                <c:pt idx="27486">
                  <c:v>1.0068416595458984E-3</c:v>
                </c:pt>
                <c:pt idx="27487">
                  <c:v>1.007080078125E-3</c:v>
                </c:pt>
                <c:pt idx="27488">
                  <c:v>1.007080078125E-3</c:v>
                </c:pt>
                <c:pt idx="27489">
                  <c:v>1.0068416595458984E-3</c:v>
                </c:pt>
                <c:pt idx="27490">
                  <c:v>1.007080078125E-3</c:v>
                </c:pt>
                <c:pt idx="27491">
                  <c:v>1.007080078125E-3</c:v>
                </c:pt>
                <c:pt idx="27492">
                  <c:v>1.0068416595458984E-3</c:v>
                </c:pt>
                <c:pt idx="27493">
                  <c:v>1.0080337524414063E-3</c:v>
                </c:pt>
                <c:pt idx="27494">
                  <c:v>1.007080078125E-3</c:v>
                </c:pt>
                <c:pt idx="27495">
                  <c:v>1.0068416595458984E-3</c:v>
                </c:pt>
                <c:pt idx="27496">
                  <c:v>1.007080078125E-3</c:v>
                </c:pt>
                <c:pt idx="27497">
                  <c:v>1.007080078125E-3</c:v>
                </c:pt>
                <c:pt idx="27498">
                  <c:v>1.0068416595458984E-3</c:v>
                </c:pt>
                <c:pt idx="27499">
                  <c:v>1.007080078125E-3</c:v>
                </c:pt>
                <c:pt idx="27500">
                  <c:v>1.007080078125E-3</c:v>
                </c:pt>
                <c:pt idx="27501">
                  <c:v>1.0068416595458984E-3</c:v>
                </c:pt>
                <c:pt idx="27502">
                  <c:v>1.007080078125E-3</c:v>
                </c:pt>
                <c:pt idx="27503">
                  <c:v>1.007080078125E-3</c:v>
                </c:pt>
                <c:pt idx="27504">
                  <c:v>1.0068416595458984E-3</c:v>
                </c:pt>
                <c:pt idx="27505">
                  <c:v>1.007080078125E-3</c:v>
                </c:pt>
                <c:pt idx="27506">
                  <c:v>1.0080337524414063E-3</c:v>
                </c:pt>
                <c:pt idx="27507">
                  <c:v>1.007080078125E-3</c:v>
                </c:pt>
                <c:pt idx="27508">
                  <c:v>1.0068416595458984E-3</c:v>
                </c:pt>
                <c:pt idx="27509">
                  <c:v>1.007080078125E-3</c:v>
                </c:pt>
                <c:pt idx="27510">
                  <c:v>1.007080078125E-3</c:v>
                </c:pt>
                <c:pt idx="27511">
                  <c:v>1.0068416595458984E-3</c:v>
                </c:pt>
                <c:pt idx="27512">
                  <c:v>1.007080078125E-3</c:v>
                </c:pt>
                <c:pt idx="27513">
                  <c:v>1.007080078125E-3</c:v>
                </c:pt>
                <c:pt idx="27514">
                  <c:v>1.0068416595458984E-3</c:v>
                </c:pt>
                <c:pt idx="27515">
                  <c:v>1.007080078125E-3</c:v>
                </c:pt>
                <c:pt idx="27516">
                  <c:v>1.007080078125E-3</c:v>
                </c:pt>
                <c:pt idx="27517">
                  <c:v>1.0068416595458984E-3</c:v>
                </c:pt>
                <c:pt idx="27518">
                  <c:v>1.0080337524414063E-3</c:v>
                </c:pt>
                <c:pt idx="27519">
                  <c:v>1.007080078125E-3</c:v>
                </c:pt>
                <c:pt idx="27520">
                  <c:v>1.0068416595458984E-3</c:v>
                </c:pt>
                <c:pt idx="27521">
                  <c:v>1.007080078125E-3</c:v>
                </c:pt>
                <c:pt idx="27522">
                  <c:v>1.007080078125E-3</c:v>
                </c:pt>
                <c:pt idx="27523">
                  <c:v>1.0068416595458984E-3</c:v>
                </c:pt>
                <c:pt idx="27524">
                  <c:v>1.007080078125E-3</c:v>
                </c:pt>
                <c:pt idx="27525">
                  <c:v>1.007080078125E-3</c:v>
                </c:pt>
                <c:pt idx="27526">
                  <c:v>1.0068416595458984E-3</c:v>
                </c:pt>
                <c:pt idx="27527">
                  <c:v>1.007080078125E-3</c:v>
                </c:pt>
                <c:pt idx="27528">
                  <c:v>1.007080078125E-3</c:v>
                </c:pt>
                <c:pt idx="27529">
                  <c:v>1.0068416595458984E-3</c:v>
                </c:pt>
                <c:pt idx="27530">
                  <c:v>1.007080078125E-3</c:v>
                </c:pt>
                <c:pt idx="27531">
                  <c:v>1.0080337524414063E-3</c:v>
                </c:pt>
                <c:pt idx="27532">
                  <c:v>1.007080078125E-3</c:v>
                </c:pt>
                <c:pt idx="27533">
                  <c:v>1.0068416595458984E-3</c:v>
                </c:pt>
                <c:pt idx="27534">
                  <c:v>1.007080078125E-3</c:v>
                </c:pt>
                <c:pt idx="27535">
                  <c:v>1.007080078125E-3</c:v>
                </c:pt>
                <c:pt idx="27536">
                  <c:v>1.0068416595458984E-3</c:v>
                </c:pt>
                <c:pt idx="27537">
                  <c:v>1.007080078125E-3</c:v>
                </c:pt>
                <c:pt idx="27538">
                  <c:v>1.007080078125E-3</c:v>
                </c:pt>
                <c:pt idx="27539">
                  <c:v>1.0068416595458984E-3</c:v>
                </c:pt>
                <c:pt idx="27540">
                  <c:v>1.007080078125E-3</c:v>
                </c:pt>
                <c:pt idx="27541">
                  <c:v>1.007080078125E-3</c:v>
                </c:pt>
                <c:pt idx="27542">
                  <c:v>1.0068416595458984E-3</c:v>
                </c:pt>
                <c:pt idx="27543">
                  <c:v>1.0080337524414063E-3</c:v>
                </c:pt>
                <c:pt idx="27544">
                  <c:v>1.007080078125E-3</c:v>
                </c:pt>
                <c:pt idx="27545">
                  <c:v>1.0068416595458984E-3</c:v>
                </c:pt>
                <c:pt idx="27546">
                  <c:v>1.007080078125E-3</c:v>
                </c:pt>
                <c:pt idx="27547">
                  <c:v>1.007080078125E-3</c:v>
                </c:pt>
                <c:pt idx="27548">
                  <c:v>1.0068416595458984E-3</c:v>
                </c:pt>
                <c:pt idx="27549">
                  <c:v>1.007080078125E-3</c:v>
                </c:pt>
                <c:pt idx="27550">
                  <c:v>1.007080078125E-3</c:v>
                </c:pt>
                <c:pt idx="27551">
                  <c:v>1.0068416595458984E-3</c:v>
                </c:pt>
                <c:pt idx="27552">
                  <c:v>1.007080078125E-3</c:v>
                </c:pt>
                <c:pt idx="27553">
                  <c:v>1.007080078125E-3</c:v>
                </c:pt>
                <c:pt idx="27554">
                  <c:v>1.0068416595458984E-3</c:v>
                </c:pt>
                <c:pt idx="27555">
                  <c:v>1.007080078125E-3</c:v>
                </c:pt>
                <c:pt idx="27556">
                  <c:v>1.0080337524414063E-3</c:v>
                </c:pt>
                <c:pt idx="27557">
                  <c:v>1.007080078125E-3</c:v>
                </c:pt>
                <c:pt idx="27558">
                  <c:v>1.0068416595458984E-3</c:v>
                </c:pt>
                <c:pt idx="27559">
                  <c:v>1.007080078125E-3</c:v>
                </c:pt>
                <c:pt idx="27560">
                  <c:v>1.007080078125E-3</c:v>
                </c:pt>
                <c:pt idx="27561">
                  <c:v>1.0068416595458984E-3</c:v>
                </c:pt>
                <c:pt idx="27562">
                  <c:v>1.007080078125E-3</c:v>
                </c:pt>
                <c:pt idx="27563">
                  <c:v>1.007080078125E-3</c:v>
                </c:pt>
                <c:pt idx="27564">
                  <c:v>1.0068416595458984E-3</c:v>
                </c:pt>
                <c:pt idx="27565">
                  <c:v>1.007080078125E-3</c:v>
                </c:pt>
                <c:pt idx="27566">
                  <c:v>1.007080078125E-3</c:v>
                </c:pt>
                <c:pt idx="27567">
                  <c:v>1.0068416595458984E-3</c:v>
                </c:pt>
                <c:pt idx="27568">
                  <c:v>1.0080337524414063E-3</c:v>
                </c:pt>
                <c:pt idx="27569">
                  <c:v>1.007080078125E-3</c:v>
                </c:pt>
                <c:pt idx="27570">
                  <c:v>1.0068416595458984E-3</c:v>
                </c:pt>
                <c:pt idx="27571">
                  <c:v>1.007080078125E-3</c:v>
                </c:pt>
                <c:pt idx="27572">
                  <c:v>1.007080078125E-3</c:v>
                </c:pt>
                <c:pt idx="27573">
                  <c:v>1.0068416595458984E-3</c:v>
                </c:pt>
                <c:pt idx="27574">
                  <c:v>1.007080078125E-3</c:v>
                </c:pt>
                <c:pt idx="27575">
                  <c:v>1.007080078125E-3</c:v>
                </c:pt>
                <c:pt idx="27576">
                  <c:v>1.0068416595458984E-3</c:v>
                </c:pt>
                <c:pt idx="27577">
                  <c:v>1.007080078125E-3</c:v>
                </c:pt>
                <c:pt idx="27578">
                  <c:v>1.007080078125E-3</c:v>
                </c:pt>
                <c:pt idx="27579">
                  <c:v>1.0068416595458984E-3</c:v>
                </c:pt>
                <c:pt idx="27580">
                  <c:v>1.007080078125E-3</c:v>
                </c:pt>
                <c:pt idx="27581">
                  <c:v>1.0080337524414063E-3</c:v>
                </c:pt>
                <c:pt idx="27582">
                  <c:v>1.007080078125E-3</c:v>
                </c:pt>
                <c:pt idx="27583">
                  <c:v>1.0068416595458984E-3</c:v>
                </c:pt>
                <c:pt idx="27584">
                  <c:v>1.007080078125E-3</c:v>
                </c:pt>
                <c:pt idx="27585">
                  <c:v>1.007080078125E-3</c:v>
                </c:pt>
                <c:pt idx="27586">
                  <c:v>1.0068416595458984E-3</c:v>
                </c:pt>
                <c:pt idx="27587">
                  <c:v>1.007080078125E-3</c:v>
                </c:pt>
                <c:pt idx="27588">
                  <c:v>1.007080078125E-3</c:v>
                </c:pt>
                <c:pt idx="27589">
                  <c:v>1.0068416595458984E-3</c:v>
                </c:pt>
                <c:pt idx="27590">
                  <c:v>1.007080078125E-3</c:v>
                </c:pt>
                <c:pt idx="27591">
                  <c:v>1.007080078125E-3</c:v>
                </c:pt>
                <c:pt idx="27592">
                  <c:v>1.0068416595458984E-3</c:v>
                </c:pt>
                <c:pt idx="27593">
                  <c:v>1.0080337524414063E-3</c:v>
                </c:pt>
                <c:pt idx="27594">
                  <c:v>1.007080078125E-3</c:v>
                </c:pt>
                <c:pt idx="27595">
                  <c:v>1.0068416595458984E-3</c:v>
                </c:pt>
                <c:pt idx="27596">
                  <c:v>1.007080078125E-3</c:v>
                </c:pt>
                <c:pt idx="27597">
                  <c:v>1.007080078125E-3</c:v>
                </c:pt>
                <c:pt idx="27598">
                  <c:v>1.0068416595458984E-3</c:v>
                </c:pt>
                <c:pt idx="27599">
                  <c:v>1.007080078125E-3</c:v>
                </c:pt>
                <c:pt idx="27600">
                  <c:v>1.007080078125E-3</c:v>
                </c:pt>
                <c:pt idx="27601">
                  <c:v>1.0068416595458984E-3</c:v>
                </c:pt>
                <c:pt idx="27602">
                  <c:v>1.007080078125E-3</c:v>
                </c:pt>
                <c:pt idx="27603">
                  <c:v>1.007080078125E-3</c:v>
                </c:pt>
                <c:pt idx="27604">
                  <c:v>1.0068416595458984E-3</c:v>
                </c:pt>
                <c:pt idx="27605">
                  <c:v>1.007080078125E-3</c:v>
                </c:pt>
                <c:pt idx="27606">
                  <c:v>1.0080337524414063E-3</c:v>
                </c:pt>
                <c:pt idx="27607">
                  <c:v>1.007080078125E-3</c:v>
                </c:pt>
                <c:pt idx="27608">
                  <c:v>1.0068416595458984E-3</c:v>
                </c:pt>
                <c:pt idx="27609">
                  <c:v>1.007080078125E-3</c:v>
                </c:pt>
                <c:pt idx="27610">
                  <c:v>1.007080078125E-3</c:v>
                </c:pt>
                <c:pt idx="27611">
                  <c:v>1.0068416595458984E-3</c:v>
                </c:pt>
                <c:pt idx="27612">
                  <c:v>1.007080078125E-3</c:v>
                </c:pt>
                <c:pt idx="27613">
                  <c:v>1.007080078125E-3</c:v>
                </c:pt>
                <c:pt idx="27614">
                  <c:v>1.0068416595458984E-3</c:v>
                </c:pt>
                <c:pt idx="27615">
                  <c:v>1.007080078125E-3</c:v>
                </c:pt>
                <c:pt idx="27616">
                  <c:v>1.007080078125E-3</c:v>
                </c:pt>
                <c:pt idx="27617">
                  <c:v>1.0068416595458984E-3</c:v>
                </c:pt>
                <c:pt idx="27618">
                  <c:v>1.0080337524414063E-3</c:v>
                </c:pt>
                <c:pt idx="27619">
                  <c:v>1.007080078125E-3</c:v>
                </c:pt>
                <c:pt idx="27620">
                  <c:v>1.0068416595458984E-3</c:v>
                </c:pt>
                <c:pt idx="27621">
                  <c:v>1.007080078125E-3</c:v>
                </c:pt>
                <c:pt idx="27622">
                  <c:v>1.007080078125E-3</c:v>
                </c:pt>
                <c:pt idx="27623">
                  <c:v>1.0068416595458984E-3</c:v>
                </c:pt>
                <c:pt idx="27624">
                  <c:v>1.007080078125E-3</c:v>
                </c:pt>
                <c:pt idx="27625">
                  <c:v>1.007080078125E-3</c:v>
                </c:pt>
                <c:pt idx="27626">
                  <c:v>1.0068416595458984E-3</c:v>
                </c:pt>
                <c:pt idx="27627">
                  <c:v>1.007080078125E-3</c:v>
                </c:pt>
                <c:pt idx="27628">
                  <c:v>1.007080078125E-3</c:v>
                </c:pt>
                <c:pt idx="27629">
                  <c:v>1.0068416595458984E-3</c:v>
                </c:pt>
                <c:pt idx="27630">
                  <c:v>1.007080078125E-3</c:v>
                </c:pt>
                <c:pt idx="27631">
                  <c:v>1.0080337524414063E-3</c:v>
                </c:pt>
                <c:pt idx="27632">
                  <c:v>1.007080078125E-3</c:v>
                </c:pt>
                <c:pt idx="27633">
                  <c:v>1.0068416595458984E-3</c:v>
                </c:pt>
                <c:pt idx="27634">
                  <c:v>1.007080078125E-3</c:v>
                </c:pt>
                <c:pt idx="27635">
                  <c:v>1.007080078125E-3</c:v>
                </c:pt>
                <c:pt idx="27636">
                  <c:v>1.0068416595458984E-3</c:v>
                </c:pt>
                <c:pt idx="27637">
                  <c:v>1.007080078125E-3</c:v>
                </c:pt>
                <c:pt idx="27638">
                  <c:v>1.007080078125E-3</c:v>
                </c:pt>
                <c:pt idx="27639">
                  <c:v>1.0068416595458984E-3</c:v>
                </c:pt>
                <c:pt idx="27640">
                  <c:v>1.007080078125E-3</c:v>
                </c:pt>
                <c:pt idx="27641">
                  <c:v>1.007080078125E-3</c:v>
                </c:pt>
                <c:pt idx="27642">
                  <c:v>1.0068416595458984E-3</c:v>
                </c:pt>
                <c:pt idx="27643">
                  <c:v>1.0080337524414063E-3</c:v>
                </c:pt>
                <c:pt idx="27644">
                  <c:v>1.007080078125E-3</c:v>
                </c:pt>
                <c:pt idx="27645">
                  <c:v>1.0068416595458984E-3</c:v>
                </c:pt>
                <c:pt idx="27646">
                  <c:v>1.007080078125E-3</c:v>
                </c:pt>
                <c:pt idx="27647">
                  <c:v>1.007080078125E-3</c:v>
                </c:pt>
                <c:pt idx="27648">
                  <c:v>1.0068416595458984E-3</c:v>
                </c:pt>
                <c:pt idx="27649">
                  <c:v>1.007080078125E-3</c:v>
                </c:pt>
                <c:pt idx="27650">
                  <c:v>1.007080078125E-3</c:v>
                </c:pt>
                <c:pt idx="27651">
                  <c:v>1.0068416595458984E-3</c:v>
                </c:pt>
                <c:pt idx="27652">
                  <c:v>1.007080078125E-3</c:v>
                </c:pt>
                <c:pt idx="27653">
                  <c:v>1.007080078125E-3</c:v>
                </c:pt>
                <c:pt idx="27654">
                  <c:v>1.0068416595458984E-3</c:v>
                </c:pt>
                <c:pt idx="27655">
                  <c:v>1.007080078125E-3</c:v>
                </c:pt>
                <c:pt idx="27656">
                  <c:v>1.0080337524414063E-3</c:v>
                </c:pt>
                <c:pt idx="27657">
                  <c:v>1.007080078125E-3</c:v>
                </c:pt>
                <c:pt idx="27658">
                  <c:v>1.0068416595458984E-3</c:v>
                </c:pt>
                <c:pt idx="27659">
                  <c:v>1.007080078125E-3</c:v>
                </c:pt>
                <c:pt idx="27660">
                  <c:v>1.007080078125E-3</c:v>
                </c:pt>
                <c:pt idx="27661">
                  <c:v>1.0068416595458984E-3</c:v>
                </c:pt>
                <c:pt idx="27662">
                  <c:v>1.007080078125E-3</c:v>
                </c:pt>
                <c:pt idx="27663">
                  <c:v>1.007080078125E-3</c:v>
                </c:pt>
                <c:pt idx="27664">
                  <c:v>1.0068416595458984E-3</c:v>
                </c:pt>
                <c:pt idx="27665">
                  <c:v>1.007080078125E-3</c:v>
                </c:pt>
                <c:pt idx="27666">
                  <c:v>1.007080078125E-3</c:v>
                </c:pt>
                <c:pt idx="27667">
                  <c:v>1.0068416595458984E-3</c:v>
                </c:pt>
                <c:pt idx="27668">
                  <c:v>1.0080337524414063E-3</c:v>
                </c:pt>
                <c:pt idx="27669">
                  <c:v>1.007080078125E-3</c:v>
                </c:pt>
                <c:pt idx="27670">
                  <c:v>1.0068416595458984E-3</c:v>
                </c:pt>
                <c:pt idx="27671">
                  <c:v>1.007080078125E-3</c:v>
                </c:pt>
                <c:pt idx="27672">
                  <c:v>1.007080078125E-3</c:v>
                </c:pt>
                <c:pt idx="27673">
                  <c:v>1.0068416595458984E-3</c:v>
                </c:pt>
                <c:pt idx="27674">
                  <c:v>1.007080078125E-3</c:v>
                </c:pt>
                <c:pt idx="27675">
                  <c:v>1.007080078125E-3</c:v>
                </c:pt>
                <c:pt idx="27676">
                  <c:v>1.0068416595458984E-3</c:v>
                </c:pt>
                <c:pt idx="27677">
                  <c:v>1.007080078125E-3</c:v>
                </c:pt>
                <c:pt idx="27678">
                  <c:v>1.007080078125E-3</c:v>
                </c:pt>
                <c:pt idx="27679">
                  <c:v>1.0068416595458984E-3</c:v>
                </c:pt>
                <c:pt idx="27680">
                  <c:v>1.007080078125E-3</c:v>
                </c:pt>
                <c:pt idx="27681">
                  <c:v>1.0080337524414063E-3</c:v>
                </c:pt>
                <c:pt idx="27682">
                  <c:v>1.007080078125E-3</c:v>
                </c:pt>
                <c:pt idx="27683">
                  <c:v>1.0068416595458984E-3</c:v>
                </c:pt>
                <c:pt idx="27684">
                  <c:v>1.007080078125E-3</c:v>
                </c:pt>
                <c:pt idx="27685">
                  <c:v>1.007080078125E-3</c:v>
                </c:pt>
                <c:pt idx="27686">
                  <c:v>1.0068416595458984E-3</c:v>
                </c:pt>
                <c:pt idx="27687">
                  <c:v>1.007080078125E-3</c:v>
                </c:pt>
                <c:pt idx="27688">
                  <c:v>1.007080078125E-3</c:v>
                </c:pt>
                <c:pt idx="27689">
                  <c:v>1.0068416595458984E-3</c:v>
                </c:pt>
                <c:pt idx="27690">
                  <c:v>1.007080078125E-3</c:v>
                </c:pt>
                <c:pt idx="27691">
                  <c:v>1.0068416595458984E-3</c:v>
                </c:pt>
                <c:pt idx="27692">
                  <c:v>1.007080078125E-3</c:v>
                </c:pt>
                <c:pt idx="27693">
                  <c:v>1.0080337524414063E-3</c:v>
                </c:pt>
                <c:pt idx="27694">
                  <c:v>1.007080078125E-3</c:v>
                </c:pt>
                <c:pt idx="27695">
                  <c:v>1.0068416595458984E-3</c:v>
                </c:pt>
                <c:pt idx="27696">
                  <c:v>1.007080078125E-3</c:v>
                </c:pt>
                <c:pt idx="27697">
                  <c:v>1.007080078125E-3</c:v>
                </c:pt>
                <c:pt idx="27698">
                  <c:v>1.0068416595458984E-3</c:v>
                </c:pt>
                <c:pt idx="27699">
                  <c:v>1.007080078125E-3</c:v>
                </c:pt>
                <c:pt idx="27700">
                  <c:v>1.007080078125E-3</c:v>
                </c:pt>
                <c:pt idx="27701">
                  <c:v>1.0068416595458984E-3</c:v>
                </c:pt>
                <c:pt idx="27702">
                  <c:v>1.007080078125E-3</c:v>
                </c:pt>
                <c:pt idx="27703">
                  <c:v>1.007080078125E-3</c:v>
                </c:pt>
                <c:pt idx="27704">
                  <c:v>1.0068416595458984E-3</c:v>
                </c:pt>
                <c:pt idx="27705">
                  <c:v>1.007080078125E-3</c:v>
                </c:pt>
                <c:pt idx="27706">
                  <c:v>1.0080337524414063E-3</c:v>
                </c:pt>
                <c:pt idx="27707">
                  <c:v>1.007080078125E-3</c:v>
                </c:pt>
                <c:pt idx="27708">
                  <c:v>1.0068416595458984E-3</c:v>
                </c:pt>
                <c:pt idx="27709">
                  <c:v>1.007080078125E-3</c:v>
                </c:pt>
                <c:pt idx="27710">
                  <c:v>1.007080078125E-3</c:v>
                </c:pt>
                <c:pt idx="27711">
                  <c:v>1.0068416595458984E-3</c:v>
                </c:pt>
                <c:pt idx="27712">
                  <c:v>1.007080078125E-3</c:v>
                </c:pt>
                <c:pt idx="27713">
                  <c:v>1.0068416595458984E-3</c:v>
                </c:pt>
                <c:pt idx="27714">
                  <c:v>1.007080078125E-3</c:v>
                </c:pt>
                <c:pt idx="27715">
                  <c:v>1.007080078125E-3</c:v>
                </c:pt>
                <c:pt idx="27716">
                  <c:v>1.0068416595458984E-3</c:v>
                </c:pt>
                <c:pt idx="27717">
                  <c:v>1.007080078125E-3</c:v>
                </c:pt>
                <c:pt idx="27718">
                  <c:v>1.0080337524414063E-3</c:v>
                </c:pt>
                <c:pt idx="27719">
                  <c:v>1.007080078125E-3</c:v>
                </c:pt>
                <c:pt idx="27720">
                  <c:v>1.0068416595458984E-3</c:v>
                </c:pt>
                <c:pt idx="27721">
                  <c:v>1.007080078125E-3</c:v>
                </c:pt>
                <c:pt idx="27722">
                  <c:v>1.007080078125E-3</c:v>
                </c:pt>
                <c:pt idx="27723">
                  <c:v>1.0068416595458984E-3</c:v>
                </c:pt>
                <c:pt idx="27724">
                  <c:v>1.007080078125E-3</c:v>
                </c:pt>
                <c:pt idx="27725">
                  <c:v>1.007080078125E-3</c:v>
                </c:pt>
                <c:pt idx="27726">
                  <c:v>1.0068416595458984E-3</c:v>
                </c:pt>
                <c:pt idx="27727">
                  <c:v>1.007080078125E-3</c:v>
                </c:pt>
                <c:pt idx="27728">
                  <c:v>1.007080078125E-3</c:v>
                </c:pt>
                <c:pt idx="27729">
                  <c:v>1.0068416595458984E-3</c:v>
                </c:pt>
                <c:pt idx="27730">
                  <c:v>1.007080078125E-3</c:v>
                </c:pt>
                <c:pt idx="27731">
                  <c:v>1.0080337524414063E-3</c:v>
                </c:pt>
                <c:pt idx="27732">
                  <c:v>1.007080078125E-3</c:v>
                </c:pt>
                <c:pt idx="27733">
                  <c:v>1.0068416595458984E-3</c:v>
                </c:pt>
                <c:pt idx="27734">
                  <c:v>1.007080078125E-3</c:v>
                </c:pt>
                <c:pt idx="27735">
                  <c:v>1.0068416595458984E-3</c:v>
                </c:pt>
                <c:pt idx="27736">
                  <c:v>1.007080078125E-3</c:v>
                </c:pt>
                <c:pt idx="27737">
                  <c:v>1.007080078125E-3</c:v>
                </c:pt>
                <c:pt idx="27738">
                  <c:v>1.0068416595458984E-3</c:v>
                </c:pt>
                <c:pt idx="27739">
                  <c:v>1.007080078125E-3</c:v>
                </c:pt>
                <c:pt idx="27740">
                  <c:v>1.007080078125E-3</c:v>
                </c:pt>
                <c:pt idx="27741">
                  <c:v>1.0068416595458984E-3</c:v>
                </c:pt>
                <c:pt idx="27742">
                  <c:v>1.007080078125E-3</c:v>
                </c:pt>
                <c:pt idx="27743">
                  <c:v>1.0080337524414063E-3</c:v>
                </c:pt>
                <c:pt idx="27744">
                  <c:v>1.007080078125E-3</c:v>
                </c:pt>
                <c:pt idx="27745">
                  <c:v>1.0068416595458984E-3</c:v>
                </c:pt>
                <c:pt idx="27746">
                  <c:v>1.20849609375E-2</c:v>
                </c:pt>
                <c:pt idx="27747">
                  <c:v>1.007080078125E-3</c:v>
                </c:pt>
                <c:pt idx="27748">
                  <c:v>1.007080078125E-3</c:v>
                </c:pt>
                <c:pt idx="27749">
                  <c:v>1.0068416595458984E-3</c:v>
                </c:pt>
                <c:pt idx="27750">
                  <c:v>1.007080078125E-3</c:v>
                </c:pt>
                <c:pt idx="27751">
                  <c:v>1.007080078125E-3</c:v>
                </c:pt>
                <c:pt idx="27752">
                  <c:v>1.0068416595458984E-3</c:v>
                </c:pt>
                <c:pt idx="27753">
                  <c:v>1.007080078125E-3</c:v>
                </c:pt>
                <c:pt idx="27754">
                  <c:v>1.007080078125E-3</c:v>
                </c:pt>
                <c:pt idx="27755">
                  <c:v>1.0068416595458984E-3</c:v>
                </c:pt>
                <c:pt idx="27756">
                  <c:v>1.007080078125E-3</c:v>
                </c:pt>
                <c:pt idx="27757">
                  <c:v>1.0080337524414063E-3</c:v>
                </c:pt>
                <c:pt idx="27758">
                  <c:v>1.007080078125E-3</c:v>
                </c:pt>
                <c:pt idx="27759">
                  <c:v>1.0068416595458984E-3</c:v>
                </c:pt>
                <c:pt idx="27760">
                  <c:v>1.007080078125E-3</c:v>
                </c:pt>
                <c:pt idx="27761">
                  <c:v>1.007080078125E-3</c:v>
                </c:pt>
                <c:pt idx="27762">
                  <c:v>1.0068416595458984E-3</c:v>
                </c:pt>
                <c:pt idx="27763">
                  <c:v>2.01416015625E-3</c:v>
                </c:pt>
                <c:pt idx="27764">
                  <c:v>1.0068416595458984E-3</c:v>
                </c:pt>
                <c:pt idx="27765">
                  <c:v>1.007080078125E-3</c:v>
                </c:pt>
                <c:pt idx="27766">
                  <c:v>1.007080078125E-3</c:v>
                </c:pt>
                <c:pt idx="27767">
                  <c:v>1.0068416595458984E-3</c:v>
                </c:pt>
                <c:pt idx="27768">
                  <c:v>1.007080078125E-3</c:v>
                </c:pt>
                <c:pt idx="27769">
                  <c:v>1.0080337524414063E-3</c:v>
                </c:pt>
                <c:pt idx="27770">
                  <c:v>1.0068416595458984E-3</c:v>
                </c:pt>
                <c:pt idx="27771">
                  <c:v>1.007080078125E-3</c:v>
                </c:pt>
                <c:pt idx="27772">
                  <c:v>1.007080078125E-3</c:v>
                </c:pt>
                <c:pt idx="27773">
                  <c:v>1.0068416595458984E-3</c:v>
                </c:pt>
                <c:pt idx="27774">
                  <c:v>1.007080078125E-3</c:v>
                </c:pt>
                <c:pt idx="27775">
                  <c:v>1.007080078125E-3</c:v>
                </c:pt>
                <c:pt idx="27776">
                  <c:v>1.0068416595458984E-3</c:v>
                </c:pt>
                <c:pt idx="27777">
                  <c:v>1.007080078125E-3</c:v>
                </c:pt>
                <c:pt idx="27778">
                  <c:v>1.007080078125E-3</c:v>
                </c:pt>
                <c:pt idx="27779">
                  <c:v>1.0068416595458984E-3</c:v>
                </c:pt>
                <c:pt idx="27780">
                  <c:v>1.007080078125E-3</c:v>
                </c:pt>
                <c:pt idx="27781">
                  <c:v>1.0080337524414063E-3</c:v>
                </c:pt>
                <c:pt idx="27782">
                  <c:v>1.007080078125E-3</c:v>
                </c:pt>
                <c:pt idx="27783">
                  <c:v>1.0068416595458984E-3</c:v>
                </c:pt>
                <c:pt idx="27784">
                  <c:v>1.007080078125E-3</c:v>
                </c:pt>
                <c:pt idx="27785">
                  <c:v>1.007080078125E-3</c:v>
                </c:pt>
                <c:pt idx="27786">
                  <c:v>1.0068416595458984E-3</c:v>
                </c:pt>
                <c:pt idx="27787">
                  <c:v>1.007080078125E-3</c:v>
                </c:pt>
                <c:pt idx="27788">
                  <c:v>1.007080078125E-3</c:v>
                </c:pt>
                <c:pt idx="27789">
                  <c:v>1.0068416595458984E-3</c:v>
                </c:pt>
                <c:pt idx="27790">
                  <c:v>1.007080078125E-3</c:v>
                </c:pt>
                <c:pt idx="27791">
                  <c:v>1.007080078125E-3</c:v>
                </c:pt>
                <c:pt idx="27792">
                  <c:v>1.0068416595458984E-3</c:v>
                </c:pt>
                <c:pt idx="27793">
                  <c:v>1.007080078125E-3</c:v>
                </c:pt>
                <c:pt idx="27794">
                  <c:v>1.0080337524414063E-3</c:v>
                </c:pt>
                <c:pt idx="27795">
                  <c:v>1.0068416595458984E-3</c:v>
                </c:pt>
                <c:pt idx="27796">
                  <c:v>1.007080078125E-3</c:v>
                </c:pt>
                <c:pt idx="27797">
                  <c:v>1.007080078125E-3</c:v>
                </c:pt>
                <c:pt idx="27798">
                  <c:v>1.0068416595458984E-3</c:v>
                </c:pt>
                <c:pt idx="27799">
                  <c:v>1.007080078125E-3</c:v>
                </c:pt>
                <c:pt idx="27800">
                  <c:v>1.007080078125E-3</c:v>
                </c:pt>
                <c:pt idx="27801">
                  <c:v>1.0068416595458984E-3</c:v>
                </c:pt>
                <c:pt idx="27802">
                  <c:v>1.007080078125E-3</c:v>
                </c:pt>
                <c:pt idx="27803">
                  <c:v>1.007080078125E-3</c:v>
                </c:pt>
                <c:pt idx="27804">
                  <c:v>1.0068416595458984E-3</c:v>
                </c:pt>
                <c:pt idx="27805">
                  <c:v>1.007080078125E-3</c:v>
                </c:pt>
                <c:pt idx="27806">
                  <c:v>1.0080337524414063E-3</c:v>
                </c:pt>
                <c:pt idx="27807">
                  <c:v>1.007080078125E-3</c:v>
                </c:pt>
                <c:pt idx="27808">
                  <c:v>1.0068416595458984E-3</c:v>
                </c:pt>
                <c:pt idx="27809">
                  <c:v>1.007080078125E-3</c:v>
                </c:pt>
                <c:pt idx="27810">
                  <c:v>1.007080078125E-3</c:v>
                </c:pt>
                <c:pt idx="27811">
                  <c:v>1.0068416595458984E-3</c:v>
                </c:pt>
                <c:pt idx="27812">
                  <c:v>1.007080078125E-3</c:v>
                </c:pt>
                <c:pt idx="27813">
                  <c:v>1.007080078125E-3</c:v>
                </c:pt>
                <c:pt idx="27814">
                  <c:v>1.0068416595458984E-3</c:v>
                </c:pt>
                <c:pt idx="27815">
                  <c:v>1.007080078125E-3</c:v>
                </c:pt>
                <c:pt idx="27816">
                  <c:v>1.007080078125E-3</c:v>
                </c:pt>
                <c:pt idx="27817">
                  <c:v>1.0068416595458984E-3</c:v>
                </c:pt>
                <c:pt idx="27818">
                  <c:v>1.007080078125E-3</c:v>
                </c:pt>
                <c:pt idx="27819">
                  <c:v>1.0080337524414063E-3</c:v>
                </c:pt>
                <c:pt idx="27820">
                  <c:v>1.0068416595458984E-3</c:v>
                </c:pt>
                <c:pt idx="27821">
                  <c:v>1.007080078125E-3</c:v>
                </c:pt>
                <c:pt idx="27822">
                  <c:v>1.007080078125E-3</c:v>
                </c:pt>
                <c:pt idx="27823">
                  <c:v>1.0068416595458984E-3</c:v>
                </c:pt>
                <c:pt idx="27824">
                  <c:v>1.007080078125E-3</c:v>
                </c:pt>
                <c:pt idx="27825">
                  <c:v>1.007080078125E-3</c:v>
                </c:pt>
                <c:pt idx="27826">
                  <c:v>1.0068416595458984E-3</c:v>
                </c:pt>
                <c:pt idx="27827">
                  <c:v>1.007080078125E-3</c:v>
                </c:pt>
                <c:pt idx="27828">
                  <c:v>1.007080078125E-3</c:v>
                </c:pt>
                <c:pt idx="27829">
                  <c:v>1.0068416595458984E-3</c:v>
                </c:pt>
                <c:pt idx="27830">
                  <c:v>1.007080078125E-3</c:v>
                </c:pt>
                <c:pt idx="27831">
                  <c:v>1.0080337524414063E-3</c:v>
                </c:pt>
                <c:pt idx="27832">
                  <c:v>1.007080078125E-3</c:v>
                </c:pt>
                <c:pt idx="27833">
                  <c:v>1.0068416595458984E-3</c:v>
                </c:pt>
                <c:pt idx="27834">
                  <c:v>1.007080078125E-3</c:v>
                </c:pt>
                <c:pt idx="27835">
                  <c:v>1.007080078125E-3</c:v>
                </c:pt>
                <c:pt idx="27836">
                  <c:v>1.0068416595458984E-3</c:v>
                </c:pt>
                <c:pt idx="27837">
                  <c:v>1.007080078125E-3</c:v>
                </c:pt>
                <c:pt idx="27838">
                  <c:v>1.007080078125E-3</c:v>
                </c:pt>
                <c:pt idx="27839">
                  <c:v>1.0068416595458984E-3</c:v>
                </c:pt>
                <c:pt idx="27840">
                  <c:v>1.007080078125E-3</c:v>
                </c:pt>
                <c:pt idx="27841">
                  <c:v>1.007080078125E-3</c:v>
                </c:pt>
                <c:pt idx="27842">
                  <c:v>1.0068416595458984E-3</c:v>
                </c:pt>
                <c:pt idx="27843">
                  <c:v>1.007080078125E-3</c:v>
                </c:pt>
                <c:pt idx="27844">
                  <c:v>1.0080337524414063E-3</c:v>
                </c:pt>
                <c:pt idx="27845">
                  <c:v>1.0068416595458984E-3</c:v>
                </c:pt>
                <c:pt idx="27846">
                  <c:v>1.007080078125E-3</c:v>
                </c:pt>
                <c:pt idx="27847">
                  <c:v>1.007080078125E-3</c:v>
                </c:pt>
                <c:pt idx="27848">
                  <c:v>1.0068416595458984E-3</c:v>
                </c:pt>
                <c:pt idx="27849">
                  <c:v>1.007080078125E-3</c:v>
                </c:pt>
                <c:pt idx="27850">
                  <c:v>1.007080078125E-3</c:v>
                </c:pt>
                <c:pt idx="27851">
                  <c:v>1.0068416595458984E-3</c:v>
                </c:pt>
                <c:pt idx="27852">
                  <c:v>1.007080078125E-3</c:v>
                </c:pt>
                <c:pt idx="27853">
                  <c:v>1.007080078125E-3</c:v>
                </c:pt>
                <c:pt idx="27854">
                  <c:v>1.0068416595458984E-3</c:v>
                </c:pt>
                <c:pt idx="27855">
                  <c:v>1.007080078125E-3</c:v>
                </c:pt>
                <c:pt idx="27856">
                  <c:v>1.0080337524414063E-3</c:v>
                </c:pt>
                <c:pt idx="27857">
                  <c:v>1.007080078125E-3</c:v>
                </c:pt>
                <c:pt idx="27858">
                  <c:v>1.0068416595458984E-3</c:v>
                </c:pt>
                <c:pt idx="27859">
                  <c:v>1.007080078125E-3</c:v>
                </c:pt>
                <c:pt idx="27860">
                  <c:v>1.007080078125E-3</c:v>
                </c:pt>
                <c:pt idx="27861">
                  <c:v>1.0068416595458984E-3</c:v>
                </c:pt>
                <c:pt idx="27862">
                  <c:v>1.007080078125E-3</c:v>
                </c:pt>
                <c:pt idx="27863">
                  <c:v>1.007080078125E-3</c:v>
                </c:pt>
                <c:pt idx="27864">
                  <c:v>1.0068416595458984E-3</c:v>
                </c:pt>
                <c:pt idx="27865">
                  <c:v>1.007080078125E-3</c:v>
                </c:pt>
                <c:pt idx="27866">
                  <c:v>1.007080078125E-3</c:v>
                </c:pt>
                <c:pt idx="27867">
                  <c:v>1.0068416595458984E-3</c:v>
                </c:pt>
                <c:pt idx="27868">
                  <c:v>1.007080078125E-3</c:v>
                </c:pt>
                <c:pt idx="27869">
                  <c:v>1.0080337524414063E-3</c:v>
                </c:pt>
                <c:pt idx="27870">
                  <c:v>1.0068416595458984E-3</c:v>
                </c:pt>
                <c:pt idx="27871">
                  <c:v>1.007080078125E-3</c:v>
                </c:pt>
                <c:pt idx="27872">
                  <c:v>1.007080078125E-3</c:v>
                </c:pt>
                <c:pt idx="27873">
                  <c:v>1.0068416595458984E-3</c:v>
                </c:pt>
                <c:pt idx="27874">
                  <c:v>1.007080078125E-3</c:v>
                </c:pt>
                <c:pt idx="27875">
                  <c:v>1.007080078125E-3</c:v>
                </c:pt>
                <c:pt idx="27876">
                  <c:v>1.0068416595458984E-3</c:v>
                </c:pt>
                <c:pt idx="27877">
                  <c:v>1.007080078125E-3</c:v>
                </c:pt>
                <c:pt idx="27878">
                  <c:v>1.007080078125E-3</c:v>
                </c:pt>
                <c:pt idx="27879">
                  <c:v>1.0068416595458984E-3</c:v>
                </c:pt>
                <c:pt idx="27880">
                  <c:v>1.007080078125E-3</c:v>
                </c:pt>
                <c:pt idx="27881">
                  <c:v>1.0080337524414063E-3</c:v>
                </c:pt>
                <c:pt idx="27882">
                  <c:v>1.007080078125E-3</c:v>
                </c:pt>
                <c:pt idx="27883">
                  <c:v>1.0068416595458984E-3</c:v>
                </c:pt>
                <c:pt idx="27884">
                  <c:v>1.007080078125E-3</c:v>
                </c:pt>
                <c:pt idx="27885">
                  <c:v>1.007080078125E-3</c:v>
                </c:pt>
                <c:pt idx="27886">
                  <c:v>1.0068416595458984E-3</c:v>
                </c:pt>
                <c:pt idx="27887">
                  <c:v>1.6113042831420898E-2</c:v>
                </c:pt>
                <c:pt idx="27888">
                  <c:v>1.007080078125E-3</c:v>
                </c:pt>
                <c:pt idx="27889">
                  <c:v>1.0068416595458984E-3</c:v>
                </c:pt>
                <c:pt idx="27890">
                  <c:v>1.409912109375E-2</c:v>
                </c:pt>
                <c:pt idx="27891">
                  <c:v>1.0080337524414063E-3</c:v>
                </c:pt>
                <c:pt idx="27892">
                  <c:v>1.0068416595458984E-3</c:v>
                </c:pt>
                <c:pt idx="27893">
                  <c:v>1.007080078125E-3</c:v>
                </c:pt>
                <c:pt idx="27894">
                  <c:v>1.007080078125E-3</c:v>
                </c:pt>
                <c:pt idx="27895">
                  <c:v>1.0068416595458984E-3</c:v>
                </c:pt>
                <c:pt idx="27896">
                  <c:v>1.007080078125E-3</c:v>
                </c:pt>
                <c:pt idx="27897">
                  <c:v>1.007080078125E-3</c:v>
                </c:pt>
                <c:pt idx="27898">
                  <c:v>1.0068416595458984E-3</c:v>
                </c:pt>
                <c:pt idx="27899">
                  <c:v>1.007080078125E-3</c:v>
                </c:pt>
                <c:pt idx="27900">
                  <c:v>1.007080078125E-3</c:v>
                </c:pt>
                <c:pt idx="27901">
                  <c:v>1.0068416595458984E-3</c:v>
                </c:pt>
                <c:pt idx="27902">
                  <c:v>1.007080078125E-3</c:v>
                </c:pt>
                <c:pt idx="27903">
                  <c:v>1.0080337524414063E-3</c:v>
                </c:pt>
                <c:pt idx="27904">
                  <c:v>1.007080078125E-3</c:v>
                </c:pt>
                <c:pt idx="27905">
                  <c:v>1.0068416595458984E-3</c:v>
                </c:pt>
                <c:pt idx="27906">
                  <c:v>1.007080078125E-3</c:v>
                </c:pt>
                <c:pt idx="27907">
                  <c:v>1.007080078125E-3</c:v>
                </c:pt>
                <c:pt idx="27908">
                  <c:v>1.0068416595458984E-3</c:v>
                </c:pt>
                <c:pt idx="27909">
                  <c:v>1.007080078125E-3</c:v>
                </c:pt>
                <c:pt idx="27910">
                  <c:v>1.007080078125E-3</c:v>
                </c:pt>
                <c:pt idx="27911">
                  <c:v>1.0068416595458984E-3</c:v>
                </c:pt>
                <c:pt idx="27912">
                  <c:v>1.007080078125E-3</c:v>
                </c:pt>
                <c:pt idx="27913">
                  <c:v>1.007080078125E-3</c:v>
                </c:pt>
                <c:pt idx="27914">
                  <c:v>1.0068416595458984E-3</c:v>
                </c:pt>
                <c:pt idx="27915">
                  <c:v>1.007080078125E-3</c:v>
                </c:pt>
                <c:pt idx="27916">
                  <c:v>1.0080337524414063E-3</c:v>
                </c:pt>
                <c:pt idx="27917">
                  <c:v>1.0068416595458984E-3</c:v>
                </c:pt>
                <c:pt idx="27918">
                  <c:v>1.007080078125E-3</c:v>
                </c:pt>
                <c:pt idx="27919">
                  <c:v>1.007080078125E-3</c:v>
                </c:pt>
                <c:pt idx="27920">
                  <c:v>1.0068416595458984E-3</c:v>
                </c:pt>
                <c:pt idx="27921">
                  <c:v>1.007080078125E-3</c:v>
                </c:pt>
                <c:pt idx="27922">
                  <c:v>1.007080078125E-3</c:v>
                </c:pt>
                <c:pt idx="27923">
                  <c:v>1.0068416595458984E-3</c:v>
                </c:pt>
                <c:pt idx="27924">
                  <c:v>2.3163080215454102E-2</c:v>
                </c:pt>
                <c:pt idx="27925">
                  <c:v>1.007080078125E-3</c:v>
                </c:pt>
                <c:pt idx="27926">
                  <c:v>1.0068416595458984E-3</c:v>
                </c:pt>
                <c:pt idx="27927">
                  <c:v>1.007080078125E-3</c:v>
                </c:pt>
                <c:pt idx="27928">
                  <c:v>1.007080078125E-3</c:v>
                </c:pt>
                <c:pt idx="27929">
                  <c:v>1.0068416595458984E-3</c:v>
                </c:pt>
                <c:pt idx="27930">
                  <c:v>1.007080078125E-3</c:v>
                </c:pt>
                <c:pt idx="27931">
                  <c:v>1.0080337524414063E-3</c:v>
                </c:pt>
                <c:pt idx="27932">
                  <c:v>1.007080078125E-3</c:v>
                </c:pt>
                <c:pt idx="27933">
                  <c:v>1.0068416595458984E-3</c:v>
                </c:pt>
                <c:pt idx="27934">
                  <c:v>1.007080078125E-3</c:v>
                </c:pt>
                <c:pt idx="27935">
                  <c:v>1.007080078125E-3</c:v>
                </c:pt>
                <c:pt idx="27936">
                  <c:v>1.0068416595458984E-3</c:v>
                </c:pt>
                <c:pt idx="27937">
                  <c:v>1.007080078125E-3</c:v>
                </c:pt>
                <c:pt idx="27938">
                  <c:v>1.007080078125E-3</c:v>
                </c:pt>
                <c:pt idx="27939">
                  <c:v>1.0068416595458984E-3</c:v>
                </c:pt>
                <c:pt idx="27940">
                  <c:v>1.007080078125E-3</c:v>
                </c:pt>
                <c:pt idx="27941">
                  <c:v>1.007080078125E-3</c:v>
                </c:pt>
                <c:pt idx="27942">
                  <c:v>1.0068416595458984E-3</c:v>
                </c:pt>
                <c:pt idx="27943">
                  <c:v>1.0080337524414063E-3</c:v>
                </c:pt>
                <c:pt idx="27944">
                  <c:v>1.007080078125E-3</c:v>
                </c:pt>
                <c:pt idx="27945">
                  <c:v>1.0068416595458984E-3</c:v>
                </c:pt>
                <c:pt idx="27946">
                  <c:v>1.007080078125E-3</c:v>
                </c:pt>
                <c:pt idx="27947">
                  <c:v>1.007080078125E-3</c:v>
                </c:pt>
                <c:pt idx="27948">
                  <c:v>1.0068416595458984E-3</c:v>
                </c:pt>
                <c:pt idx="27949">
                  <c:v>1.007080078125E-3</c:v>
                </c:pt>
                <c:pt idx="27950">
                  <c:v>1.007080078125E-3</c:v>
                </c:pt>
                <c:pt idx="27951">
                  <c:v>1.0068416595458984E-3</c:v>
                </c:pt>
                <c:pt idx="27952">
                  <c:v>1.007080078125E-3</c:v>
                </c:pt>
                <c:pt idx="27953">
                  <c:v>1.007080078125E-3</c:v>
                </c:pt>
                <c:pt idx="27954">
                  <c:v>1.0068416595458984E-3</c:v>
                </c:pt>
                <c:pt idx="27955">
                  <c:v>1.007080078125E-3</c:v>
                </c:pt>
                <c:pt idx="27956">
                  <c:v>1.0080337524414063E-3</c:v>
                </c:pt>
                <c:pt idx="27957">
                  <c:v>1.007080078125E-3</c:v>
                </c:pt>
                <c:pt idx="27958">
                  <c:v>1.0068416595458984E-3</c:v>
                </c:pt>
                <c:pt idx="27959">
                  <c:v>1.007080078125E-3</c:v>
                </c:pt>
                <c:pt idx="27960">
                  <c:v>1.007080078125E-3</c:v>
                </c:pt>
                <c:pt idx="27961">
                  <c:v>1.0068416595458984E-3</c:v>
                </c:pt>
                <c:pt idx="27962">
                  <c:v>1.007080078125E-3</c:v>
                </c:pt>
                <c:pt idx="27963">
                  <c:v>1.007080078125E-3</c:v>
                </c:pt>
                <c:pt idx="27964">
                  <c:v>1.0068416595458984E-3</c:v>
                </c:pt>
                <c:pt idx="27965">
                  <c:v>1.007080078125E-3</c:v>
                </c:pt>
                <c:pt idx="27966">
                  <c:v>1.007080078125E-3</c:v>
                </c:pt>
                <c:pt idx="27967">
                  <c:v>1.0068416595458984E-3</c:v>
                </c:pt>
                <c:pt idx="27968">
                  <c:v>1.0080337524414063E-3</c:v>
                </c:pt>
                <c:pt idx="27969">
                  <c:v>1.007080078125E-3</c:v>
                </c:pt>
                <c:pt idx="27970">
                  <c:v>1.0068416595458984E-3</c:v>
                </c:pt>
                <c:pt idx="27971">
                  <c:v>1.007080078125E-3</c:v>
                </c:pt>
                <c:pt idx="27972">
                  <c:v>1.007080078125E-3</c:v>
                </c:pt>
                <c:pt idx="27973">
                  <c:v>1.0068416595458984E-3</c:v>
                </c:pt>
                <c:pt idx="27974">
                  <c:v>1.007080078125E-3</c:v>
                </c:pt>
                <c:pt idx="27975">
                  <c:v>1.007080078125E-3</c:v>
                </c:pt>
                <c:pt idx="27976">
                  <c:v>1.0068416595458984E-3</c:v>
                </c:pt>
                <c:pt idx="27977">
                  <c:v>1.007080078125E-3</c:v>
                </c:pt>
                <c:pt idx="27978">
                  <c:v>1.007080078125E-3</c:v>
                </c:pt>
                <c:pt idx="27979">
                  <c:v>1.0068416595458984E-3</c:v>
                </c:pt>
                <c:pt idx="27980">
                  <c:v>1.007080078125E-3</c:v>
                </c:pt>
                <c:pt idx="27981">
                  <c:v>1.0080337524414063E-3</c:v>
                </c:pt>
                <c:pt idx="27982">
                  <c:v>1.007080078125E-3</c:v>
                </c:pt>
                <c:pt idx="27983">
                  <c:v>1.0068416595458984E-3</c:v>
                </c:pt>
                <c:pt idx="27984">
                  <c:v>1.007080078125E-3</c:v>
                </c:pt>
                <c:pt idx="27985">
                  <c:v>1.007080078125E-3</c:v>
                </c:pt>
                <c:pt idx="27986">
                  <c:v>1.0068416595458984E-3</c:v>
                </c:pt>
                <c:pt idx="27987">
                  <c:v>1.007080078125E-3</c:v>
                </c:pt>
                <c:pt idx="27988">
                  <c:v>1.007080078125E-3</c:v>
                </c:pt>
                <c:pt idx="27989">
                  <c:v>1.0068416595458984E-3</c:v>
                </c:pt>
                <c:pt idx="27990">
                  <c:v>1.007080078125E-3</c:v>
                </c:pt>
                <c:pt idx="27991">
                  <c:v>1.007080078125E-3</c:v>
                </c:pt>
                <c:pt idx="27992">
                  <c:v>1.0068416595458984E-3</c:v>
                </c:pt>
                <c:pt idx="27993">
                  <c:v>1.0080337524414063E-3</c:v>
                </c:pt>
                <c:pt idx="27994">
                  <c:v>1.007080078125E-3</c:v>
                </c:pt>
                <c:pt idx="27995">
                  <c:v>1.0068416595458984E-3</c:v>
                </c:pt>
                <c:pt idx="27996">
                  <c:v>1.007080078125E-3</c:v>
                </c:pt>
                <c:pt idx="27997">
                  <c:v>1.007080078125E-3</c:v>
                </c:pt>
                <c:pt idx="27998">
                  <c:v>1.0068416595458984E-3</c:v>
                </c:pt>
                <c:pt idx="27999">
                  <c:v>1.007080078125E-3</c:v>
                </c:pt>
                <c:pt idx="28000">
                  <c:v>1.007080078125E-3</c:v>
                </c:pt>
                <c:pt idx="28001">
                  <c:v>1.0068416595458984E-3</c:v>
                </c:pt>
                <c:pt idx="28002">
                  <c:v>1.007080078125E-3</c:v>
                </c:pt>
                <c:pt idx="28003">
                  <c:v>1.007080078125E-3</c:v>
                </c:pt>
                <c:pt idx="28004">
                  <c:v>1.0068416595458984E-3</c:v>
                </c:pt>
                <c:pt idx="28005">
                  <c:v>1.007080078125E-3</c:v>
                </c:pt>
                <c:pt idx="28006">
                  <c:v>1.0080337524414063E-3</c:v>
                </c:pt>
                <c:pt idx="28007">
                  <c:v>1.007080078125E-3</c:v>
                </c:pt>
                <c:pt idx="28008">
                  <c:v>1.0068416595458984E-3</c:v>
                </c:pt>
                <c:pt idx="28009">
                  <c:v>1.007080078125E-3</c:v>
                </c:pt>
                <c:pt idx="28010">
                  <c:v>1.007080078125E-3</c:v>
                </c:pt>
                <c:pt idx="28011">
                  <c:v>1.0068416595458984E-3</c:v>
                </c:pt>
                <c:pt idx="28012">
                  <c:v>1.007080078125E-3</c:v>
                </c:pt>
                <c:pt idx="28013">
                  <c:v>1.007080078125E-3</c:v>
                </c:pt>
                <c:pt idx="28014">
                  <c:v>1.0068416595458984E-3</c:v>
                </c:pt>
                <c:pt idx="28015">
                  <c:v>1.007080078125E-3</c:v>
                </c:pt>
                <c:pt idx="28016">
                  <c:v>1.007080078125E-3</c:v>
                </c:pt>
                <c:pt idx="28017">
                  <c:v>1.0068416595458984E-3</c:v>
                </c:pt>
                <c:pt idx="28018">
                  <c:v>1.0080337524414063E-3</c:v>
                </c:pt>
                <c:pt idx="28019">
                  <c:v>1.007080078125E-3</c:v>
                </c:pt>
                <c:pt idx="28020">
                  <c:v>1.0068416595458984E-3</c:v>
                </c:pt>
                <c:pt idx="28021">
                  <c:v>1.007080078125E-3</c:v>
                </c:pt>
                <c:pt idx="28022">
                  <c:v>1.007080078125E-3</c:v>
                </c:pt>
                <c:pt idx="28023">
                  <c:v>1.0068416595458984E-3</c:v>
                </c:pt>
                <c:pt idx="28024">
                  <c:v>1.007080078125E-3</c:v>
                </c:pt>
                <c:pt idx="28025">
                  <c:v>1.007080078125E-3</c:v>
                </c:pt>
                <c:pt idx="28026">
                  <c:v>1.0068416595458984E-3</c:v>
                </c:pt>
                <c:pt idx="28027">
                  <c:v>1.007080078125E-3</c:v>
                </c:pt>
                <c:pt idx="28028">
                  <c:v>1.007080078125E-3</c:v>
                </c:pt>
                <c:pt idx="28029">
                  <c:v>1.0068416595458984E-3</c:v>
                </c:pt>
                <c:pt idx="28030">
                  <c:v>1.007080078125E-3</c:v>
                </c:pt>
                <c:pt idx="28031">
                  <c:v>1.0080337524414063E-3</c:v>
                </c:pt>
                <c:pt idx="28032">
                  <c:v>1.007080078125E-3</c:v>
                </c:pt>
                <c:pt idx="28033">
                  <c:v>1.0068416595458984E-3</c:v>
                </c:pt>
                <c:pt idx="28034">
                  <c:v>1.007080078125E-3</c:v>
                </c:pt>
                <c:pt idx="28035">
                  <c:v>1.007080078125E-3</c:v>
                </c:pt>
                <c:pt idx="28036">
                  <c:v>1.0068416595458984E-3</c:v>
                </c:pt>
                <c:pt idx="28037">
                  <c:v>1.007080078125E-3</c:v>
                </c:pt>
                <c:pt idx="28038">
                  <c:v>1.007080078125E-3</c:v>
                </c:pt>
                <c:pt idx="28039">
                  <c:v>1.0068416595458984E-3</c:v>
                </c:pt>
                <c:pt idx="28040">
                  <c:v>1.007080078125E-3</c:v>
                </c:pt>
                <c:pt idx="28041">
                  <c:v>1.007080078125E-3</c:v>
                </c:pt>
                <c:pt idx="28042">
                  <c:v>1.0068416595458984E-3</c:v>
                </c:pt>
                <c:pt idx="28043">
                  <c:v>1.0080337524414063E-3</c:v>
                </c:pt>
                <c:pt idx="28044">
                  <c:v>1.007080078125E-3</c:v>
                </c:pt>
                <c:pt idx="28045">
                  <c:v>1.0068416595458984E-3</c:v>
                </c:pt>
                <c:pt idx="28046">
                  <c:v>1.007080078125E-3</c:v>
                </c:pt>
                <c:pt idx="28047">
                  <c:v>1.007080078125E-3</c:v>
                </c:pt>
                <c:pt idx="28048">
                  <c:v>1.0068416595458984E-3</c:v>
                </c:pt>
                <c:pt idx="28049">
                  <c:v>1.007080078125E-3</c:v>
                </c:pt>
                <c:pt idx="28050">
                  <c:v>1.007080078125E-3</c:v>
                </c:pt>
                <c:pt idx="28051">
                  <c:v>1.0068416595458984E-3</c:v>
                </c:pt>
                <c:pt idx="28052">
                  <c:v>1.007080078125E-3</c:v>
                </c:pt>
                <c:pt idx="28053">
                  <c:v>1.007080078125E-3</c:v>
                </c:pt>
                <c:pt idx="28054">
                  <c:v>1.0068416595458984E-3</c:v>
                </c:pt>
                <c:pt idx="28055">
                  <c:v>1.007080078125E-3</c:v>
                </c:pt>
                <c:pt idx="28056">
                  <c:v>1.0080337524414063E-3</c:v>
                </c:pt>
                <c:pt idx="28057">
                  <c:v>1.007080078125E-3</c:v>
                </c:pt>
                <c:pt idx="28058">
                  <c:v>1.0068416595458984E-3</c:v>
                </c:pt>
                <c:pt idx="28059">
                  <c:v>1.007080078125E-3</c:v>
                </c:pt>
                <c:pt idx="28060">
                  <c:v>1.007080078125E-3</c:v>
                </c:pt>
                <c:pt idx="28061">
                  <c:v>1.0068416595458984E-3</c:v>
                </c:pt>
                <c:pt idx="28062">
                  <c:v>1.007080078125E-3</c:v>
                </c:pt>
                <c:pt idx="28063">
                  <c:v>1.007080078125E-3</c:v>
                </c:pt>
                <c:pt idx="28064">
                  <c:v>1.0068416595458984E-3</c:v>
                </c:pt>
                <c:pt idx="28065">
                  <c:v>1.007080078125E-3</c:v>
                </c:pt>
                <c:pt idx="28066">
                  <c:v>1.007080078125E-3</c:v>
                </c:pt>
                <c:pt idx="28067">
                  <c:v>1.0068416595458984E-3</c:v>
                </c:pt>
                <c:pt idx="28068">
                  <c:v>1.0080337524414063E-3</c:v>
                </c:pt>
                <c:pt idx="28069">
                  <c:v>1.007080078125E-3</c:v>
                </c:pt>
                <c:pt idx="28070">
                  <c:v>1.0068416595458984E-3</c:v>
                </c:pt>
                <c:pt idx="28071">
                  <c:v>1.007080078125E-3</c:v>
                </c:pt>
                <c:pt idx="28072">
                  <c:v>1.007080078125E-3</c:v>
                </c:pt>
                <c:pt idx="28073">
                  <c:v>1.0068416595458984E-3</c:v>
                </c:pt>
                <c:pt idx="28074">
                  <c:v>1.007080078125E-3</c:v>
                </c:pt>
                <c:pt idx="28075">
                  <c:v>1.007080078125E-3</c:v>
                </c:pt>
                <c:pt idx="28076">
                  <c:v>1.0068416595458984E-3</c:v>
                </c:pt>
                <c:pt idx="28077">
                  <c:v>1.007080078125E-3</c:v>
                </c:pt>
                <c:pt idx="28078">
                  <c:v>1.007080078125E-3</c:v>
                </c:pt>
                <c:pt idx="28079">
                  <c:v>1.0068416595458984E-3</c:v>
                </c:pt>
                <c:pt idx="28080">
                  <c:v>1.007080078125E-3</c:v>
                </c:pt>
                <c:pt idx="28081">
                  <c:v>1.0080337524414063E-3</c:v>
                </c:pt>
                <c:pt idx="28082">
                  <c:v>1.007080078125E-3</c:v>
                </c:pt>
                <c:pt idx="28083">
                  <c:v>1.0068416595458984E-3</c:v>
                </c:pt>
                <c:pt idx="28084">
                  <c:v>1.007080078125E-3</c:v>
                </c:pt>
                <c:pt idx="28085">
                  <c:v>1.007080078125E-3</c:v>
                </c:pt>
                <c:pt idx="28086">
                  <c:v>1.0068416595458984E-3</c:v>
                </c:pt>
                <c:pt idx="28087">
                  <c:v>1.007080078125E-3</c:v>
                </c:pt>
                <c:pt idx="28088">
                  <c:v>1.007080078125E-3</c:v>
                </c:pt>
                <c:pt idx="28089">
                  <c:v>1.0068416595458984E-3</c:v>
                </c:pt>
                <c:pt idx="28090">
                  <c:v>1.007080078125E-3</c:v>
                </c:pt>
                <c:pt idx="28091">
                  <c:v>1.007080078125E-3</c:v>
                </c:pt>
                <c:pt idx="28092">
                  <c:v>1.0068416595458984E-3</c:v>
                </c:pt>
                <c:pt idx="28093">
                  <c:v>1.0080337524414063E-3</c:v>
                </c:pt>
                <c:pt idx="28094">
                  <c:v>1.007080078125E-3</c:v>
                </c:pt>
                <c:pt idx="28095">
                  <c:v>1.0068416595458984E-3</c:v>
                </c:pt>
                <c:pt idx="28096">
                  <c:v>1.007080078125E-3</c:v>
                </c:pt>
                <c:pt idx="28097">
                  <c:v>1.007080078125E-3</c:v>
                </c:pt>
                <c:pt idx="28098">
                  <c:v>1.0068416595458984E-3</c:v>
                </c:pt>
                <c:pt idx="28099">
                  <c:v>1.007080078125E-3</c:v>
                </c:pt>
                <c:pt idx="28100">
                  <c:v>1.007080078125E-3</c:v>
                </c:pt>
                <c:pt idx="28101">
                  <c:v>1.0068416595458984E-3</c:v>
                </c:pt>
                <c:pt idx="28102">
                  <c:v>6.0431957244873047E-3</c:v>
                </c:pt>
                <c:pt idx="28103">
                  <c:v>1.0068416595458984E-3</c:v>
                </c:pt>
                <c:pt idx="28104">
                  <c:v>1.007080078125E-3</c:v>
                </c:pt>
                <c:pt idx="28105">
                  <c:v>1.007080078125E-3</c:v>
                </c:pt>
                <c:pt idx="28106">
                  <c:v>1.0068416595458984E-3</c:v>
                </c:pt>
                <c:pt idx="28107">
                  <c:v>1.007080078125E-3</c:v>
                </c:pt>
                <c:pt idx="28108">
                  <c:v>1.007080078125E-3</c:v>
                </c:pt>
                <c:pt idx="28109">
                  <c:v>1.0068416595458984E-3</c:v>
                </c:pt>
                <c:pt idx="28110">
                  <c:v>1.007080078125E-3</c:v>
                </c:pt>
                <c:pt idx="28111">
                  <c:v>1.007080078125E-3</c:v>
                </c:pt>
                <c:pt idx="28112">
                  <c:v>1.0068416595458984E-3</c:v>
                </c:pt>
                <c:pt idx="28113">
                  <c:v>1.0080337524414063E-3</c:v>
                </c:pt>
                <c:pt idx="28114">
                  <c:v>1.007080078125E-3</c:v>
                </c:pt>
                <c:pt idx="28115">
                  <c:v>1.0068416595458984E-3</c:v>
                </c:pt>
                <c:pt idx="28116">
                  <c:v>1.007080078125E-3</c:v>
                </c:pt>
                <c:pt idx="28117">
                  <c:v>1.007080078125E-3</c:v>
                </c:pt>
                <c:pt idx="28118">
                  <c:v>1.0068416595458984E-3</c:v>
                </c:pt>
                <c:pt idx="28119">
                  <c:v>1.007080078125E-3</c:v>
                </c:pt>
                <c:pt idx="28120">
                  <c:v>1.007080078125E-3</c:v>
                </c:pt>
                <c:pt idx="28121">
                  <c:v>1.0068416595458984E-3</c:v>
                </c:pt>
                <c:pt idx="28122">
                  <c:v>1.007080078125E-3</c:v>
                </c:pt>
                <c:pt idx="28123">
                  <c:v>1.007080078125E-3</c:v>
                </c:pt>
                <c:pt idx="28124">
                  <c:v>1.0068416595458984E-3</c:v>
                </c:pt>
                <c:pt idx="28125">
                  <c:v>1.007080078125E-3</c:v>
                </c:pt>
                <c:pt idx="28126">
                  <c:v>1.0080337524414063E-3</c:v>
                </c:pt>
                <c:pt idx="28127">
                  <c:v>1.007080078125E-3</c:v>
                </c:pt>
                <c:pt idx="28128">
                  <c:v>1.0068416595458984E-3</c:v>
                </c:pt>
                <c:pt idx="28129">
                  <c:v>1.007080078125E-3</c:v>
                </c:pt>
                <c:pt idx="28130">
                  <c:v>1.007080078125E-3</c:v>
                </c:pt>
                <c:pt idx="28131">
                  <c:v>1.0068416595458984E-3</c:v>
                </c:pt>
                <c:pt idx="28132">
                  <c:v>1.007080078125E-3</c:v>
                </c:pt>
                <c:pt idx="28133">
                  <c:v>1.007080078125E-3</c:v>
                </c:pt>
                <c:pt idx="28134">
                  <c:v>1.0068416595458984E-3</c:v>
                </c:pt>
                <c:pt idx="28135">
                  <c:v>1.007080078125E-3</c:v>
                </c:pt>
                <c:pt idx="28136">
                  <c:v>1.0068416595458984E-3</c:v>
                </c:pt>
                <c:pt idx="28137">
                  <c:v>1.007080078125E-3</c:v>
                </c:pt>
                <c:pt idx="28138">
                  <c:v>1.0080337524414063E-3</c:v>
                </c:pt>
                <c:pt idx="28139">
                  <c:v>1.007080078125E-3</c:v>
                </c:pt>
                <c:pt idx="28140">
                  <c:v>1.0068416595458984E-3</c:v>
                </c:pt>
                <c:pt idx="28141">
                  <c:v>1.007080078125E-3</c:v>
                </c:pt>
                <c:pt idx="28142">
                  <c:v>1.007080078125E-3</c:v>
                </c:pt>
                <c:pt idx="28143">
                  <c:v>1.0068416595458984E-3</c:v>
                </c:pt>
                <c:pt idx="28144">
                  <c:v>1.007080078125E-3</c:v>
                </c:pt>
                <c:pt idx="28145">
                  <c:v>1.007080078125E-3</c:v>
                </c:pt>
                <c:pt idx="28146">
                  <c:v>1.0068416595458984E-3</c:v>
                </c:pt>
                <c:pt idx="28147">
                  <c:v>1.007080078125E-3</c:v>
                </c:pt>
                <c:pt idx="28148">
                  <c:v>1.007080078125E-3</c:v>
                </c:pt>
                <c:pt idx="28149">
                  <c:v>1.0068416595458984E-3</c:v>
                </c:pt>
                <c:pt idx="28150">
                  <c:v>1.007080078125E-3</c:v>
                </c:pt>
                <c:pt idx="28151">
                  <c:v>1.0080337524414063E-3</c:v>
                </c:pt>
                <c:pt idx="28152">
                  <c:v>1.007080078125E-3</c:v>
                </c:pt>
                <c:pt idx="28153">
                  <c:v>1.0068416595458984E-3</c:v>
                </c:pt>
                <c:pt idx="28154">
                  <c:v>1.007080078125E-3</c:v>
                </c:pt>
                <c:pt idx="28155">
                  <c:v>1.007080078125E-3</c:v>
                </c:pt>
                <c:pt idx="28156">
                  <c:v>1.0068416595458984E-3</c:v>
                </c:pt>
                <c:pt idx="28157">
                  <c:v>1.007080078125E-3</c:v>
                </c:pt>
                <c:pt idx="28158">
                  <c:v>1.0068416595458984E-3</c:v>
                </c:pt>
                <c:pt idx="28159">
                  <c:v>1.007080078125E-3</c:v>
                </c:pt>
                <c:pt idx="28160">
                  <c:v>1.007080078125E-3</c:v>
                </c:pt>
                <c:pt idx="28161">
                  <c:v>1.0068416595458984E-3</c:v>
                </c:pt>
                <c:pt idx="28162">
                  <c:v>1.007080078125E-3</c:v>
                </c:pt>
                <c:pt idx="28163">
                  <c:v>1.0080337524414063E-3</c:v>
                </c:pt>
                <c:pt idx="28164">
                  <c:v>1.007080078125E-3</c:v>
                </c:pt>
                <c:pt idx="28165">
                  <c:v>1.0068416595458984E-3</c:v>
                </c:pt>
                <c:pt idx="28166">
                  <c:v>1.007080078125E-3</c:v>
                </c:pt>
                <c:pt idx="28167">
                  <c:v>1.007080078125E-3</c:v>
                </c:pt>
                <c:pt idx="28168">
                  <c:v>1.0068416595458984E-3</c:v>
                </c:pt>
                <c:pt idx="28169">
                  <c:v>1.007080078125E-3</c:v>
                </c:pt>
                <c:pt idx="28170">
                  <c:v>1.007080078125E-3</c:v>
                </c:pt>
                <c:pt idx="28171">
                  <c:v>1.0068416595458984E-3</c:v>
                </c:pt>
                <c:pt idx="28172">
                  <c:v>1.007080078125E-3</c:v>
                </c:pt>
                <c:pt idx="28173">
                  <c:v>1.007080078125E-3</c:v>
                </c:pt>
                <c:pt idx="28174">
                  <c:v>1.0068416595458984E-3</c:v>
                </c:pt>
                <c:pt idx="28175">
                  <c:v>1.007080078125E-3</c:v>
                </c:pt>
                <c:pt idx="28176">
                  <c:v>1.0080337524414063E-3</c:v>
                </c:pt>
                <c:pt idx="28177">
                  <c:v>1.007080078125E-3</c:v>
                </c:pt>
                <c:pt idx="28178">
                  <c:v>1.0068416595458984E-3</c:v>
                </c:pt>
                <c:pt idx="28179">
                  <c:v>1.007080078125E-3</c:v>
                </c:pt>
                <c:pt idx="28180">
                  <c:v>1.0068416595458984E-3</c:v>
                </c:pt>
                <c:pt idx="28181">
                  <c:v>1.007080078125E-3</c:v>
                </c:pt>
                <c:pt idx="28182">
                  <c:v>1.007080078125E-3</c:v>
                </c:pt>
                <c:pt idx="28183">
                  <c:v>1.0068416595458984E-3</c:v>
                </c:pt>
                <c:pt idx="28184">
                  <c:v>1.007080078125E-3</c:v>
                </c:pt>
                <c:pt idx="28185">
                  <c:v>1.007080078125E-3</c:v>
                </c:pt>
                <c:pt idx="28186">
                  <c:v>1.0068416595458984E-3</c:v>
                </c:pt>
                <c:pt idx="28187">
                  <c:v>1.007080078125E-3</c:v>
                </c:pt>
                <c:pt idx="28188">
                  <c:v>1.0080337524414063E-3</c:v>
                </c:pt>
                <c:pt idx="28189">
                  <c:v>1.007080078125E-3</c:v>
                </c:pt>
                <c:pt idx="28190">
                  <c:v>1.0068416595458984E-3</c:v>
                </c:pt>
                <c:pt idx="28191">
                  <c:v>2.4170160293579102E-2</c:v>
                </c:pt>
                <c:pt idx="28192">
                  <c:v>1.0068416595458984E-3</c:v>
                </c:pt>
                <c:pt idx="28193">
                  <c:v>1.3092041015625E-2</c:v>
                </c:pt>
                <c:pt idx="28194">
                  <c:v>1.007080078125E-3</c:v>
                </c:pt>
                <c:pt idx="28195">
                  <c:v>1.0068416595458984E-3</c:v>
                </c:pt>
                <c:pt idx="28196">
                  <c:v>1.007080078125E-3</c:v>
                </c:pt>
                <c:pt idx="28197">
                  <c:v>1.007080078125E-3</c:v>
                </c:pt>
                <c:pt idx="28198">
                  <c:v>1.0068416595458984E-3</c:v>
                </c:pt>
                <c:pt idx="28199">
                  <c:v>1.007080078125E-3</c:v>
                </c:pt>
                <c:pt idx="28200">
                  <c:v>1.007080078125E-3</c:v>
                </c:pt>
                <c:pt idx="28201">
                  <c:v>1.0068416595458984E-3</c:v>
                </c:pt>
                <c:pt idx="28202">
                  <c:v>1.007080078125E-3</c:v>
                </c:pt>
                <c:pt idx="28203">
                  <c:v>1.0080337524414063E-3</c:v>
                </c:pt>
                <c:pt idx="28204">
                  <c:v>1.007080078125E-3</c:v>
                </c:pt>
                <c:pt idx="28205">
                  <c:v>1.0068416595458984E-3</c:v>
                </c:pt>
                <c:pt idx="28206">
                  <c:v>1.007080078125E-3</c:v>
                </c:pt>
                <c:pt idx="28207">
                  <c:v>1.007080078125E-3</c:v>
                </c:pt>
                <c:pt idx="28208">
                  <c:v>1.0068416595458984E-3</c:v>
                </c:pt>
                <c:pt idx="28209">
                  <c:v>1.007080078125E-3</c:v>
                </c:pt>
                <c:pt idx="28210">
                  <c:v>1.007080078125E-3</c:v>
                </c:pt>
                <c:pt idx="28211">
                  <c:v>1.0068416595458984E-3</c:v>
                </c:pt>
                <c:pt idx="28212">
                  <c:v>1.007080078125E-3</c:v>
                </c:pt>
                <c:pt idx="28213">
                  <c:v>1.007080078125E-3</c:v>
                </c:pt>
                <c:pt idx="28214">
                  <c:v>1.0068416595458984E-3</c:v>
                </c:pt>
                <c:pt idx="28215">
                  <c:v>1.007080078125E-3</c:v>
                </c:pt>
                <c:pt idx="28216">
                  <c:v>1.0080337524414063E-3</c:v>
                </c:pt>
                <c:pt idx="28217">
                  <c:v>1.0068416595458984E-3</c:v>
                </c:pt>
                <c:pt idx="28218">
                  <c:v>3.3233165740966797E-2</c:v>
                </c:pt>
                <c:pt idx="28219">
                  <c:v>1.0068416595458984E-3</c:v>
                </c:pt>
                <c:pt idx="28220">
                  <c:v>1.007080078125E-3</c:v>
                </c:pt>
                <c:pt idx="28221">
                  <c:v>1.0080337524414063E-3</c:v>
                </c:pt>
                <c:pt idx="28222">
                  <c:v>1.007080078125E-3</c:v>
                </c:pt>
                <c:pt idx="28223">
                  <c:v>1.0068416595458984E-3</c:v>
                </c:pt>
                <c:pt idx="28224">
                  <c:v>1.007080078125E-3</c:v>
                </c:pt>
                <c:pt idx="28225">
                  <c:v>1.007080078125E-3</c:v>
                </c:pt>
                <c:pt idx="28226">
                  <c:v>1.0068416595458984E-3</c:v>
                </c:pt>
                <c:pt idx="28227">
                  <c:v>1.007080078125E-3</c:v>
                </c:pt>
                <c:pt idx="28228">
                  <c:v>1.007080078125E-3</c:v>
                </c:pt>
                <c:pt idx="28229">
                  <c:v>1.0068416595458984E-3</c:v>
                </c:pt>
                <c:pt idx="28230">
                  <c:v>1.007080078125E-3</c:v>
                </c:pt>
                <c:pt idx="28231">
                  <c:v>1.007080078125E-3</c:v>
                </c:pt>
                <c:pt idx="28232">
                  <c:v>1.0068416595458984E-3</c:v>
                </c:pt>
                <c:pt idx="28233">
                  <c:v>1.007080078125E-3</c:v>
                </c:pt>
                <c:pt idx="28234">
                  <c:v>1.0080337524414063E-3</c:v>
                </c:pt>
                <c:pt idx="28235">
                  <c:v>1.0068416595458984E-3</c:v>
                </c:pt>
                <c:pt idx="28236">
                  <c:v>1.007080078125E-3</c:v>
                </c:pt>
                <c:pt idx="28237">
                  <c:v>1.007080078125E-3</c:v>
                </c:pt>
                <c:pt idx="28238">
                  <c:v>1.0068416595458984E-3</c:v>
                </c:pt>
                <c:pt idx="28239">
                  <c:v>1.007080078125E-3</c:v>
                </c:pt>
                <c:pt idx="28240">
                  <c:v>1.007080078125E-3</c:v>
                </c:pt>
                <c:pt idx="28241">
                  <c:v>1.0068416595458984E-3</c:v>
                </c:pt>
                <c:pt idx="28242">
                  <c:v>1.007080078125E-3</c:v>
                </c:pt>
                <c:pt idx="28243">
                  <c:v>1.007080078125E-3</c:v>
                </c:pt>
                <c:pt idx="28244">
                  <c:v>1.0068416595458984E-3</c:v>
                </c:pt>
                <c:pt idx="28245">
                  <c:v>1.007080078125E-3</c:v>
                </c:pt>
                <c:pt idx="28246">
                  <c:v>1.0080337524414063E-3</c:v>
                </c:pt>
                <c:pt idx="28247">
                  <c:v>1.007080078125E-3</c:v>
                </c:pt>
                <c:pt idx="28248">
                  <c:v>1.0068416595458984E-3</c:v>
                </c:pt>
                <c:pt idx="28249">
                  <c:v>1.007080078125E-3</c:v>
                </c:pt>
                <c:pt idx="28250">
                  <c:v>1.007080078125E-3</c:v>
                </c:pt>
                <c:pt idx="28251">
                  <c:v>1.0068416595458984E-3</c:v>
                </c:pt>
                <c:pt idx="28252">
                  <c:v>1.007080078125E-3</c:v>
                </c:pt>
                <c:pt idx="28253">
                  <c:v>1.007080078125E-3</c:v>
                </c:pt>
                <c:pt idx="28254">
                  <c:v>1.0068416595458984E-3</c:v>
                </c:pt>
                <c:pt idx="28255">
                  <c:v>1.007080078125E-3</c:v>
                </c:pt>
                <c:pt idx="28256">
                  <c:v>1.007080078125E-3</c:v>
                </c:pt>
                <c:pt idx="28257">
                  <c:v>1.0068416595458984E-3</c:v>
                </c:pt>
                <c:pt idx="28258">
                  <c:v>1.007080078125E-3</c:v>
                </c:pt>
                <c:pt idx="28259">
                  <c:v>1.0080337524414063E-3</c:v>
                </c:pt>
                <c:pt idx="28260">
                  <c:v>1.0068416595458984E-3</c:v>
                </c:pt>
                <c:pt idx="28261">
                  <c:v>1.007080078125E-3</c:v>
                </c:pt>
                <c:pt idx="28262">
                  <c:v>1.007080078125E-3</c:v>
                </c:pt>
                <c:pt idx="28263">
                  <c:v>1.0068416595458984E-3</c:v>
                </c:pt>
                <c:pt idx="28264">
                  <c:v>1.007080078125E-3</c:v>
                </c:pt>
                <c:pt idx="28265">
                  <c:v>1.007080078125E-3</c:v>
                </c:pt>
                <c:pt idx="28266">
                  <c:v>1.0068416595458984E-3</c:v>
                </c:pt>
                <c:pt idx="28267">
                  <c:v>1.007080078125E-3</c:v>
                </c:pt>
                <c:pt idx="28268">
                  <c:v>1.007080078125E-3</c:v>
                </c:pt>
                <c:pt idx="28269">
                  <c:v>1.0068416595458984E-3</c:v>
                </c:pt>
                <c:pt idx="28270">
                  <c:v>1.007080078125E-3</c:v>
                </c:pt>
                <c:pt idx="28271">
                  <c:v>1.0080337524414063E-3</c:v>
                </c:pt>
                <c:pt idx="28272">
                  <c:v>1.007080078125E-3</c:v>
                </c:pt>
                <c:pt idx="28273">
                  <c:v>1.0068416595458984E-3</c:v>
                </c:pt>
                <c:pt idx="28274">
                  <c:v>1.007080078125E-3</c:v>
                </c:pt>
                <c:pt idx="28275">
                  <c:v>1.007080078125E-3</c:v>
                </c:pt>
                <c:pt idx="28276">
                  <c:v>1.0068416595458984E-3</c:v>
                </c:pt>
                <c:pt idx="28277">
                  <c:v>1.007080078125E-3</c:v>
                </c:pt>
                <c:pt idx="28278">
                  <c:v>1.007080078125E-3</c:v>
                </c:pt>
                <c:pt idx="28279">
                  <c:v>1.0068416595458984E-3</c:v>
                </c:pt>
                <c:pt idx="28280">
                  <c:v>1.007080078125E-3</c:v>
                </c:pt>
                <c:pt idx="28281">
                  <c:v>1.007080078125E-3</c:v>
                </c:pt>
                <c:pt idx="28282">
                  <c:v>1.0068416595458984E-3</c:v>
                </c:pt>
                <c:pt idx="28283">
                  <c:v>1.007080078125E-3</c:v>
                </c:pt>
                <c:pt idx="28284">
                  <c:v>1.0080337524414063E-3</c:v>
                </c:pt>
                <c:pt idx="28285">
                  <c:v>1.0068416595458984E-3</c:v>
                </c:pt>
                <c:pt idx="28286">
                  <c:v>1.007080078125E-3</c:v>
                </c:pt>
                <c:pt idx="28287">
                  <c:v>1.007080078125E-3</c:v>
                </c:pt>
                <c:pt idx="28288">
                  <c:v>2.0139217376708984E-3</c:v>
                </c:pt>
                <c:pt idx="28289">
                  <c:v>1.007080078125E-3</c:v>
                </c:pt>
                <c:pt idx="28290">
                  <c:v>1.0068416595458984E-3</c:v>
                </c:pt>
                <c:pt idx="28291">
                  <c:v>1.007080078125E-3</c:v>
                </c:pt>
                <c:pt idx="28292">
                  <c:v>1.007080078125E-3</c:v>
                </c:pt>
                <c:pt idx="28293">
                  <c:v>1.0068416595458984E-3</c:v>
                </c:pt>
                <c:pt idx="28294">
                  <c:v>1.007080078125E-3</c:v>
                </c:pt>
                <c:pt idx="28295">
                  <c:v>1.0080337524414063E-3</c:v>
                </c:pt>
                <c:pt idx="28296">
                  <c:v>1.007080078125E-3</c:v>
                </c:pt>
                <c:pt idx="28297">
                  <c:v>1.0068416595458984E-3</c:v>
                </c:pt>
                <c:pt idx="28298">
                  <c:v>1.007080078125E-3</c:v>
                </c:pt>
                <c:pt idx="28299">
                  <c:v>1.007080078125E-3</c:v>
                </c:pt>
                <c:pt idx="28300">
                  <c:v>1.0068416595458984E-3</c:v>
                </c:pt>
                <c:pt idx="28301">
                  <c:v>1.007080078125E-3</c:v>
                </c:pt>
                <c:pt idx="28302">
                  <c:v>1.007080078125E-3</c:v>
                </c:pt>
                <c:pt idx="28303">
                  <c:v>1.0068416595458984E-3</c:v>
                </c:pt>
                <c:pt idx="28304">
                  <c:v>1.007080078125E-3</c:v>
                </c:pt>
                <c:pt idx="28305">
                  <c:v>1.007080078125E-3</c:v>
                </c:pt>
                <c:pt idx="28306">
                  <c:v>1.0068416595458984E-3</c:v>
                </c:pt>
                <c:pt idx="28307">
                  <c:v>1.007080078125E-3</c:v>
                </c:pt>
                <c:pt idx="28308">
                  <c:v>1.0080337524414063E-3</c:v>
                </c:pt>
                <c:pt idx="28309">
                  <c:v>1.0068416595458984E-3</c:v>
                </c:pt>
                <c:pt idx="28310">
                  <c:v>1.007080078125E-3</c:v>
                </c:pt>
                <c:pt idx="28311">
                  <c:v>1.007080078125E-3</c:v>
                </c:pt>
                <c:pt idx="28312">
                  <c:v>1.0068416595458984E-3</c:v>
                </c:pt>
                <c:pt idx="28313">
                  <c:v>1.007080078125E-3</c:v>
                </c:pt>
                <c:pt idx="28314">
                  <c:v>1.007080078125E-3</c:v>
                </c:pt>
                <c:pt idx="28315">
                  <c:v>1.0068416595458984E-3</c:v>
                </c:pt>
                <c:pt idx="28316">
                  <c:v>1.007080078125E-3</c:v>
                </c:pt>
                <c:pt idx="28317">
                  <c:v>1.007080078125E-3</c:v>
                </c:pt>
                <c:pt idx="28318">
                  <c:v>1.0068416595458984E-3</c:v>
                </c:pt>
                <c:pt idx="28319">
                  <c:v>1.007080078125E-3</c:v>
                </c:pt>
                <c:pt idx="28320">
                  <c:v>1.0080337524414063E-3</c:v>
                </c:pt>
                <c:pt idx="28321">
                  <c:v>1.007080078125E-3</c:v>
                </c:pt>
                <c:pt idx="28322">
                  <c:v>1.0068416595458984E-3</c:v>
                </c:pt>
                <c:pt idx="28323">
                  <c:v>3.0210018157958984E-3</c:v>
                </c:pt>
                <c:pt idx="28324">
                  <c:v>1.007080078125E-3</c:v>
                </c:pt>
                <c:pt idx="28325">
                  <c:v>1.007080078125E-3</c:v>
                </c:pt>
                <c:pt idx="28326">
                  <c:v>1.0068416595458984E-3</c:v>
                </c:pt>
                <c:pt idx="28327">
                  <c:v>1.007080078125E-3</c:v>
                </c:pt>
                <c:pt idx="28328">
                  <c:v>1.007080078125E-3</c:v>
                </c:pt>
                <c:pt idx="28329">
                  <c:v>1.0068416595458984E-3</c:v>
                </c:pt>
                <c:pt idx="28330">
                  <c:v>1.007080078125E-3</c:v>
                </c:pt>
                <c:pt idx="28331">
                  <c:v>1.0080337524414063E-3</c:v>
                </c:pt>
                <c:pt idx="28332">
                  <c:v>1.0068416595458984E-3</c:v>
                </c:pt>
                <c:pt idx="28333">
                  <c:v>1.007080078125E-3</c:v>
                </c:pt>
                <c:pt idx="28334">
                  <c:v>1.007080078125E-3</c:v>
                </c:pt>
                <c:pt idx="28335">
                  <c:v>1.0068416595458984E-3</c:v>
                </c:pt>
                <c:pt idx="28336">
                  <c:v>1.007080078125E-3</c:v>
                </c:pt>
                <c:pt idx="28337">
                  <c:v>1.007080078125E-3</c:v>
                </c:pt>
                <c:pt idx="28338">
                  <c:v>1.0068416595458984E-3</c:v>
                </c:pt>
                <c:pt idx="28339">
                  <c:v>1.007080078125E-3</c:v>
                </c:pt>
                <c:pt idx="28340">
                  <c:v>1.007080078125E-3</c:v>
                </c:pt>
                <c:pt idx="28341">
                  <c:v>1.0068416595458984E-3</c:v>
                </c:pt>
                <c:pt idx="28342">
                  <c:v>1.007080078125E-3</c:v>
                </c:pt>
                <c:pt idx="28343">
                  <c:v>1.0080337524414063E-3</c:v>
                </c:pt>
                <c:pt idx="28344">
                  <c:v>1.007080078125E-3</c:v>
                </c:pt>
                <c:pt idx="28345">
                  <c:v>1.0068416595458984E-3</c:v>
                </c:pt>
                <c:pt idx="28346">
                  <c:v>1.007080078125E-3</c:v>
                </c:pt>
                <c:pt idx="28347">
                  <c:v>1.007080078125E-3</c:v>
                </c:pt>
                <c:pt idx="28348">
                  <c:v>1.0068416595458984E-3</c:v>
                </c:pt>
                <c:pt idx="28349">
                  <c:v>1.007080078125E-3</c:v>
                </c:pt>
                <c:pt idx="28350">
                  <c:v>1.007080078125E-3</c:v>
                </c:pt>
                <c:pt idx="28351">
                  <c:v>1.0068416595458984E-3</c:v>
                </c:pt>
                <c:pt idx="28352">
                  <c:v>1.007080078125E-3</c:v>
                </c:pt>
                <c:pt idx="28353">
                  <c:v>1.007080078125E-3</c:v>
                </c:pt>
                <c:pt idx="28354">
                  <c:v>1.0068416595458984E-3</c:v>
                </c:pt>
                <c:pt idx="28355">
                  <c:v>1.0080337524414063E-3</c:v>
                </c:pt>
                <c:pt idx="28356">
                  <c:v>1.007080078125E-3</c:v>
                </c:pt>
                <c:pt idx="28357">
                  <c:v>1.0068416595458984E-3</c:v>
                </c:pt>
                <c:pt idx="28358">
                  <c:v>1.007080078125E-3</c:v>
                </c:pt>
                <c:pt idx="28359">
                  <c:v>1.007080078125E-3</c:v>
                </c:pt>
                <c:pt idx="28360">
                  <c:v>1.0068416595458984E-3</c:v>
                </c:pt>
                <c:pt idx="28361">
                  <c:v>4.0280818939208984E-3</c:v>
                </c:pt>
                <c:pt idx="28362">
                  <c:v>1.007080078125E-3</c:v>
                </c:pt>
                <c:pt idx="28363">
                  <c:v>1.0068416595458984E-3</c:v>
                </c:pt>
                <c:pt idx="28364">
                  <c:v>1.007080078125E-3</c:v>
                </c:pt>
                <c:pt idx="28365">
                  <c:v>1.0080337524414063E-3</c:v>
                </c:pt>
                <c:pt idx="28366">
                  <c:v>1.007080078125E-3</c:v>
                </c:pt>
                <c:pt idx="28367">
                  <c:v>1.0068416595458984E-3</c:v>
                </c:pt>
                <c:pt idx="28368">
                  <c:v>1.007080078125E-3</c:v>
                </c:pt>
                <c:pt idx="28369">
                  <c:v>1.007080078125E-3</c:v>
                </c:pt>
                <c:pt idx="28370">
                  <c:v>1.0068416595458984E-3</c:v>
                </c:pt>
                <c:pt idx="28371">
                  <c:v>1.007080078125E-3</c:v>
                </c:pt>
                <c:pt idx="28372">
                  <c:v>1.007080078125E-3</c:v>
                </c:pt>
                <c:pt idx="28373">
                  <c:v>1.0068416595458984E-3</c:v>
                </c:pt>
                <c:pt idx="28374">
                  <c:v>1.007080078125E-3</c:v>
                </c:pt>
                <c:pt idx="28375">
                  <c:v>1.007080078125E-3</c:v>
                </c:pt>
                <c:pt idx="28376">
                  <c:v>1.0068416595458984E-3</c:v>
                </c:pt>
                <c:pt idx="28377">
                  <c:v>1.0080337524414063E-3</c:v>
                </c:pt>
                <c:pt idx="28378">
                  <c:v>1.007080078125E-3</c:v>
                </c:pt>
                <c:pt idx="28379">
                  <c:v>1.0068416595458984E-3</c:v>
                </c:pt>
                <c:pt idx="28380">
                  <c:v>1.007080078125E-3</c:v>
                </c:pt>
                <c:pt idx="28381">
                  <c:v>1.007080078125E-3</c:v>
                </c:pt>
                <c:pt idx="28382">
                  <c:v>1.0068416595458984E-3</c:v>
                </c:pt>
                <c:pt idx="28383">
                  <c:v>1.007080078125E-3</c:v>
                </c:pt>
                <c:pt idx="28384">
                  <c:v>1.007080078125E-3</c:v>
                </c:pt>
                <c:pt idx="28385">
                  <c:v>1.0068416595458984E-3</c:v>
                </c:pt>
                <c:pt idx="28386">
                  <c:v>1.007080078125E-3</c:v>
                </c:pt>
                <c:pt idx="28387">
                  <c:v>1.007080078125E-3</c:v>
                </c:pt>
                <c:pt idx="28388">
                  <c:v>1.0068416595458984E-3</c:v>
                </c:pt>
                <c:pt idx="28389">
                  <c:v>1.007080078125E-3</c:v>
                </c:pt>
                <c:pt idx="28390">
                  <c:v>1.0080337524414063E-3</c:v>
                </c:pt>
                <c:pt idx="28391">
                  <c:v>1.007080078125E-3</c:v>
                </c:pt>
                <c:pt idx="28392">
                  <c:v>1.0068416595458984E-3</c:v>
                </c:pt>
                <c:pt idx="28393">
                  <c:v>1.007080078125E-3</c:v>
                </c:pt>
                <c:pt idx="28394">
                  <c:v>1.007080078125E-3</c:v>
                </c:pt>
                <c:pt idx="28395">
                  <c:v>1.0068416595458984E-3</c:v>
                </c:pt>
                <c:pt idx="28396">
                  <c:v>1.007080078125E-3</c:v>
                </c:pt>
                <c:pt idx="28397">
                  <c:v>1.007080078125E-3</c:v>
                </c:pt>
                <c:pt idx="28398">
                  <c:v>1.0068416595458984E-3</c:v>
                </c:pt>
                <c:pt idx="28399">
                  <c:v>1.007080078125E-3</c:v>
                </c:pt>
                <c:pt idx="28400">
                  <c:v>1.007080078125E-3</c:v>
                </c:pt>
                <c:pt idx="28401">
                  <c:v>1.0068416595458984E-3</c:v>
                </c:pt>
                <c:pt idx="28402">
                  <c:v>1.0080337524414063E-3</c:v>
                </c:pt>
                <c:pt idx="28403">
                  <c:v>1.007080078125E-3</c:v>
                </c:pt>
                <c:pt idx="28404">
                  <c:v>1.0068416595458984E-3</c:v>
                </c:pt>
                <c:pt idx="28405">
                  <c:v>2.01416015625E-3</c:v>
                </c:pt>
                <c:pt idx="28406">
                  <c:v>1.0068416595458984E-3</c:v>
                </c:pt>
                <c:pt idx="28407">
                  <c:v>1.007080078125E-3</c:v>
                </c:pt>
                <c:pt idx="28408">
                  <c:v>1.007080078125E-3</c:v>
                </c:pt>
                <c:pt idx="28409">
                  <c:v>1.0068416595458984E-3</c:v>
                </c:pt>
                <c:pt idx="28410">
                  <c:v>9.0641975402832031E-3</c:v>
                </c:pt>
                <c:pt idx="28411">
                  <c:v>1.0068416595458984E-3</c:v>
                </c:pt>
                <c:pt idx="28412">
                  <c:v>1.007080078125E-3</c:v>
                </c:pt>
                <c:pt idx="28413">
                  <c:v>1.007080078125E-3</c:v>
                </c:pt>
                <c:pt idx="28414">
                  <c:v>1.0068416595458984E-3</c:v>
                </c:pt>
                <c:pt idx="28415">
                  <c:v>1.007080078125E-3</c:v>
                </c:pt>
                <c:pt idx="28416">
                  <c:v>1.007080078125E-3</c:v>
                </c:pt>
                <c:pt idx="28417">
                  <c:v>1.0068416595458984E-3</c:v>
                </c:pt>
                <c:pt idx="28418">
                  <c:v>1.0080337524414063E-3</c:v>
                </c:pt>
                <c:pt idx="28419">
                  <c:v>1.007080078125E-3</c:v>
                </c:pt>
                <c:pt idx="28420">
                  <c:v>1.0068416595458984E-3</c:v>
                </c:pt>
                <c:pt idx="28421">
                  <c:v>1.007080078125E-3</c:v>
                </c:pt>
                <c:pt idx="28422">
                  <c:v>1.007080078125E-3</c:v>
                </c:pt>
                <c:pt idx="28423">
                  <c:v>1.0068416595458984E-3</c:v>
                </c:pt>
                <c:pt idx="28424">
                  <c:v>1.007080078125E-3</c:v>
                </c:pt>
                <c:pt idx="28425">
                  <c:v>1.007080078125E-3</c:v>
                </c:pt>
                <c:pt idx="28426">
                  <c:v>1.0068416595458984E-3</c:v>
                </c:pt>
                <c:pt idx="28427">
                  <c:v>1.007080078125E-3</c:v>
                </c:pt>
                <c:pt idx="28428">
                  <c:v>1.007080078125E-3</c:v>
                </c:pt>
                <c:pt idx="28429">
                  <c:v>1.0068416595458984E-3</c:v>
                </c:pt>
                <c:pt idx="28430">
                  <c:v>1.007080078125E-3</c:v>
                </c:pt>
                <c:pt idx="28431">
                  <c:v>1.0080337524414063E-3</c:v>
                </c:pt>
                <c:pt idx="28432">
                  <c:v>1.007080078125E-3</c:v>
                </c:pt>
                <c:pt idx="28433">
                  <c:v>1.0068416595458984E-3</c:v>
                </c:pt>
                <c:pt idx="28434">
                  <c:v>1.007080078125E-3</c:v>
                </c:pt>
                <c:pt idx="28435">
                  <c:v>1.007080078125E-3</c:v>
                </c:pt>
                <c:pt idx="28436">
                  <c:v>1.0068416595458984E-3</c:v>
                </c:pt>
                <c:pt idx="28437">
                  <c:v>1.007080078125E-3</c:v>
                </c:pt>
                <c:pt idx="28438">
                  <c:v>1.007080078125E-3</c:v>
                </c:pt>
                <c:pt idx="28439">
                  <c:v>1.0068416595458984E-3</c:v>
                </c:pt>
                <c:pt idx="28440">
                  <c:v>1.007080078125E-3</c:v>
                </c:pt>
                <c:pt idx="28441">
                  <c:v>1.007080078125E-3</c:v>
                </c:pt>
                <c:pt idx="28442">
                  <c:v>1.0068416595458984E-3</c:v>
                </c:pt>
                <c:pt idx="28443">
                  <c:v>1.0080337524414063E-3</c:v>
                </c:pt>
                <c:pt idx="28444">
                  <c:v>1.007080078125E-3</c:v>
                </c:pt>
                <c:pt idx="28445">
                  <c:v>1.0068416595458984E-3</c:v>
                </c:pt>
                <c:pt idx="28446">
                  <c:v>1.007080078125E-3</c:v>
                </c:pt>
                <c:pt idx="28447">
                  <c:v>1.007080078125E-3</c:v>
                </c:pt>
                <c:pt idx="28448">
                  <c:v>1.0068416595458984E-3</c:v>
                </c:pt>
                <c:pt idx="28449">
                  <c:v>1.007080078125E-3</c:v>
                </c:pt>
                <c:pt idx="28450">
                  <c:v>1.007080078125E-3</c:v>
                </c:pt>
                <c:pt idx="28451">
                  <c:v>1.0068416595458984E-3</c:v>
                </c:pt>
                <c:pt idx="28452">
                  <c:v>1.007080078125E-3</c:v>
                </c:pt>
                <c:pt idx="28453">
                  <c:v>1.007080078125E-3</c:v>
                </c:pt>
                <c:pt idx="28454">
                  <c:v>1.0068416595458984E-3</c:v>
                </c:pt>
                <c:pt idx="28455">
                  <c:v>1.007080078125E-3</c:v>
                </c:pt>
                <c:pt idx="28456">
                  <c:v>1.0080337524414063E-3</c:v>
                </c:pt>
                <c:pt idx="28457">
                  <c:v>1.007080078125E-3</c:v>
                </c:pt>
                <c:pt idx="28458">
                  <c:v>1.0068416595458984E-3</c:v>
                </c:pt>
                <c:pt idx="28459">
                  <c:v>1.007080078125E-3</c:v>
                </c:pt>
                <c:pt idx="28460">
                  <c:v>1.007080078125E-3</c:v>
                </c:pt>
                <c:pt idx="28461">
                  <c:v>1.0068416595458984E-3</c:v>
                </c:pt>
                <c:pt idx="28462">
                  <c:v>1.007080078125E-3</c:v>
                </c:pt>
                <c:pt idx="28463">
                  <c:v>1.007080078125E-3</c:v>
                </c:pt>
                <c:pt idx="28464">
                  <c:v>1.0068416595458984E-3</c:v>
                </c:pt>
                <c:pt idx="28465">
                  <c:v>1.007080078125E-3</c:v>
                </c:pt>
                <c:pt idx="28466">
                  <c:v>1.007080078125E-3</c:v>
                </c:pt>
                <c:pt idx="28467">
                  <c:v>1.0068416595458984E-3</c:v>
                </c:pt>
                <c:pt idx="28468">
                  <c:v>1.0080337524414063E-3</c:v>
                </c:pt>
                <c:pt idx="28469">
                  <c:v>1.007080078125E-3</c:v>
                </c:pt>
                <c:pt idx="28470">
                  <c:v>1.0068416595458984E-3</c:v>
                </c:pt>
                <c:pt idx="28471">
                  <c:v>1.007080078125E-3</c:v>
                </c:pt>
                <c:pt idx="28472">
                  <c:v>1.007080078125E-3</c:v>
                </c:pt>
                <c:pt idx="28473">
                  <c:v>1.0068416595458984E-3</c:v>
                </c:pt>
                <c:pt idx="28474">
                  <c:v>1.007080078125E-3</c:v>
                </c:pt>
                <c:pt idx="28475">
                  <c:v>1.007080078125E-3</c:v>
                </c:pt>
                <c:pt idx="28476">
                  <c:v>1.0068416595458984E-3</c:v>
                </c:pt>
                <c:pt idx="28477">
                  <c:v>1.007080078125E-3</c:v>
                </c:pt>
                <c:pt idx="28478">
                  <c:v>1.007080078125E-3</c:v>
                </c:pt>
                <c:pt idx="28479">
                  <c:v>1.0068416595458984E-3</c:v>
                </c:pt>
                <c:pt idx="28480">
                  <c:v>1.007080078125E-3</c:v>
                </c:pt>
                <c:pt idx="28481">
                  <c:v>1.0080337524414063E-3</c:v>
                </c:pt>
                <c:pt idx="28482">
                  <c:v>1.007080078125E-3</c:v>
                </c:pt>
                <c:pt idx="28483">
                  <c:v>1.0068416595458984E-3</c:v>
                </c:pt>
                <c:pt idx="28484">
                  <c:v>1.007080078125E-3</c:v>
                </c:pt>
                <c:pt idx="28485">
                  <c:v>1.007080078125E-3</c:v>
                </c:pt>
                <c:pt idx="28486">
                  <c:v>1.0068416595458984E-3</c:v>
                </c:pt>
                <c:pt idx="28487">
                  <c:v>1.007080078125E-3</c:v>
                </c:pt>
                <c:pt idx="28488">
                  <c:v>1.007080078125E-3</c:v>
                </c:pt>
                <c:pt idx="28489">
                  <c:v>1.0068416595458984E-3</c:v>
                </c:pt>
                <c:pt idx="28490">
                  <c:v>1.007080078125E-3</c:v>
                </c:pt>
                <c:pt idx="28491">
                  <c:v>1.007080078125E-3</c:v>
                </c:pt>
                <c:pt idx="28492">
                  <c:v>1.0068416595458984E-3</c:v>
                </c:pt>
                <c:pt idx="28493">
                  <c:v>1.0080337524414063E-3</c:v>
                </c:pt>
                <c:pt idx="28494">
                  <c:v>1.007080078125E-3</c:v>
                </c:pt>
                <c:pt idx="28495">
                  <c:v>1.0068416595458984E-3</c:v>
                </c:pt>
                <c:pt idx="28496">
                  <c:v>1.007080078125E-3</c:v>
                </c:pt>
                <c:pt idx="28497">
                  <c:v>1.007080078125E-3</c:v>
                </c:pt>
                <c:pt idx="28498">
                  <c:v>1.0068416595458984E-3</c:v>
                </c:pt>
                <c:pt idx="28499">
                  <c:v>1.007080078125E-3</c:v>
                </c:pt>
                <c:pt idx="28500">
                  <c:v>1.007080078125E-3</c:v>
                </c:pt>
                <c:pt idx="28501">
                  <c:v>1.0068416595458984E-3</c:v>
                </c:pt>
                <c:pt idx="28502">
                  <c:v>1.007080078125E-3</c:v>
                </c:pt>
                <c:pt idx="28503">
                  <c:v>1.007080078125E-3</c:v>
                </c:pt>
                <c:pt idx="28504">
                  <c:v>1.0068416595458984E-3</c:v>
                </c:pt>
                <c:pt idx="28505">
                  <c:v>1.007080078125E-3</c:v>
                </c:pt>
                <c:pt idx="28506">
                  <c:v>1.0080337524414063E-3</c:v>
                </c:pt>
                <c:pt idx="28507">
                  <c:v>1.007080078125E-3</c:v>
                </c:pt>
                <c:pt idx="28508">
                  <c:v>1.0068416595458984E-3</c:v>
                </c:pt>
                <c:pt idx="28509">
                  <c:v>1.007080078125E-3</c:v>
                </c:pt>
                <c:pt idx="28510">
                  <c:v>1.007080078125E-3</c:v>
                </c:pt>
                <c:pt idx="28511">
                  <c:v>1.0068416595458984E-3</c:v>
                </c:pt>
                <c:pt idx="28512">
                  <c:v>1.007080078125E-3</c:v>
                </c:pt>
                <c:pt idx="28513">
                  <c:v>1.007080078125E-3</c:v>
                </c:pt>
                <c:pt idx="28514">
                  <c:v>1.0068416595458984E-3</c:v>
                </c:pt>
                <c:pt idx="28515">
                  <c:v>1.007080078125E-3</c:v>
                </c:pt>
                <c:pt idx="28516">
                  <c:v>1.007080078125E-3</c:v>
                </c:pt>
                <c:pt idx="28517">
                  <c:v>1.0068416595458984E-3</c:v>
                </c:pt>
                <c:pt idx="28518">
                  <c:v>1.0080337524414063E-3</c:v>
                </c:pt>
                <c:pt idx="28519">
                  <c:v>1.007080078125E-3</c:v>
                </c:pt>
                <c:pt idx="28520">
                  <c:v>1.0068416595458984E-3</c:v>
                </c:pt>
                <c:pt idx="28521">
                  <c:v>1.007080078125E-3</c:v>
                </c:pt>
                <c:pt idx="28522">
                  <c:v>1.007080078125E-3</c:v>
                </c:pt>
                <c:pt idx="28523">
                  <c:v>1.0068416595458984E-3</c:v>
                </c:pt>
                <c:pt idx="28524">
                  <c:v>1.007080078125E-3</c:v>
                </c:pt>
                <c:pt idx="28525">
                  <c:v>1.007080078125E-3</c:v>
                </c:pt>
                <c:pt idx="28526">
                  <c:v>1.0068416595458984E-3</c:v>
                </c:pt>
                <c:pt idx="28527">
                  <c:v>1.007080078125E-3</c:v>
                </c:pt>
                <c:pt idx="28528">
                  <c:v>1.007080078125E-3</c:v>
                </c:pt>
                <c:pt idx="28529">
                  <c:v>1.0068416595458984E-3</c:v>
                </c:pt>
                <c:pt idx="28530">
                  <c:v>1.007080078125E-3</c:v>
                </c:pt>
                <c:pt idx="28531">
                  <c:v>1.0080337524414063E-3</c:v>
                </c:pt>
                <c:pt idx="28532">
                  <c:v>1.007080078125E-3</c:v>
                </c:pt>
                <c:pt idx="28533">
                  <c:v>1.0068416595458984E-3</c:v>
                </c:pt>
                <c:pt idx="28534">
                  <c:v>1.007080078125E-3</c:v>
                </c:pt>
                <c:pt idx="28535">
                  <c:v>1.007080078125E-3</c:v>
                </c:pt>
                <c:pt idx="28536">
                  <c:v>1.0068416595458984E-3</c:v>
                </c:pt>
                <c:pt idx="28537">
                  <c:v>1.007080078125E-3</c:v>
                </c:pt>
                <c:pt idx="28538">
                  <c:v>1.007080078125E-3</c:v>
                </c:pt>
                <c:pt idx="28539">
                  <c:v>1.0068416595458984E-3</c:v>
                </c:pt>
                <c:pt idx="28540">
                  <c:v>1.007080078125E-3</c:v>
                </c:pt>
                <c:pt idx="28541">
                  <c:v>1.007080078125E-3</c:v>
                </c:pt>
                <c:pt idx="28542">
                  <c:v>1.0068416595458984E-3</c:v>
                </c:pt>
                <c:pt idx="28543">
                  <c:v>1.0080337524414063E-3</c:v>
                </c:pt>
                <c:pt idx="28544">
                  <c:v>1.007080078125E-3</c:v>
                </c:pt>
                <c:pt idx="28545">
                  <c:v>1.0068416595458984E-3</c:v>
                </c:pt>
                <c:pt idx="28546">
                  <c:v>1.007080078125E-3</c:v>
                </c:pt>
                <c:pt idx="28547">
                  <c:v>1.007080078125E-3</c:v>
                </c:pt>
                <c:pt idx="28548">
                  <c:v>1.0068416595458984E-3</c:v>
                </c:pt>
                <c:pt idx="28549">
                  <c:v>1.007080078125E-3</c:v>
                </c:pt>
                <c:pt idx="28550">
                  <c:v>1.007080078125E-3</c:v>
                </c:pt>
                <c:pt idx="28551">
                  <c:v>1.0068416595458984E-3</c:v>
                </c:pt>
                <c:pt idx="28552">
                  <c:v>1.007080078125E-3</c:v>
                </c:pt>
                <c:pt idx="28553">
                  <c:v>1.007080078125E-3</c:v>
                </c:pt>
                <c:pt idx="28554">
                  <c:v>1.0068416595458984E-3</c:v>
                </c:pt>
                <c:pt idx="28555">
                  <c:v>1.007080078125E-3</c:v>
                </c:pt>
                <c:pt idx="28556">
                  <c:v>1.0080337524414063E-3</c:v>
                </c:pt>
                <c:pt idx="28557">
                  <c:v>1.007080078125E-3</c:v>
                </c:pt>
                <c:pt idx="28558">
                  <c:v>1.0068416595458984E-3</c:v>
                </c:pt>
                <c:pt idx="28559">
                  <c:v>1.007080078125E-3</c:v>
                </c:pt>
                <c:pt idx="28560">
                  <c:v>1.007080078125E-3</c:v>
                </c:pt>
                <c:pt idx="28561">
                  <c:v>1.0068416595458984E-3</c:v>
                </c:pt>
                <c:pt idx="28562">
                  <c:v>1.007080078125E-3</c:v>
                </c:pt>
                <c:pt idx="28563">
                  <c:v>1.007080078125E-3</c:v>
                </c:pt>
                <c:pt idx="28564">
                  <c:v>1.0068416595458984E-3</c:v>
                </c:pt>
                <c:pt idx="28565">
                  <c:v>1.007080078125E-3</c:v>
                </c:pt>
                <c:pt idx="28566">
                  <c:v>1.0068416595458984E-3</c:v>
                </c:pt>
                <c:pt idx="28567">
                  <c:v>1.007080078125E-3</c:v>
                </c:pt>
                <c:pt idx="28568">
                  <c:v>1.0080337524414063E-3</c:v>
                </c:pt>
                <c:pt idx="28569">
                  <c:v>1.007080078125E-3</c:v>
                </c:pt>
                <c:pt idx="28570">
                  <c:v>1.0068416595458984E-3</c:v>
                </c:pt>
                <c:pt idx="28571">
                  <c:v>1.007080078125E-3</c:v>
                </c:pt>
                <c:pt idx="28572">
                  <c:v>1.007080078125E-3</c:v>
                </c:pt>
                <c:pt idx="28573">
                  <c:v>1.0068416595458984E-3</c:v>
                </c:pt>
                <c:pt idx="28574">
                  <c:v>1.007080078125E-3</c:v>
                </c:pt>
                <c:pt idx="28575">
                  <c:v>1.007080078125E-3</c:v>
                </c:pt>
                <c:pt idx="28576">
                  <c:v>1.0068416595458984E-3</c:v>
                </c:pt>
                <c:pt idx="28577">
                  <c:v>1.007080078125E-3</c:v>
                </c:pt>
                <c:pt idx="28578">
                  <c:v>1.007080078125E-3</c:v>
                </c:pt>
                <c:pt idx="28579">
                  <c:v>1.0068416595458984E-3</c:v>
                </c:pt>
                <c:pt idx="28580">
                  <c:v>1.007080078125E-3</c:v>
                </c:pt>
                <c:pt idx="28581">
                  <c:v>1.0080337524414063E-3</c:v>
                </c:pt>
                <c:pt idx="28582">
                  <c:v>1.007080078125E-3</c:v>
                </c:pt>
                <c:pt idx="28583">
                  <c:v>1.0068416595458984E-3</c:v>
                </c:pt>
                <c:pt idx="28584">
                  <c:v>1.007080078125E-3</c:v>
                </c:pt>
                <c:pt idx="28585">
                  <c:v>1.007080078125E-3</c:v>
                </c:pt>
                <c:pt idx="28586">
                  <c:v>1.0068416595458984E-3</c:v>
                </c:pt>
                <c:pt idx="28587">
                  <c:v>1.007080078125E-3</c:v>
                </c:pt>
                <c:pt idx="28588">
                  <c:v>1.0068416595458984E-3</c:v>
                </c:pt>
                <c:pt idx="28589">
                  <c:v>1.007080078125E-3</c:v>
                </c:pt>
                <c:pt idx="28590">
                  <c:v>1.007080078125E-3</c:v>
                </c:pt>
                <c:pt idx="28591">
                  <c:v>1.0068416595458984E-3</c:v>
                </c:pt>
                <c:pt idx="28592">
                  <c:v>1.007080078125E-3</c:v>
                </c:pt>
                <c:pt idx="28593">
                  <c:v>1.0080337524414063E-3</c:v>
                </c:pt>
                <c:pt idx="28594">
                  <c:v>1.007080078125E-3</c:v>
                </c:pt>
                <c:pt idx="28595">
                  <c:v>1.0068416595458984E-3</c:v>
                </c:pt>
                <c:pt idx="28596">
                  <c:v>1.007080078125E-3</c:v>
                </c:pt>
                <c:pt idx="28597">
                  <c:v>1.007080078125E-3</c:v>
                </c:pt>
                <c:pt idx="28598">
                  <c:v>1.0068416595458984E-3</c:v>
                </c:pt>
                <c:pt idx="28599">
                  <c:v>1.007080078125E-3</c:v>
                </c:pt>
                <c:pt idx="28600">
                  <c:v>1.007080078125E-3</c:v>
                </c:pt>
                <c:pt idx="28601">
                  <c:v>1.0068416595458984E-3</c:v>
                </c:pt>
                <c:pt idx="28602">
                  <c:v>1.007080078125E-3</c:v>
                </c:pt>
                <c:pt idx="28603">
                  <c:v>1.007080078125E-3</c:v>
                </c:pt>
                <c:pt idx="28604">
                  <c:v>1.0068416595458984E-3</c:v>
                </c:pt>
                <c:pt idx="28605">
                  <c:v>1.007080078125E-3</c:v>
                </c:pt>
                <c:pt idx="28606">
                  <c:v>1.0080337524414063E-3</c:v>
                </c:pt>
                <c:pt idx="28607">
                  <c:v>1.007080078125E-3</c:v>
                </c:pt>
                <c:pt idx="28608">
                  <c:v>1.0068416595458984E-3</c:v>
                </c:pt>
                <c:pt idx="28609">
                  <c:v>1.007080078125E-3</c:v>
                </c:pt>
                <c:pt idx="28610">
                  <c:v>1.0068416595458984E-3</c:v>
                </c:pt>
                <c:pt idx="28611">
                  <c:v>1.007080078125E-3</c:v>
                </c:pt>
                <c:pt idx="28612">
                  <c:v>1.007080078125E-3</c:v>
                </c:pt>
                <c:pt idx="28613">
                  <c:v>1.0068416595458984E-3</c:v>
                </c:pt>
                <c:pt idx="28614">
                  <c:v>1.007080078125E-3</c:v>
                </c:pt>
                <c:pt idx="28615">
                  <c:v>1.007080078125E-3</c:v>
                </c:pt>
                <c:pt idx="28616">
                  <c:v>1.0068416595458984E-3</c:v>
                </c:pt>
                <c:pt idx="28617">
                  <c:v>1.007080078125E-3</c:v>
                </c:pt>
                <c:pt idx="28618">
                  <c:v>1.0080337524414063E-3</c:v>
                </c:pt>
                <c:pt idx="28619">
                  <c:v>1.007080078125E-3</c:v>
                </c:pt>
                <c:pt idx="28620">
                  <c:v>1.0068416595458984E-3</c:v>
                </c:pt>
                <c:pt idx="28621">
                  <c:v>1.007080078125E-3</c:v>
                </c:pt>
                <c:pt idx="28622">
                  <c:v>1.007080078125E-3</c:v>
                </c:pt>
                <c:pt idx="28623">
                  <c:v>1.0068416595458984E-3</c:v>
                </c:pt>
                <c:pt idx="28624">
                  <c:v>1.007080078125E-3</c:v>
                </c:pt>
                <c:pt idx="28625">
                  <c:v>1.007080078125E-3</c:v>
                </c:pt>
                <c:pt idx="28626">
                  <c:v>1.0068416595458984E-3</c:v>
                </c:pt>
                <c:pt idx="28627">
                  <c:v>1.007080078125E-3</c:v>
                </c:pt>
                <c:pt idx="28628">
                  <c:v>1.007080078125E-3</c:v>
                </c:pt>
                <c:pt idx="28629">
                  <c:v>1.0068416595458984E-3</c:v>
                </c:pt>
                <c:pt idx="28630">
                  <c:v>1.007080078125E-3</c:v>
                </c:pt>
                <c:pt idx="28631">
                  <c:v>1.0080337524414063E-3</c:v>
                </c:pt>
                <c:pt idx="28632">
                  <c:v>1.0068416595458984E-3</c:v>
                </c:pt>
                <c:pt idx="28633">
                  <c:v>3.0210018157958984E-3</c:v>
                </c:pt>
                <c:pt idx="28634">
                  <c:v>1.007080078125E-3</c:v>
                </c:pt>
                <c:pt idx="28635">
                  <c:v>1.007080078125E-3</c:v>
                </c:pt>
                <c:pt idx="28636">
                  <c:v>1.0068416595458984E-3</c:v>
                </c:pt>
                <c:pt idx="28637">
                  <c:v>1.007080078125E-3</c:v>
                </c:pt>
                <c:pt idx="28638">
                  <c:v>1.007080078125E-3</c:v>
                </c:pt>
                <c:pt idx="28639">
                  <c:v>1.0068416595458984E-3</c:v>
                </c:pt>
                <c:pt idx="28640">
                  <c:v>1.007080078125E-3</c:v>
                </c:pt>
                <c:pt idx="28641">
                  <c:v>1.0080337524414063E-3</c:v>
                </c:pt>
                <c:pt idx="28642">
                  <c:v>1.007080078125E-3</c:v>
                </c:pt>
                <c:pt idx="28643">
                  <c:v>1.0068416595458984E-3</c:v>
                </c:pt>
                <c:pt idx="28644">
                  <c:v>1.007080078125E-3</c:v>
                </c:pt>
                <c:pt idx="28645">
                  <c:v>1.007080078125E-3</c:v>
                </c:pt>
                <c:pt idx="28646">
                  <c:v>1.0068416595458984E-3</c:v>
                </c:pt>
                <c:pt idx="28647">
                  <c:v>1.007080078125E-3</c:v>
                </c:pt>
                <c:pt idx="28648">
                  <c:v>1.007080078125E-3</c:v>
                </c:pt>
                <c:pt idx="28649">
                  <c:v>1.0068416595458984E-3</c:v>
                </c:pt>
                <c:pt idx="28650">
                  <c:v>1.007080078125E-3</c:v>
                </c:pt>
                <c:pt idx="28651">
                  <c:v>1.007080078125E-3</c:v>
                </c:pt>
                <c:pt idx="28652">
                  <c:v>1.0068416595458984E-3</c:v>
                </c:pt>
                <c:pt idx="28653">
                  <c:v>1.007080078125E-3</c:v>
                </c:pt>
                <c:pt idx="28654">
                  <c:v>1.0080337524414063E-3</c:v>
                </c:pt>
                <c:pt idx="28655">
                  <c:v>1.0068416595458984E-3</c:v>
                </c:pt>
                <c:pt idx="28656">
                  <c:v>1.007080078125E-3</c:v>
                </c:pt>
                <c:pt idx="28657">
                  <c:v>1.007080078125E-3</c:v>
                </c:pt>
                <c:pt idx="28658">
                  <c:v>1.0068416595458984E-3</c:v>
                </c:pt>
                <c:pt idx="28659">
                  <c:v>1.007080078125E-3</c:v>
                </c:pt>
                <c:pt idx="28660">
                  <c:v>1.007080078125E-3</c:v>
                </c:pt>
                <c:pt idx="28661">
                  <c:v>1.0068416595458984E-3</c:v>
                </c:pt>
                <c:pt idx="28662">
                  <c:v>1.007080078125E-3</c:v>
                </c:pt>
                <c:pt idx="28663">
                  <c:v>1.007080078125E-3</c:v>
                </c:pt>
                <c:pt idx="28664">
                  <c:v>1.0068416595458984E-3</c:v>
                </c:pt>
                <c:pt idx="28665">
                  <c:v>1.007080078125E-3</c:v>
                </c:pt>
                <c:pt idx="28666">
                  <c:v>1.0080337524414063E-3</c:v>
                </c:pt>
                <c:pt idx="28667">
                  <c:v>1.007080078125E-3</c:v>
                </c:pt>
                <c:pt idx="28668">
                  <c:v>1.0068416595458984E-3</c:v>
                </c:pt>
                <c:pt idx="28669">
                  <c:v>1.007080078125E-3</c:v>
                </c:pt>
                <c:pt idx="28670">
                  <c:v>1.007080078125E-3</c:v>
                </c:pt>
                <c:pt idx="28671">
                  <c:v>1.0068416595458984E-3</c:v>
                </c:pt>
                <c:pt idx="28672">
                  <c:v>1.007080078125E-3</c:v>
                </c:pt>
                <c:pt idx="28673">
                  <c:v>1.007080078125E-3</c:v>
                </c:pt>
                <c:pt idx="28674">
                  <c:v>1.0068416595458984E-3</c:v>
                </c:pt>
                <c:pt idx="28675">
                  <c:v>1.007080078125E-3</c:v>
                </c:pt>
                <c:pt idx="28676">
                  <c:v>1.007080078125E-3</c:v>
                </c:pt>
                <c:pt idx="28677">
                  <c:v>1.0068416595458984E-3</c:v>
                </c:pt>
                <c:pt idx="28678">
                  <c:v>1.007080078125E-3</c:v>
                </c:pt>
                <c:pt idx="28679">
                  <c:v>1.0080337524414063E-3</c:v>
                </c:pt>
                <c:pt idx="28680">
                  <c:v>1.0068416595458984E-3</c:v>
                </c:pt>
                <c:pt idx="28681">
                  <c:v>1.007080078125E-3</c:v>
                </c:pt>
                <c:pt idx="28682">
                  <c:v>1.007080078125E-3</c:v>
                </c:pt>
                <c:pt idx="28683">
                  <c:v>1.0068416595458984E-3</c:v>
                </c:pt>
                <c:pt idx="28684">
                  <c:v>1.007080078125E-3</c:v>
                </c:pt>
                <c:pt idx="28685">
                  <c:v>1.007080078125E-3</c:v>
                </c:pt>
                <c:pt idx="28686">
                  <c:v>1.0068416595458984E-3</c:v>
                </c:pt>
                <c:pt idx="28687">
                  <c:v>1.007080078125E-3</c:v>
                </c:pt>
                <c:pt idx="28688">
                  <c:v>1.007080078125E-3</c:v>
                </c:pt>
                <c:pt idx="28689">
                  <c:v>1.0068416595458984E-3</c:v>
                </c:pt>
                <c:pt idx="28690">
                  <c:v>1.007080078125E-3</c:v>
                </c:pt>
                <c:pt idx="28691">
                  <c:v>1.0080337524414063E-3</c:v>
                </c:pt>
                <c:pt idx="28692">
                  <c:v>1.007080078125E-3</c:v>
                </c:pt>
                <c:pt idx="28693">
                  <c:v>1.0068416595458984E-3</c:v>
                </c:pt>
                <c:pt idx="28694">
                  <c:v>1.007080078125E-3</c:v>
                </c:pt>
                <c:pt idx="28695">
                  <c:v>1.007080078125E-3</c:v>
                </c:pt>
                <c:pt idx="28696">
                  <c:v>1.0068416595458984E-3</c:v>
                </c:pt>
                <c:pt idx="28697">
                  <c:v>1.007080078125E-3</c:v>
                </c:pt>
                <c:pt idx="28698">
                  <c:v>1.007080078125E-3</c:v>
                </c:pt>
                <c:pt idx="28699">
                  <c:v>1.0068416595458984E-3</c:v>
                </c:pt>
                <c:pt idx="28700">
                  <c:v>1.007080078125E-3</c:v>
                </c:pt>
                <c:pt idx="28701">
                  <c:v>1.007080078125E-3</c:v>
                </c:pt>
                <c:pt idx="28702">
                  <c:v>1.0068416595458984E-3</c:v>
                </c:pt>
                <c:pt idx="28703">
                  <c:v>1.007080078125E-3</c:v>
                </c:pt>
                <c:pt idx="28704">
                  <c:v>1.0080337524414063E-3</c:v>
                </c:pt>
                <c:pt idx="28705">
                  <c:v>1.0068416595458984E-3</c:v>
                </c:pt>
                <c:pt idx="28706">
                  <c:v>1.007080078125E-3</c:v>
                </c:pt>
                <c:pt idx="28707">
                  <c:v>1.007080078125E-3</c:v>
                </c:pt>
                <c:pt idx="28708">
                  <c:v>1.0068416595458984E-3</c:v>
                </c:pt>
                <c:pt idx="28709">
                  <c:v>1.007080078125E-3</c:v>
                </c:pt>
                <c:pt idx="28710">
                  <c:v>1.007080078125E-3</c:v>
                </c:pt>
                <c:pt idx="28711">
                  <c:v>1.0068416595458984E-3</c:v>
                </c:pt>
                <c:pt idx="28712">
                  <c:v>1.007080078125E-3</c:v>
                </c:pt>
                <c:pt idx="28713">
                  <c:v>1.007080078125E-3</c:v>
                </c:pt>
                <c:pt idx="28714">
                  <c:v>1.0068416595458984E-3</c:v>
                </c:pt>
                <c:pt idx="28715">
                  <c:v>1.007080078125E-3</c:v>
                </c:pt>
                <c:pt idx="28716">
                  <c:v>1.0080337524414063E-3</c:v>
                </c:pt>
                <c:pt idx="28717">
                  <c:v>1.007080078125E-3</c:v>
                </c:pt>
                <c:pt idx="28718">
                  <c:v>1.0068416595458984E-3</c:v>
                </c:pt>
                <c:pt idx="28719">
                  <c:v>1.007080078125E-3</c:v>
                </c:pt>
                <c:pt idx="28720">
                  <c:v>1.007080078125E-3</c:v>
                </c:pt>
                <c:pt idx="28721">
                  <c:v>1.0068416595458984E-3</c:v>
                </c:pt>
                <c:pt idx="28722">
                  <c:v>1.007080078125E-3</c:v>
                </c:pt>
                <c:pt idx="28723">
                  <c:v>1.007080078125E-3</c:v>
                </c:pt>
                <c:pt idx="28724">
                  <c:v>1.0068416595458984E-3</c:v>
                </c:pt>
                <c:pt idx="28725">
                  <c:v>1.007080078125E-3</c:v>
                </c:pt>
                <c:pt idx="28726">
                  <c:v>1.007080078125E-3</c:v>
                </c:pt>
                <c:pt idx="28727">
                  <c:v>1.0068416595458984E-3</c:v>
                </c:pt>
                <c:pt idx="28728">
                  <c:v>1.007080078125E-3</c:v>
                </c:pt>
                <c:pt idx="28729">
                  <c:v>1.0080337524414063E-3</c:v>
                </c:pt>
                <c:pt idx="28730">
                  <c:v>1.0068416595458984E-3</c:v>
                </c:pt>
                <c:pt idx="28731">
                  <c:v>1.007080078125E-3</c:v>
                </c:pt>
                <c:pt idx="28732">
                  <c:v>1.007080078125E-3</c:v>
                </c:pt>
                <c:pt idx="28733">
                  <c:v>1.0068416595458984E-3</c:v>
                </c:pt>
                <c:pt idx="28734">
                  <c:v>1.007080078125E-3</c:v>
                </c:pt>
                <c:pt idx="28735">
                  <c:v>1.007080078125E-3</c:v>
                </c:pt>
                <c:pt idx="28736">
                  <c:v>1.0068416595458984E-3</c:v>
                </c:pt>
                <c:pt idx="28737">
                  <c:v>1.007080078125E-3</c:v>
                </c:pt>
                <c:pt idx="28738">
                  <c:v>1.007080078125E-3</c:v>
                </c:pt>
                <c:pt idx="28739">
                  <c:v>1.0068416595458984E-3</c:v>
                </c:pt>
                <c:pt idx="28740">
                  <c:v>1.007080078125E-3</c:v>
                </c:pt>
                <c:pt idx="28741">
                  <c:v>1.0080337524414063E-3</c:v>
                </c:pt>
                <c:pt idx="28742">
                  <c:v>1.007080078125E-3</c:v>
                </c:pt>
                <c:pt idx="28743">
                  <c:v>1.0068416595458984E-3</c:v>
                </c:pt>
                <c:pt idx="28744">
                  <c:v>1.007080078125E-3</c:v>
                </c:pt>
                <c:pt idx="28745">
                  <c:v>1.007080078125E-3</c:v>
                </c:pt>
                <c:pt idx="28746">
                  <c:v>1.0068416595458984E-3</c:v>
                </c:pt>
                <c:pt idx="28747">
                  <c:v>1.007080078125E-3</c:v>
                </c:pt>
                <c:pt idx="28748">
                  <c:v>1.007080078125E-3</c:v>
                </c:pt>
                <c:pt idx="28749">
                  <c:v>1.0068416595458984E-3</c:v>
                </c:pt>
                <c:pt idx="28750">
                  <c:v>1.007080078125E-3</c:v>
                </c:pt>
                <c:pt idx="28751">
                  <c:v>1.007080078125E-3</c:v>
                </c:pt>
                <c:pt idx="28752">
                  <c:v>1.0068416595458984E-3</c:v>
                </c:pt>
                <c:pt idx="28753">
                  <c:v>1.007080078125E-3</c:v>
                </c:pt>
                <c:pt idx="28754">
                  <c:v>1.0080337524414063E-3</c:v>
                </c:pt>
                <c:pt idx="28755">
                  <c:v>1.0068416595458984E-3</c:v>
                </c:pt>
                <c:pt idx="28756">
                  <c:v>1.007080078125E-3</c:v>
                </c:pt>
                <c:pt idx="28757">
                  <c:v>1.007080078125E-3</c:v>
                </c:pt>
                <c:pt idx="28758">
                  <c:v>1.0068416595458984E-3</c:v>
                </c:pt>
                <c:pt idx="28759">
                  <c:v>1.007080078125E-3</c:v>
                </c:pt>
                <c:pt idx="28760">
                  <c:v>1.007080078125E-3</c:v>
                </c:pt>
                <c:pt idx="28761">
                  <c:v>1.0068416595458984E-3</c:v>
                </c:pt>
                <c:pt idx="28762">
                  <c:v>1.007080078125E-3</c:v>
                </c:pt>
                <c:pt idx="28763">
                  <c:v>1.007080078125E-3</c:v>
                </c:pt>
                <c:pt idx="28764">
                  <c:v>1.0068416595458984E-3</c:v>
                </c:pt>
                <c:pt idx="28765">
                  <c:v>1.007080078125E-3</c:v>
                </c:pt>
                <c:pt idx="28766">
                  <c:v>1.0080337524414063E-3</c:v>
                </c:pt>
                <c:pt idx="28767">
                  <c:v>1.007080078125E-3</c:v>
                </c:pt>
                <c:pt idx="28768">
                  <c:v>1.0068416595458984E-3</c:v>
                </c:pt>
                <c:pt idx="28769">
                  <c:v>1.007080078125E-3</c:v>
                </c:pt>
                <c:pt idx="28770">
                  <c:v>1.007080078125E-3</c:v>
                </c:pt>
                <c:pt idx="28771">
                  <c:v>1.0068416595458984E-3</c:v>
                </c:pt>
                <c:pt idx="28772">
                  <c:v>1.007080078125E-3</c:v>
                </c:pt>
                <c:pt idx="28773">
                  <c:v>1.007080078125E-3</c:v>
                </c:pt>
                <c:pt idx="28774">
                  <c:v>1.0068416595458984E-3</c:v>
                </c:pt>
                <c:pt idx="28775">
                  <c:v>1.007080078125E-3</c:v>
                </c:pt>
                <c:pt idx="28776">
                  <c:v>1.007080078125E-3</c:v>
                </c:pt>
                <c:pt idx="28777">
                  <c:v>1.0068416595458984E-3</c:v>
                </c:pt>
                <c:pt idx="28778">
                  <c:v>1.007080078125E-3</c:v>
                </c:pt>
                <c:pt idx="28779">
                  <c:v>1.0080337524414063E-3</c:v>
                </c:pt>
                <c:pt idx="28780">
                  <c:v>1.0068416595458984E-3</c:v>
                </c:pt>
                <c:pt idx="28781">
                  <c:v>1.007080078125E-3</c:v>
                </c:pt>
                <c:pt idx="28782">
                  <c:v>1.007080078125E-3</c:v>
                </c:pt>
                <c:pt idx="28783">
                  <c:v>1.0068416595458984E-3</c:v>
                </c:pt>
                <c:pt idx="28784">
                  <c:v>1.007080078125E-3</c:v>
                </c:pt>
                <c:pt idx="28785">
                  <c:v>1.007080078125E-3</c:v>
                </c:pt>
                <c:pt idx="28786">
                  <c:v>1.0068416595458984E-3</c:v>
                </c:pt>
                <c:pt idx="28787">
                  <c:v>1.007080078125E-3</c:v>
                </c:pt>
                <c:pt idx="28788">
                  <c:v>1.007080078125E-3</c:v>
                </c:pt>
                <c:pt idx="28789">
                  <c:v>1.0068416595458984E-3</c:v>
                </c:pt>
                <c:pt idx="28790">
                  <c:v>1.007080078125E-3</c:v>
                </c:pt>
                <c:pt idx="28791">
                  <c:v>1.0080337524414063E-3</c:v>
                </c:pt>
                <c:pt idx="28792">
                  <c:v>1.007080078125E-3</c:v>
                </c:pt>
                <c:pt idx="28793">
                  <c:v>1.0068416595458984E-3</c:v>
                </c:pt>
                <c:pt idx="28794">
                  <c:v>1.007080078125E-3</c:v>
                </c:pt>
                <c:pt idx="28795">
                  <c:v>1.007080078125E-3</c:v>
                </c:pt>
                <c:pt idx="28796">
                  <c:v>1.0068416595458984E-3</c:v>
                </c:pt>
                <c:pt idx="28797">
                  <c:v>1.007080078125E-3</c:v>
                </c:pt>
                <c:pt idx="28798">
                  <c:v>1.007080078125E-3</c:v>
                </c:pt>
                <c:pt idx="28799">
                  <c:v>1.0068416595458984E-3</c:v>
                </c:pt>
                <c:pt idx="28800">
                  <c:v>1.007080078125E-3</c:v>
                </c:pt>
                <c:pt idx="28801">
                  <c:v>1.007080078125E-3</c:v>
                </c:pt>
                <c:pt idx="28802">
                  <c:v>1.0068416595458984E-3</c:v>
                </c:pt>
                <c:pt idx="28803">
                  <c:v>1.007080078125E-3</c:v>
                </c:pt>
                <c:pt idx="28804">
                  <c:v>1.0080337524414063E-3</c:v>
                </c:pt>
                <c:pt idx="28805">
                  <c:v>1.0068416595458984E-3</c:v>
                </c:pt>
                <c:pt idx="28806">
                  <c:v>1.007080078125E-3</c:v>
                </c:pt>
                <c:pt idx="28807">
                  <c:v>1.007080078125E-3</c:v>
                </c:pt>
                <c:pt idx="28808">
                  <c:v>1.0068416595458984E-3</c:v>
                </c:pt>
                <c:pt idx="28809">
                  <c:v>1.007080078125E-3</c:v>
                </c:pt>
                <c:pt idx="28810">
                  <c:v>1.007080078125E-3</c:v>
                </c:pt>
                <c:pt idx="28811">
                  <c:v>1.0068416595458984E-3</c:v>
                </c:pt>
                <c:pt idx="28812">
                  <c:v>1.007080078125E-3</c:v>
                </c:pt>
                <c:pt idx="28813">
                  <c:v>1.007080078125E-3</c:v>
                </c:pt>
                <c:pt idx="28814">
                  <c:v>1.0068416595458984E-3</c:v>
                </c:pt>
                <c:pt idx="28815">
                  <c:v>1.007080078125E-3</c:v>
                </c:pt>
                <c:pt idx="28816">
                  <c:v>1.0080337524414063E-3</c:v>
                </c:pt>
                <c:pt idx="28817">
                  <c:v>1.007080078125E-3</c:v>
                </c:pt>
                <c:pt idx="28818">
                  <c:v>1.0068416595458984E-3</c:v>
                </c:pt>
                <c:pt idx="28819">
                  <c:v>1.007080078125E-3</c:v>
                </c:pt>
                <c:pt idx="28820">
                  <c:v>1.007080078125E-3</c:v>
                </c:pt>
                <c:pt idx="28821">
                  <c:v>1.0068416595458984E-3</c:v>
                </c:pt>
                <c:pt idx="28822">
                  <c:v>1.007080078125E-3</c:v>
                </c:pt>
                <c:pt idx="28823">
                  <c:v>1.007080078125E-3</c:v>
                </c:pt>
                <c:pt idx="28824">
                  <c:v>1.0068416595458984E-3</c:v>
                </c:pt>
                <c:pt idx="28825">
                  <c:v>1.007080078125E-3</c:v>
                </c:pt>
                <c:pt idx="28826">
                  <c:v>1.007080078125E-3</c:v>
                </c:pt>
                <c:pt idx="28827">
                  <c:v>1.0068416595458984E-3</c:v>
                </c:pt>
                <c:pt idx="28828">
                  <c:v>1.007080078125E-3</c:v>
                </c:pt>
                <c:pt idx="28829">
                  <c:v>1.0080337524414063E-3</c:v>
                </c:pt>
                <c:pt idx="28830">
                  <c:v>1.0068416595458984E-3</c:v>
                </c:pt>
                <c:pt idx="28831">
                  <c:v>1.007080078125E-3</c:v>
                </c:pt>
                <c:pt idx="28832">
                  <c:v>1.007080078125E-3</c:v>
                </c:pt>
                <c:pt idx="28833">
                  <c:v>1.0068416595458984E-3</c:v>
                </c:pt>
                <c:pt idx="28834">
                  <c:v>1.007080078125E-3</c:v>
                </c:pt>
                <c:pt idx="28835">
                  <c:v>1.007080078125E-3</c:v>
                </c:pt>
                <c:pt idx="28836">
                  <c:v>1.0068416595458984E-3</c:v>
                </c:pt>
                <c:pt idx="28837">
                  <c:v>1.007080078125E-3</c:v>
                </c:pt>
                <c:pt idx="28838">
                  <c:v>1.007080078125E-3</c:v>
                </c:pt>
                <c:pt idx="28839">
                  <c:v>1.0068416595458984E-3</c:v>
                </c:pt>
                <c:pt idx="28840">
                  <c:v>1.007080078125E-3</c:v>
                </c:pt>
                <c:pt idx="28841">
                  <c:v>1.0080337524414063E-3</c:v>
                </c:pt>
                <c:pt idx="28842">
                  <c:v>1.007080078125E-3</c:v>
                </c:pt>
                <c:pt idx="28843">
                  <c:v>1.0068416595458984E-3</c:v>
                </c:pt>
                <c:pt idx="28844">
                  <c:v>1.007080078125E-3</c:v>
                </c:pt>
                <c:pt idx="28845">
                  <c:v>1.007080078125E-3</c:v>
                </c:pt>
                <c:pt idx="28846">
                  <c:v>1.0068416595458984E-3</c:v>
                </c:pt>
                <c:pt idx="28847">
                  <c:v>1.007080078125E-3</c:v>
                </c:pt>
                <c:pt idx="28848">
                  <c:v>1.007080078125E-3</c:v>
                </c:pt>
                <c:pt idx="28849">
                  <c:v>1.0068416595458984E-3</c:v>
                </c:pt>
                <c:pt idx="28850">
                  <c:v>1.007080078125E-3</c:v>
                </c:pt>
                <c:pt idx="28851">
                  <c:v>1.007080078125E-3</c:v>
                </c:pt>
                <c:pt idx="28852">
                  <c:v>1.0068416595458984E-3</c:v>
                </c:pt>
                <c:pt idx="28853">
                  <c:v>1.0080337524414063E-3</c:v>
                </c:pt>
                <c:pt idx="28854">
                  <c:v>1.007080078125E-3</c:v>
                </c:pt>
                <c:pt idx="28855">
                  <c:v>1.0068416595458984E-3</c:v>
                </c:pt>
                <c:pt idx="28856">
                  <c:v>1.007080078125E-3</c:v>
                </c:pt>
                <c:pt idx="28857">
                  <c:v>1.007080078125E-3</c:v>
                </c:pt>
                <c:pt idx="28858">
                  <c:v>1.0068416595458984E-3</c:v>
                </c:pt>
                <c:pt idx="28859">
                  <c:v>1.007080078125E-3</c:v>
                </c:pt>
                <c:pt idx="28860">
                  <c:v>1.007080078125E-3</c:v>
                </c:pt>
                <c:pt idx="28861">
                  <c:v>1.0068416595458984E-3</c:v>
                </c:pt>
                <c:pt idx="28862">
                  <c:v>1.007080078125E-3</c:v>
                </c:pt>
                <c:pt idx="28863">
                  <c:v>1.007080078125E-3</c:v>
                </c:pt>
                <c:pt idx="28864">
                  <c:v>1.0068416595458984E-3</c:v>
                </c:pt>
                <c:pt idx="28865">
                  <c:v>1.007080078125E-3</c:v>
                </c:pt>
                <c:pt idx="28866">
                  <c:v>1.0080337524414063E-3</c:v>
                </c:pt>
                <c:pt idx="28867">
                  <c:v>1.007080078125E-3</c:v>
                </c:pt>
                <c:pt idx="28868">
                  <c:v>1.0068416595458984E-3</c:v>
                </c:pt>
                <c:pt idx="28869">
                  <c:v>1.007080078125E-3</c:v>
                </c:pt>
                <c:pt idx="28870">
                  <c:v>1.007080078125E-3</c:v>
                </c:pt>
                <c:pt idx="28871">
                  <c:v>1.0068416595458984E-3</c:v>
                </c:pt>
                <c:pt idx="28872">
                  <c:v>1.007080078125E-3</c:v>
                </c:pt>
                <c:pt idx="28873">
                  <c:v>1.007080078125E-3</c:v>
                </c:pt>
                <c:pt idx="28874">
                  <c:v>1.0068416595458984E-3</c:v>
                </c:pt>
                <c:pt idx="28875">
                  <c:v>1.007080078125E-3</c:v>
                </c:pt>
                <c:pt idx="28876">
                  <c:v>1.007080078125E-3</c:v>
                </c:pt>
                <c:pt idx="28877">
                  <c:v>1.0068416595458984E-3</c:v>
                </c:pt>
                <c:pt idx="28878">
                  <c:v>1.0080337524414063E-3</c:v>
                </c:pt>
                <c:pt idx="28879">
                  <c:v>1.007080078125E-3</c:v>
                </c:pt>
                <c:pt idx="28880">
                  <c:v>1.0068416595458984E-3</c:v>
                </c:pt>
                <c:pt idx="28881">
                  <c:v>1.007080078125E-3</c:v>
                </c:pt>
                <c:pt idx="28882">
                  <c:v>1.007080078125E-3</c:v>
                </c:pt>
                <c:pt idx="28883">
                  <c:v>1.0068416595458984E-3</c:v>
                </c:pt>
                <c:pt idx="28884">
                  <c:v>1.007080078125E-3</c:v>
                </c:pt>
                <c:pt idx="28885">
                  <c:v>1.007080078125E-3</c:v>
                </c:pt>
                <c:pt idx="28886">
                  <c:v>1.0068416595458984E-3</c:v>
                </c:pt>
                <c:pt idx="28887">
                  <c:v>1.007080078125E-3</c:v>
                </c:pt>
                <c:pt idx="28888">
                  <c:v>1.007080078125E-3</c:v>
                </c:pt>
                <c:pt idx="28889">
                  <c:v>1.0068416595458984E-3</c:v>
                </c:pt>
                <c:pt idx="28890">
                  <c:v>1.007080078125E-3</c:v>
                </c:pt>
                <c:pt idx="28891">
                  <c:v>1.0080337524414063E-3</c:v>
                </c:pt>
                <c:pt idx="28892">
                  <c:v>1.007080078125E-3</c:v>
                </c:pt>
                <c:pt idx="28893">
                  <c:v>1.0068416595458984E-3</c:v>
                </c:pt>
                <c:pt idx="28894">
                  <c:v>1.007080078125E-3</c:v>
                </c:pt>
                <c:pt idx="28895">
                  <c:v>1.007080078125E-3</c:v>
                </c:pt>
                <c:pt idx="28896">
                  <c:v>1.0068416595458984E-3</c:v>
                </c:pt>
                <c:pt idx="28897">
                  <c:v>1.007080078125E-3</c:v>
                </c:pt>
                <c:pt idx="28898">
                  <c:v>1.007080078125E-3</c:v>
                </c:pt>
                <c:pt idx="28899">
                  <c:v>1.0068416595458984E-3</c:v>
                </c:pt>
                <c:pt idx="28900">
                  <c:v>1.007080078125E-3</c:v>
                </c:pt>
                <c:pt idx="28901">
                  <c:v>1.007080078125E-3</c:v>
                </c:pt>
                <c:pt idx="28902">
                  <c:v>1.0068416595458984E-3</c:v>
                </c:pt>
                <c:pt idx="28903">
                  <c:v>1.0080337524414063E-3</c:v>
                </c:pt>
                <c:pt idx="28904">
                  <c:v>1.007080078125E-3</c:v>
                </c:pt>
                <c:pt idx="28905">
                  <c:v>1.0068416595458984E-3</c:v>
                </c:pt>
                <c:pt idx="28906">
                  <c:v>1.007080078125E-3</c:v>
                </c:pt>
                <c:pt idx="28907">
                  <c:v>1.007080078125E-3</c:v>
                </c:pt>
                <c:pt idx="28908">
                  <c:v>1.0068416595458984E-3</c:v>
                </c:pt>
                <c:pt idx="28909">
                  <c:v>1.007080078125E-3</c:v>
                </c:pt>
                <c:pt idx="28910">
                  <c:v>1.007080078125E-3</c:v>
                </c:pt>
                <c:pt idx="28911">
                  <c:v>1.0068416595458984E-3</c:v>
                </c:pt>
                <c:pt idx="28912">
                  <c:v>1.007080078125E-3</c:v>
                </c:pt>
                <c:pt idx="28913">
                  <c:v>1.007080078125E-3</c:v>
                </c:pt>
                <c:pt idx="28914">
                  <c:v>1.0068416595458984E-3</c:v>
                </c:pt>
                <c:pt idx="28915">
                  <c:v>1.007080078125E-3</c:v>
                </c:pt>
                <c:pt idx="28916">
                  <c:v>1.0080337524414063E-3</c:v>
                </c:pt>
                <c:pt idx="28917">
                  <c:v>1.007080078125E-3</c:v>
                </c:pt>
                <c:pt idx="28918">
                  <c:v>1.0068416595458984E-3</c:v>
                </c:pt>
                <c:pt idx="28919">
                  <c:v>1.007080078125E-3</c:v>
                </c:pt>
                <c:pt idx="28920">
                  <c:v>1.007080078125E-3</c:v>
                </c:pt>
                <c:pt idx="28921">
                  <c:v>1.0068416595458984E-3</c:v>
                </c:pt>
                <c:pt idx="28922">
                  <c:v>1.007080078125E-3</c:v>
                </c:pt>
                <c:pt idx="28923">
                  <c:v>1.007080078125E-3</c:v>
                </c:pt>
                <c:pt idx="28924">
                  <c:v>1.0068416595458984E-3</c:v>
                </c:pt>
                <c:pt idx="28925">
                  <c:v>1.007080078125E-3</c:v>
                </c:pt>
                <c:pt idx="28926">
                  <c:v>1.007080078125E-3</c:v>
                </c:pt>
                <c:pt idx="28927">
                  <c:v>1.0068416595458984E-3</c:v>
                </c:pt>
                <c:pt idx="28928">
                  <c:v>1.0080337524414063E-3</c:v>
                </c:pt>
                <c:pt idx="28929">
                  <c:v>1.007080078125E-3</c:v>
                </c:pt>
                <c:pt idx="28930">
                  <c:v>1.0068416595458984E-3</c:v>
                </c:pt>
                <c:pt idx="28931">
                  <c:v>1.007080078125E-3</c:v>
                </c:pt>
                <c:pt idx="28932">
                  <c:v>1.007080078125E-3</c:v>
                </c:pt>
                <c:pt idx="28933">
                  <c:v>1.0068416595458984E-3</c:v>
                </c:pt>
                <c:pt idx="28934">
                  <c:v>1.007080078125E-3</c:v>
                </c:pt>
                <c:pt idx="28935">
                  <c:v>2.0139217376708984E-3</c:v>
                </c:pt>
                <c:pt idx="28936">
                  <c:v>1.007080078125E-3</c:v>
                </c:pt>
                <c:pt idx="28937">
                  <c:v>1.007080078125E-3</c:v>
                </c:pt>
                <c:pt idx="28938">
                  <c:v>1.0068416595458984E-3</c:v>
                </c:pt>
                <c:pt idx="28939">
                  <c:v>1.007080078125E-3</c:v>
                </c:pt>
                <c:pt idx="28940">
                  <c:v>1.0080337524414063E-3</c:v>
                </c:pt>
                <c:pt idx="28941">
                  <c:v>1.007080078125E-3</c:v>
                </c:pt>
                <c:pt idx="28942">
                  <c:v>1.0068416595458984E-3</c:v>
                </c:pt>
                <c:pt idx="28943">
                  <c:v>1.007080078125E-3</c:v>
                </c:pt>
                <c:pt idx="28944">
                  <c:v>1.007080078125E-3</c:v>
                </c:pt>
                <c:pt idx="28945">
                  <c:v>1.0068416595458984E-3</c:v>
                </c:pt>
                <c:pt idx="28946">
                  <c:v>1.007080078125E-3</c:v>
                </c:pt>
                <c:pt idx="28947">
                  <c:v>5.0349235534667969E-3</c:v>
                </c:pt>
                <c:pt idx="28948">
                  <c:v>1.0080337524414063E-3</c:v>
                </c:pt>
                <c:pt idx="28949">
                  <c:v>1.007080078125E-3</c:v>
                </c:pt>
                <c:pt idx="28950">
                  <c:v>1.0068416595458984E-3</c:v>
                </c:pt>
                <c:pt idx="28951">
                  <c:v>1.007080078125E-3</c:v>
                </c:pt>
                <c:pt idx="28952">
                  <c:v>1.007080078125E-3</c:v>
                </c:pt>
                <c:pt idx="28953">
                  <c:v>1.0068416595458984E-3</c:v>
                </c:pt>
                <c:pt idx="28954">
                  <c:v>1.007080078125E-3</c:v>
                </c:pt>
                <c:pt idx="28955">
                  <c:v>1.007080078125E-3</c:v>
                </c:pt>
                <c:pt idx="28956">
                  <c:v>1.0068416595458984E-3</c:v>
                </c:pt>
                <c:pt idx="28957">
                  <c:v>1.007080078125E-3</c:v>
                </c:pt>
                <c:pt idx="28958">
                  <c:v>1.007080078125E-3</c:v>
                </c:pt>
                <c:pt idx="28959">
                  <c:v>1.0068416595458984E-3</c:v>
                </c:pt>
                <c:pt idx="28960">
                  <c:v>1.007080078125E-3</c:v>
                </c:pt>
                <c:pt idx="28961">
                  <c:v>1.0080337524414063E-3</c:v>
                </c:pt>
                <c:pt idx="28962">
                  <c:v>1.007080078125E-3</c:v>
                </c:pt>
                <c:pt idx="28963">
                  <c:v>1.0068416595458984E-3</c:v>
                </c:pt>
                <c:pt idx="28964">
                  <c:v>1.007080078125E-3</c:v>
                </c:pt>
                <c:pt idx="28965">
                  <c:v>1.007080078125E-3</c:v>
                </c:pt>
                <c:pt idx="28966">
                  <c:v>1.0068416595458984E-3</c:v>
                </c:pt>
                <c:pt idx="28967">
                  <c:v>1.007080078125E-3</c:v>
                </c:pt>
                <c:pt idx="28968">
                  <c:v>1.007080078125E-3</c:v>
                </c:pt>
                <c:pt idx="28969">
                  <c:v>1.0068416595458984E-3</c:v>
                </c:pt>
                <c:pt idx="28970">
                  <c:v>1.007080078125E-3</c:v>
                </c:pt>
                <c:pt idx="28971">
                  <c:v>1.007080078125E-3</c:v>
                </c:pt>
                <c:pt idx="28972">
                  <c:v>1.0068416595458984E-3</c:v>
                </c:pt>
                <c:pt idx="28973">
                  <c:v>1.0080337524414063E-3</c:v>
                </c:pt>
                <c:pt idx="28974">
                  <c:v>1.007080078125E-3</c:v>
                </c:pt>
                <c:pt idx="28975">
                  <c:v>1.0068416595458984E-3</c:v>
                </c:pt>
                <c:pt idx="28976">
                  <c:v>1.007080078125E-3</c:v>
                </c:pt>
                <c:pt idx="28977">
                  <c:v>1.007080078125E-3</c:v>
                </c:pt>
                <c:pt idx="28978">
                  <c:v>1.0068416595458984E-3</c:v>
                </c:pt>
                <c:pt idx="28979">
                  <c:v>1.007080078125E-3</c:v>
                </c:pt>
                <c:pt idx="28980">
                  <c:v>1.007080078125E-3</c:v>
                </c:pt>
                <c:pt idx="28981">
                  <c:v>1.0068416595458984E-3</c:v>
                </c:pt>
                <c:pt idx="28982">
                  <c:v>1.007080078125E-3</c:v>
                </c:pt>
                <c:pt idx="28983">
                  <c:v>1.007080078125E-3</c:v>
                </c:pt>
                <c:pt idx="28984">
                  <c:v>1.0068416595458984E-3</c:v>
                </c:pt>
                <c:pt idx="28985">
                  <c:v>1.007080078125E-3</c:v>
                </c:pt>
                <c:pt idx="28986">
                  <c:v>1.0080337524414063E-3</c:v>
                </c:pt>
                <c:pt idx="28987">
                  <c:v>1.007080078125E-3</c:v>
                </c:pt>
                <c:pt idx="28988">
                  <c:v>1.0068416595458984E-3</c:v>
                </c:pt>
                <c:pt idx="28989">
                  <c:v>1.007080078125E-3</c:v>
                </c:pt>
                <c:pt idx="28990">
                  <c:v>1.007080078125E-3</c:v>
                </c:pt>
                <c:pt idx="28991">
                  <c:v>1.0068416595458984E-3</c:v>
                </c:pt>
                <c:pt idx="28992">
                  <c:v>1.007080078125E-3</c:v>
                </c:pt>
                <c:pt idx="28993">
                  <c:v>1.007080078125E-3</c:v>
                </c:pt>
                <c:pt idx="28994">
                  <c:v>1.0068416595458984E-3</c:v>
                </c:pt>
                <c:pt idx="28995">
                  <c:v>1.007080078125E-3</c:v>
                </c:pt>
                <c:pt idx="28996">
                  <c:v>1.007080078125E-3</c:v>
                </c:pt>
                <c:pt idx="28997">
                  <c:v>1.0068416595458984E-3</c:v>
                </c:pt>
                <c:pt idx="28998">
                  <c:v>1.0080337524414063E-3</c:v>
                </c:pt>
                <c:pt idx="28999">
                  <c:v>1.007080078125E-3</c:v>
                </c:pt>
                <c:pt idx="29000">
                  <c:v>1.0068416595458984E-3</c:v>
                </c:pt>
                <c:pt idx="29001">
                  <c:v>1.007080078125E-3</c:v>
                </c:pt>
                <c:pt idx="29002">
                  <c:v>1.007080078125E-3</c:v>
                </c:pt>
                <c:pt idx="29003">
                  <c:v>1.0068416595458984E-3</c:v>
                </c:pt>
                <c:pt idx="29004">
                  <c:v>1.007080078125E-3</c:v>
                </c:pt>
                <c:pt idx="29005">
                  <c:v>1.007080078125E-3</c:v>
                </c:pt>
                <c:pt idx="29006">
                  <c:v>1.0068416595458984E-3</c:v>
                </c:pt>
                <c:pt idx="29007">
                  <c:v>1.007080078125E-3</c:v>
                </c:pt>
                <c:pt idx="29008">
                  <c:v>1.007080078125E-3</c:v>
                </c:pt>
                <c:pt idx="29009">
                  <c:v>1.0068416595458984E-3</c:v>
                </c:pt>
                <c:pt idx="29010">
                  <c:v>1.007080078125E-3</c:v>
                </c:pt>
                <c:pt idx="29011">
                  <c:v>1.0080337524414063E-3</c:v>
                </c:pt>
                <c:pt idx="29012">
                  <c:v>1.007080078125E-3</c:v>
                </c:pt>
                <c:pt idx="29013">
                  <c:v>1.0068416595458984E-3</c:v>
                </c:pt>
                <c:pt idx="29014">
                  <c:v>1.007080078125E-3</c:v>
                </c:pt>
                <c:pt idx="29015">
                  <c:v>1.007080078125E-3</c:v>
                </c:pt>
                <c:pt idx="29016">
                  <c:v>1.0068416595458984E-3</c:v>
                </c:pt>
                <c:pt idx="29017">
                  <c:v>1.007080078125E-3</c:v>
                </c:pt>
                <c:pt idx="29018">
                  <c:v>1.007080078125E-3</c:v>
                </c:pt>
                <c:pt idx="29019">
                  <c:v>1.0068416595458984E-3</c:v>
                </c:pt>
                <c:pt idx="29020">
                  <c:v>1.007080078125E-3</c:v>
                </c:pt>
                <c:pt idx="29021">
                  <c:v>1.007080078125E-3</c:v>
                </c:pt>
                <c:pt idx="29022">
                  <c:v>1.0068416595458984E-3</c:v>
                </c:pt>
                <c:pt idx="29023">
                  <c:v>1.0080337524414063E-3</c:v>
                </c:pt>
                <c:pt idx="29024">
                  <c:v>1.007080078125E-3</c:v>
                </c:pt>
                <c:pt idx="29025">
                  <c:v>1.0068416595458984E-3</c:v>
                </c:pt>
                <c:pt idx="29026">
                  <c:v>1.007080078125E-3</c:v>
                </c:pt>
                <c:pt idx="29027">
                  <c:v>1.007080078125E-3</c:v>
                </c:pt>
                <c:pt idx="29028">
                  <c:v>1.0068416595458984E-3</c:v>
                </c:pt>
                <c:pt idx="29029">
                  <c:v>1.007080078125E-3</c:v>
                </c:pt>
                <c:pt idx="29030">
                  <c:v>1.007080078125E-3</c:v>
                </c:pt>
                <c:pt idx="29031">
                  <c:v>1.0068416595458984E-3</c:v>
                </c:pt>
                <c:pt idx="29032">
                  <c:v>1.007080078125E-3</c:v>
                </c:pt>
                <c:pt idx="29033">
                  <c:v>1.007080078125E-3</c:v>
                </c:pt>
                <c:pt idx="29034">
                  <c:v>1.0068416595458984E-3</c:v>
                </c:pt>
                <c:pt idx="29035">
                  <c:v>1.007080078125E-3</c:v>
                </c:pt>
                <c:pt idx="29036">
                  <c:v>1.0080337524414063E-3</c:v>
                </c:pt>
                <c:pt idx="29037">
                  <c:v>1.007080078125E-3</c:v>
                </c:pt>
                <c:pt idx="29038">
                  <c:v>1.0068416595458984E-3</c:v>
                </c:pt>
                <c:pt idx="29039">
                  <c:v>1.007080078125E-3</c:v>
                </c:pt>
                <c:pt idx="29040">
                  <c:v>1.007080078125E-3</c:v>
                </c:pt>
                <c:pt idx="29041">
                  <c:v>1.0068416595458984E-3</c:v>
                </c:pt>
                <c:pt idx="29042">
                  <c:v>1.007080078125E-3</c:v>
                </c:pt>
                <c:pt idx="29043">
                  <c:v>1.007080078125E-3</c:v>
                </c:pt>
                <c:pt idx="29044">
                  <c:v>1.0068416595458984E-3</c:v>
                </c:pt>
                <c:pt idx="29045">
                  <c:v>1.007080078125E-3</c:v>
                </c:pt>
                <c:pt idx="29046">
                  <c:v>1.007080078125E-3</c:v>
                </c:pt>
                <c:pt idx="29047">
                  <c:v>1.0068416595458984E-3</c:v>
                </c:pt>
                <c:pt idx="29048">
                  <c:v>1.0080337524414063E-3</c:v>
                </c:pt>
                <c:pt idx="29049">
                  <c:v>1.007080078125E-3</c:v>
                </c:pt>
                <c:pt idx="29050">
                  <c:v>1.0068416595458984E-3</c:v>
                </c:pt>
                <c:pt idx="29051">
                  <c:v>1.007080078125E-3</c:v>
                </c:pt>
                <c:pt idx="29052">
                  <c:v>1.007080078125E-3</c:v>
                </c:pt>
                <c:pt idx="29053">
                  <c:v>1.0068416595458984E-3</c:v>
                </c:pt>
                <c:pt idx="29054">
                  <c:v>1.007080078125E-3</c:v>
                </c:pt>
                <c:pt idx="29055">
                  <c:v>1.007080078125E-3</c:v>
                </c:pt>
                <c:pt idx="29056">
                  <c:v>1.0068416595458984E-3</c:v>
                </c:pt>
                <c:pt idx="29057">
                  <c:v>1.007080078125E-3</c:v>
                </c:pt>
                <c:pt idx="29058">
                  <c:v>1.007080078125E-3</c:v>
                </c:pt>
                <c:pt idx="29059">
                  <c:v>1.0068416595458984E-3</c:v>
                </c:pt>
                <c:pt idx="29060">
                  <c:v>1.007080078125E-3</c:v>
                </c:pt>
                <c:pt idx="29061">
                  <c:v>1.0080337524414063E-3</c:v>
                </c:pt>
                <c:pt idx="29062">
                  <c:v>1.007080078125E-3</c:v>
                </c:pt>
                <c:pt idx="29063">
                  <c:v>1.0068416595458984E-3</c:v>
                </c:pt>
                <c:pt idx="29064">
                  <c:v>1.007080078125E-3</c:v>
                </c:pt>
                <c:pt idx="29065">
                  <c:v>1.007080078125E-3</c:v>
                </c:pt>
                <c:pt idx="29066">
                  <c:v>1.0068416595458984E-3</c:v>
                </c:pt>
                <c:pt idx="29067">
                  <c:v>1.007080078125E-3</c:v>
                </c:pt>
                <c:pt idx="29068">
                  <c:v>1.007080078125E-3</c:v>
                </c:pt>
                <c:pt idx="29069">
                  <c:v>1.0068416595458984E-3</c:v>
                </c:pt>
                <c:pt idx="29070">
                  <c:v>1.007080078125E-3</c:v>
                </c:pt>
                <c:pt idx="29071">
                  <c:v>1.0068416595458984E-3</c:v>
                </c:pt>
                <c:pt idx="29072">
                  <c:v>1.007080078125E-3</c:v>
                </c:pt>
                <c:pt idx="29073">
                  <c:v>1.0080337524414063E-3</c:v>
                </c:pt>
                <c:pt idx="29074">
                  <c:v>1.007080078125E-3</c:v>
                </c:pt>
                <c:pt idx="29075">
                  <c:v>1.0068416595458984E-3</c:v>
                </c:pt>
                <c:pt idx="29076">
                  <c:v>1.007080078125E-3</c:v>
                </c:pt>
                <c:pt idx="29077">
                  <c:v>1.007080078125E-3</c:v>
                </c:pt>
                <c:pt idx="29078">
                  <c:v>1.0068416595458984E-3</c:v>
                </c:pt>
                <c:pt idx="29079">
                  <c:v>1.007080078125E-3</c:v>
                </c:pt>
                <c:pt idx="29080">
                  <c:v>1.007080078125E-3</c:v>
                </c:pt>
                <c:pt idx="29081">
                  <c:v>1.0068416595458984E-3</c:v>
                </c:pt>
                <c:pt idx="29082">
                  <c:v>1.007080078125E-3</c:v>
                </c:pt>
                <c:pt idx="29083">
                  <c:v>1.007080078125E-3</c:v>
                </c:pt>
                <c:pt idx="29084">
                  <c:v>1.0068416595458984E-3</c:v>
                </c:pt>
                <c:pt idx="29085">
                  <c:v>1.007080078125E-3</c:v>
                </c:pt>
                <c:pt idx="29086">
                  <c:v>1.0080337524414063E-3</c:v>
                </c:pt>
                <c:pt idx="29087">
                  <c:v>1.007080078125E-3</c:v>
                </c:pt>
                <c:pt idx="29088">
                  <c:v>1.0068416595458984E-3</c:v>
                </c:pt>
                <c:pt idx="29089">
                  <c:v>1.007080078125E-3</c:v>
                </c:pt>
                <c:pt idx="29090">
                  <c:v>1.007080078125E-3</c:v>
                </c:pt>
                <c:pt idx="29091">
                  <c:v>1.0068416595458984E-3</c:v>
                </c:pt>
                <c:pt idx="29092">
                  <c:v>1.007080078125E-3</c:v>
                </c:pt>
                <c:pt idx="29093">
                  <c:v>1.0068416595458984E-3</c:v>
                </c:pt>
                <c:pt idx="29094">
                  <c:v>1.007080078125E-3</c:v>
                </c:pt>
                <c:pt idx="29095">
                  <c:v>1.007080078125E-3</c:v>
                </c:pt>
                <c:pt idx="29096">
                  <c:v>1.0068416595458984E-3</c:v>
                </c:pt>
                <c:pt idx="29097">
                  <c:v>1.007080078125E-3</c:v>
                </c:pt>
                <c:pt idx="29098">
                  <c:v>1.0080337524414063E-3</c:v>
                </c:pt>
                <c:pt idx="29099">
                  <c:v>1.007080078125E-3</c:v>
                </c:pt>
                <c:pt idx="29100">
                  <c:v>1.0068416595458984E-3</c:v>
                </c:pt>
                <c:pt idx="29101">
                  <c:v>1.007080078125E-3</c:v>
                </c:pt>
                <c:pt idx="29102">
                  <c:v>1.007080078125E-3</c:v>
                </c:pt>
                <c:pt idx="29103">
                  <c:v>1.0068416595458984E-3</c:v>
                </c:pt>
                <c:pt idx="29104">
                  <c:v>1.007080078125E-3</c:v>
                </c:pt>
                <c:pt idx="29105">
                  <c:v>1.007080078125E-3</c:v>
                </c:pt>
                <c:pt idx="29106">
                  <c:v>1.0068416595458984E-3</c:v>
                </c:pt>
                <c:pt idx="29107">
                  <c:v>1.007080078125E-3</c:v>
                </c:pt>
                <c:pt idx="29108">
                  <c:v>1.007080078125E-3</c:v>
                </c:pt>
                <c:pt idx="29109">
                  <c:v>1.0068416595458984E-3</c:v>
                </c:pt>
                <c:pt idx="29110">
                  <c:v>1.007080078125E-3</c:v>
                </c:pt>
                <c:pt idx="29111">
                  <c:v>1.0080337524414063E-3</c:v>
                </c:pt>
                <c:pt idx="29112">
                  <c:v>1.007080078125E-3</c:v>
                </c:pt>
                <c:pt idx="29113">
                  <c:v>1.0068416595458984E-3</c:v>
                </c:pt>
                <c:pt idx="29114">
                  <c:v>1.007080078125E-3</c:v>
                </c:pt>
                <c:pt idx="29115">
                  <c:v>1.0068416595458984E-3</c:v>
                </c:pt>
                <c:pt idx="29116">
                  <c:v>1.007080078125E-3</c:v>
                </c:pt>
                <c:pt idx="29117">
                  <c:v>1.007080078125E-3</c:v>
                </c:pt>
                <c:pt idx="29118">
                  <c:v>1.0068416595458984E-3</c:v>
                </c:pt>
                <c:pt idx="29119">
                  <c:v>1.007080078125E-3</c:v>
                </c:pt>
                <c:pt idx="29120">
                  <c:v>1.007080078125E-3</c:v>
                </c:pt>
                <c:pt idx="29121">
                  <c:v>1.0068416595458984E-3</c:v>
                </c:pt>
                <c:pt idx="29122">
                  <c:v>1.007080078125E-3</c:v>
                </c:pt>
                <c:pt idx="29123">
                  <c:v>1.0080337524414063E-3</c:v>
                </c:pt>
                <c:pt idx="29124">
                  <c:v>1.007080078125E-3</c:v>
                </c:pt>
                <c:pt idx="29125">
                  <c:v>1.0068416595458984E-3</c:v>
                </c:pt>
                <c:pt idx="29126">
                  <c:v>6.0420036315917969E-3</c:v>
                </c:pt>
                <c:pt idx="29127">
                  <c:v>1.007080078125E-3</c:v>
                </c:pt>
                <c:pt idx="29128">
                  <c:v>1.007080078125E-3</c:v>
                </c:pt>
                <c:pt idx="29129">
                  <c:v>1.0068416595458984E-3</c:v>
                </c:pt>
                <c:pt idx="29130">
                  <c:v>1.007080078125E-3</c:v>
                </c:pt>
                <c:pt idx="29131">
                  <c:v>1.0080337524414063E-3</c:v>
                </c:pt>
                <c:pt idx="29132">
                  <c:v>1.0068416595458984E-3</c:v>
                </c:pt>
                <c:pt idx="29133">
                  <c:v>1.007080078125E-3</c:v>
                </c:pt>
                <c:pt idx="29134">
                  <c:v>1.007080078125E-3</c:v>
                </c:pt>
                <c:pt idx="29135">
                  <c:v>1.0068416595458984E-3</c:v>
                </c:pt>
                <c:pt idx="29136">
                  <c:v>1.007080078125E-3</c:v>
                </c:pt>
                <c:pt idx="29137">
                  <c:v>1.007080078125E-3</c:v>
                </c:pt>
                <c:pt idx="29138">
                  <c:v>1.0068416595458984E-3</c:v>
                </c:pt>
                <c:pt idx="29139">
                  <c:v>1.007080078125E-3</c:v>
                </c:pt>
                <c:pt idx="29140">
                  <c:v>1.007080078125E-3</c:v>
                </c:pt>
                <c:pt idx="29141">
                  <c:v>1.0068416595458984E-3</c:v>
                </c:pt>
                <c:pt idx="29142">
                  <c:v>1.007080078125E-3</c:v>
                </c:pt>
                <c:pt idx="29143">
                  <c:v>1.0080337524414063E-3</c:v>
                </c:pt>
                <c:pt idx="29144">
                  <c:v>1.007080078125E-3</c:v>
                </c:pt>
                <c:pt idx="29145">
                  <c:v>1.0068416595458984E-3</c:v>
                </c:pt>
                <c:pt idx="29146">
                  <c:v>1.007080078125E-3</c:v>
                </c:pt>
                <c:pt idx="29147">
                  <c:v>1.007080078125E-3</c:v>
                </c:pt>
                <c:pt idx="29148">
                  <c:v>1.0068416595458984E-3</c:v>
                </c:pt>
                <c:pt idx="29149">
                  <c:v>1.007080078125E-3</c:v>
                </c:pt>
                <c:pt idx="29150">
                  <c:v>1.007080078125E-3</c:v>
                </c:pt>
                <c:pt idx="29151">
                  <c:v>1.0068416595458984E-3</c:v>
                </c:pt>
                <c:pt idx="29152">
                  <c:v>1.007080078125E-3</c:v>
                </c:pt>
                <c:pt idx="29153">
                  <c:v>1.007080078125E-3</c:v>
                </c:pt>
                <c:pt idx="29154">
                  <c:v>1.0068416595458984E-3</c:v>
                </c:pt>
                <c:pt idx="29155">
                  <c:v>1.007080078125E-3</c:v>
                </c:pt>
                <c:pt idx="29156">
                  <c:v>1.0080337524414063E-3</c:v>
                </c:pt>
                <c:pt idx="29157">
                  <c:v>1.0068416595458984E-3</c:v>
                </c:pt>
                <c:pt idx="29158">
                  <c:v>1.007080078125E-3</c:v>
                </c:pt>
                <c:pt idx="29159">
                  <c:v>1.007080078125E-3</c:v>
                </c:pt>
                <c:pt idx="29160">
                  <c:v>1.0068416595458984E-3</c:v>
                </c:pt>
                <c:pt idx="29161">
                  <c:v>1.007080078125E-3</c:v>
                </c:pt>
                <c:pt idx="29162">
                  <c:v>1.007080078125E-3</c:v>
                </c:pt>
                <c:pt idx="29163">
                  <c:v>1.0068416595458984E-3</c:v>
                </c:pt>
                <c:pt idx="29164">
                  <c:v>1.007080078125E-3</c:v>
                </c:pt>
                <c:pt idx="29165">
                  <c:v>1.007080078125E-3</c:v>
                </c:pt>
                <c:pt idx="29166">
                  <c:v>1.0068416595458984E-3</c:v>
                </c:pt>
                <c:pt idx="29167">
                  <c:v>1.007080078125E-3</c:v>
                </c:pt>
                <c:pt idx="29168">
                  <c:v>1.0080337524414063E-3</c:v>
                </c:pt>
                <c:pt idx="29169">
                  <c:v>1.007080078125E-3</c:v>
                </c:pt>
                <c:pt idx="29170">
                  <c:v>1.0068416595458984E-3</c:v>
                </c:pt>
                <c:pt idx="29171">
                  <c:v>1.007080078125E-3</c:v>
                </c:pt>
                <c:pt idx="29172">
                  <c:v>1.007080078125E-3</c:v>
                </c:pt>
                <c:pt idx="29173">
                  <c:v>1.0068416595458984E-3</c:v>
                </c:pt>
                <c:pt idx="29174">
                  <c:v>1.007080078125E-3</c:v>
                </c:pt>
                <c:pt idx="29175">
                  <c:v>1.007080078125E-3</c:v>
                </c:pt>
                <c:pt idx="29176">
                  <c:v>1.0068416595458984E-3</c:v>
                </c:pt>
                <c:pt idx="29177">
                  <c:v>1.007080078125E-3</c:v>
                </c:pt>
                <c:pt idx="29178">
                  <c:v>1.007080078125E-3</c:v>
                </c:pt>
                <c:pt idx="29179">
                  <c:v>1.0068416595458984E-3</c:v>
                </c:pt>
                <c:pt idx="29180">
                  <c:v>1.007080078125E-3</c:v>
                </c:pt>
                <c:pt idx="29181">
                  <c:v>1.0080337524414063E-3</c:v>
                </c:pt>
                <c:pt idx="29182">
                  <c:v>1.0068416595458984E-3</c:v>
                </c:pt>
                <c:pt idx="29183">
                  <c:v>1.007080078125E-3</c:v>
                </c:pt>
                <c:pt idx="29184">
                  <c:v>1.007080078125E-3</c:v>
                </c:pt>
                <c:pt idx="29185">
                  <c:v>1.0068416595458984E-3</c:v>
                </c:pt>
                <c:pt idx="29186">
                  <c:v>1.007080078125E-3</c:v>
                </c:pt>
                <c:pt idx="29187">
                  <c:v>1.007080078125E-3</c:v>
                </c:pt>
                <c:pt idx="29188">
                  <c:v>1.0068416595458984E-3</c:v>
                </c:pt>
                <c:pt idx="29189">
                  <c:v>1.007080078125E-3</c:v>
                </c:pt>
                <c:pt idx="29190">
                  <c:v>1.007080078125E-3</c:v>
                </c:pt>
                <c:pt idx="29191">
                  <c:v>1.0068416595458984E-3</c:v>
                </c:pt>
                <c:pt idx="29192">
                  <c:v>1.007080078125E-3</c:v>
                </c:pt>
                <c:pt idx="29193">
                  <c:v>1.0080337524414063E-3</c:v>
                </c:pt>
                <c:pt idx="29194">
                  <c:v>1.007080078125E-3</c:v>
                </c:pt>
                <c:pt idx="29195">
                  <c:v>1.0068416595458984E-3</c:v>
                </c:pt>
                <c:pt idx="29196">
                  <c:v>1.007080078125E-3</c:v>
                </c:pt>
                <c:pt idx="29197">
                  <c:v>1.007080078125E-3</c:v>
                </c:pt>
                <c:pt idx="29198">
                  <c:v>1.0068416595458984E-3</c:v>
                </c:pt>
                <c:pt idx="29199">
                  <c:v>1.007080078125E-3</c:v>
                </c:pt>
                <c:pt idx="29200">
                  <c:v>1.007080078125E-3</c:v>
                </c:pt>
                <c:pt idx="29201">
                  <c:v>1.0068416595458984E-3</c:v>
                </c:pt>
                <c:pt idx="29202">
                  <c:v>1.007080078125E-3</c:v>
                </c:pt>
                <c:pt idx="29203">
                  <c:v>1.007080078125E-3</c:v>
                </c:pt>
                <c:pt idx="29204">
                  <c:v>1.0068416595458984E-3</c:v>
                </c:pt>
                <c:pt idx="29205">
                  <c:v>1.007080078125E-3</c:v>
                </c:pt>
                <c:pt idx="29206">
                  <c:v>1.0080337524414063E-3</c:v>
                </c:pt>
                <c:pt idx="29207">
                  <c:v>1.0068416595458984E-3</c:v>
                </c:pt>
                <c:pt idx="29208">
                  <c:v>1.007080078125E-3</c:v>
                </c:pt>
                <c:pt idx="29209">
                  <c:v>1.007080078125E-3</c:v>
                </c:pt>
                <c:pt idx="29210">
                  <c:v>1.0068416595458984E-3</c:v>
                </c:pt>
                <c:pt idx="29211">
                  <c:v>1.007080078125E-3</c:v>
                </c:pt>
                <c:pt idx="29212">
                  <c:v>1.007080078125E-3</c:v>
                </c:pt>
                <c:pt idx="29213">
                  <c:v>1.0068416595458984E-3</c:v>
                </c:pt>
                <c:pt idx="29214">
                  <c:v>1.007080078125E-3</c:v>
                </c:pt>
                <c:pt idx="29215">
                  <c:v>1.007080078125E-3</c:v>
                </c:pt>
                <c:pt idx="29216">
                  <c:v>1.0068416595458984E-3</c:v>
                </c:pt>
                <c:pt idx="29217">
                  <c:v>1.007080078125E-3</c:v>
                </c:pt>
                <c:pt idx="29218">
                  <c:v>1.0080337524414063E-3</c:v>
                </c:pt>
                <c:pt idx="29219">
                  <c:v>1.007080078125E-3</c:v>
                </c:pt>
                <c:pt idx="29220">
                  <c:v>1.0068416595458984E-3</c:v>
                </c:pt>
                <c:pt idx="29221">
                  <c:v>1.007080078125E-3</c:v>
                </c:pt>
                <c:pt idx="29222">
                  <c:v>1.007080078125E-3</c:v>
                </c:pt>
                <c:pt idx="29223">
                  <c:v>1.0068416595458984E-3</c:v>
                </c:pt>
                <c:pt idx="29224">
                  <c:v>1.007080078125E-3</c:v>
                </c:pt>
                <c:pt idx="29225">
                  <c:v>1.007080078125E-3</c:v>
                </c:pt>
                <c:pt idx="29226">
                  <c:v>1.0068416595458984E-3</c:v>
                </c:pt>
                <c:pt idx="29227">
                  <c:v>1.007080078125E-3</c:v>
                </c:pt>
                <c:pt idx="29228">
                  <c:v>1.007080078125E-3</c:v>
                </c:pt>
                <c:pt idx="29229">
                  <c:v>1.0068416595458984E-3</c:v>
                </c:pt>
                <c:pt idx="29230">
                  <c:v>1.007080078125E-3</c:v>
                </c:pt>
                <c:pt idx="29231">
                  <c:v>1.0080337524414063E-3</c:v>
                </c:pt>
                <c:pt idx="29232">
                  <c:v>1.0068416595458984E-3</c:v>
                </c:pt>
                <c:pt idx="29233">
                  <c:v>1.007080078125E-3</c:v>
                </c:pt>
                <c:pt idx="29234">
                  <c:v>1.007080078125E-3</c:v>
                </c:pt>
                <c:pt idx="29235">
                  <c:v>1.0068416595458984E-3</c:v>
                </c:pt>
                <c:pt idx="29236">
                  <c:v>1.007080078125E-3</c:v>
                </c:pt>
                <c:pt idx="29237">
                  <c:v>1.007080078125E-3</c:v>
                </c:pt>
                <c:pt idx="29238">
                  <c:v>1.0068416595458984E-3</c:v>
                </c:pt>
                <c:pt idx="29239">
                  <c:v>1.007080078125E-3</c:v>
                </c:pt>
                <c:pt idx="29240">
                  <c:v>1.007080078125E-3</c:v>
                </c:pt>
                <c:pt idx="29241">
                  <c:v>1.0068416595458984E-3</c:v>
                </c:pt>
                <c:pt idx="29242">
                  <c:v>1.007080078125E-3</c:v>
                </c:pt>
                <c:pt idx="29243">
                  <c:v>1.0080337524414063E-3</c:v>
                </c:pt>
                <c:pt idx="29244">
                  <c:v>1.007080078125E-3</c:v>
                </c:pt>
                <c:pt idx="29245">
                  <c:v>1.0068416595458984E-3</c:v>
                </c:pt>
                <c:pt idx="29246">
                  <c:v>1.007080078125E-3</c:v>
                </c:pt>
                <c:pt idx="29247">
                  <c:v>1.007080078125E-3</c:v>
                </c:pt>
                <c:pt idx="29248">
                  <c:v>1.0068416595458984E-3</c:v>
                </c:pt>
                <c:pt idx="29249">
                  <c:v>1.007080078125E-3</c:v>
                </c:pt>
                <c:pt idx="29250">
                  <c:v>1.007080078125E-3</c:v>
                </c:pt>
                <c:pt idx="29251">
                  <c:v>1.0068416595458984E-3</c:v>
                </c:pt>
                <c:pt idx="29252">
                  <c:v>1.007080078125E-3</c:v>
                </c:pt>
                <c:pt idx="29253">
                  <c:v>1.007080078125E-3</c:v>
                </c:pt>
                <c:pt idx="29254">
                  <c:v>1.0068416595458984E-3</c:v>
                </c:pt>
                <c:pt idx="29255">
                  <c:v>1.007080078125E-3</c:v>
                </c:pt>
                <c:pt idx="29256">
                  <c:v>1.0080337524414063E-3</c:v>
                </c:pt>
                <c:pt idx="29257">
                  <c:v>1.0068416595458984E-3</c:v>
                </c:pt>
                <c:pt idx="29258">
                  <c:v>1.007080078125E-3</c:v>
                </c:pt>
                <c:pt idx="29259">
                  <c:v>1.007080078125E-3</c:v>
                </c:pt>
                <c:pt idx="29260">
                  <c:v>1.0068416595458984E-3</c:v>
                </c:pt>
                <c:pt idx="29261">
                  <c:v>1.007080078125E-3</c:v>
                </c:pt>
                <c:pt idx="29262">
                  <c:v>1.007080078125E-3</c:v>
                </c:pt>
                <c:pt idx="29263">
                  <c:v>1.0068416595458984E-3</c:v>
                </c:pt>
                <c:pt idx="29264">
                  <c:v>1.007080078125E-3</c:v>
                </c:pt>
                <c:pt idx="29265">
                  <c:v>1.007080078125E-3</c:v>
                </c:pt>
                <c:pt idx="29266">
                  <c:v>1.0068416595458984E-3</c:v>
                </c:pt>
                <c:pt idx="29267">
                  <c:v>1.007080078125E-3</c:v>
                </c:pt>
                <c:pt idx="29268">
                  <c:v>1.0080337524414063E-3</c:v>
                </c:pt>
                <c:pt idx="29269">
                  <c:v>1.007080078125E-3</c:v>
                </c:pt>
                <c:pt idx="29270">
                  <c:v>1.0068416595458984E-3</c:v>
                </c:pt>
                <c:pt idx="29271">
                  <c:v>1.007080078125E-3</c:v>
                </c:pt>
                <c:pt idx="29272">
                  <c:v>1.007080078125E-3</c:v>
                </c:pt>
                <c:pt idx="29273">
                  <c:v>1.0068416595458984E-3</c:v>
                </c:pt>
                <c:pt idx="29274">
                  <c:v>1.007080078125E-3</c:v>
                </c:pt>
                <c:pt idx="29275">
                  <c:v>1.007080078125E-3</c:v>
                </c:pt>
                <c:pt idx="29276">
                  <c:v>1.0068416595458984E-3</c:v>
                </c:pt>
                <c:pt idx="29277">
                  <c:v>1.007080078125E-3</c:v>
                </c:pt>
                <c:pt idx="29278">
                  <c:v>1.007080078125E-3</c:v>
                </c:pt>
                <c:pt idx="29279">
                  <c:v>1.0068416595458984E-3</c:v>
                </c:pt>
                <c:pt idx="29280">
                  <c:v>1.007080078125E-3</c:v>
                </c:pt>
                <c:pt idx="29281">
                  <c:v>1.0080337524414063E-3</c:v>
                </c:pt>
                <c:pt idx="29282">
                  <c:v>1.0068416595458984E-3</c:v>
                </c:pt>
                <c:pt idx="29283">
                  <c:v>1.007080078125E-3</c:v>
                </c:pt>
                <c:pt idx="29284">
                  <c:v>1.007080078125E-3</c:v>
                </c:pt>
                <c:pt idx="29285">
                  <c:v>1.0068416595458984E-3</c:v>
                </c:pt>
                <c:pt idx="29286">
                  <c:v>1.007080078125E-3</c:v>
                </c:pt>
                <c:pt idx="29287">
                  <c:v>1.007080078125E-3</c:v>
                </c:pt>
                <c:pt idx="29288">
                  <c:v>1.0068416595458984E-3</c:v>
                </c:pt>
                <c:pt idx="29289">
                  <c:v>1.007080078125E-3</c:v>
                </c:pt>
                <c:pt idx="29290">
                  <c:v>1.007080078125E-3</c:v>
                </c:pt>
                <c:pt idx="29291">
                  <c:v>1.0068416595458984E-3</c:v>
                </c:pt>
                <c:pt idx="29292">
                  <c:v>1.007080078125E-3</c:v>
                </c:pt>
                <c:pt idx="29293">
                  <c:v>9.0639591217041016E-3</c:v>
                </c:pt>
                <c:pt idx="29294">
                  <c:v>1.007080078125E-3</c:v>
                </c:pt>
                <c:pt idx="29295">
                  <c:v>1.007080078125E-3</c:v>
                </c:pt>
                <c:pt idx="29296">
                  <c:v>1.0068416595458984E-3</c:v>
                </c:pt>
                <c:pt idx="29297">
                  <c:v>1.007080078125E-3</c:v>
                </c:pt>
                <c:pt idx="29298">
                  <c:v>1.0080337524414063E-3</c:v>
                </c:pt>
                <c:pt idx="29299">
                  <c:v>1.0068416595458984E-3</c:v>
                </c:pt>
                <c:pt idx="29300">
                  <c:v>1.007080078125E-3</c:v>
                </c:pt>
                <c:pt idx="29301">
                  <c:v>1.007080078125E-3</c:v>
                </c:pt>
                <c:pt idx="29302">
                  <c:v>1.0068416595458984E-3</c:v>
                </c:pt>
                <c:pt idx="29303">
                  <c:v>1.007080078125E-3</c:v>
                </c:pt>
                <c:pt idx="29304">
                  <c:v>1.007080078125E-3</c:v>
                </c:pt>
                <c:pt idx="29305">
                  <c:v>1.0068416595458984E-3</c:v>
                </c:pt>
                <c:pt idx="29306">
                  <c:v>1.007080078125E-3</c:v>
                </c:pt>
                <c:pt idx="29307">
                  <c:v>1.007080078125E-3</c:v>
                </c:pt>
                <c:pt idx="29308">
                  <c:v>1.0068416595458984E-3</c:v>
                </c:pt>
                <c:pt idx="29309">
                  <c:v>1.007080078125E-3</c:v>
                </c:pt>
                <c:pt idx="29310">
                  <c:v>1.0080337524414063E-3</c:v>
                </c:pt>
                <c:pt idx="29311">
                  <c:v>1.007080078125E-3</c:v>
                </c:pt>
                <c:pt idx="29312">
                  <c:v>1.0068416595458984E-3</c:v>
                </c:pt>
                <c:pt idx="29313">
                  <c:v>1.007080078125E-3</c:v>
                </c:pt>
                <c:pt idx="29314">
                  <c:v>1.007080078125E-3</c:v>
                </c:pt>
                <c:pt idx="29315">
                  <c:v>1.0068416595458984E-3</c:v>
                </c:pt>
                <c:pt idx="29316">
                  <c:v>1.007080078125E-3</c:v>
                </c:pt>
                <c:pt idx="29317">
                  <c:v>1.007080078125E-3</c:v>
                </c:pt>
                <c:pt idx="29318">
                  <c:v>1.0068416595458984E-3</c:v>
                </c:pt>
                <c:pt idx="29319">
                  <c:v>1.007080078125E-3</c:v>
                </c:pt>
                <c:pt idx="29320">
                  <c:v>1.007080078125E-3</c:v>
                </c:pt>
                <c:pt idx="29321">
                  <c:v>1.0068416595458984E-3</c:v>
                </c:pt>
                <c:pt idx="29322">
                  <c:v>1.007080078125E-3</c:v>
                </c:pt>
                <c:pt idx="29323">
                  <c:v>1.0080337524414063E-3</c:v>
                </c:pt>
                <c:pt idx="29324">
                  <c:v>1.0068416595458984E-3</c:v>
                </c:pt>
                <c:pt idx="29325">
                  <c:v>1.007080078125E-3</c:v>
                </c:pt>
                <c:pt idx="29326">
                  <c:v>1.007080078125E-3</c:v>
                </c:pt>
                <c:pt idx="29327">
                  <c:v>1.0068416595458984E-3</c:v>
                </c:pt>
                <c:pt idx="29328">
                  <c:v>1.007080078125E-3</c:v>
                </c:pt>
                <c:pt idx="29329">
                  <c:v>1.007080078125E-3</c:v>
                </c:pt>
                <c:pt idx="29330">
                  <c:v>1.0068416595458984E-3</c:v>
                </c:pt>
                <c:pt idx="29331">
                  <c:v>1.007080078125E-3</c:v>
                </c:pt>
                <c:pt idx="29332">
                  <c:v>1.007080078125E-3</c:v>
                </c:pt>
                <c:pt idx="29333">
                  <c:v>1.0068416595458984E-3</c:v>
                </c:pt>
                <c:pt idx="29334">
                  <c:v>1.007080078125E-3</c:v>
                </c:pt>
                <c:pt idx="29335">
                  <c:v>1.0080337524414063E-3</c:v>
                </c:pt>
                <c:pt idx="29336">
                  <c:v>1.007080078125E-3</c:v>
                </c:pt>
                <c:pt idx="29337">
                  <c:v>1.0068416595458984E-3</c:v>
                </c:pt>
                <c:pt idx="29338">
                  <c:v>1.007080078125E-3</c:v>
                </c:pt>
                <c:pt idx="29339">
                  <c:v>1.007080078125E-3</c:v>
                </c:pt>
                <c:pt idx="29340">
                  <c:v>1.0068416595458984E-3</c:v>
                </c:pt>
                <c:pt idx="29341">
                  <c:v>1.007080078125E-3</c:v>
                </c:pt>
                <c:pt idx="29342">
                  <c:v>1.007080078125E-3</c:v>
                </c:pt>
                <c:pt idx="29343">
                  <c:v>1.0068416595458984E-3</c:v>
                </c:pt>
                <c:pt idx="29344">
                  <c:v>1.007080078125E-3</c:v>
                </c:pt>
                <c:pt idx="29345">
                  <c:v>1.007080078125E-3</c:v>
                </c:pt>
                <c:pt idx="29346">
                  <c:v>1.0068416595458984E-3</c:v>
                </c:pt>
                <c:pt idx="29347">
                  <c:v>1.0080337524414063E-3</c:v>
                </c:pt>
                <c:pt idx="29348">
                  <c:v>1.007080078125E-3</c:v>
                </c:pt>
                <c:pt idx="29349">
                  <c:v>1.0068416595458984E-3</c:v>
                </c:pt>
                <c:pt idx="29350">
                  <c:v>1.007080078125E-3</c:v>
                </c:pt>
                <c:pt idx="29351">
                  <c:v>1.007080078125E-3</c:v>
                </c:pt>
                <c:pt idx="29352">
                  <c:v>1.0068416595458984E-3</c:v>
                </c:pt>
                <c:pt idx="29353">
                  <c:v>1.007080078125E-3</c:v>
                </c:pt>
                <c:pt idx="29354">
                  <c:v>1.007080078125E-3</c:v>
                </c:pt>
                <c:pt idx="29355">
                  <c:v>1.0068416595458984E-3</c:v>
                </c:pt>
                <c:pt idx="29356">
                  <c:v>1.007080078125E-3</c:v>
                </c:pt>
                <c:pt idx="29357">
                  <c:v>1.007080078125E-3</c:v>
                </c:pt>
                <c:pt idx="29358">
                  <c:v>1.0068416595458984E-3</c:v>
                </c:pt>
                <c:pt idx="29359">
                  <c:v>1.007080078125E-3</c:v>
                </c:pt>
                <c:pt idx="29360">
                  <c:v>1.0080337524414063E-3</c:v>
                </c:pt>
                <c:pt idx="29361">
                  <c:v>1.007080078125E-3</c:v>
                </c:pt>
                <c:pt idx="29362">
                  <c:v>1.0068416595458984E-3</c:v>
                </c:pt>
                <c:pt idx="29363">
                  <c:v>1.007080078125E-3</c:v>
                </c:pt>
                <c:pt idx="29364">
                  <c:v>1.007080078125E-3</c:v>
                </c:pt>
                <c:pt idx="29365">
                  <c:v>1.0068416595458984E-3</c:v>
                </c:pt>
                <c:pt idx="29366">
                  <c:v>1.007080078125E-3</c:v>
                </c:pt>
                <c:pt idx="29367">
                  <c:v>1.007080078125E-3</c:v>
                </c:pt>
                <c:pt idx="29368">
                  <c:v>1.0068416595458984E-3</c:v>
                </c:pt>
                <c:pt idx="29369">
                  <c:v>1.007080078125E-3</c:v>
                </c:pt>
                <c:pt idx="29370">
                  <c:v>1.007080078125E-3</c:v>
                </c:pt>
                <c:pt idx="29371">
                  <c:v>1.0068416595458984E-3</c:v>
                </c:pt>
                <c:pt idx="29372">
                  <c:v>1.0080337524414063E-3</c:v>
                </c:pt>
                <c:pt idx="29373">
                  <c:v>1.007080078125E-3</c:v>
                </c:pt>
                <c:pt idx="29374">
                  <c:v>1.0068416595458984E-3</c:v>
                </c:pt>
                <c:pt idx="29375">
                  <c:v>1.007080078125E-3</c:v>
                </c:pt>
                <c:pt idx="29376">
                  <c:v>1.007080078125E-3</c:v>
                </c:pt>
                <c:pt idx="29377">
                  <c:v>1.0068416595458984E-3</c:v>
                </c:pt>
                <c:pt idx="29378">
                  <c:v>1.007080078125E-3</c:v>
                </c:pt>
                <c:pt idx="29379">
                  <c:v>1.007080078125E-3</c:v>
                </c:pt>
                <c:pt idx="29380">
                  <c:v>1.0068416595458984E-3</c:v>
                </c:pt>
                <c:pt idx="29381">
                  <c:v>1.007080078125E-3</c:v>
                </c:pt>
                <c:pt idx="29382">
                  <c:v>1.007080078125E-3</c:v>
                </c:pt>
                <c:pt idx="29383">
                  <c:v>1.0068416595458984E-3</c:v>
                </c:pt>
                <c:pt idx="29384">
                  <c:v>1.007080078125E-3</c:v>
                </c:pt>
                <c:pt idx="29385">
                  <c:v>1.0080337524414063E-3</c:v>
                </c:pt>
                <c:pt idx="29386">
                  <c:v>1.007080078125E-3</c:v>
                </c:pt>
                <c:pt idx="29387">
                  <c:v>1.0068416595458984E-3</c:v>
                </c:pt>
                <c:pt idx="29388">
                  <c:v>1.007080078125E-3</c:v>
                </c:pt>
                <c:pt idx="29389">
                  <c:v>1.007080078125E-3</c:v>
                </c:pt>
                <c:pt idx="29390">
                  <c:v>1.0068416595458984E-3</c:v>
                </c:pt>
                <c:pt idx="29391">
                  <c:v>1.007080078125E-3</c:v>
                </c:pt>
                <c:pt idx="29392">
                  <c:v>1.007080078125E-3</c:v>
                </c:pt>
                <c:pt idx="29393">
                  <c:v>1.0068416595458984E-3</c:v>
                </c:pt>
                <c:pt idx="29394">
                  <c:v>1.007080078125E-3</c:v>
                </c:pt>
                <c:pt idx="29395">
                  <c:v>1.007080078125E-3</c:v>
                </c:pt>
                <c:pt idx="29396">
                  <c:v>1.0068416595458984E-3</c:v>
                </c:pt>
                <c:pt idx="29397">
                  <c:v>1.0080337524414063E-3</c:v>
                </c:pt>
                <c:pt idx="29398">
                  <c:v>1.007080078125E-3</c:v>
                </c:pt>
                <c:pt idx="29399">
                  <c:v>1.0068416595458984E-3</c:v>
                </c:pt>
                <c:pt idx="29400">
                  <c:v>1.007080078125E-3</c:v>
                </c:pt>
                <c:pt idx="29401">
                  <c:v>1.007080078125E-3</c:v>
                </c:pt>
                <c:pt idx="29402">
                  <c:v>1.0068416595458984E-3</c:v>
                </c:pt>
                <c:pt idx="29403">
                  <c:v>1.007080078125E-3</c:v>
                </c:pt>
                <c:pt idx="29404">
                  <c:v>1.007080078125E-3</c:v>
                </c:pt>
                <c:pt idx="29405">
                  <c:v>1.0068416595458984E-3</c:v>
                </c:pt>
                <c:pt idx="29406">
                  <c:v>1.007080078125E-3</c:v>
                </c:pt>
                <c:pt idx="29407">
                  <c:v>1.007080078125E-3</c:v>
                </c:pt>
                <c:pt idx="29408">
                  <c:v>1.0068416595458984E-3</c:v>
                </c:pt>
                <c:pt idx="29409">
                  <c:v>1.007080078125E-3</c:v>
                </c:pt>
                <c:pt idx="29410">
                  <c:v>1.0080337524414063E-3</c:v>
                </c:pt>
                <c:pt idx="29411">
                  <c:v>1.007080078125E-3</c:v>
                </c:pt>
                <c:pt idx="29412">
                  <c:v>1.0068416595458984E-3</c:v>
                </c:pt>
                <c:pt idx="29413">
                  <c:v>1.007080078125E-3</c:v>
                </c:pt>
                <c:pt idx="29414">
                  <c:v>1.007080078125E-3</c:v>
                </c:pt>
                <c:pt idx="29415">
                  <c:v>1.0068416595458984E-3</c:v>
                </c:pt>
                <c:pt idx="29416">
                  <c:v>1.007080078125E-3</c:v>
                </c:pt>
                <c:pt idx="29417">
                  <c:v>1.007080078125E-3</c:v>
                </c:pt>
                <c:pt idx="29418">
                  <c:v>1.0068416595458984E-3</c:v>
                </c:pt>
                <c:pt idx="29419">
                  <c:v>1.007080078125E-3</c:v>
                </c:pt>
                <c:pt idx="29420">
                  <c:v>1.007080078125E-3</c:v>
                </c:pt>
                <c:pt idx="29421">
                  <c:v>1.0068416595458984E-3</c:v>
                </c:pt>
                <c:pt idx="29422">
                  <c:v>1.0080337524414063E-3</c:v>
                </c:pt>
                <c:pt idx="29423">
                  <c:v>1.007080078125E-3</c:v>
                </c:pt>
                <c:pt idx="29424">
                  <c:v>1.0068416595458984E-3</c:v>
                </c:pt>
                <c:pt idx="29425">
                  <c:v>1.007080078125E-3</c:v>
                </c:pt>
                <c:pt idx="29426">
                  <c:v>1.007080078125E-3</c:v>
                </c:pt>
                <c:pt idx="29427">
                  <c:v>1.0068416595458984E-3</c:v>
                </c:pt>
                <c:pt idx="29428">
                  <c:v>1.007080078125E-3</c:v>
                </c:pt>
                <c:pt idx="29429">
                  <c:v>1.007080078125E-3</c:v>
                </c:pt>
                <c:pt idx="29430">
                  <c:v>1.0068416595458984E-3</c:v>
                </c:pt>
                <c:pt idx="29431">
                  <c:v>1.007080078125E-3</c:v>
                </c:pt>
                <c:pt idx="29432">
                  <c:v>1.007080078125E-3</c:v>
                </c:pt>
                <c:pt idx="29433">
                  <c:v>1.0068416595458984E-3</c:v>
                </c:pt>
                <c:pt idx="29434">
                  <c:v>1.007080078125E-3</c:v>
                </c:pt>
                <c:pt idx="29435">
                  <c:v>1.0080337524414063E-3</c:v>
                </c:pt>
                <c:pt idx="29436">
                  <c:v>1.007080078125E-3</c:v>
                </c:pt>
                <c:pt idx="29437">
                  <c:v>1.0068416595458984E-3</c:v>
                </c:pt>
                <c:pt idx="29438">
                  <c:v>1.007080078125E-3</c:v>
                </c:pt>
                <c:pt idx="29439">
                  <c:v>1.007080078125E-3</c:v>
                </c:pt>
                <c:pt idx="29440">
                  <c:v>1.0068416595458984E-3</c:v>
                </c:pt>
                <c:pt idx="29441">
                  <c:v>1.007080078125E-3</c:v>
                </c:pt>
                <c:pt idx="29442">
                  <c:v>1.007080078125E-3</c:v>
                </c:pt>
                <c:pt idx="29443">
                  <c:v>1.0068416595458984E-3</c:v>
                </c:pt>
                <c:pt idx="29444">
                  <c:v>1.007080078125E-3</c:v>
                </c:pt>
                <c:pt idx="29445">
                  <c:v>1.007080078125E-3</c:v>
                </c:pt>
                <c:pt idx="29446">
                  <c:v>1.0068416595458984E-3</c:v>
                </c:pt>
                <c:pt idx="29447">
                  <c:v>1.0080337524414063E-3</c:v>
                </c:pt>
                <c:pt idx="29448">
                  <c:v>1.007080078125E-3</c:v>
                </c:pt>
                <c:pt idx="29449">
                  <c:v>1.0068416595458984E-3</c:v>
                </c:pt>
                <c:pt idx="29450">
                  <c:v>1.007080078125E-3</c:v>
                </c:pt>
                <c:pt idx="29451">
                  <c:v>1.007080078125E-3</c:v>
                </c:pt>
                <c:pt idx="29452">
                  <c:v>1.0068416595458984E-3</c:v>
                </c:pt>
                <c:pt idx="29453">
                  <c:v>1.007080078125E-3</c:v>
                </c:pt>
                <c:pt idx="29454">
                  <c:v>1.007080078125E-3</c:v>
                </c:pt>
                <c:pt idx="29455">
                  <c:v>1.0068416595458984E-3</c:v>
                </c:pt>
                <c:pt idx="29456">
                  <c:v>1.007080078125E-3</c:v>
                </c:pt>
                <c:pt idx="29457">
                  <c:v>1.007080078125E-3</c:v>
                </c:pt>
                <c:pt idx="29458">
                  <c:v>1.0068416595458984E-3</c:v>
                </c:pt>
                <c:pt idx="29459">
                  <c:v>1.007080078125E-3</c:v>
                </c:pt>
                <c:pt idx="29460">
                  <c:v>1.0080337524414063E-3</c:v>
                </c:pt>
                <c:pt idx="29461">
                  <c:v>1.007080078125E-3</c:v>
                </c:pt>
                <c:pt idx="29462">
                  <c:v>1.0068416595458984E-3</c:v>
                </c:pt>
                <c:pt idx="29463">
                  <c:v>1.007080078125E-3</c:v>
                </c:pt>
                <c:pt idx="29464">
                  <c:v>1.007080078125E-3</c:v>
                </c:pt>
                <c:pt idx="29465">
                  <c:v>1.0068416595458984E-3</c:v>
                </c:pt>
                <c:pt idx="29466">
                  <c:v>1.007080078125E-3</c:v>
                </c:pt>
                <c:pt idx="29467">
                  <c:v>1.007080078125E-3</c:v>
                </c:pt>
                <c:pt idx="29468">
                  <c:v>1.0068416595458984E-3</c:v>
                </c:pt>
                <c:pt idx="29469">
                  <c:v>1.007080078125E-3</c:v>
                </c:pt>
                <c:pt idx="29470">
                  <c:v>1.007080078125E-3</c:v>
                </c:pt>
                <c:pt idx="29471">
                  <c:v>1.0068416595458984E-3</c:v>
                </c:pt>
                <c:pt idx="29472">
                  <c:v>1.0080337524414063E-3</c:v>
                </c:pt>
                <c:pt idx="29473">
                  <c:v>1.007080078125E-3</c:v>
                </c:pt>
                <c:pt idx="29474">
                  <c:v>1.0068416595458984E-3</c:v>
                </c:pt>
                <c:pt idx="29475">
                  <c:v>1.007080078125E-3</c:v>
                </c:pt>
                <c:pt idx="29476">
                  <c:v>1.007080078125E-3</c:v>
                </c:pt>
                <c:pt idx="29477">
                  <c:v>1.0068416595458984E-3</c:v>
                </c:pt>
                <c:pt idx="29478">
                  <c:v>1.007080078125E-3</c:v>
                </c:pt>
                <c:pt idx="29479">
                  <c:v>1.007080078125E-3</c:v>
                </c:pt>
                <c:pt idx="29480">
                  <c:v>1.0068416595458984E-3</c:v>
                </c:pt>
                <c:pt idx="29481">
                  <c:v>1.007080078125E-3</c:v>
                </c:pt>
                <c:pt idx="29482">
                  <c:v>1.007080078125E-3</c:v>
                </c:pt>
                <c:pt idx="29483">
                  <c:v>1.0068416595458984E-3</c:v>
                </c:pt>
                <c:pt idx="29484">
                  <c:v>1.007080078125E-3</c:v>
                </c:pt>
                <c:pt idx="29485">
                  <c:v>1.0080337524414063E-3</c:v>
                </c:pt>
                <c:pt idx="29486">
                  <c:v>1.007080078125E-3</c:v>
                </c:pt>
                <c:pt idx="29487">
                  <c:v>1.0068416595458984E-3</c:v>
                </c:pt>
                <c:pt idx="29488">
                  <c:v>1.007080078125E-3</c:v>
                </c:pt>
                <c:pt idx="29489">
                  <c:v>1.007080078125E-3</c:v>
                </c:pt>
                <c:pt idx="29490">
                  <c:v>1.0068416595458984E-3</c:v>
                </c:pt>
                <c:pt idx="29491">
                  <c:v>1.007080078125E-3</c:v>
                </c:pt>
                <c:pt idx="29492">
                  <c:v>1.007080078125E-3</c:v>
                </c:pt>
                <c:pt idx="29493">
                  <c:v>1.0068416595458984E-3</c:v>
                </c:pt>
                <c:pt idx="29494">
                  <c:v>1.007080078125E-3</c:v>
                </c:pt>
                <c:pt idx="29495">
                  <c:v>1.007080078125E-3</c:v>
                </c:pt>
                <c:pt idx="29496">
                  <c:v>1.0068416595458984E-3</c:v>
                </c:pt>
                <c:pt idx="29497">
                  <c:v>1.0080337524414063E-3</c:v>
                </c:pt>
                <c:pt idx="29498">
                  <c:v>1.007080078125E-3</c:v>
                </c:pt>
                <c:pt idx="29499">
                  <c:v>1.0068416595458984E-3</c:v>
                </c:pt>
                <c:pt idx="29500">
                  <c:v>1.007080078125E-3</c:v>
                </c:pt>
                <c:pt idx="29501">
                  <c:v>1.007080078125E-3</c:v>
                </c:pt>
                <c:pt idx="29502">
                  <c:v>1.0068416595458984E-3</c:v>
                </c:pt>
                <c:pt idx="29503">
                  <c:v>1.007080078125E-3</c:v>
                </c:pt>
                <c:pt idx="29504">
                  <c:v>1.007080078125E-3</c:v>
                </c:pt>
                <c:pt idx="29505">
                  <c:v>1.0068416595458984E-3</c:v>
                </c:pt>
                <c:pt idx="29506">
                  <c:v>1.007080078125E-3</c:v>
                </c:pt>
                <c:pt idx="29507">
                  <c:v>1.007080078125E-3</c:v>
                </c:pt>
                <c:pt idx="29508">
                  <c:v>1.0068416595458984E-3</c:v>
                </c:pt>
                <c:pt idx="29509">
                  <c:v>1.007080078125E-3</c:v>
                </c:pt>
                <c:pt idx="29510">
                  <c:v>1.0080337524414063E-3</c:v>
                </c:pt>
                <c:pt idx="29511">
                  <c:v>1.007080078125E-3</c:v>
                </c:pt>
                <c:pt idx="29512">
                  <c:v>1.0068416595458984E-3</c:v>
                </c:pt>
                <c:pt idx="29513">
                  <c:v>1.007080078125E-3</c:v>
                </c:pt>
                <c:pt idx="29514">
                  <c:v>1.007080078125E-3</c:v>
                </c:pt>
                <c:pt idx="29515">
                  <c:v>1.0068416595458984E-3</c:v>
                </c:pt>
                <c:pt idx="29516">
                  <c:v>1.007080078125E-3</c:v>
                </c:pt>
                <c:pt idx="29517">
                  <c:v>1.007080078125E-3</c:v>
                </c:pt>
                <c:pt idx="29518">
                  <c:v>1.0068416595458984E-3</c:v>
                </c:pt>
                <c:pt idx="29519">
                  <c:v>1.007080078125E-3</c:v>
                </c:pt>
                <c:pt idx="29520">
                  <c:v>1.007080078125E-3</c:v>
                </c:pt>
                <c:pt idx="29521">
                  <c:v>1.0068416595458984E-3</c:v>
                </c:pt>
                <c:pt idx="29522">
                  <c:v>1.0080337524414063E-3</c:v>
                </c:pt>
                <c:pt idx="29523">
                  <c:v>1.007080078125E-3</c:v>
                </c:pt>
                <c:pt idx="29524">
                  <c:v>1.0068416595458984E-3</c:v>
                </c:pt>
                <c:pt idx="29525">
                  <c:v>1.007080078125E-3</c:v>
                </c:pt>
                <c:pt idx="29526">
                  <c:v>1.007080078125E-3</c:v>
                </c:pt>
                <c:pt idx="29527">
                  <c:v>1.0068416595458984E-3</c:v>
                </c:pt>
                <c:pt idx="29528">
                  <c:v>1.007080078125E-3</c:v>
                </c:pt>
                <c:pt idx="29529">
                  <c:v>1.007080078125E-3</c:v>
                </c:pt>
                <c:pt idx="29530">
                  <c:v>1.0068416595458984E-3</c:v>
                </c:pt>
                <c:pt idx="29531">
                  <c:v>1.007080078125E-3</c:v>
                </c:pt>
                <c:pt idx="29532">
                  <c:v>1.007080078125E-3</c:v>
                </c:pt>
                <c:pt idx="29533">
                  <c:v>1.0068416595458984E-3</c:v>
                </c:pt>
                <c:pt idx="29534">
                  <c:v>1.007080078125E-3</c:v>
                </c:pt>
                <c:pt idx="29535">
                  <c:v>1.0080337524414063E-3</c:v>
                </c:pt>
                <c:pt idx="29536">
                  <c:v>1.007080078125E-3</c:v>
                </c:pt>
                <c:pt idx="29537">
                  <c:v>1.0068416595458984E-3</c:v>
                </c:pt>
                <c:pt idx="29538">
                  <c:v>1.007080078125E-3</c:v>
                </c:pt>
                <c:pt idx="29539">
                  <c:v>1.007080078125E-3</c:v>
                </c:pt>
                <c:pt idx="29540">
                  <c:v>1.0068416595458984E-3</c:v>
                </c:pt>
                <c:pt idx="29541">
                  <c:v>1.007080078125E-3</c:v>
                </c:pt>
                <c:pt idx="29542">
                  <c:v>1.007080078125E-3</c:v>
                </c:pt>
                <c:pt idx="29543">
                  <c:v>1.0068416595458984E-3</c:v>
                </c:pt>
                <c:pt idx="29544">
                  <c:v>1.007080078125E-3</c:v>
                </c:pt>
                <c:pt idx="29545">
                  <c:v>1.007080078125E-3</c:v>
                </c:pt>
                <c:pt idx="29546">
                  <c:v>1.0068416595458984E-3</c:v>
                </c:pt>
                <c:pt idx="29547">
                  <c:v>1.0080337524414063E-3</c:v>
                </c:pt>
                <c:pt idx="29548">
                  <c:v>1.007080078125E-3</c:v>
                </c:pt>
                <c:pt idx="29549">
                  <c:v>1.0068416595458984E-3</c:v>
                </c:pt>
                <c:pt idx="29550">
                  <c:v>1.007080078125E-3</c:v>
                </c:pt>
                <c:pt idx="29551">
                  <c:v>1.007080078125E-3</c:v>
                </c:pt>
                <c:pt idx="29552">
                  <c:v>1.0068416595458984E-3</c:v>
                </c:pt>
                <c:pt idx="29553">
                  <c:v>1.007080078125E-3</c:v>
                </c:pt>
                <c:pt idx="29554">
                  <c:v>1.007080078125E-3</c:v>
                </c:pt>
                <c:pt idx="29555">
                  <c:v>1.0068416595458984E-3</c:v>
                </c:pt>
                <c:pt idx="29556">
                  <c:v>1.007080078125E-3</c:v>
                </c:pt>
                <c:pt idx="29557">
                  <c:v>1.007080078125E-3</c:v>
                </c:pt>
                <c:pt idx="29558">
                  <c:v>1.0068416595458984E-3</c:v>
                </c:pt>
                <c:pt idx="29559">
                  <c:v>1.007080078125E-3</c:v>
                </c:pt>
                <c:pt idx="29560">
                  <c:v>1.0080337524414063E-3</c:v>
                </c:pt>
                <c:pt idx="29561">
                  <c:v>1.007080078125E-3</c:v>
                </c:pt>
                <c:pt idx="29562">
                  <c:v>1.0068416595458984E-3</c:v>
                </c:pt>
                <c:pt idx="29563">
                  <c:v>1.007080078125E-3</c:v>
                </c:pt>
                <c:pt idx="29564">
                  <c:v>1.007080078125E-3</c:v>
                </c:pt>
                <c:pt idx="29565">
                  <c:v>1.0068416595458984E-3</c:v>
                </c:pt>
                <c:pt idx="29566">
                  <c:v>1.007080078125E-3</c:v>
                </c:pt>
                <c:pt idx="29567">
                  <c:v>1.007080078125E-3</c:v>
                </c:pt>
                <c:pt idx="29568">
                  <c:v>1.0068416595458984E-3</c:v>
                </c:pt>
                <c:pt idx="29569">
                  <c:v>1.007080078125E-3</c:v>
                </c:pt>
                <c:pt idx="29570">
                  <c:v>1.0068416595458984E-3</c:v>
                </c:pt>
                <c:pt idx="29571">
                  <c:v>1.007080078125E-3</c:v>
                </c:pt>
                <c:pt idx="29572">
                  <c:v>1.0080337524414063E-3</c:v>
                </c:pt>
                <c:pt idx="29573">
                  <c:v>1.007080078125E-3</c:v>
                </c:pt>
                <c:pt idx="29574">
                  <c:v>1.0068416595458984E-3</c:v>
                </c:pt>
                <c:pt idx="29575">
                  <c:v>1.007080078125E-3</c:v>
                </c:pt>
                <c:pt idx="29576">
                  <c:v>1.007080078125E-3</c:v>
                </c:pt>
                <c:pt idx="29577">
                  <c:v>1.0068416595458984E-3</c:v>
                </c:pt>
                <c:pt idx="29578">
                  <c:v>1.007080078125E-3</c:v>
                </c:pt>
                <c:pt idx="29579">
                  <c:v>1.007080078125E-3</c:v>
                </c:pt>
                <c:pt idx="29580">
                  <c:v>1.0068416595458984E-3</c:v>
                </c:pt>
                <c:pt idx="29581">
                  <c:v>1.007080078125E-3</c:v>
                </c:pt>
                <c:pt idx="29582">
                  <c:v>1.007080078125E-3</c:v>
                </c:pt>
                <c:pt idx="29583">
                  <c:v>1.0068416595458984E-3</c:v>
                </c:pt>
                <c:pt idx="29584">
                  <c:v>1.007080078125E-3</c:v>
                </c:pt>
                <c:pt idx="29585">
                  <c:v>1.0080337524414063E-3</c:v>
                </c:pt>
                <c:pt idx="29586">
                  <c:v>1.007080078125E-3</c:v>
                </c:pt>
                <c:pt idx="29587">
                  <c:v>1.0068416595458984E-3</c:v>
                </c:pt>
                <c:pt idx="29588">
                  <c:v>1.007080078125E-3</c:v>
                </c:pt>
                <c:pt idx="29589">
                  <c:v>1.007080078125E-3</c:v>
                </c:pt>
                <c:pt idx="29590">
                  <c:v>1.0068416595458984E-3</c:v>
                </c:pt>
                <c:pt idx="29591">
                  <c:v>1.007080078125E-3</c:v>
                </c:pt>
                <c:pt idx="29592">
                  <c:v>1.0068416595458984E-3</c:v>
                </c:pt>
                <c:pt idx="29593">
                  <c:v>1.007080078125E-3</c:v>
                </c:pt>
                <c:pt idx="29594">
                  <c:v>1.007080078125E-3</c:v>
                </c:pt>
                <c:pt idx="29595">
                  <c:v>1.0068416595458984E-3</c:v>
                </c:pt>
                <c:pt idx="29596">
                  <c:v>1.007080078125E-3</c:v>
                </c:pt>
                <c:pt idx="29597">
                  <c:v>1.0080337524414063E-3</c:v>
                </c:pt>
                <c:pt idx="29598">
                  <c:v>1.007080078125E-3</c:v>
                </c:pt>
                <c:pt idx="29599">
                  <c:v>1.0068416595458984E-3</c:v>
                </c:pt>
                <c:pt idx="29600">
                  <c:v>1.007080078125E-3</c:v>
                </c:pt>
                <c:pt idx="29601">
                  <c:v>1.007080078125E-3</c:v>
                </c:pt>
                <c:pt idx="29602">
                  <c:v>1.0068416595458984E-3</c:v>
                </c:pt>
                <c:pt idx="29603">
                  <c:v>1.007080078125E-3</c:v>
                </c:pt>
                <c:pt idx="29604">
                  <c:v>1.007080078125E-3</c:v>
                </c:pt>
                <c:pt idx="29605">
                  <c:v>1.0068416595458984E-3</c:v>
                </c:pt>
                <c:pt idx="29606">
                  <c:v>1.007080078125E-3</c:v>
                </c:pt>
                <c:pt idx="29607">
                  <c:v>1.007080078125E-3</c:v>
                </c:pt>
                <c:pt idx="29608">
                  <c:v>1.0068416595458984E-3</c:v>
                </c:pt>
                <c:pt idx="29609">
                  <c:v>1.007080078125E-3</c:v>
                </c:pt>
                <c:pt idx="29610">
                  <c:v>1.0080337524414063E-3</c:v>
                </c:pt>
                <c:pt idx="29611">
                  <c:v>1.007080078125E-3</c:v>
                </c:pt>
                <c:pt idx="29612">
                  <c:v>1.0068416595458984E-3</c:v>
                </c:pt>
                <c:pt idx="29613">
                  <c:v>1.007080078125E-3</c:v>
                </c:pt>
                <c:pt idx="29614">
                  <c:v>1.0068416595458984E-3</c:v>
                </c:pt>
                <c:pt idx="29615">
                  <c:v>1.007080078125E-3</c:v>
                </c:pt>
                <c:pt idx="29616">
                  <c:v>1.007080078125E-3</c:v>
                </c:pt>
                <c:pt idx="29617">
                  <c:v>1.0068416595458984E-3</c:v>
                </c:pt>
                <c:pt idx="29618">
                  <c:v>1.007080078125E-3</c:v>
                </c:pt>
                <c:pt idx="29619">
                  <c:v>1.007080078125E-3</c:v>
                </c:pt>
                <c:pt idx="29620">
                  <c:v>1.0068416595458984E-3</c:v>
                </c:pt>
                <c:pt idx="29621">
                  <c:v>1.007080078125E-3</c:v>
                </c:pt>
                <c:pt idx="29622">
                  <c:v>1.0080337524414063E-3</c:v>
                </c:pt>
                <c:pt idx="29623">
                  <c:v>1.007080078125E-3</c:v>
                </c:pt>
                <c:pt idx="29624">
                  <c:v>1.0068416595458984E-3</c:v>
                </c:pt>
                <c:pt idx="29625">
                  <c:v>1.007080078125E-3</c:v>
                </c:pt>
                <c:pt idx="29626">
                  <c:v>1.007080078125E-3</c:v>
                </c:pt>
                <c:pt idx="29627">
                  <c:v>1.0068416595458984E-3</c:v>
                </c:pt>
                <c:pt idx="29628">
                  <c:v>1.007080078125E-3</c:v>
                </c:pt>
                <c:pt idx="29629">
                  <c:v>1.007080078125E-3</c:v>
                </c:pt>
                <c:pt idx="29630">
                  <c:v>1.0068416595458984E-3</c:v>
                </c:pt>
                <c:pt idx="29631">
                  <c:v>1.007080078125E-3</c:v>
                </c:pt>
                <c:pt idx="29632">
                  <c:v>1.007080078125E-3</c:v>
                </c:pt>
                <c:pt idx="29633">
                  <c:v>1.0068416595458984E-3</c:v>
                </c:pt>
                <c:pt idx="29634">
                  <c:v>1.007080078125E-3</c:v>
                </c:pt>
                <c:pt idx="29635">
                  <c:v>1.0080337524414063E-3</c:v>
                </c:pt>
                <c:pt idx="29636">
                  <c:v>1.0068416595458984E-3</c:v>
                </c:pt>
                <c:pt idx="29637">
                  <c:v>1.007080078125E-3</c:v>
                </c:pt>
                <c:pt idx="29638">
                  <c:v>1.007080078125E-3</c:v>
                </c:pt>
                <c:pt idx="29639">
                  <c:v>1.0068416595458984E-3</c:v>
                </c:pt>
                <c:pt idx="29640">
                  <c:v>1.007080078125E-3</c:v>
                </c:pt>
                <c:pt idx="29641">
                  <c:v>1.007080078125E-3</c:v>
                </c:pt>
                <c:pt idx="29642">
                  <c:v>1.0068416595458984E-3</c:v>
                </c:pt>
                <c:pt idx="29643">
                  <c:v>1.007080078125E-3</c:v>
                </c:pt>
                <c:pt idx="29644">
                  <c:v>6.0429573059082031E-3</c:v>
                </c:pt>
                <c:pt idx="29645">
                  <c:v>1.007080078125E-3</c:v>
                </c:pt>
                <c:pt idx="29646">
                  <c:v>1.007080078125E-3</c:v>
                </c:pt>
                <c:pt idx="29647">
                  <c:v>1.0068416595458984E-3</c:v>
                </c:pt>
                <c:pt idx="29648">
                  <c:v>1.007080078125E-3</c:v>
                </c:pt>
                <c:pt idx="29649">
                  <c:v>1.007080078125E-3</c:v>
                </c:pt>
                <c:pt idx="29650">
                  <c:v>1.0068416595458984E-3</c:v>
                </c:pt>
                <c:pt idx="29651">
                  <c:v>1.007080078125E-3</c:v>
                </c:pt>
                <c:pt idx="29652">
                  <c:v>1.007080078125E-3</c:v>
                </c:pt>
                <c:pt idx="29653">
                  <c:v>1.0068416595458984E-3</c:v>
                </c:pt>
                <c:pt idx="29654">
                  <c:v>1.007080078125E-3</c:v>
                </c:pt>
                <c:pt idx="29655">
                  <c:v>1.0080337524414063E-3</c:v>
                </c:pt>
                <c:pt idx="29656">
                  <c:v>1.0068416595458984E-3</c:v>
                </c:pt>
                <c:pt idx="29657">
                  <c:v>1.007080078125E-3</c:v>
                </c:pt>
                <c:pt idx="29658">
                  <c:v>1.007080078125E-3</c:v>
                </c:pt>
                <c:pt idx="29659">
                  <c:v>1.0068416595458984E-3</c:v>
                </c:pt>
                <c:pt idx="29660">
                  <c:v>1.007080078125E-3</c:v>
                </c:pt>
                <c:pt idx="29661">
                  <c:v>1.007080078125E-3</c:v>
                </c:pt>
                <c:pt idx="29662">
                  <c:v>1.0068416595458984E-3</c:v>
                </c:pt>
                <c:pt idx="29663">
                  <c:v>1.007080078125E-3</c:v>
                </c:pt>
                <c:pt idx="29664">
                  <c:v>1.007080078125E-3</c:v>
                </c:pt>
                <c:pt idx="29665">
                  <c:v>1.0068416595458984E-3</c:v>
                </c:pt>
                <c:pt idx="29666">
                  <c:v>1.007080078125E-3</c:v>
                </c:pt>
                <c:pt idx="29667">
                  <c:v>1.0080337524414063E-3</c:v>
                </c:pt>
                <c:pt idx="29668">
                  <c:v>1.007080078125E-3</c:v>
                </c:pt>
                <c:pt idx="29669">
                  <c:v>1.0068416595458984E-3</c:v>
                </c:pt>
                <c:pt idx="29670">
                  <c:v>1.007080078125E-3</c:v>
                </c:pt>
                <c:pt idx="29671">
                  <c:v>1.007080078125E-3</c:v>
                </c:pt>
                <c:pt idx="29672">
                  <c:v>1.0068416595458984E-3</c:v>
                </c:pt>
                <c:pt idx="29673">
                  <c:v>1.007080078125E-3</c:v>
                </c:pt>
                <c:pt idx="29674">
                  <c:v>1.007080078125E-3</c:v>
                </c:pt>
                <c:pt idx="29675">
                  <c:v>1.0068416595458984E-3</c:v>
                </c:pt>
                <c:pt idx="29676">
                  <c:v>1.007080078125E-3</c:v>
                </c:pt>
                <c:pt idx="29677">
                  <c:v>1.007080078125E-3</c:v>
                </c:pt>
                <c:pt idx="29678">
                  <c:v>1.0068416595458984E-3</c:v>
                </c:pt>
                <c:pt idx="29679">
                  <c:v>1.007080078125E-3</c:v>
                </c:pt>
                <c:pt idx="29680">
                  <c:v>1.0080337524414063E-3</c:v>
                </c:pt>
                <c:pt idx="29681">
                  <c:v>1.0068416595458984E-3</c:v>
                </c:pt>
                <c:pt idx="29682">
                  <c:v>1.007080078125E-3</c:v>
                </c:pt>
                <c:pt idx="29683">
                  <c:v>1.007080078125E-3</c:v>
                </c:pt>
                <c:pt idx="29684">
                  <c:v>1.0068416595458984E-3</c:v>
                </c:pt>
                <c:pt idx="29685">
                  <c:v>1.007080078125E-3</c:v>
                </c:pt>
                <c:pt idx="29686">
                  <c:v>1.007080078125E-3</c:v>
                </c:pt>
                <c:pt idx="29687">
                  <c:v>1.0068416595458984E-3</c:v>
                </c:pt>
                <c:pt idx="29688">
                  <c:v>1.007080078125E-3</c:v>
                </c:pt>
                <c:pt idx="29689">
                  <c:v>1.007080078125E-3</c:v>
                </c:pt>
                <c:pt idx="29690">
                  <c:v>1.0068416595458984E-3</c:v>
                </c:pt>
                <c:pt idx="29691">
                  <c:v>1.007080078125E-3</c:v>
                </c:pt>
                <c:pt idx="29692">
                  <c:v>1.0080337524414063E-3</c:v>
                </c:pt>
                <c:pt idx="29693">
                  <c:v>1.007080078125E-3</c:v>
                </c:pt>
                <c:pt idx="29694">
                  <c:v>1.0068416595458984E-3</c:v>
                </c:pt>
                <c:pt idx="29695">
                  <c:v>1.007080078125E-3</c:v>
                </c:pt>
                <c:pt idx="29696">
                  <c:v>1.007080078125E-3</c:v>
                </c:pt>
                <c:pt idx="29697">
                  <c:v>1.0068416595458984E-3</c:v>
                </c:pt>
                <c:pt idx="29698">
                  <c:v>1.007080078125E-3</c:v>
                </c:pt>
                <c:pt idx="29699">
                  <c:v>1.007080078125E-3</c:v>
                </c:pt>
                <c:pt idx="29700">
                  <c:v>1.0068416595458984E-3</c:v>
                </c:pt>
                <c:pt idx="29701">
                  <c:v>1.007080078125E-3</c:v>
                </c:pt>
                <c:pt idx="29702">
                  <c:v>1.007080078125E-3</c:v>
                </c:pt>
                <c:pt idx="29703">
                  <c:v>1.0068416595458984E-3</c:v>
                </c:pt>
                <c:pt idx="29704">
                  <c:v>1.007080078125E-3</c:v>
                </c:pt>
                <c:pt idx="29705">
                  <c:v>1.0080337524414063E-3</c:v>
                </c:pt>
                <c:pt idx="29706">
                  <c:v>1.0068416595458984E-3</c:v>
                </c:pt>
                <c:pt idx="29707">
                  <c:v>1.007080078125E-3</c:v>
                </c:pt>
                <c:pt idx="29708">
                  <c:v>1.007080078125E-3</c:v>
                </c:pt>
                <c:pt idx="29709">
                  <c:v>1.0068416595458984E-3</c:v>
                </c:pt>
                <c:pt idx="29710">
                  <c:v>1.007080078125E-3</c:v>
                </c:pt>
                <c:pt idx="29711">
                  <c:v>1.007080078125E-3</c:v>
                </c:pt>
                <c:pt idx="29712">
                  <c:v>1.0068416595458984E-3</c:v>
                </c:pt>
                <c:pt idx="29713">
                  <c:v>1.007080078125E-3</c:v>
                </c:pt>
                <c:pt idx="29714">
                  <c:v>1.007080078125E-3</c:v>
                </c:pt>
                <c:pt idx="29715">
                  <c:v>1.0068416595458984E-3</c:v>
                </c:pt>
                <c:pt idx="29716">
                  <c:v>1.007080078125E-3</c:v>
                </c:pt>
                <c:pt idx="29717">
                  <c:v>1.0080337524414063E-3</c:v>
                </c:pt>
                <c:pt idx="29718">
                  <c:v>1.007080078125E-3</c:v>
                </c:pt>
                <c:pt idx="29719">
                  <c:v>1.0068416595458984E-3</c:v>
                </c:pt>
                <c:pt idx="29720">
                  <c:v>1.007080078125E-3</c:v>
                </c:pt>
                <c:pt idx="29721">
                  <c:v>1.007080078125E-3</c:v>
                </c:pt>
                <c:pt idx="29722">
                  <c:v>1.0068416595458984E-3</c:v>
                </c:pt>
                <c:pt idx="29723">
                  <c:v>1.007080078125E-3</c:v>
                </c:pt>
                <c:pt idx="29724">
                  <c:v>1.007080078125E-3</c:v>
                </c:pt>
                <c:pt idx="29725">
                  <c:v>1.0068416595458984E-3</c:v>
                </c:pt>
                <c:pt idx="29726">
                  <c:v>1.007080078125E-3</c:v>
                </c:pt>
                <c:pt idx="29727">
                  <c:v>1.007080078125E-3</c:v>
                </c:pt>
                <c:pt idx="29728">
                  <c:v>1.0068416595458984E-3</c:v>
                </c:pt>
                <c:pt idx="29729">
                  <c:v>1.007080078125E-3</c:v>
                </c:pt>
                <c:pt idx="29730">
                  <c:v>1.0080337524414063E-3</c:v>
                </c:pt>
                <c:pt idx="29731">
                  <c:v>1.0068416595458984E-3</c:v>
                </c:pt>
                <c:pt idx="29732">
                  <c:v>1.007080078125E-3</c:v>
                </c:pt>
                <c:pt idx="29733">
                  <c:v>1.007080078125E-3</c:v>
                </c:pt>
                <c:pt idx="29734">
                  <c:v>1.0068416595458984E-3</c:v>
                </c:pt>
                <c:pt idx="29735">
                  <c:v>1.007080078125E-3</c:v>
                </c:pt>
                <c:pt idx="29736">
                  <c:v>1.007080078125E-3</c:v>
                </c:pt>
                <c:pt idx="29737">
                  <c:v>1.0068416595458984E-3</c:v>
                </c:pt>
                <c:pt idx="29738">
                  <c:v>1.007080078125E-3</c:v>
                </c:pt>
                <c:pt idx="29739">
                  <c:v>1.007080078125E-3</c:v>
                </c:pt>
                <c:pt idx="29740">
                  <c:v>2.0141839981079102E-2</c:v>
                </c:pt>
                <c:pt idx="29741">
                  <c:v>1.007080078125E-3</c:v>
                </c:pt>
                <c:pt idx="29742">
                  <c:v>1.007080078125E-3</c:v>
                </c:pt>
                <c:pt idx="29743">
                  <c:v>1.0068416595458984E-3</c:v>
                </c:pt>
                <c:pt idx="29744">
                  <c:v>1.007080078125E-3</c:v>
                </c:pt>
                <c:pt idx="29745">
                  <c:v>1.007080078125E-3</c:v>
                </c:pt>
                <c:pt idx="29746">
                  <c:v>1.0068416595458984E-3</c:v>
                </c:pt>
                <c:pt idx="29747">
                  <c:v>1.007080078125E-3</c:v>
                </c:pt>
                <c:pt idx="29748">
                  <c:v>1.0080337524414063E-3</c:v>
                </c:pt>
                <c:pt idx="29749">
                  <c:v>1.007080078125E-3</c:v>
                </c:pt>
                <c:pt idx="29750">
                  <c:v>1.0068416595458984E-3</c:v>
                </c:pt>
                <c:pt idx="29751">
                  <c:v>1.007080078125E-3</c:v>
                </c:pt>
                <c:pt idx="29752">
                  <c:v>1.007080078125E-3</c:v>
                </c:pt>
                <c:pt idx="29753">
                  <c:v>1.0068416595458984E-3</c:v>
                </c:pt>
                <c:pt idx="29754">
                  <c:v>1.007080078125E-3</c:v>
                </c:pt>
                <c:pt idx="29755">
                  <c:v>1.007080078125E-3</c:v>
                </c:pt>
                <c:pt idx="29756">
                  <c:v>1.0068416595458984E-3</c:v>
                </c:pt>
                <c:pt idx="29757">
                  <c:v>1.007080078125E-3</c:v>
                </c:pt>
                <c:pt idx="29758">
                  <c:v>1.007080078125E-3</c:v>
                </c:pt>
                <c:pt idx="29759">
                  <c:v>1.0068416595458984E-3</c:v>
                </c:pt>
                <c:pt idx="29760">
                  <c:v>1.007080078125E-3</c:v>
                </c:pt>
                <c:pt idx="29761">
                  <c:v>1.0080337524414063E-3</c:v>
                </c:pt>
                <c:pt idx="29762">
                  <c:v>1.0068416595458984E-3</c:v>
                </c:pt>
                <c:pt idx="29763">
                  <c:v>1.007080078125E-3</c:v>
                </c:pt>
                <c:pt idx="29764">
                  <c:v>1.007080078125E-3</c:v>
                </c:pt>
                <c:pt idx="29765">
                  <c:v>1.0068416595458984E-3</c:v>
                </c:pt>
                <c:pt idx="29766">
                  <c:v>1.007080078125E-3</c:v>
                </c:pt>
                <c:pt idx="29767">
                  <c:v>1.007080078125E-3</c:v>
                </c:pt>
                <c:pt idx="29768">
                  <c:v>1.0068416595458984E-3</c:v>
                </c:pt>
                <c:pt idx="29769">
                  <c:v>1.007080078125E-3</c:v>
                </c:pt>
                <c:pt idx="29770">
                  <c:v>1.007080078125E-3</c:v>
                </c:pt>
                <c:pt idx="29771">
                  <c:v>1.0068416595458984E-3</c:v>
                </c:pt>
                <c:pt idx="29772">
                  <c:v>1.007080078125E-3</c:v>
                </c:pt>
                <c:pt idx="29773">
                  <c:v>1.0080337524414063E-3</c:v>
                </c:pt>
                <c:pt idx="29774">
                  <c:v>1.007080078125E-3</c:v>
                </c:pt>
                <c:pt idx="29775">
                  <c:v>1.0068416595458984E-3</c:v>
                </c:pt>
                <c:pt idx="29776">
                  <c:v>1.007080078125E-3</c:v>
                </c:pt>
                <c:pt idx="29777">
                  <c:v>1.007080078125E-3</c:v>
                </c:pt>
                <c:pt idx="29778">
                  <c:v>1.0068416595458984E-3</c:v>
                </c:pt>
                <c:pt idx="29779">
                  <c:v>1.007080078125E-3</c:v>
                </c:pt>
                <c:pt idx="29780">
                  <c:v>1.007080078125E-3</c:v>
                </c:pt>
                <c:pt idx="29781">
                  <c:v>1.0068416595458984E-3</c:v>
                </c:pt>
                <c:pt idx="29782">
                  <c:v>1.007080078125E-3</c:v>
                </c:pt>
                <c:pt idx="29783">
                  <c:v>1.007080078125E-3</c:v>
                </c:pt>
                <c:pt idx="29784">
                  <c:v>1.0068416595458984E-3</c:v>
                </c:pt>
                <c:pt idx="29785">
                  <c:v>1.007080078125E-3</c:v>
                </c:pt>
                <c:pt idx="29786">
                  <c:v>1.0080337524414063E-3</c:v>
                </c:pt>
                <c:pt idx="29787">
                  <c:v>1.0068416595458984E-3</c:v>
                </c:pt>
                <c:pt idx="29788">
                  <c:v>1.007080078125E-3</c:v>
                </c:pt>
                <c:pt idx="29789">
                  <c:v>1.007080078125E-3</c:v>
                </c:pt>
                <c:pt idx="29790">
                  <c:v>1.0068416595458984E-3</c:v>
                </c:pt>
                <c:pt idx="29791">
                  <c:v>1.007080078125E-3</c:v>
                </c:pt>
                <c:pt idx="29792">
                  <c:v>1.007080078125E-3</c:v>
                </c:pt>
                <c:pt idx="29793">
                  <c:v>1.0068416595458984E-3</c:v>
                </c:pt>
                <c:pt idx="29794">
                  <c:v>1.007080078125E-3</c:v>
                </c:pt>
                <c:pt idx="29795">
                  <c:v>1.007080078125E-3</c:v>
                </c:pt>
                <c:pt idx="29796">
                  <c:v>1.0068416595458984E-3</c:v>
                </c:pt>
                <c:pt idx="29797">
                  <c:v>1.007080078125E-3</c:v>
                </c:pt>
                <c:pt idx="29798">
                  <c:v>1.0080337524414063E-3</c:v>
                </c:pt>
                <c:pt idx="29799">
                  <c:v>1.007080078125E-3</c:v>
                </c:pt>
                <c:pt idx="29800">
                  <c:v>1.0068416595458984E-3</c:v>
                </c:pt>
                <c:pt idx="29801">
                  <c:v>1.007080078125E-3</c:v>
                </c:pt>
                <c:pt idx="29802">
                  <c:v>1.007080078125E-3</c:v>
                </c:pt>
                <c:pt idx="29803">
                  <c:v>1.0068416595458984E-3</c:v>
                </c:pt>
                <c:pt idx="29804">
                  <c:v>1.007080078125E-3</c:v>
                </c:pt>
                <c:pt idx="29805">
                  <c:v>1.007080078125E-3</c:v>
                </c:pt>
                <c:pt idx="29806">
                  <c:v>1.0068416595458984E-3</c:v>
                </c:pt>
                <c:pt idx="29807">
                  <c:v>1.007080078125E-3</c:v>
                </c:pt>
                <c:pt idx="29808">
                  <c:v>1.007080078125E-3</c:v>
                </c:pt>
                <c:pt idx="29809">
                  <c:v>1.0068416595458984E-3</c:v>
                </c:pt>
                <c:pt idx="29810">
                  <c:v>1.007080078125E-3</c:v>
                </c:pt>
                <c:pt idx="29811">
                  <c:v>1.0080337524414063E-3</c:v>
                </c:pt>
                <c:pt idx="29812">
                  <c:v>1.0068416595458984E-3</c:v>
                </c:pt>
                <c:pt idx="29813">
                  <c:v>1.007080078125E-3</c:v>
                </c:pt>
                <c:pt idx="29814">
                  <c:v>1.007080078125E-3</c:v>
                </c:pt>
                <c:pt idx="29815">
                  <c:v>1.0068416595458984E-3</c:v>
                </c:pt>
                <c:pt idx="29816">
                  <c:v>1.007080078125E-3</c:v>
                </c:pt>
                <c:pt idx="29817">
                  <c:v>1.007080078125E-3</c:v>
                </c:pt>
                <c:pt idx="29818">
                  <c:v>1.0068416595458984E-3</c:v>
                </c:pt>
                <c:pt idx="29819">
                  <c:v>1.007080078125E-3</c:v>
                </c:pt>
                <c:pt idx="29820">
                  <c:v>1.007080078125E-3</c:v>
                </c:pt>
                <c:pt idx="29821">
                  <c:v>1.0068416595458984E-3</c:v>
                </c:pt>
                <c:pt idx="29822">
                  <c:v>1.007080078125E-3</c:v>
                </c:pt>
                <c:pt idx="29823">
                  <c:v>1.0080337524414063E-3</c:v>
                </c:pt>
                <c:pt idx="29824">
                  <c:v>1.007080078125E-3</c:v>
                </c:pt>
                <c:pt idx="29825">
                  <c:v>1.0068416595458984E-3</c:v>
                </c:pt>
                <c:pt idx="29826">
                  <c:v>1.007080078125E-3</c:v>
                </c:pt>
                <c:pt idx="29827">
                  <c:v>1.007080078125E-3</c:v>
                </c:pt>
                <c:pt idx="29828">
                  <c:v>1.0068416595458984E-3</c:v>
                </c:pt>
                <c:pt idx="29829">
                  <c:v>1.007080078125E-3</c:v>
                </c:pt>
                <c:pt idx="29830">
                  <c:v>1.007080078125E-3</c:v>
                </c:pt>
                <c:pt idx="29831">
                  <c:v>1.0068416595458984E-3</c:v>
                </c:pt>
                <c:pt idx="29832">
                  <c:v>1.007080078125E-3</c:v>
                </c:pt>
                <c:pt idx="29833">
                  <c:v>1.007080078125E-3</c:v>
                </c:pt>
                <c:pt idx="29834">
                  <c:v>1.0068416595458984E-3</c:v>
                </c:pt>
                <c:pt idx="29835">
                  <c:v>1.0080337524414063E-3</c:v>
                </c:pt>
                <c:pt idx="29836">
                  <c:v>1.007080078125E-3</c:v>
                </c:pt>
                <c:pt idx="29837">
                  <c:v>1.0068416595458984E-3</c:v>
                </c:pt>
                <c:pt idx="29838">
                  <c:v>1.007080078125E-3</c:v>
                </c:pt>
                <c:pt idx="29839">
                  <c:v>1.007080078125E-3</c:v>
                </c:pt>
                <c:pt idx="29840">
                  <c:v>1.0068416595458984E-3</c:v>
                </c:pt>
                <c:pt idx="29841">
                  <c:v>1.007080078125E-3</c:v>
                </c:pt>
                <c:pt idx="29842">
                  <c:v>1.007080078125E-3</c:v>
                </c:pt>
                <c:pt idx="29843">
                  <c:v>1.0068416595458984E-3</c:v>
                </c:pt>
                <c:pt idx="29844">
                  <c:v>1.007080078125E-3</c:v>
                </c:pt>
                <c:pt idx="29845">
                  <c:v>1.007080078125E-3</c:v>
                </c:pt>
                <c:pt idx="29846">
                  <c:v>1.0068416595458984E-3</c:v>
                </c:pt>
                <c:pt idx="29847">
                  <c:v>1.007080078125E-3</c:v>
                </c:pt>
                <c:pt idx="29848">
                  <c:v>1.0080337524414063E-3</c:v>
                </c:pt>
                <c:pt idx="29849">
                  <c:v>1.007080078125E-3</c:v>
                </c:pt>
                <c:pt idx="29850">
                  <c:v>1.0068416595458984E-3</c:v>
                </c:pt>
                <c:pt idx="29851">
                  <c:v>1.007080078125E-3</c:v>
                </c:pt>
                <c:pt idx="29852">
                  <c:v>1.007080078125E-3</c:v>
                </c:pt>
                <c:pt idx="29853">
                  <c:v>1.0068416595458984E-3</c:v>
                </c:pt>
                <c:pt idx="29854">
                  <c:v>1.007080078125E-3</c:v>
                </c:pt>
                <c:pt idx="29855">
                  <c:v>1.007080078125E-3</c:v>
                </c:pt>
                <c:pt idx="29856">
                  <c:v>1.0068416595458984E-3</c:v>
                </c:pt>
                <c:pt idx="29857">
                  <c:v>2.1149158477783203E-2</c:v>
                </c:pt>
                <c:pt idx="29858">
                  <c:v>1.0068416595458984E-3</c:v>
                </c:pt>
                <c:pt idx="29859">
                  <c:v>1.007080078125E-3</c:v>
                </c:pt>
                <c:pt idx="29860">
                  <c:v>1.007080078125E-3</c:v>
                </c:pt>
                <c:pt idx="29861">
                  <c:v>1.0068416595458984E-3</c:v>
                </c:pt>
                <c:pt idx="29862">
                  <c:v>1.007080078125E-3</c:v>
                </c:pt>
                <c:pt idx="29863">
                  <c:v>1.007080078125E-3</c:v>
                </c:pt>
                <c:pt idx="29864">
                  <c:v>1.0068416595458984E-3</c:v>
                </c:pt>
                <c:pt idx="29865">
                  <c:v>1.0080337524414063E-3</c:v>
                </c:pt>
                <c:pt idx="29866">
                  <c:v>1.007080078125E-3</c:v>
                </c:pt>
                <c:pt idx="29867">
                  <c:v>1.0068416595458984E-3</c:v>
                </c:pt>
                <c:pt idx="29868">
                  <c:v>1.007080078125E-3</c:v>
                </c:pt>
                <c:pt idx="29869">
                  <c:v>1.007080078125E-3</c:v>
                </c:pt>
                <c:pt idx="29870">
                  <c:v>1.0068416595458984E-3</c:v>
                </c:pt>
                <c:pt idx="29871">
                  <c:v>1.007080078125E-3</c:v>
                </c:pt>
                <c:pt idx="29872">
                  <c:v>1.007080078125E-3</c:v>
                </c:pt>
                <c:pt idx="29873">
                  <c:v>1.0068416595458984E-3</c:v>
                </c:pt>
                <c:pt idx="29874">
                  <c:v>1.007080078125E-3</c:v>
                </c:pt>
                <c:pt idx="29875">
                  <c:v>1.007080078125E-3</c:v>
                </c:pt>
                <c:pt idx="29876">
                  <c:v>1.0068416595458984E-3</c:v>
                </c:pt>
                <c:pt idx="29877">
                  <c:v>1.007080078125E-3</c:v>
                </c:pt>
                <c:pt idx="29878">
                  <c:v>1.0080337524414063E-3</c:v>
                </c:pt>
                <c:pt idx="29879">
                  <c:v>1.007080078125E-3</c:v>
                </c:pt>
                <c:pt idx="29880">
                  <c:v>1.0068416595458984E-3</c:v>
                </c:pt>
                <c:pt idx="29881">
                  <c:v>1.007080078125E-3</c:v>
                </c:pt>
                <c:pt idx="29882">
                  <c:v>1.007080078125E-3</c:v>
                </c:pt>
                <c:pt idx="29883">
                  <c:v>1.0068416595458984E-3</c:v>
                </c:pt>
                <c:pt idx="29884">
                  <c:v>1.007080078125E-3</c:v>
                </c:pt>
                <c:pt idx="29885">
                  <c:v>1.007080078125E-3</c:v>
                </c:pt>
                <c:pt idx="29886">
                  <c:v>1.0068416595458984E-3</c:v>
                </c:pt>
                <c:pt idx="29887">
                  <c:v>1.007080078125E-3</c:v>
                </c:pt>
                <c:pt idx="29888">
                  <c:v>1.007080078125E-3</c:v>
                </c:pt>
                <c:pt idx="29889">
                  <c:v>1.0068416595458984E-3</c:v>
                </c:pt>
                <c:pt idx="29890">
                  <c:v>1.0080337524414063E-3</c:v>
                </c:pt>
                <c:pt idx="29891">
                  <c:v>1.007080078125E-3</c:v>
                </c:pt>
                <c:pt idx="29892">
                  <c:v>1.0068416595458984E-3</c:v>
                </c:pt>
                <c:pt idx="29893">
                  <c:v>1.007080078125E-3</c:v>
                </c:pt>
                <c:pt idx="29894">
                  <c:v>1.007080078125E-3</c:v>
                </c:pt>
                <c:pt idx="29895">
                  <c:v>1.0068416595458984E-3</c:v>
                </c:pt>
                <c:pt idx="29896">
                  <c:v>1.007080078125E-3</c:v>
                </c:pt>
                <c:pt idx="29897">
                  <c:v>1.007080078125E-3</c:v>
                </c:pt>
                <c:pt idx="29898">
                  <c:v>1.0068416595458984E-3</c:v>
                </c:pt>
                <c:pt idx="29899">
                  <c:v>1.007080078125E-3</c:v>
                </c:pt>
                <c:pt idx="29900">
                  <c:v>1.007080078125E-3</c:v>
                </c:pt>
                <c:pt idx="29901">
                  <c:v>1.0068416595458984E-3</c:v>
                </c:pt>
                <c:pt idx="29902">
                  <c:v>1.007080078125E-3</c:v>
                </c:pt>
                <c:pt idx="29903">
                  <c:v>1.0080337524414063E-3</c:v>
                </c:pt>
                <c:pt idx="29904">
                  <c:v>1.007080078125E-3</c:v>
                </c:pt>
                <c:pt idx="29905">
                  <c:v>1.0068416595458984E-3</c:v>
                </c:pt>
                <c:pt idx="29906">
                  <c:v>1.007080078125E-3</c:v>
                </c:pt>
                <c:pt idx="29907">
                  <c:v>1.007080078125E-3</c:v>
                </c:pt>
                <c:pt idx="29908">
                  <c:v>1.0068416595458984E-3</c:v>
                </c:pt>
                <c:pt idx="29909">
                  <c:v>1.007080078125E-3</c:v>
                </c:pt>
                <c:pt idx="29910">
                  <c:v>1.007080078125E-3</c:v>
                </c:pt>
                <c:pt idx="29911">
                  <c:v>1.0068416595458984E-3</c:v>
                </c:pt>
                <c:pt idx="29912">
                  <c:v>1.007080078125E-3</c:v>
                </c:pt>
                <c:pt idx="29913">
                  <c:v>1.007080078125E-3</c:v>
                </c:pt>
                <c:pt idx="29914">
                  <c:v>1.0068416595458984E-3</c:v>
                </c:pt>
                <c:pt idx="29915">
                  <c:v>1.0080337524414063E-3</c:v>
                </c:pt>
                <c:pt idx="29916">
                  <c:v>1.007080078125E-3</c:v>
                </c:pt>
                <c:pt idx="29917">
                  <c:v>1.0068416595458984E-3</c:v>
                </c:pt>
                <c:pt idx="29918">
                  <c:v>1.007080078125E-3</c:v>
                </c:pt>
                <c:pt idx="29919">
                  <c:v>1.007080078125E-3</c:v>
                </c:pt>
                <c:pt idx="29920">
                  <c:v>1.0068416595458984E-3</c:v>
                </c:pt>
                <c:pt idx="29921">
                  <c:v>1.007080078125E-3</c:v>
                </c:pt>
                <c:pt idx="29922">
                  <c:v>1.007080078125E-3</c:v>
                </c:pt>
                <c:pt idx="29923">
                  <c:v>1.0068416595458984E-3</c:v>
                </c:pt>
                <c:pt idx="29924">
                  <c:v>1.007080078125E-3</c:v>
                </c:pt>
                <c:pt idx="29925">
                  <c:v>1.007080078125E-3</c:v>
                </c:pt>
                <c:pt idx="29926">
                  <c:v>1.0068416595458984E-3</c:v>
                </c:pt>
                <c:pt idx="29927">
                  <c:v>1.007080078125E-3</c:v>
                </c:pt>
                <c:pt idx="29928">
                  <c:v>1.0080337524414063E-3</c:v>
                </c:pt>
                <c:pt idx="29929">
                  <c:v>1.007080078125E-3</c:v>
                </c:pt>
                <c:pt idx="29930">
                  <c:v>1.0068416595458984E-3</c:v>
                </c:pt>
                <c:pt idx="29931">
                  <c:v>1.007080078125E-3</c:v>
                </c:pt>
                <c:pt idx="29932">
                  <c:v>1.007080078125E-3</c:v>
                </c:pt>
                <c:pt idx="29933">
                  <c:v>1.0068416595458984E-3</c:v>
                </c:pt>
                <c:pt idx="29934">
                  <c:v>1.007080078125E-3</c:v>
                </c:pt>
                <c:pt idx="29935">
                  <c:v>1.007080078125E-3</c:v>
                </c:pt>
                <c:pt idx="29936">
                  <c:v>1.0068416595458984E-3</c:v>
                </c:pt>
                <c:pt idx="29937">
                  <c:v>1.007080078125E-3</c:v>
                </c:pt>
                <c:pt idx="29938">
                  <c:v>1.007080078125E-3</c:v>
                </c:pt>
                <c:pt idx="29939">
                  <c:v>1.0068416595458984E-3</c:v>
                </c:pt>
                <c:pt idx="29940">
                  <c:v>1.0080337524414063E-3</c:v>
                </c:pt>
                <c:pt idx="29941">
                  <c:v>1.007080078125E-3</c:v>
                </c:pt>
                <c:pt idx="29942">
                  <c:v>1.0068416595458984E-3</c:v>
                </c:pt>
                <c:pt idx="29943">
                  <c:v>1.007080078125E-3</c:v>
                </c:pt>
                <c:pt idx="29944">
                  <c:v>1.007080078125E-3</c:v>
                </c:pt>
                <c:pt idx="29945">
                  <c:v>1.0068416595458984E-3</c:v>
                </c:pt>
                <c:pt idx="29946">
                  <c:v>1.007080078125E-3</c:v>
                </c:pt>
                <c:pt idx="29947">
                  <c:v>1.007080078125E-3</c:v>
                </c:pt>
                <c:pt idx="29948">
                  <c:v>1.0068416595458984E-3</c:v>
                </c:pt>
                <c:pt idx="29949">
                  <c:v>1.007080078125E-3</c:v>
                </c:pt>
                <c:pt idx="29950">
                  <c:v>1.007080078125E-3</c:v>
                </c:pt>
                <c:pt idx="29951">
                  <c:v>1.0068416595458984E-3</c:v>
                </c:pt>
                <c:pt idx="29952">
                  <c:v>1.007080078125E-3</c:v>
                </c:pt>
                <c:pt idx="29953">
                  <c:v>1.0080337524414063E-3</c:v>
                </c:pt>
                <c:pt idx="29954">
                  <c:v>1.007080078125E-3</c:v>
                </c:pt>
                <c:pt idx="29955">
                  <c:v>1.0068416595458984E-3</c:v>
                </c:pt>
                <c:pt idx="29956">
                  <c:v>1.007080078125E-3</c:v>
                </c:pt>
                <c:pt idx="29957">
                  <c:v>1.007080078125E-3</c:v>
                </c:pt>
                <c:pt idx="29958">
                  <c:v>1.0068416595458984E-3</c:v>
                </c:pt>
                <c:pt idx="29959">
                  <c:v>1.007080078125E-3</c:v>
                </c:pt>
                <c:pt idx="29960">
                  <c:v>1.007080078125E-3</c:v>
                </c:pt>
                <c:pt idx="29961">
                  <c:v>1.0068416595458984E-3</c:v>
                </c:pt>
                <c:pt idx="29962">
                  <c:v>1.007080078125E-3</c:v>
                </c:pt>
                <c:pt idx="29963">
                  <c:v>1.007080078125E-3</c:v>
                </c:pt>
                <c:pt idx="29964">
                  <c:v>1.0068416595458984E-3</c:v>
                </c:pt>
                <c:pt idx="29965">
                  <c:v>1.0080337524414063E-3</c:v>
                </c:pt>
                <c:pt idx="29966">
                  <c:v>1.007080078125E-3</c:v>
                </c:pt>
                <c:pt idx="29967">
                  <c:v>1.0068416595458984E-3</c:v>
                </c:pt>
                <c:pt idx="29968">
                  <c:v>1.007080078125E-3</c:v>
                </c:pt>
                <c:pt idx="29969">
                  <c:v>1.007080078125E-3</c:v>
                </c:pt>
                <c:pt idx="29970">
                  <c:v>1.0068416595458984E-3</c:v>
                </c:pt>
                <c:pt idx="29971">
                  <c:v>1.007080078125E-3</c:v>
                </c:pt>
                <c:pt idx="29972">
                  <c:v>1.007080078125E-3</c:v>
                </c:pt>
                <c:pt idx="29973">
                  <c:v>1.0068416595458984E-3</c:v>
                </c:pt>
                <c:pt idx="29974">
                  <c:v>1.007080078125E-3</c:v>
                </c:pt>
                <c:pt idx="29975">
                  <c:v>1.007080078125E-3</c:v>
                </c:pt>
                <c:pt idx="29976">
                  <c:v>1.0068416595458984E-3</c:v>
                </c:pt>
                <c:pt idx="29977">
                  <c:v>1.007080078125E-3</c:v>
                </c:pt>
                <c:pt idx="29978">
                  <c:v>1.0080337524414063E-3</c:v>
                </c:pt>
                <c:pt idx="29979">
                  <c:v>1.007080078125E-3</c:v>
                </c:pt>
                <c:pt idx="29980">
                  <c:v>1.0068416595458984E-3</c:v>
                </c:pt>
                <c:pt idx="29981">
                  <c:v>1.007080078125E-3</c:v>
                </c:pt>
                <c:pt idx="29982">
                  <c:v>1.007080078125E-3</c:v>
                </c:pt>
                <c:pt idx="29983">
                  <c:v>1.0068416595458984E-3</c:v>
                </c:pt>
                <c:pt idx="29984">
                  <c:v>1.007080078125E-3</c:v>
                </c:pt>
                <c:pt idx="29985">
                  <c:v>1.007080078125E-3</c:v>
                </c:pt>
                <c:pt idx="29986">
                  <c:v>1.0068416595458984E-3</c:v>
                </c:pt>
                <c:pt idx="29987">
                  <c:v>1.007080078125E-3</c:v>
                </c:pt>
                <c:pt idx="29988">
                  <c:v>1.007080078125E-3</c:v>
                </c:pt>
                <c:pt idx="29989">
                  <c:v>1.0068416595458984E-3</c:v>
                </c:pt>
                <c:pt idx="29990">
                  <c:v>1.0080337524414063E-3</c:v>
                </c:pt>
                <c:pt idx="29991">
                  <c:v>1.007080078125E-3</c:v>
                </c:pt>
                <c:pt idx="29992">
                  <c:v>1.0068416595458984E-3</c:v>
                </c:pt>
                <c:pt idx="29993">
                  <c:v>1.007080078125E-3</c:v>
                </c:pt>
                <c:pt idx="29994">
                  <c:v>1.007080078125E-3</c:v>
                </c:pt>
                <c:pt idx="29995">
                  <c:v>1.0068416595458984E-3</c:v>
                </c:pt>
                <c:pt idx="29996">
                  <c:v>1.007080078125E-3</c:v>
                </c:pt>
                <c:pt idx="29997">
                  <c:v>1.007080078125E-3</c:v>
                </c:pt>
                <c:pt idx="29998">
                  <c:v>1.0068416595458984E-3</c:v>
                </c:pt>
                <c:pt idx="29999">
                  <c:v>1.007080078125E-3</c:v>
                </c:pt>
                <c:pt idx="30000">
                  <c:v>1.007080078125E-3</c:v>
                </c:pt>
                <c:pt idx="30001">
                  <c:v>1.0068416595458984E-3</c:v>
                </c:pt>
                <c:pt idx="30002">
                  <c:v>1.007080078125E-3</c:v>
                </c:pt>
                <c:pt idx="30003">
                  <c:v>1.0080337524414063E-3</c:v>
                </c:pt>
                <c:pt idx="30004">
                  <c:v>1.007080078125E-3</c:v>
                </c:pt>
                <c:pt idx="30005">
                  <c:v>1.0068416595458984E-3</c:v>
                </c:pt>
                <c:pt idx="30006">
                  <c:v>1.007080078125E-3</c:v>
                </c:pt>
                <c:pt idx="30007">
                  <c:v>1.007080078125E-3</c:v>
                </c:pt>
                <c:pt idx="30008">
                  <c:v>1.0068416595458984E-3</c:v>
                </c:pt>
                <c:pt idx="30009">
                  <c:v>1.007080078125E-3</c:v>
                </c:pt>
                <c:pt idx="30010">
                  <c:v>1.007080078125E-3</c:v>
                </c:pt>
                <c:pt idx="30011">
                  <c:v>1.0068416595458984E-3</c:v>
                </c:pt>
                <c:pt idx="30012">
                  <c:v>1.007080078125E-3</c:v>
                </c:pt>
                <c:pt idx="30013">
                  <c:v>1.007080078125E-3</c:v>
                </c:pt>
                <c:pt idx="30014">
                  <c:v>1.0068416595458984E-3</c:v>
                </c:pt>
                <c:pt idx="30015">
                  <c:v>1.0080337524414063E-3</c:v>
                </c:pt>
                <c:pt idx="30016">
                  <c:v>1.007080078125E-3</c:v>
                </c:pt>
                <c:pt idx="30017">
                  <c:v>1.0068416595458984E-3</c:v>
                </c:pt>
                <c:pt idx="30018">
                  <c:v>1.007080078125E-3</c:v>
                </c:pt>
                <c:pt idx="30019">
                  <c:v>1.007080078125E-3</c:v>
                </c:pt>
                <c:pt idx="30020">
                  <c:v>1.0068416595458984E-3</c:v>
                </c:pt>
                <c:pt idx="30021">
                  <c:v>1.007080078125E-3</c:v>
                </c:pt>
                <c:pt idx="30022">
                  <c:v>1.007080078125E-3</c:v>
                </c:pt>
                <c:pt idx="30023">
                  <c:v>1.0068416595458984E-3</c:v>
                </c:pt>
                <c:pt idx="30024">
                  <c:v>1.007080078125E-3</c:v>
                </c:pt>
                <c:pt idx="30025">
                  <c:v>1.007080078125E-3</c:v>
                </c:pt>
                <c:pt idx="30026">
                  <c:v>1.0068416595458984E-3</c:v>
                </c:pt>
                <c:pt idx="30027">
                  <c:v>1.007080078125E-3</c:v>
                </c:pt>
                <c:pt idx="30028">
                  <c:v>1.0080337524414063E-3</c:v>
                </c:pt>
                <c:pt idx="30029">
                  <c:v>1.007080078125E-3</c:v>
                </c:pt>
                <c:pt idx="30030">
                  <c:v>1.0068416595458984E-3</c:v>
                </c:pt>
                <c:pt idx="30031">
                  <c:v>1.007080078125E-3</c:v>
                </c:pt>
                <c:pt idx="30032">
                  <c:v>1.007080078125E-3</c:v>
                </c:pt>
                <c:pt idx="30033">
                  <c:v>1.0068416595458984E-3</c:v>
                </c:pt>
                <c:pt idx="30034">
                  <c:v>1.007080078125E-3</c:v>
                </c:pt>
                <c:pt idx="30035">
                  <c:v>1.007080078125E-3</c:v>
                </c:pt>
                <c:pt idx="30036">
                  <c:v>1.0068416595458984E-3</c:v>
                </c:pt>
                <c:pt idx="30037">
                  <c:v>1.007080078125E-3</c:v>
                </c:pt>
                <c:pt idx="30038">
                  <c:v>1.0068416595458984E-3</c:v>
                </c:pt>
                <c:pt idx="30039">
                  <c:v>1.007080078125E-3</c:v>
                </c:pt>
                <c:pt idx="30040">
                  <c:v>1.0080337524414063E-3</c:v>
                </c:pt>
                <c:pt idx="30041">
                  <c:v>1.007080078125E-3</c:v>
                </c:pt>
                <c:pt idx="30042">
                  <c:v>1.0068416595458984E-3</c:v>
                </c:pt>
                <c:pt idx="30043">
                  <c:v>1.007080078125E-3</c:v>
                </c:pt>
                <c:pt idx="30044">
                  <c:v>1.007080078125E-3</c:v>
                </c:pt>
                <c:pt idx="30045">
                  <c:v>1.0068416595458984E-3</c:v>
                </c:pt>
                <c:pt idx="30046">
                  <c:v>1.007080078125E-3</c:v>
                </c:pt>
                <c:pt idx="30047">
                  <c:v>1.007080078125E-3</c:v>
                </c:pt>
                <c:pt idx="30048">
                  <c:v>1.0068416595458984E-3</c:v>
                </c:pt>
                <c:pt idx="30049">
                  <c:v>1.007080078125E-3</c:v>
                </c:pt>
                <c:pt idx="30050">
                  <c:v>1.007080078125E-3</c:v>
                </c:pt>
                <c:pt idx="30051">
                  <c:v>1.0068416595458984E-3</c:v>
                </c:pt>
                <c:pt idx="30052">
                  <c:v>6.0431957244873047E-3</c:v>
                </c:pt>
                <c:pt idx="30053">
                  <c:v>1.0068416595458984E-3</c:v>
                </c:pt>
                <c:pt idx="30054">
                  <c:v>1.007080078125E-3</c:v>
                </c:pt>
                <c:pt idx="30055">
                  <c:v>1.0068416595458984E-3</c:v>
                </c:pt>
                <c:pt idx="30056">
                  <c:v>1.007080078125E-3</c:v>
                </c:pt>
                <c:pt idx="30057">
                  <c:v>1.007080078125E-3</c:v>
                </c:pt>
                <c:pt idx="30058">
                  <c:v>1.0068416595458984E-3</c:v>
                </c:pt>
                <c:pt idx="30059">
                  <c:v>1.007080078125E-3</c:v>
                </c:pt>
                <c:pt idx="30060">
                  <c:v>1.0080337524414063E-3</c:v>
                </c:pt>
                <c:pt idx="30061">
                  <c:v>1.007080078125E-3</c:v>
                </c:pt>
                <c:pt idx="30062">
                  <c:v>1.0068416595458984E-3</c:v>
                </c:pt>
                <c:pt idx="30063">
                  <c:v>1.007080078125E-3</c:v>
                </c:pt>
                <c:pt idx="30064">
                  <c:v>1.007080078125E-3</c:v>
                </c:pt>
                <c:pt idx="30065">
                  <c:v>1.0068416595458984E-3</c:v>
                </c:pt>
                <c:pt idx="30066">
                  <c:v>1.007080078125E-3</c:v>
                </c:pt>
                <c:pt idx="30067">
                  <c:v>1.007080078125E-3</c:v>
                </c:pt>
                <c:pt idx="30068">
                  <c:v>1.0068416595458984E-3</c:v>
                </c:pt>
                <c:pt idx="30069">
                  <c:v>1.007080078125E-3</c:v>
                </c:pt>
                <c:pt idx="30070">
                  <c:v>1.007080078125E-3</c:v>
                </c:pt>
                <c:pt idx="30071">
                  <c:v>1.0068416595458984E-3</c:v>
                </c:pt>
                <c:pt idx="30072">
                  <c:v>1.007080078125E-3</c:v>
                </c:pt>
                <c:pt idx="30073">
                  <c:v>1.0080337524414063E-3</c:v>
                </c:pt>
                <c:pt idx="30074">
                  <c:v>1.007080078125E-3</c:v>
                </c:pt>
                <c:pt idx="30075">
                  <c:v>1.0068416595458984E-3</c:v>
                </c:pt>
                <c:pt idx="30076">
                  <c:v>1.007080078125E-3</c:v>
                </c:pt>
                <c:pt idx="30077">
                  <c:v>1.0068416595458984E-3</c:v>
                </c:pt>
                <c:pt idx="30078">
                  <c:v>1.007080078125E-3</c:v>
                </c:pt>
                <c:pt idx="30079">
                  <c:v>1.007080078125E-3</c:v>
                </c:pt>
                <c:pt idx="30080">
                  <c:v>1.0068416595458984E-3</c:v>
                </c:pt>
                <c:pt idx="30081">
                  <c:v>1.007080078125E-3</c:v>
                </c:pt>
                <c:pt idx="30082">
                  <c:v>1.007080078125E-3</c:v>
                </c:pt>
                <c:pt idx="30083">
                  <c:v>1.0068416595458984E-3</c:v>
                </c:pt>
                <c:pt idx="30084">
                  <c:v>1.007080078125E-3</c:v>
                </c:pt>
                <c:pt idx="30085">
                  <c:v>1.0080337524414063E-3</c:v>
                </c:pt>
                <c:pt idx="30086">
                  <c:v>1.007080078125E-3</c:v>
                </c:pt>
                <c:pt idx="30087">
                  <c:v>1.0068416595458984E-3</c:v>
                </c:pt>
                <c:pt idx="30088">
                  <c:v>1.007080078125E-3</c:v>
                </c:pt>
                <c:pt idx="30089">
                  <c:v>1.007080078125E-3</c:v>
                </c:pt>
                <c:pt idx="30090">
                  <c:v>1.0068416595458984E-3</c:v>
                </c:pt>
                <c:pt idx="30091">
                  <c:v>1.007080078125E-3</c:v>
                </c:pt>
                <c:pt idx="30092">
                  <c:v>1.007080078125E-3</c:v>
                </c:pt>
                <c:pt idx="30093">
                  <c:v>1.0068416595458984E-3</c:v>
                </c:pt>
                <c:pt idx="30094">
                  <c:v>1.007080078125E-3</c:v>
                </c:pt>
                <c:pt idx="30095">
                  <c:v>1.007080078125E-3</c:v>
                </c:pt>
                <c:pt idx="30096">
                  <c:v>1.0068416595458984E-3</c:v>
                </c:pt>
                <c:pt idx="30097">
                  <c:v>1.007080078125E-3</c:v>
                </c:pt>
                <c:pt idx="30098">
                  <c:v>1.0080337524414063E-3</c:v>
                </c:pt>
                <c:pt idx="30099">
                  <c:v>1.0068416595458984E-3</c:v>
                </c:pt>
                <c:pt idx="30100">
                  <c:v>1.007080078125E-3</c:v>
                </c:pt>
                <c:pt idx="30101">
                  <c:v>1.007080078125E-3</c:v>
                </c:pt>
                <c:pt idx="30102">
                  <c:v>1.0068416595458984E-3</c:v>
                </c:pt>
                <c:pt idx="30103">
                  <c:v>1.007080078125E-3</c:v>
                </c:pt>
                <c:pt idx="30104">
                  <c:v>1.007080078125E-3</c:v>
                </c:pt>
                <c:pt idx="30105">
                  <c:v>1.0068416595458984E-3</c:v>
                </c:pt>
                <c:pt idx="30106">
                  <c:v>1.007080078125E-3</c:v>
                </c:pt>
                <c:pt idx="30107">
                  <c:v>1.007080078125E-3</c:v>
                </c:pt>
                <c:pt idx="30108">
                  <c:v>1.0068416595458984E-3</c:v>
                </c:pt>
                <c:pt idx="30109">
                  <c:v>1.007080078125E-3</c:v>
                </c:pt>
                <c:pt idx="30110">
                  <c:v>1.0080337524414063E-3</c:v>
                </c:pt>
                <c:pt idx="30111">
                  <c:v>1.007080078125E-3</c:v>
                </c:pt>
                <c:pt idx="30112">
                  <c:v>1.0068416595458984E-3</c:v>
                </c:pt>
                <c:pt idx="30113">
                  <c:v>1.007080078125E-3</c:v>
                </c:pt>
                <c:pt idx="30114">
                  <c:v>1.007080078125E-3</c:v>
                </c:pt>
                <c:pt idx="30115">
                  <c:v>1.0068416595458984E-3</c:v>
                </c:pt>
                <c:pt idx="30116">
                  <c:v>1.007080078125E-3</c:v>
                </c:pt>
                <c:pt idx="30117">
                  <c:v>1.007080078125E-3</c:v>
                </c:pt>
                <c:pt idx="30118">
                  <c:v>1.0068416595458984E-3</c:v>
                </c:pt>
                <c:pt idx="30119">
                  <c:v>1.007080078125E-3</c:v>
                </c:pt>
                <c:pt idx="30120">
                  <c:v>1.007080078125E-3</c:v>
                </c:pt>
                <c:pt idx="30121">
                  <c:v>1.0068416595458984E-3</c:v>
                </c:pt>
                <c:pt idx="30122">
                  <c:v>1.007080078125E-3</c:v>
                </c:pt>
                <c:pt idx="30123">
                  <c:v>1.0080337524414063E-3</c:v>
                </c:pt>
                <c:pt idx="30124">
                  <c:v>1.0068416595458984E-3</c:v>
                </c:pt>
                <c:pt idx="30125">
                  <c:v>1.007080078125E-3</c:v>
                </c:pt>
                <c:pt idx="30126">
                  <c:v>1.007080078125E-3</c:v>
                </c:pt>
                <c:pt idx="30127">
                  <c:v>1.0068416595458984E-3</c:v>
                </c:pt>
                <c:pt idx="30128">
                  <c:v>1.007080078125E-3</c:v>
                </c:pt>
                <c:pt idx="30129">
                  <c:v>1.007080078125E-3</c:v>
                </c:pt>
                <c:pt idx="30130">
                  <c:v>1.0068416595458984E-3</c:v>
                </c:pt>
                <c:pt idx="30131">
                  <c:v>1.007080078125E-3</c:v>
                </c:pt>
                <c:pt idx="30132">
                  <c:v>1.007080078125E-3</c:v>
                </c:pt>
                <c:pt idx="30133">
                  <c:v>1.0068416595458984E-3</c:v>
                </c:pt>
                <c:pt idx="30134">
                  <c:v>1.007080078125E-3</c:v>
                </c:pt>
                <c:pt idx="30135">
                  <c:v>1.0080337524414063E-3</c:v>
                </c:pt>
                <c:pt idx="30136">
                  <c:v>1.007080078125E-3</c:v>
                </c:pt>
                <c:pt idx="30137">
                  <c:v>1.0068416595458984E-3</c:v>
                </c:pt>
                <c:pt idx="30138">
                  <c:v>1.007080078125E-3</c:v>
                </c:pt>
                <c:pt idx="30139">
                  <c:v>1.007080078125E-3</c:v>
                </c:pt>
                <c:pt idx="30140">
                  <c:v>1.0068416595458984E-3</c:v>
                </c:pt>
                <c:pt idx="30141">
                  <c:v>1.007080078125E-3</c:v>
                </c:pt>
                <c:pt idx="30142">
                  <c:v>1.007080078125E-3</c:v>
                </c:pt>
                <c:pt idx="30143">
                  <c:v>1.0068416595458984E-3</c:v>
                </c:pt>
                <c:pt idx="30144">
                  <c:v>1.007080078125E-3</c:v>
                </c:pt>
                <c:pt idx="30145">
                  <c:v>1.007080078125E-3</c:v>
                </c:pt>
                <c:pt idx="30146">
                  <c:v>1.0068416595458984E-3</c:v>
                </c:pt>
                <c:pt idx="30147">
                  <c:v>1.007080078125E-3</c:v>
                </c:pt>
                <c:pt idx="30148">
                  <c:v>1.0080337524414063E-3</c:v>
                </c:pt>
                <c:pt idx="30149">
                  <c:v>1.0068416595458984E-3</c:v>
                </c:pt>
                <c:pt idx="30150">
                  <c:v>1.007080078125E-3</c:v>
                </c:pt>
                <c:pt idx="30151">
                  <c:v>1.007080078125E-3</c:v>
                </c:pt>
                <c:pt idx="30152">
                  <c:v>1.0068416595458984E-3</c:v>
                </c:pt>
                <c:pt idx="30153">
                  <c:v>1.007080078125E-3</c:v>
                </c:pt>
                <c:pt idx="30154">
                  <c:v>1.007080078125E-3</c:v>
                </c:pt>
                <c:pt idx="30155">
                  <c:v>1.0068416595458984E-3</c:v>
                </c:pt>
                <c:pt idx="30156">
                  <c:v>1.007080078125E-3</c:v>
                </c:pt>
                <c:pt idx="30157">
                  <c:v>1.007080078125E-3</c:v>
                </c:pt>
                <c:pt idx="30158">
                  <c:v>1.0068416595458984E-3</c:v>
                </c:pt>
                <c:pt idx="30159">
                  <c:v>1.007080078125E-3</c:v>
                </c:pt>
                <c:pt idx="30160">
                  <c:v>1.0080337524414063E-3</c:v>
                </c:pt>
                <c:pt idx="30161">
                  <c:v>1.007080078125E-3</c:v>
                </c:pt>
                <c:pt idx="30162">
                  <c:v>1.0068416595458984E-3</c:v>
                </c:pt>
                <c:pt idx="30163">
                  <c:v>1.007080078125E-3</c:v>
                </c:pt>
                <c:pt idx="30164">
                  <c:v>1.007080078125E-3</c:v>
                </c:pt>
                <c:pt idx="30165">
                  <c:v>1.0068416595458984E-3</c:v>
                </c:pt>
                <c:pt idx="30166">
                  <c:v>1.007080078125E-3</c:v>
                </c:pt>
                <c:pt idx="30167">
                  <c:v>1.007080078125E-3</c:v>
                </c:pt>
                <c:pt idx="30168">
                  <c:v>1.0068416595458984E-3</c:v>
                </c:pt>
                <c:pt idx="30169">
                  <c:v>1.007080078125E-3</c:v>
                </c:pt>
                <c:pt idx="30170">
                  <c:v>1.007080078125E-3</c:v>
                </c:pt>
                <c:pt idx="30171">
                  <c:v>1.0068416595458984E-3</c:v>
                </c:pt>
                <c:pt idx="30172">
                  <c:v>1.007080078125E-3</c:v>
                </c:pt>
                <c:pt idx="30173">
                  <c:v>1.0080337524414063E-3</c:v>
                </c:pt>
                <c:pt idx="30174">
                  <c:v>1.0068416595458984E-3</c:v>
                </c:pt>
                <c:pt idx="30175">
                  <c:v>1.007080078125E-3</c:v>
                </c:pt>
                <c:pt idx="30176">
                  <c:v>1.007080078125E-3</c:v>
                </c:pt>
                <c:pt idx="30177">
                  <c:v>1.0068416595458984E-3</c:v>
                </c:pt>
                <c:pt idx="30178">
                  <c:v>1.007080078125E-3</c:v>
                </c:pt>
                <c:pt idx="30179">
                  <c:v>1.007080078125E-3</c:v>
                </c:pt>
                <c:pt idx="30180">
                  <c:v>1.0068416595458984E-3</c:v>
                </c:pt>
                <c:pt idx="30181">
                  <c:v>1.007080078125E-3</c:v>
                </c:pt>
                <c:pt idx="30182">
                  <c:v>1.007080078125E-3</c:v>
                </c:pt>
                <c:pt idx="30183">
                  <c:v>1.0068416595458984E-3</c:v>
                </c:pt>
                <c:pt idx="30184">
                  <c:v>1.007080078125E-3</c:v>
                </c:pt>
                <c:pt idx="30185">
                  <c:v>1.0080337524414063E-3</c:v>
                </c:pt>
                <c:pt idx="30186">
                  <c:v>1.007080078125E-3</c:v>
                </c:pt>
                <c:pt idx="30187">
                  <c:v>1.0068416595458984E-3</c:v>
                </c:pt>
                <c:pt idx="30188">
                  <c:v>1.007080078125E-3</c:v>
                </c:pt>
                <c:pt idx="30189">
                  <c:v>1.007080078125E-3</c:v>
                </c:pt>
                <c:pt idx="30190">
                  <c:v>1.0068416595458984E-3</c:v>
                </c:pt>
                <c:pt idx="30191">
                  <c:v>1.007080078125E-3</c:v>
                </c:pt>
                <c:pt idx="30192">
                  <c:v>1.007080078125E-3</c:v>
                </c:pt>
                <c:pt idx="30193">
                  <c:v>1.0068416595458984E-3</c:v>
                </c:pt>
                <c:pt idx="30194">
                  <c:v>1.007080078125E-3</c:v>
                </c:pt>
                <c:pt idx="30195">
                  <c:v>1.007080078125E-3</c:v>
                </c:pt>
                <c:pt idx="30196">
                  <c:v>1.0068416595458984E-3</c:v>
                </c:pt>
                <c:pt idx="30197">
                  <c:v>1.007080078125E-3</c:v>
                </c:pt>
                <c:pt idx="30198">
                  <c:v>1.0080337524414063E-3</c:v>
                </c:pt>
                <c:pt idx="30199">
                  <c:v>1.0068416595458984E-3</c:v>
                </c:pt>
                <c:pt idx="30200">
                  <c:v>1.007080078125E-3</c:v>
                </c:pt>
                <c:pt idx="30201">
                  <c:v>1.007080078125E-3</c:v>
                </c:pt>
                <c:pt idx="30202">
                  <c:v>1.0068416595458984E-3</c:v>
                </c:pt>
                <c:pt idx="30203">
                  <c:v>1.007080078125E-3</c:v>
                </c:pt>
                <c:pt idx="30204">
                  <c:v>1.007080078125E-3</c:v>
                </c:pt>
                <c:pt idx="30205">
                  <c:v>1.0068416595458984E-3</c:v>
                </c:pt>
                <c:pt idx="30206">
                  <c:v>1.007080078125E-3</c:v>
                </c:pt>
                <c:pt idx="30207">
                  <c:v>1.007080078125E-3</c:v>
                </c:pt>
                <c:pt idx="30208">
                  <c:v>1.0068416595458984E-3</c:v>
                </c:pt>
                <c:pt idx="30209">
                  <c:v>1.007080078125E-3</c:v>
                </c:pt>
                <c:pt idx="30210">
                  <c:v>1.0080337524414063E-3</c:v>
                </c:pt>
                <c:pt idx="30211">
                  <c:v>1.007080078125E-3</c:v>
                </c:pt>
                <c:pt idx="30212">
                  <c:v>1.0068416595458984E-3</c:v>
                </c:pt>
                <c:pt idx="30213">
                  <c:v>1.007080078125E-3</c:v>
                </c:pt>
                <c:pt idx="30214">
                  <c:v>1.007080078125E-3</c:v>
                </c:pt>
                <c:pt idx="30215">
                  <c:v>1.0068416595458984E-3</c:v>
                </c:pt>
                <c:pt idx="30216">
                  <c:v>1.007080078125E-3</c:v>
                </c:pt>
                <c:pt idx="30217">
                  <c:v>1.007080078125E-3</c:v>
                </c:pt>
                <c:pt idx="30218">
                  <c:v>1.0068416595458984E-3</c:v>
                </c:pt>
                <c:pt idx="30219">
                  <c:v>1.007080078125E-3</c:v>
                </c:pt>
                <c:pt idx="30220">
                  <c:v>1.007080078125E-3</c:v>
                </c:pt>
                <c:pt idx="30221">
                  <c:v>1.0068416595458984E-3</c:v>
                </c:pt>
                <c:pt idx="30222">
                  <c:v>1.007080078125E-3</c:v>
                </c:pt>
                <c:pt idx="30223">
                  <c:v>1.0080337524414063E-3</c:v>
                </c:pt>
                <c:pt idx="30224">
                  <c:v>1.0068416595458984E-3</c:v>
                </c:pt>
                <c:pt idx="30225">
                  <c:v>1.007080078125E-3</c:v>
                </c:pt>
                <c:pt idx="30226">
                  <c:v>1.007080078125E-3</c:v>
                </c:pt>
                <c:pt idx="30227">
                  <c:v>1.0068416595458984E-3</c:v>
                </c:pt>
                <c:pt idx="30228">
                  <c:v>1.007080078125E-3</c:v>
                </c:pt>
                <c:pt idx="30229">
                  <c:v>1.007080078125E-3</c:v>
                </c:pt>
                <c:pt idx="30230">
                  <c:v>1.0068416595458984E-3</c:v>
                </c:pt>
                <c:pt idx="30231">
                  <c:v>1.007080078125E-3</c:v>
                </c:pt>
                <c:pt idx="30232">
                  <c:v>1.007080078125E-3</c:v>
                </c:pt>
                <c:pt idx="30233">
                  <c:v>1.0068416595458984E-3</c:v>
                </c:pt>
                <c:pt idx="30234">
                  <c:v>1.007080078125E-3</c:v>
                </c:pt>
                <c:pt idx="30235">
                  <c:v>1.0080337524414063E-3</c:v>
                </c:pt>
                <c:pt idx="30236">
                  <c:v>1.007080078125E-3</c:v>
                </c:pt>
                <c:pt idx="30237">
                  <c:v>1.0068416595458984E-3</c:v>
                </c:pt>
                <c:pt idx="30238">
                  <c:v>1.007080078125E-3</c:v>
                </c:pt>
                <c:pt idx="30239">
                  <c:v>1.007080078125E-3</c:v>
                </c:pt>
                <c:pt idx="30240">
                  <c:v>1.0068416595458984E-3</c:v>
                </c:pt>
                <c:pt idx="30241">
                  <c:v>1.007080078125E-3</c:v>
                </c:pt>
                <c:pt idx="30242">
                  <c:v>1.007080078125E-3</c:v>
                </c:pt>
                <c:pt idx="30243">
                  <c:v>1.0068416595458984E-3</c:v>
                </c:pt>
                <c:pt idx="30244">
                  <c:v>1.007080078125E-3</c:v>
                </c:pt>
                <c:pt idx="30245">
                  <c:v>1.007080078125E-3</c:v>
                </c:pt>
                <c:pt idx="30246">
                  <c:v>1.0068416595458984E-3</c:v>
                </c:pt>
                <c:pt idx="30247">
                  <c:v>1.007080078125E-3</c:v>
                </c:pt>
                <c:pt idx="30248">
                  <c:v>1.0080337524414063E-3</c:v>
                </c:pt>
                <c:pt idx="30249">
                  <c:v>1.0068416595458984E-3</c:v>
                </c:pt>
                <c:pt idx="30250">
                  <c:v>1.007080078125E-3</c:v>
                </c:pt>
                <c:pt idx="30251">
                  <c:v>1.007080078125E-3</c:v>
                </c:pt>
                <c:pt idx="30252">
                  <c:v>1.0068416595458984E-3</c:v>
                </c:pt>
                <c:pt idx="30253">
                  <c:v>1.007080078125E-3</c:v>
                </c:pt>
                <c:pt idx="30254">
                  <c:v>1.007080078125E-3</c:v>
                </c:pt>
                <c:pt idx="30255">
                  <c:v>1.0068416595458984E-3</c:v>
                </c:pt>
                <c:pt idx="30256">
                  <c:v>1.007080078125E-3</c:v>
                </c:pt>
                <c:pt idx="30257">
                  <c:v>1.007080078125E-3</c:v>
                </c:pt>
                <c:pt idx="30258">
                  <c:v>1.0068416595458984E-3</c:v>
                </c:pt>
                <c:pt idx="30259">
                  <c:v>1.007080078125E-3</c:v>
                </c:pt>
                <c:pt idx="30260">
                  <c:v>1.0080337524414063E-3</c:v>
                </c:pt>
                <c:pt idx="30261">
                  <c:v>1.007080078125E-3</c:v>
                </c:pt>
                <c:pt idx="30262">
                  <c:v>1.0068416595458984E-3</c:v>
                </c:pt>
                <c:pt idx="30263">
                  <c:v>1.007080078125E-3</c:v>
                </c:pt>
                <c:pt idx="30264">
                  <c:v>1.007080078125E-3</c:v>
                </c:pt>
                <c:pt idx="30265">
                  <c:v>1.0068416595458984E-3</c:v>
                </c:pt>
                <c:pt idx="30266">
                  <c:v>1.007080078125E-3</c:v>
                </c:pt>
                <c:pt idx="30267">
                  <c:v>1.007080078125E-3</c:v>
                </c:pt>
                <c:pt idx="30268">
                  <c:v>1.0068416595458984E-3</c:v>
                </c:pt>
                <c:pt idx="30269">
                  <c:v>1.007080078125E-3</c:v>
                </c:pt>
                <c:pt idx="30270">
                  <c:v>1.007080078125E-3</c:v>
                </c:pt>
                <c:pt idx="30271">
                  <c:v>1.0068416595458984E-3</c:v>
                </c:pt>
                <c:pt idx="30272">
                  <c:v>1.007080078125E-3</c:v>
                </c:pt>
                <c:pt idx="30273">
                  <c:v>1.0080337524414063E-3</c:v>
                </c:pt>
                <c:pt idx="30274">
                  <c:v>1.0068416595458984E-3</c:v>
                </c:pt>
                <c:pt idx="30275">
                  <c:v>1.007080078125E-3</c:v>
                </c:pt>
                <c:pt idx="30276">
                  <c:v>1.007080078125E-3</c:v>
                </c:pt>
                <c:pt idx="30277">
                  <c:v>1.0068416595458984E-3</c:v>
                </c:pt>
                <c:pt idx="30278">
                  <c:v>1.007080078125E-3</c:v>
                </c:pt>
                <c:pt idx="30279">
                  <c:v>1.007080078125E-3</c:v>
                </c:pt>
                <c:pt idx="30280">
                  <c:v>1.0068416595458984E-3</c:v>
                </c:pt>
                <c:pt idx="30281">
                  <c:v>1.007080078125E-3</c:v>
                </c:pt>
                <c:pt idx="30282">
                  <c:v>1.007080078125E-3</c:v>
                </c:pt>
                <c:pt idx="30283">
                  <c:v>1.0068416595458984E-3</c:v>
                </c:pt>
                <c:pt idx="30284">
                  <c:v>1.007080078125E-3</c:v>
                </c:pt>
                <c:pt idx="30285">
                  <c:v>1.0080337524414063E-3</c:v>
                </c:pt>
                <c:pt idx="30286">
                  <c:v>1.007080078125E-3</c:v>
                </c:pt>
                <c:pt idx="30287">
                  <c:v>1.0068416595458984E-3</c:v>
                </c:pt>
                <c:pt idx="30288">
                  <c:v>1.007080078125E-3</c:v>
                </c:pt>
                <c:pt idx="30289">
                  <c:v>1.007080078125E-3</c:v>
                </c:pt>
                <c:pt idx="30290">
                  <c:v>1.0068416595458984E-3</c:v>
                </c:pt>
                <c:pt idx="30291">
                  <c:v>1.007080078125E-3</c:v>
                </c:pt>
                <c:pt idx="30292">
                  <c:v>1.007080078125E-3</c:v>
                </c:pt>
                <c:pt idx="30293">
                  <c:v>1.0068416595458984E-3</c:v>
                </c:pt>
                <c:pt idx="30294">
                  <c:v>1.007080078125E-3</c:v>
                </c:pt>
                <c:pt idx="30295">
                  <c:v>1.007080078125E-3</c:v>
                </c:pt>
                <c:pt idx="30296">
                  <c:v>1.0068416595458984E-3</c:v>
                </c:pt>
                <c:pt idx="30297">
                  <c:v>1.007080078125E-3</c:v>
                </c:pt>
                <c:pt idx="30298">
                  <c:v>1.0080337524414063E-3</c:v>
                </c:pt>
                <c:pt idx="30299">
                  <c:v>1.0068416595458984E-3</c:v>
                </c:pt>
                <c:pt idx="30300">
                  <c:v>1.007080078125E-3</c:v>
                </c:pt>
                <c:pt idx="30301">
                  <c:v>1.007080078125E-3</c:v>
                </c:pt>
                <c:pt idx="30302">
                  <c:v>1.0068416595458984E-3</c:v>
                </c:pt>
                <c:pt idx="30303">
                  <c:v>1.007080078125E-3</c:v>
                </c:pt>
                <c:pt idx="30304">
                  <c:v>1.007080078125E-3</c:v>
                </c:pt>
                <c:pt idx="30305">
                  <c:v>1.0068416595458984E-3</c:v>
                </c:pt>
                <c:pt idx="30306">
                  <c:v>1.007080078125E-3</c:v>
                </c:pt>
                <c:pt idx="30307">
                  <c:v>1.007080078125E-3</c:v>
                </c:pt>
                <c:pt idx="30308">
                  <c:v>1.0068416595458984E-3</c:v>
                </c:pt>
                <c:pt idx="30309">
                  <c:v>1.007080078125E-3</c:v>
                </c:pt>
                <c:pt idx="30310">
                  <c:v>1.0080337524414063E-3</c:v>
                </c:pt>
                <c:pt idx="30311">
                  <c:v>1.007080078125E-3</c:v>
                </c:pt>
                <c:pt idx="30312">
                  <c:v>1.0068416595458984E-3</c:v>
                </c:pt>
                <c:pt idx="30313">
                  <c:v>1.007080078125E-3</c:v>
                </c:pt>
                <c:pt idx="30314">
                  <c:v>1.007080078125E-3</c:v>
                </c:pt>
                <c:pt idx="30315">
                  <c:v>1.0068416595458984E-3</c:v>
                </c:pt>
                <c:pt idx="30316">
                  <c:v>1.007080078125E-3</c:v>
                </c:pt>
                <c:pt idx="30317">
                  <c:v>1.007080078125E-3</c:v>
                </c:pt>
                <c:pt idx="30318">
                  <c:v>1.0068416595458984E-3</c:v>
                </c:pt>
                <c:pt idx="30319">
                  <c:v>1.007080078125E-3</c:v>
                </c:pt>
                <c:pt idx="30320">
                  <c:v>1.007080078125E-3</c:v>
                </c:pt>
                <c:pt idx="30321">
                  <c:v>1.0068416595458984E-3</c:v>
                </c:pt>
                <c:pt idx="30322">
                  <c:v>1.0080337524414063E-3</c:v>
                </c:pt>
                <c:pt idx="30323">
                  <c:v>1.007080078125E-3</c:v>
                </c:pt>
                <c:pt idx="30324">
                  <c:v>1.0068416595458984E-3</c:v>
                </c:pt>
                <c:pt idx="30325">
                  <c:v>1.007080078125E-3</c:v>
                </c:pt>
                <c:pt idx="30326">
                  <c:v>1.007080078125E-3</c:v>
                </c:pt>
                <c:pt idx="30327">
                  <c:v>1.0068416595458984E-3</c:v>
                </c:pt>
                <c:pt idx="30328">
                  <c:v>1.007080078125E-3</c:v>
                </c:pt>
                <c:pt idx="30329">
                  <c:v>1.007080078125E-3</c:v>
                </c:pt>
                <c:pt idx="30330">
                  <c:v>1.0068416595458984E-3</c:v>
                </c:pt>
                <c:pt idx="30331">
                  <c:v>1.007080078125E-3</c:v>
                </c:pt>
                <c:pt idx="30332">
                  <c:v>1.007080078125E-3</c:v>
                </c:pt>
                <c:pt idx="30333">
                  <c:v>1.0068416595458984E-3</c:v>
                </c:pt>
                <c:pt idx="30334">
                  <c:v>1.007080078125E-3</c:v>
                </c:pt>
                <c:pt idx="30335">
                  <c:v>1.0080337524414063E-3</c:v>
                </c:pt>
                <c:pt idx="30336">
                  <c:v>1.007080078125E-3</c:v>
                </c:pt>
                <c:pt idx="30337">
                  <c:v>1.0068416595458984E-3</c:v>
                </c:pt>
                <c:pt idx="30338">
                  <c:v>1.007080078125E-3</c:v>
                </c:pt>
                <c:pt idx="30339">
                  <c:v>1.007080078125E-3</c:v>
                </c:pt>
                <c:pt idx="30340">
                  <c:v>1.0068416595458984E-3</c:v>
                </c:pt>
                <c:pt idx="30341">
                  <c:v>1.007080078125E-3</c:v>
                </c:pt>
                <c:pt idx="30342">
                  <c:v>1.007080078125E-3</c:v>
                </c:pt>
                <c:pt idx="30343">
                  <c:v>1.0068416595458984E-3</c:v>
                </c:pt>
                <c:pt idx="30344">
                  <c:v>1.007080078125E-3</c:v>
                </c:pt>
                <c:pt idx="30345">
                  <c:v>1.007080078125E-3</c:v>
                </c:pt>
                <c:pt idx="30346">
                  <c:v>1.0068416595458984E-3</c:v>
                </c:pt>
                <c:pt idx="30347">
                  <c:v>1.0080337524414063E-3</c:v>
                </c:pt>
                <c:pt idx="30348">
                  <c:v>1.007080078125E-3</c:v>
                </c:pt>
                <c:pt idx="30349">
                  <c:v>1.0068416595458984E-3</c:v>
                </c:pt>
                <c:pt idx="30350">
                  <c:v>1.007080078125E-3</c:v>
                </c:pt>
                <c:pt idx="30351">
                  <c:v>1.007080078125E-3</c:v>
                </c:pt>
                <c:pt idx="30352">
                  <c:v>1.0068416595458984E-3</c:v>
                </c:pt>
                <c:pt idx="30353">
                  <c:v>1.007080078125E-3</c:v>
                </c:pt>
                <c:pt idx="30354">
                  <c:v>1.007080078125E-3</c:v>
                </c:pt>
                <c:pt idx="30355">
                  <c:v>1.0068416595458984E-3</c:v>
                </c:pt>
                <c:pt idx="30356">
                  <c:v>1.007080078125E-3</c:v>
                </c:pt>
                <c:pt idx="30357">
                  <c:v>1.007080078125E-3</c:v>
                </c:pt>
                <c:pt idx="30358">
                  <c:v>1.0068416595458984E-3</c:v>
                </c:pt>
                <c:pt idx="30359">
                  <c:v>1.007080078125E-3</c:v>
                </c:pt>
                <c:pt idx="30360">
                  <c:v>1.0080337524414063E-3</c:v>
                </c:pt>
                <c:pt idx="30361">
                  <c:v>1.007080078125E-3</c:v>
                </c:pt>
                <c:pt idx="30362">
                  <c:v>1.0068416595458984E-3</c:v>
                </c:pt>
                <c:pt idx="30363">
                  <c:v>1.007080078125E-3</c:v>
                </c:pt>
                <c:pt idx="30364">
                  <c:v>1.007080078125E-3</c:v>
                </c:pt>
                <c:pt idx="30365">
                  <c:v>1.0068416595458984E-3</c:v>
                </c:pt>
                <c:pt idx="30366">
                  <c:v>1.007080078125E-3</c:v>
                </c:pt>
                <c:pt idx="30367">
                  <c:v>1.007080078125E-3</c:v>
                </c:pt>
                <c:pt idx="30368">
                  <c:v>1.0068416595458984E-3</c:v>
                </c:pt>
                <c:pt idx="30369">
                  <c:v>1.007080078125E-3</c:v>
                </c:pt>
                <c:pt idx="30370">
                  <c:v>1.007080078125E-3</c:v>
                </c:pt>
                <c:pt idx="30371">
                  <c:v>1.0068416595458984E-3</c:v>
                </c:pt>
                <c:pt idx="30372">
                  <c:v>1.0080337524414063E-3</c:v>
                </c:pt>
                <c:pt idx="30373">
                  <c:v>1.007080078125E-3</c:v>
                </c:pt>
                <c:pt idx="30374">
                  <c:v>1.0068416595458984E-3</c:v>
                </c:pt>
                <c:pt idx="30375">
                  <c:v>1.007080078125E-3</c:v>
                </c:pt>
                <c:pt idx="30376">
                  <c:v>1.007080078125E-3</c:v>
                </c:pt>
                <c:pt idx="30377">
                  <c:v>1.0068416595458984E-3</c:v>
                </c:pt>
                <c:pt idx="30378">
                  <c:v>1.007080078125E-3</c:v>
                </c:pt>
                <c:pt idx="30379">
                  <c:v>1.007080078125E-3</c:v>
                </c:pt>
                <c:pt idx="30380">
                  <c:v>1.0068416595458984E-3</c:v>
                </c:pt>
                <c:pt idx="30381">
                  <c:v>1.007080078125E-3</c:v>
                </c:pt>
                <c:pt idx="30382">
                  <c:v>1.007080078125E-3</c:v>
                </c:pt>
                <c:pt idx="30383">
                  <c:v>1.0068416595458984E-3</c:v>
                </c:pt>
                <c:pt idx="30384">
                  <c:v>1.007080078125E-3</c:v>
                </c:pt>
                <c:pt idx="30385">
                  <c:v>1.0080337524414063E-3</c:v>
                </c:pt>
                <c:pt idx="30386">
                  <c:v>1.007080078125E-3</c:v>
                </c:pt>
                <c:pt idx="30387">
                  <c:v>1.0068416595458984E-3</c:v>
                </c:pt>
                <c:pt idx="30388">
                  <c:v>1.007080078125E-3</c:v>
                </c:pt>
                <c:pt idx="30389">
                  <c:v>1.007080078125E-3</c:v>
                </c:pt>
                <c:pt idx="30390">
                  <c:v>1.0068416595458984E-3</c:v>
                </c:pt>
                <c:pt idx="30391">
                  <c:v>1.007080078125E-3</c:v>
                </c:pt>
                <c:pt idx="30392">
                  <c:v>1.007080078125E-3</c:v>
                </c:pt>
                <c:pt idx="30393">
                  <c:v>1.0068416595458984E-3</c:v>
                </c:pt>
                <c:pt idx="30394">
                  <c:v>1.007080078125E-3</c:v>
                </c:pt>
                <c:pt idx="30395">
                  <c:v>1.007080078125E-3</c:v>
                </c:pt>
                <c:pt idx="30396">
                  <c:v>1.0068416595458984E-3</c:v>
                </c:pt>
                <c:pt idx="30397">
                  <c:v>1.0080337524414063E-3</c:v>
                </c:pt>
                <c:pt idx="30398">
                  <c:v>1.007080078125E-3</c:v>
                </c:pt>
                <c:pt idx="30399">
                  <c:v>1.0068416595458984E-3</c:v>
                </c:pt>
                <c:pt idx="30400">
                  <c:v>1.007080078125E-3</c:v>
                </c:pt>
                <c:pt idx="30401">
                  <c:v>1.007080078125E-3</c:v>
                </c:pt>
                <c:pt idx="30402">
                  <c:v>1.0068416595458984E-3</c:v>
                </c:pt>
                <c:pt idx="30403">
                  <c:v>1.007080078125E-3</c:v>
                </c:pt>
                <c:pt idx="30404">
                  <c:v>1.007080078125E-3</c:v>
                </c:pt>
                <c:pt idx="30405">
                  <c:v>1.0068416595458984E-3</c:v>
                </c:pt>
                <c:pt idx="30406">
                  <c:v>1.007080078125E-3</c:v>
                </c:pt>
                <c:pt idx="30407">
                  <c:v>1.007080078125E-3</c:v>
                </c:pt>
                <c:pt idx="30408">
                  <c:v>1.0068416595458984E-3</c:v>
                </c:pt>
                <c:pt idx="30409">
                  <c:v>1.007080078125E-3</c:v>
                </c:pt>
                <c:pt idx="30410">
                  <c:v>1.0080337524414063E-3</c:v>
                </c:pt>
                <c:pt idx="30411">
                  <c:v>1.007080078125E-3</c:v>
                </c:pt>
                <c:pt idx="30412">
                  <c:v>1.0068416595458984E-3</c:v>
                </c:pt>
                <c:pt idx="30413">
                  <c:v>1.007080078125E-3</c:v>
                </c:pt>
                <c:pt idx="30414">
                  <c:v>1.007080078125E-3</c:v>
                </c:pt>
                <c:pt idx="30415">
                  <c:v>1.0068416595458984E-3</c:v>
                </c:pt>
                <c:pt idx="30416">
                  <c:v>1.007080078125E-3</c:v>
                </c:pt>
                <c:pt idx="30417">
                  <c:v>1.007080078125E-3</c:v>
                </c:pt>
                <c:pt idx="30418">
                  <c:v>1.0068416595458984E-3</c:v>
                </c:pt>
                <c:pt idx="30419">
                  <c:v>1.007080078125E-3</c:v>
                </c:pt>
                <c:pt idx="30420">
                  <c:v>1.007080078125E-3</c:v>
                </c:pt>
                <c:pt idx="30421">
                  <c:v>1.0068416595458984E-3</c:v>
                </c:pt>
                <c:pt idx="30422">
                  <c:v>1.0080337524414063E-3</c:v>
                </c:pt>
                <c:pt idx="30423">
                  <c:v>1.007080078125E-3</c:v>
                </c:pt>
                <c:pt idx="30424">
                  <c:v>1.0068416595458984E-3</c:v>
                </c:pt>
                <c:pt idx="30425">
                  <c:v>1.007080078125E-3</c:v>
                </c:pt>
                <c:pt idx="30426">
                  <c:v>1.007080078125E-3</c:v>
                </c:pt>
                <c:pt idx="30427">
                  <c:v>1.0068416595458984E-3</c:v>
                </c:pt>
                <c:pt idx="30428">
                  <c:v>1.007080078125E-3</c:v>
                </c:pt>
                <c:pt idx="30429">
                  <c:v>1.007080078125E-3</c:v>
                </c:pt>
                <c:pt idx="30430">
                  <c:v>1.0068416595458984E-3</c:v>
                </c:pt>
                <c:pt idx="30431">
                  <c:v>1.007080078125E-3</c:v>
                </c:pt>
                <c:pt idx="30432">
                  <c:v>1.007080078125E-3</c:v>
                </c:pt>
                <c:pt idx="30433">
                  <c:v>1.0068416595458984E-3</c:v>
                </c:pt>
                <c:pt idx="30434">
                  <c:v>1.007080078125E-3</c:v>
                </c:pt>
                <c:pt idx="30435">
                  <c:v>1.0080337524414063E-3</c:v>
                </c:pt>
                <c:pt idx="30436">
                  <c:v>1.007080078125E-3</c:v>
                </c:pt>
                <c:pt idx="30437">
                  <c:v>1.0068416595458984E-3</c:v>
                </c:pt>
                <c:pt idx="30438">
                  <c:v>1.007080078125E-3</c:v>
                </c:pt>
                <c:pt idx="30439">
                  <c:v>1.007080078125E-3</c:v>
                </c:pt>
                <c:pt idx="30440">
                  <c:v>1.0068416595458984E-3</c:v>
                </c:pt>
                <c:pt idx="30441">
                  <c:v>1.007080078125E-3</c:v>
                </c:pt>
                <c:pt idx="30442">
                  <c:v>1.007080078125E-3</c:v>
                </c:pt>
                <c:pt idx="30443">
                  <c:v>1.0068416595458984E-3</c:v>
                </c:pt>
                <c:pt idx="30444">
                  <c:v>1.007080078125E-3</c:v>
                </c:pt>
                <c:pt idx="30445">
                  <c:v>1.007080078125E-3</c:v>
                </c:pt>
                <c:pt idx="30446">
                  <c:v>1.0068416595458984E-3</c:v>
                </c:pt>
                <c:pt idx="30447">
                  <c:v>1.0080337524414063E-3</c:v>
                </c:pt>
                <c:pt idx="30448">
                  <c:v>1.007080078125E-3</c:v>
                </c:pt>
                <c:pt idx="30449">
                  <c:v>1.0068416595458984E-3</c:v>
                </c:pt>
                <c:pt idx="30450">
                  <c:v>1.007080078125E-3</c:v>
                </c:pt>
                <c:pt idx="30451">
                  <c:v>1.007080078125E-3</c:v>
                </c:pt>
                <c:pt idx="30452">
                  <c:v>1.0068416595458984E-3</c:v>
                </c:pt>
                <c:pt idx="30453">
                  <c:v>1.007080078125E-3</c:v>
                </c:pt>
                <c:pt idx="30454">
                  <c:v>1.007080078125E-3</c:v>
                </c:pt>
                <c:pt idx="30455">
                  <c:v>1.0068416595458984E-3</c:v>
                </c:pt>
                <c:pt idx="30456">
                  <c:v>1.007080078125E-3</c:v>
                </c:pt>
                <c:pt idx="30457">
                  <c:v>1.007080078125E-3</c:v>
                </c:pt>
                <c:pt idx="30458">
                  <c:v>1.0068416595458984E-3</c:v>
                </c:pt>
                <c:pt idx="30459">
                  <c:v>1.007080078125E-3</c:v>
                </c:pt>
                <c:pt idx="30460">
                  <c:v>1.0080337524414063E-3</c:v>
                </c:pt>
                <c:pt idx="30461">
                  <c:v>1.007080078125E-3</c:v>
                </c:pt>
                <c:pt idx="30462">
                  <c:v>1.0068416595458984E-3</c:v>
                </c:pt>
                <c:pt idx="30463">
                  <c:v>1.007080078125E-3</c:v>
                </c:pt>
                <c:pt idx="30464">
                  <c:v>1.007080078125E-3</c:v>
                </c:pt>
                <c:pt idx="30465">
                  <c:v>1.0068416595458984E-3</c:v>
                </c:pt>
                <c:pt idx="30466">
                  <c:v>1.007080078125E-3</c:v>
                </c:pt>
                <c:pt idx="30467">
                  <c:v>1.007080078125E-3</c:v>
                </c:pt>
                <c:pt idx="30468">
                  <c:v>1.0068416595458984E-3</c:v>
                </c:pt>
                <c:pt idx="30469">
                  <c:v>1.007080078125E-3</c:v>
                </c:pt>
                <c:pt idx="30470">
                  <c:v>1.007080078125E-3</c:v>
                </c:pt>
                <c:pt idx="30471">
                  <c:v>1.0068416595458984E-3</c:v>
                </c:pt>
                <c:pt idx="30472">
                  <c:v>1.0080337524414063E-3</c:v>
                </c:pt>
                <c:pt idx="30473">
                  <c:v>1.007080078125E-3</c:v>
                </c:pt>
                <c:pt idx="30474">
                  <c:v>1.0068416595458984E-3</c:v>
                </c:pt>
                <c:pt idx="30475">
                  <c:v>1.007080078125E-3</c:v>
                </c:pt>
                <c:pt idx="30476">
                  <c:v>1.007080078125E-3</c:v>
                </c:pt>
                <c:pt idx="30477">
                  <c:v>1.0068416595458984E-3</c:v>
                </c:pt>
                <c:pt idx="30478">
                  <c:v>1.007080078125E-3</c:v>
                </c:pt>
                <c:pt idx="30479">
                  <c:v>1.007080078125E-3</c:v>
                </c:pt>
                <c:pt idx="30480">
                  <c:v>1.0068416595458984E-3</c:v>
                </c:pt>
                <c:pt idx="30481">
                  <c:v>1.007080078125E-3</c:v>
                </c:pt>
                <c:pt idx="30482">
                  <c:v>1.007080078125E-3</c:v>
                </c:pt>
                <c:pt idx="30483">
                  <c:v>1.0068416595458984E-3</c:v>
                </c:pt>
                <c:pt idx="30484">
                  <c:v>1.007080078125E-3</c:v>
                </c:pt>
                <c:pt idx="30485">
                  <c:v>1.0080337524414063E-3</c:v>
                </c:pt>
                <c:pt idx="30486">
                  <c:v>1.007080078125E-3</c:v>
                </c:pt>
                <c:pt idx="30487">
                  <c:v>1.0068416595458984E-3</c:v>
                </c:pt>
                <c:pt idx="30488">
                  <c:v>1.007080078125E-3</c:v>
                </c:pt>
                <c:pt idx="30489">
                  <c:v>1.007080078125E-3</c:v>
                </c:pt>
                <c:pt idx="30490">
                  <c:v>1.0068416595458984E-3</c:v>
                </c:pt>
                <c:pt idx="30491">
                  <c:v>1.007080078125E-3</c:v>
                </c:pt>
                <c:pt idx="30492">
                  <c:v>1.007080078125E-3</c:v>
                </c:pt>
                <c:pt idx="30493">
                  <c:v>1.0068416595458984E-3</c:v>
                </c:pt>
                <c:pt idx="30494">
                  <c:v>1.007080078125E-3</c:v>
                </c:pt>
                <c:pt idx="30495">
                  <c:v>1.007080078125E-3</c:v>
                </c:pt>
                <c:pt idx="30496">
                  <c:v>1.0068416595458984E-3</c:v>
                </c:pt>
                <c:pt idx="30497">
                  <c:v>1.0080337524414063E-3</c:v>
                </c:pt>
                <c:pt idx="30498">
                  <c:v>1.007080078125E-3</c:v>
                </c:pt>
                <c:pt idx="30499">
                  <c:v>1.0068416595458984E-3</c:v>
                </c:pt>
                <c:pt idx="30500">
                  <c:v>1.007080078125E-3</c:v>
                </c:pt>
                <c:pt idx="30501">
                  <c:v>1.007080078125E-3</c:v>
                </c:pt>
                <c:pt idx="30502">
                  <c:v>1.0068416595458984E-3</c:v>
                </c:pt>
                <c:pt idx="30503">
                  <c:v>1.007080078125E-3</c:v>
                </c:pt>
                <c:pt idx="30504">
                  <c:v>1.007080078125E-3</c:v>
                </c:pt>
                <c:pt idx="30505">
                  <c:v>1.0068416595458984E-3</c:v>
                </c:pt>
                <c:pt idx="30506">
                  <c:v>1.007080078125E-3</c:v>
                </c:pt>
                <c:pt idx="30507">
                  <c:v>1.007080078125E-3</c:v>
                </c:pt>
                <c:pt idx="30508">
                  <c:v>1.0068416595458984E-3</c:v>
                </c:pt>
                <c:pt idx="30509">
                  <c:v>1.007080078125E-3</c:v>
                </c:pt>
                <c:pt idx="30510">
                  <c:v>1.0080337524414063E-3</c:v>
                </c:pt>
                <c:pt idx="30511">
                  <c:v>1.007080078125E-3</c:v>
                </c:pt>
                <c:pt idx="30512">
                  <c:v>1.0068416595458984E-3</c:v>
                </c:pt>
                <c:pt idx="30513">
                  <c:v>1.007080078125E-3</c:v>
                </c:pt>
                <c:pt idx="30514">
                  <c:v>1.007080078125E-3</c:v>
                </c:pt>
                <c:pt idx="30515">
                  <c:v>1.0068416595458984E-3</c:v>
                </c:pt>
                <c:pt idx="30516">
                  <c:v>1.007080078125E-3</c:v>
                </c:pt>
                <c:pt idx="30517">
                  <c:v>1.007080078125E-3</c:v>
                </c:pt>
                <c:pt idx="30518">
                  <c:v>1.0068416595458984E-3</c:v>
                </c:pt>
                <c:pt idx="30519">
                  <c:v>1.007080078125E-3</c:v>
                </c:pt>
                <c:pt idx="30520">
                  <c:v>1.007080078125E-3</c:v>
                </c:pt>
                <c:pt idx="30521">
                  <c:v>1.0068416595458984E-3</c:v>
                </c:pt>
                <c:pt idx="30522">
                  <c:v>1.0080337524414063E-3</c:v>
                </c:pt>
                <c:pt idx="30523">
                  <c:v>1.007080078125E-3</c:v>
                </c:pt>
                <c:pt idx="30524">
                  <c:v>1.0068416595458984E-3</c:v>
                </c:pt>
                <c:pt idx="30525">
                  <c:v>1.007080078125E-3</c:v>
                </c:pt>
                <c:pt idx="30526">
                  <c:v>1.007080078125E-3</c:v>
                </c:pt>
                <c:pt idx="30527">
                  <c:v>1.0068416595458984E-3</c:v>
                </c:pt>
                <c:pt idx="30528">
                  <c:v>1.007080078125E-3</c:v>
                </c:pt>
                <c:pt idx="30529">
                  <c:v>1.007080078125E-3</c:v>
                </c:pt>
                <c:pt idx="30530">
                  <c:v>1.0068416595458984E-3</c:v>
                </c:pt>
                <c:pt idx="30531">
                  <c:v>1.007080078125E-3</c:v>
                </c:pt>
                <c:pt idx="30532">
                  <c:v>1.007080078125E-3</c:v>
                </c:pt>
                <c:pt idx="30533">
                  <c:v>1.0068416595458984E-3</c:v>
                </c:pt>
                <c:pt idx="30534">
                  <c:v>1.007080078125E-3</c:v>
                </c:pt>
                <c:pt idx="30535">
                  <c:v>1.0080337524414063E-3</c:v>
                </c:pt>
                <c:pt idx="30536">
                  <c:v>1.007080078125E-3</c:v>
                </c:pt>
                <c:pt idx="30537">
                  <c:v>1.0068416595458984E-3</c:v>
                </c:pt>
                <c:pt idx="30538">
                  <c:v>1.007080078125E-3</c:v>
                </c:pt>
                <c:pt idx="30539">
                  <c:v>1.007080078125E-3</c:v>
                </c:pt>
                <c:pt idx="30540">
                  <c:v>1.0068416595458984E-3</c:v>
                </c:pt>
                <c:pt idx="30541">
                  <c:v>1.007080078125E-3</c:v>
                </c:pt>
                <c:pt idx="30542">
                  <c:v>1.007080078125E-3</c:v>
                </c:pt>
                <c:pt idx="30543">
                  <c:v>1.0068416595458984E-3</c:v>
                </c:pt>
                <c:pt idx="30544">
                  <c:v>1.007080078125E-3</c:v>
                </c:pt>
                <c:pt idx="30545">
                  <c:v>1.0068416595458984E-3</c:v>
                </c:pt>
                <c:pt idx="30546">
                  <c:v>1.007080078125E-3</c:v>
                </c:pt>
                <c:pt idx="30547">
                  <c:v>1.0080337524414063E-3</c:v>
                </c:pt>
                <c:pt idx="30548">
                  <c:v>1.007080078125E-3</c:v>
                </c:pt>
                <c:pt idx="30549">
                  <c:v>1.0068416595458984E-3</c:v>
                </c:pt>
                <c:pt idx="30550">
                  <c:v>1.007080078125E-3</c:v>
                </c:pt>
                <c:pt idx="30551">
                  <c:v>1.007080078125E-3</c:v>
                </c:pt>
                <c:pt idx="30552">
                  <c:v>1.0068416595458984E-3</c:v>
                </c:pt>
                <c:pt idx="30553">
                  <c:v>1.007080078125E-3</c:v>
                </c:pt>
                <c:pt idx="30554">
                  <c:v>1.007080078125E-3</c:v>
                </c:pt>
                <c:pt idx="30555">
                  <c:v>1.0068416595458984E-3</c:v>
                </c:pt>
                <c:pt idx="30556">
                  <c:v>1.007080078125E-3</c:v>
                </c:pt>
                <c:pt idx="30557">
                  <c:v>1.007080078125E-3</c:v>
                </c:pt>
                <c:pt idx="30558">
                  <c:v>1.0068416595458984E-3</c:v>
                </c:pt>
                <c:pt idx="30559">
                  <c:v>1.007080078125E-3</c:v>
                </c:pt>
                <c:pt idx="30560">
                  <c:v>1.0080337524414063E-3</c:v>
                </c:pt>
                <c:pt idx="30561">
                  <c:v>1.007080078125E-3</c:v>
                </c:pt>
                <c:pt idx="30562">
                  <c:v>1.0068416595458984E-3</c:v>
                </c:pt>
                <c:pt idx="30563">
                  <c:v>1.007080078125E-3</c:v>
                </c:pt>
                <c:pt idx="30564">
                  <c:v>1.007080078125E-3</c:v>
                </c:pt>
                <c:pt idx="30565">
                  <c:v>1.0068416595458984E-3</c:v>
                </c:pt>
                <c:pt idx="30566">
                  <c:v>1.007080078125E-3</c:v>
                </c:pt>
                <c:pt idx="30567">
                  <c:v>1.0068416595458984E-3</c:v>
                </c:pt>
                <c:pt idx="30568">
                  <c:v>1.007080078125E-3</c:v>
                </c:pt>
                <c:pt idx="30569">
                  <c:v>1.007080078125E-3</c:v>
                </c:pt>
                <c:pt idx="30570">
                  <c:v>1.0068416595458984E-3</c:v>
                </c:pt>
                <c:pt idx="30571">
                  <c:v>1.007080078125E-3</c:v>
                </c:pt>
                <c:pt idx="30572">
                  <c:v>1.0080337524414063E-3</c:v>
                </c:pt>
                <c:pt idx="30573">
                  <c:v>1.007080078125E-3</c:v>
                </c:pt>
                <c:pt idx="30574">
                  <c:v>1.0068416595458984E-3</c:v>
                </c:pt>
                <c:pt idx="30575">
                  <c:v>1.007080078125E-3</c:v>
                </c:pt>
                <c:pt idx="30576">
                  <c:v>1.007080078125E-3</c:v>
                </c:pt>
                <c:pt idx="30577">
                  <c:v>1.0068416595458984E-3</c:v>
                </c:pt>
                <c:pt idx="30578">
                  <c:v>1.007080078125E-3</c:v>
                </c:pt>
                <c:pt idx="30579">
                  <c:v>1.007080078125E-3</c:v>
                </c:pt>
                <c:pt idx="30580">
                  <c:v>1.0068416595458984E-3</c:v>
                </c:pt>
                <c:pt idx="30581">
                  <c:v>1.007080078125E-3</c:v>
                </c:pt>
                <c:pt idx="30582">
                  <c:v>1.007080078125E-3</c:v>
                </c:pt>
                <c:pt idx="30583">
                  <c:v>1.0068416595458984E-3</c:v>
                </c:pt>
                <c:pt idx="30584">
                  <c:v>1.007080078125E-3</c:v>
                </c:pt>
                <c:pt idx="30585">
                  <c:v>1.0080337524414063E-3</c:v>
                </c:pt>
                <c:pt idx="30586">
                  <c:v>1.007080078125E-3</c:v>
                </c:pt>
                <c:pt idx="30587">
                  <c:v>1.0068416595458984E-3</c:v>
                </c:pt>
                <c:pt idx="30588">
                  <c:v>1.007080078125E-3</c:v>
                </c:pt>
                <c:pt idx="30589">
                  <c:v>1.0068416595458984E-3</c:v>
                </c:pt>
                <c:pt idx="30590">
                  <c:v>1.007080078125E-3</c:v>
                </c:pt>
                <c:pt idx="30591">
                  <c:v>1.007080078125E-3</c:v>
                </c:pt>
                <c:pt idx="30592">
                  <c:v>1.0068416595458984E-3</c:v>
                </c:pt>
                <c:pt idx="30593">
                  <c:v>1.007080078125E-3</c:v>
                </c:pt>
                <c:pt idx="30594">
                  <c:v>1.007080078125E-3</c:v>
                </c:pt>
                <c:pt idx="30595">
                  <c:v>1.0068416595458984E-3</c:v>
                </c:pt>
                <c:pt idx="30596">
                  <c:v>1.007080078125E-3</c:v>
                </c:pt>
                <c:pt idx="30597">
                  <c:v>1.0080337524414063E-3</c:v>
                </c:pt>
                <c:pt idx="30598">
                  <c:v>1.007080078125E-3</c:v>
                </c:pt>
                <c:pt idx="30599">
                  <c:v>1.0068416595458984E-3</c:v>
                </c:pt>
                <c:pt idx="30600">
                  <c:v>1.007080078125E-3</c:v>
                </c:pt>
                <c:pt idx="30601">
                  <c:v>1.007080078125E-3</c:v>
                </c:pt>
                <c:pt idx="30602">
                  <c:v>1.0068416595458984E-3</c:v>
                </c:pt>
                <c:pt idx="30603">
                  <c:v>1.007080078125E-3</c:v>
                </c:pt>
                <c:pt idx="30604">
                  <c:v>1.007080078125E-3</c:v>
                </c:pt>
                <c:pt idx="30605">
                  <c:v>1.0068416595458984E-3</c:v>
                </c:pt>
                <c:pt idx="30606">
                  <c:v>1.007080078125E-3</c:v>
                </c:pt>
                <c:pt idx="30607">
                  <c:v>1.007080078125E-3</c:v>
                </c:pt>
                <c:pt idx="30608">
                  <c:v>1.0068416595458984E-3</c:v>
                </c:pt>
                <c:pt idx="30609">
                  <c:v>1.007080078125E-3</c:v>
                </c:pt>
                <c:pt idx="30610">
                  <c:v>1.0080337524414063E-3</c:v>
                </c:pt>
                <c:pt idx="30611">
                  <c:v>1.0068416595458984E-3</c:v>
                </c:pt>
                <c:pt idx="30612">
                  <c:v>1.007080078125E-3</c:v>
                </c:pt>
                <c:pt idx="30613">
                  <c:v>1.007080078125E-3</c:v>
                </c:pt>
                <c:pt idx="30614">
                  <c:v>1.0068416595458984E-3</c:v>
                </c:pt>
                <c:pt idx="30615">
                  <c:v>1.007080078125E-3</c:v>
                </c:pt>
                <c:pt idx="30616">
                  <c:v>1.007080078125E-3</c:v>
                </c:pt>
                <c:pt idx="30617">
                  <c:v>1.0068416595458984E-3</c:v>
                </c:pt>
                <c:pt idx="30618">
                  <c:v>1.007080078125E-3</c:v>
                </c:pt>
                <c:pt idx="30619">
                  <c:v>1.007080078125E-3</c:v>
                </c:pt>
                <c:pt idx="30620">
                  <c:v>1.0068416595458984E-3</c:v>
                </c:pt>
                <c:pt idx="30621">
                  <c:v>1.007080078125E-3</c:v>
                </c:pt>
                <c:pt idx="30622">
                  <c:v>1.0080337524414063E-3</c:v>
                </c:pt>
                <c:pt idx="30623">
                  <c:v>1.007080078125E-3</c:v>
                </c:pt>
                <c:pt idx="30624">
                  <c:v>1.0068416595458984E-3</c:v>
                </c:pt>
                <c:pt idx="30625">
                  <c:v>1.007080078125E-3</c:v>
                </c:pt>
                <c:pt idx="30626">
                  <c:v>1.007080078125E-3</c:v>
                </c:pt>
                <c:pt idx="30627">
                  <c:v>1.0068416595458984E-3</c:v>
                </c:pt>
                <c:pt idx="30628">
                  <c:v>1.007080078125E-3</c:v>
                </c:pt>
                <c:pt idx="30629">
                  <c:v>1.007080078125E-3</c:v>
                </c:pt>
                <c:pt idx="30630">
                  <c:v>1.0068416595458984E-3</c:v>
                </c:pt>
                <c:pt idx="30631">
                  <c:v>1.007080078125E-3</c:v>
                </c:pt>
                <c:pt idx="30632">
                  <c:v>1.007080078125E-3</c:v>
                </c:pt>
                <c:pt idx="30633">
                  <c:v>1.0068416595458984E-3</c:v>
                </c:pt>
                <c:pt idx="30634">
                  <c:v>1.007080078125E-3</c:v>
                </c:pt>
                <c:pt idx="30635">
                  <c:v>1.0080337524414063E-3</c:v>
                </c:pt>
                <c:pt idx="30636">
                  <c:v>1.0068416595458984E-3</c:v>
                </c:pt>
                <c:pt idx="30637">
                  <c:v>1.007080078125E-3</c:v>
                </c:pt>
                <c:pt idx="30638">
                  <c:v>1.007080078125E-3</c:v>
                </c:pt>
                <c:pt idx="30639">
                  <c:v>1.0068416595458984E-3</c:v>
                </c:pt>
                <c:pt idx="30640">
                  <c:v>1.007080078125E-3</c:v>
                </c:pt>
                <c:pt idx="30641">
                  <c:v>1.007080078125E-3</c:v>
                </c:pt>
                <c:pt idx="30642">
                  <c:v>1.0068416595458984E-3</c:v>
                </c:pt>
                <c:pt idx="30643">
                  <c:v>1.007080078125E-3</c:v>
                </c:pt>
                <c:pt idx="30644">
                  <c:v>1.007080078125E-3</c:v>
                </c:pt>
                <c:pt idx="30645">
                  <c:v>1.0068416595458984E-3</c:v>
                </c:pt>
                <c:pt idx="30646">
                  <c:v>1.007080078125E-3</c:v>
                </c:pt>
                <c:pt idx="30647">
                  <c:v>1.0080337524414063E-3</c:v>
                </c:pt>
                <c:pt idx="30648">
                  <c:v>1.007080078125E-3</c:v>
                </c:pt>
                <c:pt idx="30649">
                  <c:v>1.0068416595458984E-3</c:v>
                </c:pt>
                <c:pt idx="30650">
                  <c:v>1.007080078125E-3</c:v>
                </c:pt>
                <c:pt idx="30651">
                  <c:v>1.007080078125E-3</c:v>
                </c:pt>
                <c:pt idx="30652">
                  <c:v>1.0068416595458984E-3</c:v>
                </c:pt>
                <c:pt idx="30653">
                  <c:v>1.007080078125E-3</c:v>
                </c:pt>
                <c:pt idx="30654">
                  <c:v>1.007080078125E-3</c:v>
                </c:pt>
                <c:pt idx="30655">
                  <c:v>1.0068416595458984E-3</c:v>
                </c:pt>
                <c:pt idx="30656">
                  <c:v>1.007080078125E-3</c:v>
                </c:pt>
                <c:pt idx="30657">
                  <c:v>1.007080078125E-3</c:v>
                </c:pt>
                <c:pt idx="30658">
                  <c:v>1.0068416595458984E-3</c:v>
                </c:pt>
                <c:pt idx="30659">
                  <c:v>1.007080078125E-3</c:v>
                </c:pt>
                <c:pt idx="30660">
                  <c:v>1.0080337524414063E-3</c:v>
                </c:pt>
                <c:pt idx="30661">
                  <c:v>1.0068416595458984E-3</c:v>
                </c:pt>
                <c:pt idx="30662">
                  <c:v>1.007080078125E-3</c:v>
                </c:pt>
                <c:pt idx="30663">
                  <c:v>1.007080078125E-3</c:v>
                </c:pt>
                <c:pt idx="30664">
                  <c:v>1.0068416595458984E-3</c:v>
                </c:pt>
                <c:pt idx="30665">
                  <c:v>1.007080078125E-3</c:v>
                </c:pt>
                <c:pt idx="30666">
                  <c:v>1.007080078125E-3</c:v>
                </c:pt>
                <c:pt idx="30667">
                  <c:v>1.0068416595458984E-3</c:v>
                </c:pt>
                <c:pt idx="30668">
                  <c:v>1.007080078125E-3</c:v>
                </c:pt>
                <c:pt idx="30669">
                  <c:v>1.007080078125E-3</c:v>
                </c:pt>
                <c:pt idx="30670">
                  <c:v>1.0068416595458984E-3</c:v>
                </c:pt>
                <c:pt idx="30671">
                  <c:v>1.007080078125E-3</c:v>
                </c:pt>
                <c:pt idx="30672">
                  <c:v>1.0080337524414063E-3</c:v>
                </c:pt>
                <c:pt idx="30673">
                  <c:v>1.007080078125E-3</c:v>
                </c:pt>
                <c:pt idx="30674">
                  <c:v>1.0068416595458984E-3</c:v>
                </c:pt>
                <c:pt idx="30675">
                  <c:v>1.007080078125E-3</c:v>
                </c:pt>
                <c:pt idx="30676">
                  <c:v>1.007080078125E-3</c:v>
                </c:pt>
                <c:pt idx="30677">
                  <c:v>1.0068416595458984E-3</c:v>
                </c:pt>
                <c:pt idx="30678">
                  <c:v>1.007080078125E-3</c:v>
                </c:pt>
                <c:pt idx="30679">
                  <c:v>1.007080078125E-3</c:v>
                </c:pt>
                <c:pt idx="30680">
                  <c:v>1.0068416595458984E-3</c:v>
                </c:pt>
                <c:pt idx="30681">
                  <c:v>1.007080078125E-3</c:v>
                </c:pt>
                <c:pt idx="30682">
                  <c:v>1.007080078125E-3</c:v>
                </c:pt>
                <c:pt idx="30683">
                  <c:v>1.0068416595458984E-3</c:v>
                </c:pt>
                <c:pt idx="30684">
                  <c:v>1.007080078125E-3</c:v>
                </c:pt>
                <c:pt idx="30685">
                  <c:v>1.0080337524414063E-3</c:v>
                </c:pt>
                <c:pt idx="30686">
                  <c:v>1.0068416595458984E-3</c:v>
                </c:pt>
                <c:pt idx="30687">
                  <c:v>1.007080078125E-3</c:v>
                </c:pt>
                <c:pt idx="30688">
                  <c:v>1.007080078125E-3</c:v>
                </c:pt>
                <c:pt idx="30689">
                  <c:v>1.0068416595458984E-3</c:v>
                </c:pt>
                <c:pt idx="30690">
                  <c:v>1.007080078125E-3</c:v>
                </c:pt>
                <c:pt idx="30691">
                  <c:v>1.007080078125E-3</c:v>
                </c:pt>
                <c:pt idx="30692">
                  <c:v>1.0068416595458984E-3</c:v>
                </c:pt>
                <c:pt idx="30693">
                  <c:v>1.007080078125E-3</c:v>
                </c:pt>
                <c:pt idx="30694">
                  <c:v>1.007080078125E-3</c:v>
                </c:pt>
                <c:pt idx="30695">
                  <c:v>1.0068416595458984E-3</c:v>
                </c:pt>
                <c:pt idx="30696">
                  <c:v>1.007080078125E-3</c:v>
                </c:pt>
                <c:pt idx="30697">
                  <c:v>1.0080337524414063E-3</c:v>
                </c:pt>
                <c:pt idx="30698">
                  <c:v>1.007080078125E-3</c:v>
                </c:pt>
                <c:pt idx="30699">
                  <c:v>1.0068416595458984E-3</c:v>
                </c:pt>
                <c:pt idx="30700">
                  <c:v>1.007080078125E-3</c:v>
                </c:pt>
                <c:pt idx="30701">
                  <c:v>1.007080078125E-3</c:v>
                </c:pt>
                <c:pt idx="30702">
                  <c:v>1.0068416595458984E-3</c:v>
                </c:pt>
                <c:pt idx="30703">
                  <c:v>1.007080078125E-3</c:v>
                </c:pt>
                <c:pt idx="30704">
                  <c:v>1.007080078125E-3</c:v>
                </c:pt>
                <c:pt idx="30705">
                  <c:v>1.0068416595458984E-3</c:v>
                </c:pt>
                <c:pt idx="30706">
                  <c:v>1.007080078125E-3</c:v>
                </c:pt>
                <c:pt idx="30707">
                  <c:v>1.007080078125E-3</c:v>
                </c:pt>
                <c:pt idx="30708">
                  <c:v>1.0068416595458984E-3</c:v>
                </c:pt>
                <c:pt idx="30709">
                  <c:v>1.007080078125E-3</c:v>
                </c:pt>
                <c:pt idx="30710">
                  <c:v>1.0080337524414063E-3</c:v>
                </c:pt>
                <c:pt idx="30711">
                  <c:v>1.0068416595458984E-3</c:v>
                </c:pt>
                <c:pt idx="30712">
                  <c:v>1.007080078125E-3</c:v>
                </c:pt>
                <c:pt idx="30713">
                  <c:v>1.007080078125E-3</c:v>
                </c:pt>
                <c:pt idx="30714">
                  <c:v>1.0068416595458984E-3</c:v>
                </c:pt>
                <c:pt idx="30715">
                  <c:v>1.007080078125E-3</c:v>
                </c:pt>
                <c:pt idx="30716">
                  <c:v>1.007080078125E-3</c:v>
                </c:pt>
                <c:pt idx="30717">
                  <c:v>1.0068416595458984E-3</c:v>
                </c:pt>
                <c:pt idx="30718">
                  <c:v>1.007080078125E-3</c:v>
                </c:pt>
                <c:pt idx="30719">
                  <c:v>1.007080078125E-3</c:v>
                </c:pt>
                <c:pt idx="30720">
                  <c:v>1.0068416595458984E-3</c:v>
                </c:pt>
                <c:pt idx="30721">
                  <c:v>1.007080078125E-3</c:v>
                </c:pt>
                <c:pt idx="30722">
                  <c:v>1.0080337524414063E-3</c:v>
                </c:pt>
                <c:pt idx="30723">
                  <c:v>1.007080078125E-3</c:v>
                </c:pt>
                <c:pt idx="30724">
                  <c:v>1.0068416595458984E-3</c:v>
                </c:pt>
                <c:pt idx="30725">
                  <c:v>1.007080078125E-3</c:v>
                </c:pt>
                <c:pt idx="30726">
                  <c:v>1.007080078125E-3</c:v>
                </c:pt>
                <c:pt idx="30727">
                  <c:v>1.0068416595458984E-3</c:v>
                </c:pt>
                <c:pt idx="30728">
                  <c:v>1.007080078125E-3</c:v>
                </c:pt>
                <c:pt idx="30729">
                  <c:v>1.007080078125E-3</c:v>
                </c:pt>
                <c:pt idx="30730">
                  <c:v>1.0068416595458984E-3</c:v>
                </c:pt>
                <c:pt idx="30731">
                  <c:v>1.007080078125E-3</c:v>
                </c:pt>
                <c:pt idx="30732">
                  <c:v>1.007080078125E-3</c:v>
                </c:pt>
                <c:pt idx="30733">
                  <c:v>1.0068416595458984E-3</c:v>
                </c:pt>
                <c:pt idx="30734">
                  <c:v>1.007080078125E-3</c:v>
                </c:pt>
                <c:pt idx="30735">
                  <c:v>1.0080337524414063E-3</c:v>
                </c:pt>
                <c:pt idx="30736">
                  <c:v>1.0068416595458984E-3</c:v>
                </c:pt>
                <c:pt idx="30737">
                  <c:v>1.007080078125E-3</c:v>
                </c:pt>
                <c:pt idx="30738">
                  <c:v>1.007080078125E-3</c:v>
                </c:pt>
                <c:pt idx="30739">
                  <c:v>1.0068416595458984E-3</c:v>
                </c:pt>
                <c:pt idx="30740">
                  <c:v>1.007080078125E-3</c:v>
                </c:pt>
                <c:pt idx="30741">
                  <c:v>1.007080078125E-3</c:v>
                </c:pt>
                <c:pt idx="30742">
                  <c:v>1.0068416595458984E-3</c:v>
                </c:pt>
                <c:pt idx="30743">
                  <c:v>1.007080078125E-3</c:v>
                </c:pt>
                <c:pt idx="30744">
                  <c:v>1.007080078125E-3</c:v>
                </c:pt>
                <c:pt idx="30745">
                  <c:v>1.0068416595458984E-3</c:v>
                </c:pt>
                <c:pt idx="30746">
                  <c:v>1.007080078125E-3</c:v>
                </c:pt>
                <c:pt idx="30747">
                  <c:v>1.0080337524414063E-3</c:v>
                </c:pt>
                <c:pt idx="30748">
                  <c:v>1.007080078125E-3</c:v>
                </c:pt>
                <c:pt idx="30749">
                  <c:v>1.0068416595458984E-3</c:v>
                </c:pt>
                <c:pt idx="30750">
                  <c:v>1.007080078125E-3</c:v>
                </c:pt>
                <c:pt idx="30751">
                  <c:v>1.007080078125E-3</c:v>
                </c:pt>
                <c:pt idx="30752">
                  <c:v>1.0068416595458984E-3</c:v>
                </c:pt>
                <c:pt idx="30753">
                  <c:v>1.007080078125E-3</c:v>
                </c:pt>
                <c:pt idx="30754">
                  <c:v>1.007080078125E-3</c:v>
                </c:pt>
                <c:pt idx="30755">
                  <c:v>1.0068416595458984E-3</c:v>
                </c:pt>
                <c:pt idx="30756">
                  <c:v>1.007080078125E-3</c:v>
                </c:pt>
                <c:pt idx="30757">
                  <c:v>1.007080078125E-3</c:v>
                </c:pt>
                <c:pt idx="30758">
                  <c:v>1.0068416595458984E-3</c:v>
                </c:pt>
                <c:pt idx="30759">
                  <c:v>1.007080078125E-3</c:v>
                </c:pt>
                <c:pt idx="30760">
                  <c:v>1.0080337524414063E-3</c:v>
                </c:pt>
                <c:pt idx="30761">
                  <c:v>1.0068416595458984E-3</c:v>
                </c:pt>
                <c:pt idx="30762">
                  <c:v>1.007080078125E-3</c:v>
                </c:pt>
                <c:pt idx="30763">
                  <c:v>1.007080078125E-3</c:v>
                </c:pt>
                <c:pt idx="30764">
                  <c:v>1.0068416595458984E-3</c:v>
                </c:pt>
                <c:pt idx="30765">
                  <c:v>1.007080078125E-3</c:v>
                </c:pt>
                <c:pt idx="30766">
                  <c:v>1.007080078125E-3</c:v>
                </c:pt>
                <c:pt idx="30767">
                  <c:v>1.0068416595458984E-3</c:v>
                </c:pt>
                <c:pt idx="30768">
                  <c:v>1.007080078125E-3</c:v>
                </c:pt>
                <c:pt idx="30769">
                  <c:v>1.007080078125E-3</c:v>
                </c:pt>
                <c:pt idx="30770">
                  <c:v>1.0068416595458984E-3</c:v>
                </c:pt>
                <c:pt idx="30771">
                  <c:v>1.007080078125E-3</c:v>
                </c:pt>
                <c:pt idx="30772">
                  <c:v>1.0080337524414063E-3</c:v>
                </c:pt>
                <c:pt idx="30773">
                  <c:v>1.007080078125E-3</c:v>
                </c:pt>
                <c:pt idx="30774">
                  <c:v>1.0068416595458984E-3</c:v>
                </c:pt>
                <c:pt idx="30775">
                  <c:v>1.007080078125E-3</c:v>
                </c:pt>
                <c:pt idx="30776">
                  <c:v>1.007080078125E-3</c:v>
                </c:pt>
                <c:pt idx="30777">
                  <c:v>1.0068416595458984E-3</c:v>
                </c:pt>
                <c:pt idx="30778">
                  <c:v>1.007080078125E-3</c:v>
                </c:pt>
                <c:pt idx="30779">
                  <c:v>1.007080078125E-3</c:v>
                </c:pt>
                <c:pt idx="30780">
                  <c:v>1.0068416595458984E-3</c:v>
                </c:pt>
                <c:pt idx="30781">
                  <c:v>1.007080078125E-3</c:v>
                </c:pt>
                <c:pt idx="30782">
                  <c:v>1.007080078125E-3</c:v>
                </c:pt>
                <c:pt idx="30783">
                  <c:v>1.0068416595458984E-3</c:v>
                </c:pt>
                <c:pt idx="30784">
                  <c:v>1.007080078125E-3</c:v>
                </c:pt>
                <c:pt idx="30785">
                  <c:v>1.0080337524414063E-3</c:v>
                </c:pt>
                <c:pt idx="30786">
                  <c:v>1.0068416595458984E-3</c:v>
                </c:pt>
                <c:pt idx="30787">
                  <c:v>1.007080078125E-3</c:v>
                </c:pt>
                <c:pt idx="30788">
                  <c:v>1.007080078125E-3</c:v>
                </c:pt>
                <c:pt idx="30789">
                  <c:v>1.0068416595458984E-3</c:v>
                </c:pt>
                <c:pt idx="30790">
                  <c:v>1.007080078125E-3</c:v>
                </c:pt>
                <c:pt idx="30791">
                  <c:v>1.007080078125E-3</c:v>
                </c:pt>
                <c:pt idx="30792">
                  <c:v>1.0068416595458984E-3</c:v>
                </c:pt>
                <c:pt idx="30793">
                  <c:v>1.007080078125E-3</c:v>
                </c:pt>
                <c:pt idx="30794">
                  <c:v>1.007080078125E-3</c:v>
                </c:pt>
                <c:pt idx="30795">
                  <c:v>1.0068416595458984E-3</c:v>
                </c:pt>
                <c:pt idx="30796">
                  <c:v>1.007080078125E-3</c:v>
                </c:pt>
                <c:pt idx="30797">
                  <c:v>1.0080337524414063E-3</c:v>
                </c:pt>
                <c:pt idx="30798">
                  <c:v>1.007080078125E-3</c:v>
                </c:pt>
                <c:pt idx="30799">
                  <c:v>1.0068416595458984E-3</c:v>
                </c:pt>
                <c:pt idx="30800">
                  <c:v>1.007080078125E-3</c:v>
                </c:pt>
                <c:pt idx="30801">
                  <c:v>1.007080078125E-3</c:v>
                </c:pt>
                <c:pt idx="30802">
                  <c:v>1.0068416595458984E-3</c:v>
                </c:pt>
                <c:pt idx="30803">
                  <c:v>1.007080078125E-3</c:v>
                </c:pt>
                <c:pt idx="30804">
                  <c:v>1.007080078125E-3</c:v>
                </c:pt>
                <c:pt idx="30805">
                  <c:v>1.0068416595458984E-3</c:v>
                </c:pt>
                <c:pt idx="30806">
                  <c:v>1.007080078125E-3</c:v>
                </c:pt>
                <c:pt idx="30807">
                  <c:v>1.007080078125E-3</c:v>
                </c:pt>
                <c:pt idx="30808">
                  <c:v>1.0068416595458984E-3</c:v>
                </c:pt>
                <c:pt idx="30809">
                  <c:v>1.007080078125E-3</c:v>
                </c:pt>
                <c:pt idx="30810">
                  <c:v>1.0080337524414063E-3</c:v>
                </c:pt>
                <c:pt idx="30811">
                  <c:v>1.0068416595458984E-3</c:v>
                </c:pt>
                <c:pt idx="30812">
                  <c:v>1.007080078125E-3</c:v>
                </c:pt>
                <c:pt idx="30813">
                  <c:v>1.007080078125E-3</c:v>
                </c:pt>
                <c:pt idx="30814">
                  <c:v>1.0068416595458984E-3</c:v>
                </c:pt>
                <c:pt idx="30815">
                  <c:v>1.007080078125E-3</c:v>
                </c:pt>
                <c:pt idx="30816">
                  <c:v>1.007080078125E-3</c:v>
                </c:pt>
                <c:pt idx="30817">
                  <c:v>1.0068416595458984E-3</c:v>
                </c:pt>
                <c:pt idx="30818">
                  <c:v>1.007080078125E-3</c:v>
                </c:pt>
                <c:pt idx="30819">
                  <c:v>1.007080078125E-3</c:v>
                </c:pt>
                <c:pt idx="30820">
                  <c:v>1.0068416595458984E-3</c:v>
                </c:pt>
                <c:pt idx="30821">
                  <c:v>1.007080078125E-3</c:v>
                </c:pt>
                <c:pt idx="30822">
                  <c:v>1.0080337524414063E-3</c:v>
                </c:pt>
                <c:pt idx="30823">
                  <c:v>1.007080078125E-3</c:v>
                </c:pt>
                <c:pt idx="30824">
                  <c:v>1.0068416595458984E-3</c:v>
                </c:pt>
                <c:pt idx="30825">
                  <c:v>1.007080078125E-3</c:v>
                </c:pt>
                <c:pt idx="30826">
                  <c:v>1.007080078125E-3</c:v>
                </c:pt>
                <c:pt idx="30827">
                  <c:v>1.0068416595458984E-3</c:v>
                </c:pt>
                <c:pt idx="30828">
                  <c:v>1.007080078125E-3</c:v>
                </c:pt>
                <c:pt idx="30829">
                  <c:v>1.007080078125E-3</c:v>
                </c:pt>
                <c:pt idx="30830">
                  <c:v>1.0068416595458984E-3</c:v>
                </c:pt>
                <c:pt idx="30831">
                  <c:v>1.007080078125E-3</c:v>
                </c:pt>
                <c:pt idx="30832">
                  <c:v>1.007080078125E-3</c:v>
                </c:pt>
                <c:pt idx="30833">
                  <c:v>1.0068416595458984E-3</c:v>
                </c:pt>
                <c:pt idx="30834">
                  <c:v>1.0080337524414063E-3</c:v>
                </c:pt>
                <c:pt idx="30835">
                  <c:v>1.007080078125E-3</c:v>
                </c:pt>
                <c:pt idx="30836">
                  <c:v>1.0068416595458984E-3</c:v>
                </c:pt>
                <c:pt idx="30837">
                  <c:v>1.007080078125E-3</c:v>
                </c:pt>
                <c:pt idx="30838">
                  <c:v>1.007080078125E-3</c:v>
                </c:pt>
                <c:pt idx="30839">
                  <c:v>1.0068416595458984E-3</c:v>
                </c:pt>
                <c:pt idx="30840">
                  <c:v>1.007080078125E-3</c:v>
                </c:pt>
                <c:pt idx="30841">
                  <c:v>1.007080078125E-3</c:v>
                </c:pt>
                <c:pt idx="30842">
                  <c:v>1.0068416595458984E-3</c:v>
                </c:pt>
                <c:pt idx="30843">
                  <c:v>1.007080078125E-3</c:v>
                </c:pt>
                <c:pt idx="30844">
                  <c:v>1.007080078125E-3</c:v>
                </c:pt>
                <c:pt idx="30845">
                  <c:v>1.0068416595458984E-3</c:v>
                </c:pt>
                <c:pt idx="30846">
                  <c:v>1.007080078125E-3</c:v>
                </c:pt>
                <c:pt idx="30847">
                  <c:v>1.0080337524414063E-3</c:v>
                </c:pt>
                <c:pt idx="30848">
                  <c:v>1.007080078125E-3</c:v>
                </c:pt>
                <c:pt idx="30849">
                  <c:v>1.0068416595458984E-3</c:v>
                </c:pt>
                <c:pt idx="30850">
                  <c:v>1.007080078125E-3</c:v>
                </c:pt>
                <c:pt idx="30851">
                  <c:v>1.007080078125E-3</c:v>
                </c:pt>
                <c:pt idx="30852">
                  <c:v>1.0068416595458984E-3</c:v>
                </c:pt>
                <c:pt idx="30853">
                  <c:v>1.007080078125E-3</c:v>
                </c:pt>
                <c:pt idx="30854">
                  <c:v>1.007080078125E-3</c:v>
                </c:pt>
                <c:pt idx="30855">
                  <c:v>1.0068416595458984E-3</c:v>
                </c:pt>
                <c:pt idx="30856">
                  <c:v>1.007080078125E-3</c:v>
                </c:pt>
                <c:pt idx="30857">
                  <c:v>1.007080078125E-3</c:v>
                </c:pt>
                <c:pt idx="30858">
                  <c:v>1.0068416595458984E-3</c:v>
                </c:pt>
                <c:pt idx="30859">
                  <c:v>1.0080337524414063E-3</c:v>
                </c:pt>
                <c:pt idx="30860">
                  <c:v>1.007080078125E-3</c:v>
                </c:pt>
                <c:pt idx="30861">
                  <c:v>1.0068416595458984E-3</c:v>
                </c:pt>
                <c:pt idx="30862">
                  <c:v>1.007080078125E-3</c:v>
                </c:pt>
                <c:pt idx="30863">
                  <c:v>1.007080078125E-3</c:v>
                </c:pt>
                <c:pt idx="30864">
                  <c:v>1.0068416595458984E-3</c:v>
                </c:pt>
                <c:pt idx="30865">
                  <c:v>1.007080078125E-3</c:v>
                </c:pt>
                <c:pt idx="30866">
                  <c:v>1.007080078125E-3</c:v>
                </c:pt>
                <c:pt idx="30867">
                  <c:v>1.0068416595458984E-3</c:v>
                </c:pt>
                <c:pt idx="30868">
                  <c:v>1.007080078125E-3</c:v>
                </c:pt>
                <c:pt idx="30869">
                  <c:v>1.007080078125E-3</c:v>
                </c:pt>
                <c:pt idx="30870">
                  <c:v>1.0068416595458984E-3</c:v>
                </c:pt>
                <c:pt idx="30871">
                  <c:v>1.007080078125E-3</c:v>
                </c:pt>
                <c:pt idx="30872">
                  <c:v>1.0080337524414063E-3</c:v>
                </c:pt>
                <c:pt idx="30873">
                  <c:v>1.007080078125E-3</c:v>
                </c:pt>
                <c:pt idx="30874">
                  <c:v>1.0068416595458984E-3</c:v>
                </c:pt>
                <c:pt idx="30875">
                  <c:v>1.007080078125E-3</c:v>
                </c:pt>
                <c:pt idx="30876">
                  <c:v>1.007080078125E-3</c:v>
                </c:pt>
                <c:pt idx="30877">
                  <c:v>1.0068416595458984E-3</c:v>
                </c:pt>
                <c:pt idx="30878">
                  <c:v>1.007080078125E-3</c:v>
                </c:pt>
                <c:pt idx="30879">
                  <c:v>1.007080078125E-3</c:v>
                </c:pt>
                <c:pt idx="30880">
                  <c:v>1.0068416595458984E-3</c:v>
                </c:pt>
                <c:pt idx="30881">
                  <c:v>1.007080078125E-3</c:v>
                </c:pt>
                <c:pt idx="30882">
                  <c:v>1.007080078125E-3</c:v>
                </c:pt>
                <c:pt idx="30883">
                  <c:v>1.0068416595458984E-3</c:v>
                </c:pt>
                <c:pt idx="30884">
                  <c:v>1.0080337524414063E-3</c:v>
                </c:pt>
                <c:pt idx="30885">
                  <c:v>1.007080078125E-3</c:v>
                </c:pt>
                <c:pt idx="30886">
                  <c:v>1.0068416595458984E-3</c:v>
                </c:pt>
                <c:pt idx="30887">
                  <c:v>1.007080078125E-3</c:v>
                </c:pt>
                <c:pt idx="30888">
                  <c:v>1.007080078125E-3</c:v>
                </c:pt>
                <c:pt idx="30889">
                  <c:v>1.0068416595458984E-3</c:v>
                </c:pt>
                <c:pt idx="30890">
                  <c:v>1.007080078125E-3</c:v>
                </c:pt>
                <c:pt idx="30891">
                  <c:v>1.007080078125E-3</c:v>
                </c:pt>
                <c:pt idx="30892">
                  <c:v>1.0068416595458984E-3</c:v>
                </c:pt>
                <c:pt idx="30893">
                  <c:v>1.007080078125E-3</c:v>
                </c:pt>
                <c:pt idx="30894">
                  <c:v>1.007080078125E-3</c:v>
                </c:pt>
                <c:pt idx="30895">
                  <c:v>1.0068416595458984E-3</c:v>
                </c:pt>
                <c:pt idx="30896">
                  <c:v>1.007080078125E-3</c:v>
                </c:pt>
                <c:pt idx="30897">
                  <c:v>1.0080337524414063E-3</c:v>
                </c:pt>
                <c:pt idx="30898">
                  <c:v>1.007080078125E-3</c:v>
                </c:pt>
                <c:pt idx="30899">
                  <c:v>1.0068416595458984E-3</c:v>
                </c:pt>
                <c:pt idx="30900">
                  <c:v>1.007080078125E-3</c:v>
                </c:pt>
                <c:pt idx="30901">
                  <c:v>1.007080078125E-3</c:v>
                </c:pt>
                <c:pt idx="30902">
                  <c:v>1.0068416595458984E-3</c:v>
                </c:pt>
                <c:pt idx="30903">
                  <c:v>1.007080078125E-3</c:v>
                </c:pt>
                <c:pt idx="30904">
                  <c:v>1.007080078125E-3</c:v>
                </c:pt>
                <c:pt idx="30905">
                  <c:v>1.0068416595458984E-3</c:v>
                </c:pt>
                <c:pt idx="30906">
                  <c:v>1.007080078125E-3</c:v>
                </c:pt>
                <c:pt idx="30907">
                  <c:v>1.007080078125E-3</c:v>
                </c:pt>
                <c:pt idx="30908">
                  <c:v>1.0068416595458984E-3</c:v>
                </c:pt>
                <c:pt idx="30909">
                  <c:v>1.0080337524414063E-3</c:v>
                </c:pt>
                <c:pt idx="30910">
                  <c:v>1.007080078125E-3</c:v>
                </c:pt>
                <c:pt idx="30911">
                  <c:v>1.0068416595458984E-3</c:v>
                </c:pt>
                <c:pt idx="30912">
                  <c:v>1.007080078125E-3</c:v>
                </c:pt>
                <c:pt idx="30913">
                  <c:v>1.007080078125E-3</c:v>
                </c:pt>
                <c:pt idx="30914">
                  <c:v>1.0068416595458984E-3</c:v>
                </c:pt>
                <c:pt idx="30915">
                  <c:v>1.007080078125E-3</c:v>
                </c:pt>
                <c:pt idx="30916">
                  <c:v>1.007080078125E-3</c:v>
                </c:pt>
                <c:pt idx="30917">
                  <c:v>1.0068416595458984E-3</c:v>
                </c:pt>
                <c:pt idx="30918">
                  <c:v>1.007080078125E-3</c:v>
                </c:pt>
                <c:pt idx="30919">
                  <c:v>1.007080078125E-3</c:v>
                </c:pt>
                <c:pt idx="30920">
                  <c:v>1.0068416595458984E-3</c:v>
                </c:pt>
                <c:pt idx="30921">
                  <c:v>1.007080078125E-3</c:v>
                </c:pt>
                <c:pt idx="30922">
                  <c:v>1.0080337524414063E-3</c:v>
                </c:pt>
                <c:pt idx="30923">
                  <c:v>1.007080078125E-3</c:v>
                </c:pt>
                <c:pt idx="30924">
                  <c:v>1.0068416595458984E-3</c:v>
                </c:pt>
                <c:pt idx="30925">
                  <c:v>1.007080078125E-3</c:v>
                </c:pt>
                <c:pt idx="30926">
                  <c:v>1.007080078125E-3</c:v>
                </c:pt>
                <c:pt idx="30927">
                  <c:v>1.0068416595458984E-3</c:v>
                </c:pt>
                <c:pt idx="30928">
                  <c:v>1.007080078125E-3</c:v>
                </c:pt>
                <c:pt idx="30929">
                  <c:v>1.007080078125E-3</c:v>
                </c:pt>
                <c:pt idx="30930">
                  <c:v>1.0068416595458984E-3</c:v>
                </c:pt>
                <c:pt idx="30931">
                  <c:v>1.007080078125E-3</c:v>
                </c:pt>
                <c:pt idx="30932">
                  <c:v>1.007080078125E-3</c:v>
                </c:pt>
                <c:pt idx="30933">
                  <c:v>1.0068416595458984E-3</c:v>
                </c:pt>
                <c:pt idx="30934">
                  <c:v>1.0080337524414063E-3</c:v>
                </c:pt>
                <c:pt idx="30935">
                  <c:v>1.007080078125E-3</c:v>
                </c:pt>
                <c:pt idx="30936">
                  <c:v>1.0068416595458984E-3</c:v>
                </c:pt>
                <c:pt idx="30937">
                  <c:v>1.007080078125E-3</c:v>
                </c:pt>
                <c:pt idx="30938">
                  <c:v>1.007080078125E-3</c:v>
                </c:pt>
                <c:pt idx="30939">
                  <c:v>1.0068416595458984E-3</c:v>
                </c:pt>
                <c:pt idx="30940">
                  <c:v>1.007080078125E-3</c:v>
                </c:pt>
                <c:pt idx="30941">
                  <c:v>1.007080078125E-3</c:v>
                </c:pt>
                <c:pt idx="30942">
                  <c:v>1.0068416595458984E-3</c:v>
                </c:pt>
                <c:pt idx="30943">
                  <c:v>1.007080078125E-3</c:v>
                </c:pt>
                <c:pt idx="30944">
                  <c:v>1.007080078125E-3</c:v>
                </c:pt>
                <c:pt idx="30945">
                  <c:v>1.0068416595458984E-3</c:v>
                </c:pt>
                <c:pt idx="30946">
                  <c:v>1.007080078125E-3</c:v>
                </c:pt>
                <c:pt idx="30947">
                  <c:v>1.0080337524414063E-3</c:v>
                </c:pt>
                <c:pt idx="30948">
                  <c:v>1.007080078125E-3</c:v>
                </c:pt>
                <c:pt idx="30949">
                  <c:v>1.0068416595458984E-3</c:v>
                </c:pt>
                <c:pt idx="30950">
                  <c:v>1.007080078125E-3</c:v>
                </c:pt>
                <c:pt idx="30951">
                  <c:v>1.007080078125E-3</c:v>
                </c:pt>
                <c:pt idx="30952">
                  <c:v>1.0068416595458984E-3</c:v>
                </c:pt>
                <c:pt idx="30953">
                  <c:v>1.007080078125E-3</c:v>
                </c:pt>
                <c:pt idx="30954">
                  <c:v>1.007080078125E-3</c:v>
                </c:pt>
                <c:pt idx="30955">
                  <c:v>1.0068416595458984E-3</c:v>
                </c:pt>
                <c:pt idx="30956">
                  <c:v>1.007080078125E-3</c:v>
                </c:pt>
                <c:pt idx="30957">
                  <c:v>1.007080078125E-3</c:v>
                </c:pt>
                <c:pt idx="30958">
                  <c:v>1.0068416595458984E-3</c:v>
                </c:pt>
                <c:pt idx="30959">
                  <c:v>1.0080337524414063E-3</c:v>
                </c:pt>
                <c:pt idx="30960">
                  <c:v>1.007080078125E-3</c:v>
                </c:pt>
                <c:pt idx="30961">
                  <c:v>1.0068416595458984E-3</c:v>
                </c:pt>
                <c:pt idx="30962">
                  <c:v>1.007080078125E-3</c:v>
                </c:pt>
                <c:pt idx="30963">
                  <c:v>1.007080078125E-3</c:v>
                </c:pt>
                <c:pt idx="30964">
                  <c:v>1.0068416595458984E-3</c:v>
                </c:pt>
                <c:pt idx="30965">
                  <c:v>1.007080078125E-3</c:v>
                </c:pt>
                <c:pt idx="30966">
                  <c:v>1.007080078125E-3</c:v>
                </c:pt>
                <c:pt idx="30967">
                  <c:v>1.0068416595458984E-3</c:v>
                </c:pt>
                <c:pt idx="30968">
                  <c:v>1.007080078125E-3</c:v>
                </c:pt>
                <c:pt idx="30969">
                  <c:v>1.007080078125E-3</c:v>
                </c:pt>
                <c:pt idx="30970">
                  <c:v>1.0068416595458984E-3</c:v>
                </c:pt>
                <c:pt idx="30971">
                  <c:v>1.007080078125E-3</c:v>
                </c:pt>
                <c:pt idx="30972">
                  <c:v>1.0080337524414063E-3</c:v>
                </c:pt>
                <c:pt idx="30973">
                  <c:v>1.007080078125E-3</c:v>
                </c:pt>
                <c:pt idx="30974">
                  <c:v>1.0068416595458984E-3</c:v>
                </c:pt>
                <c:pt idx="30975">
                  <c:v>1.007080078125E-3</c:v>
                </c:pt>
                <c:pt idx="30976">
                  <c:v>1.007080078125E-3</c:v>
                </c:pt>
                <c:pt idx="30977">
                  <c:v>1.0068416595458984E-3</c:v>
                </c:pt>
                <c:pt idx="30978">
                  <c:v>1.007080078125E-3</c:v>
                </c:pt>
                <c:pt idx="30979">
                  <c:v>1.007080078125E-3</c:v>
                </c:pt>
                <c:pt idx="30980">
                  <c:v>1.0068416595458984E-3</c:v>
                </c:pt>
                <c:pt idx="30981">
                  <c:v>1.007080078125E-3</c:v>
                </c:pt>
                <c:pt idx="30982">
                  <c:v>1.007080078125E-3</c:v>
                </c:pt>
                <c:pt idx="30983">
                  <c:v>1.0068416595458984E-3</c:v>
                </c:pt>
                <c:pt idx="30984">
                  <c:v>1.0080337524414063E-3</c:v>
                </c:pt>
                <c:pt idx="30985">
                  <c:v>1.007080078125E-3</c:v>
                </c:pt>
                <c:pt idx="30986">
                  <c:v>1.0068416595458984E-3</c:v>
                </c:pt>
                <c:pt idx="30987">
                  <c:v>1.007080078125E-3</c:v>
                </c:pt>
                <c:pt idx="30988">
                  <c:v>1.007080078125E-3</c:v>
                </c:pt>
                <c:pt idx="30989">
                  <c:v>1.0068416595458984E-3</c:v>
                </c:pt>
                <c:pt idx="30990">
                  <c:v>1.007080078125E-3</c:v>
                </c:pt>
                <c:pt idx="30991">
                  <c:v>1.007080078125E-3</c:v>
                </c:pt>
                <c:pt idx="30992">
                  <c:v>1.0068416595458984E-3</c:v>
                </c:pt>
                <c:pt idx="30993">
                  <c:v>1.007080078125E-3</c:v>
                </c:pt>
                <c:pt idx="30994">
                  <c:v>1.007080078125E-3</c:v>
                </c:pt>
                <c:pt idx="30995">
                  <c:v>1.0068416595458984E-3</c:v>
                </c:pt>
                <c:pt idx="30996">
                  <c:v>1.007080078125E-3</c:v>
                </c:pt>
                <c:pt idx="30997">
                  <c:v>1.0080337524414063E-3</c:v>
                </c:pt>
                <c:pt idx="30998">
                  <c:v>1.007080078125E-3</c:v>
                </c:pt>
                <c:pt idx="30999">
                  <c:v>1.0068416595458984E-3</c:v>
                </c:pt>
                <c:pt idx="31000">
                  <c:v>1.007080078125E-3</c:v>
                </c:pt>
                <c:pt idx="31001">
                  <c:v>1.007080078125E-3</c:v>
                </c:pt>
                <c:pt idx="31002">
                  <c:v>1.0068416595458984E-3</c:v>
                </c:pt>
                <c:pt idx="31003">
                  <c:v>1.007080078125E-3</c:v>
                </c:pt>
                <c:pt idx="31004">
                  <c:v>1.007080078125E-3</c:v>
                </c:pt>
                <c:pt idx="31005">
                  <c:v>1.0068416595458984E-3</c:v>
                </c:pt>
                <c:pt idx="31006">
                  <c:v>1.007080078125E-3</c:v>
                </c:pt>
                <c:pt idx="31007">
                  <c:v>1.007080078125E-3</c:v>
                </c:pt>
                <c:pt idx="31008">
                  <c:v>1.0068416595458984E-3</c:v>
                </c:pt>
                <c:pt idx="31009">
                  <c:v>1.0080337524414063E-3</c:v>
                </c:pt>
                <c:pt idx="31010">
                  <c:v>1.007080078125E-3</c:v>
                </c:pt>
                <c:pt idx="31011">
                  <c:v>5.0349235534667969E-3</c:v>
                </c:pt>
                <c:pt idx="31012">
                  <c:v>1.007080078125E-3</c:v>
                </c:pt>
                <c:pt idx="31013">
                  <c:v>1.0068416595458984E-3</c:v>
                </c:pt>
                <c:pt idx="31014">
                  <c:v>1.007080078125E-3</c:v>
                </c:pt>
                <c:pt idx="31015">
                  <c:v>1.007080078125E-3</c:v>
                </c:pt>
                <c:pt idx="31016">
                  <c:v>1.0068416595458984E-3</c:v>
                </c:pt>
                <c:pt idx="31017">
                  <c:v>1.007080078125E-3</c:v>
                </c:pt>
                <c:pt idx="31018">
                  <c:v>1.0080337524414063E-3</c:v>
                </c:pt>
                <c:pt idx="31019">
                  <c:v>1.007080078125E-3</c:v>
                </c:pt>
                <c:pt idx="31020">
                  <c:v>1.0068416595458984E-3</c:v>
                </c:pt>
                <c:pt idx="31021">
                  <c:v>1.007080078125E-3</c:v>
                </c:pt>
                <c:pt idx="31022">
                  <c:v>1.007080078125E-3</c:v>
                </c:pt>
                <c:pt idx="31023">
                  <c:v>1.0068416595458984E-3</c:v>
                </c:pt>
                <c:pt idx="31024">
                  <c:v>1.007080078125E-3</c:v>
                </c:pt>
                <c:pt idx="31025">
                  <c:v>1.007080078125E-3</c:v>
                </c:pt>
                <c:pt idx="31026">
                  <c:v>1.0068416595458984E-3</c:v>
                </c:pt>
                <c:pt idx="31027">
                  <c:v>1.007080078125E-3</c:v>
                </c:pt>
                <c:pt idx="31028">
                  <c:v>1.007080078125E-3</c:v>
                </c:pt>
                <c:pt idx="31029">
                  <c:v>1.0068416595458984E-3</c:v>
                </c:pt>
                <c:pt idx="31030">
                  <c:v>1.0080337524414063E-3</c:v>
                </c:pt>
                <c:pt idx="31031">
                  <c:v>1.007080078125E-3</c:v>
                </c:pt>
                <c:pt idx="31032">
                  <c:v>1.0068416595458984E-3</c:v>
                </c:pt>
                <c:pt idx="31033">
                  <c:v>1.007080078125E-3</c:v>
                </c:pt>
                <c:pt idx="31034">
                  <c:v>1.007080078125E-3</c:v>
                </c:pt>
                <c:pt idx="31035">
                  <c:v>1.0068416595458984E-3</c:v>
                </c:pt>
                <c:pt idx="31036">
                  <c:v>1.007080078125E-3</c:v>
                </c:pt>
                <c:pt idx="31037">
                  <c:v>1.007080078125E-3</c:v>
                </c:pt>
                <c:pt idx="31038">
                  <c:v>1.0068416595458984E-3</c:v>
                </c:pt>
                <c:pt idx="31039">
                  <c:v>1.007080078125E-3</c:v>
                </c:pt>
                <c:pt idx="31040">
                  <c:v>1.007080078125E-3</c:v>
                </c:pt>
                <c:pt idx="31041">
                  <c:v>1.0068416595458984E-3</c:v>
                </c:pt>
                <c:pt idx="31042">
                  <c:v>1.007080078125E-3</c:v>
                </c:pt>
                <c:pt idx="31043">
                  <c:v>1.0080337524414063E-3</c:v>
                </c:pt>
                <c:pt idx="31044">
                  <c:v>1.007080078125E-3</c:v>
                </c:pt>
                <c:pt idx="31045">
                  <c:v>1.0068416595458984E-3</c:v>
                </c:pt>
                <c:pt idx="31046">
                  <c:v>1.007080078125E-3</c:v>
                </c:pt>
                <c:pt idx="31047">
                  <c:v>1.007080078125E-3</c:v>
                </c:pt>
                <c:pt idx="31048">
                  <c:v>1.0068416595458984E-3</c:v>
                </c:pt>
                <c:pt idx="31049">
                  <c:v>1.007080078125E-3</c:v>
                </c:pt>
                <c:pt idx="31050">
                  <c:v>1.007080078125E-3</c:v>
                </c:pt>
                <c:pt idx="31051">
                  <c:v>1.0068416595458984E-3</c:v>
                </c:pt>
                <c:pt idx="31052">
                  <c:v>1.007080078125E-3</c:v>
                </c:pt>
                <c:pt idx="31053">
                  <c:v>1.0068416595458984E-3</c:v>
                </c:pt>
                <c:pt idx="31054">
                  <c:v>1.007080078125E-3</c:v>
                </c:pt>
                <c:pt idx="31055">
                  <c:v>1.0080337524414063E-3</c:v>
                </c:pt>
                <c:pt idx="31056">
                  <c:v>1.007080078125E-3</c:v>
                </c:pt>
                <c:pt idx="31057">
                  <c:v>1.0068416595458984E-3</c:v>
                </c:pt>
                <c:pt idx="31058">
                  <c:v>1.007080078125E-3</c:v>
                </c:pt>
                <c:pt idx="31059">
                  <c:v>1.007080078125E-3</c:v>
                </c:pt>
                <c:pt idx="31060">
                  <c:v>1.0068416595458984E-3</c:v>
                </c:pt>
                <c:pt idx="31061">
                  <c:v>1.007080078125E-3</c:v>
                </c:pt>
                <c:pt idx="31062">
                  <c:v>1.007080078125E-3</c:v>
                </c:pt>
                <c:pt idx="31063">
                  <c:v>1.0068416595458984E-3</c:v>
                </c:pt>
                <c:pt idx="31064">
                  <c:v>1.007080078125E-3</c:v>
                </c:pt>
                <c:pt idx="31065">
                  <c:v>1.007080078125E-3</c:v>
                </c:pt>
                <c:pt idx="31066">
                  <c:v>1.0068416595458984E-3</c:v>
                </c:pt>
                <c:pt idx="31067">
                  <c:v>1.007080078125E-3</c:v>
                </c:pt>
                <c:pt idx="31068">
                  <c:v>1.0080337524414063E-3</c:v>
                </c:pt>
                <c:pt idx="31069">
                  <c:v>1.007080078125E-3</c:v>
                </c:pt>
                <c:pt idx="31070">
                  <c:v>1.0068416595458984E-3</c:v>
                </c:pt>
                <c:pt idx="31071">
                  <c:v>1.007080078125E-3</c:v>
                </c:pt>
                <c:pt idx="31072">
                  <c:v>1.007080078125E-3</c:v>
                </c:pt>
                <c:pt idx="31073">
                  <c:v>1.0068416595458984E-3</c:v>
                </c:pt>
                <c:pt idx="31074">
                  <c:v>1.007080078125E-3</c:v>
                </c:pt>
                <c:pt idx="31075">
                  <c:v>1.0068416595458984E-3</c:v>
                </c:pt>
                <c:pt idx="31076">
                  <c:v>1.007080078125E-3</c:v>
                </c:pt>
                <c:pt idx="31077">
                  <c:v>1.007080078125E-3</c:v>
                </c:pt>
                <c:pt idx="31078">
                  <c:v>1.0068416595458984E-3</c:v>
                </c:pt>
                <c:pt idx="31079">
                  <c:v>1.007080078125E-3</c:v>
                </c:pt>
                <c:pt idx="31080">
                  <c:v>1.0080337524414063E-3</c:v>
                </c:pt>
                <c:pt idx="31081">
                  <c:v>1.007080078125E-3</c:v>
                </c:pt>
                <c:pt idx="31082">
                  <c:v>1.0068416595458984E-3</c:v>
                </c:pt>
                <c:pt idx="31083">
                  <c:v>1.007080078125E-3</c:v>
                </c:pt>
                <c:pt idx="31084">
                  <c:v>1.007080078125E-3</c:v>
                </c:pt>
                <c:pt idx="31085">
                  <c:v>1.0068416595458984E-3</c:v>
                </c:pt>
                <c:pt idx="31086">
                  <c:v>1.007080078125E-3</c:v>
                </c:pt>
                <c:pt idx="31087">
                  <c:v>1.007080078125E-3</c:v>
                </c:pt>
                <c:pt idx="31088">
                  <c:v>1.0068416595458984E-3</c:v>
                </c:pt>
                <c:pt idx="31089">
                  <c:v>1.007080078125E-3</c:v>
                </c:pt>
                <c:pt idx="31090">
                  <c:v>1.007080078125E-3</c:v>
                </c:pt>
                <c:pt idx="31091">
                  <c:v>1.0068416595458984E-3</c:v>
                </c:pt>
                <c:pt idx="31092">
                  <c:v>1.007080078125E-3</c:v>
                </c:pt>
                <c:pt idx="31093">
                  <c:v>1.0080337524414063E-3</c:v>
                </c:pt>
                <c:pt idx="31094">
                  <c:v>1.007080078125E-3</c:v>
                </c:pt>
                <c:pt idx="31095">
                  <c:v>1.0068416595458984E-3</c:v>
                </c:pt>
                <c:pt idx="31096">
                  <c:v>1.007080078125E-3</c:v>
                </c:pt>
                <c:pt idx="31097">
                  <c:v>1.0068416595458984E-3</c:v>
                </c:pt>
                <c:pt idx="31098">
                  <c:v>1.007080078125E-3</c:v>
                </c:pt>
                <c:pt idx="31099">
                  <c:v>1.007080078125E-3</c:v>
                </c:pt>
                <c:pt idx="31100">
                  <c:v>1.0068416595458984E-3</c:v>
                </c:pt>
                <c:pt idx="31101">
                  <c:v>1.007080078125E-3</c:v>
                </c:pt>
                <c:pt idx="31102">
                  <c:v>1.007080078125E-3</c:v>
                </c:pt>
                <c:pt idx="31103">
                  <c:v>1.0068416595458984E-3</c:v>
                </c:pt>
                <c:pt idx="31104">
                  <c:v>1.007080078125E-3</c:v>
                </c:pt>
                <c:pt idx="31105">
                  <c:v>1.0080337524414063E-3</c:v>
                </c:pt>
                <c:pt idx="31106">
                  <c:v>1.007080078125E-3</c:v>
                </c:pt>
                <c:pt idx="31107">
                  <c:v>1.0068416595458984E-3</c:v>
                </c:pt>
                <c:pt idx="31108">
                  <c:v>1.007080078125E-3</c:v>
                </c:pt>
                <c:pt idx="31109">
                  <c:v>1.007080078125E-3</c:v>
                </c:pt>
                <c:pt idx="31110">
                  <c:v>1.0068416595458984E-3</c:v>
                </c:pt>
                <c:pt idx="31111">
                  <c:v>1.007080078125E-3</c:v>
                </c:pt>
                <c:pt idx="31112">
                  <c:v>1.007080078125E-3</c:v>
                </c:pt>
                <c:pt idx="31113">
                  <c:v>1.0068416595458984E-3</c:v>
                </c:pt>
                <c:pt idx="31114">
                  <c:v>1.007080078125E-3</c:v>
                </c:pt>
                <c:pt idx="31115">
                  <c:v>1.007080078125E-3</c:v>
                </c:pt>
                <c:pt idx="31116">
                  <c:v>1.0068416595458984E-3</c:v>
                </c:pt>
                <c:pt idx="31117">
                  <c:v>1.007080078125E-3</c:v>
                </c:pt>
                <c:pt idx="31118">
                  <c:v>1.0080337524414063E-3</c:v>
                </c:pt>
                <c:pt idx="31119">
                  <c:v>1.0068416595458984E-3</c:v>
                </c:pt>
                <c:pt idx="31120">
                  <c:v>1.007080078125E-3</c:v>
                </c:pt>
                <c:pt idx="31121">
                  <c:v>1.007080078125E-3</c:v>
                </c:pt>
                <c:pt idx="31122">
                  <c:v>1.0068416595458984E-3</c:v>
                </c:pt>
                <c:pt idx="31123">
                  <c:v>1.007080078125E-3</c:v>
                </c:pt>
                <c:pt idx="31124">
                  <c:v>1.007080078125E-3</c:v>
                </c:pt>
                <c:pt idx="31125">
                  <c:v>1.0068416595458984E-3</c:v>
                </c:pt>
                <c:pt idx="31126">
                  <c:v>1.007080078125E-3</c:v>
                </c:pt>
                <c:pt idx="31127">
                  <c:v>1.007080078125E-3</c:v>
                </c:pt>
                <c:pt idx="31128">
                  <c:v>1.0068416595458984E-3</c:v>
                </c:pt>
                <c:pt idx="31129">
                  <c:v>1.007080078125E-3</c:v>
                </c:pt>
                <c:pt idx="31130">
                  <c:v>1.0080337524414063E-3</c:v>
                </c:pt>
                <c:pt idx="31131">
                  <c:v>1.007080078125E-3</c:v>
                </c:pt>
                <c:pt idx="31132">
                  <c:v>1.0068416595458984E-3</c:v>
                </c:pt>
                <c:pt idx="31133">
                  <c:v>1.007080078125E-3</c:v>
                </c:pt>
                <c:pt idx="31134">
                  <c:v>1.007080078125E-3</c:v>
                </c:pt>
                <c:pt idx="31135">
                  <c:v>1.0068416595458984E-3</c:v>
                </c:pt>
                <c:pt idx="31136">
                  <c:v>1.007080078125E-3</c:v>
                </c:pt>
                <c:pt idx="31137">
                  <c:v>1.007080078125E-3</c:v>
                </c:pt>
                <c:pt idx="31138">
                  <c:v>1.0068416595458984E-3</c:v>
                </c:pt>
                <c:pt idx="31139">
                  <c:v>1.007080078125E-3</c:v>
                </c:pt>
                <c:pt idx="31140">
                  <c:v>1.007080078125E-3</c:v>
                </c:pt>
                <c:pt idx="31141">
                  <c:v>1.0068416595458984E-3</c:v>
                </c:pt>
                <c:pt idx="31142">
                  <c:v>1.007080078125E-3</c:v>
                </c:pt>
                <c:pt idx="31143">
                  <c:v>1.0080337524414063E-3</c:v>
                </c:pt>
                <c:pt idx="31144">
                  <c:v>1.0068416595458984E-3</c:v>
                </c:pt>
                <c:pt idx="31145">
                  <c:v>1.007080078125E-3</c:v>
                </c:pt>
                <c:pt idx="31146">
                  <c:v>1.007080078125E-3</c:v>
                </c:pt>
                <c:pt idx="31147">
                  <c:v>1.0068416595458984E-3</c:v>
                </c:pt>
                <c:pt idx="31148">
                  <c:v>1.007080078125E-3</c:v>
                </c:pt>
                <c:pt idx="31149">
                  <c:v>1.007080078125E-3</c:v>
                </c:pt>
                <c:pt idx="31150">
                  <c:v>1.0068416595458984E-3</c:v>
                </c:pt>
                <c:pt idx="31151">
                  <c:v>1.007080078125E-3</c:v>
                </c:pt>
                <c:pt idx="31152">
                  <c:v>1.007080078125E-3</c:v>
                </c:pt>
                <c:pt idx="31153">
                  <c:v>1.0068416595458984E-3</c:v>
                </c:pt>
                <c:pt idx="31154">
                  <c:v>1.007080078125E-3</c:v>
                </c:pt>
                <c:pt idx="31155">
                  <c:v>1.0080337524414063E-3</c:v>
                </c:pt>
                <c:pt idx="31156">
                  <c:v>1.007080078125E-3</c:v>
                </c:pt>
                <c:pt idx="31157">
                  <c:v>1.0068416595458984E-3</c:v>
                </c:pt>
                <c:pt idx="31158">
                  <c:v>1.007080078125E-3</c:v>
                </c:pt>
                <c:pt idx="31159">
                  <c:v>1.007080078125E-3</c:v>
                </c:pt>
                <c:pt idx="31160">
                  <c:v>1.0068416595458984E-3</c:v>
                </c:pt>
                <c:pt idx="31161">
                  <c:v>1.007080078125E-3</c:v>
                </c:pt>
                <c:pt idx="31162">
                  <c:v>1.007080078125E-3</c:v>
                </c:pt>
                <c:pt idx="31163">
                  <c:v>1.0068416595458984E-3</c:v>
                </c:pt>
                <c:pt idx="31164">
                  <c:v>1.007080078125E-3</c:v>
                </c:pt>
                <c:pt idx="31165">
                  <c:v>1.007080078125E-3</c:v>
                </c:pt>
                <c:pt idx="31166">
                  <c:v>1.0068416595458984E-3</c:v>
                </c:pt>
                <c:pt idx="31167">
                  <c:v>1.007080078125E-3</c:v>
                </c:pt>
                <c:pt idx="31168">
                  <c:v>1.0080337524414063E-3</c:v>
                </c:pt>
                <c:pt idx="31169">
                  <c:v>1.0068416595458984E-3</c:v>
                </c:pt>
                <c:pt idx="31170">
                  <c:v>1.007080078125E-3</c:v>
                </c:pt>
                <c:pt idx="31171">
                  <c:v>1.007080078125E-3</c:v>
                </c:pt>
                <c:pt idx="31172">
                  <c:v>1.0068416595458984E-3</c:v>
                </c:pt>
                <c:pt idx="31173">
                  <c:v>1.007080078125E-3</c:v>
                </c:pt>
                <c:pt idx="31174">
                  <c:v>1.007080078125E-3</c:v>
                </c:pt>
                <c:pt idx="31175">
                  <c:v>1.0068416595458984E-3</c:v>
                </c:pt>
                <c:pt idx="31176">
                  <c:v>1.007080078125E-3</c:v>
                </c:pt>
                <c:pt idx="31177">
                  <c:v>1.007080078125E-3</c:v>
                </c:pt>
                <c:pt idx="31178">
                  <c:v>1.0068416595458984E-3</c:v>
                </c:pt>
                <c:pt idx="31179">
                  <c:v>1.007080078125E-3</c:v>
                </c:pt>
                <c:pt idx="31180">
                  <c:v>1.0080337524414063E-3</c:v>
                </c:pt>
                <c:pt idx="31181">
                  <c:v>1.007080078125E-3</c:v>
                </c:pt>
                <c:pt idx="31182">
                  <c:v>1.0068416595458984E-3</c:v>
                </c:pt>
                <c:pt idx="31183">
                  <c:v>1.007080078125E-3</c:v>
                </c:pt>
                <c:pt idx="31184">
                  <c:v>1.007080078125E-3</c:v>
                </c:pt>
                <c:pt idx="31185">
                  <c:v>1.0068416595458984E-3</c:v>
                </c:pt>
                <c:pt idx="31186">
                  <c:v>1.007080078125E-3</c:v>
                </c:pt>
                <c:pt idx="31187">
                  <c:v>1.007080078125E-3</c:v>
                </c:pt>
                <c:pt idx="31188">
                  <c:v>1.0068416595458984E-3</c:v>
                </c:pt>
                <c:pt idx="31189">
                  <c:v>1.007080078125E-3</c:v>
                </c:pt>
                <c:pt idx="31190">
                  <c:v>1.007080078125E-3</c:v>
                </c:pt>
                <c:pt idx="31191">
                  <c:v>1.0068416595458984E-3</c:v>
                </c:pt>
                <c:pt idx="31192">
                  <c:v>1.007080078125E-3</c:v>
                </c:pt>
                <c:pt idx="31193">
                  <c:v>1.0080337524414063E-3</c:v>
                </c:pt>
                <c:pt idx="31194">
                  <c:v>1.0068416595458984E-3</c:v>
                </c:pt>
                <c:pt idx="31195">
                  <c:v>1.007080078125E-3</c:v>
                </c:pt>
                <c:pt idx="31196">
                  <c:v>1.007080078125E-3</c:v>
                </c:pt>
                <c:pt idx="31197">
                  <c:v>1.0068416595458984E-3</c:v>
                </c:pt>
                <c:pt idx="31198">
                  <c:v>1.007080078125E-3</c:v>
                </c:pt>
                <c:pt idx="31199">
                  <c:v>1.007080078125E-3</c:v>
                </c:pt>
                <c:pt idx="31200">
                  <c:v>1.0068416595458984E-3</c:v>
                </c:pt>
                <c:pt idx="31201">
                  <c:v>1.007080078125E-3</c:v>
                </c:pt>
                <c:pt idx="31202">
                  <c:v>1.007080078125E-3</c:v>
                </c:pt>
                <c:pt idx="31203">
                  <c:v>1.0068416595458984E-3</c:v>
                </c:pt>
                <c:pt idx="31204">
                  <c:v>1.007080078125E-3</c:v>
                </c:pt>
                <c:pt idx="31205">
                  <c:v>1.0080337524414063E-3</c:v>
                </c:pt>
                <c:pt idx="31206">
                  <c:v>1.007080078125E-3</c:v>
                </c:pt>
                <c:pt idx="31207">
                  <c:v>1.0068416595458984E-3</c:v>
                </c:pt>
                <c:pt idx="31208">
                  <c:v>1.007080078125E-3</c:v>
                </c:pt>
                <c:pt idx="31209">
                  <c:v>1.007080078125E-3</c:v>
                </c:pt>
                <c:pt idx="31210">
                  <c:v>1.0068416595458984E-3</c:v>
                </c:pt>
                <c:pt idx="31211">
                  <c:v>1.007080078125E-3</c:v>
                </c:pt>
                <c:pt idx="31212">
                  <c:v>1.007080078125E-3</c:v>
                </c:pt>
                <c:pt idx="31213">
                  <c:v>1.0068416595458984E-3</c:v>
                </c:pt>
                <c:pt idx="31214">
                  <c:v>1.007080078125E-3</c:v>
                </c:pt>
                <c:pt idx="31215">
                  <c:v>1.007080078125E-3</c:v>
                </c:pt>
                <c:pt idx="31216">
                  <c:v>1.0068416595458984E-3</c:v>
                </c:pt>
                <c:pt idx="31217">
                  <c:v>1.007080078125E-3</c:v>
                </c:pt>
                <c:pt idx="31218">
                  <c:v>1.0080337524414063E-3</c:v>
                </c:pt>
                <c:pt idx="31219">
                  <c:v>1.0068416595458984E-3</c:v>
                </c:pt>
                <c:pt idx="31220">
                  <c:v>1.007080078125E-3</c:v>
                </c:pt>
                <c:pt idx="31221">
                  <c:v>1.007080078125E-3</c:v>
                </c:pt>
                <c:pt idx="31222">
                  <c:v>1.0068416595458984E-3</c:v>
                </c:pt>
                <c:pt idx="31223">
                  <c:v>1.007080078125E-3</c:v>
                </c:pt>
                <c:pt idx="31224">
                  <c:v>1.007080078125E-3</c:v>
                </c:pt>
                <c:pt idx="31225">
                  <c:v>1.0068416595458984E-3</c:v>
                </c:pt>
                <c:pt idx="31226">
                  <c:v>1.007080078125E-3</c:v>
                </c:pt>
                <c:pt idx="31227">
                  <c:v>1.007080078125E-3</c:v>
                </c:pt>
                <c:pt idx="31228">
                  <c:v>1.0068416595458984E-3</c:v>
                </c:pt>
                <c:pt idx="31229">
                  <c:v>1.007080078125E-3</c:v>
                </c:pt>
                <c:pt idx="31230">
                  <c:v>1.0080337524414063E-3</c:v>
                </c:pt>
                <c:pt idx="31231">
                  <c:v>1.007080078125E-3</c:v>
                </c:pt>
                <c:pt idx="31232">
                  <c:v>1.0068416595458984E-3</c:v>
                </c:pt>
                <c:pt idx="31233">
                  <c:v>1.007080078125E-3</c:v>
                </c:pt>
                <c:pt idx="31234">
                  <c:v>1.007080078125E-3</c:v>
                </c:pt>
                <c:pt idx="31235">
                  <c:v>1.0068416595458984E-3</c:v>
                </c:pt>
                <c:pt idx="31236">
                  <c:v>1.007080078125E-3</c:v>
                </c:pt>
                <c:pt idx="31237">
                  <c:v>1.007080078125E-3</c:v>
                </c:pt>
                <c:pt idx="31238">
                  <c:v>1.0068416595458984E-3</c:v>
                </c:pt>
                <c:pt idx="31239">
                  <c:v>1.007080078125E-3</c:v>
                </c:pt>
                <c:pt idx="31240">
                  <c:v>1.007080078125E-3</c:v>
                </c:pt>
                <c:pt idx="31241">
                  <c:v>1.0068416595458984E-3</c:v>
                </c:pt>
                <c:pt idx="31242">
                  <c:v>1.007080078125E-3</c:v>
                </c:pt>
                <c:pt idx="31243">
                  <c:v>1.0080337524414063E-3</c:v>
                </c:pt>
                <c:pt idx="31244">
                  <c:v>1.0068416595458984E-3</c:v>
                </c:pt>
                <c:pt idx="31245">
                  <c:v>1.007080078125E-3</c:v>
                </c:pt>
                <c:pt idx="31246">
                  <c:v>1.007080078125E-3</c:v>
                </c:pt>
                <c:pt idx="31247">
                  <c:v>1.0068416595458984E-3</c:v>
                </c:pt>
                <c:pt idx="31248">
                  <c:v>1.007080078125E-3</c:v>
                </c:pt>
                <c:pt idx="31249">
                  <c:v>1.007080078125E-3</c:v>
                </c:pt>
                <c:pt idx="31250">
                  <c:v>1.0068416595458984E-3</c:v>
                </c:pt>
                <c:pt idx="31251">
                  <c:v>1.007080078125E-3</c:v>
                </c:pt>
                <c:pt idx="31252">
                  <c:v>1.007080078125E-3</c:v>
                </c:pt>
                <c:pt idx="31253">
                  <c:v>1.0068416595458984E-3</c:v>
                </c:pt>
                <c:pt idx="31254">
                  <c:v>1.007080078125E-3</c:v>
                </c:pt>
                <c:pt idx="31255">
                  <c:v>1.0080337524414063E-3</c:v>
                </c:pt>
                <c:pt idx="31256">
                  <c:v>1.007080078125E-3</c:v>
                </c:pt>
                <c:pt idx="31257">
                  <c:v>1.0068416595458984E-3</c:v>
                </c:pt>
                <c:pt idx="31258">
                  <c:v>1.007080078125E-3</c:v>
                </c:pt>
                <c:pt idx="31259">
                  <c:v>1.007080078125E-3</c:v>
                </c:pt>
                <c:pt idx="31260">
                  <c:v>1.0068416595458984E-3</c:v>
                </c:pt>
                <c:pt idx="31261">
                  <c:v>1.007080078125E-3</c:v>
                </c:pt>
                <c:pt idx="31262">
                  <c:v>1.007080078125E-3</c:v>
                </c:pt>
                <c:pt idx="31263">
                  <c:v>1.0068416595458984E-3</c:v>
                </c:pt>
                <c:pt idx="31264">
                  <c:v>1.007080078125E-3</c:v>
                </c:pt>
                <c:pt idx="31265">
                  <c:v>1.007080078125E-3</c:v>
                </c:pt>
                <c:pt idx="31266">
                  <c:v>1.0068416595458984E-3</c:v>
                </c:pt>
                <c:pt idx="31267">
                  <c:v>1.007080078125E-3</c:v>
                </c:pt>
                <c:pt idx="31268">
                  <c:v>1.0080337524414063E-3</c:v>
                </c:pt>
                <c:pt idx="31269">
                  <c:v>1.0068416595458984E-3</c:v>
                </c:pt>
                <c:pt idx="31270">
                  <c:v>1.007080078125E-3</c:v>
                </c:pt>
                <c:pt idx="31271">
                  <c:v>1.007080078125E-3</c:v>
                </c:pt>
                <c:pt idx="31272">
                  <c:v>1.0068416595458984E-3</c:v>
                </c:pt>
                <c:pt idx="31273">
                  <c:v>1.007080078125E-3</c:v>
                </c:pt>
                <c:pt idx="31274">
                  <c:v>1.007080078125E-3</c:v>
                </c:pt>
                <c:pt idx="31275">
                  <c:v>1.0068416595458984E-3</c:v>
                </c:pt>
                <c:pt idx="31276">
                  <c:v>1.007080078125E-3</c:v>
                </c:pt>
                <c:pt idx="31277">
                  <c:v>1.007080078125E-3</c:v>
                </c:pt>
                <c:pt idx="31278">
                  <c:v>1.0068416595458984E-3</c:v>
                </c:pt>
                <c:pt idx="31279">
                  <c:v>1.007080078125E-3</c:v>
                </c:pt>
                <c:pt idx="31280">
                  <c:v>1.0080337524414063E-3</c:v>
                </c:pt>
                <c:pt idx="31281">
                  <c:v>1.007080078125E-3</c:v>
                </c:pt>
                <c:pt idx="31282">
                  <c:v>1.0068416595458984E-3</c:v>
                </c:pt>
                <c:pt idx="31283">
                  <c:v>1.007080078125E-3</c:v>
                </c:pt>
                <c:pt idx="31284">
                  <c:v>1.007080078125E-3</c:v>
                </c:pt>
                <c:pt idx="31285">
                  <c:v>1.0068416595458984E-3</c:v>
                </c:pt>
                <c:pt idx="31286">
                  <c:v>1.007080078125E-3</c:v>
                </c:pt>
                <c:pt idx="31287">
                  <c:v>1.007080078125E-3</c:v>
                </c:pt>
                <c:pt idx="31288">
                  <c:v>1.0068416595458984E-3</c:v>
                </c:pt>
                <c:pt idx="31289">
                  <c:v>1.007080078125E-3</c:v>
                </c:pt>
                <c:pt idx="31290">
                  <c:v>1.007080078125E-3</c:v>
                </c:pt>
                <c:pt idx="31291">
                  <c:v>1.0068416595458984E-3</c:v>
                </c:pt>
                <c:pt idx="31292">
                  <c:v>1.007080078125E-3</c:v>
                </c:pt>
                <c:pt idx="31293">
                  <c:v>1.0080337524414063E-3</c:v>
                </c:pt>
                <c:pt idx="31294">
                  <c:v>1.0068416595458984E-3</c:v>
                </c:pt>
                <c:pt idx="31295">
                  <c:v>1.007080078125E-3</c:v>
                </c:pt>
                <c:pt idx="31296">
                  <c:v>1.007080078125E-3</c:v>
                </c:pt>
                <c:pt idx="31297">
                  <c:v>1.0068416595458984E-3</c:v>
                </c:pt>
                <c:pt idx="31298">
                  <c:v>1.007080078125E-3</c:v>
                </c:pt>
                <c:pt idx="31299">
                  <c:v>1.007080078125E-3</c:v>
                </c:pt>
                <c:pt idx="31300">
                  <c:v>1.0068416595458984E-3</c:v>
                </c:pt>
                <c:pt idx="31301">
                  <c:v>1.007080078125E-3</c:v>
                </c:pt>
                <c:pt idx="31302">
                  <c:v>1.007080078125E-3</c:v>
                </c:pt>
                <c:pt idx="31303">
                  <c:v>1.0068416595458984E-3</c:v>
                </c:pt>
                <c:pt idx="31304">
                  <c:v>1.007080078125E-3</c:v>
                </c:pt>
                <c:pt idx="31305">
                  <c:v>1.0080337524414063E-3</c:v>
                </c:pt>
                <c:pt idx="31306">
                  <c:v>1.007080078125E-3</c:v>
                </c:pt>
                <c:pt idx="31307">
                  <c:v>1.0068416595458984E-3</c:v>
                </c:pt>
                <c:pt idx="31308">
                  <c:v>1.007080078125E-3</c:v>
                </c:pt>
                <c:pt idx="31309">
                  <c:v>1.007080078125E-3</c:v>
                </c:pt>
                <c:pt idx="31310">
                  <c:v>1.0068416595458984E-3</c:v>
                </c:pt>
                <c:pt idx="31311">
                  <c:v>1.007080078125E-3</c:v>
                </c:pt>
                <c:pt idx="31312">
                  <c:v>1.007080078125E-3</c:v>
                </c:pt>
                <c:pt idx="31313">
                  <c:v>1.0068416595458984E-3</c:v>
                </c:pt>
                <c:pt idx="31314">
                  <c:v>1.007080078125E-3</c:v>
                </c:pt>
                <c:pt idx="31315">
                  <c:v>1.007080078125E-3</c:v>
                </c:pt>
                <c:pt idx="31316">
                  <c:v>1.0068416595458984E-3</c:v>
                </c:pt>
                <c:pt idx="31317">
                  <c:v>1.007080078125E-3</c:v>
                </c:pt>
                <c:pt idx="31318">
                  <c:v>1.0080337524414063E-3</c:v>
                </c:pt>
                <c:pt idx="31319">
                  <c:v>1.0068416595458984E-3</c:v>
                </c:pt>
                <c:pt idx="31320">
                  <c:v>1.007080078125E-3</c:v>
                </c:pt>
                <c:pt idx="31321">
                  <c:v>1.007080078125E-3</c:v>
                </c:pt>
                <c:pt idx="31322">
                  <c:v>1.0068416595458984E-3</c:v>
                </c:pt>
                <c:pt idx="31323">
                  <c:v>1.007080078125E-3</c:v>
                </c:pt>
                <c:pt idx="31324">
                  <c:v>1.007080078125E-3</c:v>
                </c:pt>
                <c:pt idx="31325">
                  <c:v>1.0068416595458984E-3</c:v>
                </c:pt>
                <c:pt idx="31326">
                  <c:v>1.007080078125E-3</c:v>
                </c:pt>
                <c:pt idx="31327">
                  <c:v>1.007080078125E-3</c:v>
                </c:pt>
                <c:pt idx="31328">
                  <c:v>1.0068416595458984E-3</c:v>
                </c:pt>
                <c:pt idx="31329">
                  <c:v>1.007080078125E-3</c:v>
                </c:pt>
                <c:pt idx="31330">
                  <c:v>1.0080337524414063E-3</c:v>
                </c:pt>
                <c:pt idx="31331">
                  <c:v>1.007080078125E-3</c:v>
                </c:pt>
                <c:pt idx="31332">
                  <c:v>1.0068416595458984E-3</c:v>
                </c:pt>
                <c:pt idx="31333">
                  <c:v>1.007080078125E-3</c:v>
                </c:pt>
                <c:pt idx="31334">
                  <c:v>1.007080078125E-3</c:v>
                </c:pt>
                <c:pt idx="31335">
                  <c:v>1.0068416595458984E-3</c:v>
                </c:pt>
                <c:pt idx="31336">
                  <c:v>1.007080078125E-3</c:v>
                </c:pt>
                <c:pt idx="31337">
                  <c:v>1.007080078125E-3</c:v>
                </c:pt>
                <c:pt idx="31338">
                  <c:v>1.0068416595458984E-3</c:v>
                </c:pt>
                <c:pt idx="31339">
                  <c:v>1.007080078125E-3</c:v>
                </c:pt>
                <c:pt idx="31340">
                  <c:v>1.007080078125E-3</c:v>
                </c:pt>
                <c:pt idx="31341">
                  <c:v>1.0068416595458984E-3</c:v>
                </c:pt>
                <c:pt idx="31342">
                  <c:v>1.0080337524414063E-3</c:v>
                </c:pt>
                <c:pt idx="31343">
                  <c:v>1.007080078125E-3</c:v>
                </c:pt>
                <c:pt idx="31344">
                  <c:v>1.0068416595458984E-3</c:v>
                </c:pt>
                <c:pt idx="31345">
                  <c:v>1.007080078125E-3</c:v>
                </c:pt>
                <c:pt idx="31346">
                  <c:v>1.007080078125E-3</c:v>
                </c:pt>
                <c:pt idx="31347">
                  <c:v>1.0068416595458984E-3</c:v>
                </c:pt>
                <c:pt idx="31348">
                  <c:v>1.007080078125E-3</c:v>
                </c:pt>
                <c:pt idx="31349">
                  <c:v>1.007080078125E-3</c:v>
                </c:pt>
                <c:pt idx="31350">
                  <c:v>1.0068416595458984E-3</c:v>
                </c:pt>
                <c:pt idx="31351">
                  <c:v>1.007080078125E-3</c:v>
                </c:pt>
                <c:pt idx="31352">
                  <c:v>1.007080078125E-3</c:v>
                </c:pt>
                <c:pt idx="31353">
                  <c:v>1.0068416595458984E-3</c:v>
                </c:pt>
                <c:pt idx="31354">
                  <c:v>1.007080078125E-3</c:v>
                </c:pt>
                <c:pt idx="31355">
                  <c:v>1.0080337524414063E-3</c:v>
                </c:pt>
                <c:pt idx="31356">
                  <c:v>1.007080078125E-3</c:v>
                </c:pt>
                <c:pt idx="31357">
                  <c:v>1.0068416595458984E-3</c:v>
                </c:pt>
                <c:pt idx="31358">
                  <c:v>1.007080078125E-3</c:v>
                </c:pt>
                <c:pt idx="31359">
                  <c:v>1.007080078125E-3</c:v>
                </c:pt>
                <c:pt idx="31360">
                  <c:v>1.0068416595458984E-3</c:v>
                </c:pt>
                <c:pt idx="31361">
                  <c:v>1.007080078125E-3</c:v>
                </c:pt>
                <c:pt idx="31362">
                  <c:v>1.007080078125E-3</c:v>
                </c:pt>
                <c:pt idx="31363">
                  <c:v>1.0068416595458984E-3</c:v>
                </c:pt>
                <c:pt idx="31364">
                  <c:v>1.007080078125E-3</c:v>
                </c:pt>
                <c:pt idx="31365">
                  <c:v>1.007080078125E-3</c:v>
                </c:pt>
                <c:pt idx="31366">
                  <c:v>1.0068416595458984E-3</c:v>
                </c:pt>
                <c:pt idx="31367">
                  <c:v>1.0080337524414063E-3</c:v>
                </c:pt>
                <c:pt idx="31368">
                  <c:v>1.007080078125E-3</c:v>
                </c:pt>
                <c:pt idx="31369">
                  <c:v>1.0068416595458984E-3</c:v>
                </c:pt>
                <c:pt idx="31370">
                  <c:v>1.007080078125E-3</c:v>
                </c:pt>
                <c:pt idx="31371">
                  <c:v>1.007080078125E-3</c:v>
                </c:pt>
                <c:pt idx="31372">
                  <c:v>1.0068416595458984E-3</c:v>
                </c:pt>
                <c:pt idx="31373">
                  <c:v>1.007080078125E-3</c:v>
                </c:pt>
                <c:pt idx="31374">
                  <c:v>1.007080078125E-3</c:v>
                </c:pt>
                <c:pt idx="31375">
                  <c:v>1.0068416595458984E-3</c:v>
                </c:pt>
                <c:pt idx="31376">
                  <c:v>1.007080078125E-3</c:v>
                </c:pt>
                <c:pt idx="31377">
                  <c:v>1.007080078125E-3</c:v>
                </c:pt>
                <c:pt idx="31378">
                  <c:v>1.0068416595458984E-3</c:v>
                </c:pt>
                <c:pt idx="31379">
                  <c:v>1.007080078125E-3</c:v>
                </c:pt>
                <c:pt idx="31380">
                  <c:v>1.0080337524414063E-3</c:v>
                </c:pt>
                <c:pt idx="31381">
                  <c:v>1.007080078125E-3</c:v>
                </c:pt>
                <c:pt idx="31382">
                  <c:v>1.0068416595458984E-3</c:v>
                </c:pt>
                <c:pt idx="31383">
                  <c:v>1.007080078125E-3</c:v>
                </c:pt>
                <c:pt idx="31384">
                  <c:v>1.007080078125E-3</c:v>
                </c:pt>
                <c:pt idx="31385">
                  <c:v>1.0068416595458984E-3</c:v>
                </c:pt>
                <c:pt idx="31386">
                  <c:v>1.007080078125E-3</c:v>
                </c:pt>
                <c:pt idx="31387">
                  <c:v>1.007080078125E-3</c:v>
                </c:pt>
                <c:pt idx="31388">
                  <c:v>1.0068416595458984E-3</c:v>
                </c:pt>
                <c:pt idx="31389">
                  <c:v>1.007080078125E-3</c:v>
                </c:pt>
                <c:pt idx="31390">
                  <c:v>1.007080078125E-3</c:v>
                </c:pt>
                <c:pt idx="31391">
                  <c:v>1.0068416595458984E-3</c:v>
                </c:pt>
                <c:pt idx="31392">
                  <c:v>1.0080337524414063E-3</c:v>
                </c:pt>
                <c:pt idx="31393">
                  <c:v>1.007080078125E-3</c:v>
                </c:pt>
                <c:pt idx="31394">
                  <c:v>1.0068416595458984E-3</c:v>
                </c:pt>
                <c:pt idx="31395">
                  <c:v>1.007080078125E-3</c:v>
                </c:pt>
                <c:pt idx="31396">
                  <c:v>1.007080078125E-3</c:v>
                </c:pt>
                <c:pt idx="31397">
                  <c:v>1.0068416595458984E-3</c:v>
                </c:pt>
                <c:pt idx="31398">
                  <c:v>1.007080078125E-3</c:v>
                </c:pt>
                <c:pt idx="31399">
                  <c:v>1.007080078125E-3</c:v>
                </c:pt>
                <c:pt idx="31400">
                  <c:v>1.0068416595458984E-3</c:v>
                </c:pt>
                <c:pt idx="31401">
                  <c:v>1.007080078125E-3</c:v>
                </c:pt>
                <c:pt idx="31402">
                  <c:v>1.007080078125E-3</c:v>
                </c:pt>
                <c:pt idx="31403">
                  <c:v>1.0068416595458984E-3</c:v>
                </c:pt>
                <c:pt idx="31404">
                  <c:v>1.007080078125E-3</c:v>
                </c:pt>
                <c:pt idx="31405">
                  <c:v>1.0080337524414063E-3</c:v>
                </c:pt>
                <c:pt idx="31406">
                  <c:v>1.007080078125E-3</c:v>
                </c:pt>
                <c:pt idx="31407">
                  <c:v>1.0068416595458984E-3</c:v>
                </c:pt>
                <c:pt idx="31408">
                  <c:v>1.007080078125E-3</c:v>
                </c:pt>
                <c:pt idx="31409">
                  <c:v>1.007080078125E-3</c:v>
                </c:pt>
                <c:pt idx="31410">
                  <c:v>1.0068416595458984E-3</c:v>
                </c:pt>
                <c:pt idx="31411">
                  <c:v>1.007080078125E-3</c:v>
                </c:pt>
                <c:pt idx="31412">
                  <c:v>1.007080078125E-3</c:v>
                </c:pt>
                <c:pt idx="31413">
                  <c:v>1.0068416595458984E-3</c:v>
                </c:pt>
                <c:pt idx="31414">
                  <c:v>1.007080078125E-3</c:v>
                </c:pt>
                <c:pt idx="31415">
                  <c:v>1.007080078125E-3</c:v>
                </c:pt>
                <c:pt idx="31416">
                  <c:v>1.0068416595458984E-3</c:v>
                </c:pt>
                <c:pt idx="31417">
                  <c:v>1.0080337524414063E-3</c:v>
                </c:pt>
                <c:pt idx="31418">
                  <c:v>1.007080078125E-3</c:v>
                </c:pt>
                <c:pt idx="31419">
                  <c:v>1.0068416595458984E-3</c:v>
                </c:pt>
                <c:pt idx="31420">
                  <c:v>1.007080078125E-3</c:v>
                </c:pt>
                <c:pt idx="31421">
                  <c:v>1.007080078125E-3</c:v>
                </c:pt>
                <c:pt idx="31422">
                  <c:v>1.0068416595458984E-3</c:v>
                </c:pt>
                <c:pt idx="31423">
                  <c:v>1.007080078125E-3</c:v>
                </c:pt>
                <c:pt idx="31424">
                  <c:v>1.007080078125E-3</c:v>
                </c:pt>
                <c:pt idx="31425">
                  <c:v>1.0068416595458984E-3</c:v>
                </c:pt>
                <c:pt idx="31426">
                  <c:v>1.007080078125E-3</c:v>
                </c:pt>
                <c:pt idx="31427">
                  <c:v>1.007080078125E-3</c:v>
                </c:pt>
                <c:pt idx="31428">
                  <c:v>1.0068416595458984E-3</c:v>
                </c:pt>
                <c:pt idx="31429">
                  <c:v>1.007080078125E-3</c:v>
                </c:pt>
                <c:pt idx="31430">
                  <c:v>1.0080337524414063E-3</c:v>
                </c:pt>
                <c:pt idx="31431">
                  <c:v>1.007080078125E-3</c:v>
                </c:pt>
                <c:pt idx="31432">
                  <c:v>1.0068416595458984E-3</c:v>
                </c:pt>
                <c:pt idx="31433">
                  <c:v>1.007080078125E-3</c:v>
                </c:pt>
                <c:pt idx="31434">
                  <c:v>1.007080078125E-3</c:v>
                </c:pt>
                <c:pt idx="31435">
                  <c:v>1.0068416595458984E-3</c:v>
                </c:pt>
                <c:pt idx="31436">
                  <c:v>1.007080078125E-3</c:v>
                </c:pt>
                <c:pt idx="31437">
                  <c:v>1.007080078125E-3</c:v>
                </c:pt>
                <c:pt idx="31438">
                  <c:v>1.0068416595458984E-3</c:v>
                </c:pt>
                <c:pt idx="31439">
                  <c:v>1.007080078125E-3</c:v>
                </c:pt>
                <c:pt idx="31440">
                  <c:v>1.007080078125E-3</c:v>
                </c:pt>
                <c:pt idx="31441">
                  <c:v>1.0068416595458984E-3</c:v>
                </c:pt>
                <c:pt idx="31442">
                  <c:v>1.0080337524414063E-3</c:v>
                </c:pt>
                <c:pt idx="31443">
                  <c:v>1.007080078125E-3</c:v>
                </c:pt>
                <c:pt idx="31444">
                  <c:v>1.0068416595458984E-3</c:v>
                </c:pt>
                <c:pt idx="31445">
                  <c:v>1.007080078125E-3</c:v>
                </c:pt>
                <c:pt idx="31446">
                  <c:v>1.007080078125E-3</c:v>
                </c:pt>
                <c:pt idx="31447">
                  <c:v>1.0068416595458984E-3</c:v>
                </c:pt>
                <c:pt idx="31448">
                  <c:v>1.007080078125E-3</c:v>
                </c:pt>
                <c:pt idx="31449">
                  <c:v>1.007080078125E-3</c:v>
                </c:pt>
                <c:pt idx="31450">
                  <c:v>1.0068416595458984E-3</c:v>
                </c:pt>
                <c:pt idx="31451">
                  <c:v>1.007080078125E-3</c:v>
                </c:pt>
                <c:pt idx="31452">
                  <c:v>1.007080078125E-3</c:v>
                </c:pt>
                <c:pt idx="31453">
                  <c:v>1.0068416595458984E-3</c:v>
                </c:pt>
                <c:pt idx="31454">
                  <c:v>1.007080078125E-3</c:v>
                </c:pt>
                <c:pt idx="31455">
                  <c:v>1.0080337524414063E-3</c:v>
                </c:pt>
                <c:pt idx="31456">
                  <c:v>1.007080078125E-3</c:v>
                </c:pt>
                <c:pt idx="31457">
                  <c:v>1.0068416595458984E-3</c:v>
                </c:pt>
                <c:pt idx="31458">
                  <c:v>1.007080078125E-3</c:v>
                </c:pt>
                <c:pt idx="31459">
                  <c:v>1.007080078125E-3</c:v>
                </c:pt>
                <c:pt idx="31460">
                  <c:v>1.0068416595458984E-3</c:v>
                </c:pt>
                <c:pt idx="31461">
                  <c:v>1.007080078125E-3</c:v>
                </c:pt>
                <c:pt idx="31462">
                  <c:v>1.007080078125E-3</c:v>
                </c:pt>
                <c:pt idx="31463">
                  <c:v>1.0068416595458984E-3</c:v>
                </c:pt>
                <c:pt idx="31464">
                  <c:v>1.007080078125E-3</c:v>
                </c:pt>
                <c:pt idx="31465">
                  <c:v>1.007080078125E-3</c:v>
                </c:pt>
                <c:pt idx="31466">
                  <c:v>1.0068416595458984E-3</c:v>
                </c:pt>
                <c:pt idx="31467">
                  <c:v>1.0080337524414063E-3</c:v>
                </c:pt>
                <c:pt idx="31468">
                  <c:v>1.007080078125E-3</c:v>
                </c:pt>
                <c:pt idx="31469">
                  <c:v>1.0068416595458984E-3</c:v>
                </c:pt>
                <c:pt idx="31470">
                  <c:v>1.007080078125E-3</c:v>
                </c:pt>
                <c:pt idx="31471">
                  <c:v>1.007080078125E-3</c:v>
                </c:pt>
                <c:pt idx="31472">
                  <c:v>1.0068416595458984E-3</c:v>
                </c:pt>
                <c:pt idx="31473">
                  <c:v>1.007080078125E-3</c:v>
                </c:pt>
                <c:pt idx="31474">
                  <c:v>1.007080078125E-3</c:v>
                </c:pt>
                <c:pt idx="31475">
                  <c:v>1.0068416595458984E-3</c:v>
                </c:pt>
                <c:pt idx="31476">
                  <c:v>1.007080078125E-3</c:v>
                </c:pt>
                <c:pt idx="31477">
                  <c:v>1.007080078125E-3</c:v>
                </c:pt>
                <c:pt idx="31478">
                  <c:v>1.0068416595458984E-3</c:v>
                </c:pt>
                <c:pt idx="31479">
                  <c:v>1.007080078125E-3</c:v>
                </c:pt>
                <c:pt idx="31480">
                  <c:v>1.0080337524414063E-3</c:v>
                </c:pt>
                <c:pt idx="31481">
                  <c:v>1.007080078125E-3</c:v>
                </c:pt>
                <c:pt idx="31482">
                  <c:v>1.0068416595458984E-3</c:v>
                </c:pt>
                <c:pt idx="31483">
                  <c:v>1.007080078125E-3</c:v>
                </c:pt>
                <c:pt idx="31484">
                  <c:v>1.007080078125E-3</c:v>
                </c:pt>
                <c:pt idx="31485">
                  <c:v>1.0068416595458984E-3</c:v>
                </c:pt>
                <c:pt idx="31486">
                  <c:v>1.007080078125E-3</c:v>
                </c:pt>
                <c:pt idx="31487">
                  <c:v>1.007080078125E-3</c:v>
                </c:pt>
                <c:pt idx="31488">
                  <c:v>1.0068416595458984E-3</c:v>
                </c:pt>
                <c:pt idx="31489">
                  <c:v>1.3092041015625E-2</c:v>
                </c:pt>
                <c:pt idx="31490">
                  <c:v>1.007080078125E-3</c:v>
                </c:pt>
                <c:pt idx="31491">
                  <c:v>1.0068416595458984E-3</c:v>
                </c:pt>
                <c:pt idx="31492">
                  <c:v>1.007080078125E-3</c:v>
                </c:pt>
                <c:pt idx="31493">
                  <c:v>1.0080337524414063E-3</c:v>
                </c:pt>
                <c:pt idx="31494">
                  <c:v>1.007080078125E-3</c:v>
                </c:pt>
                <c:pt idx="31495">
                  <c:v>1.0068416595458984E-3</c:v>
                </c:pt>
                <c:pt idx="31496">
                  <c:v>1.007080078125E-3</c:v>
                </c:pt>
                <c:pt idx="31497">
                  <c:v>1.007080078125E-3</c:v>
                </c:pt>
                <c:pt idx="31498">
                  <c:v>1.0068416595458984E-3</c:v>
                </c:pt>
                <c:pt idx="31499">
                  <c:v>1.007080078125E-3</c:v>
                </c:pt>
                <c:pt idx="31500">
                  <c:v>1.007080078125E-3</c:v>
                </c:pt>
                <c:pt idx="31501">
                  <c:v>1.0068416595458984E-3</c:v>
                </c:pt>
                <c:pt idx="31502">
                  <c:v>1.007080078125E-3</c:v>
                </c:pt>
                <c:pt idx="31503">
                  <c:v>1.007080078125E-3</c:v>
                </c:pt>
                <c:pt idx="31504">
                  <c:v>1.0068416595458984E-3</c:v>
                </c:pt>
                <c:pt idx="31505">
                  <c:v>1.0080337524414063E-3</c:v>
                </c:pt>
                <c:pt idx="31506">
                  <c:v>1.007080078125E-3</c:v>
                </c:pt>
                <c:pt idx="31507">
                  <c:v>1.0068416595458984E-3</c:v>
                </c:pt>
                <c:pt idx="31508">
                  <c:v>1.007080078125E-3</c:v>
                </c:pt>
                <c:pt idx="31509">
                  <c:v>1.007080078125E-3</c:v>
                </c:pt>
                <c:pt idx="31510">
                  <c:v>1.0068416595458984E-3</c:v>
                </c:pt>
                <c:pt idx="31511">
                  <c:v>1.007080078125E-3</c:v>
                </c:pt>
                <c:pt idx="31512">
                  <c:v>1.007080078125E-3</c:v>
                </c:pt>
                <c:pt idx="31513">
                  <c:v>1.0068416595458984E-3</c:v>
                </c:pt>
                <c:pt idx="31514">
                  <c:v>1.007080078125E-3</c:v>
                </c:pt>
                <c:pt idx="31515">
                  <c:v>1.007080078125E-3</c:v>
                </c:pt>
                <c:pt idx="31516">
                  <c:v>1.0068416595458984E-3</c:v>
                </c:pt>
                <c:pt idx="31517">
                  <c:v>1.007080078125E-3</c:v>
                </c:pt>
                <c:pt idx="31518">
                  <c:v>1.0080337524414063E-3</c:v>
                </c:pt>
                <c:pt idx="31519">
                  <c:v>1.007080078125E-3</c:v>
                </c:pt>
                <c:pt idx="31520">
                  <c:v>1.0068416595458984E-3</c:v>
                </c:pt>
                <c:pt idx="31521">
                  <c:v>1.007080078125E-3</c:v>
                </c:pt>
                <c:pt idx="31522">
                  <c:v>1.007080078125E-3</c:v>
                </c:pt>
                <c:pt idx="31523">
                  <c:v>1.0068416595458984E-3</c:v>
                </c:pt>
                <c:pt idx="31524">
                  <c:v>1.007080078125E-3</c:v>
                </c:pt>
                <c:pt idx="31525">
                  <c:v>1.007080078125E-3</c:v>
                </c:pt>
                <c:pt idx="31526">
                  <c:v>1.0068416595458984E-3</c:v>
                </c:pt>
                <c:pt idx="31527">
                  <c:v>1.007080078125E-3</c:v>
                </c:pt>
                <c:pt idx="31528">
                  <c:v>1.007080078125E-3</c:v>
                </c:pt>
                <c:pt idx="31529">
                  <c:v>1.0068416595458984E-3</c:v>
                </c:pt>
                <c:pt idx="31530">
                  <c:v>1.0080337524414063E-3</c:v>
                </c:pt>
                <c:pt idx="31531">
                  <c:v>1.007080078125E-3</c:v>
                </c:pt>
                <c:pt idx="31532">
                  <c:v>1.0068416595458984E-3</c:v>
                </c:pt>
                <c:pt idx="31533">
                  <c:v>1.007080078125E-3</c:v>
                </c:pt>
                <c:pt idx="31534">
                  <c:v>1.007080078125E-3</c:v>
                </c:pt>
                <c:pt idx="31535">
                  <c:v>1.0068416595458984E-3</c:v>
                </c:pt>
                <c:pt idx="31536">
                  <c:v>1.007080078125E-3</c:v>
                </c:pt>
                <c:pt idx="31537">
                  <c:v>1.007080078125E-3</c:v>
                </c:pt>
                <c:pt idx="31538">
                  <c:v>1.0068416595458984E-3</c:v>
                </c:pt>
                <c:pt idx="31539">
                  <c:v>1.007080078125E-3</c:v>
                </c:pt>
                <c:pt idx="31540">
                  <c:v>1.007080078125E-3</c:v>
                </c:pt>
                <c:pt idx="31541">
                  <c:v>1.0068416595458984E-3</c:v>
                </c:pt>
                <c:pt idx="31542">
                  <c:v>1.007080078125E-3</c:v>
                </c:pt>
                <c:pt idx="31543">
                  <c:v>1.0080337524414063E-3</c:v>
                </c:pt>
                <c:pt idx="31544">
                  <c:v>1.007080078125E-3</c:v>
                </c:pt>
                <c:pt idx="31545">
                  <c:v>1.0068416595458984E-3</c:v>
                </c:pt>
                <c:pt idx="31546">
                  <c:v>1.007080078125E-3</c:v>
                </c:pt>
                <c:pt idx="31547">
                  <c:v>1.007080078125E-3</c:v>
                </c:pt>
                <c:pt idx="31548">
                  <c:v>1.0068416595458984E-3</c:v>
                </c:pt>
                <c:pt idx="31549">
                  <c:v>1.007080078125E-3</c:v>
                </c:pt>
                <c:pt idx="31550">
                  <c:v>1.007080078125E-3</c:v>
                </c:pt>
                <c:pt idx="31551">
                  <c:v>1.0068416595458984E-3</c:v>
                </c:pt>
                <c:pt idx="31552">
                  <c:v>1.007080078125E-3</c:v>
                </c:pt>
                <c:pt idx="31553">
                  <c:v>1.0068416595458984E-3</c:v>
                </c:pt>
                <c:pt idx="31554">
                  <c:v>1.007080078125E-3</c:v>
                </c:pt>
                <c:pt idx="31555">
                  <c:v>1.0080337524414063E-3</c:v>
                </c:pt>
                <c:pt idx="31556">
                  <c:v>1.007080078125E-3</c:v>
                </c:pt>
                <c:pt idx="31557">
                  <c:v>1.0068416595458984E-3</c:v>
                </c:pt>
                <c:pt idx="31558">
                  <c:v>1.007080078125E-3</c:v>
                </c:pt>
                <c:pt idx="31559">
                  <c:v>1.007080078125E-3</c:v>
                </c:pt>
                <c:pt idx="31560">
                  <c:v>1.0068416595458984E-3</c:v>
                </c:pt>
                <c:pt idx="31561">
                  <c:v>1.007080078125E-3</c:v>
                </c:pt>
                <c:pt idx="31562">
                  <c:v>1.007080078125E-3</c:v>
                </c:pt>
                <c:pt idx="31563">
                  <c:v>1.0068416595458984E-3</c:v>
                </c:pt>
                <c:pt idx="31564">
                  <c:v>1.007080078125E-3</c:v>
                </c:pt>
                <c:pt idx="31565">
                  <c:v>1.007080078125E-3</c:v>
                </c:pt>
                <c:pt idx="31566">
                  <c:v>1.0068416595458984E-3</c:v>
                </c:pt>
                <c:pt idx="31567">
                  <c:v>1.007080078125E-3</c:v>
                </c:pt>
                <c:pt idx="31568">
                  <c:v>1.0080337524414063E-3</c:v>
                </c:pt>
                <c:pt idx="31569">
                  <c:v>1.007080078125E-3</c:v>
                </c:pt>
                <c:pt idx="31570">
                  <c:v>1.0068416595458984E-3</c:v>
                </c:pt>
                <c:pt idx="31571">
                  <c:v>1.007080078125E-3</c:v>
                </c:pt>
                <c:pt idx="31572">
                  <c:v>1.007080078125E-3</c:v>
                </c:pt>
                <c:pt idx="31573">
                  <c:v>6.0417652130126953E-3</c:v>
                </c:pt>
                <c:pt idx="31574">
                  <c:v>1.007080078125E-3</c:v>
                </c:pt>
                <c:pt idx="31575">
                  <c:v>1.0080337524414063E-3</c:v>
                </c:pt>
                <c:pt idx="31576">
                  <c:v>1.007080078125E-3</c:v>
                </c:pt>
                <c:pt idx="31577">
                  <c:v>1.0068416595458984E-3</c:v>
                </c:pt>
                <c:pt idx="31578">
                  <c:v>1.007080078125E-3</c:v>
                </c:pt>
                <c:pt idx="31579">
                  <c:v>1.007080078125E-3</c:v>
                </c:pt>
                <c:pt idx="31580">
                  <c:v>1.0068416595458984E-3</c:v>
                </c:pt>
                <c:pt idx="31581">
                  <c:v>1.007080078125E-3</c:v>
                </c:pt>
                <c:pt idx="31582">
                  <c:v>1.007080078125E-3</c:v>
                </c:pt>
                <c:pt idx="31583">
                  <c:v>1.0068416595458984E-3</c:v>
                </c:pt>
                <c:pt idx="31584">
                  <c:v>1.007080078125E-3</c:v>
                </c:pt>
                <c:pt idx="31585">
                  <c:v>1.007080078125E-3</c:v>
                </c:pt>
                <c:pt idx="31586">
                  <c:v>1.0068416595458984E-3</c:v>
                </c:pt>
                <c:pt idx="31587">
                  <c:v>1.007080078125E-3</c:v>
                </c:pt>
                <c:pt idx="31588">
                  <c:v>1.0080337524414063E-3</c:v>
                </c:pt>
                <c:pt idx="31589">
                  <c:v>1.007080078125E-3</c:v>
                </c:pt>
                <c:pt idx="31590">
                  <c:v>1.0068416595458984E-3</c:v>
                </c:pt>
                <c:pt idx="31591">
                  <c:v>1.007080078125E-3</c:v>
                </c:pt>
                <c:pt idx="31592">
                  <c:v>1.0068416595458984E-3</c:v>
                </c:pt>
                <c:pt idx="31593">
                  <c:v>1.007080078125E-3</c:v>
                </c:pt>
                <c:pt idx="31594">
                  <c:v>1.007080078125E-3</c:v>
                </c:pt>
                <c:pt idx="31595">
                  <c:v>1.0068416595458984E-3</c:v>
                </c:pt>
                <c:pt idx="31596">
                  <c:v>1.007080078125E-3</c:v>
                </c:pt>
                <c:pt idx="31597">
                  <c:v>1.007080078125E-3</c:v>
                </c:pt>
                <c:pt idx="31598">
                  <c:v>1.0068416595458984E-3</c:v>
                </c:pt>
                <c:pt idx="31599">
                  <c:v>1.007080078125E-3</c:v>
                </c:pt>
                <c:pt idx="31600">
                  <c:v>1.0080337524414063E-3</c:v>
                </c:pt>
                <c:pt idx="31601">
                  <c:v>1.007080078125E-3</c:v>
                </c:pt>
                <c:pt idx="31602">
                  <c:v>1.0068416595458984E-3</c:v>
                </c:pt>
                <c:pt idx="31603">
                  <c:v>1.007080078125E-3</c:v>
                </c:pt>
                <c:pt idx="31604">
                  <c:v>1.007080078125E-3</c:v>
                </c:pt>
                <c:pt idx="31605">
                  <c:v>1.0068416595458984E-3</c:v>
                </c:pt>
                <c:pt idx="31606">
                  <c:v>1.007080078125E-3</c:v>
                </c:pt>
                <c:pt idx="31607">
                  <c:v>1.007080078125E-3</c:v>
                </c:pt>
                <c:pt idx="31608">
                  <c:v>1.0068416595458984E-3</c:v>
                </c:pt>
                <c:pt idx="31609">
                  <c:v>1.007080078125E-3</c:v>
                </c:pt>
                <c:pt idx="31610">
                  <c:v>1.007080078125E-3</c:v>
                </c:pt>
                <c:pt idx="31611">
                  <c:v>1.0068416595458984E-3</c:v>
                </c:pt>
                <c:pt idx="31612">
                  <c:v>1.007080078125E-3</c:v>
                </c:pt>
                <c:pt idx="31613">
                  <c:v>1.0080337524414063E-3</c:v>
                </c:pt>
                <c:pt idx="31614">
                  <c:v>1.0068416595458984E-3</c:v>
                </c:pt>
                <c:pt idx="31615">
                  <c:v>1.007080078125E-3</c:v>
                </c:pt>
                <c:pt idx="31616">
                  <c:v>1.007080078125E-3</c:v>
                </c:pt>
                <c:pt idx="31617">
                  <c:v>1.0068416595458984E-3</c:v>
                </c:pt>
                <c:pt idx="31618">
                  <c:v>1.007080078125E-3</c:v>
                </c:pt>
                <c:pt idx="31619">
                  <c:v>1.007080078125E-3</c:v>
                </c:pt>
                <c:pt idx="31620">
                  <c:v>1.0068416595458984E-3</c:v>
                </c:pt>
                <c:pt idx="31621">
                  <c:v>1.007080078125E-3</c:v>
                </c:pt>
                <c:pt idx="31622">
                  <c:v>1.007080078125E-3</c:v>
                </c:pt>
                <c:pt idx="31623">
                  <c:v>1.0068416595458984E-3</c:v>
                </c:pt>
                <c:pt idx="31624">
                  <c:v>1.007080078125E-3</c:v>
                </c:pt>
                <c:pt idx="31625">
                  <c:v>1.0080337524414063E-3</c:v>
                </c:pt>
                <c:pt idx="31626">
                  <c:v>1.007080078125E-3</c:v>
                </c:pt>
                <c:pt idx="31627">
                  <c:v>1.0068416595458984E-3</c:v>
                </c:pt>
                <c:pt idx="31628">
                  <c:v>1.007080078125E-3</c:v>
                </c:pt>
                <c:pt idx="31629">
                  <c:v>1.007080078125E-3</c:v>
                </c:pt>
                <c:pt idx="31630">
                  <c:v>1.0068416595458984E-3</c:v>
                </c:pt>
                <c:pt idx="31631">
                  <c:v>1.007080078125E-3</c:v>
                </c:pt>
                <c:pt idx="31632">
                  <c:v>1.007080078125E-3</c:v>
                </c:pt>
                <c:pt idx="31633">
                  <c:v>1.0068416595458984E-3</c:v>
                </c:pt>
                <c:pt idx="31634">
                  <c:v>1.007080078125E-3</c:v>
                </c:pt>
                <c:pt idx="31635">
                  <c:v>1.007080078125E-3</c:v>
                </c:pt>
                <c:pt idx="31636">
                  <c:v>1.0068416595458984E-3</c:v>
                </c:pt>
                <c:pt idx="31637">
                  <c:v>1.007080078125E-3</c:v>
                </c:pt>
                <c:pt idx="31638">
                  <c:v>1.0080337524414063E-3</c:v>
                </c:pt>
                <c:pt idx="31639">
                  <c:v>1.0068416595458984E-3</c:v>
                </c:pt>
                <c:pt idx="31640">
                  <c:v>1.007080078125E-3</c:v>
                </c:pt>
                <c:pt idx="31641">
                  <c:v>1.007080078125E-3</c:v>
                </c:pt>
                <c:pt idx="31642">
                  <c:v>1.0068416595458984E-3</c:v>
                </c:pt>
                <c:pt idx="31643">
                  <c:v>1.007080078125E-3</c:v>
                </c:pt>
                <c:pt idx="31644">
                  <c:v>1.007080078125E-3</c:v>
                </c:pt>
                <c:pt idx="31645">
                  <c:v>1.0068416595458984E-3</c:v>
                </c:pt>
                <c:pt idx="31646">
                  <c:v>1.007080078125E-3</c:v>
                </c:pt>
                <c:pt idx="31647">
                  <c:v>1.007080078125E-3</c:v>
                </c:pt>
                <c:pt idx="31648">
                  <c:v>1.0068416595458984E-3</c:v>
                </c:pt>
                <c:pt idx="31649">
                  <c:v>1.007080078125E-3</c:v>
                </c:pt>
                <c:pt idx="31650">
                  <c:v>1.0080337524414063E-3</c:v>
                </c:pt>
                <c:pt idx="31651">
                  <c:v>1.007080078125E-3</c:v>
                </c:pt>
                <c:pt idx="31652">
                  <c:v>1.0068416595458984E-3</c:v>
                </c:pt>
                <c:pt idx="31653">
                  <c:v>1.007080078125E-3</c:v>
                </c:pt>
                <c:pt idx="31654">
                  <c:v>1.007080078125E-3</c:v>
                </c:pt>
                <c:pt idx="31655">
                  <c:v>1.0068416595458984E-3</c:v>
                </c:pt>
                <c:pt idx="31656">
                  <c:v>1.007080078125E-3</c:v>
                </c:pt>
                <c:pt idx="31657">
                  <c:v>1.007080078125E-3</c:v>
                </c:pt>
                <c:pt idx="31658">
                  <c:v>1.0068416595458984E-3</c:v>
                </c:pt>
                <c:pt idx="31659">
                  <c:v>1.007080078125E-3</c:v>
                </c:pt>
                <c:pt idx="31660">
                  <c:v>1.007080078125E-3</c:v>
                </c:pt>
                <c:pt idx="31661">
                  <c:v>1.0068416595458984E-3</c:v>
                </c:pt>
                <c:pt idx="31662">
                  <c:v>1.007080078125E-3</c:v>
                </c:pt>
                <c:pt idx="31663">
                  <c:v>1.0080337524414063E-3</c:v>
                </c:pt>
                <c:pt idx="31664">
                  <c:v>1.0068416595458984E-3</c:v>
                </c:pt>
                <c:pt idx="31665">
                  <c:v>1.007080078125E-3</c:v>
                </c:pt>
                <c:pt idx="31666">
                  <c:v>1.007080078125E-3</c:v>
                </c:pt>
                <c:pt idx="31667">
                  <c:v>1.0068416595458984E-3</c:v>
                </c:pt>
                <c:pt idx="31668">
                  <c:v>1.007080078125E-3</c:v>
                </c:pt>
                <c:pt idx="31669">
                  <c:v>1.007080078125E-3</c:v>
                </c:pt>
                <c:pt idx="31670">
                  <c:v>1.0068416595458984E-3</c:v>
                </c:pt>
                <c:pt idx="31671">
                  <c:v>1.007080078125E-3</c:v>
                </c:pt>
                <c:pt idx="31672">
                  <c:v>1.007080078125E-3</c:v>
                </c:pt>
                <c:pt idx="31673">
                  <c:v>1.0068416595458984E-3</c:v>
                </c:pt>
                <c:pt idx="31674">
                  <c:v>1.007080078125E-3</c:v>
                </c:pt>
                <c:pt idx="31675">
                  <c:v>1.0080337524414063E-3</c:v>
                </c:pt>
                <c:pt idx="31676">
                  <c:v>1.007080078125E-3</c:v>
                </c:pt>
                <c:pt idx="31677">
                  <c:v>1.0068416595458984E-3</c:v>
                </c:pt>
                <c:pt idx="31678">
                  <c:v>1.007080078125E-3</c:v>
                </c:pt>
                <c:pt idx="31679">
                  <c:v>1.007080078125E-3</c:v>
                </c:pt>
                <c:pt idx="31680">
                  <c:v>1.0068416595458984E-3</c:v>
                </c:pt>
                <c:pt idx="31681">
                  <c:v>1.007080078125E-3</c:v>
                </c:pt>
                <c:pt idx="31682">
                  <c:v>1.007080078125E-3</c:v>
                </c:pt>
                <c:pt idx="31683">
                  <c:v>1.0068416595458984E-3</c:v>
                </c:pt>
                <c:pt idx="31684">
                  <c:v>1.007080078125E-3</c:v>
                </c:pt>
                <c:pt idx="31685">
                  <c:v>1.007080078125E-3</c:v>
                </c:pt>
                <c:pt idx="31686">
                  <c:v>1.0068416595458984E-3</c:v>
                </c:pt>
                <c:pt idx="31687">
                  <c:v>1.007080078125E-3</c:v>
                </c:pt>
                <c:pt idx="31688">
                  <c:v>1.0080337524414063E-3</c:v>
                </c:pt>
                <c:pt idx="31689">
                  <c:v>1.0068416595458984E-3</c:v>
                </c:pt>
                <c:pt idx="31690">
                  <c:v>1.007080078125E-3</c:v>
                </c:pt>
                <c:pt idx="31691">
                  <c:v>1.007080078125E-3</c:v>
                </c:pt>
                <c:pt idx="31692">
                  <c:v>1.0068416595458984E-3</c:v>
                </c:pt>
                <c:pt idx="31693">
                  <c:v>1.007080078125E-3</c:v>
                </c:pt>
                <c:pt idx="31694">
                  <c:v>1.007080078125E-3</c:v>
                </c:pt>
                <c:pt idx="31695">
                  <c:v>1.0068416595458984E-3</c:v>
                </c:pt>
                <c:pt idx="31696">
                  <c:v>1.007080078125E-3</c:v>
                </c:pt>
                <c:pt idx="31697">
                  <c:v>1.007080078125E-3</c:v>
                </c:pt>
                <c:pt idx="31698">
                  <c:v>1.0068416595458984E-3</c:v>
                </c:pt>
                <c:pt idx="31699">
                  <c:v>1.007080078125E-3</c:v>
                </c:pt>
                <c:pt idx="31700">
                  <c:v>1.0080337524414063E-3</c:v>
                </c:pt>
                <c:pt idx="31701">
                  <c:v>1.007080078125E-3</c:v>
                </c:pt>
                <c:pt idx="31702">
                  <c:v>1.0068416595458984E-3</c:v>
                </c:pt>
                <c:pt idx="31703">
                  <c:v>1.007080078125E-3</c:v>
                </c:pt>
                <c:pt idx="31704">
                  <c:v>1.007080078125E-3</c:v>
                </c:pt>
                <c:pt idx="31705">
                  <c:v>1.0068416595458984E-3</c:v>
                </c:pt>
                <c:pt idx="31706">
                  <c:v>1.007080078125E-3</c:v>
                </c:pt>
                <c:pt idx="31707">
                  <c:v>1.007080078125E-3</c:v>
                </c:pt>
                <c:pt idx="31708">
                  <c:v>1.0068416595458984E-3</c:v>
                </c:pt>
                <c:pt idx="31709">
                  <c:v>1.007080078125E-3</c:v>
                </c:pt>
                <c:pt idx="31710">
                  <c:v>1.007080078125E-3</c:v>
                </c:pt>
                <c:pt idx="31711">
                  <c:v>1.0068416595458984E-3</c:v>
                </c:pt>
                <c:pt idx="31712">
                  <c:v>1.007080078125E-3</c:v>
                </c:pt>
                <c:pt idx="31713">
                  <c:v>1.0080337524414063E-3</c:v>
                </c:pt>
                <c:pt idx="31714">
                  <c:v>1.0068416595458984E-3</c:v>
                </c:pt>
                <c:pt idx="31715">
                  <c:v>1.007080078125E-3</c:v>
                </c:pt>
                <c:pt idx="31716">
                  <c:v>1.007080078125E-3</c:v>
                </c:pt>
                <c:pt idx="31717">
                  <c:v>1.0068416595458984E-3</c:v>
                </c:pt>
                <c:pt idx="31718">
                  <c:v>1.007080078125E-3</c:v>
                </c:pt>
                <c:pt idx="31719">
                  <c:v>1.007080078125E-3</c:v>
                </c:pt>
                <c:pt idx="31720">
                  <c:v>1.0068416595458984E-3</c:v>
                </c:pt>
                <c:pt idx="31721">
                  <c:v>1.007080078125E-3</c:v>
                </c:pt>
                <c:pt idx="31722">
                  <c:v>1.007080078125E-3</c:v>
                </c:pt>
                <c:pt idx="31723">
                  <c:v>1.0068416595458984E-3</c:v>
                </c:pt>
                <c:pt idx="31724">
                  <c:v>1.007080078125E-3</c:v>
                </c:pt>
                <c:pt idx="31725">
                  <c:v>1.0080337524414063E-3</c:v>
                </c:pt>
                <c:pt idx="31726">
                  <c:v>1.007080078125E-3</c:v>
                </c:pt>
                <c:pt idx="31727">
                  <c:v>1.0068416595458984E-3</c:v>
                </c:pt>
                <c:pt idx="31728">
                  <c:v>1.007080078125E-3</c:v>
                </c:pt>
                <c:pt idx="31729">
                  <c:v>1.007080078125E-3</c:v>
                </c:pt>
                <c:pt idx="31730">
                  <c:v>1.0068416595458984E-3</c:v>
                </c:pt>
                <c:pt idx="31731">
                  <c:v>1.007080078125E-3</c:v>
                </c:pt>
                <c:pt idx="31732">
                  <c:v>1.007080078125E-3</c:v>
                </c:pt>
                <c:pt idx="31733">
                  <c:v>1.0068416595458984E-3</c:v>
                </c:pt>
                <c:pt idx="31734">
                  <c:v>1.007080078125E-3</c:v>
                </c:pt>
                <c:pt idx="31735">
                  <c:v>1.007080078125E-3</c:v>
                </c:pt>
                <c:pt idx="31736">
                  <c:v>1.0068416595458984E-3</c:v>
                </c:pt>
                <c:pt idx="31737">
                  <c:v>1.007080078125E-3</c:v>
                </c:pt>
                <c:pt idx="31738">
                  <c:v>1.0080337524414063E-3</c:v>
                </c:pt>
                <c:pt idx="31739">
                  <c:v>1.0068416595458984E-3</c:v>
                </c:pt>
                <c:pt idx="31740">
                  <c:v>1.007080078125E-3</c:v>
                </c:pt>
                <c:pt idx="31741">
                  <c:v>1.007080078125E-3</c:v>
                </c:pt>
                <c:pt idx="31742">
                  <c:v>1.0068416595458984E-3</c:v>
                </c:pt>
                <c:pt idx="31743">
                  <c:v>1.007080078125E-3</c:v>
                </c:pt>
                <c:pt idx="31744">
                  <c:v>1.007080078125E-3</c:v>
                </c:pt>
                <c:pt idx="31745">
                  <c:v>1.0068416595458984E-3</c:v>
                </c:pt>
                <c:pt idx="31746">
                  <c:v>1.007080078125E-3</c:v>
                </c:pt>
                <c:pt idx="31747">
                  <c:v>1.007080078125E-3</c:v>
                </c:pt>
                <c:pt idx="31748">
                  <c:v>1.0068416595458984E-3</c:v>
                </c:pt>
                <c:pt idx="31749">
                  <c:v>1.007080078125E-3</c:v>
                </c:pt>
                <c:pt idx="31750">
                  <c:v>1.0080337524414063E-3</c:v>
                </c:pt>
                <c:pt idx="31751">
                  <c:v>1.007080078125E-3</c:v>
                </c:pt>
                <c:pt idx="31752">
                  <c:v>1.0068416595458984E-3</c:v>
                </c:pt>
                <c:pt idx="31753">
                  <c:v>1.007080078125E-3</c:v>
                </c:pt>
                <c:pt idx="31754">
                  <c:v>1.007080078125E-3</c:v>
                </c:pt>
                <c:pt idx="31755">
                  <c:v>1.0068416595458984E-3</c:v>
                </c:pt>
                <c:pt idx="31756">
                  <c:v>1.007080078125E-3</c:v>
                </c:pt>
                <c:pt idx="31757">
                  <c:v>1.007080078125E-3</c:v>
                </c:pt>
                <c:pt idx="31758">
                  <c:v>1.0068416595458984E-3</c:v>
                </c:pt>
                <c:pt idx="31759">
                  <c:v>1.007080078125E-3</c:v>
                </c:pt>
                <c:pt idx="31760">
                  <c:v>1.007080078125E-3</c:v>
                </c:pt>
                <c:pt idx="31761">
                  <c:v>1.0068416595458984E-3</c:v>
                </c:pt>
                <c:pt idx="31762">
                  <c:v>1.007080078125E-3</c:v>
                </c:pt>
                <c:pt idx="31763">
                  <c:v>1.0080337524414063E-3</c:v>
                </c:pt>
                <c:pt idx="31764">
                  <c:v>1.0068416595458984E-3</c:v>
                </c:pt>
                <c:pt idx="31765">
                  <c:v>1.007080078125E-3</c:v>
                </c:pt>
                <c:pt idx="31766">
                  <c:v>1.007080078125E-3</c:v>
                </c:pt>
                <c:pt idx="31767">
                  <c:v>1.0068416595458984E-3</c:v>
                </c:pt>
                <c:pt idx="31768">
                  <c:v>1.007080078125E-3</c:v>
                </c:pt>
                <c:pt idx="31769">
                  <c:v>1.007080078125E-3</c:v>
                </c:pt>
                <c:pt idx="31770">
                  <c:v>1.0068416595458984E-3</c:v>
                </c:pt>
                <c:pt idx="31771">
                  <c:v>1.007080078125E-3</c:v>
                </c:pt>
                <c:pt idx="31772">
                  <c:v>1.007080078125E-3</c:v>
                </c:pt>
                <c:pt idx="31773">
                  <c:v>1.0068416595458984E-3</c:v>
                </c:pt>
                <c:pt idx="31774">
                  <c:v>1.007080078125E-3</c:v>
                </c:pt>
                <c:pt idx="31775">
                  <c:v>1.0080337524414063E-3</c:v>
                </c:pt>
                <c:pt idx="31776">
                  <c:v>1.007080078125E-3</c:v>
                </c:pt>
                <c:pt idx="31777">
                  <c:v>1.0068416595458984E-3</c:v>
                </c:pt>
                <c:pt idx="31778">
                  <c:v>1.007080078125E-3</c:v>
                </c:pt>
                <c:pt idx="31779">
                  <c:v>1.007080078125E-3</c:v>
                </c:pt>
                <c:pt idx="31780">
                  <c:v>1.0068416595458984E-3</c:v>
                </c:pt>
                <c:pt idx="31781">
                  <c:v>1.007080078125E-3</c:v>
                </c:pt>
                <c:pt idx="31782">
                  <c:v>1.007080078125E-3</c:v>
                </c:pt>
                <c:pt idx="31783">
                  <c:v>1.0068416595458984E-3</c:v>
                </c:pt>
                <c:pt idx="31784">
                  <c:v>1.007080078125E-3</c:v>
                </c:pt>
                <c:pt idx="31785">
                  <c:v>1.007080078125E-3</c:v>
                </c:pt>
                <c:pt idx="31786">
                  <c:v>1.0068416595458984E-3</c:v>
                </c:pt>
                <c:pt idx="31787">
                  <c:v>1.007080078125E-3</c:v>
                </c:pt>
                <c:pt idx="31788">
                  <c:v>1.0080337524414063E-3</c:v>
                </c:pt>
                <c:pt idx="31789">
                  <c:v>1.0068416595458984E-3</c:v>
                </c:pt>
                <c:pt idx="31790">
                  <c:v>1.007080078125E-3</c:v>
                </c:pt>
                <c:pt idx="31791">
                  <c:v>1.007080078125E-3</c:v>
                </c:pt>
                <c:pt idx="31792">
                  <c:v>1.0068416595458984E-3</c:v>
                </c:pt>
                <c:pt idx="31793">
                  <c:v>1.007080078125E-3</c:v>
                </c:pt>
                <c:pt idx="31794">
                  <c:v>1.007080078125E-3</c:v>
                </c:pt>
                <c:pt idx="31795">
                  <c:v>1.0068416595458984E-3</c:v>
                </c:pt>
                <c:pt idx="31796">
                  <c:v>1.007080078125E-3</c:v>
                </c:pt>
                <c:pt idx="31797">
                  <c:v>1.007080078125E-3</c:v>
                </c:pt>
                <c:pt idx="31798">
                  <c:v>1.0068416595458984E-3</c:v>
                </c:pt>
                <c:pt idx="31799">
                  <c:v>4.0290355682373047E-3</c:v>
                </c:pt>
                <c:pt idx="31800">
                  <c:v>1.007080078125E-3</c:v>
                </c:pt>
                <c:pt idx="31801">
                  <c:v>1.007080078125E-3</c:v>
                </c:pt>
                <c:pt idx="31802">
                  <c:v>1.0068416595458984E-3</c:v>
                </c:pt>
                <c:pt idx="31803">
                  <c:v>1.007080078125E-3</c:v>
                </c:pt>
                <c:pt idx="31804">
                  <c:v>1.007080078125E-3</c:v>
                </c:pt>
                <c:pt idx="31805">
                  <c:v>1.0068416595458984E-3</c:v>
                </c:pt>
                <c:pt idx="31806">
                  <c:v>1.007080078125E-3</c:v>
                </c:pt>
                <c:pt idx="31807">
                  <c:v>1.007080078125E-3</c:v>
                </c:pt>
                <c:pt idx="31808">
                  <c:v>1.0068416595458984E-3</c:v>
                </c:pt>
                <c:pt idx="31809">
                  <c:v>1.007080078125E-3</c:v>
                </c:pt>
                <c:pt idx="31810">
                  <c:v>1.0080337524414063E-3</c:v>
                </c:pt>
                <c:pt idx="31811">
                  <c:v>1.0068416595458984E-3</c:v>
                </c:pt>
                <c:pt idx="31812">
                  <c:v>1.007080078125E-3</c:v>
                </c:pt>
                <c:pt idx="31813">
                  <c:v>1.007080078125E-3</c:v>
                </c:pt>
                <c:pt idx="31814">
                  <c:v>1.0068416595458984E-3</c:v>
                </c:pt>
                <c:pt idx="31815">
                  <c:v>1.007080078125E-3</c:v>
                </c:pt>
                <c:pt idx="31816">
                  <c:v>1.007080078125E-3</c:v>
                </c:pt>
                <c:pt idx="31817">
                  <c:v>1.0068416595458984E-3</c:v>
                </c:pt>
                <c:pt idx="31818">
                  <c:v>1.007080078125E-3</c:v>
                </c:pt>
                <c:pt idx="31819">
                  <c:v>1.007080078125E-3</c:v>
                </c:pt>
                <c:pt idx="31820">
                  <c:v>1.0068416595458984E-3</c:v>
                </c:pt>
                <c:pt idx="31821">
                  <c:v>1.007080078125E-3</c:v>
                </c:pt>
                <c:pt idx="31822">
                  <c:v>1.0080337524414063E-3</c:v>
                </c:pt>
                <c:pt idx="31823">
                  <c:v>1.007080078125E-3</c:v>
                </c:pt>
                <c:pt idx="31824">
                  <c:v>1.0068416595458984E-3</c:v>
                </c:pt>
                <c:pt idx="31825">
                  <c:v>1.007080078125E-3</c:v>
                </c:pt>
                <c:pt idx="31826">
                  <c:v>1.007080078125E-3</c:v>
                </c:pt>
                <c:pt idx="31827">
                  <c:v>1.0068416595458984E-3</c:v>
                </c:pt>
                <c:pt idx="31828">
                  <c:v>1.007080078125E-3</c:v>
                </c:pt>
                <c:pt idx="31829">
                  <c:v>1.007080078125E-3</c:v>
                </c:pt>
                <c:pt idx="31830">
                  <c:v>1.0068416595458984E-3</c:v>
                </c:pt>
                <c:pt idx="31831">
                  <c:v>1.007080078125E-3</c:v>
                </c:pt>
                <c:pt idx="31832">
                  <c:v>1.007080078125E-3</c:v>
                </c:pt>
                <c:pt idx="31833">
                  <c:v>1.0068416595458984E-3</c:v>
                </c:pt>
                <c:pt idx="31834">
                  <c:v>1.0080337524414063E-3</c:v>
                </c:pt>
                <c:pt idx="31835">
                  <c:v>1.007080078125E-3</c:v>
                </c:pt>
                <c:pt idx="31836">
                  <c:v>1.0068416595458984E-3</c:v>
                </c:pt>
                <c:pt idx="31837">
                  <c:v>1.007080078125E-3</c:v>
                </c:pt>
                <c:pt idx="31838">
                  <c:v>1.007080078125E-3</c:v>
                </c:pt>
                <c:pt idx="31839">
                  <c:v>1.0068416595458984E-3</c:v>
                </c:pt>
                <c:pt idx="31840">
                  <c:v>1.007080078125E-3</c:v>
                </c:pt>
                <c:pt idx="31841">
                  <c:v>1.007080078125E-3</c:v>
                </c:pt>
                <c:pt idx="31842">
                  <c:v>1.0068416595458984E-3</c:v>
                </c:pt>
                <c:pt idx="31843">
                  <c:v>1.007080078125E-3</c:v>
                </c:pt>
                <c:pt idx="31844">
                  <c:v>1.007080078125E-3</c:v>
                </c:pt>
                <c:pt idx="31845">
                  <c:v>1.0068416595458984E-3</c:v>
                </c:pt>
                <c:pt idx="31846">
                  <c:v>1.007080078125E-3</c:v>
                </c:pt>
                <c:pt idx="31847">
                  <c:v>1.0080337524414063E-3</c:v>
                </c:pt>
                <c:pt idx="31848">
                  <c:v>1.007080078125E-3</c:v>
                </c:pt>
                <c:pt idx="31849">
                  <c:v>1.0068416595458984E-3</c:v>
                </c:pt>
                <c:pt idx="31850">
                  <c:v>1.007080078125E-3</c:v>
                </c:pt>
                <c:pt idx="31851">
                  <c:v>1.007080078125E-3</c:v>
                </c:pt>
                <c:pt idx="31852">
                  <c:v>1.0068416595458984E-3</c:v>
                </c:pt>
                <c:pt idx="31853">
                  <c:v>1.007080078125E-3</c:v>
                </c:pt>
                <c:pt idx="31854">
                  <c:v>1.007080078125E-3</c:v>
                </c:pt>
                <c:pt idx="31855">
                  <c:v>1.0068416595458984E-3</c:v>
                </c:pt>
                <c:pt idx="31856">
                  <c:v>1.007080078125E-3</c:v>
                </c:pt>
                <c:pt idx="31857">
                  <c:v>1.007080078125E-3</c:v>
                </c:pt>
                <c:pt idx="31858">
                  <c:v>1.0068416595458984E-3</c:v>
                </c:pt>
                <c:pt idx="31859">
                  <c:v>1.0080337524414063E-3</c:v>
                </c:pt>
                <c:pt idx="31860">
                  <c:v>1.007080078125E-3</c:v>
                </c:pt>
                <c:pt idx="31861">
                  <c:v>1.0068416595458984E-3</c:v>
                </c:pt>
                <c:pt idx="31862">
                  <c:v>1.007080078125E-3</c:v>
                </c:pt>
                <c:pt idx="31863">
                  <c:v>1.007080078125E-3</c:v>
                </c:pt>
                <c:pt idx="31864">
                  <c:v>1.0068416595458984E-3</c:v>
                </c:pt>
                <c:pt idx="31865">
                  <c:v>1.007080078125E-3</c:v>
                </c:pt>
                <c:pt idx="31866">
                  <c:v>1.007080078125E-3</c:v>
                </c:pt>
                <c:pt idx="31867">
                  <c:v>1.0068416595458984E-3</c:v>
                </c:pt>
                <c:pt idx="31868">
                  <c:v>1.007080078125E-3</c:v>
                </c:pt>
                <c:pt idx="31869">
                  <c:v>1.007080078125E-3</c:v>
                </c:pt>
                <c:pt idx="31870">
                  <c:v>1.0068416595458984E-3</c:v>
                </c:pt>
                <c:pt idx="31871">
                  <c:v>1.007080078125E-3</c:v>
                </c:pt>
                <c:pt idx="31872">
                  <c:v>1.0080337524414063E-3</c:v>
                </c:pt>
                <c:pt idx="31873">
                  <c:v>1.007080078125E-3</c:v>
                </c:pt>
                <c:pt idx="31874">
                  <c:v>1.0068416595458984E-3</c:v>
                </c:pt>
                <c:pt idx="31875">
                  <c:v>1.007080078125E-3</c:v>
                </c:pt>
                <c:pt idx="31876">
                  <c:v>1.007080078125E-3</c:v>
                </c:pt>
                <c:pt idx="31877">
                  <c:v>1.0068416595458984E-3</c:v>
                </c:pt>
                <c:pt idx="31878">
                  <c:v>1.007080078125E-3</c:v>
                </c:pt>
                <c:pt idx="31879">
                  <c:v>1.007080078125E-3</c:v>
                </c:pt>
                <c:pt idx="31880">
                  <c:v>1.0068416595458984E-3</c:v>
                </c:pt>
                <c:pt idx="31881">
                  <c:v>1.007080078125E-3</c:v>
                </c:pt>
                <c:pt idx="31882">
                  <c:v>1.007080078125E-3</c:v>
                </c:pt>
                <c:pt idx="31883">
                  <c:v>1.0068416595458984E-3</c:v>
                </c:pt>
                <c:pt idx="31884">
                  <c:v>1.0080337524414063E-3</c:v>
                </c:pt>
                <c:pt idx="31885">
                  <c:v>1.007080078125E-3</c:v>
                </c:pt>
                <c:pt idx="31886">
                  <c:v>1.0068416595458984E-3</c:v>
                </c:pt>
                <c:pt idx="31887">
                  <c:v>1.007080078125E-3</c:v>
                </c:pt>
                <c:pt idx="31888">
                  <c:v>1.007080078125E-3</c:v>
                </c:pt>
                <c:pt idx="31889">
                  <c:v>1.0068416595458984E-3</c:v>
                </c:pt>
                <c:pt idx="31890">
                  <c:v>1.007080078125E-3</c:v>
                </c:pt>
                <c:pt idx="31891">
                  <c:v>1.007080078125E-3</c:v>
                </c:pt>
                <c:pt idx="31892">
                  <c:v>1.0068416595458984E-3</c:v>
                </c:pt>
                <c:pt idx="31893">
                  <c:v>1.007080078125E-3</c:v>
                </c:pt>
                <c:pt idx="31894">
                  <c:v>6.0429573059082031E-3</c:v>
                </c:pt>
                <c:pt idx="31895">
                  <c:v>1.007080078125E-3</c:v>
                </c:pt>
                <c:pt idx="31896">
                  <c:v>1.007080078125E-3</c:v>
                </c:pt>
                <c:pt idx="31897">
                  <c:v>1.0068416595458984E-3</c:v>
                </c:pt>
                <c:pt idx="31898">
                  <c:v>1.007080078125E-3</c:v>
                </c:pt>
                <c:pt idx="31899">
                  <c:v>1.007080078125E-3</c:v>
                </c:pt>
                <c:pt idx="31900">
                  <c:v>1.0068416595458984E-3</c:v>
                </c:pt>
                <c:pt idx="31901">
                  <c:v>1.007080078125E-3</c:v>
                </c:pt>
                <c:pt idx="31902">
                  <c:v>1.007080078125E-3</c:v>
                </c:pt>
                <c:pt idx="31903">
                  <c:v>1.0068416595458984E-3</c:v>
                </c:pt>
                <c:pt idx="31904">
                  <c:v>1.0080337524414063E-3</c:v>
                </c:pt>
                <c:pt idx="31905">
                  <c:v>1.007080078125E-3</c:v>
                </c:pt>
                <c:pt idx="31906">
                  <c:v>1.0068416595458984E-3</c:v>
                </c:pt>
                <c:pt idx="31907">
                  <c:v>1.007080078125E-3</c:v>
                </c:pt>
                <c:pt idx="31908">
                  <c:v>1.007080078125E-3</c:v>
                </c:pt>
                <c:pt idx="31909">
                  <c:v>1.0068416595458984E-3</c:v>
                </c:pt>
                <c:pt idx="31910">
                  <c:v>1.007080078125E-3</c:v>
                </c:pt>
                <c:pt idx="31911">
                  <c:v>1.007080078125E-3</c:v>
                </c:pt>
                <c:pt idx="31912">
                  <c:v>1.0068416595458984E-3</c:v>
                </c:pt>
                <c:pt idx="31913">
                  <c:v>1.007080078125E-3</c:v>
                </c:pt>
                <c:pt idx="31914">
                  <c:v>1.007080078125E-3</c:v>
                </c:pt>
                <c:pt idx="31915">
                  <c:v>1.0068416595458984E-3</c:v>
                </c:pt>
                <c:pt idx="31916">
                  <c:v>1.007080078125E-3</c:v>
                </c:pt>
                <c:pt idx="31917">
                  <c:v>1.0080337524414063E-3</c:v>
                </c:pt>
                <c:pt idx="31918">
                  <c:v>1.007080078125E-3</c:v>
                </c:pt>
                <c:pt idx="31919">
                  <c:v>1.0068416595458984E-3</c:v>
                </c:pt>
                <c:pt idx="31920">
                  <c:v>1.007080078125E-3</c:v>
                </c:pt>
                <c:pt idx="31921">
                  <c:v>1.007080078125E-3</c:v>
                </c:pt>
                <c:pt idx="31922">
                  <c:v>1.0068416595458984E-3</c:v>
                </c:pt>
                <c:pt idx="31923">
                  <c:v>1.007080078125E-3</c:v>
                </c:pt>
                <c:pt idx="31924">
                  <c:v>1.007080078125E-3</c:v>
                </c:pt>
                <c:pt idx="31925">
                  <c:v>1.0068416595458984E-3</c:v>
                </c:pt>
                <c:pt idx="31926">
                  <c:v>1.007080078125E-3</c:v>
                </c:pt>
                <c:pt idx="31927">
                  <c:v>1.007080078125E-3</c:v>
                </c:pt>
                <c:pt idx="31928">
                  <c:v>1.0068416595458984E-3</c:v>
                </c:pt>
                <c:pt idx="31929">
                  <c:v>1.0080337524414063E-3</c:v>
                </c:pt>
                <c:pt idx="31930">
                  <c:v>1.007080078125E-3</c:v>
                </c:pt>
                <c:pt idx="31931">
                  <c:v>1.0068416595458984E-3</c:v>
                </c:pt>
                <c:pt idx="31932">
                  <c:v>1.007080078125E-3</c:v>
                </c:pt>
                <c:pt idx="31933">
                  <c:v>1.007080078125E-3</c:v>
                </c:pt>
                <c:pt idx="31934">
                  <c:v>1.0068416595458984E-3</c:v>
                </c:pt>
                <c:pt idx="31935">
                  <c:v>1.007080078125E-3</c:v>
                </c:pt>
                <c:pt idx="31936">
                  <c:v>1.007080078125E-3</c:v>
                </c:pt>
                <c:pt idx="31937">
                  <c:v>1.0068416595458984E-3</c:v>
                </c:pt>
                <c:pt idx="31938">
                  <c:v>1.007080078125E-3</c:v>
                </c:pt>
                <c:pt idx="31939">
                  <c:v>1.007080078125E-3</c:v>
                </c:pt>
                <c:pt idx="31940">
                  <c:v>1.0068416595458984E-3</c:v>
                </c:pt>
                <c:pt idx="31941">
                  <c:v>1.007080078125E-3</c:v>
                </c:pt>
                <c:pt idx="31942">
                  <c:v>1.0080337524414063E-3</c:v>
                </c:pt>
                <c:pt idx="31943">
                  <c:v>1.007080078125E-3</c:v>
                </c:pt>
                <c:pt idx="31944">
                  <c:v>1.0068416595458984E-3</c:v>
                </c:pt>
                <c:pt idx="31945">
                  <c:v>1.007080078125E-3</c:v>
                </c:pt>
                <c:pt idx="31946">
                  <c:v>1.007080078125E-3</c:v>
                </c:pt>
                <c:pt idx="31947">
                  <c:v>1.0068416595458984E-3</c:v>
                </c:pt>
                <c:pt idx="31948">
                  <c:v>1.007080078125E-3</c:v>
                </c:pt>
                <c:pt idx="31949">
                  <c:v>1.007080078125E-3</c:v>
                </c:pt>
                <c:pt idx="31950">
                  <c:v>1.0068416595458984E-3</c:v>
                </c:pt>
                <c:pt idx="31951">
                  <c:v>1.007080078125E-3</c:v>
                </c:pt>
                <c:pt idx="31952">
                  <c:v>1.007080078125E-3</c:v>
                </c:pt>
                <c:pt idx="31953">
                  <c:v>1.0068416595458984E-3</c:v>
                </c:pt>
                <c:pt idx="31954">
                  <c:v>1.0080337524414063E-3</c:v>
                </c:pt>
                <c:pt idx="31955">
                  <c:v>1.007080078125E-3</c:v>
                </c:pt>
                <c:pt idx="31956">
                  <c:v>1.0068416595458984E-3</c:v>
                </c:pt>
                <c:pt idx="31957">
                  <c:v>1.007080078125E-3</c:v>
                </c:pt>
                <c:pt idx="31958">
                  <c:v>1.007080078125E-3</c:v>
                </c:pt>
                <c:pt idx="31959">
                  <c:v>1.0068416595458984E-3</c:v>
                </c:pt>
                <c:pt idx="31960">
                  <c:v>1.007080078125E-3</c:v>
                </c:pt>
                <c:pt idx="31961">
                  <c:v>3.0210018157958984E-3</c:v>
                </c:pt>
                <c:pt idx="31962">
                  <c:v>1.007080078125E-3</c:v>
                </c:pt>
                <c:pt idx="31963">
                  <c:v>1.0068416595458984E-3</c:v>
                </c:pt>
                <c:pt idx="31964">
                  <c:v>1.007080078125E-3</c:v>
                </c:pt>
                <c:pt idx="31965">
                  <c:v>1.0080337524414063E-3</c:v>
                </c:pt>
                <c:pt idx="31966">
                  <c:v>1.007080078125E-3</c:v>
                </c:pt>
                <c:pt idx="31967">
                  <c:v>1.0068416595458984E-3</c:v>
                </c:pt>
                <c:pt idx="31968">
                  <c:v>1.007080078125E-3</c:v>
                </c:pt>
                <c:pt idx="31969">
                  <c:v>1.007080078125E-3</c:v>
                </c:pt>
                <c:pt idx="31970">
                  <c:v>1.0068416595458984E-3</c:v>
                </c:pt>
                <c:pt idx="31971">
                  <c:v>1.007080078125E-3</c:v>
                </c:pt>
                <c:pt idx="31972">
                  <c:v>1.007080078125E-3</c:v>
                </c:pt>
                <c:pt idx="31973">
                  <c:v>1.0068416595458984E-3</c:v>
                </c:pt>
                <c:pt idx="31974">
                  <c:v>1.007080078125E-3</c:v>
                </c:pt>
                <c:pt idx="31975">
                  <c:v>1.007080078125E-3</c:v>
                </c:pt>
                <c:pt idx="31976">
                  <c:v>1.0068416595458984E-3</c:v>
                </c:pt>
                <c:pt idx="31977">
                  <c:v>1.0080337524414063E-3</c:v>
                </c:pt>
                <c:pt idx="31978">
                  <c:v>1.007080078125E-3</c:v>
                </c:pt>
                <c:pt idx="31979">
                  <c:v>1.0068416595458984E-3</c:v>
                </c:pt>
                <c:pt idx="31980">
                  <c:v>1.007080078125E-3</c:v>
                </c:pt>
                <c:pt idx="31981">
                  <c:v>1.007080078125E-3</c:v>
                </c:pt>
                <c:pt idx="31982">
                  <c:v>1.0068416595458984E-3</c:v>
                </c:pt>
                <c:pt idx="31983">
                  <c:v>1.007080078125E-3</c:v>
                </c:pt>
                <c:pt idx="31984">
                  <c:v>1.007080078125E-3</c:v>
                </c:pt>
                <c:pt idx="31985">
                  <c:v>1.0068416595458984E-3</c:v>
                </c:pt>
                <c:pt idx="31986">
                  <c:v>1.007080078125E-3</c:v>
                </c:pt>
                <c:pt idx="31987">
                  <c:v>1.007080078125E-3</c:v>
                </c:pt>
                <c:pt idx="31988">
                  <c:v>1.0068416595458984E-3</c:v>
                </c:pt>
                <c:pt idx="31989">
                  <c:v>1.007080078125E-3</c:v>
                </c:pt>
                <c:pt idx="31990">
                  <c:v>1.0080337524414063E-3</c:v>
                </c:pt>
                <c:pt idx="31991">
                  <c:v>1.007080078125E-3</c:v>
                </c:pt>
                <c:pt idx="31992">
                  <c:v>1.0068416595458984E-3</c:v>
                </c:pt>
                <c:pt idx="31993">
                  <c:v>1.007080078125E-3</c:v>
                </c:pt>
                <c:pt idx="31994">
                  <c:v>1.007080078125E-3</c:v>
                </c:pt>
                <c:pt idx="31995">
                  <c:v>1.0068416595458984E-3</c:v>
                </c:pt>
                <c:pt idx="31996">
                  <c:v>1.007080078125E-3</c:v>
                </c:pt>
                <c:pt idx="31997">
                  <c:v>1.007080078125E-3</c:v>
                </c:pt>
                <c:pt idx="31998">
                  <c:v>1.0068416595458984E-3</c:v>
                </c:pt>
                <c:pt idx="31999">
                  <c:v>1.007080078125E-3</c:v>
                </c:pt>
                <c:pt idx="32000">
                  <c:v>1.007080078125E-3</c:v>
                </c:pt>
                <c:pt idx="32001">
                  <c:v>1.0068416595458984E-3</c:v>
                </c:pt>
                <c:pt idx="32002">
                  <c:v>1.0080337524414063E-3</c:v>
                </c:pt>
                <c:pt idx="32003">
                  <c:v>1.007080078125E-3</c:v>
                </c:pt>
                <c:pt idx="32004">
                  <c:v>1.0068416595458984E-3</c:v>
                </c:pt>
                <c:pt idx="32005">
                  <c:v>1.007080078125E-3</c:v>
                </c:pt>
                <c:pt idx="32006">
                  <c:v>1.007080078125E-3</c:v>
                </c:pt>
                <c:pt idx="32007">
                  <c:v>1.0068416595458984E-3</c:v>
                </c:pt>
                <c:pt idx="32008">
                  <c:v>1.007080078125E-3</c:v>
                </c:pt>
                <c:pt idx="32009">
                  <c:v>1.007080078125E-3</c:v>
                </c:pt>
                <c:pt idx="32010">
                  <c:v>1.0068416595458984E-3</c:v>
                </c:pt>
                <c:pt idx="32011">
                  <c:v>1.007080078125E-3</c:v>
                </c:pt>
                <c:pt idx="32012">
                  <c:v>1.007080078125E-3</c:v>
                </c:pt>
                <c:pt idx="32013">
                  <c:v>1.0068416595458984E-3</c:v>
                </c:pt>
                <c:pt idx="32014">
                  <c:v>1.007080078125E-3</c:v>
                </c:pt>
                <c:pt idx="32015">
                  <c:v>1.0080337524414063E-3</c:v>
                </c:pt>
                <c:pt idx="32016">
                  <c:v>1.007080078125E-3</c:v>
                </c:pt>
                <c:pt idx="32017">
                  <c:v>1.0068416595458984E-3</c:v>
                </c:pt>
                <c:pt idx="32018">
                  <c:v>1.007080078125E-3</c:v>
                </c:pt>
                <c:pt idx="32019">
                  <c:v>1.007080078125E-3</c:v>
                </c:pt>
                <c:pt idx="32020">
                  <c:v>1.0068416595458984E-3</c:v>
                </c:pt>
                <c:pt idx="32021">
                  <c:v>1.007080078125E-3</c:v>
                </c:pt>
                <c:pt idx="32022">
                  <c:v>1.007080078125E-3</c:v>
                </c:pt>
                <c:pt idx="32023">
                  <c:v>1.0068416595458984E-3</c:v>
                </c:pt>
                <c:pt idx="32024">
                  <c:v>1.007080078125E-3</c:v>
                </c:pt>
                <c:pt idx="32025">
                  <c:v>1.007080078125E-3</c:v>
                </c:pt>
                <c:pt idx="32026">
                  <c:v>1.0068416595458984E-3</c:v>
                </c:pt>
                <c:pt idx="32027">
                  <c:v>1.0080337524414063E-3</c:v>
                </c:pt>
                <c:pt idx="32028">
                  <c:v>1.007080078125E-3</c:v>
                </c:pt>
                <c:pt idx="32029">
                  <c:v>1.0068416595458984E-3</c:v>
                </c:pt>
                <c:pt idx="32030">
                  <c:v>1.007080078125E-3</c:v>
                </c:pt>
                <c:pt idx="32031">
                  <c:v>1.007080078125E-3</c:v>
                </c:pt>
                <c:pt idx="32032">
                  <c:v>1.0068416595458984E-3</c:v>
                </c:pt>
                <c:pt idx="32033">
                  <c:v>1.007080078125E-3</c:v>
                </c:pt>
                <c:pt idx="32034">
                  <c:v>1.007080078125E-3</c:v>
                </c:pt>
                <c:pt idx="32035">
                  <c:v>1.0068416595458984E-3</c:v>
                </c:pt>
                <c:pt idx="32036">
                  <c:v>1.007080078125E-3</c:v>
                </c:pt>
                <c:pt idx="32037">
                  <c:v>1.007080078125E-3</c:v>
                </c:pt>
                <c:pt idx="32038">
                  <c:v>1.0068416595458984E-3</c:v>
                </c:pt>
                <c:pt idx="32039">
                  <c:v>1.007080078125E-3</c:v>
                </c:pt>
                <c:pt idx="32040">
                  <c:v>1.0080337524414063E-3</c:v>
                </c:pt>
                <c:pt idx="32041">
                  <c:v>1.007080078125E-3</c:v>
                </c:pt>
                <c:pt idx="32042">
                  <c:v>1.0068416595458984E-3</c:v>
                </c:pt>
                <c:pt idx="32043">
                  <c:v>1.007080078125E-3</c:v>
                </c:pt>
                <c:pt idx="32044">
                  <c:v>1.007080078125E-3</c:v>
                </c:pt>
                <c:pt idx="32045">
                  <c:v>1.0068416595458984E-3</c:v>
                </c:pt>
                <c:pt idx="32046">
                  <c:v>1.007080078125E-3</c:v>
                </c:pt>
                <c:pt idx="32047">
                  <c:v>1.007080078125E-3</c:v>
                </c:pt>
                <c:pt idx="32048">
                  <c:v>1.0068416595458984E-3</c:v>
                </c:pt>
                <c:pt idx="32049">
                  <c:v>1.007080078125E-3</c:v>
                </c:pt>
                <c:pt idx="32050">
                  <c:v>1.0068416595458984E-3</c:v>
                </c:pt>
                <c:pt idx="32051">
                  <c:v>1.007080078125E-3</c:v>
                </c:pt>
                <c:pt idx="32052">
                  <c:v>1.0080337524414063E-3</c:v>
                </c:pt>
                <c:pt idx="32053">
                  <c:v>1.007080078125E-3</c:v>
                </c:pt>
                <c:pt idx="32054">
                  <c:v>1.0068416595458984E-3</c:v>
                </c:pt>
                <c:pt idx="32055">
                  <c:v>1.007080078125E-3</c:v>
                </c:pt>
                <c:pt idx="32056">
                  <c:v>1.007080078125E-3</c:v>
                </c:pt>
                <c:pt idx="32057">
                  <c:v>1.0068416595458984E-3</c:v>
                </c:pt>
                <c:pt idx="32058">
                  <c:v>1.007080078125E-3</c:v>
                </c:pt>
                <c:pt idx="32059">
                  <c:v>1.007080078125E-3</c:v>
                </c:pt>
                <c:pt idx="32060">
                  <c:v>1.0068416595458984E-3</c:v>
                </c:pt>
                <c:pt idx="32061">
                  <c:v>1.007080078125E-3</c:v>
                </c:pt>
                <c:pt idx="32062">
                  <c:v>1.007080078125E-3</c:v>
                </c:pt>
                <c:pt idx="32063">
                  <c:v>1.0068416595458984E-3</c:v>
                </c:pt>
                <c:pt idx="32064">
                  <c:v>1.007080078125E-3</c:v>
                </c:pt>
                <c:pt idx="32065">
                  <c:v>1.0080337524414063E-3</c:v>
                </c:pt>
                <c:pt idx="32066">
                  <c:v>1.007080078125E-3</c:v>
                </c:pt>
                <c:pt idx="32067">
                  <c:v>1.0068416595458984E-3</c:v>
                </c:pt>
                <c:pt idx="32068">
                  <c:v>1.007080078125E-3</c:v>
                </c:pt>
                <c:pt idx="32069">
                  <c:v>1.007080078125E-3</c:v>
                </c:pt>
                <c:pt idx="32070">
                  <c:v>1.0068416595458984E-3</c:v>
                </c:pt>
                <c:pt idx="32071">
                  <c:v>1.007080078125E-3</c:v>
                </c:pt>
                <c:pt idx="32072">
                  <c:v>1.0068416595458984E-3</c:v>
                </c:pt>
                <c:pt idx="32073">
                  <c:v>1.007080078125E-3</c:v>
                </c:pt>
                <c:pt idx="32074">
                  <c:v>1.007080078125E-3</c:v>
                </c:pt>
                <c:pt idx="32075">
                  <c:v>1.0068416595458984E-3</c:v>
                </c:pt>
                <c:pt idx="32076">
                  <c:v>1.007080078125E-3</c:v>
                </c:pt>
                <c:pt idx="32077">
                  <c:v>1.0080337524414063E-3</c:v>
                </c:pt>
                <c:pt idx="32078">
                  <c:v>1.007080078125E-3</c:v>
                </c:pt>
                <c:pt idx="32079">
                  <c:v>1.0068416595458984E-3</c:v>
                </c:pt>
                <c:pt idx="32080">
                  <c:v>1.007080078125E-3</c:v>
                </c:pt>
                <c:pt idx="32081">
                  <c:v>1.007080078125E-3</c:v>
                </c:pt>
                <c:pt idx="32082">
                  <c:v>1.0068416595458984E-3</c:v>
                </c:pt>
                <c:pt idx="32083">
                  <c:v>1.007080078125E-3</c:v>
                </c:pt>
                <c:pt idx="32084">
                  <c:v>1.007080078125E-3</c:v>
                </c:pt>
                <c:pt idx="32085">
                  <c:v>1.0068416595458984E-3</c:v>
                </c:pt>
                <c:pt idx="32086">
                  <c:v>1.007080078125E-3</c:v>
                </c:pt>
                <c:pt idx="32087">
                  <c:v>1.007080078125E-3</c:v>
                </c:pt>
                <c:pt idx="32088">
                  <c:v>1.0068416595458984E-3</c:v>
                </c:pt>
                <c:pt idx="32089">
                  <c:v>1.007080078125E-3</c:v>
                </c:pt>
                <c:pt idx="32090">
                  <c:v>1.0080337524414063E-3</c:v>
                </c:pt>
                <c:pt idx="32091">
                  <c:v>1.007080078125E-3</c:v>
                </c:pt>
                <c:pt idx="32092">
                  <c:v>1.0068416595458984E-3</c:v>
                </c:pt>
                <c:pt idx="32093">
                  <c:v>1.007080078125E-3</c:v>
                </c:pt>
                <c:pt idx="32094">
                  <c:v>1.0068416595458984E-3</c:v>
                </c:pt>
                <c:pt idx="32095">
                  <c:v>1.007080078125E-3</c:v>
                </c:pt>
                <c:pt idx="32096">
                  <c:v>1.007080078125E-3</c:v>
                </c:pt>
                <c:pt idx="32097">
                  <c:v>1.0068416595458984E-3</c:v>
                </c:pt>
                <c:pt idx="32098">
                  <c:v>1.007080078125E-3</c:v>
                </c:pt>
                <c:pt idx="32099">
                  <c:v>1.007080078125E-3</c:v>
                </c:pt>
                <c:pt idx="32100">
                  <c:v>1.0068416595458984E-3</c:v>
                </c:pt>
                <c:pt idx="32101">
                  <c:v>1.007080078125E-3</c:v>
                </c:pt>
                <c:pt idx="32102">
                  <c:v>1.0080337524414063E-3</c:v>
                </c:pt>
                <c:pt idx="32103">
                  <c:v>1.007080078125E-3</c:v>
                </c:pt>
                <c:pt idx="32104">
                  <c:v>1.0068416595458984E-3</c:v>
                </c:pt>
                <c:pt idx="32105">
                  <c:v>1.007080078125E-3</c:v>
                </c:pt>
                <c:pt idx="32106">
                  <c:v>1.007080078125E-3</c:v>
                </c:pt>
                <c:pt idx="32107">
                  <c:v>1.0068416595458984E-3</c:v>
                </c:pt>
                <c:pt idx="32108">
                  <c:v>1.007080078125E-3</c:v>
                </c:pt>
                <c:pt idx="32109">
                  <c:v>1.007080078125E-3</c:v>
                </c:pt>
                <c:pt idx="32110">
                  <c:v>1.0068416595458984E-3</c:v>
                </c:pt>
                <c:pt idx="32111">
                  <c:v>1.007080078125E-3</c:v>
                </c:pt>
                <c:pt idx="32112">
                  <c:v>1.007080078125E-3</c:v>
                </c:pt>
                <c:pt idx="32113">
                  <c:v>1.0068416595458984E-3</c:v>
                </c:pt>
                <c:pt idx="32114">
                  <c:v>1.007080078125E-3</c:v>
                </c:pt>
                <c:pt idx="32115">
                  <c:v>1.0080337524414063E-3</c:v>
                </c:pt>
                <c:pt idx="32116">
                  <c:v>1.0068416595458984E-3</c:v>
                </c:pt>
                <c:pt idx="32117">
                  <c:v>1.007080078125E-3</c:v>
                </c:pt>
                <c:pt idx="32118">
                  <c:v>1.007080078125E-3</c:v>
                </c:pt>
                <c:pt idx="32119">
                  <c:v>1.0068416595458984E-3</c:v>
                </c:pt>
                <c:pt idx="32120">
                  <c:v>1.007080078125E-3</c:v>
                </c:pt>
                <c:pt idx="32121">
                  <c:v>1.007080078125E-3</c:v>
                </c:pt>
                <c:pt idx="32122">
                  <c:v>1.0068416595458984E-3</c:v>
                </c:pt>
                <c:pt idx="32123">
                  <c:v>1.007080078125E-3</c:v>
                </c:pt>
                <c:pt idx="32124">
                  <c:v>1.007080078125E-3</c:v>
                </c:pt>
                <c:pt idx="32125">
                  <c:v>1.0068416595458984E-3</c:v>
                </c:pt>
                <c:pt idx="32126">
                  <c:v>1.007080078125E-3</c:v>
                </c:pt>
                <c:pt idx="32127">
                  <c:v>1.0080337524414063E-3</c:v>
                </c:pt>
                <c:pt idx="32128">
                  <c:v>1.007080078125E-3</c:v>
                </c:pt>
                <c:pt idx="32129">
                  <c:v>1.0068416595458984E-3</c:v>
                </c:pt>
                <c:pt idx="32130">
                  <c:v>1.007080078125E-3</c:v>
                </c:pt>
                <c:pt idx="32131">
                  <c:v>1.007080078125E-3</c:v>
                </c:pt>
                <c:pt idx="32132">
                  <c:v>1.0068416595458984E-3</c:v>
                </c:pt>
                <c:pt idx="32133">
                  <c:v>1.007080078125E-3</c:v>
                </c:pt>
                <c:pt idx="32134">
                  <c:v>1.007080078125E-3</c:v>
                </c:pt>
                <c:pt idx="32135">
                  <c:v>1.0068416595458984E-3</c:v>
                </c:pt>
                <c:pt idx="32136">
                  <c:v>1.007080078125E-3</c:v>
                </c:pt>
                <c:pt idx="32137">
                  <c:v>1.007080078125E-3</c:v>
                </c:pt>
                <c:pt idx="32138">
                  <c:v>1.0068416595458984E-3</c:v>
                </c:pt>
                <c:pt idx="32139">
                  <c:v>1.007080078125E-3</c:v>
                </c:pt>
                <c:pt idx="32140">
                  <c:v>1.0080337524414063E-3</c:v>
                </c:pt>
                <c:pt idx="32141">
                  <c:v>1.0068416595458984E-3</c:v>
                </c:pt>
                <c:pt idx="32142">
                  <c:v>1.007080078125E-3</c:v>
                </c:pt>
                <c:pt idx="32143">
                  <c:v>1.007080078125E-3</c:v>
                </c:pt>
                <c:pt idx="32144">
                  <c:v>1.0068416595458984E-3</c:v>
                </c:pt>
                <c:pt idx="32145">
                  <c:v>1.007080078125E-3</c:v>
                </c:pt>
                <c:pt idx="32146">
                  <c:v>1.007080078125E-3</c:v>
                </c:pt>
                <c:pt idx="32147">
                  <c:v>1.0068416595458984E-3</c:v>
                </c:pt>
                <c:pt idx="32148">
                  <c:v>1.007080078125E-3</c:v>
                </c:pt>
                <c:pt idx="32149">
                  <c:v>5.0361156463623047E-3</c:v>
                </c:pt>
                <c:pt idx="32150">
                  <c:v>1.0068416595458984E-3</c:v>
                </c:pt>
                <c:pt idx="32151">
                  <c:v>1.007080078125E-3</c:v>
                </c:pt>
                <c:pt idx="32152">
                  <c:v>1.007080078125E-3</c:v>
                </c:pt>
                <c:pt idx="32153">
                  <c:v>1.0068416595458984E-3</c:v>
                </c:pt>
                <c:pt idx="32154">
                  <c:v>1.007080078125E-3</c:v>
                </c:pt>
                <c:pt idx="32155">
                  <c:v>1.007080078125E-3</c:v>
                </c:pt>
                <c:pt idx="32156">
                  <c:v>1.0068416595458984E-3</c:v>
                </c:pt>
                <c:pt idx="32157">
                  <c:v>1.007080078125E-3</c:v>
                </c:pt>
                <c:pt idx="32158">
                  <c:v>1.007080078125E-3</c:v>
                </c:pt>
                <c:pt idx="32159">
                  <c:v>1.0068416595458984E-3</c:v>
                </c:pt>
                <c:pt idx="32160">
                  <c:v>1.007080078125E-3</c:v>
                </c:pt>
                <c:pt idx="32161">
                  <c:v>1.0080337524414063E-3</c:v>
                </c:pt>
                <c:pt idx="32162">
                  <c:v>1.0068416595458984E-3</c:v>
                </c:pt>
                <c:pt idx="32163">
                  <c:v>1.007080078125E-3</c:v>
                </c:pt>
                <c:pt idx="32164">
                  <c:v>1.007080078125E-3</c:v>
                </c:pt>
                <c:pt idx="32165">
                  <c:v>1.0068416595458984E-3</c:v>
                </c:pt>
                <c:pt idx="32166">
                  <c:v>1.007080078125E-3</c:v>
                </c:pt>
                <c:pt idx="32167">
                  <c:v>1.007080078125E-3</c:v>
                </c:pt>
                <c:pt idx="32168">
                  <c:v>1.0068416595458984E-3</c:v>
                </c:pt>
                <c:pt idx="32169">
                  <c:v>1.007080078125E-3</c:v>
                </c:pt>
                <c:pt idx="32170">
                  <c:v>1.007080078125E-3</c:v>
                </c:pt>
                <c:pt idx="32171">
                  <c:v>1.0068416595458984E-3</c:v>
                </c:pt>
                <c:pt idx="32172">
                  <c:v>3.0221939086914063E-3</c:v>
                </c:pt>
                <c:pt idx="32173">
                  <c:v>1.0068416595458984E-3</c:v>
                </c:pt>
                <c:pt idx="32174">
                  <c:v>1.007080078125E-3</c:v>
                </c:pt>
                <c:pt idx="32175">
                  <c:v>1.007080078125E-3</c:v>
                </c:pt>
                <c:pt idx="32176">
                  <c:v>1.0068416595458984E-3</c:v>
                </c:pt>
                <c:pt idx="32177">
                  <c:v>1.007080078125E-3</c:v>
                </c:pt>
                <c:pt idx="32178">
                  <c:v>1.007080078125E-3</c:v>
                </c:pt>
                <c:pt idx="32179">
                  <c:v>1.0068416595458984E-3</c:v>
                </c:pt>
                <c:pt idx="32180">
                  <c:v>1.007080078125E-3</c:v>
                </c:pt>
                <c:pt idx="32181">
                  <c:v>1.007080078125E-3</c:v>
                </c:pt>
                <c:pt idx="32182">
                  <c:v>1.0068416595458984E-3</c:v>
                </c:pt>
                <c:pt idx="32183">
                  <c:v>1.007080078125E-3</c:v>
                </c:pt>
                <c:pt idx="32184">
                  <c:v>1.0080337524414063E-3</c:v>
                </c:pt>
                <c:pt idx="32185">
                  <c:v>1.0068416595458984E-3</c:v>
                </c:pt>
                <c:pt idx="32186">
                  <c:v>1.007080078125E-3</c:v>
                </c:pt>
                <c:pt idx="32187">
                  <c:v>1.007080078125E-3</c:v>
                </c:pt>
                <c:pt idx="32188">
                  <c:v>1.0068416595458984E-3</c:v>
                </c:pt>
                <c:pt idx="32189">
                  <c:v>1.007080078125E-3</c:v>
                </c:pt>
                <c:pt idx="32190">
                  <c:v>1.007080078125E-3</c:v>
                </c:pt>
                <c:pt idx="32191">
                  <c:v>1.0068416595458984E-3</c:v>
                </c:pt>
                <c:pt idx="32192">
                  <c:v>1.007080078125E-3</c:v>
                </c:pt>
                <c:pt idx="32193">
                  <c:v>1.007080078125E-3</c:v>
                </c:pt>
                <c:pt idx="32194">
                  <c:v>1.0068416595458984E-3</c:v>
                </c:pt>
                <c:pt idx="32195">
                  <c:v>1.007080078125E-3</c:v>
                </c:pt>
                <c:pt idx="32196">
                  <c:v>1.0080337524414063E-3</c:v>
                </c:pt>
                <c:pt idx="32197">
                  <c:v>1.007080078125E-3</c:v>
                </c:pt>
                <c:pt idx="32198">
                  <c:v>1.0068416595458984E-3</c:v>
                </c:pt>
                <c:pt idx="32199">
                  <c:v>1.007080078125E-3</c:v>
                </c:pt>
                <c:pt idx="32200">
                  <c:v>1.007080078125E-3</c:v>
                </c:pt>
                <c:pt idx="32201">
                  <c:v>1.0068416595458984E-3</c:v>
                </c:pt>
                <c:pt idx="32202">
                  <c:v>1.007080078125E-3</c:v>
                </c:pt>
                <c:pt idx="32203">
                  <c:v>1.007080078125E-3</c:v>
                </c:pt>
                <c:pt idx="32204">
                  <c:v>1.0068416595458984E-3</c:v>
                </c:pt>
                <c:pt idx="32205">
                  <c:v>1.007080078125E-3</c:v>
                </c:pt>
                <c:pt idx="32206">
                  <c:v>1.007080078125E-3</c:v>
                </c:pt>
                <c:pt idx="32207">
                  <c:v>1.0068416595458984E-3</c:v>
                </c:pt>
                <c:pt idx="32208">
                  <c:v>1.007080078125E-3</c:v>
                </c:pt>
                <c:pt idx="32209">
                  <c:v>1.0080337524414063E-3</c:v>
                </c:pt>
                <c:pt idx="32210">
                  <c:v>1.0068416595458984E-3</c:v>
                </c:pt>
                <c:pt idx="32211">
                  <c:v>1.007080078125E-3</c:v>
                </c:pt>
                <c:pt idx="32212">
                  <c:v>1.007080078125E-3</c:v>
                </c:pt>
                <c:pt idx="32213">
                  <c:v>1.0068416595458984E-3</c:v>
                </c:pt>
                <c:pt idx="32214">
                  <c:v>1.007080078125E-3</c:v>
                </c:pt>
                <c:pt idx="32215">
                  <c:v>1.007080078125E-3</c:v>
                </c:pt>
                <c:pt idx="32216">
                  <c:v>1.0068416595458984E-3</c:v>
                </c:pt>
                <c:pt idx="32217">
                  <c:v>1.007080078125E-3</c:v>
                </c:pt>
                <c:pt idx="32218">
                  <c:v>1.007080078125E-3</c:v>
                </c:pt>
                <c:pt idx="32219">
                  <c:v>1.0068416595458984E-3</c:v>
                </c:pt>
                <c:pt idx="32220">
                  <c:v>1.007080078125E-3</c:v>
                </c:pt>
                <c:pt idx="32221">
                  <c:v>1.0080337524414063E-3</c:v>
                </c:pt>
                <c:pt idx="32222">
                  <c:v>1.007080078125E-3</c:v>
                </c:pt>
                <c:pt idx="32223">
                  <c:v>1.0068416595458984E-3</c:v>
                </c:pt>
                <c:pt idx="32224">
                  <c:v>1.007080078125E-3</c:v>
                </c:pt>
                <c:pt idx="32225">
                  <c:v>1.007080078125E-3</c:v>
                </c:pt>
                <c:pt idx="32226">
                  <c:v>1.0068416595458984E-3</c:v>
                </c:pt>
                <c:pt idx="32227">
                  <c:v>1.007080078125E-3</c:v>
                </c:pt>
                <c:pt idx="32228">
                  <c:v>1.007080078125E-3</c:v>
                </c:pt>
                <c:pt idx="32229">
                  <c:v>1.0068416595458984E-3</c:v>
                </c:pt>
                <c:pt idx="32230">
                  <c:v>1.007080078125E-3</c:v>
                </c:pt>
                <c:pt idx="32231">
                  <c:v>1.007080078125E-3</c:v>
                </c:pt>
                <c:pt idx="32232">
                  <c:v>1.0068416595458984E-3</c:v>
                </c:pt>
                <c:pt idx="32233">
                  <c:v>1.007080078125E-3</c:v>
                </c:pt>
                <c:pt idx="32234">
                  <c:v>1.0080337524414063E-3</c:v>
                </c:pt>
                <c:pt idx="32235">
                  <c:v>1.0068416595458984E-3</c:v>
                </c:pt>
                <c:pt idx="32236">
                  <c:v>1.007080078125E-3</c:v>
                </c:pt>
                <c:pt idx="32237">
                  <c:v>1.007080078125E-3</c:v>
                </c:pt>
                <c:pt idx="32238">
                  <c:v>1.0068416595458984E-3</c:v>
                </c:pt>
                <c:pt idx="32239">
                  <c:v>1.007080078125E-3</c:v>
                </c:pt>
                <c:pt idx="32240">
                  <c:v>1.007080078125E-3</c:v>
                </c:pt>
                <c:pt idx="32241">
                  <c:v>1.0068416595458984E-3</c:v>
                </c:pt>
                <c:pt idx="32242">
                  <c:v>1.007080078125E-3</c:v>
                </c:pt>
                <c:pt idx="32243">
                  <c:v>1.007080078125E-3</c:v>
                </c:pt>
                <c:pt idx="32244">
                  <c:v>1.0068416595458984E-3</c:v>
                </c:pt>
                <c:pt idx="32245">
                  <c:v>1.007080078125E-3</c:v>
                </c:pt>
                <c:pt idx="32246">
                  <c:v>1.0080337524414063E-3</c:v>
                </c:pt>
                <c:pt idx="32247">
                  <c:v>1.007080078125E-3</c:v>
                </c:pt>
                <c:pt idx="32248">
                  <c:v>1.0068416595458984E-3</c:v>
                </c:pt>
                <c:pt idx="32249">
                  <c:v>1.007080078125E-3</c:v>
                </c:pt>
                <c:pt idx="32250">
                  <c:v>1.007080078125E-3</c:v>
                </c:pt>
                <c:pt idx="32251">
                  <c:v>1.0068416595458984E-3</c:v>
                </c:pt>
                <c:pt idx="32252">
                  <c:v>1.007080078125E-3</c:v>
                </c:pt>
                <c:pt idx="32253">
                  <c:v>1.007080078125E-3</c:v>
                </c:pt>
                <c:pt idx="32254">
                  <c:v>1.0068416595458984E-3</c:v>
                </c:pt>
                <c:pt idx="32255">
                  <c:v>1.007080078125E-3</c:v>
                </c:pt>
                <c:pt idx="32256">
                  <c:v>1.007080078125E-3</c:v>
                </c:pt>
                <c:pt idx="32257">
                  <c:v>1.0068416595458984E-3</c:v>
                </c:pt>
                <c:pt idx="32258">
                  <c:v>1.007080078125E-3</c:v>
                </c:pt>
                <c:pt idx="32259">
                  <c:v>1.0080337524414063E-3</c:v>
                </c:pt>
                <c:pt idx="32260">
                  <c:v>1.0068416595458984E-3</c:v>
                </c:pt>
                <c:pt idx="32261">
                  <c:v>1.007080078125E-3</c:v>
                </c:pt>
                <c:pt idx="32262">
                  <c:v>1.007080078125E-3</c:v>
                </c:pt>
                <c:pt idx="32263">
                  <c:v>1.0068416595458984E-3</c:v>
                </c:pt>
                <c:pt idx="32264">
                  <c:v>1.007080078125E-3</c:v>
                </c:pt>
                <c:pt idx="32265">
                  <c:v>1.007080078125E-3</c:v>
                </c:pt>
                <c:pt idx="32266">
                  <c:v>1.0068416595458984E-3</c:v>
                </c:pt>
                <c:pt idx="32267">
                  <c:v>1.007080078125E-3</c:v>
                </c:pt>
                <c:pt idx="32268">
                  <c:v>1.007080078125E-3</c:v>
                </c:pt>
                <c:pt idx="32269">
                  <c:v>1.0068416595458984E-3</c:v>
                </c:pt>
                <c:pt idx="32270">
                  <c:v>1.007080078125E-3</c:v>
                </c:pt>
                <c:pt idx="32271">
                  <c:v>1.0080337524414063E-3</c:v>
                </c:pt>
                <c:pt idx="32272">
                  <c:v>1.007080078125E-3</c:v>
                </c:pt>
                <c:pt idx="32273">
                  <c:v>1.0068416595458984E-3</c:v>
                </c:pt>
                <c:pt idx="32274">
                  <c:v>1.007080078125E-3</c:v>
                </c:pt>
                <c:pt idx="32275">
                  <c:v>1.007080078125E-3</c:v>
                </c:pt>
                <c:pt idx="32276">
                  <c:v>1.0068416595458984E-3</c:v>
                </c:pt>
                <c:pt idx="32277">
                  <c:v>1.007080078125E-3</c:v>
                </c:pt>
                <c:pt idx="32278">
                  <c:v>1.007080078125E-3</c:v>
                </c:pt>
                <c:pt idx="32279">
                  <c:v>1.0068416595458984E-3</c:v>
                </c:pt>
                <c:pt idx="32280">
                  <c:v>1.007080078125E-3</c:v>
                </c:pt>
                <c:pt idx="32281">
                  <c:v>1.007080078125E-3</c:v>
                </c:pt>
                <c:pt idx="32282">
                  <c:v>1.0068416595458984E-3</c:v>
                </c:pt>
                <c:pt idx="32283">
                  <c:v>1.007080078125E-3</c:v>
                </c:pt>
                <c:pt idx="32284">
                  <c:v>1.0080337524414063E-3</c:v>
                </c:pt>
                <c:pt idx="32285">
                  <c:v>1.0068416595458984E-3</c:v>
                </c:pt>
                <c:pt idx="32286">
                  <c:v>1.007080078125E-3</c:v>
                </c:pt>
                <c:pt idx="32287">
                  <c:v>1.007080078125E-3</c:v>
                </c:pt>
                <c:pt idx="32288">
                  <c:v>1.0068416595458984E-3</c:v>
                </c:pt>
                <c:pt idx="32289">
                  <c:v>1.007080078125E-3</c:v>
                </c:pt>
                <c:pt idx="32290">
                  <c:v>1.007080078125E-3</c:v>
                </c:pt>
                <c:pt idx="32291">
                  <c:v>1.0068416595458984E-3</c:v>
                </c:pt>
                <c:pt idx="32292">
                  <c:v>1.007080078125E-3</c:v>
                </c:pt>
                <c:pt idx="32293">
                  <c:v>1.007080078125E-3</c:v>
                </c:pt>
                <c:pt idx="32294">
                  <c:v>1.0068416595458984E-3</c:v>
                </c:pt>
                <c:pt idx="32295">
                  <c:v>1.007080078125E-3</c:v>
                </c:pt>
                <c:pt idx="32296">
                  <c:v>1.0080337524414063E-3</c:v>
                </c:pt>
                <c:pt idx="32297">
                  <c:v>1.007080078125E-3</c:v>
                </c:pt>
                <c:pt idx="32298">
                  <c:v>1.0068416595458984E-3</c:v>
                </c:pt>
                <c:pt idx="32299">
                  <c:v>1.007080078125E-3</c:v>
                </c:pt>
                <c:pt idx="32300">
                  <c:v>1.007080078125E-3</c:v>
                </c:pt>
                <c:pt idx="32301">
                  <c:v>1.0068416595458984E-3</c:v>
                </c:pt>
                <c:pt idx="32302">
                  <c:v>1.007080078125E-3</c:v>
                </c:pt>
                <c:pt idx="32303">
                  <c:v>1.007080078125E-3</c:v>
                </c:pt>
                <c:pt idx="32304">
                  <c:v>1.0068416595458984E-3</c:v>
                </c:pt>
                <c:pt idx="32305">
                  <c:v>1.007080078125E-3</c:v>
                </c:pt>
                <c:pt idx="32306">
                  <c:v>1.007080078125E-3</c:v>
                </c:pt>
                <c:pt idx="32307">
                  <c:v>1.0068416595458984E-3</c:v>
                </c:pt>
                <c:pt idx="32308">
                  <c:v>1.007080078125E-3</c:v>
                </c:pt>
                <c:pt idx="32309">
                  <c:v>1.0080337524414063E-3</c:v>
                </c:pt>
                <c:pt idx="32310">
                  <c:v>1.0068416595458984E-3</c:v>
                </c:pt>
                <c:pt idx="32311">
                  <c:v>1.007080078125E-3</c:v>
                </c:pt>
                <c:pt idx="32312">
                  <c:v>1.007080078125E-3</c:v>
                </c:pt>
                <c:pt idx="32313">
                  <c:v>1.0068416595458984E-3</c:v>
                </c:pt>
                <c:pt idx="32314">
                  <c:v>1.007080078125E-3</c:v>
                </c:pt>
                <c:pt idx="32315">
                  <c:v>1.007080078125E-3</c:v>
                </c:pt>
                <c:pt idx="32316">
                  <c:v>1.0068416595458984E-3</c:v>
                </c:pt>
                <c:pt idx="32317">
                  <c:v>1.007080078125E-3</c:v>
                </c:pt>
                <c:pt idx="32318">
                  <c:v>1.007080078125E-3</c:v>
                </c:pt>
                <c:pt idx="32319">
                  <c:v>1.0068416595458984E-3</c:v>
                </c:pt>
                <c:pt idx="32320">
                  <c:v>1.007080078125E-3</c:v>
                </c:pt>
                <c:pt idx="32321">
                  <c:v>1.0080337524414063E-3</c:v>
                </c:pt>
                <c:pt idx="32322">
                  <c:v>1.007080078125E-3</c:v>
                </c:pt>
                <c:pt idx="32323">
                  <c:v>1.0068416595458984E-3</c:v>
                </c:pt>
                <c:pt idx="32324">
                  <c:v>1.007080078125E-3</c:v>
                </c:pt>
                <c:pt idx="32325">
                  <c:v>1.007080078125E-3</c:v>
                </c:pt>
                <c:pt idx="32326">
                  <c:v>1.0068416595458984E-3</c:v>
                </c:pt>
                <c:pt idx="32327">
                  <c:v>1.007080078125E-3</c:v>
                </c:pt>
                <c:pt idx="32328">
                  <c:v>1.007080078125E-3</c:v>
                </c:pt>
                <c:pt idx="32329">
                  <c:v>1.0068416595458984E-3</c:v>
                </c:pt>
                <c:pt idx="32330">
                  <c:v>1.007080078125E-3</c:v>
                </c:pt>
                <c:pt idx="32331">
                  <c:v>1.007080078125E-3</c:v>
                </c:pt>
                <c:pt idx="32332">
                  <c:v>1.0068416595458984E-3</c:v>
                </c:pt>
                <c:pt idx="32333">
                  <c:v>1.0080337524414063E-3</c:v>
                </c:pt>
                <c:pt idx="32334">
                  <c:v>1.007080078125E-3</c:v>
                </c:pt>
                <c:pt idx="32335">
                  <c:v>1.0068416595458984E-3</c:v>
                </c:pt>
                <c:pt idx="32336">
                  <c:v>1.007080078125E-3</c:v>
                </c:pt>
                <c:pt idx="32337">
                  <c:v>1.007080078125E-3</c:v>
                </c:pt>
                <c:pt idx="32338">
                  <c:v>1.0068416595458984E-3</c:v>
                </c:pt>
                <c:pt idx="32339">
                  <c:v>1.007080078125E-3</c:v>
                </c:pt>
                <c:pt idx="32340">
                  <c:v>1.007080078125E-3</c:v>
                </c:pt>
                <c:pt idx="32341">
                  <c:v>1.0068416595458984E-3</c:v>
                </c:pt>
                <c:pt idx="32342">
                  <c:v>1.007080078125E-3</c:v>
                </c:pt>
                <c:pt idx="32343">
                  <c:v>1.007080078125E-3</c:v>
                </c:pt>
                <c:pt idx="32344">
                  <c:v>1.0068416595458984E-3</c:v>
                </c:pt>
                <c:pt idx="32345">
                  <c:v>1.007080078125E-3</c:v>
                </c:pt>
                <c:pt idx="32346">
                  <c:v>1.0080337524414063E-3</c:v>
                </c:pt>
                <c:pt idx="32347">
                  <c:v>1.007080078125E-3</c:v>
                </c:pt>
                <c:pt idx="32348">
                  <c:v>1.0068416595458984E-3</c:v>
                </c:pt>
                <c:pt idx="32349">
                  <c:v>1.007080078125E-3</c:v>
                </c:pt>
                <c:pt idx="32350">
                  <c:v>1.007080078125E-3</c:v>
                </c:pt>
                <c:pt idx="32351">
                  <c:v>1.0068416595458984E-3</c:v>
                </c:pt>
                <c:pt idx="32352">
                  <c:v>1.007080078125E-3</c:v>
                </c:pt>
                <c:pt idx="32353">
                  <c:v>1.007080078125E-3</c:v>
                </c:pt>
                <c:pt idx="32354">
                  <c:v>1.0068416595458984E-3</c:v>
                </c:pt>
                <c:pt idx="32355">
                  <c:v>1.007080078125E-3</c:v>
                </c:pt>
                <c:pt idx="32356">
                  <c:v>1.007080078125E-3</c:v>
                </c:pt>
                <c:pt idx="32357">
                  <c:v>1.0068416595458984E-3</c:v>
                </c:pt>
                <c:pt idx="32358">
                  <c:v>1.0080337524414063E-3</c:v>
                </c:pt>
                <c:pt idx="32359">
                  <c:v>1.007080078125E-3</c:v>
                </c:pt>
                <c:pt idx="32360">
                  <c:v>1.0068416595458984E-3</c:v>
                </c:pt>
                <c:pt idx="32361">
                  <c:v>1.007080078125E-3</c:v>
                </c:pt>
                <c:pt idx="32362">
                  <c:v>1.007080078125E-3</c:v>
                </c:pt>
                <c:pt idx="32363">
                  <c:v>1.0068416595458984E-3</c:v>
                </c:pt>
                <c:pt idx="32364">
                  <c:v>1.007080078125E-3</c:v>
                </c:pt>
                <c:pt idx="32365">
                  <c:v>1.007080078125E-3</c:v>
                </c:pt>
                <c:pt idx="32366">
                  <c:v>1.0068416595458984E-3</c:v>
                </c:pt>
                <c:pt idx="32367">
                  <c:v>1.007080078125E-3</c:v>
                </c:pt>
                <c:pt idx="32368">
                  <c:v>1.007080078125E-3</c:v>
                </c:pt>
                <c:pt idx="32369">
                  <c:v>1.0068416595458984E-3</c:v>
                </c:pt>
                <c:pt idx="32370">
                  <c:v>1.007080078125E-3</c:v>
                </c:pt>
                <c:pt idx="32371">
                  <c:v>1.0080337524414063E-3</c:v>
                </c:pt>
                <c:pt idx="32372">
                  <c:v>1.007080078125E-3</c:v>
                </c:pt>
                <c:pt idx="32373">
                  <c:v>1.0068416595458984E-3</c:v>
                </c:pt>
                <c:pt idx="32374">
                  <c:v>1.007080078125E-3</c:v>
                </c:pt>
                <c:pt idx="32375">
                  <c:v>1.007080078125E-3</c:v>
                </c:pt>
                <c:pt idx="32376">
                  <c:v>1.0068416595458984E-3</c:v>
                </c:pt>
                <c:pt idx="32377">
                  <c:v>1.007080078125E-3</c:v>
                </c:pt>
                <c:pt idx="32378">
                  <c:v>1.007080078125E-3</c:v>
                </c:pt>
                <c:pt idx="32379">
                  <c:v>1.0068416595458984E-3</c:v>
                </c:pt>
                <c:pt idx="32380">
                  <c:v>1.007080078125E-3</c:v>
                </c:pt>
                <c:pt idx="32381">
                  <c:v>1.007080078125E-3</c:v>
                </c:pt>
                <c:pt idx="32382">
                  <c:v>1.0068416595458984E-3</c:v>
                </c:pt>
                <c:pt idx="32383">
                  <c:v>1.0080337524414063E-3</c:v>
                </c:pt>
                <c:pt idx="32384">
                  <c:v>1.007080078125E-3</c:v>
                </c:pt>
                <c:pt idx="32385">
                  <c:v>1.0068416595458984E-3</c:v>
                </c:pt>
                <c:pt idx="32386">
                  <c:v>1.007080078125E-3</c:v>
                </c:pt>
                <c:pt idx="32387">
                  <c:v>1.007080078125E-3</c:v>
                </c:pt>
                <c:pt idx="32388">
                  <c:v>1.0068416595458984E-3</c:v>
                </c:pt>
                <c:pt idx="32389">
                  <c:v>1.007080078125E-3</c:v>
                </c:pt>
                <c:pt idx="32390">
                  <c:v>1.007080078125E-3</c:v>
                </c:pt>
                <c:pt idx="32391">
                  <c:v>1.0068416595458984E-3</c:v>
                </c:pt>
                <c:pt idx="32392">
                  <c:v>1.007080078125E-3</c:v>
                </c:pt>
                <c:pt idx="32393">
                  <c:v>1.007080078125E-3</c:v>
                </c:pt>
                <c:pt idx="32394">
                  <c:v>1.0068416595458984E-3</c:v>
                </c:pt>
                <c:pt idx="32395">
                  <c:v>1.007080078125E-3</c:v>
                </c:pt>
                <c:pt idx="32396">
                  <c:v>1.0080337524414063E-3</c:v>
                </c:pt>
                <c:pt idx="32397">
                  <c:v>1.007080078125E-3</c:v>
                </c:pt>
                <c:pt idx="32398">
                  <c:v>1.0068416595458984E-3</c:v>
                </c:pt>
                <c:pt idx="32399">
                  <c:v>1.007080078125E-3</c:v>
                </c:pt>
                <c:pt idx="32400">
                  <c:v>1.007080078125E-3</c:v>
                </c:pt>
                <c:pt idx="32401">
                  <c:v>1.0068416595458984E-3</c:v>
                </c:pt>
                <c:pt idx="32402">
                  <c:v>1.007080078125E-3</c:v>
                </c:pt>
                <c:pt idx="32403">
                  <c:v>1.007080078125E-3</c:v>
                </c:pt>
                <c:pt idx="32404">
                  <c:v>1.0068416595458984E-3</c:v>
                </c:pt>
                <c:pt idx="32405">
                  <c:v>1.007080078125E-3</c:v>
                </c:pt>
                <c:pt idx="32406">
                  <c:v>1.007080078125E-3</c:v>
                </c:pt>
                <c:pt idx="32407">
                  <c:v>1.0068416595458984E-3</c:v>
                </c:pt>
                <c:pt idx="32408">
                  <c:v>1.0080337524414063E-3</c:v>
                </c:pt>
                <c:pt idx="32409">
                  <c:v>1.007080078125E-3</c:v>
                </c:pt>
                <c:pt idx="32410">
                  <c:v>1.0068416595458984E-3</c:v>
                </c:pt>
                <c:pt idx="32411">
                  <c:v>1.007080078125E-3</c:v>
                </c:pt>
                <c:pt idx="32412">
                  <c:v>1.007080078125E-3</c:v>
                </c:pt>
                <c:pt idx="32413">
                  <c:v>1.0068416595458984E-3</c:v>
                </c:pt>
                <c:pt idx="32414">
                  <c:v>6.0420036315917969E-3</c:v>
                </c:pt>
                <c:pt idx="32415">
                  <c:v>1.007080078125E-3</c:v>
                </c:pt>
                <c:pt idx="32416">
                  <c:v>1.0080337524414063E-3</c:v>
                </c:pt>
                <c:pt idx="32417">
                  <c:v>1.007080078125E-3</c:v>
                </c:pt>
                <c:pt idx="32418">
                  <c:v>1.0068416595458984E-3</c:v>
                </c:pt>
                <c:pt idx="32419">
                  <c:v>1.007080078125E-3</c:v>
                </c:pt>
                <c:pt idx="32420">
                  <c:v>1.007080078125E-3</c:v>
                </c:pt>
                <c:pt idx="32421">
                  <c:v>1.0068416595458984E-3</c:v>
                </c:pt>
                <c:pt idx="32422">
                  <c:v>1.007080078125E-3</c:v>
                </c:pt>
                <c:pt idx="32423">
                  <c:v>1.007080078125E-3</c:v>
                </c:pt>
                <c:pt idx="32424">
                  <c:v>1.0068416595458984E-3</c:v>
                </c:pt>
                <c:pt idx="32425">
                  <c:v>1.007080078125E-3</c:v>
                </c:pt>
                <c:pt idx="32426">
                  <c:v>1.007080078125E-3</c:v>
                </c:pt>
                <c:pt idx="32427">
                  <c:v>1.0068416595458984E-3</c:v>
                </c:pt>
                <c:pt idx="32428">
                  <c:v>1.0080337524414063E-3</c:v>
                </c:pt>
                <c:pt idx="32429">
                  <c:v>1.007080078125E-3</c:v>
                </c:pt>
                <c:pt idx="32430">
                  <c:v>1.0068416595458984E-3</c:v>
                </c:pt>
                <c:pt idx="32431">
                  <c:v>1.007080078125E-3</c:v>
                </c:pt>
                <c:pt idx="32432">
                  <c:v>1.007080078125E-3</c:v>
                </c:pt>
                <c:pt idx="32433">
                  <c:v>1.0068416595458984E-3</c:v>
                </c:pt>
                <c:pt idx="32434">
                  <c:v>1.007080078125E-3</c:v>
                </c:pt>
                <c:pt idx="32435">
                  <c:v>1.007080078125E-3</c:v>
                </c:pt>
                <c:pt idx="32436">
                  <c:v>1.0068416595458984E-3</c:v>
                </c:pt>
                <c:pt idx="32437">
                  <c:v>1.007080078125E-3</c:v>
                </c:pt>
                <c:pt idx="32438">
                  <c:v>1.007080078125E-3</c:v>
                </c:pt>
                <c:pt idx="32439">
                  <c:v>1.0068416595458984E-3</c:v>
                </c:pt>
                <c:pt idx="32440">
                  <c:v>1.007080078125E-3</c:v>
                </c:pt>
                <c:pt idx="32441">
                  <c:v>1.0080337524414063E-3</c:v>
                </c:pt>
                <c:pt idx="32442">
                  <c:v>1.007080078125E-3</c:v>
                </c:pt>
                <c:pt idx="32443">
                  <c:v>1.0068416595458984E-3</c:v>
                </c:pt>
                <c:pt idx="32444">
                  <c:v>1.007080078125E-3</c:v>
                </c:pt>
                <c:pt idx="32445">
                  <c:v>1.007080078125E-3</c:v>
                </c:pt>
                <c:pt idx="32446">
                  <c:v>1.0068416595458984E-3</c:v>
                </c:pt>
                <c:pt idx="32447">
                  <c:v>1.007080078125E-3</c:v>
                </c:pt>
                <c:pt idx="32448">
                  <c:v>1.007080078125E-3</c:v>
                </c:pt>
                <c:pt idx="32449">
                  <c:v>1.0068416595458984E-3</c:v>
                </c:pt>
                <c:pt idx="32450">
                  <c:v>1.007080078125E-3</c:v>
                </c:pt>
                <c:pt idx="32451">
                  <c:v>1.007080078125E-3</c:v>
                </c:pt>
                <c:pt idx="32452">
                  <c:v>1.0068416595458984E-3</c:v>
                </c:pt>
                <c:pt idx="32453">
                  <c:v>1.0080337524414063E-3</c:v>
                </c:pt>
                <c:pt idx="32454">
                  <c:v>1.007080078125E-3</c:v>
                </c:pt>
                <c:pt idx="32455">
                  <c:v>1.0068416595458984E-3</c:v>
                </c:pt>
                <c:pt idx="32456">
                  <c:v>1.007080078125E-3</c:v>
                </c:pt>
                <c:pt idx="32457">
                  <c:v>1.007080078125E-3</c:v>
                </c:pt>
                <c:pt idx="32458">
                  <c:v>1.0068416595458984E-3</c:v>
                </c:pt>
                <c:pt idx="32459">
                  <c:v>1.007080078125E-3</c:v>
                </c:pt>
                <c:pt idx="32460">
                  <c:v>1.007080078125E-3</c:v>
                </c:pt>
                <c:pt idx="32461">
                  <c:v>1.0068416595458984E-3</c:v>
                </c:pt>
                <c:pt idx="32462">
                  <c:v>1.007080078125E-3</c:v>
                </c:pt>
                <c:pt idx="32463">
                  <c:v>1.007080078125E-3</c:v>
                </c:pt>
                <c:pt idx="32464">
                  <c:v>1.0068416595458984E-3</c:v>
                </c:pt>
                <c:pt idx="32465">
                  <c:v>1.007080078125E-3</c:v>
                </c:pt>
                <c:pt idx="32466">
                  <c:v>1.0080337524414063E-3</c:v>
                </c:pt>
                <c:pt idx="32467">
                  <c:v>1.007080078125E-3</c:v>
                </c:pt>
                <c:pt idx="32468">
                  <c:v>1.0068416595458984E-3</c:v>
                </c:pt>
                <c:pt idx="32469">
                  <c:v>1.007080078125E-3</c:v>
                </c:pt>
                <c:pt idx="32470">
                  <c:v>1.007080078125E-3</c:v>
                </c:pt>
                <c:pt idx="32471">
                  <c:v>1.0068416595458984E-3</c:v>
                </c:pt>
                <c:pt idx="32472">
                  <c:v>1.007080078125E-3</c:v>
                </c:pt>
                <c:pt idx="32473">
                  <c:v>1.007080078125E-3</c:v>
                </c:pt>
                <c:pt idx="32474">
                  <c:v>1.0068416595458984E-3</c:v>
                </c:pt>
                <c:pt idx="32475">
                  <c:v>1.007080078125E-3</c:v>
                </c:pt>
                <c:pt idx="32476">
                  <c:v>1.007080078125E-3</c:v>
                </c:pt>
                <c:pt idx="32477">
                  <c:v>1.0068416595458984E-3</c:v>
                </c:pt>
                <c:pt idx="32478">
                  <c:v>1.0080337524414063E-3</c:v>
                </c:pt>
                <c:pt idx="32479">
                  <c:v>1.007080078125E-3</c:v>
                </c:pt>
                <c:pt idx="32480">
                  <c:v>1.0068416595458984E-3</c:v>
                </c:pt>
                <c:pt idx="32481">
                  <c:v>1.007080078125E-3</c:v>
                </c:pt>
                <c:pt idx="32482">
                  <c:v>1.007080078125E-3</c:v>
                </c:pt>
                <c:pt idx="32483">
                  <c:v>1.0068416595458984E-3</c:v>
                </c:pt>
                <c:pt idx="32484">
                  <c:v>1.007080078125E-3</c:v>
                </c:pt>
                <c:pt idx="32485">
                  <c:v>1.007080078125E-3</c:v>
                </c:pt>
                <c:pt idx="32486">
                  <c:v>1.0068416595458984E-3</c:v>
                </c:pt>
                <c:pt idx="32487">
                  <c:v>1.007080078125E-3</c:v>
                </c:pt>
                <c:pt idx="32488">
                  <c:v>1.007080078125E-3</c:v>
                </c:pt>
                <c:pt idx="32489">
                  <c:v>1.0068416595458984E-3</c:v>
                </c:pt>
                <c:pt idx="32490">
                  <c:v>1.007080078125E-3</c:v>
                </c:pt>
                <c:pt idx="32491">
                  <c:v>1.0080337524414063E-3</c:v>
                </c:pt>
                <c:pt idx="32492">
                  <c:v>1.007080078125E-3</c:v>
                </c:pt>
                <c:pt idx="32493">
                  <c:v>1.0068416595458984E-3</c:v>
                </c:pt>
                <c:pt idx="32494">
                  <c:v>1.007080078125E-3</c:v>
                </c:pt>
                <c:pt idx="32495">
                  <c:v>1.007080078125E-3</c:v>
                </c:pt>
                <c:pt idx="32496">
                  <c:v>1.0068416595458984E-3</c:v>
                </c:pt>
                <c:pt idx="32497">
                  <c:v>1.007080078125E-3</c:v>
                </c:pt>
                <c:pt idx="32498">
                  <c:v>1.007080078125E-3</c:v>
                </c:pt>
                <c:pt idx="32499">
                  <c:v>1.0068416595458984E-3</c:v>
                </c:pt>
                <c:pt idx="32500">
                  <c:v>1.007080078125E-3</c:v>
                </c:pt>
                <c:pt idx="32501">
                  <c:v>1.007080078125E-3</c:v>
                </c:pt>
                <c:pt idx="32502">
                  <c:v>1.0068416595458984E-3</c:v>
                </c:pt>
                <c:pt idx="32503">
                  <c:v>1.0080337524414063E-3</c:v>
                </c:pt>
                <c:pt idx="32504">
                  <c:v>1.007080078125E-3</c:v>
                </c:pt>
                <c:pt idx="32505">
                  <c:v>1.0068416595458984E-3</c:v>
                </c:pt>
                <c:pt idx="32506">
                  <c:v>1.007080078125E-3</c:v>
                </c:pt>
                <c:pt idx="32507">
                  <c:v>1.007080078125E-3</c:v>
                </c:pt>
                <c:pt idx="32508">
                  <c:v>1.0068416595458984E-3</c:v>
                </c:pt>
                <c:pt idx="32509">
                  <c:v>1.007080078125E-3</c:v>
                </c:pt>
                <c:pt idx="32510">
                  <c:v>1.007080078125E-3</c:v>
                </c:pt>
                <c:pt idx="32511">
                  <c:v>1.0068416595458984E-3</c:v>
                </c:pt>
                <c:pt idx="32512">
                  <c:v>1.007080078125E-3</c:v>
                </c:pt>
                <c:pt idx="32513">
                  <c:v>1.007080078125E-3</c:v>
                </c:pt>
                <c:pt idx="32514">
                  <c:v>1.0068416595458984E-3</c:v>
                </c:pt>
                <c:pt idx="32515">
                  <c:v>1.007080078125E-3</c:v>
                </c:pt>
                <c:pt idx="32516">
                  <c:v>1.0080337524414063E-3</c:v>
                </c:pt>
                <c:pt idx="32517">
                  <c:v>1.007080078125E-3</c:v>
                </c:pt>
                <c:pt idx="32518">
                  <c:v>1.0068416595458984E-3</c:v>
                </c:pt>
                <c:pt idx="32519">
                  <c:v>1.007080078125E-3</c:v>
                </c:pt>
                <c:pt idx="32520">
                  <c:v>1.007080078125E-3</c:v>
                </c:pt>
                <c:pt idx="32521">
                  <c:v>1.0068416595458984E-3</c:v>
                </c:pt>
                <c:pt idx="32522">
                  <c:v>1.007080078125E-3</c:v>
                </c:pt>
                <c:pt idx="32523">
                  <c:v>1.007080078125E-3</c:v>
                </c:pt>
                <c:pt idx="32524">
                  <c:v>1.0068416595458984E-3</c:v>
                </c:pt>
                <c:pt idx="32525">
                  <c:v>1.007080078125E-3</c:v>
                </c:pt>
                <c:pt idx="32526">
                  <c:v>1.007080078125E-3</c:v>
                </c:pt>
                <c:pt idx="32527">
                  <c:v>1.0068416595458984E-3</c:v>
                </c:pt>
                <c:pt idx="32528">
                  <c:v>1.0080337524414063E-3</c:v>
                </c:pt>
                <c:pt idx="32529">
                  <c:v>1.007080078125E-3</c:v>
                </c:pt>
                <c:pt idx="32530">
                  <c:v>1.0068416595458984E-3</c:v>
                </c:pt>
                <c:pt idx="32531">
                  <c:v>1.007080078125E-3</c:v>
                </c:pt>
                <c:pt idx="32532">
                  <c:v>1.007080078125E-3</c:v>
                </c:pt>
                <c:pt idx="32533">
                  <c:v>1.0068416595458984E-3</c:v>
                </c:pt>
                <c:pt idx="32534">
                  <c:v>1.007080078125E-3</c:v>
                </c:pt>
                <c:pt idx="32535">
                  <c:v>1.007080078125E-3</c:v>
                </c:pt>
                <c:pt idx="32536">
                  <c:v>1.0068416595458984E-3</c:v>
                </c:pt>
                <c:pt idx="32537">
                  <c:v>1.007080078125E-3</c:v>
                </c:pt>
                <c:pt idx="32538">
                  <c:v>1.007080078125E-3</c:v>
                </c:pt>
                <c:pt idx="32539">
                  <c:v>1.0068416595458984E-3</c:v>
                </c:pt>
                <c:pt idx="32540">
                  <c:v>1.007080078125E-3</c:v>
                </c:pt>
                <c:pt idx="32541">
                  <c:v>1.0080337524414063E-3</c:v>
                </c:pt>
                <c:pt idx="32542">
                  <c:v>1.007080078125E-3</c:v>
                </c:pt>
                <c:pt idx="32543">
                  <c:v>1.0068416595458984E-3</c:v>
                </c:pt>
                <c:pt idx="32544">
                  <c:v>1.007080078125E-3</c:v>
                </c:pt>
                <c:pt idx="32545">
                  <c:v>1.007080078125E-3</c:v>
                </c:pt>
                <c:pt idx="32546">
                  <c:v>1.0068416595458984E-3</c:v>
                </c:pt>
                <c:pt idx="32547">
                  <c:v>1.007080078125E-3</c:v>
                </c:pt>
                <c:pt idx="32548">
                  <c:v>1.007080078125E-3</c:v>
                </c:pt>
                <c:pt idx="32549">
                  <c:v>1.0068416595458984E-3</c:v>
                </c:pt>
                <c:pt idx="32550">
                  <c:v>1.007080078125E-3</c:v>
                </c:pt>
                <c:pt idx="32551">
                  <c:v>1.0068416595458984E-3</c:v>
                </c:pt>
                <c:pt idx="32552">
                  <c:v>1.007080078125E-3</c:v>
                </c:pt>
                <c:pt idx="32553">
                  <c:v>1.0080337524414063E-3</c:v>
                </c:pt>
                <c:pt idx="32554">
                  <c:v>1.007080078125E-3</c:v>
                </c:pt>
                <c:pt idx="32555">
                  <c:v>1.0068416595458984E-3</c:v>
                </c:pt>
                <c:pt idx="32556">
                  <c:v>1.007080078125E-3</c:v>
                </c:pt>
                <c:pt idx="32557">
                  <c:v>1.007080078125E-3</c:v>
                </c:pt>
                <c:pt idx="32558">
                  <c:v>1.0068416595458984E-3</c:v>
                </c:pt>
                <c:pt idx="32559">
                  <c:v>1.007080078125E-3</c:v>
                </c:pt>
                <c:pt idx="32560">
                  <c:v>1.007080078125E-3</c:v>
                </c:pt>
                <c:pt idx="32561">
                  <c:v>1.0068416595458984E-3</c:v>
                </c:pt>
                <c:pt idx="32562">
                  <c:v>1.007080078125E-3</c:v>
                </c:pt>
                <c:pt idx="32563">
                  <c:v>1.007080078125E-3</c:v>
                </c:pt>
                <c:pt idx="32564">
                  <c:v>1.0068416595458984E-3</c:v>
                </c:pt>
                <c:pt idx="32565">
                  <c:v>1.007080078125E-3</c:v>
                </c:pt>
                <c:pt idx="32566">
                  <c:v>1.0080337524414063E-3</c:v>
                </c:pt>
                <c:pt idx="32567">
                  <c:v>1.007080078125E-3</c:v>
                </c:pt>
                <c:pt idx="32568">
                  <c:v>1.0068416595458984E-3</c:v>
                </c:pt>
                <c:pt idx="32569">
                  <c:v>1.007080078125E-3</c:v>
                </c:pt>
                <c:pt idx="32570">
                  <c:v>1.007080078125E-3</c:v>
                </c:pt>
                <c:pt idx="32571">
                  <c:v>1.0068416595458984E-3</c:v>
                </c:pt>
                <c:pt idx="32572">
                  <c:v>1.007080078125E-3</c:v>
                </c:pt>
                <c:pt idx="32573">
                  <c:v>1.0068416595458984E-3</c:v>
                </c:pt>
                <c:pt idx="32574">
                  <c:v>1.007080078125E-3</c:v>
                </c:pt>
                <c:pt idx="32575">
                  <c:v>1.007080078125E-3</c:v>
                </c:pt>
                <c:pt idx="32576">
                  <c:v>1.0068416595458984E-3</c:v>
                </c:pt>
                <c:pt idx="32577">
                  <c:v>1.007080078125E-3</c:v>
                </c:pt>
                <c:pt idx="32578">
                  <c:v>1.0080337524414063E-3</c:v>
                </c:pt>
                <c:pt idx="32579">
                  <c:v>1.007080078125E-3</c:v>
                </c:pt>
                <c:pt idx="32580">
                  <c:v>1.0068416595458984E-3</c:v>
                </c:pt>
                <c:pt idx="32581">
                  <c:v>1.007080078125E-3</c:v>
                </c:pt>
                <c:pt idx="32582">
                  <c:v>1.007080078125E-3</c:v>
                </c:pt>
                <c:pt idx="32583">
                  <c:v>1.0068416595458984E-3</c:v>
                </c:pt>
                <c:pt idx="32584">
                  <c:v>1.007080078125E-3</c:v>
                </c:pt>
                <c:pt idx="32585">
                  <c:v>1.007080078125E-3</c:v>
                </c:pt>
                <c:pt idx="32586">
                  <c:v>1.0068416595458984E-3</c:v>
                </c:pt>
                <c:pt idx="32587">
                  <c:v>1.007080078125E-3</c:v>
                </c:pt>
                <c:pt idx="32588">
                  <c:v>1.007080078125E-3</c:v>
                </c:pt>
                <c:pt idx="32589">
                  <c:v>1.0068416595458984E-3</c:v>
                </c:pt>
                <c:pt idx="32590">
                  <c:v>1.007080078125E-3</c:v>
                </c:pt>
                <c:pt idx="32591">
                  <c:v>1.0080337524414063E-3</c:v>
                </c:pt>
                <c:pt idx="32592">
                  <c:v>1.007080078125E-3</c:v>
                </c:pt>
                <c:pt idx="32593">
                  <c:v>1.0068416595458984E-3</c:v>
                </c:pt>
                <c:pt idx="32594">
                  <c:v>1.007080078125E-3</c:v>
                </c:pt>
                <c:pt idx="32595">
                  <c:v>1.0068416595458984E-3</c:v>
                </c:pt>
                <c:pt idx="32596">
                  <c:v>1.007080078125E-3</c:v>
                </c:pt>
                <c:pt idx="32597">
                  <c:v>1.007080078125E-3</c:v>
                </c:pt>
                <c:pt idx="32598">
                  <c:v>1.0068416595458984E-3</c:v>
                </c:pt>
                <c:pt idx="32599">
                  <c:v>1.007080078125E-3</c:v>
                </c:pt>
                <c:pt idx="32600">
                  <c:v>1.007080078125E-3</c:v>
                </c:pt>
                <c:pt idx="32601">
                  <c:v>1.0068416595458984E-3</c:v>
                </c:pt>
                <c:pt idx="32602">
                  <c:v>1.007080078125E-3</c:v>
                </c:pt>
                <c:pt idx="32603">
                  <c:v>1.0080337524414063E-3</c:v>
                </c:pt>
                <c:pt idx="32604">
                  <c:v>1.007080078125E-3</c:v>
                </c:pt>
                <c:pt idx="32605">
                  <c:v>1.0068416595458984E-3</c:v>
                </c:pt>
                <c:pt idx="32606">
                  <c:v>1.007080078125E-3</c:v>
                </c:pt>
                <c:pt idx="32607">
                  <c:v>1.007080078125E-3</c:v>
                </c:pt>
                <c:pt idx="32608">
                  <c:v>1.0068416595458984E-3</c:v>
                </c:pt>
                <c:pt idx="32609">
                  <c:v>1.007080078125E-3</c:v>
                </c:pt>
                <c:pt idx="32610">
                  <c:v>1.007080078125E-3</c:v>
                </c:pt>
                <c:pt idx="32611">
                  <c:v>1.0068416595458984E-3</c:v>
                </c:pt>
                <c:pt idx="32612">
                  <c:v>1.007080078125E-3</c:v>
                </c:pt>
                <c:pt idx="32613">
                  <c:v>1.007080078125E-3</c:v>
                </c:pt>
                <c:pt idx="32614">
                  <c:v>1.0068416595458984E-3</c:v>
                </c:pt>
                <c:pt idx="32615">
                  <c:v>1.007080078125E-3</c:v>
                </c:pt>
                <c:pt idx="32616">
                  <c:v>1.0080337524414063E-3</c:v>
                </c:pt>
                <c:pt idx="32617">
                  <c:v>1.0068416595458984E-3</c:v>
                </c:pt>
                <c:pt idx="32618">
                  <c:v>1.007080078125E-3</c:v>
                </c:pt>
                <c:pt idx="32619">
                  <c:v>1.007080078125E-3</c:v>
                </c:pt>
                <c:pt idx="32620">
                  <c:v>1.0068416595458984E-3</c:v>
                </c:pt>
                <c:pt idx="32621">
                  <c:v>1.007080078125E-3</c:v>
                </c:pt>
                <c:pt idx="32622">
                  <c:v>1.007080078125E-3</c:v>
                </c:pt>
                <c:pt idx="32623">
                  <c:v>1.0068416595458984E-3</c:v>
                </c:pt>
                <c:pt idx="32624">
                  <c:v>1.007080078125E-3</c:v>
                </c:pt>
                <c:pt idx="32625">
                  <c:v>1.007080078125E-3</c:v>
                </c:pt>
                <c:pt idx="32626">
                  <c:v>1.0068416595458984E-3</c:v>
                </c:pt>
                <c:pt idx="32627">
                  <c:v>1.007080078125E-3</c:v>
                </c:pt>
                <c:pt idx="32628">
                  <c:v>1.0080337524414063E-3</c:v>
                </c:pt>
                <c:pt idx="32629">
                  <c:v>1.007080078125E-3</c:v>
                </c:pt>
                <c:pt idx="32630">
                  <c:v>1.0068416595458984E-3</c:v>
                </c:pt>
                <c:pt idx="32631">
                  <c:v>1.007080078125E-3</c:v>
                </c:pt>
                <c:pt idx="32632">
                  <c:v>1.007080078125E-3</c:v>
                </c:pt>
                <c:pt idx="32633">
                  <c:v>1.0068416595458984E-3</c:v>
                </c:pt>
                <c:pt idx="32634">
                  <c:v>1.007080078125E-3</c:v>
                </c:pt>
                <c:pt idx="32635">
                  <c:v>1.007080078125E-3</c:v>
                </c:pt>
                <c:pt idx="32636">
                  <c:v>1.0068416595458984E-3</c:v>
                </c:pt>
                <c:pt idx="32637">
                  <c:v>1.007080078125E-3</c:v>
                </c:pt>
                <c:pt idx="32638">
                  <c:v>1.007080078125E-3</c:v>
                </c:pt>
                <c:pt idx="32639">
                  <c:v>1.0068416595458984E-3</c:v>
                </c:pt>
                <c:pt idx="32640">
                  <c:v>1.007080078125E-3</c:v>
                </c:pt>
                <c:pt idx="32641">
                  <c:v>1.0080337524414063E-3</c:v>
                </c:pt>
                <c:pt idx="32642">
                  <c:v>1.0068416595458984E-3</c:v>
                </c:pt>
                <c:pt idx="32643">
                  <c:v>1.007080078125E-3</c:v>
                </c:pt>
                <c:pt idx="32644">
                  <c:v>1.007080078125E-3</c:v>
                </c:pt>
                <c:pt idx="32645">
                  <c:v>1.0068416595458984E-3</c:v>
                </c:pt>
                <c:pt idx="32646">
                  <c:v>1.007080078125E-3</c:v>
                </c:pt>
                <c:pt idx="32647">
                  <c:v>1.007080078125E-3</c:v>
                </c:pt>
                <c:pt idx="32648">
                  <c:v>1.0068416595458984E-3</c:v>
                </c:pt>
                <c:pt idx="32649">
                  <c:v>1.007080078125E-3</c:v>
                </c:pt>
                <c:pt idx="32650">
                  <c:v>1.007080078125E-3</c:v>
                </c:pt>
                <c:pt idx="32651">
                  <c:v>1.0068416595458984E-3</c:v>
                </c:pt>
                <c:pt idx="32652">
                  <c:v>1.007080078125E-3</c:v>
                </c:pt>
                <c:pt idx="32653">
                  <c:v>1.0080337524414063E-3</c:v>
                </c:pt>
                <c:pt idx="32654">
                  <c:v>1.007080078125E-3</c:v>
                </c:pt>
                <c:pt idx="32655">
                  <c:v>1.0068416595458984E-3</c:v>
                </c:pt>
                <c:pt idx="32656">
                  <c:v>1.007080078125E-3</c:v>
                </c:pt>
                <c:pt idx="32657">
                  <c:v>1.007080078125E-3</c:v>
                </c:pt>
                <c:pt idx="32658">
                  <c:v>1.0068416595458984E-3</c:v>
                </c:pt>
                <c:pt idx="32659">
                  <c:v>1.007080078125E-3</c:v>
                </c:pt>
                <c:pt idx="32660">
                  <c:v>1.007080078125E-3</c:v>
                </c:pt>
                <c:pt idx="32661">
                  <c:v>1.0068416595458984E-3</c:v>
                </c:pt>
                <c:pt idx="32662">
                  <c:v>1.007080078125E-3</c:v>
                </c:pt>
                <c:pt idx="32663">
                  <c:v>1.007080078125E-3</c:v>
                </c:pt>
                <c:pt idx="32664">
                  <c:v>1.0068416595458984E-3</c:v>
                </c:pt>
                <c:pt idx="32665">
                  <c:v>1.007080078125E-3</c:v>
                </c:pt>
                <c:pt idx="32666">
                  <c:v>1.0080337524414063E-3</c:v>
                </c:pt>
                <c:pt idx="32667">
                  <c:v>1.0068416595458984E-3</c:v>
                </c:pt>
                <c:pt idx="32668">
                  <c:v>1.007080078125E-3</c:v>
                </c:pt>
                <c:pt idx="32669">
                  <c:v>1.007080078125E-3</c:v>
                </c:pt>
                <c:pt idx="32670">
                  <c:v>1.0068416595458984E-3</c:v>
                </c:pt>
                <c:pt idx="32671">
                  <c:v>1.007080078125E-3</c:v>
                </c:pt>
                <c:pt idx="32672">
                  <c:v>1.007080078125E-3</c:v>
                </c:pt>
                <c:pt idx="32673">
                  <c:v>1.0068416595458984E-3</c:v>
                </c:pt>
                <c:pt idx="32674">
                  <c:v>1.007080078125E-3</c:v>
                </c:pt>
                <c:pt idx="32675">
                  <c:v>1.007080078125E-3</c:v>
                </c:pt>
                <c:pt idx="32676">
                  <c:v>1.0068416595458984E-3</c:v>
                </c:pt>
                <c:pt idx="32677">
                  <c:v>1.007080078125E-3</c:v>
                </c:pt>
                <c:pt idx="32678">
                  <c:v>1.0080337524414063E-3</c:v>
                </c:pt>
                <c:pt idx="32679">
                  <c:v>1.007080078125E-3</c:v>
                </c:pt>
                <c:pt idx="32680">
                  <c:v>1.0068416595458984E-3</c:v>
                </c:pt>
                <c:pt idx="32681">
                  <c:v>1.007080078125E-3</c:v>
                </c:pt>
                <c:pt idx="32682">
                  <c:v>1.007080078125E-3</c:v>
                </c:pt>
                <c:pt idx="32683">
                  <c:v>1.0068416595458984E-3</c:v>
                </c:pt>
                <c:pt idx="32684">
                  <c:v>1.007080078125E-3</c:v>
                </c:pt>
                <c:pt idx="32685">
                  <c:v>1.007080078125E-3</c:v>
                </c:pt>
                <c:pt idx="32686">
                  <c:v>1.0068416595458984E-3</c:v>
                </c:pt>
                <c:pt idx="32687">
                  <c:v>1.007080078125E-3</c:v>
                </c:pt>
                <c:pt idx="32688">
                  <c:v>1.007080078125E-3</c:v>
                </c:pt>
                <c:pt idx="32689">
                  <c:v>1.0068416595458984E-3</c:v>
                </c:pt>
                <c:pt idx="32690">
                  <c:v>1.007080078125E-3</c:v>
                </c:pt>
                <c:pt idx="32691">
                  <c:v>1.0080337524414063E-3</c:v>
                </c:pt>
                <c:pt idx="32692">
                  <c:v>1.0068416595458984E-3</c:v>
                </c:pt>
                <c:pt idx="32693">
                  <c:v>1.007080078125E-3</c:v>
                </c:pt>
                <c:pt idx="32694">
                  <c:v>1.007080078125E-3</c:v>
                </c:pt>
                <c:pt idx="32695">
                  <c:v>1.0068416595458984E-3</c:v>
                </c:pt>
                <c:pt idx="32696">
                  <c:v>1.007080078125E-3</c:v>
                </c:pt>
                <c:pt idx="32697">
                  <c:v>1.007080078125E-3</c:v>
                </c:pt>
                <c:pt idx="32698">
                  <c:v>1.0068416595458984E-3</c:v>
                </c:pt>
                <c:pt idx="32699">
                  <c:v>1.007080078125E-3</c:v>
                </c:pt>
                <c:pt idx="32700">
                  <c:v>1.007080078125E-3</c:v>
                </c:pt>
                <c:pt idx="32701">
                  <c:v>1.0068416595458984E-3</c:v>
                </c:pt>
                <c:pt idx="32702">
                  <c:v>1.007080078125E-3</c:v>
                </c:pt>
                <c:pt idx="32703">
                  <c:v>1.0080337524414063E-3</c:v>
                </c:pt>
                <c:pt idx="32704">
                  <c:v>1.007080078125E-3</c:v>
                </c:pt>
                <c:pt idx="32705">
                  <c:v>1.0068416595458984E-3</c:v>
                </c:pt>
                <c:pt idx="32706">
                  <c:v>1.007080078125E-3</c:v>
                </c:pt>
                <c:pt idx="32707">
                  <c:v>1.007080078125E-3</c:v>
                </c:pt>
                <c:pt idx="32708">
                  <c:v>1.0068416595458984E-3</c:v>
                </c:pt>
                <c:pt idx="32709">
                  <c:v>1.007080078125E-3</c:v>
                </c:pt>
                <c:pt idx="32710">
                  <c:v>1.007080078125E-3</c:v>
                </c:pt>
                <c:pt idx="32711">
                  <c:v>1.0068416595458984E-3</c:v>
                </c:pt>
                <c:pt idx="32712">
                  <c:v>1.007080078125E-3</c:v>
                </c:pt>
                <c:pt idx="32713">
                  <c:v>1.007080078125E-3</c:v>
                </c:pt>
                <c:pt idx="32714">
                  <c:v>1.0068416595458984E-3</c:v>
                </c:pt>
                <c:pt idx="32715">
                  <c:v>1.007080078125E-3</c:v>
                </c:pt>
                <c:pt idx="32716">
                  <c:v>1.0080337524414063E-3</c:v>
                </c:pt>
                <c:pt idx="32717">
                  <c:v>1.0068416595458984E-3</c:v>
                </c:pt>
                <c:pt idx="32718">
                  <c:v>1.007080078125E-3</c:v>
                </c:pt>
                <c:pt idx="32719">
                  <c:v>1.007080078125E-3</c:v>
                </c:pt>
                <c:pt idx="32720">
                  <c:v>1.0068416595458984E-3</c:v>
                </c:pt>
                <c:pt idx="32721">
                  <c:v>1.007080078125E-3</c:v>
                </c:pt>
                <c:pt idx="32722">
                  <c:v>1.007080078125E-3</c:v>
                </c:pt>
                <c:pt idx="32723">
                  <c:v>1.0068416595458984E-3</c:v>
                </c:pt>
                <c:pt idx="32724">
                  <c:v>1.007080078125E-3</c:v>
                </c:pt>
                <c:pt idx="32725">
                  <c:v>1.007080078125E-3</c:v>
                </c:pt>
                <c:pt idx="32726">
                  <c:v>1.0068416595458984E-3</c:v>
                </c:pt>
                <c:pt idx="32727">
                  <c:v>1.007080078125E-3</c:v>
                </c:pt>
                <c:pt idx="32728">
                  <c:v>1.0080337524414063E-3</c:v>
                </c:pt>
                <c:pt idx="32729">
                  <c:v>1.007080078125E-3</c:v>
                </c:pt>
                <c:pt idx="32730">
                  <c:v>1.0068416595458984E-3</c:v>
                </c:pt>
                <c:pt idx="32731">
                  <c:v>1.007080078125E-3</c:v>
                </c:pt>
                <c:pt idx="32732">
                  <c:v>1.007080078125E-3</c:v>
                </c:pt>
                <c:pt idx="32733">
                  <c:v>1.0068416595458984E-3</c:v>
                </c:pt>
                <c:pt idx="32734">
                  <c:v>1.007080078125E-3</c:v>
                </c:pt>
                <c:pt idx="32735">
                  <c:v>1.007080078125E-3</c:v>
                </c:pt>
                <c:pt idx="32736">
                  <c:v>1.0068416595458984E-3</c:v>
                </c:pt>
                <c:pt idx="32737">
                  <c:v>1.007080078125E-3</c:v>
                </c:pt>
                <c:pt idx="32738">
                  <c:v>1.007080078125E-3</c:v>
                </c:pt>
                <c:pt idx="32739">
                  <c:v>1.0068416595458984E-3</c:v>
                </c:pt>
                <c:pt idx="32740">
                  <c:v>1.007080078125E-3</c:v>
                </c:pt>
                <c:pt idx="32741">
                  <c:v>1.0080337524414063E-3</c:v>
                </c:pt>
                <c:pt idx="32742">
                  <c:v>1.0068416595458984E-3</c:v>
                </c:pt>
                <c:pt idx="32743">
                  <c:v>1.007080078125E-3</c:v>
                </c:pt>
                <c:pt idx="32744">
                  <c:v>1.007080078125E-3</c:v>
                </c:pt>
                <c:pt idx="32745">
                  <c:v>1.0068416595458984E-3</c:v>
                </c:pt>
                <c:pt idx="32746">
                  <c:v>1.007080078125E-3</c:v>
                </c:pt>
                <c:pt idx="32747">
                  <c:v>1.007080078125E-3</c:v>
                </c:pt>
                <c:pt idx="32748">
                  <c:v>1.0068416595458984E-3</c:v>
                </c:pt>
                <c:pt idx="32749">
                  <c:v>1.007080078125E-3</c:v>
                </c:pt>
                <c:pt idx="32750">
                  <c:v>1.007080078125E-3</c:v>
                </c:pt>
                <c:pt idx="32751">
                  <c:v>1.0068416595458984E-3</c:v>
                </c:pt>
                <c:pt idx="32752">
                  <c:v>1.007080078125E-3</c:v>
                </c:pt>
                <c:pt idx="32753">
                  <c:v>1.0080337524414063E-3</c:v>
                </c:pt>
                <c:pt idx="32754">
                  <c:v>1.007080078125E-3</c:v>
                </c:pt>
                <c:pt idx="32755">
                  <c:v>1.0068416595458984E-3</c:v>
                </c:pt>
                <c:pt idx="32756">
                  <c:v>1.007080078125E-3</c:v>
                </c:pt>
                <c:pt idx="32757">
                  <c:v>1.007080078125E-3</c:v>
                </c:pt>
                <c:pt idx="32758">
                  <c:v>1.0068416595458984E-3</c:v>
                </c:pt>
                <c:pt idx="32759">
                  <c:v>1.007080078125E-3</c:v>
                </c:pt>
                <c:pt idx="32760">
                  <c:v>1.007080078125E-3</c:v>
                </c:pt>
                <c:pt idx="32761">
                  <c:v>1.0068416595458984E-3</c:v>
                </c:pt>
                <c:pt idx="32762">
                  <c:v>1.007080078125E-3</c:v>
                </c:pt>
                <c:pt idx="32763">
                  <c:v>1.007080078125E-3</c:v>
                </c:pt>
                <c:pt idx="32764">
                  <c:v>1.0068416595458984E-3</c:v>
                </c:pt>
                <c:pt idx="32765">
                  <c:v>1.007080078125E-3</c:v>
                </c:pt>
                <c:pt idx="32766">
                  <c:v>1.0080337524414063E-3</c:v>
                </c:pt>
                <c:pt idx="32767">
                  <c:v>1.0068416595458984E-3</c:v>
                </c:pt>
                <c:pt idx="32768">
                  <c:v>1.007080078125E-3</c:v>
                </c:pt>
                <c:pt idx="32769">
                  <c:v>1.007080078125E-3</c:v>
                </c:pt>
                <c:pt idx="32770">
                  <c:v>1.0068416595458984E-3</c:v>
                </c:pt>
                <c:pt idx="32771">
                  <c:v>1.007080078125E-3</c:v>
                </c:pt>
                <c:pt idx="32772">
                  <c:v>1.007080078125E-3</c:v>
                </c:pt>
                <c:pt idx="32773">
                  <c:v>1.0068416595458984E-3</c:v>
                </c:pt>
                <c:pt idx="32774">
                  <c:v>1.007080078125E-3</c:v>
                </c:pt>
                <c:pt idx="32775">
                  <c:v>1.007080078125E-3</c:v>
                </c:pt>
                <c:pt idx="32776">
                  <c:v>1.0068416595458984E-3</c:v>
                </c:pt>
                <c:pt idx="32777">
                  <c:v>1.007080078125E-3</c:v>
                </c:pt>
                <c:pt idx="32778">
                  <c:v>1.0080337524414063E-3</c:v>
                </c:pt>
                <c:pt idx="32779">
                  <c:v>1.007080078125E-3</c:v>
                </c:pt>
                <c:pt idx="32780">
                  <c:v>1.0068416595458984E-3</c:v>
                </c:pt>
                <c:pt idx="32781">
                  <c:v>1.007080078125E-3</c:v>
                </c:pt>
                <c:pt idx="32782">
                  <c:v>1.007080078125E-3</c:v>
                </c:pt>
                <c:pt idx="32783">
                  <c:v>1.0068416595458984E-3</c:v>
                </c:pt>
                <c:pt idx="32784">
                  <c:v>1.007080078125E-3</c:v>
                </c:pt>
                <c:pt idx="32785">
                  <c:v>1.007080078125E-3</c:v>
                </c:pt>
                <c:pt idx="32786">
                  <c:v>1.0068416595458984E-3</c:v>
                </c:pt>
                <c:pt idx="32787">
                  <c:v>1.007080078125E-3</c:v>
                </c:pt>
                <c:pt idx="32788">
                  <c:v>1.007080078125E-3</c:v>
                </c:pt>
                <c:pt idx="32789">
                  <c:v>1.0068416595458984E-3</c:v>
                </c:pt>
                <c:pt idx="32790">
                  <c:v>1.007080078125E-3</c:v>
                </c:pt>
                <c:pt idx="32791">
                  <c:v>1.0080337524414063E-3</c:v>
                </c:pt>
                <c:pt idx="32792">
                  <c:v>1.0068416595458984E-3</c:v>
                </c:pt>
                <c:pt idx="32793">
                  <c:v>1.007080078125E-3</c:v>
                </c:pt>
                <c:pt idx="32794">
                  <c:v>1.007080078125E-3</c:v>
                </c:pt>
                <c:pt idx="32795">
                  <c:v>1.0068416595458984E-3</c:v>
                </c:pt>
                <c:pt idx="32796">
                  <c:v>1.007080078125E-3</c:v>
                </c:pt>
                <c:pt idx="32797">
                  <c:v>1.007080078125E-3</c:v>
                </c:pt>
                <c:pt idx="32798">
                  <c:v>1.0068416595458984E-3</c:v>
                </c:pt>
                <c:pt idx="32799">
                  <c:v>1.007080078125E-3</c:v>
                </c:pt>
                <c:pt idx="32800">
                  <c:v>1.007080078125E-3</c:v>
                </c:pt>
                <c:pt idx="32801">
                  <c:v>1.0068416595458984E-3</c:v>
                </c:pt>
                <c:pt idx="32802">
                  <c:v>1.007080078125E-3</c:v>
                </c:pt>
                <c:pt idx="32803">
                  <c:v>1.0080337524414063E-3</c:v>
                </c:pt>
                <c:pt idx="32804">
                  <c:v>1.007080078125E-3</c:v>
                </c:pt>
                <c:pt idx="32805">
                  <c:v>1.0068416595458984E-3</c:v>
                </c:pt>
                <c:pt idx="32806">
                  <c:v>1.007080078125E-3</c:v>
                </c:pt>
                <c:pt idx="32807">
                  <c:v>1.007080078125E-3</c:v>
                </c:pt>
                <c:pt idx="32808">
                  <c:v>1.0068416595458984E-3</c:v>
                </c:pt>
                <c:pt idx="32809">
                  <c:v>1.007080078125E-3</c:v>
                </c:pt>
                <c:pt idx="32810">
                  <c:v>1.007080078125E-3</c:v>
                </c:pt>
                <c:pt idx="32811">
                  <c:v>1.0068416595458984E-3</c:v>
                </c:pt>
                <c:pt idx="32812">
                  <c:v>1.007080078125E-3</c:v>
                </c:pt>
                <c:pt idx="32813">
                  <c:v>1.007080078125E-3</c:v>
                </c:pt>
                <c:pt idx="32814">
                  <c:v>1.0068416595458984E-3</c:v>
                </c:pt>
                <c:pt idx="32815">
                  <c:v>1.007080078125E-3</c:v>
                </c:pt>
                <c:pt idx="32816">
                  <c:v>1.0080337524414063E-3</c:v>
                </c:pt>
                <c:pt idx="32817">
                  <c:v>1.0068416595458984E-3</c:v>
                </c:pt>
                <c:pt idx="32818">
                  <c:v>1.007080078125E-3</c:v>
                </c:pt>
                <c:pt idx="32819">
                  <c:v>1.007080078125E-3</c:v>
                </c:pt>
                <c:pt idx="32820">
                  <c:v>1.0068416595458984E-3</c:v>
                </c:pt>
                <c:pt idx="32821">
                  <c:v>1.007080078125E-3</c:v>
                </c:pt>
                <c:pt idx="32822">
                  <c:v>1.007080078125E-3</c:v>
                </c:pt>
                <c:pt idx="32823">
                  <c:v>1.0068416595458984E-3</c:v>
                </c:pt>
                <c:pt idx="32824">
                  <c:v>1.007080078125E-3</c:v>
                </c:pt>
                <c:pt idx="32825">
                  <c:v>1.007080078125E-3</c:v>
                </c:pt>
                <c:pt idx="32826">
                  <c:v>1.0068416595458984E-3</c:v>
                </c:pt>
                <c:pt idx="32827">
                  <c:v>1.007080078125E-3</c:v>
                </c:pt>
                <c:pt idx="32828">
                  <c:v>1.0080337524414063E-3</c:v>
                </c:pt>
                <c:pt idx="32829">
                  <c:v>1.007080078125E-3</c:v>
                </c:pt>
                <c:pt idx="32830">
                  <c:v>1.0068416595458984E-3</c:v>
                </c:pt>
                <c:pt idx="32831">
                  <c:v>1.007080078125E-3</c:v>
                </c:pt>
                <c:pt idx="32832">
                  <c:v>1.007080078125E-3</c:v>
                </c:pt>
                <c:pt idx="32833">
                  <c:v>1.0068416595458984E-3</c:v>
                </c:pt>
                <c:pt idx="32834">
                  <c:v>1.007080078125E-3</c:v>
                </c:pt>
                <c:pt idx="32835">
                  <c:v>1.007080078125E-3</c:v>
                </c:pt>
                <c:pt idx="32836">
                  <c:v>1.0068416595458984E-3</c:v>
                </c:pt>
                <c:pt idx="32837">
                  <c:v>1.007080078125E-3</c:v>
                </c:pt>
                <c:pt idx="32838">
                  <c:v>1.007080078125E-3</c:v>
                </c:pt>
                <c:pt idx="32839">
                  <c:v>1.0068416595458984E-3</c:v>
                </c:pt>
                <c:pt idx="32840">
                  <c:v>1.0080337524414063E-3</c:v>
                </c:pt>
                <c:pt idx="32841">
                  <c:v>1.007080078125E-3</c:v>
                </c:pt>
                <c:pt idx="32842">
                  <c:v>1.0068416595458984E-3</c:v>
                </c:pt>
                <c:pt idx="32843">
                  <c:v>1.007080078125E-3</c:v>
                </c:pt>
                <c:pt idx="32844">
                  <c:v>1.007080078125E-3</c:v>
                </c:pt>
                <c:pt idx="32845">
                  <c:v>1.0068416595458984E-3</c:v>
                </c:pt>
                <c:pt idx="32846">
                  <c:v>1.007080078125E-3</c:v>
                </c:pt>
                <c:pt idx="32847">
                  <c:v>1.007080078125E-3</c:v>
                </c:pt>
                <c:pt idx="32848">
                  <c:v>1.0068416595458984E-3</c:v>
                </c:pt>
                <c:pt idx="32849">
                  <c:v>1.007080078125E-3</c:v>
                </c:pt>
                <c:pt idx="32850">
                  <c:v>1.007080078125E-3</c:v>
                </c:pt>
                <c:pt idx="32851">
                  <c:v>1.0068416595458984E-3</c:v>
                </c:pt>
                <c:pt idx="32852">
                  <c:v>1.007080078125E-3</c:v>
                </c:pt>
                <c:pt idx="32853">
                  <c:v>1.0080337524414063E-3</c:v>
                </c:pt>
                <c:pt idx="32854">
                  <c:v>1.007080078125E-3</c:v>
                </c:pt>
                <c:pt idx="32855">
                  <c:v>1.0068416595458984E-3</c:v>
                </c:pt>
                <c:pt idx="32856">
                  <c:v>1.007080078125E-3</c:v>
                </c:pt>
                <c:pt idx="32857">
                  <c:v>1.007080078125E-3</c:v>
                </c:pt>
                <c:pt idx="32858">
                  <c:v>1.0068416595458984E-3</c:v>
                </c:pt>
                <c:pt idx="32859">
                  <c:v>1.007080078125E-3</c:v>
                </c:pt>
                <c:pt idx="32860">
                  <c:v>1.007080078125E-3</c:v>
                </c:pt>
                <c:pt idx="32861">
                  <c:v>1.0068416595458984E-3</c:v>
                </c:pt>
                <c:pt idx="32862">
                  <c:v>1.007080078125E-3</c:v>
                </c:pt>
                <c:pt idx="32863">
                  <c:v>1.007080078125E-3</c:v>
                </c:pt>
                <c:pt idx="32864">
                  <c:v>1.0068416595458984E-3</c:v>
                </c:pt>
                <c:pt idx="32865">
                  <c:v>1.0080337524414063E-3</c:v>
                </c:pt>
                <c:pt idx="32866">
                  <c:v>1.007080078125E-3</c:v>
                </c:pt>
                <c:pt idx="32867">
                  <c:v>1.0068416595458984E-3</c:v>
                </c:pt>
                <c:pt idx="32868">
                  <c:v>1.007080078125E-3</c:v>
                </c:pt>
                <c:pt idx="32869">
                  <c:v>1.007080078125E-3</c:v>
                </c:pt>
                <c:pt idx="32870">
                  <c:v>1.0068416595458984E-3</c:v>
                </c:pt>
                <c:pt idx="32871">
                  <c:v>1.007080078125E-3</c:v>
                </c:pt>
                <c:pt idx="32872">
                  <c:v>1.007080078125E-3</c:v>
                </c:pt>
                <c:pt idx="32873">
                  <c:v>1.0068416595458984E-3</c:v>
                </c:pt>
                <c:pt idx="32874">
                  <c:v>1.007080078125E-3</c:v>
                </c:pt>
                <c:pt idx="32875">
                  <c:v>1.007080078125E-3</c:v>
                </c:pt>
                <c:pt idx="32876">
                  <c:v>1.0068416595458984E-3</c:v>
                </c:pt>
                <c:pt idx="32877">
                  <c:v>1.007080078125E-3</c:v>
                </c:pt>
                <c:pt idx="32878">
                  <c:v>1.0080337524414063E-3</c:v>
                </c:pt>
                <c:pt idx="32879">
                  <c:v>1.007080078125E-3</c:v>
                </c:pt>
                <c:pt idx="32880">
                  <c:v>1.0068416595458984E-3</c:v>
                </c:pt>
                <c:pt idx="32881">
                  <c:v>1.007080078125E-3</c:v>
                </c:pt>
                <c:pt idx="32882">
                  <c:v>1.007080078125E-3</c:v>
                </c:pt>
                <c:pt idx="32883">
                  <c:v>1.0068416595458984E-3</c:v>
                </c:pt>
                <c:pt idx="32884">
                  <c:v>1.007080078125E-3</c:v>
                </c:pt>
                <c:pt idx="32885">
                  <c:v>1.007080078125E-3</c:v>
                </c:pt>
                <c:pt idx="32886">
                  <c:v>1.0068416595458984E-3</c:v>
                </c:pt>
                <c:pt idx="32887">
                  <c:v>1.007080078125E-3</c:v>
                </c:pt>
                <c:pt idx="32888">
                  <c:v>1.007080078125E-3</c:v>
                </c:pt>
                <c:pt idx="32889">
                  <c:v>1.0068416595458984E-3</c:v>
                </c:pt>
                <c:pt idx="32890">
                  <c:v>1.0080337524414063E-3</c:v>
                </c:pt>
                <c:pt idx="32891">
                  <c:v>1.007080078125E-3</c:v>
                </c:pt>
                <c:pt idx="32892">
                  <c:v>1.0068416595458984E-3</c:v>
                </c:pt>
                <c:pt idx="32893">
                  <c:v>1.007080078125E-3</c:v>
                </c:pt>
                <c:pt idx="32894">
                  <c:v>1.007080078125E-3</c:v>
                </c:pt>
                <c:pt idx="32895">
                  <c:v>1.0068416595458984E-3</c:v>
                </c:pt>
                <c:pt idx="32896">
                  <c:v>1.007080078125E-3</c:v>
                </c:pt>
                <c:pt idx="32897">
                  <c:v>1.007080078125E-3</c:v>
                </c:pt>
                <c:pt idx="32898">
                  <c:v>1.0068416595458984E-3</c:v>
                </c:pt>
                <c:pt idx="32899">
                  <c:v>1.007080078125E-3</c:v>
                </c:pt>
                <c:pt idx="32900">
                  <c:v>1.007080078125E-3</c:v>
                </c:pt>
                <c:pt idx="32901">
                  <c:v>1.0068416595458984E-3</c:v>
                </c:pt>
                <c:pt idx="32902">
                  <c:v>1.007080078125E-3</c:v>
                </c:pt>
                <c:pt idx="32903">
                  <c:v>1.0080337524414063E-3</c:v>
                </c:pt>
                <c:pt idx="32904">
                  <c:v>1.007080078125E-3</c:v>
                </c:pt>
                <c:pt idx="32905">
                  <c:v>1.0068416595458984E-3</c:v>
                </c:pt>
                <c:pt idx="32906">
                  <c:v>1.007080078125E-3</c:v>
                </c:pt>
                <c:pt idx="32907">
                  <c:v>1.007080078125E-3</c:v>
                </c:pt>
                <c:pt idx="32908">
                  <c:v>1.0068416595458984E-3</c:v>
                </c:pt>
                <c:pt idx="32909">
                  <c:v>1.007080078125E-3</c:v>
                </c:pt>
                <c:pt idx="32910">
                  <c:v>1.007080078125E-3</c:v>
                </c:pt>
                <c:pt idx="32911">
                  <c:v>1.0068416595458984E-3</c:v>
                </c:pt>
                <c:pt idx="32912">
                  <c:v>1.007080078125E-3</c:v>
                </c:pt>
                <c:pt idx="32913">
                  <c:v>1.007080078125E-3</c:v>
                </c:pt>
                <c:pt idx="32914">
                  <c:v>1.0068416595458984E-3</c:v>
                </c:pt>
                <c:pt idx="32915">
                  <c:v>1.0080337524414063E-3</c:v>
                </c:pt>
                <c:pt idx="32916">
                  <c:v>1.007080078125E-3</c:v>
                </c:pt>
                <c:pt idx="32917">
                  <c:v>1.0068416595458984E-3</c:v>
                </c:pt>
                <c:pt idx="32918">
                  <c:v>1.007080078125E-3</c:v>
                </c:pt>
                <c:pt idx="32919">
                  <c:v>1.007080078125E-3</c:v>
                </c:pt>
                <c:pt idx="32920">
                  <c:v>1.0068416595458984E-3</c:v>
                </c:pt>
                <c:pt idx="32921">
                  <c:v>1.007080078125E-3</c:v>
                </c:pt>
                <c:pt idx="32922">
                  <c:v>1.007080078125E-3</c:v>
                </c:pt>
                <c:pt idx="32923">
                  <c:v>1.0068416595458984E-3</c:v>
                </c:pt>
                <c:pt idx="32924">
                  <c:v>1.007080078125E-3</c:v>
                </c:pt>
                <c:pt idx="32925">
                  <c:v>1.007080078125E-3</c:v>
                </c:pt>
                <c:pt idx="32926">
                  <c:v>1.0068416595458984E-3</c:v>
                </c:pt>
                <c:pt idx="32927">
                  <c:v>1.007080078125E-3</c:v>
                </c:pt>
                <c:pt idx="32928">
                  <c:v>1.0080337524414063E-3</c:v>
                </c:pt>
                <c:pt idx="32929">
                  <c:v>1.007080078125E-3</c:v>
                </c:pt>
                <c:pt idx="32930">
                  <c:v>1.0068416595458984E-3</c:v>
                </c:pt>
                <c:pt idx="32931">
                  <c:v>1.007080078125E-3</c:v>
                </c:pt>
                <c:pt idx="32932">
                  <c:v>1.007080078125E-3</c:v>
                </c:pt>
                <c:pt idx="32933">
                  <c:v>1.0068416595458984E-3</c:v>
                </c:pt>
                <c:pt idx="32934">
                  <c:v>1.007080078125E-3</c:v>
                </c:pt>
                <c:pt idx="32935">
                  <c:v>1.007080078125E-3</c:v>
                </c:pt>
                <c:pt idx="32936">
                  <c:v>1.0068416595458984E-3</c:v>
                </c:pt>
                <c:pt idx="32937">
                  <c:v>1.007080078125E-3</c:v>
                </c:pt>
                <c:pt idx="32938">
                  <c:v>1.007080078125E-3</c:v>
                </c:pt>
                <c:pt idx="32939">
                  <c:v>1.0068416595458984E-3</c:v>
                </c:pt>
                <c:pt idx="32940">
                  <c:v>1.0080337524414063E-3</c:v>
                </c:pt>
                <c:pt idx="32941">
                  <c:v>1.007080078125E-3</c:v>
                </c:pt>
                <c:pt idx="32942">
                  <c:v>1.0068416595458984E-3</c:v>
                </c:pt>
                <c:pt idx="32943">
                  <c:v>1.007080078125E-3</c:v>
                </c:pt>
                <c:pt idx="32944">
                  <c:v>1.007080078125E-3</c:v>
                </c:pt>
                <c:pt idx="32945">
                  <c:v>1.0068416595458984E-3</c:v>
                </c:pt>
                <c:pt idx="32946">
                  <c:v>1.007080078125E-3</c:v>
                </c:pt>
                <c:pt idx="32947">
                  <c:v>1.007080078125E-3</c:v>
                </c:pt>
                <c:pt idx="32948">
                  <c:v>1.0068416595458984E-3</c:v>
                </c:pt>
                <c:pt idx="32949">
                  <c:v>1.007080078125E-3</c:v>
                </c:pt>
                <c:pt idx="32950">
                  <c:v>1.007080078125E-3</c:v>
                </c:pt>
                <c:pt idx="32951">
                  <c:v>1.0068416595458984E-3</c:v>
                </c:pt>
                <c:pt idx="32952">
                  <c:v>1.007080078125E-3</c:v>
                </c:pt>
                <c:pt idx="32953">
                  <c:v>1.0080337524414063E-3</c:v>
                </c:pt>
                <c:pt idx="32954">
                  <c:v>1.007080078125E-3</c:v>
                </c:pt>
                <c:pt idx="32955">
                  <c:v>1.0068416595458984E-3</c:v>
                </c:pt>
                <c:pt idx="32956">
                  <c:v>1.007080078125E-3</c:v>
                </c:pt>
                <c:pt idx="32957">
                  <c:v>1.007080078125E-3</c:v>
                </c:pt>
                <c:pt idx="32958">
                  <c:v>1.0068416595458984E-3</c:v>
                </c:pt>
                <c:pt idx="32959">
                  <c:v>1.007080078125E-3</c:v>
                </c:pt>
                <c:pt idx="32960">
                  <c:v>1.007080078125E-3</c:v>
                </c:pt>
                <c:pt idx="32961">
                  <c:v>1.0068416595458984E-3</c:v>
                </c:pt>
                <c:pt idx="32962">
                  <c:v>1.007080078125E-3</c:v>
                </c:pt>
                <c:pt idx="32963">
                  <c:v>1.007080078125E-3</c:v>
                </c:pt>
                <c:pt idx="32964">
                  <c:v>1.0068416595458984E-3</c:v>
                </c:pt>
                <c:pt idx="32965">
                  <c:v>1.0080337524414063E-3</c:v>
                </c:pt>
                <c:pt idx="32966">
                  <c:v>1.007080078125E-3</c:v>
                </c:pt>
                <c:pt idx="32967">
                  <c:v>1.0068416595458984E-3</c:v>
                </c:pt>
                <c:pt idx="32968">
                  <c:v>1.007080078125E-3</c:v>
                </c:pt>
                <c:pt idx="32969">
                  <c:v>1.007080078125E-3</c:v>
                </c:pt>
                <c:pt idx="32970">
                  <c:v>1.0068416595458984E-3</c:v>
                </c:pt>
                <c:pt idx="32971">
                  <c:v>1.007080078125E-3</c:v>
                </c:pt>
                <c:pt idx="32972">
                  <c:v>1.007080078125E-3</c:v>
                </c:pt>
                <c:pt idx="32973">
                  <c:v>1.0068416595458984E-3</c:v>
                </c:pt>
                <c:pt idx="32974">
                  <c:v>1.007080078125E-3</c:v>
                </c:pt>
                <c:pt idx="32975">
                  <c:v>1.007080078125E-3</c:v>
                </c:pt>
                <c:pt idx="32976">
                  <c:v>1.0068416595458984E-3</c:v>
                </c:pt>
                <c:pt idx="32977">
                  <c:v>1.007080078125E-3</c:v>
                </c:pt>
                <c:pt idx="32978">
                  <c:v>1.0080337524414063E-3</c:v>
                </c:pt>
                <c:pt idx="32979">
                  <c:v>1.007080078125E-3</c:v>
                </c:pt>
                <c:pt idx="32980">
                  <c:v>1.0068416595458984E-3</c:v>
                </c:pt>
                <c:pt idx="32981">
                  <c:v>1.007080078125E-3</c:v>
                </c:pt>
                <c:pt idx="32982">
                  <c:v>1.007080078125E-3</c:v>
                </c:pt>
                <c:pt idx="32983">
                  <c:v>1.0068416595458984E-3</c:v>
                </c:pt>
                <c:pt idx="32984">
                  <c:v>1.007080078125E-3</c:v>
                </c:pt>
                <c:pt idx="32985">
                  <c:v>1.007080078125E-3</c:v>
                </c:pt>
                <c:pt idx="32986">
                  <c:v>1.0068416595458984E-3</c:v>
                </c:pt>
                <c:pt idx="32987">
                  <c:v>1.007080078125E-3</c:v>
                </c:pt>
                <c:pt idx="32988">
                  <c:v>1.007080078125E-3</c:v>
                </c:pt>
                <c:pt idx="32989">
                  <c:v>1.0068416595458984E-3</c:v>
                </c:pt>
                <c:pt idx="32990">
                  <c:v>1.0080337524414063E-3</c:v>
                </c:pt>
                <c:pt idx="32991">
                  <c:v>1.007080078125E-3</c:v>
                </c:pt>
                <c:pt idx="32992">
                  <c:v>1.0068416595458984E-3</c:v>
                </c:pt>
                <c:pt idx="32993">
                  <c:v>1.007080078125E-3</c:v>
                </c:pt>
                <c:pt idx="32994">
                  <c:v>1.007080078125E-3</c:v>
                </c:pt>
                <c:pt idx="32995">
                  <c:v>1.0068416595458984E-3</c:v>
                </c:pt>
                <c:pt idx="32996">
                  <c:v>1.007080078125E-3</c:v>
                </c:pt>
                <c:pt idx="32997">
                  <c:v>1.007080078125E-3</c:v>
                </c:pt>
                <c:pt idx="32998">
                  <c:v>1.0068416595458984E-3</c:v>
                </c:pt>
                <c:pt idx="32999">
                  <c:v>1.007080078125E-3</c:v>
                </c:pt>
                <c:pt idx="33000">
                  <c:v>1.007080078125E-3</c:v>
                </c:pt>
                <c:pt idx="33001">
                  <c:v>1.0068416595458984E-3</c:v>
                </c:pt>
                <c:pt idx="33002">
                  <c:v>1.007080078125E-3</c:v>
                </c:pt>
                <c:pt idx="33003">
                  <c:v>1.0080337524414063E-3</c:v>
                </c:pt>
                <c:pt idx="33004">
                  <c:v>1.007080078125E-3</c:v>
                </c:pt>
                <c:pt idx="33005">
                  <c:v>1.0068416595458984E-3</c:v>
                </c:pt>
                <c:pt idx="33006">
                  <c:v>1.007080078125E-3</c:v>
                </c:pt>
                <c:pt idx="33007">
                  <c:v>1.007080078125E-3</c:v>
                </c:pt>
                <c:pt idx="33008">
                  <c:v>1.0068416595458984E-3</c:v>
                </c:pt>
                <c:pt idx="33009">
                  <c:v>1.007080078125E-3</c:v>
                </c:pt>
                <c:pt idx="33010">
                  <c:v>1.007080078125E-3</c:v>
                </c:pt>
                <c:pt idx="33011">
                  <c:v>1.0068416595458984E-3</c:v>
                </c:pt>
                <c:pt idx="33012">
                  <c:v>1.007080078125E-3</c:v>
                </c:pt>
                <c:pt idx="33013">
                  <c:v>1.007080078125E-3</c:v>
                </c:pt>
                <c:pt idx="33014">
                  <c:v>1.0068416595458984E-3</c:v>
                </c:pt>
                <c:pt idx="33015">
                  <c:v>1.0080337524414063E-3</c:v>
                </c:pt>
                <c:pt idx="33016">
                  <c:v>1.007080078125E-3</c:v>
                </c:pt>
                <c:pt idx="33017">
                  <c:v>1.0068416595458984E-3</c:v>
                </c:pt>
                <c:pt idx="33018">
                  <c:v>1.007080078125E-3</c:v>
                </c:pt>
                <c:pt idx="33019">
                  <c:v>1.007080078125E-3</c:v>
                </c:pt>
                <c:pt idx="33020">
                  <c:v>1.0068416595458984E-3</c:v>
                </c:pt>
                <c:pt idx="33021">
                  <c:v>1.007080078125E-3</c:v>
                </c:pt>
                <c:pt idx="33022">
                  <c:v>1.007080078125E-3</c:v>
                </c:pt>
                <c:pt idx="33023">
                  <c:v>1.0068416595458984E-3</c:v>
                </c:pt>
                <c:pt idx="33024">
                  <c:v>1.007080078125E-3</c:v>
                </c:pt>
                <c:pt idx="33025">
                  <c:v>1.007080078125E-3</c:v>
                </c:pt>
                <c:pt idx="33026">
                  <c:v>1.0068416595458984E-3</c:v>
                </c:pt>
                <c:pt idx="33027">
                  <c:v>1.007080078125E-3</c:v>
                </c:pt>
                <c:pt idx="33028">
                  <c:v>1.0080337524414063E-3</c:v>
                </c:pt>
                <c:pt idx="33029">
                  <c:v>1.007080078125E-3</c:v>
                </c:pt>
                <c:pt idx="33030">
                  <c:v>1.0068416595458984E-3</c:v>
                </c:pt>
                <c:pt idx="33031">
                  <c:v>1.007080078125E-3</c:v>
                </c:pt>
                <c:pt idx="33032">
                  <c:v>1.007080078125E-3</c:v>
                </c:pt>
                <c:pt idx="33033">
                  <c:v>1.0068416595458984E-3</c:v>
                </c:pt>
                <c:pt idx="33034">
                  <c:v>1.007080078125E-3</c:v>
                </c:pt>
                <c:pt idx="33035">
                  <c:v>1.007080078125E-3</c:v>
                </c:pt>
                <c:pt idx="33036">
                  <c:v>1.0068416595458984E-3</c:v>
                </c:pt>
                <c:pt idx="33037">
                  <c:v>1.007080078125E-3</c:v>
                </c:pt>
                <c:pt idx="33038">
                  <c:v>1.007080078125E-3</c:v>
                </c:pt>
                <c:pt idx="33039">
                  <c:v>1.0068416595458984E-3</c:v>
                </c:pt>
                <c:pt idx="33040">
                  <c:v>1.0080337524414063E-3</c:v>
                </c:pt>
                <c:pt idx="33041">
                  <c:v>1.007080078125E-3</c:v>
                </c:pt>
                <c:pt idx="33042">
                  <c:v>1.0068416595458984E-3</c:v>
                </c:pt>
                <c:pt idx="33043">
                  <c:v>1.007080078125E-3</c:v>
                </c:pt>
                <c:pt idx="33044">
                  <c:v>1.007080078125E-3</c:v>
                </c:pt>
                <c:pt idx="33045">
                  <c:v>1.0068416595458984E-3</c:v>
                </c:pt>
                <c:pt idx="33046">
                  <c:v>1.007080078125E-3</c:v>
                </c:pt>
                <c:pt idx="33047">
                  <c:v>1.007080078125E-3</c:v>
                </c:pt>
                <c:pt idx="33048">
                  <c:v>1.0068416595458984E-3</c:v>
                </c:pt>
                <c:pt idx="33049">
                  <c:v>1.007080078125E-3</c:v>
                </c:pt>
                <c:pt idx="33050">
                  <c:v>1.007080078125E-3</c:v>
                </c:pt>
                <c:pt idx="33051">
                  <c:v>1.0068416595458984E-3</c:v>
                </c:pt>
                <c:pt idx="33052">
                  <c:v>1.007080078125E-3</c:v>
                </c:pt>
                <c:pt idx="33053">
                  <c:v>1.0080337524414063E-3</c:v>
                </c:pt>
                <c:pt idx="33054">
                  <c:v>1.007080078125E-3</c:v>
                </c:pt>
                <c:pt idx="33055">
                  <c:v>1.0068416595458984E-3</c:v>
                </c:pt>
                <c:pt idx="33056">
                  <c:v>1.007080078125E-3</c:v>
                </c:pt>
                <c:pt idx="33057">
                  <c:v>1.007080078125E-3</c:v>
                </c:pt>
                <c:pt idx="33058">
                  <c:v>1.0068416595458984E-3</c:v>
                </c:pt>
                <c:pt idx="33059">
                  <c:v>1.007080078125E-3</c:v>
                </c:pt>
                <c:pt idx="33060">
                  <c:v>1.007080078125E-3</c:v>
                </c:pt>
                <c:pt idx="33061">
                  <c:v>1.0068416595458984E-3</c:v>
                </c:pt>
                <c:pt idx="33062">
                  <c:v>1.007080078125E-3</c:v>
                </c:pt>
                <c:pt idx="33063">
                  <c:v>1.0068416595458984E-3</c:v>
                </c:pt>
                <c:pt idx="33064">
                  <c:v>1.007080078125E-3</c:v>
                </c:pt>
                <c:pt idx="33065">
                  <c:v>1.0080337524414063E-3</c:v>
                </c:pt>
                <c:pt idx="33066">
                  <c:v>1.007080078125E-3</c:v>
                </c:pt>
                <c:pt idx="33067">
                  <c:v>1.0068416595458984E-3</c:v>
                </c:pt>
                <c:pt idx="33068">
                  <c:v>1.007080078125E-3</c:v>
                </c:pt>
                <c:pt idx="33069">
                  <c:v>1.007080078125E-3</c:v>
                </c:pt>
                <c:pt idx="33070">
                  <c:v>1.0068416595458984E-3</c:v>
                </c:pt>
                <c:pt idx="33071">
                  <c:v>1.007080078125E-3</c:v>
                </c:pt>
                <c:pt idx="33072">
                  <c:v>1.007080078125E-3</c:v>
                </c:pt>
                <c:pt idx="33073">
                  <c:v>1.0068416595458984E-3</c:v>
                </c:pt>
                <c:pt idx="33074">
                  <c:v>1.007080078125E-3</c:v>
                </c:pt>
                <c:pt idx="33075">
                  <c:v>1.007080078125E-3</c:v>
                </c:pt>
                <c:pt idx="33076">
                  <c:v>1.0068416595458984E-3</c:v>
                </c:pt>
                <c:pt idx="33077">
                  <c:v>1.007080078125E-3</c:v>
                </c:pt>
                <c:pt idx="33078">
                  <c:v>1.0080337524414063E-3</c:v>
                </c:pt>
                <c:pt idx="33079">
                  <c:v>1.007080078125E-3</c:v>
                </c:pt>
                <c:pt idx="33080">
                  <c:v>1.0068416595458984E-3</c:v>
                </c:pt>
                <c:pt idx="33081">
                  <c:v>1.007080078125E-3</c:v>
                </c:pt>
                <c:pt idx="33082">
                  <c:v>1.007080078125E-3</c:v>
                </c:pt>
                <c:pt idx="33083">
                  <c:v>1.0068416595458984E-3</c:v>
                </c:pt>
                <c:pt idx="33084">
                  <c:v>1.007080078125E-3</c:v>
                </c:pt>
                <c:pt idx="33085">
                  <c:v>1.0068416595458984E-3</c:v>
                </c:pt>
                <c:pt idx="33086">
                  <c:v>1.007080078125E-3</c:v>
                </c:pt>
                <c:pt idx="33087">
                  <c:v>1.007080078125E-3</c:v>
                </c:pt>
                <c:pt idx="33088">
                  <c:v>1.0068416595458984E-3</c:v>
                </c:pt>
                <c:pt idx="33089">
                  <c:v>1.007080078125E-3</c:v>
                </c:pt>
                <c:pt idx="33090">
                  <c:v>1.0080337524414063E-3</c:v>
                </c:pt>
                <c:pt idx="33091">
                  <c:v>1.007080078125E-3</c:v>
                </c:pt>
                <c:pt idx="33092">
                  <c:v>1.0068416595458984E-3</c:v>
                </c:pt>
                <c:pt idx="33093">
                  <c:v>1.007080078125E-3</c:v>
                </c:pt>
                <c:pt idx="33094">
                  <c:v>1.007080078125E-3</c:v>
                </c:pt>
                <c:pt idx="33095">
                  <c:v>1.0068416595458984E-3</c:v>
                </c:pt>
                <c:pt idx="33096">
                  <c:v>1.007080078125E-3</c:v>
                </c:pt>
                <c:pt idx="33097">
                  <c:v>1.007080078125E-3</c:v>
                </c:pt>
                <c:pt idx="33098">
                  <c:v>1.0068416595458984E-3</c:v>
                </c:pt>
                <c:pt idx="33099">
                  <c:v>1.007080078125E-3</c:v>
                </c:pt>
                <c:pt idx="33100">
                  <c:v>1.007080078125E-3</c:v>
                </c:pt>
                <c:pt idx="33101">
                  <c:v>1.0068416595458984E-3</c:v>
                </c:pt>
                <c:pt idx="33102">
                  <c:v>1.007080078125E-3</c:v>
                </c:pt>
                <c:pt idx="33103">
                  <c:v>1.0080337524414063E-3</c:v>
                </c:pt>
                <c:pt idx="33104">
                  <c:v>1.007080078125E-3</c:v>
                </c:pt>
                <c:pt idx="33105">
                  <c:v>1.0068416595458984E-3</c:v>
                </c:pt>
                <c:pt idx="33106">
                  <c:v>1.007080078125E-3</c:v>
                </c:pt>
                <c:pt idx="33107">
                  <c:v>1.0068416595458984E-3</c:v>
                </c:pt>
                <c:pt idx="33108">
                  <c:v>1.007080078125E-3</c:v>
                </c:pt>
                <c:pt idx="33109">
                  <c:v>1.007080078125E-3</c:v>
                </c:pt>
                <c:pt idx="33110">
                  <c:v>1.0068416595458984E-3</c:v>
                </c:pt>
                <c:pt idx="33111">
                  <c:v>1.007080078125E-3</c:v>
                </c:pt>
                <c:pt idx="33112">
                  <c:v>1.007080078125E-3</c:v>
                </c:pt>
                <c:pt idx="33113">
                  <c:v>1.0068416595458984E-3</c:v>
                </c:pt>
                <c:pt idx="33114">
                  <c:v>1.007080078125E-3</c:v>
                </c:pt>
                <c:pt idx="33115">
                  <c:v>1.0080337524414063E-3</c:v>
                </c:pt>
                <c:pt idx="33116">
                  <c:v>1.007080078125E-3</c:v>
                </c:pt>
                <c:pt idx="33117">
                  <c:v>1.0068416595458984E-3</c:v>
                </c:pt>
                <c:pt idx="33118">
                  <c:v>1.007080078125E-3</c:v>
                </c:pt>
                <c:pt idx="33119">
                  <c:v>1.007080078125E-3</c:v>
                </c:pt>
                <c:pt idx="33120">
                  <c:v>1.0068416595458984E-3</c:v>
                </c:pt>
                <c:pt idx="33121">
                  <c:v>1.007080078125E-3</c:v>
                </c:pt>
                <c:pt idx="33122">
                  <c:v>1.007080078125E-3</c:v>
                </c:pt>
                <c:pt idx="33123">
                  <c:v>1.0068416595458984E-3</c:v>
                </c:pt>
                <c:pt idx="33124">
                  <c:v>1.007080078125E-3</c:v>
                </c:pt>
                <c:pt idx="33125">
                  <c:v>1.007080078125E-3</c:v>
                </c:pt>
                <c:pt idx="33126">
                  <c:v>1.0068416595458984E-3</c:v>
                </c:pt>
                <c:pt idx="33127">
                  <c:v>2.0151138305664063E-3</c:v>
                </c:pt>
                <c:pt idx="33128">
                  <c:v>1.0068416595458984E-3</c:v>
                </c:pt>
                <c:pt idx="33129">
                  <c:v>1.007080078125E-3</c:v>
                </c:pt>
                <c:pt idx="33130">
                  <c:v>1.007080078125E-3</c:v>
                </c:pt>
                <c:pt idx="33131">
                  <c:v>1.0068416595458984E-3</c:v>
                </c:pt>
                <c:pt idx="33132">
                  <c:v>1.007080078125E-3</c:v>
                </c:pt>
                <c:pt idx="33133">
                  <c:v>1.007080078125E-3</c:v>
                </c:pt>
                <c:pt idx="33134">
                  <c:v>1.0068416595458984E-3</c:v>
                </c:pt>
                <c:pt idx="33135">
                  <c:v>1.007080078125E-3</c:v>
                </c:pt>
                <c:pt idx="33136">
                  <c:v>1.007080078125E-3</c:v>
                </c:pt>
                <c:pt idx="33137">
                  <c:v>1.0068416595458984E-3</c:v>
                </c:pt>
                <c:pt idx="33138">
                  <c:v>1.007080078125E-3</c:v>
                </c:pt>
                <c:pt idx="33139">
                  <c:v>1.0080337524414063E-3</c:v>
                </c:pt>
                <c:pt idx="33140">
                  <c:v>1.007080078125E-3</c:v>
                </c:pt>
                <c:pt idx="33141">
                  <c:v>1.0068416595458984E-3</c:v>
                </c:pt>
                <c:pt idx="33142">
                  <c:v>1.007080078125E-3</c:v>
                </c:pt>
                <c:pt idx="33143">
                  <c:v>1.007080078125E-3</c:v>
                </c:pt>
                <c:pt idx="33144">
                  <c:v>1.0068416595458984E-3</c:v>
                </c:pt>
                <c:pt idx="33145">
                  <c:v>1.007080078125E-3</c:v>
                </c:pt>
                <c:pt idx="33146">
                  <c:v>1.007080078125E-3</c:v>
                </c:pt>
                <c:pt idx="33147">
                  <c:v>1.0068416595458984E-3</c:v>
                </c:pt>
                <c:pt idx="33148">
                  <c:v>1.007080078125E-3</c:v>
                </c:pt>
                <c:pt idx="33149">
                  <c:v>1.007080078125E-3</c:v>
                </c:pt>
                <c:pt idx="33150">
                  <c:v>1.0068416595458984E-3</c:v>
                </c:pt>
                <c:pt idx="33151">
                  <c:v>1.007080078125E-3</c:v>
                </c:pt>
                <c:pt idx="33152">
                  <c:v>1.0080337524414063E-3</c:v>
                </c:pt>
                <c:pt idx="33153">
                  <c:v>1.0068416595458984E-3</c:v>
                </c:pt>
                <c:pt idx="33154">
                  <c:v>1.007080078125E-3</c:v>
                </c:pt>
                <c:pt idx="33155">
                  <c:v>1.007080078125E-3</c:v>
                </c:pt>
                <c:pt idx="33156">
                  <c:v>1.0068416595458984E-3</c:v>
                </c:pt>
                <c:pt idx="33157">
                  <c:v>1.007080078125E-3</c:v>
                </c:pt>
                <c:pt idx="33158">
                  <c:v>1.007080078125E-3</c:v>
                </c:pt>
                <c:pt idx="33159">
                  <c:v>1.0068416595458984E-3</c:v>
                </c:pt>
                <c:pt idx="33160">
                  <c:v>1.007080078125E-3</c:v>
                </c:pt>
                <c:pt idx="33161">
                  <c:v>1.007080078125E-3</c:v>
                </c:pt>
                <c:pt idx="33162">
                  <c:v>1.0068416595458984E-3</c:v>
                </c:pt>
                <c:pt idx="33163">
                  <c:v>1.007080078125E-3</c:v>
                </c:pt>
                <c:pt idx="33164">
                  <c:v>1.0080337524414063E-3</c:v>
                </c:pt>
                <c:pt idx="33165">
                  <c:v>1.007080078125E-3</c:v>
                </c:pt>
                <c:pt idx="33166">
                  <c:v>1.0068416595458984E-3</c:v>
                </c:pt>
                <c:pt idx="33167">
                  <c:v>1.007080078125E-3</c:v>
                </c:pt>
                <c:pt idx="33168">
                  <c:v>1.007080078125E-3</c:v>
                </c:pt>
                <c:pt idx="33169">
                  <c:v>1.0068416595458984E-3</c:v>
                </c:pt>
                <c:pt idx="33170">
                  <c:v>1.007080078125E-3</c:v>
                </c:pt>
                <c:pt idx="33171">
                  <c:v>1.007080078125E-3</c:v>
                </c:pt>
                <c:pt idx="33172">
                  <c:v>1.0068416595458984E-3</c:v>
                </c:pt>
                <c:pt idx="33173">
                  <c:v>1.007080078125E-3</c:v>
                </c:pt>
                <c:pt idx="33174">
                  <c:v>1.007080078125E-3</c:v>
                </c:pt>
                <c:pt idx="33175">
                  <c:v>1.0068416595458984E-3</c:v>
                </c:pt>
                <c:pt idx="33176">
                  <c:v>1.007080078125E-3</c:v>
                </c:pt>
                <c:pt idx="33177">
                  <c:v>1.0080337524414063E-3</c:v>
                </c:pt>
                <c:pt idx="33178">
                  <c:v>1.0068416595458984E-3</c:v>
                </c:pt>
                <c:pt idx="33179">
                  <c:v>1.007080078125E-3</c:v>
                </c:pt>
                <c:pt idx="33180">
                  <c:v>1.007080078125E-3</c:v>
                </c:pt>
                <c:pt idx="33181">
                  <c:v>1.0068416595458984E-3</c:v>
                </c:pt>
                <c:pt idx="33182">
                  <c:v>1.007080078125E-3</c:v>
                </c:pt>
                <c:pt idx="33183">
                  <c:v>1.007080078125E-3</c:v>
                </c:pt>
                <c:pt idx="33184">
                  <c:v>1.0068416595458984E-3</c:v>
                </c:pt>
                <c:pt idx="33185">
                  <c:v>1.007080078125E-3</c:v>
                </c:pt>
                <c:pt idx="33186">
                  <c:v>1.007080078125E-3</c:v>
                </c:pt>
                <c:pt idx="33187">
                  <c:v>1.0068416595458984E-3</c:v>
                </c:pt>
                <c:pt idx="33188">
                  <c:v>1.007080078125E-3</c:v>
                </c:pt>
                <c:pt idx="33189">
                  <c:v>1.0080337524414063E-3</c:v>
                </c:pt>
                <c:pt idx="33190">
                  <c:v>1.007080078125E-3</c:v>
                </c:pt>
                <c:pt idx="33191">
                  <c:v>1.0068416595458984E-3</c:v>
                </c:pt>
                <c:pt idx="33192">
                  <c:v>1.007080078125E-3</c:v>
                </c:pt>
                <c:pt idx="33193">
                  <c:v>1.007080078125E-3</c:v>
                </c:pt>
                <c:pt idx="33194">
                  <c:v>5.0349235534667969E-3</c:v>
                </c:pt>
                <c:pt idx="33195">
                  <c:v>1.007080078125E-3</c:v>
                </c:pt>
                <c:pt idx="33196">
                  <c:v>1.0068416595458984E-3</c:v>
                </c:pt>
                <c:pt idx="33197">
                  <c:v>1.007080078125E-3</c:v>
                </c:pt>
                <c:pt idx="33198">
                  <c:v>1.0080337524414063E-3</c:v>
                </c:pt>
                <c:pt idx="33199">
                  <c:v>1.0068416595458984E-3</c:v>
                </c:pt>
                <c:pt idx="33200">
                  <c:v>1.007080078125E-3</c:v>
                </c:pt>
                <c:pt idx="33201">
                  <c:v>1.007080078125E-3</c:v>
                </c:pt>
                <c:pt idx="33202">
                  <c:v>1.0068416595458984E-3</c:v>
                </c:pt>
                <c:pt idx="33203">
                  <c:v>1.007080078125E-3</c:v>
                </c:pt>
                <c:pt idx="33204">
                  <c:v>1.007080078125E-3</c:v>
                </c:pt>
                <c:pt idx="33205">
                  <c:v>1.0068416595458984E-3</c:v>
                </c:pt>
                <c:pt idx="33206">
                  <c:v>1.007080078125E-3</c:v>
                </c:pt>
                <c:pt idx="33207">
                  <c:v>1.007080078125E-3</c:v>
                </c:pt>
                <c:pt idx="33208">
                  <c:v>1.0068416595458984E-3</c:v>
                </c:pt>
                <c:pt idx="33209">
                  <c:v>1.007080078125E-3</c:v>
                </c:pt>
                <c:pt idx="33210">
                  <c:v>1.0080337524414063E-3</c:v>
                </c:pt>
                <c:pt idx="33211">
                  <c:v>1.007080078125E-3</c:v>
                </c:pt>
                <c:pt idx="33212">
                  <c:v>1.0068416595458984E-3</c:v>
                </c:pt>
                <c:pt idx="33213">
                  <c:v>1.007080078125E-3</c:v>
                </c:pt>
                <c:pt idx="33214">
                  <c:v>1.007080078125E-3</c:v>
                </c:pt>
                <c:pt idx="33215">
                  <c:v>1.0068416595458984E-3</c:v>
                </c:pt>
                <c:pt idx="33216">
                  <c:v>1.007080078125E-3</c:v>
                </c:pt>
                <c:pt idx="33217">
                  <c:v>1.007080078125E-3</c:v>
                </c:pt>
                <c:pt idx="33218">
                  <c:v>1.0068416595458984E-3</c:v>
                </c:pt>
                <c:pt idx="33219">
                  <c:v>1.007080078125E-3</c:v>
                </c:pt>
                <c:pt idx="33220">
                  <c:v>1.007080078125E-3</c:v>
                </c:pt>
                <c:pt idx="33221">
                  <c:v>1.0068416595458984E-3</c:v>
                </c:pt>
                <c:pt idx="33222">
                  <c:v>1.007080078125E-3</c:v>
                </c:pt>
                <c:pt idx="33223">
                  <c:v>1.0080337524414063E-3</c:v>
                </c:pt>
                <c:pt idx="33224">
                  <c:v>1.0068416595458984E-3</c:v>
                </c:pt>
                <c:pt idx="33225">
                  <c:v>1.007080078125E-3</c:v>
                </c:pt>
                <c:pt idx="33226">
                  <c:v>1.007080078125E-3</c:v>
                </c:pt>
                <c:pt idx="33227">
                  <c:v>1.0068416595458984E-3</c:v>
                </c:pt>
                <c:pt idx="33228">
                  <c:v>1.007080078125E-3</c:v>
                </c:pt>
                <c:pt idx="33229">
                  <c:v>1.007080078125E-3</c:v>
                </c:pt>
                <c:pt idx="33230">
                  <c:v>1.0068416595458984E-3</c:v>
                </c:pt>
                <c:pt idx="33231">
                  <c:v>1.007080078125E-3</c:v>
                </c:pt>
                <c:pt idx="33232">
                  <c:v>1.007080078125E-3</c:v>
                </c:pt>
                <c:pt idx="33233">
                  <c:v>1.0068416595458984E-3</c:v>
                </c:pt>
                <c:pt idx="33234">
                  <c:v>1.007080078125E-3</c:v>
                </c:pt>
                <c:pt idx="33235">
                  <c:v>1.0080337524414063E-3</c:v>
                </c:pt>
                <c:pt idx="33236">
                  <c:v>1.007080078125E-3</c:v>
                </c:pt>
                <c:pt idx="33237">
                  <c:v>1.0068416595458984E-3</c:v>
                </c:pt>
                <c:pt idx="33238">
                  <c:v>1.007080078125E-3</c:v>
                </c:pt>
                <c:pt idx="33239">
                  <c:v>1.007080078125E-3</c:v>
                </c:pt>
                <c:pt idx="33240">
                  <c:v>1.0068416595458984E-3</c:v>
                </c:pt>
                <c:pt idx="33241">
                  <c:v>1.007080078125E-3</c:v>
                </c:pt>
                <c:pt idx="33242">
                  <c:v>1.007080078125E-3</c:v>
                </c:pt>
                <c:pt idx="33243">
                  <c:v>1.0068416595458984E-3</c:v>
                </c:pt>
                <c:pt idx="33244">
                  <c:v>1.007080078125E-3</c:v>
                </c:pt>
                <c:pt idx="33245">
                  <c:v>1.007080078125E-3</c:v>
                </c:pt>
                <c:pt idx="33246">
                  <c:v>1.0068416595458984E-3</c:v>
                </c:pt>
                <c:pt idx="33247">
                  <c:v>1.007080078125E-3</c:v>
                </c:pt>
                <c:pt idx="33248">
                  <c:v>1.0080337524414063E-3</c:v>
                </c:pt>
                <c:pt idx="33249">
                  <c:v>1.0068416595458984E-3</c:v>
                </c:pt>
                <c:pt idx="33250">
                  <c:v>1.007080078125E-3</c:v>
                </c:pt>
                <c:pt idx="33251">
                  <c:v>1.007080078125E-3</c:v>
                </c:pt>
                <c:pt idx="33252">
                  <c:v>1.0068416595458984E-3</c:v>
                </c:pt>
                <c:pt idx="33253">
                  <c:v>1.007080078125E-3</c:v>
                </c:pt>
                <c:pt idx="33254">
                  <c:v>1.007080078125E-3</c:v>
                </c:pt>
                <c:pt idx="33255">
                  <c:v>1.0068416595458984E-3</c:v>
                </c:pt>
                <c:pt idx="33256">
                  <c:v>1.007080078125E-3</c:v>
                </c:pt>
                <c:pt idx="33257">
                  <c:v>1.007080078125E-3</c:v>
                </c:pt>
                <c:pt idx="33258">
                  <c:v>1.0068416595458984E-3</c:v>
                </c:pt>
                <c:pt idx="33259">
                  <c:v>1.007080078125E-3</c:v>
                </c:pt>
                <c:pt idx="33260">
                  <c:v>1.0080337524414063E-3</c:v>
                </c:pt>
                <c:pt idx="33261">
                  <c:v>1.007080078125E-3</c:v>
                </c:pt>
                <c:pt idx="33262">
                  <c:v>1.0068416595458984E-3</c:v>
                </c:pt>
                <c:pt idx="33263">
                  <c:v>1.007080078125E-3</c:v>
                </c:pt>
                <c:pt idx="33264">
                  <c:v>1.007080078125E-3</c:v>
                </c:pt>
                <c:pt idx="33265">
                  <c:v>1.0068416595458984E-3</c:v>
                </c:pt>
                <c:pt idx="33266">
                  <c:v>1.007080078125E-3</c:v>
                </c:pt>
                <c:pt idx="33267">
                  <c:v>1.007080078125E-3</c:v>
                </c:pt>
                <c:pt idx="33268">
                  <c:v>1.0068416595458984E-3</c:v>
                </c:pt>
                <c:pt idx="33269">
                  <c:v>1.007080078125E-3</c:v>
                </c:pt>
                <c:pt idx="33270">
                  <c:v>1.007080078125E-3</c:v>
                </c:pt>
                <c:pt idx="33271">
                  <c:v>1.0068416595458984E-3</c:v>
                </c:pt>
                <c:pt idx="33272">
                  <c:v>1.007080078125E-3</c:v>
                </c:pt>
                <c:pt idx="33273">
                  <c:v>1.0080337524414063E-3</c:v>
                </c:pt>
                <c:pt idx="33274">
                  <c:v>1.0068416595458984E-3</c:v>
                </c:pt>
                <c:pt idx="33275">
                  <c:v>1.007080078125E-3</c:v>
                </c:pt>
                <c:pt idx="33276">
                  <c:v>1.007080078125E-3</c:v>
                </c:pt>
                <c:pt idx="33277">
                  <c:v>1.0068416595458984E-3</c:v>
                </c:pt>
                <c:pt idx="33278">
                  <c:v>1.007080078125E-3</c:v>
                </c:pt>
                <c:pt idx="33279">
                  <c:v>1.007080078125E-3</c:v>
                </c:pt>
                <c:pt idx="33280">
                  <c:v>1.0068416595458984E-3</c:v>
                </c:pt>
                <c:pt idx="33281">
                  <c:v>1.007080078125E-3</c:v>
                </c:pt>
                <c:pt idx="33282">
                  <c:v>1.007080078125E-3</c:v>
                </c:pt>
                <c:pt idx="33283">
                  <c:v>1.0068416595458984E-3</c:v>
                </c:pt>
                <c:pt idx="33284">
                  <c:v>1.007080078125E-3</c:v>
                </c:pt>
                <c:pt idx="33285">
                  <c:v>1.0080337524414063E-3</c:v>
                </c:pt>
                <c:pt idx="33286">
                  <c:v>1.007080078125E-3</c:v>
                </c:pt>
                <c:pt idx="33287">
                  <c:v>1.0068416595458984E-3</c:v>
                </c:pt>
                <c:pt idx="33288">
                  <c:v>1.007080078125E-3</c:v>
                </c:pt>
                <c:pt idx="33289">
                  <c:v>1.007080078125E-3</c:v>
                </c:pt>
                <c:pt idx="33290">
                  <c:v>1.0068416595458984E-3</c:v>
                </c:pt>
                <c:pt idx="33291">
                  <c:v>1.007080078125E-3</c:v>
                </c:pt>
                <c:pt idx="33292">
                  <c:v>1.007080078125E-3</c:v>
                </c:pt>
                <c:pt idx="33293">
                  <c:v>1.0068416595458984E-3</c:v>
                </c:pt>
                <c:pt idx="33294">
                  <c:v>1.007080078125E-3</c:v>
                </c:pt>
                <c:pt idx="33295">
                  <c:v>1.007080078125E-3</c:v>
                </c:pt>
                <c:pt idx="33296">
                  <c:v>1.0068416595458984E-3</c:v>
                </c:pt>
                <c:pt idx="33297">
                  <c:v>1.007080078125E-3</c:v>
                </c:pt>
                <c:pt idx="33298">
                  <c:v>1.0080337524414063E-3</c:v>
                </c:pt>
                <c:pt idx="33299">
                  <c:v>1.0068416595458984E-3</c:v>
                </c:pt>
                <c:pt idx="33300">
                  <c:v>1.007080078125E-3</c:v>
                </c:pt>
                <c:pt idx="33301">
                  <c:v>1.007080078125E-3</c:v>
                </c:pt>
                <c:pt idx="33302">
                  <c:v>1.0068416595458984E-3</c:v>
                </c:pt>
                <c:pt idx="33303">
                  <c:v>1.007080078125E-3</c:v>
                </c:pt>
                <c:pt idx="33304">
                  <c:v>1.007080078125E-3</c:v>
                </c:pt>
                <c:pt idx="33305">
                  <c:v>1.0068416595458984E-3</c:v>
                </c:pt>
                <c:pt idx="33306">
                  <c:v>1.007080078125E-3</c:v>
                </c:pt>
                <c:pt idx="33307">
                  <c:v>1.007080078125E-3</c:v>
                </c:pt>
                <c:pt idx="33308">
                  <c:v>1.0068416595458984E-3</c:v>
                </c:pt>
                <c:pt idx="33309">
                  <c:v>1.007080078125E-3</c:v>
                </c:pt>
                <c:pt idx="33310">
                  <c:v>1.0080337524414063E-3</c:v>
                </c:pt>
                <c:pt idx="33311">
                  <c:v>1.007080078125E-3</c:v>
                </c:pt>
                <c:pt idx="33312">
                  <c:v>1.0068416595458984E-3</c:v>
                </c:pt>
                <c:pt idx="33313">
                  <c:v>1.007080078125E-3</c:v>
                </c:pt>
                <c:pt idx="33314">
                  <c:v>1.007080078125E-3</c:v>
                </c:pt>
                <c:pt idx="33315">
                  <c:v>1.0068416595458984E-3</c:v>
                </c:pt>
                <c:pt idx="33316">
                  <c:v>1.007080078125E-3</c:v>
                </c:pt>
                <c:pt idx="33317">
                  <c:v>1.007080078125E-3</c:v>
                </c:pt>
                <c:pt idx="33318">
                  <c:v>1.0068416595458984E-3</c:v>
                </c:pt>
                <c:pt idx="33319">
                  <c:v>1.007080078125E-3</c:v>
                </c:pt>
                <c:pt idx="33320">
                  <c:v>1.007080078125E-3</c:v>
                </c:pt>
                <c:pt idx="33321">
                  <c:v>1.0068416595458984E-3</c:v>
                </c:pt>
                <c:pt idx="33322">
                  <c:v>1.007080078125E-3</c:v>
                </c:pt>
                <c:pt idx="33323">
                  <c:v>1.0080337524414063E-3</c:v>
                </c:pt>
                <c:pt idx="33324">
                  <c:v>1.0068416595458984E-3</c:v>
                </c:pt>
                <c:pt idx="33325">
                  <c:v>1.007080078125E-3</c:v>
                </c:pt>
                <c:pt idx="33326">
                  <c:v>1.007080078125E-3</c:v>
                </c:pt>
                <c:pt idx="33327">
                  <c:v>1.0068416595458984E-3</c:v>
                </c:pt>
                <c:pt idx="33328">
                  <c:v>1.007080078125E-3</c:v>
                </c:pt>
                <c:pt idx="33329">
                  <c:v>1.007080078125E-3</c:v>
                </c:pt>
                <c:pt idx="33330">
                  <c:v>1.0068416595458984E-3</c:v>
                </c:pt>
                <c:pt idx="33331">
                  <c:v>1.007080078125E-3</c:v>
                </c:pt>
                <c:pt idx="33332">
                  <c:v>1.007080078125E-3</c:v>
                </c:pt>
                <c:pt idx="33333">
                  <c:v>1.0068416595458984E-3</c:v>
                </c:pt>
                <c:pt idx="33334">
                  <c:v>1.007080078125E-3</c:v>
                </c:pt>
                <c:pt idx="33335">
                  <c:v>1.0080337524414063E-3</c:v>
                </c:pt>
                <c:pt idx="33336">
                  <c:v>1.007080078125E-3</c:v>
                </c:pt>
                <c:pt idx="33337">
                  <c:v>1.0068416595458984E-3</c:v>
                </c:pt>
                <c:pt idx="33338">
                  <c:v>1.007080078125E-3</c:v>
                </c:pt>
                <c:pt idx="33339">
                  <c:v>2.0139217376708984E-3</c:v>
                </c:pt>
                <c:pt idx="33340">
                  <c:v>1.007080078125E-3</c:v>
                </c:pt>
                <c:pt idx="33341">
                  <c:v>1.007080078125E-3</c:v>
                </c:pt>
                <c:pt idx="33342">
                  <c:v>1.0068416595458984E-3</c:v>
                </c:pt>
                <c:pt idx="33343">
                  <c:v>1.007080078125E-3</c:v>
                </c:pt>
                <c:pt idx="33344">
                  <c:v>1.007080078125E-3</c:v>
                </c:pt>
                <c:pt idx="33345">
                  <c:v>1.0068416595458984E-3</c:v>
                </c:pt>
                <c:pt idx="33346">
                  <c:v>1.0080337524414063E-3</c:v>
                </c:pt>
                <c:pt idx="33347">
                  <c:v>1.007080078125E-3</c:v>
                </c:pt>
                <c:pt idx="33348">
                  <c:v>1.0068416595458984E-3</c:v>
                </c:pt>
                <c:pt idx="33349">
                  <c:v>1.007080078125E-3</c:v>
                </c:pt>
                <c:pt idx="33350">
                  <c:v>1.007080078125E-3</c:v>
                </c:pt>
                <c:pt idx="33351">
                  <c:v>1.0068416595458984E-3</c:v>
                </c:pt>
                <c:pt idx="33352">
                  <c:v>1.007080078125E-3</c:v>
                </c:pt>
                <c:pt idx="33353">
                  <c:v>1.007080078125E-3</c:v>
                </c:pt>
                <c:pt idx="33354">
                  <c:v>1.0068416595458984E-3</c:v>
                </c:pt>
                <c:pt idx="33355">
                  <c:v>1.007080078125E-3</c:v>
                </c:pt>
                <c:pt idx="33356">
                  <c:v>1.007080078125E-3</c:v>
                </c:pt>
                <c:pt idx="33357">
                  <c:v>1.0068416595458984E-3</c:v>
                </c:pt>
                <c:pt idx="33358">
                  <c:v>1.007080078125E-3</c:v>
                </c:pt>
                <c:pt idx="33359">
                  <c:v>1.0080337524414063E-3</c:v>
                </c:pt>
                <c:pt idx="33360">
                  <c:v>1.007080078125E-3</c:v>
                </c:pt>
                <c:pt idx="33361">
                  <c:v>1.0068416595458984E-3</c:v>
                </c:pt>
                <c:pt idx="33362">
                  <c:v>1.007080078125E-3</c:v>
                </c:pt>
                <c:pt idx="33363">
                  <c:v>1.007080078125E-3</c:v>
                </c:pt>
                <c:pt idx="33364">
                  <c:v>1.0068416595458984E-3</c:v>
                </c:pt>
                <c:pt idx="33365">
                  <c:v>1.007080078125E-3</c:v>
                </c:pt>
                <c:pt idx="33366">
                  <c:v>1.007080078125E-3</c:v>
                </c:pt>
                <c:pt idx="33367">
                  <c:v>1.0068416595458984E-3</c:v>
                </c:pt>
                <c:pt idx="33368">
                  <c:v>1.007080078125E-3</c:v>
                </c:pt>
                <c:pt idx="33369">
                  <c:v>1.007080078125E-3</c:v>
                </c:pt>
                <c:pt idx="33370">
                  <c:v>1.0068416595458984E-3</c:v>
                </c:pt>
                <c:pt idx="33371">
                  <c:v>1.0080337524414063E-3</c:v>
                </c:pt>
                <c:pt idx="33372">
                  <c:v>1.007080078125E-3</c:v>
                </c:pt>
                <c:pt idx="33373">
                  <c:v>1.0068416595458984E-3</c:v>
                </c:pt>
                <c:pt idx="33374">
                  <c:v>1.007080078125E-3</c:v>
                </c:pt>
                <c:pt idx="33375">
                  <c:v>1.007080078125E-3</c:v>
                </c:pt>
                <c:pt idx="33376">
                  <c:v>1.0068416595458984E-3</c:v>
                </c:pt>
                <c:pt idx="33377">
                  <c:v>1.007080078125E-3</c:v>
                </c:pt>
                <c:pt idx="33378">
                  <c:v>1.007080078125E-3</c:v>
                </c:pt>
                <c:pt idx="33379">
                  <c:v>1.0068416595458984E-3</c:v>
                </c:pt>
                <c:pt idx="33380">
                  <c:v>1.007080078125E-3</c:v>
                </c:pt>
                <c:pt idx="33381">
                  <c:v>1.007080078125E-3</c:v>
                </c:pt>
                <c:pt idx="33382">
                  <c:v>1.0068416595458984E-3</c:v>
                </c:pt>
                <c:pt idx="33383">
                  <c:v>1.0071039199829102E-2</c:v>
                </c:pt>
                <c:pt idx="33384">
                  <c:v>1.007080078125E-3</c:v>
                </c:pt>
                <c:pt idx="33385">
                  <c:v>1.007080078125E-3</c:v>
                </c:pt>
                <c:pt idx="33386">
                  <c:v>1.0068416595458984E-3</c:v>
                </c:pt>
                <c:pt idx="33387">
                  <c:v>1.0080337524414063E-3</c:v>
                </c:pt>
                <c:pt idx="33388">
                  <c:v>1.007080078125E-3</c:v>
                </c:pt>
                <c:pt idx="33389">
                  <c:v>1.0068416595458984E-3</c:v>
                </c:pt>
                <c:pt idx="33390">
                  <c:v>7.0490837097167969E-3</c:v>
                </c:pt>
                <c:pt idx="33391">
                  <c:v>1.007080078125E-3</c:v>
                </c:pt>
                <c:pt idx="33392">
                  <c:v>1.0068416595458984E-3</c:v>
                </c:pt>
                <c:pt idx="33393">
                  <c:v>1.007080078125E-3</c:v>
                </c:pt>
                <c:pt idx="33394">
                  <c:v>1.0080337524414063E-3</c:v>
                </c:pt>
                <c:pt idx="33395">
                  <c:v>1.007080078125E-3</c:v>
                </c:pt>
                <c:pt idx="33396">
                  <c:v>1.0068416595458984E-3</c:v>
                </c:pt>
                <c:pt idx="33397">
                  <c:v>1.007080078125E-3</c:v>
                </c:pt>
                <c:pt idx="33398">
                  <c:v>1.007080078125E-3</c:v>
                </c:pt>
                <c:pt idx="33399">
                  <c:v>1.0068416595458984E-3</c:v>
                </c:pt>
                <c:pt idx="33400">
                  <c:v>1.007080078125E-3</c:v>
                </c:pt>
                <c:pt idx="33401">
                  <c:v>1.007080078125E-3</c:v>
                </c:pt>
                <c:pt idx="33402">
                  <c:v>1.0068416595458984E-3</c:v>
                </c:pt>
                <c:pt idx="33403">
                  <c:v>1.007080078125E-3</c:v>
                </c:pt>
                <c:pt idx="33404">
                  <c:v>1.007080078125E-3</c:v>
                </c:pt>
                <c:pt idx="33405">
                  <c:v>1.0068416595458984E-3</c:v>
                </c:pt>
                <c:pt idx="33406">
                  <c:v>1.0080337524414063E-3</c:v>
                </c:pt>
                <c:pt idx="33407">
                  <c:v>1.007080078125E-3</c:v>
                </c:pt>
                <c:pt idx="33408">
                  <c:v>1.0068416595458984E-3</c:v>
                </c:pt>
                <c:pt idx="33409">
                  <c:v>1.007080078125E-3</c:v>
                </c:pt>
                <c:pt idx="33410">
                  <c:v>1.007080078125E-3</c:v>
                </c:pt>
                <c:pt idx="33411">
                  <c:v>1.0068416595458984E-3</c:v>
                </c:pt>
                <c:pt idx="33412">
                  <c:v>1.007080078125E-3</c:v>
                </c:pt>
                <c:pt idx="33413">
                  <c:v>1.007080078125E-3</c:v>
                </c:pt>
                <c:pt idx="33414">
                  <c:v>1.0068416595458984E-3</c:v>
                </c:pt>
                <c:pt idx="33415">
                  <c:v>1.007080078125E-3</c:v>
                </c:pt>
                <c:pt idx="33416">
                  <c:v>1.007080078125E-3</c:v>
                </c:pt>
                <c:pt idx="33417">
                  <c:v>1.0068416595458984E-3</c:v>
                </c:pt>
                <c:pt idx="33418">
                  <c:v>1.007080078125E-3</c:v>
                </c:pt>
                <c:pt idx="33419">
                  <c:v>1.0080337524414063E-3</c:v>
                </c:pt>
                <c:pt idx="33420">
                  <c:v>1.007080078125E-3</c:v>
                </c:pt>
                <c:pt idx="33421">
                  <c:v>1.0068416595458984E-3</c:v>
                </c:pt>
                <c:pt idx="33422">
                  <c:v>1.007080078125E-3</c:v>
                </c:pt>
                <c:pt idx="33423">
                  <c:v>1.007080078125E-3</c:v>
                </c:pt>
                <c:pt idx="33424">
                  <c:v>1.0068416595458984E-3</c:v>
                </c:pt>
                <c:pt idx="33425">
                  <c:v>1.007080078125E-3</c:v>
                </c:pt>
                <c:pt idx="33426">
                  <c:v>1.007080078125E-3</c:v>
                </c:pt>
                <c:pt idx="33427">
                  <c:v>1.0068416595458984E-3</c:v>
                </c:pt>
                <c:pt idx="33428">
                  <c:v>1.007080078125E-3</c:v>
                </c:pt>
                <c:pt idx="33429">
                  <c:v>1.007080078125E-3</c:v>
                </c:pt>
                <c:pt idx="33430">
                  <c:v>1.0068416595458984E-3</c:v>
                </c:pt>
                <c:pt idx="33431">
                  <c:v>1.0080337524414063E-3</c:v>
                </c:pt>
                <c:pt idx="33432">
                  <c:v>1.007080078125E-3</c:v>
                </c:pt>
                <c:pt idx="33433">
                  <c:v>1.0068416595458984E-3</c:v>
                </c:pt>
                <c:pt idx="33434">
                  <c:v>1.007080078125E-3</c:v>
                </c:pt>
                <c:pt idx="33435">
                  <c:v>1.007080078125E-3</c:v>
                </c:pt>
                <c:pt idx="33436">
                  <c:v>1.0068416595458984E-3</c:v>
                </c:pt>
                <c:pt idx="33437">
                  <c:v>1.007080078125E-3</c:v>
                </c:pt>
                <c:pt idx="33438">
                  <c:v>1.007080078125E-3</c:v>
                </c:pt>
                <c:pt idx="33439">
                  <c:v>1.0068416595458984E-3</c:v>
                </c:pt>
                <c:pt idx="33440">
                  <c:v>1.007080078125E-3</c:v>
                </c:pt>
                <c:pt idx="33441">
                  <c:v>1.007080078125E-3</c:v>
                </c:pt>
                <c:pt idx="33442">
                  <c:v>1.0068416595458984E-3</c:v>
                </c:pt>
                <c:pt idx="33443">
                  <c:v>1.007080078125E-3</c:v>
                </c:pt>
                <c:pt idx="33444">
                  <c:v>1.0080337524414063E-3</c:v>
                </c:pt>
                <c:pt idx="33445">
                  <c:v>1.007080078125E-3</c:v>
                </c:pt>
                <c:pt idx="33446">
                  <c:v>1.0068416595458984E-3</c:v>
                </c:pt>
                <c:pt idx="33447">
                  <c:v>1.007080078125E-3</c:v>
                </c:pt>
                <c:pt idx="33448">
                  <c:v>1.007080078125E-3</c:v>
                </c:pt>
                <c:pt idx="33449">
                  <c:v>1.0068416595458984E-3</c:v>
                </c:pt>
                <c:pt idx="33450">
                  <c:v>1.007080078125E-3</c:v>
                </c:pt>
                <c:pt idx="33451">
                  <c:v>1.007080078125E-3</c:v>
                </c:pt>
                <c:pt idx="33452">
                  <c:v>1.0068416595458984E-3</c:v>
                </c:pt>
                <c:pt idx="33453">
                  <c:v>1.007080078125E-3</c:v>
                </c:pt>
                <c:pt idx="33454">
                  <c:v>1.007080078125E-3</c:v>
                </c:pt>
                <c:pt idx="33455">
                  <c:v>1.0068416595458984E-3</c:v>
                </c:pt>
                <c:pt idx="33456">
                  <c:v>1.0080337524414063E-3</c:v>
                </c:pt>
                <c:pt idx="33457">
                  <c:v>1.007080078125E-3</c:v>
                </c:pt>
                <c:pt idx="33458">
                  <c:v>1.0068416595458984E-3</c:v>
                </c:pt>
                <c:pt idx="33459">
                  <c:v>1.007080078125E-3</c:v>
                </c:pt>
                <c:pt idx="33460">
                  <c:v>1.007080078125E-3</c:v>
                </c:pt>
                <c:pt idx="33461">
                  <c:v>1.0068416595458984E-3</c:v>
                </c:pt>
                <c:pt idx="33462">
                  <c:v>4.0280818939208984E-3</c:v>
                </c:pt>
                <c:pt idx="33463">
                  <c:v>1.007080078125E-3</c:v>
                </c:pt>
                <c:pt idx="33464">
                  <c:v>1.0068416595458984E-3</c:v>
                </c:pt>
                <c:pt idx="33465">
                  <c:v>1.007080078125E-3</c:v>
                </c:pt>
                <c:pt idx="33466">
                  <c:v>1.0080337524414063E-3</c:v>
                </c:pt>
                <c:pt idx="33467">
                  <c:v>1.007080078125E-3</c:v>
                </c:pt>
                <c:pt idx="33468">
                  <c:v>1.0068416595458984E-3</c:v>
                </c:pt>
                <c:pt idx="33469">
                  <c:v>1.007080078125E-3</c:v>
                </c:pt>
                <c:pt idx="33470">
                  <c:v>1.007080078125E-3</c:v>
                </c:pt>
                <c:pt idx="33471">
                  <c:v>1.0068416595458984E-3</c:v>
                </c:pt>
                <c:pt idx="33472">
                  <c:v>1.007080078125E-3</c:v>
                </c:pt>
                <c:pt idx="33473">
                  <c:v>1.007080078125E-3</c:v>
                </c:pt>
                <c:pt idx="33474">
                  <c:v>1.0068416595458984E-3</c:v>
                </c:pt>
                <c:pt idx="33475">
                  <c:v>1.007080078125E-3</c:v>
                </c:pt>
                <c:pt idx="33476">
                  <c:v>1.007080078125E-3</c:v>
                </c:pt>
                <c:pt idx="33477">
                  <c:v>1.0068416595458984E-3</c:v>
                </c:pt>
                <c:pt idx="33478">
                  <c:v>1.0080337524414063E-3</c:v>
                </c:pt>
                <c:pt idx="33479">
                  <c:v>1.007080078125E-3</c:v>
                </c:pt>
                <c:pt idx="33480">
                  <c:v>1.0068416595458984E-3</c:v>
                </c:pt>
                <c:pt idx="33481">
                  <c:v>1.007080078125E-3</c:v>
                </c:pt>
                <c:pt idx="33482">
                  <c:v>1.007080078125E-3</c:v>
                </c:pt>
                <c:pt idx="33483">
                  <c:v>1.0068416595458984E-3</c:v>
                </c:pt>
                <c:pt idx="33484">
                  <c:v>1.007080078125E-3</c:v>
                </c:pt>
                <c:pt idx="33485">
                  <c:v>1.007080078125E-3</c:v>
                </c:pt>
                <c:pt idx="33486">
                  <c:v>1.0068416595458984E-3</c:v>
                </c:pt>
                <c:pt idx="33487">
                  <c:v>1.007080078125E-3</c:v>
                </c:pt>
                <c:pt idx="33488">
                  <c:v>1.007080078125E-3</c:v>
                </c:pt>
                <c:pt idx="33489">
                  <c:v>1.0068416595458984E-3</c:v>
                </c:pt>
                <c:pt idx="33490">
                  <c:v>1.007080078125E-3</c:v>
                </c:pt>
                <c:pt idx="33491">
                  <c:v>1.0080337524414063E-3</c:v>
                </c:pt>
                <c:pt idx="33492">
                  <c:v>1.007080078125E-3</c:v>
                </c:pt>
                <c:pt idx="33493">
                  <c:v>1.0068416595458984E-3</c:v>
                </c:pt>
                <c:pt idx="33494">
                  <c:v>1.007080078125E-3</c:v>
                </c:pt>
                <c:pt idx="33495">
                  <c:v>1.007080078125E-3</c:v>
                </c:pt>
                <c:pt idx="33496">
                  <c:v>1.0068416595458984E-3</c:v>
                </c:pt>
                <c:pt idx="33497">
                  <c:v>1.007080078125E-3</c:v>
                </c:pt>
                <c:pt idx="33498">
                  <c:v>1.007080078125E-3</c:v>
                </c:pt>
                <c:pt idx="33499">
                  <c:v>1.0068416595458984E-3</c:v>
                </c:pt>
                <c:pt idx="33500">
                  <c:v>1.007080078125E-3</c:v>
                </c:pt>
                <c:pt idx="33501">
                  <c:v>1.007080078125E-3</c:v>
                </c:pt>
                <c:pt idx="33502">
                  <c:v>1.0068416595458984E-3</c:v>
                </c:pt>
                <c:pt idx="33503">
                  <c:v>1.0080337524414063E-3</c:v>
                </c:pt>
                <c:pt idx="33504">
                  <c:v>1.007080078125E-3</c:v>
                </c:pt>
                <c:pt idx="33505">
                  <c:v>1.0068416595458984E-3</c:v>
                </c:pt>
                <c:pt idx="33506">
                  <c:v>1.007080078125E-3</c:v>
                </c:pt>
                <c:pt idx="33507">
                  <c:v>1.007080078125E-3</c:v>
                </c:pt>
                <c:pt idx="33508">
                  <c:v>1.0068416595458984E-3</c:v>
                </c:pt>
                <c:pt idx="33509">
                  <c:v>1.007080078125E-3</c:v>
                </c:pt>
                <c:pt idx="33510">
                  <c:v>1.007080078125E-3</c:v>
                </c:pt>
                <c:pt idx="33511">
                  <c:v>1.0068416595458984E-3</c:v>
                </c:pt>
                <c:pt idx="33512">
                  <c:v>1.007080078125E-3</c:v>
                </c:pt>
                <c:pt idx="33513">
                  <c:v>1.007080078125E-3</c:v>
                </c:pt>
                <c:pt idx="33514">
                  <c:v>1.0068416595458984E-3</c:v>
                </c:pt>
                <c:pt idx="33515">
                  <c:v>1.007080078125E-3</c:v>
                </c:pt>
                <c:pt idx="33516">
                  <c:v>1.0080337524414063E-3</c:v>
                </c:pt>
                <c:pt idx="33517">
                  <c:v>1.007080078125E-3</c:v>
                </c:pt>
                <c:pt idx="33518">
                  <c:v>1.0068416595458984E-3</c:v>
                </c:pt>
                <c:pt idx="33519">
                  <c:v>1.007080078125E-3</c:v>
                </c:pt>
                <c:pt idx="33520">
                  <c:v>1.007080078125E-3</c:v>
                </c:pt>
                <c:pt idx="33521">
                  <c:v>1.0068416595458984E-3</c:v>
                </c:pt>
                <c:pt idx="33522">
                  <c:v>1.007080078125E-3</c:v>
                </c:pt>
                <c:pt idx="33523">
                  <c:v>1.007080078125E-3</c:v>
                </c:pt>
                <c:pt idx="33524">
                  <c:v>1.0068416595458984E-3</c:v>
                </c:pt>
                <c:pt idx="33525">
                  <c:v>1.007080078125E-3</c:v>
                </c:pt>
                <c:pt idx="33526">
                  <c:v>1.007080078125E-3</c:v>
                </c:pt>
                <c:pt idx="33527">
                  <c:v>1.0068416595458984E-3</c:v>
                </c:pt>
                <c:pt idx="33528">
                  <c:v>1.0080337524414063E-3</c:v>
                </c:pt>
                <c:pt idx="33529">
                  <c:v>1.007080078125E-3</c:v>
                </c:pt>
                <c:pt idx="33530">
                  <c:v>1.0068416595458984E-3</c:v>
                </c:pt>
                <c:pt idx="33531">
                  <c:v>1.007080078125E-3</c:v>
                </c:pt>
                <c:pt idx="33532">
                  <c:v>1.007080078125E-3</c:v>
                </c:pt>
                <c:pt idx="33533">
                  <c:v>1.0068416595458984E-3</c:v>
                </c:pt>
                <c:pt idx="33534">
                  <c:v>1.007080078125E-3</c:v>
                </c:pt>
                <c:pt idx="33535">
                  <c:v>1.007080078125E-3</c:v>
                </c:pt>
                <c:pt idx="33536">
                  <c:v>1.0068416595458984E-3</c:v>
                </c:pt>
                <c:pt idx="33537">
                  <c:v>1.007080078125E-3</c:v>
                </c:pt>
                <c:pt idx="33538">
                  <c:v>1.007080078125E-3</c:v>
                </c:pt>
                <c:pt idx="33539">
                  <c:v>1.0068416595458984E-3</c:v>
                </c:pt>
                <c:pt idx="33540">
                  <c:v>1.007080078125E-3</c:v>
                </c:pt>
                <c:pt idx="33541">
                  <c:v>1.0080337524414063E-3</c:v>
                </c:pt>
                <c:pt idx="33542">
                  <c:v>1.007080078125E-3</c:v>
                </c:pt>
                <c:pt idx="33543">
                  <c:v>1.0068416595458984E-3</c:v>
                </c:pt>
                <c:pt idx="33544">
                  <c:v>1.007080078125E-3</c:v>
                </c:pt>
                <c:pt idx="33545">
                  <c:v>1.007080078125E-3</c:v>
                </c:pt>
                <c:pt idx="33546">
                  <c:v>1.0068416595458984E-3</c:v>
                </c:pt>
                <c:pt idx="33547">
                  <c:v>1.007080078125E-3</c:v>
                </c:pt>
                <c:pt idx="33548">
                  <c:v>1.007080078125E-3</c:v>
                </c:pt>
                <c:pt idx="33549">
                  <c:v>1.0068416595458984E-3</c:v>
                </c:pt>
                <c:pt idx="33550">
                  <c:v>1.007080078125E-3</c:v>
                </c:pt>
                <c:pt idx="33551">
                  <c:v>1.0068416595458984E-3</c:v>
                </c:pt>
                <c:pt idx="33552">
                  <c:v>1.007080078125E-3</c:v>
                </c:pt>
                <c:pt idx="33553">
                  <c:v>1.0080337524414063E-3</c:v>
                </c:pt>
                <c:pt idx="33554">
                  <c:v>1.007080078125E-3</c:v>
                </c:pt>
                <c:pt idx="33555">
                  <c:v>1.0068416595458984E-3</c:v>
                </c:pt>
                <c:pt idx="33556">
                  <c:v>1.007080078125E-3</c:v>
                </c:pt>
                <c:pt idx="33557">
                  <c:v>1.007080078125E-3</c:v>
                </c:pt>
                <c:pt idx="33558">
                  <c:v>1.0068416595458984E-3</c:v>
                </c:pt>
                <c:pt idx="33559">
                  <c:v>1.007080078125E-3</c:v>
                </c:pt>
                <c:pt idx="33560">
                  <c:v>1.007080078125E-3</c:v>
                </c:pt>
                <c:pt idx="33561">
                  <c:v>1.0068416595458984E-3</c:v>
                </c:pt>
                <c:pt idx="33562">
                  <c:v>1.007080078125E-3</c:v>
                </c:pt>
                <c:pt idx="33563">
                  <c:v>1.007080078125E-3</c:v>
                </c:pt>
                <c:pt idx="33564">
                  <c:v>1.0068416595458984E-3</c:v>
                </c:pt>
                <c:pt idx="33565">
                  <c:v>1.007080078125E-3</c:v>
                </c:pt>
                <c:pt idx="33566">
                  <c:v>1.0080337524414063E-3</c:v>
                </c:pt>
                <c:pt idx="33567">
                  <c:v>1.007080078125E-3</c:v>
                </c:pt>
                <c:pt idx="33568">
                  <c:v>1.0068416595458984E-3</c:v>
                </c:pt>
                <c:pt idx="33569">
                  <c:v>1.007080078125E-3</c:v>
                </c:pt>
                <c:pt idx="33570">
                  <c:v>1.007080078125E-3</c:v>
                </c:pt>
                <c:pt idx="33571">
                  <c:v>1.0068416595458984E-3</c:v>
                </c:pt>
                <c:pt idx="33572">
                  <c:v>1.007080078125E-3</c:v>
                </c:pt>
                <c:pt idx="33573">
                  <c:v>1.0068416595458984E-3</c:v>
                </c:pt>
                <c:pt idx="33574">
                  <c:v>1.007080078125E-3</c:v>
                </c:pt>
                <c:pt idx="33575">
                  <c:v>1.007080078125E-3</c:v>
                </c:pt>
                <c:pt idx="33576">
                  <c:v>1.0068416595458984E-3</c:v>
                </c:pt>
                <c:pt idx="33577">
                  <c:v>1.007080078125E-3</c:v>
                </c:pt>
                <c:pt idx="33578">
                  <c:v>1.0080337524414063E-3</c:v>
                </c:pt>
                <c:pt idx="33579">
                  <c:v>1.007080078125E-3</c:v>
                </c:pt>
                <c:pt idx="33580">
                  <c:v>1.0068416595458984E-3</c:v>
                </c:pt>
                <c:pt idx="33581">
                  <c:v>1.007080078125E-3</c:v>
                </c:pt>
                <c:pt idx="33582">
                  <c:v>1.007080078125E-3</c:v>
                </c:pt>
                <c:pt idx="33583">
                  <c:v>1.0068416595458984E-3</c:v>
                </c:pt>
                <c:pt idx="33584">
                  <c:v>1.007080078125E-3</c:v>
                </c:pt>
                <c:pt idx="33585">
                  <c:v>1.007080078125E-3</c:v>
                </c:pt>
                <c:pt idx="33586">
                  <c:v>1.0068416595458984E-3</c:v>
                </c:pt>
                <c:pt idx="33587">
                  <c:v>1.007080078125E-3</c:v>
                </c:pt>
                <c:pt idx="33588">
                  <c:v>1.007080078125E-3</c:v>
                </c:pt>
                <c:pt idx="33589">
                  <c:v>1.0068416595458984E-3</c:v>
                </c:pt>
                <c:pt idx="33590">
                  <c:v>1.007080078125E-3</c:v>
                </c:pt>
                <c:pt idx="33591">
                  <c:v>1.0080337524414063E-3</c:v>
                </c:pt>
                <c:pt idx="33592">
                  <c:v>1.007080078125E-3</c:v>
                </c:pt>
                <c:pt idx="33593">
                  <c:v>1.0068416595458984E-3</c:v>
                </c:pt>
                <c:pt idx="33594">
                  <c:v>1.007080078125E-3</c:v>
                </c:pt>
                <c:pt idx="33595">
                  <c:v>1.0068416595458984E-3</c:v>
                </c:pt>
                <c:pt idx="33596">
                  <c:v>1.007080078125E-3</c:v>
                </c:pt>
                <c:pt idx="33597">
                  <c:v>1.007080078125E-3</c:v>
                </c:pt>
                <c:pt idx="33598">
                  <c:v>1.0068416595458984E-3</c:v>
                </c:pt>
                <c:pt idx="33599">
                  <c:v>1.007080078125E-3</c:v>
                </c:pt>
                <c:pt idx="33600">
                  <c:v>1.007080078125E-3</c:v>
                </c:pt>
                <c:pt idx="33601">
                  <c:v>1.0068416595458984E-3</c:v>
                </c:pt>
                <c:pt idx="33602">
                  <c:v>1.007080078125E-3</c:v>
                </c:pt>
                <c:pt idx="33603">
                  <c:v>1.0080337524414063E-3</c:v>
                </c:pt>
                <c:pt idx="33604">
                  <c:v>1.007080078125E-3</c:v>
                </c:pt>
                <c:pt idx="33605">
                  <c:v>1.0068416595458984E-3</c:v>
                </c:pt>
                <c:pt idx="33606">
                  <c:v>1.007080078125E-3</c:v>
                </c:pt>
                <c:pt idx="33607">
                  <c:v>1.007080078125E-3</c:v>
                </c:pt>
                <c:pt idx="33608">
                  <c:v>1.0068416595458984E-3</c:v>
                </c:pt>
                <c:pt idx="33609">
                  <c:v>6.0420036315917969E-3</c:v>
                </c:pt>
                <c:pt idx="33610">
                  <c:v>1.007080078125E-3</c:v>
                </c:pt>
                <c:pt idx="33611">
                  <c:v>1.0080337524414063E-3</c:v>
                </c:pt>
                <c:pt idx="33612">
                  <c:v>1.0068416595458984E-3</c:v>
                </c:pt>
                <c:pt idx="33613">
                  <c:v>1.007080078125E-3</c:v>
                </c:pt>
                <c:pt idx="33614">
                  <c:v>1.007080078125E-3</c:v>
                </c:pt>
                <c:pt idx="33615">
                  <c:v>1.0068416595458984E-3</c:v>
                </c:pt>
                <c:pt idx="33616">
                  <c:v>1.007080078125E-3</c:v>
                </c:pt>
                <c:pt idx="33617">
                  <c:v>1.007080078125E-3</c:v>
                </c:pt>
                <c:pt idx="33618">
                  <c:v>1.0068416595458984E-3</c:v>
                </c:pt>
                <c:pt idx="33619">
                  <c:v>1.007080078125E-3</c:v>
                </c:pt>
                <c:pt idx="33620">
                  <c:v>1.007080078125E-3</c:v>
                </c:pt>
                <c:pt idx="33621">
                  <c:v>1.0068416595458984E-3</c:v>
                </c:pt>
                <c:pt idx="33622">
                  <c:v>1.007080078125E-3</c:v>
                </c:pt>
                <c:pt idx="33623">
                  <c:v>1.0080337524414063E-3</c:v>
                </c:pt>
                <c:pt idx="33624">
                  <c:v>1.007080078125E-3</c:v>
                </c:pt>
                <c:pt idx="33625">
                  <c:v>1.0068416595458984E-3</c:v>
                </c:pt>
                <c:pt idx="33626">
                  <c:v>1.007080078125E-3</c:v>
                </c:pt>
                <c:pt idx="33627">
                  <c:v>1.007080078125E-3</c:v>
                </c:pt>
                <c:pt idx="33628">
                  <c:v>1.0068416595458984E-3</c:v>
                </c:pt>
                <c:pt idx="33629">
                  <c:v>1.007080078125E-3</c:v>
                </c:pt>
                <c:pt idx="33630">
                  <c:v>1.007080078125E-3</c:v>
                </c:pt>
                <c:pt idx="33631">
                  <c:v>1.0068416595458984E-3</c:v>
                </c:pt>
                <c:pt idx="33632">
                  <c:v>1.007080078125E-3</c:v>
                </c:pt>
                <c:pt idx="33633">
                  <c:v>1.007080078125E-3</c:v>
                </c:pt>
                <c:pt idx="33634">
                  <c:v>1.0068416595458984E-3</c:v>
                </c:pt>
                <c:pt idx="33635">
                  <c:v>1.007080078125E-3</c:v>
                </c:pt>
                <c:pt idx="33636">
                  <c:v>1.0080337524414063E-3</c:v>
                </c:pt>
                <c:pt idx="33637">
                  <c:v>1.0068416595458984E-3</c:v>
                </c:pt>
                <c:pt idx="33638">
                  <c:v>1.007080078125E-3</c:v>
                </c:pt>
                <c:pt idx="33639">
                  <c:v>1.007080078125E-3</c:v>
                </c:pt>
                <c:pt idx="33640">
                  <c:v>1.0068416595458984E-3</c:v>
                </c:pt>
                <c:pt idx="33641">
                  <c:v>1.007080078125E-3</c:v>
                </c:pt>
                <c:pt idx="33642">
                  <c:v>1.007080078125E-3</c:v>
                </c:pt>
                <c:pt idx="33643">
                  <c:v>1.0068416595458984E-3</c:v>
                </c:pt>
                <c:pt idx="33644">
                  <c:v>1.007080078125E-3</c:v>
                </c:pt>
                <c:pt idx="33645">
                  <c:v>1.007080078125E-3</c:v>
                </c:pt>
                <c:pt idx="33646">
                  <c:v>1.0068416595458984E-3</c:v>
                </c:pt>
                <c:pt idx="33647">
                  <c:v>1.007080078125E-3</c:v>
                </c:pt>
                <c:pt idx="33648">
                  <c:v>1.0080337524414063E-3</c:v>
                </c:pt>
                <c:pt idx="33649">
                  <c:v>1.007080078125E-3</c:v>
                </c:pt>
                <c:pt idx="33650">
                  <c:v>1.0068416595458984E-3</c:v>
                </c:pt>
                <c:pt idx="33651">
                  <c:v>1.007080078125E-3</c:v>
                </c:pt>
                <c:pt idx="33652">
                  <c:v>1.007080078125E-3</c:v>
                </c:pt>
                <c:pt idx="33653">
                  <c:v>1.0068416595458984E-3</c:v>
                </c:pt>
                <c:pt idx="33654">
                  <c:v>1.007080078125E-3</c:v>
                </c:pt>
                <c:pt idx="33655">
                  <c:v>1.007080078125E-3</c:v>
                </c:pt>
                <c:pt idx="33656">
                  <c:v>1.0068416595458984E-3</c:v>
                </c:pt>
                <c:pt idx="33657">
                  <c:v>1.007080078125E-3</c:v>
                </c:pt>
                <c:pt idx="33658">
                  <c:v>1.007080078125E-3</c:v>
                </c:pt>
                <c:pt idx="33659">
                  <c:v>1.0068416595458984E-3</c:v>
                </c:pt>
                <c:pt idx="33660">
                  <c:v>1.007080078125E-3</c:v>
                </c:pt>
                <c:pt idx="33661">
                  <c:v>1.0080337524414063E-3</c:v>
                </c:pt>
                <c:pt idx="33662">
                  <c:v>1.0068416595458984E-3</c:v>
                </c:pt>
                <c:pt idx="33663">
                  <c:v>1.007080078125E-3</c:v>
                </c:pt>
                <c:pt idx="33664">
                  <c:v>1.007080078125E-3</c:v>
                </c:pt>
                <c:pt idx="33665">
                  <c:v>1.0068416595458984E-3</c:v>
                </c:pt>
                <c:pt idx="33666">
                  <c:v>1.007080078125E-3</c:v>
                </c:pt>
                <c:pt idx="33667">
                  <c:v>1.007080078125E-3</c:v>
                </c:pt>
                <c:pt idx="33668">
                  <c:v>1.0068416595458984E-3</c:v>
                </c:pt>
                <c:pt idx="33669">
                  <c:v>1.007080078125E-3</c:v>
                </c:pt>
                <c:pt idx="33670">
                  <c:v>1.007080078125E-3</c:v>
                </c:pt>
                <c:pt idx="33671">
                  <c:v>1.0068416595458984E-3</c:v>
                </c:pt>
                <c:pt idx="33672">
                  <c:v>1.007080078125E-3</c:v>
                </c:pt>
                <c:pt idx="33673">
                  <c:v>1.0080337524414063E-3</c:v>
                </c:pt>
                <c:pt idx="33674">
                  <c:v>1.007080078125E-3</c:v>
                </c:pt>
                <c:pt idx="33675">
                  <c:v>1.0068416595458984E-3</c:v>
                </c:pt>
                <c:pt idx="33676">
                  <c:v>1.007080078125E-3</c:v>
                </c:pt>
                <c:pt idx="33677">
                  <c:v>1.007080078125E-3</c:v>
                </c:pt>
                <c:pt idx="33678">
                  <c:v>1.0068416595458984E-3</c:v>
                </c:pt>
                <c:pt idx="33679">
                  <c:v>1.007080078125E-3</c:v>
                </c:pt>
                <c:pt idx="33680">
                  <c:v>1.007080078125E-3</c:v>
                </c:pt>
                <c:pt idx="33681">
                  <c:v>1.0068416595458984E-3</c:v>
                </c:pt>
                <c:pt idx="33682">
                  <c:v>1.007080078125E-3</c:v>
                </c:pt>
                <c:pt idx="33683">
                  <c:v>1.007080078125E-3</c:v>
                </c:pt>
                <c:pt idx="33684">
                  <c:v>1.0068416595458984E-3</c:v>
                </c:pt>
                <c:pt idx="33685">
                  <c:v>1.007080078125E-3</c:v>
                </c:pt>
                <c:pt idx="33686">
                  <c:v>1.0080337524414063E-3</c:v>
                </c:pt>
                <c:pt idx="33687">
                  <c:v>1.0068416595458984E-3</c:v>
                </c:pt>
                <c:pt idx="33688">
                  <c:v>1.007080078125E-3</c:v>
                </c:pt>
                <c:pt idx="33689">
                  <c:v>1.007080078125E-3</c:v>
                </c:pt>
                <c:pt idx="33690">
                  <c:v>1.0068416595458984E-3</c:v>
                </c:pt>
                <c:pt idx="33691">
                  <c:v>1.007080078125E-3</c:v>
                </c:pt>
                <c:pt idx="33692">
                  <c:v>1.007080078125E-3</c:v>
                </c:pt>
                <c:pt idx="33693">
                  <c:v>1.0068416595458984E-3</c:v>
                </c:pt>
                <c:pt idx="33694">
                  <c:v>1.007080078125E-3</c:v>
                </c:pt>
                <c:pt idx="33695">
                  <c:v>1.007080078125E-3</c:v>
                </c:pt>
                <c:pt idx="33696">
                  <c:v>1.0068416595458984E-3</c:v>
                </c:pt>
                <c:pt idx="33697">
                  <c:v>1.007080078125E-3</c:v>
                </c:pt>
                <c:pt idx="33698">
                  <c:v>1.0080337524414063E-3</c:v>
                </c:pt>
                <c:pt idx="33699">
                  <c:v>1.007080078125E-3</c:v>
                </c:pt>
                <c:pt idx="33700">
                  <c:v>1.0068416595458984E-3</c:v>
                </c:pt>
                <c:pt idx="33701">
                  <c:v>1.007080078125E-3</c:v>
                </c:pt>
                <c:pt idx="33702">
                  <c:v>1.007080078125E-3</c:v>
                </c:pt>
                <c:pt idx="33703">
                  <c:v>1.0068416595458984E-3</c:v>
                </c:pt>
                <c:pt idx="33704">
                  <c:v>1.007080078125E-3</c:v>
                </c:pt>
                <c:pt idx="33705">
                  <c:v>1.007080078125E-3</c:v>
                </c:pt>
                <c:pt idx="33706">
                  <c:v>1.0068416595458984E-3</c:v>
                </c:pt>
                <c:pt idx="33707">
                  <c:v>1.007080078125E-3</c:v>
                </c:pt>
                <c:pt idx="33708">
                  <c:v>1.007080078125E-3</c:v>
                </c:pt>
                <c:pt idx="33709">
                  <c:v>1.0068416595458984E-3</c:v>
                </c:pt>
                <c:pt idx="33710">
                  <c:v>1.007080078125E-3</c:v>
                </c:pt>
                <c:pt idx="33711">
                  <c:v>1.0080337524414063E-3</c:v>
                </c:pt>
                <c:pt idx="33712">
                  <c:v>1.0068416595458984E-3</c:v>
                </c:pt>
                <c:pt idx="33713">
                  <c:v>1.007080078125E-3</c:v>
                </c:pt>
                <c:pt idx="33714">
                  <c:v>1.007080078125E-3</c:v>
                </c:pt>
                <c:pt idx="33715">
                  <c:v>1.0068416595458984E-3</c:v>
                </c:pt>
                <c:pt idx="33716">
                  <c:v>1.007080078125E-3</c:v>
                </c:pt>
                <c:pt idx="33717">
                  <c:v>1.007080078125E-3</c:v>
                </c:pt>
                <c:pt idx="33718">
                  <c:v>1.0068416595458984E-3</c:v>
                </c:pt>
                <c:pt idx="33719">
                  <c:v>1.007080078125E-3</c:v>
                </c:pt>
                <c:pt idx="33720">
                  <c:v>1.007080078125E-3</c:v>
                </c:pt>
                <c:pt idx="33721">
                  <c:v>1.0068416595458984E-3</c:v>
                </c:pt>
                <c:pt idx="33722">
                  <c:v>1.007080078125E-3</c:v>
                </c:pt>
                <c:pt idx="33723">
                  <c:v>1.0080337524414063E-3</c:v>
                </c:pt>
                <c:pt idx="33724">
                  <c:v>1.007080078125E-3</c:v>
                </c:pt>
                <c:pt idx="33725">
                  <c:v>1.0068416595458984E-3</c:v>
                </c:pt>
                <c:pt idx="33726">
                  <c:v>1.007080078125E-3</c:v>
                </c:pt>
                <c:pt idx="33727">
                  <c:v>1.007080078125E-3</c:v>
                </c:pt>
                <c:pt idx="33728">
                  <c:v>1.0068416595458984E-3</c:v>
                </c:pt>
                <c:pt idx="33729">
                  <c:v>1.007080078125E-3</c:v>
                </c:pt>
                <c:pt idx="33730">
                  <c:v>1.007080078125E-3</c:v>
                </c:pt>
                <c:pt idx="33731">
                  <c:v>1.0068416595458984E-3</c:v>
                </c:pt>
                <c:pt idx="33732">
                  <c:v>1.007080078125E-3</c:v>
                </c:pt>
                <c:pt idx="33733">
                  <c:v>1.007080078125E-3</c:v>
                </c:pt>
                <c:pt idx="33734">
                  <c:v>1.0068416595458984E-3</c:v>
                </c:pt>
                <c:pt idx="33735">
                  <c:v>1.007080078125E-3</c:v>
                </c:pt>
                <c:pt idx="33736">
                  <c:v>1.0080337524414063E-3</c:v>
                </c:pt>
                <c:pt idx="33737">
                  <c:v>1.0068416595458984E-3</c:v>
                </c:pt>
                <c:pt idx="33738">
                  <c:v>1.007080078125E-3</c:v>
                </c:pt>
                <c:pt idx="33739">
                  <c:v>1.007080078125E-3</c:v>
                </c:pt>
                <c:pt idx="33740">
                  <c:v>1.0068416595458984E-3</c:v>
                </c:pt>
                <c:pt idx="33741">
                  <c:v>1.007080078125E-3</c:v>
                </c:pt>
                <c:pt idx="33742">
                  <c:v>1.007080078125E-3</c:v>
                </c:pt>
                <c:pt idx="33743">
                  <c:v>1.0068416595458984E-3</c:v>
                </c:pt>
                <c:pt idx="33744">
                  <c:v>1.007080078125E-3</c:v>
                </c:pt>
                <c:pt idx="33745">
                  <c:v>1.007080078125E-3</c:v>
                </c:pt>
                <c:pt idx="33746">
                  <c:v>1.0068416595458984E-3</c:v>
                </c:pt>
                <c:pt idx="33747">
                  <c:v>1.007080078125E-3</c:v>
                </c:pt>
                <c:pt idx="33748">
                  <c:v>1.0080337524414063E-3</c:v>
                </c:pt>
                <c:pt idx="33749">
                  <c:v>1.007080078125E-3</c:v>
                </c:pt>
                <c:pt idx="33750">
                  <c:v>1.0068416595458984E-3</c:v>
                </c:pt>
                <c:pt idx="33751">
                  <c:v>1.007080078125E-3</c:v>
                </c:pt>
                <c:pt idx="33752">
                  <c:v>1.007080078125E-3</c:v>
                </c:pt>
                <c:pt idx="33753">
                  <c:v>1.0068416595458984E-3</c:v>
                </c:pt>
                <c:pt idx="33754">
                  <c:v>1.007080078125E-3</c:v>
                </c:pt>
                <c:pt idx="33755">
                  <c:v>1.007080078125E-3</c:v>
                </c:pt>
                <c:pt idx="33756">
                  <c:v>1.0068416595458984E-3</c:v>
                </c:pt>
                <c:pt idx="33757">
                  <c:v>1.007080078125E-3</c:v>
                </c:pt>
                <c:pt idx="33758">
                  <c:v>1.007080078125E-3</c:v>
                </c:pt>
                <c:pt idx="33759">
                  <c:v>1.0068416595458984E-3</c:v>
                </c:pt>
                <c:pt idx="33760">
                  <c:v>1.007080078125E-3</c:v>
                </c:pt>
                <c:pt idx="33761">
                  <c:v>1.0080337524414063E-3</c:v>
                </c:pt>
                <c:pt idx="33762">
                  <c:v>1.0068416595458984E-3</c:v>
                </c:pt>
                <c:pt idx="33763">
                  <c:v>1.007080078125E-3</c:v>
                </c:pt>
                <c:pt idx="33764">
                  <c:v>1.007080078125E-3</c:v>
                </c:pt>
                <c:pt idx="33765">
                  <c:v>1.0068416595458984E-3</c:v>
                </c:pt>
                <c:pt idx="33766">
                  <c:v>1.007080078125E-3</c:v>
                </c:pt>
                <c:pt idx="33767">
                  <c:v>1.007080078125E-3</c:v>
                </c:pt>
                <c:pt idx="33768">
                  <c:v>1.0068416595458984E-3</c:v>
                </c:pt>
                <c:pt idx="33769">
                  <c:v>1.007080078125E-3</c:v>
                </c:pt>
                <c:pt idx="33770">
                  <c:v>1.007080078125E-3</c:v>
                </c:pt>
                <c:pt idx="33771">
                  <c:v>1.0068416595458984E-3</c:v>
                </c:pt>
                <c:pt idx="33772">
                  <c:v>1.007080078125E-3</c:v>
                </c:pt>
                <c:pt idx="33773">
                  <c:v>1.0080337524414063E-3</c:v>
                </c:pt>
                <c:pt idx="33774">
                  <c:v>1.007080078125E-3</c:v>
                </c:pt>
                <c:pt idx="33775">
                  <c:v>1.0068416595458984E-3</c:v>
                </c:pt>
                <c:pt idx="33776">
                  <c:v>1.007080078125E-3</c:v>
                </c:pt>
                <c:pt idx="33777">
                  <c:v>1.007080078125E-3</c:v>
                </c:pt>
                <c:pt idx="33778">
                  <c:v>1.0068416595458984E-3</c:v>
                </c:pt>
                <c:pt idx="33779">
                  <c:v>1.007080078125E-3</c:v>
                </c:pt>
                <c:pt idx="33780">
                  <c:v>1.007080078125E-3</c:v>
                </c:pt>
                <c:pt idx="33781">
                  <c:v>1.0068416595458984E-3</c:v>
                </c:pt>
                <c:pt idx="33782">
                  <c:v>1.007080078125E-3</c:v>
                </c:pt>
                <c:pt idx="33783">
                  <c:v>1.007080078125E-3</c:v>
                </c:pt>
                <c:pt idx="33784">
                  <c:v>1.0068416595458984E-3</c:v>
                </c:pt>
                <c:pt idx="33785">
                  <c:v>1.007080078125E-3</c:v>
                </c:pt>
                <c:pt idx="33786">
                  <c:v>1.0080337524414063E-3</c:v>
                </c:pt>
                <c:pt idx="33787">
                  <c:v>1.0068416595458984E-3</c:v>
                </c:pt>
                <c:pt idx="33788">
                  <c:v>1.007080078125E-3</c:v>
                </c:pt>
                <c:pt idx="33789">
                  <c:v>1.007080078125E-3</c:v>
                </c:pt>
                <c:pt idx="33790">
                  <c:v>6.0420036315917969E-3</c:v>
                </c:pt>
                <c:pt idx="33791">
                  <c:v>1.0068416595458984E-3</c:v>
                </c:pt>
                <c:pt idx="33792">
                  <c:v>1.007080078125E-3</c:v>
                </c:pt>
                <c:pt idx="33793">
                  <c:v>1.0080337524414063E-3</c:v>
                </c:pt>
                <c:pt idx="33794">
                  <c:v>1.007080078125E-3</c:v>
                </c:pt>
                <c:pt idx="33795">
                  <c:v>1.0068416595458984E-3</c:v>
                </c:pt>
                <c:pt idx="33796">
                  <c:v>1.007080078125E-3</c:v>
                </c:pt>
                <c:pt idx="33797">
                  <c:v>1.007080078125E-3</c:v>
                </c:pt>
                <c:pt idx="33798">
                  <c:v>1.0068416595458984E-3</c:v>
                </c:pt>
                <c:pt idx="33799">
                  <c:v>1.007080078125E-3</c:v>
                </c:pt>
                <c:pt idx="33800">
                  <c:v>1.007080078125E-3</c:v>
                </c:pt>
                <c:pt idx="33801">
                  <c:v>1.0068416595458984E-3</c:v>
                </c:pt>
                <c:pt idx="33802">
                  <c:v>1.007080078125E-3</c:v>
                </c:pt>
                <c:pt idx="33803">
                  <c:v>1.007080078125E-3</c:v>
                </c:pt>
                <c:pt idx="33804">
                  <c:v>1.0068416595458984E-3</c:v>
                </c:pt>
                <c:pt idx="33805">
                  <c:v>1.007080078125E-3</c:v>
                </c:pt>
                <c:pt idx="33806">
                  <c:v>1.0080337524414063E-3</c:v>
                </c:pt>
                <c:pt idx="33807">
                  <c:v>1.0068416595458984E-3</c:v>
                </c:pt>
                <c:pt idx="33808">
                  <c:v>1.007080078125E-3</c:v>
                </c:pt>
                <c:pt idx="33809">
                  <c:v>1.007080078125E-3</c:v>
                </c:pt>
                <c:pt idx="33810">
                  <c:v>1.0068416595458984E-3</c:v>
                </c:pt>
                <c:pt idx="33811">
                  <c:v>1.007080078125E-3</c:v>
                </c:pt>
                <c:pt idx="33812">
                  <c:v>1.007080078125E-3</c:v>
                </c:pt>
                <c:pt idx="33813">
                  <c:v>1.0068416595458984E-3</c:v>
                </c:pt>
                <c:pt idx="33814">
                  <c:v>1.007080078125E-3</c:v>
                </c:pt>
                <c:pt idx="33815">
                  <c:v>1.007080078125E-3</c:v>
                </c:pt>
                <c:pt idx="33816">
                  <c:v>1.0068416595458984E-3</c:v>
                </c:pt>
                <c:pt idx="33817">
                  <c:v>1.007080078125E-3</c:v>
                </c:pt>
                <c:pt idx="33818">
                  <c:v>1.0080337524414063E-3</c:v>
                </c:pt>
                <c:pt idx="33819">
                  <c:v>1.007080078125E-3</c:v>
                </c:pt>
                <c:pt idx="33820">
                  <c:v>1.0068416595458984E-3</c:v>
                </c:pt>
                <c:pt idx="33821">
                  <c:v>1.007080078125E-3</c:v>
                </c:pt>
                <c:pt idx="33822">
                  <c:v>1.007080078125E-3</c:v>
                </c:pt>
                <c:pt idx="33823">
                  <c:v>1.0068416595458984E-3</c:v>
                </c:pt>
                <c:pt idx="33824">
                  <c:v>1.007080078125E-3</c:v>
                </c:pt>
                <c:pt idx="33825">
                  <c:v>1.007080078125E-3</c:v>
                </c:pt>
                <c:pt idx="33826">
                  <c:v>1.0068416595458984E-3</c:v>
                </c:pt>
                <c:pt idx="33827">
                  <c:v>1.007080078125E-3</c:v>
                </c:pt>
                <c:pt idx="33828">
                  <c:v>1.007080078125E-3</c:v>
                </c:pt>
                <c:pt idx="33829">
                  <c:v>1.0068416595458984E-3</c:v>
                </c:pt>
                <c:pt idx="33830">
                  <c:v>1.0080337524414063E-3</c:v>
                </c:pt>
                <c:pt idx="33831">
                  <c:v>1.007080078125E-3</c:v>
                </c:pt>
                <c:pt idx="33832">
                  <c:v>1.0068416595458984E-3</c:v>
                </c:pt>
                <c:pt idx="33833">
                  <c:v>1.007080078125E-3</c:v>
                </c:pt>
                <c:pt idx="33834">
                  <c:v>1.007080078125E-3</c:v>
                </c:pt>
                <c:pt idx="33835">
                  <c:v>1.0068416595458984E-3</c:v>
                </c:pt>
                <c:pt idx="33836">
                  <c:v>1.007080078125E-3</c:v>
                </c:pt>
                <c:pt idx="33837">
                  <c:v>1.007080078125E-3</c:v>
                </c:pt>
                <c:pt idx="33838">
                  <c:v>1.0068416595458984E-3</c:v>
                </c:pt>
                <c:pt idx="33839">
                  <c:v>1.007080078125E-3</c:v>
                </c:pt>
                <c:pt idx="33840">
                  <c:v>1.007080078125E-3</c:v>
                </c:pt>
                <c:pt idx="33841">
                  <c:v>1.0068416595458984E-3</c:v>
                </c:pt>
                <c:pt idx="33842">
                  <c:v>1.007080078125E-3</c:v>
                </c:pt>
                <c:pt idx="33843">
                  <c:v>1.0080337524414063E-3</c:v>
                </c:pt>
                <c:pt idx="33844">
                  <c:v>1.007080078125E-3</c:v>
                </c:pt>
                <c:pt idx="33845">
                  <c:v>1.0068416595458984E-3</c:v>
                </c:pt>
                <c:pt idx="33846">
                  <c:v>1.007080078125E-3</c:v>
                </c:pt>
                <c:pt idx="33847">
                  <c:v>1.007080078125E-3</c:v>
                </c:pt>
                <c:pt idx="33848">
                  <c:v>1.0068416595458984E-3</c:v>
                </c:pt>
                <c:pt idx="33849">
                  <c:v>1.007080078125E-3</c:v>
                </c:pt>
                <c:pt idx="33850">
                  <c:v>1.007080078125E-3</c:v>
                </c:pt>
                <c:pt idx="33851">
                  <c:v>1.0068416595458984E-3</c:v>
                </c:pt>
                <c:pt idx="33852">
                  <c:v>1.007080078125E-3</c:v>
                </c:pt>
                <c:pt idx="33853">
                  <c:v>1.007080078125E-3</c:v>
                </c:pt>
                <c:pt idx="33854">
                  <c:v>1.0068416595458984E-3</c:v>
                </c:pt>
                <c:pt idx="33855">
                  <c:v>1.0080337524414063E-3</c:v>
                </c:pt>
                <c:pt idx="33856">
                  <c:v>1.007080078125E-3</c:v>
                </c:pt>
                <c:pt idx="33857">
                  <c:v>1.0068416595458984E-3</c:v>
                </c:pt>
                <c:pt idx="33858">
                  <c:v>1.007080078125E-3</c:v>
                </c:pt>
                <c:pt idx="33859">
                  <c:v>1.007080078125E-3</c:v>
                </c:pt>
                <c:pt idx="33860">
                  <c:v>1.0068416595458984E-3</c:v>
                </c:pt>
                <c:pt idx="33861">
                  <c:v>1.007080078125E-3</c:v>
                </c:pt>
                <c:pt idx="33862">
                  <c:v>1.007080078125E-3</c:v>
                </c:pt>
                <c:pt idx="33863">
                  <c:v>1.0068416595458984E-3</c:v>
                </c:pt>
                <c:pt idx="33864">
                  <c:v>1.007080078125E-3</c:v>
                </c:pt>
                <c:pt idx="33865">
                  <c:v>1.007080078125E-3</c:v>
                </c:pt>
                <c:pt idx="33866">
                  <c:v>1.0068416595458984E-3</c:v>
                </c:pt>
                <c:pt idx="33867">
                  <c:v>1.007080078125E-3</c:v>
                </c:pt>
                <c:pt idx="33868">
                  <c:v>1.0080337524414063E-3</c:v>
                </c:pt>
                <c:pt idx="33869">
                  <c:v>1.007080078125E-3</c:v>
                </c:pt>
                <c:pt idx="33870">
                  <c:v>1.0068416595458984E-3</c:v>
                </c:pt>
                <c:pt idx="33871">
                  <c:v>1.007080078125E-3</c:v>
                </c:pt>
                <c:pt idx="33872">
                  <c:v>1.007080078125E-3</c:v>
                </c:pt>
                <c:pt idx="33873">
                  <c:v>1.0068416595458984E-3</c:v>
                </c:pt>
                <c:pt idx="33874">
                  <c:v>1.007080078125E-3</c:v>
                </c:pt>
                <c:pt idx="33875">
                  <c:v>1.007080078125E-3</c:v>
                </c:pt>
                <c:pt idx="33876">
                  <c:v>1.0068416595458984E-3</c:v>
                </c:pt>
                <c:pt idx="33877">
                  <c:v>1.007080078125E-3</c:v>
                </c:pt>
                <c:pt idx="33878">
                  <c:v>1.007080078125E-3</c:v>
                </c:pt>
                <c:pt idx="33879">
                  <c:v>1.0068416595458984E-3</c:v>
                </c:pt>
                <c:pt idx="33880">
                  <c:v>1.0080337524414063E-3</c:v>
                </c:pt>
                <c:pt idx="33881">
                  <c:v>1.007080078125E-3</c:v>
                </c:pt>
                <c:pt idx="33882">
                  <c:v>1.0068416595458984E-3</c:v>
                </c:pt>
                <c:pt idx="33883">
                  <c:v>1.007080078125E-3</c:v>
                </c:pt>
                <c:pt idx="33884">
                  <c:v>1.007080078125E-3</c:v>
                </c:pt>
                <c:pt idx="33885">
                  <c:v>1.0068416595458984E-3</c:v>
                </c:pt>
                <c:pt idx="33886">
                  <c:v>1.007080078125E-3</c:v>
                </c:pt>
                <c:pt idx="33887">
                  <c:v>1.007080078125E-3</c:v>
                </c:pt>
                <c:pt idx="33888">
                  <c:v>1.0068416595458984E-3</c:v>
                </c:pt>
                <c:pt idx="33889">
                  <c:v>1.007080078125E-3</c:v>
                </c:pt>
                <c:pt idx="33890">
                  <c:v>1.007080078125E-3</c:v>
                </c:pt>
                <c:pt idx="33891">
                  <c:v>1.0068416595458984E-3</c:v>
                </c:pt>
                <c:pt idx="33892">
                  <c:v>1.007080078125E-3</c:v>
                </c:pt>
                <c:pt idx="33893">
                  <c:v>1.0080337524414063E-3</c:v>
                </c:pt>
                <c:pt idx="33894">
                  <c:v>1.007080078125E-3</c:v>
                </c:pt>
                <c:pt idx="33895">
                  <c:v>1.0068416595458984E-3</c:v>
                </c:pt>
                <c:pt idx="33896">
                  <c:v>1.007080078125E-3</c:v>
                </c:pt>
                <c:pt idx="33897">
                  <c:v>1.007080078125E-3</c:v>
                </c:pt>
                <c:pt idx="33898">
                  <c:v>1.0068416595458984E-3</c:v>
                </c:pt>
                <c:pt idx="33899">
                  <c:v>1.007080078125E-3</c:v>
                </c:pt>
                <c:pt idx="33900">
                  <c:v>1.007080078125E-3</c:v>
                </c:pt>
                <c:pt idx="33901">
                  <c:v>1.0068416595458984E-3</c:v>
                </c:pt>
                <c:pt idx="33902">
                  <c:v>1.007080078125E-3</c:v>
                </c:pt>
                <c:pt idx="33903">
                  <c:v>1.007080078125E-3</c:v>
                </c:pt>
                <c:pt idx="33904">
                  <c:v>1.0068416595458984E-3</c:v>
                </c:pt>
                <c:pt idx="33905">
                  <c:v>1.0080337524414063E-3</c:v>
                </c:pt>
                <c:pt idx="33906">
                  <c:v>1.007080078125E-3</c:v>
                </c:pt>
                <c:pt idx="33907">
                  <c:v>1.0068416595458984E-3</c:v>
                </c:pt>
                <c:pt idx="33908">
                  <c:v>1.007080078125E-3</c:v>
                </c:pt>
                <c:pt idx="33909">
                  <c:v>1.007080078125E-3</c:v>
                </c:pt>
                <c:pt idx="33910">
                  <c:v>1.0068416595458984E-3</c:v>
                </c:pt>
                <c:pt idx="33911">
                  <c:v>1.007080078125E-3</c:v>
                </c:pt>
                <c:pt idx="33912">
                  <c:v>1.007080078125E-3</c:v>
                </c:pt>
                <c:pt idx="33913">
                  <c:v>1.0068416595458984E-3</c:v>
                </c:pt>
                <c:pt idx="33914">
                  <c:v>1.007080078125E-3</c:v>
                </c:pt>
                <c:pt idx="33915">
                  <c:v>1.007080078125E-3</c:v>
                </c:pt>
                <c:pt idx="33916">
                  <c:v>1.0068416595458984E-3</c:v>
                </c:pt>
                <c:pt idx="33917">
                  <c:v>2.0151138305664063E-3</c:v>
                </c:pt>
                <c:pt idx="33918">
                  <c:v>1.007080078125E-3</c:v>
                </c:pt>
                <c:pt idx="33919">
                  <c:v>1.0068416595458984E-3</c:v>
                </c:pt>
                <c:pt idx="33920">
                  <c:v>1.007080078125E-3</c:v>
                </c:pt>
                <c:pt idx="33921">
                  <c:v>1.007080078125E-3</c:v>
                </c:pt>
                <c:pt idx="33922">
                  <c:v>1.0068416595458984E-3</c:v>
                </c:pt>
                <c:pt idx="33923">
                  <c:v>1.007080078125E-3</c:v>
                </c:pt>
                <c:pt idx="33924">
                  <c:v>1.007080078125E-3</c:v>
                </c:pt>
                <c:pt idx="33925">
                  <c:v>1.0068416595458984E-3</c:v>
                </c:pt>
                <c:pt idx="33926">
                  <c:v>1.007080078125E-3</c:v>
                </c:pt>
                <c:pt idx="33927">
                  <c:v>1.007080078125E-3</c:v>
                </c:pt>
                <c:pt idx="33928">
                  <c:v>1.0068416595458984E-3</c:v>
                </c:pt>
                <c:pt idx="33929">
                  <c:v>1.0080337524414063E-3</c:v>
                </c:pt>
                <c:pt idx="33930">
                  <c:v>1.007080078125E-3</c:v>
                </c:pt>
                <c:pt idx="33931">
                  <c:v>1.0068416595458984E-3</c:v>
                </c:pt>
                <c:pt idx="33932">
                  <c:v>1.007080078125E-3</c:v>
                </c:pt>
                <c:pt idx="33933">
                  <c:v>1.007080078125E-3</c:v>
                </c:pt>
                <c:pt idx="33934">
                  <c:v>1.0068416595458984E-3</c:v>
                </c:pt>
                <c:pt idx="33935">
                  <c:v>1.007080078125E-3</c:v>
                </c:pt>
                <c:pt idx="33936">
                  <c:v>1.007080078125E-3</c:v>
                </c:pt>
                <c:pt idx="33937">
                  <c:v>1.0068416595458984E-3</c:v>
                </c:pt>
                <c:pt idx="33938">
                  <c:v>1.007080078125E-3</c:v>
                </c:pt>
                <c:pt idx="33939">
                  <c:v>1.007080078125E-3</c:v>
                </c:pt>
                <c:pt idx="33940">
                  <c:v>1.0068416595458984E-3</c:v>
                </c:pt>
                <c:pt idx="33941">
                  <c:v>1.007080078125E-3</c:v>
                </c:pt>
                <c:pt idx="33942">
                  <c:v>1.0080337524414063E-3</c:v>
                </c:pt>
                <c:pt idx="33943">
                  <c:v>1.007080078125E-3</c:v>
                </c:pt>
                <c:pt idx="33944">
                  <c:v>1.0068416595458984E-3</c:v>
                </c:pt>
                <c:pt idx="33945">
                  <c:v>1.007080078125E-3</c:v>
                </c:pt>
                <c:pt idx="33946">
                  <c:v>1.007080078125E-3</c:v>
                </c:pt>
                <c:pt idx="33947">
                  <c:v>1.0068416595458984E-3</c:v>
                </c:pt>
                <c:pt idx="33948">
                  <c:v>1.007080078125E-3</c:v>
                </c:pt>
                <c:pt idx="33949">
                  <c:v>1.007080078125E-3</c:v>
                </c:pt>
                <c:pt idx="33950">
                  <c:v>1.0068416595458984E-3</c:v>
                </c:pt>
                <c:pt idx="33951">
                  <c:v>1.007080078125E-3</c:v>
                </c:pt>
                <c:pt idx="33952">
                  <c:v>1.007080078125E-3</c:v>
                </c:pt>
                <c:pt idx="33953">
                  <c:v>1.0068416595458984E-3</c:v>
                </c:pt>
                <c:pt idx="33954">
                  <c:v>1.0080337524414063E-3</c:v>
                </c:pt>
                <c:pt idx="33955">
                  <c:v>1.007080078125E-3</c:v>
                </c:pt>
                <c:pt idx="33956">
                  <c:v>1.0068416595458984E-3</c:v>
                </c:pt>
                <c:pt idx="33957">
                  <c:v>1.007080078125E-3</c:v>
                </c:pt>
                <c:pt idx="33958">
                  <c:v>1.007080078125E-3</c:v>
                </c:pt>
                <c:pt idx="33959">
                  <c:v>1.0068416595458984E-3</c:v>
                </c:pt>
                <c:pt idx="33960">
                  <c:v>1.007080078125E-3</c:v>
                </c:pt>
                <c:pt idx="33961">
                  <c:v>1.007080078125E-3</c:v>
                </c:pt>
                <c:pt idx="33962">
                  <c:v>1.0068416595458984E-3</c:v>
                </c:pt>
                <c:pt idx="33963">
                  <c:v>1.007080078125E-3</c:v>
                </c:pt>
                <c:pt idx="33964">
                  <c:v>1.007080078125E-3</c:v>
                </c:pt>
                <c:pt idx="33965">
                  <c:v>1.0068416595458984E-3</c:v>
                </c:pt>
                <c:pt idx="33966">
                  <c:v>1.007080078125E-3</c:v>
                </c:pt>
                <c:pt idx="33967">
                  <c:v>1.0080337524414063E-3</c:v>
                </c:pt>
                <c:pt idx="33968">
                  <c:v>1.007080078125E-3</c:v>
                </c:pt>
                <c:pt idx="33969">
                  <c:v>1.0068416595458984E-3</c:v>
                </c:pt>
                <c:pt idx="33970">
                  <c:v>1.007080078125E-3</c:v>
                </c:pt>
                <c:pt idx="33971">
                  <c:v>1.007080078125E-3</c:v>
                </c:pt>
                <c:pt idx="33972">
                  <c:v>1.0068416595458984E-3</c:v>
                </c:pt>
                <c:pt idx="33973">
                  <c:v>1.007080078125E-3</c:v>
                </c:pt>
                <c:pt idx="33974">
                  <c:v>1.007080078125E-3</c:v>
                </c:pt>
                <c:pt idx="33975">
                  <c:v>1.0068416595458984E-3</c:v>
                </c:pt>
                <c:pt idx="33976">
                  <c:v>1.007080078125E-3</c:v>
                </c:pt>
                <c:pt idx="33977">
                  <c:v>1.007080078125E-3</c:v>
                </c:pt>
                <c:pt idx="33978">
                  <c:v>1.0068416595458984E-3</c:v>
                </c:pt>
                <c:pt idx="33979">
                  <c:v>1.0080337524414063E-3</c:v>
                </c:pt>
                <c:pt idx="33980">
                  <c:v>1.007080078125E-3</c:v>
                </c:pt>
                <c:pt idx="33981">
                  <c:v>1.0068416595458984E-3</c:v>
                </c:pt>
                <c:pt idx="33982">
                  <c:v>1.007080078125E-3</c:v>
                </c:pt>
                <c:pt idx="33983">
                  <c:v>1.007080078125E-3</c:v>
                </c:pt>
                <c:pt idx="33984">
                  <c:v>1.0068416595458984E-3</c:v>
                </c:pt>
                <c:pt idx="33985">
                  <c:v>1.007080078125E-3</c:v>
                </c:pt>
                <c:pt idx="33986">
                  <c:v>1.007080078125E-3</c:v>
                </c:pt>
                <c:pt idx="33987">
                  <c:v>1.0068416595458984E-3</c:v>
                </c:pt>
                <c:pt idx="33988">
                  <c:v>1.007080078125E-3</c:v>
                </c:pt>
                <c:pt idx="33989">
                  <c:v>1.007080078125E-3</c:v>
                </c:pt>
                <c:pt idx="33990">
                  <c:v>1.0068416595458984E-3</c:v>
                </c:pt>
                <c:pt idx="33991">
                  <c:v>1.007080078125E-3</c:v>
                </c:pt>
                <c:pt idx="33992">
                  <c:v>1.0080337524414063E-3</c:v>
                </c:pt>
                <c:pt idx="33993">
                  <c:v>1.007080078125E-3</c:v>
                </c:pt>
                <c:pt idx="33994">
                  <c:v>1.0068416595458984E-3</c:v>
                </c:pt>
                <c:pt idx="33995">
                  <c:v>1.007080078125E-3</c:v>
                </c:pt>
                <c:pt idx="33996">
                  <c:v>1.007080078125E-3</c:v>
                </c:pt>
                <c:pt idx="33997">
                  <c:v>1.0068416595458984E-3</c:v>
                </c:pt>
                <c:pt idx="33998">
                  <c:v>1.007080078125E-3</c:v>
                </c:pt>
                <c:pt idx="33999">
                  <c:v>1.007080078125E-3</c:v>
                </c:pt>
                <c:pt idx="34000">
                  <c:v>1.0068416595458984E-3</c:v>
                </c:pt>
                <c:pt idx="34001">
                  <c:v>1.007080078125E-3</c:v>
                </c:pt>
                <c:pt idx="34002">
                  <c:v>1.007080078125E-3</c:v>
                </c:pt>
                <c:pt idx="34003">
                  <c:v>1.0068416595458984E-3</c:v>
                </c:pt>
                <c:pt idx="34004">
                  <c:v>1.0080337524414063E-3</c:v>
                </c:pt>
                <c:pt idx="34005">
                  <c:v>1.007080078125E-3</c:v>
                </c:pt>
                <c:pt idx="34006">
                  <c:v>1.0068416595458984E-3</c:v>
                </c:pt>
                <c:pt idx="34007">
                  <c:v>1.007080078125E-3</c:v>
                </c:pt>
                <c:pt idx="34008">
                  <c:v>1.007080078125E-3</c:v>
                </c:pt>
                <c:pt idx="34009">
                  <c:v>1.0068416595458984E-3</c:v>
                </c:pt>
                <c:pt idx="34010">
                  <c:v>1.007080078125E-3</c:v>
                </c:pt>
                <c:pt idx="34011">
                  <c:v>1.007080078125E-3</c:v>
                </c:pt>
                <c:pt idx="34012">
                  <c:v>1.0068416595458984E-3</c:v>
                </c:pt>
                <c:pt idx="34013">
                  <c:v>1.007080078125E-3</c:v>
                </c:pt>
                <c:pt idx="34014">
                  <c:v>1.007080078125E-3</c:v>
                </c:pt>
                <c:pt idx="34015">
                  <c:v>1.0068416595458984E-3</c:v>
                </c:pt>
                <c:pt idx="34016">
                  <c:v>1.007080078125E-3</c:v>
                </c:pt>
                <c:pt idx="34017">
                  <c:v>1.0080337524414063E-3</c:v>
                </c:pt>
                <c:pt idx="34018">
                  <c:v>1.007080078125E-3</c:v>
                </c:pt>
                <c:pt idx="34019">
                  <c:v>1.0068416595458984E-3</c:v>
                </c:pt>
                <c:pt idx="34020">
                  <c:v>1.007080078125E-3</c:v>
                </c:pt>
                <c:pt idx="34021">
                  <c:v>1.007080078125E-3</c:v>
                </c:pt>
                <c:pt idx="34022">
                  <c:v>1.0068416595458984E-3</c:v>
                </c:pt>
                <c:pt idx="34023">
                  <c:v>1.007080078125E-3</c:v>
                </c:pt>
                <c:pt idx="34024">
                  <c:v>1.007080078125E-3</c:v>
                </c:pt>
                <c:pt idx="34025">
                  <c:v>1.0068416595458984E-3</c:v>
                </c:pt>
                <c:pt idx="34026">
                  <c:v>1.007080078125E-3</c:v>
                </c:pt>
                <c:pt idx="34027">
                  <c:v>1.007080078125E-3</c:v>
                </c:pt>
                <c:pt idx="34028">
                  <c:v>1.0068416595458984E-3</c:v>
                </c:pt>
                <c:pt idx="34029">
                  <c:v>1.0080337524414063E-3</c:v>
                </c:pt>
                <c:pt idx="34030">
                  <c:v>1.007080078125E-3</c:v>
                </c:pt>
                <c:pt idx="34031">
                  <c:v>1.0068416595458984E-3</c:v>
                </c:pt>
                <c:pt idx="34032">
                  <c:v>1.007080078125E-3</c:v>
                </c:pt>
                <c:pt idx="34033">
                  <c:v>1.007080078125E-3</c:v>
                </c:pt>
                <c:pt idx="34034">
                  <c:v>1.0068416595458984E-3</c:v>
                </c:pt>
                <c:pt idx="34035">
                  <c:v>1.007080078125E-3</c:v>
                </c:pt>
                <c:pt idx="34036">
                  <c:v>1.007080078125E-3</c:v>
                </c:pt>
                <c:pt idx="34037">
                  <c:v>1.0068416595458984E-3</c:v>
                </c:pt>
                <c:pt idx="34038">
                  <c:v>1.007080078125E-3</c:v>
                </c:pt>
                <c:pt idx="34039">
                  <c:v>1.007080078125E-3</c:v>
                </c:pt>
                <c:pt idx="34040">
                  <c:v>1.0068416595458984E-3</c:v>
                </c:pt>
                <c:pt idx="34041">
                  <c:v>1.007080078125E-3</c:v>
                </c:pt>
                <c:pt idx="34042">
                  <c:v>1.0080337524414063E-3</c:v>
                </c:pt>
                <c:pt idx="34043">
                  <c:v>1.007080078125E-3</c:v>
                </c:pt>
                <c:pt idx="34044">
                  <c:v>1.0068416595458984E-3</c:v>
                </c:pt>
                <c:pt idx="34045">
                  <c:v>1.007080078125E-3</c:v>
                </c:pt>
                <c:pt idx="34046">
                  <c:v>1.007080078125E-3</c:v>
                </c:pt>
                <c:pt idx="34047">
                  <c:v>1.0068416595458984E-3</c:v>
                </c:pt>
                <c:pt idx="34048">
                  <c:v>1.007080078125E-3</c:v>
                </c:pt>
                <c:pt idx="34049">
                  <c:v>1.007080078125E-3</c:v>
                </c:pt>
                <c:pt idx="34050">
                  <c:v>1.0068416595458984E-3</c:v>
                </c:pt>
                <c:pt idx="34051">
                  <c:v>1.007080078125E-3</c:v>
                </c:pt>
                <c:pt idx="34052">
                  <c:v>1.0068416595458984E-3</c:v>
                </c:pt>
                <c:pt idx="34053">
                  <c:v>1.007080078125E-3</c:v>
                </c:pt>
                <c:pt idx="34054">
                  <c:v>1.0080337524414063E-3</c:v>
                </c:pt>
                <c:pt idx="34055">
                  <c:v>1.007080078125E-3</c:v>
                </c:pt>
                <c:pt idx="34056">
                  <c:v>1.0068416595458984E-3</c:v>
                </c:pt>
                <c:pt idx="34057">
                  <c:v>1.007080078125E-3</c:v>
                </c:pt>
                <c:pt idx="34058">
                  <c:v>1.007080078125E-3</c:v>
                </c:pt>
                <c:pt idx="34059">
                  <c:v>1.0068416595458984E-3</c:v>
                </c:pt>
                <c:pt idx="34060">
                  <c:v>1.007080078125E-3</c:v>
                </c:pt>
                <c:pt idx="34061">
                  <c:v>1.007080078125E-3</c:v>
                </c:pt>
                <c:pt idx="34062">
                  <c:v>1.0068416595458984E-3</c:v>
                </c:pt>
                <c:pt idx="34063">
                  <c:v>1.007080078125E-3</c:v>
                </c:pt>
                <c:pt idx="34064">
                  <c:v>1.007080078125E-3</c:v>
                </c:pt>
                <c:pt idx="34065">
                  <c:v>1.0068416595458984E-3</c:v>
                </c:pt>
                <c:pt idx="34066">
                  <c:v>1.007080078125E-3</c:v>
                </c:pt>
                <c:pt idx="34067">
                  <c:v>1.0080337524414063E-3</c:v>
                </c:pt>
                <c:pt idx="34068">
                  <c:v>5.0349235534667969E-3</c:v>
                </c:pt>
                <c:pt idx="34069">
                  <c:v>1.007080078125E-3</c:v>
                </c:pt>
                <c:pt idx="34070">
                  <c:v>1.0068416595458984E-3</c:v>
                </c:pt>
                <c:pt idx="34071">
                  <c:v>1.007080078125E-3</c:v>
                </c:pt>
                <c:pt idx="34072">
                  <c:v>1.007080078125E-3</c:v>
                </c:pt>
                <c:pt idx="34073">
                  <c:v>1.0068416595458984E-3</c:v>
                </c:pt>
                <c:pt idx="34074">
                  <c:v>1.007080078125E-3</c:v>
                </c:pt>
                <c:pt idx="34075">
                  <c:v>1.0080337524414063E-3</c:v>
                </c:pt>
                <c:pt idx="34076">
                  <c:v>1.007080078125E-3</c:v>
                </c:pt>
                <c:pt idx="34077">
                  <c:v>1.0068416595458984E-3</c:v>
                </c:pt>
                <c:pt idx="34078">
                  <c:v>1.007080078125E-3</c:v>
                </c:pt>
                <c:pt idx="34079">
                  <c:v>1.007080078125E-3</c:v>
                </c:pt>
                <c:pt idx="34080">
                  <c:v>1.0068416595458984E-3</c:v>
                </c:pt>
                <c:pt idx="34081">
                  <c:v>1.007080078125E-3</c:v>
                </c:pt>
                <c:pt idx="34082">
                  <c:v>1.007080078125E-3</c:v>
                </c:pt>
                <c:pt idx="34083">
                  <c:v>1.0068416595458984E-3</c:v>
                </c:pt>
                <c:pt idx="34084">
                  <c:v>1.007080078125E-3</c:v>
                </c:pt>
                <c:pt idx="34085">
                  <c:v>1.007080078125E-3</c:v>
                </c:pt>
                <c:pt idx="34086">
                  <c:v>1.0068416595458984E-3</c:v>
                </c:pt>
                <c:pt idx="34087">
                  <c:v>1.007080078125E-3</c:v>
                </c:pt>
                <c:pt idx="34088">
                  <c:v>1.0080337524414063E-3</c:v>
                </c:pt>
                <c:pt idx="34089">
                  <c:v>1.007080078125E-3</c:v>
                </c:pt>
                <c:pt idx="34090">
                  <c:v>1.0068416595458984E-3</c:v>
                </c:pt>
                <c:pt idx="34091">
                  <c:v>1.007080078125E-3</c:v>
                </c:pt>
                <c:pt idx="34092">
                  <c:v>1.0068416595458984E-3</c:v>
                </c:pt>
                <c:pt idx="34093">
                  <c:v>1.007080078125E-3</c:v>
                </c:pt>
                <c:pt idx="34094">
                  <c:v>1.007080078125E-3</c:v>
                </c:pt>
                <c:pt idx="34095">
                  <c:v>1.0068416595458984E-3</c:v>
                </c:pt>
                <c:pt idx="34096">
                  <c:v>1.007080078125E-3</c:v>
                </c:pt>
                <c:pt idx="34097">
                  <c:v>1.007080078125E-3</c:v>
                </c:pt>
                <c:pt idx="34098">
                  <c:v>1.0068416595458984E-3</c:v>
                </c:pt>
                <c:pt idx="34099">
                  <c:v>1.007080078125E-3</c:v>
                </c:pt>
                <c:pt idx="34100">
                  <c:v>1.0080337524414063E-3</c:v>
                </c:pt>
                <c:pt idx="34101">
                  <c:v>1.007080078125E-3</c:v>
                </c:pt>
                <c:pt idx="34102">
                  <c:v>1.0068416595458984E-3</c:v>
                </c:pt>
                <c:pt idx="34103">
                  <c:v>1.007080078125E-3</c:v>
                </c:pt>
                <c:pt idx="34104">
                  <c:v>1.007080078125E-3</c:v>
                </c:pt>
                <c:pt idx="34105">
                  <c:v>1.0068416595458984E-3</c:v>
                </c:pt>
                <c:pt idx="34106">
                  <c:v>1.007080078125E-3</c:v>
                </c:pt>
                <c:pt idx="34107">
                  <c:v>1.007080078125E-3</c:v>
                </c:pt>
                <c:pt idx="34108">
                  <c:v>1.0068416595458984E-3</c:v>
                </c:pt>
                <c:pt idx="34109">
                  <c:v>1.007080078125E-3</c:v>
                </c:pt>
                <c:pt idx="34110">
                  <c:v>1.007080078125E-3</c:v>
                </c:pt>
                <c:pt idx="34111">
                  <c:v>1.0068416595458984E-3</c:v>
                </c:pt>
                <c:pt idx="34112">
                  <c:v>1.007080078125E-3</c:v>
                </c:pt>
                <c:pt idx="34113">
                  <c:v>1.0080337524414063E-3</c:v>
                </c:pt>
                <c:pt idx="34114">
                  <c:v>1.0068416595458984E-3</c:v>
                </c:pt>
                <c:pt idx="34115">
                  <c:v>1.007080078125E-3</c:v>
                </c:pt>
                <c:pt idx="34116">
                  <c:v>1.007080078125E-3</c:v>
                </c:pt>
                <c:pt idx="34117">
                  <c:v>1.0068416595458984E-3</c:v>
                </c:pt>
                <c:pt idx="34118">
                  <c:v>1.007080078125E-3</c:v>
                </c:pt>
                <c:pt idx="34119">
                  <c:v>1.007080078125E-3</c:v>
                </c:pt>
                <c:pt idx="34120">
                  <c:v>1.0068416595458984E-3</c:v>
                </c:pt>
                <c:pt idx="34121">
                  <c:v>1.007080078125E-3</c:v>
                </c:pt>
                <c:pt idx="34122">
                  <c:v>1.007080078125E-3</c:v>
                </c:pt>
                <c:pt idx="34123">
                  <c:v>1.0068416595458984E-3</c:v>
                </c:pt>
                <c:pt idx="34124">
                  <c:v>1.007080078125E-3</c:v>
                </c:pt>
                <c:pt idx="34125">
                  <c:v>1.0080337524414063E-3</c:v>
                </c:pt>
                <c:pt idx="34126">
                  <c:v>1.007080078125E-3</c:v>
                </c:pt>
                <c:pt idx="34127">
                  <c:v>1.0068416595458984E-3</c:v>
                </c:pt>
                <c:pt idx="34128">
                  <c:v>1.007080078125E-3</c:v>
                </c:pt>
                <c:pt idx="34129">
                  <c:v>1.007080078125E-3</c:v>
                </c:pt>
                <c:pt idx="34130">
                  <c:v>1.0068416595458984E-3</c:v>
                </c:pt>
                <c:pt idx="34131">
                  <c:v>1.007080078125E-3</c:v>
                </c:pt>
                <c:pt idx="34132">
                  <c:v>1.007080078125E-3</c:v>
                </c:pt>
                <c:pt idx="34133">
                  <c:v>1.0068416595458984E-3</c:v>
                </c:pt>
                <c:pt idx="34134">
                  <c:v>1.007080078125E-3</c:v>
                </c:pt>
                <c:pt idx="34135">
                  <c:v>1.007080078125E-3</c:v>
                </c:pt>
                <c:pt idx="34136">
                  <c:v>1.0068416595458984E-3</c:v>
                </c:pt>
                <c:pt idx="34137">
                  <c:v>1.007080078125E-3</c:v>
                </c:pt>
                <c:pt idx="34138">
                  <c:v>1.0080337524414063E-3</c:v>
                </c:pt>
                <c:pt idx="34139">
                  <c:v>1.0068416595458984E-3</c:v>
                </c:pt>
                <c:pt idx="34140">
                  <c:v>1.007080078125E-3</c:v>
                </c:pt>
                <c:pt idx="34141">
                  <c:v>1.007080078125E-3</c:v>
                </c:pt>
                <c:pt idx="34142">
                  <c:v>1.0068416595458984E-3</c:v>
                </c:pt>
                <c:pt idx="34143">
                  <c:v>1.007080078125E-3</c:v>
                </c:pt>
                <c:pt idx="34144">
                  <c:v>1.007080078125E-3</c:v>
                </c:pt>
                <c:pt idx="34145">
                  <c:v>1.0068416595458984E-3</c:v>
                </c:pt>
                <c:pt idx="34146">
                  <c:v>1.007080078125E-3</c:v>
                </c:pt>
                <c:pt idx="34147">
                  <c:v>1.007080078125E-3</c:v>
                </c:pt>
                <c:pt idx="34148">
                  <c:v>1.0068416595458984E-3</c:v>
                </c:pt>
                <c:pt idx="34149">
                  <c:v>1.007080078125E-3</c:v>
                </c:pt>
                <c:pt idx="34150">
                  <c:v>1.0080337524414063E-3</c:v>
                </c:pt>
                <c:pt idx="34151">
                  <c:v>1.007080078125E-3</c:v>
                </c:pt>
                <c:pt idx="34152">
                  <c:v>1.0068416595458984E-3</c:v>
                </c:pt>
                <c:pt idx="34153">
                  <c:v>1.007080078125E-3</c:v>
                </c:pt>
                <c:pt idx="34154">
                  <c:v>1.007080078125E-3</c:v>
                </c:pt>
                <c:pt idx="34155">
                  <c:v>1.0068416595458984E-3</c:v>
                </c:pt>
                <c:pt idx="34156">
                  <c:v>1.007080078125E-3</c:v>
                </c:pt>
                <c:pt idx="34157">
                  <c:v>1.007080078125E-3</c:v>
                </c:pt>
                <c:pt idx="34158">
                  <c:v>7.0497989654541016E-3</c:v>
                </c:pt>
                <c:pt idx="34159">
                  <c:v>1.007080078125E-3</c:v>
                </c:pt>
                <c:pt idx="34160">
                  <c:v>1.007080078125E-3</c:v>
                </c:pt>
                <c:pt idx="34161">
                  <c:v>1.0068416595458984E-3</c:v>
                </c:pt>
                <c:pt idx="34162">
                  <c:v>1.007080078125E-3</c:v>
                </c:pt>
                <c:pt idx="34163">
                  <c:v>1.007080078125E-3</c:v>
                </c:pt>
                <c:pt idx="34164">
                  <c:v>1.0068416595458984E-3</c:v>
                </c:pt>
                <c:pt idx="34165">
                  <c:v>1.007080078125E-3</c:v>
                </c:pt>
                <c:pt idx="34166">
                  <c:v>1.007080078125E-3</c:v>
                </c:pt>
                <c:pt idx="34167">
                  <c:v>1.0071039199829102E-2</c:v>
                </c:pt>
                <c:pt idx="34168">
                  <c:v>1.0068416595458984E-3</c:v>
                </c:pt>
                <c:pt idx="34169">
                  <c:v>1.007080078125E-3</c:v>
                </c:pt>
                <c:pt idx="34170">
                  <c:v>1.007080078125E-3</c:v>
                </c:pt>
                <c:pt idx="34171">
                  <c:v>1.0068416595458984E-3</c:v>
                </c:pt>
                <c:pt idx="34172">
                  <c:v>1.007080078125E-3</c:v>
                </c:pt>
                <c:pt idx="34173">
                  <c:v>1.0080337524414063E-3</c:v>
                </c:pt>
                <c:pt idx="34174">
                  <c:v>1.0068416595458984E-3</c:v>
                </c:pt>
                <c:pt idx="34175">
                  <c:v>1.007080078125E-3</c:v>
                </c:pt>
                <c:pt idx="34176">
                  <c:v>1.007080078125E-3</c:v>
                </c:pt>
                <c:pt idx="34177">
                  <c:v>1.0068416595458984E-3</c:v>
                </c:pt>
                <c:pt idx="34178">
                  <c:v>1.007080078125E-3</c:v>
                </c:pt>
                <c:pt idx="34179">
                  <c:v>1.007080078125E-3</c:v>
                </c:pt>
                <c:pt idx="34180">
                  <c:v>1.0068416595458984E-3</c:v>
                </c:pt>
                <c:pt idx="34181">
                  <c:v>1.007080078125E-3</c:v>
                </c:pt>
                <c:pt idx="34182">
                  <c:v>1.007080078125E-3</c:v>
                </c:pt>
                <c:pt idx="34183">
                  <c:v>1.0068416595458984E-3</c:v>
                </c:pt>
                <c:pt idx="34184">
                  <c:v>1.007080078125E-3</c:v>
                </c:pt>
                <c:pt idx="34185">
                  <c:v>1.0080337524414063E-3</c:v>
                </c:pt>
                <c:pt idx="34186">
                  <c:v>1.007080078125E-3</c:v>
                </c:pt>
                <c:pt idx="34187">
                  <c:v>1.0068416595458984E-3</c:v>
                </c:pt>
                <c:pt idx="34188">
                  <c:v>1.007080078125E-3</c:v>
                </c:pt>
                <c:pt idx="34189">
                  <c:v>1.007080078125E-3</c:v>
                </c:pt>
                <c:pt idx="34190">
                  <c:v>1.0068416595458984E-3</c:v>
                </c:pt>
                <c:pt idx="34191">
                  <c:v>1.007080078125E-3</c:v>
                </c:pt>
                <c:pt idx="34192">
                  <c:v>1.007080078125E-3</c:v>
                </c:pt>
                <c:pt idx="34193">
                  <c:v>1.0068416595458984E-3</c:v>
                </c:pt>
                <c:pt idx="34194">
                  <c:v>1.007080078125E-3</c:v>
                </c:pt>
                <c:pt idx="34195">
                  <c:v>1.007080078125E-3</c:v>
                </c:pt>
                <c:pt idx="34196">
                  <c:v>1.0068416595458984E-3</c:v>
                </c:pt>
                <c:pt idx="34197">
                  <c:v>1.007080078125E-3</c:v>
                </c:pt>
                <c:pt idx="34198">
                  <c:v>1.0080337524414063E-3</c:v>
                </c:pt>
                <c:pt idx="34199">
                  <c:v>1.0068416595458984E-3</c:v>
                </c:pt>
                <c:pt idx="34200">
                  <c:v>1.007080078125E-3</c:v>
                </c:pt>
                <c:pt idx="34201">
                  <c:v>1.007080078125E-3</c:v>
                </c:pt>
                <c:pt idx="34202">
                  <c:v>1.0068416595458984E-3</c:v>
                </c:pt>
                <c:pt idx="34203">
                  <c:v>1.007080078125E-3</c:v>
                </c:pt>
                <c:pt idx="34204">
                  <c:v>1.007080078125E-3</c:v>
                </c:pt>
                <c:pt idx="34205">
                  <c:v>1.0068416595458984E-3</c:v>
                </c:pt>
                <c:pt idx="34206">
                  <c:v>1.007080078125E-3</c:v>
                </c:pt>
                <c:pt idx="34207">
                  <c:v>1.007080078125E-3</c:v>
                </c:pt>
                <c:pt idx="34208">
                  <c:v>1.0068416595458984E-3</c:v>
                </c:pt>
                <c:pt idx="34209">
                  <c:v>1.007080078125E-3</c:v>
                </c:pt>
                <c:pt idx="34210">
                  <c:v>1.0080337524414063E-3</c:v>
                </c:pt>
                <c:pt idx="34211">
                  <c:v>1.007080078125E-3</c:v>
                </c:pt>
                <c:pt idx="34212">
                  <c:v>1.0068416595458984E-3</c:v>
                </c:pt>
                <c:pt idx="34213">
                  <c:v>1.007080078125E-3</c:v>
                </c:pt>
                <c:pt idx="34214">
                  <c:v>1.007080078125E-3</c:v>
                </c:pt>
                <c:pt idx="34215">
                  <c:v>1.0068416595458984E-3</c:v>
                </c:pt>
                <c:pt idx="34216">
                  <c:v>1.007080078125E-3</c:v>
                </c:pt>
                <c:pt idx="34217">
                  <c:v>1.007080078125E-3</c:v>
                </c:pt>
                <c:pt idx="34218">
                  <c:v>1.0068416595458984E-3</c:v>
                </c:pt>
                <c:pt idx="34219">
                  <c:v>1.007080078125E-3</c:v>
                </c:pt>
                <c:pt idx="34220">
                  <c:v>1.007080078125E-3</c:v>
                </c:pt>
                <c:pt idx="34221">
                  <c:v>1.0068416595458984E-3</c:v>
                </c:pt>
                <c:pt idx="34222">
                  <c:v>1.007080078125E-3</c:v>
                </c:pt>
                <c:pt idx="34223">
                  <c:v>1.1077880859375E-2</c:v>
                </c:pt>
                <c:pt idx="34224">
                  <c:v>1.007080078125E-3</c:v>
                </c:pt>
                <c:pt idx="34225">
                  <c:v>1.0080337524414063E-3</c:v>
                </c:pt>
                <c:pt idx="34226">
                  <c:v>1.007080078125E-3</c:v>
                </c:pt>
                <c:pt idx="34227">
                  <c:v>1.0068416595458984E-3</c:v>
                </c:pt>
                <c:pt idx="34228">
                  <c:v>1.007080078125E-3</c:v>
                </c:pt>
                <c:pt idx="34229">
                  <c:v>1.007080078125E-3</c:v>
                </c:pt>
                <c:pt idx="34230">
                  <c:v>1.0068416595458984E-3</c:v>
                </c:pt>
                <c:pt idx="34231">
                  <c:v>1.007080078125E-3</c:v>
                </c:pt>
                <c:pt idx="34232">
                  <c:v>1.007080078125E-3</c:v>
                </c:pt>
                <c:pt idx="34233">
                  <c:v>1.0068416595458984E-3</c:v>
                </c:pt>
                <c:pt idx="34234">
                  <c:v>1.007080078125E-3</c:v>
                </c:pt>
                <c:pt idx="34235">
                  <c:v>1.007080078125E-3</c:v>
                </c:pt>
                <c:pt idx="34236">
                  <c:v>1.0068416595458984E-3</c:v>
                </c:pt>
                <c:pt idx="34237">
                  <c:v>1.007080078125E-3</c:v>
                </c:pt>
                <c:pt idx="34238">
                  <c:v>1.0080337524414063E-3</c:v>
                </c:pt>
                <c:pt idx="34239">
                  <c:v>1.0068416595458984E-3</c:v>
                </c:pt>
                <c:pt idx="34240">
                  <c:v>1.007080078125E-3</c:v>
                </c:pt>
                <c:pt idx="34241">
                  <c:v>1.007080078125E-3</c:v>
                </c:pt>
                <c:pt idx="34242">
                  <c:v>1.0068416595458984E-3</c:v>
                </c:pt>
                <c:pt idx="34243">
                  <c:v>1.007080078125E-3</c:v>
                </c:pt>
                <c:pt idx="34244">
                  <c:v>1.007080078125E-3</c:v>
                </c:pt>
                <c:pt idx="34245">
                  <c:v>1.0068416595458984E-3</c:v>
                </c:pt>
                <c:pt idx="34246">
                  <c:v>1.007080078125E-3</c:v>
                </c:pt>
                <c:pt idx="34247">
                  <c:v>1.007080078125E-3</c:v>
                </c:pt>
                <c:pt idx="34248">
                  <c:v>1.0068416595458984E-3</c:v>
                </c:pt>
                <c:pt idx="34249">
                  <c:v>1.007080078125E-3</c:v>
                </c:pt>
                <c:pt idx="34250">
                  <c:v>1.0080337524414063E-3</c:v>
                </c:pt>
                <c:pt idx="34251">
                  <c:v>1.007080078125E-3</c:v>
                </c:pt>
                <c:pt idx="34252">
                  <c:v>1.0068416595458984E-3</c:v>
                </c:pt>
                <c:pt idx="34253">
                  <c:v>1.007080078125E-3</c:v>
                </c:pt>
                <c:pt idx="34254">
                  <c:v>1.007080078125E-3</c:v>
                </c:pt>
                <c:pt idx="34255">
                  <c:v>1.0068416595458984E-3</c:v>
                </c:pt>
                <c:pt idx="34256">
                  <c:v>1.007080078125E-3</c:v>
                </c:pt>
                <c:pt idx="34257">
                  <c:v>1.007080078125E-3</c:v>
                </c:pt>
                <c:pt idx="34258">
                  <c:v>1.0068416595458984E-3</c:v>
                </c:pt>
                <c:pt idx="34259">
                  <c:v>1.007080078125E-3</c:v>
                </c:pt>
                <c:pt idx="34260">
                  <c:v>1.007080078125E-3</c:v>
                </c:pt>
                <c:pt idx="34261">
                  <c:v>1.0068416595458984E-3</c:v>
                </c:pt>
                <c:pt idx="34262">
                  <c:v>1.007080078125E-3</c:v>
                </c:pt>
                <c:pt idx="34263">
                  <c:v>1.0080337524414063E-3</c:v>
                </c:pt>
                <c:pt idx="34264">
                  <c:v>1.0068416595458984E-3</c:v>
                </c:pt>
                <c:pt idx="34265">
                  <c:v>1.007080078125E-3</c:v>
                </c:pt>
                <c:pt idx="34266">
                  <c:v>1.007080078125E-3</c:v>
                </c:pt>
                <c:pt idx="34267">
                  <c:v>1.0068416595458984E-3</c:v>
                </c:pt>
                <c:pt idx="34268">
                  <c:v>1.007080078125E-3</c:v>
                </c:pt>
                <c:pt idx="34269">
                  <c:v>1.007080078125E-3</c:v>
                </c:pt>
                <c:pt idx="34270">
                  <c:v>1.0068416595458984E-3</c:v>
                </c:pt>
                <c:pt idx="34271">
                  <c:v>1.007080078125E-3</c:v>
                </c:pt>
                <c:pt idx="34272">
                  <c:v>1.007080078125E-3</c:v>
                </c:pt>
                <c:pt idx="34273">
                  <c:v>1.0068416595458984E-3</c:v>
                </c:pt>
                <c:pt idx="34274">
                  <c:v>1.007080078125E-3</c:v>
                </c:pt>
                <c:pt idx="34275">
                  <c:v>1.0080337524414063E-3</c:v>
                </c:pt>
                <c:pt idx="34276">
                  <c:v>1.007080078125E-3</c:v>
                </c:pt>
                <c:pt idx="34277">
                  <c:v>1.0068416595458984E-3</c:v>
                </c:pt>
                <c:pt idx="34278">
                  <c:v>1.007080078125E-3</c:v>
                </c:pt>
                <c:pt idx="34279">
                  <c:v>1.007080078125E-3</c:v>
                </c:pt>
                <c:pt idx="34280">
                  <c:v>1.0068416595458984E-3</c:v>
                </c:pt>
                <c:pt idx="34281">
                  <c:v>1.007080078125E-3</c:v>
                </c:pt>
                <c:pt idx="34282">
                  <c:v>1.007080078125E-3</c:v>
                </c:pt>
                <c:pt idx="34283">
                  <c:v>1.0068416595458984E-3</c:v>
                </c:pt>
                <c:pt idx="34284">
                  <c:v>1.007080078125E-3</c:v>
                </c:pt>
                <c:pt idx="34285">
                  <c:v>1.007080078125E-3</c:v>
                </c:pt>
                <c:pt idx="34286">
                  <c:v>1.0068416595458984E-3</c:v>
                </c:pt>
                <c:pt idx="34287">
                  <c:v>1.007080078125E-3</c:v>
                </c:pt>
                <c:pt idx="34288">
                  <c:v>1.0080337524414063E-3</c:v>
                </c:pt>
                <c:pt idx="34289">
                  <c:v>1.0068416595458984E-3</c:v>
                </c:pt>
                <c:pt idx="34290">
                  <c:v>1.007080078125E-3</c:v>
                </c:pt>
                <c:pt idx="34291">
                  <c:v>1.007080078125E-3</c:v>
                </c:pt>
                <c:pt idx="34292">
                  <c:v>1.0068416595458984E-3</c:v>
                </c:pt>
                <c:pt idx="34293">
                  <c:v>1.007080078125E-3</c:v>
                </c:pt>
                <c:pt idx="34294">
                  <c:v>1.007080078125E-3</c:v>
                </c:pt>
                <c:pt idx="34295">
                  <c:v>1.0068416595458984E-3</c:v>
                </c:pt>
                <c:pt idx="34296">
                  <c:v>1.007080078125E-3</c:v>
                </c:pt>
                <c:pt idx="34297">
                  <c:v>1.007080078125E-3</c:v>
                </c:pt>
                <c:pt idx="34298">
                  <c:v>1.0068416595458984E-3</c:v>
                </c:pt>
                <c:pt idx="34299">
                  <c:v>1.007080078125E-3</c:v>
                </c:pt>
                <c:pt idx="34300">
                  <c:v>1.0080337524414063E-3</c:v>
                </c:pt>
                <c:pt idx="34301">
                  <c:v>1.007080078125E-3</c:v>
                </c:pt>
                <c:pt idx="34302">
                  <c:v>1.0068416595458984E-3</c:v>
                </c:pt>
                <c:pt idx="34303">
                  <c:v>1.007080078125E-3</c:v>
                </c:pt>
                <c:pt idx="34304">
                  <c:v>1.007080078125E-3</c:v>
                </c:pt>
                <c:pt idx="34305">
                  <c:v>1.0068416595458984E-3</c:v>
                </c:pt>
                <c:pt idx="34306">
                  <c:v>1.007080078125E-3</c:v>
                </c:pt>
                <c:pt idx="34307">
                  <c:v>2.0139217376708984E-3</c:v>
                </c:pt>
                <c:pt idx="34308">
                  <c:v>1.007080078125E-3</c:v>
                </c:pt>
                <c:pt idx="34309">
                  <c:v>1.007080078125E-3</c:v>
                </c:pt>
                <c:pt idx="34310">
                  <c:v>1.0068416595458984E-3</c:v>
                </c:pt>
                <c:pt idx="34311">
                  <c:v>1.0080337524414063E-3</c:v>
                </c:pt>
                <c:pt idx="34312">
                  <c:v>1.007080078125E-3</c:v>
                </c:pt>
                <c:pt idx="34313">
                  <c:v>1.0068416595458984E-3</c:v>
                </c:pt>
                <c:pt idx="34314">
                  <c:v>1.007080078125E-3</c:v>
                </c:pt>
                <c:pt idx="34315">
                  <c:v>1.007080078125E-3</c:v>
                </c:pt>
                <c:pt idx="34316">
                  <c:v>1.0068416595458984E-3</c:v>
                </c:pt>
                <c:pt idx="34317">
                  <c:v>1.007080078125E-3</c:v>
                </c:pt>
                <c:pt idx="34318">
                  <c:v>1.007080078125E-3</c:v>
                </c:pt>
                <c:pt idx="34319">
                  <c:v>1.0068416595458984E-3</c:v>
                </c:pt>
                <c:pt idx="34320">
                  <c:v>1.007080078125E-3</c:v>
                </c:pt>
                <c:pt idx="34321">
                  <c:v>1.007080078125E-3</c:v>
                </c:pt>
                <c:pt idx="34322">
                  <c:v>1.0068416595458984E-3</c:v>
                </c:pt>
                <c:pt idx="34323">
                  <c:v>1.007080078125E-3</c:v>
                </c:pt>
                <c:pt idx="34324">
                  <c:v>1.0080337524414063E-3</c:v>
                </c:pt>
                <c:pt idx="34325">
                  <c:v>1.007080078125E-3</c:v>
                </c:pt>
                <c:pt idx="34326">
                  <c:v>1.0068416595458984E-3</c:v>
                </c:pt>
                <c:pt idx="34327">
                  <c:v>1.007080078125E-3</c:v>
                </c:pt>
                <c:pt idx="34328">
                  <c:v>1.007080078125E-3</c:v>
                </c:pt>
                <c:pt idx="34329">
                  <c:v>1.0068416595458984E-3</c:v>
                </c:pt>
                <c:pt idx="34330">
                  <c:v>1.007080078125E-3</c:v>
                </c:pt>
                <c:pt idx="34331">
                  <c:v>1.007080078125E-3</c:v>
                </c:pt>
                <c:pt idx="34332">
                  <c:v>1.0068416595458984E-3</c:v>
                </c:pt>
                <c:pt idx="34333">
                  <c:v>1.007080078125E-3</c:v>
                </c:pt>
                <c:pt idx="34334">
                  <c:v>1.007080078125E-3</c:v>
                </c:pt>
                <c:pt idx="34335">
                  <c:v>1.0068416595458984E-3</c:v>
                </c:pt>
                <c:pt idx="34336">
                  <c:v>1.0080337524414063E-3</c:v>
                </c:pt>
                <c:pt idx="34337">
                  <c:v>1.007080078125E-3</c:v>
                </c:pt>
                <c:pt idx="34338">
                  <c:v>1.0068416595458984E-3</c:v>
                </c:pt>
                <c:pt idx="34339">
                  <c:v>1.007080078125E-3</c:v>
                </c:pt>
                <c:pt idx="34340">
                  <c:v>1.007080078125E-3</c:v>
                </c:pt>
                <c:pt idx="34341">
                  <c:v>1.0068416595458984E-3</c:v>
                </c:pt>
                <c:pt idx="34342">
                  <c:v>1.007080078125E-3</c:v>
                </c:pt>
                <c:pt idx="34343">
                  <c:v>1.007080078125E-3</c:v>
                </c:pt>
                <c:pt idx="34344">
                  <c:v>1.0068416595458984E-3</c:v>
                </c:pt>
                <c:pt idx="34345">
                  <c:v>1.007080078125E-3</c:v>
                </c:pt>
                <c:pt idx="34346">
                  <c:v>1.007080078125E-3</c:v>
                </c:pt>
                <c:pt idx="34347">
                  <c:v>1.0068416595458984E-3</c:v>
                </c:pt>
                <c:pt idx="34348">
                  <c:v>1.007080078125E-3</c:v>
                </c:pt>
                <c:pt idx="34349">
                  <c:v>1.0080337524414063E-3</c:v>
                </c:pt>
                <c:pt idx="34350">
                  <c:v>1.007080078125E-3</c:v>
                </c:pt>
                <c:pt idx="34351">
                  <c:v>1.0068416595458984E-3</c:v>
                </c:pt>
                <c:pt idx="34352">
                  <c:v>1.007080078125E-3</c:v>
                </c:pt>
                <c:pt idx="34353">
                  <c:v>1.007080078125E-3</c:v>
                </c:pt>
                <c:pt idx="34354">
                  <c:v>1.0068416595458984E-3</c:v>
                </c:pt>
                <c:pt idx="34355">
                  <c:v>1.007080078125E-3</c:v>
                </c:pt>
                <c:pt idx="34356">
                  <c:v>1.007080078125E-3</c:v>
                </c:pt>
                <c:pt idx="34357">
                  <c:v>1.0068416595458984E-3</c:v>
                </c:pt>
                <c:pt idx="34358">
                  <c:v>1.007080078125E-3</c:v>
                </c:pt>
                <c:pt idx="34359">
                  <c:v>1.007080078125E-3</c:v>
                </c:pt>
                <c:pt idx="34360">
                  <c:v>1.0068416595458984E-3</c:v>
                </c:pt>
                <c:pt idx="34361">
                  <c:v>1.0080337524414063E-3</c:v>
                </c:pt>
                <c:pt idx="34362">
                  <c:v>1.007080078125E-3</c:v>
                </c:pt>
                <c:pt idx="34363">
                  <c:v>1.0068416595458984E-3</c:v>
                </c:pt>
                <c:pt idx="34364">
                  <c:v>1.007080078125E-3</c:v>
                </c:pt>
                <c:pt idx="34365">
                  <c:v>1.007080078125E-3</c:v>
                </c:pt>
                <c:pt idx="34366">
                  <c:v>1.0068416595458984E-3</c:v>
                </c:pt>
                <c:pt idx="34367">
                  <c:v>1.007080078125E-3</c:v>
                </c:pt>
                <c:pt idx="34368">
                  <c:v>1.007080078125E-3</c:v>
                </c:pt>
                <c:pt idx="34369">
                  <c:v>1.0068416595458984E-3</c:v>
                </c:pt>
                <c:pt idx="34370">
                  <c:v>1.007080078125E-3</c:v>
                </c:pt>
                <c:pt idx="34371">
                  <c:v>1.007080078125E-3</c:v>
                </c:pt>
                <c:pt idx="34372">
                  <c:v>1.0068416595458984E-3</c:v>
                </c:pt>
                <c:pt idx="34373">
                  <c:v>1.007080078125E-3</c:v>
                </c:pt>
                <c:pt idx="34374">
                  <c:v>1.0080337524414063E-3</c:v>
                </c:pt>
                <c:pt idx="34375">
                  <c:v>1.007080078125E-3</c:v>
                </c:pt>
                <c:pt idx="34376">
                  <c:v>1.0068416595458984E-3</c:v>
                </c:pt>
                <c:pt idx="34377">
                  <c:v>1.007080078125E-3</c:v>
                </c:pt>
                <c:pt idx="34378">
                  <c:v>1.007080078125E-3</c:v>
                </c:pt>
                <c:pt idx="34379">
                  <c:v>1.0068416595458984E-3</c:v>
                </c:pt>
                <c:pt idx="34380">
                  <c:v>1.007080078125E-3</c:v>
                </c:pt>
                <c:pt idx="34381">
                  <c:v>1.007080078125E-3</c:v>
                </c:pt>
                <c:pt idx="34382">
                  <c:v>1.0068416595458984E-3</c:v>
                </c:pt>
                <c:pt idx="34383">
                  <c:v>1.007080078125E-3</c:v>
                </c:pt>
                <c:pt idx="34384">
                  <c:v>1.007080078125E-3</c:v>
                </c:pt>
                <c:pt idx="34385">
                  <c:v>1.0068416595458984E-3</c:v>
                </c:pt>
                <c:pt idx="34386">
                  <c:v>1.0080337524414063E-3</c:v>
                </c:pt>
                <c:pt idx="34387">
                  <c:v>1.007080078125E-3</c:v>
                </c:pt>
                <c:pt idx="34388">
                  <c:v>2.0139217376708984E-3</c:v>
                </c:pt>
                <c:pt idx="34389">
                  <c:v>1.007080078125E-3</c:v>
                </c:pt>
                <c:pt idx="34390">
                  <c:v>1.0068416595458984E-3</c:v>
                </c:pt>
                <c:pt idx="34391">
                  <c:v>1.007080078125E-3</c:v>
                </c:pt>
                <c:pt idx="34392">
                  <c:v>1.007080078125E-3</c:v>
                </c:pt>
                <c:pt idx="34393">
                  <c:v>1.0068416595458984E-3</c:v>
                </c:pt>
                <c:pt idx="34394">
                  <c:v>1.007080078125E-3</c:v>
                </c:pt>
                <c:pt idx="34395">
                  <c:v>1.007080078125E-3</c:v>
                </c:pt>
                <c:pt idx="34396">
                  <c:v>1.0068416595458984E-3</c:v>
                </c:pt>
                <c:pt idx="34397">
                  <c:v>1.007080078125E-3</c:v>
                </c:pt>
                <c:pt idx="34398">
                  <c:v>1.0080337524414063E-3</c:v>
                </c:pt>
                <c:pt idx="34399">
                  <c:v>1.007080078125E-3</c:v>
                </c:pt>
                <c:pt idx="34400">
                  <c:v>1.0068416595458984E-3</c:v>
                </c:pt>
                <c:pt idx="34401">
                  <c:v>1.007080078125E-3</c:v>
                </c:pt>
                <c:pt idx="34402">
                  <c:v>1.007080078125E-3</c:v>
                </c:pt>
                <c:pt idx="34403">
                  <c:v>1.0068416595458984E-3</c:v>
                </c:pt>
                <c:pt idx="34404">
                  <c:v>1.007080078125E-3</c:v>
                </c:pt>
                <c:pt idx="34405">
                  <c:v>1.007080078125E-3</c:v>
                </c:pt>
                <c:pt idx="34406">
                  <c:v>1.0068416595458984E-3</c:v>
                </c:pt>
                <c:pt idx="34407">
                  <c:v>1.007080078125E-3</c:v>
                </c:pt>
                <c:pt idx="34408">
                  <c:v>1.007080078125E-3</c:v>
                </c:pt>
                <c:pt idx="34409">
                  <c:v>1.0068416595458984E-3</c:v>
                </c:pt>
                <c:pt idx="34410">
                  <c:v>1.0080337524414063E-3</c:v>
                </c:pt>
                <c:pt idx="34411">
                  <c:v>1.007080078125E-3</c:v>
                </c:pt>
                <c:pt idx="34412">
                  <c:v>1.0068416595458984E-3</c:v>
                </c:pt>
                <c:pt idx="34413">
                  <c:v>1.007080078125E-3</c:v>
                </c:pt>
                <c:pt idx="34414">
                  <c:v>1.007080078125E-3</c:v>
                </c:pt>
                <c:pt idx="34415">
                  <c:v>1.0068416595458984E-3</c:v>
                </c:pt>
                <c:pt idx="34416">
                  <c:v>1.007080078125E-3</c:v>
                </c:pt>
                <c:pt idx="34417">
                  <c:v>1.007080078125E-3</c:v>
                </c:pt>
                <c:pt idx="34418">
                  <c:v>1.0068416595458984E-3</c:v>
                </c:pt>
                <c:pt idx="34419">
                  <c:v>1.007080078125E-3</c:v>
                </c:pt>
                <c:pt idx="34420">
                  <c:v>1.007080078125E-3</c:v>
                </c:pt>
                <c:pt idx="34421">
                  <c:v>1.0068416595458984E-3</c:v>
                </c:pt>
                <c:pt idx="34422">
                  <c:v>1.007080078125E-3</c:v>
                </c:pt>
                <c:pt idx="34423">
                  <c:v>1.0080337524414063E-3</c:v>
                </c:pt>
                <c:pt idx="34424">
                  <c:v>1.007080078125E-3</c:v>
                </c:pt>
                <c:pt idx="34425">
                  <c:v>1.0068416595458984E-3</c:v>
                </c:pt>
                <c:pt idx="34426">
                  <c:v>1.007080078125E-3</c:v>
                </c:pt>
                <c:pt idx="34427">
                  <c:v>1.007080078125E-3</c:v>
                </c:pt>
                <c:pt idx="34428">
                  <c:v>1.0068416595458984E-3</c:v>
                </c:pt>
                <c:pt idx="34429">
                  <c:v>1.007080078125E-3</c:v>
                </c:pt>
                <c:pt idx="34430">
                  <c:v>1.007080078125E-3</c:v>
                </c:pt>
                <c:pt idx="34431">
                  <c:v>1.0068416595458984E-3</c:v>
                </c:pt>
                <c:pt idx="34432">
                  <c:v>1.007080078125E-3</c:v>
                </c:pt>
                <c:pt idx="34433">
                  <c:v>1.007080078125E-3</c:v>
                </c:pt>
                <c:pt idx="34434">
                  <c:v>1.0068416595458984E-3</c:v>
                </c:pt>
                <c:pt idx="34435">
                  <c:v>1.0080337524414063E-3</c:v>
                </c:pt>
                <c:pt idx="34436">
                  <c:v>1.007080078125E-3</c:v>
                </c:pt>
                <c:pt idx="34437">
                  <c:v>1.0068416595458984E-3</c:v>
                </c:pt>
                <c:pt idx="34438">
                  <c:v>1.007080078125E-3</c:v>
                </c:pt>
                <c:pt idx="34439">
                  <c:v>1.007080078125E-3</c:v>
                </c:pt>
                <c:pt idx="34440">
                  <c:v>1.0068416595458984E-3</c:v>
                </c:pt>
                <c:pt idx="34441">
                  <c:v>1.007080078125E-3</c:v>
                </c:pt>
                <c:pt idx="34442">
                  <c:v>1.007080078125E-3</c:v>
                </c:pt>
                <c:pt idx="34443">
                  <c:v>1.0068416595458984E-3</c:v>
                </c:pt>
                <c:pt idx="34444">
                  <c:v>1.007080078125E-3</c:v>
                </c:pt>
                <c:pt idx="34445">
                  <c:v>1.007080078125E-3</c:v>
                </c:pt>
                <c:pt idx="34446">
                  <c:v>1.0068416595458984E-3</c:v>
                </c:pt>
                <c:pt idx="34447">
                  <c:v>1.007080078125E-3</c:v>
                </c:pt>
                <c:pt idx="34448">
                  <c:v>1.0080337524414063E-3</c:v>
                </c:pt>
                <c:pt idx="34449">
                  <c:v>1.007080078125E-3</c:v>
                </c:pt>
                <c:pt idx="34450">
                  <c:v>1.0068416595458984E-3</c:v>
                </c:pt>
                <c:pt idx="34451">
                  <c:v>1.007080078125E-3</c:v>
                </c:pt>
                <c:pt idx="34452">
                  <c:v>1.007080078125E-3</c:v>
                </c:pt>
                <c:pt idx="34453">
                  <c:v>1.0068416595458984E-3</c:v>
                </c:pt>
                <c:pt idx="34454">
                  <c:v>1.007080078125E-3</c:v>
                </c:pt>
                <c:pt idx="34455">
                  <c:v>1.007080078125E-3</c:v>
                </c:pt>
                <c:pt idx="34456">
                  <c:v>1.0068416595458984E-3</c:v>
                </c:pt>
                <c:pt idx="34457">
                  <c:v>1.007080078125E-3</c:v>
                </c:pt>
                <c:pt idx="34458">
                  <c:v>1.007080078125E-3</c:v>
                </c:pt>
                <c:pt idx="34459">
                  <c:v>1.0068416595458984E-3</c:v>
                </c:pt>
                <c:pt idx="34460">
                  <c:v>1.0080337524414063E-3</c:v>
                </c:pt>
                <c:pt idx="34461">
                  <c:v>1.007080078125E-3</c:v>
                </c:pt>
                <c:pt idx="34462">
                  <c:v>1.0068416595458984E-3</c:v>
                </c:pt>
                <c:pt idx="34463">
                  <c:v>1.007080078125E-3</c:v>
                </c:pt>
                <c:pt idx="34464">
                  <c:v>1.007080078125E-3</c:v>
                </c:pt>
                <c:pt idx="34465">
                  <c:v>1.0068416595458984E-3</c:v>
                </c:pt>
                <c:pt idx="34466">
                  <c:v>1.007080078125E-3</c:v>
                </c:pt>
                <c:pt idx="34467">
                  <c:v>1.007080078125E-3</c:v>
                </c:pt>
                <c:pt idx="34468">
                  <c:v>1.0068416595458984E-3</c:v>
                </c:pt>
                <c:pt idx="34469">
                  <c:v>1.007080078125E-3</c:v>
                </c:pt>
                <c:pt idx="34470">
                  <c:v>1.007080078125E-3</c:v>
                </c:pt>
                <c:pt idx="34471">
                  <c:v>1.0068416595458984E-3</c:v>
                </c:pt>
                <c:pt idx="34472">
                  <c:v>1.007080078125E-3</c:v>
                </c:pt>
                <c:pt idx="34473">
                  <c:v>1.0080337524414063E-3</c:v>
                </c:pt>
                <c:pt idx="34474">
                  <c:v>1.007080078125E-3</c:v>
                </c:pt>
                <c:pt idx="34475">
                  <c:v>1.0068416595458984E-3</c:v>
                </c:pt>
                <c:pt idx="34476">
                  <c:v>1.007080078125E-3</c:v>
                </c:pt>
                <c:pt idx="34477">
                  <c:v>1.007080078125E-3</c:v>
                </c:pt>
                <c:pt idx="34478">
                  <c:v>1.0068416595458984E-3</c:v>
                </c:pt>
                <c:pt idx="34479">
                  <c:v>1.007080078125E-3</c:v>
                </c:pt>
                <c:pt idx="34480">
                  <c:v>1.007080078125E-3</c:v>
                </c:pt>
                <c:pt idx="34481">
                  <c:v>1.0068416595458984E-3</c:v>
                </c:pt>
                <c:pt idx="34482">
                  <c:v>1.007080078125E-3</c:v>
                </c:pt>
                <c:pt idx="34483">
                  <c:v>1.007080078125E-3</c:v>
                </c:pt>
                <c:pt idx="34484">
                  <c:v>1.0068416595458984E-3</c:v>
                </c:pt>
                <c:pt idx="34485">
                  <c:v>1.0080337524414063E-3</c:v>
                </c:pt>
                <c:pt idx="34486">
                  <c:v>1.007080078125E-3</c:v>
                </c:pt>
                <c:pt idx="34487">
                  <c:v>1.0068416595458984E-3</c:v>
                </c:pt>
                <c:pt idx="34488">
                  <c:v>1.007080078125E-3</c:v>
                </c:pt>
                <c:pt idx="34489">
                  <c:v>1.007080078125E-3</c:v>
                </c:pt>
                <c:pt idx="34490">
                  <c:v>1.0068416595458984E-3</c:v>
                </c:pt>
                <c:pt idx="34491">
                  <c:v>1.007080078125E-3</c:v>
                </c:pt>
                <c:pt idx="34492">
                  <c:v>1.007080078125E-3</c:v>
                </c:pt>
                <c:pt idx="34493">
                  <c:v>1.0068416595458984E-3</c:v>
                </c:pt>
                <c:pt idx="34494">
                  <c:v>1.007080078125E-3</c:v>
                </c:pt>
                <c:pt idx="34495">
                  <c:v>1.007080078125E-3</c:v>
                </c:pt>
                <c:pt idx="34496">
                  <c:v>1.0068416595458984E-3</c:v>
                </c:pt>
                <c:pt idx="34497">
                  <c:v>1.007080078125E-3</c:v>
                </c:pt>
                <c:pt idx="34498">
                  <c:v>1.0080337524414063E-3</c:v>
                </c:pt>
                <c:pt idx="34499">
                  <c:v>1.007080078125E-3</c:v>
                </c:pt>
                <c:pt idx="34500">
                  <c:v>1.0068416595458984E-3</c:v>
                </c:pt>
                <c:pt idx="34501">
                  <c:v>1.007080078125E-3</c:v>
                </c:pt>
                <c:pt idx="34502">
                  <c:v>1.007080078125E-3</c:v>
                </c:pt>
                <c:pt idx="34503">
                  <c:v>1.0068416595458984E-3</c:v>
                </c:pt>
                <c:pt idx="34504">
                  <c:v>1.007080078125E-3</c:v>
                </c:pt>
                <c:pt idx="34505">
                  <c:v>1.007080078125E-3</c:v>
                </c:pt>
                <c:pt idx="34506">
                  <c:v>1.0068416595458984E-3</c:v>
                </c:pt>
                <c:pt idx="34507">
                  <c:v>1.007080078125E-3</c:v>
                </c:pt>
                <c:pt idx="34508">
                  <c:v>1.007080078125E-3</c:v>
                </c:pt>
                <c:pt idx="34509">
                  <c:v>1.0068416595458984E-3</c:v>
                </c:pt>
                <c:pt idx="34510">
                  <c:v>1.0080337524414063E-3</c:v>
                </c:pt>
                <c:pt idx="34511">
                  <c:v>1.007080078125E-3</c:v>
                </c:pt>
                <c:pt idx="34512">
                  <c:v>1.0068416595458984E-3</c:v>
                </c:pt>
                <c:pt idx="34513">
                  <c:v>1.007080078125E-3</c:v>
                </c:pt>
                <c:pt idx="34514">
                  <c:v>1.007080078125E-3</c:v>
                </c:pt>
                <c:pt idx="34515">
                  <c:v>1.0068416595458984E-3</c:v>
                </c:pt>
                <c:pt idx="34516">
                  <c:v>1.007080078125E-3</c:v>
                </c:pt>
                <c:pt idx="34517">
                  <c:v>1.007080078125E-3</c:v>
                </c:pt>
                <c:pt idx="34518">
                  <c:v>1.0068416595458984E-3</c:v>
                </c:pt>
                <c:pt idx="34519">
                  <c:v>1.007080078125E-3</c:v>
                </c:pt>
                <c:pt idx="34520">
                  <c:v>1.007080078125E-3</c:v>
                </c:pt>
                <c:pt idx="34521">
                  <c:v>1.5106916427612305E-2</c:v>
                </c:pt>
                <c:pt idx="34522">
                  <c:v>1.007080078125E-3</c:v>
                </c:pt>
                <c:pt idx="34523">
                  <c:v>1.0068416595458984E-3</c:v>
                </c:pt>
                <c:pt idx="34524">
                  <c:v>1.007080078125E-3</c:v>
                </c:pt>
                <c:pt idx="34525">
                  <c:v>1.007080078125E-3</c:v>
                </c:pt>
                <c:pt idx="34526">
                  <c:v>1.0068416595458984E-3</c:v>
                </c:pt>
                <c:pt idx="34527">
                  <c:v>1.007080078125E-3</c:v>
                </c:pt>
                <c:pt idx="34528">
                  <c:v>1.007080078125E-3</c:v>
                </c:pt>
                <c:pt idx="34529">
                  <c:v>1.0068416595458984E-3</c:v>
                </c:pt>
                <c:pt idx="34530">
                  <c:v>1.007080078125E-3</c:v>
                </c:pt>
                <c:pt idx="34531">
                  <c:v>1.007080078125E-3</c:v>
                </c:pt>
                <c:pt idx="34532">
                  <c:v>1.0068416595458984E-3</c:v>
                </c:pt>
                <c:pt idx="34533">
                  <c:v>1.007080078125E-3</c:v>
                </c:pt>
                <c:pt idx="34534">
                  <c:v>1.0080337524414063E-3</c:v>
                </c:pt>
                <c:pt idx="34535">
                  <c:v>1.007080078125E-3</c:v>
                </c:pt>
                <c:pt idx="34536">
                  <c:v>1.0068416595458984E-3</c:v>
                </c:pt>
                <c:pt idx="34537">
                  <c:v>1.007080078125E-3</c:v>
                </c:pt>
                <c:pt idx="34538">
                  <c:v>1.007080078125E-3</c:v>
                </c:pt>
                <c:pt idx="34539">
                  <c:v>1.0068416595458984E-3</c:v>
                </c:pt>
                <c:pt idx="34540">
                  <c:v>1.007080078125E-3</c:v>
                </c:pt>
                <c:pt idx="34541">
                  <c:v>1.0068416595458984E-3</c:v>
                </c:pt>
                <c:pt idx="34542">
                  <c:v>1.007080078125E-3</c:v>
                </c:pt>
                <c:pt idx="34543">
                  <c:v>1.007080078125E-3</c:v>
                </c:pt>
                <c:pt idx="34544">
                  <c:v>1.0068416595458984E-3</c:v>
                </c:pt>
                <c:pt idx="34545">
                  <c:v>1.007080078125E-3</c:v>
                </c:pt>
                <c:pt idx="34546">
                  <c:v>1.0080337524414063E-3</c:v>
                </c:pt>
                <c:pt idx="34547">
                  <c:v>1.007080078125E-3</c:v>
                </c:pt>
                <c:pt idx="34548">
                  <c:v>1.0068416595458984E-3</c:v>
                </c:pt>
                <c:pt idx="34549">
                  <c:v>1.007080078125E-3</c:v>
                </c:pt>
                <c:pt idx="34550">
                  <c:v>2.0139217376708984E-3</c:v>
                </c:pt>
                <c:pt idx="34551">
                  <c:v>1.007080078125E-3</c:v>
                </c:pt>
                <c:pt idx="34552">
                  <c:v>1.007080078125E-3</c:v>
                </c:pt>
                <c:pt idx="34553">
                  <c:v>1.0068416595458984E-3</c:v>
                </c:pt>
                <c:pt idx="34554">
                  <c:v>1.007080078125E-3</c:v>
                </c:pt>
                <c:pt idx="34555">
                  <c:v>1.007080078125E-3</c:v>
                </c:pt>
                <c:pt idx="34556">
                  <c:v>1.0068416595458984E-3</c:v>
                </c:pt>
                <c:pt idx="34557">
                  <c:v>1.007080078125E-3</c:v>
                </c:pt>
                <c:pt idx="34558">
                  <c:v>1.0080337524414063E-3</c:v>
                </c:pt>
                <c:pt idx="34559">
                  <c:v>1.007080078125E-3</c:v>
                </c:pt>
                <c:pt idx="34560">
                  <c:v>1.0068416595458984E-3</c:v>
                </c:pt>
                <c:pt idx="34561">
                  <c:v>1.007080078125E-3</c:v>
                </c:pt>
                <c:pt idx="34562">
                  <c:v>1.0068416595458984E-3</c:v>
                </c:pt>
                <c:pt idx="34563">
                  <c:v>1.007080078125E-3</c:v>
                </c:pt>
                <c:pt idx="34564">
                  <c:v>1.007080078125E-3</c:v>
                </c:pt>
                <c:pt idx="34565">
                  <c:v>1.0068416595458984E-3</c:v>
                </c:pt>
                <c:pt idx="34566">
                  <c:v>1.1078119277954102E-2</c:v>
                </c:pt>
                <c:pt idx="34567">
                  <c:v>1.007080078125E-3</c:v>
                </c:pt>
                <c:pt idx="34568">
                  <c:v>1.0068416595458984E-3</c:v>
                </c:pt>
                <c:pt idx="34569">
                  <c:v>1.007080078125E-3</c:v>
                </c:pt>
                <c:pt idx="34570">
                  <c:v>1.007080078125E-3</c:v>
                </c:pt>
                <c:pt idx="34571">
                  <c:v>1.0068416595458984E-3</c:v>
                </c:pt>
                <c:pt idx="34572">
                  <c:v>1.007080078125E-3</c:v>
                </c:pt>
                <c:pt idx="34573">
                  <c:v>1.0080337524414063E-3</c:v>
                </c:pt>
                <c:pt idx="34574">
                  <c:v>1.0068416595458984E-3</c:v>
                </c:pt>
                <c:pt idx="34575">
                  <c:v>1.007080078125E-3</c:v>
                </c:pt>
                <c:pt idx="34576">
                  <c:v>1.007080078125E-3</c:v>
                </c:pt>
                <c:pt idx="34577">
                  <c:v>1.0068416595458984E-3</c:v>
                </c:pt>
                <c:pt idx="34578">
                  <c:v>1.007080078125E-3</c:v>
                </c:pt>
                <c:pt idx="34579">
                  <c:v>1.007080078125E-3</c:v>
                </c:pt>
                <c:pt idx="34580">
                  <c:v>1.0068416595458984E-3</c:v>
                </c:pt>
                <c:pt idx="34581">
                  <c:v>1.007080078125E-3</c:v>
                </c:pt>
                <c:pt idx="34582">
                  <c:v>1.007080078125E-3</c:v>
                </c:pt>
                <c:pt idx="34583">
                  <c:v>1.0068416595458984E-3</c:v>
                </c:pt>
                <c:pt idx="34584">
                  <c:v>1.007080078125E-3</c:v>
                </c:pt>
                <c:pt idx="34585">
                  <c:v>1.0080337524414063E-3</c:v>
                </c:pt>
                <c:pt idx="34586">
                  <c:v>1.007080078125E-3</c:v>
                </c:pt>
                <c:pt idx="34587">
                  <c:v>1.0068416595458984E-3</c:v>
                </c:pt>
                <c:pt idx="34588">
                  <c:v>1.007080078125E-3</c:v>
                </c:pt>
                <c:pt idx="34589">
                  <c:v>1.007080078125E-3</c:v>
                </c:pt>
                <c:pt idx="34590">
                  <c:v>1.0068416595458984E-3</c:v>
                </c:pt>
                <c:pt idx="34591">
                  <c:v>2.01416015625E-3</c:v>
                </c:pt>
                <c:pt idx="34592">
                  <c:v>1.0068416595458984E-3</c:v>
                </c:pt>
                <c:pt idx="34593">
                  <c:v>1.007080078125E-3</c:v>
                </c:pt>
                <c:pt idx="34594">
                  <c:v>1.007080078125E-3</c:v>
                </c:pt>
                <c:pt idx="34595">
                  <c:v>1.0068416595458984E-3</c:v>
                </c:pt>
                <c:pt idx="34596">
                  <c:v>1.007080078125E-3</c:v>
                </c:pt>
                <c:pt idx="34597">
                  <c:v>1.0080337524414063E-3</c:v>
                </c:pt>
                <c:pt idx="34598">
                  <c:v>1.0068416595458984E-3</c:v>
                </c:pt>
                <c:pt idx="34599">
                  <c:v>1.007080078125E-3</c:v>
                </c:pt>
                <c:pt idx="34600">
                  <c:v>1.007080078125E-3</c:v>
                </c:pt>
                <c:pt idx="34601">
                  <c:v>1.0068416595458984E-3</c:v>
                </c:pt>
                <c:pt idx="34602">
                  <c:v>1.007080078125E-3</c:v>
                </c:pt>
                <c:pt idx="34603">
                  <c:v>1.007080078125E-3</c:v>
                </c:pt>
                <c:pt idx="34604">
                  <c:v>1.0068416595458984E-3</c:v>
                </c:pt>
                <c:pt idx="34605">
                  <c:v>1.007080078125E-3</c:v>
                </c:pt>
                <c:pt idx="34606">
                  <c:v>1.007080078125E-3</c:v>
                </c:pt>
                <c:pt idx="34607">
                  <c:v>1.0068416595458984E-3</c:v>
                </c:pt>
                <c:pt idx="34608">
                  <c:v>1.007080078125E-3</c:v>
                </c:pt>
                <c:pt idx="34609">
                  <c:v>1.0080337524414063E-3</c:v>
                </c:pt>
                <c:pt idx="34610">
                  <c:v>1.007080078125E-3</c:v>
                </c:pt>
                <c:pt idx="34611">
                  <c:v>1.0068416595458984E-3</c:v>
                </c:pt>
                <c:pt idx="34612">
                  <c:v>1.007080078125E-3</c:v>
                </c:pt>
                <c:pt idx="34613">
                  <c:v>1.007080078125E-3</c:v>
                </c:pt>
                <c:pt idx="34614">
                  <c:v>1.0068416595458984E-3</c:v>
                </c:pt>
                <c:pt idx="34615">
                  <c:v>1.007080078125E-3</c:v>
                </c:pt>
                <c:pt idx="34616">
                  <c:v>1.007080078125E-3</c:v>
                </c:pt>
                <c:pt idx="34617">
                  <c:v>1.0068416595458984E-3</c:v>
                </c:pt>
                <c:pt idx="34618">
                  <c:v>1.007080078125E-3</c:v>
                </c:pt>
                <c:pt idx="34619">
                  <c:v>1.007080078125E-3</c:v>
                </c:pt>
                <c:pt idx="34620">
                  <c:v>1.0068416595458984E-3</c:v>
                </c:pt>
                <c:pt idx="34621">
                  <c:v>1.007080078125E-3</c:v>
                </c:pt>
                <c:pt idx="34622">
                  <c:v>1.0080337524414063E-3</c:v>
                </c:pt>
                <c:pt idx="34623">
                  <c:v>1.0068416595458984E-3</c:v>
                </c:pt>
                <c:pt idx="34624">
                  <c:v>1.007080078125E-3</c:v>
                </c:pt>
                <c:pt idx="34625">
                  <c:v>1.007080078125E-3</c:v>
                </c:pt>
                <c:pt idx="34626">
                  <c:v>1.0068416595458984E-3</c:v>
                </c:pt>
                <c:pt idx="34627">
                  <c:v>1.007080078125E-3</c:v>
                </c:pt>
                <c:pt idx="34628">
                  <c:v>6.0420036315917969E-3</c:v>
                </c:pt>
                <c:pt idx="34629">
                  <c:v>1.0080337524414063E-3</c:v>
                </c:pt>
                <c:pt idx="34630">
                  <c:v>1.007080078125E-3</c:v>
                </c:pt>
                <c:pt idx="34631">
                  <c:v>1.0068416595458984E-3</c:v>
                </c:pt>
                <c:pt idx="34632">
                  <c:v>1.007080078125E-3</c:v>
                </c:pt>
                <c:pt idx="34633">
                  <c:v>1.007080078125E-3</c:v>
                </c:pt>
                <c:pt idx="34634">
                  <c:v>1.0068416595458984E-3</c:v>
                </c:pt>
                <c:pt idx="34635">
                  <c:v>1.007080078125E-3</c:v>
                </c:pt>
                <c:pt idx="34636">
                  <c:v>1.007080078125E-3</c:v>
                </c:pt>
                <c:pt idx="34637">
                  <c:v>1.0068416595458984E-3</c:v>
                </c:pt>
                <c:pt idx="34638">
                  <c:v>1.007080078125E-3</c:v>
                </c:pt>
                <c:pt idx="34639">
                  <c:v>1.007080078125E-3</c:v>
                </c:pt>
                <c:pt idx="34640">
                  <c:v>1.0068416595458984E-3</c:v>
                </c:pt>
                <c:pt idx="34641">
                  <c:v>1.007080078125E-3</c:v>
                </c:pt>
                <c:pt idx="34642">
                  <c:v>1.0080337524414063E-3</c:v>
                </c:pt>
                <c:pt idx="34643">
                  <c:v>1.0068416595458984E-3</c:v>
                </c:pt>
                <c:pt idx="34644">
                  <c:v>1.007080078125E-3</c:v>
                </c:pt>
                <c:pt idx="34645">
                  <c:v>1.007080078125E-3</c:v>
                </c:pt>
                <c:pt idx="34646">
                  <c:v>1.0068416595458984E-3</c:v>
                </c:pt>
                <c:pt idx="34647">
                  <c:v>1.007080078125E-3</c:v>
                </c:pt>
                <c:pt idx="34648">
                  <c:v>1.007080078125E-3</c:v>
                </c:pt>
                <c:pt idx="34649">
                  <c:v>1.0068416595458984E-3</c:v>
                </c:pt>
                <c:pt idx="34650">
                  <c:v>1.007080078125E-3</c:v>
                </c:pt>
                <c:pt idx="34651">
                  <c:v>1.007080078125E-3</c:v>
                </c:pt>
                <c:pt idx="34652">
                  <c:v>1.0068416595458984E-3</c:v>
                </c:pt>
                <c:pt idx="34653">
                  <c:v>1.007080078125E-3</c:v>
                </c:pt>
                <c:pt idx="34654">
                  <c:v>1.0080337524414063E-3</c:v>
                </c:pt>
                <c:pt idx="34655">
                  <c:v>1.007080078125E-3</c:v>
                </c:pt>
                <c:pt idx="34656">
                  <c:v>1.0068416595458984E-3</c:v>
                </c:pt>
                <c:pt idx="34657">
                  <c:v>1.007080078125E-3</c:v>
                </c:pt>
                <c:pt idx="34658">
                  <c:v>1.007080078125E-3</c:v>
                </c:pt>
                <c:pt idx="34659">
                  <c:v>1.0068416595458984E-3</c:v>
                </c:pt>
                <c:pt idx="34660">
                  <c:v>1.007080078125E-3</c:v>
                </c:pt>
                <c:pt idx="34661">
                  <c:v>1.007080078125E-3</c:v>
                </c:pt>
                <c:pt idx="34662">
                  <c:v>1.0068416595458984E-3</c:v>
                </c:pt>
                <c:pt idx="34663">
                  <c:v>1.007080078125E-3</c:v>
                </c:pt>
                <c:pt idx="34664">
                  <c:v>1.007080078125E-3</c:v>
                </c:pt>
                <c:pt idx="34665">
                  <c:v>1.0068416595458984E-3</c:v>
                </c:pt>
                <c:pt idx="34666">
                  <c:v>1.007080078125E-3</c:v>
                </c:pt>
                <c:pt idx="34667">
                  <c:v>1.0080337524414063E-3</c:v>
                </c:pt>
                <c:pt idx="34668">
                  <c:v>1.0068416595458984E-3</c:v>
                </c:pt>
                <c:pt idx="34669">
                  <c:v>1.007080078125E-3</c:v>
                </c:pt>
                <c:pt idx="34670">
                  <c:v>1.007080078125E-3</c:v>
                </c:pt>
                <c:pt idx="34671">
                  <c:v>1.0068416595458984E-3</c:v>
                </c:pt>
                <c:pt idx="34672">
                  <c:v>1.007080078125E-3</c:v>
                </c:pt>
                <c:pt idx="34673">
                  <c:v>1.007080078125E-3</c:v>
                </c:pt>
                <c:pt idx="34674">
                  <c:v>1.0068416595458984E-3</c:v>
                </c:pt>
                <c:pt idx="34675">
                  <c:v>7.0500373840332031E-3</c:v>
                </c:pt>
                <c:pt idx="34676">
                  <c:v>1.007080078125E-3</c:v>
                </c:pt>
                <c:pt idx="34677">
                  <c:v>1.007080078125E-3</c:v>
                </c:pt>
                <c:pt idx="34678">
                  <c:v>1.0068416595458984E-3</c:v>
                </c:pt>
                <c:pt idx="34679">
                  <c:v>1.007080078125E-3</c:v>
                </c:pt>
                <c:pt idx="34680">
                  <c:v>1.007080078125E-3</c:v>
                </c:pt>
                <c:pt idx="34681">
                  <c:v>1.0068416595458984E-3</c:v>
                </c:pt>
                <c:pt idx="34682">
                  <c:v>1.007080078125E-3</c:v>
                </c:pt>
                <c:pt idx="34683">
                  <c:v>1.007080078125E-3</c:v>
                </c:pt>
                <c:pt idx="34684">
                  <c:v>1.0068416595458984E-3</c:v>
                </c:pt>
                <c:pt idx="34685">
                  <c:v>1.007080078125E-3</c:v>
                </c:pt>
                <c:pt idx="34686">
                  <c:v>1.0080337524414063E-3</c:v>
                </c:pt>
                <c:pt idx="34687">
                  <c:v>1.0068416595458984E-3</c:v>
                </c:pt>
                <c:pt idx="34688">
                  <c:v>1.007080078125E-3</c:v>
                </c:pt>
                <c:pt idx="34689">
                  <c:v>1.007080078125E-3</c:v>
                </c:pt>
                <c:pt idx="34690">
                  <c:v>1.0068416595458984E-3</c:v>
                </c:pt>
                <c:pt idx="34691">
                  <c:v>1.007080078125E-3</c:v>
                </c:pt>
                <c:pt idx="34692">
                  <c:v>1.007080078125E-3</c:v>
                </c:pt>
                <c:pt idx="34693">
                  <c:v>1.0068416595458984E-3</c:v>
                </c:pt>
                <c:pt idx="34694">
                  <c:v>1.007080078125E-3</c:v>
                </c:pt>
                <c:pt idx="34695">
                  <c:v>1.007080078125E-3</c:v>
                </c:pt>
                <c:pt idx="34696">
                  <c:v>1.0068416595458984E-3</c:v>
                </c:pt>
                <c:pt idx="34697">
                  <c:v>1.007080078125E-3</c:v>
                </c:pt>
                <c:pt idx="34698">
                  <c:v>1.0080337524414063E-3</c:v>
                </c:pt>
                <c:pt idx="34699">
                  <c:v>1.007080078125E-3</c:v>
                </c:pt>
                <c:pt idx="34700">
                  <c:v>1.0068416595458984E-3</c:v>
                </c:pt>
                <c:pt idx="34701">
                  <c:v>1.007080078125E-3</c:v>
                </c:pt>
                <c:pt idx="34702">
                  <c:v>1.007080078125E-3</c:v>
                </c:pt>
                <c:pt idx="34703">
                  <c:v>1.0068416595458984E-3</c:v>
                </c:pt>
                <c:pt idx="34704">
                  <c:v>1.007080078125E-3</c:v>
                </c:pt>
                <c:pt idx="34705">
                  <c:v>1.007080078125E-3</c:v>
                </c:pt>
                <c:pt idx="34706">
                  <c:v>1.0068416595458984E-3</c:v>
                </c:pt>
                <c:pt idx="34707">
                  <c:v>1.007080078125E-3</c:v>
                </c:pt>
                <c:pt idx="34708">
                  <c:v>1.007080078125E-3</c:v>
                </c:pt>
                <c:pt idx="34709">
                  <c:v>1.0068416595458984E-3</c:v>
                </c:pt>
                <c:pt idx="34710">
                  <c:v>1.007080078125E-3</c:v>
                </c:pt>
                <c:pt idx="34711">
                  <c:v>1.0080337524414063E-3</c:v>
                </c:pt>
                <c:pt idx="34712">
                  <c:v>1.0068416595458984E-3</c:v>
                </c:pt>
                <c:pt idx="34713">
                  <c:v>1.007080078125E-3</c:v>
                </c:pt>
                <c:pt idx="34714">
                  <c:v>1.007080078125E-3</c:v>
                </c:pt>
                <c:pt idx="34715">
                  <c:v>1.0068416595458984E-3</c:v>
                </c:pt>
                <c:pt idx="34716">
                  <c:v>1.007080078125E-3</c:v>
                </c:pt>
                <c:pt idx="34717">
                  <c:v>1.007080078125E-3</c:v>
                </c:pt>
                <c:pt idx="34718">
                  <c:v>1.0068416595458984E-3</c:v>
                </c:pt>
                <c:pt idx="34719">
                  <c:v>1.007080078125E-3</c:v>
                </c:pt>
                <c:pt idx="34720">
                  <c:v>1.007080078125E-3</c:v>
                </c:pt>
                <c:pt idx="34721">
                  <c:v>1.0068416595458984E-3</c:v>
                </c:pt>
                <c:pt idx="34722">
                  <c:v>1.007080078125E-3</c:v>
                </c:pt>
                <c:pt idx="34723">
                  <c:v>1.0080337524414063E-3</c:v>
                </c:pt>
                <c:pt idx="34724">
                  <c:v>1.007080078125E-3</c:v>
                </c:pt>
                <c:pt idx="34725">
                  <c:v>1.0068416595458984E-3</c:v>
                </c:pt>
                <c:pt idx="34726">
                  <c:v>1.007080078125E-3</c:v>
                </c:pt>
                <c:pt idx="34727">
                  <c:v>1.007080078125E-3</c:v>
                </c:pt>
                <c:pt idx="34728">
                  <c:v>1.0068416595458984E-3</c:v>
                </c:pt>
                <c:pt idx="34729">
                  <c:v>1.007080078125E-3</c:v>
                </c:pt>
                <c:pt idx="34730">
                  <c:v>1.007080078125E-3</c:v>
                </c:pt>
                <c:pt idx="34731">
                  <c:v>1.0068416595458984E-3</c:v>
                </c:pt>
                <c:pt idx="34732">
                  <c:v>1.007080078125E-3</c:v>
                </c:pt>
                <c:pt idx="34733">
                  <c:v>1.007080078125E-3</c:v>
                </c:pt>
                <c:pt idx="34734">
                  <c:v>1.0068416595458984E-3</c:v>
                </c:pt>
                <c:pt idx="34735">
                  <c:v>1.007080078125E-3</c:v>
                </c:pt>
                <c:pt idx="34736">
                  <c:v>1.0080337524414063E-3</c:v>
                </c:pt>
                <c:pt idx="34737">
                  <c:v>1.0068416595458984E-3</c:v>
                </c:pt>
                <c:pt idx="34738">
                  <c:v>1.007080078125E-3</c:v>
                </c:pt>
                <c:pt idx="34739">
                  <c:v>1.007080078125E-3</c:v>
                </c:pt>
                <c:pt idx="34740">
                  <c:v>1.0068416595458984E-3</c:v>
                </c:pt>
                <c:pt idx="34741">
                  <c:v>1.007080078125E-3</c:v>
                </c:pt>
                <c:pt idx="34742">
                  <c:v>1.007080078125E-3</c:v>
                </c:pt>
                <c:pt idx="34743">
                  <c:v>1.0068416595458984E-3</c:v>
                </c:pt>
                <c:pt idx="34744">
                  <c:v>1.007080078125E-3</c:v>
                </c:pt>
                <c:pt idx="34745">
                  <c:v>1.007080078125E-3</c:v>
                </c:pt>
                <c:pt idx="34746">
                  <c:v>1.0068416595458984E-3</c:v>
                </c:pt>
                <c:pt idx="34747">
                  <c:v>1.007080078125E-3</c:v>
                </c:pt>
                <c:pt idx="34748">
                  <c:v>1.0080337524414063E-3</c:v>
                </c:pt>
                <c:pt idx="34749">
                  <c:v>1.007080078125E-3</c:v>
                </c:pt>
                <c:pt idx="34750">
                  <c:v>1.0068416595458984E-3</c:v>
                </c:pt>
                <c:pt idx="34751">
                  <c:v>1.007080078125E-3</c:v>
                </c:pt>
                <c:pt idx="34752">
                  <c:v>1.007080078125E-3</c:v>
                </c:pt>
                <c:pt idx="34753">
                  <c:v>1.0068416595458984E-3</c:v>
                </c:pt>
                <c:pt idx="34754">
                  <c:v>1.007080078125E-3</c:v>
                </c:pt>
                <c:pt idx="34755">
                  <c:v>1.007080078125E-3</c:v>
                </c:pt>
                <c:pt idx="34756">
                  <c:v>1.0068416595458984E-3</c:v>
                </c:pt>
                <c:pt idx="34757">
                  <c:v>1.007080078125E-3</c:v>
                </c:pt>
                <c:pt idx="34758">
                  <c:v>1.007080078125E-3</c:v>
                </c:pt>
                <c:pt idx="34759">
                  <c:v>1.0068416595458984E-3</c:v>
                </c:pt>
                <c:pt idx="34760">
                  <c:v>1.007080078125E-3</c:v>
                </c:pt>
                <c:pt idx="34761">
                  <c:v>1.0080337524414063E-3</c:v>
                </c:pt>
                <c:pt idx="34762">
                  <c:v>1.0068416595458984E-3</c:v>
                </c:pt>
                <c:pt idx="34763">
                  <c:v>1.007080078125E-3</c:v>
                </c:pt>
                <c:pt idx="34764">
                  <c:v>1.007080078125E-3</c:v>
                </c:pt>
                <c:pt idx="34765">
                  <c:v>1.0068416595458984E-3</c:v>
                </c:pt>
                <c:pt idx="34766">
                  <c:v>1.007080078125E-3</c:v>
                </c:pt>
                <c:pt idx="34767">
                  <c:v>1.007080078125E-3</c:v>
                </c:pt>
                <c:pt idx="34768">
                  <c:v>1.0068416595458984E-3</c:v>
                </c:pt>
                <c:pt idx="34769">
                  <c:v>1.007080078125E-3</c:v>
                </c:pt>
                <c:pt idx="34770">
                  <c:v>1.007080078125E-3</c:v>
                </c:pt>
                <c:pt idx="34771">
                  <c:v>1.0068416595458984E-3</c:v>
                </c:pt>
                <c:pt idx="34772">
                  <c:v>1.007080078125E-3</c:v>
                </c:pt>
                <c:pt idx="34773">
                  <c:v>1.0080337524414063E-3</c:v>
                </c:pt>
                <c:pt idx="34774">
                  <c:v>1.007080078125E-3</c:v>
                </c:pt>
                <c:pt idx="34775">
                  <c:v>1.0068416595458984E-3</c:v>
                </c:pt>
                <c:pt idx="34776">
                  <c:v>1.007080078125E-3</c:v>
                </c:pt>
                <c:pt idx="34777">
                  <c:v>1.007080078125E-3</c:v>
                </c:pt>
                <c:pt idx="34778">
                  <c:v>1.0068416595458984E-3</c:v>
                </c:pt>
                <c:pt idx="34779">
                  <c:v>1.007080078125E-3</c:v>
                </c:pt>
                <c:pt idx="34780">
                  <c:v>1.007080078125E-3</c:v>
                </c:pt>
                <c:pt idx="34781">
                  <c:v>1.0068416595458984E-3</c:v>
                </c:pt>
                <c:pt idx="34782">
                  <c:v>1.007080078125E-3</c:v>
                </c:pt>
                <c:pt idx="34783">
                  <c:v>1.007080078125E-3</c:v>
                </c:pt>
                <c:pt idx="34784">
                  <c:v>1.0068416595458984E-3</c:v>
                </c:pt>
                <c:pt idx="34785">
                  <c:v>1.0080337524414063E-3</c:v>
                </c:pt>
                <c:pt idx="34786">
                  <c:v>1.007080078125E-3</c:v>
                </c:pt>
                <c:pt idx="34787">
                  <c:v>1.0068416595458984E-3</c:v>
                </c:pt>
                <c:pt idx="34788">
                  <c:v>1.007080078125E-3</c:v>
                </c:pt>
                <c:pt idx="34789">
                  <c:v>1.007080078125E-3</c:v>
                </c:pt>
                <c:pt idx="34790">
                  <c:v>1.0068416595458984E-3</c:v>
                </c:pt>
                <c:pt idx="34791">
                  <c:v>1.007080078125E-3</c:v>
                </c:pt>
                <c:pt idx="34792">
                  <c:v>1.007080078125E-3</c:v>
                </c:pt>
                <c:pt idx="34793">
                  <c:v>1.0068416595458984E-3</c:v>
                </c:pt>
                <c:pt idx="34794">
                  <c:v>1.007080078125E-3</c:v>
                </c:pt>
                <c:pt idx="34795">
                  <c:v>1.007080078125E-3</c:v>
                </c:pt>
                <c:pt idx="34796">
                  <c:v>1.0068416595458984E-3</c:v>
                </c:pt>
                <c:pt idx="34797">
                  <c:v>1.007080078125E-3</c:v>
                </c:pt>
                <c:pt idx="34798">
                  <c:v>1.0080337524414063E-3</c:v>
                </c:pt>
                <c:pt idx="34799">
                  <c:v>1.007080078125E-3</c:v>
                </c:pt>
                <c:pt idx="34800">
                  <c:v>1.0068416595458984E-3</c:v>
                </c:pt>
                <c:pt idx="34801">
                  <c:v>1.007080078125E-3</c:v>
                </c:pt>
                <c:pt idx="34802">
                  <c:v>1.007080078125E-3</c:v>
                </c:pt>
                <c:pt idx="34803">
                  <c:v>1.0068416595458984E-3</c:v>
                </c:pt>
                <c:pt idx="34804">
                  <c:v>1.007080078125E-3</c:v>
                </c:pt>
                <c:pt idx="34805">
                  <c:v>1.007080078125E-3</c:v>
                </c:pt>
                <c:pt idx="34806">
                  <c:v>1.0068416595458984E-3</c:v>
                </c:pt>
                <c:pt idx="34807">
                  <c:v>1.007080078125E-3</c:v>
                </c:pt>
                <c:pt idx="34808">
                  <c:v>1.007080078125E-3</c:v>
                </c:pt>
                <c:pt idx="34809">
                  <c:v>1.0068416595458984E-3</c:v>
                </c:pt>
                <c:pt idx="34810">
                  <c:v>1.0080337524414063E-3</c:v>
                </c:pt>
                <c:pt idx="34811">
                  <c:v>1.007080078125E-3</c:v>
                </c:pt>
                <c:pt idx="34812">
                  <c:v>1.0068416595458984E-3</c:v>
                </c:pt>
                <c:pt idx="34813">
                  <c:v>1.007080078125E-3</c:v>
                </c:pt>
                <c:pt idx="34814">
                  <c:v>1.007080078125E-3</c:v>
                </c:pt>
                <c:pt idx="34815">
                  <c:v>1.0068416595458984E-3</c:v>
                </c:pt>
                <c:pt idx="34816">
                  <c:v>1.007080078125E-3</c:v>
                </c:pt>
                <c:pt idx="34817">
                  <c:v>1.007080078125E-3</c:v>
                </c:pt>
                <c:pt idx="34818">
                  <c:v>1.0068416595458984E-3</c:v>
                </c:pt>
                <c:pt idx="34819">
                  <c:v>1.007080078125E-3</c:v>
                </c:pt>
                <c:pt idx="34820">
                  <c:v>1.007080078125E-3</c:v>
                </c:pt>
                <c:pt idx="34821">
                  <c:v>1.0068416595458984E-3</c:v>
                </c:pt>
                <c:pt idx="34822">
                  <c:v>1.007080078125E-3</c:v>
                </c:pt>
                <c:pt idx="34823">
                  <c:v>1.0080337524414063E-3</c:v>
                </c:pt>
                <c:pt idx="34824">
                  <c:v>1.007080078125E-3</c:v>
                </c:pt>
                <c:pt idx="34825">
                  <c:v>1.0068416595458984E-3</c:v>
                </c:pt>
                <c:pt idx="34826">
                  <c:v>1.007080078125E-3</c:v>
                </c:pt>
                <c:pt idx="34827">
                  <c:v>1.007080078125E-3</c:v>
                </c:pt>
                <c:pt idx="34828">
                  <c:v>1.0068416595458984E-3</c:v>
                </c:pt>
                <c:pt idx="34829">
                  <c:v>1.007080078125E-3</c:v>
                </c:pt>
                <c:pt idx="34830">
                  <c:v>1.007080078125E-3</c:v>
                </c:pt>
                <c:pt idx="34831">
                  <c:v>1.0068416595458984E-3</c:v>
                </c:pt>
                <c:pt idx="34832">
                  <c:v>1.007080078125E-3</c:v>
                </c:pt>
                <c:pt idx="34833">
                  <c:v>1.007080078125E-3</c:v>
                </c:pt>
                <c:pt idx="34834">
                  <c:v>1.0068416595458984E-3</c:v>
                </c:pt>
                <c:pt idx="34835">
                  <c:v>1.0080337524414063E-3</c:v>
                </c:pt>
                <c:pt idx="34836">
                  <c:v>1.007080078125E-3</c:v>
                </c:pt>
                <c:pt idx="34837">
                  <c:v>1.0068416595458984E-3</c:v>
                </c:pt>
                <c:pt idx="34838">
                  <c:v>1.007080078125E-3</c:v>
                </c:pt>
                <c:pt idx="34839">
                  <c:v>1.007080078125E-3</c:v>
                </c:pt>
                <c:pt idx="34840">
                  <c:v>1.0068416595458984E-3</c:v>
                </c:pt>
                <c:pt idx="34841">
                  <c:v>1.007080078125E-3</c:v>
                </c:pt>
                <c:pt idx="34842">
                  <c:v>1.007080078125E-3</c:v>
                </c:pt>
                <c:pt idx="34843">
                  <c:v>1.0068416595458984E-3</c:v>
                </c:pt>
                <c:pt idx="34844">
                  <c:v>1.007080078125E-3</c:v>
                </c:pt>
                <c:pt idx="34845">
                  <c:v>1.007080078125E-3</c:v>
                </c:pt>
                <c:pt idx="34846">
                  <c:v>1.0068416595458984E-3</c:v>
                </c:pt>
                <c:pt idx="34847">
                  <c:v>1.007080078125E-3</c:v>
                </c:pt>
                <c:pt idx="34848">
                  <c:v>1.0080337524414063E-3</c:v>
                </c:pt>
                <c:pt idx="34849">
                  <c:v>1.007080078125E-3</c:v>
                </c:pt>
                <c:pt idx="34850">
                  <c:v>1.0068416595458984E-3</c:v>
                </c:pt>
                <c:pt idx="34851">
                  <c:v>1.007080078125E-3</c:v>
                </c:pt>
                <c:pt idx="34852">
                  <c:v>1.007080078125E-3</c:v>
                </c:pt>
                <c:pt idx="34853">
                  <c:v>1.0068416595458984E-3</c:v>
                </c:pt>
                <c:pt idx="34854">
                  <c:v>1.007080078125E-3</c:v>
                </c:pt>
                <c:pt idx="34855">
                  <c:v>1.007080078125E-3</c:v>
                </c:pt>
                <c:pt idx="34856">
                  <c:v>1.0068416595458984E-3</c:v>
                </c:pt>
                <c:pt idx="34857">
                  <c:v>1.007080078125E-3</c:v>
                </c:pt>
                <c:pt idx="34858">
                  <c:v>1.007080078125E-3</c:v>
                </c:pt>
                <c:pt idx="34859">
                  <c:v>1.0068416595458984E-3</c:v>
                </c:pt>
                <c:pt idx="34860">
                  <c:v>1.0080337524414063E-3</c:v>
                </c:pt>
                <c:pt idx="34861">
                  <c:v>1.007080078125E-3</c:v>
                </c:pt>
                <c:pt idx="34862">
                  <c:v>1.0068416595458984E-3</c:v>
                </c:pt>
                <c:pt idx="34863">
                  <c:v>1.007080078125E-3</c:v>
                </c:pt>
                <c:pt idx="34864">
                  <c:v>1.007080078125E-3</c:v>
                </c:pt>
                <c:pt idx="34865">
                  <c:v>1.0068416595458984E-3</c:v>
                </c:pt>
                <c:pt idx="34866">
                  <c:v>1.007080078125E-3</c:v>
                </c:pt>
                <c:pt idx="34867">
                  <c:v>1.007080078125E-3</c:v>
                </c:pt>
                <c:pt idx="34868">
                  <c:v>1.0068416595458984E-3</c:v>
                </c:pt>
                <c:pt idx="34869">
                  <c:v>1.007080078125E-3</c:v>
                </c:pt>
                <c:pt idx="34870">
                  <c:v>1.007080078125E-3</c:v>
                </c:pt>
                <c:pt idx="34871">
                  <c:v>1.0068416595458984E-3</c:v>
                </c:pt>
                <c:pt idx="34872">
                  <c:v>1.007080078125E-3</c:v>
                </c:pt>
                <c:pt idx="34873">
                  <c:v>1.0080337524414063E-3</c:v>
                </c:pt>
                <c:pt idx="34874">
                  <c:v>1.007080078125E-3</c:v>
                </c:pt>
                <c:pt idx="34875">
                  <c:v>1.0068416595458984E-3</c:v>
                </c:pt>
                <c:pt idx="34876">
                  <c:v>1.007080078125E-3</c:v>
                </c:pt>
                <c:pt idx="34877">
                  <c:v>1.007080078125E-3</c:v>
                </c:pt>
                <c:pt idx="34878">
                  <c:v>1.0068416595458984E-3</c:v>
                </c:pt>
                <c:pt idx="34879">
                  <c:v>1.007080078125E-3</c:v>
                </c:pt>
                <c:pt idx="34880">
                  <c:v>1.007080078125E-3</c:v>
                </c:pt>
                <c:pt idx="34881">
                  <c:v>1.0068416595458984E-3</c:v>
                </c:pt>
                <c:pt idx="34882">
                  <c:v>1.007080078125E-3</c:v>
                </c:pt>
                <c:pt idx="34883">
                  <c:v>1.007080078125E-3</c:v>
                </c:pt>
                <c:pt idx="34884">
                  <c:v>1.0068416595458984E-3</c:v>
                </c:pt>
                <c:pt idx="34885">
                  <c:v>1.0080337524414063E-3</c:v>
                </c:pt>
                <c:pt idx="34886">
                  <c:v>1.007080078125E-3</c:v>
                </c:pt>
                <c:pt idx="34887">
                  <c:v>1.0068416595458984E-3</c:v>
                </c:pt>
                <c:pt idx="34888">
                  <c:v>1.007080078125E-3</c:v>
                </c:pt>
                <c:pt idx="34889">
                  <c:v>1.007080078125E-3</c:v>
                </c:pt>
                <c:pt idx="34890">
                  <c:v>1.0068416595458984E-3</c:v>
                </c:pt>
                <c:pt idx="34891">
                  <c:v>1.007080078125E-3</c:v>
                </c:pt>
                <c:pt idx="34892">
                  <c:v>1.007080078125E-3</c:v>
                </c:pt>
                <c:pt idx="34893">
                  <c:v>1.0068416595458984E-3</c:v>
                </c:pt>
                <c:pt idx="34894">
                  <c:v>1.007080078125E-3</c:v>
                </c:pt>
                <c:pt idx="34895">
                  <c:v>1.007080078125E-3</c:v>
                </c:pt>
                <c:pt idx="34896">
                  <c:v>1.0068416595458984E-3</c:v>
                </c:pt>
                <c:pt idx="34897">
                  <c:v>1.007080078125E-3</c:v>
                </c:pt>
                <c:pt idx="34898">
                  <c:v>1.0080337524414063E-3</c:v>
                </c:pt>
                <c:pt idx="34899">
                  <c:v>1.007080078125E-3</c:v>
                </c:pt>
                <c:pt idx="34900">
                  <c:v>1.0068416595458984E-3</c:v>
                </c:pt>
                <c:pt idx="34901">
                  <c:v>1.007080078125E-3</c:v>
                </c:pt>
                <c:pt idx="34902">
                  <c:v>1.007080078125E-3</c:v>
                </c:pt>
                <c:pt idx="34903">
                  <c:v>1.0068416595458984E-3</c:v>
                </c:pt>
                <c:pt idx="34904">
                  <c:v>1.007080078125E-3</c:v>
                </c:pt>
                <c:pt idx="34905">
                  <c:v>1.007080078125E-3</c:v>
                </c:pt>
                <c:pt idx="34906">
                  <c:v>1.0068416595458984E-3</c:v>
                </c:pt>
                <c:pt idx="34907">
                  <c:v>1.007080078125E-3</c:v>
                </c:pt>
                <c:pt idx="34908">
                  <c:v>1.007080078125E-3</c:v>
                </c:pt>
                <c:pt idx="34909">
                  <c:v>1.0068416595458984E-3</c:v>
                </c:pt>
                <c:pt idx="34910">
                  <c:v>1.0080337524414063E-3</c:v>
                </c:pt>
                <c:pt idx="34911">
                  <c:v>1.007080078125E-3</c:v>
                </c:pt>
                <c:pt idx="34912">
                  <c:v>1.0068416595458984E-3</c:v>
                </c:pt>
                <c:pt idx="34913">
                  <c:v>1.007080078125E-3</c:v>
                </c:pt>
                <c:pt idx="34914">
                  <c:v>1.007080078125E-3</c:v>
                </c:pt>
                <c:pt idx="34915">
                  <c:v>1.0068416595458984E-3</c:v>
                </c:pt>
                <c:pt idx="34916">
                  <c:v>1.007080078125E-3</c:v>
                </c:pt>
                <c:pt idx="34917">
                  <c:v>1.007080078125E-3</c:v>
                </c:pt>
                <c:pt idx="34918">
                  <c:v>1.0068416595458984E-3</c:v>
                </c:pt>
                <c:pt idx="34919">
                  <c:v>1.007080078125E-3</c:v>
                </c:pt>
                <c:pt idx="34920">
                  <c:v>1.007080078125E-3</c:v>
                </c:pt>
                <c:pt idx="34921">
                  <c:v>1.0068416595458984E-3</c:v>
                </c:pt>
                <c:pt idx="34922">
                  <c:v>1.007080078125E-3</c:v>
                </c:pt>
                <c:pt idx="34923">
                  <c:v>1.0080337524414063E-3</c:v>
                </c:pt>
                <c:pt idx="34924">
                  <c:v>1.007080078125E-3</c:v>
                </c:pt>
                <c:pt idx="34925">
                  <c:v>1.0068416595458984E-3</c:v>
                </c:pt>
                <c:pt idx="34926">
                  <c:v>1.007080078125E-3</c:v>
                </c:pt>
                <c:pt idx="34927">
                  <c:v>1.007080078125E-3</c:v>
                </c:pt>
                <c:pt idx="34928">
                  <c:v>1.0068416595458984E-3</c:v>
                </c:pt>
                <c:pt idx="34929">
                  <c:v>1.007080078125E-3</c:v>
                </c:pt>
                <c:pt idx="34930">
                  <c:v>1.007080078125E-3</c:v>
                </c:pt>
                <c:pt idx="34931">
                  <c:v>1.0068416595458984E-3</c:v>
                </c:pt>
                <c:pt idx="34932">
                  <c:v>1.007080078125E-3</c:v>
                </c:pt>
                <c:pt idx="34933">
                  <c:v>1.007080078125E-3</c:v>
                </c:pt>
                <c:pt idx="34934">
                  <c:v>1.0068416595458984E-3</c:v>
                </c:pt>
                <c:pt idx="34935">
                  <c:v>1.0080337524414063E-3</c:v>
                </c:pt>
                <c:pt idx="34936">
                  <c:v>1.007080078125E-3</c:v>
                </c:pt>
                <c:pt idx="34937">
                  <c:v>1.0068416595458984E-3</c:v>
                </c:pt>
                <c:pt idx="34938">
                  <c:v>1.007080078125E-3</c:v>
                </c:pt>
                <c:pt idx="34939">
                  <c:v>1.007080078125E-3</c:v>
                </c:pt>
                <c:pt idx="34940">
                  <c:v>1.0068416595458984E-3</c:v>
                </c:pt>
                <c:pt idx="34941">
                  <c:v>1.007080078125E-3</c:v>
                </c:pt>
                <c:pt idx="34942">
                  <c:v>1.007080078125E-3</c:v>
                </c:pt>
                <c:pt idx="34943">
                  <c:v>1.0068416595458984E-3</c:v>
                </c:pt>
                <c:pt idx="34944">
                  <c:v>2.01416015625E-3</c:v>
                </c:pt>
                <c:pt idx="34945">
                  <c:v>1.0068416595458984E-3</c:v>
                </c:pt>
                <c:pt idx="34946">
                  <c:v>1.007080078125E-3</c:v>
                </c:pt>
                <c:pt idx="34947">
                  <c:v>1.0080337524414063E-3</c:v>
                </c:pt>
                <c:pt idx="34948">
                  <c:v>1.007080078125E-3</c:v>
                </c:pt>
                <c:pt idx="34949">
                  <c:v>1.0068416595458984E-3</c:v>
                </c:pt>
                <c:pt idx="34950">
                  <c:v>1.007080078125E-3</c:v>
                </c:pt>
                <c:pt idx="34951">
                  <c:v>1.007080078125E-3</c:v>
                </c:pt>
                <c:pt idx="34952">
                  <c:v>1.0068416595458984E-3</c:v>
                </c:pt>
                <c:pt idx="34953">
                  <c:v>1.007080078125E-3</c:v>
                </c:pt>
                <c:pt idx="34954">
                  <c:v>1.007080078125E-3</c:v>
                </c:pt>
                <c:pt idx="34955">
                  <c:v>1.0068416595458984E-3</c:v>
                </c:pt>
                <c:pt idx="34956">
                  <c:v>1.007080078125E-3</c:v>
                </c:pt>
                <c:pt idx="34957">
                  <c:v>1.007080078125E-3</c:v>
                </c:pt>
                <c:pt idx="34958">
                  <c:v>1.0068416595458984E-3</c:v>
                </c:pt>
                <c:pt idx="34959">
                  <c:v>1.0080337524414063E-3</c:v>
                </c:pt>
                <c:pt idx="34960">
                  <c:v>1.007080078125E-3</c:v>
                </c:pt>
                <c:pt idx="34961">
                  <c:v>1.0068416595458984E-3</c:v>
                </c:pt>
                <c:pt idx="34962">
                  <c:v>1.409912109375E-2</c:v>
                </c:pt>
                <c:pt idx="34963">
                  <c:v>1.007080078125E-3</c:v>
                </c:pt>
                <c:pt idx="34964">
                  <c:v>1.0068416595458984E-3</c:v>
                </c:pt>
                <c:pt idx="34965">
                  <c:v>1.007080078125E-3</c:v>
                </c:pt>
                <c:pt idx="34966">
                  <c:v>1.007080078125E-3</c:v>
                </c:pt>
                <c:pt idx="34967">
                  <c:v>1.0068416595458984E-3</c:v>
                </c:pt>
                <c:pt idx="34968">
                  <c:v>1.007080078125E-3</c:v>
                </c:pt>
                <c:pt idx="34969">
                  <c:v>1.007080078125E-3</c:v>
                </c:pt>
                <c:pt idx="34970">
                  <c:v>1.0068416595458984E-3</c:v>
                </c:pt>
                <c:pt idx="34971">
                  <c:v>1.0080337524414063E-3</c:v>
                </c:pt>
                <c:pt idx="34972">
                  <c:v>1.007080078125E-3</c:v>
                </c:pt>
                <c:pt idx="34973">
                  <c:v>1.0068416595458984E-3</c:v>
                </c:pt>
                <c:pt idx="34974">
                  <c:v>1.007080078125E-3</c:v>
                </c:pt>
                <c:pt idx="34975">
                  <c:v>1.007080078125E-3</c:v>
                </c:pt>
                <c:pt idx="34976">
                  <c:v>1.0068416595458984E-3</c:v>
                </c:pt>
                <c:pt idx="34977">
                  <c:v>1.007080078125E-3</c:v>
                </c:pt>
                <c:pt idx="34978">
                  <c:v>1.007080078125E-3</c:v>
                </c:pt>
                <c:pt idx="34979">
                  <c:v>1.0068416595458984E-3</c:v>
                </c:pt>
                <c:pt idx="34980">
                  <c:v>1.007080078125E-3</c:v>
                </c:pt>
                <c:pt idx="34981">
                  <c:v>1.007080078125E-3</c:v>
                </c:pt>
                <c:pt idx="34982">
                  <c:v>1.0068416595458984E-3</c:v>
                </c:pt>
                <c:pt idx="34983">
                  <c:v>1.007080078125E-3</c:v>
                </c:pt>
                <c:pt idx="34984">
                  <c:v>1.0080337524414063E-3</c:v>
                </c:pt>
                <c:pt idx="34985">
                  <c:v>1.007080078125E-3</c:v>
                </c:pt>
                <c:pt idx="34986">
                  <c:v>1.0068416595458984E-3</c:v>
                </c:pt>
                <c:pt idx="34987">
                  <c:v>1.007080078125E-3</c:v>
                </c:pt>
                <c:pt idx="34988">
                  <c:v>1.007080078125E-3</c:v>
                </c:pt>
                <c:pt idx="34989">
                  <c:v>1.0068416595458984E-3</c:v>
                </c:pt>
                <c:pt idx="34990">
                  <c:v>1.007080078125E-3</c:v>
                </c:pt>
                <c:pt idx="34991">
                  <c:v>1.007080078125E-3</c:v>
                </c:pt>
                <c:pt idx="34992">
                  <c:v>1.0068416595458984E-3</c:v>
                </c:pt>
                <c:pt idx="34993">
                  <c:v>1.007080078125E-3</c:v>
                </c:pt>
                <c:pt idx="34994">
                  <c:v>1.0068416595458984E-3</c:v>
                </c:pt>
                <c:pt idx="34995">
                  <c:v>1.007080078125E-3</c:v>
                </c:pt>
                <c:pt idx="34996">
                  <c:v>1.0080337524414063E-3</c:v>
                </c:pt>
                <c:pt idx="34997">
                  <c:v>1.007080078125E-3</c:v>
                </c:pt>
                <c:pt idx="34998">
                  <c:v>1.0068416595458984E-3</c:v>
                </c:pt>
                <c:pt idx="34999">
                  <c:v>1.007080078125E-3</c:v>
                </c:pt>
                <c:pt idx="35000">
                  <c:v>1.007080078125E-3</c:v>
                </c:pt>
                <c:pt idx="35001">
                  <c:v>1.0068416595458984E-3</c:v>
                </c:pt>
                <c:pt idx="35002">
                  <c:v>1.007080078125E-3</c:v>
                </c:pt>
                <c:pt idx="35003">
                  <c:v>1.007080078125E-3</c:v>
                </c:pt>
                <c:pt idx="35004">
                  <c:v>1.0068416595458984E-3</c:v>
                </c:pt>
                <c:pt idx="35005">
                  <c:v>1.007080078125E-3</c:v>
                </c:pt>
                <c:pt idx="35006">
                  <c:v>1.007080078125E-3</c:v>
                </c:pt>
                <c:pt idx="35007">
                  <c:v>1.0068416595458984E-3</c:v>
                </c:pt>
                <c:pt idx="35008">
                  <c:v>1.007080078125E-3</c:v>
                </c:pt>
                <c:pt idx="35009">
                  <c:v>1.0080337524414063E-3</c:v>
                </c:pt>
                <c:pt idx="35010">
                  <c:v>1.007080078125E-3</c:v>
                </c:pt>
                <c:pt idx="35011">
                  <c:v>1.0068416595458984E-3</c:v>
                </c:pt>
                <c:pt idx="35012">
                  <c:v>1.007080078125E-3</c:v>
                </c:pt>
                <c:pt idx="35013">
                  <c:v>1.007080078125E-3</c:v>
                </c:pt>
                <c:pt idx="35014">
                  <c:v>1.0068416595458984E-3</c:v>
                </c:pt>
                <c:pt idx="35015">
                  <c:v>1.007080078125E-3</c:v>
                </c:pt>
                <c:pt idx="35016">
                  <c:v>1.0068416595458984E-3</c:v>
                </c:pt>
                <c:pt idx="35017">
                  <c:v>1.007080078125E-3</c:v>
                </c:pt>
                <c:pt idx="35018">
                  <c:v>1.007080078125E-3</c:v>
                </c:pt>
                <c:pt idx="35019">
                  <c:v>1.0068416595458984E-3</c:v>
                </c:pt>
                <c:pt idx="35020">
                  <c:v>1.007080078125E-3</c:v>
                </c:pt>
                <c:pt idx="35021">
                  <c:v>1.0080337524414063E-3</c:v>
                </c:pt>
                <c:pt idx="35022">
                  <c:v>1.007080078125E-3</c:v>
                </c:pt>
                <c:pt idx="35023">
                  <c:v>1.0068416595458984E-3</c:v>
                </c:pt>
                <c:pt idx="35024">
                  <c:v>1.007080078125E-3</c:v>
                </c:pt>
                <c:pt idx="35025">
                  <c:v>1.007080078125E-3</c:v>
                </c:pt>
                <c:pt idx="35026">
                  <c:v>1.0068416595458984E-3</c:v>
                </c:pt>
                <c:pt idx="35027">
                  <c:v>1.007080078125E-3</c:v>
                </c:pt>
                <c:pt idx="35028">
                  <c:v>1.007080078125E-3</c:v>
                </c:pt>
                <c:pt idx="35029">
                  <c:v>1.0068416595458984E-3</c:v>
                </c:pt>
                <c:pt idx="35030">
                  <c:v>1.007080078125E-3</c:v>
                </c:pt>
                <c:pt idx="35031">
                  <c:v>1.007080078125E-3</c:v>
                </c:pt>
                <c:pt idx="35032">
                  <c:v>1.0068416595458984E-3</c:v>
                </c:pt>
                <c:pt idx="35033">
                  <c:v>1.007080078125E-3</c:v>
                </c:pt>
                <c:pt idx="35034">
                  <c:v>1.0080337524414063E-3</c:v>
                </c:pt>
                <c:pt idx="35035">
                  <c:v>1.007080078125E-3</c:v>
                </c:pt>
                <c:pt idx="35036">
                  <c:v>1.0068416595458984E-3</c:v>
                </c:pt>
                <c:pt idx="35037">
                  <c:v>1.007080078125E-3</c:v>
                </c:pt>
                <c:pt idx="35038">
                  <c:v>1.0068416595458984E-3</c:v>
                </c:pt>
                <c:pt idx="35039">
                  <c:v>1.007080078125E-3</c:v>
                </c:pt>
                <c:pt idx="35040">
                  <c:v>1.007080078125E-3</c:v>
                </c:pt>
                <c:pt idx="35041">
                  <c:v>1.0068416595458984E-3</c:v>
                </c:pt>
                <c:pt idx="35042">
                  <c:v>1.007080078125E-3</c:v>
                </c:pt>
                <c:pt idx="35043">
                  <c:v>1.007080078125E-3</c:v>
                </c:pt>
                <c:pt idx="35044">
                  <c:v>1.0068416595458984E-3</c:v>
                </c:pt>
                <c:pt idx="35045">
                  <c:v>1.007080078125E-3</c:v>
                </c:pt>
                <c:pt idx="35046">
                  <c:v>1.0080337524414063E-3</c:v>
                </c:pt>
                <c:pt idx="35047">
                  <c:v>1.007080078125E-3</c:v>
                </c:pt>
                <c:pt idx="35048">
                  <c:v>1.0068416595458984E-3</c:v>
                </c:pt>
                <c:pt idx="35049">
                  <c:v>1.007080078125E-3</c:v>
                </c:pt>
                <c:pt idx="35050">
                  <c:v>1.007080078125E-3</c:v>
                </c:pt>
                <c:pt idx="35051">
                  <c:v>1.0068416595458984E-3</c:v>
                </c:pt>
                <c:pt idx="35052">
                  <c:v>1.007080078125E-3</c:v>
                </c:pt>
                <c:pt idx="35053">
                  <c:v>1.007080078125E-3</c:v>
                </c:pt>
                <c:pt idx="35054">
                  <c:v>1.0068416595458984E-3</c:v>
                </c:pt>
                <c:pt idx="35055">
                  <c:v>1.007080078125E-3</c:v>
                </c:pt>
                <c:pt idx="35056">
                  <c:v>1.007080078125E-3</c:v>
                </c:pt>
                <c:pt idx="35057">
                  <c:v>1.0068416595458984E-3</c:v>
                </c:pt>
                <c:pt idx="35058">
                  <c:v>1.007080078125E-3</c:v>
                </c:pt>
                <c:pt idx="35059">
                  <c:v>1.0080337524414063E-3</c:v>
                </c:pt>
                <c:pt idx="35060">
                  <c:v>1.0068416595458984E-3</c:v>
                </c:pt>
                <c:pt idx="35061">
                  <c:v>1.007080078125E-3</c:v>
                </c:pt>
                <c:pt idx="35062">
                  <c:v>1.007080078125E-3</c:v>
                </c:pt>
                <c:pt idx="35063">
                  <c:v>1.0068416595458984E-3</c:v>
                </c:pt>
                <c:pt idx="35064">
                  <c:v>1.007080078125E-3</c:v>
                </c:pt>
                <c:pt idx="35065">
                  <c:v>1.007080078125E-3</c:v>
                </c:pt>
                <c:pt idx="35066">
                  <c:v>1.0068416595458984E-3</c:v>
                </c:pt>
                <c:pt idx="35067">
                  <c:v>1.007080078125E-3</c:v>
                </c:pt>
                <c:pt idx="35068">
                  <c:v>1.007080078125E-3</c:v>
                </c:pt>
                <c:pt idx="35069">
                  <c:v>1.0068416595458984E-3</c:v>
                </c:pt>
                <c:pt idx="35070">
                  <c:v>1.007080078125E-3</c:v>
                </c:pt>
                <c:pt idx="35071">
                  <c:v>1.0080337524414063E-3</c:v>
                </c:pt>
                <c:pt idx="35072">
                  <c:v>1.007080078125E-3</c:v>
                </c:pt>
                <c:pt idx="35073">
                  <c:v>1.0068416595458984E-3</c:v>
                </c:pt>
                <c:pt idx="35074">
                  <c:v>1.007080078125E-3</c:v>
                </c:pt>
                <c:pt idx="35075">
                  <c:v>1.007080078125E-3</c:v>
                </c:pt>
                <c:pt idx="35076">
                  <c:v>1.0068416595458984E-3</c:v>
                </c:pt>
                <c:pt idx="35077">
                  <c:v>1.007080078125E-3</c:v>
                </c:pt>
                <c:pt idx="35078">
                  <c:v>1.007080078125E-3</c:v>
                </c:pt>
                <c:pt idx="35079">
                  <c:v>1.0068416595458984E-3</c:v>
                </c:pt>
                <c:pt idx="35080">
                  <c:v>1.007080078125E-3</c:v>
                </c:pt>
                <c:pt idx="35081">
                  <c:v>1.007080078125E-3</c:v>
                </c:pt>
                <c:pt idx="35082">
                  <c:v>1.0068416595458984E-3</c:v>
                </c:pt>
                <c:pt idx="35083">
                  <c:v>1.007080078125E-3</c:v>
                </c:pt>
                <c:pt idx="35084">
                  <c:v>1.0080337524414063E-3</c:v>
                </c:pt>
                <c:pt idx="35085">
                  <c:v>1.0068416595458984E-3</c:v>
                </c:pt>
                <c:pt idx="35086">
                  <c:v>1.007080078125E-3</c:v>
                </c:pt>
                <c:pt idx="35087">
                  <c:v>1.007080078125E-3</c:v>
                </c:pt>
                <c:pt idx="35088">
                  <c:v>1.0068416595458984E-3</c:v>
                </c:pt>
                <c:pt idx="35089">
                  <c:v>1.007080078125E-3</c:v>
                </c:pt>
                <c:pt idx="35090">
                  <c:v>1.007080078125E-3</c:v>
                </c:pt>
                <c:pt idx="35091">
                  <c:v>1.0068416595458984E-3</c:v>
                </c:pt>
                <c:pt idx="35092">
                  <c:v>1.007080078125E-3</c:v>
                </c:pt>
                <c:pt idx="35093">
                  <c:v>1.007080078125E-3</c:v>
                </c:pt>
                <c:pt idx="35094">
                  <c:v>1.0068416595458984E-3</c:v>
                </c:pt>
                <c:pt idx="35095">
                  <c:v>1.007080078125E-3</c:v>
                </c:pt>
                <c:pt idx="35096">
                  <c:v>1.0080337524414063E-3</c:v>
                </c:pt>
                <c:pt idx="35097">
                  <c:v>1.007080078125E-3</c:v>
                </c:pt>
                <c:pt idx="35098">
                  <c:v>1.0068416595458984E-3</c:v>
                </c:pt>
                <c:pt idx="35099">
                  <c:v>1.007080078125E-3</c:v>
                </c:pt>
                <c:pt idx="35100">
                  <c:v>1.007080078125E-3</c:v>
                </c:pt>
                <c:pt idx="35101">
                  <c:v>1.0068416595458984E-3</c:v>
                </c:pt>
                <c:pt idx="35102">
                  <c:v>1.007080078125E-3</c:v>
                </c:pt>
                <c:pt idx="35103">
                  <c:v>1.007080078125E-3</c:v>
                </c:pt>
                <c:pt idx="35104">
                  <c:v>1.0068416595458984E-3</c:v>
                </c:pt>
                <c:pt idx="35105">
                  <c:v>1.007080078125E-3</c:v>
                </c:pt>
                <c:pt idx="35106">
                  <c:v>1.007080078125E-3</c:v>
                </c:pt>
                <c:pt idx="35107">
                  <c:v>1.0068416595458984E-3</c:v>
                </c:pt>
                <c:pt idx="35108">
                  <c:v>1.007080078125E-3</c:v>
                </c:pt>
                <c:pt idx="35109">
                  <c:v>1.0080337524414063E-3</c:v>
                </c:pt>
                <c:pt idx="35110">
                  <c:v>1.0068416595458984E-3</c:v>
                </c:pt>
                <c:pt idx="35111">
                  <c:v>1.007080078125E-3</c:v>
                </c:pt>
                <c:pt idx="35112">
                  <c:v>1.007080078125E-3</c:v>
                </c:pt>
                <c:pt idx="35113">
                  <c:v>1.0068416595458984E-3</c:v>
                </c:pt>
                <c:pt idx="35114">
                  <c:v>1.007080078125E-3</c:v>
                </c:pt>
                <c:pt idx="35115">
                  <c:v>1.007080078125E-3</c:v>
                </c:pt>
                <c:pt idx="35116">
                  <c:v>1.0068416595458984E-3</c:v>
                </c:pt>
                <c:pt idx="35117">
                  <c:v>1.007080078125E-3</c:v>
                </c:pt>
                <c:pt idx="35118">
                  <c:v>1.007080078125E-3</c:v>
                </c:pt>
                <c:pt idx="35119">
                  <c:v>1.0068416595458984E-3</c:v>
                </c:pt>
                <c:pt idx="35120">
                  <c:v>1.007080078125E-3</c:v>
                </c:pt>
                <c:pt idx="35121">
                  <c:v>1.0080337524414063E-3</c:v>
                </c:pt>
                <c:pt idx="35122">
                  <c:v>1.007080078125E-3</c:v>
                </c:pt>
                <c:pt idx="35123">
                  <c:v>1.0068416595458984E-3</c:v>
                </c:pt>
                <c:pt idx="35124">
                  <c:v>1.007080078125E-3</c:v>
                </c:pt>
                <c:pt idx="35125">
                  <c:v>1.007080078125E-3</c:v>
                </c:pt>
                <c:pt idx="35126">
                  <c:v>1.0068416595458984E-3</c:v>
                </c:pt>
                <c:pt idx="35127">
                  <c:v>1.007080078125E-3</c:v>
                </c:pt>
                <c:pt idx="35128">
                  <c:v>1.007080078125E-3</c:v>
                </c:pt>
                <c:pt idx="35129">
                  <c:v>1.0068416595458984E-3</c:v>
                </c:pt>
                <c:pt idx="35130">
                  <c:v>1.007080078125E-3</c:v>
                </c:pt>
                <c:pt idx="35131">
                  <c:v>1.007080078125E-3</c:v>
                </c:pt>
                <c:pt idx="35132">
                  <c:v>1.0068416595458984E-3</c:v>
                </c:pt>
                <c:pt idx="35133">
                  <c:v>1.007080078125E-3</c:v>
                </c:pt>
                <c:pt idx="35134">
                  <c:v>1.0080337524414063E-3</c:v>
                </c:pt>
                <c:pt idx="35135">
                  <c:v>1.0068416595458984E-3</c:v>
                </c:pt>
                <c:pt idx="35136">
                  <c:v>1.007080078125E-3</c:v>
                </c:pt>
                <c:pt idx="35137">
                  <c:v>1.007080078125E-3</c:v>
                </c:pt>
                <c:pt idx="35138">
                  <c:v>1.0068416595458984E-3</c:v>
                </c:pt>
                <c:pt idx="35139">
                  <c:v>1.007080078125E-3</c:v>
                </c:pt>
                <c:pt idx="35140">
                  <c:v>1.007080078125E-3</c:v>
                </c:pt>
                <c:pt idx="35141">
                  <c:v>1.0068416595458984E-3</c:v>
                </c:pt>
                <c:pt idx="35142">
                  <c:v>1.007080078125E-3</c:v>
                </c:pt>
                <c:pt idx="35143">
                  <c:v>1.007080078125E-3</c:v>
                </c:pt>
                <c:pt idx="35144">
                  <c:v>1.0068416595458984E-3</c:v>
                </c:pt>
                <c:pt idx="35145">
                  <c:v>1.007080078125E-3</c:v>
                </c:pt>
                <c:pt idx="35146">
                  <c:v>1.0080337524414063E-3</c:v>
                </c:pt>
                <c:pt idx="35147">
                  <c:v>1.007080078125E-3</c:v>
                </c:pt>
                <c:pt idx="35148">
                  <c:v>1.0068416595458984E-3</c:v>
                </c:pt>
                <c:pt idx="35149">
                  <c:v>1.007080078125E-3</c:v>
                </c:pt>
                <c:pt idx="35150">
                  <c:v>1.007080078125E-3</c:v>
                </c:pt>
                <c:pt idx="35151">
                  <c:v>1.0068416595458984E-3</c:v>
                </c:pt>
                <c:pt idx="35152">
                  <c:v>1.007080078125E-3</c:v>
                </c:pt>
                <c:pt idx="35153">
                  <c:v>1.007080078125E-3</c:v>
                </c:pt>
                <c:pt idx="35154">
                  <c:v>1.0068416595458984E-3</c:v>
                </c:pt>
                <c:pt idx="35155">
                  <c:v>1.007080078125E-3</c:v>
                </c:pt>
                <c:pt idx="35156">
                  <c:v>1.007080078125E-3</c:v>
                </c:pt>
                <c:pt idx="35157">
                  <c:v>1.0068416595458984E-3</c:v>
                </c:pt>
                <c:pt idx="35158">
                  <c:v>1.007080078125E-3</c:v>
                </c:pt>
                <c:pt idx="35159">
                  <c:v>1.0080337524414063E-3</c:v>
                </c:pt>
                <c:pt idx="35160">
                  <c:v>1.0068416595458984E-3</c:v>
                </c:pt>
                <c:pt idx="35161">
                  <c:v>1.007080078125E-3</c:v>
                </c:pt>
                <c:pt idx="35162">
                  <c:v>1.007080078125E-3</c:v>
                </c:pt>
                <c:pt idx="35163">
                  <c:v>1.0068416595458984E-3</c:v>
                </c:pt>
                <c:pt idx="35164">
                  <c:v>1.007080078125E-3</c:v>
                </c:pt>
                <c:pt idx="35165">
                  <c:v>1.007080078125E-3</c:v>
                </c:pt>
                <c:pt idx="35166">
                  <c:v>1.0068416595458984E-3</c:v>
                </c:pt>
                <c:pt idx="35167">
                  <c:v>1.007080078125E-3</c:v>
                </c:pt>
                <c:pt idx="35168">
                  <c:v>1.007080078125E-3</c:v>
                </c:pt>
                <c:pt idx="35169">
                  <c:v>1.0068416595458984E-3</c:v>
                </c:pt>
                <c:pt idx="35170">
                  <c:v>1.007080078125E-3</c:v>
                </c:pt>
                <c:pt idx="35171">
                  <c:v>1.0080337524414063E-3</c:v>
                </c:pt>
                <c:pt idx="35172">
                  <c:v>1.007080078125E-3</c:v>
                </c:pt>
                <c:pt idx="35173">
                  <c:v>1.0068416595458984E-3</c:v>
                </c:pt>
                <c:pt idx="35174">
                  <c:v>1.007080078125E-3</c:v>
                </c:pt>
                <c:pt idx="35175">
                  <c:v>2.0139217376708984E-3</c:v>
                </c:pt>
                <c:pt idx="35176">
                  <c:v>1.007080078125E-3</c:v>
                </c:pt>
                <c:pt idx="35177">
                  <c:v>1.007080078125E-3</c:v>
                </c:pt>
                <c:pt idx="35178">
                  <c:v>1.0068416595458984E-3</c:v>
                </c:pt>
                <c:pt idx="35179">
                  <c:v>1.007080078125E-3</c:v>
                </c:pt>
                <c:pt idx="35180">
                  <c:v>1.007080078125E-3</c:v>
                </c:pt>
                <c:pt idx="35181">
                  <c:v>1.0068416595458984E-3</c:v>
                </c:pt>
                <c:pt idx="35182">
                  <c:v>1.007080078125E-3</c:v>
                </c:pt>
                <c:pt idx="35183">
                  <c:v>1.0080337524414063E-3</c:v>
                </c:pt>
                <c:pt idx="35184">
                  <c:v>1.0068416595458984E-3</c:v>
                </c:pt>
                <c:pt idx="35185">
                  <c:v>6.0420036315917969E-3</c:v>
                </c:pt>
                <c:pt idx="35186">
                  <c:v>1.007080078125E-3</c:v>
                </c:pt>
                <c:pt idx="35187">
                  <c:v>1.007080078125E-3</c:v>
                </c:pt>
                <c:pt idx="35188">
                  <c:v>1.0068416595458984E-3</c:v>
                </c:pt>
                <c:pt idx="35189">
                  <c:v>1.007080078125E-3</c:v>
                </c:pt>
                <c:pt idx="35190">
                  <c:v>1.0080337524414063E-3</c:v>
                </c:pt>
                <c:pt idx="35191">
                  <c:v>1.007080078125E-3</c:v>
                </c:pt>
                <c:pt idx="35192">
                  <c:v>1.0068416595458984E-3</c:v>
                </c:pt>
                <c:pt idx="35193">
                  <c:v>1.007080078125E-3</c:v>
                </c:pt>
                <c:pt idx="35194">
                  <c:v>1.007080078125E-3</c:v>
                </c:pt>
                <c:pt idx="35195">
                  <c:v>1.0068416595458984E-3</c:v>
                </c:pt>
                <c:pt idx="35196">
                  <c:v>1.007080078125E-3</c:v>
                </c:pt>
                <c:pt idx="35197">
                  <c:v>1.007080078125E-3</c:v>
                </c:pt>
                <c:pt idx="35198">
                  <c:v>1.0068416595458984E-3</c:v>
                </c:pt>
                <c:pt idx="35199">
                  <c:v>1.007080078125E-3</c:v>
                </c:pt>
                <c:pt idx="35200">
                  <c:v>1.007080078125E-3</c:v>
                </c:pt>
                <c:pt idx="35201">
                  <c:v>1.0068416595458984E-3</c:v>
                </c:pt>
                <c:pt idx="35202">
                  <c:v>1.007080078125E-3</c:v>
                </c:pt>
                <c:pt idx="35203">
                  <c:v>1.0080337524414063E-3</c:v>
                </c:pt>
                <c:pt idx="35204">
                  <c:v>1.0068416595458984E-3</c:v>
                </c:pt>
                <c:pt idx="35205">
                  <c:v>1.007080078125E-3</c:v>
                </c:pt>
                <c:pt idx="35206">
                  <c:v>1.007080078125E-3</c:v>
                </c:pt>
                <c:pt idx="35207">
                  <c:v>1.0068416595458984E-3</c:v>
                </c:pt>
                <c:pt idx="35208">
                  <c:v>1.007080078125E-3</c:v>
                </c:pt>
                <c:pt idx="35209">
                  <c:v>1.007080078125E-3</c:v>
                </c:pt>
                <c:pt idx="35210">
                  <c:v>1.0068416595458984E-3</c:v>
                </c:pt>
                <c:pt idx="35211">
                  <c:v>1.007080078125E-3</c:v>
                </c:pt>
                <c:pt idx="35212">
                  <c:v>1.007080078125E-3</c:v>
                </c:pt>
                <c:pt idx="35213">
                  <c:v>1.0068416595458984E-3</c:v>
                </c:pt>
                <c:pt idx="35214">
                  <c:v>1.007080078125E-3</c:v>
                </c:pt>
                <c:pt idx="35215">
                  <c:v>1.0080337524414063E-3</c:v>
                </c:pt>
                <c:pt idx="35216">
                  <c:v>1.007080078125E-3</c:v>
                </c:pt>
                <c:pt idx="35217">
                  <c:v>1.0068416595458984E-3</c:v>
                </c:pt>
                <c:pt idx="35218">
                  <c:v>1.007080078125E-3</c:v>
                </c:pt>
                <c:pt idx="35219">
                  <c:v>1.007080078125E-3</c:v>
                </c:pt>
                <c:pt idx="35220">
                  <c:v>1.0068416595458984E-3</c:v>
                </c:pt>
                <c:pt idx="35221">
                  <c:v>1.007080078125E-3</c:v>
                </c:pt>
                <c:pt idx="35222">
                  <c:v>1.007080078125E-3</c:v>
                </c:pt>
                <c:pt idx="35223">
                  <c:v>1.0068416595458984E-3</c:v>
                </c:pt>
                <c:pt idx="35224">
                  <c:v>1.007080078125E-3</c:v>
                </c:pt>
                <c:pt idx="35225">
                  <c:v>1.007080078125E-3</c:v>
                </c:pt>
                <c:pt idx="35226">
                  <c:v>1.0068416595458984E-3</c:v>
                </c:pt>
                <c:pt idx="35227">
                  <c:v>1.007080078125E-3</c:v>
                </c:pt>
                <c:pt idx="35228">
                  <c:v>1.0080337524414063E-3</c:v>
                </c:pt>
                <c:pt idx="35229">
                  <c:v>1.0068416595458984E-3</c:v>
                </c:pt>
                <c:pt idx="35230">
                  <c:v>1.007080078125E-3</c:v>
                </c:pt>
                <c:pt idx="35231">
                  <c:v>1.007080078125E-3</c:v>
                </c:pt>
                <c:pt idx="35232">
                  <c:v>1.0068416595458984E-3</c:v>
                </c:pt>
                <c:pt idx="35233">
                  <c:v>1.007080078125E-3</c:v>
                </c:pt>
                <c:pt idx="35234">
                  <c:v>1.007080078125E-3</c:v>
                </c:pt>
                <c:pt idx="35235">
                  <c:v>1.0068416595458984E-3</c:v>
                </c:pt>
                <c:pt idx="35236">
                  <c:v>1.007080078125E-3</c:v>
                </c:pt>
                <c:pt idx="35237">
                  <c:v>1.007080078125E-3</c:v>
                </c:pt>
                <c:pt idx="35238">
                  <c:v>1.0068416595458984E-3</c:v>
                </c:pt>
                <c:pt idx="35239">
                  <c:v>1.007080078125E-3</c:v>
                </c:pt>
                <c:pt idx="35240">
                  <c:v>1.0080337524414063E-3</c:v>
                </c:pt>
                <c:pt idx="35241">
                  <c:v>1.007080078125E-3</c:v>
                </c:pt>
                <c:pt idx="35242">
                  <c:v>1.0068416595458984E-3</c:v>
                </c:pt>
                <c:pt idx="35243">
                  <c:v>1.007080078125E-3</c:v>
                </c:pt>
                <c:pt idx="35244">
                  <c:v>1.007080078125E-3</c:v>
                </c:pt>
                <c:pt idx="35245">
                  <c:v>1.0068416595458984E-3</c:v>
                </c:pt>
                <c:pt idx="35246">
                  <c:v>1.007080078125E-3</c:v>
                </c:pt>
                <c:pt idx="35247">
                  <c:v>1.007080078125E-3</c:v>
                </c:pt>
                <c:pt idx="35248">
                  <c:v>1.0068416595458984E-3</c:v>
                </c:pt>
                <c:pt idx="35249">
                  <c:v>1.007080078125E-3</c:v>
                </c:pt>
                <c:pt idx="35250">
                  <c:v>1.007080078125E-3</c:v>
                </c:pt>
                <c:pt idx="35251">
                  <c:v>1.0068416595458984E-3</c:v>
                </c:pt>
                <c:pt idx="35252">
                  <c:v>1.007080078125E-3</c:v>
                </c:pt>
                <c:pt idx="35253">
                  <c:v>1.0080337524414063E-3</c:v>
                </c:pt>
                <c:pt idx="35254">
                  <c:v>1.0068416595458984E-3</c:v>
                </c:pt>
                <c:pt idx="35255">
                  <c:v>1.007080078125E-3</c:v>
                </c:pt>
                <c:pt idx="35256">
                  <c:v>1.007080078125E-3</c:v>
                </c:pt>
                <c:pt idx="35257">
                  <c:v>1.0068416595458984E-3</c:v>
                </c:pt>
                <c:pt idx="35258">
                  <c:v>1.007080078125E-3</c:v>
                </c:pt>
                <c:pt idx="35259">
                  <c:v>1.007080078125E-3</c:v>
                </c:pt>
                <c:pt idx="35260">
                  <c:v>1.0068416595458984E-3</c:v>
                </c:pt>
                <c:pt idx="35261">
                  <c:v>1.007080078125E-3</c:v>
                </c:pt>
                <c:pt idx="35262">
                  <c:v>1.007080078125E-3</c:v>
                </c:pt>
                <c:pt idx="35263">
                  <c:v>1.0068416595458984E-3</c:v>
                </c:pt>
                <c:pt idx="35264">
                  <c:v>1.007080078125E-3</c:v>
                </c:pt>
                <c:pt idx="35265">
                  <c:v>1.0080337524414063E-3</c:v>
                </c:pt>
                <c:pt idx="35266">
                  <c:v>1.007080078125E-3</c:v>
                </c:pt>
                <c:pt idx="35267">
                  <c:v>1.0068416595458984E-3</c:v>
                </c:pt>
                <c:pt idx="35268">
                  <c:v>1.007080078125E-3</c:v>
                </c:pt>
                <c:pt idx="35269">
                  <c:v>1.007080078125E-3</c:v>
                </c:pt>
                <c:pt idx="35270">
                  <c:v>1.0068416595458984E-3</c:v>
                </c:pt>
                <c:pt idx="35271">
                  <c:v>1.007080078125E-3</c:v>
                </c:pt>
                <c:pt idx="35272">
                  <c:v>1.007080078125E-3</c:v>
                </c:pt>
                <c:pt idx="35273">
                  <c:v>1.0068416595458984E-3</c:v>
                </c:pt>
                <c:pt idx="35274">
                  <c:v>1.007080078125E-3</c:v>
                </c:pt>
                <c:pt idx="35275">
                  <c:v>1.007080078125E-3</c:v>
                </c:pt>
                <c:pt idx="35276">
                  <c:v>1.0068416595458984E-3</c:v>
                </c:pt>
                <c:pt idx="35277">
                  <c:v>1.0080337524414063E-3</c:v>
                </c:pt>
                <c:pt idx="35278">
                  <c:v>1.007080078125E-3</c:v>
                </c:pt>
                <c:pt idx="35279">
                  <c:v>1.0068416595458984E-3</c:v>
                </c:pt>
                <c:pt idx="35280">
                  <c:v>1.007080078125E-3</c:v>
                </c:pt>
                <c:pt idx="35281">
                  <c:v>1.007080078125E-3</c:v>
                </c:pt>
                <c:pt idx="35282">
                  <c:v>1.0068416595458984E-3</c:v>
                </c:pt>
                <c:pt idx="35283">
                  <c:v>2.01416015625E-3</c:v>
                </c:pt>
                <c:pt idx="35284">
                  <c:v>1.0068416595458984E-3</c:v>
                </c:pt>
                <c:pt idx="35285">
                  <c:v>1.007080078125E-3</c:v>
                </c:pt>
                <c:pt idx="35286">
                  <c:v>1.007080078125E-3</c:v>
                </c:pt>
                <c:pt idx="35287">
                  <c:v>1.0068416595458984E-3</c:v>
                </c:pt>
                <c:pt idx="35288">
                  <c:v>1.007080078125E-3</c:v>
                </c:pt>
                <c:pt idx="35289">
                  <c:v>1.0080337524414063E-3</c:v>
                </c:pt>
                <c:pt idx="35290">
                  <c:v>1.007080078125E-3</c:v>
                </c:pt>
                <c:pt idx="35291">
                  <c:v>1.0068416595458984E-3</c:v>
                </c:pt>
                <c:pt idx="35292">
                  <c:v>1.007080078125E-3</c:v>
                </c:pt>
                <c:pt idx="35293">
                  <c:v>1.007080078125E-3</c:v>
                </c:pt>
                <c:pt idx="35294">
                  <c:v>1.0068416595458984E-3</c:v>
                </c:pt>
                <c:pt idx="35295">
                  <c:v>1.007080078125E-3</c:v>
                </c:pt>
                <c:pt idx="35296">
                  <c:v>1.007080078125E-3</c:v>
                </c:pt>
                <c:pt idx="35297">
                  <c:v>1.0068416595458984E-3</c:v>
                </c:pt>
                <c:pt idx="35298">
                  <c:v>1.007080078125E-3</c:v>
                </c:pt>
                <c:pt idx="35299">
                  <c:v>1.007080078125E-3</c:v>
                </c:pt>
                <c:pt idx="35300">
                  <c:v>1.0068416595458984E-3</c:v>
                </c:pt>
                <c:pt idx="35301">
                  <c:v>1.0080337524414063E-3</c:v>
                </c:pt>
                <c:pt idx="35302">
                  <c:v>1.007080078125E-3</c:v>
                </c:pt>
                <c:pt idx="35303">
                  <c:v>1.0068416595458984E-3</c:v>
                </c:pt>
                <c:pt idx="35304">
                  <c:v>1.007080078125E-3</c:v>
                </c:pt>
                <c:pt idx="35305">
                  <c:v>1.007080078125E-3</c:v>
                </c:pt>
                <c:pt idx="35306">
                  <c:v>1.0068416595458984E-3</c:v>
                </c:pt>
                <c:pt idx="35307">
                  <c:v>1.007080078125E-3</c:v>
                </c:pt>
                <c:pt idx="35308">
                  <c:v>1.007080078125E-3</c:v>
                </c:pt>
                <c:pt idx="35309">
                  <c:v>1.0068416595458984E-3</c:v>
                </c:pt>
                <c:pt idx="35310">
                  <c:v>1.007080078125E-3</c:v>
                </c:pt>
                <c:pt idx="35311">
                  <c:v>1.007080078125E-3</c:v>
                </c:pt>
                <c:pt idx="35312">
                  <c:v>1.0068416595458984E-3</c:v>
                </c:pt>
                <c:pt idx="35313">
                  <c:v>1.007080078125E-3</c:v>
                </c:pt>
                <c:pt idx="35314">
                  <c:v>1.0080337524414063E-3</c:v>
                </c:pt>
                <c:pt idx="35315">
                  <c:v>1.007080078125E-3</c:v>
                </c:pt>
                <c:pt idx="35316">
                  <c:v>1.0068416595458984E-3</c:v>
                </c:pt>
                <c:pt idx="35317">
                  <c:v>1.007080078125E-3</c:v>
                </c:pt>
                <c:pt idx="35318">
                  <c:v>1.007080078125E-3</c:v>
                </c:pt>
                <c:pt idx="35319">
                  <c:v>1.0068416595458984E-3</c:v>
                </c:pt>
                <c:pt idx="35320">
                  <c:v>1.007080078125E-3</c:v>
                </c:pt>
                <c:pt idx="35321">
                  <c:v>1.007080078125E-3</c:v>
                </c:pt>
                <c:pt idx="35322">
                  <c:v>1.0068416595458984E-3</c:v>
                </c:pt>
                <c:pt idx="35323">
                  <c:v>1.007080078125E-3</c:v>
                </c:pt>
                <c:pt idx="35324">
                  <c:v>1.007080078125E-3</c:v>
                </c:pt>
                <c:pt idx="35325">
                  <c:v>1.0068416595458984E-3</c:v>
                </c:pt>
                <c:pt idx="35326">
                  <c:v>1.0080337524414063E-3</c:v>
                </c:pt>
                <c:pt idx="35327">
                  <c:v>1.007080078125E-3</c:v>
                </c:pt>
                <c:pt idx="35328">
                  <c:v>1.0068416595458984E-3</c:v>
                </c:pt>
                <c:pt idx="35329">
                  <c:v>1.007080078125E-3</c:v>
                </c:pt>
                <c:pt idx="35330">
                  <c:v>1.007080078125E-3</c:v>
                </c:pt>
                <c:pt idx="35331">
                  <c:v>1.0068416595458984E-3</c:v>
                </c:pt>
                <c:pt idx="35332">
                  <c:v>1.007080078125E-3</c:v>
                </c:pt>
                <c:pt idx="35333">
                  <c:v>1.007080078125E-3</c:v>
                </c:pt>
                <c:pt idx="35334">
                  <c:v>1.0068416595458984E-3</c:v>
                </c:pt>
                <c:pt idx="35335">
                  <c:v>1.007080078125E-3</c:v>
                </c:pt>
                <c:pt idx="35336">
                  <c:v>1.007080078125E-3</c:v>
                </c:pt>
                <c:pt idx="35337">
                  <c:v>1.0068416595458984E-3</c:v>
                </c:pt>
                <c:pt idx="35338">
                  <c:v>1.007080078125E-3</c:v>
                </c:pt>
                <c:pt idx="35339">
                  <c:v>1.0080337524414063E-3</c:v>
                </c:pt>
                <c:pt idx="35340">
                  <c:v>1.007080078125E-3</c:v>
                </c:pt>
                <c:pt idx="35341">
                  <c:v>1.0068416595458984E-3</c:v>
                </c:pt>
                <c:pt idx="35342">
                  <c:v>1.007080078125E-3</c:v>
                </c:pt>
                <c:pt idx="35343">
                  <c:v>1.007080078125E-3</c:v>
                </c:pt>
                <c:pt idx="35344">
                  <c:v>1.0068416595458984E-3</c:v>
                </c:pt>
                <c:pt idx="35345">
                  <c:v>1.007080078125E-3</c:v>
                </c:pt>
                <c:pt idx="35346">
                  <c:v>1.007080078125E-3</c:v>
                </c:pt>
                <c:pt idx="35347">
                  <c:v>1.0068416595458984E-3</c:v>
                </c:pt>
                <c:pt idx="35348">
                  <c:v>1.007080078125E-3</c:v>
                </c:pt>
                <c:pt idx="35349">
                  <c:v>1.007080078125E-3</c:v>
                </c:pt>
                <c:pt idx="35350">
                  <c:v>1.0068416595458984E-3</c:v>
                </c:pt>
                <c:pt idx="35351">
                  <c:v>1.0080337524414063E-3</c:v>
                </c:pt>
                <c:pt idx="35352">
                  <c:v>1.007080078125E-3</c:v>
                </c:pt>
                <c:pt idx="35353">
                  <c:v>1.0068416595458984E-3</c:v>
                </c:pt>
                <c:pt idx="35354">
                  <c:v>1.007080078125E-3</c:v>
                </c:pt>
                <c:pt idx="35355">
                  <c:v>1.007080078125E-3</c:v>
                </c:pt>
                <c:pt idx="35356">
                  <c:v>1.0068416595458984E-3</c:v>
                </c:pt>
                <c:pt idx="35357">
                  <c:v>1.007080078125E-3</c:v>
                </c:pt>
                <c:pt idx="35358">
                  <c:v>1.007080078125E-3</c:v>
                </c:pt>
                <c:pt idx="35359">
                  <c:v>1.0068416595458984E-3</c:v>
                </c:pt>
                <c:pt idx="35360">
                  <c:v>1.007080078125E-3</c:v>
                </c:pt>
                <c:pt idx="35361">
                  <c:v>1.007080078125E-3</c:v>
                </c:pt>
                <c:pt idx="35362">
                  <c:v>1.0068416595458984E-3</c:v>
                </c:pt>
                <c:pt idx="35363">
                  <c:v>1.007080078125E-3</c:v>
                </c:pt>
                <c:pt idx="35364">
                  <c:v>1.0080337524414063E-3</c:v>
                </c:pt>
                <c:pt idx="35365">
                  <c:v>1.007080078125E-3</c:v>
                </c:pt>
                <c:pt idx="35366">
                  <c:v>1.0068416595458984E-3</c:v>
                </c:pt>
                <c:pt idx="35367">
                  <c:v>1.007080078125E-3</c:v>
                </c:pt>
                <c:pt idx="35368">
                  <c:v>1.007080078125E-3</c:v>
                </c:pt>
                <c:pt idx="35369">
                  <c:v>1.0068416595458984E-3</c:v>
                </c:pt>
                <c:pt idx="35370">
                  <c:v>1.007080078125E-3</c:v>
                </c:pt>
                <c:pt idx="35371">
                  <c:v>1.007080078125E-3</c:v>
                </c:pt>
                <c:pt idx="35372">
                  <c:v>1.0068416595458984E-3</c:v>
                </c:pt>
                <c:pt idx="35373">
                  <c:v>1.007080078125E-3</c:v>
                </c:pt>
                <c:pt idx="35374">
                  <c:v>1.007080078125E-3</c:v>
                </c:pt>
                <c:pt idx="35375">
                  <c:v>1.0068416595458984E-3</c:v>
                </c:pt>
                <c:pt idx="35376">
                  <c:v>1.0080337524414063E-3</c:v>
                </c:pt>
                <c:pt idx="35377">
                  <c:v>1.007080078125E-3</c:v>
                </c:pt>
                <c:pt idx="35378">
                  <c:v>1.0068416595458984E-3</c:v>
                </c:pt>
                <c:pt idx="35379">
                  <c:v>1.007080078125E-3</c:v>
                </c:pt>
                <c:pt idx="35380">
                  <c:v>1.007080078125E-3</c:v>
                </c:pt>
                <c:pt idx="35381">
                  <c:v>1.0068416595458984E-3</c:v>
                </c:pt>
                <c:pt idx="35382">
                  <c:v>1.007080078125E-3</c:v>
                </c:pt>
                <c:pt idx="35383">
                  <c:v>1.007080078125E-3</c:v>
                </c:pt>
                <c:pt idx="35384">
                  <c:v>1.0068416595458984E-3</c:v>
                </c:pt>
                <c:pt idx="35385">
                  <c:v>1.007080078125E-3</c:v>
                </c:pt>
                <c:pt idx="35386">
                  <c:v>1.007080078125E-3</c:v>
                </c:pt>
                <c:pt idx="35387">
                  <c:v>1.0068416595458984E-3</c:v>
                </c:pt>
                <c:pt idx="35388">
                  <c:v>1.007080078125E-3</c:v>
                </c:pt>
                <c:pt idx="35389">
                  <c:v>1.0080337524414063E-3</c:v>
                </c:pt>
                <c:pt idx="35390">
                  <c:v>1.007080078125E-3</c:v>
                </c:pt>
                <c:pt idx="35391">
                  <c:v>1.0068416595458984E-3</c:v>
                </c:pt>
                <c:pt idx="35392">
                  <c:v>1.007080078125E-3</c:v>
                </c:pt>
                <c:pt idx="35393">
                  <c:v>1.007080078125E-3</c:v>
                </c:pt>
                <c:pt idx="35394">
                  <c:v>1.0068416595458984E-3</c:v>
                </c:pt>
                <c:pt idx="35395">
                  <c:v>1.007080078125E-3</c:v>
                </c:pt>
                <c:pt idx="35396">
                  <c:v>1.007080078125E-3</c:v>
                </c:pt>
                <c:pt idx="35397">
                  <c:v>1.0068416595458984E-3</c:v>
                </c:pt>
                <c:pt idx="35398">
                  <c:v>1.007080078125E-3</c:v>
                </c:pt>
                <c:pt idx="35399">
                  <c:v>1.007080078125E-3</c:v>
                </c:pt>
                <c:pt idx="35400">
                  <c:v>1.0068416595458984E-3</c:v>
                </c:pt>
                <c:pt idx="35401">
                  <c:v>1.0080337524414063E-3</c:v>
                </c:pt>
                <c:pt idx="35402">
                  <c:v>1.007080078125E-3</c:v>
                </c:pt>
                <c:pt idx="35403">
                  <c:v>1.0068416595458984E-3</c:v>
                </c:pt>
                <c:pt idx="35404">
                  <c:v>1.007080078125E-3</c:v>
                </c:pt>
                <c:pt idx="35405">
                  <c:v>1.007080078125E-3</c:v>
                </c:pt>
                <c:pt idx="35406">
                  <c:v>1.0068416595458984E-3</c:v>
                </c:pt>
                <c:pt idx="35407">
                  <c:v>1.007080078125E-3</c:v>
                </c:pt>
                <c:pt idx="35408">
                  <c:v>1.007080078125E-3</c:v>
                </c:pt>
                <c:pt idx="35409">
                  <c:v>1.0068416595458984E-3</c:v>
                </c:pt>
                <c:pt idx="35410">
                  <c:v>1.007080078125E-3</c:v>
                </c:pt>
                <c:pt idx="35411">
                  <c:v>1.007080078125E-3</c:v>
                </c:pt>
                <c:pt idx="35412">
                  <c:v>1.0068416595458984E-3</c:v>
                </c:pt>
                <c:pt idx="35413">
                  <c:v>1.007080078125E-3</c:v>
                </c:pt>
                <c:pt idx="35414">
                  <c:v>1.0080337524414063E-3</c:v>
                </c:pt>
                <c:pt idx="35415">
                  <c:v>1.007080078125E-3</c:v>
                </c:pt>
                <c:pt idx="35416">
                  <c:v>1.0068416595458984E-3</c:v>
                </c:pt>
                <c:pt idx="35417">
                  <c:v>1.007080078125E-3</c:v>
                </c:pt>
                <c:pt idx="35418">
                  <c:v>1.007080078125E-3</c:v>
                </c:pt>
                <c:pt idx="35419">
                  <c:v>1.0068416595458984E-3</c:v>
                </c:pt>
                <c:pt idx="35420">
                  <c:v>1.007080078125E-3</c:v>
                </c:pt>
                <c:pt idx="35421">
                  <c:v>1.007080078125E-3</c:v>
                </c:pt>
                <c:pt idx="35422">
                  <c:v>1.0068416595458984E-3</c:v>
                </c:pt>
                <c:pt idx="35423">
                  <c:v>1.007080078125E-3</c:v>
                </c:pt>
                <c:pt idx="35424">
                  <c:v>1.007080078125E-3</c:v>
                </c:pt>
                <c:pt idx="35425">
                  <c:v>1.0068416595458984E-3</c:v>
                </c:pt>
                <c:pt idx="35426">
                  <c:v>1.0080337524414063E-3</c:v>
                </c:pt>
                <c:pt idx="35427">
                  <c:v>1.007080078125E-3</c:v>
                </c:pt>
                <c:pt idx="35428">
                  <c:v>1.0068416595458984E-3</c:v>
                </c:pt>
                <c:pt idx="35429">
                  <c:v>1.007080078125E-3</c:v>
                </c:pt>
                <c:pt idx="35430">
                  <c:v>1.007080078125E-3</c:v>
                </c:pt>
                <c:pt idx="35431">
                  <c:v>1.0068416595458984E-3</c:v>
                </c:pt>
                <c:pt idx="35432">
                  <c:v>1.007080078125E-3</c:v>
                </c:pt>
                <c:pt idx="35433">
                  <c:v>1.007080078125E-3</c:v>
                </c:pt>
                <c:pt idx="35434">
                  <c:v>1.0068416595458984E-3</c:v>
                </c:pt>
                <c:pt idx="35435">
                  <c:v>1.007080078125E-3</c:v>
                </c:pt>
                <c:pt idx="35436">
                  <c:v>1.007080078125E-3</c:v>
                </c:pt>
                <c:pt idx="35437">
                  <c:v>1.0068416595458984E-3</c:v>
                </c:pt>
                <c:pt idx="35438">
                  <c:v>1.007080078125E-3</c:v>
                </c:pt>
                <c:pt idx="35439">
                  <c:v>1.0080337524414063E-3</c:v>
                </c:pt>
                <c:pt idx="35440">
                  <c:v>1.007080078125E-3</c:v>
                </c:pt>
                <c:pt idx="35441">
                  <c:v>1.0068416595458984E-3</c:v>
                </c:pt>
                <c:pt idx="35442">
                  <c:v>1.007080078125E-3</c:v>
                </c:pt>
                <c:pt idx="35443">
                  <c:v>1.007080078125E-3</c:v>
                </c:pt>
                <c:pt idx="35444">
                  <c:v>1.0068416595458984E-3</c:v>
                </c:pt>
                <c:pt idx="35445">
                  <c:v>1.007080078125E-3</c:v>
                </c:pt>
                <c:pt idx="35446">
                  <c:v>1.007080078125E-3</c:v>
                </c:pt>
                <c:pt idx="35447">
                  <c:v>1.0068416595458984E-3</c:v>
                </c:pt>
                <c:pt idx="35448">
                  <c:v>1.007080078125E-3</c:v>
                </c:pt>
                <c:pt idx="35449">
                  <c:v>1.007080078125E-3</c:v>
                </c:pt>
                <c:pt idx="35450">
                  <c:v>1.0068416595458984E-3</c:v>
                </c:pt>
                <c:pt idx="35451">
                  <c:v>1.0080337524414063E-3</c:v>
                </c:pt>
                <c:pt idx="35452">
                  <c:v>1.007080078125E-3</c:v>
                </c:pt>
                <c:pt idx="35453">
                  <c:v>1.0068416595458984E-3</c:v>
                </c:pt>
                <c:pt idx="35454">
                  <c:v>1.007080078125E-3</c:v>
                </c:pt>
                <c:pt idx="35455">
                  <c:v>1.007080078125E-3</c:v>
                </c:pt>
                <c:pt idx="35456">
                  <c:v>1.0068416595458984E-3</c:v>
                </c:pt>
                <c:pt idx="35457">
                  <c:v>1.007080078125E-3</c:v>
                </c:pt>
                <c:pt idx="35458">
                  <c:v>1.007080078125E-3</c:v>
                </c:pt>
                <c:pt idx="35459">
                  <c:v>1.0068416595458984E-3</c:v>
                </c:pt>
                <c:pt idx="35460">
                  <c:v>1.007080078125E-3</c:v>
                </c:pt>
                <c:pt idx="35461">
                  <c:v>1.007080078125E-3</c:v>
                </c:pt>
                <c:pt idx="35462">
                  <c:v>1.0068416595458984E-3</c:v>
                </c:pt>
                <c:pt idx="35463">
                  <c:v>1.007080078125E-3</c:v>
                </c:pt>
                <c:pt idx="35464">
                  <c:v>1.0080337524414063E-3</c:v>
                </c:pt>
                <c:pt idx="35465">
                  <c:v>1.007080078125E-3</c:v>
                </c:pt>
                <c:pt idx="35466">
                  <c:v>1.0068416595458984E-3</c:v>
                </c:pt>
                <c:pt idx="35467">
                  <c:v>1.007080078125E-3</c:v>
                </c:pt>
                <c:pt idx="35468">
                  <c:v>1.007080078125E-3</c:v>
                </c:pt>
                <c:pt idx="35469">
                  <c:v>1.0068416595458984E-3</c:v>
                </c:pt>
                <c:pt idx="35470">
                  <c:v>1.007080078125E-3</c:v>
                </c:pt>
                <c:pt idx="35471">
                  <c:v>1.007080078125E-3</c:v>
                </c:pt>
                <c:pt idx="35472">
                  <c:v>1.0068416595458984E-3</c:v>
                </c:pt>
                <c:pt idx="35473">
                  <c:v>1.007080078125E-3</c:v>
                </c:pt>
                <c:pt idx="35474">
                  <c:v>1.007080078125E-3</c:v>
                </c:pt>
                <c:pt idx="35475">
                  <c:v>1.0068416595458984E-3</c:v>
                </c:pt>
                <c:pt idx="35476">
                  <c:v>1.0080337524414063E-3</c:v>
                </c:pt>
                <c:pt idx="35477">
                  <c:v>1.007080078125E-3</c:v>
                </c:pt>
                <c:pt idx="35478">
                  <c:v>1.0068416595458984E-3</c:v>
                </c:pt>
                <c:pt idx="35479">
                  <c:v>1.007080078125E-3</c:v>
                </c:pt>
                <c:pt idx="35480">
                  <c:v>1.007080078125E-3</c:v>
                </c:pt>
                <c:pt idx="35481">
                  <c:v>1.0068416595458984E-3</c:v>
                </c:pt>
                <c:pt idx="35482">
                  <c:v>1.007080078125E-3</c:v>
                </c:pt>
                <c:pt idx="35483">
                  <c:v>1.007080078125E-3</c:v>
                </c:pt>
                <c:pt idx="35484">
                  <c:v>1.0068416595458984E-3</c:v>
                </c:pt>
                <c:pt idx="35485">
                  <c:v>1.007080078125E-3</c:v>
                </c:pt>
                <c:pt idx="35486">
                  <c:v>1.007080078125E-3</c:v>
                </c:pt>
                <c:pt idx="35487">
                  <c:v>1.0068416595458984E-3</c:v>
                </c:pt>
                <c:pt idx="35488">
                  <c:v>1.007080078125E-3</c:v>
                </c:pt>
                <c:pt idx="35489">
                  <c:v>1.0080337524414063E-3</c:v>
                </c:pt>
                <c:pt idx="35490">
                  <c:v>1.007080078125E-3</c:v>
                </c:pt>
                <c:pt idx="35491">
                  <c:v>1.0068416595458984E-3</c:v>
                </c:pt>
                <c:pt idx="35492">
                  <c:v>1.007080078125E-3</c:v>
                </c:pt>
                <c:pt idx="35493">
                  <c:v>1.007080078125E-3</c:v>
                </c:pt>
                <c:pt idx="35494">
                  <c:v>1.0068416595458984E-3</c:v>
                </c:pt>
                <c:pt idx="35495">
                  <c:v>1.007080078125E-3</c:v>
                </c:pt>
                <c:pt idx="35496">
                  <c:v>1.007080078125E-3</c:v>
                </c:pt>
                <c:pt idx="35497">
                  <c:v>1.0068416595458984E-3</c:v>
                </c:pt>
                <c:pt idx="35498">
                  <c:v>1.007080078125E-3</c:v>
                </c:pt>
                <c:pt idx="35499">
                  <c:v>1.0068416595458984E-3</c:v>
                </c:pt>
                <c:pt idx="35500">
                  <c:v>1.007080078125E-3</c:v>
                </c:pt>
                <c:pt idx="35501">
                  <c:v>1.0080337524414063E-3</c:v>
                </c:pt>
                <c:pt idx="35502">
                  <c:v>1.007080078125E-3</c:v>
                </c:pt>
                <c:pt idx="35503">
                  <c:v>1.0068416595458984E-3</c:v>
                </c:pt>
                <c:pt idx="35504">
                  <c:v>1.007080078125E-3</c:v>
                </c:pt>
                <c:pt idx="35505">
                  <c:v>1.007080078125E-3</c:v>
                </c:pt>
                <c:pt idx="35506">
                  <c:v>1.0068416595458984E-3</c:v>
                </c:pt>
                <c:pt idx="35507">
                  <c:v>1.007080078125E-3</c:v>
                </c:pt>
                <c:pt idx="35508">
                  <c:v>1.007080078125E-3</c:v>
                </c:pt>
                <c:pt idx="35509">
                  <c:v>1.0068416595458984E-3</c:v>
                </c:pt>
                <c:pt idx="35510">
                  <c:v>1.007080078125E-3</c:v>
                </c:pt>
                <c:pt idx="35511">
                  <c:v>1.007080078125E-3</c:v>
                </c:pt>
                <c:pt idx="35512">
                  <c:v>1.0068416595458984E-3</c:v>
                </c:pt>
                <c:pt idx="35513">
                  <c:v>1.007080078125E-3</c:v>
                </c:pt>
                <c:pt idx="35514">
                  <c:v>1.0080337524414063E-3</c:v>
                </c:pt>
                <c:pt idx="35515">
                  <c:v>1.007080078125E-3</c:v>
                </c:pt>
                <c:pt idx="35516">
                  <c:v>1.0068416595458984E-3</c:v>
                </c:pt>
                <c:pt idx="35517">
                  <c:v>1.007080078125E-3</c:v>
                </c:pt>
                <c:pt idx="35518">
                  <c:v>1.007080078125E-3</c:v>
                </c:pt>
                <c:pt idx="35519">
                  <c:v>1.0068416595458984E-3</c:v>
                </c:pt>
                <c:pt idx="35520">
                  <c:v>1.007080078125E-3</c:v>
                </c:pt>
                <c:pt idx="35521">
                  <c:v>1.0068416595458984E-3</c:v>
                </c:pt>
                <c:pt idx="35522">
                  <c:v>1.007080078125E-3</c:v>
                </c:pt>
                <c:pt idx="35523">
                  <c:v>1.007080078125E-3</c:v>
                </c:pt>
                <c:pt idx="35524">
                  <c:v>1.0068416595458984E-3</c:v>
                </c:pt>
                <c:pt idx="35525">
                  <c:v>1.007080078125E-3</c:v>
                </c:pt>
                <c:pt idx="35526">
                  <c:v>1.0080337524414063E-3</c:v>
                </c:pt>
                <c:pt idx="35527">
                  <c:v>1.007080078125E-3</c:v>
                </c:pt>
                <c:pt idx="35528">
                  <c:v>1.0068416595458984E-3</c:v>
                </c:pt>
                <c:pt idx="35529">
                  <c:v>1.007080078125E-3</c:v>
                </c:pt>
                <c:pt idx="35530">
                  <c:v>1.007080078125E-3</c:v>
                </c:pt>
                <c:pt idx="35531">
                  <c:v>1.0068416595458984E-3</c:v>
                </c:pt>
                <c:pt idx="35532">
                  <c:v>1.007080078125E-3</c:v>
                </c:pt>
                <c:pt idx="35533">
                  <c:v>1.007080078125E-3</c:v>
                </c:pt>
                <c:pt idx="35534">
                  <c:v>1.0068416595458984E-3</c:v>
                </c:pt>
                <c:pt idx="35535">
                  <c:v>1.007080078125E-3</c:v>
                </c:pt>
                <c:pt idx="35536">
                  <c:v>1.007080078125E-3</c:v>
                </c:pt>
                <c:pt idx="35537">
                  <c:v>1.0068416595458984E-3</c:v>
                </c:pt>
                <c:pt idx="35538">
                  <c:v>1.007080078125E-3</c:v>
                </c:pt>
                <c:pt idx="35539">
                  <c:v>1.0080337524414063E-3</c:v>
                </c:pt>
                <c:pt idx="35540">
                  <c:v>1.007080078125E-3</c:v>
                </c:pt>
                <c:pt idx="35541">
                  <c:v>1.0068416595458984E-3</c:v>
                </c:pt>
                <c:pt idx="35542">
                  <c:v>1.007080078125E-3</c:v>
                </c:pt>
                <c:pt idx="35543">
                  <c:v>1.0068416595458984E-3</c:v>
                </c:pt>
                <c:pt idx="35544">
                  <c:v>1.007080078125E-3</c:v>
                </c:pt>
                <c:pt idx="35545">
                  <c:v>1.007080078125E-3</c:v>
                </c:pt>
                <c:pt idx="35546">
                  <c:v>1.0068416595458984E-3</c:v>
                </c:pt>
                <c:pt idx="35547">
                  <c:v>1.007080078125E-3</c:v>
                </c:pt>
                <c:pt idx="35548">
                  <c:v>1.007080078125E-3</c:v>
                </c:pt>
                <c:pt idx="35549">
                  <c:v>1.0068416595458984E-3</c:v>
                </c:pt>
                <c:pt idx="35550">
                  <c:v>1.007080078125E-3</c:v>
                </c:pt>
                <c:pt idx="35551">
                  <c:v>1.0080337524414063E-3</c:v>
                </c:pt>
                <c:pt idx="35552">
                  <c:v>1.007080078125E-3</c:v>
                </c:pt>
                <c:pt idx="35553">
                  <c:v>1.0068416595458984E-3</c:v>
                </c:pt>
                <c:pt idx="35554">
                  <c:v>1.007080078125E-3</c:v>
                </c:pt>
                <c:pt idx="35555">
                  <c:v>1.007080078125E-3</c:v>
                </c:pt>
                <c:pt idx="35556">
                  <c:v>1.0068416595458984E-3</c:v>
                </c:pt>
                <c:pt idx="35557">
                  <c:v>1.007080078125E-3</c:v>
                </c:pt>
                <c:pt idx="35558">
                  <c:v>1.007080078125E-3</c:v>
                </c:pt>
                <c:pt idx="35559">
                  <c:v>1.0068416595458984E-3</c:v>
                </c:pt>
                <c:pt idx="35560">
                  <c:v>1.007080078125E-3</c:v>
                </c:pt>
                <c:pt idx="35561">
                  <c:v>1.007080078125E-3</c:v>
                </c:pt>
                <c:pt idx="35562">
                  <c:v>1.0068416595458984E-3</c:v>
                </c:pt>
                <c:pt idx="35563">
                  <c:v>1.007080078125E-3</c:v>
                </c:pt>
                <c:pt idx="35564">
                  <c:v>1.0080337524414063E-3</c:v>
                </c:pt>
                <c:pt idx="35565">
                  <c:v>1.0068416595458984E-3</c:v>
                </c:pt>
                <c:pt idx="35566">
                  <c:v>1.007080078125E-3</c:v>
                </c:pt>
                <c:pt idx="35567">
                  <c:v>1.007080078125E-3</c:v>
                </c:pt>
                <c:pt idx="35568">
                  <c:v>1.0068416595458984E-3</c:v>
                </c:pt>
                <c:pt idx="35569">
                  <c:v>1.007080078125E-3</c:v>
                </c:pt>
                <c:pt idx="35570">
                  <c:v>1.007080078125E-3</c:v>
                </c:pt>
                <c:pt idx="35571">
                  <c:v>1.0068416595458984E-3</c:v>
                </c:pt>
                <c:pt idx="35572">
                  <c:v>1.007080078125E-3</c:v>
                </c:pt>
                <c:pt idx="35573">
                  <c:v>1.007080078125E-3</c:v>
                </c:pt>
                <c:pt idx="35574">
                  <c:v>1.0068416595458984E-3</c:v>
                </c:pt>
                <c:pt idx="35575">
                  <c:v>1.007080078125E-3</c:v>
                </c:pt>
                <c:pt idx="35576">
                  <c:v>1.0080337524414063E-3</c:v>
                </c:pt>
                <c:pt idx="35577">
                  <c:v>1.007080078125E-3</c:v>
                </c:pt>
                <c:pt idx="35578">
                  <c:v>1.0068416595458984E-3</c:v>
                </c:pt>
                <c:pt idx="35579">
                  <c:v>1.007080078125E-3</c:v>
                </c:pt>
                <c:pt idx="35580">
                  <c:v>1.007080078125E-3</c:v>
                </c:pt>
                <c:pt idx="35581">
                  <c:v>1.0068416595458984E-3</c:v>
                </c:pt>
                <c:pt idx="35582">
                  <c:v>1.007080078125E-3</c:v>
                </c:pt>
                <c:pt idx="35583">
                  <c:v>1.007080078125E-3</c:v>
                </c:pt>
                <c:pt idx="35584">
                  <c:v>1.0068416595458984E-3</c:v>
                </c:pt>
                <c:pt idx="35585">
                  <c:v>1.007080078125E-3</c:v>
                </c:pt>
                <c:pt idx="35586">
                  <c:v>1.007080078125E-3</c:v>
                </c:pt>
                <c:pt idx="35587">
                  <c:v>1.0068416595458984E-3</c:v>
                </c:pt>
                <c:pt idx="35588">
                  <c:v>1.007080078125E-3</c:v>
                </c:pt>
                <c:pt idx="35589">
                  <c:v>1.0080337524414063E-3</c:v>
                </c:pt>
                <c:pt idx="35590">
                  <c:v>1.0068416595458984E-3</c:v>
                </c:pt>
                <c:pt idx="35591">
                  <c:v>1.007080078125E-3</c:v>
                </c:pt>
                <c:pt idx="35592">
                  <c:v>1.007080078125E-3</c:v>
                </c:pt>
                <c:pt idx="35593">
                  <c:v>1.0068416595458984E-3</c:v>
                </c:pt>
                <c:pt idx="35594">
                  <c:v>1.007080078125E-3</c:v>
                </c:pt>
                <c:pt idx="35595">
                  <c:v>1.007080078125E-3</c:v>
                </c:pt>
                <c:pt idx="35596">
                  <c:v>1.0068416595458984E-3</c:v>
                </c:pt>
                <c:pt idx="35597">
                  <c:v>1.007080078125E-3</c:v>
                </c:pt>
                <c:pt idx="35598">
                  <c:v>1.007080078125E-3</c:v>
                </c:pt>
                <c:pt idx="35599">
                  <c:v>1.0068416595458984E-3</c:v>
                </c:pt>
                <c:pt idx="35600">
                  <c:v>1.007080078125E-3</c:v>
                </c:pt>
                <c:pt idx="35601">
                  <c:v>1.0080337524414063E-3</c:v>
                </c:pt>
                <c:pt idx="35602">
                  <c:v>1.007080078125E-3</c:v>
                </c:pt>
                <c:pt idx="35603">
                  <c:v>1.0068416595458984E-3</c:v>
                </c:pt>
                <c:pt idx="35604">
                  <c:v>1.007080078125E-3</c:v>
                </c:pt>
                <c:pt idx="35605">
                  <c:v>1.007080078125E-3</c:v>
                </c:pt>
                <c:pt idx="35606">
                  <c:v>1.0068416595458984E-3</c:v>
                </c:pt>
                <c:pt idx="35607">
                  <c:v>1.007080078125E-3</c:v>
                </c:pt>
                <c:pt idx="35608">
                  <c:v>1.007080078125E-3</c:v>
                </c:pt>
                <c:pt idx="35609">
                  <c:v>1.0068416595458984E-3</c:v>
                </c:pt>
                <c:pt idx="35610">
                  <c:v>1.007080078125E-3</c:v>
                </c:pt>
                <c:pt idx="35611">
                  <c:v>1.007080078125E-3</c:v>
                </c:pt>
                <c:pt idx="35612">
                  <c:v>1.0068416595458984E-3</c:v>
                </c:pt>
                <c:pt idx="35613">
                  <c:v>1.007080078125E-3</c:v>
                </c:pt>
                <c:pt idx="35614">
                  <c:v>1.0080337524414063E-3</c:v>
                </c:pt>
                <c:pt idx="35615">
                  <c:v>1.0068416595458984E-3</c:v>
                </c:pt>
                <c:pt idx="35616">
                  <c:v>1.007080078125E-3</c:v>
                </c:pt>
                <c:pt idx="35617">
                  <c:v>1.007080078125E-3</c:v>
                </c:pt>
                <c:pt idx="35618">
                  <c:v>1.0068416595458984E-3</c:v>
                </c:pt>
                <c:pt idx="35619">
                  <c:v>1.007080078125E-3</c:v>
                </c:pt>
                <c:pt idx="35620">
                  <c:v>1.007080078125E-3</c:v>
                </c:pt>
                <c:pt idx="35621">
                  <c:v>1.0068416595458984E-3</c:v>
                </c:pt>
                <c:pt idx="35622">
                  <c:v>1.007080078125E-3</c:v>
                </c:pt>
                <c:pt idx="35623">
                  <c:v>1.007080078125E-3</c:v>
                </c:pt>
                <c:pt idx="35624">
                  <c:v>1.0068416595458984E-3</c:v>
                </c:pt>
                <c:pt idx="35625">
                  <c:v>1.007080078125E-3</c:v>
                </c:pt>
                <c:pt idx="35626">
                  <c:v>1.0080337524414063E-3</c:v>
                </c:pt>
                <c:pt idx="35627">
                  <c:v>1.007080078125E-3</c:v>
                </c:pt>
                <c:pt idx="35628">
                  <c:v>1.0068416595458984E-3</c:v>
                </c:pt>
                <c:pt idx="35629">
                  <c:v>1.007080078125E-3</c:v>
                </c:pt>
                <c:pt idx="35630">
                  <c:v>1.007080078125E-3</c:v>
                </c:pt>
                <c:pt idx="35631">
                  <c:v>1.0068416595458984E-3</c:v>
                </c:pt>
                <c:pt idx="35632">
                  <c:v>1.007080078125E-3</c:v>
                </c:pt>
                <c:pt idx="35633">
                  <c:v>1.007080078125E-3</c:v>
                </c:pt>
                <c:pt idx="35634">
                  <c:v>1.0068416595458984E-3</c:v>
                </c:pt>
                <c:pt idx="35635">
                  <c:v>1.007080078125E-3</c:v>
                </c:pt>
                <c:pt idx="35636">
                  <c:v>1.007080078125E-3</c:v>
                </c:pt>
                <c:pt idx="35637">
                  <c:v>1.0068416595458984E-3</c:v>
                </c:pt>
                <c:pt idx="35638">
                  <c:v>1.007080078125E-3</c:v>
                </c:pt>
                <c:pt idx="35639">
                  <c:v>1.0080337524414063E-3</c:v>
                </c:pt>
                <c:pt idx="35640">
                  <c:v>1.0068416595458984E-3</c:v>
                </c:pt>
                <c:pt idx="35641">
                  <c:v>1.007080078125E-3</c:v>
                </c:pt>
                <c:pt idx="35642">
                  <c:v>1.007080078125E-3</c:v>
                </c:pt>
                <c:pt idx="35643">
                  <c:v>1.0068416595458984E-3</c:v>
                </c:pt>
                <c:pt idx="35644">
                  <c:v>1.007080078125E-3</c:v>
                </c:pt>
                <c:pt idx="35645">
                  <c:v>1.007080078125E-3</c:v>
                </c:pt>
                <c:pt idx="35646">
                  <c:v>1.0068416595458984E-3</c:v>
                </c:pt>
                <c:pt idx="35647">
                  <c:v>1.007080078125E-3</c:v>
                </c:pt>
                <c:pt idx="35648">
                  <c:v>1.007080078125E-3</c:v>
                </c:pt>
                <c:pt idx="35649">
                  <c:v>1.0068416595458984E-3</c:v>
                </c:pt>
                <c:pt idx="35650">
                  <c:v>1.007080078125E-3</c:v>
                </c:pt>
                <c:pt idx="35651">
                  <c:v>1.0080337524414063E-3</c:v>
                </c:pt>
                <c:pt idx="35652">
                  <c:v>1.007080078125E-3</c:v>
                </c:pt>
                <c:pt idx="35653">
                  <c:v>1.0068416595458984E-3</c:v>
                </c:pt>
                <c:pt idx="35654">
                  <c:v>1.007080078125E-3</c:v>
                </c:pt>
                <c:pt idx="35655">
                  <c:v>1.007080078125E-3</c:v>
                </c:pt>
                <c:pt idx="35656">
                  <c:v>1.0068416595458984E-3</c:v>
                </c:pt>
                <c:pt idx="35657">
                  <c:v>1.007080078125E-3</c:v>
                </c:pt>
                <c:pt idx="35658">
                  <c:v>1.007080078125E-3</c:v>
                </c:pt>
                <c:pt idx="35659">
                  <c:v>1.0068416595458984E-3</c:v>
                </c:pt>
                <c:pt idx="35660">
                  <c:v>1.007080078125E-3</c:v>
                </c:pt>
                <c:pt idx="35661">
                  <c:v>1.007080078125E-3</c:v>
                </c:pt>
                <c:pt idx="35662">
                  <c:v>1.0068416595458984E-3</c:v>
                </c:pt>
                <c:pt idx="35663">
                  <c:v>1.007080078125E-3</c:v>
                </c:pt>
                <c:pt idx="35664">
                  <c:v>1.0080337524414063E-3</c:v>
                </c:pt>
                <c:pt idx="35665">
                  <c:v>1.0068416595458984E-3</c:v>
                </c:pt>
                <c:pt idx="35666">
                  <c:v>1.007080078125E-3</c:v>
                </c:pt>
                <c:pt idx="35667">
                  <c:v>1.007080078125E-3</c:v>
                </c:pt>
                <c:pt idx="35668">
                  <c:v>1.0068416595458984E-3</c:v>
                </c:pt>
                <c:pt idx="35669">
                  <c:v>1.007080078125E-3</c:v>
                </c:pt>
                <c:pt idx="35670">
                  <c:v>1.007080078125E-3</c:v>
                </c:pt>
                <c:pt idx="35671">
                  <c:v>1.0068416595458984E-3</c:v>
                </c:pt>
                <c:pt idx="35672">
                  <c:v>1.007080078125E-3</c:v>
                </c:pt>
                <c:pt idx="35673">
                  <c:v>1.007080078125E-3</c:v>
                </c:pt>
                <c:pt idx="35674">
                  <c:v>1.0068416595458984E-3</c:v>
                </c:pt>
                <c:pt idx="35675">
                  <c:v>1.007080078125E-3</c:v>
                </c:pt>
                <c:pt idx="35676">
                  <c:v>1.0080337524414063E-3</c:v>
                </c:pt>
                <c:pt idx="35677">
                  <c:v>1.007080078125E-3</c:v>
                </c:pt>
                <c:pt idx="35678">
                  <c:v>1.0068416595458984E-3</c:v>
                </c:pt>
                <c:pt idx="35679">
                  <c:v>1.007080078125E-3</c:v>
                </c:pt>
                <c:pt idx="35680">
                  <c:v>1.007080078125E-3</c:v>
                </c:pt>
                <c:pt idx="35681">
                  <c:v>1.0068416595458984E-3</c:v>
                </c:pt>
                <c:pt idx="35682">
                  <c:v>1.007080078125E-3</c:v>
                </c:pt>
                <c:pt idx="35683">
                  <c:v>1.007080078125E-3</c:v>
                </c:pt>
                <c:pt idx="35684">
                  <c:v>1.0068416595458984E-3</c:v>
                </c:pt>
                <c:pt idx="35685">
                  <c:v>1.007080078125E-3</c:v>
                </c:pt>
                <c:pt idx="35686">
                  <c:v>1.007080078125E-3</c:v>
                </c:pt>
                <c:pt idx="35687">
                  <c:v>1.0068416595458984E-3</c:v>
                </c:pt>
                <c:pt idx="35688">
                  <c:v>1.007080078125E-3</c:v>
                </c:pt>
                <c:pt idx="35689">
                  <c:v>1.0080337524414063E-3</c:v>
                </c:pt>
                <c:pt idx="35690">
                  <c:v>1.0068416595458984E-3</c:v>
                </c:pt>
                <c:pt idx="35691">
                  <c:v>1.007080078125E-3</c:v>
                </c:pt>
                <c:pt idx="35692">
                  <c:v>1.007080078125E-3</c:v>
                </c:pt>
                <c:pt idx="35693">
                  <c:v>1.0068416595458984E-3</c:v>
                </c:pt>
                <c:pt idx="35694">
                  <c:v>1.007080078125E-3</c:v>
                </c:pt>
                <c:pt idx="35695">
                  <c:v>1.007080078125E-3</c:v>
                </c:pt>
                <c:pt idx="35696">
                  <c:v>1.0068416595458984E-3</c:v>
                </c:pt>
                <c:pt idx="35697">
                  <c:v>1.007080078125E-3</c:v>
                </c:pt>
                <c:pt idx="35698">
                  <c:v>1.007080078125E-3</c:v>
                </c:pt>
                <c:pt idx="35699">
                  <c:v>1.0068416595458984E-3</c:v>
                </c:pt>
                <c:pt idx="35700">
                  <c:v>1.007080078125E-3</c:v>
                </c:pt>
                <c:pt idx="35701">
                  <c:v>1.0080337524414063E-3</c:v>
                </c:pt>
                <c:pt idx="35702">
                  <c:v>1.007080078125E-3</c:v>
                </c:pt>
                <c:pt idx="35703">
                  <c:v>1.0068416595458984E-3</c:v>
                </c:pt>
                <c:pt idx="35704">
                  <c:v>1.007080078125E-3</c:v>
                </c:pt>
                <c:pt idx="35705">
                  <c:v>1.007080078125E-3</c:v>
                </c:pt>
                <c:pt idx="35706">
                  <c:v>1.0068416595458984E-3</c:v>
                </c:pt>
                <c:pt idx="35707">
                  <c:v>1.007080078125E-3</c:v>
                </c:pt>
                <c:pt idx="35708">
                  <c:v>1.007080078125E-3</c:v>
                </c:pt>
                <c:pt idx="35709">
                  <c:v>1.0068416595458984E-3</c:v>
                </c:pt>
                <c:pt idx="35710">
                  <c:v>1.007080078125E-3</c:v>
                </c:pt>
                <c:pt idx="35711">
                  <c:v>1.007080078125E-3</c:v>
                </c:pt>
                <c:pt idx="35712">
                  <c:v>1.0068416595458984E-3</c:v>
                </c:pt>
                <c:pt idx="35713">
                  <c:v>1.007080078125E-3</c:v>
                </c:pt>
                <c:pt idx="35714">
                  <c:v>1.0080337524414063E-3</c:v>
                </c:pt>
                <c:pt idx="35715">
                  <c:v>1.0068416595458984E-3</c:v>
                </c:pt>
                <c:pt idx="35716">
                  <c:v>1.007080078125E-3</c:v>
                </c:pt>
                <c:pt idx="35717">
                  <c:v>1.007080078125E-3</c:v>
                </c:pt>
                <c:pt idx="35718">
                  <c:v>1.0068416595458984E-3</c:v>
                </c:pt>
                <c:pt idx="35719">
                  <c:v>1.007080078125E-3</c:v>
                </c:pt>
                <c:pt idx="35720">
                  <c:v>1.007080078125E-3</c:v>
                </c:pt>
                <c:pt idx="35721">
                  <c:v>1.0068416595458984E-3</c:v>
                </c:pt>
                <c:pt idx="35722">
                  <c:v>1.007080078125E-3</c:v>
                </c:pt>
                <c:pt idx="35723">
                  <c:v>1.007080078125E-3</c:v>
                </c:pt>
                <c:pt idx="35724">
                  <c:v>1.0068416595458984E-3</c:v>
                </c:pt>
                <c:pt idx="35725">
                  <c:v>1.007080078125E-3</c:v>
                </c:pt>
                <c:pt idx="35726">
                  <c:v>1.0080337524414063E-3</c:v>
                </c:pt>
                <c:pt idx="35727">
                  <c:v>1.007080078125E-3</c:v>
                </c:pt>
                <c:pt idx="35728">
                  <c:v>1.0068416595458984E-3</c:v>
                </c:pt>
                <c:pt idx="35729">
                  <c:v>1.007080078125E-3</c:v>
                </c:pt>
                <c:pt idx="35730">
                  <c:v>1.007080078125E-3</c:v>
                </c:pt>
                <c:pt idx="35731">
                  <c:v>1.0068416595458984E-3</c:v>
                </c:pt>
                <c:pt idx="35732">
                  <c:v>1.007080078125E-3</c:v>
                </c:pt>
                <c:pt idx="35733">
                  <c:v>1.007080078125E-3</c:v>
                </c:pt>
                <c:pt idx="35734">
                  <c:v>1.0068416595458984E-3</c:v>
                </c:pt>
                <c:pt idx="35735">
                  <c:v>1.007080078125E-3</c:v>
                </c:pt>
                <c:pt idx="35736">
                  <c:v>1.007080078125E-3</c:v>
                </c:pt>
                <c:pt idx="35737">
                  <c:v>1.0068416595458984E-3</c:v>
                </c:pt>
                <c:pt idx="35738">
                  <c:v>1.007080078125E-3</c:v>
                </c:pt>
                <c:pt idx="35739">
                  <c:v>1.0080337524414063E-3</c:v>
                </c:pt>
                <c:pt idx="35740">
                  <c:v>1.0068416595458984E-3</c:v>
                </c:pt>
                <c:pt idx="35741">
                  <c:v>1.007080078125E-3</c:v>
                </c:pt>
                <c:pt idx="35742">
                  <c:v>1.007080078125E-3</c:v>
                </c:pt>
                <c:pt idx="35743">
                  <c:v>1.0068416595458984E-3</c:v>
                </c:pt>
                <c:pt idx="35744">
                  <c:v>1.007080078125E-3</c:v>
                </c:pt>
                <c:pt idx="35745">
                  <c:v>1.007080078125E-3</c:v>
                </c:pt>
                <c:pt idx="35746">
                  <c:v>1.0068416595458984E-3</c:v>
                </c:pt>
                <c:pt idx="35747">
                  <c:v>1.007080078125E-3</c:v>
                </c:pt>
                <c:pt idx="35748">
                  <c:v>1.007080078125E-3</c:v>
                </c:pt>
                <c:pt idx="35749">
                  <c:v>1.0068416595458984E-3</c:v>
                </c:pt>
                <c:pt idx="35750">
                  <c:v>1.007080078125E-3</c:v>
                </c:pt>
                <c:pt idx="35751">
                  <c:v>1.0080337524414063E-3</c:v>
                </c:pt>
                <c:pt idx="35752">
                  <c:v>1.007080078125E-3</c:v>
                </c:pt>
                <c:pt idx="35753">
                  <c:v>1.0068416595458984E-3</c:v>
                </c:pt>
                <c:pt idx="35754">
                  <c:v>1.007080078125E-3</c:v>
                </c:pt>
                <c:pt idx="35755">
                  <c:v>1.007080078125E-3</c:v>
                </c:pt>
                <c:pt idx="35756">
                  <c:v>1.0068416595458984E-3</c:v>
                </c:pt>
                <c:pt idx="35757">
                  <c:v>1.007080078125E-3</c:v>
                </c:pt>
                <c:pt idx="35758">
                  <c:v>1.007080078125E-3</c:v>
                </c:pt>
                <c:pt idx="35759">
                  <c:v>1.0068416595458984E-3</c:v>
                </c:pt>
                <c:pt idx="35760">
                  <c:v>1.007080078125E-3</c:v>
                </c:pt>
                <c:pt idx="35761">
                  <c:v>1.007080078125E-3</c:v>
                </c:pt>
                <c:pt idx="35762">
                  <c:v>1.0068416595458984E-3</c:v>
                </c:pt>
                <c:pt idx="35763">
                  <c:v>1.007080078125E-3</c:v>
                </c:pt>
                <c:pt idx="35764">
                  <c:v>1.0080337524414063E-3</c:v>
                </c:pt>
                <c:pt idx="35765">
                  <c:v>1.0068416595458984E-3</c:v>
                </c:pt>
                <c:pt idx="35766">
                  <c:v>1.007080078125E-3</c:v>
                </c:pt>
                <c:pt idx="35767">
                  <c:v>1.007080078125E-3</c:v>
                </c:pt>
                <c:pt idx="35768">
                  <c:v>1.0068416595458984E-3</c:v>
                </c:pt>
                <c:pt idx="35769">
                  <c:v>1.007080078125E-3</c:v>
                </c:pt>
                <c:pt idx="35770">
                  <c:v>1.007080078125E-3</c:v>
                </c:pt>
                <c:pt idx="35771">
                  <c:v>1.0068416595458984E-3</c:v>
                </c:pt>
                <c:pt idx="35772">
                  <c:v>1.007080078125E-3</c:v>
                </c:pt>
                <c:pt idx="35773">
                  <c:v>1.007080078125E-3</c:v>
                </c:pt>
                <c:pt idx="35774">
                  <c:v>1.0068416595458984E-3</c:v>
                </c:pt>
                <c:pt idx="35775">
                  <c:v>1.007080078125E-3</c:v>
                </c:pt>
                <c:pt idx="35776">
                  <c:v>1.0080337524414063E-3</c:v>
                </c:pt>
                <c:pt idx="35777">
                  <c:v>1.007080078125E-3</c:v>
                </c:pt>
                <c:pt idx="35778">
                  <c:v>1.0068416595458984E-3</c:v>
                </c:pt>
                <c:pt idx="35779">
                  <c:v>1.007080078125E-3</c:v>
                </c:pt>
                <c:pt idx="35780">
                  <c:v>1.007080078125E-3</c:v>
                </c:pt>
                <c:pt idx="35781">
                  <c:v>1.0068416595458984E-3</c:v>
                </c:pt>
                <c:pt idx="35782">
                  <c:v>1.007080078125E-3</c:v>
                </c:pt>
                <c:pt idx="35783">
                  <c:v>1.007080078125E-3</c:v>
                </c:pt>
                <c:pt idx="35784">
                  <c:v>1.0068416595458984E-3</c:v>
                </c:pt>
                <c:pt idx="35785">
                  <c:v>1.007080078125E-3</c:v>
                </c:pt>
                <c:pt idx="35786">
                  <c:v>1.007080078125E-3</c:v>
                </c:pt>
                <c:pt idx="35787">
                  <c:v>1.0068416595458984E-3</c:v>
                </c:pt>
                <c:pt idx="35788">
                  <c:v>1.0080337524414063E-3</c:v>
                </c:pt>
                <c:pt idx="35789">
                  <c:v>1.007080078125E-3</c:v>
                </c:pt>
                <c:pt idx="35790">
                  <c:v>1.0068416595458984E-3</c:v>
                </c:pt>
                <c:pt idx="35791">
                  <c:v>1.007080078125E-3</c:v>
                </c:pt>
                <c:pt idx="35792">
                  <c:v>1.007080078125E-3</c:v>
                </c:pt>
                <c:pt idx="35793">
                  <c:v>1.0068416595458984E-3</c:v>
                </c:pt>
                <c:pt idx="35794">
                  <c:v>1.007080078125E-3</c:v>
                </c:pt>
                <c:pt idx="35795">
                  <c:v>1.007080078125E-3</c:v>
                </c:pt>
                <c:pt idx="35796">
                  <c:v>1.0068416595458984E-3</c:v>
                </c:pt>
                <c:pt idx="35797">
                  <c:v>1.007080078125E-3</c:v>
                </c:pt>
                <c:pt idx="35798">
                  <c:v>1.007080078125E-3</c:v>
                </c:pt>
                <c:pt idx="35799">
                  <c:v>1.0068416595458984E-3</c:v>
                </c:pt>
                <c:pt idx="35800">
                  <c:v>1.007080078125E-3</c:v>
                </c:pt>
                <c:pt idx="35801">
                  <c:v>1.0080337524414063E-3</c:v>
                </c:pt>
                <c:pt idx="35802">
                  <c:v>1.007080078125E-3</c:v>
                </c:pt>
                <c:pt idx="35803">
                  <c:v>1.0068416595458984E-3</c:v>
                </c:pt>
                <c:pt idx="35804">
                  <c:v>1.007080078125E-3</c:v>
                </c:pt>
                <c:pt idx="35805">
                  <c:v>1.007080078125E-3</c:v>
                </c:pt>
                <c:pt idx="35806">
                  <c:v>1.0068416595458984E-3</c:v>
                </c:pt>
                <c:pt idx="35807">
                  <c:v>1.007080078125E-3</c:v>
                </c:pt>
                <c:pt idx="35808">
                  <c:v>1.007080078125E-3</c:v>
                </c:pt>
                <c:pt idx="35809">
                  <c:v>1.0068416595458984E-3</c:v>
                </c:pt>
                <c:pt idx="35810">
                  <c:v>1.007080078125E-3</c:v>
                </c:pt>
                <c:pt idx="35811">
                  <c:v>1.007080078125E-3</c:v>
                </c:pt>
                <c:pt idx="35812">
                  <c:v>1.0068416595458984E-3</c:v>
                </c:pt>
                <c:pt idx="35813">
                  <c:v>1.0080337524414063E-3</c:v>
                </c:pt>
                <c:pt idx="35814">
                  <c:v>1.007080078125E-3</c:v>
                </c:pt>
                <c:pt idx="35815">
                  <c:v>1.0068416595458984E-3</c:v>
                </c:pt>
                <c:pt idx="35816">
                  <c:v>1.007080078125E-3</c:v>
                </c:pt>
                <c:pt idx="35817">
                  <c:v>1.007080078125E-3</c:v>
                </c:pt>
                <c:pt idx="35818">
                  <c:v>1.0068416595458984E-3</c:v>
                </c:pt>
                <c:pt idx="35819">
                  <c:v>1.007080078125E-3</c:v>
                </c:pt>
                <c:pt idx="35820">
                  <c:v>1.007080078125E-3</c:v>
                </c:pt>
                <c:pt idx="35821">
                  <c:v>7.0500373840332031E-3</c:v>
                </c:pt>
                <c:pt idx="35822">
                  <c:v>1.0068416595458984E-3</c:v>
                </c:pt>
                <c:pt idx="35823">
                  <c:v>1.007080078125E-3</c:v>
                </c:pt>
                <c:pt idx="35824">
                  <c:v>1.007080078125E-3</c:v>
                </c:pt>
                <c:pt idx="35825">
                  <c:v>1.0068416595458984E-3</c:v>
                </c:pt>
                <c:pt idx="35826">
                  <c:v>1.007080078125E-3</c:v>
                </c:pt>
                <c:pt idx="35827">
                  <c:v>1.007080078125E-3</c:v>
                </c:pt>
                <c:pt idx="35828">
                  <c:v>1.0068416595458984E-3</c:v>
                </c:pt>
                <c:pt idx="35829">
                  <c:v>1.007080078125E-3</c:v>
                </c:pt>
                <c:pt idx="35830">
                  <c:v>1.007080078125E-3</c:v>
                </c:pt>
                <c:pt idx="35831">
                  <c:v>1.0068416595458984E-3</c:v>
                </c:pt>
                <c:pt idx="35832">
                  <c:v>1.0080337524414063E-3</c:v>
                </c:pt>
                <c:pt idx="35833">
                  <c:v>1.007080078125E-3</c:v>
                </c:pt>
                <c:pt idx="35834">
                  <c:v>1.0068416595458984E-3</c:v>
                </c:pt>
                <c:pt idx="35835">
                  <c:v>1.007080078125E-3</c:v>
                </c:pt>
                <c:pt idx="35836">
                  <c:v>1.007080078125E-3</c:v>
                </c:pt>
                <c:pt idx="35837">
                  <c:v>1.0068416595458984E-3</c:v>
                </c:pt>
                <c:pt idx="35838">
                  <c:v>1.007080078125E-3</c:v>
                </c:pt>
                <c:pt idx="35839">
                  <c:v>1.007080078125E-3</c:v>
                </c:pt>
                <c:pt idx="35840">
                  <c:v>1.0068416595458984E-3</c:v>
                </c:pt>
                <c:pt idx="35841">
                  <c:v>1.007080078125E-3</c:v>
                </c:pt>
                <c:pt idx="35842">
                  <c:v>1.007080078125E-3</c:v>
                </c:pt>
                <c:pt idx="35843">
                  <c:v>1.0068416595458984E-3</c:v>
                </c:pt>
                <c:pt idx="35844">
                  <c:v>1.007080078125E-3</c:v>
                </c:pt>
                <c:pt idx="35845">
                  <c:v>1.0080337524414063E-3</c:v>
                </c:pt>
                <c:pt idx="35846">
                  <c:v>1.007080078125E-3</c:v>
                </c:pt>
                <c:pt idx="35847">
                  <c:v>1.0068416595458984E-3</c:v>
                </c:pt>
                <c:pt idx="35848">
                  <c:v>1.007080078125E-3</c:v>
                </c:pt>
                <c:pt idx="35849">
                  <c:v>1.007080078125E-3</c:v>
                </c:pt>
                <c:pt idx="35850">
                  <c:v>1.0068416595458984E-3</c:v>
                </c:pt>
                <c:pt idx="35851">
                  <c:v>1.007080078125E-3</c:v>
                </c:pt>
                <c:pt idx="35852">
                  <c:v>1.007080078125E-3</c:v>
                </c:pt>
                <c:pt idx="35853">
                  <c:v>1.0068416595458984E-3</c:v>
                </c:pt>
                <c:pt idx="35854">
                  <c:v>1.007080078125E-3</c:v>
                </c:pt>
                <c:pt idx="35855">
                  <c:v>1.007080078125E-3</c:v>
                </c:pt>
                <c:pt idx="35856">
                  <c:v>1.0068416595458984E-3</c:v>
                </c:pt>
                <c:pt idx="35857">
                  <c:v>1.0080337524414063E-3</c:v>
                </c:pt>
                <c:pt idx="35858">
                  <c:v>1.007080078125E-3</c:v>
                </c:pt>
                <c:pt idx="35859">
                  <c:v>1.0068416595458984E-3</c:v>
                </c:pt>
                <c:pt idx="35860">
                  <c:v>1.007080078125E-3</c:v>
                </c:pt>
                <c:pt idx="35861">
                  <c:v>1.007080078125E-3</c:v>
                </c:pt>
                <c:pt idx="35862">
                  <c:v>1.0068416595458984E-3</c:v>
                </c:pt>
                <c:pt idx="35863">
                  <c:v>1.007080078125E-3</c:v>
                </c:pt>
                <c:pt idx="35864">
                  <c:v>2.1148920059204102E-2</c:v>
                </c:pt>
                <c:pt idx="35865">
                  <c:v>1.007080078125E-3</c:v>
                </c:pt>
                <c:pt idx="35866">
                  <c:v>1.007080078125E-3</c:v>
                </c:pt>
                <c:pt idx="35867">
                  <c:v>1.0068416595458984E-3</c:v>
                </c:pt>
                <c:pt idx="35868">
                  <c:v>1.007080078125E-3</c:v>
                </c:pt>
                <c:pt idx="35869">
                  <c:v>1.007080078125E-3</c:v>
                </c:pt>
                <c:pt idx="35870">
                  <c:v>1.0068416595458984E-3</c:v>
                </c:pt>
                <c:pt idx="35871">
                  <c:v>1.007080078125E-3</c:v>
                </c:pt>
                <c:pt idx="35872">
                  <c:v>1.007080078125E-3</c:v>
                </c:pt>
                <c:pt idx="35873">
                  <c:v>1.0068416595458984E-3</c:v>
                </c:pt>
                <c:pt idx="35874">
                  <c:v>1.007080078125E-3</c:v>
                </c:pt>
                <c:pt idx="35875">
                  <c:v>1.0080337524414063E-3</c:v>
                </c:pt>
                <c:pt idx="35876">
                  <c:v>1.007080078125E-3</c:v>
                </c:pt>
                <c:pt idx="35877">
                  <c:v>1.0068416595458984E-3</c:v>
                </c:pt>
                <c:pt idx="35878">
                  <c:v>1.007080078125E-3</c:v>
                </c:pt>
                <c:pt idx="35879">
                  <c:v>1.007080078125E-3</c:v>
                </c:pt>
                <c:pt idx="35880">
                  <c:v>1.0068416595458984E-3</c:v>
                </c:pt>
                <c:pt idx="35881">
                  <c:v>1.007080078125E-3</c:v>
                </c:pt>
                <c:pt idx="35882">
                  <c:v>1.007080078125E-3</c:v>
                </c:pt>
                <c:pt idx="35883">
                  <c:v>1.8127918243408203E-2</c:v>
                </c:pt>
                <c:pt idx="35884">
                  <c:v>1.007080078125E-3</c:v>
                </c:pt>
                <c:pt idx="35885">
                  <c:v>1.0068416595458984E-3</c:v>
                </c:pt>
                <c:pt idx="35886">
                  <c:v>1.007080078125E-3</c:v>
                </c:pt>
                <c:pt idx="35887">
                  <c:v>1.007080078125E-3</c:v>
                </c:pt>
                <c:pt idx="35888">
                  <c:v>1.0068416595458984E-3</c:v>
                </c:pt>
                <c:pt idx="35889">
                  <c:v>1.007080078125E-3</c:v>
                </c:pt>
                <c:pt idx="35890">
                  <c:v>1.007080078125E-3</c:v>
                </c:pt>
                <c:pt idx="35891">
                  <c:v>1.0068416595458984E-3</c:v>
                </c:pt>
                <c:pt idx="35892">
                  <c:v>1.007080078125E-3</c:v>
                </c:pt>
                <c:pt idx="35893">
                  <c:v>1.007080078125E-3</c:v>
                </c:pt>
                <c:pt idx="35894">
                  <c:v>1.0068416595458984E-3</c:v>
                </c:pt>
                <c:pt idx="35895">
                  <c:v>1.0080337524414063E-3</c:v>
                </c:pt>
                <c:pt idx="35896">
                  <c:v>1.007080078125E-3</c:v>
                </c:pt>
                <c:pt idx="35897">
                  <c:v>1.0068416595458984E-3</c:v>
                </c:pt>
                <c:pt idx="35898">
                  <c:v>1.007080078125E-3</c:v>
                </c:pt>
                <c:pt idx="35899">
                  <c:v>1.007080078125E-3</c:v>
                </c:pt>
                <c:pt idx="35900">
                  <c:v>1.0068416595458984E-3</c:v>
                </c:pt>
                <c:pt idx="35901">
                  <c:v>1.007080078125E-3</c:v>
                </c:pt>
                <c:pt idx="35902">
                  <c:v>1.007080078125E-3</c:v>
                </c:pt>
                <c:pt idx="35903">
                  <c:v>1.0068416595458984E-3</c:v>
                </c:pt>
                <c:pt idx="35904">
                  <c:v>1.007080078125E-3</c:v>
                </c:pt>
                <c:pt idx="35905">
                  <c:v>1.007080078125E-3</c:v>
                </c:pt>
                <c:pt idx="35906">
                  <c:v>1.0068416595458984E-3</c:v>
                </c:pt>
                <c:pt idx="35907">
                  <c:v>1.007080078125E-3</c:v>
                </c:pt>
                <c:pt idx="35908">
                  <c:v>1.0080337524414063E-3</c:v>
                </c:pt>
                <c:pt idx="35909">
                  <c:v>1.007080078125E-3</c:v>
                </c:pt>
                <c:pt idx="35910">
                  <c:v>1.0068416595458984E-3</c:v>
                </c:pt>
                <c:pt idx="35911">
                  <c:v>1.007080078125E-3</c:v>
                </c:pt>
                <c:pt idx="35912">
                  <c:v>1.007080078125E-3</c:v>
                </c:pt>
                <c:pt idx="35913">
                  <c:v>1.0068416595458984E-3</c:v>
                </c:pt>
                <c:pt idx="35914">
                  <c:v>1.007080078125E-3</c:v>
                </c:pt>
                <c:pt idx="35915">
                  <c:v>1.007080078125E-3</c:v>
                </c:pt>
                <c:pt idx="35916">
                  <c:v>1.0068416595458984E-3</c:v>
                </c:pt>
                <c:pt idx="35917">
                  <c:v>1.007080078125E-3</c:v>
                </c:pt>
                <c:pt idx="35918">
                  <c:v>1.007080078125E-3</c:v>
                </c:pt>
                <c:pt idx="35919">
                  <c:v>1.0068416595458984E-3</c:v>
                </c:pt>
                <c:pt idx="35920">
                  <c:v>1.0080337524414063E-3</c:v>
                </c:pt>
                <c:pt idx="35921">
                  <c:v>1.007080078125E-3</c:v>
                </c:pt>
                <c:pt idx="35922">
                  <c:v>1.0068416595458984E-3</c:v>
                </c:pt>
                <c:pt idx="35923">
                  <c:v>1.007080078125E-3</c:v>
                </c:pt>
                <c:pt idx="35924">
                  <c:v>7.0490837097167969E-3</c:v>
                </c:pt>
                <c:pt idx="35925">
                  <c:v>1.0068416595458984E-3</c:v>
                </c:pt>
                <c:pt idx="35926">
                  <c:v>1.007080078125E-3</c:v>
                </c:pt>
                <c:pt idx="35927">
                  <c:v>1.0080337524414063E-3</c:v>
                </c:pt>
                <c:pt idx="35928">
                  <c:v>1.007080078125E-3</c:v>
                </c:pt>
                <c:pt idx="35929">
                  <c:v>1.0068416595458984E-3</c:v>
                </c:pt>
                <c:pt idx="35930">
                  <c:v>1.007080078125E-3</c:v>
                </c:pt>
                <c:pt idx="35931">
                  <c:v>1.007080078125E-3</c:v>
                </c:pt>
                <c:pt idx="35932">
                  <c:v>1.0068416595458984E-3</c:v>
                </c:pt>
                <c:pt idx="35933">
                  <c:v>1.007080078125E-3</c:v>
                </c:pt>
                <c:pt idx="35934">
                  <c:v>1.007080078125E-3</c:v>
                </c:pt>
                <c:pt idx="35935">
                  <c:v>1.0068416595458984E-3</c:v>
                </c:pt>
                <c:pt idx="35936">
                  <c:v>1.007080078125E-3</c:v>
                </c:pt>
                <c:pt idx="35937">
                  <c:v>1.007080078125E-3</c:v>
                </c:pt>
                <c:pt idx="35938">
                  <c:v>1.0068416595458984E-3</c:v>
                </c:pt>
                <c:pt idx="35939">
                  <c:v>1.0080337524414063E-3</c:v>
                </c:pt>
                <c:pt idx="35940">
                  <c:v>1.007080078125E-3</c:v>
                </c:pt>
                <c:pt idx="35941">
                  <c:v>1.0068416595458984E-3</c:v>
                </c:pt>
                <c:pt idx="35942">
                  <c:v>1.007080078125E-3</c:v>
                </c:pt>
                <c:pt idx="35943">
                  <c:v>1.007080078125E-3</c:v>
                </c:pt>
                <c:pt idx="35944">
                  <c:v>1.0068416595458984E-3</c:v>
                </c:pt>
                <c:pt idx="35945">
                  <c:v>1.007080078125E-3</c:v>
                </c:pt>
                <c:pt idx="35946">
                  <c:v>1.007080078125E-3</c:v>
                </c:pt>
                <c:pt idx="35947">
                  <c:v>1.0068416595458984E-3</c:v>
                </c:pt>
                <c:pt idx="35948">
                  <c:v>1.007080078125E-3</c:v>
                </c:pt>
                <c:pt idx="35949">
                  <c:v>1.007080078125E-3</c:v>
                </c:pt>
                <c:pt idx="35950">
                  <c:v>1.0068416595458984E-3</c:v>
                </c:pt>
                <c:pt idx="35951">
                  <c:v>1.007080078125E-3</c:v>
                </c:pt>
                <c:pt idx="35952">
                  <c:v>1.0080337524414063E-3</c:v>
                </c:pt>
                <c:pt idx="35953">
                  <c:v>1.007080078125E-3</c:v>
                </c:pt>
                <c:pt idx="35954">
                  <c:v>1.0068416595458984E-3</c:v>
                </c:pt>
                <c:pt idx="35955">
                  <c:v>1.007080078125E-3</c:v>
                </c:pt>
                <c:pt idx="35956">
                  <c:v>1.007080078125E-3</c:v>
                </c:pt>
                <c:pt idx="35957">
                  <c:v>1.0068416595458984E-3</c:v>
                </c:pt>
                <c:pt idx="35958">
                  <c:v>1.007080078125E-3</c:v>
                </c:pt>
                <c:pt idx="35959">
                  <c:v>1.007080078125E-3</c:v>
                </c:pt>
                <c:pt idx="35960">
                  <c:v>1.0068416595458984E-3</c:v>
                </c:pt>
                <c:pt idx="35961">
                  <c:v>1.007080078125E-3</c:v>
                </c:pt>
                <c:pt idx="35962">
                  <c:v>1.0068416595458984E-3</c:v>
                </c:pt>
                <c:pt idx="35963">
                  <c:v>1.007080078125E-3</c:v>
                </c:pt>
                <c:pt idx="35964">
                  <c:v>1.0080337524414063E-3</c:v>
                </c:pt>
                <c:pt idx="35965">
                  <c:v>1.007080078125E-3</c:v>
                </c:pt>
                <c:pt idx="35966">
                  <c:v>1.0068416595458984E-3</c:v>
                </c:pt>
                <c:pt idx="35967">
                  <c:v>1.007080078125E-3</c:v>
                </c:pt>
                <c:pt idx="35968">
                  <c:v>1.007080078125E-3</c:v>
                </c:pt>
                <c:pt idx="35969">
                  <c:v>1.0068416595458984E-3</c:v>
                </c:pt>
                <c:pt idx="35970">
                  <c:v>1.007080078125E-3</c:v>
                </c:pt>
                <c:pt idx="35971">
                  <c:v>1.007080078125E-3</c:v>
                </c:pt>
                <c:pt idx="35972">
                  <c:v>1.0068416595458984E-3</c:v>
                </c:pt>
                <c:pt idx="35973">
                  <c:v>1.007080078125E-3</c:v>
                </c:pt>
                <c:pt idx="35974">
                  <c:v>1.007080078125E-3</c:v>
                </c:pt>
                <c:pt idx="35975">
                  <c:v>1.0068416595458984E-3</c:v>
                </c:pt>
                <c:pt idx="35976">
                  <c:v>1.007080078125E-3</c:v>
                </c:pt>
                <c:pt idx="35977">
                  <c:v>1.0080337524414063E-3</c:v>
                </c:pt>
                <c:pt idx="35978">
                  <c:v>1.007080078125E-3</c:v>
                </c:pt>
                <c:pt idx="35979">
                  <c:v>1.0068416595458984E-3</c:v>
                </c:pt>
                <c:pt idx="35980">
                  <c:v>1.007080078125E-3</c:v>
                </c:pt>
                <c:pt idx="35981">
                  <c:v>1.007080078125E-3</c:v>
                </c:pt>
                <c:pt idx="35982">
                  <c:v>1.0068416595458984E-3</c:v>
                </c:pt>
                <c:pt idx="35983">
                  <c:v>1.007080078125E-3</c:v>
                </c:pt>
                <c:pt idx="35984">
                  <c:v>1.0068416595458984E-3</c:v>
                </c:pt>
                <c:pt idx="35985">
                  <c:v>1.007080078125E-3</c:v>
                </c:pt>
                <c:pt idx="35986">
                  <c:v>1.007080078125E-3</c:v>
                </c:pt>
                <c:pt idx="35987">
                  <c:v>1.0068416595458984E-3</c:v>
                </c:pt>
                <c:pt idx="35988">
                  <c:v>1.007080078125E-3</c:v>
                </c:pt>
                <c:pt idx="35989">
                  <c:v>1.0080337524414063E-3</c:v>
                </c:pt>
                <c:pt idx="35990">
                  <c:v>1.007080078125E-3</c:v>
                </c:pt>
                <c:pt idx="35991">
                  <c:v>1.0068416595458984E-3</c:v>
                </c:pt>
                <c:pt idx="35992">
                  <c:v>1.007080078125E-3</c:v>
                </c:pt>
                <c:pt idx="35993">
                  <c:v>1.007080078125E-3</c:v>
                </c:pt>
                <c:pt idx="35994">
                  <c:v>1.0068416595458984E-3</c:v>
                </c:pt>
                <c:pt idx="35995">
                  <c:v>1.007080078125E-3</c:v>
                </c:pt>
                <c:pt idx="35996">
                  <c:v>1.007080078125E-3</c:v>
                </c:pt>
                <c:pt idx="35997">
                  <c:v>1.0068416595458984E-3</c:v>
                </c:pt>
                <c:pt idx="35998">
                  <c:v>1.007080078125E-3</c:v>
                </c:pt>
                <c:pt idx="35999">
                  <c:v>1.007080078125E-3</c:v>
                </c:pt>
                <c:pt idx="36000">
                  <c:v>1.0068416595458984E-3</c:v>
                </c:pt>
                <c:pt idx="36001">
                  <c:v>1.007080078125E-3</c:v>
                </c:pt>
                <c:pt idx="36002">
                  <c:v>1.0080337524414063E-3</c:v>
                </c:pt>
                <c:pt idx="36003">
                  <c:v>1.007080078125E-3</c:v>
                </c:pt>
                <c:pt idx="36004">
                  <c:v>1.0068416595458984E-3</c:v>
                </c:pt>
                <c:pt idx="36005">
                  <c:v>1.007080078125E-3</c:v>
                </c:pt>
                <c:pt idx="36006">
                  <c:v>1.0068416595458984E-3</c:v>
                </c:pt>
                <c:pt idx="36007">
                  <c:v>1.007080078125E-3</c:v>
                </c:pt>
                <c:pt idx="36008">
                  <c:v>1.007080078125E-3</c:v>
                </c:pt>
                <c:pt idx="36009">
                  <c:v>1.0068416595458984E-3</c:v>
                </c:pt>
                <c:pt idx="36010">
                  <c:v>1.007080078125E-3</c:v>
                </c:pt>
                <c:pt idx="36011">
                  <c:v>1.007080078125E-3</c:v>
                </c:pt>
                <c:pt idx="36012">
                  <c:v>1.0068416595458984E-3</c:v>
                </c:pt>
                <c:pt idx="36013">
                  <c:v>1.007080078125E-3</c:v>
                </c:pt>
                <c:pt idx="36014">
                  <c:v>1.0080337524414063E-3</c:v>
                </c:pt>
                <c:pt idx="36015">
                  <c:v>1.007080078125E-3</c:v>
                </c:pt>
                <c:pt idx="36016">
                  <c:v>1.0068416595458984E-3</c:v>
                </c:pt>
                <c:pt idx="36017">
                  <c:v>1.007080078125E-3</c:v>
                </c:pt>
                <c:pt idx="36018">
                  <c:v>1.007080078125E-3</c:v>
                </c:pt>
                <c:pt idx="36019">
                  <c:v>1.0068416595458984E-3</c:v>
                </c:pt>
                <c:pt idx="36020">
                  <c:v>1.007080078125E-3</c:v>
                </c:pt>
                <c:pt idx="36021">
                  <c:v>1.007080078125E-3</c:v>
                </c:pt>
                <c:pt idx="36022">
                  <c:v>1.0068416595458984E-3</c:v>
                </c:pt>
                <c:pt idx="36023">
                  <c:v>1.007080078125E-3</c:v>
                </c:pt>
                <c:pt idx="36024">
                  <c:v>1.007080078125E-3</c:v>
                </c:pt>
                <c:pt idx="36025">
                  <c:v>1.0068416595458984E-3</c:v>
                </c:pt>
                <c:pt idx="36026">
                  <c:v>1.007080078125E-3</c:v>
                </c:pt>
                <c:pt idx="36027">
                  <c:v>1.0080337524414063E-3</c:v>
                </c:pt>
                <c:pt idx="36028">
                  <c:v>1.0068416595458984E-3</c:v>
                </c:pt>
                <c:pt idx="36029">
                  <c:v>1.007080078125E-3</c:v>
                </c:pt>
                <c:pt idx="36030">
                  <c:v>1.007080078125E-3</c:v>
                </c:pt>
                <c:pt idx="36031">
                  <c:v>1.0068416595458984E-3</c:v>
                </c:pt>
                <c:pt idx="36032">
                  <c:v>1.007080078125E-3</c:v>
                </c:pt>
                <c:pt idx="36033">
                  <c:v>1.007080078125E-3</c:v>
                </c:pt>
                <c:pt idx="36034">
                  <c:v>1.0068416595458984E-3</c:v>
                </c:pt>
                <c:pt idx="36035">
                  <c:v>1.007080078125E-3</c:v>
                </c:pt>
                <c:pt idx="36036">
                  <c:v>1.007080078125E-3</c:v>
                </c:pt>
                <c:pt idx="36037">
                  <c:v>1.0068416595458984E-3</c:v>
                </c:pt>
                <c:pt idx="36038">
                  <c:v>1.007080078125E-3</c:v>
                </c:pt>
                <c:pt idx="36039">
                  <c:v>1.0080337524414063E-3</c:v>
                </c:pt>
                <c:pt idx="36040">
                  <c:v>1.007080078125E-3</c:v>
                </c:pt>
                <c:pt idx="36041">
                  <c:v>1.0068416595458984E-3</c:v>
                </c:pt>
                <c:pt idx="36042">
                  <c:v>1.007080078125E-3</c:v>
                </c:pt>
                <c:pt idx="36043">
                  <c:v>1.007080078125E-3</c:v>
                </c:pt>
                <c:pt idx="36044">
                  <c:v>1.0068416595458984E-3</c:v>
                </c:pt>
                <c:pt idx="36045">
                  <c:v>1.007080078125E-3</c:v>
                </c:pt>
                <c:pt idx="36046">
                  <c:v>1.007080078125E-3</c:v>
                </c:pt>
                <c:pt idx="36047">
                  <c:v>1.0068416595458984E-3</c:v>
                </c:pt>
                <c:pt idx="36048">
                  <c:v>1.007080078125E-3</c:v>
                </c:pt>
                <c:pt idx="36049">
                  <c:v>1.007080078125E-3</c:v>
                </c:pt>
                <c:pt idx="36050">
                  <c:v>1.0068416595458984E-3</c:v>
                </c:pt>
                <c:pt idx="36051">
                  <c:v>1.007080078125E-3</c:v>
                </c:pt>
                <c:pt idx="36052">
                  <c:v>1.0080337524414063E-3</c:v>
                </c:pt>
                <c:pt idx="36053">
                  <c:v>1.0068416595458984E-3</c:v>
                </c:pt>
                <c:pt idx="36054">
                  <c:v>1.007080078125E-3</c:v>
                </c:pt>
                <c:pt idx="36055">
                  <c:v>1.007080078125E-3</c:v>
                </c:pt>
                <c:pt idx="36056">
                  <c:v>1.0068416595458984E-3</c:v>
                </c:pt>
                <c:pt idx="36057">
                  <c:v>1.007080078125E-3</c:v>
                </c:pt>
                <c:pt idx="36058">
                  <c:v>1.007080078125E-3</c:v>
                </c:pt>
                <c:pt idx="36059">
                  <c:v>1.0068416595458984E-3</c:v>
                </c:pt>
                <c:pt idx="36060">
                  <c:v>1.007080078125E-3</c:v>
                </c:pt>
                <c:pt idx="36061">
                  <c:v>1.007080078125E-3</c:v>
                </c:pt>
                <c:pt idx="36062">
                  <c:v>1.0068416595458984E-3</c:v>
                </c:pt>
                <c:pt idx="36063">
                  <c:v>1.007080078125E-3</c:v>
                </c:pt>
                <c:pt idx="36064">
                  <c:v>1.0080337524414063E-3</c:v>
                </c:pt>
                <c:pt idx="36065">
                  <c:v>1.007080078125E-3</c:v>
                </c:pt>
                <c:pt idx="36066">
                  <c:v>1.0068416595458984E-3</c:v>
                </c:pt>
                <c:pt idx="36067">
                  <c:v>1.007080078125E-3</c:v>
                </c:pt>
                <c:pt idx="36068">
                  <c:v>1.007080078125E-3</c:v>
                </c:pt>
                <c:pt idx="36069">
                  <c:v>1.0068416595458984E-3</c:v>
                </c:pt>
                <c:pt idx="36070">
                  <c:v>1.007080078125E-3</c:v>
                </c:pt>
                <c:pt idx="36071">
                  <c:v>1.007080078125E-3</c:v>
                </c:pt>
                <c:pt idx="36072">
                  <c:v>1.0068416595458984E-3</c:v>
                </c:pt>
                <c:pt idx="36073">
                  <c:v>1.007080078125E-3</c:v>
                </c:pt>
                <c:pt idx="36074">
                  <c:v>1.007080078125E-3</c:v>
                </c:pt>
                <c:pt idx="36075">
                  <c:v>1.0068416595458984E-3</c:v>
                </c:pt>
                <c:pt idx="36076">
                  <c:v>1.007080078125E-3</c:v>
                </c:pt>
                <c:pt idx="36077">
                  <c:v>1.0080337524414063E-3</c:v>
                </c:pt>
                <c:pt idx="36078">
                  <c:v>1.0068416595458984E-3</c:v>
                </c:pt>
                <c:pt idx="36079">
                  <c:v>1.007080078125E-3</c:v>
                </c:pt>
                <c:pt idx="36080">
                  <c:v>1.007080078125E-3</c:v>
                </c:pt>
                <c:pt idx="36081">
                  <c:v>1.0068416595458984E-3</c:v>
                </c:pt>
                <c:pt idx="36082">
                  <c:v>1.007080078125E-3</c:v>
                </c:pt>
                <c:pt idx="36083">
                  <c:v>1.007080078125E-3</c:v>
                </c:pt>
                <c:pt idx="36084">
                  <c:v>1.0068416595458984E-3</c:v>
                </c:pt>
                <c:pt idx="36085">
                  <c:v>1.007080078125E-3</c:v>
                </c:pt>
                <c:pt idx="36086">
                  <c:v>1.007080078125E-3</c:v>
                </c:pt>
                <c:pt idx="36087">
                  <c:v>1.0068416595458984E-3</c:v>
                </c:pt>
                <c:pt idx="36088">
                  <c:v>1.007080078125E-3</c:v>
                </c:pt>
                <c:pt idx="36089">
                  <c:v>1.0080337524414063E-3</c:v>
                </c:pt>
                <c:pt idx="36090">
                  <c:v>1.007080078125E-3</c:v>
                </c:pt>
                <c:pt idx="36091">
                  <c:v>1.0068416595458984E-3</c:v>
                </c:pt>
                <c:pt idx="36092">
                  <c:v>1.007080078125E-3</c:v>
                </c:pt>
                <c:pt idx="36093">
                  <c:v>1.007080078125E-3</c:v>
                </c:pt>
                <c:pt idx="36094">
                  <c:v>1.0068416595458984E-3</c:v>
                </c:pt>
                <c:pt idx="36095">
                  <c:v>1.007080078125E-3</c:v>
                </c:pt>
                <c:pt idx="36096">
                  <c:v>1.007080078125E-3</c:v>
                </c:pt>
                <c:pt idx="36097">
                  <c:v>1.0068416595458984E-3</c:v>
                </c:pt>
                <c:pt idx="36098">
                  <c:v>1.007080078125E-3</c:v>
                </c:pt>
                <c:pt idx="36099">
                  <c:v>1.007080078125E-3</c:v>
                </c:pt>
                <c:pt idx="36100">
                  <c:v>1.0068416595458984E-3</c:v>
                </c:pt>
                <c:pt idx="36101">
                  <c:v>1.007080078125E-3</c:v>
                </c:pt>
                <c:pt idx="36102">
                  <c:v>1.0080337524414063E-3</c:v>
                </c:pt>
                <c:pt idx="36103">
                  <c:v>1.0068416595458984E-3</c:v>
                </c:pt>
                <c:pt idx="36104">
                  <c:v>1.007080078125E-3</c:v>
                </c:pt>
                <c:pt idx="36105">
                  <c:v>1.007080078125E-3</c:v>
                </c:pt>
                <c:pt idx="36106">
                  <c:v>1.0068416595458984E-3</c:v>
                </c:pt>
                <c:pt idx="36107">
                  <c:v>1.007080078125E-3</c:v>
                </c:pt>
                <c:pt idx="36108">
                  <c:v>1.007080078125E-3</c:v>
                </c:pt>
                <c:pt idx="36109">
                  <c:v>1.0068416595458984E-3</c:v>
                </c:pt>
                <c:pt idx="36110">
                  <c:v>1.007080078125E-3</c:v>
                </c:pt>
                <c:pt idx="36111">
                  <c:v>1.007080078125E-3</c:v>
                </c:pt>
                <c:pt idx="36112">
                  <c:v>1.0068416595458984E-3</c:v>
                </c:pt>
                <c:pt idx="36113">
                  <c:v>1.007080078125E-3</c:v>
                </c:pt>
                <c:pt idx="36114">
                  <c:v>1.0080337524414063E-3</c:v>
                </c:pt>
                <c:pt idx="36115">
                  <c:v>1.007080078125E-3</c:v>
                </c:pt>
                <c:pt idx="36116">
                  <c:v>1.0068416595458984E-3</c:v>
                </c:pt>
                <c:pt idx="36117">
                  <c:v>1.007080078125E-3</c:v>
                </c:pt>
                <c:pt idx="36118">
                  <c:v>1.007080078125E-3</c:v>
                </c:pt>
                <c:pt idx="36119">
                  <c:v>1.0068416595458984E-3</c:v>
                </c:pt>
                <c:pt idx="36120">
                  <c:v>1.007080078125E-3</c:v>
                </c:pt>
                <c:pt idx="36121">
                  <c:v>1.007080078125E-3</c:v>
                </c:pt>
                <c:pt idx="36122">
                  <c:v>1.0068416595458984E-3</c:v>
                </c:pt>
                <c:pt idx="36123">
                  <c:v>1.007080078125E-3</c:v>
                </c:pt>
                <c:pt idx="36124">
                  <c:v>1.007080078125E-3</c:v>
                </c:pt>
                <c:pt idx="36125">
                  <c:v>1.0068416595458984E-3</c:v>
                </c:pt>
                <c:pt idx="36126">
                  <c:v>1.007080078125E-3</c:v>
                </c:pt>
                <c:pt idx="36127">
                  <c:v>1.0080337524414063E-3</c:v>
                </c:pt>
                <c:pt idx="36128">
                  <c:v>1.0068416595458984E-3</c:v>
                </c:pt>
                <c:pt idx="36129">
                  <c:v>1.007080078125E-3</c:v>
                </c:pt>
                <c:pt idx="36130">
                  <c:v>3.0210018157958984E-3</c:v>
                </c:pt>
                <c:pt idx="36131">
                  <c:v>1.007080078125E-3</c:v>
                </c:pt>
                <c:pt idx="36132">
                  <c:v>1.0068416595458984E-3</c:v>
                </c:pt>
                <c:pt idx="36133">
                  <c:v>1.007080078125E-3</c:v>
                </c:pt>
                <c:pt idx="36134">
                  <c:v>1.007080078125E-3</c:v>
                </c:pt>
                <c:pt idx="36135">
                  <c:v>1.0068416595458984E-3</c:v>
                </c:pt>
                <c:pt idx="36136">
                  <c:v>1.007080078125E-3</c:v>
                </c:pt>
                <c:pt idx="36137">
                  <c:v>1.0080337524414063E-3</c:v>
                </c:pt>
                <c:pt idx="36138">
                  <c:v>1.007080078125E-3</c:v>
                </c:pt>
                <c:pt idx="36139">
                  <c:v>1.0068416595458984E-3</c:v>
                </c:pt>
                <c:pt idx="36140">
                  <c:v>1.007080078125E-3</c:v>
                </c:pt>
                <c:pt idx="36141">
                  <c:v>1.007080078125E-3</c:v>
                </c:pt>
                <c:pt idx="36142">
                  <c:v>1.0068416595458984E-3</c:v>
                </c:pt>
                <c:pt idx="36143">
                  <c:v>1.007080078125E-3</c:v>
                </c:pt>
                <c:pt idx="36144">
                  <c:v>1.007080078125E-3</c:v>
                </c:pt>
                <c:pt idx="36145">
                  <c:v>1.0068416595458984E-3</c:v>
                </c:pt>
                <c:pt idx="36146">
                  <c:v>1.007080078125E-3</c:v>
                </c:pt>
                <c:pt idx="36147">
                  <c:v>1.007080078125E-3</c:v>
                </c:pt>
                <c:pt idx="36148">
                  <c:v>1.0068416595458984E-3</c:v>
                </c:pt>
                <c:pt idx="36149">
                  <c:v>1.007080078125E-3</c:v>
                </c:pt>
                <c:pt idx="36150">
                  <c:v>1.0080337524414063E-3</c:v>
                </c:pt>
                <c:pt idx="36151">
                  <c:v>1.0068416595458984E-3</c:v>
                </c:pt>
                <c:pt idx="36152">
                  <c:v>1.007080078125E-3</c:v>
                </c:pt>
                <c:pt idx="36153">
                  <c:v>1.007080078125E-3</c:v>
                </c:pt>
                <c:pt idx="36154">
                  <c:v>1.0068416595458984E-3</c:v>
                </c:pt>
                <c:pt idx="36155">
                  <c:v>1.007080078125E-3</c:v>
                </c:pt>
                <c:pt idx="36156">
                  <c:v>1.007080078125E-3</c:v>
                </c:pt>
                <c:pt idx="36157">
                  <c:v>1.0068416595458984E-3</c:v>
                </c:pt>
                <c:pt idx="36158">
                  <c:v>1.007080078125E-3</c:v>
                </c:pt>
                <c:pt idx="36159">
                  <c:v>1.007080078125E-3</c:v>
                </c:pt>
                <c:pt idx="36160">
                  <c:v>1.0068416595458984E-3</c:v>
                </c:pt>
                <c:pt idx="36161">
                  <c:v>1.007080078125E-3</c:v>
                </c:pt>
                <c:pt idx="36162">
                  <c:v>1.0080337524414063E-3</c:v>
                </c:pt>
                <c:pt idx="36163">
                  <c:v>1.007080078125E-3</c:v>
                </c:pt>
                <c:pt idx="36164">
                  <c:v>1.0068416595458984E-3</c:v>
                </c:pt>
                <c:pt idx="36165">
                  <c:v>1.007080078125E-3</c:v>
                </c:pt>
                <c:pt idx="36166">
                  <c:v>1.007080078125E-3</c:v>
                </c:pt>
                <c:pt idx="36167">
                  <c:v>1.0068416595458984E-3</c:v>
                </c:pt>
                <c:pt idx="36168">
                  <c:v>1.007080078125E-3</c:v>
                </c:pt>
                <c:pt idx="36169">
                  <c:v>1.007080078125E-3</c:v>
                </c:pt>
                <c:pt idx="36170">
                  <c:v>1.0068416595458984E-3</c:v>
                </c:pt>
                <c:pt idx="36171">
                  <c:v>1.007080078125E-3</c:v>
                </c:pt>
                <c:pt idx="36172">
                  <c:v>1.007080078125E-3</c:v>
                </c:pt>
                <c:pt idx="36173">
                  <c:v>1.0068416595458984E-3</c:v>
                </c:pt>
                <c:pt idx="36174">
                  <c:v>1.007080078125E-3</c:v>
                </c:pt>
                <c:pt idx="36175">
                  <c:v>1.0080337524414063E-3</c:v>
                </c:pt>
                <c:pt idx="36176">
                  <c:v>1.0068416595458984E-3</c:v>
                </c:pt>
                <c:pt idx="36177">
                  <c:v>1.007080078125E-3</c:v>
                </c:pt>
                <c:pt idx="36178">
                  <c:v>1.007080078125E-3</c:v>
                </c:pt>
                <c:pt idx="36179">
                  <c:v>1.0068416595458984E-3</c:v>
                </c:pt>
                <c:pt idx="36180">
                  <c:v>1.007080078125E-3</c:v>
                </c:pt>
                <c:pt idx="36181">
                  <c:v>1.007080078125E-3</c:v>
                </c:pt>
                <c:pt idx="36182">
                  <c:v>1.0068416595458984E-3</c:v>
                </c:pt>
                <c:pt idx="36183">
                  <c:v>1.007080078125E-3</c:v>
                </c:pt>
                <c:pt idx="36184">
                  <c:v>1.007080078125E-3</c:v>
                </c:pt>
                <c:pt idx="36185">
                  <c:v>1.0068416595458984E-3</c:v>
                </c:pt>
                <c:pt idx="36186">
                  <c:v>1.007080078125E-3</c:v>
                </c:pt>
                <c:pt idx="36187">
                  <c:v>1.0080337524414063E-3</c:v>
                </c:pt>
                <c:pt idx="36188">
                  <c:v>1.007080078125E-3</c:v>
                </c:pt>
                <c:pt idx="36189">
                  <c:v>1.0068416595458984E-3</c:v>
                </c:pt>
                <c:pt idx="36190">
                  <c:v>1.007080078125E-3</c:v>
                </c:pt>
                <c:pt idx="36191">
                  <c:v>1.007080078125E-3</c:v>
                </c:pt>
                <c:pt idx="36192">
                  <c:v>1.0068416595458984E-3</c:v>
                </c:pt>
                <c:pt idx="36193">
                  <c:v>1.007080078125E-3</c:v>
                </c:pt>
                <c:pt idx="36194">
                  <c:v>1.007080078125E-3</c:v>
                </c:pt>
                <c:pt idx="36195">
                  <c:v>1.0068416595458984E-3</c:v>
                </c:pt>
                <c:pt idx="36196">
                  <c:v>1.007080078125E-3</c:v>
                </c:pt>
                <c:pt idx="36197">
                  <c:v>1.007080078125E-3</c:v>
                </c:pt>
                <c:pt idx="36198">
                  <c:v>1.0068416595458984E-3</c:v>
                </c:pt>
                <c:pt idx="36199">
                  <c:v>1.007080078125E-3</c:v>
                </c:pt>
                <c:pt idx="36200">
                  <c:v>1.0080337524414063E-3</c:v>
                </c:pt>
                <c:pt idx="36201">
                  <c:v>1.0068416595458984E-3</c:v>
                </c:pt>
                <c:pt idx="36202">
                  <c:v>1.007080078125E-3</c:v>
                </c:pt>
                <c:pt idx="36203">
                  <c:v>1.007080078125E-3</c:v>
                </c:pt>
                <c:pt idx="36204">
                  <c:v>1.0068416595458984E-3</c:v>
                </c:pt>
                <c:pt idx="36205">
                  <c:v>1.007080078125E-3</c:v>
                </c:pt>
                <c:pt idx="36206">
                  <c:v>1.007080078125E-3</c:v>
                </c:pt>
                <c:pt idx="36207">
                  <c:v>1.0068416595458984E-3</c:v>
                </c:pt>
                <c:pt idx="36208">
                  <c:v>1.007080078125E-3</c:v>
                </c:pt>
                <c:pt idx="36209">
                  <c:v>1.007080078125E-3</c:v>
                </c:pt>
                <c:pt idx="36210">
                  <c:v>1.0068416595458984E-3</c:v>
                </c:pt>
                <c:pt idx="36211">
                  <c:v>1.007080078125E-3</c:v>
                </c:pt>
                <c:pt idx="36212">
                  <c:v>1.0080337524414063E-3</c:v>
                </c:pt>
                <c:pt idx="36213">
                  <c:v>1.007080078125E-3</c:v>
                </c:pt>
                <c:pt idx="36214">
                  <c:v>1.0068416595458984E-3</c:v>
                </c:pt>
                <c:pt idx="36215">
                  <c:v>1.007080078125E-3</c:v>
                </c:pt>
                <c:pt idx="36216">
                  <c:v>1.007080078125E-3</c:v>
                </c:pt>
                <c:pt idx="36217">
                  <c:v>1.0068416595458984E-3</c:v>
                </c:pt>
                <c:pt idx="36218">
                  <c:v>1.007080078125E-3</c:v>
                </c:pt>
                <c:pt idx="36219">
                  <c:v>1.007080078125E-3</c:v>
                </c:pt>
                <c:pt idx="36220">
                  <c:v>1.0068416595458984E-3</c:v>
                </c:pt>
                <c:pt idx="36221">
                  <c:v>1.007080078125E-3</c:v>
                </c:pt>
                <c:pt idx="36222">
                  <c:v>1.007080078125E-3</c:v>
                </c:pt>
                <c:pt idx="36223">
                  <c:v>1.0068416595458984E-3</c:v>
                </c:pt>
                <c:pt idx="36224">
                  <c:v>1.007080078125E-3</c:v>
                </c:pt>
                <c:pt idx="36225">
                  <c:v>1.0080337524414063E-3</c:v>
                </c:pt>
                <c:pt idx="36226">
                  <c:v>1.0068416595458984E-3</c:v>
                </c:pt>
                <c:pt idx="36227">
                  <c:v>1.007080078125E-3</c:v>
                </c:pt>
                <c:pt idx="36228">
                  <c:v>1.007080078125E-3</c:v>
                </c:pt>
                <c:pt idx="36229">
                  <c:v>1.0068416595458984E-3</c:v>
                </c:pt>
                <c:pt idx="36230">
                  <c:v>1.007080078125E-3</c:v>
                </c:pt>
                <c:pt idx="36231">
                  <c:v>1.007080078125E-3</c:v>
                </c:pt>
                <c:pt idx="36232">
                  <c:v>1.0068416595458984E-3</c:v>
                </c:pt>
                <c:pt idx="36233">
                  <c:v>1.007080078125E-3</c:v>
                </c:pt>
                <c:pt idx="36234">
                  <c:v>1.007080078125E-3</c:v>
                </c:pt>
                <c:pt idx="36235">
                  <c:v>1.0068416595458984E-3</c:v>
                </c:pt>
                <c:pt idx="36236">
                  <c:v>1.007080078125E-3</c:v>
                </c:pt>
                <c:pt idx="36237">
                  <c:v>1.0080337524414063E-3</c:v>
                </c:pt>
                <c:pt idx="36238">
                  <c:v>1.007080078125E-3</c:v>
                </c:pt>
                <c:pt idx="36239">
                  <c:v>1.0068416595458984E-3</c:v>
                </c:pt>
                <c:pt idx="36240">
                  <c:v>1.007080078125E-3</c:v>
                </c:pt>
                <c:pt idx="36241">
                  <c:v>1.007080078125E-3</c:v>
                </c:pt>
                <c:pt idx="36242">
                  <c:v>1.0068416595458984E-3</c:v>
                </c:pt>
                <c:pt idx="36243">
                  <c:v>1.007080078125E-3</c:v>
                </c:pt>
                <c:pt idx="36244">
                  <c:v>1.007080078125E-3</c:v>
                </c:pt>
                <c:pt idx="36245">
                  <c:v>1.0068416595458984E-3</c:v>
                </c:pt>
                <c:pt idx="36246">
                  <c:v>1.007080078125E-3</c:v>
                </c:pt>
                <c:pt idx="36247">
                  <c:v>1.007080078125E-3</c:v>
                </c:pt>
                <c:pt idx="36248">
                  <c:v>1.0068416595458984E-3</c:v>
                </c:pt>
                <c:pt idx="36249">
                  <c:v>1.0080337524414063E-3</c:v>
                </c:pt>
                <c:pt idx="36250">
                  <c:v>1.007080078125E-3</c:v>
                </c:pt>
                <c:pt idx="36251">
                  <c:v>1.0068416595458984E-3</c:v>
                </c:pt>
                <c:pt idx="36252">
                  <c:v>1.007080078125E-3</c:v>
                </c:pt>
                <c:pt idx="36253">
                  <c:v>1.007080078125E-3</c:v>
                </c:pt>
                <c:pt idx="36254">
                  <c:v>1.0068416595458984E-3</c:v>
                </c:pt>
                <c:pt idx="36255">
                  <c:v>1.007080078125E-3</c:v>
                </c:pt>
                <c:pt idx="36256">
                  <c:v>1.007080078125E-3</c:v>
                </c:pt>
                <c:pt idx="36257">
                  <c:v>1.0068416595458984E-3</c:v>
                </c:pt>
                <c:pt idx="36258">
                  <c:v>1.007080078125E-3</c:v>
                </c:pt>
                <c:pt idx="36259">
                  <c:v>1.007080078125E-3</c:v>
                </c:pt>
                <c:pt idx="36260">
                  <c:v>1.0068416595458984E-3</c:v>
                </c:pt>
                <c:pt idx="36261">
                  <c:v>1.007080078125E-3</c:v>
                </c:pt>
                <c:pt idx="36262">
                  <c:v>1.0080337524414063E-3</c:v>
                </c:pt>
                <c:pt idx="36263">
                  <c:v>1.007080078125E-3</c:v>
                </c:pt>
                <c:pt idx="36264">
                  <c:v>1.0068416595458984E-3</c:v>
                </c:pt>
                <c:pt idx="36265">
                  <c:v>1.007080078125E-3</c:v>
                </c:pt>
                <c:pt idx="36266">
                  <c:v>1.007080078125E-3</c:v>
                </c:pt>
                <c:pt idx="36267">
                  <c:v>1.0068416595458984E-3</c:v>
                </c:pt>
                <c:pt idx="36268">
                  <c:v>1.007080078125E-3</c:v>
                </c:pt>
                <c:pt idx="36269">
                  <c:v>1.007080078125E-3</c:v>
                </c:pt>
                <c:pt idx="36270">
                  <c:v>1.0068416595458984E-3</c:v>
                </c:pt>
                <c:pt idx="36271">
                  <c:v>1.007080078125E-3</c:v>
                </c:pt>
                <c:pt idx="36272">
                  <c:v>1.007080078125E-3</c:v>
                </c:pt>
                <c:pt idx="36273">
                  <c:v>1.0068416595458984E-3</c:v>
                </c:pt>
                <c:pt idx="36274">
                  <c:v>1.0080337524414063E-3</c:v>
                </c:pt>
                <c:pt idx="36275">
                  <c:v>1.007080078125E-3</c:v>
                </c:pt>
                <c:pt idx="36276">
                  <c:v>8.0559253692626953E-3</c:v>
                </c:pt>
                <c:pt idx="36277">
                  <c:v>1.007080078125E-3</c:v>
                </c:pt>
                <c:pt idx="36278">
                  <c:v>1.0068416595458984E-3</c:v>
                </c:pt>
                <c:pt idx="36279">
                  <c:v>1.007080078125E-3</c:v>
                </c:pt>
                <c:pt idx="36280">
                  <c:v>1.0080337524414063E-3</c:v>
                </c:pt>
                <c:pt idx="36281">
                  <c:v>1.007080078125E-3</c:v>
                </c:pt>
                <c:pt idx="36282">
                  <c:v>1.0068416595458984E-3</c:v>
                </c:pt>
                <c:pt idx="36283">
                  <c:v>1.007080078125E-3</c:v>
                </c:pt>
                <c:pt idx="36284">
                  <c:v>1.007080078125E-3</c:v>
                </c:pt>
                <c:pt idx="36285">
                  <c:v>1.0068416595458984E-3</c:v>
                </c:pt>
                <c:pt idx="36286">
                  <c:v>1.007080078125E-3</c:v>
                </c:pt>
                <c:pt idx="36287">
                  <c:v>1.007080078125E-3</c:v>
                </c:pt>
                <c:pt idx="36288">
                  <c:v>1.0068416595458984E-3</c:v>
                </c:pt>
                <c:pt idx="36289">
                  <c:v>1.007080078125E-3</c:v>
                </c:pt>
                <c:pt idx="36290">
                  <c:v>1.007080078125E-3</c:v>
                </c:pt>
                <c:pt idx="36291">
                  <c:v>1.0068416595458984E-3</c:v>
                </c:pt>
                <c:pt idx="36292">
                  <c:v>1.0080337524414063E-3</c:v>
                </c:pt>
                <c:pt idx="36293">
                  <c:v>1.007080078125E-3</c:v>
                </c:pt>
                <c:pt idx="36294">
                  <c:v>1.0068416595458984E-3</c:v>
                </c:pt>
                <c:pt idx="36295">
                  <c:v>1.007080078125E-3</c:v>
                </c:pt>
                <c:pt idx="36296">
                  <c:v>1.007080078125E-3</c:v>
                </c:pt>
                <c:pt idx="36297">
                  <c:v>1.0068416595458984E-3</c:v>
                </c:pt>
                <c:pt idx="36298">
                  <c:v>1.007080078125E-3</c:v>
                </c:pt>
                <c:pt idx="36299">
                  <c:v>1.007080078125E-3</c:v>
                </c:pt>
                <c:pt idx="36300">
                  <c:v>1.0068416595458984E-3</c:v>
                </c:pt>
                <c:pt idx="36301">
                  <c:v>1.007080078125E-3</c:v>
                </c:pt>
                <c:pt idx="36302">
                  <c:v>1.007080078125E-3</c:v>
                </c:pt>
                <c:pt idx="36303">
                  <c:v>1.0068416595458984E-3</c:v>
                </c:pt>
                <c:pt idx="36304">
                  <c:v>1.007080078125E-3</c:v>
                </c:pt>
                <c:pt idx="36305">
                  <c:v>1.0080337524414063E-3</c:v>
                </c:pt>
                <c:pt idx="36306">
                  <c:v>1.007080078125E-3</c:v>
                </c:pt>
                <c:pt idx="36307">
                  <c:v>1.0068416595458984E-3</c:v>
                </c:pt>
                <c:pt idx="36308">
                  <c:v>1.007080078125E-3</c:v>
                </c:pt>
                <c:pt idx="36309">
                  <c:v>1.007080078125E-3</c:v>
                </c:pt>
                <c:pt idx="36310">
                  <c:v>1.0068416595458984E-3</c:v>
                </c:pt>
                <c:pt idx="36311">
                  <c:v>1.007080078125E-3</c:v>
                </c:pt>
                <c:pt idx="36312">
                  <c:v>1.007080078125E-3</c:v>
                </c:pt>
                <c:pt idx="36313">
                  <c:v>1.0068416595458984E-3</c:v>
                </c:pt>
                <c:pt idx="36314">
                  <c:v>1.007080078125E-3</c:v>
                </c:pt>
                <c:pt idx="36315">
                  <c:v>1.007080078125E-3</c:v>
                </c:pt>
                <c:pt idx="36316">
                  <c:v>1.0068416595458984E-3</c:v>
                </c:pt>
                <c:pt idx="36317">
                  <c:v>1.0080337524414063E-3</c:v>
                </c:pt>
                <c:pt idx="36318">
                  <c:v>1.007080078125E-3</c:v>
                </c:pt>
                <c:pt idx="36319">
                  <c:v>1.0068416595458984E-3</c:v>
                </c:pt>
                <c:pt idx="36320">
                  <c:v>1.007080078125E-3</c:v>
                </c:pt>
                <c:pt idx="36321">
                  <c:v>1.007080078125E-3</c:v>
                </c:pt>
                <c:pt idx="36322">
                  <c:v>1.0068416595458984E-3</c:v>
                </c:pt>
                <c:pt idx="36323">
                  <c:v>1.007080078125E-3</c:v>
                </c:pt>
                <c:pt idx="36324">
                  <c:v>1.007080078125E-3</c:v>
                </c:pt>
                <c:pt idx="36325">
                  <c:v>1.0068416595458984E-3</c:v>
                </c:pt>
                <c:pt idx="36326">
                  <c:v>1.007080078125E-3</c:v>
                </c:pt>
                <c:pt idx="36327">
                  <c:v>1.007080078125E-3</c:v>
                </c:pt>
                <c:pt idx="36328">
                  <c:v>1.0068416595458984E-3</c:v>
                </c:pt>
                <c:pt idx="36329">
                  <c:v>1.007080078125E-3</c:v>
                </c:pt>
                <c:pt idx="36330">
                  <c:v>1.0080337524414063E-3</c:v>
                </c:pt>
                <c:pt idx="36331">
                  <c:v>1.007080078125E-3</c:v>
                </c:pt>
                <c:pt idx="36332">
                  <c:v>1.0068416595458984E-3</c:v>
                </c:pt>
                <c:pt idx="36333">
                  <c:v>1.007080078125E-3</c:v>
                </c:pt>
                <c:pt idx="36334">
                  <c:v>1.007080078125E-3</c:v>
                </c:pt>
                <c:pt idx="36335">
                  <c:v>1.0068416595458984E-3</c:v>
                </c:pt>
                <c:pt idx="36336">
                  <c:v>1.007080078125E-3</c:v>
                </c:pt>
                <c:pt idx="36337">
                  <c:v>1.007080078125E-3</c:v>
                </c:pt>
                <c:pt idx="36338">
                  <c:v>1.0068416595458984E-3</c:v>
                </c:pt>
                <c:pt idx="36339">
                  <c:v>1.007080078125E-3</c:v>
                </c:pt>
                <c:pt idx="36340">
                  <c:v>1.007080078125E-3</c:v>
                </c:pt>
                <c:pt idx="36341">
                  <c:v>1.0068416595458984E-3</c:v>
                </c:pt>
                <c:pt idx="36342">
                  <c:v>1.0080337524414063E-3</c:v>
                </c:pt>
                <c:pt idx="36343">
                  <c:v>1.007080078125E-3</c:v>
                </c:pt>
                <c:pt idx="36344">
                  <c:v>1.0068416595458984E-3</c:v>
                </c:pt>
                <c:pt idx="36345">
                  <c:v>1.007080078125E-3</c:v>
                </c:pt>
                <c:pt idx="36346">
                  <c:v>1.007080078125E-3</c:v>
                </c:pt>
                <c:pt idx="36347">
                  <c:v>1.0068416595458984E-3</c:v>
                </c:pt>
                <c:pt idx="36348">
                  <c:v>1.007080078125E-3</c:v>
                </c:pt>
                <c:pt idx="36349">
                  <c:v>1.007080078125E-3</c:v>
                </c:pt>
                <c:pt idx="36350">
                  <c:v>1.0068416595458984E-3</c:v>
                </c:pt>
                <c:pt idx="36351">
                  <c:v>1.007080078125E-3</c:v>
                </c:pt>
                <c:pt idx="36352">
                  <c:v>1.007080078125E-3</c:v>
                </c:pt>
                <c:pt idx="36353">
                  <c:v>1.0068416595458984E-3</c:v>
                </c:pt>
                <c:pt idx="36354">
                  <c:v>1.007080078125E-3</c:v>
                </c:pt>
                <c:pt idx="36355">
                  <c:v>1.0080337524414063E-3</c:v>
                </c:pt>
                <c:pt idx="36356">
                  <c:v>1.007080078125E-3</c:v>
                </c:pt>
                <c:pt idx="36357">
                  <c:v>1.0068416595458984E-3</c:v>
                </c:pt>
                <c:pt idx="36358">
                  <c:v>1.007080078125E-3</c:v>
                </c:pt>
                <c:pt idx="36359">
                  <c:v>1.007080078125E-3</c:v>
                </c:pt>
                <c:pt idx="36360">
                  <c:v>1.0068416595458984E-3</c:v>
                </c:pt>
                <c:pt idx="36361">
                  <c:v>1.007080078125E-3</c:v>
                </c:pt>
                <c:pt idx="36362">
                  <c:v>1.007080078125E-3</c:v>
                </c:pt>
                <c:pt idx="36363">
                  <c:v>1.0068416595458984E-3</c:v>
                </c:pt>
                <c:pt idx="36364">
                  <c:v>1.007080078125E-3</c:v>
                </c:pt>
                <c:pt idx="36365">
                  <c:v>1.007080078125E-3</c:v>
                </c:pt>
                <c:pt idx="36366">
                  <c:v>1.0068416595458984E-3</c:v>
                </c:pt>
                <c:pt idx="36367">
                  <c:v>1.0080337524414063E-3</c:v>
                </c:pt>
                <c:pt idx="36368">
                  <c:v>1.007080078125E-3</c:v>
                </c:pt>
                <c:pt idx="36369">
                  <c:v>1.0068416595458984E-3</c:v>
                </c:pt>
                <c:pt idx="36370">
                  <c:v>1.007080078125E-3</c:v>
                </c:pt>
                <c:pt idx="36371">
                  <c:v>1.007080078125E-3</c:v>
                </c:pt>
                <c:pt idx="36372">
                  <c:v>1.0068416595458984E-3</c:v>
                </c:pt>
                <c:pt idx="36373">
                  <c:v>1.007080078125E-3</c:v>
                </c:pt>
                <c:pt idx="36374">
                  <c:v>1.007080078125E-3</c:v>
                </c:pt>
                <c:pt idx="36375">
                  <c:v>1.0068416595458984E-3</c:v>
                </c:pt>
                <c:pt idx="36376">
                  <c:v>1.007080078125E-3</c:v>
                </c:pt>
                <c:pt idx="36377">
                  <c:v>1.007080078125E-3</c:v>
                </c:pt>
                <c:pt idx="36378">
                  <c:v>1.0068416595458984E-3</c:v>
                </c:pt>
                <c:pt idx="36379">
                  <c:v>1.007080078125E-3</c:v>
                </c:pt>
                <c:pt idx="36380">
                  <c:v>1.0080337524414063E-3</c:v>
                </c:pt>
                <c:pt idx="36381">
                  <c:v>1.007080078125E-3</c:v>
                </c:pt>
                <c:pt idx="36382">
                  <c:v>1.0068416595458984E-3</c:v>
                </c:pt>
                <c:pt idx="36383">
                  <c:v>1.007080078125E-3</c:v>
                </c:pt>
                <c:pt idx="36384">
                  <c:v>1.007080078125E-3</c:v>
                </c:pt>
                <c:pt idx="36385">
                  <c:v>1.0068416595458984E-3</c:v>
                </c:pt>
                <c:pt idx="36386">
                  <c:v>1.007080078125E-3</c:v>
                </c:pt>
                <c:pt idx="36387">
                  <c:v>1.007080078125E-3</c:v>
                </c:pt>
                <c:pt idx="36388">
                  <c:v>1.0068416595458984E-3</c:v>
                </c:pt>
                <c:pt idx="36389">
                  <c:v>1.007080078125E-3</c:v>
                </c:pt>
                <c:pt idx="36390">
                  <c:v>1.007080078125E-3</c:v>
                </c:pt>
                <c:pt idx="36391">
                  <c:v>1.0068416595458984E-3</c:v>
                </c:pt>
                <c:pt idx="36392">
                  <c:v>1.0080337524414063E-3</c:v>
                </c:pt>
                <c:pt idx="36393">
                  <c:v>1.007080078125E-3</c:v>
                </c:pt>
                <c:pt idx="36394">
                  <c:v>1.0068416595458984E-3</c:v>
                </c:pt>
                <c:pt idx="36395">
                  <c:v>1.007080078125E-3</c:v>
                </c:pt>
                <c:pt idx="36396">
                  <c:v>1.007080078125E-3</c:v>
                </c:pt>
                <c:pt idx="36397">
                  <c:v>1.0068416595458984E-3</c:v>
                </c:pt>
                <c:pt idx="36398">
                  <c:v>1.007080078125E-3</c:v>
                </c:pt>
                <c:pt idx="36399">
                  <c:v>1.007080078125E-3</c:v>
                </c:pt>
                <c:pt idx="36400">
                  <c:v>1.0068416595458984E-3</c:v>
                </c:pt>
                <c:pt idx="36401">
                  <c:v>1.007080078125E-3</c:v>
                </c:pt>
                <c:pt idx="36402">
                  <c:v>1.007080078125E-3</c:v>
                </c:pt>
                <c:pt idx="36403">
                  <c:v>1.0068416595458984E-3</c:v>
                </c:pt>
                <c:pt idx="36404">
                  <c:v>1.007080078125E-3</c:v>
                </c:pt>
                <c:pt idx="36405">
                  <c:v>1.0080337524414063E-3</c:v>
                </c:pt>
                <c:pt idx="36406">
                  <c:v>1.007080078125E-3</c:v>
                </c:pt>
                <c:pt idx="36407">
                  <c:v>1.0068416595458984E-3</c:v>
                </c:pt>
                <c:pt idx="36408">
                  <c:v>1.007080078125E-3</c:v>
                </c:pt>
                <c:pt idx="36409">
                  <c:v>1.007080078125E-3</c:v>
                </c:pt>
                <c:pt idx="36410">
                  <c:v>1.0068416595458984E-3</c:v>
                </c:pt>
                <c:pt idx="36411">
                  <c:v>1.007080078125E-3</c:v>
                </c:pt>
                <c:pt idx="36412">
                  <c:v>1.007080078125E-3</c:v>
                </c:pt>
                <c:pt idx="36413">
                  <c:v>1.0068416595458984E-3</c:v>
                </c:pt>
                <c:pt idx="36414">
                  <c:v>1.007080078125E-3</c:v>
                </c:pt>
                <c:pt idx="36415">
                  <c:v>1.007080078125E-3</c:v>
                </c:pt>
                <c:pt idx="36416">
                  <c:v>5.0358772277832031E-3</c:v>
                </c:pt>
                <c:pt idx="36417">
                  <c:v>1.007080078125E-3</c:v>
                </c:pt>
                <c:pt idx="36418">
                  <c:v>1.0068416595458984E-3</c:v>
                </c:pt>
                <c:pt idx="36419">
                  <c:v>1.007080078125E-3</c:v>
                </c:pt>
                <c:pt idx="36420">
                  <c:v>1.007080078125E-3</c:v>
                </c:pt>
                <c:pt idx="36421">
                  <c:v>1.0068416595458984E-3</c:v>
                </c:pt>
                <c:pt idx="36422">
                  <c:v>1.007080078125E-3</c:v>
                </c:pt>
                <c:pt idx="36423">
                  <c:v>1.007080078125E-3</c:v>
                </c:pt>
                <c:pt idx="36424">
                  <c:v>1.0068416595458984E-3</c:v>
                </c:pt>
                <c:pt idx="36425">
                  <c:v>1.007080078125E-3</c:v>
                </c:pt>
                <c:pt idx="36426">
                  <c:v>1.0080337524414063E-3</c:v>
                </c:pt>
                <c:pt idx="36427">
                  <c:v>1.007080078125E-3</c:v>
                </c:pt>
                <c:pt idx="36428">
                  <c:v>1.0068416595458984E-3</c:v>
                </c:pt>
                <c:pt idx="36429">
                  <c:v>1.007080078125E-3</c:v>
                </c:pt>
                <c:pt idx="36430">
                  <c:v>1.007080078125E-3</c:v>
                </c:pt>
                <c:pt idx="36431">
                  <c:v>1.0068416595458984E-3</c:v>
                </c:pt>
                <c:pt idx="36432">
                  <c:v>1.007080078125E-3</c:v>
                </c:pt>
                <c:pt idx="36433">
                  <c:v>1.007080078125E-3</c:v>
                </c:pt>
                <c:pt idx="36434">
                  <c:v>1.0068416595458984E-3</c:v>
                </c:pt>
                <c:pt idx="36435">
                  <c:v>1.007080078125E-3</c:v>
                </c:pt>
                <c:pt idx="36436">
                  <c:v>1.007080078125E-3</c:v>
                </c:pt>
                <c:pt idx="36437">
                  <c:v>1.0068416595458984E-3</c:v>
                </c:pt>
                <c:pt idx="36438">
                  <c:v>1.0080337524414063E-3</c:v>
                </c:pt>
                <c:pt idx="36439">
                  <c:v>1.007080078125E-3</c:v>
                </c:pt>
                <c:pt idx="36440">
                  <c:v>1.0068416595458984E-3</c:v>
                </c:pt>
                <c:pt idx="36441">
                  <c:v>1.007080078125E-3</c:v>
                </c:pt>
                <c:pt idx="36442">
                  <c:v>1.007080078125E-3</c:v>
                </c:pt>
                <c:pt idx="36443">
                  <c:v>1.0068416595458984E-3</c:v>
                </c:pt>
                <c:pt idx="36444">
                  <c:v>1.007080078125E-3</c:v>
                </c:pt>
                <c:pt idx="36445">
                  <c:v>1.007080078125E-3</c:v>
                </c:pt>
                <c:pt idx="36446">
                  <c:v>1.0068416595458984E-3</c:v>
                </c:pt>
                <c:pt idx="36447">
                  <c:v>1.007080078125E-3</c:v>
                </c:pt>
                <c:pt idx="36448">
                  <c:v>1.007080078125E-3</c:v>
                </c:pt>
                <c:pt idx="36449">
                  <c:v>1.0068416595458984E-3</c:v>
                </c:pt>
                <c:pt idx="36450">
                  <c:v>1.007080078125E-3</c:v>
                </c:pt>
                <c:pt idx="36451">
                  <c:v>1.0080337524414063E-3</c:v>
                </c:pt>
                <c:pt idx="36452">
                  <c:v>1.007080078125E-3</c:v>
                </c:pt>
                <c:pt idx="36453">
                  <c:v>1.0068416595458984E-3</c:v>
                </c:pt>
                <c:pt idx="36454">
                  <c:v>1.007080078125E-3</c:v>
                </c:pt>
                <c:pt idx="36455">
                  <c:v>1.007080078125E-3</c:v>
                </c:pt>
                <c:pt idx="36456">
                  <c:v>1.0068416595458984E-3</c:v>
                </c:pt>
                <c:pt idx="36457">
                  <c:v>1.007080078125E-3</c:v>
                </c:pt>
                <c:pt idx="36458">
                  <c:v>1.007080078125E-3</c:v>
                </c:pt>
                <c:pt idx="36459">
                  <c:v>1.0068416595458984E-3</c:v>
                </c:pt>
                <c:pt idx="36460">
                  <c:v>1.007080078125E-3</c:v>
                </c:pt>
                <c:pt idx="36461">
                  <c:v>1.0068416595458984E-3</c:v>
                </c:pt>
                <c:pt idx="36462">
                  <c:v>1.007080078125E-3</c:v>
                </c:pt>
                <c:pt idx="36463">
                  <c:v>1.0080337524414063E-3</c:v>
                </c:pt>
                <c:pt idx="36464">
                  <c:v>1.007080078125E-3</c:v>
                </c:pt>
                <c:pt idx="36465">
                  <c:v>1.0068416595458984E-3</c:v>
                </c:pt>
                <c:pt idx="36466">
                  <c:v>1.007080078125E-3</c:v>
                </c:pt>
                <c:pt idx="36467">
                  <c:v>1.007080078125E-3</c:v>
                </c:pt>
                <c:pt idx="36468">
                  <c:v>1.0068416595458984E-3</c:v>
                </c:pt>
                <c:pt idx="36469">
                  <c:v>1.007080078125E-3</c:v>
                </c:pt>
                <c:pt idx="36470">
                  <c:v>1.007080078125E-3</c:v>
                </c:pt>
                <c:pt idx="36471">
                  <c:v>1.0068416595458984E-3</c:v>
                </c:pt>
                <c:pt idx="36472">
                  <c:v>1.007080078125E-3</c:v>
                </c:pt>
                <c:pt idx="36473">
                  <c:v>1.007080078125E-3</c:v>
                </c:pt>
                <c:pt idx="36474">
                  <c:v>1.0068416595458984E-3</c:v>
                </c:pt>
                <c:pt idx="36475">
                  <c:v>1.007080078125E-3</c:v>
                </c:pt>
                <c:pt idx="36476">
                  <c:v>1.0080337524414063E-3</c:v>
                </c:pt>
                <c:pt idx="36477">
                  <c:v>1.007080078125E-3</c:v>
                </c:pt>
                <c:pt idx="36478">
                  <c:v>1.0068416595458984E-3</c:v>
                </c:pt>
                <c:pt idx="36479">
                  <c:v>1.007080078125E-3</c:v>
                </c:pt>
                <c:pt idx="36480">
                  <c:v>1.007080078125E-3</c:v>
                </c:pt>
                <c:pt idx="36481">
                  <c:v>1.0068416595458984E-3</c:v>
                </c:pt>
                <c:pt idx="36482">
                  <c:v>1.007080078125E-3</c:v>
                </c:pt>
                <c:pt idx="36483">
                  <c:v>1.0068416595458984E-3</c:v>
                </c:pt>
                <c:pt idx="36484">
                  <c:v>1.007080078125E-3</c:v>
                </c:pt>
                <c:pt idx="36485">
                  <c:v>1.007080078125E-3</c:v>
                </c:pt>
                <c:pt idx="36486">
                  <c:v>1.0068416595458984E-3</c:v>
                </c:pt>
                <c:pt idx="36487">
                  <c:v>1.007080078125E-3</c:v>
                </c:pt>
                <c:pt idx="36488">
                  <c:v>1.0080337524414063E-3</c:v>
                </c:pt>
                <c:pt idx="36489">
                  <c:v>1.007080078125E-3</c:v>
                </c:pt>
                <c:pt idx="36490">
                  <c:v>1.0068416595458984E-3</c:v>
                </c:pt>
                <c:pt idx="36491">
                  <c:v>1.007080078125E-3</c:v>
                </c:pt>
                <c:pt idx="36492">
                  <c:v>1.007080078125E-3</c:v>
                </c:pt>
                <c:pt idx="36493">
                  <c:v>1.0068416595458984E-3</c:v>
                </c:pt>
                <c:pt idx="36494">
                  <c:v>1.007080078125E-3</c:v>
                </c:pt>
                <c:pt idx="36495">
                  <c:v>1.007080078125E-3</c:v>
                </c:pt>
                <c:pt idx="36496">
                  <c:v>1.0068416595458984E-3</c:v>
                </c:pt>
                <c:pt idx="36497">
                  <c:v>1.007080078125E-3</c:v>
                </c:pt>
                <c:pt idx="36498">
                  <c:v>1.007080078125E-3</c:v>
                </c:pt>
                <c:pt idx="36499">
                  <c:v>1.0068416595458984E-3</c:v>
                </c:pt>
                <c:pt idx="36500">
                  <c:v>2.0151138305664063E-3</c:v>
                </c:pt>
                <c:pt idx="36501">
                  <c:v>1.007080078125E-3</c:v>
                </c:pt>
                <c:pt idx="36502">
                  <c:v>1.0068416595458984E-3</c:v>
                </c:pt>
                <c:pt idx="36503">
                  <c:v>1.007080078125E-3</c:v>
                </c:pt>
                <c:pt idx="36504">
                  <c:v>1.0068416595458984E-3</c:v>
                </c:pt>
                <c:pt idx="36505">
                  <c:v>1.007080078125E-3</c:v>
                </c:pt>
                <c:pt idx="36506">
                  <c:v>1.007080078125E-3</c:v>
                </c:pt>
                <c:pt idx="36507">
                  <c:v>1.0068416595458984E-3</c:v>
                </c:pt>
                <c:pt idx="36508">
                  <c:v>1.007080078125E-3</c:v>
                </c:pt>
                <c:pt idx="36509">
                  <c:v>1.007080078125E-3</c:v>
                </c:pt>
                <c:pt idx="36510">
                  <c:v>4.833984375E-2</c:v>
                </c:pt>
                <c:pt idx="36511">
                  <c:v>1.007080078125E-3</c:v>
                </c:pt>
                <c:pt idx="36512">
                  <c:v>1.007080078125E-3</c:v>
                </c:pt>
                <c:pt idx="36513">
                  <c:v>1.0068416595458984E-3</c:v>
                </c:pt>
                <c:pt idx="36514">
                  <c:v>1.007080078125E-3</c:v>
                </c:pt>
                <c:pt idx="36515">
                  <c:v>1.0080337524414063E-3</c:v>
                </c:pt>
                <c:pt idx="36516">
                  <c:v>1.007080078125E-3</c:v>
                </c:pt>
                <c:pt idx="36517">
                  <c:v>1.0068416595458984E-3</c:v>
                </c:pt>
                <c:pt idx="36518">
                  <c:v>1.007080078125E-3</c:v>
                </c:pt>
                <c:pt idx="36519">
                  <c:v>1.007080078125E-3</c:v>
                </c:pt>
                <c:pt idx="36520">
                  <c:v>4.0278434753417969E-3</c:v>
                </c:pt>
                <c:pt idx="36521">
                  <c:v>1.007080078125E-3</c:v>
                </c:pt>
                <c:pt idx="36522">
                  <c:v>1.007080078125E-3</c:v>
                </c:pt>
                <c:pt idx="36523">
                  <c:v>1.0068416595458984E-3</c:v>
                </c:pt>
                <c:pt idx="36524">
                  <c:v>1.007080078125E-3</c:v>
                </c:pt>
                <c:pt idx="36525">
                  <c:v>1.0080337524414063E-3</c:v>
                </c:pt>
                <c:pt idx="36526">
                  <c:v>1.0068416595458984E-3</c:v>
                </c:pt>
                <c:pt idx="36527">
                  <c:v>1.007080078125E-3</c:v>
                </c:pt>
                <c:pt idx="36528">
                  <c:v>1.007080078125E-3</c:v>
                </c:pt>
                <c:pt idx="36529">
                  <c:v>1.0068416595458984E-3</c:v>
                </c:pt>
                <c:pt idx="36530">
                  <c:v>1.007080078125E-3</c:v>
                </c:pt>
                <c:pt idx="36531">
                  <c:v>1.007080078125E-3</c:v>
                </c:pt>
                <c:pt idx="36532">
                  <c:v>1.0068416595458984E-3</c:v>
                </c:pt>
                <c:pt idx="36533">
                  <c:v>1.007080078125E-3</c:v>
                </c:pt>
                <c:pt idx="36534">
                  <c:v>1.007080078125E-3</c:v>
                </c:pt>
                <c:pt idx="36535">
                  <c:v>1.0068416595458984E-3</c:v>
                </c:pt>
                <c:pt idx="36536">
                  <c:v>1.007080078125E-3</c:v>
                </c:pt>
                <c:pt idx="36537">
                  <c:v>1.0080337524414063E-3</c:v>
                </c:pt>
                <c:pt idx="36538">
                  <c:v>1.007080078125E-3</c:v>
                </c:pt>
                <c:pt idx="36539">
                  <c:v>1.0068416595458984E-3</c:v>
                </c:pt>
                <c:pt idx="36540">
                  <c:v>1.007080078125E-3</c:v>
                </c:pt>
                <c:pt idx="36541">
                  <c:v>1.007080078125E-3</c:v>
                </c:pt>
                <c:pt idx="36542">
                  <c:v>1.0068416595458984E-3</c:v>
                </c:pt>
                <c:pt idx="36543">
                  <c:v>1.007080078125E-3</c:v>
                </c:pt>
                <c:pt idx="36544">
                  <c:v>1.007080078125E-3</c:v>
                </c:pt>
                <c:pt idx="36545">
                  <c:v>1.0068416595458984E-3</c:v>
                </c:pt>
                <c:pt idx="36546">
                  <c:v>1.007080078125E-3</c:v>
                </c:pt>
                <c:pt idx="36547">
                  <c:v>1.007080078125E-3</c:v>
                </c:pt>
                <c:pt idx="36548">
                  <c:v>1.0068416595458984E-3</c:v>
                </c:pt>
                <c:pt idx="36549">
                  <c:v>1.007080078125E-3</c:v>
                </c:pt>
                <c:pt idx="36550">
                  <c:v>1.0080337524414063E-3</c:v>
                </c:pt>
                <c:pt idx="36551">
                  <c:v>1.0068416595458984E-3</c:v>
                </c:pt>
                <c:pt idx="36552">
                  <c:v>1.007080078125E-3</c:v>
                </c:pt>
                <c:pt idx="36553">
                  <c:v>1.007080078125E-3</c:v>
                </c:pt>
                <c:pt idx="36554">
                  <c:v>1.0068416595458984E-3</c:v>
                </c:pt>
                <c:pt idx="36555">
                  <c:v>1.007080078125E-3</c:v>
                </c:pt>
                <c:pt idx="36556">
                  <c:v>1.007080078125E-3</c:v>
                </c:pt>
                <c:pt idx="36557">
                  <c:v>1.0068416595458984E-3</c:v>
                </c:pt>
                <c:pt idx="36558">
                  <c:v>1.007080078125E-3</c:v>
                </c:pt>
                <c:pt idx="36559">
                  <c:v>1.007080078125E-3</c:v>
                </c:pt>
                <c:pt idx="36560">
                  <c:v>1.0068416595458984E-3</c:v>
                </c:pt>
                <c:pt idx="36561">
                  <c:v>1.007080078125E-3</c:v>
                </c:pt>
                <c:pt idx="36562">
                  <c:v>1.0080337524414063E-3</c:v>
                </c:pt>
                <c:pt idx="36563">
                  <c:v>1.007080078125E-3</c:v>
                </c:pt>
                <c:pt idx="36564">
                  <c:v>1.0068416595458984E-3</c:v>
                </c:pt>
                <c:pt idx="36565">
                  <c:v>1.007080078125E-3</c:v>
                </c:pt>
                <c:pt idx="36566">
                  <c:v>1.007080078125E-3</c:v>
                </c:pt>
                <c:pt idx="36567">
                  <c:v>1.0068416595458984E-3</c:v>
                </c:pt>
                <c:pt idx="36568">
                  <c:v>1.007080078125E-3</c:v>
                </c:pt>
                <c:pt idx="36569">
                  <c:v>1.007080078125E-3</c:v>
                </c:pt>
                <c:pt idx="36570">
                  <c:v>1.0068416595458984E-3</c:v>
                </c:pt>
                <c:pt idx="36571">
                  <c:v>1.007080078125E-3</c:v>
                </c:pt>
                <c:pt idx="36572">
                  <c:v>1.007080078125E-3</c:v>
                </c:pt>
                <c:pt idx="36573">
                  <c:v>1.0068416595458984E-3</c:v>
                </c:pt>
                <c:pt idx="36574">
                  <c:v>1.007080078125E-3</c:v>
                </c:pt>
                <c:pt idx="36575">
                  <c:v>1.0080337524414063E-3</c:v>
                </c:pt>
                <c:pt idx="36576">
                  <c:v>1.0068416595458984E-3</c:v>
                </c:pt>
                <c:pt idx="36577">
                  <c:v>1.007080078125E-3</c:v>
                </c:pt>
                <c:pt idx="36578">
                  <c:v>1.007080078125E-3</c:v>
                </c:pt>
                <c:pt idx="36579">
                  <c:v>1.0068416595458984E-3</c:v>
                </c:pt>
                <c:pt idx="36580">
                  <c:v>1.007080078125E-3</c:v>
                </c:pt>
                <c:pt idx="36581">
                  <c:v>1.007080078125E-3</c:v>
                </c:pt>
                <c:pt idx="36582">
                  <c:v>1.0068416595458984E-3</c:v>
                </c:pt>
                <c:pt idx="36583">
                  <c:v>1.007080078125E-3</c:v>
                </c:pt>
                <c:pt idx="36584">
                  <c:v>1.007080078125E-3</c:v>
                </c:pt>
                <c:pt idx="36585">
                  <c:v>1.0068416595458984E-3</c:v>
                </c:pt>
                <c:pt idx="36586">
                  <c:v>1.007080078125E-3</c:v>
                </c:pt>
                <c:pt idx="36587">
                  <c:v>1.0080337524414063E-3</c:v>
                </c:pt>
                <c:pt idx="36588">
                  <c:v>1.007080078125E-3</c:v>
                </c:pt>
                <c:pt idx="36589">
                  <c:v>1.0068416595458984E-3</c:v>
                </c:pt>
                <c:pt idx="36590">
                  <c:v>1.007080078125E-3</c:v>
                </c:pt>
                <c:pt idx="36591">
                  <c:v>1.007080078125E-3</c:v>
                </c:pt>
                <c:pt idx="36592">
                  <c:v>1.0068416595458984E-3</c:v>
                </c:pt>
                <c:pt idx="36593">
                  <c:v>1.007080078125E-3</c:v>
                </c:pt>
                <c:pt idx="36594">
                  <c:v>1.007080078125E-3</c:v>
                </c:pt>
                <c:pt idx="36595">
                  <c:v>1.0068416595458984E-3</c:v>
                </c:pt>
                <c:pt idx="36596">
                  <c:v>1.007080078125E-3</c:v>
                </c:pt>
                <c:pt idx="36597">
                  <c:v>1.007080078125E-3</c:v>
                </c:pt>
                <c:pt idx="36598">
                  <c:v>1.0068416595458984E-3</c:v>
                </c:pt>
                <c:pt idx="36599">
                  <c:v>1.007080078125E-3</c:v>
                </c:pt>
                <c:pt idx="36600">
                  <c:v>1.0080337524414063E-3</c:v>
                </c:pt>
                <c:pt idx="36601">
                  <c:v>1.0068416595458984E-3</c:v>
                </c:pt>
                <c:pt idx="36602">
                  <c:v>1.007080078125E-3</c:v>
                </c:pt>
                <c:pt idx="36603">
                  <c:v>1.007080078125E-3</c:v>
                </c:pt>
                <c:pt idx="36604">
                  <c:v>1.0068416595458984E-3</c:v>
                </c:pt>
                <c:pt idx="36605">
                  <c:v>1.007080078125E-3</c:v>
                </c:pt>
                <c:pt idx="36606">
                  <c:v>1.007080078125E-3</c:v>
                </c:pt>
                <c:pt idx="36607">
                  <c:v>1.0068416595458984E-3</c:v>
                </c:pt>
                <c:pt idx="36608">
                  <c:v>1.007080078125E-3</c:v>
                </c:pt>
                <c:pt idx="36609">
                  <c:v>1.007080078125E-3</c:v>
                </c:pt>
                <c:pt idx="36610">
                  <c:v>1.0068416595458984E-3</c:v>
                </c:pt>
                <c:pt idx="36611">
                  <c:v>1.007080078125E-3</c:v>
                </c:pt>
                <c:pt idx="36612">
                  <c:v>1.0080337524414063E-3</c:v>
                </c:pt>
                <c:pt idx="36613">
                  <c:v>1.007080078125E-3</c:v>
                </c:pt>
                <c:pt idx="36614">
                  <c:v>1.0068416595458984E-3</c:v>
                </c:pt>
                <c:pt idx="36615">
                  <c:v>1.007080078125E-3</c:v>
                </c:pt>
                <c:pt idx="36616">
                  <c:v>1.007080078125E-3</c:v>
                </c:pt>
                <c:pt idx="36617">
                  <c:v>1.0068416595458984E-3</c:v>
                </c:pt>
                <c:pt idx="36618">
                  <c:v>1.007080078125E-3</c:v>
                </c:pt>
                <c:pt idx="36619">
                  <c:v>1.007080078125E-3</c:v>
                </c:pt>
                <c:pt idx="36620">
                  <c:v>1.0068416595458984E-3</c:v>
                </c:pt>
                <c:pt idx="36621">
                  <c:v>1.007080078125E-3</c:v>
                </c:pt>
                <c:pt idx="36622">
                  <c:v>1.007080078125E-3</c:v>
                </c:pt>
                <c:pt idx="36623">
                  <c:v>1.0068416595458984E-3</c:v>
                </c:pt>
                <c:pt idx="36624">
                  <c:v>1.007080078125E-3</c:v>
                </c:pt>
                <c:pt idx="36625">
                  <c:v>1.0080337524414063E-3</c:v>
                </c:pt>
                <c:pt idx="36626">
                  <c:v>1.0068416595458984E-3</c:v>
                </c:pt>
                <c:pt idx="36627">
                  <c:v>1.007080078125E-3</c:v>
                </c:pt>
                <c:pt idx="36628">
                  <c:v>1.007080078125E-3</c:v>
                </c:pt>
                <c:pt idx="36629">
                  <c:v>1.0068416595458984E-3</c:v>
                </c:pt>
                <c:pt idx="36630">
                  <c:v>1.007080078125E-3</c:v>
                </c:pt>
                <c:pt idx="36631">
                  <c:v>1.007080078125E-3</c:v>
                </c:pt>
                <c:pt idx="36632">
                  <c:v>1.0068416595458984E-3</c:v>
                </c:pt>
                <c:pt idx="36633">
                  <c:v>1.007080078125E-3</c:v>
                </c:pt>
                <c:pt idx="36634">
                  <c:v>1.007080078125E-3</c:v>
                </c:pt>
                <c:pt idx="36635">
                  <c:v>1.0068416595458984E-3</c:v>
                </c:pt>
                <c:pt idx="36636">
                  <c:v>1.007080078125E-3</c:v>
                </c:pt>
                <c:pt idx="36637">
                  <c:v>1.0080337524414063E-3</c:v>
                </c:pt>
                <c:pt idx="36638">
                  <c:v>1.007080078125E-3</c:v>
                </c:pt>
                <c:pt idx="36639">
                  <c:v>1.0068416595458984E-3</c:v>
                </c:pt>
                <c:pt idx="36640">
                  <c:v>1.007080078125E-3</c:v>
                </c:pt>
                <c:pt idx="36641">
                  <c:v>1.007080078125E-3</c:v>
                </c:pt>
                <c:pt idx="36642">
                  <c:v>1.0068416595458984E-3</c:v>
                </c:pt>
                <c:pt idx="36643">
                  <c:v>1.007080078125E-3</c:v>
                </c:pt>
                <c:pt idx="36644">
                  <c:v>1.007080078125E-3</c:v>
                </c:pt>
                <c:pt idx="36645">
                  <c:v>1.0068416595458984E-3</c:v>
                </c:pt>
                <c:pt idx="36646">
                  <c:v>1.007080078125E-3</c:v>
                </c:pt>
                <c:pt idx="36647">
                  <c:v>1.007080078125E-3</c:v>
                </c:pt>
                <c:pt idx="36648">
                  <c:v>1.0068416595458984E-3</c:v>
                </c:pt>
                <c:pt idx="36649">
                  <c:v>1.007080078125E-3</c:v>
                </c:pt>
                <c:pt idx="36650">
                  <c:v>1.0080337524414063E-3</c:v>
                </c:pt>
                <c:pt idx="36651">
                  <c:v>1.0068416595458984E-3</c:v>
                </c:pt>
                <c:pt idx="36652">
                  <c:v>1.007080078125E-3</c:v>
                </c:pt>
                <c:pt idx="36653">
                  <c:v>1.007080078125E-3</c:v>
                </c:pt>
                <c:pt idx="36654">
                  <c:v>1.0068416595458984E-3</c:v>
                </c:pt>
                <c:pt idx="36655">
                  <c:v>1.007080078125E-3</c:v>
                </c:pt>
                <c:pt idx="36656">
                  <c:v>1.007080078125E-3</c:v>
                </c:pt>
                <c:pt idx="36657">
                  <c:v>1.0068416595458984E-3</c:v>
                </c:pt>
                <c:pt idx="36658">
                  <c:v>1.007080078125E-3</c:v>
                </c:pt>
                <c:pt idx="36659">
                  <c:v>1.007080078125E-3</c:v>
                </c:pt>
                <c:pt idx="36660">
                  <c:v>1.0068416595458984E-3</c:v>
                </c:pt>
                <c:pt idx="36661">
                  <c:v>1.007080078125E-3</c:v>
                </c:pt>
                <c:pt idx="36662">
                  <c:v>1.0080337524414063E-3</c:v>
                </c:pt>
                <c:pt idx="36663">
                  <c:v>1.007080078125E-3</c:v>
                </c:pt>
                <c:pt idx="36664">
                  <c:v>1.0068416595458984E-3</c:v>
                </c:pt>
                <c:pt idx="36665">
                  <c:v>1.007080078125E-3</c:v>
                </c:pt>
                <c:pt idx="36666">
                  <c:v>1.007080078125E-3</c:v>
                </c:pt>
                <c:pt idx="36667">
                  <c:v>1.0068416595458984E-3</c:v>
                </c:pt>
                <c:pt idx="36668">
                  <c:v>1.007080078125E-3</c:v>
                </c:pt>
                <c:pt idx="36669">
                  <c:v>1.007080078125E-3</c:v>
                </c:pt>
                <c:pt idx="36670">
                  <c:v>1.0068416595458984E-3</c:v>
                </c:pt>
                <c:pt idx="36671">
                  <c:v>1.007080078125E-3</c:v>
                </c:pt>
                <c:pt idx="36672">
                  <c:v>1.007080078125E-3</c:v>
                </c:pt>
                <c:pt idx="36673">
                  <c:v>1.0068416595458984E-3</c:v>
                </c:pt>
                <c:pt idx="36674">
                  <c:v>1.007080078125E-3</c:v>
                </c:pt>
                <c:pt idx="36675">
                  <c:v>1.0080337524414063E-3</c:v>
                </c:pt>
                <c:pt idx="36676">
                  <c:v>1.0068416595458984E-3</c:v>
                </c:pt>
                <c:pt idx="36677">
                  <c:v>1.007080078125E-3</c:v>
                </c:pt>
                <c:pt idx="36678">
                  <c:v>1.007080078125E-3</c:v>
                </c:pt>
                <c:pt idx="36679">
                  <c:v>1.0068416595458984E-3</c:v>
                </c:pt>
                <c:pt idx="36680">
                  <c:v>1.007080078125E-3</c:v>
                </c:pt>
                <c:pt idx="36681">
                  <c:v>1.007080078125E-3</c:v>
                </c:pt>
                <c:pt idx="36682">
                  <c:v>1.0068416595458984E-3</c:v>
                </c:pt>
                <c:pt idx="36683">
                  <c:v>1.007080078125E-3</c:v>
                </c:pt>
                <c:pt idx="36684">
                  <c:v>1.007080078125E-3</c:v>
                </c:pt>
                <c:pt idx="36685">
                  <c:v>1.0068416595458984E-3</c:v>
                </c:pt>
                <c:pt idx="36686">
                  <c:v>1.007080078125E-3</c:v>
                </c:pt>
                <c:pt idx="36687">
                  <c:v>1.0080337524414063E-3</c:v>
                </c:pt>
                <c:pt idx="36688">
                  <c:v>1.007080078125E-3</c:v>
                </c:pt>
                <c:pt idx="36689">
                  <c:v>1.0068416595458984E-3</c:v>
                </c:pt>
                <c:pt idx="36690">
                  <c:v>1.007080078125E-3</c:v>
                </c:pt>
                <c:pt idx="36691">
                  <c:v>1.007080078125E-3</c:v>
                </c:pt>
                <c:pt idx="36692">
                  <c:v>1.0068416595458984E-3</c:v>
                </c:pt>
                <c:pt idx="36693">
                  <c:v>1.007080078125E-3</c:v>
                </c:pt>
                <c:pt idx="36694">
                  <c:v>1.007080078125E-3</c:v>
                </c:pt>
                <c:pt idx="36695">
                  <c:v>1.0068416595458984E-3</c:v>
                </c:pt>
                <c:pt idx="36696">
                  <c:v>1.007080078125E-3</c:v>
                </c:pt>
                <c:pt idx="36697">
                  <c:v>1.007080078125E-3</c:v>
                </c:pt>
                <c:pt idx="36698">
                  <c:v>1.0068416595458984E-3</c:v>
                </c:pt>
                <c:pt idx="36699">
                  <c:v>1.0080337524414063E-3</c:v>
                </c:pt>
                <c:pt idx="36700">
                  <c:v>1.007080078125E-3</c:v>
                </c:pt>
                <c:pt idx="36701">
                  <c:v>1.0068416595458984E-3</c:v>
                </c:pt>
                <c:pt idx="36702">
                  <c:v>1.007080078125E-3</c:v>
                </c:pt>
                <c:pt idx="36703">
                  <c:v>1.007080078125E-3</c:v>
                </c:pt>
                <c:pt idx="36704">
                  <c:v>1.0068416595458984E-3</c:v>
                </c:pt>
                <c:pt idx="36705">
                  <c:v>1.007080078125E-3</c:v>
                </c:pt>
                <c:pt idx="36706">
                  <c:v>1.007080078125E-3</c:v>
                </c:pt>
                <c:pt idx="36707">
                  <c:v>1.0068416595458984E-3</c:v>
                </c:pt>
                <c:pt idx="36708">
                  <c:v>1.007080078125E-3</c:v>
                </c:pt>
                <c:pt idx="36709">
                  <c:v>1.007080078125E-3</c:v>
                </c:pt>
                <c:pt idx="36710">
                  <c:v>1.0068416595458984E-3</c:v>
                </c:pt>
                <c:pt idx="36711">
                  <c:v>1.007080078125E-3</c:v>
                </c:pt>
                <c:pt idx="36712">
                  <c:v>1.0080337524414063E-3</c:v>
                </c:pt>
                <c:pt idx="36713">
                  <c:v>1.007080078125E-3</c:v>
                </c:pt>
                <c:pt idx="36714">
                  <c:v>1.0068416595458984E-3</c:v>
                </c:pt>
                <c:pt idx="36715">
                  <c:v>1.007080078125E-3</c:v>
                </c:pt>
                <c:pt idx="36716">
                  <c:v>1.007080078125E-3</c:v>
                </c:pt>
                <c:pt idx="36717">
                  <c:v>1.0068416595458984E-3</c:v>
                </c:pt>
                <c:pt idx="36718">
                  <c:v>1.007080078125E-3</c:v>
                </c:pt>
                <c:pt idx="36719">
                  <c:v>1.007080078125E-3</c:v>
                </c:pt>
                <c:pt idx="36720">
                  <c:v>1.0068416595458984E-3</c:v>
                </c:pt>
                <c:pt idx="36721">
                  <c:v>1.007080078125E-3</c:v>
                </c:pt>
                <c:pt idx="36722">
                  <c:v>1.007080078125E-3</c:v>
                </c:pt>
                <c:pt idx="36723">
                  <c:v>1.0068416595458984E-3</c:v>
                </c:pt>
                <c:pt idx="36724">
                  <c:v>1.0080337524414063E-3</c:v>
                </c:pt>
                <c:pt idx="36725">
                  <c:v>1.007080078125E-3</c:v>
                </c:pt>
                <c:pt idx="36726">
                  <c:v>1.0068416595458984E-3</c:v>
                </c:pt>
                <c:pt idx="36727">
                  <c:v>1.007080078125E-3</c:v>
                </c:pt>
                <c:pt idx="36728">
                  <c:v>1.007080078125E-3</c:v>
                </c:pt>
                <c:pt idx="36729">
                  <c:v>1.0068416595458984E-3</c:v>
                </c:pt>
                <c:pt idx="36730">
                  <c:v>1.007080078125E-3</c:v>
                </c:pt>
                <c:pt idx="36731">
                  <c:v>1.007080078125E-3</c:v>
                </c:pt>
                <c:pt idx="36732">
                  <c:v>1.0068416595458984E-3</c:v>
                </c:pt>
                <c:pt idx="36733">
                  <c:v>1.007080078125E-3</c:v>
                </c:pt>
                <c:pt idx="36734">
                  <c:v>1.007080078125E-3</c:v>
                </c:pt>
                <c:pt idx="36735">
                  <c:v>1.0068416595458984E-3</c:v>
                </c:pt>
                <c:pt idx="36736">
                  <c:v>1.007080078125E-3</c:v>
                </c:pt>
                <c:pt idx="36737">
                  <c:v>1.0080337524414063E-3</c:v>
                </c:pt>
                <c:pt idx="36738">
                  <c:v>1.007080078125E-3</c:v>
                </c:pt>
                <c:pt idx="36739">
                  <c:v>1.0068416595458984E-3</c:v>
                </c:pt>
                <c:pt idx="36740">
                  <c:v>1.007080078125E-3</c:v>
                </c:pt>
                <c:pt idx="36741">
                  <c:v>1.007080078125E-3</c:v>
                </c:pt>
                <c:pt idx="36742">
                  <c:v>1.0068416595458984E-3</c:v>
                </c:pt>
                <c:pt idx="36743">
                  <c:v>1.007080078125E-3</c:v>
                </c:pt>
                <c:pt idx="36744">
                  <c:v>1.007080078125E-3</c:v>
                </c:pt>
                <c:pt idx="36745">
                  <c:v>1.0068416595458984E-3</c:v>
                </c:pt>
                <c:pt idx="36746">
                  <c:v>1.007080078125E-3</c:v>
                </c:pt>
                <c:pt idx="36747">
                  <c:v>1.007080078125E-3</c:v>
                </c:pt>
                <c:pt idx="36748">
                  <c:v>1.0068416595458984E-3</c:v>
                </c:pt>
                <c:pt idx="36749">
                  <c:v>1.0080337524414063E-3</c:v>
                </c:pt>
                <c:pt idx="36750">
                  <c:v>1.007080078125E-3</c:v>
                </c:pt>
                <c:pt idx="36751">
                  <c:v>1.0068416595458984E-3</c:v>
                </c:pt>
                <c:pt idx="36752">
                  <c:v>1.007080078125E-3</c:v>
                </c:pt>
                <c:pt idx="36753">
                  <c:v>1.007080078125E-3</c:v>
                </c:pt>
                <c:pt idx="36754">
                  <c:v>1.0068416595458984E-3</c:v>
                </c:pt>
                <c:pt idx="36755">
                  <c:v>1.007080078125E-3</c:v>
                </c:pt>
                <c:pt idx="36756">
                  <c:v>1.007080078125E-3</c:v>
                </c:pt>
                <c:pt idx="36757">
                  <c:v>1.0068416595458984E-3</c:v>
                </c:pt>
                <c:pt idx="36758">
                  <c:v>1.007080078125E-3</c:v>
                </c:pt>
                <c:pt idx="36759">
                  <c:v>1.007080078125E-3</c:v>
                </c:pt>
                <c:pt idx="36760">
                  <c:v>1.0068416595458984E-3</c:v>
                </c:pt>
                <c:pt idx="36761">
                  <c:v>1.007080078125E-3</c:v>
                </c:pt>
                <c:pt idx="36762">
                  <c:v>1.0080337524414063E-3</c:v>
                </c:pt>
                <c:pt idx="36763">
                  <c:v>1.007080078125E-3</c:v>
                </c:pt>
                <c:pt idx="36764">
                  <c:v>1.0068416595458984E-3</c:v>
                </c:pt>
                <c:pt idx="36765">
                  <c:v>1.007080078125E-3</c:v>
                </c:pt>
                <c:pt idx="36766">
                  <c:v>1.007080078125E-3</c:v>
                </c:pt>
                <c:pt idx="36767">
                  <c:v>1.0068416595458984E-3</c:v>
                </c:pt>
                <c:pt idx="36768">
                  <c:v>1.007080078125E-3</c:v>
                </c:pt>
                <c:pt idx="36769">
                  <c:v>1.007080078125E-3</c:v>
                </c:pt>
                <c:pt idx="36770">
                  <c:v>1.0068416595458984E-3</c:v>
                </c:pt>
                <c:pt idx="36771">
                  <c:v>1.007080078125E-3</c:v>
                </c:pt>
                <c:pt idx="36772">
                  <c:v>1.007080078125E-3</c:v>
                </c:pt>
                <c:pt idx="36773">
                  <c:v>1.0068416595458984E-3</c:v>
                </c:pt>
                <c:pt idx="36774">
                  <c:v>1.0080337524414063E-3</c:v>
                </c:pt>
                <c:pt idx="36775">
                  <c:v>1.007080078125E-3</c:v>
                </c:pt>
                <c:pt idx="36776">
                  <c:v>1.0068416595458984E-3</c:v>
                </c:pt>
                <c:pt idx="36777">
                  <c:v>1.007080078125E-3</c:v>
                </c:pt>
                <c:pt idx="36778">
                  <c:v>1.007080078125E-3</c:v>
                </c:pt>
                <c:pt idx="36779">
                  <c:v>1.0068416595458984E-3</c:v>
                </c:pt>
                <c:pt idx="36780">
                  <c:v>1.007080078125E-3</c:v>
                </c:pt>
                <c:pt idx="36781">
                  <c:v>1.007080078125E-3</c:v>
                </c:pt>
                <c:pt idx="36782">
                  <c:v>1.0068416595458984E-3</c:v>
                </c:pt>
                <c:pt idx="36783">
                  <c:v>1.007080078125E-3</c:v>
                </c:pt>
                <c:pt idx="36784">
                  <c:v>1.007080078125E-3</c:v>
                </c:pt>
                <c:pt idx="36785">
                  <c:v>1.0068416595458984E-3</c:v>
                </c:pt>
                <c:pt idx="36786">
                  <c:v>1.007080078125E-3</c:v>
                </c:pt>
                <c:pt idx="36787">
                  <c:v>1.0080337524414063E-3</c:v>
                </c:pt>
                <c:pt idx="36788">
                  <c:v>1.007080078125E-3</c:v>
                </c:pt>
                <c:pt idx="36789">
                  <c:v>1.0068416595458984E-3</c:v>
                </c:pt>
                <c:pt idx="36790">
                  <c:v>1.007080078125E-3</c:v>
                </c:pt>
                <c:pt idx="36791">
                  <c:v>1.007080078125E-3</c:v>
                </c:pt>
                <c:pt idx="36792">
                  <c:v>1.0068416595458984E-3</c:v>
                </c:pt>
                <c:pt idx="36793">
                  <c:v>1.007080078125E-3</c:v>
                </c:pt>
                <c:pt idx="36794">
                  <c:v>1.007080078125E-3</c:v>
                </c:pt>
                <c:pt idx="36795">
                  <c:v>1.0068416595458984E-3</c:v>
                </c:pt>
                <c:pt idx="36796">
                  <c:v>1.007080078125E-3</c:v>
                </c:pt>
                <c:pt idx="36797">
                  <c:v>1.007080078125E-3</c:v>
                </c:pt>
                <c:pt idx="36798">
                  <c:v>1.0068416595458984E-3</c:v>
                </c:pt>
                <c:pt idx="36799">
                  <c:v>1.0080337524414063E-3</c:v>
                </c:pt>
                <c:pt idx="36800">
                  <c:v>1.007080078125E-3</c:v>
                </c:pt>
                <c:pt idx="36801">
                  <c:v>1.0068416595458984E-3</c:v>
                </c:pt>
                <c:pt idx="36802">
                  <c:v>1.007080078125E-3</c:v>
                </c:pt>
                <c:pt idx="36803">
                  <c:v>1.007080078125E-3</c:v>
                </c:pt>
                <c:pt idx="36804">
                  <c:v>1.0068416595458984E-3</c:v>
                </c:pt>
                <c:pt idx="36805">
                  <c:v>1.007080078125E-3</c:v>
                </c:pt>
                <c:pt idx="36806">
                  <c:v>1.007080078125E-3</c:v>
                </c:pt>
                <c:pt idx="36807">
                  <c:v>1.0068416595458984E-3</c:v>
                </c:pt>
                <c:pt idx="36808">
                  <c:v>1.007080078125E-3</c:v>
                </c:pt>
                <c:pt idx="36809">
                  <c:v>1.007080078125E-3</c:v>
                </c:pt>
                <c:pt idx="36810">
                  <c:v>1.0068416595458984E-3</c:v>
                </c:pt>
                <c:pt idx="36811">
                  <c:v>1.007080078125E-3</c:v>
                </c:pt>
                <c:pt idx="36812">
                  <c:v>1.0080337524414063E-3</c:v>
                </c:pt>
                <c:pt idx="36813">
                  <c:v>1.007080078125E-3</c:v>
                </c:pt>
                <c:pt idx="36814">
                  <c:v>1.0068416595458984E-3</c:v>
                </c:pt>
                <c:pt idx="36815">
                  <c:v>1.007080078125E-3</c:v>
                </c:pt>
                <c:pt idx="36816">
                  <c:v>1.007080078125E-3</c:v>
                </c:pt>
                <c:pt idx="36817">
                  <c:v>1.0068416595458984E-3</c:v>
                </c:pt>
                <c:pt idx="36818">
                  <c:v>1.007080078125E-3</c:v>
                </c:pt>
                <c:pt idx="36819">
                  <c:v>1.007080078125E-3</c:v>
                </c:pt>
                <c:pt idx="36820">
                  <c:v>1.0068416595458984E-3</c:v>
                </c:pt>
                <c:pt idx="36821">
                  <c:v>1.007080078125E-3</c:v>
                </c:pt>
                <c:pt idx="36822">
                  <c:v>1.007080078125E-3</c:v>
                </c:pt>
                <c:pt idx="36823">
                  <c:v>1.0068416595458984E-3</c:v>
                </c:pt>
                <c:pt idx="36824">
                  <c:v>1.0080337524414063E-3</c:v>
                </c:pt>
                <c:pt idx="36825">
                  <c:v>1.007080078125E-3</c:v>
                </c:pt>
                <c:pt idx="36826">
                  <c:v>1.0068416595458984E-3</c:v>
                </c:pt>
                <c:pt idx="36827">
                  <c:v>1.007080078125E-3</c:v>
                </c:pt>
                <c:pt idx="36828">
                  <c:v>1.007080078125E-3</c:v>
                </c:pt>
                <c:pt idx="36829">
                  <c:v>1.0068416595458984E-3</c:v>
                </c:pt>
                <c:pt idx="36830">
                  <c:v>1.007080078125E-3</c:v>
                </c:pt>
                <c:pt idx="36831">
                  <c:v>1.007080078125E-3</c:v>
                </c:pt>
                <c:pt idx="36832">
                  <c:v>1.0068416595458984E-3</c:v>
                </c:pt>
                <c:pt idx="36833">
                  <c:v>1.007080078125E-3</c:v>
                </c:pt>
                <c:pt idx="36834">
                  <c:v>1.007080078125E-3</c:v>
                </c:pt>
                <c:pt idx="36835">
                  <c:v>1.0068416595458984E-3</c:v>
                </c:pt>
                <c:pt idx="36836">
                  <c:v>1.007080078125E-3</c:v>
                </c:pt>
                <c:pt idx="36837">
                  <c:v>1.0080337524414063E-3</c:v>
                </c:pt>
                <c:pt idx="36838">
                  <c:v>1.007080078125E-3</c:v>
                </c:pt>
                <c:pt idx="36839">
                  <c:v>1.0068416595458984E-3</c:v>
                </c:pt>
                <c:pt idx="36840">
                  <c:v>1.007080078125E-3</c:v>
                </c:pt>
                <c:pt idx="36841">
                  <c:v>1.007080078125E-3</c:v>
                </c:pt>
                <c:pt idx="36842">
                  <c:v>1.0068416595458984E-3</c:v>
                </c:pt>
                <c:pt idx="36843">
                  <c:v>1.007080078125E-3</c:v>
                </c:pt>
                <c:pt idx="36844">
                  <c:v>1.007080078125E-3</c:v>
                </c:pt>
                <c:pt idx="36845">
                  <c:v>1.0068416595458984E-3</c:v>
                </c:pt>
                <c:pt idx="36846">
                  <c:v>1.007080078125E-3</c:v>
                </c:pt>
                <c:pt idx="36847">
                  <c:v>1.007080078125E-3</c:v>
                </c:pt>
                <c:pt idx="36848">
                  <c:v>1.0068416595458984E-3</c:v>
                </c:pt>
                <c:pt idx="36849">
                  <c:v>1.0080337524414063E-3</c:v>
                </c:pt>
                <c:pt idx="36850">
                  <c:v>1.007080078125E-3</c:v>
                </c:pt>
                <c:pt idx="36851">
                  <c:v>1.0068416595458984E-3</c:v>
                </c:pt>
                <c:pt idx="36852">
                  <c:v>1.007080078125E-3</c:v>
                </c:pt>
                <c:pt idx="36853">
                  <c:v>1.007080078125E-3</c:v>
                </c:pt>
                <c:pt idx="36854">
                  <c:v>1.0068416595458984E-3</c:v>
                </c:pt>
                <c:pt idx="36855">
                  <c:v>1.007080078125E-3</c:v>
                </c:pt>
                <c:pt idx="36856">
                  <c:v>1.007080078125E-3</c:v>
                </c:pt>
                <c:pt idx="36857">
                  <c:v>1.0068416595458984E-3</c:v>
                </c:pt>
                <c:pt idx="36858">
                  <c:v>1.007080078125E-3</c:v>
                </c:pt>
                <c:pt idx="36859">
                  <c:v>1.007080078125E-3</c:v>
                </c:pt>
                <c:pt idx="36860">
                  <c:v>1.0068416595458984E-3</c:v>
                </c:pt>
                <c:pt idx="36861">
                  <c:v>1.007080078125E-3</c:v>
                </c:pt>
                <c:pt idx="36862">
                  <c:v>1.0080337524414063E-3</c:v>
                </c:pt>
                <c:pt idx="36863">
                  <c:v>1.007080078125E-3</c:v>
                </c:pt>
                <c:pt idx="36864">
                  <c:v>1.0068416595458984E-3</c:v>
                </c:pt>
                <c:pt idx="36865">
                  <c:v>1.007080078125E-3</c:v>
                </c:pt>
                <c:pt idx="36866">
                  <c:v>1.007080078125E-3</c:v>
                </c:pt>
                <c:pt idx="36867">
                  <c:v>1.0068416595458984E-3</c:v>
                </c:pt>
                <c:pt idx="36868">
                  <c:v>1.007080078125E-3</c:v>
                </c:pt>
                <c:pt idx="36869">
                  <c:v>1.007080078125E-3</c:v>
                </c:pt>
                <c:pt idx="36870">
                  <c:v>1.0068416595458984E-3</c:v>
                </c:pt>
                <c:pt idx="36871">
                  <c:v>1.007080078125E-3</c:v>
                </c:pt>
                <c:pt idx="36872">
                  <c:v>1.007080078125E-3</c:v>
                </c:pt>
                <c:pt idx="36873">
                  <c:v>1.0068416595458984E-3</c:v>
                </c:pt>
                <c:pt idx="36874">
                  <c:v>1.0080337524414063E-3</c:v>
                </c:pt>
                <c:pt idx="36875">
                  <c:v>1.007080078125E-3</c:v>
                </c:pt>
                <c:pt idx="36876">
                  <c:v>1.0068416595458984E-3</c:v>
                </c:pt>
                <c:pt idx="36877">
                  <c:v>1.007080078125E-3</c:v>
                </c:pt>
                <c:pt idx="36878">
                  <c:v>1.007080078125E-3</c:v>
                </c:pt>
                <c:pt idx="36879">
                  <c:v>1.0068416595458984E-3</c:v>
                </c:pt>
                <c:pt idx="36880">
                  <c:v>1.007080078125E-3</c:v>
                </c:pt>
                <c:pt idx="36881">
                  <c:v>1.007080078125E-3</c:v>
                </c:pt>
                <c:pt idx="36882">
                  <c:v>1.0068416595458984E-3</c:v>
                </c:pt>
                <c:pt idx="36883">
                  <c:v>1.007080078125E-3</c:v>
                </c:pt>
                <c:pt idx="36884">
                  <c:v>1.007080078125E-3</c:v>
                </c:pt>
                <c:pt idx="36885">
                  <c:v>1.0068416595458984E-3</c:v>
                </c:pt>
                <c:pt idx="36886">
                  <c:v>1.007080078125E-3</c:v>
                </c:pt>
                <c:pt idx="36887">
                  <c:v>1.0080337524414063E-3</c:v>
                </c:pt>
                <c:pt idx="36888">
                  <c:v>1.007080078125E-3</c:v>
                </c:pt>
                <c:pt idx="36889">
                  <c:v>1.0068416595458984E-3</c:v>
                </c:pt>
                <c:pt idx="36890">
                  <c:v>5.0351619720458984E-3</c:v>
                </c:pt>
                <c:pt idx="36891">
                  <c:v>1.0068416595458984E-3</c:v>
                </c:pt>
                <c:pt idx="36892">
                  <c:v>1.007080078125E-3</c:v>
                </c:pt>
                <c:pt idx="36893">
                  <c:v>1.007080078125E-3</c:v>
                </c:pt>
                <c:pt idx="36894">
                  <c:v>1.0068416595458984E-3</c:v>
                </c:pt>
                <c:pt idx="36895">
                  <c:v>1.0080337524414063E-3</c:v>
                </c:pt>
                <c:pt idx="36896">
                  <c:v>1.007080078125E-3</c:v>
                </c:pt>
                <c:pt idx="36897">
                  <c:v>1.0068416595458984E-3</c:v>
                </c:pt>
                <c:pt idx="36898">
                  <c:v>1.007080078125E-3</c:v>
                </c:pt>
                <c:pt idx="36899">
                  <c:v>1.007080078125E-3</c:v>
                </c:pt>
                <c:pt idx="36900">
                  <c:v>1.0068416595458984E-3</c:v>
                </c:pt>
                <c:pt idx="36901">
                  <c:v>1.007080078125E-3</c:v>
                </c:pt>
                <c:pt idx="36902">
                  <c:v>1.007080078125E-3</c:v>
                </c:pt>
                <c:pt idx="36903">
                  <c:v>1.0068416595458984E-3</c:v>
                </c:pt>
                <c:pt idx="36904">
                  <c:v>1.007080078125E-3</c:v>
                </c:pt>
                <c:pt idx="36905">
                  <c:v>1.007080078125E-3</c:v>
                </c:pt>
                <c:pt idx="36906">
                  <c:v>1.0068416595458984E-3</c:v>
                </c:pt>
                <c:pt idx="36907">
                  <c:v>1.007080078125E-3</c:v>
                </c:pt>
                <c:pt idx="36908">
                  <c:v>1.0080337524414063E-3</c:v>
                </c:pt>
                <c:pt idx="36909">
                  <c:v>1.007080078125E-3</c:v>
                </c:pt>
                <c:pt idx="36910">
                  <c:v>1.0068416595458984E-3</c:v>
                </c:pt>
                <c:pt idx="36911">
                  <c:v>1.007080078125E-3</c:v>
                </c:pt>
                <c:pt idx="36912">
                  <c:v>1.007080078125E-3</c:v>
                </c:pt>
                <c:pt idx="36913">
                  <c:v>1.0068416595458984E-3</c:v>
                </c:pt>
                <c:pt idx="36914">
                  <c:v>1.007080078125E-3</c:v>
                </c:pt>
                <c:pt idx="36915">
                  <c:v>1.007080078125E-3</c:v>
                </c:pt>
                <c:pt idx="36916">
                  <c:v>1.0068416595458984E-3</c:v>
                </c:pt>
                <c:pt idx="36917">
                  <c:v>1.007080078125E-3</c:v>
                </c:pt>
                <c:pt idx="36918">
                  <c:v>1.0068416595458984E-3</c:v>
                </c:pt>
                <c:pt idx="36919">
                  <c:v>1.007080078125E-3</c:v>
                </c:pt>
                <c:pt idx="36920">
                  <c:v>1.0080337524414063E-3</c:v>
                </c:pt>
                <c:pt idx="36921">
                  <c:v>1.007080078125E-3</c:v>
                </c:pt>
                <c:pt idx="36922">
                  <c:v>1.0068416595458984E-3</c:v>
                </c:pt>
                <c:pt idx="36923">
                  <c:v>1.007080078125E-3</c:v>
                </c:pt>
                <c:pt idx="36924">
                  <c:v>1.007080078125E-3</c:v>
                </c:pt>
                <c:pt idx="36925">
                  <c:v>1.0068416595458984E-3</c:v>
                </c:pt>
                <c:pt idx="36926">
                  <c:v>1.007080078125E-3</c:v>
                </c:pt>
                <c:pt idx="36927">
                  <c:v>1.007080078125E-3</c:v>
                </c:pt>
                <c:pt idx="36928">
                  <c:v>1.0068416595458984E-3</c:v>
                </c:pt>
                <c:pt idx="36929">
                  <c:v>1.007080078125E-3</c:v>
                </c:pt>
                <c:pt idx="36930">
                  <c:v>1.007080078125E-3</c:v>
                </c:pt>
                <c:pt idx="36931">
                  <c:v>1.0068416595458984E-3</c:v>
                </c:pt>
                <c:pt idx="36932">
                  <c:v>1.007080078125E-3</c:v>
                </c:pt>
                <c:pt idx="36933">
                  <c:v>1.0080337524414063E-3</c:v>
                </c:pt>
                <c:pt idx="36934">
                  <c:v>1.007080078125E-3</c:v>
                </c:pt>
                <c:pt idx="36935">
                  <c:v>1.0068416595458984E-3</c:v>
                </c:pt>
                <c:pt idx="36936">
                  <c:v>1.007080078125E-3</c:v>
                </c:pt>
                <c:pt idx="36937">
                  <c:v>1.007080078125E-3</c:v>
                </c:pt>
                <c:pt idx="36938">
                  <c:v>1.0068416595458984E-3</c:v>
                </c:pt>
                <c:pt idx="36939">
                  <c:v>1.007080078125E-3</c:v>
                </c:pt>
                <c:pt idx="36940">
                  <c:v>1.0068416595458984E-3</c:v>
                </c:pt>
                <c:pt idx="36941">
                  <c:v>1.007080078125E-3</c:v>
                </c:pt>
                <c:pt idx="36942">
                  <c:v>1.007080078125E-3</c:v>
                </c:pt>
                <c:pt idx="36943">
                  <c:v>1.0068416595458984E-3</c:v>
                </c:pt>
                <c:pt idx="36944">
                  <c:v>1.007080078125E-3</c:v>
                </c:pt>
                <c:pt idx="36945">
                  <c:v>1.0080337524414063E-3</c:v>
                </c:pt>
                <c:pt idx="36946">
                  <c:v>1.007080078125E-3</c:v>
                </c:pt>
                <c:pt idx="36947">
                  <c:v>1.0068416595458984E-3</c:v>
                </c:pt>
                <c:pt idx="36948">
                  <c:v>1.007080078125E-3</c:v>
                </c:pt>
                <c:pt idx="36949">
                  <c:v>1.007080078125E-3</c:v>
                </c:pt>
                <c:pt idx="36950">
                  <c:v>1.0068416595458984E-3</c:v>
                </c:pt>
                <c:pt idx="36951">
                  <c:v>1.007080078125E-3</c:v>
                </c:pt>
                <c:pt idx="36952">
                  <c:v>3.0210018157958984E-3</c:v>
                </c:pt>
                <c:pt idx="36953">
                  <c:v>1.007080078125E-3</c:v>
                </c:pt>
                <c:pt idx="36954">
                  <c:v>1.0068416595458984E-3</c:v>
                </c:pt>
                <c:pt idx="36955">
                  <c:v>1.007080078125E-3</c:v>
                </c:pt>
                <c:pt idx="36956">
                  <c:v>1.0080337524414063E-3</c:v>
                </c:pt>
                <c:pt idx="36957">
                  <c:v>1.007080078125E-3</c:v>
                </c:pt>
                <c:pt idx="36958">
                  <c:v>1.0068416595458984E-3</c:v>
                </c:pt>
                <c:pt idx="36959">
                  <c:v>1.007080078125E-3</c:v>
                </c:pt>
                <c:pt idx="36960">
                  <c:v>1.0068416595458984E-3</c:v>
                </c:pt>
                <c:pt idx="36961">
                  <c:v>1.007080078125E-3</c:v>
                </c:pt>
                <c:pt idx="36962">
                  <c:v>2.0139217376708984E-3</c:v>
                </c:pt>
                <c:pt idx="36963">
                  <c:v>1.007080078125E-3</c:v>
                </c:pt>
                <c:pt idx="36964">
                  <c:v>1.007080078125E-3</c:v>
                </c:pt>
                <c:pt idx="36965">
                  <c:v>1.0068416595458984E-3</c:v>
                </c:pt>
                <c:pt idx="36966">
                  <c:v>1.007080078125E-3</c:v>
                </c:pt>
                <c:pt idx="36967">
                  <c:v>1.0080337524414063E-3</c:v>
                </c:pt>
                <c:pt idx="36968">
                  <c:v>1.007080078125E-3</c:v>
                </c:pt>
                <c:pt idx="36969">
                  <c:v>1.0068416595458984E-3</c:v>
                </c:pt>
                <c:pt idx="36970">
                  <c:v>1.007080078125E-3</c:v>
                </c:pt>
                <c:pt idx="36971">
                  <c:v>1.007080078125E-3</c:v>
                </c:pt>
                <c:pt idx="36972">
                  <c:v>1.0068416595458984E-3</c:v>
                </c:pt>
                <c:pt idx="36973">
                  <c:v>1.007080078125E-3</c:v>
                </c:pt>
                <c:pt idx="36974">
                  <c:v>1.007080078125E-3</c:v>
                </c:pt>
                <c:pt idx="36975">
                  <c:v>1.0068416595458984E-3</c:v>
                </c:pt>
                <c:pt idx="36976">
                  <c:v>1.007080078125E-3</c:v>
                </c:pt>
                <c:pt idx="36977">
                  <c:v>1.007080078125E-3</c:v>
                </c:pt>
                <c:pt idx="36978">
                  <c:v>1.0068416595458984E-3</c:v>
                </c:pt>
                <c:pt idx="36979">
                  <c:v>1.007080078125E-3</c:v>
                </c:pt>
                <c:pt idx="36980">
                  <c:v>1.0080337524414063E-3</c:v>
                </c:pt>
                <c:pt idx="36981">
                  <c:v>1.0068416595458984E-3</c:v>
                </c:pt>
                <c:pt idx="36982">
                  <c:v>1.007080078125E-3</c:v>
                </c:pt>
                <c:pt idx="36983">
                  <c:v>1.007080078125E-3</c:v>
                </c:pt>
                <c:pt idx="36984">
                  <c:v>1.0068416595458984E-3</c:v>
                </c:pt>
                <c:pt idx="36985">
                  <c:v>1.007080078125E-3</c:v>
                </c:pt>
                <c:pt idx="36986">
                  <c:v>1.007080078125E-3</c:v>
                </c:pt>
                <c:pt idx="36987">
                  <c:v>1.0068416595458984E-3</c:v>
                </c:pt>
                <c:pt idx="36988">
                  <c:v>1.007080078125E-3</c:v>
                </c:pt>
                <c:pt idx="36989">
                  <c:v>1.007080078125E-3</c:v>
                </c:pt>
                <c:pt idx="36990">
                  <c:v>1.0068416595458984E-3</c:v>
                </c:pt>
                <c:pt idx="36991">
                  <c:v>1.007080078125E-3</c:v>
                </c:pt>
                <c:pt idx="36992">
                  <c:v>1.0080337524414063E-3</c:v>
                </c:pt>
                <c:pt idx="36993">
                  <c:v>1.007080078125E-3</c:v>
                </c:pt>
                <c:pt idx="36994">
                  <c:v>1.0068416595458984E-3</c:v>
                </c:pt>
                <c:pt idx="36995">
                  <c:v>1.007080078125E-3</c:v>
                </c:pt>
                <c:pt idx="36996">
                  <c:v>1.007080078125E-3</c:v>
                </c:pt>
                <c:pt idx="36997">
                  <c:v>1.0068416595458984E-3</c:v>
                </c:pt>
                <c:pt idx="36998">
                  <c:v>1.007080078125E-3</c:v>
                </c:pt>
                <c:pt idx="36999">
                  <c:v>1.007080078125E-3</c:v>
                </c:pt>
                <c:pt idx="37000">
                  <c:v>1.0068416595458984E-3</c:v>
                </c:pt>
                <c:pt idx="37001">
                  <c:v>1.007080078125E-3</c:v>
                </c:pt>
                <c:pt idx="37002">
                  <c:v>1.007080078125E-3</c:v>
                </c:pt>
                <c:pt idx="37003">
                  <c:v>1.0068416595458984E-3</c:v>
                </c:pt>
                <c:pt idx="37004">
                  <c:v>1.007080078125E-3</c:v>
                </c:pt>
                <c:pt idx="37005">
                  <c:v>1.0080337524414063E-3</c:v>
                </c:pt>
                <c:pt idx="37006">
                  <c:v>1.0068416595458984E-3</c:v>
                </c:pt>
                <c:pt idx="37007">
                  <c:v>1.007080078125E-3</c:v>
                </c:pt>
                <c:pt idx="37008">
                  <c:v>1.007080078125E-3</c:v>
                </c:pt>
                <c:pt idx="37009">
                  <c:v>1.0068416595458984E-3</c:v>
                </c:pt>
                <c:pt idx="37010">
                  <c:v>1.007080078125E-3</c:v>
                </c:pt>
                <c:pt idx="37011">
                  <c:v>1.007080078125E-3</c:v>
                </c:pt>
                <c:pt idx="37012">
                  <c:v>1.0068416595458984E-3</c:v>
                </c:pt>
                <c:pt idx="37013">
                  <c:v>1.007080078125E-3</c:v>
                </c:pt>
                <c:pt idx="37014">
                  <c:v>1.007080078125E-3</c:v>
                </c:pt>
                <c:pt idx="37015">
                  <c:v>1.0068416595458984E-3</c:v>
                </c:pt>
                <c:pt idx="37016">
                  <c:v>1.007080078125E-3</c:v>
                </c:pt>
                <c:pt idx="37017">
                  <c:v>1.0080337524414063E-3</c:v>
                </c:pt>
                <c:pt idx="37018">
                  <c:v>1.007080078125E-3</c:v>
                </c:pt>
                <c:pt idx="37019">
                  <c:v>1.0068416595458984E-3</c:v>
                </c:pt>
                <c:pt idx="37020">
                  <c:v>1.007080078125E-3</c:v>
                </c:pt>
                <c:pt idx="37021">
                  <c:v>1.007080078125E-3</c:v>
                </c:pt>
                <c:pt idx="37022">
                  <c:v>1.0068416595458984E-3</c:v>
                </c:pt>
                <c:pt idx="37023">
                  <c:v>1.007080078125E-3</c:v>
                </c:pt>
                <c:pt idx="37024">
                  <c:v>1.007080078125E-3</c:v>
                </c:pt>
                <c:pt idx="37025">
                  <c:v>1.0068416595458984E-3</c:v>
                </c:pt>
                <c:pt idx="37026">
                  <c:v>1.007080078125E-3</c:v>
                </c:pt>
                <c:pt idx="37027">
                  <c:v>1.007080078125E-3</c:v>
                </c:pt>
                <c:pt idx="37028">
                  <c:v>1.0068416595458984E-3</c:v>
                </c:pt>
                <c:pt idx="37029">
                  <c:v>1.007080078125E-3</c:v>
                </c:pt>
                <c:pt idx="37030">
                  <c:v>1.0080337524414063E-3</c:v>
                </c:pt>
                <c:pt idx="37031">
                  <c:v>1.0068416595458984E-3</c:v>
                </c:pt>
                <c:pt idx="37032">
                  <c:v>1.007080078125E-3</c:v>
                </c:pt>
                <c:pt idx="37033">
                  <c:v>1.007080078125E-3</c:v>
                </c:pt>
                <c:pt idx="37034">
                  <c:v>1.0068416595458984E-3</c:v>
                </c:pt>
                <c:pt idx="37035">
                  <c:v>1.007080078125E-3</c:v>
                </c:pt>
                <c:pt idx="37036">
                  <c:v>1.007080078125E-3</c:v>
                </c:pt>
                <c:pt idx="37037">
                  <c:v>1.0068416595458984E-3</c:v>
                </c:pt>
                <c:pt idx="37038">
                  <c:v>1.007080078125E-3</c:v>
                </c:pt>
                <c:pt idx="37039">
                  <c:v>1.007080078125E-3</c:v>
                </c:pt>
                <c:pt idx="37040">
                  <c:v>1.0068416595458984E-3</c:v>
                </c:pt>
                <c:pt idx="37041">
                  <c:v>1.007080078125E-3</c:v>
                </c:pt>
                <c:pt idx="37042">
                  <c:v>1.0080337524414063E-3</c:v>
                </c:pt>
                <c:pt idx="37043">
                  <c:v>1.007080078125E-3</c:v>
                </c:pt>
                <c:pt idx="37044">
                  <c:v>1.0068416595458984E-3</c:v>
                </c:pt>
                <c:pt idx="37045">
                  <c:v>1.007080078125E-3</c:v>
                </c:pt>
                <c:pt idx="37046">
                  <c:v>1.007080078125E-3</c:v>
                </c:pt>
                <c:pt idx="37047">
                  <c:v>1.0068416595458984E-3</c:v>
                </c:pt>
                <c:pt idx="37048">
                  <c:v>1.007080078125E-3</c:v>
                </c:pt>
                <c:pt idx="37049">
                  <c:v>1.007080078125E-3</c:v>
                </c:pt>
                <c:pt idx="37050">
                  <c:v>1.0068416595458984E-3</c:v>
                </c:pt>
                <c:pt idx="37051">
                  <c:v>1.3092041015625E-2</c:v>
                </c:pt>
                <c:pt idx="37052">
                  <c:v>1.007080078125E-3</c:v>
                </c:pt>
                <c:pt idx="37053">
                  <c:v>1.0068416595458984E-3</c:v>
                </c:pt>
                <c:pt idx="37054">
                  <c:v>1.007080078125E-3</c:v>
                </c:pt>
                <c:pt idx="37055">
                  <c:v>1.0080337524414063E-3</c:v>
                </c:pt>
                <c:pt idx="37056">
                  <c:v>1.007080078125E-3</c:v>
                </c:pt>
                <c:pt idx="37057">
                  <c:v>1.0068416595458984E-3</c:v>
                </c:pt>
                <c:pt idx="37058">
                  <c:v>1.007080078125E-3</c:v>
                </c:pt>
                <c:pt idx="37059">
                  <c:v>1.007080078125E-3</c:v>
                </c:pt>
                <c:pt idx="37060">
                  <c:v>1.0068416595458984E-3</c:v>
                </c:pt>
                <c:pt idx="37061">
                  <c:v>1.007080078125E-3</c:v>
                </c:pt>
                <c:pt idx="37062">
                  <c:v>1.007080078125E-3</c:v>
                </c:pt>
                <c:pt idx="37063">
                  <c:v>1.0068416595458984E-3</c:v>
                </c:pt>
                <c:pt idx="37064">
                  <c:v>1.007080078125E-3</c:v>
                </c:pt>
                <c:pt idx="37065">
                  <c:v>1.007080078125E-3</c:v>
                </c:pt>
                <c:pt idx="37066">
                  <c:v>1.0068416595458984E-3</c:v>
                </c:pt>
                <c:pt idx="37067">
                  <c:v>1.007080078125E-3</c:v>
                </c:pt>
                <c:pt idx="37068">
                  <c:v>1.0080337524414063E-3</c:v>
                </c:pt>
                <c:pt idx="37069">
                  <c:v>1.0068416595458984E-3</c:v>
                </c:pt>
                <c:pt idx="37070">
                  <c:v>3.0210018157958984E-3</c:v>
                </c:pt>
                <c:pt idx="37071">
                  <c:v>1.007080078125E-3</c:v>
                </c:pt>
                <c:pt idx="37072">
                  <c:v>1.007080078125E-3</c:v>
                </c:pt>
                <c:pt idx="37073">
                  <c:v>1.0068416595458984E-3</c:v>
                </c:pt>
                <c:pt idx="37074">
                  <c:v>1.007080078125E-3</c:v>
                </c:pt>
                <c:pt idx="37075">
                  <c:v>1.007080078125E-3</c:v>
                </c:pt>
                <c:pt idx="37076">
                  <c:v>1.0068416595458984E-3</c:v>
                </c:pt>
                <c:pt idx="37077">
                  <c:v>1.007080078125E-3</c:v>
                </c:pt>
                <c:pt idx="37078">
                  <c:v>1.0080337524414063E-3</c:v>
                </c:pt>
                <c:pt idx="37079">
                  <c:v>1.007080078125E-3</c:v>
                </c:pt>
                <c:pt idx="37080">
                  <c:v>1.0068416595458984E-3</c:v>
                </c:pt>
                <c:pt idx="37081">
                  <c:v>1.007080078125E-3</c:v>
                </c:pt>
                <c:pt idx="37082">
                  <c:v>1.007080078125E-3</c:v>
                </c:pt>
                <c:pt idx="37083">
                  <c:v>1.0068416595458984E-3</c:v>
                </c:pt>
                <c:pt idx="37084">
                  <c:v>1.007080078125E-3</c:v>
                </c:pt>
                <c:pt idx="37085">
                  <c:v>1.007080078125E-3</c:v>
                </c:pt>
                <c:pt idx="37086">
                  <c:v>1.0068416595458984E-3</c:v>
                </c:pt>
                <c:pt idx="37087">
                  <c:v>1.007080078125E-3</c:v>
                </c:pt>
                <c:pt idx="37088">
                  <c:v>1.007080078125E-3</c:v>
                </c:pt>
                <c:pt idx="37089">
                  <c:v>1.0068416595458984E-3</c:v>
                </c:pt>
                <c:pt idx="37090">
                  <c:v>1.007080078125E-3</c:v>
                </c:pt>
                <c:pt idx="37091">
                  <c:v>1.0080337524414063E-3</c:v>
                </c:pt>
                <c:pt idx="37092">
                  <c:v>1.0068416595458984E-3</c:v>
                </c:pt>
                <c:pt idx="37093">
                  <c:v>1.007080078125E-3</c:v>
                </c:pt>
                <c:pt idx="37094">
                  <c:v>1.007080078125E-3</c:v>
                </c:pt>
                <c:pt idx="37095">
                  <c:v>1.0068416595458984E-3</c:v>
                </c:pt>
                <c:pt idx="37096">
                  <c:v>1.007080078125E-3</c:v>
                </c:pt>
                <c:pt idx="37097">
                  <c:v>1.007080078125E-3</c:v>
                </c:pt>
                <c:pt idx="37098">
                  <c:v>1.0068416595458984E-3</c:v>
                </c:pt>
                <c:pt idx="37099">
                  <c:v>1.007080078125E-3</c:v>
                </c:pt>
                <c:pt idx="37100">
                  <c:v>1.007080078125E-3</c:v>
                </c:pt>
                <c:pt idx="37101">
                  <c:v>1.0068416595458984E-3</c:v>
                </c:pt>
                <c:pt idx="37102">
                  <c:v>1.007080078125E-3</c:v>
                </c:pt>
                <c:pt idx="37103">
                  <c:v>1.0080337524414063E-3</c:v>
                </c:pt>
                <c:pt idx="37104">
                  <c:v>1.007080078125E-3</c:v>
                </c:pt>
                <c:pt idx="37105">
                  <c:v>1.0068416595458984E-3</c:v>
                </c:pt>
                <c:pt idx="37106">
                  <c:v>1.007080078125E-3</c:v>
                </c:pt>
                <c:pt idx="37107">
                  <c:v>1.007080078125E-3</c:v>
                </c:pt>
                <c:pt idx="37108">
                  <c:v>1.0068416595458984E-3</c:v>
                </c:pt>
                <c:pt idx="37109">
                  <c:v>1.007080078125E-3</c:v>
                </c:pt>
                <c:pt idx="37110">
                  <c:v>1.007080078125E-3</c:v>
                </c:pt>
                <c:pt idx="37111">
                  <c:v>1.0068416595458984E-3</c:v>
                </c:pt>
                <c:pt idx="37112">
                  <c:v>1.007080078125E-3</c:v>
                </c:pt>
                <c:pt idx="37113">
                  <c:v>1.007080078125E-3</c:v>
                </c:pt>
                <c:pt idx="37114">
                  <c:v>1.0068416595458984E-3</c:v>
                </c:pt>
                <c:pt idx="37115">
                  <c:v>1.007080078125E-3</c:v>
                </c:pt>
                <c:pt idx="37116">
                  <c:v>1.0080337524414063E-3</c:v>
                </c:pt>
                <c:pt idx="37117">
                  <c:v>1.0068416595458984E-3</c:v>
                </c:pt>
                <c:pt idx="37118">
                  <c:v>1.007080078125E-3</c:v>
                </c:pt>
                <c:pt idx="37119">
                  <c:v>1.007080078125E-3</c:v>
                </c:pt>
                <c:pt idx="37120">
                  <c:v>1.0068416595458984E-3</c:v>
                </c:pt>
                <c:pt idx="37121">
                  <c:v>1.007080078125E-3</c:v>
                </c:pt>
                <c:pt idx="37122">
                  <c:v>1.007080078125E-3</c:v>
                </c:pt>
                <c:pt idx="37123">
                  <c:v>1.0068416595458984E-3</c:v>
                </c:pt>
                <c:pt idx="37124">
                  <c:v>1.007080078125E-3</c:v>
                </c:pt>
                <c:pt idx="37125">
                  <c:v>1.007080078125E-3</c:v>
                </c:pt>
                <c:pt idx="37126">
                  <c:v>1.0068416595458984E-3</c:v>
                </c:pt>
                <c:pt idx="37127">
                  <c:v>1.007080078125E-3</c:v>
                </c:pt>
                <c:pt idx="37128">
                  <c:v>1.0080337524414063E-3</c:v>
                </c:pt>
                <c:pt idx="37129">
                  <c:v>1.007080078125E-3</c:v>
                </c:pt>
                <c:pt idx="37130">
                  <c:v>1.0068416595458984E-3</c:v>
                </c:pt>
                <c:pt idx="37131">
                  <c:v>1.007080078125E-3</c:v>
                </c:pt>
                <c:pt idx="37132">
                  <c:v>1.007080078125E-3</c:v>
                </c:pt>
                <c:pt idx="37133">
                  <c:v>1.0068416595458984E-3</c:v>
                </c:pt>
                <c:pt idx="37134">
                  <c:v>1.007080078125E-3</c:v>
                </c:pt>
                <c:pt idx="37135">
                  <c:v>1.007080078125E-3</c:v>
                </c:pt>
                <c:pt idx="37136">
                  <c:v>1.0068416595458984E-3</c:v>
                </c:pt>
                <c:pt idx="37137">
                  <c:v>1.007080078125E-3</c:v>
                </c:pt>
                <c:pt idx="37138">
                  <c:v>1.007080078125E-3</c:v>
                </c:pt>
                <c:pt idx="37139">
                  <c:v>1.0068416595458984E-3</c:v>
                </c:pt>
                <c:pt idx="37140">
                  <c:v>1.007080078125E-3</c:v>
                </c:pt>
                <c:pt idx="37141">
                  <c:v>1.0080337524414063E-3</c:v>
                </c:pt>
                <c:pt idx="37142">
                  <c:v>1.0068416595458984E-3</c:v>
                </c:pt>
                <c:pt idx="37143">
                  <c:v>1.007080078125E-3</c:v>
                </c:pt>
                <c:pt idx="37144">
                  <c:v>1.007080078125E-3</c:v>
                </c:pt>
                <c:pt idx="37145">
                  <c:v>1.0068416595458984E-3</c:v>
                </c:pt>
                <c:pt idx="37146">
                  <c:v>1.007080078125E-3</c:v>
                </c:pt>
                <c:pt idx="37147">
                  <c:v>1.007080078125E-3</c:v>
                </c:pt>
                <c:pt idx="37148">
                  <c:v>1.0068416595458984E-3</c:v>
                </c:pt>
                <c:pt idx="37149">
                  <c:v>1.007080078125E-3</c:v>
                </c:pt>
                <c:pt idx="37150">
                  <c:v>1.007080078125E-3</c:v>
                </c:pt>
                <c:pt idx="37151">
                  <c:v>1.0068416595458984E-3</c:v>
                </c:pt>
                <c:pt idx="37152">
                  <c:v>1.007080078125E-3</c:v>
                </c:pt>
                <c:pt idx="37153">
                  <c:v>3.0219554901123047E-3</c:v>
                </c:pt>
                <c:pt idx="37154">
                  <c:v>1.007080078125E-3</c:v>
                </c:pt>
                <c:pt idx="37155">
                  <c:v>1.007080078125E-3</c:v>
                </c:pt>
                <c:pt idx="37156">
                  <c:v>1.0068416595458984E-3</c:v>
                </c:pt>
                <c:pt idx="37157">
                  <c:v>1.007080078125E-3</c:v>
                </c:pt>
                <c:pt idx="37158">
                  <c:v>1.007080078125E-3</c:v>
                </c:pt>
                <c:pt idx="37159">
                  <c:v>1.0068416595458984E-3</c:v>
                </c:pt>
                <c:pt idx="37160">
                  <c:v>1.007080078125E-3</c:v>
                </c:pt>
                <c:pt idx="37161">
                  <c:v>1.007080078125E-3</c:v>
                </c:pt>
                <c:pt idx="37162">
                  <c:v>1.0068416595458984E-3</c:v>
                </c:pt>
                <c:pt idx="37163">
                  <c:v>1.007080078125E-3</c:v>
                </c:pt>
                <c:pt idx="37164">
                  <c:v>1.0080337524414063E-3</c:v>
                </c:pt>
                <c:pt idx="37165">
                  <c:v>1.0068416595458984E-3</c:v>
                </c:pt>
                <c:pt idx="37166">
                  <c:v>1.007080078125E-3</c:v>
                </c:pt>
                <c:pt idx="37167">
                  <c:v>4.0280818939208984E-3</c:v>
                </c:pt>
                <c:pt idx="37168">
                  <c:v>1.0068416595458984E-3</c:v>
                </c:pt>
                <c:pt idx="37169">
                  <c:v>1.007080078125E-3</c:v>
                </c:pt>
                <c:pt idx="37170">
                  <c:v>1.007080078125E-3</c:v>
                </c:pt>
                <c:pt idx="37171">
                  <c:v>1.0068416595458984E-3</c:v>
                </c:pt>
                <c:pt idx="37172">
                  <c:v>1.007080078125E-3</c:v>
                </c:pt>
                <c:pt idx="37173">
                  <c:v>1.0080337524414063E-3</c:v>
                </c:pt>
                <c:pt idx="37174">
                  <c:v>1.007080078125E-3</c:v>
                </c:pt>
                <c:pt idx="37175">
                  <c:v>1.0068416595458984E-3</c:v>
                </c:pt>
                <c:pt idx="37176">
                  <c:v>1.007080078125E-3</c:v>
                </c:pt>
                <c:pt idx="37177">
                  <c:v>1.007080078125E-3</c:v>
                </c:pt>
                <c:pt idx="37178">
                  <c:v>1.0068416595458984E-3</c:v>
                </c:pt>
                <c:pt idx="37179">
                  <c:v>1.007080078125E-3</c:v>
                </c:pt>
                <c:pt idx="37180">
                  <c:v>1.007080078125E-3</c:v>
                </c:pt>
                <c:pt idx="37181">
                  <c:v>1.0068416595458984E-3</c:v>
                </c:pt>
                <c:pt idx="37182">
                  <c:v>1.007080078125E-3</c:v>
                </c:pt>
                <c:pt idx="37183">
                  <c:v>1.007080078125E-3</c:v>
                </c:pt>
                <c:pt idx="37184">
                  <c:v>1.0068416595458984E-3</c:v>
                </c:pt>
                <c:pt idx="37185">
                  <c:v>1.0080337524414063E-3</c:v>
                </c:pt>
                <c:pt idx="37186">
                  <c:v>1.007080078125E-3</c:v>
                </c:pt>
                <c:pt idx="37187">
                  <c:v>1.0068416595458984E-3</c:v>
                </c:pt>
                <c:pt idx="37188">
                  <c:v>1.007080078125E-3</c:v>
                </c:pt>
                <c:pt idx="37189">
                  <c:v>1.007080078125E-3</c:v>
                </c:pt>
                <c:pt idx="37190">
                  <c:v>1.0068416595458984E-3</c:v>
                </c:pt>
                <c:pt idx="37191">
                  <c:v>1.007080078125E-3</c:v>
                </c:pt>
                <c:pt idx="37192">
                  <c:v>1.007080078125E-3</c:v>
                </c:pt>
                <c:pt idx="37193">
                  <c:v>1.0068416595458984E-3</c:v>
                </c:pt>
                <c:pt idx="37194">
                  <c:v>1.007080078125E-3</c:v>
                </c:pt>
                <c:pt idx="37195">
                  <c:v>1.007080078125E-3</c:v>
                </c:pt>
                <c:pt idx="37196">
                  <c:v>1.0068416595458984E-3</c:v>
                </c:pt>
                <c:pt idx="37197">
                  <c:v>1.007080078125E-3</c:v>
                </c:pt>
                <c:pt idx="37198">
                  <c:v>1.0080337524414063E-3</c:v>
                </c:pt>
                <c:pt idx="37199">
                  <c:v>1.007080078125E-3</c:v>
                </c:pt>
                <c:pt idx="37200">
                  <c:v>1.0068416595458984E-3</c:v>
                </c:pt>
                <c:pt idx="37201">
                  <c:v>1.007080078125E-3</c:v>
                </c:pt>
                <c:pt idx="37202">
                  <c:v>1.007080078125E-3</c:v>
                </c:pt>
                <c:pt idx="37203">
                  <c:v>1.0068416595458984E-3</c:v>
                </c:pt>
                <c:pt idx="37204">
                  <c:v>1.007080078125E-3</c:v>
                </c:pt>
                <c:pt idx="37205">
                  <c:v>1.007080078125E-3</c:v>
                </c:pt>
                <c:pt idx="37206">
                  <c:v>1.0068416595458984E-3</c:v>
                </c:pt>
                <c:pt idx="37207">
                  <c:v>1.007080078125E-3</c:v>
                </c:pt>
                <c:pt idx="37208">
                  <c:v>1.007080078125E-3</c:v>
                </c:pt>
                <c:pt idx="37209">
                  <c:v>1.0068416595458984E-3</c:v>
                </c:pt>
                <c:pt idx="37210">
                  <c:v>1.0080337524414063E-3</c:v>
                </c:pt>
                <c:pt idx="37211">
                  <c:v>1.007080078125E-3</c:v>
                </c:pt>
                <c:pt idx="37212">
                  <c:v>1.0068416595458984E-3</c:v>
                </c:pt>
                <c:pt idx="37213">
                  <c:v>1.007080078125E-3</c:v>
                </c:pt>
                <c:pt idx="37214">
                  <c:v>1.007080078125E-3</c:v>
                </c:pt>
                <c:pt idx="37215">
                  <c:v>1.0068416595458984E-3</c:v>
                </c:pt>
                <c:pt idx="37216">
                  <c:v>1.007080078125E-3</c:v>
                </c:pt>
                <c:pt idx="37217">
                  <c:v>1.007080078125E-3</c:v>
                </c:pt>
                <c:pt idx="37218">
                  <c:v>1.0068416595458984E-3</c:v>
                </c:pt>
                <c:pt idx="37219">
                  <c:v>1.007080078125E-3</c:v>
                </c:pt>
                <c:pt idx="37220">
                  <c:v>1.007080078125E-3</c:v>
                </c:pt>
                <c:pt idx="37221">
                  <c:v>1.0068416595458984E-3</c:v>
                </c:pt>
                <c:pt idx="37222">
                  <c:v>1.007080078125E-3</c:v>
                </c:pt>
                <c:pt idx="37223">
                  <c:v>1.0080337524414063E-3</c:v>
                </c:pt>
                <c:pt idx="37224">
                  <c:v>1.007080078125E-3</c:v>
                </c:pt>
                <c:pt idx="37225">
                  <c:v>1.0068416595458984E-3</c:v>
                </c:pt>
                <c:pt idx="37226">
                  <c:v>1.007080078125E-3</c:v>
                </c:pt>
                <c:pt idx="37227">
                  <c:v>1.007080078125E-3</c:v>
                </c:pt>
                <c:pt idx="37228">
                  <c:v>1.0068416595458984E-3</c:v>
                </c:pt>
                <c:pt idx="37229">
                  <c:v>1.007080078125E-3</c:v>
                </c:pt>
                <c:pt idx="37230">
                  <c:v>1.007080078125E-3</c:v>
                </c:pt>
                <c:pt idx="37231">
                  <c:v>1.0068416595458984E-3</c:v>
                </c:pt>
                <c:pt idx="37232">
                  <c:v>1.007080078125E-3</c:v>
                </c:pt>
                <c:pt idx="37233">
                  <c:v>1.007080078125E-3</c:v>
                </c:pt>
                <c:pt idx="37234">
                  <c:v>1.0068416595458984E-3</c:v>
                </c:pt>
                <c:pt idx="37235">
                  <c:v>2.0151138305664063E-3</c:v>
                </c:pt>
                <c:pt idx="37236">
                  <c:v>1.0068416595458984E-3</c:v>
                </c:pt>
                <c:pt idx="37237">
                  <c:v>1.007080078125E-3</c:v>
                </c:pt>
                <c:pt idx="37238">
                  <c:v>1.007080078125E-3</c:v>
                </c:pt>
                <c:pt idx="37239">
                  <c:v>1.0068416595458984E-3</c:v>
                </c:pt>
                <c:pt idx="37240">
                  <c:v>1.007080078125E-3</c:v>
                </c:pt>
                <c:pt idx="37241">
                  <c:v>1.007080078125E-3</c:v>
                </c:pt>
                <c:pt idx="37242">
                  <c:v>1.0068416595458984E-3</c:v>
                </c:pt>
                <c:pt idx="37243">
                  <c:v>1.007080078125E-3</c:v>
                </c:pt>
                <c:pt idx="37244">
                  <c:v>1.007080078125E-3</c:v>
                </c:pt>
                <c:pt idx="37245">
                  <c:v>1.0068416595458984E-3</c:v>
                </c:pt>
                <c:pt idx="37246">
                  <c:v>1.007080078125E-3</c:v>
                </c:pt>
                <c:pt idx="37247">
                  <c:v>1.0080337524414063E-3</c:v>
                </c:pt>
                <c:pt idx="37248">
                  <c:v>1.007080078125E-3</c:v>
                </c:pt>
                <c:pt idx="37249">
                  <c:v>1.0068416595458984E-3</c:v>
                </c:pt>
                <c:pt idx="37250">
                  <c:v>1.007080078125E-3</c:v>
                </c:pt>
                <c:pt idx="37251">
                  <c:v>1.007080078125E-3</c:v>
                </c:pt>
                <c:pt idx="37252">
                  <c:v>1.0068416595458984E-3</c:v>
                </c:pt>
                <c:pt idx="37253">
                  <c:v>1.007080078125E-3</c:v>
                </c:pt>
                <c:pt idx="37254">
                  <c:v>1.007080078125E-3</c:v>
                </c:pt>
                <c:pt idx="37255">
                  <c:v>1.0068416595458984E-3</c:v>
                </c:pt>
                <c:pt idx="37256">
                  <c:v>1.007080078125E-3</c:v>
                </c:pt>
                <c:pt idx="37257">
                  <c:v>1.007080078125E-3</c:v>
                </c:pt>
                <c:pt idx="37258">
                  <c:v>1.0068416595458984E-3</c:v>
                </c:pt>
                <c:pt idx="37259">
                  <c:v>1.0080337524414063E-3</c:v>
                </c:pt>
                <c:pt idx="37260">
                  <c:v>1.007080078125E-3</c:v>
                </c:pt>
                <c:pt idx="37261">
                  <c:v>1.0068416595458984E-3</c:v>
                </c:pt>
                <c:pt idx="37262">
                  <c:v>1.007080078125E-3</c:v>
                </c:pt>
                <c:pt idx="37263">
                  <c:v>1.007080078125E-3</c:v>
                </c:pt>
                <c:pt idx="37264">
                  <c:v>1.0068416595458984E-3</c:v>
                </c:pt>
                <c:pt idx="37265">
                  <c:v>1.007080078125E-3</c:v>
                </c:pt>
                <c:pt idx="37266">
                  <c:v>1.007080078125E-3</c:v>
                </c:pt>
                <c:pt idx="37267">
                  <c:v>1.0068416595458984E-3</c:v>
                </c:pt>
                <c:pt idx="37268">
                  <c:v>1.007080078125E-3</c:v>
                </c:pt>
                <c:pt idx="37269">
                  <c:v>1.007080078125E-3</c:v>
                </c:pt>
                <c:pt idx="37270">
                  <c:v>1.0068416595458984E-3</c:v>
                </c:pt>
                <c:pt idx="37271">
                  <c:v>1.007080078125E-3</c:v>
                </c:pt>
                <c:pt idx="37272">
                  <c:v>1.0080337524414063E-3</c:v>
                </c:pt>
                <c:pt idx="37273">
                  <c:v>1.007080078125E-3</c:v>
                </c:pt>
                <c:pt idx="37274">
                  <c:v>1.0068416595458984E-3</c:v>
                </c:pt>
                <c:pt idx="37275">
                  <c:v>1.007080078125E-3</c:v>
                </c:pt>
                <c:pt idx="37276">
                  <c:v>1.007080078125E-3</c:v>
                </c:pt>
                <c:pt idx="37277">
                  <c:v>1.0068416595458984E-3</c:v>
                </c:pt>
                <c:pt idx="37278">
                  <c:v>1.007080078125E-3</c:v>
                </c:pt>
                <c:pt idx="37279">
                  <c:v>1.007080078125E-3</c:v>
                </c:pt>
                <c:pt idx="37280">
                  <c:v>1.0068416595458984E-3</c:v>
                </c:pt>
                <c:pt idx="37281">
                  <c:v>1.007080078125E-3</c:v>
                </c:pt>
                <c:pt idx="37282">
                  <c:v>1.007080078125E-3</c:v>
                </c:pt>
                <c:pt idx="37283">
                  <c:v>1.0068416595458984E-3</c:v>
                </c:pt>
                <c:pt idx="37284">
                  <c:v>1.0080337524414063E-3</c:v>
                </c:pt>
                <c:pt idx="37285">
                  <c:v>1.007080078125E-3</c:v>
                </c:pt>
                <c:pt idx="37286">
                  <c:v>1.0068416595458984E-3</c:v>
                </c:pt>
                <c:pt idx="37287">
                  <c:v>1.007080078125E-3</c:v>
                </c:pt>
                <c:pt idx="37288">
                  <c:v>1.007080078125E-3</c:v>
                </c:pt>
                <c:pt idx="37289">
                  <c:v>1.0068416595458984E-3</c:v>
                </c:pt>
                <c:pt idx="37290">
                  <c:v>1.007080078125E-3</c:v>
                </c:pt>
                <c:pt idx="37291">
                  <c:v>1.007080078125E-3</c:v>
                </c:pt>
                <c:pt idx="37292">
                  <c:v>1.0068416595458984E-3</c:v>
                </c:pt>
                <c:pt idx="37293">
                  <c:v>1.007080078125E-3</c:v>
                </c:pt>
                <c:pt idx="37294">
                  <c:v>1.007080078125E-3</c:v>
                </c:pt>
                <c:pt idx="37295">
                  <c:v>1.0068416595458984E-3</c:v>
                </c:pt>
                <c:pt idx="37296">
                  <c:v>1.007080078125E-3</c:v>
                </c:pt>
                <c:pt idx="37297">
                  <c:v>1.0080337524414063E-3</c:v>
                </c:pt>
                <c:pt idx="37298">
                  <c:v>1.007080078125E-3</c:v>
                </c:pt>
                <c:pt idx="37299">
                  <c:v>1.0068416595458984E-3</c:v>
                </c:pt>
                <c:pt idx="37300">
                  <c:v>1.007080078125E-3</c:v>
                </c:pt>
                <c:pt idx="37301">
                  <c:v>1.007080078125E-3</c:v>
                </c:pt>
                <c:pt idx="37302">
                  <c:v>1.0068416595458984E-3</c:v>
                </c:pt>
                <c:pt idx="37303">
                  <c:v>1.007080078125E-3</c:v>
                </c:pt>
                <c:pt idx="37304">
                  <c:v>1.007080078125E-3</c:v>
                </c:pt>
                <c:pt idx="37305">
                  <c:v>1.0068416595458984E-3</c:v>
                </c:pt>
                <c:pt idx="37306">
                  <c:v>1.007080078125E-3</c:v>
                </c:pt>
                <c:pt idx="37307">
                  <c:v>1.007080078125E-3</c:v>
                </c:pt>
                <c:pt idx="37308">
                  <c:v>1.0068416595458984E-3</c:v>
                </c:pt>
                <c:pt idx="37309">
                  <c:v>1.0080337524414063E-3</c:v>
                </c:pt>
                <c:pt idx="37310">
                  <c:v>1.007080078125E-3</c:v>
                </c:pt>
                <c:pt idx="37311">
                  <c:v>1.0068416595458984E-3</c:v>
                </c:pt>
                <c:pt idx="37312">
                  <c:v>1.007080078125E-3</c:v>
                </c:pt>
                <c:pt idx="37313">
                  <c:v>1.007080078125E-3</c:v>
                </c:pt>
                <c:pt idx="37314">
                  <c:v>1.0068416595458984E-3</c:v>
                </c:pt>
                <c:pt idx="37315">
                  <c:v>1.007080078125E-3</c:v>
                </c:pt>
                <c:pt idx="37316">
                  <c:v>1.007080078125E-3</c:v>
                </c:pt>
                <c:pt idx="37317">
                  <c:v>1.0068416595458984E-3</c:v>
                </c:pt>
                <c:pt idx="37318">
                  <c:v>1.007080078125E-3</c:v>
                </c:pt>
                <c:pt idx="37319">
                  <c:v>1.007080078125E-3</c:v>
                </c:pt>
                <c:pt idx="37320">
                  <c:v>1.0068416595458984E-3</c:v>
                </c:pt>
                <c:pt idx="37321">
                  <c:v>1.007080078125E-3</c:v>
                </c:pt>
                <c:pt idx="37322">
                  <c:v>1.0080337524414063E-3</c:v>
                </c:pt>
                <c:pt idx="37323">
                  <c:v>1.007080078125E-3</c:v>
                </c:pt>
                <c:pt idx="37324">
                  <c:v>1.0068416595458984E-3</c:v>
                </c:pt>
                <c:pt idx="37325">
                  <c:v>1.007080078125E-3</c:v>
                </c:pt>
                <c:pt idx="37326">
                  <c:v>1.007080078125E-3</c:v>
                </c:pt>
                <c:pt idx="37327">
                  <c:v>1.0068416595458984E-3</c:v>
                </c:pt>
                <c:pt idx="37328">
                  <c:v>1.007080078125E-3</c:v>
                </c:pt>
                <c:pt idx="37329">
                  <c:v>1.007080078125E-3</c:v>
                </c:pt>
                <c:pt idx="37330">
                  <c:v>8.0568790435791016E-3</c:v>
                </c:pt>
                <c:pt idx="37331">
                  <c:v>1.007080078125E-3</c:v>
                </c:pt>
                <c:pt idx="37332">
                  <c:v>1.0068416595458984E-3</c:v>
                </c:pt>
                <c:pt idx="37333">
                  <c:v>1.007080078125E-3</c:v>
                </c:pt>
                <c:pt idx="37334">
                  <c:v>1.007080078125E-3</c:v>
                </c:pt>
                <c:pt idx="37335">
                  <c:v>1.0068416595458984E-3</c:v>
                </c:pt>
                <c:pt idx="37336">
                  <c:v>1.007080078125E-3</c:v>
                </c:pt>
                <c:pt idx="37337">
                  <c:v>1.007080078125E-3</c:v>
                </c:pt>
                <c:pt idx="37338">
                  <c:v>1.0068416595458984E-3</c:v>
                </c:pt>
                <c:pt idx="37339">
                  <c:v>1.007080078125E-3</c:v>
                </c:pt>
                <c:pt idx="37340">
                  <c:v>1.0080337524414063E-3</c:v>
                </c:pt>
                <c:pt idx="37341">
                  <c:v>1.007080078125E-3</c:v>
                </c:pt>
                <c:pt idx="37342">
                  <c:v>1.0068416595458984E-3</c:v>
                </c:pt>
                <c:pt idx="37343">
                  <c:v>1.007080078125E-3</c:v>
                </c:pt>
                <c:pt idx="37344">
                  <c:v>1.007080078125E-3</c:v>
                </c:pt>
                <c:pt idx="37345">
                  <c:v>1.0068416595458984E-3</c:v>
                </c:pt>
                <c:pt idx="37346">
                  <c:v>1.007080078125E-3</c:v>
                </c:pt>
                <c:pt idx="37347">
                  <c:v>1.007080078125E-3</c:v>
                </c:pt>
                <c:pt idx="37348">
                  <c:v>1.0068416595458984E-3</c:v>
                </c:pt>
                <c:pt idx="37349">
                  <c:v>1.007080078125E-3</c:v>
                </c:pt>
                <c:pt idx="37350">
                  <c:v>1.007080078125E-3</c:v>
                </c:pt>
                <c:pt idx="37351">
                  <c:v>1.0068416595458984E-3</c:v>
                </c:pt>
                <c:pt idx="37352">
                  <c:v>1.0080337524414063E-3</c:v>
                </c:pt>
                <c:pt idx="37353">
                  <c:v>1.007080078125E-3</c:v>
                </c:pt>
                <c:pt idx="37354">
                  <c:v>1.0068416595458984E-3</c:v>
                </c:pt>
                <c:pt idx="37355">
                  <c:v>1.007080078125E-3</c:v>
                </c:pt>
                <c:pt idx="37356">
                  <c:v>1.007080078125E-3</c:v>
                </c:pt>
                <c:pt idx="37357">
                  <c:v>1.0068416595458984E-3</c:v>
                </c:pt>
                <c:pt idx="37358">
                  <c:v>1.007080078125E-3</c:v>
                </c:pt>
                <c:pt idx="37359">
                  <c:v>1.007080078125E-3</c:v>
                </c:pt>
                <c:pt idx="37360">
                  <c:v>1.0068416595458984E-3</c:v>
                </c:pt>
                <c:pt idx="37361">
                  <c:v>1.007080078125E-3</c:v>
                </c:pt>
                <c:pt idx="37362">
                  <c:v>1.007080078125E-3</c:v>
                </c:pt>
                <c:pt idx="37363">
                  <c:v>1.0068416595458984E-3</c:v>
                </c:pt>
                <c:pt idx="37364">
                  <c:v>1.007080078125E-3</c:v>
                </c:pt>
                <c:pt idx="37365">
                  <c:v>1.0080337524414063E-3</c:v>
                </c:pt>
                <c:pt idx="37366">
                  <c:v>1.007080078125E-3</c:v>
                </c:pt>
                <c:pt idx="37367">
                  <c:v>1.0068416595458984E-3</c:v>
                </c:pt>
                <c:pt idx="37368">
                  <c:v>1.007080078125E-3</c:v>
                </c:pt>
                <c:pt idx="37369">
                  <c:v>1.007080078125E-3</c:v>
                </c:pt>
                <c:pt idx="37370">
                  <c:v>1.0068416595458984E-3</c:v>
                </c:pt>
                <c:pt idx="37371">
                  <c:v>1.007080078125E-3</c:v>
                </c:pt>
                <c:pt idx="37372">
                  <c:v>1.007080078125E-3</c:v>
                </c:pt>
                <c:pt idx="37373">
                  <c:v>1.0068416595458984E-3</c:v>
                </c:pt>
                <c:pt idx="37374">
                  <c:v>1.007080078125E-3</c:v>
                </c:pt>
                <c:pt idx="37375">
                  <c:v>1.007080078125E-3</c:v>
                </c:pt>
                <c:pt idx="37376">
                  <c:v>1.0068416595458984E-3</c:v>
                </c:pt>
                <c:pt idx="37377">
                  <c:v>1.0080337524414063E-3</c:v>
                </c:pt>
                <c:pt idx="37378">
                  <c:v>1.007080078125E-3</c:v>
                </c:pt>
                <c:pt idx="37379">
                  <c:v>1.0068416595458984E-3</c:v>
                </c:pt>
                <c:pt idx="37380">
                  <c:v>1.007080078125E-3</c:v>
                </c:pt>
                <c:pt idx="37381">
                  <c:v>1.007080078125E-3</c:v>
                </c:pt>
                <c:pt idx="37382">
                  <c:v>1.0068416595458984E-3</c:v>
                </c:pt>
                <c:pt idx="37383">
                  <c:v>1.007080078125E-3</c:v>
                </c:pt>
                <c:pt idx="37384">
                  <c:v>1.007080078125E-3</c:v>
                </c:pt>
                <c:pt idx="37385">
                  <c:v>1.0068416595458984E-3</c:v>
                </c:pt>
                <c:pt idx="37386">
                  <c:v>1.007080078125E-3</c:v>
                </c:pt>
                <c:pt idx="37387">
                  <c:v>1.007080078125E-3</c:v>
                </c:pt>
                <c:pt idx="37388">
                  <c:v>1.0068416595458984E-3</c:v>
                </c:pt>
                <c:pt idx="37389">
                  <c:v>1.007080078125E-3</c:v>
                </c:pt>
                <c:pt idx="37390">
                  <c:v>1.0080337524414063E-3</c:v>
                </c:pt>
                <c:pt idx="37391">
                  <c:v>1.007080078125E-3</c:v>
                </c:pt>
                <c:pt idx="37392">
                  <c:v>1.0068416595458984E-3</c:v>
                </c:pt>
                <c:pt idx="37393">
                  <c:v>1.007080078125E-3</c:v>
                </c:pt>
                <c:pt idx="37394">
                  <c:v>1.007080078125E-3</c:v>
                </c:pt>
                <c:pt idx="37395">
                  <c:v>1.0068416595458984E-3</c:v>
                </c:pt>
                <c:pt idx="37396">
                  <c:v>1.007080078125E-3</c:v>
                </c:pt>
                <c:pt idx="37397">
                  <c:v>1.007080078125E-3</c:v>
                </c:pt>
                <c:pt idx="37398">
                  <c:v>1.0068416595458984E-3</c:v>
                </c:pt>
                <c:pt idx="37399">
                  <c:v>1.007080078125E-3</c:v>
                </c:pt>
                <c:pt idx="37400">
                  <c:v>1.0068416595458984E-3</c:v>
                </c:pt>
                <c:pt idx="37401">
                  <c:v>1.007080078125E-3</c:v>
                </c:pt>
                <c:pt idx="37402">
                  <c:v>1.0080337524414063E-3</c:v>
                </c:pt>
                <c:pt idx="37403">
                  <c:v>1.007080078125E-3</c:v>
                </c:pt>
                <c:pt idx="37404">
                  <c:v>1.0068416595458984E-3</c:v>
                </c:pt>
                <c:pt idx="37405">
                  <c:v>1.007080078125E-3</c:v>
                </c:pt>
                <c:pt idx="37406">
                  <c:v>1.007080078125E-3</c:v>
                </c:pt>
                <c:pt idx="37407">
                  <c:v>1.0068416595458984E-3</c:v>
                </c:pt>
                <c:pt idx="37408">
                  <c:v>1.007080078125E-3</c:v>
                </c:pt>
                <c:pt idx="37409">
                  <c:v>1.007080078125E-3</c:v>
                </c:pt>
                <c:pt idx="37410">
                  <c:v>1.0068416595458984E-3</c:v>
                </c:pt>
                <c:pt idx="37411">
                  <c:v>1.007080078125E-3</c:v>
                </c:pt>
                <c:pt idx="37412">
                  <c:v>1.007080078125E-3</c:v>
                </c:pt>
                <c:pt idx="37413">
                  <c:v>1.0068416595458984E-3</c:v>
                </c:pt>
                <c:pt idx="37414">
                  <c:v>1.007080078125E-3</c:v>
                </c:pt>
                <c:pt idx="37415">
                  <c:v>1.0080337524414063E-3</c:v>
                </c:pt>
                <c:pt idx="37416">
                  <c:v>1.007080078125E-3</c:v>
                </c:pt>
                <c:pt idx="37417">
                  <c:v>1.0068416595458984E-3</c:v>
                </c:pt>
                <c:pt idx="37418">
                  <c:v>1.007080078125E-3</c:v>
                </c:pt>
                <c:pt idx="37419">
                  <c:v>1.007080078125E-3</c:v>
                </c:pt>
                <c:pt idx="37420">
                  <c:v>1.0068416595458984E-3</c:v>
                </c:pt>
                <c:pt idx="37421">
                  <c:v>1.007080078125E-3</c:v>
                </c:pt>
                <c:pt idx="37422">
                  <c:v>1.0068416595458984E-3</c:v>
                </c:pt>
                <c:pt idx="37423">
                  <c:v>1.007080078125E-3</c:v>
                </c:pt>
                <c:pt idx="37424">
                  <c:v>1.007080078125E-3</c:v>
                </c:pt>
                <c:pt idx="37425">
                  <c:v>1.0068416595458984E-3</c:v>
                </c:pt>
                <c:pt idx="37426">
                  <c:v>1.007080078125E-3</c:v>
                </c:pt>
                <c:pt idx="37427">
                  <c:v>1.0080337524414063E-3</c:v>
                </c:pt>
                <c:pt idx="37428">
                  <c:v>1.007080078125E-3</c:v>
                </c:pt>
                <c:pt idx="37429">
                  <c:v>1.0068416595458984E-3</c:v>
                </c:pt>
                <c:pt idx="37430">
                  <c:v>1.007080078125E-3</c:v>
                </c:pt>
                <c:pt idx="37431">
                  <c:v>1.007080078125E-3</c:v>
                </c:pt>
                <c:pt idx="37432">
                  <c:v>1.0068416595458984E-3</c:v>
                </c:pt>
                <c:pt idx="37433">
                  <c:v>1.007080078125E-3</c:v>
                </c:pt>
                <c:pt idx="37434">
                  <c:v>1.007080078125E-3</c:v>
                </c:pt>
                <c:pt idx="37435">
                  <c:v>1.0068416595458984E-3</c:v>
                </c:pt>
                <c:pt idx="37436">
                  <c:v>1.007080078125E-3</c:v>
                </c:pt>
                <c:pt idx="37437">
                  <c:v>1.007080078125E-3</c:v>
                </c:pt>
                <c:pt idx="37438">
                  <c:v>1.0068416595458984E-3</c:v>
                </c:pt>
                <c:pt idx="37439">
                  <c:v>1.007080078125E-3</c:v>
                </c:pt>
                <c:pt idx="37440">
                  <c:v>1.0080337524414063E-3</c:v>
                </c:pt>
                <c:pt idx="37441">
                  <c:v>1.007080078125E-3</c:v>
                </c:pt>
                <c:pt idx="37442">
                  <c:v>1.0068416595458984E-3</c:v>
                </c:pt>
                <c:pt idx="37443">
                  <c:v>1.007080078125E-3</c:v>
                </c:pt>
                <c:pt idx="37444">
                  <c:v>1.0068416595458984E-3</c:v>
                </c:pt>
                <c:pt idx="37445">
                  <c:v>1.007080078125E-3</c:v>
                </c:pt>
                <c:pt idx="37446">
                  <c:v>1.007080078125E-3</c:v>
                </c:pt>
                <c:pt idx="37447">
                  <c:v>1.0068416595458984E-3</c:v>
                </c:pt>
                <c:pt idx="37448">
                  <c:v>1.007080078125E-3</c:v>
                </c:pt>
                <c:pt idx="37449">
                  <c:v>1.007080078125E-3</c:v>
                </c:pt>
                <c:pt idx="37450">
                  <c:v>1.0068416595458984E-3</c:v>
                </c:pt>
                <c:pt idx="37451">
                  <c:v>1.007080078125E-3</c:v>
                </c:pt>
                <c:pt idx="37452">
                  <c:v>1.0080337524414063E-3</c:v>
                </c:pt>
                <c:pt idx="37453">
                  <c:v>1.007080078125E-3</c:v>
                </c:pt>
                <c:pt idx="37454">
                  <c:v>1.0068416595458984E-3</c:v>
                </c:pt>
                <c:pt idx="37455">
                  <c:v>1.007080078125E-3</c:v>
                </c:pt>
                <c:pt idx="37456">
                  <c:v>1.007080078125E-3</c:v>
                </c:pt>
                <c:pt idx="37457">
                  <c:v>1.0068416595458984E-3</c:v>
                </c:pt>
                <c:pt idx="37458">
                  <c:v>1.007080078125E-3</c:v>
                </c:pt>
                <c:pt idx="37459">
                  <c:v>1.007080078125E-3</c:v>
                </c:pt>
                <c:pt idx="37460">
                  <c:v>1.0068416595458984E-3</c:v>
                </c:pt>
                <c:pt idx="37461">
                  <c:v>1.007080078125E-3</c:v>
                </c:pt>
                <c:pt idx="37462">
                  <c:v>1.007080078125E-3</c:v>
                </c:pt>
                <c:pt idx="37463">
                  <c:v>1.0068416595458984E-3</c:v>
                </c:pt>
                <c:pt idx="37464">
                  <c:v>1.007080078125E-3</c:v>
                </c:pt>
                <c:pt idx="37465">
                  <c:v>1.0080337524414063E-3</c:v>
                </c:pt>
                <c:pt idx="37466">
                  <c:v>1.0068416595458984E-3</c:v>
                </c:pt>
                <c:pt idx="37467">
                  <c:v>1.007080078125E-3</c:v>
                </c:pt>
                <c:pt idx="37468">
                  <c:v>1.007080078125E-3</c:v>
                </c:pt>
                <c:pt idx="37469">
                  <c:v>1.0068416595458984E-3</c:v>
                </c:pt>
                <c:pt idx="37470">
                  <c:v>1.0071039199829102E-2</c:v>
                </c:pt>
                <c:pt idx="37471">
                  <c:v>1.007080078125E-3</c:v>
                </c:pt>
                <c:pt idx="37472">
                  <c:v>1.007080078125E-3</c:v>
                </c:pt>
                <c:pt idx="37473">
                  <c:v>1.0068416595458984E-3</c:v>
                </c:pt>
                <c:pt idx="37474">
                  <c:v>1.007080078125E-3</c:v>
                </c:pt>
                <c:pt idx="37475">
                  <c:v>1.007080078125E-3</c:v>
                </c:pt>
                <c:pt idx="37476">
                  <c:v>1.0068416595458984E-3</c:v>
                </c:pt>
                <c:pt idx="37477">
                  <c:v>1.007080078125E-3</c:v>
                </c:pt>
                <c:pt idx="37478">
                  <c:v>1.007080078125E-3</c:v>
                </c:pt>
                <c:pt idx="37479">
                  <c:v>1.0068416595458984E-3</c:v>
                </c:pt>
                <c:pt idx="37480">
                  <c:v>1.007080078125E-3</c:v>
                </c:pt>
                <c:pt idx="37481">
                  <c:v>1.0080337524414063E-3</c:v>
                </c:pt>
                <c:pt idx="37482">
                  <c:v>1.0068416595458984E-3</c:v>
                </c:pt>
                <c:pt idx="37483">
                  <c:v>1.007080078125E-3</c:v>
                </c:pt>
                <c:pt idx="37484">
                  <c:v>1.007080078125E-3</c:v>
                </c:pt>
                <c:pt idx="37485">
                  <c:v>1.0068416595458984E-3</c:v>
                </c:pt>
                <c:pt idx="37486">
                  <c:v>1.007080078125E-3</c:v>
                </c:pt>
                <c:pt idx="37487">
                  <c:v>1.007080078125E-3</c:v>
                </c:pt>
                <c:pt idx="37488">
                  <c:v>1.0068416595458984E-3</c:v>
                </c:pt>
                <c:pt idx="37489">
                  <c:v>1.007080078125E-3</c:v>
                </c:pt>
                <c:pt idx="37490">
                  <c:v>1.007080078125E-3</c:v>
                </c:pt>
                <c:pt idx="37491">
                  <c:v>1.0068416595458984E-3</c:v>
                </c:pt>
                <c:pt idx="37492">
                  <c:v>1.007080078125E-3</c:v>
                </c:pt>
                <c:pt idx="37493">
                  <c:v>1.0080337524414063E-3</c:v>
                </c:pt>
                <c:pt idx="37494">
                  <c:v>1.007080078125E-3</c:v>
                </c:pt>
                <c:pt idx="37495">
                  <c:v>1.0068416595458984E-3</c:v>
                </c:pt>
                <c:pt idx="37496">
                  <c:v>1.007080078125E-3</c:v>
                </c:pt>
                <c:pt idx="37497">
                  <c:v>1.007080078125E-3</c:v>
                </c:pt>
                <c:pt idx="37498">
                  <c:v>1.0068416595458984E-3</c:v>
                </c:pt>
                <c:pt idx="37499">
                  <c:v>1.007080078125E-3</c:v>
                </c:pt>
                <c:pt idx="37500">
                  <c:v>1.007080078125E-3</c:v>
                </c:pt>
                <c:pt idx="37501">
                  <c:v>1.0068416595458984E-3</c:v>
                </c:pt>
                <c:pt idx="37502">
                  <c:v>1.007080078125E-3</c:v>
                </c:pt>
                <c:pt idx="37503">
                  <c:v>1.007080078125E-3</c:v>
                </c:pt>
                <c:pt idx="37504">
                  <c:v>1.0068416595458984E-3</c:v>
                </c:pt>
                <c:pt idx="37505">
                  <c:v>1.007080078125E-3</c:v>
                </c:pt>
                <c:pt idx="37506">
                  <c:v>1.0080337524414063E-3</c:v>
                </c:pt>
                <c:pt idx="37507">
                  <c:v>1.0068416595458984E-3</c:v>
                </c:pt>
                <c:pt idx="37508">
                  <c:v>1.007080078125E-3</c:v>
                </c:pt>
                <c:pt idx="37509">
                  <c:v>1.007080078125E-3</c:v>
                </c:pt>
                <c:pt idx="37510">
                  <c:v>1.0068416595458984E-3</c:v>
                </c:pt>
                <c:pt idx="37511">
                  <c:v>1.007080078125E-3</c:v>
                </c:pt>
                <c:pt idx="37512">
                  <c:v>1.007080078125E-3</c:v>
                </c:pt>
                <c:pt idx="37513">
                  <c:v>1.0068416595458984E-3</c:v>
                </c:pt>
                <c:pt idx="37514">
                  <c:v>1.007080078125E-3</c:v>
                </c:pt>
                <c:pt idx="37515">
                  <c:v>1.007080078125E-3</c:v>
                </c:pt>
                <c:pt idx="37516">
                  <c:v>1.0068416595458984E-3</c:v>
                </c:pt>
                <c:pt idx="37517">
                  <c:v>1.007080078125E-3</c:v>
                </c:pt>
                <c:pt idx="37518">
                  <c:v>4.0290355682373047E-3</c:v>
                </c:pt>
                <c:pt idx="37519">
                  <c:v>1.007080078125E-3</c:v>
                </c:pt>
                <c:pt idx="37520">
                  <c:v>1.0068416595458984E-3</c:v>
                </c:pt>
                <c:pt idx="37521">
                  <c:v>1.007080078125E-3</c:v>
                </c:pt>
                <c:pt idx="37522">
                  <c:v>1.007080078125E-3</c:v>
                </c:pt>
                <c:pt idx="37523">
                  <c:v>1.0068416595458984E-3</c:v>
                </c:pt>
                <c:pt idx="37524">
                  <c:v>1.007080078125E-3</c:v>
                </c:pt>
                <c:pt idx="37525">
                  <c:v>1.007080078125E-3</c:v>
                </c:pt>
                <c:pt idx="37526">
                  <c:v>1.0068416595458984E-3</c:v>
                </c:pt>
                <c:pt idx="37527">
                  <c:v>1.007080078125E-3</c:v>
                </c:pt>
                <c:pt idx="37528">
                  <c:v>1.0080337524414063E-3</c:v>
                </c:pt>
                <c:pt idx="37529">
                  <c:v>1.0068416595458984E-3</c:v>
                </c:pt>
                <c:pt idx="37530">
                  <c:v>1.007080078125E-3</c:v>
                </c:pt>
                <c:pt idx="37531">
                  <c:v>1.007080078125E-3</c:v>
                </c:pt>
                <c:pt idx="37532">
                  <c:v>1.0068416595458984E-3</c:v>
                </c:pt>
                <c:pt idx="37533">
                  <c:v>1.007080078125E-3</c:v>
                </c:pt>
                <c:pt idx="37534">
                  <c:v>1.007080078125E-3</c:v>
                </c:pt>
                <c:pt idx="37535">
                  <c:v>1.0068416595458984E-3</c:v>
                </c:pt>
                <c:pt idx="37536">
                  <c:v>1.007080078125E-3</c:v>
                </c:pt>
                <c:pt idx="37537">
                  <c:v>1.007080078125E-3</c:v>
                </c:pt>
                <c:pt idx="37538">
                  <c:v>1.0068416595458984E-3</c:v>
                </c:pt>
                <c:pt idx="37539">
                  <c:v>1.007080078125E-3</c:v>
                </c:pt>
                <c:pt idx="37540">
                  <c:v>1.0080337524414063E-3</c:v>
                </c:pt>
                <c:pt idx="37541">
                  <c:v>1.007080078125E-3</c:v>
                </c:pt>
                <c:pt idx="37542">
                  <c:v>1.0068416595458984E-3</c:v>
                </c:pt>
                <c:pt idx="37543">
                  <c:v>1.007080078125E-3</c:v>
                </c:pt>
                <c:pt idx="37544">
                  <c:v>1.007080078125E-3</c:v>
                </c:pt>
                <c:pt idx="37545">
                  <c:v>1.0068416595458984E-3</c:v>
                </c:pt>
                <c:pt idx="37546">
                  <c:v>1.007080078125E-3</c:v>
                </c:pt>
                <c:pt idx="37547">
                  <c:v>1.007080078125E-3</c:v>
                </c:pt>
                <c:pt idx="37548">
                  <c:v>1.0068416595458984E-3</c:v>
                </c:pt>
                <c:pt idx="37549">
                  <c:v>1.007080078125E-3</c:v>
                </c:pt>
                <c:pt idx="37550">
                  <c:v>1.007080078125E-3</c:v>
                </c:pt>
                <c:pt idx="37551">
                  <c:v>1.0068416595458984E-3</c:v>
                </c:pt>
                <c:pt idx="37552">
                  <c:v>1.007080078125E-3</c:v>
                </c:pt>
                <c:pt idx="37553">
                  <c:v>1.0080337524414063E-3</c:v>
                </c:pt>
                <c:pt idx="37554">
                  <c:v>1.0068416595458984E-3</c:v>
                </c:pt>
                <c:pt idx="37555">
                  <c:v>1.007080078125E-3</c:v>
                </c:pt>
                <c:pt idx="37556">
                  <c:v>1.007080078125E-3</c:v>
                </c:pt>
                <c:pt idx="37557">
                  <c:v>1.0068416595458984E-3</c:v>
                </c:pt>
                <c:pt idx="37558">
                  <c:v>1.007080078125E-3</c:v>
                </c:pt>
                <c:pt idx="37559">
                  <c:v>1.007080078125E-3</c:v>
                </c:pt>
                <c:pt idx="37560">
                  <c:v>1.0068416595458984E-3</c:v>
                </c:pt>
                <c:pt idx="37561">
                  <c:v>1.007080078125E-3</c:v>
                </c:pt>
                <c:pt idx="37562">
                  <c:v>1.007080078125E-3</c:v>
                </c:pt>
                <c:pt idx="37563">
                  <c:v>1.0068416595458984E-3</c:v>
                </c:pt>
                <c:pt idx="37564">
                  <c:v>1.007080078125E-3</c:v>
                </c:pt>
                <c:pt idx="37565">
                  <c:v>1.0080337524414063E-3</c:v>
                </c:pt>
                <c:pt idx="37566">
                  <c:v>1.007080078125E-3</c:v>
                </c:pt>
                <c:pt idx="37567">
                  <c:v>1.0068416595458984E-3</c:v>
                </c:pt>
                <c:pt idx="37568">
                  <c:v>1.007080078125E-3</c:v>
                </c:pt>
                <c:pt idx="37569">
                  <c:v>1.007080078125E-3</c:v>
                </c:pt>
                <c:pt idx="37570">
                  <c:v>1.0068416595458984E-3</c:v>
                </c:pt>
                <c:pt idx="37571">
                  <c:v>1.007080078125E-3</c:v>
                </c:pt>
                <c:pt idx="37572">
                  <c:v>1.007080078125E-3</c:v>
                </c:pt>
                <c:pt idx="37573">
                  <c:v>1.0068416595458984E-3</c:v>
                </c:pt>
                <c:pt idx="37574">
                  <c:v>1.007080078125E-3</c:v>
                </c:pt>
                <c:pt idx="37575">
                  <c:v>1.007080078125E-3</c:v>
                </c:pt>
                <c:pt idx="37576">
                  <c:v>1.0068416595458984E-3</c:v>
                </c:pt>
                <c:pt idx="37577">
                  <c:v>1.007080078125E-3</c:v>
                </c:pt>
                <c:pt idx="37578">
                  <c:v>1.0080337524414063E-3</c:v>
                </c:pt>
                <c:pt idx="37579">
                  <c:v>1.0068416595458984E-3</c:v>
                </c:pt>
                <c:pt idx="37580">
                  <c:v>1.007080078125E-3</c:v>
                </c:pt>
                <c:pt idx="37581">
                  <c:v>1.007080078125E-3</c:v>
                </c:pt>
                <c:pt idx="37582">
                  <c:v>1.0068416595458984E-3</c:v>
                </c:pt>
                <c:pt idx="37583">
                  <c:v>1.007080078125E-3</c:v>
                </c:pt>
                <c:pt idx="37584">
                  <c:v>1.007080078125E-3</c:v>
                </c:pt>
                <c:pt idx="37585">
                  <c:v>1.0068416595458984E-3</c:v>
                </c:pt>
                <c:pt idx="37586">
                  <c:v>1.007080078125E-3</c:v>
                </c:pt>
                <c:pt idx="37587">
                  <c:v>1.007080078125E-3</c:v>
                </c:pt>
                <c:pt idx="37588">
                  <c:v>1.0068416595458984E-3</c:v>
                </c:pt>
                <c:pt idx="37589">
                  <c:v>1.007080078125E-3</c:v>
                </c:pt>
                <c:pt idx="37590">
                  <c:v>1.0080337524414063E-3</c:v>
                </c:pt>
                <c:pt idx="37591">
                  <c:v>1.007080078125E-3</c:v>
                </c:pt>
                <c:pt idx="37592">
                  <c:v>1.0068416595458984E-3</c:v>
                </c:pt>
                <c:pt idx="37593">
                  <c:v>1.007080078125E-3</c:v>
                </c:pt>
                <c:pt idx="37594">
                  <c:v>1.007080078125E-3</c:v>
                </c:pt>
                <c:pt idx="37595">
                  <c:v>1.0068416595458984E-3</c:v>
                </c:pt>
                <c:pt idx="37596">
                  <c:v>1.007080078125E-3</c:v>
                </c:pt>
                <c:pt idx="37597">
                  <c:v>1.007080078125E-3</c:v>
                </c:pt>
                <c:pt idx="37598">
                  <c:v>1.0068416595458984E-3</c:v>
                </c:pt>
                <c:pt idx="37599">
                  <c:v>1.007080078125E-3</c:v>
                </c:pt>
                <c:pt idx="37600">
                  <c:v>1.007080078125E-3</c:v>
                </c:pt>
                <c:pt idx="37601">
                  <c:v>1.0068416595458984E-3</c:v>
                </c:pt>
                <c:pt idx="37602">
                  <c:v>1.007080078125E-3</c:v>
                </c:pt>
                <c:pt idx="37603">
                  <c:v>1.0080337524414063E-3</c:v>
                </c:pt>
                <c:pt idx="37604">
                  <c:v>1.0068416595458984E-3</c:v>
                </c:pt>
                <c:pt idx="37605">
                  <c:v>1.007080078125E-3</c:v>
                </c:pt>
                <c:pt idx="37606">
                  <c:v>1.007080078125E-3</c:v>
                </c:pt>
                <c:pt idx="37607">
                  <c:v>1.0068416595458984E-3</c:v>
                </c:pt>
                <c:pt idx="37608">
                  <c:v>1.007080078125E-3</c:v>
                </c:pt>
                <c:pt idx="37609">
                  <c:v>1.007080078125E-3</c:v>
                </c:pt>
                <c:pt idx="37610">
                  <c:v>1.0068416595458984E-3</c:v>
                </c:pt>
                <c:pt idx="37611">
                  <c:v>1.007080078125E-3</c:v>
                </c:pt>
                <c:pt idx="37612">
                  <c:v>1.007080078125E-3</c:v>
                </c:pt>
                <c:pt idx="37613">
                  <c:v>1.0068416595458984E-3</c:v>
                </c:pt>
                <c:pt idx="37614">
                  <c:v>1.007080078125E-3</c:v>
                </c:pt>
                <c:pt idx="37615">
                  <c:v>1.0080337524414063E-3</c:v>
                </c:pt>
                <c:pt idx="37616">
                  <c:v>1.007080078125E-3</c:v>
                </c:pt>
                <c:pt idx="37617">
                  <c:v>1.0068416595458984E-3</c:v>
                </c:pt>
                <c:pt idx="37618">
                  <c:v>1.007080078125E-3</c:v>
                </c:pt>
                <c:pt idx="37619">
                  <c:v>1.007080078125E-3</c:v>
                </c:pt>
                <c:pt idx="37620">
                  <c:v>1.0068416595458984E-3</c:v>
                </c:pt>
                <c:pt idx="37621">
                  <c:v>1.007080078125E-3</c:v>
                </c:pt>
                <c:pt idx="37622">
                  <c:v>1.007080078125E-3</c:v>
                </c:pt>
                <c:pt idx="37623">
                  <c:v>1.0068416595458984E-3</c:v>
                </c:pt>
                <c:pt idx="37624">
                  <c:v>1.007080078125E-3</c:v>
                </c:pt>
                <c:pt idx="37625">
                  <c:v>1.007080078125E-3</c:v>
                </c:pt>
                <c:pt idx="37626">
                  <c:v>1.0068416595458984E-3</c:v>
                </c:pt>
                <c:pt idx="37627">
                  <c:v>1.007080078125E-3</c:v>
                </c:pt>
                <c:pt idx="37628">
                  <c:v>1.0080337524414063E-3</c:v>
                </c:pt>
                <c:pt idx="37629">
                  <c:v>1.0068416595458984E-3</c:v>
                </c:pt>
                <c:pt idx="37630">
                  <c:v>1.007080078125E-3</c:v>
                </c:pt>
                <c:pt idx="37631">
                  <c:v>1.007080078125E-3</c:v>
                </c:pt>
                <c:pt idx="37632">
                  <c:v>1.0068416595458984E-3</c:v>
                </c:pt>
                <c:pt idx="37633">
                  <c:v>1.007080078125E-3</c:v>
                </c:pt>
                <c:pt idx="37634">
                  <c:v>1.007080078125E-3</c:v>
                </c:pt>
                <c:pt idx="37635">
                  <c:v>1.0068416595458984E-3</c:v>
                </c:pt>
                <c:pt idx="37636">
                  <c:v>1.007080078125E-3</c:v>
                </c:pt>
                <c:pt idx="37637">
                  <c:v>1.007080078125E-3</c:v>
                </c:pt>
                <c:pt idx="37638">
                  <c:v>8.0568790435791016E-3</c:v>
                </c:pt>
                <c:pt idx="37639">
                  <c:v>1.007080078125E-3</c:v>
                </c:pt>
                <c:pt idx="37640">
                  <c:v>1.007080078125E-3</c:v>
                </c:pt>
                <c:pt idx="37641">
                  <c:v>1.0068416595458984E-3</c:v>
                </c:pt>
                <c:pt idx="37642">
                  <c:v>1.007080078125E-3</c:v>
                </c:pt>
                <c:pt idx="37643">
                  <c:v>1.007080078125E-3</c:v>
                </c:pt>
                <c:pt idx="37644">
                  <c:v>1.0068416595458984E-3</c:v>
                </c:pt>
                <c:pt idx="37645">
                  <c:v>1.007080078125E-3</c:v>
                </c:pt>
                <c:pt idx="37646">
                  <c:v>1.0080337524414063E-3</c:v>
                </c:pt>
                <c:pt idx="37647">
                  <c:v>1.0068416595458984E-3</c:v>
                </c:pt>
                <c:pt idx="37648">
                  <c:v>1.007080078125E-3</c:v>
                </c:pt>
                <c:pt idx="37649">
                  <c:v>1.007080078125E-3</c:v>
                </c:pt>
                <c:pt idx="37650">
                  <c:v>1.0068416595458984E-3</c:v>
                </c:pt>
                <c:pt idx="37651">
                  <c:v>1.007080078125E-3</c:v>
                </c:pt>
                <c:pt idx="37652">
                  <c:v>1.007080078125E-3</c:v>
                </c:pt>
                <c:pt idx="37653">
                  <c:v>1.0068416595458984E-3</c:v>
                </c:pt>
                <c:pt idx="37654">
                  <c:v>1.007080078125E-3</c:v>
                </c:pt>
                <c:pt idx="37655">
                  <c:v>1.007080078125E-3</c:v>
                </c:pt>
                <c:pt idx="37656">
                  <c:v>1.0068416595458984E-3</c:v>
                </c:pt>
                <c:pt idx="37657">
                  <c:v>1.007080078125E-3</c:v>
                </c:pt>
                <c:pt idx="37658">
                  <c:v>1.0080337524414063E-3</c:v>
                </c:pt>
                <c:pt idx="37659">
                  <c:v>1.007080078125E-3</c:v>
                </c:pt>
                <c:pt idx="37660">
                  <c:v>1.0068416595458984E-3</c:v>
                </c:pt>
                <c:pt idx="37661">
                  <c:v>1.007080078125E-3</c:v>
                </c:pt>
                <c:pt idx="37662">
                  <c:v>1.007080078125E-3</c:v>
                </c:pt>
                <c:pt idx="37663">
                  <c:v>1.0068416595458984E-3</c:v>
                </c:pt>
                <c:pt idx="37664">
                  <c:v>1.007080078125E-3</c:v>
                </c:pt>
                <c:pt idx="37665">
                  <c:v>1.007080078125E-3</c:v>
                </c:pt>
                <c:pt idx="37666">
                  <c:v>1.0068416595458984E-3</c:v>
                </c:pt>
                <c:pt idx="37667">
                  <c:v>1.007080078125E-3</c:v>
                </c:pt>
                <c:pt idx="37668">
                  <c:v>1.007080078125E-3</c:v>
                </c:pt>
                <c:pt idx="37669">
                  <c:v>1.0068416595458984E-3</c:v>
                </c:pt>
                <c:pt idx="37670">
                  <c:v>1.0080337524414063E-3</c:v>
                </c:pt>
                <c:pt idx="37671">
                  <c:v>1.007080078125E-3</c:v>
                </c:pt>
                <c:pt idx="37672">
                  <c:v>1.0068416595458984E-3</c:v>
                </c:pt>
                <c:pt idx="37673">
                  <c:v>1.007080078125E-3</c:v>
                </c:pt>
                <c:pt idx="37674">
                  <c:v>1.007080078125E-3</c:v>
                </c:pt>
                <c:pt idx="37675">
                  <c:v>1.0068416595458984E-3</c:v>
                </c:pt>
                <c:pt idx="37676">
                  <c:v>1.007080078125E-3</c:v>
                </c:pt>
                <c:pt idx="37677">
                  <c:v>1.007080078125E-3</c:v>
                </c:pt>
                <c:pt idx="37678">
                  <c:v>1.0068416595458984E-3</c:v>
                </c:pt>
                <c:pt idx="37679">
                  <c:v>1.007080078125E-3</c:v>
                </c:pt>
                <c:pt idx="37680">
                  <c:v>1.007080078125E-3</c:v>
                </c:pt>
                <c:pt idx="37681">
                  <c:v>1.0068416595458984E-3</c:v>
                </c:pt>
                <c:pt idx="37682">
                  <c:v>1.007080078125E-3</c:v>
                </c:pt>
                <c:pt idx="37683">
                  <c:v>1.0080337524414063E-3</c:v>
                </c:pt>
                <c:pt idx="37684">
                  <c:v>1.007080078125E-3</c:v>
                </c:pt>
                <c:pt idx="37685">
                  <c:v>1.0068416595458984E-3</c:v>
                </c:pt>
                <c:pt idx="37686">
                  <c:v>1.007080078125E-3</c:v>
                </c:pt>
                <c:pt idx="37687">
                  <c:v>1.007080078125E-3</c:v>
                </c:pt>
                <c:pt idx="37688">
                  <c:v>1.0068416595458984E-3</c:v>
                </c:pt>
                <c:pt idx="37689">
                  <c:v>1.007080078125E-3</c:v>
                </c:pt>
                <c:pt idx="37690">
                  <c:v>1.007080078125E-3</c:v>
                </c:pt>
                <c:pt idx="37691">
                  <c:v>1.0068416595458984E-3</c:v>
                </c:pt>
                <c:pt idx="37692">
                  <c:v>1.007080078125E-3</c:v>
                </c:pt>
                <c:pt idx="37693">
                  <c:v>1.007080078125E-3</c:v>
                </c:pt>
                <c:pt idx="37694">
                  <c:v>1.0068416595458984E-3</c:v>
                </c:pt>
                <c:pt idx="37695">
                  <c:v>1.0080337524414063E-3</c:v>
                </c:pt>
                <c:pt idx="37696">
                  <c:v>1.007080078125E-3</c:v>
                </c:pt>
                <c:pt idx="37697">
                  <c:v>1.0068416595458984E-3</c:v>
                </c:pt>
                <c:pt idx="37698">
                  <c:v>1.007080078125E-3</c:v>
                </c:pt>
                <c:pt idx="37699">
                  <c:v>1.007080078125E-3</c:v>
                </c:pt>
                <c:pt idx="37700">
                  <c:v>1.0068416595458984E-3</c:v>
                </c:pt>
                <c:pt idx="37701">
                  <c:v>1.007080078125E-3</c:v>
                </c:pt>
                <c:pt idx="37702">
                  <c:v>1.007080078125E-3</c:v>
                </c:pt>
                <c:pt idx="37703">
                  <c:v>1.0068416595458984E-3</c:v>
                </c:pt>
                <c:pt idx="37704">
                  <c:v>1.007080078125E-3</c:v>
                </c:pt>
                <c:pt idx="37705">
                  <c:v>1.007080078125E-3</c:v>
                </c:pt>
                <c:pt idx="37706">
                  <c:v>1.0068416595458984E-3</c:v>
                </c:pt>
                <c:pt idx="37707">
                  <c:v>1.007080078125E-3</c:v>
                </c:pt>
                <c:pt idx="37708">
                  <c:v>1.0080337524414063E-3</c:v>
                </c:pt>
                <c:pt idx="37709">
                  <c:v>1.007080078125E-3</c:v>
                </c:pt>
                <c:pt idx="37710">
                  <c:v>1.0068416595458984E-3</c:v>
                </c:pt>
                <c:pt idx="37711">
                  <c:v>1.007080078125E-3</c:v>
                </c:pt>
                <c:pt idx="37712">
                  <c:v>1.007080078125E-3</c:v>
                </c:pt>
                <c:pt idx="37713">
                  <c:v>1.0068416595458984E-3</c:v>
                </c:pt>
                <c:pt idx="37714">
                  <c:v>1.007080078125E-3</c:v>
                </c:pt>
                <c:pt idx="37715">
                  <c:v>1.007080078125E-3</c:v>
                </c:pt>
                <c:pt idx="37716">
                  <c:v>1.0068416595458984E-3</c:v>
                </c:pt>
                <c:pt idx="37717">
                  <c:v>1.007080078125E-3</c:v>
                </c:pt>
                <c:pt idx="37718">
                  <c:v>1.007080078125E-3</c:v>
                </c:pt>
                <c:pt idx="37719">
                  <c:v>1.0068416595458984E-3</c:v>
                </c:pt>
                <c:pt idx="37720">
                  <c:v>1.0080337524414063E-3</c:v>
                </c:pt>
                <c:pt idx="37721">
                  <c:v>1.007080078125E-3</c:v>
                </c:pt>
                <c:pt idx="37722">
                  <c:v>1.0068416595458984E-3</c:v>
                </c:pt>
                <c:pt idx="37723">
                  <c:v>1.007080078125E-3</c:v>
                </c:pt>
                <c:pt idx="37724">
                  <c:v>1.007080078125E-3</c:v>
                </c:pt>
                <c:pt idx="37725">
                  <c:v>1.0068416595458984E-3</c:v>
                </c:pt>
                <c:pt idx="37726">
                  <c:v>1.007080078125E-3</c:v>
                </c:pt>
                <c:pt idx="37727">
                  <c:v>1.007080078125E-3</c:v>
                </c:pt>
                <c:pt idx="37728">
                  <c:v>1.0068416595458984E-3</c:v>
                </c:pt>
                <c:pt idx="37729">
                  <c:v>1.007080078125E-3</c:v>
                </c:pt>
                <c:pt idx="37730">
                  <c:v>1.007080078125E-3</c:v>
                </c:pt>
                <c:pt idx="37731">
                  <c:v>1.0068416595458984E-3</c:v>
                </c:pt>
                <c:pt idx="37732">
                  <c:v>1.007080078125E-3</c:v>
                </c:pt>
                <c:pt idx="37733">
                  <c:v>1.0080337524414063E-3</c:v>
                </c:pt>
                <c:pt idx="37734">
                  <c:v>1.007080078125E-3</c:v>
                </c:pt>
                <c:pt idx="37735">
                  <c:v>1.0068416595458984E-3</c:v>
                </c:pt>
                <c:pt idx="37736">
                  <c:v>1.007080078125E-3</c:v>
                </c:pt>
                <c:pt idx="37737">
                  <c:v>1.007080078125E-3</c:v>
                </c:pt>
                <c:pt idx="37738">
                  <c:v>1.0068416595458984E-3</c:v>
                </c:pt>
                <c:pt idx="37739">
                  <c:v>1.007080078125E-3</c:v>
                </c:pt>
                <c:pt idx="37740">
                  <c:v>1.007080078125E-3</c:v>
                </c:pt>
                <c:pt idx="37741">
                  <c:v>1.0068416595458984E-3</c:v>
                </c:pt>
                <c:pt idx="37742">
                  <c:v>1.007080078125E-3</c:v>
                </c:pt>
                <c:pt idx="37743">
                  <c:v>1.007080078125E-3</c:v>
                </c:pt>
                <c:pt idx="37744">
                  <c:v>1.0068416595458984E-3</c:v>
                </c:pt>
                <c:pt idx="37745">
                  <c:v>1.0080337524414063E-3</c:v>
                </c:pt>
                <c:pt idx="37746">
                  <c:v>1.007080078125E-3</c:v>
                </c:pt>
                <c:pt idx="37747">
                  <c:v>1.0068416595458984E-3</c:v>
                </c:pt>
                <c:pt idx="37748">
                  <c:v>1.007080078125E-3</c:v>
                </c:pt>
                <c:pt idx="37749">
                  <c:v>1.007080078125E-3</c:v>
                </c:pt>
                <c:pt idx="37750">
                  <c:v>1.0068416595458984E-3</c:v>
                </c:pt>
                <c:pt idx="37751">
                  <c:v>1.007080078125E-3</c:v>
                </c:pt>
                <c:pt idx="37752">
                  <c:v>1.007080078125E-3</c:v>
                </c:pt>
                <c:pt idx="37753">
                  <c:v>1.0068416595458984E-3</c:v>
                </c:pt>
                <c:pt idx="37754">
                  <c:v>1.007080078125E-3</c:v>
                </c:pt>
                <c:pt idx="37755">
                  <c:v>1.007080078125E-3</c:v>
                </c:pt>
                <c:pt idx="37756">
                  <c:v>1.0068416595458984E-3</c:v>
                </c:pt>
                <c:pt idx="37757">
                  <c:v>1.007080078125E-3</c:v>
                </c:pt>
                <c:pt idx="37758">
                  <c:v>1.0080337524414063E-3</c:v>
                </c:pt>
                <c:pt idx="37759">
                  <c:v>1.007080078125E-3</c:v>
                </c:pt>
                <c:pt idx="37760">
                  <c:v>1.0068416595458984E-3</c:v>
                </c:pt>
                <c:pt idx="37761">
                  <c:v>1.007080078125E-3</c:v>
                </c:pt>
                <c:pt idx="37762">
                  <c:v>1.007080078125E-3</c:v>
                </c:pt>
                <c:pt idx="37763">
                  <c:v>1.0068416595458984E-3</c:v>
                </c:pt>
                <c:pt idx="37764">
                  <c:v>1.007080078125E-3</c:v>
                </c:pt>
                <c:pt idx="37765">
                  <c:v>1.007080078125E-3</c:v>
                </c:pt>
                <c:pt idx="37766">
                  <c:v>1.0068416595458984E-3</c:v>
                </c:pt>
                <c:pt idx="37767">
                  <c:v>1.007080078125E-3</c:v>
                </c:pt>
                <c:pt idx="37768">
                  <c:v>1.007080078125E-3</c:v>
                </c:pt>
                <c:pt idx="37769">
                  <c:v>1.0068416595458984E-3</c:v>
                </c:pt>
                <c:pt idx="37770">
                  <c:v>1.0080337524414063E-3</c:v>
                </c:pt>
                <c:pt idx="37771">
                  <c:v>1.007080078125E-3</c:v>
                </c:pt>
                <c:pt idx="37772">
                  <c:v>1.0068416595458984E-3</c:v>
                </c:pt>
                <c:pt idx="37773">
                  <c:v>1.007080078125E-3</c:v>
                </c:pt>
                <c:pt idx="37774">
                  <c:v>1.007080078125E-3</c:v>
                </c:pt>
                <c:pt idx="37775">
                  <c:v>1.0068416595458984E-3</c:v>
                </c:pt>
                <c:pt idx="37776">
                  <c:v>1.007080078125E-3</c:v>
                </c:pt>
                <c:pt idx="37777">
                  <c:v>1.007080078125E-3</c:v>
                </c:pt>
                <c:pt idx="37778">
                  <c:v>1.0068416595458984E-3</c:v>
                </c:pt>
                <c:pt idx="37779">
                  <c:v>1.007080078125E-3</c:v>
                </c:pt>
                <c:pt idx="37780">
                  <c:v>1.007080078125E-3</c:v>
                </c:pt>
                <c:pt idx="37781">
                  <c:v>1.0068416595458984E-3</c:v>
                </c:pt>
                <c:pt idx="37782">
                  <c:v>1.007080078125E-3</c:v>
                </c:pt>
                <c:pt idx="37783">
                  <c:v>1.0080337524414063E-3</c:v>
                </c:pt>
                <c:pt idx="37784">
                  <c:v>1.007080078125E-3</c:v>
                </c:pt>
                <c:pt idx="37785">
                  <c:v>1.0068416595458984E-3</c:v>
                </c:pt>
                <c:pt idx="37786">
                  <c:v>1.007080078125E-3</c:v>
                </c:pt>
                <c:pt idx="37787">
                  <c:v>1.007080078125E-3</c:v>
                </c:pt>
                <c:pt idx="37788">
                  <c:v>1.0068416595458984E-3</c:v>
                </c:pt>
                <c:pt idx="37789">
                  <c:v>1.007080078125E-3</c:v>
                </c:pt>
                <c:pt idx="37790">
                  <c:v>1.007080078125E-3</c:v>
                </c:pt>
                <c:pt idx="37791">
                  <c:v>1.0068416595458984E-3</c:v>
                </c:pt>
                <c:pt idx="37792">
                  <c:v>1.007080078125E-3</c:v>
                </c:pt>
                <c:pt idx="37793">
                  <c:v>1.007080078125E-3</c:v>
                </c:pt>
                <c:pt idx="37794">
                  <c:v>1.0068416595458984E-3</c:v>
                </c:pt>
                <c:pt idx="37795">
                  <c:v>1.0080337524414063E-3</c:v>
                </c:pt>
                <c:pt idx="37796">
                  <c:v>1.007080078125E-3</c:v>
                </c:pt>
                <c:pt idx="37797">
                  <c:v>1.0068416595458984E-3</c:v>
                </c:pt>
                <c:pt idx="37798">
                  <c:v>1.007080078125E-3</c:v>
                </c:pt>
                <c:pt idx="37799">
                  <c:v>1.007080078125E-3</c:v>
                </c:pt>
                <c:pt idx="37800">
                  <c:v>1.0068416595458984E-3</c:v>
                </c:pt>
                <c:pt idx="37801">
                  <c:v>1.007080078125E-3</c:v>
                </c:pt>
                <c:pt idx="37802">
                  <c:v>1.007080078125E-3</c:v>
                </c:pt>
                <c:pt idx="37803">
                  <c:v>1.0068416595458984E-3</c:v>
                </c:pt>
                <c:pt idx="37804">
                  <c:v>1.007080078125E-3</c:v>
                </c:pt>
                <c:pt idx="37805">
                  <c:v>1.007080078125E-3</c:v>
                </c:pt>
                <c:pt idx="37806">
                  <c:v>1.0068416595458984E-3</c:v>
                </c:pt>
                <c:pt idx="37807">
                  <c:v>1.007080078125E-3</c:v>
                </c:pt>
                <c:pt idx="37808">
                  <c:v>1.0080337524414063E-3</c:v>
                </c:pt>
                <c:pt idx="37809">
                  <c:v>1.007080078125E-3</c:v>
                </c:pt>
                <c:pt idx="37810">
                  <c:v>1.0068416595458984E-3</c:v>
                </c:pt>
                <c:pt idx="37811">
                  <c:v>1.007080078125E-3</c:v>
                </c:pt>
                <c:pt idx="37812">
                  <c:v>1.007080078125E-3</c:v>
                </c:pt>
                <c:pt idx="37813">
                  <c:v>1.0068416595458984E-3</c:v>
                </c:pt>
                <c:pt idx="37814">
                  <c:v>1.007080078125E-3</c:v>
                </c:pt>
                <c:pt idx="37815">
                  <c:v>1.007080078125E-3</c:v>
                </c:pt>
                <c:pt idx="37816">
                  <c:v>1.0068416595458984E-3</c:v>
                </c:pt>
                <c:pt idx="37817">
                  <c:v>1.007080078125E-3</c:v>
                </c:pt>
                <c:pt idx="37818">
                  <c:v>1.007080078125E-3</c:v>
                </c:pt>
                <c:pt idx="37819">
                  <c:v>1.0068416595458984E-3</c:v>
                </c:pt>
                <c:pt idx="37820">
                  <c:v>1.0080337524414063E-3</c:v>
                </c:pt>
                <c:pt idx="37821">
                  <c:v>1.007080078125E-3</c:v>
                </c:pt>
                <c:pt idx="37822">
                  <c:v>1.0068416595458984E-3</c:v>
                </c:pt>
                <c:pt idx="37823">
                  <c:v>1.007080078125E-3</c:v>
                </c:pt>
                <c:pt idx="37824">
                  <c:v>1.007080078125E-3</c:v>
                </c:pt>
                <c:pt idx="37825">
                  <c:v>1.0068416595458984E-3</c:v>
                </c:pt>
                <c:pt idx="37826">
                  <c:v>2.01416015625E-3</c:v>
                </c:pt>
                <c:pt idx="37827">
                  <c:v>1.0068416595458984E-3</c:v>
                </c:pt>
                <c:pt idx="37828">
                  <c:v>1.007080078125E-3</c:v>
                </c:pt>
                <c:pt idx="37829">
                  <c:v>1.007080078125E-3</c:v>
                </c:pt>
                <c:pt idx="37830">
                  <c:v>1.0068416595458984E-3</c:v>
                </c:pt>
                <c:pt idx="37831">
                  <c:v>1.007080078125E-3</c:v>
                </c:pt>
                <c:pt idx="37832">
                  <c:v>1.0080337524414063E-3</c:v>
                </c:pt>
                <c:pt idx="37833">
                  <c:v>1.007080078125E-3</c:v>
                </c:pt>
                <c:pt idx="37834">
                  <c:v>1.0068416595458984E-3</c:v>
                </c:pt>
                <c:pt idx="37835">
                  <c:v>1.007080078125E-3</c:v>
                </c:pt>
                <c:pt idx="37836">
                  <c:v>2.7190923690795898E-2</c:v>
                </c:pt>
                <c:pt idx="37837">
                  <c:v>1.007080078125E-3</c:v>
                </c:pt>
                <c:pt idx="37838">
                  <c:v>1.007080078125E-3</c:v>
                </c:pt>
                <c:pt idx="37839">
                  <c:v>1.0068416595458984E-3</c:v>
                </c:pt>
                <c:pt idx="37840">
                  <c:v>1.007080078125E-3</c:v>
                </c:pt>
                <c:pt idx="37841">
                  <c:v>1.007080078125E-3</c:v>
                </c:pt>
                <c:pt idx="37842">
                  <c:v>1.0068416595458984E-3</c:v>
                </c:pt>
                <c:pt idx="37843">
                  <c:v>1.0080337524414063E-3</c:v>
                </c:pt>
                <c:pt idx="37844">
                  <c:v>1.007080078125E-3</c:v>
                </c:pt>
                <c:pt idx="37845">
                  <c:v>1.0068416595458984E-3</c:v>
                </c:pt>
                <c:pt idx="37846">
                  <c:v>1.007080078125E-3</c:v>
                </c:pt>
                <c:pt idx="37847">
                  <c:v>1.007080078125E-3</c:v>
                </c:pt>
                <c:pt idx="37848">
                  <c:v>1.0068416595458984E-3</c:v>
                </c:pt>
                <c:pt idx="37849">
                  <c:v>1.007080078125E-3</c:v>
                </c:pt>
                <c:pt idx="37850">
                  <c:v>1.007080078125E-3</c:v>
                </c:pt>
                <c:pt idx="37851">
                  <c:v>1.0068416595458984E-3</c:v>
                </c:pt>
                <c:pt idx="37852">
                  <c:v>1.007080078125E-3</c:v>
                </c:pt>
                <c:pt idx="37853">
                  <c:v>1.007080078125E-3</c:v>
                </c:pt>
                <c:pt idx="37854">
                  <c:v>1.0068416595458984E-3</c:v>
                </c:pt>
                <c:pt idx="37855">
                  <c:v>1.007080078125E-3</c:v>
                </c:pt>
                <c:pt idx="37856">
                  <c:v>1.0080337524414063E-3</c:v>
                </c:pt>
                <c:pt idx="37857">
                  <c:v>1.007080078125E-3</c:v>
                </c:pt>
                <c:pt idx="37858">
                  <c:v>1.0068416595458984E-3</c:v>
                </c:pt>
                <c:pt idx="37859">
                  <c:v>1.007080078125E-3</c:v>
                </c:pt>
                <c:pt idx="37860">
                  <c:v>1.007080078125E-3</c:v>
                </c:pt>
                <c:pt idx="37861">
                  <c:v>1.0068416595458984E-3</c:v>
                </c:pt>
                <c:pt idx="37862">
                  <c:v>1.007080078125E-3</c:v>
                </c:pt>
                <c:pt idx="37863">
                  <c:v>1.007080078125E-3</c:v>
                </c:pt>
                <c:pt idx="37864">
                  <c:v>1.0068416595458984E-3</c:v>
                </c:pt>
                <c:pt idx="37865">
                  <c:v>1.007080078125E-3</c:v>
                </c:pt>
                <c:pt idx="37866">
                  <c:v>1.0068416595458984E-3</c:v>
                </c:pt>
                <c:pt idx="37867">
                  <c:v>1.007080078125E-3</c:v>
                </c:pt>
                <c:pt idx="37868">
                  <c:v>1.0080337524414063E-3</c:v>
                </c:pt>
                <c:pt idx="37869">
                  <c:v>1.007080078125E-3</c:v>
                </c:pt>
                <c:pt idx="37870">
                  <c:v>1.0068416595458984E-3</c:v>
                </c:pt>
                <c:pt idx="37871">
                  <c:v>1.007080078125E-3</c:v>
                </c:pt>
                <c:pt idx="37872">
                  <c:v>1.007080078125E-3</c:v>
                </c:pt>
                <c:pt idx="37873">
                  <c:v>1.0068416595458984E-3</c:v>
                </c:pt>
                <c:pt idx="37874">
                  <c:v>1.007080078125E-3</c:v>
                </c:pt>
                <c:pt idx="37875">
                  <c:v>1.007080078125E-3</c:v>
                </c:pt>
                <c:pt idx="37876">
                  <c:v>1.0068416595458984E-3</c:v>
                </c:pt>
                <c:pt idx="37877">
                  <c:v>1.007080078125E-3</c:v>
                </c:pt>
                <c:pt idx="37878">
                  <c:v>1.007080078125E-3</c:v>
                </c:pt>
                <c:pt idx="37879">
                  <c:v>1.0068416595458984E-3</c:v>
                </c:pt>
                <c:pt idx="37880">
                  <c:v>1.007080078125E-3</c:v>
                </c:pt>
                <c:pt idx="37881">
                  <c:v>1.0080337524414063E-3</c:v>
                </c:pt>
                <c:pt idx="37882">
                  <c:v>1.007080078125E-3</c:v>
                </c:pt>
                <c:pt idx="37883">
                  <c:v>1.0068416595458984E-3</c:v>
                </c:pt>
                <c:pt idx="37884">
                  <c:v>1.007080078125E-3</c:v>
                </c:pt>
                <c:pt idx="37885">
                  <c:v>1.007080078125E-3</c:v>
                </c:pt>
                <c:pt idx="37886">
                  <c:v>1.0068416595458984E-3</c:v>
                </c:pt>
                <c:pt idx="37887">
                  <c:v>1.007080078125E-3</c:v>
                </c:pt>
                <c:pt idx="37888">
                  <c:v>1.0068416595458984E-3</c:v>
                </c:pt>
                <c:pt idx="37889">
                  <c:v>1.007080078125E-3</c:v>
                </c:pt>
                <c:pt idx="37890">
                  <c:v>1.007080078125E-3</c:v>
                </c:pt>
                <c:pt idx="37891">
                  <c:v>1.0068416595458984E-3</c:v>
                </c:pt>
                <c:pt idx="37892">
                  <c:v>1.007080078125E-3</c:v>
                </c:pt>
                <c:pt idx="37893">
                  <c:v>1.0080337524414063E-3</c:v>
                </c:pt>
                <c:pt idx="37894">
                  <c:v>1.007080078125E-3</c:v>
                </c:pt>
                <c:pt idx="37895">
                  <c:v>1.0068416595458984E-3</c:v>
                </c:pt>
                <c:pt idx="37896">
                  <c:v>1.007080078125E-3</c:v>
                </c:pt>
                <c:pt idx="37897">
                  <c:v>1.007080078125E-3</c:v>
                </c:pt>
                <c:pt idx="37898">
                  <c:v>1.0068416595458984E-3</c:v>
                </c:pt>
                <c:pt idx="37899">
                  <c:v>1.007080078125E-3</c:v>
                </c:pt>
                <c:pt idx="37900">
                  <c:v>1.007080078125E-3</c:v>
                </c:pt>
                <c:pt idx="37901">
                  <c:v>1.0068416595458984E-3</c:v>
                </c:pt>
                <c:pt idx="37902">
                  <c:v>1.007080078125E-3</c:v>
                </c:pt>
                <c:pt idx="37903">
                  <c:v>1.007080078125E-3</c:v>
                </c:pt>
                <c:pt idx="37904">
                  <c:v>1.0068416595458984E-3</c:v>
                </c:pt>
                <c:pt idx="37905">
                  <c:v>1.007080078125E-3</c:v>
                </c:pt>
                <c:pt idx="37906">
                  <c:v>1.0080337524414063E-3</c:v>
                </c:pt>
                <c:pt idx="37907">
                  <c:v>1.007080078125E-3</c:v>
                </c:pt>
                <c:pt idx="37908">
                  <c:v>1.0068416595458984E-3</c:v>
                </c:pt>
                <c:pt idx="37909">
                  <c:v>1.007080078125E-3</c:v>
                </c:pt>
                <c:pt idx="37910">
                  <c:v>1.0068416595458984E-3</c:v>
                </c:pt>
                <c:pt idx="37911">
                  <c:v>1.007080078125E-3</c:v>
                </c:pt>
                <c:pt idx="37912">
                  <c:v>1.007080078125E-3</c:v>
                </c:pt>
                <c:pt idx="37913">
                  <c:v>1.0068416595458984E-3</c:v>
                </c:pt>
                <c:pt idx="37914">
                  <c:v>1.007080078125E-3</c:v>
                </c:pt>
                <c:pt idx="37915">
                  <c:v>1.007080078125E-3</c:v>
                </c:pt>
                <c:pt idx="37916">
                  <c:v>1.0068416595458984E-3</c:v>
                </c:pt>
                <c:pt idx="37917">
                  <c:v>1.007080078125E-3</c:v>
                </c:pt>
                <c:pt idx="37918">
                  <c:v>1.0080337524414063E-3</c:v>
                </c:pt>
                <c:pt idx="37919">
                  <c:v>1.007080078125E-3</c:v>
                </c:pt>
                <c:pt idx="37920">
                  <c:v>1.0068416595458984E-3</c:v>
                </c:pt>
                <c:pt idx="37921">
                  <c:v>1.007080078125E-3</c:v>
                </c:pt>
                <c:pt idx="37922">
                  <c:v>1.007080078125E-3</c:v>
                </c:pt>
                <c:pt idx="37923">
                  <c:v>1.0068416595458984E-3</c:v>
                </c:pt>
                <c:pt idx="37924">
                  <c:v>1.007080078125E-3</c:v>
                </c:pt>
                <c:pt idx="37925">
                  <c:v>1.007080078125E-3</c:v>
                </c:pt>
                <c:pt idx="37926">
                  <c:v>1.0068416595458984E-3</c:v>
                </c:pt>
                <c:pt idx="37927">
                  <c:v>1.007080078125E-3</c:v>
                </c:pt>
                <c:pt idx="37928">
                  <c:v>1.007080078125E-3</c:v>
                </c:pt>
                <c:pt idx="37929">
                  <c:v>1.0068416595458984E-3</c:v>
                </c:pt>
                <c:pt idx="37930">
                  <c:v>1.007080078125E-3</c:v>
                </c:pt>
                <c:pt idx="37931">
                  <c:v>1.0080337524414063E-3</c:v>
                </c:pt>
                <c:pt idx="37932">
                  <c:v>1.0068416595458984E-3</c:v>
                </c:pt>
                <c:pt idx="37933">
                  <c:v>1.007080078125E-3</c:v>
                </c:pt>
                <c:pt idx="37934">
                  <c:v>1.007080078125E-3</c:v>
                </c:pt>
                <c:pt idx="37935">
                  <c:v>1.0068416595458984E-3</c:v>
                </c:pt>
                <c:pt idx="37936">
                  <c:v>1.007080078125E-3</c:v>
                </c:pt>
                <c:pt idx="37937">
                  <c:v>1.007080078125E-3</c:v>
                </c:pt>
                <c:pt idx="37938">
                  <c:v>1.0068416595458984E-3</c:v>
                </c:pt>
                <c:pt idx="37939">
                  <c:v>1.007080078125E-3</c:v>
                </c:pt>
                <c:pt idx="37940">
                  <c:v>1.007080078125E-3</c:v>
                </c:pt>
                <c:pt idx="37941">
                  <c:v>1.0068416595458984E-3</c:v>
                </c:pt>
                <c:pt idx="37942">
                  <c:v>1.007080078125E-3</c:v>
                </c:pt>
                <c:pt idx="37943">
                  <c:v>1.0080337524414063E-3</c:v>
                </c:pt>
                <c:pt idx="37944">
                  <c:v>1.007080078125E-3</c:v>
                </c:pt>
                <c:pt idx="37945">
                  <c:v>1.0068416595458984E-3</c:v>
                </c:pt>
                <c:pt idx="37946">
                  <c:v>1.007080078125E-3</c:v>
                </c:pt>
                <c:pt idx="37947">
                  <c:v>1.007080078125E-3</c:v>
                </c:pt>
                <c:pt idx="37948">
                  <c:v>1.0068416595458984E-3</c:v>
                </c:pt>
                <c:pt idx="37949">
                  <c:v>1.007080078125E-3</c:v>
                </c:pt>
                <c:pt idx="37950">
                  <c:v>1.007080078125E-3</c:v>
                </c:pt>
                <c:pt idx="37951">
                  <c:v>1.0068416595458984E-3</c:v>
                </c:pt>
                <c:pt idx="37952">
                  <c:v>1.007080078125E-3</c:v>
                </c:pt>
                <c:pt idx="37953">
                  <c:v>1.007080078125E-3</c:v>
                </c:pt>
                <c:pt idx="37954">
                  <c:v>1.0068416595458984E-3</c:v>
                </c:pt>
                <c:pt idx="37955">
                  <c:v>1.007080078125E-3</c:v>
                </c:pt>
                <c:pt idx="37956">
                  <c:v>1.0080337524414063E-3</c:v>
                </c:pt>
                <c:pt idx="37957">
                  <c:v>1.0068416595458984E-3</c:v>
                </c:pt>
                <c:pt idx="37958">
                  <c:v>1.007080078125E-3</c:v>
                </c:pt>
                <c:pt idx="37959">
                  <c:v>1.007080078125E-3</c:v>
                </c:pt>
                <c:pt idx="37960">
                  <c:v>1.0068416595458984E-3</c:v>
                </c:pt>
                <c:pt idx="37961">
                  <c:v>1.007080078125E-3</c:v>
                </c:pt>
                <c:pt idx="37962">
                  <c:v>1.007080078125E-3</c:v>
                </c:pt>
                <c:pt idx="37963">
                  <c:v>1.0068416595458984E-3</c:v>
                </c:pt>
                <c:pt idx="37964">
                  <c:v>1.007080078125E-3</c:v>
                </c:pt>
                <c:pt idx="37965">
                  <c:v>1.007080078125E-3</c:v>
                </c:pt>
                <c:pt idx="37966">
                  <c:v>1.0068416595458984E-3</c:v>
                </c:pt>
                <c:pt idx="37967">
                  <c:v>1.007080078125E-3</c:v>
                </c:pt>
                <c:pt idx="37968">
                  <c:v>1.0080337524414063E-3</c:v>
                </c:pt>
                <c:pt idx="37969">
                  <c:v>1.007080078125E-3</c:v>
                </c:pt>
                <c:pt idx="37970">
                  <c:v>1.0068416595458984E-3</c:v>
                </c:pt>
                <c:pt idx="37971">
                  <c:v>1.007080078125E-3</c:v>
                </c:pt>
                <c:pt idx="37972">
                  <c:v>1.007080078125E-3</c:v>
                </c:pt>
                <c:pt idx="37973">
                  <c:v>1.0068416595458984E-3</c:v>
                </c:pt>
                <c:pt idx="37974">
                  <c:v>1.007080078125E-3</c:v>
                </c:pt>
                <c:pt idx="37975">
                  <c:v>1.007080078125E-3</c:v>
                </c:pt>
                <c:pt idx="37976">
                  <c:v>1.0068416595458984E-3</c:v>
                </c:pt>
                <c:pt idx="37977">
                  <c:v>1.007080078125E-3</c:v>
                </c:pt>
                <c:pt idx="37978">
                  <c:v>1.007080078125E-3</c:v>
                </c:pt>
                <c:pt idx="37979">
                  <c:v>1.0068416595458984E-3</c:v>
                </c:pt>
                <c:pt idx="37980">
                  <c:v>1.007080078125E-3</c:v>
                </c:pt>
                <c:pt idx="37981">
                  <c:v>1.0080337524414063E-3</c:v>
                </c:pt>
                <c:pt idx="37982">
                  <c:v>1.0068416595458984E-3</c:v>
                </c:pt>
                <c:pt idx="37983">
                  <c:v>1.007080078125E-3</c:v>
                </c:pt>
                <c:pt idx="37984">
                  <c:v>1.007080078125E-3</c:v>
                </c:pt>
                <c:pt idx="37985">
                  <c:v>1.0068416595458984E-3</c:v>
                </c:pt>
                <c:pt idx="37986">
                  <c:v>1.007080078125E-3</c:v>
                </c:pt>
                <c:pt idx="37987">
                  <c:v>1.007080078125E-3</c:v>
                </c:pt>
                <c:pt idx="37988">
                  <c:v>1.0068416595458984E-3</c:v>
                </c:pt>
                <c:pt idx="37989">
                  <c:v>1.007080078125E-3</c:v>
                </c:pt>
                <c:pt idx="37990">
                  <c:v>1.007080078125E-3</c:v>
                </c:pt>
                <c:pt idx="37991">
                  <c:v>1.0068416595458984E-3</c:v>
                </c:pt>
                <c:pt idx="37992">
                  <c:v>1.007080078125E-3</c:v>
                </c:pt>
                <c:pt idx="37993">
                  <c:v>1.0080337524414063E-3</c:v>
                </c:pt>
                <c:pt idx="37994">
                  <c:v>1.007080078125E-3</c:v>
                </c:pt>
                <c:pt idx="37995">
                  <c:v>1.0068416595458984E-3</c:v>
                </c:pt>
                <c:pt idx="37996">
                  <c:v>1.007080078125E-3</c:v>
                </c:pt>
                <c:pt idx="37997">
                  <c:v>1.007080078125E-3</c:v>
                </c:pt>
                <c:pt idx="37998">
                  <c:v>1.0068416595458984E-3</c:v>
                </c:pt>
                <c:pt idx="37999">
                  <c:v>1.007080078125E-3</c:v>
                </c:pt>
                <c:pt idx="38000">
                  <c:v>1.007080078125E-3</c:v>
                </c:pt>
                <c:pt idx="38001">
                  <c:v>1.0068416595458984E-3</c:v>
                </c:pt>
                <c:pt idx="38002">
                  <c:v>1.007080078125E-3</c:v>
                </c:pt>
                <c:pt idx="38003">
                  <c:v>1.007080078125E-3</c:v>
                </c:pt>
                <c:pt idx="38004">
                  <c:v>1.0068416595458984E-3</c:v>
                </c:pt>
                <c:pt idx="38005">
                  <c:v>1.007080078125E-3</c:v>
                </c:pt>
                <c:pt idx="38006">
                  <c:v>1.0080337524414063E-3</c:v>
                </c:pt>
                <c:pt idx="38007">
                  <c:v>1.0068416595458984E-3</c:v>
                </c:pt>
                <c:pt idx="38008">
                  <c:v>1.007080078125E-3</c:v>
                </c:pt>
                <c:pt idx="38009">
                  <c:v>1.007080078125E-3</c:v>
                </c:pt>
                <c:pt idx="38010">
                  <c:v>1.0068416595458984E-3</c:v>
                </c:pt>
                <c:pt idx="38011">
                  <c:v>1.007080078125E-3</c:v>
                </c:pt>
                <c:pt idx="38012">
                  <c:v>1.007080078125E-3</c:v>
                </c:pt>
                <c:pt idx="38013">
                  <c:v>1.0068416595458984E-3</c:v>
                </c:pt>
                <c:pt idx="38014">
                  <c:v>1.007080078125E-3</c:v>
                </c:pt>
                <c:pt idx="38015">
                  <c:v>1.007080078125E-3</c:v>
                </c:pt>
                <c:pt idx="38016">
                  <c:v>1.0068416595458984E-3</c:v>
                </c:pt>
                <c:pt idx="38017">
                  <c:v>1.007080078125E-3</c:v>
                </c:pt>
                <c:pt idx="38018">
                  <c:v>1.0080337524414063E-3</c:v>
                </c:pt>
                <c:pt idx="38019">
                  <c:v>1.007080078125E-3</c:v>
                </c:pt>
                <c:pt idx="38020">
                  <c:v>1.0068416595458984E-3</c:v>
                </c:pt>
                <c:pt idx="38021">
                  <c:v>1.007080078125E-3</c:v>
                </c:pt>
                <c:pt idx="38022">
                  <c:v>1.007080078125E-3</c:v>
                </c:pt>
                <c:pt idx="38023">
                  <c:v>1.0068416595458984E-3</c:v>
                </c:pt>
                <c:pt idx="38024">
                  <c:v>1.007080078125E-3</c:v>
                </c:pt>
                <c:pt idx="38025">
                  <c:v>1.007080078125E-3</c:v>
                </c:pt>
                <c:pt idx="38026">
                  <c:v>1.0068416595458984E-3</c:v>
                </c:pt>
                <c:pt idx="38027">
                  <c:v>1.007080078125E-3</c:v>
                </c:pt>
                <c:pt idx="38028">
                  <c:v>1.007080078125E-3</c:v>
                </c:pt>
                <c:pt idx="38029">
                  <c:v>1.0068416595458984E-3</c:v>
                </c:pt>
                <c:pt idx="38030">
                  <c:v>1.007080078125E-3</c:v>
                </c:pt>
                <c:pt idx="38031">
                  <c:v>1.0080337524414063E-3</c:v>
                </c:pt>
                <c:pt idx="38032">
                  <c:v>1.0068416595458984E-3</c:v>
                </c:pt>
                <c:pt idx="38033">
                  <c:v>1.007080078125E-3</c:v>
                </c:pt>
                <c:pt idx="38034">
                  <c:v>1.007080078125E-3</c:v>
                </c:pt>
                <c:pt idx="38035">
                  <c:v>1.0068416595458984E-3</c:v>
                </c:pt>
                <c:pt idx="38036">
                  <c:v>1.007080078125E-3</c:v>
                </c:pt>
                <c:pt idx="38037">
                  <c:v>1.007080078125E-3</c:v>
                </c:pt>
                <c:pt idx="38038">
                  <c:v>1.0068416595458984E-3</c:v>
                </c:pt>
                <c:pt idx="38039">
                  <c:v>1.007080078125E-3</c:v>
                </c:pt>
                <c:pt idx="38040">
                  <c:v>1.007080078125E-3</c:v>
                </c:pt>
                <c:pt idx="38041">
                  <c:v>1.0068416595458984E-3</c:v>
                </c:pt>
                <c:pt idx="38042">
                  <c:v>1.007080078125E-3</c:v>
                </c:pt>
                <c:pt idx="38043">
                  <c:v>1.0080337524414063E-3</c:v>
                </c:pt>
                <c:pt idx="38044">
                  <c:v>1.007080078125E-3</c:v>
                </c:pt>
                <c:pt idx="38045">
                  <c:v>1.0068416595458984E-3</c:v>
                </c:pt>
                <c:pt idx="38046">
                  <c:v>1.007080078125E-3</c:v>
                </c:pt>
                <c:pt idx="38047">
                  <c:v>1.007080078125E-3</c:v>
                </c:pt>
                <c:pt idx="38048">
                  <c:v>1.0068416595458984E-3</c:v>
                </c:pt>
                <c:pt idx="38049">
                  <c:v>1.007080078125E-3</c:v>
                </c:pt>
                <c:pt idx="38050">
                  <c:v>1.007080078125E-3</c:v>
                </c:pt>
                <c:pt idx="38051">
                  <c:v>1.0068416595458984E-3</c:v>
                </c:pt>
                <c:pt idx="38052">
                  <c:v>1.007080078125E-3</c:v>
                </c:pt>
                <c:pt idx="38053">
                  <c:v>1.007080078125E-3</c:v>
                </c:pt>
                <c:pt idx="38054">
                  <c:v>1.0068416595458984E-3</c:v>
                </c:pt>
                <c:pt idx="38055">
                  <c:v>1.007080078125E-3</c:v>
                </c:pt>
                <c:pt idx="38056">
                  <c:v>1.0080337524414063E-3</c:v>
                </c:pt>
                <c:pt idx="38057">
                  <c:v>1.0068416595458984E-3</c:v>
                </c:pt>
                <c:pt idx="38058">
                  <c:v>1.007080078125E-3</c:v>
                </c:pt>
                <c:pt idx="38059">
                  <c:v>1.007080078125E-3</c:v>
                </c:pt>
                <c:pt idx="38060">
                  <c:v>1.0068416595458984E-3</c:v>
                </c:pt>
                <c:pt idx="38061">
                  <c:v>1.007080078125E-3</c:v>
                </c:pt>
                <c:pt idx="38062">
                  <c:v>1.007080078125E-3</c:v>
                </c:pt>
                <c:pt idx="38063">
                  <c:v>1.0068416595458984E-3</c:v>
                </c:pt>
                <c:pt idx="38064">
                  <c:v>1.007080078125E-3</c:v>
                </c:pt>
                <c:pt idx="38065">
                  <c:v>1.007080078125E-3</c:v>
                </c:pt>
                <c:pt idx="38066">
                  <c:v>1.20849609375E-2</c:v>
                </c:pt>
                <c:pt idx="38067">
                  <c:v>1.007080078125E-3</c:v>
                </c:pt>
                <c:pt idx="38068">
                  <c:v>1.0068416595458984E-3</c:v>
                </c:pt>
                <c:pt idx="38069">
                  <c:v>1.007080078125E-3</c:v>
                </c:pt>
                <c:pt idx="38070">
                  <c:v>1.0080337524414063E-3</c:v>
                </c:pt>
                <c:pt idx="38071">
                  <c:v>1.0068416595458984E-3</c:v>
                </c:pt>
                <c:pt idx="38072">
                  <c:v>1.007080078125E-3</c:v>
                </c:pt>
                <c:pt idx="38073">
                  <c:v>1.007080078125E-3</c:v>
                </c:pt>
                <c:pt idx="38074">
                  <c:v>1.0068416595458984E-3</c:v>
                </c:pt>
                <c:pt idx="38075">
                  <c:v>1.007080078125E-3</c:v>
                </c:pt>
                <c:pt idx="38076">
                  <c:v>1.007080078125E-3</c:v>
                </c:pt>
                <c:pt idx="38077">
                  <c:v>1.0068416595458984E-3</c:v>
                </c:pt>
                <c:pt idx="38078">
                  <c:v>1.007080078125E-3</c:v>
                </c:pt>
                <c:pt idx="38079">
                  <c:v>1.007080078125E-3</c:v>
                </c:pt>
                <c:pt idx="38080">
                  <c:v>1.0068416595458984E-3</c:v>
                </c:pt>
                <c:pt idx="38081">
                  <c:v>1.007080078125E-3</c:v>
                </c:pt>
                <c:pt idx="38082">
                  <c:v>1.0080337524414063E-3</c:v>
                </c:pt>
                <c:pt idx="38083">
                  <c:v>1.007080078125E-3</c:v>
                </c:pt>
                <c:pt idx="38084">
                  <c:v>1.0068416595458984E-3</c:v>
                </c:pt>
                <c:pt idx="38085">
                  <c:v>1.007080078125E-3</c:v>
                </c:pt>
                <c:pt idx="38086">
                  <c:v>1.007080078125E-3</c:v>
                </c:pt>
                <c:pt idx="38087">
                  <c:v>1.0068416595458984E-3</c:v>
                </c:pt>
                <c:pt idx="38088">
                  <c:v>1.007080078125E-3</c:v>
                </c:pt>
                <c:pt idx="38089">
                  <c:v>1.007080078125E-3</c:v>
                </c:pt>
                <c:pt idx="38090">
                  <c:v>1.0068416595458984E-3</c:v>
                </c:pt>
                <c:pt idx="38091">
                  <c:v>1.007080078125E-3</c:v>
                </c:pt>
                <c:pt idx="38092">
                  <c:v>1.007080078125E-3</c:v>
                </c:pt>
                <c:pt idx="38093">
                  <c:v>1.0068416595458984E-3</c:v>
                </c:pt>
                <c:pt idx="38094">
                  <c:v>1.007080078125E-3</c:v>
                </c:pt>
                <c:pt idx="38095">
                  <c:v>1.0080337524414063E-3</c:v>
                </c:pt>
                <c:pt idx="38096">
                  <c:v>1.0068416595458984E-3</c:v>
                </c:pt>
                <c:pt idx="38097">
                  <c:v>1.007080078125E-3</c:v>
                </c:pt>
                <c:pt idx="38098">
                  <c:v>1.007080078125E-3</c:v>
                </c:pt>
                <c:pt idx="38099">
                  <c:v>1.0068416595458984E-3</c:v>
                </c:pt>
                <c:pt idx="38100">
                  <c:v>1.007080078125E-3</c:v>
                </c:pt>
                <c:pt idx="38101">
                  <c:v>1.007080078125E-3</c:v>
                </c:pt>
                <c:pt idx="38102">
                  <c:v>1.0068416595458984E-3</c:v>
                </c:pt>
                <c:pt idx="38103">
                  <c:v>1.007080078125E-3</c:v>
                </c:pt>
                <c:pt idx="38104">
                  <c:v>1.007080078125E-3</c:v>
                </c:pt>
                <c:pt idx="38105">
                  <c:v>1.0068416595458984E-3</c:v>
                </c:pt>
                <c:pt idx="38106">
                  <c:v>1.007080078125E-3</c:v>
                </c:pt>
                <c:pt idx="38107">
                  <c:v>1.0080337524414063E-3</c:v>
                </c:pt>
                <c:pt idx="38108">
                  <c:v>1.007080078125E-3</c:v>
                </c:pt>
                <c:pt idx="38109">
                  <c:v>1.0068416595458984E-3</c:v>
                </c:pt>
                <c:pt idx="38110">
                  <c:v>1.007080078125E-3</c:v>
                </c:pt>
                <c:pt idx="38111">
                  <c:v>1.007080078125E-3</c:v>
                </c:pt>
                <c:pt idx="38112">
                  <c:v>1.0068416595458984E-3</c:v>
                </c:pt>
                <c:pt idx="38113">
                  <c:v>1.007080078125E-3</c:v>
                </c:pt>
                <c:pt idx="38114">
                  <c:v>1.007080078125E-3</c:v>
                </c:pt>
                <c:pt idx="38115">
                  <c:v>1.0068416595458984E-3</c:v>
                </c:pt>
                <c:pt idx="38116">
                  <c:v>1.007080078125E-3</c:v>
                </c:pt>
                <c:pt idx="38117">
                  <c:v>1.007080078125E-3</c:v>
                </c:pt>
                <c:pt idx="38118">
                  <c:v>1.0068416595458984E-3</c:v>
                </c:pt>
                <c:pt idx="38119">
                  <c:v>1.007080078125E-3</c:v>
                </c:pt>
                <c:pt idx="38120">
                  <c:v>1.0080337524414063E-3</c:v>
                </c:pt>
                <c:pt idx="38121">
                  <c:v>1.0068416595458984E-3</c:v>
                </c:pt>
                <c:pt idx="38122">
                  <c:v>1.007080078125E-3</c:v>
                </c:pt>
                <c:pt idx="38123">
                  <c:v>1.007080078125E-3</c:v>
                </c:pt>
                <c:pt idx="38124">
                  <c:v>1.0068416595458984E-3</c:v>
                </c:pt>
                <c:pt idx="38125">
                  <c:v>1.007080078125E-3</c:v>
                </c:pt>
                <c:pt idx="38126">
                  <c:v>1.007080078125E-3</c:v>
                </c:pt>
                <c:pt idx="38127">
                  <c:v>1.0068416595458984E-3</c:v>
                </c:pt>
                <c:pt idx="38128">
                  <c:v>1.007080078125E-3</c:v>
                </c:pt>
                <c:pt idx="38129">
                  <c:v>1.007080078125E-3</c:v>
                </c:pt>
                <c:pt idx="38130">
                  <c:v>1.0068416595458984E-3</c:v>
                </c:pt>
                <c:pt idx="38131">
                  <c:v>1.007080078125E-3</c:v>
                </c:pt>
                <c:pt idx="38132">
                  <c:v>1.0080337524414063E-3</c:v>
                </c:pt>
                <c:pt idx="38133">
                  <c:v>1.007080078125E-3</c:v>
                </c:pt>
                <c:pt idx="38134">
                  <c:v>1.0068416595458984E-3</c:v>
                </c:pt>
                <c:pt idx="38135">
                  <c:v>1.007080078125E-3</c:v>
                </c:pt>
                <c:pt idx="38136">
                  <c:v>1.007080078125E-3</c:v>
                </c:pt>
                <c:pt idx="38137">
                  <c:v>1.0068416595458984E-3</c:v>
                </c:pt>
                <c:pt idx="38138">
                  <c:v>1.007080078125E-3</c:v>
                </c:pt>
                <c:pt idx="38139">
                  <c:v>1.007080078125E-3</c:v>
                </c:pt>
                <c:pt idx="38140">
                  <c:v>1.0068416595458984E-3</c:v>
                </c:pt>
                <c:pt idx="38141">
                  <c:v>1.007080078125E-3</c:v>
                </c:pt>
                <c:pt idx="38142">
                  <c:v>1.007080078125E-3</c:v>
                </c:pt>
                <c:pt idx="38143">
                  <c:v>1.0068416595458984E-3</c:v>
                </c:pt>
                <c:pt idx="38144">
                  <c:v>1.0080337524414063E-3</c:v>
                </c:pt>
                <c:pt idx="38145">
                  <c:v>1.007080078125E-3</c:v>
                </c:pt>
                <c:pt idx="38146">
                  <c:v>3.0210018157958984E-3</c:v>
                </c:pt>
                <c:pt idx="38147">
                  <c:v>1.0068416595458984E-3</c:v>
                </c:pt>
                <c:pt idx="38148">
                  <c:v>1.007080078125E-3</c:v>
                </c:pt>
                <c:pt idx="38149">
                  <c:v>1.007080078125E-3</c:v>
                </c:pt>
                <c:pt idx="38150">
                  <c:v>1.0068416595458984E-3</c:v>
                </c:pt>
                <c:pt idx="38151">
                  <c:v>1.007080078125E-3</c:v>
                </c:pt>
                <c:pt idx="38152">
                  <c:v>1.007080078125E-3</c:v>
                </c:pt>
                <c:pt idx="38153">
                  <c:v>1.0068416595458984E-3</c:v>
                </c:pt>
                <c:pt idx="38154">
                  <c:v>1.007080078125E-3</c:v>
                </c:pt>
                <c:pt idx="38155">
                  <c:v>1.0080337524414063E-3</c:v>
                </c:pt>
                <c:pt idx="38156">
                  <c:v>1.007080078125E-3</c:v>
                </c:pt>
                <c:pt idx="38157">
                  <c:v>1.0068416595458984E-3</c:v>
                </c:pt>
                <c:pt idx="38158">
                  <c:v>1.007080078125E-3</c:v>
                </c:pt>
                <c:pt idx="38159">
                  <c:v>1.007080078125E-3</c:v>
                </c:pt>
                <c:pt idx="38160">
                  <c:v>1.0068416595458984E-3</c:v>
                </c:pt>
                <c:pt idx="38161">
                  <c:v>1.007080078125E-3</c:v>
                </c:pt>
                <c:pt idx="38162">
                  <c:v>1.007080078125E-3</c:v>
                </c:pt>
                <c:pt idx="38163">
                  <c:v>1.0068416595458984E-3</c:v>
                </c:pt>
                <c:pt idx="38164">
                  <c:v>1.007080078125E-3</c:v>
                </c:pt>
                <c:pt idx="38165">
                  <c:v>1.007080078125E-3</c:v>
                </c:pt>
                <c:pt idx="38166">
                  <c:v>1.0068416595458984E-3</c:v>
                </c:pt>
                <c:pt idx="38167">
                  <c:v>1.0080337524414063E-3</c:v>
                </c:pt>
                <c:pt idx="38168">
                  <c:v>1.007080078125E-3</c:v>
                </c:pt>
                <c:pt idx="38169">
                  <c:v>1.0068416595458984E-3</c:v>
                </c:pt>
                <c:pt idx="38170">
                  <c:v>1.007080078125E-3</c:v>
                </c:pt>
                <c:pt idx="38171">
                  <c:v>1.007080078125E-3</c:v>
                </c:pt>
                <c:pt idx="38172">
                  <c:v>1.0068416595458984E-3</c:v>
                </c:pt>
                <c:pt idx="38173">
                  <c:v>1.007080078125E-3</c:v>
                </c:pt>
                <c:pt idx="38174">
                  <c:v>1.007080078125E-3</c:v>
                </c:pt>
                <c:pt idx="38175">
                  <c:v>1.0068416595458984E-3</c:v>
                </c:pt>
                <c:pt idx="38176">
                  <c:v>1.007080078125E-3</c:v>
                </c:pt>
                <c:pt idx="38177">
                  <c:v>1.007080078125E-3</c:v>
                </c:pt>
                <c:pt idx="38178">
                  <c:v>1.0068416595458984E-3</c:v>
                </c:pt>
                <c:pt idx="38179">
                  <c:v>1.007080078125E-3</c:v>
                </c:pt>
                <c:pt idx="38180">
                  <c:v>1.0080337524414063E-3</c:v>
                </c:pt>
                <c:pt idx="38181">
                  <c:v>1.007080078125E-3</c:v>
                </c:pt>
                <c:pt idx="38182">
                  <c:v>1.0068416595458984E-3</c:v>
                </c:pt>
                <c:pt idx="38183">
                  <c:v>1.007080078125E-3</c:v>
                </c:pt>
                <c:pt idx="38184">
                  <c:v>1.007080078125E-3</c:v>
                </c:pt>
                <c:pt idx="38185">
                  <c:v>1.0068416595458984E-3</c:v>
                </c:pt>
                <c:pt idx="38186">
                  <c:v>1.007080078125E-3</c:v>
                </c:pt>
                <c:pt idx="38187">
                  <c:v>1.007080078125E-3</c:v>
                </c:pt>
                <c:pt idx="38188">
                  <c:v>1.0068416595458984E-3</c:v>
                </c:pt>
                <c:pt idx="38189">
                  <c:v>1.007080078125E-3</c:v>
                </c:pt>
                <c:pt idx="38190">
                  <c:v>1.007080078125E-3</c:v>
                </c:pt>
                <c:pt idx="38191">
                  <c:v>1.0068416595458984E-3</c:v>
                </c:pt>
                <c:pt idx="38192">
                  <c:v>1.0080337524414063E-3</c:v>
                </c:pt>
                <c:pt idx="38193">
                  <c:v>1.007080078125E-3</c:v>
                </c:pt>
                <c:pt idx="38194">
                  <c:v>1.0068416595458984E-3</c:v>
                </c:pt>
                <c:pt idx="38195">
                  <c:v>1.007080078125E-3</c:v>
                </c:pt>
                <c:pt idx="38196">
                  <c:v>1.007080078125E-3</c:v>
                </c:pt>
                <c:pt idx="38197">
                  <c:v>1.0068416595458984E-3</c:v>
                </c:pt>
                <c:pt idx="38198">
                  <c:v>1.007080078125E-3</c:v>
                </c:pt>
                <c:pt idx="38199">
                  <c:v>1.007080078125E-3</c:v>
                </c:pt>
                <c:pt idx="38200">
                  <c:v>1.0068416595458984E-3</c:v>
                </c:pt>
                <c:pt idx="38201">
                  <c:v>1.007080078125E-3</c:v>
                </c:pt>
                <c:pt idx="38202">
                  <c:v>1.007080078125E-3</c:v>
                </c:pt>
                <c:pt idx="38203">
                  <c:v>1.0068416595458984E-3</c:v>
                </c:pt>
                <c:pt idx="38204">
                  <c:v>1.007080078125E-3</c:v>
                </c:pt>
                <c:pt idx="38205">
                  <c:v>1.0080337524414063E-3</c:v>
                </c:pt>
                <c:pt idx="38206">
                  <c:v>1.007080078125E-3</c:v>
                </c:pt>
                <c:pt idx="38207">
                  <c:v>1.0068416595458984E-3</c:v>
                </c:pt>
                <c:pt idx="38208">
                  <c:v>1.007080078125E-3</c:v>
                </c:pt>
                <c:pt idx="38209">
                  <c:v>1.007080078125E-3</c:v>
                </c:pt>
                <c:pt idx="38210">
                  <c:v>1.0068416595458984E-3</c:v>
                </c:pt>
                <c:pt idx="38211">
                  <c:v>1.007080078125E-3</c:v>
                </c:pt>
                <c:pt idx="38212">
                  <c:v>1.007080078125E-3</c:v>
                </c:pt>
                <c:pt idx="38213">
                  <c:v>1.0068416595458984E-3</c:v>
                </c:pt>
                <c:pt idx="38214">
                  <c:v>1.007080078125E-3</c:v>
                </c:pt>
                <c:pt idx="38215">
                  <c:v>1.007080078125E-3</c:v>
                </c:pt>
                <c:pt idx="38216">
                  <c:v>1.0068416595458984E-3</c:v>
                </c:pt>
                <c:pt idx="38217">
                  <c:v>1.0080337524414063E-3</c:v>
                </c:pt>
                <c:pt idx="38218">
                  <c:v>1.007080078125E-3</c:v>
                </c:pt>
                <c:pt idx="38219">
                  <c:v>1.0068416595458984E-3</c:v>
                </c:pt>
                <c:pt idx="38220">
                  <c:v>1.007080078125E-3</c:v>
                </c:pt>
                <c:pt idx="38221">
                  <c:v>1.007080078125E-3</c:v>
                </c:pt>
                <c:pt idx="38222">
                  <c:v>1.0068416595458984E-3</c:v>
                </c:pt>
                <c:pt idx="38223">
                  <c:v>1.007080078125E-3</c:v>
                </c:pt>
                <c:pt idx="38224">
                  <c:v>1.007080078125E-3</c:v>
                </c:pt>
                <c:pt idx="38225">
                  <c:v>1.0068416595458984E-3</c:v>
                </c:pt>
                <c:pt idx="38226">
                  <c:v>1.007080078125E-3</c:v>
                </c:pt>
                <c:pt idx="38227">
                  <c:v>1.007080078125E-3</c:v>
                </c:pt>
                <c:pt idx="38228">
                  <c:v>1.0068416595458984E-3</c:v>
                </c:pt>
                <c:pt idx="38229">
                  <c:v>1.007080078125E-3</c:v>
                </c:pt>
                <c:pt idx="38230">
                  <c:v>1.0080337524414063E-3</c:v>
                </c:pt>
                <c:pt idx="38231">
                  <c:v>1.007080078125E-3</c:v>
                </c:pt>
                <c:pt idx="38232">
                  <c:v>1.0068416595458984E-3</c:v>
                </c:pt>
                <c:pt idx="38233">
                  <c:v>1.007080078125E-3</c:v>
                </c:pt>
                <c:pt idx="38234">
                  <c:v>1.007080078125E-3</c:v>
                </c:pt>
                <c:pt idx="38235">
                  <c:v>1.0068416595458984E-3</c:v>
                </c:pt>
                <c:pt idx="38236">
                  <c:v>1.007080078125E-3</c:v>
                </c:pt>
                <c:pt idx="38237">
                  <c:v>1.007080078125E-3</c:v>
                </c:pt>
                <c:pt idx="38238">
                  <c:v>1.0068416595458984E-3</c:v>
                </c:pt>
                <c:pt idx="38239">
                  <c:v>1.007080078125E-3</c:v>
                </c:pt>
                <c:pt idx="38240">
                  <c:v>1.007080078125E-3</c:v>
                </c:pt>
                <c:pt idx="38241">
                  <c:v>1.0068416595458984E-3</c:v>
                </c:pt>
                <c:pt idx="38242">
                  <c:v>1.0080337524414063E-3</c:v>
                </c:pt>
                <c:pt idx="38243">
                  <c:v>1.007080078125E-3</c:v>
                </c:pt>
                <c:pt idx="38244">
                  <c:v>1.0068416595458984E-3</c:v>
                </c:pt>
                <c:pt idx="38245">
                  <c:v>1.007080078125E-3</c:v>
                </c:pt>
                <c:pt idx="38246">
                  <c:v>1.007080078125E-3</c:v>
                </c:pt>
                <c:pt idx="38247">
                  <c:v>1.0068416595458984E-3</c:v>
                </c:pt>
                <c:pt idx="38248">
                  <c:v>1.007080078125E-3</c:v>
                </c:pt>
                <c:pt idx="38249">
                  <c:v>1.007080078125E-3</c:v>
                </c:pt>
                <c:pt idx="38250">
                  <c:v>1.0068416595458984E-3</c:v>
                </c:pt>
                <c:pt idx="38251">
                  <c:v>1.007080078125E-3</c:v>
                </c:pt>
                <c:pt idx="38252">
                  <c:v>1.007080078125E-3</c:v>
                </c:pt>
                <c:pt idx="38253">
                  <c:v>1.0068416595458984E-3</c:v>
                </c:pt>
                <c:pt idx="38254">
                  <c:v>1.007080078125E-3</c:v>
                </c:pt>
                <c:pt idx="38255">
                  <c:v>1.0080337524414063E-3</c:v>
                </c:pt>
                <c:pt idx="38256">
                  <c:v>1.007080078125E-3</c:v>
                </c:pt>
                <c:pt idx="38257">
                  <c:v>1.0068416595458984E-3</c:v>
                </c:pt>
                <c:pt idx="38258">
                  <c:v>1.007080078125E-3</c:v>
                </c:pt>
                <c:pt idx="38259">
                  <c:v>1.007080078125E-3</c:v>
                </c:pt>
                <c:pt idx="38260">
                  <c:v>1.0068416595458984E-3</c:v>
                </c:pt>
                <c:pt idx="38261">
                  <c:v>1.007080078125E-3</c:v>
                </c:pt>
                <c:pt idx="38262">
                  <c:v>1.007080078125E-3</c:v>
                </c:pt>
                <c:pt idx="38263">
                  <c:v>1.0068416595458984E-3</c:v>
                </c:pt>
                <c:pt idx="38264">
                  <c:v>1.007080078125E-3</c:v>
                </c:pt>
                <c:pt idx="38265">
                  <c:v>1.007080078125E-3</c:v>
                </c:pt>
                <c:pt idx="38266">
                  <c:v>1.0068416595458984E-3</c:v>
                </c:pt>
                <c:pt idx="38267">
                  <c:v>1.0080337524414063E-3</c:v>
                </c:pt>
                <c:pt idx="38268">
                  <c:v>1.007080078125E-3</c:v>
                </c:pt>
                <c:pt idx="38269">
                  <c:v>1.0068416595458984E-3</c:v>
                </c:pt>
                <c:pt idx="38270">
                  <c:v>1.007080078125E-3</c:v>
                </c:pt>
                <c:pt idx="38271">
                  <c:v>1.007080078125E-3</c:v>
                </c:pt>
                <c:pt idx="38272">
                  <c:v>1.0068416595458984E-3</c:v>
                </c:pt>
                <c:pt idx="38273">
                  <c:v>1.007080078125E-3</c:v>
                </c:pt>
                <c:pt idx="38274">
                  <c:v>1.007080078125E-3</c:v>
                </c:pt>
                <c:pt idx="38275">
                  <c:v>1.0068416595458984E-3</c:v>
                </c:pt>
                <c:pt idx="38276">
                  <c:v>1.007080078125E-3</c:v>
                </c:pt>
                <c:pt idx="38277">
                  <c:v>1.007080078125E-3</c:v>
                </c:pt>
                <c:pt idx="38278">
                  <c:v>1.0068416595458984E-3</c:v>
                </c:pt>
                <c:pt idx="38279">
                  <c:v>1.007080078125E-3</c:v>
                </c:pt>
                <c:pt idx="38280">
                  <c:v>1.0080337524414063E-3</c:v>
                </c:pt>
                <c:pt idx="38281">
                  <c:v>1.007080078125E-3</c:v>
                </c:pt>
                <c:pt idx="38282">
                  <c:v>1.0068416595458984E-3</c:v>
                </c:pt>
                <c:pt idx="38283">
                  <c:v>1.007080078125E-3</c:v>
                </c:pt>
                <c:pt idx="38284">
                  <c:v>1.007080078125E-3</c:v>
                </c:pt>
                <c:pt idx="38285">
                  <c:v>1.0068416595458984E-3</c:v>
                </c:pt>
                <c:pt idx="38286">
                  <c:v>1.007080078125E-3</c:v>
                </c:pt>
                <c:pt idx="38287">
                  <c:v>1.007080078125E-3</c:v>
                </c:pt>
                <c:pt idx="38288">
                  <c:v>1.0068416595458984E-3</c:v>
                </c:pt>
                <c:pt idx="38289">
                  <c:v>1.007080078125E-3</c:v>
                </c:pt>
                <c:pt idx="38290">
                  <c:v>1.007080078125E-3</c:v>
                </c:pt>
                <c:pt idx="38291">
                  <c:v>1.0068416595458984E-3</c:v>
                </c:pt>
                <c:pt idx="38292">
                  <c:v>1.0080337524414063E-3</c:v>
                </c:pt>
                <c:pt idx="38293">
                  <c:v>1.007080078125E-3</c:v>
                </c:pt>
                <c:pt idx="38294">
                  <c:v>1.0068416595458984E-3</c:v>
                </c:pt>
                <c:pt idx="38295">
                  <c:v>1.007080078125E-3</c:v>
                </c:pt>
                <c:pt idx="38296">
                  <c:v>1.007080078125E-3</c:v>
                </c:pt>
                <c:pt idx="38297">
                  <c:v>1.0068416595458984E-3</c:v>
                </c:pt>
                <c:pt idx="38298">
                  <c:v>1.007080078125E-3</c:v>
                </c:pt>
                <c:pt idx="38299">
                  <c:v>1.007080078125E-3</c:v>
                </c:pt>
                <c:pt idx="38300">
                  <c:v>1.0068416595458984E-3</c:v>
                </c:pt>
                <c:pt idx="38301">
                  <c:v>1.007080078125E-3</c:v>
                </c:pt>
                <c:pt idx="38302">
                  <c:v>1.007080078125E-3</c:v>
                </c:pt>
                <c:pt idx="38303">
                  <c:v>1.0068416595458984E-3</c:v>
                </c:pt>
                <c:pt idx="38304">
                  <c:v>1.007080078125E-3</c:v>
                </c:pt>
                <c:pt idx="38305">
                  <c:v>1.0080337524414063E-3</c:v>
                </c:pt>
                <c:pt idx="38306">
                  <c:v>1.007080078125E-3</c:v>
                </c:pt>
                <c:pt idx="38307">
                  <c:v>1.0068416595458984E-3</c:v>
                </c:pt>
                <c:pt idx="38308">
                  <c:v>1.007080078125E-3</c:v>
                </c:pt>
                <c:pt idx="38309">
                  <c:v>1.007080078125E-3</c:v>
                </c:pt>
                <c:pt idx="38310">
                  <c:v>1.0068416595458984E-3</c:v>
                </c:pt>
                <c:pt idx="38311">
                  <c:v>1.007080078125E-3</c:v>
                </c:pt>
                <c:pt idx="38312">
                  <c:v>1.007080078125E-3</c:v>
                </c:pt>
                <c:pt idx="38313">
                  <c:v>1.0068416595458984E-3</c:v>
                </c:pt>
                <c:pt idx="38314">
                  <c:v>1.007080078125E-3</c:v>
                </c:pt>
                <c:pt idx="38315">
                  <c:v>1.007080078125E-3</c:v>
                </c:pt>
                <c:pt idx="38316">
                  <c:v>1.0068416595458984E-3</c:v>
                </c:pt>
                <c:pt idx="38317">
                  <c:v>1.0080337524414063E-3</c:v>
                </c:pt>
                <c:pt idx="38318">
                  <c:v>1.007080078125E-3</c:v>
                </c:pt>
                <c:pt idx="38319">
                  <c:v>1.0068416595458984E-3</c:v>
                </c:pt>
                <c:pt idx="38320">
                  <c:v>1.007080078125E-3</c:v>
                </c:pt>
                <c:pt idx="38321">
                  <c:v>1.007080078125E-3</c:v>
                </c:pt>
                <c:pt idx="38322">
                  <c:v>1.0068416595458984E-3</c:v>
                </c:pt>
                <c:pt idx="38323">
                  <c:v>1.007080078125E-3</c:v>
                </c:pt>
                <c:pt idx="38324">
                  <c:v>1.007080078125E-3</c:v>
                </c:pt>
                <c:pt idx="38325">
                  <c:v>1.0068416595458984E-3</c:v>
                </c:pt>
                <c:pt idx="38326">
                  <c:v>1.007080078125E-3</c:v>
                </c:pt>
                <c:pt idx="38327">
                  <c:v>1.007080078125E-3</c:v>
                </c:pt>
                <c:pt idx="38328">
                  <c:v>1.0068416595458984E-3</c:v>
                </c:pt>
                <c:pt idx="38329">
                  <c:v>1.007080078125E-3</c:v>
                </c:pt>
                <c:pt idx="38330">
                  <c:v>1.0080337524414063E-3</c:v>
                </c:pt>
                <c:pt idx="38331">
                  <c:v>1.007080078125E-3</c:v>
                </c:pt>
                <c:pt idx="38332">
                  <c:v>1.0068416595458984E-3</c:v>
                </c:pt>
                <c:pt idx="38333">
                  <c:v>1.007080078125E-3</c:v>
                </c:pt>
                <c:pt idx="38334">
                  <c:v>1.007080078125E-3</c:v>
                </c:pt>
                <c:pt idx="38335">
                  <c:v>1.0068416595458984E-3</c:v>
                </c:pt>
                <c:pt idx="38336">
                  <c:v>1.007080078125E-3</c:v>
                </c:pt>
                <c:pt idx="38337">
                  <c:v>1.007080078125E-3</c:v>
                </c:pt>
                <c:pt idx="38338">
                  <c:v>1.0068416595458984E-3</c:v>
                </c:pt>
                <c:pt idx="38339">
                  <c:v>1.007080078125E-3</c:v>
                </c:pt>
                <c:pt idx="38340">
                  <c:v>1.007080078125E-3</c:v>
                </c:pt>
                <c:pt idx="38341">
                  <c:v>1.0068416595458984E-3</c:v>
                </c:pt>
                <c:pt idx="38342">
                  <c:v>1.0080337524414063E-3</c:v>
                </c:pt>
                <c:pt idx="38343">
                  <c:v>1.007080078125E-3</c:v>
                </c:pt>
                <c:pt idx="38344">
                  <c:v>1.0068416595458984E-3</c:v>
                </c:pt>
                <c:pt idx="38345">
                  <c:v>1.007080078125E-3</c:v>
                </c:pt>
                <c:pt idx="38346">
                  <c:v>1.007080078125E-3</c:v>
                </c:pt>
                <c:pt idx="38347">
                  <c:v>1.0068416595458984E-3</c:v>
                </c:pt>
                <c:pt idx="38348">
                  <c:v>1.007080078125E-3</c:v>
                </c:pt>
                <c:pt idx="38349">
                  <c:v>1.007080078125E-3</c:v>
                </c:pt>
                <c:pt idx="38350">
                  <c:v>1.0068416595458984E-3</c:v>
                </c:pt>
                <c:pt idx="38351">
                  <c:v>1.007080078125E-3</c:v>
                </c:pt>
                <c:pt idx="38352">
                  <c:v>1.007080078125E-3</c:v>
                </c:pt>
                <c:pt idx="38353">
                  <c:v>1.0068416595458984E-3</c:v>
                </c:pt>
                <c:pt idx="38354">
                  <c:v>1.007080078125E-3</c:v>
                </c:pt>
                <c:pt idx="38355">
                  <c:v>1.0080337524414063E-3</c:v>
                </c:pt>
                <c:pt idx="38356">
                  <c:v>1.007080078125E-3</c:v>
                </c:pt>
                <c:pt idx="38357">
                  <c:v>1.0068416595458984E-3</c:v>
                </c:pt>
                <c:pt idx="38358">
                  <c:v>1.6113042831420898E-2</c:v>
                </c:pt>
                <c:pt idx="38359">
                  <c:v>1.007080078125E-3</c:v>
                </c:pt>
                <c:pt idx="38360">
                  <c:v>1.0068416595458984E-3</c:v>
                </c:pt>
                <c:pt idx="38361">
                  <c:v>1.007080078125E-3</c:v>
                </c:pt>
                <c:pt idx="38362">
                  <c:v>1.007080078125E-3</c:v>
                </c:pt>
                <c:pt idx="38363">
                  <c:v>1.0068416595458984E-3</c:v>
                </c:pt>
                <c:pt idx="38364">
                  <c:v>1.007080078125E-3</c:v>
                </c:pt>
                <c:pt idx="38365">
                  <c:v>1.0080337524414063E-3</c:v>
                </c:pt>
                <c:pt idx="38366">
                  <c:v>1.007080078125E-3</c:v>
                </c:pt>
                <c:pt idx="38367">
                  <c:v>1.0068416595458984E-3</c:v>
                </c:pt>
                <c:pt idx="38368">
                  <c:v>1.007080078125E-3</c:v>
                </c:pt>
                <c:pt idx="38369">
                  <c:v>1.007080078125E-3</c:v>
                </c:pt>
                <c:pt idx="38370">
                  <c:v>1.0068416595458984E-3</c:v>
                </c:pt>
                <c:pt idx="38371">
                  <c:v>1.007080078125E-3</c:v>
                </c:pt>
                <c:pt idx="38372">
                  <c:v>1.0068416595458984E-3</c:v>
                </c:pt>
                <c:pt idx="38373">
                  <c:v>1.007080078125E-3</c:v>
                </c:pt>
                <c:pt idx="38374">
                  <c:v>1.007080078125E-3</c:v>
                </c:pt>
                <c:pt idx="38375">
                  <c:v>1.0068416595458984E-3</c:v>
                </c:pt>
                <c:pt idx="38376">
                  <c:v>1.007080078125E-3</c:v>
                </c:pt>
                <c:pt idx="38377">
                  <c:v>1.0080337524414063E-3</c:v>
                </c:pt>
                <c:pt idx="38378">
                  <c:v>1.007080078125E-3</c:v>
                </c:pt>
                <c:pt idx="38379">
                  <c:v>1.0068416595458984E-3</c:v>
                </c:pt>
                <c:pt idx="38380">
                  <c:v>1.007080078125E-3</c:v>
                </c:pt>
                <c:pt idx="38381">
                  <c:v>1.007080078125E-3</c:v>
                </c:pt>
                <c:pt idx="38382">
                  <c:v>1.0068416595458984E-3</c:v>
                </c:pt>
                <c:pt idx="38383">
                  <c:v>1.007080078125E-3</c:v>
                </c:pt>
                <c:pt idx="38384">
                  <c:v>1.007080078125E-3</c:v>
                </c:pt>
                <c:pt idx="38385">
                  <c:v>1.0068416595458984E-3</c:v>
                </c:pt>
                <c:pt idx="38386">
                  <c:v>1.007080078125E-3</c:v>
                </c:pt>
                <c:pt idx="38387">
                  <c:v>1.007080078125E-3</c:v>
                </c:pt>
                <c:pt idx="38388">
                  <c:v>1.0068416595458984E-3</c:v>
                </c:pt>
                <c:pt idx="38389">
                  <c:v>1.007080078125E-3</c:v>
                </c:pt>
                <c:pt idx="38390">
                  <c:v>1.0080337524414063E-3</c:v>
                </c:pt>
                <c:pt idx="38391">
                  <c:v>1.007080078125E-3</c:v>
                </c:pt>
                <c:pt idx="38392">
                  <c:v>1.0068416595458984E-3</c:v>
                </c:pt>
                <c:pt idx="38393">
                  <c:v>1.007080078125E-3</c:v>
                </c:pt>
                <c:pt idx="38394">
                  <c:v>1.0068416595458984E-3</c:v>
                </c:pt>
                <c:pt idx="38395">
                  <c:v>1.007080078125E-3</c:v>
                </c:pt>
                <c:pt idx="38396">
                  <c:v>1.007080078125E-3</c:v>
                </c:pt>
                <c:pt idx="38397">
                  <c:v>1.0068416595458984E-3</c:v>
                </c:pt>
                <c:pt idx="38398">
                  <c:v>1.007080078125E-3</c:v>
                </c:pt>
                <c:pt idx="38399">
                  <c:v>1.007080078125E-3</c:v>
                </c:pt>
                <c:pt idx="38400">
                  <c:v>1.0068416595458984E-3</c:v>
                </c:pt>
                <c:pt idx="38401">
                  <c:v>1.007080078125E-3</c:v>
                </c:pt>
                <c:pt idx="38402">
                  <c:v>1.0080337524414063E-3</c:v>
                </c:pt>
                <c:pt idx="38403">
                  <c:v>1.007080078125E-3</c:v>
                </c:pt>
                <c:pt idx="38404">
                  <c:v>1.0068416595458984E-3</c:v>
                </c:pt>
                <c:pt idx="38405">
                  <c:v>1.007080078125E-3</c:v>
                </c:pt>
                <c:pt idx="38406">
                  <c:v>1.007080078125E-3</c:v>
                </c:pt>
                <c:pt idx="38407">
                  <c:v>1.0068416595458984E-3</c:v>
                </c:pt>
                <c:pt idx="38408">
                  <c:v>1.007080078125E-3</c:v>
                </c:pt>
                <c:pt idx="38409">
                  <c:v>1.007080078125E-3</c:v>
                </c:pt>
                <c:pt idx="38410">
                  <c:v>1.0068416595458984E-3</c:v>
                </c:pt>
                <c:pt idx="38411">
                  <c:v>1.007080078125E-3</c:v>
                </c:pt>
                <c:pt idx="38412">
                  <c:v>1.007080078125E-3</c:v>
                </c:pt>
                <c:pt idx="38413">
                  <c:v>1.0068416595458984E-3</c:v>
                </c:pt>
                <c:pt idx="38414">
                  <c:v>1.007080078125E-3</c:v>
                </c:pt>
                <c:pt idx="38415">
                  <c:v>1.0080337524414063E-3</c:v>
                </c:pt>
                <c:pt idx="38416">
                  <c:v>1.0068416595458984E-3</c:v>
                </c:pt>
                <c:pt idx="38417">
                  <c:v>1.007080078125E-3</c:v>
                </c:pt>
                <c:pt idx="38418">
                  <c:v>1.007080078125E-3</c:v>
                </c:pt>
                <c:pt idx="38419">
                  <c:v>1.0068416595458984E-3</c:v>
                </c:pt>
                <c:pt idx="38420">
                  <c:v>1.007080078125E-3</c:v>
                </c:pt>
                <c:pt idx="38421">
                  <c:v>1.007080078125E-3</c:v>
                </c:pt>
                <c:pt idx="38422">
                  <c:v>1.0068416595458984E-3</c:v>
                </c:pt>
                <c:pt idx="38423">
                  <c:v>1.007080078125E-3</c:v>
                </c:pt>
                <c:pt idx="38424">
                  <c:v>1.007080078125E-3</c:v>
                </c:pt>
                <c:pt idx="38425">
                  <c:v>1.0068416595458984E-3</c:v>
                </c:pt>
                <c:pt idx="38426">
                  <c:v>1.007080078125E-3</c:v>
                </c:pt>
                <c:pt idx="38427">
                  <c:v>1.0080337524414063E-3</c:v>
                </c:pt>
                <c:pt idx="38428">
                  <c:v>1.007080078125E-3</c:v>
                </c:pt>
                <c:pt idx="38429">
                  <c:v>1.0068416595458984E-3</c:v>
                </c:pt>
                <c:pt idx="38430">
                  <c:v>1.007080078125E-3</c:v>
                </c:pt>
                <c:pt idx="38431">
                  <c:v>1.007080078125E-3</c:v>
                </c:pt>
                <c:pt idx="38432">
                  <c:v>1.0068416595458984E-3</c:v>
                </c:pt>
                <c:pt idx="38433">
                  <c:v>1.007080078125E-3</c:v>
                </c:pt>
                <c:pt idx="38434">
                  <c:v>1.007080078125E-3</c:v>
                </c:pt>
                <c:pt idx="38435">
                  <c:v>1.0068416595458984E-3</c:v>
                </c:pt>
                <c:pt idx="38436">
                  <c:v>1.007080078125E-3</c:v>
                </c:pt>
                <c:pt idx="38437">
                  <c:v>1.007080078125E-3</c:v>
                </c:pt>
                <c:pt idx="38438">
                  <c:v>1.0068416595458984E-3</c:v>
                </c:pt>
                <c:pt idx="38439">
                  <c:v>1.007080078125E-3</c:v>
                </c:pt>
                <c:pt idx="38440">
                  <c:v>1.0080337524414063E-3</c:v>
                </c:pt>
                <c:pt idx="38441">
                  <c:v>1.0068416595458984E-3</c:v>
                </c:pt>
                <c:pt idx="38442">
                  <c:v>1.007080078125E-3</c:v>
                </c:pt>
                <c:pt idx="38443">
                  <c:v>1.007080078125E-3</c:v>
                </c:pt>
                <c:pt idx="38444">
                  <c:v>1.0068416595458984E-3</c:v>
                </c:pt>
                <c:pt idx="38445">
                  <c:v>1.007080078125E-3</c:v>
                </c:pt>
                <c:pt idx="38446">
                  <c:v>1.007080078125E-3</c:v>
                </c:pt>
                <c:pt idx="38447">
                  <c:v>1.0068416595458984E-3</c:v>
                </c:pt>
                <c:pt idx="38448">
                  <c:v>1.007080078125E-3</c:v>
                </c:pt>
                <c:pt idx="38449">
                  <c:v>1.007080078125E-3</c:v>
                </c:pt>
                <c:pt idx="38450">
                  <c:v>1.0068416595458984E-3</c:v>
                </c:pt>
                <c:pt idx="38451">
                  <c:v>1.007080078125E-3</c:v>
                </c:pt>
                <c:pt idx="38452">
                  <c:v>1.0080337524414063E-3</c:v>
                </c:pt>
                <c:pt idx="38453">
                  <c:v>1.007080078125E-3</c:v>
                </c:pt>
                <c:pt idx="38454">
                  <c:v>1.0068416595458984E-3</c:v>
                </c:pt>
                <c:pt idx="38455">
                  <c:v>1.007080078125E-3</c:v>
                </c:pt>
                <c:pt idx="38456">
                  <c:v>1.007080078125E-3</c:v>
                </c:pt>
                <c:pt idx="38457">
                  <c:v>1.0068416595458984E-3</c:v>
                </c:pt>
                <c:pt idx="38458">
                  <c:v>1.007080078125E-3</c:v>
                </c:pt>
                <c:pt idx="38459">
                  <c:v>1.007080078125E-3</c:v>
                </c:pt>
                <c:pt idx="38460">
                  <c:v>1.0068416595458984E-3</c:v>
                </c:pt>
                <c:pt idx="38461">
                  <c:v>1.007080078125E-3</c:v>
                </c:pt>
                <c:pt idx="38462">
                  <c:v>1.007080078125E-3</c:v>
                </c:pt>
                <c:pt idx="38463">
                  <c:v>1.0068416595458984E-3</c:v>
                </c:pt>
                <c:pt idx="38464">
                  <c:v>1.007080078125E-3</c:v>
                </c:pt>
                <c:pt idx="38465">
                  <c:v>1.0080337524414063E-3</c:v>
                </c:pt>
                <c:pt idx="38466">
                  <c:v>1.20849609375E-2</c:v>
                </c:pt>
                <c:pt idx="38467">
                  <c:v>1.007080078125E-3</c:v>
                </c:pt>
                <c:pt idx="38468">
                  <c:v>1.0068416595458984E-3</c:v>
                </c:pt>
                <c:pt idx="38469">
                  <c:v>1.007080078125E-3</c:v>
                </c:pt>
                <c:pt idx="38470">
                  <c:v>1.007080078125E-3</c:v>
                </c:pt>
                <c:pt idx="38471">
                  <c:v>1.0068416595458984E-3</c:v>
                </c:pt>
                <c:pt idx="38472">
                  <c:v>1.007080078125E-3</c:v>
                </c:pt>
                <c:pt idx="38473">
                  <c:v>1.007080078125E-3</c:v>
                </c:pt>
                <c:pt idx="38474">
                  <c:v>1.0068416595458984E-3</c:v>
                </c:pt>
                <c:pt idx="38475">
                  <c:v>1.007080078125E-3</c:v>
                </c:pt>
                <c:pt idx="38476">
                  <c:v>1.007080078125E-3</c:v>
                </c:pt>
                <c:pt idx="38477">
                  <c:v>1.0068416595458984E-3</c:v>
                </c:pt>
                <c:pt idx="38478">
                  <c:v>1.007080078125E-3</c:v>
                </c:pt>
                <c:pt idx="38479">
                  <c:v>1.0080337524414063E-3</c:v>
                </c:pt>
                <c:pt idx="38480">
                  <c:v>1.0068416595458984E-3</c:v>
                </c:pt>
                <c:pt idx="38481">
                  <c:v>1.007080078125E-3</c:v>
                </c:pt>
                <c:pt idx="38482">
                  <c:v>1.007080078125E-3</c:v>
                </c:pt>
                <c:pt idx="38483">
                  <c:v>1.0068416595458984E-3</c:v>
                </c:pt>
                <c:pt idx="38484">
                  <c:v>1.007080078125E-3</c:v>
                </c:pt>
                <c:pt idx="38485">
                  <c:v>1.007080078125E-3</c:v>
                </c:pt>
                <c:pt idx="38486">
                  <c:v>1.0068416595458984E-3</c:v>
                </c:pt>
                <c:pt idx="38487">
                  <c:v>1.007080078125E-3</c:v>
                </c:pt>
                <c:pt idx="38488">
                  <c:v>1.007080078125E-3</c:v>
                </c:pt>
                <c:pt idx="38489">
                  <c:v>1.0068416595458984E-3</c:v>
                </c:pt>
                <c:pt idx="38490">
                  <c:v>1.007080078125E-3</c:v>
                </c:pt>
                <c:pt idx="38491">
                  <c:v>1.0080337524414063E-3</c:v>
                </c:pt>
                <c:pt idx="38492">
                  <c:v>1.007080078125E-3</c:v>
                </c:pt>
                <c:pt idx="38493">
                  <c:v>1.0068416595458984E-3</c:v>
                </c:pt>
                <c:pt idx="38494">
                  <c:v>1.007080078125E-3</c:v>
                </c:pt>
                <c:pt idx="38495">
                  <c:v>1.007080078125E-3</c:v>
                </c:pt>
                <c:pt idx="38496">
                  <c:v>1.0068416595458984E-3</c:v>
                </c:pt>
                <c:pt idx="38497">
                  <c:v>1.007080078125E-3</c:v>
                </c:pt>
                <c:pt idx="38498">
                  <c:v>1.007080078125E-3</c:v>
                </c:pt>
                <c:pt idx="38499">
                  <c:v>1.0068416595458984E-3</c:v>
                </c:pt>
                <c:pt idx="38500">
                  <c:v>1.007080078125E-3</c:v>
                </c:pt>
                <c:pt idx="38501">
                  <c:v>1.007080078125E-3</c:v>
                </c:pt>
                <c:pt idx="38502">
                  <c:v>1.0068416595458984E-3</c:v>
                </c:pt>
                <c:pt idx="38503">
                  <c:v>1.007080078125E-3</c:v>
                </c:pt>
                <c:pt idx="38504">
                  <c:v>1.0080337524414063E-3</c:v>
                </c:pt>
                <c:pt idx="38505">
                  <c:v>1.0068416595458984E-3</c:v>
                </c:pt>
                <c:pt idx="38506">
                  <c:v>1.007080078125E-3</c:v>
                </c:pt>
                <c:pt idx="38507">
                  <c:v>1.007080078125E-3</c:v>
                </c:pt>
                <c:pt idx="38508">
                  <c:v>1.0068416595458984E-3</c:v>
                </c:pt>
                <c:pt idx="38509">
                  <c:v>1.007080078125E-3</c:v>
                </c:pt>
                <c:pt idx="38510">
                  <c:v>1.007080078125E-3</c:v>
                </c:pt>
                <c:pt idx="38511">
                  <c:v>1.0068416595458984E-3</c:v>
                </c:pt>
                <c:pt idx="38512">
                  <c:v>1.007080078125E-3</c:v>
                </c:pt>
                <c:pt idx="38513">
                  <c:v>1.007080078125E-3</c:v>
                </c:pt>
                <c:pt idx="38514">
                  <c:v>1.0068416595458984E-3</c:v>
                </c:pt>
                <c:pt idx="38515">
                  <c:v>1.007080078125E-3</c:v>
                </c:pt>
                <c:pt idx="38516">
                  <c:v>1.0080337524414063E-3</c:v>
                </c:pt>
                <c:pt idx="38517">
                  <c:v>1.007080078125E-3</c:v>
                </c:pt>
                <c:pt idx="38518">
                  <c:v>1.0068416595458984E-3</c:v>
                </c:pt>
                <c:pt idx="38519">
                  <c:v>1.007080078125E-3</c:v>
                </c:pt>
                <c:pt idx="38520">
                  <c:v>1.007080078125E-3</c:v>
                </c:pt>
                <c:pt idx="38521">
                  <c:v>1.0068416595458984E-3</c:v>
                </c:pt>
                <c:pt idx="38522">
                  <c:v>1.007080078125E-3</c:v>
                </c:pt>
                <c:pt idx="38523">
                  <c:v>1.007080078125E-3</c:v>
                </c:pt>
                <c:pt idx="38524">
                  <c:v>1.0068416595458984E-3</c:v>
                </c:pt>
                <c:pt idx="38525">
                  <c:v>1.007080078125E-3</c:v>
                </c:pt>
                <c:pt idx="38526">
                  <c:v>1.007080078125E-3</c:v>
                </c:pt>
                <c:pt idx="38527">
                  <c:v>1.0068416595458984E-3</c:v>
                </c:pt>
                <c:pt idx="38528">
                  <c:v>1.007080078125E-3</c:v>
                </c:pt>
                <c:pt idx="38529">
                  <c:v>1.0080337524414063E-3</c:v>
                </c:pt>
                <c:pt idx="38530">
                  <c:v>1.0068416595458984E-3</c:v>
                </c:pt>
                <c:pt idx="38531">
                  <c:v>1.007080078125E-3</c:v>
                </c:pt>
                <c:pt idx="38532">
                  <c:v>1.007080078125E-3</c:v>
                </c:pt>
                <c:pt idx="38533">
                  <c:v>1.0068416595458984E-3</c:v>
                </c:pt>
                <c:pt idx="38534">
                  <c:v>1.007080078125E-3</c:v>
                </c:pt>
                <c:pt idx="38535">
                  <c:v>1.007080078125E-3</c:v>
                </c:pt>
                <c:pt idx="38536">
                  <c:v>1.0068416595458984E-3</c:v>
                </c:pt>
                <c:pt idx="38537">
                  <c:v>1.007080078125E-3</c:v>
                </c:pt>
                <c:pt idx="38538">
                  <c:v>1.007080078125E-3</c:v>
                </c:pt>
                <c:pt idx="38539">
                  <c:v>1.0068416595458984E-3</c:v>
                </c:pt>
                <c:pt idx="38540">
                  <c:v>1.007080078125E-3</c:v>
                </c:pt>
                <c:pt idx="38541">
                  <c:v>1.0080337524414063E-3</c:v>
                </c:pt>
                <c:pt idx="38542">
                  <c:v>1.007080078125E-3</c:v>
                </c:pt>
                <c:pt idx="38543">
                  <c:v>1.0068416595458984E-3</c:v>
                </c:pt>
                <c:pt idx="38544">
                  <c:v>1.007080078125E-3</c:v>
                </c:pt>
                <c:pt idx="38545">
                  <c:v>1.007080078125E-3</c:v>
                </c:pt>
                <c:pt idx="38546">
                  <c:v>1.0068416595458984E-3</c:v>
                </c:pt>
                <c:pt idx="38547">
                  <c:v>1.007080078125E-3</c:v>
                </c:pt>
                <c:pt idx="38548">
                  <c:v>1.007080078125E-3</c:v>
                </c:pt>
                <c:pt idx="38549">
                  <c:v>1.0068416595458984E-3</c:v>
                </c:pt>
                <c:pt idx="38550">
                  <c:v>1.007080078125E-3</c:v>
                </c:pt>
                <c:pt idx="38551">
                  <c:v>1.007080078125E-3</c:v>
                </c:pt>
                <c:pt idx="38552">
                  <c:v>1.0068416595458984E-3</c:v>
                </c:pt>
                <c:pt idx="38553">
                  <c:v>1.007080078125E-3</c:v>
                </c:pt>
                <c:pt idx="38554">
                  <c:v>1.0080337524414063E-3</c:v>
                </c:pt>
                <c:pt idx="38555">
                  <c:v>1.0068416595458984E-3</c:v>
                </c:pt>
                <c:pt idx="38556">
                  <c:v>1.007080078125E-3</c:v>
                </c:pt>
                <c:pt idx="38557">
                  <c:v>1.007080078125E-3</c:v>
                </c:pt>
                <c:pt idx="38558">
                  <c:v>1.0068416595458984E-3</c:v>
                </c:pt>
                <c:pt idx="38559">
                  <c:v>1.007080078125E-3</c:v>
                </c:pt>
                <c:pt idx="38560">
                  <c:v>1.007080078125E-3</c:v>
                </c:pt>
                <c:pt idx="38561">
                  <c:v>1.0068416595458984E-3</c:v>
                </c:pt>
                <c:pt idx="38562">
                  <c:v>1.007080078125E-3</c:v>
                </c:pt>
                <c:pt idx="38563">
                  <c:v>1.007080078125E-3</c:v>
                </c:pt>
                <c:pt idx="38564">
                  <c:v>1.0068416595458984E-3</c:v>
                </c:pt>
                <c:pt idx="38565">
                  <c:v>1.007080078125E-3</c:v>
                </c:pt>
                <c:pt idx="38566">
                  <c:v>1.0080337524414063E-3</c:v>
                </c:pt>
                <c:pt idx="38567">
                  <c:v>1.007080078125E-3</c:v>
                </c:pt>
                <c:pt idx="38568">
                  <c:v>1.0068416595458984E-3</c:v>
                </c:pt>
                <c:pt idx="38569">
                  <c:v>1.007080078125E-3</c:v>
                </c:pt>
                <c:pt idx="38570">
                  <c:v>1.007080078125E-3</c:v>
                </c:pt>
                <c:pt idx="38571">
                  <c:v>1.0068416595458984E-3</c:v>
                </c:pt>
                <c:pt idx="38572">
                  <c:v>1.007080078125E-3</c:v>
                </c:pt>
                <c:pt idx="38573">
                  <c:v>1.007080078125E-3</c:v>
                </c:pt>
                <c:pt idx="38574">
                  <c:v>1.0068416595458984E-3</c:v>
                </c:pt>
                <c:pt idx="38575">
                  <c:v>1.007080078125E-3</c:v>
                </c:pt>
                <c:pt idx="38576">
                  <c:v>1.007080078125E-3</c:v>
                </c:pt>
                <c:pt idx="38577">
                  <c:v>1.0068416595458984E-3</c:v>
                </c:pt>
                <c:pt idx="38578">
                  <c:v>1.007080078125E-3</c:v>
                </c:pt>
                <c:pt idx="38579">
                  <c:v>1.0080337524414063E-3</c:v>
                </c:pt>
                <c:pt idx="38580">
                  <c:v>1.0068416595458984E-3</c:v>
                </c:pt>
                <c:pt idx="38581">
                  <c:v>1.007080078125E-3</c:v>
                </c:pt>
                <c:pt idx="38582">
                  <c:v>1.007080078125E-3</c:v>
                </c:pt>
                <c:pt idx="38583">
                  <c:v>1.0068416595458984E-3</c:v>
                </c:pt>
                <c:pt idx="38584">
                  <c:v>1.007080078125E-3</c:v>
                </c:pt>
                <c:pt idx="38585">
                  <c:v>1.007080078125E-3</c:v>
                </c:pt>
                <c:pt idx="38586">
                  <c:v>1.0068416595458984E-3</c:v>
                </c:pt>
                <c:pt idx="38587">
                  <c:v>1.007080078125E-3</c:v>
                </c:pt>
                <c:pt idx="38588">
                  <c:v>1.007080078125E-3</c:v>
                </c:pt>
                <c:pt idx="38589">
                  <c:v>1.0068416595458984E-3</c:v>
                </c:pt>
                <c:pt idx="38590">
                  <c:v>1.007080078125E-3</c:v>
                </c:pt>
                <c:pt idx="38591">
                  <c:v>1.0080337524414063E-3</c:v>
                </c:pt>
                <c:pt idx="38592">
                  <c:v>1.007080078125E-3</c:v>
                </c:pt>
                <c:pt idx="38593">
                  <c:v>1.0068416595458984E-3</c:v>
                </c:pt>
                <c:pt idx="38594">
                  <c:v>1.007080078125E-3</c:v>
                </c:pt>
                <c:pt idx="38595">
                  <c:v>1.007080078125E-3</c:v>
                </c:pt>
                <c:pt idx="38596">
                  <c:v>1.0068416595458984E-3</c:v>
                </c:pt>
                <c:pt idx="38597">
                  <c:v>1.007080078125E-3</c:v>
                </c:pt>
                <c:pt idx="38598">
                  <c:v>1.007080078125E-3</c:v>
                </c:pt>
                <c:pt idx="38599">
                  <c:v>1.0068416595458984E-3</c:v>
                </c:pt>
                <c:pt idx="38600">
                  <c:v>1.007080078125E-3</c:v>
                </c:pt>
                <c:pt idx="38601">
                  <c:v>1.007080078125E-3</c:v>
                </c:pt>
                <c:pt idx="38602">
                  <c:v>1.0068416595458984E-3</c:v>
                </c:pt>
                <c:pt idx="38603">
                  <c:v>1.007080078125E-3</c:v>
                </c:pt>
                <c:pt idx="38604">
                  <c:v>1.0080337524414063E-3</c:v>
                </c:pt>
                <c:pt idx="38605">
                  <c:v>1.0068416595458984E-3</c:v>
                </c:pt>
                <c:pt idx="38606">
                  <c:v>1.007080078125E-3</c:v>
                </c:pt>
                <c:pt idx="38607">
                  <c:v>1.007080078125E-3</c:v>
                </c:pt>
                <c:pt idx="38608">
                  <c:v>1.0068416595458984E-3</c:v>
                </c:pt>
                <c:pt idx="38609">
                  <c:v>1.007080078125E-3</c:v>
                </c:pt>
                <c:pt idx="38610">
                  <c:v>1.007080078125E-3</c:v>
                </c:pt>
                <c:pt idx="38611">
                  <c:v>1.0068416595458984E-3</c:v>
                </c:pt>
                <c:pt idx="38612">
                  <c:v>1.007080078125E-3</c:v>
                </c:pt>
                <c:pt idx="38613">
                  <c:v>1.007080078125E-3</c:v>
                </c:pt>
                <c:pt idx="38614">
                  <c:v>1.0068416595458984E-3</c:v>
                </c:pt>
                <c:pt idx="38615">
                  <c:v>1.007080078125E-3</c:v>
                </c:pt>
                <c:pt idx="38616">
                  <c:v>1.0080337524414063E-3</c:v>
                </c:pt>
                <c:pt idx="38617">
                  <c:v>1.007080078125E-3</c:v>
                </c:pt>
                <c:pt idx="38618">
                  <c:v>4.0278434753417969E-3</c:v>
                </c:pt>
                <c:pt idx="38619">
                  <c:v>1.007080078125E-3</c:v>
                </c:pt>
                <c:pt idx="38620">
                  <c:v>1.007080078125E-3</c:v>
                </c:pt>
                <c:pt idx="38621">
                  <c:v>1.0068416595458984E-3</c:v>
                </c:pt>
                <c:pt idx="38622">
                  <c:v>1.007080078125E-3</c:v>
                </c:pt>
                <c:pt idx="38623">
                  <c:v>1.007080078125E-3</c:v>
                </c:pt>
                <c:pt idx="38624">
                  <c:v>1.0068416595458984E-3</c:v>
                </c:pt>
                <c:pt idx="38625">
                  <c:v>1.0080337524414063E-3</c:v>
                </c:pt>
                <c:pt idx="38626">
                  <c:v>1.007080078125E-3</c:v>
                </c:pt>
                <c:pt idx="38627">
                  <c:v>1.0068416595458984E-3</c:v>
                </c:pt>
                <c:pt idx="38628">
                  <c:v>1.007080078125E-3</c:v>
                </c:pt>
                <c:pt idx="38629">
                  <c:v>1.007080078125E-3</c:v>
                </c:pt>
                <c:pt idx="38630">
                  <c:v>1.0068416595458984E-3</c:v>
                </c:pt>
                <c:pt idx="38631">
                  <c:v>1.007080078125E-3</c:v>
                </c:pt>
                <c:pt idx="38632">
                  <c:v>1.007080078125E-3</c:v>
                </c:pt>
                <c:pt idx="38633">
                  <c:v>1.0068416595458984E-3</c:v>
                </c:pt>
                <c:pt idx="38634">
                  <c:v>1.007080078125E-3</c:v>
                </c:pt>
                <c:pt idx="38635">
                  <c:v>1.007080078125E-3</c:v>
                </c:pt>
                <c:pt idx="38636">
                  <c:v>1.0068416595458984E-3</c:v>
                </c:pt>
                <c:pt idx="38637">
                  <c:v>1.007080078125E-3</c:v>
                </c:pt>
                <c:pt idx="38638">
                  <c:v>1.0080337524414063E-3</c:v>
                </c:pt>
                <c:pt idx="38639">
                  <c:v>1.007080078125E-3</c:v>
                </c:pt>
                <c:pt idx="38640">
                  <c:v>1.0068416595458984E-3</c:v>
                </c:pt>
                <c:pt idx="38641">
                  <c:v>1.007080078125E-3</c:v>
                </c:pt>
                <c:pt idx="38642">
                  <c:v>1.007080078125E-3</c:v>
                </c:pt>
                <c:pt idx="38643">
                  <c:v>1.0068416595458984E-3</c:v>
                </c:pt>
                <c:pt idx="38644">
                  <c:v>1.007080078125E-3</c:v>
                </c:pt>
                <c:pt idx="38645">
                  <c:v>1.007080078125E-3</c:v>
                </c:pt>
                <c:pt idx="38646">
                  <c:v>1.0068416595458984E-3</c:v>
                </c:pt>
                <c:pt idx="38647">
                  <c:v>1.007080078125E-3</c:v>
                </c:pt>
                <c:pt idx="38648">
                  <c:v>1.007080078125E-3</c:v>
                </c:pt>
                <c:pt idx="38649">
                  <c:v>1.0068416595458984E-3</c:v>
                </c:pt>
                <c:pt idx="38650">
                  <c:v>1.0080337524414063E-3</c:v>
                </c:pt>
                <c:pt idx="38651">
                  <c:v>1.007080078125E-3</c:v>
                </c:pt>
                <c:pt idx="38652">
                  <c:v>1.0068416595458984E-3</c:v>
                </c:pt>
                <c:pt idx="38653">
                  <c:v>1.007080078125E-3</c:v>
                </c:pt>
                <c:pt idx="38654">
                  <c:v>1.007080078125E-3</c:v>
                </c:pt>
                <c:pt idx="38655">
                  <c:v>1.0068416595458984E-3</c:v>
                </c:pt>
                <c:pt idx="38656">
                  <c:v>1.007080078125E-3</c:v>
                </c:pt>
                <c:pt idx="38657">
                  <c:v>1.007080078125E-3</c:v>
                </c:pt>
                <c:pt idx="38658">
                  <c:v>1.0068416595458984E-3</c:v>
                </c:pt>
                <c:pt idx="38659">
                  <c:v>1.007080078125E-3</c:v>
                </c:pt>
                <c:pt idx="38660">
                  <c:v>1.007080078125E-3</c:v>
                </c:pt>
                <c:pt idx="38661">
                  <c:v>1.0068416595458984E-3</c:v>
                </c:pt>
                <c:pt idx="38662">
                  <c:v>1.007080078125E-3</c:v>
                </c:pt>
                <c:pt idx="38663">
                  <c:v>1.0080337524414063E-3</c:v>
                </c:pt>
                <c:pt idx="38664">
                  <c:v>1.007080078125E-3</c:v>
                </c:pt>
                <c:pt idx="38665">
                  <c:v>1.0068416595458984E-3</c:v>
                </c:pt>
                <c:pt idx="38666">
                  <c:v>1.007080078125E-3</c:v>
                </c:pt>
                <c:pt idx="38667">
                  <c:v>1.007080078125E-3</c:v>
                </c:pt>
                <c:pt idx="38668">
                  <c:v>1.0068416595458984E-3</c:v>
                </c:pt>
                <c:pt idx="38669">
                  <c:v>1.007080078125E-3</c:v>
                </c:pt>
                <c:pt idx="38670">
                  <c:v>1.007080078125E-3</c:v>
                </c:pt>
                <c:pt idx="38671">
                  <c:v>1.0068416595458984E-3</c:v>
                </c:pt>
                <c:pt idx="38672">
                  <c:v>1.007080078125E-3</c:v>
                </c:pt>
                <c:pt idx="38673">
                  <c:v>1.007080078125E-3</c:v>
                </c:pt>
                <c:pt idx="38674">
                  <c:v>1.0068416595458984E-3</c:v>
                </c:pt>
                <c:pt idx="38675">
                  <c:v>1.0080337524414063E-3</c:v>
                </c:pt>
                <c:pt idx="38676">
                  <c:v>1.007080078125E-3</c:v>
                </c:pt>
                <c:pt idx="38677">
                  <c:v>1.0068416595458984E-3</c:v>
                </c:pt>
                <c:pt idx="38678">
                  <c:v>1.007080078125E-3</c:v>
                </c:pt>
                <c:pt idx="38679">
                  <c:v>1.007080078125E-3</c:v>
                </c:pt>
                <c:pt idx="38680">
                  <c:v>1.0068416595458984E-3</c:v>
                </c:pt>
                <c:pt idx="38681">
                  <c:v>1.007080078125E-3</c:v>
                </c:pt>
                <c:pt idx="38682">
                  <c:v>1.007080078125E-3</c:v>
                </c:pt>
                <c:pt idx="38683">
                  <c:v>1.0068416595458984E-3</c:v>
                </c:pt>
                <c:pt idx="38684">
                  <c:v>1.007080078125E-3</c:v>
                </c:pt>
                <c:pt idx="38685">
                  <c:v>1.007080078125E-3</c:v>
                </c:pt>
                <c:pt idx="38686">
                  <c:v>1.0068416595458984E-3</c:v>
                </c:pt>
                <c:pt idx="38687">
                  <c:v>1.007080078125E-3</c:v>
                </c:pt>
                <c:pt idx="38688">
                  <c:v>1.0080337524414063E-3</c:v>
                </c:pt>
                <c:pt idx="38689">
                  <c:v>1.007080078125E-3</c:v>
                </c:pt>
                <c:pt idx="38690">
                  <c:v>1.0068416595458984E-3</c:v>
                </c:pt>
                <c:pt idx="38691">
                  <c:v>1.007080078125E-3</c:v>
                </c:pt>
                <c:pt idx="38692">
                  <c:v>1.007080078125E-3</c:v>
                </c:pt>
                <c:pt idx="38693">
                  <c:v>1.0068416595458984E-3</c:v>
                </c:pt>
                <c:pt idx="38694">
                  <c:v>1.007080078125E-3</c:v>
                </c:pt>
                <c:pt idx="38695">
                  <c:v>1.007080078125E-3</c:v>
                </c:pt>
                <c:pt idx="38696">
                  <c:v>1.0068416595458984E-3</c:v>
                </c:pt>
                <c:pt idx="38697">
                  <c:v>1.007080078125E-3</c:v>
                </c:pt>
                <c:pt idx="38698">
                  <c:v>1.007080078125E-3</c:v>
                </c:pt>
                <c:pt idx="38699">
                  <c:v>1.0068416595458984E-3</c:v>
                </c:pt>
                <c:pt idx="38700">
                  <c:v>1.0080337524414063E-3</c:v>
                </c:pt>
                <c:pt idx="38701">
                  <c:v>1.007080078125E-3</c:v>
                </c:pt>
                <c:pt idx="38702">
                  <c:v>1.0068416595458984E-3</c:v>
                </c:pt>
                <c:pt idx="38703">
                  <c:v>1.007080078125E-3</c:v>
                </c:pt>
                <c:pt idx="38704">
                  <c:v>1.007080078125E-3</c:v>
                </c:pt>
                <c:pt idx="38705">
                  <c:v>1.0068416595458984E-3</c:v>
                </c:pt>
                <c:pt idx="38706">
                  <c:v>1.007080078125E-3</c:v>
                </c:pt>
                <c:pt idx="38707">
                  <c:v>1.007080078125E-3</c:v>
                </c:pt>
                <c:pt idx="38708">
                  <c:v>1.0068416595458984E-3</c:v>
                </c:pt>
                <c:pt idx="38709">
                  <c:v>1.007080078125E-3</c:v>
                </c:pt>
                <c:pt idx="38710">
                  <c:v>1.007080078125E-3</c:v>
                </c:pt>
                <c:pt idx="38711">
                  <c:v>1.0068416595458984E-3</c:v>
                </c:pt>
                <c:pt idx="38712">
                  <c:v>1.007080078125E-3</c:v>
                </c:pt>
                <c:pt idx="38713">
                  <c:v>1.0080337524414063E-3</c:v>
                </c:pt>
                <c:pt idx="38714">
                  <c:v>1.007080078125E-3</c:v>
                </c:pt>
                <c:pt idx="38715">
                  <c:v>1.0068416595458984E-3</c:v>
                </c:pt>
                <c:pt idx="38716">
                  <c:v>1.007080078125E-3</c:v>
                </c:pt>
                <c:pt idx="38717">
                  <c:v>1.007080078125E-3</c:v>
                </c:pt>
                <c:pt idx="38718">
                  <c:v>1.0068416595458984E-3</c:v>
                </c:pt>
                <c:pt idx="38719">
                  <c:v>1.007080078125E-3</c:v>
                </c:pt>
                <c:pt idx="38720">
                  <c:v>1.007080078125E-3</c:v>
                </c:pt>
                <c:pt idx="38721">
                  <c:v>1.0068416595458984E-3</c:v>
                </c:pt>
                <c:pt idx="38722">
                  <c:v>1.007080078125E-3</c:v>
                </c:pt>
                <c:pt idx="38723">
                  <c:v>1.007080078125E-3</c:v>
                </c:pt>
                <c:pt idx="38724">
                  <c:v>1.0068416595458984E-3</c:v>
                </c:pt>
                <c:pt idx="38725">
                  <c:v>1.0080337524414063E-3</c:v>
                </c:pt>
                <c:pt idx="38726">
                  <c:v>1.007080078125E-3</c:v>
                </c:pt>
                <c:pt idx="38727">
                  <c:v>1.0068416595458984E-3</c:v>
                </c:pt>
                <c:pt idx="38728">
                  <c:v>1.007080078125E-3</c:v>
                </c:pt>
                <c:pt idx="38729">
                  <c:v>1.007080078125E-3</c:v>
                </c:pt>
                <c:pt idx="38730">
                  <c:v>1.0068416595458984E-3</c:v>
                </c:pt>
                <c:pt idx="38731">
                  <c:v>1.007080078125E-3</c:v>
                </c:pt>
                <c:pt idx="38732">
                  <c:v>1.007080078125E-3</c:v>
                </c:pt>
                <c:pt idx="38733">
                  <c:v>1.0068416595458984E-3</c:v>
                </c:pt>
                <c:pt idx="38734">
                  <c:v>1.007080078125E-3</c:v>
                </c:pt>
                <c:pt idx="38735">
                  <c:v>1.007080078125E-3</c:v>
                </c:pt>
                <c:pt idx="38736">
                  <c:v>1.0068416595458984E-3</c:v>
                </c:pt>
                <c:pt idx="38737">
                  <c:v>1.007080078125E-3</c:v>
                </c:pt>
                <c:pt idx="38738">
                  <c:v>1.0080337524414063E-3</c:v>
                </c:pt>
                <c:pt idx="38739">
                  <c:v>1.007080078125E-3</c:v>
                </c:pt>
                <c:pt idx="38740">
                  <c:v>1.0068416595458984E-3</c:v>
                </c:pt>
                <c:pt idx="38741">
                  <c:v>1.007080078125E-3</c:v>
                </c:pt>
                <c:pt idx="38742">
                  <c:v>1.007080078125E-3</c:v>
                </c:pt>
                <c:pt idx="38743">
                  <c:v>1.0068416595458984E-3</c:v>
                </c:pt>
                <c:pt idx="38744">
                  <c:v>1.007080078125E-3</c:v>
                </c:pt>
                <c:pt idx="38745">
                  <c:v>1.007080078125E-3</c:v>
                </c:pt>
                <c:pt idx="38746">
                  <c:v>1.0068416595458984E-3</c:v>
                </c:pt>
                <c:pt idx="38747">
                  <c:v>1.007080078125E-3</c:v>
                </c:pt>
                <c:pt idx="38748">
                  <c:v>1.007080078125E-3</c:v>
                </c:pt>
                <c:pt idx="38749">
                  <c:v>1.0068416595458984E-3</c:v>
                </c:pt>
                <c:pt idx="38750">
                  <c:v>1.0080337524414063E-3</c:v>
                </c:pt>
                <c:pt idx="38751">
                  <c:v>1.007080078125E-3</c:v>
                </c:pt>
                <c:pt idx="38752">
                  <c:v>1.0068416595458984E-3</c:v>
                </c:pt>
                <c:pt idx="38753">
                  <c:v>1.007080078125E-3</c:v>
                </c:pt>
                <c:pt idx="38754">
                  <c:v>1.007080078125E-3</c:v>
                </c:pt>
                <c:pt idx="38755">
                  <c:v>1.0068416595458984E-3</c:v>
                </c:pt>
                <c:pt idx="38756">
                  <c:v>1.007080078125E-3</c:v>
                </c:pt>
                <c:pt idx="38757">
                  <c:v>1.007080078125E-3</c:v>
                </c:pt>
                <c:pt idx="38758">
                  <c:v>1.0068416595458984E-3</c:v>
                </c:pt>
                <c:pt idx="38759">
                  <c:v>1.007080078125E-3</c:v>
                </c:pt>
                <c:pt idx="38760">
                  <c:v>1.007080078125E-3</c:v>
                </c:pt>
                <c:pt idx="38761">
                  <c:v>1.0068416595458984E-3</c:v>
                </c:pt>
                <c:pt idx="38762">
                  <c:v>1.007080078125E-3</c:v>
                </c:pt>
                <c:pt idx="38763">
                  <c:v>1.0080337524414063E-3</c:v>
                </c:pt>
                <c:pt idx="38764">
                  <c:v>1.007080078125E-3</c:v>
                </c:pt>
                <c:pt idx="38765">
                  <c:v>1.0068416595458984E-3</c:v>
                </c:pt>
                <c:pt idx="38766">
                  <c:v>1.007080078125E-3</c:v>
                </c:pt>
                <c:pt idx="38767">
                  <c:v>1.007080078125E-3</c:v>
                </c:pt>
                <c:pt idx="38768">
                  <c:v>1.0068416595458984E-3</c:v>
                </c:pt>
                <c:pt idx="38769">
                  <c:v>1.007080078125E-3</c:v>
                </c:pt>
                <c:pt idx="38770">
                  <c:v>1.007080078125E-3</c:v>
                </c:pt>
                <c:pt idx="38771">
                  <c:v>1.0068416595458984E-3</c:v>
                </c:pt>
                <c:pt idx="38772">
                  <c:v>1.007080078125E-3</c:v>
                </c:pt>
                <c:pt idx="38773">
                  <c:v>1.007080078125E-3</c:v>
                </c:pt>
                <c:pt idx="38774">
                  <c:v>1.0068416595458984E-3</c:v>
                </c:pt>
                <c:pt idx="38775">
                  <c:v>1.0080337524414063E-3</c:v>
                </c:pt>
                <c:pt idx="38776">
                  <c:v>1.007080078125E-3</c:v>
                </c:pt>
                <c:pt idx="38777">
                  <c:v>1.0068416595458984E-3</c:v>
                </c:pt>
                <c:pt idx="38778">
                  <c:v>1.007080078125E-3</c:v>
                </c:pt>
                <c:pt idx="38779">
                  <c:v>1.007080078125E-3</c:v>
                </c:pt>
                <c:pt idx="38780">
                  <c:v>1.0068416595458984E-3</c:v>
                </c:pt>
                <c:pt idx="38781">
                  <c:v>1.007080078125E-3</c:v>
                </c:pt>
                <c:pt idx="38782">
                  <c:v>1.007080078125E-3</c:v>
                </c:pt>
                <c:pt idx="38783">
                  <c:v>1.0068416595458984E-3</c:v>
                </c:pt>
                <c:pt idx="38784">
                  <c:v>1.007080078125E-3</c:v>
                </c:pt>
                <c:pt idx="38785">
                  <c:v>1.007080078125E-3</c:v>
                </c:pt>
                <c:pt idx="38786">
                  <c:v>1.0068416595458984E-3</c:v>
                </c:pt>
                <c:pt idx="38787">
                  <c:v>1.007080078125E-3</c:v>
                </c:pt>
                <c:pt idx="38788">
                  <c:v>1.0080337524414063E-3</c:v>
                </c:pt>
                <c:pt idx="38789">
                  <c:v>1.007080078125E-3</c:v>
                </c:pt>
                <c:pt idx="38790">
                  <c:v>1.0068416595458984E-3</c:v>
                </c:pt>
                <c:pt idx="38791">
                  <c:v>1.007080078125E-3</c:v>
                </c:pt>
                <c:pt idx="38792">
                  <c:v>1.007080078125E-3</c:v>
                </c:pt>
                <c:pt idx="38793">
                  <c:v>1.0068416595458984E-3</c:v>
                </c:pt>
                <c:pt idx="38794">
                  <c:v>1.007080078125E-3</c:v>
                </c:pt>
                <c:pt idx="38795">
                  <c:v>1.007080078125E-3</c:v>
                </c:pt>
                <c:pt idx="38796">
                  <c:v>1.0068416595458984E-3</c:v>
                </c:pt>
                <c:pt idx="38797">
                  <c:v>1.007080078125E-3</c:v>
                </c:pt>
                <c:pt idx="38798">
                  <c:v>1.007080078125E-3</c:v>
                </c:pt>
                <c:pt idx="38799">
                  <c:v>1.0068416595458984E-3</c:v>
                </c:pt>
                <c:pt idx="38800">
                  <c:v>1.0080337524414063E-3</c:v>
                </c:pt>
                <c:pt idx="38801">
                  <c:v>1.007080078125E-3</c:v>
                </c:pt>
                <c:pt idx="38802">
                  <c:v>1.0068416595458984E-3</c:v>
                </c:pt>
                <c:pt idx="38803">
                  <c:v>1.007080078125E-3</c:v>
                </c:pt>
                <c:pt idx="38804">
                  <c:v>1.007080078125E-3</c:v>
                </c:pt>
                <c:pt idx="38805">
                  <c:v>1.0068416595458984E-3</c:v>
                </c:pt>
                <c:pt idx="38806">
                  <c:v>1.007080078125E-3</c:v>
                </c:pt>
                <c:pt idx="38807">
                  <c:v>1.007080078125E-3</c:v>
                </c:pt>
                <c:pt idx="38808">
                  <c:v>1.0068416595458984E-3</c:v>
                </c:pt>
                <c:pt idx="38809">
                  <c:v>1.007080078125E-3</c:v>
                </c:pt>
                <c:pt idx="38810">
                  <c:v>1.007080078125E-3</c:v>
                </c:pt>
                <c:pt idx="38811">
                  <c:v>1.0068416595458984E-3</c:v>
                </c:pt>
                <c:pt idx="38812">
                  <c:v>1.007080078125E-3</c:v>
                </c:pt>
                <c:pt idx="38813">
                  <c:v>1.0080337524414063E-3</c:v>
                </c:pt>
                <c:pt idx="38814">
                  <c:v>1.007080078125E-3</c:v>
                </c:pt>
                <c:pt idx="38815">
                  <c:v>1.0068416595458984E-3</c:v>
                </c:pt>
                <c:pt idx="38816">
                  <c:v>1.007080078125E-3</c:v>
                </c:pt>
                <c:pt idx="38817">
                  <c:v>1.007080078125E-3</c:v>
                </c:pt>
                <c:pt idx="38818">
                  <c:v>1.0068416595458984E-3</c:v>
                </c:pt>
                <c:pt idx="38819">
                  <c:v>1.007080078125E-3</c:v>
                </c:pt>
                <c:pt idx="38820">
                  <c:v>1.007080078125E-3</c:v>
                </c:pt>
                <c:pt idx="38821">
                  <c:v>1.0068416595458984E-3</c:v>
                </c:pt>
                <c:pt idx="38822">
                  <c:v>1.007080078125E-3</c:v>
                </c:pt>
                <c:pt idx="38823">
                  <c:v>1.007080078125E-3</c:v>
                </c:pt>
                <c:pt idx="38824">
                  <c:v>1.0068416595458984E-3</c:v>
                </c:pt>
                <c:pt idx="38825">
                  <c:v>1.0080337524414063E-3</c:v>
                </c:pt>
                <c:pt idx="38826">
                  <c:v>1.007080078125E-3</c:v>
                </c:pt>
                <c:pt idx="38827">
                  <c:v>1.0068416595458984E-3</c:v>
                </c:pt>
                <c:pt idx="38828">
                  <c:v>1.007080078125E-3</c:v>
                </c:pt>
                <c:pt idx="38829">
                  <c:v>1.007080078125E-3</c:v>
                </c:pt>
                <c:pt idx="38830">
                  <c:v>1.0068416595458984E-3</c:v>
                </c:pt>
                <c:pt idx="38831">
                  <c:v>1.007080078125E-3</c:v>
                </c:pt>
                <c:pt idx="38832">
                  <c:v>1.007080078125E-3</c:v>
                </c:pt>
                <c:pt idx="38833">
                  <c:v>1.0068416595458984E-3</c:v>
                </c:pt>
                <c:pt idx="38834">
                  <c:v>1.007080078125E-3</c:v>
                </c:pt>
                <c:pt idx="38835">
                  <c:v>1.007080078125E-3</c:v>
                </c:pt>
                <c:pt idx="38836">
                  <c:v>1.0068416595458984E-3</c:v>
                </c:pt>
                <c:pt idx="38837">
                  <c:v>1.007080078125E-3</c:v>
                </c:pt>
                <c:pt idx="38838">
                  <c:v>1.0080337524414063E-3</c:v>
                </c:pt>
                <c:pt idx="38839">
                  <c:v>1.007080078125E-3</c:v>
                </c:pt>
                <c:pt idx="38840">
                  <c:v>1.0068416595458984E-3</c:v>
                </c:pt>
                <c:pt idx="38841">
                  <c:v>1.007080078125E-3</c:v>
                </c:pt>
                <c:pt idx="38842">
                  <c:v>1.007080078125E-3</c:v>
                </c:pt>
                <c:pt idx="38843">
                  <c:v>1.0068416595458984E-3</c:v>
                </c:pt>
                <c:pt idx="38844">
                  <c:v>1.007080078125E-3</c:v>
                </c:pt>
                <c:pt idx="38845">
                  <c:v>1.007080078125E-3</c:v>
                </c:pt>
                <c:pt idx="38846">
                  <c:v>1.0068416595458984E-3</c:v>
                </c:pt>
                <c:pt idx="38847">
                  <c:v>1.007080078125E-3</c:v>
                </c:pt>
                <c:pt idx="38848">
                  <c:v>1.0068416595458984E-3</c:v>
                </c:pt>
                <c:pt idx="38849">
                  <c:v>1.007080078125E-3</c:v>
                </c:pt>
                <c:pt idx="38850">
                  <c:v>1.0080337524414063E-3</c:v>
                </c:pt>
                <c:pt idx="38851">
                  <c:v>1.007080078125E-3</c:v>
                </c:pt>
                <c:pt idx="38852">
                  <c:v>1.0068416595458984E-3</c:v>
                </c:pt>
                <c:pt idx="38853">
                  <c:v>1.007080078125E-3</c:v>
                </c:pt>
                <c:pt idx="38854">
                  <c:v>1.007080078125E-3</c:v>
                </c:pt>
                <c:pt idx="38855">
                  <c:v>1.0068416595458984E-3</c:v>
                </c:pt>
                <c:pt idx="38856">
                  <c:v>1.007080078125E-3</c:v>
                </c:pt>
                <c:pt idx="38857">
                  <c:v>1.007080078125E-3</c:v>
                </c:pt>
                <c:pt idx="38858">
                  <c:v>1.0068416595458984E-3</c:v>
                </c:pt>
                <c:pt idx="38859">
                  <c:v>1.007080078125E-3</c:v>
                </c:pt>
                <c:pt idx="38860">
                  <c:v>1.007080078125E-3</c:v>
                </c:pt>
                <c:pt idx="38861">
                  <c:v>1.0068416595458984E-3</c:v>
                </c:pt>
                <c:pt idx="38862">
                  <c:v>1.007080078125E-3</c:v>
                </c:pt>
                <c:pt idx="38863">
                  <c:v>1.0080337524414063E-3</c:v>
                </c:pt>
                <c:pt idx="38864">
                  <c:v>1.007080078125E-3</c:v>
                </c:pt>
                <c:pt idx="38865">
                  <c:v>1.0068416595458984E-3</c:v>
                </c:pt>
                <c:pt idx="38866">
                  <c:v>1.007080078125E-3</c:v>
                </c:pt>
                <c:pt idx="38867">
                  <c:v>1.007080078125E-3</c:v>
                </c:pt>
                <c:pt idx="38868">
                  <c:v>1.0068416595458984E-3</c:v>
                </c:pt>
                <c:pt idx="38869">
                  <c:v>1.007080078125E-3</c:v>
                </c:pt>
                <c:pt idx="38870">
                  <c:v>1.0068416595458984E-3</c:v>
                </c:pt>
                <c:pt idx="38871">
                  <c:v>1.007080078125E-3</c:v>
                </c:pt>
                <c:pt idx="38872">
                  <c:v>1.007080078125E-3</c:v>
                </c:pt>
                <c:pt idx="38873">
                  <c:v>1.0068416595458984E-3</c:v>
                </c:pt>
                <c:pt idx="38874">
                  <c:v>1.007080078125E-3</c:v>
                </c:pt>
                <c:pt idx="38875">
                  <c:v>1.0080337524414063E-3</c:v>
                </c:pt>
                <c:pt idx="38876">
                  <c:v>1.007080078125E-3</c:v>
                </c:pt>
                <c:pt idx="38877">
                  <c:v>1.0068416595458984E-3</c:v>
                </c:pt>
                <c:pt idx="38878">
                  <c:v>1.007080078125E-3</c:v>
                </c:pt>
                <c:pt idx="38879">
                  <c:v>1.007080078125E-3</c:v>
                </c:pt>
                <c:pt idx="38880">
                  <c:v>1.0068416595458984E-3</c:v>
                </c:pt>
                <c:pt idx="38881">
                  <c:v>1.007080078125E-3</c:v>
                </c:pt>
                <c:pt idx="38882">
                  <c:v>1.007080078125E-3</c:v>
                </c:pt>
                <c:pt idx="38883">
                  <c:v>1.0068416595458984E-3</c:v>
                </c:pt>
                <c:pt idx="38884">
                  <c:v>1.007080078125E-3</c:v>
                </c:pt>
                <c:pt idx="38885">
                  <c:v>1.007080078125E-3</c:v>
                </c:pt>
                <c:pt idx="38886">
                  <c:v>1.0068416595458984E-3</c:v>
                </c:pt>
                <c:pt idx="38887">
                  <c:v>1.007080078125E-3</c:v>
                </c:pt>
                <c:pt idx="38888">
                  <c:v>1.0080337524414063E-3</c:v>
                </c:pt>
                <c:pt idx="38889">
                  <c:v>1.007080078125E-3</c:v>
                </c:pt>
                <c:pt idx="38890">
                  <c:v>1.0068416595458984E-3</c:v>
                </c:pt>
                <c:pt idx="38891">
                  <c:v>1.007080078125E-3</c:v>
                </c:pt>
                <c:pt idx="38892">
                  <c:v>1.0068416595458984E-3</c:v>
                </c:pt>
                <c:pt idx="38893">
                  <c:v>1.007080078125E-3</c:v>
                </c:pt>
                <c:pt idx="38894">
                  <c:v>1.007080078125E-3</c:v>
                </c:pt>
                <c:pt idx="38895">
                  <c:v>1.0068416595458984E-3</c:v>
                </c:pt>
                <c:pt idx="38896">
                  <c:v>1.007080078125E-3</c:v>
                </c:pt>
                <c:pt idx="38897">
                  <c:v>1.007080078125E-3</c:v>
                </c:pt>
                <c:pt idx="38898">
                  <c:v>1.0068416595458984E-3</c:v>
                </c:pt>
                <c:pt idx="38899">
                  <c:v>1.007080078125E-3</c:v>
                </c:pt>
                <c:pt idx="38900">
                  <c:v>1.0080337524414063E-3</c:v>
                </c:pt>
                <c:pt idx="38901">
                  <c:v>1.007080078125E-3</c:v>
                </c:pt>
                <c:pt idx="38902">
                  <c:v>1.0068416595458984E-3</c:v>
                </c:pt>
                <c:pt idx="38903">
                  <c:v>1.007080078125E-3</c:v>
                </c:pt>
                <c:pt idx="38904">
                  <c:v>1.007080078125E-3</c:v>
                </c:pt>
                <c:pt idx="38905">
                  <c:v>1.0068416595458984E-3</c:v>
                </c:pt>
                <c:pt idx="38906">
                  <c:v>1.007080078125E-3</c:v>
                </c:pt>
                <c:pt idx="38907">
                  <c:v>1.007080078125E-3</c:v>
                </c:pt>
                <c:pt idx="38908">
                  <c:v>1.0068416595458984E-3</c:v>
                </c:pt>
                <c:pt idx="38909">
                  <c:v>1.007080078125E-3</c:v>
                </c:pt>
                <c:pt idx="38910">
                  <c:v>1.007080078125E-3</c:v>
                </c:pt>
                <c:pt idx="38911">
                  <c:v>1.0068416595458984E-3</c:v>
                </c:pt>
                <c:pt idx="38912">
                  <c:v>1.007080078125E-3</c:v>
                </c:pt>
                <c:pt idx="38913">
                  <c:v>1.0080337524414063E-3</c:v>
                </c:pt>
                <c:pt idx="38914">
                  <c:v>1.0068416595458984E-3</c:v>
                </c:pt>
                <c:pt idx="38915">
                  <c:v>1.007080078125E-3</c:v>
                </c:pt>
                <c:pt idx="38916">
                  <c:v>1.007080078125E-3</c:v>
                </c:pt>
                <c:pt idx="38917">
                  <c:v>1.0068416595458984E-3</c:v>
                </c:pt>
                <c:pt idx="38918">
                  <c:v>1.007080078125E-3</c:v>
                </c:pt>
                <c:pt idx="38919">
                  <c:v>1.007080078125E-3</c:v>
                </c:pt>
                <c:pt idx="38920">
                  <c:v>1.0068416595458984E-3</c:v>
                </c:pt>
                <c:pt idx="38921">
                  <c:v>1.007080078125E-3</c:v>
                </c:pt>
                <c:pt idx="38922">
                  <c:v>1.007080078125E-3</c:v>
                </c:pt>
                <c:pt idx="38923">
                  <c:v>1.0068416595458984E-3</c:v>
                </c:pt>
                <c:pt idx="38924">
                  <c:v>1.007080078125E-3</c:v>
                </c:pt>
                <c:pt idx="38925">
                  <c:v>1.0080337524414063E-3</c:v>
                </c:pt>
                <c:pt idx="38926">
                  <c:v>1.007080078125E-3</c:v>
                </c:pt>
                <c:pt idx="38927">
                  <c:v>1.0068416595458984E-3</c:v>
                </c:pt>
                <c:pt idx="38928">
                  <c:v>1.007080078125E-3</c:v>
                </c:pt>
                <c:pt idx="38929">
                  <c:v>1.007080078125E-3</c:v>
                </c:pt>
                <c:pt idx="38930">
                  <c:v>1.0068416595458984E-3</c:v>
                </c:pt>
                <c:pt idx="38931">
                  <c:v>1.007080078125E-3</c:v>
                </c:pt>
                <c:pt idx="38932">
                  <c:v>1.007080078125E-3</c:v>
                </c:pt>
                <c:pt idx="38933">
                  <c:v>1.0068416595458984E-3</c:v>
                </c:pt>
                <c:pt idx="38934">
                  <c:v>1.007080078125E-3</c:v>
                </c:pt>
                <c:pt idx="38935">
                  <c:v>1.007080078125E-3</c:v>
                </c:pt>
                <c:pt idx="38936">
                  <c:v>1.0068416595458984E-3</c:v>
                </c:pt>
                <c:pt idx="38937">
                  <c:v>1.007080078125E-3</c:v>
                </c:pt>
                <c:pt idx="38938">
                  <c:v>1.0080337524414063E-3</c:v>
                </c:pt>
                <c:pt idx="38939">
                  <c:v>1.0068416595458984E-3</c:v>
                </c:pt>
                <c:pt idx="38940">
                  <c:v>1.007080078125E-3</c:v>
                </c:pt>
                <c:pt idx="38941">
                  <c:v>1.007080078125E-3</c:v>
                </c:pt>
                <c:pt idx="38942">
                  <c:v>1.0068416595458984E-3</c:v>
                </c:pt>
                <c:pt idx="38943">
                  <c:v>1.007080078125E-3</c:v>
                </c:pt>
                <c:pt idx="38944">
                  <c:v>1.007080078125E-3</c:v>
                </c:pt>
                <c:pt idx="38945">
                  <c:v>1.0068416595458984E-3</c:v>
                </c:pt>
                <c:pt idx="38946">
                  <c:v>1.007080078125E-3</c:v>
                </c:pt>
                <c:pt idx="38947">
                  <c:v>1.007080078125E-3</c:v>
                </c:pt>
                <c:pt idx="38948">
                  <c:v>1.0068416595458984E-3</c:v>
                </c:pt>
                <c:pt idx="38949">
                  <c:v>1.007080078125E-3</c:v>
                </c:pt>
                <c:pt idx="38950">
                  <c:v>1.0080337524414063E-3</c:v>
                </c:pt>
                <c:pt idx="38951">
                  <c:v>1.007080078125E-3</c:v>
                </c:pt>
                <c:pt idx="38952">
                  <c:v>1.0068416595458984E-3</c:v>
                </c:pt>
                <c:pt idx="38953">
                  <c:v>1.007080078125E-3</c:v>
                </c:pt>
                <c:pt idx="38954">
                  <c:v>1.007080078125E-3</c:v>
                </c:pt>
                <c:pt idx="38955">
                  <c:v>1.0068416595458984E-3</c:v>
                </c:pt>
                <c:pt idx="38956">
                  <c:v>1.007080078125E-3</c:v>
                </c:pt>
                <c:pt idx="38957">
                  <c:v>1.007080078125E-3</c:v>
                </c:pt>
                <c:pt idx="38958">
                  <c:v>1.0068416595458984E-3</c:v>
                </c:pt>
                <c:pt idx="38959">
                  <c:v>1.007080078125E-3</c:v>
                </c:pt>
                <c:pt idx="38960">
                  <c:v>1.007080078125E-3</c:v>
                </c:pt>
                <c:pt idx="38961">
                  <c:v>1.0068416595458984E-3</c:v>
                </c:pt>
                <c:pt idx="38962">
                  <c:v>1.007080078125E-3</c:v>
                </c:pt>
                <c:pt idx="38963">
                  <c:v>1.0080337524414063E-3</c:v>
                </c:pt>
                <c:pt idx="38964">
                  <c:v>1.0068416595458984E-3</c:v>
                </c:pt>
                <c:pt idx="38965">
                  <c:v>1.007080078125E-3</c:v>
                </c:pt>
                <c:pt idx="38966">
                  <c:v>1.007080078125E-3</c:v>
                </c:pt>
                <c:pt idx="38967">
                  <c:v>1.0068416595458984E-3</c:v>
                </c:pt>
                <c:pt idx="38968">
                  <c:v>1.007080078125E-3</c:v>
                </c:pt>
                <c:pt idx="38969">
                  <c:v>1.007080078125E-3</c:v>
                </c:pt>
                <c:pt idx="38970">
                  <c:v>1.0068416595458984E-3</c:v>
                </c:pt>
                <c:pt idx="38971">
                  <c:v>1.007080078125E-3</c:v>
                </c:pt>
                <c:pt idx="38972">
                  <c:v>1.007080078125E-3</c:v>
                </c:pt>
                <c:pt idx="38973">
                  <c:v>1.0068416595458984E-3</c:v>
                </c:pt>
                <c:pt idx="38974">
                  <c:v>1.007080078125E-3</c:v>
                </c:pt>
                <c:pt idx="38975">
                  <c:v>1.0080337524414063E-3</c:v>
                </c:pt>
                <c:pt idx="38976">
                  <c:v>1.007080078125E-3</c:v>
                </c:pt>
                <c:pt idx="38977">
                  <c:v>1.0068416595458984E-3</c:v>
                </c:pt>
                <c:pt idx="38978">
                  <c:v>1.007080078125E-3</c:v>
                </c:pt>
                <c:pt idx="38979">
                  <c:v>1.007080078125E-3</c:v>
                </c:pt>
                <c:pt idx="38980">
                  <c:v>1.0068416595458984E-3</c:v>
                </c:pt>
                <c:pt idx="38981">
                  <c:v>1.007080078125E-3</c:v>
                </c:pt>
                <c:pt idx="38982">
                  <c:v>1.007080078125E-3</c:v>
                </c:pt>
                <c:pt idx="38983">
                  <c:v>1.0068416595458984E-3</c:v>
                </c:pt>
                <c:pt idx="38984">
                  <c:v>1.007080078125E-3</c:v>
                </c:pt>
                <c:pt idx="38985">
                  <c:v>1.007080078125E-3</c:v>
                </c:pt>
                <c:pt idx="38986">
                  <c:v>1.0068416595458984E-3</c:v>
                </c:pt>
                <c:pt idx="38987">
                  <c:v>1.007080078125E-3</c:v>
                </c:pt>
                <c:pt idx="38988">
                  <c:v>1.0080337524414063E-3</c:v>
                </c:pt>
                <c:pt idx="38989">
                  <c:v>1.0068416595458984E-3</c:v>
                </c:pt>
                <c:pt idx="38990">
                  <c:v>1.007080078125E-3</c:v>
                </c:pt>
                <c:pt idx="38991">
                  <c:v>1.007080078125E-3</c:v>
                </c:pt>
                <c:pt idx="38992">
                  <c:v>1.0068416595458984E-3</c:v>
                </c:pt>
                <c:pt idx="38993">
                  <c:v>1.007080078125E-3</c:v>
                </c:pt>
                <c:pt idx="38994">
                  <c:v>1.007080078125E-3</c:v>
                </c:pt>
                <c:pt idx="38995">
                  <c:v>1.0068416595458984E-3</c:v>
                </c:pt>
                <c:pt idx="38996">
                  <c:v>1.007080078125E-3</c:v>
                </c:pt>
                <c:pt idx="38997">
                  <c:v>1.007080078125E-3</c:v>
                </c:pt>
                <c:pt idx="38998">
                  <c:v>1.0068416595458984E-3</c:v>
                </c:pt>
                <c:pt idx="38999">
                  <c:v>1.007080078125E-3</c:v>
                </c:pt>
                <c:pt idx="39000">
                  <c:v>1.0080337524414063E-3</c:v>
                </c:pt>
                <c:pt idx="39001">
                  <c:v>1.007080078125E-3</c:v>
                </c:pt>
                <c:pt idx="39002">
                  <c:v>1.0068416595458984E-3</c:v>
                </c:pt>
                <c:pt idx="39003">
                  <c:v>1.007080078125E-3</c:v>
                </c:pt>
                <c:pt idx="39004">
                  <c:v>1.007080078125E-3</c:v>
                </c:pt>
                <c:pt idx="39005">
                  <c:v>1.0068416595458984E-3</c:v>
                </c:pt>
                <c:pt idx="39006">
                  <c:v>1.007080078125E-3</c:v>
                </c:pt>
                <c:pt idx="39007">
                  <c:v>1.007080078125E-3</c:v>
                </c:pt>
                <c:pt idx="39008">
                  <c:v>1.0068416595458984E-3</c:v>
                </c:pt>
                <c:pt idx="39009">
                  <c:v>1.007080078125E-3</c:v>
                </c:pt>
                <c:pt idx="39010">
                  <c:v>1.007080078125E-3</c:v>
                </c:pt>
                <c:pt idx="39011">
                  <c:v>1.0068416595458984E-3</c:v>
                </c:pt>
                <c:pt idx="39012">
                  <c:v>1.007080078125E-3</c:v>
                </c:pt>
                <c:pt idx="39013">
                  <c:v>1.0080337524414063E-3</c:v>
                </c:pt>
                <c:pt idx="39014">
                  <c:v>1.0068416595458984E-3</c:v>
                </c:pt>
                <c:pt idx="39015">
                  <c:v>1.007080078125E-3</c:v>
                </c:pt>
                <c:pt idx="39016">
                  <c:v>1.007080078125E-3</c:v>
                </c:pt>
                <c:pt idx="39017">
                  <c:v>1.0068416595458984E-3</c:v>
                </c:pt>
                <c:pt idx="39018">
                  <c:v>1.007080078125E-3</c:v>
                </c:pt>
                <c:pt idx="39019">
                  <c:v>1.007080078125E-3</c:v>
                </c:pt>
                <c:pt idx="39020">
                  <c:v>1.0068416595458984E-3</c:v>
                </c:pt>
                <c:pt idx="39021">
                  <c:v>1.007080078125E-3</c:v>
                </c:pt>
                <c:pt idx="39022">
                  <c:v>1.007080078125E-3</c:v>
                </c:pt>
                <c:pt idx="39023">
                  <c:v>1.0068416595458984E-3</c:v>
                </c:pt>
                <c:pt idx="39024">
                  <c:v>1.007080078125E-3</c:v>
                </c:pt>
                <c:pt idx="39025">
                  <c:v>1.0080337524414063E-3</c:v>
                </c:pt>
                <c:pt idx="39026">
                  <c:v>1.007080078125E-3</c:v>
                </c:pt>
                <c:pt idx="39027">
                  <c:v>1.0068416595458984E-3</c:v>
                </c:pt>
                <c:pt idx="39028">
                  <c:v>1.007080078125E-3</c:v>
                </c:pt>
                <c:pt idx="39029">
                  <c:v>1.007080078125E-3</c:v>
                </c:pt>
                <c:pt idx="39030">
                  <c:v>1.0068416595458984E-3</c:v>
                </c:pt>
                <c:pt idx="39031">
                  <c:v>1.007080078125E-3</c:v>
                </c:pt>
                <c:pt idx="39032">
                  <c:v>1.007080078125E-3</c:v>
                </c:pt>
                <c:pt idx="39033">
                  <c:v>1.0068416595458984E-3</c:v>
                </c:pt>
                <c:pt idx="39034">
                  <c:v>1.007080078125E-3</c:v>
                </c:pt>
                <c:pt idx="39035">
                  <c:v>1.007080078125E-3</c:v>
                </c:pt>
                <c:pt idx="39036">
                  <c:v>1.0068416595458984E-3</c:v>
                </c:pt>
                <c:pt idx="39037">
                  <c:v>1.007080078125E-3</c:v>
                </c:pt>
                <c:pt idx="39038">
                  <c:v>1.0080337524414063E-3</c:v>
                </c:pt>
                <c:pt idx="39039">
                  <c:v>1.0068416595458984E-3</c:v>
                </c:pt>
                <c:pt idx="39040">
                  <c:v>1.007080078125E-3</c:v>
                </c:pt>
                <c:pt idx="39041">
                  <c:v>1.007080078125E-3</c:v>
                </c:pt>
                <c:pt idx="39042">
                  <c:v>1.0068416595458984E-3</c:v>
                </c:pt>
                <c:pt idx="39043">
                  <c:v>1.007080078125E-3</c:v>
                </c:pt>
                <c:pt idx="39044">
                  <c:v>1.007080078125E-3</c:v>
                </c:pt>
                <c:pt idx="39045">
                  <c:v>1.0068416595458984E-3</c:v>
                </c:pt>
                <c:pt idx="39046">
                  <c:v>1.007080078125E-3</c:v>
                </c:pt>
                <c:pt idx="39047">
                  <c:v>1.007080078125E-3</c:v>
                </c:pt>
                <c:pt idx="39048">
                  <c:v>1.0068416595458984E-3</c:v>
                </c:pt>
                <c:pt idx="39049">
                  <c:v>1.007080078125E-3</c:v>
                </c:pt>
                <c:pt idx="39050">
                  <c:v>1.0080337524414063E-3</c:v>
                </c:pt>
                <c:pt idx="39051">
                  <c:v>1.007080078125E-3</c:v>
                </c:pt>
                <c:pt idx="39052">
                  <c:v>1.0068416595458984E-3</c:v>
                </c:pt>
                <c:pt idx="39053">
                  <c:v>1.007080078125E-3</c:v>
                </c:pt>
                <c:pt idx="39054">
                  <c:v>1.007080078125E-3</c:v>
                </c:pt>
                <c:pt idx="39055">
                  <c:v>1.0068416595458984E-3</c:v>
                </c:pt>
                <c:pt idx="39056">
                  <c:v>1.007080078125E-3</c:v>
                </c:pt>
                <c:pt idx="39057">
                  <c:v>1.007080078125E-3</c:v>
                </c:pt>
                <c:pt idx="39058">
                  <c:v>1.0068416595458984E-3</c:v>
                </c:pt>
                <c:pt idx="39059">
                  <c:v>1.007080078125E-3</c:v>
                </c:pt>
                <c:pt idx="39060">
                  <c:v>1.007080078125E-3</c:v>
                </c:pt>
                <c:pt idx="39061">
                  <c:v>1.0068416595458984E-3</c:v>
                </c:pt>
                <c:pt idx="39062">
                  <c:v>1.007080078125E-3</c:v>
                </c:pt>
                <c:pt idx="39063">
                  <c:v>1.0080337524414063E-3</c:v>
                </c:pt>
                <c:pt idx="39064">
                  <c:v>1.0068416595458984E-3</c:v>
                </c:pt>
                <c:pt idx="39065">
                  <c:v>1.007080078125E-3</c:v>
                </c:pt>
                <c:pt idx="39066">
                  <c:v>1.007080078125E-3</c:v>
                </c:pt>
                <c:pt idx="39067">
                  <c:v>1.0068416595458984E-3</c:v>
                </c:pt>
                <c:pt idx="39068">
                  <c:v>1.007080078125E-3</c:v>
                </c:pt>
                <c:pt idx="39069">
                  <c:v>1.007080078125E-3</c:v>
                </c:pt>
                <c:pt idx="39070">
                  <c:v>1.0068416595458984E-3</c:v>
                </c:pt>
                <c:pt idx="39071">
                  <c:v>1.007080078125E-3</c:v>
                </c:pt>
                <c:pt idx="39072">
                  <c:v>1.007080078125E-3</c:v>
                </c:pt>
                <c:pt idx="39073">
                  <c:v>1.0068416595458984E-3</c:v>
                </c:pt>
                <c:pt idx="39074">
                  <c:v>1.007080078125E-3</c:v>
                </c:pt>
                <c:pt idx="39075">
                  <c:v>1.0080337524414063E-3</c:v>
                </c:pt>
                <c:pt idx="39076">
                  <c:v>1.007080078125E-3</c:v>
                </c:pt>
                <c:pt idx="39077">
                  <c:v>1.0068416595458984E-3</c:v>
                </c:pt>
                <c:pt idx="39078">
                  <c:v>1.007080078125E-3</c:v>
                </c:pt>
                <c:pt idx="39079">
                  <c:v>1.007080078125E-3</c:v>
                </c:pt>
                <c:pt idx="39080">
                  <c:v>1.0068416595458984E-3</c:v>
                </c:pt>
                <c:pt idx="39081">
                  <c:v>1.007080078125E-3</c:v>
                </c:pt>
                <c:pt idx="39082">
                  <c:v>1.007080078125E-3</c:v>
                </c:pt>
                <c:pt idx="39083">
                  <c:v>1.0068416595458984E-3</c:v>
                </c:pt>
                <c:pt idx="39084">
                  <c:v>1.007080078125E-3</c:v>
                </c:pt>
                <c:pt idx="39085">
                  <c:v>1.007080078125E-3</c:v>
                </c:pt>
                <c:pt idx="39086">
                  <c:v>1.0068416595458984E-3</c:v>
                </c:pt>
                <c:pt idx="39087">
                  <c:v>1.007080078125E-3</c:v>
                </c:pt>
                <c:pt idx="39088">
                  <c:v>1.0080337524414063E-3</c:v>
                </c:pt>
                <c:pt idx="39089">
                  <c:v>1.0068416595458984E-3</c:v>
                </c:pt>
                <c:pt idx="39090">
                  <c:v>1.007080078125E-3</c:v>
                </c:pt>
                <c:pt idx="39091">
                  <c:v>8.0559253692626953E-3</c:v>
                </c:pt>
                <c:pt idx="39092">
                  <c:v>1.007080078125E-3</c:v>
                </c:pt>
                <c:pt idx="39093">
                  <c:v>1.0080337524414063E-3</c:v>
                </c:pt>
                <c:pt idx="39094">
                  <c:v>1.007080078125E-3</c:v>
                </c:pt>
                <c:pt idx="39095">
                  <c:v>1.0068416595458984E-3</c:v>
                </c:pt>
                <c:pt idx="39096">
                  <c:v>1.007080078125E-3</c:v>
                </c:pt>
                <c:pt idx="39097">
                  <c:v>1.007080078125E-3</c:v>
                </c:pt>
                <c:pt idx="39098">
                  <c:v>1.0068416595458984E-3</c:v>
                </c:pt>
                <c:pt idx="39099">
                  <c:v>1.007080078125E-3</c:v>
                </c:pt>
                <c:pt idx="39100">
                  <c:v>1.007080078125E-3</c:v>
                </c:pt>
                <c:pt idx="39101">
                  <c:v>1.0068416595458984E-3</c:v>
                </c:pt>
                <c:pt idx="39102">
                  <c:v>1.007080078125E-3</c:v>
                </c:pt>
                <c:pt idx="39103">
                  <c:v>1.007080078125E-3</c:v>
                </c:pt>
                <c:pt idx="39104">
                  <c:v>1.0068416595458984E-3</c:v>
                </c:pt>
                <c:pt idx="39105">
                  <c:v>1.007080078125E-3</c:v>
                </c:pt>
                <c:pt idx="39106">
                  <c:v>1.0080337524414063E-3</c:v>
                </c:pt>
                <c:pt idx="39107">
                  <c:v>1.0068416595458984E-3</c:v>
                </c:pt>
                <c:pt idx="39108">
                  <c:v>1.007080078125E-3</c:v>
                </c:pt>
                <c:pt idx="39109">
                  <c:v>1.007080078125E-3</c:v>
                </c:pt>
                <c:pt idx="39110">
                  <c:v>1.0068416595458984E-3</c:v>
                </c:pt>
                <c:pt idx="39111">
                  <c:v>1.007080078125E-3</c:v>
                </c:pt>
                <c:pt idx="39112">
                  <c:v>1.007080078125E-3</c:v>
                </c:pt>
                <c:pt idx="39113">
                  <c:v>1.0068416595458984E-3</c:v>
                </c:pt>
                <c:pt idx="39114">
                  <c:v>1.007080078125E-3</c:v>
                </c:pt>
                <c:pt idx="39115">
                  <c:v>1.007080078125E-3</c:v>
                </c:pt>
                <c:pt idx="39116">
                  <c:v>1.0068416595458984E-3</c:v>
                </c:pt>
                <c:pt idx="39117">
                  <c:v>1.007080078125E-3</c:v>
                </c:pt>
                <c:pt idx="39118">
                  <c:v>1.0080337524414063E-3</c:v>
                </c:pt>
                <c:pt idx="39119">
                  <c:v>1.007080078125E-3</c:v>
                </c:pt>
                <c:pt idx="39120">
                  <c:v>1.0068416595458984E-3</c:v>
                </c:pt>
                <c:pt idx="39121">
                  <c:v>1.007080078125E-3</c:v>
                </c:pt>
                <c:pt idx="39122">
                  <c:v>1.007080078125E-3</c:v>
                </c:pt>
                <c:pt idx="39123">
                  <c:v>1.0068416595458984E-3</c:v>
                </c:pt>
                <c:pt idx="39124">
                  <c:v>1.007080078125E-3</c:v>
                </c:pt>
                <c:pt idx="39125">
                  <c:v>1.007080078125E-3</c:v>
                </c:pt>
                <c:pt idx="39126">
                  <c:v>1.0068416595458984E-3</c:v>
                </c:pt>
                <c:pt idx="39127">
                  <c:v>1.007080078125E-3</c:v>
                </c:pt>
                <c:pt idx="39128">
                  <c:v>1.007080078125E-3</c:v>
                </c:pt>
                <c:pt idx="39129">
                  <c:v>1.0068416595458984E-3</c:v>
                </c:pt>
                <c:pt idx="39130">
                  <c:v>1.0080337524414063E-3</c:v>
                </c:pt>
                <c:pt idx="39131">
                  <c:v>1.007080078125E-3</c:v>
                </c:pt>
                <c:pt idx="39132">
                  <c:v>1.0068416595458984E-3</c:v>
                </c:pt>
                <c:pt idx="39133">
                  <c:v>1.007080078125E-3</c:v>
                </c:pt>
                <c:pt idx="39134">
                  <c:v>1.007080078125E-3</c:v>
                </c:pt>
                <c:pt idx="39135">
                  <c:v>1.0068416595458984E-3</c:v>
                </c:pt>
                <c:pt idx="39136">
                  <c:v>1.007080078125E-3</c:v>
                </c:pt>
                <c:pt idx="39137">
                  <c:v>1.007080078125E-3</c:v>
                </c:pt>
                <c:pt idx="39138">
                  <c:v>1.0068416595458984E-3</c:v>
                </c:pt>
                <c:pt idx="39139">
                  <c:v>1.007080078125E-3</c:v>
                </c:pt>
                <c:pt idx="39140">
                  <c:v>1.007080078125E-3</c:v>
                </c:pt>
                <c:pt idx="39141">
                  <c:v>1.0068416595458984E-3</c:v>
                </c:pt>
                <c:pt idx="39142">
                  <c:v>1.007080078125E-3</c:v>
                </c:pt>
                <c:pt idx="39143">
                  <c:v>1.0080337524414063E-3</c:v>
                </c:pt>
                <c:pt idx="39144">
                  <c:v>1.007080078125E-3</c:v>
                </c:pt>
                <c:pt idx="39145">
                  <c:v>1.0068416595458984E-3</c:v>
                </c:pt>
                <c:pt idx="39146">
                  <c:v>1.007080078125E-3</c:v>
                </c:pt>
                <c:pt idx="39147">
                  <c:v>1.007080078125E-3</c:v>
                </c:pt>
                <c:pt idx="39148">
                  <c:v>1.0068416595458984E-3</c:v>
                </c:pt>
                <c:pt idx="39149">
                  <c:v>1.007080078125E-3</c:v>
                </c:pt>
                <c:pt idx="39150">
                  <c:v>1.007080078125E-3</c:v>
                </c:pt>
                <c:pt idx="39151">
                  <c:v>1.0068416595458984E-3</c:v>
                </c:pt>
                <c:pt idx="39152">
                  <c:v>1.007080078125E-3</c:v>
                </c:pt>
                <c:pt idx="39153">
                  <c:v>1.007080078125E-3</c:v>
                </c:pt>
                <c:pt idx="39154">
                  <c:v>1.0068416595458984E-3</c:v>
                </c:pt>
                <c:pt idx="39155">
                  <c:v>1.0080337524414063E-3</c:v>
                </c:pt>
                <c:pt idx="39156">
                  <c:v>1.007080078125E-3</c:v>
                </c:pt>
                <c:pt idx="39157">
                  <c:v>1.0068416595458984E-3</c:v>
                </c:pt>
                <c:pt idx="39158">
                  <c:v>1.007080078125E-3</c:v>
                </c:pt>
                <c:pt idx="39159">
                  <c:v>1.007080078125E-3</c:v>
                </c:pt>
                <c:pt idx="39160">
                  <c:v>1.0068416595458984E-3</c:v>
                </c:pt>
                <c:pt idx="39161">
                  <c:v>1.007080078125E-3</c:v>
                </c:pt>
                <c:pt idx="39162">
                  <c:v>1.007080078125E-3</c:v>
                </c:pt>
                <c:pt idx="39163">
                  <c:v>1.0068416595458984E-3</c:v>
                </c:pt>
                <c:pt idx="39164">
                  <c:v>1.007080078125E-3</c:v>
                </c:pt>
                <c:pt idx="39165">
                  <c:v>1.007080078125E-3</c:v>
                </c:pt>
                <c:pt idx="39166">
                  <c:v>1.0068416595458984E-3</c:v>
                </c:pt>
                <c:pt idx="39167">
                  <c:v>1.007080078125E-3</c:v>
                </c:pt>
                <c:pt idx="39168">
                  <c:v>1.0080337524414063E-3</c:v>
                </c:pt>
                <c:pt idx="39169">
                  <c:v>1.007080078125E-3</c:v>
                </c:pt>
                <c:pt idx="39170">
                  <c:v>1.0068416595458984E-3</c:v>
                </c:pt>
                <c:pt idx="39171">
                  <c:v>1.007080078125E-3</c:v>
                </c:pt>
                <c:pt idx="39172">
                  <c:v>1.007080078125E-3</c:v>
                </c:pt>
                <c:pt idx="39173">
                  <c:v>1.0068416595458984E-3</c:v>
                </c:pt>
                <c:pt idx="39174">
                  <c:v>1.007080078125E-3</c:v>
                </c:pt>
                <c:pt idx="39175">
                  <c:v>1.007080078125E-3</c:v>
                </c:pt>
                <c:pt idx="39176">
                  <c:v>1.0068416595458984E-3</c:v>
                </c:pt>
                <c:pt idx="39177">
                  <c:v>1.007080078125E-3</c:v>
                </c:pt>
                <c:pt idx="39178">
                  <c:v>1.007080078125E-3</c:v>
                </c:pt>
                <c:pt idx="39179">
                  <c:v>1.0068416595458984E-3</c:v>
                </c:pt>
                <c:pt idx="39180">
                  <c:v>1.0080337524414063E-3</c:v>
                </c:pt>
                <c:pt idx="39181">
                  <c:v>1.007080078125E-3</c:v>
                </c:pt>
                <c:pt idx="39182">
                  <c:v>1.0068416595458984E-3</c:v>
                </c:pt>
                <c:pt idx="39183">
                  <c:v>1.007080078125E-3</c:v>
                </c:pt>
                <c:pt idx="39184">
                  <c:v>1.007080078125E-3</c:v>
                </c:pt>
                <c:pt idx="39185">
                  <c:v>1.0068416595458984E-3</c:v>
                </c:pt>
                <c:pt idx="39186">
                  <c:v>1.007080078125E-3</c:v>
                </c:pt>
                <c:pt idx="39187">
                  <c:v>1.007080078125E-3</c:v>
                </c:pt>
                <c:pt idx="39188">
                  <c:v>1.0068416595458984E-3</c:v>
                </c:pt>
                <c:pt idx="39189">
                  <c:v>1.007080078125E-3</c:v>
                </c:pt>
                <c:pt idx="39190">
                  <c:v>1.007080078125E-3</c:v>
                </c:pt>
                <c:pt idx="39191">
                  <c:v>1.0068416595458984E-3</c:v>
                </c:pt>
                <c:pt idx="39192">
                  <c:v>1.007080078125E-3</c:v>
                </c:pt>
                <c:pt idx="39193">
                  <c:v>1.0080337524414063E-3</c:v>
                </c:pt>
                <c:pt idx="39194">
                  <c:v>1.007080078125E-3</c:v>
                </c:pt>
                <c:pt idx="39195">
                  <c:v>1.0068416595458984E-3</c:v>
                </c:pt>
                <c:pt idx="39196">
                  <c:v>1.007080078125E-3</c:v>
                </c:pt>
                <c:pt idx="39197">
                  <c:v>1.007080078125E-3</c:v>
                </c:pt>
                <c:pt idx="39198">
                  <c:v>1.0068416595458984E-3</c:v>
                </c:pt>
                <c:pt idx="39199">
                  <c:v>1.007080078125E-3</c:v>
                </c:pt>
                <c:pt idx="39200">
                  <c:v>1.007080078125E-3</c:v>
                </c:pt>
                <c:pt idx="39201">
                  <c:v>1.0068416595458984E-3</c:v>
                </c:pt>
                <c:pt idx="39202">
                  <c:v>1.007080078125E-3</c:v>
                </c:pt>
                <c:pt idx="39203">
                  <c:v>1.007080078125E-3</c:v>
                </c:pt>
                <c:pt idx="39204">
                  <c:v>1.0068416595458984E-3</c:v>
                </c:pt>
                <c:pt idx="39205">
                  <c:v>1.0080337524414063E-3</c:v>
                </c:pt>
                <c:pt idx="39206">
                  <c:v>1.007080078125E-3</c:v>
                </c:pt>
                <c:pt idx="39207">
                  <c:v>1.0068416595458984E-3</c:v>
                </c:pt>
                <c:pt idx="39208">
                  <c:v>1.007080078125E-3</c:v>
                </c:pt>
                <c:pt idx="39209">
                  <c:v>1.007080078125E-3</c:v>
                </c:pt>
                <c:pt idx="39210">
                  <c:v>1.0068416595458984E-3</c:v>
                </c:pt>
                <c:pt idx="39211">
                  <c:v>1.007080078125E-3</c:v>
                </c:pt>
                <c:pt idx="39212">
                  <c:v>1.007080078125E-3</c:v>
                </c:pt>
                <c:pt idx="39213">
                  <c:v>1.0068416595458984E-3</c:v>
                </c:pt>
                <c:pt idx="39214">
                  <c:v>1.007080078125E-3</c:v>
                </c:pt>
                <c:pt idx="39215">
                  <c:v>1.007080078125E-3</c:v>
                </c:pt>
                <c:pt idx="39216">
                  <c:v>1.0068416595458984E-3</c:v>
                </c:pt>
                <c:pt idx="39217">
                  <c:v>1.007080078125E-3</c:v>
                </c:pt>
                <c:pt idx="39218">
                  <c:v>1.0080337524414063E-3</c:v>
                </c:pt>
                <c:pt idx="39219">
                  <c:v>1.007080078125E-3</c:v>
                </c:pt>
                <c:pt idx="39220">
                  <c:v>1.0068416595458984E-3</c:v>
                </c:pt>
                <c:pt idx="39221">
                  <c:v>1.007080078125E-3</c:v>
                </c:pt>
                <c:pt idx="39222">
                  <c:v>1.007080078125E-3</c:v>
                </c:pt>
                <c:pt idx="39223">
                  <c:v>1.0068416595458984E-3</c:v>
                </c:pt>
                <c:pt idx="39224">
                  <c:v>1.007080078125E-3</c:v>
                </c:pt>
                <c:pt idx="39225">
                  <c:v>1.007080078125E-3</c:v>
                </c:pt>
                <c:pt idx="39226">
                  <c:v>1.0068416595458984E-3</c:v>
                </c:pt>
                <c:pt idx="39227">
                  <c:v>1.007080078125E-3</c:v>
                </c:pt>
                <c:pt idx="39228">
                  <c:v>1.007080078125E-3</c:v>
                </c:pt>
                <c:pt idx="39229">
                  <c:v>1.0068416595458984E-3</c:v>
                </c:pt>
                <c:pt idx="39230">
                  <c:v>1.0080337524414063E-3</c:v>
                </c:pt>
                <c:pt idx="39231">
                  <c:v>1.007080078125E-3</c:v>
                </c:pt>
                <c:pt idx="39232">
                  <c:v>1.0068416595458984E-3</c:v>
                </c:pt>
                <c:pt idx="39233">
                  <c:v>1.007080078125E-3</c:v>
                </c:pt>
                <c:pt idx="39234">
                  <c:v>1.007080078125E-3</c:v>
                </c:pt>
                <c:pt idx="39235">
                  <c:v>1.0068416595458984E-3</c:v>
                </c:pt>
                <c:pt idx="39236">
                  <c:v>1.007080078125E-3</c:v>
                </c:pt>
                <c:pt idx="39237">
                  <c:v>1.007080078125E-3</c:v>
                </c:pt>
                <c:pt idx="39238">
                  <c:v>1.0068416595458984E-3</c:v>
                </c:pt>
                <c:pt idx="39239">
                  <c:v>1.007080078125E-3</c:v>
                </c:pt>
                <c:pt idx="39240">
                  <c:v>1.007080078125E-3</c:v>
                </c:pt>
                <c:pt idx="39241">
                  <c:v>1.0068416595458984E-3</c:v>
                </c:pt>
                <c:pt idx="39242">
                  <c:v>1.007080078125E-3</c:v>
                </c:pt>
                <c:pt idx="39243">
                  <c:v>1.0080337524414063E-3</c:v>
                </c:pt>
                <c:pt idx="39244">
                  <c:v>1.007080078125E-3</c:v>
                </c:pt>
                <c:pt idx="39245">
                  <c:v>1.0068416595458984E-3</c:v>
                </c:pt>
                <c:pt idx="39246">
                  <c:v>1.007080078125E-3</c:v>
                </c:pt>
                <c:pt idx="39247">
                  <c:v>1.007080078125E-3</c:v>
                </c:pt>
                <c:pt idx="39248">
                  <c:v>1.0068416595458984E-3</c:v>
                </c:pt>
                <c:pt idx="39249">
                  <c:v>1.007080078125E-3</c:v>
                </c:pt>
                <c:pt idx="39250">
                  <c:v>1.007080078125E-3</c:v>
                </c:pt>
                <c:pt idx="39251">
                  <c:v>1.0068416595458984E-3</c:v>
                </c:pt>
                <c:pt idx="39252">
                  <c:v>1.007080078125E-3</c:v>
                </c:pt>
                <c:pt idx="39253">
                  <c:v>1.007080078125E-3</c:v>
                </c:pt>
                <c:pt idx="39254">
                  <c:v>1.0068416595458984E-3</c:v>
                </c:pt>
                <c:pt idx="39255">
                  <c:v>1.0080337524414063E-3</c:v>
                </c:pt>
                <c:pt idx="39256">
                  <c:v>1.007080078125E-3</c:v>
                </c:pt>
                <c:pt idx="39257">
                  <c:v>1.0068416595458984E-3</c:v>
                </c:pt>
                <c:pt idx="39258">
                  <c:v>1.007080078125E-3</c:v>
                </c:pt>
                <c:pt idx="39259">
                  <c:v>1.007080078125E-3</c:v>
                </c:pt>
                <c:pt idx="39260">
                  <c:v>1.0068416595458984E-3</c:v>
                </c:pt>
                <c:pt idx="39261">
                  <c:v>1.007080078125E-3</c:v>
                </c:pt>
                <c:pt idx="39262">
                  <c:v>1.007080078125E-3</c:v>
                </c:pt>
                <c:pt idx="39263">
                  <c:v>1.0068416595458984E-3</c:v>
                </c:pt>
                <c:pt idx="39264">
                  <c:v>1.007080078125E-3</c:v>
                </c:pt>
                <c:pt idx="39265">
                  <c:v>1.007080078125E-3</c:v>
                </c:pt>
                <c:pt idx="39266">
                  <c:v>1.0068416595458984E-3</c:v>
                </c:pt>
                <c:pt idx="39267">
                  <c:v>1.007080078125E-3</c:v>
                </c:pt>
                <c:pt idx="39268">
                  <c:v>1.0080337524414063E-3</c:v>
                </c:pt>
                <c:pt idx="39269">
                  <c:v>1.007080078125E-3</c:v>
                </c:pt>
                <c:pt idx="39270">
                  <c:v>1.0068416595458984E-3</c:v>
                </c:pt>
                <c:pt idx="39271">
                  <c:v>1.007080078125E-3</c:v>
                </c:pt>
                <c:pt idx="39272">
                  <c:v>1.007080078125E-3</c:v>
                </c:pt>
                <c:pt idx="39273">
                  <c:v>1.0068416595458984E-3</c:v>
                </c:pt>
                <c:pt idx="39274">
                  <c:v>1.007080078125E-3</c:v>
                </c:pt>
                <c:pt idx="39275">
                  <c:v>1.007080078125E-3</c:v>
                </c:pt>
                <c:pt idx="39276">
                  <c:v>1.0068416595458984E-3</c:v>
                </c:pt>
                <c:pt idx="39277">
                  <c:v>1.007080078125E-3</c:v>
                </c:pt>
                <c:pt idx="39278">
                  <c:v>1.007080078125E-3</c:v>
                </c:pt>
                <c:pt idx="39279">
                  <c:v>1.0068416595458984E-3</c:v>
                </c:pt>
                <c:pt idx="39280">
                  <c:v>1.0080337524414063E-3</c:v>
                </c:pt>
                <c:pt idx="39281">
                  <c:v>1.007080078125E-3</c:v>
                </c:pt>
                <c:pt idx="39282">
                  <c:v>1.0068416595458984E-3</c:v>
                </c:pt>
                <c:pt idx="39283">
                  <c:v>1.007080078125E-3</c:v>
                </c:pt>
                <c:pt idx="39284">
                  <c:v>1.007080078125E-3</c:v>
                </c:pt>
                <c:pt idx="39285">
                  <c:v>1.0068416595458984E-3</c:v>
                </c:pt>
                <c:pt idx="39286">
                  <c:v>1.007080078125E-3</c:v>
                </c:pt>
                <c:pt idx="39287">
                  <c:v>1.007080078125E-3</c:v>
                </c:pt>
                <c:pt idx="39288">
                  <c:v>1.0068416595458984E-3</c:v>
                </c:pt>
                <c:pt idx="39289">
                  <c:v>1.007080078125E-3</c:v>
                </c:pt>
                <c:pt idx="39290">
                  <c:v>1.007080078125E-3</c:v>
                </c:pt>
                <c:pt idx="39291">
                  <c:v>1.0068416595458984E-3</c:v>
                </c:pt>
                <c:pt idx="39292">
                  <c:v>1.007080078125E-3</c:v>
                </c:pt>
                <c:pt idx="39293">
                  <c:v>1.0080337524414063E-3</c:v>
                </c:pt>
                <c:pt idx="39294">
                  <c:v>1.007080078125E-3</c:v>
                </c:pt>
                <c:pt idx="39295">
                  <c:v>1.0068416595458984E-3</c:v>
                </c:pt>
                <c:pt idx="39296">
                  <c:v>1.007080078125E-3</c:v>
                </c:pt>
                <c:pt idx="39297">
                  <c:v>1.007080078125E-3</c:v>
                </c:pt>
                <c:pt idx="39298">
                  <c:v>1.0068416595458984E-3</c:v>
                </c:pt>
                <c:pt idx="39299">
                  <c:v>1.007080078125E-3</c:v>
                </c:pt>
                <c:pt idx="39300">
                  <c:v>1.007080078125E-3</c:v>
                </c:pt>
                <c:pt idx="39301">
                  <c:v>1.0068416595458984E-3</c:v>
                </c:pt>
                <c:pt idx="39302">
                  <c:v>1.007080078125E-3</c:v>
                </c:pt>
                <c:pt idx="39303">
                  <c:v>1.007080078125E-3</c:v>
                </c:pt>
                <c:pt idx="39304">
                  <c:v>1.0068416595458984E-3</c:v>
                </c:pt>
                <c:pt idx="39305">
                  <c:v>1.0080337524414063E-3</c:v>
                </c:pt>
                <c:pt idx="39306">
                  <c:v>1.007080078125E-3</c:v>
                </c:pt>
                <c:pt idx="39307">
                  <c:v>1.0068416595458984E-3</c:v>
                </c:pt>
                <c:pt idx="39308">
                  <c:v>1.007080078125E-3</c:v>
                </c:pt>
                <c:pt idx="39309">
                  <c:v>1.007080078125E-3</c:v>
                </c:pt>
                <c:pt idx="39310">
                  <c:v>1.0068416595458984E-3</c:v>
                </c:pt>
                <c:pt idx="39311">
                  <c:v>1.007080078125E-3</c:v>
                </c:pt>
                <c:pt idx="39312">
                  <c:v>1.007080078125E-3</c:v>
                </c:pt>
                <c:pt idx="39313">
                  <c:v>1.0068416595458984E-3</c:v>
                </c:pt>
                <c:pt idx="39314">
                  <c:v>1.007080078125E-3</c:v>
                </c:pt>
                <c:pt idx="39315">
                  <c:v>1.007080078125E-3</c:v>
                </c:pt>
                <c:pt idx="39316">
                  <c:v>1.0068416595458984E-3</c:v>
                </c:pt>
                <c:pt idx="39317">
                  <c:v>1.007080078125E-3</c:v>
                </c:pt>
                <c:pt idx="39318">
                  <c:v>1.0080337524414063E-3</c:v>
                </c:pt>
                <c:pt idx="39319">
                  <c:v>1.007080078125E-3</c:v>
                </c:pt>
                <c:pt idx="39320">
                  <c:v>1.0068416595458984E-3</c:v>
                </c:pt>
                <c:pt idx="39321">
                  <c:v>1.007080078125E-3</c:v>
                </c:pt>
                <c:pt idx="39322">
                  <c:v>1.007080078125E-3</c:v>
                </c:pt>
                <c:pt idx="39323">
                  <c:v>1.0068416595458984E-3</c:v>
                </c:pt>
                <c:pt idx="39324">
                  <c:v>1.007080078125E-3</c:v>
                </c:pt>
                <c:pt idx="39325">
                  <c:v>1.007080078125E-3</c:v>
                </c:pt>
                <c:pt idx="39326">
                  <c:v>1.0068416595458984E-3</c:v>
                </c:pt>
                <c:pt idx="39327">
                  <c:v>1.007080078125E-3</c:v>
                </c:pt>
                <c:pt idx="39328">
                  <c:v>1.007080078125E-3</c:v>
                </c:pt>
                <c:pt idx="39329">
                  <c:v>1.0068416595458984E-3</c:v>
                </c:pt>
                <c:pt idx="39330">
                  <c:v>1.0080337524414063E-3</c:v>
                </c:pt>
                <c:pt idx="39331">
                  <c:v>1.007080078125E-3</c:v>
                </c:pt>
                <c:pt idx="39332">
                  <c:v>1.0068416595458984E-3</c:v>
                </c:pt>
                <c:pt idx="39333">
                  <c:v>1.007080078125E-3</c:v>
                </c:pt>
                <c:pt idx="39334">
                  <c:v>1.007080078125E-3</c:v>
                </c:pt>
                <c:pt idx="39335">
                  <c:v>1.0068416595458984E-3</c:v>
                </c:pt>
                <c:pt idx="39336">
                  <c:v>1.007080078125E-3</c:v>
                </c:pt>
                <c:pt idx="39337">
                  <c:v>1.007080078125E-3</c:v>
                </c:pt>
                <c:pt idx="39338">
                  <c:v>1.0068416595458984E-3</c:v>
                </c:pt>
                <c:pt idx="39339">
                  <c:v>1.007080078125E-3</c:v>
                </c:pt>
                <c:pt idx="39340">
                  <c:v>1.007080078125E-3</c:v>
                </c:pt>
                <c:pt idx="39341">
                  <c:v>1.0068416595458984E-3</c:v>
                </c:pt>
                <c:pt idx="39342">
                  <c:v>1.007080078125E-3</c:v>
                </c:pt>
                <c:pt idx="39343">
                  <c:v>1.0080337524414063E-3</c:v>
                </c:pt>
                <c:pt idx="39344">
                  <c:v>1.007080078125E-3</c:v>
                </c:pt>
                <c:pt idx="39345">
                  <c:v>1.0068416595458984E-3</c:v>
                </c:pt>
                <c:pt idx="39346">
                  <c:v>1.007080078125E-3</c:v>
                </c:pt>
                <c:pt idx="39347">
                  <c:v>1.007080078125E-3</c:v>
                </c:pt>
                <c:pt idx="39348">
                  <c:v>1.0068416595458984E-3</c:v>
                </c:pt>
                <c:pt idx="39349">
                  <c:v>1.007080078125E-3</c:v>
                </c:pt>
                <c:pt idx="39350">
                  <c:v>1.007080078125E-3</c:v>
                </c:pt>
                <c:pt idx="39351">
                  <c:v>1.0068416595458984E-3</c:v>
                </c:pt>
                <c:pt idx="39352">
                  <c:v>3.0210018157958984E-3</c:v>
                </c:pt>
                <c:pt idx="39353">
                  <c:v>1.0080337524414063E-3</c:v>
                </c:pt>
                <c:pt idx="39354">
                  <c:v>1.007080078125E-3</c:v>
                </c:pt>
                <c:pt idx="39355">
                  <c:v>1.0068416595458984E-3</c:v>
                </c:pt>
                <c:pt idx="39356">
                  <c:v>1.007080078125E-3</c:v>
                </c:pt>
                <c:pt idx="39357">
                  <c:v>1.007080078125E-3</c:v>
                </c:pt>
                <c:pt idx="39358">
                  <c:v>1.0068416595458984E-3</c:v>
                </c:pt>
                <c:pt idx="39359">
                  <c:v>1.007080078125E-3</c:v>
                </c:pt>
                <c:pt idx="39360">
                  <c:v>1.007080078125E-3</c:v>
                </c:pt>
                <c:pt idx="39361">
                  <c:v>1.0068416595458984E-3</c:v>
                </c:pt>
                <c:pt idx="39362">
                  <c:v>1.007080078125E-3</c:v>
                </c:pt>
                <c:pt idx="39363">
                  <c:v>1.007080078125E-3</c:v>
                </c:pt>
                <c:pt idx="39364">
                  <c:v>1.0068416595458984E-3</c:v>
                </c:pt>
                <c:pt idx="39365">
                  <c:v>1.007080078125E-3</c:v>
                </c:pt>
                <c:pt idx="39366">
                  <c:v>1.0080337524414063E-3</c:v>
                </c:pt>
                <c:pt idx="39367">
                  <c:v>1.007080078125E-3</c:v>
                </c:pt>
                <c:pt idx="39368">
                  <c:v>1.0068416595458984E-3</c:v>
                </c:pt>
                <c:pt idx="39369">
                  <c:v>1.007080078125E-3</c:v>
                </c:pt>
                <c:pt idx="39370">
                  <c:v>1.007080078125E-3</c:v>
                </c:pt>
                <c:pt idx="39371">
                  <c:v>1.0068416595458984E-3</c:v>
                </c:pt>
                <c:pt idx="39372">
                  <c:v>1.007080078125E-3</c:v>
                </c:pt>
                <c:pt idx="39373">
                  <c:v>1.0068416595458984E-3</c:v>
                </c:pt>
                <c:pt idx="39374">
                  <c:v>1.007080078125E-3</c:v>
                </c:pt>
                <c:pt idx="39375">
                  <c:v>1.007080078125E-3</c:v>
                </c:pt>
                <c:pt idx="39376">
                  <c:v>1.0068416595458984E-3</c:v>
                </c:pt>
                <c:pt idx="39377">
                  <c:v>1.007080078125E-3</c:v>
                </c:pt>
                <c:pt idx="39378">
                  <c:v>1.0080337524414063E-3</c:v>
                </c:pt>
                <c:pt idx="39379">
                  <c:v>1.007080078125E-3</c:v>
                </c:pt>
                <c:pt idx="39380">
                  <c:v>1.0068416595458984E-3</c:v>
                </c:pt>
                <c:pt idx="39381">
                  <c:v>1.007080078125E-3</c:v>
                </c:pt>
                <c:pt idx="39382">
                  <c:v>1.007080078125E-3</c:v>
                </c:pt>
                <c:pt idx="39383">
                  <c:v>1.0068416595458984E-3</c:v>
                </c:pt>
                <c:pt idx="39384">
                  <c:v>1.007080078125E-3</c:v>
                </c:pt>
                <c:pt idx="39385">
                  <c:v>1.007080078125E-3</c:v>
                </c:pt>
                <c:pt idx="39386">
                  <c:v>1.0068416595458984E-3</c:v>
                </c:pt>
                <c:pt idx="39387">
                  <c:v>1.007080078125E-3</c:v>
                </c:pt>
                <c:pt idx="39388">
                  <c:v>1.007080078125E-3</c:v>
                </c:pt>
                <c:pt idx="39389">
                  <c:v>1.0068416595458984E-3</c:v>
                </c:pt>
                <c:pt idx="39390">
                  <c:v>1.007080078125E-3</c:v>
                </c:pt>
                <c:pt idx="39391">
                  <c:v>1.0080337524414063E-3</c:v>
                </c:pt>
                <c:pt idx="39392">
                  <c:v>1.007080078125E-3</c:v>
                </c:pt>
                <c:pt idx="39393">
                  <c:v>1.0068416595458984E-3</c:v>
                </c:pt>
                <c:pt idx="39394">
                  <c:v>1.007080078125E-3</c:v>
                </c:pt>
                <c:pt idx="39395">
                  <c:v>1.0068416595458984E-3</c:v>
                </c:pt>
                <c:pt idx="39396">
                  <c:v>1.007080078125E-3</c:v>
                </c:pt>
                <c:pt idx="39397">
                  <c:v>1.007080078125E-3</c:v>
                </c:pt>
                <c:pt idx="39398">
                  <c:v>1.0068416595458984E-3</c:v>
                </c:pt>
                <c:pt idx="39399">
                  <c:v>1.007080078125E-3</c:v>
                </c:pt>
                <c:pt idx="39400">
                  <c:v>1.007080078125E-3</c:v>
                </c:pt>
                <c:pt idx="39401">
                  <c:v>1.0068416595458984E-3</c:v>
                </c:pt>
                <c:pt idx="39402">
                  <c:v>1.007080078125E-3</c:v>
                </c:pt>
                <c:pt idx="39403">
                  <c:v>1.0080337524414063E-3</c:v>
                </c:pt>
                <c:pt idx="39404">
                  <c:v>1.007080078125E-3</c:v>
                </c:pt>
                <c:pt idx="39405">
                  <c:v>1.0068416595458984E-3</c:v>
                </c:pt>
                <c:pt idx="39406">
                  <c:v>1.007080078125E-3</c:v>
                </c:pt>
                <c:pt idx="39407">
                  <c:v>1.007080078125E-3</c:v>
                </c:pt>
                <c:pt idx="39408">
                  <c:v>1.0068416595458984E-3</c:v>
                </c:pt>
                <c:pt idx="39409">
                  <c:v>1.007080078125E-3</c:v>
                </c:pt>
                <c:pt idx="39410">
                  <c:v>1.007080078125E-3</c:v>
                </c:pt>
                <c:pt idx="39411">
                  <c:v>1.0068416595458984E-3</c:v>
                </c:pt>
                <c:pt idx="39412">
                  <c:v>1.007080078125E-3</c:v>
                </c:pt>
                <c:pt idx="39413">
                  <c:v>1.007080078125E-3</c:v>
                </c:pt>
                <c:pt idx="39414">
                  <c:v>1.0068416595458984E-3</c:v>
                </c:pt>
                <c:pt idx="39415">
                  <c:v>1.007080078125E-3</c:v>
                </c:pt>
                <c:pt idx="39416">
                  <c:v>1.0080337524414063E-3</c:v>
                </c:pt>
                <c:pt idx="39417">
                  <c:v>1.0068416595458984E-3</c:v>
                </c:pt>
                <c:pt idx="39418">
                  <c:v>1.007080078125E-3</c:v>
                </c:pt>
                <c:pt idx="39419">
                  <c:v>1.007080078125E-3</c:v>
                </c:pt>
                <c:pt idx="39420">
                  <c:v>1.0068416595458984E-3</c:v>
                </c:pt>
                <c:pt idx="39421">
                  <c:v>1.007080078125E-3</c:v>
                </c:pt>
                <c:pt idx="39422">
                  <c:v>1.007080078125E-3</c:v>
                </c:pt>
                <c:pt idx="39423">
                  <c:v>1.0068416595458984E-3</c:v>
                </c:pt>
                <c:pt idx="39424">
                  <c:v>1.007080078125E-3</c:v>
                </c:pt>
                <c:pt idx="39425">
                  <c:v>1.007080078125E-3</c:v>
                </c:pt>
                <c:pt idx="39426">
                  <c:v>1.0068416595458984E-3</c:v>
                </c:pt>
                <c:pt idx="39427">
                  <c:v>1.007080078125E-3</c:v>
                </c:pt>
                <c:pt idx="39428">
                  <c:v>1.0080337524414063E-3</c:v>
                </c:pt>
                <c:pt idx="39429">
                  <c:v>1.007080078125E-3</c:v>
                </c:pt>
                <c:pt idx="39430">
                  <c:v>1.0068416595458984E-3</c:v>
                </c:pt>
                <c:pt idx="39431">
                  <c:v>1.007080078125E-3</c:v>
                </c:pt>
                <c:pt idx="39432">
                  <c:v>1.007080078125E-3</c:v>
                </c:pt>
                <c:pt idx="39433">
                  <c:v>1.0068416595458984E-3</c:v>
                </c:pt>
                <c:pt idx="39434">
                  <c:v>1.007080078125E-3</c:v>
                </c:pt>
                <c:pt idx="39435">
                  <c:v>1.007080078125E-3</c:v>
                </c:pt>
                <c:pt idx="39436">
                  <c:v>1.0068416595458984E-3</c:v>
                </c:pt>
                <c:pt idx="39437">
                  <c:v>1.007080078125E-3</c:v>
                </c:pt>
                <c:pt idx="39438">
                  <c:v>1.007080078125E-3</c:v>
                </c:pt>
                <c:pt idx="39439">
                  <c:v>1.0068416595458984E-3</c:v>
                </c:pt>
                <c:pt idx="39440">
                  <c:v>1.007080078125E-3</c:v>
                </c:pt>
                <c:pt idx="39441">
                  <c:v>1.0080337524414063E-3</c:v>
                </c:pt>
                <c:pt idx="39442">
                  <c:v>1.0068416595458984E-3</c:v>
                </c:pt>
                <c:pt idx="39443">
                  <c:v>1.007080078125E-3</c:v>
                </c:pt>
                <c:pt idx="39444">
                  <c:v>1.007080078125E-3</c:v>
                </c:pt>
                <c:pt idx="39445">
                  <c:v>1.0068416595458984E-3</c:v>
                </c:pt>
                <c:pt idx="39446">
                  <c:v>1.007080078125E-3</c:v>
                </c:pt>
                <c:pt idx="39447">
                  <c:v>3.0210018157958984E-3</c:v>
                </c:pt>
                <c:pt idx="39448">
                  <c:v>1.007080078125E-3</c:v>
                </c:pt>
                <c:pt idx="39449">
                  <c:v>1.0068416595458984E-3</c:v>
                </c:pt>
                <c:pt idx="39450">
                  <c:v>1.007080078125E-3</c:v>
                </c:pt>
                <c:pt idx="39451">
                  <c:v>1.0080337524414063E-3</c:v>
                </c:pt>
                <c:pt idx="39452">
                  <c:v>1.007080078125E-3</c:v>
                </c:pt>
                <c:pt idx="39453">
                  <c:v>1.0068416595458984E-3</c:v>
                </c:pt>
                <c:pt idx="39454">
                  <c:v>1.007080078125E-3</c:v>
                </c:pt>
                <c:pt idx="39455">
                  <c:v>1.007080078125E-3</c:v>
                </c:pt>
                <c:pt idx="39456">
                  <c:v>1.0068416595458984E-3</c:v>
                </c:pt>
                <c:pt idx="39457">
                  <c:v>1.007080078125E-3</c:v>
                </c:pt>
                <c:pt idx="39458">
                  <c:v>1.007080078125E-3</c:v>
                </c:pt>
                <c:pt idx="39459">
                  <c:v>1.0068416595458984E-3</c:v>
                </c:pt>
                <c:pt idx="39460">
                  <c:v>1.007080078125E-3</c:v>
                </c:pt>
                <c:pt idx="39461">
                  <c:v>1.007080078125E-3</c:v>
                </c:pt>
                <c:pt idx="39462">
                  <c:v>1.0068416595458984E-3</c:v>
                </c:pt>
                <c:pt idx="39463">
                  <c:v>1.007080078125E-3</c:v>
                </c:pt>
                <c:pt idx="39464">
                  <c:v>1.0080337524414063E-3</c:v>
                </c:pt>
                <c:pt idx="39465">
                  <c:v>1.0068416595458984E-3</c:v>
                </c:pt>
                <c:pt idx="39466">
                  <c:v>1.007080078125E-3</c:v>
                </c:pt>
                <c:pt idx="39467">
                  <c:v>1.007080078125E-3</c:v>
                </c:pt>
                <c:pt idx="39468">
                  <c:v>1.0068416595458984E-3</c:v>
                </c:pt>
                <c:pt idx="39469">
                  <c:v>1.007080078125E-3</c:v>
                </c:pt>
                <c:pt idx="39470">
                  <c:v>1.007080078125E-3</c:v>
                </c:pt>
                <c:pt idx="39471">
                  <c:v>1.0068416595458984E-3</c:v>
                </c:pt>
                <c:pt idx="39472">
                  <c:v>1.007080078125E-3</c:v>
                </c:pt>
                <c:pt idx="39473">
                  <c:v>1.007080078125E-3</c:v>
                </c:pt>
                <c:pt idx="39474">
                  <c:v>1.0068416595458984E-3</c:v>
                </c:pt>
                <c:pt idx="39475">
                  <c:v>1.007080078125E-3</c:v>
                </c:pt>
                <c:pt idx="39476">
                  <c:v>1.0080337524414063E-3</c:v>
                </c:pt>
                <c:pt idx="39477">
                  <c:v>1.007080078125E-3</c:v>
                </c:pt>
                <c:pt idx="39478">
                  <c:v>1.0068416595458984E-3</c:v>
                </c:pt>
                <c:pt idx="39479">
                  <c:v>1.007080078125E-3</c:v>
                </c:pt>
                <c:pt idx="39480">
                  <c:v>1.007080078125E-3</c:v>
                </c:pt>
                <c:pt idx="39481">
                  <c:v>1.3091802597045898E-2</c:v>
                </c:pt>
                <c:pt idx="39482">
                  <c:v>1.007080078125E-3</c:v>
                </c:pt>
                <c:pt idx="39483">
                  <c:v>1.007080078125E-3</c:v>
                </c:pt>
                <c:pt idx="39484">
                  <c:v>1.0068416595458984E-3</c:v>
                </c:pt>
                <c:pt idx="39485">
                  <c:v>1.007080078125E-3</c:v>
                </c:pt>
                <c:pt idx="39486">
                  <c:v>1.007080078125E-3</c:v>
                </c:pt>
                <c:pt idx="39487">
                  <c:v>1.0068416595458984E-3</c:v>
                </c:pt>
                <c:pt idx="39488">
                  <c:v>1.007080078125E-3</c:v>
                </c:pt>
                <c:pt idx="39489">
                  <c:v>1.0080337524414063E-3</c:v>
                </c:pt>
                <c:pt idx="39490">
                  <c:v>1.007080078125E-3</c:v>
                </c:pt>
                <c:pt idx="39491">
                  <c:v>1.0068416595458984E-3</c:v>
                </c:pt>
                <c:pt idx="39492">
                  <c:v>1.007080078125E-3</c:v>
                </c:pt>
                <c:pt idx="39493">
                  <c:v>1.007080078125E-3</c:v>
                </c:pt>
                <c:pt idx="39494">
                  <c:v>1.0068416595458984E-3</c:v>
                </c:pt>
                <c:pt idx="39495">
                  <c:v>1.007080078125E-3</c:v>
                </c:pt>
                <c:pt idx="39496">
                  <c:v>1.007080078125E-3</c:v>
                </c:pt>
                <c:pt idx="39497">
                  <c:v>1.0068416595458984E-3</c:v>
                </c:pt>
                <c:pt idx="39498">
                  <c:v>1.007080078125E-3</c:v>
                </c:pt>
                <c:pt idx="39499">
                  <c:v>1.007080078125E-3</c:v>
                </c:pt>
                <c:pt idx="39500">
                  <c:v>1.0068416595458984E-3</c:v>
                </c:pt>
                <c:pt idx="39501">
                  <c:v>1.007080078125E-3</c:v>
                </c:pt>
                <c:pt idx="39502">
                  <c:v>1.0080337524414063E-3</c:v>
                </c:pt>
                <c:pt idx="39503">
                  <c:v>1.0068416595458984E-3</c:v>
                </c:pt>
                <c:pt idx="39504">
                  <c:v>1.007080078125E-3</c:v>
                </c:pt>
                <c:pt idx="39505">
                  <c:v>1.007080078125E-3</c:v>
                </c:pt>
                <c:pt idx="39506">
                  <c:v>1.0068416595458984E-3</c:v>
                </c:pt>
                <c:pt idx="39507">
                  <c:v>1.007080078125E-3</c:v>
                </c:pt>
                <c:pt idx="39508">
                  <c:v>1.007080078125E-3</c:v>
                </c:pt>
                <c:pt idx="39509">
                  <c:v>1.0068416595458984E-3</c:v>
                </c:pt>
                <c:pt idx="39510">
                  <c:v>1.007080078125E-3</c:v>
                </c:pt>
                <c:pt idx="39511">
                  <c:v>1.007080078125E-3</c:v>
                </c:pt>
                <c:pt idx="39512">
                  <c:v>1.0068416595458984E-3</c:v>
                </c:pt>
                <c:pt idx="39513">
                  <c:v>1.007080078125E-3</c:v>
                </c:pt>
                <c:pt idx="39514">
                  <c:v>1.0080337524414063E-3</c:v>
                </c:pt>
                <c:pt idx="39515">
                  <c:v>1.007080078125E-3</c:v>
                </c:pt>
                <c:pt idx="39516">
                  <c:v>1.0068416595458984E-3</c:v>
                </c:pt>
                <c:pt idx="39517">
                  <c:v>1.007080078125E-3</c:v>
                </c:pt>
                <c:pt idx="39518">
                  <c:v>1.007080078125E-3</c:v>
                </c:pt>
                <c:pt idx="39519">
                  <c:v>1.0068416595458984E-3</c:v>
                </c:pt>
                <c:pt idx="39520">
                  <c:v>1.007080078125E-3</c:v>
                </c:pt>
                <c:pt idx="39521">
                  <c:v>1.007080078125E-3</c:v>
                </c:pt>
                <c:pt idx="39522">
                  <c:v>1.0068416595458984E-3</c:v>
                </c:pt>
                <c:pt idx="39523">
                  <c:v>1.007080078125E-3</c:v>
                </c:pt>
                <c:pt idx="39524">
                  <c:v>1.007080078125E-3</c:v>
                </c:pt>
                <c:pt idx="39525">
                  <c:v>1.0068416595458984E-3</c:v>
                </c:pt>
                <c:pt idx="39526">
                  <c:v>1.007080078125E-3</c:v>
                </c:pt>
                <c:pt idx="39527">
                  <c:v>1.0080337524414063E-3</c:v>
                </c:pt>
                <c:pt idx="39528">
                  <c:v>1.0068416595458984E-3</c:v>
                </c:pt>
                <c:pt idx="39529">
                  <c:v>1.007080078125E-3</c:v>
                </c:pt>
                <c:pt idx="39530">
                  <c:v>1.007080078125E-3</c:v>
                </c:pt>
                <c:pt idx="39531">
                  <c:v>1.0068416595458984E-3</c:v>
                </c:pt>
                <c:pt idx="39532">
                  <c:v>1.007080078125E-3</c:v>
                </c:pt>
                <c:pt idx="39533">
                  <c:v>1.007080078125E-3</c:v>
                </c:pt>
                <c:pt idx="39534">
                  <c:v>1.0068416595458984E-3</c:v>
                </c:pt>
                <c:pt idx="39535">
                  <c:v>1.007080078125E-3</c:v>
                </c:pt>
                <c:pt idx="39536">
                  <c:v>1.007080078125E-3</c:v>
                </c:pt>
                <c:pt idx="39537">
                  <c:v>1.0068416595458984E-3</c:v>
                </c:pt>
                <c:pt idx="39538">
                  <c:v>1.007080078125E-3</c:v>
                </c:pt>
                <c:pt idx="39539">
                  <c:v>1.0080337524414063E-3</c:v>
                </c:pt>
                <c:pt idx="39540">
                  <c:v>1.007080078125E-3</c:v>
                </c:pt>
                <c:pt idx="39541">
                  <c:v>1.0068416595458984E-3</c:v>
                </c:pt>
                <c:pt idx="39542">
                  <c:v>1.007080078125E-3</c:v>
                </c:pt>
                <c:pt idx="39543">
                  <c:v>1.007080078125E-3</c:v>
                </c:pt>
                <c:pt idx="39544">
                  <c:v>1.0068416595458984E-3</c:v>
                </c:pt>
                <c:pt idx="39545">
                  <c:v>1.007080078125E-3</c:v>
                </c:pt>
                <c:pt idx="39546">
                  <c:v>1.007080078125E-3</c:v>
                </c:pt>
                <c:pt idx="39547">
                  <c:v>1.0068416595458984E-3</c:v>
                </c:pt>
                <c:pt idx="39548">
                  <c:v>1.007080078125E-3</c:v>
                </c:pt>
                <c:pt idx="39549">
                  <c:v>1.007080078125E-3</c:v>
                </c:pt>
                <c:pt idx="39550">
                  <c:v>1.0068416595458984E-3</c:v>
                </c:pt>
                <c:pt idx="39551">
                  <c:v>1.007080078125E-3</c:v>
                </c:pt>
                <c:pt idx="39552">
                  <c:v>1.0080337524414063E-3</c:v>
                </c:pt>
                <c:pt idx="39553">
                  <c:v>1.0068416595458984E-3</c:v>
                </c:pt>
                <c:pt idx="39554">
                  <c:v>1.007080078125E-3</c:v>
                </c:pt>
                <c:pt idx="39555">
                  <c:v>1.007080078125E-3</c:v>
                </c:pt>
                <c:pt idx="39556">
                  <c:v>1.0068416595458984E-3</c:v>
                </c:pt>
                <c:pt idx="39557">
                  <c:v>1.007080078125E-3</c:v>
                </c:pt>
                <c:pt idx="39558">
                  <c:v>1.007080078125E-3</c:v>
                </c:pt>
                <c:pt idx="39559">
                  <c:v>1.0068416595458984E-3</c:v>
                </c:pt>
                <c:pt idx="39560">
                  <c:v>1.007080078125E-3</c:v>
                </c:pt>
                <c:pt idx="39561">
                  <c:v>1.007080078125E-3</c:v>
                </c:pt>
                <c:pt idx="39562">
                  <c:v>1.0068416595458984E-3</c:v>
                </c:pt>
                <c:pt idx="39563">
                  <c:v>1.007080078125E-3</c:v>
                </c:pt>
                <c:pt idx="39564">
                  <c:v>1.0080337524414063E-3</c:v>
                </c:pt>
                <c:pt idx="39565">
                  <c:v>1.007080078125E-3</c:v>
                </c:pt>
                <c:pt idx="39566">
                  <c:v>1.0068416595458984E-3</c:v>
                </c:pt>
                <c:pt idx="39567">
                  <c:v>1.007080078125E-3</c:v>
                </c:pt>
                <c:pt idx="39568">
                  <c:v>1.007080078125E-3</c:v>
                </c:pt>
                <c:pt idx="39569">
                  <c:v>1.0068416595458984E-3</c:v>
                </c:pt>
                <c:pt idx="39570">
                  <c:v>1.007080078125E-3</c:v>
                </c:pt>
                <c:pt idx="39571">
                  <c:v>1.007080078125E-3</c:v>
                </c:pt>
                <c:pt idx="39572">
                  <c:v>1.0068416595458984E-3</c:v>
                </c:pt>
                <c:pt idx="39573">
                  <c:v>1.007080078125E-3</c:v>
                </c:pt>
                <c:pt idx="39574">
                  <c:v>1.007080078125E-3</c:v>
                </c:pt>
                <c:pt idx="39575">
                  <c:v>1.0068416595458984E-3</c:v>
                </c:pt>
                <c:pt idx="39576">
                  <c:v>1.007080078125E-3</c:v>
                </c:pt>
                <c:pt idx="39577">
                  <c:v>1.0080337524414063E-3</c:v>
                </c:pt>
                <c:pt idx="39578">
                  <c:v>1.0068416595458984E-3</c:v>
                </c:pt>
                <c:pt idx="39579">
                  <c:v>1.007080078125E-3</c:v>
                </c:pt>
                <c:pt idx="39580">
                  <c:v>1.007080078125E-3</c:v>
                </c:pt>
                <c:pt idx="39581">
                  <c:v>1.0068416595458984E-3</c:v>
                </c:pt>
                <c:pt idx="39582">
                  <c:v>1.007080078125E-3</c:v>
                </c:pt>
                <c:pt idx="39583">
                  <c:v>1.007080078125E-3</c:v>
                </c:pt>
                <c:pt idx="39584">
                  <c:v>1.0068416595458984E-3</c:v>
                </c:pt>
                <c:pt idx="39585">
                  <c:v>1.007080078125E-3</c:v>
                </c:pt>
                <c:pt idx="39586">
                  <c:v>1.007080078125E-3</c:v>
                </c:pt>
                <c:pt idx="39587">
                  <c:v>1.0068416595458984E-3</c:v>
                </c:pt>
                <c:pt idx="39588">
                  <c:v>1.007080078125E-3</c:v>
                </c:pt>
                <c:pt idx="39589">
                  <c:v>1.0080337524414063E-3</c:v>
                </c:pt>
                <c:pt idx="39590">
                  <c:v>1.007080078125E-3</c:v>
                </c:pt>
                <c:pt idx="39591">
                  <c:v>1.0068416595458984E-3</c:v>
                </c:pt>
                <c:pt idx="39592">
                  <c:v>1.007080078125E-3</c:v>
                </c:pt>
                <c:pt idx="39593">
                  <c:v>1.007080078125E-3</c:v>
                </c:pt>
                <c:pt idx="39594">
                  <c:v>1.0068416595458984E-3</c:v>
                </c:pt>
                <c:pt idx="39595">
                  <c:v>1.007080078125E-3</c:v>
                </c:pt>
                <c:pt idx="39596">
                  <c:v>1.007080078125E-3</c:v>
                </c:pt>
                <c:pt idx="39597">
                  <c:v>1.0068416595458984E-3</c:v>
                </c:pt>
                <c:pt idx="39598">
                  <c:v>1.007080078125E-3</c:v>
                </c:pt>
                <c:pt idx="39599">
                  <c:v>1.007080078125E-3</c:v>
                </c:pt>
                <c:pt idx="39600">
                  <c:v>1.0068416595458984E-3</c:v>
                </c:pt>
                <c:pt idx="39601">
                  <c:v>1.007080078125E-3</c:v>
                </c:pt>
                <c:pt idx="39602">
                  <c:v>1.0080337524414063E-3</c:v>
                </c:pt>
                <c:pt idx="39603">
                  <c:v>1.0068416595458984E-3</c:v>
                </c:pt>
                <c:pt idx="39604">
                  <c:v>1.007080078125E-3</c:v>
                </c:pt>
                <c:pt idx="39605">
                  <c:v>1.007080078125E-3</c:v>
                </c:pt>
                <c:pt idx="39606">
                  <c:v>1.0068416595458984E-3</c:v>
                </c:pt>
                <c:pt idx="39607">
                  <c:v>1.007080078125E-3</c:v>
                </c:pt>
                <c:pt idx="39608">
                  <c:v>1.007080078125E-3</c:v>
                </c:pt>
                <c:pt idx="39609">
                  <c:v>1.0068416595458984E-3</c:v>
                </c:pt>
                <c:pt idx="39610">
                  <c:v>1.007080078125E-3</c:v>
                </c:pt>
                <c:pt idx="39611">
                  <c:v>1.007080078125E-3</c:v>
                </c:pt>
                <c:pt idx="39612">
                  <c:v>1.0068416595458984E-3</c:v>
                </c:pt>
                <c:pt idx="39613">
                  <c:v>1.007080078125E-3</c:v>
                </c:pt>
                <c:pt idx="39614">
                  <c:v>1.0080337524414063E-3</c:v>
                </c:pt>
                <c:pt idx="39615">
                  <c:v>1.007080078125E-3</c:v>
                </c:pt>
                <c:pt idx="39616">
                  <c:v>1.0068416595458984E-3</c:v>
                </c:pt>
                <c:pt idx="39617">
                  <c:v>1.007080078125E-3</c:v>
                </c:pt>
                <c:pt idx="39618">
                  <c:v>1.007080078125E-3</c:v>
                </c:pt>
                <c:pt idx="39619">
                  <c:v>1.0068416595458984E-3</c:v>
                </c:pt>
                <c:pt idx="39620">
                  <c:v>1.007080078125E-3</c:v>
                </c:pt>
                <c:pt idx="39621">
                  <c:v>1.007080078125E-3</c:v>
                </c:pt>
                <c:pt idx="39622">
                  <c:v>1.0068416595458984E-3</c:v>
                </c:pt>
                <c:pt idx="39623">
                  <c:v>1.007080078125E-3</c:v>
                </c:pt>
                <c:pt idx="39624">
                  <c:v>1.007080078125E-3</c:v>
                </c:pt>
                <c:pt idx="39625">
                  <c:v>1.0068416595458984E-3</c:v>
                </c:pt>
                <c:pt idx="39626">
                  <c:v>1.0080337524414063E-3</c:v>
                </c:pt>
                <c:pt idx="39627">
                  <c:v>1.007080078125E-3</c:v>
                </c:pt>
                <c:pt idx="39628">
                  <c:v>1.0068416595458984E-3</c:v>
                </c:pt>
                <c:pt idx="39629">
                  <c:v>1.007080078125E-3</c:v>
                </c:pt>
                <c:pt idx="39630">
                  <c:v>1.007080078125E-3</c:v>
                </c:pt>
                <c:pt idx="39631">
                  <c:v>1.0068416595458984E-3</c:v>
                </c:pt>
                <c:pt idx="39632">
                  <c:v>1.007080078125E-3</c:v>
                </c:pt>
                <c:pt idx="39633">
                  <c:v>1.007080078125E-3</c:v>
                </c:pt>
                <c:pt idx="39634">
                  <c:v>1.0068416595458984E-3</c:v>
                </c:pt>
                <c:pt idx="39635">
                  <c:v>1.007080078125E-3</c:v>
                </c:pt>
                <c:pt idx="39636">
                  <c:v>1.007080078125E-3</c:v>
                </c:pt>
                <c:pt idx="39637">
                  <c:v>1.0068416595458984E-3</c:v>
                </c:pt>
                <c:pt idx="39638">
                  <c:v>1.007080078125E-3</c:v>
                </c:pt>
                <c:pt idx="39639">
                  <c:v>1.0080337524414063E-3</c:v>
                </c:pt>
                <c:pt idx="39640">
                  <c:v>1.007080078125E-3</c:v>
                </c:pt>
                <c:pt idx="39641">
                  <c:v>1.0068416595458984E-3</c:v>
                </c:pt>
                <c:pt idx="39642">
                  <c:v>1.007080078125E-3</c:v>
                </c:pt>
                <c:pt idx="39643">
                  <c:v>1.007080078125E-3</c:v>
                </c:pt>
                <c:pt idx="39644">
                  <c:v>1.0068416595458984E-3</c:v>
                </c:pt>
                <c:pt idx="39645">
                  <c:v>1.007080078125E-3</c:v>
                </c:pt>
                <c:pt idx="39646">
                  <c:v>1.007080078125E-3</c:v>
                </c:pt>
                <c:pt idx="39647">
                  <c:v>1.0068416595458984E-3</c:v>
                </c:pt>
                <c:pt idx="39648">
                  <c:v>1.007080078125E-3</c:v>
                </c:pt>
                <c:pt idx="39649">
                  <c:v>1.007080078125E-3</c:v>
                </c:pt>
                <c:pt idx="39650">
                  <c:v>1.0068416595458984E-3</c:v>
                </c:pt>
                <c:pt idx="39651">
                  <c:v>1.0080337524414063E-3</c:v>
                </c:pt>
                <c:pt idx="39652">
                  <c:v>1.007080078125E-3</c:v>
                </c:pt>
                <c:pt idx="39653">
                  <c:v>1.0068416595458984E-3</c:v>
                </c:pt>
                <c:pt idx="39654">
                  <c:v>1.007080078125E-3</c:v>
                </c:pt>
                <c:pt idx="39655">
                  <c:v>1.007080078125E-3</c:v>
                </c:pt>
                <c:pt idx="39656">
                  <c:v>1.0068416595458984E-3</c:v>
                </c:pt>
                <c:pt idx="39657">
                  <c:v>1.007080078125E-3</c:v>
                </c:pt>
                <c:pt idx="39658">
                  <c:v>1.007080078125E-3</c:v>
                </c:pt>
                <c:pt idx="39659">
                  <c:v>1.0068416595458984E-3</c:v>
                </c:pt>
                <c:pt idx="39660">
                  <c:v>1.007080078125E-3</c:v>
                </c:pt>
                <c:pt idx="39661">
                  <c:v>1.007080078125E-3</c:v>
                </c:pt>
                <c:pt idx="39662">
                  <c:v>1.0068416595458984E-3</c:v>
                </c:pt>
                <c:pt idx="39663">
                  <c:v>1.007080078125E-3</c:v>
                </c:pt>
                <c:pt idx="39664">
                  <c:v>1.0080337524414063E-3</c:v>
                </c:pt>
                <c:pt idx="39665">
                  <c:v>1.007080078125E-3</c:v>
                </c:pt>
                <c:pt idx="39666">
                  <c:v>1.0068416595458984E-3</c:v>
                </c:pt>
                <c:pt idx="39667">
                  <c:v>1.007080078125E-3</c:v>
                </c:pt>
                <c:pt idx="39668">
                  <c:v>1.007080078125E-3</c:v>
                </c:pt>
                <c:pt idx="39669">
                  <c:v>1.0068416595458984E-3</c:v>
                </c:pt>
                <c:pt idx="39670">
                  <c:v>1.007080078125E-3</c:v>
                </c:pt>
                <c:pt idx="39671">
                  <c:v>1.007080078125E-3</c:v>
                </c:pt>
                <c:pt idx="39672">
                  <c:v>1.0068416595458984E-3</c:v>
                </c:pt>
                <c:pt idx="39673">
                  <c:v>1.007080078125E-3</c:v>
                </c:pt>
                <c:pt idx="39674">
                  <c:v>1.007080078125E-3</c:v>
                </c:pt>
                <c:pt idx="39675">
                  <c:v>1.0068416595458984E-3</c:v>
                </c:pt>
                <c:pt idx="39676">
                  <c:v>1.0080337524414063E-3</c:v>
                </c:pt>
                <c:pt idx="39677">
                  <c:v>1.007080078125E-3</c:v>
                </c:pt>
                <c:pt idx="39678">
                  <c:v>1.0068416595458984E-3</c:v>
                </c:pt>
                <c:pt idx="39679">
                  <c:v>1.007080078125E-3</c:v>
                </c:pt>
                <c:pt idx="39680">
                  <c:v>1.007080078125E-3</c:v>
                </c:pt>
                <c:pt idx="39681">
                  <c:v>1.0068416595458984E-3</c:v>
                </c:pt>
                <c:pt idx="39682">
                  <c:v>1.007080078125E-3</c:v>
                </c:pt>
                <c:pt idx="39683">
                  <c:v>1.007080078125E-3</c:v>
                </c:pt>
                <c:pt idx="39684">
                  <c:v>1.0068416595458984E-3</c:v>
                </c:pt>
                <c:pt idx="39685">
                  <c:v>1.007080078125E-3</c:v>
                </c:pt>
                <c:pt idx="39686">
                  <c:v>1.007080078125E-3</c:v>
                </c:pt>
                <c:pt idx="39687">
                  <c:v>1.0068416595458984E-3</c:v>
                </c:pt>
                <c:pt idx="39688">
                  <c:v>1.007080078125E-3</c:v>
                </c:pt>
                <c:pt idx="39689">
                  <c:v>1.0080337524414063E-3</c:v>
                </c:pt>
                <c:pt idx="39690">
                  <c:v>1.007080078125E-3</c:v>
                </c:pt>
                <c:pt idx="39691">
                  <c:v>1.0068416595458984E-3</c:v>
                </c:pt>
                <c:pt idx="39692">
                  <c:v>1.007080078125E-3</c:v>
                </c:pt>
                <c:pt idx="39693">
                  <c:v>1.007080078125E-3</c:v>
                </c:pt>
                <c:pt idx="39694">
                  <c:v>1.0068416595458984E-3</c:v>
                </c:pt>
                <c:pt idx="39695">
                  <c:v>1.007080078125E-3</c:v>
                </c:pt>
                <c:pt idx="39696">
                  <c:v>1.007080078125E-3</c:v>
                </c:pt>
                <c:pt idx="39697">
                  <c:v>1.0068416595458984E-3</c:v>
                </c:pt>
                <c:pt idx="39698">
                  <c:v>1.007080078125E-3</c:v>
                </c:pt>
                <c:pt idx="39699">
                  <c:v>1.007080078125E-3</c:v>
                </c:pt>
                <c:pt idx="39700">
                  <c:v>1.0068416595458984E-3</c:v>
                </c:pt>
                <c:pt idx="39701">
                  <c:v>1.0080337524414063E-3</c:v>
                </c:pt>
                <c:pt idx="39702">
                  <c:v>1.007080078125E-3</c:v>
                </c:pt>
                <c:pt idx="39703">
                  <c:v>1.0068416595458984E-3</c:v>
                </c:pt>
                <c:pt idx="39704">
                  <c:v>1.007080078125E-3</c:v>
                </c:pt>
                <c:pt idx="39705">
                  <c:v>1.007080078125E-3</c:v>
                </c:pt>
                <c:pt idx="39706">
                  <c:v>1.0068416595458984E-3</c:v>
                </c:pt>
                <c:pt idx="39707">
                  <c:v>1.007080078125E-3</c:v>
                </c:pt>
                <c:pt idx="39708">
                  <c:v>1.007080078125E-3</c:v>
                </c:pt>
                <c:pt idx="39709">
                  <c:v>1.0068416595458984E-3</c:v>
                </c:pt>
                <c:pt idx="39710">
                  <c:v>1.007080078125E-3</c:v>
                </c:pt>
                <c:pt idx="39711">
                  <c:v>1.007080078125E-3</c:v>
                </c:pt>
                <c:pt idx="39712">
                  <c:v>1.0068416595458984E-3</c:v>
                </c:pt>
                <c:pt idx="39713">
                  <c:v>1.007080078125E-3</c:v>
                </c:pt>
                <c:pt idx="39714">
                  <c:v>1.0080337524414063E-3</c:v>
                </c:pt>
                <c:pt idx="39715">
                  <c:v>1.007080078125E-3</c:v>
                </c:pt>
                <c:pt idx="39716">
                  <c:v>1.0068416595458984E-3</c:v>
                </c:pt>
                <c:pt idx="39717">
                  <c:v>1.007080078125E-3</c:v>
                </c:pt>
                <c:pt idx="39718">
                  <c:v>1.007080078125E-3</c:v>
                </c:pt>
                <c:pt idx="39719">
                  <c:v>1.0068416595458984E-3</c:v>
                </c:pt>
                <c:pt idx="39720">
                  <c:v>1.007080078125E-3</c:v>
                </c:pt>
                <c:pt idx="39721">
                  <c:v>1.007080078125E-3</c:v>
                </c:pt>
                <c:pt idx="39722">
                  <c:v>1.0068416595458984E-3</c:v>
                </c:pt>
                <c:pt idx="39723">
                  <c:v>1.007080078125E-3</c:v>
                </c:pt>
                <c:pt idx="39724">
                  <c:v>1.007080078125E-3</c:v>
                </c:pt>
                <c:pt idx="39725">
                  <c:v>1.0068416595458984E-3</c:v>
                </c:pt>
                <c:pt idx="39726">
                  <c:v>1.0080337524414063E-3</c:v>
                </c:pt>
                <c:pt idx="39727">
                  <c:v>1.007080078125E-3</c:v>
                </c:pt>
                <c:pt idx="39728">
                  <c:v>1.0068416595458984E-3</c:v>
                </c:pt>
                <c:pt idx="39729">
                  <c:v>1.007080078125E-3</c:v>
                </c:pt>
                <c:pt idx="39730">
                  <c:v>1.007080078125E-3</c:v>
                </c:pt>
                <c:pt idx="39731">
                  <c:v>1.0068416595458984E-3</c:v>
                </c:pt>
                <c:pt idx="39732">
                  <c:v>1.007080078125E-3</c:v>
                </c:pt>
                <c:pt idx="39733">
                  <c:v>1.007080078125E-3</c:v>
                </c:pt>
                <c:pt idx="39734">
                  <c:v>1.0068416595458984E-3</c:v>
                </c:pt>
                <c:pt idx="39735">
                  <c:v>1.007080078125E-3</c:v>
                </c:pt>
                <c:pt idx="39736">
                  <c:v>1.007080078125E-3</c:v>
                </c:pt>
                <c:pt idx="39737">
                  <c:v>1.0068416595458984E-3</c:v>
                </c:pt>
                <c:pt idx="39738">
                  <c:v>1.007080078125E-3</c:v>
                </c:pt>
                <c:pt idx="39739">
                  <c:v>1.0080337524414063E-3</c:v>
                </c:pt>
                <c:pt idx="39740">
                  <c:v>1.007080078125E-3</c:v>
                </c:pt>
                <c:pt idx="39741">
                  <c:v>1.0068416595458984E-3</c:v>
                </c:pt>
                <c:pt idx="39742">
                  <c:v>1.007080078125E-3</c:v>
                </c:pt>
                <c:pt idx="39743">
                  <c:v>1.007080078125E-3</c:v>
                </c:pt>
                <c:pt idx="39744">
                  <c:v>1.0068416595458984E-3</c:v>
                </c:pt>
                <c:pt idx="39745">
                  <c:v>1.007080078125E-3</c:v>
                </c:pt>
                <c:pt idx="39746">
                  <c:v>1.007080078125E-3</c:v>
                </c:pt>
                <c:pt idx="39747">
                  <c:v>1.0068416595458984E-3</c:v>
                </c:pt>
                <c:pt idx="39748">
                  <c:v>1.007080078125E-3</c:v>
                </c:pt>
                <c:pt idx="39749">
                  <c:v>1.007080078125E-3</c:v>
                </c:pt>
                <c:pt idx="39750">
                  <c:v>1.0068416595458984E-3</c:v>
                </c:pt>
                <c:pt idx="39751">
                  <c:v>1.0080337524414063E-3</c:v>
                </c:pt>
                <c:pt idx="39752">
                  <c:v>1.007080078125E-3</c:v>
                </c:pt>
                <c:pt idx="39753">
                  <c:v>1.0068416595458984E-3</c:v>
                </c:pt>
                <c:pt idx="39754">
                  <c:v>1.007080078125E-3</c:v>
                </c:pt>
                <c:pt idx="39755">
                  <c:v>1.007080078125E-3</c:v>
                </c:pt>
                <c:pt idx="39756">
                  <c:v>1.0068416595458984E-3</c:v>
                </c:pt>
                <c:pt idx="39757">
                  <c:v>1.007080078125E-3</c:v>
                </c:pt>
                <c:pt idx="39758">
                  <c:v>1.007080078125E-3</c:v>
                </c:pt>
                <c:pt idx="39759">
                  <c:v>1.0068416595458984E-3</c:v>
                </c:pt>
                <c:pt idx="39760">
                  <c:v>1.007080078125E-3</c:v>
                </c:pt>
                <c:pt idx="39761">
                  <c:v>1.007080078125E-3</c:v>
                </c:pt>
                <c:pt idx="39762">
                  <c:v>1.0068416595458984E-3</c:v>
                </c:pt>
                <c:pt idx="39763">
                  <c:v>1.007080078125E-3</c:v>
                </c:pt>
                <c:pt idx="39764">
                  <c:v>1.0080337524414063E-3</c:v>
                </c:pt>
                <c:pt idx="39765">
                  <c:v>1.007080078125E-3</c:v>
                </c:pt>
                <c:pt idx="39766">
                  <c:v>1.0068416595458984E-3</c:v>
                </c:pt>
                <c:pt idx="39767">
                  <c:v>1.007080078125E-3</c:v>
                </c:pt>
                <c:pt idx="39768">
                  <c:v>1.007080078125E-3</c:v>
                </c:pt>
                <c:pt idx="39769">
                  <c:v>1.0068416595458984E-3</c:v>
                </c:pt>
                <c:pt idx="39770">
                  <c:v>1.007080078125E-3</c:v>
                </c:pt>
                <c:pt idx="39771">
                  <c:v>1.007080078125E-3</c:v>
                </c:pt>
                <c:pt idx="39772">
                  <c:v>1.0068416595458984E-3</c:v>
                </c:pt>
                <c:pt idx="39773">
                  <c:v>1.007080078125E-3</c:v>
                </c:pt>
                <c:pt idx="39774">
                  <c:v>1.007080078125E-3</c:v>
                </c:pt>
                <c:pt idx="39775">
                  <c:v>1.0068416595458984E-3</c:v>
                </c:pt>
                <c:pt idx="39776">
                  <c:v>1.0080337524414063E-3</c:v>
                </c:pt>
                <c:pt idx="39777">
                  <c:v>1.007080078125E-3</c:v>
                </c:pt>
                <c:pt idx="39778">
                  <c:v>1.0068416595458984E-3</c:v>
                </c:pt>
                <c:pt idx="39779">
                  <c:v>1.007080078125E-3</c:v>
                </c:pt>
                <c:pt idx="39780">
                  <c:v>1.007080078125E-3</c:v>
                </c:pt>
                <c:pt idx="39781">
                  <c:v>1.0068416595458984E-3</c:v>
                </c:pt>
                <c:pt idx="39782">
                  <c:v>1.007080078125E-3</c:v>
                </c:pt>
                <c:pt idx="39783">
                  <c:v>1.007080078125E-3</c:v>
                </c:pt>
                <c:pt idx="39784">
                  <c:v>1.0068416595458984E-3</c:v>
                </c:pt>
                <c:pt idx="39785">
                  <c:v>1.007080078125E-3</c:v>
                </c:pt>
                <c:pt idx="39786">
                  <c:v>1.007080078125E-3</c:v>
                </c:pt>
                <c:pt idx="39787">
                  <c:v>1.0068416595458984E-3</c:v>
                </c:pt>
                <c:pt idx="39788">
                  <c:v>1.007080078125E-3</c:v>
                </c:pt>
                <c:pt idx="39789">
                  <c:v>1.0080337524414063E-3</c:v>
                </c:pt>
                <c:pt idx="39790">
                  <c:v>1.007080078125E-3</c:v>
                </c:pt>
                <c:pt idx="39791">
                  <c:v>1.0068416595458984E-3</c:v>
                </c:pt>
                <c:pt idx="39792">
                  <c:v>1.007080078125E-3</c:v>
                </c:pt>
                <c:pt idx="39793">
                  <c:v>1.007080078125E-3</c:v>
                </c:pt>
                <c:pt idx="39794">
                  <c:v>1.0068416595458984E-3</c:v>
                </c:pt>
                <c:pt idx="39795">
                  <c:v>1.007080078125E-3</c:v>
                </c:pt>
                <c:pt idx="39796">
                  <c:v>1.007080078125E-3</c:v>
                </c:pt>
                <c:pt idx="39797">
                  <c:v>1.0068416595458984E-3</c:v>
                </c:pt>
                <c:pt idx="39798">
                  <c:v>1.007080078125E-3</c:v>
                </c:pt>
                <c:pt idx="39799">
                  <c:v>1.007080078125E-3</c:v>
                </c:pt>
                <c:pt idx="39800">
                  <c:v>1.0068416595458984E-3</c:v>
                </c:pt>
                <c:pt idx="39801">
                  <c:v>1.0080337524414063E-3</c:v>
                </c:pt>
                <c:pt idx="39802">
                  <c:v>1.007080078125E-3</c:v>
                </c:pt>
                <c:pt idx="39803">
                  <c:v>1.0068416595458984E-3</c:v>
                </c:pt>
                <c:pt idx="39804">
                  <c:v>1.007080078125E-3</c:v>
                </c:pt>
                <c:pt idx="39805">
                  <c:v>1.007080078125E-3</c:v>
                </c:pt>
                <c:pt idx="39806">
                  <c:v>1.0068416595458984E-3</c:v>
                </c:pt>
                <c:pt idx="39807">
                  <c:v>1.007080078125E-3</c:v>
                </c:pt>
                <c:pt idx="39808">
                  <c:v>1.007080078125E-3</c:v>
                </c:pt>
                <c:pt idx="39809">
                  <c:v>1.0068416595458984E-3</c:v>
                </c:pt>
                <c:pt idx="39810">
                  <c:v>1.007080078125E-3</c:v>
                </c:pt>
                <c:pt idx="39811">
                  <c:v>1.007080078125E-3</c:v>
                </c:pt>
                <c:pt idx="39812">
                  <c:v>1.0068416595458984E-3</c:v>
                </c:pt>
                <c:pt idx="39813">
                  <c:v>1.007080078125E-3</c:v>
                </c:pt>
                <c:pt idx="39814">
                  <c:v>1.0080337524414063E-3</c:v>
                </c:pt>
                <c:pt idx="39815">
                  <c:v>1.007080078125E-3</c:v>
                </c:pt>
                <c:pt idx="39816">
                  <c:v>1.0068416595458984E-3</c:v>
                </c:pt>
                <c:pt idx="39817">
                  <c:v>1.007080078125E-3</c:v>
                </c:pt>
                <c:pt idx="39818">
                  <c:v>1.007080078125E-3</c:v>
                </c:pt>
                <c:pt idx="39819">
                  <c:v>1.0068416595458984E-3</c:v>
                </c:pt>
                <c:pt idx="39820">
                  <c:v>1.007080078125E-3</c:v>
                </c:pt>
                <c:pt idx="39821">
                  <c:v>1.007080078125E-3</c:v>
                </c:pt>
                <c:pt idx="39822">
                  <c:v>1.0068416595458984E-3</c:v>
                </c:pt>
                <c:pt idx="39823">
                  <c:v>1.007080078125E-3</c:v>
                </c:pt>
                <c:pt idx="39824">
                  <c:v>1.007080078125E-3</c:v>
                </c:pt>
                <c:pt idx="39825">
                  <c:v>1.0068416595458984E-3</c:v>
                </c:pt>
                <c:pt idx="39826">
                  <c:v>1.0080337524414063E-3</c:v>
                </c:pt>
                <c:pt idx="39827">
                  <c:v>1.007080078125E-3</c:v>
                </c:pt>
                <c:pt idx="39828">
                  <c:v>1.0068416595458984E-3</c:v>
                </c:pt>
                <c:pt idx="39829">
                  <c:v>1.007080078125E-3</c:v>
                </c:pt>
                <c:pt idx="39830">
                  <c:v>1.007080078125E-3</c:v>
                </c:pt>
                <c:pt idx="39831">
                  <c:v>1.0068416595458984E-3</c:v>
                </c:pt>
                <c:pt idx="39832">
                  <c:v>1.007080078125E-3</c:v>
                </c:pt>
                <c:pt idx="39833">
                  <c:v>1.007080078125E-3</c:v>
                </c:pt>
                <c:pt idx="39834">
                  <c:v>1.0068416595458984E-3</c:v>
                </c:pt>
                <c:pt idx="39835">
                  <c:v>1.007080078125E-3</c:v>
                </c:pt>
                <c:pt idx="39836">
                  <c:v>1.007080078125E-3</c:v>
                </c:pt>
                <c:pt idx="39837">
                  <c:v>1.0068416595458984E-3</c:v>
                </c:pt>
                <c:pt idx="39838">
                  <c:v>1.007080078125E-3</c:v>
                </c:pt>
                <c:pt idx="39839">
                  <c:v>1.0080337524414063E-3</c:v>
                </c:pt>
                <c:pt idx="39840">
                  <c:v>1.007080078125E-3</c:v>
                </c:pt>
                <c:pt idx="39841">
                  <c:v>1.0068416595458984E-3</c:v>
                </c:pt>
                <c:pt idx="39842">
                  <c:v>1.007080078125E-3</c:v>
                </c:pt>
                <c:pt idx="39843">
                  <c:v>1.007080078125E-3</c:v>
                </c:pt>
                <c:pt idx="39844">
                  <c:v>1.0068416595458984E-3</c:v>
                </c:pt>
                <c:pt idx="39845">
                  <c:v>1.007080078125E-3</c:v>
                </c:pt>
                <c:pt idx="39846">
                  <c:v>1.007080078125E-3</c:v>
                </c:pt>
                <c:pt idx="39847">
                  <c:v>1.0068416595458984E-3</c:v>
                </c:pt>
                <c:pt idx="39848">
                  <c:v>1.007080078125E-3</c:v>
                </c:pt>
                <c:pt idx="39849">
                  <c:v>1.0068416595458984E-3</c:v>
                </c:pt>
                <c:pt idx="39850">
                  <c:v>1.007080078125E-3</c:v>
                </c:pt>
                <c:pt idx="39851">
                  <c:v>1.0080337524414063E-3</c:v>
                </c:pt>
                <c:pt idx="39852">
                  <c:v>1.007080078125E-3</c:v>
                </c:pt>
                <c:pt idx="39853">
                  <c:v>1.0068416595458984E-3</c:v>
                </c:pt>
                <c:pt idx="39854">
                  <c:v>1.007080078125E-3</c:v>
                </c:pt>
                <c:pt idx="39855">
                  <c:v>1.007080078125E-3</c:v>
                </c:pt>
                <c:pt idx="39856">
                  <c:v>1.0068416595458984E-3</c:v>
                </c:pt>
                <c:pt idx="39857">
                  <c:v>1.007080078125E-3</c:v>
                </c:pt>
                <c:pt idx="39858">
                  <c:v>1.007080078125E-3</c:v>
                </c:pt>
                <c:pt idx="39859">
                  <c:v>1.0068416595458984E-3</c:v>
                </c:pt>
                <c:pt idx="39860">
                  <c:v>1.007080078125E-3</c:v>
                </c:pt>
                <c:pt idx="39861">
                  <c:v>1.007080078125E-3</c:v>
                </c:pt>
                <c:pt idx="39862">
                  <c:v>1.0068416595458984E-3</c:v>
                </c:pt>
                <c:pt idx="39863">
                  <c:v>1.007080078125E-3</c:v>
                </c:pt>
                <c:pt idx="39864">
                  <c:v>1.0080337524414063E-3</c:v>
                </c:pt>
                <c:pt idx="39865">
                  <c:v>1.007080078125E-3</c:v>
                </c:pt>
                <c:pt idx="39866">
                  <c:v>1.0068416595458984E-3</c:v>
                </c:pt>
                <c:pt idx="39867">
                  <c:v>1.007080078125E-3</c:v>
                </c:pt>
                <c:pt idx="39868">
                  <c:v>5.0349235534667969E-3</c:v>
                </c:pt>
                <c:pt idx="39869">
                  <c:v>1.007080078125E-3</c:v>
                </c:pt>
                <c:pt idx="39870">
                  <c:v>1.0068416595458984E-3</c:v>
                </c:pt>
                <c:pt idx="39871">
                  <c:v>1.007080078125E-3</c:v>
                </c:pt>
                <c:pt idx="39872">
                  <c:v>1.0080337524414063E-3</c:v>
                </c:pt>
                <c:pt idx="39873">
                  <c:v>1.007080078125E-3</c:v>
                </c:pt>
                <c:pt idx="39874">
                  <c:v>1.0068416595458984E-3</c:v>
                </c:pt>
                <c:pt idx="39875">
                  <c:v>1.007080078125E-3</c:v>
                </c:pt>
                <c:pt idx="39876">
                  <c:v>1.007080078125E-3</c:v>
                </c:pt>
                <c:pt idx="39877">
                  <c:v>1.0068416595458984E-3</c:v>
                </c:pt>
                <c:pt idx="39878">
                  <c:v>1.007080078125E-3</c:v>
                </c:pt>
                <c:pt idx="39879">
                  <c:v>1.007080078125E-3</c:v>
                </c:pt>
                <c:pt idx="39880">
                  <c:v>1.0068416595458984E-3</c:v>
                </c:pt>
                <c:pt idx="39881">
                  <c:v>1.007080078125E-3</c:v>
                </c:pt>
                <c:pt idx="39882">
                  <c:v>1.007080078125E-3</c:v>
                </c:pt>
                <c:pt idx="39883">
                  <c:v>1.0068416595458984E-3</c:v>
                </c:pt>
                <c:pt idx="39884">
                  <c:v>1.007080078125E-3</c:v>
                </c:pt>
                <c:pt idx="39885">
                  <c:v>1.0080337524414063E-3</c:v>
                </c:pt>
                <c:pt idx="39886">
                  <c:v>1.007080078125E-3</c:v>
                </c:pt>
                <c:pt idx="39887">
                  <c:v>1.0068416595458984E-3</c:v>
                </c:pt>
                <c:pt idx="39888">
                  <c:v>1.007080078125E-3</c:v>
                </c:pt>
                <c:pt idx="39889">
                  <c:v>1.0068416595458984E-3</c:v>
                </c:pt>
                <c:pt idx="39890">
                  <c:v>1.007080078125E-3</c:v>
                </c:pt>
                <c:pt idx="39891">
                  <c:v>1.007080078125E-3</c:v>
                </c:pt>
                <c:pt idx="39892">
                  <c:v>1.0068416595458984E-3</c:v>
                </c:pt>
                <c:pt idx="39893">
                  <c:v>1.007080078125E-3</c:v>
                </c:pt>
                <c:pt idx="39894">
                  <c:v>1.007080078125E-3</c:v>
                </c:pt>
                <c:pt idx="39895">
                  <c:v>1.0068416595458984E-3</c:v>
                </c:pt>
                <c:pt idx="39896">
                  <c:v>1.007080078125E-3</c:v>
                </c:pt>
                <c:pt idx="39897">
                  <c:v>1.0080337524414063E-3</c:v>
                </c:pt>
                <c:pt idx="39898">
                  <c:v>1.007080078125E-3</c:v>
                </c:pt>
                <c:pt idx="39899">
                  <c:v>1.0068416595458984E-3</c:v>
                </c:pt>
                <c:pt idx="39900">
                  <c:v>1.007080078125E-3</c:v>
                </c:pt>
                <c:pt idx="39901">
                  <c:v>1.007080078125E-3</c:v>
                </c:pt>
                <c:pt idx="39902">
                  <c:v>1.0068416595458984E-3</c:v>
                </c:pt>
                <c:pt idx="39903">
                  <c:v>1.007080078125E-3</c:v>
                </c:pt>
                <c:pt idx="39904">
                  <c:v>1.007080078125E-3</c:v>
                </c:pt>
                <c:pt idx="39905">
                  <c:v>1.0068416595458984E-3</c:v>
                </c:pt>
                <c:pt idx="39906">
                  <c:v>1.007080078125E-3</c:v>
                </c:pt>
                <c:pt idx="39907">
                  <c:v>1.007080078125E-3</c:v>
                </c:pt>
                <c:pt idx="39908">
                  <c:v>1.0068416595458984E-3</c:v>
                </c:pt>
                <c:pt idx="39909">
                  <c:v>1.007080078125E-3</c:v>
                </c:pt>
                <c:pt idx="39910">
                  <c:v>1.0080337524414063E-3</c:v>
                </c:pt>
                <c:pt idx="39911">
                  <c:v>1.0068416595458984E-3</c:v>
                </c:pt>
                <c:pt idx="39912">
                  <c:v>1.007080078125E-3</c:v>
                </c:pt>
                <c:pt idx="39913">
                  <c:v>1.007080078125E-3</c:v>
                </c:pt>
                <c:pt idx="39914">
                  <c:v>4.0278434753417969E-3</c:v>
                </c:pt>
                <c:pt idx="39915">
                  <c:v>1.007080078125E-3</c:v>
                </c:pt>
                <c:pt idx="39916">
                  <c:v>1.007080078125E-3</c:v>
                </c:pt>
                <c:pt idx="39917">
                  <c:v>1.0068416595458984E-3</c:v>
                </c:pt>
                <c:pt idx="39918">
                  <c:v>1.007080078125E-3</c:v>
                </c:pt>
                <c:pt idx="39919">
                  <c:v>1.0080337524414063E-3</c:v>
                </c:pt>
                <c:pt idx="39920">
                  <c:v>1.007080078125E-3</c:v>
                </c:pt>
                <c:pt idx="39921">
                  <c:v>1.0068416595458984E-3</c:v>
                </c:pt>
                <c:pt idx="39922">
                  <c:v>1.007080078125E-3</c:v>
                </c:pt>
                <c:pt idx="39923">
                  <c:v>1.007080078125E-3</c:v>
                </c:pt>
                <c:pt idx="39924">
                  <c:v>1.0068416595458984E-3</c:v>
                </c:pt>
                <c:pt idx="39925">
                  <c:v>1.007080078125E-3</c:v>
                </c:pt>
                <c:pt idx="39926">
                  <c:v>1.007080078125E-3</c:v>
                </c:pt>
                <c:pt idx="39927">
                  <c:v>1.0068416595458984E-3</c:v>
                </c:pt>
                <c:pt idx="39928">
                  <c:v>1.007080078125E-3</c:v>
                </c:pt>
                <c:pt idx="39929">
                  <c:v>1.007080078125E-3</c:v>
                </c:pt>
                <c:pt idx="39930">
                  <c:v>1.0068416595458984E-3</c:v>
                </c:pt>
                <c:pt idx="39931">
                  <c:v>1.007080078125E-3</c:v>
                </c:pt>
                <c:pt idx="39932">
                  <c:v>1.0080337524414063E-3</c:v>
                </c:pt>
                <c:pt idx="39933">
                  <c:v>1.0068416595458984E-3</c:v>
                </c:pt>
                <c:pt idx="39934">
                  <c:v>1.007080078125E-3</c:v>
                </c:pt>
                <c:pt idx="39935">
                  <c:v>1.007080078125E-3</c:v>
                </c:pt>
                <c:pt idx="39936">
                  <c:v>1.0068416595458984E-3</c:v>
                </c:pt>
                <c:pt idx="39937">
                  <c:v>6.0420036315917969E-3</c:v>
                </c:pt>
                <c:pt idx="39938">
                  <c:v>1.007080078125E-3</c:v>
                </c:pt>
                <c:pt idx="39939">
                  <c:v>1.0080337524414063E-3</c:v>
                </c:pt>
                <c:pt idx="39940">
                  <c:v>1.007080078125E-3</c:v>
                </c:pt>
                <c:pt idx="39941">
                  <c:v>1.0068416595458984E-3</c:v>
                </c:pt>
                <c:pt idx="39942">
                  <c:v>1.007080078125E-3</c:v>
                </c:pt>
                <c:pt idx="39943">
                  <c:v>1.007080078125E-3</c:v>
                </c:pt>
                <c:pt idx="39944">
                  <c:v>1.0068416595458984E-3</c:v>
                </c:pt>
                <c:pt idx="39945">
                  <c:v>1.007080078125E-3</c:v>
                </c:pt>
                <c:pt idx="39946">
                  <c:v>1.007080078125E-3</c:v>
                </c:pt>
                <c:pt idx="39947">
                  <c:v>1.0068416595458984E-3</c:v>
                </c:pt>
                <c:pt idx="39948">
                  <c:v>1.007080078125E-3</c:v>
                </c:pt>
                <c:pt idx="39949">
                  <c:v>1.007080078125E-3</c:v>
                </c:pt>
                <c:pt idx="39950">
                  <c:v>1.0068416595458984E-3</c:v>
                </c:pt>
                <c:pt idx="39951">
                  <c:v>1.007080078125E-3</c:v>
                </c:pt>
                <c:pt idx="39952">
                  <c:v>1.0080337524414063E-3</c:v>
                </c:pt>
                <c:pt idx="39953">
                  <c:v>1.0068416595458984E-3</c:v>
                </c:pt>
                <c:pt idx="39954">
                  <c:v>1.007080078125E-3</c:v>
                </c:pt>
                <c:pt idx="39955">
                  <c:v>1.007080078125E-3</c:v>
                </c:pt>
                <c:pt idx="39956">
                  <c:v>1.0068416595458984E-3</c:v>
                </c:pt>
                <c:pt idx="39957">
                  <c:v>1.007080078125E-3</c:v>
                </c:pt>
                <c:pt idx="39958">
                  <c:v>1.007080078125E-3</c:v>
                </c:pt>
                <c:pt idx="39959">
                  <c:v>1.0068416595458984E-3</c:v>
                </c:pt>
                <c:pt idx="39960">
                  <c:v>1.007080078125E-3</c:v>
                </c:pt>
                <c:pt idx="39961">
                  <c:v>1.007080078125E-3</c:v>
                </c:pt>
                <c:pt idx="39962">
                  <c:v>1.0068416595458984E-3</c:v>
                </c:pt>
                <c:pt idx="39963">
                  <c:v>1.007080078125E-3</c:v>
                </c:pt>
                <c:pt idx="39964">
                  <c:v>1.0080337524414063E-3</c:v>
                </c:pt>
                <c:pt idx="39965">
                  <c:v>1.007080078125E-3</c:v>
                </c:pt>
                <c:pt idx="39966">
                  <c:v>1.0068416595458984E-3</c:v>
                </c:pt>
                <c:pt idx="39967">
                  <c:v>1.007080078125E-3</c:v>
                </c:pt>
                <c:pt idx="39968">
                  <c:v>1.007080078125E-3</c:v>
                </c:pt>
                <c:pt idx="39969">
                  <c:v>1.0068416595458984E-3</c:v>
                </c:pt>
                <c:pt idx="39970">
                  <c:v>1.007080078125E-3</c:v>
                </c:pt>
                <c:pt idx="39971">
                  <c:v>1.007080078125E-3</c:v>
                </c:pt>
                <c:pt idx="39972">
                  <c:v>1.0068416595458984E-3</c:v>
                </c:pt>
                <c:pt idx="39973">
                  <c:v>1.007080078125E-3</c:v>
                </c:pt>
                <c:pt idx="39974">
                  <c:v>1.007080078125E-3</c:v>
                </c:pt>
                <c:pt idx="39975">
                  <c:v>1.0068416595458984E-3</c:v>
                </c:pt>
                <c:pt idx="39976">
                  <c:v>1.007080078125E-3</c:v>
                </c:pt>
                <c:pt idx="39977">
                  <c:v>1.0080337524414063E-3</c:v>
                </c:pt>
                <c:pt idx="39978">
                  <c:v>1.0068416595458984E-3</c:v>
                </c:pt>
                <c:pt idx="39979">
                  <c:v>1.007080078125E-3</c:v>
                </c:pt>
                <c:pt idx="39980">
                  <c:v>1.007080078125E-3</c:v>
                </c:pt>
                <c:pt idx="39981">
                  <c:v>1.0068416595458984E-3</c:v>
                </c:pt>
                <c:pt idx="39982">
                  <c:v>1.007080078125E-3</c:v>
                </c:pt>
                <c:pt idx="39983">
                  <c:v>1.007080078125E-3</c:v>
                </c:pt>
                <c:pt idx="39984">
                  <c:v>1.0068416595458984E-3</c:v>
                </c:pt>
                <c:pt idx="39985">
                  <c:v>1.007080078125E-3</c:v>
                </c:pt>
                <c:pt idx="39986">
                  <c:v>1.007080078125E-3</c:v>
                </c:pt>
                <c:pt idx="39987">
                  <c:v>1.0068416595458984E-3</c:v>
                </c:pt>
                <c:pt idx="39988">
                  <c:v>1.007080078125E-3</c:v>
                </c:pt>
                <c:pt idx="39989">
                  <c:v>1.0080337524414063E-3</c:v>
                </c:pt>
                <c:pt idx="39990">
                  <c:v>1.007080078125E-3</c:v>
                </c:pt>
                <c:pt idx="39991">
                  <c:v>1.0068416595458984E-3</c:v>
                </c:pt>
                <c:pt idx="39992">
                  <c:v>1.007080078125E-3</c:v>
                </c:pt>
                <c:pt idx="39993">
                  <c:v>1.007080078125E-3</c:v>
                </c:pt>
                <c:pt idx="39994">
                  <c:v>1.0068416595458984E-3</c:v>
                </c:pt>
                <c:pt idx="39995">
                  <c:v>1.007080078125E-3</c:v>
                </c:pt>
                <c:pt idx="39996">
                  <c:v>1.007080078125E-3</c:v>
                </c:pt>
                <c:pt idx="39997">
                  <c:v>1.0068416595458984E-3</c:v>
                </c:pt>
                <c:pt idx="39998">
                  <c:v>1.007080078125E-3</c:v>
                </c:pt>
                <c:pt idx="39999">
                  <c:v>1.007080078125E-3</c:v>
                </c:pt>
                <c:pt idx="40000">
                  <c:v>1.0068416595458984E-3</c:v>
                </c:pt>
                <c:pt idx="40001">
                  <c:v>1.007080078125E-3</c:v>
                </c:pt>
                <c:pt idx="40002">
                  <c:v>1.0080337524414063E-3</c:v>
                </c:pt>
                <c:pt idx="40003">
                  <c:v>1.0068416595458984E-3</c:v>
                </c:pt>
                <c:pt idx="40004">
                  <c:v>1.007080078125E-3</c:v>
                </c:pt>
                <c:pt idx="40005">
                  <c:v>1.007080078125E-3</c:v>
                </c:pt>
                <c:pt idx="40006">
                  <c:v>1.0068416595458984E-3</c:v>
                </c:pt>
                <c:pt idx="40007">
                  <c:v>1.007080078125E-3</c:v>
                </c:pt>
                <c:pt idx="40008">
                  <c:v>1.007080078125E-3</c:v>
                </c:pt>
                <c:pt idx="40009">
                  <c:v>1.0068416595458984E-3</c:v>
                </c:pt>
                <c:pt idx="40010">
                  <c:v>1.007080078125E-3</c:v>
                </c:pt>
                <c:pt idx="40011">
                  <c:v>1.007080078125E-3</c:v>
                </c:pt>
                <c:pt idx="40012">
                  <c:v>1.0068416595458984E-3</c:v>
                </c:pt>
                <c:pt idx="40013">
                  <c:v>1.007080078125E-3</c:v>
                </c:pt>
                <c:pt idx="40014">
                  <c:v>1.0080337524414063E-3</c:v>
                </c:pt>
                <c:pt idx="40015">
                  <c:v>1.007080078125E-3</c:v>
                </c:pt>
                <c:pt idx="40016">
                  <c:v>1.0068416595458984E-3</c:v>
                </c:pt>
                <c:pt idx="40017">
                  <c:v>1.007080078125E-3</c:v>
                </c:pt>
                <c:pt idx="40018">
                  <c:v>1.007080078125E-3</c:v>
                </c:pt>
                <c:pt idx="40019">
                  <c:v>1.0068416595458984E-3</c:v>
                </c:pt>
                <c:pt idx="40020">
                  <c:v>1.007080078125E-3</c:v>
                </c:pt>
                <c:pt idx="40021">
                  <c:v>1.007080078125E-3</c:v>
                </c:pt>
                <c:pt idx="40022">
                  <c:v>1.0068416595458984E-3</c:v>
                </c:pt>
                <c:pt idx="40023">
                  <c:v>1.007080078125E-3</c:v>
                </c:pt>
                <c:pt idx="40024">
                  <c:v>1.007080078125E-3</c:v>
                </c:pt>
                <c:pt idx="40025">
                  <c:v>1.0068416595458984E-3</c:v>
                </c:pt>
                <c:pt idx="40026">
                  <c:v>1.007080078125E-3</c:v>
                </c:pt>
                <c:pt idx="40027">
                  <c:v>1.0080337524414063E-3</c:v>
                </c:pt>
                <c:pt idx="40028">
                  <c:v>1.0068416595458984E-3</c:v>
                </c:pt>
                <c:pt idx="40029">
                  <c:v>1.007080078125E-3</c:v>
                </c:pt>
                <c:pt idx="40030">
                  <c:v>1.007080078125E-3</c:v>
                </c:pt>
                <c:pt idx="40031">
                  <c:v>1.0068416595458984E-3</c:v>
                </c:pt>
                <c:pt idx="40032">
                  <c:v>1.007080078125E-3</c:v>
                </c:pt>
                <c:pt idx="40033">
                  <c:v>1.007080078125E-3</c:v>
                </c:pt>
                <c:pt idx="40034">
                  <c:v>1.0068416595458984E-3</c:v>
                </c:pt>
                <c:pt idx="40035">
                  <c:v>1.007080078125E-3</c:v>
                </c:pt>
                <c:pt idx="40036">
                  <c:v>1.007080078125E-3</c:v>
                </c:pt>
                <c:pt idx="40037">
                  <c:v>1.0068416595458984E-3</c:v>
                </c:pt>
                <c:pt idx="40038">
                  <c:v>1.007080078125E-3</c:v>
                </c:pt>
                <c:pt idx="40039">
                  <c:v>1.0080337524414063E-3</c:v>
                </c:pt>
                <c:pt idx="40040">
                  <c:v>1.007080078125E-3</c:v>
                </c:pt>
                <c:pt idx="40041">
                  <c:v>1.0068416595458984E-3</c:v>
                </c:pt>
                <c:pt idx="40042">
                  <c:v>1.007080078125E-3</c:v>
                </c:pt>
                <c:pt idx="40043">
                  <c:v>1.007080078125E-3</c:v>
                </c:pt>
                <c:pt idx="40044">
                  <c:v>1.0068416595458984E-3</c:v>
                </c:pt>
                <c:pt idx="40045">
                  <c:v>1.007080078125E-3</c:v>
                </c:pt>
                <c:pt idx="40046">
                  <c:v>1.007080078125E-3</c:v>
                </c:pt>
                <c:pt idx="40047">
                  <c:v>1.0068416595458984E-3</c:v>
                </c:pt>
                <c:pt idx="40048">
                  <c:v>1.007080078125E-3</c:v>
                </c:pt>
                <c:pt idx="40049">
                  <c:v>1.007080078125E-3</c:v>
                </c:pt>
                <c:pt idx="40050">
                  <c:v>1.0068416595458984E-3</c:v>
                </c:pt>
                <c:pt idx="40051">
                  <c:v>1.007080078125E-3</c:v>
                </c:pt>
                <c:pt idx="40052">
                  <c:v>1.0080337524414063E-3</c:v>
                </c:pt>
                <c:pt idx="40053">
                  <c:v>1.0068416595458984E-3</c:v>
                </c:pt>
                <c:pt idx="40054">
                  <c:v>1.007080078125E-3</c:v>
                </c:pt>
                <c:pt idx="40055">
                  <c:v>1.007080078125E-3</c:v>
                </c:pt>
                <c:pt idx="40056">
                  <c:v>1.0068416595458984E-3</c:v>
                </c:pt>
                <c:pt idx="40057">
                  <c:v>1.007080078125E-3</c:v>
                </c:pt>
                <c:pt idx="40058">
                  <c:v>1.007080078125E-3</c:v>
                </c:pt>
                <c:pt idx="40059">
                  <c:v>1.0068416595458984E-3</c:v>
                </c:pt>
                <c:pt idx="40060">
                  <c:v>1.007080078125E-3</c:v>
                </c:pt>
                <c:pt idx="40061">
                  <c:v>1.007080078125E-3</c:v>
                </c:pt>
                <c:pt idx="40062">
                  <c:v>1.0068416595458984E-3</c:v>
                </c:pt>
                <c:pt idx="40063">
                  <c:v>1.007080078125E-3</c:v>
                </c:pt>
                <c:pt idx="40064">
                  <c:v>1.0080337524414063E-3</c:v>
                </c:pt>
                <c:pt idx="40065">
                  <c:v>1.007080078125E-3</c:v>
                </c:pt>
                <c:pt idx="40066">
                  <c:v>1.0068416595458984E-3</c:v>
                </c:pt>
                <c:pt idx="40067">
                  <c:v>1.007080078125E-3</c:v>
                </c:pt>
                <c:pt idx="40068">
                  <c:v>1.007080078125E-3</c:v>
                </c:pt>
                <c:pt idx="40069">
                  <c:v>1.0068416595458984E-3</c:v>
                </c:pt>
                <c:pt idx="40070">
                  <c:v>1.007080078125E-3</c:v>
                </c:pt>
                <c:pt idx="40071">
                  <c:v>1.007080078125E-3</c:v>
                </c:pt>
                <c:pt idx="40072">
                  <c:v>1.0068416595458984E-3</c:v>
                </c:pt>
                <c:pt idx="40073">
                  <c:v>1.007080078125E-3</c:v>
                </c:pt>
                <c:pt idx="40074">
                  <c:v>8.0568790435791016E-3</c:v>
                </c:pt>
                <c:pt idx="40075">
                  <c:v>1.007080078125E-3</c:v>
                </c:pt>
                <c:pt idx="40076">
                  <c:v>1.007080078125E-3</c:v>
                </c:pt>
                <c:pt idx="40077">
                  <c:v>1.0068416595458984E-3</c:v>
                </c:pt>
                <c:pt idx="40078">
                  <c:v>1.007080078125E-3</c:v>
                </c:pt>
                <c:pt idx="40079">
                  <c:v>1.007080078125E-3</c:v>
                </c:pt>
                <c:pt idx="40080">
                  <c:v>1.0068416595458984E-3</c:v>
                </c:pt>
                <c:pt idx="40081">
                  <c:v>1.007080078125E-3</c:v>
                </c:pt>
                <c:pt idx="40082">
                  <c:v>1.0080337524414063E-3</c:v>
                </c:pt>
                <c:pt idx="40083">
                  <c:v>1.007080078125E-3</c:v>
                </c:pt>
                <c:pt idx="40084">
                  <c:v>1.0068416595458984E-3</c:v>
                </c:pt>
                <c:pt idx="40085">
                  <c:v>1.007080078125E-3</c:v>
                </c:pt>
                <c:pt idx="40086">
                  <c:v>1.007080078125E-3</c:v>
                </c:pt>
                <c:pt idx="40087">
                  <c:v>1.0068416595458984E-3</c:v>
                </c:pt>
                <c:pt idx="40088">
                  <c:v>1.007080078125E-3</c:v>
                </c:pt>
                <c:pt idx="40089">
                  <c:v>1.007080078125E-3</c:v>
                </c:pt>
                <c:pt idx="40090">
                  <c:v>1.0068416595458984E-3</c:v>
                </c:pt>
                <c:pt idx="40091">
                  <c:v>1.007080078125E-3</c:v>
                </c:pt>
                <c:pt idx="40092">
                  <c:v>1.007080078125E-3</c:v>
                </c:pt>
                <c:pt idx="40093">
                  <c:v>1.0068416595458984E-3</c:v>
                </c:pt>
                <c:pt idx="40094">
                  <c:v>1.007080078125E-3</c:v>
                </c:pt>
                <c:pt idx="40095">
                  <c:v>1.0080337524414063E-3</c:v>
                </c:pt>
                <c:pt idx="40096">
                  <c:v>1.0068416595458984E-3</c:v>
                </c:pt>
                <c:pt idx="40097">
                  <c:v>1.007080078125E-3</c:v>
                </c:pt>
                <c:pt idx="40098">
                  <c:v>1.007080078125E-3</c:v>
                </c:pt>
                <c:pt idx="40099">
                  <c:v>1.0068416595458984E-3</c:v>
                </c:pt>
                <c:pt idx="40100">
                  <c:v>1.007080078125E-3</c:v>
                </c:pt>
                <c:pt idx="40101">
                  <c:v>1.007080078125E-3</c:v>
                </c:pt>
                <c:pt idx="40102">
                  <c:v>1.0068416595458984E-3</c:v>
                </c:pt>
                <c:pt idx="40103">
                  <c:v>1.007080078125E-3</c:v>
                </c:pt>
                <c:pt idx="40104">
                  <c:v>1.007080078125E-3</c:v>
                </c:pt>
                <c:pt idx="40105">
                  <c:v>1.0068416595458984E-3</c:v>
                </c:pt>
                <c:pt idx="40106">
                  <c:v>1.007080078125E-3</c:v>
                </c:pt>
                <c:pt idx="40107">
                  <c:v>1.0080337524414063E-3</c:v>
                </c:pt>
                <c:pt idx="40108">
                  <c:v>1.007080078125E-3</c:v>
                </c:pt>
                <c:pt idx="40109">
                  <c:v>1.0068416595458984E-3</c:v>
                </c:pt>
                <c:pt idx="40110">
                  <c:v>1.007080078125E-3</c:v>
                </c:pt>
                <c:pt idx="40111">
                  <c:v>1.007080078125E-3</c:v>
                </c:pt>
                <c:pt idx="40112">
                  <c:v>1.0068416595458984E-3</c:v>
                </c:pt>
                <c:pt idx="40113">
                  <c:v>1.007080078125E-3</c:v>
                </c:pt>
                <c:pt idx="40114">
                  <c:v>1.007080078125E-3</c:v>
                </c:pt>
                <c:pt idx="40115">
                  <c:v>1.0068416595458984E-3</c:v>
                </c:pt>
                <c:pt idx="40116">
                  <c:v>1.007080078125E-3</c:v>
                </c:pt>
                <c:pt idx="40117">
                  <c:v>1.007080078125E-3</c:v>
                </c:pt>
                <c:pt idx="40118">
                  <c:v>1.0068416595458984E-3</c:v>
                </c:pt>
                <c:pt idx="40119">
                  <c:v>1.0080337524414063E-3</c:v>
                </c:pt>
                <c:pt idx="40120">
                  <c:v>1.007080078125E-3</c:v>
                </c:pt>
                <c:pt idx="40121">
                  <c:v>1.0068416595458984E-3</c:v>
                </c:pt>
                <c:pt idx="40122">
                  <c:v>1.007080078125E-3</c:v>
                </c:pt>
                <c:pt idx="40123">
                  <c:v>1.007080078125E-3</c:v>
                </c:pt>
                <c:pt idx="40124">
                  <c:v>1.0068416595458984E-3</c:v>
                </c:pt>
                <c:pt idx="40125">
                  <c:v>1.007080078125E-3</c:v>
                </c:pt>
                <c:pt idx="40126">
                  <c:v>1.007080078125E-3</c:v>
                </c:pt>
                <c:pt idx="40127">
                  <c:v>1.0068416595458984E-3</c:v>
                </c:pt>
                <c:pt idx="40128">
                  <c:v>1.007080078125E-3</c:v>
                </c:pt>
                <c:pt idx="40129">
                  <c:v>1.007080078125E-3</c:v>
                </c:pt>
                <c:pt idx="40130">
                  <c:v>1.0068416595458984E-3</c:v>
                </c:pt>
                <c:pt idx="40131">
                  <c:v>1.007080078125E-3</c:v>
                </c:pt>
                <c:pt idx="40132">
                  <c:v>1.0080337524414063E-3</c:v>
                </c:pt>
                <c:pt idx="40133">
                  <c:v>1.007080078125E-3</c:v>
                </c:pt>
                <c:pt idx="40134">
                  <c:v>1.0068416595458984E-3</c:v>
                </c:pt>
                <c:pt idx="40135">
                  <c:v>1.007080078125E-3</c:v>
                </c:pt>
                <c:pt idx="40136">
                  <c:v>1.007080078125E-3</c:v>
                </c:pt>
                <c:pt idx="40137">
                  <c:v>1.0068416595458984E-3</c:v>
                </c:pt>
                <c:pt idx="40138">
                  <c:v>1.007080078125E-3</c:v>
                </c:pt>
                <c:pt idx="40139">
                  <c:v>1.007080078125E-3</c:v>
                </c:pt>
                <c:pt idx="40140">
                  <c:v>1.0068416595458984E-3</c:v>
                </c:pt>
                <c:pt idx="40141">
                  <c:v>1.007080078125E-3</c:v>
                </c:pt>
                <c:pt idx="40142">
                  <c:v>1.007080078125E-3</c:v>
                </c:pt>
                <c:pt idx="40143">
                  <c:v>1.0068416595458984E-3</c:v>
                </c:pt>
                <c:pt idx="40144">
                  <c:v>1.0080337524414063E-3</c:v>
                </c:pt>
                <c:pt idx="40145">
                  <c:v>1.007080078125E-3</c:v>
                </c:pt>
                <c:pt idx="40146">
                  <c:v>1.0068416595458984E-3</c:v>
                </c:pt>
                <c:pt idx="40147">
                  <c:v>1.007080078125E-3</c:v>
                </c:pt>
                <c:pt idx="40148">
                  <c:v>1.007080078125E-3</c:v>
                </c:pt>
                <c:pt idx="40149">
                  <c:v>1.0068416595458984E-3</c:v>
                </c:pt>
                <c:pt idx="40150">
                  <c:v>1.007080078125E-3</c:v>
                </c:pt>
                <c:pt idx="40151">
                  <c:v>1.007080078125E-3</c:v>
                </c:pt>
                <c:pt idx="40152">
                  <c:v>1.0068416595458984E-3</c:v>
                </c:pt>
                <c:pt idx="40153">
                  <c:v>1.007080078125E-3</c:v>
                </c:pt>
                <c:pt idx="40154">
                  <c:v>1.007080078125E-3</c:v>
                </c:pt>
                <c:pt idx="40155">
                  <c:v>1.0068416595458984E-3</c:v>
                </c:pt>
                <c:pt idx="40156">
                  <c:v>1.007080078125E-3</c:v>
                </c:pt>
                <c:pt idx="40157">
                  <c:v>1.0080337524414063E-3</c:v>
                </c:pt>
                <c:pt idx="40158">
                  <c:v>1.007080078125E-3</c:v>
                </c:pt>
                <c:pt idx="40159">
                  <c:v>1.0068416595458984E-3</c:v>
                </c:pt>
                <c:pt idx="40160">
                  <c:v>1.007080078125E-3</c:v>
                </c:pt>
                <c:pt idx="40161">
                  <c:v>1.007080078125E-3</c:v>
                </c:pt>
                <c:pt idx="40162">
                  <c:v>2.0139217376708984E-3</c:v>
                </c:pt>
                <c:pt idx="40163">
                  <c:v>1.007080078125E-3</c:v>
                </c:pt>
                <c:pt idx="40164">
                  <c:v>1.0068416595458984E-3</c:v>
                </c:pt>
                <c:pt idx="40165">
                  <c:v>1.007080078125E-3</c:v>
                </c:pt>
                <c:pt idx="40166">
                  <c:v>1.007080078125E-3</c:v>
                </c:pt>
                <c:pt idx="40167">
                  <c:v>1.0068416595458984E-3</c:v>
                </c:pt>
                <c:pt idx="40168">
                  <c:v>1.0080337524414063E-3</c:v>
                </c:pt>
                <c:pt idx="40169">
                  <c:v>1.007080078125E-3</c:v>
                </c:pt>
                <c:pt idx="40170">
                  <c:v>1.0068416595458984E-3</c:v>
                </c:pt>
                <c:pt idx="40171">
                  <c:v>1.007080078125E-3</c:v>
                </c:pt>
                <c:pt idx="40172">
                  <c:v>1.007080078125E-3</c:v>
                </c:pt>
                <c:pt idx="40173">
                  <c:v>1.0068416595458984E-3</c:v>
                </c:pt>
                <c:pt idx="40174">
                  <c:v>1.007080078125E-3</c:v>
                </c:pt>
                <c:pt idx="40175">
                  <c:v>1.007080078125E-3</c:v>
                </c:pt>
                <c:pt idx="40176">
                  <c:v>1.0068416595458984E-3</c:v>
                </c:pt>
                <c:pt idx="40177">
                  <c:v>1.007080078125E-3</c:v>
                </c:pt>
                <c:pt idx="40178">
                  <c:v>1.007080078125E-3</c:v>
                </c:pt>
                <c:pt idx="40179">
                  <c:v>1.0068416595458984E-3</c:v>
                </c:pt>
                <c:pt idx="40180">
                  <c:v>1.007080078125E-3</c:v>
                </c:pt>
                <c:pt idx="40181">
                  <c:v>1.0080337524414063E-3</c:v>
                </c:pt>
                <c:pt idx="40182">
                  <c:v>1.007080078125E-3</c:v>
                </c:pt>
                <c:pt idx="40183">
                  <c:v>1.0068416595458984E-3</c:v>
                </c:pt>
                <c:pt idx="40184">
                  <c:v>1.007080078125E-3</c:v>
                </c:pt>
                <c:pt idx="40185">
                  <c:v>1.007080078125E-3</c:v>
                </c:pt>
                <c:pt idx="40186">
                  <c:v>1.0068416595458984E-3</c:v>
                </c:pt>
                <c:pt idx="40187">
                  <c:v>1.007080078125E-3</c:v>
                </c:pt>
                <c:pt idx="40188">
                  <c:v>1.007080078125E-3</c:v>
                </c:pt>
                <c:pt idx="40189">
                  <c:v>1.0068416595458984E-3</c:v>
                </c:pt>
                <c:pt idx="40190">
                  <c:v>1.007080078125E-3</c:v>
                </c:pt>
                <c:pt idx="40191">
                  <c:v>1.007080078125E-3</c:v>
                </c:pt>
                <c:pt idx="40192">
                  <c:v>1.0068416595458984E-3</c:v>
                </c:pt>
                <c:pt idx="40193">
                  <c:v>1.0080337524414063E-3</c:v>
                </c:pt>
                <c:pt idx="40194">
                  <c:v>1.007080078125E-3</c:v>
                </c:pt>
                <c:pt idx="40195">
                  <c:v>1.0068416595458984E-3</c:v>
                </c:pt>
                <c:pt idx="40196">
                  <c:v>1.007080078125E-3</c:v>
                </c:pt>
                <c:pt idx="40197">
                  <c:v>1.007080078125E-3</c:v>
                </c:pt>
                <c:pt idx="40198">
                  <c:v>1.0068416595458984E-3</c:v>
                </c:pt>
                <c:pt idx="40199">
                  <c:v>1.007080078125E-3</c:v>
                </c:pt>
                <c:pt idx="40200">
                  <c:v>1.007080078125E-3</c:v>
                </c:pt>
                <c:pt idx="40201">
                  <c:v>1.0068416595458984E-3</c:v>
                </c:pt>
                <c:pt idx="40202">
                  <c:v>1.007080078125E-3</c:v>
                </c:pt>
                <c:pt idx="40203">
                  <c:v>1.007080078125E-3</c:v>
                </c:pt>
                <c:pt idx="40204">
                  <c:v>1.0068416595458984E-3</c:v>
                </c:pt>
                <c:pt idx="40205">
                  <c:v>1.007080078125E-3</c:v>
                </c:pt>
                <c:pt idx="40206">
                  <c:v>1.0080337524414063E-3</c:v>
                </c:pt>
                <c:pt idx="40207">
                  <c:v>1.007080078125E-3</c:v>
                </c:pt>
                <c:pt idx="40208">
                  <c:v>1.0068416595458984E-3</c:v>
                </c:pt>
                <c:pt idx="40209">
                  <c:v>1.007080078125E-3</c:v>
                </c:pt>
                <c:pt idx="40210">
                  <c:v>1.007080078125E-3</c:v>
                </c:pt>
                <c:pt idx="40211">
                  <c:v>1.0068416595458984E-3</c:v>
                </c:pt>
                <c:pt idx="40212">
                  <c:v>1.007080078125E-3</c:v>
                </c:pt>
                <c:pt idx="40213">
                  <c:v>1.007080078125E-3</c:v>
                </c:pt>
                <c:pt idx="40214">
                  <c:v>1.0068416595458984E-3</c:v>
                </c:pt>
                <c:pt idx="40215">
                  <c:v>1.007080078125E-3</c:v>
                </c:pt>
                <c:pt idx="40216">
                  <c:v>1.007080078125E-3</c:v>
                </c:pt>
                <c:pt idx="40217">
                  <c:v>1.0068416595458984E-3</c:v>
                </c:pt>
                <c:pt idx="40218">
                  <c:v>1.0080337524414063E-3</c:v>
                </c:pt>
                <c:pt idx="40219">
                  <c:v>1.007080078125E-3</c:v>
                </c:pt>
                <c:pt idx="40220">
                  <c:v>1.0068416595458984E-3</c:v>
                </c:pt>
                <c:pt idx="40221">
                  <c:v>1.007080078125E-3</c:v>
                </c:pt>
                <c:pt idx="40222">
                  <c:v>1.007080078125E-3</c:v>
                </c:pt>
                <c:pt idx="40223">
                  <c:v>1.0068416595458984E-3</c:v>
                </c:pt>
                <c:pt idx="40224">
                  <c:v>1.007080078125E-3</c:v>
                </c:pt>
                <c:pt idx="40225">
                  <c:v>1.007080078125E-3</c:v>
                </c:pt>
                <c:pt idx="40226">
                  <c:v>1.0068416595458984E-3</c:v>
                </c:pt>
                <c:pt idx="40227">
                  <c:v>1.007080078125E-3</c:v>
                </c:pt>
                <c:pt idx="40228">
                  <c:v>1.007080078125E-3</c:v>
                </c:pt>
                <c:pt idx="40229">
                  <c:v>1.0068416595458984E-3</c:v>
                </c:pt>
                <c:pt idx="40230">
                  <c:v>1.007080078125E-3</c:v>
                </c:pt>
                <c:pt idx="40231">
                  <c:v>1.0080337524414063E-3</c:v>
                </c:pt>
                <c:pt idx="40232">
                  <c:v>1.007080078125E-3</c:v>
                </c:pt>
                <c:pt idx="40233">
                  <c:v>1.0068416595458984E-3</c:v>
                </c:pt>
                <c:pt idx="40234">
                  <c:v>1.007080078125E-3</c:v>
                </c:pt>
                <c:pt idx="40235">
                  <c:v>1.007080078125E-3</c:v>
                </c:pt>
                <c:pt idx="40236">
                  <c:v>1.0068416595458984E-3</c:v>
                </c:pt>
                <c:pt idx="40237">
                  <c:v>1.007080078125E-3</c:v>
                </c:pt>
                <c:pt idx="40238">
                  <c:v>1.007080078125E-3</c:v>
                </c:pt>
                <c:pt idx="40239">
                  <c:v>1.0068416595458984E-3</c:v>
                </c:pt>
                <c:pt idx="40240">
                  <c:v>1.007080078125E-3</c:v>
                </c:pt>
                <c:pt idx="40241">
                  <c:v>1.007080078125E-3</c:v>
                </c:pt>
                <c:pt idx="40242">
                  <c:v>1.0068416595458984E-3</c:v>
                </c:pt>
                <c:pt idx="40243">
                  <c:v>1.0080337524414063E-3</c:v>
                </c:pt>
                <c:pt idx="40244">
                  <c:v>1.007080078125E-3</c:v>
                </c:pt>
                <c:pt idx="40245">
                  <c:v>1.0068416595458984E-3</c:v>
                </c:pt>
                <c:pt idx="40246">
                  <c:v>1.007080078125E-3</c:v>
                </c:pt>
                <c:pt idx="40247">
                  <c:v>1.007080078125E-3</c:v>
                </c:pt>
                <c:pt idx="40248">
                  <c:v>1.0068416595458984E-3</c:v>
                </c:pt>
                <c:pt idx="40249">
                  <c:v>1.007080078125E-3</c:v>
                </c:pt>
                <c:pt idx="40250">
                  <c:v>1.007080078125E-3</c:v>
                </c:pt>
                <c:pt idx="40251">
                  <c:v>1.0068416595458984E-3</c:v>
                </c:pt>
                <c:pt idx="40252">
                  <c:v>1.007080078125E-3</c:v>
                </c:pt>
                <c:pt idx="40253">
                  <c:v>1.007080078125E-3</c:v>
                </c:pt>
                <c:pt idx="40254">
                  <c:v>1.0068416595458984E-3</c:v>
                </c:pt>
                <c:pt idx="40255">
                  <c:v>1.007080078125E-3</c:v>
                </c:pt>
                <c:pt idx="40256">
                  <c:v>1.0080337524414063E-3</c:v>
                </c:pt>
                <c:pt idx="40257">
                  <c:v>1.007080078125E-3</c:v>
                </c:pt>
                <c:pt idx="40258">
                  <c:v>1.0068416595458984E-3</c:v>
                </c:pt>
                <c:pt idx="40259">
                  <c:v>1.007080078125E-3</c:v>
                </c:pt>
                <c:pt idx="40260">
                  <c:v>1.007080078125E-3</c:v>
                </c:pt>
                <c:pt idx="40261">
                  <c:v>1.0068416595458984E-3</c:v>
                </c:pt>
                <c:pt idx="40262">
                  <c:v>1.007080078125E-3</c:v>
                </c:pt>
                <c:pt idx="40263">
                  <c:v>1.007080078125E-3</c:v>
                </c:pt>
                <c:pt idx="40264">
                  <c:v>1.0068416595458984E-3</c:v>
                </c:pt>
                <c:pt idx="40265">
                  <c:v>1.007080078125E-3</c:v>
                </c:pt>
                <c:pt idx="40266">
                  <c:v>1.007080078125E-3</c:v>
                </c:pt>
                <c:pt idx="40267">
                  <c:v>1.0068416595458984E-3</c:v>
                </c:pt>
                <c:pt idx="40268">
                  <c:v>1.0080337524414063E-3</c:v>
                </c:pt>
                <c:pt idx="40269">
                  <c:v>1.007080078125E-3</c:v>
                </c:pt>
                <c:pt idx="40270">
                  <c:v>1.0068416595458984E-3</c:v>
                </c:pt>
                <c:pt idx="40271">
                  <c:v>1.007080078125E-3</c:v>
                </c:pt>
                <c:pt idx="40272">
                  <c:v>1.007080078125E-3</c:v>
                </c:pt>
                <c:pt idx="40273">
                  <c:v>1.0068416595458984E-3</c:v>
                </c:pt>
                <c:pt idx="40274">
                  <c:v>1.007080078125E-3</c:v>
                </c:pt>
                <c:pt idx="40275">
                  <c:v>1.007080078125E-3</c:v>
                </c:pt>
                <c:pt idx="40276">
                  <c:v>1.0068416595458984E-3</c:v>
                </c:pt>
                <c:pt idx="40277">
                  <c:v>1.007080078125E-3</c:v>
                </c:pt>
                <c:pt idx="40278">
                  <c:v>1.007080078125E-3</c:v>
                </c:pt>
                <c:pt idx="40279">
                  <c:v>1.0068416595458984E-3</c:v>
                </c:pt>
                <c:pt idx="40280">
                  <c:v>1.007080078125E-3</c:v>
                </c:pt>
                <c:pt idx="40281">
                  <c:v>1.0080337524414063E-3</c:v>
                </c:pt>
                <c:pt idx="40282">
                  <c:v>1.007080078125E-3</c:v>
                </c:pt>
                <c:pt idx="40283">
                  <c:v>1.0068416595458984E-3</c:v>
                </c:pt>
                <c:pt idx="40284">
                  <c:v>1.007080078125E-3</c:v>
                </c:pt>
                <c:pt idx="40285">
                  <c:v>1.007080078125E-3</c:v>
                </c:pt>
                <c:pt idx="40286">
                  <c:v>1.0068416595458984E-3</c:v>
                </c:pt>
                <c:pt idx="40287">
                  <c:v>1.007080078125E-3</c:v>
                </c:pt>
                <c:pt idx="40288">
                  <c:v>1.007080078125E-3</c:v>
                </c:pt>
                <c:pt idx="40289">
                  <c:v>1.0068416595458984E-3</c:v>
                </c:pt>
                <c:pt idx="40290">
                  <c:v>1.007080078125E-3</c:v>
                </c:pt>
                <c:pt idx="40291">
                  <c:v>1.007080078125E-3</c:v>
                </c:pt>
                <c:pt idx="40292">
                  <c:v>1.0068416595458984E-3</c:v>
                </c:pt>
                <c:pt idx="40293">
                  <c:v>1.0080337524414063E-3</c:v>
                </c:pt>
                <c:pt idx="40294">
                  <c:v>1.007080078125E-3</c:v>
                </c:pt>
                <c:pt idx="40295">
                  <c:v>1.0068416595458984E-3</c:v>
                </c:pt>
                <c:pt idx="40296">
                  <c:v>1.007080078125E-3</c:v>
                </c:pt>
                <c:pt idx="40297">
                  <c:v>1.007080078125E-3</c:v>
                </c:pt>
                <c:pt idx="40298">
                  <c:v>1.0068416595458984E-3</c:v>
                </c:pt>
                <c:pt idx="40299">
                  <c:v>1.007080078125E-3</c:v>
                </c:pt>
                <c:pt idx="40300">
                  <c:v>1.007080078125E-3</c:v>
                </c:pt>
                <c:pt idx="40301">
                  <c:v>1.0068416595458984E-3</c:v>
                </c:pt>
                <c:pt idx="40302">
                  <c:v>1.007080078125E-3</c:v>
                </c:pt>
                <c:pt idx="40303">
                  <c:v>1.007080078125E-3</c:v>
                </c:pt>
                <c:pt idx="40304">
                  <c:v>1.0068416595458984E-3</c:v>
                </c:pt>
                <c:pt idx="40305">
                  <c:v>1.007080078125E-3</c:v>
                </c:pt>
                <c:pt idx="40306">
                  <c:v>1.0080337524414063E-3</c:v>
                </c:pt>
                <c:pt idx="40307">
                  <c:v>1.007080078125E-3</c:v>
                </c:pt>
                <c:pt idx="40308">
                  <c:v>1.0068416595458984E-3</c:v>
                </c:pt>
                <c:pt idx="40309">
                  <c:v>1.007080078125E-3</c:v>
                </c:pt>
                <c:pt idx="40310">
                  <c:v>1.007080078125E-3</c:v>
                </c:pt>
                <c:pt idx="40311">
                  <c:v>1.0068416595458984E-3</c:v>
                </c:pt>
                <c:pt idx="40312">
                  <c:v>1.007080078125E-3</c:v>
                </c:pt>
                <c:pt idx="40313">
                  <c:v>1.007080078125E-3</c:v>
                </c:pt>
                <c:pt idx="40314">
                  <c:v>1.0068416595458984E-3</c:v>
                </c:pt>
                <c:pt idx="40315">
                  <c:v>1.007080078125E-3</c:v>
                </c:pt>
                <c:pt idx="40316">
                  <c:v>1.007080078125E-3</c:v>
                </c:pt>
                <c:pt idx="40317">
                  <c:v>1.0068416595458984E-3</c:v>
                </c:pt>
                <c:pt idx="40318">
                  <c:v>1.0080337524414063E-3</c:v>
                </c:pt>
                <c:pt idx="40319">
                  <c:v>1.007080078125E-3</c:v>
                </c:pt>
                <c:pt idx="40320">
                  <c:v>1.0068416595458984E-3</c:v>
                </c:pt>
                <c:pt idx="40321">
                  <c:v>1.007080078125E-3</c:v>
                </c:pt>
                <c:pt idx="40322">
                  <c:v>1.007080078125E-3</c:v>
                </c:pt>
                <c:pt idx="40323">
                  <c:v>1.0068416595458984E-3</c:v>
                </c:pt>
                <c:pt idx="40324">
                  <c:v>1.007080078125E-3</c:v>
                </c:pt>
                <c:pt idx="40325">
                  <c:v>1.007080078125E-3</c:v>
                </c:pt>
                <c:pt idx="40326">
                  <c:v>1.0068416595458984E-3</c:v>
                </c:pt>
                <c:pt idx="40327">
                  <c:v>1.007080078125E-3</c:v>
                </c:pt>
                <c:pt idx="40328">
                  <c:v>1.007080078125E-3</c:v>
                </c:pt>
                <c:pt idx="40329">
                  <c:v>1.0068416595458984E-3</c:v>
                </c:pt>
                <c:pt idx="40330">
                  <c:v>1.007080078125E-3</c:v>
                </c:pt>
                <c:pt idx="40331">
                  <c:v>1.0080337524414063E-3</c:v>
                </c:pt>
                <c:pt idx="40332">
                  <c:v>1.007080078125E-3</c:v>
                </c:pt>
                <c:pt idx="40333">
                  <c:v>1.0068416595458984E-3</c:v>
                </c:pt>
                <c:pt idx="40334">
                  <c:v>1.007080078125E-3</c:v>
                </c:pt>
                <c:pt idx="40335">
                  <c:v>1.007080078125E-3</c:v>
                </c:pt>
                <c:pt idx="40336">
                  <c:v>1.0068416595458984E-3</c:v>
                </c:pt>
                <c:pt idx="40337">
                  <c:v>1.007080078125E-3</c:v>
                </c:pt>
                <c:pt idx="40338">
                  <c:v>1.007080078125E-3</c:v>
                </c:pt>
                <c:pt idx="40339">
                  <c:v>1.0068416595458984E-3</c:v>
                </c:pt>
                <c:pt idx="40340">
                  <c:v>1.007080078125E-3</c:v>
                </c:pt>
                <c:pt idx="40341">
                  <c:v>1.0068416595458984E-3</c:v>
                </c:pt>
                <c:pt idx="40342">
                  <c:v>1.007080078125E-3</c:v>
                </c:pt>
                <c:pt idx="40343">
                  <c:v>1.0080337524414063E-3</c:v>
                </c:pt>
                <c:pt idx="40344">
                  <c:v>1.007080078125E-3</c:v>
                </c:pt>
                <c:pt idx="40345">
                  <c:v>1.0068416595458984E-3</c:v>
                </c:pt>
                <c:pt idx="40346">
                  <c:v>1.007080078125E-3</c:v>
                </c:pt>
                <c:pt idx="40347">
                  <c:v>1.007080078125E-3</c:v>
                </c:pt>
                <c:pt idx="40348">
                  <c:v>1.0068416595458984E-3</c:v>
                </c:pt>
                <c:pt idx="40349">
                  <c:v>1.007080078125E-3</c:v>
                </c:pt>
                <c:pt idx="40350">
                  <c:v>1.007080078125E-3</c:v>
                </c:pt>
                <c:pt idx="40351">
                  <c:v>1.0068416595458984E-3</c:v>
                </c:pt>
                <c:pt idx="40352">
                  <c:v>1.007080078125E-3</c:v>
                </c:pt>
                <c:pt idx="40353">
                  <c:v>1.007080078125E-3</c:v>
                </c:pt>
                <c:pt idx="40354">
                  <c:v>1.0068416595458984E-3</c:v>
                </c:pt>
                <c:pt idx="40355">
                  <c:v>1.007080078125E-3</c:v>
                </c:pt>
                <c:pt idx="40356">
                  <c:v>1.0080337524414063E-3</c:v>
                </c:pt>
                <c:pt idx="40357">
                  <c:v>1.007080078125E-3</c:v>
                </c:pt>
                <c:pt idx="40358">
                  <c:v>1.0068416595458984E-3</c:v>
                </c:pt>
                <c:pt idx="40359">
                  <c:v>1.007080078125E-3</c:v>
                </c:pt>
                <c:pt idx="40360">
                  <c:v>1.007080078125E-3</c:v>
                </c:pt>
                <c:pt idx="40361">
                  <c:v>1.0068416595458984E-3</c:v>
                </c:pt>
                <c:pt idx="40362">
                  <c:v>1.007080078125E-3</c:v>
                </c:pt>
                <c:pt idx="40363">
                  <c:v>1.0068416595458984E-3</c:v>
                </c:pt>
                <c:pt idx="40364">
                  <c:v>1.007080078125E-3</c:v>
                </c:pt>
                <c:pt idx="40365">
                  <c:v>1.007080078125E-3</c:v>
                </c:pt>
                <c:pt idx="40366">
                  <c:v>1.0068416595458984E-3</c:v>
                </c:pt>
                <c:pt idx="40367">
                  <c:v>1.007080078125E-3</c:v>
                </c:pt>
                <c:pt idx="40368">
                  <c:v>1.0080337524414063E-3</c:v>
                </c:pt>
                <c:pt idx="40369">
                  <c:v>4.0280818939208984E-3</c:v>
                </c:pt>
                <c:pt idx="40370">
                  <c:v>1.0068416595458984E-3</c:v>
                </c:pt>
                <c:pt idx="40371">
                  <c:v>1.007080078125E-3</c:v>
                </c:pt>
                <c:pt idx="40372">
                  <c:v>1.007080078125E-3</c:v>
                </c:pt>
                <c:pt idx="40373">
                  <c:v>1.0068416595458984E-3</c:v>
                </c:pt>
                <c:pt idx="40374">
                  <c:v>1.007080078125E-3</c:v>
                </c:pt>
                <c:pt idx="40375">
                  <c:v>1.007080078125E-3</c:v>
                </c:pt>
                <c:pt idx="40376">
                  <c:v>1.0068416595458984E-3</c:v>
                </c:pt>
                <c:pt idx="40377">
                  <c:v>1.007080078125E-3</c:v>
                </c:pt>
                <c:pt idx="40378">
                  <c:v>1.0080337524414063E-3</c:v>
                </c:pt>
                <c:pt idx="40379">
                  <c:v>1.007080078125E-3</c:v>
                </c:pt>
                <c:pt idx="40380">
                  <c:v>1.0068416595458984E-3</c:v>
                </c:pt>
                <c:pt idx="40381">
                  <c:v>1.007080078125E-3</c:v>
                </c:pt>
                <c:pt idx="40382">
                  <c:v>1.0068416595458984E-3</c:v>
                </c:pt>
                <c:pt idx="40383">
                  <c:v>1.007080078125E-3</c:v>
                </c:pt>
                <c:pt idx="40384">
                  <c:v>1.007080078125E-3</c:v>
                </c:pt>
                <c:pt idx="40385">
                  <c:v>1.0068416595458984E-3</c:v>
                </c:pt>
                <c:pt idx="40386">
                  <c:v>1.007080078125E-3</c:v>
                </c:pt>
                <c:pt idx="40387">
                  <c:v>1.007080078125E-3</c:v>
                </c:pt>
                <c:pt idx="40388">
                  <c:v>1.0068416595458984E-3</c:v>
                </c:pt>
                <c:pt idx="40389">
                  <c:v>1.007080078125E-3</c:v>
                </c:pt>
                <c:pt idx="40390">
                  <c:v>1.0080337524414063E-3</c:v>
                </c:pt>
                <c:pt idx="40391">
                  <c:v>1.007080078125E-3</c:v>
                </c:pt>
                <c:pt idx="40392">
                  <c:v>1.0068416595458984E-3</c:v>
                </c:pt>
                <c:pt idx="40393">
                  <c:v>1.007080078125E-3</c:v>
                </c:pt>
                <c:pt idx="40394">
                  <c:v>1.007080078125E-3</c:v>
                </c:pt>
                <c:pt idx="40395">
                  <c:v>1.0068416595458984E-3</c:v>
                </c:pt>
                <c:pt idx="40396">
                  <c:v>1.007080078125E-3</c:v>
                </c:pt>
                <c:pt idx="40397">
                  <c:v>1.007080078125E-3</c:v>
                </c:pt>
                <c:pt idx="40398">
                  <c:v>1.0068416595458984E-3</c:v>
                </c:pt>
                <c:pt idx="40399">
                  <c:v>1.007080078125E-3</c:v>
                </c:pt>
                <c:pt idx="40400">
                  <c:v>1.007080078125E-3</c:v>
                </c:pt>
                <c:pt idx="40401">
                  <c:v>1.0068416595458984E-3</c:v>
                </c:pt>
                <c:pt idx="40402">
                  <c:v>1.007080078125E-3</c:v>
                </c:pt>
                <c:pt idx="40403">
                  <c:v>1.0080337524414063E-3</c:v>
                </c:pt>
                <c:pt idx="40404">
                  <c:v>1.0068416595458984E-3</c:v>
                </c:pt>
                <c:pt idx="40405">
                  <c:v>1.007080078125E-3</c:v>
                </c:pt>
                <c:pt idx="40406">
                  <c:v>1.007080078125E-3</c:v>
                </c:pt>
                <c:pt idx="40407">
                  <c:v>1.0068416595458984E-3</c:v>
                </c:pt>
                <c:pt idx="40408">
                  <c:v>1.007080078125E-3</c:v>
                </c:pt>
                <c:pt idx="40409">
                  <c:v>1.007080078125E-3</c:v>
                </c:pt>
                <c:pt idx="40410">
                  <c:v>1.0068416595458984E-3</c:v>
                </c:pt>
                <c:pt idx="40411">
                  <c:v>1.007080078125E-3</c:v>
                </c:pt>
                <c:pt idx="40412">
                  <c:v>1.007080078125E-3</c:v>
                </c:pt>
                <c:pt idx="40413">
                  <c:v>1.0068416595458984E-3</c:v>
                </c:pt>
                <c:pt idx="40414">
                  <c:v>1.007080078125E-3</c:v>
                </c:pt>
                <c:pt idx="40415">
                  <c:v>1.0080337524414063E-3</c:v>
                </c:pt>
                <c:pt idx="40416">
                  <c:v>1.007080078125E-3</c:v>
                </c:pt>
                <c:pt idx="40417">
                  <c:v>1.0068416595458984E-3</c:v>
                </c:pt>
                <c:pt idx="40418">
                  <c:v>1.007080078125E-3</c:v>
                </c:pt>
                <c:pt idx="40419">
                  <c:v>1.007080078125E-3</c:v>
                </c:pt>
                <c:pt idx="40420">
                  <c:v>1.0068416595458984E-3</c:v>
                </c:pt>
                <c:pt idx="40421">
                  <c:v>1.007080078125E-3</c:v>
                </c:pt>
                <c:pt idx="40422">
                  <c:v>1.007080078125E-3</c:v>
                </c:pt>
                <c:pt idx="40423">
                  <c:v>1.0068416595458984E-3</c:v>
                </c:pt>
                <c:pt idx="40424">
                  <c:v>1.007080078125E-3</c:v>
                </c:pt>
                <c:pt idx="40425">
                  <c:v>1.007080078125E-3</c:v>
                </c:pt>
                <c:pt idx="40426">
                  <c:v>1.0068416595458984E-3</c:v>
                </c:pt>
                <c:pt idx="40427">
                  <c:v>1.007080078125E-3</c:v>
                </c:pt>
                <c:pt idx="40428">
                  <c:v>1.0080337524414063E-3</c:v>
                </c:pt>
                <c:pt idx="40429">
                  <c:v>1.0068416595458984E-3</c:v>
                </c:pt>
                <c:pt idx="40430">
                  <c:v>1.007080078125E-3</c:v>
                </c:pt>
                <c:pt idx="40431">
                  <c:v>1.007080078125E-3</c:v>
                </c:pt>
                <c:pt idx="40432">
                  <c:v>1.0068416595458984E-3</c:v>
                </c:pt>
                <c:pt idx="40433">
                  <c:v>1.007080078125E-3</c:v>
                </c:pt>
                <c:pt idx="40434">
                  <c:v>1.007080078125E-3</c:v>
                </c:pt>
                <c:pt idx="40435">
                  <c:v>1.0068416595458984E-3</c:v>
                </c:pt>
                <c:pt idx="40436">
                  <c:v>1.007080078125E-3</c:v>
                </c:pt>
                <c:pt idx="40437">
                  <c:v>1.007080078125E-3</c:v>
                </c:pt>
                <c:pt idx="40438">
                  <c:v>1.0068416595458984E-3</c:v>
                </c:pt>
                <c:pt idx="40439">
                  <c:v>1.007080078125E-3</c:v>
                </c:pt>
                <c:pt idx="40440">
                  <c:v>1.0080337524414063E-3</c:v>
                </c:pt>
                <c:pt idx="40441">
                  <c:v>1.007080078125E-3</c:v>
                </c:pt>
                <c:pt idx="40442">
                  <c:v>1.0068416595458984E-3</c:v>
                </c:pt>
                <c:pt idx="40443">
                  <c:v>1.007080078125E-3</c:v>
                </c:pt>
                <c:pt idx="40444">
                  <c:v>1.007080078125E-3</c:v>
                </c:pt>
                <c:pt idx="40445">
                  <c:v>1.0068416595458984E-3</c:v>
                </c:pt>
                <c:pt idx="40446">
                  <c:v>1.007080078125E-3</c:v>
                </c:pt>
                <c:pt idx="40447">
                  <c:v>1.007080078125E-3</c:v>
                </c:pt>
                <c:pt idx="40448">
                  <c:v>1.0068416595458984E-3</c:v>
                </c:pt>
                <c:pt idx="40449">
                  <c:v>1.007080078125E-3</c:v>
                </c:pt>
                <c:pt idx="40450">
                  <c:v>1.007080078125E-3</c:v>
                </c:pt>
                <c:pt idx="40451">
                  <c:v>1.0068416595458984E-3</c:v>
                </c:pt>
                <c:pt idx="40452">
                  <c:v>1.007080078125E-3</c:v>
                </c:pt>
                <c:pt idx="40453">
                  <c:v>1.0080337524414063E-3</c:v>
                </c:pt>
                <c:pt idx="40454">
                  <c:v>1.0068416595458984E-3</c:v>
                </c:pt>
                <c:pt idx="40455">
                  <c:v>1.007080078125E-3</c:v>
                </c:pt>
                <c:pt idx="40456">
                  <c:v>1.007080078125E-3</c:v>
                </c:pt>
                <c:pt idx="40457">
                  <c:v>1.0068416595458984E-3</c:v>
                </c:pt>
                <c:pt idx="40458">
                  <c:v>1.007080078125E-3</c:v>
                </c:pt>
                <c:pt idx="40459">
                  <c:v>1.007080078125E-3</c:v>
                </c:pt>
                <c:pt idx="40460">
                  <c:v>1.0068416595458984E-3</c:v>
                </c:pt>
                <c:pt idx="40461">
                  <c:v>1.007080078125E-3</c:v>
                </c:pt>
                <c:pt idx="40462">
                  <c:v>1.007080078125E-3</c:v>
                </c:pt>
                <c:pt idx="40463">
                  <c:v>1.0068416595458984E-3</c:v>
                </c:pt>
                <c:pt idx="40464">
                  <c:v>1.007080078125E-3</c:v>
                </c:pt>
                <c:pt idx="40465">
                  <c:v>1.0080337524414063E-3</c:v>
                </c:pt>
                <c:pt idx="40466">
                  <c:v>1.007080078125E-3</c:v>
                </c:pt>
                <c:pt idx="40467">
                  <c:v>1.0068416595458984E-3</c:v>
                </c:pt>
                <c:pt idx="40468">
                  <c:v>1.007080078125E-3</c:v>
                </c:pt>
                <c:pt idx="40469">
                  <c:v>1.007080078125E-3</c:v>
                </c:pt>
                <c:pt idx="40470">
                  <c:v>1.0068416595458984E-3</c:v>
                </c:pt>
                <c:pt idx="40471">
                  <c:v>1.007080078125E-3</c:v>
                </c:pt>
                <c:pt idx="40472">
                  <c:v>1.007080078125E-3</c:v>
                </c:pt>
                <c:pt idx="40473">
                  <c:v>1.0068416595458984E-3</c:v>
                </c:pt>
                <c:pt idx="40474">
                  <c:v>1.007080078125E-3</c:v>
                </c:pt>
                <c:pt idx="40475">
                  <c:v>1.007080078125E-3</c:v>
                </c:pt>
                <c:pt idx="40476">
                  <c:v>1.0068416595458984E-3</c:v>
                </c:pt>
                <c:pt idx="40477">
                  <c:v>1.007080078125E-3</c:v>
                </c:pt>
                <c:pt idx="40478">
                  <c:v>1.0080337524414063E-3</c:v>
                </c:pt>
                <c:pt idx="40479">
                  <c:v>1.0068416595458984E-3</c:v>
                </c:pt>
                <c:pt idx="40480">
                  <c:v>1.007080078125E-3</c:v>
                </c:pt>
                <c:pt idx="40481">
                  <c:v>1.007080078125E-3</c:v>
                </c:pt>
                <c:pt idx="40482">
                  <c:v>1.0068416595458984E-3</c:v>
                </c:pt>
                <c:pt idx="40483">
                  <c:v>1.007080078125E-3</c:v>
                </c:pt>
                <c:pt idx="40484">
                  <c:v>1.007080078125E-3</c:v>
                </c:pt>
                <c:pt idx="40485">
                  <c:v>1.0068416595458984E-3</c:v>
                </c:pt>
                <c:pt idx="40486">
                  <c:v>1.007080078125E-3</c:v>
                </c:pt>
                <c:pt idx="40487">
                  <c:v>1.007080078125E-3</c:v>
                </c:pt>
                <c:pt idx="40488">
                  <c:v>1.0068416595458984E-3</c:v>
                </c:pt>
                <c:pt idx="40489">
                  <c:v>1.007080078125E-3</c:v>
                </c:pt>
                <c:pt idx="40490">
                  <c:v>1.0080337524414063E-3</c:v>
                </c:pt>
                <c:pt idx="40491">
                  <c:v>1.007080078125E-3</c:v>
                </c:pt>
                <c:pt idx="40492">
                  <c:v>1.0068416595458984E-3</c:v>
                </c:pt>
                <c:pt idx="40493">
                  <c:v>1.007080078125E-3</c:v>
                </c:pt>
                <c:pt idx="40494">
                  <c:v>1.007080078125E-3</c:v>
                </c:pt>
                <c:pt idx="40495">
                  <c:v>1.0068416595458984E-3</c:v>
                </c:pt>
                <c:pt idx="40496">
                  <c:v>1.007080078125E-3</c:v>
                </c:pt>
                <c:pt idx="40497">
                  <c:v>1.007080078125E-3</c:v>
                </c:pt>
                <c:pt idx="40498">
                  <c:v>1.0068416595458984E-3</c:v>
                </c:pt>
                <c:pt idx="40499">
                  <c:v>1.007080078125E-3</c:v>
                </c:pt>
                <c:pt idx="40500">
                  <c:v>1.007080078125E-3</c:v>
                </c:pt>
                <c:pt idx="40501">
                  <c:v>1.0068416595458984E-3</c:v>
                </c:pt>
                <c:pt idx="40502">
                  <c:v>1.007080078125E-3</c:v>
                </c:pt>
                <c:pt idx="40503">
                  <c:v>1.0080337524414063E-3</c:v>
                </c:pt>
                <c:pt idx="40504">
                  <c:v>1.0068416595458984E-3</c:v>
                </c:pt>
                <c:pt idx="40505">
                  <c:v>1.007080078125E-3</c:v>
                </c:pt>
                <c:pt idx="40506">
                  <c:v>1.007080078125E-3</c:v>
                </c:pt>
                <c:pt idx="40507">
                  <c:v>1.0068416595458984E-3</c:v>
                </c:pt>
                <c:pt idx="40508">
                  <c:v>1.007080078125E-3</c:v>
                </c:pt>
                <c:pt idx="40509">
                  <c:v>1.007080078125E-3</c:v>
                </c:pt>
                <c:pt idx="40510">
                  <c:v>1.0068416595458984E-3</c:v>
                </c:pt>
                <c:pt idx="40511">
                  <c:v>1.007080078125E-3</c:v>
                </c:pt>
                <c:pt idx="40512">
                  <c:v>1.007080078125E-3</c:v>
                </c:pt>
                <c:pt idx="40513">
                  <c:v>1.0068416595458984E-3</c:v>
                </c:pt>
                <c:pt idx="40514">
                  <c:v>1.007080078125E-3</c:v>
                </c:pt>
                <c:pt idx="40515">
                  <c:v>1.0080337524414063E-3</c:v>
                </c:pt>
                <c:pt idx="40516">
                  <c:v>1.007080078125E-3</c:v>
                </c:pt>
                <c:pt idx="40517">
                  <c:v>1.0068416595458984E-3</c:v>
                </c:pt>
                <c:pt idx="40518">
                  <c:v>1.007080078125E-3</c:v>
                </c:pt>
                <c:pt idx="40519">
                  <c:v>1.007080078125E-3</c:v>
                </c:pt>
                <c:pt idx="40520">
                  <c:v>1.0068416595458984E-3</c:v>
                </c:pt>
                <c:pt idx="40521">
                  <c:v>1.007080078125E-3</c:v>
                </c:pt>
                <c:pt idx="40522">
                  <c:v>1.007080078125E-3</c:v>
                </c:pt>
                <c:pt idx="40523">
                  <c:v>1.0068416595458984E-3</c:v>
                </c:pt>
                <c:pt idx="40524">
                  <c:v>1.007080078125E-3</c:v>
                </c:pt>
                <c:pt idx="40525">
                  <c:v>1.007080078125E-3</c:v>
                </c:pt>
                <c:pt idx="40526">
                  <c:v>1.0068416595458984E-3</c:v>
                </c:pt>
                <c:pt idx="40527">
                  <c:v>1.007080078125E-3</c:v>
                </c:pt>
                <c:pt idx="40528">
                  <c:v>1.0080337524414063E-3</c:v>
                </c:pt>
                <c:pt idx="40529">
                  <c:v>1.0068416595458984E-3</c:v>
                </c:pt>
                <c:pt idx="40530">
                  <c:v>1.007080078125E-3</c:v>
                </c:pt>
                <c:pt idx="40531">
                  <c:v>1.007080078125E-3</c:v>
                </c:pt>
                <c:pt idx="40532">
                  <c:v>1.0068416595458984E-3</c:v>
                </c:pt>
                <c:pt idx="40533">
                  <c:v>1.007080078125E-3</c:v>
                </c:pt>
                <c:pt idx="40534">
                  <c:v>1.007080078125E-3</c:v>
                </c:pt>
                <c:pt idx="40535">
                  <c:v>1.0068416595458984E-3</c:v>
                </c:pt>
                <c:pt idx="40536">
                  <c:v>1.007080078125E-3</c:v>
                </c:pt>
                <c:pt idx="40537">
                  <c:v>1.007080078125E-3</c:v>
                </c:pt>
                <c:pt idx="40538">
                  <c:v>1.0068416595458984E-3</c:v>
                </c:pt>
                <c:pt idx="40539">
                  <c:v>1.007080078125E-3</c:v>
                </c:pt>
                <c:pt idx="40540">
                  <c:v>1.0080337524414063E-3</c:v>
                </c:pt>
                <c:pt idx="40541">
                  <c:v>1.007080078125E-3</c:v>
                </c:pt>
                <c:pt idx="40542">
                  <c:v>1.0068416595458984E-3</c:v>
                </c:pt>
                <c:pt idx="40543">
                  <c:v>1.3092041015625E-2</c:v>
                </c:pt>
                <c:pt idx="40544">
                  <c:v>1.007080078125E-3</c:v>
                </c:pt>
                <c:pt idx="40545">
                  <c:v>1.0068416595458984E-3</c:v>
                </c:pt>
                <c:pt idx="40546">
                  <c:v>1.007080078125E-3</c:v>
                </c:pt>
                <c:pt idx="40547">
                  <c:v>1.007080078125E-3</c:v>
                </c:pt>
                <c:pt idx="40548">
                  <c:v>1.0068416595458984E-3</c:v>
                </c:pt>
                <c:pt idx="40549">
                  <c:v>1.007080078125E-3</c:v>
                </c:pt>
                <c:pt idx="40550">
                  <c:v>1.007080078125E-3</c:v>
                </c:pt>
                <c:pt idx="40551">
                  <c:v>1.0068416595458984E-3</c:v>
                </c:pt>
                <c:pt idx="40552">
                  <c:v>1.007080078125E-3</c:v>
                </c:pt>
                <c:pt idx="40553">
                  <c:v>1.0080337524414063E-3</c:v>
                </c:pt>
                <c:pt idx="40554">
                  <c:v>1.007080078125E-3</c:v>
                </c:pt>
                <c:pt idx="40555">
                  <c:v>1.0068416595458984E-3</c:v>
                </c:pt>
                <c:pt idx="40556">
                  <c:v>1.007080078125E-3</c:v>
                </c:pt>
                <c:pt idx="40557">
                  <c:v>1.007080078125E-3</c:v>
                </c:pt>
                <c:pt idx="40558">
                  <c:v>1.0068416595458984E-3</c:v>
                </c:pt>
                <c:pt idx="40559">
                  <c:v>1.007080078125E-3</c:v>
                </c:pt>
                <c:pt idx="40560">
                  <c:v>1.007080078125E-3</c:v>
                </c:pt>
                <c:pt idx="40561">
                  <c:v>1.0068416595458984E-3</c:v>
                </c:pt>
                <c:pt idx="40562">
                  <c:v>1.007080078125E-3</c:v>
                </c:pt>
                <c:pt idx="40563">
                  <c:v>1.007080078125E-3</c:v>
                </c:pt>
                <c:pt idx="40564">
                  <c:v>1.0068416595458984E-3</c:v>
                </c:pt>
                <c:pt idx="40565">
                  <c:v>1.007080078125E-3</c:v>
                </c:pt>
                <c:pt idx="40566">
                  <c:v>1.0080337524414063E-3</c:v>
                </c:pt>
                <c:pt idx="40567">
                  <c:v>1.0068416595458984E-3</c:v>
                </c:pt>
                <c:pt idx="40568">
                  <c:v>1.007080078125E-3</c:v>
                </c:pt>
                <c:pt idx="40569">
                  <c:v>1.007080078125E-3</c:v>
                </c:pt>
                <c:pt idx="40570">
                  <c:v>1.0068416595458984E-3</c:v>
                </c:pt>
                <c:pt idx="40571">
                  <c:v>1.007080078125E-3</c:v>
                </c:pt>
                <c:pt idx="40572">
                  <c:v>1.007080078125E-3</c:v>
                </c:pt>
                <c:pt idx="40573">
                  <c:v>1.0068416595458984E-3</c:v>
                </c:pt>
                <c:pt idx="40574">
                  <c:v>1.007080078125E-3</c:v>
                </c:pt>
                <c:pt idx="40575">
                  <c:v>1.007080078125E-3</c:v>
                </c:pt>
                <c:pt idx="40576">
                  <c:v>1.0068416595458984E-3</c:v>
                </c:pt>
                <c:pt idx="40577">
                  <c:v>1.007080078125E-3</c:v>
                </c:pt>
                <c:pt idx="40578">
                  <c:v>1.0080337524414063E-3</c:v>
                </c:pt>
                <c:pt idx="40579">
                  <c:v>1.007080078125E-3</c:v>
                </c:pt>
                <c:pt idx="40580">
                  <c:v>1.0068416595458984E-3</c:v>
                </c:pt>
                <c:pt idx="40581">
                  <c:v>1.007080078125E-3</c:v>
                </c:pt>
                <c:pt idx="40582">
                  <c:v>1.007080078125E-3</c:v>
                </c:pt>
                <c:pt idx="40583">
                  <c:v>1.0068416595458984E-3</c:v>
                </c:pt>
                <c:pt idx="40584">
                  <c:v>1.007080078125E-3</c:v>
                </c:pt>
                <c:pt idx="40585">
                  <c:v>1.007080078125E-3</c:v>
                </c:pt>
                <c:pt idx="40586">
                  <c:v>1.0068416595458984E-3</c:v>
                </c:pt>
                <c:pt idx="40587">
                  <c:v>1.007080078125E-3</c:v>
                </c:pt>
                <c:pt idx="40588">
                  <c:v>1.007080078125E-3</c:v>
                </c:pt>
                <c:pt idx="40589">
                  <c:v>1.0068416595458984E-3</c:v>
                </c:pt>
                <c:pt idx="40590">
                  <c:v>1.007080078125E-3</c:v>
                </c:pt>
                <c:pt idx="40591">
                  <c:v>1.0080337524414063E-3</c:v>
                </c:pt>
                <c:pt idx="40592">
                  <c:v>1.0068416595458984E-3</c:v>
                </c:pt>
                <c:pt idx="40593">
                  <c:v>1.007080078125E-3</c:v>
                </c:pt>
                <c:pt idx="40594">
                  <c:v>1.007080078125E-3</c:v>
                </c:pt>
                <c:pt idx="40595">
                  <c:v>1.0068416595458984E-3</c:v>
                </c:pt>
                <c:pt idx="40596">
                  <c:v>1.007080078125E-3</c:v>
                </c:pt>
                <c:pt idx="40597">
                  <c:v>1.007080078125E-3</c:v>
                </c:pt>
                <c:pt idx="40598">
                  <c:v>1.0068416595458984E-3</c:v>
                </c:pt>
                <c:pt idx="40599">
                  <c:v>1.007080078125E-3</c:v>
                </c:pt>
                <c:pt idx="40600">
                  <c:v>1.007080078125E-3</c:v>
                </c:pt>
                <c:pt idx="40601">
                  <c:v>1.0068416595458984E-3</c:v>
                </c:pt>
                <c:pt idx="40602">
                  <c:v>1.007080078125E-3</c:v>
                </c:pt>
                <c:pt idx="40603">
                  <c:v>1.0080337524414063E-3</c:v>
                </c:pt>
                <c:pt idx="40604">
                  <c:v>1.007080078125E-3</c:v>
                </c:pt>
                <c:pt idx="40605">
                  <c:v>1.0068416595458984E-3</c:v>
                </c:pt>
                <c:pt idx="40606">
                  <c:v>1.007080078125E-3</c:v>
                </c:pt>
                <c:pt idx="40607">
                  <c:v>1.007080078125E-3</c:v>
                </c:pt>
                <c:pt idx="40608">
                  <c:v>1.0068416595458984E-3</c:v>
                </c:pt>
                <c:pt idx="40609">
                  <c:v>9.0639591217041016E-3</c:v>
                </c:pt>
                <c:pt idx="40610">
                  <c:v>1.007080078125E-3</c:v>
                </c:pt>
                <c:pt idx="40611">
                  <c:v>1.007080078125E-3</c:v>
                </c:pt>
                <c:pt idx="40612">
                  <c:v>1.0068416595458984E-3</c:v>
                </c:pt>
                <c:pt idx="40613">
                  <c:v>1.007080078125E-3</c:v>
                </c:pt>
                <c:pt idx="40614">
                  <c:v>1.007080078125E-3</c:v>
                </c:pt>
                <c:pt idx="40615">
                  <c:v>1.0068416595458984E-3</c:v>
                </c:pt>
                <c:pt idx="40616">
                  <c:v>1.007080078125E-3</c:v>
                </c:pt>
                <c:pt idx="40617">
                  <c:v>1.007080078125E-3</c:v>
                </c:pt>
                <c:pt idx="40618">
                  <c:v>1.0068416595458984E-3</c:v>
                </c:pt>
                <c:pt idx="40619">
                  <c:v>1.007080078125E-3</c:v>
                </c:pt>
                <c:pt idx="40620">
                  <c:v>1.0080337524414063E-3</c:v>
                </c:pt>
                <c:pt idx="40621">
                  <c:v>1.007080078125E-3</c:v>
                </c:pt>
                <c:pt idx="40622">
                  <c:v>1.0068416595458984E-3</c:v>
                </c:pt>
                <c:pt idx="40623">
                  <c:v>1.007080078125E-3</c:v>
                </c:pt>
                <c:pt idx="40624">
                  <c:v>1.007080078125E-3</c:v>
                </c:pt>
                <c:pt idx="40625">
                  <c:v>1.0068416595458984E-3</c:v>
                </c:pt>
                <c:pt idx="40626">
                  <c:v>1.007080078125E-3</c:v>
                </c:pt>
                <c:pt idx="40627">
                  <c:v>1.007080078125E-3</c:v>
                </c:pt>
                <c:pt idx="40628">
                  <c:v>1.0068416595458984E-3</c:v>
                </c:pt>
                <c:pt idx="40629">
                  <c:v>1.007080078125E-3</c:v>
                </c:pt>
                <c:pt idx="40630">
                  <c:v>1.007080078125E-3</c:v>
                </c:pt>
                <c:pt idx="40631">
                  <c:v>1.0068416595458984E-3</c:v>
                </c:pt>
                <c:pt idx="40632">
                  <c:v>1.0080337524414063E-3</c:v>
                </c:pt>
                <c:pt idx="40633">
                  <c:v>1.007080078125E-3</c:v>
                </c:pt>
                <c:pt idx="40634">
                  <c:v>1.0068416595458984E-3</c:v>
                </c:pt>
                <c:pt idx="40635">
                  <c:v>1.007080078125E-3</c:v>
                </c:pt>
                <c:pt idx="40636">
                  <c:v>1.007080078125E-3</c:v>
                </c:pt>
                <c:pt idx="40637">
                  <c:v>1.0068416595458984E-3</c:v>
                </c:pt>
                <c:pt idx="40638">
                  <c:v>1.007080078125E-3</c:v>
                </c:pt>
                <c:pt idx="40639">
                  <c:v>1.007080078125E-3</c:v>
                </c:pt>
                <c:pt idx="40640">
                  <c:v>1.0068416595458984E-3</c:v>
                </c:pt>
                <c:pt idx="40641">
                  <c:v>1.007080078125E-3</c:v>
                </c:pt>
                <c:pt idx="40642">
                  <c:v>1.007080078125E-3</c:v>
                </c:pt>
                <c:pt idx="40643">
                  <c:v>1.0068416595458984E-3</c:v>
                </c:pt>
                <c:pt idx="40644">
                  <c:v>1.007080078125E-3</c:v>
                </c:pt>
                <c:pt idx="40645">
                  <c:v>1.0080337524414063E-3</c:v>
                </c:pt>
                <c:pt idx="40646">
                  <c:v>1.007080078125E-3</c:v>
                </c:pt>
                <c:pt idx="40647">
                  <c:v>1.0068416595458984E-3</c:v>
                </c:pt>
                <c:pt idx="40648">
                  <c:v>1.007080078125E-3</c:v>
                </c:pt>
                <c:pt idx="40649">
                  <c:v>1.007080078125E-3</c:v>
                </c:pt>
                <c:pt idx="40650">
                  <c:v>1.0068416595458984E-3</c:v>
                </c:pt>
                <c:pt idx="40651">
                  <c:v>1.007080078125E-3</c:v>
                </c:pt>
                <c:pt idx="40652">
                  <c:v>1.007080078125E-3</c:v>
                </c:pt>
                <c:pt idx="40653">
                  <c:v>1.0068416595458984E-3</c:v>
                </c:pt>
                <c:pt idx="40654">
                  <c:v>1.007080078125E-3</c:v>
                </c:pt>
                <c:pt idx="40655">
                  <c:v>1.007080078125E-3</c:v>
                </c:pt>
                <c:pt idx="40656">
                  <c:v>1.0068416595458984E-3</c:v>
                </c:pt>
                <c:pt idx="40657">
                  <c:v>1.0080337524414063E-3</c:v>
                </c:pt>
                <c:pt idx="40658">
                  <c:v>1.007080078125E-3</c:v>
                </c:pt>
                <c:pt idx="40659">
                  <c:v>1.0068416595458984E-3</c:v>
                </c:pt>
                <c:pt idx="40660">
                  <c:v>1.007080078125E-3</c:v>
                </c:pt>
                <c:pt idx="40661">
                  <c:v>1.007080078125E-3</c:v>
                </c:pt>
                <c:pt idx="40662">
                  <c:v>1.0068416595458984E-3</c:v>
                </c:pt>
                <c:pt idx="40663">
                  <c:v>1.007080078125E-3</c:v>
                </c:pt>
                <c:pt idx="40664">
                  <c:v>1.007080078125E-3</c:v>
                </c:pt>
                <c:pt idx="40665">
                  <c:v>1.0068416595458984E-3</c:v>
                </c:pt>
                <c:pt idx="40666">
                  <c:v>1.007080078125E-3</c:v>
                </c:pt>
                <c:pt idx="40667">
                  <c:v>1.007080078125E-3</c:v>
                </c:pt>
                <c:pt idx="40668">
                  <c:v>1.0068416595458984E-3</c:v>
                </c:pt>
                <c:pt idx="40669">
                  <c:v>1.007080078125E-3</c:v>
                </c:pt>
                <c:pt idx="40670">
                  <c:v>1.0080337524414063E-3</c:v>
                </c:pt>
                <c:pt idx="40671">
                  <c:v>1.007080078125E-3</c:v>
                </c:pt>
                <c:pt idx="40672">
                  <c:v>1.0068416595458984E-3</c:v>
                </c:pt>
                <c:pt idx="40673">
                  <c:v>1.007080078125E-3</c:v>
                </c:pt>
                <c:pt idx="40674">
                  <c:v>1.007080078125E-3</c:v>
                </c:pt>
                <c:pt idx="40675">
                  <c:v>1.0068416595458984E-3</c:v>
                </c:pt>
                <c:pt idx="40676">
                  <c:v>1.007080078125E-3</c:v>
                </c:pt>
                <c:pt idx="40677">
                  <c:v>1.007080078125E-3</c:v>
                </c:pt>
                <c:pt idx="40678">
                  <c:v>1.0068416595458984E-3</c:v>
                </c:pt>
                <c:pt idx="40679">
                  <c:v>1.007080078125E-3</c:v>
                </c:pt>
                <c:pt idx="40680">
                  <c:v>1.007080078125E-3</c:v>
                </c:pt>
                <c:pt idx="40681">
                  <c:v>1.0068416595458984E-3</c:v>
                </c:pt>
                <c:pt idx="40682">
                  <c:v>1.0080337524414063E-3</c:v>
                </c:pt>
                <c:pt idx="40683">
                  <c:v>1.007080078125E-3</c:v>
                </c:pt>
                <c:pt idx="40684">
                  <c:v>1.0068416595458984E-3</c:v>
                </c:pt>
                <c:pt idx="40685">
                  <c:v>1.007080078125E-3</c:v>
                </c:pt>
                <c:pt idx="40686">
                  <c:v>1.007080078125E-3</c:v>
                </c:pt>
                <c:pt idx="40687">
                  <c:v>1.0068416595458984E-3</c:v>
                </c:pt>
                <c:pt idx="40688">
                  <c:v>1.007080078125E-3</c:v>
                </c:pt>
                <c:pt idx="40689">
                  <c:v>1.007080078125E-3</c:v>
                </c:pt>
                <c:pt idx="40690">
                  <c:v>1.0068416595458984E-3</c:v>
                </c:pt>
                <c:pt idx="40691">
                  <c:v>1.007080078125E-3</c:v>
                </c:pt>
                <c:pt idx="40692">
                  <c:v>1.007080078125E-3</c:v>
                </c:pt>
                <c:pt idx="40693">
                  <c:v>1.0068416595458984E-3</c:v>
                </c:pt>
                <c:pt idx="40694">
                  <c:v>1.007080078125E-3</c:v>
                </c:pt>
                <c:pt idx="40695">
                  <c:v>1.0080337524414063E-3</c:v>
                </c:pt>
                <c:pt idx="40696">
                  <c:v>1.007080078125E-3</c:v>
                </c:pt>
                <c:pt idx="40697">
                  <c:v>1.0068416595458984E-3</c:v>
                </c:pt>
                <c:pt idx="40698">
                  <c:v>1.007080078125E-3</c:v>
                </c:pt>
                <c:pt idx="40699">
                  <c:v>1.007080078125E-3</c:v>
                </c:pt>
                <c:pt idx="40700">
                  <c:v>1.0068416595458984E-3</c:v>
                </c:pt>
                <c:pt idx="40701">
                  <c:v>1.007080078125E-3</c:v>
                </c:pt>
                <c:pt idx="40702">
                  <c:v>1.007080078125E-3</c:v>
                </c:pt>
                <c:pt idx="40703">
                  <c:v>1.0068416595458984E-3</c:v>
                </c:pt>
                <c:pt idx="40704">
                  <c:v>1.007080078125E-3</c:v>
                </c:pt>
                <c:pt idx="40705">
                  <c:v>1.007080078125E-3</c:v>
                </c:pt>
                <c:pt idx="40706">
                  <c:v>1.0068416595458984E-3</c:v>
                </c:pt>
                <c:pt idx="40707">
                  <c:v>1.0080337524414063E-3</c:v>
                </c:pt>
                <c:pt idx="40708">
                  <c:v>1.007080078125E-3</c:v>
                </c:pt>
                <c:pt idx="40709">
                  <c:v>1.0068416595458984E-3</c:v>
                </c:pt>
                <c:pt idx="40710">
                  <c:v>1.007080078125E-3</c:v>
                </c:pt>
                <c:pt idx="40711">
                  <c:v>1.007080078125E-3</c:v>
                </c:pt>
                <c:pt idx="40712">
                  <c:v>1.0068416595458984E-3</c:v>
                </c:pt>
                <c:pt idx="40713">
                  <c:v>1.007080078125E-3</c:v>
                </c:pt>
                <c:pt idx="40714">
                  <c:v>1.007080078125E-3</c:v>
                </c:pt>
                <c:pt idx="40715">
                  <c:v>1.0068416595458984E-3</c:v>
                </c:pt>
                <c:pt idx="40716">
                  <c:v>2.01416015625E-3</c:v>
                </c:pt>
                <c:pt idx="40717">
                  <c:v>1.0068416595458984E-3</c:v>
                </c:pt>
                <c:pt idx="40718">
                  <c:v>1.007080078125E-3</c:v>
                </c:pt>
                <c:pt idx="40719">
                  <c:v>1.0080337524414063E-3</c:v>
                </c:pt>
                <c:pt idx="40720">
                  <c:v>1.007080078125E-3</c:v>
                </c:pt>
                <c:pt idx="40721">
                  <c:v>1.0068416595458984E-3</c:v>
                </c:pt>
                <c:pt idx="40722">
                  <c:v>1.007080078125E-3</c:v>
                </c:pt>
                <c:pt idx="40723">
                  <c:v>1.007080078125E-3</c:v>
                </c:pt>
                <c:pt idx="40724">
                  <c:v>1.0068416595458984E-3</c:v>
                </c:pt>
                <c:pt idx="40725">
                  <c:v>1.007080078125E-3</c:v>
                </c:pt>
                <c:pt idx="40726">
                  <c:v>6.0429573059082031E-3</c:v>
                </c:pt>
                <c:pt idx="40727">
                  <c:v>1.007080078125E-3</c:v>
                </c:pt>
                <c:pt idx="40728">
                  <c:v>1.0068416595458984E-3</c:v>
                </c:pt>
                <c:pt idx="40729">
                  <c:v>1.007080078125E-3</c:v>
                </c:pt>
                <c:pt idx="40730">
                  <c:v>1.007080078125E-3</c:v>
                </c:pt>
                <c:pt idx="40731">
                  <c:v>1.0068416595458984E-3</c:v>
                </c:pt>
                <c:pt idx="40732">
                  <c:v>1.007080078125E-3</c:v>
                </c:pt>
                <c:pt idx="40733">
                  <c:v>1.007080078125E-3</c:v>
                </c:pt>
                <c:pt idx="40734">
                  <c:v>1.0068416595458984E-3</c:v>
                </c:pt>
                <c:pt idx="40735">
                  <c:v>1.007080078125E-3</c:v>
                </c:pt>
                <c:pt idx="40736">
                  <c:v>1.007080078125E-3</c:v>
                </c:pt>
                <c:pt idx="40737">
                  <c:v>1.0068416595458984E-3</c:v>
                </c:pt>
                <c:pt idx="40738">
                  <c:v>1.007080078125E-3</c:v>
                </c:pt>
                <c:pt idx="40739">
                  <c:v>1.0080337524414063E-3</c:v>
                </c:pt>
                <c:pt idx="40740">
                  <c:v>1.007080078125E-3</c:v>
                </c:pt>
                <c:pt idx="40741">
                  <c:v>1.0068416595458984E-3</c:v>
                </c:pt>
                <c:pt idx="40742">
                  <c:v>1.007080078125E-3</c:v>
                </c:pt>
                <c:pt idx="40743">
                  <c:v>1.007080078125E-3</c:v>
                </c:pt>
                <c:pt idx="40744">
                  <c:v>1.0068416595458984E-3</c:v>
                </c:pt>
                <c:pt idx="40745">
                  <c:v>1.007080078125E-3</c:v>
                </c:pt>
                <c:pt idx="40746">
                  <c:v>1.007080078125E-3</c:v>
                </c:pt>
                <c:pt idx="40747">
                  <c:v>1.0068416595458984E-3</c:v>
                </c:pt>
                <c:pt idx="40748">
                  <c:v>1.007080078125E-3</c:v>
                </c:pt>
                <c:pt idx="40749">
                  <c:v>1.007080078125E-3</c:v>
                </c:pt>
                <c:pt idx="40750">
                  <c:v>1.0068416595458984E-3</c:v>
                </c:pt>
                <c:pt idx="40751">
                  <c:v>1.0080337524414063E-3</c:v>
                </c:pt>
                <c:pt idx="40752">
                  <c:v>1.007080078125E-3</c:v>
                </c:pt>
                <c:pt idx="40753">
                  <c:v>1.0068416595458984E-3</c:v>
                </c:pt>
                <c:pt idx="40754">
                  <c:v>1.007080078125E-3</c:v>
                </c:pt>
                <c:pt idx="40755">
                  <c:v>1.007080078125E-3</c:v>
                </c:pt>
                <c:pt idx="40756">
                  <c:v>1.0068416595458984E-3</c:v>
                </c:pt>
                <c:pt idx="40757">
                  <c:v>1.007080078125E-3</c:v>
                </c:pt>
                <c:pt idx="40758">
                  <c:v>1.007080078125E-3</c:v>
                </c:pt>
                <c:pt idx="40759">
                  <c:v>1.0068416595458984E-3</c:v>
                </c:pt>
                <c:pt idx="40760">
                  <c:v>1.007080078125E-3</c:v>
                </c:pt>
                <c:pt idx="40761">
                  <c:v>1.007080078125E-3</c:v>
                </c:pt>
                <c:pt idx="40762">
                  <c:v>1.0068416595458984E-3</c:v>
                </c:pt>
                <c:pt idx="40763">
                  <c:v>1.007080078125E-3</c:v>
                </c:pt>
                <c:pt idx="40764">
                  <c:v>1.0080337524414063E-3</c:v>
                </c:pt>
                <c:pt idx="40765">
                  <c:v>1.007080078125E-3</c:v>
                </c:pt>
                <c:pt idx="40766">
                  <c:v>1.0068416595458984E-3</c:v>
                </c:pt>
                <c:pt idx="40767">
                  <c:v>1.007080078125E-3</c:v>
                </c:pt>
                <c:pt idx="40768">
                  <c:v>1.3092041015625E-2</c:v>
                </c:pt>
                <c:pt idx="40769">
                  <c:v>1.0068416595458984E-3</c:v>
                </c:pt>
                <c:pt idx="40770">
                  <c:v>1.007080078125E-3</c:v>
                </c:pt>
                <c:pt idx="40771">
                  <c:v>1.007080078125E-3</c:v>
                </c:pt>
                <c:pt idx="40772">
                  <c:v>1.0068416595458984E-3</c:v>
                </c:pt>
                <c:pt idx="40773">
                  <c:v>1.007080078125E-3</c:v>
                </c:pt>
                <c:pt idx="40774">
                  <c:v>1.007080078125E-3</c:v>
                </c:pt>
                <c:pt idx="40775">
                  <c:v>1.0068416595458984E-3</c:v>
                </c:pt>
                <c:pt idx="40776">
                  <c:v>1.007080078125E-3</c:v>
                </c:pt>
                <c:pt idx="40777">
                  <c:v>1.0080337524414063E-3</c:v>
                </c:pt>
                <c:pt idx="40778">
                  <c:v>1.007080078125E-3</c:v>
                </c:pt>
                <c:pt idx="40779">
                  <c:v>1.0068416595458984E-3</c:v>
                </c:pt>
                <c:pt idx="40780">
                  <c:v>1.007080078125E-3</c:v>
                </c:pt>
                <c:pt idx="40781">
                  <c:v>1.007080078125E-3</c:v>
                </c:pt>
                <c:pt idx="40782">
                  <c:v>1.0068416595458984E-3</c:v>
                </c:pt>
                <c:pt idx="40783">
                  <c:v>1.007080078125E-3</c:v>
                </c:pt>
                <c:pt idx="40784">
                  <c:v>1.007080078125E-3</c:v>
                </c:pt>
                <c:pt idx="40785">
                  <c:v>1.0068416595458984E-3</c:v>
                </c:pt>
                <c:pt idx="40786">
                  <c:v>1.007080078125E-3</c:v>
                </c:pt>
                <c:pt idx="40787">
                  <c:v>1.007080078125E-3</c:v>
                </c:pt>
                <c:pt idx="40788">
                  <c:v>1.0068416595458984E-3</c:v>
                </c:pt>
                <c:pt idx="40789">
                  <c:v>1.0080337524414063E-3</c:v>
                </c:pt>
                <c:pt idx="40790">
                  <c:v>1.007080078125E-3</c:v>
                </c:pt>
                <c:pt idx="40791">
                  <c:v>1.0068416595458984E-3</c:v>
                </c:pt>
                <c:pt idx="40792">
                  <c:v>1.007080078125E-3</c:v>
                </c:pt>
                <c:pt idx="40793">
                  <c:v>1.007080078125E-3</c:v>
                </c:pt>
                <c:pt idx="40794">
                  <c:v>1.0068416595458984E-3</c:v>
                </c:pt>
                <c:pt idx="40795">
                  <c:v>1.007080078125E-3</c:v>
                </c:pt>
                <c:pt idx="40796">
                  <c:v>1.007080078125E-3</c:v>
                </c:pt>
                <c:pt idx="40797">
                  <c:v>1.0068416595458984E-3</c:v>
                </c:pt>
                <c:pt idx="40798">
                  <c:v>1.007080078125E-3</c:v>
                </c:pt>
                <c:pt idx="40799">
                  <c:v>1.007080078125E-3</c:v>
                </c:pt>
                <c:pt idx="40800">
                  <c:v>1.0068416595458984E-3</c:v>
                </c:pt>
                <c:pt idx="40801">
                  <c:v>1.007080078125E-3</c:v>
                </c:pt>
                <c:pt idx="40802">
                  <c:v>1.0080337524414063E-3</c:v>
                </c:pt>
                <c:pt idx="40803">
                  <c:v>1.007080078125E-3</c:v>
                </c:pt>
                <c:pt idx="40804">
                  <c:v>1.0068416595458984E-3</c:v>
                </c:pt>
                <c:pt idx="40805">
                  <c:v>1.007080078125E-3</c:v>
                </c:pt>
                <c:pt idx="40806">
                  <c:v>1.007080078125E-3</c:v>
                </c:pt>
                <c:pt idx="40807">
                  <c:v>1.0068416595458984E-3</c:v>
                </c:pt>
                <c:pt idx="40808">
                  <c:v>1.007080078125E-3</c:v>
                </c:pt>
                <c:pt idx="40809">
                  <c:v>1.007080078125E-3</c:v>
                </c:pt>
                <c:pt idx="40810">
                  <c:v>1.0068416595458984E-3</c:v>
                </c:pt>
                <c:pt idx="40811">
                  <c:v>1.007080078125E-3</c:v>
                </c:pt>
                <c:pt idx="40812">
                  <c:v>1.0068416595458984E-3</c:v>
                </c:pt>
                <c:pt idx="40813">
                  <c:v>1.007080078125E-3</c:v>
                </c:pt>
                <c:pt idx="40814">
                  <c:v>1.0080337524414063E-3</c:v>
                </c:pt>
                <c:pt idx="40815">
                  <c:v>1.007080078125E-3</c:v>
                </c:pt>
                <c:pt idx="40816">
                  <c:v>1.0068416595458984E-3</c:v>
                </c:pt>
                <c:pt idx="40817">
                  <c:v>1.007080078125E-3</c:v>
                </c:pt>
                <c:pt idx="40818">
                  <c:v>1.007080078125E-3</c:v>
                </c:pt>
                <c:pt idx="40819">
                  <c:v>1.0068416595458984E-3</c:v>
                </c:pt>
                <c:pt idx="40820">
                  <c:v>1.007080078125E-3</c:v>
                </c:pt>
                <c:pt idx="40821">
                  <c:v>1.007080078125E-3</c:v>
                </c:pt>
                <c:pt idx="40822">
                  <c:v>1.0068416595458984E-3</c:v>
                </c:pt>
                <c:pt idx="40823">
                  <c:v>1.007080078125E-3</c:v>
                </c:pt>
                <c:pt idx="40824">
                  <c:v>1.007080078125E-3</c:v>
                </c:pt>
                <c:pt idx="40825">
                  <c:v>1.0068416595458984E-3</c:v>
                </c:pt>
                <c:pt idx="40826">
                  <c:v>1.007080078125E-3</c:v>
                </c:pt>
                <c:pt idx="40827">
                  <c:v>1.0080337524414063E-3</c:v>
                </c:pt>
                <c:pt idx="40828">
                  <c:v>1.007080078125E-3</c:v>
                </c:pt>
                <c:pt idx="40829">
                  <c:v>1.0068416595458984E-3</c:v>
                </c:pt>
                <c:pt idx="40830">
                  <c:v>1.007080078125E-3</c:v>
                </c:pt>
                <c:pt idx="40831">
                  <c:v>1.007080078125E-3</c:v>
                </c:pt>
                <c:pt idx="40832">
                  <c:v>1.0068416595458984E-3</c:v>
                </c:pt>
                <c:pt idx="40833">
                  <c:v>1.007080078125E-3</c:v>
                </c:pt>
                <c:pt idx="40834">
                  <c:v>1.0068416595458984E-3</c:v>
                </c:pt>
                <c:pt idx="40835">
                  <c:v>1.007080078125E-3</c:v>
                </c:pt>
                <c:pt idx="40836">
                  <c:v>1.007080078125E-3</c:v>
                </c:pt>
                <c:pt idx="40837">
                  <c:v>1.0068416595458984E-3</c:v>
                </c:pt>
                <c:pt idx="40838">
                  <c:v>1.007080078125E-3</c:v>
                </c:pt>
                <c:pt idx="40839">
                  <c:v>1.0080337524414063E-3</c:v>
                </c:pt>
                <c:pt idx="40840">
                  <c:v>1.007080078125E-3</c:v>
                </c:pt>
                <c:pt idx="40841">
                  <c:v>1.0068416595458984E-3</c:v>
                </c:pt>
                <c:pt idx="40842">
                  <c:v>1.007080078125E-3</c:v>
                </c:pt>
                <c:pt idx="40843">
                  <c:v>1.007080078125E-3</c:v>
                </c:pt>
                <c:pt idx="40844">
                  <c:v>1.0068416595458984E-3</c:v>
                </c:pt>
                <c:pt idx="40845">
                  <c:v>1.007080078125E-3</c:v>
                </c:pt>
                <c:pt idx="40846">
                  <c:v>1.007080078125E-3</c:v>
                </c:pt>
                <c:pt idx="40847">
                  <c:v>1.0068416595458984E-3</c:v>
                </c:pt>
                <c:pt idx="40848">
                  <c:v>1.007080078125E-3</c:v>
                </c:pt>
                <c:pt idx="40849">
                  <c:v>1.007080078125E-3</c:v>
                </c:pt>
                <c:pt idx="40850">
                  <c:v>1.0068416595458984E-3</c:v>
                </c:pt>
                <c:pt idx="40851">
                  <c:v>1.007080078125E-3</c:v>
                </c:pt>
                <c:pt idx="40852">
                  <c:v>1.0080337524414063E-3</c:v>
                </c:pt>
                <c:pt idx="40853">
                  <c:v>1.007080078125E-3</c:v>
                </c:pt>
                <c:pt idx="40854">
                  <c:v>1.0068416595458984E-3</c:v>
                </c:pt>
                <c:pt idx="40855">
                  <c:v>1.007080078125E-3</c:v>
                </c:pt>
                <c:pt idx="40856">
                  <c:v>1.0068416595458984E-3</c:v>
                </c:pt>
                <c:pt idx="40857">
                  <c:v>1.007080078125E-3</c:v>
                </c:pt>
                <c:pt idx="40858">
                  <c:v>1.007080078125E-3</c:v>
                </c:pt>
                <c:pt idx="40859">
                  <c:v>1.0068416595458984E-3</c:v>
                </c:pt>
                <c:pt idx="40860">
                  <c:v>1.007080078125E-3</c:v>
                </c:pt>
                <c:pt idx="40861">
                  <c:v>1.007080078125E-3</c:v>
                </c:pt>
                <c:pt idx="40862">
                  <c:v>1.0068416595458984E-3</c:v>
                </c:pt>
                <c:pt idx="40863">
                  <c:v>1.007080078125E-3</c:v>
                </c:pt>
                <c:pt idx="40864">
                  <c:v>1.0080337524414063E-3</c:v>
                </c:pt>
                <c:pt idx="40865">
                  <c:v>1.007080078125E-3</c:v>
                </c:pt>
                <c:pt idx="40866">
                  <c:v>1.0068416595458984E-3</c:v>
                </c:pt>
                <c:pt idx="40867">
                  <c:v>1.007080078125E-3</c:v>
                </c:pt>
                <c:pt idx="40868">
                  <c:v>1.007080078125E-3</c:v>
                </c:pt>
                <c:pt idx="40869">
                  <c:v>1.0068416595458984E-3</c:v>
                </c:pt>
                <c:pt idx="40870">
                  <c:v>1.007080078125E-3</c:v>
                </c:pt>
                <c:pt idx="40871">
                  <c:v>1.007080078125E-3</c:v>
                </c:pt>
                <c:pt idx="40872">
                  <c:v>1.0068416595458984E-3</c:v>
                </c:pt>
                <c:pt idx="40873">
                  <c:v>1.007080078125E-3</c:v>
                </c:pt>
                <c:pt idx="40874">
                  <c:v>1.007080078125E-3</c:v>
                </c:pt>
                <c:pt idx="40875">
                  <c:v>1.0068416595458984E-3</c:v>
                </c:pt>
                <c:pt idx="40876">
                  <c:v>1.007080078125E-3</c:v>
                </c:pt>
                <c:pt idx="40877">
                  <c:v>1.0080337524414063E-3</c:v>
                </c:pt>
                <c:pt idx="40878">
                  <c:v>1.0068416595458984E-3</c:v>
                </c:pt>
                <c:pt idx="40879">
                  <c:v>1.007080078125E-3</c:v>
                </c:pt>
                <c:pt idx="40880">
                  <c:v>1.007080078125E-3</c:v>
                </c:pt>
                <c:pt idx="40881">
                  <c:v>1.0068416595458984E-3</c:v>
                </c:pt>
                <c:pt idx="40882">
                  <c:v>1.007080078125E-3</c:v>
                </c:pt>
                <c:pt idx="40883">
                  <c:v>1.007080078125E-3</c:v>
                </c:pt>
                <c:pt idx="40884">
                  <c:v>1.0068416595458984E-3</c:v>
                </c:pt>
                <c:pt idx="40885">
                  <c:v>1.007080078125E-3</c:v>
                </c:pt>
                <c:pt idx="40886">
                  <c:v>1.007080078125E-3</c:v>
                </c:pt>
                <c:pt idx="40887">
                  <c:v>1.0068416595458984E-3</c:v>
                </c:pt>
                <c:pt idx="40888">
                  <c:v>1.6113996505737305E-2</c:v>
                </c:pt>
                <c:pt idx="40889">
                  <c:v>1.007080078125E-3</c:v>
                </c:pt>
                <c:pt idx="40890">
                  <c:v>1.007080078125E-3</c:v>
                </c:pt>
                <c:pt idx="40891">
                  <c:v>1.0068416595458984E-3</c:v>
                </c:pt>
                <c:pt idx="40892">
                  <c:v>1.007080078125E-3</c:v>
                </c:pt>
                <c:pt idx="40893">
                  <c:v>1.007080078125E-3</c:v>
                </c:pt>
                <c:pt idx="40894">
                  <c:v>1.0068416595458984E-3</c:v>
                </c:pt>
                <c:pt idx="40895">
                  <c:v>1.007080078125E-3</c:v>
                </c:pt>
                <c:pt idx="40896">
                  <c:v>1.007080078125E-3</c:v>
                </c:pt>
                <c:pt idx="40897">
                  <c:v>1.0068416595458984E-3</c:v>
                </c:pt>
                <c:pt idx="40898">
                  <c:v>1.007080078125E-3</c:v>
                </c:pt>
                <c:pt idx="40899">
                  <c:v>1.0080337524414063E-3</c:v>
                </c:pt>
                <c:pt idx="40900">
                  <c:v>1.007080078125E-3</c:v>
                </c:pt>
                <c:pt idx="40901">
                  <c:v>1.0068416595458984E-3</c:v>
                </c:pt>
                <c:pt idx="40902">
                  <c:v>1.007080078125E-3</c:v>
                </c:pt>
                <c:pt idx="40903">
                  <c:v>1.007080078125E-3</c:v>
                </c:pt>
                <c:pt idx="40904">
                  <c:v>1.0068416595458984E-3</c:v>
                </c:pt>
                <c:pt idx="40905">
                  <c:v>1.007080078125E-3</c:v>
                </c:pt>
                <c:pt idx="40906">
                  <c:v>1.007080078125E-3</c:v>
                </c:pt>
                <c:pt idx="40907">
                  <c:v>1.0068416595458984E-3</c:v>
                </c:pt>
                <c:pt idx="40908">
                  <c:v>1.007080078125E-3</c:v>
                </c:pt>
                <c:pt idx="40909">
                  <c:v>1.007080078125E-3</c:v>
                </c:pt>
                <c:pt idx="40910">
                  <c:v>1.0068416595458984E-3</c:v>
                </c:pt>
                <c:pt idx="40911">
                  <c:v>1.007080078125E-3</c:v>
                </c:pt>
                <c:pt idx="40912">
                  <c:v>1.0080337524414063E-3</c:v>
                </c:pt>
                <c:pt idx="40913">
                  <c:v>1.0068416595458984E-3</c:v>
                </c:pt>
                <c:pt idx="40914">
                  <c:v>1.007080078125E-3</c:v>
                </c:pt>
                <c:pt idx="40915">
                  <c:v>1.007080078125E-3</c:v>
                </c:pt>
                <c:pt idx="40916">
                  <c:v>1.0068416595458984E-3</c:v>
                </c:pt>
                <c:pt idx="40917">
                  <c:v>1.007080078125E-3</c:v>
                </c:pt>
                <c:pt idx="40918">
                  <c:v>1.007080078125E-3</c:v>
                </c:pt>
                <c:pt idx="40919">
                  <c:v>1.0068416595458984E-3</c:v>
                </c:pt>
                <c:pt idx="40920">
                  <c:v>1.007080078125E-3</c:v>
                </c:pt>
                <c:pt idx="40921">
                  <c:v>1.007080078125E-3</c:v>
                </c:pt>
                <c:pt idx="40922">
                  <c:v>1.0068416595458984E-3</c:v>
                </c:pt>
                <c:pt idx="40923">
                  <c:v>1.007080078125E-3</c:v>
                </c:pt>
                <c:pt idx="40924">
                  <c:v>1.0080337524414063E-3</c:v>
                </c:pt>
                <c:pt idx="40925">
                  <c:v>1.007080078125E-3</c:v>
                </c:pt>
                <c:pt idx="40926">
                  <c:v>1.0068416595458984E-3</c:v>
                </c:pt>
                <c:pt idx="40927">
                  <c:v>1.007080078125E-3</c:v>
                </c:pt>
                <c:pt idx="40928">
                  <c:v>1.007080078125E-3</c:v>
                </c:pt>
                <c:pt idx="40929">
                  <c:v>1.0068416595458984E-3</c:v>
                </c:pt>
                <c:pt idx="40930">
                  <c:v>1.007080078125E-3</c:v>
                </c:pt>
                <c:pt idx="40931">
                  <c:v>1.007080078125E-3</c:v>
                </c:pt>
                <c:pt idx="40932">
                  <c:v>1.0068416595458984E-3</c:v>
                </c:pt>
                <c:pt idx="40933">
                  <c:v>1.007080078125E-3</c:v>
                </c:pt>
                <c:pt idx="40934">
                  <c:v>1.007080078125E-3</c:v>
                </c:pt>
                <c:pt idx="40935">
                  <c:v>1.0068416595458984E-3</c:v>
                </c:pt>
                <c:pt idx="40936">
                  <c:v>1.007080078125E-3</c:v>
                </c:pt>
                <c:pt idx="40937">
                  <c:v>1.0080337524414063E-3</c:v>
                </c:pt>
                <c:pt idx="40938">
                  <c:v>1.0068416595458984E-3</c:v>
                </c:pt>
                <c:pt idx="40939">
                  <c:v>1.007080078125E-3</c:v>
                </c:pt>
                <c:pt idx="40940">
                  <c:v>1.007080078125E-3</c:v>
                </c:pt>
                <c:pt idx="40941">
                  <c:v>1.0068416595458984E-3</c:v>
                </c:pt>
                <c:pt idx="40942">
                  <c:v>1.007080078125E-3</c:v>
                </c:pt>
                <c:pt idx="40943">
                  <c:v>1.007080078125E-3</c:v>
                </c:pt>
                <c:pt idx="40944">
                  <c:v>1.0068416595458984E-3</c:v>
                </c:pt>
                <c:pt idx="40945">
                  <c:v>1.007080078125E-3</c:v>
                </c:pt>
                <c:pt idx="40946">
                  <c:v>1.007080078125E-3</c:v>
                </c:pt>
                <c:pt idx="40947">
                  <c:v>1.0068416595458984E-3</c:v>
                </c:pt>
                <c:pt idx="40948">
                  <c:v>1.007080078125E-3</c:v>
                </c:pt>
                <c:pt idx="40949">
                  <c:v>1.0080337524414063E-3</c:v>
                </c:pt>
                <c:pt idx="40950">
                  <c:v>1.007080078125E-3</c:v>
                </c:pt>
                <c:pt idx="40951">
                  <c:v>1.0068416595458984E-3</c:v>
                </c:pt>
                <c:pt idx="40952">
                  <c:v>1.007080078125E-3</c:v>
                </c:pt>
                <c:pt idx="40953">
                  <c:v>1.007080078125E-3</c:v>
                </c:pt>
                <c:pt idx="40954">
                  <c:v>1.0068416595458984E-3</c:v>
                </c:pt>
                <c:pt idx="40955">
                  <c:v>1.007080078125E-3</c:v>
                </c:pt>
                <c:pt idx="40956">
                  <c:v>1.007080078125E-3</c:v>
                </c:pt>
                <c:pt idx="40957">
                  <c:v>1.0068416595458984E-3</c:v>
                </c:pt>
                <c:pt idx="40958">
                  <c:v>1.007080078125E-3</c:v>
                </c:pt>
                <c:pt idx="40959">
                  <c:v>1.007080078125E-3</c:v>
                </c:pt>
                <c:pt idx="40960">
                  <c:v>1.0068416595458984E-3</c:v>
                </c:pt>
                <c:pt idx="40961">
                  <c:v>1.007080078125E-3</c:v>
                </c:pt>
                <c:pt idx="40962">
                  <c:v>1.0080337524414063E-3</c:v>
                </c:pt>
                <c:pt idx="40963">
                  <c:v>1.0068416595458984E-3</c:v>
                </c:pt>
                <c:pt idx="40964">
                  <c:v>1.007080078125E-3</c:v>
                </c:pt>
                <c:pt idx="40965">
                  <c:v>1.007080078125E-3</c:v>
                </c:pt>
                <c:pt idx="40966">
                  <c:v>1.0068416595458984E-3</c:v>
                </c:pt>
                <c:pt idx="40967">
                  <c:v>1.007080078125E-3</c:v>
                </c:pt>
                <c:pt idx="40968">
                  <c:v>1.007080078125E-3</c:v>
                </c:pt>
                <c:pt idx="40969">
                  <c:v>1.0068416595458984E-3</c:v>
                </c:pt>
                <c:pt idx="40970">
                  <c:v>1.007080078125E-3</c:v>
                </c:pt>
                <c:pt idx="40971">
                  <c:v>1.007080078125E-3</c:v>
                </c:pt>
                <c:pt idx="40972">
                  <c:v>1.0068416595458984E-3</c:v>
                </c:pt>
                <c:pt idx="40973">
                  <c:v>1.007080078125E-3</c:v>
                </c:pt>
                <c:pt idx="40974">
                  <c:v>1.0080337524414063E-3</c:v>
                </c:pt>
                <c:pt idx="40975">
                  <c:v>1.007080078125E-3</c:v>
                </c:pt>
                <c:pt idx="40976">
                  <c:v>1.0068416595458984E-3</c:v>
                </c:pt>
                <c:pt idx="40977">
                  <c:v>1.007080078125E-3</c:v>
                </c:pt>
                <c:pt idx="40978">
                  <c:v>1.007080078125E-3</c:v>
                </c:pt>
                <c:pt idx="40979">
                  <c:v>1.0068416595458984E-3</c:v>
                </c:pt>
                <c:pt idx="40980">
                  <c:v>1.007080078125E-3</c:v>
                </c:pt>
                <c:pt idx="40981">
                  <c:v>1.007080078125E-3</c:v>
                </c:pt>
                <c:pt idx="40982">
                  <c:v>1.0068416595458984E-3</c:v>
                </c:pt>
                <c:pt idx="40983">
                  <c:v>1.007080078125E-3</c:v>
                </c:pt>
                <c:pt idx="40984">
                  <c:v>1.007080078125E-3</c:v>
                </c:pt>
                <c:pt idx="40985">
                  <c:v>1.0068416595458984E-3</c:v>
                </c:pt>
                <c:pt idx="40986">
                  <c:v>1.007080078125E-3</c:v>
                </c:pt>
                <c:pt idx="40987">
                  <c:v>1.0080337524414063E-3</c:v>
                </c:pt>
                <c:pt idx="40988">
                  <c:v>1.0068416595458984E-3</c:v>
                </c:pt>
                <c:pt idx="40989">
                  <c:v>1.007080078125E-3</c:v>
                </c:pt>
                <c:pt idx="40990">
                  <c:v>1.007080078125E-3</c:v>
                </c:pt>
                <c:pt idx="40991">
                  <c:v>1.0068416595458984E-3</c:v>
                </c:pt>
                <c:pt idx="40992">
                  <c:v>1.007080078125E-3</c:v>
                </c:pt>
                <c:pt idx="40993">
                  <c:v>1.007080078125E-3</c:v>
                </c:pt>
                <c:pt idx="40994">
                  <c:v>1.0068416595458984E-3</c:v>
                </c:pt>
                <c:pt idx="40995">
                  <c:v>1.007080078125E-3</c:v>
                </c:pt>
                <c:pt idx="40996">
                  <c:v>1.007080078125E-3</c:v>
                </c:pt>
                <c:pt idx="40997">
                  <c:v>1.0068416595458984E-3</c:v>
                </c:pt>
                <c:pt idx="40998">
                  <c:v>1.007080078125E-3</c:v>
                </c:pt>
                <c:pt idx="40999">
                  <c:v>1.0080337524414063E-3</c:v>
                </c:pt>
                <c:pt idx="41000">
                  <c:v>1.007080078125E-3</c:v>
                </c:pt>
                <c:pt idx="41001">
                  <c:v>1.0068416595458984E-3</c:v>
                </c:pt>
                <c:pt idx="41002">
                  <c:v>1.007080078125E-3</c:v>
                </c:pt>
                <c:pt idx="41003">
                  <c:v>1.007080078125E-3</c:v>
                </c:pt>
                <c:pt idx="41004">
                  <c:v>1.0068416595458984E-3</c:v>
                </c:pt>
                <c:pt idx="41005">
                  <c:v>1.007080078125E-3</c:v>
                </c:pt>
                <c:pt idx="41006">
                  <c:v>1.007080078125E-3</c:v>
                </c:pt>
                <c:pt idx="41007">
                  <c:v>1.0068416595458984E-3</c:v>
                </c:pt>
                <c:pt idx="41008">
                  <c:v>1.007080078125E-3</c:v>
                </c:pt>
                <c:pt idx="41009">
                  <c:v>1.007080078125E-3</c:v>
                </c:pt>
                <c:pt idx="41010">
                  <c:v>1.0068416595458984E-3</c:v>
                </c:pt>
                <c:pt idx="41011">
                  <c:v>1.007080078125E-3</c:v>
                </c:pt>
                <c:pt idx="41012">
                  <c:v>1.0080337524414063E-3</c:v>
                </c:pt>
                <c:pt idx="41013">
                  <c:v>1.0068416595458984E-3</c:v>
                </c:pt>
                <c:pt idx="41014">
                  <c:v>1.007080078125E-3</c:v>
                </c:pt>
                <c:pt idx="41015">
                  <c:v>1.007080078125E-3</c:v>
                </c:pt>
                <c:pt idx="41016">
                  <c:v>1.0068416595458984E-3</c:v>
                </c:pt>
                <c:pt idx="41017">
                  <c:v>1.007080078125E-3</c:v>
                </c:pt>
                <c:pt idx="41018">
                  <c:v>1.007080078125E-3</c:v>
                </c:pt>
                <c:pt idx="41019">
                  <c:v>1.0068416595458984E-3</c:v>
                </c:pt>
                <c:pt idx="41020">
                  <c:v>1.007080078125E-3</c:v>
                </c:pt>
                <c:pt idx="41021">
                  <c:v>1.007080078125E-3</c:v>
                </c:pt>
                <c:pt idx="41022">
                  <c:v>1.0068416595458984E-3</c:v>
                </c:pt>
                <c:pt idx="41023">
                  <c:v>1.007080078125E-3</c:v>
                </c:pt>
                <c:pt idx="41024">
                  <c:v>1.0080337524414063E-3</c:v>
                </c:pt>
                <c:pt idx="41025">
                  <c:v>1.007080078125E-3</c:v>
                </c:pt>
                <c:pt idx="41026">
                  <c:v>1.0068416595458984E-3</c:v>
                </c:pt>
                <c:pt idx="41027">
                  <c:v>1.007080078125E-3</c:v>
                </c:pt>
                <c:pt idx="41028">
                  <c:v>1.007080078125E-3</c:v>
                </c:pt>
                <c:pt idx="41029">
                  <c:v>1.0068416595458984E-3</c:v>
                </c:pt>
                <c:pt idx="41030">
                  <c:v>1.007080078125E-3</c:v>
                </c:pt>
                <c:pt idx="41031">
                  <c:v>1.007080078125E-3</c:v>
                </c:pt>
                <c:pt idx="41032">
                  <c:v>1.0068416595458984E-3</c:v>
                </c:pt>
                <c:pt idx="41033">
                  <c:v>1.007080078125E-3</c:v>
                </c:pt>
                <c:pt idx="41034">
                  <c:v>1.007080078125E-3</c:v>
                </c:pt>
                <c:pt idx="41035">
                  <c:v>1.0068416595458984E-3</c:v>
                </c:pt>
                <c:pt idx="41036">
                  <c:v>1.007080078125E-3</c:v>
                </c:pt>
                <c:pt idx="41037">
                  <c:v>1.0080337524414063E-3</c:v>
                </c:pt>
                <c:pt idx="41038">
                  <c:v>1.0068416595458984E-3</c:v>
                </c:pt>
                <c:pt idx="41039">
                  <c:v>1.007080078125E-3</c:v>
                </c:pt>
                <c:pt idx="41040">
                  <c:v>1.007080078125E-3</c:v>
                </c:pt>
                <c:pt idx="41041">
                  <c:v>1.0068416595458984E-3</c:v>
                </c:pt>
                <c:pt idx="41042">
                  <c:v>1.007080078125E-3</c:v>
                </c:pt>
                <c:pt idx="41043">
                  <c:v>1.007080078125E-3</c:v>
                </c:pt>
                <c:pt idx="41044">
                  <c:v>1.0068416595458984E-3</c:v>
                </c:pt>
                <c:pt idx="41045">
                  <c:v>1.007080078125E-3</c:v>
                </c:pt>
                <c:pt idx="41046">
                  <c:v>1.007080078125E-3</c:v>
                </c:pt>
                <c:pt idx="41047">
                  <c:v>1.0068416595458984E-3</c:v>
                </c:pt>
                <c:pt idx="41048">
                  <c:v>1.007080078125E-3</c:v>
                </c:pt>
                <c:pt idx="41049">
                  <c:v>1.0080337524414063E-3</c:v>
                </c:pt>
                <c:pt idx="41050">
                  <c:v>1.007080078125E-3</c:v>
                </c:pt>
                <c:pt idx="41051">
                  <c:v>1.0068416595458984E-3</c:v>
                </c:pt>
                <c:pt idx="41052">
                  <c:v>1.007080078125E-3</c:v>
                </c:pt>
                <c:pt idx="41053">
                  <c:v>1.007080078125E-3</c:v>
                </c:pt>
                <c:pt idx="41054">
                  <c:v>1.0068416595458984E-3</c:v>
                </c:pt>
                <c:pt idx="41055">
                  <c:v>1.007080078125E-3</c:v>
                </c:pt>
                <c:pt idx="41056">
                  <c:v>1.007080078125E-3</c:v>
                </c:pt>
                <c:pt idx="41057">
                  <c:v>1.0068416595458984E-3</c:v>
                </c:pt>
                <c:pt idx="41058">
                  <c:v>1.007080078125E-3</c:v>
                </c:pt>
                <c:pt idx="41059">
                  <c:v>1.007080078125E-3</c:v>
                </c:pt>
                <c:pt idx="41060">
                  <c:v>1.0068416595458984E-3</c:v>
                </c:pt>
                <c:pt idx="41061">
                  <c:v>1.007080078125E-3</c:v>
                </c:pt>
                <c:pt idx="41062">
                  <c:v>1.0080337524414063E-3</c:v>
                </c:pt>
                <c:pt idx="41063">
                  <c:v>1.0068416595458984E-3</c:v>
                </c:pt>
                <c:pt idx="41064">
                  <c:v>1.007080078125E-3</c:v>
                </c:pt>
                <c:pt idx="41065">
                  <c:v>1.007080078125E-3</c:v>
                </c:pt>
                <c:pt idx="41066">
                  <c:v>1.0068416595458984E-3</c:v>
                </c:pt>
                <c:pt idx="41067">
                  <c:v>1.007080078125E-3</c:v>
                </c:pt>
                <c:pt idx="41068">
                  <c:v>1.007080078125E-3</c:v>
                </c:pt>
                <c:pt idx="41069">
                  <c:v>1.0068416595458984E-3</c:v>
                </c:pt>
                <c:pt idx="41070">
                  <c:v>1.007080078125E-3</c:v>
                </c:pt>
                <c:pt idx="41071">
                  <c:v>1.007080078125E-3</c:v>
                </c:pt>
                <c:pt idx="41072">
                  <c:v>1.0068416595458984E-3</c:v>
                </c:pt>
                <c:pt idx="41073">
                  <c:v>1.007080078125E-3</c:v>
                </c:pt>
                <c:pt idx="41074">
                  <c:v>1.0080337524414063E-3</c:v>
                </c:pt>
                <c:pt idx="41075">
                  <c:v>1.007080078125E-3</c:v>
                </c:pt>
                <c:pt idx="41076">
                  <c:v>1.0068416595458984E-3</c:v>
                </c:pt>
                <c:pt idx="41077">
                  <c:v>1.007080078125E-3</c:v>
                </c:pt>
                <c:pt idx="41078">
                  <c:v>1.007080078125E-3</c:v>
                </c:pt>
                <c:pt idx="41079">
                  <c:v>1.0068416595458984E-3</c:v>
                </c:pt>
                <c:pt idx="41080">
                  <c:v>1.007080078125E-3</c:v>
                </c:pt>
                <c:pt idx="41081">
                  <c:v>1.007080078125E-3</c:v>
                </c:pt>
                <c:pt idx="41082">
                  <c:v>1.0068416595458984E-3</c:v>
                </c:pt>
                <c:pt idx="41083">
                  <c:v>1.007080078125E-3</c:v>
                </c:pt>
                <c:pt idx="41084">
                  <c:v>1.007080078125E-3</c:v>
                </c:pt>
                <c:pt idx="41085">
                  <c:v>1.0068416595458984E-3</c:v>
                </c:pt>
                <c:pt idx="41086">
                  <c:v>1.0080337524414063E-3</c:v>
                </c:pt>
                <c:pt idx="41087">
                  <c:v>1.007080078125E-3</c:v>
                </c:pt>
                <c:pt idx="41088">
                  <c:v>1.0068416595458984E-3</c:v>
                </c:pt>
                <c:pt idx="41089">
                  <c:v>1.007080078125E-3</c:v>
                </c:pt>
                <c:pt idx="41090">
                  <c:v>1.007080078125E-3</c:v>
                </c:pt>
                <c:pt idx="41091">
                  <c:v>1.0068416595458984E-3</c:v>
                </c:pt>
                <c:pt idx="41092">
                  <c:v>1.007080078125E-3</c:v>
                </c:pt>
                <c:pt idx="41093">
                  <c:v>1.007080078125E-3</c:v>
                </c:pt>
                <c:pt idx="41094">
                  <c:v>1.0068416595458984E-3</c:v>
                </c:pt>
                <c:pt idx="41095">
                  <c:v>1.007080078125E-3</c:v>
                </c:pt>
                <c:pt idx="41096">
                  <c:v>1.007080078125E-3</c:v>
                </c:pt>
                <c:pt idx="41097">
                  <c:v>1.0068416595458984E-3</c:v>
                </c:pt>
                <c:pt idx="41098">
                  <c:v>1.007080078125E-3</c:v>
                </c:pt>
                <c:pt idx="41099">
                  <c:v>1.0080337524414063E-3</c:v>
                </c:pt>
                <c:pt idx="41100">
                  <c:v>1.007080078125E-3</c:v>
                </c:pt>
                <c:pt idx="41101">
                  <c:v>1.0068416595458984E-3</c:v>
                </c:pt>
                <c:pt idx="41102">
                  <c:v>1.007080078125E-3</c:v>
                </c:pt>
                <c:pt idx="41103">
                  <c:v>1.007080078125E-3</c:v>
                </c:pt>
                <c:pt idx="41104">
                  <c:v>1.0068416595458984E-3</c:v>
                </c:pt>
                <c:pt idx="41105">
                  <c:v>1.007080078125E-3</c:v>
                </c:pt>
                <c:pt idx="41106">
                  <c:v>1.007080078125E-3</c:v>
                </c:pt>
                <c:pt idx="41107">
                  <c:v>1.0068416595458984E-3</c:v>
                </c:pt>
                <c:pt idx="41108">
                  <c:v>1.007080078125E-3</c:v>
                </c:pt>
                <c:pt idx="41109">
                  <c:v>1.007080078125E-3</c:v>
                </c:pt>
                <c:pt idx="41110">
                  <c:v>1.0068416595458984E-3</c:v>
                </c:pt>
                <c:pt idx="41111">
                  <c:v>1.0080337524414063E-3</c:v>
                </c:pt>
                <c:pt idx="41112">
                  <c:v>1.007080078125E-3</c:v>
                </c:pt>
                <c:pt idx="41113">
                  <c:v>1.0068416595458984E-3</c:v>
                </c:pt>
                <c:pt idx="41114">
                  <c:v>1.007080078125E-3</c:v>
                </c:pt>
                <c:pt idx="41115">
                  <c:v>1.007080078125E-3</c:v>
                </c:pt>
                <c:pt idx="41116">
                  <c:v>1.0068416595458984E-3</c:v>
                </c:pt>
                <c:pt idx="41117">
                  <c:v>1.007080078125E-3</c:v>
                </c:pt>
                <c:pt idx="41118">
                  <c:v>1.007080078125E-3</c:v>
                </c:pt>
                <c:pt idx="41119">
                  <c:v>1.0068416595458984E-3</c:v>
                </c:pt>
                <c:pt idx="41120">
                  <c:v>1.007080078125E-3</c:v>
                </c:pt>
                <c:pt idx="41121">
                  <c:v>1.007080078125E-3</c:v>
                </c:pt>
                <c:pt idx="41122">
                  <c:v>1.0068416595458984E-3</c:v>
                </c:pt>
                <c:pt idx="41123">
                  <c:v>1.007080078125E-3</c:v>
                </c:pt>
                <c:pt idx="41124">
                  <c:v>1.0080337524414063E-3</c:v>
                </c:pt>
                <c:pt idx="41125">
                  <c:v>1.007080078125E-3</c:v>
                </c:pt>
                <c:pt idx="41126">
                  <c:v>1.0068416595458984E-3</c:v>
                </c:pt>
                <c:pt idx="41127">
                  <c:v>1.007080078125E-3</c:v>
                </c:pt>
                <c:pt idx="41128">
                  <c:v>1.007080078125E-3</c:v>
                </c:pt>
                <c:pt idx="41129">
                  <c:v>1.0068416595458984E-3</c:v>
                </c:pt>
                <c:pt idx="41130">
                  <c:v>1.007080078125E-3</c:v>
                </c:pt>
                <c:pt idx="41131">
                  <c:v>1.007080078125E-3</c:v>
                </c:pt>
                <c:pt idx="41132">
                  <c:v>1.0068416595458984E-3</c:v>
                </c:pt>
                <c:pt idx="41133">
                  <c:v>1.007080078125E-3</c:v>
                </c:pt>
                <c:pt idx="41134">
                  <c:v>1.007080078125E-3</c:v>
                </c:pt>
                <c:pt idx="41135">
                  <c:v>1.0068416595458984E-3</c:v>
                </c:pt>
                <c:pt idx="41136">
                  <c:v>1.0080337524414063E-3</c:v>
                </c:pt>
                <c:pt idx="41137">
                  <c:v>1.007080078125E-3</c:v>
                </c:pt>
                <c:pt idx="41138">
                  <c:v>1.0068416595458984E-3</c:v>
                </c:pt>
                <c:pt idx="41139">
                  <c:v>1.007080078125E-3</c:v>
                </c:pt>
                <c:pt idx="41140">
                  <c:v>1.007080078125E-3</c:v>
                </c:pt>
                <c:pt idx="41141">
                  <c:v>1.0068416595458984E-3</c:v>
                </c:pt>
                <c:pt idx="41142">
                  <c:v>1.007080078125E-3</c:v>
                </c:pt>
                <c:pt idx="41143">
                  <c:v>1.007080078125E-3</c:v>
                </c:pt>
                <c:pt idx="41144">
                  <c:v>1.0068416595458984E-3</c:v>
                </c:pt>
                <c:pt idx="41145">
                  <c:v>1.007080078125E-3</c:v>
                </c:pt>
                <c:pt idx="41146">
                  <c:v>1.007080078125E-3</c:v>
                </c:pt>
                <c:pt idx="41147">
                  <c:v>1.0068416595458984E-3</c:v>
                </c:pt>
                <c:pt idx="41148">
                  <c:v>1.007080078125E-3</c:v>
                </c:pt>
                <c:pt idx="41149">
                  <c:v>1.0080337524414063E-3</c:v>
                </c:pt>
                <c:pt idx="41150">
                  <c:v>1.007080078125E-3</c:v>
                </c:pt>
                <c:pt idx="41151">
                  <c:v>1.0068416595458984E-3</c:v>
                </c:pt>
                <c:pt idx="41152">
                  <c:v>1.007080078125E-3</c:v>
                </c:pt>
                <c:pt idx="41153">
                  <c:v>1.007080078125E-3</c:v>
                </c:pt>
                <c:pt idx="41154">
                  <c:v>1.0068416595458984E-3</c:v>
                </c:pt>
                <c:pt idx="41155">
                  <c:v>1.007080078125E-3</c:v>
                </c:pt>
                <c:pt idx="41156">
                  <c:v>1.007080078125E-3</c:v>
                </c:pt>
                <c:pt idx="41157">
                  <c:v>1.0068416595458984E-3</c:v>
                </c:pt>
                <c:pt idx="41158">
                  <c:v>1.007080078125E-3</c:v>
                </c:pt>
                <c:pt idx="41159">
                  <c:v>1.007080078125E-3</c:v>
                </c:pt>
                <c:pt idx="41160">
                  <c:v>1.0068416595458984E-3</c:v>
                </c:pt>
                <c:pt idx="41161">
                  <c:v>1.0080337524414063E-3</c:v>
                </c:pt>
                <c:pt idx="41162">
                  <c:v>1.007080078125E-3</c:v>
                </c:pt>
                <c:pt idx="41163">
                  <c:v>1.0068416595458984E-3</c:v>
                </c:pt>
                <c:pt idx="41164">
                  <c:v>1.007080078125E-3</c:v>
                </c:pt>
                <c:pt idx="41165">
                  <c:v>1.007080078125E-3</c:v>
                </c:pt>
                <c:pt idx="41166">
                  <c:v>1.0068416595458984E-3</c:v>
                </c:pt>
                <c:pt idx="41167">
                  <c:v>1.007080078125E-3</c:v>
                </c:pt>
                <c:pt idx="41168">
                  <c:v>1.007080078125E-3</c:v>
                </c:pt>
                <c:pt idx="41169">
                  <c:v>1.0068416595458984E-3</c:v>
                </c:pt>
                <c:pt idx="41170">
                  <c:v>1.007080078125E-3</c:v>
                </c:pt>
                <c:pt idx="41171">
                  <c:v>1.007080078125E-3</c:v>
                </c:pt>
                <c:pt idx="41172">
                  <c:v>1.0068416595458984E-3</c:v>
                </c:pt>
                <c:pt idx="41173">
                  <c:v>1.007080078125E-3</c:v>
                </c:pt>
                <c:pt idx="41174">
                  <c:v>1.0080337524414063E-3</c:v>
                </c:pt>
                <c:pt idx="41175">
                  <c:v>1.007080078125E-3</c:v>
                </c:pt>
                <c:pt idx="41176">
                  <c:v>1.0068416595458984E-3</c:v>
                </c:pt>
                <c:pt idx="41177">
                  <c:v>1.007080078125E-3</c:v>
                </c:pt>
                <c:pt idx="41178">
                  <c:v>1.007080078125E-3</c:v>
                </c:pt>
                <c:pt idx="41179">
                  <c:v>1.0068416595458984E-3</c:v>
                </c:pt>
                <c:pt idx="41180">
                  <c:v>1.007080078125E-3</c:v>
                </c:pt>
                <c:pt idx="41181">
                  <c:v>1.007080078125E-3</c:v>
                </c:pt>
                <c:pt idx="41182">
                  <c:v>1.0068416595458984E-3</c:v>
                </c:pt>
                <c:pt idx="41183">
                  <c:v>1.007080078125E-3</c:v>
                </c:pt>
                <c:pt idx="41184">
                  <c:v>1.007080078125E-3</c:v>
                </c:pt>
                <c:pt idx="41185">
                  <c:v>1.0068416595458984E-3</c:v>
                </c:pt>
                <c:pt idx="41186">
                  <c:v>1.0080337524414063E-3</c:v>
                </c:pt>
                <c:pt idx="41187">
                  <c:v>1.007080078125E-3</c:v>
                </c:pt>
                <c:pt idx="41188">
                  <c:v>1.0068416595458984E-3</c:v>
                </c:pt>
                <c:pt idx="41189">
                  <c:v>1.007080078125E-3</c:v>
                </c:pt>
                <c:pt idx="41190">
                  <c:v>1.007080078125E-3</c:v>
                </c:pt>
                <c:pt idx="41191">
                  <c:v>1.0068416595458984E-3</c:v>
                </c:pt>
                <c:pt idx="41192">
                  <c:v>1.007080078125E-3</c:v>
                </c:pt>
                <c:pt idx="41193">
                  <c:v>1.007080078125E-3</c:v>
                </c:pt>
                <c:pt idx="41194">
                  <c:v>1.0068416595458984E-3</c:v>
                </c:pt>
                <c:pt idx="41195">
                  <c:v>1.007080078125E-3</c:v>
                </c:pt>
                <c:pt idx="41196">
                  <c:v>1.007080078125E-3</c:v>
                </c:pt>
                <c:pt idx="41197">
                  <c:v>1.0068416595458984E-3</c:v>
                </c:pt>
                <c:pt idx="41198">
                  <c:v>1.007080078125E-3</c:v>
                </c:pt>
                <c:pt idx="41199">
                  <c:v>1.0080337524414063E-3</c:v>
                </c:pt>
                <c:pt idx="41200">
                  <c:v>1.007080078125E-3</c:v>
                </c:pt>
                <c:pt idx="41201">
                  <c:v>1.0068416595458984E-3</c:v>
                </c:pt>
                <c:pt idx="41202">
                  <c:v>1.007080078125E-3</c:v>
                </c:pt>
                <c:pt idx="41203">
                  <c:v>1.007080078125E-3</c:v>
                </c:pt>
                <c:pt idx="41204">
                  <c:v>1.0068416595458984E-3</c:v>
                </c:pt>
                <c:pt idx="41205">
                  <c:v>1.007080078125E-3</c:v>
                </c:pt>
                <c:pt idx="41206">
                  <c:v>1.007080078125E-3</c:v>
                </c:pt>
                <c:pt idx="41207">
                  <c:v>1.0068416595458984E-3</c:v>
                </c:pt>
                <c:pt idx="41208">
                  <c:v>1.007080078125E-3</c:v>
                </c:pt>
                <c:pt idx="41209">
                  <c:v>1.007080078125E-3</c:v>
                </c:pt>
                <c:pt idx="41210">
                  <c:v>1.0068416595458984E-3</c:v>
                </c:pt>
                <c:pt idx="41211">
                  <c:v>1.0080337524414063E-3</c:v>
                </c:pt>
                <c:pt idx="41212">
                  <c:v>1.007080078125E-3</c:v>
                </c:pt>
                <c:pt idx="41213">
                  <c:v>1.0068416595458984E-3</c:v>
                </c:pt>
                <c:pt idx="41214">
                  <c:v>1.007080078125E-3</c:v>
                </c:pt>
                <c:pt idx="41215">
                  <c:v>1.007080078125E-3</c:v>
                </c:pt>
                <c:pt idx="41216">
                  <c:v>1.0068416595458984E-3</c:v>
                </c:pt>
                <c:pt idx="41217">
                  <c:v>1.007080078125E-3</c:v>
                </c:pt>
                <c:pt idx="41218">
                  <c:v>1.007080078125E-3</c:v>
                </c:pt>
                <c:pt idx="41219">
                  <c:v>1.0068416595458984E-3</c:v>
                </c:pt>
                <c:pt idx="41220">
                  <c:v>1.007080078125E-3</c:v>
                </c:pt>
                <c:pt idx="41221">
                  <c:v>1.007080078125E-3</c:v>
                </c:pt>
                <c:pt idx="41222">
                  <c:v>1.0068416595458984E-3</c:v>
                </c:pt>
                <c:pt idx="41223">
                  <c:v>1.007080078125E-3</c:v>
                </c:pt>
                <c:pt idx="41224">
                  <c:v>1.0080337524414063E-3</c:v>
                </c:pt>
                <c:pt idx="41225">
                  <c:v>1.007080078125E-3</c:v>
                </c:pt>
                <c:pt idx="41226">
                  <c:v>1.0068416595458984E-3</c:v>
                </c:pt>
                <c:pt idx="41227">
                  <c:v>1.007080078125E-3</c:v>
                </c:pt>
                <c:pt idx="41228">
                  <c:v>1.007080078125E-3</c:v>
                </c:pt>
                <c:pt idx="41229">
                  <c:v>1.0068416595458984E-3</c:v>
                </c:pt>
                <c:pt idx="41230">
                  <c:v>1.007080078125E-3</c:v>
                </c:pt>
                <c:pt idx="41231">
                  <c:v>1.007080078125E-3</c:v>
                </c:pt>
                <c:pt idx="41232">
                  <c:v>1.0068416595458984E-3</c:v>
                </c:pt>
                <c:pt idx="41233">
                  <c:v>1.007080078125E-3</c:v>
                </c:pt>
                <c:pt idx="41234">
                  <c:v>1.007080078125E-3</c:v>
                </c:pt>
                <c:pt idx="41235">
                  <c:v>1.0068416595458984E-3</c:v>
                </c:pt>
                <c:pt idx="41236">
                  <c:v>1.0080337524414063E-3</c:v>
                </c:pt>
                <c:pt idx="41237">
                  <c:v>1.007080078125E-3</c:v>
                </c:pt>
                <c:pt idx="41238">
                  <c:v>1.0068416595458984E-3</c:v>
                </c:pt>
                <c:pt idx="41239">
                  <c:v>1.007080078125E-3</c:v>
                </c:pt>
                <c:pt idx="41240">
                  <c:v>1.007080078125E-3</c:v>
                </c:pt>
                <c:pt idx="41241">
                  <c:v>1.0068416595458984E-3</c:v>
                </c:pt>
                <c:pt idx="41242">
                  <c:v>2.01416015625E-3</c:v>
                </c:pt>
                <c:pt idx="41243">
                  <c:v>1.0068416595458984E-3</c:v>
                </c:pt>
                <c:pt idx="41244">
                  <c:v>1.007080078125E-3</c:v>
                </c:pt>
                <c:pt idx="41245">
                  <c:v>1.007080078125E-3</c:v>
                </c:pt>
                <c:pt idx="41246">
                  <c:v>1.0068416595458984E-3</c:v>
                </c:pt>
                <c:pt idx="41247">
                  <c:v>1.007080078125E-3</c:v>
                </c:pt>
                <c:pt idx="41248">
                  <c:v>1.0080337524414063E-3</c:v>
                </c:pt>
                <c:pt idx="41249">
                  <c:v>1.007080078125E-3</c:v>
                </c:pt>
                <c:pt idx="41250">
                  <c:v>1.0068416595458984E-3</c:v>
                </c:pt>
                <c:pt idx="41251">
                  <c:v>1.007080078125E-3</c:v>
                </c:pt>
                <c:pt idx="41252">
                  <c:v>1.007080078125E-3</c:v>
                </c:pt>
                <c:pt idx="41253">
                  <c:v>1.0068416595458984E-3</c:v>
                </c:pt>
                <c:pt idx="41254">
                  <c:v>1.007080078125E-3</c:v>
                </c:pt>
                <c:pt idx="41255">
                  <c:v>1.007080078125E-3</c:v>
                </c:pt>
                <c:pt idx="41256">
                  <c:v>1.0068416595458984E-3</c:v>
                </c:pt>
                <c:pt idx="41257">
                  <c:v>1.007080078125E-3</c:v>
                </c:pt>
                <c:pt idx="41258">
                  <c:v>1.007080078125E-3</c:v>
                </c:pt>
                <c:pt idx="41259">
                  <c:v>1.0068416595458984E-3</c:v>
                </c:pt>
                <c:pt idx="41260">
                  <c:v>1.0080337524414063E-3</c:v>
                </c:pt>
                <c:pt idx="41261">
                  <c:v>1.007080078125E-3</c:v>
                </c:pt>
                <c:pt idx="41262">
                  <c:v>1.0068416595458984E-3</c:v>
                </c:pt>
                <c:pt idx="41263">
                  <c:v>1.007080078125E-3</c:v>
                </c:pt>
                <c:pt idx="41264">
                  <c:v>1.007080078125E-3</c:v>
                </c:pt>
                <c:pt idx="41265">
                  <c:v>1.0068416595458984E-3</c:v>
                </c:pt>
                <c:pt idx="41266">
                  <c:v>1.007080078125E-3</c:v>
                </c:pt>
                <c:pt idx="41267">
                  <c:v>1.007080078125E-3</c:v>
                </c:pt>
                <c:pt idx="41268">
                  <c:v>1.0068416595458984E-3</c:v>
                </c:pt>
                <c:pt idx="41269">
                  <c:v>1.007080078125E-3</c:v>
                </c:pt>
                <c:pt idx="41270">
                  <c:v>1.007080078125E-3</c:v>
                </c:pt>
                <c:pt idx="41271">
                  <c:v>1.0068416595458984E-3</c:v>
                </c:pt>
                <c:pt idx="41272">
                  <c:v>1.007080078125E-3</c:v>
                </c:pt>
                <c:pt idx="41273">
                  <c:v>1.0080337524414063E-3</c:v>
                </c:pt>
                <c:pt idx="41274">
                  <c:v>1.007080078125E-3</c:v>
                </c:pt>
                <c:pt idx="41275">
                  <c:v>1.0068416595458984E-3</c:v>
                </c:pt>
                <c:pt idx="41276">
                  <c:v>1.007080078125E-3</c:v>
                </c:pt>
                <c:pt idx="41277">
                  <c:v>1.007080078125E-3</c:v>
                </c:pt>
                <c:pt idx="41278">
                  <c:v>1.0068416595458984E-3</c:v>
                </c:pt>
                <c:pt idx="41279">
                  <c:v>1.007080078125E-3</c:v>
                </c:pt>
                <c:pt idx="41280">
                  <c:v>1.007080078125E-3</c:v>
                </c:pt>
                <c:pt idx="41281">
                  <c:v>1.0068416595458984E-3</c:v>
                </c:pt>
                <c:pt idx="41282">
                  <c:v>1.007080078125E-3</c:v>
                </c:pt>
                <c:pt idx="41283">
                  <c:v>1.007080078125E-3</c:v>
                </c:pt>
                <c:pt idx="41284">
                  <c:v>1.0068416595458984E-3</c:v>
                </c:pt>
                <c:pt idx="41285">
                  <c:v>1.0080337524414063E-3</c:v>
                </c:pt>
                <c:pt idx="41286">
                  <c:v>1.007080078125E-3</c:v>
                </c:pt>
                <c:pt idx="41287">
                  <c:v>1.0068416595458984E-3</c:v>
                </c:pt>
                <c:pt idx="41288">
                  <c:v>1.007080078125E-3</c:v>
                </c:pt>
                <c:pt idx="41289">
                  <c:v>1.007080078125E-3</c:v>
                </c:pt>
                <c:pt idx="41290">
                  <c:v>1.0068416595458984E-3</c:v>
                </c:pt>
                <c:pt idx="41291">
                  <c:v>1.007080078125E-3</c:v>
                </c:pt>
                <c:pt idx="41292">
                  <c:v>1.007080078125E-3</c:v>
                </c:pt>
                <c:pt idx="41293">
                  <c:v>1.0068416595458984E-3</c:v>
                </c:pt>
                <c:pt idx="41294">
                  <c:v>1.007080078125E-3</c:v>
                </c:pt>
                <c:pt idx="41295">
                  <c:v>1.007080078125E-3</c:v>
                </c:pt>
                <c:pt idx="41296">
                  <c:v>1.0068416595458984E-3</c:v>
                </c:pt>
                <c:pt idx="41297">
                  <c:v>1.007080078125E-3</c:v>
                </c:pt>
                <c:pt idx="41298">
                  <c:v>1.0080337524414063E-3</c:v>
                </c:pt>
                <c:pt idx="41299">
                  <c:v>1.007080078125E-3</c:v>
                </c:pt>
                <c:pt idx="41300">
                  <c:v>1.0068416595458984E-3</c:v>
                </c:pt>
                <c:pt idx="41301">
                  <c:v>1.007080078125E-3</c:v>
                </c:pt>
                <c:pt idx="41302">
                  <c:v>1.007080078125E-3</c:v>
                </c:pt>
                <c:pt idx="41303">
                  <c:v>1.0068416595458984E-3</c:v>
                </c:pt>
                <c:pt idx="41304">
                  <c:v>1.007080078125E-3</c:v>
                </c:pt>
                <c:pt idx="41305">
                  <c:v>1.007080078125E-3</c:v>
                </c:pt>
                <c:pt idx="41306">
                  <c:v>1.0068416595458984E-3</c:v>
                </c:pt>
                <c:pt idx="41307">
                  <c:v>1.007080078125E-3</c:v>
                </c:pt>
                <c:pt idx="41308">
                  <c:v>1.0068416595458984E-3</c:v>
                </c:pt>
                <c:pt idx="41309">
                  <c:v>1.007080078125E-3</c:v>
                </c:pt>
                <c:pt idx="41310">
                  <c:v>1.0080337524414063E-3</c:v>
                </c:pt>
                <c:pt idx="41311">
                  <c:v>1.007080078125E-3</c:v>
                </c:pt>
                <c:pt idx="41312">
                  <c:v>1.0068416595458984E-3</c:v>
                </c:pt>
                <c:pt idx="41313">
                  <c:v>1.007080078125E-3</c:v>
                </c:pt>
                <c:pt idx="41314">
                  <c:v>1.007080078125E-3</c:v>
                </c:pt>
                <c:pt idx="41315">
                  <c:v>1.0068416595458984E-3</c:v>
                </c:pt>
                <c:pt idx="41316">
                  <c:v>1.007080078125E-3</c:v>
                </c:pt>
                <c:pt idx="41317">
                  <c:v>1.007080078125E-3</c:v>
                </c:pt>
                <c:pt idx="41318">
                  <c:v>1.0068416595458984E-3</c:v>
                </c:pt>
                <c:pt idx="41319">
                  <c:v>1.007080078125E-3</c:v>
                </c:pt>
                <c:pt idx="41320">
                  <c:v>1.007080078125E-3</c:v>
                </c:pt>
                <c:pt idx="41321">
                  <c:v>1.0068416595458984E-3</c:v>
                </c:pt>
                <c:pt idx="41322">
                  <c:v>1.007080078125E-3</c:v>
                </c:pt>
                <c:pt idx="41323">
                  <c:v>1.0080337524414063E-3</c:v>
                </c:pt>
                <c:pt idx="41324">
                  <c:v>1.007080078125E-3</c:v>
                </c:pt>
                <c:pt idx="41325">
                  <c:v>1.0068416595458984E-3</c:v>
                </c:pt>
                <c:pt idx="41326">
                  <c:v>1.007080078125E-3</c:v>
                </c:pt>
                <c:pt idx="41327">
                  <c:v>1.007080078125E-3</c:v>
                </c:pt>
                <c:pt idx="41328">
                  <c:v>1.0068416595458984E-3</c:v>
                </c:pt>
                <c:pt idx="41329">
                  <c:v>1.007080078125E-3</c:v>
                </c:pt>
                <c:pt idx="41330">
                  <c:v>1.0068416595458984E-3</c:v>
                </c:pt>
                <c:pt idx="41331">
                  <c:v>1.007080078125E-3</c:v>
                </c:pt>
                <c:pt idx="41332">
                  <c:v>1.007080078125E-3</c:v>
                </c:pt>
                <c:pt idx="41333">
                  <c:v>1.0068416595458984E-3</c:v>
                </c:pt>
                <c:pt idx="41334">
                  <c:v>1.007080078125E-3</c:v>
                </c:pt>
                <c:pt idx="41335">
                  <c:v>1.0080337524414063E-3</c:v>
                </c:pt>
                <c:pt idx="41336">
                  <c:v>1.007080078125E-3</c:v>
                </c:pt>
                <c:pt idx="41337">
                  <c:v>1.0068416595458984E-3</c:v>
                </c:pt>
                <c:pt idx="41338">
                  <c:v>1.007080078125E-3</c:v>
                </c:pt>
                <c:pt idx="41339">
                  <c:v>1.007080078125E-3</c:v>
                </c:pt>
                <c:pt idx="41340">
                  <c:v>1.0068416595458984E-3</c:v>
                </c:pt>
                <c:pt idx="41341">
                  <c:v>1.007080078125E-3</c:v>
                </c:pt>
                <c:pt idx="41342">
                  <c:v>1.007080078125E-3</c:v>
                </c:pt>
                <c:pt idx="41343">
                  <c:v>5.0349235534667969E-3</c:v>
                </c:pt>
                <c:pt idx="41344">
                  <c:v>1.0080337524414063E-3</c:v>
                </c:pt>
                <c:pt idx="41345">
                  <c:v>1.007080078125E-3</c:v>
                </c:pt>
                <c:pt idx="41346">
                  <c:v>1.0068416595458984E-3</c:v>
                </c:pt>
                <c:pt idx="41347">
                  <c:v>1.007080078125E-3</c:v>
                </c:pt>
                <c:pt idx="41348">
                  <c:v>1.0068416595458984E-3</c:v>
                </c:pt>
                <c:pt idx="41349">
                  <c:v>1.007080078125E-3</c:v>
                </c:pt>
                <c:pt idx="41350">
                  <c:v>1.007080078125E-3</c:v>
                </c:pt>
                <c:pt idx="41351">
                  <c:v>1.0068416595458984E-3</c:v>
                </c:pt>
                <c:pt idx="41352">
                  <c:v>1.007080078125E-3</c:v>
                </c:pt>
                <c:pt idx="41353">
                  <c:v>1.007080078125E-3</c:v>
                </c:pt>
                <c:pt idx="41354">
                  <c:v>1.0068416595458984E-3</c:v>
                </c:pt>
                <c:pt idx="41355">
                  <c:v>2.0151138305664063E-3</c:v>
                </c:pt>
                <c:pt idx="41356">
                  <c:v>1.007080078125E-3</c:v>
                </c:pt>
                <c:pt idx="41357">
                  <c:v>1.0068416595458984E-3</c:v>
                </c:pt>
                <c:pt idx="41358">
                  <c:v>1.007080078125E-3</c:v>
                </c:pt>
                <c:pt idx="41359">
                  <c:v>1.007080078125E-3</c:v>
                </c:pt>
                <c:pt idx="41360">
                  <c:v>1.0068416595458984E-3</c:v>
                </c:pt>
                <c:pt idx="41361">
                  <c:v>1.007080078125E-3</c:v>
                </c:pt>
                <c:pt idx="41362">
                  <c:v>1.007080078125E-3</c:v>
                </c:pt>
                <c:pt idx="41363">
                  <c:v>1.0068416595458984E-3</c:v>
                </c:pt>
                <c:pt idx="41364">
                  <c:v>1.007080078125E-3</c:v>
                </c:pt>
                <c:pt idx="41365">
                  <c:v>1.007080078125E-3</c:v>
                </c:pt>
                <c:pt idx="41366">
                  <c:v>1.0068416595458984E-3</c:v>
                </c:pt>
                <c:pt idx="41367">
                  <c:v>1.007080078125E-3</c:v>
                </c:pt>
                <c:pt idx="41368">
                  <c:v>1.0080337524414063E-3</c:v>
                </c:pt>
                <c:pt idx="41369">
                  <c:v>1.0068416595458984E-3</c:v>
                </c:pt>
                <c:pt idx="41370">
                  <c:v>1.007080078125E-3</c:v>
                </c:pt>
                <c:pt idx="41371">
                  <c:v>1.007080078125E-3</c:v>
                </c:pt>
                <c:pt idx="41372">
                  <c:v>1.0068416595458984E-3</c:v>
                </c:pt>
                <c:pt idx="41373">
                  <c:v>1.007080078125E-3</c:v>
                </c:pt>
                <c:pt idx="41374">
                  <c:v>1.007080078125E-3</c:v>
                </c:pt>
                <c:pt idx="41375">
                  <c:v>1.0068416595458984E-3</c:v>
                </c:pt>
                <c:pt idx="41376">
                  <c:v>1.007080078125E-3</c:v>
                </c:pt>
                <c:pt idx="41377">
                  <c:v>1.007080078125E-3</c:v>
                </c:pt>
                <c:pt idx="41378">
                  <c:v>1.0068416595458984E-3</c:v>
                </c:pt>
                <c:pt idx="41379">
                  <c:v>1.007080078125E-3</c:v>
                </c:pt>
                <c:pt idx="41380">
                  <c:v>1.0080337524414063E-3</c:v>
                </c:pt>
                <c:pt idx="41381">
                  <c:v>1.007080078125E-3</c:v>
                </c:pt>
                <c:pt idx="41382">
                  <c:v>1.0068416595458984E-3</c:v>
                </c:pt>
                <c:pt idx="41383">
                  <c:v>1.007080078125E-3</c:v>
                </c:pt>
                <c:pt idx="41384">
                  <c:v>1.007080078125E-3</c:v>
                </c:pt>
                <c:pt idx="41385">
                  <c:v>1.0068416595458984E-3</c:v>
                </c:pt>
                <c:pt idx="41386">
                  <c:v>1.007080078125E-3</c:v>
                </c:pt>
                <c:pt idx="41387">
                  <c:v>1.007080078125E-3</c:v>
                </c:pt>
                <c:pt idx="41388">
                  <c:v>1.0068416595458984E-3</c:v>
                </c:pt>
                <c:pt idx="41389">
                  <c:v>1.007080078125E-3</c:v>
                </c:pt>
                <c:pt idx="41390">
                  <c:v>1.007080078125E-3</c:v>
                </c:pt>
                <c:pt idx="41391">
                  <c:v>1.0068416595458984E-3</c:v>
                </c:pt>
                <c:pt idx="41392">
                  <c:v>1.007080078125E-3</c:v>
                </c:pt>
                <c:pt idx="41393">
                  <c:v>1.0080337524414063E-3</c:v>
                </c:pt>
                <c:pt idx="41394">
                  <c:v>1.0068416595458984E-3</c:v>
                </c:pt>
                <c:pt idx="41395">
                  <c:v>1.007080078125E-3</c:v>
                </c:pt>
                <c:pt idx="41396">
                  <c:v>1.007080078125E-3</c:v>
                </c:pt>
                <c:pt idx="41397">
                  <c:v>1.0068416595458984E-3</c:v>
                </c:pt>
                <c:pt idx="41398">
                  <c:v>1.007080078125E-3</c:v>
                </c:pt>
                <c:pt idx="41399">
                  <c:v>1.007080078125E-3</c:v>
                </c:pt>
                <c:pt idx="41400">
                  <c:v>1.0068416595458984E-3</c:v>
                </c:pt>
                <c:pt idx="41401">
                  <c:v>1.007080078125E-3</c:v>
                </c:pt>
                <c:pt idx="41402">
                  <c:v>1.007080078125E-3</c:v>
                </c:pt>
                <c:pt idx="41403">
                  <c:v>1.0068416595458984E-3</c:v>
                </c:pt>
                <c:pt idx="41404">
                  <c:v>1.007080078125E-3</c:v>
                </c:pt>
                <c:pt idx="41405">
                  <c:v>1.0080337524414063E-3</c:v>
                </c:pt>
                <c:pt idx="41406">
                  <c:v>1.007080078125E-3</c:v>
                </c:pt>
                <c:pt idx="41407">
                  <c:v>1.0068416595458984E-3</c:v>
                </c:pt>
                <c:pt idx="41408">
                  <c:v>1.007080078125E-3</c:v>
                </c:pt>
                <c:pt idx="41409">
                  <c:v>1.007080078125E-3</c:v>
                </c:pt>
                <c:pt idx="41410">
                  <c:v>1.0068416595458984E-3</c:v>
                </c:pt>
                <c:pt idx="41411">
                  <c:v>1.007080078125E-3</c:v>
                </c:pt>
                <c:pt idx="41412">
                  <c:v>1.007080078125E-3</c:v>
                </c:pt>
                <c:pt idx="41413">
                  <c:v>1.0068416595458984E-3</c:v>
                </c:pt>
                <c:pt idx="41414">
                  <c:v>1.007080078125E-3</c:v>
                </c:pt>
                <c:pt idx="41415">
                  <c:v>1.007080078125E-3</c:v>
                </c:pt>
                <c:pt idx="41416">
                  <c:v>1.0068416595458984E-3</c:v>
                </c:pt>
                <c:pt idx="41417">
                  <c:v>1.007080078125E-3</c:v>
                </c:pt>
                <c:pt idx="41418">
                  <c:v>1.0080337524414063E-3</c:v>
                </c:pt>
                <c:pt idx="41419">
                  <c:v>1.0068416595458984E-3</c:v>
                </c:pt>
                <c:pt idx="41420">
                  <c:v>1.007080078125E-3</c:v>
                </c:pt>
                <c:pt idx="41421">
                  <c:v>1.007080078125E-3</c:v>
                </c:pt>
                <c:pt idx="41422">
                  <c:v>1.0068416595458984E-3</c:v>
                </c:pt>
                <c:pt idx="41423">
                  <c:v>1.007080078125E-3</c:v>
                </c:pt>
                <c:pt idx="41424">
                  <c:v>1.007080078125E-3</c:v>
                </c:pt>
                <c:pt idx="41425">
                  <c:v>1.0068416595458984E-3</c:v>
                </c:pt>
                <c:pt idx="41426">
                  <c:v>1.007080078125E-3</c:v>
                </c:pt>
                <c:pt idx="41427">
                  <c:v>1.007080078125E-3</c:v>
                </c:pt>
                <c:pt idx="41428">
                  <c:v>1.0068416595458984E-3</c:v>
                </c:pt>
                <c:pt idx="41429">
                  <c:v>1.007080078125E-3</c:v>
                </c:pt>
                <c:pt idx="41430">
                  <c:v>1.0080337524414063E-3</c:v>
                </c:pt>
                <c:pt idx="41431">
                  <c:v>1.007080078125E-3</c:v>
                </c:pt>
                <c:pt idx="41432">
                  <c:v>1.0068416595458984E-3</c:v>
                </c:pt>
                <c:pt idx="41433">
                  <c:v>1.007080078125E-3</c:v>
                </c:pt>
                <c:pt idx="41434">
                  <c:v>1.007080078125E-3</c:v>
                </c:pt>
                <c:pt idx="41435">
                  <c:v>1.0068416595458984E-3</c:v>
                </c:pt>
                <c:pt idx="41436">
                  <c:v>1.007080078125E-3</c:v>
                </c:pt>
                <c:pt idx="41437">
                  <c:v>1.007080078125E-3</c:v>
                </c:pt>
                <c:pt idx="41438">
                  <c:v>1.0068416595458984E-3</c:v>
                </c:pt>
                <c:pt idx="41439">
                  <c:v>1.007080078125E-3</c:v>
                </c:pt>
                <c:pt idx="41440">
                  <c:v>1.007080078125E-3</c:v>
                </c:pt>
                <c:pt idx="41441">
                  <c:v>1.0068416595458984E-3</c:v>
                </c:pt>
                <c:pt idx="41442">
                  <c:v>1.007080078125E-3</c:v>
                </c:pt>
                <c:pt idx="41443">
                  <c:v>1.0080337524414063E-3</c:v>
                </c:pt>
                <c:pt idx="41444">
                  <c:v>1.0068416595458984E-3</c:v>
                </c:pt>
                <c:pt idx="41445">
                  <c:v>1.007080078125E-3</c:v>
                </c:pt>
                <c:pt idx="41446">
                  <c:v>1.007080078125E-3</c:v>
                </c:pt>
                <c:pt idx="41447">
                  <c:v>1.0068416595458984E-3</c:v>
                </c:pt>
                <c:pt idx="41448">
                  <c:v>1.007080078125E-3</c:v>
                </c:pt>
                <c:pt idx="41449">
                  <c:v>1.007080078125E-3</c:v>
                </c:pt>
                <c:pt idx="41450">
                  <c:v>1.0068416595458984E-3</c:v>
                </c:pt>
                <c:pt idx="41451">
                  <c:v>1.007080078125E-3</c:v>
                </c:pt>
                <c:pt idx="41452">
                  <c:v>1.007080078125E-3</c:v>
                </c:pt>
                <c:pt idx="41453">
                  <c:v>1.0068416595458984E-3</c:v>
                </c:pt>
                <c:pt idx="41454">
                  <c:v>1.007080078125E-3</c:v>
                </c:pt>
                <c:pt idx="41455">
                  <c:v>1.0080337524414063E-3</c:v>
                </c:pt>
                <c:pt idx="41456">
                  <c:v>1.007080078125E-3</c:v>
                </c:pt>
                <c:pt idx="41457">
                  <c:v>1.0068416595458984E-3</c:v>
                </c:pt>
                <c:pt idx="41458">
                  <c:v>1.007080078125E-3</c:v>
                </c:pt>
                <c:pt idx="41459">
                  <c:v>1.007080078125E-3</c:v>
                </c:pt>
                <c:pt idx="41460">
                  <c:v>1.0068416595458984E-3</c:v>
                </c:pt>
                <c:pt idx="41461">
                  <c:v>1.007080078125E-3</c:v>
                </c:pt>
                <c:pt idx="41462">
                  <c:v>1.007080078125E-3</c:v>
                </c:pt>
                <c:pt idx="41463">
                  <c:v>1.0068416595458984E-3</c:v>
                </c:pt>
                <c:pt idx="41464">
                  <c:v>1.007080078125E-3</c:v>
                </c:pt>
                <c:pt idx="41465">
                  <c:v>1.007080078125E-3</c:v>
                </c:pt>
                <c:pt idx="41466">
                  <c:v>1.0068416595458984E-3</c:v>
                </c:pt>
                <c:pt idx="41467">
                  <c:v>1.007080078125E-3</c:v>
                </c:pt>
                <c:pt idx="41468">
                  <c:v>1.0080337524414063E-3</c:v>
                </c:pt>
                <c:pt idx="41469">
                  <c:v>1.0068416595458984E-3</c:v>
                </c:pt>
                <c:pt idx="41470">
                  <c:v>1.007080078125E-3</c:v>
                </c:pt>
                <c:pt idx="41471">
                  <c:v>1.007080078125E-3</c:v>
                </c:pt>
                <c:pt idx="41472">
                  <c:v>1.0068416595458984E-3</c:v>
                </c:pt>
                <c:pt idx="41473">
                  <c:v>1.007080078125E-3</c:v>
                </c:pt>
                <c:pt idx="41474">
                  <c:v>1.007080078125E-3</c:v>
                </c:pt>
                <c:pt idx="41475">
                  <c:v>1.0068416595458984E-3</c:v>
                </c:pt>
                <c:pt idx="41476">
                  <c:v>1.007080078125E-3</c:v>
                </c:pt>
                <c:pt idx="41477">
                  <c:v>1.007080078125E-3</c:v>
                </c:pt>
                <c:pt idx="41478">
                  <c:v>1.0068416595458984E-3</c:v>
                </c:pt>
                <c:pt idx="41479">
                  <c:v>1.007080078125E-3</c:v>
                </c:pt>
                <c:pt idx="41480">
                  <c:v>1.0080337524414063E-3</c:v>
                </c:pt>
                <c:pt idx="41481">
                  <c:v>1.007080078125E-3</c:v>
                </c:pt>
                <c:pt idx="41482">
                  <c:v>1.0068416595458984E-3</c:v>
                </c:pt>
                <c:pt idx="41483">
                  <c:v>1.007080078125E-3</c:v>
                </c:pt>
                <c:pt idx="41484">
                  <c:v>1.007080078125E-3</c:v>
                </c:pt>
                <c:pt idx="41485">
                  <c:v>1.0068416595458984E-3</c:v>
                </c:pt>
                <c:pt idx="41486">
                  <c:v>1.007080078125E-3</c:v>
                </c:pt>
                <c:pt idx="41487">
                  <c:v>1.007080078125E-3</c:v>
                </c:pt>
                <c:pt idx="41488">
                  <c:v>1.0068416595458984E-3</c:v>
                </c:pt>
                <c:pt idx="41489">
                  <c:v>1.007080078125E-3</c:v>
                </c:pt>
                <c:pt idx="41490">
                  <c:v>1.007080078125E-3</c:v>
                </c:pt>
                <c:pt idx="41491">
                  <c:v>1.0068416595458984E-3</c:v>
                </c:pt>
                <c:pt idx="41492">
                  <c:v>1.007080078125E-3</c:v>
                </c:pt>
                <c:pt idx="41493">
                  <c:v>1.0080337524414063E-3</c:v>
                </c:pt>
                <c:pt idx="41494">
                  <c:v>1.0068416595458984E-3</c:v>
                </c:pt>
                <c:pt idx="41495">
                  <c:v>1.007080078125E-3</c:v>
                </c:pt>
                <c:pt idx="41496">
                  <c:v>1.007080078125E-3</c:v>
                </c:pt>
                <c:pt idx="41497">
                  <c:v>1.0068416595458984E-3</c:v>
                </c:pt>
                <c:pt idx="41498">
                  <c:v>1.007080078125E-3</c:v>
                </c:pt>
                <c:pt idx="41499">
                  <c:v>1.007080078125E-3</c:v>
                </c:pt>
                <c:pt idx="41500">
                  <c:v>1.0068416595458984E-3</c:v>
                </c:pt>
                <c:pt idx="41501">
                  <c:v>1.007080078125E-3</c:v>
                </c:pt>
                <c:pt idx="41502">
                  <c:v>1.007080078125E-3</c:v>
                </c:pt>
                <c:pt idx="41503">
                  <c:v>1.0068416595458984E-3</c:v>
                </c:pt>
                <c:pt idx="41504">
                  <c:v>1.007080078125E-3</c:v>
                </c:pt>
                <c:pt idx="41505">
                  <c:v>1.0080337524414063E-3</c:v>
                </c:pt>
                <c:pt idx="41506">
                  <c:v>1.007080078125E-3</c:v>
                </c:pt>
                <c:pt idx="41507">
                  <c:v>1.0068416595458984E-3</c:v>
                </c:pt>
                <c:pt idx="41508">
                  <c:v>1.007080078125E-3</c:v>
                </c:pt>
                <c:pt idx="41509">
                  <c:v>1.007080078125E-3</c:v>
                </c:pt>
                <c:pt idx="41510">
                  <c:v>1.0068416595458984E-3</c:v>
                </c:pt>
                <c:pt idx="41511">
                  <c:v>1.007080078125E-3</c:v>
                </c:pt>
                <c:pt idx="41512">
                  <c:v>1.007080078125E-3</c:v>
                </c:pt>
                <c:pt idx="41513">
                  <c:v>1.0068416595458984E-3</c:v>
                </c:pt>
                <c:pt idx="41514">
                  <c:v>1.007080078125E-3</c:v>
                </c:pt>
                <c:pt idx="41515">
                  <c:v>1.007080078125E-3</c:v>
                </c:pt>
                <c:pt idx="41516">
                  <c:v>1.0068416595458984E-3</c:v>
                </c:pt>
                <c:pt idx="41517">
                  <c:v>1.007080078125E-3</c:v>
                </c:pt>
                <c:pt idx="41518">
                  <c:v>1.0080337524414063E-3</c:v>
                </c:pt>
                <c:pt idx="41519">
                  <c:v>1.0068416595458984E-3</c:v>
                </c:pt>
                <c:pt idx="41520">
                  <c:v>1.007080078125E-3</c:v>
                </c:pt>
                <c:pt idx="41521">
                  <c:v>1.007080078125E-3</c:v>
                </c:pt>
                <c:pt idx="41522">
                  <c:v>1.0068416595458984E-3</c:v>
                </c:pt>
                <c:pt idx="41523">
                  <c:v>1.007080078125E-3</c:v>
                </c:pt>
                <c:pt idx="41524">
                  <c:v>1.007080078125E-3</c:v>
                </c:pt>
                <c:pt idx="41525">
                  <c:v>1.0068416595458984E-3</c:v>
                </c:pt>
                <c:pt idx="41526">
                  <c:v>1.007080078125E-3</c:v>
                </c:pt>
                <c:pt idx="41527">
                  <c:v>1.007080078125E-3</c:v>
                </c:pt>
                <c:pt idx="41528">
                  <c:v>1.0068416595458984E-3</c:v>
                </c:pt>
                <c:pt idx="41529">
                  <c:v>1.007080078125E-3</c:v>
                </c:pt>
                <c:pt idx="41530">
                  <c:v>1.0080337524414063E-3</c:v>
                </c:pt>
                <c:pt idx="41531">
                  <c:v>1.007080078125E-3</c:v>
                </c:pt>
                <c:pt idx="41532">
                  <c:v>1.0068416595458984E-3</c:v>
                </c:pt>
                <c:pt idx="41533">
                  <c:v>1.007080078125E-3</c:v>
                </c:pt>
                <c:pt idx="41534">
                  <c:v>1.007080078125E-3</c:v>
                </c:pt>
                <c:pt idx="41535">
                  <c:v>1.0068416595458984E-3</c:v>
                </c:pt>
                <c:pt idx="41536">
                  <c:v>1.007080078125E-3</c:v>
                </c:pt>
                <c:pt idx="41537">
                  <c:v>1.007080078125E-3</c:v>
                </c:pt>
                <c:pt idx="41538">
                  <c:v>1.0068416595458984E-3</c:v>
                </c:pt>
                <c:pt idx="41539">
                  <c:v>1.007080078125E-3</c:v>
                </c:pt>
                <c:pt idx="41540">
                  <c:v>1.007080078125E-3</c:v>
                </c:pt>
                <c:pt idx="41541">
                  <c:v>1.0068416595458984E-3</c:v>
                </c:pt>
                <c:pt idx="41542">
                  <c:v>1.007080078125E-3</c:v>
                </c:pt>
                <c:pt idx="41543">
                  <c:v>1.0080337524414063E-3</c:v>
                </c:pt>
                <c:pt idx="41544">
                  <c:v>1.0068416595458984E-3</c:v>
                </c:pt>
                <c:pt idx="41545">
                  <c:v>1.007080078125E-3</c:v>
                </c:pt>
                <c:pt idx="41546">
                  <c:v>1.007080078125E-3</c:v>
                </c:pt>
                <c:pt idx="41547">
                  <c:v>1.0068416595458984E-3</c:v>
                </c:pt>
                <c:pt idx="41548">
                  <c:v>1.007080078125E-3</c:v>
                </c:pt>
                <c:pt idx="41549">
                  <c:v>1.007080078125E-3</c:v>
                </c:pt>
                <c:pt idx="41550">
                  <c:v>1.0068416595458984E-3</c:v>
                </c:pt>
                <c:pt idx="41551">
                  <c:v>1.007080078125E-3</c:v>
                </c:pt>
                <c:pt idx="41552">
                  <c:v>1.007080078125E-3</c:v>
                </c:pt>
                <c:pt idx="41553">
                  <c:v>1.0068416595458984E-3</c:v>
                </c:pt>
                <c:pt idx="41554">
                  <c:v>1.007080078125E-3</c:v>
                </c:pt>
                <c:pt idx="41555">
                  <c:v>1.0080337524414063E-3</c:v>
                </c:pt>
                <c:pt idx="41556">
                  <c:v>1.007080078125E-3</c:v>
                </c:pt>
                <c:pt idx="41557">
                  <c:v>1.0068416595458984E-3</c:v>
                </c:pt>
                <c:pt idx="41558">
                  <c:v>1.007080078125E-3</c:v>
                </c:pt>
                <c:pt idx="41559">
                  <c:v>1.007080078125E-3</c:v>
                </c:pt>
                <c:pt idx="41560">
                  <c:v>1.0068416595458984E-3</c:v>
                </c:pt>
                <c:pt idx="41561">
                  <c:v>1.007080078125E-3</c:v>
                </c:pt>
                <c:pt idx="41562">
                  <c:v>1.007080078125E-3</c:v>
                </c:pt>
                <c:pt idx="41563">
                  <c:v>1.0068416595458984E-3</c:v>
                </c:pt>
                <c:pt idx="41564">
                  <c:v>1.007080078125E-3</c:v>
                </c:pt>
                <c:pt idx="41565">
                  <c:v>1.007080078125E-3</c:v>
                </c:pt>
                <c:pt idx="41566">
                  <c:v>1.0068416595458984E-3</c:v>
                </c:pt>
                <c:pt idx="41567">
                  <c:v>1.007080078125E-3</c:v>
                </c:pt>
                <c:pt idx="41568">
                  <c:v>1.0080337524414063E-3</c:v>
                </c:pt>
                <c:pt idx="41569">
                  <c:v>1.0068416595458984E-3</c:v>
                </c:pt>
                <c:pt idx="41570">
                  <c:v>1.007080078125E-3</c:v>
                </c:pt>
                <c:pt idx="41571">
                  <c:v>1.007080078125E-3</c:v>
                </c:pt>
                <c:pt idx="41572">
                  <c:v>1.0068416595458984E-3</c:v>
                </c:pt>
                <c:pt idx="41573">
                  <c:v>1.007080078125E-3</c:v>
                </c:pt>
                <c:pt idx="41574">
                  <c:v>1.007080078125E-3</c:v>
                </c:pt>
                <c:pt idx="41575">
                  <c:v>1.0068416595458984E-3</c:v>
                </c:pt>
                <c:pt idx="41576">
                  <c:v>1.007080078125E-3</c:v>
                </c:pt>
                <c:pt idx="41577">
                  <c:v>1.007080078125E-3</c:v>
                </c:pt>
                <c:pt idx="41578">
                  <c:v>1.0068416595458984E-3</c:v>
                </c:pt>
                <c:pt idx="41579">
                  <c:v>1.007080078125E-3</c:v>
                </c:pt>
                <c:pt idx="41580">
                  <c:v>1.0080337524414063E-3</c:v>
                </c:pt>
                <c:pt idx="41581">
                  <c:v>1.007080078125E-3</c:v>
                </c:pt>
                <c:pt idx="41582">
                  <c:v>1.0068416595458984E-3</c:v>
                </c:pt>
                <c:pt idx="41583">
                  <c:v>1.007080078125E-3</c:v>
                </c:pt>
                <c:pt idx="41584">
                  <c:v>1.007080078125E-3</c:v>
                </c:pt>
                <c:pt idx="41585">
                  <c:v>1.0068416595458984E-3</c:v>
                </c:pt>
                <c:pt idx="41586">
                  <c:v>1.007080078125E-3</c:v>
                </c:pt>
                <c:pt idx="41587">
                  <c:v>1.007080078125E-3</c:v>
                </c:pt>
                <c:pt idx="41588">
                  <c:v>1.0068416595458984E-3</c:v>
                </c:pt>
                <c:pt idx="41589">
                  <c:v>1.007080078125E-3</c:v>
                </c:pt>
                <c:pt idx="41590">
                  <c:v>1.007080078125E-3</c:v>
                </c:pt>
                <c:pt idx="41591">
                  <c:v>1.0068416595458984E-3</c:v>
                </c:pt>
                <c:pt idx="41592">
                  <c:v>1.0080337524414063E-3</c:v>
                </c:pt>
                <c:pt idx="41593">
                  <c:v>1.007080078125E-3</c:v>
                </c:pt>
                <c:pt idx="41594">
                  <c:v>1.0068416595458984E-3</c:v>
                </c:pt>
                <c:pt idx="41595">
                  <c:v>1.007080078125E-3</c:v>
                </c:pt>
                <c:pt idx="41596">
                  <c:v>1.007080078125E-3</c:v>
                </c:pt>
                <c:pt idx="41597">
                  <c:v>1.0068416595458984E-3</c:v>
                </c:pt>
                <c:pt idx="41598">
                  <c:v>1.007080078125E-3</c:v>
                </c:pt>
                <c:pt idx="41599">
                  <c:v>1.007080078125E-3</c:v>
                </c:pt>
                <c:pt idx="41600">
                  <c:v>1.0068416595458984E-3</c:v>
                </c:pt>
                <c:pt idx="41601">
                  <c:v>1.007080078125E-3</c:v>
                </c:pt>
                <c:pt idx="41602">
                  <c:v>1.007080078125E-3</c:v>
                </c:pt>
                <c:pt idx="41603">
                  <c:v>1.0068416595458984E-3</c:v>
                </c:pt>
                <c:pt idx="41604">
                  <c:v>1.007080078125E-3</c:v>
                </c:pt>
                <c:pt idx="41605">
                  <c:v>1.0080337524414063E-3</c:v>
                </c:pt>
                <c:pt idx="41606">
                  <c:v>1.007080078125E-3</c:v>
                </c:pt>
                <c:pt idx="41607">
                  <c:v>1.0068416595458984E-3</c:v>
                </c:pt>
                <c:pt idx="41608">
                  <c:v>1.007080078125E-3</c:v>
                </c:pt>
                <c:pt idx="41609">
                  <c:v>1.007080078125E-3</c:v>
                </c:pt>
                <c:pt idx="41610">
                  <c:v>1.0068416595458984E-3</c:v>
                </c:pt>
                <c:pt idx="41611">
                  <c:v>1.007080078125E-3</c:v>
                </c:pt>
                <c:pt idx="41612">
                  <c:v>1.007080078125E-3</c:v>
                </c:pt>
                <c:pt idx="41613">
                  <c:v>1.0068416595458984E-3</c:v>
                </c:pt>
                <c:pt idx="41614">
                  <c:v>1.007080078125E-3</c:v>
                </c:pt>
                <c:pt idx="41615">
                  <c:v>1.007080078125E-3</c:v>
                </c:pt>
                <c:pt idx="41616">
                  <c:v>1.0068416595458984E-3</c:v>
                </c:pt>
                <c:pt idx="41617">
                  <c:v>1.0080337524414063E-3</c:v>
                </c:pt>
                <c:pt idx="41618">
                  <c:v>1.007080078125E-3</c:v>
                </c:pt>
                <c:pt idx="41619">
                  <c:v>1.0068416595458984E-3</c:v>
                </c:pt>
                <c:pt idx="41620">
                  <c:v>1.007080078125E-3</c:v>
                </c:pt>
                <c:pt idx="41621">
                  <c:v>1.007080078125E-3</c:v>
                </c:pt>
                <c:pt idx="41622">
                  <c:v>1.0068416595458984E-3</c:v>
                </c:pt>
                <c:pt idx="41623">
                  <c:v>1.007080078125E-3</c:v>
                </c:pt>
                <c:pt idx="41624">
                  <c:v>1.007080078125E-3</c:v>
                </c:pt>
                <c:pt idx="41625">
                  <c:v>1.0068416595458984E-3</c:v>
                </c:pt>
                <c:pt idx="41626">
                  <c:v>1.007080078125E-3</c:v>
                </c:pt>
                <c:pt idx="41627">
                  <c:v>1.007080078125E-3</c:v>
                </c:pt>
                <c:pt idx="41628">
                  <c:v>1.0068416595458984E-3</c:v>
                </c:pt>
                <c:pt idx="41629">
                  <c:v>1.007080078125E-3</c:v>
                </c:pt>
                <c:pt idx="41630">
                  <c:v>1.0080337524414063E-3</c:v>
                </c:pt>
                <c:pt idx="41631">
                  <c:v>1.007080078125E-3</c:v>
                </c:pt>
                <c:pt idx="41632">
                  <c:v>1.0068416595458984E-3</c:v>
                </c:pt>
                <c:pt idx="41633">
                  <c:v>1.007080078125E-3</c:v>
                </c:pt>
                <c:pt idx="41634">
                  <c:v>1.007080078125E-3</c:v>
                </c:pt>
                <c:pt idx="41635">
                  <c:v>1.0068416595458984E-3</c:v>
                </c:pt>
                <c:pt idx="41636">
                  <c:v>1.007080078125E-3</c:v>
                </c:pt>
                <c:pt idx="41637">
                  <c:v>1.007080078125E-3</c:v>
                </c:pt>
                <c:pt idx="41638">
                  <c:v>1.0068416595458984E-3</c:v>
                </c:pt>
                <c:pt idx="41639">
                  <c:v>1.007080078125E-3</c:v>
                </c:pt>
                <c:pt idx="41640">
                  <c:v>1.007080078125E-3</c:v>
                </c:pt>
                <c:pt idx="41641">
                  <c:v>1.0068416595458984E-3</c:v>
                </c:pt>
                <c:pt idx="41642">
                  <c:v>1.0080337524414063E-3</c:v>
                </c:pt>
                <c:pt idx="41643">
                  <c:v>1.007080078125E-3</c:v>
                </c:pt>
                <c:pt idx="41644">
                  <c:v>1.0068416595458984E-3</c:v>
                </c:pt>
                <c:pt idx="41645">
                  <c:v>1.007080078125E-3</c:v>
                </c:pt>
                <c:pt idx="41646">
                  <c:v>1.007080078125E-3</c:v>
                </c:pt>
                <c:pt idx="41647">
                  <c:v>1.0068416595458984E-3</c:v>
                </c:pt>
                <c:pt idx="41648">
                  <c:v>1.007080078125E-3</c:v>
                </c:pt>
                <c:pt idx="41649">
                  <c:v>1.007080078125E-3</c:v>
                </c:pt>
                <c:pt idx="41650">
                  <c:v>1.0068416595458984E-3</c:v>
                </c:pt>
                <c:pt idx="41651">
                  <c:v>1.007080078125E-3</c:v>
                </c:pt>
                <c:pt idx="41652">
                  <c:v>1.007080078125E-3</c:v>
                </c:pt>
                <c:pt idx="41653">
                  <c:v>1.0068416595458984E-3</c:v>
                </c:pt>
                <c:pt idx="41654">
                  <c:v>1.007080078125E-3</c:v>
                </c:pt>
                <c:pt idx="41655">
                  <c:v>4.0290355682373047E-3</c:v>
                </c:pt>
                <c:pt idx="41656">
                  <c:v>1.007080078125E-3</c:v>
                </c:pt>
                <c:pt idx="41657">
                  <c:v>1.0068416595458984E-3</c:v>
                </c:pt>
                <c:pt idx="41658">
                  <c:v>1.007080078125E-3</c:v>
                </c:pt>
                <c:pt idx="41659">
                  <c:v>1.007080078125E-3</c:v>
                </c:pt>
                <c:pt idx="41660">
                  <c:v>1.0068416595458984E-3</c:v>
                </c:pt>
                <c:pt idx="41661">
                  <c:v>1.007080078125E-3</c:v>
                </c:pt>
                <c:pt idx="41662">
                  <c:v>1.007080078125E-3</c:v>
                </c:pt>
                <c:pt idx="41663">
                  <c:v>1.0068416595458984E-3</c:v>
                </c:pt>
                <c:pt idx="41664">
                  <c:v>1.0080337524414063E-3</c:v>
                </c:pt>
                <c:pt idx="41665">
                  <c:v>1.007080078125E-3</c:v>
                </c:pt>
                <c:pt idx="41666">
                  <c:v>1.0068416595458984E-3</c:v>
                </c:pt>
                <c:pt idx="41667">
                  <c:v>1.007080078125E-3</c:v>
                </c:pt>
                <c:pt idx="41668">
                  <c:v>1.007080078125E-3</c:v>
                </c:pt>
                <c:pt idx="41669">
                  <c:v>1.0068416595458984E-3</c:v>
                </c:pt>
                <c:pt idx="41670">
                  <c:v>1.007080078125E-3</c:v>
                </c:pt>
                <c:pt idx="41671">
                  <c:v>1.007080078125E-3</c:v>
                </c:pt>
                <c:pt idx="41672">
                  <c:v>1.0068416595458984E-3</c:v>
                </c:pt>
                <c:pt idx="41673">
                  <c:v>1.007080078125E-3</c:v>
                </c:pt>
                <c:pt idx="41674">
                  <c:v>1.007080078125E-3</c:v>
                </c:pt>
                <c:pt idx="41675">
                  <c:v>1.0068416595458984E-3</c:v>
                </c:pt>
                <c:pt idx="41676">
                  <c:v>1.007080078125E-3</c:v>
                </c:pt>
                <c:pt idx="41677">
                  <c:v>1.0080337524414063E-3</c:v>
                </c:pt>
                <c:pt idx="41678">
                  <c:v>1.007080078125E-3</c:v>
                </c:pt>
                <c:pt idx="41679">
                  <c:v>1.0068416595458984E-3</c:v>
                </c:pt>
                <c:pt idx="41680">
                  <c:v>1.007080078125E-3</c:v>
                </c:pt>
                <c:pt idx="41681">
                  <c:v>1.007080078125E-3</c:v>
                </c:pt>
                <c:pt idx="41682">
                  <c:v>1.0068416595458984E-3</c:v>
                </c:pt>
                <c:pt idx="41683">
                  <c:v>1.007080078125E-3</c:v>
                </c:pt>
                <c:pt idx="41684">
                  <c:v>1.007080078125E-3</c:v>
                </c:pt>
                <c:pt idx="41685">
                  <c:v>1.0068416595458984E-3</c:v>
                </c:pt>
                <c:pt idx="41686">
                  <c:v>1.007080078125E-3</c:v>
                </c:pt>
                <c:pt idx="41687">
                  <c:v>1.007080078125E-3</c:v>
                </c:pt>
                <c:pt idx="41688">
                  <c:v>1.0068416595458984E-3</c:v>
                </c:pt>
                <c:pt idx="41689">
                  <c:v>1.0080337524414063E-3</c:v>
                </c:pt>
                <c:pt idx="41690">
                  <c:v>1.007080078125E-3</c:v>
                </c:pt>
                <c:pt idx="41691">
                  <c:v>1.0068416595458984E-3</c:v>
                </c:pt>
                <c:pt idx="41692">
                  <c:v>1.007080078125E-3</c:v>
                </c:pt>
                <c:pt idx="41693">
                  <c:v>1.007080078125E-3</c:v>
                </c:pt>
                <c:pt idx="41694">
                  <c:v>1.0068416595458984E-3</c:v>
                </c:pt>
                <c:pt idx="41695">
                  <c:v>1.007080078125E-3</c:v>
                </c:pt>
                <c:pt idx="41696">
                  <c:v>1.007080078125E-3</c:v>
                </c:pt>
                <c:pt idx="41697">
                  <c:v>1.0068416595458984E-3</c:v>
                </c:pt>
                <c:pt idx="41698">
                  <c:v>1.007080078125E-3</c:v>
                </c:pt>
                <c:pt idx="41699">
                  <c:v>1.007080078125E-3</c:v>
                </c:pt>
                <c:pt idx="41700">
                  <c:v>1.0068416595458984E-3</c:v>
                </c:pt>
                <c:pt idx="41701">
                  <c:v>1.007080078125E-3</c:v>
                </c:pt>
                <c:pt idx="41702">
                  <c:v>1.0080337524414063E-3</c:v>
                </c:pt>
                <c:pt idx="41703">
                  <c:v>1.007080078125E-3</c:v>
                </c:pt>
                <c:pt idx="41704">
                  <c:v>1.0068416595458984E-3</c:v>
                </c:pt>
                <c:pt idx="41705">
                  <c:v>1.007080078125E-3</c:v>
                </c:pt>
                <c:pt idx="41706">
                  <c:v>1.007080078125E-3</c:v>
                </c:pt>
                <c:pt idx="41707">
                  <c:v>1.0068416595458984E-3</c:v>
                </c:pt>
                <c:pt idx="41708">
                  <c:v>1.007080078125E-3</c:v>
                </c:pt>
                <c:pt idx="41709">
                  <c:v>1.007080078125E-3</c:v>
                </c:pt>
                <c:pt idx="41710">
                  <c:v>1.0068416595458984E-3</c:v>
                </c:pt>
                <c:pt idx="41711">
                  <c:v>1.007080078125E-3</c:v>
                </c:pt>
                <c:pt idx="41712">
                  <c:v>1.007080078125E-3</c:v>
                </c:pt>
                <c:pt idx="41713">
                  <c:v>1.0068416595458984E-3</c:v>
                </c:pt>
                <c:pt idx="41714">
                  <c:v>1.0080337524414063E-3</c:v>
                </c:pt>
                <c:pt idx="41715">
                  <c:v>1.007080078125E-3</c:v>
                </c:pt>
                <c:pt idx="41716">
                  <c:v>1.0068416595458984E-3</c:v>
                </c:pt>
                <c:pt idx="41717">
                  <c:v>1.007080078125E-3</c:v>
                </c:pt>
                <c:pt idx="41718">
                  <c:v>1.007080078125E-3</c:v>
                </c:pt>
                <c:pt idx="41719">
                  <c:v>1.0068416595458984E-3</c:v>
                </c:pt>
                <c:pt idx="41720">
                  <c:v>1.007080078125E-3</c:v>
                </c:pt>
                <c:pt idx="41721">
                  <c:v>1.007080078125E-3</c:v>
                </c:pt>
                <c:pt idx="41722">
                  <c:v>1.0068416595458984E-3</c:v>
                </c:pt>
                <c:pt idx="41723">
                  <c:v>1.007080078125E-3</c:v>
                </c:pt>
                <c:pt idx="41724">
                  <c:v>1.007080078125E-3</c:v>
                </c:pt>
                <c:pt idx="41725">
                  <c:v>1.0068416595458984E-3</c:v>
                </c:pt>
                <c:pt idx="41726">
                  <c:v>1.007080078125E-3</c:v>
                </c:pt>
                <c:pt idx="41727">
                  <c:v>1.0080337524414063E-3</c:v>
                </c:pt>
                <c:pt idx="41728">
                  <c:v>1.007080078125E-3</c:v>
                </c:pt>
                <c:pt idx="41729">
                  <c:v>1.0068416595458984E-3</c:v>
                </c:pt>
                <c:pt idx="41730">
                  <c:v>1.007080078125E-3</c:v>
                </c:pt>
                <c:pt idx="41731">
                  <c:v>1.007080078125E-3</c:v>
                </c:pt>
                <c:pt idx="41732">
                  <c:v>1.0068416595458984E-3</c:v>
                </c:pt>
                <c:pt idx="41733">
                  <c:v>1.007080078125E-3</c:v>
                </c:pt>
                <c:pt idx="41734">
                  <c:v>1.007080078125E-3</c:v>
                </c:pt>
                <c:pt idx="41735">
                  <c:v>1.0068416595458984E-3</c:v>
                </c:pt>
                <c:pt idx="41736">
                  <c:v>1.007080078125E-3</c:v>
                </c:pt>
                <c:pt idx="41737">
                  <c:v>1.007080078125E-3</c:v>
                </c:pt>
                <c:pt idx="41738">
                  <c:v>1.0068416595458984E-3</c:v>
                </c:pt>
                <c:pt idx="41739">
                  <c:v>1.0080337524414063E-3</c:v>
                </c:pt>
                <c:pt idx="41740">
                  <c:v>1.007080078125E-3</c:v>
                </c:pt>
                <c:pt idx="41741">
                  <c:v>1.0068416595458984E-3</c:v>
                </c:pt>
                <c:pt idx="41742">
                  <c:v>1.007080078125E-3</c:v>
                </c:pt>
                <c:pt idx="41743">
                  <c:v>1.007080078125E-3</c:v>
                </c:pt>
                <c:pt idx="41744">
                  <c:v>1.0068416595458984E-3</c:v>
                </c:pt>
                <c:pt idx="41745">
                  <c:v>1.007080078125E-3</c:v>
                </c:pt>
                <c:pt idx="41746">
                  <c:v>1.007080078125E-3</c:v>
                </c:pt>
                <c:pt idx="41747">
                  <c:v>1.0068416595458984E-3</c:v>
                </c:pt>
                <c:pt idx="41748">
                  <c:v>1.007080078125E-3</c:v>
                </c:pt>
                <c:pt idx="41749">
                  <c:v>1.007080078125E-3</c:v>
                </c:pt>
                <c:pt idx="41750">
                  <c:v>1.0068416595458984E-3</c:v>
                </c:pt>
                <c:pt idx="41751">
                  <c:v>1.007080078125E-3</c:v>
                </c:pt>
                <c:pt idx="41752">
                  <c:v>1.0080337524414063E-3</c:v>
                </c:pt>
                <c:pt idx="41753">
                  <c:v>1.007080078125E-3</c:v>
                </c:pt>
                <c:pt idx="41754">
                  <c:v>1.0068416595458984E-3</c:v>
                </c:pt>
                <c:pt idx="41755">
                  <c:v>1.007080078125E-3</c:v>
                </c:pt>
                <c:pt idx="41756">
                  <c:v>1.007080078125E-3</c:v>
                </c:pt>
                <c:pt idx="41757">
                  <c:v>1.0068416595458984E-3</c:v>
                </c:pt>
                <c:pt idx="41758">
                  <c:v>1.007080078125E-3</c:v>
                </c:pt>
                <c:pt idx="41759">
                  <c:v>1.007080078125E-3</c:v>
                </c:pt>
                <c:pt idx="41760">
                  <c:v>1.0068416595458984E-3</c:v>
                </c:pt>
                <c:pt idx="41761">
                  <c:v>1.007080078125E-3</c:v>
                </c:pt>
                <c:pt idx="41762">
                  <c:v>1.007080078125E-3</c:v>
                </c:pt>
                <c:pt idx="41763">
                  <c:v>1.0068416595458984E-3</c:v>
                </c:pt>
                <c:pt idx="41764">
                  <c:v>1.0080337524414063E-3</c:v>
                </c:pt>
                <c:pt idx="41765">
                  <c:v>1.007080078125E-3</c:v>
                </c:pt>
                <c:pt idx="41766">
                  <c:v>1.0068416595458984E-3</c:v>
                </c:pt>
                <c:pt idx="41767">
                  <c:v>1.007080078125E-3</c:v>
                </c:pt>
                <c:pt idx="41768">
                  <c:v>1.007080078125E-3</c:v>
                </c:pt>
                <c:pt idx="41769">
                  <c:v>1.0068416595458984E-3</c:v>
                </c:pt>
                <c:pt idx="41770">
                  <c:v>1.007080078125E-3</c:v>
                </c:pt>
                <c:pt idx="41771">
                  <c:v>1.007080078125E-3</c:v>
                </c:pt>
                <c:pt idx="41772">
                  <c:v>1.0068416595458984E-3</c:v>
                </c:pt>
                <c:pt idx="41773">
                  <c:v>1.007080078125E-3</c:v>
                </c:pt>
                <c:pt idx="41774">
                  <c:v>1.007080078125E-3</c:v>
                </c:pt>
                <c:pt idx="41775">
                  <c:v>1.0068416595458984E-3</c:v>
                </c:pt>
                <c:pt idx="41776">
                  <c:v>1.007080078125E-3</c:v>
                </c:pt>
                <c:pt idx="41777">
                  <c:v>1.0080337524414063E-3</c:v>
                </c:pt>
                <c:pt idx="41778">
                  <c:v>1.007080078125E-3</c:v>
                </c:pt>
                <c:pt idx="41779">
                  <c:v>1.0068416595458984E-3</c:v>
                </c:pt>
                <c:pt idx="41780">
                  <c:v>1.007080078125E-3</c:v>
                </c:pt>
                <c:pt idx="41781">
                  <c:v>1.007080078125E-3</c:v>
                </c:pt>
                <c:pt idx="41782">
                  <c:v>1.0068416595458984E-3</c:v>
                </c:pt>
                <c:pt idx="41783">
                  <c:v>1.007080078125E-3</c:v>
                </c:pt>
                <c:pt idx="41784">
                  <c:v>1.007080078125E-3</c:v>
                </c:pt>
                <c:pt idx="41785">
                  <c:v>1.0068416595458984E-3</c:v>
                </c:pt>
                <c:pt idx="41786">
                  <c:v>1.007080078125E-3</c:v>
                </c:pt>
                <c:pt idx="41787">
                  <c:v>1.007080078125E-3</c:v>
                </c:pt>
                <c:pt idx="41788">
                  <c:v>1.0068416595458984E-3</c:v>
                </c:pt>
                <c:pt idx="41789">
                  <c:v>1.0080337524414063E-3</c:v>
                </c:pt>
                <c:pt idx="41790">
                  <c:v>1.007080078125E-3</c:v>
                </c:pt>
                <c:pt idx="41791">
                  <c:v>1.0068416595458984E-3</c:v>
                </c:pt>
                <c:pt idx="41792">
                  <c:v>1.007080078125E-3</c:v>
                </c:pt>
                <c:pt idx="41793">
                  <c:v>1.007080078125E-3</c:v>
                </c:pt>
                <c:pt idx="41794">
                  <c:v>1.0068416595458984E-3</c:v>
                </c:pt>
                <c:pt idx="41795">
                  <c:v>1.007080078125E-3</c:v>
                </c:pt>
                <c:pt idx="41796">
                  <c:v>1.007080078125E-3</c:v>
                </c:pt>
                <c:pt idx="41797">
                  <c:v>1.0068416595458984E-3</c:v>
                </c:pt>
                <c:pt idx="41798">
                  <c:v>1.007080078125E-3</c:v>
                </c:pt>
                <c:pt idx="41799">
                  <c:v>1.007080078125E-3</c:v>
                </c:pt>
                <c:pt idx="41800">
                  <c:v>1.0068416595458984E-3</c:v>
                </c:pt>
                <c:pt idx="41801">
                  <c:v>1.007080078125E-3</c:v>
                </c:pt>
                <c:pt idx="41802">
                  <c:v>1.0080337524414063E-3</c:v>
                </c:pt>
                <c:pt idx="41803">
                  <c:v>1.007080078125E-3</c:v>
                </c:pt>
                <c:pt idx="41804">
                  <c:v>1.0068416595458984E-3</c:v>
                </c:pt>
                <c:pt idx="41805">
                  <c:v>1.007080078125E-3</c:v>
                </c:pt>
                <c:pt idx="41806">
                  <c:v>1.007080078125E-3</c:v>
                </c:pt>
                <c:pt idx="41807">
                  <c:v>1.0068416595458984E-3</c:v>
                </c:pt>
                <c:pt idx="41808">
                  <c:v>1.007080078125E-3</c:v>
                </c:pt>
                <c:pt idx="41809">
                  <c:v>1.007080078125E-3</c:v>
                </c:pt>
                <c:pt idx="41810">
                  <c:v>1.0068416595458984E-3</c:v>
                </c:pt>
                <c:pt idx="41811">
                  <c:v>1.007080078125E-3</c:v>
                </c:pt>
                <c:pt idx="41812">
                  <c:v>1.0068416595458984E-3</c:v>
                </c:pt>
                <c:pt idx="41813">
                  <c:v>1.007080078125E-3</c:v>
                </c:pt>
                <c:pt idx="41814">
                  <c:v>1.0080337524414063E-3</c:v>
                </c:pt>
                <c:pt idx="41815">
                  <c:v>1.007080078125E-3</c:v>
                </c:pt>
                <c:pt idx="41816">
                  <c:v>1.0068416595458984E-3</c:v>
                </c:pt>
                <c:pt idx="41817">
                  <c:v>1.007080078125E-3</c:v>
                </c:pt>
                <c:pt idx="41818">
                  <c:v>1.007080078125E-3</c:v>
                </c:pt>
                <c:pt idx="41819">
                  <c:v>1.0068416595458984E-3</c:v>
                </c:pt>
                <c:pt idx="41820">
                  <c:v>1.007080078125E-3</c:v>
                </c:pt>
                <c:pt idx="41821">
                  <c:v>1.007080078125E-3</c:v>
                </c:pt>
                <c:pt idx="41822">
                  <c:v>1.0068416595458984E-3</c:v>
                </c:pt>
                <c:pt idx="41823">
                  <c:v>1.007080078125E-3</c:v>
                </c:pt>
                <c:pt idx="41824">
                  <c:v>1.007080078125E-3</c:v>
                </c:pt>
                <c:pt idx="41825">
                  <c:v>1.0068416595458984E-3</c:v>
                </c:pt>
                <c:pt idx="41826">
                  <c:v>1.007080078125E-3</c:v>
                </c:pt>
                <c:pt idx="41827">
                  <c:v>1.0080337524414063E-3</c:v>
                </c:pt>
                <c:pt idx="41828">
                  <c:v>1.007080078125E-3</c:v>
                </c:pt>
                <c:pt idx="41829">
                  <c:v>1.0068416595458984E-3</c:v>
                </c:pt>
                <c:pt idx="41830">
                  <c:v>1.007080078125E-3</c:v>
                </c:pt>
                <c:pt idx="41831">
                  <c:v>1.007080078125E-3</c:v>
                </c:pt>
                <c:pt idx="41832">
                  <c:v>5.0349235534667969E-3</c:v>
                </c:pt>
                <c:pt idx="41833">
                  <c:v>1.0068416595458984E-3</c:v>
                </c:pt>
                <c:pt idx="41834">
                  <c:v>1.007080078125E-3</c:v>
                </c:pt>
                <c:pt idx="41835">
                  <c:v>1.0080337524414063E-3</c:v>
                </c:pt>
                <c:pt idx="41836">
                  <c:v>1.007080078125E-3</c:v>
                </c:pt>
                <c:pt idx="41837">
                  <c:v>1.0068416595458984E-3</c:v>
                </c:pt>
                <c:pt idx="41838">
                  <c:v>1.007080078125E-3</c:v>
                </c:pt>
                <c:pt idx="41839">
                  <c:v>1.007080078125E-3</c:v>
                </c:pt>
                <c:pt idx="41840">
                  <c:v>1.0068416595458984E-3</c:v>
                </c:pt>
                <c:pt idx="41841">
                  <c:v>1.007080078125E-3</c:v>
                </c:pt>
                <c:pt idx="41842">
                  <c:v>1.007080078125E-3</c:v>
                </c:pt>
                <c:pt idx="41843">
                  <c:v>1.0068416595458984E-3</c:v>
                </c:pt>
                <c:pt idx="41844">
                  <c:v>1.007080078125E-3</c:v>
                </c:pt>
                <c:pt idx="41845">
                  <c:v>1.007080078125E-3</c:v>
                </c:pt>
                <c:pt idx="41846">
                  <c:v>1.0068416595458984E-3</c:v>
                </c:pt>
                <c:pt idx="41847">
                  <c:v>1.007080078125E-3</c:v>
                </c:pt>
                <c:pt idx="41848">
                  <c:v>1.0080337524414063E-3</c:v>
                </c:pt>
                <c:pt idx="41849">
                  <c:v>1.007080078125E-3</c:v>
                </c:pt>
                <c:pt idx="41850">
                  <c:v>1.0068416595458984E-3</c:v>
                </c:pt>
                <c:pt idx="41851">
                  <c:v>1.007080078125E-3</c:v>
                </c:pt>
                <c:pt idx="41852">
                  <c:v>1.0068416595458984E-3</c:v>
                </c:pt>
                <c:pt idx="41853">
                  <c:v>1.007080078125E-3</c:v>
                </c:pt>
                <c:pt idx="41854">
                  <c:v>1.007080078125E-3</c:v>
                </c:pt>
                <c:pt idx="41855">
                  <c:v>1.0068416595458984E-3</c:v>
                </c:pt>
                <c:pt idx="41856">
                  <c:v>1.007080078125E-3</c:v>
                </c:pt>
                <c:pt idx="41857">
                  <c:v>1.007080078125E-3</c:v>
                </c:pt>
                <c:pt idx="41858">
                  <c:v>1.0068416595458984E-3</c:v>
                </c:pt>
                <c:pt idx="41859">
                  <c:v>1.007080078125E-3</c:v>
                </c:pt>
                <c:pt idx="41860">
                  <c:v>1.0080337524414063E-3</c:v>
                </c:pt>
                <c:pt idx="41861">
                  <c:v>1.007080078125E-3</c:v>
                </c:pt>
                <c:pt idx="41862">
                  <c:v>1.0068416595458984E-3</c:v>
                </c:pt>
                <c:pt idx="41863">
                  <c:v>1.007080078125E-3</c:v>
                </c:pt>
                <c:pt idx="41864">
                  <c:v>1.007080078125E-3</c:v>
                </c:pt>
                <c:pt idx="41865">
                  <c:v>1.0068416595458984E-3</c:v>
                </c:pt>
                <c:pt idx="41866">
                  <c:v>1.007080078125E-3</c:v>
                </c:pt>
                <c:pt idx="41867">
                  <c:v>1.007080078125E-3</c:v>
                </c:pt>
                <c:pt idx="41868">
                  <c:v>1.0068416595458984E-3</c:v>
                </c:pt>
                <c:pt idx="41869">
                  <c:v>1.007080078125E-3</c:v>
                </c:pt>
                <c:pt idx="41870">
                  <c:v>1.007080078125E-3</c:v>
                </c:pt>
                <c:pt idx="41871">
                  <c:v>1.0068416595458984E-3</c:v>
                </c:pt>
                <c:pt idx="41872">
                  <c:v>1.007080078125E-3</c:v>
                </c:pt>
                <c:pt idx="41873">
                  <c:v>1.0080337524414063E-3</c:v>
                </c:pt>
                <c:pt idx="41874">
                  <c:v>1.0068416595458984E-3</c:v>
                </c:pt>
                <c:pt idx="41875">
                  <c:v>1.007080078125E-3</c:v>
                </c:pt>
                <c:pt idx="41876">
                  <c:v>1.007080078125E-3</c:v>
                </c:pt>
                <c:pt idx="41877">
                  <c:v>1.0068416595458984E-3</c:v>
                </c:pt>
                <c:pt idx="41878">
                  <c:v>1.007080078125E-3</c:v>
                </c:pt>
                <c:pt idx="41879">
                  <c:v>1.007080078125E-3</c:v>
                </c:pt>
                <c:pt idx="41880">
                  <c:v>1.0068416595458984E-3</c:v>
                </c:pt>
                <c:pt idx="41881">
                  <c:v>1.007080078125E-3</c:v>
                </c:pt>
                <c:pt idx="41882">
                  <c:v>1.007080078125E-3</c:v>
                </c:pt>
                <c:pt idx="41883">
                  <c:v>1.0068416595458984E-3</c:v>
                </c:pt>
                <c:pt idx="41884">
                  <c:v>1.007080078125E-3</c:v>
                </c:pt>
                <c:pt idx="41885">
                  <c:v>1.0080337524414063E-3</c:v>
                </c:pt>
                <c:pt idx="41886">
                  <c:v>1.007080078125E-3</c:v>
                </c:pt>
                <c:pt idx="41887">
                  <c:v>1.0068416595458984E-3</c:v>
                </c:pt>
                <c:pt idx="41888">
                  <c:v>1.007080078125E-3</c:v>
                </c:pt>
                <c:pt idx="41889">
                  <c:v>1.007080078125E-3</c:v>
                </c:pt>
                <c:pt idx="41890">
                  <c:v>1.0068416595458984E-3</c:v>
                </c:pt>
                <c:pt idx="41891">
                  <c:v>1.007080078125E-3</c:v>
                </c:pt>
                <c:pt idx="41892">
                  <c:v>1.007080078125E-3</c:v>
                </c:pt>
                <c:pt idx="41893">
                  <c:v>1.0068416595458984E-3</c:v>
                </c:pt>
                <c:pt idx="41894">
                  <c:v>1.007080078125E-3</c:v>
                </c:pt>
                <c:pt idx="41895">
                  <c:v>1.007080078125E-3</c:v>
                </c:pt>
                <c:pt idx="41896">
                  <c:v>1.0068416595458984E-3</c:v>
                </c:pt>
                <c:pt idx="41897">
                  <c:v>1.007080078125E-3</c:v>
                </c:pt>
                <c:pt idx="41898">
                  <c:v>1.0080337524414063E-3</c:v>
                </c:pt>
                <c:pt idx="41899">
                  <c:v>1.0068416595458984E-3</c:v>
                </c:pt>
                <c:pt idx="41900">
                  <c:v>1.007080078125E-3</c:v>
                </c:pt>
                <c:pt idx="41901">
                  <c:v>7.0490837097167969E-3</c:v>
                </c:pt>
                <c:pt idx="41902">
                  <c:v>1.0068416595458984E-3</c:v>
                </c:pt>
                <c:pt idx="41903">
                  <c:v>1.007080078125E-3</c:v>
                </c:pt>
                <c:pt idx="41904">
                  <c:v>1.0080337524414063E-3</c:v>
                </c:pt>
                <c:pt idx="41905">
                  <c:v>1.007080078125E-3</c:v>
                </c:pt>
                <c:pt idx="41906">
                  <c:v>1.0068416595458984E-3</c:v>
                </c:pt>
                <c:pt idx="41907">
                  <c:v>1.007080078125E-3</c:v>
                </c:pt>
                <c:pt idx="41908">
                  <c:v>1.007080078125E-3</c:v>
                </c:pt>
                <c:pt idx="41909">
                  <c:v>1.0068416595458984E-3</c:v>
                </c:pt>
                <c:pt idx="41910">
                  <c:v>1.007080078125E-3</c:v>
                </c:pt>
                <c:pt idx="41911">
                  <c:v>1.007080078125E-3</c:v>
                </c:pt>
                <c:pt idx="41912">
                  <c:v>1.0068416595458984E-3</c:v>
                </c:pt>
                <c:pt idx="41913">
                  <c:v>1.007080078125E-3</c:v>
                </c:pt>
                <c:pt idx="41914">
                  <c:v>1.007080078125E-3</c:v>
                </c:pt>
                <c:pt idx="41915">
                  <c:v>1.0068416595458984E-3</c:v>
                </c:pt>
                <c:pt idx="41916">
                  <c:v>1.007080078125E-3</c:v>
                </c:pt>
                <c:pt idx="41917">
                  <c:v>1.0080337524414063E-3</c:v>
                </c:pt>
                <c:pt idx="41918">
                  <c:v>1.0068416595458984E-3</c:v>
                </c:pt>
                <c:pt idx="41919">
                  <c:v>1.007080078125E-3</c:v>
                </c:pt>
                <c:pt idx="41920">
                  <c:v>1.007080078125E-3</c:v>
                </c:pt>
                <c:pt idx="41921">
                  <c:v>1.0068416595458984E-3</c:v>
                </c:pt>
                <c:pt idx="41922">
                  <c:v>1.007080078125E-3</c:v>
                </c:pt>
                <c:pt idx="41923">
                  <c:v>1.007080078125E-3</c:v>
                </c:pt>
                <c:pt idx="41924">
                  <c:v>1.0068416595458984E-3</c:v>
                </c:pt>
                <c:pt idx="41925">
                  <c:v>1.007080078125E-3</c:v>
                </c:pt>
                <c:pt idx="41926">
                  <c:v>1.007080078125E-3</c:v>
                </c:pt>
                <c:pt idx="41927">
                  <c:v>1.0068416595458984E-3</c:v>
                </c:pt>
                <c:pt idx="41928">
                  <c:v>1.007080078125E-3</c:v>
                </c:pt>
                <c:pt idx="41929">
                  <c:v>1.0080337524414063E-3</c:v>
                </c:pt>
                <c:pt idx="41930">
                  <c:v>1.007080078125E-3</c:v>
                </c:pt>
                <c:pt idx="41931">
                  <c:v>1.0068416595458984E-3</c:v>
                </c:pt>
                <c:pt idx="41932">
                  <c:v>1.007080078125E-3</c:v>
                </c:pt>
                <c:pt idx="41933">
                  <c:v>1.007080078125E-3</c:v>
                </c:pt>
                <c:pt idx="41934">
                  <c:v>1.0068416595458984E-3</c:v>
                </c:pt>
                <c:pt idx="41935">
                  <c:v>1.007080078125E-3</c:v>
                </c:pt>
                <c:pt idx="41936">
                  <c:v>1.007080078125E-3</c:v>
                </c:pt>
                <c:pt idx="41937">
                  <c:v>1.0068416595458984E-3</c:v>
                </c:pt>
                <c:pt idx="41938">
                  <c:v>1.007080078125E-3</c:v>
                </c:pt>
                <c:pt idx="41939">
                  <c:v>1.007080078125E-3</c:v>
                </c:pt>
                <c:pt idx="41940">
                  <c:v>1.0068416595458984E-3</c:v>
                </c:pt>
                <c:pt idx="41941">
                  <c:v>1.007080078125E-3</c:v>
                </c:pt>
                <c:pt idx="41942">
                  <c:v>1.0080337524414063E-3</c:v>
                </c:pt>
                <c:pt idx="41943">
                  <c:v>1.0068416595458984E-3</c:v>
                </c:pt>
                <c:pt idx="41944">
                  <c:v>1.007080078125E-3</c:v>
                </c:pt>
                <c:pt idx="41945">
                  <c:v>1.007080078125E-3</c:v>
                </c:pt>
                <c:pt idx="41946">
                  <c:v>1.0068416595458984E-3</c:v>
                </c:pt>
                <c:pt idx="41947">
                  <c:v>1.007080078125E-3</c:v>
                </c:pt>
                <c:pt idx="41948">
                  <c:v>1.007080078125E-3</c:v>
                </c:pt>
                <c:pt idx="41949">
                  <c:v>1.0068416595458984E-3</c:v>
                </c:pt>
                <c:pt idx="41950">
                  <c:v>1.007080078125E-3</c:v>
                </c:pt>
                <c:pt idx="41951">
                  <c:v>1.007080078125E-3</c:v>
                </c:pt>
                <c:pt idx="41952">
                  <c:v>1.0068416595458984E-3</c:v>
                </c:pt>
                <c:pt idx="41953">
                  <c:v>1.007080078125E-3</c:v>
                </c:pt>
                <c:pt idx="41954">
                  <c:v>1.0080337524414063E-3</c:v>
                </c:pt>
                <c:pt idx="41955">
                  <c:v>1.007080078125E-3</c:v>
                </c:pt>
                <c:pt idx="41956">
                  <c:v>1.0068416595458984E-3</c:v>
                </c:pt>
                <c:pt idx="41957">
                  <c:v>1.007080078125E-3</c:v>
                </c:pt>
                <c:pt idx="41958">
                  <c:v>1.007080078125E-3</c:v>
                </c:pt>
                <c:pt idx="41959">
                  <c:v>1.0068416595458984E-3</c:v>
                </c:pt>
                <c:pt idx="41960">
                  <c:v>1.007080078125E-3</c:v>
                </c:pt>
                <c:pt idx="41961">
                  <c:v>1.007080078125E-3</c:v>
                </c:pt>
                <c:pt idx="41962">
                  <c:v>1.0068416595458984E-3</c:v>
                </c:pt>
                <c:pt idx="41963">
                  <c:v>1.007080078125E-3</c:v>
                </c:pt>
                <c:pt idx="41964">
                  <c:v>1.007080078125E-3</c:v>
                </c:pt>
                <c:pt idx="41965">
                  <c:v>1.0068416595458984E-3</c:v>
                </c:pt>
                <c:pt idx="41966">
                  <c:v>1.007080078125E-3</c:v>
                </c:pt>
                <c:pt idx="41967">
                  <c:v>1.0080337524414063E-3</c:v>
                </c:pt>
                <c:pt idx="41968">
                  <c:v>1.0068416595458984E-3</c:v>
                </c:pt>
                <c:pt idx="41969">
                  <c:v>1.007080078125E-3</c:v>
                </c:pt>
                <c:pt idx="41970">
                  <c:v>1.007080078125E-3</c:v>
                </c:pt>
                <c:pt idx="41971">
                  <c:v>1.0068416595458984E-3</c:v>
                </c:pt>
                <c:pt idx="41972">
                  <c:v>1.007080078125E-3</c:v>
                </c:pt>
                <c:pt idx="41973">
                  <c:v>1.007080078125E-3</c:v>
                </c:pt>
                <c:pt idx="41974">
                  <c:v>1.0068416595458984E-3</c:v>
                </c:pt>
                <c:pt idx="41975">
                  <c:v>1.007080078125E-3</c:v>
                </c:pt>
                <c:pt idx="41976">
                  <c:v>1.007080078125E-3</c:v>
                </c:pt>
                <c:pt idx="41977">
                  <c:v>1.0068416595458984E-3</c:v>
                </c:pt>
                <c:pt idx="41978">
                  <c:v>1.007080078125E-3</c:v>
                </c:pt>
                <c:pt idx="41979">
                  <c:v>1.0080337524414063E-3</c:v>
                </c:pt>
                <c:pt idx="41980">
                  <c:v>1.007080078125E-3</c:v>
                </c:pt>
                <c:pt idx="41981">
                  <c:v>1.0068416595458984E-3</c:v>
                </c:pt>
                <c:pt idx="41982">
                  <c:v>1.007080078125E-3</c:v>
                </c:pt>
                <c:pt idx="41983">
                  <c:v>1.007080078125E-3</c:v>
                </c:pt>
                <c:pt idx="41984">
                  <c:v>1.0068416595458984E-3</c:v>
                </c:pt>
                <c:pt idx="41985">
                  <c:v>1.007080078125E-3</c:v>
                </c:pt>
                <c:pt idx="41986">
                  <c:v>1.007080078125E-3</c:v>
                </c:pt>
                <c:pt idx="41987">
                  <c:v>1.0068416595458984E-3</c:v>
                </c:pt>
                <c:pt idx="41988">
                  <c:v>1.007080078125E-3</c:v>
                </c:pt>
                <c:pt idx="41989">
                  <c:v>1.007080078125E-3</c:v>
                </c:pt>
                <c:pt idx="41990">
                  <c:v>1.0068416595458984E-3</c:v>
                </c:pt>
                <c:pt idx="41991">
                  <c:v>1.007080078125E-3</c:v>
                </c:pt>
                <c:pt idx="41992">
                  <c:v>1.0080337524414063E-3</c:v>
                </c:pt>
                <c:pt idx="41993">
                  <c:v>1.0068416595458984E-3</c:v>
                </c:pt>
                <c:pt idx="41994">
                  <c:v>1.007080078125E-3</c:v>
                </c:pt>
                <c:pt idx="41995">
                  <c:v>1.007080078125E-3</c:v>
                </c:pt>
                <c:pt idx="41996">
                  <c:v>1.0068416595458984E-3</c:v>
                </c:pt>
                <c:pt idx="41997">
                  <c:v>1.007080078125E-3</c:v>
                </c:pt>
                <c:pt idx="41998">
                  <c:v>1.007080078125E-3</c:v>
                </c:pt>
                <c:pt idx="41999">
                  <c:v>1.0068416595458984E-3</c:v>
                </c:pt>
                <c:pt idx="42000">
                  <c:v>1.007080078125E-3</c:v>
                </c:pt>
                <c:pt idx="42001">
                  <c:v>1.007080078125E-3</c:v>
                </c:pt>
                <c:pt idx="42002">
                  <c:v>1.0068416595458984E-3</c:v>
                </c:pt>
                <c:pt idx="42003">
                  <c:v>1.007080078125E-3</c:v>
                </c:pt>
                <c:pt idx="42004">
                  <c:v>1.0080337524414063E-3</c:v>
                </c:pt>
                <c:pt idx="42005">
                  <c:v>1.007080078125E-3</c:v>
                </c:pt>
                <c:pt idx="42006">
                  <c:v>1.0068416595458984E-3</c:v>
                </c:pt>
                <c:pt idx="42007">
                  <c:v>1.007080078125E-3</c:v>
                </c:pt>
                <c:pt idx="42008">
                  <c:v>1.007080078125E-3</c:v>
                </c:pt>
                <c:pt idx="42009">
                  <c:v>1.0068416595458984E-3</c:v>
                </c:pt>
                <c:pt idx="42010">
                  <c:v>1.007080078125E-3</c:v>
                </c:pt>
                <c:pt idx="42011">
                  <c:v>1.007080078125E-3</c:v>
                </c:pt>
                <c:pt idx="42012">
                  <c:v>1.0068416595458984E-3</c:v>
                </c:pt>
                <c:pt idx="42013">
                  <c:v>1.007080078125E-3</c:v>
                </c:pt>
                <c:pt idx="42014">
                  <c:v>1.007080078125E-3</c:v>
                </c:pt>
                <c:pt idx="42015">
                  <c:v>1.0068416595458984E-3</c:v>
                </c:pt>
                <c:pt idx="42016">
                  <c:v>1.007080078125E-3</c:v>
                </c:pt>
                <c:pt idx="42017">
                  <c:v>1.0080337524414063E-3</c:v>
                </c:pt>
                <c:pt idx="42018">
                  <c:v>1.0068416595458984E-3</c:v>
                </c:pt>
                <c:pt idx="42019">
                  <c:v>1.007080078125E-3</c:v>
                </c:pt>
                <c:pt idx="42020">
                  <c:v>1.007080078125E-3</c:v>
                </c:pt>
                <c:pt idx="42021">
                  <c:v>1.0068416595458984E-3</c:v>
                </c:pt>
                <c:pt idx="42022">
                  <c:v>1.007080078125E-3</c:v>
                </c:pt>
                <c:pt idx="42023">
                  <c:v>1.007080078125E-3</c:v>
                </c:pt>
                <c:pt idx="42024">
                  <c:v>1.0068416595458984E-3</c:v>
                </c:pt>
                <c:pt idx="42025">
                  <c:v>1.007080078125E-3</c:v>
                </c:pt>
                <c:pt idx="42026">
                  <c:v>1.007080078125E-3</c:v>
                </c:pt>
                <c:pt idx="42027">
                  <c:v>1.0068416595458984E-3</c:v>
                </c:pt>
                <c:pt idx="42028">
                  <c:v>1.007080078125E-3</c:v>
                </c:pt>
                <c:pt idx="42029">
                  <c:v>1.0080337524414063E-3</c:v>
                </c:pt>
                <c:pt idx="42030">
                  <c:v>1.007080078125E-3</c:v>
                </c:pt>
                <c:pt idx="42031">
                  <c:v>1.0068416595458984E-3</c:v>
                </c:pt>
                <c:pt idx="42032">
                  <c:v>1.007080078125E-3</c:v>
                </c:pt>
                <c:pt idx="42033">
                  <c:v>1.007080078125E-3</c:v>
                </c:pt>
                <c:pt idx="42034">
                  <c:v>1.0068416595458984E-3</c:v>
                </c:pt>
                <c:pt idx="42035">
                  <c:v>1.007080078125E-3</c:v>
                </c:pt>
                <c:pt idx="42036">
                  <c:v>1.007080078125E-3</c:v>
                </c:pt>
                <c:pt idx="42037">
                  <c:v>1.0068416595458984E-3</c:v>
                </c:pt>
                <c:pt idx="42038">
                  <c:v>1.007080078125E-3</c:v>
                </c:pt>
                <c:pt idx="42039">
                  <c:v>1.007080078125E-3</c:v>
                </c:pt>
                <c:pt idx="42040">
                  <c:v>1.0068416595458984E-3</c:v>
                </c:pt>
                <c:pt idx="42041">
                  <c:v>1.007080078125E-3</c:v>
                </c:pt>
                <c:pt idx="42042">
                  <c:v>1.0080337524414063E-3</c:v>
                </c:pt>
                <c:pt idx="42043">
                  <c:v>1.0068416595458984E-3</c:v>
                </c:pt>
                <c:pt idx="42044">
                  <c:v>1.007080078125E-3</c:v>
                </c:pt>
                <c:pt idx="42045">
                  <c:v>1.007080078125E-3</c:v>
                </c:pt>
                <c:pt idx="42046">
                  <c:v>1.0068416595458984E-3</c:v>
                </c:pt>
                <c:pt idx="42047">
                  <c:v>1.007080078125E-3</c:v>
                </c:pt>
                <c:pt idx="42048">
                  <c:v>1.007080078125E-3</c:v>
                </c:pt>
                <c:pt idx="42049">
                  <c:v>1.0068416595458984E-3</c:v>
                </c:pt>
                <c:pt idx="42050">
                  <c:v>1.007080078125E-3</c:v>
                </c:pt>
                <c:pt idx="42051">
                  <c:v>1.007080078125E-3</c:v>
                </c:pt>
                <c:pt idx="42052">
                  <c:v>1.0068416595458984E-3</c:v>
                </c:pt>
                <c:pt idx="42053">
                  <c:v>1.007080078125E-3</c:v>
                </c:pt>
                <c:pt idx="42054">
                  <c:v>1.0080337524414063E-3</c:v>
                </c:pt>
                <c:pt idx="42055">
                  <c:v>1.007080078125E-3</c:v>
                </c:pt>
                <c:pt idx="42056">
                  <c:v>1.0068416595458984E-3</c:v>
                </c:pt>
                <c:pt idx="42057">
                  <c:v>1.007080078125E-3</c:v>
                </c:pt>
                <c:pt idx="42058">
                  <c:v>1.007080078125E-3</c:v>
                </c:pt>
                <c:pt idx="42059">
                  <c:v>1.0068416595458984E-3</c:v>
                </c:pt>
                <c:pt idx="42060">
                  <c:v>1.007080078125E-3</c:v>
                </c:pt>
                <c:pt idx="42061">
                  <c:v>1.007080078125E-3</c:v>
                </c:pt>
                <c:pt idx="42062">
                  <c:v>1.0068416595458984E-3</c:v>
                </c:pt>
                <c:pt idx="42063">
                  <c:v>1.007080078125E-3</c:v>
                </c:pt>
                <c:pt idx="42064">
                  <c:v>1.007080078125E-3</c:v>
                </c:pt>
                <c:pt idx="42065">
                  <c:v>1.0068416595458984E-3</c:v>
                </c:pt>
                <c:pt idx="42066">
                  <c:v>1.007080078125E-3</c:v>
                </c:pt>
                <c:pt idx="42067">
                  <c:v>1.0080337524414063E-3</c:v>
                </c:pt>
                <c:pt idx="42068">
                  <c:v>1.0068416595458984E-3</c:v>
                </c:pt>
                <c:pt idx="42069">
                  <c:v>1.007080078125E-3</c:v>
                </c:pt>
                <c:pt idx="42070">
                  <c:v>1.007080078125E-3</c:v>
                </c:pt>
                <c:pt idx="42071">
                  <c:v>1.0068416595458984E-3</c:v>
                </c:pt>
                <c:pt idx="42072">
                  <c:v>1.007080078125E-3</c:v>
                </c:pt>
                <c:pt idx="42073">
                  <c:v>1.007080078125E-3</c:v>
                </c:pt>
                <c:pt idx="42074">
                  <c:v>1.0068416595458984E-3</c:v>
                </c:pt>
                <c:pt idx="42075">
                  <c:v>1.007080078125E-3</c:v>
                </c:pt>
                <c:pt idx="42076">
                  <c:v>1.007080078125E-3</c:v>
                </c:pt>
                <c:pt idx="42077">
                  <c:v>1.0068416595458984E-3</c:v>
                </c:pt>
                <c:pt idx="42078">
                  <c:v>1.007080078125E-3</c:v>
                </c:pt>
                <c:pt idx="42079">
                  <c:v>1.0080337524414063E-3</c:v>
                </c:pt>
                <c:pt idx="42080">
                  <c:v>1.007080078125E-3</c:v>
                </c:pt>
                <c:pt idx="42081">
                  <c:v>1.0068416595458984E-3</c:v>
                </c:pt>
                <c:pt idx="42082">
                  <c:v>1.007080078125E-3</c:v>
                </c:pt>
                <c:pt idx="42083">
                  <c:v>1.007080078125E-3</c:v>
                </c:pt>
                <c:pt idx="42084">
                  <c:v>1.0068416595458984E-3</c:v>
                </c:pt>
                <c:pt idx="42085">
                  <c:v>1.007080078125E-3</c:v>
                </c:pt>
                <c:pt idx="42086">
                  <c:v>1.007080078125E-3</c:v>
                </c:pt>
                <c:pt idx="42087">
                  <c:v>1.0068416595458984E-3</c:v>
                </c:pt>
                <c:pt idx="42088">
                  <c:v>1.007080078125E-3</c:v>
                </c:pt>
                <c:pt idx="42089">
                  <c:v>1.007080078125E-3</c:v>
                </c:pt>
                <c:pt idx="42090">
                  <c:v>1.0068416595458984E-3</c:v>
                </c:pt>
                <c:pt idx="42091">
                  <c:v>1.0080337524414063E-3</c:v>
                </c:pt>
                <c:pt idx="42092">
                  <c:v>1.007080078125E-3</c:v>
                </c:pt>
                <c:pt idx="42093">
                  <c:v>1.0068416595458984E-3</c:v>
                </c:pt>
                <c:pt idx="42094">
                  <c:v>1.007080078125E-3</c:v>
                </c:pt>
                <c:pt idx="42095">
                  <c:v>1.007080078125E-3</c:v>
                </c:pt>
                <c:pt idx="42096">
                  <c:v>1.0068416595458984E-3</c:v>
                </c:pt>
                <c:pt idx="42097">
                  <c:v>1.007080078125E-3</c:v>
                </c:pt>
                <c:pt idx="42098">
                  <c:v>1.007080078125E-3</c:v>
                </c:pt>
                <c:pt idx="42099">
                  <c:v>1.0068416595458984E-3</c:v>
                </c:pt>
                <c:pt idx="42100">
                  <c:v>1.007080078125E-3</c:v>
                </c:pt>
                <c:pt idx="42101">
                  <c:v>1.007080078125E-3</c:v>
                </c:pt>
                <c:pt idx="42102">
                  <c:v>1.0068416595458984E-3</c:v>
                </c:pt>
                <c:pt idx="42103">
                  <c:v>1.007080078125E-3</c:v>
                </c:pt>
                <c:pt idx="42104">
                  <c:v>1.0080337524414063E-3</c:v>
                </c:pt>
                <c:pt idx="42105">
                  <c:v>1.007080078125E-3</c:v>
                </c:pt>
                <c:pt idx="42106">
                  <c:v>1.0068416595458984E-3</c:v>
                </c:pt>
                <c:pt idx="42107">
                  <c:v>1.007080078125E-3</c:v>
                </c:pt>
                <c:pt idx="42108">
                  <c:v>1.007080078125E-3</c:v>
                </c:pt>
                <c:pt idx="42109">
                  <c:v>1.0068416595458984E-3</c:v>
                </c:pt>
                <c:pt idx="42110">
                  <c:v>1.007080078125E-3</c:v>
                </c:pt>
                <c:pt idx="42111">
                  <c:v>1.007080078125E-3</c:v>
                </c:pt>
                <c:pt idx="42112">
                  <c:v>1.0068416595458984E-3</c:v>
                </c:pt>
                <c:pt idx="42113">
                  <c:v>1.007080078125E-3</c:v>
                </c:pt>
                <c:pt idx="42114">
                  <c:v>1.007080078125E-3</c:v>
                </c:pt>
                <c:pt idx="42115">
                  <c:v>1.0068416595458984E-3</c:v>
                </c:pt>
                <c:pt idx="42116">
                  <c:v>1.0080337524414063E-3</c:v>
                </c:pt>
                <c:pt idx="42117">
                  <c:v>1.007080078125E-3</c:v>
                </c:pt>
                <c:pt idx="42118">
                  <c:v>1.0068416595458984E-3</c:v>
                </c:pt>
                <c:pt idx="42119">
                  <c:v>1.007080078125E-3</c:v>
                </c:pt>
                <c:pt idx="42120">
                  <c:v>1.007080078125E-3</c:v>
                </c:pt>
                <c:pt idx="42121">
                  <c:v>1.0068416595458984E-3</c:v>
                </c:pt>
                <c:pt idx="42122">
                  <c:v>1.007080078125E-3</c:v>
                </c:pt>
                <c:pt idx="42123">
                  <c:v>1.007080078125E-3</c:v>
                </c:pt>
                <c:pt idx="42124">
                  <c:v>1.0068416595458984E-3</c:v>
                </c:pt>
                <c:pt idx="42125">
                  <c:v>1.007080078125E-3</c:v>
                </c:pt>
                <c:pt idx="42126">
                  <c:v>1.007080078125E-3</c:v>
                </c:pt>
                <c:pt idx="42127">
                  <c:v>1.0068416595458984E-3</c:v>
                </c:pt>
                <c:pt idx="42128">
                  <c:v>1.007080078125E-3</c:v>
                </c:pt>
                <c:pt idx="42129">
                  <c:v>1.0080337524414063E-3</c:v>
                </c:pt>
                <c:pt idx="42130">
                  <c:v>1.007080078125E-3</c:v>
                </c:pt>
                <c:pt idx="42131">
                  <c:v>1.0068416595458984E-3</c:v>
                </c:pt>
                <c:pt idx="42132">
                  <c:v>1.007080078125E-3</c:v>
                </c:pt>
                <c:pt idx="42133">
                  <c:v>1.007080078125E-3</c:v>
                </c:pt>
                <c:pt idx="42134">
                  <c:v>1.0068416595458984E-3</c:v>
                </c:pt>
                <c:pt idx="42135">
                  <c:v>1.007080078125E-3</c:v>
                </c:pt>
                <c:pt idx="42136">
                  <c:v>1.007080078125E-3</c:v>
                </c:pt>
                <c:pt idx="42137">
                  <c:v>1.0068416595458984E-3</c:v>
                </c:pt>
                <c:pt idx="42138">
                  <c:v>1.007080078125E-3</c:v>
                </c:pt>
                <c:pt idx="42139">
                  <c:v>1.007080078125E-3</c:v>
                </c:pt>
                <c:pt idx="42140">
                  <c:v>1.0068416595458984E-3</c:v>
                </c:pt>
                <c:pt idx="42141">
                  <c:v>1.0080337524414063E-3</c:v>
                </c:pt>
                <c:pt idx="42142">
                  <c:v>1.007080078125E-3</c:v>
                </c:pt>
                <c:pt idx="42143">
                  <c:v>1.0068416595458984E-3</c:v>
                </c:pt>
                <c:pt idx="42144">
                  <c:v>1.007080078125E-3</c:v>
                </c:pt>
                <c:pt idx="42145">
                  <c:v>1.007080078125E-3</c:v>
                </c:pt>
                <c:pt idx="42146">
                  <c:v>1.0068416595458984E-3</c:v>
                </c:pt>
                <c:pt idx="42147">
                  <c:v>1.007080078125E-3</c:v>
                </c:pt>
                <c:pt idx="42148">
                  <c:v>1.007080078125E-3</c:v>
                </c:pt>
                <c:pt idx="42149">
                  <c:v>1.0068416595458984E-3</c:v>
                </c:pt>
                <c:pt idx="42150">
                  <c:v>1.007080078125E-3</c:v>
                </c:pt>
                <c:pt idx="42151">
                  <c:v>1.007080078125E-3</c:v>
                </c:pt>
                <c:pt idx="42152">
                  <c:v>1.0068416595458984E-3</c:v>
                </c:pt>
                <c:pt idx="42153">
                  <c:v>1.007080078125E-3</c:v>
                </c:pt>
                <c:pt idx="42154">
                  <c:v>1.0080337524414063E-3</c:v>
                </c:pt>
                <c:pt idx="42155">
                  <c:v>1.007080078125E-3</c:v>
                </c:pt>
                <c:pt idx="42156">
                  <c:v>1.0068416595458984E-3</c:v>
                </c:pt>
                <c:pt idx="42157">
                  <c:v>1.007080078125E-3</c:v>
                </c:pt>
                <c:pt idx="42158">
                  <c:v>1.007080078125E-3</c:v>
                </c:pt>
                <c:pt idx="42159">
                  <c:v>1.0068416595458984E-3</c:v>
                </c:pt>
                <c:pt idx="42160">
                  <c:v>1.007080078125E-3</c:v>
                </c:pt>
                <c:pt idx="42161">
                  <c:v>1.007080078125E-3</c:v>
                </c:pt>
                <c:pt idx="42162">
                  <c:v>1.0068416595458984E-3</c:v>
                </c:pt>
                <c:pt idx="42163">
                  <c:v>1.007080078125E-3</c:v>
                </c:pt>
                <c:pt idx="42164">
                  <c:v>1.007080078125E-3</c:v>
                </c:pt>
                <c:pt idx="42165">
                  <c:v>1.0068416595458984E-3</c:v>
                </c:pt>
                <c:pt idx="42166">
                  <c:v>1.0080337524414063E-3</c:v>
                </c:pt>
                <c:pt idx="42167">
                  <c:v>1.007080078125E-3</c:v>
                </c:pt>
                <c:pt idx="42168">
                  <c:v>1.0068416595458984E-3</c:v>
                </c:pt>
                <c:pt idx="42169">
                  <c:v>1.007080078125E-3</c:v>
                </c:pt>
                <c:pt idx="42170">
                  <c:v>1.007080078125E-3</c:v>
                </c:pt>
                <c:pt idx="42171">
                  <c:v>1.0068416595458984E-3</c:v>
                </c:pt>
                <c:pt idx="42172">
                  <c:v>1.007080078125E-3</c:v>
                </c:pt>
                <c:pt idx="42173">
                  <c:v>1.007080078125E-3</c:v>
                </c:pt>
                <c:pt idx="42174">
                  <c:v>1.0068416595458984E-3</c:v>
                </c:pt>
                <c:pt idx="42175">
                  <c:v>1.007080078125E-3</c:v>
                </c:pt>
                <c:pt idx="42176">
                  <c:v>1.007080078125E-3</c:v>
                </c:pt>
                <c:pt idx="42177">
                  <c:v>1.0068416595458984E-3</c:v>
                </c:pt>
                <c:pt idx="42178">
                  <c:v>1.007080078125E-3</c:v>
                </c:pt>
                <c:pt idx="42179">
                  <c:v>1.0080337524414063E-3</c:v>
                </c:pt>
                <c:pt idx="42180">
                  <c:v>1.007080078125E-3</c:v>
                </c:pt>
                <c:pt idx="42181">
                  <c:v>1.0068416595458984E-3</c:v>
                </c:pt>
                <c:pt idx="42182">
                  <c:v>1.007080078125E-3</c:v>
                </c:pt>
                <c:pt idx="42183">
                  <c:v>1.007080078125E-3</c:v>
                </c:pt>
                <c:pt idx="42184">
                  <c:v>1.0068416595458984E-3</c:v>
                </c:pt>
                <c:pt idx="42185">
                  <c:v>1.007080078125E-3</c:v>
                </c:pt>
                <c:pt idx="42186">
                  <c:v>1.007080078125E-3</c:v>
                </c:pt>
                <c:pt idx="42187">
                  <c:v>1.0068416595458984E-3</c:v>
                </c:pt>
                <c:pt idx="42188">
                  <c:v>1.007080078125E-3</c:v>
                </c:pt>
                <c:pt idx="42189">
                  <c:v>1.007080078125E-3</c:v>
                </c:pt>
                <c:pt idx="42190">
                  <c:v>1.0068416595458984E-3</c:v>
                </c:pt>
                <c:pt idx="42191">
                  <c:v>1.0080337524414063E-3</c:v>
                </c:pt>
                <c:pt idx="42192">
                  <c:v>1.007080078125E-3</c:v>
                </c:pt>
                <c:pt idx="42193">
                  <c:v>1.0068416595458984E-3</c:v>
                </c:pt>
                <c:pt idx="42194">
                  <c:v>1.007080078125E-3</c:v>
                </c:pt>
                <c:pt idx="42195">
                  <c:v>1.007080078125E-3</c:v>
                </c:pt>
                <c:pt idx="42196">
                  <c:v>1.0068416595458984E-3</c:v>
                </c:pt>
                <c:pt idx="42197">
                  <c:v>1.007080078125E-3</c:v>
                </c:pt>
                <c:pt idx="42198">
                  <c:v>1.007080078125E-3</c:v>
                </c:pt>
                <c:pt idx="42199">
                  <c:v>1.0068416595458984E-3</c:v>
                </c:pt>
                <c:pt idx="42200">
                  <c:v>1.007080078125E-3</c:v>
                </c:pt>
                <c:pt idx="42201">
                  <c:v>1.007080078125E-3</c:v>
                </c:pt>
                <c:pt idx="42202">
                  <c:v>1.0068416595458984E-3</c:v>
                </c:pt>
                <c:pt idx="42203">
                  <c:v>1.007080078125E-3</c:v>
                </c:pt>
                <c:pt idx="42204">
                  <c:v>1.0080337524414063E-3</c:v>
                </c:pt>
                <c:pt idx="42205">
                  <c:v>1.007080078125E-3</c:v>
                </c:pt>
                <c:pt idx="42206">
                  <c:v>1.0068416595458984E-3</c:v>
                </c:pt>
                <c:pt idx="42207">
                  <c:v>1.007080078125E-3</c:v>
                </c:pt>
                <c:pt idx="42208">
                  <c:v>1.007080078125E-3</c:v>
                </c:pt>
                <c:pt idx="42209">
                  <c:v>1.0068416595458984E-3</c:v>
                </c:pt>
                <c:pt idx="42210">
                  <c:v>1.007080078125E-3</c:v>
                </c:pt>
                <c:pt idx="42211">
                  <c:v>1.007080078125E-3</c:v>
                </c:pt>
                <c:pt idx="42212">
                  <c:v>1.0068416595458984E-3</c:v>
                </c:pt>
                <c:pt idx="42213">
                  <c:v>1.007080078125E-3</c:v>
                </c:pt>
                <c:pt idx="42214">
                  <c:v>1.007080078125E-3</c:v>
                </c:pt>
                <c:pt idx="42215">
                  <c:v>1.0068416595458984E-3</c:v>
                </c:pt>
                <c:pt idx="42216">
                  <c:v>1.0080337524414063E-3</c:v>
                </c:pt>
                <c:pt idx="42217">
                  <c:v>1.007080078125E-3</c:v>
                </c:pt>
                <c:pt idx="42218">
                  <c:v>1.0068416595458984E-3</c:v>
                </c:pt>
                <c:pt idx="42219">
                  <c:v>1.007080078125E-3</c:v>
                </c:pt>
                <c:pt idx="42220">
                  <c:v>1.007080078125E-3</c:v>
                </c:pt>
                <c:pt idx="42221">
                  <c:v>1.0068416595458984E-3</c:v>
                </c:pt>
                <c:pt idx="42222">
                  <c:v>1.007080078125E-3</c:v>
                </c:pt>
                <c:pt idx="42223">
                  <c:v>1.007080078125E-3</c:v>
                </c:pt>
                <c:pt idx="42224">
                  <c:v>1.0068416595458984E-3</c:v>
                </c:pt>
                <c:pt idx="42225">
                  <c:v>1.007080078125E-3</c:v>
                </c:pt>
                <c:pt idx="42226">
                  <c:v>1.007080078125E-3</c:v>
                </c:pt>
                <c:pt idx="42227">
                  <c:v>1.0068416595458984E-3</c:v>
                </c:pt>
                <c:pt idx="42228">
                  <c:v>1.007080078125E-3</c:v>
                </c:pt>
                <c:pt idx="42229">
                  <c:v>1.0080337524414063E-3</c:v>
                </c:pt>
                <c:pt idx="42230">
                  <c:v>1.007080078125E-3</c:v>
                </c:pt>
                <c:pt idx="42231">
                  <c:v>1.0068416595458984E-3</c:v>
                </c:pt>
                <c:pt idx="42232">
                  <c:v>1.007080078125E-3</c:v>
                </c:pt>
                <c:pt idx="42233">
                  <c:v>1.007080078125E-3</c:v>
                </c:pt>
                <c:pt idx="42234">
                  <c:v>1.0068416595458984E-3</c:v>
                </c:pt>
                <c:pt idx="42235">
                  <c:v>1.007080078125E-3</c:v>
                </c:pt>
                <c:pt idx="42236">
                  <c:v>1.007080078125E-3</c:v>
                </c:pt>
                <c:pt idx="42237">
                  <c:v>1.0068416595458984E-3</c:v>
                </c:pt>
                <c:pt idx="42238">
                  <c:v>1.007080078125E-3</c:v>
                </c:pt>
                <c:pt idx="42239">
                  <c:v>1.007080078125E-3</c:v>
                </c:pt>
                <c:pt idx="42240">
                  <c:v>1.0068416595458984E-3</c:v>
                </c:pt>
                <c:pt idx="42241">
                  <c:v>1.0080337524414063E-3</c:v>
                </c:pt>
                <c:pt idx="42242">
                  <c:v>1.007080078125E-3</c:v>
                </c:pt>
                <c:pt idx="42243">
                  <c:v>1.0068416595458984E-3</c:v>
                </c:pt>
                <c:pt idx="42244">
                  <c:v>1.007080078125E-3</c:v>
                </c:pt>
                <c:pt idx="42245">
                  <c:v>1.007080078125E-3</c:v>
                </c:pt>
                <c:pt idx="42246">
                  <c:v>1.0068416595458984E-3</c:v>
                </c:pt>
                <c:pt idx="42247">
                  <c:v>1.007080078125E-3</c:v>
                </c:pt>
                <c:pt idx="42248">
                  <c:v>1.007080078125E-3</c:v>
                </c:pt>
                <c:pt idx="42249">
                  <c:v>1.0068416595458984E-3</c:v>
                </c:pt>
                <c:pt idx="42250">
                  <c:v>1.007080078125E-3</c:v>
                </c:pt>
                <c:pt idx="42251">
                  <c:v>1.007080078125E-3</c:v>
                </c:pt>
                <c:pt idx="42252">
                  <c:v>1.0068416595458984E-3</c:v>
                </c:pt>
                <c:pt idx="42253">
                  <c:v>1.007080078125E-3</c:v>
                </c:pt>
                <c:pt idx="42254">
                  <c:v>1.0080337524414063E-3</c:v>
                </c:pt>
                <c:pt idx="42255">
                  <c:v>1.007080078125E-3</c:v>
                </c:pt>
                <c:pt idx="42256">
                  <c:v>1.0068416595458984E-3</c:v>
                </c:pt>
                <c:pt idx="42257">
                  <c:v>1.007080078125E-3</c:v>
                </c:pt>
                <c:pt idx="42258">
                  <c:v>1.007080078125E-3</c:v>
                </c:pt>
                <c:pt idx="42259">
                  <c:v>1.0068416595458984E-3</c:v>
                </c:pt>
                <c:pt idx="42260">
                  <c:v>1.007080078125E-3</c:v>
                </c:pt>
                <c:pt idx="42261">
                  <c:v>1.007080078125E-3</c:v>
                </c:pt>
                <c:pt idx="42262">
                  <c:v>1.0068416595458984E-3</c:v>
                </c:pt>
                <c:pt idx="42263">
                  <c:v>1.007080078125E-3</c:v>
                </c:pt>
                <c:pt idx="42264">
                  <c:v>1.007080078125E-3</c:v>
                </c:pt>
                <c:pt idx="42265">
                  <c:v>1.0068416595458984E-3</c:v>
                </c:pt>
                <c:pt idx="42266">
                  <c:v>1.0080337524414063E-3</c:v>
                </c:pt>
                <c:pt idx="42267">
                  <c:v>1.007080078125E-3</c:v>
                </c:pt>
                <c:pt idx="42268">
                  <c:v>1.0068416595458984E-3</c:v>
                </c:pt>
                <c:pt idx="42269">
                  <c:v>1.007080078125E-3</c:v>
                </c:pt>
                <c:pt idx="42270">
                  <c:v>1.007080078125E-3</c:v>
                </c:pt>
                <c:pt idx="42271">
                  <c:v>1.0068416595458984E-3</c:v>
                </c:pt>
                <c:pt idx="42272">
                  <c:v>1.007080078125E-3</c:v>
                </c:pt>
                <c:pt idx="42273">
                  <c:v>1.007080078125E-3</c:v>
                </c:pt>
                <c:pt idx="42274">
                  <c:v>1.0068416595458984E-3</c:v>
                </c:pt>
                <c:pt idx="42275">
                  <c:v>1.007080078125E-3</c:v>
                </c:pt>
                <c:pt idx="42276">
                  <c:v>1.007080078125E-3</c:v>
                </c:pt>
                <c:pt idx="42277">
                  <c:v>1.0068416595458984E-3</c:v>
                </c:pt>
                <c:pt idx="42278">
                  <c:v>1.007080078125E-3</c:v>
                </c:pt>
                <c:pt idx="42279">
                  <c:v>1.0080337524414063E-3</c:v>
                </c:pt>
                <c:pt idx="42280">
                  <c:v>1.007080078125E-3</c:v>
                </c:pt>
                <c:pt idx="42281">
                  <c:v>1.0068416595458984E-3</c:v>
                </c:pt>
                <c:pt idx="42282">
                  <c:v>1.007080078125E-3</c:v>
                </c:pt>
                <c:pt idx="42283">
                  <c:v>1.007080078125E-3</c:v>
                </c:pt>
                <c:pt idx="42284">
                  <c:v>1.0068416595458984E-3</c:v>
                </c:pt>
                <c:pt idx="42285">
                  <c:v>1.007080078125E-3</c:v>
                </c:pt>
                <c:pt idx="42286">
                  <c:v>1.007080078125E-3</c:v>
                </c:pt>
                <c:pt idx="42287">
                  <c:v>1.0068416595458984E-3</c:v>
                </c:pt>
                <c:pt idx="42288">
                  <c:v>1.007080078125E-3</c:v>
                </c:pt>
                <c:pt idx="42289">
                  <c:v>1.007080078125E-3</c:v>
                </c:pt>
                <c:pt idx="42290">
                  <c:v>1.0068416595458984E-3</c:v>
                </c:pt>
                <c:pt idx="42291">
                  <c:v>1.0080337524414063E-3</c:v>
                </c:pt>
                <c:pt idx="42292">
                  <c:v>1.007080078125E-3</c:v>
                </c:pt>
                <c:pt idx="42293">
                  <c:v>1.0068416595458984E-3</c:v>
                </c:pt>
                <c:pt idx="42294">
                  <c:v>1.007080078125E-3</c:v>
                </c:pt>
                <c:pt idx="42295">
                  <c:v>1.007080078125E-3</c:v>
                </c:pt>
                <c:pt idx="42296">
                  <c:v>1.0068416595458984E-3</c:v>
                </c:pt>
                <c:pt idx="42297">
                  <c:v>1.007080078125E-3</c:v>
                </c:pt>
                <c:pt idx="42298">
                  <c:v>1.007080078125E-3</c:v>
                </c:pt>
                <c:pt idx="42299">
                  <c:v>1.0068416595458984E-3</c:v>
                </c:pt>
                <c:pt idx="42300">
                  <c:v>1.007080078125E-3</c:v>
                </c:pt>
                <c:pt idx="42301">
                  <c:v>1.007080078125E-3</c:v>
                </c:pt>
                <c:pt idx="42302">
                  <c:v>1.0068416595458984E-3</c:v>
                </c:pt>
                <c:pt idx="42303">
                  <c:v>1.007080078125E-3</c:v>
                </c:pt>
                <c:pt idx="42304">
                  <c:v>1.0080337524414063E-3</c:v>
                </c:pt>
                <c:pt idx="42305">
                  <c:v>1.007080078125E-3</c:v>
                </c:pt>
                <c:pt idx="42306">
                  <c:v>1.0068416595458984E-3</c:v>
                </c:pt>
                <c:pt idx="42307">
                  <c:v>1.007080078125E-3</c:v>
                </c:pt>
                <c:pt idx="42308">
                  <c:v>1.007080078125E-3</c:v>
                </c:pt>
                <c:pt idx="42309">
                  <c:v>1.0068416595458984E-3</c:v>
                </c:pt>
                <c:pt idx="42310">
                  <c:v>1.007080078125E-3</c:v>
                </c:pt>
                <c:pt idx="42311">
                  <c:v>1.007080078125E-3</c:v>
                </c:pt>
                <c:pt idx="42312">
                  <c:v>1.0068416595458984E-3</c:v>
                </c:pt>
                <c:pt idx="42313">
                  <c:v>1.007080078125E-3</c:v>
                </c:pt>
                <c:pt idx="42314">
                  <c:v>1.0068416595458984E-3</c:v>
                </c:pt>
                <c:pt idx="42315">
                  <c:v>1.007080078125E-3</c:v>
                </c:pt>
                <c:pt idx="42316">
                  <c:v>1.0080337524414063E-3</c:v>
                </c:pt>
                <c:pt idx="42317">
                  <c:v>1.007080078125E-3</c:v>
                </c:pt>
                <c:pt idx="42318">
                  <c:v>1.0068416595458984E-3</c:v>
                </c:pt>
                <c:pt idx="42319">
                  <c:v>1.007080078125E-3</c:v>
                </c:pt>
                <c:pt idx="42320">
                  <c:v>1.007080078125E-3</c:v>
                </c:pt>
                <c:pt idx="42321">
                  <c:v>1.0068416595458984E-3</c:v>
                </c:pt>
                <c:pt idx="42322">
                  <c:v>1.007080078125E-3</c:v>
                </c:pt>
                <c:pt idx="42323">
                  <c:v>1.007080078125E-3</c:v>
                </c:pt>
                <c:pt idx="42324">
                  <c:v>1.0068416595458984E-3</c:v>
                </c:pt>
                <c:pt idx="42325">
                  <c:v>1.007080078125E-3</c:v>
                </c:pt>
                <c:pt idx="42326">
                  <c:v>1.007080078125E-3</c:v>
                </c:pt>
                <c:pt idx="42327">
                  <c:v>1.0068416595458984E-3</c:v>
                </c:pt>
                <c:pt idx="42328">
                  <c:v>1.007080078125E-3</c:v>
                </c:pt>
                <c:pt idx="42329">
                  <c:v>1.0080337524414063E-3</c:v>
                </c:pt>
                <c:pt idx="42330">
                  <c:v>1.1076927185058594E-2</c:v>
                </c:pt>
                <c:pt idx="42331">
                  <c:v>1.0080337524414063E-3</c:v>
                </c:pt>
                <c:pt idx="42332">
                  <c:v>1.007080078125E-3</c:v>
                </c:pt>
                <c:pt idx="42333">
                  <c:v>1.0068416595458984E-3</c:v>
                </c:pt>
                <c:pt idx="42334">
                  <c:v>1.007080078125E-3</c:v>
                </c:pt>
                <c:pt idx="42335">
                  <c:v>1.007080078125E-3</c:v>
                </c:pt>
                <c:pt idx="42336">
                  <c:v>1.0068416595458984E-3</c:v>
                </c:pt>
                <c:pt idx="42337">
                  <c:v>1.007080078125E-3</c:v>
                </c:pt>
                <c:pt idx="42338">
                  <c:v>1.007080078125E-3</c:v>
                </c:pt>
                <c:pt idx="42339">
                  <c:v>1.0068416595458984E-3</c:v>
                </c:pt>
                <c:pt idx="42340">
                  <c:v>1.007080078125E-3</c:v>
                </c:pt>
                <c:pt idx="42341">
                  <c:v>1.007080078125E-3</c:v>
                </c:pt>
                <c:pt idx="42342">
                  <c:v>1.0068416595458984E-3</c:v>
                </c:pt>
                <c:pt idx="42343">
                  <c:v>1.007080078125E-3</c:v>
                </c:pt>
                <c:pt idx="42344">
                  <c:v>1.0080337524414063E-3</c:v>
                </c:pt>
                <c:pt idx="42345">
                  <c:v>1.007080078125E-3</c:v>
                </c:pt>
                <c:pt idx="42346">
                  <c:v>1.0068416595458984E-3</c:v>
                </c:pt>
                <c:pt idx="42347">
                  <c:v>1.007080078125E-3</c:v>
                </c:pt>
                <c:pt idx="42348">
                  <c:v>1.0068416595458984E-3</c:v>
                </c:pt>
                <c:pt idx="42349">
                  <c:v>1.007080078125E-3</c:v>
                </c:pt>
                <c:pt idx="42350">
                  <c:v>1.007080078125E-3</c:v>
                </c:pt>
                <c:pt idx="42351">
                  <c:v>1.0068416595458984E-3</c:v>
                </c:pt>
                <c:pt idx="42352">
                  <c:v>1.007080078125E-3</c:v>
                </c:pt>
                <c:pt idx="42353">
                  <c:v>1.007080078125E-3</c:v>
                </c:pt>
                <c:pt idx="42354">
                  <c:v>1.0068416595458984E-3</c:v>
                </c:pt>
                <c:pt idx="42355">
                  <c:v>1.007080078125E-3</c:v>
                </c:pt>
                <c:pt idx="42356">
                  <c:v>1.0080337524414063E-3</c:v>
                </c:pt>
                <c:pt idx="42357">
                  <c:v>1.007080078125E-3</c:v>
                </c:pt>
                <c:pt idx="42358">
                  <c:v>1.0068416595458984E-3</c:v>
                </c:pt>
                <c:pt idx="42359">
                  <c:v>1.007080078125E-3</c:v>
                </c:pt>
                <c:pt idx="42360">
                  <c:v>1.007080078125E-3</c:v>
                </c:pt>
                <c:pt idx="42361">
                  <c:v>1.0068416595458984E-3</c:v>
                </c:pt>
                <c:pt idx="42362">
                  <c:v>1.007080078125E-3</c:v>
                </c:pt>
                <c:pt idx="42363">
                  <c:v>1.007080078125E-3</c:v>
                </c:pt>
                <c:pt idx="42364">
                  <c:v>1.0068416595458984E-3</c:v>
                </c:pt>
                <c:pt idx="42365">
                  <c:v>1.007080078125E-3</c:v>
                </c:pt>
                <c:pt idx="42366">
                  <c:v>1.007080078125E-3</c:v>
                </c:pt>
                <c:pt idx="42367">
                  <c:v>1.0068416595458984E-3</c:v>
                </c:pt>
                <c:pt idx="42368">
                  <c:v>1.007080078125E-3</c:v>
                </c:pt>
                <c:pt idx="42369">
                  <c:v>1.0080337524414063E-3</c:v>
                </c:pt>
                <c:pt idx="42370">
                  <c:v>1.0068416595458984E-3</c:v>
                </c:pt>
                <c:pt idx="42371">
                  <c:v>1.007080078125E-3</c:v>
                </c:pt>
                <c:pt idx="42372">
                  <c:v>1.007080078125E-3</c:v>
                </c:pt>
                <c:pt idx="42373">
                  <c:v>1.0068416595458984E-3</c:v>
                </c:pt>
                <c:pt idx="42374">
                  <c:v>1.007080078125E-3</c:v>
                </c:pt>
                <c:pt idx="42375">
                  <c:v>1.007080078125E-3</c:v>
                </c:pt>
                <c:pt idx="42376">
                  <c:v>1.0068416595458984E-3</c:v>
                </c:pt>
                <c:pt idx="42377">
                  <c:v>1.007080078125E-3</c:v>
                </c:pt>
                <c:pt idx="42378">
                  <c:v>1.007080078125E-3</c:v>
                </c:pt>
                <c:pt idx="42379">
                  <c:v>1.0068416595458984E-3</c:v>
                </c:pt>
                <c:pt idx="42380">
                  <c:v>1.007080078125E-3</c:v>
                </c:pt>
                <c:pt idx="42381">
                  <c:v>1.0080337524414063E-3</c:v>
                </c:pt>
                <c:pt idx="42382">
                  <c:v>1.007080078125E-3</c:v>
                </c:pt>
                <c:pt idx="42383">
                  <c:v>1.0068416595458984E-3</c:v>
                </c:pt>
                <c:pt idx="42384">
                  <c:v>1.007080078125E-3</c:v>
                </c:pt>
                <c:pt idx="42385">
                  <c:v>1.007080078125E-3</c:v>
                </c:pt>
                <c:pt idx="42386">
                  <c:v>1.0068416595458984E-3</c:v>
                </c:pt>
                <c:pt idx="42387">
                  <c:v>1.007080078125E-3</c:v>
                </c:pt>
                <c:pt idx="42388">
                  <c:v>1.007080078125E-3</c:v>
                </c:pt>
                <c:pt idx="42389">
                  <c:v>1.0068416595458984E-3</c:v>
                </c:pt>
                <c:pt idx="42390">
                  <c:v>1.007080078125E-3</c:v>
                </c:pt>
                <c:pt idx="42391">
                  <c:v>1.007080078125E-3</c:v>
                </c:pt>
                <c:pt idx="42392">
                  <c:v>1.0068416595458984E-3</c:v>
                </c:pt>
                <c:pt idx="42393">
                  <c:v>1.007080078125E-3</c:v>
                </c:pt>
                <c:pt idx="42394">
                  <c:v>1.0080337524414063E-3</c:v>
                </c:pt>
                <c:pt idx="42395">
                  <c:v>1.0068416595458984E-3</c:v>
                </c:pt>
                <c:pt idx="42396">
                  <c:v>1.007080078125E-3</c:v>
                </c:pt>
                <c:pt idx="42397">
                  <c:v>1.007080078125E-3</c:v>
                </c:pt>
                <c:pt idx="42398">
                  <c:v>1.0068416595458984E-3</c:v>
                </c:pt>
                <c:pt idx="42399">
                  <c:v>1.007080078125E-3</c:v>
                </c:pt>
                <c:pt idx="42400">
                  <c:v>1.007080078125E-3</c:v>
                </c:pt>
                <c:pt idx="42401">
                  <c:v>1.0068416595458984E-3</c:v>
                </c:pt>
                <c:pt idx="42402">
                  <c:v>1.007080078125E-3</c:v>
                </c:pt>
                <c:pt idx="42403">
                  <c:v>1.007080078125E-3</c:v>
                </c:pt>
                <c:pt idx="42404">
                  <c:v>1.0068416595458984E-3</c:v>
                </c:pt>
                <c:pt idx="42405">
                  <c:v>1.007080078125E-3</c:v>
                </c:pt>
                <c:pt idx="42406">
                  <c:v>1.0080337524414063E-3</c:v>
                </c:pt>
                <c:pt idx="42407">
                  <c:v>1.007080078125E-3</c:v>
                </c:pt>
                <c:pt idx="42408">
                  <c:v>1.0068416595458984E-3</c:v>
                </c:pt>
                <c:pt idx="42409">
                  <c:v>1.007080078125E-3</c:v>
                </c:pt>
                <c:pt idx="42410">
                  <c:v>1.007080078125E-3</c:v>
                </c:pt>
                <c:pt idx="42411">
                  <c:v>1.0068416595458984E-3</c:v>
                </c:pt>
                <c:pt idx="42412">
                  <c:v>1.007080078125E-3</c:v>
                </c:pt>
                <c:pt idx="42413">
                  <c:v>1.007080078125E-3</c:v>
                </c:pt>
                <c:pt idx="42414">
                  <c:v>1.0068416595458984E-3</c:v>
                </c:pt>
                <c:pt idx="42415">
                  <c:v>1.007080078125E-3</c:v>
                </c:pt>
                <c:pt idx="42416">
                  <c:v>1.007080078125E-3</c:v>
                </c:pt>
                <c:pt idx="42417">
                  <c:v>1.0068416595458984E-3</c:v>
                </c:pt>
                <c:pt idx="42418">
                  <c:v>1.007080078125E-3</c:v>
                </c:pt>
                <c:pt idx="42419">
                  <c:v>1.0080337524414063E-3</c:v>
                </c:pt>
                <c:pt idx="42420">
                  <c:v>1.0068416595458984E-3</c:v>
                </c:pt>
                <c:pt idx="42421">
                  <c:v>1.007080078125E-3</c:v>
                </c:pt>
                <c:pt idx="42422">
                  <c:v>1.007080078125E-3</c:v>
                </c:pt>
                <c:pt idx="42423">
                  <c:v>1.0068416595458984E-3</c:v>
                </c:pt>
                <c:pt idx="42424">
                  <c:v>1.007080078125E-3</c:v>
                </c:pt>
                <c:pt idx="42425">
                  <c:v>1.007080078125E-3</c:v>
                </c:pt>
                <c:pt idx="42426">
                  <c:v>1.0068416595458984E-3</c:v>
                </c:pt>
                <c:pt idx="42427">
                  <c:v>1.007080078125E-3</c:v>
                </c:pt>
                <c:pt idx="42428">
                  <c:v>1.007080078125E-3</c:v>
                </c:pt>
                <c:pt idx="42429">
                  <c:v>1.0068416595458984E-3</c:v>
                </c:pt>
                <c:pt idx="42430">
                  <c:v>1.007080078125E-3</c:v>
                </c:pt>
                <c:pt idx="42431">
                  <c:v>1.0080337524414063E-3</c:v>
                </c:pt>
                <c:pt idx="42432">
                  <c:v>1.007080078125E-3</c:v>
                </c:pt>
                <c:pt idx="42433">
                  <c:v>1.0068416595458984E-3</c:v>
                </c:pt>
                <c:pt idx="42434">
                  <c:v>1.007080078125E-3</c:v>
                </c:pt>
                <c:pt idx="42435">
                  <c:v>1.007080078125E-3</c:v>
                </c:pt>
                <c:pt idx="42436">
                  <c:v>1.0068416595458984E-3</c:v>
                </c:pt>
                <c:pt idx="42437">
                  <c:v>1.007080078125E-3</c:v>
                </c:pt>
                <c:pt idx="42438">
                  <c:v>1.007080078125E-3</c:v>
                </c:pt>
                <c:pt idx="42439">
                  <c:v>1.0068416595458984E-3</c:v>
                </c:pt>
                <c:pt idx="42440">
                  <c:v>1.007080078125E-3</c:v>
                </c:pt>
                <c:pt idx="42441">
                  <c:v>1.007080078125E-3</c:v>
                </c:pt>
                <c:pt idx="42442">
                  <c:v>1.0068416595458984E-3</c:v>
                </c:pt>
                <c:pt idx="42443">
                  <c:v>1.007080078125E-3</c:v>
                </c:pt>
                <c:pt idx="42444">
                  <c:v>1.0080337524414063E-3</c:v>
                </c:pt>
                <c:pt idx="42445">
                  <c:v>1.0068416595458984E-3</c:v>
                </c:pt>
                <c:pt idx="42446">
                  <c:v>1.007080078125E-3</c:v>
                </c:pt>
                <c:pt idx="42447">
                  <c:v>1.007080078125E-3</c:v>
                </c:pt>
                <c:pt idx="42448">
                  <c:v>1.0068416595458984E-3</c:v>
                </c:pt>
                <c:pt idx="42449">
                  <c:v>1.007080078125E-3</c:v>
                </c:pt>
                <c:pt idx="42450">
                  <c:v>1.007080078125E-3</c:v>
                </c:pt>
                <c:pt idx="42451">
                  <c:v>1.0068416595458984E-3</c:v>
                </c:pt>
                <c:pt idx="42452">
                  <c:v>1.007080078125E-3</c:v>
                </c:pt>
                <c:pt idx="42453">
                  <c:v>1.007080078125E-3</c:v>
                </c:pt>
                <c:pt idx="42454">
                  <c:v>1.0068416595458984E-3</c:v>
                </c:pt>
                <c:pt idx="42455">
                  <c:v>1.007080078125E-3</c:v>
                </c:pt>
                <c:pt idx="42456">
                  <c:v>1.0080337524414063E-3</c:v>
                </c:pt>
                <c:pt idx="42457">
                  <c:v>1.007080078125E-3</c:v>
                </c:pt>
                <c:pt idx="42458">
                  <c:v>1.0068416595458984E-3</c:v>
                </c:pt>
                <c:pt idx="42459">
                  <c:v>1.007080078125E-3</c:v>
                </c:pt>
                <c:pt idx="42460">
                  <c:v>1.007080078125E-3</c:v>
                </c:pt>
                <c:pt idx="42461">
                  <c:v>1.0068416595458984E-3</c:v>
                </c:pt>
                <c:pt idx="42462">
                  <c:v>1.007080078125E-3</c:v>
                </c:pt>
                <c:pt idx="42463">
                  <c:v>1.007080078125E-3</c:v>
                </c:pt>
                <c:pt idx="42464">
                  <c:v>1.0068416595458984E-3</c:v>
                </c:pt>
                <c:pt idx="42465">
                  <c:v>1.007080078125E-3</c:v>
                </c:pt>
                <c:pt idx="42466">
                  <c:v>1.007080078125E-3</c:v>
                </c:pt>
                <c:pt idx="42467">
                  <c:v>1.0068416595458984E-3</c:v>
                </c:pt>
                <c:pt idx="42468">
                  <c:v>1.007080078125E-3</c:v>
                </c:pt>
                <c:pt idx="42469">
                  <c:v>1.0080337524414063E-3</c:v>
                </c:pt>
                <c:pt idx="42470">
                  <c:v>1.0068416595458984E-3</c:v>
                </c:pt>
                <c:pt idx="42471">
                  <c:v>1.007080078125E-3</c:v>
                </c:pt>
                <c:pt idx="42472">
                  <c:v>1.007080078125E-3</c:v>
                </c:pt>
                <c:pt idx="42473">
                  <c:v>1.0068416595458984E-3</c:v>
                </c:pt>
                <c:pt idx="42474">
                  <c:v>1.007080078125E-3</c:v>
                </c:pt>
                <c:pt idx="42475">
                  <c:v>1.007080078125E-3</c:v>
                </c:pt>
                <c:pt idx="42476">
                  <c:v>1.0068416595458984E-3</c:v>
                </c:pt>
                <c:pt idx="42477">
                  <c:v>1.007080078125E-3</c:v>
                </c:pt>
                <c:pt idx="42478">
                  <c:v>1.007080078125E-3</c:v>
                </c:pt>
                <c:pt idx="42479">
                  <c:v>1.0068416595458984E-3</c:v>
                </c:pt>
                <c:pt idx="42480">
                  <c:v>1.007080078125E-3</c:v>
                </c:pt>
                <c:pt idx="42481">
                  <c:v>1.0080337524414063E-3</c:v>
                </c:pt>
                <c:pt idx="42482">
                  <c:v>1.007080078125E-3</c:v>
                </c:pt>
                <c:pt idx="42483">
                  <c:v>1.0068416595458984E-3</c:v>
                </c:pt>
                <c:pt idx="42484">
                  <c:v>1.007080078125E-3</c:v>
                </c:pt>
                <c:pt idx="42485">
                  <c:v>1.007080078125E-3</c:v>
                </c:pt>
                <c:pt idx="42486">
                  <c:v>1.0068416595458984E-3</c:v>
                </c:pt>
                <c:pt idx="42487">
                  <c:v>1.007080078125E-3</c:v>
                </c:pt>
                <c:pt idx="42488">
                  <c:v>1.007080078125E-3</c:v>
                </c:pt>
                <c:pt idx="42489">
                  <c:v>1.0068416595458984E-3</c:v>
                </c:pt>
                <c:pt idx="42490">
                  <c:v>1.007080078125E-3</c:v>
                </c:pt>
                <c:pt idx="42491">
                  <c:v>1.007080078125E-3</c:v>
                </c:pt>
                <c:pt idx="42492">
                  <c:v>1.0068416595458984E-3</c:v>
                </c:pt>
                <c:pt idx="42493">
                  <c:v>1.007080078125E-3</c:v>
                </c:pt>
                <c:pt idx="42494">
                  <c:v>1.0080337524414063E-3</c:v>
                </c:pt>
                <c:pt idx="42495">
                  <c:v>1.0068416595458984E-3</c:v>
                </c:pt>
                <c:pt idx="42496">
                  <c:v>1.007080078125E-3</c:v>
                </c:pt>
                <c:pt idx="42497">
                  <c:v>1.007080078125E-3</c:v>
                </c:pt>
                <c:pt idx="42498">
                  <c:v>1.0068416595458984E-3</c:v>
                </c:pt>
                <c:pt idx="42499">
                  <c:v>1.007080078125E-3</c:v>
                </c:pt>
                <c:pt idx="42500">
                  <c:v>1.007080078125E-3</c:v>
                </c:pt>
                <c:pt idx="42501">
                  <c:v>1.0068416595458984E-3</c:v>
                </c:pt>
                <c:pt idx="42502">
                  <c:v>1.007080078125E-3</c:v>
                </c:pt>
                <c:pt idx="42503">
                  <c:v>1.007080078125E-3</c:v>
                </c:pt>
                <c:pt idx="42504">
                  <c:v>1.0068416595458984E-3</c:v>
                </c:pt>
                <c:pt idx="42505">
                  <c:v>1.007080078125E-3</c:v>
                </c:pt>
                <c:pt idx="42506">
                  <c:v>1.0080337524414063E-3</c:v>
                </c:pt>
                <c:pt idx="42507">
                  <c:v>1.007080078125E-3</c:v>
                </c:pt>
                <c:pt idx="42508">
                  <c:v>1.0068416595458984E-3</c:v>
                </c:pt>
                <c:pt idx="42509">
                  <c:v>1.007080078125E-3</c:v>
                </c:pt>
                <c:pt idx="42510">
                  <c:v>1.007080078125E-3</c:v>
                </c:pt>
                <c:pt idx="42511">
                  <c:v>1.0068416595458984E-3</c:v>
                </c:pt>
                <c:pt idx="42512">
                  <c:v>1.007080078125E-3</c:v>
                </c:pt>
                <c:pt idx="42513">
                  <c:v>1.007080078125E-3</c:v>
                </c:pt>
                <c:pt idx="42514">
                  <c:v>1.0068416595458984E-3</c:v>
                </c:pt>
                <c:pt idx="42515">
                  <c:v>1.007080078125E-3</c:v>
                </c:pt>
                <c:pt idx="42516">
                  <c:v>1.007080078125E-3</c:v>
                </c:pt>
                <c:pt idx="42517">
                  <c:v>1.0068416595458984E-3</c:v>
                </c:pt>
                <c:pt idx="42518">
                  <c:v>1.007080078125E-3</c:v>
                </c:pt>
                <c:pt idx="42519">
                  <c:v>1.0080337524414063E-3</c:v>
                </c:pt>
                <c:pt idx="42520">
                  <c:v>1.0068416595458984E-3</c:v>
                </c:pt>
                <c:pt idx="42521">
                  <c:v>1.007080078125E-3</c:v>
                </c:pt>
                <c:pt idx="42522">
                  <c:v>1.007080078125E-3</c:v>
                </c:pt>
                <c:pt idx="42523">
                  <c:v>1.0068416595458984E-3</c:v>
                </c:pt>
                <c:pt idx="42524">
                  <c:v>1.007080078125E-3</c:v>
                </c:pt>
                <c:pt idx="42525">
                  <c:v>1.007080078125E-3</c:v>
                </c:pt>
                <c:pt idx="42526">
                  <c:v>1.0068416595458984E-3</c:v>
                </c:pt>
                <c:pt idx="42527">
                  <c:v>1.007080078125E-3</c:v>
                </c:pt>
                <c:pt idx="42528">
                  <c:v>1.007080078125E-3</c:v>
                </c:pt>
                <c:pt idx="42529">
                  <c:v>1.0068416595458984E-3</c:v>
                </c:pt>
                <c:pt idx="42530">
                  <c:v>1.007080078125E-3</c:v>
                </c:pt>
                <c:pt idx="42531">
                  <c:v>1.0080337524414063E-3</c:v>
                </c:pt>
                <c:pt idx="42532">
                  <c:v>1.007080078125E-3</c:v>
                </c:pt>
                <c:pt idx="42533">
                  <c:v>1.0068416595458984E-3</c:v>
                </c:pt>
                <c:pt idx="42534">
                  <c:v>1.007080078125E-3</c:v>
                </c:pt>
                <c:pt idx="42535">
                  <c:v>1.007080078125E-3</c:v>
                </c:pt>
                <c:pt idx="42536">
                  <c:v>1.0068416595458984E-3</c:v>
                </c:pt>
                <c:pt idx="42537">
                  <c:v>1.007080078125E-3</c:v>
                </c:pt>
                <c:pt idx="42538">
                  <c:v>1.007080078125E-3</c:v>
                </c:pt>
                <c:pt idx="42539">
                  <c:v>1.0068416595458984E-3</c:v>
                </c:pt>
                <c:pt idx="42540">
                  <c:v>1.007080078125E-3</c:v>
                </c:pt>
                <c:pt idx="42541">
                  <c:v>1.007080078125E-3</c:v>
                </c:pt>
                <c:pt idx="42542">
                  <c:v>1.0068416595458984E-3</c:v>
                </c:pt>
                <c:pt idx="42543">
                  <c:v>1.007080078125E-3</c:v>
                </c:pt>
                <c:pt idx="42544">
                  <c:v>1.0080337524414063E-3</c:v>
                </c:pt>
                <c:pt idx="42545">
                  <c:v>1.0068416595458984E-3</c:v>
                </c:pt>
                <c:pt idx="42546">
                  <c:v>1.007080078125E-3</c:v>
                </c:pt>
                <c:pt idx="42547">
                  <c:v>1.007080078125E-3</c:v>
                </c:pt>
                <c:pt idx="42548">
                  <c:v>1.0068416595458984E-3</c:v>
                </c:pt>
                <c:pt idx="42549">
                  <c:v>1.007080078125E-3</c:v>
                </c:pt>
                <c:pt idx="42550">
                  <c:v>1.007080078125E-3</c:v>
                </c:pt>
                <c:pt idx="42551">
                  <c:v>1.0068416595458984E-3</c:v>
                </c:pt>
                <c:pt idx="42552">
                  <c:v>1.007080078125E-3</c:v>
                </c:pt>
                <c:pt idx="42553">
                  <c:v>1.007080078125E-3</c:v>
                </c:pt>
                <c:pt idx="42554">
                  <c:v>1.0068416595458984E-3</c:v>
                </c:pt>
                <c:pt idx="42555">
                  <c:v>1.007080078125E-3</c:v>
                </c:pt>
                <c:pt idx="42556">
                  <c:v>1.0080337524414063E-3</c:v>
                </c:pt>
                <c:pt idx="42557">
                  <c:v>1.007080078125E-3</c:v>
                </c:pt>
                <c:pt idx="42558">
                  <c:v>1.0068416595458984E-3</c:v>
                </c:pt>
                <c:pt idx="42559">
                  <c:v>1.007080078125E-3</c:v>
                </c:pt>
                <c:pt idx="42560">
                  <c:v>1.007080078125E-3</c:v>
                </c:pt>
                <c:pt idx="42561">
                  <c:v>1.0068416595458984E-3</c:v>
                </c:pt>
                <c:pt idx="42562">
                  <c:v>1.007080078125E-3</c:v>
                </c:pt>
                <c:pt idx="42563">
                  <c:v>1.007080078125E-3</c:v>
                </c:pt>
                <c:pt idx="42564">
                  <c:v>1.0068416595458984E-3</c:v>
                </c:pt>
                <c:pt idx="42565">
                  <c:v>1.007080078125E-3</c:v>
                </c:pt>
                <c:pt idx="42566">
                  <c:v>1.007080078125E-3</c:v>
                </c:pt>
                <c:pt idx="42567">
                  <c:v>1.0068416595458984E-3</c:v>
                </c:pt>
                <c:pt idx="42568">
                  <c:v>1.007080078125E-3</c:v>
                </c:pt>
                <c:pt idx="42569">
                  <c:v>1.0080337524414063E-3</c:v>
                </c:pt>
                <c:pt idx="42570">
                  <c:v>1.0068416595458984E-3</c:v>
                </c:pt>
                <c:pt idx="42571">
                  <c:v>1.007080078125E-3</c:v>
                </c:pt>
                <c:pt idx="42572">
                  <c:v>1.007080078125E-3</c:v>
                </c:pt>
                <c:pt idx="42573">
                  <c:v>1.0068416595458984E-3</c:v>
                </c:pt>
                <c:pt idx="42574">
                  <c:v>1.007080078125E-3</c:v>
                </c:pt>
                <c:pt idx="42575">
                  <c:v>1.007080078125E-3</c:v>
                </c:pt>
                <c:pt idx="42576">
                  <c:v>1.0068416595458984E-3</c:v>
                </c:pt>
                <c:pt idx="42577">
                  <c:v>1.0071039199829102E-2</c:v>
                </c:pt>
                <c:pt idx="42578">
                  <c:v>1.007080078125E-3</c:v>
                </c:pt>
                <c:pt idx="42579">
                  <c:v>1.007080078125E-3</c:v>
                </c:pt>
                <c:pt idx="42580">
                  <c:v>1.0068416595458984E-3</c:v>
                </c:pt>
                <c:pt idx="42581">
                  <c:v>1.007080078125E-3</c:v>
                </c:pt>
                <c:pt idx="42582">
                  <c:v>1.007080078125E-3</c:v>
                </c:pt>
                <c:pt idx="42583">
                  <c:v>1.0068416595458984E-3</c:v>
                </c:pt>
                <c:pt idx="42584">
                  <c:v>1.0080337524414063E-3</c:v>
                </c:pt>
                <c:pt idx="42585">
                  <c:v>1.007080078125E-3</c:v>
                </c:pt>
                <c:pt idx="42586">
                  <c:v>1.0068416595458984E-3</c:v>
                </c:pt>
                <c:pt idx="42587">
                  <c:v>1.007080078125E-3</c:v>
                </c:pt>
                <c:pt idx="42588">
                  <c:v>1.007080078125E-3</c:v>
                </c:pt>
                <c:pt idx="42589">
                  <c:v>1.0068416595458984E-3</c:v>
                </c:pt>
                <c:pt idx="42590">
                  <c:v>1.007080078125E-3</c:v>
                </c:pt>
                <c:pt idx="42591">
                  <c:v>1.007080078125E-3</c:v>
                </c:pt>
                <c:pt idx="42592">
                  <c:v>1.0068416595458984E-3</c:v>
                </c:pt>
                <c:pt idx="42593">
                  <c:v>1.007080078125E-3</c:v>
                </c:pt>
                <c:pt idx="42594">
                  <c:v>1.007080078125E-3</c:v>
                </c:pt>
                <c:pt idx="42595">
                  <c:v>1.0068416595458984E-3</c:v>
                </c:pt>
                <c:pt idx="42596">
                  <c:v>1.007080078125E-3</c:v>
                </c:pt>
                <c:pt idx="42597">
                  <c:v>1.0080337524414063E-3</c:v>
                </c:pt>
                <c:pt idx="42598">
                  <c:v>1.007080078125E-3</c:v>
                </c:pt>
                <c:pt idx="42599">
                  <c:v>1.0068416595458984E-3</c:v>
                </c:pt>
                <c:pt idx="42600">
                  <c:v>1.007080078125E-3</c:v>
                </c:pt>
                <c:pt idx="42601">
                  <c:v>1.007080078125E-3</c:v>
                </c:pt>
                <c:pt idx="42602">
                  <c:v>1.0068416595458984E-3</c:v>
                </c:pt>
                <c:pt idx="42603">
                  <c:v>1.007080078125E-3</c:v>
                </c:pt>
                <c:pt idx="42604">
                  <c:v>1.007080078125E-3</c:v>
                </c:pt>
                <c:pt idx="42605">
                  <c:v>1.0068416595458984E-3</c:v>
                </c:pt>
                <c:pt idx="42606">
                  <c:v>1.007080078125E-3</c:v>
                </c:pt>
                <c:pt idx="42607">
                  <c:v>1.007080078125E-3</c:v>
                </c:pt>
                <c:pt idx="42608">
                  <c:v>1.0068416595458984E-3</c:v>
                </c:pt>
                <c:pt idx="42609">
                  <c:v>1.0080337524414063E-3</c:v>
                </c:pt>
                <c:pt idx="42610">
                  <c:v>1.007080078125E-3</c:v>
                </c:pt>
                <c:pt idx="42611">
                  <c:v>1.0068416595458984E-3</c:v>
                </c:pt>
                <c:pt idx="42612">
                  <c:v>1.007080078125E-3</c:v>
                </c:pt>
                <c:pt idx="42613">
                  <c:v>1.007080078125E-3</c:v>
                </c:pt>
                <c:pt idx="42614">
                  <c:v>1.0068416595458984E-3</c:v>
                </c:pt>
                <c:pt idx="42615">
                  <c:v>1.007080078125E-3</c:v>
                </c:pt>
                <c:pt idx="42616">
                  <c:v>1.007080078125E-3</c:v>
                </c:pt>
                <c:pt idx="42617">
                  <c:v>1.0068416595458984E-3</c:v>
                </c:pt>
                <c:pt idx="42618">
                  <c:v>1.007080078125E-3</c:v>
                </c:pt>
                <c:pt idx="42619">
                  <c:v>1.007080078125E-3</c:v>
                </c:pt>
                <c:pt idx="42620">
                  <c:v>1.0068416595458984E-3</c:v>
                </c:pt>
                <c:pt idx="42621">
                  <c:v>1.007080078125E-3</c:v>
                </c:pt>
                <c:pt idx="42622">
                  <c:v>1.0080337524414063E-3</c:v>
                </c:pt>
                <c:pt idx="42623">
                  <c:v>1.007080078125E-3</c:v>
                </c:pt>
                <c:pt idx="42624">
                  <c:v>1.0068416595458984E-3</c:v>
                </c:pt>
                <c:pt idx="42625">
                  <c:v>1.007080078125E-3</c:v>
                </c:pt>
                <c:pt idx="42626">
                  <c:v>1.007080078125E-3</c:v>
                </c:pt>
                <c:pt idx="42627">
                  <c:v>1.0068416595458984E-3</c:v>
                </c:pt>
                <c:pt idx="42628">
                  <c:v>1.007080078125E-3</c:v>
                </c:pt>
                <c:pt idx="42629">
                  <c:v>1.007080078125E-3</c:v>
                </c:pt>
                <c:pt idx="42630">
                  <c:v>1.0068416595458984E-3</c:v>
                </c:pt>
                <c:pt idx="42631">
                  <c:v>1.007080078125E-3</c:v>
                </c:pt>
                <c:pt idx="42632">
                  <c:v>1.007080078125E-3</c:v>
                </c:pt>
                <c:pt idx="42633">
                  <c:v>1.0068416595458984E-3</c:v>
                </c:pt>
                <c:pt idx="42634">
                  <c:v>1.0080337524414063E-3</c:v>
                </c:pt>
                <c:pt idx="42635">
                  <c:v>1.007080078125E-3</c:v>
                </c:pt>
                <c:pt idx="42636">
                  <c:v>1.0068416595458984E-3</c:v>
                </c:pt>
                <c:pt idx="42637">
                  <c:v>1.007080078125E-3</c:v>
                </c:pt>
                <c:pt idx="42638">
                  <c:v>1.007080078125E-3</c:v>
                </c:pt>
                <c:pt idx="42639">
                  <c:v>1.0068416595458984E-3</c:v>
                </c:pt>
                <c:pt idx="42640">
                  <c:v>1.007080078125E-3</c:v>
                </c:pt>
                <c:pt idx="42641">
                  <c:v>1.007080078125E-3</c:v>
                </c:pt>
                <c:pt idx="42642">
                  <c:v>1.0068416595458984E-3</c:v>
                </c:pt>
                <c:pt idx="42643">
                  <c:v>1.007080078125E-3</c:v>
                </c:pt>
                <c:pt idx="42644">
                  <c:v>1.007080078125E-3</c:v>
                </c:pt>
                <c:pt idx="42645">
                  <c:v>1.0068416595458984E-3</c:v>
                </c:pt>
                <c:pt idx="42646">
                  <c:v>1.007080078125E-3</c:v>
                </c:pt>
                <c:pt idx="42647">
                  <c:v>1.0080337524414063E-3</c:v>
                </c:pt>
                <c:pt idx="42648">
                  <c:v>1.007080078125E-3</c:v>
                </c:pt>
                <c:pt idx="42649">
                  <c:v>1.0068416595458984E-3</c:v>
                </c:pt>
                <c:pt idx="42650">
                  <c:v>1.007080078125E-3</c:v>
                </c:pt>
                <c:pt idx="42651">
                  <c:v>1.007080078125E-3</c:v>
                </c:pt>
                <c:pt idx="42652">
                  <c:v>1.0068416595458984E-3</c:v>
                </c:pt>
                <c:pt idx="42653">
                  <c:v>1.007080078125E-3</c:v>
                </c:pt>
                <c:pt idx="42654">
                  <c:v>1.007080078125E-3</c:v>
                </c:pt>
                <c:pt idx="42655">
                  <c:v>1.0068416595458984E-3</c:v>
                </c:pt>
                <c:pt idx="42656">
                  <c:v>1.007080078125E-3</c:v>
                </c:pt>
                <c:pt idx="42657">
                  <c:v>1.007080078125E-3</c:v>
                </c:pt>
                <c:pt idx="42658">
                  <c:v>1.0068416595458984E-3</c:v>
                </c:pt>
                <c:pt idx="42659">
                  <c:v>1.0080337524414063E-3</c:v>
                </c:pt>
                <c:pt idx="42660">
                  <c:v>1.007080078125E-3</c:v>
                </c:pt>
                <c:pt idx="42661">
                  <c:v>1.0068416595458984E-3</c:v>
                </c:pt>
                <c:pt idx="42662">
                  <c:v>1.007080078125E-3</c:v>
                </c:pt>
                <c:pt idx="42663">
                  <c:v>1.007080078125E-3</c:v>
                </c:pt>
                <c:pt idx="42664">
                  <c:v>1.0068416595458984E-3</c:v>
                </c:pt>
                <c:pt idx="42665">
                  <c:v>1.007080078125E-3</c:v>
                </c:pt>
                <c:pt idx="42666">
                  <c:v>1.007080078125E-3</c:v>
                </c:pt>
                <c:pt idx="42667">
                  <c:v>1.0068416595458984E-3</c:v>
                </c:pt>
                <c:pt idx="42668">
                  <c:v>1.007080078125E-3</c:v>
                </c:pt>
                <c:pt idx="42669">
                  <c:v>1.007080078125E-3</c:v>
                </c:pt>
                <c:pt idx="42670">
                  <c:v>1.0068416595458984E-3</c:v>
                </c:pt>
                <c:pt idx="42671">
                  <c:v>1.007080078125E-3</c:v>
                </c:pt>
                <c:pt idx="42672">
                  <c:v>1.0080337524414063E-3</c:v>
                </c:pt>
                <c:pt idx="42673">
                  <c:v>1.007080078125E-3</c:v>
                </c:pt>
                <c:pt idx="42674">
                  <c:v>1.0068416595458984E-3</c:v>
                </c:pt>
                <c:pt idx="42675">
                  <c:v>1.007080078125E-3</c:v>
                </c:pt>
                <c:pt idx="42676">
                  <c:v>1.007080078125E-3</c:v>
                </c:pt>
                <c:pt idx="42677">
                  <c:v>1.0068416595458984E-3</c:v>
                </c:pt>
                <c:pt idx="42678">
                  <c:v>1.007080078125E-3</c:v>
                </c:pt>
                <c:pt idx="42679">
                  <c:v>1.007080078125E-3</c:v>
                </c:pt>
                <c:pt idx="42680">
                  <c:v>1.0068416595458984E-3</c:v>
                </c:pt>
                <c:pt idx="42681">
                  <c:v>1.007080078125E-3</c:v>
                </c:pt>
                <c:pt idx="42682">
                  <c:v>1.007080078125E-3</c:v>
                </c:pt>
                <c:pt idx="42683">
                  <c:v>1.0068416595458984E-3</c:v>
                </c:pt>
                <c:pt idx="42684">
                  <c:v>1.0080337524414063E-3</c:v>
                </c:pt>
                <c:pt idx="42685">
                  <c:v>1.007080078125E-3</c:v>
                </c:pt>
                <c:pt idx="42686">
                  <c:v>1.0068416595458984E-3</c:v>
                </c:pt>
                <c:pt idx="42687">
                  <c:v>1.007080078125E-3</c:v>
                </c:pt>
                <c:pt idx="42688">
                  <c:v>1.007080078125E-3</c:v>
                </c:pt>
                <c:pt idx="42689">
                  <c:v>1.0068416595458984E-3</c:v>
                </c:pt>
                <c:pt idx="42690">
                  <c:v>1.007080078125E-3</c:v>
                </c:pt>
                <c:pt idx="42691">
                  <c:v>1.007080078125E-3</c:v>
                </c:pt>
                <c:pt idx="42692">
                  <c:v>1.0068416595458984E-3</c:v>
                </c:pt>
                <c:pt idx="42693">
                  <c:v>1.007080078125E-3</c:v>
                </c:pt>
                <c:pt idx="42694">
                  <c:v>1.007080078125E-3</c:v>
                </c:pt>
                <c:pt idx="42695">
                  <c:v>1.0068416595458984E-3</c:v>
                </c:pt>
                <c:pt idx="42696">
                  <c:v>1.007080078125E-3</c:v>
                </c:pt>
                <c:pt idx="42697">
                  <c:v>1.0080337524414063E-3</c:v>
                </c:pt>
                <c:pt idx="42698">
                  <c:v>1.007080078125E-3</c:v>
                </c:pt>
                <c:pt idx="42699">
                  <c:v>1.0068416595458984E-3</c:v>
                </c:pt>
                <c:pt idx="42700">
                  <c:v>1.007080078125E-3</c:v>
                </c:pt>
                <c:pt idx="42701">
                  <c:v>1.007080078125E-3</c:v>
                </c:pt>
                <c:pt idx="42702">
                  <c:v>1.0068416595458984E-3</c:v>
                </c:pt>
                <c:pt idx="42703">
                  <c:v>1.007080078125E-3</c:v>
                </c:pt>
                <c:pt idx="42704">
                  <c:v>1.007080078125E-3</c:v>
                </c:pt>
                <c:pt idx="42705">
                  <c:v>1.0068416595458984E-3</c:v>
                </c:pt>
                <c:pt idx="42706">
                  <c:v>1.007080078125E-3</c:v>
                </c:pt>
                <c:pt idx="42707">
                  <c:v>1.007080078125E-3</c:v>
                </c:pt>
                <c:pt idx="42708">
                  <c:v>1.0068416595458984E-3</c:v>
                </c:pt>
                <c:pt idx="42709">
                  <c:v>1.0080337524414063E-3</c:v>
                </c:pt>
                <c:pt idx="42710">
                  <c:v>1.007080078125E-3</c:v>
                </c:pt>
                <c:pt idx="42711">
                  <c:v>1.0068416595458984E-3</c:v>
                </c:pt>
                <c:pt idx="42712">
                  <c:v>1.007080078125E-3</c:v>
                </c:pt>
                <c:pt idx="42713">
                  <c:v>1.007080078125E-3</c:v>
                </c:pt>
                <c:pt idx="42714">
                  <c:v>1.0068416595458984E-3</c:v>
                </c:pt>
                <c:pt idx="42715">
                  <c:v>1.007080078125E-3</c:v>
                </c:pt>
                <c:pt idx="42716">
                  <c:v>1.007080078125E-3</c:v>
                </c:pt>
                <c:pt idx="42717">
                  <c:v>1.0068416595458984E-3</c:v>
                </c:pt>
                <c:pt idx="42718">
                  <c:v>1.007080078125E-3</c:v>
                </c:pt>
                <c:pt idx="42719">
                  <c:v>1.007080078125E-3</c:v>
                </c:pt>
                <c:pt idx="42720">
                  <c:v>1.0068416595458984E-3</c:v>
                </c:pt>
                <c:pt idx="42721">
                  <c:v>1.007080078125E-3</c:v>
                </c:pt>
                <c:pt idx="42722">
                  <c:v>1.0080337524414063E-3</c:v>
                </c:pt>
                <c:pt idx="42723">
                  <c:v>1.007080078125E-3</c:v>
                </c:pt>
                <c:pt idx="42724">
                  <c:v>1.0068416595458984E-3</c:v>
                </c:pt>
                <c:pt idx="42725">
                  <c:v>1.007080078125E-3</c:v>
                </c:pt>
                <c:pt idx="42726">
                  <c:v>1.007080078125E-3</c:v>
                </c:pt>
                <c:pt idx="42727">
                  <c:v>1.0068416595458984E-3</c:v>
                </c:pt>
                <c:pt idx="42728">
                  <c:v>1.007080078125E-3</c:v>
                </c:pt>
                <c:pt idx="42729">
                  <c:v>1.007080078125E-3</c:v>
                </c:pt>
                <c:pt idx="42730">
                  <c:v>1.0068416595458984E-3</c:v>
                </c:pt>
                <c:pt idx="42731">
                  <c:v>1.007080078125E-3</c:v>
                </c:pt>
                <c:pt idx="42732">
                  <c:v>1.007080078125E-3</c:v>
                </c:pt>
                <c:pt idx="42733">
                  <c:v>1.0068416595458984E-3</c:v>
                </c:pt>
                <c:pt idx="42734">
                  <c:v>1.0080337524414063E-3</c:v>
                </c:pt>
                <c:pt idx="42735">
                  <c:v>1.007080078125E-3</c:v>
                </c:pt>
                <c:pt idx="42736">
                  <c:v>1.0068416595458984E-3</c:v>
                </c:pt>
                <c:pt idx="42737">
                  <c:v>1.007080078125E-3</c:v>
                </c:pt>
                <c:pt idx="42738">
                  <c:v>1.007080078125E-3</c:v>
                </c:pt>
                <c:pt idx="42739">
                  <c:v>1.0068416595458984E-3</c:v>
                </c:pt>
                <c:pt idx="42740">
                  <c:v>1.007080078125E-3</c:v>
                </c:pt>
                <c:pt idx="42741">
                  <c:v>1.007080078125E-3</c:v>
                </c:pt>
                <c:pt idx="42742">
                  <c:v>1.0068416595458984E-3</c:v>
                </c:pt>
                <c:pt idx="42743">
                  <c:v>1.007080078125E-3</c:v>
                </c:pt>
                <c:pt idx="42744">
                  <c:v>1.007080078125E-3</c:v>
                </c:pt>
                <c:pt idx="42745">
                  <c:v>1.0068416595458984E-3</c:v>
                </c:pt>
                <c:pt idx="42746">
                  <c:v>1.007080078125E-3</c:v>
                </c:pt>
                <c:pt idx="42747">
                  <c:v>1.0080337524414063E-3</c:v>
                </c:pt>
                <c:pt idx="42748">
                  <c:v>1.007080078125E-3</c:v>
                </c:pt>
                <c:pt idx="42749">
                  <c:v>1.0068416595458984E-3</c:v>
                </c:pt>
                <c:pt idx="42750">
                  <c:v>1.007080078125E-3</c:v>
                </c:pt>
                <c:pt idx="42751">
                  <c:v>1.007080078125E-3</c:v>
                </c:pt>
                <c:pt idx="42752">
                  <c:v>1.0068416595458984E-3</c:v>
                </c:pt>
                <c:pt idx="42753">
                  <c:v>1.007080078125E-3</c:v>
                </c:pt>
                <c:pt idx="42754">
                  <c:v>1.007080078125E-3</c:v>
                </c:pt>
                <c:pt idx="42755">
                  <c:v>1.0068416595458984E-3</c:v>
                </c:pt>
                <c:pt idx="42756">
                  <c:v>1.007080078125E-3</c:v>
                </c:pt>
                <c:pt idx="42757">
                  <c:v>1.007080078125E-3</c:v>
                </c:pt>
                <c:pt idx="42758">
                  <c:v>1.0068416595458984E-3</c:v>
                </c:pt>
                <c:pt idx="42759">
                  <c:v>1.0080337524414063E-3</c:v>
                </c:pt>
                <c:pt idx="42760">
                  <c:v>1.007080078125E-3</c:v>
                </c:pt>
                <c:pt idx="42761">
                  <c:v>1.0068416595458984E-3</c:v>
                </c:pt>
                <c:pt idx="42762">
                  <c:v>1.007080078125E-3</c:v>
                </c:pt>
                <c:pt idx="42763">
                  <c:v>1.007080078125E-3</c:v>
                </c:pt>
                <c:pt idx="42764">
                  <c:v>1.0068416595458984E-3</c:v>
                </c:pt>
                <c:pt idx="42765">
                  <c:v>1.007080078125E-3</c:v>
                </c:pt>
                <c:pt idx="42766">
                  <c:v>1.007080078125E-3</c:v>
                </c:pt>
                <c:pt idx="42767">
                  <c:v>1.0068416595458984E-3</c:v>
                </c:pt>
                <c:pt idx="42768">
                  <c:v>1.007080078125E-3</c:v>
                </c:pt>
                <c:pt idx="42769">
                  <c:v>1.007080078125E-3</c:v>
                </c:pt>
                <c:pt idx="42770">
                  <c:v>1.0068416595458984E-3</c:v>
                </c:pt>
                <c:pt idx="42771">
                  <c:v>1.007080078125E-3</c:v>
                </c:pt>
                <c:pt idx="42772">
                  <c:v>1.0080337524414063E-3</c:v>
                </c:pt>
                <c:pt idx="42773">
                  <c:v>1.007080078125E-3</c:v>
                </c:pt>
                <c:pt idx="42774">
                  <c:v>1.0068416595458984E-3</c:v>
                </c:pt>
                <c:pt idx="42775">
                  <c:v>1.007080078125E-3</c:v>
                </c:pt>
                <c:pt idx="42776">
                  <c:v>1.007080078125E-3</c:v>
                </c:pt>
                <c:pt idx="42777">
                  <c:v>1.0068416595458984E-3</c:v>
                </c:pt>
                <c:pt idx="42778">
                  <c:v>1.007080078125E-3</c:v>
                </c:pt>
                <c:pt idx="42779">
                  <c:v>1.007080078125E-3</c:v>
                </c:pt>
                <c:pt idx="42780">
                  <c:v>1.0068416595458984E-3</c:v>
                </c:pt>
                <c:pt idx="42781">
                  <c:v>1.007080078125E-3</c:v>
                </c:pt>
                <c:pt idx="42782">
                  <c:v>1.007080078125E-3</c:v>
                </c:pt>
                <c:pt idx="42783">
                  <c:v>1.0068416595458984E-3</c:v>
                </c:pt>
                <c:pt idx="42784">
                  <c:v>1.0080337524414063E-3</c:v>
                </c:pt>
                <c:pt idx="42785">
                  <c:v>1.007080078125E-3</c:v>
                </c:pt>
                <c:pt idx="42786">
                  <c:v>1.0068416595458984E-3</c:v>
                </c:pt>
                <c:pt idx="42787">
                  <c:v>1.007080078125E-3</c:v>
                </c:pt>
                <c:pt idx="42788">
                  <c:v>1.007080078125E-3</c:v>
                </c:pt>
                <c:pt idx="42789">
                  <c:v>1.0068416595458984E-3</c:v>
                </c:pt>
                <c:pt idx="42790">
                  <c:v>1.007080078125E-3</c:v>
                </c:pt>
                <c:pt idx="42791">
                  <c:v>1.007080078125E-3</c:v>
                </c:pt>
                <c:pt idx="42792">
                  <c:v>1.0068416595458984E-3</c:v>
                </c:pt>
                <c:pt idx="42793">
                  <c:v>1.007080078125E-3</c:v>
                </c:pt>
                <c:pt idx="42794">
                  <c:v>1.007080078125E-3</c:v>
                </c:pt>
                <c:pt idx="42795">
                  <c:v>1.0068416595458984E-3</c:v>
                </c:pt>
                <c:pt idx="42796">
                  <c:v>1.007080078125E-3</c:v>
                </c:pt>
                <c:pt idx="42797">
                  <c:v>1.0080337524414063E-3</c:v>
                </c:pt>
                <c:pt idx="42798">
                  <c:v>1.007080078125E-3</c:v>
                </c:pt>
                <c:pt idx="42799">
                  <c:v>1.0068416595458984E-3</c:v>
                </c:pt>
                <c:pt idx="42800">
                  <c:v>1.007080078125E-3</c:v>
                </c:pt>
                <c:pt idx="42801">
                  <c:v>1.0071039199829102E-2</c:v>
                </c:pt>
                <c:pt idx="42802">
                  <c:v>1.0068416595458984E-3</c:v>
                </c:pt>
                <c:pt idx="42803">
                  <c:v>1.007080078125E-3</c:v>
                </c:pt>
                <c:pt idx="42804">
                  <c:v>1.007080078125E-3</c:v>
                </c:pt>
                <c:pt idx="42805">
                  <c:v>1.0068416595458984E-3</c:v>
                </c:pt>
                <c:pt idx="42806">
                  <c:v>1.007080078125E-3</c:v>
                </c:pt>
                <c:pt idx="42807">
                  <c:v>1.007080078125E-3</c:v>
                </c:pt>
                <c:pt idx="42808">
                  <c:v>1.0068416595458984E-3</c:v>
                </c:pt>
                <c:pt idx="42809">
                  <c:v>1.007080078125E-3</c:v>
                </c:pt>
                <c:pt idx="42810">
                  <c:v>1.007080078125E-3</c:v>
                </c:pt>
                <c:pt idx="42811">
                  <c:v>1.0068416595458984E-3</c:v>
                </c:pt>
                <c:pt idx="42812">
                  <c:v>1.007080078125E-3</c:v>
                </c:pt>
                <c:pt idx="42813">
                  <c:v>1.0080337524414063E-3</c:v>
                </c:pt>
                <c:pt idx="42814">
                  <c:v>1.007080078125E-3</c:v>
                </c:pt>
                <c:pt idx="42815">
                  <c:v>1.0068416595458984E-3</c:v>
                </c:pt>
                <c:pt idx="42816">
                  <c:v>1.007080078125E-3</c:v>
                </c:pt>
                <c:pt idx="42817">
                  <c:v>1.007080078125E-3</c:v>
                </c:pt>
                <c:pt idx="42818">
                  <c:v>1.0068416595458984E-3</c:v>
                </c:pt>
                <c:pt idx="42819">
                  <c:v>1.007080078125E-3</c:v>
                </c:pt>
                <c:pt idx="42820">
                  <c:v>1.0068416595458984E-3</c:v>
                </c:pt>
                <c:pt idx="42821">
                  <c:v>1.007080078125E-3</c:v>
                </c:pt>
                <c:pt idx="42822">
                  <c:v>1.007080078125E-3</c:v>
                </c:pt>
                <c:pt idx="42823">
                  <c:v>1.0068416595458984E-3</c:v>
                </c:pt>
                <c:pt idx="42824">
                  <c:v>1.007080078125E-3</c:v>
                </c:pt>
                <c:pt idx="42825">
                  <c:v>1.1078119277954102E-2</c:v>
                </c:pt>
                <c:pt idx="42826">
                  <c:v>1.0068416595458984E-3</c:v>
                </c:pt>
                <c:pt idx="42827">
                  <c:v>1.007080078125E-3</c:v>
                </c:pt>
                <c:pt idx="42828">
                  <c:v>1.0080337524414063E-3</c:v>
                </c:pt>
                <c:pt idx="42829">
                  <c:v>1.007080078125E-3</c:v>
                </c:pt>
                <c:pt idx="42830">
                  <c:v>1.0068416595458984E-3</c:v>
                </c:pt>
                <c:pt idx="42831">
                  <c:v>1.007080078125E-3</c:v>
                </c:pt>
                <c:pt idx="42832">
                  <c:v>1.0068416595458984E-3</c:v>
                </c:pt>
                <c:pt idx="42833">
                  <c:v>1.007080078125E-3</c:v>
                </c:pt>
                <c:pt idx="42834">
                  <c:v>1.007080078125E-3</c:v>
                </c:pt>
                <c:pt idx="42835">
                  <c:v>1.0068416595458984E-3</c:v>
                </c:pt>
                <c:pt idx="42836">
                  <c:v>1.007080078125E-3</c:v>
                </c:pt>
                <c:pt idx="42837">
                  <c:v>1.007080078125E-3</c:v>
                </c:pt>
                <c:pt idx="42838">
                  <c:v>1.0068416595458984E-3</c:v>
                </c:pt>
                <c:pt idx="42839">
                  <c:v>1.007080078125E-3</c:v>
                </c:pt>
                <c:pt idx="42840">
                  <c:v>1.0080337524414063E-3</c:v>
                </c:pt>
                <c:pt idx="42841">
                  <c:v>1.007080078125E-3</c:v>
                </c:pt>
                <c:pt idx="42842">
                  <c:v>1.0068416595458984E-3</c:v>
                </c:pt>
                <c:pt idx="42843">
                  <c:v>1.007080078125E-3</c:v>
                </c:pt>
                <c:pt idx="42844">
                  <c:v>1.007080078125E-3</c:v>
                </c:pt>
                <c:pt idx="42845">
                  <c:v>1.0068416595458984E-3</c:v>
                </c:pt>
                <c:pt idx="42846">
                  <c:v>1.007080078125E-3</c:v>
                </c:pt>
                <c:pt idx="42847">
                  <c:v>1.007080078125E-3</c:v>
                </c:pt>
                <c:pt idx="42848">
                  <c:v>1.0068416595458984E-3</c:v>
                </c:pt>
                <c:pt idx="42849">
                  <c:v>1.007080078125E-3</c:v>
                </c:pt>
                <c:pt idx="42850">
                  <c:v>1.007080078125E-3</c:v>
                </c:pt>
                <c:pt idx="42851">
                  <c:v>1.0068416595458984E-3</c:v>
                </c:pt>
                <c:pt idx="42852">
                  <c:v>1.007080078125E-3</c:v>
                </c:pt>
                <c:pt idx="42853">
                  <c:v>1.0080337524414063E-3</c:v>
                </c:pt>
                <c:pt idx="42854">
                  <c:v>1.0068416595458984E-3</c:v>
                </c:pt>
                <c:pt idx="42855">
                  <c:v>1.007080078125E-3</c:v>
                </c:pt>
                <c:pt idx="42856">
                  <c:v>1.007080078125E-3</c:v>
                </c:pt>
                <c:pt idx="42857">
                  <c:v>1.0068416595458984E-3</c:v>
                </c:pt>
                <c:pt idx="42858">
                  <c:v>1.007080078125E-3</c:v>
                </c:pt>
                <c:pt idx="42859">
                  <c:v>1.007080078125E-3</c:v>
                </c:pt>
                <c:pt idx="42860">
                  <c:v>1.0068416595458984E-3</c:v>
                </c:pt>
                <c:pt idx="42861">
                  <c:v>1.007080078125E-3</c:v>
                </c:pt>
                <c:pt idx="42862">
                  <c:v>1.007080078125E-3</c:v>
                </c:pt>
                <c:pt idx="42863">
                  <c:v>1.0068416595458984E-3</c:v>
                </c:pt>
                <c:pt idx="42864">
                  <c:v>1.007080078125E-3</c:v>
                </c:pt>
                <c:pt idx="42865">
                  <c:v>1.0080337524414063E-3</c:v>
                </c:pt>
                <c:pt idx="42866">
                  <c:v>1.007080078125E-3</c:v>
                </c:pt>
                <c:pt idx="42867">
                  <c:v>1.0068416595458984E-3</c:v>
                </c:pt>
                <c:pt idx="42868">
                  <c:v>1.007080078125E-3</c:v>
                </c:pt>
                <c:pt idx="42869">
                  <c:v>1.007080078125E-3</c:v>
                </c:pt>
                <c:pt idx="42870">
                  <c:v>1.0068416595458984E-3</c:v>
                </c:pt>
                <c:pt idx="42871">
                  <c:v>1.007080078125E-3</c:v>
                </c:pt>
                <c:pt idx="42872">
                  <c:v>1.007080078125E-3</c:v>
                </c:pt>
                <c:pt idx="42873">
                  <c:v>1.0068416595458984E-3</c:v>
                </c:pt>
                <c:pt idx="42874">
                  <c:v>1.007080078125E-3</c:v>
                </c:pt>
                <c:pt idx="42875">
                  <c:v>1.007080078125E-3</c:v>
                </c:pt>
                <c:pt idx="42876">
                  <c:v>1.0068416595458984E-3</c:v>
                </c:pt>
                <c:pt idx="42877">
                  <c:v>1.007080078125E-3</c:v>
                </c:pt>
                <c:pt idx="42878">
                  <c:v>1.0080337524414063E-3</c:v>
                </c:pt>
                <c:pt idx="42879">
                  <c:v>1.0068416595458984E-3</c:v>
                </c:pt>
                <c:pt idx="42880">
                  <c:v>1.007080078125E-3</c:v>
                </c:pt>
                <c:pt idx="42881">
                  <c:v>1.007080078125E-3</c:v>
                </c:pt>
                <c:pt idx="42882">
                  <c:v>1.0068416595458984E-3</c:v>
                </c:pt>
                <c:pt idx="42883">
                  <c:v>1.007080078125E-3</c:v>
                </c:pt>
                <c:pt idx="42884">
                  <c:v>1.007080078125E-3</c:v>
                </c:pt>
                <c:pt idx="42885">
                  <c:v>1.0068416595458984E-3</c:v>
                </c:pt>
                <c:pt idx="42886">
                  <c:v>1.007080078125E-3</c:v>
                </c:pt>
                <c:pt idx="42887">
                  <c:v>1.007080078125E-3</c:v>
                </c:pt>
                <c:pt idx="42888">
                  <c:v>1.0068416595458984E-3</c:v>
                </c:pt>
                <c:pt idx="42889">
                  <c:v>1.007080078125E-3</c:v>
                </c:pt>
                <c:pt idx="42890">
                  <c:v>1.0080337524414063E-3</c:v>
                </c:pt>
                <c:pt idx="42891">
                  <c:v>1.007080078125E-3</c:v>
                </c:pt>
                <c:pt idx="42892">
                  <c:v>1.0068416595458984E-3</c:v>
                </c:pt>
                <c:pt idx="42893">
                  <c:v>1.007080078125E-3</c:v>
                </c:pt>
                <c:pt idx="42894">
                  <c:v>1.007080078125E-3</c:v>
                </c:pt>
                <c:pt idx="42895">
                  <c:v>1.0068416595458984E-3</c:v>
                </c:pt>
                <c:pt idx="42896">
                  <c:v>1.007080078125E-3</c:v>
                </c:pt>
                <c:pt idx="42897">
                  <c:v>1.007080078125E-3</c:v>
                </c:pt>
                <c:pt idx="42898">
                  <c:v>1.0068416595458984E-3</c:v>
                </c:pt>
                <c:pt idx="42899">
                  <c:v>1.007080078125E-3</c:v>
                </c:pt>
                <c:pt idx="42900">
                  <c:v>1.007080078125E-3</c:v>
                </c:pt>
                <c:pt idx="42901">
                  <c:v>1.0068416595458984E-3</c:v>
                </c:pt>
                <c:pt idx="42902">
                  <c:v>1.007080078125E-3</c:v>
                </c:pt>
                <c:pt idx="42903">
                  <c:v>1.0080337524414063E-3</c:v>
                </c:pt>
                <c:pt idx="42904">
                  <c:v>1.0068416595458984E-3</c:v>
                </c:pt>
                <c:pt idx="42905">
                  <c:v>1.007080078125E-3</c:v>
                </c:pt>
                <c:pt idx="42906">
                  <c:v>1.007080078125E-3</c:v>
                </c:pt>
                <c:pt idx="42907">
                  <c:v>1.0068416595458984E-3</c:v>
                </c:pt>
                <c:pt idx="42908">
                  <c:v>1.007080078125E-3</c:v>
                </c:pt>
                <c:pt idx="42909">
                  <c:v>1.007080078125E-3</c:v>
                </c:pt>
                <c:pt idx="42910">
                  <c:v>1.0068416595458984E-3</c:v>
                </c:pt>
                <c:pt idx="42911">
                  <c:v>1.007080078125E-3</c:v>
                </c:pt>
                <c:pt idx="42912">
                  <c:v>1.007080078125E-3</c:v>
                </c:pt>
                <c:pt idx="42913">
                  <c:v>1.0068416595458984E-3</c:v>
                </c:pt>
                <c:pt idx="42914">
                  <c:v>1.007080078125E-3</c:v>
                </c:pt>
                <c:pt idx="42915">
                  <c:v>1.0080337524414063E-3</c:v>
                </c:pt>
                <c:pt idx="42916">
                  <c:v>1.007080078125E-3</c:v>
                </c:pt>
                <c:pt idx="42917">
                  <c:v>1.0068416595458984E-3</c:v>
                </c:pt>
                <c:pt idx="42918">
                  <c:v>1.007080078125E-3</c:v>
                </c:pt>
                <c:pt idx="42919">
                  <c:v>1.007080078125E-3</c:v>
                </c:pt>
                <c:pt idx="42920">
                  <c:v>1.0068416595458984E-3</c:v>
                </c:pt>
                <c:pt idx="42921">
                  <c:v>1.007080078125E-3</c:v>
                </c:pt>
                <c:pt idx="42922">
                  <c:v>1.007080078125E-3</c:v>
                </c:pt>
                <c:pt idx="42923">
                  <c:v>1.0068416595458984E-3</c:v>
                </c:pt>
                <c:pt idx="42924">
                  <c:v>1.007080078125E-3</c:v>
                </c:pt>
                <c:pt idx="42925">
                  <c:v>1.007080078125E-3</c:v>
                </c:pt>
                <c:pt idx="42926">
                  <c:v>1.0068416595458984E-3</c:v>
                </c:pt>
                <c:pt idx="42927">
                  <c:v>1.007080078125E-3</c:v>
                </c:pt>
                <c:pt idx="42928">
                  <c:v>1.0080337524414063E-3</c:v>
                </c:pt>
                <c:pt idx="42929">
                  <c:v>1.0068416595458984E-3</c:v>
                </c:pt>
                <c:pt idx="42930">
                  <c:v>1.007080078125E-3</c:v>
                </c:pt>
                <c:pt idx="42931">
                  <c:v>1.007080078125E-3</c:v>
                </c:pt>
                <c:pt idx="42932">
                  <c:v>1.0068416595458984E-3</c:v>
                </c:pt>
                <c:pt idx="42933">
                  <c:v>1.007080078125E-3</c:v>
                </c:pt>
                <c:pt idx="42934">
                  <c:v>1.007080078125E-3</c:v>
                </c:pt>
                <c:pt idx="42935">
                  <c:v>1.0068416595458984E-3</c:v>
                </c:pt>
                <c:pt idx="42936">
                  <c:v>1.007080078125E-3</c:v>
                </c:pt>
                <c:pt idx="42937">
                  <c:v>1.007080078125E-3</c:v>
                </c:pt>
                <c:pt idx="42938">
                  <c:v>1.0068416595458984E-3</c:v>
                </c:pt>
                <c:pt idx="42939">
                  <c:v>1.007080078125E-3</c:v>
                </c:pt>
                <c:pt idx="42940">
                  <c:v>1.0080337524414063E-3</c:v>
                </c:pt>
                <c:pt idx="42941">
                  <c:v>1.007080078125E-3</c:v>
                </c:pt>
                <c:pt idx="42942">
                  <c:v>1.0068416595458984E-3</c:v>
                </c:pt>
                <c:pt idx="42943">
                  <c:v>1.007080078125E-3</c:v>
                </c:pt>
                <c:pt idx="42944">
                  <c:v>1.007080078125E-3</c:v>
                </c:pt>
                <c:pt idx="42945">
                  <c:v>1.0068416595458984E-3</c:v>
                </c:pt>
                <c:pt idx="42946">
                  <c:v>1.007080078125E-3</c:v>
                </c:pt>
                <c:pt idx="42947">
                  <c:v>1.007080078125E-3</c:v>
                </c:pt>
                <c:pt idx="42948">
                  <c:v>1.0068416595458984E-3</c:v>
                </c:pt>
                <c:pt idx="42949">
                  <c:v>1.007080078125E-3</c:v>
                </c:pt>
                <c:pt idx="42950">
                  <c:v>1.007080078125E-3</c:v>
                </c:pt>
                <c:pt idx="42951">
                  <c:v>1.0068416595458984E-3</c:v>
                </c:pt>
                <c:pt idx="42952">
                  <c:v>1.007080078125E-3</c:v>
                </c:pt>
                <c:pt idx="42953">
                  <c:v>1.0080337524414063E-3</c:v>
                </c:pt>
                <c:pt idx="42954">
                  <c:v>1.0068416595458984E-3</c:v>
                </c:pt>
                <c:pt idx="42955">
                  <c:v>1.007080078125E-3</c:v>
                </c:pt>
                <c:pt idx="42956">
                  <c:v>1.007080078125E-3</c:v>
                </c:pt>
                <c:pt idx="42957">
                  <c:v>1.0068416595458984E-3</c:v>
                </c:pt>
                <c:pt idx="42958">
                  <c:v>1.007080078125E-3</c:v>
                </c:pt>
                <c:pt idx="42959">
                  <c:v>1.007080078125E-3</c:v>
                </c:pt>
                <c:pt idx="42960">
                  <c:v>1.0068416595458984E-3</c:v>
                </c:pt>
                <c:pt idx="42961">
                  <c:v>1.007080078125E-3</c:v>
                </c:pt>
                <c:pt idx="42962">
                  <c:v>1.007080078125E-3</c:v>
                </c:pt>
                <c:pt idx="42963">
                  <c:v>1.0068416595458984E-3</c:v>
                </c:pt>
                <c:pt idx="42964">
                  <c:v>1.007080078125E-3</c:v>
                </c:pt>
                <c:pt idx="42965">
                  <c:v>1.0080337524414063E-3</c:v>
                </c:pt>
                <c:pt idx="42966">
                  <c:v>1.007080078125E-3</c:v>
                </c:pt>
                <c:pt idx="42967">
                  <c:v>1.0068416595458984E-3</c:v>
                </c:pt>
                <c:pt idx="42968">
                  <c:v>1.007080078125E-3</c:v>
                </c:pt>
                <c:pt idx="42969">
                  <c:v>1.007080078125E-3</c:v>
                </c:pt>
                <c:pt idx="42970">
                  <c:v>1.0068416595458984E-3</c:v>
                </c:pt>
                <c:pt idx="42971">
                  <c:v>1.007080078125E-3</c:v>
                </c:pt>
                <c:pt idx="42972">
                  <c:v>1.007080078125E-3</c:v>
                </c:pt>
                <c:pt idx="42973">
                  <c:v>1.0068416595458984E-3</c:v>
                </c:pt>
                <c:pt idx="42974">
                  <c:v>1.007080078125E-3</c:v>
                </c:pt>
                <c:pt idx="42975">
                  <c:v>1.007080078125E-3</c:v>
                </c:pt>
                <c:pt idx="42976">
                  <c:v>1.0068416595458984E-3</c:v>
                </c:pt>
                <c:pt idx="42977">
                  <c:v>1.007080078125E-3</c:v>
                </c:pt>
                <c:pt idx="42978">
                  <c:v>1.0080337524414063E-3</c:v>
                </c:pt>
                <c:pt idx="42979">
                  <c:v>1.0068416595458984E-3</c:v>
                </c:pt>
                <c:pt idx="42980">
                  <c:v>1.007080078125E-3</c:v>
                </c:pt>
                <c:pt idx="42981">
                  <c:v>1.007080078125E-3</c:v>
                </c:pt>
                <c:pt idx="42982">
                  <c:v>1.0068416595458984E-3</c:v>
                </c:pt>
                <c:pt idx="42983">
                  <c:v>1.007080078125E-3</c:v>
                </c:pt>
                <c:pt idx="42984">
                  <c:v>1.007080078125E-3</c:v>
                </c:pt>
                <c:pt idx="42985">
                  <c:v>1.0068416595458984E-3</c:v>
                </c:pt>
                <c:pt idx="42986">
                  <c:v>1.007080078125E-3</c:v>
                </c:pt>
                <c:pt idx="42987">
                  <c:v>1.007080078125E-3</c:v>
                </c:pt>
                <c:pt idx="42988">
                  <c:v>1.0068416595458984E-3</c:v>
                </c:pt>
                <c:pt idx="42989">
                  <c:v>1.007080078125E-3</c:v>
                </c:pt>
                <c:pt idx="42990">
                  <c:v>1.0080337524414063E-3</c:v>
                </c:pt>
                <c:pt idx="42991">
                  <c:v>1.007080078125E-3</c:v>
                </c:pt>
                <c:pt idx="42992">
                  <c:v>1.0068416595458984E-3</c:v>
                </c:pt>
                <c:pt idx="42993">
                  <c:v>1.007080078125E-3</c:v>
                </c:pt>
                <c:pt idx="42994">
                  <c:v>1.007080078125E-3</c:v>
                </c:pt>
                <c:pt idx="42995">
                  <c:v>1.0068416595458984E-3</c:v>
                </c:pt>
                <c:pt idx="42996">
                  <c:v>1.007080078125E-3</c:v>
                </c:pt>
                <c:pt idx="42997">
                  <c:v>1.007080078125E-3</c:v>
                </c:pt>
                <c:pt idx="42998">
                  <c:v>1.0068416595458984E-3</c:v>
                </c:pt>
                <c:pt idx="42999">
                  <c:v>1.007080078125E-3</c:v>
                </c:pt>
                <c:pt idx="43000">
                  <c:v>1.007080078125E-3</c:v>
                </c:pt>
                <c:pt idx="43001">
                  <c:v>1.0068416595458984E-3</c:v>
                </c:pt>
                <c:pt idx="43002">
                  <c:v>1.007080078125E-3</c:v>
                </c:pt>
                <c:pt idx="43003">
                  <c:v>1.0080337524414063E-3</c:v>
                </c:pt>
                <c:pt idx="43004">
                  <c:v>1.0068416595458984E-3</c:v>
                </c:pt>
                <c:pt idx="43005">
                  <c:v>1.007080078125E-3</c:v>
                </c:pt>
                <c:pt idx="43006">
                  <c:v>1.007080078125E-3</c:v>
                </c:pt>
                <c:pt idx="43007">
                  <c:v>1.0068416595458984E-3</c:v>
                </c:pt>
                <c:pt idx="43008">
                  <c:v>1.007080078125E-3</c:v>
                </c:pt>
                <c:pt idx="43009">
                  <c:v>1.007080078125E-3</c:v>
                </c:pt>
                <c:pt idx="43010">
                  <c:v>1.0068416595458984E-3</c:v>
                </c:pt>
                <c:pt idx="43011">
                  <c:v>1.007080078125E-3</c:v>
                </c:pt>
                <c:pt idx="43012">
                  <c:v>1.007080078125E-3</c:v>
                </c:pt>
                <c:pt idx="43013">
                  <c:v>1.0068416595458984E-3</c:v>
                </c:pt>
                <c:pt idx="43014">
                  <c:v>1.007080078125E-3</c:v>
                </c:pt>
                <c:pt idx="43015">
                  <c:v>1.0080337524414063E-3</c:v>
                </c:pt>
                <c:pt idx="43016">
                  <c:v>1.007080078125E-3</c:v>
                </c:pt>
                <c:pt idx="43017">
                  <c:v>1.0068416595458984E-3</c:v>
                </c:pt>
                <c:pt idx="43018">
                  <c:v>1.007080078125E-3</c:v>
                </c:pt>
                <c:pt idx="43019">
                  <c:v>1.007080078125E-3</c:v>
                </c:pt>
                <c:pt idx="43020">
                  <c:v>1.0068416595458984E-3</c:v>
                </c:pt>
                <c:pt idx="43021">
                  <c:v>1.007080078125E-3</c:v>
                </c:pt>
                <c:pt idx="43022">
                  <c:v>1.007080078125E-3</c:v>
                </c:pt>
                <c:pt idx="43023">
                  <c:v>1.0068416595458984E-3</c:v>
                </c:pt>
                <c:pt idx="43024">
                  <c:v>1.007080078125E-3</c:v>
                </c:pt>
                <c:pt idx="43025">
                  <c:v>1.007080078125E-3</c:v>
                </c:pt>
                <c:pt idx="43026">
                  <c:v>1.0068416595458984E-3</c:v>
                </c:pt>
                <c:pt idx="43027">
                  <c:v>1.007080078125E-3</c:v>
                </c:pt>
                <c:pt idx="43028">
                  <c:v>1.0080337524414063E-3</c:v>
                </c:pt>
                <c:pt idx="43029">
                  <c:v>1.0068416595458984E-3</c:v>
                </c:pt>
                <c:pt idx="43030">
                  <c:v>1.007080078125E-3</c:v>
                </c:pt>
                <c:pt idx="43031">
                  <c:v>1.007080078125E-3</c:v>
                </c:pt>
                <c:pt idx="43032">
                  <c:v>1.0068416595458984E-3</c:v>
                </c:pt>
                <c:pt idx="43033">
                  <c:v>1.007080078125E-3</c:v>
                </c:pt>
                <c:pt idx="43034">
                  <c:v>1.007080078125E-3</c:v>
                </c:pt>
                <c:pt idx="43035">
                  <c:v>1.0068416595458984E-3</c:v>
                </c:pt>
                <c:pt idx="43036">
                  <c:v>1.007080078125E-3</c:v>
                </c:pt>
                <c:pt idx="43037">
                  <c:v>1.007080078125E-3</c:v>
                </c:pt>
                <c:pt idx="43038">
                  <c:v>1.0068416595458984E-3</c:v>
                </c:pt>
                <c:pt idx="43039">
                  <c:v>1.007080078125E-3</c:v>
                </c:pt>
                <c:pt idx="43040">
                  <c:v>1.0080337524414063E-3</c:v>
                </c:pt>
                <c:pt idx="43041">
                  <c:v>1.007080078125E-3</c:v>
                </c:pt>
                <c:pt idx="43042">
                  <c:v>1.0068416595458984E-3</c:v>
                </c:pt>
                <c:pt idx="43043">
                  <c:v>1.007080078125E-3</c:v>
                </c:pt>
                <c:pt idx="43044">
                  <c:v>1.007080078125E-3</c:v>
                </c:pt>
                <c:pt idx="43045">
                  <c:v>1.0068416595458984E-3</c:v>
                </c:pt>
                <c:pt idx="43046">
                  <c:v>1.007080078125E-3</c:v>
                </c:pt>
                <c:pt idx="43047">
                  <c:v>1.007080078125E-3</c:v>
                </c:pt>
                <c:pt idx="43048">
                  <c:v>1.0068416595458984E-3</c:v>
                </c:pt>
                <c:pt idx="43049">
                  <c:v>1.007080078125E-3</c:v>
                </c:pt>
                <c:pt idx="43050">
                  <c:v>1.007080078125E-3</c:v>
                </c:pt>
                <c:pt idx="43051">
                  <c:v>1.0068416595458984E-3</c:v>
                </c:pt>
                <c:pt idx="43052">
                  <c:v>1.007080078125E-3</c:v>
                </c:pt>
                <c:pt idx="43053">
                  <c:v>1.0080337524414063E-3</c:v>
                </c:pt>
                <c:pt idx="43054">
                  <c:v>1.0068416595458984E-3</c:v>
                </c:pt>
                <c:pt idx="43055">
                  <c:v>1.007080078125E-3</c:v>
                </c:pt>
                <c:pt idx="43056">
                  <c:v>1.007080078125E-3</c:v>
                </c:pt>
                <c:pt idx="43057">
                  <c:v>1.0068416595458984E-3</c:v>
                </c:pt>
                <c:pt idx="43058">
                  <c:v>1.007080078125E-3</c:v>
                </c:pt>
                <c:pt idx="43059">
                  <c:v>1.007080078125E-3</c:v>
                </c:pt>
                <c:pt idx="43060">
                  <c:v>1.0068416595458984E-3</c:v>
                </c:pt>
                <c:pt idx="43061">
                  <c:v>1.007080078125E-3</c:v>
                </c:pt>
                <c:pt idx="43062">
                  <c:v>1.007080078125E-3</c:v>
                </c:pt>
                <c:pt idx="43063">
                  <c:v>1.0068416595458984E-3</c:v>
                </c:pt>
                <c:pt idx="43064">
                  <c:v>1.007080078125E-3</c:v>
                </c:pt>
                <c:pt idx="43065">
                  <c:v>1.0080337524414063E-3</c:v>
                </c:pt>
                <c:pt idx="43066">
                  <c:v>1.007080078125E-3</c:v>
                </c:pt>
                <c:pt idx="43067">
                  <c:v>1.0068416595458984E-3</c:v>
                </c:pt>
                <c:pt idx="43068">
                  <c:v>1.007080078125E-3</c:v>
                </c:pt>
                <c:pt idx="43069">
                  <c:v>1.007080078125E-3</c:v>
                </c:pt>
                <c:pt idx="43070">
                  <c:v>1.0068416595458984E-3</c:v>
                </c:pt>
                <c:pt idx="43071">
                  <c:v>1.007080078125E-3</c:v>
                </c:pt>
                <c:pt idx="43072">
                  <c:v>1.007080078125E-3</c:v>
                </c:pt>
                <c:pt idx="43073">
                  <c:v>1.0068416595458984E-3</c:v>
                </c:pt>
                <c:pt idx="43074">
                  <c:v>1.007080078125E-3</c:v>
                </c:pt>
                <c:pt idx="43075">
                  <c:v>1.007080078125E-3</c:v>
                </c:pt>
                <c:pt idx="43076">
                  <c:v>1.0068416595458984E-3</c:v>
                </c:pt>
                <c:pt idx="43077">
                  <c:v>1.0080337524414063E-3</c:v>
                </c:pt>
                <c:pt idx="43078">
                  <c:v>1.007080078125E-3</c:v>
                </c:pt>
                <c:pt idx="43079">
                  <c:v>1.0068416595458984E-3</c:v>
                </c:pt>
                <c:pt idx="43080">
                  <c:v>1.007080078125E-3</c:v>
                </c:pt>
                <c:pt idx="43081">
                  <c:v>1.007080078125E-3</c:v>
                </c:pt>
                <c:pt idx="43082">
                  <c:v>1.0068416595458984E-3</c:v>
                </c:pt>
                <c:pt idx="43083">
                  <c:v>1.007080078125E-3</c:v>
                </c:pt>
                <c:pt idx="43084">
                  <c:v>1.007080078125E-3</c:v>
                </c:pt>
                <c:pt idx="43085">
                  <c:v>1.0068416595458984E-3</c:v>
                </c:pt>
                <c:pt idx="43086">
                  <c:v>1.007080078125E-3</c:v>
                </c:pt>
                <c:pt idx="43087">
                  <c:v>1.007080078125E-3</c:v>
                </c:pt>
                <c:pt idx="43088">
                  <c:v>1.0068416595458984E-3</c:v>
                </c:pt>
                <c:pt idx="43089">
                  <c:v>1.007080078125E-3</c:v>
                </c:pt>
                <c:pt idx="43090">
                  <c:v>1.0080337524414063E-3</c:v>
                </c:pt>
                <c:pt idx="43091">
                  <c:v>1.007080078125E-3</c:v>
                </c:pt>
                <c:pt idx="43092">
                  <c:v>1.0068416595458984E-3</c:v>
                </c:pt>
                <c:pt idx="43093">
                  <c:v>1.007080078125E-3</c:v>
                </c:pt>
                <c:pt idx="43094">
                  <c:v>1.007080078125E-3</c:v>
                </c:pt>
                <c:pt idx="43095">
                  <c:v>1.0068416595458984E-3</c:v>
                </c:pt>
                <c:pt idx="43096">
                  <c:v>1.007080078125E-3</c:v>
                </c:pt>
                <c:pt idx="43097">
                  <c:v>1.007080078125E-3</c:v>
                </c:pt>
                <c:pt idx="43098">
                  <c:v>1.0068416595458984E-3</c:v>
                </c:pt>
                <c:pt idx="43099">
                  <c:v>1.007080078125E-3</c:v>
                </c:pt>
                <c:pt idx="43100">
                  <c:v>1.007080078125E-3</c:v>
                </c:pt>
                <c:pt idx="43101">
                  <c:v>1.0068416595458984E-3</c:v>
                </c:pt>
                <c:pt idx="43102">
                  <c:v>1.0080337524414063E-3</c:v>
                </c:pt>
                <c:pt idx="43103">
                  <c:v>1.007080078125E-3</c:v>
                </c:pt>
                <c:pt idx="43104">
                  <c:v>1.0068416595458984E-3</c:v>
                </c:pt>
                <c:pt idx="43105">
                  <c:v>1.007080078125E-3</c:v>
                </c:pt>
                <c:pt idx="43106">
                  <c:v>1.007080078125E-3</c:v>
                </c:pt>
                <c:pt idx="43107">
                  <c:v>1.0068416595458984E-3</c:v>
                </c:pt>
                <c:pt idx="43108">
                  <c:v>1.007080078125E-3</c:v>
                </c:pt>
                <c:pt idx="43109">
                  <c:v>1.007080078125E-3</c:v>
                </c:pt>
                <c:pt idx="43110">
                  <c:v>1.0068416595458984E-3</c:v>
                </c:pt>
                <c:pt idx="43111">
                  <c:v>1.007080078125E-3</c:v>
                </c:pt>
                <c:pt idx="43112">
                  <c:v>1.007080078125E-3</c:v>
                </c:pt>
                <c:pt idx="43113">
                  <c:v>1.0068416595458984E-3</c:v>
                </c:pt>
                <c:pt idx="43114">
                  <c:v>1.007080078125E-3</c:v>
                </c:pt>
                <c:pt idx="43115">
                  <c:v>1.0080337524414063E-3</c:v>
                </c:pt>
                <c:pt idx="43116">
                  <c:v>1.007080078125E-3</c:v>
                </c:pt>
                <c:pt idx="43117">
                  <c:v>1.0068416595458984E-3</c:v>
                </c:pt>
                <c:pt idx="43118">
                  <c:v>1.007080078125E-3</c:v>
                </c:pt>
                <c:pt idx="43119">
                  <c:v>1.007080078125E-3</c:v>
                </c:pt>
                <c:pt idx="43120">
                  <c:v>1.0068416595458984E-3</c:v>
                </c:pt>
                <c:pt idx="43121">
                  <c:v>1.007080078125E-3</c:v>
                </c:pt>
                <c:pt idx="43122">
                  <c:v>1.007080078125E-3</c:v>
                </c:pt>
                <c:pt idx="43123">
                  <c:v>1.0068416595458984E-3</c:v>
                </c:pt>
                <c:pt idx="43124">
                  <c:v>1.007080078125E-3</c:v>
                </c:pt>
                <c:pt idx="43125">
                  <c:v>1.007080078125E-3</c:v>
                </c:pt>
                <c:pt idx="43126">
                  <c:v>1.0068416595458984E-3</c:v>
                </c:pt>
                <c:pt idx="43127">
                  <c:v>1.0080337524414063E-3</c:v>
                </c:pt>
                <c:pt idx="43128">
                  <c:v>1.007080078125E-3</c:v>
                </c:pt>
                <c:pt idx="43129">
                  <c:v>1.0068416595458984E-3</c:v>
                </c:pt>
                <c:pt idx="43130">
                  <c:v>1.007080078125E-3</c:v>
                </c:pt>
                <c:pt idx="43131">
                  <c:v>1.007080078125E-3</c:v>
                </c:pt>
                <c:pt idx="43132">
                  <c:v>1.0068416595458984E-3</c:v>
                </c:pt>
                <c:pt idx="43133">
                  <c:v>1.007080078125E-3</c:v>
                </c:pt>
                <c:pt idx="43134">
                  <c:v>1.007080078125E-3</c:v>
                </c:pt>
                <c:pt idx="43135">
                  <c:v>1.0068416595458984E-3</c:v>
                </c:pt>
                <c:pt idx="43136">
                  <c:v>1.007080078125E-3</c:v>
                </c:pt>
                <c:pt idx="43137">
                  <c:v>1.007080078125E-3</c:v>
                </c:pt>
                <c:pt idx="43138">
                  <c:v>1.0068416595458984E-3</c:v>
                </c:pt>
                <c:pt idx="43139">
                  <c:v>1.007080078125E-3</c:v>
                </c:pt>
                <c:pt idx="43140">
                  <c:v>1.0080337524414063E-3</c:v>
                </c:pt>
                <c:pt idx="43141">
                  <c:v>1.007080078125E-3</c:v>
                </c:pt>
                <c:pt idx="43142">
                  <c:v>1.0068416595458984E-3</c:v>
                </c:pt>
                <c:pt idx="43143">
                  <c:v>1.007080078125E-3</c:v>
                </c:pt>
                <c:pt idx="43144">
                  <c:v>1.007080078125E-3</c:v>
                </c:pt>
                <c:pt idx="43145">
                  <c:v>1.0068416595458984E-3</c:v>
                </c:pt>
                <c:pt idx="43146">
                  <c:v>1.007080078125E-3</c:v>
                </c:pt>
                <c:pt idx="43147">
                  <c:v>1.007080078125E-3</c:v>
                </c:pt>
                <c:pt idx="43148">
                  <c:v>1.0068416595458984E-3</c:v>
                </c:pt>
                <c:pt idx="43149">
                  <c:v>1.007080078125E-3</c:v>
                </c:pt>
                <c:pt idx="43150">
                  <c:v>1.007080078125E-3</c:v>
                </c:pt>
                <c:pt idx="43151">
                  <c:v>1.0068416595458984E-3</c:v>
                </c:pt>
                <c:pt idx="43152">
                  <c:v>1.0080337524414063E-3</c:v>
                </c:pt>
                <c:pt idx="43153">
                  <c:v>1.007080078125E-3</c:v>
                </c:pt>
                <c:pt idx="43154">
                  <c:v>1.0068416595458984E-3</c:v>
                </c:pt>
                <c:pt idx="43155">
                  <c:v>4.0280818939208984E-3</c:v>
                </c:pt>
                <c:pt idx="43156">
                  <c:v>1.007080078125E-3</c:v>
                </c:pt>
                <c:pt idx="43157">
                  <c:v>1.0068416595458984E-3</c:v>
                </c:pt>
                <c:pt idx="43158">
                  <c:v>1.007080078125E-3</c:v>
                </c:pt>
                <c:pt idx="43159">
                  <c:v>1.007080078125E-3</c:v>
                </c:pt>
                <c:pt idx="43160">
                  <c:v>1.0068416595458984E-3</c:v>
                </c:pt>
                <c:pt idx="43161">
                  <c:v>1.007080078125E-3</c:v>
                </c:pt>
                <c:pt idx="43162">
                  <c:v>1.0080337524414063E-3</c:v>
                </c:pt>
                <c:pt idx="43163">
                  <c:v>1.007080078125E-3</c:v>
                </c:pt>
                <c:pt idx="43164">
                  <c:v>1.0068416595458984E-3</c:v>
                </c:pt>
                <c:pt idx="43165">
                  <c:v>1.007080078125E-3</c:v>
                </c:pt>
                <c:pt idx="43166">
                  <c:v>1.007080078125E-3</c:v>
                </c:pt>
                <c:pt idx="43167">
                  <c:v>1.0068416595458984E-3</c:v>
                </c:pt>
                <c:pt idx="43168">
                  <c:v>1.007080078125E-3</c:v>
                </c:pt>
                <c:pt idx="43169">
                  <c:v>1.007080078125E-3</c:v>
                </c:pt>
                <c:pt idx="43170">
                  <c:v>1.0068416595458984E-3</c:v>
                </c:pt>
                <c:pt idx="43171">
                  <c:v>1.007080078125E-3</c:v>
                </c:pt>
                <c:pt idx="43172">
                  <c:v>1.007080078125E-3</c:v>
                </c:pt>
                <c:pt idx="43173">
                  <c:v>1.0068416595458984E-3</c:v>
                </c:pt>
                <c:pt idx="43174">
                  <c:v>1.0080337524414063E-3</c:v>
                </c:pt>
                <c:pt idx="43175">
                  <c:v>1.007080078125E-3</c:v>
                </c:pt>
                <c:pt idx="43176">
                  <c:v>1.0068416595458984E-3</c:v>
                </c:pt>
                <c:pt idx="43177">
                  <c:v>1.007080078125E-3</c:v>
                </c:pt>
                <c:pt idx="43178">
                  <c:v>1.007080078125E-3</c:v>
                </c:pt>
                <c:pt idx="43179">
                  <c:v>1.0068416595458984E-3</c:v>
                </c:pt>
                <c:pt idx="43180">
                  <c:v>1.007080078125E-3</c:v>
                </c:pt>
                <c:pt idx="43181">
                  <c:v>1.007080078125E-3</c:v>
                </c:pt>
                <c:pt idx="43182">
                  <c:v>1.0068416595458984E-3</c:v>
                </c:pt>
                <c:pt idx="43183">
                  <c:v>1.007080078125E-3</c:v>
                </c:pt>
                <c:pt idx="43184">
                  <c:v>1.007080078125E-3</c:v>
                </c:pt>
                <c:pt idx="43185">
                  <c:v>1.0068416595458984E-3</c:v>
                </c:pt>
                <c:pt idx="43186">
                  <c:v>1.007080078125E-3</c:v>
                </c:pt>
                <c:pt idx="43187">
                  <c:v>1.0080337524414063E-3</c:v>
                </c:pt>
                <c:pt idx="43188">
                  <c:v>1.007080078125E-3</c:v>
                </c:pt>
                <c:pt idx="43189">
                  <c:v>1.0068416595458984E-3</c:v>
                </c:pt>
                <c:pt idx="43190">
                  <c:v>1.007080078125E-3</c:v>
                </c:pt>
                <c:pt idx="43191">
                  <c:v>1.007080078125E-3</c:v>
                </c:pt>
                <c:pt idx="43192">
                  <c:v>1.0068416595458984E-3</c:v>
                </c:pt>
                <c:pt idx="43193">
                  <c:v>1.007080078125E-3</c:v>
                </c:pt>
                <c:pt idx="43194">
                  <c:v>1.007080078125E-3</c:v>
                </c:pt>
                <c:pt idx="43195">
                  <c:v>1.0068416595458984E-3</c:v>
                </c:pt>
                <c:pt idx="43196">
                  <c:v>1.007080078125E-3</c:v>
                </c:pt>
                <c:pt idx="43197">
                  <c:v>1.007080078125E-3</c:v>
                </c:pt>
                <c:pt idx="43198">
                  <c:v>1.0068416595458984E-3</c:v>
                </c:pt>
                <c:pt idx="43199">
                  <c:v>1.0080337524414063E-3</c:v>
                </c:pt>
                <c:pt idx="43200">
                  <c:v>1.007080078125E-3</c:v>
                </c:pt>
                <c:pt idx="43201">
                  <c:v>1.0068416595458984E-3</c:v>
                </c:pt>
                <c:pt idx="43202">
                  <c:v>1.007080078125E-3</c:v>
                </c:pt>
                <c:pt idx="43203">
                  <c:v>1.007080078125E-3</c:v>
                </c:pt>
                <c:pt idx="43204">
                  <c:v>1.0068416595458984E-3</c:v>
                </c:pt>
                <c:pt idx="43205">
                  <c:v>1.007080078125E-3</c:v>
                </c:pt>
                <c:pt idx="43206">
                  <c:v>1.007080078125E-3</c:v>
                </c:pt>
                <c:pt idx="43207">
                  <c:v>1.0068416595458984E-3</c:v>
                </c:pt>
                <c:pt idx="43208">
                  <c:v>1.007080078125E-3</c:v>
                </c:pt>
                <c:pt idx="43209">
                  <c:v>1.007080078125E-3</c:v>
                </c:pt>
                <c:pt idx="43210">
                  <c:v>1.0068416595458984E-3</c:v>
                </c:pt>
                <c:pt idx="43211">
                  <c:v>1.007080078125E-3</c:v>
                </c:pt>
                <c:pt idx="43212">
                  <c:v>1.0080337524414063E-3</c:v>
                </c:pt>
                <c:pt idx="43213">
                  <c:v>1.007080078125E-3</c:v>
                </c:pt>
                <c:pt idx="43214">
                  <c:v>1.0068416595458984E-3</c:v>
                </c:pt>
                <c:pt idx="43215">
                  <c:v>1.007080078125E-3</c:v>
                </c:pt>
                <c:pt idx="43216">
                  <c:v>1.007080078125E-3</c:v>
                </c:pt>
                <c:pt idx="43217">
                  <c:v>1.0068416595458984E-3</c:v>
                </c:pt>
                <c:pt idx="43218">
                  <c:v>1.007080078125E-3</c:v>
                </c:pt>
                <c:pt idx="43219">
                  <c:v>1.007080078125E-3</c:v>
                </c:pt>
                <c:pt idx="43220">
                  <c:v>1.0068416595458984E-3</c:v>
                </c:pt>
                <c:pt idx="43221">
                  <c:v>1.007080078125E-3</c:v>
                </c:pt>
                <c:pt idx="43222">
                  <c:v>1.007080078125E-3</c:v>
                </c:pt>
                <c:pt idx="43223">
                  <c:v>1.0068416595458984E-3</c:v>
                </c:pt>
                <c:pt idx="43224">
                  <c:v>1.0080337524414063E-3</c:v>
                </c:pt>
                <c:pt idx="43225">
                  <c:v>1.007080078125E-3</c:v>
                </c:pt>
                <c:pt idx="43226">
                  <c:v>1.0068416595458984E-3</c:v>
                </c:pt>
                <c:pt idx="43227">
                  <c:v>1.007080078125E-3</c:v>
                </c:pt>
                <c:pt idx="43228">
                  <c:v>1.007080078125E-3</c:v>
                </c:pt>
                <c:pt idx="43229">
                  <c:v>1.0068416595458984E-3</c:v>
                </c:pt>
                <c:pt idx="43230">
                  <c:v>1.007080078125E-3</c:v>
                </c:pt>
                <c:pt idx="43231">
                  <c:v>1.007080078125E-3</c:v>
                </c:pt>
                <c:pt idx="43232">
                  <c:v>1.0068416595458984E-3</c:v>
                </c:pt>
                <c:pt idx="43233">
                  <c:v>1.007080078125E-3</c:v>
                </c:pt>
                <c:pt idx="43234">
                  <c:v>1.007080078125E-3</c:v>
                </c:pt>
                <c:pt idx="43235">
                  <c:v>1.0068416595458984E-3</c:v>
                </c:pt>
                <c:pt idx="43236">
                  <c:v>1.007080078125E-3</c:v>
                </c:pt>
                <c:pt idx="43237">
                  <c:v>1.0080337524414063E-3</c:v>
                </c:pt>
                <c:pt idx="43238">
                  <c:v>1.007080078125E-3</c:v>
                </c:pt>
                <c:pt idx="43239">
                  <c:v>1.0068416595458984E-3</c:v>
                </c:pt>
                <c:pt idx="43240">
                  <c:v>1.007080078125E-3</c:v>
                </c:pt>
                <c:pt idx="43241">
                  <c:v>1.007080078125E-3</c:v>
                </c:pt>
                <c:pt idx="43242">
                  <c:v>1.0068416595458984E-3</c:v>
                </c:pt>
                <c:pt idx="43243">
                  <c:v>1.007080078125E-3</c:v>
                </c:pt>
                <c:pt idx="43244">
                  <c:v>1.007080078125E-3</c:v>
                </c:pt>
                <c:pt idx="43245">
                  <c:v>1.0068416595458984E-3</c:v>
                </c:pt>
                <c:pt idx="43246">
                  <c:v>1.007080078125E-3</c:v>
                </c:pt>
                <c:pt idx="43247">
                  <c:v>1.007080078125E-3</c:v>
                </c:pt>
                <c:pt idx="43248">
                  <c:v>1.0068416595458984E-3</c:v>
                </c:pt>
                <c:pt idx="43249">
                  <c:v>1.0080337524414063E-3</c:v>
                </c:pt>
                <c:pt idx="43250">
                  <c:v>1.007080078125E-3</c:v>
                </c:pt>
                <c:pt idx="43251">
                  <c:v>1.0068416595458984E-3</c:v>
                </c:pt>
                <c:pt idx="43252">
                  <c:v>1.007080078125E-3</c:v>
                </c:pt>
                <c:pt idx="43253">
                  <c:v>1.007080078125E-3</c:v>
                </c:pt>
                <c:pt idx="43254">
                  <c:v>1.0068416595458984E-3</c:v>
                </c:pt>
                <c:pt idx="43255">
                  <c:v>1.007080078125E-3</c:v>
                </c:pt>
                <c:pt idx="43256">
                  <c:v>1.007080078125E-3</c:v>
                </c:pt>
                <c:pt idx="43257">
                  <c:v>1.0068416595458984E-3</c:v>
                </c:pt>
                <c:pt idx="43258">
                  <c:v>1.007080078125E-3</c:v>
                </c:pt>
                <c:pt idx="43259">
                  <c:v>1.007080078125E-3</c:v>
                </c:pt>
                <c:pt idx="43260">
                  <c:v>1.0068416595458984E-3</c:v>
                </c:pt>
                <c:pt idx="43261">
                  <c:v>1.007080078125E-3</c:v>
                </c:pt>
                <c:pt idx="43262">
                  <c:v>1.0080337524414063E-3</c:v>
                </c:pt>
                <c:pt idx="43263">
                  <c:v>1.007080078125E-3</c:v>
                </c:pt>
                <c:pt idx="43264">
                  <c:v>1.0068416595458984E-3</c:v>
                </c:pt>
                <c:pt idx="43265">
                  <c:v>1.007080078125E-3</c:v>
                </c:pt>
                <c:pt idx="43266">
                  <c:v>1.007080078125E-3</c:v>
                </c:pt>
                <c:pt idx="43267">
                  <c:v>1.0068416595458984E-3</c:v>
                </c:pt>
                <c:pt idx="43268">
                  <c:v>1.007080078125E-3</c:v>
                </c:pt>
                <c:pt idx="43269">
                  <c:v>1.007080078125E-3</c:v>
                </c:pt>
                <c:pt idx="43270">
                  <c:v>1.0068416595458984E-3</c:v>
                </c:pt>
                <c:pt idx="43271">
                  <c:v>1.007080078125E-3</c:v>
                </c:pt>
                <c:pt idx="43272">
                  <c:v>1.007080078125E-3</c:v>
                </c:pt>
                <c:pt idx="43273">
                  <c:v>1.0068416595458984E-3</c:v>
                </c:pt>
                <c:pt idx="43274">
                  <c:v>1.0080337524414063E-3</c:v>
                </c:pt>
                <c:pt idx="43275">
                  <c:v>1.007080078125E-3</c:v>
                </c:pt>
                <c:pt idx="43276">
                  <c:v>1.0068416595458984E-3</c:v>
                </c:pt>
                <c:pt idx="43277">
                  <c:v>1.007080078125E-3</c:v>
                </c:pt>
                <c:pt idx="43278">
                  <c:v>1.007080078125E-3</c:v>
                </c:pt>
                <c:pt idx="43279">
                  <c:v>1.0068416595458984E-3</c:v>
                </c:pt>
                <c:pt idx="43280">
                  <c:v>1.007080078125E-3</c:v>
                </c:pt>
                <c:pt idx="43281">
                  <c:v>1.007080078125E-3</c:v>
                </c:pt>
                <c:pt idx="43282">
                  <c:v>1.0068416595458984E-3</c:v>
                </c:pt>
                <c:pt idx="43283">
                  <c:v>1.007080078125E-3</c:v>
                </c:pt>
                <c:pt idx="43284">
                  <c:v>1.007080078125E-3</c:v>
                </c:pt>
                <c:pt idx="43285">
                  <c:v>1.0068416595458984E-3</c:v>
                </c:pt>
                <c:pt idx="43286">
                  <c:v>1.007080078125E-3</c:v>
                </c:pt>
                <c:pt idx="43287">
                  <c:v>1.0080337524414063E-3</c:v>
                </c:pt>
                <c:pt idx="43288">
                  <c:v>1.007080078125E-3</c:v>
                </c:pt>
                <c:pt idx="43289">
                  <c:v>1.0068416595458984E-3</c:v>
                </c:pt>
                <c:pt idx="43290">
                  <c:v>1.007080078125E-3</c:v>
                </c:pt>
                <c:pt idx="43291">
                  <c:v>1.007080078125E-3</c:v>
                </c:pt>
                <c:pt idx="43292">
                  <c:v>1.0068416595458984E-3</c:v>
                </c:pt>
                <c:pt idx="43293">
                  <c:v>1.007080078125E-3</c:v>
                </c:pt>
                <c:pt idx="43294">
                  <c:v>1.007080078125E-3</c:v>
                </c:pt>
                <c:pt idx="43295">
                  <c:v>1.0068416595458984E-3</c:v>
                </c:pt>
                <c:pt idx="43296">
                  <c:v>1.007080078125E-3</c:v>
                </c:pt>
                <c:pt idx="43297">
                  <c:v>1.0068416595458984E-3</c:v>
                </c:pt>
                <c:pt idx="43298">
                  <c:v>1.007080078125E-3</c:v>
                </c:pt>
                <c:pt idx="43299">
                  <c:v>1.0080337524414063E-3</c:v>
                </c:pt>
                <c:pt idx="43300">
                  <c:v>1.007080078125E-3</c:v>
                </c:pt>
                <c:pt idx="43301">
                  <c:v>1.0068416595458984E-3</c:v>
                </c:pt>
                <c:pt idx="43302">
                  <c:v>1.007080078125E-3</c:v>
                </c:pt>
                <c:pt idx="43303">
                  <c:v>1.007080078125E-3</c:v>
                </c:pt>
                <c:pt idx="43304">
                  <c:v>1.0068416595458984E-3</c:v>
                </c:pt>
                <c:pt idx="43305">
                  <c:v>1.007080078125E-3</c:v>
                </c:pt>
                <c:pt idx="43306">
                  <c:v>1.007080078125E-3</c:v>
                </c:pt>
                <c:pt idx="43307">
                  <c:v>1.0068416595458984E-3</c:v>
                </c:pt>
                <c:pt idx="43308">
                  <c:v>1.007080078125E-3</c:v>
                </c:pt>
                <c:pt idx="43309">
                  <c:v>1.007080078125E-3</c:v>
                </c:pt>
                <c:pt idx="43310">
                  <c:v>1.0068416595458984E-3</c:v>
                </c:pt>
                <c:pt idx="43311">
                  <c:v>1.007080078125E-3</c:v>
                </c:pt>
                <c:pt idx="43312">
                  <c:v>1.0080337524414063E-3</c:v>
                </c:pt>
                <c:pt idx="43313">
                  <c:v>1.007080078125E-3</c:v>
                </c:pt>
                <c:pt idx="43314">
                  <c:v>1.0068416595458984E-3</c:v>
                </c:pt>
                <c:pt idx="43315">
                  <c:v>1.007080078125E-3</c:v>
                </c:pt>
                <c:pt idx="43316">
                  <c:v>1.007080078125E-3</c:v>
                </c:pt>
                <c:pt idx="43317">
                  <c:v>1.0068416595458984E-3</c:v>
                </c:pt>
                <c:pt idx="43318">
                  <c:v>1.007080078125E-3</c:v>
                </c:pt>
                <c:pt idx="43319">
                  <c:v>1.0068416595458984E-3</c:v>
                </c:pt>
                <c:pt idx="43320">
                  <c:v>1.007080078125E-3</c:v>
                </c:pt>
                <c:pt idx="43321">
                  <c:v>1.007080078125E-3</c:v>
                </c:pt>
                <c:pt idx="43322">
                  <c:v>1.0068416595458984E-3</c:v>
                </c:pt>
                <c:pt idx="43323">
                  <c:v>1.007080078125E-3</c:v>
                </c:pt>
                <c:pt idx="43324">
                  <c:v>1.0080337524414063E-3</c:v>
                </c:pt>
                <c:pt idx="43325">
                  <c:v>1.007080078125E-3</c:v>
                </c:pt>
                <c:pt idx="43326">
                  <c:v>1.0068416595458984E-3</c:v>
                </c:pt>
                <c:pt idx="43327">
                  <c:v>1.007080078125E-3</c:v>
                </c:pt>
                <c:pt idx="43328">
                  <c:v>1.007080078125E-3</c:v>
                </c:pt>
                <c:pt idx="43329">
                  <c:v>1.0068416595458984E-3</c:v>
                </c:pt>
                <c:pt idx="43330">
                  <c:v>1.007080078125E-3</c:v>
                </c:pt>
                <c:pt idx="43331">
                  <c:v>1.007080078125E-3</c:v>
                </c:pt>
                <c:pt idx="43332">
                  <c:v>1.0068416595458984E-3</c:v>
                </c:pt>
                <c:pt idx="43333">
                  <c:v>1.007080078125E-3</c:v>
                </c:pt>
                <c:pt idx="43334">
                  <c:v>1.007080078125E-3</c:v>
                </c:pt>
                <c:pt idx="43335">
                  <c:v>1.0068416595458984E-3</c:v>
                </c:pt>
                <c:pt idx="43336">
                  <c:v>1.007080078125E-3</c:v>
                </c:pt>
                <c:pt idx="43337">
                  <c:v>1.0080337524414063E-3</c:v>
                </c:pt>
                <c:pt idx="43338">
                  <c:v>1.007080078125E-3</c:v>
                </c:pt>
                <c:pt idx="43339">
                  <c:v>1.0068416595458984E-3</c:v>
                </c:pt>
                <c:pt idx="43340">
                  <c:v>1.007080078125E-3</c:v>
                </c:pt>
                <c:pt idx="43341">
                  <c:v>1.0068416595458984E-3</c:v>
                </c:pt>
                <c:pt idx="43342">
                  <c:v>1.007080078125E-3</c:v>
                </c:pt>
                <c:pt idx="43343">
                  <c:v>1.007080078125E-3</c:v>
                </c:pt>
                <c:pt idx="43344">
                  <c:v>1.0068416595458984E-3</c:v>
                </c:pt>
                <c:pt idx="43345">
                  <c:v>1.007080078125E-3</c:v>
                </c:pt>
                <c:pt idx="43346">
                  <c:v>1.007080078125E-3</c:v>
                </c:pt>
                <c:pt idx="43347">
                  <c:v>1.0068416595458984E-3</c:v>
                </c:pt>
                <c:pt idx="43348">
                  <c:v>1.007080078125E-3</c:v>
                </c:pt>
                <c:pt idx="43349">
                  <c:v>1.0080337524414063E-3</c:v>
                </c:pt>
                <c:pt idx="43350">
                  <c:v>1.007080078125E-3</c:v>
                </c:pt>
                <c:pt idx="43351">
                  <c:v>1.0068416595458984E-3</c:v>
                </c:pt>
                <c:pt idx="43352">
                  <c:v>1.007080078125E-3</c:v>
                </c:pt>
                <c:pt idx="43353">
                  <c:v>1.007080078125E-3</c:v>
                </c:pt>
                <c:pt idx="43354">
                  <c:v>1.0068416595458984E-3</c:v>
                </c:pt>
                <c:pt idx="43355">
                  <c:v>1.007080078125E-3</c:v>
                </c:pt>
                <c:pt idx="43356">
                  <c:v>1.007080078125E-3</c:v>
                </c:pt>
                <c:pt idx="43357">
                  <c:v>1.0068416595458984E-3</c:v>
                </c:pt>
                <c:pt idx="43358">
                  <c:v>1.007080078125E-3</c:v>
                </c:pt>
                <c:pt idx="43359">
                  <c:v>1.007080078125E-3</c:v>
                </c:pt>
                <c:pt idx="43360">
                  <c:v>1.0068416595458984E-3</c:v>
                </c:pt>
                <c:pt idx="43361">
                  <c:v>1.007080078125E-3</c:v>
                </c:pt>
                <c:pt idx="43362">
                  <c:v>1.0080337524414063E-3</c:v>
                </c:pt>
                <c:pt idx="43363">
                  <c:v>1.0068416595458984E-3</c:v>
                </c:pt>
                <c:pt idx="43364">
                  <c:v>1.007080078125E-3</c:v>
                </c:pt>
                <c:pt idx="43365">
                  <c:v>1.007080078125E-3</c:v>
                </c:pt>
                <c:pt idx="43366">
                  <c:v>1.0068416595458984E-3</c:v>
                </c:pt>
                <c:pt idx="43367">
                  <c:v>1.007080078125E-3</c:v>
                </c:pt>
                <c:pt idx="43368">
                  <c:v>1.007080078125E-3</c:v>
                </c:pt>
                <c:pt idx="43369">
                  <c:v>1.0068416595458984E-3</c:v>
                </c:pt>
                <c:pt idx="43370">
                  <c:v>1.007080078125E-3</c:v>
                </c:pt>
                <c:pt idx="43371">
                  <c:v>1.007080078125E-3</c:v>
                </c:pt>
                <c:pt idx="43372">
                  <c:v>1.0068416595458984E-3</c:v>
                </c:pt>
                <c:pt idx="43373">
                  <c:v>1.007080078125E-3</c:v>
                </c:pt>
                <c:pt idx="43374">
                  <c:v>1.0080337524414063E-3</c:v>
                </c:pt>
                <c:pt idx="43375">
                  <c:v>1.007080078125E-3</c:v>
                </c:pt>
                <c:pt idx="43376">
                  <c:v>1.0068416595458984E-3</c:v>
                </c:pt>
                <c:pt idx="43377">
                  <c:v>1.007080078125E-3</c:v>
                </c:pt>
                <c:pt idx="43378">
                  <c:v>1.007080078125E-3</c:v>
                </c:pt>
                <c:pt idx="43379">
                  <c:v>1.0068416595458984E-3</c:v>
                </c:pt>
                <c:pt idx="43380">
                  <c:v>1.007080078125E-3</c:v>
                </c:pt>
                <c:pt idx="43381">
                  <c:v>1.007080078125E-3</c:v>
                </c:pt>
                <c:pt idx="43382">
                  <c:v>1.0068416595458984E-3</c:v>
                </c:pt>
                <c:pt idx="43383">
                  <c:v>1.007080078125E-3</c:v>
                </c:pt>
                <c:pt idx="43384">
                  <c:v>1.007080078125E-3</c:v>
                </c:pt>
                <c:pt idx="43385">
                  <c:v>1.0068416595458984E-3</c:v>
                </c:pt>
                <c:pt idx="43386">
                  <c:v>1.007080078125E-3</c:v>
                </c:pt>
                <c:pt idx="43387">
                  <c:v>1.0080337524414063E-3</c:v>
                </c:pt>
                <c:pt idx="43388">
                  <c:v>1.0068416595458984E-3</c:v>
                </c:pt>
                <c:pt idx="43389">
                  <c:v>1.007080078125E-3</c:v>
                </c:pt>
                <c:pt idx="43390">
                  <c:v>1.007080078125E-3</c:v>
                </c:pt>
                <c:pt idx="43391">
                  <c:v>1.0068416595458984E-3</c:v>
                </c:pt>
                <c:pt idx="43392">
                  <c:v>1.007080078125E-3</c:v>
                </c:pt>
                <c:pt idx="43393">
                  <c:v>1.007080078125E-3</c:v>
                </c:pt>
                <c:pt idx="43394">
                  <c:v>1.0068416595458984E-3</c:v>
                </c:pt>
                <c:pt idx="43395">
                  <c:v>1.007080078125E-3</c:v>
                </c:pt>
                <c:pt idx="43396">
                  <c:v>1.007080078125E-3</c:v>
                </c:pt>
                <c:pt idx="43397">
                  <c:v>1.0068416595458984E-3</c:v>
                </c:pt>
                <c:pt idx="43398">
                  <c:v>1.007080078125E-3</c:v>
                </c:pt>
                <c:pt idx="43399">
                  <c:v>1.0080337524414063E-3</c:v>
                </c:pt>
                <c:pt idx="43400">
                  <c:v>1.007080078125E-3</c:v>
                </c:pt>
                <c:pt idx="43401">
                  <c:v>1.0068416595458984E-3</c:v>
                </c:pt>
                <c:pt idx="43402">
                  <c:v>1.007080078125E-3</c:v>
                </c:pt>
                <c:pt idx="43403">
                  <c:v>1.007080078125E-3</c:v>
                </c:pt>
                <c:pt idx="43404">
                  <c:v>1.0068416595458984E-3</c:v>
                </c:pt>
                <c:pt idx="43405">
                  <c:v>1.007080078125E-3</c:v>
                </c:pt>
                <c:pt idx="43406">
                  <c:v>1.007080078125E-3</c:v>
                </c:pt>
                <c:pt idx="43407">
                  <c:v>1.0068416595458984E-3</c:v>
                </c:pt>
                <c:pt idx="43408">
                  <c:v>1.007080078125E-3</c:v>
                </c:pt>
                <c:pt idx="43409">
                  <c:v>1.007080078125E-3</c:v>
                </c:pt>
                <c:pt idx="43410">
                  <c:v>1.0068416595458984E-3</c:v>
                </c:pt>
                <c:pt idx="43411">
                  <c:v>1.007080078125E-3</c:v>
                </c:pt>
                <c:pt idx="43412">
                  <c:v>1.0080337524414063E-3</c:v>
                </c:pt>
                <c:pt idx="43413">
                  <c:v>1.0068416595458984E-3</c:v>
                </c:pt>
                <c:pt idx="43414">
                  <c:v>1.007080078125E-3</c:v>
                </c:pt>
                <c:pt idx="43415">
                  <c:v>1.007080078125E-3</c:v>
                </c:pt>
                <c:pt idx="43416">
                  <c:v>1.0068416595458984E-3</c:v>
                </c:pt>
                <c:pt idx="43417">
                  <c:v>1.007080078125E-3</c:v>
                </c:pt>
                <c:pt idx="43418">
                  <c:v>1.007080078125E-3</c:v>
                </c:pt>
                <c:pt idx="43419">
                  <c:v>1.0068416595458984E-3</c:v>
                </c:pt>
                <c:pt idx="43420">
                  <c:v>1.007080078125E-3</c:v>
                </c:pt>
                <c:pt idx="43421">
                  <c:v>1.007080078125E-3</c:v>
                </c:pt>
                <c:pt idx="43422">
                  <c:v>1.0068416595458984E-3</c:v>
                </c:pt>
                <c:pt idx="43423">
                  <c:v>1.007080078125E-3</c:v>
                </c:pt>
                <c:pt idx="43424">
                  <c:v>1.0080337524414063E-3</c:v>
                </c:pt>
                <c:pt idx="43425">
                  <c:v>1.007080078125E-3</c:v>
                </c:pt>
                <c:pt idx="43426">
                  <c:v>1.0068416595458984E-3</c:v>
                </c:pt>
                <c:pt idx="43427">
                  <c:v>1.007080078125E-3</c:v>
                </c:pt>
                <c:pt idx="43428">
                  <c:v>1.007080078125E-3</c:v>
                </c:pt>
                <c:pt idx="43429">
                  <c:v>1.0068416595458984E-3</c:v>
                </c:pt>
                <c:pt idx="43430">
                  <c:v>1.007080078125E-3</c:v>
                </c:pt>
                <c:pt idx="43431">
                  <c:v>1.007080078125E-3</c:v>
                </c:pt>
                <c:pt idx="43432">
                  <c:v>1.0068416595458984E-3</c:v>
                </c:pt>
                <c:pt idx="43433">
                  <c:v>1.007080078125E-3</c:v>
                </c:pt>
                <c:pt idx="43434">
                  <c:v>1.007080078125E-3</c:v>
                </c:pt>
                <c:pt idx="43435">
                  <c:v>1.0068416595458984E-3</c:v>
                </c:pt>
                <c:pt idx="43436">
                  <c:v>1.007080078125E-3</c:v>
                </c:pt>
                <c:pt idx="43437">
                  <c:v>1.0080337524414063E-3</c:v>
                </c:pt>
                <c:pt idx="43438">
                  <c:v>1.0068416595458984E-3</c:v>
                </c:pt>
                <c:pt idx="43439">
                  <c:v>1.007080078125E-3</c:v>
                </c:pt>
                <c:pt idx="43440">
                  <c:v>1.007080078125E-3</c:v>
                </c:pt>
                <c:pt idx="43441">
                  <c:v>1.0068416595458984E-3</c:v>
                </c:pt>
                <c:pt idx="43442">
                  <c:v>1.007080078125E-3</c:v>
                </c:pt>
                <c:pt idx="43443">
                  <c:v>1.007080078125E-3</c:v>
                </c:pt>
                <c:pt idx="43444">
                  <c:v>1.0068416595458984E-3</c:v>
                </c:pt>
                <c:pt idx="43445">
                  <c:v>1.007080078125E-3</c:v>
                </c:pt>
                <c:pt idx="43446">
                  <c:v>1.007080078125E-3</c:v>
                </c:pt>
                <c:pt idx="43447">
                  <c:v>1.0068416595458984E-3</c:v>
                </c:pt>
                <c:pt idx="43448">
                  <c:v>1.007080078125E-3</c:v>
                </c:pt>
                <c:pt idx="43449">
                  <c:v>1.0080337524414063E-3</c:v>
                </c:pt>
                <c:pt idx="43450">
                  <c:v>1.007080078125E-3</c:v>
                </c:pt>
                <c:pt idx="43451">
                  <c:v>1.0068416595458984E-3</c:v>
                </c:pt>
                <c:pt idx="43452">
                  <c:v>1.007080078125E-3</c:v>
                </c:pt>
                <c:pt idx="43453">
                  <c:v>1.007080078125E-3</c:v>
                </c:pt>
                <c:pt idx="43454">
                  <c:v>1.0068416595458984E-3</c:v>
                </c:pt>
                <c:pt idx="43455">
                  <c:v>1.007080078125E-3</c:v>
                </c:pt>
                <c:pt idx="43456">
                  <c:v>1.007080078125E-3</c:v>
                </c:pt>
                <c:pt idx="43457">
                  <c:v>1.0068416595458984E-3</c:v>
                </c:pt>
                <c:pt idx="43458">
                  <c:v>1.007080078125E-3</c:v>
                </c:pt>
                <c:pt idx="43459">
                  <c:v>1.007080078125E-3</c:v>
                </c:pt>
                <c:pt idx="43460">
                  <c:v>1.0068416595458984E-3</c:v>
                </c:pt>
                <c:pt idx="43461">
                  <c:v>1.007080078125E-3</c:v>
                </c:pt>
                <c:pt idx="43462">
                  <c:v>1.0080337524414063E-3</c:v>
                </c:pt>
                <c:pt idx="43463">
                  <c:v>1.0068416595458984E-3</c:v>
                </c:pt>
                <c:pt idx="43464">
                  <c:v>1.007080078125E-3</c:v>
                </c:pt>
                <c:pt idx="43465">
                  <c:v>1.007080078125E-3</c:v>
                </c:pt>
                <c:pt idx="43466">
                  <c:v>1.0068416595458984E-3</c:v>
                </c:pt>
                <c:pt idx="43467">
                  <c:v>1.007080078125E-3</c:v>
                </c:pt>
                <c:pt idx="43468">
                  <c:v>1.007080078125E-3</c:v>
                </c:pt>
                <c:pt idx="43469">
                  <c:v>1.0068416595458984E-3</c:v>
                </c:pt>
                <c:pt idx="43470">
                  <c:v>1.007080078125E-3</c:v>
                </c:pt>
                <c:pt idx="43471">
                  <c:v>1.007080078125E-3</c:v>
                </c:pt>
                <c:pt idx="43472">
                  <c:v>1.0068416595458984E-3</c:v>
                </c:pt>
                <c:pt idx="43473">
                  <c:v>1.007080078125E-3</c:v>
                </c:pt>
                <c:pt idx="43474">
                  <c:v>1.0080337524414063E-3</c:v>
                </c:pt>
                <c:pt idx="43475">
                  <c:v>1.007080078125E-3</c:v>
                </c:pt>
                <c:pt idx="43476">
                  <c:v>1.0068416595458984E-3</c:v>
                </c:pt>
                <c:pt idx="43477">
                  <c:v>1.007080078125E-3</c:v>
                </c:pt>
                <c:pt idx="43478">
                  <c:v>1.007080078125E-3</c:v>
                </c:pt>
                <c:pt idx="43479">
                  <c:v>1.0068416595458984E-3</c:v>
                </c:pt>
                <c:pt idx="43480">
                  <c:v>1.007080078125E-3</c:v>
                </c:pt>
                <c:pt idx="43481">
                  <c:v>1.007080078125E-3</c:v>
                </c:pt>
                <c:pt idx="43482">
                  <c:v>1.0068416595458984E-3</c:v>
                </c:pt>
                <c:pt idx="43483">
                  <c:v>1.007080078125E-3</c:v>
                </c:pt>
                <c:pt idx="43484">
                  <c:v>1.007080078125E-3</c:v>
                </c:pt>
                <c:pt idx="43485">
                  <c:v>1.0068416595458984E-3</c:v>
                </c:pt>
                <c:pt idx="43486">
                  <c:v>1.007080078125E-3</c:v>
                </c:pt>
                <c:pt idx="43487">
                  <c:v>1.0080337524414063E-3</c:v>
                </c:pt>
                <c:pt idx="43488">
                  <c:v>1.0068416595458984E-3</c:v>
                </c:pt>
                <c:pt idx="43489">
                  <c:v>1.007080078125E-3</c:v>
                </c:pt>
                <c:pt idx="43490">
                  <c:v>1.007080078125E-3</c:v>
                </c:pt>
                <c:pt idx="43491">
                  <c:v>1.0068416595458984E-3</c:v>
                </c:pt>
                <c:pt idx="43492">
                  <c:v>1.007080078125E-3</c:v>
                </c:pt>
                <c:pt idx="43493">
                  <c:v>1.007080078125E-3</c:v>
                </c:pt>
                <c:pt idx="43494">
                  <c:v>1.0068416595458984E-3</c:v>
                </c:pt>
                <c:pt idx="43495">
                  <c:v>1.007080078125E-3</c:v>
                </c:pt>
                <c:pt idx="43496">
                  <c:v>1.007080078125E-3</c:v>
                </c:pt>
                <c:pt idx="43497">
                  <c:v>1.0068416595458984E-3</c:v>
                </c:pt>
                <c:pt idx="43498">
                  <c:v>1.007080078125E-3</c:v>
                </c:pt>
                <c:pt idx="43499">
                  <c:v>1.0080337524414063E-3</c:v>
                </c:pt>
                <c:pt idx="43500">
                  <c:v>1.007080078125E-3</c:v>
                </c:pt>
                <c:pt idx="43501">
                  <c:v>1.0068416595458984E-3</c:v>
                </c:pt>
                <c:pt idx="43502">
                  <c:v>1.007080078125E-3</c:v>
                </c:pt>
                <c:pt idx="43503">
                  <c:v>1.007080078125E-3</c:v>
                </c:pt>
                <c:pt idx="43504">
                  <c:v>1.0068416595458984E-3</c:v>
                </c:pt>
                <c:pt idx="43505">
                  <c:v>1.007080078125E-3</c:v>
                </c:pt>
                <c:pt idx="43506">
                  <c:v>1.007080078125E-3</c:v>
                </c:pt>
                <c:pt idx="43507">
                  <c:v>1.0068416595458984E-3</c:v>
                </c:pt>
                <c:pt idx="43508">
                  <c:v>1.007080078125E-3</c:v>
                </c:pt>
                <c:pt idx="43509">
                  <c:v>1.007080078125E-3</c:v>
                </c:pt>
                <c:pt idx="43510">
                  <c:v>1.0068416595458984E-3</c:v>
                </c:pt>
                <c:pt idx="43511">
                  <c:v>1.007080078125E-3</c:v>
                </c:pt>
                <c:pt idx="43512">
                  <c:v>1.0080337524414063E-3</c:v>
                </c:pt>
                <c:pt idx="43513">
                  <c:v>1.0068416595458984E-3</c:v>
                </c:pt>
                <c:pt idx="43514">
                  <c:v>1.007080078125E-3</c:v>
                </c:pt>
                <c:pt idx="43515">
                  <c:v>1.007080078125E-3</c:v>
                </c:pt>
                <c:pt idx="43516">
                  <c:v>1.0068416595458984E-3</c:v>
                </c:pt>
                <c:pt idx="43517">
                  <c:v>1.007080078125E-3</c:v>
                </c:pt>
                <c:pt idx="43518">
                  <c:v>1.007080078125E-3</c:v>
                </c:pt>
                <c:pt idx="43519">
                  <c:v>1.0068416595458984E-3</c:v>
                </c:pt>
                <c:pt idx="43520">
                  <c:v>1.007080078125E-3</c:v>
                </c:pt>
                <c:pt idx="43521">
                  <c:v>1.007080078125E-3</c:v>
                </c:pt>
                <c:pt idx="43522">
                  <c:v>1.0068416595458984E-3</c:v>
                </c:pt>
                <c:pt idx="43523">
                  <c:v>1.007080078125E-3</c:v>
                </c:pt>
                <c:pt idx="43524">
                  <c:v>1.0080337524414063E-3</c:v>
                </c:pt>
                <c:pt idx="43525">
                  <c:v>1.007080078125E-3</c:v>
                </c:pt>
                <c:pt idx="43526">
                  <c:v>1.0068416595458984E-3</c:v>
                </c:pt>
                <c:pt idx="43527">
                  <c:v>1.007080078125E-3</c:v>
                </c:pt>
                <c:pt idx="43528">
                  <c:v>1.007080078125E-3</c:v>
                </c:pt>
                <c:pt idx="43529">
                  <c:v>1.0068416595458984E-3</c:v>
                </c:pt>
                <c:pt idx="43530">
                  <c:v>1.007080078125E-3</c:v>
                </c:pt>
                <c:pt idx="43531">
                  <c:v>1.007080078125E-3</c:v>
                </c:pt>
                <c:pt idx="43532">
                  <c:v>1.0068416595458984E-3</c:v>
                </c:pt>
                <c:pt idx="43533">
                  <c:v>1.007080078125E-3</c:v>
                </c:pt>
                <c:pt idx="43534">
                  <c:v>1.007080078125E-3</c:v>
                </c:pt>
                <c:pt idx="43535">
                  <c:v>1.0068416595458984E-3</c:v>
                </c:pt>
                <c:pt idx="43536">
                  <c:v>1.007080078125E-3</c:v>
                </c:pt>
                <c:pt idx="43537">
                  <c:v>1.0080337524414063E-3</c:v>
                </c:pt>
                <c:pt idx="43538">
                  <c:v>1.0068416595458984E-3</c:v>
                </c:pt>
                <c:pt idx="43539">
                  <c:v>1.007080078125E-3</c:v>
                </c:pt>
                <c:pt idx="43540">
                  <c:v>1.007080078125E-3</c:v>
                </c:pt>
                <c:pt idx="43541">
                  <c:v>1.0068416595458984E-3</c:v>
                </c:pt>
                <c:pt idx="43542">
                  <c:v>1.007080078125E-3</c:v>
                </c:pt>
                <c:pt idx="43543">
                  <c:v>1.007080078125E-3</c:v>
                </c:pt>
                <c:pt idx="43544">
                  <c:v>1.0068416595458984E-3</c:v>
                </c:pt>
                <c:pt idx="43545">
                  <c:v>1.007080078125E-3</c:v>
                </c:pt>
                <c:pt idx="43546">
                  <c:v>1.007080078125E-3</c:v>
                </c:pt>
                <c:pt idx="43547">
                  <c:v>1.0068416595458984E-3</c:v>
                </c:pt>
                <c:pt idx="43548">
                  <c:v>1.007080078125E-3</c:v>
                </c:pt>
                <c:pt idx="43549">
                  <c:v>1.0080337524414063E-3</c:v>
                </c:pt>
                <c:pt idx="43550">
                  <c:v>1.007080078125E-3</c:v>
                </c:pt>
                <c:pt idx="43551">
                  <c:v>1.0068416595458984E-3</c:v>
                </c:pt>
                <c:pt idx="43552">
                  <c:v>1.007080078125E-3</c:v>
                </c:pt>
                <c:pt idx="43553">
                  <c:v>1.007080078125E-3</c:v>
                </c:pt>
                <c:pt idx="43554">
                  <c:v>1.0068416595458984E-3</c:v>
                </c:pt>
                <c:pt idx="43555">
                  <c:v>1.007080078125E-3</c:v>
                </c:pt>
                <c:pt idx="43556">
                  <c:v>1.007080078125E-3</c:v>
                </c:pt>
                <c:pt idx="43557">
                  <c:v>1.0068416595458984E-3</c:v>
                </c:pt>
                <c:pt idx="43558">
                  <c:v>1.007080078125E-3</c:v>
                </c:pt>
                <c:pt idx="43559">
                  <c:v>1.007080078125E-3</c:v>
                </c:pt>
                <c:pt idx="43560">
                  <c:v>1.0068416595458984E-3</c:v>
                </c:pt>
                <c:pt idx="43561">
                  <c:v>1.007080078125E-3</c:v>
                </c:pt>
                <c:pt idx="43562">
                  <c:v>1.0080337524414063E-3</c:v>
                </c:pt>
                <c:pt idx="43563">
                  <c:v>1.0068416595458984E-3</c:v>
                </c:pt>
                <c:pt idx="43564">
                  <c:v>1.007080078125E-3</c:v>
                </c:pt>
                <c:pt idx="43565">
                  <c:v>1.007080078125E-3</c:v>
                </c:pt>
                <c:pt idx="43566">
                  <c:v>1.0068416595458984E-3</c:v>
                </c:pt>
                <c:pt idx="43567">
                  <c:v>1.007080078125E-3</c:v>
                </c:pt>
                <c:pt idx="43568">
                  <c:v>1.007080078125E-3</c:v>
                </c:pt>
                <c:pt idx="43569">
                  <c:v>1.0068416595458984E-3</c:v>
                </c:pt>
                <c:pt idx="43570">
                  <c:v>1.007080078125E-3</c:v>
                </c:pt>
                <c:pt idx="43571">
                  <c:v>1.007080078125E-3</c:v>
                </c:pt>
                <c:pt idx="43572">
                  <c:v>1.0068416595458984E-3</c:v>
                </c:pt>
                <c:pt idx="43573">
                  <c:v>1.007080078125E-3</c:v>
                </c:pt>
                <c:pt idx="43574">
                  <c:v>1.0080337524414063E-3</c:v>
                </c:pt>
                <c:pt idx="43575">
                  <c:v>1.007080078125E-3</c:v>
                </c:pt>
                <c:pt idx="43576">
                  <c:v>1.0068416595458984E-3</c:v>
                </c:pt>
                <c:pt idx="43577">
                  <c:v>1.007080078125E-3</c:v>
                </c:pt>
                <c:pt idx="43578">
                  <c:v>1.007080078125E-3</c:v>
                </c:pt>
                <c:pt idx="43579">
                  <c:v>1.0068416595458984E-3</c:v>
                </c:pt>
                <c:pt idx="43580">
                  <c:v>1.007080078125E-3</c:v>
                </c:pt>
                <c:pt idx="43581">
                  <c:v>1.007080078125E-3</c:v>
                </c:pt>
                <c:pt idx="43582">
                  <c:v>1.0068416595458984E-3</c:v>
                </c:pt>
                <c:pt idx="43583">
                  <c:v>1.007080078125E-3</c:v>
                </c:pt>
                <c:pt idx="43584">
                  <c:v>1.007080078125E-3</c:v>
                </c:pt>
                <c:pt idx="43585">
                  <c:v>1.0068416595458984E-3</c:v>
                </c:pt>
                <c:pt idx="43586">
                  <c:v>1.0080337524414063E-3</c:v>
                </c:pt>
                <c:pt idx="43587">
                  <c:v>1.007080078125E-3</c:v>
                </c:pt>
                <c:pt idx="43588">
                  <c:v>1.0068416595458984E-3</c:v>
                </c:pt>
                <c:pt idx="43589">
                  <c:v>1.007080078125E-3</c:v>
                </c:pt>
                <c:pt idx="43590">
                  <c:v>1.007080078125E-3</c:v>
                </c:pt>
                <c:pt idx="43591">
                  <c:v>1.0068416595458984E-3</c:v>
                </c:pt>
                <c:pt idx="43592">
                  <c:v>1.007080078125E-3</c:v>
                </c:pt>
                <c:pt idx="43593">
                  <c:v>1.007080078125E-3</c:v>
                </c:pt>
                <c:pt idx="43594">
                  <c:v>1.0068416595458984E-3</c:v>
                </c:pt>
                <c:pt idx="43595">
                  <c:v>1.007080078125E-3</c:v>
                </c:pt>
                <c:pt idx="43596">
                  <c:v>1.007080078125E-3</c:v>
                </c:pt>
                <c:pt idx="43597">
                  <c:v>1.0068416595458984E-3</c:v>
                </c:pt>
                <c:pt idx="43598">
                  <c:v>1.007080078125E-3</c:v>
                </c:pt>
                <c:pt idx="43599">
                  <c:v>1.0080337524414063E-3</c:v>
                </c:pt>
                <c:pt idx="43600">
                  <c:v>1.007080078125E-3</c:v>
                </c:pt>
                <c:pt idx="43601">
                  <c:v>1.0068416595458984E-3</c:v>
                </c:pt>
                <c:pt idx="43602">
                  <c:v>1.007080078125E-3</c:v>
                </c:pt>
                <c:pt idx="43603">
                  <c:v>1.007080078125E-3</c:v>
                </c:pt>
                <c:pt idx="43604">
                  <c:v>1.0068416595458984E-3</c:v>
                </c:pt>
                <c:pt idx="43605">
                  <c:v>1.007080078125E-3</c:v>
                </c:pt>
                <c:pt idx="43606">
                  <c:v>1.007080078125E-3</c:v>
                </c:pt>
                <c:pt idx="43607">
                  <c:v>1.0068416595458984E-3</c:v>
                </c:pt>
                <c:pt idx="43608">
                  <c:v>1.007080078125E-3</c:v>
                </c:pt>
                <c:pt idx="43609">
                  <c:v>1.007080078125E-3</c:v>
                </c:pt>
                <c:pt idx="43610">
                  <c:v>1.0068416595458984E-3</c:v>
                </c:pt>
                <c:pt idx="43611">
                  <c:v>1.0080337524414063E-3</c:v>
                </c:pt>
                <c:pt idx="43612">
                  <c:v>1.007080078125E-3</c:v>
                </c:pt>
                <c:pt idx="43613">
                  <c:v>1.0068416595458984E-3</c:v>
                </c:pt>
                <c:pt idx="43614">
                  <c:v>1.007080078125E-3</c:v>
                </c:pt>
                <c:pt idx="43615">
                  <c:v>1.007080078125E-3</c:v>
                </c:pt>
                <c:pt idx="43616">
                  <c:v>1.0068416595458984E-3</c:v>
                </c:pt>
                <c:pt idx="43617">
                  <c:v>1.007080078125E-3</c:v>
                </c:pt>
                <c:pt idx="43618">
                  <c:v>1.007080078125E-3</c:v>
                </c:pt>
                <c:pt idx="43619">
                  <c:v>1.0068416595458984E-3</c:v>
                </c:pt>
                <c:pt idx="43620">
                  <c:v>1.007080078125E-3</c:v>
                </c:pt>
                <c:pt idx="43621">
                  <c:v>1.007080078125E-3</c:v>
                </c:pt>
                <c:pt idx="43622">
                  <c:v>1.0068416595458984E-3</c:v>
                </c:pt>
                <c:pt idx="43623">
                  <c:v>1.007080078125E-3</c:v>
                </c:pt>
                <c:pt idx="43624">
                  <c:v>1.0080337524414063E-3</c:v>
                </c:pt>
                <c:pt idx="43625">
                  <c:v>1.007080078125E-3</c:v>
                </c:pt>
                <c:pt idx="43626">
                  <c:v>1.0068416595458984E-3</c:v>
                </c:pt>
                <c:pt idx="43627">
                  <c:v>1.007080078125E-3</c:v>
                </c:pt>
                <c:pt idx="43628">
                  <c:v>1.007080078125E-3</c:v>
                </c:pt>
                <c:pt idx="43629">
                  <c:v>1.0068416595458984E-3</c:v>
                </c:pt>
                <c:pt idx="43630">
                  <c:v>1.007080078125E-3</c:v>
                </c:pt>
                <c:pt idx="43631">
                  <c:v>1.007080078125E-3</c:v>
                </c:pt>
                <c:pt idx="43632">
                  <c:v>1.0068416595458984E-3</c:v>
                </c:pt>
                <c:pt idx="43633">
                  <c:v>1.007080078125E-3</c:v>
                </c:pt>
                <c:pt idx="43634">
                  <c:v>1.007080078125E-3</c:v>
                </c:pt>
                <c:pt idx="43635">
                  <c:v>1.0068416595458984E-3</c:v>
                </c:pt>
                <c:pt idx="43636">
                  <c:v>1.0080337524414063E-3</c:v>
                </c:pt>
                <c:pt idx="43637">
                  <c:v>1.007080078125E-3</c:v>
                </c:pt>
                <c:pt idx="43638">
                  <c:v>1.0068416595458984E-3</c:v>
                </c:pt>
                <c:pt idx="43639">
                  <c:v>1.007080078125E-3</c:v>
                </c:pt>
                <c:pt idx="43640">
                  <c:v>1.007080078125E-3</c:v>
                </c:pt>
                <c:pt idx="43641">
                  <c:v>1.0068416595458984E-3</c:v>
                </c:pt>
                <c:pt idx="43642">
                  <c:v>1.007080078125E-3</c:v>
                </c:pt>
                <c:pt idx="43643">
                  <c:v>1.007080078125E-3</c:v>
                </c:pt>
                <c:pt idx="43644">
                  <c:v>1.0068416595458984E-3</c:v>
                </c:pt>
                <c:pt idx="43645">
                  <c:v>1.007080078125E-3</c:v>
                </c:pt>
                <c:pt idx="43646">
                  <c:v>1.007080078125E-3</c:v>
                </c:pt>
                <c:pt idx="43647">
                  <c:v>1.0068416595458984E-3</c:v>
                </c:pt>
                <c:pt idx="43648">
                  <c:v>1.007080078125E-3</c:v>
                </c:pt>
                <c:pt idx="43649">
                  <c:v>1.0080337524414063E-3</c:v>
                </c:pt>
                <c:pt idx="43650">
                  <c:v>1.007080078125E-3</c:v>
                </c:pt>
                <c:pt idx="43651">
                  <c:v>1.0068416595458984E-3</c:v>
                </c:pt>
                <c:pt idx="43652">
                  <c:v>1.007080078125E-3</c:v>
                </c:pt>
                <c:pt idx="43653">
                  <c:v>1.007080078125E-3</c:v>
                </c:pt>
                <c:pt idx="43654">
                  <c:v>1.0068416595458984E-3</c:v>
                </c:pt>
                <c:pt idx="43655">
                  <c:v>1.007080078125E-3</c:v>
                </c:pt>
                <c:pt idx="43656">
                  <c:v>1.007080078125E-3</c:v>
                </c:pt>
                <c:pt idx="43657">
                  <c:v>1.0068416595458984E-3</c:v>
                </c:pt>
                <c:pt idx="43658">
                  <c:v>1.007080078125E-3</c:v>
                </c:pt>
                <c:pt idx="43659">
                  <c:v>1.007080078125E-3</c:v>
                </c:pt>
                <c:pt idx="43660">
                  <c:v>1.0068416595458984E-3</c:v>
                </c:pt>
                <c:pt idx="43661">
                  <c:v>1.0080337524414063E-3</c:v>
                </c:pt>
                <c:pt idx="43662">
                  <c:v>1.007080078125E-3</c:v>
                </c:pt>
                <c:pt idx="43663">
                  <c:v>1.0068416595458984E-3</c:v>
                </c:pt>
                <c:pt idx="43664">
                  <c:v>1.007080078125E-3</c:v>
                </c:pt>
                <c:pt idx="43665">
                  <c:v>1.007080078125E-3</c:v>
                </c:pt>
                <c:pt idx="43666">
                  <c:v>1.0068416595458984E-3</c:v>
                </c:pt>
                <c:pt idx="43667">
                  <c:v>1.007080078125E-3</c:v>
                </c:pt>
                <c:pt idx="43668">
                  <c:v>1.007080078125E-3</c:v>
                </c:pt>
                <c:pt idx="43669">
                  <c:v>1.0068416595458984E-3</c:v>
                </c:pt>
                <c:pt idx="43670">
                  <c:v>1.007080078125E-3</c:v>
                </c:pt>
                <c:pt idx="43671">
                  <c:v>1.007080078125E-3</c:v>
                </c:pt>
                <c:pt idx="43672">
                  <c:v>1.0068416595458984E-3</c:v>
                </c:pt>
                <c:pt idx="43673">
                  <c:v>1.007080078125E-3</c:v>
                </c:pt>
                <c:pt idx="43674">
                  <c:v>1.0080337524414063E-3</c:v>
                </c:pt>
                <c:pt idx="43675">
                  <c:v>1.007080078125E-3</c:v>
                </c:pt>
                <c:pt idx="43676">
                  <c:v>1.0068416595458984E-3</c:v>
                </c:pt>
                <c:pt idx="43677">
                  <c:v>1.007080078125E-3</c:v>
                </c:pt>
                <c:pt idx="43678">
                  <c:v>1.007080078125E-3</c:v>
                </c:pt>
                <c:pt idx="43679">
                  <c:v>1.0068416595458984E-3</c:v>
                </c:pt>
                <c:pt idx="43680">
                  <c:v>1.007080078125E-3</c:v>
                </c:pt>
                <c:pt idx="43681">
                  <c:v>1.007080078125E-3</c:v>
                </c:pt>
                <c:pt idx="43682">
                  <c:v>1.0068416595458984E-3</c:v>
                </c:pt>
                <c:pt idx="43683">
                  <c:v>1.007080078125E-3</c:v>
                </c:pt>
                <c:pt idx="43684">
                  <c:v>1.007080078125E-3</c:v>
                </c:pt>
                <c:pt idx="43685">
                  <c:v>1.0068416595458984E-3</c:v>
                </c:pt>
                <c:pt idx="43686">
                  <c:v>1.0080337524414063E-3</c:v>
                </c:pt>
                <c:pt idx="43687">
                  <c:v>1.007080078125E-3</c:v>
                </c:pt>
                <c:pt idx="43688">
                  <c:v>1.0068416595458984E-3</c:v>
                </c:pt>
                <c:pt idx="43689">
                  <c:v>1.007080078125E-3</c:v>
                </c:pt>
                <c:pt idx="43690">
                  <c:v>1.007080078125E-3</c:v>
                </c:pt>
                <c:pt idx="43691">
                  <c:v>1.0068416595458984E-3</c:v>
                </c:pt>
                <c:pt idx="43692">
                  <c:v>1.007080078125E-3</c:v>
                </c:pt>
                <c:pt idx="43693">
                  <c:v>1.007080078125E-3</c:v>
                </c:pt>
                <c:pt idx="43694">
                  <c:v>1.0068416595458984E-3</c:v>
                </c:pt>
                <c:pt idx="43695">
                  <c:v>1.007080078125E-3</c:v>
                </c:pt>
                <c:pt idx="43696">
                  <c:v>1.007080078125E-3</c:v>
                </c:pt>
                <c:pt idx="43697">
                  <c:v>1.0068416595458984E-3</c:v>
                </c:pt>
                <c:pt idx="43698">
                  <c:v>1.007080078125E-3</c:v>
                </c:pt>
                <c:pt idx="43699">
                  <c:v>1.0080337524414063E-3</c:v>
                </c:pt>
                <c:pt idx="43700">
                  <c:v>1.007080078125E-3</c:v>
                </c:pt>
                <c:pt idx="43701">
                  <c:v>1.0068416595458984E-3</c:v>
                </c:pt>
                <c:pt idx="43702">
                  <c:v>1.007080078125E-3</c:v>
                </c:pt>
                <c:pt idx="43703">
                  <c:v>1.007080078125E-3</c:v>
                </c:pt>
                <c:pt idx="43704">
                  <c:v>1.0068416595458984E-3</c:v>
                </c:pt>
                <c:pt idx="43705">
                  <c:v>1.007080078125E-3</c:v>
                </c:pt>
                <c:pt idx="43706">
                  <c:v>1.007080078125E-3</c:v>
                </c:pt>
                <c:pt idx="43707">
                  <c:v>1.0068416595458984E-3</c:v>
                </c:pt>
                <c:pt idx="43708">
                  <c:v>1.007080078125E-3</c:v>
                </c:pt>
                <c:pt idx="43709">
                  <c:v>1.007080078125E-3</c:v>
                </c:pt>
                <c:pt idx="43710">
                  <c:v>1.0068416595458984E-3</c:v>
                </c:pt>
                <c:pt idx="43711">
                  <c:v>1.0080337524414063E-3</c:v>
                </c:pt>
                <c:pt idx="43712">
                  <c:v>1.007080078125E-3</c:v>
                </c:pt>
                <c:pt idx="43713">
                  <c:v>1.0068416595458984E-3</c:v>
                </c:pt>
                <c:pt idx="43714">
                  <c:v>1.007080078125E-3</c:v>
                </c:pt>
                <c:pt idx="43715">
                  <c:v>1.007080078125E-3</c:v>
                </c:pt>
                <c:pt idx="43716">
                  <c:v>1.0068416595458984E-3</c:v>
                </c:pt>
                <c:pt idx="43717">
                  <c:v>1.007080078125E-3</c:v>
                </c:pt>
                <c:pt idx="43718">
                  <c:v>1.007080078125E-3</c:v>
                </c:pt>
                <c:pt idx="43719">
                  <c:v>1.0068416595458984E-3</c:v>
                </c:pt>
                <c:pt idx="43720">
                  <c:v>1.007080078125E-3</c:v>
                </c:pt>
                <c:pt idx="43721">
                  <c:v>1.007080078125E-3</c:v>
                </c:pt>
                <c:pt idx="43722">
                  <c:v>1.0068416595458984E-3</c:v>
                </c:pt>
                <c:pt idx="43723">
                  <c:v>1.007080078125E-3</c:v>
                </c:pt>
                <c:pt idx="43724">
                  <c:v>1.0080337524414063E-3</c:v>
                </c:pt>
                <c:pt idx="43725">
                  <c:v>1.007080078125E-3</c:v>
                </c:pt>
                <c:pt idx="43726">
                  <c:v>1.0068416595458984E-3</c:v>
                </c:pt>
                <c:pt idx="43727">
                  <c:v>1.007080078125E-3</c:v>
                </c:pt>
                <c:pt idx="43728">
                  <c:v>1.007080078125E-3</c:v>
                </c:pt>
                <c:pt idx="43729">
                  <c:v>1.0068416595458984E-3</c:v>
                </c:pt>
                <c:pt idx="43730">
                  <c:v>1.007080078125E-3</c:v>
                </c:pt>
                <c:pt idx="43731">
                  <c:v>1.007080078125E-3</c:v>
                </c:pt>
                <c:pt idx="43732">
                  <c:v>1.0068416595458984E-3</c:v>
                </c:pt>
                <c:pt idx="43733">
                  <c:v>1.007080078125E-3</c:v>
                </c:pt>
                <c:pt idx="43734">
                  <c:v>1.007080078125E-3</c:v>
                </c:pt>
                <c:pt idx="43735">
                  <c:v>1.0068416595458984E-3</c:v>
                </c:pt>
                <c:pt idx="43736">
                  <c:v>1.0080337524414063E-3</c:v>
                </c:pt>
                <c:pt idx="43737">
                  <c:v>1.007080078125E-3</c:v>
                </c:pt>
                <c:pt idx="43738">
                  <c:v>1.0068416595458984E-3</c:v>
                </c:pt>
                <c:pt idx="43739">
                  <c:v>1.007080078125E-3</c:v>
                </c:pt>
                <c:pt idx="43740">
                  <c:v>1.007080078125E-3</c:v>
                </c:pt>
                <c:pt idx="43741">
                  <c:v>1.0068416595458984E-3</c:v>
                </c:pt>
                <c:pt idx="43742">
                  <c:v>1.007080078125E-3</c:v>
                </c:pt>
                <c:pt idx="43743">
                  <c:v>1.007080078125E-3</c:v>
                </c:pt>
                <c:pt idx="43744">
                  <c:v>1.0068416595458984E-3</c:v>
                </c:pt>
                <c:pt idx="43745">
                  <c:v>1.007080078125E-3</c:v>
                </c:pt>
                <c:pt idx="43746">
                  <c:v>1.007080078125E-3</c:v>
                </c:pt>
                <c:pt idx="43747">
                  <c:v>1.0068416595458984E-3</c:v>
                </c:pt>
                <c:pt idx="43748">
                  <c:v>1.007080078125E-3</c:v>
                </c:pt>
                <c:pt idx="43749">
                  <c:v>1.0080337524414063E-3</c:v>
                </c:pt>
                <c:pt idx="43750">
                  <c:v>1.007080078125E-3</c:v>
                </c:pt>
                <c:pt idx="43751">
                  <c:v>1.0068416595458984E-3</c:v>
                </c:pt>
                <c:pt idx="43752">
                  <c:v>1.007080078125E-3</c:v>
                </c:pt>
                <c:pt idx="43753">
                  <c:v>1.007080078125E-3</c:v>
                </c:pt>
                <c:pt idx="43754">
                  <c:v>1.0068416595458984E-3</c:v>
                </c:pt>
                <c:pt idx="43755">
                  <c:v>1.007080078125E-3</c:v>
                </c:pt>
                <c:pt idx="43756">
                  <c:v>1.007080078125E-3</c:v>
                </c:pt>
                <c:pt idx="43757">
                  <c:v>1.0068416595458984E-3</c:v>
                </c:pt>
                <c:pt idx="43758">
                  <c:v>1.007080078125E-3</c:v>
                </c:pt>
                <c:pt idx="43759">
                  <c:v>1.007080078125E-3</c:v>
                </c:pt>
                <c:pt idx="43760">
                  <c:v>1.0068416595458984E-3</c:v>
                </c:pt>
                <c:pt idx="43761">
                  <c:v>1.0080337524414063E-3</c:v>
                </c:pt>
                <c:pt idx="43762">
                  <c:v>1.007080078125E-3</c:v>
                </c:pt>
                <c:pt idx="43763">
                  <c:v>1.0068416595458984E-3</c:v>
                </c:pt>
                <c:pt idx="43764">
                  <c:v>1.007080078125E-3</c:v>
                </c:pt>
                <c:pt idx="43765">
                  <c:v>1.007080078125E-3</c:v>
                </c:pt>
                <c:pt idx="43766">
                  <c:v>1.0068416595458984E-3</c:v>
                </c:pt>
                <c:pt idx="43767">
                  <c:v>1.007080078125E-3</c:v>
                </c:pt>
                <c:pt idx="43768">
                  <c:v>1.007080078125E-3</c:v>
                </c:pt>
                <c:pt idx="43769">
                  <c:v>1.0068416595458984E-3</c:v>
                </c:pt>
                <c:pt idx="43770">
                  <c:v>1.007080078125E-3</c:v>
                </c:pt>
                <c:pt idx="43771">
                  <c:v>1.007080078125E-3</c:v>
                </c:pt>
                <c:pt idx="43772">
                  <c:v>1.0068416595458984E-3</c:v>
                </c:pt>
                <c:pt idx="43773">
                  <c:v>1.007080078125E-3</c:v>
                </c:pt>
                <c:pt idx="43774">
                  <c:v>1.0080337524414063E-3</c:v>
                </c:pt>
                <c:pt idx="43775">
                  <c:v>1.007080078125E-3</c:v>
                </c:pt>
                <c:pt idx="43776">
                  <c:v>1.0068416595458984E-3</c:v>
                </c:pt>
                <c:pt idx="43777">
                  <c:v>1.007080078125E-3</c:v>
                </c:pt>
                <c:pt idx="43778">
                  <c:v>1.007080078125E-3</c:v>
                </c:pt>
                <c:pt idx="43779">
                  <c:v>1.0068416595458984E-3</c:v>
                </c:pt>
                <c:pt idx="43780">
                  <c:v>1.007080078125E-3</c:v>
                </c:pt>
                <c:pt idx="43781">
                  <c:v>2.0139217376708984E-3</c:v>
                </c:pt>
                <c:pt idx="43782">
                  <c:v>1.007080078125E-3</c:v>
                </c:pt>
                <c:pt idx="43783">
                  <c:v>1.007080078125E-3</c:v>
                </c:pt>
                <c:pt idx="43784">
                  <c:v>1.0068416595458984E-3</c:v>
                </c:pt>
                <c:pt idx="43785">
                  <c:v>1.0080337524414063E-3</c:v>
                </c:pt>
                <c:pt idx="43786">
                  <c:v>1.007080078125E-3</c:v>
                </c:pt>
                <c:pt idx="43787">
                  <c:v>1.0068416595458984E-3</c:v>
                </c:pt>
                <c:pt idx="43788">
                  <c:v>1.007080078125E-3</c:v>
                </c:pt>
                <c:pt idx="43789">
                  <c:v>1.007080078125E-3</c:v>
                </c:pt>
                <c:pt idx="43790">
                  <c:v>1.0068416595458984E-3</c:v>
                </c:pt>
                <c:pt idx="43791">
                  <c:v>1.007080078125E-3</c:v>
                </c:pt>
                <c:pt idx="43792">
                  <c:v>1.007080078125E-3</c:v>
                </c:pt>
                <c:pt idx="43793">
                  <c:v>1.0068416595458984E-3</c:v>
                </c:pt>
                <c:pt idx="43794">
                  <c:v>1.007080078125E-3</c:v>
                </c:pt>
                <c:pt idx="43795">
                  <c:v>1.007080078125E-3</c:v>
                </c:pt>
                <c:pt idx="43796">
                  <c:v>1.0068416595458984E-3</c:v>
                </c:pt>
                <c:pt idx="43797">
                  <c:v>1.007080078125E-3</c:v>
                </c:pt>
                <c:pt idx="43798">
                  <c:v>1.0080337524414063E-3</c:v>
                </c:pt>
                <c:pt idx="43799">
                  <c:v>1.007080078125E-3</c:v>
                </c:pt>
                <c:pt idx="43800">
                  <c:v>1.0068416595458984E-3</c:v>
                </c:pt>
                <c:pt idx="43801">
                  <c:v>1.007080078125E-3</c:v>
                </c:pt>
                <c:pt idx="43802">
                  <c:v>1.007080078125E-3</c:v>
                </c:pt>
                <c:pt idx="43803">
                  <c:v>4.0278434753417969E-3</c:v>
                </c:pt>
                <c:pt idx="43804">
                  <c:v>1.007080078125E-3</c:v>
                </c:pt>
                <c:pt idx="43805">
                  <c:v>1.0068416595458984E-3</c:v>
                </c:pt>
                <c:pt idx="43806">
                  <c:v>1.007080078125E-3</c:v>
                </c:pt>
                <c:pt idx="43807">
                  <c:v>1.0080337524414063E-3</c:v>
                </c:pt>
                <c:pt idx="43808">
                  <c:v>1.007080078125E-3</c:v>
                </c:pt>
                <c:pt idx="43809">
                  <c:v>1.0068416595458984E-3</c:v>
                </c:pt>
                <c:pt idx="43810">
                  <c:v>1.007080078125E-3</c:v>
                </c:pt>
                <c:pt idx="43811">
                  <c:v>1.007080078125E-3</c:v>
                </c:pt>
                <c:pt idx="43812">
                  <c:v>1.0068416595458984E-3</c:v>
                </c:pt>
                <c:pt idx="43813">
                  <c:v>1.007080078125E-3</c:v>
                </c:pt>
                <c:pt idx="43814">
                  <c:v>1.007080078125E-3</c:v>
                </c:pt>
                <c:pt idx="43815">
                  <c:v>1.0068416595458984E-3</c:v>
                </c:pt>
                <c:pt idx="43816">
                  <c:v>1.007080078125E-3</c:v>
                </c:pt>
                <c:pt idx="43817">
                  <c:v>1.007080078125E-3</c:v>
                </c:pt>
                <c:pt idx="43818">
                  <c:v>1.0068416595458984E-3</c:v>
                </c:pt>
                <c:pt idx="43819">
                  <c:v>1.007080078125E-3</c:v>
                </c:pt>
                <c:pt idx="43820">
                  <c:v>1.0080337524414063E-3</c:v>
                </c:pt>
                <c:pt idx="43821">
                  <c:v>1.007080078125E-3</c:v>
                </c:pt>
                <c:pt idx="43822">
                  <c:v>1.0068416595458984E-3</c:v>
                </c:pt>
                <c:pt idx="43823">
                  <c:v>1.007080078125E-3</c:v>
                </c:pt>
                <c:pt idx="43824">
                  <c:v>1.007080078125E-3</c:v>
                </c:pt>
                <c:pt idx="43825">
                  <c:v>1.0068416595458984E-3</c:v>
                </c:pt>
                <c:pt idx="43826">
                  <c:v>1.007080078125E-3</c:v>
                </c:pt>
                <c:pt idx="43827">
                  <c:v>1.0068416595458984E-3</c:v>
                </c:pt>
                <c:pt idx="43828">
                  <c:v>1.007080078125E-3</c:v>
                </c:pt>
                <c:pt idx="43829">
                  <c:v>1.007080078125E-3</c:v>
                </c:pt>
                <c:pt idx="43830">
                  <c:v>1.0068416595458984E-3</c:v>
                </c:pt>
                <c:pt idx="43831">
                  <c:v>1.007080078125E-3</c:v>
                </c:pt>
                <c:pt idx="43832">
                  <c:v>1.0080337524414063E-3</c:v>
                </c:pt>
                <c:pt idx="43833">
                  <c:v>1.007080078125E-3</c:v>
                </c:pt>
                <c:pt idx="43834">
                  <c:v>1.0068416595458984E-3</c:v>
                </c:pt>
                <c:pt idx="43835">
                  <c:v>1.007080078125E-3</c:v>
                </c:pt>
                <c:pt idx="43836">
                  <c:v>1.007080078125E-3</c:v>
                </c:pt>
                <c:pt idx="43837">
                  <c:v>1.0068416595458984E-3</c:v>
                </c:pt>
                <c:pt idx="43838">
                  <c:v>1.007080078125E-3</c:v>
                </c:pt>
                <c:pt idx="43839">
                  <c:v>1.007080078125E-3</c:v>
                </c:pt>
                <c:pt idx="43840">
                  <c:v>1.0068416595458984E-3</c:v>
                </c:pt>
                <c:pt idx="43841">
                  <c:v>1.007080078125E-3</c:v>
                </c:pt>
                <c:pt idx="43842">
                  <c:v>1.007080078125E-3</c:v>
                </c:pt>
                <c:pt idx="43843">
                  <c:v>1.0068416595458984E-3</c:v>
                </c:pt>
                <c:pt idx="43844">
                  <c:v>1.007080078125E-3</c:v>
                </c:pt>
                <c:pt idx="43845">
                  <c:v>1.0080337524414063E-3</c:v>
                </c:pt>
                <c:pt idx="43846">
                  <c:v>1.007080078125E-3</c:v>
                </c:pt>
                <c:pt idx="43847">
                  <c:v>1.0068416595458984E-3</c:v>
                </c:pt>
                <c:pt idx="43848">
                  <c:v>1.007080078125E-3</c:v>
                </c:pt>
                <c:pt idx="43849">
                  <c:v>1.0068416595458984E-3</c:v>
                </c:pt>
                <c:pt idx="43850">
                  <c:v>1.007080078125E-3</c:v>
                </c:pt>
                <c:pt idx="43851">
                  <c:v>1.007080078125E-3</c:v>
                </c:pt>
                <c:pt idx="43852">
                  <c:v>1.0068416595458984E-3</c:v>
                </c:pt>
                <c:pt idx="43853">
                  <c:v>1.007080078125E-3</c:v>
                </c:pt>
                <c:pt idx="43854">
                  <c:v>1.007080078125E-3</c:v>
                </c:pt>
                <c:pt idx="43855">
                  <c:v>1.0068416595458984E-3</c:v>
                </c:pt>
                <c:pt idx="43856">
                  <c:v>1.007080078125E-3</c:v>
                </c:pt>
                <c:pt idx="43857">
                  <c:v>1.0080337524414063E-3</c:v>
                </c:pt>
                <c:pt idx="43858">
                  <c:v>1.007080078125E-3</c:v>
                </c:pt>
                <c:pt idx="43859">
                  <c:v>1.0068416595458984E-3</c:v>
                </c:pt>
                <c:pt idx="43860">
                  <c:v>1.007080078125E-3</c:v>
                </c:pt>
                <c:pt idx="43861">
                  <c:v>1.007080078125E-3</c:v>
                </c:pt>
                <c:pt idx="43862">
                  <c:v>1.0068416595458984E-3</c:v>
                </c:pt>
                <c:pt idx="43863">
                  <c:v>1.007080078125E-3</c:v>
                </c:pt>
                <c:pt idx="43864">
                  <c:v>1.007080078125E-3</c:v>
                </c:pt>
                <c:pt idx="43865">
                  <c:v>1.0068416595458984E-3</c:v>
                </c:pt>
                <c:pt idx="43866">
                  <c:v>1.007080078125E-3</c:v>
                </c:pt>
                <c:pt idx="43867">
                  <c:v>1.007080078125E-3</c:v>
                </c:pt>
                <c:pt idx="43868">
                  <c:v>1.0068416595458984E-3</c:v>
                </c:pt>
                <c:pt idx="43869">
                  <c:v>1.007080078125E-3</c:v>
                </c:pt>
                <c:pt idx="43870">
                  <c:v>1.0080337524414063E-3</c:v>
                </c:pt>
                <c:pt idx="43871">
                  <c:v>1.0068416595458984E-3</c:v>
                </c:pt>
                <c:pt idx="43872">
                  <c:v>1.007080078125E-3</c:v>
                </c:pt>
                <c:pt idx="43873">
                  <c:v>1.007080078125E-3</c:v>
                </c:pt>
                <c:pt idx="43874">
                  <c:v>1.0068416595458984E-3</c:v>
                </c:pt>
                <c:pt idx="43875">
                  <c:v>1.007080078125E-3</c:v>
                </c:pt>
                <c:pt idx="43876">
                  <c:v>2.0139217376708984E-3</c:v>
                </c:pt>
                <c:pt idx="43877">
                  <c:v>1.007080078125E-3</c:v>
                </c:pt>
                <c:pt idx="43878">
                  <c:v>1.007080078125E-3</c:v>
                </c:pt>
                <c:pt idx="43879">
                  <c:v>1.0068416595458984E-3</c:v>
                </c:pt>
                <c:pt idx="43880">
                  <c:v>1.007080078125E-3</c:v>
                </c:pt>
                <c:pt idx="43881">
                  <c:v>1.0080337524414063E-3</c:v>
                </c:pt>
                <c:pt idx="43882">
                  <c:v>1.007080078125E-3</c:v>
                </c:pt>
                <c:pt idx="43883">
                  <c:v>1.0068416595458984E-3</c:v>
                </c:pt>
                <c:pt idx="43884">
                  <c:v>1.007080078125E-3</c:v>
                </c:pt>
                <c:pt idx="43885">
                  <c:v>1.007080078125E-3</c:v>
                </c:pt>
                <c:pt idx="43886">
                  <c:v>1.0068416595458984E-3</c:v>
                </c:pt>
                <c:pt idx="43887">
                  <c:v>1.007080078125E-3</c:v>
                </c:pt>
                <c:pt idx="43888">
                  <c:v>1.007080078125E-3</c:v>
                </c:pt>
                <c:pt idx="43889">
                  <c:v>1.0068416595458984E-3</c:v>
                </c:pt>
                <c:pt idx="43890">
                  <c:v>1.007080078125E-3</c:v>
                </c:pt>
                <c:pt idx="43891">
                  <c:v>1.007080078125E-3</c:v>
                </c:pt>
                <c:pt idx="43892">
                  <c:v>1.0068416595458984E-3</c:v>
                </c:pt>
                <c:pt idx="43893">
                  <c:v>1.007080078125E-3</c:v>
                </c:pt>
                <c:pt idx="43894">
                  <c:v>1.0080337524414063E-3</c:v>
                </c:pt>
                <c:pt idx="43895">
                  <c:v>1.0068416595458984E-3</c:v>
                </c:pt>
                <c:pt idx="43896">
                  <c:v>1.007080078125E-3</c:v>
                </c:pt>
                <c:pt idx="43897">
                  <c:v>1.007080078125E-3</c:v>
                </c:pt>
                <c:pt idx="43898">
                  <c:v>1.0068416595458984E-3</c:v>
                </c:pt>
                <c:pt idx="43899">
                  <c:v>1.007080078125E-3</c:v>
                </c:pt>
                <c:pt idx="43900">
                  <c:v>1.007080078125E-3</c:v>
                </c:pt>
                <c:pt idx="43901">
                  <c:v>1.0068416595458984E-3</c:v>
                </c:pt>
                <c:pt idx="43902">
                  <c:v>1.007080078125E-3</c:v>
                </c:pt>
                <c:pt idx="43903">
                  <c:v>1.007080078125E-3</c:v>
                </c:pt>
                <c:pt idx="43904">
                  <c:v>1.0068416595458984E-3</c:v>
                </c:pt>
                <c:pt idx="43905">
                  <c:v>1.007080078125E-3</c:v>
                </c:pt>
                <c:pt idx="43906">
                  <c:v>1.0080337524414063E-3</c:v>
                </c:pt>
                <c:pt idx="43907">
                  <c:v>1.007080078125E-3</c:v>
                </c:pt>
                <c:pt idx="43908">
                  <c:v>1.0068416595458984E-3</c:v>
                </c:pt>
                <c:pt idx="43909">
                  <c:v>1.007080078125E-3</c:v>
                </c:pt>
                <c:pt idx="43910">
                  <c:v>1.007080078125E-3</c:v>
                </c:pt>
                <c:pt idx="43911">
                  <c:v>1.0068416595458984E-3</c:v>
                </c:pt>
                <c:pt idx="43912">
                  <c:v>1.007080078125E-3</c:v>
                </c:pt>
                <c:pt idx="43913">
                  <c:v>1.007080078125E-3</c:v>
                </c:pt>
                <c:pt idx="43914">
                  <c:v>1.0068416595458984E-3</c:v>
                </c:pt>
                <c:pt idx="43915">
                  <c:v>1.007080078125E-3</c:v>
                </c:pt>
                <c:pt idx="43916">
                  <c:v>1.007080078125E-3</c:v>
                </c:pt>
                <c:pt idx="43917">
                  <c:v>1.0068416595458984E-3</c:v>
                </c:pt>
                <c:pt idx="43918">
                  <c:v>1.007080078125E-3</c:v>
                </c:pt>
                <c:pt idx="43919">
                  <c:v>1.0080337524414063E-3</c:v>
                </c:pt>
                <c:pt idx="43920">
                  <c:v>1.0068416595458984E-3</c:v>
                </c:pt>
                <c:pt idx="43921">
                  <c:v>1.007080078125E-3</c:v>
                </c:pt>
                <c:pt idx="43922">
                  <c:v>1.007080078125E-3</c:v>
                </c:pt>
                <c:pt idx="43923">
                  <c:v>1.0068416595458984E-3</c:v>
                </c:pt>
                <c:pt idx="43924">
                  <c:v>1.007080078125E-3</c:v>
                </c:pt>
                <c:pt idx="43925">
                  <c:v>1.007080078125E-3</c:v>
                </c:pt>
                <c:pt idx="43926">
                  <c:v>1.0068416595458984E-3</c:v>
                </c:pt>
                <c:pt idx="43927">
                  <c:v>1.007080078125E-3</c:v>
                </c:pt>
                <c:pt idx="43928">
                  <c:v>1.007080078125E-3</c:v>
                </c:pt>
                <c:pt idx="43929">
                  <c:v>1.0068416595458984E-3</c:v>
                </c:pt>
                <c:pt idx="43930">
                  <c:v>1.007080078125E-3</c:v>
                </c:pt>
                <c:pt idx="43931">
                  <c:v>1.0080337524414063E-3</c:v>
                </c:pt>
                <c:pt idx="43932">
                  <c:v>1.007080078125E-3</c:v>
                </c:pt>
                <c:pt idx="43933">
                  <c:v>1.0068416595458984E-3</c:v>
                </c:pt>
                <c:pt idx="43934">
                  <c:v>1.007080078125E-3</c:v>
                </c:pt>
                <c:pt idx="43935">
                  <c:v>1.007080078125E-3</c:v>
                </c:pt>
                <c:pt idx="43936">
                  <c:v>1.0068416595458984E-3</c:v>
                </c:pt>
                <c:pt idx="43937">
                  <c:v>1.007080078125E-3</c:v>
                </c:pt>
                <c:pt idx="43938">
                  <c:v>1.007080078125E-3</c:v>
                </c:pt>
                <c:pt idx="43939">
                  <c:v>1.0068416595458984E-3</c:v>
                </c:pt>
                <c:pt idx="43940">
                  <c:v>1.007080078125E-3</c:v>
                </c:pt>
                <c:pt idx="43941">
                  <c:v>1.007080078125E-3</c:v>
                </c:pt>
                <c:pt idx="43942">
                  <c:v>1.0068416595458984E-3</c:v>
                </c:pt>
                <c:pt idx="43943">
                  <c:v>1.007080078125E-3</c:v>
                </c:pt>
                <c:pt idx="43944">
                  <c:v>1.0080337524414063E-3</c:v>
                </c:pt>
                <c:pt idx="43945">
                  <c:v>1.0068416595458984E-3</c:v>
                </c:pt>
                <c:pt idx="43946">
                  <c:v>1.007080078125E-3</c:v>
                </c:pt>
                <c:pt idx="43947">
                  <c:v>1.007080078125E-3</c:v>
                </c:pt>
                <c:pt idx="43948">
                  <c:v>1.0068416595458984E-3</c:v>
                </c:pt>
                <c:pt idx="43949">
                  <c:v>1.007080078125E-3</c:v>
                </c:pt>
                <c:pt idx="43950">
                  <c:v>1.007080078125E-3</c:v>
                </c:pt>
                <c:pt idx="43951">
                  <c:v>1.0068416595458984E-3</c:v>
                </c:pt>
                <c:pt idx="43952">
                  <c:v>1.007080078125E-3</c:v>
                </c:pt>
                <c:pt idx="43953">
                  <c:v>1.007080078125E-3</c:v>
                </c:pt>
                <c:pt idx="43954">
                  <c:v>1.0068416595458984E-3</c:v>
                </c:pt>
                <c:pt idx="43955">
                  <c:v>1.007080078125E-3</c:v>
                </c:pt>
                <c:pt idx="43956">
                  <c:v>1.0080337524414063E-3</c:v>
                </c:pt>
                <c:pt idx="43957">
                  <c:v>1.007080078125E-3</c:v>
                </c:pt>
                <c:pt idx="43958">
                  <c:v>1.0068416595458984E-3</c:v>
                </c:pt>
                <c:pt idx="43959">
                  <c:v>1.007080078125E-3</c:v>
                </c:pt>
                <c:pt idx="43960">
                  <c:v>1.007080078125E-3</c:v>
                </c:pt>
                <c:pt idx="43961">
                  <c:v>1.0068416595458984E-3</c:v>
                </c:pt>
                <c:pt idx="43962">
                  <c:v>1.007080078125E-3</c:v>
                </c:pt>
                <c:pt idx="43963">
                  <c:v>1.007080078125E-3</c:v>
                </c:pt>
                <c:pt idx="43964">
                  <c:v>1.0068416595458984E-3</c:v>
                </c:pt>
                <c:pt idx="43965">
                  <c:v>1.007080078125E-3</c:v>
                </c:pt>
                <c:pt idx="43966">
                  <c:v>1.007080078125E-3</c:v>
                </c:pt>
                <c:pt idx="43967">
                  <c:v>1.0068416595458984E-3</c:v>
                </c:pt>
                <c:pt idx="43968">
                  <c:v>1.007080078125E-3</c:v>
                </c:pt>
                <c:pt idx="43969">
                  <c:v>1.0080337524414063E-3</c:v>
                </c:pt>
                <c:pt idx="43970">
                  <c:v>1.0068416595458984E-3</c:v>
                </c:pt>
                <c:pt idx="43971">
                  <c:v>1.007080078125E-3</c:v>
                </c:pt>
                <c:pt idx="43972">
                  <c:v>1.007080078125E-3</c:v>
                </c:pt>
                <c:pt idx="43973">
                  <c:v>1.0068416595458984E-3</c:v>
                </c:pt>
                <c:pt idx="43974">
                  <c:v>1.007080078125E-3</c:v>
                </c:pt>
                <c:pt idx="43975">
                  <c:v>1.007080078125E-3</c:v>
                </c:pt>
                <c:pt idx="43976">
                  <c:v>1.0068416595458984E-3</c:v>
                </c:pt>
                <c:pt idx="43977">
                  <c:v>1.007080078125E-3</c:v>
                </c:pt>
                <c:pt idx="43978">
                  <c:v>1.007080078125E-3</c:v>
                </c:pt>
                <c:pt idx="43979">
                  <c:v>1.0068416595458984E-3</c:v>
                </c:pt>
                <c:pt idx="43980">
                  <c:v>1.007080078125E-3</c:v>
                </c:pt>
                <c:pt idx="43981">
                  <c:v>1.0080337524414063E-3</c:v>
                </c:pt>
                <c:pt idx="43982">
                  <c:v>1.007080078125E-3</c:v>
                </c:pt>
                <c:pt idx="43983">
                  <c:v>1.0068416595458984E-3</c:v>
                </c:pt>
                <c:pt idx="43984">
                  <c:v>1.007080078125E-3</c:v>
                </c:pt>
                <c:pt idx="43985">
                  <c:v>1.007080078125E-3</c:v>
                </c:pt>
                <c:pt idx="43986">
                  <c:v>1.0068416595458984E-3</c:v>
                </c:pt>
                <c:pt idx="43987">
                  <c:v>1.007080078125E-3</c:v>
                </c:pt>
                <c:pt idx="43988">
                  <c:v>1.007080078125E-3</c:v>
                </c:pt>
                <c:pt idx="43989">
                  <c:v>1.0068416595458984E-3</c:v>
                </c:pt>
                <c:pt idx="43990">
                  <c:v>1.007080078125E-3</c:v>
                </c:pt>
                <c:pt idx="43991">
                  <c:v>1.007080078125E-3</c:v>
                </c:pt>
                <c:pt idx="43992">
                  <c:v>1.0068416595458984E-3</c:v>
                </c:pt>
                <c:pt idx="43993">
                  <c:v>1.007080078125E-3</c:v>
                </c:pt>
                <c:pt idx="43994">
                  <c:v>1.0080337524414063E-3</c:v>
                </c:pt>
                <c:pt idx="43995">
                  <c:v>1.0068416595458984E-3</c:v>
                </c:pt>
                <c:pt idx="43996">
                  <c:v>1.007080078125E-3</c:v>
                </c:pt>
                <c:pt idx="43997">
                  <c:v>1.007080078125E-3</c:v>
                </c:pt>
                <c:pt idx="43998">
                  <c:v>1.0068416595458984E-3</c:v>
                </c:pt>
                <c:pt idx="43999">
                  <c:v>1.007080078125E-3</c:v>
                </c:pt>
                <c:pt idx="44000">
                  <c:v>1.007080078125E-3</c:v>
                </c:pt>
                <c:pt idx="44001">
                  <c:v>1.0068416595458984E-3</c:v>
                </c:pt>
                <c:pt idx="44002">
                  <c:v>1.007080078125E-3</c:v>
                </c:pt>
                <c:pt idx="44003">
                  <c:v>1.007080078125E-3</c:v>
                </c:pt>
                <c:pt idx="44004">
                  <c:v>1.0068416595458984E-3</c:v>
                </c:pt>
                <c:pt idx="44005">
                  <c:v>1.007080078125E-3</c:v>
                </c:pt>
                <c:pt idx="44006">
                  <c:v>1.0080337524414063E-3</c:v>
                </c:pt>
                <c:pt idx="44007">
                  <c:v>1.007080078125E-3</c:v>
                </c:pt>
                <c:pt idx="44008">
                  <c:v>1.0068416595458984E-3</c:v>
                </c:pt>
                <c:pt idx="44009">
                  <c:v>1.007080078125E-3</c:v>
                </c:pt>
                <c:pt idx="44010">
                  <c:v>1.007080078125E-3</c:v>
                </c:pt>
                <c:pt idx="44011">
                  <c:v>1.0068416595458984E-3</c:v>
                </c:pt>
                <c:pt idx="44012">
                  <c:v>1.007080078125E-3</c:v>
                </c:pt>
                <c:pt idx="44013">
                  <c:v>1.007080078125E-3</c:v>
                </c:pt>
                <c:pt idx="44014">
                  <c:v>1.0068416595458984E-3</c:v>
                </c:pt>
                <c:pt idx="44015">
                  <c:v>1.007080078125E-3</c:v>
                </c:pt>
                <c:pt idx="44016">
                  <c:v>1.007080078125E-3</c:v>
                </c:pt>
                <c:pt idx="44017">
                  <c:v>1.0068416595458984E-3</c:v>
                </c:pt>
                <c:pt idx="44018">
                  <c:v>1.007080078125E-3</c:v>
                </c:pt>
                <c:pt idx="44019">
                  <c:v>1.0080337524414063E-3</c:v>
                </c:pt>
                <c:pt idx="44020">
                  <c:v>1.0068416595458984E-3</c:v>
                </c:pt>
                <c:pt idx="44021">
                  <c:v>1.007080078125E-3</c:v>
                </c:pt>
                <c:pt idx="44022">
                  <c:v>1.007080078125E-3</c:v>
                </c:pt>
                <c:pt idx="44023">
                  <c:v>1.0068416595458984E-3</c:v>
                </c:pt>
                <c:pt idx="44024">
                  <c:v>1.007080078125E-3</c:v>
                </c:pt>
                <c:pt idx="44025">
                  <c:v>1.007080078125E-3</c:v>
                </c:pt>
                <c:pt idx="44026">
                  <c:v>1.0068416595458984E-3</c:v>
                </c:pt>
                <c:pt idx="44027">
                  <c:v>1.007080078125E-3</c:v>
                </c:pt>
                <c:pt idx="44028">
                  <c:v>1.007080078125E-3</c:v>
                </c:pt>
                <c:pt idx="44029">
                  <c:v>1.0068416595458984E-3</c:v>
                </c:pt>
                <c:pt idx="44030">
                  <c:v>1.007080078125E-3</c:v>
                </c:pt>
                <c:pt idx="44031">
                  <c:v>1.0080337524414063E-3</c:v>
                </c:pt>
                <c:pt idx="44032">
                  <c:v>1.007080078125E-3</c:v>
                </c:pt>
                <c:pt idx="44033">
                  <c:v>1.0068416595458984E-3</c:v>
                </c:pt>
                <c:pt idx="44034">
                  <c:v>1.007080078125E-3</c:v>
                </c:pt>
                <c:pt idx="44035">
                  <c:v>1.007080078125E-3</c:v>
                </c:pt>
                <c:pt idx="44036">
                  <c:v>1.0068416595458984E-3</c:v>
                </c:pt>
                <c:pt idx="44037">
                  <c:v>1.007080078125E-3</c:v>
                </c:pt>
                <c:pt idx="44038">
                  <c:v>1.007080078125E-3</c:v>
                </c:pt>
                <c:pt idx="44039">
                  <c:v>1.0068416595458984E-3</c:v>
                </c:pt>
                <c:pt idx="44040">
                  <c:v>1.007080078125E-3</c:v>
                </c:pt>
                <c:pt idx="44041">
                  <c:v>1.007080078125E-3</c:v>
                </c:pt>
                <c:pt idx="44042">
                  <c:v>1.0068416595458984E-3</c:v>
                </c:pt>
                <c:pt idx="44043">
                  <c:v>1.007080078125E-3</c:v>
                </c:pt>
                <c:pt idx="44044">
                  <c:v>1.0080337524414063E-3</c:v>
                </c:pt>
                <c:pt idx="44045">
                  <c:v>1.0068416595458984E-3</c:v>
                </c:pt>
                <c:pt idx="44046">
                  <c:v>1.007080078125E-3</c:v>
                </c:pt>
                <c:pt idx="44047">
                  <c:v>1.007080078125E-3</c:v>
                </c:pt>
                <c:pt idx="44048">
                  <c:v>1.0068416595458984E-3</c:v>
                </c:pt>
                <c:pt idx="44049">
                  <c:v>1.007080078125E-3</c:v>
                </c:pt>
                <c:pt idx="44050">
                  <c:v>1.007080078125E-3</c:v>
                </c:pt>
                <c:pt idx="44051">
                  <c:v>1.0068416595458984E-3</c:v>
                </c:pt>
                <c:pt idx="44052">
                  <c:v>1.007080078125E-3</c:v>
                </c:pt>
                <c:pt idx="44053">
                  <c:v>1.007080078125E-3</c:v>
                </c:pt>
                <c:pt idx="44054">
                  <c:v>1.0068416595458984E-3</c:v>
                </c:pt>
                <c:pt idx="44055">
                  <c:v>1.007080078125E-3</c:v>
                </c:pt>
                <c:pt idx="44056">
                  <c:v>1.0080337524414063E-3</c:v>
                </c:pt>
                <c:pt idx="44057">
                  <c:v>1.007080078125E-3</c:v>
                </c:pt>
                <c:pt idx="44058">
                  <c:v>1.0068416595458984E-3</c:v>
                </c:pt>
                <c:pt idx="44059">
                  <c:v>1.007080078125E-3</c:v>
                </c:pt>
                <c:pt idx="44060">
                  <c:v>1.007080078125E-3</c:v>
                </c:pt>
                <c:pt idx="44061">
                  <c:v>1.0068416595458984E-3</c:v>
                </c:pt>
                <c:pt idx="44062">
                  <c:v>1.007080078125E-3</c:v>
                </c:pt>
                <c:pt idx="44063">
                  <c:v>1.007080078125E-3</c:v>
                </c:pt>
                <c:pt idx="44064">
                  <c:v>1.0068416595458984E-3</c:v>
                </c:pt>
                <c:pt idx="44065">
                  <c:v>1.007080078125E-3</c:v>
                </c:pt>
                <c:pt idx="44066">
                  <c:v>1.007080078125E-3</c:v>
                </c:pt>
                <c:pt idx="44067">
                  <c:v>1.0068416595458984E-3</c:v>
                </c:pt>
                <c:pt idx="44068">
                  <c:v>1.007080078125E-3</c:v>
                </c:pt>
                <c:pt idx="44069">
                  <c:v>1.0080337524414063E-3</c:v>
                </c:pt>
                <c:pt idx="44070">
                  <c:v>1.0068416595458984E-3</c:v>
                </c:pt>
                <c:pt idx="44071">
                  <c:v>1.007080078125E-3</c:v>
                </c:pt>
                <c:pt idx="44072">
                  <c:v>1.007080078125E-3</c:v>
                </c:pt>
                <c:pt idx="44073">
                  <c:v>1.0068416595458984E-3</c:v>
                </c:pt>
                <c:pt idx="44074">
                  <c:v>1.007080078125E-3</c:v>
                </c:pt>
                <c:pt idx="44075">
                  <c:v>1.007080078125E-3</c:v>
                </c:pt>
                <c:pt idx="44076">
                  <c:v>1.0068416595458984E-3</c:v>
                </c:pt>
                <c:pt idx="44077">
                  <c:v>1.007080078125E-3</c:v>
                </c:pt>
                <c:pt idx="44078">
                  <c:v>1.007080078125E-3</c:v>
                </c:pt>
                <c:pt idx="44079">
                  <c:v>1.0068416595458984E-3</c:v>
                </c:pt>
                <c:pt idx="44080">
                  <c:v>1.007080078125E-3</c:v>
                </c:pt>
                <c:pt idx="44081">
                  <c:v>1.0080337524414063E-3</c:v>
                </c:pt>
                <c:pt idx="44082">
                  <c:v>1.007080078125E-3</c:v>
                </c:pt>
                <c:pt idx="44083">
                  <c:v>1.0068416595458984E-3</c:v>
                </c:pt>
                <c:pt idx="44084">
                  <c:v>1.007080078125E-3</c:v>
                </c:pt>
                <c:pt idx="44085">
                  <c:v>1.007080078125E-3</c:v>
                </c:pt>
                <c:pt idx="44086">
                  <c:v>1.0068416595458984E-3</c:v>
                </c:pt>
                <c:pt idx="44087">
                  <c:v>1.007080078125E-3</c:v>
                </c:pt>
                <c:pt idx="44088">
                  <c:v>1.007080078125E-3</c:v>
                </c:pt>
                <c:pt idx="44089">
                  <c:v>1.0068416595458984E-3</c:v>
                </c:pt>
                <c:pt idx="44090">
                  <c:v>1.007080078125E-3</c:v>
                </c:pt>
                <c:pt idx="44091">
                  <c:v>1.007080078125E-3</c:v>
                </c:pt>
                <c:pt idx="44092">
                  <c:v>1.0068416595458984E-3</c:v>
                </c:pt>
                <c:pt idx="44093">
                  <c:v>1.0080337524414063E-3</c:v>
                </c:pt>
                <c:pt idx="44094">
                  <c:v>1.007080078125E-3</c:v>
                </c:pt>
                <c:pt idx="44095">
                  <c:v>1.0068416595458984E-3</c:v>
                </c:pt>
                <c:pt idx="44096">
                  <c:v>1.007080078125E-3</c:v>
                </c:pt>
                <c:pt idx="44097">
                  <c:v>1.007080078125E-3</c:v>
                </c:pt>
                <c:pt idx="44098">
                  <c:v>1.0068416595458984E-3</c:v>
                </c:pt>
                <c:pt idx="44099">
                  <c:v>1.007080078125E-3</c:v>
                </c:pt>
                <c:pt idx="44100">
                  <c:v>1.007080078125E-3</c:v>
                </c:pt>
                <c:pt idx="44101">
                  <c:v>1.0068416595458984E-3</c:v>
                </c:pt>
                <c:pt idx="44102">
                  <c:v>1.007080078125E-3</c:v>
                </c:pt>
                <c:pt idx="44103">
                  <c:v>1.007080078125E-3</c:v>
                </c:pt>
                <c:pt idx="44104">
                  <c:v>1.0068416595458984E-3</c:v>
                </c:pt>
                <c:pt idx="44105">
                  <c:v>1.007080078125E-3</c:v>
                </c:pt>
                <c:pt idx="44106">
                  <c:v>1.0080337524414063E-3</c:v>
                </c:pt>
                <c:pt idx="44107">
                  <c:v>1.007080078125E-3</c:v>
                </c:pt>
                <c:pt idx="44108">
                  <c:v>1.0068416595458984E-3</c:v>
                </c:pt>
                <c:pt idx="44109">
                  <c:v>1.007080078125E-3</c:v>
                </c:pt>
                <c:pt idx="44110">
                  <c:v>1.007080078125E-3</c:v>
                </c:pt>
                <c:pt idx="44111">
                  <c:v>1.0068416595458984E-3</c:v>
                </c:pt>
                <c:pt idx="44112">
                  <c:v>1.007080078125E-3</c:v>
                </c:pt>
                <c:pt idx="44113">
                  <c:v>1.007080078125E-3</c:v>
                </c:pt>
                <c:pt idx="44114">
                  <c:v>1.0068416595458984E-3</c:v>
                </c:pt>
                <c:pt idx="44115">
                  <c:v>1.007080078125E-3</c:v>
                </c:pt>
                <c:pt idx="44116">
                  <c:v>1.007080078125E-3</c:v>
                </c:pt>
                <c:pt idx="44117">
                  <c:v>1.0068416595458984E-3</c:v>
                </c:pt>
                <c:pt idx="44118">
                  <c:v>1.0080337524414063E-3</c:v>
                </c:pt>
                <c:pt idx="44119">
                  <c:v>1.007080078125E-3</c:v>
                </c:pt>
                <c:pt idx="44120">
                  <c:v>1.0068416595458984E-3</c:v>
                </c:pt>
                <c:pt idx="44121">
                  <c:v>1.007080078125E-3</c:v>
                </c:pt>
                <c:pt idx="44122">
                  <c:v>1.007080078125E-3</c:v>
                </c:pt>
                <c:pt idx="44123">
                  <c:v>1.0068416595458984E-3</c:v>
                </c:pt>
                <c:pt idx="44124">
                  <c:v>1.007080078125E-3</c:v>
                </c:pt>
                <c:pt idx="44125">
                  <c:v>1.007080078125E-3</c:v>
                </c:pt>
                <c:pt idx="44126">
                  <c:v>1.0068416595458984E-3</c:v>
                </c:pt>
                <c:pt idx="44127">
                  <c:v>1.007080078125E-3</c:v>
                </c:pt>
                <c:pt idx="44128">
                  <c:v>1.007080078125E-3</c:v>
                </c:pt>
                <c:pt idx="44129">
                  <c:v>1.0068416595458984E-3</c:v>
                </c:pt>
                <c:pt idx="44130">
                  <c:v>1.007080078125E-3</c:v>
                </c:pt>
                <c:pt idx="44131">
                  <c:v>1.0080337524414063E-3</c:v>
                </c:pt>
                <c:pt idx="44132">
                  <c:v>1.007080078125E-3</c:v>
                </c:pt>
                <c:pt idx="44133">
                  <c:v>1.0068416595458984E-3</c:v>
                </c:pt>
                <c:pt idx="44134">
                  <c:v>1.007080078125E-3</c:v>
                </c:pt>
                <c:pt idx="44135">
                  <c:v>1.007080078125E-3</c:v>
                </c:pt>
                <c:pt idx="44136">
                  <c:v>1.0068416595458984E-3</c:v>
                </c:pt>
                <c:pt idx="44137">
                  <c:v>1.007080078125E-3</c:v>
                </c:pt>
                <c:pt idx="44138">
                  <c:v>1.007080078125E-3</c:v>
                </c:pt>
                <c:pt idx="44139">
                  <c:v>1.0068416595458984E-3</c:v>
                </c:pt>
                <c:pt idx="44140">
                  <c:v>1.007080078125E-3</c:v>
                </c:pt>
                <c:pt idx="44141">
                  <c:v>1.007080078125E-3</c:v>
                </c:pt>
                <c:pt idx="44142">
                  <c:v>1.0068416595458984E-3</c:v>
                </c:pt>
                <c:pt idx="44143">
                  <c:v>1.0080337524414063E-3</c:v>
                </c:pt>
                <c:pt idx="44144">
                  <c:v>1.007080078125E-3</c:v>
                </c:pt>
                <c:pt idx="44145">
                  <c:v>1.0068416595458984E-3</c:v>
                </c:pt>
                <c:pt idx="44146">
                  <c:v>1.007080078125E-3</c:v>
                </c:pt>
                <c:pt idx="44147">
                  <c:v>1.007080078125E-3</c:v>
                </c:pt>
                <c:pt idx="44148">
                  <c:v>1.0068416595458984E-3</c:v>
                </c:pt>
                <c:pt idx="44149">
                  <c:v>1.007080078125E-3</c:v>
                </c:pt>
                <c:pt idx="44150">
                  <c:v>1.007080078125E-3</c:v>
                </c:pt>
                <c:pt idx="44151">
                  <c:v>1.0068416595458984E-3</c:v>
                </c:pt>
                <c:pt idx="44152">
                  <c:v>1.007080078125E-3</c:v>
                </c:pt>
                <c:pt idx="44153">
                  <c:v>1.007080078125E-3</c:v>
                </c:pt>
                <c:pt idx="44154">
                  <c:v>1.0068416595458984E-3</c:v>
                </c:pt>
                <c:pt idx="44155">
                  <c:v>1.007080078125E-3</c:v>
                </c:pt>
                <c:pt idx="44156">
                  <c:v>1.0080337524414063E-3</c:v>
                </c:pt>
                <c:pt idx="44157">
                  <c:v>1.007080078125E-3</c:v>
                </c:pt>
                <c:pt idx="44158">
                  <c:v>1.0068416595458984E-3</c:v>
                </c:pt>
                <c:pt idx="44159">
                  <c:v>1.007080078125E-3</c:v>
                </c:pt>
                <c:pt idx="44160">
                  <c:v>1.007080078125E-3</c:v>
                </c:pt>
                <c:pt idx="44161">
                  <c:v>1.0068416595458984E-3</c:v>
                </c:pt>
                <c:pt idx="44162">
                  <c:v>1.007080078125E-3</c:v>
                </c:pt>
                <c:pt idx="44163">
                  <c:v>1.007080078125E-3</c:v>
                </c:pt>
                <c:pt idx="44164">
                  <c:v>1.0068416595458984E-3</c:v>
                </c:pt>
                <c:pt idx="44165">
                  <c:v>1.007080078125E-3</c:v>
                </c:pt>
                <c:pt idx="44166">
                  <c:v>1.007080078125E-3</c:v>
                </c:pt>
                <c:pt idx="44167">
                  <c:v>1.0068416595458984E-3</c:v>
                </c:pt>
                <c:pt idx="44168">
                  <c:v>1.0080337524414063E-3</c:v>
                </c:pt>
                <c:pt idx="44169">
                  <c:v>1.007080078125E-3</c:v>
                </c:pt>
                <c:pt idx="44170">
                  <c:v>1.0068416595458984E-3</c:v>
                </c:pt>
                <c:pt idx="44171">
                  <c:v>1.007080078125E-3</c:v>
                </c:pt>
                <c:pt idx="44172">
                  <c:v>1.007080078125E-3</c:v>
                </c:pt>
                <c:pt idx="44173">
                  <c:v>1.0068416595458984E-3</c:v>
                </c:pt>
                <c:pt idx="44174">
                  <c:v>1.007080078125E-3</c:v>
                </c:pt>
                <c:pt idx="44175">
                  <c:v>1.007080078125E-3</c:v>
                </c:pt>
                <c:pt idx="44176">
                  <c:v>1.0068416595458984E-3</c:v>
                </c:pt>
                <c:pt idx="44177">
                  <c:v>1.007080078125E-3</c:v>
                </c:pt>
                <c:pt idx="44178">
                  <c:v>1.007080078125E-3</c:v>
                </c:pt>
                <c:pt idx="44179">
                  <c:v>1.0068416595458984E-3</c:v>
                </c:pt>
                <c:pt idx="44180">
                  <c:v>1.007080078125E-3</c:v>
                </c:pt>
                <c:pt idx="44181">
                  <c:v>1.0080337524414063E-3</c:v>
                </c:pt>
                <c:pt idx="44182">
                  <c:v>1.007080078125E-3</c:v>
                </c:pt>
                <c:pt idx="44183">
                  <c:v>1.0068416595458984E-3</c:v>
                </c:pt>
                <c:pt idx="44184">
                  <c:v>1.007080078125E-3</c:v>
                </c:pt>
                <c:pt idx="44185">
                  <c:v>1.007080078125E-3</c:v>
                </c:pt>
                <c:pt idx="44186">
                  <c:v>1.0068416595458984E-3</c:v>
                </c:pt>
                <c:pt idx="44187">
                  <c:v>1.007080078125E-3</c:v>
                </c:pt>
                <c:pt idx="44188">
                  <c:v>1.007080078125E-3</c:v>
                </c:pt>
                <c:pt idx="44189">
                  <c:v>1.0068416595458984E-3</c:v>
                </c:pt>
                <c:pt idx="44190">
                  <c:v>1.007080078125E-3</c:v>
                </c:pt>
                <c:pt idx="44191">
                  <c:v>1.007080078125E-3</c:v>
                </c:pt>
                <c:pt idx="44192">
                  <c:v>1.0068416595458984E-3</c:v>
                </c:pt>
                <c:pt idx="44193">
                  <c:v>1.0080337524414063E-3</c:v>
                </c:pt>
                <c:pt idx="44194">
                  <c:v>1.007080078125E-3</c:v>
                </c:pt>
                <c:pt idx="44195">
                  <c:v>1.0068416595458984E-3</c:v>
                </c:pt>
                <c:pt idx="44196">
                  <c:v>1.007080078125E-3</c:v>
                </c:pt>
                <c:pt idx="44197">
                  <c:v>1.007080078125E-3</c:v>
                </c:pt>
                <c:pt idx="44198">
                  <c:v>1.0068416595458984E-3</c:v>
                </c:pt>
                <c:pt idx="44199">
                  <c:v>1.007080078125E-3</c:v>
                </c:pt>
                <c:pt idx="44200">
                  <c:v>1.007080078125E-3</c:v>
                </c:pt>
                <c:pt idx="44201">
                  <c:v>1.0068416595458984E-3</c:v>
                </c:pt>
                <c:pt idx="44202">
                  <c:v>1.007080078125E-3</c:v>
                </c:pt>
                <c:pt idx="44203">
                  <c:v>1.007080078125E-3</c:v>
                </c:pt>
                <c:pt idx="44204">
                  <c:v>1.0068416595458984E-3</c:v>
                </c:pt>
                <c:pt idx="44205">
                  <c:v>1.007080078125E-3</c:v>
                </c:pt>
                <c:pt idx="44206">
                  <c:v>1.0080337524414063E-3</c:v>
                </c:pt>
                <c:pt idx="44207">
                  <c:v>1.007080078125E-3</c:v>
                </c:pt>
                <c:pt idx="44208">
                  <c:v>1.0068416595458984E-3</c:v>
                </c:pt>
                <c:pt idx="44209">
                  <c:v>1.007080078125E-3</c:v>
                </c:pt>
                <c:pt idx="44210">
                  <c:v>1.007080078125E-3</c:v>
                </c:pt>
                <c:pt idx="44211">
                  <c:v>1.0068416595458984E-3</c:v>
                </c:pt>
                <c:pt idx="44212">
                  <c:v>1.007080078125E-3</c:v>
                </c:pt>
                <c:pt idx="44213">
                  <c:v>1.007080078125E-3</c:v>
                </c:pt>
                <c:pt idx="44214">
                  <c:v>1.0068416595458984E-3</c:v>
                </c:pt>
                <c:pt idx="44215">
                  <c:v>1.007080078125E-3</c:v>
                </c:pt>
                <c:pt idx="44216">
                  <c:v>1.007080078125E-3</c:v>
                </c:pt>
                <c:pt idx="44217">
                  <c:v>1.0068416595458984E-3</c:v>
                </c:pt>
                <c:pt idx="44218">
                  <c:v>1.0080337524414063E-3</c:v>
                </c:pt>
                <c:pt idx="44219">
                  <c:v>1.007080078125E-3</c:v>
                </c:pt>
                <c:pt idx="44220">
                  <c:v>1.0068416595458984E-3</c:v>
                </c:pt>
                <c:pt idx="44221">
                  <c:v>1.007080078125E-3</c:v>
                </c:pt>
                <c:pt idx="44222">
                  <c:v>1.007080078125E-3</c:v>
                </c:pt>
                <c:pt idx="44223">
                  <c:v>1.0068416595458984E-3</c:v>
                </c:pt>
                <c:pt idx="44224">
                  <c:v>1.007080078125E-3</c:v>
                </c:pt>
                <c:pt idx="44225">
                  <c:v>1.007080078125E-3</c:v>
                </c:pt>
                <c:pt idx="44226">
                  <c:v>1.0068416595458984E-3</c:v>
                </c:pt>
                <c:pt idx="44227">
                  <c:v>1.007080078125E-3</c:v>
                </c:pt>
                <c:pt idx="44228">
                  <c:v>1.007080078125E-3</c:v>
                </c:pt>
                <c:pt idx="44229">
                  <c:v>1.0068416595458984E-3</c:v>
                </c:pt>
                <c:pt idx="44230">
                  <c:v>1.007080078125E-3</c:v>
                </c:pt>
                <c:pt idx="44231">
                  <c:v>1.0080337524414063E-3</c:v>
                </c:pt>
                <c:pt idx="44232">
                  <c:v>1.007080078125E-3</c:v>
                </c:pt>
                <c:pt idx="44233">
                  <c:v>1.0068416595458984E-3</c:v>
                </c:pt>
                <c:pt idx="44234">
                  <c:v>1.007080078125E-3</c:v>
                </c:pt>
                <c:pt idx="44235">
                  <c:v>1.007080078125E-3</c:v>
                </c:pt>
                <c:pt idx="44236">
                  <c:v>1.0068416595458984E-3</c:v>
                </c:pt>
                <c:pt idx="44237">
                  <c:v>1.007080078125E-3</c:v>
                </c:pt>
                <c:pt idx="44238">
                  <c:v>1.007080078125E-3</c:v>
                </c:pt>
                <c:pt idx="44239">
                  <c:v>1.0068416595458984E-3</c:v>
                </c:pt>
                <c:pt idx="44240">
                  <c:v>1.007080078125E-3</c:v>
                </c:pt>
                <c:pt idx="44241">
                  <c:v>1.007080078125E-3</c:v>
                </c:pt>
                <c:pt idx="44242">
                  <c:v>1.0068416595458984E-3</c:v>
                </c:pt>
                <c:pt idx="44243">
                  <c:v>1.0080337524414063E-3</c:v>
                </c:pt>
                <c:pt idx="44244">
                  <c:v>1.007080078125E-3</c:v>
                </c:pt>
                <c:pt idx="44245">
                  <c:v>1.0068416595458984E-3</c:v>
                </c:pt>
                <c:pt idx="44246">
                  <c:v>1.007080078125E-3</c:v>
                </c:pt>
                <c:pt idx="44247">
                  <c:v>1.007080078125E-3</c:v>
                </c:pt>
                <c:pt idx="44248">
                  <c:v>1.0068416595458984E-3</c:v>
                </c:pt>
                <c:pt idx="44249">
                  <c:v>1.007080078125E-3</c:v>
                </c:pt>
                <c:pt idx="44250">
                  <c:v>1.007080078125E-3</c:v>
                </c:pt>
                <c:pt idx="44251">
                  <c:v>1.0068416595458984E-3</c:v>
                </c:pt>
                <c:pt idx="44252">
                  <c:v>1.007080078125E-3</c:v>
                </c:pt>
                <c:pt idx="44253">
                  <c:v>1.007080078125E-3</c:v>
                </c:pt>
                <c:pt idx="44254">
                  <c:v>1.0068416595458984E-3</c:v>
                </c:pt>
                <c:pt idx="44255">
                  <c:v>1.007080078125E-3</c:v>
                </c:pt>
                <c:pt idx="44256">
                  <c:v>1.0080337524414063E-3</c:v>
                </c:pt>
                <c:pt idx="44257">
                  <c:v>1.007080078125E-3</c:v>
                </c:pt>
                <c:pt idx="44258">
                  <c:v>1.0068416595458984E-3</c:v>
                </c:pt>
                <c:pt idx="44259">
                  <c:v>1.007080078125E-3</c:v>
                </c:pt>
                <c:pt idx="44260">
                  <c:v>1.007080078125E-3</c:v>
                </c:pt>
                <c:pt idx="44261">
                  <c:v>1.0068416595458984E-3</c:v>
                </c:pt>
                <c:pt idx="44262">
                  <c:v>1.007080078125E-3</c:v>
                </c:pt>
                <c:pt idx="44263">
                  <c:v>1.007080078125E-3</c:v>
                </c:pt>
                <c:pt idx="44264">
                  <c:v>1.0068416595458984E-3</c:v>
                </c:pt>
                <c:pt idx="44265">
                  <c:v>1.007080078125E-3</c:v>
                </c:pt>
                <c:pt idx="44266">
                  <c:v>1.007080078125E-3</c:v>
                </c:pt>
                <c:pt idx="44267">
                  <c:v>1.0068416595458984E-3</c:v>
                </c:pt>
                <c:pt idx="44268">
                  <c:v>1.0080337524414063E-3</c:v>
                </c:pt>
                <c:pt idx="44269">
                  <c:v>1.007080078125E-3</c:v>
                </c:pt>
                <c:pt idx="44270">
                  <c:v>1.0068416595458984E-3</c:v>
                </c:pt>
                <c:pt idx="44271">
                  <c:v>1.007080078125E-3</c:v>
                </c:pt>
                <c:pt idx="44272">
                  <c:v>1.007080078125E-3</c:v>
                </c:pt>
                <c:pt idx="44273">
                  <c:v>1.0068416595458984E-3</c:v>
                </c:pt>
                <c:pt idx="44274">
                  <c:v>1.007080078125E-3</c:v>
                </c:pt>
                <c:pt idx="44275">
                  <c:v>1.007080078125E-3</c:v>
                </c:pt>
                <c:pt idx="44276">
                  <c:v>1.0068416595458984E-3</c:v>
                </c:pt>
                <c:pt idx="44277">
                  <c:v>1.007080078125E-3</c:v>
                </c:pt>
                <c:pt idx="44278">
                  <c:v>1.007080078125E-3</c:v>
                </c:pt>
                <c:pt idx="44279">
                  <c:v>1.0068416595458984E-3</c:v>
                </c:pt>
                <c:pt idx="44280">
                  <c:v>1.007080078125E-3</c:v>
                </c:pt>
                <c:pt idx="44281">
                  <c:v>1.0080337524414063E-3</c:v>
                </c:pt>
                <c:pt idx="44282">
                  <c:v>1.007080078125E-3</c:v>
                </c:pt>
                <c:pt idx="44283">
                  <c:v>1.0068416595458984E-3</c:v>
                </c:pt>
                <c:pt idx="44284">
                  <c:v>1.007080078125E-3</c:v>
                </c:pt>
                <c:pt idx="44285">
                  <c:v>1.007080078125E-3</c:v>
                </c:pt>
                <c:pt idx="44286">
                  <c:v>1.0068416595458984E-3</c:v>
                </c:pt>
                <c:pt idx="44287">
                  <c:v>1.007080078125E-3</c:v>
                </c:pt>
                <c:pt idx="44288">
                  <c:v>1.007080078125E-3</c:v>
                </c:pt>
                <c:pt idx="44289">
                  <c:v>1.0068416595458984E-3</c:v>
                </c:pt>
                <c:pt idx="44290">
                  <c:v>1.007080078125E-3</c:v>
                </c:pt>
                <c:pt idx="44291">
                  <c:v>1.007080078125E-3</c:v>
                </c:pt>
                <c:pt idx="44292">
                  <c:v>1.0068416595458984E-3</c:v>
                </c:pt>
                <c:pt idx="44293">
                  <c:v>1.0080337524414063E-3</c:v>
                </c:pt>
                <c:pt idx="44294">
                  <c:v>1.007080078125E-3</c:v>
                </c:pt>
                <c:pt idx="44295">
                  <c:v>1.0068416595458984E-3</c:v>
                </c:pt>
                <c:pt idx="44296">
                  <c:v>1.007080078125E-3</c:v>
                </c:pt>
                <c:pt idx="44297">
                  <c:v>1.007080078125E-3</c:v>
                </c:pt>
                <c:pt idx="44298">
                  <c:v>1.0068416595458984E-3</c:v>
                </c:pt>
                <c:pt idx="44299">
                  <c:v>1.007080078125E-3</c:v>
                </c:pt>
                <c:pt idx="44300">
                  <c:v>1.007080078125E-3</c:v>
                </c:pt>
                <c:pt idx="44301">
                  <c:v>1.0068416595458984E-3</c:v>
                </c:pt>
                <c:pt idx="44302">
                  <c:v>1.007080078125E-3</c:v>
                </c:pt>
                <c:pt idx="44303">
                  <c:v>1.007080078125E-3</c:v>
                </c:pt>
                <c:pt idx="44304">
                  <c:v>1.0068416595458984E-3</c:v>
                </c:pt>
                <c:pt idx="44305">
                  <c:v>1.007080078125E-3</c:v>
                </c:pt>
                <c:pt idx="44306">
                  <c:v>1.0080337524414063E-3</c:v>
                </c:pt>
                <c:pt idx="44307">
                  <c:v>1.007080078125E-3</c:v>
                </c:pt>
                <c:pt idx="44308">
                  <c:v>1.0068416595458984E-3</c:v>
                </c:pt>
                <c:pt idx="44309">
                  <c:v>1.007080078125E-3</c:v>
                </c:pt>
                <c:pt idx="44310">
                  <c:v>1.007080078125E-3</c:v>
                </c:pt>
                <c:pt idx="44311">
                  <c:v>1.0068416595458984E-3</c:v>
                </c:pt>
                <c:pt idx="44312">
                  <c:v>1.007080078125E-3</c:v>
                </c:pt>
                <c:pt idx="44313">
                  <c:v>1.007080078125E-3</c:v>
                </c:pt>
                <c:pt idx="44314">
                  <c:v>1.0068416595458984E-3</c:v>
                </c:pt>
                <c:pt idx="44315">
                  <c:v>1.007080078125E-3</c:v>
                </c:pt>
                <c:pt idx="44316">
                  <c:v>1.0068416595458984E-3</c:v>
                </c:pt>
                <c:pt idx="44317">
                  <c:v>1.007080078125E-3</c:v>
                </c:pt>
                <c:pt idx="44318">
                  <c:v>1.0080337524414063E-3</c:v>
                </c:pt>
                <c:pt idx="44319">
                  <c:v>1.007080078125E-3</c:v>
                </c:pt>
                <c:pt idx="44320">
                  <c:v>1.0068416595458984E-3</c:v>
                </c:pt>
                <c:pt idx="44321">
                  <c:v>1.007080078125E-3</c:v>
                </c:pt>
                <c:pt idx="44322">
                  <c:v>1.007080078125E-3</c:v>
                </c:pt>
                <c:pt idx="44323">
                  <c:v>1.0068416595458984E-3</c:v>
                </c:pt>
                <c:pt idx="44324">
                  <c:v>1.007080078125E-3</c:v>
                </c:pt>
                <c:pt idx="44325">
                  <c:v>1.007080078125E-3</c:v>
                </c:pt>
                <c:pt idx="44326">
                  <c:v>1.0068416595458984E-3</c:v>
                </c:pt>
                <c:pt idx="44327">
                  <c:v>1.007080078125E-3</c:v>
                </c:pt>
                <c:pt idx="44328">
                  <c:v>1.007080078125E-3</c:v>
                </c:pt>
                <c:pt idx="44329">
                  <c:v>1.0068416595458984E-3</c:v>
                </c:pt>
                <c:pt idx="44330">
                  <c:v>1.007080078125E-3</c:v>
                </c:pt>
                <c:pt idx="44331">
                  <c:v>1.0080337524414063E-3</c:v>
                </c:pt>
                <c:pt idx="44332">
                  <c:v>1.007080078125E-3</c:v>
                </c:pt>
                <c:pt idx="44333">
                  <c:v>1.0068416595458984E-3</c:v>
                </c:pt>
                <c:pt idx="44334">
                  <c:v>1.007080078125E-3</c:v>
                </c:pt>
                <c:pt idx="44335">
                  <c:v>1.007080078125E-3</c:v>
                </c:pt>
                <c:pt idx="44336">
                  <c:v>1.0068416595458984E-3</c:v>
                </c:pt>
                <c:pt idx="44337">
                  <c:v>1.007080078125E-3</c:v>
                </c:pt>
                <c:pt idx="44338">
                  <c:v>1.0068416595458984E-3</c:v>
                </c:pt>
                <c:pt idx="44339">
                  <c:v>1.007080078125E-3</c:v>
                </c:pt>
                <c:pt idx="44340">
                  <c:v>1.007080078125E-3</c:v>
                </c:pt>
                <c:pt idx="44341">
                  <c:v>1.0068416595458984E-3</c:v>
                </c:pt>
                <c:pt idx="44342">
                  <c:v>1.007080078125E-3</c:v>
                </c:pt>
                <c:pt idx="44343">
                  <c:v>1.0080337524414063E-3</c:v>
                </c:pt>
                <c:pt idx="44344">
                  <c:v>1.007080078125E-3</c:v>
                </c:pt>
                <c:pt idx="44345">
                  <c:v>1.0068416595458984E-3</c:v>
                </c:pt>
                <c:pt idx="44346">
                  <c:v>1.007080078125E-3</c:v>
                </c:pt>
                <c:pt idx="44347">
                  <c:v>1.007080078125E-3</c:v>
                </c:pt>
                <c:pt idx="44348">
                  <c:v>1.0068416595458984E-3</c:v>
                </c:pt>
                <c:pt idx="44349">
                  <c:v>1.007080078125E-3</c:v>
                </c:pt>
                <c:pt idx="44350">
                  <c:v>1.007080078125E-3</c:v>
                </c:pt>
                <c:pt idx="44351">
                  <c:v>1.0068416595458984E-3</c:v>
                </c:pt>
                <c:pt idx="44352">
                  <c:v>1.007080078125E-3</c:v>
                </c:pt>
                <c:pt idx="44353">
                  <c:v>1.007080078125E-3</c:v>
                </c:pt>
                <c:pt idx="44354">
                  <c:v>1.0068416595458984E-3</c:v>
                </c:pt>
                <c:pt idx="44355">
                  <c:v>1.007080078125E-3</c:v>
                </c:pt>
                <c:pt idx="44356">
                  <c:v>1.0080337524414063E-3</c:v>
                </c:pt>
                <c:pt idx="44357">
                  <c:v>1.007080078125E-3</c:v>
                </c:pt>
                <c:pt idx="44358">
                  <c:v>1.0068416595458984E-3</c:v>
                </c:pt>
                <c:pt idx="44359">
                  <c:v>1.007080078125E-3</c:v>
                </c:pt>
                <c:pt idx="44360">
                  <c:v>1.0068416595458984E-3</c:v>
                </c:pt>
                <c:pt idx="44361">
                  <c:v>1.007080078125E-3</c:v>
                </c:pt>
                <c:pt idx="44362">
                  <c:v>1.007080078125E-3</c:v>
                </c:pt>
                <c:pt idx="44363">
                  <c:v>1.0068416595458984E-3</c:v>
                </c:pt>
                <c:pt idx="44364">
                  <c:v>1.007080078125E-3</c:v>
                </c:pt>
                <c:pt idx="44365">
                  <c:v>1.007080078125E-3</c:v>
                </c:pt>
                <c:pt idx="44366">
                  <c:v>1.0068416595458984E-3</c:v>
                </c:pt>
                <c:pt idx="44367">
                  <c:v>1.007080078125E-3</c:v>
                </c:pt>
                <c:pt idx="44368">
                  <c:v>1.0080337524414063E-3</c:v>
                </c:pt>
                <c:pt idx="44369">
                  <c:v>1.007080078125E-3</c:v>
                </c:pt>
                <c:pt idx="44370">
                  <c:v>1.0068416595458984E-3</c:v>
                </c:pt>
                <c:pt idx="44371">
                  <c:v>1.007080078125E-3</c:v>
                </c:pt>
                <c:pt idx="44372">
                  <c:v>1.007080078125E-3</c:v>
                </c:pt>
                <c:pt idx="44373">
                  <c:v>1.0068416595458984E-3</c:v>
                </c:pt>
                <c:pt idx="44374">
                  <c:v>1.007080078125E-3</c:v>
                </c:pt>
                <c:pt idx="44375">
                  <c:v>1.007080078125E-3</c:v>
                </c:pt>
                <c:pt idx="44376">
                  <c:v>1.0068416595458984E-3</c:v>
                </c:pt>
                <c:pt idx="44377">
                  <c:v>1.007080078125E-3</c:v>
                </c:pt>
                <c:pt idx="44378">
                  <c:v>1.007080078125E-3</c:v>
                </c:pt>
                <c:pt idx="44379">
                  <c:v>1.0068416595458984E-3</c:v>
                </c:pt>
                <c:pt idx="44380">
                  <c:v>1.007080078125E-3</c:v>
                </c:pt>
                <c:pt idx="44381">
                  <c:v>1.0080337524414063E-3</c:v>
                </c:pt>
                <c:pt idx="44382">
                  <c:v>1.0068416595458984E-3</c:v>
                </c:pt>
                <c:pt idx="44383">
                  <c:v>1.007080078125E-3</c:v>
                </c:pt>
                <c:pt idx="44384">
                  <c:v>1.007080078125E-3</c:v>
                </c:pt>
                <c:pt idx="44385">
                  <c:v>1.0068416595458984E-3</c:v>
                </c:pt>
                <c:pt idx="44386">
                  <c:v>1.007080078125E-3</c:v>
                </c:pt>
                <c:pt idx="44387">
                  <c:v>1.007080078125E-3</c:v>
                </c:pt>
                <c:pt idx="44388">
                  <c:v>1.0068416595458984E-3</c:v>
                </c:pt>
                <c:pt idx="44389">
                  <c:v>1.007080078125E-3</c:v>
                </c:pt>
                <c:pt idx="44390">
                  <c:v>1.007080078125E-3</c:v>
                </c:pt>
                <c:pt idx="44391">
                  <c:v>1.0068416595458984E-3</c:v>
                </c:pt>
                <c:pt idx="44392">
                  <c:v>1.007080078125E-3</c:v>
                </c:pt>
                <c:pt idx="44393">
                  <c:v>1.0080337524414063E-3</c:v>
                </c:pt>
                <c:pt idx="44394">
                  <c:v>1.007080078125E-3</c:v>
                </c:pt>
                <c:pt idx="44395">
                  <c:v>1.0068416595458984E-3</c:v>
                </c:pt>
                <c:pt idx="44396">
                  <c:v>1.007080078125E-3</c:v>
                </c:pt>
                <c:pt idx="44397">
                  <c:v>1.007080078125E-3</c:v>
                </c:pt>
                <c:pt idx="44398">
                  <c:v>1.0068416595458984E-3</c:v>
                </c:pt>
                <c:pt idx="44399">
                  <c:v>1.007080078125E-3</c:v>
                </c:pt>
                <c:pt idx="44400">
                  <c:v>1.007080078125E-3</c:v>
                </c:pt>
                <c:pt idx="44401">
                  <c:v>1.0068416595458984E-3</c:v>
                </c:pt>
                <c:pt idx="44402">
                  <c:v>1.007080078125E-3</c:v>
                </c:pt>
                <c:pt idx="44403">
                  <c:v>1.007080078125E-3</c:v>
                </c:pt>
                <c:pt idx="44404">
                  <c:v>1.0068416595458984E-3</c:v>
                </c:pt>
                <c:pt idx="44405">
                  <c:v>1.007080078125E-3</c:v>
                </c:pt>
                <c:pt idx="44406">
                  <c:v>1.0080337524414063E-3</c:v>
                </c:pt>
                <c:pt idx="44407">
                  <c:v>1.0068416595458984E-3</c:v>
                </c:pt>
                <c:pt idx="44408">
                  <c:v>1.007080078125E-3</c:v>
                </c:pt>
                <c:pt idx="44409">
                  <c:v>1.007080078125E-3</c:v>
                </c:pt>
                <c:pt idx="44410">
                  <c:v>1.0068416595458984E-3</c:v>
                </c:pt>
                <c:pt idx="44411">
                  <c:v>1.007080078125E-3</c:v>
                </c:pt>
                <c:pt idx="44412">
                  <c:v>1.007080078125E-3</c:v>
                </c:pt>
                <c:pt idx="44413">
                  <c:v>1.0068416595458984E-3</c:v>
                </c:pt>
                <c:pt idx="44414">
                  <c:v>1.007080078125E-3</c:v>
                </c:pt>
                <c:pt idx="44415">
                  <c:v>1.5105962753295898E-2</c:v>
                </c:pt>
                <c:pt idx="44416">
                  <c:v>1.007080078125E-3</c:v>
                </c:pt>
                <c:pt idx="44417">
                  <c:v>1.0080337524414063E-3</c:v>
                </c:pt>
                <c:pt idx="44418">
                  <c:v>1.0068416595458984E-3</c:v>
                </c:pt>
                <c:pt idx="44419">
                  <c:v>1.007080078125E-3</c:v>
                </c:pt>
                <c:pt idx="44420">
                  <c:v>1.007080078125E-3</c:v>
                </c:pt>
                <c:pt idx="44421">
                  <c:v>1.0068416595458984E-3</c:v>
                </c:pt>
                <c:pt idx="44422">
                  <c:v>1.007080078125E-3</c:v>
                </c:pt>
                <c:pt idx="44423">
                  <c:v>1.007080078125E-3</c:v>
                </c:pt>
                <c:pt idx="44424">
                  <c:v>1.0068416595458984E-3</c:v>
                </c:pt>
                <c:pt idx="44425">
                  <c:v>1.007080078125E-3</c:v>
                </c:pt>
                <c:pt idx="44426">
                  <c:v>1.007080078125E-3</c:v>
                </c:pt>
                <c:pt idx="44427">
                  <c:v>1.0068416595458984E-3</c:v>
                </c:pt>
                <c:pt idx="44428">
                  <c:v>1.007080078125E-3</c:v>
                </c:pt>
                <c:pt idx="44429">
                  <c:v>1.0080337524414063E-3</c:v>
                </c:pt>
                <c:pt idx="44430">
                  <c:v>1.007080078125E-3</c:v>
                </c:pt>
                <c:pt idx="44431">
                  <c:v>1.0068416595458984E-3</c:v>
                </c:pt>
                <c:pt idx="44432">
                  <c:v>1.007080078125E-3</c:v>
                </c:pt>
                <c:pt idx="44433">
                  <c:v>1.007080078125E-3</c:v>
                </c:pt>
                <c:pt idx="44434">
                  <c:v>1.0068416595458984E-3</c:v>
                </c:pt>
                <c:pt idx="44435">
                  <c:v>1.007080078125E-3</c:v>
                </c:pt>
                <c:pt idx="44436">
                  <c:v>1.007080078125E-3</c:v>
                </c:pt>
                <c:pt idx="44437">
                  <c:v>1.0068416595458984E-3</c:v>
                </c:pt>
                <c:pt idx="44438">
                  <c:v>1.007080078125E-3</c:v>
                </c:pt>
                <c:pt idx="44439">
                  <c:v>1.007080078125E-3</c:v>
                </c:pt>
                <c:pt idx="44440">
                  <c:v>1.0068416595458984E-3</c:v>
                </c:pt>
                <c:pt idx="44441">
                  <c:v>1.007080078125E-3</c:v>
                </c:pt>
                <c:pt idx="44442">
                  <c:v>1.0080337524414063E-3</c:v>
                </c:pt>
                <c:pt idx="44443">
                  <c:v>1.0068416595458984E-3</c:v>
                </c:pt>
                <c:pt idx="44444">
                  <c:v>1.007080078125E-3</c:v>
                </c:pt>
                <c:pt idx="44445">
                  <c:v>1.007080078125E-3</c:v>
                </c:pt>
                <c:pt idx="44446">
                  <c:v>1.0068416595458984E-3</c:v>
                </c:pt>
                <c:pt idx="44447">
                  <c:v>1.007080078125E-3</c:v>
                </c:pt>
                <c:pt idx="44448">
                  <c:v>1.007080078125E-3</c:v>
                </c:pt>
                <c:pt idx="44449">
                  <c:v>1.0068416595458984E-3</c:v>
                </c:pt>
                <c:pt idx="44450">
                  <c:v>1.007080078125E-3</c:v>
                </c:pt>
                <c:pt idx="44451">
                  <c:v>1.007080078125E-3</c:v>
                </c:pt>
                <c:pt idx="44452">
                  <c:v>1.0068416595458984E-3</c:v>
                </c:pt>
                <c:pt idx="44453">
                  <c:v>1.007080078125E-3</c:v>
                </c:pt>
                <c:pt idx="44454">
                  <c:v>1.0080337524414063E-3</c:v>
                </c:pt>
                <c:pt idx="44455">
                  <c:v>1.007080078125E-3</c:v>
                </c:pt>
                <c:pt idx="44456">
                  <c:v>1.0068416595458984E-3</c:v>
                </c:pt>
                <c:pt idx="44457">
                  <c:v>1.007080078125E-3</c:v>
                </c:pt>
                <c:pt idx="44458">
                  <c:v>1.007080078125E-3</c:v>
                </c:pt>
                <c:pt idx="44459">
                  <c:v>1.0068416595458984E-3</c:v>
                </c:pt>
                <c:pt idx="44460">
                  <c:v>1.007080078125E-3</c:v>
                </c:pt>
                <c:pt idx="44461">
                  <c:v>1.007080078125E-3</c:v>
                </c:pt>
                <c:pt idx="44462">
                  <c:v>1.0068416595458984E-3</c:v>
                </c:pt>
                <c:pt idx="44463">
                  <c:v>1.007080078125E-3</c:v>
                </c:pt>
                <c:pt idx="44464">
                  <c:v>1.007080078125E-3</c:v>
                </c:pt>
                <c:pt idx="44465">
                  <c:v>1.0068416595458984E-3</c:v>
                </c:pt>
                <c:pt idx="44466">
                  <c:v>1.007080078125E-3</c:v>
                </c:pt>
                <c:pt idx="44467">
                  <c:v>1.0080337524414063E-3</c:v>
                </c:pt>
                <c:pt idx="44468">
                  <c:v>1.0068416595458984E-3</c:v>
                </c:pt>
                <c:pt idx="44469">
                  <c:v>1.007080078125E-3</c:v>
                </c:pt>
                <c:pt idx="44470">
                  <c:v>1.007080078125E-3</c:v>
                </c:pt>
                <c:pt idx="44471">
                  <c:v>1.0068416595458984E-3</c:v>
                </c:pt>
                <c:pt idx="44472">
                  <c:v>1.007080078125E-3</c:v>
                </c:pt>
                <c:pt idx="44473">
                  <c:v>1.007080078125E-3</c:v>
                </c:pt>
                <c:pt idx="44474">
                  <c:v>1.0068416595458984E-3</c:v>
                </c:pt>
                <c:pt idx="44475">
                  <c:v>1.007080078125E-3</c:v>
                </c:pt>
                <c:pt idx="44476">
                  <c:v>1.007080078125E-3</c:v>
                </c:pt>
                <c:pt idx="44477">
                  <c:v>1.0068416595458984E-3</c:v>
                </c:pt>
                <c:pt idx="44478">
                  <c:v>1.007080078125E-3</c:v>
                </c:pt>
                <c:pt idx="44479">
                  <c:v>1.0080337524414063E-3</c:v>
                </c:pt>
                <c:pt idx="44480">
                  <c:v>1.007080078125E-3</c:v>
                </c:pt>
                <c:pt idx="44481">
                  <c:v>1.0068416595458984E-3</c:v>
                </c:pt>
                <c:pt idx="44482">
                  <c:v>1.007080078125E-3</c:v>
                </c:pt>
                <c:pt idx="44483">
                  <c:v>1.007080078125E-3</c:v>
                </c:pt>
                <c:pt idx="44484">
                  <c:v>1.0068416595458984E-3</c:v>
                </c:pt>
                <c:pt idx="44485">
                  <c:v>1.007080078125E-3</c:v>
                </c:pt>
                <c:pt idx="44486">
                  <c:v>1.007080078125E-3</c:v>
                </c:pt>
                <c:pt idx="44487">
                  <c:v>1.0068416595458984E-3</c:v>
                </c:pt>
                <c:pt idx="44488">
                  <c:v>1.007080078125E-3</c:v>
                </c:pt>
                <c:pt idx="44489">
                  <c:v>1.007080078125E-3</c:v>
                </c:pt>
                <c:pt idx="44490">
                  <c:v>1.0068416595458984E-3</c:v>
                </c:pt>
                <c:pt idx="44491">
                  <c:v>1.007080078125E-3</c:v>
                </c:pt>
                <c:pt idx="44492">
                  <c:v>1.0080337524414063E-3</c:v>
                </c:pt>
                <c:pt idx="44493">
                  <c:v>1.0068416595458984E-3</c:v>
                </c:pt>
                <c:pt idx="44494">
                  <c:v>1.007080078125E-3</c:v>
                </c:pt>
                <c:pt idx="44495">
                  <c:v>1.007080078125E-3</c:v>
                </c:pt>
                <c:pt idx="44496">
                  <c:v>1.0068416595458984E-3</c:v>
                </c:pt>
                <c:pt idx="44497">
                  <c:v>1.007080078125E-3</c:v>
                </c:pt>
                <c:pt idx="44498">
                  <c:v>1.007080078125E-3</c:v>
                </c:pt>
                <c:pt idx="44499">
                  <c:v>1.0068416595458984E-3</c:v>
                </c:pt>
                <c:pt idx="44500">
                  <c:v>1.007080078125E-3</c:v>
                </c:pt>
                <c:pt idx="44501">
                  <c:v>1.007080078125E-3</c:v>
                </c:pt>
                <c:pt idx="44502">
                  <c:v>1.0068416595458984E-3</c:v>
                </c:pt>
                <c:pt idx="44503">
                  <c:v>1.007080078125E-3</c:v>
                </c:pt>
                <c:pt idx="44504">
                  <c:v>1.0080337524414063E-3</c:v>
                </c:pt>
                <c:pt idx="44505">
                  <c:v>1.007080078125E-3</c:v>
                </c:pt>
                <c:pt idx="44506">
                  <c:v>1.0068416595458984E-3</c:v>
                </c:pt>
                <c:pt idx="44507">
                  <c:v>1.007080078125E-3</c:v>
                </c:pt>
                <c:pt idx="44508">
                  <c:v>1.007080078125E-3</c:v>
                </c:pt>
                <c:pt idx="44509">
                  <c:v>1.0068416595458984E-3</c:v>
                </c:pt>
                <c:pt idx="44510">
                  <c:v>1.007080078125E-3</c:v>
                </c:pt>
                <c:pt idx="44511">
                  <c:v>1.007080078125E-3</c:v>
                </c:pt>
                <c:pt idx="44512">
                  <c:v>1.0068416595458984E-3</c:v>
                </c:pt>
                <c:pt idx="44513">
                  <c:v>1.007080078125E-3</c:v>
                </c:pt>
                <c:pt idx="44514">
                  <c:v>1.007080078125E-3</c:v>
                </c:pt>
                <c:pt idx="44515">
                  <c:v>1.0068416595458984E-3</c:v>
                </c:pt>
                <c:pt idx="44516">
                  <c:v>1.007080078125E-3</c:v>
                </c:pt>
                <c:pt idx="44517">
                  <c:v>1.0080337524414063E-3</c:v>
                </c:pt>
                <c:pt idx="44518">
                  <c:v>1.0068416595458984E-3</c:v>
                </c:pt>
                <c:pt idx="44519">
                  <c:v>1.007080078125E-3</c:v>
                </c:pt>
                <c:pt idx="44520">
                  <c:v>1.007080078125E-3</c:v>
                </c:pt>
                <c:pt idx="44521">
                  <c:v>1.0068416595458984E-3</c:v>
                </c:pt>
                <c:pt idx="44522">
                  <c:v>1.007080078125E-3</c:v>
                </c:pt>
                <c:pt idx="44523">
                  <c:v>1.007080078125E-3</c:v>
                </c:pt>
                <c:pt idx="44524">
                  <c:v>1.0068416595458984E-3</c:v>
                </c:pt>
                <c:pt idx="44525">
                  <c:v>1.007080078125E-3</c:v>
                </c:pt>
                <c:pt idx="44526">
                  <c:v>1.007080078125E-3</c:v>
                </c:pt>
                <c:pt idx="44527">
                  <c:v>1.0068416595458984E-3</c:v>
                </c:pt>
                <c:pt idx="44528">
                  <c:v>1.007080078125E-3</c:v>
                </c:pt>
                <c:pt idx="44529">
                  <c:v>1.0080337524414063E-3</c:v>
                </c:pt>
                <c:pt idx="44530">
                  <c:v>1.007080078125E-3</c:v>
                </c:pt>
                <c:pt idx="44531">
                  <c:v>1.0068416595458984E-3</c:v>
                </c:pt>
                <c:pt idx="44532">
                  <c:v>1.007080078125E-3</c:v>
                </c:pt>
                <c:pt idx="44533">
                  <c:v>1.007080078125E-3</c:v>
                </c:pt>
                <c:pt idx="44534">
                  <c:v>1.0068416595458984E-3</c:v>
                </c:pt>
                <c:pt idx="44535">
                  <c:v>1.007080078125E-3</c:v>
                </c:pt>
                <c:pt idx="44536">
                  <c:v>1.007080078125E-3</c:v>
                </c:pt>
                <c:pt idx="44537">
                  <c:v>1.0068416595458984E-3</c:v>
                </c:pt>
                <c:pt idx="44538">
                  <c:v>1.007080078125E-3</c:v>
                </c:pt>
                <c:pt idx="44539">
                  <c:v>1.007080078125E-3</c:v>
                </c:pt>
                <c:pt idx="44540">
                  <c:v>1.0068416595458984E-3</c:v>
                </c:pt>
                <c:pt idx="44541">
                  <c:v>1.007080078125E-3</c:v>
                </c:pt>
                <c:pt idx="44542">
                  <c:v>1.0080337524414063E-3</c:v>
                </c:pt>
                <c:pt idx="44543">
                  <c:v>1.0068416595458984E-3</c:v>
                </c:pt>
                <c:pt idx="44544">
                  <c:v>1.007080078125E-3</c:v>
                </c:pt>
                <c:pt idx="44545">
                  <c:v>1.007080078125E-3</c:v>
                </c:pt>
                <c:pt idx="44546">
                  <c:v>1.0068416595458984E-3</c:v>
                </c:pt>
                <c:pt idx="44547">
                  <c:v>1.007080078125E-3</c:v>
                </c:pt>
                <c:pt idx="44548">
                  <c:v>1.007080078125E-3</c:v>
                </c:pt>
                <c:pt idx="44549">
                  <c:v>1.0068416595458984E-3</c:v>
                </c:pt>
                <c:pt idx="44550">
                  <c:v>1.007080078125E-3</c:v>
                </c:pt>
                <c:pt idx="44551">
                  <c:v>1.007080078125E-3</c:v>
                </c:pt>
                <c:pt idx="44552">
                  <c:v>1.0068416595458984E-3</c:v>
                </c:pt>
                <c:pt idx="44553">
                  <c:v>1.007080078125E-3</c:v>
                </c:pt>
                <c:pt idx="44554">
                  <c:v>1.0080337524414063E-3</c:v>
                </c:pt>
                <c:pt idx="44555">
                  <c:v>1.007080078125E-3</c:v>
                </c:pt>
                <c:pt idx="44556">
                  <c:v>1.0068416595458984E-3</c:v>
                </c:pt>
                <c:pt idx="44557">
                  <c:v>1.007080078125E-3</c:v>
                </c:pt>
                <c:pt idx="44558">
                  <c:v>1.007080078125E-3</c:v>
                </c:pt>
                <c:pt idx="44559">
                  <c:v>1.0068416595458984E-3</c:v>
                </c:pt>
                <c:pt idx="44560">
                  <c:v>7.0490837097167969E-3</c:v>
                </c:pt>
                <c:pt idx="44561">
                  <c:v>1.0080337524414063E-3</c:v>
                </c:pt>
                <c:pt idx="44562">
                  <c:v>1.0068416595458984E-3</c:v>
                </c:pt>
                <c:pt idx="44563">
                  <c:v>1.007080078125E-3</c:v>
                </c:pt>
                <c:pt idx="44564">
                  <c:v>1.007080078125E-3</c:v>
                </c:pt>
                <c:pt idx="44565">
                  <c:v>1.0068416595458984E-3</c:v>
                </c:pt>
                <c:pt idx="44566">
                  <c:v>1.007080078125E-3</c:v>
                </c:pt>
                <c:pt idx="44567">
                  <c:v>1.007080078125E-3</c:v>
                </c:pt>
                <c:pt idx="44568">
                  <c:v>1.0068416595458984E-3</c:v>
                </c:pt>
                <c:pt idx="44569">
                  <c:v>1.007080078125E-3</c:v>
                </c:pt>
                <c:pt idx="44570">
                  <c:v>1.007080078125E-3</c:v>
                </c:pt>
                <c:pt idx="44571">
                  <c:v>1.0068416595458984E-3</c:v>
                </c:pt>
                <c:pt idx="44572">
                  <c:v>1.007080078125E-3</c:v>
                </c:pt>
                <c:pt idx="44573">
                  <c:v>1.0080337524414063E-3</c:v>
                </c:pt>
                <c:pt idx="44574">
                  <c:v>1.007080078125E-3</c:v>
                </c:pt>
                <c:pt idx="44575">
                  <c:v>1.0068416595458984E-3</c:v>
                </c:pt>
                <c:pt idx="44576">
                  <c:v>1.007080078125E-3</c:v>
                </c:pt>
                <c:pt idx="44577">
                  <c:v>1.007080078125E-3</c:v>
                </c:pt>
                <c:pt idx="44578">
                  <c:v>1.0068416595458984E-3</c:v>
                </c:pt>
                <c:pt idx="44579">
                  <c:v>1.007080078125E-3</c:v>
                </c:pt>
                <c:pt idx="44580">
                  <c:v>1.007080078125E-3</c:v>
                </c:pt>
                <c:pt idx="44581">
                  <c:v>1.0068416595458984E-3</c:v>
                </c:pt>
                <c:pt idx="44582">
                  <c:v>1.007080078125E-3</c:v>
                </c:pt>
                <c:pt idx="44583">
                  <c:v>1.007080078125E-3</c:v>
                </c:pt>
                <c:pt idx="44584">
                  <c:v>1.0068416595458984E-3</c:v>
                </c:pt>
                <c:pt idx="44585">
                  <c:v>1.0080337524414063E-3</c:v>
                </c:pt>
                <c:pt idx="44586">
                  <c:v>1.007080078125E-3</c:v>
                </c:pt>
                <c:pt idx="44587">
                  <c:v>1.0068416595458984E-3</c:v>
                </c:pt>
                <c:pt idx="44588">
                  <c:v>1.007080078125E-3</c:v>
                </c:pt>
                <c:pt idx="44589">
                  <c:v>1.007080078125E-3</c:v>
                </c:pt>
                <c:pt idx="44590">
                  <c:v>1.0068416595458984E-3</c:v>
                </c:pt>
                <c:pt idx="44591">
                  <c:v>1.007080078125E-3</c:v>
                </c:pt>
                <c:pt idx="44592">
                  <c:v>1.007080078125E-3</c:v>
                </c:pt>
                <c:pt idx="44593">
                  <c:v>1.0068416595458984E-3</c:v>
                </c:pt>
                <c:pt idx="44594">
                  <c:v>1.007080078125E-3</c:v>
                </c:pt>
                <c:pt idx="44595">
                  <c:v>1.007080078125E-3</c:v>
                </c:pt>
                <c:pt idx="44596">
                  <c:v>1.0068416595458984E-3</c:v>
                </c:pt>
                <c:pt idx="44597">
                  <c:v>1.007080078125E-3</c:v>
                </c:pt>
                <c:pt idx="44598">
                  <c:v>1.0080337524414063E-3</c:v>
                </c:pt>
                <c:pt idx="44599">
                  <c:v>1.007080078125E-3</c:v>
                </c:pt>
                <c:pt idx="44600">
                  <c:v>1.0068416595458984E-3</c:v>
                </c:pt>
                <c:pt idx="44601">
                  <c:v>1.007080078125E-3</c:v>
                </c:pt>
                <c:pt idx="44602">
                  <c:v>1.007080078125E-3</c:v>
                </c:pt>
                <c:pt idx="44603">
                  <c:v>1.0068416595458984E-3</c:v>
                </c:pt>
                <c:pt idx="44604">
                  <c:v>1.007080078125E-3</c:v>
                </c:pt>
                <c:pt idx="44605">
                  <c:v>1.007080078125E-3</c:v>
                </c:pt>
                <c:pt idx="44606">
                  <c:v>1.0068416595458984E-3</c:v>
                </c:pt>
                <c:pt idx="44607">
                  <c:v>1.007080078125E-3</c:v>
                </c:pt>
                <c:pt idx="44608">
                  <c:v>1.007080078125E-3</c:v>
                </c:pt>
                <c:pt idx="44609">
                  <c:v>1.0068416595458984E-3</c:v>
                </c:pt>
                <c:pt idx="44610">
                  <c:v>1.0080337524414063E-3</c:v>
                </c:pt>
                <c:pt idx="44611">
                  <c:v>1.007080078125E-3</c:v>
                </c:pt>
                <c:pt idx="44612">
                  <c:v>1.0068416595458984E-3</c:v>
                </c:pt>
                <c:pt idx="44613">
                  <c:v>1.007080078125E-3</c:v>
                </c:pt>
                <c:pt idx="44614">
                  <c:v>1.007080078125E-3</c:v>
                </c:pt>
                <c:pt idx="44615">
                  <c:v>1.0068416595458984E-3</c:v>
                </c:pt>
                <c:pt idx="44616">
                  <c:v>1.007080078125E-3</c:v>
                </c:pt>
                <c:pt idx="44617">
                  <c:v>1.007080078125E-3</c:v>
                </c:pt>
                <c:pt idx="44618">
                  <c:v>1.0068416595458984E-3</c:v>
                </c:pt>
                <c:pt idx="44619">
                  <c:v>1.007080078125E-3</c:v>
                </c:pt>
                <c:pt idx="44620">
                  <c:v>1.007080078125E-3</c:v>
                </c:pt>
                <c:pt idx="44621">
                  <c:v>1.0068416595458984E-3</c:v>
                </c:pt>
                <c:pt idx="44622">
                  <c:v>1.007080078125E-3</c:v>
                </c:pt>
                <c:pt idx="44623">
                  <c:v>1.0080337524414063E-3</c:v>
                </c:pt>
                <c:pt idx="44624">
                  <c:v>1.007080078125E-3</c:v>
                </c:pt>
                <c:pt idx="44625">
                  <c:v>1.0068416595458984E-3</c:v>
                </c:pt>
                <c:pt idx="44626">
                  <c:v>1.007080078125E-3</c:v>
                </c:pt>
                <c:pt idx="44627">
                  <c:v>1.007080078125E-3</c:v>
                </c:pt>
                <c:pt idx="44628">
                  <c:v>1.0068416595458984E-3</c:v>
                </c:pt>
                <c:pt idx="44629">
                  <c:v>1.007080078125E-3</c:v>
                </c:pt>
                <c:pt idx="44630">
                  <c:v>1.007080078125E-3</c:v>
                </c:pt>
                <c:pt idx="44631">
                  <c:v>1.0068416595458984E-3</c:v>
                </c:pt>
                <c:pt idx="44632">
                  <c:v>1.007080078125E-3</c:v>
                </c:pt>
                <c:pt idx="44633">
                  <c:v>1.007080078125E-3</c:v>
                </c:pt>
                <c:pt idx="44634">
                  <c:v>1.0068416595458984E-3</c:v>
                </c:pt>
                <c:pt idx="44635">
                  <c:v>1.0080337524414063E-3</c:v>
                </c:pt>
                <c:pt idx="44636">
                  <c:v>1.007080078125E-3</c:v>
                </c:pt>
                <c:pt idx="44637">
                  <c:v>1.0068416595458984E-3</c:v>
                </c:pt>
                <c:pt idx="44638">
                  <c:v>1.007080078125E-3</c:v>
                </c:pt>
                <c:pt idx="44639">
                  <c:v>1.007080078125E-3</c:v>
                </c:pt>
                <c:pt idx="44640">
                  <c:v>1.0068416595458984E-3</c:v>
                </c:pt>
                <c:pt idx="44641">
                  <c:v>1.007080078125E-3</c:v>
                </c:pt>
                <c:pt idx="44642">
                  <c:v>1.007080078125E-3</c:v>
                </c:pt>
                <c:pt idx="44643">
                  <c:v>1.0068416595458984E-3</c:v>
                </c:pt>
                <c:pt idx="44644">
                  <c:v>1.007080078125E-3</c:v>
                </c:pt>
                <c:pt idx="44645">
                  <c:v>1.007080078125E-3</c:v>
                </c:pt>
                <c:pt idx="44646">
                  <c:v>1.0068416595458984E-3</c:v>
                </c:pt>
                <c:pt idx="44647">
                  <c:v>1.007080078125E-3</c:v>
                </c:pt>
                <c:pt idx="44648">
                  <c:v>1.0080337524414063E-3</c:v>
                </c:pt>
                <c:pt idx="44649">
                  <c:v>1.007080078125E-3</c:v>
                </c:pt>
                <c:pt idx="44650">
                  <c:v>1.0068416595458984E-3</c:v>
                </c:pt>
                <c:pt idx="44651">
                  <c:v>1.007080078125E-3</c:v>
                </c:pt>
                <c:pt idx="44652">
                  <c:v>1.007080078125E-3</c:v>
                </c:pt>
                <c:pt idx="44653">
                  <c:v>1.0068416595458984E-3</c:v>
                </c:pt>
                <c:pt idx="44654">
                  <c:v>1.007080078125E-3</c:v>
                </c:pt>
                <c:pt idx="44655">
                  <c:v>1.007080078125E-3</c:v>
                </c:pt>
                <c:pt idx="44656">
                  <c:v>1.0068416595458984E-3</c:v>
                </c:pt>
                <c:pt idx="44657">
                  <c:v>1.007080078125E-3</c:v>
                </c:pt>
                <c:pt idx="44658">
                  <c:v>1.007080078125E-3</c:v>
                </c:pt>
                <c:pt idx="44659">
                  <c:v>1.0068416595458984E-3</c:v>
                </c:pt>
                <c:pt idx="44660">
                  <c:v>1.0080337524414063E-3</c:v>
                </c:pt>
                <c:pt idx="44661">
                  <c:v>1.007080078125E-3</c:v>
                </c:pt>
                <c:pt idx="44662">
                  <c:v>1.0068416595458984E-3</c:v>
                </c:pt>
                <c:pt idx="44663">
                  <c:v>1.007080078125E-3</c:v>
                </c:pt>
                <c:pt idx="44664">
                  <c:v>1.007080078125E-3</c:v>
                </c:pt>
                <c:pt idx="44665">
                  <c:v>1.0068416595458984E-3</c:v>
                </c:pt>
                <c:pt idx="44666">
                  <c:v>1.007080078125E-3</c:v>
                </c:pt>
                <c:pt idx="44667">
                  <c:v>1.007080078125E-3</c:v>
                </c:pt>
                <c:pt idx="44668">
                  <c:v>1.0068416595458984E-3</c:v>
                </c:pt>
                <c:pt idx="44669">
                  <c:v>1.007080078125E-3</c:v>
                </c:pt>
                <c:pt idx="44670">
                  <c:v>1.007080078125E-3</c:v>
                </c:pt>
                <c:pt idx="44671">
                  <c:v>1.0068416595458984E-3</c:v>
                </c:pt>
                <c:pt idx="44672">
                  <c:v>1.007080078125E-3</c:v>
                </c:pt>
                <c:pt idx="44673">
                  <c:v>1.0080337524414063E-3</c:v>
                </c:pt>
                <c:pt idx="44674">
                  <c:v>1.007080078125E-3</c:v>
                </c:pt>
                <c:pt idx="44675">
                  <c:v>1.0068416595458984E-3</c:v>
                </c:pt>
                <c:pt idx="44676">
                  <c:v>1.007080078125E-3</c:v>
                </c:pt>
                <c:pt idx="44677">
                  <c:v>1.007080078125E-3</c:v>
                </c:pt>
                <c:pt idx="44678">
                  <c:v>1.0068416595458984E-3</c:v>
                </c:pt>
                <c:pt idx="44679">
                  <c:v>1.007080078125E-3</c:v>
                </c:pt>
                <c:pt idx="44680">
                  <c:v>1.007080078125E-3</c:v>
                </c:pt>
                <c:pt idx="44681">
                  <c:v>1.0068416595458984E-3</c:v>
                </c:pt>
                <c:pt idx="44682">
                  <c:v>1.007080078125E-3</c:v>
                </c:pt>
                <c:pt idx="44683">
                  <c:v>1.007080078125E-3</c:v>
                </c:pt>
                <c:pt idx="44684">
                  <c:v>1.0068416595458984E-3</c:v>
                </c:pt>
                <c:pt idx="44685">
                  <c:v>1.0080337524414063E-3</c:v>
                </c:pt>
                <c:pt idx="44686">
                  <c:v>1.007080078125E-3</c:v>
                </c:pt>
                <c:pt idx="44687">
                  <c:v>1.0068416595458984E-3</c:v>
                </c:pt>
                <c:pt idx="44688">
                  <c:v>1.007080078125E-3</c:v>
                </c:pt>
                <c:pt idx="44689">
                  <c:v>1.007080078125E-3</c:v>
                </c:pt>
                <c:pt idx="44690">
                  <c:v>1.0068416595458984E-3</c:v>
                </c:pt>
                <c:pt idx="44691">
                  <c:v>1.007080078125E-3</c:v>
                </c:pt>
                <c:pt idx="44692">
                  <c:v>1.007080078125E-3</c:v>
                </c:pt>
                <c:pt idx="44693">
                  <c:v>1.0068416595458984E-3</c:v>
                </c:pt>
                <c:pt idx="44694">
                  <c:v>1.007080078125E-3</c:v>
                </c:pt>
                <c:pt idx="44695">
                  <c:v>1.007080078125E-3</c:v>
                </c:pt>
                <c:pt idx="44696">
                  <c:v>1.0068416595458984E-3</c:v>
                </c:pt>
                <c:pt idx="44697">
                  <c:v>1.007080078125E-3</c:v>
                </c:pt>
                <c:pt idx="44698">
                  <c:v>1.0080337524414063E-3</c:v>
                </c:pt>
                <c:pt idx="44699">
                  <c:v>1.007080078125E-3</c:v>
                </c:pt>
                <c:pt idx="44700">
                  <c:v>1.0068416595458984E-3</c:v>
                </c:pt>
                <c:pt idx="44701">
                  <c:v>1.007080078125E-3</c:v>
                </c:pt>
                <c:pt idx="44702">
                  <c:v>1.007080078125E-3</c:v>
                </c:pt>
                <c:pt idx="44703">
                  <c:v>1.0068416595458984E-3</c:v>
                </c:pt>
                <c:pt idx="44704">
                  <c:v>1.007080078125E-3</c:v>
                </c:pt>
                <c:pt idx="44705">
                  <c:v>1.007080078125E-3</c:v>
                </c:pt>
                <c:pt idx="44706">
                  <c:v>1.0068416595458984E-3</c:v>
                </c:pt>
                <c:pt idx="44707">
                  <c:v>1.007080078125E-3</c:v>
                </c:pt>
                <c:pt idx="44708">
                  <c:v>1.007080078125E-3</c:v>
                </c:pt>
                <c:pt idx="44709">
                  <c:v>1.0068416595458984E-3</c:v>
                </c:pt>
                <c:pt idx="44710">
                  <c:v>1.0080337524414063E-3</c:v>
                </c:pt>
                <c:pt idx="44711">
                  <c:v>1.007080078125E-3</c:v>
                </c:pt>
                <c:pt idx="44712">
                  <c:v>1.0068416595458984E-3</c:v>
                </c:pt>
                <c:pt idx="44713">
                  <c:v>1.007080078125E-3</c:v>
                </c:pt>
                <c:pt idx="44714">
                  <c:v>1.007080078125E-3</c:v>
                </c:pt>
                <c:pt idx="44715">
                  <c:v>1.0068416595458984E-3</c:v>
                </c:pt>
                <c:pt idx="44716">
                  <c:v>1.007080078125E-3</c:v>
                </c:pt>
                <c:pt idx="44717">
                  <c:v>1.007080078125E-3</c:v>
                </c:pt>
                <c:pt idx="44718">
                  <c:v>1.0068416595458984E-3</c:v>
                </c:pt>
                <c:pt idx="44719">
                  <c:v>1.007080078125E-3</c:v>
                </c:pt>
                <c:pt idx="44720">
                  <c:v>1.007080078125E-3</c:v>
                </c:pt>
                <c:pt idx="44721">
                  <c:v>1.0068416595458984E-3</c:v>
                </c:pt>
                <c:pt idx="44722">
                  <c:v>1.007080078125E-3</c:v>
                </c:pt>
                <c:pt idx="44723">
                  <c:v>1.0080337524414063E-3</c:v>
                </c:pt>
                <c:pt idx="44724">
                  <c:v>1.007080078125E-3</c:v>
                </c:pt>
                <c:pt idx="44725">
                  <c:v>1.0068416595458984E-3</c:v>
                </c:pt>
                <c:pt idx="44726">
                  <c:v>1.007080078125E-3</c:v>
                </c:pt>
                <c:pt idx="44727">
                  <c:v>1.007080078125E-3</c:v>
                </c:pt>
                <c:pt idx="44728">
                  <c:v>1.0068416595458984E-3</c:v>
                </c:pt>
                <c:pt idx="44729">
                  <c:v>1.007080078125E-3</c:v>
                </c:pt>
                <c:pt idx="44730">
                  <c:v>1.007080078125E-3</c:v>
                </c:pt>
                <c:pt idx="44731">
                  <c:v>1.0068416595458984E-3</c:v>
                </c:pt>
                <c:pt idx="44732">
                  <c:v>1.007080078125E-3</c:v>
                </c:pt>
                <c:pt idx="44733">
                  <c:v>1.007080078125E-3</c:v>
                </c:pt>
                <c:pt idx="44734">
                  <c:v>1.0068416595458984E-3</c:v>
                </c:pt>
                <c:pt idx="44735">
                  <c:v>1.0080337524414063E-3</c:v>
                </c:pt>
                <c:pt idx="44736">
                  <c:v>1.007080078125E-3</c:v>
                </c:pt>
                <c:pt idx="44737">
                  <c:v>1.0068416595458984E-3</c:v>
                </c:pt>
                <c:pt idx="44738">
                  <c:v>1.007080078125E-3</c:v>
                </c:pt>
                <c:pt idx="44739">
                  <c:v>1.007080078125E-3</c:v>
                </c:pt>
                <c:pt idx="44740">
                  <c:v>1.0068416595458984E-3</c:v>
                </c:pt>
                <c:pt idx="44741">
                  <c:v>1.007080078125E-3</c:v>
                </c:pt>
                <c:pt idx="44742">
                  <c:v>1.007080078125E-3</c:v>
                </c:pt>
                <c:pt idx="44743">
                  <c:v>1.0068416595458984E-3</c:v>
                </c:pt>
                <c:pt idx="44744">
                  <c:v>1.007080078125E-3</c:v>
                </c:pt>
                <c:pt idx="44745">
                  <c:v>1.007080078125E-3</c:v>
                </c:pt>
                <c:pt idx="44746">
                  <c:v>1.0068416595458984E-3</c:v>
                </c:pt>
                <c:pt idx="44747">
                  <c:v>1.007080078125E-3</c:v>
                </c:pt>
                <c:pt idx="44748">
                  <c:v>1.0080337524414063E-3</c:v>
                </c:pt>
                <c:pt idx="44749">
                  <c:v>1.007080078125E-3</c:v>
                </c:pt>
                <c:pt idx="44750">
                  <c:v>1.0068416595458984E-3</c:v>
                </c:pt>
                <c:pt idx="44751">
                  <c:v>1.007080078125E-3</c:v>
                </c:pt>
                <c:pt idx="44752">
                  <c:v>1.007080078125E-3</c:v>
                </c:pt>
                <c:pt idx="44753">
                  <c:v>1.0068416595458984E-3</c:v>
                </c:pt>
                <c:pt idx="44754">
                  <c:v>1.007080078125E-3</c:v>
                </c:pt>
                <c:pt idx="44755">
                  <c:v>1.007080078125E-3</c:v>
                </c:pt>
                <c:pt idx="44756">
                  <c:v>1.0068416595458984E-3</c:v>
                </c:pt>
                <c:pt idx="44757">
                  <c:v>1.007080078125E-3</c:v>
                </c:pt>
                <c:pt idx="44758">
                  <c:v>1.007080078125E-3</c:v>
                </c:pt>
                <c:pt idx="44759">
                  <c:v>1.0068416595458984E-3</c:v>
                </c:pt>
                <c:pt idx="44760">
                  <c:v>1.0080337524414063E-3</c:v>
                </c:pt>
                <c:pt idx="44761">
                  <c:v>1.007080078125E-3</c:v>
                </c:pt>
                <c:pt idx="44762">
                  <c:v>1.0068416595458984E-3</c:v>
                </c:pt>
                <c:pt idx="44763">
                  <c:v>1.007080078125E-3</c:v>
                </c:pt>
                <c:pt idx="44764">
                  <c:v>1.007080078125E-3</c:v>
                </c:pt>
                <c:pt idx="44765">
                  <c:v>1.0068416595458984E-3</c:v>
                </c:pt>
                <c:pt idx="44766">
                  <c:v>1.007080078125E-3</c:v>
                </c:pt>
                <c:pt idx="44767">
                  <c:v>1.007080078125E-3</c:v>
                </c:pt>
                <c:pt idx="44768">
                  <c:v>1.0068416595458984E-3</c:v>
                </c:pt>
                <c:pt idx="44769">
                  <c:v>1.007080078125E-3</c:v>
                </c:pt>
                <c:pt idx="44770">
                  <c:v>1.007080078125E-3</c:v>
                </c:pt>
                <c:pt idx="44771">
                  <c:v>1.0068416595458984E-3</c:v>
                </c:pt>
                <c:pt idx="44772">
                  <c:v>1.007080078125E-3</c:v>
                </c:pt>
                <c:pt idx="44773">
                  <c:v>1.0080337524414063E-3</c:v>
                </c:pt>
                <c:pt idx="44774">
                  <c:v>1.007080078125E-3</c:v>
                </c:pt>
                <c:pt idx="44775">
                  <c:v>1.0068416595458984E-3</c:v>
                </c:pt>
                <c:pt idx="44776">
                  <c:v>1.007080078125E-3</c:v>
                </c:pt>
                <c:pt idx="44777">
                  <c:v>1.007080078125E-3</c:v>
                </c:pt>
                <c:pt idx="44778">
                  <c:v>1.0068416595458984E-3</c:v>
                </c:pt>
                <c:pt idx="44779">
                  <c:v>1.007080078125E-3</c:v>
                </c:pt>
                <c:pt idx="44780">
                  <c:v>1.007080078125E-3</c:v>
                </c:pt>
                <c:pt idx="44781">
                  <c:v>1.0068416595458984E-3</c:v>
                </c:pt>
                <c:pt idx="44782">
                  <c:v>1.007080078125E-3</c:v>
                </c:pt>
                <c:pt idx="44783">
                  <c:v>1.007080078125E-3</c:v>
                </c:pt>
                <c:pt idx="44784">
                  <c:v>1.0068416595458984E-3</c:v>
                </c:pt>
                <c:pt idx="44785">
                  <c:v>1.0080337524414063E-3</c:v>
                </c:pt>
                <c:pt idx="44786">
                  <c:v>1.007080078125E-3</c:v>
                </c:pt>
                <c:pt idx="44787">
                  <c:v>1.0068416595458984E-3</c:v>
                </c:pt>
                <c:pt idx="44788">
                  <c:v>1.007080078125E-3</c:v>
                </c:pt>
                <c:pt idx="44789">
                  <c:v>1.007080078125E-3</c:v>
                </c:pt>
                <c:pt idx="44790">
                  <c:v>1.0068416595458984E-3</c:v>
                </c:pt>
                <c:pt idx="44791">
                  <c:v>1.007080078125E-3</c:v>
                </c:pt>
                <c:pt idx="44792">
                  <c:v>1.007080078125E-3</c:v>
                </c:pt>
                <c:pt idx="44793">
                  <c:v>1.0068416595458984E-3</c:v>
                </c:pt>
                <c:pt idx="44794">
                  <c:v>1.007080078125E-3</c:v>
                </c:pt>
                <c:pt idx="44795">
                  <c:v>1.007080078125E-3</c:v>
                </c:pt>
                <c:pt idx="44796">
                  <c:v>1.0068416595458984E-3</c:v>
                </c:pt>
                <c:pt idx="44797">
                  <c:v>1.007080078125E-3</c:v>
                </c:pt>
                <c:pt idx="44798">
                  <c:v>1.0080337524414063E-3</c:v>
                </c:pt>
                <c:pt idx="44799">
                  <c:v>1.007080078125E-3</c:v>
                </c:pt>
                <c:pt idx="44800">
                  <c:v>1.0068416595458984E-3</c:v>
                </c:pt>
                <c:pt idx="44801">
                  <c:v>1.007080078125E-3</c:v>
                </c:pt>
                <c:pt idx="44802">
                  <c:v>1.007080078125E-3</c:v>
                </c:pt>
                <c:pt idx="44803">
                  <c:v>1.0068416595458984E-3</c:v>
                </c:pt>
                <c:pt idx="44804">
                  <c:v>1.007080078125E-3</c:v>
                </c:pt>
                <c:pt idx="44805">
                  <c:v>1.007080078125E-3</c:v>
                </c:pt>
                <c:pt idx="44806">
                  <c:v>1.0068416595458984E-3</c:v>
                </c:pt>
                <c:pt idx="44807">
                  <c:v>1.007080078125E-3</c:v>
                </c:pt>
                <c:pt idx="44808">
                  <c:v>1.0068416595458984E-3</c:v>
                </c:pt>
                <c:pt idx="44809">
                  <c:v>1.007080078125E-3</c:v>
                </c:pt>
                <c:pt idx="44810">
                  <c:v>1.0080337524414063E-3</c:v>
                </c:pt>
                <c:pt idx="44811">
                  <c:v>1.007080078125E-3</c:v>
                </c:pt>
                <c:pt idx="44812">
                  <c:v>1.0068416595458984E-3</c:v>
                </c:pt>
                <c:pt idx="44813">
                  <c:v>1.007080078125E-3</c:v>
                </c:pt>
                <c:pt idx="44814">
                  <c:v>1.007080078125E-3</c:v>
                </c:pt>
                <c:pt idx="44815">
                  <c:v>1.0068416595458984E-3</c:v>
                </c:pt>
                <c:pt idx="44816">
                  <c:v>1.007080078125E-3</c:v>
                </c:pt>
                <c:pt idx="44817">
                  <c:v>1.007080078125E-3</c:v>
                </c:pt>
                <c:pt idx="44818">
                  <c:v>1.0068416595458984E-3</c:v>
                </c:pt>
                <c:pt idx="44819">
                  <c:v>1.007080078125E-3</c:v>
                </c:pt>
                <c:pt idx="44820">
                  <c:v>1.007080078125E-3</c:v>
                </c:pt>
                <c:pt idx="44821">
                  <c:v>1.0068416595458984E-3</c:v>
                </c:pt>
                <c:pt idx="44822">
                  <c:v>1.007080078125E-3</c:v>
                </c:pt>
                <c:pt idx="44823">
                  <c:v>1.0080337524414063E-3</c:v>
                </c:pt>
                <c:pt idx="44824">
                  <c:v>1.007080078125E-3</c:v>
                </c:pt>
                <c:pt idx="44825">
                  <c:v>1.0068416595458984E-3</c:v>
                </c:pt>
                <c:pt idx="44826">
                  <c:v>1.007080078125E-3</c:v>
                </c:pt>
                <c:pt idx="44827">
                  <c:v>1.007080078125E-3</c:v>
                </c:pt>
                <c:pt idx="44828">
                  <c:v>1.0068416595458984E-3</c:v>
                </c:pt>
                <c:pt idx="44829">
                  <c:v>1.007080078125E-3</c:v>
                </c:pt>
                <c:pt idx="44830">
                  <c:v>1.0068416595458984E-3</c:v>
                </c:pt>
                <c:pt idx="44831">
                  <c:v>1.007080078125E-3</c:v>
                </c:pt>
                <c:pt idx="44832">
                  <c:v>1.007080078125E-3</c:v>
                </c:pt>
                <c:pt idx="44833">
                  <c:v>1.0068416595458984E-3</c:v>
                </c:pt>
                <c:pt idx="44834">
                  <c:v>1.007080078125E-3</c:v>
                </c:pt>
                <c:pt idx="44835">
                  <c:v>1.0080337524414063E-3</c:v>
                </c:pt>
                <c:pt idx="44836">
                  <c:v>1.007080078125E-3</c:v>
                </c:pt>
                <c:pt idx="44837">
                  <c:v>1.0068416595458984E-3</c:v>
                </c:pt>
                <c:pt idx="44838">
                  <c:v>1.007080078125E-3</c:v>
                </c:pt>
                <c:pt idx="44839">
                  <c:v>1.007080078125E-3</c:v>
                </c:pt>
                <c:pt idx="44840">
                  <c:v>1.0068416595458984E-3</c:v>
                </c:pt>
                <c:pt idx="44841">
                  <c:v>1.007080078125E-3</c:v>
                </c:pt>
                <c:pt idx="44842">
                  <c:v>1.007080078125E-3</c:v>
                </c:pt>
                <c:pt idx="44843">
                  <c:v>1.0068416595458984E-3</c:v>
                </c:pt>
                <c:pt idx="44844">
                  <c:v>1.007080078125E-3</c:v>
                </c:pt>
                <c:pt idx="44845">
                  <c:v>1.007080078125E-3</c:v>
                </c:pt>
                <c:pt idx="44846">
                  <c:v>1.0068416595458984E-3</c:v>
                </c:pt>
                <c:pt idx="44847">
                  <c:v>1.007080078125E-3</c:v>
                </c:pt>
                <c:pt idx="44848">
                  <c:v>1.0080337524414063E-3</c:v>
                </c:pt>
                <c:pt idx="44849">
                  <c:v>1.007080078125E-3</c:v>
                </c:pt>
                <c:pt idx="44850">
                  <c:v>1.0068416595458984E-3</c:v>
                </c:pt>
                <c:pt idx="44851">
                  <c:v>1.007080078125E-3</c:v>
                </c:pt>
                <c:pt idx="44852">
                  <c:v>1.0068416595458984E-3</c:v>
                </c:pt>
                <c:pt idx="44853">
                  <c:v>1.007080078125E-3</c:v>
                </c:pt>
                <c:pt idx="44854">
                  <c:v>1.007080078125E-3</c:v>
                </c:pt>
                <c:pt idx="44855">
                  <c:v>1.0068416595458984E-3</c:v>
                </c:pt>
                <c:pt idx="44856">
                  <c:v>1.007080078125E-3</c:v>
                </c:pt>
                <c:pt idx="44857">
                  <c:v>1.007080078125E-3</c:v>
                </c:pt>
                <c:pt idx="44858">
                  <c:v>1.0068416595458984E-3</c:v>
                </c:pt>
                <c:pt idx="44859">
                  <c:v>1.007080078125E-3</c:v>
                </c:pt>
                <c:pt idx="44860">
                  <c:v>1.0080337524414063E-3</c:v>
                </c:pt>
                <c:pt idx="44861">
                  <c:v>1.007080078125E-3</c:v>
                </c:pt>
                <c:pt idx="44862">
                  <c:v>1.0068416595458984E-3</c:v>
                </c:pt>
                <c:pt idx="44863">
                  <c:v>1.007080078125E-3</c:v>
                </c:pt>
                <c:pt idx="44864">
                  <c:v>1.007080078125E-3</c:v>
                </c:pt>
                <c:pt idx="44865">
                  <c:v>1.0068416595458984E-3</c:v>
                </c:pt>
                <c:pt idx="44866">
                  <c:v>1.007080078125E-3</c:v>
                </c:pt>
                <c:pt idx="44867">
                  <c:v>1.007080078125E-3</c:v>
                </c:pt>
                <c:pt idx="44868">
                  <c:v>1.0068416595458984E-3</c:v>
                </c:pt>
                <c:pt idx="44869">
                  <c:v>1.007080078125E-3</c:v>
                </c:pt>
                <c:pt idx="44870">
                  <c:v>1.007080078125E-3</c:v>
                </c:pt>
                <c:pt idx="44871">
                  <c:v>1.0068416595458984E-3</c:v>
                </c:pt>
                <c:pt idx="44872">
                  <c:v>1.007080078125E-3</c:v>
                </c:pt>
                <c:pt idx="44873">
                  <c:v>1.0080337524414063E-3</c:v>
                </c:pt>
                <c:pt idx="44874">
                  <c:v>1.0068416595458984E-3</c:v>
                </c:pt>
                <c:pt idx="44875">
                  <c:v>1.007080078125E-3</c:v>
                </c:pt>
                <c:pt idx="44876">
                  <c:v>1.007080078125E-3</c:v>
                </c:pt>
                <c:pt idx="44877">
                  <c:v>1.0068416595458984E-3</c:v>
                </c:pt>
                <c:pt idx="44878">
                  <c:v>1.007080078125E-3</c:v>
                </c:pt>
                <c:pt idx="44879">
                  <c:v>1.007080078125E-3</c:v>
                </c:pt>
                <c:pt idx="44880">
                  <c:v>1.0068416595458984E-3</c:v>
                </c:pt>
                <c:pt idx="44881">
                  <c:v>1.007080078125E-3</c:v>
                </c:pt>
                <c:pt idx="44882">
                  <c:v>1.007080078125E-3</c:v>
                </c:pt>
                <c:pt idx="44883">
                  <c:v>1.0068416595458984E-3</c:v>
                </c:pt>
                <c:pt idx="44884">
                  <c:v>1.007080078125E-3</c:v>
                </c:pt>
                <c:pt idx="44885">
                  <c:v>1.0080337524414063E-3</c:v>
                </c:pt>
                <c:pt idx="44886">
                  <c:v>1.007080078125E-3</c:v>
                </c:pt>
                <c:pt idx="44887">
                  <c:v>1.0068416595458984E-3</c:v>
                </c:pt>
                <c:pt idx="44888">
                  <c:v>1.007080078125E-3</c:v>
                </c:pt>
                <c:pt idx="44889">
                  <c:v>1.007080078125E-3</c:v>
                </c:pt>
                <c:pt idx="44890">
                  <c:v>1.0068416595458984E-3</c:v>
                </c:pt>
                <c:pt idx="44891">
                  <c:v>1.007080078125E-3</c:v>
                </c:pt>
                <c:pt idx="44892">
                  <c:v>1.007080078125E-3</c:v>
                </c:pt>
                <c:pt idx="44893">
                  <c:v>1.0068416595458984E-3</c:v>
                </c:pt>
                <c:pt idx="44894">
                  <c:v>1.007080078125E-3</c:v>
                </c:pt>
                <c:pt idx="44895">
                  <c:v>1.007080078125E-3</c:v>
                </c:pt>
                <c:pt idx="44896">
                  <c:v>1.0068416595458984E-3</c:v>
                </c:pt>
                <c:pt idx="44897">
                  <c:v>1.007080078125E-3</c:v>
                </c:pt>
                <c:pt idx="44898">
                  <c:v>1.0080337524414063E-3</c:v>
                </c:pt>
                <c:pt idx="44899">
                  <c:v>1.0068416595458984E-3</c:v>
                </c:pt>
                <c:pt idx="44900">
                  <c:v>1.007080078125E-3</c:v>
                </c:pt>
                <c:pt idx="44901">
                  <c:v>1.007080078125E-3</c:v>
                </c:pt>
                <c:pt idx="44902">
                  <c:v>1.0068416595458984E-3</c:v>
                </c:pt>
                <c:pt idx="44903">
                  <c:v>1.007080078125E-3</c:v>
                </c:pt>
                <c:pt idx="44904">
                  <c:v>1.007080078125E-3</c:v>
                </c:pt>
                <c:pt idx="44905">
                  <c:v>1.0068416595458984E-3</c:v>
                </c:pt>
                <c:pt idx="44906">
                  <c:v>1.007080078125E-3</c:v>
                </c:pt>
                <c:pt idx="44907">
                  <c:v>1.007080078125E-3</c:v>
                </c:pt>
                <c:pt idx="44908">
                  <c:v>1.0068416595458984E-3</c:v>
                </c:pt>
                <c:pt idx="44909">
                  <c:v>1.007080078125E-3</c:v>
                </c:pt>
                <c:pt idx="44910">
                  <c:v>1.0080337524414063E-3</c:v>
                </c:pt>
                <c:pt idx="44911">
                  <c:v>1.007080078125E-3</c:v>
                </c:pt>
                <c:pt idx="44912">
                  <c:v>1.0068416595458984E-3</c:v>
                </c:pt>
                <c:pt idx="44913">
                  <c:v>1.007080078125E-3</c:v>
                </c:pt>
                <c:pt idx="44914">
                  <c:v>1.007080078125E-3</c:v>
                </c:pt>
                <c:pt idx="44915">
                  <c:v>1.0068416595458984E-3</c:v>
                </c:pt>
                <c:pt idx="44916">
                  <c:v>1.007080078125E-3</c:v>
                </c:pt>
                <c:pt idx="44917">
                  <c:v>1.007080078125E-3</c:v>
                </c:pt>
                <c:pt idx="44918">
                  <c:v>1.0068416595458984E-3</c:v>
                </c:pt>
                <c:pt idx="44919">
                  <c:v>1.007080078125E-3</c:v>
                </c:pt>
                <c:pt idx="44920">
                  <c:v>1.007080078125E-3</c:v>
                </c:pt>
                <c:pt idx="44921">
                  <c:v>1.0068416595458984E-3</c:v>
                </c:pt>
                <c:pt idx="44922">
                  <c:v>1.007080078125E-3</c:v>
                </c:pt>
                <c:pt idx="44923">
                  <c:v>1.0080337524414063E-3</c:v>
                </c:pt>
                <c:pt idx="44924">
                  <c:v>1.0068416595458984E-3</c:v>
                </c:pt>
                <c:pt idx="44925">
                  <c:v>1.007080078125E-3</c:v>
                </c:pt>
                <c:pt idx="44926">
                  <c:v>1.007080078125E-3</c:v>
                </c:pt>
                <c:pt idx="44927">
                  <c:v>1.0068416595458984E-3</c:v>
                </c:pt>
                <c:pt idx="44928">
                  <c:v>1.007080078125E-3</c:v>
                </c:pt>
                <c:pt idx="44929">
                  <c:v>1.007080078125E-3</c:v>
                </c:pt>
                <c:pt idx="44930">
                  <c:v>1.0068416595458984E-3</c:v>
                </c:pt>
                <c:pt idx="44931">
                  <c:v>1.007080078125E-3</c:v>
                </c:pt>
                <c:pt idx="44932">
                  <c:v>1.007080078125E-3</c:v>
                </c:pt>
                <c:pt idx="44933">
                  <c:v>1.0068416595458984E-3</c:v>
                </c:pt>
                <c:pt idx="44934">
                  <c:v>1.007080078125E-3</c:v>
                </c:pt>
                <c:pt idx="44935">
                  <c:v>1.0080337524414063E-3</c:v>
                </c:pt>
                <c:pt idx="44936">
                  <c:v>1.007080078125E-3</c:v>
                </c:pt>
                <c:pt idx="44937">
                  <c:v>1.0068416595458984E-3</c:v>
                </c:pt>
                <c:pt idx="44938">
                  <c:v>1.007080078125E-3</c:v>
                </c:pt>
                <c:pt idx="44939">
                  <c:v>1.007080078125E-3</c:v>
                </c:pt>
                <c:pt idx="44940">
                  <c:v>1.0068416595458984E-3</c:v>
                </c:pt>
                <c:pt idx="44941">
                  <c:v>1.007080078125E-3</c:v>
                </c:pt>
                <c:pt idx="44942">
                  <c:v>1.007080078125E-3</c:v>
                </c:pt>
                <c:pt idx="44943">
                  <c:v>1.0068416595458984E-3</c:v>
                </c:pt>
                <c:pt idx="44944">
                  <c:v>1.007080078125E-3</c:v>
                </c:pt>
                <c:pt idx="44945">
                  <c:v>1.007080078125E-3</c:v>
                </c:pt>
                <c:pt idx="44946">
                  <c:v>1.0068416595458984E-3</c:v>
                </c:pt>
                <c:pt idx="44947">
                  <c:v>1.007080078125E-3</c:v>
                </c:pt>
                <c:pt idx="44948">
                  <c:v>1.0080337524414063E-3</c:v>
                </c:pt>
                <c:pt idx="44949">
                  <c:v>1.0068416595458984E-3</c:v>
                </c:pt>
                <c:pt idx="44950">
                  <c:v>1.007080078125E-3</c:v>
                </c:pt>
                <c:pt idx="44951">
                  <c:v>1.007080078125E-3</c:v>
                </c:pt>
                <c:pt idx="44952">
                  <c:v>1.0068416595458984E-3</c:v>
                </c:pt>
                <c:pt idx="44953">
                  <c:v>1.007080078125E-3</c:v>
                </c:pt>
                <c:pt idx="44954">
                  <c:v>1.007080078125E-3</c:v>
                </c:pt>
                <c:pt idx="44955">
                  <c:v>1.0068416595458984E-3</c:v>
                </c:pt>
                <c:pt idx="44956">
                  <c:v>1.007080078125E-3</c:v>
                </c:pt>
                <c:pt idx="44957">
                  <c:v>1.007080078125E-3</c:v>
                </c:pt>
                <c:pt idx="44958">
                  <c:v>1.0068416595458984E-3</c:v>
                </c:pt>
                <c:pt idx="44959">
                  <c:v>1.007080078125E-3</c:v>
                </c:pt>
                <c:pt idx="44960">
                  <c:v>1.0080337524414063E-3</c:v>
                </c:pt>
                <c:pt idx="44961">
                  <c:v>1.007080078125E-3</c:v>
                </c:pt>
                <c:pt idx="44962">
                  <c:v>1.0068416595458984E-3</c:v>
                </c:pt>
                <c:pt idx="44963">
                  <c:v>1.007080078125E-3</c:v>
                </c:pt>
                <c:pt idx="44964">
                  <c:v>1.007080078125E-3</c:v>
                </c:pt>
                <c:pt idx="44965">
                  <c:v>1.0068416595458984E-3</c:v>
                </c:pt>
                <c:pt idx="44966">
                  <c:v>1.007080078125E-3</c:v>
                </c:pt>
                <c:pt idx="44967">
                  <c:v>1.007080078125E-3</c:v>
                </c:pt>
                <c:pt idx="44968">
                  <c:v>1.0068416595458984E-3</c:v>
                </c:pt>
                <c:pt idx="44969">
                  <c:v>1.007080078125E-3</c:v>
                </c:pt>
                <c:pt idx="44970">
                  <c:v>1.007080078125E-3</c:v>
                </c:pt>
                <c:pt idx="44971">
                  <c:v>1.0068416595458984E-3</c:v>
                </c:pt>
                <c:pt idx="44972">
                  <c:v>1.007080078125E-3</c:v>
                </c:pt>
                <c:pt idx="44973">
                  <c:v>1.0080337524414063E-3</c:v>
                </c:pt>
                <c:pt idx="44974">
                  <c:v>1.0068416595458984E-3</c:v>
                </c:pt>
                <c:pt idx="44975">
                  <c:v>1.007080078125E-3</c:v>
                </c:pt>
                <c:pt idx="44976">
                  <c:v>1.007080078125E-3</c:v>
                </c:pt>
                <c:pt idx="44977">
                  <c:v>1.0068416595458984E-3</c:v>
                </c:pt>
                <c:pt idx="44978">
                  <c:v>1.007080078125E-3</c:v>
                </c:pt>
                <c:pt idx="44979">
                  <c:v>1.007080078125E-3</c:v>
                </c:pt>
                <c:pt idx="44980">
                  <c:v>1.0068416595458984E-3</c:v>
                </c:pt>
                <c:pt idx="44981">
                  <c:v>1.007080078125E-3</c:v>
                </c:pt>
                <c:pt idx="44982">
                  <c:v>1.007080078125E-3</c:v>
                </c:pt>
                <c:pt idx="44983">
                  <c:v>1.0068416595458984E-3</c:v>
                </c:pt>
                <c:pt idx="44984">
                  <c:v>1.007080078125E-3</c:v>
                </c:pt>
                <c:pt idx="44985">
                  <c:v>1.0080337524414063E-3</c:v>
                </c:pt>
                <c:pt idx="44986">
                  <c:v>1.007080078125E-3</c:v>
                </c:pt>
                <c:pt idx="44987">
                  <c:v>1.0068416595458984E-3</c:v>
                </c:pt>
                <c:pt idx="44988">
                  <c:v>1.007080078125E-3</c:v>
                </c:pt>
                <c:pt idx="44989">
                  <c:v>1.007080078125E-3</c:v>
                </c:pt>
                <c:pt idx="44990">
                  <c:v>1.0068416595458984E-3</c:v>
                </c:pt>
                <c:pt idx="44991">
                  <c:v>1.007080078125E-3</c:v>
                </c:pt>
                <c:pt idx="44992">
                  <c:v>1.007080078125E-3</c:v>
                </c:pt>
                <c:pt idx="44993">
                  <c:v>1.0068416595458984E-3</c:v>
                </c:pt>
                <c:pt idx="44994">
                  <c:v>1.007080078125E-3</c:v>
                </c:pt>
                <c:pt idx="44995">
                  <c:v>1.007080078125E-3</c:v>
                </c:pt>
                <c:pt idx="44996">
                  <c:v>1.0068416595458984E-3</c:v>
                </c:pt>
                <c:pt idx="44997">
                  <c:v>1.007080078125E-3</c:v>
                </c:pt>
                <c:pt idx="44998">
                  <c:v>1.0080337524414063E-3</c:v>
                </c:pt>
                <c:pt idx="44999">
                  <c:v>1.0068416595458984E-3</c:v>
                </c:pt>
                <c:pt idx="45000">
                  <c:v>1.007080078125E-3</c:v>
                </c:pt>
                <c:pt idx="45001">
                  <c:v>1.007080078125E-3</c:v>
                </c:pt>
                <c:pt idx="45002">
                  <c:v>1.0068416595458984E-3</c:v>
                </c:pt>
                <c:pt idx="45003">
                  <c:v>1.007080078125E-3</c:v>
                </c:pt>
                <c:pt idx="45004">
                  <c:v>1.007080078125E-3</c:v>
                </c:pt>
                <c:pt idx="45005">
                  <c:v>1.0068416595458984E-3</c:v>
                </c:pt>
                <c:pt idx="45006">
                  <c:v>1.007080078125E-3</c:v>
                </c:pt>
                <c:pt idx="45007">
                  <c:v>1.007080078125E-3</c:v>
                </c:pt>
                <c:pt idx="45008">
                  <c:v>1.0068416595458984E-3</c:v>
                </c:pt>
                <c:pt idx="45009">
                  <c:v>1.007080078125E-3</c:v>
                </c:pt>
                <c:pt idx="45010">
                  <c:v>1.0080337524414063E-3</c:v>
                </c:pt>
                <c:pt idx="45011">
                  <c:v>1.007080078125E-3</c:v>
                </c:pt>
                <c:pt idx="45012">
                  <c:v>1.0068416595458984E-3</c:v>
                </c:pt>
                <c:pt idx="45013">
                  <c:v>1.007080078125E-3</c:v>
                </c:pt>
                <c:pt idx="45014">
                  <c:v>1.007080078125E-3</c:v>
                </c:pt>
                <c:pt idx="45015">
                  <c:v>1.0068416595458984E-3</c:v>
                </c:pt>
                <c:pt idx="45016">
                  <c:v>1.007080078125E-3</c:v>
                </c:pt>
                <c:pt idx="45017">
                  <c:v>1.007080078125E-3</c:v>
                </c:pt>
                <c:pt idx="45018">
                  <c:v>1.0068416595458984E-3</c:v>
                </c:pt>
                <c:pt idx="45019">
                  <c:v>1.007080078125E-3</c:v>
                </c:pt>
                <c:pt idx="45020">
                  <c:v>1.007080078125E-3</c:v>
                </c:pt>
                <c:pt idx="45021">
                  <c:v>1.0068416595458984E-3</c:v>
                </c:pt>
                <c:pt idx="45022">
                  <c:v>1.007080078125E-3</c:v>
                </c:pt>
                <c:pt idx="45023">
                  <c:v>1.0080337524414063E-3</c:v>
                </c:pt>
                <c:pt idx="45024">
                  <c:v>1.0068416595458984E-3</c:v>
                </c:pt>
                <c:pt idx="45025">
                  <c:v>1.007080078125E-3</c:v>
                </c:pt>
                <c:pt idx="45026">
                  <c:v>1.007080078125E-3</c:v>
                </c:pt>
                <c:pt idx="45027">
                  <c:v>1.0068416595458984E-3</c:v>
                </c:pt>
                <c:pt idx="45028">
                  <c:v>1.007080078125E-3</c:v>
                </c:pt>
                <c:pt idx="45029">
                  <c:v>1.007080078125E-3</c:v>
                </c:pt>
                <c:pt idx="45030">
                  <c:v>1.0068416595458984E-3</c:v>
                </c:pt>
                <c:pt idx="45031">
                  <c:v>1.007080078125E-3</c:v>
                </c:pt>
                <c:pt idx="45032">
                  <c:v>1.007080078125E-3</c:v>
                </c:pt>
                <c:pt idx="45033">
                  <c:v>1.0068416595458984E-3</c:v>
                </c:pt>
                <c:pt idx="45034">
                  <c:v>1.007080078125E-3</c:v>
                </c:pt>
                <c:pt idx="45035">
                  <c:v>1.0080337524414063E-3</c:v>
                </c:pt>
                <c:pt idx="45036">
                  <c:v>1.007080078125E-3</c:v>
                </c:pt>
                <c:pt idx="45037">
                  <c:v>1.0068416595458984E-3</c:v>
                </c:pt>
                <c:pt idx="45038">
                  <c:v>1.007080078125E-3</c:v>
                </c:pt>
                <c:pt idx="45039">
                  <c:v>1.007080078125E-3</c:v>
                </c:pt>
                <c:pt idx="45040">
                  <c:v>1.0068416595458984E-3</c:v>
                </c:pt>
                <c:pt idx="45041">
                  <c:v>1.007080078125E-3</c:v>
                </c:pt>
                <c:pt idx="45042">
                  <c:v>1.007080078125E-3</c:v>
                </c:pt>
                <c:pt idx="45043">
                  <c:v>1.0068416595458984E-3</c:v>
                </c:pt>
                <c:pt idx="45044">
                  <c:v>1.007080078125E-3</c:v>
                </c:pt>
                <c:pt idx="45045">
                  <c:v>1.007080078125E-3</c:v>
                </c:pt>
                <c:pt idx="45046">
                  <c:v>1.0068416595458984E-3</c:v>
                </c:pt>
                <c:pt idx="45047">
                  <c:v>1.007080078125E-3</c:v>
                </c:pt>
                <c:pt idx="45048">
                  <c:v>1.0080337524414063E-3</c:v>
                </c:pt>
                <c:pt idx="45049">
                  <c:v>1.0068416595458984E-3</c:v>
                </c:pt>
                <c:pt idx="45050">
                  <c:v>1.007080078125E-3</c:v>
                </c:pt>
                <c:pt idx="45051">
                  <c:v>1.007080078125E-3</c:v>
                </c:pt>
                <c:pt idx="45052">
                  <c:v>1.0068416595458984E-3</c:v>
                </c:pt>
                <c:pt idx="45053">
                  <c:v>1.007080078125E-3</c:v>
                </c:pt>
                <c:pt idx="45054">
                  <c:v>1.007080078125E-3</c:v>
                </c:pt>
                <c:pt idx="45055">
                  <c:v>1.0068416595458984E-3</c:v>
                </c:pt>
                <c:pt idx="45056">
                  <c:v>1.007080078125E-3</c:v>
                </c:pt>
                <c:pt idx="45057">
                  <c:v>1.007080078125E-3</c:v>
                </c:pt>
                <c:pt idx="45058">
                  <c:v>1.0068416595458984E-3</c:v>
                </c:pt>
                <c:pt idx="45059">
                  <c:v>1.007080078125E-3</c:v>
                </c:pt>
                <c:pt idx="45060">
                  <c:v>1.0080337524414063E-3</c:v>
                </c:pt>
                <c:pt idx="45061">
                  <c:v>1.007080078125E-3</c:v>
                </c:pt>
                <c:pt idx="45062">
                  <c:v>1.0068416595458984E-3</c:v>
                </c:pt>
                <c:pt idx="45063">
                  <c:v>1.007080078125E-3</c:v>
                </c:pt>
                <c:pt idx="45064">
                  <c:v>1.007080078125E-3</c:v>
                </c:pt>
                <c:pt idx="45065">
                  <c:v>1.0068416595458984E-3</c:v>
                </c:pt>
                <c:pt idx="45066">
                  <c:v>1.007080078125E-3</c:v>
                </c:pt>
                <c:pt idx="45067">
                  <c:v>1.007080078125E-3</c:v>
                </c:pt>
                <c:pt idx="45068">
                  <c:v>1.0068416595458984E-3</c:v>
                </c:pt>
                <c:pt idx="45069">
                  <c:v>1.007080078125E-3</c:v>
                </c:pt>
                <c:pt idx="45070">
                  <c:v>1.007080078125E-3</c:v>
                </c:pt>
                <c:pt idx="45071">
                  <c:v>1.0068416595458984E-3</c:v>
                </c:pt>
                <c:pt idx="45072">
                  <c:v>1.007080078125E-3</c:v>
                </c:pt>
                <c:pt idx="45073">
                  <c:v>1.0080337524414063E-3</c:v>
                </c:pt>
                <c:pt idx="45074">
                  <c:v>1.0068416595458984E-3</c:v>
                </c:pt>
                <c:pt idx="45075">
                  <c:v>1.007080078125E-3</c:v>
                </c:pt>
                <c:pt idx="45076">
                  <c:v>1.007080078125E-3</c:v>
                </c:pt>
                <c:pt idx="45077">
                  <c:v>1.0068416595458984E-3</c:v>
                </c:pt>
                <c:pt idx="45078">
                  <c:v>1.007080078125E-3</c:v>
                </c:pt>
                <c:pt idx="45079">
                  <c:v>1.007080078125E-3</c:v>
                </c:pt>
                <c:pt idx="45080">
                  <c:v>1.0068416595458984E-3</c:v>
                </c:pt>
                <c:pt idx="45081">
                  <c:v>1.007080078125E-3</c:v>
                </c:pt>
                <c:pt idx="45082">
                  <c:v>1.007080078125E-3</c:v>
                </c:pt>
                <c:pt idx="45083">
                  <c:v>1.0068416595458984E-3</c:v>
                </c:pt>
                <c:pt idx="45084">
                  <c:v>1.007080078125E-3</c:v>
                </c:pt>
                <c:pt idx="45085">
                  <c:v>1.0080337524414063E-3</c:v>
                </c:pt>
                <c:pt idx="45086">
                  <c:v>1.007080078125E-3</c:v>
                </c:pt>
                <c:pt idx="45087">
                  <c:v>1.0068416595458984E-3</c:v>
                </c:pt>
                <c:pt idx="45088">
                  <c:v>1.007080078125E-3</c:v>
                </c:pt>
                <c:pt idx="45089">
                  <c:v>1.007080078125E-3</c:v>
                </c:pt>
                <c:pt idx="45090">
                  <c:v>1.0068416595458984E-3</c:v>
                </c:pt>
                <c:pt idx="45091">
                  <c:v>1.007080078125E-3</c:v>
                </c:pt>
                <c:pt idx="45092">
                  <c:v>1.007080078125E-3</c:v>
                </c:pt>
                <c:pt idx="45093">
                  <c:v>1.0068416595458984E-3</c:v>
                </c:pt>
                <c:pt idx="45094">
                  <c:v>1.007080078125E-3</c:v>
                </c:pt>
                <c:pt idx="45095">
                  <c:v>1.007080078125E-3</c:v>
                </c:pt>
                <c:pt idx="45096">
                  <c:v>1.0068416595458984E-3</c:v>
                </c:pt>
                <c:pt idx="45097">
                  <c:v>1.0080337524414063E-3</c:v>
                </c:pt>
                <c:pt idx="45098">
                  <c:v>1.007080078125E-3</c:v>
                </c:pt>
                <c:pt idx="45099">
                  <c:v>1.0068416595458984E-3</c:v>
                </c:pt>
                <c:pt idx="45100">
                  <c:v>1.007080078125E-3</c:v>
                </c:pt>
                <c:pt idx="45101">
                  <c:v>1.007080078125E-3</c:v>
                </c:pt>
                <c:pt idx="45102">
                  <c:v>1.0068416595458984E-3</c:v>
                </c:pt>
                <c:pt idx="45103">
                  <c:v>1.007080078125E-3</c:v>
                </c:pt>
                <c:pt idx="45104">
                  <c:v>1.007080078125E-3</c:v>
                </c:pt>
                <c:pt idx="45105">
                  <c:v>1.0068416595458984E-3</c:v>
                </c:pt>
                <c:pt idx="45106">
                  <c:v>1.007080078125E-3</c:v>
                </c:pt>
                <c:pt idx="45107">
                  <c:v>1.007080078125E-3</c:v>
                </c:pt>
                <c:pt idx="45108">
                  <c:v>1.0068416595458984E-3</c:v>
                </c:pt>
                <c:pt idx="45109">
                  <c:v>1.007080078125E-3</c:v>
                </c:pt>
                <c:pt idx="45110">
                  <c:v>1.0080337524414063E-3</c:v>
                </c:pt>
                <c:pt idx="45111">
                  <c:v>1.007080078125E-3</c:v>
                </c:pt>
                <c:pt idx="45112">
                  <c:v>1.0068416595458984E-3</c:v>
                </c:pt>
                <c:pt idx="45113">
                  <c:v>1.007080078125E-3</c:v>
                </c:pt>
                <c:pt idx="45114">
                  <c:v>1.007080078125E-3</c:v>
                </c:pt>
                <c:pt idx="45115">
                  <c:v>1.0068416595458984E-3</c:v>
                </c:pt>
                <c:pt idx="45116">
                  <c:v>1.007080078125E-3</c:v>
                </c:pt>
                <c:pt idx="45117">
                  <c:v>1.007080078125E-3</c:v>
                </c:pt>
                <c:pt idx="45118">
                  <c:v>1.0068416595458984E-3</c:v>
                </c:pt>
                <c:pt idx="45119">
                  <c:v>1.007080078125E-3</c:v>
                </c:pt>
                <c:pt idx="45120">
                  <c:v>1.007080078125E-3</c:v>
                </c:pt>
                <c:pt idx="45121">
                  <c:v>1.0068416595458984E-3</c:v>
                </c:pt>
                <c:pt idx="45122">
                  <c:v>1.0080337524414063E-3</c:v>
                </c:pt>
                <c:pt idx="45123">
                  <c:v>1.007080078125E-3</c:v>
                </c:pt>
                <c:pt idx="45124">
                  <c:v>1.0068416595458984E-3</c:v>
                </c:pt>
                <c:pt idx="45125">
                  <c:v>1.007080078125E-3</c:v>
                </c:pt>
                <c:pt idx="45126">
                  <c:v>1.007080078125E-3</c:v>
                </c:pt>
                <c:pt idx="45127">
                  <c:v>1.0068416595458984E-3</c:v>
                </c:pt>
                <c:pt idx="45128">
                  <c:v>1.007080078125E-3</c:v>
                </c:pt>
                <c:pt idx="45129">
                  <c:v>1.007080078125E-3</c:v>
                </c:pt>
                <c:pt idx="45130">
                  <c:v>1.0068416595458984E-3</c:v>
                </c:pt>
                <c:pt idx="45131">
                  <c:v>1.007080078125E-3</c:v>
                </c:pt>
                <c:pt idx="45132">
                  <c:v>1.007080078125E-3</c:v>
                </c:pt>
                <c:pt idx="45133">
                  <c:v>1.0068416595458984E-3</c:v>
                </c:pt>
                <c:pt idx="45134">
                  <c:v>1.007080078125E-3</c:v>
                </c:pt>
                <c:pt idx="45135">
                  <c:v>1.0080337524414063E-3</c:v>
                </c:pt>
                <c:pt idx="45136">
                  <c:v>1.007080078125E-3</c:v>
                </c:pt>
                <c:pt idx="45137">
                  <c:v>1.0068416595458984E-3</c:v>
                </c:pt>
                <c:pt idx="45138">
                  <c:v>1.007080078125E-3</c:v>
                </c:pt>
                <c:pt idx="45139">
                  <c:v>1.007080078125E-3</c:v>
                </c:pt>
                <c:pt idx="45140">
                  <c:v>1.0068416595458984E-3</c:v>
                </c:pt>
                <c:pt idx="45141">
                  <c:v>1.007080078125E-3</c:v>
                </c:pt>
                <c:pt idx="45142">
                  <c:v>1.007080078125E-3</c:v>
                </c:pt>
                <c:pt idx="45143">
                  <c:v>1.0068416595458984E-3</c:v>
                </c:pt>
                <c:pt idx="45144">
                  <c:v>1.007080078125E-3</c:v>
                </c:pt>
                <c:pt idx="45145">
                  <c:v>1.007080078125E-3</c:v>
                </c:pt>
                <c:pt idx="45146">
                  <c:v>1.0068416595458984E-3</c:v>
                </c:pt>
                <c:pt idx="45147">
                  <c:v>1.0080337524414063E-3</c:v>
                </c:pt>
                <c:pt idx="45148">
                  <c:v>1.007080078125E-3</c:v>
                </c:pt>
                <c:pt idx="45149">
                  <c:v>1.0068416595458984E-3</c:v>
                </c:pt>
                <c:pt idx="45150">
                  <c:v>1.007080078125E-3</c:v>
                </c:pt>
                <c:pt idx="45151">
                  <c:v>1.007080078125E-3</c:v>
                </c:pt>
                <c:pt idx="45152">
                  <c:v>1.0068416595458984E-3</c:v>
                </c:pt>
                <c:pt idx="45153">
                  <c:v>1.007080078125E-3</c:v>
                </c:pt>
                <c:pt idx="45154">
                  <c:v>1.007080078125E-3</c:v>
                </c:pt>
                <c:pt idx="45155">
                  <c:v>1.0068416595458984E-3</c:v>
                </c:pt>
                <c:pt idx="45156">
                  <c:v>1.007080078125E-3</c:v>
                </c:pt>
                <c:pt idx="45157">
                  <c:v>1.007080078125E-3</c:v>
                </c:pt>
                <c:pt idx="45158">
                  <c:v>1.0068416595458984E-3</c:v>
                </c:pt>
                <c:pt idx="45159">
                  <c:v>1.007080078125E-3</c:v>
                </c:pt>
                <c:pt idx="45160">
                  <c:v>1.0080337524414063E-3</c:v>
                </c:pt>
                <c:pt idx="45161">
                  <c:v>1.007080078125E-3</c:v>
                </c:pt>
                <c:pt idx="45162">
                  <c:v>1.0068416595458984E-3</c:v>
                </c:pt>
                <c:pt idx="45163">
                  <c:v>1.007080078125E-3</c:v>
                </c:pt>
                <c:pt idx="45164">
                  <c:v>1.007080078125E-3</c:v>
                </c:pt>
                <c:pt idx="45165">
                  <c:v>1.0068416595458984E-3</c:v>
                </c:pt>
                <c:pt idx="45166">
                  <c:v>1.007080078125E-3</c:v>
                </c:pt>
                <c:pt idx="45167">
                  <c:v>1.007080078125E-3</c:v>
                </c:pt>
                <c:pt idx="45168">
                  <c:v>1.0068416595458984E-3</c:v>
                </c:pt>
                <c:pt idx="45169">
                  <c:v>1.007080078125E-3</c:v>
                </c:pt>
                <c:pt idx="45170">
                  <c:v>1.007080078125E-3</c:v>
                </c:pt>
                <c:pt idx="45171">
                  <c:v>1.0068416595458984E-3</c:v>
                </c:pt>
                <c:pt idx="45172">
                  <c:v>1.0080337524414063E-3</c:v>
                </c:pt>
                <c:pt idx="45173">
                  <c:v>1.007080078125E-3</c:v>
                </c:pt>
                <c:pt idx="45174">
                  <c:v>1.0068416595458984E-3</c:v>
                </c:pt>
                <c:pt idx="45175">
                  <c:v>1.007080078125E-3</c:v>
                </c:pt>
                <c:pt idx="45176">
                  <c:v>1.007080078125E-3</c:v>
                </c:pt>
                <c:pt idx="45177">
                  <c:v>1.0068416595458984E-3</c:v>
                </c:pt>
                <c:pt idx="45178">
                  <c:v>1.007080078125E-3</c:v>
                </c:pt>
                <c:pt idx="45179">
                  <c:v>1.007080078125E-3</c:v>
                </c:pt>
                <c:pt idx="45180">
                  <c:v>1.0068416595458984E-3</c:v>
                </c:pt>
                <c:pt idx="45181">
                  <c:v>1.007080078125E-3</c:v>
                </c:pt>
                <c:pt idx="45182">
                  <c:v>1.007080078125E-3</c:v>
                </c:pt>
                <c:pt idx="45183">
                  <c:v>1.0068416595458984E-3</c:v>
                </c:pt>
                <c:pt idx="45184">
                  <c:v>1.007080078125E-3</c:v>
                </c:pt>
                <c:pt idx="45185">
                  <c:v>1.0080337524414063E-3</c:v>
                </c:pt>
                <c:pt idx="45186">
                  <c:v>1.007080078125E-3</c:v>
                </c:pt>
                <c:pt idx="45187">
                  <c:v>1.0068416595458984E-3</c:v>
                </c:pt>
                <c:pt idx="45188">
                  <c:v>1.007080078125E-3</c:v>
                </c:pt>
                <c:pt idx="45189">
                  <c:v>1.007080078125E-3</c:v>
                </c:pt>
                <c:pt idx="45190">
                  <c:v>1.0068416595458984E-3</c:v>
                </c:pt>
                <c:pt idx="45191">
                  <c:v>1.007080078125E-3</c:v>
                </c:pt>
                <c:pt idx="45192">
                  <c:v>1.007080078125E-3</c:v>
                </c:pt>
                <c:pt idx="45193">
                  <c:v>1.0068416595458984E-3</c:v>
                </c:pt>
                <c:pt idx="45194">
                  <c:v>1.007080078125E-3</c:v>
                </c:pt>
                <c:pt idx="45195">
                  <c:v>1.007080078125E-3</c:v>
                </c:pt>
                <c:pt idx="45196">
                  <c:v>1.0068416595458984E-3</c:v>
                </c:pt>
                <c:pt idx="45197">
                  <c:v>1.0080337524414063E-3</c:v>
                </c:pt>
                <c:pt idx="45198">
                  <c:v>1.007080078125E-3</c:v>
                </c:pt>
                <c:pt idx="45199">
                  <c:v>1.0068416595458984E-3</c:v>
                </c:pt>
                <c:pt idx="45200">
                  <c:v>1.007080078125E-3</c:v>
                </c:pt>
                <c:pt idx="45201">
                  <c:v>1.007080078125E-3</c:v>
                </c:pt>
                <c:pt idx="45202">
                  <c:v>1.0068416595458984E-3</c:v>
                </c:pt>
                <c:pt idx="45203">
                  <c:v>1.007080078125E-3</c:v>
                </c:pt>
                <c:pt idx="45204">
                  <c:v>1.007080078125E-3</c:v>
                </c:pt>
                <c:pt idx="45205">
                  <c:v>1.0068416595458984E-3</c:v>
                </c:pt>
                <c:pt idx="45206">
                  <c:v>1.007080078125E-3</c:v>
                </c:pt>
                <c:pt idx="45207">
                  <c:v>1.007080078125E-3</c:v>
                </c:pt>
                <c:pt idx="45208">
                  <c:v>1.0068416595458984E-3</c:v>
                </c:pt>
                <c:pt idx="45209">
                  <c:v>1.007080078125E-3</c:v>
                </c:pt>
                <c:pt idx="45210">
                  <c:v>1.0080337524414063E-3</c:v>
                </c:pt>
                <c:pt idx="45211">
                  <c:v>1.007080078125E-3</c:v>
                </c:pt>
                <c:pt idx="45212">
                  <c:v>1.0068416595458984E-3</c:v>
                </c:pt>
                <c:pt idx="45213">
                  <c:v>1.007080078125E-3</c:v>
                </c:pt>
                <c:pt idx="45214">
                  <c:v>1.007080078125E-3</c:v>
                </c:pt>
                <c:pt idx="45215">
                  <c:v>1.0068416595458984E-3</c:v>
                </c:pt>
                <c:pt idx="45216">
                  <c:v>1.007080078125E-3</c:v>
                </c:pt>
                <c:pt idx="45217">
                  <c:v>1.007080078125E-3</c:v>
                </c:pt>
                <c:pt idx="45218">
                  <c:v>1.0068416595458984E-3</c:v>
                </c:pt>
                <c:pt idx="45219">
                  <c:v>1.007080078125E-3</c:v>
                </c:pt>
                <c:pt idx="45220">
                  <c:v>1.007080078125E-3</c:v>
                </c:pt>
                <c:pt idx="45221">
                  <c:v>1.0068416595458984E-3</c:v>
                </c:pt>
                <c:pt idx="45222">
                  <c:v>1.0080337524414063E-3</c:v>
                </c:pt>
                <c:pt idx="45223">
                  <c:v>1.007080078125E-3</c:v>
                </c:pt>
                <c:pt idx="45224">
                  <c:v>1.0068416595458984E-3</c:v>
                </c:pt>
                <c:pt idx="45225">
                  <c:v>1.007080078125E-3</c:v>
                </c:pt>
                <c:pt idx="45226">
                  <c:v>1.007080078125E-3</c:v>
                </c:pt>
                <c:pt idx="45227">
                  <c:v>1.0068416595458984E-3</c:v>
                </c:pt>
                <c:pt idx="45228">
                  <c:v>1.007080078125E-3</c:v>
                </c:pt>
                <c:pt idx="45229">
                  <c:v>1.007080078125E-3</c:v>
                </c:pt>
                <c:pt idx="45230">
                  <c:v>1.0068416595458984E-3</c:v>
                </c:pt>
                <c:pt idx="45231">
                  <c:v>1.007080078125E-3</c:v>
                </c:pt>
                <c:pt idx="45232">
                  <c:v>1.007080078125E-3</c:v>
                </c:pt>
                <c:pt idx="45233">
                  <c:v>1.0068416595458984E-3</c:v>
                </c:pt>
                <c:pt idx="45234">
                  <c:v>1.007080078125E-3</c:v>
                </c:pt>
                <c:pt idx="45235">
                  <c:v>1.0080337524414063E-3</c:v>
                </c:pt>
                <c:pt idx="45236">
                  <c:v>1.007080078125E-3</c:v>
                </c:pt>
                <c:pt idx="45237">
                  <c:v>1.0068416595458984E-3</c:v>
                </c:pt>
                <c:pt idx="45238">
                  <c:v>1.007080078125E-3</c:v>
                </c:pt>
                <c:pt idx="45239">
                  <c:v>1.007080078125E-3</c:v>
                </c:pt>
                <c:pt idx="45240">
                  <c:v>1.0068416595458984E-3</c:v>
                </c:pt>
                <c:pt idx="45241">
                  <c:v>1.007080078125E-3</c:v>
                </c:pt>
                <c:pt idx="45242">
                  <c:v>1.007080078125E-3</c:v>
                </c:pt>
                <c:pt idx="45243">
                  <c:v>1.0068416595458984E-3</c:v>
                </c:pt>
                <c:pt idx="45244">
                  <c:v>1.007080078125E-3</c:v>
                </c:pt>
                <c:pt idx="45245">
                  <c:v>1.007080078125E-3</c:v>
                </c:pt>
                <c:pt idx="45246">
                  <c:v>1.0068416595458984E-3</c:v>
                </c:pt>
                <c:pt idx="45247">
                  <c:v>1.0080337524414063E-3</c:v>
                </c:pt>
                <c:pt idx="45248">
                  <c:v>1.007080078125E-3</c:v>
                </c:pt>
                <c:pt idx="45249">
                  <c:v>1.0068416595458984E-3</c:v>
                </c:pt>
                <c:pt idx="45250">
                  <c:v>1.007080078125E-3</c:v>
                </c:pt>
                <c:pt idx="45251">
                  <c:v>1.007080078125E-3</c:v>
                </c:pt>
                <c:pt idx="45252">
                  <c:v>1.0068416595458984E-3</c:v>
                </c:pt>
                <c:pt idx="45253">
                  <c:v>1.007080078125E-3</c:v>
                </c:pt>
                <c:pt idx="45254">
                  <c:v>1.007080078125E-3</c:v>
                </c:pt>
                <c:pt idx="45255">
                  <c:v>1.0068416595458984E-3</c:v>
                </c:pt>
                <c:pt idx="45256">
                  <c:v>1.007080078125E-3</c:v>
                </c:pt>
                <c:pt idx="45257">
                  <c:v>1.007080078125E-3</c:v>
                </c:pt>
                <c:pt idx="45258">
                  <c:v>1.0068416595458984E-3</c:v>
                </c:pt>
                <c:pt idx="45259">
                  <c:v>1.007080078125E-3</c:v>
                </c:pt>
                <c:pt idx="45260">
                  <c:v>1.0080337524414063E-3</c:v>
                </c:pt>
                <c:pt idx="45261">
                  <c:v>1.007080078125E-3</c:v>
                </c:pt>
                <c:pt idx="45262">
                  <c:v>1.0068416595458984E-3</c:v>
                </c:pt>
                <c:pt idx="45263">
                  <c:v>1.007080078125E-3</c:v>
                </c:pt>
                <c:pt idx="45264">
                  <c:v>1.007080078125E-3</c:v>
                </c:pt>
                <c:pt idx="45265">
                  <c:v>1.0068416595458984E-3</c:v>
                </c:pt>
                <c:pt idx="45266">
                  <c:v>1.007080078125E-3</c:v>
                </c:pt>
                <c:pt idx="45267">
                  <c:v>1.007080078125E-3</c:v>
                </c:pt>
                <c:pt idx="45268">
                  <c:v>1.0068416595458984E-3</c:v>
                </c:pt>
                <c:pt idx="45269">
                  <c:v>1.007080078125E-3</c:v>
                </c:pt>
                <c:pt idx="45270">
                  <c:v>1.007080078125E-3</c:v>
                </c:pt>
                <c:pt idx="45271">
                  <c:v>1.0068416595458984E-3</c:v>
                </c:pt>
                <c:pt idx="45272">
                  <c:v>1.0080337524414063E-3</c:v>
                </c:pt>
                <c:pt idx="45273">
                  <c:v>1.007080078125E-3</c:v>
                </c:pt>
                <c:pt idx="45274">
                  <c:v>1.0068416595458984E-3</c:v>
                </c:pt>
                <c:pt idx="45275">
                  <c:v>1.007080078125E-3</c:v>
                </c:pt>
                <c:pt idx="45276">
                  <c:v>1.007080078125E-3</c:v>
                </c:pt>
                <c:pt idx="45277">
                  <c:v>1.0068416595458984E-3</c:v>
                </c:pt>
                <c:pt idx="45278">
                  <c:v>1.007080078125E-3</c:v>
                </c:pt>
                <c:pt idx="45279">
                  <c:v>1.007080078125E-3</c:v>
                </c:pt>
                <c:pt idx="45280">
                  <c:v>1.0068416595458984E-3</c:v>
                </c:pt>
                <c:pt idx="45281">
                  <c:v>1.007080078125E-3</c:v>
                </c:pt>
                <c:pt idx="45282">
                  <c:v>1.007080078125E-3</c:v>
                </c:pt>
                <c:pt idx="45283">
                  <c:v>1.0068416595458984E-3</c:v>
                </c:pt>
                <c:pt idx="45284">
                  <c:v>1.007080078125E-3</c:v>
                </c:pt>
                <c:pt idx="45285">
                  <c:v>1.0080337524414063E-3</c:v>
                </c:pt>
                <c:pt idx="45286">
                  <c:v>1.007080078125E-3</c:v>
                </c:pt>
                <c:pt idx="45287">
                  <c:v>1.0068416595458984E-3</c:v>
                </c:pt>
                <c:pt idx="45288">
                  <c:v>1.007080078125E-3</c:v>
                </c:pt>
                <c:pt idx="45289">
                  <c:v>1.007080078125E-3</c:v>
                </c:pt>
                <c:pt idx="45290">
                  <c:v>1.0068416595458984E-3</c:v>
                </c:pt>
                <c:pt idx="45291">
                  <c:v>1.007080078125E-3</c:v>
                </c:pt>
                <c:pt idx="45292">
                  <c:v>1.007080078125E-3</c:v>
                </c:pt>
                <c:pt idx="45293">
                  <c:v>1.0068416595458984E-3</c:v>
                </c:pt>
                <c:pt idx="45294">
                  <c:v>1.007080078125E-3</c:v>
                </c:pt>
                <c:pt idx="45295">
                  <c:v>1.007080078125E-3</c:v>
                </c:pt>
                <c:pt idx="45296">
                  <c:v>1.0068416595458984E-3</c:v>
                </c:pt>
                <c:pt idx="45297">
                  <c:v>1.0080337524414063E-3</c:v>
                </c:pt>
                <c:pt idx="45298">
                  <c:v>1.007080078125E-3</c:v>
                </c:pt>
                <c:pt idx="45299">
                  <c:v>1.0068416595458984E-3</c:v>
                </c:pt>
                <c:pt idx="45300">
                  <c:v>1.007080078125E-3</c:v>
                </c:pt>
                <c:pt idx="45301">
                  <c:v>1.007080078125E-3</c:v>
                </c:pt>
                <c:pt idx="45302">
                  <c:v>1.0068416595458984E-3</c:v>
                </c:pt>
                <c:pt idx="45303">
                  <c:v>1.007080078125E-3</c:v>
                </c:pt>
                <c:pt idx="45304">
                  <c:v>1.007080078125E-3</c:v>
                </c:pt>
                <c:pt idx="45305">
                  <c:v>1.0068416595458984E-3</c:v>
                </c:pt>
                <c:pt idx="45306">
                  <c:v>1.007080078125E-3</c:v>
                </c:pt>
                <c:pt idx="45307">
                  <c:v>1.007080078125E-3</c:v>
                </c:pt>
                <c:pt idx="45308">
                  <c:v>1.0068416595458984E-3</c:v>
                </c:pt>
                <c:pt idx="45309">
                  <c:v>1.007080078125E-3</c:v>
                </c:pt>
                <c:pt idx="45310">
                  <c:v>1.0080337524414063E-3</c:v>
                </c:pt>
                <c:pt idx="45311">
                  <c:v>1.007080078125E-3</c:v>
                </c:pt>
                <c:pt idx="45312">
                  <c:v>1.0068416595458984E-3</c:v>
                </c:pt>
                <c:pt idx="45313">
                  <c:v>1.007080078125E-3</c:v>
                </c:pt>
                <c:pt idx="45314">
                  <c:v>1.007080078125E-3</c:v>
                </c:pt>
                <c:pt idx="45315">
                  <c:v>1.0068416595458984E-3</c:v>
                </c:pt>
                <c:pt idx="45316">
                  <c:v>1.007080078125E-3</c:v>
                </c:pt>
                <c:pt idx="45317">
                  <c:v>1.007080078125E-3</c:v>
                </c:pt>
                <c:pt idx="45318">
                  <c:v>1.0068416595458984E-3</c:v>
                </c:pt>
                <c:pt idx="45319">
                  <c:v>1.007080078125E-3</c:v>
                </c:pt>
                <c:pt idx="45320">
                  <c:v>1.0068416595458984E-3</c:v>
                </c:pt>
                <c:pt idx="45321">
                  <c:v>1.007080078125E-3</c:v>
                </c:pt>
                <c:pt idx="45322">
                  <c:v>1.0080337524414063E-3</c:v>
                </c:pt>
                <c:pt idx="45323">
                  <c:v>1.007080078125E-3</c:v>
                </c:pt>
                <c:pt idx="45324">
                  <c:v>1.0068416595458984E-3</c:v>
                </c:pt>
                <c:pt idx="45325">
                  <c:v>1.007080078125E-3</c:v>
                </c:pt>
                <c:pt idx="45326">
                  <c:v>1.007080078125E-3</c:v>
                </c:pt>
                <c:pt idx="45327">
                  <c:v>1.0068416595458984E-3</c:v>
                </c:pt>
                <c:pt idx="45328">
                  <c:v>1.007080078125E-3</c:v>
                </c:pt>
                <c:pt idx="45329">
                  <c:v>1.007080078125E-3</c:v>
                </c:pt>
                <c:pt idx="45330">
                  <c:v>1.0068416595458984E-3</c:v>
                </c:pt>
                <c:pt idx="45331">
                  <c:v>1.007080078125E-3</c:v>
                </c:pt>
                <c:pt idx="45332">
                  <c:v>1.007080078125E-3</c:v>
                </c:pt>
                <c:pt idx="45333">
                  <c:v>1.0068416595458984E-3</c:v>
                </c:pt>
                <c:pt idx="45334">
                  <c:v>1.007080078125E-3</c:v>
                </c:pt>
                <c:pt idx="45335">
                  <c:v>1.0080337524414063E-3</c:v>
                </c:pt>
                <c:pt idx="45336">
                  <c:v>1.007080078125E-3</c:v>
                </c:pt>
                <c:pt idx="45337">
                  <c:v>1.0068416595458984E-3</c:v>
                </c:pt>
                <c:pt idx="45338">
                  <c:v>1.007080078125E-3</c:v>
                </c:pt>
                <c:pt idx="45339">
                  <c:v>1.007080078125E-3</c:v>
                </c:pt>
                <c:pt idx="45340">
                  <c:v>1.0068416595458984E-3</c:v>
                </c:pt>
                <c:pt idx="45341">
                  <c:v>1.007080078125E-3</c:v>
                </c:pt>
                <c:pt idx="45342">
                  <c:v>1.0068416595458984E-3</c:v>
                </c:pt>
                <c:pt idx="45343">
                  <c:v>1.007080078125E-3</c:v>
                </c:pt>
                <c:pt idx="45344">
                  <c:v>1.007080078125E-3</c:v>
                </c:pt>
                <c:pt idx="45345">
                  <c:v>1.0068416595458984E-3</c:v>
                </c:pt>
                <c:pt idx="45346">
                  <c:v>1.007080078125E-3</c:v>
                </c:pt>
                <c:pt idx="45347">
                  <c:v>1.0080337524414063E-3</c:v>
                </c:pt>
                <c:pt idx="45348">
                  <c:v>1.007080078125E-3</c:v>
                </c:pt>
                <c:pt idx="45349">
                  <c:v>1.0068416595458984E-3</c:v>
                </c:pt>
                <c:pt idx="45350">
                  <c:v>1.007080078125E-3</c:v>
                </c:pt>
                <c:pt idx="45351">
                  <c:v>1.007080078125E-3</c:v>
                </c:pt>
                <c:pt idx="45352">
                  <c:v>1.0068416595458984E-3</c:v>
                </c:pt>
                <c:pt idx="45353">
                  <c:v>1.007080078125E-3</c:v>
                </c:pt>
                <c:pt idx="45354">
                  <c:v>1.007080078125E-3</c:v>
                </c:pt>
                <c:pt idx="45355">
                  <c:v>1.0068416595458984E-3</c:v>
                </c:pt>
                <c:pt idx="45356">
                  <c:v>1.007080078125E-3</c:v>
                </c:pt>
                <c:pt idx="45357">
                  <c:v>1.007080078125E-3</c:v>
                </c:pt>
                <c:pt idx="45358">
                  <c:v>1.0068416595458984E-3</c:v>
                </c:pt>
                <c:pt idx="45359">
                  <c:v>1.007080078125E-3</c:v>
                </c:pt>
                <c:pt idx="45360">
                  <c:v>1.0080337524414063E-3</c:v>
                </c:pt>
                <c:pt idx="45361">
                  <c:v>1.007080078125E-3</c:v>
                </c:pt>
                <c:pt idx="45362">
                  <c:v>1.0068416595458984E-3</c:v>
                </c:pt>
                <c:pt idx="45363">
                  <c:v>1.007080078125E-3</c:v>
                </c:pt>
                <c:pt idx="45364">
                  <c:v>1.0068416595458984E-3</c:v>
                </c:pt>
                <c:pt idx="45365">
                  <c:v>1.007080078125E-3</c:v>
                </c:pt>
                <c:pt idx="45366">
                  <c:v>1.007080078125E-3</c:v>
                </c:pt>
                <c:pt idx="45367">
                  <c:v>1.0068416595458984E-3</c:v>
                </c:pt>
                <c:pt idx="45368">
                  <c:v>1.007080078125E-3</c:v>
                </c:pt>
                <c:pt idx="45369">
                  <c:v>1.007080078125E-3</c:v>
                </c:pt>
                <c:pt idx="45370">
                  <c:v>1.0068416595458984E-3</c:v>
                </c:pt>
                <c:pt idx="45371">
                  <c:v>1.007080078125E-3</c:v>
                </c:pt>
                <c:pt idx="45372">
                  <c:v>1.0080337524414063E-3</c:v>
                </c:pt>
                <c:pt idx="45373">
                  <c:v>1.007080078125E-3</c:v>
                </c:pt>
                <c:pt idx="45374">
                  <c:v>1.0068416595458984E-3</c:v>
                </c:pt>
                <c:pt idx="45375">
                  <c:v>1.007080078125E-3</c:v>
                </c:pt>
                <c:pt idx="45376">
                  <c:v>1.007080078125E-3</c:v>
                </c:pt>
                <c:pt idx="45377">
                  <c:v>1.0068416595458984E-3</c:v>
                </c:pt>
                <c:pt idx="45378">
                  <c:v>1.007080078125E-3</c:v>
                </c:pt>
                <c:pt idx="45379">
                  <c:v>1.007080078125E-3</c:v>
                </c:pt>
                <c:pt idx="45380">
                  <c:v>1.0068416595458984E-3</c:v>
                </c:pt>
                <c:pt idx="45381">
                  <c:v>1.007080078125E-3</c:v>
                </c:pt>
                <c:pt idx="45382">
                  <c:v>1.007080078125E-3</c:v>
                </c:pt>
                <c:pt idx="45383">
                  <c:v>1.0068416595458984E-3</c:v>
                </c:pt>
                <c:pt idx="45384">
                  <c:v>1.007080078125E-3</c:v>
                </c:pt>
                <c:pt idx="45385">
                  <c:v>1.0080337524414063E-3</c:v>
                </c:pt>
                <c:pt idx="45386">
                  <c:v>1.0068416595458984E-3</c:v>
                </c:pt>
                <c:pt idx="45387">
                  <c:v>1.007080078125E-3</c:v>
                </c:pt>
                <c:pt idx="45388">
                  <c:v>1.007080078125E-3</c:v>
                </c:pt>
                <c:pt idx="45389">
                  <c:v>1.0068416595458984E-3</c:v>
                </c:pt>
                <c:pt idx="45390">
                  <c:v>1.007080078125E-3</c:v>
                </c:pt>
                <c:pt idx="45391">
                  <c:v>1.007080078125E-3</c:v>
                </c:pt>
                <c:pt idx="45392">
                  <c:v>1.0068416595458984E-3</c:v>
                </c:pt>
                <c:pt idx="45393">
                  <c:v>1.007080078125E-3</c:v>
                </c:pt>
                <c:pt idx="45394">
                  <c:v>1.007080078125E-3</c:v>
                </c:pt>
                <c:pt idx="45395">
                  <c:v>1.0068416595458984E-3</c:v>
                </c:pt>
                <c:pt idx="45396">
                  <c:v>1.007080078125E-3</c:v>
                </c:pt>
                <c:pt idx="45397">
                  <c:v>1.0080337524414063E-3</c:v>
                </c:pt>
                <c:pt idx="45398">
                  <c:v>1.007080078125E-3</c:v>
                </c:pt>
                <c:pt idx="45399">
                  <c:v>1.0068416595458984E-3</c:v>
                </c:pt>
                <c:pt idx="45400">
                  <c:v>1.007080078125E-3</c:v>
                </c:pt>
                <c:pt idx="45401">
                  <c:v>1.007080078125E-3</c:v>
                </c:pt>
                <c:pt idx="45402">
                  <c:v>1.0068416595458984E-3</c:v>
                </c:pt>
                <c:pt idx="45403">
                  <c:v>1.007080078125E-3</c:v>
                </c:pt>
                <c:pt idx="45404">
                  <c:v>1.007080078125E-3</c:v>
                </c:pt>
                <c:pt idx="45405">
                  <c:v>1.0068416595458984E-3</c:v>
                </c:pt>
                <c:pt idx="45406">
                  <c:v>1.007080078125E-3</c:v>
                </c:pt>
                <c:pt idx="45407">
                  <c:v>1.007080078125E-3</c:v>
                </c:pt>
                <c:pt idx="45408">
                  <c:v>1.0068416595458984E-3</c:v>
                </c:pt>
                <c:pt idx="45409">
                  <c:v>1.007080078125E-3</c:v>
                </c:pt>
                <c:pt idx="45410">
                  <c:v>1.0080337524414063E-3</c:v>
                </c:pt>
                <c:pt idx="45411">
                  <c:v>1.0068416595458984E-3</c:v>
                </c:pt>
                <c:pt idx="45412">
                  <c:v>1.007080078125E-3</c:v>
                </c:pt>
                <c:pt idx="45413">
                  <c:v>1.007080078125E-3</c:v>
                </c:pt>
                <c:pt idx="45414">
                  <c:v>1.0068416595458984E-3</c:v>
                </c:pt>
                <c:pt idx="45415">
                  <c:v>1.007080078125E-3</c:v>
                </c:pt>
                <c:pt idx="45416">
                  <c:v>1.007080078125E-3</c:v>
                </c:pt>
                <c:pt idx="45417">
                  <c:v>1.0068416595458984E-3</c:v>
                </c:pt>
                <c:pt idx="45418">
                  <c:v>1.007080078125E-3</c:v>
                </c:pt>
                <c:pt idx="45419">
                  <c:v>1.007080078125E-3</c:v>
                </c:pt>
                <c:pt idx="45420">
                  <c:v>1.0068416595458984E-3</c:v>
                </c:pt>
                <c:pt idx="45421">
                  <c:v>1.007080078125E-3</c:v>
                </c:pt>
                <c:pt idx="45422">
                  <c:v>1.0080337524414063E-3</c:v>
                </c:pt>
                <c:pt idx="45423">
                  <c:v>1.007080078125E-3</c:v>
                </c:pt>
                <c:pt idx="45424">
                  <c:v>1.0068416595458984E-3</c:v>
                </c:pt>
                <c:pt idx="45425">
                  <c:v>1.007080078125E-3</c:v>
                </c:pt>
                <c:pt idx="45426">
                  <c:v>1.007080078125E-3</c:v>
                </c:pt>
                <c:pt idx="45427">
                  <c:v>1.0068416595458984E-3</c:v>
                </c:pt>
                <c:pt idx="45428">
                  <c:v>1.007080078125E-3</c:v>
                </c:pt>
                <c:pt idx="45429">
                  <c:v>1.007080078125E-3</c:v>
                </c:pt>
                <c:pt idx="45430">
                  <c:v>1.0068416595458984E-3</c:v>
                </c:pt>
                <c:pt idx="45431">
                  <c:v>1.007080078125E-3</c:v>
                </c:pt>
                <c:pt idx="45432">
                  <c:v>1.007080078125E-3</c:v>
                </c:pt>
                <c:pt idx="45433">
                  <c:v>1.0068416595458984E-3</c:v>
                </c:pt>
                <c:pt idx="45434">
                  <c:v>1.007080078125E-3</c:v>
                </c:pt>
                <c:pt idx="45435">
                  <c:v>1.0080337524414063E-3</c:v>
                </c:pt>
                <c:pt idx="45436">
                  <c:v>1.0068416595458984E-3</c:v>
                </c:pt>
                <c:pt idx="45437">
                  <c:v>1.007080078125E-3</c:v>
                </c:pt>
                <c:pt idx="45438">
                  <c:v>1.007080078125E-3</c:v>
                </c:pt>
                <c:pt idx="45439">
                  <c:v>1.0068416595458984E-3</c:v>
                </c:pt>
                <c:pt idx="45440">
                  <c:v>1.007080078125E-3</c:v>
                </c:pt>
                <c:pt idx="45441">
                  <c:v>1.007080078125E-3</c:v>
                </c:pt>
                <c:pt idx="45442">
                  <c:v>1.0068416595458984E-3</c:v>
                </c:pt>
                <c:pt idx="45443">
                  <c:v>1.007080078125E-3</c:v>
                </c:pt>
                <c:pt idx="45444">
                  <c:v>1.007080078125E-3</c:v>
                </c:pt>
                <c:pt idx="45445">
                  <c:v>7.0500373840332031E-3</c:v>
                </c:pt>
                <c:pt idx="45446">
                  <c:v>1.0068416595458984E-3</c:v>
                </c:pt>
                <c:pt idx="45447">
                  <c:v>1.007080078125E-3</c:v>
                </c:pt>
                <c:pt idx="45448">
                  <c:v>1.007080078125E-3</c:v>
                </c:pt>
                <c:pt idx="45449">
                  <c:v>1.0068416595458984E-3</c:v>
                </c:pt>
                <c:pt idx="45450">
                  <c:v>1.007080078125E-3</c:v>
                </c:pt>
                <c:pt idx="45451">
                  <c:v>1.007080078125E-3</c:v>
                </c:pt>
                <c:pt idx="45452">
                  <c:v>1.0068416595458984E-3</c:v>
                </c:pt>
                <c:pt idx="45453">
                  <c:v>1.007080078125E-3</c:v>
                </c:pt>
                <c:pt idx="45454">
                  <c:v>1.0080337524414063E-3</c:v>
                </c:pt>
                <c:pt idx="45455">
                  <c:v>1.0068416595458984E-3</c:v>
                </c:pt>
                <c:pt idx="45456">
                  <c:v>1.007080078125E-3</c:v>
                </c:pt>
                <c:pt idx="45457">
                  <c:v>1.007080078125E-3</c:v>
                </c:pt>
                <c:pt idx="45458">
                  <c:v>1.0068416595458984E-3</c:v>
                </c:pt>
                <c:pt idx="45459">
                  <c:v>1.007080078125E-3</c:v>
                </c:pt>
                <c:pt idx="45460">
                  <c:v>1.007080078125E-3</c:v>
                </c:pt>
                <c:pt idx="45461">
                  <c:v>1.0068416595458984E-3</c:v>
                </c:pt>
                <c:pt idx="45462">
                  <c:v>1.007080078125E-3</c:v>
                </c:pt>
                <c:pt idx="45463">
                  <c:v>1.007080078125E-3</c:v>
                </c:pt>
                <c:pt idx="45464">
                  <c:v>1.0068416595458984E-3</c:v>
                </c:pt>
                <c:pt idx="45465">
                  <c:v>1.007080078125E-3</c:v>
                </c:pt>
                <c:pt idx="45466">
                  <c:v>1.0080337524414063E-3</c:v>
                </c:pt>
                <c:pt idx="45467">
                  <c:v>1.007080078125E-3</c:v>
                </c:pt>
                <c:pt idx="45468">
                  <c:v>1.0068416595458984E-3</c:v>
                </c:pt>
                <c:pt idx="45469">
                  <c:v>1.007080078125E-3</c:v>
                </c:pt>
                <c:pt idx="45470">
                  <c:v>1.007080078125E-3</c:v>
                </c:pt>
                <c:pt idx="45471">
                  <c:v>1.0068416595458984E-3</c:v>
                </c:pt>
                <c:pt idx="45472">
                  <c:v>1.007080078125E-3</c:v>
                </c:pt>
                <c:pt idx="45473">
                  <c:v>1.007080078125E-3</c:v>
                </c:pt>
                <c:pt idx="45474">
                  <c:v>1.0068416595458984E-3</c:v>
                </c:pt>
                <c:pt idx="45475">
                  <c:v>1.007080078125E-3</c:v>
                </c:pt>
                <c:pt idx="45476">
                  <c:v>1.007080078125E-3</c:v>
                </c:pt>
                <c:pt idx="45477">
                  <c:v>1.0068416595458984E-3</c:v>
                </c:pt>
                <c:pt idx="45478">
                  <c:v>1.007080078125E-3</c:v>
                </c:pt>
                <c:pt idx="45479">
                  <c:v>1.0080337524414063E-3</c:v>
                </c:pt>
                <c:pt idx="45480">
                  <c:v>1.0068416595458984E-3</c:v>
                </c:pt>
                <c:pt idx="45481">
                  <c:v>1.007080078125E-3</c:v>
                </c:pt>
                <c:pt idx="45482">
                  <c:v>1.007080078125E-3</c:v>
                </c:pt>
                <c:pt idx="45483">
                  <c:v>1.0068416595458984E-3</c:v>
                </c:pt>
                <c:pt idx="45484">
                  <c:v>1.007080078125E-3</c:v>
                </c:pt>
                <c:pt idx="45485">
                  <c:v>1.007080078125E-3</c:v>
                </c:pt>
                <c:pt idx="45486">
                  <c:v>1.0068416595458984E-3</c:v>
                </c:pt>
                <c:pt idx="45487">
                  <c:v>1.007080078125E-3</c:v>
                </c:pt>
                <c:pt idx="45488">
                  <c:v>1.007080078125E-3</c:v>
                </c:pt>
                <c:pt idx="45489">
                  <c:v>1.0068416595458984E-3</c:v>
                </c:pt>
                <c:pt idx="45490">
                  <c:v>1.007080078125E-3</c:v>
                </c:pt>
                <c:pt idx="45491">
                  <c:v>1.0080337524414063E-3</c:v>
                </c:pt>
                <c:pt idx="45492">
                  <c:v>1.007080078125E-3</c:v>
                </c:pt>
                <c:pt idx="45493">
                  <c:v>1.0068416595458984E-3</c:v>
                </c:pt>
                <c:pt idx="45494">
                  <c:v>1.007080078125E-3</c:v>
                </c:pt>
                <c:pt idx="45495">
                  <c:v>1.007080078125E-3</c:v>
                </c:pt>
                <c:pt idx="45496">
                  <c:v>1.0068416595458984E-3</c:v>
                </c:pt>
                <c:pt idx="45497">
                  <c:v>1.007080078125E-3</c:v>
                </c:pt>
                <c:pt idx="45498">
                  <c:v>1.007080078125E-3</c:v>
                </c:pt>
                <c:pt idx="45499">
                  <c:v>1.0068416595458984E-3</c:v>
                </c:pt>
                <c:pt idx="45500">
                  <c:v>1.007080078125E-3</c:v>
                </c:pt>
                <c:pt idx="45501">
                  <c:v>1.007080078125E-3</c:v>
                </c:pt>
                <c:pt idx="45502">
                  <c:v>1.0068416595458984E-3</c:v>
                </c:pt>
                <c:pt idx="45503">
                  <c:v>1.007080078125E-3</c:v>
                </c:pt>
                <c:pt idx="45504">
                  <c:v>1.0080337524414063E-3</c:v>
                </c:pt>
                <c:pt idx="45505">
                  <c:v>1.0068416595458984E-3</c:v>
                </c:pt>
                <c:pt idx="45506">
                  <c:v>1.007080078125E-3</c:v>
                </c:pt>
                <c:pt idx="45507">
                  <c:v>1.007080078125E-3</c:v>
                </c:pt>
                <c:pt idx="45508">
                  <c:v>1.0068416595458984E-3</c:v>
                </c:pt>
                <c:pt idx="45509">
                  <c:v>1.007080078125E-3</c:v>
                </c:pt>
                <c:pt idx="45510">
                  <c:v>1.007080078125E-3</c:v>
                </c:pt>
                <c:pt idx="45511">
                  <c:v>1.0068416595458984E-3</c:v>
                </c:pt>
                <c:pt idx="45512">
                  <c:v>1.007080078125E-3</c:v>
                </c:pt>
                <c:pt idx="45513">
                  <c:v>1.007080078125E-3</c:v>
                </c:pt>
                <c:pt idx="45514">
                  <c:v>1.0068416595458984E-3</c:v>
                </c:pt>
                <c:pt idx="45515">
                  <c:v>1.007080078125E-3</c:v>
                </c:pt>
                <c:pt idx="45516">
                  <c:v>1.0080337524414063E-3</c:v>
                </c:pt>
                <c:pt idx="45517">
                  <c:v>1.007080078125E-3</c:v>
                </c:pt>
                <c:pt idx="45518">
                  <c:v>1.0068416595458984E-3</c:v>
                </c:pt>
                <c:pt idx="45519">
                  <c:v>1.007080078125E-3</c:v>
                </c:pt>
                <c:pt idx="45520">
                  <c:v>1.007080078125E-3</c:v>
                </c:pt>
                <c:pt idx="45521">
                  <c:v>1.0068416595458984E-3</c:v>
                </c:pt>
                <c:pt idx="45522">
                  <c:v>1.007080078125E-3</c:v>
                </c:pt>
                <c:pt idx="45523">
                  <c:v>1.007080078125E-3</c:v>
                </c:pt>
                <c:pt idx="45524">
                  <c:v>1.0068416595458984E-3</c:v>
                </c:pt>
                <c:pt idx="45525">
                  <c:v>1.007080078125E-3</c:v>
                </c:pt>
                <c:pt idx="45526">
                  <c:v>1.007080078125E-3</c:v>
                </c:pt>
                <c:pt idx="45527">
                  <c:v>1.0068416595458984E-3</c:v>
                </c:pt>
                <c:pt idx="45528">
                  <c:v>1.007080078125E-3</c:v>
                </c:pt>
                <c:pt idx="45529">
                  <c:v>1.0080337524414063E-3</c:v>
                </c:pt>
                <c:pt idx="45530">
                  <c:v>1.0068416595458984E-3</c:v>
                </c:pt>
                <c:pt idx="45531">
                  <c:v>1.007080078125E-3</c:v>
                </c:pt>
                <c:pt idx="45532">
                  <c:v>1.007080078125E-3</c:v>
                </c:pt>
                <c:pt idx="45533">
                  <c:v>1.0068416595458984E-3</c:v>
                </c:pt>
                <c:pt idx="45534">
                  <c:v>1.007080078125E-3</c:v>
                </c:pt>
                <c:pt idx="45535">
                  <c:v>1.007080078125E-3</c:v>
                </c:pt>
                <c:pt idx="45536">
                  <c:v>1.0068416595458984E-3</c:v>
                </c:pt>
                <c:pt idx="45537">
                  <c:v>1.007080078125E-3</c:v>
                </c:pt>
                <c:pt idx="45538">
                  <c:v>1.007080078125E-3</c:v>
                </c:pt>
                <c:pt idx="45539">
                  <c:v>1.0068416595458984E-3</c:v>
                </c:pt>
                <c:pt idx="45540">
                  <c:v>1.007080078125E-3</c:v>
                </c:pt>
                <c:pt idx="45541">
                  <c:v>1.0080337524414063E-3</c:v>
                </c:pt>
                <c:pt idx="45542">
                  <c:v>1.007080078125E-3</c:v>
                </c:pt>
                <c:pt idx="45543">
                  <c:v>1.0068416595458984E-3</c:v>
                </c:pt>
                <c:pt idx="45544">
                  <c:v>1.007080078125E-3</c:v>
                </c:pt>
                <c:pt idx="45545">
                  <c:v>1.007080078125E-3</c:v>
                </c:pt>
                <c:pt idx="45546">
                  <c:v>1.0068416595458984E-3</c:v>
                </c:pt>
                <c:pt idx="45547">
                  <c:v>1.007080078125E-3</c:v>
                </c:pt>
                <c:pt idx="45548">
                  <c:v>1.007080078125E-3</c:v>
                </c:pt>
                <c:pt idx="45549">
                  <c:v>1.0068416595458984E-3</c:v>
                </c:pt>
                <c:pt idx="45550">
                  <c:v>1.007080078125E-3</c:v>
                </c:pt>
                <c:pt idx="45551">
                  <c:v>1.007080078125E-3</c:v>
                </c:pt>
                <c:pt idx="45552">
                  <c:v>1.0068416595458984E-3</c:v>
                </c:pt>
                <c:pt idx="45553">
                  <c:v>1.007080078125E-3</c:v>
                </c:pt>
                <c:pt idx="45554">
                  <c:v>1.0080337524414063E-3</c:v>
                </c:pt>
                <c:pt idx="45555">
                  <c:v>1.0068416595458984E-3</c:v>
                </c:pt>
                <c:pt idx="45556">
                  <c:v>1.007080078125E-3</c:v>
                </c:pt>
                <c:pt idx="45557">
                  <c:v>1.007080078125E-3</c:v>
                </c:pt>
                <c:pt idx="45558">
                  <c:v>1.0068416595458984E-3</c:v>
                </c:pt>
                <c:pt idx="45559">
                  <c:v>1.007080078125E-3</c:v>
                </c:pt>
                <c:pt idx="45560">
                  <c:v>1.007080078125E-3</c:v>
                </c:pt>
                <c:pt idx="45561">
                  <c:v>1.0068416595458984E-3</c:v>
                </c:pt>
                <c:pt idx="45562">
                  <c:v>1.007080078125E-3</c:v>
                </c:pt>
                <c:pt idx="45563">
                  <c:v>1.007080078125E-3</c:v>
                </c:pt>
                <c:pt idx="45564">
                  <c:v>1.0068416595458984E-3</c:v>
                </c:pt>
                <c:pt idx="45565">
                  <c:v>1.007080078125E-3</c:v>
                </c:pt>
                <c:pt idx="45566">
                  <c:v>1.0080337524414063E-3</c:v>
                </c:pt>
                <c:pt idx="45567">
                  <c:v>1.007080078125E-3</c:v>
                </c:pt>
                <c:pt idx="45568">
                  <c:v>1.0068416595458984E-3</c:v>
                </c:pt>
                <c:pt idx="45569">
                  <c:v>1.007080078125E-3</c:v>
                </c:pt>
                <c:pt idx="45570">
                  <c:v>1.007080078125E-3</c:v>
                </c:pt>
                <c:pt idx="45571">
                  <c:v>1.0068416595458984E-3</c:v>
                </c:pt>
                <c:pt idx="45572">
                  <c:v>1.007080078125E-3</c:v>
                </c:pt>
                <c:pt idx="45573">
                  <c:v>1.007080078125E-3</c:v>
                </c:pt>
                <c:pt idx="45574">
                  <c:v>1.0068416595458984E-3</c:v>
                </c:pt>
                <c:pt idx="45575">
                  <c:v>1.007080078125E-3</c:v>
                </c:pt>
                <c:pt idx="45576">
                  <c:v>1.007080078125E-3</c:v>
                </c:pt>
                <c:pt idx="45577">
                  <c:v>1.0068416595458984E-3</c:v>
                </c:pt>
                <c:pt idx="45578">
                  <c:v>1.007080078125E-3</c:v>
                </c:pt>
                <c:pt idx="45579">
                  <c:v>1.0080337524414063E-3</c:v>
                </c:pt>
                <c:pt idx="45580">
                  <c:v>1.0068416595458984E-3</c:v>
                </c:pt>
                <c:pt idx="45581">
                  <c:v>1.007080078125E-3</c:v>
                </c:pt>
                <c:pt idx="45582">
                  <c:v>1.007080078125E-3</c:v>
                </c:pt>
                <c:pt idx="45583">
                  <c:v>1.0068416595458984E-3</c:v>
                </c:pt>
                <c:pt idx="45584">
                  <c:v>1.007080078125E-3</c:v>
                </c:pt>
                <c:pt idx="45585">
                  <c:v>1.007080078125E-3</c:v>
                </c:pt>
                <c:pt idx="45586">
                  <c:v>1.0068416595458984E-3</c:v>
                </c:pt>
                <c:pt idx="45587">
                  <c:v>1.007080078125E-3</c:v>
                </c:pt>
                <c:pt idx="45588">
                  <c:v>1.007080078125E-3</c:v>
                </c:pt>
                <c:pt idx="45589">
                  <c:v>1.0068416595458984E-3</c:v>
                </c:pt>
                <c:pt idx="45590">
                  <c:v>1.007080078125E-3</c:v>
                </c:pt>
                <c:pt idx="45591">
                  <c:v>1.0080337524414063E-3</c:v>
                </c:pt>
                <c:pt idx="45592">
                  <c:v>1.007080078125E-3</c:v>
                </c:pt>
                <c:pt idx="45593">
                  <c:v>1.0068416595458984E-3</c:v>
                </c:pt>
                <c:pt idx="45594">
                  <c:v>1.007080078125E-3</c:v>
                </c:pt>
                <c:pt idx="45595">
                  <c:v>1.007080078125E-3</c:v>
                </c:pt>
                <c:pt idx="45596">
                  <c:v>1.0068416595458984E-3</c:v>
                </c:pt>
                <c:pt idx="45597">
                  <c:v>1.007080078125E-3</c:v>
                </c:pt>
                <c:pt idx="45598">
                  <c:v>1.007080078125E-3</c:v>
                </c:pt>
                <c:pt idx="45599">
                  <c:v>1.0068416595458984E-3</c:v>
                </c:pt>
                <c:pt idx="45600">
                  <c:v>1.007080078125E-3</c:v>
                </c:pt>
                <c:pt idx="45601">
                  <c:v>1.007080078125E-3</c:v>
                </c:pt>
                <c:pt idx="45602">
                  <c:v>1.0068416595458984E-3</c:v>
                </c:pt>
                <c:pt idx="45603">
                  <c:v>1.0080337524414063E-3</c:v>
                </c:pt>
                <c:pt idx="45604">
                  <c:v>1.007080078125E-3</c:v>
                </c:pt>
                <c:pt idx="45605">
                  <c:v>1.0068416595458984E-3</c:v>
                </c:pt>
                <c:pt idx="45606">
                  <c:v>1.007080078125E-3</c:v>
                </c:pt>
                <c:pt idx="45607">
                  <c:v>1.007080078125E-3</c:v>
                </c:pt>
                <c:pt idx="45608">
                  <c:v>1.0068416595458984E-3</c:v>
                </c:pt>
                <c:pt idx="45609">
                  <c:v>1.007080078125E-3</c:v>
                </c:pt>
                <c:pt idx="45610">
                  <c:v>1.007080078125E-3</c:v>
                </c:pt>
                <c:pt idx="45611">
                  <c:v>1.0068416595458984E-3</c:v>
                </c:pt>
                <c:pt idx="45612">
                  <c:v>1.007080078125E-3</c:v>
                </c:pt>
                <c:pt idx="45613">
                  <c:v>1.007080078125E-3</c:v>
                </c:pt>
                <c:pt idx="45614">
                  <c:v>1.0068416595458984E-3</c:v>
                </c:pt>
                <c:pt idx="45615">
                  <c:v>1.007080078125E-3</c:v>
                </c:pt>
                <c:pt idx="45616">
                  <c:v>1.0080337524414063E-3</c:v>
                </c:pt>
                <c:pt idx="45617">
                  <c:v>1.007080078125E-3</c:v>
                </c:pt>
                <c:pt idx="45618">
                  <c:v>1.0068416595458984E-3</c:v>
                </c:pt>
                <c:pt idx="45619">
                  <c:v>1.007080078125E-3</c:v>
                </c:pt>
                <c:pt idx="45620">
                  <c:v>1.007080078125E-3</c:v>
                </c:pt>
                <c:pt idx="45621">
                  <c:v>1.0068416595458984E-3</c:v>
                </c:pt>
                <c:pt idx="45622">
                  <c:v>1.007080078125E-3</c:v>
                </c:pt>
                <c:pt idx="45623">
                  <c:v>1.007080078125E-3</c:v>
                </c:pt>
                <c:pt idx="45624">
                  <c:v>1.0068416595458984E-3</c:v>
                </c:pt>
                <c:pt idx="45625">
                  <c:v>1.007080078125E-3</c:v>
                </c:pt>
                <c:pt idx="45626">
                  <c:v>1.007080078125E-3</c:v>
                </c:pt>
                <c:pt idx="45627">
                  <c:v>1.0068416595458984E-3</c:v>
                </c:pt>
                <c:pt idx="45628">
                  <c:v>1.0080337524414063E-3</c:v>
                </c:pt>
                <c:pt idx="45629">
                  <c:v>1.007080078125E-3</c:v>
                </c:pt>
                <c:pt idx="45630">
                  <c:v>1.0068416595458984E-3</c:v>
                </c:pt>
                <c:pt idx="45631">
                  <c:v>1.007080078125E-3</c:v>
                </c:pt>
                <c:pt idx="45632">
                  <c:v>1.007080078125E-3</c:v>
                </c:pt>
                <c:pt idx="45633">
                  <c:v>1.0068416595458984E-3</c:v>
                </c:pt>
                <c:pt idx="45634">
                  <c:v>1.007080078125E-3</c:v>
                </c:pt>
                <c:pt idx="45635">
                  <c:v>1.007080078125E-3</c:v>
                </c:pt>
                <c:pt idx="45636">
                  <c:v>1.0068416595458984E-3</c:v>
                </c:pt>
                <c:pt idx="45637">
                  <c:v>1.007080078125E-3</c:v>
                </c:pt>
                <c:pt idx="45638">
                  <c:v>1.007080078125E-3</c:v>
                </c:pt>
                <c:pt idx="45639">
                  <c:v>1.0068416595458984E-3</c:v>
                </c:pt>
                <c:pt idx="45640">
                  <c:v>1.007080078125E-3</c:v>
                </c:pt>
                <c:pt idx="45641">
                  <c:v>1.0080337524414063E-3</c:v>
                </c:pt>
                <c:pt idx="45642">
                  <c:v>1.007080078125E-3</c:v>
                </c:pt>
                <c:pt idx="45643">
                  <c:v>1.0068416595458984E-3</c:v>
                </c:pt>
                <c:pt idx="45644">
                  <c:v>1.007080078125E-3</c:v>
                </c:pt>
                <c:pt idx="45645">
                  <c:v>1.007080078125E-3</c:v>
                </c:pt>
                <c:pt idx="45646">
                  <c:v>1.0068416595458984E-3</c:v>
                </c:pt>
                <c:pt idx="45647">
                  <c:v>1.007080078125E-3</c:v>
                </c:pt>
                <c:pt idx="45648">
                  <c:v>1.007080078125E-3</c:v>
                </c:pt>
                <c:pt idx="45649">
                  <c:v>1.0068416595458984E-3</c:v>
                </c:pt>
                <c:pt idx="45650">
                  <c:v>1.007080078125E-3</c:v>
                </c:pt>
                <c:pt idx="45651">
                  <c:v>1.007080078125E-3</c:v>
                </c:pt>
                <c:pt idx="45652">
                  <c:v>1.0068416595458984E-3</c:v>
                </c:pt>
                <c:pt idx="45653">
                  <c:v>1.0080337524414063E-3</c:v>
                </c:pt>
                <c:pt idx="45654">
                  <c:v>1.007080078125E-3</c:v>
                </c:pt>
                <c:pt idx="45655">
                  <c:v>1.0068416595458984E-3</c:v>
                </c:pt>
                <c:pt idx="45656">
                  <c:v>1.007080078125E-3</c:v>
                </c:pt>
                <c:pt idx="45657">
                  <c:v>1.007080078125E-3</c:v>
                </c:pt>
                <c:pt idx="45658">
                  <c:v>1.0068416595458984E-3</c:v>
                </c:pt>
                <c:pt idx="45659">
                  <c:v>1.007080078125E-3</c:v>
                </c:pt>
                <c:pt idx="45660">
                  <c:v>1.007080078125E-3</c:v>
                </c:pt>
                <c:pt idx="45661">
                  <c:v>1.0068416595458984E-3</c:v>
                </c:pt>
                <c:pt idx="45662">
                  <c:v>1.007080078125E-3</c:v>
                </c:pt>
                <c:pt idx="45663">
                  <c:v>1.007080078125E-3</c:v>
                </c:pt>
                <c:pt idx="45664">
                  <c:v>1.0068416595458984E-3</c:v>
                </c:pt>
                <c:pt idx="45665">
                  <c:v>1.007080078125E-3</c:v>
                </c:pt>
                <c:pt idx="45666">
                  <c:v>1.0080337524414063E-3</c:v>
                </c:pt>
                <c:pt idx="45667">
                  <c:v>1.007080078125E-3</c:v>
                </c:pt>
                <c:pt idx="45668">
                  <c:v>1.0068416595458984E-3</c:v>
                </c:pt>
                <c:pt idx="45669">
                  <c:v>1.007080078125E-3</c:v>
                </c:pt>
                <c:pt idx="45670">
                  <c:v>1.007080078125E-3</c:v>
                </c:pt>
                <c:pt idx="45671">
                  <c:v>1.0068416595458984E-3</c:v>
                </c:pt>
                <c:pt idx="45672">
                  <c:v>1.007080078125E-3</c:v>
                </c:pt>
                <c:pt idx="45673">
                  <c:v>1.007080078125E-3</c:v>
                </c:pt>
                <c:pt idx="45674">
                  <c:v>1.0068416595458984E-3</c:v>
                </c:pt>
                <c:pt idx="45675">
                  <c:v>1.007080078125E-3</c:v>
                </c:pt>
                <c:pt idx="45676">
                  <c:v>1.007080078125E-3</c:v>
                </c:pt>
                <c:pt idx="45677">
                  <c:v>1.0068416595458984E-3</c:v>
                </c:pt>
                <c:pt idx="45678">
                  <c:v>1.0080337524414063E-3</c:v>
                </c:pt>
                <c:pt idx="45679">
                  <c:v>1.007080078125E-3</c:v>
                </c:pt>
                <c:pt idx="45680">
                  <c:v>1.0068416595458984E-3</c:v>
                </c:pt>
                <c:pt idx="45681">
                  <c:v>1.007080078125E-3</c:v>
                </c:pt>
                <c:pt idx="45682">
                  <c:v>1.007080078125E-3</c:v>
                </c:pt>
                <c:pt idx="45683">
                  <c:v>1.0068416595458984E-3</c:v>
                </c:pt>
                <c:pt idx="45684">
                  <c:v>1.007080078125E-3</c:v>
                </c:pt>
                <c:pt idx="45685">
                  <c:v>1.007080078125E-3</c:v>
                </c:pt>
                <c:pt idx="45686">
                  <c:v>1.0068416595458984E-3</c:v>
                </c:pt>
                <c:pt idx="45687">
                  <c:v>1.007080078125E-3</c:v>
                </c:pt>
                <c:pt idx="45688">
                  <c:v>1.007080078125E-3</c:v>
                </c:pt>
                <c:pt idx="45689">
                  <c:v>1.0068416595458984E-3</c:v>
                </c:pt>
                <c:pt idx="45690">
                  <c:v>1.007080078125E-3</c:v>
                </c:pt>
                <c:pt idx="45691">
                  <c:v>1.0080337524414063E-3</c:v>
                </c:pt>
                <c:pt idx="45692">
                  <c:v>1.007080078125E-3</c:v>
                </c:pt>
                <c:pt idx="45693">
                  <c:v>1.0068416595458984E-3</c:v>
                </c:pt>
                <c:pt idx="45694">
                  <c:v>1.007080078125E-3</c:v>
                </c:pt>
                <c:pt idx="45695">
                  <c:v>1.007080078125E-3</c:v>
                </c:pt>
                <c:pt idx="45696">
                  <c:v>1.0068416595458984E-3</c:v>
                </c:pt>
                <c:pt idx="45697">
                  <c:v>1.007080078125E-3</c:v>
                </c:pt>
                <c:pt idx="45698">
                  <c:v>1.007080078125E-3</c:v>
                </c:pt>
                <c:pt idx="45699">
                  <c:v>1.0068416595458984E-3</c:v>
                </c:pt>
                <c:pt idx="45700">
                  <c:v>1.007080078125E-3</c:v>
                </c:pt>
                <c:pt idx="45701">
                  <c:v>1.007080078125E-3</c:v>
                </c:pt>
                <c:pt idx="45702">
                  <c:v>1.0068416595458984E-3</c:v>
                </c:pt>
                <c:pt idx="45703">
                  <c:v>1.0080337524414063E-3</c:v>
                </c:pt>
                <c:pt idx="45704">
                  <c:v>1.007080078125E-3</c:v>
                </c:pt>
                <c:pt idx="45705">
                  <c:v>1.0068416595458984E-3</c:v>
                </c:pt>
                <c:pt idx="45706">
                  <c:v>1.007080078125E-3</c:v>
                </c:pt>
                <c:pt idx="45707">
                  <c:v>1.007080078125E-3</c:v>
                </c:pt>
                <c:pt idx="45708">
                  <c:v>1.0068416595458984E-3</c:v>
                </c:pt>
                <c:pt idx="45709">
                  <c:v>1.007080078125E-3</c:v>
                </c:pt>
                <c:pt idx="45710">
                  <c:v>1.007080078125E-3</c:v>
                </c:pt>
                <c:pt idx="45711">
                  <c:v>1.0068416595458984E-3</c:v>
                </c:pt>
                <c:pt idx="45712">
                  <c:v>1.007080078125E-3</c:v>
                </c:pt>
                <c:pt idx="45713">
                  <c:v>1.007080078125E-3</c:v>
                </c:pt>
                <c:pt idx="45714">
                  <c:v>1.0068416595458984E-3</c:v>
                </c:pt>
                <c:pt idx="45715">
                  <c:v>1.007080078125E-3</c:v>
                </c:pt>
                <c:pt idx="45716">
                  <c:v>1.0080337524414063E-3</c:v>
                </c:pt>
                <c:pt idx="45717">
                  <c:v>1.007080078125E-3</c:v>
                </c:pt>
                <c:pt idx="45718">
                  <c:v>1.0068416595458984E-3</c:v>
                </c:pt>
                <c:pt idx="45719">
                  <c:v>1.007080078125E-3</c:v>
                </c:pt>
                <c:pt idx="45720">
                  <c:v>1.007080078125E-3</c:v>
                </c:pt>
                <c:pt idx="45721">
                  <c:v>1.0068416595458984E-3</c:v>
                </c:pt>
                <c:pt idx="45722">
                  <c:v>1.007080078125E-3</c:v>
                </c:pt>
                <c:pt idx="45723">
                  <c:v>1.007080078125E-3</c:v>
                </c:pt>
                <c:pt idx="45724">
                  <c:v>1.0068416595458984E-3</c:v>
                </c:pt>
                <c:pt idx="45725">
                  <c:v>1.007080078125E-3</c:v>
                </c:pt>
                <c:pt idx="45726">
                  <c:v>1.007080078125E-3</c:v>
                </c:pt>
                <c:pt idx="45727">
                  <c:v>1.0068416595458984E-3</c:v>
                </c:pt>
                <c:pt idx="45728">
                  <c:v>1.0080337524414063E-3</c:v>
                </c:pt>
                <c:pt idx="45729">
                  <c:v>1.007080078125E-3</c:v>
                </c:pt>
                <c:pt idx="45730">
                  <c:v>1.0068416595458984E-3</c:v>
                </c:pt>
                <c:pt idx="45731">
                  <c:v>1.007080078125E-3</c:v>
                </c:pt>
                <c:pt idx="45732">
                  <c:v>1.007080078125E-3</c:v>
                </c:pt>
                <c:pt idx="45733">
                  <c:v>1.0068416595458984E-3</c:v>
                </c:pt>
                <c:pt idx="45734">
                  <c:v>1.007080078125E-3</c:v>
                </c:pt>
                <c:pt idx="45735">
                  <c:v>1.007080078125E-3</c:v>
                </c:pt>
                <c:pt idx="45736">
                  <c:v>1.0068416595458984E-3</c:v>
                </c:pt>
                <c:pt idx="45737">
                  <c:v>1.007080078125E-3</c:v>
                </c:pt>
                <c:pt idx="45738">
                  <c:v>1.007080078125E-3</c:v>
                </c:pt>
                <c:pt idx="45739">
                  <c:v>1.0068416595458984E-3</c:v>
                </c:pt>
                <c:pt idx="45740">
                  <c:v>1.007080078125E-3</c:v>
                </c:pt>
                <c:pt idx="45741">
                  <c:v>1.0080337524414063E-3</c:v>
                </c:pt>
                <c:pt idx="45742">
                  <c:v>1.007080078125E-3</c:v>
                </c:pt>
                <c:pt idx="45743">
                  <c:v>1.0068416595458984E-3</c:v>
                </c:pt>
                <c:pt idx="45744">
                  <c:v>1.007080078125E-3</c:v>
                </c:pt>
                <c:pt idx="45745">
                  <c:v>1.007080078125E-3</c:v>
                </c:pt>
                <c:pt idx="45746">
                  <c:v>1.0068416595458984E-3</c:v>
                </c:pt>
                <c:pt idx="45747">
                  <c:v>1.007080078125E-3</c:v>
                </c:pt>
                <c:pt idx="45748">
                  <c:v>1.007080078125E-3</c:v>
                </c:pt>
                <c:pt idx="45749">
                  <c:v>1.0068416595458984E-3</c:v>
                </c:pt>
                <c:pt idx="45750">
                  <c:v>1.007080078125E-3</c:v>
                </c:pt>
                <c:pt idx="45751">
                  <c:v>1.007080078125E-3</c:v>
                </c:pt>
                <c:pt idx="45752">
                  <c:v>1.0068416595458984E-3</c:v>
                </c:pt>
                <c:pt idx="45753">
                  <c:v>1.0080337524414063E-3</c:v>
                </c:pt>
                <c:pt idx="45754">
                  <c:v>1.007080078125E-3</c:v>
                </c:pt>
                <c:pt idx="45755">
                  <c:v>1.0068416595458984E-3</c:v>
                </c:pt>
                <c:pt idx="45756">
                  <c:v>1.007080078125E-3</c:v>
                </c:pt>
                <c:pt idx="45757">
                  <c:v>1.007080078125E-3</c:v>
                </c:pt>
                <c:pt idx="45758">
                  <c:v>1.0068416595458984E-3</c:v>
                </c:pt>
                <c:pt idx="45759">
                  <c:v>1.007080078125E-3</c:v>
                </c:pt>
                <c:pt idx="45760">
                  <c:v>1.007080078125E-3</c:v>
                </c:pt>
                <c:pt idx="45761">
                  <c:v>1.0068416595458984E-3</c:v>
                </c:pt>
                <c:pt idx="45762">
                  <c:v>1.007080078125E-3</c:v>
                </c:pt>
                <c:pt idx="45763">
                  <c:v>1.007080078125E-3</c:v>
                </c:pt>
                <c:pt idx="45764">
                  <c:v>1.0068416595458984E-3</c:v>
                </c:pt>
                <c:pt idx="45765">
                  <c:v>1.007080078125E-3</c:v>
                </c:pt>
                <c:pt idx="45766">
                  <c:v>1.0080337524414063E-3</c:v>
                </c:pt>
                <c:pt idx="45767">
                  <c:v>1.007080078125E-3</c:v>
                </c:pt>
                <c:pt idx="45768">
                  <c:v>1.0068416595458984E-3</c:v>
                </c:pt>
                <c:pt idx="45769">
                  <c:v>1.007080078125E-3</c:v>
                </c:pt>
                <c:pt idx="45770">
                  <c:v>1.007080078125E-3</c:v>
                </c:pt>
                <c:pt idx="45771">
                  <c:v>1.0068416595458984E-3</c:v>
                </c:pt>
                <c:pt idx="45772">
                  <c:v>1.007080078125E-3</c:v>
                </c:pt>
                <c:pt idx="45773">
                  <c:v>1.007080078125E-3</c:v>
                </c:pt>
                <c:pt idx="45774">
                  <c:v>1.0068416595458984E-3</c:v>
                </c:pt>
                <c:pt idx="45775">
                  <c:v>1.007080078125E-3</c:v>
                </c:pt>
                <c:pt idx="45776">
                  <c:v>1.007080078125E-3</c:v>
                </c:pt>
                <c:pt idx="45777">
                  <c:v>1.0068416595458984E-3</c:v>
                </c:pt>
                <c:pt idx="45778">
                  <c:v>1.0080337524414063E-3</c:v>
                </c:pt>
                <c:pt idx="45779">
                  <c:v>1.007080078125E-3</c:v>
                </c:pt>
                <c:pt idx="45780">
                  <c:v>1.0068416595458984E-3</c:v>
                </c:pt>
                <c:pt idx="45781">
                  <c:v>1.007080078125E-3</c:v>
                </c:pt>
                <c:pt idx="45782">
                  <c:v>1.007080078125E-3</c:v>
                </c:pt>
                <c:pt idx="45783">
                  <c:v>1.0068416595458984E-3</c:v>
                </c:pt>
                <c:pt idx="45784">
                  <c:v>1.007080078125E-3</c:v>
                </c:pt>
                <c:pt idx="45785">
                  <c:v>1.007080078125E-3</c:v>
                </c:pt>
                <c:pt idx="45786">
                  <c:v>1.0068416595458984E-3</c:v>
                </c:pt>
                <c:pt idx="45787">
                  <c:v>1.007080078125E-3</c:v>
                </c:pt>
                <c:pt idx="45788">
                  <c:v>1.007080078125E-3</c:v>
                </c:pt>
                <c:pt idx="45789">
                  <c:v>1.0068416595458984E-3</c:v>
                </c:pt>
                <c:pt idx="45790">
                  <c:v>1.007080078125E-3</c:v>
                </c:pt>
                <c:pt idx="45791">
                  <c:v>1.0080337524414063E-3</c:v>
                </c:pt>
                <c:pt idx="45792">
                  <c:v>1.007080078125E-3</c:v>
                </c:pt>
                <c:pt idx="45793">
                  <c:v>1.0068416595458984E-3</c:v>
                </c:pt>
                <c:pt idx="45794">
                  <c:v>1.007080078125E-3</c:v>
                </c:pt>
                <c:pt idx="45795">
                  <c:v>1.007080078125E-3</c:v>
                </c:pt>
                <c:pt idx="45796">
                  <c:v>1.0068416595458984E-3</c:v>
                </c:pt>
                <c:pt idx="45797">
                  <c:v>1.007080078125E-3</c:v>
                </c:pt>
                <c:pt idx="45798">
                  <c:v>1.007080078125E-3</c:v>
                </c:pt>
                <c:pt idx="45799">
                  <c:v>1.0068416595458984E-3</c:v>
                </c:pt>
                <c:pt idx="45800">
                  <c:v>1.007080078125E-3</c:v>
                </c:pt>
                <c:pt idx="45801">
                  <c:v>1.007080078125E-3</c:v>
                </c:pt>
                <c:pt idx="45802">
                  <c:v>1.0068416595458984E-3</c:v>
                </c:pt>
                <c:pt idx="45803">
                  <c:v>1.0080337524414063E-3</c:v>
                </c:pt>
                <c:pt idx="45804">
                  <c:v>1.007080078125E-3</c:v>
                </c:pt>
                <c:pt idx="45805">
                  <c:v>1.0068416595458984E-3</c:v>
                </c:pt>
                <c:pt idx="45806">
                  <c:v>1.007080078125E-3</c:v>
                </c:pt>
                <c:pt idx="45807">
                  <c:v>1.007080078125E-3</c:v>
                </c:pt>
                <c:pt idx="45808">
                  <c:v>1.0068416595458984E-3</c:v>
                </c:pt>
                <c:pt idx="45809">
                  <c:v>1.007080078125E-3</c:v>
                </c:pt>
                <c:pt idx="45810">
                  <c:v>1.007080078125E-3</c:v>
                </c:pt>
                <c:pt idx="45811">
                  <c:v>1.0068416595458984E-3</c:v>
                </c:pt>
                <c:pt idx="45812">
                  <c:v>1.007080078125E-3</c:v>
                </c:pt>
                <c:pt idx="45813">
                  <c:v>1.007080078125E-3</c:v>
                </c:pt>
                <c:pt idx="45814">
                  <c:v>1.0068416595458984E-3</c:v>
                </c:pt>
                <c:pt idx="45815">
                  <c:v>1.007080078125E-3</c:v>
                </c:pt>
                <c:pt idx="45816">
                  <c:v>1.0080337524414063E-3</c:v>
                </c:pt>
                <c:pt idx="45817">
                  <c:v>1.007080078125E-3</c:v>
                </c:pt>
                <c:pt idx="45818">
                  <c:v>1.0068416595458984E-3</c:v>
                </c:pt>
                <c:pt idx="45819">
                  <c:v>1.007080078125E-3</c:v>
                </c:pt>
                <c:pt idx="45820">
                  <c:v>1.007080078125E-3</c:v>
                </c:pt>
                <c:pt idx="45821">
                  <c:v>1.0068416595458984E-3</c:v>
                </c:pt>
                <c:pt idx="45822">
                  <c:v>1.007080078125E-3</c:v>
                </c:pt>
                <c:pt idx="45823">
                  <c:v>1.007080078125E-3</c:v>
                </c:pt>
                <c:pt idx="45824">
                  <c:v>1.0068416595458984E-3</c:v>
                </c:pt>
                <c:pt idx="45825">
                  <c:v>1.007080078125E-3</c:v>
                </c:pt>
                <c:pt idx="45826">
                  <c:v>1.0068416595458984E-3</c:v>
                </c:pt>
                <c:pt idx="45827">
                  <c:v>1.007080078125E-3</c:v>
                </c:pt>
                <c:pt idx="45828">
                  <c:v>1.0080337524414063E-3</c:v>
                </c:pt>
                <c:pt idx="45829">
                  <c:v>1.007080078125E-3</c:v>
                </c:pt>
                <c:pt idx="45830">
                  <c:v>1.0068416595458984E-3</c:v>
                </c:pt>
                <c:pt idx="45831">
                  <c:v>1.007080078125E-3</c:v>
                </c:pt>
                <c:pt idx="45832">
                  <c:v>1.007080078125E-3</c:v>
                </c:pt>
                <c:pt idx="45833">
                  <c:v>1.0068416595458984E-3</c:v>
                </c:pt>
                <c:pt idx="45834">
                  <c:v>1.007080078125E-3</c:v>
                </c:pt>
                <c:pt idx="45835">
                  <c:v>1.007080078125E-3</c:v>
                </c:pt>
                <c:pt idx="45836">
                  <c:v>1.0068416595458984E-3</c:v>
                </c:pt>
                <c:pt idx="45837">
                  <c:v>1.007080078125E-3</c:v>
                </c:pt>
                <c:pt idx="45838">
                  <c:v>1.007080078125E-3</c:v>
                </c:pt>
                <c:pt idx="45839">
                  <c:v>1.0068416595458984E-3</c:v>
                </c:pt>
                <c:pt idx="45840">
                  <c:v>1.007080078125E-3</c:v>
                </c:pt>
                <c:pt idx="45841">
                  <c:v>1.0080337524414063E-3</c:v>
                </c:pt>
                <c:pt idx="45842">
                  <c:v>1.007080078125E-3</c:v>
                </c:pt>
                <c:pt idx="45843">
                  <c:v>1.0068416595458984E-3</c:v>
                </c:pt>
                <c:pt idx="45844">
                  <c:v>1.007080078125E-3</c:v>
                </c:pt>
                <c:pt idx="45845">
                  <c:v>1.007080078125E-3</c:v>
                </c:pt>
                <c:pt idx="45846">
                  <c:v>1.0068416595458984E-3</c:v>
                </c:pt>
                <c:pt idx="45847">
                  <c:v>1.007080078125E-3</c:v>
                </c:pt>
                <c:pt idx="45848">
                  <c:v>1.0068416595458984E-3</c:v>
                </c:pt>
                <c:pt idx="45849">
                  <c:v>1.007080078125E-3</c:v>
                </c:pt>
                <c:pt idx="45850">
                  <c:v>1.007080078125E-3</c:v>
                </c:pt>
                <c:pt idx="45851">
                  <c:v>1.0068416595458984E-3</c:v>
                </c:pt>
                <c:pt idx="45852">
                  <c:v>1.007080078125E-3</c:v>
                </c:pt>
                <c:pt idx="45853">
                  <c:v>1.0080337524414063E-3</c:v>
                </c:pt>
                <c:pt idx="45854">
                  <c:v>1.007080078125E-3</c:v>
                </c:pt>
                <c:pt idx="45855">
                  <c:v>1.0068416595458984E-3</c:v>
                </c:pt>
                <c:pt idx="45856">
                  <c:v>1.007080078125E-3</c:v>
                </c:pt>
                <c:pt idx="45857">
                  <c:v>1.007080078125E-3</c:v>
                </c:pt>
                <c:pt idx="45858">
                  <c:v>1.0068416595458984E-3</c:v>
                </c:pt>
                <c:pt idx="45859">
                  <c:v>1.007080078125E-3</c:v>
                </c:pt>
                <c:pt idx="45860">
                  <c:v>1.007080078125E-3</c:v>
                </c:pt>
                <c:pt idx="45861">
                  <c:v>1.0068416595458984E-3</c:v>
                </c:pt>
                <c:pt idx="45862">
                  <c:v>1.007080078125E-3</c:v>
                </c:pt>
                <c:pt idx="45863">
                  <c:v>1.007080078125E-3</c:v>
                </c:pt>
                <c:pt idx="45864">
                  <c:v>1.0068416595458984E-3</c:v>
                </c:pt>
                <c:pt idx="45865">
                  <c:v>1.007080078125E-3</c:v>
                </c:pt>
                <c:pt idx="45866">
                  <c:v>1.0080337524414063E-3</c:v>
                </c:pt>
                <c:pt idx="45867">
                  <c:v>1.007080078125E-3</c:v>
                </c:pt>
                <c:pt idx="45868">
                  <c:v>1.0068416595458984E-3</c:v>
                </c:pt>
                <c:pt idx="45869">
                  <c:v>1.007080078125E-3</c:v>
                </c:pt>
                <c:pt idx="45870">
                  <c:v>1.0068416595458984E-3</c:v>
                </c:pt>
                <c:pt idx="45871">
                  <c:v>1.007080078125E-3</c:v>
                </c:pt>
                <c:pt idx="45872">
                  <c:v>1.007080078125E-3</c:v>
                </c:pt>
                <c:pt idx="45873">
                  <c:v>1.0068416595458984E-3</c:v>
                </c:pt>
                <c:pt idx="45874">
                  <c:v>1.007080078125E-3</c:v>
                </c:pt>
                <c:pt idx="45875">
                  <c:v>1.007080078125E-3</c:v>
                </c:pt>
                <c:pt idx="45876">
                  <c:v>1.0068416595458984E-3</c:v>
                </c:pt>
                <c:pt idx="45877">
                  <c:v>1.007080078125E-3</c:v>
                </c:pt>
                <c:pt idx="45878">
                  <c:v>1.0080337524414063E-3</c:v>
                </c:pt>
                <c:pt idx="45879">
                  <c:v>1.007080078125E-3</c:v>
                </c:pt>
                <c:pt idx="45880">
                  <c:v>1.0068416595458984E-3</c:v>
                </c:pt>
                <c:pt idx="45881">
                  <c:v>1.007080078125E-3</c:v>
                </c:pt>
                <c:pt idx="45882">
                  <c:v>1.007080078125E-3</c:v>
                </c:pt>
                <c:pt idx="45883">
                  <c:v>1.0068416595458984E-3</c:v>
                </c:pt>
                <c:pt idx="45884">
                  <c:v>1.007080078125E-3</c:v>
                </c:pt>
                <c:pt idx="45885">
                  <c:v>1.007080078125E-3</c:v>
                </c:pt>
                <c:pt idx="45886">
                  <c:v>1.0068416595458984E-3</c:v>
                </c:pt>
                <c:pt idx="45887">
                  <c:v>1.007080078125E-3</c:v>
                </c:pt>
                <c:pt idx="45888">
                  <c:v>1.007080078125E-3</c:v>
                </c:pt>
                <c:pt idx="45889">
                  <c:v>1.0068416595458984E-3</c:v>
                </c:pt>
                <c:pt idx="45890">
                  <c:v>1.007080078125E-3</c:v>
                </c:pt>
                <c:pt idx="45891">
                  <c:v>1.0080337524414063E-3</c:v>
                </c:pt>
                <c:pt idx="45892">
                  <c:v>1.0068416595458984E-3</c:v>
                </c:pt>
                <c:pt idx="45893">
                  <c:v>1.007080078125E-3</c:v>
                </c:pt>
                <c:pt idx="45894">
                  <c:v>1.007080078125E-3</c:v>
                </c:pt>
                <c:pt idx="45895">
                  <c:v>1.0068416595458984E-3</c:v>
                </c:pt>
                <c:pt idx="45896">
                  <c:v>1.007080078125E-3</c:v>
                </c:pt>
                <c:pt idx="45897">
                  <c:v>1.007080078125E-3</c:v>
                </c:pt>
                <c:pt idx="45898">
                  <c:v>1.0068416595458984E-3</c:v>
                </c:pt>
                <c:pt idx="45899">
                  <c:v>1.007080078125E-3</c:v>
                </c:pt>
                <c:pt idx="45900">
                  <c:v>1.007080078125E-3</c:v>
                </c:pt>
                <c:pt idx="45901">
                  <c:v>1.0068416595458984E-3</c:v>
                </c:pt>
                <c:pt idx="45902">
                  <c:v>1.007080078125E-3</c:v>
                </c:pt>
                <c:pt idx="45903">
                  <c:v>1.0080337524414063E-3</c:v>
                </c:pt>
                <c:pt idx="45904">
                  <c:v>1.007080078125E-3</c:v>
                </c:pt>
                <c:pt idx="45905">
                  <c:v>1.0068416595458984E-3</c:v>
                </c:pt>
                <c:pt idx="45906">
                  <c:v>1.007080078125E-3</c:v>
                </c:pt>
                <c:pt idx="45907">
                  <c:v>1.007080078125E-3</c:v>
                </c:pt>
                <c:pt idx="45908">
                  <c:v>1.0068416595458984E-3</c:v>
                </c:pt>
                <c:pt idx="45909">
                  <c:v>1.007080078125E-3</c:v>
                </c:pt>
                <c:pt idx="45910">
                  <c:v>1.007080078125E-3</c:v>
                </c:pt>
                <c:pt idx="45911">
                  <c:v>1.0068416595458984E-3</c:v>
                </c:pt>
                <c:pt idx="45912">
                  <c:v>1.007080078125E-3</c:v>
                </c:pt>
                <c:pt idx="45913">
                  <c:v>1.007080078125E-3</c:v>
                </c:pt>
                <c:pt idx="45914">
                  <c:v>1.0068416595458984E-3</c:v>
                </c:pt>
                <c:pt idx="45915">
                  <c:v>1.007080078125E-3</c:v>
                </c:pt>
                <c:pt idx="45916">
                  <c:v>1.0080337524414063E-3</c:v>
                </c:pt>
                <c:pt idx="45917">
                  <c:v>1.0068416595458984E-3</c:v>
                </c:pt>
                <c:pt idx="45918">
                  <c:v>1.007080078125E-3</c:v>
                </c:pt>
                <c:pt idx="45919">
                  <c:v>1.007080078125E-3</c:v>
                </c:pt>
                <c:pt idx="45920">
                  <c:v>1.0068416595458984E-3</c:v>
                </c:pt>
                <c:pt idx="45921">
                  <c:v>1.007080078125E-3</c:v>
                </c:pt>
                <c:pt idx="45922">
                  <c:v>1.007080078125E-3</c:v>
                </c:pt>
                <c:pt idx="45923">
                  <c:v>1.0068416595458984E-3</c:v>
                </c:pt>
                <c:pt idx="45924">
                  <c:v>1.007080078125E-3</c:v>
                </c:pt>
                <c:pt idx="45925">
                  <c:v>1.007080078125E-3</c:v>
                </c:pt>
                <c:pt idx="45926">
                  <c:v>1.0068416595458984E-3</c:v>
                </c:pt>
                <c:pt idx="45927">
                  <c:v>1.007080078125E-3</c:v>
                </c:pt>
                <c:pt idx="45928">
                  <c:v>1.0080337524414063E-3</c:v>
                </c:pt>
                <c:pt idx="45929">
                  <c:v>1.007080078125E-3</c:v>
                </c:pt>
                <c:pt idx="45930">
                  <c:v>1.0068416595458984E-3</c:v>
                </c:pt>
                <c:pt idx="45931">
                  <c:v>1.007080078125E-3</c:v>
                </c:pt>
                <c:pt idx="45932">
                  <c:v>1.007080078125E-3</c:v>
                </c:pt>
                <c:pt idx="45933">
                  <c:v>1.0068416595458984E-3</c:v>
                </c:pt>
                <c:pt idx="45934">
                  <c:v>1.007080078125E-3</c:v>
                </c:pt>
                <c:pt idx="45935">
                  <c:v>1.007080078125E-3</c:v>
                </c:pt>
                <c:pt idx="45936">
                  <c:v>1.0068416595458984E-3</c:v>
                </c:pt>
                <c:pt idx="45937">
                  <c:v>1.007080078125E-3</c:v>
                </c:pt>
                <c:pt idx="45938">
                  <c:v>1.007080078125E-3</c:v>
                </c:pt>
                <c:pt idx="45939">
                  <c:v>1.0068416595458984E-3</c:v>
                </c:pt>
                <c:pt idx="45940">
                  <c:v>1.007080078125E-3</c:v>
                </c:pt>
                <c:pt idx="45941">
                  <c:v>1.0080337524414063E-3</c:v>
                </c:pt>
                <c:pt idx="45942">
                  <c:v>1.0068416595458984E-3</c:v>
                </c:pt>
                <c:pt idx="45943">
                  <c:v>1.007080078125E-3</c:v>
                </c:pt>
                <c:pt idx="45944">
                  <c:v>1.007080078125E-3</c:v>
                </c:pt>
                <c:pt idx="45945">
                  <c:v>1.0068416595458984E-3</c:v>
                </c:pt>
                <c:pt idx="45946">
                  <c:v>1.007080078125E-3</c:v>
                </c:pt>
                <c:pt idx="45947">
                  <c:v>1.007080078125E-3</c:v>
                </c:pt>
                <c:pt idx="45948">
                  <c:v>1.0068416595458984E-3</c:v>
                </c:pt>
                <c:pt idx="45949">
                  <c:v>1.007080078125E-3</c:v>
                </c:pt>
                <c:pt idx="45950">
                  <c:v>1.007080078125E-3</c:v>
                </c:pt>
                <c:pt idx="45951">
                  <c:v>1.0068416595458984E-3</c:v>
                </c:pt>
                <c:pt idx="45952">
                  <c:v>1.007080078125E-3</c:v>
                </c:pt>
                <c:pt idx="45953">
                  <c:v>1.0080337524414063E-3</c:v>
                </c:pt>
                <c:pt idx="45954">
                  <c:v>1.007080078125E-3</c:v>
                </c:pt>
                <c:pt idx="45955">
                  <c:v>1.0068416595458984E-3</c:v>
                </c:pt>
                <c:pt idx="45956">
                  <c:v>1.007080078125E-3</c:v>
                </c:pt>
                <c:pt idx="45957">
                  <c:v>1.007080078125E-3</c:v>
                </c:pt>
                <c:pt idx="45958">
                  <c:v>1.0068416595458984E-3</c:v>
                </c:pt>
                <c:pt idx="45959">
                  <c:v>1.007080078125E-3</c:v>
                </c:pt>
                <c:pt idx="45960">
                  <c:v>1.007080078125E-3</c:v>
                </c:pt>
                <c:pt idx="45961">
                  <c:v>1.0068416595458984E-3</c:v>
                </c:pt>
                <c:pt idx="45962">
                  <c:v>1.007080078125E-3</c:v>
                </c:pt>
                <c:pt idx="45963">
                  <c:v>1.007080078125E-3</c:v>
                </c:pt>
                <c:pt idx="45964">
                  <c:v>1.0068416595458984E-3</c:v>
                </c:pt>
                <c:pt idx="45965">
                  <c:v>1.007080078125E-3</c:v>
                </c:pt>
                <c:pt idx="45966">
                  <c:v>1.0080337524414063E-3</c:v>
                </c:pt>
                <c:pt idx="45967">
                  <c:v>1.0068416595458984E-3</c:v>
                </c:pt>
                <c:pt idx="45968">
                  <c:v>1.007080078125E-3</c:v>
                </c:pt>
                <c:pt idx="45969">
                  <c:v>1.007080078125E-3</c:v>
                </c:pt>
                <c:pt idx="45970">
                  <c:v>1.0068416595458984E-3</c:v>
                </c:pt>
                <c:pt idx="45971">
                  <c:v>1.007080078125E-3</c:v>
                </c:pt>
                <c:pt idx="45972">
                  <c:v>1.007080078125E-3</c:v>
                </c:pt>
                <c:pt idx="45973">
                  <c:v>1.0068416595458984E-3</c:v>
                </c:pt>
                <c:pt idx="45974">
                  <c:v>1.007080078125E-3</c:v>
                </c:pt>
                <c:pt idx="45975">
                  <c:v>1.007080078125E-3</c:v>
                </c:pt>
                <c:pt idx="45976">
                  <c:v>1.0068416595458984E-3</c:v>
                </c:pt>
                <c:pt idx="45977">
                  <c:v>1.007080078125E-3</c:v>
                </c:pt>
                <c:pt idx="45978">
                  <c:v>1.0080337524414063E-3</c:v>
                </c:pt>
                <c:pt idx="45979">
                  <c:v>1.007080078125E-3</c:v>
                </c:pt>
                <c:pt idx="45980">
                  <c:v>1.0068416595458984E-3</c:v>
                </c:pt>
                <c:pt idx="45981">
                  <c:v>1.007080078125E-3</c:v>
                </c:pt>
                <c:pt idx="45982">
                  <c:v>1.007080078125E-3</c:v>
                </c:pt>
                <c:pt idx="45983">
                  <c:v>1.0068416595458984E-3</c:v>
                </c:pt>
                <c:pt idx="45984">
                  <c:v>1.007080078125E-3</c:v>
                </c:pt>
                <c:pt idx="45985">
                  <c:v>1.007080078125E-3</c:v>
                </c:pt>
                <c:pt idx="45986">
                  <c:v>1.0068416595458984E-3</c:v>
                </c:pt>
                <c:pt idx="45987">
                  <c:v>1.007080078125E-3</c:v>
                </c:pt>
                <c:pt idx="45988">
                  <c:v>1.007080078125E-3</c:v>
                </c:pt>
                <c:pt idx="45989">
                  <c:v>1.0068416595458984E-3</c:v>
                </c:pt>
                <c:pt idx="45990">
                  <c:v>1.007080078125E-3</c:v>
                </c:pt>
                <c:pt idx="45991">
                  <c:v>1.0080337524414063E-3</c:v>
                </c:pt>
                <c:pt idx="45992">
                  <c:v>1.0068416595458984E-3</c:v>
                </c:pt>
                <c:pt idx="45993">
                  <c:v>1.007080078125E-3</c:v>
                </c:pt>
                <c:pt idx="45994">
                  <c:v>1.007080078125E-3</c:v>
                </c:pt>
                <c:pt idx="45995">
                  <c:v>1.0068416595458984E-3</c:v>
                </c:pt>
                <c:pt idx="45996">
                  <c:v>1.007080078125E-3</c:v>
                </c:pt>
                <c:pt idx="45997">
                  <c:v>1.007080078125E-3</c:v>
                </c:pt>
                <c:pt idx="45998">
                  <c:v>1.0068416595458984E-3</c:v>
                </c:pt>
                <c:pt idx="45999">
                  <c:v>1.007080078125E-3</c:v>
                </c:pt>
                <c:pt idx="46000">
                  <c:v>1.007080078125E-3</c:v>
                </c:pt>
                <c:pt idx="46001">
                  <c:v>1.0068416595458984E-3</c:v>
                </c:pt>
                <c:pt idx="46002">
                  <c:v>1.007080078125E-3</c:v>
                </c:pt>
                <c:pt idx="46003">
                  <c:v>1.0080337524414063E-3</c:v>
                </c:pt>
                <c:pt idx="46004">
                  <c:v>1.007080078125E-3</c:v>
                </c:pt>
                <c:pt idx="46005">
                  <c:v>1.0068416595458984E-3</c:v>
                </c:pt>
                <c:pt idx="46006">
                  <c:v>1.007080078125E-3</c:v>
                </c:pt>
                <c:pt idx="46007">
                  <c:v>1.007080078125E-3</c:v>
                </c:pt>
                <c:pt idx="46008">
                  <c:v>1.0068416595458984E-3</c:v>
                </c:pt>
                <c:pt idx="46009">
                  <c:v>1.007080078125E-3</c:v>
                </c:pt>
                <c:pt idx="46010">
                  <c:v>1.007080078125E-3</c:v>
                </c:pt>
                <c:pt idx="46011">
                  <c:v>1.0068416595458984E-3</c:v>
                </c:pt>
                <c:pt idx="46012">
                  <c:v>1.007080078125E-3</c:v>
                </c:pt>
                <c:pt idx="46013">
                  <c:v>1.007080078125E-3</c:v>
                </c:pt>
                <c:pt idx="46014">
                  <c:v>1.0068416595458984E-3</c:v>
                </c:pt>
                <c:pt idx="46015">
                  <c:v>1.007080078125E-3</c:v>
                </c:pt>
                <c:pt idx="46016">
                  <c:v>1.0080337524414063E-3</c:v>
                </c:pt>
                <c:pt idx="46017">
                  <c:v>1.0068416595458984E-3</c:v>
                </c:pt>
                <c:pt idx="46018">
                  <c:v>1.007080078125E-3</c:v>
                </c:pt>
                <c:pt idx="46019">
                  <c:v>1.007080078125E-3</c:v>
                </c:pt>
                <c:pt idx="46020">
                  <c:v>1.0068416595458984E-3</c:v>
                </c:pt>
                <c:pt idx="46021">
                  <c:v>1.007080078125E-3</c:v>
                </c:pt>
                <c:pt idx="46022">
                  <c:v>1.007080078125E-3</c:v>
                </c:pt>
                <c:pt idx="46023">
                  <c:v>1.0068416595458984E-3</c:v>
                </c:pt>
                <c:pt idx="46024">
                  <c:v>1.007080078125E-3</c:v>
                </c:pt>
                <c:pt idx="46025">
                  <c:v>1.007080078125E-3</c:v>
                </c:pt>
                <c:pt idx="46026">
                  <c:v>1.0068416595458984E-3</c:v>
                </c:pt>
                <c:pt idx="46027">
                  <c:v>1.007080078125E-3</c:v>
                </c:pt>
                <c:pt idx="46028">
                  <c:v>1.0080337524414063E-3</c:v>
                </c:pt>
                <c:pt idx="46029">
                  <c:v>1.007080078125E-3</c:v>
                </c:pt>
                <c:pt idx="46030">
                  <c:v>1.0068416595458984E-3</c:v>
                </c:pt>
                <c:pt idx="46031">
                  <c:v>1.007080078125E-3</c:v>
                </c:pt>
                <c:pt idx="46032">
                  <c:v>1.007080078125E-3</c:v>
                </c:pt>
                <c:pt idx="46033">
                  <c:v>1.0068416595458984E-3</c:v>
                </c:pt>
                <c:pt idx="46034">
                  <c:v>1.007080078125E-3</c:v>
                </c:pt>
                <c:pt idx="46035">
                  <c:v>1.007080078125E-3</c:v>
                </c:pt>
                <c:pt idx="46036">
                  <c:v>1.0068416595458984E-3</c:v>
                </c:pt>
                <c:pt idx="46037">
                  <c:v>1.007080078125E-3</c:v>
                </c:pt>
                <c:pt idx="46038">
                  <c:v>1.007080078125E-3</c:v>
                </c:pt>
                <c:pt idx="46039">
                  <c:v>1.0068416595458984E-3</c:v>
                </c:pt>
                <c:pt idx="46040">
                  <c:v>1.007080078125E-3</c:v>
                </c:pt>
                <c:pt idx="46041">
                  <c:v>1.0080337524414063E-3</c:v>
                </c:pt>
                <c:pt idx="46042">
                  <c:v>1.0068416595458984E-3</c:v>
                </c:pt>
                <c:pt idx="46043">
                  <c:v>1.007080078125E-3</c:v>
                </c:pt>
                <c:pt idx="46044">
                  <c:v>1.007080078125E-3</c:v>
                </c:pt>
                <c:pt idx="46045">
                  <c:v>1.0068416595458984E-3</c:v>
                </c:pt>
                <c:pt idx="46046">
                  <c:v>1.007080078125E-3</c:v>
                </c:pt>
                <c:pt idx="46047">
                  <c:v>1.007080078125E-3</c:v>
                </c:pt>
                <c:pt idx="46048">
                  <c:v>1.0068416595458984E-3</c:v>
                </c:pt>
                <c:pt idx="46049">
                  <c:v>1.007080078125E-3</c:v>
                </c:pt>
                <c:pt idx="46050">
                  <c:v>1.007080078125E-3</c:v>
                </c:pt>
                <c:pt idx="46051">
                  <c:v>1.0068416595458984E-3</c:v>
                </c:pt>
                <c:pt idx="46052">
                  <c:v>1.007080078125E-3</c:v>
                </c:pt>
                <c:pt idx="46053">
                  <c:v>1.0080337524414063E-3</c:v>
                </c:pt>
                <c:pt idx="46054">
                  <c:v>1.007080078125E-3</c:v>
                </c:pt>
                <c:pt idx="46055">
                  <c:v>1.0068416595458984E-3</c:v>
                </c:pt>
                <c:pt idx="46056">
                  <c:v>1.007080078125E-3</c:v>
                </c:pt>
                <c:pt idx="46057">
                  <c:v>1.007080078125E-3</c:v>
                </c:pt>
                <c:pt idx="46058">
                  <c:v>1.0068416595458984E-3</c:v>
                </c:pt>
                <c:pt idx="46059">
                  <c:v>1.007080078125E-3</c:v>
                </c:pt>
                <c:pt idx="46060">
                  <c:v>1.007080078125E-3</c:v>
                </c:pt>
                <c:pt idx="46061">
                  <c:v>1.0068416595458984E-3</c:v>
                </c:pt>
                <c:pt idx="46062">
                  <c:v>1.007080078125E-3</c:v>
                </c:pt>
                <c:pt idx="46063">
                  <c:v>1.007080078125E-3</c:v>
                </c:pt>
                <c:pt idx="46064">
                  <c:v>1.0068416595458984E-3</c:v>
                </c:pt>
                <c:pt idx="46065">
                  <c:v>1.007080078125E-3</c:v>
                </c:pt>
                <c:pt idx="46066">
                  <c:v>1.0080337524414063E-3</c:v>
                </c:pt>
                <c:pt idx="46067">
                  <c:v>1.0068416595458984E-3</c:v>
                </c:pt>
                <c:pt idx="46068">
                  <c:v>1.007080078125E-3</c:v>
                </c:pt>
                <c:pt idx="46069">
                  <c:v>1.007080078125E-3</c:v>
                </c:pt>
                <c:pt idx="46070">
                  <c:v>1.0068416595458984E-3</c:v>
                </c:pt>
                <c:pt idx="46071">
                  <c:v>1.007080078125E-3</c:v>
                </c:pt>
                <c:pt idx="46072">
                  <c:v>1.007080078125E-3</c:v>
                </c:pt>
                <c:pt idx="46073">
                  <c:v>1.0068416595458984E-3</c:v>
                </c:pt>
                <c:pt idx="46074">
                  <c:v>1.007080078125E-3</c:v>
                </c:pt>
                <c:pt idx="46075">
                  <c:v>1.007080078125E-3</c:v>
                </c:pt>
                <c:pt idx="46076">
                  <c:v>1.0068416595458984E-3</c:v>
                </c:pt>
                <c:pt idx="46077">
                  <c:v>1.007080078125E-3</c:v>
                </c:pt>
                <c:pt idx="46078">
                  <c:v>1.0080337524414063E-3</c:v>
                </c:pt>
                <c:pt idx="46079">
                  <c:v>1.007080078125E-3</c:v>
                </c:pt>
                <c:pt idx="46080">
                  <c:v>1.0068416595458984E-3</c:v>
                </c:pt>
                <c:pt idx="46081">
                  <c:v>1.007080078125E-3</c:v>
                </c:pt>
                <c:pt idx="46082">
                  <c:v>1.007080078125E-3</c:v>
                </c:pt>
                <c:pt idx="46083">
                  <c:v>1.0068416595458984E-3</c:v>
                </c:pt>
                <c:pt idx="46084">
                  <c:v>1.007080078125E-3</c:v>
                </c:pt>
                <c:pt idx="46085">
                  <c:v>1.007080078125E-3</c:v>
                </c:pt>
                <c:pt idx="46086">
                  <c:v>1.0068416595458984E-3</c:v>
                </c:pt>
                <c:pt idx="46087">
                  <c:v>1.007080078125E-3</c:v>
                </c:pt>
                <c:pt idx="46088">
                  <c:v>1.007080078125E-3</c:v>
                </c:pt>
                <c:pt idx="46089">
                  <c:v>1.0068416595458984E-3</c:v>
                </c:pt>
                <c:pt idx="46090">
                  <c:v>1.007080078125E-3</c:v>
                </c:pt>
                <c:pt idx="46091">
                  <c:v>1.0080337524414063E-3</c:v>
                </c:pt>
                <c:pt idx="46092">
                  <c:v>1.0068416595458984E-3</c:v>
                </c:pt>
                <c:pt idx="46093">
                  <c:v>1.007080078125E-3</c:v>
                </c:pt>
                <c:pt idx="46094">
                  <c:v>1.007080078125E-3</c:v>
                </c:pt>
                <c:pt idx="46095">
                  <c:v>1.0068416595458984E-3</c:v>
                </c:pt>
                <c:pt idx="46096">
                  <c:v>1.007080078125E-3</c:v>
                </c:pt>
                <c:pt idx="46097">
                  <c:v>1.007080078125E-3</c:v>
                </c:pt>
                <c:pt idx="46098">
                  <c:v>1.0068416595458984E-3</c:v>
                </c:pt>
                <c:pt idx="46099">
                  <c:v>1.007080078125E-3</c:v>
                </c:pt>
                <c:pt idx="46100">
                  <c:v>1.007080078125E-3</c:v>
                </c:pt>
                <c:pt idx="46101">
                  <c:v>1.0068416595458984E-3</c:v>
                </c:pt>
                <c:pt idx="46102">
                  <c:v>1.007080078125E-3</c:v>
                </c:pt>
                <c:pt idx="46103">
                  <c:v>1.0080337524414063E-3</c:v>
                </c:pt>
                <c:pt idx="46104">
                  <c:v>1.007080078125E-3</c:v>
                </c:pt>
                <c:pt idx="46105">
                  <c:v>1.0068416595458984E-3</c:v>
                </c:pt>
                <c:pt idx="46106">
                  <c:v>1.007080078125E-3</c:v>
                </c:pt>
                <c:pt idx="46107">
                  <c:v>1.007080078125E-3</c:v>
                </c:pt>
                <c:pt idx="46108">
                  <c:v>1.0068416595458984E-3</c:v>
                </c:pt>
                <c:pt idx="46109">
                  <c:v>1.007080078125E-3</c:v>
                </c:pt>
                <c:pt idx="46110">
                  <c:v>1.007080078125E-3</c:v>
                </c:pt>
                <c:pt idx="46111">
                  <c:v>1.0068416595458984E-3</c:v>
                </c:pt>
                <c:pt idx="46112">
                  <c:v>1.007080078125E-3</c:v>
                </c:pt>
                <c:pt idx="46113">
                  <c:v>1.007080078125E-3</c:v>
                </c:pt>
                <c:pt idx="46114">
                  <c:v>1.0068416595458984E-3</c:v>
                </c:pt>
                <c:pt idx="46115">
                  <c:v>1.0080337524414063E-3</c:v>
                </c:pt>
                <c:pt idx="46116">
                  <c:v>1.007080078125E-3</c:v>
                </c:pt>
                <c:pt idx="46117">
                  <c:v>1.0068416595458984E-3</c:v>
                </c:pt>
                <c:pt idx="46118">
                  <c:v>1.007080078125E-3</c:v>
                </c:pt>
                <c:pt idx="46119">
                  <c:v>1.007080078125E-3</c:v>
                </c:pt>
                <c:pt idx="46120">
                  <c:v>1.0068416595458984E-3</c:v>
                </c:pt>
                <c:pt idx="46121">
                  <c:v>1.007080078125E-3</c:v>
                </c:pt>
                <c:pt idx="46122">
                  <c:v>1.007080078125E-3</c:v>
                </c:pt>
                <c:pt idx="46123">
                  <c:v>1.0068416595458984E-3</c:v>
                </c:pt>
                <c:pt idx="46124">
                  <c:v>1.007080078125E-3</c:v>
                </c:pt>
                <c:pt idx="46125">
                  <c:v>1.007080078125E-3</c:v>
                </c:pt>
                <c:pt idx="46126">
                  <c:v>1.0068416595458984E-3</c:v>
                </c:pt>
                <c:pt idx="46127">
                  <c:v>1.007080078125E-3</c:v>
                </c:pt>
                <c:pt idx="46128">
                  <c:v>1.0080337524414063E-3</c:v>
                </c:pt>
                <c:pt idx="46129">
                  <c:v>1.007080078125E-3</c:v>
                </c:pt>
                <c:pt idx="46130">
                  <c:v>1.0068416595458984E-3</c:v>
                </c:pt>
                <c:pt idx="46131">
                  <c:v>1.007080078125E-3</c:v>
                </c:pt>
                <c:pt idx="46132">
                  <c:v>1.007080078125E-3</c:v>
                </c:pt>
                <c:pt idx="46133">
                  <c:v>1.0068416595458984E-3</c:v>
                </c:pt>
                <c:pt idx="46134">
                  <c:v>1.007080078125E-3</c:v>
                </c:pt>
                <c:pt idx="46135">
                  <c:v>1.007080078125E-3</c:v>
                </c:pt>
                <c:pt idx="46136">
                  <c:v>1.0068416595458984E-3</c:v>
                </c:pt>
                <c:pt idx="46137">
                  <c:v>1.007080078125E-3</c:v>
                </c:pt>
                <c:pt idx="46138">
                  <c:v>1.007080078125E-3</c:v>
                </c:pt>
                <c:pt idx="46139">
                  <c:v>1.0068416595458984E-3</c:v>
                </c:pt>
                <c:pt idx="46140">
                  <c:v>1.0080337524414063E-3</c:v>
                </c:pt>
                <c:pt idx="46141">
                  <c:v>1.007080078125E-3</c:v>
                </c:pt>
                <c:pt idx="46142">
                  <c:v>1.0068416595458984E-3</c:v>
                </c:pt>
                <c:pt idx="46143">
                  <c:v>1.007080078125E-3</c:v>
                </c:pt>
                <c:pt idx="46144">
                  <c:v>1.007080078125E-3</c:v>
                </c:pt>
                <c:pt idx="46145">
                  <c:v>1.0068416595458984E-3</c:v>
                </c:pt>
                <c:pt idx="46146">
                  <c:v>1.007080078125E-3</c:v>
                </c:pt>
                <c:pt idx="46147">
                  <c:v>1.007080078125E-3</c:v>
                </c:pt>
                <c:pt idx="46148">
                  <c:v>1.0068416595458984E-3</c:v>
                </c:pt>
                <c:pt idx="46149">
                  <c:v>1.007080078125E-3</c:v>
                </c:pt>
                <c:pt idx="46150">
                  <c:v>1.007080078125E-3</c:v>
                </c:pt>
                <c:pt idx="46151">
                  <c:v>1.0068416595458984E-3</c:v>
                </c:pt>
                <c:pt idx="46152">
                  <c:v>1.007080078125E-3</c:v>
                </c:pt>
                <c:pt idx="46153">
                  <c:v>1.0080337524414063E-3</c:v>
                </c:pt>
                <c:pt idx="46154">
                  <c:v>1.007080078125E-3</c:v>
                </c:pt>
                <c:pt idx="46155">
                  <c:v>1.0068416595458984E-3</c:v>
                </c:pt>
                <c:pt idx="46156">
                  <c:v>1.007080078125E-3</c:v>
                </c:pt>
                <c:pt idx="46157">
                  <c:v>1.007080078125E-3</c:v>
                </c:pt>
                <c:pt idx="46158">
                  <c:v>1.0068416595458984E-3</c:v>
                </c:pt>
                <c:pt idx="46159">
                  <c:v>1.007080078125E-3</c:v>
                </c:pt>
                <c:pt idx="46160">
                  <c:v>1.007080078125E-3</c:v>
                </c:pt>
                <c:pt idx="46161">
                  <c:v>1.0068416595458984E-3</c:v>
                </c:pt>
                <c:pt idx="46162">
                  <c:v>1.007080078125E-3</c:v>
                </c:pt>
                <c:pt idx="46163">
                  <c:v>1.007080078125E-3</c:v>
                </c:pt>
                <c:pt idx="46164">
                  <c:v>1.0068416595458984E-3</c:v>
                </c:pt>
                <c:pt idx="46165">
                  <c:v>1.0080337524414063E-3</c:v>
                </c:pt>
                <c:pt idx="46166">
                  <c:v>1.007080078125E-3</c:v>
                </c:pt>
                <c:pt idx="46167">
                  <c:v>1.0068416595458984E-3</c:v>
                </c:pt>
                <c:pt idx="46168">
                  <c:v>1.007080078125E-3</c:v>
                </c:pt>
                <c:pt idx="46169">
                  <c:v>1.007080078125E-3</c:v>
                </c:pt>
                <c:pt idx="46170">
                  <c:v>1.0068416595458984E-3</c:v>
                </c:pt>
                <c:pt idx="46171">
                  <c:v>1.007080078125E-3</c:v>
                </c:pt>
                <c:pt idx="46172">
                  <c:v>1.007080078125E-3</c:v>
                </c:pt>
                <c:pt idx="46173">
                  <c:v>1.0068416595458984E-3</c:v>
                </c:pt>
                <c:pt idx="46174">
                  <c:v>1.007080078125E-3</c:v>
                </c:pt>
                <c:pt idx="46175">
                  <c:v>1.007080078125E-3</c:v>
                </c:pt>
                <c:pt idx="46176">
                  <c:v>1.0068416595458984E-3</c:v>
                </c:pt>
                <c:pt idx="46177">
                  <c:v>1.007080078125E-3</c:v>
                </c:pt>
                <c:pt idx="46178">
                  <c:v>1.0080337524414063E-3</c:v>
                </c:pt>
                <c:pt idx="46179">
                  <c:v>1.007080078125E-3</c:v>
                </c:pt>
                <c:pt idx="46180">
                  <c:v>1.0068416595458984E-3</c:v>
                </c:pt>
                <c:pt idx="46181">
                  <c:v>1.007080078125E-3</c:v>
                </c:pt>
                <c:pt idx="46182">
                  <c:v>1.007080078125E-3</c:v>
                </c:pt>
                <c:pt idx="46183">
                  <c:v>1.0068416595458984E-3</c:v>
                </c:pt>
                <c:pt idx="46184">
                  <c:v>1.007080078125E-3</c:v>
                </c:pt>
                <c:pt idx="46185">
                  <c:v>1.007080078125E-3</c:v>
                </c:pt>
                <c:pt idx="46186">
                  <c:v>1.0068416595458984E-3</c:v>
                </c:pt>
                <c:pt idx="46187">
                  <c:v>1.007080078125E-3</c:v>
                </c:pt>
                <c:pt idx="46188">
                  <c:v>1.007080078125E-3</c:v>
                </c:pt>
                <c:pt idx="46189">
                  <c:v>1.0068416595458984E-3</c:v>
                </c:pt>
                <c:pt idx="46190">
                  <c:v>1.0080337524414063E-3</c:v>
                </c:pt>
                <c:pt idx="46191">
                  <c:v>1.007080078125E-3</c:v>
                </c:pt>
                <c:pt idx="46192">
                  <c:v>1.0068416595458984E-3</c:v>
                </c:pt>
                <c:pt idx="46193">
                  <c:v>1.007080078125E-3</c:v>
                </c:pt>
                <c:pt idx="46194">
                  <c:v>1.007080078125E-3</c:v>
                </c:pt>
                <c:pt idx="46195">
                  <c:v>1.0068416595458984E-3</c:v>
                </c:pt>
                <c:pt idx="46196">
                  <c:v>1.007080078125E-3</c:v>
                </c:pt>
                <c:pt idx="46197">
                  <c:v>1.007080078125E-3</c:v>
                </c:pt>
                <c:pt idx="46198">
                  <c:v>1.0068416595458984E-3</c:v>
                </c:pt>
                <c:pt idx="46199">
                  <c:v>1.007080078125E-3</c:v>
                </c:pt>
                <c:pt idx="46200">
                  <c:v>1.007080078125E-3</c:v>
                </c:pt>
                <c:pt idx="46201">
                  <c:v>1.0068416595458984E-3</c:v>
                </c:pt>
                <c:pt idx="46202">
                  <c:v>1.007080078125E-3</c:v>
                </c:pt>
                <c:pt idx="46203">
                  <c:v>1.0080337524414063E-3</c:v>
                </c:pt>
                <c:pt idx="46204">
                  <c:v>1.007080078125E-3</c:v>
                </c:pt>
                <c:pt idx="46205">
                  <c:v>1.0068416595458984E-3</c:v>
                </c:pt>
                <c:pt idx="46206">
                  <c:v>1.007080078125E-3</c:v>
                </c:pt>
                <c:pt idx="46207">
                  <c:v>1.007080078125E-3</c:v>
                </c:pt>
                <c:pt idx="46208">
                  <c:v>1.0068416595458984E-3</c:v>
                </c:pt>
                <c:pt idx="46209">
                  <c:v>1.007080078125E-3</c:v>
                </c:pt>
                <c:pt idx="46210">
                  <c:v>1.007080078125E-3</c:v>
                </c:pt>
                <c:pt idx="46211">
                  <c:v>1.0068416595458984E-3</c:v>
                </c:pt>
                <c:pt idx="46212">
                  <c:v>1.007080078125E-3</c:v>
                </c:pt>
                <c:pt idx="46213">
                  <c:v>1.007080078125E-3</c:v>
                </c:pt>
                <c:pt idx="46214">
                  <c:v>1.0068416595458984E-3</c:v>
                </c:pt>
                <c:pt idx="46215">
                  <c:v>1.0080337524414063E-3</c:v>
                </c:pt>
                <c:pt idx="46216">
                  <c:v>1.007080078125E-3</c:v>
                </c:pt>
                <c:pt idx="46217">
                  <c:v>1.0068416595458984E-3</c:v>
                </c:pt>
                <c:pt idx="46218">
                  <c:v>1.007080078125E-3</c:v>
                </c:pt>
                <c:pt idx="46219">
                  <c:v>1.007080078125E-3</c:v>
                </c:pt>
                <c:pt idx="46220">
                  <c:v>1.0068416595458984E-3</c:v>
                </c:pt>
                <c:pt idx="46221">
                  <c:v>1.007080078125E-3</c:v>
                </c:pt>
                <c:pt idx="46222">
                  <c:v>1.007080078125E-3</c:v>
                </c:pt>
                <c:pt idx="46223">
                  <c:v>1.0068416595458984E-3</c:v>
                </c:pt>
                <c:pt idx="46224">
                  <c:v>1.007080078125E-3</c:v>
                </c:pt>
                <c:pt idx="46225">
                  <c:v>1.007080078125E-3</c:v>
                </c:pt>
                <c:pt idx="46226">
                  <c:v>1.0068416595458984E-3</c:v>
                </c:pt>
                <c:pt idx="46227">
                  <c:v>1.007080078125E-3</c:v>
                </c:pt>
                <c:pt idx="46228">
                  <c:v>1.0080337524414063E-3</c:v>
                </c:pt>
                <c:pt idx="46229">
                  <c:v>1.007080078125E-3</c:v>
                </c:pt>
                <c:pt idx="46230">
                  <c:v>1.0068416595458984E-3</c:v>
                </c:pt>
                <c:pt idx="46231">
                  <c:v>1.007080078125E-3</c:v>
                </c:pt>
                <c:pt idx="46232">
                  <c:v>1.007080078125E-3</c:v>
                </c:pt>
                <c:pt idx="46233">
                  <c:v>1.0068416595458984E-3</c:v>
                </c:pt>
                <c:pt idx="46234">
                  <c:v>1.007080078125E-3</c:v>
                </c:pt>
                <c:pt idx="46235">
                  <c:v>1.007080078125E-3</c:v>
                </c:pt>
                <c:pt idx="46236">
                  <c:v>1.0068416595458984E-3</c:v>
                </c:pt>
                <c:pt idx="46237">
                  <c:v>1.007080078125E-3</c:v>
                </c:pt>
                <c:pt idx="46238">
                  <c:v>1.007080078125E-3</c:v>
                </c:pt>
                <c:pt idx="46239">
                  <c:v>1.0068416595458984E-3</c:v>
                </c:pt>
                <c:pt idx="46240">
                  <c:v>1.0080337524414063E-3</c:v>
                </c:pt>
                <c:pt idx="46241">
                  <c:v>1.007080078125E-3</c:v>
                </c:pt>
                <c:pt idx="46242">
                  <c:v>1.0068416595458984E-3</c:v>
                </c:pt>
                <c:pt idx="46243">
                  <c:v>1.007080078125E-3</c:v>
                </c:pt>
                <c:pt idx="46244">
                  <c:v>1.007080078125E-3</c:v>
                </c:pt>
                <c:pt idx="46245">
                  <c:v>1.0068416595458984E-3</c:v>
                </c:pt>
                <c:pt idx="46246">
                  <c:v>1.007080078125E-3</c:v>
                </c:pt>
                <c:pt idx="46247">
                  <c:v>1.007080078125E-3</c:v>
                </c:pt>
                <c:pt idx="46248">
                  <c:v>1.0068416595458984E-3</c:v>
                </c:pt>
                <c:pt idx="46249">
                  <c:v>1.007080078125E-3</c:v>
                </c:pt>
                <c:pt idx="46250">
                  <c:v>1.007080078125E-3</c:v>
                </c:pt>
                <c:pt idx="46251">
                  <c:v>1.0068416595458984E-3</c:v>
                </c:pt>
                <c:pt idx="46252">
                  <c:v>1.007080078125E-3</c:v>
                </c:pt>
                <c:pt idx="46253">
                  <c:v>1.0080337524414063E-3</c:v>
                </c:pt>
                <c:pt idx="46254">
                  <c:v>1.007080078125E-3</c:v>
                </c:pt>
                <c:pt idx="46255">
                  <c:v>1.0068416595458984E-3</c:v>
                </c:pt>
                <c:pt idx="46256">
                  <c:v>1.007080078125E-3</c:v>
                </c:pt>
                <c:pt idx="46257">
                  <c:v>1.007080078125E-3</c:v>
                </c:pt>
                <c:pt idx="46258">
                  <c:v>1.0068416595458984E-3</c:v>
                </c:pt>
                <c:pt idx="46259">
                  <c:v>1.007080078125E-3</c:v>
                </c:pt>
                <c:pt idx="46260">
                  <c:v>1.007080078125E-3</c:v>
                </c:pt>
                <c:pt idx="46261">
                  <c:v>1.0068416595458984E-3</c:v>
                </c:pt>
                <c:pt idx="46262">
                  <c:v>1.007080078125E-3</c:v>
                </c:pt>
                <c:pt idx="46263">
                  <c:v>1.007080078125E-3</c:v>
                </c:pt>
                <c:pt idx="46264">
                  <c:v>1.0068416595458984E-3</c:v>
                </c:pt>
                <c:pt idx="46265">
                  <c:v>1.0080337524414063E-3</c:v>
                </c:pt>
                <c:pt idx="46266">
                  <c:v>1.007080078125E-3</c:v>
                </c:pt>
                <c:pt idx="46267">
                  <c:v>5.0349235534667969E-3</c:v>
                </c:pt>
                <c:pt idx="46268">
                  <c:v>1.007080078125E-3</c:v>
                </c:pt>
                <c:pt idx="46269">
                  <c:v>1.0068416595458984E-3</c:v>
                </c:pt>
                <c:pt idx="46270">
                  <c:v>1.007080078125E-3</c:v>
                </c:pt>
                <c:pt idx="46271">
                  <c:v>1.007080078125E-3</c:v>
                </c:pt>
                <c:pt idx="46272">
                  <c:v>1.0068416595458984E-3</c:v>
                </c:pt>
                <c:pt idx="46273">
                  <c:v>1.007080078125E-3</c:v>
                </c:pt>
                <c:pt idx="46274">
                  <c:v>1.0080337524414063E-3</c:v>
                </c:pt>
                <c:pt idx="46275">
                  <c:v>1.007080078125E-3</c:v>
                </c:pt>
                <c:pt idx="46276">
                  <c:v>1.0068416595458984E-3</c:v>
                </c:pt>
                <c:pt idx="46277">
                  <c:v>1.007080078125E-3</c:v>
                </c:pt>
                <c:pt idx="46278">
                  <c:v>1.007080078125E-3</c:v>
                </c:pt>
                <c:pt idx="46279">
                  <c:v>1.0068416595458984E-3</c:v>
                </c:pt>
                <c:pt idx="46280">
                  <c:v>1.007080078125E-3</c:v>
                </c:pt>
                <c:pt idx="46281">
                  <c:v>1.007080078125E-3</c:v>
                </c:pt>
                <c:pt idx="46282">
                  <c:v>1.0068416595458984E-3</c:v>
                </c:pt>
                <c:pt idx="46283">
                  <c:v>1.007080078125E-3</c:v>
                </c:pt>
                <c:pt idx="46284">
                  <c:v>1.007080078125E-3</c:v>
                </c:pt>
                <c:pt idx="46285">
                  <c:v>1.0068416595458984E-3</c:v>
                </c:pt>
                <c:pt idx="46286">
                  <c:v>1.0080337524414063E-3</c:v>
                </c:pt>
                <c:pt idx="46287">
                  <c:v>1.007080078125E-3</c:v>
                </c:pt>
                <c:pt idx="46288">
                  <c:v>1.0068416595458984E-3</c:v>
                </c:pt>
                <c:pt idx="46289">
                  <c:v>1.007080078125E-3</c:v>
                </c:pt>
                <c:pt idx="46290">
                  <c:v>1.007080078125E-3</c:v>
                </c:pt>
                <c:pt idx="46291">
                  <c:v>1.0068416595458984E-3</c:v>
                </c:pt>
                <c:pt idx="46292">
                  <c:v>1.007080078125E-3</c:v>
                </c:pt>
                <c:pt idx="46293">
                  <c:v>1.007080078125E-3</c:v>
                </c:pt>
                <c:pt idx="46294">
                  <c:v>1.0068416595458984E-3</c:v>
                </c:pt>
                <c:pt idx="46295">
                  <c:v>1.007080078125E-3</c:v>
                </c:pt>
                <c:pt idx="46296">
                  <c:v>1.007080078125E-3</c:v>
                </c:pt>
                <c:pt idx="46297">
                  <c:v>1.0068416595458984E-3</c:v>
                </c:pt>
                <c:pt idx="46298">
                  <c:v>2.0151138305664063E-3</c:v>
                </c:pt>
                <c:pt idx="46299">
                  <c:v>1.007080078125E-3</c:v>
                </c:pt>
                <c:pt idx="46300">
                  <c:v>1.0068416595458984E-3</c:v>
                </c:pt>
                <c:pt idx="46301">
                  <c:v>1.007080078125E-3</c:v>
                </c:pt>
                <c:pt idx="46302">
                  <c:v>1.007080078125E-3</c:v>
                </c:pt>
                <c:pt idx="46303">
                  <c:v>1.0068416595458984E-3</c:v>
                </c:pt>
                <c:pt idx="46304">
                  <c:v>1.007080078125E-3</c:v>
                </c:pt>
                <c:pt idx="46305">
                  <c:v>1.007080078125E-3</c:v>
                </c:pt>
                <c:pt idx="46306">
                  <c:v>1.0068416595458984E-3</c:v>
                </c:pt>
                <c:pt idx="46307">
                  <c:v>1.007080078125E-3</c:v>
                </c:pt>
                <c:pt idx="46308">
                  <c:v>1.007080078125E-3</c:v>
                </c:pt>
                <c:pt idx="46309">
                  <c:v>1.0068416595458984E-3</c:v>
                </c:pt>
                <c:pt idx="46310">
                  <c:v>1.0080337524414063E-3</c:v>
                </c:pt>
                <c:pt idx="46311">
                  <c:v>1.007080078125E-3</c:v>
                </c:pt>
                <c:pt idx="46312">
                  <c:v>1.0068416595458984E-3</c:v>
                </c:pt>
                <c:pt idx="46313">
                  <c:v>1.007080078125E-3</c:v>
                </c:pt>
                <c:pt idx="46314">
                  <c:v>1.007080078125E-3</c:v>
                </c:pt>
                <c:pt idx="46315">
                  <c:v>1.0068416595458984E-3</c:v>
                </c:pt>
                <c:pt idx="46316">
                  <c:v>1.007080078125E-3</c:v>
                </c:pt>
                <c:pt idx="46317">
                  <c:v>1.007080078125E-3</c:v>
                </c:pt>
                <c:pt idx="46318">
                  <c:v>1.0068416595458984E-3</c:v>
                </c:pt>
                <c:pt idx="46319">
                  <c:v>1.007080078125E-3</c:v>
                </c:pt>
                <c:pt idx="46320">
                  <c:v>1.007080078125E-3</c:v>
                </c:pt>
                <c:pt idx="46321">
                  <c:v>1.0068416595458984E-3</c:v>
                </c:pt>
                <c:pt idx="46322">
                  <c:v>1.007080078125E-3</c:v>
                </c:pt>
                <c:pt idx="46323">
                  <c:v>1.0080337524414063E-3</c:v>
                </c:pt>
                <c:pt idx="46324">
                  <c:v>1.007080078125E-3</c:v>
                </c:pt>
                <c:pt idx="46325">
                  <c:v>1.0068416595458984E-3</c:v>
                </c:pt>
                <c:pt idx="46326">
                  <c:v>1.007080078125E-3</c:v>
                </c:pt>
                <c:pt idx="46327">
                  <c:v>1.007080078125E-3</c:v>
                </c:pt>
                <c:pt idx="46328">
                  <c:v>1.0068416595458984E-3</c:v>
                </c:pt>
                <c:pt idx="46329">
                  <c:v>1.007080078125E-3</c:v>
                </c:pt>
                <c:pt idx="46330">
                  <c:v>1.007080078125E-3</c:v>
                </c:pt>
                <c:pt idx="46331">
                  <c:v>1.0068416595458984E-3</c:v>
                </c:pt>
                <c:pt idx="46332">
                  <c:v>1.007080078125E-3</c:v>
                </c:pt>
                <c:pt idx="46333">
                  <c:v>1.0068416595458984E-3</c:v>
                </c:pt>
                <c:pt idx="46334">
                  <c:v>1.007080078125E-3</c:v>
                </c:pt>
                <c:pt idx="46335">
                  <c:v>1.0080337524414063E-3</c:v>
                </c:pt>
                <c:pt idx="46336">
                  <c:v>1.007080078125E-3</c:v>
                </c:pt>
                <c:pt idx="46337">
                  <c:v>1.0068416595458984E-3</c:v>
                </c:pt>
                <c:pt idx="46338">
                  <c:v>1.007080078125E-3</c:v>
                </c:pt>
                <c:pt idx="46339">
                  <c:v>1.007080078125E-3</c:v>
                </c:pt>
                <c:pt idx="46340">
                  <c:v>1.0068416595458984E-3</c:v>
                </c:pt>
                <c:pt idx="46341">
                  <c:v>1.007080078125E-3</c:v>
                </c:pt>
                <c:pt idx="46342">
                  <c:v>1.007080078125E-3</c:v>
                </c:pt>
                <c:pt idx="46343">
                  <c:v>1.0068416595458984E-3</c:v>
                </c:pt>
                <c:pt idx="46344">
                  <c:v>1.007080078125E-3</c:v>
                </c:pt>
                <c:pt idx="46345">
                  <c:v>1.007080078125E-3</c:v>
                </c:pt>
                <c:pt idx="46346">
                  <c:v>1.0068416595458984E-3</c:v>
                </c:pt>
                <c:pt idx="46347">
                  <c:v>1.007080078125E-3</c:v>
                </c:pt>
                <c:pt idx="46348">
                  <c:v>1.0080337524414063E-3</c:v>
                </c:pt>
                <c:pt idx="46349">
                  <c:v>1.007080078125E-3</c:v>
                </c:pt>
                <c:pt idx="46350">
                  <c:v>1.0068416595458984E-3</c:v>
                </c:pt>
                <c:pt idx="46351">
                  <c:v>1.007080078125E-3</c:v>
                </c:pt>
                <c:pt idx="46352">
                  <c:v>1.007080078125E-3</c:v>
                </c:pt>
                <c:pt idx="46353">
                  <c:v>1.0068416595458984E-3</c:v>
                </c:pt>
                <c:pt idx="46354">
                  <c:v>1.007080078125E-3</c:v>
                </c:pt>
                <c:pt idx="46355">
                  <c:v>1.0068416595458984E-3</c:v>
                </c:pt>
                <c:pt idx="46356">
                  <c:v>1.007080078125E-3</c:v>
                </c:pt>
                <c:pt idx="46357">
                  <c:v>1.007080078125E-3</c:v>
                </c:pt>
                <c:pt idx="46358">
                  <c:v>1.0068416595458984E-3</c:v>
                </c:pt>
                <c:pt idx="46359">
                  <c:v>1.007080078125E-3</c:v>
                </c:pt>
                <c:pt idx="46360">
                  <c:v>1.0080337524414063E-3</c:v>
                </c:pt>
                <c:pt idx="46361">
                  <c:v>1.007080078125E-3</c:v>
                </c:pt>
                <c:pt idx="46362">
                  <c:v>1.0068416595458984E-3</c:v>
                </c:pt>
                <c:pt idx="46363">
                  <c:v>1.007080078125E-3</c:v>
                </c:pt>
                <c:pt idx="46364">
                  <c:v>1.007080078125E-3</c:v>
                </c:pt>
                <c:pt idx="46365">
                  <c:v>1.0068416595458984E-3</c:v>
                </c:pt>
                <c:pt idx="46366">
                  <c:v>1.007080078125E-3</c:v>
                </c:pt>
                <c:pt idx="46367">
                  <c:v>1.007080078125E-3</c:v>
                </c:pt>
                <c:pt idx="46368">
                  <c:v>1.0068416595458984E-3</c:v>
                </c:pt>
                <c:pt idx="46369">
                  <c:v>1.007080078125E-3</c:v>
                </c:pt>
                <c:pt idx="46370">
                  <c:v>1.007080078125E-3</c:v>
                </c:pt>
                <c:pt idx="46371">
                  <c:v>1.0068416595458984E-3</c:v>
                </c:pt>
                <c:pt idx="46372">
                  <c:v>1.007080078125E-3</c:v>
                </c:pt>
                <c:pt idx="46373">
                  <c:v>1.0080337524414063E-3</c:v>
                </c:pt>
                <c:pt idx="46374">
                  <c:v>1.007080078125E-3</c:v>
                </c:pt>
                <c:pt idx="46375">
                  <c:v>1.0068416595458984E-3</c:v>
                </c:pt>
                <c:pt idx="46376">
                  <c:v>1.007080078125E-3</c:v>
                </c:pt>
                <c:pt idx="46377">
                  <c:v>1.0068416595458984E-3</c:v>
                </c:pt>
                <c:pt idx="46378">
                  <c:v>1.007080078125E-3</c:v>
                </c:pt>
                <c:pt idx="46379">
                  <c:v>1.007080078125E-3</c:v>
                </c:pt>
                <c:pt idx="46380">
                  <c:v>1.0068416595458984E-3</c:v>
                </c:pt>
                <c:pt idx="46381">
                  <c:v>1.007080078125E-3</c:v>
                </c:pt>
                <c:pt idx="46382">
                  <c:v>1.007080078125E-3</c:v>
                </c:pt>
                <c:pt idx="46383">
                  <c:v>1.0068416595458984E-3</c:v>
                </c:pt>
                <c:pt idx="46384">
                  <c:v>1.007080078125E-3</c:v>
                </c:pt>
                <c:pt idx="46385">
                  <c:v>1.0080337524414063E-3</c:v>
                </c:pt>
                <c:pt idx="46386">
                  <c:v>1.007080078125E-3</c:v>
                </c:pt>
                <c:pt idx="46387">
                  <c:v>1.0068416595458984E-3</c:v>
                </c:pt>
                <c:pt idx="46388">
                  <c:v>1.007080078125E-3</c:v>
                </c:pt>
                <c:pt idx="46389">
                  <c:v>1.007080078125E-3</c:v>
                </c:pt>
                <c:pt idx="46390">
                  <c:v>1.0068416595458984E-3</c:v>
                </c:pt>
                <c:pt idx="46391">
                  <c:v>1.007080078125E-3</c:v>
                </c:pt>
                <c:pt idx="46392">
                  <c:v>1.007080078125E-3</c:v>
                </c:pt>
                <c:pt idx="46393">
                  <c:v>1.0068416595458984E-3</c:v>
                </c:pt>
                <c:pt idx="46394">
                  <c:v>1.007080078125E-3</c:v>
                </c:pt>
                <c:pt idx="46395">
                  <c:v>1.007080078125E-3</c:v>
                </c:pt>
                <c:pt idx="46396">
                  <c:v>1.0068416595458984E-3</c:v>
                </c:pt>
                <c:pt idx="46397">
                  <c:v>1.007080078125E-3</c:v>
                </c:pt>
                <c:pt idx="46398">
                  <c:v>1.0080337524414063E-3</c:v>
                </c:pt>
                <c:pt idx="46399">
                  <c:v>1.0068416595458984E-3</c:v>
                </c:pt>
                <c:pt idx="46400">
                  <c:v>1.007080078125E-3</c:v>
                </c:pt>
                <c:pt idx="46401">
                  <c:v>1.007080078125E-3</c:v>
                </c:pt>
                <c:pt idx="46402">
                  <c:v>1.0068416595458984E-3</c:v>
                </c:pt>
                <c:pt idx="46403">
                  <c:v>1.007080078125E-3</c:v>
                </c:pt>
                <c:pt idx="46404">
                  <c:v>1.007080078125E-3</c:v>
                </c:pt>
                <c:pt idx="46405">
                  <c:v>1.0068416595458984E-3</c:v>
                </c:pt>
                <c:pt idx="46406">
                  <c:v>1.007080078125E-3</c:v>
                </c:pt>
                <c:pt idx="46407">
                  <c:v>1.007080078125E-3</c:v>
                </c:pt>
                <c:pt idx="46408">
                  <c:v>1.0068416595458984E-3</c:v>
                </c:pt>
                <c:pt idx="46409">
                  <c:v>1.007080078125E-3</c:v>
                </c:pt>
                <c:pt idx="46410">
                  <c:v>1.0080337524414063E-3</c:v>
                </c:pt>
                <c:pt idx="46411">
                  <c:v>1.007080078125E-3</c:v>
                </c:pt>
                <c:pt idx="46412">
                  <c:v>1.0068416595458984E-3</c:v>
                </c:pt>
                <c:pt idx="46413">
                  <c:v>1.007080078125E-3</c:v>
                </c:pt>
                <c:pt idx="46414">
                  <c:v>1.007080078125E-3</c:v>
                </c:pt>
                <c:pt idx="46415">
                  <c:v>1.0068416595458984E-3</c:v>
                </c:pt>
                <c:pt idx="46416">
                  <c:v>1.007080078125E-3</c:v>
                </c:pt>
                <c:pt idx="46417">
                  <c:v>1.007080078125E-3</c:v>
                </c:pt>
                <c:pt idx="46418">
                  <c:v>1.0068416595458984E-3</c:v>
                </c:pt>
                <c:pt idx="46419">
                  <c:v>1.007080078125E-3</c:v>
                </c:pt>
                <c:pt idx="46420">
                  <c:v>1.007080078125E-3</c:v>
                </c:pt>
                <c:pt idx="46421">
                  <c:v>1.0068416595458984E-3</c:v>
                </c:pt>
                <c:pt idx="46422">
                  <c:v>1.007080078125E-3</c:v>
                </c:pt>
                <c:pt idx="46423">
                  <c:v>1.0080337524414063E-3</c:v>
                </c:pt>
                <c:pt idx="46424">
                  <c:v>1.0068416595458984E-3</c:v>
                </c:pt>
                <c:pt idx="46425">
                  <c:v>1.007080078125E-3</c:v>
                </c:pt>
                <c:pt idx="46426">
                  <c:v>1.007080078125E-3</c:v>
                </c:pt>
                <c:pt idx="46427">
                  <c:v>1.0068416595458984E-3</c:v>
                </c:pt>
                <c:pt idx="46428">
                  <c:v>1.007080078125E-3</c:v>
                </c:pt>
                <c:pt idx="46429">
                  <c:v>1.007080078125E-3</c:v>
                </c:pt>
                <c:pt idx="46430">
                  <c:v>1.0068416595458984E-3</c:v>
                </c:pt>
                <c:pt idx="46431">
                  <c:v>1.007080078125E-3</c:v>
                </c:pt>
                <c:pt idx="46432">
                  <c:v>1.007080078125E-3</c:v>
                </c:pt>
                <c:pt idx="46433">
                  <c:v>1.0068416595458984E-3</c:v>
                </c:pt>
                <c:pt idx="46434">
                  <c:v>1.007080078125E-3</c:v>
                </c:pt>
                <c:pt idx="46435">
                  <c:v>1.0080337524414063E-3</c:v>
                </c:pt>
                <c:pt idx="46436">
                  <c:v>1.007080078125E-3</c:v>
                </c:pt>
                <c:pt idx="46437">
                  <c:v>1.0068416595458984E-3</c:v>
                </c:pt>
                <c:pt idx="46438">
                  <c:v>1.007080078125E-3</c:v>
                </c:pt>
                <c:pt idx="46439">
                  <c:v>1.007080078125E-3</c:v>
                </c:pt>
                <c:pt idx="46440">
                  <c:v>1.0068416595458984E-3</c:v>
                </c:pt>
                <c:pt idx="46441">
                  <c:v>1.007080078125E-3</c:v>
                </c:pt>
                <c:pt idx="46442">
                  <c:v>1.007080078125E-3</c:v>
                </c:pt>
                <c:pt idx="46443">
                  <c:v>1.0068416595458984E-3</c:v>
                </c:pt>
                <c:pt idx="46444">
                  <c:v>1.007080078125E-3</c:v>
                </c:pt>
                <c:pt idx="46445">
                  <c:v>1.007080078125E-3</c:v>
                </c:pt>
                <c:pt idx="46446">
                  <c:v>1.0068416595458984E-3</c:v>
                </c:pt>
                <c:pt idx="46447">
                  <c:v>1.007080078125E-3</c:v>
                </c:pt>
                <c:pt idx="46448">
                  <c:v>1.0080337524414063E-3</c:v>
                </c:pt>
                <c:pt idx="46449">
                  <c:v>1.0068416595458984E-3</c:v>
                </c:pt>
                <c:pt idx="46450">
                  <c:v>1.007080078125E-3</c:v>
                </c:pt>
                <c:pt idx="46451">
                  <c:v>1.007080078125E-3</c:v>
                </c:pt>
                <c:pt idx="46452">
                  <c:v>1.0068416595458984E-3</c:v>
                </c:pt>
                <c:pt idx="46453">
                  <c:v>1.007080078125E-3</c:v>
                </c:pt>
                <c:pt idx="46454">
                  <c:v>1.007080078125E-3</c:v>
                </c:pt>
                <c:pt idx="46455">
                  <c:v>1.0068416595458984E-3</c:v>
                </c:pt>
                <c:pt idx="46456">
                  <c:v>1.007080078125E-3</c:v>
                </c:pt>
                <c:pt idx="46457">
                  <c:v>1.007080078125E-3</c:v>
                </c:pt>
                <c:pt idx="46458">
                  <c:v>1.0068416595458984E-3</c:v>
                </c:pt>
                <c:pt idx="46459">
                  <c:v>1.007080078125E-3</c:v>
                </c:pt>
                <c:pt idx="46460">
                  <c:v>1.0080337524414063E-3</c:v>
                </c:pt>
                <c:pt idx="46461">
                  <c:v>1.007080078125E-3</c:v>
                </c:pt>
                <c:pt idx="46462">
                  <c:v>1.0068416595458984E-3</c:v>
                </c:pt>
                <c:pt idx="46463">
                  <c:v>1.007080078125E-3</c:v>
                </c:pt>
                <c:pt idx="46464">
                  <c:v>1.007080078125E-3</c:v>
                </c:pt>
                <c:pt idx="46465">
                  <c:v>1.0068416595458984E-3</c:v>
                </c:pt>
                <c:pt idx="46466">
                  <c:v>1.007080078125E-3</c:v>
                </c:pt>
                <c:pt idx="46467">
                  <c:v>1.007080078125E-3</c:v>
                </c:pt>
                <c:pt idx="46468">
                  <c:v>1.0068416595458984E-3</c:v>
                </c:pt>
                <c:pt idx="46469">
                  <c:v>1.007080078125E-3</c:v>
                </c:pt>
                <c:pt idx="46470">
                  <c:v>1.007080078125E-3</c:v>
                </c:pt>
                <c:pt idx="46471">
                  <c:v>1.0068416595458984E-3</c:v>
                </c:pt>
                <c:pt idx="46472">
                  <c:v>1.007080078125E-3</c:v>
                </c:pt>
                <c:pt idx="46473">
                  <c:v>1.0080337524414063E-3</c:v>
                </c:pt>
                <c:pt idx="46474">
                  <c:v>1.0068416595458984E-3</c:v>
                </c:pt>
                <c:pt idx="46475">
                  <c:v>1.007080078125E-3</c:v>
                </c:pt>
                <c:pt idx="46476">
                  <c:v>1.007080078125E-3</c:v>
                </c:pt>
                <c:pt idx="46477">
                  <c:v>1.0068416595458984E-3</c:v>
                </c:pt>
                <c:pt idx="46478">
                  <c:v>1.007080078125E-3</c:v>
                </c:pt>
                <c:pt idx="46479">
                  <c:v>1.007080078125E-3</c:v>
                </c:pt>
                <c:pt idx="46480">
                  <c:v>1.0068416595458984E-3</c:v>
                </c:pt>
                <c:pt idx="46481">
                  <c:v>1.007080078125E-3</c:v>
                </c:pt>
                <c:pt idx="46482">
                  <c:v>1.007080078125E-3</c:v>
                </c:pt>
                <c:pt idx="46483">
                  <c:v>1.0068416595458984E-3</c:v>
                </c:pt>
                <c:pt idx="46484">
                  <c:v>1.007080078125E-3</c:v>
                </c:pt>
                <c:pt idx="46485">
                  <c:v>1.0080337524414063E-3</c:v>
                </c:pt>
                <c:pt idx="46486">
                  <c:v>1.007080078125E-3</c:v>
                </c:pt>
                <c:pt idx="46487">
                  <c:v>1.0068416595458984E-3</c:v>
                </c:pt>
                <c:pt idx="46488">
                  <c:v>1.007080078125E-3</c:v>
                </c:pt>
                <c:pt idx="46489">
                  <c:v>1.007080078125E-3</c:v>
                </c:pt>
                <c:pt idx="46490">
                  <c:v>1.0068416595458984E-3</c:v>
                </c:pt>
                <c:pt idx="46491">
                  <c:v>1.007080078125E-3</c:v>
                </c:pt>
                <c:pt idx="46492">
                  <c:v>1.007080078125E-3</c:v>
                </c:pt>
                <c:pt idx="46493">
                  <c:v>1.0068416595458984E-3</c:v>
                </c:pt>
                <c:pt idx="46494">
                  <c:v>1.007080078125E-3</c:v>
                </c:pt>
                <c:pt idx="46495">
                  <c:v>1.007080078125E-3</c:v>
                </c:pt>
                <c:pt idx="46496">
                  <c:v>1.0068416595458984E-3</c:v>
                </c:pt>
                <c:pt idx="46497">
                  <c:v>1.007080078125E-3</c:v>
                </c:pt>
                <c:pt idx="46498">
                  <c:v>1.0080337524414063E-3</c:v>
                </c:pt>
                <c:pt idx="46499">
                  <c:v>1.0068416595458984E-3</c:v>
                </c:pt>
                <c:pt idx="46500">
                  <c:v>1.007080078125E-3</c:v>
                </c:pt>
                <c:pt idx="46501">
                  <c:v>1.007080078125E-3</c:v>
                </c:pt>
                <c:pt idx="46502">
                  <c:v>1.0068416595458984E-3</c:v>
                </c:pt>
                <c:pt idx="46503">
                  <c:v>1.007080078125E-3</c:v>
                </c:pt>
                <c:pt idx="46504">
                  <c:v>1.007080078125E-3</c:v>
                </c:pt>
                <c:pt idx="46505">
                  <c:v>1.0068416595458984E-3</c:v>
                </c:pt>
                <c:pt idx="46506">
                  <c:v>1.007080078125E-3</c:v>
                </c:pt>
                <c:pt idx="46507">
                  <c:v>1.007080078125E-3</c:v>
                </c:pt>
                <c:pt idx="46508">
                  <c:v>1.0068416595458984E-3</c:v>
                </c:pt>
                <c:pt idx="46509">
                  <c:v>1.007080078125E-3</c:v>
                </c:pt>
                <c:pt idx="46510">
                  <c:v>1.0080337524414063E-3</c:v>
                </c:pt>
                <c:pt idx="46511">
                  <c:v>1.007080078125E-3</c:v>
                </c:pt>
                <c:pt idx="46512">
                  <c:v>1.0068416595458984E-3</c:v>
                </c:pt>
                <c:pt idx="46513">
                  <c:v>1.007080078125E-3</c:v>
                </c:pt>
                <c:pt idx="46514">
                  <c:v>1.007080078125E-3</c:v>
                </c:pt>
                <c:pt idx="46515">
                  <c:v>1.0068416595458984E-3</c:v>
                </c:pt>
                <c:pt idx="46516">
                  <c:v>1.007080078125E-3</c:v>
                </c:pt>
                <c:pt idx="46517">
                  <c:v>1.007080078125E-3</c:v>
                </c:pt>
                <c:pt idx="46518">
                  <c:v>1.0068416595458984E-3</c:v>
                </c:pt>
                <c:pt idx="46519">
                  <c:v>1.007080078125E-3</c:v>
                </c:pt>
                <c:pt idx="46520">
                  <c:v>1.007080078125E-3</c:v>
                </c:pt>
                <c:pt idx="46521">
                  <c:v>1.0068416595458984E-3</c:v>
                </c:pt>
                <c:pt idx="46522">
                  <c:v>1.007080078125E-3</c:v>
                </c:pt>
                <c:pt idx="46523">
                  <c:v>1.0080337524414063E-3</c:v>
                </c:pt>
                <c:pt idx="46524">
                  <c:v>1.0068416595458984E-3</c:v>
                </c:pt>
                <c:pt idx="46525">
                  <c:v>1.007080078125E-3</c:v>
                </c:pt>
                <c:pt idx="46526">
                  <c:v>1.007080078125E-3</c:v>
                </c:pt>
                <c:pt idx="46527">
                  <c:v>1.0068416595458984E-3</c:v>
                </c:pt>
                <c:pt idx="46528">
                  <c:v>1.007080078125E-3</c:v>
                </c:pt>
                <c:pt idx="46529">
                  <c:v>1.007080078125E-3</c:v>
                </c:pt>
                <c:pt idx="46530">
                  <c:v>1.0068416595458984E-3</c:v>
                </c:pt>
                <c:pt idx="46531">
                  <c:v>1.007080078125E-3</c:v>
                </c:pt>
                <c:pt idx="46532">
                  <c:v>1.007080078125E-3</c:v>
                </c:pt>
                <c:pt idx="46533">
                  <c:v>1.0068416595458984E-3</c:v>
                </c:pt>
                <c:pt idx="46534">
                  <c:v>1.007080078125E-3</c:v>
                </c:pt>
                <c:pt idx="46535">
                  <c:v>1.0080337524414063E-3</c:v>
                </c:pt>
                <c:pt idx="46536">
                  <c:v>1.007080078125E-3</c:v>
                </c:pt>
                <c:pt idx="46537">
                  <c:v>1.0068416595458984E-3</c:v>
                </c:pt>
                <c:pt idx="46538">
                  <c:v>1.007080078125E-3</c:v>
                </c:pt>
                <c:pt idx="46539">
                  <c:v>1.007080078125E-3</c:v>
                </c:pt>
                <c:pt idx="46540">
                  <c:v>1.0068416595458984E-3</c:v>
                </c:pt>
                <c:pt idx="46541">
                  <c:v>1.007080078125E-3</c:v>
                </c:pt>
                <c:pt idx="46542">
                  <c:v>1.007080078125E-3</c:v>
                </c:pt>
                <c:pt idx="46543">
                  <c:v>1.0068416595458984E-3</c:v>
                </c:pt>
                <c:pt idx="46544">
                  <c:v>1.007080078125E-3</c:v>
                </c:pt>
                <c:pt idx="46545">
                  <c:v>1.007080078125E-3</c:v>
                </c:pt>
                <c:pt idx="46546">
                  <c:v>1.0068416595458984E-3</c:v>
                </c:pt>
                <c:pt idx="46547">
                  <c:v>1.007080078125E-3</c:v>
                </c:pt>
                <c:pt idx="46548">
                  <c:v>1.0080337524414063E-3</c:v>
                </c:pt>
                <c:pt idx="46549">
                  <c:v>1.0068416595458984E-3</c:v>
                </c:pt>
                <c:pt idx="46550">
                  <c:v>1.007080078125E-3</c:v>
                </c:pt>
                <c:pt idx="46551">
                  <c:v>1.007080078125E-3</c:v>
                </c:pt>
                <c:pt idx="46552">
                  <c:v>1.0068416595458984E-3</c:v>
                </c:pt>
                <c:pt idx="46553">
                  <c:v>1.007080078125E-3</c:v>
                </c:pt>
                <c:pt idx="46554">
                  <c:v>1.007080078125E-3</c:v>
                </c:pt>
                <c:pt idx="46555">
                  <c:v>1.0068416595458984E-3</c:v>
                </c:pt>
                <c:pt idx="46556">
                  <c:v>1.007080078125E-3</c:v>
                </c:pt>
                <c:pt idx="46557">
                  <c:v>1.007080078125E-3</c:v>
                </c:pt>
                <c:pt idx="46558">
                  <c:v>1.0068416595458984E-3</c:v>
                </c:pt>
                <c:pt idx="46559">
                  <c:v>1.007080078125E-3</c:v>
                </c:pt>
                <c:pt idx="46560">
                  <c:v>1.0080337524414063E-3</c:v>
                </c:pt>
                <c:pt idx="46561">
                  <c:v>1.007080078125E-3</c:v>
                </c:pt>
                <c:pt idx="46562">
                  <c:v>1.0068416595458984E-3</c:v>
                </c:pt>
                <c:pt idx="46563">
                  <c:v>1.007080078125E-3</c:v>
                </c:pt>
                <c:pt idx="46564">
                  <c:v>1.007080078125E-3</c:v>
                </c:pt>
                <c:pt idx="46565">
                  <c:v>1.0068416595458984E-3</c:v>
                </c:pt>
                <c:pt idx="46566">
                  <c:v>1.007080078125E-3</c:v>
                </c:pt>
                <c:pt idx="46567">
                  <c:v>1.007080078125E-3</c:v>
                </c:pt>
                <c:pt idx="46568">
                  <c:v>1.0068416595458984E-3</c:v>
                </c:pt>
                <c:pt idx="46569">
                  <c:v>1.007080078125E-3</c:v>
                </c:pt>
                <c:pt idx="46570">
                  <c:v>1.007080078125E-3</c:v>
                </c:pt>
                <c:pt idx="46571">
                  <c:v>1.0068416595458984E-3</c:v>
                </c:pt>
                <c:pt idx="46572">
                  <c:v>1.007080078125E-3</c:v>
                </c:pt>
                <c:pt idx="46573">
                  <c:v>1.0080337524414063E-3</c:v>
                </c:pt>
                <c:pt idx="46574">
                  <c:v>1.0068416595458984E-3</c:v>
                </c:pt>
                <c:pt idx="46575">
                  <c:v>1.007080078125E-3</c:v>
                </c:pt>
                <c:pt idx="46576">
                  <c:v>1.007080078125E-3</c:v>
                </c:pt>
                <c:pt idx="46577">
                  <c:v>1.0068416595458984E-3</c:v>
                </c:pt>
                <c:pt idx="46578">
                  <c:v>1.007080078125E-3</c:v>
                </c:pt>
                <c:pt idx="46579">
                  <c:v>1.007080078125E-3</c:v>
                </c:pt>
                <c:pt idx="46580">
                  <c:v>1.0068416595458984E-3</c:v>
                </c:pt>
                <c:pt idx="46581">
                  <c:v>1.007080078125E-3</c:v>
                </c:pt>
                <c:pt idx="46582">
                  <c:v>1.007080078125E-3</c:v>
                </c:pt>
                <c:pt idx="46583">
                  <c:v>1.0068416595458984E-3</c:v>
                </c:pt>
                <c:pt idx="46584">
                  <c:v>1.007080078125E-3</c:v>
                </c:pt>
                <c:pt idx="46585">
                  <c:v>1.0080337524414063E-3</c:v>
                </c:pt>
                <c:pt idx="46586">
                  <c:v>1.007080078125E-3</c:v>
                </c:pt>
                <c:pt idx="46587">
                  <c:v>1.0068416595458984E-3</c:v>
                </c:pt>
                <c:pt idx="46588">
                  <c:v>1.007080078125E-3</c:v>
                </c:pt>
                <c:pt idx="46589">
                  <c:v>1.007080078125E-3</c:v>
                </c:pt>
                <c:pt idx="46590">
                  <c:v>1.0068416595458984E-3</c:v>
                </c:pt>
                <c:pt idx="46591">
                  <c:v>1.007080078125E-3</c:v>
                </c:pt>
                <c:pt idx="46592">
                  <c:v>1.007080078125E-3</c:v>
                </c:pt>
                <c:pt idx="46593">
                  <c:v>1.0068416595458984E-3</c:v>
                </c:pt>
                <c:pt idx="46594">
                  <c:v>1.007080078125E-3</c:v>
                </c:pt>
                <c:pt idx="46595">
                  <c:v>1.007080078125E-3</c:v>
                </c:pt>
                <c:pt idx="46596">
                  <c:v>1.0068416595458984E-3</c:v>
                </c:pt>
                <c:pt idx="46597">
                  <c:v>1.007080078125E-3</c:v>
                </c:pt>
                <c:pt idx="46598">
                  <c:v>1.0080337524414063E-3</c:v>
                </c:pt>
                <c:pt idx="46599">
                  <c:v>1.0068416595458984E-3</c:v>
                </c:pt>
                <c:pt idx="46600">
                  <c:v>1.007080078125E-3</c:v>
                </c:pt>
                <c:pt idx="46601">
                  <c:v>1.007080078125E-3</c:v>
                </c:pt>
                <c:pt idx="46602">
                  <c:v>1.0068416595458984E-3</c:v>
                </c:pt>
                <c:pt idx="46603">
                  <c:v>1.007080078125E-3</c:v>
                </c:pt>
                <c:pt idx="46604">
                  <c:v>1.007080078125E-3</c:v>
                </c:pt>
                <c:pt idx="46605">
                  <c:v>1.0068416595458984E-3</c:v>
                </c:pt>
                <c:pt idx="46606">
                  <c:v>1.007080078125E-3</c:v>
                </c:pt>
                <c:pt idx="46607">
                  <c:v>1.20849609375E-2</c:v>
                </c:pt>
                <c:pt idx="46608">
                  <c:v>1.007080078125E-3</c:v>
                </c:pt>
                <c:pt idx="46609">
                  <c:v>1.007080078125E-3</c:v>
                </c:pt>
                <c:pt idx="46610">
                  <c:v>1.0068416595458984E-3</c:v>
                </c:pt>
                <c:pt idx="46611">
                  <c:v>1.0080337524414063E-3</c:v>
                </c:pt>
                <c:pt idx="46612">
                  <c:v>1.007080078125E-3</c:v>
                </c:pt>
                <c:pt idx="46613">
                  <c:v>1.0068416595458984E-3</c:v>
                </c:pt>
                <c:pt idx="46614">
                  <c:v>1.007080078125E-3</c:v>
                </c:pt>
                <c:pt idx="46615">
                  <c:v>1.007080078125E-3</c:v>
                </c:pt>
                <c:pt idx="46616">
                  <c:v>1.0068416595458984E-3</c:v>
                </c:pt>
                <c:pt idx="46617">
                  <c:v>1.007080078125E-3</c:v>
                </c:pt>
                <c:pt idx="46618">
                  <c:v>1.007080078125E-3</c:v>
                </c:pt>
                <c:pt idx="46619">
                  <c:v>1.0068416595458984E-3</c:v>
                </c:pt>
                <c:pt idx="46620">
                  <c:v>1.007080078125E-3</c:v>
                </c:pt>
                <c:pt idx="46621">
                  <c:v>1.007080078125E-3</c:v>
                </c:pt>
                <c:pt idx="46622">
                  <c:v>1.0068416595458984E-3</c:v>
                </c:pt>
                <c:pt idx="46623">
                  <c:v>1.007080078125E-3</c:v>
                </c:pt>
                <c:pt idx="46624">
                  <c:v>1.0080337524414063E-3</c:v>
                </c:pt>
                <c:pt idx="46625">
                  <c:v>1.007080078125E-3</c:v>
                </c:pt>
                <c:pt idx="46626">
                  <c:v>1.0068416595458984E-3</c:v>
                </c:pt>
                <c:pt idx="46627">
                  <c:v>1.007080078125E-3</c:v>
                </c:pt>
                <c:pt idx="46628">
                  <c:v>1.007080078125E-3</c:v>
                </c:pt>
                <c:pt idx="46629">
                  <c:v>1.0068416595458984E-3</c:v>
                </c:pt>
                <c:pt idx="46630">
                  <c:v>1.007080078125E-3</c:v>
                </c:pt>
                <c:pt idx="46631">
                  <c:v>1.007080078125E-3</c:v>
                </c:pt>
                <c:pt idx="46632">
                  <c:v>1.0068416595458984E-3</c:v>
                </c:pt>
                <c:pt idx="46633">
                  <c:v>1.007080078125E-3</c:v>
                </c:pt>
                <c:pt idx="46634">
                  <c:v>1.007080078125E-3</c:v>
                </c:pt>
                <c:pt idx="46635">
                  <c:v>1.0068416595458984E-3</c:v>
                </c:pt>
                <c:pt idx="46636">
                  <c:v>1.0080337524414063E-3</c:v>
                </c:pt>
                <c:pt idx="46637">
                  <c:v>1.007080078125E-3</c:v>
                </c:pt>
                <c:pt idx="46638">
                  <c:v>1.0068416595458984E-3</c:v>
                </c:pt>
                <c:pt idx="46639">
                  <c:v>1.007080078125E-3</c:v>
                </c:pt>
                <c:pt idx="46640">
                  <c:v>1.007080078125E-3</c:v>
                </c:pt>
                <c:pt idx="46641">
                  <c:v>1.0068416595458984E-3</c:v>
                </c:pt>
                <c:pt idx="46642">
                  <c:v>1.007080078125E-3</c:v>
                </c:pt>
                <c:pt idx="46643">
                  <c:v>1.007080078125E-3</c:v>
                </c:pt>
                <c:pt idx="46644">
                  <c:v>1.0068416595458984E-3</c:v>
                </c:pt>
                <c:pt idx="46645">
                  <c:v>1.007080078125E-3</c:v>
                </c:pt>
                <c:pt idx="46646">
                  <c:v>1.007080078125E-3</c:v>
                </c:pt>
                <c:pt idx="46647">
                  <c:v>1.0068416595458984E-3</c:v>
                </c:pt>
                <c:pt idx="46648">
                  <c:v>1.007080078125E-3</c:v>
                </c:pt>
                <c:pt idx="46649">
                  <c:v>1.0080337524414063E-3</c:v>
                </c:pt>
                <c:pt idx="46650">
                  <c:v>1.007080078125E-3</c:v>
                </c:pt>
                <c:pt idx="46651">
                  <c:v>1.0068416595458984E-3</c:v>
                </c:pt>
                <c:pt idx="46652">
                  <c:v>1.007080078125E-3</c:v>
                </c:pt>
                <c:pt idx="46653">
                  <c:v>1.007080078125E-3</c:v>
                </c:pt>
                <c:pt idx="46654">
                  <c:v>1.0068416595458984E-3</c:v>
                </c:pt>
                <c:pt idx="46655">
                  <c:v>1.007080078125E-3</c:v>
                </c:pt>
                <c:pt idx="46656">
                  <c:v>1.007080078125E-3</c:v>
                </c:pt>
                <c:pt idx="46657">
                  <c:v>1.0068416595458984E-3</c:v>
                </c:pt>
                <c:pt idx="46658">
                  <c:v>1.007080078125E-3</c:v>
                </c:pt>
                <c:pt idx="46659">
                  <c:v>1.007080078125E-3</c:v>
                </c:pt>
                <c:pt idx="46660">
                  <c:v>1.0068416595458984E-3</c:v>
                </c:pt>
                <c:pt idx="46661">
                  <c:v>1.0080337524414063E-3</c:v>
                </c:pt>
                <c:pt idx="46662">
                  <c:v>1.007080078125E-3</c:v>
                </c:pt>
                <c:pt idx="46663">
                  <c:v>1.0068416595458984E-3</c:v>
                </c:pt>
                <c:pt idx="46664">
                  <c:v>1.007080078125E-3</c:v>
                </c:pt>
                <c:pt idx="46665">
                  <c:v>1.007080078125E-3</c:v>
                </c:pt>
                <c:pt idx="46666">
                  <c:v>1.0068416595458984E-3</c:v>
                </c:pt>
                <c:pt idx="46667">
                  <c:v>1.007080078125E-3</c:v>
                </c:pt>
                <c:pt idx="46668">
                  <c:v>1.007080078125E-3</c:v>
                </c:pt>
                <c:pt idx="46669">
                  <c:v>1.0068416595458984E-3</c:v>
                </c:pt>
                <c:pt idx="46670">
                  <c:v>1.007080078125E-3</c:v>
                </c:pt>
                <c:pt idx="46671">
                  <c:v>1.007080078125E-3</c:v>
                </c:pt>
                <c:pt idx="46672">
                  <c:v>1.0068416595458984E-3</c:v>
                </c:pt>
                <c:pt idx="46673">
                  <c:v>1.007080078125E-3</c:v>
                </c:pt>
                <c:pt idx="46674">
                  <c:v>1.0080337524414063E-3</c:v>
                </c:pt>
                <c:pt idx="46675">
                  <c:v>1.007080078125E-3</c:v>
                </c:pt>
                <c:pt idx="46676">
                  <c:v>1.0068416595458984E-3</c:v>
                </c:pt>
                <c:pt idx="46677">
                  <c:v>1.007080078125E-3</c:v>
                </c:pt>
                <c:pt idx="46678">
                  <c:v>1.007080078125E-3</c:v>
                </c:pt>
                <c:pt idx="46679">
                  <c:v>1.0068416595458984E-3</c:v>
                </c:pt>
                <c:pt idx="46680">
                  <c:v>1.007080078125E-3</c:v>
                </c:pt>
                <c:pt idx="46681">
                  <c:v>1.007080078125E-3</c:v>
                </c:pt>
                <c:pt idx="46682">
                  <c:v>1.0068416595458984E-3</c:v>
                </c:pt>
                <c:pt idx="46683">
                  <c:v>1.007080078125E-3</c:v>
                </c:pt>
                <c:pt idx="46684">
                  <c:v>1.007080078125E-3</c:v>
                </c:pt>
                <c:pt idx="46685">
                  <c:v>1.0068416595458984E-3</c:v>
                </c:pt>
                <c:pt idx="46686">
                  <c:v>1.0080337524414063E-3</c:v>
                </c:pt>
                <c:pt idx="46687">
                  <c:v>1.007080078125E-3</c:v>
                </c:pt>
                <c:pt idx="46688">
                  <c:v>1.0068416595458984E-3</c:v>
                </c:pt>
                <c:pt idx="46689">
                  <c:v>1.007080078125E-3</c:v>
                </c:pt>
                <c:pt idx="46690">
                  <c:v>1.007080078125E-3</c:v>
                </c:pt>
                <c:pt idx="46691">
                  <c:v>1.0068416595458984E-3</c:v>
                </c:pt>
                <c:pt idx="46692">
                  <c:v>1.007080078125E-3</c:v>
                </c:pt>
                <c:pt idx="46693">
                  <c:v>1.007080078125E-3</c:v>
                </c:pt>
                <c:pt idx="46694">
                  <c:v>1.0068416595458984E-3</c:v>
                </c:pt>
                <c:pt idx="46695">
                  <c:v>1.007080078125E-3</c:v>
                </c:pt>
                <c:pt idx="46696">
                  <c:v>1.007080078125E-3</c:v>
                </c:pt>
                <c:pt idx="46697">
                  <c:v>1.0068416595458984E-3</c:v>
                </c:pt>
                <c:pt idx="46698">
                  <c:v>1.007080078125E-3</c:v>
                </c:pt>
                <c:pt idx="46699">
                  <c:v>1.0080337524414063E-3</c:v>
                </c:pt>
                <c:pt idx="46700">
                  <c:v>1.007080078125E-3</c:v>
                </c:pt>
                <c:pt idx="46701">
                  <c:v>1.0068416595458984E-3</c:v>
                </c:pt>
                <c:pt idx="46702">
                  <c:v>1.007080078125E-3</c:v>
                </c:pt>
                <c:pt idx="46703">
                  <c:v>1.007080078125E-3</c:v>
                </c:pt>
                <c:pt idx="46704">
                  <c:v>1.0068416595458984E-3</c:v>
                </c:pt>
                <c:pt idx="46705">
                  <c:v>1.007080078125E-3</c:v>
                </c:pt>
                <c:pt idx="46706">
                  <c:v>1.007080078125E-3</c:v>
                </c:pt>
                <c:pt idx="46707">
                  <c:v>1.0068416595458984E-3</c:v>
                </c:pt>
                <c:pt idx="46708">
                  <c:v>1.007080078125E-3</c:v>
                </c:pt>
                <c:pt idx="46709">
                  <c:v>1.007080078125E-3</c:v>
                </c:pt>
                <c:pt idx="46710">
                  <c:v>1.0068416595458984E-3</c:v>
                </c:pt>
                <c:pt idx="46711">
                  <c:v>1.0080337524414063E-3</c:v>
                </c:pt>
                <c:pt idx="46712">
                  <c:v>1.007080078125E-3</c:v>
                </c:pt>
                <c:pt idx="46713">
                  <c:v>1.0068416595458984E-3</c:v>
                </c:pt>
                <c:pt idx="46714">
                  <c:v>1.007080078125E-3</c:v>
                </c:pt>
                <c:pt idx="46715">
                  <c:v>1.007080078125E-3</c:v>
                </c:pt>
                <c:pt idx="46716">
                  <c:v>1.0068416595458984E-3</c:v>
                </c:pt>
                <c:pt idx="46717">
                  <c:v>1.007080078125E-3</c:v>
                </c:pt>
                <c:pt idx="46718">
                  <c:v>1.007080078125E-3</c:v>
                </c:pt>
                <c:pt idx="46719">
                  <c:v>1.0068416595458984E-3</c:v>
                </c:pt>
                <c:pt idx="46720">
                  <c:v>1.007080078125E-3</c:v>
                </c:pt>
                <c:pt idx="46721">
                  <c:v>1.007080078125E-3</c:v>
                </c:pt>
                <c:pt idx="46722">
                  <c:v>1.0068416595458984E-3</c:v>
                </c:pt>
                <c:pt idx="46723">
                  <c:v>1.007080078125E-3</c:v>
                </c:pt>
                <c:pt idx="46724">
                  <c:v>1.0080337524414063E-3</c:v>
                </c:pt>
                <c:pt idx="46725">
                  <c:v>1.007080078125E-3</c:v>
                </c:pt>
                <c:pt idx="46726">
                  <c:v>1.0068416595458984E-3</c:v>
                </c:pt>
                <c:pt idx="46727">
                  <c:v>1.007080078125E-3</c:v>
                </c:pt>
                <c:pt idx="46728">
                  <c:v>1.007080078125E-3</c:v>
                </c:pt>
                <c:pt idx="46729">
                  <c:v>1.0068416595458984E-3</c:v>
                </c:pt>
                <c:pt idx="46730">
                  <c:v>1.007080078125E-3</c:v>
                </c:pt>
                <c:pt idx="46731">
                  <c:v>1.007080078125E-3</c:v>
                </c:pt>
                <c:pt idx="46732">
                  <c:v>1.0068416595458984E-3</c:v>
                </c:pt>
                <c:pt idx="46733">
                  <c:v>1.007080078125E-3</c:v>
                </c:pt>
                <c:pt idx="46734">
                  <c:v>1.007080078125E-3</c:v>
                </c:pt>
                <c:pt idx="46735">
                  <c:v>1.0068416595458984E-3</c:v>
                </c:pt>
                <c:pt idx="46736">
                  <c:v>1.0080337524414063E-3</c:v>
                </c:pt>
                <c:pt idx="46737">
                  <c:v>1.007080078125E-3</c:v>
                </c:pt>
                <c:pt idx="46738">
                  <c:v>1.0068416595458984E-3</c:v>
                </c:pt>
                <c:pt idx="46739">
                  <c:v>1.007080078125E-3</c:v>
                </c:pt>
                <c:pt idx="46740">
                  <c:v>1.007080078125E-3</c:v>
                </c:pt>
                <c:pt idx="46741">
                  <c:v>1.0068416595458984E-3</c:v>
                </c:pt>
                <c:pt idx="46742">
                  <c:v>1.007080078125E-3</c:v>
                </c:pt>
                <c:pt idx="46743">
                  <c:v>1.007080078125E-3</c:v>
                </c:pt>
                <c:pt idx="46744">
                  <c:v>1.0068416595458984E-3</c:v>
                </c:pt>
                <c:pt idx="46745">
                  <c:v>1.007080078125E-3</c:v>
                </c:pt>
                <c:pt idx="46746">
                  <c:v>1.007080078125E-3</c:v>
                </c:pt>
                <c:pt idx="46747">
                  <c:v>1.0068416595458984E-3</c:v>
                </c:pt>
                <c:pt idx="46748">
                  <c:v>1.007080078125E-3</c:v>
                </c:pt>
                <c:pt idx="46749">
                  <c:v>1.0080337524414063E-3</c:v>
                </c:pt>
                <c:pt idx="46750">
                  <c:v>1.007080078125E-3</c:v>
                </c:pt>
                <c:pt idx="46751">
                  <c:v>1.0068416595458984E-3</c:v>
                </c:pt>
                <c:pt idx="46752">
                  <c:v>1.007080078125E-3</c:v>
                </c:pt>
                <c:pt idx="46753">
                  <c:v>1.007080078125E-3</c:v>
                </c:pt>
                <c:pt idx="46754">
                  <c:v>1.0068416595458984E-3</c:v>
                </c:pt>
                <c:pt idx="46755">
                  <c:v>1.007080078125E-3</c:v>
                </c:pt>
                <c:pt idx="46756">
                  <c:v>1.007080078125E-3</c:v>
                </c:pt>
                <c:pt idx="46757">
                  <c:v>1.0068416595458984E-3</c:v>
                </c:pt>
                <c:pt idx="46758">
                  <c:v>1.007080078125E-3</c:v>
                </c:pt>
                <c:pt idx="46759">
                  <c:v>1.007080078125E-3</c:v>
                </c:pt>
                <c:pt idx="46760">
                  <c:v>1.0068416595458984E-3</c:v>
                </c:pt>
                <c:pt idx="46761">
                  <c:v>1.0080337524414063E-3</c:v>
                </c:pt>
                <c:pt idx="46762">
                  <c:v>1.007080078125E-3</c:v>
                </c:pt>
                <c:pt idx="46763">
                  <c:v>1.0068416595458984E-3</c:v>
                </c:pt>
                <c:pt idx="46764">
                  <c:v>1.007080078125E-3</c:v>
                </c:pt>
                <c:pt idx="46765">
                  <c:v>1.007080078125E-3</c:v>
                </c:pt>
                <c:pt idx="46766">
                  <c:v>1.0068416595458984E-3</c:v>
                </c:pt>
                <c:pt idx="46767">
                  <c:v>1.007080078125E-3</c:v>
                </c:pt>
                <c:pt idx="46768">
                  <c:v>1.007080078125E-3</c:v>
                </c:pt>
                <c:pt idx="46769">
                  <c:v>1.0068416595458984E-3</c:v>
                </c:pt>
                <c:pt idx="46770">
                  <c:v>1.007080078125E-3</c:v>
                </c:pt>
                <c:pt idx="46771">
                  <c:v>1.007080078125E-3</c:v>
                </c:pt>
                <c:pt idx="46772">
                  <c:v>1.0068416595458984E-3</c:v>
                </c:pt>
                <c:pt idx="46773">
                  <c:v>1.007080078125E-3</c:v>
                </c:pt>
                <c:pt idx="46774">
                  <c:v>1.0080337524414063E-3</c:v>
                </c:pt>
                <c:pt idx="46775">
                  <c:v>1.007080078125E-3</c:v>
                </c:pt>
                <c:pt idx="46776">
                  <c:v>1.0068416595458984E-3</c:v>
                </c:pt>
                <c:pt idx="46777">
                  <c:v>1.007080078125E-3</c:v>
                </c:pt>
                <c:pt idx="46778">
                  <c:v>1.007080078125E-3</c:v>
                </c:pt>
                <c:pt idx="46779">
                  <c:v>1.0068416595458984E-3</c:v>
                </c:pt>
                <c:pt idx="46780">
                  <c:v>1.007080078125E-3</c:v>
                </c:pt>
                <c:pt idx="46781">
                  <c:v>1.007080078125E-3</c:v>
                </c:pt>
                <c:pt idx="46782">
                  <c:v>1.0068416595458984E-3</c:v>
                </c:pt>
                <c:pt idx="46783">
                  <c:v>1.007080078125E-3</c:v>
                </c:pt>
                <c:pt idx="46784">
                  <c:v>1.007080078125E-3</c:v>
                </c:pt>
                <c:pt idx="46785">
                  <c:v>1.0068416595458984E-3</c:v>
                </c:pt>
                <c:pt idx="46786">
                  <c:v>1.0080337524414063E-3</c:v>
                </c:pt>
                <c:pt idx="46787">
                  <c:v>1.007080078125E-3</c:v>
                </c:pt>
                <c:pt idx="46788">
                  <c:v>1.0068416595458984E-3</c:v>
                </c:pt>
                <c:pt idx="46789">
                  <c:v>1.007080078125E-3</c:v>
                </c:pt>
                <c:pt idx="46790">
                  <c:v>1.007080078125E-3</c:v>
                </c:pt>
                <c:pt idx="46791">
                  <c:v>1.0068416595458984E-3</c:v>
                </c:pt>
                <c:pt idx="46792">
                  <c:v>1.007080078125E-3</c:v>
                </c:pt>
                <c:pt idx="46793">
                  <c:v>1.007080078125E-3</c:v>
                </c:pt>
                <c:pt idx="46794">
                  <c:v>1.0068416595458984E-3</c:v>
                </c:pt>
                <c:pt idx="46795">
                  <c:v>1.007080078125E-3</c:v>
                </c:pt>
                <c:pt idx="46796">
                  <c:v>1.007080078125E-3</c:v>
                </c:pt>
                <c:pt idx="46797">
                  <c:v>1.0068416595458984E-3</c:v>
                </c:pt>
                <c:pt idx="46798">
                  <c:v>1.007080078125E-3</c:v>
                </c:pt>
                <c:pt idx="46799">
                  <c:v>1.0080337524414063E-3</c:v>
                </c:pt>
                <c:pt idx="46800">
                  <c:v>1.007080078125E-3</c:v>
                </c:pt>
                <c:pt idx="46801">
                  <c:v>1.0068416595458984E-3</c:v>
                </c:pt>
                <c:pt idx="46802">
                  <c:v>1.007080078125E-3</c:v>
                </c:pt>
                <c:pt idx="46803">
                  <c:v>1.007080078125E-3</c:v>
                </c:pt>
                <c:pt idx="46804">
                  <c:v>1.0068416595458984E-3</c:v>
                </c:pt>
                <c:pt idx="46805">
                  <c:v>1.007080078125E-3</c:v>
                </c:pt>
                <c:pt idx="46806">
                  <c:v>1.007080078125E-3</c:v>
                </c:pt>
                <c:pt idx="46807">
                  <c:v>1.0068416595458984E-3</c:v>
                </c:pt>
                <c:pt idx="46808">
                  <c:v>1.007080078125E-3</c:v>
                </c:pt>
                <c:pt idx="46809">
                  <c:v>1.007080078125E-3</c:v>
                </c:pt>
                <c:pt idx="46810">
                  <c:v>1.0068416595458984E-3</c:v>
                </c:pt>
                <c:pt idx="46811">
                  <c:v>1.0080337524414063E-3</c:v>
                </c:pt>
                <c:pt idx="46812">
                  <c:v>1.007080078125E-3</c:v>
                </c:pt>
                <c:pt idx="46813">
                  <c:v>1.0068416595458984E-3</c:v>
                </c:pt>
                <c:pt idx="46814">
                  <c:v>1.007080078125E-3</c:v>
                </c:pt>
                <c:pt idx="46815">
                  <c:v>1.007080078125E-3</c:v>
                </c:pt>
                <c:pt idx="46816">
                  <c:v>1.0068416595458984E-3</c:v>
                </c:pt>
                <c:pt idx="46817">
                  <c:v>1.007080078125E-3</c:v>
                </c:pt>
                <c:pt idx="46818">
                  <c:v>1.007080078125E-3</c:v>
                </c:pt>
                <c:pt idx="46819">
                  <c:v>1.0068416595458984E-3</c:v>
                </c:pt>
                <c:pt idx="46820">
                  <c:v>1.007080078125E-3</c:v>
                </c:pt>
                <c:pt idx="46821">
                  <c:v>1.007080078125E-3</c:v>
                </c:pt>
                <c:pt idx="46822">
                  <c:v>1.0068416595458984E-3</c:v>
                </c:pt>
                <c:pt idx="46823">
                  <c:v>1.007080078125E-3</c:v>
                </c:pt>
                <c:pt idx="46824">
                  <c:v>1.0080337524414063E-3</c:v>
                </c:pt>
                <c:pt idx="46825">
                  <c:v>1.007080078125E-3</c:v>
                </c:pt>
                <c:pt idx="46826">
                  <c:v>1.0068416595458984E-3</c:v>
                </c:pt>
                <c:pt idx="46827">
                  <c:v>1.007080078125E-3</c:v>
                </c:pt>
                <c:pt idx="46828">
                  <c:v>1.007080078125E-3</c:v>
                </c:pt>
                <c:pt idx="46829">
                  <c:v>1.0068416595458984E-3</c:v>
                </c:pt>
                <c:pt idx="46830">
                  <c:v>1.007080078125E-3</c:v>
                </c:pt>
                <c:pt idx="46831">
                  <c:v>1.007080078125E-3</c:v>
                </c:pt>
                <c:pt idx="46832">
                  <c:v>1.0068416595458984E-3</c:v>
                </c:pt>
                <c:pt idx="46833">
                  <c:v>1.007080078125E-3</c:v>
                </c:pt>
                <c:pt idx="46834">
                  <c:v>1.0068416595458984E-3</c:v>
                </c:pt>
                <c:pt idx="46835">
                  <c:v>1.007080078125E-3</c:v>
                </c:pt>
                <c:pt idx="46836">
                  <c:v>1.0080337524414063E-3</c:v>
                </c:pt>
                <c:pt idx="46837">
                  <c:v>1.007080078125E-3</c:v>
                </c:pt>
                <c:pt idx="46838">
                  <c:v>1.0068416595458984E-3</c:v>
                </c:pt>
                <c:pt idx="46839">
                  <c:v>1.007080078125E-3</c:v>
                </c:pt>
                <c:pt idx="46840">
                  <c:v>1.007080078125E-3</c:v>
                </c:pt>
                <c:pt idx="46841">
                  <c:v>1.0068416595458984E-3</c:v>
                </c:pt>
                <c:pt idx="46842">
                  <c:v>1.007080078125E-3</c:v>
                </c:pt>
                <c:pt idx="46843">
                  <c:v>1.007080078125E-3</c:v>
                </c:pt>
                <c:pt idx="46844">
                  <c:v>1.0068416595458984E-3</c:v>
                </c:pt>
                <c:pt idx="46845">
                  <c:v>1.007080078125E-3</c:v>
                </c:pt>
                <c:pt idx="46846">
                  <c:v>1.007080078125E-3</c:v>
                </c:pt>
                <c:pt idx="46847">
                  <c:v>1.0068416595458984E-3</c:v>
                </c:pt>
                <c:pt idx="46848">
                  <c:v>1.007080078125E-3</c:v>
                </c:pt>
                <c:pt idx="46849">
                  <c:v>1.0080337524414063E-3</c:v>
                </c:pt>
                <c:pt idx="46850">
                  <c:v>1.007080078125E-3</c:v>
                </c:pt>
                <c:pt idx="46851">
                  <c:v>1.0068416595458984E-3</c:v>
                </c:pt>
                <c:pt idx="46852">
                  <c:v>1.007080078125E-3</c:v>
                </c:pt>
                <c:pt idx="46853">
                  <c:v>1.007080078125E-3</c:v>
                </c:pt>
                <c:pt idx="46854">
                  <c:v>1.0068416595458984E-3</c:v>
                </c:pt>
                <c:pt idx="46855">
                  <c:v>1.007080078125E-3</c:v>
                </c:pt>
                <c:pt idx="46856">
                  <c:v>1.0068416595458984E-3</c:v>
                </c:pt>
                <c:pt idx="46857">
                  <c:v>1.007080078125E-3</c:v>
                </c:pt>
                <c:pt idx="46858">
                  <c:v>1.007080078125E-3</c:v>
                </c:pt>
                <c:pt idx="46859">
                  <c:v>1.0068416595458984E-3</c:v>
                </c:pt>
                <c:pt idx="46860">
                  <c:v>1.007080078125E-3</c:v>
                </c:pt>
                <c:pt idx="46861">
                  <c:v>1.0080337524414063E-3</c:v>
                </c:pt>
                <c:pt idx="46862">
                  <c:v>1.007080078125E-3</c:v>
                </c:pt>
                <c:pt idx="46863">
                  <c:v>1.0068416595458984E-3</c:v>
                </c:pt>
                <c:pt idx="46864">
                  <c:v>1.007080078125E-3</c:v>
                </c:pt>
                <c:pt idx="46865">
                  <c:v>1.007080078125E-3</c:v>
                </c:pt>
                <c:pt idx="46866">
                  <c:v>1.0068416595458984E-3</c:v>
                </c:pt>
                <c:pt idx="46867">
                  <c:v>1.007080078125E-3</c:v>
                </c:pt>
                <c:pt idx="46868">
                  <c:v>1.007080078125E-3</c:v>
                </c:pt>
                <c:pt idx="46869">
                  <c:v>1.0068416595458984E-3</c:v>
                </c:pt>
                <c:pt idx="46870">
                  <c:v>1.007080078125E-3</c:v>
                </c:pt>
                <c:pt idx="46871">
                  <c:v>1.007080078125E-3</c:v>
                </c:pt>
                <c:pt idx="46872">
                  <c:v>1.0068416595458984E-3</c:v>
                </c:pt>
                <c:pt idx="46873">
                  <c:v>1.007080078125E-3</c:v>
                </c:pt>
                <c:pt idx="46874">
                  <c:v>1.0080337524414063E-3</c:v>
                </c:pt>
                <c:pt idx="46875">
                  <c:v>1.007080078125E-3</c:v>
                </c:pt>
                <c:pt idx="46876">
                  <c:v>1.0068416595458984E-3</c:v>
                </c:pt>
                <c:pt idx="46877">
                  <c:v>1.007080078125E-3</c:v>
                </c:pt>
                <c:pt idx="46878">
                  <c:v>1.0068416595458984E-3</c:v>
                </c:pt>
                <c:pt idx="46879">
                  <c:v>1.007080078125E-3</c:v>
                </c:pt>
                <c:pt idx="46880">
                  <c:v>1.007080078125E-3</c:v>
                </c:pt>
                <c:pt idx="46881">
                  <c:v>1.0068416595458984E-3</c:v>
                </c:pt>
                <c:pt idx="46882">
                  <c:v>1.007080078125E-3</c:v>
                </c:pt>
                <c:pt idx="46883">
                  <c:v>1.007080078125E-3</c:v>
                </c:pt>
                <c:pt idx="46884">
                  <c:v>1.0068416595458984E-3</c:v>
                </c:pt>
                <c:pt idx="46885">
                  <c:v>1.007080078125E-3</c:v>
                </c:pt>
                <c:pt idx="46886">
                  <c:v>1.0080337524414063E-3</c:v>
                </c:pt>
                <c:pt idx="46887">
                  <c:v>1.007080078125E-3</c:v>
                </c:pt>
                <c:pt idx="46888">
                  <c:v>1.0068416595458984E-3</c:v>
                </c:pt>
                <c:pt idx="46889">
                  <c:v>1.007080078125E-3</c:v>
                </c:pt>
                <c:pt idx="46890">
                  <c:v>1.007080078125E-3</c:v>
                </c:pt>
                <c:pt idx="46891">
                  <c:v>1.0068416595458984E-3</c:v>
                </c:pt>
                <c:pt idx="46892">
                  <c:v>1.007080078125E-3</c:v>
                </c:pt>
                <c:pt idx="46893">
                  <c:v>1.007080078125E-3</c:v>
                </c:pt>
                <c:pt idx="46894">
                  <c:v>1.0068416595458984E-3</c:v>
                </c:pt>
                <c:pt idx="46895">
                  <c:v>1.007080078125E-3</c:v>
                </c:pt>
                <c:pt idx="46896">
                  <c:v>1.007080078125E-3</c:v>
                </c:pt>
                <c:pt idx="46897">
                  <c:v>1.0068416595458984E-3</c:v>
                </c:pt>
                <c:pt idx="46898">
                  <c:v>1.007080078125E-3</c:v>
                </c:pt>
                <c:pt idx="46899">
                  <c:v>1.0080337524414063E-3</c:v>
                </c:pt>
                <c:pt idx="46900">
                  <c:v>1.0068416595458984E-3</c:v>
                </c:pt>
                <c:pt idx="46901">
                  <c:v>1.007080078125E-3</c:v>
                </c:pt>
                <c:pt idx="46902">
                  <c:v>1.007080078125E-3</c:v>
                </c:pt>
                <c:pt idx="46903">
                  <c:v>1.0068416595458984E-3</c:v>
                </c:pt>
                <c:pt idx="46904">
                  <c:v>1.007080078125E-3</c:v>
                </c:pt>
                <c:pt idx="46905">
                  <c:v>1.007080078125E-3</c:v>
                </c:pt>
                <c:pt idx="46906">
                  <c:v>1.0068416595458984E-3</c:v>
                </c:pt>
                <c:pt idx="46907">
                  <c:v>1.007080078125E-3</c:v>
                </c:pt>
                <c:pt idx="46908">
                  <c:v>1.007080078125E-3</c:v>
                </c:pt>
                <c:pt idx="46909">
                  <c:v>1.0068416595458984E-3</c:v>
                </c:pt>
                <c:pt idx="46910">
                  <c:v>1.007080078125E-3</c:v>
                </c:pt>
                <c:pt idx="46911">
                  <c:v>1.0080337524414063E-3</c:v>
                </c:pt>
                <c:pt idx="46912">
                  <c:v>1.007080078125E-3</c:v>
                </c:pt>
                <c:pt idx="46913">
                  <c:v>1.0068416595458984E-3</c:v>
                </c:pt>
                <c:pt idx="46914">
                  <c:v>1.007080078125E-3</c:v>
                </c:pt>
                <c:pt idx="46915">
                  <c:v>1.007080078125E-3</c:v>
                </c:pt>
                <c:pt idx="46916">
                  <c:v>1.0068416595458984E-3</c:v>
                </c:pt>
                <c:pt idx="46917">
                  <c:v>1.007080078125E-3</c:v>
                </c:pt>
                <c:pt idx="46918">
                  <c:v>1.007080078125E-3</c:v>
                </c:pt>
                <c:pt idx="46919">
                  <c:v>1.0068416595458984E-3</c:v>
                </c:pt>
                <c:pt idx="46920">
                  <c:v>1.007080078125E-3</c:v>
                </c:pt>
                <c:pt idx="46921">
                  <c:v>1.007080078125E-3</c:v>
                </c:pt>
                <c:pt idx="46922">
                  <c:v>1.0068416595458984E-3</c:v>
                </c:pt>
                <c:pt idx="46923">
                  <c:v>2.0151138305664063E-3</c:v>
                </c:pt>
                <c:pt idx="46924">
                  <c:v>1.0068416595458984E-3</c:v>
                </c:pt>
                <c:pt idx="46925">
                  <c:v>1.007080078125E-3</c:v>
                </c:pt>
                <c:pt idx="46926">
                  <c:v>1.007080078125E-3</c:v>
                </c:pt>
                <c:pt idx="46927">
                  <c:v>1.0068416595458984E-3</c:v>
                </c:pt>
                <c:pt idx="46928">
                  <c:v>1.007080078125E-3</c:v>
                </c:pt>
                <c:pt idx="46929">
                  <c:v>1.007080078125E-3</c:v>
                </c:pt>
                <c:pt idx="46930">
                  <c:v>1.0068416595458984E-3</c:v>
                </c:pt>
                <c:pt idx="46931">
                  <c:v>1.007080078125E-3</c:v>
                </c:pt>
                <c:pt idx="46932">
                  <c:v>1.007080078125E-3</c:v>
                </c:pt>
                <c:pt idx="46933">
                  <c:v>1.0068416595458984E-3</c:v>
                </c:pt>
                <c:pt idx="46934">
                  <c:v>1.007080078125E-3</c:v>
                </c:pt>
                <c:pt idx="46935">
                  <c:v>1.0080337524414063E-3</c:v>
                </c:pt>
                <c:pt idx="46936">
                  <c:v>1.007080078125E-3</c:v>
                </c:pt>
                <c:pt idx="46937">
                  <c:v>1.0068416595458984E-3</c:v>
                </c:pt>
                <c:pt idx="46938">
                  <c:v>1.007080078125E-3</c:v>
                </c:pt>
                <c:pt idx="46939">
                  <c:v>1.007080078125E-3</c:v>
                </c:pt>
                <c:pt idx="46940">
                  <c:v>1.0068416595458984E-3</c:v>
                </c:pt>
                <c:pt idx="46941">
                  <c:v>1.007080078125E-3</c:v>
                </c:pt>
                <c:pt idx="46942">
                  <c:v>1.007080078125E-3</c:v>
                </c:pt>
                <c:pt idx="46943">
                  <c:v>1.0068416595458984E-3</c:v>
                </c:pt>
                <c:pt idx="46944">
                  <c:v>1.007080078125E-3</c:v>
                </c:pt>
                <c:pt idx="46945">
                  <c:v>1.007080078125E-3</c:v>
                </c:pt>
                <c:pt idx="46946">
                  <c:v>1.0068416595458984E-3</c:v>
                </c:pt>
                <c:pt idx="46947">
                  <c:v>1.007080078125E-3</c:v>
                </c:pt>
                <c:pt idx="46948">
                  <c:v>1.0080337524414063E-3</c:v>
                </c:pt>
                <c:pt idx="46949">
                  <c:v>1.0068416595458984E-3</c:v>
                </c:pt>
                <c:pt idx="46950">
                  <c:v>1.007080078125E-3</c:v>
                </c:pt>
                <c:pt idx="46951">
                  <c:v>1.007080078125E-3</c:v>
                </c:pt>
                <c:pt idx="46952">
                  <c:v>1.0068416595458984E-3</c:v>
                </c:pt>
                <c:pt idx="46953">
                  <c:v>1.007080078125E-3</c:v>
                </c:pt>
                <c:pt idx="46954">
                  <c:v>1.007080078125E-3</c:v>
                </c:pt>
                <c:pt idx="46955">
                  <c:v>1.0068416595458984E-3</c:v>
                </c:pt>
                <c:pt idx="46956">
                  <c:v>1.007080078125E-3</c:v>
                </c:pt>
                <c:pt idx="46957">
                  <c:v>1.007080078125E-3</c:v>
                </c:pt>
                <c:pt idx="46958">
                  <c:v>1.0068416595458984E-3</c:v>
                </c:pt>
                <c:pt idx="46959">
                  <c:v>1.007080078125E-3</c:v>
                </c:pt>
                <c:pt idx="46960">
                  <c:v>1.0080337524414063E-3</c:v>
                </c:pt>
                <c:pt idx="46961">
                  <c:v>1.007080078125E-3</c:v>
                </c:pt>
                <c:pt idx="46962">
                  <c:v>1.0068416595458984E-3</c:v>
                </c:pt>
                <c:pt idx="46963">
                  <c:v>1.007080078125E-3</c:v>
                </c:pt>
                <c:pt idx="46964">
                  <c:v>1.007080078125E-3</c:v>
                </c:pt>
                <c:pt idx="46965">
                  <c:v>1.0068416595458984E-3</c:v>
                </c:pt>
                <c:pt idx="46966">
                  <c:v>1.007080078125E-3</c:v>
                </c:pt>
                <c:pt idx="46967">
                  <c:v>1.007080078125E-3</c:v>
                </c:pt>
                <c:pt idx="46968">
                  <c:v>1.0068416595458984E-3</c:v>
                </c:pt>
                <c:pt idx="46969">
                  <c:v>1.007080078125E-3</c:v>
                </c:pt>
                <c:pt idx="46970">
                  <c:v>1.007080078125E-3</c:v>
                </c:pt>
                <c:pt idx="46971">
                  <c:v>1.0068416595458984E-3</c:v>
                </c:pt>
                <c:pt idx="46972">
                  <c:v>1.007080078125E-3</c:v>
                </c:pt>
                <c:pt idx="46973">
                  <c:v>1.0080337524414063E-3</c:v>
                </c:pt>
                <c:pt idx="46974">
                  <c:v>1.0068416595458984E-3</c:v>
                </c:pt>
                <c:pt idx="46975">
                  <c:v>1.007080078125E-3</c:v>
                </c:pt>
                <c:pt idx="46976">
                  <c:v>1.007080078125E-3</c:v>
                </c:pt>
                <c:pt idx="46977">
                  <c:v>1.0068416595458984E-3</c:v>
                </c:pt>
                <c:pt idx="46978">
                  <c:v>1.007080078125E-3</c:v>
                </c:pt>
                <c:pt idx="46979">
                  <c:v>1.007080078125E-3</c:v>
                </c:pt>
                <c:pt idx="46980">
                  <c:v>1.0068416595458984E-3</c:v>
                </c:pt>
                <c:pt idx="46981">
                  <c:v>1.007080078125E-3</c:v>
                </c:pt>
                <c:pt idx="46982">
                  <c:v>1.007080078125E-3</c:v>
                </c:pt>
                <c:pt idx="46983">
                  <c:v>1.0068416595458984E-3</c:v>
                </c:pt>
                <c:pt idx="46984">
                  <c:v>1.007080078125E-3</c:v>
                </c:pt>
                <c:pt idx="46985">
                  <c:v>1.0080337524414063E-3</c:v>
                </c:pt>
                <c:pt idx="46986">
                  <c:v>1.007080078125E-3</c:v>
                </c:pt>
                <c:pt idx="46987">
                  <c:v>1.0068416595458984E-3</c:v>
                </c:pt>
                <c:pt idx="46988">
                  <c:v>1.007080078125E-3</c:v>
                </c:pt>
                <c:pt idx="46989">
                  <c:v>1.007080078125E-3</c:v>
                </c:pt>
                <c:pt idx="46990">
                  <c:v>1.0068416595458984E-3</c:v>
                </c:pt>
                <c:pt idx="46991">
                  <c:v>1.007080078125E-3</c:v>
                </c:pt>
                <c:pt idx="46992">
                  <c:v>1.007080078125E-3</c:v>
                </c:pt>
                <c:pt idx="46993">
                  <c:v>1.0068416595458984E-3</c:v>
                </c:pt>
                <c:pt idx="46994">
                  <c:v>1.007080078125E-3</c:v>
                </c:pt>
                <c:pt idx="46995">
                  <c:v>1.007080078125E-3</c:v>
                </c:pt>
                <c:pt idx="46996">
                  <c:v>1.0068416595458984E-3</c:v>
                </c:pt>
                <c:pt idx="46997">
                  <c:v>1.007080078125E-3</c:v>
                </c:pt>
                <c:pt idx="46998">
                  <c:v>1.0080337524414063E-3</c:v>
                </c:pt>
                <c:pt idx="46999">
                  <c:v>1.0068416595458984E-3</c:v>
                </c:pt>
                <c:pt idx="47000">
                  <c:v>1.007080078125E-3</c:v>
                </c:pt>
                <c:pt idx="47001">
                  <c:v>1.007080078125E-3</c:v>
                </c:pt>
                <c:pt idx="47002">
                  <c:v>1.0068416595458984E-3</c:v>
                </c:pt>
                <c:pt idx="47003">
                  <c:v>1.007080078125E-3</c:v>
                </c:pt>
                <c:pt idx="47004">
                  <c:v>1.007080078125E-3</c:v>
                </c:pt>
                <c:pt idx="47005">
                  <c:v>1.0068416595458984E-3</c:v>
                </c:pt>
                <c:pt idx="47006">
                  <c:v>1.007080078125E-3</c:v>
                </c:pt>
                <c:pt idx="47007">
                  <c:v>1.007080078125E-3</c:v>
                </c:pt>
                <c:pt idx="47008">
                  <c:v>1.0068416595458984E-3</c:v>
                </c:pt>
                <c:pt idx="47009">
                  <c:v>1.007080078125E-3</c:v>
                </c:pt>
                <c:pt idx="47010">
                  <c:v>1.0080337524414063E-3</c:v>
                </c:pt>
                <c:pt idx="47011">
                  <c:v>1.007080078125E-3</c:v>
                </c:pt>
                <c:pt idx="47012">
                  <c:v>1.0068416595458984E-3</c:v>
                </c:pt>
                <c:pt idx="47013">
                  <c:v>1.007080078125E-3</c:v>
                </c:pt>
                <c:pt idx="47014">
                  <c:v>1.007080078125E-3</c:v>
                </c:pt>
                <c:pt idx="47015">
                  <c:v>1.0068416595458984E-3</c:v>
                </c:pt>
                <c:pt idx="47016">
                  <c:v>1.007080078125E-3</c:v>
                </c:pt>
                <c:pt idx="47017">
                  <c:v>1.007080078125E-3</c:v>
                </c:pt>
                <c:pt idx="47018">
                  <c:v>1.0068416595458984E-3</c:v>
                </c:pt>
                <c:pt idx="47019">
                  <c:v>1.007080078125E-3</c:v>
                </c:pt>
                <c:pt idx="47020">
                  <c:v>1.007080078125E-3</c:v>
                </c:pt>
                <c:pt idx="47021">
                  <c:v>1.0068416595458984E-3</c:v>
                </c:pt>
                <c:pt idx="47022">
                  <c:v>1.007080078125E-3</c:v>
                </c:pt>
                <c:pt idx="47023">
                  <c:v>1.0080337524414063E-3</c:v>
                </c:pt>
                <c:pt idx="47024">
                  <c:v>1.0068416595458984E-3</c:v>
                </c:pt>
                <c:pt idx="47025">
                  <c:v>1.007080078125E-3</c:v>
                </c:pt>
                <c:pt idx="47026">
                  <c:v>1.007080078125E-3</c:v>
                </c:pt>
                <c:pt idx="47027">
                  <c:v>1.0068416595458984E-3</c:v>
                </c:pt>
                <c:pt idx="47028">
                  <c:v>1.007080078125E-3</c:v>
                </c:pt>
                <c:pt idx="47029">
                  <c:v>1.007080078125E-3</c:v>
                </c:pt>
                <c:pt idx="47030">
                  <c:v>1.0068416595458984E-3</c:v>
                </c:pt>
                <c:pt idx="47031">
                  <c:v>1.007080078125E-3</c:v>
                </c:pt>
                <c:pt idx="47032">
                  <c:v>1.007080078125E-3</c:v>
                </c:pt>
                <c:pt idx="47033">
                  <c:v>1.0068416595458984E-3</c:v>
                </c:pt>
                <c:pt idx="47034">
                  <c:v>1.007080078125E-3</c:v>
                </c:pt>
                <c:pt idx="47035">
                  <c:v>1.0080337524414063E-3</c:v>
                </c:pt>
                <c:pt idx="47036">
                  <c:v>1.007080078125E-3</c:v>
                </c:pt>
                <c:pt idx="47037">
                  <c:v>1.0068416595458984E-3</c:v>
                </c:pt>
                <c:pt idx="47038">
                  <c:v>1.007080078125E-3</c:v>
                </c:pt>
                <c:pt idx="47039">
                  <c:v>1.007080078125E-3</c:v>
                </c:pt>
                <c:pt idx="47040">
                  <c:v>1.0068416595458984E-3</c:v>
                </c:pt>
                <c:pt idx="47041">
                  <c:v>1.007080078125E-3</c:v>
                </c:pt>
                <c:pt idx="47042">
                  <c:v>1.007080078125E-3</c:v>
                </c:pt>
                <c:pt idx="47043">
                  <c:v>1.0068416595458984E-3</c:v>
                </c:pt>
                <c:pt idx="47044">
                  <c:v>1.007080078125E-3</c:v>
                </c:pt>
                <c:pt idx="47045">
                  <c:v>1.007080078125E-3</c:v>
                </c:pt>
                <c:pt idx="47046">
                  <c:v>1.0068416595458984E-3</c:v>
                </c:pt>
                <c:pt idx="47047">
                  <c:v>1.007080078125E-3</c:v>
                </c:pt>
                <c:pt idx="47048">
                  <c:v>1.0080337524414063E-3</c:v>
                </c:pt>
                <c:pt idx="47049">
                  <c:v>1.0068416595458984E-3</c:v>
                </c:pt>
                <c:pt idx="47050">
                  <c:v>1.007080078125E-3</c:v>
                </c:pt>
                <c:pt idx="47051">
                  <c:v>1.007080078125E-3</c:v>
                </c:pt>
                <c:pt idx="47052">
                  <c:v>1.0068416595458984E-3</c:v>
                </c:pt>
                <c:pt idx="47053">
                  <c:v>1.007080078125E-3</c:v>
                </c:pt>
                <c:pt idx="47054">
                  <c:v>1.007080078125E-3</c:v>
                </c:pt>
                <c:pt idx="47055">
                  <c:v>1.0068416595458984E-3</c:v>
                </c:pt>
                <c:pt idx="47056">
                  <c:v>1.007080078125E-3</c:v>
                </c:pt>
                <c:pt idx="47057">
                  <c:v>1.007080078125E-3</c:v>
                </c:pt>
                <c:pt idx="47058">
                  <c:v>1.0068416595458984E-3</c:v>
                </c:pt>
                <c:pt idx="47059">
                  <c:v>1.007080078125E-3</c:v>
                </c:pt>
                <c:pt idx="47060">
                  <c:v>1.0080337524414063E-3</c:v>
                </c:pt>
                <c:pt idx="47061">
                  <c:v>1.007080078125E-3</c:v>
                </c:pt>
                <c:pt idx="47062">
                  <c:v>1.0068416595458984E-3</c:v>
                </c:pt>
                <c:pt idx="47063">
                  <c:v>1.007080078125E-3</c:v>
                </c:pt>
                <c:pt idx="47064">
                  <c:v>1.007080078125E-3</c:v>
                </c:pt>
                <c:pt idx="47065">
                  <c:v>1.0068416595458984E-3</c:v>
                </c:pt>
                <c:pt idx="47066">
                  <c:v>1.007080078125E-3</c:v>
                </c:pt>
                <c:pt idx="47067">
                  <c:v>1.007080078125E-3</c:v>
                </c:pt>
                <c:pt idx="47068">
                  <c:v>1.0068416595458984E-3</c:v>
                </c:pt>
                <c:pt idx="47069">
                  <c:v>1.007080078125E-3</c:v>
                </c:pt>
                <c:pt idx="47070">
                  <c:v>1.007080078125E-3</c:v>
                </c:pt>
                <c:pt idx="47071">
                  <c:v>1.0068416595458984E-3</c:v>
                </c:pt>
                <c:pt idx="47072">
                  <c:v>1.007080078125E-3</c:v>
                </c:pt>
                <c:pt idx="47073">
                  <c:v>1.0080337524414063E-3</c:v>
                </c:pt>
                <c:pt idx="47074">
                  <c:v>1.0068416595458984E-3</c:v>
                </c:pt>
                <c:pt idx="47075">
                  <c:v>1.007080078125E-3</c:v>
                </c:pt>
                <c:pt idx="47076">
                  <c:v>1.007080078125E-3</c:v>
                </c:pt>
                <c:pt idx="47077">
                  <c:v>1.0068416595458984E-3</c:v>
                </c:pt>
                <c:pt idx="47078">
                  <c:v>1.007080078125E-3</c:v>
                </c:pt>
                <c:pt idx="47079">
                  <c:v>1.007080078125E-3</c:v>
                </c:pt>
                <c:pt idx="47080">
                  <c:v>1.0068416595458984E-3</c:v>
                </c:pt>
                <c:pt idx="47081">
                  <c:v>1.007080078125E-3</c:v>
                </c:pt>
                <c:pt idx="47082">
                  <c:v>1.007080078125E-3</c:v>
                </c:pt>
                <c:pt idx="47083">
                  <c:v>1.0068416595458984E-3</c:v>
                </c:pt>
                <c:pt idx="47084">
                  <c:v>1.007080078125E-3</c:v>
                </c:pt>
                <c:pt idx="47085">
                  <c:v>1.0080337524414063E-3</c:v>
                </c:pt>
                <c:pt idx="47086">
                  <c:v>1.007080078125E-3</c:v>
                </c:pt>
                <c:pt idx="47087">
                  <c:v>1.0068416595458984E-3</c:v>
                </c:pt>
                <c:pt idx="47088">
                  <c:v>1.007080078125E-3</c:v>
                </c:pt>
                <c:pt idx="47089">
                  <c:v>1.007080078125E-3</c:v>
                </c:pt>
                <c:pt idx="47090">
                  <c:v>1.0068416595458984E-3</c:v>
                </c:pt>
                <c:pt idx="47091">
                  <c:v>1.007080078125E-3</c:v>
                </c:pt>
                <c:pt idx="47092">
                  <c:v>1.007080078125E-3</c:v>
                </c:pt>
                <c:pt idx="47093">
                  <c:v>1.0068416595458984E-3</c:v>
                </c:pt>
                <c:pt idx="47094">
                  <c:v>1.007080078125E-3</c:v>
                </c:pt>
                <c:pt idx="47095">
                  <c:v>1.007080078125E-3</c:v>
                </c:pt>
                <c:pt idx="47096">
                  <c:v>1.0068416595458984E-3</c:v>
                </c:pt>
                <c:pt idx="47097">
                  <c:v>1.007080078125E-3</c:v>
                </c:pt>
                <c:pt idx="47098">
                  <c:v>1.0080337524414063E-3</c:v>
                </c:pt>
                <c:pt idx="47099">
                  <c:v>1.0068416595458984E-3</c:v>
                </c:pt>
                <c:pt idx="47100">
                  <c:v>1.007080078125E-3</c:v>
                </c:pt>
                <c:pt idx="47101">
                  <c:v>1.007080078125E-3</c:v>
                </c:pt>
                <c:pt idx="47102">
                  <c:v>1.0068416595458984E-3</c:v>
                </c:pt>
                <c:pt idx="47103">
                  <c:v>1.007080078125E-3</c:v>
                </c:pt>
                <c:pt idx="47104">
                  <c:v>1.007080078125E-3</c:v>
                </c:pt>
                <c:pt idx="47105">
                  <c:v>1.0068416595458984E-3</c:v>
                </c:pt>
                <c:pt idx="47106">
                  <c:v>1.007080078125E-3</c:v>
                </c:pt>
                <c:pt idx="47107">
                  <c:v>1.007080078125E-3</c:v>
                </c:pt>
                <c:pt idx="47108">
                  <c:v>1.0068416595458984E-3</c:v>
                </c:pt>
                <c:pt idx="47109">
                  <c:v>1.007080078125E-3</c:v>
                </c:pt>
                <c:pt idx="47110">
                  <c:v>1.0080337524414063E-3</c:v>
                </c:pt>
                <c:pt idx="47111">
                  <c:v>1.007080078125E-3</c:v>
                </c:pt>
                <c:pt idx="47112">
                  <c:v>1.0068416595458984E-3</c:v>
                </c:pt>
                <c:pt idx="47113">
                  <c:v>1.007080078125E-3</c:v>
                </c:pt>
                <c:pt idx="47114">
                  <c:v>1.007080078125E-3</c:v>
                </c:pt>
                <c:pt idx="47115">
                  <c:v>1.0068416595458984E-3</c:v>
                </c:pt>
                <c:pt idx="47116">
                  <c:v>1.007080078125E-3</c:v>
                </c:pt>
                <c:pt idx="47117">
                  <c:v>1.007080078125E-3</c:v>
                </c:pt>
                <c:pt idx="47118">
                  <c:v>1.0068416595458984E-3</c:v>
                </c:pt>
                <c:pt idx="47119">
                  <c:v>1.007080078125E-3</c:v>
                </c:pt>
                <c:pt idx="47120">
                  <c:v>1.007080078125E-3</c:v>
                </c:pt>
                <c:pt idx="47121">
                  <c:v>1.0068416595458984E-3</c:v>
                </c:pt>
                <c:pt idx="47122">
                  <c:v>1.0080337524414063E-3</c:v>
                </c:pt>
                <c:pt idx="47123">
                  <c:v>1.007080078125E-3</c:v>
                </c:pt>
                <c:pt idx="47124">
                  <c:v>1.0068416595458984E-3</c:v>
                </c:pt>
                <c:pt idx="47125">
                  <c:v>1.007080078125E-3</c:v>
                </c:pt>
                <c:pt idx="47126">
                  <c:v>1.007080078125E-3</c:v>
                </c:pt>
                <c:pt idx="47127">
                  <c:v>1.0068416595458984E-3</c:v>
                </c:pt>
                <c:pt idx="47128">
                  <c:v>1.007080078125E-3</c:v>
                </c:pt>
                <c:pt idx="47129">
                  <c:v>1.007080078125E-3</c:v>
                </c:pt>
                <c:pt idx="47130">
                  <c:v>1.0068416595458984E-3</c:v>
                </c:pt>
                <c:pt idx="47131">
                  <c:v>1.007080078125E-3</c:v>
                </c:pt>
                <c:pt idx="47132">
                  <c:v>1.007080078125E-3</c:v>
                </c:pt>
                <c:pt idx="47133">
                  <c:v>1.0068416595458984E-3</c:v>
                </c:pt>
                <c:pt idx="47134">
                  <c:v>1.007080078125E-3</c:v>
                </c:pt>
                <c:pt idx="47135">
                  <c:v>1.0080337524414063E-3</c:v>
                </c:pt>
                <c:pt idx="47136">
                  <c:v>1.007080078125E-3</c:v>
                </c:pt>
                <c:pt idx="47137">
                  <c:v>1.0068416595458984E-3</c:v>
                </c:pt>
                <c:pt idx="47138">
                  <c:v>1.007080078125E-3</c:v>
                </c:pt>
                <c:pt idx="47139">
                  <c:v>1.007080078125E-3</c:v>
                </c:pt>
                <c:pt idx="47140">
                  <c:v>1.0068416595458984E-3</c:v>
                </c:pt>
                <c:pt idx="47141">
                  <c:v>1.007080078125E-3</c:v>
                </c:pt>
                <c:pt idx="47142">
                  <c:v>1.007080078125E-3</c:v>
                </c:pt>
                <c:pt idx="47143">
                  <c:v>1.0068416595458984E-3</c:v>
                </c:pt>
                <c:pt idx="47144">
                  <c:v>1.007080078125E-3</c:v>
                </c:pt>
                <c:pt idx="47145">
                  <c:v>1.007080078125E-3</c:v>
                </c:pt>
                <c:pt idx="47146">
                  <c:v>1.0068416595458984E-3</c:v>
                </c:pt>
                <c:pt idx="47147">
                  <c:v>1.0080337524414063E-3</c:v>
                </c:pt>
                <c:pt idx="47148">
                  <c:v>1.007080078125E-3</c:v>
                </c:pt>
                <c:pt idx="47149">
                  <c:v>1.0068416595458984E-3</c:v>
                </c:pt>
                <c:pt idx="47150">
                  <c:v>1.007080078125E-3</c:v>
                </c:pt>
                <c:pt idx="47151">
                  <c:v>1.007080078125E-3</c:v>
                </c:pt>
                <c:pt idx="47152">
                  <c:v>1.0068416595458984E-3</c:v>
                </c:pt>
                <c:pt idx="47153">
                  <c:v>1.007080078125E-3</c:v>
                </c:pt>
                <c:pt idx="47154">
                  <c:v>1.007080078125E-3</c:v>
                </c:pt>
                <c:pt idx="47155">
                  <c:v>1.0068416595458984E-3</c:v>
                </c:pt>
                <c:pt idx="47156">
                  <c:v>1.007080078125E-3</c:v>
                </c:pt>
                <c:pt idx="47157">
                  <c:v>1.007080078125E-3</c:v>
                </c:pt>
                <c:pt idx="47158">
                  <c:v>1.0068416595458984E-3</c:v>
                </c:pt>
                <c:pt idx="47159">
                  <c:v>1.007080078125E-3</c:v>
                </c:pt>
                <c:pt idx="47160">
                  <c:v>1.0080337524414063E-3</c:v>
                </c:pt>
                <c:pt idx="47161">
                  <c:v>1.007080078125E-3</c:v>
                </c:pt>
                <c:pt idx="47162">
                  <c:v>1.0068416595458984E-3</c:v>
                </c:pt>
                <c:pt idx="47163">
                  <c:v>1.007080078125E-3</c:v>
                </c:pt>
                <c:pt idx="47164">
                  <c:v>1.007080078125E-3</c:v>
                </c:pt>
                <c:pt idx="47165">
                  <c:v>1.0068416595458984E-3</c:v>
                </c:pt>
                <c:pt idx="47166">
                  <c:v>1.007080078125E-3</c:v>
                </c:pt>
                <c:pt idx="47167">
                  <c:v>1.007080078125E-3</c:v>
                </c:pt>
                <c:pt idx="47168">
                  <c:v>1.0068416595458984E-3</c:v>
                </c:pt>
                <c:pt idx="47169">
                  <c:v>1.007080078125E-3</c:v>
                </c:pt>
                <c:pt idx="47170">
                  <c:v>1.007080078125E-3</c:v>
                </c:pt>
                <c:pt idx="47171">
                  <c:v>1.0068416595458984E-3</c:v>
                </c:pt>
                <c:pt idx="47172">
                  <c:v>1.0080337524414063E-3</c:v>
                </c:pt>
                <c:pt idx="47173">
                  <c:v>1.007080078125E-3</c:v>
                </c:pt>
                <c:pt idx="47174">
                  <c:v>1.0068416595458984E-3</c:v>
                </c:pt>
                <c:pt idx="47175">
                  <c:v>1.007080078125E-3</c:v>
                </c:pt>
                <c:pt idx="47176">
                  <c:v>1.007080078125E-3</c:v>
                </c:pt>
                <c:pt idx="47177">
                  <c:v>1.0068416595458984E-3</c:v>
                </c:pt>
                <c:pt idx="47178">
                  <c:v>1.007080078125E-3</c:v>
                </c:pt>
                <c:pt idx="47179">
                  <c:v>1.007080078125E-3</c:v>
                </c:pt>
                <c:pt idx="47180">
                  <c:v>1.0068416595458984E-3</c:v>
                </c:pt>
                <c:pt idx="47181">
                  <c:v>1.007080078125E-3</c:v>
                </c:pt>
                <c:pt idx="47182">
                  <c:v>1.007080078125E-3</c:v>
                </c:pt>
                <c:pt idx="47183">
                  <c:v>1.0068416595458984E-3</c:v>
                </c:pt>
                <c:pt idx="47184">
                  <c:v>1.007080078125E-3</c:v>
                </c:pt>
                <c:pt idx="47185">
                  <c:v>1.0080337524414063E-3</c:v>
                </c:pt>
                <c:pt idx="47186">
                  <c:v>1.007080078125E-3</c:v>
                </c:pt>
                <c:pt idx="47187">
                  <c:v>1.0068416595458984E-3</c:v>
                </c:pt>
                <c:pt idx="47188">
                  <c:v>1.007080078125E-3</c:v>
                </c:pt>
                <c:pt idx="47189">
                  <c:v>1.007080078125E-3</c:v>
                </c:pt>
                <c:pt idx="47190">
                  <c:v>1.0068416595458984E-3</c:v>
                </c:pt>
                <c:pt idx="47191">
                  <c:v>1.007080078125E-3</c:v>
                </c:pt>
                <c:pt idx="47192">
                  <c:v>1.007080078125E-3</c:v>
                </c:pt>
                <c:pt idx="47193">
                  <c:v>1.0068416595458984E-3</c:v>
                </c:pt>
                <c:pt idx="47194">
                  <c:v>1.007080078125E-3</c:v>
                </c:pt>
                <c:pt idx="47195">
                  <c:v>1.007080078125E-3</c:v>
                </c:pt>
                <c:pt idx="47196">
                  <c:v>1.0068416595458984E-3</c:v>
                </c:pt>
                <c:pt idx="47197">
                  <c:v>1.0080337524414063E-3</c:v>
                </c:pt>
                <c:pt idx="47198">
                  <c:v>1.007080078125E-3</c:v>
                </c:pt>
                <c:pt idx="47199">
                  <c:v>1.0068416595458984E-3</c:v>
                </c:pt>
                <c:pt idx="47200">
                  <c:v>1.007080078125E-3</c:v>
                </c:pt>
                <c:pt idx="47201">
                  <c:v>1.007080078125E-3</c:v>
                </c:pt>
                <c:pt idx="47202">
                  <c:v>1.0068416595458984E-3</c:v>
                </c:pt>
                <c:pt idx="47203">
                  <c:v>1.007080078125E-3</c:v>
                </c:pt>
                <c:pt idx="47204">
                  <c:v>1.007080078125E-3</c:v>
                </c:pt>
                <c:pt idx="47205">
                  <c:v>1.0068416595458984E-3</c:v>
                </c:pt>
                <c:pt idx="47206">
                  <c:v>1.007080078125E-3</c:v>
                </c:pt>
                <c:pt idx="47207">
                  <c:v>1.007080078125E-3</c:v>
                </c:pt>
                <c:pt idx="47208">
                  <c:v>1.0068416595458984E-3</c:v>
                </c:pt>
                <c:pt idx="47209">
                  <c:v>1.007080078125E-3</c:v>
                </c:pt>
                <c:pt idx="47210">
                  <c:v>1.0080337524414063E-3</c:v>
                </c:pt>
                <c:pt idx="47211">
                  <c:v>1.007080078125E-3</c:v>
                </c:pt>
                <c:pt idx="47212">
                  <c:v>1.0068416595458984E-3</c:v>
                </c:pt>
                <c:pt idx="47213">
                  <c:v>1.007080078125E-3</c:v>
                </c:pt>
                <c:pt idx="47214">
                  <c:v>1.007080078125E-3</c:v>
                </c:pt>
                <c:pt idx="47215">
                  <c:v>1.0068416595458984E-3</c:v>
                </c:pt>
                <c:pt idx="47216">
                  <c:v>1.007080078125E-3</c:v>
                </c:pt>
                <c:pt idx="47217">
                  <c:v>1.007080078125E-3</c:v>
                </c:pt>
                <c:pt idx="47218">
                  <c:v>1.0068416595458984E-3</c:v>
                </c:pt>
                <c:pt idx="47219">
                  <c:v>1.007080078125E-3</c:v>
                </c:pt>
                <c:pt idx="47220">
                  <c:v>1.007080078125E-3</c:v>
                </c:pt>
                <c:pt idx="47221">
                  <c:v>1.0068416595458984E-3</c:v>
                </c:pt>
                <c:pt idx="47222">
                  <c:v>1.0080337524414063E-3</c:v>
                </c:pt>
                <c:pt idx="47223">
                  <c:v>1.007080078125E-3</c:v>
                </c:pt>
                <c:pt idx="47224">
                  <c:v>1.0068416595458984E-3</c:v>
                </c:pt>
                <c:pt idx="47225">
                  <c:v>1.007080078125E-3</c:v>
                </c:pt>
                <c:pt idx="47226">
                  <c:v>1.007080078125E-3</c:v>
                </c:pt>
                <c:pt idx="47227">
                  <c:v>1.0068416595458984E-3</c:v>
                </c:pt>
                <c:pt idx="47228">
                  <c:v>1.007080078125E-3</c:v>
                </c:pt>
                <c:pt idx="47229">
                  <c:v>1.007080078125E-3</c:v>
                </c:pt>
                <c:pt idx="47230">
                  <c:v>1.0068416595458984E-3</c:v>
                </c:pt>
                <c:pt idx="47231">
                  <c:v>1.007080078125E-3</c:v>
                </c:pt>
                <c:pt idx="47232">
                  <c:v>1.007080078125E-3</c:v>
                </c:pt>
                <c:pt idx="47233">
                  <c:v>1.0068416595458984E-3</c:v>
                </c:pt>
                <c:pt idx="47234">
                  <c:v>1.007080078125E-3</c:v>
                </c:pt>
                <c:pt idx="47235">
                  <c:v>1.0080337524414063E-3</c:v>
                </c:pt>
                <c:pt idx="47236">
                  <c:v>1.007080078125E-3</c:v>
                </c:pt>
                <c:pt idx="47237">
                  <c:v>1.0068416595458984E-3</c:v>
                </c:pt>
                <c:pt idx="47238">
                  <c:v>1.007080078125E-3</c:v>
                </c:pt>
                <c:pt idx="47239">
                  <c:v>1.007080078125E-3</c:v>
                </c:pt>
                <c:pt idx="47240">
                  <c:v>1.0068416595458984E-3</c:v>
                </c:pt>
                <c:pt idx="47241">
                  <c:v>1.007080078125E-3</c:v>
                </c:pt>
                <c:pt idx="47242">
                  <c:v>1.007080078125E-3</c:v>
                </c:pt>
                <c:pt idx="47243">
                  <c:v>1.0068416595458984E-3</c:v>
                </c:pt>
                <c:pt idx="47244">
                  <c:v>1.007080078125E-3</c:v>
                </c:pt>
                <c:pt idx="47245">
                  <c:v>1.007080078125E-3</c:v>
                </c:pt>
                <c:pt idx="47246">
                  <c:v>1.0068416595458984E-3</c:v>
                </c:pt>
                <c:pt idx="47247">
                  <c:v>1.0080337524414063E-3</c:v>
                </c:pt>
                <c:pt idx="47248">
                  <c:v>1.007080078125E-3</c:v>
                </c:pt>
                <c:pt idx="47249">
                  <c:v>1.0068416595458984E-3</c:v>
                </c:pt>
                <c:pt idx="47250">
                  <c:v>1.007080078125E-3</c:v>
                </c:pt>
                <c:pt idx="47251">
                  <c:v>1.007080078125E-3</c:v>
                </c:pt>
                <c:pt idx="47252">
                  <c:v>1.0068416595458984E-3</c:v>
                </c:pt>
                <c:pt idx="47253">
                  <c:v>1.007080078125E-3</c:v>
                </c:pt>
                <c:pt idx="47254">
                  <c:v>1.007080078125E-3</c:v>
                </c:pt>
                <c:pt idx="47255">
                  <c:v>1.0068416595458984E-3</c:v>
                </c:pt>
                <c:pt idx="47256">
                  <c:v>1.007080078125E-3</c:v>
                </c:pt>
                <c:pt idx="47257">
                  <c:v>1.007080078125E-3</c:v>
                </c:pt>
                <c:pt idx="47258">
                  <c:v>1.0068416595458984E-3</c:v>
                </c:pt>
                <c:pt idx="47259">
                  <c:v>1.007080078125E-3</c:v>
                </c:pt>
                <c:pt idx="47260">
                  <c:v>1.0080337524414063E-3</c:v>
                </c:pt>
                <c:pt idx="47261">
                  <c:v>1.007080078125E-3</c:v>
                </c:pt>
                <c:pt idx="47262">
                  <c:v>1.0068416595458984E-3</c:v>
                </c:pt>
                <c:pt idx="47263">
                  <c:v>1.007080078125E-3</c:v>
                </c:pt>
                <c:pt idx="47264">
                  <c:v>1.007080078125E-3</c:v>
                </c:pt>
                <c:pt idx="47265">
                  <c:v>1.0068416595458984E-3</c:v>
                </c:pt>
                <c:pt idx="47266">
                  <c:v>1.007080078125E-3</c:v>
                </c:pt>
                <c:pt idx="47267">
                  <c:v>1.007080078125E-3</c:v>
                </c:pt>
                <c:pt idx="47268">
                  <c:v>1.0068416595458984E-3</c:v>
                </c:pt>
                <c:pt idx="47269">
                  <c:v>7.0500373840332031E-3</c:v>
                </c:pt>
                <c:pt idx="47270">
                  <c:v>1.007080078125E-3</c:v>
                </c:pt>
                <c:pt idx="47271">
                  <c:v>1.0068416595458984E-3</c:v>
                </c:pt>
                <c:pt idx="47272">
                  <c:v>1.007080078125E-3</c:v>
                </c:pt>
                <c:pt idx="47273">
                  <c:v>1.007080078125E-3</c:v>
                </c:pt>
                <c:pt idx="47274">
                  <c:v>1.0068416595458984E-3</c:v>
                </c:pt>
                <c:pt idx="47275">
                  <c:v>1.007080078125E-3</c:v>
                </c:pt>
                <c:pt idx="47276">
                  <c:v>1.007080078125E-3</c:v>
                </c:pt>
                <c:pt idx="47277">
                  <c:v>1.0068416595458984E-3</c:v>
                </c:pt>
                <c:pt idx="47278">
                  <c:v>1.007080078125E-3</c:v>
                </c:pt>
                <c:pt idx="47279">
                  <c:v>1.0080337524414063E-3</c:v>
                </c:pt>
                <c:pt idx="47280">
                  <c:v>1.007080078125E-3</c:v>
                </c:pt>
                <c:pt idx="47281">
                  <c:v>1.0068416595458984E-3</c:v>
                </c:pt>
                <c:pt idx="47282">
                  <c:v>1.007080078125E-3</c:v>
                </c:pt>
                <c:pt idx="47283">
                  <c:v>1.007080078125E-3</c:v>
                </c:pt>
                <c:pt idx="47284">
                  <c:v>1.0068416595458984E-3</c:v>
                </c:pt>
                <c:pt idx="47285">
                  <c:v>1.007080078125E-3</c:v>
                </c:pt>
                <c:pt idx="47286">
                  <c:v>1.007080078125E-3</c:v>
                </c:pt>
                <c:pt idx="47287">
                  <c:v>1.0068416595458984E-3</c:v>
                </c:pt>
                <c:pt idx="47288">
                  <c:v>1.007080078125E-3</c:v>
                </c:pt>
                <c:pt idx="47289">
                  <c:v>1.007080078125E-3</c:v>
                </c:pt>
                <c:pt idx="47290">
                  <c:v>1.0068416595458984E-3</c:v>
                </c:pt>
                <c:pt idx="47291">
                  <c:v>1.0080337524414063E-3</c:v>
                </c:pt>
                <c:pt idx="47292">
                  <c:v>1.007080078125E-3</c:v>
                </c:pt>
                <c:pt idx="47293">
                  <c:v>1.0068416595458984E-3</c:v>
                </c:pt>
                <c:pt idx="47294">
                  <c:v>1.007080078125E-3</c:v>
                </c:pt>
                <c:pt idx="47295">
                  <c:v>1.007080078125E-3</c:v>
                </c:pt>
                <c:pt idx="47296">
                  <c:v>1.0068416595458984E-3</c:v>
                </c:pt>
                <c:pt idx="47297">
                  <c:v>1.007080078125E-3</c:v>
                </c:pt>
                <c:pt idx="47298">
                  <c:v>1.007080078125E-3</c:v>
                </c:pt>
                <c:pt idx="47299">
                  <c:v>1.0068416595458984E-3</c:v>
                </c:pt>
                <c:pt idx="47300">
                  <c:v>1.007080078125E-3</c:v>
                </c:pt>
                <c:pt idx="47301">
                  <c:v>1.007080078125E-3</c:v>
                </c:pt>
                <c:pt idx="47302">
                  <c:v>1.0068416595458984E-3</c:v>
                </c:pt>
                <c:pt idx="47303">
                  <c:v>1.007080078125E-3</c:v>
                </c:pt>
                <c:pt idx="47304">
                  <c:v>1.0080337524414063E-3</c:v>
                </c:pt>
                <c:pt idx="47305">
                  <c:v>1.007080078125E-3</c:v>
                </c:pt>
                <c:pt idx="47306">
                  <c:v>1.0068416595458984E-3</c:v>
                </c:pt>
                <c:pt idx="47307">
                  <c:v>1.007080078125E-3</c:v>
                </c:pt>
                <c:pt idx="47308">
                  <c:v>1.007080078125E-3</c:v>
                </c:pt>
                <c:pt idx="47309">
                  <c:v>1.0068416595458984E-3</c:v>
                </c:pt>
                <c:pt idx="47310">
                  <c:v>1.007080078125E-3</c:v>
                </c:pt>
                <c:pt idx="47311">
                  <c:v>1.007080078125E-3</c:v>
                </c:pt>
                <c:pt idx="47312">
                  <c:v>1.0068416595458984E-3</c:v>
                </c:pt>
                <c:pt idx="47313">
                  <c:v>1.007080078125E-3</c:v>
                </c:pt>
                <c:pt idx="47314">
                  <c:v>1.007080078125E-3</c:v>
                </c:pt>
                <c:pt idx="47315">
                  <c:v>1.0068416595458984E-3</c:v>
                </c:pt>
                <c:pt idx="47316">
                  <c:v>1.0080337524414063E-3</c:v>
                </c:pt>
                <c:pt idx="47317">
                  <c:v>1.007080078125E-3</c:v>
                </c:pt>
                <c:pt idx="47318">
                  <c:v>1.0068416595458984E-3</c:v>
                </c:pt>
                <c:pt idx="47319">
                  <c:v>1.007080078125E-3</c:v>
                </c:pt>
                <c:pt idx="47320">
                  <c:v>1.007080078125E-3</c:v>
                </c:pt>
                <c:pt idx="47321">
                  <c:v>1.0068416595458984E-3</c:v>
                </c:pt>
                <c:pt idx="47322">
                  <c:v>1.007080078125E-3</c:v>
                </c:pt>
                <c:pt idx="47323">
                  <c:v>1.007080078125E-3</c:v>
                </c:pt>
                <c:pt idx="47324">
                  <c:v>1.0068416595458984E-3</c:v>
                </c:pt>
                <c:pt idx="47325">
                  <c:v>1.007080078125E-3</c:v>
                </c:pt>
                <c:pt idx="47326">
                  <c:v>1.007080078125E-3</c:v>
                </c:pt>
                <c:pt idx="47327">
                  <c:v>1.0068416595458984E-3</c:v>
                </c:pt>
                <c:pt idx="47328">
                  <c:v>1.007080078125E-3</c:v>
                </c:pt>
                <c:pt idx="47329">
                  <c:v>1.0080337524414063E-3</c:v>
                </c:pt>
                <c:pt idx="47330">
                  <c:v>1.007080078125E-3</c:v>
                </c:pt>
                <c:pt idx="47331">
                  <c:v>1.0068416595458984E-3</c:v>
                </c:pt>
                <c:pt idx="47332">
                  <c:v>1.007080078125E-3</c:v>
                </c:pt>
                <c:pt idx="47333">
                  <c:v>1.007080078125E-3</c:v>
                </c:pt>
                <c:pt idx="47334">
                  <c:v>1.0068416595458984E-3</c:v>
                </c:pt>
                <c:pt idx="47335">
                  <c:v>1.007080078125E-3</c:v>
                </c:pt>
                <c:pt idx="47336">
                  <c:v>1.007080078125E-3</c:v>
                </c:pt>
                <c:pt idx="47337">
                  <c:v>1.0068416595458984E-3</c:v>
                </c:pt>
                <c:pt idx="47338">
                  <c:v>1.007080078125E-3</c:v>
                </c:pt>
                <c:pt idx="47339">
                  <c:v>1.0068416595458984E-3</c:v>
                </c:pt>
                <c:pt idx="47340">
                  <c:v>1.007080078125E-3</c:v>
                </c:pt>
                <c:pt idx="47341">
                  <c:v>1.0080337524414063E-3</c:v>
                </c:pt>
                <c:pt idx="47342">
                  <c:v>1.007080078125E-3</c:v>
                </c:pt>
                <c:pt idx="47343">
                  <c:v>1.0068416595458984E-3</c:v>
                </c:pt>
                <c:pt idx="47344">
                  <c:v>1.007080078125E-3</c:v>
                </c:pt>
                <c:pt idx="47345">
                  <c:v>1.007080078125E-3</c:v>
                </c:pt>
                <c:pt idx="47346">
                  <c:v>1.0068416595458984E-3</c:v>
                </c:pt>
                <c:pt idx="47347">
                  <c:v>1.007080078125E-3</c:v>
                </c:pt>
                <c:pt idx="47348">
                  <c:v>1.007080078125E-3</c:v>
                </c:pt>
                <c:pt idx="47349">
                  <c:v>1.0068416595458984E-3</c:v>
                </c:pt>
                <c:pt idx="47350">
                  <c:v>1.007080078125E-3</c:v>
                </c:pt>
                <c:pt idx="47351">
                  <c:v>1.007080078125E-3</c:v>
                </c:pt>
                <c:pt idx="47352">
                  <c:v>1.0068416595458984E-3</c:v>
                </c:pt>
                <c:pt idx="47353">
                  <c:v>1.007080078125E-3</c:v>
                </c:pt>
                <c:pt idx="47354">
                  <c:v>1.0080337524414063E-3</c:v>
                </c:pt>
                <c:pt idx="47355">
                  <c:v>1.007080078125E-3</c:v>
                </c:pt>
                <c:pt idx="47356">
                  <c:v>1.0068416595458984E-3</c:v>
                </c:pt>
                <c:pt idx="47357">
                  <c:v>1.007080078125E-3</c:v>
                </c:pt>
                <c:pt idx="47358">
                  <c:v>1.007080078125E-3</c:v>
                </c:pt>
                <c:pt idx="47359">
                  <c:v>1.0068416595458984E-3</c:v>
                </c:pt>
                <c:pt idx="47360">
                  <c:v>1.007080078125E-3</c:v>
                </c:pt>
                <c:pt idx="47361">
                  <c:v>1.0068416595458984E-3</c:v>
                </c:pt>
                <c:pt idx="47362">
                  <c:v>1.007080078125E-3</c:v>
                </c:pt>
                <c:pt idx="47363">
                  <c:v>1.007080078125E-3</c:v>
                </c:pt>
                <c:pt idx="47364">
                  <c:v>1.0068416595458984E-3</c:v>
                </c:pt>
                <c:pt idx="47365">
                  <c:v>1.007080078125E-3</c:v>
                </c:pt>
                <c:pt idx="47366">
                  <c:v>1.0080337524414063E-3</c:v>
                </c:pt>
                <c:pt idx="47367">
                  <c:v>1.007080078125E-3</c:v>
                </c:pt>
                <c:pt idx="47368">
                  <c:v>1.0068416595458984E-3</c:v>
                </c:pt>
                <c:pt idx="47369">
                  <c:v>1.007080078125E-3</c:v>
                </c:pt>
                <c:pt idx="47370">
                  <c:v>1.007080078125E-3</c:v>
                </c:pt>
                <c:pt idx="47371">
                  <c:v>1.0068416595458984E-3</c:v>
                </c:pt>
                <c:pt idx="47372">
                  <c:v>1.007080078125E-3</c:v>
                </c:pt>
                <c:pt idx="47373">
                  <c:v>1.007080078125E-3</c:v>
                </c:pt>
                <c:pt idx="47374">
                  <c:v>1.0068416595458984E-3</c:v>
                </c:pt>
                <c:pt idx="47375">
                  <c:v>1.007080078125E-3</c:v>
                </c:pt>
                <c:pt idx="47376">
                  <c:v>1.007080078125E-3</c:v>
                </c:pt>
                <c:pt idx="47377">
                  <c:v>1.0068416595458984E-3</c:v>
                </c:pt>
                <c:pt idx="47378">
                  <c:v>1.007080078125E-3</c:v>
                </c:pt>
                <c:pt idx="47379">
                  <c:v>1.0080337524414063E-3</c:v>
                </c:pt>
                <c:pt idx="47380">
                  <c:v>1.007080078125E-3</c:v>
                </c:pt>
                <c:pt idx="47381">
                  <c:v>1.0068416595458984E-3</c:v>
                </c:pt>
                <c:pt idx="47382">
                  <c:v>1.007080078125E-3</c:v>
                </c:pt>
                <c:pt idx="47383">
                  <c:v>1.0068416595458984E-3</c:v>
                </c:pt>
                <c:pt idx="47384">
                  <c:v>1.007080078125E-3</c:v>
                </c:pt>
                <c:pt idx="47385">
                  <c:v>1.007080078125E-3</c:v>
                </c:pt>
                <c:pt idx="47386">
                  <c:v>1.0068416595458984E-3</c:v>
                </c:pt>
                <c:pt idx="47387">
                  <c:v>1.007080078125E-3</c:v>
                </c:pt>
                <c:pt idx="47388">
                  <c:v>1.007080078125E-3</c:v>
                </c:pt>
                <c:pt idx="47389">
                  <c:v>1.0068416595458984E-3</c:v>
                </c:pt>
                <c:pt idx="47390">
                  <c:v>1.007080078125E-3</c:v>
                </c:pt>
                <c:pt idx="47391">
                  <c:v>1.0080337524414063E-3</c:v>
                </c:pt>
                <c:pt idx="47392">
                  <c:v>1.007080078125E-3</c:v>
                </c:pt>
                <c:pt idx="47393">
                  <c:v>1.0068416595458984E-3</c:v>
                </c:pt>
                <c:pt idx="47394">
                  <c:v>1.007080078125E-3</c:v>
                </c:pt>
                <c:pt idx="47395">
                  <c:v>1.007080078125E-3</c:v>
                </c:pt>
                <c:pt idx="47396">
                  <c:v>1.0068416595458984E-3</c:v>
                </c:pt>
                <c:pt idx="47397">
                  <c:v>1.007080078125E-3</c:v>
                </c:pt>
                <c:pt idx="47398">
                  <c:v>1.007080078125E-3</c:v>
                </c:pt>
                <c:pt idx="47399">
                  <c:v>1.0068416595458984E-3</c:v>
                </c:pt>
                <c:pt idx="47400">
                  <c:v>1.007080078125E-3</c:v>
                </c:pt>
                <c:pt idx="47401">
                  <c:v>1.007080078125E-3</c:v>
                </c:pt>
                <c:pt idx="47402">
                  <c:v>1.0068416595458984E-3</c:v>
                </c:pt>
                <c:pt idx="47403">
                  <c:v>1.007080078125E-3</c:v>
                </c:pt>
                <c:pt idx="47404">
                  <c:v>1.0080337524414063E-3</c:v>
                </c:pt>
                <c:pt idx="47405">
                  <c:v>1.0068416595458984E-3</c:v>
                </c:pt>
                <c:pt idx="47406">
                  <c:v>1.007080078125E-3</c:v>
                </c:pt>
                <c:pt idx="47407">
                  <c:v>1.007080078125E-3</c:v>
                </c:pt>
                <c:pt idx="47408">
                  <c:v>1.0068416595458984E-3</c:v>
                </c:pt>
                <c:pt idx="47409">
                  <c:v>1.007080078125E-3</c:v>
                </c:pt>
                <c:pt idx="47410">
                  <c:v>1.007080078125E-3</c:v>
                </c:pt>
                <c:pt idx="47411">
                  <c:v>1.0068416595458984E-3</c:v>
                </c:pt>
                <c:pt idx="47412">
                  <c:v>1.007080078125E-3</c:v>
                </c:pt>
                <c:pt idx="47413">
                  <c:v>1.007080078125E-3</c:v>
                </c:pt>
                <c:pt idx="47414">
                  <c:v>1.0068416595458984E-3</c:v>
                </c:pt>
                <c:pt idx="47415">
                  <c:v>1.007080078125E-3</c:v>
                </c:pt>
                <c:pt idx="47416">
                  <c:v>1.0080337524414063E-3</c:v>
                </c:pt>
                <c:pt idx="47417">
                  <c:v>1.007080078125E-3</c:v>
                </c:pt>
                <c:pt idx="47418">
                  <c:v>1.0068416595458984E-3</c:v>
                </c:pt>
                <c:pt idx="47419">
                  <c:v>1.007080078125E-3</c:v>
                </c:pt>
                <c:pt idx="47420">
                  <c:v>1.007080078125E-3</c:v>
                </c:pt>
                <c:pt idx="47421">
                  <c:v>1.0068416595458984E-3</c:v>
                </c:pt>
                <c:pt idx="47422">
                  <c:v>1.007080078125E-3</c:v>
                </c:pt>
                <c:pt idx="47423">
                  <c:v>1.007080078125E-3</c:v>
                </c:pt>
                <c:pt idx="47424">
                  <c:v>1.0068416595458984E-3</c:v>
                </c:pt>
                <c:pt idx="47425">
                  <c:v>1.007080078125E-3</c:v>
                </c:pt>
                <c:pt idx="47426">
                  <c:v>1.007080078125E-3</c:v>
                </c:pt>
                <c:pt idx="47427">
                  <c:v>1.0068416595458984E-3</c:v>
                </c:pt>
                <c:pt idx="47428">
                  <c:v>1.007080078125E-3</c:v>
                </c:pt>
                <c:pt idx="47429">
                  <c:v>1.0080337524414063E-3</c:v>
                </c:pt>
                <c:pt idx="47430">
                  <c:v>1.0068416595458984E-3</c:v>
                </c:pt>
                <c:pt idx="47431">
                  <c:v>1.007080078125E-3</c:v>
                </c:pt>
                <c:pt idx="47432">
                  <c:v>1.007080078125E-3</c:v>
                </c:pt>
                <c:pt idx="47433">
                  <c:v>1.0068416595458984E-3</c:v>
                </c:pt>
                <c:pt idx="47434">
                  <c:v>1.007080078125E-3</c:v>
                </c:pt>
                <c:pt idx="47435">
                  <c:v>1.007080078125E-3</c:v>
                </c:pt>
                <c:pt idx="47436">
                  <c:v>1.0068416595458984E-3</c:v>
                </c:pt>
                <c:pt idx="47437">
                  <c:v>1.007080078125E-3</c:v>
                </c:pt>
                <c:pt idx="47438">
                  <c:v>1.007080078125E-3</c:v>
                </c:pt>
                <c:pt idx="47439">
                  <c:v>1.0068416595458984E-3</c:v>
                </c:pt>
                <c:pt idx="47440">
                  <c:v>1.007080078125E-3</c:v>
                </c:pt>
                <c:pt idx="47441">
                  <c:v>1.0080337524414063E-3</c:v>
                </c:pt>
                <c:pt idx="47442">
                  <c:v>1.007080078125E-3</c:v>
                </c:pt>
                <c:pt idx="47443">
                  <c:v>1.0068416595458984E-3</c:v>
                </c:pt>
                <c:pt idx="47444">
                  <c:v>1.007080078125E-3</c:v>
                </c:pt>
                <c:pt idx="47445">
                  <c:v>1.007080078125E-3</c:v>
                </c:pt>
                <c:pt idx="47446">
                  <c:v>1.0068416595458984E-3</c:v>
                </c:pt>
                <c:pt idx="47447">
                  <c:v>1.007080078125E-3</c:v>
                </c:pt>
                <c:pt idx="47448">
                  <c:v>1.007080078125E-3</c:v>
                </c:pt>
                <c:pt idx="47449">
                  <c:v>1.0068416595458984E-3</c:v>
                </c:pt>
                <c:pt idx="47450">
                  <c:v>1.007080078125E-3</c:v>
                </c:pt>
                <c:pt idx="47451">
                  <c:v>1.007080078125E-3</c:v>
                </c:pt>
                <c:pt idx="47452">
                  <c:v>1.0068416595458984E-3</c:v>
                </c:pt>
                <c:pt idx="47453">
                  <c:v>1.007080078125E-3</c:v>
                </c:pt>
                <c:pt idx="47454">
                  <c:v>1.0080337524414063E-3</c:v>
                </c:pt>
                <c:pt idx="47455">
                  <c:v>1.0068416595458984E-3</c:v>
                </c:pt>
                <c:pt idx="47456">
                  <c:v>1.007080078125E-3</c:v>
                </c:pt>
                <c:pt idx="47457">
                  <c:v>1.007080078125E-3</c:v>
                </c:pt>
                <c:pt idx="47458">
                  <c:v>1.0068416595458984E-3</c:v>
                </c:pt>
                <c:pt idx="47459">
                  <c:v>1.007080078125E-3</c:v>
                </c:pt>
                <c:pt idx="47460">
                  <c:v>1.007080078125E-3</c:v>
                </c:pt>
                <c:pt idx="47461">
                  <c:v>1.0068416595458984E-3</c:v>
                </c:pt>
                <c:pt idx="47462">
                  <c:v>1.007080078125E-3</c:v>
                </c:pt>
                <c:pt idx="47463">
                  <c:v>1.007080078125E-3</c:v>
                </c:pt>
                <c:pt idx="47464">
                  <c:v>1.0068416595458984E-3</c:v>
                </c:pt>
                <c:pt idx="47465">
                  <c:v>1.007080078125E-3</c:v>
                </c:pt>
                <c:pt idx="47466">
                  <c:v>1.0080337524414063E-3</c:v>
                </c:pt>
                <c:pt idx="47467">
                  <c:v>1.007080078125E-3</c:v>
                </c:pt>
                <c:pt idx="47468">
                  <c:v>1.0068416595458984E-3</c:v>
                </c:pt>
                <c:pt idx="47469">
                  <c:v>1.007080078125E-3</c:v>
                </c:pt>
                <c:pt idx="47470">
                  <c:v>1.007080078125E-3</c:v>
                </c:pt>
                <c:pt idx="47471">
                  <c:v>1.0068416595458984E-3</c:v>
                </c:pt>
                <c:pt idx="47472">
                  <c:v>1.007080078125E-3</c:v>
                </c:pt>
                <c:pt idx="47473">
                  <c:v>1.007080078125E-3</c:v>
                </c:pt>
                <c:pt idx="47474">
                  <c:v>1.0068416595458984E-3</c:v>
                </c:pt>
                <c:pt idx="47475">
                  <c:v>1.007080078125E-3</c:v>
                </c:pt>
                <c:pt idx="47476">
                  <c:v>1.007080078125E-3</c:v>
                </c:pt>
                <c:pt idx="47477">
                  <c:v>1.0068416595458984E-3</c:v>
                </c:pt>
                <c:pt idx="47478">
                  <c:v>1.007080078125E-3</c:v>
                </c:pt>
                <c:pt idx="47479">
                  <c:v>1.0080337524414063E-3</c:v>
                </c:pt>
                <c:pt idx="47480">
                  <c:v>1.0068416595458984E-3</c:v>
                </c:pt>
                <c:pt idx="47481">
                  <c:v>1.007080078125E-3</c:v>
                </c:pt>
                <c:pt idx="47482">
                  <c:v>1.007080078125E-3</c:v>
                </c:pt>
                <c:pt idx="47483">
                  <c:v>1.0068416595458984E-3</c:v>
                </c:pt>
                <c:pt idx="47484">
                  <c:v>1.007080078125E-3</c:v>
                </c:pt>
                <c:pt idx="47485">
                  <c:v>1.007080078125E-3</c:v>
                </c:pt>
                <c:pt idx="47486">
                  <c:v>1.0068416595458984E-3</c:v>
                </c:pt>
                <c:pt idx="47487">
                  <c:v>1.007080078125E-3</c:v>
                </c:pt>
                <c:pt idx="47488">
                  <c:v>1.007080078125E-3</c:v>
                </c:pt>
                <c:pt idx="47489">
                  <c:v>1.0068416595458984E-3</c:v>
                </c:pt>
                <c:pt idx="47490">
                  <c:v>1.007080078125E-3</c:v>
                </c:pt>
                <c:pt idx="47491">
                  <c:v>1.0080337524414063E-3</c:v>
                </c:pt>
                <c:pt idx="47492">
                  <c:v>1.007080078125E-3</c:v>
                </c:pt>
                <c:pt idx="47493">
                  <c:v>1.0068416595458984E-3</c:v>
                </c:pt>
                <c:pt idx="47494">
                  <c:v>1.007080078125E-3</c:v>
                </c:pt>
                <c:pt idx="47495">
                  <c:v>1.007080078125E-3</c:v>
                </c:pt>
                <c:pt idx="47496">
                  <c:v>1.0068416595458984E-3</c:v>
                </c:pt>
                <c:pt idx="47497">
                  <c:v>1.007080078125E-3</c:v>
                </c:pt>
                <c:pt idx="47498">
                  <c:v>1.007080078125E-3</c:v>
                </c:pt>
                <c:pt idx="47499">
                  <c:v>1.0068416595458984E-3</c:v>
                </c:pt>
                <c:pt idx="47500">
                  <c:v>1.007080078125E-3</c:v>
                </c:pt>
                <c:pt idx="47501">
                  <c:v>1.007080078125E-3</c:v>
                </c:pt>
                <c:pt idx="47502">
                  <c:v>1.0068416595458984E-3</c:v>
                </c:pt>
                <c:pt idx="47503">
                  <c:v>1.007080078125E-3</c:v>
                </c:pt>
                <c:pt idx="47504">
                  <c:v>1.0080337524414063E-3</c:v>
                </c:pt>
                <c:pt idx="47505">
                  <c:v>1.0068416595458984E-3</c:v>
                </c:pt>
                <c:pt idx="47506">
                  <c:v>1.007080078125E-3</c:v>
                </c:pt>
                <c:pt idx="47507">
                  <c:v>1.007080078125E-3</c:v>
                </c:pt>
                <c:pt idx="47508">
                  <c:v>1.0068416595458984E-3</c:v>
                </c:pt>
                <c:pt idx="47509">
                  <c:v>1.007080078125E-3</c:v>
                </c:pt>
                <c:pt idx="47510">
                  <c:v>1.007080078125E-3</c:v>
                </c:pt>
                <c:pt idx="47511">
                  <c:v>1.0068416595458984E-3</c:v>
                </c:pt>
                <c:pt idx="47512">
                  <c:v>1.007080078125E-3</c:v>
                </c:pt>
                <c:pt idx="47513">
                  <c:v>1.007080078125E-3</c:v>
                </c:pt>
                <c:pt idx="47514">
                  <c:v>1.0068416595458984E-3</c:v>
                </c:pt>
                <c:pt idx="47515">
                  <c:v>1.007080078125E-3</c:v>
                </c:pt>
                <c:pt idx="47516">
                  <c:v>1.0080337524414063E-3</c:v>
                </c:pt>
                <c:pt idx="47517">
                  <c:v>1.007080078125E-3</c:v>
                </c:pt>
                <c:pt idx="47518">
                  <c:v>1.0068416595458984E-3</c:v>
                </c:pt>
                <c:pt idx="47519">
                  <c:v>1.007080078125E-3</c:v>
                </c:pt>
                <c:pt idx="47520">
                  <c:v>1.007080078125E-3</c:v>
                </c:pt>
                <c:pt idx="47521">
                  <c:v>1.0068416595458984E-3</c:v>
                </c:pt>
                <c:pt idx="47522">
                  <c:v>1.007080078125E-3</c:v>
                </c:pt>
                <c:pt idx="47523">
                  <c:v>1.007080078125E-3</c:v>
                </c:pt>
                <c:pt idx="47524">
                  <c:v>1.0068416595458984E-3</c:v>
                </c:pt>
                <c:pt idx="47525">
                  <c:v>1.007080078125E-3</c:v>
                </c:pt>
                <c:pt idx="47526">
                  <c:v>1.007080078125E-3</c:v>
                </c:pt>
                <c:pt idx="47527">
                  <c:v>1.0068416595458984E-3</c:v>
                </c:pt>
                <c:pt idx="47528">
                  <c:v>1.007080078125E-3</c:v>
                </c:pt>
                <c:pt idx="47529">
                  <c:v>1.0080337524414063E-3</c:v>
                </c:pt>
                <c:pt idx="47530">
                  <c:v>1.0068416595458984E-3</c:v>
                </c:pt>
                <c:pt idx="47531">
                  <c:v>1.007080078125E-3</c:v>
                </c:pt>
                <c:pt idx="47532">
                  <c:v>1.007080078125E-3</c:v>
                </c:pt>
                <c:pt idx="47533">
                  <c:v>1.0068416595458984E-3</c:v>
                </c:pt>
                <c:pt idx="47534">
                  <c:v>1.007080078125E-3</c:v>
                </c:pt>
                <c:pt idx="47535">
                  <c:v>1.007080078125E-3</c:v>
                </c:pt>
                <c:pt idx="47536">
                  <c:v>1.0068416595458984E-3</c:v>
                </c:pt>
                <c:pt idx="47537">
                  <c:v>1.007080078125E-3</c:v>
                </c:pt>
                <c:pt idx="47538">
                  <c:v>1.007080078125E-3</c:v>
                </c:pt>
                <c:pt idx="47539">
                  <c:v>1.0068416595458984E-3</c:v>
                </c:pt>
                <c:pt idx="47540">
                  <c:v>1.007080078125E-3</c:v>
                </c:pt>
                <c:pt idx="47541">
                  <c:v>1.0080337524414063E-3</c:v>
                </c:pt>
                <c:pt idx="47542">
                  <c:v>1.007080078125E-3</c:v>
                </c:pt>
                <c:pt idx="47543">
                  <c:v>1.0068416595458984E-3</c:v>
                </c:pt>
                <c:pt idx="47544">
                  <c:v>1.007080078125E-3</c:v>
                </c:pt>
                <c:pt idx="47545">
                  <c:v>1.007080078125E-3</c:v>
                </c:pt>
                <c:pt idx="47546">
                  <c:v>1.0068416595458984E-3</c:v>
                </c:pt>
                <c:pt idx="47547">
                  <c:v>1.007080078125E-3</c:v>
                </c:pt>
                <c:pt idx="47548">
                  <c:v>1.007080078125E-3</c:v>
                </c:pt>
                <c:pt idx="47549">
                  <c:v>1.0068416595458984E-3</c:v>
                </c:pt>
                <c:pt idx="47550">
                  <c:v>1.007080078125E-3</c:v>
                </c:pt>
                <c:pt idx="47551">
                  <c:v>1.007080078125E-3</c:v>
                </c:pt>
                <c:pt idx="47552">
                  <c:v>1.0068416595458984E-3</c:v>
                </c:pt>
                <c:pt idx="47553">
                  <c:v>1.007080078125E-3</c:v>
                </c:pt>
                <c:pt idx="47554">
                  <c:v>1.0080337524414063E-3</c:v>
                </c:pt>
                <c:pt idx="47555">
                  <c:v>1.0068416595458984E-3</c:v>
                </c:pt>
                <c:pt idx="47556">
                  <c:v>1.007080078125E-3</c:v>
                </c:pt>
                <c:pt idx="47557">
                  <c:v>1.007080078125E-3</c:v>
                </c:pt>
                <c:pt idx="47558">
                  <c:v>1.0068416595458984E-3</c:v>
                </c:pt>
                <c:pt idx="47559">
                  <c:v>1.007080078125E-3</c:v>
                </c:pt>
                <c:pt idx="47560">
                  <c:v>1.007080078125E-3</c:v>
                </c:pt>
                <c:pt idx="47561">
                  <c:v>1.0068416595458984E-3</c:v>
                </c:pt>
                <c:pt idx="47562">
                  <c:v>1.007080078125E-3</c:v>
                </c:pt>
                <c:pt idx="47563">
                  <c:v>1.007080078125E-3</c:v>
                </c:pt>
                <c:pt idx="47564">
                  <c:v>1.0068416595458984E-3</c:v>
                </c:pt>
                <c:pt idx="47565">
                  <c:v>1.007080078125E-3</c:v>
                </c:pt>
                <c:pt idx="47566">
                  <c:v>1.0080337524414063E-3</c:v>
                </c:pt>
                <c:pt idx="47567">
                  <c:v>1.007080078125E-3</c:v>
                </c:pt>
                <c:pt idx="47568">
                  <c:v>1.0068416595458984E-3</c:v>
                </c:pt>
                <c:pt idx="47569">
                  <c:v>1.007080078125E-3</c:v>
                </c:pt>
                <c:pt idx="47570">
                  <c:v>1.007080078125E-3</c:v>
                </c:pt>
                <c:pt idx="47571">
                  <c:v>1.0068416595458984E-3</c:v>
                </c:pt>
                <c:pt idx="47572">
                  <c:v>1.007080078125E-3</c:v>
                </c:pt>
                <c:pt idx="47573">
                  <c:v>1.007080078125E-3</c:v>
                </c:pt>
                <c:pt idx="47574">
                  <c:v>1.0068416595458984E-3</c:v>
                </c:pt>
                <c:pt idx="47575">
                  <c:v>1.007080078125E-3</c:v>
                </c:pt>
                <c:pt idx="47576">
                  <c:v>1.007080078125E-3</c:v>
                </c:pt>
                <c:pt idx="47577">
                  <c:v>1.0068416595458984E-3</c:v>
                </c:pt>
                <c:pt idx="47578">
                  <c:v>1.007080078125E-3</c:v>
                </c:pt>
                <c:pt idx="47579">
                  <c:v>1.0080337524414063E-3</c:v>
                </c:pt>
                <c:pt idx="47580">
                  <c:v>1.0068416595458984E-3</c:v>
                </c:pt>
                <c:pt idx="47581">
                  <c:v>1.007080078125E-3</c:v>
                </c:pt>
                <c:pt idx="47582">
                  <c:v>1.007080078125E-3</c:v>
                </c:pt>
                <c:pt idx="47583">
                  <c:v>1.0068416595458984E-3</c:v>
                </c:pt>
                <c:pt idx="47584">
                  <c:v>1.007080078125E-3</c:v>
                </c:pt>
                <c:pt idx="47585">
                  <c:v>1.007080078125E-3</c:v>
                </c:pt>
                <c:pt idx="47586">
                  <c:v>1.0068416595458984E-3</c:v>
                </c:pt>
                <c:pt idx="47587">
                  <c:v>1.007080078125E-3</c:v>
                </c:pt>
                <c:pt idx="47588">
                  <c:v>1.007080078125E-3</c:v>
                </c:pt>
                <c:pt idx="47589">
                  <c:v>1.0068416595458984E-3</c:v>
                </c:pt>
                <c:pt idx="47590">
                  <c:v>1.007080078125E-3</c:v>
                </c:pt>
                <c:pt idx="47591">
                  <c:v>1.0080337524414063E-3</c:v>
                </c:pt>
                <c:pt idx="47592">
                  <c:v>1.007080078125E-3</c:v>
                </c:pt>
                <c:pt idx="47593">
                  <c:v>1.0068416595458984E-3</c:v>
                </c:pt>
                <c:pt idx="47594">
                  <c:v>1.007080078125E-3</c:v>
                </c:pt>
                <c:pt idx="47595">
                  <c:v>1.007080078125E-3</c:v>
                </c:pt>
                <c:pt idx="47596">
                  <c:v>1.0068416595458984E-3</c:v>
                </c:pt>
                <c:pt idx="47597">
                  <c:v>1.007080078125E-3</c:v>
                </c:pt>
                <c:pt idx="47598">
                  <c:v>1.007080078125E-3</c:v>
                </c:pt>
                <c:pt idx="47599">
                  <c:v>1.0068416595458984E-3</c:v>
                </c:pt>
                <c:pt idx="47600">
                  <c:v>1.007080078125E-3</c:v>
                </c:pt>
                <c:pt idx="47601">
                  <c:v>1.007080078125E-3</c:v>
                </c:pt>
                <c:pt idx="47602">
                  <c:v>1.0068416595458984E-3</c:v>
                </c:pt>
                <c:pt idx="47603">
                  <c:v>1.007080078125E-3</c:v>
                </c:pt>
                <c:pt idx="47604">
                  <c:v>1.0080337524414063E-3</c:v>
                </c:pt>
                <c:pt idx="47605">
                  <c:v>1.0068416595458984E-3</c:v>
                </c:pt>
                <c:pt idx="47606">
                  <c:v>1.007080078125E-3</c:v>
                </c:pt>
                <c:pt idx="47607">
                  <c:v>1.007080078125E-3</c:v>
                </c:pt>
                <c:pt idx="47608">
                  <c:v>1.0068416595458984E-3</c:v>
                </c:pt>
                <c:pt idx="47609">
                  <c:v>1.007080078125E-3</c:v>
                </c:pt>
                <c:pt idx="47610">
                  <c:v>1.007080078125E-3</c:v>
                </c:pt>
                <c:pt idx="47611">
                  <c:v>1.0068416595458984E-3</c:v>
                </c:pt>
                <c:pt idx="47612">
                  <c:v>1.007080078125E-3</c:v>
                </c:pt>
                <c:pt idx="47613">
                  <c:v>6.0429573059082031E-3</c:v>
                </c:pt>
                <c:pt idx="47614">
                  <c:v>1.007080078125E-3</c:v>
                </c:pt>
                <c:pt idx="47615">
                  <c:v>1.007080078125E-3</c:v>
                </c:pt>
                <c:pt idx="47616">
                  <c:v>1.0068416595458984E-3</c:v>
                </c:pt>
                <c:pt idx="47617">
                  <c:v>1.007080078125E-3</c:v>
                </c:pt>
                <c:pt idx="47618">
                  <c:v>1.007080078125E-3</c:v>
                </c:pt>
                <c:pt idx="47619">
                  <c:v>1.0068416595458984E-3</c:v>
                </c:pt>
                <c:pt idx="47620">
                  <c:v>1.007080078125E-3</c:v>
                </c:pt>
                <c:pt idx="47621">
                  <c:v>1.007080078125E-3</c:v>
                </c:pt>
                <c:pt idx="47622">
                  <c:v>1.0068416595458984E-3</c:v>
                </c:pt>
                <c:pt idx="47623">
                  <c:v>1.0080337524414063E-3</c:v>
                </c:pt>
                <c:pt idx="47624">
                  <c:v>1.007080078125E-3</c:v>
                </c:pt>
                <c:pt idx="47625">
                  <c:v>1.0068416595458984E-3</c:v>
                </c:pt>
                <c:pt idx="47626">
                  <c:v>1.007080078125E-3</c:v>
                </c:pt>
                <c:pt idx="47627">
                  <c:v>1.007080078125E-3</c:v>
                </c:pt>
                <c:pt idx="47628">
                  <c:v>1.0068416595458984E-3</c:v>
                </c:pt>
                <c:pt idx="47629">
                  <c:v>1.007080078125E-3</c:v>
                </c:pt>
                <c:pt idx="47630">
                  <c:v>1.007080078125E-3</c:v>
                </c:pt>
                <c:pt idx="47631">
                  <c:v>1.0068416595458984E-3</c:v>
                </c:pt>
                <c:pt idx="47632">
                  <c:v>1.007080078125E-3</c:v>
                </c:pt>
                <c:pt idx="47633">
                  <c:v>1.007080078125E-3</c:v>
                </c:pt>
                <c:pt idx="47634">
                  <c:v>1.0068416595458984E-3</c:v>
                </c:pt>
                <c:pt idx="47635">
                  <c:v>1.007080078125E-3</c:v>
                </c:pt>
                <c:pt idx="47636">
                  <c:v>1.0080337524414063E-3</c:v>
                </c:pt>
                <c:pt idx="47637">
                  <c:v>1.007080078125E-3</c:v>
                </c:pt>
                <c:pt idx="47638">
                  <c:v>1.0068416595458984E-3</c:v>
                </c:pt>
                <c:pt idx="47639">
                  <c:v>1.007080078125E-3</c:v>
                </c:pt>
                <c:pt idx="47640">
                  <c:v>1.007080078125E-3</c:v>
                </c:pt>
                <c:pt idx="47641">
                  <c:v>1.0068416595458984E-3</c:v>
                </c:pt>
                <c:pt idx="47642">
                  <c:v>1.007080078125E-3</c:v>
                </c:pt>
                <c:pt idx="47643">
                  <c:v>1.007080078125E-3</c:v>
                </c:pt>
                <c:pt idx="47644">
                  <c:v>1.0068416595458984E-3</c:v>
                </c:pt>
                <c:pt idx="47645">
                  <c:v>1.007080078125E-3</c:v>
                </c:pt>
                <c:pt idx="47646">
                  <c:v>1.007080078125E-3</c:v>
                </c:pt>
                <c:pt idx="47647">
                  <c:v>1.0068416595458984E-3</c:v>
                </c:pt>
                <c:pt idx="47648">
                  <c:v>1.0080337524414063E-3</c:v>
                </c:pt>
                <c:pt idx="47649">
                  <c:v>1.007080078125E-3</c:v>
                </c:pt>
                <c:pt idx="47650">
                  <c:v>1.0068416595458984E-3</c:v>
                </c:pt>
                <c:pt idx="47651">
                  <c:v>1.007080078125E-3</c:v>
                </c:pt>
                <c:pt idx="47652">
                  <c:v>1.007080078125E-3</c:v>
                </c:pt>
                <c:pt idx="47653">
                  <c:v>1.0068416595458984E-3</c:v>
                </c:pt>
                <c:pt idx="47654">
                  <c:v>1.007080078125E-3</c:v>
                </c:pt>
                <c:pt idx="47655">
                  <c:v>1.007080078125E-3</c:v>
                </c:pt>
                <c:pt idx="47656">
                  <c:v>1.0068416595458984E-3</c:v>
                </c:pt>
                <c:pt idx="47657">
                  <c:v>1.007080078125E-3</c:v>
                </c:pt>
                <c:pt idx="47658">
                  <c:v>1.007080078125E-3</c:v>
                </c:pt>
                <c:pt idx="47659">
                  <c:v>1.0068416595458984E-3</c:v>
                </c:pt>
                <c:pt idx="47660">
                  <c:v>1.007080078125E-3</c:v>
                </c:pt>
                <c:pt idx="47661">
                  <c:v>1.0080337524414063E-3</c:v>
                </c:pt>
                <c:pt idx="47662">
                  <c:v>1.007080078125E-3</c:v>
                </c:pt>
                <c:pt idx="47663">
                  <c:v>1.0068416595458984E-3</c:v>
                </c:pt>
                <c:pt idx="47664">
                  <c:v>1.007080078125E-3</c:v>
                </c:pt>
                <c:pt idx="47665">
                  <c:v>1.007080078125E-3</c:v>
                </c:pt>
                <c:pt idx="47666">
                  <c:v>1.0068416595458984E-3</c:v>
                </c:pt>
                <c:pt idx="47667">
                  <c:v>1.007080078125E-3</c:v>
                </c:pt>
                <c:pt idx="47668">
                  <c:v>1.007080078125E-3</c:v>
                </c:pt>
                <c:pt idx="47669">
                  <c:v>1.0068416595458984E-3</c:v>
                </c:pt>
                <c:pt idx="47670">
                  <c:v>1.007080078125E-3</c:v>
                </c:pt>
                <c:pt idx="47671">
                  <c:v>1.007080078125E-3</c:v>
                </c:pt>
                <c:pt idx="47672">
                  <c:v>1.0068416595458984E-3</c:v>
                </c:pt>
                <c:pt idx="47673">
                  <c:v>1.0080337524414063E-3</c:v>
                </c:pt>
                <c:pt idx="47674">
                  <c:v>1.007080078125E-3</c:v>
                </c:pt>
                <c:pt idx="47675">
                  <c:v>1.0068416595458984E-3</c:v>
                </c:pt>
                <c:pt idx="47676">
                  <c:v>1.007080078125E-3</c:v>
                </c:pt>
                <c:pt idx="47677">
                  <c:v>1.007080078125E-3</c:v>
                </c:pt>
                <c:pt idx="47678">
                  <c:v>1.0068416595458984E-3</c:v>
                </c:pt>
                <c:pt idx="47679">
                  <c:v>1.007080078125E-3</c:v>
                </c:pt>
                <c:pt idx="47680">
                  <c:v>1.007080078125E-3</c:v>
                </c:pt>
                <c:pt idx="47681">
                  <c:v>1.0068416595458984E-3</c:v>
                </c:pt>
                <c:pt idx="47682">
                  <c:v>1.007080078125E-3</c:v>
                </c:pt>
                <c:pt idx="47683">
                  <c:v>1.007080078125E-3</c:v>
                </c:pt>
                <c:pt idx="47684">
                  <c:v>1.0068416595458984E-3</c:v>
                </c:pt>
                <c:pt idx="47685">
                  <c:v>1.007080078125E-3</c:v>
                </c:pt>
                <c:pt idx="47686">
                  <c:v>1.0080337524414063E-3</c:v>
                </c:pt>
                <c:pt idx="47687">
                  <c:v>1.007080078125E-3</c:v>
                </c:pt>
                <c:pt idx="47688">
                  <c:v>1.0068416595458984E-3</c:v>
                </c:pt>
                <c:pt idx="47689">
                  <c:v>1.007080078125E-3</c:v>
                </c:pt>
                <c:pt idx="47690">
                  <c:v>1.007080078125E-3</c:v>
                </c:pt>
                <c:pt idx="47691">
                  <c:v>1.0068416595458984E-3</c:v>
                </c:pt>
                <c:pt idx="47692">
                  <c:v>1.007080078125E-3</c:v>
                </c:pt>
                <c:pt idx="47693">
                  <c:v>1.007080078125E-3</c:v>
                </c:pt>
                <c:pt idx="47694">
                  <c:v>1.0068416595458984E-3</c:v>
                </c:pt>
                <c:pt idx="47695">
                  <c:v>1.007080078125E-3</c:v>
                </c:pt>
                <c:pt idx="47696">
                  <c:v>1.007080078125E-3</c:v>
                </c:pt>
                <c:pt idx="47697">
                  <c:v>1.0068416595458984E-3</c:v>
                </c:pt>
                <c:pt idx="47698">
                  <c:v>1.0080337524414063E-3</c:v>
                </c:pt>
                <c:pt idx="47699">
                  <c:v>1.007080078125E-3</c:v>
                </c:pt>
                <c:pt idx="47700">
                  <c:v>1.0068416595458984E-3</c:v>
                </c:pt>
                <c:pt idx="47701">
                  <c:v>1.007080078125E-3</c:v>
                </c:pt>
                <c:pt idx="47702">
                  <c:v>1.007080078125E-3</c:v>
                </c:pt>
                <c:pt idx="47703">
                  <c:v>1.0068416595458984E-3</c:v>
                </c:pt>
                <c:pt idx="47704">
                  <c:v>1.007080078125E-3</c:v>
                </c:pt>
                <c:pt idx="47705">
                  <c:v>1.007080078125E-3</c:v>
                </c:pt>
                <c:pt idx="47706">
                  <c:v>1.0068416595458984E-3</c:v>
                </c:pt>
                <c:pt idx="47707">
                  <c:v>1.007080078125E-3</c:v>
                </c:pt>
                <c:pt idx="47708">
                  <c:v>1.007080078125E-3</c:v>
                </c:pt>
                <c:pt idx="47709">
                  <c:v>1.0068416595458984E-3</c:v>
                </c:pt>
                <c:pt idx="47710">
                  <c:v>1.007080078125E-3</c:v>
                </c:pt>
                <c:pt idx="47711">
                  <c:v>1.0080337524414063E-3</c:v>
                </c:pt>
                <c:pt idx="47712">
                  <c:v>2.0139217376708984E-3</c:v>
                </c:pt>
                <c:pt idx="47713">
                  <c:v>1.007080078125E-3</c:v>
                </c:pt>
                <c:pt idx="47714">
                  <c:v>1.007080078125E-3</c:v>
                </c:pt>
                <c:pt idx="47715">
                  <c:v>1.0068416595458984E-3</c:v>
                </c:pt>
                <c:pt idx="47716">
                  <c:v>1.007080078125E-3</c:v>
                </c:pt>
                <c:pt idx="47717">
                  <c:v>1.007080078125E-3</c:v>
                </c:pt>
                <c:pt idx="47718">
                  <c:v>1.0068416595458984E-3</c:v>
                </c:pt>
                <c:pt idx="47719">
                  <c:v>1.007080078125E-3</c:v>
                </c:pt>
                <c:pt idx="47720">
                  <c:v>1.007080078125E-3</c:v>
                </c:pt>
                <c:pt idx="47721">
                  <c:v>1.0068416595458984E-3</c:v>
                </c:pt>
                <c:pt idx="47722">
                  <c:v>1.0080337524414063E-3</c:v>
                </c:pt>
                <c:pt idx="47723">
                  <c:v>1.007080078125E-3</c:v>
                </c:pt>
                <c:pt idx="47724">
                  <c:v>1.0068416595458984E-3</c:v>
                </c:pt>
                <c:pt idx="47725">
                  <c:v>1.007080078125E-3</c:v>
                </c:pt>
                <c:pt idx="47726">
                  <c:v>1.007080078125E-3</c:v>
                </c:pt>
                <c:pt idx="47727">
                  <c:v>1.0068416595458984E-3</c:v>
                </c:pt>
                <c:pt idx="47728">
                  <c:v>1.007080078125E-3</c:v>
                </c:pt>
                <c:pt idx="47729">
                  <c:v>1.007080078125E-3</c:v>
                </c:pt>
                <c:pt idx="47730">
                  <c:v>1.0068416595458984E-3</c:v>
                </c:pt>
                <c:pt idx="47731">
                  <c:v>1.007080078125E-3</c:v>
                </c:pt>
                <c:pt idx="47732">
                  <c:v>1.007080078125E-3</c:v>
                </c:pt>
                <c:pt idx="47733">
                  <c:v>1.0068416595458984E-3</c:v>
                </c:pt>
                <c:pt idx="47734">
                  <c:v>1.007080078125E-3</c:v>
                </c:pt>
                <c:pt idx="47735">
                  <c:v>1.0080337524414063E-3</c:v>
                </c:pt>
                <c:pt idx="47736">
                  <c:v>1.007080078125E-3</c:v>
                </c:pt>
                <c:pt idx="47737">
                  <c:v>1.0068416595458984E-3</c:v>
                </c:pt>
                <c:pt idx="47738">
                  <c:v>1.007080078125E-3</c:v>
                </c:pt>
                <c:pt idx="47739">
                  <c:v>1.007080078125E-3</c:v>
                </c:pt>
                <c:pt idx="47740">
                  <c:v>1.0068416595458984E-3</c:v>
                </c:pt>
                <c:pt idx="47741">
                  <c:v>1.007080078125E-3</c:v>
                </c:pt>
                <c:pt idx="47742">
                  <c:v>1.007080078125E-3</c:v>
                </c:pt>
                <c:pt idx="47743">
                  <c:v>1.0068416595458984E-3</c:v>
                </c:pt>
                <c:pt idx="47744">
                  <c:v>1.007080078125E-3</c:v>
                </c:pt>
                <c:pt idx="47745">
                  <c:v>1.007080078125E-3</c:v>
                </c:pt>
                <c:pt idx="47746">
                  <c:v>1.0068416595458984E-3</c:v>
                </c:pt>
                <c:pt idx="47747">
                  <c:v>1.0080337524414063E-3</c:v>
                </c:pt>
                <c:pt idx="47748">
                  <c:v>1.007080078125E-3</c:v>
                </c:pt>
                <c:pt idx="47749">
                  <c:v>1.0068416595458984E-3</c:v>
                </c:pt>
                <c:pt idx="47750">
                  <c:v>1.007080078125E-3</c:v>
                </c:pt>
                <c:pt idx="47751">
                  <c:v>1.007080078125E-3</c:v>
                </c:pt>
                <c:pt idx="47752">
                  <c:v>1.0068416595458984E-3</c:v>
                </c:pt>
                <c:pt idx="47753">
                  <c:v>1.007080078125E-3</c:v>
                </c:pt>
                <c:pt idx="47754">
                  <c:v>1.007080078125E-3</c:v>
                </c:pt>
                <c:pt idx="47755">
                  <c:v>1.0068416595458984E-3</c:v>
                </c:pt>
                <c:pt idx="47756">
                  <c:v>1.007080078125E-3</c:v>
                </c:pt>
                <c:pt idx="47757">
                  <c:v>1.007080078125E-3</c:v>
                </c:pt>
                <c:pt idx="47758">
                  <c:v>1.0068416595458984E-3</c:v>
                </c:pt>
                <c:pt idx="47759">
                  <c:v>1.007080078125E-3</c:v>
                </c:pt>
                <c:pt idx="47760">
                  <c:v>1.0080337524414063E-3</c:v>
                </c:pt>
                <c:pt idx="47761">
                  <c:v>1.007080078125E-3</c:v>
                </c:pt>
                <c:pt idx="47762">
                  <c:v>1.0068416595458984E-3</c:v>
                </c:pt>
                <c:pt idx="47763">
                  <c:v>1.007080078125E-3</c:v>
                </c:pt>
                <c:pt idx="47764">
                  <c:v>1.007080078125E-3</c:v>
                </c:pt>
                <c:pt idx="47765">
                  <c:v>1.0068416595458984E-3</c:v>
                </c:pt>
                <c:pt idx="47766">
                  <c:v>1.007080078125E-3</c:v>
                </c:pt>
                <c:pt idx="47767">
                  <c:v>1.007080078125E-3</c:v>
                </c:pt>
                <c:pt idx="47768">
                  <c:v>1.0068416595458984E-3</c:v>
                </c:pt>
                <c:pt idx="47769">
                  <c:v>1.007080078125E-3</c:v>
                </c:pt>
                <c:pt idx="47770">
                  <c:v>1.007080078125E-3</c:v>
                </c:pt>
                <c:pt idx="47771">
                  <c:v>1.0068416595458984E-3</c:v>
                </c:pt>
                <c:pt idx="47772">
                  <c:v>1.0080337524414063E-3</c:v>
                </c:pt>
                <c:pt idx="47773">
                  <c:v>1.007080078125E-3</c:v>
                </c:pt>
                <c:pt idx="47774">
                  <c:v>1.0068416595458984E-3</c:v>
                </c:pt>
                <c:pt idx="47775">
                  <c:v>1.007080078125E-3</c:v>
                </c:pt>
                <c:pt idx="47776">
                  <c:v>1.007080078125E-3</c:v>
                </c:pt>
                <c:pt idx="47777">
                  <c:v>1.0068416595458984E-3</c:v>
                </c:pt>
                <c:pt idx="47778">
                  <c:v>1.007080078125E-3</c:v>
                </c:pt>
                <c:pt idx="47779">
                  <c:v>1.007080078125E-3</c:v>
                </c:pt>
                <c:pt idx="47780">
                  <c:v>1.0068416595458984E-3</c:v>
                </c:pt>
                <c:pt idx="47781">
                  <c:v>1.007080078125E-3</c:v>
                </c:pt>
                <c:pt idx="47782">
                  <c:v>1.007080078125E-3</c:v>
                </c:pt>
                <c:pt idx="47783">
                  <c:v>1.0068416595458984E-3</c:v>
                </c:pt>
                <c:pt idx="47784">
                  <c:v>1.007080078125E-3</c:v>
                </c:pt>
                <c:pt idx="47785">
                  <c:v>1.0080337524414063E-3</c:v>
                </c:pt>
                <c:pt idx="47786">
                  <c:v>1.007080078125E-3</c:v>
                </c:pt>
                <c:pt idx="47787">
                  <c:v>1.0068416595458984E-3</c:v>
                </c:pt>
                <c:pt idx="47788">
                  <c:v>1.007080078125E-3</c:v>
                </c:pt>
                <c:pt idx="47789">
                  <c:v>1.007080078125E-3</c:v>
                </c:pt>
                <c:pt idx="47790">
                  <c:v>1.0068416595458984E-3</c:v>
                </c:pt>
                <c:pt idx="47791">
                  <c:v>1.007080078125E-3</c:v>
                </c:pt>
                <c:pt idx="47792">
                  <c:v>1.007080078125E-3</c:v>
                </c:pt>
                <c:pt idx="47793">
                  <c:v>1.0068416595458984E-3</c:v>
                </c:pt>
                <c:pt idx="47794">
                  <c:v>1.007080078125E-3</c:v>
                </c:pt>
                <c:pt idx="47795">
                  <c:v>1.007080078125E-3</c:v>
                </c:pt>
                <c:pt idx="47796">
                  <c:v>1.0068416595458984E-3</c:v>
                </c:pt>
                <c:pt idx="47797">
                  <c:v>1.0080337524414063E-3</c:v>
                </c:pt>
                <c:pt idx="47798">
                  <c:v>1.007080078125E-3</c:v>
                </c:pt>
                <c:pt idx="47799">
                  <c:v>1.0068416595458984E-3</c:v>
                </c:pt>
                <c:pt idx="47800">
                  <c:v>1.007080078125E-3</c:v>
                </c:pt>
                <c:pt idx="47801">
                  <c:v>1.007080078125E-3</c:v>
                </c:pt>
                <c:pt idx="47802">
                  <c:v>1.0068416595458984E-3</c:v>
                </c:pt>
                <c:pt idx="47803">
                  <c:v>1.007080078125E-3</c:v>
                </c:pt>
                <c:pt idx="47804">
                  <c:v>1.007080078125E-3</c:v>
                </c:pt>
                <c:pt idx="47805">
                  <c:v>1.0068416595458984E-3</c:v>
                </c:pt>
                <c:pt idx="47806">
                  <c:v>1.007080078125E-3</c:v>
                </c:pt>
                <c:pt idx="47807">
                  <c:v>1.007080078125E-3</c:v>
                </c:pt>
                <c:pt idx="47808">
                  <c:v>1.0068416595458984E-3</c:v>
                </c:pt>
                <c:pt idx="47809">
                  <c:v>1.007080078125E-3</c:v>
                </c:pt>
                <c:pt idx="47810">
                  <c:v>1.0080337524414063E-3</c:v>
                </c:pt>
                <c:pt idx="47811">
                  <c:v>1.007080078125E-3</c:v>
                </c:pt>
                <c:pt idx="47812">
                  <c:v>1.0068416595458984E-3</c:v>
                </c:pt>
                <c:pt idx="47813">
                  <c:v>1.007080078125E-3</c:v>
                </c:pt>
                <c:pt idx="47814">
                  <c:v>1.007080078125E-3</c:v>
                </c:pt>
                <c:pt idx="47815">
                  <c:v>1.0068416595458984E-3</c:v>
                </c:pt>
                <c:pt idx="47816">
                  <c:v>1.007080078125E-3</c:v>
                </c:pt>
                <c:pt idx="47817">
                  <c:v>1.007080078125E-3</c:v>
                </c:pt>
                <c:pt idx="47818">
                  <c:v>1.0068416595458984E-3</c:v>
                </c:pt>
                <c:pt idx="47819">
                  <c:v>1.007080078125E-3</c:v>
                </c:pt>
                <c:pt idx="47820">
                  <c:v>1.007080078125E-3</c:v>
                </c:pt>
                <c:pt idx="47821">
                  <c:v>1.0068416595458984E-3</c:v>
                </c:pt>
                <c:pt idx="47822">
                  <c:v>1.0080337524414063E-3</c:v>
                </c:pt>
                <c:pt idx="47823">
                  <c:v>1.007080078125E-3</c:v>
                </c:pt>
                <c:pt idx="47824">
                  <c:v>1.0068416595458984E-3</c:v>
                </c:pt>
                <c:pt idx="47825">
                  <c:v>1.007080078125E-3</c:v>
                </c:pt>
                <c:pt idx="47826">
                  <c:v>1.007080078125E-3</c:v>
                </c:pt>
                <c:pt idx="47827">
                  <c:v>1.0068416595458984E-3</c:v>
                </c:pt>
                <c:pt idx="47828">
                  <c:v>1.007080078125E-3</c:v>
                </c:pt>
                <c:pt idx="47829">
                  <c:v>1.007080078125E-3</c:v>
                </c:pt>
                <c:pt idx="47830">
                  <c:v>1.0068416595458984E-3</c:v>
                </c:pt>
                <c:pt idx="47831">
                  <c:v>1.007080078125E-3</c:v>
                </c:pt>
                <c:pt idx="47832">
                  <c:v>1.007080078125E-3</c:v>
                </c:pt>
                <c:pt idx="47833">
                  <c:v>1.0068416595458984E-3</c:v>
                </c:pt>
                <c:pt idx="47834">
                  <c:v>1.007080078125E-3</c:v>
                </c:pt>
                <c:pt idx="47835">
                  <c:v>1.0080337524414063E-3</c:v>
                </c:pt>
                <c:pt idx="47836">
                  <c:v>1.007080078125E-3</c:v>
                </c:pt>
                <c:pt idx="47837">
                  <c:v>1.0068416595458984E-3</c:v>
                </c:pt>
                <c:pt idx="47838">
                  <c:v>1.007080078125E-3</c:v>
                </c:pt>
                <c:pt idx="47839">
                  <c:v>1.007080078125E-3</c:v>
                </c:pt>
                <c:pt idx="47840">
                  <c:v>1.0068416595458984E-3</c:v>
                </c:pt>
                <c:pt idx="47841">
                  <c:v>1.007080078125E-3</c:v>
                </c:pt>
                <c:pt idx="47842">
                  <c:v>1.007080078125E-3</c:v>
                </c:pt>
                <c:pt idx="47843">
                  <c:v>1.0068416595458984E-3</c:v>
                </c:pt>
                <c:pt idx="47844">
                  <c:v>1.007080078125E-3</c:v>
                </c:pt>
                <c:pt idx="47845">
                  <c:v>1.0068416595458984E-3</c:v>
                </c:pt>
                <c:pt idx="47846">
                  <c:v>1.007080078125E-3</c:v>
                </c:pt>
                <c:pt idx="47847">
                  <c:v>1.0080337524414063E-3</c:v>
                </c:pt>
                <c:pt idx="47848">
                  <c:v>1.007080078125E-3</c:v>
                </c:pt>
                <c:pt idx="47849">
                  <c:v>1.0068416595458984E-3</c:v>
                </c:pt>
                <c:pt idx="47850">
                  <c:v>1.007080078125E-3</c:v>
                </c:pt>
                <c:pt idx="47851">
                  <c:v>1.007080078125E-3</c:v>
                </c:pt>
                <c:pt idx="47852">
                  <c:v>1.0068416595458984E-3</c:v>
                </c:pt>
                <c:pt idx="47853">
                  <c:v>1.007080078125E-3</c:v>
                </c:pt>
                <c:pt idx="47854">
                  <c:v>1.007080078125E-3</c:v>
                </c:pt>
                <c:pt idx="47855">
                  <c:v>1.0068416595458984E-3</c:v>
                </c:pt>
                <c:pt idx="47856">
                  <c:v>1.007080078125E-3</c:v>
                </c:pt>
                <c:pt idx="47857">
                  <c:v>1.007080078125E-3</c:v>
                </c:pt>
                <c:pt idx="47858">
                  <c:v>1.0068416595458984E-3</c:v>
                </c:pt>
                <c:pt idx="47859">
                  <c:v>1.007080078125E-3</c:v>
                </c:pt>
                <c:pt idx="47860">
                  <c:v>1.0080337524414063E-3</c:v>
                </c:pt>
                <c:pt idx="47861">
                  <c:v>1.007080078125E-3</c:v>
                </c:pt>
                <c:pt idx="47862">
                  <c:v>1.0068416595458984E-3</c:v>
                </c:pt>
                <c:pt idx="47863">
                  <c:v>1.007080078125E-3</c:v>
                </c:pt>
                <c:pt idx="47864">
                  <c:v>1.007080078125E-3</c:v>
                </c:pt>
                <c:pt idx="47865">
                  <c:v>1.0068416595458984E-3</c:v>
                </c:pt>
                <c:pt idx="47866">
                  <c:v>1.007080078125E-3</c:v>
                </c:pt>
                <c:pt idx="47867">
                  <c:v>1.0068416595458984E-3</c:v>
                </c:pt>
                <c:pt idx="47868">
                  <c:v>1.007080078125E-3</c:v>
                </c:pt>
                <c:pt idx="47869">
                  <c:v>1.007080078125E-3</c:v>
                </c:pt>
                <c:pt idx="47870">
                  <c:v>1.0068416595458984E-3</c:v>
                </c:pt>
                <c:pt idx="47871">
                  <c:v>1.007080078125E-3</c:v>
                </c:pt>
                <c:pt idx="47872">
                  <c:v>1.0080337524414063E-3</c:v>
                </c:pt>
                <c:pt idx="47873">
                  <c:v>1.007080078125E-3</c:v>
                </c:pt>
                <c:pt idx="47874">
                  <c:v>1.0068416595458984E-3</c:v>
                </c:pt>
                <c:pt idx="47875">
                  <c:v>1.007080078125E-3</c:v>
                </c:pt>
                <c:pt idx="47876">
                  <c:v>1.007080078125E-3</c:v>
                </c:pt>
                <c:pt idx="47877">
                  <c:v>1.0068416595458984E-3</c:v>
                </c:pt>
                <c:pt idx="47878">
                  <c:v>1.007080078125E-3</c:v>
                </c:pt>
                <c:pt idx="47879">
                  <c:v>1.007080078125E-3</c:v>
                </c:pt>
                <c:pt idx="47880">
                  <c:v>1.0068416595458984E-3</c:v>
                </c:pt>
                <c:pt idx="47881">
                  <c:v>1.007080078125E-3</c:v>
                </c:pt>
                <c:pt idx="47882">
                  <c:v>1.007080078125E-3</c:v>
                </c:pt>
                <c:pt idx="47883">
                  <c:v>1.0068416595458984E-3</c:v>
                </c:pt>
                <c:pt idx="47884">
                  <c:v>1.007080078125E-3</c:v>
                </c:pt>
                <c:pt idx="47885">
                  <c:v>1.0080337524414063E-3</c:v>
                </c:pt>
                <c:pt idx="47886">
                  <c:v>1.007080078125E-3</c:v>
                </c:pt>
                <c:pt idx="47887">
                  <c:v>1.0068416595458984E-3</c:v>
                </c:pt>
                <c:pt idx="47888">
                  <c:v>1.007080078125E-3</c:v>
                </c:pt>
                <c:pt idx="47889">
                  <c:v>1.0068416595458984E-3</c:v>
                </c:pt>
                <c:pt idx="47890">
                  <c:v>1.007080078125E-3</c:v>
                </c:pt>
                <c:pt idx="47891">
                  <c:v>1.007080078125E-3</c:v>
                </c:pt>
                <c:pt idx="47892">
                  <c:v>1.0068416595458984E-3</c:v>
                </c:pt>
                <c:pt idx="47893">
                  <c:v>1.007080078125E-3</c:v>
                </c:pt>
                <c:pt idx="47894">
                  <c:v>1.007080078125E-3</c:v>
                </c:pt>
                <c:pt idx="47895">
                  <c:v>1.0068416595458984E-3</c:v>
                </c:pt>
                <c:pt idx="47896">
                  <c:v>1.007080078125E-3</c:v>
                </c:pt>
                <c:pt idx="47897">
                  <c:v>1.0080337524414063E-3</c:v>
                </c:pt>
                <c:pt idx="47898">
                  <c:v>1.007080078125E-3</c:v>
                </c:pt>
                <c:pt idx="47899">
                  <c:v>1.0068416595458984E-3</c:v>
                </c:pt>
                <c:pt idx="47900">
                  <c:v>1.007080078125E-3</c:v>
                </c:pt>
                <c:pt idx="47901">
                  <c:v>1.007080078125E-3</c:v>
                </c:pt>
                <c:pt idx="47902">
                  <c:v>1.0068416595458984E-3</c:v>
                </c:pt>
                <c:pt idx="47903">
                  <c:v>1.007080078125E-3</c:v>
                </c:pt>
                <c:pt idx="47904">
                  <c:v>1.007080078125E-3</c:v>
                </c:pt>
                <c:pt idx="47905">
                  <c:v>1.0068416595458984E-3</c:v>
                </c:pt>
                <c:pt idx="47906">
                  <c:v>1.007080078125E-3</c:v>
                </c:pt>
                <c:pt idx="47907">
                  <c:v>1.007080078125E-3</c:v>
                </c:pt>
                <c:pt idx="47908">
                  <c:v>1.0068416595458984E-3</c:v>
                </c:pt>
                <c:pt idx="47909">
                  <c:v>1.007080078125E-3</c:v>
                </c:pt>
                <c:pt idx="47910">
                  <c:v>1.0080337524414063E-3</c:v>
                </c:pt>
                <c:pt idx="47911">
                  <c:v>1.0068416595458984E-3</c:v>
                </c:pt>
                <c:pt idx="47912">
                  <c:v>1.007080078125E-3</c:v>
                </c:pt>
                <c:pt idx="47913">
                  <c:v>1.007080078125E-3</c:v>
                </c:pt>
                <c:pt idx="47914">
                  <c:v>1.0068416595458984E-3</c:v>
                </c:pt>
                <c:pt idx="47915">
                  <c:v>1.007080078125E-3</c:v>
                </c:pt>
                <c:pt idx="47916">
                  <c:v>1.007080078125E-3</c:v>
                </c:pt>
                <c:pt idx="47917">
                  <c:v>1.0068416595458984E-3</c:v>
                </c:pt>
                <c:pt idx="47918">
                  <c:v>1.007080078125E-3</c:v>
                </c:pt>
                <c:pt idx="47919">
                  <c:v>1.007080078125E-3</c:v>
                </c:pt>
                <c:pt idx="47920">
                  <c:v>1.0068416595458984E-3</c:v>
                </c:pt>
                <c:pt idx="47921">
                  <c:v>1.007080078125E-3</c:v>
                </c:pt>
                <c:pt idx="47922">
                  <c:v>1.0080337524414063E-3</c:v>
                </c:pt>
                <c:pt idx="47923">
                  <c:v>1.007080078125E-3</c:v>
                </c:pt>
                <c:pt idx="47924">
                  <c:v>1.0068416595458984E-3</c:v>
                </c:pt>
                <c:pt idx="47925">
                  <c:v>1.007080078125E-3</c:v>
                </c:pt>
                <c:pt idx="47926">
                  <c:v>1.007080078125E-3</c:v>
                </c:pt>
                <c:pt idx="47927">
                  <c:v>1.0068416595458984E-3</c:v>
                </c:pt>
                <c:pt idx="47928">
                  <c:v>1.007080078125E-3</c:v>
                </c:pt>
                <c:pt idx="47929">
                  <c:v>1.007080078125E-3</c:v>
                </c:pt>
                <c:pt idx="47930">
                  <c:v>1.0068416595458984E-3</c:v>
                </c:pt>
                <c:pt idx="47931">
                  <c:v>1.007080078125E-3</c:v>
                </c:pt>
                <c:pt idx="47932">
                  <c:v>1.007080078125E-3</c:v>
                </c:pt>
                <c:pt idx="47933">
                  <c:v>1.0068416595458984E-3</c:v>
                </c:pt>
                <c:pt idx="47934">
                  <c:v>1.007080078125E-3</c:v>
                </c:pt>
                <c:pt idx="47935">
                  <c:v>1.0080337524414063E-3</c:v>
                </c:pt>
                <c:pt idx="47936">
                  <c:v>1.0068416595458984E-3</c:v>
                </c:pt>
                <c:pt idx="47937">
                  <c:v>1.007080078125E-3</c:v>
                </c:pt>
                <c:pt idx="47938">
                  <c:v>1.007080078125E-3</c:v>
                </c:pt>
                <c:pt idx="47939">
                  <c:v>1.0068416595458984E-3</c:v>
                </c:pt>
                <c:pt idx="47940">
                  <c:v>1.007080078125E-3</c:v>
                </c:pt>
                <c:pt idx="47941">
                  <c:v>1.007080078125E-3</c:v>
                </c:pt>
                <c:pt idx="47942">
                  <c:v>1.0068416595458984E-3</c:v>
                </c:pt>
                <c:pt idx="47943">
                  <c:v>1.007080078125E-3</c:v>
                </c:pt>
                <c:pt idx="47944">
                  <c:v>1.007080078125E-3</c:v>
                </c:pt>
                <c:pt idx="47945">
                  <c:v>1.0068416595458984E-3</c:v>
                </c:pt>
                <c:pt idx="47946">
                  <c:v>1.007080078125E-3</c:v>
                </c:pt>
                <c:pt idx="47947">
                  <c:v>1.0080337524414063E-3</c:v>
                </c:pt>
                <c:pt idx="47948">
                  <c:v>1.007080078125E-3</c:v>
                </c:pt>
                <c:pt idx="47949">
                  <c:v>1.0068416595458984E-3</c:v>
                </c:pt>
                <c:pt idx="47950">
                  <c:v>1.007080078125E-3</c:v>
                </c:pt>
                <c:pt idx="47951">
                  <c:v>1.007080078125E-3</c:v>
                </c:pt>
                <c:pt idx="47952">
                  <c:v>1.0068416595458984E-3</c:v>
                </c:pt>
                <c:pt idx="47953">
                  <c:v>1.007080078125E-3</c:v>
                </c:pt>
                <c:pt idx="47954">
                  <c:v>1.007080078125E-3</c:v>
                </c:pt>
                <c:pt idx="47955">
                  <c:v>1.0068416595458984E-3</c:v>
                </c:pt>
                <c:pt idx="47956">
                  <c:v>1.007080078125E-3</c:v>
                </c:pt>
                <c:pt idx="47957">
                  <c:v>1.007080078125E-3</c:v>
                </c:pt>
                <c:pt idx="47958">
                  <c:v>1.0068416595458984E-3</c:v>
                </c:pt>
                <c:pt idx="47959">
                  <c:v>1.007080078125E-3</c:v>
                </c:pt>
                <c:pt idx="47960">
                  <c:v>1.0080337524414063E-3</c:v>
                </c:pt>
                <c:pt idx="47961">
                  <c:v>1.0068416595458984E-3</c:v>
                </c:pt>
                <c:pt idx="47962">
                  <c:v>1.007080078125E-3</c:v>
                </c:pt>
                <c:pt idx="47963">
                  <c:v>1.007080078125E-3</c:v>
                </c:pt>
                <c:pt idx="47964">
                  <c:v>1.0068416595458984E-3</c:v>
                </c:pt>
                <c:pt idx="47965">
                  <c:v>1.007080078125E-3</c:v>
                </c:pt>
                <c:pt idx="47966">
                  <c:v>1.007080078125E-3</c:v>
                </c:pt>
                <c:pt idx="47967">
                  <c:v>1.0068416595458984E-3</c:v>
                </c:pt>
                <c:pt idx="47968">
                  <c:v>1.007080078125E-3</c:v>
                </c:pt>
                <c:pt idx="47969">
                  <c:v>1.007080078125E-3</c:v>
                </c:pt>
                <c:pt idx="47970">
                  <c:v>1.0068416595458984E-3</c:v>
                </c:pt>
                <c:pt idx="47971">
                  <c:v>1.007080078125E-3</c:v>
                </c:pt>
                <c:pt idx="47972">
                  <c:v>1.0080337524414063E-3</c:v>
                </c:pt>
                <c:pt idx="47973">
                  <c:v>1.007080078125E-3</c:v>
                </c:pt>
                <c:pt idx="47974">
                  <c:v>1.0068416595458984E-3</c:v>
                </c:pt>
                <c:pt idx="47975">
                  <c:v>1.007080078125E-3</c:v>
                </c:pt>
                <c:pt idx="47976">
                  <c:v>1.007080078125E-3</c:v>
                </c:pt>
                <c:pt idx="47977">
                  <c:v>1.0068416595458984E-3</c:v>
                </c:pt>
                <c:pt idx="47978">
                  <c:v>1.007080078125E-3</c:v>
                </c:pt>
                <c:pt idx="47979">
                  <c:v>1.007080078125E-3</c:v>
                </c:pt>
                <c:pt idx="47980">
                  <c:v>1.0068416595458984E-3</c:v>
                </c:pt>
                <c:pt idx="47981">
                  <c:v>1.007080078125E-3</c:v>
                </c:pt>
                <c:pt idx="47982">
                  <c:v>1.007080078125E-3</c:v>
                </c:pt>
                <c:pt idx="47983">
                  <c:v>1.0068416595458984E-3</c:v>
                </c:pt>
                <c:pt idx="47984">
                  <c:v>1.007080078125E-3</c:v>
                </c:pt>
                <c:pt idx="47985">
                  <c:v>1.0080337524414063E-3</c:v>
                </c:pt>
                <c:pt idx="47986">
                  <c:v>1.0068416595458984E-3</c:v>
                </c:pt>
                <c:pt idx="47987">
                  <c:v>1.007080078125E-3</c:v>
                </c:pt>
                <c:pt idx="47988">
                  <c:v>1.007080078125E-3</c:v>
                </c:pt>
                <c:pt idx="47989">
                  <c:v>1.0068416595458984E-3</c:v>
                </c:pt>
                <c:pt idx="47990">
                  <c:v>1.007080078125E-3</c:v>
                </c:pt>
                <c:pt idx="47991">
                  <c:v>1.007080078125E-3</c:v>
                </c:pt>
                <c:pt idx="47992">
                  <c:v>1.0068416595458984E-3</c:v>
                </c:pt>
                <c:pt idx="47993">
                  <c:v>1.007080078125E-3</c:v>
                </c:pt>
                <c:pt idx="47994">
                  <c:v>1.007080078125E-3</c:v>
                </c:pt>
                <c:pt idx="47995">
                  <c:v>1.0068416595458984E-3</c:v>
                </c:pt>
                <c:pt idx="47996">
                  <c:v>1.007080078125E-3</c:v>
                </c:pt>
                <c:pt idx="47997">
                  <c:v>5.0361156463623047E-3</c:v>
                </c:pt>
                <c:pt idx="47998">
                  <c:v>1.0068416595458984E-3</c:v>
                </c:pt>
                <c:pt idx="47999">
                  <c:v>1.007080078125E-3</c:v>
                </c:pt>
                <c:pt idx="48000">
                  <c:v>1.007080078125E-3</c:v>
                </c:pt>
                <c:pt idx="48001">
                  <c:v>1.0068416595458984E-3</c:v>
                </c:pt>
                <c:pt idx="48002">
                  <c:v>1.007080078125E-3</c:v>
                </c:pt>
                <c:pt idx="48003">
                  <c:v>1.007080078125E-3</c:v>
                </c:pt>
                <c:pt idx="48004">
                  <c:v>1.0068416595458984E-3</c:v>
                </c:pt>
                <c:pt idx="48005">
                  <c:v>1.007080078125E-3</c:v>
                </c:pt>
                <c:pt idx="48006">
                  <c:v>1.0080337524414063E-3</c:v>
                </c:pt>
                <c:pt idx="48007">
                  <c:v>1.0068416595458984E-3</c:v>
                </c:pt>
                <c:pt idx="48008">
                  <c:v>1.007080078125E-3</c:v>
                </c:pt>
                <c:pt idx="48009">
                  <c:v>1.007080078125E-3</c:v>
                </c:pt>
                <c:pt idx="48010">
                  <c:v>1.0068416595458984E-3</c:v>
                </c:pt>
                <c:pt idx="48011">
                  <c:v>1.007080078125E-3</c:v>
                </c:pt>
                <c:pt idx="48012">
                  <c:v>1.007080078125E-3</c:v>
                </c:pt>
                <c:pt idx="48013">
                  <c:v>1.0068416595458984E-3</c:v>
                </c:pt>
                <c:pt idx="48014">
                  <c:v>1.007080078125E-3</c:v>
                </c:pt>
                <c:pt idx="48015">
                  <c:v>1.007080078125E-3</c:v>
                </c:pt>
                <c:pt idx="48016">
                  <c:v>1.0068416595458984E-3</c:v>
                </c:pt>
                <c:pt idx="48017">
                  <c:v>1.007080078125E-3</c:v>
                </c:pt>
                <c:pt idx="48018">
                  <c:v>1.0080337524414063E-3</c:v>
                </c:pt>
                <c:pt idx="48019">
                  <c:v>1.007080078125E-3</c:v>
                </c:pt>
                <c:pt idx="48020">
                  <c:v>1.0068416595458984E-3</c:v>
                </c:pt>
                <c:pt idx="48021">
                  <c:v>1.007080078125E-3</c:v>
                </c:pt>
                <c:pt idx="48022">
                  <c:v>1.007080078125E-3</c:v>
                </c:pt>
                <c:pt idx="48023">
                  <c:v>1.0068416595458984E-3</c:v>
                </c:pt>
                <c:pt idx="48024">
                  <c:v>1.007080078125E-3</c:v>
                </c:pt>
                <c:pt idx="48025">
                  <c:v>1.007080078125E-3</c:v>
                </c:pt>
                <c:pt idx="48026">
                  <c:v>1.0068416595458984E-3</c:v>
                </c:pt>
                <c:pt idx="48027">
                  <c:v>1.007080078125E-3</c:v>
                </c:pt>
                <c:pt idx="48028">
                  <c:v>1.007080078125E-3</c:v>
                </c:pt>
                <c:pt idx="48029">
                  <c:v>1.0068416595458984E-3</c:v>
                </c:pt>
                <c:pt idx="48030">
                  <c:v>1.007080078125E-3</c:v>
                </c:pt>
                <c:pt idx="48031">
                  <c:v>1.0080337524414063E-3</c:v>
                </c:pt>
                <c:pt idx="48032">
                  <c:v>1.0068416595458984E-3</c:v>
                </c:pt>
                <c:pt idx="48033">
                  <c:v>1.007080078125E-3</c:v>
                </c:pt>
                <c:pt idx="48034">
                  <c:v>1.007080078125E-3</c:v>
                </c:pt>
                <c:pt idx="48035">
                  <c:v>1.0068416595458984E-3</c:v>
                </c:pt>
                <c:pt idx="48036">
                  <c:v>1.007080078125E-3</c:v>
                </c:pt>
                <c:pt idx="48037">
                  <c:v>1.007080078125E-3</c:v>
                </c:pt>
                <c:pt idx="48038">
                  <c:v>1.0068416595458984E-3</c:v>
                </c:pt>
                <c:pt idx="48039">
                  <c:v>1.007080078125E-3</c:v>
                </c:pt>
                <c:pt idx="48040">
                  <c:v>1.007080078125E-3</c:v>
                </c:pt>
                <c:pt idx="48041">
                  <c:v>1.0068416595458984E-3</c:v>
                </c:pt>
                <c:pt idx="48042">
                  <c:v>1.007080078125E-3</c:v>
                </c:pt>
                <c:pt idx="48043">
                  <c:v>1.0080337524414063E-3</c:v>
                </c:pt>
                <c:pt idx="48044">
                  <c:v>1.007080078125E-3</c:v>
                </c:pt>
                <c:pt idx="48045">
                  <c:v>1.0068416595458984E-3</c:v>
                </c:pt>
                <c:pt idx="48046">
                  <c:v>1.007080078125E-3</c:v>
                </c:pt>
                <c:pt idx="48047">
                  <c:v>1.007080078125E-3</c:v>
                </c:pt>
                <c:pt idx="48048">
                  <c:v>1.0068416595458984E-3</c:v>
                </c:pt>
                <c:pt idx="48049">
                  <c:v>1.007080078125E-3</c:v>
                </c:pt>
                <c:pt idx="48050">
                  <c:v>1.007080078125E-3</c:v>
                </c:pt>
                <c:pt idx="48051">
                  <c:v>1.0068416595458984E-3</c:v>
                </c:pt>
                <c:pt idx="48052">
                  <c:v>1.007080078125E-3</c:v>
                </c:pt>
                <c:pt idx="48053">
                  <c:v>1.007080078125E-3</c:v>
                </c:pt>
                <c:pt idx="48054">
                  <c:v>1.0068416595458984E-3</c:v>
                </c:pt>
                <c:pt idx="48055">
                  <c:v>1.007080078125E-3</c:v>
                </c:pt>
                <c:pt idx="48056">
                  <c:v>1.0080337524414063E-3</c:v>
                </c:pt>
                <c:pt idx="48057">
                  <c:v>1.0068416595458984E-3</c:v>
                </c:pt>
                <c:pt idx="48058">
                  <c:v>1.007080078125E-3</c:v>
                </c:pt>
                <c:pt idx="48059">
                  <c:v>1.007080078125E-3</c:v>
                </c:pt>
                <c:pt idx="48060">
                  <c:v>1.0068416595458984E-3</c:v>
                </c:pt>
                <c:pt idx="48061">
                  <c:v>1.007080078125E-3</c:v>
                </c:pt>
                <c:pt idx="48062">
                  <c:v>1.007080078125E-3</c:v>
                </c:pt>
                <c:pt idx="48063">
                  <c:v>1.0068416595458984E-3</c:v>
                </c:pt>
                <c:pt idx="48064">
                  <c:v>1.007080078125E-3</c:v>
                </c:pt>
                <c:pt idx="48065">
                  <c:v>1.007080078125E-3</c:v>
                </c:pt>
                <c:pt idx="48066">
                  <c:v>1.0068416595458984E-3</c:v>
                </c:pt>
                <c:pt idx="48067">
                  <c:v>1.007080078125E-3</c:v>
                </c:pt>
                <c:pt idx="48068">
                  <c:v>1.0080337524414063E-3</c:v>
                </c:pt>
                <c:pt idx="48069">
                  <c:v>1.007080078125E-3</c:v>
                </c:pt>
                <c:pt idx="48070">
                  <c:v>1.0068416595458984E-3</c:v>
                </c:pt>
                <c:pt idx="48071">
                  <c:v>1.007080078125E-3</c:v>
                </c:pt>
                <c:pt idx="48072">
                  <c:v>1.007080078125E-3</c:v>
                </c:pt>
                <c:pt idx="48073">
                  <c:v>1.0068416595458984E-3</c:v>
                </c:pt>
                <c:pt idx="48074">
                  <c:v>1.007080078125E-3</c:v>
                </c:pt>
                <c:pt idx="48075">
                  <c:v>1.007080078125E-3</c:v>
                </c:pt>
                <c:pt idx="48076">
                  <c:v>1.0068416595458984E-3</c:v>
                </c:pt>
                <c:pt idx="48077">
                  <c:v>1.007080078125E-3</c:v>
                </c:pt>
                <c:pt idx="48078">
                  <c:v>1.007080078125E-3</c:v>
                </c:pt>
                <c:pt idx="48079">
                  <c:v>1.0068416595458984E-3</c:v>
                </c:pt>
                <c:pt idx="48080">
                  <c:v>1.007080078125E-3</c:v>
                </c:pt>
                <c:pt idx="48081">
                  <c:v>1.0080337524414063E-3</c:v>
                </c:pt>
                <c:pt idx="48082">
                  <c:v>1.0068416595458984E-3</c:v>
                </c:pt>
                <c:pt idx="48083">
                  <c:v>1.007080078125E-3</c:v>
                </c:pt>
                <c:pt idx="48084">
                  <c:v>1.007080078125E-3</c:v>
                </c:pt>
                <c:pt idx="48085">
                  <c:v>1.0068416595458984E-3</c:v>
                </c:pt>
                <c:pt idx="48086">
                  <c:v>1.007080078125E-3</c:v>
                </c:pt>
                <c:pt idx="48087">
                  <c:v>1.007080078125E-3</c:v>
                </c:pt>
                <c:pt idx="48088">
                  <c:v>1.0068416595458984E-3</c:v>
                </c:pt>
                <c:pt idx="48089">
                  <c:v>1.007080078125E-3</c:v>
                </c:pt>
                <c:pt idx="48090">
                  <c:v>1.007080078125E-3</c:v>
                </c:pt>
                <c:pt idx="48091">
                  <c:v>1.0068416595458984E-3</c:v>
                </c:pt>
                <c:pt idx="48092">
                  <c:v>1.007080078125E-3</c:v>
                </c:pt>
                <c:pt idx="48093">
                  <c:v>1.0080337524414063E-3</c:v>
                </c:pt>
                <c:pt idx="48094">
                  <c:v>1.007080078125E-3</c:v>
                </c:pt>
                <c:pt idx="48095">
                  <c:v>1.0068416595458984E-3</c:v>
                </c:pt>
                <c:pt idx="48096">
                  <c:v>1.007080078125E-3</c:v>
                </c:pt>
                <c:pt idx="48097">
                  <c:v>1.007080078125E-3</c:v>
                </c:pt>
                <c:pt idx="48098">
                  <c:v>1.0068416595458984E-3</c:v>
                </c:pt>
                <c:pt idx="48099">
                  <c:v>1.007080078125E-3</c:v>
                </c:pt>
                <c:pt idx="48100">
                  <c:v>1.007080078125E-3</c:v>
                </c:pt>
                <c:pt idx="48101">
                  <c:v>1.0068416595458984E-3</c:v>
                </c:pt>
                <c:pt idx="48102">
                  <c:v>1.007080078125E-3</c:v>
                </c:pt>
                <c:pt idx="48103">
                  <c:v>1.007080078125E-3</c:v>
                </c:pt>
                <c:pt idx="48104">
                  <c:v>1.0068416595458984E-3</c:v>
                </c:pt>
                <c:pt idx="48105">
                  <c:v>1.007080078125E-3</c:v>
                </c:pt>
                <c:pt idx="48106">
                  <c:v>1.0080337524414063E-3</c:v>
                </c:pt>
                <c:pt idx="48107">
                  <c:v>1.0068416595458984E-3</c:v>
                </c:pt>
                <c:pt idx="48108">
                  <c:v>1.007080078125E-3</c:v>
                </c:pt>
                <c:pt idx="48109">
                  <c:v>1.007080078125E-3</c:v>
                </c:pt>
                <c:pt idx="48110">
                  <c:v>1.0068416595458984E-3</c:v>
                </c:pt>
                <c:pt idx="48111">
                  <c:v>1.007080078125E-3</c:v>
                </c:pt>
                <c:pt idx="48112">
                  <c:v>1.007080078125E-3</c:v>
                </c:pt>
                <c:pt idx="48113">
                  <c:v>1.0068416595458984E-3</c:v>
                </c:pt>
                <c:pt idx="48114">
                  <c:v>1.007080078125E-3</c:v>
                </c:pt>
                <c:pt idx="48115">
                  <c:v>1.007080078125E-3</c:v>
                </c:pt>
                <c:pt idx="48116">
                  <c:v>1.0068416595458984E-3</c:v>
                </c:pt>
                <c:pt idx="48117">
                  <c:v>1.007080078125E-3</c:v>
                </c:pt>
                <c:pt idx="48118">
                  <c:v>1.0080337524414063E-3</c:v>
                </c:pt>
                <c:pt idx="48119">
                  <c:v>1.007080078125E-3</c:v>
                </c:pt>
                <c:pt idx="48120">
                  <c:v>1.0068416595458984E-3</c:v>
                </c:pt>
                <c:pt idx="48121">
                  <c:v>1.007080078125E-3</c:v>
                </c:pt>
                <c:pt idx="48122">
                  <c:v>1.007080078125E-3</c:v>
                </c:pt>
                <c:pt idx="48123">
                  <c:v>1.0068416595458984E-3</c:v>
                </c:pt>
                <c:pt idx="48124">
                  <c:v>1.007080078125E-3</c:v>
                </c:pt>
                <c:pt idx="48125">
                  <c:v>1.007080078125E-3</c:v>
                </c:pt>
                <c:pt idx="48126">
                  <c:v>1.0068416595458984E-3</c:v>
                </c:pt>
                <c:pt idx="48127">
                  <c:v>1.007080078125E-3</c:v>
                </c:pt>
                <c:pt idx="48128">
                  <c:v>1.007080078125E-3</c:v>
                </c:pt>
                <c:pt idx="48129">
                  <c:v>1.0068416595458984E-3</c:v>
                </c:pt>
                <c:pt idx="48130">
                  <c:v>1.0080337524414063E-3</c:v>
                </c:pt>
                <c:pt idx="48131">
                  <c:v>1.007080078125E-3</c:v>
                </c:pt>
                <c:pt idx="48132">
                  <c:v>1.0068416595458984E-3</c:v>
                </c:pt>
                <c:pt idx="48133">
                  <c:v>1.007080078125E-3</c:v>
                </c:pt>
                <c:pt idx="48134">
                  <c:v>1.007080078125E-3</c:v>
                </c:pt>
                <c:pt idx="48135">
                  <c:v>1.0068416595458984E-3</c:v>
                </c:pt>
                <c:pt idx="48136">
                  <c:v>1.007080078125E-3</c:v>
                </c:pt>
                <c:pt idx="48137">
                  <c:v>1.007080078125E-3</c:v>
                </c:pt>
                <c:pt idx="48138">
                  <c:v>1.0068416595458984E-3</c:v>
                </c:pt>
                <c:pt idx="48139">
                  <c:v>1.007080078125E-3</c:v>
                </c:pt>
                <c:pt idx="48140">
                  <c:v>1.007080078125E-3</c:v>
                </c:pt>
                <c:pt idx="48141">
                  <c:v>1.0068416595458984E-3</c:v>
                </c:pt>
                <c:pt idx="48142">
                  <c:v>1.007080078125E-3</c:v>
                </c:pt>
                <c:pt idx="48143">
                  <c:v>1.0080337524414063E-3</c:v>
                </c:pt>
                <c:pt idx="48144">
                  <c:v>1.007080078125E-3</c:v>
                </c:pt>
                <c:pt idx="48145">
                  <c:v>1.0068416595458984E-3</c:v>
                </c:pt>
                <c:pt idx="48146">
                  <c:v>1.007080078125E-3</c:v>
                </c:pt>
                <c:pt idx="48147">
                  <c:v>1.007080078125E-3</c:v>
                </c:pt>
                <c:pt idx="48148">
                  <c:v>1.0068416595458984E-3</c:v>
                </c:pt>
                <c:pt idx="48149">
                  <c:v>1.007080078125E-3</c:v>
                </c:pt>
                <c:pt idx="48150">
                  <c:v>1.007080078125E-3</c:v>
                </c:pt>
                <c:pt idx="48151">
                  <c:v>1.0068416595458984E-3</c:v>
                </c:pt>
                <c:pt idx="48152">
                  <c:v>1.007080078125E-3</c:v>
                </c:pt>
                <c:pt idx="48153">
                  <c:v>1.007080078125E-3</c:v>
                </c:pt>
                <c:pt idx="48154">
                  <c:v>1.0068416595458984E-3</c:v>
                </c:pt>
                <c:pt idx="48155">
                  <c:v>1.0080337524414063E-3</c:v>
                </c:pt>
                <c:pt idx="48156">
                  <c:v>1.007080078125E-3</c:v>
                </c:pt>
                <c:pt idx="48157">
                  <c:v>1.0068416595458984E-3</c:v>
                </c:pt>
                <c:pt idx="48158">
                  <c:v>1.007080078125E-3</c:v>
                </c:pt>
                <c:pt idx="48159">
                  <c:v>1.007080078125E-3</c:v>
                </c:pt>
                <c:pt idx="48160">
                  <c:v>1.0068416595458984E-3</c:v>
                </c:pt>
                <c:pt idx="48161">
                  <c:v>1.007080078125E-3</c:v>
                </c:pt>
                <c:pt idx="48162">
                  <c:v>1.007080078125E-3</c:v>
                </c:pt>
                <c:pt idx="48163">
                  <c:v>1.0068416595458984E-3</c:v>
                </c:pt>
                <c:pt idx="48164">
                  <c:v>1.007080078125E-3</c:v>
                </c:pt>
                <c:pt idx="48165">
                  <c:v>1.007080078125E-3</c:v>
                </c:pt>
                <c:pt idx="48166">
                  <c:v>1.0068416595458984E-3</c:v>
                </c:pt>
                <c:pt idx="48167">
                  <c:v>1.007080078125E-3</c:v>
                </c:pt>
                <c:pt idx="48168">
                  <c:v>1.0080337524414063E-3</c:v>
                </c:pt>
                <c:pt idx="48169">
                  <c:v>1.007080078125E-3</c:v>
                </c:pt>
                <c:pt idx="48170">
                  <c:v>1.0068416595458984E-3</c:v>
                </c:pt>
                <c:pt idx="48171">
                  <c:v>1.007080078125E-3</c:v>
                </c:pt>
                <c:pt idx="48172">
                  <c:v>1.007080078125E-3</c:v>
                </c:pt>
                <c:pt idx="48173">
                  <c:v>1.0068416595458984E-3</c:v>
                </c:pt>
                <c:pt idx="48174">
                  <c:v>1.007080078125E-3</c:v>
                </c:pt>
                <c:pt idx="48175">
                  <c:v>1.007080078125E-3</c:v>
                </c:pt>
                <c:pt idx="48176">
                  <c:v>1.0068416595458984E-3</c:v>
                </c:pt>
                <c:pt idx="48177">
                  <c:v>1.007080078125E-3</c:v>
                </c:pt>
                <c:pt idx="48178">
                  <c:v>1.007080078125E-3</c:v>
                </c:pt>
                <c:pt idx="48179">
                  <c:v>1.0068416595458984E-3</c:v>
                </c:pt>
                <c:pt idx="48180">
                  <c:v>1.0080337524414063E-3</c:v>
                </c:pt>
                <c:pt idx="48181">
                  <c:v>1.007080078125E-3</c:v>
                </c:pt>
                <c:pt idx="48182">
                  <c:v>1.0068416595458984E-3</c:v>
                </c:pt>
                <c:pt idx="48183">
                  <c:v>1.007080078125E-3</c:v>
                </c:pt>
                <c:pt idx="48184">
                  <c:v>1.007080078125E-3</c:v>
                </c:pt>
                <c:pt idx="48185">
                  <c:v>1.0068416595458984E-3</c:v>
                </c:pt>
                <c:pt idx="48186">
                  <c:v>1.007080078125E-3</c:v>
                </c:pt>
                <c:pt idx="48187">
                  <c:v>1.007080078125E-3</c:v>
                </c:pt>
                <c:pt idx="48188">
                  <c:v>1.0068416595458984E-3</c:v>
                </c:pt>
                <c:pt idx="48189">
                  <c:v>1.007080078125E-3</c:v>
                </c:pt>
                <c:pt idx="48190">
                  <c:v>1.007080078125E-3</c:v>
                </c:pt>
                <c:pt idx="48191">
                  <c:v>1.0068416595458984E-3</c:v>
                </c:pt>
                <c:pt idx="48192">
                  <c:v>1.007080078125E-3</c:v>
                </c:pt>
                <c:pt idx="48193">
                  <c:v>1.0080337524414063E-3</c:v>
                </c:pt>
                <c:pt idx="48194">
                  <c:v>1.007080078125E-3</c:v>
                </c:pt>
                <c:pt idx="48195">
                  <c:v>1.0068416595458984E-3</c:v>
                </c:pt>
                <c:pt idx="48196">
                  <c:v>1.007080078125E-3</c:v>
                </c:pt>
                <c:pt idx="48197">
                  <c:v>1.007080078125E-3</c:v>
                </c:pt>
                <c:pt idx="48198">
                  <c:v>1.0068416595458984E-3</c:v>
                </c:pt>
                <c:pt idx="48199">
                  <c:v>1.007080078125E-3</c:v>
                </c:pt>
                <c:pt idx="48200">
                  <c:v>1.007080078125E-3</c:v>
                </c:pt>
                <c:pt idx="48201">
                  <c:v>1.0068416595458984E-3</c:v>
                </c:pt>
                <c:pt idx="48202">
                  <c:v>1.007080078125E-3</c:v>
                </c:pt>
                <c:pt idx="48203">
                  <c:v>1.007080078125E-3</c:v>
                </c:pt>
                <c:pt idx="48204">
                  <c:v>1.0068416595458984E-3</c:v>
                </c:pt>
                <c:pt idx="48205">
                  <c:v>1.0080337524414063E-3</c:v>
                </c:pt>
                <c:pt idx="48206">
                  <c:v>1.007080078125E-3</c:v>
                </c:pt>
                <c:pt idx="48207">
                  <c:v>1.0068416595458984E-3</c:v>
                </c:pt>
                <c:pt idx="48208">
                  <c:v>1.007080078125E-3</c:v>
                </c:pt>
                <c:pt idx="48209">
                  <c:v>1.007080078125E-3</c:v>
                </c:pt>
                <c:pt idx="48210">
                  <c:v>1.0068416595458984E-3</c:v>
                </c:pt>
                <c:pt idx="48211">
                  <c:v>1.007080078125E-3</c:v>
                </c:pt>
                <c:pt idx="48212">
                  <c:v>1.007080078125E-3</c:v>
                </c:pt>
                <c:pt idx="48213">
                  <c:v>1.0068416595458984E-3</c:v>
                </c:pt>
                <c:pt idx="48214">
                  <c:v>1.007080078125E-3</c:v>
                </c:pt>
                <c:pt idx="48215">
                  <c:v>1.007080078125E-3</c:v>
                </c:pt>
                <c:pt idx="48216">
                  <c:v>1.0068416595458984E-3</c:v>
                </c:pt>
                <c:pt idx="48217">
                  <c:v>1.007080078125E-3</c:v>
                </c:pt>
                <c:pt idx="48218">
                  <c:v>1.0080337524414063E-3</c:v>
                </c:pt>
                <c:pt idx="48219">
                  <c:v>1.007080078125E-3</c:v>
                </c:pt>
                <c:pt idx="48220">
                  <c:v>1.0068416595458984E-3</c:v>
                </c:pt>
                <c:pt idx="48221">
                  <c:v>1.007080078125E-3</c:v>
                </c:pt>
                <c:pt idx="48222">
                  <c:v>1.007080078125E-3</c:v>
                </c:pt>
                <c:pt idx="48223">
                  <c:v>1.0068416595458984E-3</c:v>
                </c:pt>
                <c:pt idx="48224">
                  <c:v>1.007080078125E-3</c:v>
                </c:pt>
                <c:pt idx="48225">
                  <c:v>1.007080078125E-3</c:v>
                </c:pt>
                <c:pt idx="48226">
                  <c:v>1.0068416595458984E-3</c:v>
                </c:pt>
                <c:pt idx="48227">
                  <c:v>1.007080078125E-3</c:v>
                </c:pt>
                <c:pt idx="48228">
                  <c:v>1.007080078125E-3</c:v>
                </c:pt>
                <c:pt idx="48229">
                  <c:v>1.0068416595458984E-3</c:v>
                </c:pt>
                <c:pt idx="48230">
                  <c:v>1.0080337524414063E-3</c:v>
                </c:pt>
                <c:pt idx="48231">
                  <c:v>1.007080078125E-3</c:v>
                </c:pt>
                <c:pt idx="48232">
                  <c:v>1.0068416595458984E-3</c:v>
                </c:pt>
                <c:pt idx="48233">
                  <c:v>1.007080078125E-3</c:v>
                </c:pt>
                <c:pt idx="48234">
                  <c:v>1.007080078125E-3</c:v>
                </c:pt>
                <c:pt idx="48235">
                  <c:v>1.0068416595458984E-3</c:v>
                </c:pt>
                <c:pt idx="48236">
                  <c:v>1.007080078125E-3</c:v>
                </c:pt>
                <c:pt idx="48237">
                  <c:v>1.007080078125E-3</c:v>
                </c:pt>
                <c:pt idx="48238">
                  <c:v>1.0068416595458984E-3</c:v>
                </c:pt>
                <c:pt idx="48239">
                  <c:v>1.007080078125E-3</c:v>
                </c:pt>
                <c:pt idx="48240">
                  <c:v>1.007080078125E-3</c:v>
                </c:pt>
                <c:pt idx="48241">
                  <c:v>1.0068416595458984E-3</c:v>
                </c:pt>
                <c:pt idx="48242">
                  <c:v>1.007080078125E-3</c:v>
                </c:pt>
                <c:pt idx="48243">
                  <c:v>1.0080337524414063E-3</c:v>
                </c:pt>
                <c:pt idx="48244">
                  <c:v>1.007080078125E-3</c:v>
                </c:pt>
                <c:pt idx="48245">
                  <c:v>1.0068416595458984E-3</c:v>
                </c:pt>
                <c:pt idx="48246">
                  <c:v>1.007080078125E-3</c:v>
                </c:pt>
                <c:pt idx="48247">
                  <c:v>1.007080078125E-3</c:v>
                </c:pt>
                <c:pt idx="48248">
                  <c:v>1.0068416595458984E-3</c:v>
                </c:pt>
                <c:pt idx="48249">
                  <c:v>1.007080078125E-3</c:v>
                </c:pt>
                <c:pt idx="48250">
                  <c:v>1.007080078125E-3</c:v>
                </c:pt>
                <c:pt idx="48251">
                  <c:v>1.0068416595458984E-3</c:v>
                </c:pt>
                <c:pt idx="48252">
                  <c:v>1.007080078125E-3</c:v>
                </c:pt>
                <c:pt idx="48253">
                  <c:v>1.007080078125E-3</c:v>
                </c:pt>
                <c:pt idx="48254">
                  <c:v>1.0068416595458984E-3</c:v>
                </c:pt>
                <c:pt idx="48255">
                  <c:v>1.0080337524414063E-3</c:v>
                </c:pt>
                <c:pt idx="48256">
                  <c:v>1.007080078125E-3</c:v>
                </c:pt>
                <c:pt idx="48257">
                  <c:v>1.0068416595458984E-3</c:v>
                </c:pt>
                <c:pt idx="48258">
                  <c:v>1.007080078125E-3</c:v>
                </c:pt>
                <c:pt idx="48259">
                  <c:v>1.007080078125E-3</c:v>
                </c:pt>
                <c:pt idx="48260">
                  <c:v>1.0068416595458984E-3</c:v>
                </c:pt>
                <c:pt idx="48261">
                  <c:v>1.007080078125E-3</c:v>
                </c:pt>
                <c:pt idx="48262">
                  <c:v>1.007080078125E-3</c:v>
                </c:pt>
                <c:pt idx="48263">
                  <c:v>1.0068416595458984E-3</c:v>
                </c:pt>
                <c:pt idx="48264">
                  <c:v>1.007080078125E-3</c:v>
                </c:pt>
                <c:pt idx="48265">
                  <c:v>1.007080078125E-3</c:v>
                </c:pt>
                <c:pt idx="48266">
                  <c:v>1.0068416595458984E-3</c:v>
                </c:pt>
                <c:pt idx="48267">
                  <c:v>1.007080078125E-3</c:v>
                </c:pt>
                <c:pt idx="48268">
                  <c:v>1.0080337524414063E-3</c:v>
                </c:pt>
                <c:pt idx="48269">
                  <c:v>1.007080078125E-3</c:v>
                </c:pt>
                <c:pt idx="48270">
                  <c:v>1.0068416595458984E-3</c:v>
                </c:pt>
                <c:pt idx="48271">
                  <c:v>1.007080078125E-3</c:v>
                </c:pt>
                <c:pt idx="48272">
                  <c:v>1.007080078125E-3</c:v>
                </c:pt>
                <c:pt idx="48273">
                  <c:v>1.0068416595458984E-3</c:v>
                </c:pt>
                <c:pt idx="48274">
                  <c:v>1.007080078125E-3</c:v>
                </c:pt>
                <c:pt idx="48275">
                  <c:v>1.007080078125E-3</c:v>
                </c:pt>
                <c:pt idx="48276">
                  <c:v>1.0068416595458984E-3</c:v>
                </c:pt>
                <c:pt idx="48277">
                  <c:v>1.007080078125E-3</c:v>
                </c:pt>
                <c:pt idx="48278">
                  <c:v>1.007080078125E-3</c:v>
                </c:pt>
                <c:pt idx="48279">
                  <c:v>1.0068416595458984E-3</c:v>
                </c:pt>
                <c:pt idx="48280">
                  <c:v>1.0080337524414063E-3</c:v>
                </c:pt>
                <c:pt idx="48281">
                  <c:v>1.007080078125E-3</c:v>
                </c:pt>
                <c:pt idx="48282">
                  <c:v>1.0068416595458984E-3</c:v>
                </c:pt>
                <c:pt idx="48283">
                  <c:v>1.007080078125E-3</c:v>
                </c:pt>
                <c:pt idx="48284">
                  <c:v>1.007080078125E-3</c:v>
                </c:pt>
                <c:pt idx="48285">
                  <c:v>1.0068416595458984E-3</c:v>
                </c:pt>
                <c:pt idx="48286">
                  <c:v>1.007080078125E-3</c:v>
                </c:pt>
                <c:pt idx="48287">
                  <c:v>1.007080078125E-3</c:v>
                </c:pt>
                <c:pt idx="48288">
                  <c:v>1.0068416595458984E-3</c:v>
                </c:pt>
                <c:pt idx="48289">
                  <c:v>1.007080078125E-3</c:v>
                </c:pt>
                <c:pt idx="48290">
                  <c:v>1.007080078125E-3</c:v>
                </c:pt>
                <c:pt idx="48291">
                  <c:v>1.0068416595458984E-3</c:v>
                </c:pt>
                <c:pt idx="48292">
                  <c:v>1.007080078125E-3</c:v>
                </c:pt>
                <c:pt idx="48293">
                  <c:v>1.0080337524414063E-3</c:v>
                </c:pt>
                <c:pt idx="48294">
                  <c:v>1.007080078125E-3</c:v>
                </c:pt>
                <c:pt idx="48295">
                  <c:v>1.0068416595458984E-3</c:v>
                </c:pt>
                <c:pt idx="48296">
                  <c:v>1.007080078125E-3</c:v>
                </c:pt>
                <c:pt idx="48297">
                  <c:v>1.007080078125E-3</c:v>
                </c:pt>
                <c:pt idx="48298">
                  <c:v>1.0068416595458984E-3</c:v>
                </c:pt>
                <c:pt idx="48299">
                  <c:v>1.007080078125E-3</c:v>
                </c:pt>
                <c:pt idx="48300">
                  <c:v>1.007080078125E-3</c:v>
                </c:pt>
                <c:pt idx="48301">
                  <c:v>1.0068416595458984E-3</c:v>
                </c:pt>
                <c:pt idx="48302">
                  <c:v>1.007080078125E-3</c:v>
                </c:pt>
                <c:pt idx="48303">
                  <c:v>1.007080078125E-3</c:v>
                </c:pt>
                <c:pt idx="48304">
                  <c:v>1.0068416595458984E-3</c:v>
                </c:pt>
                <c:pt idx="48305">
                  <c:v>1.0080337524414063E-3</c:v>
                </c:pt>
                <c:pt idx="48306">
                  <c:v>1.007080078125E-3</c:v>
                </c:pt>
                <c:pt idx="48307">
                  <c:v>1.0068416595458984E-3</c:v>
                </c:pt>
                <c:pt idx="48308">
                  <c:v>1.007080078125E-3</c:v>
                </c:pt>
                <c:pt idx="48309">
                  <c:v>1.007080078125E-3</c:v>
                </c:pt>
                <c:pt idx="48310">
                  <c:v>1.0068416595458984E-3</c:v>
                </c:pt>
                <c:pt idx="48311">
                  <c:v>1.6113042831420898E-2</c:v>
                </c:pt>
                <c:pt idx="48312">
                  <c:v>1.007080078125E-3</c:v>
                </c:pt>
                <c:pt idx="48313">
                  <c:v>1.007080078125E-3</c:v>
                </c:pt>
                <c:pt idx="48314">
                  <c:v>1.0068416595458984E-3</c:v>
                </c:pt>
                <c:pt idx="48315">
                  <c:v>1.0080337524414063E-3</c:v>
                </c:pt>
                <c:pt idx="48316">
                  <c:v>1.007080078125E-3</c:v>
                </c:pt>
                <c:pt idx="48317">
                  <c:v>1.0068416595458984E-3</c:v>
                </c:pt>
                <c:pt idx="48318">
                  <c:v>1.007080078125E-3</c:v>
                </c:pt>
                <c:pt idx="48319">
                  <c:v>1.007080078125E-3</c:v>
                </c:pt>
                <c:pt idx="48320">
                  <c:v>1.0068416595458984E-3</c:v>
                </c:pt>
                <c:pt idx="48321">
                  <c:v>1.007080078125E-3</c:v>
                </c:pt>
                <c:pt idx="48322">
                  <c:v>1.007080078125E-3</c:v>
                </c:pt>
                <c:pt idx="48323">
                  <c:v>1.0068416595458984E-3</c:v>
                </c:pt>
                <c:pt idx="48324">
                  <c:v>1.007080078125E-3</c:v>
                </c:pt>
                <c:pt idx="48325">
                  <c:v>1.007080078125E-3</c:v>
                </c:pt>
                <c:pt idx="48326">
                  <c:v>1.0068416595458984E-3</c:v>
                </c:pt>
                <c:pt idx="48327">
                  <c:v>1.007080078125E-3</c:v>
                </c:pt>
                <c:pt idx="48328">
                  <c:v>1.0080337524414063E-3</c:v>
                </c:pt>
                <c:pt idx="48329">
                  <c:v>1.007080078125E-3</c:v>
                </c:pt>
                <c:pt idx="48330">
                  <c:v>1.0068416595458984E-3</c:v>
                </c:pt>
                <c:pt idx="48331">
                  <c:v>1.007080078125E-3</c:v>
                </c:pt>
                <c:pt idx="48332">
                  <c:v>1.007080078125E-3</c:v>
                </c:pt>
                <c:pt idx="48333">
                  <c:v>1.0068416595458984E-3</c:v>
                </c:pt>
                <c:pt idx="48334">
                  <c:v>1.007080078125E-3</c:v>
                </c:pt>
                <c:pt idx="48335">
                  <c:v>1.007080078125E-3</c:v>
                </c:pt>
                <c:pt idx="48336">
                  <c:v>1.0068416595458984E-3</c:v>
                </c:pt>
                <c:pt idx="48337">
                  <c:v>1.007080078125E-3</c:v>
                </c:pt>
                <c:pt idx="48338">
                  <c:v>1.0068416595458984E-3</c:v>
                </c:pt>
                <c:pt idx="48339">
                  <c:v>1.007080078125E-3</c:v>
                </c:pt>
                <c:pt idx="48340">
                  <c:v>1.0080337524414063E-3</c:v>
                </c:pt>
                <c:pt idx="48341">
                  <c:v>1.007080078125E-3</c:v>
                </c:pt>
                <c:pt idx="48342">
                  <c:v>1.0068416595458984E-3</c:v>
                </c:pt>
                <c:pt idx="48343">
                  <c:v>1.007080078125E-3</c:v>
                </c:pt>
                <c:pt idx="48344">
                  <c:v>1.007080078125E-3</c:v>
                </c:pt>
                <c:pt idx="48345">
                  <c:v>1.0068416595458984E-3</c:v>
                </c:pt>
                <c:pt idx="48346">
                  <c:v>1.007080078125E-3</c:v>
                </c:pt>
                <c:pt idx="48347">
                  <c:v>1.007080078125E-3</c:v>
                </c:pt>
                <c:pt idx="48348">
                  <c:v>1.0068416595458984E-3</c:v>
                </c:pt>
                <c:pt idx="48349">
                  <c:v>1.007080078125E-3</c:v>
                </c:pt>
                <c:pt idx="48350">
                  <c:v>1.007080078125E-3</c:v>
                </c:pt>
                <c:pt idx="48351">
                  <c:v>1.0068416595458984E-3</c:v>
                </c:pt>
                <c:pt idx="48352">
                  <c:v>1.007080078125E-3</c:v>
                </c:pt>
                <c:pt idx="48353">
                  <c:v>1.0080337524414063E-3</c:v>
                </c:pt>
                <c:pt idx="48354">
                  <c:v>1.007080078125E-3</c:v>
                </c:pt>
                <c:pt idx="48355">
                  <c:v>1.0068416595458984E-3</c:v>
                </c:pt>
                <c:pt idx="48356">
                  <c:v>1.007080078125E-3</c:v>
                </c:pt>
                <c:pt idx="48357">
                  <c:v>1.007080078125E-3</c:v>
                </c:pt>
                <c:pt idx="48358">
                  <c:v>1.0068416595458984E-3</c:v>
                </c:pt>
                <c:pt idx="48359">
                  <c:v>1.007080078125E-3</c:v>
                </c:pt>
                <c:pt idx="48360">
                  <c:v>1.0068416595458984E-3</c:v>
                </c:pt>
                <c:pt idx="48361">
                  <c:v>1.007080078125E-3</c:v>
                </c:pt>
                <c:pt idx="48362">
                  <c:v>1.007080078125E-3</c:v>
                </c:pt>
                <c:pt idx="48363">
                  <c:v>1.0068416595458984E-3</c:v>
                </c:pt>
                <c:pt idx="48364">
                  <c:v>1.007080078125E-3</c:v>
                </c:pt>
                <c:pt idx="48365">
                  <c:v>1.0080337524414063E-3</c:v>
                </c:pt>
                <c:pt idx="48366">
                  <c:v>1.007080078125E-3</c:v>
                </c:pt>
                <c:pt idx="48367">
                  <c:v>1.0068416595458984E-3</c:v>
                </c:pt>
                <c:pt idx="48368">
                  <c:v>1.007080078125E-3</c:v>
                </c:pt>
                <c:pt idx="48369">
                  <c:v>1.007080078125E-3</c:v>
                </c:pt>
                <c:pt idx="48370">
                  <c:v>1.0068416595458984E-3</c:v>
                </c:pt>
                <c:pt idx="48371">
                  <c:v>1.007080078125E-3</c:v>
                </c:pt>
                <c:pt idx="48372">
                  <c:v>1.007080078125E-3</c:v>
                </c:pt>
                <c:pt idx="48373">
                  <c:v>1.0068416595458984E-3</c:v>
                </c:pt>
                <c:pt idx="48374">
                  <c:v>1.007080078125E-3</c:v>
                </c:pt>
                <c:pt idx="48375">
                  <c:v>1.007080078125E-3</c:v>
                </c:pt>
                <c:pt idx="48376">
                  <c:v>1.0068416595458984E-3</c:v>
                </c:pt>
                <c:pt idx="48377">
                  <c:v>1.007080078125E-3</c:v>
                </c:pt>
                <c:pt idx="48378">
                  <c:v>1.0080337524414063E-3</c:v>
                </c:pt>
                <c:pt idx="48379">
                  <c:v>1.007080078125E-3</c:v>
                </c:pt>
                <c:pt idx="48380">
                  <c:v>1.0068416595458984E-3</c:v>
                </c:pt>
                <c:pt idx="48381">
                  <c:v>1.007080078125E-3</c:v>
                </c:pt>
                <c:pt idx="48382">
                  <c:v>1.0068416595458984E-3</c:v>
                </c:pt>
                <c:pt idx="48383">
                  <c:v>1.007080078125E-3</c:v>
                </c:pt>
                <c:pt idx="48384">
                  <c:v>1.007080078125E-3</c:v>
                </c:pt>
                <c:pt idx="48385">
                  <c:v>1.0068416595458984E-3</c:v>
                </c:pt>
                <c:pt idx="48386">
                  <c:v>1.007080078125E-3</c:v>
                </c:pt>
                <c:pt idx="48387">
                  <c:v>1.007080078125E-3</c:v>
                </c:pt>
                <c:pt idx="48388">
                  <c:v>1.0068416595458984E-3</c:v>
                </c:pt>
                <c:pt idx="48389">
                  <c:v>1.007080078125E-3</c:v>
                </c:pt>
                <c:pt idx="48390">
                  <c:v>1.0080337524414063E-3</c:v>
                </c:pt>
                <c:pt idx="48391">
                  <c:v>1.007080078125E-3</c:v>
                </c:pt>
                <c:pt idx="48392">
                  <c:v>1.0068416595458984E-3</c:v>
                </c:pt>
                <c:pt idx="48393">
                  <c:v>1.007080078125E-3</c:v>
                </c:pt>
                <c:pt idx="48394">
                  <c:v>1.007080078125E-3</c:v>
                </c:pt>
                <c:pt idx="48395">
                  <c:v>1.0068416595458984E-3</c:v>
                </c:pt>
                <c:pt idx="48396">
                  <c:v>1.007080078125E-3</c:v>
                </c:pt>
                <c:pt idx="48397">
                  <c:v>1.007080078125E-3</c:v>
                </c:pt>
                <c:pt idx="48398">
                  <c:v>1.0068416595458984E-3</c:v>
                </c:pt>
                <c:pt idx="48399">
                  <c:v>1.007080078125E-3</c:v>
                </c:pt>
                <c:pt idx="48400">
                  <c:v>1.007080078125E-3</c:v>
                </c:pt>
                <c:pt idx="48401">
                  <c:v>1.0068416595458984E-3</c:v>
                </c:pt>
                <c:pt idx="48402">
                  <c:v>1.007080078125E-3</c:v>
                </c:pt>
                <c:pt idx="48403">
                  <c:v>1.0080337524414063E-3</c:v>
                </c:pt>
                <c:pt idx="48404">
                  <c:v>1.0068416595458984E-3</c:v>
                </c:pt>
                <c:pt idx="48405">
                  <c:v>1.007080078125E-3</c:v>
                </c:pt>
                <c:pt idx="48406">
                  <c:v>1.007080078125E-3</c:v>
                </c:pt>
                <c:pt idx="48407">
                  <c:v>1.0068416595458984E-3</c:v>
                </c:pt>
                <c:pt idx="48408">
                  <c:v>1.007080078125E-3</c:v>
                </c:pt>
                <c:pt idx="48409">
                  <c:v>1.007080078125E-3</c:v>
                </c:pt>
                <c:pt idx="48410">
                  <c:v>1.0068416595458984E-3</c:v>
                </c:pt>
                <c:pt idx="48411">
                  <c:v>1.007080078125E-3</c:v>
                </c:pt>
                <c:pt idx="48412">
                  <c:v>1.007080078125E-3</c:v>
                </c:pt>
                <c:pt idx="48413">
                  <c:v>1.0068416595458984E-3</c:v>
                </c:pt>
                <c:pt idx="48414">
                  <c:v>1.007080078125E-3</c:v>
                </c:pt>
                <c:pt idx="48415">
                  <c:v>1.0080337524414063E-3</c:v>
                </c:pt>
                <c:pt idx="48416">
                  <c:v>1.007080078125E-3</c:v>
                </c:pt>
                <c:pt idx="48417">
                  <c:v>1.0068416595458984E-3</c:v>
                </c:pt>
                <c:pt idx="48418">
                  <c:v>1.007080078125E-3</c:v>
                </c:pt>
                <c:pt idx="48419">
                  <c:v>1.007080078125E-3</c:v>
                </c:pt>
                <c:pt idx="48420">
                  <c:v>1.0068416595458984E-3</c:v>
                </c:pt>
                <c:pt idx="48421">
                  <c:v>1.007080078125E-3</c:v>
                </c:pt>
                <c:pt idx="48422">
                  <c:v>1.007080078125E-3</c:v>
                </c:pt>
                <c:pt idx="48423">
                  <c:v>1.0068416595458984E-3</c:v>
                </c:pt>
                <c:pt idx="48424">
                  <c:v>1.007080078125E-3</c:v>
                </c:pt>
                <c:pt idx="48425">
                  <c:v>1.007080078125E-3</c:v>
                </c:pt>
                <c:pt idx="48426">
                  <c:v>1.0068416595458984E-3</c:v>
                </c:pt>
                <c:pt idx="48427">
                  <c:v>1.007080078125E-3</c:v>
                </c:pt>
                <c:pt idx="48428">
                  <c:v>1.0080337524414063E-3</c:v>
                </c:pt>
                <c:pt idx="48429">
                  <c:v>1.0068416595458984E-3</c:v>
                </c:pt>
                <c:pt idx="48430">
                  <c:v>1.007080078125E-3</c:v>
                </c:pt>
                <c:pt idx="48431">
                  <c:v>1.007080078125E-3</c:v>
                </c:pt>
                <c:pt idx="48432">
                  <c:v>1.0068416595458984E-3</c:v>
                </c:pt>
                <c:pt idx="48433">
                  <c:v>1.007080078125E-3</c:v>
                </c:pt>
                <c:pt idx="48434">
                  <c:v>1.007080078125E-3</c:v>
                </c:pt>
                <c:pt idx="48435">
                  <c:v>1.0068416595458984E-3</c:v>
                </c:pt>
                <c:pt idx="48436">
                  <c:v>1.007080078125E-3</c:v>
                </c:pt>
                <c:pt idx="48437">
                  <c:v>1.007080078125E-3</c:v>
                </c:pt>
                <c:pt idx="48438">
                  <c:v>1.0068416595458984E-3</c:v>
                </c:pt>
                <c:pt idx="48439">
                  <c:v>1.007080078125E-3</c:v>
                </c:pt>
                <c:pt idx="48440">
                  <c:v>1.0080337524414063E-3</c:v>
                </c:pt>
                <c:pt idx="48441">
                  <c:v>1.007080078125E-3</c:v>
                </c:pt>
                <c:pt idx="48442">
                  <c:v>1.0068416595458984E-3</c:v>
                </c:pt>
                <c:pt idx="48443">
                  <c:v>1.007080078125E-3</c:v>
                </c:pt>
                <c:pt idx="48444">
                  <c:v>1.007080078125E-3</c:v>
                </c:pt>
                <c:pt idx="48445">
                  <c:v>1.0068416595458984E-3</c:v>
                </c:pt>
                <c:pt idx="48446">
                  <c:v>1.007080078125E-3</c:v>
                </c:pt>
                <c:pt idx="48447">
                  <c:v>1.007080078125E-3</c:v>
                </c:pt>
                <c:pt idx="48448">
                  <c:v>1.0068416595458984E-3</c:v>
                </c:pt>
                <c:pt idx="48449">
                  <c:v>1.007080078125E-3</c:v>
                </c:pt>
                <c:pt idx="48450">
                  <c:v>1.007080078125E-3</c:v>
                </c:pt>
                <c:pt idx="48451">
                  <c:v>1.0068416595458984E-3</c:v>
                </c:pt>
                <c:pt idx="48452">
                  <c:v>1.007080078125E-3</c:v>
                </c:pt>
                <c:pt idx="48453">
                  <c:v>1.0080337524414063E-3</c:v>
                </c:pt>
                <c:pt idx="48454">
                  <c:v>1.0068416595458984E-3</c:v>
                </c:pt>
                <c:pt idx="48455">
                  <c:v>1.007080078125E-3</c:v>
                </c:pt>
                <c:pt idx="48456">
                  <c:v>1.007080078125E-3</c:v>
                </c:pt>
                <c:pt idx="48457">
                  <c:v>1.0068416595458984E-3</c:v>
                </c:pt>
                <c:pt idx="48458">
                  <c:v>1.007080078125E-3</c:v>
                </c:pt>
                <c:pt idx="48459">
                  <c:v>1.007080078125E-3</c:v>
                </c:pt>
                <c:pt idx="48460">
                  <c:v>1.0068416595458984E-3</c:v>
                </c:pt>
                <c:pt idx="48461">
                  <c:v>1.007080078125E-3</c:v>
                </c:pt>
                <c:pt idx="48462">
                  <c:v>1.007080078125E-3</c:v>
                </c:pt>
                <c:pt idx="48463">
                  <c:v>1.0068416595458984E-3</c:v>
                </c:pt>
                <c:pt idx="48464">
                  <c:v>1.007080078125E-3</c:v>
                </c:pt>
                <c:pt idx="48465">
                  <c:v>1.0080337524414063E-3</c:v>
                </c:pt>
                <c:pt idx="48466">
                  <c:v>1.007080078125E-3</c:v>
                </c:pt>
                <c:pt idx="48467">
                  <c:v>1.0068416595458984E-3</c:v>
                </c:pt>
                <c:pt idx="48468">
                  <c:v>1.007080078125E-3</c:v>
                </c:pt>
                <c:pt idx="48469">
                  <c:v>1.007080078125E-3</c:v>
                </c:pt>
                <c:pt idx="48470">
                  <c:v>1.0068416595458984E-3</c:v>
                </c:pt>
                <c:pt idx="48471">
                  <c:v>1.007080078125E-3</c:v>
                </c:pt>
                <c:pt idx="48472">
                  <c:v>1.007080078125E-3</c:v>
                </c:pt>
                <c:pt idx="48473">
                  <c:v>1.0068416595458984E-3</c:v>
                </c:pt>
                <c:pt idx="48474">
                  <c:v>1.007080078125E-3</c:v>
                </c:pt>
                <c:pt idx="48475">
                  <c:v>1.007080078125E-3</c:v>
                </c:pt>
                <c:pt idx="48476">
                  <c:v>1.0068416595458984E-3</c:v>
                </c:pt>
                <c:pt idx="48477">
                  <c:v>1.007080078125E-3</c:v>
                </c:pt>
                <c:pt idx="48478">
                  <c:v>1.0080337524414063E-3</c:v>
                </c:pt>
                <c:pt idx="48479">
                  <c:v>1.0068416595458984E-3</c:v>
                </c:pt>
                <c:pt idx="48480">
                  <c:v>1.007080078125E-3</c:v>
                </c:pt>
                <c:pt idx="48481">
                  <c:v>1.007080078125E-3</c:v>
                </c:pt>
                <c:pt idx="48482">
                  <c:v>1.0068416595458984E-3</c:v>
                </c:pt>
                <c:pt idx="48483">
                  <c:v>1.007080078125E-3</c:v>
                </c:pt>
                <c:pt idx="48484">
                  <c:v>1.007080078125E-3</c:v>
                </c:pt>
                <c:pt idx="48485">
                  <c:v>1.0068416595458984E-3</c:v>
                </c:pt>
                <c:pt idx="48486">
                  <c:v>1.007080078125E-3</c:v>
                </c:pt>
                <c:pt idx="48487">
                  <c:v>1.007080078125E-3</c:v>
                </c:pt>
                <c:pt idx="48488">
                  <c:v>1.0068416595458984E-3</c:v>
                </c:pt>
                <c:pt idx="48489">
                  <c:v>1.007080078125E-3</c:v>
                </c:pt>
                <c:pt idx="48490">
                  <c:v>1.0080337524414063E-3</c:v>
                </c:pt>
                <c:pt idx="48491">
                  <c:v>1.007080078125E-3</c:v>
                </c:pt>
                <c:pt idx="48492">
                  <c:v>1.0068416595458984E-3</c:v>
                </c:pt>
                <c:pt idx="48493">
                  <c:v>1.007080078125E-3</c:v>
                </c:pt>
                <c:pt idx="48494">
                  <c:v>1.007080078125E-3</c:v>
                </c:pt>
                <c:pt idx="48495">
                  <c:v>1.0068416595458984E-3</c:v>
                </c:pt>
                <c:pt idx="48496">
                  <c:v>1.007080078125E-3</c:v>
                </c:pt>
                <c:pt idx="48497">
                  <c:v>1.007080078125E-3</c:v>
                </c:pt>
                <c:pt idx="48498">
                  <c:v>1.0068416595458984E-3</c:v>
                </c:pt>
                <c:pt idx="48499">
                  <c:v>1.007080078125E-3</c:v>
                </c:pt>
                <c:pt idx="48500">
                  <c:v>1.007080078125E-3</c:v>
                </c:pt>
                <c:pt idx="48501">
                  <c:v>1.0068416595458984E-3</c:v>
                </c:pt>
                <c:pt idx="48502">
                  <c:v>1.007080078125E-3</c:v>
                </c:pt>
                <c:pt idx="48503">
                  <c:v>1.0080337524414063E-3</c:v>
                </c:pt>
                <c:pt idx="48504">
                  <c:v>1.0068416595458984E-3</c:v>
                </c:pt>
                <c:pt idx="48505">
                  <c:v>1.007080078125E-3</c:v>
                </c:pt>
                <c:pt idx="48506">
                  <c:v>1.007080078125E-3</c:v>
                </c:pt>
                <c:pt idx="48507">
                  <c:v>1.0068416595458984E-3</c:v>
                </c:pt>
                <c:pt idx="48508">
                  <c:v>1.007080078125E-3</c:v>
                </c:pt>
                <c:pt idx="48509">
                  <c:v>1.007080078125E-3</c:v>
                </c:pt>
                <c:pt idx="48510">
                  <c:v>1.0068416595458984E-3</c:v>
                </c:pt>
                <c:pt idx="48511">
                  <c:v>1.007080078125E-3</c:v>
                </c:pt>
                <c:pt idx="48512">
                  <c:v>1.007080078125E-3</c:v>
                </c:pt>
                <c:pt idx="48513">
                  <c:v>1.0068416595458984E-3</c:v>
                </c:pt>
                <c:pt idx="48514">
                  <c:v>1.007080078125E-3</c:v>
                </c:pt>
                <c:pt idx="48515">
                  <c:v>1.0080337524414063E-3</c:v>
                </c:pt>
                <c:pt idx="48516">
                  <c:v>1.007080078125E-3</c:v>
                </c:pt>
                <c:pt idx="48517">
                  <c:v>1.0068416595458984E-3</c:v>
                </c:pt>
                <c:pt idx="48518">
                  <c:v>1.007080078125E-3</c:v>
                </c:pt>
                <c:pt idx="48519">
                  <c:v>1.007080078125E-3</c:v>
                </c:pt>
                <c:pt idx="48520">
                  <c:v>1.0068416595458984E-3</c:v>
                </c:pt>
                <c:pt idx="48521">
                  <c:v>1.007080078125E-3</c:v>
                </c:pt>
                <c:pt idx="48522">
                  <c:v>1.007080078125E-3</c:v>
                </c:pt>
                <c:pt idx="48523">
                  <c:v>1.0068416595458984E-3</c:v>
                </c:pt>
                <c:pt idx="48524">
                  <c:v>1.007080078125E-3</c:v>
                </c:pt>
                <c:pt idx="48525">
                  <c:v>1.007080078125E-3</c:v>
                </c:pt>
                <c:pt idx="48526">
                  <c:v>1.0068416595458984E-3</c:v>
                </c:pt>
                <c:pt idx="48527">
                  <c:v>1.007080078125E-3</c:v>
                </c:pt>
                <c:pt idx="48528">
                  <c:v>1.0080337524414063E-3</c:v>
                </c:pt>
                <c:pt idx="48529">
                  <c:v>1.0068416595458984E-3</c:v>
                </c:pt>
                <c:pt idx="48530">
                  <c:v>1.007080078125E-3</c:v>
                </c:pt>
                <c:pt idx="48531">
                  <c:v>1.007080078125E-3</c:v>
                </c:pt>
                <c:pt idx="48532">
                  <c:v>1.0068416595458984E-3</c:v>
                </c:pt>
                <c:pt idx="48533">
                  <c:v>1.007080078125E-3</c:v>
                </c:pt>
                <c:pt idx="48534">
                  <c:v>1.007080078125E-3</c:v>
                </c:pt>
                <c:pt idx="48535">
                  <c:v>1.0068416595458984E-3</c:v>
                </c:pt>
                <c:pt idx="48536">
                  <c:v>1.007080078125E-3</c:v>
                </c:pt>
                <c:pt idx="48537">
                  <c:v>1.007080078125E-3</c:v>
                </c:pt>
                <c:pt idx="48538">
                  <c:v>1.0068416595458984E-3</c:v>
                </c:pt>
                <c:pt idx="48539">
                  <c:v>1.007080078125E-3</c:v>
                </c:pt>
                <c:pt idx="48540">
                  <c:v>1.0080337524414063E-3</c:v>
                </c:pt>
                <c:pt idx="48541">
                  <c:v>1.007080078125E-3</c:v>
                </c:pt>
                <c:pt idx="48542">
                  <c:v>1.0068416595458984E-3</c:v>
                </c:pt>
                <c:pt idx="48543">
                  <c:v>1.007080078125E-3</c:v>
                </c:pt>
                <c:pt idx="48544">
                  <c:v>1.007080078125E-3</c:v>
                </c:pt>
                <c:pt idx="48545">
                  <c:v>1.0068416595458984E-3</c:v>
                </c:pt>
                <c:pt idx="48546">
                  <c:v>1.007080078125E-3</c:v>
                </c:pt>
                <c:pt idx="48547">
                  <c:v>1.007080078125E-3</c:v>
                </c:pt>
                <c:pt idx="48548">
                  <c:v>1.0068416595458984E-3</c:v>
                </c:pt>
                <c:pt idx="48549">
                  <c:v>1.007080078125E-3</c:v>
                </c:pt>
                <c:pt idx="48550">
                  <c:v>1.007080078125E-3</c:v>
                </c:pt>
                <c:pt idx="48551">
                  <c:v>1.0068416595458984E-3</c:v>
                </c:pt>
                <c:pt idx="48552">
                  <c:v>1.007080078125E-3</c:v>
                </c:pt>
                <c:pt idx="48553">
                  <c:v>1.0080337524414063E-3</c:v>
                </c:pt>
                <c:pt idx="48554">
                  <c:v>1.0068416595458984E-3</c:v>
                </c:pt>
                <c:pt idx="48555">
                  <c:v>1.007080078125E-3</c:v>
                </c:pt>
                <c:pt idx="48556">
                  <c:v>1.007080078125E-3</c:v>
                </c:pt>
                <c:pt idx="48557">
                  <c:v>1.0068416595458984E-3</c:v>
                </c:pt>
                <c:pt idx="48558">
                  <c:v>1.007080078125E-3</c:v>
                </c:pt>
                <c:pt idx="48559">
                  <c:v>1.007080078125E-3</c:v>
                </c:pt>
                <c:pt idx="48560">
                  <c:v>1.0068416595458984E-3</c:v>
                </c:pt>
                <c:pt idx="48561">
                  <c:v>1.007080078125E-3</c:v>
                </c:pt>
                <c:pt idx="48562">
                  <c:v>1.007080078125E-3</c:v>
                </c:pt>
                <c:pt idx="48563">
                  <c:v>1.0068416595458984E-3</c:v>
                </c:pt>
                <c:pt idx="48564">
                  <c:v>1.007080078125E-3</c:v>
                </c:pt>
                <c:pt idx="48565">
                  <c:v>1.0080337524414063E-3</c:v>
                </c:pt>
                <c:pt idx="48566">
                  <c:v>1.007080078125E-3</c:v>
                </c:pt>
                <c:pt idx="48567">
                  <c:v>1.0068416595458984E-3</c:v>
                </c:pt>
                <c:pt idx="48568">
                  <c:v>1.007080078125E-3</c:v>
                </c:pt>
                <c:pt idx="48569">
                  <c:v>1.007080078125E-3</c:v>
                </c:pt>
                <c:pt idx="48570">
                  <c:v>1.0068416595458984E-3</c:v>
                </c:pt>
                <c:pt idx="48571">
                  <c:v>1.007080078125E-3</c:v>
                </c:pt>
                <c:pt idx="48572">
                  <c:v>1.007080078125E-3</c:v>
                </c:pt>
                <c:pt idx="48573">
                  <c:v>1.0068416595458984E-3</c:v>
                </c:pt>
                <c:pt idx="48574">
                  <c:v>1.007080078125E-3</c:v>
                </c:pt>
                <c:pt idx="48575">
                  <c:v>1.007080078125E-3</c:v>
                </c:pt>
                <c:pt idx="48576">
                  <c:v>1.0068416595458984E-3</c:v>
                </c:pt>
                <c:pt idx="48577">
                  <c:v>1.007080078125E-3</c:v>
                </c:pt>
                <c:pt idx="48578">
                  <c:v>1.0080337524414063E-3</c:v>
                </c:pt>
                <c:pt idx="48579">
                  <c:v>1.0068416595458984E-3</c:v>
                </c:pt>
                <c:pt idx="48580">
                  <c:v>1.007080078125E-3</c:v>
                </c:pt>
                <c:pt idx="48581">
                  <c:v>1.007080078125E-3</c:v>
                </c:pt>
                <c:pt idx="48582">
                  <c:v>1.0068416595458984E-3</c:v>
                </c:pt>
                <c:pt idx="48583">
                  <c:v>1.007080078125E-3</c:v>
                </c:pt>
                <c:pt idx="48584">
                  <c:v>1.007080078125E-3</c:v>
                </c:pt>
                <c:pt idx="48585">
                  <c:v>1.0068416595458984E-3</c:v>
                </c:pt>
                <c:pt idx="48586">
                  <c:v>1.007080078125E-3</c:v>
                </c:pt>
                <c:pt idx="48587">
                  <c:v>1.007080078125E-3</c:v>
                </c:pt>
                <c:pt idx="48588">
                  <c:v>1.0068416595458984E-3</c:v>
                </c:pt>
                <c:pt idx="48589">
                  <c:v>1.007080078125E-3</c:v>
                </c:pt>
                <c:pt idx="48590">
                  <c:v>1.0080337524414063E-3</c:v>
                </c:pt>
                <c:pt idx="48591">
                  <c:v>1.007080078125E-3</c:v>
                </c:pt>
                <c:pt idx="48592">
                  <c:v>1.0068416595458984E-3</c:v>
                </c:pt>
                <c:pt idx="48593">
                  <c:v>1.007080078125E-3</c:v>
                </c:pt>
                <c:pt idx="48594">
                  <c:v>1.007080078125E-3</c:v>
                </c:pt>
                <c:pt idx="48595">
                  <c:v>1.0068416595458984E-3</c:v>
                </c:pt>
                <c:pt idx="48596">
                  <c:v>1.007080078125E-3</c:v>
                </c:pt>
                <c:pt idx="48597">
                  <c:v>1.007080078125E-3</c:v>
                </c:pt>
                <c:pt idx="48598">
                  <c:v>1.0068416595458984E-3</c:v>
                </c:pt>
                <c:pt idx="48599">
                  <c:v>1.007080078125E-3</c:v>
                </c:pt>
                <c:pt idx="48600">
                  <c:v>1.007080078125E-3</c:v>
                </c:pt>
                <c:pt idx="48601">
                  <c:v>1.0068416595458984E-3</c:v>
                </c:pt>
                <c:pt idx="48602">
                  <c:v>1.007080078125E-3</c:v>
                </c:pt>
                <c:pt idx="48603">
                  <c:v>1.0080337524414063E-3</c:v>
                </c:pt>
                <c:pt idx="48604">
                  <c:v>1.0068416595458984E-3</c:v>
                </c:pt>
                <c:pt idx="48605">
                  <c:v>1.007080078125E-3</c:v>
                </c:pt>
                <c:pt idx="48606">
                  <c:v>1.007080078125E-3</c:v>
                </c:pt>
                <c:pt idx="48607">
                  <c:v>1.0068416595458984E-3</c:v>
                </c:pt>
                <c:pt idx="48608">
                  <c:v>1.007080078125E-3</c:v>
                </c:pt>
                <c:pt idx="48609">
                  <c:v>1.007080078125E-3</c:v>
                </c:pt>
                <c:pt idx="48610">
                  <c:v>1.0068416595458984E-3</c:v>
                </c:pt>
                <c:pt idx="48611">
                  <c:v>1.007080078125E-3</c:v>
                </c:pt>
                <c:pt idx="48612">
                  <c:v>1.007080078125E-3</c:v>
                </c:pt>
                <c:pt idx="48613">
                  <c:v>1.0068416595458984E-3</c:v>
                </c:pt>
                <c:pt idx="48614">
                  <c:v>1.007080078125E-3</c:v>
                </c:pt>
                <c:pt idx="48615">
                  <c:v>1.0080337524414063E-3</c:v>
                </c:pt>
                <c:pt idx="48616">
                  <c:v>1.007080078125E-3</c:v>
                </c:pt>
                <c:pt idx="48617">
                  <c:v>1.0068416595458984E-3</c:v>
                </c:pt>
                <c:pt idx="48618">
                  <c:v>1.007080078125E-3</c:v>
                </c:pt>
                <c:pt idx="48619">
                  <c:v>3.0210018157958984E-3</c:v>
                </c:pt>
                <c:pt idx="48620">
                  <c:v>1.007080078125E-3</c:v>
                </c:pt>
                <c:pt idx="48621">
                  <c:v>1.0068416595458984E-3</c:v>
                </c:pt>
                <c:pt idx="48622">
                  <c:v>1.007080078125E-3</c:v>
                </c:pt>
                <c:pt idx="48623">
                  <c:v>1.007080078125E-3</c:v>
                </c:pt>
                <c:pt idx="48624">
                  <c:v>1.0068416595458984E-3</c:v>
                </c:pt>
                <c:pt idx="48625">
                  <c:v>1.0080337524414063E-3</c:v>
                </c:pt>
                <c:pt idx="48626">
                  <c:v>1.007080078125E-3</c:v>
                </c:pt>
                <c:pt idx="48627">
                  <c:v>1.0068416595458984E-3</c:v>
                </c:pt>
                <c:pt idx="48628">
                  <c:v>1.007080078125E-3</c:v>
                </c:pt>
                <c:pt idx="48629">
                  <c:v>1.007080078125E-3</c:v>
                </c:pt>
                <c:pt idx="48630">
                  <c:v>1.0068416595458984E-3</c:v>
                </c:pt>
                <c:pt idx="48631">
                  <c:v>1.007080078125E-3</c:v>
                </c:pt>
                <c:pt idx="48632">
                  <c:v>1.007080078125E-3</c:v>
                </c:pt>
                <c:pt idx="48633">
                  <c:v>1.0068416595458984E-3</c:v>
                </c:pt>
                <c:pt idx="48634">
                  <c:v>1.007080078125E-3</c:v>
                </c:pt>
                <c:pt idx="48635">
                  <c:v>1.007080078125E-3</c:v>
                </c:pt>
                <c:pt idx="48636">
                  <c:v>1.0068416595458984E-3</c:v>
                </c:pt>
                <c:pt idx="48637">
                  <c:v>1.007080078125E-3</c:v>
                </c:pt>
                <c:pt idx="48638">
                  <c:v>1.0080337524414063E-3</c:v>
                </c:pt>
                <c:pt idx="48639">
                  <c:v>1.007080078125E-3</c:v>
                </c:pt>
                <c:pt idx="48640">
                  <c:v>1.0068416595458984E-3</c:v>
                </c:pt>
                <c:pt idx="48641">
                  <c:v>1.007080078125E-3</c:v>
                </c:pt>
                <c:pt idx="48642">
                  <c:v>1.007080078125E-3</c:v>
                </c:pt>
                <c:pt idx="48643">
                  <c:v>1.0068416595458984E-3</c:v>
                </c:pt>
                <c:pt idx="48644">
                  <c:v>1.007080078125E-3</c:v>
                </c:pt>
                <c:pt idx="48645">
                  <c:v>1.007080078125E-3</c:v>
                </c:pt>
                <c:pt idx="48646">
                  <c:v>1.0068416595458984E-3</c:v>
                </c:pt>
                <c:pt idx="48647">
                  <c:v>1.007080078125E-3</c:v>
                </c:pt>
                <c:pt idx="48648">
                  <c:v>1.007080078125E-3</c:v>
                </c:pt>
                <c:pt idx="48649">
                  <c:v>1.0068416595458984E-3</c:v>
                </c:pt>
                <c:pt idx="48650">
                  <c:v>1.0080337524414063E-3</c:v>
                </c:pt>
                <c:pt idx="48651">
                  <c:v>1.007080078125E-3</c:v>
                </c:pt>
                <c:pt idx="48652">
                  <c:v>1.0068416595458984E-3</c:v>
                </c:pt>
                <c:pt idx="48653">
                  <c:v>1.007080078125E-3</c:v>
                </c:pt>
                <c:pt idx="48654">
                  <c:v>1.007080078125E-3</c:v>
                </c:pt>
                <c:pt idx="48655">
                  <c:v>1.0068416595458984E-3</c:v>
                </c:pt>
                <c:pt idx="48656">
                  <c:v>1.007080078125E-3</c:v>
                </c:pt>
                <c:pt idx="48657">
                  <c:v>1.007080078125E-3</c:v>
                </c:pt>
                <c:pt idx="48658">
                  <c:v>1.0068416595458984E-3</c:v>
                </c:pt>
                <c:pt idx="48659">
                  <c:v>1.007080078125E-3</c:v>
                </c:pt>
                <c:pt idx="48660">
                  <c:v>1.007080078125E-3</c:v>
                </c:pt>
                <c:pt idx="48661">
                  <c:v>1.0068416595458984E-3</c:v>
                </c:pt>
                <c:pt idx="48662">
                  <c:v>1.007080078125E-3</c:v>
                </c:pt>
                <c:pt idx="48663">
                  <c:v>1.0080337524414063E-3</c:v>
                </c:pt>
                <c:pt idx="48664">
                  <c:v>1.007080078125E-3</c:v>
                </c:pt>
                <c:pt idx="48665">
                  <c:v>1.0068416595458984E-3</c:v>
                </c:pt>
                <c:pt idx="48666">
                  <c:v>1.007080078125E-3</c:v>
                </c:pt>
                <c:pt idx="48667">
                  <c:v>1.007080078125E-3</c:v>
                </c:pt>
                <c:pt idx="48668">
                  <c:v>1.0068416595458984E-3</c:v>
                </c:pt>
                <c:pt idx="48669">
                  <c:v>1.007080078125E-3</c:v>
                </c:pt>
                <c:pt idx="48670">
                  <c:v>1.007080078125E-3</c:v>
                </c:pt>
                <c:pt idx="48671">
                  <c:v>1.0068416595458984E-3</c:v>
                </c:pt>
                <c:pt idx="48672">
                  <c:v>1.007080078125E-3</c:v>
                </c:pt>
                <c:pt idx="48673">
                  <c:v>1.007080078125E-3</c:v>
                </c:pt>
                <c:pt idx="48674">
                  <c:v>1.0068416595458984E-3</c:v>
                </c:pt>
                <c:pt idx="48675">
                  <c:v>1.0080337524414063E-3</c:v>
                </c:pt>
                <c:pt idx="48676">
                  <c:v>1.007080078125E-3</c:v>
                </c:pt>
                <c:pt idx="48677">
                  <c:v>1.0068416595458984E-3</c:v>
                </c:pt>
                <c:pt idx="48678">
                  <c:v>1.007080078125E-3</c:v>
                </c:pt>
                <c:pt idx="48679">
                  <c:v>1.007080078125E-3</c:v>
                </c:pt>
                <c:pt idx="48680">
                  <c:v>1.0068416595458984E-3</c:v>
                </c:pt>
                <c:pt idx="48681">
                  <c:v>1.007080078125E-3</c:v>
                </c:pt>
                <c:pt idx="48682">
                  <c:v>1.007080078125E-3</c:v>
                </c:pt>
                <c:pt idx="48683">
                  <c:v>1.0068416595458984E-3</c:v>
                </c:pt>
                <c:pt idx="48684">
                  <c:v>1.007080078125E-3</c:v>
                </c:pt>
                <c:pt idx="48685">
                  <c:v>1.007080078125E-3</c:v>
                </c:pt>
                <c:pt idx="48686">
                  <c:v>1.0068416595458984E-3</c:v>
                </c:pt>
                <c:pt idx="48687">
                  <c:v>1.007080078125E-3</c:v>
                </c:pt>
                <c:pt idx="48688">
                  <c:v>1.0080337524414063E-3</c:v>
                </c:pt>
                <c:pt idx="48689">
                  <c:v>1.007080078125E-3</c:v>
                </c:pt>
                <c:pt idx="48690">
                  <c:v>1.0068416595458984E-3</c:v>
                </c:pt>
                <c:pt idx="48691">
                  <c:v>1.007080078125E-3</c:v>
                </c:pt>
                <c:pt idx="48692">
                  <c:v>1.007080078125E-3</c:v>
                </c:pt>
                <c:pt idx="48693">
                  <c:v>1.0068416595458984E-3</c:v>
                </c:pt>
                <c:pt idx="48694">
                  <c:v>1.007080078125E-3</c:v>
                </c:pt>
                <c:pt idx="48695">
                  <c:v>1.007080078125E-3</c:v>
                </c:pt>
                <c:pt idx="48696">
                  <c:v>1.0068416595458984E-3</c:v>
                </c:pt>
                <c:pt idx="48697">
                  <c:v>1.007080078125E-3</c:v>
                </c:pt>
                <c:pt idx="48698">
                  <c:v>1.007080078125E-3</c:v>
                </c:pt>
                <c:pt idx="48699">
                  <c:v>1.0068416595458984E-3</c:v>
                </c:pt>
                <c:pt idx="48700">
                  <c:v>1.0080337524414063E-3</c:v>
                </c:pt>
                <c:pt idx="48701">
                  <c:v>1.007080078125E-3</c:v>
                </c:pt>
                <c:pt idx="48702">
                  <c:v>1.0068416595458984E-3</c:v>
                </c:pt>
                <c:pt idx="48703">
                  <c:v>1.007080078125E-3</c:v>
                </c:pt>
                <c:pt idx="48704">
                  <c:v>1.007080078125E-3</c:v>
                </c:pt>
                <c:pt idx="48705">
                  <c:v>1.0068416595458984E-3</c:v>
                </c:pt>
                <c:pt idx="48706">
                  <c:v>1.007080078125E-3</c:v>
                </c:pt>
                <c:pt idx="48707">
                  <c:v>1.007080078125E-3</c:v>
                </c:pt>
                <c:pt idx="48708">
                  <c:v>1.0068416595458984E-3</c:v>
                </c:pt>
                <c:pt idx="48709">
                  <c:v>1.007080078125E-3</c:v>
                </c:pt>
                <c:pt idx="48710">
                  <c:v>1.007080078125E-3</c:v>
                </c:pt>
                <c:pt idx="48711">
                  <c:v>1.0068416595458984E-3</c:v>
                </c:pt>
                <c:pt idx="48712">
                  <c:v>1.007080078125E-3</c:v>
                </c:pt>
                <c:pt idx="48713">
                  <c:v>1.0080337524414063E-3</c:v>
                </c:pt>
                <c:pt idx="48714">
                  <c:v>1.007080078125E-3</c:v>
                </c:pt>
                <c:pt idx="48715">
                  <c:v>1.0068416595458984E-3</c:v>
                </c:pt>
                <c:pt idx="48716">
                  <c:v>1.007080078125E-3</c:v>
                </c:pt>
                <c:pt idx="48717">
                  <c:v>1.007080078125E-3</c:v>
                </c:pt>
                <c:pt idx="48718">
                  <c:v>1.0068416595458984E-3</c:v>
                </c:pt>
                <c:pt idx="48719">
                  <c:v>1.007080078125E-3</c:v>
                </c:pt>
                <c:pt idx="48720">
                  <c:v>1.007080078125E-3</c:v>
                </c:pt>
                <c:pt idx="48721">
                  <c:v>1.0068416595458984E-3</c:v>
                </c:pt>
                <c:pt idx="48722">
                  <c:v>1.007080078125E-3</c:v>
                </c:pt>
                <c:pt idx="48723">
                  <c:v>1.007080078125E-3</c:v>
                </c:pt>
                <c:pt idx="48724">
                  <c:v>1.0068416595458984E-3</c:v>
                </c:pt>
                <c:pt idx="48725">
                  <c:v>1.0080337524414063E-3</c:v>
                </c:pt>
                <c:pt idx="48726">
                  <c:v>1.007080078125E-3</c:v>
                </c:pt>
                <c:pt idx="48727">
                  <c:v>1.0068416595458984E-3</c:v>
                </c:pt>
                <c:pt idx="48728">
                  <c:v>1.007080078125E-3</c:v>
                </c:pt>
                <c:pt idx="48729">
                  <c:v>1.007080078125E-3</c:v>
                </c:pt>
                <c:pt idx="48730">
                  <c:v>1.0068416595458984E-3</c:v>
                </c:pt>
                <c:pt idx="48731">
                  <c:v>1.007080078125E-3</c:v>
                </c:pt>
                <c:pt idx="48732">
                  <c:v>1.007080078125E-3</c:v>
                </c:pt>
                <c:pt idx="48733">
                  <c:v>1.0068416595458984E-3</c:v>
                </c:pt>
                <c:pt idx="48734">
                  <c:v>1.007080078125E-3</c:v>
                </c:pt>
                <c:pt idx="48735">
                  <c:v>1.007080078125E-3</c:v>
                </c:pt>
                <c:pt idx="48736">
                  <c:v>1.0068416595458984E-3</c:v>
                </c:pt>
                <c:pt idx="48737">
                  <c:v>1.007080078125E-3</c:v>
                </c:pt>
                <c:pt idx="48738">
                  <c:v>1.0080337524414063E-3</c:v>
                </c:pt>
                <c:pt idx="48739">
                  <c:v>1.007080078125E-3</c:v>
                </c:pt>
                <c:pt idx="48740">
                  <c:v>1.0068416595458984E-3</c:v>
                </c:pt>
                <c:pt idx="48741">
                  <c:v>1.007080078125E-3</c:v>
                </c:pt>
                <c:pt idx="48742">
                  <c:v>1.007080078125E-3</c:v>
                </c:pt>
                <c:pt idx="48743">
                  <c:v>1.0068416595458984E-3</c:v>
                </c:pt>
                <c:pt idx="48744">
                  <c:v>1.007080078125E-3</c:v>
                </c:pt>
                <c:pt idx="48745">
                  <c:v>1.007080078125E-3</c:v>
                </c:pt>
                <c:pt idx="48746">
                  <c:v>1.0068416595458984E-3</c:v>
                </c:pt>
                <c:pt idx="48747">
                  <c:v>1.007080078125E-3</c:v>
                </c:pt>
                <c:pt idx="48748">
                  <c:v>1.007080078125E-3</c:v>
                </c:pt>
                <c:pt idx="48749">
                  <c:v>1.0068416595458984E-3</c:v>
                </c:pt>
                <c:pt idx="48750">
                  <c:v>1.0080337524414063E-3</c:v>
                </c:pt>
                <c:pt idx="48751">
                  <c:v>1.007080078125E-3</c:v>
                </c:pt>
                <c:pt idx="48752">
                  <c:v>1.0068416595458984E-3</c:v>
                </c:pt>
                <c:pt idx="48753">
                  <c:v>1.007080078125E-3</c:v>
                </c:pt>
                <c:pt idx="48754">
                  <c:v>1.007080078125E-3</c:v>
                </c:pt>
                <c:pt idx="48755">
                  <c:v>1.0068416595458984E-3</c:v>
                </c:pt>
                <c:pt idx="48756">
                  <c:v>1.007080078125E-3</c:v>
                </c:pt>
                <c:pt idx="48757">
                  <c:v>1.007080078125E-3</c:v>
                </c:pt>
                <c:pt idx="48758">
                  <c:v>1.0068416595458984E-3</c:v>
                </c:pt>
                <c:pt idx="48759">
                  <c:v>1.007080078125E-3</c:v>
                </c:pt>
                <c:pt idx="48760">
                  <c:v>1.007080078125E-3</c:v>
                </c:pt>
                <c:pt idx="48761">
                  <c:v>1.0068416595458984E-3</c:v>
                </c:pt>
                <c:pt idx="48762">
                  <c:v>1.007080078125E-3</c:v>
                </c:pt>
                <c:pt idx="48763">
                  <c:v>1.0080337524414063E-3</c:v>
                </c:pt>
                <c:pt idx="48764">
                  <c:v>1.007080078125E-3</c:v>
                </c:pt>
                <c:pt idx="48765">
                  <c:v>1.0068416595458984E-3</c:v>
                </c:pt>
                <c:pt idx="48766">
                  <c:v>1.007080078125E-3</c:v>
                </c:pt>
                <c:pt idx="48767">
                  <c:v>1.007080078125E-3</c:v>
                </c:pt>
                <c:pt idx="48768">
                  <c:v>1.0068416595458984E-3</c:v>
                </c:pt>
                <c:pt idx="48769">
                  <c:v>1.007080078125E-3</c:v>
                </c:pt>
                <c:pt idx="48770">
                  <c:v>1.007080078125E-3</c:v>
                </c:pt>
                <c:pt idx="48771">
                  <c:v>1.0068416595458984E-3</c:v>
                </c:pt>
                <c:pt idx="48772">
                  <c:v>1.007080078125E-3</c:v>
                </c:pt>
                <c:pt idx="48773">
                  <c:v>1.007080078125E-3</c:v>
                </c:pt>
                <c:pt idx="48774">
                  <c:v>1.0068416595458984E-3</c:v>
                </c:pt>
                <c:pt idx="48775">
                  <c:v>1.0080337524414063E-3</c:v>
                </c:pt>
                <c:pt idx="48776">
                  <c:v>1.007080078125E-3</c:v>
                </c:pt>
                <c:pt idx="48777">
                  <c:v>1.0068416595458984E-3</c:v>
                </c:pt>
                <c:pt idx="48778">
                  <c:v>1.007080078125E-3</c:v>
                </c:pt>
                <c:pt idx="48779">
                  <c:v>1.007080078125E-3</c:v>
                </c:pt>
                <c:pt idx="48780">
                  <c:v>1.0068416595458984E-3</c:v>
                </c:pt>
                <c:pt idx="48781">
                  <c:v>1.007080078125E-3</c:v>
                </c:pt>
                <c:pt idx="48782">
                  <c:v>1.007080078125E-3</c:v>
                </c:pt>
                <c:pt idx="48783">
                  <c:v>1.0068416595458984E-3</c:v>
                </c:pt>
                <c:pt idx="48784">
                  <c:v>1.007080078125E-3</c:v>
                </c:pt>
                <c:pt idx="48785">
                  <c:v>1.007080078125E-3</c:v>
                </c:pt>
                <c:pt idx="48786">
                  <c:v>1.0068416595458984E-3</c:v>
                </c:pt>
                <c:pt idx="48787">
                  <c:v>1.007080078125E-3</c:v>
                </c:pt>
                <c:pt idx="48788">
                  <c:v>1.0080337524414063E-3</c:v>
                </c:pt>
                <c:pt idx="48789">
                  <c:v>1.007080078125E-3</c:v>
                </c:pt>
                <c:pt idx="48790">
                  <c:v>1.0068416595458984E-3</c:v>
                </c:pt>
                <c:pt idx="48791">
                  <c:v>1.007080078125E-3</c:v>
                </c:pt>
                <c:pt idx="48792">
                  <c:v>1.007080078125E-3</c:v>
                </c:pt>
                <c:pt idx="48793">
                  <c:v>1.0068416595458984E-3</c:v>
                </c:pt>
                <c:pt idx="48794">
                  <c:v>1.007080078125E-3</c:v>
                </c:pt>
                <c:pt idx="48795">
                  <c:v>1.007080078125E-3</c:v>
                </c:pt>
                <c:pt idx="48796">
                  <c:v>1.0068416595458984E-3</c:v>
                </c:pt>
                <c:pt idx="48797">
                  <c:v>1.007080078125E-3</c:v>
                </c:pt>
                <c:pt idx="48798">
                  <c:v>1.007080078125E-3</c:v>
                </c:pt>
                <c:pt idx="48799">
                  <c:v>1.0068416595458984E-3</c:v>
                </c:pt>
                <c:pt idx="48800">
                  <c:v>1.0080337524414063E-3</c:v>
                </c:pt>
                <c:pt idx="48801">
                  <c:v>1.007080078125E-3</c:v>
                </c:pt>
                <c:pt idx="48802">
                  <c:v>1.0068416595458984E-3</c:v>
                </c:pt>
                <c:pt idx="48803">
                  <c:v>1.007080078125E-3</c:v>
                </c:pt>
                <c:pt idx="48804">
                  <c:v>1.007080078125E-3</c:v>
                </c:pt>
                <c:pt idx="48805">
                  <c:v>1.0068416595458984E-3</c:v>
                </c:pt>
                <c:pt idx="48806">
                  <c:v>1.007080078125E-3</c:v>
                </c:pt>
                <c:pt idx="48807">
                  <c:v>1.007080078125E-3</c:v>
                </c:pt>
                <c:pt idx="48808">
                  <c:v>1.0068416595458984E-3</c:v>
                </c:pt>
                <c:pt idx="48809">
                  <c:v>1.007080078125E-3</c:v>
                </c:pt>
                <c:pt idx="48810">
                  <c:v>1.007080078125E-3</c:v>
                </c:pt>
                <c:pt idx="48811">
                  <c:v>1.0068416595458984E-3</c:v>
                </c:pt>
                <c:pt idx="48812">
                  <c:v>1.007080078125E-3</c:v>
                </c:pt>
                <c:pt idx="48813">
                  <c:v>1.0080337524414063E-3</c:v>
                </c:pt>
                <c:pt idx="48814">
                  <c:v>1.007080078125E-3</c:v>
                </c:pt>
                <c:pt idx="48815">
                  <c:v>1.0068416595458984E-3</c:v>
                </c:pt>
                <c:pt idx="48816">
                  <c:v>1.007080078125E-3</c:v>
                </c:pt>
                <c:pt idx="48817">
                  <c:v>1.007080078125E-3</c:v>
                </c:pt>
                <c:pt idx="48818">
                  <c:v>1.0068416595458984E-3</c:v>
                </c:pt>
                <c:pt idx="48819">
                  <c:v>1.007080078125E-3</c:v>
                </c:pt>
                <c:pt idx="48820">
                  <c:v>1.007080078125E-3</c:v>
                </c:pt>
                <c:pt idx="48821">
                  <c:v>1.0068416595458984E-3</c:v>
                </c:pt>
                <c:pt idx="48822">
                  <c:v>1.007080078125E-3</c:v>
                </c:pt>
                <c:pt idx="48823">
                  <c:v>1.007080078125E-3</c:v>
                </c:pt>
                <c:pt idx="48824">
                  <c:v>1.0068416595458984E-3</c:v>
                </c:pt>
                <c:pt idx="48825">
                  <c:v>1.0080337524414063E-3</c:v>
                </c:pt>
                <c:pt idx="48826">
                  <c:v>1.007080078125E-3</c:v>
                </c:pt>
                <c:pt idx="48827">
                  <c:v>1.0068416595458984E-3</c:v>
                </c:pt>
                <c:pt idx="48828">
                  <c:v>1.007080078125E-3</c:v>
                </c:pt>
                <c:pt idx="48829">
                  <c:v>1.007080078125E-3</c:v>
                </c:pt>
                <c:pt idx="48830">
                  <c:v>1.0068416595458984E-3</c:v>
                </c:pt>
                <c:pt idx="48831">
                  <c:v>1.007080078125E-3</c:v>
                </c:pt>
                <c:pt idx="48832">
                  <c:v>1.007080078125E-3</c:v>
                </c:pt>
                <c:pt idx="48833">
                  <c:v>1.0068416595458984E-3</c:v>
                </c:pt>
                <c:pt idx="48834">
                  <c:v>1.007080078125E-3</c:v>
                </c:pt>
                <c:pt idx="48835">
                  <c:v>1.007080078125E-3</c:v>
                </c:pt>
                <c:pt idx="48836">
                  <c:v>1.0068416595458984E-3</c:v>
                </c:pt>
                <c:pt idx="48837">
                  <c:v>1.007080078125E-3</c:v>
                </c:pt>
                <c:pt idx="48838">
                  <c:v>1.0080337524414063E-3</c:v>
                </c:pt>
                <c:pt idx="48839">
                  <c:v>1.007080078125E-3</c:v>
                </c:pt>
                <c:pt idx="48840">
                  <c:v>1.0068416595458984E-3</c:v>
                </c:pt>
                <c:pt idx="48841">
                  <c:v>1.007080078125E-3</c:v>
                </c:pt>
                <c:pt idx="48842">
                  <c:v>1.007080078125E-3</c:v>
                </c:pt>
                <c:pt idx="48843">
                  <c:v>1.0068416595458984E-3</c:v>
                </c:pt>
                <c:pt idx="48844">
                  <c:v>1.007080078125E-3</c:v>
                </c:pt>
                <c:pt idx="48845">
                  <c:v>1.007080078125E-3</c:v>
                </c:pt>
                <c:pt idx="48846">
                  <c:v>1.0068416595458984E-3</c:v>
                </c:pt>
                <c:pt idx="48847">
                  <c:v>1.007080078125E-3</c:v>
                </c:pt>
                <c:pt idx="48848">
                  <c:v>1.0068416595458984E-3</c:v>
                </c:pt>
                <c:pt idx="48849">
                  <c:v>1.007080078125E-3</c:v>
                </c:pt>
                <c:pt idx="48850">
                  <c:v>1.0080337524414063E-3</c:v>
                </c:pt>
                <c:pt idx="48851">
                  <c:v>1.007080078125E-3</c:v>
                </c:pt>
                <c:pt idx="48852">
                  <c:v>1.0068416595458984E-3</c:v>
                </c:pt>
                <c:pt idx="48853">
                  <c:v>1.007080078125E-3</c:v>
                </c:pt>
                <c:pt idx="48854">
                  <c:v>1.007080078125E-3</c:v>
                </c:pt>
                <c:pt idx="48855">
                  <c:v>1.0068416595458984E-3</c:v>
                </c:pt>
                <c:pt idx="48856">
                  <c:v>1.007080078125E-3</c:v>
                </c:pt>
                <c:pt idx="48857">
                  <c:v>1.007080078125E-3</c:v>
                </c:pt>
                <c:pt idx="48858">
                  <c:v>1.0068416595458984E-3</c:v>
                </c:pt>
                <c:pt idx="48859">
                  <c:v>1.007080078125E-3</c:v>
                </c:pt>
                <c:pt idx="48860">
                  <c:v>1.007080078125E-3</c:v>
                </c:pt>
                <c:pt idx="48861">
                  <c:v>1.0068416595458984E-3</c:v>
                </c:pt>
                <c:pt idx="48862">
                  <c:v>1.007080078125E-3</c:v>
                </c:pt>
                <c:pt idx="48863">
                  <c:v>1.0080337524414063E-3</c:v>
                </c:pt>
                <c:pt idx="48864">
                  <c:v>1.007080078125E-3</c:v>
                </c:pt>
                <c:pt idx="48865">
                  <c:v>1.0068416595458984E-3</c:v>
                </c:pt>
                <c:pt idx="48866">
                  <c:v>1.007080078125E-3</c:v>
                </c:pt>
                <c:pt idx="48867">
                  <c:v>1.007080078125E-3</c:v>
                </c:pt>
                <c:pt idx="48868">
                  <c:v>1.0068416595458984E-3</c:v>
                </c:pt>
                <c:pt idx="48869">
                  <c:v>1.007080078125E-3</c:v>
                </c:pt>
                <c:pt idx="48870">
                  <c:v>1.0068416595458984E-3</c:v>
                </c:pt>
                <c:pt idx="48871">
                  <c:v>1.007080078125E-3</c:v>
                </c:pt>
                <c:pt idx="48872">
                  <c:v>1.007080078125E-3</c:v>
                </c:pt>
                <c:pt idx="48873">
                  <c:v>1.0068416595458984E-3</c:v>
                </c:pt>
                <c:pt idx="48874">
                  <c:v>1.007080078125E-3</c:v>
                </c:pt>
                <c:pt idx="48875">
                  <c:v>1.0080337524414063E-3</c:v>
                </c:pt>
                <c:pt idx="48876">
                  <c:v>1.007080078125E-3</c:v>
                </c:pt>
                <c:pt idx="48877">
                  <c:v>1.0068416595458984E-3</c:v>
                </c:pt>
                <c:pt idx="48878">
                  <c:v>1.007080078125E-3</c:v>
                </c:pt>
                <c:pt idx="48879">
                  <c:v>1.007080078125E-3</c:v>
                </c:pt>
                <c:pt idx="48880">
                  <c:v>1.0068416595458984E-3</c:v>
                </c:pt>
                <c:pt idx="48881">
                  <c:v>1.007080078125E-3</c:v>
                </c:pt>
                <c:pt idx="48882">
                  <c:v>1.007080078125E-3</c:v>
                </c:pt>
                <c:pt idx="48883">
                  <c:v>1.0068416595458984E-3</c:v>
                </c:pt>
                <c:pt idx="48884">
                  <c:v>1.007080078125E-3</c:v>
                </c:pt>
                <c:pt idx="48885">
                  <c:v>1.007080078125E-3</c:v>
                </c:pt>
                <c:pt idx="48886">
                  <c:v>1.0068416595458984E-3</c:v>
                </c:pt>
                <c:pt idx="48887">
                  <c:v>1.007080078125E-3</c:v>
                </c:pt>
                <c:pt idx="48888">
                  <c:v>1.0080337524414063E-3</c:v>
                </c:pt>
                <c:pt idx="48889">
                  <c:v>1.007080078125E-3</c:v>
                </c:pt>
                <c:pt idx="48890">
                  <c:v>1.0068416595458984E-3</c:v>
                </c:pt>
                <c:pt idx="48891">
                  <c:v>1.007080078125E-3</c:v>
                </c:pt>
                <c:pt idx="48892">
                  <c:v>1.0068416595458984E-3</c:v>
                </c:pt>
                <c:pt idx="48893">
                  <c:v>1.007080078125E-3</c:v>
                </c:pt>
                <c:pt idx="48894">
                  <c:v>1.007080078125E-3</c:v>
                </c:pt>
                <c:pt idx="48895">
                  <c:v>1.0068416595458984E-3</c:v>
                </c:pt>
                <c:pt idx="48896">
                  <c:v>1.007080078125E-3</c:v>
                </c:pt>
                <c:pt idx="48897">
                  <c:v>1.007080078125E-3</c:v>
                </c:pt>
                <c:pt idx="48898">
                  <c:v>1.0068416595458984E-3</c:v>
                </c:pt>
                <c:pt idx="48899">
                  <c:v>1.007080078125E-3</c:v>
                </c:pt>
                <c:pt idx="48900">
                  <c:v>1.0080337524414063E-3</c:v>
                </c:pt>
                <c:pt idx="48901">
                  <c:v>1.007080078125E-3</c:v>
                </c:pt>
                <c:pt idx="48902">
                  <c:v>1.0068416595458984E-3</c:v>
                </c:pt>
                <c:pt idx="48903">
                  <c:v>1.007080078125E-3</c:v>
                </c:pt>
                <c:pt idx="48904">
                  <c:v>1.007080078125E-3</c:v>
                </c:pt>
                <c:pt idx="48905">
                  <c:v>1.0068416595458984E-3</c:v>
                </c:pt>
                <c:pt idx="48906">
                  <c:v>1.007080078125E-3</c:v>
                </c:pt>
                <c:pt idx="48907">
                  <c:v>1.007080078125E-3</c:v>
                </c:pt>
                <c:pt idx="48908">
                  <c:v>1.0068416595458984E-3</c:v>
                </c:pt>
                <c:pt idx="48909">
                  <c:v>1.007080078125E-3</c:v>
                </c:pt>
                <c:pt idx="48910">
                  <c:v>1.007080078125E-3</c:v>
                </c:pt>
                <c:pt idx="48911">
                  <c:v>1.0068416595458984E-3</c:v>
                </c:pt>
                <c:pt idx="48912">
                  <c:v>1.007080078125E-3</c:v>
                </c:pt>
                <c:pt idx="48913">
                  <c:v>1.0080337524414063E-3</c:v>
                </c:pt>
                <c:pt idx="48914">
                  <c:v>1.0068416595458984E-3</c:v>
                </c:pt>
                <c:pt idx="48915">
                  <c:v>1.007080078125E-3</c:v>
                </c:pt>
                <c:pt idx="48916">
                  <c:v>1.007080078125E-3</c:v>
                </c:pt>
                <c:pt idx="48917">
                  <c:v>1.0068416595458984E-3</c:v>
                </c:pt>
                <c:pt idx="48918">
                  <c:v>1.007080078125E-3</c:v>
                </c:pt>
                <c:pt idx="48919">
                  <c:v>1.007080078125E-3</c:v>
                </c:pt>
                <c:pt idx="48920">
                  <c:v>1.0068416595458984E-3</c:v>
                </c:pt>
                <c:pt idx="48921">
                  <c:v>1.007080078125E-3</c:v>
                </c:pt>
                <c:pt idx="48922">
                  <c:v>1.007080078125E-3</c:v>
                </c:pt>
                <c:pt idx="48923">
                  <c:v>1.0068416595458984E-3</c:v>
                </c:pt>
                <c:pt idx="48924">
                  <c:v>1.007080078125E-3</c:v>
                </c:pt>
                <c:pt idx="48925">
                  <c:v>1.0080337524414063E-3</c:v>
                </c:pt>
                <c:pt idx="48926">
                  <c:v>1.007080078125E-3</c:v>
                </c:pt>
                <c:pt idx="48927">
                  <c:v>7.0488452911376953E-3</c:v>
                </c:pt>
                <c:pt idx="48928">
                  <c:v>1.007080078125E-3</c:v>
                </c:pt>
                <c:pt idx="48929">
                  <c:v>1.007080078125E-3</c:v>
                </c:pt>
                <c:pt idx="48930">
                  <c:v>1.0068416595458984E-3</c:v>
                </c:pt>
                <c:pt idx="48931">
                  <c:v>1.007080078125E-3</c:v>
                </c:pt>
                <c:pt idx="48932">
                  <c:v>1.0080337524414063E-3</c:v>
                </c:pt>
                <c:pt idx="48933">
                  <c:v>1.0068416595458984E-3</c:v>
                </c:pt>
                <c:pt idx="48934">
                  <c:v>1.007080078125E-3</c:v>
                </c:pt>
                <c:pt idx="48935">
                  <c:v>1.007080078125E-3</c:v>
                </c:pt>
                <c:pt idx="48936">
                  <c:v>1.0068416595458984E-3</c:v>
                </c:pt>
                <c:pt idx="48937">
                  <c:v>1.007080078125E-3</c:v>
                </c:pt>
                <c:pt idx="48938">
                  <c:v>1.007080078125E-3</c:v>
                </c:pt>
                <c:pt idx="48939">
                  <c:v>1.0068416595458984E-3</c:v>
                </c:pt>
                <c:pt idx="48940">
                  <c:v>1.007080078125E-3</c:v>
                </c:pt>
                <c:pt idx="48941">
                  <c:v>1.007080078125E-3</c:v>
                </c:pt>
                <c:pt idx="48942">
                  <c:v>1.0068416595458984E-3</c:v>
                </c:pt>
                <c:pt idx="48943">
                  <c:v>1.007080078125E-3</c:v>
                </c:pt>
                <c:pt idx="48944">
                  <c:v>1.0080337524414063E-3</c:v>
                </c:pt>
                <c:pt idx="48945">
                  <c:v>1.007080078125E-3</c:v>
                </c:pt>
                <c:pt idx="48946">
                  <c:v>1.0068416595458984E-3</c:v>
                </c:pt>
                <c:pt idx="48947">
                  <c:v>1.007080078125E-3</c:v>
                </c:pt>
                <c:pt idx="48948">
                  <c:v>1.007080078125E-3</c:v>
                </c:pt>
                <c:pt idx="48949">
                  <c:v>1.0068416595458984E-3</c:v>
                </c:pt>
                <c:pt idx="48950">
                  <c:v>1.007080078125E-3</c:v>
                </c:pt>
                <c:pt idx="48951">
                  <c:v>1.007080078125E-3</c:v>
                </c:pt>
                <c:pt idx="48952">
                  <c:v>1.0068416595458984E-3</c:v>
                </c:pt>
                <c:pt idx="48953">
                  <c:v>1.007080078125E-3</c:v>
                </c:pt>
                <c:pt idx="48954">
                  <c:v>1.007080078125E-3</c:v>
                </c:pt>
                <c:pt idx="48955">
                  <c:v>1.0068416595458984E-3</c:v>
                </c:pt>
                <c:pt idx="48956">
                  <c:v>1.007080078125E-3</c:v>
                </c:pt>
                <c:pt idx="48957">
                  <c:v>1.0080337524414063E-3</c:v>
                </c:pt>
                <c:pt idx="48958">
                  <c:v>1.0068416595458984E-3</c:v>
                </c:pt>
                <c:pt idx="48959">
                  <c:v>1.007080078125E-3</c:v>
                </c:pt>
                <c:pt idx="48960">
                  <c:v>1.007080078125E-3</c:v>
                </c:pt>
                <c:pt idx="48961">
                  <c:v>1.0068416595458984E-3</c:v>
                </c:pt>
                <c:pt idx="48962">
                  <c:v>1.007080078125E-3</c:v>
                </c:pt>
                <c:pt idx="48963">
                  <c:v>1.007080078125E-3</c:v>
                </c:pt>
                <c:pt idx="48964">
                  <c:v>1.0068416595458984E-3</c:v>
                </c:pt>
                <c:pt idx="48965">
                  <c:v>1.007080078125E-3</c:v>
                </c:pt>
                <c:pt idx="48966">
                  <c:v>1.007080078125E-3</c:v>
                </c:pt>
                <c:pt idx="48967">
                  <c:v>1.0068416595458984E-3</c:v>
                </c:pt>
                <c:pt idx="48968">
                  <c:v>1.007080078125E-3</c:v>
                </c:pt>
                <c:pt idx="48969">
                  <c:v>1.0080337524414063E-3</c:v>
                </c:pt>
                <c:pt idx="48970">
                  <c:v>1.007080078125E-3</c:v>
                </c:pt>
                <c:pt idx="48971">
                  <c:v>1.0068416595458984E-3</c:v>
                </c:pt>
                <c:pt idx="48972">
                  <c:v>1.007080078125E-3</c:v>
                </c:pt>
                <c:pt idx="48973">
                  <c:v>1.007080078125E-3</c:v>
                </c:pt>
                <c:pt idx="48974">
                  <c:v>1.0068416595458984E-3</c:v>
                </c:pt>
                <c:pt idx="48975">
                  <c:v>1.007080078125E-3</c:v>
                </c:pt>
                <c:pt idx="48976">
                  <c:v>1.007080078125E-3</c:v>
                </c:pt>
                <c:pt idx="48977">
                  <c:v>1.0068416595458984E-3</c:v>
                </c:pt>
                <c:pt idx="48978">
                  <c:v>1.007080078125E-3</c:v>
                </c:pt>
                <c:pt idx="48979">
                  <c:v>1.007080078125E-3</c:v>
                </c:pt>
                <c:pt idx="48980">
                  <c:v>1.0068416595458984E-3</c:v>
                </c:pt>
                <c:pt idx="48981">
                  <c:v>1.007080078125E-3</c:v>
                </c:pt>
                <c:pt idx="48982">
                  <c:v>1.0080337524414063E-3</c:v>
                </c:pt>
                <c:pt idx="48983">
                  <c:v>1.0068416595458984E-3</c:v>
                </c:pt>
                <c:pt idx="48984">
                  <c:v>1.007080078125E-3</c:v>
                </c:pt>
                <c:pt idx="48985">
                  <c:v>1.007080078125E-3</c:v>
                </c:pt>
                <c:pt idx="48986">
                  <c:v>1.0068416595458984E-3</c:v>
                </c:pt>
                <c:pt idx="48987">
                  <c:v>1.007080078125E-3</c:v>
                </c:pt>
                <c:pt idx="48988">
                  <c:v>1.007080078125E-3</c:v>
                </c:pt>
                <c:pt idx="48989">
                  <c:v>1.0068416595458984E-3</c:v>
                </c:pt>
                <c:pt idx="48990">
                  <c:v>1.007080078125E-3</c:v>
                </c:pt>
                <c:pt idx="48991">
                  <c:v>1.007080078125E-3</c:v>
                </c:pt>
                <c:pt idx="48992">
                  <c:v>1.0068416595458984E-3</c:v>
                </c:pt>
                <c:pt idx="48993">
                  <c:v>1.007080078125E-3</c:v>
                </c:pt>
                <c:pt idx="48994">
                  <c:v>1.0080337524414063E-3</c:v>
                </c:pt>
                <c:pt idx="48995">
                  <c:v>1.007080078125E-3</c:v>
                </c:pt>
                <c:pt idx="48996">
                  <c:v>1.0068416595458984E-3</c:v>
                </c:pt>
                <c:pt idx="48997">
                  <c:v>1.007080078125E-3</c:v>
                </c:pt>
                <c:pt idx="48998">
                  <c:v>1.007080078125E-3</c:v>
                </c:pt>
                <c:pt idx="48999">
                  <c:v>1.0068416595458984E-3</c:v>
                </c:pt>
                <c:pt idx="49000">
                  <c:v>1.007080078125E-3</c:v>
                </c:pt>
                <c:pt idx="49001">
                  <c:v>1.007080078125E-3</c:v>
                </c:pt>
                <c:pt idx="49002">
                  <c:v>1.0068416595458984E-3</c:v>
                </c:pt>
                <c:pt idx="49003">
                  <c:v>1.007080078125E-3</c:v>
                </c:pt>
                <c:pt idx="49004">
                  <c:v>1.007080078125E-3</c:v>
                </c:pt>
                <c:pt idx="49005">
                  <c:v>1.0068416595458984E-3</c:v>
                </c:pt>
                <c:pt idx="49006">
                  <c:v>1.007080078125E-3</c:v>
                </c:pt>
                <c:pt idx="49007">
                  <c:v>1.0080337524414063E-3</c:v>
                </c:pt>
                <c:pt idx="49008">
                  <c:v>1.0068416595458984E-3</c:v>
                </c:pt>
                <c:pt idx="49009">
                  <c:v>1.007080078125E-3</c:v>
                </c:pt>
                <c:pt idx="49010">
                  <c:v>1.007080078125E-3</c:v>
                </c:pt>
                <c:pt idx="49011">
                  <c:v>1.0068416595458984E-3</c:v>
                </c:pt>
                <c:pt idx="49012">
                  <c:v>1.007080078125E-3</c:v>
                </c:pt>
                <c:pt idx="49013">
                  <c:v>1.007080078125E-3</c:v>
                </c:pt>
                <c:pt idx="49014">
                  <c:v>1.0068416595458984E-3</c:v>
                </c:pt>
                <c:pt idx="49015">
                  <c:v>1.007080078125E-3</c:v>
                </c:pt>
                <c:pt idx="49016">
                  <c:v>1.007080078125E-3</c:v>
                </c:pt>
                <c:pt idx="49017">
                  <c:v>1.0068416595458984E-3</c:v>
                </c:pt>
                <c:pt idx="49018">
                  <c:v>1.007080078125E-3</c:v>
                </c:pt>
                <c:pt idx="49019">
                  <c:v>1.0080337524414063E-3</c:v>
                </c:pt>
                <c:pt idx="49020">
                  <c:v>1.007080078125E-3</c:v>
                </c:pt>
                <c:pt idx="49021">
                  <c:v>1.0068416595458984E-3</c:v>
                </c:pt>
                <c:pt idx="49022">
                  <c:v>1.007080078125E-3</c:v>
                </c:pt>
                <c:pt idx="49023">
                  <c:v>1.007080078125E-3</c:v>
                </c:pt>
                <c:pt idx="49024">
                  <c:v>1.0068416595458984E-3</c:v>
                </c:pt>
                <c:pt idx="49025">
                  <c:v>1.007080078125E-3</c:v>
                </c:pt>
                <c:pt idx="49026">
                  <c:v>1.007080078125E-3</c:v>
                </c:pt>
                <c:pt idx="49027">
                  <c:v>1.0068416595458984E-3</c:v>
                </c:pt>
                <c:pt idx="49028">
                  <c:v>1.007080078125E-3</c:v>
                </c:pt>
                <c:pt idx="49029">
                  <c:v>1.007080078125E-3</c:v>
                </c:pt>
                <c:pt idx="49030">
                  <c:v>1.0068416595458984E-3</c:v>
                </c:pt>
                <c:pt idx="49031">
                  <c:v>1.007080078125E-3</c:v>
                </c:pt>
                <c:pt idx="49032">
                  <c:v>1.0080337524414063E-3</c:v>
                </c:pt>
                <c:pt idx="49033">
                  <c:v>1.0068416595458984E-3</c:v>
                </c:pt>
                <c:pt idx="49034">
                  <c:v>1.007080078125E-3</c:v>
                </c:pt>
                <c:pt idx="49035">
                  <c:v>1.007080078125E-3</c:v>
                </c:pt>
                <c:pt idx="49036">
                  <c:v>1.0068416595458984E-3</c:v>
                </c:pt>
                <c:pt idx="49037">
                  <c:v>1.007080078125E-3</c:v>
                </c:pt>
                <c:pt idx="49038">
                  <c:v>1.007080078125E-3</c:v>
                </c:pt>
                <c:pt idx="49039">
                  <c:v>1.0068416595458984E-3</c:v>
                </c:pt>
                <c:pt idx="49040">
                  <c:v>1.007080078125E-3</c:v>
                </c:pt>
                <c:pt idx="49041">
                  <c:v>1.007080078125E-3</c:v>
                </c:pt>
                <c:pt idx="49042">
                  <c:v>1.0068416595458984E-3</c:v>
                </c:pt>
                <c:pt idx="49043">
                  <c:v>1.007080078125E-3</c:v>
                </c:pt>
                <c:pt idx="49044">
                  <c:v>1.0080337524414063E-3</c:v>
                </c:pt>
                <c:pt idx="49045">
                  <c:v>1.007080078125E-3</c:v>
                </c:pt>
                <c:pt idx="49046">
                  <c:v>1.0068416595458984E-3</c:v>
                </c:pt>
                <c:pt idx="49047">
                  <c:v>1.007080078125E-3</c:v>
                </c:pt>
                <c:pt idx="49048">
                  <c:v>1.007080078125E-3</c:v>
                </c:pt>
                <c:pt idx="49049">
                  <c:v>1.0068416595458984E-3</c:v>
                </c:pt>
                <c:pt idx="49050">
                  <c:v>1.007080078125E-3</c:v>
                </c:pt>
                <c:pt idx="49051">
                  <c:v>1.007080078125E-3</c:v>
                </c:pt>
                <c:pt idx="49052">
                  <c:v>1.0068416595458984E-3</c:v>
                </c:pt>
                <c:pt idx="49053">
                  <c:v>1.007080078125E-3</c:v>
                </c:pt>
                <c:pt idx="49054">
                  <c:v>1.007080078125E-3</c:v>
                </c:pt>
                <c:pt idx="49055">
                  <c:v>1.0068416595458984E-3</c:v>
                </c:pt>
                <c:pt idx="49056">
                  <c:v>1.007080078125E-3</c:v>
                </c:pt>
                <c:pt idx="49057">
                  <c:v>1.0080337524414063E-3</c:v>
                </c:pt>
                <c:pt idx="49058">
                  <c:v>1.0068416595458984E-3</c:v>
                </c:pt>
                <c:pt idx="49059">
                  <c:v>1.007080078125E-3</c:v>
                </c:pt>
                <c:pt idx="49060">
                  <c:v>1.007080078125E-3</c:v>
                </c:pt>
                <c:pt idx="49061">
                  <c:v>1.0068416595458984E-3</c:v>
                </c:pt>
                <c:pt idx="49062">
                  <c:v>1.007080078125E-3</c:v>
                </c:pt>
                <c:pt idx="49063">
                  <c:v>1.007080078125E-3</c:v>
                </c:pt>
                <c:pt idx="49064">
                  <c:v>1.0068416595458984E-3</c:v>
                </c:pt>
                <c:pt idx="49065">
                  <c:v>1.007080078125E-3</c:v>
                </c:pt>
                <c:pt idx="49066">
                  <c:v>1.007080078125E-3</c:v>
                </c:pt>
                <c:pt idx="49067">
                  <c:v>1.0068416595458984E-3</c:v>
                </c:pt>
                <c:pt idx="49068">
                  <c:v>1.007080078125E-3</c:v>
                </c:pt>
                <c:pt idx="49069">
                  <c:v>1.0080337524414063E-3</c:v>
                </c:pt>
                <c:pt idx="49070">
                  <c:v>1.007080078125E-3</c:v>
                </c:pt>
                <c:pt idx="49071">
                  <c:v>1.0068416595458984E-3</c:v>
                </c:pt>
                <c:pt idx="49072">
                  <c:v>1.007080078125E-3</c:v>
                </c:pt>
                <c:pt idx="49073">
                  <c:v>1.007080078125E-3</c:v>
                </c:pt>
                <c:pt idx="49074">
                  <c:v>1.0068416595458984E-3</c:v>
                </c:pt>
                <c:pt idx="49075">
                  <c:v>1.007080078125E-3</c:v>
                </c:pt>
                <c:pt idx="49076">
                  <c:v>1.007080078125E-3</c:v>
                </c:pt>
                <c:pt idx="49077">
                  <c:v>1.0068416595458984E-3</c:v>
                </c:pt>
                <c:pt idx="49078">
                  <c:v>1.007080078125E-3</c:v>
                </c:pt>
                <c:pt idx="49079">
                  <c:v>1.007080078125E-3</c:v>
                </c:pt>
                <c:pt idx="49080">
                  <c:v>1.0068416595458984E-3</c:v>
                </c:pt>
                <c:pt idx="49081">
                  <c:v>1.007080078125E-3</c:v>
                </c:pt>
                <c:pt idx="49082">
                  <c:v>1.0080337524414063E-3</c:v>
                </c:pt>
                <c:pt idx="49083">
                  <c:v>1.0068416595458984E-3</c:v>
                </c:pt>
                <c:pt idx="49084">
                  <c:v>1.007080078125E-3</c:v>
                </c:pt>
                <c:pt idx="49085">
                  <c:v>1.007080078125E-3</c:v>
                </c:pt>
                <c:pt idx="49086">
                  <c:v>1.0068416595458984E-3</c:v>
                </c:pt>
                <c:pt idx="49087">
                  <c:v>1.007080078125E-3</c:v>
                </c:pt>
                <c:pt idx="49088">
                  <c:v>1.007080078125E-3</c:v>
                </c:pt>
                <c:pt idx="49089">
                  <c:v>1.0068416595458984E-3</c:v>
                </c:pt>
                <c:pt idx="49090">
                  <c:v>1.007080078125E-3</c:v>
                </c:pt>
                <c:pt idx="49091">
                  <c:v>1.007080078125E-3</c:v>
                </c:pt>
                <c:pt idx="49092">
                  <c:v>1.0068416595458984E-3</c:v>
                </c:pt>
                <c:pt idx="49093">
                  <c:v>1.007080078125E-3</c:v>
                </c:pt>
                <c:pt idx="49094">
                  <c:v>1.0080337524414063E-3</c:v>
                </c:pt>
                <c:pt idx="49095">
                  <c:v>1.007080078125E-3</c:v>
                </c:pt>
                <c:pt idx="49096">
                  <c:v>1.0068416595458984E-3</c:v>
                </c:pt>
                <c:pt idx="49097">
                  <c:v>1.007080078125E-3</c:v>
                </c:pt>
                <c:pt idx="49098">
                  <c:v>1.007080078125E-3</c:v>
                </c:pt>
                <c:pt idx="49099">
                  <c:v>1.0068416595458984E-3</c:v>
                </c:pt>
                <c:pt idx="49100">
                  <c:v>1.007080078125E-3</c:v>
                </c:pt>
                <c:pt idx="49101">
                  <c:v>1.007080078125E-3</c:v>
                </c:pt>
                <c:pt idx="49102">
                  <c:v>1.0068416595458984E-3</c:v>
                </c:pt>
                <c:pt idx="49103">
                  <c:v>1.007080078125E-3</c:v>
                </c:pt>
                <c:pt idx="49104">
                  <c:v>1.007080078125E-3</c:v>
                </c:pt>
                <c:pt idx="49105">
                  <c:v>1.0068416595458984E-3</c:v>
                </c:pt>
                <c:pt idx="49106">
                  <c:v>1.007080078125E-3</c:v>
                </c:pt>
                <c:pt idx="49107">
                  <c:v>1.0080337524414063E-3</c:v>
                </c:pt>
                <c:pt idx="49108">
                  <c:v>1.0068416595458984E-3</c:v>
                </c:pt>
                <c:pt idx="49109">
                  <c:v>1.007080078125E-3</c:v>
                </c:pt>
                <c:pt idx="49110">
                  <c:v>1.007080078125E-3</c:v>
                </c:pt>
                <c:pt idx="49111">
                  <c:v>1.0068416595458984E-3</c:v>
                </c:pt>
                <c:pt idx="49112">
                  <c:v>1.007080078125E-3</c:v>
                </c:pt>
                <c:pt idx="49113">
                  <c:v>1.007080078125E-3</c:v>
                </c:pt>
                <c:pt idx="49114">
                  <c:v>1.0068416595458984E-3</c:v>
                </c:pt>
                <c:pt idx="49115">
                  <c:v>1.007080078125E-3</c:v>
                </c:pt>
                <c:pt idx="49116">
                  <c:v>1.007080078125E-3</c:v>
                </c:pt>
                <c:pt idx="49117">
                  <c:v>6.0429573059082031E-3</c:v>
                </c:pt>
                <c:pt idx="49118">
                  <c:v>1.007080078125E-3</c:v>
                </c:pt>
                <c:pt idx="49119">
                  <c:v>1.0068416595458984E-3</c:v>
                </c:pt>
                <c:pt idx="49120">
                  <c:v>1.007080078125E-3</c:v>
                </c:pt>
                <c:pt idx="49121">
                  <c:v>1.007080078125E-3</c:v>
                </c:pt>
                <c:pt idx="49122">
                  <c:v>1.0068416595458984E-3</c:v>
                </c:pt>
                <c:pt idx="49123">
                  <c:v>1.007080078125E-3</c:v>
                </c:pt>
                <c:pt idx="49124">
                  <c:v>1.007080078125E-3</c:v>
                </c:pt>
                <c:pt idx="49125">
                  <c:v>1.0068416595458984E-3</c:v>
                </c:pt>
                <c:pt idx="49126">
                  <c:v>1.0080337524414063E-3</c:v>
                </c:pt>
                <c:pt idx="49127">
                  <c:v>1.007080078125E-3</c:v>
                </c:pt>
                <c:pt idx="49128">
                  <c:v>1.0068416595458984E-3</c:v>
                </c:pt>
                <c:pt idx="49129">
                  <c:v>1.007080078125E-3</c:v>
                </c:pt>
                <c:pt idx="49130">
                  <c:v>1.007080078125E-3</c:v>
                </c:pt>
                <c:pt idx="49131">
                  <c:v>1.0068416595458984E-3</c:v>
                </c:pt>
                <c:pt idx="49132">
                  <c:v>1.007080078125E-3</c:v>
                </c:pt>
                <c:pt idx="49133">
                  <c:v>1.007080078125E-3</c:v>
                </c:pt>
                <c:pt idx="49134">
                  <c:v>1.0068416595458984E-3</c:v>
                </c:pt>
                <c:pt idx="49135">
                  <c:v>1.007080078125E-3</c:v>
                </c:pt>
                <c:pt idx="49136">
                  <c:v>1.007080078125E-3</c:v>
                </c:pt>
                <c:pt idx="49137">
                  <c:v>1.0068416595458984E-3</c:v>
                </c:pt>
                <c:pt idx="49138">
                  <c:v>1.007080078125E-3</c:v>
                </c:pt>
                <c:pt idx="49139">
                  <c:v>1.0080337524414063E-3</c:v>
                </c:pt>
                <c:pt idx="49140">
                  <c:v>1.007080078125E-3</c:v>
                </c:pt>
                <c:pt idx="49141">
                  <c:v>1.0068416595458984E-3</c:v>
                </c:pt>
                <c:pt idx="49142">
                  <c:v>1.007080078125E-3</c:v>
                </c:pt>
                <c:pt idx="49143">
                  <c:v>1.007080078125E-3</c:v>
                </c:pt>
                <c:pt idx="49144">
                  <c:v>1.0068416595458984E-3</c:v>
                </c:pt>
                <c:pt idx="49145">
                  <c:v>1.007080078125E-3</c:v>
                </c:pt>
                <c:pt idx="49146">
                  <c:v>1.007080078125E-3</c:v>
                </c:pt>
                <c:pt idx="49147">
                  <c:v>1.0068416595458984E-3</c:v>
                </c:pt>
                <c:pt idx="49148">
                  <c:v>1.007080078125E-3</c:v>
                </c:pt>
                <c:pt idx="49149">
                  <c:v>1.007080078125E-3</c:v>
                </c:pt>
                <c:pt idx="49150">
                  <c:v>1.0068416595458984E-3</c:v>
                </c:pt>
                <c:pt idx="49151">
                  <c:v>1.0080337524414063E-3</c:v>
                </c:pt>
                <c:pt idx="49152">
                  <c:v>1.007080078125E-3</c:v>
                </c:pt>
                <c:pt idx="49153">
                  <c:v>1.0068416595458984E-3</c:v>
                </c:pt>
                <c:pt idx="49154">
                  <c:v>1.007080078125E-3</c:v>
                </c:pt>
                <c:pt idx="49155">
                  <c:v>1.007080078125E-3</c:v>
                </c:pt>
                <c:pt idx="49156">
                  <c:v>1.0068416595458984E-3</c:v>
                </c:pt>
                <c:pt idx="49157">
                  <c:v>1.007080078125E-3</c:v>
                </c:pt>
                <c:pt idx="49158">
                  <c:v>1.007080078125E-3</c:v>
                </c:pt>
                <c:pt idx="49159">
                  <c:v>1.0068416595458984E-3</c:v>
                </c:pt>
                <c:pt idx="49160">
                  <c:v>1.007080078125E-3</c:v>
                </c:pt>
                <c:pt idx="49161">
                  <c:v>1.007080078125E-3</c:v>
                </c:pt>
                <c:pt idx="49162">
                  <c:v>1.0068416595458984E-3</c:v>
                </c:pt>
                <c:pt idx="49163">
                  <c:v>1.007080078125E-3</c:v>
                </c:pt>
                <c:pt idx="49164">
                  <c:v>1.0080337524414063E-3</c:v>
                </c:pt>
                <c:pt idx="49165">
                  <c:v>1.007080078125E-3</c:v>
                </c:pt>
                <c:pt idx="49166">
                  <c:v>1.0068416595458984E-3</c:v>
                </c:pt>
                <c:pt idx="49167">
                  <c:v>1.007080078125E-3</c:v>
                </c:pt>
                <c:pt idx="49168">
                  <c:v>1.007080078125E-3</c:v>
                </c:pt>
                <c:pt idx="49169">
                  <c:v>1.0068416595458984E-3</c:v>
                </c:pt>
                <c:pt idx="49170">
                  <c:v>1.007080078125E-3</c:v>
                </c:pt>
                <c:pt idx="49171">
                  <c:v>1.007080078125E-3</c:v>
                </c:pt>
                <c:pt idx="49172">
                  <c:v>1.0068416595458984E-3</c:v>
                </c:pt>
                <c:pt idx="49173">
                  <c:v>1.007080078125E-3</c:v>
                </c:pt>
                <c:pt idx="49174">
                  <c:v>1.007080078125E-3</c:v>
                </c:pt>
                <c:pt idx="49175">
                  <c:v>1.0068416595458984E-3</c:v>
                </c:pt>
                <c:pt idx="49176">
                  <c:v>1.0080337524414063E-3</c:v>
                </c:pt>
                <c:pt idx="49177">
                  <c:v>1.007080078125E-3</c:v>
                </c:pt>
                <c:pt idx="49178">
                  <c:v>1.0068416595458984E-3</c:v>
                </c:pt>
                <c:pt idx="49179">
                  <c:v>1.007080078125E-3</c:v>
                </c:pt>
                <c:pt idx="49180">
                  <c:v>1.007080078125E-3</c:v>
                </c:pt>
                <c:pt idx="49181">
                  <c:v>1.0068416595458984E-3</c:v>
                </c:pt>
                <c:pt idx="49182">
                  <c:v>1.007080078125E-3</c:v>
                </c:pt>
                <c:pt idx="49183">
                  <c:v>1.007080078125E-3</c:v>
                </c:pt>
                <c:pt idx="49184">
                  <c:v>1.0068416595458984E-3</c:v>
                </c:pt>
                <c:pt idx="49185">
                  <c:v>1.007080078125E-3</c:v>
                </c:pt>
                <c:pt idx="49186">
                  <c:v>1.007080078125E-3</c:v>
                </c:pt>
                <c:pt idx="49187">
                  <c:v>1.0068416595458984E-3</c:v>
                </c:pt>
                <c:pt idx="49188">
                  <c:v>1.007080078125E-3</c:v>
                </c:pt>
                <c:pt idx="49189">
                  <c:v>1.0080337524414063E-3</c:v>
                </c:pt>
                <c:pt idx="49190">
                  <c:v>1.007080078125E-3</c:v>
                </c:pt>
                <c:pt idx="49191">
                  <c:v>1.0068416595458984E-3</c:v>
                </c:pt>
                <c:pt idx="49192">
                  <c:v>1.007080078125E-3</c:v>
                </c:pt>
                <c:pt idx="49193">
                  <c:v>1.007080078125E-3</c:v>
                </c:pt>
                <c:pt idx="49194">
                  <c:v>1.0068416595458984E-3</c:v>
                </c:pt>
                <c:pt idx="49195">
                  <c:v>1.007080078125E-3</c:v>
                </c:pt>
                <c:pt idx="49196">
                  <c:v>1.007080078125E-3</c:v>
                </c:pt>
                <c:pt idx="49197">
                  <c:v>1.0068416595458984E-3</c:v>
                </c:pt>
                <c:pt idx="49198">
                  <c:v>1.007080078125E-3</c:v>
                </c:pt>
                <c:pt idx="49199">
                  <c:v>1.007080078125E-3</c:v>
                </c:pt>
                <c:pt idx="49200">
                  <c:v>1.0068416595458984E-3</c:v>
                </c:pt>
                <c:pt idx="49201">
                  <c:v>1.0080337524414063E-3</c:v>
                </c:pt>
                <c:pt idx="49202">
                  <c:v>1.007080078125E-3</c:v>
                </c:pt>
                <c:pt idx="49203">
                  <c:v>1.0068416595458984E-3</c:v>
                </c:pt>
                <c:pt idx="49204">
                  <c:v>1.007080078125E-3</c:v>
                </c:pt>
                <c:pt idx="49205">
                  <c:v>1.007080078125E-3</c:v>
                </c:pt>
                <c:pt idx="49206">
                  <c:v>1.0068416595458984E-3</c:v>
                </c:pt>
                <c:pt idx="49207">
                  <c:v>1.007080078125E-3</c:v>
                </c:pt>
                <c:pt idx="49208">
                  <c:v>1.007080078125E-3</c:v>
                </c:pt>
                <c:pt idx="49209">
                  <c:v>1.0068416595458984E-3</c:v>
                </c:pt>
                <c:pt idx="49210">
                  <c:v>1.007080078125E-3</c:v>
                </c:pt>
                <c:pt idx="49211">
                  <c:v>1.007080078125E-3</c:v>
                </c:pt>
                <c:pt idx="49212">
                  <c:v>1.0068416595458984E-3</c:v>
                </c:pt>
                <c:pt idx="49213">
                  <c:v>1.007080078125E-3</c:v>
                </c:pt>
                <c:pt idx="49214">
                  <c:v>1.0080337524414063E-3</c:v>
                </c:pt>
                <c:pt idx="49215">
                  <c:v>1.007080078125E-3</c:v>
                </c:pt>
                <c:pt idx="49216">
                  <c:v>1.0068416595458984E-3</c:v>
                </c:pt>
                <c:pt idx="49217">
                  <c:v>1.007080078125E-3</c:v>
                </c:pt>
                <c:pt idx="49218">
                  <c:v>1.007080078125E-3</c:v>
                </c:pt>
                <c:pt idx="49219">
                  <c:v>1.0068416595458984E-3</c:v>
                </c:pt>
                <c:pt idx="49220">
                  <c:v>1.007080078125E-3</c:v>
                </c:pt>
                <c:pt idx="49221">
                  <c:v>1.007080078125E-3</c:v>
                </c:pt>
                <c:pt idx="49222">
                  <c:v>1.0068416595458984E-3</c:v>
                </c:pt>
                <c:pt idx="49223">
                  <c:v>1.007080078125E-3</c:v>
                </c:pt>
                <c:pt idx="49224">
                  <c:v>1.007080078125E-3</c:v>
                </c:pt>
                <c:pt idx="49225">
                  <c:v>1.0068416595458984E-3</c:v>
                </c:pt>
                <c:pt idx="49226">
                  <c:v>1.0080337524414063E-3</c:v>
                </c:pt>
                <c:pt idx="49227">
                  <c:v>1.007080078125E-3</c:v>
                </c:pt>
                <c:pt idx="49228">
                  <c:v>1.0068416595458984E-3</c:v>
                </c:pt>
                <c:pt idx="49229">
                  <c:v>1.007080078125E-3</c:v>
                </c:pt>
                <c:pt idx="49230">
                  <c:v>1.007080078125E-3</c:v>
                </c:pt>
                <c:pt idx="49231">
                  <c:v>1.0068416595458984E-3</c:v>
                </c:pt>
                <c:pt idx="49232">
                  <c:v>1.007080078125E-3</c:v>
                </c:pt>
                <c:pt idx="49233">
                  <c:v>1.007080078125E-3</c:v>
                </c:pt>
                <c:pt idx="49234">
                  <c:v>1.0068416595458984E-3</c:v>
                </c:pt>
                <c:pt idx="49235">
                  <c:v>1.007080078125E-3</c:v>
                </c:pt>
                <c:pt idx="49236">
                  <c:v>1.007080078125E-3</c:v>
                </c:pt>
                <c:pt idx="49237">
                  <c:v>1.0068416595458984E-3</c:v>
                </c:pt>
                <c:pt idx="49238">
                  <c:v>1.007080078125E-3</c:v>
                </c:pt>
                <c:pt idx="49239">
                  <c:v>1.0080337524414063E-3</c:v>
                </c:pt>
                <c:pt idx="49240">
                  <c:v>1.007080078125E-3</c:v>
                </c:pt>
                <c:pt idx="49241">
                  <c:v>1.0068416595458984E-3</c:v>
                </c:pt>
                <c:pt idx="49242">
                  <c:v>1.007080078125E-3</c:v>
                </c:pt>
                <c:pt idx="49243">
                  <c:v>1.007080078125E-3</c:v>
                </c:pt>
                <c:pt idx="49244">
                  <c:v>1.0068416595458984E-3</c:v>
                </c:pt>
                <c:pt idx="49245">
                  <c:v>1.007080078125E-3</c:v>
                </c:pt>
                <c:pt idx="49246">
                  <c:v>1.007080078125E-3</c:v>
                </c:pt>
                <c:pt idx="49247">
                  <c:v>1.0068416595458984E-3</c:v>
                </c:pt>
                <c:pt idx="49248">
                  <c:v>1.007080078125E-3</c:v>
                </c:pt>
                <c:pt idx="49249">
                  <c:v>1.007080078125E-3</c:v>
                </c:pt>
                <c:pt idx="49250">
                  <c:v>1.0068416595458984E-3</c:v>
                </c:pt>
                <c:pt idx="49251">
                  <c:v>1.0080337524414063E-3</c:v>
                </c:pt>
                <c:pt idx="49252">
                  <c:v>1.007080078125E-3</c:v>
                </c:pt>
                <c:pt idx="49253">
                  <c:v>1.0068416595458984E-3</c:v>
                </c:pt>
                <c:pt idx="49254">
                  <c:v>1.007080078125E-3</c:v>
                </c:pt>
                <c:pt idx="49255">
                  <c:v>1.007080078125E-3</c:v>
                </c:pt>
                <c:pt idx="49256">
                  <c:v>1.0068416595458984E-3</c:v>
                </c:pt>
                <c:pt idx="49257">
                  <c:v>1.007080078125E-3</c:v>
                </c:pt>
                <c:pt idx="49258">
                  <c:v>1.007080078125E-3</c:v>
                </c:pt>
                <c:pt idx="49259">
                  <c:v>1.0068416595458984E-3</c:v>
                </c:pt>
                <c:pt idx="49260">
                  <c:v>1.007080078125E-3</c:v>
                </c:pt>
                <c:pt idx="49261">
                  <c:v>1.007080078125E-3</c:v>
                </c:pt>
                <c:pt idx="49262">
                  <c:v>1.0068416595458984E-3</c:v>
                </c:pt>
                <c:pt idx="49263">
                  <c:v>1.007080078125E-3</c:v>
                </c:pt>
                <c:pt idx="49264">
                  <c:v>1.0080337524414063E-3</c:v>
                </c:pt>
                <c:pt idx="49265">
                  <c:v>1.007080078125E-3</c:v>
                </c:pt>
                <c:pt idx="49266">
                  <c:v>1.0068416595458984E-3</c:v>
                </c:pt>
                <c:pt idx="49267">
                  <c:v>1.007080078125E-3</c:v>
                </c:pt>
                <c:pt idx="49268">
                  <c:v>1.007080078125E-3</c:v>
                </c:pt>
                <c:pt idx="49269">
                  <c:v>1.0068416595458984E-3</c:v>
                </c:pt>
                <c:pt idx="49270">
                  <c:v>1.007080078125E-3</c:v>
                </c:pt>
                <c:pt idx="49271">
                  <c:v>1.007080078125E-3</c:v>
                </c:pt>
                <c:pt idx="49272">
                  <c:v>1.0068416595458984E-3</c:v>
                </c:pt>
                <c:pt idx="49273">
                  <c:v>1.007080078125E-3</c:v>
                </c:pt>
                <c:pt idx="49274">
                  <c:v>1.007080078125E-3</c:v>
                </c:pt>
                <c:pt idx="49275">
                  <c:v>1.0068416595458984E-3</c:v>
                </c:pt>
                <c:pt idx="49276">
                  <c:v>1.0080337524414063E-3</c:v>
                </c:pt>
                <c:pt idx="49277">
                  <c:v>1.007080078125E-3</c:v>
                </c:pt>
                <c:pt idx="49278">
                  <c:v>1.0068416595458984E-3</c:v>
                </c:pt>
                <c:pt idx="49279">
                  <c:v>1.007080078125E-3</c:v>
                </c:pt>
                <c:pt idx="49280">
                  <c:v>1.007080078125E-3</c:v>
                </c:pt>
                <c:pt idx="49281">
                  <c:v>1.0068416595458984E-3</c:v>
                </c:pt>
                <c:pt idx="49282">
                  <c:v>1.007080078125E-3</c:v>
                </c:pt>
                <c:pt idx="49283">
                  <c:v>1.007080078125E-3</c:v>
                </c:pt>
                <c:pt idx="49284">
                  <c:v>1.0068416595458984E-3</c:v>
                </c:pt>
                <c:pt idx="49285">
                  <c:v>1.007080078125E-3</c:v>
                </c:pt>
                <c:pt idx="49286">
                  <c:v>1.007080078125E-3</c:v>
                </c:pt>
                <c:pt idx="49287">
                  <c:v>1.0068416595458984E-3</c:v>
                </c:pt>
                <c:pt idx="49288">
                  <c:v>1.007080078125E-3</c:v>
                </c:pt>
                <c:pt idx="49289">
                  <c:v>1.0080337524414063E-3</c:v>
                </c:pt>
                <c:pt idx="49290">
                  <c:v>1.007080078125E-3</c:v>
                </c:pt>
                <c:pt idx="49291">
                  <c:v>1.0068416595458984E-3</c:v>
                </c:pt>
                <c:pt idx="49292">
                  <c:v>1.007080078125E-3</c:v>
                </c:pt>
                <c:pt idx="49293">
                  <c:v>1.007080078125E-3</c:v>
                </c:pt>
                <c:pt idx="49294">
                  <c:v>1.0068416595458984E-3</c:v>
                </c:pt>
                <c:pt idx="49295">
                  <c:v>1.007080078125E-3</c:v>
                </c:pt>
                <c:pt idx="49296">
                  <c:v>1.007080078125E-3</c:v>
                </c:pt>
                <c:pt idx="49297">
                  <c:v>1.0068416595458984E-3</c:v>
                </c:pt>
                <c:pt idx="49298">
                  <c:v>1.007080078125E-3</c:v>
                </c:pt>
                <c:pt idx="49299">
                  <c:v>1.007080078125E-3</c:v>
                </c:pt>
                <c:pt idx="49300">
                  <c:v>1.0068416595458984E-3</c:v>
                </c:pt>
                <c:pt idx="49301">
                  <c:v>1.0080337524414063E-3</c:v>
                </c:pt>
                <c:pt idx="49302">
                  <c:v>1.007080078125E-3</c:v>
                </c:pt>
                <c:pt idx="49303">
                  <c:v>1.0068416595458984E-3</c:v>
                </c:pt>
                <c:pt idx="49304">
                  <c:v>1.007080078125E-3</c:v>
                </c:pt>
                <c:pt idx="49305">
                  <c:v>1.007080078125E-3</c:v>
                </c:pt>
                <c:pt idx="49306">
                  <c:v>1.0068416595458984E-3</c:v>
                </c:pt>
                <c:pt idx="49307">
                  <c:v>1.007080078125E-3</c:v>
                </c:pt>
                <c:pt idx="49308">
                  <c:v>1.007080078125E-3</c:v>
                </c:pt>
                <c:pt idx="49309">
                  <c:v>1.0068416595458984E-3</c:v>
                </c:pt>
                <c:pt idx="49310">
                  <c:v>1.007080078125E-3</c:v>
                </c:pt>
                <c:pt idx="49311">
                  <c:v>1.007080078125E-3</c:v>
                </c:pt>
                <c:pt idx="49312">
                  <c:v>1.0068416595458984E-3</c:v>
                </c:pt>
                <c:pt idx="49313">
                  <c:v>1.007080078125E-3</c:v>
                </c:pt>
                <c:pt idx="49314">
                  <c:v>1.0080337524414063E-3</c:v>
                </c:pt>
                <c:pt idx="49315">
                  <c:v>1.007080078125E-3</c:v>
                </c:pt>
                <c:pt idx="49316">
                  <c:v>1.0068416595458984E-3</c:v>
                </c:pt>
                <c:pt idx="49317">
                  <c:v>1.007080078125E-3</c:v>
                </c:pt>
                <c:pt idx="49318">
                  <c:v>1.007080078125E-3</c:v>
                </c:pt>
                <c:pt idx="49319">
                  <c:v>1.0068416595458984E-3</c:v>
                </c:pt>
                <c:pt idx="49320">
                  <c:v>1.007080078125E-3</c:v>
                </c:pt>
                <c:pt idx="49321">
                  <c:v>1.007080078125E-3</c:v>
                </c:pt>
                <c:pt idx="49322">
                  <c:v>1.0068416595458984E-3</c:v>
                </c:pt>
                <c:pt idx="49323">
                  <c:v>1.007080078125E-3</c:v>
                </c:pt>
                <c:pt idx="49324">
                  <c:v>1.007080078125E-3</c:v>
                </c:pt>
                <c:pt idx="49325">
                  <c:v>1.0068416595458984E-3</c:v>
                </c:pt>
                <c:pt idx="49326">
                  <c:v>1.0080337524414063E-3</c:v>
                </c:pt>
                <c:pt idx="49327">
                  <c:v>1.007080078125E-3</c:v>
                </c:pt>
                <c:pt idx="49328">
                  <c:v>1.0068416595458984E-3</c:v>
                </c:pt>
                <c:pt idx="49329">
                  <c:v>1.007080078125E-3</c:v>
                </c:pt>
                <c:pt idx="49330">
                  <c:v>1.007080078125E-3</c:v>
                </c:pt>
                <c:pt idx="49331">
                  <c:v>1.0068416595458984E-3</c:v>
                </c:pt>
                <c:pt idx="49332">
                  <c:v>1.007080078125E-3</c:v>
                </c:pt>
                <c:pt idx="49333">
                  <c:v>1.007080078125E-3</c:v>
                </c:pt>
                <c:pt idx="49334">
                  <c:v>1.0068416595458984E-3</c:v>
                </c:pt>
                <c:pt idx="49335">
                  <c:v>1.007080078125E-3</c:v>
                </c:pt>
                <c:pt idx="49336">
                  <c:v>1.007080078125E-3</c:v>
                </c:pt>
                <c:pt idx="49337">
                  <c:v>1.0068416595458984E-3</c:v>
                </c:pt>
                <c:pt idx="49338">
                  <c:v>1.007080078125E-3</c:v>
                </c:pt>
                <c:pt idx="49339">
                  <c:v>1.0080337524414063E-3</c:v>
                </c:pt>
                <c:pt idx="49340">
                  <c:v>1.007080078125E-3</c:v>
                </c:pt>
                <c:pt idx="49341">
                  <c:v>1.0068416595458984E-3</c:v>
                </c:pt>
                <c:pt idx="49342">
                  <c:v>1.007080078125E-3</c:v>
                </c:pt>
                <c:pt idx="49343">
                  <c:v>1.007080078125E-3</c:v>
                </c:pt>
                <c:pt idx="49344">
                  <c:v>1.0068416595458984E-3</c:v>
                </c:pt>
                <c:pt idx="49345">
                  <c:v>1.007080078125E-3</c:v>
                </c:pt>
                <c:pt idx="49346">
                  <c:v>1.007080078125E-3</c:v>
                </c:pt>
                <c:pt idx="49347">
                  <c:v>1.0068416595458984E-3</c:v>
                </c:pt>
                <c:pt idx="49348">
                  <c:v>1.007080078125E-3</c:v>
                </c:pt>
                <c:pt idx="49349">
                  <c:v>1.0068416595458984E-3</c:v>
                </c:pt>
                <c:pt idx="49350">
                  <c:v>1.007080078125E-3</c:v>
                </c:pt>
                <c:pt idx="49351">
                  <c:v>1.0080337524414063E-3</c:v>
                </c:pt>
                <c:pt idx="49352">
                  <c:v>1.007080078125E-3</c:v>
                </c:pt>
                <c:pt idx="49353">
                  <c:v>1.0068416595458984E-3</c:v>
                </c:pt>
                <c:pt idx="49354">
                  <c:v>1.007080078125E-3</c:v>
                </c:pt>
                <c:pt idx="49355">
                  <c:v>1.007080078125E-3</c:v>
                </c:pt>
                <c:pt idx="49356">
                  <c:v>1.0068416595458984E-3</c:v>
                </c:pt>
                <c:pt idx="49357">
                  <c:v>1.007080078125E-3</c:v>
                </c:pt>
                <c:pt idx="49358">
                  <c:v>1.007080078125E-3</c:v>
                </c:pt>
                <c:pt idx="49359">
                  <c:v>1.0068416595458984E-3</c:v>
                </c:pt>
                <c:pt idx="49360">
                  <c:v>1.007080078125E-3</c:v>
                </c:pt>
                <c:pt idx="49361">
                  <c:v>1.007080078125E-3</c:v>
                </c:pt>
                <c:pt idx="49362">
                  <c:v>1.0068416595458984E-3</c:v>
                </c:pt>
                <c:pt idx="49363">
                  <c:v>1.007080078125E-3</c:v>
                </c:pt>
                <c:pt idx="49364">
                  <c:v>1.0080337524414063E-3</c:v>
                </c:pt>
                <c:pt idx="49365">
                  <c:v>1.007080078125E-3</c:v>
                </c:pt>
                <c:pt idx="49366">
                  <c:v>1.0068416595458984E-3</c:v>
                </c:pt>
                <c:pt idx="49367">
                  <c:v>1.007080078125E-3</c:v>
                </c:pt>
                <c:pt idx="49368">
                  <c:v>1.007080078125E-3</c:v>
                </c:pt>
                <c:pt idx="49369">
                  <c:v>1.0068416595458984E-3</c:v>
                </c:pt>
                <c:pt idx="49370">
                  <c:v>1.007080078125E-3</c:v>
                </c:pt>
                <c:pt idx="49371">
                  <c:v>1.0068416595458984E-3</c:v>
                </c:pt>
                <c:pt idx="49372">
                  <c:v>1.007080078125E-3</c:v>
                </c:pt>
                <c:pt idx="49373">
                  <c:v>1.007080078125E-3</c:v>
                </c:pt>
                <c:pt idx="49374">
                  <c:v>1.0068416595458984E-3</c:v>
                </c:pt>
                <c:pt idx="49375">
                  <c:v>1.007080078125E-3</c:v>
                </c:pt>
                <c:pt idx="49376">
                  <c:v>1.0080337524414063E-3</c:v>
                </c:pt>
                <c:pt idx="49377">
                  <c:v>1.007080078125E-3</c:v>
                </c:pt>
                <c:pt idx="49378">
                  <c:v>1.0068416595458984E-3</c:v>
                </c:pt>
                <c:pt idx="49379">
                  <c:v>1.007080078125E-3</c:v>
                </c:pt>
                <c:pt idx="49380">
                  <c:v>1.007080078125E-3</c:v>
                </c:pt>
                <c:pt idx="49381">
                  <c:v>1.0068416595458984E-3</c:v>
                </c:pt>
                <c:pt idx="49382">
                  <c:v>1.007080078125E-3</c:v>
                </c:pt>
                <c:pt idx="49383">
                  <c:v>1.007080078125E-3</c:v>
                </c:pt>
                <c:pt idx="49384">
                  <c:v>1.0068416595458984E-3</c:v>
                </c:pt>
                <c:pt idx="49385">
                  <c:v>1.007080078125E-3</c:v>
                </c:pt>
                <c:pt idx="49386">
                  <c:v>1.007080078125E-3</c:v>
                </c:pt>
                <c:pt idx="49387">
                  <c:v>1.0068416595458984E-3</c:v>
                </c:pt>
                <c:pt idx="49388">
                  <c:v>1.007080078125E-3</c:v>
                </c:pt>
                <c:pt idx="49389">
                  <c:v>1.0080337524414063E-3</c:v>
                </c:pt>
                <c:pt idx="49390">
                  <c:v>1.007080078125E-3</c:v>
                </c:pt>
                <c:pt idx="49391">
                  <c:v>1.0068416595458984E-3</c:v>
                </c:pt>
                <c:pt idx="49392">
                  <c:v>1.007080078125E-3</c:v>
                </c:pt>
                <c:pt idx="49393">
                  <c:v>1.0068416595458984E-3</c:v>
                </c:pt>
                <c:pt idx="49394">
                  <c:v>1.007080078125E-3</c:v>
                </c:pt>
                <c:pt idx="49395">
                  <c:v>1.007080078125E-3</c:v>
                </c:pt>
                <c:pt idx="49396">
                  <c:v>1.0068416595458984E-3</c:v>
                </c:pt>
                <c:pt idx="49397">
                  <c:v>1.007080078125E-3</c:v>
                </c:pt>
                <c:pt idx="49398">
                  <c:v>1.007080078125E-3</c:v>
                </c:pt>
                <c:pt idx="49399">
                  <c:v>1.0068416595458984E-3</c:v>
                </c:pt>
                <c:pt idx="49400">
                  <c:v>1.007080078125E-3</c:v>
                </c:pt>
                <c:pt idx="49401">
                  <c:v>1.0080337524414063E-3</c:v>
                </c:pt>
                <c:pt idx="49402">
                  <c:v>1.007080078125E-3</c:v>
                </c:pt>
                <c:pt idx="49403">
                  <c:v>1.0068416595458984E-3</c:v>
                </c:pt>
                <c:pt idx="49404">
                  <c:v>1.007080078125E-3</c:v>
                </c:pt>
                <c:pt idx="49405">
                  <c:v>1.007080078125E-3</c:v>
                </c:pt>
                <c:pt idx="49406">
                  <c:v>1.0068416595458984E-3</c:v>
                </c:pt>
                <c:pt idx="49407">
                  <c:v>1.007080078125E-3</c:v>
                </c:pt>
                <c:pt idx="49408">
                  <c:v>1.007080078125E-3</c:v>
                </c:pt>
                <c:pt idx="49409">
                  <c:v>1.0068416595458984E-3</c:v>
                </c:pt>
                <c:pt idx="49410">
                  <c:v>1.007080078125E-3</c:v>
                </c:pt>
                <c:pt idx="49411">
                  <c:v>1.007080078125E-3</c:v>
                </c:pt>
                <c:pt idx="49412">
                  <c:v>1.0068416595458984E-3</c:v>
                </c:pt>
                <c:pt idx="49413">
                  <c:v>1.007080078125E-3</c:v>
                </c:pt>
                <c:pt idx="49414">
                  <c:v>1.0080337524414063E-3</c:v>
                </c:pt>
                <c:pt idx="49415">
                  <c:v>1.0068416595458984E-3</c:v>
                </c:pt>
                <c:pt idx="49416">
                  <c:v>1.007080078125E-3</c:v>
                </c:pt>
                <c:pt idx="49417">
                  <c:v>1.007080078125E-3</c:v>
                </c:pt>
                <c:pt idx="49418">
                  <c:v>1.0068416595458984E-3</c:v>
                </c:pt>
                <c:pt idx="49419">
                  <c:v>1.007080078125E-3</c:v>
                </c:pt>
                <c:pt idx="49420">
                  <c:v>1.007080078125E-3</c:v>
                </c:pt>
                <c:pt idx="49421">
                  <c:v>1.0068416595458984E-3</c:v>
                </c:pt>
                <c:pt idx="49422">
                  <c:v>1.007080078125E-3</c:v>
                </c:pt>
                <c:pt idx="49423">
                  <c:v>1.007080078125E-3</c:v>
                </c:pt>
                <c:pt idx="49424">
                  <c:v>1.0068416595458984E-3</c:v>
                </c:pt>
                <c:pt idx="49425">
                  <c:v>1.007080078125E-3</c:v>
                </c:pt>
                <c:pt idx="49426">
                  <c:v>1.0080337524414063E-3</c:v>
                </c:pt>
                <c:pt idx="49427">
                  <c:v>1.007080078125E-3</c:v>
                </c:pt>
                <c:pt idx="49428">
                  <c:v>1.0068416595458984E-3</c:v>
                </c:pt>
                <c:pt idx="49429">
                  <c:v>1.007080078125E-3</c:v>
                </c:pt>
                <c:pt idx="49430">
                  <c:v>1.007080078125E-3</c:v>
                </c:pt>
                <c:pt idx="49431">
                  <c:v>1.0068416595458984E-3</c:v>
                </c:pt>
                <c:pt idx="49432">
                  <c:v>1.007080078125E-3</c:v>
                </c:pt>
                <c:pt idx="49433">
                  <c:v>1.007080078125E-3</c:v>
                </c:pt>
                <c:pt idx="49434">
                  <c:v>1.0068416595458984E-3</c:v>
                </c:pt>
                <c:pt idx="49435">
                  <c:v>1.007080078125E-3</c:v>
                </c:pt>
                <c:pt idx="49436">
                  <c:v>1.007080078125E-3</c:v>
                </c:pt>
                <c:pt idx="49437">
                  <c:v>1.0068416595458984E-3</c:v>
                </c:pt>
                <c:pt idx="49438">
                  <c:v>1.007080078125E-3</c:v>
                </c:pt>
                <c:pt idx="49439">
                  <c:v>1.0080337524414063E-3</c:v>
                </c:pt>
                <c:pt idx="49440">
                  <c:v>1.0068416595458984E-3</c:v>
                </c:pt>
                <c:pt idx="49441">
                  <c:v>1.007080078125E-3</c:v>
                </c:pt>
                <c:pt idx="49442">
                  <c:v>1.007080078125E-3</c:v>
                </c:pt>
                <c:pt idx="49443">
                  <c:v>1.0068416595458984E-3</c:v>
                </c:pt>
                <c:pt idx="49444">
                  <c:v>1.007080078125E-3</c:v>
                </c:pt>
                <c:pt idx="49445">
                  <c:v>1.007080078125E-3</c:v>
                </c:pt>
                <c:pt idx="49446">
                  <c:v>1.0068416595458984E-3</c:v>
                </c:pt>
                <c:pt idx="49447">
                  <c:v>1.007080078125E-3</c:v>
                </c:pt>
                <c:pt idx="49448">
                  <c:v>1.007080078125E-3</c:v>
                </c:pt>
                <c:pt idx="49449">
                  <c:v>1.0068416595458984E-3</c:v>
                </c:pt>
                <c:pt idx="49450">
                  <c:v>1.007080078125E-3</c:v>
                </c:pt>
                <c:pt idx="49451">
                  <c:v>1.0080337524414063E-3</c:v>
                </c:pt>
                <c:pt idx="49452">
                  <c:v>1.007080078125E-3</c:v>
                </c:pt>
                <c:pt idx="49453">
                  <c:v>1.0068416595458984E-3</c:v>
                </c:pt>
                <c:pt idx="49454">
                  <c:v>1.007080078125E-3</c:v>
                </c:pt>
                <c:pt idx="49455">
                  <c:v>1.007080078125E-3</c:v>
                </c:pt>
                <c:pt idx="49456">
                  <c:v>1.0068416595458984E-3</c:v>
                </c:pt>
                <c:pt idx="49457">
                  <c:v>1.007080078125E-3</c:v>
                </c:pt>
                <c:pt idx="49458">
                  <c:v>1.007080078125E-3</c:v>
                </c:pt>
                <c:pt idx="49459">
                  <c:v>1.0068416595458984E-3</c:v>
                </c:pt>
                <c:pt idx="49460">
                  <c:v>1.007080078125E-3</c:v>
                </c:pt>
                <c:pt idx="49461">
                  <c:v>1.007080078125E-3</c:v>
                </c:pt>
                <c:pt idx="49462">
                  <c:v>1.0068416595458984E-3</c:v>
                </c:pt>
                <c:pt idx="49463">
                  <c:v>1.007080078125E-3</c:v>
                </c:pt>
                <c:pt idx="49464">
                  <c:v>1.0080337524414063E-3</c:v>
                </c:pt>
                <c:pt idx="49465">
                  <c:v>1.0068416595458984E-3</c:v>
                </c:pt>
                <c:pt idx="49466">
                  <c:v>1.007080078125E-3</c:v>
                </c:pt>
                <c:pt idx="49467">
                  <c:v>1.007080078125E-3</c:v>
                </c:pt>
                <c:pt idx="49468">
                  <c:v>1.0068416595458984E-3</c:v>
                </c:pt>
                <c:pt idx="49469">
                  <c:v>1.007080078125E-3</c:v>
                </c:pt>
                <c:pt idx="49470">
                  <c:v>1.007080078125E-3</c:v>
                </c:pt>
                <c:pt idx="49471">
                  <c:v>1.0068416595458984E-3</c:v>
                </c:pt>
                <c:pt idx="49472">
                  <c:v>1.007080078125E-3</c:v>
                </c:pt>
                <c:pt idx="49473">
                  <c:v>1.007080078125E-3</c:v>
                </c:pt>
                <c:pt idx="49474">
                  <c:v>1.0068416595458984E-3</c:v>
                </c:pt>
                <c:pt idx="49475">
                  <c:v>1.007080078125E-3</c:v>
                </c:pt>
                <c:pt idx="49476">
                  <c:v>1.0080337524414063E-3</c:v>
                </c:pt>
                <c:pt idx="49477">
                  <c:v>1.007080078125E-3</c:v>
                </c:pt>
                <c:pt idx="49478">
                  <c:v>1.0068416595458984E-3</c:v>
                </c:pt>
                <c:pt idx="49479">
                  <c:v>1.007080078125E-3</c:v>
                </c:pt>
                <c:pt idx="49480">
                  <c:v>1.007080078125E-3</c:v>
                </c:pt>
                <c:pt idx="49481">
                  <c:v>1.0068416595458984E-3</c:v>
                </c:pt>
                <c:pt idx="49482">
                  <c:v>1.007080078125E-3</c:v>
                </c:pt>
                <c:pt idx="49483">
                  <c:v>1.007080078125E-3</c:v>
                </c:pt>
                <c:pt idx="49484">
                  <c:v>1.0068416595458984E-3</c:v>
                </c:pt>
                <c:pt idx="49485">
                  <c:v>1.007080078125E-3</c:v>
                </c:pt>
                <c:pt idx="49486">
                  <c:v>1.007080078125E-3</c:v>
                </c:pt>
                <c:pt idx="49487">
                  <c:v>1.0068416595458984E-3</c:v>
                </c:pt>
                <c:pt idx="49488">
                  <c:v>1.007080078125E-3</c:v>
                </c:pt>
                <c:pt idx="49489">
                  <c:v>1.0080337524414063E-3</c:v>
                </c:pt>
                <c:pt idx="49490">
                  <c:v>1.0068416595458984E-3</c:v>
                </c:pt>
                <c:pt idx="49491">
                  <c:v>1.007080078125E-3</c:v>
                </c:pt>
                <c:pt idx="49492">
                  <c:v>1.007080078125E-3</c:v>
                </c:pt>
                <c:pt idx="49493">
                  <c:v>1.0068416595458984E-3</c:v>
                </c:pt>
                <c:pt idx="49494">
                  <c:v>1.007080078125E-3</c:v>
                </c:pt>
                <c:pt idx="49495">
                  <c:v>1.007080078125E-3</c:v>
                </c:pt>
                <c:pt idx="49496">
                  <c:v>1.0068416595458984E-3</c:v>
                </c:pt>
                <c:pt idx="49497">
                  <c:v>1.007080078125E-3</c:v>
                </c:pt>
                <c:pt idx="49498">
                  <c:v>1.007080078125E-3</c:v>
                </c:pt>
                <c:pt idx="49499">
                  <c:v>1.0068416595458984E-3</c:v>
                </c:pt>
                <c:pt idx="49500">
                  <c:v>1.007080078125E-3</c:v>
                </c:pt>
                <c:pt idx="49501">
                  <c:v>1.0080337524414063E-3</c:v>
                </c:pt>
                <c:pt idx="49502">
                  <c:v>1.007080078125E-3</c:v>
                </c:pt>
                <c:pt idx="49503">
                  <c:v>1.0068416595458984E-3</c:v>
                </c:pt>
                <c:pt idx="49504">
                  <c:v>1.007080078125E-3</c:v>
                </c:pt>
                <c:pt idx="49505">
                  <c:v>1.007080078125E-3</c:v>
                </c:pt>
                <c:pt idx="49506">
                  <c:v>1.0068416595458984E-3</c:v>
                </c:pt>
                <c:pt idx="49507">
                  <c:v>1.007080078125E-3</c:v>
                </c:pt>
                <c:pt idx="49508">
                  <c:v>1.007080078125E-3</c:v>
                </c:pt>
                <c:pt idx="49509">
                  <c:v>1.0068416595458984E-3</c:v>
                </c:pt>
                <c:pt idx="49510">
                  <c:v>1.007080078125E-3</c:v>
                </c:pt>
                <c:pt idx="49511">
                  <c:v>1.007080078125E-3</c:v>
                </c:pt>
                <c:pt idx="49512">
                  <c:v>1.0068416595458984E-3</c:v>
                </c:pt>
                <c:pt idx="49513">
                  <c:v>1.007080078125E-3</c:v>
                </c:pt>
                <c:pt idx="49514">
                  <c:v>1.0080337524414063E-3</c:v>
                </c:pt>
                <c:pt idx="49515">
                  <c:v>1.0068416595458984E-3</c:v>
                </c:pt>
                <c:pt idx="49516">
                  <c:v>1.007080078125E-3</c:v>
                </c:pt>
                <c:pt idx="49517">
                  <c:v>1.007080078125E-3</c:v>
                </c:pt>
                <c:pt idx="49518">
                  <c:v>1.0068416595458984E-3</c:v>
                </c:pt>
                <c:pt idx="49519">
                  <c:v>1.007080078125E-3</c:v>
                </c:pt>
                <c:pt idx="49520">
                  <c:v>1.007080078125E-3</c:v>
                </c:pt>
                <c:pt idx="49521">
                  <c:v>1.0068416595458984E-3</c:v>
                </c:pt>
                <c:pt idx="49522">
                  <c:v>1.007080078125E-3</c:v>
                </c:pt>
                <c:pt idx="49523">
                  <c:v>1.007080078125E-3</c:v>
                </c:pt>
                <c:pt idx="49524">
                  <c:v>1.0068416595458984E-3</c:v>
                </c:pt>
                <c:pt idx="49525">
                  <c:v>1.007080078125E-3</c:v>
                </c:pt>
                <c:pt idx="49526">
                  <c:v>1.0080337524414063E-3</c:v>
                </c:pt>
                <c:pt idx="49527">
                  <c:v>1.007080078125E-3</c:v>
                </c:pt>
                <c:pt idx="49528">
                  <c:v>1.0068416595458984E-3</c:v>
                </c:pt>
                <c:pt idx="49529">
                  <c:v>1.007080078125E-3</c:v>
                </c:pt>
                <c:pt idx="49530">
                  <c:v>1.007080078125E-3</c:v>
                </c:pt>
                <c:pt idx="49531">
                  <c:v>1.0068416595458984E-3</c:v>
                </c:pt>
                <c:pt idx="49532">
                  <c:v>1.007080078125E-3</c:v>
                </c:pt>
                <c:pt idx="49533">
                  <c:v>1.007080078125E-3</c:v>
                </c:pt>
                <c:pt idx="49534">
                  <c:v>1.0068416595458984E-3</c:v>
                </c:pt>
                <c:pt idx="49535">
                  <c:v>1.007080078125E-3</c:v>
                </c:pt>
                <c:pt idx="49536">
                  <c:v>1.007080078125E-3</c:v>
                </c:pt>
                <c:pt idx="49537">
                  <c:v>1.0068416595458984E-3</c:v>
                </c:pt>
                <c:pt idx="49538">
                  <c:v>1.007080078125E-3</c:v>
                </c:pt>
                <c:pt idx="49539">
                  <c:v>1.0080337524414063E-3</c:v>
                </c:pt>
                <c:pt idx="49540">
                  <c:v>1.0068416595458984E-3</c:v>
                </c:pt>
                <c:pt idx="49541">
                  <c:v>1.007080078125E-3</c:v>
                </c:pt>
                <c:pt idx="49542">
                  <c:v>1.007080078125E-3</c:v>
                </c:pt>
                <c:pt idx="49543">
                  <c:v>1.0068416595458984E-3</c:v>
                </c:pt>
                <c:pt idx="49544">
                  <c:v>1.007080078125E-3</c:v>
                </c:pt>
                <c:pt idx="49545">
                  <c:v>1.007080078125E-3</c:v>
                </c:pt>
                <c:pt idx="49546">
                  <c:v>1.0068416595458984E-3</c:v>
                </c:pt>
                <c:pt idx="49547">
                  <c:v>1.007080078125E-3</c:v>
                </c:pt>
                <c:pt idx="49548">
                  <c:v>1.007080078125E-3</c:v>
                </c:pt>
                <c:pt idx="49549">
                  <c:v>1.0068416595458984E-3</c:v>
                </c:pt>
                <c:pt idx="49550">
                  <c:v>1.007080078125E-3</c:v>
                </c:pt>
                <c:pt idx="49551">
                  <c:v>1.0080337524414063E-3</c:v>
                </c:pt>
                <c:pt idx="49552">
                  <c:v>1.007080078125E-3</c:v>
                </c:pt>
                <c:pt idx="49553">
                  <c:v>1.0068416595458984E-3</c:v>
                </c:pt>
                <c:pt idx="49554">
                  <c:v>1.007080078125E-3</c:v>
                </c:pt>
                <c:pt idx="49555">
                  <c:v>1.007080078125E-3</c:v>
                </c:pt>
                <c:pt idx="49556">
                  <c:v>1.0068416595458984E-3</c:v>
                </c:pt>
                <c:pt idx="49557">
                  <c:v>1.007080078125E-3</c:v>
                </c:pt>
                <c:pt idx="49558">
                  <c:v>1.007080078125E-3</c:v>
                </c:pt>
                <c:pt idx="49559">
                  <c:v>1.0068416595458984E-3</c:v>
                </c:pt>
                <c:pt idx="49560">
                  <c:v>1.007080078125E-3</c:v>
                </c:pt>
                <c:pt idx="49561">
                  <c:v>1.007080078125E-3</c:v>
                </c:pt>
                <c:pt idx="49562">
                  <c:v>1.0068416595458984E-3</c:v>
                </c:pt>
                <c:pt idx="49563">
                  <c:v>1.007080078125E-3</c:v>
                </c:pt>
                <c:pt idx="49564">
                  <c:v>1.0080337524414063E-3</c:v>
                </c:pt>
                <c:pt idx="49565">
                  <c:v>1.0068416595458984E-3</c:v>
                </c:pt>
                <c:pt idx="49566">
                  <c:v>1.007080078125E-3</c:v>
                </c:pt>
                <c:pt idx="49567">
                  <c:v>1.007080078125E-3</c:v>
                </c:pt>
                <c:pt idx="49568">
                  <c:v>1.0068416595458984E-3</c:v>
                </c:pt>
                <c:pt idx="49569">
                  <c:v>1.007080078125E-3</c:v>
                </c:pt>
                <c:pt idx="49570">
                  <c:v>1.007080078125E-3</c:v>
                </c:pt>
                <c:pt idx="49571">
                  <c:v>1.0068416595458984E-3</c:v>
                </c:pt>
                <c:pt idx="49572">
                  <c:v>1.007080078125E-3</c:v>
                </c:pt>
                <c:pt idx="49573">
                  <c:v>1.007080078125E-3</c:v>
                </c:pt>
                <c:pt idx="49574">
                  <c:v>1.0068416595458984E-3</c:v>
                </c:pt>
                <c:pt idx="49575">
                  <c:v>1.007080078125E-3</c:v>
                </c:pt>
                <c:pt idx="49576">
                  <c:v>1.0080337524414063E-3</c:v>
                </c:pt>
                <c:pt idx="49577">
                  <c:v>1.007080078125E-3</c:v>
                </c:pt>
                <c:pt idx="49578">
                  <c:v>1.0068416595458984E-3</c:v>
                </c:pt>
                <c:pt idx="49579">
                  <c:v>1.007080078125E-3</c:v>
                </c:pt>
                <c:pt idx="49580">
                  <c:v>1.007080078125E-3</c:v>
                </c:pt>
                <c:pt idx="49581">
                  <c:v>1.0068416595458984E-3</c:v>
                </c:pt>
                <c:pt idx="49582">
                  <c:v>1.007080078125E-3</c:v>
                </c:pt>
                <c:pt idx="49583">
                  <c:v>1.007080078125E-3</c:v>
                </c:pt>
                <c:pt idx="49584">
                  <c:v>1.0068416595458984E-3</c:v>
                </c:pt>
                <c:pt idx="49585">
                  <c:v>1.007080078125E-3</c:v>
                </c:pt>
                <c:pt idx="49586">
                  <c:v>1.007080078125E-3</c:v>
                </c:pt>
                <c:pt idx="49587">
                  <c:v>1.0068416595458984E-3</c:v>
                </c:pt>
                <c:pt idx="49588">
                  <c:v>1.007080078125E-3</c:v>
                </c:pt>
                <c:pt idx="49589">
                  <c:v>1.0080337524414063E-3</c:v>
                </c:pt>
                <c:pt idx="49590">
                  <c:v>1.0068416595458984E-3</c:v>
                </c:pt>
                <c:pt idx="49591">
                  <c:v>1.007080078125E-3</c:v>
                </c:pt>
                <c:pt idx="49592">
                  <c:v>1.007080078125E-3</c:v>
                </c:pt>
                <c:pt idx="49593">
                  <c:v>1.0068416595458984E-3</c:v>
                </c:pt>
                <c:pt idx="49594">
                  <c:v>1.007080078125E-3</c:v>
                </c:pt>
                <c:pt idx="49595">
                  <c:v>1.007080078125E-3</c:v>
                </c:pt>
                <c:pt idx="49596">
                  <c:v>1.0068416595458984E-3</c:v>
                </c:pt>
                <c:pt idx="49597">
                  <c:v>1.007080078125E-3</c:v>
                </c:pt>
                <c:pt idx="49598">
                  <c:v>1.007080078125E-3</c:v>
                </c:pt>
                <c:pt idx="49599">
                  <c:v>1.0068416595458984E-3</c:v>
                </c:pt>
                <c:pt idx="49600">
                  <c:v>1.007080078125E-3</c:v>
                </c:pt>
                <c:pt idx="49601">
                  <c:v>1.0080337524414063E-3</c:v>
                </c:pt>
                <c:pt idx="49602">
                  <c:v>1.007080078125E-3</c:v>
                </c:pt>
                <c:pt idx="49603">
                  <c:v>1.0068416595458984E-3</c:v>
                </c:pt>
                <c:pt idx="49604">
                  <c:v>1.007080078125E-3</c:v>
                </c:pt>
                <c:pt idx="49605">
                  <c:v>1.007080078125E-3</c:v>
                </c:pt>
                <c:pt idx="49606">
                  <c:v>1.0068416595458984E-3</c:v>
                </c:pt>
                <c:pt idx="49607">
                  <c:v>1.007080078125E-3</c:v>
                </c:pt>
                <c:pt idx="49608">
                  <c:v>1.007080078125E-3</c:v>
                </c:pt>
                <c:pt idx="49609">
                  <c:v>1.0068416595458984E-3</c:v>
                </c:pt>
                <c:pt idx="49610">
                  <c:v>1.007080078125E-3</c:v>
                </c:pt>
                <c:pt idx="49611">
                  <c:v>1.007080078125E-3</c:v>
                </c:pt>
                <c:pt idx="49612">
                  <c:v>1.0068416595458984E-3</c:v>
                </c:pt>
                <c:pt idx="49613">
                  <c:v>1.007080078125E-3</c:v>
                </c:pt>
                <c:pt idx="49614">
                  <c:v>1.0080337524414063E-3</c:v>
                </c:pt>
                <c:pt idx="49615">
                  <c:v>1.0068416595458984E-3</c:v>
                </c:pt>
                <c:pt idx="49616">
                  <c:v>1.007080078125E-3</c:v>
                </c:pt>
                <c:pt idx="49617">
                  <c:v>1.007080078125E-3</c:v>
                </c:pt>
                <c:pt idx="49618">
                  <c:v>1.0068416595458984E-3</c:v>
                </c:pt>
                <c:pt idx="49619">
                  <c:v>1.007080078125E-3</c:v>
                </c:pt>
                <c:pt idx="49620">
                  <c:v>1.007080078125E-3</c:v>
                </c:pt>
                <c:pt idx="49621">
                  <c:v>1.0068416595458984E-3</c:v>
                </c:pt>
                <c:pt idx="49622">
                  <c:v>1.007080078125E-3</c:v>
                </c:pt>
                <c:pt idx="49623">
                  <c:v>1.007080078125E-3</c:v>
                </c:pt>
                <c:pt idx="49624">
                  <c:v>1.0068416595458984E-3</c:v>
                </c:pt>
                <c:pt idx="49625">
                  <c:v>1.007080078125E-3</c:v>
                </c:pt>
                <c:pt idx="49626">
                  <c:v>1.0080337524414063E-3</c:v>
                </c:pt>
                <c:pt idx="49627">
                  <c:v>1.007080078125E-3</c:v>
                </c:pt>
                <c:pt idx="49628">
                  <c:v>1.0068416595458984E-3</c:v>
                </c:pt>
                <c:pt idx="49629">
                  <c:v>1.007080078125E-3</c:v>
                </c:pt>
                <c:pt idx="49630">
                  <c:v>1.007080078125E-3</c:v>
                </c:pt>
                <c:pt idx="49631">
                  <c:v>1.0068416595458984E-3</c:v>
                </c:pt>
                <c:pt idx="49632">
                  <c:v>1.007080078125E-3</c:v>
                </c:pt>
                <c:pt idx="49633">
                  <c:v>1.007080078125E-3</c:v>
                </c:pt>
                <c:pt idx="49634">
                  <c:v>1.0068416595458984E-3</c:v>
                </c:pt>
                <c:pt idx="49635">
                  <c:v>1.007080078125E-3</c:v>
                </c:pt>
                <c:pt idx="49636">
                  <c:v>1.007080078125E-3</c:v>
                </c:pt>
                <c:pt idx="49637">
                  <c:v>1.0068416595458984E-3</c:v>
                </c:pt>
                <c:pt idx="49638">
                  <c:v>1.0080337524414063E-3</c:v>
                </c:pt>
                <c:pt idx="49639">
                  <c:v>1.007080078125E-3</c:v>
                </c:pt>
                <c:pt idx="49640">
                  <c:v>1.0068416595458984E-3</c:v>
                </c:pt>
                <c:pt idx="49641">
                  <c:v>1.007080078125E-3</c:v>
                </c:pt>
                <c:pt idx="49642">
                  <c:v>1.007080078125E-3</c:v>
                </c:pt>
                <c:pt idx="49643">
                  <c:v>1.0068416595458984E-3</c:v>
                </c:pt>
                <c:pt idx="49644">
                  <c:v>1.007080078125E-3</c:v>
                </c:pt>
                <c:pt idx="49645">
                  <c:v>1.007080078125E-3</c:v>
                </c:pt>
                <c:pt idx="49646">
                  <c:v>1.0068416595458984E-3</c:v>
                </c:pt>
                <c:pt idx="49647">
                  <c:v>1.007080078125E-3</c:v>
                </c:pt>
                <c:pt idx="49648">
                  <c:v>1.007080078125E-3</c:v>
                </c:pt>
                <c:pt idx="49649">
                  <c:v>1.0068416595458984E-3</c:v>
                </c:pt>
                <c:pt idx="49650">
                  <c:v>1.007080078125E-3</c:v>
                </c:pt>
                <c:pt idx="49651">
                  <c:v>1.0080337524414063E-3</c:v>
                </c:pt>
                <c:pt idx="49652">
                  <c:v>1.007080078125E-3</c:v>
                </c:pt>
                <c:pt idx="49653">
                  <c:v>1.0068416595458984E-3</c:v>
                </c:pt>
                <c:pt idx="49654">
                  <c:v>1.007080078125E-3</c:v>
                </c:pt>
                <c:pt idx="49655">
                  <c:v>1.007080078125E-3</c:v>
                </c:pt>
                <c:pt idx="49656">
                  <c:v>1.0068416595458984E-3</c:v>
                </c:pt>
                <c:pt idx="49657">
                  <c:v>1.007080078125E-3</c:v>
                </c:pt>
                <c:pt idx="49658">
                  <c:v>1.007080078125E-3</c:v>
                </c:pt>
                <c:pt idx="49659">
                  <c:v>1.0068416595458984E-3</c:v>
                </c:pt>
                <c:pt idx="49660">
                  <c:v>1.007080078125E-3</c:v>
                </c:pt>
                <c:pt idx="49661">
                  <c:v>1.007080078125E-3</c:v>
                </c:pt>
                <c:pt idx="49662">
                  <c:v>1.0068416595458984E-3</c:v>
                </c:pt>
                <c:pt idx="49663">
                  <c:v>1.0080337524414063E-3</c:v>
                </c:pt>
                <c:pt idx="49664">
                  <c:v>9.0630054473876953E-3</c:v>
                </c:pt>
                <c:pt idx="49665">
                  <c:v>1.007080078125E-3</c:v>
                </c:pt>
                <c:pt idx="49666">
                  <c:v>1.0068416595458984E-3</c:v>
                </c:pt>
                <c:pt idx="49667">
                  <c:v>1.007080078125E-3</c:v>
                </c:pt>
                <c:pt idx="49668">
                  <c:v>1.0080337524414063E-3</c:v>
                </c:pt>
                <c:pt idx="49669">
                  <c:v>1.007080078125E-3</c:v>
                </c:pt>
                <c:pt idx="49670">
                  <c:v>1.0068416595458984E-3</c:v>
                </c:pt>
                <c:pt idx="49671">
                  <c:v>1.007080078125E-3</c:v>
                </c:pt>
                <c:pt idx="49672">
                  <c:v>1.007080078125E-3</c:v>
                </c:pt>
                <c:pt idx="49673">
                  <c:v>1.0068416595458984E-3</c:v>
                </c:pt>
                <c:pt idx="49674">
                  <c:v>1.007080078125E-3</c:v>
                </c:pt>
                <c:pt idx="49675">
                  <c:v>1.007080078125E-3</c:v>
                </c:pt>
                <c:pt idx="49676">
                  <c:v>1.0068416595458984E-3</c:v>
                </c:pt>
                <c:pt idx="49677">
                  <c:v>1.007080078125E-3</c:v>
                </c:pt>
                <c:pt idx="49678">
                  <c:v>1.007080078125E-3</c:v>
                </c:pt>
                <c:pt idx="49679">
                  <c:v>1.0068416595458984E-3</c:v>
                </c:pt>
                <c:pt idx="49680">
                  <c:v>1.0080337524414063E-3</c:v>
                </c:pt>
                <c:pt idx="49681">
                  <c:v>1.007080078125E-3</c:v>
                </c:pt>
                <c:pt idx="49682">
                  <c:v>1.0068416595458984E-3</c:v>
                </c:pt>
                <c:pt idx="49683">
                  <c:v>1.007080078125E-3</c:v>
                </c:pt>
                <c:pt idx="49684">
                  <c:v>1.007080078125E-3</c:v>
                </c:pt>
                <c:pt idx="49685">
                  <c:v>1.0068416595458984E-3</c:v>
                </c:pt>
                <c:pt idx="49686">
                  <c:v>1.007080078125E-3</c:v>
                </c:pt>
                <c:pt idx="49687">
                  <c:v>1.007080078125E-3</c:v>
                </c:pt>
                <c:pt idx="49688">
                  <c:v>1.0068416595458984E-3</c:v>
                </c:pt>
                <c:pt idx="49689">
                  <c:v>1.007080078125E-3</c:v>
                </c:pt>
                <c:pt idx="49690">
                  <c:v>1.007080078125E-3</c:v>
                </c:pt>
                <c:pt idx="49691">
                  <c:v>1.0068416595458984E-3</c:v>
                </c:pt>
                <c:pt idx="49692">
                  <c:v>1.007080078125E-3</c:v>
                </c:pt>
                <c:pt idx="49693">
                  <c:v>1.0080337524414063E-3</c:v>
                </c:pt>
                <c:pt idx="49694">
                  <c:v>1.007080078125E-3</c:v>
                </c:pt>
                <c:pt idx="49695">
                  <c:v>1.0068416595458984E-3</c:v>
                </c:pt>
                <c:pt idx="49696">
                  <c:v>1.007080078125E-3</c:v>
                </c:pt>
                <c:pt idx="49697">
                  <c:v>1.007080078125E-3</c:v>
                </c:pt>
                <c:pt idx="49698">
                  <c:v>1.0068416595458984E-3</c:v>
                </c:pt>
                <c:pt idx="49699">
                  <c:v>1.007080078125E-3</c:v>
                </c:pt>
                <c:pt idx="49700">
                  <c:v>1.007080078125E-3</c:v>
                </c:pt>
                <c:pt idx="49701">
                  <c:v>1.0068416595458984E-3</c:v>
                </c:pt>
                <c:pt idx="49702">
                  <c:v>1.007080078125E-3</c:v>
                </c:pt>
                <c:pt idx="49703">
                  <c:v>1.007080078125E-3</c:v>
                </c:pt>
                <c:pt idx="49704">
                  <c:v>1.0068416595458984E-3</c:v>
                </c:pt>
                <c:pt idx="49705">
                  <c:v>1.0080337524414063E-3</c:v>
                </c:pt>
                <c:pt idx="49706">
                  <c:v>1.007080078125E-3</c:v>
                </c:pt>
                <c:pt idx="49707">
                  <c:v>1.0068416595458984E-3</c:v>
                </c:pt>
                <c:pt idx="49708">
                  <c:v>1.007080078125E-3</c:v>
                </c:pt>
                <c:pt idx="49709">
                  <c:v>1.007080078125E-3</c:v>
                </c:pt>
                <c:pt idx="49710">
                  <c:v>1.0068416595458984E-3</c:v>
                </c:pt>
                <c:pt idx="49711">
                  <c:v>1.007080078125E-3</c:v>
                </c:pt>
                <c:pt idx="49712">
                  <c:v>1.007080078125E-3</c:v>
                </c:pt>
                <c:pt idx="49713">
                  <c:v>1.0068416595458984E-3</c:v>
                </c:pt>
                <c:pt idx="49714">
                  <c:v>1.007080078125E-3</c:v>
                </c:pt>
                <c:pt idx="49715">
                  <c:v>1.007080078125E-3</c:v>
                </c:pt>
                <c:pt idx="49716">
                  <c:v>1.0068416595458984E-3</c:v>
                </c:pt>
                <c:pt idx="49717">
                  <c:v>1.007080078125E-3</c:v>
                </c:pt>
                <c:pt idx="49718">
                  <c:v>1.0080337524414063E-3</c:v>
                </c:pt>
                <c:pt idx="49719">
                  <c:v>1.007080078125E-3</c:v>
                </c:pt>
                <c:pt idx="49720">
                  <c:v>1.0068416595458984E-3</c:v>
                </c:pt>
                <c:pt idx="49721">
                  <c:v>1.007080078125E-3</c:v>
                </c:pt>
                <c:pt idx="49722">
                  <c:v>1.007080078125E-3</c:v>
                </c:pt>
                <c:pt idx="49723">
                  <c:v>1.0068416595458984E-3</c:v>
                </c:pt>
                <c:pt idx="49724">
                  <c:v>1.007080078125E-3</c:v>
                </c:pt>
                <c:pt idx="49725">
                  <c:v>1.007080078125E-3</c:v>
                </c:pt>
                <c:pt idx="49726">
                  <c:v>1.0068416595458984E-3</c:v>
                </c:pt>
                <c:pt idx="49727">
                  <c:v>1.007080078125E-3</c:v>
                </c:pt>
                <c:pt idx="49728">
                  <c:v>1.007080078125E-3</c:v>
                </c:pt>
                <c:pt idx="49729">
                  <c:v>1.0068416595458984E-3</c:v>
                </c:pt>
                <c:pt idx="49730">
                  <c:v>1.0080337524414063E-3</c:v>
                </c:pt>
                <c:pt idx="49731">
                  <c:v>1.007080078125E-3</c:v>
                </c:pt>
                <c:pt idx="49732">
                  <c:v>1.0068416595458984E-3</c:v>
                </c:pt>
                <c:pt idx="49733">
                  <c:v>1.007080078125E-3</c:v>
                </c:pt>
                <c:pt idx="49734">
                  <c:v>1.007080078125E-3</c:v>
                </c:pt>
                <c:pt idx="49735">
                  <c:v>1.0068416595458984E-3</c:v>
                </c:pt>
                <c:pt idx="49736">
                  <c:v>1.007080078125E-3</c:v>
                </c:pt>
                <c:pt idx="49737">
                  <c:v>1.007080078125E-3</c:v>
                </c:pt>
                <c:pt idx="49738">
                  <c:v>1.0068416595458984E-3</c:v>
                </c:pt>
                <c:pt idx="49739">
                  <c:v>1.007080078125E-3</c:v>
                </c:pt>
                <c:pt idx="49740">
                  <c:v>1.007080078125E-3</c:v>
                </c:pt>
                <c:pt idx="49741">
                  <c:v>1.0068416595458984E-3</c:v>
                </c:pt>
                <c:pt idx="49742">
                  <c:v>1.007080078125E-3</c:v>
                </c:pt>
                <c:pt idx="49743">
                  <c:v>1.0080337524414063E-3</c:v>
                </c:pt>
                <c:pt idx="49744">
                  <c:v>1.007080078125E-3</c:v>
                </c:pt>
                <c:pt idx="49745">
                  <c:v>1.0068416595458984E-3</c:v>
                </c:pt>
                <c:pt idx="49746">
                  <c:v>1.007080078125E-3</c:v>
                </c:pt>
                <c:pt idx="49747">
                  <c:v>1.007080078125E-3</c:v>
                </c:pt>
                <c:pt idx="49748">
                  <c:v>1.0068416595458984E-3</c:v>
                </c:pt>
                <c:pt idx="49749">
                  <c:v>1.007080078125E-3</c:v>
                </c:pt>
                <c:pt idx="49750">
                  <c:v>1.007080078125E-3</c:v>
                </c:pt>
                <c:pt idx="49751">
                  <c:v>1.0068416595458984E-3</c:v>
                </c:pt>
                <c:pt idx="49752">
                  <c:v>1.007080078125E-3</c:v>
                </c:pt>
                <c:pt idx="49753">
                  <c:v>1.007080078125E-3</c:v>
                </c:pt>
                <c:pt idx="49754">
                  <c:v>1.0068416595458984E-3</c:v>
                </c:pt>
                <c:pt idx="49755">
                  <c:v>1.0080337524414063E-3</c:v>
                </c:pt>
                <c:pt idx="49756">
                  <c:v>1.007080078125E-3</c:v>
                </c:pt>
                <c:pt idx="49757">
                  <c:v>1.0068416595458984E-3</c:v>
                </c:pt>
                <c:pt idx="49758">
                  <c:v>1.007080078125E-3</c:v>
                </c:pt>
                <c:pt idx="49759">
                  <c:v>1.007080078125E-3</c:v>
                </c:pt>
                <c:pt idx="49760">
                  <c:v>1.0068416595458984E-3</c:v>
                </c:pt>
                <c:pt idx="49761">
                  <c:v>1.007080078125E-3</c:v>
                </c:pt>
                <c:pt idx="49762">
                  <c:v>1.007080078125E-3</c:v>
                </c:pt>
                <c:pt idx="49763">
                  <c:v>1.0068416595458984E-3</c:v>
                </c:pt>
                <c:pt idx="49764">
                  <c:v>1.007080078125E-3</c:v>
                </c:pt>
                <c:pt idx="49765">
                  <c:v>1.007080078125E-3</c:v>
                </c:pt>
                <c:pt idx="49766">
                  <c:v>1.0068416595458984E-3</c:v>
                </c:pt>
                <c:pt idx="49767">
                  <c:v>1.007080078125E-3</c:v>
                </c:pt>
                <c:pt idx="49768">
                  <c:v>1.0080337524414063E-3</c:v>
                </c:pt>
                <c:pt idx="49769">
                  <c:v>1.007080078125E-3</c:v>
                </c:pt>
                <c:pt idx="49770">
                  <c:v>1.0068416595458984E-3</c:v>
                </c:pt>
                <c:pt idx="49771">
                  <c:v>1.007080078125E-3</c:v>
                </c:pt>
                <c:pt idx="49772">
                  <c:v>1.007080078125E-3</c:v>
                </c:pt>
                <c:pt idx="49773">
                  <c:v>1.0068416595458984E-3</c:v>
                </c:pt>
                <c:pt idx="49774">
                  <c:v>1.007080078125E-3</c:v>
                </c:pt>
                <c:pt idx="49775">
                  <c:v>1.007080078125E-3</c:v>
                </c:pt>
                <c:pt idx="49776">
                  <c:v>1.0068416595458984E-3</c:v>
                </c:pt>
                <c:pt idx="49777">
                  <c:v>1.007080078125E-3</c:v>
                </c:pt>
                <c:pt idx="49778">
                  <c:v>1.007080078125E-3</c:v>
                </c:pt>
                <c:pt idx="49779">
                  <c:v>1.0068416595458984E-3</c:v>
                </c:pt>
                <c:pt idx="49780">
                  <c:v>1.0080337524414063E-3</c:v>
                </c:pt>
                <c:pt idx="49781">
                  <c:v>1.007080078125E-3</c:v>
                </c:pt>
                <c:pt idx="49782">
                  <c:v>1.0068416595458984E-3</c:v>
                </c:pt>
                <c:pt idx="49783">
                  <c:v>1.007080078125E-3</c:v>
                </c:pt>
                <c:pt idx="49784">
                  <c:v>1.007080078125E-3</c:v>
                </c:pt>
                <c:pt idx="49785">
                  <c:v>1.0068416595458984E-3</c:v>
                </c:pt>
                <c:pt idx="49786">
                  <c:v>1.007080078125E-3</c:v>
                </c:pt>
                <c:pt idx="49787">
                  <c:v>1.007080078125E-3</c:v>
                </c:pt>
                <c:pt idx="49788">
                  <c:v>1.0068416595458984E-3</c:v>
                </c:pt>
                <c:pt idx="49789">
                  <c:v>1.007080078125E-3</c:v>
                </c:pt>
                <c:pt idx="49790">
                  <c:v>1.007080078125E-3</c:v>
                </c:pt>
                <c:pt idx="49791">
                  <c:v>1.0068416595458984E-3</c:v>
                </c:pt>
                <c:pt idx="49792">
                  <c:v>1.007080078125E-3</c:v>
                </c:pt>
                <c:pt idx="49793">
                  <c:v>1.0080337524414063E-3</c:v>
                </c:pt>
                <c:pt idx="49794">
                  <c:v>1.007080078125E-3</c:v>
                </c:pt>
                <c:pt idx="49795">
                  <c:v>1.0068416595458984E-3</c:v>
                </c:pt>
                <c:pt idx="49796">
                  <c:v>1.007080078125E-3</c:v>
                </c:pt>
                <c:pt idx="49797">
                  <c:v>1.007080078125E-3</c:v>
                </c:pt>
                <c:pt idx="49798">
                  <c:v>1.0068416595458984E-3</c:v>
                </c:pt>
                <c:pt idx="49799">
                  <c:v>1.007080078125E-3</c:v>
                </c:pt>
                <c:pt idx="49800">
                  <c:v>1.007080078125E-3</c:v>
                </c:pt>
                <c:pt idx="49801">
                  <c:v>1.0068416595458984E-3</c:v>
                </c:pt>
                <c:pt idx="49802">
                  <c:v>1.007080078125E-3</c:v>
                </c:pt>
                <c:pt idx="49803">
                  <c:v>1.007080078125E-3</c:v>
                </c:pt>
                <c:pt idx="49804">
                  <c:v>1.0068416595458984E-3</c:v>
                </c:pt>
                <c:pt idx="49805">
                  <c:v>1.0080337524414063E-3</c:v>
                </c:pt>
                <c:pt idx="49806">
                  <c:v>1.007080078125E-3</c:v>
                </c:pt>
                <c:pt idx="49807">
                  <c:v>1.0068416595458984E-3</c:v>
                </c:pt>
                <c:pt idx="49808">
                  <c:v>1.007080078125E-3</c:v>
                </c:pt>
                <c:pt idx="49809">
                  <c:v>1.007080078125E-3</c:v>
                </c:pt>
                <c:pt idx="49810">
                  <c:v>1.0068416595458984E-3</c:v>
                </c:pt>
                <c:pt idx="49811">
                  <c:v>1.007080078125E-3</c:v>
                </c:pt>
                <c:pt idx="49812">
                  <c:v>1.007080078125E-3</c:v>
                </c:pt>
                <c:pt idx="49813">
                  <c:v>1.0068416595458984E-3</c:v>
                </c:pt>
                <c:pt idx="49814">
                  <c:v>1.007080078125E-3</c:v>
                </c:pt>
                <c:pt idx="49815">
                  <c:v>1.007080078125E-3</c:v>
                </c:pt>
                <c:pt idx="49816">
                  <c:v>1.0068416595458984E-3</c:v>
                </c:pt>
                <c:pt idx="49817">
                  <c:v>1.007080078125E-3</c:v>
                </c:pt>
                <c:pt idx="49818">
                  <c:v>1.0080337524414063E-3</c:v>
                </c:pt>
                <c:pt idx="49819">
                  <c:v>1.007080078125E-3</c:v>
                </c:pt>
                <c:pt idx="49820">
                  <c:v>1.0068416595458984E-3</c:v>
                </c:pt>
                <c:pt idx="49821">
                  <c:v>1.007080078125E-3</c:v>
                </c:pt>
                <c:pt idx="49822">
                  <c:v>1.007080078125E-3</c:v>
                </c:pt>
                <c:pt idx="49823">
                  <c:v>1.0068416595458984E-3</c:v>
                </c:pt>
                <c:pt idx="49824">
                  <c:v>1.007080078125E-3</c:v>
                </c:pt>
                <c:pt idx="49825">
                  <c:v>1.007080078125E-3</c:v>
                </c:pt>
                <c:pt idx="49826">
                  <c:v>1.0068416595458984E-3</c:v>
                </c:pt>
                <c:pt idx="49827">
                  <c:v>1.007080078125E-3</c:v>
                </c:pt>
                <c:pt idx="49828">
                  <c:v>1.007080078125E-3</c:v>
                </c:pt>
                <c:pt idx="49829">
                  <c:v>2.4169921875E-2</c:v>
                </c:pt>
                <c:pt idx="49830">
                  <c:v>1.0068416595458984E-3</c:v>
                </c:pt>
                <c:pt idx="49831">
                  <c:v>1.007080078125E-3</c:v>
                </c:pt>
                <c:pt idx="49832">
                  <c:v>1.0080337524414063E-3</c:v>
                </c:pt>
                <c:pt idx="49833">
                  <c:v>1.007080078125E-3</c:v>
                </c:pt>
                <c:pt idx="49834">
                  <c:v>1.0068416595458984E-3</c:v>
                </c:pt>
                <c:pt idx="49835">
                  <c:v>1.007080078125E-3</c:v>
                </c:pt>
                <c:pt idx="49836">
                  <c:v>1.007080078125E-3</c:v>
                </c:pt>
                <c:pt idx="49837">
                  <c:v>1.0068416595458984E-3</c:v>
                </c:pt>
                <c:pt idx="49838">
                  <c:v>1.007080078125E-3</c:v>
                </c:pt>
                <c:pt idx="49839">
                  <c:v>1.007080078125E-3</c:v>
                </c:pt>
                <c:pt idx="49840">
                  <c:v>1.0068416595458984E-3</c:v>
                </c:pt>
                <c:pt idx="49841">
                  <c:v>1.007080078125E-3</c:v>
                </c:pt>
                <c:pt idx="49842">
                  <c:v>1.007080078125E-3</c:v>
                </c:pt>
                <c:pt idx="49843">
                  <c:v>1.0068416595458984E-3</c:v>
                </c:pt>
                <c:pt idx="49844">
                  <c:v>1.007080078125E-3</c:v>
                </c:pt>
                <c:pt idx="49845">
                  <c:v>1.0080337524414063E-3</c:v>
                </c:pt>
                <c:pt idx="49846">
                  <c:v>1.007080078125E-3</c:v>
                </c:pt>
                <c:pt idx="49847">
                  <c:v>1.0068416595458984E-3</c:v>
                </c:pt>
                <c:pt idx="49848">
                  <c:v>1.007080078125E-3</c:v>
                </c:pt>
                <c:pt idx="49849">
                  <c:v>1.007080078125E-3</c:v>
                </c:pt>
                <c:pt idx="49850">
                  <c:v>1.0068416595458984E-3</c:v>
                </c:pt>
                <c:pt idx="49851">
                  <c:v>1.007080078125E-3</c:v>
                </c:pt>
                <c:pt idx="49852">
                  <c:v>1.0068416595458984E-3</c:v>
                </c:pt>
                <c:pt idx="49853">
                  <c:v>1.007080078125E-3</c:v>
                </c:pt>
                <c:pt idx="49854">
                  <c:v>1.007080078125E-3</c:v>
                </c:pt>
                <c:pt idx="49855">
                  <c:v>1.0068416595458984E-3</c:v>
                </c:pt>
                <c:pt idx="49856">
                  <c:v>1.007080078125E-3</c:v>
                </c:pt>
                <c:pt idx="49857">
                  <c:v>1.0080337524414063E-3</c:v>
                </c:pt>
                <c:pt idx="49858">
                  <c:v>1.007080078125E-3</c:v>
                </c:pt>
                <c:pt idx="49859">
                  <c:v>1.0068416595458984E-3</c:v>
                </c:pt>
                <c:pt idx="49860">
                  <c:v>1.007080078125E-3</c:v>
                </c:pt>
                <c:pt idx="49861">
                  <c:v>1.007080078125E-3</c:v>
                </c:pt>
                <c:pt idx="49862">
                  <c:v>1.0068416595458984E-3</c:v>
                </c:pt>
                <c:pt idx="49863">
                  <c:v>1.007080078125E-3</c:v>
                </c:pt>
                <c:pt idx="49864">
                  <c:v>1.007080078125E-3</c:v>
                </c:pt>
                <c:pt idx="49865">
                  <c:v>1.0068416595458984E-3</c:v>
                </c:pt>
                <c:pt idx="49866">
                  <c:v>1.007080078125E-3</c:v>
                </c:pt>
                <c:pt idx="49867">
                  <c:v>1.007080078125E-3</c:v>
                </c:pt>
                <c:pt idx="49868">
                  <c:v>1.0068416595458984E-3</c:v>
                </c:pt>
                <c:pt idx="49869">
                  <c:v>1.007080078125E-3</c:v>
                </c:pt>
                <c:pt idx="49870">
                  <c:v>1.0080337524414063E-3</c:v>
                </c:pt>
                <c:pt idx="49871">
                  <c:v>1.007080078125E-3</c:v>
                </c:pt>
                <c:pt idx="49872">
                  <c:v>1.0068416595458984E-3</c:v>
                </c:pt>
                <c:pt idx="49873">
                  <c:v>1.007080078125E-3</c:v>
                </c:pt>
                <c:pt idx="49874">
                  <c:v>1.0068416595458984E-3</c:v>
                </c:pt>
                <c:pt idx="49875">
                  <c:v>1.007080078125E-3</c:v>
                </c:pt>
                <c:pt idx="49876">
                  <c:v>1.007080078125E-3</c:v>
                </c:pt>
                <c:pt idx="49877">
                  <c:v>1.0068416595458984E-3</c:v>
                </c:pt>
                <c:pt idx="49878">
                  <c:v>1.007080078125E-3</c:v>
                </c:pt>
                <c:pt idx="49879">
                  <c:v>1.007080078125E-3</c:v>
                </c:pt>
                <c:pt idx="49880">
                  <c:v>1.0068416595458984E-3</c:v>
                </c:pt>
                <c:pt idx="49881">
                  <c:v>1.007080078125E-3</c:v>
                </c:pt>
                <c:pt idx="49882">
                  <c:v>1.0080337524414063E-3</c:v>
                </c:pt>
                <c:pt idx="49883">
                  <c:v>1.007080078125E-3</c:v>
                </c:pt>
                <c:pt idx="49884">
                  <c:v>1.0068416595458984E-3</c:v>
                </c:pt>
                <c:pt idx="49885">
                  <c:v>1.007080078125E-3</c:v>
                </c:pt>
                <c:pt idx="49886">
                  <c:v>1.007080078125E-3</c:v>
                </c:pt>
                <c:pt idx="49887">
                  <c:v>1.0068416595458984E-3</c:v>
                </c:pt>
                <c:pt idx="49888">
                  <c:v>1.007080078125E-3</c:v>
                </c:pt>
                <c:pt idx="49889">
                  <c:v>1.007080078125E-3</c:v>
                </c:pt>
                <c:pt idx="49890">
                  <c:v>1.0068416595458984E-3</c:v>
                </c:pt>
                <c:pt idx="49891">
                  <c:v>1.007080078125E-3</c:v>
                </c:pt>
                <c:pt idx="49892">
                  <c:v>1.007080078125E-3</c:v>
                </c:pt>
                <c:pt idx="49893">
                  <c:v>1.0068416595458984E-3</c:v>
                </c:pt>
                <c:pt idx="49894">
                  <c:v>1.007080078125E-3</c:v>
                </c:pt>
                <c:pt idx="49895">
                  <c:v>1.0080337524414063E-3</c:v>
                </c:pt>
                <c:pt idx="49896">
                  <c:v>1.0068416595458984E-3</c:v>
                </c:pt>
                <c:pt idx="49897">
                  <c:v>1.007080078125E-3</c:v>
                </c:pt>
                <c:pt idx="49898">
                  <c:v>1.007080078125E-3</c:v>
                </c:pt>
                <c:pt idx="49899">
                  <c:v>1.0068416595458984E-3</c:v>
                </c:pt>
                <c:pt idx="49900">
                  <c:v>1.007080078125E-3</c:v>
                </c:pt>
                <c:pt idx="49901">
                  <c:v>1.007080078125E-3</c:v>
                </c:pt>
                <c:pt idx="49902">
                  <c:v>1.0068416595458984E-3</c:v>
                </c:pt>
                <c:pt idx="49903">
                  <c:v>1.007080078125E-3</c:v>
                </c:pt>
                <c:pt idx="49904">
                  <c:v>1.007080078125E-3</c:v>
                </c:pt>
                <c:pt idx="49905">
                  <c:v>1.0068416595458984E-3</c:v>
                </c:pt>
                <c:pt idx="49906">
                  <c:v>1.007080078125E-3</c:v>
                </c:pt>
                <c:pt idx="49907">
                  <c:v>1.0080337524414063E-3</c:v>
                </c:pt>
                <c:pt idx="49908">
                  <c:v>1.007080078125E-3</c:v>
                </c:pt>
                <c:pt idx="49909">
                  <c:v>1.0068416595458984E-3</c:v>
                </c:pt>
                <c:pt idx="49910">
                  <c:v>1.007080078125E-3</c:v>
                </c:pt>
                <c:pt idx="49911">
                  <c:v>1.007080078125E-3</c:v>
                </c:pt>
                <c:pt idx="49912">
                  <c:v>1.0068416595458984E-3</c:v>
                </c:pt>
                <c:pt idx="49913">
                  <c:v>1.007080078125E-3</c:v>
                </c:pt>
                <c:pt idx="49914">
                  <c:v>1.007080078125E-3</c:v>
                </c:pt>
                <c:pt idx="49915">
                  <c:v>1.0068416595458984E-3</c:v>
                </c:pt>
                <c:pt idx="49916">
                  <c:v>1.007080078125E-3</c:v>
                </c:pt>
                <c:pt idx="49917">
                  <c:v>1.007080078125E-3</c:v>
                </c:pt>
                <c:pt idx="49918">
                  <c:v>1.0068416595458984E-3</c:v>
                </c:pt>
                <c:pt idx="49919">
                  <c:v>1.007080078125E-3</c:v>
                </c:pt>
                <c:pt idx="49920">
                  <c:v>1.0080337524414063E-3</c:v>
                </c:pt>
                <c:pt idx="49921">
                  <c:v>1.0068416595458984E-3</c:v>
                </c:pt>
                <c:pt idx="49922">
                  <c:v>1.007080078125E-3</c:v>
                </c:pt>
                <c:pt idx="49923">
                  <c:v>1.007080078125E-3</c:v>
                </c:pt>
                <c:pt idx="49924">
                  <c:v>1.0068416595458984E-3</c:v>
                </c:pt>
                <c:pt idx="49925">
                  <c:v>1.007080078125E-3</c:v>
                </c:pt>
                <c:pt idx="49926">
                  <c:v>1.007080078125E-3</c:v>
                </c:pt>
                <c:pt idx="49927">
                  <c:v>1.0068416595458984E-3</c:v>
                </c:pt>
                <c:pt idx="49928">
                  <c:v>1.007080078125E-3</c:v>
                </c:pt>
                <c:pt idx="49929">
                  <c:v>1.007080078125E-3</c:v>
                </c:pt>
                <c:pt idx="49930">
                  <c:v>1.0068416595458984E-3</c:v>
                </c:pt>
                <c:pt idx="49931">
                  <c:v>1.007080078125E-3</c:v>
                </c:pt>
                <c:pt idx="49932">
                  <c:v>1.0080337524414063E-3</c:v>
                </c:pt>
                <c:pt idx="49933">
                  <c:v>1.007080078125E-3</c:v>
                </c:pt>
                <c:pt idx="49934">
                  <c:v>1.0068416595458984E-3</c:v>
                </c:pt>
                <c:pt idx="49935">
                  <c:v>1.007080078125E-3</c:v>
                </c:pt>
                <c:pt idx="49936">
                  <c:v>1.007080078125E-3</c:v>
                </c:pt>
                <c:pt idx="49937">
                  <c:v>1.0068416595458984E-3</c:v>
                </c:pt>
                <c:pt idx="49938">
                  <c:v>1.007080078125E-3</c:v>
                </c:pt>
                <c:pt idx="49939">
                  <c:v>1.007080078125E-3</c:v>
                </c:pt>
                <c:pt idx="49940">
                  <c:v>1.0068416595458984E-3</c:v>
                </c:pt>
                <c:pt idx="49941">
                  <c:v>1.007080078125E-3</c:v>
                </c:pt>
                <c:pt idx="49942">
                  <c:v>1.007080078125E-3</c:v>
                </c:pt>
                <c:pt idx="49943">
                  <c:v>1.0068416595458984E-3</c:v>
                </c:pt>
                <c:pt idx="49944">
                  <c:v>1.007080078125E-3</c:v>
                </c:pt>
                <c:pt idx="49945">
                  <c:v>1.0080337524414063E-3</c:v>
                </c:pt>
                <c:pt idx="49946">
                  <c:v>1.0068416595458984E-3</c:v>
                </c:pt>
                <c:pt idx="49947">
                  <c:v>1.007080078125E-3</c:v>
                </c:pt>
                <c:pt idx="49948">
                  <c:v>1.007080078125E-3</c:v>
                </c:pt>
                <c:pt idx="49949">
                  <c:v>1.0068416595458984E-3</c:v>
                </c:pt>
                <c:pt idx="49950">
                  <c:v>1.007080078125E-3</c:v>
                </c:pt>
                <c:pt idx="49951">
                  <c:v>1.007080078125E-3</c:v>
                </c:pt>
                <c:pt idx="49952">
                  <c:v>1.0068416595458984E-3</c:v>
                </c:pt>
                <c:pt idx="49953">
                  <c:v>1.007080078125E-3</c:v>
                </c:pt>
                <c:pt idx="49954">
                  <c:v>1.007080078125E-3</c:v>
                </c:pt>
                <c:pt idx="49955">
                  <c:v>1.0068416595458984E-3</c:v>
                </c:pt>
                <c:pt idx="49956">
                  <c:v>1.007080078125E-3</c:v>
                </c:pt>
                <c:pt idx="49957">
                  <c:v>1.0080337524414063E-3</c:v>
                </c:pt>
                <c:pt idx="49958">
                  <c:v>1.007080078125E-3</c:v>
                </c:pt>
                <c:pt idx="49959">
                  <c:v>1.0068416595458984E-3</c:v>
                </c:pt>
                <c:pt idx="49960">
                  <c:v>1.007080078125E-3</c:v>
                </c:pt>
                <c:pt idx="49961">
                  <c:v>1.007080078125E-3</c:v>
                </c:pt>
                <c:pt idx="49962">
                  <c:v>1.0068416595458984E-3</c:v>
                </c:pt>
                <c:pt idx="49963">
                  <c:v>1.007080078125E-3</c:v>
                </c:pt>
                <c:pt idx="49964">
                  <c:v>1.007080078125E-3</c:v>
                </c:pt>
                <c:pt idx="49965">
                  <c:v>1.0068416595458984E-3</c:v>
                </c:pt>
                <c:pt idx="49966">
                  <c:v>1.007080078125E-3</c:v>
                </c:pt>
                <c:pt idx="49967">
                  <c:v>1.007080078125E-3</c:v>
                </c:pt>
                <c:pt idx="49968">
                  <c:v>1.0068416595458984E-3</c:v>
                </c:pt>
                <c:pt idx="49969">
                  <c:v>1.007080078125E-3</c:v>
                </c:pt>
                <c:pt idx="49970">
                  <c:v>1.0080337524414063E-3</c:v>
                </c:pt>
                <c:pt idx="49971">
                  <c:v>1.0068416595458984E-3</c:v>
                </c:pt>
                <c:pt idx="49972">
                  <c:v>1.007080078125E-3</c:v>
                </c:pt>
                <c:pt idx="49973">
                  <c:v>1.007080078125E-3</c:v>
                </c:pt>
                <c:pt idx="49974">
                  <c:v>1.0068416595458984E-3</c:v>
                </c:pt>
                <c:pt idx="49975">
                  <c:v>1.007080078125E-3</c:v>
                </c:pt>
                <c:pt idx="49976">
                  <c:v>1.007080078125E-3</c:v>
                </c:pt>
                <c:pt idx="49977">
                  <c:v>1.0068416595458984E-3</c:v>
                </c:pt>
                <c:pt idx="49978">
                  <c:v>1.007080078125E-3</c:v>
                </c:pt>
                <c:pt idx="49979">
                  <c:v>1.007080078125E-3</c:v>
                </c:pt>
                <c:pt idx="49980">
                  <c:v>1.0068416595458984E-3</c:v>
                </c:pt>
                <c:pt idx="49981">
                  <c:v>1.007080078125E-3</c:v>
                </c:pt>
                <c:pt idx="49982">
                  <c:v>1.0080337524414063E-3</c:v>
                </c:pt>
                <c:pt idx="49983">
                  <c:v>1.007080078125E-3</c:v>
                </c:pt>
                <c:pt idx="49984">
                  <c:v>1.0068416595458984E-3</c:v>
                </c:pt>
                <c:pt idx="49985">
                  <c:v>1.007080078125E-3</c:v>
                </c:pt>
                <c:pt idx="49986">
                  <c:v>1.007080078125E-3</c:v>
                </c:pt>
                <c:pt idx="49987">
                  <c:v>1.0068416595458984E-3</c:v>
                </c:pt>
                <c:pt idx="49988">
                  <c:v>1.007080078125E-3</c:v>
                </c:pt>
                <c:pt idx="49989">
                  <c:v>1.007080078125E-3</c:v>
                </c:pt>
                <c:pt idx="49990">
                  <c:v>1.0068416595458984E-3</c:v>
                </c:pt>
                <c:pt idx="49991">
                  <c:v>1.007080078125E-3</c:v>
                </c:pt>
                <c:pt idx="49992">
                  <c:v>1.007080078125E-3</c:v>
                </c:pt>
                <c:pt idx="49993">
                  <c:v>1.0068416595458984E-3</c:v>
                </c:pt>
                <c:pt idx="49994">
                  <c:v>1.007080078125E-3</c:v>
                </c:pt>
                <c:pt idx="49995">
                  <c:v>1.0080337524414063E-3</c:v>
                </c:pt>
                <c:pt idx="49996">
                  <c:v>1.0068416595458984E-3</c:v>
                </c:pt>
                <c:pt idx="49997">
                  <c:v>1.007080078125E-3</c:v>
                </c:pt>
                <c:pt idx="49998">
                  <c:v>1.007080078125E-3</c:v>
                </c:pt>
                <c:pt idx="49999">
                  <c:v>1.0068416595458984E-3</c:v>
                </c:pt>
                <c:pt idx="50000">
                  <c:v>1.007080078125E-3</c:v>
                </c:pt>
                <c:pt idx="50001">
                  <c:v>1.007080078125E-3</c:v>
                </c:pt>
                <c:pt idx="50002">
                  <c:v>1.0068416595458984E-3</c:v>
                </c:pt>
                <c:pt idx="50003">
                  <c:v>1.007080078125E-3</c:v>
                </c:pt>
                <c:pt idx="50004">
                  <c:v>1.007080078125E-3</c:v>
                </c:pt>
                <c:pt idx="50005">
                  <c:v>1.0068416595458984E-3</c:v>
                </c:pt>
                <c:pt idx="50006">
                  <c:v>1.007080078125E-3</c:v>
                </c:pt>
                <c:pt idx="50007">
                  <c:v>1.0080337524414063E-3</c:v>
                </c:pt>
                <c:pt idx="50008">
                  <c:v>1.007080078125E-3</c:v>
                </c:pt>
                <c:pt idx="50009">
                  <c:v>1.0068416595458984E-3</c:v>
                </c:pt>
                <c:pt idx="50010">
                  <c:v>1.007080078125E-3</c:v>
                </c:pt>
                <c:pt idx="50011">
                  <c:v>1.007080078125E-3</c:v>
                </c:pt>
                <c:pt idx="50012">
                  <c:v>1.0068416595458984E-3</c:v>
                </c:pt>
                <c:pt idx="50013">
                  <c:v>1.007080078125E-3</c:v>
                </c:pt>
                <c:pt idx="50014">
                  <c:v>1.007080078125E-3</c:v>
                </c:pt>
                <c:pt idx="50015">
                  <c:v>1.0068416595458984E-3</c:v>
                </c:pt>
                <c:pt idx="50016">
                  <c:v>1.007080078125E-3</c:v>
                </c:pt>
                <c:pt idx="50017">
                  <c:v>1.007080078125E-3</c:v>
                </c:pt>
                <c:pt idx="50018">
                  <c:v>1.0068416595458984E-3</c:v>
                </c:pt>
                <c:pt idx="50019">
                  <c:v>1.007080078125E-3</c:v>
                </c:pt>
                <c:pt idx="50020">
                  <c:v>1.0080337524414063E-3</c:v>
                </c:pt>
                <c:pt idx="50021">
                  <c:v>1.0068416595458984E-3</c:v>
                </c:pt>
                <c:pt idx="50022">
                  <c:v>1.007080078125E-3</c:v>
                </c:pt>
                <c:pt idx="50023">
                  <c:v>1.007080078125E-3</c:v>
                </c:pt>
                <c:pt idx="50024">
                  <c:v>1.0068416595458984E-3</c:v>
                </c:pt>
                <c:pt idx="50025">
                  <c:v>1.007080078125E-3</c:v>
                </c:pt>
                <c:pt idx="50026">
                  <c:v>1.007080078125E-3</c:v>
                </c:pt>
                <c:pt idx="50027">
                  <c:v>1.0068416595458984E-3</c:v>
                </c:pt>
                <c:pt idx="50028">
                  <c:v>1.007080078125E-3</c:v>
                </c:pt>
                <c:pt idx="50029">
                  <c:v>1.007080078125E-3</c:v>
                </c:pt>
                <c:pt idx="50030">
                  <c:v>1.0068416595458984E-3</c:v>
                </c:pt>
                <c:pt idx="50031">
                  <c:v>1.007080078125E-3</c:v>
                </c:pt>
                <c:pt idx="50032">
                  <c:v>1.0080337524414063E-3</c:v>
                </c:pt>
                <c:pt idx="50033">
                  <c:v>1.007080078125E-3</c:v>
                </c:pt>
                <c:pt idx="50034">
                  <c:v>1.0068416595458984E-3</c:v>
                </c:pt>
                <c:pt idx="50035">
                  <c:v>1.007080078125E-3</c:v>
                </c:pt>
                <c:pt idx="50036">
                  <c:v>1.007080078125E-3</c:v>
                </c:pt>
                <c:pt idx="50037">
                  <c:v>1.0068416595458984E-3</c:v>
                </c:pt>
                <c:pt idx="50038">
                  <c:v>1.007080078125E-3</c:v>
                </c:pt>
                <c:pt idx="50039">
                  <c:v>1.007080078125E-3</c:v>
                </c:pt>
                <c:pt idx="50040">
                  <c:v>1.0068416595458984E-3</c:v>
                </c:pt>
                <c:pt idx="50041">
                  <c:v>1.007080078125E-3</c:v>
                </c:pt>
                <c:pt idx="50042">
                  <c:v>1.007080078125E-3</c:v>
                </c:pt>
                <c:pt idx="50043">
                  <c:v>1.0068416595458984E-3</c:v>
                </c:pt>
                <c:pt idx="50044">
                  <c:v>1.007080078125E-3</c:v>
                </c:pt>
                <c:pt idx="50045">
                  <c:v>1.0080337524414063E-3</c:v>
                </c:pt>
                <c:pt idx="50046">
                  <c:v>1.0068416595458984E-3</c:v>
                </c:pt>
                <c:pt idx="50047">
                  <c:v>1.007080078125E-3</c:v>
                </c:pt>
                <c:pt idx="50048">
                  <c:v>1.007080078125E-3</c:v>
                </c:pt>
                <c:pt idx="50049">
                  <c:v>1.0068416595458984E-3</c:v>
                </c:pt>
                <c:pt idx="50050">
                  <c:v>1.007080078125E-3</c:v>
                </c:pt>
                <c:pt idx="50051">
                  <c:v>1.007080078125E-3</c:v>
                </c:pt>
                <c:pt idx="50052">
                  <c:v>1.0068416595458984E-3</c:v>
                </c:pt>
                <c:pt idx="50053">
                  <c:v>1.007080078125E-3</c:v>
                </c:pt>
                <c:pt idx="50054">
                  <c:v>1.007080078125E-3</c:v>
                </c:pt>
                <c:pt idx="50055">
                  <c:v>1.0068416595458984E-3</c:v>
                </c:pt>
                <c:pt idx="50056">
                  <c:v>1.007080078125E-3</c:v>
                </c:pt>
                <c:pt idx="50057">
                  <c:v>1.0080337524414063E-3</c:v>
                </c:pt>
                <c:pt idx="50058">
                  <c:v>1.007080078125E-3</c:v>
                </c:pt>
                <c:pt idx="50059">
                  <c:v>1.0068416595458984E-3</c:v>
                </c:pt>
                <c:pt idx="50060">
                  <c:v>1.007080078125E-3</c:v>
                </c:pt>
                <c:pt idx="50061">
                  <c:v>1.007080078125E-3</c:v>
                </c:pt>
                <c:pt idx="50062">
                  <c:v>1.0068416595458984E-3</c:v>
                </c:pt>
                <c:pt idx="50063">
                  <c:v>1.007080078125E-3</c:v>
                </c:pt>
                <c:pt idx="50064">
                  <c:v>1.007080078125E-3</c:v>
                </c:pt>
                <c:pt idx="50065">
                  <c:v>1.0068416595458984E-3</c:v>
                </c:pt>
                <c:pt idx="50066">
                  <c:v>1.007080078125E-3</c:v>
                </c:pt>
                <c:pt idx="50067">
                  <c:v>1.007080078125E-3</c:v>
                </c:pt>
                <c:pt idx="50068">
                  <c:v>1.0068416595458984E-3</c:v>
                </c:pt>
                <c:pt idx="50069">
                  <c:v>1.007080078125E-3</c:v>
                </c:pt>
                <c:pt idx="50070">
                  <c:v>1.0080337524414063E-3</c:v>
                </c:pt>
                <c:pt idx="50071">
                  <c:v>1.0068416595458984E-3</c:v>
                </c:pt>
                <c:pt idx="50072">
                  <c:v>1.007080078125E-3</c:v>
                </c:pt>
                <c:pt idx="50073">
                  <c:v>1.007080078125E-3</c:v>
                </c:pt>
                <c:pt idx="50074">
                  <c:v>3.0210018157958984E-3</c:v>
                </c:pt>
                <c:pt idx="50075">
                  <c:v>1.0068416595458984E-3</c:v>
                </c:pt>
                <c:pt idx="50076">
                  <c:v>1.007080078125E-3</c:v>
                </c:pt>
                <c:pt idx="50077">
                  <c:v>1.007080078125E-3</c:v>
                </c:pt>
                <c:pt idx="50078">
                  <c:v>1.0068416595458984E-3</c:v>
                </c:pt>
                <c:pt idx="50079">
                  <c:v>1.007080078125E-3</c:v>
                </c:pt>
                <c:pt idx="50080">
                  <c:v>1.0080337524414063E-3</c:v>
                </c:pt>
                <c:pt idx="50081">
                  <c:v>1.007080078125E-3</c:v>
                </c:pt>
                <c:pt idx="50082">
                  <c:v>1.0068416595458984E-3</c:v>
                </c:pt>
                <c:pt idx="50083">
                  <c:v>1.007080078125E-3</c:v>
                </c:pt>
                <c:pt idx="50084">
                  <c:v>4.0280818939208984E-3</c:v>
                </c:pt>
                <c:pt idx="50085">
                  <c:v>1.0068416595458984E-3</c:v>
                </c:pt>
                <c:pt idx="50086">
                  <c:v>1.007080078125E-3</c:v>
                </c:pt>
                <c:pt idx="50087">
                  <c:v>1.007080078125E-3</c:v>
                </c:pt>
                <c:pt idx="50088">
                  <c:v>1.0068416595458984E-3</c:v>
                </c:pt>
                <c:pt idx="50089">
                  <c:v>1.007080078125E-3</c:v>
                </c:pt>
                <c:pt idx="50090">
                  <c:v>1.0080337524414063E-3</c:v>
                </c:pt>
                <c:pt idx="50091">
                  <c:v>1.0068416595458984E-3</c:v>
                </c:pt>
                <c:pt idx="50092">
                  <c:v>1.007080078125E-3</c:v>
                </c:pt>
                <c:pt idx="50093">
                  <c:v>1.007080078125E-3</c:v>
                </c:pt>
                <c:pt idx="50094">
                  <c:v>1.0068416595458984E-3</c:v>
                </c:pt>
                <c:pt idx="50095">
                  <c:v>1.007080078125E-3</c:v>
                </c:pt>
                <c:pt idx="50096">
                  <c:v>1.007080078125E-3</c:v>
                </c:pt>
                <c:pt idx="50097">
                  <c:v>1.0068416595458984E-3</c:v>
                </c:pt>
                <c:pt idx="50098">
                  <c:v>1.007080078125E-3</c:v>
                </c:pt>
                <c:pt idx="50099">
                  <c:v>1.007080078125E-3</c:v>
                </c:pt>
                <c:pt idx="50100">
                  <c:v>1.0068416595458984E-3</c:v>
                </c:pt>
                <c:pt idx="50101">
                  <c:v>1.007080078125E-3</c:v>
                </c:pt>
                <c:pt idx="50102">
                  <c:v>1.0080337524414063E-3</c:v>
                </c:pt>
                <c:pt idx="50103">
                  <c:v>1.007080078125E-3</c:v>
                </c:pt>
                <c:pt idx="50104">
                  <c:v>1.0068416595458984E-3</c:v>
                </c:pt>
                <c:pt idx="50105">
                  <c:v>1.007080078125E-3</c:v>
                </c:pt>
                <c:pt idx="50106">
                  <c:v>1.007080078125E-3</c:v>
                </c:pt>
                <c:pt idx="50107">
                  <c:v>1.0068416595458984E-3</c:v>
                </c:pt>
                <c:pt idx="50108">
                  <c:v>1.007080078125E-3</c:v>
                </c:pt>
                <c:pt idx="50109">
                  <c:v>1.007080078125E-3</c:v>
                </c:pt>
                <c:pt idx="50110">
                  <c:v>1.0068416595458984E-3</c:v>
                </c:pt>
                <c:pt idx="50111">
                  <c:v>1.007080078125E-3</c:v>
                </c:pt>
                <c:pt idx="50112">
                  <c:v>1.007080078125E-3</c:v>
                </c:pt>
                <c:pt idx="50113">
                  <c:v>1.0068416595458984E-3</c:v>
                </c:pt>
                <c:pt idx="50114">
                  <c:v>1.0080337524414063E-3</c:v>
                </c:pt>
                <c:pt idx="50115">
                  <c:v>1.007080078125E-3</c:v>
                </c:pt>
                <c:pt idx="50116">
                  <c:v>1.0068416595458984E-3</c:v>
                </c:pt>
                <c:pt idx="50117">
                  <c:v>1.007080078125E-3</c:v>
                </c:pt>
                <c:pt idx="50118">
                  <c:v>1.007080078125E-3</c:v>
                </c:pt>
                <c:pt idx="50119">
                  <c:v>1.0068416595458984E-3</c:v>
                </c:pt>
                <c:pt idx="50120">
                  <c:v>1.007080078125E-3</c:v>
                </c:pt>
                <c:pt idx="50121">
                  <c:v>1.007080078125E-3</c:v>
                </c:pt>
                <c:pt idx="50122">
                  <c:v>1.0068416595458984E-3</c:v>
                </c:pt>
                <c:pt idx="50123">
                  <c:v>1.007080078125E-3</c:v>
                </c:pt>
                <c:pt idx="50124">
                  <c:v>1.007080078125E-3</c:v>
                </c:pt>
                <c:pt idx="50125">
                  <c:v>1.0068416595458984E-3</c:v>
                </c:pt>
                <c:pt idx="50126">
                  <c:v>1.007080078125E-3</c:v>
                </c:pt>
                <c:pt idx="50127">
                  <c:v>1.0080337524414063E-3</c:v>
                </c:pt>
                <c:pt idx="50128">
                  <c:v>1.007080078125E-3</c:v>
                </c:pt>
                <c:pt idx="50129">
                  <c:v>1.0068416595458984E-3</c:v>
                </c:pt>
                <c:pt idx="50130">
                  <c:v>1.007080078125E-3</c:v>
                </c:pt>
                <c:pt idx="50131">
                  <c:v>1.007080078125E-3</c:v>
                </c:pt>
                <c:pt idx="50132">
                  <c:v>1.0068416595458984E-3</c:v>
                </c:pt>
                <c:pt idx="50133">
                  <c:v>1.007080078125E-3</c:v>
                </c:pt>
                <c:pt idx="50134">
                  <c:v>1.007080078125E-3</c:v>
                </c:pt>
                <c:pt idx="50135">
                  <c:v>1.0068416595458984E-3</c:v>
                </c:pt>
                <c:pt idx="50136">
                  <c:v>1.007080078125E-3</c:v>
                </c:pt>
                <c:pt idx="50137">
                  <c:v>1.007080078125E-3</c:v>
                </c:pt>
                <c:pt idx="50138">
                  <c:v>1.0068416595458984E-3</c:v>
                </c:pt>
                <c:pt idx="50139">
                  <c:v>1.0080337524414063E-3</c:v>
                </c:pt>
                <c:pt idx="50140">
                  <c:v>1.007080078125E-3</c:v>
                </c:pt>
                <c:pt idx="50141">
                  <c:v>1.0068416595458984E-3</c:v>
                </c:pt>
                <c:pt idx="50142">
                  <c:v>1.007080078125E-3</c:v>
                </c:pt>
                <c:pt idx="50143">
                  <c:v>1.007080078125E-3</c:v>
                </c:pt>
                <c:pt idx="50144">
                  <c:v>1.0068416595458984E-3</c:v>
                </c:pt>
                <c:pt idx="50145">
                  <c:v>1.007080078125E-3</c:v>
                </c:pt>
                <c:pt idx="50146">
                  <c:v>1.007080078125E-3</c:v>
                </c:pt>
                <c:pt idx="50147">
                  <c:v>1.0068416595458984E-3</c:v>
                </c:pt>
                <c:pt idx="50148">
                  <c:v>1.007080078125E-3</c:v>
                </c:pt>
                <c:pt idx="50149">
                  <c:v>1.007080078125E-3</c:v>
                </c:pt>
                <c:pt idx="50150">
                  <c:v>1.0068416595458984E-3</c:v>
                </c:pt>
                <c:pt idx="50151">
                  <c:v>1.007080078125E-3</c:v>
                </c:pt>
                <c:pt idx="50152">
                  <c:v>1.0080337524414063E-3</c:v>
                </c:pt>
                <c:pt idx="50153">
                  <c:v>1.007080078125E-3</c:v>
                </c:pt>
                <c:pt idx="50154">
                  <c:v>1.0068416595458984E-3</c:v>
                </c:pt>
                <c:pt idx="50155">
                  <c:v>1.007080078125E-3</c:v>
                </c:pt>
                <c:pt idx="50156">
                  <c:v>1.007080078125E-3</c:v>
                </c:pt>
                <c:pt idx="50157">
                  <c:v>1.0068416595458984E-3</c:v>
                </c:pt>
                <c:pt idx="50158">
                  <c:v>1.007080078125E-3</c:v>
                </c:pt>
                <c:pt idx="50159">
                  <c:v>1.007080078125E-3</c:v>
                </c:pt>
                <c:pt idx="50160">
                  <c:v>1.0068416595458984E-3</c:v>
                </c:pt>
                <c:pt idx="50161">
                  <c:v>1.007080078125E-3</c:v>
                </c:pt>
                <c:pt idx="50162">
                  <c:v>1.007080078125E-3</c:v>
                </c:pt>
                <c:pt idx="50163">
                  <c:v>1.0068416595458984E-3</c:v>
                </c:pt>
                <c:pt idx="50164">
                  <c:v>1.0080337524414063E-3</c:v>
                </c:pt>
                <c:pt idx="50165">
                  <c:v>1.007080078125E-3</c:v>
                </c:pt>
                <c:pt idx="50166">
                  <c:v>1.0068416595458984E-3</c:v>
                </c:pt>
                <c:pt idx="50167">
                  <c:v>1.007080078125E-3</c:v>
                </c:pt>
                <c:pt idx="50168">
                  <c:v>1.007080078125E-3</c:v>
                </c:pt>
                <c:pt idx="50169">
                  <c:v>1.0068416595458984E-3</c:v>
                </c:pt>
                <c:pt idx="50170">
                  <c:v>1.007080078125E-3</c:v>
                </c:pt>
                <c:pt idx="50171">
                  <c:v>1.007080078125E-3</c:v>
                </c:pt>
                <c:pt idx="50172">
                  <c:v>1.0068416595458984E-3</c:v>
                </c:pt>
                <c:pt idx="50173">
                  <c:v>1.007080078125E-3</c:v>
                </c:pt>
                <c:pt idx="50174">
                  <c:v>1.007080078125E-3</c:v>
                </c:pt>
                <c:pt idx="50175">
                  <c:v>1.0068416595458984E-3</c:v>
                </c:pt>
                <c:pt idx="50176">
                  <c:v>1.007080078125E-3</c:v>
                </c:pt>
                <c:pt idx="50177">
                  <c:v>1.0080337524414063E-3</c:v>
                </c:pt>
                <c:pt idx="50178">
                  <c:v>1.007080078125E-3</c:v>
                </c:pt>
                <c:pt idx="50179">
                  <c:v>1.0068416595458984E-3</c:v>
                </c:pt>
                <c:pt idx="50180">
                  <c:v>1.007080078125E-3</c:v>
                </c:pt>
                <c:pt idx="50181">
                  <c:v>1.007080078125E-3</c:v>
                </c:pt>
                <c:pt idx="50182">
                  <c:v>1.0068416595458984E-3</c:v>
                </c:pt>
                <c:pt idx="50183">
                  <c:v>1.007080078125E-3</c:v>
                </c:pt>
                <c:pt idx="50184">
                  <c:v>1.007080078125E-3</c:v>
                </c:pt>
                <c:pt idx="50185">
                  <c:v>1.0068416595458984E-3</c:v>
                </c:pt>
                <c:pt idx="50186">
                  <c:v>1.007080078125E-3</c:v>
                </c:pt>
                <c:pt idx="50187">
                  <c:v>1.007080078125E-3</c:v>
                </c:pt>
                <c:pt idx="50188">
                  <c:v>1.0068416595458984E-3</c:v>
                </c:pt>
                <c:pt idx="50189">
                  <c:v>1.0080337524414063E-3</c:v>
                </c:pt>
                <c:pt idx="50190">
                  <c:v>1.007080078125E-3</c:v>
                </c:pt>
                <c:pt idx="50191">
                  <c:v>1.0068416595458984E-3</c:v>
                </c:pt>
                <c:pt idx="50192">
                  <c:v>1.007080078125E-3</c:v>
                </c:pt>
                <c:pt idx="50193">
                  <c:v>1.007080078125E-3</c:v>
                </c:pt>
                <c:pt idx="50194">
                  <c:v>1.0068416595458984E-3</c:v>
                </c:pt>
                <c:pt idx="50195">
                  <c:v>1.007080078125E-3</c:v>
                </c:pt>
                <c:pt idx="50196">
                  <c:v>1.007080078125E-3</c:v>
                </c:pt>
                <c:pt idx="50197">
                  <c:v>1.0068416595458984E-3</c:v>
                </c:pt>
                <c:pt idx="50198">
                  <c:v>1.007080078125E-3</c:v>
                </c:pt>
                <c:pt idx="50199">
                  <c:v>1.007080078125E-3</c:v>
                </c:pt>
                <c:pt idx="50200">
                  <c:v>1.0068416595458984E-3</c:v>
                </c:pt>
                <c:pt idx="50201">
                  <c:v>1.007080078125E-3</c:v>
                </c:pt>
                <c:pt idx="50202">
                  <c:v>1.0080337524414063E-3</c:v>
                </c:pt>
                <c:pt idx="50203">
                  <c:v>1.007080078125E-3</c:v>
                </c:pt>
                <c:pt idx="50204">
                  <c:v>1.0068416595458984E-3</c:v>
                </c:pt>
                <c:pt idx="50205">
                  <c:v>1.007080078125E-3</c:v>
                </c:pt>
                <c:pt idx="50206">
                  <c:v>1.007080078125E-3</c:v>
                </c:pt>
                <c:pt idx="50207">
                  <c:v>1.0068416595458984E-3</c:v>
                </c:pt>
                <c:pt idx="50208">
                  <c:v>1.007080078125E-3</c:v>
                </c:pt>
                <c:pt idx="50209">
                  <c:v>1.007080078125E-3</c:v>
                </c:pt>
                <c:pt idx="50210">
                  <c:v>1.0068416595458984E-3</c:v>
                </c:pt>
                <c:pt idx="50211">
                  <c:v>1.007080078125E-3</c:v>
                </c:pt>
                <c:pt idx="50212">
                  <c:v>1.007080078125E-3</c:v>
                </c:pt>
                <c:pt idx="50213">
                  <c:v>1.0068416595458984E-3</c:v>
                </c:pt>
                <c:pt idx="50214">
                  <c:v>1.0080337524414063E-3</c:v>
                </c:pt>
                <c:pt idx="50215">
                  <c:v>1.007080078125E-3</c:v>
                </c:pt>
                <c:pt idx="50216">
                  <c:v>1.0068416595458984E-3</c:v>
                </c:pt>
                <c:pt idx="50217">
                  <c:v>1.007080078125E-3</c:v>
                </c:pt>
                <c:pt idx="50218">
                  <c:v>1.007080078125E-3</c:v>
                </c:pt>
                <c:pt idx="50219">
                  <c:v>1.0068416595458984E-3</c:v>
                </c:pt>
                <c:pt idx="50220">
                  <c:v>1.007080078125E-3</c:v>
                </c:pt>
                <c:pt idx="50221">
                  <c:v>1.007080078125E-3</c:v>
                </c:pt>
                <c:pt idx="50222">
                  <c:v>1.0068416595458984E-3</c:v>
                </c:pt>
                <c:pt idx="50223">
                  <c:v>1.007080078125E-3</c:v>
                </c:pt>
                <c:pt idx="50224">
                  <c:v>1.007080078125E-3</c:v>
                </c:pt>
                <c:pt idx="50225">
                  <c:v>1.0068416595458984E-3</c:v>
                </c:pt>
                <c:pt idx="50226">
                  <c:v>1.007080078125E-3</c:v>
                </c:pt>
                <c:pt idx="50227">
                  <c:v>1.0080337524414063E-3</c:v>
                </c:pt>
                <c:pt idx="50228">
                  <c:v>1.007080078125E-3</c:v>
                </c:pt>
                <c:pt idx="50229">
                  <c:v>1.0068416595458984E-3</c:v>
                </c:pt>
                <c:pt idx="50230">
                  <c:v>1.007080078125E-3</c:v>
                </c:pt>
                <c:pt idx="50231">
                  <c:v>1.007080078125E-3</c:v>
                </c:pt>
                <c:pt idx="50232">
                  <c:v>1.0068416595458984E-3</c:v>
                </c:pt>
                <c:pt idx="50233">
                  <c:v>1.007080078125E-3</c:v>
                </c:pt>
                <c:pt idx="50234">
                  <c:v>1.007080078125E-3</c:v>
                </c:pt>
                <c:pt idx="50235">
                  <c:v>1.0068416595458984E-3</c:v>
                </c:pt>
                <c:pt idx="50236">
                  <c:v>1.007080078125E-3</c:v>
                </c:pt>
                <c:pt idx="50237">
                  <c:v>1.007080078125E-3</c:v>
                </c:pt>
                <c:pt idx="50238">
                  <c:v>1.0068416595458984E-3</c:v>
                </c:pt>
                <c:pt idx="50239">
                  <c:v>1.0080337524414063E-3</c:v>
                </c:pt>
                <c:pt idx="50240">
                  <c:v>1.007080078125E-3</c:v>
                </c:pt>
                <c:pt idx="50241">
                  <c:v>1.0068416595458984E-3</c:v>
                </c:pt>
                <c:pt idx="50242">
                  <c:v>1.007080078125E-3</c:v>
                </c:pt>
                <c:pt idx="50243">
                  <c:v>1.007080078125E-3</c:v>
                </c:pt>
                <c:pt idx="50244">
                  <c:v>1.0068416595458984E-3</c:v>
                </c:pt>
                <c:pt idx="50245">
                  <c:v>1.007080078125E-3</c:v>
                </c:pt>
                <c:pt idx="50246">
                  <c:v>1.007080078125E-3</c:v>
                </c:pt>
                <c:pt idx="50247">
                  <c:v>1.0068416595458984E-3</c:v>
                </c:pt>
                <c:pt idx="50248">
                  <c:v>1.007080078125E-3</c:v>
                </c:pt>
                <c:pt idx="50249">
                  <c:v>1.007080078125E-3</c:v>
                </c:pt>
                <c:pt idx="50250">
                  <c:v>1.0068416595458984E-3</c:v>
                </c:pt>
                <c:pt idx="50251">
                  <c:v>1.007080078125E-3</c:v>
                </c:pt>
                <c:pt idx="50252">
                  <c:v>1.0080337524414063E-3</c:v>
                </c:pt>
                <c:pt idx="50253">
                  <c:v>1.007080078125E-3</c:v>
                </c:pt>
                <c:pt idx="50254">
                  <c:v>1.0068416595458984E-3</c:v>
                </c:pt>
                <c:pt idx="50255">
                  <c:v>1.007080078125E-3</c:v>
                </c:pt>
                <c:pt idx="50256">
                  <c:v>1.007080078125E-3</c:v>
                </c:pt>
                <c:pt idx="50257">
                  <c:v>1.0068416595458984E-3</c:v>
                </c:pt>
                <c:pt idx="50258">
                  <c:v>1.007080078125E-3</c:v>
                </c:pt>
                <c:pt idx="50259">
                  <c:v>1.007080078125E-3</c:v>
                </c:pt>
                <c:pt idx="50260">
                  <c:v>1.0068416595458984E-3</c:v>
                </c:pt>
                <c:pt idx="50261">
                  <c:v>1.007080078125E-3</c:v>
                </c:pt>
                <c:pt idx="50262">
                  <c:v>1.007080078125E-3</c:v>
                </c:pt>
                <c:pt idx="50263">
                  <c:v>1.0068416595458984E-3</c:v>
                </c:pt>
                <c:pt idx="50264">
                  <c:v>1.0080337524414063E-3</c:v>
                </c:pt>
                <c:pt idx="50265">
                  <c:v>1.007080078125E-3</c:v>
                </c:pt>
                <c:pt idx="50266">
                  <c:v>1.0068416595458984E-3</c:v>
                </c:pt>
                <c:pt idx="50267">
                  <c:v>1.007080078125E-3</c:v>
                </c:pt>
                <c:pt idx="50268">
                  <c:v>1.007080078125E-3</c:v>
                </c:pt>
                <c:pt idx="50269">
                  <c:v>1.0068416595458984E-3</c:v>
                </c:pt>
                <c:pt idx="50270">
                  <c:v>1.007080078125E-3</c:v>
                </c:pt>
                <c:pt idx="50271">
                  <c:v>1.007080078125E-3</c:v>
                </c:pt>
                <c:pt idx="50272">
                  <c:v>1.0068416595458984E-3</c:v>
                </c:pt>
                <c:pt idx="50273">
                  <c:v>1.007080078125E-3</c:v>
                </c:pt>
                <c:pt idx="50274">
                  <c:v>1.007080078125E-3</c:v>
                </c:pt>
                <c:pt idx="50275">
                  <c:v>1.0068416595458984E-3</c:v>
                </c:pt>
                <c:pt idx="50276">
                  <c:v>1.007080078125E-3</c:v>
                </c:pt>
                <c:pt idx="50277">
                  <c:v>1.0080337524414063E-3</c:v>
                </c:pt>
                <c:pt idx="50278">
                  <c:v>1.007080078125E-3</c:v>
                </c:pt>
                <c:pt idx="50279">
                  <c:v>1.0068416595458984E-3</c:v>
                </c:pt>
                <c:pt idx="50280">
                  <c:v>1.007080078125E-3</c:v>
                </c:pt>
                <c:pt idx="50281">
                  <c:v>1.007080078125E-3</c:v>
                </c:pt>
                <c:pt idx="50282">
                  <c:v>1.0068416595458984E-3</c:v>
                </c:pt>
                <c:pt idx="50283">
                  <c:v>1.007080078125E-3</c:v>
                </c:pt>
                <c:pt idx="50284">
                  <c:v>1.007080078125E-3</c:v>
                </c:pt>
                <c:pt idx="50285">
                  <c:v>1.0068416595458984E-3</c:v>
                </c:pt>
                <c:pt idx="50286">
                  <c:v>1.007080078125E-3</c:v>
                </c:pt>
                <c:pt idx="50287">
                  <c:v>1.007080078125E-3</c:v>
                </c:pt>
                <c:pt idx="50288">
                  <c:v>1.0068416595458984E-3</c:v>
                </c:pt>
                <c:pt idx="50289">
                  <c:v>1.0080337524414063E-3</c:v>
                </c:pt>
                <c:pt idx="50290">
                  <c:v>1.007080078125E-3</c:v>
                </c:pt>
                <c:pt idx="50291">
                  <c:v>1.0068416595458984E-3</c:v>
                </c:pt>
                <c:pt idx="50292">
                  <c:v>1.007080078125E-3</c:v>
                </c:pt>
                <c:pt idx="50293">
                  <c:v>1.007080078125E-3</c:v>
                </c:pt>
                <c:pt idx="50294">
                  <c:v>1.0068416595458984E-3</c:v>
                </c:pt>
                <c:pt idx="50295">
                  <c:v>1.007080078125E-3</c:v>
                </c:pt>
                <c:pt idx="50296">
                  <c:v>1.007080078125E-3</c:v>
                </c:pt>
                <c:pt idx="50297">
                  <c:v>1.0068416595458984E-3</c:v>
                </c:pt>
                <c:pt idx="50298">
                  <c:v>1.007080078125E-3</c:v>
                </c:pt>
                <c:pt idx="50299">
                  <c:v>1.007080078125E-3</c:v>
                </c:pt>
                <c:pt idx="50300">
                  <c:v>1.0068416595458984E-3</c:v>
                </c:pt>
                <c:pt idx="50301">
                  <c:v>1.007080078125E-3</c:v>
                </c:pt>
                <c:pt idx="50302">
                  <c:v>1.0080337524414063E-3</c:v>
                </c:pt>
                <c:pt idx="50303">
                  <c:v>1.007080078125E-3</c:v>
                </c:pt>
                <c:pt idx="50304">
                  <c:v>1.0068416595458984E-3</c:v>
                </c:pt>
                <c:pt idx="50305">
                  <c:v>1.007080078125E-3</c:v>
                </c:pt>
                <c:pt idx="50306">
                  <c:v>1.007080078125E-3</c:v>
                </c:pt>
                <c:pt idx="50307">
                  <c:v>1.0068416595458984E-3</c:v>
                </c:pt>
                <c:pt idx="50308">
                  <c:v>1.007080078125E-3</c:v>
                </c:pt>
                <c:pt idx="50309">
                  <c:v>1.007080078125E-3</c:v>
                </c:pt>
                <c:pt idx="50310">
                  <c:v>1.0068416595458984E-3</c:v>
                </c:pt>
                <c:pt idx="50311">
                  <c:v>1.007080078125E-3</c:v>
                </c:pt>
                <c:pt idx="50312">
                  <c:v>1.007080078125E-3</c:v>
                </c:pt>
                <c:pt idx="50313">
                  <c:v>1.0068416595458984E-3</c:v>
                </c:pt>
                <c:pt idx="50314">
                  <c:v>1.0080337524414063E-3</c:v>
                </c:pt>
                <c:pt idx="50315">
                  <c:v>1.007080078125E-3</c:v>
                </c:pt>
                <c:pt idx="50316">
                  <c:v>1.0068416595458984E-3</c:v>
                </c:pt>
                <c:pt idx="50317">
                  <c:v>1.007080078125E-3</c:v>
                </c:pt>
                <c:pt idx="50318">
                  <c:v>1.007080078125E-3</c:v>
                </c:pt>
                <c:pt idx="50319">
                  <c:v>1.0068416595458984E-3</c:v>
                </c:pt>
                <c:pt idx="50320">
                  <c:v>1.007080078125E-3</c:v>
                </c:pt>
                <c:pt idx="50321">
                  <c:v>1.007080078125E-3</c:v>
                </c:pt>
                <c:pt idx="50322">
                  <c:v>1.0068416595458984E-3</c:v>
                </c:pt>
                <c:pt idx="50323">
                  <c:v>1.007080078125E-3</c:v>
                </c:pt>
                <c:pt idx="50324">
                  <c:v>1.007080078125E-3</c:v>
                </c:pt>
                <c:pt idx="50325">
                  <c:v>1.0068416595458984E-3</c:v>
                </c:pt>
                <c:pt idx="50326">
                  <c:v>1.007080078125E-3</c:v>
                </c:pt>
                <c:pt idx="50327">
                  <c:v>1.0080337524414063E-3</c:v>
                </c:pt>
                <c:pt idx="50328">
                  <c:v>1.007080078125E-3</c:v>
                </c:pt>
                <c:pt idx="50329">
                  <c:v>1.0068416595458984E-3</c:v>
                </c:pt>
                <c:pt idx="50330">
                  <c:v>1.007080078125E-3</c:v>
                </c:pt>
                <c:pt idx="50331">
                  <c:v>1.007080078125E-3</c:v>
                </c:pt>
                <c:pt idx="50332">
                  <c:v>1.0068416595458984E-3</c:v>
                </c:pt>
                <c:pt idx="50333">
                  <c:v>1.007080078125E-3</c:v>
                </c:pt>
                <c:pt idx="50334">
                  <c:v>1.007080078125E-3</c:v>
                </c:pt>
                <c:pt idx="50335">
                  <c:v>1.0068416595458984E-3</c:v>
                </c:pt>
                <c:pt idx="50336">
                  <c:v>1.007080078125E-3</c:v>
                </c:pt>
                <c:pt idx="50337">
                  <c:v>1.0068416595458984E-3</c:v>
                </c:pt>
                <c:pt idx="50338">
                  <c:v>1.007080078125E-3</c:v>
                </c:pt>
                <c:pt idx="50339">
                  <c:v>1.0080337524414063E-3</c:v>
                </c:pt>
                <c:pt idx="50340">
                  <c:v>1.007080078125E-3</c:v>
                </c:pt>
                <c:pt idx="50341">
                  <c:v>1.0068416595458984E-3</c:v>
                </c:pt>
                <c:pt idx="50342">
                  <c:v>1.007080078125E-3</c:v>
                </c:pt>
                <c:pt idx="50343">
                  <c:v>1.007080078125E-3</c:v>
                </c:pt>
                <c:pt idx="50344">
                  <c:v>1.0068416595458984E-3</c:v>
                </c:pt>
                <c:pt idx="50345">
                  <c:v>1.007080078125E-3</c:v>
                </c:pt>
                <c:pt idx="50346">
                  <c:v>1.007080078125E-3</c:v>
                </c:pt>
                <c:pt idx="50347">
                  <c:v>1.0068416595458984E-3</c:v>
                </c:pt>
                <c:pt idx="50348">
                  <c:v>1.007080078125E-3</c:v>
                </c:pt>
                <c:pt idx="50349">
                  <c:v>1.007080078125E-3</c:v>
                </c:pt>
                <c:pt idx="50350">
                  <c:v>1.0068416595458984E-3</c:v>
                </c:pt>
                <c:pt idx="50351">
                  <c:v>1.007080078125E-3</c:v>
                </c:pt>
                <c:pt idx="50352">
                  <c:v>1.0080337524414063E-3</c:v>
                </c:pt>
                <c:pt idx="50353">
                  <c:v>1.007080078125E-3</c:v>
                </c:pt>
                <c:pt idx="50354">
                  <c:v>1.0068416595458984E-3</c:v>
                </c:pt>
                <c:pt idx="50355">
                  <c:v>1.007080078125E-3</c:v>
                </c:pt>
                <c:pt idx="50356">
                  <c:v>1.007080078125E-3</c:v>
                </c:pt>
                <c:pt idx="50357">
                  <c:v>1.0068416595458984E-3</c:v>
                </c:pt>
                <c:pt idx="50358">
                  <c:v>1.007080078125E-3</c:v>
                </c:pt>
                <c:pt idx="50359">
                  <c:v>1.0068416595458984E-3</c:v>
                </c:pt>
                <c:pt idx="50360">
                  <c:v>1.007080078125E-3</c:v>
                </c:pt>
                <c:pt idx="50361">
                  <c:v>1.007080078125E-3</c:v>
                </c:pt>
                <c:pt idx="50362">
                  <c:v>1.0068416595458984E-3</c:v>
                </c:pt>
                <c:pt idx="50363">
                  <c:v>1.007080078125E-3</c:v>
                </c:pt>
                <c:pt idx="50364">
                  <c:v>1.0080337524414063E-3</c:v>
                </c:pt>
                <c:pt idx="50365">
                  <c:v>1.007080078125E-3</c:v>
                </c:pt>
                <c:pt idx="50366">
                  <c:v>1.0068416595458984E-3</c:v>
                </c:pt>
                <c:pt idx="50367">
                  <c:v>1.007080078125E-3</c:v>
                </c:pt>
                <c:pt idx="50368">
                  <c:v>1.007080078125E-3</c:v>
                </c:pt>
                <c:pt idx="50369">
                  <c:v>1.0068416595458984E-3</c:v>
                </c:pt>
                <c:pt idx="50370">
                  <c:v>1.007080078125E-3</c:v>
                </c:pt>
                <c:pt idx="50371">
                  <c:v>1.007080078125E-3</c:v>
                </c:pt>
                <c:pt idx="50372">
                  <c:v>1.0068416595458984E-3</c:v>
                </c:pt>
                <c:pt idx="50373">
                  <c:v>1.007080078125E-3</c:v>
                </c:pt>
                <c:pt idx="50374">
                  <c:v>1.007080078125E-3</c:v>
                </c:pt>
                <c:pt idx="50375">
                  <c:v>1.0068416595458984E-3</c:v>
                </c:pt>
                <c:pt idx="50376">
                  <c:v>1.007080078125E-3</c:v>
                </c:pt>
                <c:pt idx="50377">
                  <c:v>1.0080337524414063E-3</c:v>
                </c:pt>
                <c:pt idx="50378">
                  <c:v>1.007080078125E-3</c:v>
                </c:pt>
                <c:pt idx="50379">
                  <c:v>1.0068416595458984E-3</c:v>
                </c:pt>
                <c:pt idx="50380">
                  <c:v>1.007080078125E-3</c:v>
                </c:pt>
                <c:pt idx="50381">
                  <c:v>1.0068416595458984E-3</c:v>
                </c:pt>
                <c:pt idx="50382">
                  <c:v>1.007080078125E-3</c:v>
                </c:pt>
                <c:pt idx="50383">
                  <c:v>1.007080078125E-3</c:v>
                </c:pt>
                <c:pt idx="50384">
                  <c:v>1.0068416595458984E-3</c:v>
                </c:pt>
                <c:pt idx="50385">
                  <c:v>1.007080078125E-3</c:v>
                </c:pt>
                <c:pt idx="50386">
                  <c:v>1.007080078125E-3</c:v>
                </c:pt>
                <c:pt idx="50387">
                  <c:v>1.0068416595458984E-3</c:v>
                </c:pt>
                <c:pt idx="50388">
                  <c:v>1.007080078125E-3</c:v>
                </c:pt>
                <c:pt idx="50389">
                  <c:v>1.0080337524414063E-3</c:v>
                </c:pt>
                <c:pt idx="50390">
                  <c:v>1.007080078125E-3</c:v>
                </c:pt>
                <c:pt idx="50391">
                  <c:v>1.0068416595458984E-3</c:v>
                </c:pt>
                <c:pt idx="50392">
                  <c:v>1.007080078125E-3</c:v>
                </c:pt>
                <c:pt idx="50393">
                  <c:v>1.007080078125E-3</c:v>
                </c:pt>
                <c:pt idx="50394">
                  <c:v>1.0068416595458984E-3</c:v>
                </c:pt>
                <c:pt idx="50395">
                  <c:v>1.007080078125E-3</c:v>
                </c:pt>
                <c:pt idx="50396">
                  <c:v>1.007080078125E-3</c:v>
                </c:pt>
                <c:pt idx="50397">
                  <c:v>1.0068416595458984E-3</c:v>
                </c:pt>
                <c:pt idx="50398">
                  <c:v>1.007080078125E-3</c:v>
                </c:pt>
                <c:pt idx="50399">
                  <c:v>1.007080078125E-3</c:v>
                </c:pt>
                <c:pt idx="50400">
                  <c:v>1.0068416595458984E-3</c:v>
                </c:pt>
                <c:pt idx="50401">
                  <c:v>1.007080078125E-3</c:v>
                </c:pt>
                <c:pt idx="50402">
                  <c:v>1.0080337524414063E-3</c:v>
                </c:pt>
                <c:pt idx="50403">
                  <c:v>1.0068416595458984E-3</c:v>
                </c:pt>
                <c:pt idx="50404">
                  <c:v>1.007080078125E-3</c:v>
                </c:pt>
                <c:pt idx="50405">
                  <c:v>1.007080078125E-3</c:v>
                </c:pt>
                <c:pt idx="50406">
                  <c:v>1.0068416595458984E-3</c:v>
                </c:pt>
                <c:pt idx="50407">
                  <c:v>1.007080078125E-3</c:v>
                </c:pt>
                <c:pt idx="50408">
                  <c:v>1.007080078125E-3</c:v>
                </c:pt>
                <c:pt idx="50409">
                  <c:v>1.0068416595458984E-3</c:v>
                </c:pt>
                <c:pt idx="50410">
                  <c:v>1.007080078125E-3</c:v>
                </c:pt>
                <c:pt idx="50411">
                  <c:v>1.007080078125E-3</c:v>
                </c:pt>
                <c:pt idx="50412">
                  <c:v>1.0068416595458984E-3</c:v>
                </c:pt>
                <c:pt idx="50413">
                  <c:v>1.007080078125E-3</c:v>
                </c:pt>
                <c:pt idx="50414">
                  <c:v>1.0080337524414063E-3</c:v>
                </c:pt>
                <c:pt idx="50415">
                  <c:v>1.007080078125E-3</c:v>
                </c:pt>
                <c:pt idx="50416">
                  <c:v>1.0068416595458984E-3</c:v>
                </c:pt>
                <c:pt idx="50417">
                  <c:v>1.007080078125E-3</c:v>
                </c:pt>
                <c:pt idx="50418">
                  <c:v>1.007080078125E-3</c:v>
                </c:pt>
                <c:pt idx="50419">
                  <c:v>1.0068416595458984E-3</c:v>
                </c:pt>
                <c:pt idx="50420">
                  <c:v>1.007080078125E-3</c:v>
                </c:pt>
                <c:pt idx="50421">
                  <c:v>1.007080078125E-3</c:v>
                </c:pt>
                <c:pt idx="50422">
                  <c:v>1.0068416595458984E-3</c:v>
                </c:pt>
                <c:pt idx="50423">
                  <c:v>1.007080078125E-3</c:v>
                </c:pt>
                <c:pt idx="50424">
                  <c:v>1.007080078125E-3</c:v>
                </c:pt>
                <c:pt idx="50425">
                  <c:v>1.0068416595458984E-3</c:v>
                </c:pt>
                <c:pt idx="50426">
                  <c:v>1.007080078125E-3</c:v>
                </c:pt>
                <c:pt idx="50427">
                  <c:v>1.0080337524414063E-3</c:v>
                </c:pt>
                <c:pt idx="50428">
                  <c:v>1.0068416595458984E-3</c:v>
                </c:pt>
                <c:pt idx="50429">
                  <c:v>1.007080078125E-3</c:v>
                </c:pt>
                <c:pt idx="50430">
                  <c:v>1.007080078125E-3</c:v>
                </c:pt>
                <c:pt idx="50431">
                  <c:v>1.0068416595458984E-3</c:v>
                </c:pt>
                <c:pt idx="50432">
                  <c:v>1.007080078125E-3</c:v>
                </c:pt>
                <c:pt idx="50433">
                  <c:v>1.007080078125E-3</c:v>
                </c:pt>
                <c:pt idx="50434">
                  <c:v>1.0068416595458984E-3</c:v>
                </c:pt>
                <c:pt idx="50435">
                  <c:v>1.007080078125E-3</c:v>
                </c:pt>
                <c:pt idx="50436">
                  <c:v>1.007080078125E-3</c:v>
                </c:pt>
                <c:pt idx="50437">
                  <c:v>1.0068416595458984E-3</c:v>
                </c:pt>
                <c:pt idx="50438">
                  <c:v>1.007080078125E-3</c:v>
                </c:pt>
                <c:pt idx="50439">
                  <c:v>1.0080337524414063E-3</c:v>
                </c:pt>
                <c:pt idx="50440">
                  <c:v>1.007080078125E-3</c:v>
                </c:pt>
                <c:pt idx="50441">
                  <c:v>1.0068416595458984E-3</c:v>
                </c:pt>
                <c:pt idx="50442">
                  <c:v>1.007080078125E-3</c:v>
                </c:pt>
                <c:pt idx="50443">
                  <c:v>1.007080078125E-3</c:v>
                </c:pt>
                <c:pt idx="50444">
                  <c:v>1.0068416595458984E-3</c:v>
                </c:pt>
                <c:pt idx="50445">
                  <c:v>1.007080078125E-3</c:v>
                </c:pt>
                <c:pt idx="50446">
                  <c:v>1.007080078125E-3</c:v>
                </c:pt>
                <c:pt idx="50447">
                  <c:v>1.0068416595458984E-3</c:v>
                </c:pt>
                <c:pt idx="50448">
                  <c:v>1.007080078125E-3</c:v>
                </c:pt>
                <c:pt idx="50449">
                  <c:v>1.007080078125E-3</c:v>
                </c:pt>
                <c:pt idx="50450">
                  <c:v>1.0068416595458984E-3</c:v>
                </c:pt>
                <c:pt idx="50451">
                  <c:v>1.007080078125E-3</c:v>
                </c:pt>
                <c:pt idx="50452">
                  <c:v>1.0080337524414063E-3</c:v>
                </c:pt>
                <c:pt idx="50453">
                  <c:v>1.0068416595458984E-3</c:v>
                </c:pt>
                <c:pt idx="50454">
                  <c:v>1.007080078125E-3</c:v>
                </c:pt>
                <c:pt idx="50455">
                  <c:v>1.007080078125E-3</c:v>
                </c:pt>
                <c:pt idx="50456">
                  <c:v>1.0068416595458984E-3</c:v>
                </c:pt>
                <c:pt idx="50457">
                  <c:v>1.007080078125E-3</c:v>
                </c:pt>
                <c:pt idx="50458">
                  <c:v>1.007080078125E-3</c:v>
                </c:pt>
                <c:pt idx="50459">
                  <c:v>1.0068416595458984E-3</c:v>
                </c:pt>
                <c:pt idx="50460">
                  <c:v>2.01416015625E-3</c:v>
                </c:pt>
                <c:pt idx="50461">
                  <c:v>1.0068416595458984E-3</c:v>
                </c:pt>
                <c:pt idx="50462">
                  <c:v>1.007080078125E-3</c:v>
                </c:pt>
                <c:pt idx="50463">
                  <c:v>1.0080337524414063E-3</c:v>
                </c:pt>
                <c:pt idx="50464">
                  <c:v>1.007080078125E-3</c:v>
                </c:pt>
                <c:pt idx="50465">
                  <c:v>1.0068416595458984E-3</c:v>
                </c:pt>
                <c:pt idx="50466">
                  <c:v>1.007080078125E-3</c:v>
                </c:pt>
                <c:pt idx="50467">
                  <c:v>1.007080078125E-3</c:v>
                </c:pt>
                <c:pt idx="50468">
                  <c:v>1.0068416595458984E-3</c:v>
                </c:pt>
                <c:pt idx="50469">
                  <c:v>1.007080078125E-3</c:v>
                </c:pt>
                <c:pt idx="50470">
                  <c:v>1.007080078125E-3</c:v>
                </c:pt>
                <c:pt idx="50471">
                  <c:v>1.0068416595458984E-3</c:v>
                </c:pt>
                <c:pt idx="50472">
                  <c:v>1.007080078125E-3</c:v>
                </c:pt>
                <c:pt idx="50473">
                  <c:v>1.007080078125E-3</c:v>
                </c:pt>
                <c:pt idx="50474">
                  <c:v>1.0068416595458984E-3</c:v>
                </c:pt>
                <c:pt idx="50475">
                  <c:v>1.007080078125E-3</c:v>
                </c:pt>
                <c:pt idx="50476">
                  <c:v>1.0080337524414063E-3</c:v>
                </c:pt>
                <c:pt idx="50477">
                  <c:v>1.0068416595458984E-3</c:v>
                </c:pt>
                <c:pt idx="50478">
                  <c:v>1.007080078125E-3</c:v>
                </c:pt>
                <c:pt idx="50479">
                  <c:v>1.007080078125E-3</c:v>
                </c:pt>
                <c:pt idx="50480">
                  <c:v>1.0068416595458984E-3</c:v>
                </c:pt>
                <c:pt idx="50481">
                  <c:v>1.007080078125E-3</c:v>
                </c:pt>
                <c:pt idx="50482">
                  <c:v>1.007080078125E-3</c:v>
                </c:pt>
                <c:pt idx="50483">
                  <c:v>1.0068416595458984E-3</c:v>
                </c:pt>
                <c:pt idx="50484">
                  <c:v>1.007080078125E-3</c:v>
                </c:pt>
                <c:pt idx="50485">
                  <c:v>1.007080078125E-3</c:v>
                </c:pt>
                <c:pt idx="50486">
                  <c:v>1.0068416595458984E-3</c:v>
                </c:pt>
                <c:pt idx="50487">
                  <c:v>1.007080078125E-3</c:v>
                </c:pt>
                <c:pt idx="50488">
                  <c:v>1.0080337524414063E-3</c:v>
                </c:pt>
                <c:pt idx="50489">
                  <c:v>1.007080078125E-3</c:v>
                </c:pt>
                <c:pt idx="50490">
                  <c:v>1.0068416595458984E-3</c:v>
                </c:pt>
                <c:pt idx="50491">
                  <c:v>1.007080078125E-3</c:v>
                </c:pt>
                <c:pt idx="50492">
                  <c:v>1.007080078125E-3</c:v>
                </c:pt>
                <c:pt idx="50493">
                  <c:v>1.0068416595458984E-3</c:v>
                </c:pt>
                <c:pt idx="50494">
                  <c:v>1.007080078125E-3</c:v>
                </c:pt>
                <c:pt idx="50495">
                  <c:v>1.007080078125E-3</c:v>
                </c:pt>
                <c:pt idx="50496">
                  <c:v>1.0068416595458984E-3</c:v>
                </c:pt>
                <c:pt idx="50497">
                  <c:v>1.007080078125E-3</c:v>
                </c:pt>
                <c:pt idx="50498">
                  <c:v>1.007080078125E-3</c:v>
                </c:pt>
                <c:pt idx="50499">
                  <c:v>1.0068416595458984E-3</c:v>
                </c:pt>
                <c:pt idx="50500">
                  <c:v>1.007080078125E-3</c:v>
                </c:pt>
                <c:pt idx="50501">
                  <c:v>1.0080337524414063E-3</c:v>
                </c:pt>
                <c:pt idx="50502">
                  <c:v>1.0068416595458984E-3</c:v>
                </c:pt>
                <c:pt idx="50503">
                  <c:v>1.007080078125E-3</c:v>
                </c:pt>
                <c:pt idx="50504">
                  <c:v>1.007080078125E-3</c:v>
                </c:pt>
                <c:pt idx="50505">
                  <c:v>1.0068416595458984E-3</c:v>
                </c:pt>
                <c:pt idx="50506">
                  <c:v>1.007080078125E-3</c:v>
                </c:pt>
                <c:pt idx="50507">
                  <c:v>1.007080078125E-3</c:v>
                </c:pt>
                <c:pt idx="50508">
                  <c:v>1.0068416595458984E-3</c:v>
                </c:pt>
                <c:pt idx="50509">
                  <c:v>1.007080078125E-3</c:v>
                </c:pt>
                <c:pt idx="50510">
                  <c:v>1.007080078125E-3</c:v>
                </c:pt>
                <c:pt idx="50511">
                  <c:v>1.0068416595458984E-3</c:v>
                </c:pt>
                <c:pt idx="50512">
                  <c:v>1.007080078125E-3</c:v>
                </c:pt>
                <c:pt idx="50513">
                  <c:v>1.0080337524414063E-3</c:v>
                </c:pt>
                <c:pt idx="50514">
                  <c:v>1.007080078125E-3</c:v>
                </c:pt>
                <c:pt idx="50515">
                  <c:v>1.0068416595458984E-3</c:v>
                </c:pt>
                <c:pt idx="50516">
                  <c:v>1.007080078125E-3</c:v>
                </c:pt>
                <c:pt idx="50517">
                  <c:v>1.007080078125E-3</c:v>
                </c:pt>
                <c:pt idx="50518">
                  <c:v>1.0068416595458984E-3</c:v>
                </c:pt>
                <c:pt idx="50519">
                  <c:v>1.007080078125E-3</c:v>
                </c:pt>
                <c:pt idx="50520">
                  <c:v>1.007080078125E-3</c:v>
                </c:pt>
                <c:pt idx="50521">
                  <c:v>1.0068416595458984E-3</c:v>
                </c:pt>
                <c:pt idx="50522">
                  <c:v>1.007080078125E-3</c:v>
                </c:pt>
                <c:pt idx="50523">
                  <c:v>1.007080078125E-3</c:v>
                </c:pt>
                <c:pt idx="50524">
                  <c:v>1.0068416595458984E-3</c:v>
                </c:pt>
                <c:pt idx="50525">
                  <c:v>1.007080078125E-3</c:v>
                </c:pt>
                <c:pt idx="50526">
                  <c:v>1.0080337524414063E-3</c:v>
                </c:pt>
                <c:pt idx="50527">
                  <c:v>1.0068416595458984E-3</c:v>
                </c:pt>
                <c:pt idx="50528">
                  <c:v>1.007080078125E-3</c:v>
                </c:pt>
                <c:pt idx="50529">
                  <c:v>1.007080078125E-3</c:v>
                </c:pt>
                <c:pt idx="50530">
                  <c:v>1.0068416595458984E-3</c:v>
                </c:pt>
                <c:pt idx="50531">
                  <c:v>1.007080078125E-3</c:v>
                </c:pt>
                <c:pt idx="50532">
                  <c:v>1.007080078125E-3</c:v>
                </c:pt>
                <c:pt idx="50533">
                  <c:v>1.0068416595458984E-3</c:v>
                </c:pt>
                <c:pt idx="50534">
                  <c:v>1.007080078125E-3</c:v>
                </c:pt>
                <c:pt idx="50535">
                  <c:v>1.007080078125E-3</c:v>
                </c:pt>
                <c:pt idx="50536">
                  <c:v>1.0068416595458984E-3</c:v>
                </c:pt>
                <c:pt idx="50537">
                  <c:v>1.007080078125E-3</c:v>
                </c:pt>
                <c:pt idx="50538">
                  <c:v>1.0080337524414063E-3</c:v>
                </c:pt>
                <c:pt idx="50539">
                  <c:v>1.007080078125E-3</c:v>
                </c:pt>
                <c:pt idx="50540">
                  <c:v>1.0068416595458984E-3</c:v>
                </c:pt>
                <c:pt idx="50541">
                  <c:v>1.007080078125E-3</c:v>
                </c:pt>
                <c:pt idx="50542">
                  <c:v>1.007080078125E-3</c:v>
                </c:pt>
                <c:pt idx="50543">
                  <c:v>1.0068416595458984E-3</c:v>
                </c:pt>
                <c:pt idx="50544">
                  <c:v>1.007080078125E-3</c:v>
                </c:pt>
                <c:pt idx="50545">
                  <c:v>1.007080078125E-3</c:v>
                </c:pt>
                <c:pt idx="50546">
                  <c:v>1.0068416595458984E-3</c:v>
                </c:pt>
                <c:pt idx="50547">
                  <c:v>1.007080078125E-3</c:v>
                </c:pt>
                <c:pt idx="50548">
                  <c:v>1.007080078125E-3</c:v>
                </c:pt>
                <c:pt idx="50549">
                  <c:v>1.0068416595458984E-3</c:v>
                </c:pt>
                <c:pt idx="50550">
                  <c:v>1.007080078125E-3</c:v>
                </c:pt>
                <c:pt idx="50551">
                  <c:v>1.0080337524414063E-3</c:v>
                </c:pt>
                <c:pt idx="50552">
                  <c:v>1.0068416595458984E-3</c:v>
                </c:pt>
                <c:pt idx="50553">
                  <c:v>1.007080078125E-3</c:v>
                </c:pt>
                <c:pt idx="50554">
                  <c:v>1.007080078125E-3</c:v>
                </c:pt>
                <c:pt idx="50555">
                  <c:v>1.0068416595458984E-3</c:v>
                </c:pt>
                <c:pt idx="50556">
                  <c:v>1.007080078125E-3</c:v>
                </c:pt>
                <c:pt idx="50557">
                  <c:v>1.007080078125E-3</c:v>
                </c:pt>
                <c:pt idx="50558">
                  <c:v>1.0068416595458984E-3</c:v>
                </c:pt>
                <c:pt idx="50559">
                  <c:v>1.007080078125E-3</c:v>
                </c:pt>
                <c:pt idx="50560">
                  <c:v>1.007080078125E-3</c:v>
                </c:pt>
                <c:pt idx="50561">
                  <c:v>1.0068416595458984E-3</c:v>
                </c:pt>
                <c:pt idx="50562">
                  <c:v>1.007080078125E-3</c:v>
                </c:pt>
                <c:pt idx="50563">
                  <c:v>1.0080337524414063E-3</c:v>
                </c:pt>
                <c:pt idx="50564">
                  <c:v>1.007080078125E-3</c:v>
                </c:pt>
                <c:pt idx="50565">
                  <c:v>1.0068416595458984E-3</c:v>
                </c:pt>
                <c:pt idx="50566">
                  <c:v>1.007080078125E-3</c:v>
                </c:pt>
                <c:pt idx="50567">
                  <c:v>1.007080078125E-3</c:v>
                </c:pt>
                <c:pt idx="50568">
                  <c:v>1.0068416595458984E-3</c:v>
                </c:pt>
                <c:pt idx="50569">
                  <c:v>1.007080078125E-3</c:v>
                </c:pt>
                <c:pt idx="50570">
                  <c:v>1.007080078125E-3</c:v>
                </c:pt>
                <c:pt idx="50571">
                  <c:v>1.0068416595458984E-3</c:v>
                </c:pt>
                <c:pt idx="50572">
                  <c:v>1.007080078125E-3</c:v>
                </c:pt>
                <c:pt idx="50573">
                  <c:v>1.007080078125E-3</c:v>
                </c:pt>
                <c:pt idx="50574">
                  <c:v>1.0068416595458984E-3</c:v>
                </c:pt>
                <c:pt idx="50575">
                  <c:v>1.007080078125E-3</c:v>
                </c:pt>
                <c:pt idx="50576">
                  <c:v>1.0080337524414063E-3</c:v>
                </c:pt>
                <c:pt idx="50577">
                  <c:v>1.0068416595458984E-3</c:v>
                </c:pt>
                <c:pt idx="50578">
                  <c:v>1.007080078125E-3</c:v>
                </c:pt>
                <c:pt idx="50579">
                  <c:v>1.007080078125E-3</c:v>
                </c:pt>
                <c:pt idx="50580">
                  <c:v>1.0068416595458984E-3</c:v>
                </c:pt>
                <c:pt idx="50581">
                  <c:v>1.007080078125E-3</c:v>
                </c:pt>
                <c:pt idx="50582">
                  <c:v>1.007080078125E-3</c:v>
                </c:pt>
                <c:pt idx="50583">
                  <c:v>1.0068416595458984E-3</c:v>
                </c:pt>
                <c:pt idx="50584">
                  <c:v>1.007080078125E-3</c:v>
                </c:pt>
                <c:pt idx="50585">
                  <c:v>1.007080078125E-3</c:v>
                </c:pt>
                <c:pt idx="50586">
                  <c:v>1.0068416595458984E-3</c:v>
                </c:pt>
                <c:pt idx="50587">
                  <c:v>1.007080078125E-3</c:v>
                </c:pt>
                <c:pt idx="50588">
                  <c:v>1.0080337524414063E-3</c:v>
                </c:pt>
                <c:pt idx="50589">
                  <c:v>1.007080078125E-3</c:v>
                </c:pt>
                <c:pt idx="50590">
                  <c:v>1.0068416595458984E-3</c:v>
                </c:pt>
                <c:pt idx="50591">
                  <c:v>1.007080078125E-3</c:v>
                </c:pt>
                <c:pt idx="50592">
                  <c:v>1.007080078125E-3</c:v>
                </c:pt>
                <c:pt idx="50593">
                  <c:v>1.0068416595458984E-3</c:v>
                </c:pt>
                <c:pt idx="50594">
                  <c:v>1.007080078125E-3</c:v>
                </c:pt>
                <c:pt idx="50595">
                  <c:v>1.007080078125E-3</c:v>
                </c:pt>
                <c:pt idx="50596">
                  <c:v>1.0068416595458984E-3</c:v>
                </c:pt>
                <c:pt idx="50597">
                  <c:v>1.007080078125E-3</c:v>
                </c:pt>
                <c:pt idx="50598">
                  <c:v>1.007080078125E-3</c:v>
                </c:pt>
                <c:pt idx="50599">
                  <c:v>1.0068416595458984E-3</c:v>
                </c:pt>
                <c:pt idx="50600">
                  <c:v>1.007080078125E-3</c:v>
                </c:pt>
                <c:pt idx="50601">
                  <c:v>1.0080337524414063E-3</c:v>
                </c:pt>
                <c:pt idx="50602">
                  <c:v>1.0068416595458984E-3</c:v>
                </c:pt>
                <c:pt idx="50603">
                  <c:v>1.007080078125E-3</c:v>
                </c:pt>
                <c:pt idx="50604">
                  <c:v>1.007080078125E-3</c:v>
                </c:pt>
                <c:pt idx="50605">
                  <c:v>1.0068416595458984E-3</c:v>
                </c:pt>
                <c:pt idx="50606">
                  <c:v>1.007080078125E-3</c:v>
                </c:pt>
                <c:pt idx="50607">
                  <c:v>1.007080078125E-3</c:v>
                </c:pt>
                <c:pt idx="50608">
                  <c:v>1.0068416595458984E-3</c:v>
                </c:pt>
                <c:pt idx="50609">
                  <c:v>1.007080078125E-3</c:v>
                </c:pt>
                <c:pt idx="50610">
                  <c:v>1.007080078125E-3</c:v>
                </c:pt>
                <c:pt idx="50611">
                  <c:v>1.0068416595458984E-3</c:v>
                </c:pt>
                <c:pt idx="50612">
                  <c:v>1.007080078125E-3</c:v>
                </c:pt>
                <c:pt idx="50613">
                  <c:v>1.0080337524414063E-3</c:v>
                </c:pt>
                <c:pt idx="50614">
                  <c:v>1.007080078125E-3</c:v>
                </c:pt>
                <c:pt idx="50615">
                  <c:v>1.0068416595458984E-3</c:v>
                </c:pt>
                <c:pt idx="50616">
                  <c:v>1.007080078125E-3</c:v>
                </c:pt>
                <c:pt idx="50617">
                  <c:v>1.007080078125E-3</c:v>
                </c:pt>
                <c:pt idx="50618">
                  <c:v>1.0068416595458984E-3</c:v>
                </c:pt>
                <c:pt idx="50619">
                  <c:v>1.007080078125E-3</c:v>
                </c:pt>
                <c:pt idx="50620">
                  <c:v>1.007080078125E-3</c:v>
                </c:pt>
                <c:pt idx="50621">
                  <c:v>1.0068416595458984E-3</c:v>
                </c:pt>
                <c:pt idx="50622">
                  <c:v>1.007080078125E-3</c:v>
                </c:pt>
                <c:pt idx="50623">
                  <c:v>1.007080078125E-3</c:v>
                </c:pt>
                <c:pt idx="50624">
                  <c:v>1.0068416595458984E-3</c:v>
                </c:pt>
                <c:pt idx="50625">
                  <c:v>1.0080337524414063E-3</c:v>
                </c:pt>
                <c:pt idx="50626">
                  <c:v>1.007080078125E-3</c:v>
                </c:pt>
                <c:pt idx="50627">
                  <c:v>1.0068416595458984E-3</c:v>
                </c:pt>
                <c:pt idx="50628">
                  <c:v>1.007080078125E-3</c:v>
                </c:pt>
                <c:pt idx="50629">
                  <c:v>1.007080078125E-3</c:v>
                </c:pt>
                <c:pt idx="50630">
                  <c:v>1.0068416595458984E-3</c:v>
                </c:pt>
                <c:pt idx="50631">
                  <c:v>1.007080078125E-3</c:v>
                </c:pt>
                <c:pt idx="50632">
                  <c:v>1.007080078125E-3</c:v>
                </c:pt>
                <c:pt idx="50633">
                  <c:v>1.0068416595458984E-3</c:v>
                </c:pt>
                <c:pt idx="50634">
                  <c:v>1.007080078125E-3</c:v>
                </c:pt>
                <c:pt idx="50635">
                  <c:v>1.007080078125E-3</c:v>
                </c:pt>
                <c:pt idx="50636">
                  <c:v>1.0068416595458984E-3</c:v>
                </c:pt>
                <c:pt idx="50637">
                  <c:v>1.007080078125E-3</c:v>
                </c:pt>
                <c:pt idx="50638">
                  <c:v>1.0080337524414063E-3</c:v>
                </c:pt>
                <c:pt idx="50639">
                  <c:v>1.007080078125E-3</c:v>
                </c:pt>
                <c:pt idx="50640">
                  <c:v>1.0068416595458984E-3</c:v>
                </c:pt>
                <c:pt idx="50641">
                  <c:v>1.007080078125E-3</c:v>
                </c:pt>
                <c:pt idx="50642">
                  <c:v>1.007080078125E-3</c:v>
                </c:pt>
                <c:pt idx="50643">
                  <c:v>1.0068416595458984E-3</c:v>
                </c:pt>
                <c:pt idx="50644">
                  <c:v>1.007080078125E-3</c:v>
                </c:pt>
                <c:pt idx="50645">
                  <c:v>1.007080078125E-3</c:v>
                </c:pt>
                <c:pt idx="50646">
                  <c:v>1.0068416595458984E-3</c:v>
                </c:pt>
                <c:pt idx="50647">
                  <c:v>1.007080078125E-3</c:v>
                </c:pt>
                <c:pt idx="50648">
                  <c:v>1.007080078125E-3</c:v>
                </c:pt>
                <c:pt idx="50649">
                  <c:v>1.0068416595458984E-3</c:v>
                </c:pt>
                <c:pt idx="50650">
                  <c:v>1.0080337524414063E-3</c:v>
                </c:pt>
                <c:pt idx="50651">
                  <c:v>1.007080078125E-3</c:v>
                </c:pt>
                <c:pt idx="50652">
                  <c:v>1.0068416595458984E-3</c:v>
                </c:pt>
                <c:pt idx="50653">
                  <c:v>1.007080078125E-3</c:v>
                </c:pt>
                <c:pt idx="50654">
                  <c:v>1.007080078125E-3</c:v>
                </c:pt>
                <c:pt idx="50655">
                  <c:v>1.0068416595458984E-3</c:v>
                </c:pt>
                <c:pt idx="50656">
                  <c:v>1.007080078125E-3</c:v>
                </c:pt>
                <c:pt idx="50657">
                  <c:v>1.007080078125E-3</c:v>
                </c:pt>
                <c:pt idx="50658">
                  <c:v>1.0068416595458984E-3</c:v>
                </c:pt>
                <c:pt idx="50659">
                  <c:v>1.007080078125E-3</c:v>
                </c:pt>
                <c:pt idx="50660">
                  <c:v>1.007080078125E-3</c:v>
                </c:pt>
                <c:pt idx="50661">
                  <c:v>1.0068416595458984E-3</c:v>
                </c:pt>
                <c:pt idx="50662">
                  <c:v>1.007080078125E-3</c:v>
                </c:pt>
                <c:pt idx="50663">
                  <c:v>1.0080337524414063E-3</c:v>
                </c:pt>
                <c:pt idx="50664">
                  <c:v>1.007080078125E-3</c:v>
                </c:pt>
                <c:pt idx="50665">
                  <c:v>1.0068416595458984E-3</c:v>
                </c:pt>
                <c:pt idx="50666">
                  <c:v>1.007080078125E-3</c:v>
                </c:pt>
                <c:pt idx="50667">
                  <c:v>1.007080078125E-3</c:v>
                </c:pt>
                <c:pt idx="50668">
                  <c:v>1.0068416595458984E-3</c:v>
                </c:pt>
                <c:pt idx="50669">
                  <c:v>1.007080078125E-3</c:v>
                </c:pt>
                <c:pt idx="50670">
                  <c:v>1.007080078125E-3</c:v>
                </c:pt>
                <c:pt idx="50671">
                  <c:v>1.0068416595458984E-3</c:v>
                </c:pt>
                <c:pt idx="50672">
                  <c:v>1.007080078125E-3</c:v>
                </c:pt>
                <c:pt idx="50673">
                  <c:v>1.007080078125E-3</c:v>
                </c:pt>
                <c:pt idx="50674">
                  <c:v>1.0068416595458984E-3</c:v>
                </c:pt>
                <c:pt idx="50675">
                  <c:v>1.0080337524414063E-3</c:v>
                </c:pt>
                <c:pt idx="50676">
                  <c:v>1.007080078125E-3</c:v>
                </c:pt>
                <c:pt idx="50677">
                  <c:v>1.0068416595458984E-3</c:v>
                </c:pt>
                <c:pt idx="50678">
                  <c:v>1.007080078125E-3</c:v>
                </c:pt>
                <c:pt idx="50679">
                  <c:v>1.007080078125E-3</c:v>
                </c:pt>
                <c:pt idx="50680">
                  <c:v>1.0068416595458984E-3</c:v>
                </c:pt>
                <c:pt idx="50681">
                  <c:v>1.007080078125E-3</c:v>
                </c:pt>
                <c:pt idx="50682">
                  <c:v>1.007080078125E-3</c:v>
                </c:pt>
                <c:pt idx="50683">
                  <c:v>1.0068416595458984E-3</c:v>
                </c:pt>
                <c:pt idx="50684">
                  <c:v>1.007080078125E-3</c:v>
                </c:pt>
                <c:pt idx="50685">
                  <c:v>1.007080078125E-3</c:v>
                </c:pt>
                <c:pt idx="50686">
                  <c:v>1.0068416595458984E-3</c:v>
                </c:pt>
                <c:pt idx="50687">
                  <c:v>1.007080078125E-3</c:v>
                </c:pt>
                <c:pt idx="50688">
                  <c:v>1.0080337524414063E-3</c:v>
                </c:pt>
                <c:pt idx="50689">
                  <c:v>1.007080078125E-3</c:v>
                </c:pt>
                <c:pt idx="50690">
                  <c:v>1.0068416595458984E-3</c:v>
                </c:pt>
                <c:pt idx="50691">
                  <c:v>1.007080078125E-3</c:v>
                </c:pt>
                <c:pt idx="50692">
                  <c:v>1.007080078125E-3</c:v>
                </c:pt>
                <c:pt idx="50693">
                  <c:v>1.0068416595458984E-3</c:v>
                </c:pt>
                <c:pt idx="50694">
                  <c:v>1.007080078125E-3</c:v>
                </c:pt>
                <c:pt idx="50695">
                  <c:v>1.007080078125E-3</c:v>
                </c:pt>
                <c:pt idx="50696">
                  <c:v>1.0068416595458984E-3</c:v>
                </c:pt>
                <c:pt idx="50697">
                  <c:v>1.007080078125E-3</c:v>
                </c:pt>
                <c:pt idx="50698">
                  <c:v>1.007080078125E-3</c:v>
                </c:pt>
                <c:pt idx="50699">
                  <c:v>1.0068416595458984E-3</c:v>
                </c:pt>
                <c:pt idx="50700">
                  <c:v>1.0080337524414063E-3</c:v>
                </c:pt>
                <c:pt idx="50701">
                  <c:v>1.007080078125E-3</c:v>
                </c:pt>
                <c:pt idx="50702">
                  <c:v>1.0068416595458984E-3</c:v>
                </c:pt>
                <c:pt idx="50703">
                  <c:v>1.007080078125E-3</c:v>
                </c:pt>
                <c:pt idx="50704">
                  <c:v>1.007080078125E-3</c:v>
                </c:pt>
                <c:pt idx="50705">
                  <c:v>1.0068416595458984E-3</c:v>
                </c:pt>
                <c:pt idx="50706">
                  <c:v>1.007080078125E-3</c:v>
                </c:pt>
                <c:pt idx="50707">
                  <c:v>1.007080078125E-3</c:v>
                </c:pt>
                <c:pt idx="50708">
                  <c:v>1.0068416595458984E-3</c:v>
                </c:pt>
                <c:pt idx="50709">
                  <c:v>1.007080078125E-3</c:v>
                </c:pt>
                <c:pt idx="50710">
                  <c:v>1.007080078125E-3</c:v>
                </c:pt>
                <c:pt idx="50711">
                  <c:v>1.0068416595458984E-3</c:v>
                </c:pt>
                <c:pt idx="50712">
                  <c:v>1.007080078125E-3</c:v>
                </c:pt>
                <c:pt idx="50713">
                  <c:v>1.0080337524414063E-3</c:v>
                </c:pt>
                <c:pt idx="50714">
                  <c:v>1.007080078125E-3</c:v>
                </c:pt>
                <c:pt idx="50715">
                  <c:v>1.0068416595458984E-3</c:v>
                </c:pt>
                <c:pt idx="50716">
                  <c:v>1.007080078125E-3</c:v>
                </c:pt>
                <c:pt idx="50717">
                  <c:v>1.007080078125E-3</c:v>
                </c:pt>
                <c:pt idx="50718">
                  <c:v>1.0068416595458984E-3</c:v>
                </c:pt>
                <c:pt idx="50719">
                  <c:v>1.007080078125E-3</c:v>
                </c:pt>
                <c:pt idx="50720">
                  <c:v>1.007080078125E-3</c:v>
                </c:pt>
                <c:pt idx="50721">
                  <c:v>1.0068416595458984E-3</c:v>
                </c:pt>
                <c:pt idx="50722">
                  <c:v>1.007080078125E-3</c:v>
                </c:pt>
                <c:pt idx="50723">
                  <c:v>1.007080078125E-3</c:v>
                </c:pt>
                <c:pt idx="50724">
                  <c:v>1.0068416595458984E-3</c:v>
                </c:pt>
                <c:pt idx="50725">
                  <c:v>1.0080337524414063E-3</c:v>
                </c:pt>
                <c:pt idx="50726">
                  <c:v>1.007080078125E-3</c:v>
                </c:pt>
                <c:pt idx="50727">
                  <c:v>1.0068416595458984E-3</c:v>
                </c:pt>
                <c:pt idx="50728">
                  <c:v>1.007080078125E-3</c:v>
                </c:pt>
                <c:pt idx="50729">
                  <c:v>1.007080078125E-3</c:v>
                </c:pt>
                <c:pt idx="50730">
                  <c:v>1.0068416595458984E-3</c:v>
                </c:pt>
                <c:pt idx="50731">
                  <c:v>1.007080078125E-3</c:v>
                </c:pt>
                <c:pt idx="50732">
                  <c:v>1.007080078125E-3</c:v>
                </c:pt>
                <c:pt idx="50733">
                  <c:v>1.0068416595458984E-3</c:v>
                </c:pt>
                <c:pt idx="50734">
                  <c:v>1.007080078125E-3</c:v>
                </c:pt>
                <c:pt idx="50735">
                  <c:v>1.007080078125E-3</c:v>
                </c:pt>
                <c:pt idx="50736">
                  <c:v>1.0068416595458984E-3</c:v>
                </c:pt>
                <c:pt idx="50737">
                  <c:v>1.007080078125E-3</c:v>
                </c:pt>
                <c:pt idx="50738">
                  <c:v>1.0080337524414063E-3</c:v>
                </c:pt>
                <c:pt idx="50739">
                  <c:v>1.007080078125E-3</c:v>
                </c:pt>
                <c:pt idx="50740">
                  <c:v>1.0068416595458984E-3</c:v>
                </c:pt>
                <c:pt idx="50741">
                  <c:v>1.007080078125E-3</c:v>
                </c:pt>
                <c:pt idx="50742">
                  <c:v>1.007080078125E-3</c:v>
                </c:pt>
                <c:pt idx="50743">
                  <c:v>1.0068416595458984E-3</c:v>
                </c:pt>
                <c:pt idx="50744">
                  <c:v>1.007080078125E-3</c:v>
                </c:pt>
                <c:pt idx="50745">
                  <c:v>1.007080078125E-3</c:v>
                </c:pt>
                <c:pt idx="50746">
                  <c:v>1.0068416595458984E-3</c:v>
                </c:pt>
                <c:pt idx="50747">
                  <c:v>1.007080078125E-3</c:v>
                </c:pt>
                <c:pt idx="50748">
                  <c:v>1.007080078125E-3</c:v>
                </c:pt>
                <c:pt idx="50749">
                  <c:v>1.0068416595458984E-3</c:v>
                </c:pt>
                <c:pt idx="50750">
                  <c:v>1.0080337524414063E-3</c:v>
                </c:pt>
                <c:pt idx="50751">
                  <c:v>1.007080078125E-3</c:v>
                </c:pt>
                <c:pt idx="50752">
                  <c:v>1.0068416595458984E-3</c:v>
                </c:pt>
                <c:pt idx="50753">
                  <c:v>1.007080078125E-3</c:v>
                </c:pt>
                <c:pt idx="50754">
                  <c:v>1.007080078125E-3</c:v>
                </c:pt>
                <c:pt idx="50755">
                  <c:v>1.0068416595458984E-3</c:v>
                </c:pt>
                <c:pt idx="50756">
                  <c:v>1.007080078125E-3</c:v>
                </c:pt>
                <c:pt idx="50757">
                  <c:v>1.007080078125E-3</c:v>
                </c:pt>
                <c:pt idx="50758">
                  <c:v>1.0068416595458984E-3</c:v>
                </c:pt>
                <c:pt idx="50759">
                  <c:v>1.007080078125E-3</c:v>
                </c:pt>
                <c:pt idx="50760">
                  <c:v>1.007080078125E-3</c:v>
                </c:pt>
                <c:pt idx="50761">
                  <c:v>1.0068416595458984E-3</c:v>
                </c:pt>
                <c:pt idx="50762">
                  <c:v>1.007080078125E-3</c:v>
                </c:pt>
                <c:pt idx="50763">
                  <c:v>1.0080337524414063E-3</c:v>
                </c:pt>
                <c:pt idx="50764">
                  <c:v>1.007080078125E-3</c:v>
                </c:pt>
                <c:pt idx="50765">
                  <c:v>1.0068416595458984E-3</c:v>
                </c:pt>
                <c:pt idx="50766">
                  <c:v>1.007080078125E-3</c:v>
                </c:pt>
                <c:pt idx="50767">
                  <c:v>1.007080078125E-3</c:v>
                </c:pt>
                <c:pt idx="50768">
                  <c:v>1.0068416595458984E-3</c:v>
                </c:pt>
                <c:pt idx="50769">
                  <c:v>1.007080078125E-3</c:v>
                </c:pt>
                <c:pt idx="50770">
                  <c:v>1.007080078125E-3</c:v>
                </c:pt>
                <c:pt idx="50771">
                  <c:v>1.0068416595458984E-3</c:v>
                </c:pt>
                <c:pt idx="50772">
                  <c:v>1.007080078125E-3</c:v>
                </c:pt>
                <c:pt idx="50773">
                  <c:v>1.007080078125E-3</c:v>
                </c:pt>
                <c:pt idx="50774">
                  <c:v>1.0068416595458984E-3</c:v>
                </c:pt>
                <c:pt idx="50775">
                  <c:v>1.0080337524414063E-3</c:v>
                </c:pt>
                <c:pt idx="50776">
                  <c:v>1.007080078125E-3</c:v>
                </c:pt>
                <c:pt idx="50777">
                  <c:v>1.0068416595458984E-3</c:v>
                </c:pt>
                <c:pt idx="50778">
                  <c:v>1.007080078125E-3</c:v>
                </c:pt>
                <c:pt idx="50779">
                  <c:v>1.007080078125E-3</c:v>
                </c:pt>
                <c:pt idx="50780">
                  <c:v>1.0068416595458984E-3</c:v>
                </c:pt>
                <c:pt idx="50781">
                  <c:v>1.007080078125E-3</c:v>
                </c:pt>
                <c:pt idx="50782">
                  <c:v>1.007080078125E-3</c:v>
                </c:pt>
                <c:pt idx="50783">
                  <c:v>1.0068416595458984E-3</c:v>
                </c:pt>
                <c:pt idx="50784">
                  <c:v>1.007080078125E-3</c:v>
                </c:pt>
                <c:pt idx="50785">
                  <c:v>1.007080078125E-3</c:v>
                </c:pt>
                <c:pt idx="50786">
                  <c:v>1.0068416595458984E-3</c:v>
                </c:pt>
                <c:pt idx="50787">
                  <c:v>1.007080078125E-3</c:v>
                </c:pt>
                <c:pt idx="50788">
                  <c:v>1.0080337524414063E-3</c:v>
                </c:pt>
                <c:pt idx="50789">
                  <c:v>1.007080078125E-3</c:v>
                </c:pt>
                <c:pt idx="50790">
                  <c:v>1.0068416595458984E-3</c:v>
                </c:pt>
                <c:pt idx="50791">
                  <c:v>1.007080078125E-3</c:v>
                </c:pt>
                <c:pt idx="50792">
                  <c:v>1.007080078125E-3</c:v>
                </c:pt>
                <c:pt idx="50793">
                  <c:v>1.0068416595458984E-3</c:v>
                </c:pt>
                <c:pt idx="50794">
                  <c:v>1.007080078125E-3</c:v>
                </c:pt>
                <c:pt idx="50795">
                  <c:v>1.007080078125E-3</c:v>
                </c:pt>
                <c:pt idx="50796">
                  <c:v>1.0068416595458984E-3</c:v>
                </c:pt>
                <c:pt idx="50797">
                  <c:v>1.007080078125E-3</c:v>
                </c:pt>
                <c:pt idx="50798">
                  <c:v>1.007080078125E-3</c:v>
                </c:pt>
                <c:pt idx="50799">
                  <c:v>1.0068416595458984E-3</c:v>
                </c:pt>
                <c:pt idx="50800">
                  <c:v>1.0080337524414063E-3</c:v>
                </c:pt>
                <c:pt idx="50801">
                  <c:v>1.007080078125E-3</c:v>
                </c:pt>
                <c:pt idx="50802">
                  <c:v>1.0068416595458984E-3</c:v>
                </c:pt>
                <c:pt idx="50803">
                  <c:v>1.007080078125E-3</c:v>
                </c:pt>
                <c:pt idx="50804">
                  <c:v>1.007080078125E-3</c:v>
                </c:pt>
                <c:pt idx="50805">
                  <c:v>1.0068416595458984E-3</c:v>
                </c:pt>
                <c:pt idx="50806">
                  <c:v>1.007080078125E-3</c:v>
                </c:pt>
                <c:pt idx="50807">
                  <c:v>1.007080078125E-3</c:v>
                </c:pt>
                <c:pt idx="50808">
                  <c:v>1.0068416595458984E-3</c:v>
                </c:pt>
                <c:pt idx="50809">
                  <c:v>1.007080078125E-3</c:v>
                </c:pt>
                <c:pt idx="50810">
                  <c:v>1.007080078125E-3</c:v>
                </c:pt>
                <c:pt idx="50811">
                  <c:v>1.0068416595458984E-3</c:v>
                </c:pt>
                <c:pt idx="50812">
                  <c:v>1.007080078125E-3</c:v>
                </c:pt>
                <c:pt idx="50813">
                  <c:v>1.0080337524414063E-3</c:v>
                </c:pt>
                <c:pt idx="50814">
                  <c:v>1.007080078125E-3</c:v>
                </c:pt>
                <c:pt idx="50815">
                  <c:v>1.0068416595458984E-3</c:v>
                </c:pt>
                <c:pt idx="50816">
                  <c:v>1.007080078125E-3</c:v>
                </c:pt>
                <c:pt idx="50817">
                  <c:v>1.007080078125E-3</c:v>
                </c:pt>
                <c:pt idx="50818">
                  <c:v>1.0068416595458984E-3</c:v>
                </c:pt>
                <c:pt idx="50819">
                  <c:v>1.007080078125E-3</c:v>
                </c:pt>
                <c:pt idx="50820">
                  <c:v>1.007080078125E-3</c:v>
                </c:pt>
                <c:pt idx="50821">
                  <c:v>1.0068416595458984E-3</c:v>
                </c:pt>
                <c:pt idx="50822">
                  <c:v>1.007080078125E-3</c:v>
                </c:pt>
                <c:pt idx="50823">
                  <c:v>1.007080078125E-3</c:v>
                </c:pt>
                <c:pt idx="50824">
                  <c:v>1.0068416595458984E-3</c:v>
                </c:pt>
                <c:pt idx="50825">
                  <c:v>1.0080337524414063E-3</c:v>
                </c:pt>
                <c:pt idx="50826">
                  <c:v>1.007080078125E-3</c:v>
                </c:pt>
                <c:pt idx="50827">
                  <c:v>1.0068416595458984E-3</c:v>
                </c:pt>
                <c:pt idx="50828">
                  <c:v>1.007080078125E-3</c:v>
                </c:pt>
                <c:pt idx="50829">
                  <c:v>1.007080078125E-3</c:v>
                </c:pt>
                <c:pt idx="50830">
                  <c:v>1.0068416595458984E-3</c:v>
                </c:pt>
                <c:pt idx="50831">
                  <c:v>1.007080078125E-3</c:v>
                </c:pt>
                <c:pt idx="50832">
                  <c:v>1.007080078125E-3</c:v>
                </c:pt>
                <c:pt idx="50833">
                  <c:v>1.0068416595458984E-3</c:v>
                </c:pt>
                <c:pt idx="50834">
                  <c:v>1.007080078125E-3</c:v>
                </c:pt>
                <c:pt idx="50835">
                  <c:v>1.007080078125E-3</c:v>
                </c:pt>
                <c:pt idx="50836">
                  <c:v>1.0068416595458984E-3</c:v>
                </c:pt>
                <c:pt idx="50837">
                  <c:v>1.007080078125E-3</c:v>
                </c:pt>
                <c:pt idx="50838">
                  <c:v>1.0080337524414063E-3</c:v>
                </c:pt>
                <c:pt idx="50839">
                  <c:v>1.007080078125E-3</c:v>
                </c:pt>
                <c:pt idx="50840">
                  <c:v>1.0068416595458984E-3</c:v>
                </c:pt>
                <c:pt idx="50841">
                  <c:v>1.007080078125E-3</c:v>
                </c:pt>
                <c:pt idx="50842">
                  <c:v>1.007080078125E-3</c:v>
                </c:pt>
                <c:pt idx="50843">
                  <c:v>1.0068416595458984E-3</c:v>
                </c:pt>
                <c:pt idx="50844">
                  <c:v>1.007080078125E-3</c:v>
                </c:pt>
                <c:pt idx="50845">
                  <c:v>6.0429573059082031E-3</c:v>
                </c:pt>
                <c:pt idx="50846">
                  <c:v>1.007080078125E-3</c:v>
                </c:pt>
                <c:pt idx="50847">
                  <c:v>1.0068416595458984E-3</c:v>
                </c:pt>
                <c:pt idx="50848">
                  <c:v>1.007080078125E-3</c:v>
                </c:pt>
                <c:pt idx="50849">
                  <c:v>1.007080078125E-3</c:v>
                </c:pt>
                <c:pt idx="50850">
                  <c:v>1.0068416595458984E-3</c:v>
                </c:pt>
                <c:pt idx="50851">
                  <c:v>1.007080078125E-3</c:v>
                </c:pt>
                <c:pt idx="50852">
                  <c:v>1.007080078125E-3</c:v>
                </c:pt>
                <c:pt idx="50853">
                  <c:v>1.0068416595458984E-3</c:v>
                </c:pt>
                <c:pt idx="50854">
                  <c:v>1.007080078125E-3</c:v>
                </c:pt>
                <c:pt idx="50855">
                  <c:v>1.007080078125E-3</c:v>
                </c:pt>
                <c:pt idx="50856">
                  <c:v>1.0068416595458984E-3</c:v>
                </c:pt>
                <c:pt idx="50857">
                  <c:v>1.007080078125E-3</c:v>
                </c:pt>
                <c:pt idx="50858">
                  <c:v>1.0080337524414063E-3</c:v>
                </c:pt>
                <c:pt idx="50859">
                  <c:v>1.007080078125E-3</c:v>
                </c:pt>
                <c:pt idx="50860">
                  <c:v>1.0068416595458984E-3</c:v>
                </c:pt>
                <c:pt idx="50861">
                  <c:v>1.007080078125E-3</c:v>
                </c:pt>
                <c:pt idx="50862">
                  <c:v>1.007080078125E-3</c:v>
                </c:pt>
                <c:pt idx="50863">
                  <c:v>1.0068416595458984E-3</c:v>
                </c:pt>
                <c:pt idx="50864">
                  <c:v>1.007080078125E-3</c:v>
                </c:pt>
                <c:pt idx="50865">
                  <c:v>1.0068416595458984E-3</c:v>
                </c:pt>
                <c:pt idx="50866">
                  <c:v>1.007080078125E-3</c:v>
                </c:pt>
                <c:pt idx="50867">
                  <c:v>1.007080078125E-3</c:v>
                </c:pt>
                <c:pt idx="50868">
                  <c:v>1.0068416595458984E-3</c:v>
                </c:pt>
                <c:pt idx="50869">
                  <c:v>1.007080078125E-3</c:v>
                </c:pt>
                <c:pt idx="50870">
                  <c:v>1.0080337524414063E-3</c:v>
                </c:pt>
                <c:pt idx="50871">
                  <c:v>1.007080078125E-3</c:v>
                </c:pt>
                <c:pt idx="50872">
                  <c:v>1.0068416595458984E-3</c:v>
                </c:pt>
                <c:pt idx="50873">
                  <c:v>1.007080078125E-3</c:v>
                </c:pt>
                <c:pt idx="50874">
                  <c:v>1.007080078125E-3</c:v>
                </c:pt>
                <c:pt idx="50875">
                  <c:v>1.0068416595458984E-3</c:v>
                </c:pt>
                <c:pt idx="50876">
                  <c:v>1.007080078125E-3</c:v>
                </c:pt>
                <c:pt idx="50877">
                  <c:v>1.007080078125E-3</c:v>
                </c:pt>
                <c:pt idx="50878">
                  <c:v>1.0068416595458984E-3</c:v>
                </c:pt>
                <c:pt idx="50879">
                  <c:v>1.007080078125E-3</c:v>
                </c:pt>
                <c:pt idx="50880">
                  <c:v>1.007080078125E-3</c:v>
                </c:pt>
                <c:pt idx="50881">
                  <c:v>1.0068416595458984E-3</c:v>
                </c:pt>
                <c:pt idx="50882">
                  <c:v>1.007080078125E-3</c:v>
                </c:pt>
                <c:pt idx="50883">
                  <c:v>1.0080337524414063E-3</c:v>
                </c:pt>
                <c:pt idx="50884">
                  <c:v>1.007080078125E-3</c:v>
                </c:pt>
                <c:pt idx="50885">
                  <c:v>1.0068416595458984E-3</c:v>
                </c:pt>
                <c:pt idx="50886">
                  <c:v>1.007080078125E-3</c:v>
                </c:pt>
                <c:pt idx="50887">
                  <c:v>1.0068416595458984E-3</c:v>
                </c:pt>
                <c:pt idx="50888">
                  <c:v>1.007080078125E-3</c:v>
                </c:pt>
                <c:pt idx="50889">
                  <c:v>1.007080078125E-3</c:v>
                </c:pt>
                <c:pt idx="50890">
                  <c:v>1.0068416595458984E-3</c:v>
                </c:pt>
                <c:pt idx="50891">
                  <c:v>1.007080078125E-3</c:v>
                </c:pt>
                <c:pt idx="50892">
                  <c:v>1.007080078125E-3</c:v>
                </c:pt>
                <c:pt idx="50893">
                  <c:v>1.0068416595458984E-3</c:v>
                </c:pt>
                <c:pt idx="50894">
                  <c:v>1.007080078125E-3</c:v>
                </c:pt>
                <c:pt idx="50895">
                  <c:v>1.0080337524414063E-3</c:v>
                </c:pt>
                <c:pt idx="50896">
                  <c:v>1.007080078125E-3</c:v>
                </c:pt>
                <c:pt idx="50897">
                  <c:v>1.0068416595458984E-3</c:v>
                </c:pt>
                <c:pt idx="50898">
                  <c:v>1.007080078125E-3</c:v>
                </c:pt>
                <c:pt idx="50899">
                  <c:v>1.007080078125E-3</c:v>
                </c:pt>
                <c:pt idx="50900">
                  <c:v>1.0068416595458984E-3</c:v>
                </c:pt>
                <c:pt idx="50901">
                  <c:v>1.007080078125E-3</c:v>
                </c:pt>
                <c:pt idx="50902">
                  <c:v>1.007080078125E-3</c:v>
                </c:pt>
                <c:pt idx="50903">
                  <c:v>1.0068416595458984E-3</c:v>
                </c:pt>
                <c:pt idx="50904">
                  <c:v>1.007080078125E-3</c:v>
                </c:pt>
                <c:pt idx="50905">
                  <c:v>1.007080078125E-3</c:v>
                </c:pt>
                <c:pt idx="50906">
                  <c:v>1.0068416595458984E-3</c:v>
                </c:pt>
                <c:pt idx="50907">
                  <c:v>1.007080078125E-3</c:v>
                </c:pt>
                <c:pt idx="50908">
                  <c:v>1.0080337524414063E-3</c:v>
                </c:pt>
                <c:pt idx="50909">
                  <c:v>1.0068416595458984E-3</c:v>
                </c:pt>
                <c:pt idx="50910">
                  <c:v>1.007080078125E-3</c:v>
                </c:pt>
                <c:pt idx="50911">
                  <c:v>1.007080078125E-3</c:v>
                </c:pt>
                <c:pt idx="50912">
                  <c:v>1.0068416595458984E-3</c:v>
                </c:pt>
                <c:pt idx="50913">
                  <c:v>1.007080078125E-3</c:v>
                </c:pt>
                <c:pt idx="50914">
                  <c:v>1.007080078125E-3</c:v>
                </c:pt>
                <c:pt idx="50915">
                  <c:v>1.0068416595458984E-3</c:v>
                </c:pt>
                <c:pt idx="50916">
                  <c:v>1.007080078125E-3</c:v>
                </c:pt>
                <c:pt idx="50917">
                  <c:v>1.007080078125E-3</c:v>
                </c:pt>
                <c:pt idx="50918">
                  <c:v>1.0068416595458984E-3</c:v>
                </c:pt>
                <c:pt idx="50919">
                  <c:v>1.007080078125E-3</c:v>
                </c:pt>
                <c:pt idx="50920">
                  <c:v>1.0080337524414063E-3</c:v>
                </c:pt>
                <c:pt idx="50921">
                  <c:v>1.007080078125E-3</c:v>
                </c:pt>
                <c:pt idx="50922">
                  <c:v>1.0068416595458984E-3</c:v>
                </c:pt>
                <c:pt idx="50923">
                  <c:v>1.007080078125E-3</c:v>
                </c:pt>
                <c:pt idx="50924">
                  <c:v>1.007080078125E-3</c:v>
                </c:pt>
                <c:pt idx="50925">
                  <c:v>1.0068416595458984E-3</c:v>
                </c:pt>
                <c:pt idx="50926">
                  <c:v>1.007080078125E-3</c:v>
                </c:pt>
                <c:pt idx="50927">
                  <c:v>1.007080078125E-3</c:v>
                </c:pt>
                <c:pt idx="50928">
                  <c:v>1.0068416595458984E-3</c:v>
                </c:pt>
                <c:pt idx="50929">
                  <c:v>1.007080078125E-3</c:v>
                </c:pt>
                <c:pt idx="50930">
                  <c:v>1.007080078125E-3</c:v>
                </c:pt>
                <c:pt idx="50931">
                  <c:v>1.0068416595458984E-3</c:v>
                </c:pt>
                <c:pt idx="50932">
                  <c:v>1.007080078125E-3</c:v>
                </c:pt>
                <c:pt idx="50933">
                  <c:v>1.0080337524414063E-3</c:v>
                </c:pt>
                <c:pt idx="50934">
                  <c:v>1.0068416595458984E-3</c:v>
                </c:pt>
                <c:pt idx="50935">
                  <c:v>1.007080078125E-3</c:v>
                </c:pt>
                <c:pt idx="50936">
                  <c:v>1.007080078125E-3</c:v>
                </c:pt>
                <c:pt idx="50937">
                  <c:v>1.0068416595458984E-3</c:v>
                </c:pt>
                <c:pt idx="50938">
                  <c:v>1.007080078125E-3</c:v>
                </c:pt>
                <c:pt idx="50939">
                  <c:v>1.007080078125E-3</c:v>
                </c:pt>
                <c:pt idx="50940">
                  <c:v>1.0068416595458984E-3</c:v>
                </c:pt>
                <c:pt idx="50941">
                  <c:v>1.007080078125E-3</c:v>
                </c:pt>
                <c:pt idx="50942">
                  <c:v>1.007080078125E-3</c:v>
                </c:pt>
                <c:pt idx="50943">
                  <c:v>1.0068416595458984E-3</c:v>
                </c:pt>
                <c:pt idx="50944">
                  <c:v>1.007080078125E-3</c:v>
                </c:pt>
                <c:pt idx="50945">
                  <c:v>1.0080337524414063E-3</c:v>
                </c:pt>
                <c:pt idx="50946">
                  <c:v>1.007080078125E-3</c:v>
                </c:pt>
                <c:pt idx="50947">
                  <c:v>1.0068416595458984E-3</c:v>
                </c:pt>
                <c:pt idx="50948">
                  <c:v>1.007080078125E-3</c:v>
                </c:pt>
                <c:pt idx="50949">
                  <c:v>1.007080078125E-3</c:v>
                </c:pt>
                <c:pt idx="50950">
                  <c:v>1.0068416595458984E-3</c:v>
                </c:pt>
                <c:pt idx="50951">
                  <c:v>1.007080078125E-3</c:v>
                </c:pt>
                <c:pt idx="50952">
                  <c:v>1.007080078125E-3</c:v>
                </c:pt>
                <c:pt idx="50953">
                  <c:v>1.0068416595458984E-3</c:v>
                </c:pt>
                <c:pt idx="50954">
                  <c:v>1.007080078125E-3</c:v>
                </c:pt>
                <c:pt idx="50955">
                  <c:v>1.007080078125E-3</c:v>
                </c:pt>
                <c:pt idx="50956">
                  <c:v>1.0068416595458984E-3</c:v>
                </c:pt>
                <c:pt idx="50957">
                  <c:v>1.007080078125E-3</c:v>
                </c:pt>
                <c:pt idx="50958">
                  <c:v>1.0080337524414063E-3</c:v>
                </c:pt>
                <c:pt idx="50959">
                  <c:v>1.0068416595458984E-3</c:v>
                </c:pt>
                <c:pt idx="50960">
                  <c:v>1.007080078125E-3</c:v>
                </c:pt>
                <c:pt idx="50961">
                  <c:v>1.007080078125E-3</c:v>
                </c:pt>
                <c:pt idx="50962">
                  <c:v>1.0068416595458984E-3</c:v>
                </c:pt>
                <c:pt idx="50963">
                  <c:v>1.007080078125E-3</c:v>
                </c:pt>
                <c:pt idx="50964">
                  <c:v>1.007080078125E-3</c:v>
                </c:pt>
                <c:pt idx="50965">
                  <c:v>1.0068416595458984E-3</c:v>
                </c:pt>
                <c:pt idx="50966">
                  <c:v>1.007080078125E-3</c:v>
                </c:pt>
                <c:pt idx="50967">
                  <c:v>1.007080078125E-3</c:v>
                </c:pt>
                <c:pt idx="50968">
                  <c:v>1.0068416595458984E-3</c:v>
                </c:pt>
                <c:pt idx="50969">
                  <c:v>1.007080078125E-3</c:v>
                </c:pt>
                <c:pt idx="50970">
                  <c:v>1.0080337524414063E-3</c:v>
                </c:pt>
                <c:pt idx="50971">
                  <c:v>1.007080078125E-3</c:v>
                </c:pt>
                <c:pt idx="50972">
                  <c:v>1.0068416595458984E-3</c:v>
                </c:pt>
                <c:pt idx="50973">
                  <c:v>1.007080078125E-3</c:v>
                </c:pt>
                <c:pt idx="50974">
                  <c:v>1.007080078125E-3</c:v>
                </c:pt>
                <c:pt idx="50975">
                  <c:v>1.0068416595458984E-3</c:v>
                </c:pt>
                <c:pt idx="50976">
                  <c:v>1.007080078125E-3</c:v>
                </c:pt>
                <c:pt idx="50977">
                  <c:v>1.007080078125E-3</c:v>
                </c:pt>
                <c:pt idx="50978">
                  <c:v>1.0068416595458984E-3</c:v>
                </c:pt>
                <c:pt idx="50979">
                  <c:v>1.007080078125E-3</c:v>
                </c:pt>
                <c:pt idx="50980">
                  <c:v>1.007080078125E-3</c:v>
                </c:pt>
                <c:pt idx="50981">
                  <c:v>1.0068416595458984E-3</c:v>
                </c:pt>
                <c:pt idx="50982">
                  <c:v>1.007080078125E-3</c:v>
                </c:pt>
                <c:pt idx="50983">
                  <c:v>1.0080337524414063E-3</c:v>
                </c:pt>
                <c:pt idx="50984">
                  <c:v>1.0068416595458984E-3</c:v>
                </c:pt>
                <c:pt idx="50985">
                  <c:v>1.007080078125E-3</c:v>
                </c:pt>
                <c:pt idx="50986">
                  <c:v>1.007080078125E-3</c:v>
                </c:pt>
                <c:pt idx="50987">
                  <c:v>1.0068416595458984E-3</c:v>
                </c:pt>
                <c:pt idx="50988">
                  <c:v>1.007080078125E-3</c:v>
                </c:pt>
                <c:pt idx="50989">
                  <c:v>1.007080078125E-3</c:v>
                </c:pt>
                <c:pt idx="50990">
                  <c:v>1.0068416595458984E-3</c:v>
                </c:pt>
                <c:pt idx="50991">
                  <c:v>1.007080078125E-3</c:v>
                </c:pt>
                <c:pt idx="50992">
                  <c:v>1.007080078125E-3</c:v>
                </c:pt>
                <c:pt idx="50993">
                  <c:v>1.0068416595458984E-3</c:v>
                </c:pt>
                <c:pt idx="50994">
                  <c:v>1.007080078125E-3</c:v>
                </c:pt>
                <c:pt idx="50995">
                  <c:v>1.0080337524414063E-3</c:v>
                </c:pt>
                <c:pt idx="50996">
                  <c:v>1.007080078125E-3</c:v>
                </c:pt>
                <c:pt idx="50997">
                  <c:v>1.0068416595458984E-3</c:v>
                </c:pt>
                <c:pt idx="50998">
                  <c:v>1.007080078125E-3</c:v>
                </c:pt>
                <c:pt idx="50999">
                  <c:v>1.007080078125E-3</c:v>
                </c:pt>
                <c:pt idx="51000">
                  <c:v>1.0068416595458984E-3</c:v>
                </c:pt>
                <c:pt idx="51001">
                  <c:v>1.007080078125E-3</c:v>
                </c:pt>
                <c:pt idx="51002">
                  <c:v>1.007080078125E-3</c:v>
                </c:pt>
                <c:pt idx="51003">
                  <c:v>1.0068416595458984E-3</c:v>
                </c:pt>
                <c:pt idx="51004">
                  <c:v>1.007080078125E-3</c:v>
                </c:pt>
                <c:pt idx="51005">
                  <c:v>1.007080078125E-3</c:v>
                </c:pt>
                <c:pt idx="51006">
                  <c:v>1.0068416595458984E-3</c:v>
                </c:pt>
                <c:pt idx="51007">
                  <c:v>1.007080078125E-3</c:v>
                </c:pt>
                <c:pt idx="51008">
                  <c:v>1.0080337524414063E-3</c:v>
                </c:pt>
                <c:pt idx="51009">
                  <c:v>1.0068416595458984E-3</c:v>
                </c:pt>
                <c:pt idx="51010">
                  <c:v>9.0630054473876953E-3</c:v>
                </c:pt>
                <c:pt idx="51011">
                  <c:v>1.007080078125E-3</c:v>
                </c:pt>
                <c:pt idx="51012">
                  <c:v>1.0080337524414063E-3</c:v>
                </c:pt>
                <c:pt idx="51013">
                  <c:v>1.007080078125E-3</c:v>
                </c:pt>
                <c:pt idx="51014">
                  <c:v>1.0068416595458984E-3</c:v>
                </c:pt>
                <c:pt idx="51015">
                  <c:v>1.007080078125E-3</c:v>
                </c:pt>
                <c:pt idx="51016">
                  <c:v>1.007080078125E-3</c:v>
                </c:pt>
                <c:pt idx="51017">
                  <c:v>1.0068416595458984E-3</c:v>
                </c:pt>
                <c:pt idx="51018">
                  <c:v>1.007080078125E-3</c:v>
                </c:pt>
                <c:pt idx="51019">
                  <c:v>1.007080078125E-3</c:v>
                </c:pt>
                <c:pt idx="51020">
                  <c:v>1.0068416595458984E-3</c:v>
                </c:pt>
                <c:pt idx="51021">
                  <c:v>1.007080078125E-3</c:v>
                </c:pt>
                <c:pt idx="51022">
                  <c:v>1.007080078125E-3</c:v>
                </c:pt>
                <c:pt idx="51023">
                  <c:v>1.0068416595458984E-3</c:v>
                </c:pt>
                <c:pt idx="51024">
                  <c:v>1.007080078125E-3</c:v>
                </c:pt>
                <c:pt idx="51025">
                  <c:v>1.0080337524414063E-3</c:v>
                </c:pt>
                <c:pt idx="51026">
                  <c:v>1.0068416595458984E-3</c:v>
                </c:pt>
                <c:pt idx="51027">
                  <c:v>1.007080078125E-3</c:v>
                </c:pt>
                <c:pt idx="51028">
                  <c:v>1.007080078125E-3</c:v>
                </c:pt>
                <c:pt idx="51029">
                  <c:v>1.0068416595458984E-3</c:v>
                </c:pt>
                <c:pt idx="51030">
                  <c:v>1.007080078125E-3</c:v>
                </c:pt>
                <c:pt idx="51031">
                  <c:v>1.007080078125E-3</c:v>
                </c:pt>
                <c:pt idx="51032">
                  <c:v>1.0068416595458984E-3</c:v>
                </c:pt>
                <c:pt idx="51033">
                  <c:v>1.007080078125E-3</c:v>
                </c:pt>
                <c:pt idx="51034">
                  <c:v>1.007080078125E-3</c:v>
                </c:pt>
                <c:pt idx="51035">
                  <c:v>1.0068416595458984E-3</c:v>
                </c:pt>
                <c:pt idx="51036">
                  <c:v>1.007080078125E-3</c:v>
                </c:pt>
                <c:pt idx="51037">
                  <c:v>1.0080337524414063E-3</c:v>
                </c:pt>
                <c:pt idx="51038">
                  <c:v>1.007080078125E-3</c:v>
                </c:pt>
                <c:pt idx="51039">
                  <c:v>1.0068416595458984E-3</c:v>
                </c:pt>
                <c:pt idx="51040">
                  <c:v>1.007080078125E-3</c:v>
                </c:pt>
                <c:pt idx="51041">
                  <c:v>1.007080078125E-3</c:v>
                </c:pt>
                <c:pt idx="51042">
                  <c:v>1.0068416595458984E-3</c:v>
                </c:pt>
                <c:pt idx="51043">
                  <c:v>1.007080078125E-3</c:v>
                </c:pt>
                <c:pt idx="51044">
                  <c:v>1.007080078125E-3</c:v>
                </c:pt>
                <c:pt idx="51045">
                  <c:v>1.0068416595458984E-3</c:v>
                </c:pt>
                <c:pt idx="51046">
                  <c:v>1.007080078125E-3</c:v>
                </c:pt>
                <c:pt idx="51047">
                  <c:v>1.007080078125E-3</c:v>
                </c:pt>
                <c:pt idx="51048">
                  <c:v>1.0068416595458984E-3</c:v>
                </c:pt>
                <c:pt idx="51049">
                  <c:v>1.007080078125E-3</c:v>
                </c:pt>
                <c:pt idx="51050">
                  <c:v>1.0080337524414063E-3</c:v>
                </c:pt>
                <c:pt idx="51051">
                  <c:v>1.0068416595458984E-3</c:v>
                </c:pt>
                <c:pt idx="51052">
                  <c:v>1.007080078125E-3</c:v>
                </c:pt>
                <c:pt idx="51053">
                  <c:v>1.007080078125E-3</c:v>
                </c:pt>
                <c:pt idx="51054">
                  <c:v>1.0068416595458984E-3</c:v>
                </c:pt>
                <c:pt idx="51055">
                  <c:v>1.007080078125E-3</c:v>
                </c:pt>
                <c:pt idx="51056">
                  <c:v>1.007080078125E-3</c:v>
                </c:pt>
                <c:pt idx="51057">
                  <c:v>1.0068416595458984E-3</c:v>
                </c:pt>
                <c:pt idx="51058">
                  <c:v>1.007080078125E-3</c:v>
                </c:pt>
                <c:pt idx="51059">
                  <c:v>1.007080078125E-3</c:v>
                </c:pt>
                <c:pt idx="51060">
                  <c:v>1.0068416595458984E-3</c:v>
                </c:pt>
                <c:pt idx="51061">
                  <c:v>1.007080078125E-3</c:v>
                </c:pt>
                <c:pt idx="51062">
                  <c:v>1.0080337524414063E-3</c:v>
                </c:pt>
                <c:pt idx="51063">
                  <c:v>1.007080078125E-3</c:v>
                </c:pt>
                <c:pt idx="51064">
                  <c:v>1.0068416595458984E-3</c:v>
                </c:pt>
                <c:pt idx="51065">
                  <c:v>1.007080078125E-3</c:v>
                </c:pt>
                <c:pt idx="51066">
                  <c:v>1.007080078125E-3</c:v>
                </c:pt>
                <c:pt idx="51067">
                  <c:v>1.0068416595458984E-3</c:v>
                </c:pt>
                <c:pt idx="51068">
                  <c:v>1.007080078125E-3</c:v>
                </c:pt>
                <c:pt idx="51069">
                  <c:v>1.007080078125E-3</c:v>
                </c:pt>
                <c:pt idx="51070">
                  <c:v>1.0068416595458984E-3</c:v>
                </c:pt>
                <c:pt idx="51071">
                  <c:v>1.007080078125E-3</c:v>
                </c:pt>
                <c:pt idx="51072">
                  <c:v>1.007080078125E-3</c:v>
                </c:pt>
                <c:pt idx="51073">
                  <c:v>1.0068416595458984E-3</c:v>
                </c:pt>
                <c:pt idx="51074">
                  <c:v>1.007080078125E-3</c:v>
                </c:pt>
                <c:pt idx="51075">
                  <c:v>1.0080337524414063E-3</c:v>
                </c:pt>
                <c:pt idx="51076">
                  <c:v>1.0068416595458984E-3</c:v>
                </c:pt>
                <c:pt idx="51077">
                  <c:v>1.007080078125E-3</c:v>
                </c:pt>
                <c:pt idx="51078">
                  <c:v>1.007080078125E-3</c:v>
                </c:pt>
                <c:pt idx="51079">
                  <c:v>1.0068416595458984E-3</c:v>
                </c:pt>
                <c:pt idx="51080">
                  <c:v>1.007080078125E-3</c:v>
                </c:pt>
                <c:pt idx="51081">
                  <c:v>1.007080078125E-3</c:v>
                </c:pt>
                <c:pt idx="51082">
                  <c:v>1.0068416595458984E-3</c:v>
                </c:pt>
                <c:pt idx="51083">
                  <c:v>1.007080078125E-3</c:v>
                </c:pt>
                <c:pt idx="51084">
                  <c:v>1.007080078125E-3</c:v>
                </c:pt>
                <c:pt idx="51085">
                  <c:v>1.0068416595458984E-3</c:v>
                </c:pt>
                <c:pt idx="51086">
                  <c:v>1.007080078125E-3</c:v>
                </c:pt>
                <c:pt idx="51087">
                  <c:v>1.0080337524414063E-3</c:v>
                </c:pt>
                <c:pt idx="51088">
                  <c:v>1.007080078125E-3</c:v>
                </c:pt>
                <c:pt idx="51089">
                  <c:v>1.0068416595458984E-3</c:v>
                </c:pt>
                <c:pt idx="51090">
                  <c:v>1.007080078125E-3</c:v>
                </c:pt>
                <c:pt idx="51091">
                  <c:v>1.007080078125E-3</c:v>
                </c:pt>
                <c:pt idx="51092">
                  <c:v>1.0068416595458984E-3</c:v>
                </c:pt>
                <c:pt idx="51093">
                  <c:v>1.007080078125E-3</c:v>
                </c:pt>
                <c:pt idx="51094">
                  <c:v>1.007080078125E-3</c:v>
                </c:pt>
                <c:pt idx="51095">
                  <c:v>1.0068416595458984E-3</c:v>
                </c:pt>
                <c:pt idx="51096">
                  <c:v>1.007080078125E-3</c:v>
                </c:pt>
                <c:pt idx="51097">
                  <c:v>1.007080078125E-3</c:v>
                </c:pt>
                <c:pt idx="51098">
                  <c:v>1.0068416595458984E-3</c:v>
                </c:pt>
                <c:pt idx="51099">
                  <c:v>1.007080078125E-3</c:v>
                </c:pt>
                <c:pt idx="51100">
                  <c:v>1.0080337524414063E-3</c:v>
                </c:pt>
                <c:pt idx="51101">
                  <c:v>1.0068416595458984E-3</c:v>
                </c:pt>
                <c:pt idx="51102">
                  <c:v>1.007080078125E-3</c:v>
                </c:pt>
                <c:pt idx="51103">
                  <c:v>1.007080078125E-3</c:v>
                </c:pt>
                <c:pt idx="51104">
                  <c:v>1.0068416595458984E-3</c:v>
                </c:pt>
                <c:pt idx="51105">
                  <c:v>1.007080078125E-3</c:v>
                </c:pt>
                <c:pt idx="51106">
                  <c:v>1.007080078125E-3</c:v>
                </c:pt>
                <c:pt idx="51107">
                  <c:v>1.0068416595458984E-3</c:v>
                </c:pt>
                <c:pt idx="51108">
                  <c:v>1.007080078125E-3</c:v>
                </c:pt>
                <c:pt idx="51109">
                  <c:v>1.007080078125E-3</c:v>
                </c:pt>
                <c:pt idx="51110">
                  <c:v>1.0068416595458984E-3</c:v>
                </c:pt>
                <c:pt idx="51111">
                  <c:v>1.007080078125E-3</c:v>
                </c:pt>
                <c:pt idx="51112">
                  <c:v>1.0080337524414063E-3</c:v>
                </c:pt>
                <c:pt idx="51113">
                  <c:v>1.007080078125E-3</c:v>
                </c:pt>
                <c:pt idx="51114">
                  <c:v>1.0068416595458984E-3</c:v>
                </c:pt>
                <c:pt idx="51115">
                  <c:v>1.007080078125E-3</c:v>
                </c:pt>
                <c:pt idx="51116">
                  <c:v>1.007080078125E-3</c:v>
                </c:pt>
                <c:pt idx="51117">
                  <c:v>1.0068416595458984E-3</c:v>
                </c:pt>
                <c:pt idx="51118">
                  <c:v>1.007080078125E-3</c:v>
                </c:pt>
                <c:pt idx="51119">
                  <c:v>1.007080078125E-3</c:v>
                </c:pt>
                <c:pt idx="51120">
                  <c:v>1.0068416595458984E-3</c:v>
                </c:pt>
                <c:pt idx="51121">
                  <c:v>1.007080078125E-3</c:v>
                </c:pt>
                <c:pt idx="51122">
                  <c:v>1.007080078125E-3</c:v>
                </c:pt>
                <c:pt idx="51123">
                  <c:v>1.0068416595458984E-3</c:v>
                </c:pt>
                <c:pt idx="51124">
                  <c:v>1.0080337524414063E-3</c:v>
                </c:pt>
                <c:pt idx="51125">
                  <c:v>1.007080078125E-3</c:v>
                </c:pt>
                <c:pt idx="51126">
                  <c:v>1.0068416595458984E-3</c:v>
                </c:pt>
                <c:pt idx="51127">
                  <c:v>1.007080078125E-3</c:v>
                </c:pt>
                <c:pt idx="51128">
                  <c:v>1.007080078125E-3</c:v>
                </c:pt>
                <c:pt idx="51129">
                  <c:v>1.0068416595458984E-3</c:v>
                </c:pt>
                <c:pt idx="51130">
                  <c:v>1.007080078125E-3</c:v>
                </c:pt>
                <c:pt idx="51131">
                  <c:v>1.007080078125E-3</c:v>
                </c:pt>
                <c:pt idx="51132">
                  <c:v>1.0068416595458984E-3</c:v>
                </c:pt>
                <c:pt idx="51133">
                  <c:v>1.007080078125E-3</c:v>
                </c:pt>
                <c:pt idx="51134">
                  <c:v>1.007080078125E-3</c:v>
                </c:pt>
                <c:pt idx="51135">
                  <c:v>1.0068416595458984E-3</c:v>
                </c:pt>
                <c:pt idx="51136">
                  <c:v>1.007080078125E-3</c:v>
                </c:pt>
                <c:pt idx="51137">
                  <c:v>1.0080337524414063E-3</c:v>
                </c:pt>
                <c:pt idx="51138">
                  <c:v>1.007080078125E-3</c:v>
                </c:pt>
                <c:pt idx="51139">
                  <c:v>1.0068416595458984E-3</c:v>
                </c:pt>
                <c:pt idx="51140">
                  <c:v>1.007080078125E-3</c:v>
                </c:pt>
                <c:pt idx="51141">
                  <c:v>1.007080078125E-3</c:v>
                </c:pt>
                <c:pt idx="51142">
                  <c:v>1.0068416595458984E-3</c:v>
                </c:pt>
                <c:pt idx="51143">
                  <c:v>1.007080078125E-3</c:v>
                </c:pt>
                <c:pt idx="51144">
                  <c:v>1.007080078125E-3</c:v>
                </c:pt>
                <c:pt idx="51145">
                  <c:v>1.0068416595458984E-3</c:v>
                </c:pt>
                <c:pt idx="51146">
                  <c:v>1.007080078125E-3</c:v>
                </c:pt>
                <c:pt idx="51147">
                  <c:v>1.007080078125E-3</c:v>
                </c:pt>
                <c:pt idx="51148">
                  <c:v>1.0068416595458984E-3</c:v>
                </c:pt>
                <c:pt idx="51149">
                  <c:v>1.0080337524414063E-3</c:v>
                </c:pt>
                <c:pt idx="51150">
                  <c:v>1.007080078125E-3</c:v>
                </c:pt>
                <c:pt idx="51151">
                  <c:v>1.0068416595458984E-3</c:v>
                </c:pt>
                <c:pt idx="51152">
                  <c:v>1.007080078125E-3</c:v>
                </c:pt>
                <c:pt idx="51153">
                  <c:v>1.007080078125E-3</c:v>
                </c:pt>
                <c:pt idx="51154">
                  <c:v>1.0068416595458984E-3</c:v>
                </c:pt>
                <c:pt idx="51155">
                  <c:v>1.007080078125E-3</c:v>
                </c:pt>
                <c:pt idx="51156">
                  <c:v>1.007080078125E-3</c:v>
                </c:pt>
                <c:pt idx="51157">
                  <c:v>1.0068416595458984E-3</c:v>
                </c:pt>
                <c:pt idx="51158">
                  <c:v>1.007080078125E-3</c:v>
                </c:pt>
                <c:pt idx="51159">
                  <c:v>1.007080078125E-3</c:v>
                </c:pt>
                <c:pt idx="51160">
                  <c:v>1.0068416595458984E-3</c:v>
                </c:pt>
                <c:pt idx="51161">
                  <c:v>1.007080078125E-3</c:v>
                </c:pt>
                <c:pt idx="51162">
                  <c:v>1.0080337524414063E-3</c:v>
                </c:pt>
                <c:pt idx="51163">
                  <c:v>1.007080078125E-3</c:v>
                </c:pt>
                <c:pt idx="51164">
                  <c:v>1.0068416595458984E-3</c:v>
                </c:pt>
                <c:pt idx="51165">
                  <c:v>1.007080078125E-3</c:v>
                </c:pt>
                <c:pt idx="51166">
                  <c:v>1.007080078125E-3</c:v>
                </c:pt>
                <c:pt idx="51167">
                  <c:v>1.0068416595458984E-3</c:v>
                </c:pt>
                <c:pt idx="51168">
                  <c:v>1.007080078125E-3</c:v>
                </c:pt>
                <c:pt idx="51169">
                  <c:v>1.007080078125E-3</c:v>
                </c:pt>
                <c:pt idx="51170">
                  <c:v>1.0068416595458984E-3</c:v>
                </c:pt>
                <c:pt idx="51171">
                  <c:v>1.007080078125E-3</c:v>
                </c:pt>
                <c:pt idx="51172">
                  <c:v>1.007080078125E-3</c:v>
                </c:pt>
                <c:pt idx="51173">
                  <c:v>1.0068416595458984E-3</c:v>
                </c:pt>
                <c:pt idx="51174">
                  <c:v>1.0080337524414063E-3</c:v>
                </c:pt>
                <c:pt idx="51175">
                  <c:v>1.007080078125E-3</c:v>
                </c:pt>
                <c:pt idx="51176">
                  <c:v>1.0068416595458984E-3</c:v>
                </c:pt>
                <c:pt idx="51177">
                  <c:v>1.007080078125E-3</c:v>
                </c:pt>
                <c:pt idx="51178">
                  <c:v>1.007080078125E-3</c:v>
                </c:pt>
                <c:pt idx="51179">
                  <c:v>1.0068416595458984E-3</c:v>
                </c:pt>
                <c:pt idx="51180">
                  <c:v>1.007080078125E-3</c:v>
                </c:pt>
                <c:pt idx="51181">
                  <c:v>1.007080078125E-3</c:v>
                </c:pt>
                <c:pt idx="51182">
                  <c:v>1.0068416595458984E-3</c:v>
                </c:pt>
                <c:pt idx="51183">
                  <c:v>1.007080078125E-3</c:v>
                </c:pt>
                <c:pt idx="51184">
                  <c:v>1.007080078125E-3</c:v>
                </c:pt>
                <c:pt idx="51185">
                  <c:v>1.0068416595458984E-3</c:v>
                </c:pt>
                <c:pt idx="51186">
                  <c:v>1.007080078125E-3</c:v>
                </c:pt>
                <c:pt idx="51187">
                  <c:v>1.0080337524414063E-3</c:v>
                </c:pt>
                <c:pt idx="51188">
                  <c:v>1.007080078125E-3</c:v>
                </c:pt>
                <c:pt idx="51189">
                  <c:v>1.0068416595458984E-3</c:v>
                </c:pt>
                <c:pt idx="51190">
                  <c:v>1.007080078125E-3</c:v>
                </c:pt>
                <c:pt idx="51191">
                  <c:v>1.007080078125E-3</c:v>
                </c:pt>
                <c:pt idx="51192">
                  <c:v>1.0068416595458984E-3</c:v>
                </c:pt>
                <c:pt idx="51193">
                  <c:v>1.007080078125E-3</c:v>
                </c:pt>
                <c:pt idx="51194">
                  <c:v>1.007080078125E-3</c:v>
                </c:pt>
                <c:pt idx="51195">
                  <c:v>1.0068416595458984E-3</c:v>
                </c:pt>
                <c:pt idx="51196">
                  <c:v>1.007080078125E-3</c:v>
                </c:pt>
                <c:pt idx="51197">
                  <c:v>1.007080078125E-3</c:v>
                </c:pt>
                <c:pt idx="51198">
                  <c:v>1.0068416595458984E-3</c:v>
                </c:pt>
                <c:pt idx="51199">
                  <c:v>1.0080337524414063E-3</c:v>
                </c:pt>
                <c:pt idx="51200">
                  <c:v>1.007080078125E-3</c:v>
                </c:pt>
                <c:pt idx="51201">
                  <c:v>1.0068416595458984E-3</c:v>
                </c:pt>
                <c:pt idx="51202">
                  <c:v>1.007080078125E-3</c:v>
                </c:pt>
                <c:pt idx="51203">
                  <c:v>1.007080078125E-3</c:v>
                </c:pt>
                <c:pt idx="51204">
                  <c:v>1.0068416595458984E-3</c:v>
                </c:pt>
                <c:pt idx="51205">
                  <c:v>1.007080078125E-3</c:v>
                </c:pt>
                <c:pt idx="51206">
                  <c:v>1.007080078125E-3</c:v>
                </c:pt>
                <c:pt idx="51207">
                  <c:v>1.0068416595458984E-3</c:v>
                </c:pt>
                <c:pt idx="51208">
                  <c:v>1.007080078125E-3</c:v>
                </c:pt>
                <c:pt idx="51209">
                  <c:v>1.007080078125E-3</c:v>
                </c:pt>
                <c:pt idx="51210">
                  <c:v>1.0068416595458984E-3</c:v>
                </c:pt>
                <c:pt idx="51211">
                  <c:v>1.007080078125E-3</c:v>
                </c:pt>
                <c:pt idx="51212">
                  <c:v>1.0080337524414063E-3</c:v>
                </c:pt>
                <c:pt idx="51213">
                  <c:v>1.007080078125E-3</c:v>
                </c:pt>
                <c:pt idx="51214">
                  <c:v>1.0068416595458984E-3</c:v>
                </c:pt>
                <c:pt idx="51215">
                  <c:v>1.007080078125E-3</c:v>
                </c:pt>
                <c:pt idx="51216">
                  <c:v>1.007080078125E-3</c:v>
                </c:pt>
                <c:pt idx="51217">
                  <c:v>1.0068416595458984E-3</c:v>
                </c:pt>
                <c:pt idx="51218">
                  <c:v>1.007080078125E-3</c:v>
                </c:pt>
                <c:pt idx="51219">
                  <c:v>1.007080078125E-3</c:v>
                </c:pt>
                <c:pt idx="51220">
                  <c:v>1.0068416595458984E-3</c:v>
                </c:pt>
                <c:pt idx="51221">
                  <c:v>1.007080078125E-3</c:v>
                </c:pt>
                <c:pt idx="51222">
                  <c:v>1.007080078125E-3</c:v>
                </c:pt>
                <c:pt idx="51223">
                  <c:v>1.0068416595458984E-3</c:v>
                </c:pt>
                <c:pt idx="51224">
                  <c:v>1.0080337524414063E-3</c:v>
                </c:pt>
                <c:pt idx="51225">
                  <c:v>1.007080078125E-3</c:v>
                </c:pt>
                <c:pt idx="51226">
                  <c:v>1.0068416595458984E-3</c:v>
                </c:pt>
                <c:pt idx="51227">
                  <c:v>1.007080078125E-3</c:v>
                </c:pt>
                <c:pt idx="51228">
                  <c:v>1.007080078125E-3</c:v>
                </c:pt>
                <c:pt idx="51229">
                  <c:v>1.0068416595458984E-3</c:v>
                </c:pt>
                <c:pt idx="51230">
                  <c:v>1.007080078125E-3</c:v>
                </c:pt>
                <c:pt idx="51231">
                  <c:v>1.007080078125E-3</c:v>
                </c:pt>
                <c:pt idx="51232">
                  <c:v>1.0068416595458984E-3</c:v>
                </c:pt>
                <c:pt idx="51233">
                  <c:v>1.007080078125E-3</c:v>
                </c:pt>
                <c:pt idx="51234">
                  <c:v>1.007080078125E-3</c:v>
                </c:pt>
                <c:pt idx="51235">
                  <c:v>1.0068416595458984E-3</c:v>
                </c:pt>
                <c:pt idx="51236">
                  <c:v>1.007080078125E-3</c:v>
                </c:pt>
                <c:pt idx="51237">
                  <c:v>1.0080337524414063E-3</c:v>
                </c:pt>
                <c:pt idx="51238">
                  <c:v>1.007080078125E-3</c:v>
                </c:pt>
                <c:pt idx="51239">
                  <c:v>1.0068416595458984E-3</c:v>
                </c:pt>
                <c:pt idx="51240">
                  <c:v>1.007080078125E-3</c:v>
                </c:pt>
                <c:pt idx="51241">
                  <c:v>1.007080078125E-3</c:v>
                </c:pt>
                <c:pt idx="51242">
                  <c:v>1.0068416595458984E-3</c:v>
                </c:pt>
                <c:pt idx="51243">
                  <c:v>1.007080078125E-3</c:v>
                </c:pt>
                <c:pt idx="51244">
                  <c:v>1.007080078125E-3</c:v>
                </c:pt>
                <c:pt idx="51245">
                  <c:v>1.0068416595458984E-3</c:v>
                </c:pt>
                <c:pt idx="51246">
                  <c:v>1.007080078125E-3</c:v>
                </c:pt>
                <c:pt idx="51247">
                  <c:v>1.007080078125E-3</c:v>
                </c:pt>
                <c:pt idx="51248">
                  <c:v>1.0068416595458984E-3</c:v>
                </c:pt>
                <c:pt idx="51249">
                  <c:v>1.0080337524414063E-3</c:v>
                </c:pt>
                <c:pt idx="51250">
                  <c:v>1.007080078125E-3</c:v>
                </c:pt>
                <c:pt idx="51251">
                  <c:v>1.0068416595458984E-3</c:v>
                </c:pt>
                <c:pt idx="51252">
                  <c:v>1.007080078125E-3</c:v>
                </c:pt>
                <c:pt idx="51253">
                  <c:v>1.007080078125E-3</c:v>
                </c:pt>
                <c:pt idx="51254">
                  <c:v>1.0068416595458984E-3</c:v>
                </c:pt>
                <c:pt idx="51255">
                  <c:v>1.007080078125E-3</c:v>
                </c:pt>
                <c:pt idx="51256">
                  <c:v>1.007080078125E-3</c:v>
                </c:pt>
                <c:pt idx="51257">
                  <c:v>1.0068416595458984E-3</c:v>
                </c:pt>
                <c:pt idx="51258">
                  <c:v>1.007080078125E-3</c:v>
                </c:pt>
                <c:pt idx="51259">
                  <c:v>1.007080078125E-3</c:v>
                </c:pt>
                <c:pt idx="51260">
                  <c:v>1.0068416595458984E-3</c:v>
                </c:pt>
                <c:pt idx="51261">
                  <c:v>1.007080078125E-3</c:v>
                </c:pt>
                <c:pt idx="51262">
                  <c:v>1.0080337524414063E-3</c:v>
                </c:pt>
                <c:pt idx="51263">
                  <c:v>1.007080078125E-3</c:v>
                </c:pt>
                <c:pt idx="51264">
                  <c:v>1.0068416595458984E-3</c:v>
                </c:pt>
                <c:pt idx="51265">
                  <c:v>1.007080078125E-3</c:v>
                </c:pt>
                <c:pt idx="51266">
                  <c:v>1.007080078125E-3</c:v>
                </c:pt>
                <c:pt idx="51267">
                  <c:v>1.0068416595458984E-3</c:v>
                </c:pt>
                <c:pt idx="51268">
                  <c:v>1.007080078125E-3</c:v>
                </c:pt>
                <c:pt idx="51269">
                  <c:v>1.007080078125E-3</c:v>
                </c:pt>
                <c:pt idx="51270">
                  <c:v>1.0068416595458984E-3</c:v>
                </c:pt>
                <c:pt idx="51271">
                  <c:v>1.007080078125E-3</c:v>
                </c:pt>
                <c:pt idx="51272">
                  <c:v>1.007080078125E-3</c:v>
                </c:pt>
                <c:pt idx="51273">
                  <c:v>1.0068416595458984E-3</c:v>
                </c:pt>
                <c:pt idx="51274">
                  <c:v>1.0080337524414063E-3</c:v>
                </c:pt>
                <c:pt idx="51275">
                  <c:v>1.007080078125E-3</c:v>
                </c:pt>
                <c:pt idx="51276">
                  <c:v>1.0068416595458984E-3</c:v>
                </c:pt>
                <c:pt idx="51277">
                  <c:v>1.007080078125E-3</c:v>
                </c:pt>
                <c:pt idx="51278">
                  <c:v>1.007080078125E-3</c:v>
                </c:pt>
                <c:pt idx="51279">
                  <c:v>1.0068416595458984E-3</c:v>
                </c:pt>
                <c:pt idx="51280">
                  <c:v>1.007080078125E-3</c:v>
                </c:pt>
                <c:pt idx="51281">
                  <c:v>1.007080078125E-3</c:v>
                </c:pt>
                <c:pt idx="51282">
                  <c:v>1.0068416595458984E-3</c:v>
                </c:pt>
                <c:pt idx="51283">
                  <c:v>1.007080078125E-3</c:v>
                </c:pt>
                <c:pt idx="51284">
                  <c:v>1.007080078125E-3</c:v>
                </c:pt>
                <c:pt idx="51285">
                  <c:v>1.0068416595458984E-3</c:v>
                </c:pt>
                <c:pt idx="51286">
                  <c:v>1.007080078125E-3</c:v>
                </c:pt>
                <c:pt idx="51287">
                  <c:v>1.0080337524414063E-3</c:v>
                </c:pt>
                <c:pt idx="51288">
                  <c:v>1.007080078125E-3</c:v>
                </c:pt>
                <c:pt idx="51289">
                  <c:v>1.0068416595458984E-3</c:v>
                </c:pt>
                <c:pt idx="51290">
                  <c:v>1.007080078125E-3</c:v>
                </c:pt>
                <c:pt idx="51291">
                  <c:v>1.007080078125E-3</c:v>
                </c:pt>
                <c:pt idx="51292">
                  <c:v>1.0068416595458984E-3</c:v>
                </c:pt>
                <c:pt idx="51293">
                  <c:v>1.007080078125E-3</c:v>
                </c:pt>
                <c:pt idx="51294">
                  <c:v>1.007080078125E-3</c:v>
                </c:pt>
                <c:pt idx="51295">
                  <c:v>1.0068416595458984E-3</c:v>
                </c:pt>
                <c:pt idx="51296">
                  <c:v>1.007080078125E-3</c:v>
                </c:pt>
                <c:pt idx="51297">
                  <c:v>1.007080078125E-3</c:v>
                </c:pt>
                <c:pt idx="51298">
                  <c:v>1.0068416595458984E-3</c:v>
                </c:pt>
                <c:pt idx="51299">
                  <c:v>1.0080337524414063E-3</c:v>
                </c:pt>
                <c:pt idx="51300">
                  <c:v>1.007080078125E-3</c:v>
                </c:pt>
                <c:pt idx="51301">
                  <c:v>1.0068416595458984E-3</c:v>
                </c:pt>
                <c:pt idx="51302">
                  <c:v>1.007080078125E-3</c:v>
                </c:pt>
                <c:pt idx="51303">
                  <c:v>1.007080078125E-3</c:v>
                </c:pt>
                <c:pt idx="51304">
                  <c:v>1.0068416595458984E-3</c:v>
                </c:pt>
                <c:pt idx="51305">
                  <c:v>1.007080078125E-3</c:v>
                </c:pt>
                <c:pt idx="51306">
                  <c:v>1.007080078125E-3</c:v>
                </c:pt>
                <c:pt idx="51307">
                  <c:v>1.0068416595458984E-3</c:v>
                </c:pt>
                <c:pt idx="51308">
                  <c:v>1.007080078125E-3</c:v>
                </c:pt>
                <c:pt idx="51309">
                  <c:v>1.007080078125E-3</c:v>
                </c:pt>
                <c:pt idx="51310">
                  <c:v>1.0068416595458984E-3</c:v>
                </c:pt>
                <c:pt idx="51311">
                  <c:v>1.007080078125E-3</c:v>
                </c:pt>
                <c:pt idx="51312">
                  <c:v>1.0080337524414063E-3</c:v>
                </c:pt>
                <c:pt idx="51313">
                  <c:v>1.007080078125E-3</c:v>
                </c:pt>
                <c:pt idx="51314">
                  <c:v>1.0068416595458984E-3</c:v>
                </c:pt>
                <c:pt idx="51315">
                  <c:v>1.007080078125E-3</c:v>
                </c:pt>
                <c:pt idx="51316">
                  <c:v>1.007080078125E-3</c:v>
                </c:pt>
                <c:pt idx="51317">
                  <c:v>1.0068416595458984E-3</c:v>
                </c:pt>
                <c:pt idx="51318">
                  <c:v>1.007080078125E-3</c:v>
                </c:pt>
                <c:pt idx="51319">
                  <c:v>1.007080078125E-3</c:v>
                </c:pt>
                <c:pt idx="51320">
                  <c:v>1.0068416595458984E-3</c:v>
                </c:pt>
                <c:pt idx="51321">
                  <c:v>1.007080078125E-3</c:v>
                </c:pt>
                <c:pt idx="51322">
                  <c:v>1.007080078125E-3</c:v>
                </c:pt>
                <c:pt idx="51323">
                  <c:v>1.0068416595458984E-3</c:v>
                </c:pt>
                <c:pt idx="51324">
                  <c:v>1.0080337524414063E-3</c:v>
                </c:pt>
                <c:pt idx="51325">
                  <c:v>1.007080078125E-3</c:v>
                </c:pt>
                <c:pt idx="51326">
                  <c:v>1.0068416595458984E-3</c:v>
                </c:pt>
                <c:pt idx="51327">
                  <c:v>1.007080078125E-3</c:v>
                </c:pt>
                <c:pt idx="51328">
                  <c:v>1.007080078125E-3</c:v>
                </c:pt>
                <c:pt idx="51329">
                  <c:v>1.0068416595458984E-3</c:v>
                </c:pt>
                <c:pt idx="51330">
                  <c:v>1.007080078125E-3</c:v>
                </c:pt>
                <c:pt idx="51331">
                  <c:v>1.007080078125E-3</c:v>
                </c:pt>
                <c:pt idx="51332">
                  <c:v>1.0068416595458984E-3</c:v>
                </c:pt>
                <c:pt idx="51333">
                  <c:v>1.007080078125E-3</c:v>
                </c:pt>
                <c:pt idx="51334">
                  <c:v>1.007080078125E-3</c:v>
                </c:pt>
                <c:pt idx="51335">
                  <c:v>1.0068416595458984E-3</c:v>
                </c:pt>
                <c:pt idx="51336">
                  <c:v>1.007080078125E-3</c:v>
                </c:pt>
                <c:pt idx="51337">
                  <c:v>1.0080337524414063E-3</c:v>
                </c:pt>
                <c:pt idx="51338">
                  <c:v>1.007080078125E-3</c:v>
                </c:pt>
                <c:pt idx="51339">
                  <c:v>1.0068416595458984E-3</c:v>
                </c:pt>
                <c:pt idx="51340">
                  <c:v>1.007080078125E-3</c:v>
                </c:pt>
                <c:pt idx="51341">
                  <c:v>1.007080078125E-3</c:v>
                </c:pt>
                <c:pt idx="51342">
                  <c:v>1.0068416595458984E-3</c:v>
                </c:pt>
                <c:pt idx="51343">
                  <c:v>1.007080078125E-3</c:v>
                </c:pt>
                <c:pt idx="51344">
                  <c:v>1.007080078125E-3</c:v>
                </c:pt>
                <c:pt idx="51345">
                  <c:v>1.0068416595458984E-3</c:v>
                </c:pt>
                <c:pt idx="51346">
                  <c:v>1.007080078125E-3</c:v>
                </c:pt>
                <c:pt idx="51347">
                  <c:v>1.0068416595458984E-3</c:v>
                </c:pt>
                <c:pt idx="51348">
                  <c:v>1.007080078125E-3</c:v>
                </c:pt>
                <c:pt idx="51349">
                  <c:v>1.0080337524414063E-3</c:v>
                </c:pt>
                <c:pt idx="51350">
                  <c:v>1.007080078125E-3</c:v>
                </c:pt>
                <c:pt idx="51351">
                  <c:v>1.0068416595458984E-3</c:v>
                </c:pt>
                <c:pt idx="51352">
                  <c:v>1.007080078125E-3</c:v>
                </c:pt>
                <c:pt idx="51353">
                  <c:v>1.007080078125E-3</c:v>
                </c:pt>
                <c:pt idx="51354">
                  <c:v>1.0068416595458984E-3</c:v>
                </c:pt>
                <c:pt idx="51355">
                  <c:v>1.007080078125E-3</c:v>
                </c:pt>
                <c:pt idx="51356">
                  <c:v>1.007080078125E-3</c:v>
                </c:pt>
                <c:pt idx="51357">
                  <c:v>1.0068416595458984E-3</c:v>
                </c:pt>
                <c:pt idx="51358">
                  <c:v>1.007080078125E-3</c:v>
                </c:pt>
                <c:pt idx="51359">
                  <c:v>1.007080078125E-3</c:v>
                </c:pt>
                <c:pt idx="51360">
                  <c:v>1.0068416595458984E-3</c:v>
                </c:pt>
                <c:pt idx="51361">
                  <c:v>1.007080078125E-3</c:v>
                </c:pt>
                <c:pt idx="51362">
                  <c:v>1.0080337524414063E-3</c:v>
                </c:pt>
                <c:pt idx="51363">
                  <c:v>1.007080078125E-3</c:v>
                </c:pt>
                <c:pt idx="51364">
                  <c:v>1.0068416595458984E-3</c:v>
                </c:pt>
                <c:pt idx="51365">
                  <c:v>1.007080078125E-3</c:v>
                </c:pt>
                <c:pt idx="51366">
                  <c:v>1.007080078125E-3</c:v>
                </c:pt>
                <c:pt idx="51367">
                  <c:v>1.0068416595458984E-3</c:v>
                </c:pt>
                <c:pt idx="51368">
                  <c:v>1.007080078125E-3</c:v>
                </c:pt>
                <c:pt idx="51369">
                  <c:v>1.0068416595458984E-3</c:v>
                </c:pt>
                <c:pt idx="51370">
                  <c:v>1.007080078125E-3</c:v>
                </c:pt>
                <c:pt idx="51371">
                  <c:v>1.007080078125E-3</c:v>
                </c:pt>
                <c:pt idx="51372">
                  <c:v>1.0068416595458984E-3</c:v>
                </c:pt>
                <c:pt idx="51373">
                  <c:v>1.007080078125E-3</c:v>
                </c:pt>
                <c:pt idx="51374">
                  <c:v>1.0080337524414063E-3</c:v>
                </c:pt>
                <c:pt idx="51375">
                  <c:v>1.007080078125E-3</c:v>
                </c:pt>
                <c:pt idx="51376">
                  <c:v>1.0068416595458984E-3</c:v>
                </c:pt>
                <c:pt idx="51377">
                  <c:v>1.007080078125E-3</c:v>
                </c:pt>
                <c:pt idx="51378">
                  <c:v>1.007080078125E-3</c:v>
                </c:pt>
                <c:pt idx="51379">
                  <c:v>1.0068416595458984E-3</c:v>
                </c:pt>
                <c:pt idx="51380">
                  <c:v>1.007080078125E-3</c:v>
                </c:pt>
                <c:pt idx="51381">
                  <c:v>1.007080078125E-3</c:v>
                </c:pt>
                <c:pt idx="51382">
                  <c:v>1.0068416595458984E-3</c:v>
                </c:pt>
                <c:pt idx="51383">
                  <c:v>1.007080078125E-3</c:v>
                </c:pt>
                <c:pt idx="51384">
                  <c:v>1.007080078125E-3</c:v>
                </c:pt>
                <c:pt idx="51385">
                  <c:v>1.0068416595458984E-3</c:v>
                </c:pt>
                <c:pt idx="51386">
                  <c:v>1.007080078125E-3</c:v>
                </c:pt>
                <c:pt idx="51387">
                  <c:v>1.0080337524414063E-3</c:v>
                </c:pt>
                <c:pt idx="51388">
                  <c:v>1.007080078125E-3</c:v>
                </c:pt>
                <c:pt idx="51389">
                  <c:v>1.0068416595458984E-3</c:v>
                </c:pt>
                <c:pt idx="51390">
                  <c:v>1.007080078125E-3</c:v>
                </c:pt>
                <c:pt idx="51391">
                  <c:v>1.0068416595458984E-3</c:v>
                </c:pt>
                <c:pt idx="51392">
                  <c:v>1.007080078125E-3</c:v>
                </c:pt>
                <c:pt idx="51393">
                  <c:v>1.007080078125E-3</c:v>
                </c:pt>
                <c:pt idx="51394">
                  <c:v>1.0068416595458984E-3</c:v>
                </c:pt>
                <c:pt idx="51395">
                  <c:v>1.007080078125E-3</c:v>
                </c:pt>
                <c:pt idx="51396">
                  <c:v>1.007080078125E-3</c:v>
                </c:pt>
                <c:pt idx="51397">
                  <c:v>1.0068416595458984E-3</c:v>
                </c:pt>
                <c:pt idx="51398">
                  <c:v>1.007080078125E-3</c:v>
                </c:pt>
                <c:pt idx="51399">
                  <c:v>1.0080337524414063E-3</c:v>
                </c:pt>
                <c:pt idx="51400">
                  <c:v>1.007080078125E-3</c:v>
                </c:pt>
                <c:pt idx="51401">
                  <c:v>1.0068416595458984E-3</c:v>
                </c:pt>
                <c:pt idx="51402">
                  <c:v>1.007080078125E-3</c:v>
                </c:pt>
                <c:pt idx="51403">
                  <c:v>1.007080078125E-3</c:v>
                </c:pt>
                <c:pt idx="51404">
                  <c:v>1.0068416595458984E-3</c:v>
                </c:pt>
                <c:pt idx="51405">
                  <c:v>1.007080078125E-3</c:v>
                </c:pt>
                <c:pt idx="51406">
                  <c:v>1.007080078125E-3</c:v>
                </c:pt>
                <c:pt idx="51407">
                  <c:v>1.0068416595458984E-3</c:v>
                </c:pt>
                <c:pt idx="51408">
                  <c:v>1.007080078125E-3</c:v>
                </c:pt>
                <c:pt idx="51409">
                  <c:v>1.007080078125E-3</c:v>
                </c:pt>
                <c:pt idx="51410">
                  <c:v>1.0068416595458984E-3</c:v>
                </c:pt>
                <c:pt idx="51411">
                  <c:v>1.007080078125E-3</c:v>
                </c:pt>
                <c:pt idx="51412">
                  <c:v>1.0080337524414063E-3</c:v>
                </c:pt>
                <c:pt idx="51413">
                  <c:v>1.0068416595458984E-3</c:v>
                </c:pt>
                <c:pt idx="51414">
                  <c:v>1.007080078125E-3</c:v>
                </c:pt>
                <c:pt idx="51415">
                  <c:v>1.007080078125E-3</c:v>
                </c:pt>
                <c:pt idx="51416">
                  <c:v>1.0068416595458984E-3</c:v>
                </c:pt>
                <c:pt idx="51417">
                  <c:v>1.007080078125E-3</c:v>
                </c:pt>
                <c:pt idx="51418">
                  <c:v>1.007080078125E-3</c:v>
                </c:pt>
                <c:pt idx="51419">
                  <c:v>1.0068416595458984E-3</c:v>
                </c:pt>
                <c:pt idx="51420">
                  <c:v>1.007080078125E-3</c:v>
                </c:pt>
                <c:pt idx="51421">
                  <c:v>1.007080078125E-3</c:v>
                </c:pt>
                <c:pt idx="51422">
                  <c:v>1.0068416595458984E-3</c:v>
                </c:pt>
                <c:pt idx="51423">
                  <c:v>1.007080078125E-3</c:v>
                </c:pt>
                <c:pt idx="51424">
                  <c:v>1.0080337524414063E-3</c:v>
                </c:pt>
                <c:pt idx="51425">
                  <c:v>1.007080078125E-3</c:v>
                </c:pt>
                <c:pt idx="51426">
                  <c:v>1.0068416595458984E-3</c:v>
                </c:pt>
                <c:pt idx="51427">
                  <c:v>1.007080078125E-3</c:v>
                </c:pt>
                <c:pt idx="51428">
                  <c:v>1.007080078125E-3</c:v>
                </c:pt>
                <c:pt idx="51429">
                  <c:v>1.0068416595458984E-3</c:v>
                </c:pt>
                <c:pt idx="51430">
                  <c:v>1.007080078125E-3</c:v>
                </c:pt>
                <c:pt idx="51431">
                  <c:v>1.007080078125E-3</c:v>
                </c:pt>
                <c:pt idx="51432">
                  <c:v>1.0068416595458984E-3</c:v>
                </c:pt>
                <c:pt idx="51433">
                  <c:v>1.007080078125E-3</c:v>
                </c:pt>
                <c:pt idx="51434">
                  <c:v>1.007080078125E-3</c:v>
                </c:pt>
                <c:pt idx="51435">
                  <c:v>1.0068416595458984E-3</c:v>
                </c:pt>
                <c:pt idx="51436">
                  <c:v>1.007080078125E-3</c:v>
                </c:pt>
                <c:pt idx="51437">
                  <c:v>1.0080337524414063E-3</c:v>
                </c:pt>
                <c:pt idx="51438">
                  <c:v>1.0068416595458984E-3</c:v>
                </c:pt>
                <c:pt idx="51439">
                  <c:v>1.007080078125E-3</c:v>
                </c:pt>
                <c:pt idx="51440">
                  <c:v>1.007080078125E-3</c:v>
                </c:pt>
                <c:pt idx="51441">
                  <c:v>1.0068416595458984E-3</c:v>
                </c:pt>
                <c:pt idx="51442">
                  <c:v>1.007080078125E-3</c:v>
                </c:pt>
                <c:pt idx="51443">
                  <c:v>1.007080078125E-3</c:v>
                </c:pt>
                <c:pt idx="51444">
                  <c:v>1.0068416595458984E-3</c:v>
                </c:pt>
                <c:pt idx="51445">
                  <c:v>1.007080078125E-3</c:v>
                </c:pt>
                <c:pt idx="51446">
                  <c:v>1.007080078125E-3</c:v>
                </c:pt>
                <c:pt idx="51447">
                  <c:v>1.0068416595458984E-3</c:v>
                </c:pt>
                <c:pt idx="51448">
                  <c:v>1.007080078125E-3</c:v>
                </c:pt>
                <c:pt idx="51449">
                  <c:v>1.0080337524414063E-3</c:v>
                </c:pt>
                <c:pt idx="51450">
                  <c:v>1.007080078125E-3</c:v>
                </c:pt>
                <c:pt idx="51451">
                  <c:v>1.0068416595458984E-3</c:v>
                </c:pt>
                <c:pt idx="51452">
                  <c:v>1.007080078125E-3</c:v>
                </c:pt>
                <c:pt idx="51453">
                  <c:v>1.007080078125E-3</c:v>
                </c:pt>
                <c:pt idx="51454">
                  <c:v>1.0068416595458984E-3</c:v>
                </c:pt>
                <c:pt idx="51455">
                  <c:v>1.007080078125E-3</c:v>
                </c:pt>
                <c:pt idx="51456">
                  <c:v>1.007080078125E-3</c:v>
                </c:pt>
                <c:pt idx="51457">
                  <c:v>1.0068416595458984E-3</c:v>
                </c:pt>
                <c:pt idx="51458">
                  <c:v>1.007080078125E-3</c:v>
                </c:pt>
                <c:pt idx="51459">
                  <c:v>1.007080078125E-3</c:v>
                </c:pt>
                <c:pt idx="51460">
                  <c:v>1.0068416595458984E-3</c:v>
                </c:pt>
                <c:pt idx="51461">
                  <c:v>1.007080078125E-3</c:v>
                </c:pt>
                <c:pt idx="51462">
                  <c:v>1.0080337524414063E-3</c:v>
                </c:pt>
                <c:pt idx="51463">
                  <c:v>1.0068416595458984E-3</c:v>
                </c:pt>
                <c:pt idx="51464">
                  <c:v>1.007080078125E-3</c:v>
                </c:pt>
                <c:pt idx="51465">
                  <c:v>1.007080078125E-3</c:v>
                </c:pt>
                <c:pt idx="51466">
                  <c:v>1.0068416595458984E-3</c:v>
                </c:pt>
                <c:pt idx="51467">
                  <c:v>1.007080078125E-3</c:v>
                </c:pt>
                <c:pt idx="51468">
                  <c:v>1.007080078125E-3</c:v>
                </c:pt>
                <c:pt idx="51469">
                  <c:v>1.0068416595458984E-3</c:v>
                </c:pt>
                <c:pt idx="51470">
                  <c:v>1.007080078125E-3</c:v>
                </c:pt>
                <c:pt idx="51471">
                  <c:v>1.007080078125E-3</c:v>
                </c:pt>
                <c:pt idx="51472">
                  <c:v>1.0068416595458984E-3</c:v>
                </c:pt>
                <c:pt idx="51473">
                  <c:v>1.007080078125E-3</c:v>
                </c:pt>
                <c:pt idx="51474">
                  <c:v>1.0080337524414063E-3</c:v>
                </c:pt>
                <c:pt idx="51475">
                  <c:v>1.007080078125E-3</c:v>
                </c:pt>
                <c:pt idx="51476">
                  <c:v>1.0068416595458984E-3</c:v>
                </c:pt>
                <c:pt idx="51477">
                  <c:v>1.007080078125E-3</c:v>
                </c:pt>
                <c:pt idx="51478">
                  <c:v>1.007080078125E-3</c:v>
                </c:pt>
                <c:pt idx="51479">
                  <c:v>1.0068416595458984E-3</c:v>
                </c:pt>
                <c:pt idx="51480">
                  <c:v>1.007080078125E-3</c:v>
                </c:pt>
                <c:pt idx="51481">
                  <c:v>1.007080078125E-3</c:v>
                </c:pt>
                <c:pt idx="51482">
                  <c:v>1.0068416595458984E-3</c:v>
                </c:pt>
                <c:pt idx="51483">
                  <c:v>1.007080078125E-3</c:v>
                </c:pt>
                <c:pt idx="51484">
                  <c:v>1.007080078125E-3</c:v>
                </c:pt>
                <c:pt idx="51485">
                  <c:v>1.0068416595458984E-3</c:v>
                </c:pt>
                <c:pt idx="51486">
                  <c:v>1.007080078125E-3</c:v>
                </c:pt>
                <c:pt idx="51487">
                  <c:v>1.0080337524414063E-3</c:v>
                </c:pt>
                <c:pt idx="51488">
                  <c:v>1.0068416595458984E-3</c:v>
                </c:pt>
                <c:pt idx="51489">
                  <c:v>1.007080078125E-3</c:v>
                </c:pt>
                <c:pt idx="51490">
                  <c:v>1.007080078125E-3</c:v>
                </c:pt>
                <c:pt idx="51491">
                  <c:v>1.0068416595458984E-3</c:v>
                </c:pt>
                <c:pt idx="51492">
                  <c:v>1.007080078125E-3</c:v>
                </c:pt>
                <c:pt idx="51493">
                  <c:v>1.007080078125E-3</c:v>
                </c:pt>
                <c:pt idx="51494">
                  <c:v>1.0068416595458984E-3</c:v>
                </c:pt>
                <c:pt idx="51495">
                  <c:v>1.007080078125E-3</c:v>
                </c:pt>
                <c:pt idx="51496">
                  <c:v>1.007080078125E-3</c:v>
                </c:pt>
                <c:pt idx="51497">
                  <c:v>1.0068416595458984E-3</c:v>
                </c:pt>
                <c:pt idx="51498">
                  <c:v>1.007080078125E-3</c:v>
                </c:pt>
                <c:pt idx="51499">
                  <c:v>1.0080337524414063E-3</c:v>
                </c:pt>
                <c:pt idx="51500">
                  <c:v>1.007080078125E-3</c:v>
                </c:pt>
                <c:pt idx="51501">
                  <c:v>1.0068416595458984E-3</c:v>
                </c:pt>
                <c:pt idx="51502">
                  <c:v>1.007080078125E-3</c:v>
                </c:pt>
                <c:pt idx="51503">
                  <c:v>1.007080078125E-3</c:v>
                </c:pt>
                <c:pt idx="51504">
                  <c:v>1.0068416595458984E-3</c:v>
                </c:pt>
                <c:pt idx="51505">
                  <c:v>1.007080078125E-3</c:v>
                </c:pt>
                <c:pt idx="51506">
                  <c:v>1.007080078125E-3</c:v>
                </c:pt>
                <c:pt idx="51507">
                  <c:v>1.0068416595458984E-3</c:v>
                </c:pt>
                <c:pt idx="51508">
                  <c:v>1.007080078125E-3</c:v>
                </c:pt>
                <c:pt idx="51509">
                  <c:v>1.007080078125E-3</c:v>
                </c:pt>
                <c:pt idx="51510">
                  <c:v>1.0068416595458984E-3</c:v>
                </c:pt>
                <c:pt idx="51511">
                  <c:v>1.007080078125E-3</c:v>
                </c:pt>
                <c:pt idx="51512">
                  <c:v>1.0080337524414063E-3</c:v>
                </c:pt>
                <c:pt idx="51513">
                  <c:v>1.0068416595458984E-3</c:v>
                </c:pt>
                <c:pt idx="51514">
                  <c:v>1.007080078125E-3</c:v>
                </c:pt>
                <c:pt idx="51515">
                  <c:v>1.007080078125E-3</c:v>
                </c:pt>
                <c:pt idx="51516">
                  <c:v>1.0068416595458984E-3</c:v>
                </c:pt>
                <c:pt idx="51517">
                  <c:v>1.007080078125E-3</c:v>
                </c:pt>
                <c:pt idx="51518">
                  <c:v>1.007080078125E-3</c:v>
                </c:pt>
                <c:pt idx="51519">
                  <c:v>1.0068416595458984E-3</c:v>
                </c:pt>
                <c:pt idx="51520">
                  <c:v>1.007080078125E-3</c:v>
                </c:pt>
                <c:pt idx="51521">
                  <c:v>1.007080078125E-3</c:v>
                </c:pt>
                <c:pt idx="51522">
                  <c:v>1.0068416595458984E-3</c:v>
                </c:pt>
                <c:pt idx="51523">
                  <c:v>1.007080078125E-3</c:v>
                </c:pt>
                <c:pt idx="51524">
                  <c:v>1.0080337524414063E-3</c:v>
                </c:pt>
                <c:pt idx="51525">
                  <c:v>1.007080078125E-3</c:v>
                </c:pt>
                <c:pt idx="51526">
                  <c:v>1.0068416595458984E-3</c:v>
                </c:pt>
                <c:pt idx="51527">
                  <c:v>1.007080078125E-3</c:v>
                </c:pt>
                <c:pt idx="51528">
                  <c:v>1.007080078125E-3</c:v>
                </c:pt>
                <c:pt idx="51529">
                  <c:v>1.0068416595458984E-3</c:v>
                </c:pt>
                <c:pt idx="51530">
                  <c:v>1.007080078125E-3</c:v>
                </c:pt>
                <c:pt idx="51531">
                  <c:v>1.007080078125E-3</c:v>
                </c:pt>
                <c:pt idx="51532">
                  <c:v>1.0068416595458984E-3</c:v>
                </c:pt>
                <c:pt idx="51533">
                  <c:v>1.007080078125E-3</c:v>
                </c:pt>
                <c:pt idx="51534">
                  <c:v>1.007080078125E-3</c:v>
                </c:pt>
                <c:pt idx="51535">
                  <c:v>1.0068416595458984E-3</c:v>
                </c:pt>
                <c:pt idx="51536">
                  <c:v>1.007080078125E-3</c:v>
                </c:pt>
                <c:pt idx="51537">
                  <c:v>1.0080337524414063E-3</c:v>
                </c:pt>
                <c:pt idx="51538">
                  <c:v>1.0068416595458984E-3</c:v>
                </c:pt>
                <c:pt idx="51539">
                  <c:v>1.007080078125E-3</c:v>
                </c:pt>
                <c:pt idx="51540">
                  <c:v>1.007080078125E-3</c:v>
                </c:pt>
                <c:pt idx="51541">
                  <c:v>1.0068416595458984E-3</c:v>
                </c:pt>
                <c:pt idx="51542">
                  <c:v>1.007080078125E-3</c:v>
                </c:pt>
                <c:pt idx="51543">
                  <c:v>1.007080078125E-3</c:v>
                </c:pt>
                <c:pt idx="51544">
                  <c:v>1.0068416595458984E-3</c:v>
                </c:pt>
                <c:pt idx="51545">
                  <c:v>1.007080078125E-3</c:v>
                </c:pt>
                <c:pt idx="51546">
                  <c:v>1.007080078125E-3</c:v>
                </c:pt>
                <c:pt idx="51547">
                  <c:v>1.0068416595458984E-3</c:v>
                </c:pt>
                <c:pt idx="51548">
                  <c:v>1.007080078125E-3</c:v>
                </c:pt>
                <c:pt idx="51549">
                  <c:v>1.0080337524414063E-3</c:v>
                </c:pt>
                <c:pt idx="51550">
                  <c:v>1.007080078125E-3</c:v>
                </c:pt>
                <c:pt idx="51551">
                  <c:v>1.0068416595458984E-3</c:v>
                </c:pt>
                <c:pt idx="51552">
                  <c:v>1.007080078125E-3</c:v>
                </c:pt>
                <c:pt idx="51553">
                  <c:v>1.007080078125E-3</c:v>
                </c:pt>
                <c:pt idx="51554">
                  <c:v>1.0068416595458984E-3</c:v>
                </c:pt>
                <c:pt idx="51555">
                  <c:v>1.007080078125E-3</c:v>
                </c:pt>
                <c:pt idx="51556">
                  <c:v>1.007080078125E-3</c:v>
                </c:pt>
                <c:pt idx="51557">
                  <c:v>1.0068416595458984E-3</c:v>
                </c:pt>
                <c:pt idx="51558">
                  <c:v>1.007080078125E-3</c:v>
                </c:pt>
                <c:pt idx="51559">
                  <c:v>1.007080078125E-3</c:v>
                </c:pt>
                <c:pt idx="51560">
                  <c:v>1.0068416595458984E-3</c:v>
                </c:pt>
                <c:pt idx="51561">
                  <c:v>1.007080078125E-3</c:v>
                </c:pt>
                <c:pt idx="51562">
                  <c:v>1.0080337524414063E-3</c:v>
                </c:pt>
                <c:pt idx="51563">
                  <c:v>1.0068416595458984E-3</c:v>
                </c:pt>
                <c:pt idx="51564">
                  <c:v>1.007080078125E-3</c:v>
                </c:pt>
                <c:pt idx="51565">
                  <c:v>1.007080078125E-3</c:v>
                </c:pt>
                <c:pt idx="51566">
                  <c:v>1.0068416595458984E-3</c:v>
                </c:pt>
                <c:pt idx="51567">
                  <c:v>1.007080078125E-3</c:v>
                </c:pt>
                <c:pt idx="51568">
                  <c:v>1.007080078125E-3</c:v>
                </c:pt>
                <c:pt idx="51569">
                  <c:v>1.0068416595458984E-3</c:v>
                </c:pt>
                <c:pt idx="51570">
                  <c:v>1.007080078125E-3</c:v>
                </c:pt>
                <c:pt idx="51571">
                  <c:v>1.007080078125E-3</c:v>
                </c:pt>
                <c:pt idx="51572">
                  <c:v>1.0068416595458984E-3</c:v>
                </c:pt>
                <c:pt idx="51573">
                  <c:v>1.007080078125E-3</c:v>
                </c:pt>
                <c:pt idx="51574">
                  <c:v>1.0080337524414063E-3</c:v>
                </c:pt>
                <c:pt idx="51575">
                  <c:v>1.007080078125E-3</c:v>
                </c:pt>
                <c:pt idx="51576">
                  <c:v>1.0068416595458984E-3</c:v>
                </c:pt>
                <c:pt idx="51577">
                  <c:v>1.007080078125E-3</c:v>
                </c:pt>
                <c:pt idx="51578">
                  <c:v>1.007080078125E-3</c:v>
                </c:pt>
                <c:pt idx="51579">
                  <c:v>1.0068416595458984E-3</c:v>
                </c:pt>
                <c:pt idx="51580">
                  <c:v>1.007080078125E-3</c:v>
                </c:pt>
                <c:pt idx="51581">
                  <c:v>4.0280818939208984E-3</c:v>
                </c:pt>
                <c:pt idx="51582">
                  <c:v>1.0068416595458984E-3</c:v>
                </c:pt>
                <c:pt idx="51583">
                  <c:v>1.007080078125E-3</c:v>
                </c:pt>
                <c:pt idx="51584">
                  <c:v>1.0080337524414063E-3</c:v>
                </c:pt>
                <c:pt idx="51585">
                  <c:v>1.0068416595458984E-3</c:v>
                </c:pt>
                <c:pt idx="51586">
                  <c:v>1.007080078125E-3</c:v>
                </c:pt>
                <c:pt idx="51587">
                  <c:v>1.007080078125E-3</c:v>
                </c:pt>
                <c:pt idx="51588">
                  <c:v>1.0068416595458984E-3</c:v>
                </c:pt>
                <c:pt idx="51589">
                  <c:v>1.007080078125E-3</c:v>
                </c:pt>
                <c:pt idx="51590">
                  <c:v>1.007080078125E-3</c:v>
                </c:pt>
                <c:pt idx="51591">
                  <c:v>1.0068416595458984E-3</c:v>
                </c:pt>
                <c:pt idx="51592">
                  <c:v>1.007080078125E-3</c:v>
                </c:pt>
                <c:pt idx="51593">
                  <c:v>1.007080078125E-3</c:v>
                </c:pt>
                <c:pt idx="51594">
                  <c:v>1.0068416595458984E-3</c:v>
                </c:pt>
                <c:pt idx="51595">
                  <c:v>1.007080078125E-3</c:v>
                </c:pt>
                <c:pt idx="51596">
                  <c:v>1.0080337524414063E-3</c:v>
                </c:pt>
                <c:pt idx="51597">
                  <c:v>1.007080078125E-3</c:v>
                </c:pt>
                <c:pt idx="51598">
                  <c:v>1.0068416595458984E-3</c:v>
                </c:pt>
                <c:pt idx="51599">
                  <c:v>1.007080078125E-3</c:v>
                </c:pt>
                <c:pt idx="51600">
                  <c:v>1.007080078125E-3</c:v>
                </c:pt>
                <c:pt idx="51601">
                  <c:v>1.0068416595458984E-3</c:v>
                </c:pt>
                <c:pt idx="51602">
                  <c:v>1.007080078125E-3</c:v>
                </c:pt>
                <c:pt idx="51603">
                  <c:v>1.007080078125E-3</c:v>
                </c:pt>
                <c:pt idx="51604">
                  <c:v>1.0068416595458984E-3</c:v>
                </c:pt>
                <c:pt idx="51605">
                  <c:v>1.007080078125E-3</c:v>
                </c:pt>
                <c:pt idx="51606">
                  <c:v>1.007080078125E-3</c:v>
                </c:pt>
                <c:pt idx="51607">
                  <c:v>1.0068416595458984E-3</c:v>
                </c:pt>
                <c:pt idx="51608">
                  <c:v>1.007080078125E-3</c:v>
                </c:pt>
                <c:pt idx="51609">
                  <c:v>1.0080337524414063E-3</c:v>
                </c:pt>
                <c:pt idx="51610">
                  <c:v>1.0068416595458984E-3</c:v>
                </c:pt>
                <c:pt idx="51611">
                  <c:v>1.007080078125E-3</c:v>
                </c:pt>
                <c:pt idx="51612">
                  <c:v>1.007080078125E-3</c:v>
                </c:pt>
                <c:pt idx="51613">
                  <c:v>1.0068416595458984E-3</c:v>
                </c:pt>
                <c:pt idx="51614">
                  <c:v>1.007080078125E-3</c:v>
                </c:pt>
                <c:pt idx="51615">
                  <c:v>1.007080078125E-3</c:v>
                </c:pt>
                <c:pt idx="51616">
                  <c:v>1.0068416595458984E-3</c:v>
                </c:pt>
                <c:pt idx="51617">
                  <c:v>1.007080078125E-3</c:v>
                </c:pt>
                <c:pt idx="51618">
                  <c:v>1.007080078125E-3</c:v>
                </c:pt>
                <c:pt idx="51619">
                  <c:v>1.0068416595458984E-3</c:v>
                </c:pt>
                <c:pt idx="51620">
                  <c:v>1.007080078125E-3</c:v>
                </c:pt>
                <c:pt idx="51621">
                  <c:v>1.0080337524414063E-3</c:v>
                </c:pt>
                <c:pt idx="51622">
                  <c:v>1.007080078125E-3</c:v>
                </c:pt>
                <c:pt idx="51623">
                  <c:v>1.0068416595458984E-3</c:v>
                </c:pt>
                <c:pt idx="51624">
                  <c:v>1.007080078125E-3</c:v>
                </c:pt>
                <c:pt idx="51625">
                  <c:v>1.007080078125E-3</c:v>
                </c:pt>
                <c:pt idx="51626">
                  <c:v>1.0068416595458984E-3</c:v>
                </c:pt>
                <c:pt idx="51627">
                  <c:v>1.007080078125E-3</c:v>
                </c:pt>
                <c:pt idx="51628">
                  <c:v>1.007080078125E-3</c:v>
                </c:pt>
                <c:pt idx="51629">
                  <c:v>1.0068416595458984E-3</c:v>
                </c:pt>
                <c:pt idx="51630">
                  <c:v>1.007080078125E-3</c:v>
                </c:pt>
                <c:pt idx="51631">
                  <c:v>1.007080078125E-3</c:v>
                </c:pt>
                <c:pt idx="51632">
                  <c:v>1.0068416595458984E-3</c:v>
                </c:pt>
                <c:pt idx="51633">
                  <c:v>1.0080337524414063E-3</c:v>
                </c:pt>
                <c:pt idx="51634">
                  <c:v>1.007080078125E-3</c:v>
                </c:pt>
                <c:pt idx="51635">
                  <c:v>1.0068416595458984E-3</c:v>
                </c:pt>
                <c:pt idx="51636">
                  <c:v>1.007080078125E-3</c:v>
                </c:pt>
                <c:pt idx="51637">
                  <c:v>1.007080078125E-3</c:v>
                </c:pt>
                <c:pt idx="51638">
                  <c:v>1.0068416595458984E-3</c:v>
                </c:pt>
                <c:pt idx="51639">
                  <c:v>1.007080078125E-3</c:v>
                </c:pt>
                <c:pt idx="51640">
                  <c:v>1.007080078125E-3</c:v>
                </c:pt>
                <c:pt idx="51641">
                  <c:v>1.0068416595458984E-3</c:v>
                </c:pt>
                <c:pt idx="51642">
                  <c:v>1.007080078125E-3</c:v>
                </c:pt>
                <c:pt idx="51643">
                  <c:v>1.007080078125E-3</c:v>
                </c:pt>
                <c:pt idx="51644">
                  <c:v>1.0068416595458984E-3</c:v>
                </c:pt>
                <c:pt idx="51645">
                  <c:v>1.007080078125E-3</c:v>
                </c:pt>
                <c:pt idx="51646">
                  <c:v>1.0080337524414063E-3</c:v>
                </c:pt>
                <c:pt idx="51647">
                  <c:v>1.007080078125E-3</c:v>
                </c:pt>
                <c:pt idx="51648">
                  <c:v>1.0068416595458984E-3</c:v>
                </c:pt>
                <c:pt idx="51649">
                  <c:v>1.007080078125E-3</c:v>
                </c:pt>
                <c:pt idx="51650">
                  <c:v>1.007080078125E-3</c:v>
                </c:pt>
                <c:pt idx="51651">
                  <c:v>1.0068416595458984E-3</c:v>
                </c:pt>
                <c:pt idx="51652">
                  <c:v>1.007080078125E-3</c:v>
                </c:pt>
                <c:pt idx="51653">
                  <c:v>1.007080078125E-3</c:v>
                </c:pt>
                <c:pt idx="51654">
                  <c:v>3.0210018157958984E-3</c:v>
                </c:pt>
                <c:pt idx="51655">
                  <c:v>1.0068416595458984E-3</c:v>
                </c:pt>
                <c:pt idx="51656">
                  <c:v>1.0080337524414063E-3</c:v>
                </c:pt>
                <c:pt idx="51657">
                  <c:v>1.007080078125E-3</c:v>
                </c:pt>
                <c:pt idx="51658">
                  <c:v>1.0068416595458984E-3</c:v>
                </c:pt>
                <c:pt idx="51659">
                  <c:v>1.007080078125E-3</c:v>
                </c:pt>
                <c:pt idx="51660">
                  <c:v>1.007080078125E-3</c:v>
                </c:pt>
                <c:pt idx="51661">
                  <c:v>1.0068416595458984E-3</c:v>
                </c:pt>
                <c:pt idx="51662">
                  <c:v>1.007080078125E-3</c:v>
                </c:pt>
                <c:pt idx="51663">
                  <c:v>1.007080078125E-3</c:v>
                </c:pt>
                <c:pt idx="51664">
                  <c:v>1.0068416595458984E-3</c:v>
                </c:pt>
                <c:pt idx="51665">
                  <c:v>1.007080078125E-3</c:v>
                </c:pt>
                <c:pt idx="51666">
                  <c:v>1.007080078125E-3</c:v>
                </c:pt>
                <c:pt idx="51667">
                  <c:v>1.0068416595458984E-3</c:v>
                </c:pt>
                <c:pt idx="51668">
                  <c:v>1.007080078125E-3</c:v>
                </c:pt>
                <c:pt idx="51669">
                  <c:v>1.0080337524414063E-3</c:v>
                </c:pt>
                <c:pt idx="51670">
                  <c:v>1.007080078125E-3</c:v>
                </c:pt>
                <c:pt idx="51671">
                  <c:v>1.0068416595458984E-3</c:v>
                </c:pt>
                <c:pt idx="51672">
                  <c:v>1.007080078125E-3</c:v>
                </c:pt>
                <c:pt idx="51673">
                  <c:v>1.007080078125E-3</c:v>
                </c:pt>
                <c:pt idx="51674">
                  <c:v>1.0068416595458984E-3</c:v>
                </c:pt>
                <c:pt idx="51675">
                  <c:v>1.007080078125E-3</c:v>
                </c:pt>
                <c:pt idx="51676">
                  <c:v>1.007080078125E-3</c:v>
                </c:pt>
                <c:pt idx="51677">
                  <c:v>1.0068416595458984E-3</c:v>
                </c:pt>
                <c:pt idx="51678">
                  <c:v>1.007080078125E-3</c:v>
                </c:pt>
                <c:pt idx="51679">
                  <c:v>1.007080078125E-3</c:v>
                </c:pt>
                <c:pt idx="51680">
                  <c:v>1.0068416595458984E-3</c:v>
                </c:pt>
                <c:pt idx="51681">
                  <c:v>1.0080337524414063E-3</c:v>
                </c:pt>
                <c:pt idx="51682">
                  <c:v>1.007080078125E-3</c:v>
                </c:pt>
                <c:pt idx="51683">
                  <c:v>1.0068416595458984E-3</c:v>
                </c:pt>
                <c:pt idx="51684">
                  <c:v>1.007080078125E-3</c:v>
                </c:pt>
                <c:pt idx="51685">
                  <c:v>1.007080078125E-3</c:v>
                </c:pt>
                <c:pt idx="51686">
                  <c:v>1.0068416595458984E-3</c:v>
                </c:pt>
                <c:pt idx="51687">
                  <c:v>1.007080078125E-3</c:v>
                </c:pt>
                <c:pt idx="51688">
                  <c:v>1.007080078125E-3</c:v>
                </c:pt>
                <c:pt idx="51689">
                  <c:v>1.0068416595458984E-3</c:v>
                </c:pt>
                <c:pt idx="51690">
                  <c:v>1.007080078125E-3</c:v>
                </c:pt>
                <c:pt idx="51691">
                  <c:v>1.007080078125E-3</c:v>
                </c:pt>
                <c:pt idx="51692">
                  <c:v>1.0068416595458984E-3</c:v>
                </c:pt>
                <c:pt idx="51693">
                  <c:v>1.007080078125E-3</c:v>
                </c:pt>
                <c:pt idx="51694">
                  <c:v>1.0080337524414063E-3</c:v>
                </c:pt>
                <c:pt idx="51695">
                  <c:v>1.007080078125E-3</c:v>
                </c:pt>
                <c:pt idx="51696">
                  <c:v>1.0068416595458984E-3</c:v>
                </c:pt>
                <c:pt idx="51697">
                  <c:v>1.007080078125E-3</c:v>
                </c:pt>
                <c:pt idx="51698">
                  <c:v>1.007080078125E-3</c:v>
                </c:pt>
                <c:pt idx="51699">
                  <c:v>1.0068416595458984E-3</c:v>
                </c:pt>
                <c:pt idx="51700">
                  <c:v>1.007080078125E-3</c:v>
                </c:pt>
                <c:pt idx="51701">
                  <c:v>1.007080078125E-3</c:v>
                </c:pt>
                <c:pt idx="51702">
                  <c:v>1.0068416595458984E-3</c:v>
                </c:pt>
                <c:pt idx="51703">
                  <c:v>1.007080078125E-3</c:v>
                </c:pt>
                <c:pt idx="51704">
                  <c:v>1.007080078125E-3</c:v>
                </c:pt>
                <c:pt idx="51705">
                  <c:v>1.0068416595458984E-3</c:v>
                </c:pt>
                <c:pt idx="51706">
                  <c:v>1.0080337524414063E-3</c:v>
                </c:pt>
                <c:pt idx="51707">
                  <c:v>1.007080078125E-3</c:v>
                </c:pt>
                <c:pt idx="51708">
                  <c:v>1.0068416595458984E-3</c:v>
                </c:pt>
                <c:pt idx="51709">
                  <c:v>1.007080078125E-3</c:v>
                </c:pt>
                <c:pt idx="51710">
                  <c:v>1.007080078125E-3</c:v>
                </c:pt>
                <c:pt idx="51711">
                  <c:v>1.0068416595458984E-3</c:v>
                </c:pt>
                <c:pt idx="51712">
                  <c:v>1.007080078125E-3</c:v>
                </c:pt>
                <c:pt idx="51713">
                  <c:v>1.007080078125E-3</c:v>
                </c:pt>
                <c:pt idx="51714">
                  <c:v>1.0068416595458984E-3</c:v>
                </c:pt>
                <c:pt idx="51715">
                  <c:v>1.007080078125E-3</c:v>
                </c:pt>
                <c:pt idx="51716">
                  <c:v>1.007080078125E-3</c:v>
                </c:pt>
                <c:pt idx="51717">
                  <c:v>1.0068416595458984E-3</c:v>
                </c:pt>
                <c:pt idx="51718">
                  <c:v>1.007080078125E-3</c:v>
                </c:pt>
                <c:pt idx="51719">
                  <c:v>1.0080337524414063E-3</c:v>
                </c:pt>
                <c:pt idx="51720">
                  <c:v>1.007080078125E-3</c:v>
                </c:pt>
                <c:pt idx="51721">
                  <c:v>1.0068416595458984E-3</c:v>
                </c:pt>
                <c:pt idx="51722">
                  <c:v>1.007080078125E-3</c:v>
                </c:pt>
                <c:pt idx="51723">
                  <c:v>1.007080078125E-3</c:v>
                </c:pt>
                <c:pt idx="51724">
                  <c:v>1.0068416595458984E-3</c:v>
                </c:pt>
                <c:pt idx="51725">
                  <c:v>1.007080078125E-3</c:v>
                </c:pt>
                <c:pt idx="51726">
                  <c:v>1.007080078125E-3</c:v>
                </c:pt>
                <c:pt idx="51727">
                  <c:v>1.0068416595458984E-3</c:v>
                </c:pt>
                <c:pt idx="51728">
                  <c:v>1.007080078125E-3</c:v>
                </c:pt>
                <c:pt idx="51729">
                  <c:v>1.007080078125E-3</c:v>
                </c:pt>
                <c:pt idx="51730">
                  <c:v>1.0068416595458984E-3</c:v>
                </c:pt>
                <c:pt idx="51731">
                  <c:v>1.0080337524414063E-3</c:v>
                </c:pt>
                <c:pt idx="51732">
                  <c:v>1.007080078125E-3</c:v>
                </c:pt>
                <c:pt idx="51733">
                  <c:v>1.0068416595458984E-3</c:v>
                </c:pt>
                <c:pt idx="51734">
                  <c:v>1.007080078125E-3</c:v>
                </c:pt>
                <c:pt idx="51735">
                  <c:v>1.007080078125E-3</c:v>
                </c:pt>
                <c:pt idx="51736">
                  <c:v>1.0068416595458984E-3</c:v>
                </c:pt>
                <c:pt idx="51737">
                  <c:v>1.007080078125E-3</c:v>
                </c:pt>
                <c:pt idx="51738">
                  <c:v>1.007080078125E-3</c:v>
                </c:pt>
                <c:pt idx="51739">
                  <c:v>1.0068416595458984E-3</c:v>
                </c:pt>
                <c:pt idx="51740">
                  <c:v>1.007080078125E-3</c:v>
                </c:pt>
                <c:pt idx="51741">
                  <c:v>1.007080078125E-3</c:v>
                </c:pt>
                <c:pt idx="51742">
                  <c:v>1.0068416595458984E-3</c:v>
                </c:pt>
                <c:pt idx="51743">
                  <c:v>1.007080078125E-3</c:v>
                </c:pt>
                <c:pt idx="51744">
                  <c:v>1.0080337524414063E-3</c:v>
                </c:pt>
                <c:pt idx="51745">
                  <c:v>1.007080078125E-3</c:v>
                </c:pt>
                <c:pt idx="51746">
                  <c:v>1.0068416595458984E-3</c:v>
                </c:pt>
                <c:pt idx="51747">
                  <c:v>1.007080078125E-3</c:v>
                </c:pt>
                <c:pt idx="51748">
                  <c:v>1.007080078125E-3</c:v>
                </c:pt>
                <c:pt idx="51749">
                  <c:v>1.0068416595458984E-3</c:v>
                </c:pt>
                <c:pt idx="51750">
                  <c:v>1.007080078125E-3</c:v>
                </c:pt>
                <c:pt idx="51751">
                  <c:v>1.007080078125E-3</c:v>
                </c:pt>
                <c:pt idx="51752">
                  <c:v>1.0068416595458984E-3</c:v>
                </c:pt>
                <c:pt idx="51753">
                  <c:v>1.007080078125E-3</c:v>
                </c:pt>
                <c:pt idx="51754">
                  <c:v>1.007080078125E-3</c:v>
                </c:pt>
                <c:pt idx="51755">
                  <c:v>1.0068416595458984E-3</c:v>
                </c:pt>
                <c:pt idx="51756">
                  <c:v>1.0080337524414063E-3</c:v>
                </c:pt>
                <c:pt idx="51757">
                  <c:v>1.007080078125E-3</c:v>
                </c:pt>
                <c:pt idx="51758">
                  <c:v>1.0068416595458984E-3</c:v>
                </c:pt>
                <c:pt idx="51759">
                  <c:v>1.007080078125E-3</c:v>
                </c:pt>
                <c:pt idx="51760">
                  <c:v>1.007080078125E-3</c:v>
                </c:pt>
                <c:pt idx="51761">
                  <c:v>1.0068416595458984E-3</c:v>
                </c:pt>
                <c:pt idx="51762">
                  <c:v>1.007080078125E-3</c:v>
                </c:pt>
                <c:pt idx="51763">
                  <c:v>1.007080078125E-3</c:v>
                </c:pt>
                <c:pt idx="51764">
                  <c:v>1.0068416595458984E-3</c:v>
                </c:pt>
                <c:pt idx="51765">
                  <c:v>1.007080078125E-3</c:v>
                </c:pt>
                <c:pt idx="51766">
                  <c:v>1.007080078125E-3</c:v>
                </c:pt>
                <c:pt idx="51767">
                  <c:v>1.0068416595458984E-3</c:v>
                </c:pt>
                <c:pt idx="51768">
                  <c:v>1.007080078125E-3</c:v>
                </c:pt>
                <c:pt idx="51769">
                  <c:v>1.0080337524414063E-3</c:v>
                </c:pt>
                <c:pt idx="51770">
                  <c:v>1.007080078125E-3</c:v>
                </c:pt>
                <c:pt idx="51771">
                  <c:v>1.0068416595458984E-3</c:v>
                </c:pt>
                <c:pt idx="51772">
                  <c:v>1.007080078125E-3</c:v>
                </c:pt>
                <c:pt idx="51773">
                  <c:v>1.007080078125E-3</c:v>
                </c:pt>
                <c:pt idx="51774">
                  <c:v>1.0068416595458984E-3</c:v>
                </c:pt>
                <c:pt idx="51775">
                  <c:v>4.0280818939208984E-3</c:v>
                </c:pt>
                <c:pt idx="51776">
                  <c:v>1.007080078125E-3</c:v>
                </c:pt>
                <c:pt idx="51777">
                  <c:v>1.0068416595458984E-3</c:v>
                </c:pt>
                <c:pt idx="51778">
                  <c:v>1.0080337524414063E-3</c:v>
                </c:pt>
                <c:pt idx="51779">
                  <c:v>1.007080078125E-3</c:v>
                </c:pt>
                <c:pt idx="51780">
                  <c:v>1.0068416595458984E-3</c:v>
                </c:pt>
                <c:pt idx="51781">
                  <c:v>1.007080078125E-3</c:v>
                </c:pt>
                <c:pt idx="51782">
                  <c:v>1.007080078125E-3</c:v>
                </c:pt>
                <c:pt idx="51783">
                  <c:v>1.0068416595458984E-3</c:v>
                </c:pt>
                <c:pt idx="51784">
                  <c:v>1.007080078125E-3</c:v>
                </c:pt>
                <c:pt idx="51785">
                  <c:v>1.007080078125E-3</c:v>
                </c:pt>
                <c:pt idx="51786">
                  <c:v>1.0068416595458984E-3</c:v>
                </c:pt>
                <c:pt idx="51787">
                  <c:v>1.007080078125E-3</c:v>
                </c:pt>
                <c:pt idx="51788">
                  <c:v>1.007080078125E-3</c:v>
                </c:pt>
                <c:pt idx="51789">
                  <c:v>1.0068416595458984E-3</c:v>
                </c:pt>
                <c:pt idx="51790">
                  <c:v>1.007080078125E-3</c:v>
                </c:pt>
                <c:pt idx="51791">
                  <c:v>1.0080337524414063E-3</c:v>
                </c:pt>
                <c:pt idx="51792">
                  <c:v>1.007080078125E-3</c:v>
                </c:pt>
                <c:pt idx="51793">
                  <c:v>1.0068416595458984E-3</c:v>
                </c:pt>
                <c:pt idx="51794">
                  <c:v>1.007080078125E-3</c:v>
                </c:pt>
                <c:pt idx="51795">
                  <c:v>1.007080078125E-3</c:v>
                </c:pt>
                <c:pt idx="51796">
                  <c:v>1.0068416595458984E-3</c:v>
                </c:pt>
                <c:pt idx="51797">
                  <c:v>1.007080078125E-3</c:v>
                </c:pt>
                <c:pt idx="51798">
                  <c:v>1.007080078125E-3</c:v>
                </c:pt>
                <c:pt idx="51799">
                  <c:v>1.0068416595458984E-3</c:v>
                </c:pt>
                <c:pt idx="51800">
                  <c:v>1.007080078125E-3</c:v>
                </c:pt>
                <c:pt idx="51801">
                  <c:v>1.007080078125E-3</c:v>
                </c:pt>
                <c:pt idx="51802">
                  <c:v>1.0068416595458984E-3</c:v>
                </c:pt>
                <c:pt idx="51803">
                  <c:v>1.0080337524414063E-3</c:v>
                </c:pt>
                <c:pt idx="51804">
                  <c:v>1.007080078125E-3</c:v>
                </c:pt>
                <c:pt idx="51805">
                  <c:v>1.0068416595458984E-3</c:v>
                </c:pt>
                <c:pt idx="51806">
                  <c:v>1.007080078125E-3</c:v>
                </c:pt>
                <c:pt idx="51807">
                  <c:v>1.007080078125E-3</c:v>
                </c:pt>
                <c:pt idx="51808">
                  <c:v>1.0068416595458984E-3</c:v>
                </c:pt>
                <c:pt idx="51809">
                  <c:v>1.007080078125E-3</c:v>
                </c:pt>
                <c:pt idx="51810">
                  <c:v>1.007080078125E-3</c:v>
                </c:pt>
                <c:pt idx="51811">
                  <c:v>1.0068416595458984E-3</c:v>
                </c:pt>
                <c:pt idx="51812">
                  <c:v>1.007080078125E-3</c:v>
                </c:pt>
                <c:pt idx="51813">
                  <c:v>1.007080078125E-3</c:v>
                </c:pt>
                <c:pt idx="51814">
                  <c:v>1.0068416595458984E-3</c:v>
                </c:pt>
                <c:pt idx="51815">
                  <c:v>1.007080078125E-3</c:v>
                </c:pt>
                <c:pt idx="51816">
                  <c:v>1.0080337524414063E-3</c:v>
                </c:pt>
                <c:pt idx="51817">
                  <c:v>1.007080078125E-3</c:v>
                </c:pt>
                <c:pt idx="51818">
                  <c:v>1.0068416595458984E-3</c:v>
                </c:pt>
                <c:pt idx="51819">
                  <c:v>1.007080078125E-3</c:v>
                </c:pt>
                <c:pt idx="51820">
                  <c:v>1.007080078125E-3</c:v>
                </c:pt>
                <c:pt idx="51821">
                  <c:v>1.0068416595458984E-3</c:v>
                </c:pt>
                <c:pt idx="51822">
                  <c:v>1.007080078125E-3</c:v>
                </c:pt>
                <c:pt idx="51823">
                  <c:v>1.007080078125E-3</c:v>
                </c:pt>
                <c:pt idx="51824">
                  <c:v>1.0068416595458984E-3</c:v>
                </c:pt>
                <c:pt idx="51825">
                  <c:v>1.007080078125E-3</c:v>
                </c:pt>
                <c:pt idx="51826">
                  <c:v>1.007080078125E-3</c:v>
                </c:pt>
                <c:pt idx="51827">
                  <c:v>1.0068416595458984E-3</c:v>
                </c:pt>
                <c:pt idx="51828">
                  <c:v>1.0080337524414063E-3</c:v>
                </c:pt>
                <c:pt idx="51829">
                  <c:v>1.007080078125E-3</c:v>
                </c:pt>
                <c:pt idx="51830">
                  <c:v>1.0068416595458984E-3</c:v>
                </c:pt>
                <c:pt idx="51831">
                  <c:v>1.007080078125E-3</c:v>
                </c:pt>
                <c:pt idx="51832">
                  <c:v>1.007080078125E-3</c:v>
                </c:pt>
                <c:pt idx="51833">
                  <c:v>1.0068416595458984E-3</c:v>
                </c:pt>
                <c:pt idx="51834">
                  <c:v>1.007080078125E-3</c:v>
                </c:pt>
                <c:pt idx="51835">
                  <c:v>1.007080078125E-3</c:v>
                </c:pt>
                <c:pt idx="51836">
                  <c:v>1.0068416595458984E-3</c:v>
                </c:pt>
                <c:pt idx="51837">
                  <c:v>1.007080078125E-3</c:v>
                </c:pt>
                <c:pt idx="51838">
                  <c:v>1.007080078125E-3</c:v>
                </c:pt>
                <c:pt idx="51839">
                  <c:v>1.0068416595458984E-3</c:v>
                </c:pt>
                <c:pt idx="51840">
                  <c:v>1.007080078125E-3</c:v>
                </c:pt>
                <c:pt idx="51841">
                  <c:v>1.0080337524414063E-3</c:v>
                </c:pt>
                <c:pt idx="51842">
                  <c:v>1.007080078125E-3</c:v>
                </c:pt>
                <c:pt idx="51843">
                  <c:v>1.0068416595458984E-3</c:v>
                </c:pt>
                <c:pt idx="51844">
                  <c:v>1.007080078125E-3</c:v>
                </c:pt>
                <c:pt idx="51845">
                  <c:v>1.007080078125E-3</c:v>
                </c:pt>
                <c:pt idx="51846">
                  <c:v>1.0068416595458984E-3</c:v>
                </c:pt>
                <c:pt idx="51847">
                  <c:v>1.007080078125E-3</c:v>
                </c:pt>
                <c:pt idx="51848">
                  <c:v>1.007080078125E-3</c:v>
                </c:pt>
                <c:pt idx="51849">
                  <c:v>1.0068416595458984E-3</c:v>
                </c:pt>
                <c:pt idx="51850">
                  <c:v>1.007080078125E-3</c:v>
                </c:pt>
                <c:pt idx="51851">
                  <c:v>1.0068416595458984E-3</c:v>
                </c:pt>
                <c:pt idx="51852">
                  <c:v>1.007080078125E-3</c:v>
                </c:pt>
                <c:pt idx="51853">
                  <c:v>1.0080337524414063E-3</c:v>
                </c:pt>
                <c:pt idx="51854">
                  <c:v>1.007080078125E-3</c:v>
                </c:pt>
                <c:pt idx="51855">
                  <c:v>1.0068416595458984E-3</c:v>
                </c:pt>
                <c:pt idx="51856">
                  <c:v>1.007080078125E-3</c:v>
                </c:pt>
                <c:pt idx="51857">
                  <c:v>1.007080078125E-3</c:v>
                </c:pt>
                <c:pt idx="51858">
                  <c:v>1.0068416595458984E-3</c:v>
                </c:pt>
                <c:pt idx="51859">
                  <c:v>1.007080078125E-3</c:v>
                </c:pt>
                <c:pt idx="51860">
                  <c:v>1.007080078125E-3</c:v>
                </c:pt>
                <c:pt idx="51861">
                  <c:v>1.0068416595458984E-3</c:v>
                </c:pt>
                <c:pt idx="51862">
                  <c:v>1.007080078125E-3</c:v>
                </c:pt>
                <c:pt idx="51863">
                  <c:v>1.007080078125E-3</c:v>
                </c:pt>
                <c:pt idx="51864">
                  <c:v>1.0068416595458984E-3</c:v>
                </c:pt>
                <c:pt idx="51865">
                  <c:v>1.007080078125E-3</c:v>
                </c:pt>
                <c:pt idx="51866">
                  <c:v>1.0080337524414063E-3</c:v>
                </c:pt>
                <c:pt idx="51867">
                  <c:v>1.007080078125E-3</c:v>
                </c:pt>
                <c:pt idx="51868">
                  <c:v>1.0068416595458984E-3</c:v>
                </c:pt>
                <c:pt idx="51869">
                  <c:v>1.007080078125E-3</c:v>
                </c:pt>
                <c:pt idx="51870">
                  <c:v>1.007080078125E-3</c:v>
                </c:pt>
                <c:pt idx="51871">
                  <c:v>1.0068416595458984E-3</c:v>
                </c:pt>
                <c:pt idx="51872">
                  <c:v>1.007080078125E-3</c:v>
                </c:pt>
                <c:pt idx="51873">
                  <c:v>1.0068416595458984E-3</c:v>
                </c:pt>
                <c:pt idx="51874">
                  <c:v>1.007080078125E-3</c:v>
                </c:pt>
                <c:pt idx="51875">
                  <c:v>1.007080078125E-3</c:v>
                </c:pt>
                <c:pt idx="51876">
                  <c:v>1.0068416595458984E-3</c:v>
                </c:pt>
                <c:pt idx="51877">
                  <c:v>1.007080078125E-3</c:v>
                </c:pt>
                <c:pt idx="51878">
                  <c:v>1.0080337524414063E-3</c:v>
                </c:pt>
                <c:pt idx="51879">
                  <c:v>1.007080078125E-3</c:v>
                </c:pt>
                <c:pt idx="51880">
                  <c:v>1.0068416595458984E-3</c:v>
                </c:pt>
                <c:pt idx="51881">
                  <c:v>1.007080078125E-3</c:v>
                </c:pt>
                <c:pt idx="51882">
                  <c:v>1.007080078125E-3</c:v>
                </c:pt>
                <c:pt idx="51883">
                  <c:v>1.0068416595458984E-3</c:v>
                </c:pt>
                <c:pt idx="51884">
                  <c:v>1.007080078125E-3</c:v>
                </c:pt>
                <c:pt idx="51885">
                  <c:v>1.007080078125E-3</c:v>
                </c:pt>
                <c:pt idx="51886">
                  <c:v>1.0068416595458984E-3</c:v>
                </c:pt>
                <c:pt idx="51887">
                  <c:v>1.007080078125E-3</c:v>
                </c:pt>
                <c:pt idx="51888">
                  <c:v>1.007080078125E-3</c:v>
                </c:pt>
                <c:pt idx="51889">
                  <c:v>1.0068416595458984E-3</c:v>
                </c:pt>
                <c:pt idx="51890">
                  <c:v>1.007080078125E-3</c:v>
                </c:pt>
                <c:pt idx="51891">
                  <c:v>1.0080337524414063E-3</c:v>
                </c:pt>
                <c:pt idx="51892">
                  <c:v>1.007080078125E-3</c:v>
                </c:pt>
                <c:pt idx="51893">
                  <c:v>1.0068416595458984E-3</c:v>
                </c:pt>
                <c:pt idx="51894">
                  <c:v>1.007080078125E-3</c:v>
                </c:pt>
                <c:pt idx="51895">
                  <c:v>1.0068416595458984E-3</c:v>
                </c:pt>
                <c:pt idx="51896">
                  <c:v>1.007080078125E-3</c:v>
                </c:pt>
                <c:pt idx="51897">
                  <c:v>1.007080078125E-3</c:v>
                </c:pt>
                <c:pt idx="51898">
                  <c:v>1.0068416595458984E-3</c:v>
                </c:pt>
                <c:pt idx="51899">
                  <c:v>1.007080078125E-3</c:v>
                </c:pt>
                <c:pt idx="51900">
                  <c:v>1.007080078125E-3</c:v>
                </c:pt>
                <c:pt idx="51901">
                  <c:v>1.0068416595458984E-3</c:v>
                </c:pt>
                <c:pt idx="51902">
                  <c:v>1.007080078125E-3</c:v>
                </c:pt>
                <c:pt idx="51903">
                  <c:v>1.0080337524414063E-3</c:v>
                </c:pt>
                <c:pt idx="51904">
                  <c:v>1.007080078125E-3</c:v>
                </c:pt>
                <c:pt idx="51905">
                  <c:v>1.0068416595458984E-3</c:v>
                </c:pt>
                <c:pt idx="51906">
                  <c:v>1.007080078125E-3</c:v>
                </c:pt>
                <c:pt idx="51907">
                  <c:v>1.007080078125E-3</c:v>
                </c:pt>
                <c:pt idx="51908">
                  <c:v>1.0068416595458984E-3</c:v>
                </c:pt>
                <c:pt idx="51909">
                  <c:v>1.007080078125E-3</c:v>
                </c:pt>
                <c:pt idx="51910">
                  <c:v>1.007080078125E-3</c:v>
                </c:pt>
                <c:pt idx="51911">
                  <c:v>1.0068416595458984E-3</c:v>
                </c:pt>
                <c:pt idx="51912">
                  <c:v>1.007080078125E-3</c:v>
                </c:pt>
                <c:pt idx="51913">
                  <c:v>1.007080078125E-3</c:v>
                </c:pt>
                <c:pt idx="51914">
                  <c:v>1.0068416595458984E-3</c:v>
                </c:pt>
                <c:pt idx="51915">
                  <c:v>1.007080078125E-3</c:v>
                </c:pt>
                <c:pt idx="51916">
                  <c:v>1.0080337524414063E-3</c:v>
                </c:pt>
                <c:pt idx="51917">
                  <c:v>1.0068416595458984E-3</c:v>
                </c:pt>
                <c:pt idx="51918">
                  <c:v>1.007080078125E-3</c:v>
                </c:pt>
                <c:pt idx="51919">
                  <c:v>1.007080078125E-3</c:v>
                </c:pt>
                <c:pt idx="51920">
                  <c:v>1.0068416595458984E-3</c:v>
                </c:pt>
                <c:pt idx="51921">
                  <c:v>1.007080078125E-3</c:v>
                </c:pt>
                <c:pt idx="51922">
                  <c:v>1.007080078125E-3</c:v>
                </c:pt>
                <c:pt idx="51923">
                  <c:v>1.0068416595458984E-3</c:v>
                </c:pt>
                <c:pt idx="51924">
                  <c:v>1.007080078125E-3</c:v>
                </c:pt>
                <c:pt idx="51925">
                  <c:v>1.007080078125E-3</c:v>
                </c:pt>
                <c:pt idx="51926">
                  <c:v>1.0068416595458984E-3</c:v>
                </c:pt>
                <c:pt idx="51927">
                  <c:v>1.007080078125E-3</c:v>
                </c:pt>
                <c:pt idx="51928">
                  <c:v>1.0080337524414063E-3</c:v>
                </c:pt>
                <c:pt idx="51929">
                  <c:v>1.007080078125E-3</c:v>
                </c:pt>
                <c:pt idx="51930">
                  <c:v>1.0068416595458984E-3</c:v>
                </c:pt>
                <c:pt idx="51931">
                  <c:v>1.007080078125E-3</c:v>
                </c:pt>
                <c:pt idx="51932">
                  <c:v>1.007080078125E-3</c:v>
                </c:pt>
                <c:pt idx="51933">
                  <c:v>1.0068416595458984E-3</c:v>
                </c:pt>
                <c:pt idx="51934">
                  <c:v>1.007080078125E-3</c:v>
                </c:pt>
                <c:pt idx="51935">
                  <c:v>1.007080078125E-3</c:v>
                </c:pt>
                <c:pt idx="51936">
                  <c:v>1.0068416595458984E-3</c:v>
                </c:pt>
                <c:pt idx="51937">
                  <c:v>1.007080078125E-3</c:v>
                </c:pt>
                <c:pt idx="51938">
                  <c:v>1.007080078125E-3</c:v>
                </c:pt>
                <c:pt idx="51939">
                  <c:v>1.0068416595458984E-3</c:v>
                </c:pt>
                <c:pt idx="51940">
                  <c:v>1.007080078125E-3</c:v>
                </c:pt>
                <c:pt idx="51941">
                  <c:v>1.0080337524414063E-3</c:v>
                </c:pt>
                <c:pt idx="51942">
                  <c:v>1.0068416595458984E-3</c:v>
                </c:pt>
                <c:pt idx="51943">
                  <c:v>1.007080078125E-3</c:v>
                </c:pt>
                <c:pt idx="51944">
                  <c:v>1.007080078125E-3</c:v>
                </c:pt>
                <c:pt idx="51945">
                  <c:v>1.0068416595458984E-3</c:v>
                </c:pt>
                <c:pt idx="51946">
                  <c:v>1.007080078125E-3</c:v>
                </c:pt>
                <c:pt idx="51947">
                  <c:v>1.007080078125E-3</c:v>
                </c:pt>
                <c:pt idx="51948">
                  <c:v>1.0068416595458984E-3</c:v>
                </c:pt>
                <c:pt idx="51949">
                  <c:v>1.007080078125E-3</c:v>
                </c:pt>
                <c:pt idx="51950">
                  <c:v>1.007080078125E-3</c:v>
                </c:pt>
                <c:pt idx="51951">
                  <c:v>1.0068416595458984E-3</c:v>
                </c:pt>
                <c:pt idx="51952">
                  <c:v>1.007080078125E-3</c:v>
                </c:pt>
                <c:pt idx="51953">
                  <c:v>1.0080337524414063E-3</c:v>
                </c:pt>
                <c:pt idx="51954">
                  <c:v>1.007080078125E-3</c:v>
                </c:pt>
                <c:pt idx="51955">
                  <c:v>1.0068416595458984E-3</c:v>
                </c:pt>
                <c:pt idx="51956">
                  <c:v>1.007080078125E-3</c:v>
                </c:pt>
                <c:pt idx="51957">
                  <c:v>1.007080078125E-3</c:v>
                </c:pt>
                <c:pt idx="51958">
                  <c:v>1.0068416595458984E-3</c:v>
                </c:pt>
                <c:pt idx="51959">
                  <c:v>1.007080078125E-3</c:v>
                </c:pt>
                <c:pt idx="51960">
                  <c:v>1.007080078125E-3</c:v>
                </c:pt>
                <c:pt idx="51961">
                  <c:v>1.0068416595458984E-3</c:v>
                </c:pt>
                <c:pt idx="51962">
                  <c:v>1.007080078125E-3</c:v>
                </c:pt>
                <c:pt idx="51963">
                  <c:v>1.007080078125E-3</c:v>
                </c:pt>
                <c:pt idx="51964">
                  <c:v>1.0068416595458984E-3</c:v>
                </c:pt>
                <c:pt idx="51965">
                  <c:v>1.007080078125E-3</c:v>
                </c:pt>
                <c:pt idx="51966">
                  <c:v>1.0080337524414063E-3</c:v>
                </c:pt>
                <c:pt idx="51967">
                  <c:v>1.0068416595458984E-3</c:v>
                </c:pt>
                <c:pt idx="51968">
                  <c:v>1.007080078125E-3</c:v>
                </c:pt>
                <c:pt idx="51969">
                  <c:v>1.007080078125E-3</c:v>
                </c:pt>
                <c:pt idx="51970">
                  <c:v>1.0068416595458984E-3</c:v>
                </c:pt>
                <c:pt idx="51971">
                  <c:v>1.007080078125E-3</c:v>
                </c:pt>
                <c:pt idx="51972">
                  <c:v>1.007080078125E-3</c:v>
                </c:pt>
                <c:pt idx="51973">
                  <c:v>1.0068416595458984E-3</c:v>
                </c:pt>
                <c:pt idx="51974">
                  <c:v>1.007080078125E-3</c:v>
                </c:pt>
                <c:pt idx="51975">
                  <c:v>1.007080078125E-3</c:v>
                </c:pt>
                <c:pt idx="51976">
                  <c:v>1.0068416595458984E-3</c:v>
                </c:pt>
                <c:pt idx="51977">
                  <c:v>1.007080078125E-3</c:v>
                </c:pt>
                <c:pt idx="51978">
                  <c:v>1.0080337524414063E-3</c:v>
                </c:pt>
                <c:pt idx="51979">
                  <c:v>1.007080078125E-3</c:v>
                </c:pt>
                <c:pt idx="51980">
                  <c:v>1.0068416595458984E-3</c:v>
                </c:pt>
                <c:pt idx="51981">
                  <c:v>1.007080078125E-3</c:v>
                </c:pt>
                <c:pt idx="51982">
                  <c:v>1.007080078125E-3</c:v>
                </c:pt>
                <c:pt idx="51983">
                  <c:v>1.0068416595458984E-3</c:v>
                </c:pt>
                <c:pt idx="51984">
                  <c:v>1.007080078125E-3</c:v>
                </c:pt>
                <c:pt idx="51985">
                  <c:v>1.007080078125E-3</c:v>
                </c:pt>
                <c:pt idx="51986">
                  <c:v>1.0068416595458984E-3</c:v>
                </c:pt>
                <c:pt idx="51987">
                  <c:v>1.007080078125E-3</c:v>
                </c:pt>
                <c:pt idx="51988">
                  <c:v>1.007080078125E-3</c:v>
                </c:pt>
                <c:pt idx="51989">
                  <c:v>1.0068416595458984E-3</c:v>
                </c:pt>
                <c:pt idx="51990">
                  <c:v>1.007080078125E-3</c:v>
                </c:pt>
                <c:pt idx="51991">
                  <c:v>1.0080337524414063E-3</c:v>
                </c:pt>
                <c:pt idx="51992">
                  <c:v>1.0068416595458984E-3</c:v>
                </c:pt>
                <c:pt idx="51993">
                  <c:v>1.007080078125E-3</c:v>
                </c:pt>
                <c:pt idx="51994">
                  <c:v>1.007080078125E-3</c:v>
                </c:pt>
                <c:pt idx="51995">
                  <c:v>1.0068416595458984E-3</c:v>
                </c:pt>
                <c:pt idx="51996">
                  <c:v>1.007080078125E-3</c:v>
                </c:pt>
                <c:pt idx="51997">
                  <c:v>1.007080078125E-3</c:v>
                </c:pt>
                <c:pt idx="51998">
                  <c:v>1.0068416595458984E-3</c:v>
                </c:pt>
                <c:pt idx="51999">
                  <c:v>1.007080078125E-3</c:v>
                </c:pt>
                <c:pt idx="52000">
                  <c:v>1.007080078125E-3</c:v>
                </c:pt>
                <c:pt idx="52001">
                  <c:v>1.0068416595458984E-3</c:v>
                </c:pt>
                <c:pt idx="52002">
                  <c:v>1.007080078125E-3</c:v>
                </c:pt>
                <c:pt idx="52003">
                  <c:v>1.0080337524414063E-3</c:v>
                </c:pt>
                <c:pt idx="52004">
                  <c:v>1.007080078125E-3</c:v>
                </c:pt>
                <c:pt idx="52005">
                  <c:v>1.0068416595458984E-3</c:v>
                </c:pt>
                <c:pt idx="52006">
                  <c:v>1.007080078125E-3</c:v>
                </c:pt>
                <c:pt idx="52007">
                  <c:v>1.007080078125E-3</c:v>
                </c:pt>
                <c:pt idx="52008">
                  <c:v>1.0068416595458984E-3</c:v>
                </c:pt>
                <c:pt idx="52009">
                  <c:v>1.007080078125E-3</c:v>
                </c:pt>
                <c:pt idx="52010">
                  <c:v>1.007080078125E-3</c:v>
                </c:pt>
                <c:pt idx="52011">
                  <c:v>1.0068416595458984E-3</c:v>
                </c:pt>
                <c:pt idx="52012">
                  <c:v>1.007080078125E-3</c:v>
                </c:pt>
                <c:pt idx="52013">
                  <c:v>1.007080078125E-3</c:v>
                </c:pt>
                <c:pt idx="52014">
                  <c:v>1.0068416595458984E-3</c:v>
                </c:pt>
                <c:pt idx="52015">
                  <c:v>1.007080078125E-3</c:v>
                </c:pt>
                <c:pt idx="52016">
                  <c:v>1.0080337524414063E-3</c:v>
                </c:pt>
                <c:pt idx="52017">
                  <c:v>1.0068416595458984E-3</c:v>
                </c:pt>
                <c:pt idx="52018">
                  <c:v>1.007080078125E-3</c:v>
                </c:pt>
                <c:pt idx="52019">
                  <c:v>1.007080078125E-3</c:v>
                </c:pt>
                <c:pt idx="52020">
                  <c:v>1.0068416595458984E-3</c:v>
                </c:pt>
                <c:pt idx="52021">
                  <c:v>1.007080078125E-3</c:v>
                </c:pt>
                <c:pt idx="52022">
                  <c:v>1.007080078125E-3</c:v>
                </c:pt>
                <c:pt idx="52023">
                  <c:v>1.0068416595458984E-3</c:v>
                </c:pt>
                <c:pt idx="52024">
                  <c:v>1.007080078125E-3</c:v>
                </c:pt>
                <c:pt idx="52025">
                  <c:v>1.007080078125E-3</c:v>
                </c:pt>
                <c:pt idx="52026">
                  <c:v>1.0068416595458984E-3</c:v>
                </c:pt>
                <c:pt idx="52027">
                  <c:v>1.007080078125E-3</c:v>
                </c:pt>
                <c:pt idx="52028">
                  <c:v>1.0080337524414063E-3</c:v>
                </c:pt>
                <c:pt idx="52029">
                  <c:v>1.007080078125E-3</c:v>
                </c:pt>
                <c:pt idx="52030">
                  <c:v>1.0068416595458984E-3</c:v>
                </c:pt>
                <c:pt idx="52031">
                  <c:v>1.007080078125E-3</c:v>
                </c:pt>
                <c:pt idx="52032">
                  <c:v>1.007080078125E-3</c:v>
                </c:pt>
                <c:pt idx="52033">
                  <c:v>1.0068416595458984E-3</c:v>
                </c:pt>
                <c:pt idx="52034">
                  <c:v>1.007080078125E-3</c:v>
                </c:pt>
                <c:pt idx="52035">
                  <c:v>1.007080078125E-3</c:v>
                </c:pt>
                <c:pt idx="52036">
                  <c:v>1.0068416595458984E-3</c:v>
                </c:pt>
                <c:pt idx="52037">
                  <c:v>1.007080078125E-3</c:v>
                </c:pt>
                <c:pt idx="52038">
                  <c:v>1.007080078125E-3</c:v>
                </c:pt>
                <c:pt idx="52039">
                  <c:v>1.0068416595458984E-3</c:v>
                </c:pt>
                <c:pt idx="52040">
                  <c:v>1.007080078125E-3</c:v>
                </c:pt>
                <c:pt idx="52041">
                  <c:v>1.0080337524414063E-3</c:v>
                </c:pt>
                <c:pt idx="52042">
                  <c:v>1.0068416595458984E-3</c:v>
                </c:pt>
                <c:pt idx="52043">
                  <c:v>1.007080078125E-3</c:v>
                </c:pt>
                <c:pt idx="52044">
                  <c:v>1.007080078125E-3</c:v>
                </c:pt>
                <c:pt idx="52045">
                  <c:v>1.0068416595458984E-3</c:v>
                </c:pt>
                <c:pt idx="52046">
                  <c:v>1.007080078125E-3</c:v>
                </c:pt>
                <c:pt idx="52047">
                  <c:v>1.007080078125E-3</c:v>
                </c:pt>
                <c:pt idx="52048">
                  <c:v>1.0068416595458984E-3</c:v>
                </c:pt>
                <c:pt idx="52049">
                  <c:v>1.007080078125E-3</c:v>
                </c:pt>
                <c:pt idx="52050">
                  <c:v>1.007080078125E-3</c:v>
                </c:pt>
                <c:pt idx="52051">
                  <c:v>1.0068416595458984E-3</c:v>
                </c:pt>
                <c:pt idx="52052">
                  <c:v>1.007080078125E-3</c:v>
                </c:pt>
                <c:pt idx="52053">
                  <c:v>1.0080337524414063E-3</c:v>
                </c:pt>
                <c:pt idx="52054">
                  <c:v>1.007080078125E-3</c:v>
                </c:pt>
                <c:pt idx="52055">
                  <c:v>1.0068416595458984E-3</c:v>
                </c:pt>
                <c:pt idx="52056">
                  <c:v>1.007080078125E-3</c:v>
                </c:pt>
                <c:pt idx="52057">
                  <c:v>1.007080078125E-3</c:v>
                </c:pt>
                <c:pt idx="52058">
                  <c:v>1.0068416595458984E-3</c:v>
                </c:pt>
                <c:pt idx="52059">
                  <c:v>1.007080078125E-3</c:v>
                </c:pt>
                <c:pt idx="52060">
                  <c:v>1.007080078125E-3</c:v>
                </c:pt>
                <c:pt idx="52061">
                  <c:v>1.0068416595458984E-3</c:v>
                </c:pt>
                <c:pt idx="52062">
                  <c:v>1.007080078125E-3</c:v>
                </c:pt>
                <c:pt idx="52063">
                  <c:v>1.007080078125E-3</c:v>
                </c:pt>
                <c:pt idx="52064">
                  <c:v>1.0068416595458984E-3</c:v>
                </c:pt>
                <c:pt idx="52065">
                  <c:v>1.007080078125E-3</c:v>
                </c:pt>
                <c:pt idx="52066">
                  <c:v>1.0080337524414063E-3</c:v>
                </c:pt>
                <c:pt idx="52067">
                  <c:v>1.0068416595458984E-3</c:v>
                </c:pt>
                <c:pt idx="52068">
                  <c:v>1.007080078125E-3</c:v>
                </c:pt>
                <c:pt idx="52069">
                  <c:v>1.007080078125E-3</c:v>
                </c:pt>
                <c:pt idx="52070">
                  <c:v>1.0068416595458984E-3</c:v>
                </c:pt>
                <c:pt idx="52071">
                  <c:v>1.007080078125E-3</c:v>
                </c:pt>
                <c:pt idx="52072">
                  <c:v>1.007080078125E-3</c:v>
                </c:pt>
                <c:pt idx="52073">
                  <c:v>1.0068416595458984E-3</c:v>
                </c:pt>
                <c:pt idx="52074">
                  <c:v>1.007080078125E-3</c:v>
                </c:pt>
                <c:pt idx="52075">
                  <c:v>1.007080078125E-3</c:v>
                </c:pt>
                <c:pt idx="52076">
                  <c:v>1.0068416595458984E-3</c:v>
                </c:pt>
                <c:pt idx="52077">
                  <c:v>1.007080078125E-3</c:v>
                </c:pt>
                <c:pt idx="52078">
                  <c:v>1.0080337524414063E-3</c:v>
                </c:pt>
                <c:pt idx="52079">
                  <c:v>1.007080078125E-3</c:v>
                </c:pt>
                <c:pt idx="52080">
                  <c:v>1.0068416595458984E-3</c:v>
                </c:pt>
                <c:pt idx="52081">
                  <c:v>1.007080078125E-3</c:v>
                </c:pt>
                <c:pt idx="52082">
                  <c:v>1.007080078125E-3</c:v>
                </c:pt>
                <c:pt idx="52083">
                  <c:v>1.0068416595458984E-3</c:v>
                </c:pt>
                <c:pt idx="52084">
                  <c:v>1.007080078125E-3</c:v>
                </c:pt>
                <c:pt idx="52085">
                  <c:v>1.007080078125E-3</c:v>
                </c:pt>
                <c:pt idx="52086">
                  <c:v>1.0068416595458984E-3</c:v>
                </c:pt>
                <c:pt idx="52087">
                  <c:v>1.007080078125E-3</c:v>
                </c:pt>
                <c:pt idx="52088">
                  <c:v>1.007080078125E-3</c:v>
                </c:pt>
                <c:pt idx="52089">
                  <c:v>1.0068416595458984E-3</c:v>
                </c:pt>
                <c:pt idx="52090">
                  <c:v>1.007080078125E-3</c:v>
                </c:pt>
                <c:pt idx="52091">
                  <c:v>1.0080337524414063E-3</c:v>
                </c:pt>
                <c:pt idx="52092">
                  <c:v>1.0068416595458984E-3</c:v>
                </c:pt>
                <c:pt idx="52093">
                  <c:v>1.007080078125E-3</c:v>
                </c:pt>
                <c:pt idx="52094">
                  <c:v>1.20849609375E-2</c:v>
                </c:pt>
                <c:pt idx="52095">
                  <c:v>1.007080078125E-3</c:v>
                </c:pt>
                <c:pt idx="52096">
                  <c:v>1.007080078125E-3</c:v>
                </c:pt>
                <c:pt idx="52097">
                  <c:v>1.0068416595458984E-3</c:v>
                </c:pt>
                <c:pt idx="52098">
                  <c:v>1.007080078125E-3</c:v>
                </c:pt>
                <c:pt idx="52099">
                  <c:v>1.007080078125E-3</c:v>
                </c:pt>
                <c:pt idx="52100">
                  <c:v>1.0068416595458984E-3</c:v>
                </c:pt>
                <c:pt idx="52101">
                  <c:v>1.007080078125E-3</c:v>
                </c:pt>
                <c:pt idx="52102">
                  <c:v>1.007080078125E-3</c:v>
                </c:pt>
                <c:pt idx="52103">
                  <c:v>1.0068416595458984E-3</c:v>
                </c:pt>
                <c:pt idx="52104">
                  <c:v>1.007080078125E-3</c:v>
                </c:pt>
                <c:pt idx="52105">
                  <c:v>1.0080337524414063E-3</c:v>
                </c:pt>
                <c:pt idx="52106">
                  <c:v>1.0068416595458984E-3</c:v>
                </c:pt>
                <c:pt idx="52107">
                  <c:v>1.007080078125E-3</c:v>
                </c:pt>
                <c:pt idx="52108">
                  <c:v>1.007080078125E-3</c:v>
                </c:pt>
                <c:pt idx="52109">
                  <c:v>1.0068416595458984E-3</c:v>
                </c:pt>
                <c:pt idx="52110">
                  <c:v>1.007080078125E-3</c:v>
                </c:pt>
                <c:pt idx="52111">
                  <c:v>1.007080078125E-3</c:v>
                </c:pt>
                <c:pt idx="52112">
                  <c:v>1.0068416595458984E-3</c:v>
                </c:pt>
                <c:pt idx="52113">
                  <c:v>1.007080078125E-3</c:v>
                </c:pt>
                <c:pt idx="52114">
                  <c:v>1.007080078125E-3</c:v>
                </c:pt>
                <c:pt idx="52115">
                  <c:v>1.0068416595458984E-3</c:v>
                </c:pt>
                <c:pt idx="52116">
                  <c:v>1.007080078125E-3</c:v>
                </c:pt>
                <c:pt idx="52117">
                  <c:v>1.0080337524414063E-3</c:v>
                </c:pt>
                <c:pt idx="52118">
                  <c:v>1.007080078125E-3</c:v>
                </c:pt>
                <c:pt idx="52119">
                  <c:v>1.0068416595458984E-3</c:v>
                </c:pt>
                <c:pt idx="52120">
                  <c:v>1.007080078125E-3</c:v>
                </c:pt>
                <c:pt idx="52121">
                  <c:v>1.007080078125E-3</c:v>
                </c:pt>
                <c:pt idx="52122">
                  <c:v>1.0068416595458984E-3</c:v>
                </c:pt>
                <c:pt idx="52123">
                  <c:v>1.007080078125E-3</c:v>
                </c:pt>
                <c:pt idx="52124">
                  <c:v>1.007080078125E-3</c:v>
                </c:pt>
                <c:pt idx="52125">
                  <c:v>1.0068416595458984E-3</c:v>
                </c:pt>
                <c:pt idx="52126">
                  <c:v>1.007080078125E-3</c:v>
                </c:pt>
                <c:pt idx="52127">
                  <c:v>1.007080078125E-3</c:v>
                </c:pt>
                <c:pt idx="52128">
                  <c:v>1.0068416595458984E-3</c:v>
                </c:pt>
                <c:pt idx="52129">
                  <c:v>1.0080337524414063E-3</c:v>
                </c:pt>
                <c:pt idx="52130">
                  <c:v>1.007080078125E-3</c:v>
                </c:pt>
                <c:pt idx="52131">
                  <c:v>1.0068416595458984E-3</c:v>
                </c:pt>
                <c:pt idx="52132">
                  <c:v>1.007080078125E-3</c:v>
                </c:pt>
                <c:pt idx="52133">
                  <c:v>1.007080078125E-3</c:v>
                </c:pt>
                <c:pt idx="52134">
                  <c:v>1.0068416595458984E-3</c:v>
                </c:pt>
                <c:pt idx="52135">
                  <c:v>1.007080078125E-3</c:v>
                </c:pt>
                <c:pt idx="52136">
                  <c:v>1.007080078125E-3</c:v>
                </c:pt>
                <c:pt idx="52137">
                  <c:v>1.0068416595458984E-3</c:v>
                </c:pt>
                <c:pt idx="52138">
                  <c:v>1.007080078125E-3</c:v>
                </c:pt>
                <c:pt idx="52139">
                  <c:v>1.007080078125E-3</c:v>
                </c:pt>
                <c:pt idx="52140">
                  <c:v>1.0068416595458984E-3</c:v>
                </c:pt>
                <c:pt idx="52141">
                  <c:v>1.007080078125E-3</c:v>
                </c:pt>
                <c:pt idx="52142">
                  <c:v>1.0080337524414063E-3</c:v>
                </c:pt>
                <c:pt idx="52143">
                  <c:v>1.007080078125E-3</c:v>
                </c:pt>
                <c:pt idx="52144">
                  <c:v>1.0068416595458984E-3</c:v>
                </c:pt>
                <c:pt idx="52145">
                  <c:v>1.007080078125E-3</c:v>
                </c:pt>
                <c:pt idx="52146">
                  <c:v>1.007080078125E-3</c:v>
                </c:pt>
                <c:pt idx="52147">
                  <c:v>1.0068416595458984E-3</c:v>
                </c:pt>
                <c:pt idx="52148">
                  <c:v>1.007080078125E-3</c:v>
                </c:pt>
                <c:pt idx="52149">
                  <c:v>1.007080078125E-3</c:v>
                </c:pt>
                <c:pt idx="52150">
                  <c:v>1.0068416595458984E-3</c:v>
                </c:pt>
                <c:pt idx="52151">
                  <c:v>1.007080078125E-3</c:v>
                </c:pt>
                <c:pt idx="52152">
                  <c:v>1.007080078125E-3</c:v>
                </c:pt>
                <c:pt idx="52153">
                  <c:v>1.0068416595458984E-3</c:v>
                </c:pt>
                <c:pt idx="52154">
                  <c:v>1.0080337524414063E-3</c:v>
                </c:pt>
                <c:pt idx="52155">
                  <c:v>1.007080078125E-3</c:v>
                </c:pt>
                <c:pt idx="52156">
                  <c:v>1.0068416595458984E-3</c:v>
                </c:pt>
                <c:pt idx="52157">
                  <c:v>1.007080078125E-3</c:v>
                </c:pt>
                <c:pt idx="52158">
                  <c:v>1.007080078125E-3</c:v>
                </c:pt>
                <c:pt idx="52159">
                  <c:v>1.0068416595458984E-3</c:v>
                </c:pt>
                <c:pt idx="52160">
                  <c:v>1.007080078125E-3</c:v>
                </c:pt>
                <c:pt idx="52161">
                  <c:v>1.007080078125E-3</c:v>
                </c:pt>
                <c:pt idx="52162">
                  <c:v>1.0068416595458984E-3</c:v>
                </c:pt>
                <c:pt idx="52163">
                  <c:v>1.007080078125E-3</c:v>
                </c:pt>
                <c:pt idx="52164">
                  <c:v>1.007080078125E-3</c:v>
                </c:pt>
                <c:pt idx="52165">
                  <c:v>1.0068416595458984E-3</c:v>
                </c:pt>
                <c:pt idx="52166">
                  <c:v>1.007080078125E-3</c:v>
                </c:pt>
                <c:pt idx="52167">
                  <c:v>1.0080337524414063E-3</c:v>
                </c:pt>
                <c:pt idx="52168">
                  <c:v>1.007080078125E-3</c:v>
                </c:pt>
                <c:pt idx="52169">
                  <c:v>1.0068416595458984E-3</c:v>
                </c:pt>
                <c:pt idx="52170">
                  <c:v>1.007080078125E-3</c:v>
                </c:pt>
                <c:pt idx="52171">
                  <c:v>1.007080078125E-3</c:v>
                </c:pt>
                <c:pt idx="52172">
                  <c:v>1.0068416595458984E-3</c:v>
                </c:pt>
                <c:pt idx="52173">
                  <c:v>1.007080078125E-3</c:v>
                </c:pt>
                <c:pt idx="52174">
                  <c:v>1.007080078125E-3</c:v>
                </c:pt>
                <c:pt idx="52175">
                  <c:v>1.0068416595458984E-3</c:v>
                </c:pt>
                <c:pt idx="52176">
                  <c:v>1.007080078125E-3</c:v>
                </c:pt>
                <c:pt idx="52177">
                  <c:v>1.007080078125E-3</c:v>
                </c:pt>
                <c:pt idx="52178">
                  <c:v>1.0068416595458984E-3</c:v>
                </c:pt>
                <c:pt idx="52179">
                  <c:v>1.0080337524414063E-3</c:v>
                </c:pt>
                <c:pt idx="52180">
                  <c:v>1.007080078125E-3</c:v>
                </c:pt>
                <c:pt idx="52181">
                  <c:v>1.0068416595458984E-3</c:v>
                </c:pt>
                <c:pt idx="52182">
                  <c:v>1.007080078125E-3</c:v>
                </c:pt>
                <c:pt idx="52183">
                  <c:v>1.007080078125E-3</c:v>
                </c:pt>
                <c:pt idx="52184">
                  <c:v>1.0068416595458984E-3</c:v>
                </c:pt>
                <c:pt idx="52185">
                  <c:v>1.007080078125E-3</c:v>
                </c:pt>
                <c:pt idx="52186">
                  <c:v>1.007080078125E-3</c:v>
                </c:pt>
                <c:pt idx="52187">
                  <c:v>1.0068416595458984E-3</c:v>
                </c:pt>
                <c:pt idx="52188">
                  <c:v>1.007080078125E-3</c:v>
                </c:pt>
                <c:pt idx="52189">
                  <c:v>1.007080078125E-3</c:v>
                </c:pt>
                <c:pt idx="52190">
                  <c:v>1.0068416595458984E-3</c:v>
                </c:pt>
                <c:pt idx="52191">
                  <c:v>1.007080078125E-3</c:v>
                </c:pt>
                <c:pt idx="52192">
                  <c:v>1.0080337524414063E-3</c:v>
                </c:pt>
                <c:pt idx="52193">
                  <c:v>1.007080078125E-3</c:v>
                </c:pt>
                <c:pt idx="52194">
                  <c:v>1.0068416595458984E-3</c:v>
                </c:pt>
                <c:pt idx="52195">
                  <c:v>1.007080078125E-3</c:v>
                </c:pt>
                <c:pt idx="52196">
                  <c:v>1.007080078125E-3</c:v>
                </c:pt>
                <c:pt idx="52197">
                  <c:v>1.0068416595458984E-3</c:v>
                </c:pt>
                <c:pt idx="52198">
                  <c:v>1.007080078125E-3</c:v>
                </c:pt>
                <c:pt idx="52199">
                  <c:v>1.007080078125E-3</c:v>
                </c:pt>
                <c:pt idx="52200">
                  <c:v>1.0068416595458984E-3</c:v>
                </c:pt>
                <c:pt idx="52201">
                  <c:v>1.007080078125E-3</c:v>
                </c:pt>
                <c:pt idx="52202">
                  <c:v>1.007080078125E-3</c:v>
                </c:pt>
                <c:pt idx="52203">
                  <c:v>1.0068416595458984E-3</c:v>
                </c:pt>
                <c:pt idx="52204">
                  <c:v>1.0080337524414063E-3</c:v>
                </c:pt>
                <c:pt idx="52205">
                  <c:v>1.007080078125E-3</c:v>
                </c:pt>
                <c:pt idx="52206">
                  <c:v>1.0068416595458984E-3</c:v>
                </c:pt>
                <c:pt idx="52207">
                  <c:v>1.007080078125E-3</c:v>
                </c:pt>
                <c:pt idx="52208">
                  <c:v>1.007080078125E-3</c:v>
                </c:pt>
                <c:pt idx="52209">
                  <c:v>1.0068416595458984E-3</c:v>
                </c:pt>
                <c:pt idx="52210">
                  <c:v>1.007080078125E-3</c:v>
                </c:pt>
                <c:pt idx="52211">
                  <c:v>1.007080078125E-3</c:v>
                </c:pt>
                <c:pt idx="52212">
                  <c:v>1.0068416595458984E-3</c:v>
                </c:pt>
                <c:pt idx="52213">
                  <c:v>1.007080078125E-3</c:v>
                </c:pt>
                <c:pt idx="52214">
                  <c:v>1.007080078125E-3</c:v>
                </c:pt>
                <c:pt idx="52215">
                  <c:v>1.0068416595458984E-3</c:v>
                </c:pt>
                <c:pt idx="52216">
                  <c:v>1.007080078125E-3</c:v>
                </c:pt>
                <c:pt idx="52217">
                  <c:v>1.0080337524414063E-3</c:v>
                </c:pt>
                <c:pt idx="52218">
                  <c:v>1.007080078125E-3</c:v>
                </c:pt>
                <c:pt idx="52219">
                  <c:v>1.0068416595458984E-3</c:v>
                </c:pt>
                <c:pt idx="52220">
                  <c:v>1.007080078125E-3</c:v>
                </c:pt>
                <c:pt idx="52221">
                  <c:v>1.007080078125E-3</c:v>
                </c:pt>
                <c:pt idx="52222">
                  <c:v>1.0068416595458984E-3</c:v>
                </c:pt>
                <c:pt idx="52223">
                  <c:v>1.007080078125E-3</c:v>
                </c:pt>
                <c:pt idx="52224">
                  <c:v>1.007080078125E-3</c:v>
                </c:pt>
                <c:pt idx="52225">
                  <c:v>1.0068416595458984E-3</c:v>
                </c:pt>
                <c:pt idx="52226">
                  <c:v>1.007080078125E-3</c:v>
                </c:pt>
                <c:pt idx="52227">
                  <c:v>1.007080078125E-3</c:v>
                </c:pt>
                <c:pt idx="52228">
                  <c:v>1.0068416595458984E-3</c:v>
                </c:pt>
                <c:pt idx="52229">
                  <c:v>1.0080337524414063E-3</c:v>
                </c:pt>
                <c:pt idx="52230">
                  <c:v>1.007080078125E-3</c:v>
                </c:pt>
                <c:pt idx="52231">
                  <c:v>1.0068416595458984E-3</c:v>
                </c:pt>
                <c:pt idx="52232">
                  <c:v>1.007080078125E-3</c:v>
                </c:pt>
                <c:pt idx="52233">
                  <c:v>1.007080078125E-3</c:v>
                </c:pt>
                <c:pt idx="52234">
                  <c:v>1.0068416595458984E-3</c:v>
                </c:pt>
                <c:pt idx="52235">
                  <c:v>1.007080078125E-3</c:v>
                </c:pt>
                <c:pt idx="52236">
                  <c:v>1.007080078125E-3</c:v>
                </c:pt>
                <c:pt idx="52237">
                  <c:v>1.0068416595458984E-3</c:v>
                </c:pt>
                <c:pt idx="52238">
                  <c:v>1.007080078125E-3</c:v>
                </c:pt>
                <c:pt idx="52239">
                  <c:v>1.007080078125E-3</c:v>
                </c:pt>
                <c:pt idx="52240">
                  <c:v>1.0068416595458984E-3</c:v>
                </c:pt>
                <c:pt idx="52241">
                  <c:v>1.007080078125E-3</c:v>
                </c:pt>
                <c:pt idx="52242">
                  <c:v>1.0080337524414063E-3</c:v>
                </c:pt>
                <c:pt idx="52243">
                  <c:v>1.007080078125E-3</c:v>
                </c:pt>
                <c:pt idx="52244">
                  <c:v>1.0068416595458984E-3</c:v>
                </c:pt>
                <c:pt idx="52245">
                  <c:v>1.007080078125E-3</c:v>
                </c:pt>
                <c:pt idx="52246">
                  <c:v>1.007080078125E-3</c:v>
                </c:pt>
                <c:pt idx="52247">
                  <c:v>1.0068416595458984E-3</c:v>
                </c:pt>
                <c:pt idx="52248">
                  <c:v>1.007080078125E-3</c:v>
                </c:pt>
                <c:pt idx="52249">
                  <c:v>1.007080078125E-3</c:v>
                </c:pt>
                <c:pt idx="52250">
                  <c:v>1.0068416595458984E-3</c:v>
                </c:pt>
                <c:pt idx="52251">
                  <c:v>1.007080078125E-3</c:v>
                </c:pt>
                <c:pt idx="52252">
                  <c:v>1.007080078125E-3</c:v>
                </c:pt>
                <c:pt idx="52253">
                  <c:v>1.0068416595458984E-3</c:v>
                </c:pt>
                <c:pt idx="52254">
                  <c:v>1.0080337524414063E-3</c:v>
                </c:pt>
                <c:pt idx="52255">
                  <c:v>1.007080078125E-3</c:v>
                </c:pt>
                <c:pt idx="52256">
                  <c:v>1.0068416595458984E-3</c:v>
                </c:pt>
                <c:pt idx="52257">
                  <c:v>1.007080078125E-3</c:v>
                </c:pt>
                <c:pt idx="52258">
                  <c:v>1.007080078125E-3</c:v>
                </c:pt>
                <c:pt idx="52259">
                  <c:v>1.0068416595458984E-3</c:v>
                </c:pt>
                <c:pt idx="52260">
                  <c:v>1.007080078125E-3</c:v>
                </c:pt>
                <c:pt idx="52261">
                  <c:v>1.007080078125E-3</c:v>
                </c:pt>
                <c:pt idx="52262">
                  <c:v>1.0068416595458984E-3</c:v>
                </c:pt>
                <c:pt idx="52263">
                  <c:v>1.007080078125E-3</c:v>
                </c:pt>
                <c:pt idx="52264">
                  <c:v>1.007080078125E-3</c:v>
                </c:pt>
                <c:pt idx="52265">
                  <c:v>1.0068416595458984E-3</c:v>
                </c:pt>
                <c:pt idx="52266">
                  <c:v>1.007080078125E-3</c:v>
                </c:pt>
                <c:pt idx="52267">
                  <c:v>1.0080337524414063E-3</c:v>
                </c:pt>
                <c:pt idx="52268">
                  <c:v>1.007080078125E-3</c:v>
                </c:pt>
                <c:pt idx="52269">
                  <c:v>1.0068416595458984E-3</c:v>
                </c:pt>
                <c:pt idx="52270">
                  <c:v>1.007080078125E-3</c:v>
                </c:pt>
                <c:pt idx="52271">
                  <c:v>1.007080078125E-3</c:v>
                </c:pt>
                <c:pt idx="52272">
                  <c:v>1.0068416595458984E-3</c:v>
                </c:pt>
                <c:pt idx="52273">
                  <c:v>1.007080078125E-3</c:v>
                </c:pt>
                <c:pt idx="52274">
                  <c:v>1.007080078125E-3</c:v>
                </c:pt>
                <c:pt idx="52275">
                  <c:v>1.0068416595458984E-3</c:v>
                </c:pt>
                <c:pt idx="52276">
                  <c:v>1.007080078125E-3</c:v>
                </c:pt>
                <c:pt idx="52277">
                  <c:v>1.007080078125E-3</c:v>
                </c:pt>
                <c:pt idx="52278">
                  <c:v>1.0068416595458984E-3</c:v>
                </c:pt>
                <c:pt idx="52279">
                  <c:v>1.0080337524414063E-3</c:v>
                </c:pt>
                <c:pt idx="52280">
                  <c:v>1.007080078125E-3</c:v>
                </c:pt>
                <c:pt idx="52281">
                  <c:v>1.0068416595458984E-3</c:v>
                </c:pt>
                <c:pt idx="52282">
                  <c:v>1.007080078125E-3</c:v>
                </c:pt>
                <c:pt idx="52283">
                  <c:v>1.007080078125E-3</c:v>
                </c:pt>
                <c:pt idx="52284">
                  <c:v>1.0068416595458984E-3</c:v>
                </c:pt>
                <c:pt idx="52285">
                  <c:v>1.007080078125E-3</c:v>
                </c:pt>
                <c:pt idx="52286">
                  <c:v>1.007080078125E-3</c:v>
                </c:pt>
                <c:pt idx="52287">
                  <c:v>1.0068416595458984E-3</c:v>
                </c:pt>
                <c:pt idx="52288">
                  <c:v>1.007080078125E-3</c:v>
                </c:pt>
                <c:pt idx="52289">
                  <c:v>1.007080078125E-3</c:v>
                </c:pt>
                <c:pt idx="52290">
                  <c:v>1.0068416595458984E-3</c:v>
                </c:pt>
                <c:pt idx="52291">
                  <c:v>1.007080078125E-3</c:v>
                </c:pt>
                <c:pt idx="52292">
                  <c:v>1.0080337524414063E-3</c:v>
                </c:pt>
                <c:pt idx="52293">
                  <c:v>1.007080078125E-3</c:v>
                </c:pt>
                <c:pt idx="52294">
                  <c:v>1.0068416595458984E-3</c:v>
                </c:pt>
                <c:pt idx="52295">
                  <c:v>1.007080078125E-3</c:v>
                </c:pt>
                <c:pt idx="52296">
                  <c:v>1.007080078125E-3</c:v>
                </c:pt>
                <c:pt idx="52297">
                  <c:v>1.0068416595458984E-3</c:v>
                </c:pt>
                <c:pt idx="52298">
                  <c:v>1.007080078125E-3</c:v>
                </c:pt>
                <c:pt idx="52299">
                  <c:v>1.007080078125E-3</c:v>
                </c:pt>
                <c:pt idx="52300">
                  <c:v>1.0068416595458984E-3</c:v>
                </c:pt>
                <c:pt idx="52301">
                  <c:v>1.007080078125E-3</c:v>
                </c:pt>
                <c:pt idx="52302">
                  <c:v>1.007080078125E-3</c:v>
                </c:pt>
                <c:pt idx="52303">
                  <c:v>1.0068416595458984E-3</c:v>
                </c:pt>
                <c:pt idx="52304">
                  <c:v>1.0080337524414063E-3</c:v>
                </c:pt>
                <c:pt idx="52305">
                  <c:v>1.007080078125E-3</c:v>
                </c:pt>
                <c:pt idx="52306">
                  <c:v>1.0068416595458984E-3</c:v>
                </c:pt>
                <c:pt idx="52307">
                  <c:v>1.007080078125E-3</c:v>
                </c:pt>
                <c:pt idx="52308">
                  <c:v>1.007080078125E-3</c:v>
                </c:pt>
                <c:pt idx="52309">
                  <c:v>1.0068416595458984E-3</c:v>
                </c:pt>
                <c:pt idx="52310">
                  <c:v>1.007080078125E-3</c:v>
                </c:pt>
                <c:pt idx="52311">
                  <c:v>1.007080078125E-3</c:v>
                </c:pt>
                <c:pt idx="52312">
                  <c:v>1.0068416595458984E-3</c:v>
                </c:pt>
                <c:pt idx="52313">
                  <c:v>1.007080078125E-3</c:v>
                </c:pt>
                <c:pt idx="52314">
                  <c:v>1.007080078125E-3</c:v>
                </c:pt>
                <c:pt idx="52315">
                  <c:v>1.0068416595458984E-3</c:v>
                </c:pt>
                <c:pt idx="52316">
                  <c:v>1.007080078125E-3</c:v>
                </c:pt>
                <c:pt idx="52317">
                  <c:v>1.0080337524414063E-3</c:v>
                </c:pt>
                <c:pt idx="52318">
                  <c:v>1.007080078125E-3</c:v>
                </c:pt>
                <c:pt idx="52319">
                  <c:v>1.0068416595458984E-3</c:v>
                </c:pt>
                <c:pt idx="52320">
                  <c:v>1.007080078125E-3</c:v>
                </c:pt>
                <c:pt idx="52321">
                  <c:v>1.007080078125E-3</c:v>
                </c:pt>
                <c:pt idx="52322">
                  <c:v>1.0068416595458984E-3</c:v>
                </c:pt>
                <c:pt idx="52323">
                  <c:v>1.007080078125E-3</c:v>
                </c:pt>
                <c:pt idx="52324">
                  <c:v>1.007080078125E-3</c:v>
                </c:pt>
                <c:pt idx="52325">
                  <c:v>1.0068416595458984E-3</c:v>
                </c:pt>
                <c:pt idx="52326">
                  <c:v>1.007080078125E-3</c:v>
                </c:pt>
                <c:pt idx="52327">
                  <c:v>1.007080078125E-3</c:v>
                </c:pt>
                <c:pt idx="52328">
                  <c:v>1.0068416595458984E-3</c:v>
                </c:pt>
                <c:pt idx="52329">
                  <c:v>1.0080337524414063E-3</c:v>
                </c:pt>
                <c:pt idx="52330">
                  <c:v>1.007080078125E-3</c:v>
                </c:pt>
                <c:pt idx="52331">
                  <c:v>1.0068416595458984E-3</c:v>
                </c:pt>
                <c:pt idx="52332">
                  <c:v>1.007080078125E-3</c:v>
                </c:pt>
                <c:pt idx="52333">
                  <c:v>1.007080078125E-3</c:v>
                </c:pt>
                <c:pt idx="52334">
                  <c:v>1.0068416595458984E-3</c:v>
                </c:pt>
                <c:pt idx="52335">
                  <c:v>1.007080078125E-3</c:v>
                </c:pt>
                <c:pt idx="52336">
                  <c:v>1.007080078125E-3</c:v>
                </c:pt>
                <c:pt idx="52337">
                  <c:v>1.0068416595458984E-3</c:v>
                </c:pt>
                <c:pt idx="52338">
                  <c:v>1.007080078125E-3</c:v>
                </c:pt>
                <c:pt idx="52339">
                  <c:v>1.007080078125E-3</c:v>
                </c:pt>
                <c:pt idx="52340">
                  <c:v>1.0068416595458984E-3</c:v>
                </c:pt>
                <c:pt idx="52341">
                  <c:v>1.007080078125E-3</c:v>
                </c:pt>
                <c:pt idx="52342">
                  <c:v>1.0080337524414063E-3</c:v>
                </c:pt>
                <c:pt idx="52343">
                  <c:v>1.007080078125E-3</c:v>
                </c:pt>
                <c:pt idx="52344">
                  <c:v>1.0068416595458984E-3</c:v>
                </c:pt>
                <c:pt idx="52345">
                  <c:v>1.007080078125E-3</c:v>
                </c:pt>
                <c:pt idx="52346">
                  <c:v>1.007080078125E-3</c:v>
                </c:pt>
                <c:pt idx="52347">
                  <c:v>1.0068416595458984E-3</c:v>
                </c:pt>
                <c:pt idx="52348">
                  <c:v>1.007080078125E-3</c:v>
                </c:pt>
                <c:pt idx="52349">
                  <c:v>1.007080078125E-3</c:v>
                </c:pt>
                <c:pt idx="52350">
                  <c:v>1.0068416595458984E-3</c:v>
                </c:pt>
                <c:pt idx="52351">
                  <c:v>1.007080078125E-3</c:v>
                </c:pt>
                <c:pt idx="52352">
                  <c:v>1.0068416595458984E-3</c:v>
                </c:pt>
                <c:pt idx="52353">
                  <c:v>1.007080078125E-3</c:v>
                </c:pt>
                <c:pt idx="52354">
                  <c:v>1.0080337524414063E-3</c:v>
                </c:pt>
                <c:pt idx="52355">
                  <c:v>1.007080078125E-3</c:v>
                </c:pt>
                <c:pt idx="52356">
                  <c:v>1.0068416595458984E-3</c:v>
                </c:pt>
                <c:pt idx="52357">
                  <c:v>1.007080078125E-3</c:v>
                </c:pt>
                <c:pt idx="52358">
                  <c:v>1.007080078125E-3</c:v>
                </c:pt>
                <c:pt idx="52359">
                  <c:v>1.0068416595458984E-3</c:v>
                </c:pt>
                <c:pt idx="52360">
                  <c:v>1.007080078125E-3</c:v>
                </c:pt>
                <c:pt idx="52361">
                  <c:v>1.007080078125E-3</c:v>
                </c:pt>
                <c:pt idx="52362">
                  <c:v>1.0068416595458984E-3</c:v>
                </c:pt>
                <c:pt idx="52363">
                  <c:v>1.007080078125E-3</c:v>
                </c:pt>
                <c:pt idx="52364">
                  <c:v>1.007080078125E-3</c:v>
                </c:pt>
                <c:pt idx="52365">
                  <c:v>1.0068416595458984E-3</c:v>
                </c:pt>
                <c:pt idx="52366">
                  <c:v>1.007080078125E-3</c:v>
                </c:pt>
                <c:pt idx="52367">
                  <c:v>1.0080337524414063E-3</c:v>
                </c:pt>
                <c:pt idx="52368">
                  <c:v>1.007080078125E-3</c:v>
                </c:pt>
                <c:pt idx="52369">
                  <c:v>1.0068416595458984E-3</c:v>
                </c:pt>
                <c:pt idx="52370">
                  <c:v>1.007080078125E-3</c:v>
                </c:pt>
                <c:pt idx="52371">
                  <c:v>1.007080078125E-3</c:v>
                </c:pt>
                <c:pt idx="52372">
                  <c:v>1.0068416595458984E-3</c:v>
                </c:pt>
                <c:pt idx="52373">
                  <c:v>1.007080078125E-3</c:v>
                </c:pt>
                <c:pt idx="52374">
                  <c:v>1.0068416595458984E-3</c:v>
                </c:pt>
                <c:pt idx="52375">
                  <c:v>1.007080078125E-3</c:v>
                </c:pt>
                <c:pt idx="52376">
                  <c:v>1.007080078125E-3</c:v>
                </c:pt>
                <c:pt idx="52377">
                  <c:v>1.0068416595458984E-3</c:v>
                </c:pt>
                <c:pt idx="52378">
                  <c:v>1.007080078125E-3</c:v>
                </c:pt>
                <c:pt idx="52379">
                  <c:v>1.0080337524414063E-3</c:v>
                </c:pt>
                <c:pt idx="52380">
                  <c:v>1.007080078125E-3</c:v>
                </c:pt>
                <c:pt idx="52381">
                  <c:v>1.0068416595458984E-3</c:v>
                </c:pt>
                <c:pt idx="52382">
                  <c:v>1.007080078125E-3</c:v>
                </c:pt>
                <c:pt idx="52383">
                  <c:v>1.007080078125E-3</c:v>
                </c:pt>
                <c:pt idx="52384">
                  <c:v>1.0068416595458984E-3</c:v>
                </c:pt>
                <c:pt idx="52385">
                  <c:v>1.007080078125E-3</c:v>
                </c:pt>
                <c:pt idx="52386">
                  <c:v>1.007080078125E-3</c:v>
                </c:pt>
                <c:pt idx="52387">
                  <c:v>1.0068416595458984E-3</c:v>
                </c:pt>
                <c:pt idx="52388">
                  <c:v>1.007080078125E-3</c:v>
                </c:pt>
                <c:pt idx="52389">
                  <c:v>1.007080078125E-3</c:v>
                </c:pt>
                <c:pt idx="52390">
                  <c:v>1.0068416595458984E-3</c:v>
                </c:pt>
                <c:pt idx="52391">
                  <c:v>1.007080078125E-3</c:v>
                </c:pt>
                <c:pt idx="52392">
                  <c:v>1.0080337524414063E-3</c:v>
                </c:pt>
                <c:pt idx="52393">
                  <c:v>1.007080078125E-3</c:v>
                </c:pt>
                <c:pt idx="52394">
                  <c:v>1.0068416595458984E-3</c:v>
                </c:pt>
                <c:pt idx="52395">
                  <c:v>1.007080078125E-3</c:v>
                </c:pt>
                <c:pt idx="52396">
                  <c:v>1.0068416595458984E-3</c:v>
                </c:pt>
                <c:pt idx="52397">
                  <c:v>1.007080078125E-3</c:v>
                </c:pt>
                <c:pt idx="52398">
                  <c:v>1.007080078125E-3</c:v>
                </c:pt>
                <c:pt idx="52399">
                  <c:v>1.0068416595458984E-3</c:v>
                </c:pt>
                <c:pt idx="52400">
                  <c:v>1.007080078125E-3</c:v>
                </c:pt>
                <c:pt idx="52401">
                  <c:v>1.007080078125E-3</c:v>
                </c:pt>
                <c:pt idx="52402">
                  <c:v>1.0068416595458984E-3</c:v>
                </c:pt>
                <c:pt idx="52403">
                  <c:v>1.007080078125E-3</c:v>
                </c:pt>
                <c:pt idx="52404">
                  <c:v>1.0080337524414063E-3</c:v>
                </c:pt>
                <c:pt idx="52405">
                  <c:v>1.007080078125E-3</c:v>
                </c:pt>
                <c:pt idx="52406">
                  <c:v>1.0068416595458984E-3</c:v>
                </c:pt>
                <c:pt idx="52407">
                  <c:v>1.007080078125E-3</c:v>
                </c:pt>
                <c:pt idx="52408">
                  <c:v>1.007080078125E-3</c:v>
                </c:pt>
                <c:pt idx="52409">
                  <c:v>1.0068416595458984E-3</c:v>
                </c:pt>
                <c:pt idx="52410">
                  <c:v>1.007080078125E-3</c:v>
                </c:pt>
                <c:pt idx="52411">
                  <c:v>1.007080078125E-3</c:v>
                </c:pt>
                <c:pt idx="52412">
                  <c:v>1.0068416595458984E-3</c:v>
                </c:pt>
                <c:pt idx="52413">
                  <c:v>1.007080078125E-3</c:v>
                </c:pt>
                <c:pt idx="52414">
                  <c:v>1.007080078125E-3</c:v>
                </c:pt>
                <c:pt idx="52415">
                  <c:v>1.0068416595458984E-3</c:v>
                </c:pt>
                <c:pt idx="52416">
                  <c:v>1.007080078125E-3</c:v>
                </c:pt>
                <c:pt idx="52417">
                  <c:v>1.0080337524414063E-3</c:v>
                </c:pt>
                <c:pt idx="52418">
                  <c:v>1.0068416595458984E-3</c:v>
                </c:pt>
                <c:pt idx="52419">
                  <c:v>1.007080078125E-3</c:v>
                </c:pt>
                <c:pt idx="52420">
                  <c:v>1.007080078125E-3</c:v>
                </c:pt>
                <c:pt idx="52421">
                  <c:v>1.0068416595458984E-3</c:v>
                </c:pt>
                <c:pt idx="52422">
                  <c:v>1.007080078125E-3</c:v>
                </c:pt>
                <c:pt idx="52423">
                  <c:v>1.007080078125E-3</c:v>
                </c:pt>
                <c:pt idx="52424">
                  <c:v>1.0068416595458984E-3</c:v>
                </c:pt>
                <c:pt idx="52425">
                  <c:v>1.007080078125E-3</c:v>
                </c:pt>
                <c:pt idx="52426">
                  <c:v>1.007080078125E-3</c:v>
                </c:pt>
                <c:pt idx="52427">
                  <c:v>1.0068416595458984E-3</c:v>
                </c:pt>
                <c:pt idx="52428">
                  <c:v>1.007080078125E-3</c:v>
                </c:pt>
                <c:pt idx="52429">
                  <c:v>1.0080337524414063E-3</c:v>
                </c:pt>
                <c:pt idx="52430">
                  <c:v>1.007080078125E-3</c:v>
                </c:pt>
                <c:pt idx="52431">
                  <c:v>1.0068416595458984E-3</c:v>
                </c:pt>
                <c:pt idx="52432">
                  <c:v>1.007080078125E-3</c:v>
                </c:pt>
                <c:pt idx="52433">
                  <c:v>1.007080078125E-3</c:v>
                </c:pt>
                <c:pt idx="52434">
                  <c:v>1.0068416595458984E-3</c:v>
                </c:pt>
                <c:pt idx="52435">
                  <c:v>1.007080078125E-3</c:v>
                </c:pt>
                <c:pt idx="52436">
                  <c:v>1.007080078125E-3</c:v>
                </c:pt>
                <c:pt idx="52437">
                  <c:v>1.0068416595458984E-3</c:v>
                </c:pt>
                <c:pt idx="52438">
                  <c:v>1.007080078125E-3</c:v>
                </c:pt>
                <c:pt idx="52439">
                  <c:v>1.007080078125E-3</c:v>
                </c:pt>
                <c:pt idx="52440">
                  <c:v>1.0068416595458984E-3</c:v>
                </c:pt>
                <c:pt idx="52441">
                  <c:v>1.007080078125E-3</c:v>
                </c:pt>
                <c:pt idx="52442">
                  <c:v>1.0080337524414063E-3</c:v>
                </c:pt>
                <c:pt idx="52443">
                  <c:v>1.0068416595458984E-3</c:v>
                </c:pt>
                <c:pt idx="52444">
                  <c:v>1.007080078125E-3</c:v>
                </c:pt>
                <c:pt idx="52445">
                  <c:v>1.007080078125E-3</c:v>
                </c:pt>
                <c:pt idx="52446">
                  <c:v>1.0068416595458984E-3</c:v>
                </c:pt>
                <c:pt idx="52447">
                  <c:v>1.007080078125E-3</c:v>
                </c:pt>
                <c:pt idx="52448">
                  <c:v>1.007080078125E-3</c:v>
                </c:pt>
                <c:pt idx="52449">
                  <c:v>1.0068416595458984E-3</c:v>
                </c:pt>
                <c:pt idx="52450">
                  <c:v>1.007080078125E-3</c:v>
                </c:pt>
                <c:pt idx="52451">
                  <c:v>1.007080078125E-3</c:v>
                </c:pt>
                <c:pt idx="52452">
                  <c:v>1.0068416595458984E-3</c:v>
                </c:pt>
                <c:pt idx="52453">
                  <c:v>1.007080078125E-3</c:v>
                </c:pt>
                <c:pt idx="52454">
                  <c:v>1.0080337524414063E-3</c:v>
                </c:pt>
                <c:pt idx="52455">
                  <c:v>1.007080078125E-3</c:v>
                </c:pt>
                <c:pt idx="52456">
                  <c:v>1.0068416595458984E-3</c:v>
                </c:pt>
                <c:pt idx="52457">
                  <c:v>1.007080078125E-3</c:v>
                </c:pt>
                <c:pt idx="52458">
                  <c:v>1.007080078125E-3</c:v>
                </c:pt>
                <c:pt idx="52459">
                  <c:v>1.0068416595458984E-3</c:v>
                </c:pt>
                <c:pt idx="52460">
                  <c:v>1.007080078125E-3</c:v>
                </c:pt>
                <c:pt idx="52461">
                  <c:v>1.007080078125E-3</c:v>
                </c:pt>
                <c:pt idx="52462">
                  <c:v>1.0068416595458984E-3</c:v>
                </c:pt>
                <c:pt idx="52463">
                  <c:v>1.007080078125E-3</c:v>
                </c:pt>
                <c:pt idx="52464">
                  <c:v>1.007080078125E-3</c:v>
                </c:pt>
                <c:pt idx="52465">
                  <c:v>1.0068416595458984E-3</c:v>
                </c:pt>
                <c:pt idx="52466">
                  <c:v>1.007080078125E-3</c:v>
                </c:pt>
                <c:pt idx="52467">
                  <c:v>1.0080337524414063E-3</c:v>
                </c:pt>
                <c:pt idx="52468">
                  <c:v>1.0068416595458984E-3</c:v>
                </c:pt>
                <c:pt idx="52469">
                  <c:v>1.007080078125E-3</c:v>
                </c:pt>
                <c:pt idx="52470">
                  <c:v>1.007080078125E-3</c:v>
                </c:pt>
                <c:pt idx="52471">
                  <c:v>1.0068416595458984E-3</c:v>
                </c:pt>
                <c:pt idx="52472">
                  <c:v>1.007080078125E-3</c:v>
                </c:pt>
                <c:pt idx="52473">
                  <c:v>1.007080078125E-3</c:v>
                </c:pt>
                <c:pt idx="52474">
                  <c:v>1.0068416595458984E-3</c:v>
                </c:pt>
                <c:pt idx="52475">
                  <c:v>1.007080078125E-3</c:v>
                </c:pt>
                <c:pt idx="52476">
                  <c:v>1.007080078125E-3</c:v>
                </c:pt>
                <c:pt idx="52477">
                  <c:v>1.0068416595458984E-3</c:v>
                </c:pt>
                <c:pt idx="52478">
                  <c:v>1.007080078125E-3</c:v>
                </c:pt>
                <c:pt idx="52479">
                  <c:v>1.0080337524414063E-3</c:v>
                </c:pt>
                <c:pt idx="52480">
                  <c:v>1.007080078125E-3</c:v>
                </c:pt>
                <c:pt idx="52481">
                  <c:v>1.0068416595458984E-3</c:v>
                </c:pt>
                <c:pt idx="52482">
                  <c:v>1.007080078125E-3</c:v>
                </c:pt>
                <c:pt idx="52483">
                  <c:v>1.007080078125E-3</c:v>
                </c:pt>
                <c:pt idx="52484">
                  <c:v>1.0068416595458984E-3</c:v>
                </c:pt>
                <c:pt idx="52485">
                  <c:v>1.007080078125E-3</c:v>
                </c:pt>
                <c:pt idx="52486">
                  <c:v>1.007080078125E-3</c:v>
                </c:pt>
                <c:pt idx="52487">
                  <c:v>1.0068416595458984E-3</c:v>
                </c:pt>
                <c:pt idx="52488">
                  <c:v>1.007080078125E-3</c:v>
                </c:pt>
                <c:pt idx="52489">
                  <c:v>1.007080078125E-3</c:v>
                </c:pt>
                <c:pt idx="52490">
                  <c:v>1.0068416595458984E-3</c:v>
                </c:pt>
                <c:pt idx="52491">
                  <c:v>1.007080078125E-3</c:v>
                </c:pt>
                <c:pt idx="52492">
                  <c:v>1.0080337524414063E-3</c:v>
                </c:pt>
                <c:pt idx="52493">
                  <c:v>1.0068416595458984E-3</c:v>
                </c:pt>
                <c:pt idx="52494">
                  <c:v>2.01416015625E-3</c:v>
                </c:pt>
                <c:pt idx="52495">
                  <c:v>1.0068416595458984E-3</c:v>
                </c:pt>
                <c:pt idx="52496">
                  <c:v>1.007080078125E-3</c:v>
                </c:pt>
                <c:pt idx="52497">
                  <c:v>1.007080078125E-3</c:v>
                </c:pt>
                <c:pt idx="52498">
                  <c:v>1.0068416595458984E-3</c:v>
                </c:pt>
                <c:pt idx="52499">
                  <c:v>1.007080078125E-3</c:v>
                </c:pt>
                <c:pt idx="52500">
                  <c:v>1.007080078125E-3</c:v>
                </c:pt>
                <c:pt idx="52501">
                  <c:v>1.0068416595458984E-3</c:v>
                </c:pt>
                <c:pt idx="52502">
                  <c:v>1.007080078125E-3</c:v>
                </c:pt>
                <c:pt idx="52503">
                  <c:v>1.0080337524414063E-3</c:v>
                </c:pt>
                <c:pt idx="52504">
                  <c:v>1.007080078125E-3</c:v>
                </c:pt>
                <c:pt idx="52505">
                  <c:v>1.0068416595458984E-3</c:v>
                </c:pt>
                <c:pt idx="52506">
                  <c:v>1.007080078125E-3</c:v>
                </c:pt>
                <c:pt idx="52507">
                  <c:v>1.007080078125E-3</c:v>
                </c:pt>
                <c:pt idx="52508">
                  <c:v>1.0068416595458984E-3</c:v>
                </c:pt>
                <c:pt idx="52509">
                  <c:v>1.007080078125E-3</c:v>
                </c:pt>
                <c:pt idx="52510">
                  <c:v>1.007080078125E-3</c:v>
                </c:pt>
                <c:pt idx="52511">
                  <c:v>1.0068416595458984E-3</c:v>
                </c:pt>
                <c:pt idx="52512">
                  <c:v>1.007080078125E-3</c:v>
                </c:pt>
                <c:pt idx="52513">
                  <c:v>1.007080078125E-3</c:v>
                </c:pt>
                <c:pt idx="52514">
                  <c:v>1.0068416595458984E-3</c:v>
                </c:pt>
                <c:pt idx="52515">
                  <c:v>1.007080078125E-3</c:v>
                </c:pt>
                <c:pt idx="52516">
                  <c:v>1.0080337524414063E-3</c:v>
                </c:pt>
                <c:pt idx="52517">
                  <c:v>1.0068416595458984E-3</c:v>
                </c:pt>
                <c:pt idx="52518">
                  <c:v>1.007080078125E-3</c:v>
                </c:pt>
                <c:pt idx="52519">
                  <c:v>1.007080078125E-3</c:v>
                </c:pt>
                <c:pt idx="52520">
                  <c:v>1.0068416595458984E-3</c:v>
                </c:pt>
                <c:pt idx="52521">
                  <c:v>1.007080078125E-3</c:v>
                </c:pt>
                <c:pt idx="52522">
                  <c:v>1.007080078125E-3</c:v>
                </c:pt>
                <c:pt idx="52523">
                  <c:v>1.0068416595458984E-3</c:v>
                </c:pt>
                <c:pt idx="52524">
                  <c:v>1.007080078125E-3</c:v>
                </c:pt>
                <c:pt idx="52525">
                  <c:v>1.007080078125E-3</c:v>
                </c:pt>
                <c:pt idx="52526">
                  <c:v>1.0068416595458984E-3</c:v>
                </c:pt>
                <c:pt idx="52527">
                  <c:v>1.007080078125E-3</c:v>
                </c:pt>
                <c:pt idx="52528">
                  <c:v>1.0080337524414063E-3</c:v>
                </c:pt>
                <c:pt idx="52529">
                  <c:v>1.007080078125E-3</c:v>
                </c:pt>
                <c:pt idx="52530">
                  <c:v>1.0068416595458984E-3</c:v>
                </c:pt>
                <c:pt idx="52531">
                  <c:v>1.007080078125E-3</c:v>
                </c:pt>
                <c:pt idx="52532">
                  <c:v>1.007080078125E-3</c:v>
                </c:pt>
                <c:pt idx="52533">
                  <c:v>1.0068416595458984E-3</c:v>
                </c:pt>
                <c:pt idx="52534">
                  <c:v>1.007080078125E-3</c:v>
                </c:pt>
                <c:pt idx="52535">
                  <c:v>1.007080078125E-3</c:v>
                </c:pt>
                <c:pt idx="52536">
                  <c:v>1.0068416595458984E-3</c:v>
                </c:pt>
                <c:pt idx="52537">
                  <c:v>1.007080078125E-3</c:v>
                </c:pt>
                <c:pt idx="52538">
                  <c:v>1.007080078125E-3</c:v>
                </c:pt>
                <c:pt idx="52539">
                  <c:v>1.0068416595458984E-3</c:v>
                </c:pt>
                <c:pt idx="52540">
                  <c:v>1.007080078125E-3</c:v>
                </c:pt>
                <c:pt idx="52541">
                  <c:v>1.0080337524414063E-3</c:v>
                </c:pt>
                <c:pt idx="52542">
                  <c:v>1.0068416595458984E-3</c:v>
                </c:pt>
                <c:pt idx="52543">
                  <c:v>1.007080078125E-3</c:v>
                </c:pt>
                <c:pt idx="52544">
                  <c:v>1.007080078125E-3</c:v>
                </c:pt>
                <c:pt idx="52545">
                  <c:v>1.0068416595458984E-3</c:v>
                </c:pt>
                <c:pt idx="52546">
                  <c:v>1.007080078125E-3</c:v>
                </c:pt>
                <c:pt idx="52547">
                  <c:v>1.007080078125E-3</c:v>
                </c:pt>
                <c:pt idx="52548">
                  <c:v>1.0068416595458984E-3</c:v>
                </c:pt>
                <c:pt idx="52549">
                  <c:v>1.007080078125E-3</c:v>
                </c:pt>
                <c:pt idx="52550">
                  <c:v>1.007080078125E-3</c:v>
                </c:pt>
                <c:pt idx="52551">
                  <c:v>1.0068416595458984E-3</c:v>
                </c:pt>
                <c:pt idx="52552">
                  <c:v>1.007080078125E-3</c:v>
                </c:pt>
                <c:pt idx="52553">
                  <c:v>1.0080337524414063E-3</c:v>
                </c:pt>
                <c:pt idx="52554">
                  <c:v>1.007080078125E-3</c:v>
                </c:pt>
                <c:pt idx="52555">
                  <c:v>1.0068416595458984E-3</c:v>
                </c:pt>
                <c:pt idx="52556">
                  <c:v>1.007080078125E-3</c:v>
                </c:pt>
                <c:pt idx="52557">
                  <c:v>1.007080078125E-3</c:v>
                </c:pt>
                <c:pt idx="52558">
                  <c:v>1.0068416595458984E-3</c:v>
                </c:pt>
                <c:pt idx="52559">
                  <c:v>1.007080078125E-3</c:v>
                </c:pt>
                <c:pt idx="52560">
                  <c:v>1.007080078125E-3</c:v>
                </c:pt>
                <c:pt idx="52561">
                  <c:v>1.0068416595458984E-3</c:v>
                </c:pt>
                <c:pt idx="52562">
                  <c:v>1.007080078125E-3</c:v>
                </c:pt>
                <c:pt idx="52563">
                  <c:v>1.007080078125E-3</c:v>
                </c:pt>
                <c:pt idx="52564">
                  <c:v>1.0068416595458984E-3</c:v>
                </c:pt>
                <c:pt idx="52565">
                  <c:v>1.007080078125E-3</c:v>
                </c:pt>
                <c:pt idx="52566">
                  <c:v>1.0080337524414063E-3</c:v>
                </c:pt>
                <c:pt idx="52567">
                  <c:v>1.0068416595458984E-3</c:v>
                </c:pt>
                <c:pt idx="52568">
                  <c:v>1.007080078125E-3</c:v>
                </c:pt>
                <c:pt idx="52569">
                  <c:v>1.007080078125E-3</c:v>
                </c:pt>
                <c:pt idx="52570">
                  <c:v>1.0068416595458984E-3</c:v>
                </c:pt>
                <c:pt idx="52571">
                  <c:v>1.007080078125E-3</c:v>
                </c:pt>
                <c:pt idx="52572">
                  <c:v>1.007080078125E-3</c:v>
                </c:pt>
                <c:pt idx="52573">
                  <c:v>1.0068416595458984E-3</c:v>
                </c:pt>
                <c:pt idx="52574">
                  <c:v>1.007080078125E-3</c:v>
                </c:pt>
                <c:pt idx="52575">
                  <c:v>1.007080078125E-3</c:v>
                </c:pt>
                <c:pt idx="52576">
                  <c:v>1.0068416595458984E-3</c:v>
                </c:pt>
                <c:pt idx="52577">
                  <c:v>1.007080078125E-3</c:v>
                </c:pt>
                <c:pt idx="52578">
                  <c:v>1.0080337524414063E-3</c:v>
                </c:pt>
                <c:pt idx="52579">
                  <c:v>1.007080078125E-3</c:v>
                </c:pt>
                <c:pt idx="52580">
                  <c:v>1.0068416595458984E-3</c:v>
                </c:pt>
                <c:pt idx="52581">
                  <c:v>1.007080078125E-3</c:v>
                </c:pt>
                <c:pt idx="52582">
                  <c:v>1.007080078125E-3</c:v>
                </c:pt>
                <c:pt idx="52583">
                  <c:v>1.0068416595458984E-3</c:v>
                </c:pt>
                <c:pt idx="52584">
                  <c:v>1.007080078125E-3</c:v>
                </c:pt>
                <c:pt idx="52585">
                  <c:v>1.007080078125E-3</c:v>
                </c:pt>
                <c:pt idx="52586">
                  <c:v>1.0068416595458984E-3</c:v>
                </c:pt>
                <c:pt idx="52587">
                  <c:v>1.007080078125E-3</c:v>
                </c:pt>
                <c:pt idx="52588">
                  <c:v>1.007080078125E-3</c:v>
                </c:pt>
                <c:pt idx="52589">
                  <c:v>1.0068416595458984E-3</c:v>
                </c:pt>
                <c:pt idx="52590">
                  <c:v>1.007080078125E-3</c:v>
                </c:pt>
                <c:pt idx="52591">
                  <c:v>1.0080337524414063E-3</c:v>
                </c:pt>
                <c:pt idx="52592">
                  <c:v>1.0068416595458984E-3</c:v>
                </c:pt>
                <c:pt idx="52593">
                  <c:v>1.007080078125E-3</c:v>
                </c:pt>
                <c:pt idx="52594">
                  <c:v>1.007080078125E-3</c:v>
                </c:pt>
                <c:pt idx="52595">
                  <c:v>1.0068416595458984E-3</c:v>
                </c:pt>
                <c:pt idx="52596">
                  <c:v>1.007080078125E-3</c:v>
                </c:pt>
                <c:pt idx="52597">
                  <c:v>1.007080078125E-3</c:v>
                </c:pt>
                <c:pt idx="52598">
                  <c:v>1.0068416595458984E-3</c:v>
                </c:pt>
                <c:pt idx="52599">
                  <c:v>1.007080078125E-3</c:v>
                </c:pt>
                <c:pt idx="52600">
                  <c:v>1.007080078125E-3</c:v>
                </c:pt>
                <c:pt idx="52601">
                  <c:v>1.0068416595458984E-3</c:v>
                </c:pt>
                <c:pt idx="52602">
                  <c:v>1.007080078125E-3</c:v>
                </c:pt>
                <c:pt idx="52603">
                  <c:v>1.0080337524414063E-3</c:v>
                </c:pt>
                <c:pt idx="52604">
                  <c:v>1.007080078125E-3</c:v>
                </c:pt>
                <c:pt idx="52605">
                  <c:v>1.0068416595458984E-3</c:v>
                </c:pt>
                <c:pt idx="52606">
                  <c:v>1.007080078125E-3</c:v>
                </c:pt>
                <c:pt idx="52607">
                  <c:v>1.007080078125E-3</c:v>
                </c:pt>
                <c:pt idx="52608">
                  <c:v>1.0068416595458984E-3</c:v>
                </c:pt>
                <c:pt idx="52609">
                  <c:v>1.007080078125E-3</c:v>
                </c:pt>
                <c:pt idx="52610">
                  <c:v>1.007080078125E-3</c:v>
                </c:pt>
                <c:pt idx="52611">
                  <c:v>1.0068416595458984E-3</c:v>
                </c:pt>
                <c:pt idx="52612">
                  <c:v>1.007080078125E-3</c:v>
                </c:pt>
                <c:pt idx="52613">
                  <c:v>1.007080078125E-3</c:v>
                </c:pt>
                <c:pt idx="52614">
                  <c:v>1.0068416595458984E-3</c:v>
                </c:pt>
                <c:pt idx="52615">
                  <c:v>1.007080078125E-3</c:v>
                </c:pt>
                <c:pt idx="52616">
                  <c:v>1.0080337524414063E-3</c:v>
                </c:pt>
                <c:pt idx="52617">
                  <c:v>1.0068416595458984E-3</c:v>
                </c:pt>
                <c:pt idx="52618">
                  <c:v>1.007080078125E-3</c:v>
                </c:pt>
                <c:pt idx="52619">
                  <c:v>1.007080078125E-3</c:v>
                </c:pt>
                <c:pt idx="52620">
                  <c:v>1.0068416595458984E-3</c:v>
                </c:pt>
                <c:pt idx="52621">
                  <c:v>1.007080078125E-3</c:v>
                </c:pt>
                <c:pt idx="52622">
                  <c:v>1.007080078125E-3</c:v>
                </c:pt>
                <c:pt idx="52623">
                  <c:v>1.0068416595458984E-3</c:v>
                </c:pt>
                <c:pt idx="52624">
                  <c:v>1.007080078125E-3</c:v>
                </c:pt>
                <c:pt idx="52625">
                  <c:v>1.007080078125E-3</c:v>
                </c:pt>
                <c:pt idx="52626">
                  <c:v>1.0068416595458984E-3</c:v>
                </c:pt>
                <c:pt idx="52627">
                  <c:v>1.007080078125E-3</c:v>
                </c:pt>
                <c:pt idx="52628">
                  <c:v>1.0080337524414063E-3</c:v>
                </c:pt>
                <c:pt idx="52629">
                  <c:v>1.007080078125E-3</c:v>
                </c:pt>
                <c:pt idx="52630">
                  <c:v>1.0068416595458984E-3</c:v>
                </c:pt>
                <c:pt idx="52631">
                  <c:v>1.007080078125E-3</c:v>
                </c:pt>
                <c:pt idx="52632">
                  <c:v>1.007080078125E-3</c:v>
                </c:pt>
                <c:pt idx="52633">
                  <c:v>1.0068416595458984E-3</c:v>
                </c:pt>
                <c:pt idx="52634">
                  <c:v>1.007080078125E-3</c:v>
                </c:pt>
                <c:pt idx="52635">
                  <c:v>1.007080078125E-3</c:v>
                </c:pt>
                <c:pt idx="52636">
                  <c:v>1.0068416595458984E-3</c:v>
                </c:pt>
                <c:pt idx="52637">
                  <c:v>1.007080078125E-3</c:v>
                </c:pt>
                <c:pt idx="52638">
                  <c:v>1.007080078125E-3</c:v>
                </c:pt>
                <c:pt idx="52639">
                  <c:v>1.0068416595458984E-3</c:v>
                </c:pt>
                <c:pt idx="52640">
                  <c:v>1.0080337524414063E-3</c:v>
                </c:pt>
                <c:pt idx="52641">
                  <c:v>1.007080078125E-3</c:v>
                </c:pt>
                <c:pt idx="52642">
                  <c:v>1.0068416595458984E-3</c:v>
                </c:pt>
                <c:pt idx="52643">
                  <c:v>1.007080078125E-3</c:v>
                </c:pt>
                <c:pt idx="52644">
                  <c:v>1.007080078125E-3</c:v>
                </c:pt>
                <c:pt idx="52645">
                  <c:v>1.0068416595458984E-3</c:v>
                </c:pt>
                <c:pt idx="52646">
                  <c:v>1.007080078125E-3</c:v>
                </c:pt>
                <c:pt idx="52647">
                  <c:v>1.007080078125E-3</c:v>
                </c:pt>
                <c:pt idx="52648">
                  <c:v>1.0068416595458984E-3</c:v>
                </c:pt>
                <c:pt idx="52649">
                  <c:v>1.007080078125E-3</c:v>
                </c:pt>
                <c:pt idx="52650">
                  <c:v>1.007080078125E-3</c:v>
                </c:pt>
                <c:pt idx="52651">
                  <c:v>1.0068416595458984E-3</c:v>
                </c:pt>
                <c:pt idx="52652">
                  <c:v>1.007080078125E-3</c:v>
                </c:pt>
                <c:pt idx="52653">
                  <c:v>1.0080337524414063E-3</c:v>
                </c:pt>
                <c:pt idx="52654">
                  <c:v>1.007080078125E-3</c:v>
                </c:pt>
                <c:pt idx="52655">
                  <c:v>1.0068416595458984E-3</c:v>
                </c:pt>
                <c:pt idx="52656">
                  <c:v>1.007080078125E-3</c:v>
                </c:pt>
                <c:pt idx="52657">
                  <c:v>1.007080078125E-3</c:v>
                </c:pt>
                <c:pt idx="52658">
                  <c:v>1.0068416595458984E-3</c:v>
                </c:pt>
                <c:pt idx="52659">
                  <c:v>1.007080078125E-3</c:v>
                </c:pt>
                <c:pt idx="52660">
                  <c:v>1.007080078125E-3</c:v>
                </c:pt>
                <c:pt idx="52661">
                  <c:v>1.0068416595458984E-3</c:v>
                </c:pt>
                <c:pt idx="52662">
                  <c:v>1.007080078125E-3</c:v>
                </c:pt>
                <c:pt idx="52663">
                  <c:v>1.007080078125E-3</c:v>
                </c:pt>
                <c:pt idx="52664">
                  <c:v>1.0068416595458984E-3</c:v>
                </c:pt>
                <c:pt idx="52665">
                  <c:v>1.0080337524414063E-3</c:v>
                </c:pt>
                <c:pt idx="52666">
                  <c:v>1.007080078125E-3</c:v>
                </c:pt>
                <c:pt idx="52667">
                  <c:v>1.0068416595458984E-3</c:v>
                </c:pt>
                <c:pt idx="52668">
                  <c:v>1.007080078125E-3</c:v>
                </c:pt>
                <c:pt idx="52669">
                  <c:v>1.007080078125E-3</c:v>
                </c:pt>
                <c:pt idx="52670">
                  <c:v>1.0068416595458984E-3</c:v>
                </c:pt>
                <c:pt idx="52671">
                  <c:v>1.007080078125E-3</c:v>
                </c:pt>
                <c:pt idx="52672">
                  <c:v>1.007080078125E-3</c:v>
                </c:pt>
                <c:pt idx="52673">
                  <c:v>1.0068416595458984E-3</c:v>
                </c:pt>
                <c:pt idx="52674">
                  <c:v>1.007080078125E-3</c:v>
                </c:pt>
                <c:pt idx="52675">
                  <c:v>1.007080078125E-3</c:v>
                </c:pt>
                <c:pt idx="52676">
                  <c:v>1.0068416595458984E-3</c:v>
                </c:pt>
                <c:pt idx="52677">
                  <c:v>1.007080078125E-3</c:v>
                </c:pt>
                <c:pt idx="52678">
                  <c:v>1.0080337524414063E-3</c:v>
                </c:pt>
                <c:pt idx="52679">
                  <c:v>1.007080078125E-3</c:v>
                </c:pt>
                <c:pt idx="52680">
                  <c:v>1.0068416595458984E-3</c:v>
                </c:pt>
                <c:pt idx="52681">
                  <c:v>1.007080078125E-3</c:v>
                </c:pt>
                <c:pt idx="52682">
                  <c:v>1.007080078125E-3</c:v>
                </c:pt>
                <c:pt idx="52683">
                  <c:v>1.0068416595458984E-3</c:v>
                </c:pt>
                <c:pt idx="52684">
                  <c:v>1.007080078125E-3</c:v>
                </c:pt>
                <c:pt idx="52685">
                  <c:v>1.007080078125E-3</c:v>
                </c:pt>
                <c:pt idx="52686">
                  <c:v>1.0068416595458984E-3</c:v>
                </c:pt>
                <c:pt idx="52687">
                  <c:v>1.007080078125E-3</c:v>
                </c:pt>
                <c:pt idx="52688">
                  <c:v>1.007080078125E-3</c:v>
                </c:pt>
                <c:pt idx="52689">
                  <c:v>1.0068416595458984E-3</c:v>
                </c:pt>
                <c:pt idx="52690">
                  <c:v>1.0080337524414063E-3</c:v>
                </c:pt>
                <c:pt idx="52691">
                  <c:v>1.007080078125E-3</c:v>
                </c:pt>
                <c:pt idx="52692">
                  <c:v>1.0068416595458984E-3</c:v>
                </c:pt>
                <c:pt idx="52693">
                  <c:v>1.007080078125E-3</c:v>
                </c:pt>
                <c:pt idx="52694">
                  <c:v>1.007080078125E-3</c:v>
                </c:pt>
                <c:pt idx="52695">
                  <c:v>1.0068416595458984E-3</c:v>
                </c:pt>
                <c:pt idx="52696">
                  <c:v>1.007080078125E-3</c:v>
                </c:pt>
                <c:pt idx="52697">
                  <c:v>1.007080078125E-3</c:v>
                </c:pt>
                <c:pt idx="52698">
                  <c:v>1.0068416595458984E-3</c:v>
                </c:pt>
                <c:pt idx="52699">
                  <c:v>1.007080078125E-3</c:v>
                </c:pt>
                <c:pt idx="52700">
                  <c:v>1.007080078125E-3</c:v>
                </c:pt>
                <c:pt idx="52701">
                  <c:v>1.0068416595458984E-3</c:v>
                </c:pt>
                <c:pt idx="52702">
                  <c:v>1.007080078125E-3</c:v>
                </c:pt>
                <c:pt idx="52703">
                  <c:v>1.0080337524414063E-3</c:v>
                </c:pt>
                <c:pt idx="52704">
                  <c:v>1.007080078125E-3</c:v>
                </c:pt>
                <c:pt idx="52705">
                  <c:v>1.0068416595458984E-3</c:v>
                </c:pt>
                <c:pt idx="52706">
                  <c:v>1.007080078125E-3</c:v>
                </c:pt>
                <c:pt idx="52707">
                  <c:v>1.007080078125E-3</c:v>
                </c:pt>
                <c:pt idx="52708">
                  <c:v>1.0068416595458984E-3</c:v>
                </c:pt>
                <c:pt idx="52709">
                  <c:v>1.007080078125E-3</c:v>
                </c:pt>
                <c:pt idx="52710">
                  <c:v>1.007080078125E-3</c:v>
                </c:pt>
                <c:pt idx="52711">
                  <c:v>1.0068416595458984E-3</c:v>
                </c:pt>
                <c:pt idx="52712">
                  <c:v>1.007080078125E-3</c:v>
                </c:pt>
                <c:pt idx="52713">
                  <c:v>1.007080078125E-3</c:v>
                </c:pt>
                <c:pt idx="52714">
                  <c:v>1.0068416595458984E-3</c:v>
                </c:pt>
                <c:pt idx="52715">
                  <c:v>1.0080337524414063E-3</c:v>
                </c:pt>
                <c:pt idx="52716">
                  <c:v>1.007080078125E-3</c:v>
                </c:pt>
                <c:pt idx="52717">
                  <c:v>1.0068416595458984E-3</c:v>
                </c:pt>
                <c:pt idx="52718">
                  <c:v>1.007080078125E-3</c:v>
                </c:pt>
                <c:pt idx="52719">
                  <c:v>1.007080078125E-3</c:v>
                </c:pt>
                <c:pt idx="52720">
                  <c:v>1.0068416595458984E-3</c:v>
                </c:pt>
                <c:pt idx="52721">
                  <c:v>1.007080078125E-3</c:v>
                </c:pt>
                <c:pt idx="52722">
                  <c:v>1.007080078125E-3</c:v>
                </c:pt>
                <c:pt idx="52723">
                  <c:v>1.0068416595458984E-3</c:v>
                </c:pt>
                <c:pt idx="52724">
                  <c:v>1.007080078125E-3</c:v>
                </c:pt>
                <c:pt idx="52725">
                  <c:v>1.007080078125E-3</c:v>
                </c:pt>
                <c:pt idx="52726">
                  <c:v>1.0068416595458984E-3</c:v>
                </c:pt>
                <c:pt idx="52727">
                  <c:v>1.007080078125E-3</c:v>
                </c:pt>
                <c:pt idx="52728">
                  <c:v>1.0080337524414063E-3</c:v>
                </c:pt>
                <c:pt idx="52729">
                  <c:v>1.007080078125E-3</c:v>
                </c:pt>
                <c:pt idx="52730">
                  <c:v>1.0068416595458984E-3</c:v>
                </c:pt>
                <c:pt idx="52731">
                  <c:v>1.007080078125E-3</c:v>
                </c:pt>
                <c:pt idx="52732">
                  <c:v>1.007080078125E-3</c:v>
                </c:pt>
                <c:pt idx="52733">
                  <c:v>1.0068416595458984E-3</c:v>
                </c:pt>
                <c:pt idx="52734">
                  <c:v>1.007080078125E-3</c:v>
                </c:pt>
                <c:pt idx="52735">
                  <c:v>1.007080078125E-3</c:v>
                </c:pt>
                <c:pt idx="52736">
                  <c:v>1.0068416595458984E-3</c:v>
                </c:pt>
                <c:pt idx="52737">
                  <c:v>1.007080078125E-3</c:v>
                </c:pt>
                <c:pt idx="52738">
                  <c:v>1.007080078125E-3</c:v>
                </c:pt>
                <c:pt idx="52739">
                  <c:v>1.0068416595458984E-3</c:v>
                </c:pt>
                <c:pt idx="52740">
                  <c:v>1.0080337524414063E-3</c:v>
                </c:pt>
                <c:pt idx="52741">
                  <c:v>1.007080078125E-3</c:v>
                </c:pt>
                <c:pt idx="52742">
                  <c:v>1.0068416595458984E-3</c:v>
                </c:pt>
                <c:pt idx="52743">
                  <c:v>1.007080078125E-3</c:v>
                </c:pt>
                <c:pt idx="52744">
                  <c:v>1.007080078125E-3</c:v>
                </c:pt>
                <c:pt idx="52745">
                  <c:v>1.0068416595458984E-3</c:v>
                </c:pt>
                <c:pt idx="52746">
                  <c:v>1.007080078125E-3</c:v>
                </c:pt>
                <c:pt idx="52747">
                  <c:v>1.007080078125E-3</c:v>
                </c:pt>
                <c:pt idx="52748">
                  <c:v>1.0068416595458984E-3</c:v>
                </c:pt>
                <c:pt idx="52749">
                  <c:v>1.007080078125E-3</c:v>
                </c:pt>
                <c:pt idx="52750">
                  <c:v>1.007080078125E-3</c:v>
                </c:pt>
                <c:pt idx="52751">
                  <c:v>1.0068416595458984E-3</c:v>
                </c:pt>
                <c:pt idx="52752">
                  <c:v>1.007080078125E-3</c:v>
                </c:pt>
                <c:pt idx="52753">
                  <c:v>1.0080337524414063E-3</c:v>
                </c:pt>
                <c:pt idx="52754">
                  <c:v>1.007080078125E-3</c:v>
                </c:pt>
                <c:pt idx="52755">
                  <c:v>1.0068416595458984E-3</c:v>
                </c:pt>
                <c:pt idx="52756">
                  <c:v>1.007080078125E-3</c:v>
                </c:pt>
                <c:pt idx="52757">
                  <c:v>1.007080078125E-3</c:v>
                </c:pt>
                <c:pt idx="52758">
                  <c:v>1.0068416595458984E-3</c:v>
                </c:pt>
                <c:pt idx="52759">
                  <c:v>1.007080078125E-3</c:v>
                </c:pt>
                <c:pt idx="52760">
                  <c:v>1.007080078125E-3</c:v>
                </c:pt>
                <c:pt idx="52761">
                  <c:v>1.0068416595458984E-3</c:v>
                </c:pt>
                <c:pt idx="52762">
                  <c:v>1.007080078125E-3</c:v>
                </c:pt>
                <c:pt idx="52763">
                  <c:v>1.007080078125E-3</c:v>
                </c:pt>
                <c:pt idx="52764">
                  <c:v>1.0068416595458984E-3</c:v>
                </c:pt>
                <c:pt idx="52765">
                  <c:v>1.0080337524414063E-3</c:v>
                </c:pt>
                <c:pt idx="52766">
                  <c:v>1.007080078125E-3</c:v>
                </c:pt>
                <c:pt idx="52767">
                  <c:v>1.0068416595458984E-3</c:v>
                </c:pt>
                <c:pt idx="52768">
                  <c:v>1.007080078125E-3</c:v>
                </c:pt>
                <c:pt idx="52769">
                  <c:v>1.007080078125E-3</c:v>
                </c:pt>
                <c:pt idx="52770">
                  <c:v>1.0068416595458984E-3</c:v>
                </c:pt>
                <c:pt idx="52771">
                  <c:v>1.007080078125E-3</c:v>
                </c:pt>
                <c:pt idx="52772">
                  <c:v>1.007080078125E-3</c:v>
                </c:pt>
                <c:pt idx="52773">
                  <c:v>1.0068416595458984E-3</c:v>
                </c:pt>
                <c:pt idx="52774">
                  <c:v>1.007080078125E-3</c:v>
                </c:pt>
                <c:pt idx="52775">
                  <c:v>1.007080078125E-3</c:v>
                </c:pt>
                <c:pt idx="52776">
                  <c:v>1.0068416595458984E-3</c:v>
                </c:pt>
                <c:pt idx="52777">
                  <c:v>1.007080078125E-3</c:v>
                </c:pt>
                <c:pt idx="52778">
                  <c:v>1.0080337524414063E-3</c:v>
                </c:pt>
                <c:pt idx="52779">
                  <c:v>1.007080078125E-3</c:v>
                </c:pt>
                <c:pt idx="52780">
                  <c:v>1.0068416595458984E-3</c:v>
                </c:pt>
                <c:pt idx="52781">
                  <c:v>1.007080078125E-3</c:v>
                </c:pt>
                <c:pt idx="52782">
                  <c:v>1.007080078125E-3</c:v>
                </c:pt>
                <c:pt idx="52783">
                  <c:v>1.0068416595458984E-3</c:v>
                </c:pt>
                <c:pt idx="52784">
                  <c:v>1.007080078125E-3</c:v>
                </c:pt>
                <c:pt idx="52785">
                  <c:v>1.007080078125E-3</c:v>
                </c:pt>
                <c:pt idx="52786">
                  <c:v>1.0068416595458984E-3</c:v>
                </c:pt>
                <c:pt idx="52787">
                  <c:v>1.007080078125E-3</c:v>
                </c:pt>
                <c:pt idx="52788">
                  <c:v>1.007080078125E-3</c:v>
                </c:pt>
                <c:pt idx="52789">
                  <c:v>1.0068416595458984E-3</c:v>
                </c:pt>
                <c:pt idx="52790">
                  <c:v>1.0080337524414063E-3</c:v>
                </c:pt>
                <c:pt idx="52791">
                  <c:v>1.007080078125E-3</c:v>
                </c:pt>
                <c:pt idx="52792">
                  <c:v>1.0068416595458984E-3</c:v>
                </c:pt>
                <c:pt idx="52793">
                  <c:v>1.007080078125E-3</c:v>
                </c:pt>
                <c:pt idx="52794">
                  <c:v>1.007080078125E-3</c:v>
                </c:pt>
                <c:pt idx="52795">
                  <c:v>1.0068416595458984E-3</c:v>
                </c:pt>
                <c:pt idx="52796">
                  <c:v>1.007080078125E-3</c:v>
                </c:pt>
                <c:pt idx="52797">
                  <c:v>1.007080078125E-3</c:v>
                </c:pt>
                <c:pt idx="52798">
                  <c:v>1.0068416595458984E-3</c:v>
                </c:pt>
                <c:pt idx="52799">
                  <c:v>1.007080078125E-3</c:v>
                </c:pt>
                <c:pt idx="52800">
                  <c:v>1.007080078125E-3</c:v>
                </c:pt>
                <c:pt idx="52801">
                  <c:v>1.0068416595458984E-3</c:v>
                </c:pt>
                <c:pt idx="52802">
                  <c:v>1.007080078125E-3</c:v>
                </c:pt>
                <c:pt idx="52803">
                  <c:v>1.0080337524414063E-3</c:v>
                </c:pt>
                <c:pt idx="52804">
                  <c:v>1.007080078125E-3</c:v>
                </c:pt>
                <c:pt idx="52805">
                  <c:v>1.0068416595458984E-3</c:v>
                </c:pt>
                <c:pt idx="52806">
                  <c:v>1.007080078125E-3</c:v>
                </c:pt>
                <c:pt idx="52807">
                  <c:v>1.007080078125E-3</c:v>
                </c:pt>
                <c:pt idx="52808">
                  <c:v>1.0068416595458984E-3</c:v>
                </c:pt>
                <c:pt idx="52809">
                  <c:v>1.007080078125E-3</c:v>
                </c:pt>
                <c:pt idx="52810">
                  <c:v>1.007080078125E-3</c:v>
                </c:pt>
                <c:pt idx="52811">
                  <c:v>1.0068416595458984E-3</c:v>
                </c:pt>
                <c:pt idx="52812">
                  <c:v>1.007080078125E-3</c:v>
                </c:pt>
                <c:pt idx="52813">
                  <c:v>1.007080078125E-3</c:v>
                </c:pt>
                <c:pt idx="52814">
                  <c:v>1.0068416595458984E-3</c:v>
                </c:pt>
                <c:pt idx="52815">
                  <c:v>1.0080337524414063E-3</c:v>
                </c:pt>
                <c:pt idx="52816">
                  <c:v>1.007080078125E-3</c:v>
                </c:pt>
                <c:pt idx="52817">
                  <c:v>1.0068416595458984E-3</c:v>
                </c:pt>
                <c:pt idx="52818">
                  <c:v>1.007080078125E-3</c:v>
                </c:pt>
                <c:pt idx="52819">
                  <c:v>1.007080078125E-3</c:v>
                </c:pt>
                <c:pt idx="52820">
                  <c:v>1.0068416595458984E-3</c:v>
                </c:pt>
                <c:pt idx="52821">
                  <c:v>1.007080078125E-3</c:v>
                </c:pt>
                <c:pt idx="52822">
                  <c:v>1.007080078125E-3</c:v>
                </c:pt>
                <c:pt idx="52823">
                  <c:v>1.0068416595458984E-3</c:v>
                </c:pt>
                <c:pt idx="52824">
                  <c:v>1.007080078125E-3</c:v>
                </c:pt>
                <c:pt idx="52825">
                  <c:v>1.007080078125E-3</c:v>
                </c:pt>
                <c:pt idx="52826">
                  <c:v>1.0068416595458984E-3</c:v>
                </c:pt>
                <c:pt idx="52827">
                  <c:v>1.007080078125E-3</c:v>
                </c:pt>
                <c:pt idx="52828">
                  <c:v>1.0080337524414063E-3</c:v>
                </c:pt>
                <c:pt idx="52829">
                  <c:v>1.007080078125E-3</c:v>
                </c:pt>
                <c:pt idx="52830">
                  <c:v>1.0068416595458984E-3</c:v>
                </c:pt>
                <c:pt idx="52831">
                  <c:v>1.007080078125E-3</c:v>
                </c:pt>
                <c:pt idx="52832">
                  <c:v>1.007080078125E-3</c:v>
                </c:pt>
                <c:pt idx="52833">
                  <c:v>1.0068416595458984E-3</c:v>
                </c:pt>
                <c:pt idx="52834">
                  <c:v>1.007080078125E-3</c:v>
                </c:pt>
                <c:pt idx="52835">
                  <c:v>1.007080078125E-3</c:v>
                </c:pt>
                <c:pt idx="52836">
                  <c:v>1.0068416595458984E-3</c:v>
                </c:pt>
                <c:pt idx="52837">
                  <c:v>1.007080078125E-3</c:v>
                </c:pt>
                <c:pt idx="52838">
                  <c:v>1.007080078125E-3</c:v>
                </c:pt>
                <c:pt idx="52839">
                  <c:v>1.0068416595458984E-3</c:v>
                </c:pt>
                <c:pt idx="52840">
                  <c:v>1.0080337524414063E-3</c:v>
                </c:pt>
                <c:pt idx="52841">
                  <c:v>1.007080078125E-3</c:v>
                </c:pt>
                <c:pt idx="52842">
                  <c:v>1.0068416595458984E-3</c:v>
                </c:pt>
                <c:pt idx="52843">
                  <c:v>1.007080078125E-3</c:v>
                </c:pt>
                <c:pt idx="52844">
                  <c:v>1.007080078125E-3</c:v>
                </c:pt>
                <c:pt idx="52845">
                  <c:v>1.0068416595458984E-3</c:v>
                </c:pt>
                <c:pt idx="52846">
                  <c:v>1.007080078125E-3</c:v>
                </c:pt>
                <c:pt idx="52847">
                  <c:v>1.007080078125E-3</c:v>
                </c:pt>
                <c:pt idx="52848">
                  <c:v>1.0068416595458984E-3</c:v>
                </c:pt>
                <c:pt idx="52849">
                  <c:v>1.007080078125E-3</c:v>
                </c:pt>
                <c:pt idx="52850">
                  <c:v>1.007080078125E-3</c:v>
                </c:pt>
                <c:pt idx="52851">
                  <c:v>1.0068416595458984E-3</c:v>
                </c:pt>
                <c:pt idx="52852">
                  <c:v>1.007080078125E-3</c:v>
                </c:pt>
                <c:pt idx="52853">
                  <c:v>1.0080337524414063E-3</c:v>
                </c:pt>
                <c:pt idx="52854">
                  <c:v>1.007080078125E-3</c:v>
                </c:pt>
                <c:pt idx="52855">
                  <c:v>1.0068416595458984E-3</c:v>
                </c:pt>
                <c:pt idx="52856">
                  <c:v>1.007080078125E-3</c:v>
                </c:pt>
                <c:pt idx="52857">
                  <c:v>1.007080078125E-3</c:v>
                </c:pt>
                <c:pt idx="52858">
                  <c:v>1.0068416595458984E-3</c:v>
                </c:pt>
                <c:pt idx="52859">
                  <c:v>1.007080078125E-3</c:v>
                </c:pt>
                <c:pt idx="52860">
                  <c:v>1.007080078125E-3</c:v>
                </c:pt>
                <c:pt idx="52861">
                  <c:v>1.0068416595458984E-3</c:v>
                </c:pt>
                <c:pt idx="52862">
                  <c:v>1.007080078125E-3</c:v>
                </c:pt>
                <c:pt idx="52863">
                  <c:v>1.0068416595458984E-3</c:v>
                </c:pt>
                <c:pt idx="52864">
                  <c:v>1.007080078125E-3</c:v>
                </c:pt>
                <c:pt idx="52865">
                  <c:v>1.0080337524414063E-3</c:v>
                </c:pt>
                <c:pt idx="52866">
                  <c:v>1.007080078125E-3</c:v>
                </c:pt>
                <c:pt idx="52867">
                  <c:v>1.0068416595458984E-3</c:v>
                </c:pt>
                <c:pt idx="52868">
                  <c:v>1.007080078125E-3</c:v>
                </c:pt>
                <c:pt idx="52869">
                  <c:v>1.007080078125E-3</c:v>
                </c:pt>
                <c:pt idx="52870">
                  <c:v>1.0068416595458984E-3</c:v>
                </c:pt>
                <c:pt idx="52871">
                  <c:v>1.007080078125E-3</c:v>
                </c:pt>
                <c:pt idx="52872">
                  <c:v>1.007080078125E-3</c:v>
                </c:pt>
                <c:pt idx="52873">
                  <c:v>1.0068416595458984E-3</c:v>
                </c:pt>
                <c:pt idx="52874">
                  <c:v>1.007080078125E-3</c:v>
                </c:pt>
                <c:pt idx="52875">
                  <c:v>1.007080078125E-3</c:v>
                </c:pt>
                <c:pt idx="52876">
                  <c:v>1.0068416595458984E-3</c:v>
                </c:pt>
                <c:pt idx="52877">
                  <c:v>1.007080078125E-3</c:v>
                </c:pt>
                <c:pt idx="52878">
                  <c:v>1.0080337524414063E-3</c:v>
                </c:pt>
                <c:pt idx="52879">
                  <c:v>1.007080078125E-3</c:v>
                </c:pt>
                <c:pt idx="52880">
                  <c:v>1.0068416595458984E-3</c:v>
                </c:pt>
                <c:pt idx="52881">
                  <c:v>1.007080078125E-3</c:v>
                </c:pt>
                <c:pt idx="52882">
                  <c:v>1.007080078125E-3</c:v>
                </c:pt>
                <c:pt idx="52883">
                  <c:v>1.0068416595458984E-3</c:v>
                </c:pt>
                <c:pt idx="52884">
                  <c:v>1.007080078125E-3</c:v>
                </c:pt>
                <c:pt idx="52885">
                  <c:v>1.0068416595458984E-3</c:v>
                </c:pt>
                <c:pt idx="52886">
                  <c:v>1.007080078125E-3</c:v>
                </c:pt>
                <c:pt idx="52887">
                  <c:v>1.007080078125E-3</c:v>
                </c:pt>
                <c:pt idx="52888">
                  <c:v>1.0068416595458984E-3</c:v>
                </c:pt>
                <c:pt idx="52889">
                  <c:v>1.007080078125E-3</c:v>
                </c:pt>
                <c:pt idx="52890">
                  <c:v>1.0080337524414063E-3</c:v>
                </c:pt>
                <c:pt idx="52891">
                  <c:v>1.007080078125E-3</c:v>
                </c:pt>
                <c:pt idx="52892">
                  <c:v>1.0068416595458984E-3</c:v>
                </c:pt>
                <c:pt idx="52893">
                  <c:v>1.007080078125E-3</c:v>
                </c:pt>
                <c:pt idx="52894">
                  <c:v>1.007080078125E-3</c:v>
                </c:pt>
                <c:pt idx="52895">
                  <c:v>1.0068416595458984E-3</c:v>
                </c:pt>
                <c:pt idx="52896">
                  <c:v>1.007080078125E-3</c:v>
                </c:pt>
                <c:pt idx="52897">
                  <c:v>1.007080078125E-3</c:v>
                </c:pt>
                <c:pt idx="52898">
                  <c:v>1.0068416595458984E-3</c:v>
                </c:pt>
                <c:pt idx="52899">
                  <c:v>1.007080078125E-3</c:v>
                </c:pt>
                <c:pt idx="52900">
                  <c:v>1.007080078125E-3</c:v>
                </c:pt>
                <c:pt idx="52901">
                  <c:v>1.0068416595458984E-3</c:v>
                </c:pt>
                <c:pt idx="52902">
                  <c:v>1.007080078125E-3</c:v>
                </c:pt>
                <c:pt idx="52903">
                  <c:v>1.0080337524414063E-3</c:v>
                </c:pt>
                <c:pt idx="52904">
                  <c:v>1.007080078125E-3</c:v>
                </c:pt>
                <c:pt idx="52905">
                  <c:v>1.0068416595458984E-3</c:v>
                </c:pt>
                <c:pt idx="52906">
                  <c:v>1.007080078125E-3</c:v>
                </c:pt>
                <c:pt idx="52907">
                  <c:v>1.0068416595458984E-3</c:v>
                </c:pt>
                <c:pt idx="52908">
                  <c:v>1.007080078125E-3</c:v>
                </c:pt>
                <c:pt idx="52909">
                  <c:v>1.007080078125E-3</c:v>
                </c:pt>
                <c:pt idx="52910">
                  <c:v>1.0068416595458984E-3</c:v>
                </c:pt>
                <c:pt idx="52911">
                  <c:v>1.007080078125E-3</c:v>
                </c:pt>
                <c:pt idx="52912">
                  <c:v>1.007080078125E-3</c:v>
                </c:pt>
                <c:pt idx="52913">
                  <c:v>1.0068416595458984E-3</c:v>
                </c:pt>
                <c:pt idx="52914">
                  <c:v>1.007080078125E-3</c:v>
                </c:pt>
                <c:pt idx="52915">
                  <c:v>1.0080337524414063E-3</c:v>
                </c:pt>
                <c:pt idx="52916">
                  <c:v>1.007080078125E-3</c:v>
                </c:pt>
                <c:pt idx="52917">
                  <c:v>1.0068416595458984E-3</c:v>
                </c:pt>
                <c:pt idx="52918">
                  <c:v>1.007080078125E-3</c:v>
                </c:pt>
                <c:pt idx="52919">
                  <c:v>1.007080078125E-3</c:v>
                </c:pt>
                <c:pt idx="52920">
                  <c:v>1.0068416595458984E-3</c:v>
                </c:pt>
                <c:pt idx="52921">
                  <c:v>1.007080078125E-3</c:v>
                </c:pt>
                <c:pt idx="52922">
                  <c:v>1.007080078125E-3</c:v>
                </c:pt>
                <c:pt idx="52923">
                  <c:v>1.0068416595458984E-3</c:v>
                </c:pt>
                <c:pt idx="52924">
                  <c:v>1.007080078125E-3</c:v>
                </c:pt>
                <c:pt idx="52925">
                  <c:v>1.007080078125E-3</c:v>
                </c:pt>
                <c:pt idx="52926">
                  <c:v>1.0068416595458984E-3</c:v>
                </c:pt>
                <c:pt idx="52927">
                  <c:v>1.007080078125E-3</c:v>
                </c:pt>
                <c:pt idx="52928">
                  <c:v>1.0080337524414063E-3</c:v>
                </c:pt>
                <c:pt idx="52929">
                  <c:v>1.0068416595458984E-3</c:v>
                </c:pt>
                <c:pt idx="52930">
                  <c:v>1.007080078125E-3</c:v>
                </c:pt>
                <c:pt idx="52931">
                  <c:v>1.007080078125E-3</c:v>
                </c:pt>
                <c:pt idx="52932">
                  <c:v>1.0068416595458984E-3</c:v>
                </c:pt>
                <c:pt idx="52933">
                  <c:v>1.007080078125E-3</c:v>
                </c:pt>
                <c:pt idx="52934">
                  <c:v>1.007080078125E-3</c:v>
                </c:pt>
                <c:pt idx="52935">
                  <c:v>1.0068416595458984E-3</c:v>
                </c:pt>
                <c:pt idx="52936">
                  <c:v>1.007080078125E-3</c:v>
                </c:pt>
                <c:pt idx="52937">
                  <c:v>1.007080078125E-3</c:v>
                </c:pt>
                <c:pt idx="52938">
                  <c:v>1.0068416595458984E-3</c:v>
                </c:pt>
                <c:pt idx="52939">
                  <c:v>1.007080078125E-3</c:v>
                </c:pt>
                <c:pt idx="52940">
                  <c:v>1.0080337524414063E-3</c:v>
                </c:pt>
                <c:pt idx="52941">
                  <c:v>1.007080078125E-3</c:v>
                </c:pt>
                <c:pt idx="52942">
                  <c:v>1.0068416595458984E-3</c:v>
                </c:pt>
                <c:pt idx="52943">
                  <c:v>1.007080078125E-3</c:v>
                </c:pt>
                <c:pt idx="52944">
                  <c:v>1.007080078125E-3</c:v>
                </c:pt>
                <c:pt idx="52945">
                  <c:v>1.0068416595458984E-3</c:v>
                </c:pt>
                <c:pt idx="52946">
                  <c:v>1.007080078125E-3</c:v>
                </c:pt>
                <c:pt idx="52947">
                  <c:v>1.007080078125E-3</c:v>
                </c:pt>
                <c:pt idx="52948">
                  <c:v>1.0068416595458984E-3</c:v>
                </c:pt>
                <c:pt idx="52949">
                  <c:v>1.007080078125E-3</c:v>
                </c:pt>
                <c:pt idx="52950">
                  <c:v>1.007080078125E-3</c:v>
                </c:pt>
                <c:pt idx="52951">
                  <c:v>1.0068416595458984E-3</c:v>
                </c:pt>
                <c:pt idx="52952">
                  <c:v>1.007080078125E-3</c:v>
                </c:pt>
                <c:pt idx="52953">
                  <c:v>1.0080337524414063E-3</c:v>
                </c:pt>
                <c:pt idx="52954">
                  <c:v>1.0068416595458984E-3</c:v>
                </c:pt>
                <c:pt idx="52955">
                  <c:v>1.007080078125E-3</c:v>
                </c:pt>
                <c:pt idx="52956">
                  <c:v>1.007080078125E-3</c:v>
                </c:pt>
                <c:pt idx="52957">
                  <c:v>1.0068416595458984E-3</c:v>
                </c:pt>
                <c:pt idx="52958">
                  <c:v>1.007080078125E-3</c:v>
                </c:pt>
                <c:pt idx="52959">
                  <c:v>1.007080078125E-3</c:v>
                </c:pt>
                <c:pt idx="52960">
                  <c:v>1.0068416595458984E-3</c:v>
                </c:pt>
                <c:pt idx="52961">
                  <c:v>1.007080078125E-3</c:v>
                </c:pt>
                <c:pt idx="52962">
                  <c:v>1.007080078125E-3</c:v>
                </c:pt>
                <c:pt idx="52963">
                  <c:v>1.0068416595458984E-3</c:v>
                </c:pt>
                <c:pt idx="52964">
                  <c:v>1.007080078125E-3</c:v>
                </c:pt>
                <c:pt idx="52965">
                  <c:v>1.0080337524414063E-3</c:v>
                </c:pt>
                <c:pt idx="52966">
                  <c:v>1.007080078125E-3</c:v>
                </c:pt>
                <c:pt idx="52967">
                  <c:v>1.0068416595458984E-3</c:v>
                </c:pt>
                <c:pt idx="52968">
                  <c:v>1.007080078125E-3</c:v>
                </c:pt>
                <c:pt idx="52969">
                  <c:v>1.007080078125E-3</c:v>
                </c:pt>
                <c:pt idx="52970">
                  <c:v>1.0068416595458984E-3</c:v>
                </c:pt>
                <c:pt idx="52971">
                  <c:v>1.007080078125E-3</c:v>
                </c:pt>
                <c:pt idx="52972">
                  <c:v>1.007080078125E-3</c:v>
                </c:pt>
                <c:pt idx="52973">
                  <c:v>1.0068416595458984E-3</c:v>
                </c:pt>
                <c:pt idx="52974">
                  <c:v>1.007080078125E-3</c:v>
                </c:pt>
                <c:pt idx="52975">
                  <c:v>1.007080078125E-3</c:v>
                </c:pt>
                <c:pt idx="52976">
                  <c:v>1.0068416595458984E-3</c:v>
                </c:pt>
                <c:pt idx="52977">
                  <c:v>1.007080078125E-3</c:v>
                </c:pt>
                <c:pt idx="52978">
                  <c:v>1.0080337524414063E-3</c:v>
                </c:pt>
                <c:pt idx="52979">
                  <c:v>1.0068416595458984E-3</c:v>
                </c:pt>
                <c:pt idx="52980">
                  <c:v>1.007080078125E-3</c:v>
                </c:pt>
                <c:pt idx="52981">
                  <c:v>1.007080078125E-3</c:v>
                </c:pt>
                <c:pt idx="52982">
                  <c:v>1.0068416595458984E-3</c:v>
                </c:pt>
                <c:pt idx="52983">
                  <c:v>1.007080078125E-3</c:v>
                </c:pt>
                <c:pt idx="52984">
                  <c:v>1.007080078125E-3</c:v>
                </c:pt>
                <c:pt idx="52985">
                  <c:v>1.0068416595458984E-3</c:v>
                </c:pt>
                <c:pt idx="52986">
                  <c:v>1.007080078125E-3</c:v>
                </c:pt>
                <c:pt idx="52987">
                  <c:v>1.007080078125E-3</c:v>
                </c:pt>
                <c:pt idx="52988">
                  <c:v>1.0068416595458984E-3</c:v>
                </c:pt>
                <c:pt idx="52989">
                  <c:v>1.007080078125E-3</c:v>
                </c:pt>
                <c:pt idx="52990">
                  <c:v>1.0080337524414063E-3</c:v>
                </c:pt>
                <c:pt idx="52991">
                  <c:v>1.007080078125E-3</c:v>
                </c:pt>
                <c:pt idx="52992">
                  <c:v>1.0068416595458984E-3</c:v>
                </c:pt>
                <c:pt idx="52993">
                  <c:v>1.007080078125E-3</c:v>
                </c:pt>
                <c:pt idx="52994">
                  <c:v>1.007080078125E-3</c:v>
                </c:pt>
                <c:pt idx="52995">
                  <c:v>1.0068416595458984E-3</c:v>
                </c:pt>
                <c:pt idx="52996">
                  <c:v>1.007080078125E-3</c:v>
                </c:pt>
                <c:pt idx="52997">
                  <c:v>1.007080078125E-3</c:v>
                </c:pt>
                <c:pt idx="52998">
                  <c:v>1.0068416595458984E-3</c:v>
                </c:pt>
                <c:pt idx="52999">
                  <c:v>1.007080078125E-3</c:v>
                </c:pt>
                <c:pt idx="53000">
                  <c:v>1.007080078125E-3</c:v>
                </c:pt>
                <c:pt idx="53001">
                  <c:v>1.0068416595458984E-3</c:v>
                </c:pt>
                <c:pt idx="53002">
                  <c:v>1.007080078125E-3</c:v>
                </c:pt>
                <c:pt idx="53003">
                  <c:v>1.0080337524414063E-3</c:v>
                </c:pt>
                <c:pt idx="53004">
                  <c:v>1.0068416595458984E-3</c:v>
                </c:pt>
                <c:pt idx="53005">
                  <c:v>1.007080078125E-3</c:v>
                </c:pt>
                <c:pt idx="53006">
                  <c:v>1.007080078125E-3</c:v>
                </c:pt>
                <c:pt idx="53007">
                  <c:v>1.0068416595458984E-3</c:v>
                </c:pt>
                <c:pt idx="53008">
                  <c:v>1.007080078125E-3</c:v>
                </c:pt>
                <c:pt idx="53009">
                  <c:v>1.007080078125E-3</c:v>
                </c:pt>
                <c:pt idx="53010">
                  <c:v>1.0068416595458984E-3</c:v>
                </c:pt>
                <c:pt idx="53011">
                  <c:v>1.007080078125E-3</c:v>
                </c:pt>
                <c:pt idx="53012">
                  <c:v>1.007080078125E-3</c:v>
                </c:pt>
                <c:pt idx="53013">
                  <c:v>1.0068416595458984E-3</c:v>
                </c:pt>
                <c:pt idx="53014">
                  <c:v>1.007080078125E-3</c:v>
                </c:pt>
                <c:pt idx="53015">
                  <c:v>1.0080337524414063E-3</c:v>
                </c:pt>
                <c:pt idx="53016">
                  <c:v>1.007080078125E-3</c:v>
                </c:pt>
                <c:pt idx="53017">
                  <c:v>1.0068416595458984E-3</c:v>
                </c:pt>
                <c:pt idx="53018">
                  <c:v>1.007080078125E-3</c:v>
                </c:pt>
                <c:pt idx="53019">
                  <c:v>1.007080078125E-3</c:v>
                </c:pt>
                <c:pt idx="53020">
                  <c:v>1.0068416595458984E-3</c:v>
                </c:pt>
                <c:pt idx="53021">
                  <c:v>1.007080078125E-3</c:v>
                </c:pt>
                <c:pt idx="53022">
                  <c:v>1.007080078125E-3</c:v>
                </c:pt>
                <c:pt idx="53023">
                  <c:v>1.0068416595458984E-3</c:v>
                </c:pt>
                <c:pt idx="53024">
                  <c:v>1.007080078125E-3</c:v>
                </c:pt>
                <c:pt idx="53025">
                  <c:v>1.007080078125E-3</c:v>
                </c:pt>
                <c:pt idx="53026">
                  <c:v>1.0068416595458984E-3</c:v>
                </c:pt>
                <c:pt idx="53027">
                  <c:v>1.007080078125E-3</c:v>
                </c:pt>
                <c:pt idx="53028">
                  <c:v>1.0080337524414063E-3</c:v>
                </c:pt>
                <c:pt idx="53029">
                  <c:v>1.0068416595458984E-3</c:v>
                </c:pt>
                <c:pt idx="53030">
                  <c:v>1.007080078125E-3</c:v>
                </c:pt>
                <c:pt idx="53031">
                  <c:v>1.007080078125E-3</c:v>
                </c:pt>
                <c:pt idx="53032">
                  <c:v>1.0068416595458984E-3</c:v>
                </c:pt>
                <c:pt idx="53033">
                  <c:v>1.007080078125E-3</c:v>
                </c:pt>
                <c:pt idx="53034">
                  <c:v>1.007080078125E-3</c:v>
                </c:pt>
                <c:pt idx="53035">
                  <c:v>1.0068416595458984E-3</c:v>
                </c:pt>
                <c:pt idx="53036">
                  <c:v>1.007080078125E-3</c:v>
                </c:pt>
                <c:pt idx="53037">
                  <c:v>1.007080078125E-3</c:v>
                </c:pt>
                <c:pt idx="53038">
                  <c:v>1.0068416595458984E-3</c:v>
                </c:pt>
                <c:pt idx="53039">
                  <c:v>1.007080078125E-3</c:v>
                </c:pt>
                <c:pt idx="53040">
                  <c:v>1.0080337524414063E-3</c:v>
                </c:pt>
                <c:pt idx="53041">
                  <c:v>1.007080078125E-3</c:v>
                </c:pt>
                <c:pt idx="53042">
                  <c:v>1.0068416595458984E-3</c:v>
                </c:pt>
                <c:pt idx="53043">
                  <c:v>1.007080078125E-3</c:v>
                </c:pt>
                <c:pt idx="53044">
                  <c:v>1.007080078125E-3</c:v>
                </c:pt>
                <c:pt idx="53045">
                  <c:v>1.0068416595458984E-3</c:v>
                </c:pt>
                <c:pt idx="53046">
                  <c:v>1.007080078125E-3</c:v>
                </c:pt>
                <c:pt idx="53047">
                  <c:v>1.007080078125E-3</c:v>
                </c:pt>
                <c:pt idx="53048">
                  <c:v>1.0068416595458984E-3</c:v>
                </c:pt>
                <c:pt idx="53049">
                  <c:v>1.007080078125E-3</c:v>
                </c:pt>
                <c:pt idx="53050">
                  <c:v>1.007080078125E-3</c:v>
                </c:pt>
                <c:pt idx="53051">
                  <c:v>1.0068416595458984E-3</c:v>
                </c:pt>
                <c:pt idx="53052">
                  <c:v>1.007080078125E-3</c:v>
                </c:pt>
                <c:pt idx="53053">
                  <c:v>1.0080337524414063E-3</c:v>
                </c:pt>
                <c:pt idx="53054">
                  <c:v>1.0068416595458984E-3</c:v>
                </c:pt>
                <c:pt idx="53055">
                  <c:v>1.007080078125E-3</c:v>
                </c:pt>
                <c:pt idx="53056">
                  <c:v>1.007080078125E-3</c:v>
                </c:pt>
                <c:pt idx="53057">
                  <c:v>1.0068416595458984E-3</c:v>
                </c:pt>
                <c:pt idx="53058">
                  <c:v>1.007080078125E-3</c:v>
                </c:pt>
                <c:pt idx="53059">
                  <c:v>1.007080078125E-3</c:v>
                </c:pt>
                <c:pt idx="53060">
                  <c:v>1.0068416595458984E-3</c:v>
                </c:pt>
                <c:pt idx="53061">
                  <c:v>1.007080078125E-3</c:v>
                </c:pt>
                <c:pt idx="53062">
                  <c:v>1.007080078125E-3</c:v>
                </c:pt>
                <c:pt idx="53063">
                  <c:v>1.0068416595458984E-3</c:v>
                </c:pt>
                <c:pt idx="53064">
                  <c:v>1.007080078125E-3</c:v>
                </c:pt>
                <c:pt idx="53065">
                  <c:v>1.0080337524414063E-3</c:v>
                </c:pt>
                <c:pt idx="53066">
                  <c:v>1.007080078125E-3</c:v>
                </c:pt>
                <c:pt idx="53067">
                  <c:v>1.0068416595458984E-3</c:v>
                </c:pt>
                <c:pt idx="53068">
                  <c:v>1.007080078125E-3</c:v>
                </c:pt>
                <c:pt idx="53069">
                  <c:v>1.007080078125E-3</c:v>
                </c:pt>
                <c:pt idx="53070">
                  <c:v>1.0068416595458984E-3</c:v>
                </c:pt>
                <c:pt idx="53071">
                  <c:v>1.007080078125E-3</c:v>
                </c:pt>
                <c:pt idx="53072">
                  <c:v>1.007080078125E-3</c:v>
                </c:pt>
                <c:pt idx="53073">
                  <c:v>1.0068416595458984E-3</c:v>
                </c:pt>
                <c:pt idx="53074">
                  <c:v>1.007080078125E-3</c:v>
                </c:pt>
                <c:pt idx="53075">
                  <c:v>1.007080078125E-3</c:v>
                </c:pt>
                <c:pt idx="53076">
                  <c:v>1.0068416595458984E-3</c:v>
                </c:pt>
                <c:pt idx="53077">
                  <c:v>1.007080078125E-3</c:v>
                </c:pt>
                <c:pt idx="53078">
                  <c:v>1.0080337524414063E-3</c:v>
                </c:pt>
                <c:pt idx="53079">
                  <c:v>1.0068416595458984E-3</c:v>
                </c:pt>
                <c:pt idx="53080">
                  <c:v>1.007080078125E-3</c:v>
                </c:pt>
                <c:pt idx="53081">
                  <c:v>1.007080078125E-3</c:v>
                </c:pt>
                <c:pt idx="53082">
                  <c:v>1.0068416595458984E-3</c:v>
                </c:pt>
                <c:pt idx="53083">
                  <c:v>1.007080078125E-3</c:v>
                </c:pt>
                <c:pt idx="53084">
                  <c:v>1.007080078125E-3</c:v>
                </c:pt>
                <c:pt idx="53085">
                  <c:v>1.0068416595458984E-3</c:v>
                </c:pt>
                <c:pt idx="53086">
                  <c:v>1.007080078125E-3</c:v>
                </c:pt>
                <c:pt idx="53087">
                  <c:v>1.007080078125E-3</c:v>
                </c:pt>
                <c:pt idx="53088">
                  <c:v>1.0068416595458984E-3</c:v>
                </c:pt>
                <c:pt idx="53089">
                  <c:v>1.007080078125E-3</c:v>
                </c:pt>
                <c:pt idx="53090">
                  <c:v>1.0080337524414063E-3</c:v>
                </c:pt>
                <c:pt idx="53091">
                  <c:v>1.007080078125E-3</c:v>
                </c:pt>
                <c:pt idx="53092">
                  <c:v>1.0068416595458984E-3</c:v>
                </c:pt>
                <c:pt idx="53093">
                  <c:v>1.007080078125E-3</c:v>
                </c:pt>
                <c:pt idx="53094">
                  <c:v>1.007080078125E-3</c:v>
                </c:pt>
                <c:pt idx="53095">
                  <c:v>1.0068416595458984E-3</c:v>
                </c:pt>
                <c:pt idx="53096">
                  <c:v>1.007080078125E-3</c:v>
                </c:pt>
                <c:pt idx="53097">
                  <c:v>1.007080078125E-3</c:v>
                </c:pt>
                <c:pt idx="53098">
                  <c:v>1.0068416595458984E-3</c:v>
                </c:pt>
                <c:pt idx="53099">
                  <c:v>1.007080078125E-3</c:v>
                </c:pt>
                <c:pt idx="53100">
                  <c:v>1.007080078125E-3</c:v>
                </c:pt>
                <c:pt idx="53101">
                  <c:v>1.0068416595458984E-3</c:v>
                </c:pt>
                <c:pt idx="53102">
                  <c:v>1.007080078125E-3</c:v>
                </c:pt>
                <c:pt idx="53103">
                  <c:v>1.0080337524414063E-3</c:v>
                </c:pt>
                <c:pt idx="53104">
                  <c:v>1.0068416595458984E-3</c:v>
                </c:pt>
                <c:pt idx="53105">
                  <c:v>1.007080078125E-3</c:v>
                </c:pt>
                <c:pt idx="53106">
                  <c:v>1.007080078125E-3</c:v>
                </c:pt>
                <c:pt idx="53107">
                  <c:v>1.0068416595458984E-3</c:v>
                </c:pt>
                <c:pt idx="53108">
                  <c:v>1.007080078125E-3</c:v>
                </c:pt>
                <c:pt idx="53109">
                  <c:v>1.007080078125E-3</c:v>
                </c:pt>
                <c:pt idx="53110">
                  <c:v>1.0068416595458984E-3</c:v>
                </c:pt>
                <c:pt idx="53111">
                  <c:v>1.007080078125E-3</c:v>
                </c:pt>
                <c:pt idx="53112">
                  <c:v>1.007080078125E-3</c:v>
                </c:pt>
                <c:pt idx="53113">
                  <c:v>1.0068416595458984E-3</c:v>
                </c:pt>
                <c:pt idx="53114">
                  <c:v>1.007080078125E-3</c:v>
                </c:pt>
                <c:pt idx="53115">
                  <c:v>1.0080337524414063E-3</c:v>
                </c:pt>
                <c:pt idx="53116">
                  <c:v>1.007080078125E-3</c:v>
                </c:pt>
                <c:pt idx="53117">
                  <c:v>1.0068416595458984E-3</c:v>
                </c:pt>
                <c:pt idx="53118">
                  <c:v>1.007080078125E-3</c:v>
                </c:pt>
                <c:pt idx="53119">
                  <c:v>1.007080078125E-3</c:v>
                </c:pt>
                <c:pt idx="53120">
                  <c:v>1.0068416595458984E-3</c:v>
                </c:pt>
                <c:pt idx="53121">
                  <c:v>1.007080078125E-3</c:v>
                </c:pt>
                <c:pt idx="53122">
                  <c:v>1.007080078125E-3</c:v>
                </c:pt>
                <c:pt idx="53123">
                  <c:v>1.0068416595458984E-3</c:v>
                </c:pt>
                <c:pt idx="53124">
                  <c:v>1.007080078125E-3</c:v>
                </c:pt>
                <c:pt idx="53125">
                  <c:v>1.007080078125E-3</c:v>
                </c:pt>
                <c:pt idx="53126">
                  <c:v>1.0068416595458984E-3</c:v>
                </c:pt>
                <c:pt idx="53127">
                  <c:v>1.007080078125E-3</c:v>
                </c:pt>
                <c:pt idx="53128">
                  <c:v>1.0080337524414063E-3</c:v>
                </c:pt>
                <c:pt idx="53129">
                  <c:v>1.0068416595458984E-3</c:v>
                </c:pt>
                <c:pt idx="53130">
                  <c:v>1.007080078125E-3</c:v>
                </c:pt>
                <c:pt idx="53131">
                  <c:v>1.007080078125E-3</c:v>
                </c:pt>
                <c:pt idx="53132">
                  <c:v>1.0068416595458984E-3</c:v>
                </c:pt>
                <c:pt idx="53133">
                  <c:v>1.007080078125E-3</c:v>
                </c:pt>
                <c:pt idx="53134">
                  <c:v>1.007080078125E-3</c:v>
                </c:pt>
                <c:pt idx="53135">
                  <c:v>1.0068416595458984E-3</c:v>
                </c:pt>
                <c:pt idx="53136">
                  <c:v>1.007080078125E-3</c:v>
                </c:pt>
                <c:pt idx="53137">
                  <c:v>1.007080078125E-3</c:v>
                </c:pt>
                <c:pt idx="53138">
                  <c:v>1.0068416595458984E-3</c:v>
                </c:pt>
                <c:pt idx="53139">
                  <c:v>1.007080078125E-3</c:v>
                </c:pt>
                <c:pt idx="53140">
                  <c:v>1.0080337524414063E-3</c:v>
                </c:pt>
                <c:pt idx="53141">
                  <c:v>1.007080078125E-3</c:v>
                </c:pt>
                <c:pt idx="53142">
                  <c:v>1.0068416595458984E-3</c:v>
                </c:pt>
                <c:pt idx="53143">
                  <c:v>1.007080078125E-3</c:v>
                </c:pt>
                <c:pt idx="53144">
                  <c:v>1.007080078125E-3</c:v>
                </c:pt>
                <c:pt idx="53145">
                  <c:v>1.0068416595458984E-3</c:v>
                </c:pt>
                <c:pt idx="53146">
                  <c:v>1.007080078125E-3</c:v>
                </c:pt>
                <c:pt idx="53147">
                  <c:v>1.007080078125E-3</c:v>
                </c:pt>
                <c:pt idx="53148">
                  <c:v>1.0068416595458984E-3</c:v>
                </c:pt>
                <c:pt idx="53149">
                  <c:v>1.007080078125E-3</c:v>
                </c:pt>
                <c:pt idx="53150">
                  <c:v>1.007080078125E-3</c:v>
                </c:pt>
                <c:pt idx="53151">
                  <c:v>1.0068416595458984E-3</c:v>
                </c:pt>
                <c:pt idx="53152">
                  <c:v>1.0080337524414063E-3</c:v>
                </c:pt>
                <c:pt idx="53153">
                  <c:v>1.007080078125E-3</c:v>
                </c:pt>
                <c:pt idx="53154">
                  <c:v>1.0068416595458984E-3</c:v>
                </c:pt>
                <c:pt idx="53155">
                  <c:v>1.007080078125E-3</c:v>
                </c:pt>
                <c:pt idx="53156">
                  <c:v>1.007080078125E-3</c:v>
                </c:pt>
                <c:pt idx="53157">
                  <c:v>1.0068416595458984E-3</c:v>
                </c:pt>
                <c:pt idx="53158">
                  <c:v>1.007080078125E-3</c:v>
                </c:pt>
                <c:pt idx="53159">
                  <c:v>1.007080078125E-3</c:v>
                </c:pt>
                <c:pt idx="53160">
                  <c:v>1.0068416595458984E-3</c:v>
                </c:pt>
                <c:pt idx="53161">
                  <c:v>1.007080078125E-3</c:v>
                </c:pt>
                <c:pt idx="53162">
                  <c:v>1.007080078125E-3</c:v>
                </c:pt>
                <c:pt idx="53163">
                  <c:v>1.0068416595458984E-3</c:v>
                </c:pt>
                <c:pt idx="53164">
                  <c:v>1.007080078125E-3</c:v>
                </c:pt>
                <c:pt idx="53165">
                  <c:v>1.0080337524414063E-3</c:v>
                </c:pt>
                <c:pt idx="53166">
                  <c:v>1.007080078125E-3</c:v>
                </c:pt>
                <c:pt idx="53167">
                  <c:v>1.0068416595458984E-3</c:v>
                </c:pt>
                <c:pt idx="53168">
                  <c:v>1.007080078125E-3</c:v>
                </c:pt>
                <c:pt idx="53169">
                  <c:v>1.007080078125E-3</c:v>
                </c:pt>
                <c:pt idx="53170">
                  <c:v>1.0068416595458984E-3</c:v>
                </c:pt>
                <c:pt idx="53171">
                  <c:v>1.007080078125E-3</c:v>
                </c:pt>
                <c:pt idx="53172">
                  <c:v>1.007080078125E-3</c:v>
                </c:pt>
                <c:pt idx="53173">
                  <c:v>1.0068416595458984E-3</c:v>
                </c:pt>
                <c:pt idx="53174">
                  <c:v>1.007080078125E-3</c:v>
                </c:pt>
                <c:pt idx="53175">
                  <c:v>1.007080078125E-3</c:v>
                </c:pt>
                <c:pt idx="53176">
                  <c:v>1.0068416595458984E-3</c:v>
                </c:pt>
                <c:pt idx="53177">
                  <c:v>1.0080337524414063E-3</c:v>
                </c:pt>
                <c:pt idx="53178">
                  <c:v>1.007080078125E-3</c:v>
                </c:pt>
                <c:pt idx="53179">
                  <c:v>1.0068416595458984E-3</c:v>
                </c:pt>
                <c:pt idx="53180">
                  <c:v>1.007080078125E-3</c:v>
                </c:pt>
                <c:pt idx="53181">
                  <c:v>1.007080078125E-3</c:v>
                </c:pt>
                <c:pt idx="53182">
                  <c:v>1.0068416595458984E-3</c:v>
                </c:pt>
                <c:pt idx="53183">
                  <c:v>1.007080078125E-3</c:v>
                </c:pt>
                <c:pt idx="53184">
                  <c:v>1.007080078125E-3</c:v>
                </c:pt>
                <c:pt idx="53185">
                  <c:v>1.0068416595458984E-3</c:v>
                </c:pt>
                <c:pt idx="53186">
                  <c:v>1.007080078125E-3</c:v>
                </c:pt>
                <c:pt idx="53187">
                  <c:v>1.007080078125E-3</c:v>
                </c:pt>
                <c:pt idx="53188">
                  <c:v>1.0068416595458984E-3</c:v>
                </c:pt>
                <c:pt idx="53189">
                  <c:v>1.007080078125E-3</c:v>
                </c:pt>
                <c:pt idx="53190">
                  <c:v>1.0080337524414063E-3</c:v>
                </c:pt>
                <c:pt idx="53191">
                  <c:v>1.007080078125E-3</c:v>
                </c:pt>
                <c:pt idx="53192">
                  <c:v>1.0068416595458984E-3</c:v>
                </c:pt>
                <c:pt idx="53193">
                  <c:v>1.007080078125E-3</c:v>
                </c:pt>
                <c:pt idx="53194">
                  <c:v>1.007080078125E-3</c:v>
                </c:pt>
                <c:pt idx="53195">
                  <c:v>1.0068416595458984E-3</c:v>
                </c:pt>
                <c:pt idx="53196">
                  <c:v>1.007080078125E-3</c:v>
                </c:pt>
                <c:pt idx="53197">
                  <c:v>1.007080078125E-3</c:v>
                </c:pt>
                <c:pt idx="53198">
                  <c:v>1.0068416595458984E-3</c:v>
                </c:pt>
                <c:pt idx="53199">
                  <c:v>1.007080078125E-3</c:v>
                </c:pt>
                <c:pt idx="53200">
                  <c:v>1.007080078125E-3</c:v>
                </c:pt>
                <c:pt idx="53201">
                  <c:v>1.0068416595458984E-3</c:v>
                </c:pt>
                <c:pt idx="53202">
                  <c:v>1.0080337524414063E-3</c:v>
                </c:pt>
                <c:pt idx="53203">
                  <c:v>1.007080078125E-3</c:v>
                </c:pt>
                <c:pt idx="53204">
                  <c:v>1.0068416595458984E-3</c:v>
                </c:pt>
                <c:pt idx="53205">
                  <c:v>1.007080078125E-3</c:v>
                </c:pt>
                <c:pt idx="53206">
                  <c:v>1.007080078125E-3</c:v>
                </c:pt>
                <c:pt idx="53207">
                  <c:v>1.0068416595458984E-3</c:v>
                </c:pt>
                <c:pt idx="53208">
                  <c:v>1.007080078125E-3</c:v>
                </c:pt>
                <c:pt idx="53209">
                  <c:v>1.007080078125E-3</c:v>
                </c:pt>
                <c:pt idx="53210">
                  <c:v>1.0068416595458984E-3</c:v>
                </c:pt>
                <c:pt idx="53211">
                  <c:v>1.007080078125E-3</c:v>
                </c:pt>
                <c:pt idx="53212">
                  <c:v>1.007080078125E-3</c:v>
                </c:pt>
                <c:pt idx="53213">
                  <c:v>1.0068416595458984E-3</c:v>
                </c:pt>
                <c:pt idx="53214">
                  <c:v>1.007080078125E-3</c:v>
                </c:pt>
                <c:pt idx="53215">
                  <c:v>1.0080337524414063E-3</c:v>
                </c:pt>
                <c:pt idx="53216">
                  <c:v>1.007080078125E-3</c:v>
                </c:pt>
                <c:pt idx="53217">
                  <c:v>1.0068416595458984E-3</c:v>
                </c:pt>
                <c:pt idx="53218">
                  <c:v>1.007080078125E-3</c:v>
                </c:pt>
                <c:pt idx="53219">
                  <c:v>1.007080078125E-3</c:v>
                </c:pt>
                <c:pt idx="53220">
                  <c:v>1.0068416595458984E-3</c:v>
                </c:pt>
                <c:pt idx="53221">
                  <c:v>1.007080078125E-3</c:v>
                </c:pt>
                <c:pt idx="53222">
                  <c:v>1.007080078125E-3</c:v>
                </c:pt>
                <c:pt idx="53223">
                  <c:v>1.0068416595458984E-3</c:v>
                </c:pt>
                <c:pt idx="53224">
                  <c:v>1.007080078125E-3</c:v>
                </c:pt>
                <c:pt idx="53225">
                  <c:v>1.007080078125E-3</c:v>
                </c:pt>
                <c:pt idx="53226">
                  <c:v>1.0068416595458984E-3</c:v>
                </c:pt>
                <c:pt idx="53227">
                  <c:v>1.0080337524414063E-3</c:v>
                </c:pt>
                <c:pt idx="53228">
                  <c:v>1.007080078125E-3</c:v>
                </c:pt>
                <c:pt idx="53229">
                  <c:v>1.0068416595458984E-3</c:v>
                </c:pt>
                <c:pt idx="53230">
                  <c:v>1.007080078125E-3</c:v>
                </c:pt>
                <c:pt idx="53231">
                  <c:v>1.007080078125E-3</c:v>
                </c:pt>
                <c:pt idx="53232">
                  <c:v>1.0068416595458984E-3</c:v>
                </c:pt>
                <c:pt idx="53233">
                  <c:v>1.007080078125E-3</c:v>
                </c:pt>
                <c:pt idx="53234">
                  <c:v>1.007080078125E-3</c:v>
                </c:pt>
                <c:pt idx="53235">
                  <c:v>1.0068416595458984E-3</c:v>
                </c:pt>
                <c:pt idx="53236">
                  <c:v>1.007080078125E-3</c:v>
                </c:pt>
                <c:pt idx="53237">
                  <c:v>1.007080078125E-3</c:v>
                </c:pt>
                <c:pt idx="53238">
                  <c:v>1.0068416595458984E-3</c:v>
                </c:pt>
                <c:pt idx="53239">
                  <c:v>1.007080078125E-3</c:v>
                </c:pt>
                <c:pt idx="53240">
                  <c:v>1.0080337524414063E-3</c:v>
                </c:pt>
                <c:pt idx="53241">
                  <c:v>1.007080078125E-3</c:v>
                </c:pt>
                <c:pt idx="53242">
                  <c:v>1.0068416595458984E-3</c:v>
                </c:pt>
                <c:pt idx="53243">
                  <c:v>1.007080078125E-3</c:v>
                </c:pt>
                <c:pt idx="53244">
                  <c:v>1.007080078125E-3</c:v>
                </c:pt>
                <c:pt idx="53245">
                  <c:v>1.0068416595458984E-3</c:v>
                </c:pt>
                <c:pt idx="53246">
                  <c:v>1.007080078125E-3</c:v>
                </c:pt>
                <c:pt idx="53247">
                  <c:v>1.007080078125E-3</c:v>
                </c:pt>
                <c:pt idx="53248">
                  <c:v>1.0068416595458984E-3</c:v>
                </c:pt>
                <c:pt idx="53249">
                  <c:v>1.007080078125E-3</c:v>
                </c:pt>
                <c:pt idx="53250">
                  <c:v>1.007080078125E-3</c:v>
                </c:pt>
                <c:pt idx="53251">
                  <c:v>1.0068416595458984E-3</c:v>
                </c:pt>
                <c:pt idx="53252">
                  <c:v>1.0080337524414063E-3</c:v>
                </c:pt>
                <c:pt idx="53253">
                  <c:v>1.007080078125E-3</c:v>
                </c:pt>
                <c:pt idx="53254">
                  <c:v>1.0068416595458984E-3</c:v>
                </c:pt>
                <c:pt idx="53255">
                  <c:v>1.007080078125E-3</c:v>
                </c:pt>
                <c:pt idx="53256">
                  <c:v>1.007080078125E-3</c:v>
                </c:pt>
                <c:pt idx="53257">
                  <c:v>1.0068416595458984E-3</c:v>
                </c:pt>
                <c:pt idx="53258">
                  <c:v>1.007080078125E-3</c:v>
                </c:pt>
                <c:pt idx="53259">
                  <c:v>1.007080078125E-3</c:v>
                </c:pt>
                <c:pt idx="53260">
                  <c:v>1.0068416595458984E-3</c:v>
                </c:pt>
                <c:pt idx="53261">
                  <c:v>1.007080078125E-3</c:v>
                </c:pt>
                <c:pt idx="53262">
                  <c:v>1.007080078125E-3</c:v>
                </c:pt>
                <c:pt idx="53263">
                  <c:v>1.0068416595458984E-3</c:v>
                </c:pt>
                <c:pt idx="53264">
                  <c:v>1.007080078125E-3</c:v>
                </c:pt>
                <c:pt idx="53265">
                  <c:v>1.0080337524414063E-3</c:v>
                </c:pt>
                <c:pt idx="53266">
                  <c:v>1.007080078125E-3</c:v>
                </c:pt>
                <c:pt idx="53267">
                  <c:v>1.0068416595458984E-3</c:v>
                </c:pt>
                <c:pt idx="53268">
                  <c:v>1.007080078125E-3</c:v>
                </c:pt>
                <c:pt idx="53269">
                  <c:v>1.007080078125E-3</c:v>
                </c:pt>
                <c:pt idx="53270">
                  <c:v>1.0068416595458984E-3</c:v>
                </c:pt>
                <c:pt idx="53271">
                  <c:v>1.007080078125E-3</c:v>
                </c:pt>
                <c:pt idx="53272">
                  <c:v>1.007080078125E-3</c:v>
                </c:pt>
                <c:pt idx="53273">
                  <c:v>1.0068416595458984E-3</c:v>
                </c:pt>
                <c:pt idx="53274">
                  <c:v>1.007080078125E-3</c:v>
                </c:pt>
                <c:pt idx="53275">
                  <c:v>1.007080078125E-3</c:v>
                </c:pt>
                <c:pt idx="53276">
                  <c:v>1.0068416595458984E-3</c:v>
                </c:pt>
                <c:pt idx="53277">
                  <c:v>1.0080337524414063E-3</c:v>
                </c:pt>
                <c:pt idx="53278">
                  <c:v>1.007080078125E-3</c:v>
                </c:pt>
                <c:pt idx="53279">
                  <c:v>1.0068416595458984E-3</c:v>
                </c:pt>
                <c:pt idx="53280">
                  <c:v>1.007080078125E-3</c:v>
                </c:pt>
                <c:pt idx="53281">
                  <c:v>1.007080078125E-3</c:v>
                </c:pt>
                <c:pt idx="53282">
                  <c:v>1.0068416595458984E-3</c:v>
                </c:pt>
                <c:pt idx="53283">
                  <c:v>1.007080078125E-3</c:v>
                </c:pt>
                <c:pt idx="53284">
                  <c:v>1.007080078125E-3</c:v>
                </c:pt>
                <c:pt idx="53285">
                  <c:v>1.0068416595458984E-3</c:v>
                </c:pt>
                <c:pt idx="53286">
                  <c:v>1.007080078125E-3</c:v>
                </c:pt>
                <c:pt idx="53287">
                  <c:v>1.007080078125E-3</c:v>
                </c:pt>
                <c:pt idx="53288">
                  <c:v>1.0068416595458984E-3</c:v>
                </c:pt>
                <c:pt idx="53289">
                  <c:v>1.007080078125E-3</c:v>
                </c:pt>
                <c:pt idx="53290">
                  <c:v>1.0080337524414063E-3</c:v>
                </c:pt>
                <c:pt idx="53291">
                  <c:v>1.007080078125E-3</c:v>
                </c:pt>
                <c:pt idx="53292">
                  <c:v>1.0068416595458984E-3</c:v>
                </c:pt>
                <c:pt idx="53293">
                  <c:v>1.007080078125E-3</c:v>
                </c:pt>
                <c:pt idx="53294">
                  <c:v>1.007080078125E-3</c:v>
                </c:pt>
                <c:pt idx="53295">
                  <c:v>1.0068416595458984E-3</c:v>
                </c:pt>
                <c:pt idx="53296">
                  <c:v>1.007080078125E-3</c:v>
                </c:pt>
                <c:pt idx="53297">
                  <c:v>1.007080078125E-3</c:v>
                </c:pt>
                <c:pt idx="53298">
                  <c:v>1.0068416595458984E-3</c:v>
                </c:pt>
                <c:pt idx="53299">
                  <c:v>1.007080078125E-3</c:v>
                </c:pt>
                <c:pt idx="53300">
                  <c:v>1.007080078125E-3</c:v>
                </c:pt>
                <c:pt idx="53301">
                  <c:v>1.0068416595458984E-3</c:v>
                </c:pt>
                <c:pt idx="53302">
                  <c:v>1.0080337524414063E-3</c:v>
                </c:pt>
                <c:pt idx="53303">
                  <c:v>1.007080078125E-3</c:v>
                </c:pt>
                <c:pt idx="53304">
                  <c:v>1.0068416595458984E-3</c:v>
                </c:pt>
                <c:pt idx="53305">
                  <c:v>1.007080078125E-3</c:v>
                </c:pt>
                <c:pt idx="53306">
                  <c:v>1.007080078125E-3</c:v>
                </c:pt>
                <c:pt idx="53307">
                  <c:v>1.0068416595458984E-3</c:v>
                </c:pt>
                <c:pt idx="53308">
                  <c:v>1.007080078125E-3</c:v>
                </c:pt>
                <c:pt idx="53309">
                  <c:v>1.007080078125E-3</c:v>
                </c:pt>
                <c:pt idx="53310">
                  <c:v>1.0068416595458984E-3</c:v>
                </c:pt>
                <c:pt idx="53311">
                  <c:v>1.007080078125E-3</c:v>
                </c:pt>
                <c:pt idx="53312">
                  <c:v>1.007080078125E-3</c:v>
                </c:pt>
                <c:pt idx="53313">
                  <c:v>1.0068416595458984E-3</c:v>
                </c:pt>
                <c:pt idx="53314">
                  <c:v>1.007080078125E-3</c:v>
                </c:pt>
                <c:pt idx="53315">
                  <c:v>1.0080337524414063E-3</c:v>
                </c:pt>
                <c:pt idx="53316">
                  <c:v>1.007080078125E-3</c:v>
                </c:pt>
                <c:pt idx="53317">
                  <c:v>1.0068416595458984E-3</c:v>
                </c:pt>
                <c:pt idx="53318">
                  <c:v>1.007080078125E-3</c:v>
                </c:pt>
                <c:pt idx="53319">
                  <c:v>1.007080078125E-3</c:v>
                </c:pt>
                <c:pt idx="53320">
                  <c:v>1.0068416595458984E-3</c:v>
                </c:pt>
                <c:pt idx="53321">
                  <c:v>1.007080078125E-3</c:v>
                </c:pt>
                <c:pt idx="53322">
                  <c:v>1.007080078125E-3</c:v>
                </c:pt>
                <c:pt idx="53323">
                  <c:v>1.0068416595458984E-3</c:v>
                </c:pt>
                <c:pt idx="53324">
                  <c:v>1.007080078125E-3</c:v>
                </c:pt>
                <c:pt idx="53325">
                  <c:v>1.007080078125E-3</c:v>
                </c:pt>
                <c:pt idx="53326">
                  <c:v>1.0068416595458984E-3</c:v>
                </c:pt>
                <c:pt idx="53327">
                  <c:v>1.0080337524414063E-3</c:v>
                </c:pt>
                <c:pt idx="53328">
                  <c:v>1.007080078125E-3</c:v>
                </c:pt>
                <c:pt idx="53329">
                  <c:v>1.0068416595458984E-3</c:v>
                </c:pt>
                <c:pt idx="53330">
                  <c:v>1.007080078125E-3</c:v>
                </c:pt>
                <c:pt idx="53331">
                  <c:v>1.007080078125E-3</c:v>
                </c:pt>
                <c:pt idx="53332">
                  <c:v>1.0068416595458984E-3</c:v>
                </c:pt>
                <c:pt idx="53333">
                  <c:v>1.007080078125E-3</c:v>
                </c:pt>
                <c:pt idx="53334">
                  <c:v>1.007080078125E-3</c:v>
                </c:pt>
                <c:pt idx="53335">
                  <c:v>1.0068416595458984E-3</c:v>
                </c:pt>
                <c:pt idx="53336">
                  <c:v>1.007080078125E-3</c:v>
                </c:pt>
                <c:pt idx="53337">
                  <c:v>1.007080078125E-3</c:v>
                </c:pt>
                <c:pt idx="53338">
                  <c:v>1.0068416595458984E-3</c:v>
                </c:pt>
                <c:pt idx="53339">
                  <c:v>1.007080078125E-3</c:v>
                </c:pt>
                <c:pt idx="53340">
                  <c:v>1.0080337524414063E-3</c:v>
                </c:pt>
                <c:pt idx="53341">
                  <c:v>1.007080078125E-3</c:v>
                </c:pt>
                <c:pt idx="53342">
                  <c:v>1.0068416595458984E-3</c:v>
                </c:pt>
                <c:pt idx="53343">
                  <c:v>1.007080078125E-3</c:v>
                </c:pt>
                <c:pt idx="53344">
                  <c:v>1.007080078125E-3</c:v>
                </c:pt>
                <c:pt idx="53345">
                  <c:v>1.0068416595458984E-3</c:v>
                </c:pt>
                <c:pt idx="53346">
                  <c:v>1.007080078125E-3</c:v>
                </c:pt>
                <c:pt idx="53347">
                  <c:v>1.007080078125E-3</c:v>
                </c:pt>
                <c:pt idx="53348">
                  <c:v>1.0068416595458984E-3</c:v>
                </c:pt>
                <c:pt idx="53349">
                  <c:v>1.007080078125E-3</c:v>
                </c:pt>
                <c:pt idx="53350">
                  <c:v>1.007080078125E-3</c:v>
                </c:pt>
                <c:pt idx="53351">
                  <c:v>1.0068416595458984E-3</c:v>
                </c:pt>
                <c:pt idx="53352">
                  <c:v>1.0080337524414063E-3</c:v>
                </c:pt>
                <c:pt idx="53353">
                  <c:v>1.007080078125E-3</c:v>
                </c:pt>
                <c:pt idx="53354">
                  <c:v>1.0068416595458984E-3</c:v>
                </c:pt>
                <c:pt idx="53355">
                  <c:v>1.007080078125E-3</c:v>
                </c:pt>
                <c:pt idx="53356">
                  <c:v>1.007080078125E-3</c:v>
                </c:pt>
                <c:pt idx="53357">
                  <c:v>1.0068416595458984E-3</c:v>
                </c:pt>
                <c:pt idx="53358">
                  <c:v>1.007080078125E-3</c:v>
                </c:pt>
                <c:pt idx="53359">
                  <c:v>1.007080078125E-3</c:v>
                </c:pt>
                <c:pt idx="53360">
                  <c:v>1.0068416595458984E-3</c:v>
                </c:pt>
                <c:pt idx="53361">
                  <c:v>1.007080078125E-3</c:v>
                </c:pt>
                <c:pt idx="53362">
                  <c:v>1.007080078125E-3</c:v>
                </c:pt>
                <c:pt idx="53363">
                  <c:v>1.0068416595458984E-3</c:v>
                </c:pt>
                <c:pt idx="53364">
                  <c:v>1.007080078125E-3</c:v>
                </c:pt>
                <c:pt idx="53365">
                  <c:v>1.0080337524414063E-3</c:v>
                </c:pt>
                <c:pt idx="53366">
                  <c:v>1.007080078125E-3</c:v>
                </c:pt>
                <c:pt idx="53367">
                  <c:v>1.0068416595458984E-3</c:v>
                </c:pt>
                <c:pt idx="53368">
                  <c:v>1.007080078125E-3</c:v>
                </c:pt>
                <c:pt idx="53369">
                  <c:v>1.007080078125E-3</c:v>
                </c:pt>
                <c:pt idx="53370">
                  <c:v>1.0068416595458984E-3</c:v>
                </c:pt>
                <c:pt idx="53371">
                  <c:v>1.007080078125E-3</c:v>
                </c:pt>
                <c:pt idx="53372">
                  <c:v>1.007080078125E-3</c:v>
                </c:pt>
                <c:pt idx="53373">
                  <c:v>1.0068416595458984E-3</c:v>
                </c:pt>
                <c:pt idx="53374">
                  <c:v>1.007080078125E-3</c:v>
                </c:pt>
                <c:pt idx="53375">
                  <c:v>1.0068416595458984E-3</c:v>
                </c:pt>
                <c:pt idx="53376">
                  <c:v>1.007080078125E-3</c:v>
                </c:pt>
                <c:pt idx="53377">
                  <c:v>1.0080337524414063E-3</c:v>
                </c:pt>
                <c:pt idx="53378">
                  <c:v>1.007080078125E-3</c:v>
                </c:pt>
                <c:pt idx="53379">
                  <c:v>1.0068416595458984E-3</c:v>
                </c:pt>
                <c:pt idx="53380">
                  <c:v>1.007080078125E-3</c:v>
                </c:pt>
                <c:pt idx="53381">
                  <c:v>1.007080078125E-3</c:v>
                </c:pt>
                <c:pt idx="53382">
                  <c:v>1.0068416595458984E-3</c:v>
                </c:pt>
                <c:pt idx="53383">
                  <c:v>1.007080078125E-3</c:v>
                </c:pt>
                <c:pt idx="53384">
                  <c:v>1.007080078125E-3</c:v>
                </c:pt>
                <c:pt idx="53385">
                  <c:v>1.0068416595458984E-3</c:v>
                </c:pt>
                <c:pt idx="53386">
                  <c:v>1.007080078125E-3</c:v>
                </c:pt>
                <c:pt idx="53387">
                  <c:v>1.007080078125E-3</c:v>
                </c:pt>
                <c:pt idx="53388">
                  <c:v>1.0068416595458984E-3</c:v>
                </c:pt>
                <c:pt idx="53389">
                  <c:v>1.007080078125E-3</c:v>
                </c:pt>
                <c:pt idx="53390">
                  <c:v>1.0080337524414063E-3</c:v>
                </c:pt>
                <c:pt idx="53391">
                  <c:v>1.007080078125E-3</c:v>
                </c:pt>
                <c:pt idx="53392">
                  <c:v>1.0068416595458984E-3</c:v>
                </c:pt>
                <c:pt idx="53393">
                  <c:v>1.007080078125E-3</c:v>
                </c:pt>
                <c:pt idx="53394">
                  <c:v>1.007080078125E-3</c:v>
                </c:pt>
                <c:pt idx="53395">
                  <c:v>1.0068416595458984E-3</c:v>
                </c:pt>
                <c:pt idx="53396">
                  <c:v>1.007080078125E-3</c:v>
                </c:pt>
                <c:pt idx="53397">
                  <c:v>1.0068416595458984E-3</c:v>
                </c:pt>
                <c:pt idx="53398">
                  <c:v>1.007080078125E-3</c:v>
                </c:pt>
                <c:pt idx="53399">
                  <c:v>1.007080078125E-3</c:v>
                </c:pt>
                <c:pt idx="53400">
                  <c:v>1.0068416595458984E-3</c:v>
                </c:pt>
                <c:pt idx="53401">
                  <c:v>1.007080078125E-3</c:v>
                </c:pt>
                <c:pt idx="53402">
                  <c:v>1.0080337524414063E-3</c:v>
                </c:pt>
                <c:pt idx="53403">
                  <c:v>1.007080078125E-3</c:v>
                </c:pt>
                <c:pt idx="53404">
                  <c:v>1.0068416595458984E-3</c:v>
                </c:pt>
                <c:pt idx="53405">
                  <c:v>1.007080078125E-3</c:v>
                </c:pt>
                <c:pt idx="53406">
                  <c:v>1.007080078125E-3</c:v>
                </c:pt>
                <c:pt idx="53407">
                  <c:v>1.0068416595458984E-3</c:v>
                </c:pt>
                <c:pt idx="53408">
                  <c:v>1.007080078125E-3</c:v>
                </c:pt>
                <c:pt idx="53409">
                  <c:v>1.007080078125E-3</c:v>
                </c:pt>
                <c:pt idx="53410">
                  <c:v>1.0068416595458984E-3</c:v>
                </c:pt>
                <c:pt idx="53411">
                  <c:v>1.007080078125E-3</c:v>
                </c:pt>
                <c:pt idx="53412">
                  <c:v>1.007080078125E-3</c:v>
                </c:pt>
                <c:pt idx="53413">
                  <c:v>1.0068416595458984E-3</c:v>
                </c:pt>
                <c:pt idx="53414">
                  <c:v>1.007080078125E-3</c:v>
                </c:pt>
                <c:pt idx="53415">
                  <c:v>1.0080337524414063E-3</c:v>
                </c:pt>
                <c:pt idx="53416">
                  <c:v>1.007080078125E-3</c:v>
                </c:pt>
                <c:pt idx="53417">
                  <c:v>1.0068416595458984E-3</c:v>
                </c:pt>
                <c:pt idx="53418">
                  <c:v>1.007080078125E-3</c:v>
                </c:pt>
                <c:pt idx="53419">
                  <c:v>1.0068416595458984E-3</c:v>
                </c:pt>
                <c:pt idx="53420">
                  <c:v>1.007080078125E-3</c:v>
                </c:pt>
                <c:pt idx="53421">
                  <c:v>1.007080078125E-3</c:v>
                </c:pt>
                <c:pt idx="53422">
                  <c:v>1.0068416595458984E-3</c:v>
                </c:pt>
                <c:pt idx="53423">
                  <c:v>1.007080078125E-3</c:v>
                </c:pt>
                <c:pt idx="53424">
                  <c:v>1.007080078125E-3</c:v>
                </c:pt>
                <c:pt idx="53425">
                  <c:v>1.0068416595458984E-3</c:v>
                </c:pt>
                <c:pt idx="53426">
                  <c:v>1.007080078125E-3</c:v>
                </c:pt>
                <c:pt idx="53427">
                  <c:v>1.0080337524414063E-3</c:v>
                </c:pt>
                <c:pt idx="53428">
                  <c:v>1.007080078125E-3</c:v>
                </c:pt>
                <c:pt idx="53429">
                  <c:v>1.0068416595458984E-3</c:v>
                </c:pt>
                <c:pt idx="53430">
                  <c:v>1.007080078125E-3</c:v>
                </c:pt>
                <c:pt idx="53431">
                  <c:v>1.007080078125E-3</c:v>
                </c:pt>
                <c:pt idx="53432">
                  <c:v>1.0068416595458984E-3</c:v>
                </c:pt>
                <c:pt idx="53433">
                  <c:v>1.007080078125E-3</c:v>
                </c:pt>
                <c:pt idx="53434">
                  <c:v>1.007080078125E-3</c:v>
                </c:pt>
                <c:pt idx="53435">
                  <c:v>1.0068416595458984E-3</c:v>
                </c:pt>
                <c:pt idx="53436">
                  <c:v>1.007080078125E-3</c:v>
                </c:pt>
                <c:pt idx="53437">
                  <c:v>1.007080078125E-3</c:v>
                </c:pt>
                <c:pt idx="53438">
                  <c:v>1.0068416595458984E-3</c:v>
                </c:pt>
                <c:pt idx="53439">
                  <c:v>1.007080078125E-3</c:v>
                </c:pt>
                <c:pt idx="53440">
                  <c:v>1.0080337524414063E-3</c:v>
                </c:pt>
                <c:pt idx="53441">
                  <c:v>1.0068416595458984E-3</c:v>
                </c:pt>
                <c:pt idx="53442">
                  <c:v>1.007080078125E-3</c:v>
                </c:pt>
                <c:pt idx="53443">
                  <c:v>1.007080078125E-3</c:v>
                </c:pt>
                <c:pt idx="53444">
                  <c:v>1.0068416595458984E-3</c:v>
                </c:pt>
                <c:pt idx="53445">
                  <c:v>1.007080078125E-3</c:v>
                </c:pt>
                <c:pt idx="53446">
                  <c:v>1.007080078125E-3</c:v>
                </c:pt>
                <c:pt idx="53447">
                  <c:v>1.0068416595458984E-3</c:v>
                </c:pt>
                <c:pt idx="53448">
                  <c:v>1.007080078125E-3</c:v>
                </c:pt>
                <c:pt idx="53449">
                  <c:v>1.007080078125E-3</c:v>
                </c:pt>
                <c:pt idx="53450">
                  <c:v>1.0068416595458984E-3</c:v>
                </c:pt>
                <c:pt idx="53451">
                  <c:v>1.007080078125E-3</c:v>
                </c:pt>
                <c:pt idx="53452">
                  <c:v>1.0080337524414063E-3</c:v>
                </c:pt>
                <c:pt idx="53453">
                  <c:v>1.007080078125E-3</c:v>
                </c:pt>
                <c:pt idx="53454">
                  <c:v>1.0068416595458984E-3</c:v>
                </c:pt>
                <c:pt idx="53455">
                  <c:v>1.007080078125E-3</c:v>
                </c:pt>
                <c:pt idx="53456">
                  <c:v>1.007080078125E-3</c:v>
                </c:pt>
                <c:pt idx="53457">
                  <c:v>1.0068416595458984E-3</c:v>
                </c:pt>
                <c:pt idx="53458">
                  <c:v>1.007080078125E-3</c:v>
                </c:pt>
                <c:pt idx="53459">
                  <c:v>1.007080078125E-3</c:v>
                </c:pt>
                <c:pt idx="53460">
                  <c:v>1.0068416595458984E-3</c:v>
                </c:pt>
                <c:pt idx="53461">
                  <c:v>1.007080078125E-3</c:v>
                </c:pt>
                <c:pt idx="53462">
                  <c:v>1.007080078125E-3</c:v>
                </c:pt>
                <c:pt idx="53463">
                  <c:v>1.0068416595458984E-3</c:v>
                </c:pt>
                <c:pt idx="53464">
                  <c:v>1.007080078125E-3</c:v>
                </c:pt>
                <c:pt idx="53465">
                  <c:v>1.0080337524414063E-3</c:v>
                </c:pt>
                <c:pt idx="53466">
                  <c:v>1.0068416595458984E-3</c:v>
                </c:pt>
                <c:pt idx="53467">
                  <c:v>1.007080078125E-3</c:v>
                </c:pt>
                <c:pt idx="53468">
                  <c:v>1.007080078125E-3</c:v>
                </c:pt>
                <c:pt idx="53469">
                  <c:v>1.0068416595458984E-3</c:v>
                </c:pt>
                <c:pt idx="53470">
                  <c:v>1.007080078125E-3</c:v>
                </c:pt>
                <c:pt idx="53471">
                  <c:v>1.007080078125E-3</c:v>
                </c:pt>
                <c:pt idx="53472">
                  <c:v>1.0068416595458984E-3</c:v>
                </c:pt>
                <c:pt idx="53473">
                  <c:v>1.007080078125E-3</c:v>
                </c:pt>
                <c:pt idx="53474">
                  <c:v>1.007080078125E-3</c:v>
                </c:pt>
                <c:pt idx="53475">
                  <c:v>1.0068416595458984E-3</c:v>
                </c:pt>
                <c:pt idx="53476">
                  <c:v>1.007080078125E-3</c:v>
                </c:pt>
                <c:pt idx="53477">
                  <c:v>1.0080337524414063E-3</c:v>
                </c:pt>
                <c:pt idx="53478">
                  <c:v>1.007080078125E-3</c:v>
                </c:pt>
                <c:pt idx="53479">
                  <c:v>1.0068416595458984E-3</c:v>
                </c:pt>
                <c:pt idx="53480">
                  <c:v>1.007080078125E-3</c:v>
                </c:pt>
                <c:pt idx="53481">
                  <c:v>1.007080078125E-3</c:v>
                </c:pt>
                <c:pt idx="53482">
                  <c:v>1.0068416595458984E-3</c:v>
                </c:pt>
                <c:pt idx="53483">
                  <c:v>1.007080078125E-3</c:v>
                </c:pt>
                <c:pt idx="53484">
                  <c:v>1.007080078125E-3</c:v>
                </c:pt>
                <c:pt idx="53485">
                  <c:v>1.0068416595458984E-3</c:v>
                </c:pt>
                <c:pt idx="53486">
                  <c:v>1.007080078125E-3</c:v>
                </c:pt>
                <c:pt idx="53487">
                  <c:v>1.007080078125E-3</c:v>
                </c:pt>
                <c:pt idx="53488">
                  <c:v>1.0068416595458984E-3</c:v>
                </c:pt>
                <c:pt idx="53489">
                  <c:v>1.007080078125E-3</c:v>
                </c:pt>
                <c:pt idx="53490">
                  <c:v>1.0080337524414063E-3</c:v>
                </c:pt>
                <c:pt idx="53491">
                  <c:v>1.0068416595458984E-3</c:v>
                </c:pt>
                <c:pt idx="53492">
                  <c:v>1.007080078125E-3</c:v>
                </c:pt>
                <c:pt idx="53493">
                  <c:v>1.007080078125E-3</c:v>
                </c:pt>
                <c:pt idx="53494">
                  <c:v>1.0068416595458984E-3</c:v>
                </c:pt>
                <c:pt idx="53495">
                  <c:v>1.007080078125E-3</c:v>
                </c:pt>
                <c:pt idx="53496">
                  <c:v>1.007080078125E-3</c:v>
                </c:pt>
                <c:pt idx="53497">
                  <c:v>1.0068416595458984E-3</c:v>
                </c:pt>
                <c:pt idx="53498">
                  <c:v>1.007080078125E-3</c:v>
                </c:pt>
                <c:pt idx="53499">
                  <c:v>1.007080078125E-3</c:v>
                </c:pt>
                <c:pt idx="53500">
                  <c:v>1.0068416595458984E-3</c:v>
                </c:pt>
                <c:pt idx="53501">
                  <c:v>1.007080078125E-3</c:v>
                </c:pt>
                <c:pt idx="53502">
                  <c:v>1.0080337524414063E-3</c:v>
                </c:pt>
                <c:pt idx="53503">
                  <c:v>1.007080078125E-3</c:v>
                </c:pt>
                <c:pt idx="53504">
                  <c:v>1.0068416595458984E-3</c:v>
                </c:pt>
                <c:pt idx="53505">
                  <c:v>1.007080078125E-3</c:v>
                </c:pt>
                <c:pt idx="53506">
                  <c:v>1.007080078125E-3</c:v>
                </c:pt>
                <c:pt idx="53507">
                  <c:v>1.0068416595458984E-3</c:v>
                </c:pt>
                <c:pt idx="53508">
                  <c:v>1.007080078125E-3</c:v>
                </c:pt>
                <c:pt idx="53509">
                  <c:v>1.007080078125E-3</c:v>
                </c:pt>
                <c:pt idx="53510">
                  <c:v>1.0068416595458984E-3</c:v>
                </c:pt>
                <c:pt idx="53511">
                  <c:v>1.007080078125E-3</c:v>
                </c:pt>
                <c:pt idx="53512">
                  <c:v>1.007080078125E-3</c:v>
                </c:pt>
                <c:pt idx="53513">
                  <c:v>1.0068416595458984E-3</c:v>
                </c:pt>
                <c:pt idx="53514">
                  <c:v>1.007080078125E-3</c:v>
                </c:pt>
                <c:pt idx="53515">
                  <c:v>1.0080337524414063E-3</c:v>
                </c:pt>
                <c:pt idx="53516">
                  <c:v>1.0068416595458984E-3</c:v>
                </c:pt>
                <c:pt idx="53517">
                  <c:v>1.007080078125E-3</c:v>
                </c:pt>
                <c:pt idx="53518">
                  <c:v>1.007080078125E-3</c:v>
                </c:pt>
                <c:pt idx="53519">
                  <c:v>1.0068416595458984E-3</c:v>
                </c:pt>
                <c:pt idx="53520">
                  <c:v>1.007080078125E-3</c:v>
                </c:pt>
                <c:pt idx="53521">
                  <c:v>1.007080078125E-3</c:v>
                </c:pt>
                <c:pt idx="53522">
                  <c:v>1.0068416595458984E-3</c:v>
                </c:pt>
                <c:pt idx="53523">
                  <c:v>1.007080078125E-3</c:v>
                </c:pt>
                <c:pt idx="53524">
                  <c:v>1.007080078125E-3</c:v>
                </c:pt>
                <c:pt idx="53525">
                  <c:v>1.0068416595458984E-3</c:v>
                </c:pt>
                <c:pt idx="53526">
                  <c:v>1.007080078125E-3</c:v>
                </c:pt>
                <c:pt idx="53527">
                  <c:v>1.0080337524414063E-3</c:v>
                </c:pt>
                <c:pt idx="53528">
                  <c:v>1.007080078125E-3</c:v>
                </c:pt>
                <c:pt idx="53529">
                  <c:v>1.0068416595458984E-3</c:v>
                </c:pt>
                <c:pt idx="53530">
                  <c:v>1.007080078125E-3</c:v>
                </c:pt>
                <c:pt idx="53531">
                  <c:v>1.007080078125E-3</c:v>
                </c:pt>
                <c:pt idx="53532">
                  <c:v>1.0068416595458984E-3</c:v>
                </c:pt>
                <c:pt idx="53533">
                  <c:v>1.007080078125E-3</c:v>
                </c:pt>
                <c:pt idx="53534">
                  <c:v>1.007080078125E-3</c:v>
                </c:pt>
                <c:pt idx="53535">
                  <c:v>1.0068416595458984E-3</c:v>
                </c:pt>
                <c:pt idx="53536">
                  <c:v>1.007080078125E-3</c:v>
                </c:pt>
                <c:pt idx="53537">
                  <c:v>1.007080078125E-3</c:v>
                </c:pt>
                <c:pt idx="53538">
                  <c:v>1.0068416595458984E-3</c:v>
                </c:pt>
                <c:pt idx="53539">
                  <c:v>1.007080078125E-3</c:v>
                </c:pt>
                <c:pt idx="53540">
                  <c:v>1.0080337524414063E-3</c:v>
                </c:pt>
                <c:pt idx="53541">
                  <c:v>1.0068416595458984E-3</c:v>
                </c:pt>
                <c:pt idx="53542">
                  <c:v>1.007080078125E-3</c:v>
                </c:pt>
                <c:pt idx="53543">
                  <c:v>1.007080078125E-3</c:v>
                </c:pt>
                <c:pt idx="53544">
                  <c:v>1.0068416595458984E-3</c:v>
                </c:pt>
                <c:pt idx="53545">
                  <c:v>1.007080078125E-3</c:v>
                </c:pt>
                <c:pt idx="53546">
                  <c:v>1.007080078125E-3</c:v>
                </c:pt>
                <c:pt idx="53547">
                  <c:v>1.0068416595458984E-3</c:v>
                </c:pt>
                <c:pt idx="53548">
                  <c:v>1.007080078125E-3</c:v>
                </c:pt>
                <c:pt idx="53549">
                  <c:v>1.007080078125E-3</c:v>
                </c:pt>
                <c:pt idx="53550">
                  <c:v>1.0068416595458984E-3</c:v>
                </c:pt>
                <c:pt idx="53551">
                  <c:v>1.007080078125E-3</c:v>
                </c:pt>
                <c:pt idx="53552">
                  <c:v>1.0080337524414063E-3</c:v>
                </c:pt>
                <c:pt idx="53553">
                  <c:v>1.007080078125E-3</c:v>
                </c:pt>
                <c:pt idx="53554">
                  <c:v>1.0068416595458984E-3</c:v>
                </c:pt>
                <c:pt idx="53555">
                  <c:v>1.007080078125E-3</c:v>
                </c:pt>
                <c:pt idx="53556">
                  <c:v>1.007080078125E-3</c:v>
                </c:pt>
                <c:pt idx="53557">
                  <c:v>1.0068416595458984E-3</c:v>
                </c:pt>
                <c:pt idx="53558">
                  <c:v>1.007080078125E-3</c:v>
                </c:pt>
                <c:pt idx="53559">
                  <c:v>1.007080078125E-3</c:v>
                </c:pt>
                <c:pt idx="53560">
                  <c:v>1.0068416595458984E-3</c:v>
                </c:pt>
                <c:pt idx="53561">
                  <c:v>1.007080078125E-3</c:v>
                </c:pt>
                <c:pt idx="53562">
                  <c:v>1.007080078125E-3</c:v>
                </c:pt>
                <c:pt idx="53563">
                  <c:v>1.0068416595458984E-3</c:v>
                </c:pt>
                <c:pt idx="53564">
                  <c:v>1.007080078125E-3</c:v>
                </c:pt>
                <c:pt idx="53565">
                  <c:v>1.0080337524414063E-3</c:v>
                </c:pt>
                <c:pt idx="53566">
                  <c:v>1.0068416595458984E-3</c:v>
                </c:pt>
                <c:pt idx="53567">
                  <c:v>1.007080078125E-3</c:v>
                </c:pt>
                <c:pt idx="53568">
                  <c:v>1.007080078125E-3</c:v>
                </c:pt>
                <c:pt idx="53569">
                  <c:v>1.0068416595458984E-3</c:v>
                </c:pt>
                <c:pt idx="53570">
                  <c:v>1.007080078125E-3</c:v>
                </c:pt>
                <c:pt idx="53571">
                  <c:v>1.007080078125E-3</c:v>
                </c:pt>
                <c:pt idx="53572">
                  <c:v>1.0068416595458984E-3</c:v>
                </c:pt>
                <c:pt idx="53573">
                  <c:v>1.007080078125E-3</c:v>
                </c:pt>
                <c:pt idx="53574">
                  <c:v>1.007080078125E-3</c:v>
                </c:pt>
                <c:pt idx="53575">
                  <c:v>1.0068416595458984E-3</c:v>
                </c:pt>
                <c:pt idx="53576">
                  <c:v>1.007080078125E-3</c:v>
                </c:pt>
                <c:pt idx="53577">
                  <c:v>1.0080337524414063E-3</c:v>
                </c:pt>
                <c:pt idx="53578">
                  <c:v>1.007080078125E-3</c:v>
                </c:pt>
                <c:pt idx="53579">
                  <c:v>1.0068416595458984E-3</c:v>
                </c:pt>
                <c:pt idx="53580">
                  <c:v>1.007080078125E-3</c:v>
                </c:pt>
                <c:pt idx="53581">
                  <c:v>1.007080078125E-3</c:v>
                </c:pt>
                <c:pt idx="53582">
                  <c:v>1.0068416595458984E-3</c:v>
                </c:pt>
                <c:pt idx="53583">
                  <c:v>1.007080078125E-3</c:v>
                </c:pt>
                <c:pt idx="53584">
                  <c:v>1.007080078125E-3</c:v>
                </c:pt>
                <c:pt idx="53585">
                  <c:v>1.0068416595458984E-3</c:v>
                </c:pt>
                <c:pt idx="53586">
                  <c:v>1.007080078125E-3</c:v>
                </c:pt>
                <c:pt idx="53587">
                  <c:v>1.007080078125E-3</c:v>
                </c:pt>
                <c:pt idx="53588">
                  <c:v>1.0068416595458984E-3</c:v>
                </c:pt>
                <c:pt idx="53589">
                  <c:v>1.007080078125E-3</c:v>
                </c:pt>
                <c:pt idx="53590">
                  <c:v>1.0080337524414063E-3</c:v>
                </c:pt>
                <c:pt idx="53591">
                  <c:v>1.0068416595458984E-3</c:v>
                </c:pt>
                <c:pt idx="53592">
                  <c:v>1.007080078125E-3</c:v>
                </c:pt>
                <c:pt idx="53593">
                  <c:v>1.007080078125E-3</c:v>
                </c:pt>
                <c:pt idx="53594">
                  <c:v>1.0068416595458984E-3</c:v>
                </c:pt>
                <c:pt idx="53595">
                  <c:v>1.007080078125E-3</c:v>
                </c:pt>
                <c:pt idx="53596">
                  <c:v>1.007080078125E-3</c:v>
                </c:pt>
                <c:pt idx="53597">
                  <c:v>1.0068416595458984E-3</c:v>
                </c:pt>
                <c:pt idx="53598">
                  <c:v>1.007080078125E-3</c:v>
                </c:pt>
                <c:pt idx="53599">
                  <c:v>1.007080078125E-3</c:v>
                </c:pt>
                <c:pt idx="53600">
                  <c:v>1.0068416595458984E-3</c:v>
                </c:pt>
                <c:pt idx="53601">
                  <c:v>1.007080078125E-3</c:v>
                </c:pt>
                <c:pt idx="53602">
                  <c:v>1.0080337524414063E-3</c:v>
                </c:pt>
                <c:pt idx="53603">
                  <c:v>1.007080078125E-3</c:v>
                </c:pt>
                <c:pt idx="53604">
                  <c:v>1.0068416595458984E-3</c:v>
                </c:pt>
                <c:pt idx="53605">
                  <c:v>1.007080078125E-3</c:v>
                </c:pt>
                <c:pt idx="53606">
                  <c:v>1.007080078125E-3</c:v>
                </c:pt>
                <c:pt idx="53607">
                  <c:v>1.0068416595458984E-3</c:v>
                </c:pt>
                <c:pt idx="53608">
                  <c:v>1.007080078125E-3</c:v>
                </c:pt>
                <c:pt idx="53609">
                  <c:v>1.007080078125E-3</c:v>
                </c:pt>
                <c:pt idx="53610">
                  <c:v>1.0068416595458984E-3</c:v>
                </c:pt>
                <c:pt idx="53611">
                  <c:v>1.007080078125E-3</c:v>
                </c:pt>
                <c:pt idx="53612">
                  <c:v>1.007080078125E-3</c:v>
                </c:pt>
                <c:pt idx="53613">
                  <c:v>1.0068416595458984E-3</c:v>
                </c:pt>
                <c:pt idx="53614">
                  <c:v>1.007080078125E-3</c:v>
                </c:pt>
                <c:pt idx="53615">
                  <c:v>1.0080337524414063E-3</c:v>
                </c:pt>
                <c:pt idx="53616">
                  <c:v>1.0068416595458984E-3</c:v>
                </c:pt>
                <c:pt idx="53617">
                  <c:v>1.007080078125E-3</c:v>
                </c:pt>
                <c:pt idx="53618">
                  <c:v>1.007080078125E-3</c:v>
                </c:pt>
                <c:pt idx="53619">
                  <c:v>1.0068416595458984E-3</c:v>
                </c:pt>
                <c:pt idx="53620">
                  <c:v>1.007080078125E-3</c:v>
                </c:pt>
                <c:pt idx="53621">
                  <c:v>1.007080078125E-3</c:v>
                </c:pt>
                <c:pt idx="53622">
                  <c:v>1.0068416595458984E-3</c:v>
                </c:pt>
                <c:pt idx="53623">
                  <c:v>1.007080078125E-3</c:v>
                </c:pt>
                <c:pt idx="53624">
                  <c:v>1.007080078125E-3</c:v>
                </c:pt>
                <c:pt idx="53625">
                  <c:v>1.0068416595458984E-3</c:v>
                </c:pt>
                <c:pt idx="53626">
                  <c:v>1.007080078125E-3</c:v>
                </c:pt>
                <c:pt idx="53627">
                  <c:v>1.0080337524414063E-3</c:v>
                </c:pt>
                <c:pt idx="53628">
                  <c:v>1.007080078125E-3</c:v>
                </c:pt>
                <c:pt idx="53629">
                  <c:v>1.0068416595458984E-3</c:v>
                </c:pt>
                <c:pt idx="53630">
                  <c:v>1.007080078125E-3</c:v>
                </c:pt>
                <c:pt idx="53631">
                  <c:v>1.007080078125E-3</c:v>
                </c:pt>
                <c:pt idx="53632">
                  <c:v>1.0068416595458984E-3</c:v>
                </c:pt>
                <c:pt idx="53633">
                  <c:v>1.007080078125E-3</c:v>
                </c:pt>
                <c:pt idx="53634">
                  <c:v>1.007080078125E-3</c:v>
                </c:pt>
                <c:pt idx="53635">
                  <c:v>1.0068416595458984E-3</c:v>
                </c:pt>
                <c:pt idx="53636">
                  <c:v>1.007080078125E-3</c:v>
                </c:pt>
                <c:pt idx="53637">
                  <c:v>1.007080078125E-3</c:v>
                </c:pt>
                <c:pt idx="53638">
                  <c:v>1.0068416595458984E-3</c:v>
                </c:pt>
                <c:pt idx="53639">
                  <c:v>1.007080078125E-3</c:v>
                </c:pt>
                <c:pt idx="53640">
                  <c:v>1.0080337524414063E-3</c:v>
                </c:pt>
                <c:pt idx="53641">
                  <c:v>1.0068416595458984E-3</c:v>
                </c:pt>
                <c:pt idx="53642">
                  <c:v>1.007080078125E-3</c:v>
                </c:pt>
                <c:pt idx="53643">
                  <c:v>1.007080078125E-3</c:v>
                </c:pt>
                <c:pt idx="53644">
                  <c:v>1.0068416595458984E-3</c:v>
                </c:pt>
                <c:pt idx="53645">
                  <c:v>1.007080078125E-3</c:v>
                </c:pt>
                <c:pt idx="53646">
                  <c:v>1.007080078125E-3</c:v>
                </c:pt>
                <c:pt idx="53647">
                  <c:v>1.0068416595458984E-3</c:v>
                </c:pt>
                <c:pt idx="53648">
                  <c:v>1.007080078125E-3</c:v>
                </c:pt>
                <c:pt idx="53649">
                  <c:v>1.007080078125E-3</c:v>
                </c:pt>
                <c:pt idx="53650">
                  <c:v>1.0068416595458984E-3</c:v>
                </c:pt>
                <c:pt idx="53651">
                  <c:v>1.007080078125E-3</c:v>
                </c:pt>
                <c:pt idx="53652">
                  <c:v>1.0080337524414063E-3</c:v>
                </c:pt>
                <c:pt idx="53653">
                  <c:v>1.007080078125E-3</c:v>
                </c:pt>
                <c:pt idx="53654">
                  <c:v>1.0068416595458984E-3</c:v>
                </c:pt>
                <c:pt idx="53655">
                  <c:v>1.007080078125E-3</c:v>
                </c:pt>
                <c:pt idx="53656">
                  <c:v>1.007080078125E-3</c:v>
                </c:pt>
                <c:pt idx="53657">
                  <c:v>1.0068416595458984E-3</c:v>
                </c:pt>
                <c:pt idx="53658">
                  <c:v>1.007080078125E-3</c:v>
                </c:pt>
                <c:pt idx="53659">
                  <c:v>1.007080078125E-3</c:v>
                </c:pt>
                <c:pt idx="53660">
                  <c:v>1.0068416595458984E-3</c:v>
                </c:pt>
                <c:pt idx="53661">
                  <c:v>1.007080078125E-3</c:v>
                </c:pt>
                <c:pt idx="53662">
                  <c:v>1.007080078125E-3</c:v>
                </c:pt>
                <c:pt idx="53663">
                  <c:v>1.0068416595458984E-3</c:v>
                </c:pt>
                <c:pt idx="53664">
                  <c:v>1.0080337524414063E-3</c:v>
                </c:pt>
                <c:pt idx="53665">
                  <c:v>1.007080078125E-3</c:v>
                </c:pt>
                <c:pt idx="53666">
                  <c:v>1.0068416595458984E-3</c:v>
                </c:pt>
                <c:pt idx="53667">
                  <c:v>1.007080078125E-3</c:v>
                </c:pt>
                <c:pt idx="53668">
                  <c:v>1.007080078125E-3</c:v>
                </c:pt>
                <c:pt idx="53669">
                  <c:v>1.0068416595458984E-3</c:v>
                </c:pt>
                <c:pt idx="53670">
                  <c:v>1.007080078125E-3</c:v>
                </c:pt>
                <c:pt idx="53671">
                  <c:v>1.007080078125E-3</c:v>
                </c:pt>
                <c:pt idx="53672">
                  <c:v>1.0068416595458984E-3</c:v>
                </c:pt>
                <c:pt idx="53673">
                  <c:v>1.007080078125E-3</c:v>
                </c:pt>
                <c:pt idx="53674">
                  <c:v>1.007080078125E-3</c:v>
                </c:pt>
                <c:pt idx="53675">
                  <c:v>1.0068416595458984E-3</c:v>
                </c:pt>
                <c:pt idx="53676">
                  <c:v>1.007080078125E-3</c:v>
                </c:pt>
                <c:pt idx="53677">
                  <c:v>1.0080337524414063E-3</c:v>
                </c:pt>
                <c:pt idx="53678">
                  <c:v>1.007080078125E-3</c:v>
                </c:pt>
                <c:pt idx="53679">
                  <c:v>1.0068416595458984E-3</c:v>
                </c:pt>
                <c:pt idx="53680">
                  <c:v>1.007080078125E-3</c:v>
                </c:pt>
                <c:pt idx="53681">
                  <c:v>1.007080078125E-3</c:v>
                </c:pt>
                <c:pt idx="53682">
                  <c:v>1.0068416595458984E-3</c:v>
                </c:pt>
                <c:pt idx="53683">
                  <c:v>1.007080078125E-3</c:v>
                </c:pt>
                <c:pt idx="53684">
                  <c:v>1.007080078125E-3</c:v>
                </c:pt>
                <c:pt idx="53685">
                  <c:v>1.0068416595458984E-3</c:v>
                </c:pt>
                <c:pt idx="53686">
                  <c:v>1.007080078125E-3</c:v>
                </c:pt>
                <c:pt idx="53687">
                  <c:v>1.007080078125E-3</c:v>
                </c:pt>
                <c:pt idx="53688">
                  <c:v>1.0068416595458984E-3</c:v>
                </c:pt>
                <c:pt idx="53689">
                  <c:v>1.0080337524414063E-3</c:v>
                </c:pt>
                <c:pt idx="53690">
                  <c:v>1.007080078125E-3</c:v>
                </c:pt>
                <c:pt idx="53691">
                  <c:v>1.0068416595458984E-3</c:v>
                </c:pt>
                <c:pt idx="53692">
                  <c:v>1.007080078125E-3</c:v>
                </c:pt>
                <c:pt idx="53693">
                  <c:v>1.007080078125E-3</c:v>
                </c:pt>
                <c:pt idx="53694">
                  <c:v>1.0068416595458984E-3</c:v>
                </c:pt>
                <c:pt idx="53695">
                  <c:v>1.007080078125E-3</c:v>
                </c:pt>
                <c:pt idx="53696">
                  <c:v>1.007080078125E-3</c:v>
                </c:pt>
                <c:pt idx="53697">
                  <c:v>1.0068416595458984E-3</c:v>
                </c:pt>
                <c:pt idx="53698">
                  <c:v>1.007080078125E-3</c:v>
                </c:pt>
                <c:pt idx="53699">
                  <c:v>1.007080078125E-3</c:v>
                </c:pt>
                <c:pt idx="53700">
                  <c:v>1.0068416595458984E-3</c:v>
                </c:pt>
                <c:pt idx="53701">
                  <c:v>1.007080078125E-3</c:v>
                </c:pt>
                <c:pt idx="53702">
                  <c:v>1.0080337524414063E-3</c:v>
                </c:pt>
                <c:pt idx="53703">
                  <c:v>1.007080078125E-3</c:v>
                </c:pt>
                <c:pt idx="53704">
                  <c:v>1.0068416595458984E-3</c:v>
                </c:pt>
                <c:pt idx="53705">
                  <c:v>1.007080078125E-3</c:v>
                </c:pt>
                <c:pt idx="53706">
                  <c:v>1.007080078125E-3</c:v>
                </c:pt>
                <c:pt idx="53707">
                  <c:v>1.0068416595458984E-3</c:v>
                </c:pt>
                <c:pt idx="53708">
                  <c:v>1.007080078125E-3</c:v>
                </c:pt>
                <c:pt idx="53709">
                  <c:v>1.007080078125E-3</c:v>
                </c:pt>
                <c:pt idx="53710">
                  <c:v>1.0068416595458984E-3</c:v>
                </c:pt>
                <c:pt idx="53711">
                  <c:v>1.007080078125E-3</c:v>
                </c:pt>
                <c:pt idx="53712">
                  <c:v>1.007080078125E-3</c:v>
                </c:pt>
                <c:pt idx="53713">
                  <c:v>1.0068416595458984E-3</c:v>
                </c:pt>
                <c:pt idx="53714">
                  <c:v>1.0080337524414063E-3</c:v>
                </c:pt>
                <c:pt idx="53715">
                  <c:v>1.007080078125E-3</c:v>
                </c:pt>
                <c:pt idx="53716">
                  <c:v>1.0068416595458984E-3</c:v>
                </c:pt>
                <c:pt idx="53717">
                  <c:v>1.007080078125E-3</c:v>
                </c:pt>
                <c:pt idx="53718">
                  <c:v>1.007080078125E-3</c:v>
                </c:pt>
                <c:pt idx="53719">
                  <c:v>1.0068416595458984E-3</c:v>
                </c:pt>
                <c:pt idx="53720">
                  <c:v>1.007080078125E-3</c:v>
                </c:pt>
                <c:pt idx="53721">
                  <c:v>1.007080078125E-3</c:v>
                </c:pt>
                <c:pt idx="53722">
                  <c:v>1.0068416595458984E-3</c:v>
                </c:pt>
                <c:pt idx="53723">
                  <c:v>1.007080078125E-3</c:v>
                </c:pt>
                <c:pt idx="53724">
                  <c:v>1.007080078125E-3</c:v>
                </c:pt>
                <c:pt idx="53725">
                  <c:v>1.0068416595458984E-3</c:v>
                </c:pt>
                <c:pt idx="53726">
                  <c:v>1.007080078125E-3</c:v>
                </c:pt>
                <c:pt idx="53727">
                  <c:v>1.0080337524414063E-3</c:v>
                </c:pt>
                <c:pt idx="53728">
                  <c:v>1.007080078125E-3</c:v>
                </c:pt>
                <c:pt idx="53729">
                  <c:v>1.0068416595458984E-3</c:v>
                </c:pt>
                <c:pt idx="53730">
                  <c:v>1.007080078125E-3</c:v>
                </c:pt>
                <c:pt idx="53731">
                  <c:v>1.007080078125E-3</c:v>
                </c:pt>
                <c:pt idx="53732">
                  <c:v>1.0068416595458984E-3</c:v>
                </c:pt>
                <c:pt idx="53733">
                  <c:v>1.007080078125E-3</c:v>
                </c:pt>
                <c:pt idx="53734">
                  <c:v>1.007080078125E-3</c:v>
                </c:pt>
                <c:pt idx="53735">
                  <c:v>1.0068416595458984E-3</c:v>
                </c:pt>
                <c:pt idx="53736">
                  <c:v>1.007080078125E-3</c:v>
                </c:pt>
                <c:pt idx="53737">
                  <c:v>1.007080078125E-3</c:v>
                </c:pt>
                <c:pt idx="53738">
                  <c:v>1.0068416595458984E-3</c:v>
                </c:pt>
                <c:pt idx="53739">
                  <c:v>1.0080337524414063E-3</c:v>
                </c:pt>
                <c:pt idx="53740">
                  <c:v>1.007080078125E-3</c:v>
                </c:pt>
                <c:pt idx="53741">
                  <c:v>1.0068416595458984E-3</c:v>
                </c:pt>
                <c:pt idx="53742">
                  <c:v>1.007080078125E-3</c:v>
                </c:pt>
                <c:pt idx="53743">
                  <c:v>1.007080078125E-3</c:v>
                </c:pt>
                <c:pt idx="53744">
                  <c:v>1.0068416595458984E-3</c:v>
                </c:pt>
                <c:pt idx="53745">
                  <c:v>1.007080078125E-3</c:v>
                </c:pt>
                <c:pt idx="53746">
                  <c:v>1.007080078125E-3</c:v>
                </c:pt>
                <c:pt idx="53747">
                  <c:v>1.0068416595458984E-3</c:v>
                </c:pt>
                <c:pt idx="53748">
                  <c:v>1.007080078125E-3</c:v>
                </c:pt>
                <c:pt idx="53749">
                  <c:v>1.007080078125E-3</c:v>
                </c:pt>
                <c:pt idx="53750">
                  <c:v>1.0068416595458984E-3</c:v>
                </c:pt>
                <c:pt idx="53751">
                  <c:v>1.007080078125E-3</c:v>
                </c:pt>
                <c:pt idx="53752">
                  <c:v>1.0080337524414063E-3</c:v>
                </c:pt>
                <c:pt idx="53753">
                  <c:v>1.007080078125E-3</c:v>
                </c:pt>
                <c:pt idx="53754">
                  <c:v>1.0068416595458984E-3</c:v>
                </c:pt>
                <c:pt idx="53755">
                  <c:v>1.007080078125E-3</c:v>
                </c:pt>
                <c:pt idx="53756">
                  <c:v>1.007080078125E-3</c:v>
                </c:pt>
                <c:pt idx="53757">
                  <c:v>1.0068416595458984E-3</c:v>
                </c:pt>
                <c:pt idx="53758">
                  <c:v>1.007080078125E-3</c:v>
                </c:pt>
                <c:pt idx="53759">
                  <c:v>1.007080078125E-3</c:v>
                </c:pt>
                <c:pt idx="53760">
                  <c:v>1.0068416595458984E-3</c:v>
                </c:pt>
                <c:pt idx="53761">
                  <c:v>1.007080078125E-3</c:v>
                </c:pt>
                <c:pt idx="53762">
                  <c:v>1.007080078125E-3</c:v>
                </c:pt>
                <c:pt idx="53763">
                  <c:v>1.0068416595458984E-3</c:v>
                </c:pt>
                <c:pt idx="53764">
                  <c:v>1.0080337524414063E-3</c:v>
                </c:pt>
                <c:pt idx="53765">
                  <c:v>1.007080078125E-3</c:v>
                </c:pt>
                <c:pt idx="53766">
                  <c:v>1.0068416595458984E-3</c:v>
                </c:pt>
                <c:pt idx="53767">
                  <c:v>1.007080078125E-3</c:v>
                </c:pt>
                <c:pt idx="53768">
                  <c:v>1.007080078125E-3</c:v>
                </c:pt>
                <c:pt idx="53769">
                  <c:v>1.0068416595458984E-3</c:v>
                </c:pt>
                <c:pt idx="53770">
                  <c:v>1.007080078125E-3</c:v>
                </c:pt>
                <c:pt idx="53771">
                  <c:v>1.007080078125E-3</c:v>
                </c:pt>
                <c:pt idx="53772">
                  <c:v>1.0068416595458984E-3</c:v>
                </c:pt>
                <c:pt idx="53773">
                  <c:v>1.007080078125E-3</c:v>
                </c:pt>
                <c:pt idx="53774">
                  <c:v>1.007080078125E-3</c:v>
                </c:pt>
                <c:pt idx="53775">
                  <c:v>1.0068416595458984E-3</c:v>
                </c:pt>
                <c:pt idx="53776">
                  <c:v>1.007080078125E-3</c:v>
                </c:pt>
                <c:pt idx="53777">
                  <c:v>1.0080337524414063E-3</c:v>
                </c:pt>
                <c:pt idx="53778">
                  <c:v>1.007080078125E-3</c:v>
                </c:pt>
                <c:pt idx="53779">
                  <c:v>1.0068416595458984E-3</c:v>
                </c:pt>
                <c:pt idx="53780">
                  <c:v>1.007080078125E-3</c:v>
                </c:pt>
                <c:pt idx="53781">
                  <c:v>1.007080078125E-3</c:v>
                </c:pt>
                <c:pt idx="53782">
                  <c:v>1.0068416595458984E-3</c:v>
                </c:pt>
                <c:pt idx="53783">
                  <c:v>1.007080078125E-3</c:v>
                </c:pt>
                <c:pt idx="53784">
                  <c:v>1.007080078125E-3</c:v>
                </c:pt>
                <c:pt idx="53785">
                  <c:v>1.0068416595458984E-3</c:v>
                </c:pt>
                <c:pt idx="53786">
                  <c:v>1.007080078125E-3</c:v>
                </c:pt>
                <c:pt idx="53787">
                  <c:v>1.007080078125E-3</c:v>
                </c:pt>
                <c:pt idx="53788">
                  <c:v>1.0068416595458984E-3</c:v>
                </c:pt>
                <c:pt idx="53789">
                  <c:v>1.0080337524414063E-3</c:v>
                </c:pt>
                <c:pt idx="53790">
                  <c:v>1.007080078125E-3</c:v>
                </c:pt>
                <c:pt idx="53791">
                  <c:v>1.0068416595458984E-3</c:v>
                </c:pt>
                <c:pt idx="53792">
                  <c:v>1.007080078125E-3</c:v>
                </c:pt>
                <c:pt idx="53793">
                  <c:v>1.007080078125E-3</c:v>
                </c:pt>
                <c:pt idx="53794">
                  <c:v>1.0068416595458984E-3</c:v>
                </c:pt>
                <c:pt idx="53795">
                  <c:v>1.007080078125E-3</c:v>
                </c:pt>
                <c:pt idx="53796">
                  <c:v>1.007080078125E-3</c:v>
                </c:pt>
                <c:pt idx="53797">
                  <c:v>1.0068416595458984E-3</c:v>
                </c:pt>
                <c:pt idx="53798">
                  <c:v>1.007080078125E-3</c:v>
                </c:pt>
                <c:pt idx="53799">
                  <c:v>1.007080078125E-3</c:v>
                </c:pt>
                <c:pt idx="53800">
                  <c:v>1.0068416595458984E-3</c:v>
                </c:pt>
                <c:pt idx="53801">
                  <c:v>1.007080078125E-3</c:v>
                </c:pt>
                <c:pt idx="53802">
                  <c:v>1.0080337524414063E-3</c:v>
                </c:pt>
                <c:pt idx="53803">
                  <c:v>1.007080078125E-3</c:v>
                </c:pt>
                <c:pt idx="53804">
                  <c:v>1.0068416595458984E-3</c:v>
                </c:pt>
                <c:pt idx="53805">
                  <c:v>1.007080078125E-3</c:v>
                </c:pt>
                <c:pt idx="53806">
                  <c:v>1.007080078125E-3</c:v>
                </c:pt>
                <c:pt idx="53807">
                  <c:v>1.0068416595458984E-3</c:v>
                </c:pt>
                <c:pt idx="53808">
                  <c:v>1.007080078125E-3</c:v>
                </c:pt>
                <c:pt idx="53809">
                  <c:v>1.007080078125E-3</c:v>
                </c:pt>
                <c:pt idx="53810">
                  <c:v>1.0068416595458984E-3</c:v>
                </c:pt>
                <c:pt idx="53811">
                  <c:v>1.007080078125E-3</c:v>
                </c:pt>
                <c:pt idx="53812">
                  <c:v>1.007080078125E-3</c:v>
                </c:pt>
                <c:pt idx="53813">
                  <c:v>1.0068416595458984E-3</c:v>
                </c:pt>
                <c:pt idx="53814">
                  <c:v>1.0080337524414063E-3</c:v>
                </c:pt>
                <c:pt idx="53815">
                  <c:v>1.007080078125E-3</c:v>
                </c:pt>
                <c:pt idx="53816">
                  <c:v>1.0068416595458984E-3</c:v>
                </c:pt>
                <c:pt idx="53817">
                  <c:v>1.007080078125E-3</c:v>
                </c:pt>
                <c:pt idx="53818">
                  <c:v>1.007080078125E-3</c:v>
                </c:pt>
                <c:pt idx="53819">
                  <c:v>1.0068416595458984E-3</c:v>
                </c:pt>
                <c:pt idx="53820">
                  <c:v>1.007080078125E-3</c:v>
                </c:pt>
                <c:pt idx="53821">
                  <c:v>1.007080078125E-3</c:v>
                </c:pt>
                <c:pt idx="53822">
                  <c:v>1.0068416595458984E-3</c:v>
                </c:pt>
                <c:pt idx="53823">
                  <c:v>1.007080078125E-3</c:v>
                </c:pt>
                <c:pt idx="53824">
                  <c:v>1.007080078125E-3</c:v>
                </c:pt>
                <c:pt idx="53825">
                  <c:v>1.0068416595458984E-3</c:v>
                </c:pt>
                <c:pt idx="53826">
                  <c:v>1.007080078125E-3</c:v>
                </c:pt>
                <c:pt idx="53827">
                  <c:v>1.0080337524414063E-3</c:v>
                </c:pt>
                <c:pt idx="53828">
                  <c:v>1.007080078125E-3</c:v>
                </c:pt>
                <c:pt idx="53829">
                  <c:v>1.0068416595458984E-3</c:v>
                </c:pt>
                <c:pt idx="53830">
                  <c:v>1.007080078125E-3</c:v>
                </c:pt>
                <c:pt idx="53831">
                  <c:v>1.007080078125E-3</c:v>
                </c:pt>
                <c:pt idx="53832">
                  <c:v>1.0068416595458984E-3</c:v>
                </c:pt>
                <c:pt idx="53833">
                  <c:v>1.007080078125E-3</c:v>
                </c:pt>
                <c:pt idx="53834">
                  <c:v>1.007080078125E-3</c:v>
                </c:pt>
                <c:pt idx="53835">
                  <c:v>1.0068416595458984E-3</c:v>
                </c:pt>
                <c:pt idx="53836">
                  <c:v>1.007080078125E-3</c:v>
                </c:pt>
                <c:pt idx="53837">
                  <c:v>1.007080078125E-3</c:v>
                </c:pt>
                <c:pt idx="53838">
                  <c:v>1.0068416595458984E-3</c:v>
                </c:pt>
                <c:pt idx="53839">
                  <c:v>1.0080337524414063E-3</c:v>
                </c:pt>
                <c:pt idx="53840">
                  <c:v>1.007080078125E-3</c:v>
                </c:pt>
                <c:pt idx="53841">
                  <c:v>1.0068416595458984E-3</c:v>
                </c:pt>
                <c:pt idx="53842">
                  <c:v>1.007080078125E-3</c:v>
                </c:pt>
                <c:pt idx="53843">
                  <c:v>1.007080078125E-3</c:v>
                </c:pt>
                <c:pt idx="53844">
                  <c:v>1.0068416595458984E-3</c:v>
                </c:pt>
                <c:pt idx="53845">
                  <c:v>1.007080078125E-3</c:v>
                </c:pt>
                <c:pt idx="53846">
                  <c:v>1.007080078125E-3</c:v>
                </c:pt>
                <c:pt idx="53847">
                  <c:v>1.0068416595458984E-3</c:v>
                </c:pt>
                <c:pt idx="53848">
                  <c:v>1.007080078125E-3</c:v>
                </c:pt>
                <c:pt idx="53849">
                  <c:v>1.007080078125E-3</c:v>
                </c:pt>
                <c:pt idx="53850">
                  <c:v>1.0068416595458984E-3</c:v>
                </c:pt>
                <c:pt idx="53851">
                  <c:v>1.007080078125E-3</c:v>
                </c:pt>
                <c:pt idx="53852">
                  <c:v>1.0080337524414063E-3</c:v>
                </c:pt>
                <c:pt idx="53853">
                  <c:v>1.007080078125E-3</c:v>
                </c:pt>
                <c:pt idx="53854">
                  <c:v>1.0068416595458984E-3</c:v>
                </c:pt>
                <c:pt idx="53855">
                  <c:v>1.007080078125E-3</c:v>
                </c:pt>
                <c:pt idx="53856">
                  <c:v>1.007080078125E-3</c:v>
                </c:pt>
                <c:pt idx="53857">
                  <c:v>1.0068416595458984E-3</c:v>
                </c:pt>
                <c:pt idx="53858">
                  <c:v>1.007080078125E-3</c:v>
                </c:pt>
                <c:pt idx="53859">
                  <c:v>1.007080078125E-3</c:v>
                </c:pt>
                <c:pt idx="53860">
                  <c:v>1.0068416595458984E-3</c:v>
                </c:pt>
                <c:pt idx="53861">
                  <c:v>1.007080078125E-3</c:v>
                </c:pt>
                <c:pt idx="53862">
                  <c:v>1.007080078125E-3</c:v>
                </c:pt>
                <c:pt idx="53863">
                  <c:v>1.0068416595458984E-3</c:v>
                </c:pt>
                <c:pt idx="53864">
                  <c:v>1.0080337524414063E-3</c:v>
                </c:pt>
                <c:pt idx="53865">
                  <c:v>1.007080078125E-3</c:v>
                </c:pt>
                <c:pt idx="53866">
                  <c:v>1.8126964569091797E-2</c:v>
                </c:pt>
                <c:pt idx="53867">
                  <c:v>1.007080078125E-3</c:v>
                </c:pt>
                <c:pt idx="53868">
                  <c:v>1.0068416595458984E-3</c:v>
                </c:pt>
                <c:pt idx="53869">
                  <c:v>1.007080078125E-3</c:v>
                </c:pt>
                <c:pt idx="53870">
                  <c:v>1.0068416595458984E-3</c:v>
                </c:pt>
                <c:pt idx="53871">
                  <c:v>1.007080078125E-3</c:v>
                </c:pt>
                <c:pt idx="53872">
                  <c:v>1.0080337524414063E-3</c:v>
                </c:pt>
                <c:pt idx="53873">
                  <c:v>1.007080078125E-3</c:v>
                </c:pt>
                <c:pt idx="53874">
                  <c:v>1.0068416595458984E-3</c:v>
                </c:pt>
                <c:pt idx="53875">
                  <c:v>1.007080078125E-3</c:v>
                </c:pt>
                <c:pt idx="53876">
                  <c:v>1.007080078125E-3</c:v>
                </c:pt>
                <c:pt idx="53877">
                  <c:v>1.0068416595458984E-3</c:v>
                </c:pt>
                <c:pt idx="53878">
                  <c:v>1.007080078125E-3</c:v>
                </c:pt>
                <c:pt idx="53879">
                  <c:v>1.007080078125E-3</c:v>
                </c:pt>
                <c:pt idx="53880">
                  <c:v>1.0068416595458984E-3</c:v>
                </c:pt>
                <c:pt idx="53881">
                  <c:v>1.007080078125E-3</c:v>
                </c:pt>
                <c:pt idx="53882">
                  <c:v>1.007080078125E-3</c:v>
                </c:pt>
                <c:pt idx="53883">
                  <c:v>1.0068416595458984E-3</c:v>
                </c:pt>
                <c:pt idx="53884">
                  <c:v>1.007080078125E-3</c:v>
                </c:pt>
                <c:pt idx="53885">
                  <c:v>1.0080337524414063E-3</c:v>
                </c:pt>
                <c:pt idx="53886">
                  <c:v>1.007080078125E-3</c:v>
                </c:pt>
                <c:pt idx="53887">
                  <c:v>1.0068416595458984E-3</c:v>
                </c:pt>
                <c:pt idx="53888">
                  <c:v>1.007080078125E-3</c:v>
                </c:pt>
                <c:pt idx="53889">
                  <c:v>1.007080078125E-3</c:v>
                </c:pt>
                <c:pt idx="53890">
                  <c:v>1.0068416595458984E-3</c:v>
                </c:pt>
                <c:pt idx="53891">
                  <c:v>1.007080078125E-3</c:v>
                </c:pt>
                <c:pt idx="53892">
                  <c:v>1.0068416595458984E-3</c:v>
                </c:pt>
                <c:pt idx="53893">
                  <c:v>1.007080078125E-3</c:v>
                </c:pt>
                <c:pt idx="53894">
                  <c:v>1.007080078125E-3</c:v>
                </c:pt>
                <c:pt idx="53895">
                  <c:v>1.0068416595458984E-3</c:v>
                </c:pt>
                <c:pt idx="53896">
                  <c:v>1.007080078125E-3</c:v>
                </c:pt>
                <c:pt idx="53897">
                  <c:v>1.0080337524414063E-3</c:v>
                </c:pt>
                <c:pt idx="53898">
                  <c:v>1.007080078125E-3</c:v>
                </c:pt>
                <c:pt idx="53899">
                  <c:v>1.0068416595458984E-3</c:v>
                </c:pt>
                <c:pt idx="53900">
                  <c:v>1.007080078125E-3</c:v>
                </c:pt>
                <c:pt idx="53901">
                  <c:v>1.007080078125E-3</c:v>
                </c:pt>
                <c:pt idx="53902">
                  <c:v>1.0068416595458984E-3</c:v>
                </c:pt>
                <c:pt idx="53903">
                  <c:v>1.007080078125E-3</c:v>
                </c:pt>
                <c:pt idx="53904">
                  <c:v>1.007080078125E-3</c:v>
                </c:pt>
                <c:pt idx="53905">
                  <c:v>1.0068416595458984E-3</c:v>
                </c:pt>
                <c:pt idx="53906">
                  <c:v>1.007080078125E-3</c:v>
                </c:pt>
                <c:pt idx="53907">
                  <c:v>1.007080078125E-3</c:v>
                </c:pt>
                <c:pt idx="53908">
                  <c:v>1.0068416595458984E-3</c:v>
                </c:pt>
                <c:pt idx="53909">
                  <c:v>1.007080078125E-3</c:v>
                </c:pt>
                <c:pt idx="53910">
                  <c:v>1.0080337524414063E-3</c:v>
                </c:pt>
                <c:pt idx="53911">
                  <c:v>1.007080078125E-3</c:v>
                </c:pt>
                <c:pt idx="53912">
                  <c:v>1.0068416595458984E-3</c:v>
                </c:pt>
                <c:pt idx="53913">
                  <c:v>1.007080078125E-3</c:v>
                </c:pt>
                <c:pt idx="53914">
                  <c:v>1.0068416595458984E-3</c:v>
                </c:pt>
                <c:pt idx="53915">
                  <c:v>1.007080078125E-3</c:v>
                </c:pt>
                <c:pt idx="53916">
                  <c:v>1.007080078125E-3</c:v>
                </c:pt>
                <c:pt idx="53917">
                  <c:v>1.0068416595458984E-3</c:v>
                </c:pt>
                <c:pt idx="53918">
                  <c:v>1.007080078125E-3</c:v>
                </c:pt>
                <c:pt idx="53919">
                  <c:v>1.007080078125E-3</c:v>
                </c:pt>
                <c:pt idx="53920">
                  <c:v>1.0068416595458984E-3</c:v>
                </c:pt>
                <c:pt idx="53921">
                  <c:v>1.007080078125E-3</c:v>
                </c:pt>
                <c:pt idx="53922">
                  <c:v>1.0080337524414063E-3</c:v>
                </c:pt>
                <c:pt idx="53923">
                  <c:v>1.007080078125E-3</c:v>
                </c:pt>
                <c:pt idx="53924">
                  <c:v>1.0068416595458984E-3</c:v>
                </c:pt>
                <c:pt idx="53925">
                  <c:v>1.007080078125E-3</c:v>
                </c:pt>
                <c:pt idx="53926">
                  <c:v>1.007080078125E-3</c:v>
                </c:pt>
                <c:pt idx="53927">
                  <c:v>1.0068416595458984E-3</c:v>
                </c:pt>
                <c:pt idx="53928">
                  <c:v>1.007080078125E-3</c:v>
                </c:pt>
                <c:pt idx="53929">
                  <c:v>1.007080078125E-3</c:v>
                </c:pt>
                <c:pt idx="53930">
                  <c:v>1.0068416595458984E-3</c:v>
                </c:pt>
                <c:pt idx="53931">
                  <c:v>1.007080078125E-3</c:v>
                </c:pt>
                <c:pt idx="53932">
                  <c:v>1.007080078125E-3</c:v>
                </c:pt>
                <c:pt idx="53933">
                  <c:v>1.0068416595458984E-3</c:v>
                </c:pt>
                <c:pt idx="53934">
                  <c:v>1.007080078125E-3</c:v>
                </c:pt>
                <c:pt idx="53935">
                  <c:v>1.0080337524414063E-3</c:v>
                </c:pt>
                <c:pt idx="53936">
                  <c:v>1.0068416595458984E-3</c:v>
                </c:pt>
                <c:pt idx="53937">
                  <c:v>1.007080078125E-3</c:v>
                </c:pt>
                <c:pt idx="53938">
                  <c:v>1.007080078125E-3</c:v>
                </c:pt>
                <c:pt idx="53939">
                  <c:v>1.0068416595458984E-3</c:v>
                </c:pt>
                <c:pt idx="53940">
                  <c:v>1.007080078125E-3</c:v>
                </c:pt>
                <c:pt idx="53941">
                  <c:v>1.007080078125E-3</c:v>
                </c:pt>
                <c:pt idx="53942">
                  <c:v>1.0068416595458984E-3</c:v>
                </c:pt>
                <c:pt idx="53943">
                  <c:v>1.007080078125E-3</c:v>
                </c:pt>
                <c:pt idx="53944">
                  <c:v>1.007080078125E-3</c:v>
                </c:pt>
                <c:pt idx="53945">
                  <c:v>1.0068416595458984E-3</c:v>
                </c:pt>
                <c:pt idx="53946">
                  <c:v>1.007080078125E-3</c:v>
                </c:pt>
                <c:pt idx="53947">
                  <c:v>1.0080337524414063E-3</c:v>
                </c:pt>
                <c:pt idx="53948">
                  <c:v>1.007080078125E-3</c:v>
                </c:pt>
                <c:pt idx="53949">
                  <c:v>1.0068416595458984E-3</c:v>
                </c:pt>
                <c:pt idx="53950">
                  <c:v>1.007080078125E-3</c:v>
                </c:pt>
                <c:pt idx="53951">
                  <c:v>1.007080078125E-3</c:v>
                </c:pt>
                <c:pt idx="53952">
                  <c:v>1.0068416595458984E-3</c:v>
                </c:pt>
                <c:pt idx="53953">
                  <c:v>1.007080078125E-3</c:v>
                </c:pt>
                <c:pt idx="53954">
                  <c:v>1.007080078125E-3</c:v>
                </c:pt>
                <c:pt idx="53955">
                  <c:v>1.0068416595458984E-3</c:v>
                </c:pt>
                <c:pt idx="53956">
                  <c:v>1.007080078125E-3</c:v>
                </c:pt>
                <c:pt idx="53957">
                  <c:v>1.007080078125E-3</c:v>
                </c:pt>
                <c:pt idx="53958">
                  <c:v>1.0068416595458984E-3</c:v>
                </c:pt>
                <c:pt idx="53959">
                  <c:v>1.007080078125E-3</c:v>
                </c:pt>
                <c:pt idx="53960">
                  <c:v>1.0080337524414063E-3</c:v>
                </c:pt>
                <c:pt idx="53961">
                  <c:v>1.0068416595458984E-3</c:v>
                </c:pt>
                <c:pt idx="53962">
                  <c:v>1.007080078125E-3</c:v>
                </c:pt>
                <c:pt idx="53963">
                  <c:v>1.007080078125E-3</c:v>
                </c:pt>
                <c:pt idx="53964">
                  <c:v>1.0068416595458984E-3</c:v>
                </c:pt>
                <c:pt idx="53965">
                  <c:v>1.007080078125E-3</c:v>
                </c:pt>
                <c:pt idx="53966">
                  <c:v>1.007080078125E-3</c:v>
                </c:pt>
                <c:pt idx="53967">
                  <c:v>1.0068416595458984E-3</c:v>
                </c:pt>
                <c:pt idx="53968">
                  <c:v>1.007080078125E-3</c:v>
                </c:pt>
                <c:pt idx="53969">
                  <c:v>1.007080078125E-3</c:v>
                </c:pt>
                <c:pt idx="53970">
                  <c:v>1.0068416595458984E-3</c:v>
                </c:pt>
                <c:pt idx="53971">
                  <c:v>1.007080078125E-3</c:v>
                </c:pt>
                <c:pt idx="53972">
                  <c:v>1.0080337524414063E-3</c:v>
                </c:pt>
                <c:pt idx="53973">
                  <c:v>1.007080078125E-3</c:v>
                </c:pt>
                <c:pt idx="53974">
                  <c:v>1.0068416595458984E-3</c:v>
                </c:pt>
                <c:pt idx="53975">
                  <c:v>1.007080078125E-3</c:v>
                </c:pt>
                <c:pt idx="53976">
                  <c:v>1.007080078125E-3</c:v>
                </c:pt>
                <c:pt idx="53977">
                  <c:v>1.0068416595458984E-3</c:v>
                </c:pt>
                <c:pt idx="53978">
                  <c:v>1.007080078125E-3</c:v>
                </c:pt>
                <c:pt idx="53979">
                  <c:v>1.007080078125E-3</c:v>
                </c:pt>
                <c:pt idx="53980">
                  <c:v>1.0068416595458984E-3</c:v>
                </c:pt>
                <c:pt idx="53981">
                  <c:v>1.007080078125E-3</c:v>
                </c:pt>
                <c:pt idx="53982">
                  <c:v>1.007080078125E-3</c:v>
                </c:pt>
                <c:pt idx="53983">
                  <c:v>1.0068416595458984E-3</c:v>
                </c:pt>
                <c:pt idx="53984">
                  <c:v>1.007080078125E-3</c:v>
                </c:pt>
                <c:pt idx="53985">
                  <c:v>1.0080337524414063E-3</c:v>
                </c:pt>
                <c:pt idx="53986">
                  <c:v>1.0068416595458984E-3</c:v>
                </c:pt>
                <c:pt idx="53987">
                  <c:v>1.007080078125E-3</c:v>
                </c:pt>
                <c:pt idx="53988">
                  <c:v>1.007080078125E-3</c:v>
                </c:pt>
                <c:pt idx="53989">
                  <c:v>1.0068416595458984E-3</c:v>
                </c:pt>
                <c:pt idx="53990">
                  <c:v>1.007080078125E-3</c:v>
                </c:pt>
                <c:pt idx="53991">
                  <c:v>1.007080078125E-3</c:v>
                </c:pt>
                <c:pt idx="53992">
                  <c:v>1.0068416595458984E-3</c:v>
                </c:pt>
                <c:pt idx="53993">
                  <c:v>1.007080078125E-3</c:v>
                </c:pt>
                <c:pt idx="53994">
                  <c:v>1.007080078125E-3</c:v>
                </c:pt>
                <c:pt idx="53995">
                  <c:v>1.0068416595458984E-3</c:v>
                </c:pt>
                <c:pt idx="53996">
                  <c:v>1.007080078125E-3</c:v>
                </c:pt>
                <c:pt idx="53997">
                  <c:v>1.0080337524414063E-3</c:v>
                </c:pt>
                <c:pt idx="53998">
                  <c:v>1.007080078125E-3</c:v>
                </c:pt>
                <c:pt idx="53999">
                  <c:v>1.0068416595458984E-3</c:v>
                </c:pt>
                <c:pt idx="54000">
                  <c:v>1.007080078125E-3</c:v>
                </c:pt>
                <c:pt idx="54001">
                  <c:v>1.007080078125E-3</c:v>
                </c:pt>
                <c:pt idx="54002">
                  <c:v>1.0068416595458984E-3</c:v>
                </c:pt>
                <c:pt idx="54003">
                  <c:v>1.007080078125E-3</c:v>
                </c:pt>
                <c:pt idx="54004">
                  <c:v>1.007080078125E-3</c:v>
                </c:pt>
                <c:pt idx="54005">
                  <c:v>1.0068416595458984E-3</c:v>
                </c:pt>
                <c:pt idx="54006">
                  <c:v>1.007080078125E-3</c:v>
                </c:pt>
                <c:pt idx="54007">
                  <c:v>1.007080078125E-3</c:v>
                </c:pt>
                <c:pt idx="54008">
                  <c:v>1.0068416595458984E-3</c:v>
                </c:pt>
                <c:pt idx="54009">
                  <c:v>1.007080078125E-3</c:v>
                </c:pt>
                <c:pt idx="54010">
                  <c:v>1.0080337524414063E-3</c:v>
                </c:pt>
                <c:pt idx="54011">
                  <c:v>1.0068416595458984E-3</c:v>
                </c:pt>
                <c:pt idx="54012">
                  <c:v>1.007080078125E-3</c:v>
                </c:pt>
                <c:pt idx="54013">
                  <c:v>1.007080078125E-3</c:v>
                </c:pt>
                <c:pt idx="54014">
                  <c:v>1.0068416595458984E-3</c:v>
                </c:pt>
                <c:pt idx="54015">
                  <c:v>1.007080078125E-3</c:v>
                </c:pt>
                <c:pt idx="54016">
                  <c:v>1.007080078125E-3</c:v>
                </c:pt>
                <c:pt idx="54017">
                  <c:v>1.0068416595458984E-3</c:v>
                </c:pt>
                <c:pt idx="54018">
                  <c:v>1.007080078125E-3</c:v>
                </c:pt>
                <c:pt idx="54019">
                  <c:v>1.007080078125E-3</c:v>
                </c:pt>
                <c:pt idx="54020">
                  <c:v>1.0068416595458984E-3</c:v>
                </c:pt>
                <c:pt idx="54021">
                  <c:v>1.007080078125E-3</c:v>
                </c:pt>
                <c:pt idx="54022">
                  <c:v>1.0080337524414063E-3</c:v>
                </c:pt>
                <c:pt idx="54023">
                  <c:v>1.007080078125E-3</c:v>
                </c:pt>
                <c:pt idx="54024">
                  <c:v>1.0068416595458984E-3</c:v>
                </c:pt>
                <c:pt idx="54025">
                  <c:v>1.007080078125E-3</c:v>
                </c:pt>
                <c:pt idx="54026">
                  <c:v>1.007080078125E-3</c:v>
                </c:pt>
                <c:pt idx="54027">
                  <c:v>1.0068416595458984E-3</c:v>
                </c:pt>
                <c:pt idx="54028">
                  <c:v>1.007080078125E-3</c:v>
                </c:pt>
                <c:pt idx="54029">
                  <c:v>1.007080078125E-3</c:v>
                </c:pt>
                <c:pt idx="54030">
                  <c:v>1.0068416595458984E-3</c:v>
                </c:pt>
                <c:pt idx="54031">
                  <c:v>1.007080078125E-3</c:v>
                </c:pt>
                <c:pt idx="54032">
                  <c:v>1.007080078125E-3</c:v>
                </c:pt>
                <c:pt idx="54033">
                  <c:v>1.0068416595458984E-3</c:v>
                </c:pt>
                <c:pt idx="54034">
                  <c:v>1.007080078125E-3</c:v>
                </c:pt>
                <c:pt idx="54035">
                  <c:v>1.0080337524414063E-3</c:v>
                </c:pt>
                <c:pt idx="54036">
                  <c:v>1.0068416595458984E-3</c:v>
                </c:pt>
                <c:pt idx="54037">
                  <c:v>1.007080078125E-3</c:v>
                </c:pt>
                <c:pt idx="54038">
                  <c:v>1.007080078125E-3</c:v>
                </c:pt>
                <c:pt idx="54039">
                  <c:v>1.0068416595458984E-3</c:v>
                </c:pt>
                <c:pt idx="54040">
                  <c:v>1.007080078125E-3</c:v>
                </c:pt>
                <c:pt idx="54041">
                  <c:v>1.007080078125E-3</c:v>
                </c:pt>
                <c:pt idx="54042">
                  <c:v>1.0068416595458984E-3</c:v>
                </c:pt>
                <c:pt idx="54043">
                  <c:v>1.007080078125E-3</c:v>
                </c:pt>
                <c:pt idx="54044">
                  <c:v>1.007080078125E-3</c:v>
                </c:pt>
                <c:pt idx="54045">
                  <c:v>1.0068416595458984E-3</c:v>
                </c:pt>
                <c:pt idx="54046">
                  <c:v>1.007080078125E-3</c:v>
                </c:pt>
                <c:pt idx="54047">
                  <c:v>1.0080337524414063E-3</c:v>
                </c:pt>
                <c:pt idx="54048">
                  <c:v>1.007080078125E-3</c:v>
                </c:pt>
                <c:pt idx="54049">
                  <c:v>1.0068416595458984E-3</c:v>
                </c:pt>
                <c:pt idx="54050">
                  <c:v>1.007080078125E-3</c:v>
                </c:pt>
                <c:pt idx="54051">
                  <c:v>1.007080078125E-3</c:v>
                </c:pt>
                <c:pt idx="54052">
                  <c:v>1.0068416595458984E-3</c:v>
                </c:pt>
                <c:pt idx="54053">
                  <c:v>1.007080078125E-3</c:v>
                </c:pt>
                <c:pt idx="54054">
                  <c:v>1.007080078125E-3</c:v>
                </c:pt>
                <c:pt idx="54055">
                  <c:v>1.0068416595458984E-3</c:v>
                </c:pt>
                <c:pt idx="54056">
                  <c:v>1.007080078125E-3</c:v>
                </c:pt>
                <c:pt idx="54057">
                  <c:v>1.007080078125E-3</c:v>
                </c:pt>
                <c:pt idx="54058">
                  <c:v>1.0068416595458984E-3</c:v>
                </c:pt>
                <c:pt idx="54059">
                  <c:v>1.007080078125E-3</c:v>
                </c:pt>
                <c:pt idx="54060">
                  <c:v>1.0080337524414063E-3</c:v>
                </c:pt>
                <c:pt idx="54061">
                  <c:v>1.0068416595458984E-3</c:v>
                </c:pt>
                <c:pt idx="54062">
                  <c:v>1.007080078125E-3</c:v>
                </c:pt>
                <c:pt idx="54063">
                  <c:v>1.007080078125E-3</c:v>
                </c:pt>
                <c:pt idx="54064">
                  <c:v>1.0068416595458984E-3</c:v>
                </c:pt>
                <c:pt idx="54065">
                  <c:v>1.007080078125E-3</c:v>
                </c:pt>
                <c:pt idx="54066">
                  <c:v>1.007080078125E-3</c:v>
                </c:pt>
                <c:pt idx="54067">
                  <c:v>1.0068416595458984E-3</c:v>
                </c:pt>
                <c:pt idx="54068">
                  <c:v>1.007080078125E-3</c:v>
                </c:pt>
                <c:pt idx="54069">
                  <c:v>1.007080078125E-3</c:v>
                </c:pt>
                <c:pt idx="54070">
                  <c:v>1.0068416595458984E-3</c:v>
                </c:pt>
                <c:pt idx="54071">
                  <c:v>1.007080078125E-3</c:v>
                </c:pt>
                <c:pt idx="54072">
                  <c:v>1.0080337524414063E-3</c:v>
                </c:pt>
                <c:pt idx="54073">
                  <c:v>1.007080078125E-3</c:v>
                </c:pt>
                <c:pt idx="54074">
                  <c:v>1.0068416595458984E-3</c:v>
                </c:pt>
                <c:pt idx="54075">
                  <c:v>1.007080078125E-3</c:v>
                </c:pt>
                <c:pt idx="54076">
                  <c:v>1.007080078125E-3</c:v>
                </c:pt>
                <c:pt idx="54077">
                  <c:v>1.0068416595458984E-3</c:v>
                </c:pt>
                <c:pt idx="54078">
                  <c:v>1.007080078125E-3</c:v>
                </c:pt>
                <c:pt idx="54079">
                  <c:v>1.007080078125E-3</c:v>
                </c:pt>
                <c:pt idx="54080">
                  <c:v>1.0068416595458984E-3</c:v>
                </c:pt>
                <c:pt idx="54081">
                  <c:v>1.007080078125E-3</c:v>
                </c:pt>
                <c:pt idx="54082">
                  <c:v>1.007080078125E-3</c:v>
                </c:pt>
                <c:pt idx="54083">
                  <c:v>1.0068416595458984E-3</c:v>
                </c:pt>
                <c:pt idx="54084">
                  <c:v>1.007080078125E-3</c:v>
                </c:pt>
                <c:pt idx="54085">
                  <c:v>1.0080337524414063E-3</c:v>
                </c:pt>
                <c:pt idx="54086">
                  <c:v>1.0068416595458984E-3</c:v>
                </c:pt>
                <c:pt idx="54087">
                  <c:v>1.007080078125E-3</c:v>
                </c:pt>
                <c:pt idx="54088">
                  <c:v>1.007080078125E-3</c:v>
                </c:pt>
                <c:pt idx="54089">
                  <c:v>1.0068416595458984E-3</c:v>
                </c:pt>
                <c:pt idx="54090">
                  <c:v>1.007080078125E-3</c:v>
                </c:pt>
                <c:pt idx="54091">
                  <c:v>1.007080078125E-3</c:v>
                </c:pt>
                <c:pt idx="54092">
                  <c:v>1.0068416595458984E-3</c:v>
                </c:pt>
                <c:pt idx="54093">
                  <c:v>1.007080078125E-3</c:v>
                </c:pt>
                <c:pt idx="54094">
                  <c:v>1.007080078125E-3</c:v>
                </c:pt>
                <c:pt idx="54095">
                  <c:v>1.0068416595458984E-3</c:v>
                </c:pt>
                <c:pt idx="54096">
                  <c:v>1.007080078125E-3</c:v>
                </c:pt>
                <c:pt idx="54097">
                  <c:v>1.0080337524414063E-3</c:v>
                </c:pt>
                <c:pt idx="54098">
                  <c:v>1.007080078125E-3</c:v>
                </c:pt>
                <c:pt idx="54099">
                  <c:v>1.0068416595458984E-3</c:v>
                </c:pt>
                <c:pt idx="54100">
                  <c:v>1.007080078125E-3</c:v>
                </c:pt>
                <c:pt idx="54101">
                  <c:v>1.007080078125E-3</c:v>
                </c:pt>
                <c:pt idx="54102">
                  <c:v>1.0068416595458984E-3</c:v>
                </c:pt>
                <c:pt idx="54103">
                  <c:v>1.007080078125E-3</c:v>
                </c:pt>
                <c:pt idx="54104">
                  <c:v>1.007080078125E-3</c:v>
                </c:pt>
                <c:pt idx="54105">
                  <c:v>1.0068416595458984E-3</c:v>
                </c:pt>
                <c:pt idx="54106">
                  <c:v>1.007080078125E-3</c:v>
                </c:pt>
                <c:pt idx="54107">
                  <c:v>1.007080078125E-3</c:v>
                </c:pt>
                <c:pt idx="54108">
                  <c:v>1.0068416595458984E-3</c:v>
                </c:pt>
                <c:pt idx="54109">
                  <c:v>1.007080078125E-3</c:v>
                </c:pt>
                <c:pt idx="54110">
                  <c:v>1.0080337524414063E-3</c:v>
                </c:pt>
                <c:pt idx="54111">
                  <c:v>1.0068416595458984E-3</c:v>
                </c:pt>
                <c:pt idx="54112">
                  <c:v>1.007080078125E-3</c:v>
                </c:pt>
                <c:pt idx="54113">
                  <c:v>1.007080078125E-3</c:v>
                </c:pt>
                <c:pt idx="54114">
                  <c:v>1.0068416595458984E-3</c:v>
                </c:pt>
                <c:pt idx="54115">
                  <c:v>1.007080078125E-3</c:v>
                </c:pt>
                <c:pt idx="54116">
                  <c:v>7.0500373840332031E-3</c:v>
                </c:pt>
                <c:pt idx="54117">
                  <c:v>1.007080078125E-3</c:v>
                </c:pt>
                <c:pt idx="54118">
                  <c:v>1.0068416595458984E-3</c:v>
                </c:pt>
                <c:pt idx="54119">
                  <c:v>1.007080078125E-3</c:v>
                </c:pt>
                <c:pt idx="54120">
                  <c:v>1.007080078125E-3</c:v>
                </c:pt>
                <c:pt idx="54121">
                  <c:v>1.0068416595458984E-3</c:v>
                </c:pt>
                <c:pt idx="54122">
                  <c:v>1.007080078125E-3</c:v>
                </c:pt>
                <c:pt idx="54123">
                  <c:v>1.007080078125E-3</c:v>
                </c:pt>
                <c:pt idx="54124">
                  <c:v>1.0068416595458984E-3</c:v>
                </c:pt>
                <c:pt idx="54125">
                  <c:v>1.007080078125E-3</c:v>
                </c:pt>
                <c:pt idx="54126">
                  <c:v>1.007080078125E-3</c:v>
                </c:pt>
                <c:pt idx="54127">
                  <c:v>1.0068416595458984E-3</c:v>
                </c:pt>
                <c:pt idx="54128">
                  <c:v>1.007080078125E-3</c:v>
                </c:pt>
                <c:pt idx="54129">
                  <c:v>1.0080337524414063E-3</c:v>
                </c:pt>
                <c:pt idx="54130">
                  <c:v>1.0068416595458984E-3</c:v>
                </c:pt>
                <c:pt idx="54131">
                  <c:v>1.007080078125E-3</c:v>
                </c:pt>
                <c:pt idx="54132">
                  <c:v>1.007080078125E-3</c:v>
                </c:pt>
                <c:pt idx="54133">
                  <c:v>1.0068416595458984E-3</c:v>
                </c:pt>
                <c:pt idx="54134">
                  <c:v>1.007080078125E-3</c:v>
                </c:pt>
                <c:pt idx="54135">
                  <c:v>1.007080078125E-3</c:v>
                </c:pt>
                <c:pt idx="54136">
                  <c:v>1.0068416595458984E-3</c:v>
                </c:pt>
                <c:pt idx="54137">
                  <c:v>1.007080078125E-3</c:v>
                </c:pt>
                <c:pt idx="54138">
                  <c:v>1.007080078125E-3</c:v>
                </c:pt>
                <c:pt idx="54139">
                  <c:v>1.0068416595458984E-3</c:v>
                </c:pt>
                <c:pt idx="54140">
                  <c:v>1.007080078125E-3</c:v>
                </c:pt>
                <c:pt idx="54141">
                  <c:v>1.0080337524414063E-3</c:v>
                </c:pt>
                <c:pt idx="54142">
                  <c:v>1.007080078125E-3</c:v>
                </c:pt>
                <c:pt idx="54143">
                  <c:v>1.0068416595458984E-3</c:v>
                </c:pt>
                <c:pt idx="54144">
                  <c:v>1.007080078125E-3</c:v>
                </c:pt>
                <c:pt idx="54145">
                  <c:v>1.007080078125E-3</c:v>
                </c:pt>
                <c:pt idx="54146">
                  <c:v>1.0068416595458984E-3</c:v>
                </c:pt>
                <c:pt idx="54147">
                  <c:v>1.007080078125E-3</c:v>
                </c:pt>
                <c:pt idx="54148">
                  <c:v>1.007080078125E-3</c:v>
                </c:pt>
                <c:pt idx="54149">
                  <c:v>1.0068416595458984E-3</c:v>
                </c:pt>
                <c:pt idx="54150">
                  <c:v>1.007080078125E-3</c:v>
                </c:pt>
                <c:pt idx="54151">
                  <c:v>1.007080078125E-3</c:v>
                </c:pt>
                <c:pt idx="54152">
                  <c:v>1.0068416595458984E-3</c:v>
                </c:pt>
                <c:pt idx="54153">
                  <c:v>1.0080337524414063E-3</c:v>
                </c:pt>
                <c:pt idx="54154">
                  <c:v>1.007080078125E-3</c:v>
                </c:pt>
                <c:pt idx="54155">
                  <c:v>1.0068416595458984E-3</c:v>
                </c:pt>
                <c:pt idx="54156">
                  <c:v>1.007080078125E-3</c:v>
                </c:pt>
                <c:pt idx="54157">
                  <c:v>1.007080078125E-3</c:v>
                </c:pt>
                <c:pt idx="54158">
                  <c:v>1.0068416595458984E-3</c:v>
                </c:pt>
                <c:pt idx="54159">
                  <c:v>1.007080078125E-3</c:v>
                </c:pt>
                <c:pt idx="54160">
                  <c:v>1.007080078125E-3</c:v>
                </c:pt>
                <c:pt idx="54161">
                  <c:v>1.0068416595458984E-3</c:v>
                </c:pt>
                <c:pt idx="54162">
                  <c:v>1.007080078125E-3</c:v>
                </c:pt>
                <c:pt idx="54163">
                  <c:v>1.007080078125E-3</c:v>
                </c:pt>
                <c:pt idx="54164">
                  <c:v>1.0068416595458984E-3</c:v>
                </c:pt>
                <c:pt idx="54165">
                  <c:v>1.007080078125E-3</c:v>
                </c:pt>
                <c:pt idx="54166">
                  <c:v>1.0080337524414063E-3</c:v>
                </c:pt>
                <c:pt idx="54167">
                  <c:v>1.007080078125E-3</c:v>
                </c:pt>
                <c:pt idx="54168">
                  <c:v>1.0068416595458984E-3</c:v>
                </c:pt>
                <c:pt idx="54169">
                  <c:v>1.007080078125E-3</c:v>
                </c:pt>
                <c:pt idx="54170">
                  <c:v>1.007080078125E-3</c:v>
                </c:pt>
                <c:pt idx="54171">
                  <c:v>1.0068416595458984E-3</c:v>
                </c:pt>
                <c:pt idx="54172">
                  <c:v>1.007080078125E-3</c:v>
                </c:pt>
                <c:pt idx="54173">
                  <c:v>1.007080078125E-3</c:v>
                </c:pt>
                <c:pt idx="54174">
                  <c:v>1.0068416595458984E-3</c:v>
                </c:pt>
                <c:pt idx="54175">
                  <c:v>1.007080078125E-3</c:v>
                </c:pt>
                <c:pt idx="54176">
                  <c:v>1.007080078125E-3</c:v>
                </c:pt>
                <c:pt idx="54177">
                  <c:v>1.0068416595458984E-3</c:v>
                </c:pt>
                <c:pt idx="54178">
                  <c:v>1.0080337524414063E-3</c:v>
                </c:pt>
                <c:pt idx="54179">
                  <c:v>1.007080078125E-3</c:v>
                </c:pt>
                <c:pt idx="54180">
                  <c:v>1.0068416595458984E-3</c:v>
                </c:pt>
                <c:pt idx="54181">
                  <c:v>1.007080078125E-3</c:v>
                </c:pt>
                <c:pt idx="54182">
                  <c:v>1.007080078125E-3</c:v>
                </c:pt>
                <c:pt idx="54183">
                  <c:v>1.0068416595458984E-3</c:v>
                </c:pt>
                <c:pt idx="54184">
                  <c:v>1.007080078125E-3</c:v>
                </c:pt>
                <c:pt idx="54185">
                  <c:v>1.007080078125E-3</c:v>
                </c:pt>
                <c:pt idx="54186">
                  <c:v>1.0068416595458984E-3</c:v>
                </c:pt>
                <c:pt idx="54187">
                  <c:v>1.007080078125E-3</c:v>
                </c:pt>
                <c:pt idx="54188">
                  <c:v>1.007080078125E-3</c:v>
                </c:pt>
                <c:pt idx="54189">
                  <c:v>1.0068416595458984E-3</c:v>
                </c:pt>
                <c:pt idx="54190">
                  <c:v>1.007080078125E-3</c:v>
                </c:pt>
                <c:pt idx="54191">
                  <c:v>1.0080337524414063E-3</c:v>
                </c:pt>
                <c:pt idx="54192">
                  <c:v>1.007080078125E-3</c:v>
                </c:pt>
                <c:pt idx="54193">
                  <c:v>1.0068416595458984E-3</c:v>
                </c:pt>
                <c:pt idx="54194">
                  <c:v>1.007080078125E-3</c:v>
                </c:pt>
                <c:pt idx="54195">
                  <c:v>1.007080078125E-3</c:v>
                </c:pt>
                <c:pt idx="54196">
                  <c:v>1.0068416595458984E-3</c:v>
                </c:pt>
                <c:pt idx="54197">
                  <c:v>1.007080078125E-3</c:v>
                </c:pt>
                <c:pt idx="54198">
                  <c:v>1.007080078125E-3</c:v>
                </c:pt>
                <c:pt idx="54199">
                  <c:v>1.0068416595458984E-3</c:v>
                </c:pt>
                <c:pt idx="54200">
                  <c:v>1.007080078125E-3</c:v>
                </c:pt>
                <c:pt idx="54201">
                  <c:v>1.007080078125E-3</c:v>
                </c:pt>
                <c:pt idx="54202">
                  <c:v>1.0068416595458984E-3</c:v>
                </c:pt>
                <c:pt idx="54203">
                  <c:v>1.0080337524414063E-3</c:v>
                </c:pt>
                <c:pt idx="54204">
                  <c:v>1.007080078125E-3</c:v>
                </c:pt>
                <c:pt idx="54205">
                  <c:v>1.0068416595458984E-3</c:v>
                </c:pt>
                <c:pt idx="54206">
                  <c:v>1.007080078125E-3</c:v>
                </c:pt>
                <c:pt idx="54207">
                  <c:v>1.007080078125E-3</c:v>
                </c:pt>
                <c:pt idx="54208">
                  <c:v>1.0068416595458984E-3</c:v>
                </c:pt>
                <c:pt idx="54209">
                  <c:v>1.007080078125E-3</c:v>
                </c:pt>
                <c:pt idx="54210">
                  <c:v>1.007080078125E-3</c:v>
                </c:pt>
                <c:pt idx="54211">
                  <c:v>1.0068416595458984E-3</c:v>
                </c:pt>
                <c:pt idx="54212">
                  <c:v>1.007080078125E-3</c:v>
                </c:pt>
                <c:pt idx="54213">
                  <c:v>1.007080078125E-3</c:v>
                </c:pt>
                <c:pt idx="54214">
                  <c:v>1.0068416595458984E-3</c:v>
                </c:pt>
                <c:pt idx="54215">
                  <c:v>1.007080078125E-3</c:v>
                </c:pt>
                <c:pt idx="54216">
                  <c:v>1.0080337524414063E-3</c:v>
                </c:pt>
                <c:pt idx="54217">
                  <c:v>1.007080078125E-3</c:v>
                </c:pt>
                <c:pt idx="54218">
                  <c:v>1.0068416595458984E-3</c:v>
                </c:pt>
                <c:pt idx="54219">
                  <c:v>1.007080078125E-3</c:v>
                </c:pt>
                <c:pt idx="54220">
                  <c:v>1.007080078125E-3</c:v>
                </c:pt>
                <c:pt idx="54221">
                  <c:v>1.0068416595458984E-3</c:v>
                </c:pt>
                <c:pt idx="54222">
                  <c:v>1.007080078125E-3</c:v>
                </c:pt>
                <c:pt idx="54223">
                  <c:v>1.007080078125E-3</c:v>
                </c:pt>
                <c:pt idx="54224">
                  <c:v>1.0068416595458984E-3</c:v>
                </c:pt>
                <c:pt idx="54225">
                  <c:v>1.007080078125E-3</c:v>
                </c:pt>
                <c:pt idx="54226">
                  <c:v>1.007080078125E-3</c:v>
                </c:pt>
                <c:pt idx="54227">
                  <c:v>1.0068416595458984E-3</c:v>
                </c:pt>
                <c:pt idx="54228">
                  <c:v>1.0080337524414063E-3</c:v>
                </c:pt>
                <c:pt idx="54229">
                  <c:v>1.007080078125E-3</c:v>
                </c:pt>
                <c:pt idx="54230">
                  <c:v>1.0068416595458984E-3</c:v>
                </c:pt>
                <c:pt idx="54231">
                  <c:v>1.007080078125E-3</c:v>
                </c:pt>
                <c:pt idx="54232">
                  <c:v>1.007080078125E-3</c:v>
                </c:pt>
                <c:pt idx="54233">
                  <c:v>1.0068416595458984E-3</c:v>
                </c:pt>
                <c:pt idx="54234">
                  <c:v>1.007080078125E-3</c:v>
                </c:pt>
                <c:pt idx="54235">
                  <c:v>1.007080078125E-3</c:v>
                </c:pt>
                <c:pt idx="54236">
                  <c:v>1.0068416595458984E-3</c:v>
                </c:pt>
                <c:pt idx="54237">
                  <c:v>1.007080078125E-3</c:v>
                </c:pt>
                <c:pt idx="54238">
                  <c:v>1.007080078125E-3</c:v>
                </c:pt>
                <c:pt idx="54239">
                  <c:v>1.0068416595458984E-3</c:v>
                </c:pt>
                <c:pt idx="54240">
                  <c:v>1.007080078125E-3</c:v>
                </c:pt>
                <c:pt idx="54241">
                  <c:v>1.0080337524414063E-3</c:v>
                </c:pt>
                <c:pt idx="54242">
                  <c:v>1.007080078125E-3</c:v>
                </c:pt>
                <c:pt idx="54243">
                  <c:v>1.0068416595458984E-3</c:v>
                </c:pt>
                <c:pt idx="54244">
                  <c:v>1.007080078125E-3</c:v>
                </c:pt>
                <c:pt idx="54245">
                  <c:v>1.007080078125E-3</c:v>
                </c:pt>
                <c:pt idx="54246">
                  <c:v>1.0068416595458984E-3</c:v>
                </c:pt>
                <c:pt idx="54247">
                  <c:v>1.007080078125E-3</c:v>
                </c:pt>
                <c:pt idx="54248">
                  <c:v>1.007080078125E-3</c:v>
                </c:pt>
                <c:pt idx="54249">
                  <c:v>1.0068416595458984E-3</c:v>
                </c:pt>
                <c:pt idx="54250">
                  <c:v>1.007080078125E-3</c:v>
                </c:pt>
                <c:pt idx="54251">
                  <c:v>1.007080078125E-3</c:v>
                </c:pt>
                <c:pt idx="54252">
                  <c:v>1.0068416595458984E-3</c:v>
                </c:pt>
                <c:pt idx="54253">
                  <c:v>1.0080337524414063E-3</c:v>
                </c:pt>
                <c:pt idx="54254">
                  <c:v>1.007080078125E-3</c:v>
                </c:pt>
                <c:pt idx="54255">
                  <c:v>1.0068416595458984E-3</c:v>
                </c:pt>
                <c:pt idx="54256">
                  <c:v>1.007080078125E-3</c:v>
                </c:pt>
                <c:pt idx="54257">
                  <c:v>1.007080078125E-3</c:v>
                </c:pt>
                <c:pt idx="54258">
                  <c:v>1.0068416595458984E-3</c:v>
                </c:pt>
                <c:pt idx="54259">
                  <c:v>1.007080078125E-3</c:v>
                </c:pt>
                <c:pt idx="54260">
                  <c:v>1.007080078125E-3</c:v>
                </c:pt>
                <c:pt idx="54261">
                  <c:v>1.0068416595458984E-3</c:v>
                </c:pt>
                <c:pt idx="54262">
                  <c:v>1.007080078125E-3</c:v>
                </c:pt>
                <c:pt idx="54263">
                  <c:v>1.007080078125E-3</c:v>
                </c:pt>
                <c:pt idx="54264">
                  <c:v>1.0068416595458984E-3</c:v>
                </c:pt>
                <c:pt idx="54265">
                  <c:v>1.007080078125E-3</c:v>
                </c:pt>
                <c:pt idx="54266">
                  <c:v>1.0080337524414063E-3</c:v>
                </c:pt>
                <c:pt idx="54267">
                  <c:v>1.007080078125E-3</c:v>
                </c:pt>
                <c:pt idx="54268">
                  <c:v>1.0068416595458984E-3</c:v>
                </c:pt>
                <c:pt idx="54269">
                  <c:v>1.007080078125E-3</c:v>
                </c:pt>
                <c:pt idx="54270">
                  <c:v>1.007080078125E-3</c:v>
                </c:pt>
                <c:pt idx="54271">
                  <c:v>1.0068416595458984E-3</c:v>
                </c:pt>
                <c:pt idx="54272">
                  <c:v>1.007080078125E-3</c:v>
                </c:pt>
                <c:pt idx="54273">
                  <c:v>1.007080078125E-3</c:v>
                </c:pt>
                <c:pt idx="54274">
                  <c:v>1.0068416595458984E-3</c:v>
                </c:pt>
                <c:pt idx="54275">
                  <c:v>1.007080078125E-3</c:v>
                </c:pt>
                <c:pt idx="54276">
                  <c:v>1.007080078125E-3</c:v>
                </c:pt>
                <c:pt idx="54277">
                  <c:v>1.0068416595458984E-3</c:v>
                </c:pt>
                <c:pt idx="54278">
                  <c:v>1.0080337524414063E-3</c:v>
                </c:pt>
                <c:pt idx="54279">
                  <c:v>1.007080078125E-3</c:v>
                </c:pt>
                <c:pt idx="54280">
                  <c:v>1.0068416595458984E-3</c:v>
                </c:pt>
                <c:pt idx="54281">
                  <c:v>1.007080078125E-3</c:v>
                </c:pt>
                <c:pt idx="54282">
                  <c:v>1.007080078125E-3</c:v>
                </c:pt>
                <c:pt idx="54283">
                  <c:v>1.0068416595458984E-3</c:v>
                </c:pt>
                <c:pt idx="54284">
                  <c:v>1.007080078125E-3</c:v>
                </c:pt>
                <c:pt idx="54285">
                  <c:v>1.007080078125E-3</c:v>
                </c:pt>
                <c:pt idx="54286">
                  <c:v>1.0068416595458984E-3</c:v>
                </c:pt>
                <c:pt idx="54287">
                  <c:v>1.007080078125E-3</c:v>
                </c:pt>
                <c:pt idx="54288">
                  <c:v>1.007080078125E-3</c:v>
                </c:pt>
                <c:pt idx="54289">
                  <c:v>1.0068416595458984E-3</c:v>
                </c:pt>
                <c:pt idx="54290">
                  <c:v>1.007080078125E-3</c:v>
                </c:pt>
                <c:pt idx="54291">
                  <c:v>1.0080337524414063E-3</c:v>
                </c:pt>
                <c:pt idx="54292">
                  <c:v>1.007080078125E-3</c:v>
                </c:pt>
                <c:pt idx="54293">
                  <c:v>1.0068416595458984E-3</c:v>
                </c:pt>
                <c:pt idx="54294">
                  <c:v>1.007080078125E-3</c:v>
                </c:pt>
                <c:pt idx="54295">
                  <c:v>1.007080078125E-3</c:v>
                </c:pt>
                <c:pt idx="54296">
                  <c:v>1.0068416595458984E-3</c:v>
                </c:pt>
                <c:pt idx="54297">
                  <c:v>1.007080078125E-3</c:v>
                </c:pt>
                <c:pt idx="54298">
                  <c:v>1.007080078125E-3</c:v>
                </c:pt>
                <c:pt idx="54299">
                  <c:v>1.0068416595458984E-3</c:v>
                </c:pt>
                <c:pt idx="54300">
                  <c:v>1.007080078125E-3</c:v>
                </c:pt>
                <c:pt idx="54301">
                  <c:v>1.007080078125E-3</c:v>
                </c:pt>
                <c:pt idx="54302">
                  <c:v>1.0068416595458984E-3</c:v>
                </c:pt>
                <c:pt idx="54303">
                  <c:v>1.0080337524414063E-3</c:v>
                </c:pt>
                <c:pt idx="54304">
                  <c:v>1.007080078125E-3</c:v>
                </c:pt>
                <c:pt idx="54305">
                  <c:v>1.0068416595458984E-3</c:v>
                </c:pt>
                <c:pt idx="54306">
                  <c:v>1.007080078125E-3</c:v>
                </c:pt>
                <c:pt idx="54307">
                  <c:v>1.007080078125E-3</c:v>
                </c:pt>
                <c:pt idx="54308">
                  <c:v>1.0068416595458984E-3</c:v>
                </c:pt>
                <c:pt idx="54309">
                  <c:v>1.007080078125E-3</c:v>
                </c:pt>
                <c:pt idx="54310">
                  <c:v>1.007080078125E-3</c:v>
                </c:pt>
                <c:pt idx="54311">
                  <c:v>1.0068416595458984E-3</c:v>
                </c:pt>
                <c:pt idx="54312">
                  <c:v>1.007080078125E-3</c:v>
                </c:pt>
                <c:pt idx="54313">
                  <c:v>1.007080078125E-3</c:v>
                </c:pt>
                <c:pt idx="54314">
                  <c:v>1.0068416595458984E-3</c:v>
                </c:pt>
                <c:pt idx="54315">
                  <c:v>1.007080078125E-3</c:v>
                </c:pt>
                <c:pt idx="54316">
                  <c:v>1.0080337524414063E-3</c:v>
                </c:pt>
                <c:pt idx="54317">
                  <c:v>1.007080078125E-3</c:v>
                </c:pt>
                <c:pt idx="54318">
                  <c:v>1.0068416595458984E-3</c:v>
                </c:pt>
                <c:pt idx="54319">
                  <c:v>1.007080078125E-3</c:v>
                </c:pt>
                <c:pt idx="54320">
                  <c:v>1.007080078125E-3</c:v>
                </c:pt>
                <c:pt idx="54321">
                  <c:v>1.0068416595458984E-3</c:v>
                </c:pt>
                <c:pt idx="54322">
                  <c:v>1.007080078125E-3</c:v>
                </c:pt>
                <c:pt idx="54323">
                  <c:v>1.007080078125E-3</c:v>
                </c:pt>
                <c:pt idx="54324">
                  <c:v>1.0068416595458984E-3</c:v>
                </c:pt>
                <c:pt idx="54325">
                  <c:v>1.007080078125E-3</c:v>
                </c:pt>
                <c:pt idx="54326">
                  <c:v>1.007080078125E-3</c:v>
                </c:pt>
                <c:pt idx="54327">
                  <c:v>1.0068416595458984E-3</c:v>
                </c:pt>
                <c:pt idx="54328">
                  <c:v>1.0080337524414063E-3</c:v>
                </c:pt>
                <c:pt idx="54329">
                  <c:v>1.007080078125E-3</c:v>
                </c:pt>
                <c:pt idx="54330">
                  <c:v>1.0068416595458984E-3</c:v>
                </c:pt>
                <c:pt idx="54331">
                  <c:v>1.007080078125E-3</c:v>
                </c:pt>
                <c:pt idx="54332">
                  <c:v>1.007080078125E-3</c:v>
                </c:pt>
                <c:pt idx="54333">
                  <c:v>1.0068416595458984E-3</c:v>
                </c:pt>
                <c:pt idx="54334">
                  <c:v>1.007080078125E-3</c:v>
                </c:pt>
                <c:pt idx="54335">
                  <c:v>1.007080078125E-3</c:v>
                </c:pt>
                <c:pt idx="54336">
                  <c:v>1.0068416595458984E-3</c:v>
                </c:pt>
                <c:pt idx="54337">
                  <c:v>1.007080078125E-3</c:v>
                </c:pt>
                <c:pt idx="54338">
                  <c:v>1.007080078125E-3</c:v>
                </c:pt>
                <c:pt idx="54339">
                  <c:v>1.0068416595458984E-3</c:v>
                </c:pt>
                <c:pt idx="54340">
                  <c:v>1.007080078125E-3</c:v>
                </c:pt>
                <c:pt idx="54341">
                  <c:v>1.0080337524414063E-3</c:v>
                </c:pt>
                <c:pt idx="54342">
                  <c:v>1.007080078125E-3</c:v>
                </c:pt>
                <c:pt idx="54343">
                  <c:v>1.0068416595458984E-3</c:v>
                </c:pt>
                <c:pt idx="54344">
                  <c:v>1.007080078125E-3</c:v>
                </c:pt>
                <c:pt idx="54345">
                  <c:v>1.007080078125E-3</c:v>
                </c:pt>
                <c:pt idx="54346">
                  <c:v>1.0068416595458984E-3</c:v>
                </c:pt>
                <c:pt idx="54347">
                  <c:v>1.007080078125E-3</c:v>
                </c:pt>
                <c:pt idx="54348">
                  <c:v>1.007080078125E-3</c:v>
                </c:pt>
                <c:pt idx="54349">
                  <c:v>1.0068416595458984E-3</c:v>
                </c:pt>
                <c:pt idx="54350">
                  <c:v>1.007080078125E-3</c:v>
                </c:pt>
                <c:pt idx="54351">
                  <c:v>1.007080078125E-3</c:v>
                </c:pt>
                <c:pt idx="54352">
                  <c:v>1.0068416595458984E-3</c:v>
                </c:pt>
                <c:pt idx="54353">
                  <c:v>1.0080337524414063E-3</c:v>
                </c:pt>
                <c:pt idx="54354">
                  <c:v>1.007080078125E-3</c:v>
                </c:pt>
                <c:pt idx="54355">
                  <c:v>3.0210018157958984E-3</c:v>
                </c:pt>
                <c:pt idx="54356">
                  <c:v>1.0068416595458984E-3</c:v>
                </c:pt>
                <c:pt idx="54357">
                  <c:v>1.007080078125E-3</c:v>
                </c:pt>
                <c:pt idx="54358">
                  <c:v>1.007080078125E-3</c:v>
                </c:pt>
                <c:pt idx="54359">
                  <c:v>1.0068416595458984E-3</c:v>
                </c:pt>
                <c:pt idx="54360">
                  <c:v>1.007080078125E-3</c:v>
                </c:pt>
                <c:pt idx="54361">
                  <c:v>1.007080078125E-3</c:v>
                </c:pt>
                <c:pt idx="54362">
                  <c:v>1.0068416595458984E-3</c:v>
                </c:pt>
                <c:pt idx="54363">
                  <c:v>1.007080078125E-3</c:v>
                </c:pt>
                <c:pt idx="54364">
                  <c:v>1.0080337524414063E-3</c:v>
                </c:pt>
                <c:pt idx="54365">
                  <c:v>1.007080078125E-3</c:v>
                </c:pt>
                <c:pt idx="54366">
                  <c:v>1.0068416595458984E-3</c:v>
                </c:pt>
                <c:pt idx="54367">
                  <c:v>1.007080078125E-3</c:v>
                </c:pt>
                <c:pt idx="54368">
                  <c:v>1.007080078125E-3</c:v>
                </c:pt>
                <c:pt idx="54369">
                  <c:v>1.0068416595458984E-3</c:v>
                </c:pt>
                <c:pt idx="54370">
                  <c:v>1.007080078125E-3</c:v>
                </c:pt>
                <c:pt idx="54371">
                  <c:v>1.007080078125E-3</c:v>
                </c:pt>
                <c:pt idx="54372">
                  <c:v>1.0068416595458984E-3</c:v>
                </c:pt>
                <c:pt idx="54373">
                  <c:v>2.2156000137329102E-2</c:v>
                </c:pt>
                <c:pt idx="54374">
                  <c:v>1.007080078125E-3</c:v>
                </c:pt>
                <c:pt idx="54375">
                  <c:v>1.0068416595458984E-3</c:v>
                </c:pt>
                <c:pt idx="54376">
                  <c:v>1.007080078125E-3</c:v>
                </c:pt>
                <c:pt idx="54377">
                  <c:v>1.007080078125E-3</c:v>
                </c:pt>
                <c:pt idx="54378">
                  <c:v>1.0068416595458984E-3</c:v>
                </c:pt>
                <c:pt idx="54379">
                  <c:v>1.007080078125E-3</c:v>
                </c:pt>
                <c:pt idx="54380">
                  <c:v>1.0080337524414063E-3</c:v>
                </c:pt>
                <c:pt idx="54381">
                  <c:v>1.007080078125E-3</c:v>
                </c:pt>
                <c:pt idx="54382">
                  <c:v>1.0068416595458984E-3</c:v>
                </c:pt>
                <c:pt idx="54383">
                  <c:v>2.7191162109375E-2</c:v>
                </c:pt>
                <c:pt idx="54384">
                  <c:v>1.0068416595458984E-3</c:v>
                </c:pt>
                <c:pt idx="54385">
                  <c:v>1.007080078125E-3</c:v>
                </c:pt>
                <c:pt idx="54386">
                  <c:v>1.007080078125E-3</c:v>
                </c:pt>
                <c:pt idx="54387">
                  <c:v>1.0068416595458984E-3</c:v>
                </c:pt>
                <c:pt idx="54388">
                  <c:v>1.007080078125E-3</c:v>
                </c:pt>
                <c:pt idx="54389">
                  <c:v>1.007080078125E-3</c:v>
                </c:pt>
                <c:pt idx="54390">
                  <c:v>1.0068416595458984E-3</c:v>
                </c:pt>
                <c:pt idx="54391">
                  <c:v>1.007080078125E-3</c:v>
                </c:pt>
                <c:pt idx="54392">
                  <c:v>1.0080337524414063E-3</c:v>
                </c:pt>
                <c:pt idx="54393">
                  <c:v>1.0068416595458984E-3</c:v>
                </c:pt>
                <c:pt idx="54394">
                  <c:v>1.007080078125E-3</c:v>
                </c:pt>
                <c:pt idx="54395">
                  <c:v>1.007080078125E-3</c:v>
                </c:pt>
                <c:pt idx="54396">
                  <c:v>1.0068416595458984E-3</c:v>
                </c:pt>
                <c:pt idx="54397">
                  <c:v>1.007080078125E-3</c:v>
                </c:pt>
                <c:pt idx="54398">
                  <c:v>1.007080078125E-3</c:v>
                </c:pt>
                <c:pt idx="54399">
                  <c:v>1.0068416595458984E-3</c:v>
                </c:pt>
                <c:pt idx="54400">
                  <c:v>1.007080078125E-3</c:v>
                </c:pt>
                <c:pt idx="54401">
                  <c:v>1.007080078125E-3</c:v>
                </c:pt>
                <c:pt idx="54402">
                  <c:v>1.0068416595458984E-3</c:v>
                </c:pt>
                <c:pt idx="54403">
                  <c:v>1.007080078125E-3</c:v>
                </c:pt>
                <c:pt idx="54404">
                  <c:v>1.0080337524414063E-3</c:v>
                </c:pt>
                <c:pt idx="54405">
                  <c:v>1.007080078125E-3</c:v>
                </c:pt>
                <c:pt idx="54406">
                  <c:v>1.0068416595458984E-3</c:v>
                </c:pt>
                <c:pt idx="54407">
                  <c:v>1.007080078125E-3</c:v>
                </c:pt>
                <c:pt idx="54408">
                  <c:v>1.007080078125E-3</c:v>
                </c:pt>
                <c:pt idx="54409">
                  <c:v>1.0068416595458984E-3</c:v>
                </c:pt>
                <c:pt idx="54410">
                  <c:v>1.007080078125E-3</c:v>
                </c:pt>
                <c:pt idx="54411">
                  <c:v>1.007080078125E-3</c:v>
                </c:pt>
                <c:pt idx="54412">
                  <c:v>1.0068416595458984E-3</c:v>
                </c:pt>
                <c:pt idx="54413">
                  <c:v>1.007080078125E-3</c:v>
                </c:pt>
                <c:pt idx="54414">
                  <c:v>1.007080078125E-3</c:v>
                </c:pt>
                <c:pt idx="54415">
                  <c:v>1.0068416595458984E-3</c:v>
                </c:pt>
                <c:pt idx="54416">
                  <c:v>1.007080078125E-3</c:v>
                </c:pt>
                <c:pt idx="54417">
                  <c:v>1.0080337524414063E-3</c:v>
                </c:pt>
                <c:pt idx="54418">
                  <c:v>1.0068416595458984E-3</c:v>
                </c:pt>
                <c:pt idx="54419">
                  <c:v>1.007080078125E-3</c:v>
                </c:pt>
                <c:pt idx="54420">
                  <c:v>1.007080078125E-3</c:v>
                </c:pt>
                <c:pt idx="54421">
                  <c:v>1.0068416595458984E-3</c:v>
                </c:pt>
                <c:pt idx="54422">
                  <c:v>1.007080078125E-3</c:v>
                </c:pt>
                <c:pt idx="54423">
                  <c:v>1.007080078125E-3</c:v>
                </c:pt>
                <c:pt idx="54424">
                  <c:v>1.0068416595458984E-3</c:v>
                </c:pt>
                <c:pt idx="54425">
                  <c:v>1.007080078125E-3</c:v>
                </c:pt>
                <c:pt idx="54426">
                  <c:v>1.007080078125E-3</c:v>
                </c:pt>
                <c:pt idx="54427">
                  <c:v>1.0068416595458984E-3</c:v>
                </c:pt>
                <c:pt idx="54428">
                  <c:v>1.007080078125E-3</c:v>
                </c:pt>
                <c:pt idx="54429">
                  <c:v>2.0151138305664063E-3</c:v>
                </c:pt>
                <c:pt idx="54430">
                  <c:v>1.0068416595458984E-3</c:v>
                </c:pt>
                <c:pt idx="54431">
                  <c:v>1.007080078125E-3</c:v>
                </c:pt>
                <c:pt idx="54432">
                  <c:v>1.007080078125E-3</c:v>
                </c:pt>
                <c:pt idx="54433">
                  <c:v>1.0068416595458984E-3</c:v>
                </c:pt>
                <c:pt idx="54434">
                  <c:v>1.007080078125E-3</c:v>
                </c:pt>
                <c:pt idx="54435">
                  <c:v>1.007080078125E-3</c:v>
                </c:pt>
                <c:pt idx="54436">
                  <c:v>1.0068416595458984E-3</c:v>
                </c:pt>
                <c:pt idx="54437">
                  <c:v>1.007080078125E-3</c:v>
                </c:pt>
                <c:pt idx="54438">
                  <c:v>1.007080078125E-3</c:v>
                </c:pt>
                <c:pt idx="54439">
                  <c:v>1.0068416595458984E-3</c:v>
                </c:pt>
                <c:pt idx="54440">
                  <c:v>1.007080078125E-3</c:v>
                </c:pt>
                <c:pt idx="54441">
                  <c:v>1.0080337524414063E-3</c:v>
                </c:pt>
                <c:pt idx="54442">
                  <c:v>1.0068416595458984E-3</c:v>
                </c:pt>
                <c:pt idx="54443">
                  <c:v>1.007080078125E-3</c:v>
                </c:pt>
                <c:pt idx="54444">
                  <c:v>1.007080078125E-3</c:v>
                </c:pt>
                <c:pt idx="54445">
                  <c:v>1.0068416595458984E-3</c:v>
                </c:pt>
                <c:pt idx="54446">
                  <c:v>1.007080078125E-3</c:v>
                </c:pt>
                <c:pt idx="54447">
                  <c:v>1.007080078125E-3</c:v>
                </c:pt>
                <c:pt idx="54448">
                  <c:v>1.0068416595458984E-3</c:v>
                </c:pt>
                <c:pt idx="54449">
                  <c:v>1.007080078125E-3</c:v>
                </c:pt>
                <c:pt idx="54450">
                  <c:v>1.007080078125E-3</c:v>
                </c:pt>
                <c:pt idx="54451">
                  <c:v>1.0068416595458984E-3</c:v>
                </c:pt>
                <c:pt idx="54452">
                  <c:v>1.007080078125E-3</c:v>
                </c:pt>
                <c:pt idx="54453">
                  <c:v>1.0080337524414063E-3</c:v>
                </c:pt>
                <c:pt idx="54454">
                  <c:v>1.007080078125E-3</c:v>
                </c:pt>
                <c:pt idx="54455">
                  <c:v>1.0068416595458984E-3</c:v>
                </c:pt>
                <c:pt idx="54456">
                  <c:v>1.007080078125E-3</c:v>
                </c:pt>
                <c:pt idx="54457">
                  <c:v>1.007080078125E-3</c:v>
                </c:pt>
                <c:pt idx="54458">
                  <c:v>1.0068416595458984E-3</c:v>
                </c:pt>
                <c:pt idx="54459">
                  <c:v>1.007080078125E-3</c:v>
                </c:pt>
                <c:pt idx="54460">
                  <c:v>1.007080078125E-3</c:v>
                </c:pt>
                <c:pt idx="54461">
                  <c:v>1.0068416595458984E-3</c:v>
                </c:pt>
                <c:pt idx="54462">
                  <c:v>1.007080078125E-3</c:v>
                </c:pt>
                <c:pt idx="54463">
                  <c:v>1.007080078125E-3</c:v>
                </c:pt>
                <c:pt idx="54464">
                  <c:v>1.0068416595458984E-3</c:v>
                </c:pt>
                <c:pt idx="54465">
                  <c:v>1.007080078125E-3</c:v>
                </c:pt>
                <c:pt idx="54466">
                  <c:v>1.0080337524414063E-3</c:v>
                </c:pt>
                <c:pt idx="54467">
                  <c:v>1.0068416595458984E-3</c:v>
                </c:pt>
                <c:pt idx="54468">
                  <c:v>1.007080078125E-3</c:v>
                </c:pt>
                <c:pt idx="54469">
                  <c:v>1.007080078125E-3</c:v>
                </c:pt>
                <c:pt idx="54470">
                  <c:v>1.0068416595458984E-3</c:v>
                </c:pt>
                <c:pt idx="54471">
                  <c:v>1.007080078125E-3</c:v>
                </c:pt>
                <c:pt idx="54472">
                  <c:v>1.007080078125E-3</c:v>
                </c:pt>
                <c:pt idx="54473">
                  <c:v>1.0068416595458984E-3</c:v>
                </c:pt>
                <c:pt idx="54474">
                  <c:v>1.007080078125E-3</c:v>
                </c:pt>
                <c:pt idx="54475">
                  <c:v>1.007080078125E-3</c:v>
                </c:pt>
                <c:pt idx="54476">
                  <c:v>1.0068416595458984E-3</c:v>
                </c:pt>
                <c:pt idx="54477">
                  <c:v>1.007080078125E-3</c:v>
                </c:pt>
                <c:pt idx="54478">
                  <c:v>1.0080337524414063E-3</c:v>
                </c:pt>
                <c:pt idx="54479">
                  <c:v>1.007080078125E-3</c:v>
                </c:pt>
                <c:pt idx="54480">
                  <c:v>1.0068416595458984E-3</c:v>
                </c:pt>
                <c:pt idx="54481">
                  <c:v>1.007080078125E-3</c:v>
                </c:pt>
                <c:pt idx="54482">
                  <c:v>1.007080078125E-3</c:v>
                </c:pt>
                <c:pt idx="54483">
                  <c:v>1.0068416595458984E-3</c:v>
                </c:pt>
                <c:pt idx="54484">
                  <c:v>1.007080078125E-3</c:v>
                </c:pt>
                <c:pt idx="54485">
                  <c:v>1.007080078125E-3</c:v>
                </c:pt>
                <c:pt idx="54486">
                  <c:v>1.0068416595458984E-3</c:v>
                </c:pt>
                <c:pt idx="54487">
                  <c:v>1.007080078125E-3</c:v>
                </c:pt>
                <c:pt idx="54488">
                  <c:v>1.007080078125E-3</c:v>
                </c:pt>
                <c:pt idx="54489">
                  <c:v>1.0068416595458984E-3</c:v>
                </c:pt>
                <c:pt idx="54490">
                  <c:v>1.007080078125E-3</c:v>
                </c:pt>
                <c:pt idx="54491">
                  <c:v>1.0080337524414063E-3</c:v>
                </c:pt>
                <c:pt idx="54492">
                  <c:v>1.0068416595458984E-3</c:v>
                </c:pt>
                <c:pt idx="54493">
                  <c:v>1.007080078125E-3</c:v>
                </c:pt>
                <c:pt idx="54494">
                  <c:v>1.007080078125E-3</c:v>
                </c:pt>
                <c:pt idx="54495">
                  <c:v>1.0068416595458984E-3</c:v>
                </c:pt>
                <c:pt idx="54496">
                  <c:v>1.007080078125E-3</c:v>
                </c:pt>
                <c:pt idx="54497">
                  <c:v>1.007080078125E-3</c:v>
                </c:pt>
                <c:pt idx="54498">
                  <c:v>1.0068416595458984E-3</c:v>
                </c:pt>
                <c:pt idx="54499">
                  <c:v>1.007080078125E-3</c:v>
                </c:pt>
                <c:pt idx="54500">
                  <c:v>1.007080078125E-3</c:v>
                </c:pt>
                <c:pt idx="54501">
                  <c:v>1.0068416595458984E-3</c:v>
                </c:pt>
                <c:pt idx="54502">
                  <c:v>1.007080078125E-3</c:v>
                </c:pt>
                <c:pt idx="54503">
                  <c:v>1.0080337524414063E-3</c:v>
                </c:pt>
                <c:pt idx="54504">
                  <c:v>1.007080078125E-3</c:v>
                </c:pt>
                <c:pt idx="54505">
                  <c:v>1.0068416595458984E-3</c:v>
                </c:pt>
                <c:pt idx="54506">
                  <c:v>1.007080078125E-3</c:v>
                </c:pt>
                <c:pt idx="54507">
                  <c:v>1.007080078125E-3</c:v>
                </c:pt>
                <c:pt idx="54508">
                  <c:v>1.0068416595458984E-3</c:v>
                </c:pt>
                <c:pt idx="54509">
                  <c:v>1.007080078125E-3</c:v>
                </c:pt>
                <c:pt idx="54510">
                  <c:v>1.007080078125E-3</c:v>
                </c:pt>
                <c:pt idx="54511">
                  <c:v>1.0068416595458984E-3</c:v>
                </c:pt>
                <c:pt idx="54512">
                  <c:v>1.007080078125E-3</c:v>
                </c:pt>
                <c:pt idx="54513">
                  <c:v>1.007080078125E-3</c:v>
                </c:pt>
                <c:pt idx="54514">
                  <c:v>1.0068416595458984E-3</c:v>
                </c:pt>
                <c:pt idx="54515">
                  <c:v>1.007080078125E-3</c:v>
                </c:pt>
                <c:pt idx="54516">
                  <c:v>1.0080337524414063E-3</c:v>
                </c:pt>
                <c:pt idx="54517">
                  <c:v>1.0068416595458984E-3</c:v>
                </c:pt>
                <c:pt idx="54518">
                  <c:v>1.007080078125E-3</c:v>
                </c:pt>
                <c:pt idx="54519">
                  <c:v>1.007080078125E-3</c:v>
                </c:pt>
                <c:pt idx="54520">
                  <c:v>1.0068416595458984E-3</c:v>
                </c:pt>
                <c:pt idx="54521">
                  <c:v>1.007080078125E-3</c:v>
                </c:pt>
                <c:pt idx="54522">
                  <c:v>1.007080078125E-3</c:v>
                </c:pt>
                <c:pt idx="54523">
                  <c:v>1.0068416595458984E-3</c:v>
                </c:pt>
                <c:pt idx="54524">
                  <c:v>1.007080078125E-3</c:v>
                </c:pt>
                <c:pt idx="54525">
                  <c:v>1.007080078125E-3</c:v>
                </c:pt>
                <c:pt idx="54526">
                  <c:v>1.0068416595458984E-3</c:v>
                </c:pt>
                <c:pt idx="54527">
                  <c:v>1.007080078125E-3</c:v>
                </c:pt>
                <c:pt idx="54528">
                  <c:v>1.0080337524414063E-3</c:v>
                </c:pt>
                <c:pt idx="54529">
                  <c:v>1.007080078125E-3</c:v>
                </c:pt>
                <c:pt idx="54530">
                  <c:v>1.0068416595458984E-3</c:v>
                </c:pt>
                <c:pt idx="54531">
                  <c:v>1.007080078125E-3</c:v>
                </c:pt>
                <c:pt idx="54532">
                  <c:v>1.007080078125E-3</c:v>
                </c:pt>
                <c:pt idx="54533">
                  <c:v>1.0068416595458984E-3</c:v>
                </c:pt>
                <c:pt idx="54534">
                  <c:v>1.007080078125E-3</c:v>
                </c:pt>
                <c:pt idx="54535">
                  <c:v>1.007080078125E-3</c:v>
                </c:pt>
                <c:pt idx="54536">
                  <c:v>1.0068416595458984E-3</c:v>
                </c:pt>
                <c:pt idx="54537">
                  <c:v>1.007080078125E-3</c:v>
                </c:pt>
                <c:pt idx="54538">
                  <c:v>1.007080078125E-3</c:v>
                </c:pt>
                <c:pt idx="54539">
                  <c:v>1.0068416595458984E-3</c:v>
                </c:pt>
                <c:pt idx="54540">
                  <c:v>1.007080078125E-3</c:v>
                </c:pt>
                <c:pt idx="54541">
                  <c:v>1.0080337524414063E-3</c:v>
                </c:pt>
                <c:pt idx="54542">
                  <c:v>1.0068416595458984E-3</c:v>
                </c:pt>
                <c:pt idx="54543">
                  <c:v>1.007080078125E-3</c:v>
                </c:pt>
                <c:pt idx="54544">
                  <c:v>1.007080078125E-3</c:v>
                </c:pt>
                <c:pt idx="54545">
                  <c:v>1.0068416595458984E-3</c:v>
                </c:pt>
                <c:pt idx="54546">
                  <c:v>1.007080078125E-3</c:v>
                </c:pt>
                <c:pt idx="54547">
                  <c:v>1.007080078125E-3</c:v>
                </c:pt>
                <c:pt idx="54548">
                  <c:v>1.0068416595458984E-3</c:v>
                </c:pt>
                <c:pt idx="54549">
                  <c:v>1.007080078125E-3</c:v>
                </c:pt>
                <c:pt idx="54550">
                  <c:v>1.007080078125E-3</c:v>
                </c:pt>
                <c:pt idx="54551">
                  <c:v>1.0068416595458984E-3</c:v>
                </c:pt>
                <c:pt idx="54552">
                  <c:v>1.007080078125E-3</c:v>
                </c:pt>
                <c:pt idx="54553">
                  <c:v>1.0080337524414063E-3</c:v>
                </c:pt>
                <c:pt idx="54554">
                  <c:v>1.007080078125E-3</c:v>
                </c:pt>
                <c:pt idx="54555">
                  <c:v>1.0068416595458984E-3</c:v>
                </c:pt>
                <c:pt idx="54556">
                  <c:v>1.007080078125E-3</c:v>
                </c:pt>
                <c:pt idx="54557">
                  <c:v>1.007080078125E-3</c:v>
                </c:pt>
                <c:pt idx="54558">
                  <c:v>1.0068416595458984E-3</c:v>
                </c:pt>
                <c:pt idx="54559">
                  <c:v>1.007080078125E-3</c:v>
                </c:pt>
                <c:pt idx="54560">
                  <c:v>1.007080078125E-3</c:v>
                </c:pt>
                <c:pt idx="54561">
                  <c:v>1.0068416595458984E-3</c:v>
                </c:pt>
                <c:pt idx="54562">
                  <c:v>1.007080078125E-3</c:v>
                </c:pt>
                <c:pt idx="54563">
                  <c:v>1.007080078125E-3</c:v>
                </c:pt>
                <c:pt idx="54564">
                  <c:v>1.0068416595458984E-3</c:v>
                </c:pt>
                <c:pt idx="54565">
                  <c:v>1.007080078125E-3</c:v>
                </c:pt>
                <c:pt idx="54566">
                  <c:v>1.0080337524414063E-3</c:v>
                </c:pt>
                <c:pt idx="54567">
                  <c:v>1.0068416595458984E-3</c:v>
                </c:pt>
                <c:pt idx="54568">
                  <c:v>1.007080078125E-3</c:v>
                </c:pt>
                <c:pt idx="54569">
                  <c:v>1.007080078125E-3</c:v>
                </c:pt>
                <c:pt idx="54570">
                  <c:v>1.0068416595458984E-3</c:v>
                </c:pt>
                <c:pt idx="54571">
                  <c:v>1.007080078125E-3</c:v>
                </c:pt>
                <c:pt idx="54572">
                  <c:v>1.007080078125E-3</c:v>
                </c:pt>
                <c:pt idx="54573">
                  <c:v>1.0068416595458984E-3</c:v>
                </c:pt>
                <c:pt idx="54574">
                  <c:v>1.007080078125E-3</c:v>
                </c:pt>
                <c:pt idx="54575">
                  <c:v>1.007080078125E-3</c:v>
                </c:pt>
                <c:pt idx="54576">
                  <c:v>1.0068416595458984E-3</c:v>
                </c:pt>
                <c:pt idx="54577">
                  <c:v>1.007080078125E-3</c:v>
                </c:pt>
                <c:pt idx="54578">
                  <c:v>1.0080337524414063E-3</c:v>
                </c:pt>
                <c:pt idx="54579">
                  <c:v>1.007080078125E-3</c:v>
                </c:pt>
                <c:pt idx="54580">
                  <c:v>1.0068416595458984E-3</c:v>
                </c:pt>
                <c:pt idx="54581">
                  <c:v>1.007080078125E-3</c:v>
                </c:pt>
                <c:pt idx="54582">
                  <c:v>1.007080078125E-3</c:v>
                </c:pt>
                <c:pt idx="54583">
                  <c:v>1.0068416595458984E-3</c:v>
                </c:pt>
                <c:pt idx="54584">
                  <c:v>1.007080078125E-3</c:v>
                </c:pt>
                <c:pt idx="54585">
                  <c:v>1.007080078125E-3</c:v>
                </c:pt>
                <c:pt idx="54586">
                  <c:v>1.0068416595458984E-3</c:v>
                </c:pt>
                <c:pt idx="54587">
                  <c:v>1.007080078125E-3</c:v>
                </c:pt>
                <c:pt idx="54588">
                  <c:v>1.007080078125E-3</c:v>
                </c:pt>
                <c:pt idx="54589">
                  <c:v>1.0068416595458984E-3</c:v>
                </c:pt>
                <c:pt idx="54590">
                  <c:v>1.007080078125E-3</c:v>
                </c:pt>
                <c:pt idx="54591">
                  <c:v>1.0080337524414063E-3</c:v>
                </c:pt>
                <c:pt idx="54592">
                  <c:v>1.0068416595458984E-3</c:v>
                </c:pt>
                <c:pt idx="54593">
                  <c:v>1.007080078125E-3</c:v>
                </c:pt>
                <c:pt idx="54594">
                  <c:v>1.007080078125E-3</c:v>
                </c:pt>
                <c:pt idx="54595">
                  <c:v>1.0068416595458984E-3</c:v>
                </c:pt>
                <c:pt idx="54596">
                  <c:v>1.007080078125E-3</c:v>
                </c:pt>
                <c:pt idx="54597">
                  <c:v>1.007080078125E-3</c:v>
                </c:pt>
                <c:pt idx="54598">
                  <c:v>1.0068416595458984E-3</c:v>
                </c:pt>
                <c:pt idx="54599">
                  <c:v>1.007080078125E-3</c:v>
                </c:pt>
                <c:pt idx="54600">
                  <c:v>1.007080078125E-3</c:v>
                </c:pt>
                <c:pt idx="54601">
                  <c:v>1.0068416595458984E-3</c:v>
                </c:pt>
                <c:pt idx="54602">
                  <c:v>1.007080078125E-3</c:v>
                </c:pt>
                <c:pt idx="54603">
                  <c:v>1.0080337524414063E-3</c:v>
                </c:pt>
                <c:pt idx="54604">
                  <c:v>1.007080078125E-3</c:v>
                </c:pt>
                <c:pt idx="54605">
                  <c:v>1.0068416595458984E-3</c:v>
                </c:pt>
                <c:pt idx="54606">
                  <c:v>1.007080078125E-3</c:v>
                </c:pt>
                <c:pt idx="54607">
                  <c:v>1.007080078125E-3</c:v>
                </c:pt>
                <c:pt idx="54608">
                  <c:v>1.0068416595458984E-3</c:v>
                </c:pt>
                <c:pt idx="54609">
                  <c:v>1.007080078125E-3</c:v>
                </c:pt>
                <c:pt idx="54610">
                  <c:v>1.007080078125E-3</c:v>
                </c:pt>
                <c:pt idx="54611">
                  <c:v>1.0068416595458984E-3</c:v>
                </c:pt>
                <c:pt idx="54612">
                  <c:v>1.007080078125E-3</c:v>
                </c:pt>
                <c:pt idx="54613">
                  <c:v>1.007080078125E-3</c:v>
                </c:pt>
                <c:pt idx="54614">
                  <c:v>1.0068416595458984E-3</c:v>
                </c:pt>
                <c:pt idx="54615">
                  <c:v>1.0080337524414063E-3</c:v>
                </c:pt>
                <c:pt idx="54616">
                  <c:v>1.007080078125E-3</c:v>
                </c:pt>
                <c:pt idx="54617">
                  <c:v>1.0068416595458984E-3</c:v>
                </c:pt>
                <c:pt idx="54618">
                  <c:v>1.007080078125E-3</c:v>
                </c:pt>
                <c:pt idx="54619">
                  <c:v>1.007080078125E-3</c:v>
                </c:pt>
                <c:pt idx="54620">
                  <c:v>1.0068416595458984E-3</c:v>
                </c:pt>
                <c:pt idx="54621">
                  <c:v>1.007080078125E-3</c:v>
                </c:pt>
                <c:pt idx="54622">
                  <c:v>1.007080078125E-3</c:v>
                </c:pt>
                <c:pt idx="54623">
                  <c:v>1.0068416595458984E-3</c:v>
                </c:pt>
                <c:pt idx="54624">
                  <c:v>1.007080078125E-3</c:v>
                </c:pt>
                <c:pt idx="54625">
                  <c:v>1.007080078125E-3</c:v>
                </c:pt>
                <c:pt idx="54626">
                  <c:v>1.0068416595458984E-3</c:v>
                </c:pt>
                <c:pt idx="54627">
                  <c:v>1.007080078125E-3</c:v>
                </c:pt>
                <c:pt idx="54628">
                  <c:v>1.0080337524414063E-3</c:v>
                </c:pt>
                <c:pt idx="54629">
                  <c:v>1.007080078125E-3</c:v>
                </c:pt>
                <c:pt idx="54630">
                  <c:v>1.0068416595458984E-3</c:v>
                </c:pt>
                <c:pt idx="54631">
                  <c:v>1.007080078125E-3</c:v>
                </c:pt>
                <c:pt idx="54632">
                  <c:v>1.007080078125E-3</c:v>
                </c:pt>
                <c:pt idx="54633">
                  <c:v>1.0068416595458984E-3</c:v>
                </c:pt>
                <c:pt idx="54634">
                  <c:v>1.007080078125E-3</c:v>
                </c:pt>
                <c:pt idx="54635">
                  <c:v>1.007080078125E-3</c:v>
                </c:pt>
                <c:pt idx="54636">
                  <c:v>1.0068416595458984E-3</c:v>
                </c:pt>
                <c:pt idx="54637">
                  <c:v>1.007080078125E-3</c:v>
                </c:pt>
                <c:pt idx="54638">
                  <c:v>1.007080078125E-3</c:v>
                </c:pt>
                <c:pt idx="54639">
                  <c:v>1.0068416595458984E-3</c:v>
                </c:pt>
                <c:pt idx="54640">
                  <c:v>1.0080337524414063E-3</c:v>
                </c:pt>
                <c:pt idx="54641">
                  <c:v>1.007080078125E-3</c:v>
                </c:pt>
                <c:pt idx="54642">
                  <c:v>1.0068416595458984E-3</c:v>
                </c:pt>
                <c:pt idx="54643">
                  <c:v>1.007080078125E-3</c:v>
                </c:pt>
                <c:pt idx="54644">
                  <c:v>1.007080078125E-3</c:v>
                </c:pt>
                <c:pt idx="54645">
                  <c:v>1.0068416595458984E-3</c:v>
                </c:pt>
                <c:pt idx="54646">
                  <c:v>1.007080078125E-3</c:v>
                </c:pt>
                <c:pt idx="54647">
                  <c:v>1.007080078125E-3</c:v>
                </c:pt>
                <c:pt idx="54648">
                  <c:v>1.0068416595458984E-3</c:v>
                </c:pt>
                <c:pt idx="54649">
                  <c:v>1.007080078125E-3</c:v>
                </c:pt>
                <c:pt idx="54650">
                  <c:v>1.007080078125E-3</c:v>
                </c:pt>
                <c:pt idx="54651">
                  <c:v>1.0068416595458984E-3</c:v>
                </c:pt>
                <c:pt idx="54652">
                  <c:v>1.007080078125E-3</c:v>
                </c:pt>
                <c:pt idx="54653">
                  <c:v>1.0080337524414063E-3</c:v>
                </c:pt>
                <c:pt idx="54654">
                  <c:v>1.007080078125E-3</c:v>
                </c:pt>
                <c:pt idx="54655">
                  <c:v>1.0068416595458984E-3</c:v>
                </c:pt>
                <c:pt idx="54656">
                  <c:v>1.007080078125E-3</c:v>
                </c:pt>
                <c:pt idx="54657">
                  <c:v>1.007080078125E-3</c:v>
                </c:pt>
                <c:pt idx="54658">
                  <c:v>1.0068416595458984E-3</c:v>
                </c:pt>
                <c:pt idx="54659">
                  <c:v>1.007080078125E-3</c:v>
                </c:pt>
                <c:pt idx="54660">
                  <c:v>1.007080078125E-3</c:v>
                </c:pt>
                <c:pt idx="54661">
                  <c:v>1.0068416595458984E-3</c:v>
                </c:pt>
                <c:pt idx="54662">
                  <c:v>1.007080078125E-3</c:v>
                </c:pt>
                <c:pt idx="54663">
                  <c:v>1.007080078125E-3</c:v>
                </c:pt>
                <c:pt idx="54664">
                  <c:v>1.0068416595458984E-3</c:v>
                </c:pt>
                <c:pt idx="54665">
                  <c:v>1.0080337524414063E-3</c:v>
                </c:pt>
                <c:pt idx="54666">
                  <c:v>1.007080078125E-3</c:v>
                </c:pt>
                <c:pt idx="54667">
                  <c:v>1.0068416595458984E-3</c:v>
                </c:pt>
                <c:pt idx="54668">
                  <c:v>1.007080078125E-3</c:v>
                </c:pt>
                <c:pt idx="54669">
                  <c:v>1.007080078125E-3</c:v>
                </c:pt>
                <c:pt idx="54670">
                  <c:v>1.0068416595458984E-3</c:v>
                </c:pt>
                <c:pt idx="54671">
                  <c:v>1.007080078125E-3</c:v>
                </c:pt>
                <c:pt idx="54672">
                  <c:v>1.007080078125E-3</c:v>
                </c:pt>
                <c:pt idx="54673">
                  <c:v>1.0068416595458984E-3</c:v>
                </c:pt>
                <c:pt idx="54674">
                  <c:v>1.007080078125E-3</c:v>
                </c:pt>
                <c:pt idx="54675">
                  <c:v>1.007080078125E-3</c:v>
                </c:pt>
                <c:pt idx="54676">
                  <c:v>1.0068416595458984E-3</c:v>
                </c:pt>
                <c:pt idx="54677">
                  <c:v>1.007080078125E-3</c:v>
                </c:pt>
                <c:pt idx="54678">
                  <c:v>1.0080337524414063E-3</c:v>
                </c:pt>
                <c:pt idx="54679">
                  <c:v>1.007080078125E-3</c:v>
                </c:pt>
                <c:pt idx="54680">
                  <c:v>1.0068416595458984E-3</c:v>
                </c:pt>
                <c:pt idx="54681">
                  <c:v>1.007080078125E-3</c:v>
                </c:pt>
                <c:pt idx="54682">
                  <c:v>1.007080078125E-3</c:v>
                </c:pt>
                <c:pt idx="54683">
                  <c:v>1.0068416595458984E-3</c:v>
                </c:pt>
                <c:pt idx="54684">
                  <c:v>1.007080078125E-3</c:v>
                </c:pt>
                <c:pt idx="54685">
                  <c:v>1.007080078125E-3</c:v>
                </c:pt>
                <c:pt idx="54686">
                  <c:v>1.0068416595458984E-3</c:v>
                </c:pt>
                <c:pt idx="54687">
                  <c:v>1.007080078125E-3</c:v>
                </c:pt>
                <c:pt idx="54688">
                  <c:v>1.007080078125E-3</c:v>
                </c:pt>
                <c:pt idx="54689">
                  <c:v>1.0068416595458984E-3</c:v>
                </c:pt>
                <c:pt idx="54690">
                  <c:v>1.0080337524414063E-3</c:v>
                </c:pt>
                <c:pt idx="54691">
                  <c:v>1.007080078125E-3</c:v>
                </c:pt>
                <c:pt idx="54692">
                  <c:v>1.0068416595458984E-3</c:v>
                </c:pt>
                <c:pt idx="54693">
                  <c:v>1.007080078125E-3</c:v>
                </c:pt>
                <c:pt idx="54694">
                  <c:v>1.007080078125E-3</c:v>
                </c:pt>
                <c:pt idx="54695">
                  <c:v>1.0068416595458984E-3</c:v>
                </c:pt>
                <c:pt idx="54696">
                  <c:v>1.007080078125E-3</c:v>
                </c:pt>
                <c:pt idx="54697">
                  <c:v>1.007080078125E-3</c:v>
                </c:pt>
                <c:pt idx="54698">
                  <c:v>1.0068416595458984E-3</c:v>
                </c:pt>
                <c:pt idx="54699">
                  <c:v>1.007080078125E-3</c:v>
                </c:pt>
                <c:pt idx="54700">
                  <c:v>1.007080078125E-3</c:v>
                </c:pt>
                <c:pt idx="54701">
                  <c:v>1.0068416595458984E-3</c:v>
                </c:pt>
                <c:pt idx="54702">
                  <c:v>1.007080078125E-3</c:v>
                </c:pt>
                <c:pt idx="54703">
                  <c:v>1.0080337524414063E-3</c:v>
                </c:pt>
                <c:pt idx="54704">
                  <c:v>1.007080078125E-3</c:v>
                </c:pt>
                <c:pt idx="54705">
                  <c:v>1.0068416595458984E-3</c:v>
                </c:pt>
                <c:pt idx="54706">
                  <c:v>1.007080078125E-3</c:v>
                </c:pt>
                <c:pt idx="54707">
                  <c:v>1.007080078125E-3</c:v>
                </c:pt>
                <c:pt idx="54708">
                  <c:v>1.0068416595458984E-3</c:v>
                </c:pt>
                <c:pt idx="54709">
                  <c:v>1.007080078125E-3</c:v>
                </c:pt>
                <c:pt idx="54710">
                  <c:v>1.007080078125E-3</c:v>
                </c:pt>
                <c:pt idx="54711">
                  <c:v>1.0068416595458984E-3</c:v>
                </c:pt>
                <c:pt idx="54712">
                  <c:v>1.007080078125E-3</c:v>
                </c:pt>
                <c:pt idx="54713">
                  <c:v>1.007080078125E-3</c:v>
                </c:pt>
                <c:pt idx="54714">
                  <c:v>1.0068416595458984E-3</c:v>
                </c:pt>
                <c:pt idx="54715">
                  <c:v>1.0080337524414063E-3</c:v>
                </c:pt>
                <c:pt idx="54716">
                  <c:v>1.007080078125E-3</c:v>
                </c:pt>
                <c:pt idx="54717">
                  <c:v>1.0068416595458984E-3</c:v>
                </c:pt>
                <c:pt idx="54718">
                  <c:v>1.007080078125E-3</c:v>
                </c:pt>
                <c:pt idx="54719">
                  <c:v>1.007080078125E-3</c:v>
                </c:pt>
                <c:pt idx="54720">
                  <c:v>1.0068416595458984E-3</c:v>
                </c:pt>
                <c:pt idx="54721">
                  <c:v>1.007080078125E-3</c:v>
                </c:pt>
                <c:pt idx="54722">
                  <c:v>1.007080078125E-3</c:v>
                </c:pt>
                <c:pt idx="54723">
                  <c:v>1.0068416595458984E-3</c:v>
                </c:pt>
                <c:pt idx="54724">
                  <c:v>1.007080078125E-3</c:v>
                </c:pt>
                <c:pt idx="54725">
                  <c:v>1.007080078125E-3</c:v>
                </c:pt>
                <c:pt idx="54726">
                  <c:v>1.0068416595458984E-3</c:v>
                </c:pt>
                <c:pt idx="54727">
                  <c:v>1.007080078125E-3</c:v>
                </c:pt>
                <c:pt idx="54728">
                  <c:v>1.0080337524414063E-3</c:v>
                </c:pt>
                <c:pt idx="54729">
                  <c:v>1.007080078125E-3</c:v>
                </c:pt>
                <c:pt idx="54730">
                  <c:v>1.0068416595458984E-3</c:v>
                </c:pt>
                <c:pt idx="54731">
                  <c:v>1.007080078125E-3</c:v>
                </c:pt>
                <c:pt idx="54732">
                  <c:v>1.007080078125E-3</c:v>
                </c:pt>
                <c:pt idx="54733">
                  <c:v>1.0068416595458984E-3</c:v>
                </c:pt>
                <c:pt idx="54734">
                  <c:v>1.007080078125E-3</c:v>
                </c:pt>
                <c:pt idx="54735">
                  <c:v>1.007080078125E-3</c:v>
                </c:pt>
                <c:pt idx="54736">
                  <c:v>1.0068416595458984E-3</c:v>
                </c:pt>
                <c:pt idx="54737">
                  <c:v>1.007080078125E-3</c:v>
                </c:pt>
                <c:pt idx="54738">
                  <c:v>1.007080078125E-3</c:v>
                </c:pt>
                <c:pt idx="54739">
                  <c:v>1.0068416595458984E-3</c:v>
                </c:pt>
                <c:pt idx="54740">
                  <c:v>1.0080337524414063E-3</c:v>
                </c:pt>
                <c:pt idx="54741">
                  <c:v>1.007080078125E-3</c:v>
                </c:pt>
                <c:pt idx="54742">
                  <c:v>1.0068416595458984E-3</c:v>
                </c:pt>
                <c:pt idx="54743">
                  <c:v>1.007080078125E-3</c:v>
                </c:pt>
                <c:pt idx="54744">
                  <c:v>1.007080078125E-3</c:v>
                </c:pt>
                <c:pt idx="54745">
                  <c:v>1.0068416595458984E-3</c:v>
                </c:pt>
                <c:pt idx="54746">
                  <c:v>1.007080078125E-3</c:v>
                </c:pt>
                <c:pt idx="54747">
                  <c:v>1.007080078125E-3</c:v>
                </c:pt>
                <c:pt idx="54748">
                  <c:v>1.0068416595458984E-3</c:v>
                </c:pt>
                <c:pt idx="54749">
                  <c:v>1.007080078125E-3</c:v>
                </c:pt>
                <c:pt idx="54750">
                  <c:v>1.007080078125E-3</c:v>
                </c:pt>
                <c:pt idx="54751">
                  <c:v>1.0068416595458984E-3</c:v>
                </c:pt>
                <c:pt idx="54752">
                  <c:v>1.007080078125E-3</c:v>
                </c:pt>
                <c:pt idx="54753">
                  <c:v>1.0080337524414063E-3</c:v>
                </c:pt>
                <c:pt idx="54754">
                  <c:v>1.007080078125E-3</c:v>
                </c:pt>
                <c:pt idx="54755">
                  <c:v>1.0068416595458984E-3</c:v>
                </c:pt>
                <c:pt idx="54756">
                  <c:v>1.007080078125E-3</c:v>
                </c:pt>
                <c:pt idx="54757">
                  <c:v>1.007080078125E-3</c:v>
                </c:pt>
                <c:pt idx="54758">
                  <c:v>1.0068416595458984E-3</c:v>
                </c:pt>
                <c:pt idx="54759">
                  <c:v>1.007080078125E-3</c:v>
                </c:pt>
                <c:pt idx="54760">
                  <c:v>1.007080078125E-3</c:v>
                </c:pt>
                <c:pt idx="54761">
                  <c:v>1.0068416595458984E-3</c:v>
                </c:pt>
                <c:pt idx="54762">
                  <c:v>1.007080078125E-3</c:v>
                </c:pt>
                <c:pt idx="54763">
                  <c:v>1.007080078125E-3</c:v>
                </c:pt>
                <c:pt idx="54764">
                  <c:v>1.0068416595458984E-3</c:v>
                </c:pt>
                <c:pt idx="54765">
                  <c:v>1.0080337524414063E-3</c:v>
                </c:pt>
                <c:pt idx="54766">
                  <c:v>1.007080078125E-3</c:v>
                </c:pt>
                <c:pt idx="54767">
                  <c:v>1.0068416595458984E-3</c:v>
                </c:pt>
                <c:pt idx="54768">
                  <c:v>1.007080078125E-3</c:v>
                </c:pt>
                <c:pt idx="54769">
                  <c:v>1.007080078125E-3</c:v>
                </c:pt>
                <c:pt idx="54770">
                  <c:v>1.0068416595458984E-3</c:v>
                </c:pt>
                <c:pt idx="54771">
                  <c:v>1.007080078125E-3</c:v>
                </c:pt>
                <c:pt idx="54772">
                  <c:v>1.007080078125E-3</c:v>
                </c:pt>
                <c:pt idx="54773">
                  <c:v>1.0068416595458984E-3</c:v>
                </c:pt>
                <c:pt idx="54774">
                  <c:v>1.007080078125E-3</c:v>
                </c:pt>
                <c:pt idx="54775">
                  <c:v>1.007080078125E-3</c:v>
                </c:pt>
                <c:pt idx="54776">
                  <c:v>1.0068416595458984E-3</c:v>
                </c:pt>
                <c:pt idx="54777">
                  <c:v>1.007080078125E-3</c:v>
                </c:pt>
                <c:pt idx="54778">
                  <c:v>1.0080337524414063E-3</c:v>
                </c:pt>
                <c:pt idx="54779">
                  <c:v>1.007080078125E-3</c:v>
                </c:pt>
                <c:pt idx="54780">
                  <c:v>1.0068416595458984E-3</c:v>
                </c:pt>
                <c:pt idx="54781">
                  <c:v>1.007080078125E-3</c:v>
                </c:pt>
                <c:pt idx="54782">
                  <c:v>1.007080078125E-3</c:v>
                </c:pt>
                <c:pt idx="54783">
                  <c:v>1.0068416595458984E-3</c:v>
                </c:pt>
                <c:pt idx="54784">
                  <c:v>1.007080078125E-3</c:v>
                </c:pt>
                <c:pt idx="54785">
                  <c:v>1.007080078125E-3</c:v>
                </c:pt>
                <c:pt idx="54786">
                  <c:v>1.0068416595458984E-3</c:v>
                </c:pt>
                <c:pt idx="54787">
                  <c:v>1.007080078125E-3</c:v>
                </c:pt>
                <c:pt idx="54788">
                  <c:v>1.007080078125E-3</c:v>
                </c:pt>
                <c:pt idx="54789">
                  <c:v>1.0068416595458984E-3</c:v>
                </c:pt>
                <c:pt idx="54790">
                  <c:v>1.0080337524414063E-3</c:v>
                </c:pt>
                <c:pt idx="54791">
                  <c:v>1.007080078125E-3</c:v>
                </c:pt>
                <c:pt idx="54792">
                  <c:v>1.0068416595458984E-3</c:v>
                </c:pt>
                <c:pt idx="54793">
                  <c:v>1.007080078125E-3</c:v>
                </c:pt>
                <c:pt idx="54794">
                  <c:v>1.007080078125E-3</c:v>
                </c:pt>
                <c:pt idx="54795">
                  <c:v>1.0068416595458984E-3</c:v>
                </c:pt>
                <c:pt idx="54796">
                  <c:v>1.007080078125E-3</c:v>
                </c:pt>
                <c:pt idx="54797">
                  <c:v>1.007080078125E-3</c:v>
                </c:pt>
                <c:pt idx="54798">
                  <c:v>1.0068416595458984E-3</c:v>
                </c:pt>
                <c:pt idx="54799">
                  <c:v>1.007080078125E-3</c:v>
                </c:pt>
                <c:pt idx="54800">
                  <c:v>1.007080078125E-3</c:v>
                </c:pt>
                <c:pt idx="54801">
                  <c:v>1.0068416595458984E-3</c:v>
                </c:pt>
                <c:pt idx="54802">
                  <c:v>1.007080078125E-3</c:v>
                </c:pt>
                <c:pt idx="54803">
                  <c:v>1.0080337524414063E-3</c:v>
                </c:pt>
                <c:pt idx="54804">
                  <c:v>1.007080078125E-3</c:v>
                </c:pt>
                <c:pt idx="54805">
                  <c:v>1.0068416595458984E-3</c:v>
                </c:pt>
                <c:pt idx="54806">
                  <c:v>1.007080078125E-3</c:v>
                </c:pt>
                <c:pt idx="54807">
                  <c:v>1.007080078125E-3</c:v>
                </c:pt>
                <c:pt idx="54808">
                  <c:v>1.0068416595458984E-3</c:v>
                </c:pt>
                <c:pt idx="54809">
                  <c:v>1.007080078125E-3</c:v>
                </c:pt>
                <c:pt idx="54810">
                  <c:v>1.007080078125E-3</c:v>
                </c:pt>
                <c:pt idx="54811">
                  <c:v>1.0068416595458984E-3</c:v>
                </c:pt>
                <c:pt idx="54812">
                  <c:v>1.007080078125E-3</c:v>
                </c:pt>
                <c:pt idx="54813">
                  <c:v>1.007080078125E-3</c:v>
                </c:pt>
                <c:pt idx="54814">
                  <c:v>1.0068416595458984E-3</c:v>
                </c:pt>
                <c:pt idx="54815">
                  <c:v>1.0080337524414063E-3</c:v>
                </c:pt>
                <c:pt idx="54816">
                  <c:v>1.007080078125E-3</c:v>
                </c:pt>
                <c:pt idx="54817">
                  <c:v>1.0068416595458984E-3</c:v>
                </c:pt>
                <c:pt idx="54818">
                  <c:v>1.007080078125E-3</c:v>
                </c:pt>
                <c:pt idx="54819">
                  <c:v>1.007080078125E-3</c:v>
                </c:pt>
                <c:pt idx="54820">
                  <c:v>1.0068416595458984E-3</c:v>
                </c:pt>
                <c:pt idx="54821">
                  <c:v>1.007080078125E-3</c:v>
                </c:pt>
                <c:pt idx="54822">
                  <c:v>1.007080078125E-3</c:v>
                </c:pt>
                <c:pt idx="54823">
                  <c:v>1.0068416595458984E-3</c:v>
                </c:pt>
                <c:pt idx="54824">
                  <c:v>1.007080078125E-3</c:v>
                </c:pt>
                <c:pt idx="54825">
                  <c:v>1.007080078125E-3</c:v>
                </c:pt>
                <c:pt idx="54826">
                  <c:v>1.0068416595458984E-3</c:v>
                </c:pt>
                <c:pt idx="54827">
                  <c:v>1.007080078125E-3</c:v>
                </c:pt>
                <c:pt idx="54828">
                  <c:v>1.0080337524414063E-3</c:v>
                </c:pt>
                <c:pt idx="54829">
                  <c:v>1.007080078125E-3</c:v>
                </c:pt>
                <c:pt idx="54830">
                  <c:v>1.0068416595458984E-3</c:v>
                </c:pt>
                <c:pt idx="54831">
                  <c:v>1.007080078125E-3</c:v>
                </c:pt>
                <c:pt idx="54832">
                  <c:v>1.007080078125E-3</c:v>
                </c:pt>
                <c:pt idx="54833">
                  <c:v>1.0068416595458984E-3</c:v>
                </c:pt>
                <c:pt idx="54834">
                  <c:v>1.007080078125E-3</c:v>
                </c:pt>
                <c:pt idx="54835">
                  <c:v>1.007080078125E-3</c:v>
                </c:pt>
                <c:pt idx="54836">
                  <c:v>1.0068416595458984E-3</c:v>
                </c:pt>
                <c:pt idx="54837">
                  <c:v>1.007080078125E-3</c:v>
                </c:pt>
                <c:pt idx="54838">
                  <c:v>1.0068416595458984E-3</c:v>
                </c:pt>
                <c:pt idx="54839">
                  <c:v>1.007080078125E-3</c:v>
                </c:pt>
                <c:pt idx="54840">
                  <c:v>1.0080337524414063E-3</c:v>
                </c:pt>
                <c:pt idx="54841">
                  <c:v>1.007080078125E-3</c:v>
                </c:pt>
                <c:pt idx="54842">
                  <c:v>1.0068416595458984E-3</c:v>
                </c:pt>
                <c:pt idx="54843">
                  <c:v>1.007080078125E-3</c:v>
                </c:pt>
                <c:pt idx="54844">
                  <c:v>1.007080078125E-3</c:v>
                </c:pt>
                <c:pt idx="54845">
                  <c:v>1.0068416595458984E-3</c:v>
                </c:pt>
                <c:pt idx="54846">
                  <c:v>1.007080078125E-3</c:v>
                </c:pt>
                <c:pt idx="54847">
                  <c:v>1.007080078125E-3</c:v>
                </c:pt>
                <c:pt idx="54848">
                  <c:v>1.0068416595458984E-3</c:v>
                </c:pt>
                <c:pt idx="54849">
                  <c:v>1.007080078125E-3</c:v>
                </c:pt>
                <c:pt idx="54850">
                  <c:v>1.007080078125E-3</c:v>
                </c:pt>
                <c:pt idx="54851">
                  <c:v>1.0068416595458984E-3</c:v>
                </c:pt>
                <c:pt idx="54852">
                  <c:v>1.007080078125E-3</c:v>
                </c:pt>
                <c:pt idx="54853">
                  <c:v>1.0080337524414063E-3</c:v>
                </c:pt>
                <c:pt idx="54854">
                  <c:v>1.007080078125E-3</c:v>
                </c:pt>
                <c:pt idx="54855">
                  <c:v>1.0068416595458984E-3</c:v>
                </c:pt>
                <c:pt idx="54856">
                  <c:v>1.007080078125E-3</c:v>
                </c:pt>
                <c:pt idx="54857">
                  <c:v>1.007080078125E-3</c:v>
                </c:pt>
                <c:pt idx="54858">
                  <c:v>1.0068416595458984E-3</c:v>
                </c:pt>
                <c:pt idx="54859">
                  <c:v>1.007080078125E-3</c:v>
                </c:pt>
                <c:pt idx="54860">
                  <c:v>1.0068416595458984E-3</c:v>
                </c:pt>
                <c:pt idx="54861">
                  <c:v>1.007080078125E-3</c:v>
                </c:pt>
                <c:pt idx="54862">
                  <c:v>1.007080078125E-3</c:v>
                </c:pt>
                <c:pt idx="54863">
                  <c:v>1.0068416595458984E-3</c:v>
                </c:pt>
                <c:pt idx="54864">
                  <c:v>1.007080078125E-3</c:v>
                </c:pt>
                <c:pt idx="54865">
                  <c:v>1.0080337524414063E-3</c:v>
                </c:pt>
                <c:pt idx="54866">
                  <c:v>1.007080078125E-3</c:v>
                </c:pt>
                <c:pt idx="54867">
                  <c:v>1.0068416595458984E-3</c:v>
                </c:pt>
                <c:pt idx="54868">
                  <c:v>1.007080078125E-3</c:v>
                </c:pt>
                <c:pt idx="54869">
                  <c:v>1.007080078125E-3</c:v>
                </c:pt>
                <c:pt idx="54870">
                  <c:v>1.0068416595458984E-3</c:v>
                </c:pt>
                <c:pt idx="54871">
                  <c:v>1.007080078125E-3</c:v>
                </c:pt>
                <c:pt idx="54872">
                  <c:v>1.007080078125E-3</c:v>
                </c:pt>
                <c:pt idx="54873">
                  <c:v>1.0068416595458984E-3</c:v>
                </c:pt>
                <c:pt idx="54874">
                  <c:v>1.007080078125E-3</c:v>
                </c:pt>
                <c:pt idx="54875">
                  <c:v>1.007080078125E-3</c:v>
                </c:pt>
                <c:pt idx="54876">
                  <c:v>1.0068416595458984E-3</c:v>
                </c:pt>
                <c:pt idx="54877">
                  <c:v>1.007080078125E-3</c:v>
                </c:pt>
                <c:pt idx="54878">
                  <c:v>1.0080337524414063E-3</c:v>
                </c:pt>
                <c:pt idx="54879">
                  <c:v>1.007080078125E-3</c:v>
                </c:pt>
                <c:pt idx="54880">
                  <c:v>1.0068416595458984E-3</c:v>
                </c:pt>
                <c:pt idx="54881">
                  <c:v>1.007080078125E-3</c:v>
                </c:pt>
                <c:pt idx="54882">
                  <c:v>1.0068416595458984E-3</c:v>
                </c:pt>
                <c:pt idx="54883">
                  <c:v>1.007080078125E-3</c:v>
                </c:pt>
                <c:pt idx="54884">
                  <c:v>1.007080078125E-3</c:v>
                </c:pt>
                <c:pt idx="54885">
                  <c:v>1.0068416595458984E-3</c:v>
                </c:pt>
                <c:pt idx="54886">
                  <c:v>1.007080078125E-3</c:v>
                </c:pt>
                <c:pt idx="54887">
                  <c:v>1.007080078125E-3</c:v>
                </c:pt>
                <c:pt idx="54888">
                  <c:v>1.0068416595458984E-3</c:v>
                </c:pt>
                <c:pt idx="54889">
                  <c:v>1.007080078125E-3</c:v>
                </c:pt>
                <c:pt idx="54890">
                  <c:v>1.0080337524414063E-3</c:v>
                </c:pt>
                <c:pt idx="54891">
                  <c:v>1.007080078125E-3</c:v>
                </c:pt>
                <c:pt idx="54892">
                  <c:v>1.0068416595458984E-3</c:v>
                </c:pt>
                <c:pt idx="54893">
                  <c:v>1.007080078125E-3</c:v>
                </c:pt>
                <c:pt idx="54894">
                  <c:v>1.007080078125E-3</c:v>
                </c:pt>
                <c:pt idx="54895">
                  <c:v>1.0068416595458984E-3</c:v>
                </c:pt>
                <c:pt idx="54896">
                  <c:v>1.007080078125E-3</c:v>
                </c:pt>
                <c:pt idx="54897">
                  <c:v>1.007080078125E-3</c:v>
                </c:pt>
                <c:pt idx="54898">
                  <c:v>1.0068416595458984E-3</c:v>
                </c:pt>
                <c:pt idx="54899">
                  <c:v>1.007080078125E-3</c:v>
                </c:pt>
                <c:pt idx="54900">
                  <c:v>1.007080078125E-3</c:v>
                </c:pt>
                <c:pt idx="54901">
                  <c:v>1.0068416595458984E-3</c:v>
                </c:pt>
                <c:pt idx="54902">
                  <c:v>1.007080078125E-3</c:v>
                </c:pt>
                <c:pt idx="54903">
                  <c:v>1.0080337524414063E-3</c:v>
                </c:pt>
                <c:pt idx="54904">
                  <c:v>1.0068416595458984E-3</c:v>
                </c:pt>
                <c:pt idx="54905">
                  <c:v>1.007080078125E-3</c:v>
                </c:pt>
                <c:pt idx="54906">
                  <c:v>1.007080078125E-3</c:v>
                </c:pt>
                <c:pt idx="54907">
                  <c:v>1.0068416595458984E-3</c:v>
                </c:pt>
                <c:pt idx="54908">
                  <c:v>1.007080078125E-3</c:v>
                </c:pt>
                <c:pt idx="54909">
                  <c:v>1.007080078125E-3</c:v>
                </c:pt>
                <c:pt idx="54910">
                  <c:v>1.0068416595458984E-3</c:v>
                </c:pt>
                <c:pt idx="54911">
                  <c:v>1.007080078125E-3</c:v>
                </c:pt>
                <c:pt idx="54912">
                  <c:v>1.007080078125E-3</c:v>
                </c:pt>
                <c:pt idx="54913">
                  <c:v>1.0068416595458984E-3</c:v>
                </c:pt>
                <c:pt idx="54914">
                  <c:v>1.007080078125E-3</c:v>
                </c:pt>
                <c:pt idx="54915">
                  <c:v>1.0080337524414063E-3</c:v>
                </c:pt>
                <c:pt idx="54916">
                  <c:v>1.007080078125E-3</c:v>
                </c:pt>
                <c:pt idx="54917">
                  <c:v>1.0068416595458984E-3</c:v>
                </c:pt>
                <c:pt idx="54918">
                  <c:v>1.007080078125E-3</c:v>
                </c:pt>
                <c:pt idx="54919">
                  <c:v>1.007080078125E-3</c:v>
                </c:pt>
                <c:pt idx="54920">
                  <c:v>1.0068416595458984E-3</c:v>
                </c:pt>
                <c:pt idx="54921">
                  <c:v>1.007080078125E-3</c:v>
                </c:pt>
                <c:pt idx="54922">
                  <c:v>1.007080078125E-3</c:v>
                </c:pt>
                <c:pt idx="54923">
                  <c:v>1.0068416595458984E-3</c:v>
                </c:pt>
                <c:pt idx="54924">
                  <c:v>1.007080078125E-3</c:v>
                </c:pt>
                <c:pt idx="54925">
                  <c:v>1.007080078125E-3</c:v>
                </c:pt>
                <c:pt idx="54926">
                  <c:v>1.0068416595458984E-3</c:v>
                </c:pt>
                <c:pt idx="54927">
                  <c:v>1.007080078125E-3</c:v>
                </c:pt>
                <c:pt idx="54928">
                  <c:v>1.0080337524414063E-3</c:v>
                </c:pt>
                <c:pt idx="54929">
                  <c:v>1.0068416595458984E-3</c:v>
                </c:pt>
                <c:pt idx="54930">
                  <c:v>1.007080078125E-3</c:v>
                </c:pt>
                <c:pt idx="54931">
                  <c:v>1.007080078125E-3</c:v>
                </c:pt>
                <c:pt idx="54932">
                  <c:v>1.0068416595458984E-3</c:v>
                </c:pt>
                <c:pt idx="54933">
                  <c:v>1.007080078125E-3</c:v>
                </c:pt>
                <c:pt idx="54934">
                  <c:v>1.007080078125E-3</c:v>
                </c:pt>
                <c:pt idx="54935">
                  <c:v>1.0068416595458984E-3</c:v>
                </c:pt>
                <c:pt idx="54936">
                  <c:v>1.007080078125E-3</c:v>
                </c:pt>
                <c:pt idx="54937">
                  <c:v>1.007080078125E-3</c:v>
                </c:pt>
                <c:pt idx="54938">
                  <c:v>1.0068416595458984E-3</c:v>
                </c:pt>
                <c:pt idx="54939">
                  <c:v>1.007080078125E-3</c:v>
                </c:pt>
                <c:pt idx="54940">
                  <c:v>1.0080337524414063E-3</c:v>
                </c:pt>
                <c:pt idx="54941">
                  <c:v>1.007080078125E-3</c:v>
                </c:pt>
                <c:pt idx="54942">
                  <c:v>1.0068416595458984E-3</c:v>
                </c:pt>
                <c:pt idx="54943">
                  <c:v>1.007080078125E-3</c:v>
                </c:pt>
                <c:pt idx="54944">
                  <c:v>1.007080078125E-3</c:v>
                </c:pt>
                <c:pt idx="54945">
                  <c:v>1.0068416595458984E-3</c:v>
                </c:pt>
                <c:pt idx="54946">
                  <c:v>1.007080078125E-3</c:v>
                </c:pt>
                <c:pt idx="54947">
                  <c:v>1.007080078125E-3</c:v>
                </c:pt>
                <c:pt idx="54948">
                  <c:v>1.0068416595458984E-3</c:v>
                </c:pt>
                <c:pt idx="54949">
                  <c:v>1.007080078125E-3</c:v>
                </c:pt>
                <c:pt idx="54950">
                  <c:v>1.007080078125E-3</c:v>
                </c:pt>
                <c:pt idx="54951">
                  <c:v>1.0068416595458984E-3</c:v>
                </c:pt>
                <c:pt idx="54952">
                  <c:v>1.007080078125E-3</c:v>
                </c:pt>
                <c:pt idx="54953">
                  <c:v>1.0080337524414063E-3</c:v>
                </c:pt>
                <c:pt idx="54954">
                  <c:v>1.0068416595458984E-3</c:v>
                </c:pt>
                <c:pt idx="54955">
                  <c:v>1.007080078125E-3</c:v>
                </c:pt>
                <c:pt idx="54956">
                  <c:v>1.007080078125E-3</c:v>
                </c:pt>
                <c:pt idx="54957">
                  <c:v>1.0068416595458984E-3</c:v>
                </c:pt>
                <c:pt idx="54958">
                  <c:v>1.007080078125E-3</c:v>
                </c:pt>
                <c:pt idx="54959">
                  <c:v>1.007080078125E-3</c:v>
                </c:pt>
                <c:pt idx="54960">
                  <c:v>1.0068416595458984E-3</c:v>
                </c:pt>
                <c:pt idx="54961">
                  <c:v>1.007080078125E-3</c:v>
                </c:pt>
                <c:pt idx="54962">
                  <c:v>1.007080078125E-3</c:v>
                </c:pt>
                <c:pt idx="54963">
                  <c:v>1.0068416595458984E-3</c:v>
                </c:pt>
                <c:pt idx="54964">
                  <c:v>1.007080078125E-3</c:v>
                </c:pt>
                <c:pt idx="54965">
                  <c:v>1.0080337524414063E-3</c:v>
                </c:pt>
                <c:pt idx="54966">
                  <c:v>1.007080078125E-3</c:v>
                </c:pt>
                <c:pt idx="54967">
                  <c:v>1.0068416595458984E-3</c:v>
                </c:pt>
                <c:pt idx="54968">
                  <c:v>1.007080078125E-3</c:v>
                </c:pt>
                <c:pt idx="54969">
                  <c:v>1.007080078125E-3</c:v>
                </c:pt>
                <c:pt idx="54970">
                  <c:v>1.0068416595458984E-3</c:v>
                </c:pt>
                <c:pt idx="54971">
                  <c:v>1.007080078125E-3</c:v>
                </c:pt>
                <c:pt idx="54972">
                  <c:v>1.007080078125E-3</c:v>
                </c:pt>
                <c:pt idx="54973">
                  <c:v>1.007080078125E-2</c:v>
                </c:pt>
                <c:pt idx="54974">
                  <c:v>1.007080078125E-3</c:v>
                </c:pt>
                <c:pt idx="54975">
                  <c:v>1.007080078125E-3</c:v>
                </c:pt>
                <c:pt idx="54976">
                  <c:v>1.0068416595458984E-3</c:v>
                </c:pt>
                <c:pt idx="54977">
                  <c:v>1.007080078125E-3</c:v>
                </c:pt>
                <c:pt idx="54978">
                  <c:v>1.007080078125E-3</c:v>
                </c:pt>
                <c:pt idx="54979">
                  <c:v>1.0068416595458984E-3</c:v>
                </c:pt>
                <c:pt idx="54980">
                  <c:v>1.007080078125E-3</c:v>
                </c:pt>
                <c:pt idx="54981">
                  <c:v>1.0080337524414063E-3</c:v>
                </c:pt>
                <c:pt idx="54982">
                  <c:v>1.007080078125E-3</c:v>
                </c:pt>
                <c:pt idx="54983">
                  <c:v>1.0068416595458984E-3</c:v>
                </c:pt>
                <c:pt idx="54984">
                  <c:v>1.007080078125E-3</c:v>
                </c:pt>
                <c:pt idx="54985">
                  <c:v>1.007080078125E-3</c:v>
                </c:pt>
                <c:pt idx="54986">
                  <c:v>1.0068416595458984E-3</c:v>
                </c:pt>
                <c:pt idx="54987">
                  <c:v>1.007080078125E-3</c:v>
                </c:pt>
                <c:pt idx="54988">
                  <c:v>1.007080078125E-3</c:v>
                </c:pt>
                <c:pt idx="54989">
                  <c:v>1.0068416595458984E-3</c:v>
                </c:pt>
                <c:pt idx="54990">
                  <c:v>1.007080078125E-3</c:v>
                </c:pt>
                <c:pt idx="54991">
                  <c:v>1.007080078125E-3</c:v>
                </c:pt>
                <c:pt idx="54992">
                  <c:v>1.0068416595458984E-3</c:v>
                </c:pt>
                <c:pt idx="54993">
                  <c:v>1.007080078125E-3</c:v>
                </c:pt>
                <c:pt idx="54994">
                  <c:v>1.0080337524414063E-3</c:v>
                </c:pt>
                <c:pt idx="54995">
                  <c:v>1.0068416595458984E-3</c:v>
                </c:pt>
                <c:pt idx="54996">
                  <c:v>1.007080078125E-3</c:v>
                </c:pt>
                <c:pt idx="54997">
                  <c:v>1.007080078125E-3</c:v>
                </c:pt>
                <c:pt idx="54998">
                  <c:v>1.0068416595458984E-3</c:v>
                </c:pt>
                <c:pt idx="54999">
                  <c:v>1.007080078125E-3</c:v>
                </c:pt>
                <c:pt idx="55000">
                  <c:v>1.007080078125E-3</c:v>
                </c:pt>
                <c:pt idx="55001">
                  <c:v>1.0068416595458984E-3</c:v>
                </c:pt>
                <c:pt idx="55002">
                  <c:v>1.007080078125E-3</c:v>
                </c:pt>
                <c:pt idx="55003">
                  <c:v>1.007080078125E-3</c:v>
                </c:pt>
                <c:pt idx="55004">
                  <c:v>1.0068416595458984E-3</c:v>
                </c:pt>
                <c:pt idx="55005">
                  <c:v>1.007080078125E-3</c:v>
                </c:pt>
                <c:pt idx="55006">
                  <c:v>1.0080337524414063E-3</c:v>
                </c:pt>
                <c:pt idx="55007">
                  <c:v>1.007080078125E-3</c:v>
                </c:pt>
                <c:pt idx="55008">
                  <c:v>1.0068416595458984E-3</c:v>
                </c:pt>
                <c:pt idx="55009">
                  <c:v>1.007080078125E-3</c:v>
                </c:pt>
                <c:pt idx="55010">
                  <c:v>1.007080078125E-3</c:v>
                </c:pt>
                <c:pt idx="55011">
                  <c:v>1.0068416595458984E-3</c:v>
                </c:pt>
                <c:pt idx="55012">
                  <c:v>1.007080078125E-3</c:v>
                </c:pt>
                <c:pt idx="55013">
                  <c:v>1.007080078125E-3</c:v>
                </c:pt>
                <c:pt idx="55014">
                  <c:v>1.0068416595458984E-3</c:v>
                </c:pt>
                <c:pt idx="55015">
                  <c:v>1.007080078125E-3</c:v>
                </c:pt>
                <c:pt idx="55016">
                  <c:v>1.007080078125E-3</c:v>
                </c:pt>
                <c:pt idx="55017">
                  <c:v>1.0068416595458984E-3</c:v>
                </c:pt>
                <c:pt idx="55018">
                  <c:v>1.007080078125E-3</c:v>
                </c:pt>
                <c:pt idx="55019">
                  <c:v>1.0080337524414063E-3</c:v>
                </c:pt>
                <c:pt idx="55020">
                  <c:v>1.0068416595458984E-3</c:v>
                </c:pt>
                <c:pt idx="55021">
                  <c:v>1.007080078125E-3</c:v>
                </c:pt>
                <c:pt idx="55022">
                  <c:v>1.007080078125E-3</c:v>
                </c:pt>
                <c:pt idx="55023">
                  <c:v>1.0068416595458984E-3</c:v>
                </c:pt>
                <c:pt idx="55024">
                  <c:v>1.007080078125E-3</c:v>
                </c:pt>
                <c:pt idx="55025">
                  <c:v>1.007080078125E-3</c:v>
                </c:pt>
                <c:pt idx="55026">
                  <c:v>1.0068416595458984E-3</c:v>
                </c:pt>
                <c:pt idx="55027">
                  <c:v>1.007080078125E-3</c:v>
                </c:pt>
                <c:pt idx="55028">
                  <c:v>1.007080078125E-3</c:v>
                </c:pt>
                <c:pt idx="55029">
                  <c:v>1.0068416595458984E-3</c:v>
                </c:pt>
                <c:pt idx="55030">
                  <c:v>1.007080078125E-3</c:v>
                </c:pt>
                <c:pt idx="55031">
                  <c:v>1.0080337524414063E-3</c:v>
                </c:pt>
                <c:pt idx="55032">
                  <c:v>1.007080078125E-3</c:v>
                </c:pt>
                <c:pt idx="55033">
                  <c:v>1.0068416595458984E-3</c:v>
                </c:pt>
                <c:pt idx="55034">
                  <c:v>1.007080078125E-3</c:v>
                </c:pt>
                <c:pt idx="55035">
                  <c:v>1.007080078125E-3</c:v>
                </c:pt>
                <c:pt idx="55036">
                  <c:v>1.0068416595458984E-3</c:v>
                </c:pt>
                <c:pt idx="55037">
                  <c:v>1.007080078125E-3</c:v>
                </c:pt>
                <c:pt idx="55038">
                  <c:v>1.007080078125E-3</c:v>
                </c:pt>
                <c:pt idx="55039">
                  <c:v>1.0068416595458984E-3</c:v>
                </c:pt>
                <c:pt idx="55040">
                  <c:v>1.007080078125E-3</c:v>
                </c:pt>
                <c:pt idx="55041">
                  <c:v>1.007080078125E-3</c:v>
                </c:pt>
                <c:pt idx="55042">
                  <c:v>1.0068416595458984E-3</c:v>
                </c:pt>
                <c:pt idx="55043">
                  <c:v>1.007080078125E-3</c:v>
                </c:pt>
                <c:pt idx="55044">
                  <c:v>1.0080337524414063E-3</c:v>
                </c:pt>
                <c:pt idx="55045">
                  <c:v>1.0068416595458984E-3</c:v>
                </c:pt>
                <c:pt idx="55046">
                  <c:v>1.007080078125E-3</c:v>
                </c:pt>
                <c:pt idx="55047">
                  <c:v>1.007080078125E-3</c:v>
                </c:pt>
                <c:pt idx="55048">
                  <c:v>1.0068416595458984E-3</c:v>
                </c:pt>
                <c:pt idx="55049">
                  <c:v>1.007080078125E-3</c:v>
                </c:pt>
                <c:pt idx="55050">
                  <c:v>1.007080078125E-3</c:v>
                </c:pt>
                <c:pt idx="55051">
                  <c:v>1.0068416595458984E-3</c:v>
                </c:pt>
                <c:pt idx="55052">
                  <c:v>1.007080078125E-3</c:v>
                </c:pt>
                <c:pt idx="55053">
                  <c:v>1.007080078125E-3</c:v>
                </c:pt>
                <c:pt idx="55054">
                  <c:v>1.0068416595458984E-3</c:v>
                </c:pt>
                <c:pt idx="55055">
                  <c:v>1.007080078125E-3</c:v>
                </c:pt>
                <c:pt idx="55056">
                  <c:v>1.0080337524414063E-3</c:v>
                </c:pt>
                <c:pt idx="55057">
                  <c:v>1.007080078125E-3</c:v>
                </c:pt>
                <c:pt idx="55058">
                  <c:v>1.0068416595458984E-3</c:v>
                </c:pt>
                <c:pt idx="55059">
                  <c:v>1.007080078125E-3</c:v>
                </c:pt>
                <c:pt idx="55060">
                  <c:v>1.007080078125E-3</c:v>
                </c:pt>
                <c:pt idx="55061">
                  <c:v>1.0068416595458984E-3</c:v>
                </c:pt>
                <c:pt idx="55062">
                  <c:v>1.007080078125E-3</c:v>
                </c:pt>
                <c:pt idx="55063">
                  <c:v>1.007080078125E-3</c:v>
                </c:pt>
                <c:pt idx="55064">
                  <c:v>1.0068416595458984E-3</c:v>
                </c:pt>
                <c:pt idx="55065">
                  <c:v>1.007080078125E-3</c:v>
                </c:pt>
                <c:pt idx="55066">
                  <c:v>1.007080078125E-3</c:v>
                </c:pt>
                <c:pt idx="55067">
                  <c:v>1.0068416595458984E-3</c:v>
                </c:pt>
                <c:pt idx="55068">
                  <c:v>1.007080078125E-3</c:v>
                </c:pt>
                <c:pt idx="55069">
                  <c:v>1.0080337524414063E-3</c:v>
                </c:pt>
                <c:pt idx="55070">
                  <c:v>1.0068416595458984E-3</c:v>
                </c:pt>
                <c:pt idx="55071">
                  <c:v>1.007080078125E-3</c:v>
                </c:pt>
                <c:pt idx="55072">
                  <c:v>1.007080078125E-3</c:v>
                </c:pt>
                <c:pt idx="55073">
                  <c:v>1.0068416595458984E-3</c:v>
                </c:pt>
                <c:pt idx="55074">
                  <c:v>1.007080078125E-3</c:v>
                </c:pt>
                <c:pt idx="55075">
                  <c:v>1.007080078125E-3</c:v>
                </c:pt>
                <c:pt idx="55076">
                  <c:v>1.0068416595458984E-3</c:v>
                </c:pt>
                <c:pt idx="55077">
                  <c:v>1.007080078125E-3</c:v>
                </c:pt>
                <c:pt idx="55078">
                  <c:v>1.007080078125E-3</c:v>
                </c:pt>
                <c:pt idx="55079">
                  <c:v>1.0068416595458984E-3</c:v>
                </c:pt>
                <c:pt idx="55080">
                  <c:v>1.007080078125E-3</c:v>
                </c:pt>
                <c:pt idx="55081">
                  <c:v>1.0080337524414063E-3</c:v>
                </c:pt>
                <c:pt idx="55082">
                  <c:v>1.007080078125E-3</c:v>
                </c:pt>
                <c:pt idx="55083">
                  <c:v>1.0068416595458984E-3</c:v>
                </c:pt>
                <c:pt idx="55084">
                  <c:v>1.007080078125E-3</c:v>
                </c:pt>
                <c:pt idx="55085">
                  <c:v>1.007080078125E-3</c:v>
                </c:pt>
                <c:pt idx="55086">
                  <c:v>1.0068416595458984E-3</c:v>
                </c:pt>
                <c:pt idx="55087">
                  <c:v>1.007080078125E-3</c:v>
                </c:pt>
                <c:pt idx="55088">
                  <c:v>1.007080078125E-3</c:v>
                </c:pt>
                <c:pt idx="55089">
                  <c:v>1.0068416595458984E-3</c:v>
                </c:pt>
                <c:pt idx="55090">
                  <c:v>1.007080078125E-3</c:v>
                </c:pt>
                <c:pt idx="55091">
                  <c:v>1.007080078125E-3</c:v>
                </c:pt>
                <c:pt idx="55092">
                  <c:v>1.0068416595458984E-3</c:v>
                </c:pt>
                <c:pt idx="55093">
                  <c:v>1.007080078125E-3</c:v>
                </c:pt>
                <c:pt idx="55094">
                  <c:v>1.0080337524414063E-3</c:v>
                </c:pt>
                <c:pt idx="55095">
                  <c:v>1.0068416595458984E-3</c:v>
                </c:pt>
                <c:pt idx="55096">
                  <c:v>1.007080078125E-3</c:v>
                </c:pt>
                <c:pt idx="55097">
                  <c:v>1.007080078125E-3</c:v>
                </c:pt>
                <c:pt idx="55098">
                  <c:v>1.0068416595458984E-3</c:v>
                </c:pt>
                <c:pt idx="55099">
                  <c:v>1.007080078125E-3</c:v>
                </c:pt>
                <c:pt idx="55100">
                  <c:v>1.007080078125E-3</c:v>
                </c:pt>
                <c:pt idx="55101">
                  <c:v>1.0068416595458984E-3</c:v>
                </c:pt>
                <c:pt idx="55102">
                  <c:v>1.007080078125E-3</c:v>
                </c:pt>
                <c:pt idx="55103">
                  <c:v>1.007080078125E-3</c:v>
                </c:pt>
                <c:pt idx="55104">
                  <c:v>1.0068416595458984E-3</c:v>
                </c:pt>
                <c:pt idx="55105">
                  <c:v>1.007080078125E-3</c:v>
                </c:pt>
                <c:pt idx="55106">
                  <c:v>1.0080337524414063E-3</c:v>
                </c:pt>
                <c:pt idx="55107">
                  <c:v>1.007080078125E-3</c:v>
                </c:pt>
                <c:pt idx="55108">
                  <c:v>1.0068416595458984E-3</c:v>
                </c:pt>
                <c:pt idx="55109">
                  <c:v>1.007080078125E-3</c:v>
                </c:pt>
                <c:pt idx="55110">
                  <c:v>1.007080078125E-3</c:v>
                </c:pt>
                <c:pt idx="55111">
                  <c:v>1.0068416595458984E-3</c:v>
                </c:pt>
                <c:pt idx="55112">
                  <c:v>1.007080078125E-3</c:v>
                </c:pt>
                <c:pt idx="55113">
                  <c:v>1.007080078125E-3</c:v>
                </c:pt>
                <c:pt idx="55114">
                  <c:v>1.0068416595458984E-3</c:v>
                </c:pt>
                <c:pt idx="55115">
                  <c:v>1.007080078125E-3</c:v>
                </c:pt>
                <c:pt idx="55116">
                  <c:v>1.007080078125E-3</c:v>
                </c:pt>
                <c:pt idx="55117">
                  <c:v>1.0068416595458984E-3</c:v>
                </c:pt>
                <c:pt idx="55118">
                  <c:v>1.0080337524414063E-3</c:v>
                </c:pt>
                <c:pt idx="55119">
                  <c:v>1.007080078125E-3</c:v>
                </c:pt>
                <c:pt idx="55120">
                  <c:v>1.0068416595458984E-3</c:v>
                </c:pt>
                <c:pt idx="55121">
                  <c:v>1.007080078125E-3</c:v>
                </c:pt>
                <c:pt idx="55122">
                  <c:v>1.007080078125E-3</c:v>
                </c:pt>
                <c:pt idx="55123">
                  <c:v>1.0068416595458984E-3</c:v>
                </c:pt>
                <c:pt idx="55124">
                  <c:v>1.007080078125E-3</c:v>
                </c:pt>
                <c:pt idx="55125">
                  <c:v>1.007080078125E-3</c:v>
                </c:pt>
                <c:pt idx="55126">
                  <c:v>1.0068416595458984E-3</c:v>
                </c:pt>
                <c:pt idx="55127">
                  <c:v>1.007080078125E-3</c:v>
                </c:pt>
                <c:pt idx="55128">
                  <c:v>1.007080078125E-3</c:v>
                </c:pt>
                <c:pt idx="55129">
                  <c:v>1.0068416595458984E-3</c:v>
                </c:pt>
                <c:pt idx="55130">
                  <c:v>1.007080078125E-3</c:v>
                </c:pt>
                <c:pt idx="55131">
                  <c:v>1.0080337524414063E-3</c:v>
                </c:pt>
                <c:pt idx="55132">
                  <c:v>1.007080078125E-3</c:v>
                </c:pt>
                <c:pt idx="55133">
                  <c:v>1.0068416595458984E-3</c:v>
                </c:pt>
                <c:pt idx="55134">
                  <c:v>1.007080078125E-3</c:v>
                </c:pt>
                <c:pt idx="55135">
                  <c:v>1.007080078125E-3</c:v>
                </c:pt>
                <c:pt idx="55136">
                  <c:v>1.0068416595458984E-3</c:v>
                </c:pt>
                <c:pt idx="55137">
                  <c:v>1.007080078125E-3</c:v>
                </c:pt>
                <c:pt idx="55138">
                  <c:v>1.007080078125E-3</c:v>
                </c:pt>
                <c:pt idx="55139">
                  <c:v>1.0068416595458984E-3</c:v>
                </c:pt>
                <c:pt idx="55140">
                  <c:v>1.007080078125E-3</c:v>
                </c:pt>
                <c:pt idx="55141">
                  <c:v>1.007080078125E-3</c:v>
                </c:pt>
                <c:pt idx="55142">
                  <c:v>1.0068416595458984E-3</c:v>
                </c:pt>
                <c:pt idx="55143">
                  <c:v>1.0080337524414063E-3</c:v>
                </c:pt>
                <c:pt idx="55144">
                  <c:v>1.007080078125E-3</c:v>
                </c:pt>
                <c:pt idx="55145">
                  <c:v>1.0068416595458984E-3</c:v>
                </c:pt>
                <c:pt idx="55146">
                  <c:v>1.007080078125E-3</c:v>
                </c:pt>
                <c:pt idx="55147">
                  <c:v>1.007080078125E-3</c:v>
                </c:pt>
                <c:pt idx="55148">
                  <c:v>1.0068416595458984E-3</c:v>
                </c:pt>
                <c:pt idx="55149">
                  <c:v>1.007080078125E-3</c:v>
                </c:pt>
                <c:pt idx="55150">
                  <c:v>1.007080078125E-3</c:v>
                </c:pt>
                <c:pt idx="55151">
                  <c:v>1.0068416595458984E-3</c:v>
                </c:pt>
                <c:pt idx="55152">
                  <c:v>1.007080078125E-3</c:v>
                </c:pt>
                <c:pt idx="55153">
                  <c:v>1.007080078125E-3</c:v>
                </c:pt>
                <c:pt idx="55154">
                  <c:v>1.0068416595458984E-3</c:v>
                </c:pt>
                <c:pt idx="55155">
                  <c:v>1.007080078125E-3</c:v>
                </c:pt>
                <c:pt idx="55156">
                  <c:v>1.0080337524414063E-3</c:v>
                </c:pt>
                <c:pt idx="55157">
                  <c:v>1.007080078125E-3</c:v>
                </c:pt>
                <c:pt idx="55158">
                  <c:v>1.0068416595458984E-3</c:v>
                </c:pt>
                <c:pt idx="55159">
                  <c:v>1.007080078125E-3</c:v>
                </c:pt>
                <c:pt idx="55160">
                  <c:v>1.007080078125E-3</c:v>
                </c:pt>
                <c:pt idx="55161">
                  <c:v>2.0139217376708984E-3</c:v>
                </c:pt>
                <c:pt idx="55162">
                  <c:v>1.007080078125E-3</c:v>
                </c:pt>
                <c:pt idx="55163">
                  <c:v>1.0068416595458984E-3</c:v>
                </c:pt>
                <c:pt idx="55164">
                  <c:v>1.007080078125E-3</c:v>
                </c:pt>
                <c:pt idx="55165">
                  <c:v>1.007080078125E-3</c:v>
                </c:pt>
                <c:pt idx="55166">
                  <c:v>1.0068416595458984E-3</c:v>
                </c:pt>
                <c:pt idx="55167">
                  <c:v>1.0080337524414063E-3</c:v>
                </c:pt>
                <c:pt idx="55168">
                  <c:v>1.007080078125E-3</c:v>
                </c:pt>
                <c:pt idx="55169">
                  <c:v>1.0068416595458984E-3</c:v>
                </c:pt>
                <c:pt idx="55170">
                  <c:v>1.007080078125E-3</c:v>
                </c:pt>
                <c:pt idx="55171">
                  <c:v>1.007080078125E-3</c:v>
                </c:pt>
                <c:pt idx="55172">
                  <c:v>1.0068416595458984E-3</c:v>
                </c:pt>
                <c:pt idx="55173">
                  <c:v>1.007080078125E-3</c:v>
                </c:pt>
                <c:pt idx="55174">
                  <c:v>1.007080078125E-3</c:v>
                </c:pt>
                <c:pt idx="55175">
                  <c:v>1.0068416595458984E-3</c:v>
                </c:pt>
                <c:pt idx="55176">
                  <c:v>1.007080078125E-3</c:v>
                </c:pt>
                <c:pt idx="55177">
                  <c:v>1.007080078125E-3</c:v>
                </c:pt>
                <c:pt idx="55178">
                  <c:v>1.0068416595458984E-3</c:v>
                </c:pt>
                <c:pt idx="55179">
                  <c:v>1.007080078125E-3</c:v>
                </c:pt>
                <c:pt idx="55180">
                  <c:v>1.0080337524414063E-3</c:v>
                </c:pt>
                <c:pt idx="55181">
                  <c:v>1.007080078125E-3</c:v>
                </c:pt>
                <c:pt idx="55182">
                  <c:v>1.0068416595458984E-3</c:v>
                </c:pt>
                <c:pt idx="55183">
                  <c:v>1.007080078125E-3</c:v>
                </c:pt>
                <c:pt idx="55184">
                  <c:v>1.007080078125E-3</c:v>
                </c:pt>
                <c:pt idx="55185">
                  <c:v>1.0068416595458984E-3</c:v>
                </c:pt>
                <c:pt idx="55186">
                  <c:v>1.007080078125E-3</c:v>
                </c:pt>
                <c:pt idx="55187">
                  <c:v>1.007080078125E-3</c:v>
                </c:pt>
                <c:pt idx="55188">
                  <c:v>1.0068416595458984E-3</c:v>
                </c:pt>
                <c:pt idx="55189">
                  <c:v>1.007080078125E-3</c:v>
                </c:pt>
                <c:pt idx="55190">
                  <c:v>1.007080078125E-3</c:v>
                </c:pt>
                <c:pt idx="55191">
                  <c:v>1.0068416595458984E-3</c:v>
                </c:pt>
                <c:pt idx="55192">
                  <c:v>1.0080337524414063E-3</c:v>
                </c:pt>
                <c:pt idx="55193">
                  <c:v>1.007080078125E-3</c:v>
                </c:pt>
                <c:pt idx="55194">
                  <c:v>1.0068416595458984E-3</c:v>
                </c:pt>
                <c:pt idx="55195">
                  <c:v>3.0210018157958984E-3</c:v>
                </c:pt>
                <c:pt idx="55196">
                  <c:v>1.007080078125E-3</c:v>
                </c:pt>
                <c:pt idx="55197">
                  <c:v>1.007080078125E-3</c:v>
                </c:pt>
                <c:pt idx="55198">
                  <c:v>1.0068416595458984E-3</c:v>
                </c:pt>
                <c:pt idx="55199">
                  <c:v>1.007080078125E-3</c:v>
                </c:pt>
                <c:pt idx="55200">
                  <c:v>1.007080078125E-3</c:v>
                </c:pt>
                <c:pt idx="55201">
                  <c:v>1.0068416595458984E-3</c:v>
                </c:pt>
                <c:pt idx="55202">
                  <c:v>1.007080078125E-3</c:v>
                </c:pt>
                <c:pt idx="55203">
                  <c:v>1.0080337524414063E-3</c:v>
                </c:pt>
                <c:pt idx="55204">
                  <c:v>1.007080078125E-3</c:v>
                </c:pt>
                <c:pt idx="55205">
                  <c:v>1.0068416595458984E-3</c:v>
                </c:pt>
                <c:pt idx="55206">
                  <c:v>1.007080078125E-3</c:v>
                </c:pt>
                <c:pt idx="55207">
                  <c:v>1.007080078125E-3</c:v>
                </c:pt>
                <c:pt idx="55208">
                  <c:v>1.0068416595458984E-3</c:v>
                </c:pt>
                <c:pt idx="55209">
                  <c:v>1.007080078125E-3</c:v>
                </c:pt>
                <c:pt idx="55210">
                  <c:v>1.007080078125E-3</c:v>
                </c:pt>
                <c:pt idx="55211">
                  <c:v>1.0068416595458984E-3</c:v>
                </c:pt>
                <c:pt idx="55212">
                  <c:v>1.007080078125E-3</c:v>
                </c:pt>
                <c:pt idx="55213">
                  <c:v>1.007080078125E-3</c:v>
                </c:pt>
                <c:pt idx="55214">
                  <c:v>1.0068416595458984E-3</c:v>
                </c:pt>
                <c:pt idx="55215">
                  <c:v>1.0080337524414063E-3</c:v>
                </c:pt>
                <c:pt idx="55216">
                  <c:v>1.007080078125E-3</c:v>
                </c:pt>
                <c:pt idx="55217">
                  <c:v>1.0068416595458984E-3</c:v>
                </c:pt>
                <c:pt idx="55218">
                  <c:v>1.007080078125E-3</c:v>
                </c:pt>
                <c:pt idx="55219">
                  <c:v>1.007080078125E-3</c:v>
                </c:pt>
                <c:pt idx="55220">
                  <c:v>1.0068416595458984E-3</c:v>
                </c:pt>
                <c:pt idx="55221">
                  <c:v>1.007080078125E-3</c:v>
                </c:pt>
                <c:pt idx="55222">
                  <c:v>1.007080078125E-3</c:v>
                </c:pt>
                <c:pt idx="55223">
                  <c:v>1.0068416595458984E-3</c:v>
                </c:pt>
                <c:pt idx="55224">
                  <c:v>1.007080078125E-3</c:v>
                </c:pt>
                <c:pt idx="55225">
                  <c:v>1.007080078125E-3</c:v>
                </c:pt>
                <c:pt idx="55226">
                  <c:v>1.0068416595458984E-3</c:v>
                </c:pt>
                <c:pt idx="55227">
                  <c:v>1.007080078125E-3</c:v>
                </c:pt>
                <c:pt idx="55228">
                  <c:v>1.0080337524414063E-3</c:v>
                </c:pt>
                <c:pt idx="55229">
                  <c:v>1.007080078125E-3</c:v>
                </c:pt>
                <c:pt idx="55230">
                  <c:v>1.0068416595458984E-3</c:v>
                </c:pt>
                <c:pt idx="55231">
                  <c:v>1.007080078125E-3</c:v>
                </c:pt>
                <c:pt idx="55232">
                  <c:v>1.007080078125E-3</c:v>
                </c:pt>
                <c:pt idx="55233">
                  <c:v>1.0068416595458984E-3</c:v>
                </c:pt>
                <c:pt idx="55234">
                  <c:v>1.007080078125E-3</c:v>
                </c:pt>
                <c:pt idx="55235">
                  <c:v>1.007080078125E-3</c:v>
                </c:pt>
                <c:pt idx="55236">
                  <c:v>1.0068416595458984E-3</c:v>
                </c:pt>
                <c:pt idx="55237">
                  <c:v>1.007080078125E-3</c:v>
                </c:pt>
                <c:pt idx="55238">
                  <c:v>1.007080078125E-3</c:v>
                </c:pt>
                <c:pt idx="55239">
                  <c:v>1.0068416595458984E-3</c:v>
                </c:pt>
                <c:pt idx="55240">
                  <c:v>1.0080337524414063E-3</c:v>
                </c:pt>
                <c:pt idx="55241">
                  <c:v>1.007080078125E-3</c:v>
                </c:pt>
                <c:pt idx="55242">
                  <c:v>1.0068416595458984E-3</c:v>
                </c:pt>
                <c:pt idx="55243">
                  <c:v>1.007080078125E-3</c:v>
                </c:pt>
                <c:pt idx="55244">
                  <c:v>1.007080078125E-3</c:v>
                </c:pt>
                <c:pt idx="55245">
                  <c:v>1.0068416595458984E-3</c:v>
                </c:pt>
                <c:pt idx="55246">
                  <c:v>1.007080078125E-3</c:v>
                </c:pt>
                <c:pt idx="55247">
                  <c:v>1.007080078125E-3</c:v>
                </c:pt>
                <c:pt idx="55248">
                  <c:v>1.0068416595458984E-3</c:v>
                </c:pt>
                <c:pt idx="55249">
                  <c:v>1.007080078125E-3</c:v>
                </c:pt>
                <c:pt idx="55250">
                  <c:v>1.007080078125E-3</c:v>
                </c:pt>
                <c:pt idx="55251">
                  <c:v>1.0068416595458984E-3</c:v>
                </c:pt>
                <c:pt idx="55252">
                  <c:v>1.007080078125E-3</c:v>
                </c:pt>
                <c:pt idx="55253">
                  <c:v>1.0080337524414063E-3</c:v>
                </c:pt>
                <c:pt idx="55254">
                  <c:v>1.007080078125E-3</c:v>
                </c:pt>
                <c:pt idx="55255">
                  <c:v>1.0068416595458984E-3</c:v>
                </c:pt>
                <c:pt idx="55256">
                  <c:v>1.007080078125E-3</c:v>
                </c:pt>
                <c:pt idx="55257">
                  <c:v>1.007080078125E-3</c:v>
                </c:pt>
                <c:pt idx="55258">
                  <c:v>1.0068416595458984E-3</c:v>
                </c:pt>
                <c:pt idx="55259">
                  <c:v>1.007080078125E-3</c:v>
                </c:pt>
                <c:pt idx="55260">
                  <c:v>1.007080078125E-3</c:v>
                </c:pt>
                <c:pt idx="55261">
                  <c:v>1.0068416595458984E-3</c:v>
                </c:pt>
                <c:pt idx="55262">
                  <c:v>1.007080078125E-3</c:v>
                </c:pt>
                <c:pt idx="55263">
                  <c:v>1.007080078125E-3</c:v>
                </c:pt>
                <c:pt idx="55264">
                  <c:v>1.0068416595458984E-3</c:v>
                </c:pt>
                <c:pt idx="55265">
                  <c:v>1.0080337524414063E-3</c:v>
                </c:pt>
                <c:pt idx="55266">
                  <c:v>1.007080078125E-3</c:v>
                </c:pt>
                <c:pt idx="55267">
                  <c:v>1.0068416595458984E-3</c:v>
                </c:pt>
                <c:pt idx="55268">
                  <c:v>1.007080078125E-3</c:v>
                </c:pt>
                <c:pt idx="55269">
                  <c:v>1.007080078125E-3</c:v>
                </c:pt>
                <c:pt idx="55270">
                  <c:v>1.0068416595458984E-3</c:v>
                </c:pt>
                <c:pt idx="55271">
                  <c:v>1.007080078125E-3</c:v>
                </c:pt>
                <c:pt idx="55272">
                  <c:v>1.007080078125E-3</c:v>
                </c:pt>
                <c:pt idx="55273">
                  <c:v>1.0068416595458984E-3</c:v>
                </c:pt>
                <c:pt idx="55274">
                  <c:v>1.007080078125E-3</c:v>
                </c:pt>
                <c:pt idx="55275">
                  <c:v>1.007080078125E-3</c:v>
                </c:pt>
                <c:pt idx="55276">
                  <c:v>1.0068416595458984E-3</c:v>
                </c:pt>
                <c:pt idx="55277">
                  <c:v>1.007080078125E-3</c:v>
                </c:pt>
                <c:pt idx="55278">
                  <c:v>1.0080337524414063E-3</c:v>
                </c:pt>
                <c:pt idx="55279">
                  <c:v>1.007080078125E-3</c:v>
                </c:pt>
                <c:pt idx="55280">
                  <c:v>1.0068416595458984E-3</c:v>
                </c:pt>
                <c:pt idx="55281">
                  <c:v>1.007080078125E-3</c:v>
                </c:pt>
                <c:pt idx="55282">
                  <c:v>1.007080078125E-3</c:v>
                </c:pt>
                <c:pt idx="55283">
                  <c:v>1.0068416595458984E-3</c:v>
                </c:pt>
                <c:pt idx="55284">
                  <c:v>1.007080078125E-3</c:v>
                </c:pt>
                <c:pt idx="55285">
                  <c:v>1.007080078125E-3</c:v>
                </c:pt>
                <c:pt idx="55286">
                  <c:v>1.0068416595458984E-3</c:v>
                </c:pt>
                <c:pt idx="55287">
                  <c:v>1.007080078125E-3</c:v>
                </c:pt>
                <c:pt idx="55288">
                  <c:v>1.007080078125E-3</c:v>
                </c:pt>
                <c:pt idx="55289">
                  <c:v>1.0068416595458984E-3</c:v>
                </c:pt>
                <c:pt idx="55290">
                  <c:v>1.0080337524414063E-3</c:v>
                </c:pt>
                <c:pt idx="55291">
                  <c:v>1.007080078125E-3</c:v>
                </c:pt>
                <c:pt idx="55292">
                  <c:v>1.0068416595458984E-3</c:v>
                </c:pt>
                <c:pt idx="55293">
                  <c:v>1.007080078125E-3</c:v>
                </c:pt>
                <c:pt idx="55294">
                  <c:v>1.007080078125E-3</c:v>
                </c:pt>
                <c:pt idx="55295">
                  <c:v>1.0068416595458984E-3</c:v>
                </c:pt>
                <c:pt idx="55296">
                  <c:v>1.007080078125E-3</c:v>
                </c:pt>
                <c:pt idx="55297">
                  <c:v>1.007080078125E-3</c:v>
                </c:pt>
                <c:pt idx="55298">
                  <c:v>1.0068416595458984E-3</c:v>
                </c:pt>
                <c:pt idx="55299">
                  <c:v>1.007080078125E-3</c:v>
                </c:pt>
                <c:pt idx="55300">
                  <c:v>1.007080078125E-3</c:v>
                </c:pt>
                <c:pt idx="55301">
                  <c:v>1.0068416595458984E-3</c:v>
                </c:pt>
                <c:pt idx="55302">
                  <c:v>1.007080078125E-3</c:v>
                </c:pt>
                <c:pt idx="55303">
                  <c:v>1.0080337524414063E-3</c:v>
                </c:pt>
                <c:pt idx="55304">
                  <c:v>1.007080078125E-3</c:v>
                </c:pt>
                <c:pt idx="55305">
                  <c:v>1.0068416595458984E-3</c:v>
                </c:pt>
                <c:pt idx="55306">
                  <c:v>1.007080078125E-3</c:v>
                </c:pt>
                <c:pt idx="55307">
                  <c:v>1.007080078125E-3</c:v>
                </c:pt>
                <c:pt idx="55308">
                  <c:v>1.0068416595458984E-3</c:v>
                </c:pt>
                <c:pt idx="55309">
                  <c:v>1.007080078125E-3</c:v>
                </c:pt>
                <c:pt idx="55310">
                  <c:v>1.007080078125E-3</c:v>
                </c:pt>
                <c:pt idx="55311">
                  <c:v>1.0068416595458984E-3</c:v>
                </c:pt>
                <c:pt idx="55312">
                  <c:v>1.007080078125E-3</c:v>
                </c:pt>
                <c:pt idx="55313">
                  <c:v>1.007080078125E-3</c:v>
                </c:pt>
                <c:pt idx="55314">
                  <c:v>1.0068416595458984E-3</c:v>
                </c:pt>
                <c:pt idx="55315">
                  <c:v>1.0080337524414063E-3</c:v>
                </c:pt>
                <c:pt idx="55316">
                  <c:v>1.007080078125E-3</c:v>
                </c:pt>
                <c:pt idx="55317">
                  <c:v>1.0068416595458984E-3</c:v>
                </c:pt>
                <c:pt idx="55318">
                  <c:v>1.007080078125E-3</c:v>
                </c:pt>
                <c:pt idx="55319">
                  <c:v>1.007080078125E-3</c:v>
                </c:pt>
                <c:pt idx="55320">
                  <c:v>1.0068416595458984E-3</c:v>
                </c:pt>
                <c:pt idx="55321">
                  <c:v>1.007080078125E-3</c:v>
                </c:pt>
                <c:pt idx="55322">
                  <c:v>1.007080078125E-3</c:v>
                </c:pt>
                <c:pt idx="55323">
                  <c:v>1.0068416595458984E-3</c:v>
                </c:pt>
                <c:pt idx="55324">
                  <c:v>1.007080078125E-3</c:v>
                </c:pt>
                <c:pt idx="55325">
                  <c:v>1.007080078125E-3</c:v>
                </c:pt>
                <c:pt idx="55326">
                  <c:v>1.0068416595458984E-3</c:v>
                </c:pt>
                <c:pt idx="55327">
                  <c:v>1.007080078125E-3</c:v>
                </c:pt>
                <c:pt idx="55328">
                  <c:v>1.0080337524414063E-3</c:v>
                </c:pt>
                <c:pt idx="55329">
                  <c:v>1.007080078125E-3</c:v>
                </c:pt>
                <c:pt idx="55330">
                  <c:v>1.0068416595458984E-3</c:v>
                </c:pt>
                <c:pt idx="55331">
                  <c:v>1.007080078125E-3</c:v>
                </c:pt>
                <c:pt idx="55332">
                  <c:v>1.007080078125E-3</c:v>
                </c:pt>
                <c:pt idx="55333">
                  <c:v>1.0068416595458984E-3</c:v>
                </c:pt>
                <c:pt idx="55334">
                  <c:v>1.007080078125E-3</c:v>
                </c:pt>
                <c:pt idx="55335">
                  <c:v>1.007080078125E-3</c:v>
                </c:pt>
                <c:pt idx="55336">
                  <c:v>1.0068416595458984E-3</c:v>
                </c:pt>
                <c:pt idx="55337">
                  <c:v>1.007080078125E-3</c:v>
                </c:pt>
                <c:pt idx="55338">
                  <c:v>1.0068416595458984E-3</c:v>
                </c:pt>
                <c:pt idx="55339">
                  <c:v>1.007080078125E-3</c:v>
                </c:pt>
                <c:pt idx="55340">
                  <c:v>1.0080337524414063E-3</c:v>
                </c:pt>
                <c:pt idx="55341">
                  <c:v>1.007080078125E-3</c:v>
                </c:pt>
                <c:pt idx="55342">
                  <c:v>1.0068416595458984E-3</c:v>
                </c:pt>
                <c:pt idx="55343">
                  <c:v>1.007080078125E-3</c:v>
                </c:pt>
                <c:pt idx="55344">
                  <c:v>1.007080078125E-3</c:v>
                </c:pt>
                <c:pt idx="55345">
                  <c:v>1.0068416595458984E-3</c:v>
                </c:pt>
                <c:pt idx="55346">
                  <c:v>1.007080078125E-3</c:v>
                </c:pt>
                <c:pt idx="55347">
                  <c:v>1.007080078125E-3</c:v>
                </c:pt>
                <c:pt idx="55348">
                  <c:v>1.0068416595458984E-3</c:v>
                </c:pt>
                <c:pt idx="55349">
                  <c:v>1.007080078125E-3</c:v>
                </c:pt>
                <c:pt idx="55350">
                  <c:v>1.007080078125E-3</c:v>
                </c:pt>
                <c:pt idx="55351">
                  <c:v>1.0068416595458984E-3</c:v>
                </c:pt>
                <c:pt idx="55352">
                  <c:v>1.007080078125E-3</c:v>
                </c:pt>
                <c:pt idx="55353">
                  <c:v>1.0080337524414063E-3</c:v>
                </c:pt>
                <c:pt idx="55354">
                  <c:v>1.007080078125E-3</c:v>
                </c:pt>
                <c:pt idx="55355">
                  <c:v>1.0068416595458984E-3</c:v>
                </c:pt>
                <c:pt idx="55356">
                  <c:v>1.007080078125E-3</c:v>
                </c:pt>
                <c:pt idx="55357">
                  <c:v>1.007080078125E-3</c:v>
                </c:pt>
                <c:pt idx="55358">
                  <c:v>1.0068416595458984E-3</c:v>
                </c:pt>
                <c:pt idx="55359">
                  <c:v>1.007080078125E-3</c:v>
                </c:pt>
                <c:pt idx="55360">
                  <c:v>1.0068416595458984E-3</c:v>
                </c:pt>
                <c:pt idx="55361">
                  <c:v>7.0500373840332031E-3</c:v>
                </c:pt>
                <c:pt idx="55362">
                  <c:v>1.007080078125E-3</c:v>
                </c:pt>
                <c:pt idx="55363">
                  <c:v>1.007080078125E-3</c:v>
                </c:pt>
                <c:pt idx="55364">
                  <c:v>1.0068416595458984E-3</c:v>
                </c:pt>
                <c:pt idx="55365">
                  <c:v>1.007080078125E-3</c:v>
                </c:pt>
                <c:pt idx="55366">
                  <c:v>1.007080078125E-3</c:v>
                </c:pt>
                <c:pt idx="55367">
                  <c:v>1.0068416595458984E-3</c:v>
                </c:pt>
                <c:pt idx="55368">
                  <c:v>1.007080078125E-3</c:v>
                </c:pt>
                <c:pt idx="55369">
                  <c:v>1.007080078125E-3</c:v>
                </c:pt>
                <c:pt idx="55370">
                  <c:v>1.0068416595458984E-3</c:v>
                </c:pt>
                <c:pt idx="55371">
                  <c:v>1.007080078125E-3</c:v>
                </c:pt>
                <c:pt idx="55372">
                  <c:v>1.0080337524414063E-3</c:v>
                </c:pt>
                <c:pt idx="55373">
                  <c:v>1.007080078125E-3</c:v>
                </c:pt>
                <c:pt idx="55374">
                  <c:v>1.0068416595458984E-3</c:v>
                </c:pt>
                <c:pt idx="55375">
                  <c:v>1.007080078125E-3</c:v>
                </c:pt>
                <c:pt idx="55376">
                  <c:v>1.0068416595458984E-3</c:v>
                </c:pt>
                <c:pt idx="55377">
                  <c:v>1.007080078125E-3</c:v>
                </c:pt>
                <c:pt idx="55378">
                  <c:v>1.007080078125E-3</c:v>
                </c:pt>
                <c:pt idx="55379">
                  <c:v>1.0068416595458984E-3</c:v>
                </c:pt>
                <c:pt idx="55380">
                  <c:v>1.007080078125E-3</c:v>
                </c:pt>
                <c:pt idx="55381">
                  <c:v>1.007080078125E-3</c:v>
                </c:pt>
                <c:pt idx="55382">
                  <c:v>1.0068416595458984E-3</c:v>
                </c:pt>
                <c:pt idx="55383">
                  <c:v>1.007080078125E-3</c:v>
                </c:pt>
                <c:pt idx="55384">
                  <c:v>1.0080337524414063E-3</c:v>
                </c:pt>
                <c:pt idx="55385">
                  <c:v>1.007080078125E-3</c:v>
                </c:pt>
                <c:pt idx="55386">
                  <c:v>1.0068416595458984E-3</c:v>
                </c:pt>
                <c:pt idx="55387">
                  <c:v>1.007080078125E-3</c:v>
                </c:pt>
                <c:pt idx="55388">
                  <c:v>1.007080078125E-3</c:v>
                </c:pt>
                <c:pt idx="55389">
                  <c:v>1.0068416595458984E-3</c:v>
                </c:pt>
                <c:pt idx="55390">
                  <c:v>1.007080078125E-3</c:v>
                </c:pt>
                <c:pt idx="55391">
                  <c:v>1.007080078125E-3</c:v>
                </c:pt>
                <c:pt idx="55392">
                  <c:v>1.0068416595458984E-3</c:v>
                </c:pt>
                <c:pt idx="55393">
                  <c:v>1.007080078125E-3</c:v>
                </c:pt>
                <c:pt idx="55394">
                  <c:v>1.007080078125E-3</c:v>
                </c:pt>
                <c:pt idx="55395">
                  <c:v>1.0068416595458984E-3</c:v>
                </c:pt>
                <c:pt idx="55396">
                  <c:v>1.007080078125E-3</c:v>
                </c:pt>
                <c:pt idx="55397">
                  <c:v>1.0080337524414063E-3</c:v>
                </c:pt>
                <c:pt idx="55398">
                  <c:v>1.0068416595458984E-3</c:v>
                </c:pt>
                <c:pt idx="55399">
                  <c:v>1.007080078125E-3</c:v>
                </c:pt>
                <c:pt idx="55400">
                  <c:v>1.007080078125E-3</c:v>
                </c:pt>
                <c:pt idx="55401">
                  <c:v>1.0068416595458984E-3</c:v>
                </c:pt>
                <c:pt idx="55402">
                  <c:v>1.007080078125E-3</c:v>
                </c:pt>
                <c:pt idx="55403">
                  <c:v>1.007080078125E-3</c:v>
                </c:pt>
                <c:pt idx="55404">
                  <c:v>1.0068416595458984E-3</c:v>
                </c:pt>
                <c:pt idx="55405">
                  <c:v>1.007080078125E-3</c:v>
                </c:pt>
                <c:pt idx="55406">
                  <c:v>1.007080078125E-3</c:v>
                </c:pt>
                <c:pt idx="55407">
                  <c:v>1.0068416595458984E-3</c:v>
                </c:pt>
                <c:pt idx="55408">
                  <c:v>1.007080078125E-3</c:v>
                </c:pt>
                <c:pt idx="55409">
                  <c:v>1.0080337524414063E-3</c:v>
                </c:pt>
                <c:pt idx="55410">
                  <c:v>1.007080078125E-3</c:v>
                </c:pt>
                <c:pt idx="55411">
                  <c:v>1.0068416595458984E-3</c:v>
                </c:pt>
                <c:pt idx="55412">
                  <c:v>1.007080078125E-3</c:v>
                </c:pt>
                <c:pt idx="55413">
                  <c:v>1.007080078125E-3</c:v>
                </c:pt>
                <c:pt idx="55414">
                  <c:v>1.0068416595458984E-3</c:v>
                </c:pt>
                <c:pt idx="55415">
                  <c:v>1.007080078125E-3</c:v>
                </c:pt>
                <c:pt idx="55416">
                  <c:v>1.007080078125E-3</c:v>
                </c:pt>
                <c:pt idx="55417">
                  <c:v>1.0068416595458984E-3</c:v>
                </c:pt>
                <c:pt idx="55418">
                  <c:v>1.007080078125E-3</c:v>
                </c:pt>
                <c:pt idx="55419">
                  <c:v>1.007080078125E-3</c:v>
                </c:pt>
                <c:pt idx="55420">
                  <c:v>1.0068416595458984E-3</c:v>
                </c:pt>
                <c:pt idx="55421">
                  <c:v>1.007080078125E-3</c:v>
                </c:pt>
                <c:pt idx="55422">
                  <c:v>1.0080337524414063E-3</c:v>
                </c:pt>
                <c:pt idx="55423">
                  <c:v>1.0068416595458984E-3</c:v>
                </c:pt>
                <c:pt idx="55424">
                  <c:v>1.007080078125E-3</c:v>
                </c:pt>
                <c:pt idx="55425">
                  <c:v>1.007080078125E-3</c:v>
                </c:pt>
                <c:pt idx="55426">
                  <c:v>1.0068416595458984E-3</c:v>
                </c:pt>
                <c:pt idx="55427">
                  <c:v>1.007080078125E-3</c:v>
                </c:pt>
                <c:pt idx="55428">
                  <c:v>1.007080078125E-3</c:v>
                </c:pt>
                <c:pt idx="55429">
                  <c:v>1.0068416595458984E-3</c:v>
                </c:pt>
                <c:pt idx="55430">
                  <c:v>1.007080078125E-3</c:v>
                </c:pt>
                <c:pt idx="55431">
                  <c:v>1.007080078125E-3</c:v>
                </c:pt>
                <c:pt idx="55432">
                  <c:v>1.0068416595458984E-3</c:v>
                </c:pt>
                <c:pt idx="55433">
                  <c:v>1.007080078125E-3</c:v>
                </c:pt>
                <c:pt idx="55434">
                  <c:v>1.0080337524414063E-3</c:v>
                </c:pt>
                <c:pt idx="55435">
                  <c:v>1.007080078125E-3</c:v>
                </c:pt>
                <c:pt idx="55436">
                  <c:v>1.0068416595458984E-3</c:v>
                </c:pt>
                <c:pt idx="55437">
                  <c:v>1.007080078125E-3</c:v>
                </c:pt>
                <c:pt idx="55438">
                  <c:v>1.007080078125E-3</c:v>
                </c:pt>
                <c:pt idx="55439">
                  <c:v>1.0068416595458984E-3</c:v>
                </c:pt>
                <c:pt idx="55440">
                  <c:v>1.007080078125E-3</c:v>
                </c:pt>
                <c:pt idx="55441">
                  <c:v>1.007080078125E-3</c:v>
                </c:pt>
                <c:pt idx="55442">
                  <c:v>1.0068416595458984E-3</c:v>
                </c:pt>
                <c:pt idx="55443">
                  <c:v>1.007080078125E-3</c:v>
                </c:pt>
                <c:pt idx="55444">
                  <c:v>1.007080078125E-3</c:v>
                </c:pt>
                <c:pt idx="55445">
                  <c:v>1.0068416595458984E-3</c:v>
                </c:pt>
                <c:pt idx="55446">
                  <c:v>1.007080078125E-3</c:v>
                </c:pt>
                <c:pt idx="55447">
                  <c:v>1.0080337524414063E-3</c:v>
                </c:pt>
                <c:pt idx="55448">
                  <c:v>1.0068416595458984E-3</c:v>
                </c:pt>
                <c:pt idx="55449">
                  <c:v>1.007080078125E-3</c:v>
                </c:pt>
                <c:pt idx="55450">
                  <c:v>1.007080078125E-3</c:v>
                </c:pt>
                <c:pt idx="55451">
                  <c:v>1.0068416595458984E-3</c:v>
                </c:pt>
                <c:pt idx="55452">
                  <c:v>1.007080078125E-3</c:v>
                </c:pt>
                <c:pt idx="55453">
                  <c:v>1.007080078125E-3</c:v>
                </c:pt>
                <c:pt idx="55454">
                  <c:v>1.0068416595458984E-3</c:v>
                </c:pt>
                <c:pt idx="55455">
                  <c:v>1.007080078125E-3</c:v>
                </c:pt>
                <c:pt idx="55456">
                  <c:v>1.007080078125E-3</c:v>
                </c:pt>
                <c:pt idx="55457">
                  <c:v>1.0068416595458984E-3</c:v>
                </c:pt>
                <c:pt idx="55458">
                  <c:v>1.007080078125E-3</c:v>
                </c:pt>
                <c:pt idx="55459">
                  <c:v>1.0080337524414063E-3</c:v>
                </c:pt>
                <c:pt idx="55460">
                  <c:v>1.007080078125E-3</c:v>
                </c:pt>
                <c:pt idx="55461">
                  <c:v>1.0068416595458984E-3</c:v>
                </c:pt>
                <c:pt idx="55462">
                  <c:v>1.007080078125E-3</c:v>
                </c:pt>
                <c:pt idx="55463">
                  <c:v>1.007080078125E-3</c:v>
                </c:pt>
                <c:pt idx="55464">
                  <c:v>1.0068416595458984E-3</c:v>
                </c:pt>
                <c:pt idx="55465">
                  <c:v>1.007080078125E-3</c:v>
                </c:pt>
                <c:pt idx="55466">
                  <c:v>1.007080078125E-3</c:v>
                </c:pt>
                <c:pt idx="55467">
                  <c:v>1.0068416595458984E-3</c:v>
                </c:pt>
                <c:pt idx="55468">
                  <c:v>1.007080078125E-3</c:v>
                </c:pt>
                <c:pt idx="55469">
                  <c:v>1.007080078125E-3</c:v>
                </c:pt>
                <c:pt idx="55470">
                  <c:v>1.0068416595458984E-3</c:v>
                </c:pt>
                <c:pt idx="55471">
                  <c:v>1.007080078125E-3</c:v>
                </c:pt>
                <c:pt idx="55472">
                  <c:v>1.0080337524414063E-3</c:v>
                </c:pt>
                <c:pt idx="55473">
                  <c:v>1.0068416595458984E-3</c:v>
                </c:pt>
                <c:pt idx="55474">
                  <c:v>1.007080078125E-3</c:v>
                </c:pt>
                <c:pt idx="55475">
                  <c:v>1.007080078125E-3</c:v>
                </c:pt>
                <c:pt idx="55476">
                  <c:v>1.0068416595458984E-3</c:v>
                </c:pt>
                <c:pt idx="55477">
                  <c:v>1.007080078125E-3</c:v>
                </c:pt>
                <c:pt idx="55478">
                  <c:v>1.007080078125E-3</c:v>
                </c:pt>
                <c:pt idx="55479">
                  <c:v>1.0068416595458984E-3</c:v>
                </c:pt>
                <c:pt idx="55480">
                  <c:v>1.007080078125E-3</c:v>
                </c:pt>
                <c:pt idx="55481">
                  <c:v>1.007080078125E-3</c:v>
                </c:pt>
                <c:pt idx="55482">
                  <c:v>1.0068416595458984E-3</c:v>
                </c:pt>
                <c:pt idx="55483">
                  <c:v>9.0641975402832031E-3</c:v>
                </c:pt>
                <c:pt idx="55484">
                  <c:v>1.0068416595458984E-3</c:v>
                </c:pt>
                <c:pt idx="55485">
                  <c:v>1.007080078125E-3</c:v>
                </c:pt>
                <c:pt idx="55486">
                  <c:v>1.007080078125E-3</c:v>
                </c:pt>
                <c:pt idx="55487">
                  <c:v>1.0068416595458984E-3</c:v>
                </c:pt>
                <c:pt idx="55488">
                  <c:v>1.007080078125E-3</c:v>
                </c:pt>
                <c:pt idx="55489">
                  <c:v>1.0080337524414063E-3</c:v>
                </c:pt>
                <c:pt idx="55490">
                  <c:v>1.0068416595458984E-3</c:v>
                </c:pt>
                <c:pt idx="55491">
                  <c:v>1.007080078125E-3</c:v>
                </c:pt>
                <c:pt idx="55492">
                  <c:v>1.007080078125E-3</c:v>
                </c:pt>
                <c:pt idx="55493">
                  <c:v>1.0068416595458984E-3</c:v>
                </c:pt>
                <c:pt idx="55494">
                  <c:v>1.007080078125E-3</c:v>
                </c:pt>
                <c:pt idx="55495">
                  <c:v>1.007080078125E-3</c:v>
                </c:pt>
                <c:pt idx="55496">
                  <c:v>1.0068416595458984E-3</c:v>
                </c:pt>
                <c:pt idx="55497">
                  <c:v>1.007080078125E-3</c:v>
                </c:pt>
                <c:pt idx="55498">
                  <c:v>1.007080078125E-3</c:v>
                </c:pt>
                <c:pt idx="55499">
                  <c:v>1.0068416595458984E-3</c:v>
                </c:pt>
                <c:pt idx="55500">
                  <c:v>1.007080078125E-3</c:v>
                </c:pt>
                <c:pt idx="55501">
                  <c:v>1.0080337524414063E-3</c:v>
                </c:pt>
                <c:pt idx="55502">
                  <c:v>1.007080078125E-3</c:v>
                </c:pt>
                <c:pt idx="55503">
                  <c:v>1.0068416595458984E-3</c:v>
                </c:pt>
                <c:pt idx="55504">
                  <c:v>1.007080078125E-3</c:v>
                </c:pt>
                <c:pt idx="55505">
                  <c:v>1.007080078125E-3</c:v>
                </c:pt>
                <c:pt idx="55506">
                  <c:v>1.0068416595458984E-3</c:v>
                </c:pt>
                <c:pt idx="55507">
                  <c:v>1.007080078125E-3</c:v>
                </c:pt>
                <c:pt idx="55508">
                  <c:v>1.007080078125E-3</c:v>
                </c:pt>
                <c:pt idx="55509">
                  <c:v>1.0068416595458984E-3</c:v>
                </c:pt>
                <c:pt idx="55510">
                  <c:v>1.007080078125E-3</c:v>
                </c:pt>
                <c:pt idx="55511">
                  <c:v>1.007080078125E-3</c:v>
                </c:pt>
                <c:pt idx="55512">
                  <c:v>1.0068416595458984E-3</c:v>
                </c:pt>
                <c:pt idx="55513">
                  <c:v>1.007080078125E-3</c:v>
                </c:pt>
                <c:pt idx="55514">
                  <c:v>1.0080337524414063E-3</c:v>
                </c:pt>
                <c:pt idx="55515">
                  <c:v>1.0068416595458984E-3</c:v>
                </c:pt>
                <c:pt idx="55516">
                  <c:v>1.007080078125E-3</c:v>
                </c:pt>
                <c:pt idx="55517">
                  <c:v>1.007080078125E-3</c:v>
                </c:pt>
                <c:pt idx="55518">
                  <c:v>1.0068416595458984E-3</c:v>
                </c:pt>
                <c:pt idx="55519">
                  <c:v>1.007080078125E-3</c:v>
                </c:pt>
                <c:pt idx="55520">
                  <c:v>1.007080078125E-3</c:v>
                </c:pt>
                <c:pt idx="55521">
                  <c:v>1.0068416595458984E-3</c:v>
                </c:pt>
                <c:pt idx="55522">
                  <c:v>1.007080078125E-3</c:v>
                </c:pt>
                <c:pt idx="55523">
                  <c:v>1.007080078125E-3</c:v>
                </c:pt>
                <c:pt idx="55524">
                  <c:v>1.0068416595458984E-3</c:v>
                </c:pt>
                <c:pt idx="55525">
                  <c:v>1.007080078125E-3</c:v>
                </c:pt>
                <c:pt idx="55526">
                  <c:v>1.0080337524414063E-3</c:v>
                </c:pt>
                <c:pt idx="55527">
                  <c:v>1.007080078125E-3</c:v>
                </c:pt>
                <c:pt idx="55528">
                  <c:v>1.0068416595458984E-3</c:v>
                </c:pt>
                <c:pt idx="55529">
                  <c:v>1.007080078125E-3</c:v>
                </c:pt>
                <c:pt idx="55530">
                  <c:v>1.007080078125E-3</c:v>
                </c:pt>
                <c:pt idx="55531">
                  <c:v>1.0068416595458984E-3</c:v>
                </c:pt>
                <c:pt idx="55532">
                  <c:v>1.007080078125E-3</c:v>
                </c:pt>
                <c:pt idx="55533">
                  <c:v>1.007080078125E-3</c:v>
                </c:pt>
                <c:pt idx="55534">
                  <c:v>1.0068416595458984E-3</c:v>
                </c:pt>
                <c:pt idx="55535">
                  <c:v>1.007080078125E-3</c:v>
                </c:pt>
                <c:pt idx="55536">
                  <c:v>1.007080078125E-3</c:v>
                </c:pt>
                <c:pt idx="55537">
                  <c:v>1.0068416595458984E-3</c:v>
                </c:pt>
                <c:pt idx="55538">
                  <c:v>1.007080078125E-3</c:v>
                </c:pt>
                <c:pt idx="55539">
                  <c:v>1.0080337524414063E-3</c:v>
                </c:pt>
                <c:pt idx="55540">
                  <c:v>1.0068416595458984E-3</c:v>
                </c:pt>
                <c:pt idx="55541">
                  <c:v>1.007080078125E-3</c:v>
                </c:pt>
                <c:pt idx="55542">
                  <c:v>1.007080078125E-3</c:v>
                </c:pt>
                <c:pt idx="55543">
                  <c:v>1.0068416595458984E-3</c:v>
                </c:pt>
                <c:pt idx="55544">
                  <c:v>1.007080078125E-3</c:v>
                </c:pt>
                <c:pt idx="55545">
                  <c:v>1.007080078125E-3</c:v>
                </c:pt>
                <c:pt idx="55546">
                  <c:v>1.0068416595458984E-3</c:v>
                </c:pt>
                <c:pt idx="55547">
                  <c:v>1.007080078125E-3</c:v>
                </c:pt>
                <c:pt idx="55548">
                  <c:v>1.007080078125E-3</c:v>
                </c:pt>
                <c:pt idx="55549">
                  <c:v>1.0068416595458984E-3</c:v>
                </c:pt>
                <c:pt idx="55550">
                  <c:v>1.007080078125E-3</c:v>
                </c:pt>
                <c:pt idx="55551">
                  <c:v>1.0080337524414063E-3</c:v>
                </c:pt>
                <c:pt idx="55552">
                  <c:v>1.007080078125E-3</c:v>
                </c:pt>
                <c:pt idx="55553">
                  <c:v>1.0068416595458984E-3</c:v>
                </c:pt>
                <c:pt idx="55554">
                  <c:v>1.007080078125E-3</c:v>
                </c:pt>
                <c:pt idx="55555">
                  <c:v>1.007080078125E-3</c:v>
                </c:pt>
                <c:pt idx="55556">
                  <c:v>1.0068416595458984E-3</c:v>
                </c:pt>
                <c:pt idx="55557">
                  <c:v>1.007080078125E-3</c:v>
                </c:pt>
                <c:pt idx="55558">
                  <c:v>1.007080078125E-3</c:v>
                </c:pt>
                <c:pt idx="55559">
                  <c:v>1.0068416595458984E-3</c:v>
                </c:pt>
                <c:pt idx="55560">
                  <c:v>1.007080078125E-3</c:v>
                </c:pt>
                <c:pt idx="55561">
                  <c:v>1.007080078125E-3</c:v>
                </c:pt>
                <c:pt idx="55562">
                  <c:v>1.0068416595458984E-3</c:v>
                </c:pt>
                <c:pt idx="55563">
                  <c:v>1.007080078125E-3</c:v>
                </c:pt>
                <c:pt idx="55564">
                  <c:v>1.0080337524414063E-3</c:v>
                </c:pt>
                <c:pt idx="55565">
                  <c:v>1.0068416595458984E-3</c:v>
                </c:pt>
                <c:pt idx="55566">
                  <c:v>1.007080078125E-3</c:v>
                </c:pt>
                <c:pt idx="55567">
                  <c:v>1.007080078125E-3</c:v>
                </c:pt>
                <c:pt idx="55568">
                  <c:v>1.0068416595458984E-3</c:v>
                </c:pt>
                <c:pt idx="55569">
                  <c:v>1.007080078125E-3</c:v>
                </c:pt>
                <c:pt idx="55570">
                  <c:v>1.007080078125E-3</c:v>
                </c:pt>
                <c:pt idx="55571">
                  <c:v>1.0068416595458984E-3</c:v>
                </c:pt>
                <c:pt idx="55572">
                  <c:v>1.007080078125E-3</c:v>
                </c:pt>
                <c:pt idx="55573">
                  <c:v>1.007080078125E-3</c:v>
                </c:pt>
                <c:pt idx="55574">
                  <c:v>1.0068416595458984E-3</c:v>
                </c:pt>
                <c:pt idx="55575">
                  <c:v>1.007080078125E-3</c:v>
                </c:pt>
                <c:pt idx="55576">
                  <c:v>1.0080337524414063E-3</c:v>
                </c:pt>
                <c:pt idx="55577">
                  <c:v>1.007080078125E-3</c:v>
                </c:pt>
                <c:pt idx="55578">
                  <c:v>1.0068416595458984E-3</c:v>
                </c:pt>
                <c:pt idx="55579">
                  <c:v>1.007080078125E-3</c:v>
                </c:pt>
                <c:pt idx="55580">
                  <c:v>1.007080078125E-3</c:v>
                </c:pt>
                <c:pt idx="55581">
                  <c:v>1.0068416595458984E-3</c:v>
                </c:pt>
                <c:pt idx="55582">
                  <c:v>1.007080078125E-3</c:v>
                </c:pt>
                <c:pt idx="55583">
                  <c:v>1.007080078125E-3</c:v>
                </c:pt>
                <c:pt idx="55584">
                  <c:v>1.0068416595458984E-3</c:v>
                </c:pt>
                <c:pt idx="55585">
                  <c:v>1.007080078125E-3</c:v>
                </c:pt>
                <c:pt idx="55586">
                  <c:v>1.007080078125E-3</c:v>
                </c:pt>
                <c:pt idx="55587">
                  <c:v>1.0068416595458984E-3</c:v>
                </c:pt>
                <c:pt idx="55588">
                  <c:v>1.007080078125E-3</c:v>
                </c:pt>
                <c:pt idx="55589">
                  <c:v>1.0080337524414063E-3</c:v>
                </c:pt>
                <c:pt idx="55590">
                  <c:v>1.0068416595458984E-3</c:v>
                </c:pt>
                <c:pt idx="55591">
                  <c:v>1.007080078125E-3</c:v>
                </c:pt>
                <c:pt idx="55592">
                  <c:v>1.007080078125E-3</c:v>
                </c:pt>
                <c:pt idx="55593">
                  <c:v>1.0068416595458984E-3</c:v>
                </c:pt>
                <c:pt idx="55594">
                  <c:v>1.007080078125E-3</c:v>
                </c:pt>
                <c:pt idx="55595">
                  <c:v>1.007080078125E-3</c:v>
                </c:pt>
                <c:pt idx="55596">
                  <c:v>1.0068416595458984E-3</c:v>
                </c:pt>
                <c:pt idx="55597">
                  <c:v>1.007080078125E-3</c:v>
                </c:pt>
                <c:pt idx="55598">
                  <c:v>1.007080078125E-3</c:v>
                </c:pt>
                <c:pt idx="55599">
                  <c:v>1.0068416595458984E-3</c:v>
                </c:pt>
                <c:pt idx="55600">
                  <c:v>1.007080078125E-3</c:v>
                </c:pt>
                <c:pt idx="55601">
                  <c:v>1.0080337524414063E-3</c:v>
                </c:pt>
                <c:pt idx="55602">
                  <c:v>1.007080078125E-3</c:v>
                </c:pt>
                <c:pt idx="55603">
                  <c:v>1.0068416595458984E-3</c:v>
                </c:pt>
                <c:pt idx="55604">
                  <c:v>1.007080078125E-3</c:v>
                </c:pt>
                <c:pt idx="55605">
                  <c:v>1.007080078125E-3</c:v>
                </c:pt>
                <c:pt idx="55606">
                  <c:v>1.0068416595458984E-3</c:v>
                </c:pt>
                <c:pt idx="55607">
                  <c:v>1.007080078125E-3</c:v>
                </c:pt>
                <c:pt idx="55608">
                  <c:v>1.007080078125E-3</c:v>
                </c:pt>
                <c:pt idx="55609">
                  <c:v>1.0068416595458984E-3</c:v>
                </c:pt>
                <c:pt idx="55610">
                  <c:v>1.007080078125E-3</c:v>
                </c:pt>
                <c:pt idx="55611">
                  <c:v>1.007080078125E-3</c:v>
                </c:pt>
                <c:pt idx="55612">
                  <c:v>1.0068416595458984E-3</c:v>
                </c:pt>
                <c:pt idx="55613">
                  <c:v>1.0080337524414063E-3</c:v>
                </c:pt>
                <c:pt idx="55614">
                  <c:v>1.007080078125E-3</c:v>
                </c:pt>
                <c:pt idx="55615">
                  <c:v>1.0068416595458984E-3</c:v>
                </c:pt>
                <c:pt idx="55616">
                  <c:v>1.007080078125E-3</c:v>
                </c:pt>
                <c:pt idx="55617">
                  <c:v>1.007080078125E-3</c:v>
                </c:pt>
                <c:pt idx="55618">
                  <c:v>1.0068416595458984E-3</c:v>
                </c:pt>
                <c:pt idx="55619">
                  <c:v>1.007080078125E-3</c:v>
                </c:pt>
                <c:pt idx="55620">
                  <c:v>1.007080078125E-3</c:v>
                </c:pt>
                <c:pt idx="55621">
                  <c:v>1.0068416595458984E-3</c:v>
                </c:pt>
                <c:pt idx="55622">
                  <c:v>1.007080078125E-3</c:v>
                </c:pt>
                <c:pt idx="55623">
                  <c:v>1.007080078125E-3</c:v>
                </c:pt>
                <c:pt idx="55624">
                  <c:v>1.0068416595458984E-3</c:v>
                </c:pt>
                <c:pt idx="55625">
                  <c:v>1.007080078125E-3</c:v>
                </c:pt>
                <c:pt idx="55626">
                  <c:v>1.0080337524414063E-3</c:v>
                </c:pt>
                <c:pt idx="55627">
                  <c:v>1.007080078125E-3</c:v>
                </c:pt>
                <c:pt idx="55628">
                  <c:v>1.0068416595458984E-3</c:v>
                </c:pt>
                <c:pt idx="55629">
                  <c:v>1.007080078125E-3</c:v>
                </c:pt>
                <c:pt idx="55630">
                  <c:v>1.007080078125E-3</c:v>
                </c:pt>
                <c:pt idx="55631">
                  <c:v>1.0068416595458984E-3</c:v>
                </c:pt>
                <c:pt idx="55632">
                  <c:v>1.007080078125E-3</c:v>
                </c:pt>
                <c:pt idx="55633">
                  <c:v>1.007080078125E-3</c:v>
                </c:pt>
                <c:pt idx="55634">
                  <c:v>1.0068416595458984E-3</c:v>
                </c:pt>
                <c:pt idx="55635">
                  <c:v>1.007080078125E-3</c:v>
                </c:pt>
                <c:pt idx="55636">
                  <c:v>1.007080078125E-3</c:v>
                </c:pt>
                <c:pt idx="55637">
                  <c:v>1.0068416595458984E-3</c:v>
                </c:pt>
                <c:pt idx="55638">
                  <c:v>1.0080337524414063E-3</c:v>
                </c:pt>
                <c:pt idx="55639">
                  <c:v>1.007080078125E-3</c:v>
                </c:pt>
                <c:pt idx="55640">
                  <c:v>1.0068416595458984E-3</c:v>
                </c:pt>
                <c:pt idx="55641">
                  <c:v>1.007080078125E-3</c:v>
                </c:pt>
                <c:pt idx="55642">
                  <c:v>1.007080078125E-3</c:v>
                </c:pt>
                <c:pt idx="55643">
                  <c:v>1.0068416595458984E-3</c:v>
                </c:pt>
                <c:pt idx="55644">
                  <c:v>1.007080078125E-3</c:v>
                </c:pt>
                <c:pt idx="55645">
                  <c:v>1.007080078125E-3</c:v>
                </c:pt>
                <c:pt idx="55646">
                  <c:v>1.0068416595458984E-3</c:v>
                </c:pt>
                <c:pt idx="55647">
                  <c:v>1.007080078125E-3</c:v>
                </c:pt>
                <c:pt idx="55648">
                  <c:v>1.007080078125E-3</c:v>
                </c:pt>
                <c:pt idx="55649">
                  <c:v>1.0068416595458984E-3</c:v>
                </c:pt>
                <c:pt idx="55650">
                  <c:v>1.007080078125E-3</c:v>
                </c:pt>
                <c:pt idx="55651">
                  <c:v>1.0080337524414063E-3</c:v>
                </c:pt>
                <c:pt idx="55652">
                  <c:v>1.007080078125E-3</c:v>
                </c:pt>
                <c:pt idx="55653">
                  <c:v>1.0068416595458984E-3</c:v>
                </c:pt>
                <c:pt idx="55654">
                  <c:v>1.007080078125E-3</c:v>
                </c:pt>
                <c:pt idx="55655">
                  <c:v>1.007080078125E-3</c:v>
                </c:pt>
                <c:pt idx="55656">
                  <c:v>1.0068416595458984E-3</c:v>
                </c:pt>
                <c:pt idx="55657">
                  <c:v>1.007080078125E-3</c:v>
                </c:pt>
                <c:pt idx="55658">
                  <c:v>1.007080078125E-3</c:v>
                </c:pt>
                <c:pt idx="55659">
                  <c:v>1.0068416595458984E-3</c:v>
                </c:pt>
                <c:pt idx="55660">
                  <c:v>1.007080078125E-3</c:v>
                </c:pt>
                <c:pt idx="55661">
                  <c:v>1.007080078125E-3</c:v>
                </c:pt>
                <c:pt idx="55662">
                  <c:v>1.0068416595458984E-3</c:v>
                </c:pt>
                <c:pt idx="55663">
                  <c:v>1.0080337524414063E-3</c:v>
                </c:pt>
                <c:pt idx="55664">
                  <c:v>1.007080078125E-3</c:v>
                </c:pt>
                <c:pt idx="55665">
                  <c:v>1.0068416595458984E-3</c:v>
                </c:pt>
                <c:pt idx="55666">
                  <c:v>1.007080078125E-3</c:v>
                </c:pt>
                <c:pt idx="55667">
                  <c:v>1.007080078125E-3</c:v>
                </c:pt>
                <c:pt idx="55668">
                  <c:v>1.0068416595458984E-3</c:v>
                </c:pt>
                <c:pt idx="55669">
                  <c:v>1.007080078125E-3</c:v>
                </c:pt>
                <c:pt idx="55670">
                  <c:v>1.007080078125E-3</c:v>
                </c:pt>
                <c:pt idx="55671">
                  <c:v>1.0068416595458984E-3</c:v>
                </c:pt>
                <c:pt idx="55672">
                  <c:v>1.007080078125E-3</c:v>
                </c:pt>
                <c:pt idx="55673">
                  <c:v>1.007080078125E-3</c:v>
                </c:pt>
                <c:pt idx="55674">
                  <c:v>1.0068416595458984E-3</c:v>
                </c:pt>
                <c:pt idx="55675">
                  <c:v>1.007080078125E-3</c:v>
                </c:pt>
                <c:pt idx="55676">
                  <c:v>1.0080337524414063E-3</c:v>
                </c:pt>
                <c:pt idx="55677">
                  <c:v>1.007080078125E-3</c:v>
                </c:pt>
                <c:pt idx="55678">
                  <c:v>1.0068416595458984E-3</c:v>
                </c:pt>
                <c:pt idx="55679">
                  <c:v>1.007080078125E-3</c:v>
                </c:pt>
                <c:pt idx="55680">
                  <c:v>1.007080078125E-3</c:v>
                </c:pt>
                <c:pt idx="55681">
                  <c:v>1.0068416595458984E-3</c:v>
                </c:pt>
                <c:pt idx="55682">
                  <c:v>1.007080078125E-3</c:v>
                </c:pt>
                <c:pt idx="55683">
                  <c:v>1.007080078125E-3</c:v>
                </c:pt>
                <c:pt idx="55684">
                  <c:v>1.0068416595458984E-3</c:v>
                </c:pt>
                <c:pt idx="55685">
                  <c:v>1.007080078125E-3</c:v>
                </c:pt>
                <c:pt idx="55686">
                  <c:v>1.007080078125E-3</c:v>
                </c:pt>
                <c:pt idx="55687">
                  <c:v>1.0068416595458984E-3</c:v>
                </c:pt>
                <c:pt idx="55688">
                  <c:v>1.0080337524414063E-3</c:v>
                </c:pt>
                <c:pt idx="55689">
                  <c:v>1.007080078125E-3</c:v>
                </c:pt>
                <c:pt idx="55690">
                  <c:v>1.0068416595458984E-3</c:v>
                </c:pt>
                <c:pt idx="55691">
                  <c:v>1.007080078125E-3</c:v>
                </c:pt>
                <c:pt idx="55692">
                  <c:v>1.007080078125E-3</c:v>
                </c:pt>
                <c:pt idx="55693">
                  <c:v>1.0068416595458984E-3</c:v>
                </c:pt>
                <c:pt idx="55694">
                  <c:v>1.007080078125E-3</c:v>
                </c:pt>
                <c:pt idx="55695">
                  <c:v>1.007080078125E-3</c:v>
                </c:pt>
                <c:pt idx="55696">
                  <c:v>1.0068416595458984E-3</c:v>
                </c:pt>
                <c:pt idx="55697">
                  <c:v>1.007080078125E-3</c:v>
                </c:pt>
                <c:pt idx="55698">
                  <c:v>1.007080078125E-3</c:v>
                </c:pt>
                <c:pt idx="55699">
                  <c:v>1.0068416595458984E-3</c:v>
                </c:pt>
                <c:pt idx="55700">
                  <c:v>1.007080078125E-3</c:v>
                </c:pt>
                <c:pt idx="55701">
                  <c:v>1.0080337524414063E-3</c:v>
                </c:pt>
                <c:pt idx="55702">
                  <c:v>1.007080078125E-3</c:v>
                </c:pt>
                <c:pt idx="55703">
                  <c:v>1.0068416595458984E-3</c:v>
                </c:pt>
                <c:pt idx="55704">
                  <c:v>1.007080078125E-3</c:v>
                </c:pt>
                <c:pt idx="55705">
                  <c:v>1.007080078125E-3</c:v>
                </c:pt>
                <c:pt idx="55706">
                  <c:v>1.0068416595458984E-3</c:v>
                </c:pt>
                <c:pt idx="55707">
                  <c:v>1.007080078125E-3</c:v>
                </c:pt>
                <c:pt idx="55708">
                  <c:v>1.007080078125E-3</c:v>
                </c:pt>
                <c:pt idx="55709">
                  <c:v>1.0068416595458984E-3</c:v>
                </c:pt>
                <c:pt idx="55710">
                  <c:v>1.007080078125E-3</c:v>
                </c:pt>
                <c:pt idx="55711">
                  <c:v>1.007080078125E-3</c:v>
                </c:pt>
                <c:pt idx="55712">
                  <c:v>1.0068416595458984E-3</c:v>
                </c:pt>
                <c:pt idx="55713">
                  <c:v>1.0080337524414063E-3</c:v>
                </c:pt>
                <c:pt idx="55714">
                  <c:v>1.007080078125E-3</c:v>
                </c:pt>
                <c:pt idx="55715">
                  <c:v>1.0068416595458984E-3</c:v>
                </c:pt>
                <c:pt idx="55716">
                  <c:v>1.007080078125E-3</c:v>
                </c:pt>
                <c:pt idx="55717">
                  <c:v>1.007080078125E-3</c:v>
                </c:pt>
                <c:pt idx="55718">
                  <c:v>1.0068416595458984E-3</c:v>
                </c:pt>
                <c:pt idx="55719">
                  <c:v>1.007080078125E-3</c:v>
                </c:pt>
                <c:pt idx="55720">
                  <c:v>1.007080078125E-3</c:v>
                </c:pt>
                <c:pt idx="55721">
                  <c:v>1.0068416595458984E-3</c:v>
                </c:pt>
                <c:pt idx="55722">
                  <c:v>1.007080078125E-3</c:v>
                </c:pt>
                <c:pt idx="55723">
                  <c:v>1.007080078125E-3</c:v>
                </c:pt>
                <c:pt idx="55724">
                  <c:v>1.0068416595458984E-3</c:v>
                </c:pt>
                <c:pt idx="55725">
                  <c:v>1.007080078125E-3</c:v>
                </c:pt>
                <c:pt idx="55726">
                  <c:v>1.0080337524414063E-3</c:v>
                </c:pt>
                <c:pt idx="55727">
                  <c:v>1.007080078125E-3</c:v>
                </c:pt>
                <c:pt idx="55728">
                  <c:v>1.0068416595458984E-3</c:v>
                </c:pt>
                <c:pt idx="55729">
                  <c:v>1.007080078125E-3</c:v>
                </c:pt>
                <c:pt idx="55730">
                  <c:v>1.007080078125E-3</c:v>
                </c:pt>
                <c:pt idx="55731">
                  <c:v>1.0068416595458984E-3</c:v>
                </c:pt>
                <c:pt idx="55732">
                  <c:v>1.007080078125E-3</c:v>
                </c:pt>
                <c:pt idx="55733">
                  <c:v>1.007080078125E-3</c:v>
                </c:pt>
                <c:pt idx="55734">
                  <c:v>1.0068416595458984E-3</c:v>
                </c:pt>
                <c:pt idx="55735">
                  <c:v>1.007080078125E-3</c:v>
                </c:pt>
                <c:pt idx="55736">
                  <c:v>1.007080078125E-3</c:v>
                </c:pt>
                <c:pt idx="55737">
                  <c:v>1.0068416595458984E-3</c:v>
                </c:pt>
                <c:pt idx="55738">
                  <c:v>1.0080337524414063E-3</c:v>
                </c:pt>
                <c:pt idx="55739">
                  <c:v>1.007080078125E-3</c:v>
                </c:pt>
                <c:pt idx="55740">
                  <c:v>1.0068416595458984E-3</c:v>
                </c:pt>
                <c:pt idx="55741">
                  <c:v>1.007080078125E-3</c:v>
                </c:pt>
                <c:pt idx="55742">
                  <c:v>1.007080078125E-3</c:v>
                </c:pt>
                <c:pt idx="55743">
                  <c:v>1.0068416595458984E-3</c:v>
                </c:pt>
                <c:pt idx="55744">
                  <c:v>1.007080078125E-3</c:v>
                </c:pt>
                <c:pt idx="55745">
                  <c:v>1.007080078125E-3</c:v>
                </c:pt>
                <c:pt idx="55746">
                  <c:v>1.0068416595458984E-3</c:v>
                </c:pt>
                <c:pt idx="55747">
                  <c:v>1.007080078125E-3</c:v>
                </c:pt>
                <c:pt idx="55748">
                  <c:v>1.007080078125E-3</c:v>
                </c:pt>
                <c:pt idx="55749">
                  <c:v>1.0068416595458984E-3</c:v>
                </c:pt>
                <c:pt idx="55750">
                  <c:v>1.007080078125E-3</c:v>
                </c:pt>
                <c:pt idx="55751">
                  <c:v>1.0080337524414063E-3</c:v>
                </c:pt>
                <c:pt idx="55752">
                  <c:v>1.007080078125E-3</c:v>
                </c:pt>
                <c:pt idx="55753">
                  <c:v>1.0068416595458984E-3</c:v>
                </c:pt>
                <c:pt idx="55754">
                  <c:v>1.007080078125E-3</c:v>
                </c:pt>
                <c:pt idx="55755">
                  <c:v>1.007080078125E-3</c:v>
                </c:pt>
                <c:pt idx="55756">
                  <c:v>1.0068416595458984E-3</c:v>
                </c:pt>
                <c:pt idx="55757">
                  <c:v>1.007080078125E-3</c:v>
                </c:pt>
                <c:pt idx="55758">
                  <c:v>1.007080078125E-3</c:v>
                </c:pt>
                <c:pt idx="55759">
                  <c:v>1.0068416595458984E-3</c:v>
                </c:pt>
                <c:pt idx="55760">
                  <c:v>1.007080078125E-3</c:v>
                </c:pt>
                <c:pt idx="55761">
                  <c:v>1.007080078125E-3</c:v>
                </c:pt>
                <c:pt idx="55762">
                  <c:v>1.0068416595458984E-3</c:v>
                </c:pt>
                <c:pt idx="55763">
                  <c:v>1.0080337524414063E-3</c:v>
                </c:pt>
                <c:pt idx="55764">
                  <c:v>1.007080078125E-3</c:v>
                </c:pt>
                <c:pt idx="55765">
                  <c:v>1.0068416595458984E-3</c:v>
                </c:pt>
                <c:pt idx="55766">
                  <c:v>1.007080078125E-3</c:v>
                </c:pt>
                <c:pt idx="55767">
                  <c:v>1.007080078125E-3</c:v>
                </c:pt>
                <c:pt idx="55768">
                  <c:v>1.0068416595458984E-3</c:v>
                </c:pt>
                <c:pt idx="55769">
                  <c:v>1.007080078125E-3</c:v>
                </c:pt>
                <c:pt idx="55770">
                  <c:v>1.007080078125E-3</c:v>
                </c:pt>
                <c:pt idx="55771">
                  <c:v>1.0068416595458984E-3</c:v>
                </c:pt>
                <c:pt idx="55772">
                  <c:v>1.007080078125E-3</c:v>
                </c:pt>
                <c:pt idx="55773">
                  <c:v>1.007080078125E-3</c:v>
                </c:pt>
                <c:pt idx="55774">
                  <c:v>1.0068416595458984E-3</c:v>
                </c:pt>
                <c:pt idx="55775">
                  <c:v>1.007080078125E-3</c:v>
                </c:pt>
                <c:pt idx="55776">
                  <c:v>1.0080337524414063E-3</c:v>
                </c:pt>
                <c:pt idx="55777">
                  <c:v>1.007080078125E-3</c:v>
                </c:pt>
                <c:pt idx="55778">
                  <c:v>1.0068416595458984E-3</c:v>
                </c:pt>
                <c:pt idx="55779">
                  <c:v>1.007080078125E-3</c:v>
                </c:pt>
                <c:pt idx="55780">
                  <c:v>1.007080078125E-3</c:v>
                </c:pt>
                <c:pt idx="55781">
                  <c:v>1.0068416595458984E-3</c:v>
                </c:pt>
                <c:pt idx="55782">
                  <c:v>1.007080078125E-3</c:v>
                </c:pt>
                <c:pt idx="55783">
                  <c:v>1.007080078125E-3</c:v>
                </c:pt>
                <c:pt idx="55784">
                  <c:v>1.0068416595458984E-3</c:v>
                </c:pt>
                <c:pt idx="55785">
                  <c:v>1.007080078125E-3</c:v>
                </c:pt>
                <c:pt idx="55786">
                  <c:v>1.007080078125E-3</c:v>
                </c:pt>
                <c:pt idx="55787">
                  <c:v>1.0068416595458984E-3</c:v>
                </c:pt>
                <c:pt idx="55788">
                  <c:v>1.0080337524414063E-3</c:v>
                </c:pt>
                <c:pt idx="55789">
                  <c:v>1.007080078125E-3</c:v>
                </c:pt>
                <c:pt idx="55790">
                  <c:v>1.0068416595458984E-3</c:v>
                </c:pt>
                <c:pt idx="55791">
                  <c:v>1.007080078125E-3</c:v>
                </c:pt>
                <c:pt idx="55792">
                  <c:v>1.007080078125E-3</c:v>
                </c:pt>
                <c:pt idx="55793">
                  <c:v>1.0068416595458984E-3</c:v>
                </c:pt>
                <c:pt idx="55794">
                  <c:v>1.007080078125E-3</c:v>
                </c:pt>
                <c:pt idx="55795">
                  <c:v>1.007080078125E-3</c:v>
                </c:pt>
                <c:pt idx="55796">
                  <c:v>1.0068416595458984E-3</c:v>
                </c:pt>
                <c:pt idx="55797">
                  <c:v>1.007080078125E-3</c:v>
                </c:pt>
                <c:pt idx="55798">
                  <c:v>1.007080078125E-3</c:v>
                </c:pt>
                <c:pt idx="55799">
                  <c:v>1.0068416595458984E-3</c:v>
                </c:pt>
                <c:pt idx="55800">
                  <c:v>1.007080078125E-3</c:v>
                </c:pt>
                <c:pt idx="55801">
                  <c:v>1.0080337524414063E-3</c:v>
                </c:pt>
                <c:pt idx="55802">
                  <c:v>1.007080078125E-3</c:v>
                </c:pt>
                <c:pt idx="55803">
                  <c:v>1.0068416595458984E-3</c:v>
                </c:pt>
                <c:pt idx="55804">
                  <c:v>1.007080078125E-3</c:v>
                </c:pt>
                <c:pt idx="55805">
                  <c:v>1.007080078125E-3</c:v>
                </c:pt>
                <c:pt idx="55806">
                  <c:v>1.0068416595458984E-3</c:v>
                </c:pt>
                <c:pt idx="55807">
                  <c:v>1.007080078125E-3</c:v>
                </c:pt>
                <c:pt idx="55808">
                  <c:v>1.007080078125E-3</c:v>
                </c:pt>
                <c:pt idx="55809">
                  <c:v>1.0068416595458984E-3</c:v>
                </c:pt>
                <c:pt idx="55810">
                  <c:v>1.007080078125E-3</c:v>
                </c:pt>
                <c:pt idx="55811">
                  <c:v>1.007080078125E-3</c:v>
                </c:pt>
                <c:pt idx="55812">
                  <c:v>1.0068416595458984E-3</c:v>
                </c:pt>
                <c:pt idx="55813">
                  <c:v>1.0080337524414063E-3</c:v>
                </c:pt>
                <c:pt idx="55814">
                  <c:v>1.007080078125E-3</c:v>
                </c:pt>
                <c:pt idx="55815">
                  <c:v>1.0068416595458984E-3</c:v>
                </c:pt>
                <c:pt idx="55816">
                  <c:v>1.007080078125E-3</c:v>
                </c:pt>
                <c:pt idx="55817">
                  <c:v>1.007080078125E-3</c:v>
                </c:pt>
                <c:pt idx="55818">
                  <c:v>1.0068416595458984E-3</c:v>
                </c:pt>
                <c:pt idx="55819">
                  <c:v>1.007080078125E-3</c:v>
                </c:pt>
                <c:pt idx="55820">
                  <c:v>1.007080078125E-3</c:v>
                </c:pt>
                <c:pt idx="55821">
                  <c:v>1.0068416595458984E-3</c:v>
                </c:pt>
                <c:pt idx="55822">
                  <c:v>1.007080078125E-3</c:v>
                </c:pt>
                <c:pt idx="55823">
                  <c:v>1.007080078125E-3</c:v>
                </c:pt>
                <c:pt idx="55824">
                  <c:v>1.0068416595458984E-3</c:v>
                </c:pt>
                <c:pt idx="55825">
                  <c:v>1.007080078125E-3</c:v>
                </c:pt>
                <c:pt idx="55826">
                  <c:v>1.0080337524414063E-3</c:v>
                </c:pt>
                <c:pt idx="55827">
                  <c:v>1.007080078125E-3</c:v>
                </c:pt>
                <c:pt idx="55828">
                  <c:v>1.0068416595458984E-3</c:v>
                </c:pt>
                <c:pt idx="55829">
                  <c:v>1.007080078125E-3</c:v>
                </c:pt>
                <c:pt idx="55830">
                  <c:v>1.007080078125E-3</c:v>
                </c:pt>
                <c:pt idx="55831">
                  <c:v>1.0068416595458984E-3</c:v>
                </c:pt>
                <c:pt idx="55832">
                  <c:v>1.007080078125E-3</c:v>
                </c:pt>
                <c:pt idx="55833">
                  <c:v>1.007080078125E-3</c:v>
                </c:pt>
                <c:pt idx="55834">
                  <c:v>1.0068416595458984E-3</c:v>
                </c:pt>
                <c:pt idx="55835">
                  <c:v>1.007080078125E-3</c:v>
                </c:pt>
                <c:pt idx="55836">
                  <c:v>1.0068416595458984E-3</c:v>
                </c:pt>
                <c:pt idx="55837">
                  <c:v>1.007080078125E-3</c:v>
                </c:pt>
                <c:pt idx="55838">
                  <c:v>1.0080337524414063E-3</c:v>
                </c:pt>
                <c:pt idx="55839">
                  <c:v>1.007080078125E-3</c:v>
                </c:pt>
                <c:pt idx="55840">
                  <c:v>1.0068416595458984E-3</c:v>
                </c:pt>
                <c:pt idx="55841">
                  <c:v>1.007080078125E-3</c:v>
                </c:pt>
                <c:pt idx="55842">
                  <c:v>1.007080078125E-3</c:v>
                </c:pt>
                <c:pt idx="55843">
                  <c:v>1.0068416595458984E-3</c:v>
                </c:pt>
                <c:pt idx="55844">
                  <c:v>1.007080078125E-3</c:v>
                </c:pt>
                <c:pt idx="55845">
                  <c:v>1.007080078125E-3</c:v>
                </c:pt>
                <c:pt idx="55846">
                  <c:v>1.0068416595458984E-3</c:v>
                </c:pt>
                <c:pt idx="55847">
                  <c:v>1.007080078125E-3</c:v>
                </c:pt>
                <c:pt idx="55848">
                  <c:v>1.007080078125E-3</c:v>
                </c:pt>
                <c:pt idx="55849">
                  <c:v>1.0068416595458984E-3</c:v>
                </c:pt>
                <c:pt idx="55850">
                  <c:v>1.007080078125E-3</c:v>
                </c:pt>
                <c:pt idx="55851">
                  <c:v>1.0080337524414063E-3</c:v>
                </c:pt>
                <c:pt idx="55852">
                  <c:v>1.007080078125E-3</c:v>
                </c:pt>
                <c:pt idx="55853">
                  <c:v>1.0068416595458984E-3</c:v>
                </c:pt>
                <c:pt idx="55854">
                  <c:v>1.007080078125E-3</c:v>
                </c:pt>
                <c:pt idx="55855">
                  <c:v>1.007080078125E-3</c:v>
                </c:pt>
                <c:pt idx="55856">
                  <c:v>1.0068416595458984E-3</c:v>
                </c:pt>
                <c:pt idx="55857">
                  <c:v>1.007080078125E-3</c:v>
                </c:pt>
                <c:pt idx="55858">
                  <c:v>1.0068416595458984E-3</c:v>
                </c:pt>
                <c:pt idx="55859">
                  <c:v>1.007080078125E-3</c:v>
                </c:pt>
                <c:pt idx="55860">
                  <c:v>1.007080078125E-3</c:v>
                </c:pt>
                <c:pt idx="55861">
                  <c:v>1.0068416595458984E-3</c:v>
                </c:pt>
                <c:pt idx="55862">
                  <c:v>1.007080078125E-3</c:v>
                </c:pt>
                <c:pt idx="55863">
                  <c:v>1.0080337524414063E-3</c:v>
                </c:pt>
                <c:pt idx="55864">
                  <c:v>1.007080078125E-3</c:v>
                </c:pt>
                <c:pt idx="55865">
                  <c:v>1.0068416595458984E-3</c:v>
                </c:pt>
                <c:pt idx="55866">
                  <c:v>1.007080078125E-3</c:v>
                </c:pt>
                <c:pt idx="55867">
                  <c:v>1.007080078125E-3</c:v>
                </c:pt>
                <c:pt idx="55868">
                  <c:v>1.0068416595458984E-3</c:v>
                </c:pt>
                <c:pt idx="55869">
                  <c:v>1.007080078125E-3</c:v>
                </c:pt>
                <c:pt idx="55870">
                  <c:v>1.007080078125E-3</c:v>
                </c:pt>
                <c:pt idx="55871">
                  <c:v>1.0068416595458984E-3</c:v>
                </c:pt>
                <c:pt idx="55872">
                  <c:v>1.007080078125E-3</c:v>
                </c:pt>
                <c:pt idx="55873">
                  <c:v>1.007080078125E-3</c:v>
                </c:pt>
                <c:pt idx="55874">
                  <c:v>1.0068416595458984E-3</c:v>
                </c:pt>
                <c:pt idx="55875">
                  <c:v>1.007080078125E-3</c:v>
                </c:pt>
                <c:pt idx="55876">
                  <c:v>1.0080337524414063E-3</c:v>
                </c:pt>
                <c:pt idx="55877">
                  <c:v>1.007080078125E-3</c:v>
                </c:pt>
                <c:pt idx="55878">
                  <c:v>1.0068416595458984E-3</c:v>
                </c:pt>
                <c:pt idx="55879">
                  <c:v>1.007080078125E-3</c:v>
                </c:pt>
                <c:pt idx="55880">
                  <c:v>1.0068416595458984E-3</c:v>
                </c:pt>
                <c:pt idx="55881">
                  <c:v>1.007080078125E-3</c:v>
                </c:pt>
                <c:pt idx="55882">
                  <c:v>1.007080078125E-3</c:v>
                </c:pt>
                <c:pt idx="55883">
                  <c:v>1.0068416595458984E-3</c:v>
                </c:pt>
                <c:pt idx="55884">
                  <c:v>1.007080078125E-3</c:v>
                </c:pt>
                <c:pt idx="55885">
                  <c:v>1.007080078125E-3</c:v>
                </c:pt>
                <c:pt idx="55886">
                  <c:v>1.0068416595458984E-3</c:v>
                </c:pt>
                <c:pt idx="55887">
                  <c:v>1.007080078125E-3</c:v>
                </c:pt>
                <c:pt idx="55888">
                  <c:v>1.0080337524414063E-3</c:v>
                </c:pt>
                <c:pt idx="55889">
                  <c:v>1.007080078125E-3</c:v>
                </c:pt>
                <c:pt idx="55890">
                  <c:v>1.0068416595458984E-3</c:v>
                </c:pt>
                <c:pt idx="55891">
                  <c:v>1.007080078125E-3</c:v>
                </c:pt>
                <c:pt idx="55892">
                  <c:v>1.007080078125E-3</c:v>
                </c:pt>
                <c:pt idx="55893">
                  <c:v>1.0068416595458984E-3</c:v>
                </c:pt>
                <c:pt idx="55894">
                  <c:v>1.007080078125E-3</c:v>
                </c:pt>
                <c:pt idx="55895">
                  <c:v>1.007080078125E-3</c:v>
                </c:pt>
                <c:pt idx="55896">
                  <c:v>1.0068416595458984E-3</c:v>
                </c:pt>
                <c:pt idx="55897">
                  <c:v>1.007080078125E-3</c:v>
                </c:pt>
                <c:pt idx="55898">
                  <c:v>1.007080078125E-3</c:v>
                </c:pt>
                <c:pt idx="55899">
                  <c:v>1.0068416595458984E-3</c:v>
                </c:pt>
                <c:pt idx="55900">
                  <c:v>1.007080078125E-3</c:v>
                </c:pt>
                <c:pt idx="55901">
                  <c:v>1.0080337524414063E-3</c:v>
                </c:pt>
                <c:pt idx="55902">
                  <c:v>1.0068416595458984E-3</c:v>
                </c:pt>
                <c:pt idx="55903">
                  <c:v>1.007080078125E-3</c:v>
                </c:pt>
                <c:pt idx="55904">
                  <c:v>1.007080078125E-3</c:v>
                </c:pt>
                <c:pt idx="55905">
                  <c:v>1.0068416595458984E-3</c:v>
                </c:pt>
                <c:pt idx="55906">
                  <c:v>1.007080078125E-3</c:v>
                </c:pt>
                <c:pt idx="55907">
                  <c:v>1.007080078125E-3</c:v>
                </c:pt>
                <c:pt idx="55908">
                  <c:v>1.0068416595458984E-3</c:v>
                </c:pt>
                <c:pt idx="55909">
                  <c:v>1.007080078125E-3</c:v>
                </c:pt>
                <c:pt idx="55910">
                  <c:v>1.007080078125E-3</c:v>
                </c:pt>
                <c:pt idx="55911">
                  <c:v>1.0068416595458984E-3</c:v>
                </c:pt>
                <c:pt idx="55912">
                  <c:v>1.007080078125E-3</c:v>
                </c:pt>
                <c:pt idx="55913">
                  <c:v>1.0080337524414063E-3</c:v>
                </c:pt>
                <c:pt idx="55914">
                  <c:v>1.007080078125E-3</c:v>
                </c:pt>
                <c:pt idx="55915">
                  <c:v>1.0068416595458984E-3</c:v>
                </c:pt>
                <c:pt idx="55916">
                  <c:v>1.007080078125E-3</c:v>
                </c:pt>
                <c:pt idx="55917">
                  <c:v>1.007080078125E-3</c:v>
                </c:pt>
                <c:pt idx="55918">
                  <c:v>1.0068416595458984E-3</c:v>
                </c:pt>
                <c:pt idx="55919">
                  <c:v>1.007080078125E-3</c:v>
                </c:pt>
                <c:pt idx="55920">
                  <c:v>1.007080078125E-3</c:v>
                </c:pt>
                <c:pt idx="55921">
                  <c:v>1.0068416595458984E-3</c:v>
                </c:pt>
                <c:pt idx="55922">
                  <c:v>1.007080078125E-3</c:v>
                </c:pt>
                <c:pt idx="55923">
                  <c:v>1.007080078125E-3</c:v>
                </c:pt>
                <c:pt idx="55924">
                  <c:v>1.0068416595458984E-3</c:v>
                </c:pt>
                <c:pt idx="55925">
                  <c:v>1.007080078125E-3</c:v>
                </c:pt>
                <c:pt idx="55926">
                  <c:v>1.0080337524414063E-3</c:v>
                </c:pt>
                <c:pt idx="55927">
                  <c:v>1.0068416595458984E-3</c:v>
                </c:pt>
                <c:pt idx="55928">
                  <c:v>1.007080078125E-3</c:v>
                </c:pt>
                <c:pt idx="55929">
                  <c:v>1.007080078125E-3</c:v>
                </c:pt>
                <c:pt idx="55930">
                  <c:v>1.0068416595458984E-3</c:v>
                </c:pt>
                <c:pt idx="55931">
                  <c:v>1.007080078125E-3</c:v>
                </c:pt>
                <c:pt idx="55932">
                  <c:v>1.007080078125E-3</c:v>
                </c:pt>
                <c:pt idx="55933">
                  <c:v>1.0068416595458984E-3</c:v>
                </c:pt>
                <c:pt idx="55934">
                  <c:v>8.0571174621582031E-3</c:v>
                </c:pt>
                <c:pt idx="55935">
                  <c:v>1.007080078125E-3</c:v>
                </c:pt>
                <c:pt idx="55936">
                  <c:v>1.0068416595458984E-3</c:v>
                </c:pt>
                <c:pt idx="55937">
                  <c:v>1.007080078125E-3</c:v>
                </c:pt>
                <c:pt idx="55938">
                  <c:v>1.007080078125E-3</c:v>
                </c:pt>
                <c:pt idx="55939">
                  <c:v>1.0068416595458984E-3</c:v>
                </c:pt>
                <c:pt idx="55940">
                  <c:v>1.007080078125E-3</c:v>
                </c:pt>
                <c:pt idx="55941">
                  <c:v>1.007080078125E-3</c:v>
                </c:pt>
                <c:pt idx="55942">
                  <c:v>1.0068416595458984E-3</c:v>
                </c:pt>
                <c:pt idx="55943">
                  <c:v>1.007080078125E-3</c:v>
                </c:pt>
                <c:pt idx="55944">
                  <c:v>1.0080337524414063E-3</c:v>
                </c:pt>
                <c:pt idx="55945">
                  <c:v>1.0068416595458984E-3</c:v>
                </c:pt>
                <c:pt idx="55946">
                  <c:v>1.007080078125E-3</c:v>
                </c:pt>
                <c:pt idx="55947">
                  <c:v>1.007080078125E-3</c:v>
                </c:pt>
                <c:pt idx="55948">
                  <c:v>1.0068416595458984E-3</c:v>
                </c:pt>
                <c:pt idx="55949">
                  <c:v>1.007080078125E-3</c:v>
                </c:pt>
                <c:pt idx="55950">
                  <c:v>1.007080078125E-3</c:v>
                </c:pt>
                <c:pt idx="55951">
                  <c:v>1.0068416595458984E-3</c:v>
                </c:pt>
                <c:pt idx="55952">
                  <c:v>1.007080078125E-3</c:v>
                </c:pt>
                <c:pt idx="55953">
                  <c:v>1.007080078125E-3</c:v>
                </c:pt>
                <c:pt idx="55954">
                  <c:v>1.0068416595458984E-3</c:v>
                </c:pt>
                <c:pt idx="55955">
                  <c:v>1.007080078125E-3</c:v>
                </c:pt>
                <c:pt idx="55956">
                  <c:v>1.0080337524414063E-3</c:v>
                </c:pt>
                <c:pt idx="55957">
                  <c:v>1.007080078125E-3</c:v>
                </c:pt>
                <c:pt idx="55958">
                  <c:v>1.0068416595458984E-3</c:v>
                </c:pt>
                <c:pt idx="55959">
                  <c:v>1.007080078125E-3</c:v>
                </c:pt>
                <c:pt idx="55960">
                  <c:v>1.007080078125E-3</c:v>
                </c:pt>
                <c:pt idx="55961">
                  <c:v>1.0068416595458984E-3</c:v>
                </c:pt>
                <c:pt idx="55962">
                  <c:v>1.007080078125E-3</c:v>
                </c:pt>
                <c:pt idx="55963">
                  <c:v>1.007080078125E-3</c:v>
                </c:pt>
                <c:pt idx="55964">
                  <c:v>1.0068416595458984E-3</c:v>
                </c:pt>
                <c:pt idx="55965">
                  <c:v>1.007080078125E-3</c:v>
                </c:pt>
                <c:pt idx="55966">
                  <c:v>1.007080078125E-3</c:v>
                </c:pt>
                <c:pt idx="55967">
                  <c:v>1.0068416595458984E-3</c:v>
                </c:pt>
                <c:pt idx="55968">
                  <c:v>1.007080078125E-3</c:v>
                </c:pt>
                <c:pt idx="55969">
                  <c:v>1.0080337524414063E-3</c:v>
                </c:pt>
                <c:pt idx="55970">
                  <c:v>1.0068416595458984E-3</c:v>
                </c:pt>
                <c:pt idx="55971">
                  <c:v>1.007080078125E-3</c:v>
                </c:pt>
                <c:pt idx="55972">
                  <c:v>1.007080078125E-3</c:v>
                </c:pt>
                <c:pt idx="55973">
                  <c:v>1.0068416595458984E-3</c:v>
                </c:pt>
                <c:pt idx="55974">
                  <c:v>1.007080078125E-3</c:v>
                </c:pt>
                <c:pt idx="55975">
                  <c:v>1.007080078125E-3</c:v>
                </c:pt>
                <c:pt idx="55976">
                  <c:v>1.0068416595458984E-3</c:v>
                </c:pt>
                <c:pt idx="55977">
                  <c:v>1.007080078125E-3</c:v>
                </c:pt>
                <c:pt idx="55978">
                  <c:v>1.007080078125E-3</c:v>
                </c:pt>
                <c:pt idx="55979">
                  <c:v>1.0068416595458984E-3</c:v>
                </c:pt>
                <c:pt idx="55980">
                  <c:v>1.007080078125E-3</c:v>
                </c:pt>
                <c:pt idx="55981">
                  <c:v>1.0080337524414063E-3</c:v>
                </c:pt>
                <c:pt idx="55982">
                  <c:v>1.007080078125E-3</c:v>
                </c:pt>
                <c:pt idx="55983">
                  <c:v>1.0068416595458984E-3</c:v>
                </c:pt>
                <c:pt idx="55984">
                  <c:v>1.007080078125E-3</c:v>
                </c:pt>
                <c:pt idx="55985">
                  <c:v>1.007080078125E-3</c:v>
                </c:pt>
                <c:pt idx="55986">
                  <c:v>1.0068416595458984E-3</c:v>
                </c:pt>
                <c:pt idx="55987">
                  <c:v>1.007080078125E-3</c:v>
                </c:pt>
                <c:pt idx="55988">
                  <c:v>1.007080078125E-3</c:v>
                </c:pt>
                <c:pt idx="55989">
                  <c:v>1.0068416595458984E-3</c:v>
                </c:pt>
                <c:pt idx="55990">
                  <c:v>1.007080078125E-3</c:v>
                </c:pt>
                <c:pt idx="55991">
                  <c:v>1.007080078125E-3</c:v>
                </c:pt>
                <c:pt idx="55992">
                  <c:v>1.0068416595458984E-3</c:v>
                </c:pt>
                <c:pt idx="55993">
                  <c:v>1.007080078125E-3</c:v>
                </c:pt>
                <c:pt idx="55994">
                  <c:v>1.0080337524414063E-3</c:v>
                </c:pt>
                <c:pt idx="55995">
                  <c:v>1.0068416595458984E-3</c:v>
                </c:pt>
                <c:pt idx="55996">
                  <c:v>1.007080078125E-3</c:v>
                </c:pt>
                <c:pt idx="55997">
                  <c:v>1.007080078125E-3</c:v>
                </c:pt>
                <c:pt idx="55998">
                  <c:v>1.0068416595458984E-3</c:v>
                </c:pt>
                <c:pt idx="55999">
                  <c:v>1.007080078125E-3</c:v>
                </c:pt>
                <c:pt idx="56000">
                  <c:v>1.007080078125E-3</c:v>
                </c:pt>
                <c:pt idx="56001">
                  <c:v>1.0068416595458984E-3</c:v>
                </c:pt>
                <c:pt idx="56002">
                  <c:v>1.007080078125E-3</c:v>
                </c:pt>
                <c:pt idx="56003">
                  <c:v>1.007080078125E-3</c:v>
                </c:pt>
                <c:pt idx="56004">
                  <c:v>1.0068416595458984E-3</c:v>
                </c:pt>
                <c:pt idx="56005">
                  <c:v>1.007080078125E-3</c:v>
                </c:pt>
                <c:pt idx="56006">
                  <c:v>1.0080337524414063E-3</c:v>
                </c:pt>
                <c:pt idx="56007">
                  <c:v>1.007080078125E-3</c:v>
                </c:pt>
                <c:pt idx="56008">
                  <c:v>1.0068416595458984E-3</c:v>
                </c:pt>
                <c:pt idx="56009">
                  <c:v>1.007080078125E-3</c:v>
                </c:pt>
                <c:pt idx="56010">
                  <c:v>1.007080078125E-3</c:v>
                </c:pt>
                <c:pt idx="56011">
                  <c:v>1.0068416595458984E-3</c:v>
                </c:pt>
                <c:pt idx="56012">
                  <c:v>1.007080078125E-3</c:v>
                </c:pt>
                <c:pt idx="56013">
                  <c:v>1.007080078125E-3</c:v>
                </c:pt>
                <c:pt idx="56014">
                  <c:v>1.0068416595458984E-3</c:v>
                </c:pt>
                <c:pt idx="56015">
                  <c:v>1.007080078125E-3</c:v>
                </c:pt>
                <c:pt idx="56016">
                  <c:v>1.007080078125E-3</c:v>
                </c:pt>
                <c:pt idx="56017">
                  <c:v>1.0068416595458984E-3</c:v>
                </c:pt>
                <c:pt idx="56018">
                  <c:v>1.007080078125E-3</c:v>
                </c:pt>
                <c:pt idx="56019">
                  <c:v>1.0080337524414063E-3</c:v>
                </c:pt>
                <c:pt idx="56020">
                  <c:v>1.0068416595458984E-3</c:v>
                </c:pt>
                <c:pt idx="56021">
                  <c:v>3.0210018157958984E-3</c:v>
                </c:pt>
                <c:pt idx="56022">
                  <c:v>1.007080078125E-3</c:v>
                </c:pt>
                <c:pt idx="56023">
                  <c:v>1.007080078125E-3</c:v>
                </c:pt>
                <c:pt idx="56024">
                  <c:v>1.0068416595458984E-3</c:v>
                </c:pt>
                <c:pt idx="56025">
                  <c:v>1.007080078125E-3</c:v>
                </c:pt>
                <c:pt idx="56026">
                  <c:v>1.007080078125E-3</c:v>
                </c:pt>
                <c:pt idx="56027">
                  <c:v>1.0068416595458984E-3</c:v>
                </c:pt>
                <c:pt idx="56028">
                  <c:v>1.007080078125E-3</c:v>
                </c:pt>
                <c:pt idx="56029">
                  <c:v>1.0080337524414063E-3</c:v>
                </c:pt>
                <c:pt idx="56030">
                  <c:v>1.007080078125E-3</c:v>
                </c:pt>
                <c:pt idx="56031">
                  <c:v>1.0068416595458984E-3</c:v>
                </c:pt>
                <c:pt idx="56032">
                  <c:v>1.007080078125E-3</c:v>
                </c:pt>
                <c:pt idx="56033">
                  <c:v>1.007080078125E-3</c:v>
                </c:pt>
                <c:pt idx="56034">
                  <c:v>1.0068416595458984E-3</c:v>
                </c:pt>
                <c:pt idx="56035">
                  <c:v>1.007080078125E-3</c:v>
                </c:pt>
                <c:pt idx="56036">
                  <c:v>1.007080078125E-3</c:v>
                </c:pt>
                <c:pt idx="56037">
                  <c:v>1.0068416595458984E-3</c:v>
                </c:pt>
                <c:pt idx="56038">
                  <c:v>1.007080078125E-3</c:v>
                </c:pt>
                <c:pt idx="56039">
                  <c:v>1.007080078125E-3</c:v>
                </c:pt>
                <c:pt idx="56040">
                  <c:v>1.0068416595458984E-3</c:v>
                </c:pt>
                <c:pt idx="56041">
                  <c:v>1.007080078125E-3</c:v>
                </c:pt>
                <c:pt idx="56042">
                  <c:v>1.0080337524414063E-3</c:v>
                </c:pt>
                <c:pt idx="56043">
                  <c:v>1.0068416595458984E-3</c:v>
                </c:pt>
                <c:pt idx="56044">
                  <c:v>1.007080078125E-3</c:v>
                </c:pt>
                <c:pt idx="56045">
                  <c:v>1.007080078125E-3</c:v>
                </c:pt>
                <c:pt idx="56046">
                  <c:v>1.0068416595458984E-3</c:v>
                </c:pt>
                <c:pt idx="56047">
                  <c:v>1.007080078125E-3</c:v>
                </c:pt>
                <c:pt idx="56048">
                  <c:v>1.007080078125E-3</c:v>
                </c:pt>
                <c:pt idx="56049">
                  <c:v>1.0068416595458984E-3</c:v>
                </c:pt>
                <c:pt idx="56050">
                  <c:v>1.007080078125E-3</c:v>
                </c:pt>
                <c:pt idx="56051">
                  <c:v>1.007080078125E-3</c:v>
                </c:pt>
                <c:pt idx="56052">
                  <c:v>1.0068416595458984E-3</c:v>
                </c:pt>
                <c:pt idx="56053">
                  <c:v>1.007080078125E-3</c:v>
                </c:pt>
                <c:pt idx="56054">
                  <c:v>1.0080337524414063E-3</c:v>
                </c:pt>
                <c:pt idx="56055">
                  <c:v>1.007080078125E-3</c:v>
                </c:pt>
                <c:pt idx="56056">
                  <c:v>1.0068416595458984E-3</c:v>
                </c:pt>
                <c:pt idx="56057">
                  <c:v>1.007080078125E-3</c:v>
                </c:pt>
                <c:pt idx="56058">
                  <c:v>1.007080078125E-3</c:v>
                </c:pt>
                <c:pt idx="56059">
                  <c:v>1.0068416595458984E-3</c:v>
                </c:pt>
                <c:pt idx="56060">
                  <c:v>1.007080078125E-3</c:v>
                </c:pt>
                <c:pt idx="56061">
                  <c:v>1.007080078125E-3</c:v>
                </c:pt>
                <c:pt idx="56062">
                  <c:v>1.0068416595458984E-3</c:v>
                </c:pt>
                <c:pt idx="56063">
                  <c:v>1.007080078125E-3</c:v>
                </c:pt>
                <c:pt idx="56064">
                  <c:v>1.007080078125E-3</c:v>
                </c:pt>
                <c:pt idx="56065">
                  <c:v>1.0068416595458984E-3</c:v>
                </c:pt>
                <c:pt idx="56066">
                  <c:v>1.007080078125E-3</c:v>
                </c:pt>
                <c:pt idx="56067">
                  <c:v>1.0080337524414063E-3</c:v>
                </c:pt>
                <c:pt idx="56068">
                  <c:v>1.0068416595458984E-3</c:v>
                </c:pt>
                <c:pt idx="56069">
                  <c:v>1.007080078125E-3</c:v>
                </c:pt>
                <c:pt idx="56070">
                  <c:v>1.007080078125E-3</c:v>
                </c:pt>
                <c:pt idx="56071">
                  <c:v>1.0068416595458984E-3</c:v>
                </c:pt>
                <c:pt idx="56072">
                  <c:v>1.007080078125E-3</c:v>
                </c:pt>
                <c:pt idx="56073">
                  <c:v>1.007080078125E-3</c:v>
                </c:pt>
                <c:pt idx="56074">
                  <c:v>1.0068416595458984E-3</c:v>
                </c:pt>
                <c:pt idx="56075">
                  <c:v>1.007080078125E-3</c:v>
                </c:pt>
                <c:pt idx="56076">
                  <c:v>1.007080078125E-3</c:v>
                </c:pt>
                <c:pt idx="56077">
                  <c:v>1.0068416595458984E-3</c:v>
                </c:pt>
                <c:pt idx="56078">
                  <c:v>1.007080078125E-3</c:v>
                </c:pt>
                <c:pt idx="56079">
                  <c:v>1.0080337524414063E-3</c:v>
                </c:pt>
                <c:pt idx="56080">
                  <c:v>1.007080078125E-3</c:v>
                </c:pt>
                <c:pt idx="56081">
                  <c:v>1.0068416595458984E-3</c:v>
                </c:pt>
                <c:pt idx="56082">
                  <c:v>1.007080078125E-3</c:v>
                </c:pt>
                <c:pt idx="56083">
                  <c:v>1.007080078125E-3</c:v>
                </c:pt>
                <c:pt idx="56084">
                  <c:v>1.0068416595458984E-3</c:v>
                </c:pt>
                <c:pt idx="56085">
                  <c:v>1.007080078125E-3</c:v>
                </c:pt>
                <c:pt idx="56086">
                  <c:v>1.007080078125E-3</c:v>
                </c:pt>
                <c:pt idx="56087">
                  <c:v>1.0068416595458984E-3</c:v>
                </c:pt>
                <c:pt idx="56088">
                  <c:v>1.007080078125E-3</c:v>
                </c:pt>
                <c:pt idx="56089">
                  <c:v>1.007080078125E-3</c:v>
                </c:pt>
                <c:pt idx="56090">
                  <c:v>1.0068416595458984E-3</c:v>
                </c:pt>
                <c:pt idx="56091">
                  <c:v>1.007080078125E-3</c:v>
                </c:pt>
                <c:pt idx="56092">
                  <c:v>1.0080337524414063E-3</c:v>
                </c:pt>
                <c:pt idx="56093">
                  <c:v>1.0068416595458984E-3</c:v>
                </c:pt>
                <c:pt idx="56094">
                  <c:v>1.007080078125E-3</c:v>
                </c:pt>
                <c:pt idx="56095">
                  <c:v>1.007080078125E-3</c:v>
                </c:pt>
                <c:pt idx="56096">
                  <c:v>1.0068416595458984E-3</c:v>
                </c:pt>
                <c:pt idx="56097">
                  <c:v>1.007080078125E-3</c:v>
                </c:pt>
                <c:pt idx="56098">
                  <c:v>1.007080078125E-3</c:v>
                </c:pt>
                <c:pt idx="56099">
                  <c:v>1.0068416595458984E-3</c:v>
                </c:pt>
                <c:pt idx="56100">
                  <c:v>1.007080078125E-3</c:v>
                </c:pt>
                <c:pt idx="56101">
                  <c:v>1.007080078125E-3</c:v>
                </c:pt>
                <c:pt idx="56102">
                  <c:v>1.0068416595458984E-3</c:v>
                </c:pt>
                <c:pt idx="56103">
                  <c:v>1.007080078125E-3</c:v>
                </c:pt>
                <c:pt idx="56104">
                  <c:v>1.0080337524414063E-3</c:v>
                </c:pt>
                <c:pt idx="56105">
                  <c:v>1.007080078125E-3</c:v>
                </c:pt>
                <c:pt idx="56106">
                  <c:v>1.0068416595458984E-3</c:v>
                </c:pt>
                <c:pt idx="56107">
                  <c:v>1.007080078125E-3</c:v>
                </c:pt>
                <c:pt idx="56108">
                  <c:v>1.007080078125E-3</c:v>
                </c:pt>
                <c:pt idx="56109">
                  <c:v>1.0068416595458984E-3</c:v>
                </c:pt>
                <c:pt idx="56110">
                  <c:v>1.007080078125E-3</c:v>
                </c:pt>
                <c:pt idx="56111">
                  <c:v>1.007080078125E-3</c:v>
                </c:pt>
                <c:pt idx="56112">
                  <c:v>1.0068416595458984E-3</c:v>
                </c:pt>
                <c:pt idx="56113">
                  <c:v>1.007080078125E-3</c:v>
                </c:pt>
                <c:pt idx="56114">
                  <c:v>1.007080078125E-3</c:v>
                </c:pt>
                <c:pt idx="56115">
                  <c:v>1.0068416595458984E-3</c:v>
                </c:pt>
                <c:pt idx="56116">
                  <c:v>1.0080337524414063E-3</c:v>
                </c:pt>
                <c:pt idx="56117">
                  <c:v>1.007080078125E-3</c:v>
                </c:pt>
                <c:pt idx="56118">
                  <c:v>1.0068416595458984E-3</c:v>
                </c:pt>
                <c:pt idx="56119">
                  <c:v>1.007080078125E-3</c:v>
                </c:pt>
                <c:pt idx="56120">
                  <c:v>1.007080078125E-3</c:v>
                </c:pt>
                <c:pt idx="56121">
                  <c:v>1.0068416595458984E-3</c:v>
                </c:pt>
                <c:pt idx="56122">
                  <c:v>1.007080078125E-3</c:v>
                </c:pt>
                <c:pt idx="56123">
                  <c:v>1.007080078125E-3</c:v>
                </c:pt>
                <c:pt idx="56124">
                  <c:v>1.0068416595458984E-3</c:v>
                </c:pt>
                <c:pt idx="56125">
                  <c:v>1.007080078125E-3</c:v>
                </c:pt>
                <c:pt idx="56126">
                  <c:v>1.007080078125E-3</c:v>
                </c:pt>
                <c:pt idx="56127">
                  <c:v>1.0068416595458984E-3</c:v>
                </c:pt>
                <c:pt idx="56128">
                  <c:v>1.007080078125E-3</c:v>
                </c:pt>
                <c:pt idx="56129">
                  <c:v>1.0080337524414063E-3</c:v>
                </c:pt>
                <c:pt idx="56130">
                  <c:v>1.007080078125E-3</c:v>
                </c:pt>
                <c:pt idx="56131">
                  <c:v>1.0068416595458984E-3</c:v>
                </c:pt>
                <c:pt idx="56132">
                  <c:v>1.007080078125E-3</c:v>
                </c:pt>
                <c:pt idx="56133">
                  <c:v>1.007080078125E-3</c:v>
                </c:pt>
                <c:pt idx="56134">
                  <c:v>1.0068416595458984E-3</c:v>
                </c:pt>
                <c:pt idx="56135">
                  <c:v>1.007080078125E-3</c:v>
                </c:pt>
                <c:pt idx="56136">
                  <c:v>1.007080078125E-3</c:v>
                </c:pt>
                <c:pt idx="56137">
                  <c:v>1.0068416595458984E-3</c:v>
                </c:pt>
                <c:pt idx="56138">
                  <c:v>1.007080078125E-3</c:v>
                </c:pt>
                <c:pt idx="56139">
                  <c:v>1.007080078125E-3</c:v>
                </c:pt>
                <c:pt idx="56140">
                  <c:v>1.0068416595458984E-3</c:v>
                </c:pt>
                <c:pt idx="56141">
                  <c:v>1.0080337524414063E-3</c:v>
                </c:pt>
                <c:pt idx="56142">
                  <c:v>1.007080078125E-3</c:v>
                </c:pt>
                <c:pt idx="56143">
                  <c:v>1.0068416595458984E-3</c:v>
                </c:pt>
                <c:pt idx="56144">
                  <c:v>1.007080078125E-3</c:v>
                </c:pt>
                <c:pt idx="56145">
                  <c:v>1.007080078125E-3</c:v>
                </c:pt>
                <c:pt idx="56146">
                  <c:v>1.0068416595458984E-3</c:v>
                </c:pt>
                <c:pt idx="56147">
                  <c:v>1.007080078125E-3</c:v>
                </c:pt>
                <c:pt idx="56148">
                  <c:v>1.007080078125E-3</c:v>
                </c:pt>
                <c:pt idx="56149">
                  <c:v>1.0068416595458984E-3</c:v>
                </c:pt>
                <c:pt idx="56150">
                  <c:v>1.007080078125E-3</c:v>
                </c:pt>
                <c:pt idx="56151">
                  <c:v>1.007080078125E-3</c:v>
                </c:pt>
                <c:pt idx="56152">
                  <c:v>1.0068416595458984E-3</c:v>
                </c:pt>
                <c:pt idx="56153">
                  <c:v>1.007080078125E-3</c:v>
                </c:pt>
                <c:pt idx="56154">
                  <c:v>1.0080337524414063E-3</c:v>
                </c:pt>
                <c:pt idx="56155">
                  <c:v>1.007080078125E-3</c:v>
                </c:pt>
                <c:pt idx="56156">
                  <c:v>1.0068416595458984E-3</c:v>
                </c:pt>
                <c:pt idx="56157">
                  <c:v>1.007080078125E-3</c:v>
                </c:pt>
                <c:pt idx="56158">
                  <c:v>1.007080078125E-3</c:v>
                </c:pt>
                <c:pt idx="56159">
                  <c:v>1.0068416595458984E-3</c:v>
                </c:pt>
                <c:pt idx="56160">
                  <c:v>1.007080078125E-3</c:v>
                </c:pt>
                <c:pt idx="56161">
                  <c:v>1.007080078125E-3</c:v>
                </c:pt>
                <c:pt idx="56162">
                  <c:v>1.0068416595458984E-3</c:v>
                </c:pt>
                <c:pt idx="56163">
                  <c:v>1.007080078125E-3</c:v>
                </c:pt>
                <c:pt idx="56164">
                  <c:v>1.007080078125E-3</c:v>
                </c:pt>
                <c:pt idx="56165">
                  <c:v>1.0068416595458984E-3</c:v>
                </c:pt>
                <c:pt idx="56166">
                  <c:v>1.0080337524414063E-3</c:v>
                </c:pt>
                <c:pt idx="56167">
                  <c:v>1.007080078125E-3</c:v>
                </c:pt>
                <c:pt idx="56168">
                  <c:v>1.0068416595458984E-3</c:v>
                </c:pt>
                <c:pt idx="56169">
                  <c:v>1.007080078125E-3</c:v>
                </c:pt>
                <c:pt idx="56170">
                  <c:v>1.007080078125E-3</c:v>
                </c:pt>
                <c:pt idx="56171">
                  <c:v>1.0068416595458984E-3</c:v>
                </c:pt>
                <c:pt idx="56172">
                  <c:v>1.007080078125E-3</c:v>
                </c:pt>
                <c:pt idx="56173">
                  <c:v>1.007080078125E-3</c:v>
                </c:pt>
                <c:pt idx="56174">
                  <c:v>1.0068416595458984E-3</c:v>
                </c:pt>
                <c:pt idx="56175">
                  <c:v>1.007080078125E-3</c:v>
                </c:pt>
                <c:pt idx="56176">
                  <c:v>1.007080078125E-3</c:v>
                </c:pt>
                <c:pt idx="56177">
                  <c:v>1.0068416595458984E-3</c:v>
                </c:pt>
                <c:pt idx="56178">
                  <c:v>1.007080078125E-3</c:v>
                </c:pt>
                <c:pt idx="56179">
                  <c:v>1.0080337524414063E-3</c:v>
                </c:pt>
                <c:pt idx="56180">
                  <c:v>1.007080078125E-3</c:v>
                </c:pt>
                <c:pt idx="56181">
                  <c:v>1.0068416595458984E-3</c:v>
                </c:pt>
                <c:pt idx="56182">
                  <c:v>1.007080078125E-3</c:v>
                </c:pt>
                <c:pt idx="56183">
                  <c:v>1.007080078125E-3</c:v>
                </c:pt>
                <c:pt idx="56184">
                  <c:v>1.0068416595458984E-3</c:v>
                </c:pt>
                <c:pt idx="56185">
                  <c:v>1.007080078125E-3</c:v>
                </c:pt>
                <c:pt idx="56186">
                  <c:v>1.007080078125E-3</c:v>
                </c:pt>
                <c:pt idx="56187">
                  <c:v>1.0068416595458984E-3</c:v>
                </c:pt>
                <c:pt idx="56188">
                  <c:v>1.007080078125E-3</c:v>
                </c:pt>
                <c:pt idx="56189">
                  <c:v>1.007080078125E-3</c:v>
                </c:pt>
                <c:pt idx="56190">
                  <c:v>1.0068416595458984E-3</c:v>
                </c:pt>
                <c:pt idx="56191">
                  <c:v>1.0080337524414063E-3</c:v>
                </c:pt>
                <c:pt idx="56192">
                  <c:v>1.007080078125E-3</c:v>
                </c:pt>
                <c:pt idx="56193">
                  <c:v>1.0068416595458984E-3</c:v>
                </c:pt>
                <c:pt idx="56194">
                  <c:v>1.007080078125E-3</c:v>
                </c:pt>
                <c:pt idx="56195">
                  <c:v>1.007080078125E-3</c:v>
                </c:pt>
                <c:pt idx="56196">
                  <c:v>1.0068416595458984E-3</c:v>
                </c:pt>
                <c:pt idx="56197">
                  <c:v>1.007080078125E-3</c:v>
                </c:pt>
                <c:pt idx="56198">
                  <c:v>1.007080078125E-3</c:v>
                </c:pt>
                <c:pt idx="56199">
                  <c:v>1.0068416595458984E-3</c:v>
                </c:pt>
                <c:pt idx="56200">
                  <c:v>1.007080078125E-3</c:v>
                </c:pt>
                <c:pt idx="56201">
                  <c:v>1.007080078125E-3</c:v>
                </c:pt>
                <c:pt idx="56202">
                  <c:v>1.0068416595458984E-3</c:v>
                </c:pt>
                <c:pt idx="56203">
                  <c:v>1.007080078125E-3</c:v>
                </c:pt>
                <c:pt idx="56204">
                  <c:v>1.0080337524414063E-3</c:v>
                </c:pt>
                <c:pt idx="56205">
                  <c:v>1.007080078125E-3</c:v>
                </c:pt>
                <c:pt idx="56206">
                  <c:v>1.0068416595458984E-3</c:v>
                </c:pt>
                <c:pt idx="56207">
                  <c:v>1.007080078125E-3</c:v>
                </c:pt>
                <c:pt idx="56208">
                  <c:v>1.007080078125E-3</c:v>
                </c:pt>
                <c:pt idx="56209">
                  <c:v>1.0068416595458984E-3</c:v>
                </c:pt>
                <c:pt idx="56210">
                  <c:v>1.007080078125E-3</c:v>
                </c:pt>
                <c:pt idx="56211">
                  <c:v>1.007080078125E-3</c:v>
                </c:pt>
                <c:pt idx="56212">
                  <c:v>1.0068416595458984E-3</c:v>
                </c:pt>
                <c:pt idx="56213">
                  <c:v>1.007080078125E-3</c:v>
                </c:pt>
                <c:pt idx="56214">
                  <c:v>1.007080078125E-3</c:v>
                </c:pt>
                <c:pt idx="56215">
                  <c:v>1.0068416595458984E-3</c:v>
                </c:pt>
                <c:pt idx="56216">
                  <c:v>1.0080337524414063E-3</c:v>
                </c:pt>
                <c:pt idx="56217">
                  <c:v>1.007080078125E-3</c:v>
                </c:pt>
                <c:pt idx="56218">
                  <c:v>1.0068416595458984E-3</c:v>
                </c:pt>
                <c:pt idx="56219">
                  <c:v>1.007080078125E-3</c:v>
                </c:pt>
                <c:pt idx="56220">
                  <c:v>1.007080078125E-3</c:v>
                </c:pt>
                <c:pt idx="56221">
                  <c:v>1.0068416595458984E-3</c:v>
                </c:pt>
                <c:pt idx="56222">
                  <c:v>1.007080078125E-3</c:v>
                </c:pt>
                <c:pt idx="56223">
                  <c:v>1.007080078125E-3</c:v>
                </c:pt>
                <c:pt idx="56224">
                  <c:v>1.0068416595458984E-3</c:v>
                </c:pt>
                <c:pt idx="56225">
                  <c:v>1.007080078125E-3</c:v>
                </c:pt>
                <c:pt idx="56226">
                  <c:v>1.007080078125E-3</c:v>
                </c:pt>
                <c:pt idx="56227">
                  <c:v>1.0068416595458984E-3</c:v>
                </c:pt>
                <c:pt idx="56228">
                  <c:v>1.007080078125E-3</c:v>
                </c:pt>
                <c:pt idx="56229">
                  <c:v>1.0080337524414063E-3</c:v>
                </c:pt>
                <c:pt idx="56230">
                  <c:v>1.007080078125E-3</c:v>
                </c:pt>
                <c:pt idx="56231">
                  <c:v>1.0068416595458984E-3</c:v>
                </c:pt>
                <c:pt idx="56232">
                  <c:v>1.007080078125E-3</c:v>
                </c:pt>
                <c:pt idx="56233">
                  <c:v>1.007080078125E-3</c:v>
                </c:pt>
                <c:pt idx="56234">
                  <c:v>1.0068416595458984E-3</c:v>
                </c:pt>
                <c:pt idx="56235">
                  <c:v>1.007080078125E-3</c:v>
                </c:pt>
                <c:pt idx="56236">
                  <c:v>1.007080078125E-3</c:v>
                </c:pt>
                <c:pt idx="56237">
                  <c:v>1.0068416595458984E-3</c:v>
                </c:pt>
                <c:pt idx="56238">
                  <c:v>1.007080078125E-3</c:v>
                </c:pt>
                <c:pt idx="56239">
                  <c:v>1.007080078125E-3</c:v>
                </c:pt>
                <c:pt idx="56240">
                  <c:v>1.0068416595458984E-3</c:v>
                </c:pt>
                <c:pt idx="56241">
                  <c:v>1.0080337524414063E-3</c:v>
                </c:pt>
                <c:pt idx="56242">
                  <c:v>1.007080078125E-3</c:v>
                </c:pt>
                <c:pt idx="56243">
                  <c:v>1.0068416595458984E-3</c:v>
                </c:pt>
                <c:pt idx="56244">
                  <c:v>1.007080078125E-3</c:v>
                </c:pt>
                <c:pt idx="56245">
                  <c:v>1.007080078125E-3</c:v>
                </c:pt>
                <c:pt idx="56246">
                  <c:v>1.0068416595458984E-3</c:v>
                </c:pt>
                <c:pt idx="56247">
                  <c:v>1.007080078125E-3</c:v>
                </c:pt>
                <c:pt idx="56248">
                  <c:v>1.007080078125E-3</c:v>
                </c:pt>
                <c:pt idx="56249">
                  <c:v>1.0068416595458984E-3</c:v>
                </c:pt>
                <c:pt idx="56250">
                  <c:v>1.007080078125E-3</c:v>
                </c:pt>
                <c:pt idx="56251">
                  <c:v>1.007080078125E-3</c:v>
                </c:pt>
                <c:pt idx="56252">
                  <c:v>1.0068416595458984E-3</c:v>
                </c:pt>
                <c:pt idx="56253">
                  <c:v>1.007080078125E-3</c:v>
                </c:pt>
                <c:pt idx="56254">
                  <c:v>1.0080337524414063E-3</c:v>
                </c:pt>
                <c:pt idx="56255">
                  <c:v>1.007080078125E-3</c:v>
                </c:pt>
                <c:pt idx="56256">
                  <c:v>1.0068416595458984E-3</c:v>
                </c:pt>
                <c:pt idx="56257">
                  <c:v>1.007080078125E-3</c:v>
                </c:pt>
                <c:pt idx="56258">
                  <c:v>1.007080078125E-3</c:v>
                </c:pt>
                <c:pt idx="56259">
                  <c:v>1.0068416595458984E-3</c:v>
                </c:pt>
                <c:pt idx="56260">
                  <c:v>1.007080078125E-3</c:v>
                </c:pt>
                <c:pt idx="56261">
                  <c:v>1.007080078125E-3</c:v>
                </c:pt>
                <c:pt idx="56262">
                  <c:v>1.0068416595458984E-3</c:v>
                </c:pt>
                <c:pt idx="56263">
                  <c:v>1.007080078125E-3</c:v>
                </c:pt>
                <c:pt idx="56264">
                  <c:v>1.007080078125E-3</c:v>
                </c:pt>
                <c:pt idx="56265">
                  <c:v>1.0068416595458984E-3</c:v>
                </c:pt>
                <c:pt idx="56266">
                  <c:v>1.0080337524414063E-3</c:v>
                </c:pt>
                <c:pt idx="56267">
                  <c:v>1.007080078125E-3</c:v>
                </c:pt>
                <c:pt idx="56268">
                  <c:v>1.0068416595458984E-3</c:v>
                </c:pt>
                <c:pt idx="56269">
                  <c:v>1.007080078125E-3</c:v>
                </c:pt>
                <c:pt idx="56270">
                  <c:v>1.007080078125E-3</c:v>
                </c:pt>
                <c:pt idx="56271">
                  <c:v>1.0068416595458984E-3</c:v>
                </c:pt>
                <c:pt idx="56272">
                  <c:v>1.007080078125E-3</c:v>
                </c:pt>
                <c:pt idx="56273">
                  <c:v>1.007080078125E-3</c:v>
                </c:pt>
                <c:pt idx="56274">
                  <c:v>1.0068416595458984E-3</c:v>
                </c:pt>
                <c:pt idx="56275">
                  <c:v>1.007080078125E-3</c:v>
                </c:pt>
                <c:pt idx="56276">
                  <c:v>1.007080078125E-3</c:v>
                </c:pt>
                <c:pt idx="56277">
                  <c:v>1.0068416595458984E-3</c:v>
                </c:pt>
                <c:pt idx="56278">
                  <c:v>1.007080078125E-3</c:v>
                </c:pt>
                <c:pt idx="56279">
                  <c:v>1.0080337524414063E-3</c:v>
                </c:pt>
                <c:pt idx="56280">
                  <c:v>1.007080078125E-3</c:v>
                </c:pt>
                <c:pt idx="56281">
                  <c:v>1.0068416595458984E-3</c:v>
                </c:pt>
                <c:pt idx="56282">
                  <c:v>1.007080078125E-3</c:v>
                </c:pt>
                <c:pt idx="56283">
                  <c:v>1.007080078125E-3</c:v>
                </c:pt>
                <c:pt idx="56284">
                  <c:v>1.0068416595458984E-3</c:v>
                </c:pt>
                <c:pt idx="56285">
                  <c:v>1.007080078125E-3</c:v>
                </c:pt>
                <c:pt idx="56286">
                  <c:v>1.007080078125E-3</c:v>
                </c:pt>
                <c:pt idx="56287">
                  <c:v>1.0068416595458984E-3</c:v>
                </c:pt>
                <c:pt idx="56288">
                  <c:v>1.007080078125E-3</c:v>
                </c:pt>
                <c:pt idx="56289">
                  <c:v>1.007080078125E-3</c:v>
                </c:pt>
                <c:pt idx="56290">
                  <c:v>1.0068416595458984E-3</c:v>
                </c:pt>
                <c:pt idx="56291">
                  <c:v>1.0080337524414063E-3</c:v>
                </c:pt>
                <c:pt idx="56292">
                  <c:v>1.007080078125E-3</c:v>
                </c:pt>
                <c:pt idx="56293">
                  <c:v>1.0068416595458984E-3</c:v>
                </c:pt>
                <c:pt idx="56294">
                  <c:v>1.007080078125E-3</c:v>
                </c:pt>
                <c:pt idx="56295">
                  <c:v>1.007080078125E-3</c:v>
                </c:pt>
                <c:pt idx="56296">
                  <c:v>1.0068416595458984E-3</c:v>
                </c:pt>
                <c:pt idx="56297">
                  <c:v>1.007080078125E-3</c:v>
                </c:pt>
                <c:pt idx="56298">
                  <c:v>1.007080078125E-3</c:v>
                </c:pt>
                <c:pt idx="56299">
                  <c:v>1.0068416595458984E-3</c:v>
                </c:pt>
                <c:pt idx="56300">
                  <c:v>1.007080078125E-3</c:v>
                </c:pt>
                <c:pt idx="56301">
                  <c:v>1.007080078125E-3</c:v>
                </c:pt>
                <c:pt idx="56302">
                  <c:v>1.0068416595458984E-3</c:v>
                </c:pt>
                <c:pt idx="56303">
                  <c:v>1.007080078125E-3</c:v>
                </c:pt>
                <c:pt idx="56304">
                  <c:v>1.0080337524414063E-3</c:v>
                </c:pt>
                <c:pt idx="56305">
                  <c:v>1.007080078125E-3</c:v>
                </c:pt>
                <c:pt idx="56306">
                  <c:v>1.0068416595458984E-3</c:v>
                </c:pt>
                <c:pt idx="56307">
                  <c:v>1.007080078125E-3</c:v>
                </c:pt>
                <c:pt idx="56308">
                  <c:v>1.007080078125E-3</c:v>
                </c:pt>
                <c:pt idx="56309">
                  <c:v>1.0068416595458984E-3</c:v>
                </c:pt>
                <c:pt idx="56310">
                  <c:v>1.007080078125E-3</c:v>
                </c:pt>
                <c:pt idx="56311">
                  <c:v>1.007080078125E-3</c:v>
                </c:pt>
                <c:pt idx="56312">
                  <c:v>1.0068416595458984E-3</c:v>
                </c:pt>
                <c:pt idx="56313">
                  <c:v>1.007080078125E-3</c:v>
                </c:pt>
                <c:pt idx="56314">
                  <c:v>1.007080078125E-3</c:v>
                </c:pt>
                <c:pt idx="56315">
                  <c:v>1.0068416595458984E-3</c:v>
                </c:pt>
                <c:pt idx="56316">
                  <c:v>1.0080337524414063E-3</c:v>
                </c:pt>
                <c:pt idx="56317">
                  <c:v>1.007080078125E-3</c:v>
                </c:pt>
                <c:pt idx="56318">
                  <c:v>1.0068416595458984E-3</c:v>
                </c:pt>
                <c:pt idx="56319">
                  <c:v>1.007080078125E-3</c:v>
                </c:pt>
                <c:pt idx="56320">
                  <c:v>1.007080078125E-3</c:v>
                </c:pt>
                <c:pt idx="56321">
                  <c:v>1.0068416595458984E-3</c:v>
                </c:pt>
                <c:pt idx="56322">
                  <c:v>1.007080078125E-3</c:v>
                </c:pt>
                <c:pt idx="56323">
                  <c:v>1.007080078125E-3</c:v>
                </c:pt>
                <c:pt idx="56324">
                  <c:v>1.0068416595458984E-3</c:v>
                </c:pt>
                <c:pt idx="56325">
                  <c:v>1.007080078125E-3</c:v>
                </c:pt>
                <c:pt idx="56326">
                  <c:v>1.007080078125E-3</c:v>
                </c:pt>
                <c:pt idx="56327">
                  <c:v>1.0068416595458984E-3</c:v>
                </c:pt>
                <c:pt idx="56328">
                  <c:v>1.007080078125E-3</c:v>
                </c:pt>
                <c:pt idx="56329">
                  <c:v>1.0080337524414063E-3</c:v>
                </c:pt>
                <c:pt idx="56330">
                  <c:v>1.007080078125E-3</c:v>
                </c:pt>
                <c:pt idx="56331">
                  <c:v>1.0068416595458984E-3</c:v>
                </c:pt>
                <c:pt idx="56332">
                  <c:v>1.007080078125E-3</c:v>
                </c:pt>
                <c:pt idx="56333">
                  <c:v>1.007080078125E-3</c:v>
                </c:pt>
                <c:pt idx="56334">
                  <c:v>1.0068416595458984E-3</c:v>
                </c:pt>
                <c:pt idx="56335">
                  <c:v>1.007080078125E-3</c:v>
                </c:pt>
                <c:pt idx="56336">
                  <c:v>1.007080078125E-3</c:v>
                </c:pt>
                <c:pt idx="56337">
                  <c:v>1.0068416595458984E-3</c:v>
                </c:pt>
                <c:pt idx="56338">
                  <c:v>1.007080078125E-3</c:v>
                </c:pt>
                <c:pt idx="56339">
                  <c:v>1.0068416595458984E-3</c:v>
                </c:pt>
                <c:pt idx="56340">
                  <c:v>1.007080078125E-3</c:v>
                </c:pt>
                <c:pt idx="56341">
                  <c:v>1.0080337524414063E-3</c:v>
                </c:pt>
                <c:pt idx="56342">
                  <c:v>1.007080078125E-3</c:v>
                </c:pt>
                <c:pt idx="56343">
                  <c:v>1.0068416595458984E-3</c:v>
                </c:pt>
                <c:pt idx="56344">
                  <c:v>1.007080078125E-3</c:v>
                </c:pt>
                <c:pt idx="56345">
                  <c:v>1.007080078125E-3</c:v>
                </c:pt>
                <c:pt idx="56346">
                  <c:v>1.0068416595458984E-3</c:v>
                </c:pt>
                <c:pt idx="56347">
                  <c:v>1.007080078125E-3</c:v>
                </c:pt>
                <c:pt idx="56348">
                  <c:v>1.007080078125E-3</c:v>
                </c:pt>
                <c:pt idx="56349">
                  <c:v>1.0068416595458984E-3</c:v>
                </c:pt>
                <c:pt idx="56350">
                  <c:v>1.007080078125E-3</c:v>
                </c:pt>
                <c:pt idx="56351">
                  <c:v>1.007080078125E-3</c:v>
                </c:pt>
                <c:pt idx="56352">
                  <c:v>1.0068416595458984E-3</c:v>
                </c:pt>
                <c:pt idx="56353">
                  <c:v>1.007080078125E-3</c:v>
                </c:pt>
                <c:pt idx="56354">
                  <c:v>1.0080337524414063E-3</c:v>
                </c:pt>
                <c:pt idx="56355">
                  <c:v>1.007080078125E-3</c:v>
                </c:pt>
                <c:pt idx="56356">
                  <c:v>1.0068416595458984E-3</c:v>
                </c:pt>
                <c:pt idx="56357">
                  <c:v>1.007080078125E-3</c:v>
                </c:pt>
                <c:pt idx="56358">
                  <c:v>1.007080078125E-3</c:v>
                </c:pt>
                <c:pt idx="56359">
                  <c:v>1.0068416595458984E-3</c:v>
                </c:pt>
                <c:pt idx="56360">
                  <c:v>1.007080078125E-3</c:v>
                </c:pt>
                <c:pt idx="56361">
                  <c:v>1.0068416595458984E-3</c:v>
                </c:pt>
                <c:pt idx="56362">
                  <c:v>1.007080078125E-3</c:v>
                </c:pt>
                <c:pt idx="56363">
                  <c:v>1.007080078125E-3</c:v>
                </c:pt>
                <c:pt idx="56364">
                  <c:v>1.0068416595458984E-3</c:v>
                </c:pt>
                <c:pt idx="56365">
                  <c:v>1.007080078125E-3</c:v>
                </c:pt>
                <c:pt idx="56366">
                  <c:v>1.0080337524414063E-3</c:v>
                </c:pt>
                <c:pt idx="56367">
                  <c:v>1.007080078125E-3</c:v>
                </c:pt>
                <c:pt idx="56368">
                  <c:v>1.0068416595458984E-3</c:v>
                </c:pt>
                <c:pt idx="56369">
                  <c:v>1.007080078125E-3</c:v>
                </c:pt>
                <c:pt idx="56370">
                  <c:v>1.007080078125E-3</c:v>
                </c:pt>
                <c:pt idx="56371">
                  <c:v>1.0068416595458984E-3</c:v>
                </c:pt>
                <c:pt idx="56372">
                  <c:v>1.007080078125E-3</c:v>
                </c:pt>
                <c:pt idx="56373">
                  <c:v>1.007080078125E-3</c:v>
                </c:pt>
                <c:pt idx="56374">
                  <c:v>1.0068416595458984E-3</c:v>
                </c:pt>
                <c:pt idx="56375">
                  <c:v>1.007080078125E-3</c:v>
                </c:pt>
                <c:pt idx="56376">
                  <c:v>1.007080078125E-3</c:v>
                </c:pt>
                <c:pt idx="56377">
                  <c:v>1.0068416595458984E-3</c:v>
                </c:pt>
                <c:pt idx="56378">
                  <c:v>1.007080078125E-3</c:v>
                </c:pt>
                <c:pt idx="56379">
                  <c:v>1.0080337524414063E-3</c:v>
                </c:pt>
                <c:pt idx="56380">
                  <c:v>1.007080078125E-3</c:v>
                </c:pt>
                <c:pt idx="56381">
                  <c:v>1.0068416595458984E-3</c:v>
                </c:pt>
                <c:pt idx="56382">
                  <c:v>1.007080078125E-3</c:v>
                </c:pt>
                <c:pt idx="56383">
                  <c:v>1.0068416595458984E-3</c:v>
                </c:pt>
                <c:pt idx="56384">
                  <c:v>1.007080078125E-3</c:v>
                </c:pt>
                <c:pt idx="56385">
                  <c:v>1.007080078125E-3</c:v>
                </c:pt>
                <c:pt idx="56386">
                  <c:v>1.0068416595458984E-3</c:v>
                </c:pt>
                <c:pt idx="56387">
                  <c:v>1.007080078125E-3</c:v>
                </c:pt>
                <c:pt idx="56388">
                  <c:v>1.007080078125E-3</c:v>
                </c:pt>
                <c:pt idx="56389">
                  <c:v>1.0068416595458984E-3</c:v>
                </c:pt>
                <c:pt idx="56390">
                  <c:v>1.007080078125E-3</c:v>
                </c:pt>
                <c:pt idx="56391">
                  <c:v>1.0080337524414063E-3</c:v>
                </c:pt>
                <c:pt idx="56392">
                  <c:v>1.007080078125E-3</c:v>
                </c:pt>
                <c:pt idx="56393">
                  <c:v>1.0068416595458984E-3</c:v>
                </c:pt>
                <c:pt idx="56394">
                  <c:v>1.007080078125E-3</c:v>
                </c:pt>
                <c:pt idx="56395">
                  <c:v>1.007080078125E-3</c:v>
                </c:pt>
                <c:pt idx="56396">
                  <c:v>1.0068416595458984E-3</c:v>
                </c:pt>
                <c:pt idx="56397">
                  <c:v>1.007080078125E-3</c:v>
                </c:pt>
                <c:pt idx="56398">
                  <c:v>1.007080078125E-3</c:v>
                </c:pt>
                <c:pt idx="56399">
                  <c:v>1.0068416595458984E-3</c:v>
                </c:pt>
                <c:pt idx="56400">
                  <c:v>1.007080078125E-3</c:v>
                </c:pt>
                <c:pt idx="56401">
                  <c:v>1.007080078125E-3</c:v>
                </c:pt>
                <c:pt idx="56402">
                  <c:v>1.0068416595458984E-3</c:v>
                </c:pt>
                <c:pt idx="56403">
                  <c:v>1.007080078125E-3</c:v>
                </c:pt>
                <c:pt idx="56404">
                  <c:v>1.0080337524414063E-3</c:v>
                </c:pt>
                <c:pt idx="56405">
                  <c:v>1.0068416595458984E-3</c:v>
                </c:pt>
                <c:pt idx="56406">
                  <c:v>1.007080078125E-3</c:v>
                </c:pt>
                <c:pt idx="56407">
                  <c:v>1.007080078125E-3</c:v>
                </c:pt>
                <c:pt idx="56408">
                  <c:v>1.0068416595458984E-3</c:v>
                </c:pt>
                <c:pt idx="56409">
                  <c:v>1.007080078125E-3</c:v>
                </c:pt>
                <c:pt idx="56410">
                  <c:v>1.007080078125E-3</c:v>
                </c:pt>
                <c:pt idx="56411">
                  <c:v>1.0068416595458984E-3</c:v>
                </c:pt>
                <c:pt idx="56412">
                  <c:v>1.007080078125E-3</c:v>
                </c:pt>
                <c:pt idx="56413">
                  <c:v>1.007080078125E-3</c:v>
                </c:pt>
                <c:pt idx="56414">
                  <c:v>1.0068416595458984E-3</c:v>
                </c:pt>
                <c:pt idx="56415">
                  <c:v>1.007080078125E-3</c:v>
                </c:pt>
                <c:pt idx="56416">
                  <c:v>1.0080337524414063E-3</c:v>
                </c:pt>
                <c:pt idx="56417">
                  <c:v>1.007080078125E-3</c:v>
                </c:pt>
                <c:pt idx="56418">
                  <c:v>1.0068416595458984E-3</c:v>
                </c:pt>
                <c:pt idx="56419">
                  <c:v>1.007080078125E-3</c:v>
                </c:pt>
                <c:pt idx="56420">
                  <c:v>1.007080078125E-3</c:v>
                </c:pt>
                <c:pt idx="56421">
                  <c:v>1.0068416595458984E-3</c:v>
                </c:pt>
                <c:pt idx="56422">
                  <c:v>1.007080078125E-3</c:v>
                </c:pt>
                <c:pt idx="56423">
                  <c:v>1.007080078125E-3</c:v>
                </c:pt>
                <c:pt idx="56424">
                  <c:v>1.0068416595458984E-3</c:v>
                </c:pt>
                <c:pt idx="56425">
                  <c:v>1.007080078125E-3</c:v>
                </c:pt>
                <c:pt idx="56426">
                  <c:v>1.007080078125E-3</c:v>
                </c:pt>
                <c:pt idx="56427">
                  <c:v>1.0068416595458984E-3</c:v>
                </c:pt>
                <c:pt idx="56428">
                  <c:v>1.007080078125E-3</c:v>
                </c:pt>
                <c:pt idx="56429">
                  <c:v>1.0080337524414063E-3</c:v>
                </c:pt>
                <c:pt idx="56430">
                  <c:v>1.0068416595458984E-3</c:v>
                </c:pt>
                <c:pt idx="56431">
                  <c:v>1.007080078125E-3</c:v>
                </c:pt>
                <c:pt idx="56432">
                  <c:v>1.007080078125E-3</c:v>
                </c:pt>
                <c:pt idx="56433">
                  <c:v>1.0068416595458984E-3</c:v>
                </c:pt>
                <c:pt idx="56434">
                  <c:v>1.007080078125E-3</c:v>
                </c:pt>
                <c:pt idx="56435">
                  <c:v>1.007080078125E-3</c:v>
                </c:pt>
                <c:pt idx="56436">
                  <c:v>1.0068416595458984E-3</c:v>
                </c:pt>
                <c:pt idx="56437">
                  <c:v>1.007080078125E-3</c:v>
                </c:pt>
                <c:pt idx="56438">
                  <c:v>1.007080078125E-3</c:v>
                </c:pt>
                <c:pt idx="56439">
                  <c:v>1.0068416595458984E-3</c:v>
                </c:pt>
                <c:pt idx="56440">
                  <c:v>1.007080078125E-3</c:v>
                </c:pt>
                <c:pt idx="56441">
                  <c:v>1.0080337524414063E-3</c:v>
                </c:pt>
                <c:pt idx="56442">
                  <c:v>1.007080078125E-3</c:v>
                </c:pt>
                <c:pt idx="56443">
                  <c:v>1.0068416595458984E-3</c:v>
                </c:pt>
                <c:pt idx="56444">
                  <c:v>1.007080078125E-3</c:v>
                </c:pt>
                <c:pt idx="56445">
                  <c:v>1.007080078125E-3</c:v>
                </c:pt>
                <c:pt idx="56446">
                  <c:v>1.0068416595458984E-3</c:v>
                </c:pt>
                <c:pt idx="56447">
                  <c:v>1.007080078125E-3</c:v>
                </c:pt>
                <c:pt idx="56448">
                  <c:v>1.007080078125E-3</c:v>
                </c:pt>
                <c:pt idx="56449">
                  <c:v>1.0068416595458984E-3</c:v>
                </c:pt>
                <c:pt idx="56450">
                  <c:v>1.007080078125E-3</c:v>
                </c:pt>
                <c:pt idx="56451">
                  <c:v>1.007080078125E-3</c:v>
                </c:pt>
                <c:pt idx="56452">
                  <c:v>1.0068416595458984E-3</c:v>
                </c:pt>
                <c:pt idx="56453">
                  <c:v>1.007080078125E-3</c:v>
                </c:pt>
                <c:pt idx="56454">
                  <c:v>1.0080337524414063E-3</c:v>
                </c:pt>
                <c:pt idx="56455">
                  <c:v>1.0068416595458984E-3</c:v>
                </c:pt>
                <c:pt idx="56456">
                  <c:v>1.007080078125E-3</c:v>
                </c:pt>
                <c:pt idx="56457">
                  <c:v>1.007080078125E-3</c:v>
                </c:pt>
                <c:pt idx="56458">
                  <c:v>1.0068416595458984E-3</c:v>
                </c:pt>
                <c:pt idx="56459">
                  <c:v>1.007080078125E-3</c:v>
                </c:pt>
                <c:pt idx="56460">
                  <c:v>1.007080078125E-3</c:v>
                </c:pt>
                <c:pt idx="56461">
                  <c:v>1.0068416595458984E-3</c:v>
                </c:pt>
                <c:pt idx="56462">
                  <c:v>1.007080078125E-3</c:v>
                </c:pt>
                <c:pt idx="56463">
                  <c:v>1.007080078125E-3</c:v>
                </c:pt>
                <c:pt idx="56464">
                  <c:v>1.0068416595458984E-3</c:v>
                </c:pt>
                <c:pt idx="56465">
                  <c:v>1.007080078125E-3</c:v>
                </c:pt>
                <c:pt idx="56466">
                  <c:v>1.0080337524414063E-3</c:v>
                </c:pt>
                <c:pt idx="56467">
                  <c:v>1.007080078125E-3</c:v>
                </c:pt>
                <c:pt idx="56468">
                  <c:v>1.0068416595458984E-3</c:v>
                </c:pt>
                <c:pt idx="56469">
                  <c:v>1.007080078125E-3</c:v>
                </c:pt>
                <c:pt idx="56470">
                  <c:v>1.007080078125E-3</c:v>
                </c:pt>
                <c:pt idx="56471">
                  <c:v>1.0068416595458984E-3</c:v>
                </c:pt>
                <c:pt idx="56472">
                  <c:v>1.007080078125E-3</c:v>
                </c:pt>
                <c:pt idx="56473">
                  <c:v>1.007080078125E-3</c:v>
                </c:pt>
                <c:pt idx="56474">
                  <c:v>1.0068416595458984E-3</c:v>
                </c:pt>
                <c:pt idx="56475">
                  <c:v>1.007080078125E-3</c:v>
                </c:pt>
                <c:pt idx="56476">
                  <c:v>1.007080078125E-3</c:v>
                </c:pt>
                <c:pt idx="56477">
                  <c:v>1.0068416595458984E-3</c:v>
                </c:pt>
                <c:pt idx="56478">
                  <c:v>1.007080078125E-3</c:v>
                </c:pt>
                <c:pt idx="56479">
                  <c:v>1.0080337524414063E-3</c:v>
                </c:pt>
                <c:pt idx="56480">
                  <c:v>1.0068416595458984E-3</c:v>
                </c:pt>
                <c:pt idx="56481">
                  <c:v>1.007080078125E-3</c:v>
                </c:pt>
                <c:pt idx="56482">
                  <c:v>1.007080078125E-3</c:v>
                </c:pt>
                <c:pt idx="56483">
                  <c:v>1.0068416595458984E-3</c:v>
                </c:pt>
                <c:pt idx="56484">
                  <c:v>1.007080078125E-3</c:v>
                </c:pt>
                <c:pt idx="56485">
                  <c:v>1.007080078125E-3</c:v>
                </c:pt>
                <c:pt idx="56486">
                  <c:v>1.0068416595458984E-3</c:v>
                </c:pt>
                <c:pt idx="56487">
                  <c:v>1.007080078125E-3</c:v>
                </c:pt>
                <c:pt idx="56488">
                  <c:v>1.007080078125E-3</c:v>
                </c:pt>
                <c:pt idx="56489">
                  <c:v>1.0068416595458984E-3</c:v>
                </c:pt>
                <c:pt idx="56490">
                  <c:v>1.007080078125E-3</c:v>
                </c:pt>
                <c:pt idx="56491">
                  <c:v>1.0080337524414063E-3</c:v>
                </c:pt>
                <c:pt idx="56492">
                  <c:v>1.007080078125E-3</c:v>
                </c:pt>
                <c:pt idx="56493">
                  <c:v>1.0068416595458984E-3</c:v>
                </c:pt>
                <c:pt idx="56494">
                  <c:v>1.007080078125E-3</c:v>
                </c:pt>
                <c:pt idx="56495">
                  <c:v>1.007080078125E-3</c:v>
                </c:pt>
                <c:pt idx="56496">
                  <c:v>1.0068416595458984E-3</c:v>
                </c:pt>
                <c:pt idx="56497">
                  <c:v>1.007080078125E-3</c:v>
                </c:pt>
                <c:pt idx="56498">
                  <c:v>1.007080078125E-3</c:v>
                </c:pt>
                <c:pt idx="56499">
                  <c:v>1.0068416595458984E-3</c:v>
                </c:pt>
                <c:pt idx="56500">
                  <c:v>1.007080078125E-3</c:v>
                </c:pt>
                <c:pt idx="56501">
                  <c:v>1.007080078125E-3</c:v>
                </c:pt>
                <c:pt idx="56502">
                  <c:v>1.0068416595458984E-3</c:v>
                </c:pt>
                <c:pt idx="56503">
                  <c:v>1.007080078125E-3</c:v>
                </c:pt>
                <c:pt idx="56504">
                  <c:v>1.0080337524414063E-3</c:v>
                </c:pt>
                <c:pt idx="56505">
                  <c:v>1.0068416595458984E-3</c:v>
                </c:pt>
                <c:pt idx="56506">
                  <c:v>1.007080078125E-3</c:v>
                </c:pt>
                <c:pt idx="56507">
                  <c:v>1.007080078125E-3</c:v>
                </c:pt>
                <c:pt idx="56508">
                  <c:v>1.0068416595458984E-3</c:v>
                </c:pt>
                <c:pt idx="56509">
                  <c:v>1.007080078125E-3</c:v>
                </c:pt>
                <c:pt idx="56510">
                  <c:v>1.007080078125E-3</c:v>
                </c:pt>
                <c:pt idx="56511">
                  <c:v>1.0068416595458984E-3</c:v>
                </c:pt>
                <c:pt idx="56512">
                  <c:v>1.007080078125E-3</c:v>
                </c:pt>
                <c:pt idx="56513">
                  <c:v>1.007080078125E-3</c:v>
                </c:pt>
                <c:pt idx="56514">
                  <c:v>1.0068416595458984E-3</c:v>
                </c:pt>
                <c:pt idx="56515">
                  <c:v>2.0151138305664063E-3</c:v>
                </c:pt>
                <c:pt idx="56516">
                  <c:v>1.007080078125E-3</c:v>
                </c:pt>
                <c:pt idx="56517">
                  <c:v>1.0068416595458984E-3</c:v>
                </c:pt>
                <c:pt idx="56518">
                  <c:v>1.007080078125E-3</c:v>
                </c:pt>
                <c:pt idx="56519">
                  <c:v>1.007080078125E-3</c:v>
                </c:pt>
                <c:pt idx="56520">
                  <c:v>1.0068416595458984E-3</c:v>
                </c:pt>
                <c:pt idx="56521">
                  <c:v>1.007080078125E-3</c:v>
                </c:pt>
                <c:pt idx="56522">
                  <c:v>1.007080078125E-3</c:v>
                </c:pt>
                <c:pt idx="56523">
                  <c:v>1.0068416595458984E-3</c:v>
                </c:pt>
                <c:pt idx="56524">
                  <c:v>1.007080078125E-3</c:v>
                </c:pt>
                <c:pt idx="56525">
                  <c:v>1.007080078125E-3</c:v>
                </c:pt>
                <c:pt idx="56526">
                  <c:v>1.0068416595458984E-3</c:v>
                </c:pt>
                <c:pt idx="56527">
                  <c:v>1.007080078125E-3</c:v>
                </c:pt>
                <c:pt idx="56528">
                  <c:v>1.0080337524414063E-3</c:v>
                </c:pt>
                <c:pt idx="56529">
                  <c:v>1.0068416595458984E-3</c:v>
                </c:pt>
                <c:pt idx="56530">
                  <c:v>1.007080078125E-3</c:v>
                </c:pt>
                <c:pt idx="56531">
                  <c:v>1.007080078125E-3</c:v>
                </c:pt>
                <c:pt idx="56532">
                  <c:v>1.0068416595458984E-3</c:v>
                </c:pt>
                <c:pt idx="56533">
                  <c:v>1.007080078125E-3</c:v>
                </c:pt>
                <c:pt idx="56534">
                  <c:v>1.007080078125E-3</c:v>
                </c:pt>
                <c:pt idx="56535">
                  <c:v>1.0068416595458984E-3</c:v>
                </c:pt>
                <c:pt idx="56536">
                  <c:v>1.007080078125E-3</c:v>
                </c:pt>
                <c:pt idx="56537">
                  <c:v>1.007080078125E-3</c:v>
                </c:pt>
                <c:pt idx="56538">
                  <c:v>1.0068416595458984E-3</c:v>
                </c:pt>
                <c:pt idx="56539">
                  <c:v>1.007080078125E-3</c:v>
                </c:pt>
                <c:pt idx="56540">
                  <c:v>1.0080337524414063E-3</c:v>
                </c:pt>
                <c:pt idx="56541">
                  <c:v>1.007080078125E-3</c:v>
                </c:pt>
                <c:pt idx="56542">
                  <c:v>1.0068416595458984E-3</c:v>
                </c:pt>
                <c:pt idx="56543">
                  <c:v>1.007080078125E-3</c:v>
                </c:pt>
                <c:pt idx="56544">
                  <c:v>1.007080078125E-3</c:v>
                </c:pt>
                <c:pt idx="56545">
                  <c:v>1.0068416595458984E-3</c:v>
                </c:pt>
                <c:pt idx="56546">
                  <c:v>1.007080078125E-3</c:v>
                </c:pt>
                <c:pt idx="56547">
                  <c:v>1.007080078125E-3</c:v>
                </c:pt>
                <c:pt idx="56548">
                  <c:v>1.0068416595458984E-3</c:v>
                </c:pt>
                <c:pt idx="56549">
                  <c:v>1.007080078125E-3</c:v>
                </c:pt>
                <c:pt idx="56550">
                  <c:v>1.007080078125E-3</c:v>
                </c:pt>
                <c:pt idx="56551">
                  <c:v>1.0068416595458984E-3</c:v>
                </c:pt>
                <c:pt idx="56552">
                  <c:v>1.007080078125E-3</c:v>
                </c:pt>
                <c:pt idx="56553">
                  <c:v>1.0080337524414063E-3</c:v>
                </c:pt>
                <c:pt idx="56554">
                  <c:v>1.0068416595458984E-3</c:v>
                </c:pt>
                <c:pt idx="56555">
                  <c:v>1.007080078125E-3</c:v>
                </c:pt>
                <c:pt idx="56556">
                  <c:v>1.007080078125E-3</c:v>
                </c:pt>
                <c:pt idx="56557">
                  <c:v>1.0068416595458984E-3</c:v>
                </c:pt>
                <c:pt idx="56558">
                  <c:v>1.007080078125E-3</c:v>
                </c:pt>
                <c:pt idx="56559">
                  <c:v>1.007080078125E-3</c:v>
                </c:pt>
                <c:pt idx="56560">
                  <c:v>1.0068416595458984E-3</c:v>
                </c:pt>
                <c:pt idx="56561">
                  <c:v>1.007080078125E-3</c:v>
                </c:pt>
                <c:pt idx="56562">
                  <c:v>1.007080078125E-3</c:v>
                </c:pt>
                <c:pt idx="56563">
                  <c:v>1.0068416595458984E-3</c:v>
                </c:pt>
                <c:pt idx="56564">
                  <c:v>1.007080078125E-3</c:v>
                </c:pt>
                <c:pt idx="56565">
                  <c:v>1.0080337524414063E-3</c:v>
                </c:pt>
                <c:pt idx="56566">
                  <c:v>1.007080078125E-3</c:v>
                </c:pt>
                <c:pt idx="56567">
                  <c:v>1.0068416595458984E-3</c:v>
                </c:pt>
                <c:pt idx="56568">
                  <c:v>6.0420036315917969E-3</c:v>
                </c:pt>
                <c:pt idx="56569">
                  <c:v>1.007080078125E-3</c:v>
                </c:pt>
                <c:pt idx="56570">
                  <c:v>1.007080078125E-3</c:v>
                </c:pt>
                <c:pt idx="56571">
                  <c:v>1.0068416595458984E-3</c:v>
                </c:pt>
                <c:pt idx="56572">
                  <c:v>1.007080078125E-3</c:v>
                </c:pt>
                <c:pt idx="56573">
                  <c:v>1.0080337524414063E-3</c:v>
                </c:pt>
                <c:pt idx="56574">
                  <c:v>1.0068416595458984E-3</c:v>
                </c:pt>
                <c:pt idx="56575">
                  <c:v>1.007080078125E-3</c:v>
                </c:pt>
                <c:pt idx="56576">
                  <c:v>1.007080078125E-3</c:v>
                </c:pt>
                <c:pt idx="56577">
                  <c:v>1.0068416595458984E-3</c:v>
                </c:pt>
                <c:pt idx="56578">
                  <c:v>1.007080078125E-3</c:v>
                </c:pt>
                <c:pt idx="56579">
                  <c:v>1.007080078125E-3</c:v>
                </c:pt>
                <c:pt idx="56580">
                  <c:v>1.0068416595458984E-3</c:v>
                </c:pt>
                <c:pt idx="56581">
                  <c:v>1.007080078125E-3</c:v>
                </c:pt>
                <c:pt idx="56582">
                  <c:v>1.007080078125E-3</c:v>
                </c:pt>
                <c:pt idx="56583">
                  <c:v>1.0068416595458984E-3</c:v>
                </c:pt>
                <c:pt idx="56584">
                  <c:v>1.007080078125E-3</c:v>
                </c:pt>
                <c:pt idx="56585">
                  <c:v>1.0080337524414063E-3</c:v>
                </c:pt>
                <c:pt idx="56586">
                  <c:v>1.007080078125E-3</c:v>
                </c:pt>
                <c:pt idx="56587">
                  <c:v>1.0068416595458984E-3</c:v>
                </c:pt>
                <c:pt idx="56588">
                  <c:v>1.007080078125E-3</c:v>
                </c:pt>
                <c:pt idx="56589">
                  <c:v>1.007080078125E-3</c:v>
                </c:pt>
                <c:pt idx="56590">
                  <c:v>1.0068416595458984E-3</c:v>
                </c:pt>
                <c:pt idx="56591">
                  <c:v>1.007080078125E-3</c:v>
                </c:pt>
                <c:pt idx="56592">
                  <c:v>1.007080078125E-3</c:v>
                </c:pt>
                <c:pt idx="56593">
                  <c:v>1.0068416595458984E-3</c:v>
                </c:pt>
                <c:pt idx="56594">
                  <c:v>1.007080078125E-3</c:v>
                </c:pt>
                <c:pt idx="56595">
                  <c:v>1.007080078125E-3</c:v>
                </c:pt>
                <c:pt idx="56596">
                  <c:v>1.0068416595458984E-3</c:v>
                </c:pt>
                <c:pt idx="56597">
                  <c:v>1.007080078125E-3</c:v>
                </c:pt>
                <c:pt idx="56598">
                  <c:v>1.0080337524414063E-3</c:v>
                </c:pt>
                <c:pt idx="56599">
                  <c:v>1.0068416595458984E-3</c:v>
                </c:pt>
                <c:pt idx="56600">
                  <c:v>1.007080078125E-3</c:v>
                </c:pt>
                <c:pt idx="56601">
                  <c:v>1.007080078125E-3</c:v>
                </c:pt>
                <c:pt idx="56602">
                  <c:v>1.0068416595458984E-3</c:v>
                </c:pt>
                <c:pt idx="56603">
                  <c:v>1.007080078125E-3</c:v>
                </c:pt>
                <c:pt idx="56604">
                  <c:v>1.007080078125E-3</c:v>
                </c:pt>
                <c:pt idx="56605">
                  <c:v>1.0068416595458984E-3</c:v>
                </c:pt>
                <c:pt idx="56606">
                  <c:v>1.007080078125E-3</c:v>
                </c:pt>
                <c:pt idx="56607">
                  <c:v>1.007080078125E-3</c:v>
                </c:pt>
                <c:pt idx="56608">
                  <c:v>1.0068416595458984E-3</c:v>
                </c:pt>
                <c:pt idx="56609">
                  <c:v>1.007080078125E-3</c:v>
                </c:pt>
                <c:pt idx="56610">
                  <c:v>1.0080337524414063E-3</c:v>
                </c:pt>
                <c:pt idx="56611">
                  <c:v>1.007080078125E-3</c:v>
                </c:pt>
                <c:pt idx="56612">
                  <c:v>1.0068416595458984E-3</c:v>
                </c:pt>
                <c:pt idx="56613">
                  <c:v>1.007080078125E-3</c:v>
                </c:pt>
                <c:pt idx="56614">
                  <c:v>1.007080078125E-3</c:v>
                </c:pt>
                <c:pt idx="56615">
                  <c:v>1.0068416595458984E-3</c:v>
                </c:pt>
                <c:pt idx="56616">
                  <c:v>1.007080078125E-3</c:v>
                </c:pt>
                <c:pt idx="56617">
                  <c:v>1.007080078125E-3</c:v>
                </c:pt>
                <c:pt idx="56618">
                  <c:v>1.0068416595458984E-3</c:v>
                </c:pt>
                <c:pt idx="56619">
                  <c:v>1.007080078125E-3</c:v>
                </c:pt>
                <c:pt idx="56620">
                  <c:v>1.007080078125E-3</c:v>
                </c:pt>
                <c:pt idx="56621">
                  <c:v>1.0068416595458984E-3</c:v>
                </c:pt>
                <c:pt idx="56622">
                  <c:v>1.0080337524414063E-3</c:v>
                </c:pt>
                <c:pt idx="56623">
                  <c:v>1.007080078125E-3</c:v>
                </c:pt>
                <c:pt idx="56624">
                  <c:v>1.0068416595458984E-3</c:v>
                </c:pt>
                <c:pt idx="56625">
                  <c:v>1.007080078125E-3</c:v>
                </c:pt>
                <c:pt idx="56626">
                  <c:v>1.007080078125E-3</c:v>
                </c:pt>
                <c:pt idx="56627">
                  <c:v>1.0068416595458984E-3</c:v>
                </c:pt>
                <c:pt idx="56628">
                  <c:v>1.007080078125E-3</c:v>
                </c:pt>
                <c:pt idx="56629">
                  <c:v>1.007080078125E-3</c:v>
                </c:pt>
                <c:pt idx="56630">
                  <c:v>1.0068416595458984E-3</c:v>
                </c:pt>
                <c:pt idx="56631">
                  <c:v>1.007080078125E-3</c:v>
                </c:pt>
                <c:pt idx="56632">
                  <c:v>1.007080078125E-3</c:v>
                </c:pt>
                <c:pt idx="56633">
                  <c:v>1.0068416595458984E-3</c:v>
                </c:pt>
                <c:pt idx="56634">
                  <c:v>1.007080078125E-3</c:v>
                </c:pt>
                <c:pt idx="56635">
                  <c:v>1.0080337524414063E-3</c:v>
                </c:pt>
                <c:pt idx="56636">
                  <c:v>1.007080078125E-3</c:v>
                </c:pt>
                <c:pt idx="56637">
                  <c:v>1.0068416595458984E-3</c:v>
                </c:pt>
                <c:pt idx="56638">
                  <c:v>1.007080078125E-3</c:v>
                </c:pt>
                <c:pt idx="56639">
                  <c:v>1.007080078125E-3</c:v>
                </c:pt>
                <c:pt idx="56640">
                  <c:v>1.0068416595458984E-3</c:v>
                </c:pt>
                <c:pt idx="56641">
                  <c:v>1.007080078125E-3</c:v>
                </c:pt>
                <c:pt idx="56642">
                  <c:v>1.007080078125E-3</c:v>
                </c:pt>
                <c:pt idx="56643">
                  <c:v>1.0068416595458984E-3</c:v>
                </c:pt>
                <c:pt idx="56644">
                  <c:v>1.007080078125E-3</c:v>
                </c:pt>
                <c:pt idx="56645">
                  <c:v>1.007080078125E-3</c:v>
                </c:pt>
                <c:pt idx="56646">
                  <c:v>1.0068416595458984E-3</c:v>
                </c:pt>
                <c:pt idx="56647">
                  <c:v>1.0080337524414063E-3</c:v>
                </c:pt>
                <c:pt idx="56648">
                  <c:v>1.007080078125E-3</c:v>
                </c:pt>
                <c:pt idx="56649">
                  <c:v>1.0068416595458984E-3</c:v>
                </c:pt>
                <c:pt idx="56650">
                  <c:v>1.007080078125E-3</c:v>
                </c:pt>
                <c:pt idx="56651">
                  <c:v>1.007080078125E-3</c:v>
                </c:pt>
                <c:pt idx="56652">
                  <c:v>1.0068416595458984E-3</c:v>
                </c:pt>
                <c:pt idx="56653">
                  <c:v>1.007080078125E-3</c:v>
                </c:pt>
                <c:pt idx="56654">
                  <c:v>1.007080078125E-3</c:v>
                </c:pt>
                <c:pt idx="56655">
                  <c:v>1.0068416595458984E-3</c:v>
                </c:pt>
                <c:pt idx="56656">
                  <c:v>1.007080078125E-3</c:v>
                </c:pt>
                <c:pt idx="56657">
                  <c:v>1.007080078125E-3</c:v>
                </c:pt>
                <c:pt idx="56658">
                  <c:v>1.0068416595458984E-3</c:v>
                </c:pt>
                <c:pt idx="56659">
                  <c:v>1.007080078125E-3</c:v>
                </c:pt>
                <c:pt idx="56660">
                  <c:v>1.0080337524414063E-3</c:v>
                </c:pt>
                <c:pt idx="56661">
                  <c:v>1.007080078125E-3</c:v>
                </c:pt>
                <c:pt idx="56662">
                  <c:v>1.0068416595458984E-3</c:v>
                </c:pt>
                <c:pt idx="56663">
                  <c:v>1.007080078125E-3</c:v>
                </c:pt>
                <c:pt idx="56664">
                  <c:v>1.007080078125E-3</c:v>
                </c:pt>
                <c:pt idx="56665">
                  <c:v>1.0068416595458984E-3</c:v>
                </c:pt>
                <c:pt idx="56666">
                  <c:v>1.007080078125E-3</c:v>
                </c:pt>
                <c:pt idx="56667">
                  <c:v>1.007080078125E-3</c:v>
                </c:pt>
                <c:pt idx="56668">
                  <c:v>1.0068416595458984E-3</c:v>
                </c:pt>
                <c:pt idx="56669">
                  <c:v>1.007080078125E-3</c:v>
                </c:pt>
                <c:pt idx="56670">
                  <c:v>1.007080078125E-3</c:v>
                </c:pt>
                <c:pt idx="56671">
                  <c:v>1.0068416595458984E-3</c:v>
                </c:pt>
                <c:pt idx="56672">
                  <c:v>1.0080337524414063E-3</c:v>
                </c:pt>
                <c:pt idx="56673">
                  <c:v>1.007080078125E-3</c:v>
                </c:pt>
                <c:pt idx="56674">
                  <c:v>1.0068416595458984E-3</c:v>
                </c:pt>
                <c:pt idx="56675">
                  <c:v>1.007080078125E-3</c:v>
                </c:pt>
                <c:pt idx="56676">
                  <c:v>1.007080078125E-3</c:v>
                </c:pt>
                <c:pt idx="56677">
                  <c:v>1.0068416595458984E-3</c:v>
                </c:pt>
                <c:pt idx="56678">
                  <c:v>1.007080078125E-3</c:v>
                </c:pt>
                <c:pt idx="56679">
                  <c:v>1.007080078125E-3</c:v>
                </c:pt>
                <c:pt idx="56680">
                  <c:v>1.0068416595458984E-3</c:v>
                </c:pt>
                <c:pt idx="56681">
                  <c:v>1.007080078125E-3</c:v>
                </c:pt>
                <c:pt idx="56682">
                  <c:v>1.007080078125E-3</c:v>
                </c:pt>
                <c:pt idx="56683">
                  <c:v>1.0068416595458984E-3</c:v>
                </c:pt>
                <c:pt idx="56684">
                  <c:v>1.007080078125E-3</c:v>
                </c:pt>
                <c:pt idx="56685">
                  <c:v>1.0080337524414063E-3</c:v>
                </c:pt>
                <c:pt idx="56686">
                  <c:v>1.007080078125E-3</c:v>
                </c:pt>
                <c:pt idx="56687">
                  <c:v>1.0068416595458984E-3</c:v>
                </c:pt>
                <c:pt idx="56688">
                  <c:v>1.007080078125E-3</c:v>
                </c:pt>
                <c:pt idx="56689">
                  <c:v>1.007080078125E-3</c:v>
                </c:pt>
                <c:pt idx="56690">
                  <c:v>1.0068416595458984E-3</c:v>
                </c:pt>
                <c:pt idx="56691">
                  <c:v>1.007080078125E-3</c:v>
                </c:pt>
                <c:pt idx="56692">
                  <c:v>1.007080078125E-3</c:v>
                </c:pt>
                <c:pt idx="56693">
                  <c:v>1.0068416595458984E-3</c:v>
                </c:pt>
                <c:pt idx="56694">
                  <c:v>1.007080078125E-3</c:v>
                </c:pt>
                <c:pt idx="56695">
                  <c:v>1.007080078125E-3</c:v>
                </c:pt>
                <c:pt idx="56696">
                  <c:v>1.0068416595458984E-3</c:v>
                </c:pt>
                <c:pt idx="56697">
                  <c:v>1.0080337524414063E-3</c:v>
                </c:pt>
                <c:pt idx="56698">
                  <c:v>1.007080078125E-3</c:v>
                </c:pt>
                <c:pt idx="56699">
                  <c:v>1.0068416595458984E-3</c:v>
                </c:pt>
                <c:pt idx="56700">
                  <c:v>1.007080078125E-3</c:v>
                </c:pt>
                <c:pt idx="56701">
                  <c:v>1.007080078125E-3</c:v>
                </c:pt>
                <c:pt idx="56702">
                  <c:v>1.0068416595458984E-3</c:v>
                </c:pt>
                <c:pt idx="56703">
                  <c:v>1.007080078125E-3</c:v>
                </c:pt>
                <c:pt idx="56704">
                  <c:v>1.007080078125E-3</c:v>
                </c:pt>
                <c:pt idx="56705">
                  <c:v>1.0068416595458984E-3</c:v>
                </c:pt>
                <c:pt idx="56706">
                  <c:v>1.007080078125E-3</c:v>
                </c:pt>
                <c:pt idx="56707">
                  <c:v>1.007080078125E-3</c:v>
                </c:pt>
                <c:pt idx="56708">
                  <c:v>1.0068416595458984E-3</c:v>
                </c:pt>
                <c:pt idx="56709">
                  <c:v>1.007080078125E-3</c:v>
                </c:pt>
                <c:pt idx="56710">
                  <c:v>1.0080337524414063E-3</c:v>
                </c:pt>
                <c:pt idx="56711">
                  <c:v>1.007080078125E-3</c:v>
                </c:pt>
                <c:pt idx="56712">
                  <c:v>1.0068416595458984E-3</c:v>
                </c:pt>
                <c:pt idx="56713">
                  <c:v>1.007080078125E-3</c:v>
                </c:pt>
                <c:pt idx="56714">
                  <c:v>1.007080078125E-3</c:v>
                </c:pt>
                <c:pt idx="56715">
                  <c:v>1.0068416595458984E-3</c:v>
                </c:pt>
                <c:pt idx="56716">
                  <c:v>1.007080078125E-3</c:v>
                </c:pt>
                <c:pt idx="56717">
                  <c:v>1.007080078125E-3</c:v>
                </c:pt>
                <c:pt idx="56718">
                  <c:v>1.0068416595458984E-3</c:v>
                </c:pt>
                <c:pt idx="56719">
                  <c:v>1.007080078125E-3</c:v>
                </c:pt>
                <c:pt idx="56720">
                  <c:v>1.007080078125E-3</c:v>
                </c:pt>
                <c:pt idx="56721">
                  <c:v>1.0068416595458984E-3</c:v>
                </c:pt>
                <c:pt idx="56722">
                  <c:v>1.0080337524414063E-3</c:v>
                </c:pt>
                <c:pt idx="56723">
                  <c:v>1.007080078125E-3</c:v>
                </c:pt>
                <c:pt idx="56724">
                  <c:v>1.0068416595458984E-3</c:v>
                </c:pt>
                <c:pt idx="56725">
                  <c:v>1.007080078125E-3</c:v>
                </c:pt>
                <c:pt idx="56726">
                  <c:v>1.007080078125E-3</c:v>
                </c:pt>
                <c:pt idx="56727">
                  <c:v>1.0068416595458984E-3</c:v>
                </c:pt>
                <c:pt idx="56728">
                  <c:v>1.007080078125E-3</c:v>
                </c:pt>
                <c:pt idx="56729">
                  <c:v>1.007080078125E-3</c:v>
                </c:pt>
                <c:pt idx="56730">
                  <c:v>1.0068416595458984E-3</c:v>
                </c:pt>
                <c:pt idx="56731">
                  <c:v>1.007080078125E-3</c:v>
                </c:pt>
                <c:pt idx="56732">
                  <c:v>1.007080078125E-3</c:v>
                </c:pt>
                <c:pt idx="56733">
                  <c:v>1.0068416595458984E-3</c:v>
                </c:pt>
                <c:pt idx="56734">
                  <c:v>1.007080078125E-3</c:v>
                </c:pt>
                <c:pt idx="56735">
                  <c:v>1.0080337524414063E-3</c:v>
                </c:pt>
                <c:pt idx="56736">
                  <c:v>1.007080078125E-3</c:v>
                </c:pt>
                <c:pt idx="56737">
                  <c:v>1.0068416595458984E-3</c:v>
                </c:pt>
                <c:pt idx="56738">
                  <c:v>1.007080078125E-3</c:v>
                </c:pt>
                <c:pt idx="56739">
                  <c:v>1.007080078125E-3</c:v>
                </c:pt>
                <c:pt idx="56740">
                  <c:v>1.0068416595458984E-3</c:v>
                </c:pt>
                <c:pt idx="56741">
                  <c:v>1.007080078125E-3</c:v>
                </c:pt>
                <c:pt idx="56742">
                  <c:v>1.007080078125E-3</c:v>
                </c:pt>
                <c:pt idx="56743">
                  <c:v>1.0068416595458984E-3</c:v>
                </c:pt>
                <c:pt idx="56744">
                  <c:v>1.007080078125E-3</c:v>
                </c:pt>
                <c:pt idx="56745">
                  <c:v>1.007080078125E-3</c:v>
                </c:pt>
                <c:pt idx="56746">
                  <c:v>1.0068416595458984E-3</c:v>
                </c:pt>
                <c:pt idx="56747">
                  <c:v>1.0080337524414063E-3</c:v>
                </c:pt>
                <c:pt idx="56748">
                  <c:v>1.007080078125E-3</c:v>
                </c:pt>
                <c:pt idx="56749">
                  <c:v>1.0068416595458984E-3</c:v>
                </c:pt>
                <c:pt idx="56750">
                  <c:v>1.007080078125E-3</c:v>
                </c:pt>
                <c:pt idx="56751">
                  <c:v>1.007080078125E-3</c:v>
                </c:pt>
                <c:pt idx="56752">
                  <c:v>1.0068416595458984E-3</c:v>
                </c:pt>
                <c:pt idx="56753">
                  <c:v>1.007080078125E-3</c:v>
                </c:pt>
                <c:pt idx="56754">
                  <c:v>1.007080078125E-3</c:v>
                </c:pt>
                <c:pt idx="56755">
                  <c:v>1.0068416595458984E-3</c:v>
                </c:pt>
                <c:pt idx="56756">
                  <c:v>1.007080078125E-3</c:v>
                </c:pt>
                <c:pt idx="56757">
                  <c:v>1.007080078125E-3</c:v>
                </c:pt>
                <c:pt idx="56758">
                  <c:v>1.0068416595458984E-3</c:v>
                </c:pt>
                <c:pt idx="56759">
                  <c:v>1.007080078125E-3</c:v>
                </c:pt>
                <c:pt idx="56760">
                  <c:v>1.0080337524414063E-3</c:v>
                </c:pt>
                <c:pt idx="56761">
                  <c:v>1.007080078125E-3</c:v>
                </c:pt>
                <c:pt idx="56762">
                  <c:v>1.0068416595458984E-3</c:v>
                </c:pt>
                <c:pt idx="56763">
                  <c:v>1.007080078125E-3</c:v>
                </c:pt>
                <c:pt idx="56764">
                  <c:v>1.007080078125E-3</c:v>
                </c:pt>
                <c:pt idx="56765">
                  <c:v>1.0068416595458984E-3</c:v>
                </c:pt>
                <c:pt idx="56766">
                  <c:v>1.007080078125E-3</c:v>
                </c:pt>
                <c:pt idx="56767">
                  <c:v>1.007080078125E-3</c:v>
                </c:pt>
                <c:pt idx="56768">
                  <c:v>1.0068416595458984E-3</c:v>
                </c:pt>
                <c:pt idx="56769">
                  <c:v>1.007080078125E-3</c:v>
                </c:pt>
                <c:pt idx="56770">
                  <c:v>1.007080078125E-3</c:v>
                </c:pt>
                <c:pt idx="56771">
                  <c:v>1.0068416595458984E-3</c:v>
                </c:pt>
                <c:pt idx="56772">
                  <c:v>1.0080337524414063E-3</c:v>
                </c:pt>
                <c:pt idx="56773">
                  <c:v>1.007080078125E-3</c:v>
                </c:pt>
                <c:pt idx="56774">
                  <c:v>1.0068416595458984E-3</c:v>
                </c:pt>
                <c:pt idx="56775">
                  <c:v>1.007080078125E-3</c:v>
                </c:pt>
                <c:pt idx="56776">
                  <c:v>1.007080078125E-3</c:v>
                </c:pt>
                <c:pt idx="56777">
                  <c:v>1.0068416595458984E-3</c:v>
                </c:pt>
                <c:pt idx="56778">
                  <c:v>1.007080078125E-3</c:v>
                </c:pt>
                <c:pt idx="56779">
                  <c:v>1.007080078125E-3</c:v>
                </c:pt>
                <c:pt idx="56780">
                  <c:v>1.0068416595458984E-3</c:v>
                </c:pt>
                <c:pt idx="56781">
                  <c:v>1.007080078125E-3</c:v>
                </c:pt>
                <c:pt idx="56782">
                  <c:v>1.007080078125E-3</c:v>
                </c:pt>
                <c:pt idx="56783">
                  <c:v>1.0068416595458984E-3</c:v>
                </c:pt>
                <c:pt idx="56784">
                  <c:v>1.007080078125E-3</c:v>
                </c:pt>
                <c:pt idx="56785">
                  <c:v>1.0080337524414063E-3</c:v>
                </c:pt>
                <c:pt idx="56786">
                  <c:v>5.0349235534667969E-3</c:v>
                </c:pt>
                <c:pt idx="56787">
                  <c:v>1.007080078125E-3</c:v>
                </c:pt>
                <c:pt idx="56788">
                  <c:v>1.007080078125E-3</c:v>
                </c:pt>
                <c:pt idx="56789">
                  <c:v>1.0068416595458984E-3</c:v>
                </c:pt>
                <c:pt idx="56790">
                  <c:v>1.007080078125E-3</c:v>
                </c:pt>
                <c:pt idx="56791">
                  <c:v>1.007080078125E-3</c:v>
                </c:pt>
                <c:pt idx="56792">
                  <c:v>1.0068416595458984E-3</c:v>
                </c:pt>
                <c:pt idx="56793">
                  <c:v>1.0080337524414063E-3</c:v>
                </c:pt>
                <c:pt idx="56794">
                  <c:v>1.007080078125E-3</c:v>
                </c:pt>
                <c:pt idx="56795">
                  <c:v>1.0068416595458984E-3</c:v>
                </c:pt>
                <c:pt idx="56796">
                  <c:v>1.007080078125E-3</c:v>
                </c:pt>
                <c:pt idx="56797">
                  <c:v>1.007080078125E-3</c:v>
                </c:pt>
                <c:pt idx="56798">
                  <c:v>1.0068416595458984E-3</c:v>
                </c:pt>
                <c:pt idx="56799">
                  <c:v>1.007080078125E-3</c:v>
                </c:pt>
                <c:pt idx="56800">
                  <c:v>1.007080078125E-3</c:v>
                </c:pt>
                <c:pt idx="56801">
                  <c:v>1.0068416595458984E-3</c:v>
                </c:pt>
                <c:pt idx="56802">
                  <c:v>1.007080078125E-3</c:v>
                </c:pt>
                <c:pt idx="56803">
                  <c:v>1.007080078125E-3</c:v>
                </c:pt>
                <c:pt idx="56804">
                  <c:v>1.0068416595458984E-3</c:v>
                </c:pt>
                <c:pt idx="56805">
                  <c:v>1.007080078125E-3</c:v>
                </c:pt>
                <c:pt idx="56806">
                  <c:v>1.0080337524414063E-3</c:v>
                </c:pt>
                <c:pt idx="56807">
                  <c:v>1.007080078125E-3</c:v>
                </c:pt>
                <c:pt idx="56808">
                  <c:v>1.0068416595458984E-3</c:v>
                </c:pt>
                <c:pt idx="56809">
                  <c:v>1.007080078125E-3</c:v>
                </c:pt>
                <c:pt idx="56810">
                  <c:v>1.007080078125E-3</c:v>
                </c:pt>
                <c:pt idx="56811">
                  <c:v>1.0068416595458984E-3</c:v>
                </c:pt>
                <c:pt idx="56812">
                  <c:v>1.007080078125E-3</c:v>
                </c:pt>
                <c:pt idx="56813">
                  <c:v>1.007080078125E-3</c:v>
                </c:pt>
                <c:pt idx="56814">
                  <c:v>1.0068416595458984E-3</c:v>
                </c:pt>
                <c:pt idx="56815">
                  <c:v>1.007080078125E-3</c:v>
                </c:pt>
                <c:pt idx="56816">
                  <c:v>1.007080078125E-3</c:v>
                </c:pt>
                <c:pt idx="56817">
                  <c:v>1.0068416595458984E-3</c:v>
                </c:pt>
                <c:pt idx="56818">
                  <c:v>1.0080337524414063E-3</c:v>
                </c:pt>
                <c:pt idx="56819">
                  <c:v>1.007080078125E-3</c:v>
                </c:pt>
                <c:pt idx="56820">
                  <c:v>1.0068416595458984E-3</c:v>
                </c:pt>
                <c:pt idx="56821">
                  <c:v>1.007080078125E-3</c:v>
                </c:pt>
                <c:pt idx="56822">
                  <c:v>1.007080078125E-3</c:v>
                </c:pt>
                <c:pt idx="56823">
                  <c:v>1.0068416595458984E-3</c:v>
                </c:pt>
                <c:pt idx="56824">
                  <c:v>1.007080078125E-3</c:v>
                </c:pt>
                <c:pt idx="56825">
                  <c:v>1.007080078125E-3</c:v>
                </c:pt>
                <c:pt idx="56826">
                  <c:v>1.0068416595458984E-3</c:v>
                </c:pt>
                <c:pt idx="56827">
                  <c:v>1.007080078125E-3</c:v>
                </c:pt>
                <c:pt idx="56828">
                  <c:v>1.007080078125E-3</c:v>
                </c:pt>
                <c:pt idx="56829">
                  <c:v>1.0068416595458984E-3</c:v>
                </c:pt>
                <c:pt idx="56830">
                  <c:v>1.007080078125E-3</c:v>
                </c:pt>
                <c:pt idx="56831">
                  <c:v>1.0080337524414063E-3</c:v>
                </c:pt>
                <c:pt idx="56832">
                  <c:v>1.007080078125E-3</c:v>
                </c:pt>
                <c:pt idx="56833">
                  <c:v>1.0068416595458984E-3</c:v>
                </c:pt>
                <c:pt idx="56834">
                  <c:v>1.007080078125E-3</c:v>
                </c:pt>
                <c:pt idx="56835">
                  <c:v>1.007080078125E-3</c:v>
                </c:pt>
                <c:pt idx="56836">
                  <c:v>1.0068416595458984E-3</c:v>
                </c:pt>
                <c:pt idx="56837">
                  <c:v>1.007080078125E-3</c:v>
                </c:pt>
                <c:pt idx="56838">
                  <c:v>1.007080078125E-3</c:v>
                </c:pt>
                <c:pt idx="56839">
                  <c:v>1.0068416595458984E-3</c:v>
                </c:pt>
                <c:pt idx="56840">
                  <c:v>1.007080078125E-3</c:v>
                </c:pt>
                <c:pt idx="56841">
                  <c:v>1.0068416595458984E-3</c:v>
                </c:pt>
                <c:pt idx="56842">
                  <c:v>1.007080078125E-3</c:v>
                </c:pt>
                <c:pt idx="56843">
                  <c:v>1.0080337524414063E-3</c:v>
                </c:pt>
                <c:pt idx="56844">
                  <c:v>1.007080078125E-3</c:v>
                </c:pt>
                <c:pt idx="56845">
                  <c:v>1.0068416595458984E-3</c:v>
                </c:pt>
                <c:pt idx="56846">
                  <c:v>1.007080078125E-3</c:v>
                </c:pt>
                <c:pt idx="56847">
                  <c:v>1.007080078125E-3</c:v>
                </c:pt>
                <c:pt idx="56848">
                  <c:v>1.0068416595458984E-3</c:v>
                </c:pt>
                <c:pt idx="56849">
                  <c:v>1.007080078125E-3</c:v>
                </c:pt>
                <c:pt idx="56850">
                  <c:v>1.007080078125E-3</c:v>
                </c:pt>
                <c:pt idx="56851">
                  <c:v>1.0068416595458984E-3</c:v>
                </c:pt>
                <c:pt idx="56852">
                  <c:v>1.007080078125E-3</c:v>
                </c:pt>
                <c:pt idx="56853">
                  <c:v>1.007080078125E-3</c:v>
                </c:pt>
                <c:pt idx="56854">
                  <c:v>1.0068416595458984E-3</c:v>
                </c:pt>
                <c:pt idx="56855">
                  <c:v>1.007080078125E-3</c:v>
                </c:pt>
                <c:pt idx="56856">
                  <c:v>1.0080337524414063E-3</c:v>
                </c:pt>
                <c:pt idx="56857">
                  <c:v>1.007080078125E-3</c:v>
                </c:pt>
                <c:pt idx="56858">
                  <c:v>1.0068416595458984E-3</c:v>
                </c:pt>
                <c:pt idx="56859">
                  <c:v>1.007080078125E-3</c:v>
                </c:pt>
                <c:pt idx="56860">
                  <c:v>1.007080078125E-3</c:v>
                </c:pt>
                <c:pt idx="56861">
                  <c:v>1.0068416595458984E-3</c:v>
                </c:pt>
                <c:pt idx="56862">
                  <c:v>1.007080078125E-3</c:v>
                </c:pt>
                <c:pt idx="56863">
                  <c:v>1.0068416595458984E-3</c:v>
                </c:pt>
                <c:pt idx="56864">
                  <c:v>1.007080078125E-3</c:v>
                </c:pt>
                <c:pt idx="56865">
                  <c:v>1.007080078125E-3</c:v>
                </c:pt>
                <c:pt idx="56866">
                  <c:v>1.0068416595458984E-3</c:v>
                </c:pt>
                <c:pt idx="56867">
                  <c:v>1.007080078125E-3</c:v>
                </c:pt>
                <c:pt idx="56868">
                  <c:v>1.0080337524414063E-3</c:v>
                </c:pt>
                <c:pt idx="56869">
                  <c:v>1.007080078125E-3</c:v>
                </c:pt>
                <c:pt idx="56870">
                  <c:v>1.0068416595458984E-3</c:v>
                </c:pt>
                <c:pt idx="56871">
                  <c:v>1.007080078125E-3</c:v>
                </c:pt>
                <c:pt idx="56872">
                  <c:v>1.007080078125E-3</c:v>
                </c:pt>
                <c:pt idx="56873">
                  <c:v>1.0068416595458984E-3</c:v>
                </c:pt>
                <c:pt idx="56874">
                  <c:v>1.007080078125E-3</c:v>
                </c:pt>
                <c:pt idx="56875">
                  <c:v>1.007080078125E-3</c:v>
                </c:pt>
                <c:pt idx="56876">
                  <c:v>1.0068416595458984E-3</c:v>
                </c:pt>
                <c:pt idx="56877">
                  <c:v>1.007080078125E-3</c:v>
                </c:pt>
                <c:pt idx="56878">
                  <c:v>1.007080078125E-3</c:v>
                </c:pt>
                <c:pt idx="56879">
                  <c:v>1.0068416595458984E-3</c:v>
                </c:pt>
                <c:pt idx="56880">
                  <c:v>1.007080078125E-3</c:v>
                </c:pt>
                <c:pt idx="56881">
                  <c:v>1.0080337524414063E-3</c:v>
                </c:pt>
                <c:pt idx="56882">
                  <c:v>1.007080078125E-3</c:v>
                </c:pt>
                <c:pt idx="56883">
                  <c:v>1.0068416595458984E-3</c:v>
                </c:pt>
                <c:pt idx="56884">
                  <c:v>1.007080078125E-3</c:v>
                </c:pt>
                <c:pt idx="56885">
                  <c:v>1.0068416595458984E-3</c:v>
                </c:pt>
                <c:pt idx="56886">
                  <c:v>1.007080078125E-3</c:v>
                </c:pt>
                <c:pt idx="56887">
                  <c:v>1.007080078125E-3</c:v>
                </c:pt>
                <c:pt idx="56888">
                  <c:v>1.0068416595458984E-3</c:v>
                </c:pt>
                <c:pt idx="56889">
                  <c:v>1.007080078125E-3</c:v>
                </c:pt>
                <c:pt idx="56890">
                  <c:v>1.007080078125E-3</c:v>
                </c:pt>
                <c:pt idx="56891">
                  <c:v>1.0068416595458984E-3</c:v>
                </c:pt>
                <c:pt idx="56892">
                  <c:v>1.007080078125E-3</c:v>
                </c:pt>
                <c:pt idx="56893">
                  <c:v>1.0080337524414063E-3</c:v>
                </c:pt>
                <c:pt idx="56894">
                  <c:v>1.007080078125E-3</c:v>
                </c:pt>
                <c:pt idx="56895">
                  <c:v>1.0068416595458984E-3</c:v>
                </c:pt>
                <c:pt idx="56896">
                  <c:v>1.007080078125E-3</c:v>
                </c:pt>
                <c:pt idx="56897">
                  <c:v>1.007080078125E-3</c:v>
                </c:pt>
                <c:pt idx="56898">
                  <c:v>1.0068416595458984E-3</c:v>
                </c:pt>
                <c:pt idx="56899">
                  <c:v>1.007080078125E-3</c:v>
                </c:pt>
                <c:pt idx="56900">
                  <c:v>1.007080078125E-3</c:v>
                </c:pt>
                <c:pt idx="56901">
                  <c:v>1.0068416595458984E-3</c:v>
                </c:pt>
                <c:pt idx="56902">
                  <c:v>1.007080078125E-3</c:v>
                </c:pt>
                <c:pt idx="56903">
                  <c:v>1.007080078125E-3</c:v>
                </c:pt>
                <c:pt idx="56904">
                  <c:v>1.0068416595458984E-3</c:v>
                </c:pt>
                <c:pt idx="56905">
                  <c:v>1.007080078125E-3</c:v>
                </c:pt>
                <c:pt idx="56906">
                  <c:v>1.0080337524414063E-3</c:v>
                </c:pt>
                <c:pt idx="56907">
                  <c:v>1.0068416595458984E-3</c:v>
                </c:pt>
                <c:pt idx="56908">
                  <c:v>1.007080078125E-3</c:v>
                </c:pt>
                <c:pt idx="56909">
                  <c:v>1.007080078125E-3</c:v>
                </c:pt>
                <c:pt idx="56910">
                  <c:v>1.0068416595458984E-3</c:v>
                </c:pt>
                <c:pt idx="56911">
                  <c:v>1.007080078125E-3</c:v>
                </c:pt>
                <c:pt idx="56912">
                  <c:v>1.007080078125E-3</c:v>
                </c:pt>
                <c:pt idx="56913">
                  <c:v>1.0068416595458984E-3</c:v>
                </c:pt>
                <c:pt idx="56914">
                  <c:v>1.007080078125E-3</c:v>
                </c:pt>
                <c:pt idx="56915">
                  <c:v>1.007080078125E-3</c:v>
                </c:pt>
                <c:pt idx="56916">
                  <c:v>1.0068416595458984E-3</c:v>
                </c:pt>
                <c:pt idx="56917">
                  <c:v>1.007080078125E-3</c:v>
                </c:pt>
                <c:pt idx="56918">
                  <c:v>1.0080337524414063E-3</c:v>
                </c:pt>
                <c:pt idx="56919">
                  <c:v>1.007080078125E-3</c:v>
                </c:pt>
                <c:pt idx="56920">
                  <c:v>1.0068416595458984E-3</c:v>
                </c:pt>
                <c:pt idx="56921">
                  <c:v>1.007080078125E-3</c:v>
                </c:pt>
                <c:pt idx="56922">
                  <c:v>1.007080078125E-3</c:v>
                </c:pt>
                <c:pt idx="56923">
                  <c:v>1.0068416595458984E-3</c:v>
                </c:pt>
                <c:pt idx="56924">
                  <c:v>1.007080078125E-3</c:v>
                </c:pt>
                <c:pt idx="56925">
                  <c:v>1.007080078125E-3</c:v>
                </c:pt>
                <c:pt idx="56926">
                  <c:v>1.0068416595458984E-3</c:v>
                </c:pt>
                <c:pt idx="56927">
                  <c:v>1.007080078125E-3</c:v>
                </c:pt>
                <c:pt idx="56928">
                  <c:v>1.007080078125E-3</c:v>
                </c:pt>
                <c:pt idx="56929">
                  <c:v>1.0068416595458984E-3</c:v>
                </c:pt>
                <c:pt idx="56930">
                  <c:v>1.007080078125E-3</c:v>
                </c:pt>
                <c:pt idx="56931">
                  <c:v>1.0080337524414063E-3</c:v>
                </c:pt>
                <c:pt idx="56932">
                  <c:v>1.0068416595458984E-3</c:v>
                </c:pt>
                <c:pt idx="56933">
                  <c:v>1.007080078125E-3</c:v>
                </c:pt>
                <c:pt idx="56934">
                  <c:v>1.007080078125E-3</c:v>
                </c:pt>
                <c:pt idx="56935">
                  <c:v>1.0068416595458984E-3</c:v>
                </c:pt>
                <c:pt idx="56936">
                  <c:v>1.007080078125E-3</c:v>
                </c:pt>
                <c:pt idx="56937">
                  <c:v>1.007080078125E-3</c:v>
                </c:pt>
                <c:pt idx="56938">
                  <c:v>1.0068416595458984E-3</c:v>
                </c:pt>
                <c:pt idx="56939">
                  <c:v>1.007080078125E-3</c:v>
                </c:pt>
                <c:pt idx="56940">
                  <c:v>1.007080078125E-3</c:v>
                </c:pt>
                <c:pt idx="56941">
                  <c:v>1.0068416595458984E-3</c:v>
                </c:pt>
                <c:pt idx="56942">
                  <c:v>1.007080078125E-3</c:v>
                </c:pt>
                <c:pt idx="56943">
                  <c:v>1.0080337524414063E-3</c:v>
                </c:pt>
                <c:pt idx="56944">
                  <c:v>1.007080078125E-3</c:v>
                </c:pt>
                <c:pt idx="56945">
                  <c:v>1.0068416595458984E-3</c:v>
                </c:pt>
                <c:pt idx="56946">
                  <c:v>1.007080078125E-3</c:v>
                </c:pt>
                <c:pt idx="56947">
                  <c:v>1.007080078125E-3</c:v>
                </c:pt>
                <c:pt idx="56948">
                  <c:v>1.0068416595458984E-3</c:v>
                </c:pt>
                <c:pt idx="56949">
                  <c:v>1.007080078125E-3</c:v>
                </c:pt>
                <c:pt idx="56950">
                  <c:v>1.007080078125E-3</c:v>
                </c:pt>
                <c:pt idx="56951">
                  <c:v>1.0068416595458984E-3</c:v>
                </c:pt>
                <c:pt idx="56952">
                  <c:v>1.007080078125E-3</c:v>
                </c:pt>
                <c:pt idx="56953">
                  <c:v>1.007080078125E-3</c:v>
                </c:pt>
                <c:pt idx="56954">
                  <c:v>1.0068416595458984E-3</c:v>
                </c:pt>
                <c:pt idx="56955">
                  <c:v>1.007080078125E-3</c:v>
                </c:pt>
                <c:pt idx="56956">
                  <c:v>1.0080337524414063E-3</c:v>
                </c:pt>
                <c:pt idx="56957">
                  <c:v>1.0068416595458984E-3</c:v>
                </c:pt>
                <c:pt idx="56958">
                  <c:v>1.007080078125E-3</c:v>
                </c:pt>
                <c:pt idx="56959">
                  <c:v>1.007080078125E-3</c:v>
                </c:pt>
                <c:pt idx="56960">
                  <c:v>1.0068416595458984E-3</c:v>
                </c:pt>
                <c:pt idx="56961">
                  <c:v>1.007080078125E-3</c:v>
                </c:pt>
                <c:pt idx="56962">
                  <c:v>1.007080078125E-3</c:v>
                </c:pt>
                <c:pt idx="56963">
                  <c:v>1.0068416595458984E-3</c:v>
                </c:pt>
                <c:pt idx="56964">
                  <c:v>1.007080078125E-3</c:v>
                </c:pt>
                <c:pt idx="56965">
                  <c:v>1.007080078125E-3</c:v>
                </c:pt>
                <c:pt idx="56966">
                  <c:v>1.0068416595458984E-3</c:v>
                </c:pt>
                <c:pt idx="56967">
                  <c:v>1.007080078125E-3</c:v>
                </c:pt>
                <c:pt idx="56968">
                  <c:v>1.0080337524414063E-3</c:v>
                </c:pt>
                <c:pt idx="56969">
                  <c:v>1.007080078125E-3</c:v>
                </c:pt>
                <c:pt idx="56970">
                  <c:v>1.0068416595458984E-3</c:v>
                </c:pt>
                <c:pt idx="56971">
                  <c:v>1.007080078125E-3</c:v>
                </c:pt>
                <c:pt idx="56972">
                  <c:v>1.007080078125E-3</c:v>
                </c:pt>
                <c:pt idx="56973">
                  <c:v>1.0068416595458984E-3</c:v>
                </c:pt>
                <c:pt idx="56974">
                  <c:v>1.007080078125E-3</c:v>
                </c:pt>
                <c:pt idx="56975">
                  <c:v>1.007080078125E-3</c:v>
                </c:pt>
                <c:pt idx="56976">
                  <c:v>1.0068416595458984E-3</c:v>
                </c:pt>
                <c:pt idx="56977">
                  <c:v>1.007080078125E-3</c:v>
                </c:pt>
                <c:pt idx="56978">
                  <c:v>1.007080078125E-3</c:v>
                </c:pt>
                <c:pt idx="56979">
                  <c:v>1.0068416595458984E-3</c:v>
                </c:pt>
                <c:pt idx="56980">
                  <c:v>1.007080078125E-3</c:v>
                </c:pt>
                <c:pt idx="56981">
                  <c:v>1.0080337524414063E-3</c:v>
                </c:pt>
                <c:pt idx="56982">
                  <c:v>1.0068416595458984E-3</c:v>
                </c:pt>
                <c:pt idx="56983">
                  <c:v>1.007080078125E-3</c:v>
                </c:pt>
                <c:pt idx="56984">
                  <c:v>1.007080078125E-3</c:v>
                </c:pt>
                <c:pt idx="56985">
                  <c:v>1.0068416595458984E-3</c:v>
                </c:pt>
                <c:pt idx="56986">
                  <c:v>1.007080078125E-3</c:v>
                </c:pt>
                <c:pt idx="56987">
                  <c:v>1.007080078125E-3</c:v>
                </c:pt>
                <c:pt idx="56988">
                  <c:v>1.0068416595458984E-3</c:v>
                </c:pt>
                <c:pt idx="56989">
                  <c:v>1.007080078125E-3</c:v>
                </c:pt>
                <c:pt idx="56990">
                  <c:v>1.007080078125E-3</c:v>
                </c:pt>
                <c:pt idx="56991">
                  <c:v>1.0068416595458984E-3</c:v>
                </c:pt>
                <c:pt idx="56992">
                  <c:v>1.007080078125E-3</c:v>
                </c:pt>
                <c:pt idx="56993">
                  <c:v>1.0080337524414063E-3</c:v>
                </c:pt>
                <c:pt idx="56994">
                  <c:v>1.007080078125E-3</c:v>
                </c:pt>
                <c:pt idx="56995">
                  <c:v>1.0068416595458984E-3</c:v>
                </c:pt>
                <c:pt idx="56996">
                  <c:v>1.007080078125E-3</c:v>
                </c:pt>
                <c:pt idx="56997">
                  <c:v>1.007080078125E-3</c:v>
                </c:pt>
                <c:pt idx="56998">
                  <c:v>1.0068416595458984E-3</c:v>
                </c:pt>
                <c:pt idx="56999">
                  <c:v>1.007080078125E-3</c:v>
                </c:pt>
                <c:pt idx="57000">
                  <c:v>1.007080078125E-3</c:v>
                </c:pt>
                <c:pt idx="57001">
                  <c:v>1.0068416595458984E-3</c:v>
                </c:pt>
                <c:pt idx="57002">
                  <c:v>1.007080078125E-3</c:v>
                </c:pt>
                <c:pt idx="57003">
                  <c:v>1.007080078125E-3</c:v>
                </c:pt>
                <c:pt idx="57004">
                  <c:v>1.0068416595458984E-3</c:v>
                </c:pt>
                <c:pt idx="57005">
                  <c:v>1.007080078125E-3</c:v>
                </c:pt>
                <c:pt idx="57006">
                  <c:v>1.0080337524414063E-3</c:v>
                </c:pt>
                <c:pt idx="57007">
                  <c:v>1.0068416595458984E-3</c:v>
                </c:pt>
                <c:pt idx="57008">
                  <c:v>1.007080078125E-3</c:v>
                </c:pt>
                <c:pt idx="57009">
                  <c:v>1.007080078125E-3</c:v>
                </c:pt>
                <c:pt idx="57010">
                  <c:v>1.0068416595458984E-3</c:v>
                </c:pt>
                <c:pt idx="57011">
                  <c:v>1.007080078125E-3</c:v>
                </c:pt>
                <c:pt idx="57012">
                  <c:v>1.007080078125E-3</c:v>
                </c:pt>
                <c:pt idx="57013">
                  <c:v>1.0068416595458984E-3</c:v>
                </c:pt>
                <c:pt idx="57014">
                  <c:v>1.007080078125E-3</c:v>
                </c:pt>
                <c:pt idx="57015">
                  <c:v>1.007080078125E-3</c:v>
                </c:pt>
                <c:pt idx="57016">
                  <c:v>1.0068416595458984E-3</c:v>
                </c:pt>
                <c:pt idx="57017">
                  <c:v>1.007080078125E-3</c:v>
                </c:pt>
                <c:pt idx="57018">
                  <c:v>1.0080337524414063E-3</c:v>
                </c:pt>
                <c:pt idx="57019">
                  <c:v>1.007080078125E-3</c:v>
                </c:pt>
                <c:pt idx="57020">
                  <c:v>1.0068416595458984E-3</c:v>
                </c:pt>
                <c:pt idx="57021">
                  <c:v>1.007080078125E-3</c:v>
                </c:pt>
                <c:pt idx="57022">
                  <c:v>1.007080078125E-3</c:v>
                </c:pt>
                <c:pt idx="57023">
                  <c:v>1.0068416595458984E-3</c:v>
                </c:pt>
                <c:pt idx="57024">
                  <c:v>1.007080078125E-3</c:v>
                </c:pt>
                <c:pt idx="57025">
                  <c:v>1.007080078125E-3</c:v>
                </c:pt>
                <c:pt idx="57026">
                  <c:v>1.0068416595458984E-3</c:v>
                </c:pt>
                <c:pt idx="57027">
                  <c:v>1.007080078125E-3</c:v>
                </c:pt>
                <c:pt idx="57028">
                  <c:v>1.007080078125E-3</c:v>
                </c:pt>
                <c:pt idx="57029">
                  <c:v>1.0068416595458984E-3</c:v>
                </c:pt>
                <c:pt idx="57030">
                  <c:v>1.007080078125E-3</c:v>
                </c:pt>
                <c:pt idx="57031">
                  <c:v>1.0080337524414063E-3</c:v>
                </c:pt>
                <c:pt idx="57032">
                  <c:v>1.0068416595458984E-3</c:v>
                </c:pt>
                <c:pt idx="57033">
                  <c:v>1.007080078125E-3</c:v>
                </c:pt>
                <c:pt idx="57034">
                  <c:v>1.007080078125E-3</c:v>
                </c:pt>
                <c:pt idx="57035">
                  <c:v>1.0068416595458984E-3</c:v>
                </c:pt>
                <c:pt idx="57036">
                  <c:v>1.007080078125E-3</c:v>
                </c:pt>
                <c:pt idx="57037">
                  <c:v>1.007080078125E-3</c:v>
                </c:pt>
                <c:pt idx="57038">
                  <c:v>1.0068416595458984E-3</c:v>
                </c:pt>
                <c:pt idx="57039">
                  <c:v>1.007080078125E-3</c:v>
                </c:pt>
                <c:pt idx="57040">
                  <c:v>1.007080078125E-3</c:v>
                </c:pt>
                <c:pt idx="57041">
                  <c:v>1.0068416595458984E-3</c:v>
                </c:pt>
                <c:pt idx="57042">
                  <c:v>1.007080078125E-3</c:v>
                </c:pt>
                <c:pt idx="57043">
                  <c:v>1.0080337524414063E-3</c:v>
                </c:pt>
                <c:pt idx="57044">
                  <c:v>1.007080078125E-3</c:v>
                </c:pt>
                <c:pt idx="57045">
                  <c:v>1.0068416595458984E-3</c:v>
                </c:pt>
                <c:pt idx="57046">
                  <c:v>1.007080078125E-3</c:v>
                </c:pt>
                <c:pt idx="57047">
                  <c:v>1.007080078125E-3</c:v>
                </c:pt>
                <c:pt idx="57048">
                  <c:v>1.0068416595458984E-3</c:v>
                </c:pt>
                <c:pt idx="57049">
                  <c:v>1.007080078125E-3</c:v>
                </c:pt>
                <c:pt idx="57050">
                  <c:v>1.007080078125E-3</c:v>
                </c:pt>
                <c:pt idx="57051">
                  <c:v>1.0068416595458984E-3</c:v>
                </c:pt>
                <c:pt idx="57052">
                  <c:v>1.007080078125E-3</c:v>
                </c:pt>
                <c:pt idx="57053">
                  <c:v>1.007080078125E-3</c:v>
                </c:pt>
                <c:pt idx="57054">
                  <c:v>1.0068416595458984E-3</c:v>
                </c:pt>
                <c:pt idx="57055">
                  <c:v>1.007080078125E-3</c:v>
                </c:pt>
                <c:pt idx="57056">
                  <c:v>1.0080337524414063E-3</c:v>
                </c:pt>
                <c:pt idx="57057">
                  <c:v>1.0068416595458984E-3</c:v>
                </c:pt>
                <c:pt idx="57058">
                  <c:v>1.007080078125E-3</c:v>
                </c:pt>
                <c:pt idx="57059">
                  <c:v>1.007080078125E-3</c:v>
                </c:pt>
                <c:pt idx="57060">
                  <c:v>1.0068416595458984E-3</c:v>
                </c:pt>
                <c:pt idx="57061">
                  <c:v>1.007080078125E-3</c:v>
                </c:pt>
                <c:pt idx="57062">
                  <c:v>1.007080078125E-3</c:v>
                </c:pt>
                <c:pt idx="57063">
                  <c:v>1.0068416595458984E-3</c:v>
                </c:pt>
                <c:pt idx="57064">
                  <c:v>1.007080078125E-3</c:v>
                </c:pt>
                <c:pt idx="57065">
                  <c:v>1.007080078125E-3</c:v>
                </c:pt>
                <c:pt idx="57066">
                  <c:v>1.0068416595458984E-3</c:v>
                </c:pt>
                <c:pt idx="57067">
                  <c:v>1.007080078125E-3</c:v>
                </c:pt>
                <c:pt idx="57068">
                  <c:v>1.0080337524414063E-3</c:v>
                </c:pt>
                <c:pt idx="57069">
                  <c:v>1.007080078125E-3</c:v>
                </c:pt>
                <c:pt idx="57070">
                  <c:v>1.0068416595458984E-3</c:v>
                </c:pt>
                <c:pt idx="57071">
                  <c:v>1.007080078125E-3</c:v>
                </c:pt>
                <c:pt idx="57072">
                  <c:v>1.007080078125E-3</c:v>
                </c:pt>
                <c:pt idx="57073">
                  <c:v>1.0068416595458984E-3</c:v>
                </c:pt>
                <c:pt idx="57074">
                  <c:v>1.007080078125E-3</c:v>
                </c:pt>
                <c:pt idx="57075">
                  <c:v>1.007080078125E-3</c:v>
                </c:pt>
                <c:pt idx="57076">
                  <c:v>1.0068416595458984E-3</c:v>
                </c:pt>
                <c:pt idx="57077">
                  <c:v>1.007080078125E-3</c:v>
                </c:pt>
                <c:pt idx="57078">
                  <c:v>1.007080078125E-3</c:v>
                </c:pt>
                <c:pt idx="57079">
                  <c:v>1.0068416595458984E-3</c:v>
                </c:pt>
                <c:pt idx="57080">
                  <c:v>1.007080078125E-3</c:v>
                </c:pt>
                <c:pt idx="57081">
                  <c:v>1.0080337524414063E-3</c:v>
                </c:pt>
                <c:pt idx="57082">
                  <c:v>1.0068416595458984E-3</c:v>
                </c:pt>
                <c:pt idx="57083">
                  <c:v>1.007080078125E-3</c:v>
                </c:pt>
                <c:pt idx="57084">
                  <c:v>1.007080078125E-3</c:v>
                </c:pt>
                <c:pt idx="57085">
                  <c:v>1.0068416595458984E-3</c:v>
                </c:pt>
                <c:pt idx="57086">
                  <c:v>1.007080078125E-3</c:v>
                </c:pt>
                <c:pt idx="57087">
                  <c:v>1.007080078125E-3</c:v>
                </c:pt>
                <c:pt idx="57088">
                  <c:v>1.0068416595458984E-3</c:v>
                </c:pt>
                <c:pt idx="57089">
                  <c:v>1.007080078125E-3</c:v>
                </c:pt>
                <c:pt idx="57090">
                  <c:v>1.007080078125E-3</c:v>
                </c:pt>
                <c:pt idx="57091">
                  <c:v>1.0068416595458984E-3</c:v>
                </c:pt>
                <c:pt idx="57092">
                  <c:v>1.007080078125E-3</c:v>
                </c:pt>
                <c:pt idx="57093">
                  <c:v>1.0080337524414063E-3</c:v>
                </c:pt>
                <c:pt idx="57094">
                  <c:v>1.007080078125E-3</c:v>
                </c:pt>
                <c:pt idx="57095">
                  <c:v>1.0068416595458984E-3</c:v>
                </c:pt>
                <c:pt idx="57096">
                  <c:v>1.007080078125E-3</c:v>
                </c:pt>
                <c:pt idx="57097">
                  <c:v>1.007080078125E-3</c:v>
                </c:pt>
                <c:pt idx="57098">
                  <c:v>1.0068416595458984E-3</c:v>
                </c:pt>
                <c:pt idx="57099">
                  <c:v>1.007080078125E-3</c:v>
                </c:pt>
                <c:pt idx="57100">
                  <c:v>1.007080078125E-3</c:v>
                </c:pt>
                <c:pt idx="57101">
                  <c:v>1.0068416595458984E-3</c:v>
                </c:pt>
                <c:pt idx="57102">
                  <c:v>1.007080078125E-3</c:v>
                </c:pt>
                <c:pt idx="57103">
                  <c:v>1.007080078125E-3</c:v>
                </c:pt>
                <c:pt idx="57104">
                  <c:v>1.0068416595458984E-3</c:v>
                </c:pt>
                <c:pt idx="57105">
                  <c:v>1.007080078125E-3</c:v>
                </c:pt>
                <c:pt idx="57106">
                  <c:v>1.0080337524414063E-3</c:v>
                </c:pt>
                <c:pt idx="57107">
                  <c:v>1.0068416595458984E-3</c:v>
                </c:pt>
                <c:pt idx="57108">
                  <c:v>1.007080078125E-3</c:v>
                </c:pt>
                <c:pt idx="57109">
                  <c:v>1.007080078125E-3</c:v>
                </c:pt>
                <c:pt idx="57110">
                  <c:v>1.0068416595458984E-3</c:v>
                </c:pt>
                <c:pt idx="57111">
                  <c:v>1.007080078125E-3</c:v>
                </c:pt>
                <c:pt idx="57112">
                  <c:v>1.007080078125E-3</c:v>
                </c:pt>
                <c:pt idx="57113">
                  <c:v>1.0068416595458984E-3</c:v>
                </c:pt>
                <c:pt idx="57114">
                  <c:v>1.007080078125E-3</c:v>
                </c:pt>
                <c:pt idx="57115">
                  <c:v>1.007080078125E-3</c:v>
                </c:pt>
                <c:pt idx="57116">
                  <c:v>1.0068416595458984E-3</c:v>
                </c:pt>
                <c:pt idx="57117">
                  <c:v>1.007080078125E-3</c:v>
                </c:pt>
                <c:pt idx="57118">
                  <c:v>1.0080337524414063E-3</c:v>
                </c:pt>
                <c:pt idx="57119">
                  <c:v>1.007080078125E-3</c:v>
                </c:pt>
                <c:pt idx="57120">
                  <c:v>1.0068416595458984E-3</c:v>
                </c:pt>
                <c:pt idx="57121">
                  <c:v>1.007080078125E-3</c:v>
                </c:pt>
                <c:pt idx="57122">
                  <c:v>1.007080078125E-3</c:v>
                </c:pt>
                <c:pt idx="57123">
                  <c:v>1.0068416595458984E-3</c:v>
                </c:pt>
                <c:pt idx="57124">
                  <c:v>1.007080078125E-3</c:v>
                </c:pt>
                <c:pt idx="57125">
                  <c:v>1.007080078125E-3</c:v>
                </c:pt>
                <c:pt idx="57126">
                  <c:v>1.0068416595458984E-3</c:v>
                </c:pt>
                <c:pt idx="57127">
                  <c:v>1.007080078125E-3</c:v>
                </c:pt>
                <c:pt idx="57128">
                  <c:v>1.007080078125E-3</c:v>
                </c:pt>
                <c:pt idx="57129">
                  <c:v>1.0068416595458984E-3</c:v>
                </c:pt>
                <c:pt idx="57130">
                  <c:v>1.0080337524414063E-3</c:v>
                </c:pt>
                <c:pt idx="57131">
                  <c:v>1.007080078125E-3</c:v>
                </c:pt>
                <c:pt idx="57132">
                  <c:v>1.0068416595458984E-3</c:v>
                </c:pt>
                <c:pt idx="57133">
                  <c:v>1.007080078125E-3</c:v>
                </c:pt>
                <c:pt idx="57134">
                  <c:v>1.007080078125E-3</c:v>
                </c:pt>
                <c:pt idx="57135">
                  <c:v>1.0068416595458984E-3</c:v>
                </c:pt>
                <c:pt idx="57136">
                  <c:v>1.007080078125E-3</c:v>
                </c:pt>
                <c:pt idx="57137">
                  <c:v>1.007080078125E-3</c:v>
                </c:pt>
                <c:pt idx="57138">
                  <c:v>1.0068416595458984E-3</c:v>
                </c:pt>
                <c:pt idx="57139">
                  <c:v>1.007080078125E-3</c:v>
                </c:pt>
                <c:pt idx="57140">
                  <c:v>1.007080078125E-3</c:v>
                </c:pt>
                <c:pt idx="57141">
                  <c:v>1.0068416595458984E-3</c:v>
                </c:pt>
                <c:pt idx="57142">
                  <c:v>1.007080078125E-3</c:v>
                </c:pt>
                <c:pt idx="57143">
                  <c:v>1.0080337524414063E-3</c:v>
                </c:pt>
                <c:pt idx="57144">
                  <c:v>1.007080078125E-3</c:v>
                </c:pt>
                <c:pt idx="57145">
                  <c:v>1.0068416595458984E-3</c:v>
                </c:pt>
                <c:pt idx="57146">
                  <c:v>1.007080078125E-3</c:v>
                </c:pt>
                <c:pt idx="57147">
                  <c:v>1.007080078125E-3</c:v>
                </c:pt>
                <c:pt idx="57148">
                  <c:v>1.0068416595458984E-3</c:v>
                </c:pt>
                <c:pt idx="57149">
                  <c:v>1.007080078125E-3</c:v>
                </c:pt>
                <c:pt idx="57150">
                  <c:v>1.007080078125E-3</c:v>
                </c:pt>
                <c:pt idx="57151">
                  <c:v>1.0068416595458984E-3</c:v>
                </c:pt>
                <c:pt idx="57152">
                  <c:v>1.007080078125E-3</c:v>
                </c:pt>
                <c:pt idx="57153">
                  <c:v>1.007080078125E-3</c:v>
                </c:pt>
                <c:pt idx="57154">
                  <c:v>1.0068416595458984E-3</c:v>
                </c:pt>
                <c:pt idx="57155">
                  <c:v>1.0080337524414063E-3</c:v>
                </c:pt>
                <c:pt idx="57156">
                  <c:v>1.007080078125E-3</c:v>
                </c:pt>
                <c:pt idx="57157">
                  <c:v>1.0068416595458984E-3</c:v>
                </c:pt>
                <c:pt idx="57158">
                  <c:v>1.007080078125E-3</c:v>
                </c:pt>
                <c:pt idx="57159">
                  <c:v>1.007080078125E-3</c:v>
                </c:pt>
                <c:pt idx="57160">
                  <c:v>1.0068416595458984E-3</c:v>
                </c:pt>
                <c:pt idx="57161">
                  <c:v>1.007080078125E-3</c:v>
                </c:pt>
                <c:pt idx="57162">
                  <c:v>1.007080078125E-3</c:v>
                </c:pt>
                <c:pt idx="57163">
                  <c:v>1.0068416595458984E-3</c:v>
                </c:pt>
                <c:pt idx="57164">
                  <c:v>1.007080078125E-3</c:v>
                </c:pt>
                <c:pt idx="57165">
                  <c:v>1.007080078125E-3</c:v>
                </c:pt>
                <c:pt idx="57166">
                  <c:v>1.0068416595458984E-3</c:v>
                </c:pt>
                <c:pt idx="57167">
                  <c:v>1.007080078125E-3</c:v>
                </c:pt>
                <c:pt idx="57168">
                  <c:v>1.0080337524414063E-3</c:v>
                </c:pt>
                <c:pt idx="57169">
                  <c:v>1.007080078125E-3</c:v>
                </c:pt>
                <c:pt idx="57170">
                  <c:v>1.0068416595458984E-3</c:v>
                </c:pt>
                <c:pt idx="57171">
                  <c:v>1.007080078125E-3</c:v>
                </c:pt>
                <c:pt idx="57172">
                  <c:v>1.007080078125E-3</c:v>
                </c:pt>
                <c:pt idx="57173">
                  <c:v>1.0068416595458984E-3</c:v>
                </c:pt>
                <c:pt idx="57174">
                  <c:v>1.007080078125E-3</c:v>
                </c:pt>
                <c:pt idx="57175">
                  <c:v>1.007080078125E-3</c:v>
                </c:pt>
                <c:pt idx="57176">
                  <c:v>1.0068416595458984E-3</c:v>
                </c:pt>
                <c:pt idx="57177">
                  <c:v>1.007080078125E-3</c:v>
                </c:pt>
                <c:pt idx="57178">
                  <c:v>1.007080078125E-3</c:v>
                </c:pt>
                <c:pt idx="57179">
                  <c:v>1.0068416595458984E-3</c:v>
                </c:pt>
                <c:pt idx="57180">
                  <c:v>1.0080337524414063E-3</c:v>
                </c:pt>
                <c:pt idx="57181">
                  <c:v>1.007080078125E-3</c:v>
                </c:pt>
                <c:pt idx="57182">
                  <c:v>1.0068416595458984E-3</c:v>
                </c:pt>
                <c:pt idx="57183">
                  <c:v>1.007080078125E-3</c:v>
                </c:pt>
                <c:pt idx="57184">
                  <c:v>1.007080078125E-3</c:v>
                </c:pt>
                <c:pt idx="57185">
                  <c:v>1.0068416595458984E-3</c:v>
                </c:pt>
                <c:pt idx="57186">
                  <c:v>1.007080078125E-3</c:v>
                </c:pt>
                <c:pt idx="57187">
                  <c:v>1.007080078125E-3</c:v>
                </c:pt>
                <c:pt idx="57188">
                  <c:v>1.0068416595458984E-3</c:v>
                </c:pt>
                <c:pt idx="57189">
                  <c:v>1.007080078125E-3</c:v>
                </c:pt>
                <c:pt idx="57190">
                  <c:v>1.007080078125E-3</c:v>
                </c:pt>
                <c:pt idx="57191">
                  <c:v>1.0068416595458984E-3</c:v>
                </c:pt>
                <c:pt idx="57192">
                  <c:v>1.007080078125E-3</c:v>
                </c:pt>
                <c:pt idx="57193">
                  <c:v>1.0080337524414063E-3</c:v>
                </c:pt>
                <c:pt idx="57194">
                  <c:v>1.007080078125E-3</c:v>
                </c:pt>
                <c:pt idx="57195">
                  <c:v>1.0068416595458984E-3</c:v>
                </c:pt>
                <c:pt idx="57196">
                  <c:v>1.007080078125E-3</c:v>
                </c:pt>
                <c:pt idx="57197">
                  <c:v>1.007080078125E-3</c:v>
                </c:pt>
                <c:pt idx="57198">
                  <c:v>1.0068416595458984E-3</c:v>
                </c:pt>
                <c:pt idx="57199">
                  <c:v>1.007080078125E-3</c:v>
                </c:pt>
                <c:pt idx="57200">
                  <c:v>1.007080078125E-3</c:v>
                </c:pt>
                <c:pt idx="57201">
                  <c:v>1.0068416595458984E-3</c:v>
                </c:pt>
                <c:pt idx="57202">
                  <c:v>1.007080078125E-3</c:v>
                </c:pt>
                <c:pt idx="57203">
                  <c:v>1.007080078125E-3</c:v>
                </c:pt>
                <c:pt idx="57204">
                  <c:v>1.0068416595458984E-3</c:v>
                </c:pt>
                <c:pt idx="57205">
                  <c:v>1.0080337524414063E-3</c:v>
                </c:pt>
                <c:pt idx="57206">
                  <c:v>1.007080078125E-3</c:v>
                </c:pt>
                <c:pt idx="57207">
                  <c:v>1.0068416595458984E-3</c:v>
                </c:pt>
                <c:pt idx="57208">
                  <c:v>1.007080078125E-3</c:v>
                </c:pt>
                <c:pt idx="57209">
                  <c:v>1.007080078125E-3</c:v>
                </c:pt>
                <c:pt idx="57210">
                  <c:v>1.0068416595458984E-3</c:v>
                </c:pt>
                <c:pt idx="57211">
                  <c:v>1.007080078125E-3</c:v>
                </c:pt>
                <c:pt idx="57212">
                  <c:v>1.007080078125E-3</c:v>
                </c:pt>
                <c:pt idx="57213">
                  <c:v>1.0068416595458984E-3</c:v>
                </c:pt>
                <c:pt idx="57214">
                  <c:v>1.007080078125E-3</c:v>
                </c:pt>
                <c:pt idx="57215">
                  <c:v>1.007080078125E-3</c:v>
                </c:pt>
                <c:pt idx="57216">
                  <c:v>1.0068416595458984E-3</c:v>
                </c:pt>
                <c:pt idx="57217">
                  <c:v>1.007080078125E-3</c:v>
                </c:pt>
                <c:pt idx="57218">
                  <c:v>1.0080337524414063E-3</c:v>
                </c:pt>
                <c:pt idx="57219">
                  <c:v>1.007080078125E-3</c:v>
                </c:pt>
                <c:pt idx="57220">
                  <c:v>1.0068416595458984E-3</c:v>
                </c:pt>
                <c:pt idx="57221">
                  <c:v>1.007080078125E-3</c:v>
                </c:pt>
                <c:pt idx="57222">
                  <c:v>1.007080078125E-3</c:v>
                </c:pt>
                <c:pt idx="57223">
                  <c:v>1.0068416595458984E-3</c:v>
                </c:pt>
                <c:pt idx="57224">
                  <c:v>1.007080078125E-3</c:v>
                </c:pt>
                <c:pt idx="57225">
                  <c:v>1.007080078125E-3</c:v>
                </c:pt>
                <c:pt idx="57226">
                  <c:v>1.0068416595458984E-3</c:v>
                </c:pt>
                <c:pt idx="57227">
                  <c:v>1.007080078125E-3</c:v>
                </c:pt>
                <c:pt idx="57228">
                  <c:v>1.007080078125E-3</c:v>
                </c:pt>
                <c:pt idx="57229">
                  <c:v>1.0068416595458984E-3</c:v>
                </c:pt>
                <c:pt idx="57230">
                  <c:v>1.0080337524414063E-3</c:v>
                </c:pt>
                <c:pt idx="57231">
                  <c:v>1.007080078125E-3</c:v>
                </c:pt>
                <c:pt idx="57232">
                  <c:v>1.0068416595458984E-3</c:v>
                </c:pt>
                <c:pt idx="57233">
                  <c:v>1.007080078125E-3</c:v>
                </c:pt>
                <c:pt idx="57234">
                  <c:v>1.007080078125E-3</c:v>
                </c:pt>
                <c:pt idx="57235">
                  <c:v>1.0068416595458984E-3</c:v>
                </c:pt>
                <c:pt idx="57236">
                  <c:v>1.007080078125E-3</c:v>
                </c:pt>
                <c:pt idx="57237">
                  <c:v>1.007080078125E-3</c:v>
                </c:pt>
                <c:pt idx="57238">
                  <c:v>1.0068416595458984E-3</c:v>
                </c:pt>
                <c:pt idx="57239">
                  <c:v>1.007080078125E-3</c:v>
                </c:pt>
                <c:pt idx="57240">
                  <c:v>1.007080078125E-3</c:v>
                </c:pt>
                <c:pt idx="57241">
                  <c:v>1.0068416595458984E-3</c:v>
                </c:pt>
                <c:pt idx="57242">
                  <c:v>1.007080078125E-3</c:v>
                </c:pt>
                <c:pt idx="57243">
                  <c:v>1.0080337524414063E-3</c:v>
                </c:pt>
                <c:pt idx="57244">
                  <c:v>1.007080078125E-3</c:v>
                </c:pt>
                <c:pt idx="57245">
                  <c:v>1.0068416595458984E-3</c:v>
                </c:pt>
                <c:pt idx="57246">
                  <c:v>1.007080078125E-3</c:v>
                </c:pt>
                <c:pt idx="57247">
                  <c:v>1.007080078125E-3</c:v>
                </c:pt>
                <c:pt idx="57248">
                  <c:v>1.0068416595458984E-3</c:v>
                </c:pt>
                <c:pt idx="57249">
                  <c:v>1.007080078125E-3</c:v>
                </c:pt>
                <c:pt idx="57250">
                  <c:v>1.007080078125E-3</c:v>
                </c:pt>
                <c:pt idx="57251">
                  <c:v>1.0068416595458984E-3</c:v>
                </c:pt>
                <c:pt idx="57252">
                  <c:v>1.007080078125E-3</c:v>
                </c:pt>
                <c:pt idx="57253">
                  <c:v>1.007080078125E-3</c:v>
                </c:pt>
                <c:pt idx="57254">
                  <c:v>1.0068416595458984E-3</c:v>
                </c:pt>
                <c:pt idx="57255">
                  <c:v>1.0080337524414063E-3</c:v>
                </c:pt>
                <c:pt idx="57256">
                  <c:v>1.007080078125E-3</c:v>
                </c:pt>
                <c:pt idx="57257">
                  <c:v>1.0068416595458984E-3</c:v>
                </c:pt>
                <c:pt idx="57258">
                  <c:v>1.007080078125E-3</c:v>
                </c:pt>
                <c:pt idx="57259">
                  <c:v>1.007080078125E-3</c:v>
                </c:pt>
                <c:pt idx="57260">
                  <c:v>1.0068416595458984E-3</c:v>
                </c:pt>
                <c:pt idx="57261">
                  <c:v>1.007080078125E-3</c:v>
                </c:pt>
                <c:pt idx="57262">
                  <c:v>1.007080078125E-3</c:v>
                </c:pt>
                <c:pt idx="57263">
                  <c:v>1.0068416595458984E-3</c:v>
                </c:pt>
                <c:pt idx="57264">
                  <c:v>1.007080078125E-3</c:v>
                </c:pt>
                <c:pt idx="57265">
                  <c:v>1.007080078125E-3</c:v>
                </c:pt>
                <c:pt idx="57266">
                  <c:v>1.0068416595458984E-3</c:v>
                </c:pt>
                <c:pt idx="57267">
                  <c:v>1.007080078125E-3</c:v>
                </c:pt>
                <c:pt idx="57268">
                  <c:v>1.0080337524414063E-3</c:v>
                </c:pt>
                <c:pt idx="57269">
                  <c:v>1.007080078125E-3</c:v>
                </c:pt>
                <c:pt idx="57270">
                  <c:v>1.0068416595458984E-3</c:v>
                </c:pt>
                <c:pt idx="57271">
                  <c:v>1.007080078125E-3</c:v>
                </c:pt>
                <c:pt idx="57272">
                  <c:v>1.007080078125E-3</c:v>
                </c:pt>
                <c:pt idx="57273">
                  <c:v>1.0068416595458984E-3</c:v>
                </c:pt>
                <c:pt idx="57274">
                  <c:v>1.007080078125E-3</c:v>
                </c:pt>
                <c:pt idx="57275">
                  <c:v>1.007080078125E-3</c:v>
                </c:pt>
                <c:pt idx="57276">
                  <c:v>1.0068416595458984E-3</c:v>
                </c:pt>
                <c:pt idx="57277">
                  <c:v>1.007080078125E-3</c:v>
                </c:pt>
                <c:pt idx="57278">
                  <c:v>1.007080078125E-3</c:v>
                </c:pt>
                <c:pt idx="57279">
                  <c:v>1.0068416595458984E-3</c:v>
                </c:pt>
                <c:pt idx="57280">
                  <c:v>1.0080337524414063E-3</c:v>
                </c:pt>
                <c:pt idx="57281">
                  <c:v>1.007080078125E-3</c:v>
                </c:pt>
                <c:pt idx="57282">
                  <c:v>1.0068416595458984E-3</c:v>
                </c:pt>
                <c:pt idx="57283">
                  <c:v>1.007080078125E-3</c:v>
                </c:pt>
                <c:pt idx="57284">
                  <c:v>1.007080078125E-3</c:v>
                </c:pt>
                <c:pt idx="57285">
                  <c:v>1.0068416595458984E-3</c:v>
                </c:pt>
                <c:pt idx="57286">
                  <c:v>1.007080078125E-3</c:v>
                </c:pt>
                <c:pt idx="57287">
                  <c:v>1.007080078125E-3</c:v>
                </c:pt>
                <c:pt idx="57288">
                  <c:v>1.0068416595458984E-3</c:v>
                </c:pt>
                <c:pt idx="57289">
                  <c:v>1.007080078125E-3</c:v>
                </c:pt>
                <c:pt idx="57290">
                  <c:v>1.007080078125E-3</c:v>
                </c:pt>
                <c:pt idx="57291">
                  <c:v>1.0068416595458984E-3</c:v>
                </c:pt>
                <c:pt idx="57292">
                  <c:v>1.007080078125E-3</c:v>
                </c:pt>
                <c:pt idx="57293">
                  <c:v>1.0080337524414063E-3</c:v>
                </c:pt>
                <c:pt idx="57294">
                  <c:v>1.007080078125E-3</c:v>
                </c:pt>
                <c:pt idx="57295">
                  <c:v>1.0068416595458984E-3</c:v>
                </c:pt>
                <c:pt idx="57296">
                  <c:v>1.007080078125E-3</c:v>
                </c:pt>
                <c:pt idx="57297">
                  <c:v>1.007080078125E-3</c:v>
                </c:pt>
                <c:pt idx="57298">
                  <c:v>1.0068416595458984E-3</c:v>
                </c:pt>
                <c:pt idx="57299">
                  <c:v>1.007080078125E-3</c:v>
                </c:pt>
                <c:pt idx="57300">
                  <c:v>1.007080078125E-3</c:v>
                </c:pt>
                <c:pt idx="57301">
                  <c:v>1.0068416595458984E-3</c:v>
                </c:pt>
                <c:pt idx="57302">
                  <c:v>1.007080078125E-3</c:v>
                </c:pt>
                <c:pt idx="57303">
                  <c:v>1.007080078125E-3</c:v>
                </c:pt>
                <c:pt idx="57304">
                  <c:v>1.0068416595458984E-3</c:v>
                </c:pt>
                <c:pt idx="57305">
                  <c:v>1.0080337524414063E-3</c:v>
                </c:pt>
                <c:pt idx="57306">
                  <c:v>1.007080078125E-3</c:v>
                </c:pt>
                <c:pt idx="57307">
                  <c:v>1.0068416595458984E-3</c:v>
                </c:pt>
                <c:pt idx="57308">
                  <c:v>1.007080078125E-3</c:v>
                </c:pt>
                <c:pt idx="57309">
                  <c:v>1.007080078125E-3</c:v>
                </c:pt>
                <c:pt idx="57310">
                  <c:v>1.0068416595458984E-3</c:v>
                </c:pt>
                <c:pt idx="57311">
                  <c:v>1.007080078125E-3</c:v>
                </c:pt>
                <c:pt idx="57312">
                  <c:v>1.007080078125E-3</c:v>
                </c:pt>
                <c:pt idx="57313">
                  <c:v>1.0068416595458984E-3</c:v>
                </c:pt>
                <c:pt idx="57314">
                  <c:v>1.007080078125E-3</c:v>
                </c:pt>
                <c:pt idx="57315">
                  <c:v>1.007080078125E-3</c:v>
                </c:pt>
                <c:pt idx="57316">
                  <c:v>1.0068416595458984E-3</c:v>
                </c:pt>
                <c:pt idx="57317">
                  <c:v>1.007080078125E-3</c:v>
                </c:pt>
                <c:pt idx="57318">
                  <c:v>1.0080337524414063E-3</c:v>
                </c:pt>
                <c:pt idx="57319">
                  <c:v>1.007080078125E-3</c:v>
                </c:pt>
                <c:pt idx="57320">
                  <c:v>1.0068416595458984E-3</c:v>
                </c:pt>
                <c:pt idx="57321">
                  <c:v>1.007080078125E-3</c:v>
                </c:pt>
                <c:pt idx="57322">
                  <c:v>1.007080078125E-3</c:v>
                </c:pt>
                <c:pt idx="57323">
                  <c:v>1.0068416595458984E-3</c:v>
                </c:pt>
                <c:pt idx="57324">
                  <c:v>1.007080078125E-3</c:v>
                </c:pt>
                <c:pt idx="57325">
                  <c:v>1.007080078125E-3</c:v>
                </c:pt>
                <c:pt idx="57326">
                  <c:v>1.0068416595458984E-3</c:v>
                </c:pt>
                <c:pt idx="57327">
                  <c:v>1.007080078125E-3</c:v>
                </c:pt>
                <c:pt idx="57328">
                  <c:v>1.007080078125E-3</c:v>
                </c:pt>
                <c:pt idx="57329">
                  <c:v>1.0068416595458984E-3</c:v>
                </c:pt>
                <c:pt idx="57330">
                  <c:v>1.0080337524414063E-3</c:v>
                </c:pt>
                <c:pt idx="57331">
                  <c:v>1.007080078125E-3</c:v>
                </c:pt>
                <c:pt idx="57332">
                  <c:v>1.0068416595458984E-3</c:v>
                </c:pt>
                <c:pt idx="57333">
                  <c:v>1.007080078125E-3</c:v>
                </c:pt>
                <c:pt idx="57334">
                  <c:v>1.007080078125E-3</c:v>
                </c:pt>
                <c:pt idx="57335">
                  <c:v>1.0068416595458984E-3</c:v>
                </c:pt>
                <c:pt idx="57336">
                  <c:v>1.007080078125E-3</c:v>
                </c:pt>
                <c:pt idx="57337">
                  <c:v>1.007080078125E-3</c:v>
                </c:pt>
                <c:pt idx="57338">
                  <c:v>1.0068416595458984E-3</c:v>
                </c:pt>
                <c:pt idx="57339">
                  <c:v>1.007080078125E-3</c:v>
                </c:pt>
                <c:pt idx="57340">
                  <c:v>1.007080078125E-3</c:v>
                </c:pt>
                <c:pt idx="57341">
                  <c:v>1.0068416595458984E-3</c:v>
                </c:pt>
                <c:pt idx="57342">
                  <c:v>1.007080078125E-3</c:v>
                </c:pt>
                <c:pt idx="57343">
                  <c:v>1.0080337524414063E-3</c:v>
                </c:pt>
                <c:pt idx="57344">
                  <c:v>1.007080078125E-3</c:v>
                </c:pt>
                <c:pt idx="57345">
                  <c:v>1.0068416595458984E-3</c:v>
                </c:pt>
                <c:pt idx="57346">
                  <c:v>1.007080078125E-3</c:v>
                </c:pt>
                <c:pt idx="57347">
                  <c:v>1.007080078125E-3</c:v>
                </c:pt>
                <c:pt idx="57348">
                  <c:v>1.0068416595458984E-3</c:v>
                </c:pt>
                <c:pt idx="57349">
                  <c:v>1.007080078125E-3</c:v>
                </c:pt>
                <c:pt idx="57350">
                  <c:v>1.007080078125E-3</c:v>
                </c:pt>
                <c:pt idx="57351">
                  <c:v>1.0068416595458984E-3</c:v>
                </c:pt>
                <c:pt idx="57352">
                  <c:v>1.007080078125E-3</c:v>
                </c:pt>
                <c:pt idx="57353">
                  <c:v>1.0068416595458984E-3</c:v>
                </c:pt>
                <c:pt idx="57354">
                  <c:v>1.007080078125E-3</c:v>
                </c:pt>
                <c:pt idx="57355">
                  <c:v>1.0080337524414063E-3</c:v>
                </c:pt>
                <c:pt idx="57356">
                  <c:v>1.007080078125E-3</c:v>
                </c:pt>
                <c:pt idx="57357">
                  <c:v>1.0068416595458984E-3</c:v>
                </c:pt>
                <c:pt idx="57358">
                  <c:v>1.007080078125E-3</c:v>
                </c:pt>
                <c:pt idx="57359">
                  <c:v>1.007080078125E-3</c:v>
                </c:pt>
                <c:pt idx="57360">
                  <c:v>1.0068416595458984E-3</c:v>
                </c:pt>
                <c:pt idx="57361">
                  <c:v>1.007080078125E-3</c:v>
                </c:pt>
                <c:pt idx="57362">
                  <c:v>1.007080078125E-3</c:v>
                </c:pt>
                <c:pt idx="57363">
                  <c:v>1.0068416595458984E-3</c:v>
                </c:pt>
                <c:pt idx="57364">
                  <c:v>1.007080078125E-3</c:v>
                </c:pt>
                <c:pt idx="57365">
                  <c:v>1.007080078125E-3</c:v>
                </c:pt>
                <c:pt idx="57366">
                  <c:v>1.0068416595458984E-3</c:v>
                </c:pt>
                <c:pt idx="57367">
                  <c:v>1.007080078125E-3</c:v>
                </c:pt>
                <c:pt idx="57368">
                  <c:v>1.0080337524414063E-3</c:v>
                </c:pt>
                <c:pt idx="57369">
                  <c:v>1.007080078125E-3</c:v>
                </c:pt>
                <c:pt idx="57370">
                  <c:v>1.0068416595458984E-3</c:v>
                </c:pt>
                <c:pt idx="57371">
                  <c:v>1.007080078125E-3</c:v>
                </c:pt>
                <c:pt idx="57372">
                  <c:v>1.007080078125E-3</c:v>
                </c:pt>
                <c:pt idx="57373">
                  <c:v>1.0068416595458984E-3</c:v>
                </c:pt>
                <c:pt idx="57374">
                  <c:v>1.007080078125E-3</c:v>
                </c:pt>
                <c:pt idx="57375">
                  <c:v>1.0068416595458984E-3</c:v>
                </c:pt>
                <c:pt idx="57376">
                  <c:v>1.007080078125E-3</c:v>
                </c:pt>
                <c:pt idx="57377">
                  <c:v>1.007080078125E-3</c:v>
                </c:pt>
                <c:pt idx="57378">
                  <c:v>1.0068416595458984E-3</c:v>
                </c:pt>
                <c:pt idx="57379">
                  <c:v>1.007080078125E-3</c:v>
                </c:pt>
                <c:pt idx="57380">
                  <c:v>1.0080337524414063E-3</c:v>
                </c:pt>
                <c:pt idx="57381">
                  <c:v>1.007080078125E-3</c:v>
                </c:pt>
                <c:pt idx="57382">
                  <c:v>1.0068416595458984E-3</c:v>
                </c:pt>
                <c:pt idx="57383">
                  <c:v>1.007080078125E-3</c:v>
                </c:pt>
                <c:pt idx="57384">
                  <c:v>1.007080078125E-3</c:v>
                </c:pt>
                <c:pt idx="57385">
                  <c:v>1.0068416595458984E-3</c:v>
                </c:pt>
                <c:pt idx="57386">
                  <c:v>1.007080078125E-3</c:v>
                </c:pt>
                <c:pt idx="57387">
                  <c:v>1.007080078125E-3</c:v>
                </c:pt>
                <c:pt idx="57388">
                  <c:v>1.0068416595458984E-3</c:v>
                </c:pt>
                <c:pt idx="57389">
                  <c:v>1.007080078125E-3</c:v>
                </c:pt>
                <c:pt idx="57390">
                  <c:v>1.007080078125E-3</c:v>
                </c:pt>
                <c:pt idx="57391">
                  <c:v>1.0068416595458984E-3</c:v>
                </c:pt>
                <c:pt idx="57392">
                  <c:v>1.007080078125E-3</c:v>
                </c:pt>
                <c:pt idx="57393">
                  <c:v>1.0080337524414063E-3</c:v>
                </c:pt>
                <c:pt idx="57394">
                  <c:v>1.007080078125E-3</c:v>
                </c:pt>
                <c:pt idx="57395">
                  <c:v>1.0068416595458984E-3</c:v>
                </c:pt>
                <c:pt idx="57396">
                  <c:v>1.007080078125E-3</c:v>
                </c:pt>
                <c:pt idx="57397">
                  <c:v>1.0068416595458984E-3</c:v>
                </c:pt>
                <c:pt idx="57398">
                  <c:v>1.007080078125E-3</c:v>
                </c:pt>
                <c:pt idx="57399">
                  <c:v>1.007080078125E-3</c:v>
                </c:pt>
                <c:pt idx="57400">
                  <c:v>1.0068416595458984E-3</c:v>
                </c:pt>
                <c:pt idx="57401">
                  <c:v>1.007080078125E-3</c:v>
                </c:pt>
                <c:pt idx="57402">
                  <c:v>1.007080078125E-3</c:v>
                </c:pt>
                <c:pt idx="57403">
                  <c:v>1.0068416595458984E-3</c:v>
                </c:pt>
                <c:pt idx="57404">
                  <c:v>1.007080078125E-3</c:v>
                </c:pt>
                <c:pt idx="57405">
                  <c:v>1.0080337524414063E-3</c:v>
                </c:pt>
                <c:pt idx="57406">
                  <c:v>1.007080078125E-3</c:v>
                </c:pt>
                <c:pt idx="57407">
                  <c:v>1.0068416595458984E-3</c:v>
                </c:pt>
                <c:pt idx="57408">
                  <c:v>1.007080078125E-3</c:v>
                </c:pt>
                <c:pt idx="57409">
                  <c:v>1.007080078125E-3</c:v>
                </c:pt>
                <c:pt idx="57410">
                  <c:v>1.0068416595458984E-3</c:v>
                </c:pt>
                <c:pt idx="57411">
                  <c:v>1.007080078125E-3</c:v>
                </c:pt>
                <c:pt idx="57412">
                  <c:v>1.007080078125E-3</c:v>
                </c:pt>
                <c:pt idx="57413">
                  <c:v>1.0068416595458984E-3</c:v>
                </c:pt>
                <c:pt idx="57414">
                  <c:v>1.007080078125E-3</c:v>
                </c:pt>
                <c:pt idx="57415">
                  <c:v>1.007080078125E-3</c:v>
                </c:pt>
                <c:pt idx="57416">
                  <c:v>1.0068416595458984E-3</c:v>
                </c:pt>
                <c:pt idx="57417">
                  <c:v>1.007080078125E-3</c:v>
                </c:pt>
                <c:pt idx="57418">
                  <c:v>1.0080337524414063E-3</c:v>
                </c:pt>
                <c:pt idx="57419">
                  <c:v>1.0068416595458984E-3</c:v>
                </c:pt>
                <c:pt idx="57420">
                  <c:v>1.007080078125E-3</c:v>
                </c:pt>
                <c:pt idx="57421">
                  <c:v>1.007080078125E-3</c:v>
                </c:pt>
                <c:pt idx="57422">
                  <c:v>1.0068416595458984E-3</c:v>
                </c:pt>
                <c:pt idx="57423">
                  <c:v>1.007080078125E-3</c:v>
                </c:pt>
                <c:pt idx="57424">
                  <c:v>1.007080078125E-3</c:v>
                </c:pt>
                <c:pt idx="57425">
                  <c:v>1.0068416595458984E-3</c:v>
                </c:pt>
                <c:pt idx="57426">
                  <c:v>1.007080078125E-3</c:v>
                </c:pt>
                <c:pt idx="57427">
                  <c:v>1.007080078125E-3</c:v>
                </c:pt>
                <c:pt idx="57428">
                  <c:v>1.0068416595458984E-3</c:v>
                </c:pt>
                <c:pt idx="57429">
                  <c:v>1.007080078125E-3</c:v>
                </c:pt>
                <c:pt idx="57430">
                  <c:v>1.0080337524414063E-3</c:v>
                </c:pt>
                <c:pt idx="57431">
                  <c:v>1.007080078125E-3</c:v>
                </c:pt>
                <c:pt idx="57432">
                  <c:v>1.0068416595458984E-3</c:v>
                </c:pt>
                <c:pt idx="57433">
                  <c:v>1.007080078125E-3</c:v>
                </c:pt>
                <c:pt idx="57434">
                  <c:v>1.007080078125E-3</c:v>
                </c:pt>
                <c:pt idx="57435">
                  <c:v>1.0068416595458984E-3</c:v>
                </c:pt>
                <c:pt idx="57436">
                  <c:v>1.007080078125E-3</c:v>
                </c:pt>
                <c:pt idx="57437">
                  <c:v>1.007080078125E-3</c:v>
                </c:pt>
                <c:pt idx="57438">
                  <c:v>1.0068416595458984E-3</c:v>
                </c:pt>
                <c:pt idx="57439">
                  <c:v>1.007080078125E-3</c:v>
                </c:pt>
                <c:pt idx="57440">
                  <c:v>1.007080078125E-3</c:v>
                </c:pt>
                <c:pt idx="57441">
                  <c:v>1.0068416595458984E-3</c:v>
                </c:pt>
                <c:pt idx="57442">
                  <c:v>1.007080078125E-3</c:v>
                </c:pt>
                <c:pt idx="57443">
                  <c:v>1.0080337524414063E-3</c:v>
                </c:pt>
                <c:pt idx="57444">
                  <c:v>1.0068416595458984E-3</c:v>
                </c:pt>
                <c:pt idx="57445">
                  <c:v>1.007080078125E-3</c:v>
                </c:pt>
                <c:pt idx="57446">
                  <c:v>1.007080078125E-3</c:v>
                </c:pt>
                <c:pt idx="57447">
                  <c:v>1.0068416595458984E-3</c:v>
                </c:pt>
                <c:pt idx="57448">
                  <c:v>1.007080078125E-3</c:v>
                </c:pt>
                <c:pt idx="57449">
                  <c:v>1.007080078125E-3</c:v>
                </c:pt>
                <c:pt idx="57450">
                  <c:v>1.0068416595458984E-3</c:v>
                </c:pt>
                <c:pt idx="57451">
                  <c:v>1.007080078125E-3</c:v>
                </c:pt>
                <c:pt idx="57452">
                  <c:v>1.007080078125E-3</c:v>
                </c:pt>
                <c:pt idx="57453">
                  <c:v>1.0068416595458984E-3</c:v>
                </c:pt>
                <c:pt idx="57454">
                  <c:v>1.007080078125E-3</c:v>
                </c:pt>
                <c:pt idx="57455">
                  <c:v>1.0080337524414063E-3</c:v>
                </c:pt>
                <c:pt idx="57456">
                  <c:v>1.007080078125E-3</c:v>
                </c:pt>
                <c:pt idx="57457">
                  <c:v>1.0068416595458984E-3</c:v>
                </c:pt>
                <c:pt idx="57458">
                  <c:v>1.007080078125E-3</c:v>
                </c:pt>
                <c:pt idx="57459">
                  <c:v>1.007080078125E-3</c:v>
                </c:pt>
                <c:pt idx="57460">
                  <c:v>1.0068416595458984E-3</c:v>
                </c:pt>
                <c:pt idx="57461">
                  <c:v>1.007080078125E-3</c:v>
                </c:pt>
                <c:pt idx="57462">
                  <c:v>1.007080078125E-3</c:v>
                </c:pt>
                <c:pt idx="57463">
                  <c:v>1.0068416595458984E-3</c:v>
                </c:pt>
                <c:pt idx="57464">
                  <c:v>1.007080078125E-3</c:v>
                </c:pt>
                <c:pt idx="57465">
                  <c:v>1.007080078125E-3</c:v>
                </c:pt>
                <c:pt idx="57466">
                  <c:v>1.0068416595458984E-3</c:v>
                </c:pt>
                <c:pt idx="57467">
                  <c:v>1.007080078125E-3</c:v>
                </c:pt>
                <c:pt idx="57468">
                  <c:v>1.0080337524414063E-3</c:v>
                </c:pt>
                <c:pt idx="57469">
                  <c:v>1.0068416595458984E-3</c:v>
                </c:pt>
                <c:pt idx="57470">
                  <c:v>1.007080078125E-3</c:v>
                </c:pt>
                <c:pt idx="57471">
                  <c:v>1.007080078125E-3</c:v>
                </c:pt>
                <c:pt idx="57472">
                  <c:v>1.0068416595458984E-3</c:v>
                </c:pt>
                <c:pt idx="57473">
                  <c:v>1.007080078125E-3</c:v>
                </c:pt>
                <c:pt idx="57474">
                  <c:v>1.007080078125E-3</c:v>
                </c:pt>
                <c:pt idx="57475">
                  <c:v>1.0068416595458984E-3</c:v>
                </c:pt>
                <c:pt idx="57476">
                  <c:v>1.007080078125E-3</c:v>
                </c:pt>
                <c:pt idx="57477">
                  <c:v>1.007080078125E-3</c:v>
                </c:pt>
                <c:pt idx="57478">
                  <c:v>1.0068416595458984E-3</c:v>
                </c:pt>
                <c:pt idx="57479">
                  <c:v>1.007080078125E-3</c:v>
                </c:pt>
                <c:pt idx="57480">
                  <c:v>1.0080337524414063E-3</c:v>
                </c:pt>
                <c:pt idx="57481">
                  <c:v>1.007080078125E-3</c:v>
                </c:pt>
                <c:pt idx="57482">
                  <c:v>1.0068416595458984E-3</c:v>
                </c:pt>
                <c:pt idx="57483">
                  <c:v>1.007080078125E-3</c:v>
                </c:pt>
                <c:pt idx="57484">
                  <c:v>1.007080078125E-3</c:v>
                </c:pt>
                <c:pt idx="57485">
                  <c:v>1.0068416595458984E-3</c:v>
                </c:pt>
                <c:pt idx="57486">
                  <c:v>1.007080078125E-3</c:v>
                </c:pt>
                <c:pt idx="57487">
                  <c:v>1.007080078125E-3</c:v>
                </c:pt>
                <c:pt idx="57488">
                  <c:v>1.0068416595458984E-3</c:v>
                </c:pt>
                <c:pt idx="57489">
                  <c:v>1.007080078125E-3</c:v>
                </c:pt>
                <c:pt idx="57490">
                  <c:v>1.007080078125E-3</c:v>
                </c:pt>
                <c:pt idx="57491">
                  <c:v>1.0068416595458984E-3</c:v>
                </c:pt>
                <c:pt idx="57492">
                  <c:v>1.007080078125E-3</c:v>
                </c:pt>
                <c:pt idx="57493">
                  <c:v>1.0080337524414063E-3</c:v>
                </c:pt>
                <c:pt idx="57494">
                  <c:v>1.0068416595458984E-3</c:v>
                </c:pt>
                <c:pt idx="57495">
                  <c:v>1.007080078125E-3</c:v>
                </c:pt>
                <c:pt idx="57496">
                  <c:v>1.007080078125E-3</c:v>
                </c:pt>
                <c:pt idx="57497">
                  <c:v>1.0068416595458984E-3</c:v>
                </c:pt>
                <c:pt idx="57498">
                  <c:v>1.007080078125E-3</c:v>
                </c:pt>
                <c:pt idx="57499">
                  <c:v>1.007080078125E-3</c:v>
                </c:pt>
                <c:pt idx="57500">
                  <c:v>1.0068416595458984E-3</c:v>
                </c:pt>
                <c:pt idx="57501">
                  <c:v>1.007080078125E-3</c:v>
                </c:pt>
                <c:pt idx="57502">
                  <c:v>1.007080078125E-3</c:v>
                </c:pt>
                <c:pt idx="57503">
                  <c:v>1.0068416595458984E-3</c:v>
                </c:pt>
                <c:pt idx="57504">
                  <c:v>1.007080078125E-3</c:v>
                </c:pt>
                <c:pt idx="57505">
                  <c:v>1.0080337524414063E-3</c:v>
                </c:pt>
                <c:pt idx="57506">
                  <c:v>1.007080078125E-3</c:v>
                </c:pt>
                <c:pt idx="57507">
                  <c:v>1.0068416595458984E-3</c:v>
                </c:pt>
                <c:pt idx="57508">
                  <c:v>1.007080078125E-3</c:v>
                </c:pt>
                <c:pt idx="57509">
                  <c:v>1.007080078125E-3</c:v>
                </c:pt>
                <c:pt idx="57510">
                  <c:v>1.0068416595458984E-3</c:v>
                </c:pt>
                <c:pt idx="57511">
                  <c:v>1.007080078125E-3</c:v>
                </c:pt>
                <c:pt idx="57512">
                  <c:v>1.007080078125E-3</c:v>
                </c:pt>
                <c:pt idx="57513">
                  <c:v>1.0068416595458984E-3</c:v>
                </c:pt>
                <c:pt idx="57514">
                  <c:v>1.007080078125E-3</c:v>
                </c:pt>
                <c:pt idx="57515">
                  <c:v>1.007080078125E-3</c:v>
                </c:pt>
                <c:pt idx="57516">
                  <c:v>1.0068416595458984E-3</c:v>
                </c:pt>
                <c:pt idx="57517">
                  <c:v>1.007080078125E-3</c:v>
                </c:pt>
                <c:pt idx="57518">
                  <c:v>1.0080337524414063E-3</c:v>
                </c:pt>
                <c:pt idx="57519">
                  <c:v>1.0068416595458984E-3</c:v>
                </c:pt>
                <c:pt idx="57520">
                  <c:v>1.007080078125E-3</c:v>
                </c:pt>
                <c:pt idx="57521">
                  <c:v>1.007080078125E-3</c:v>
                </c:pt>
                <c:pt idx="57522">
                  <c:v>1.0068416595458984E-3</c:v>
                </c:pt>
                <c:pt idx="57523">
                  <c:v>1.007080078125E-3</c:v>
                </c:pt>
                <c:pt idx="57524">
                  <c:v>1.007080078125E-3</c:v>
                </c:pt>
                <c:pt idx="57525">
                  <c:v>1.0068416595458984E-3</c:v>
                </c:pt>
                <c:pt idx="57526">
                  <c:v>1.007080078125E-3</c:v>
                </c:pt>
                <c:pt idx="57527">
                  <c:v>1.007080078125E-3</c:v>
                </c:pt>
                <c:pt idx="57528">
                  <c:v>1.0068416595458984E-3</c:v>
                </c:pt>
                <c:pt idx="57529">
                  <c:v>1.007080078125E-3</c:v>
                </c:pt>
                <c:pt idx="57530">
                  <c:v>1.0080337524414063E-3</c:v>
                </c:pt>
                <c:pt idx="57531">
                  <c:v>1.007080078125E-3</c:v>
                </c:pt>
                <c:pt idx="57532">
                  <c:v>1.0068416595458984E-3</c:v>
                </c:pt>
                <c:pt idx="57533">
                  <c:v>1.007080078125E-3</c:v>
                </c:pt>
                <c:pt idx="57534">
                  <c:v>1.007080078125E-3</c:v>
                </c:pt>
                <c:pt idx="57535">
                  <c:v>1.0068416595458984E-3</c:v>
                </c:pt>
                <c:pt idx="57536">
                  <c:v>1.007080078125E-3</c:v>
                </c:pt>
                <c:pt idx="57537">
                  <c:v>1.007080078125E-3</c:v>
                </c:pt>
                <c:pt idx="57538">
                  <c:v>1.0068416595458984E-3</c:v>
                </c:pt>
                <c:pt idx="57539">
                  <c:v>1.007080078125E-3</c:v>
                </c:pt>
                <c:pt idx="57540">
                  <c:v>1.007080078125E-3</c:v>
                </c:pt>
                <c:pt idx="57541">
                  <c:v>1.0068416595458984E-3</c:v>
                </c:pt>
                <c:pt idx="57542">
                  <c:v>1.007080078125E-3</c:v>
                </c:pt>
                <c:pt idx="57543">
                  <c:v>1.0080337524414063E-3</c:v>
                </c:pt>
                <c:pt idx="57544">
                  <c:v>1.0068416595458984E-3</c:v>
                </c:pt>
                <c:pt idx="57545">
                  <c:v>1.007080078125E-3</c:v>
                </c:pt>
                <c:pt idx="57546">
                  <c:v>1.007080078125E-3</c:v>
                </c:pt>
                <c:pt idx="57547">
                  <c:v>1.0068416595458984E-3</c:v>
                </c:pt>
                <c:pt idx="57548">
                  <c:v>1.007080078125E-3</c:v>
                </c:pt>
                <c:pt idx="57549">
                  <c:v>1.007080078125E-3</c:v>
                </c:pt>
                <c:pt idx="57550">
                  <c:v>1.0068416595458984E-3</c:v>
                </c:pt>
                <c:pt idx="57551">
                  <c:v>1.007080078125E-3</c:v>
                </c:pt>
                <c:pt idx="57552">
                  <c:v>1.007080078125E-3</c:v>
                </c:pt>
                <c:pt idx="57553">
                  <c:v>1.0068416595458984E-3</c:v>
                </c:pt>
                <c:pt idx="57554">
                  <c:v>1.007080078125E-3</c:v>
                </c:pt>
                <c:pt idx="57555">
                  <c:v>1.0080337524414063E-3</c:v>
                </c:pt>
                <c:pt idx="57556">
                  <c:v>1.007080078125E-3</c:v>
                </c:pt>
                <c:pt idx="57557">
                  <c:v>1.0068416595458984E-3</c:v>
                </c:pt>
                <c:pt idx="57558">
                  <c:v>1.007080078125E-3</c:v>
                </c:pt>
                <c:pt idx="57559">
                  <c:v>1.007080078125E-3</c:v>
                </c:pt>
                <c:pt idx="57560">
                  <c:v>1.0068416595458984E-3</c:v>
                </c:pt>
                <c:pt idx="57561">
                  <c:v>1.007080078125E-3</c:v>
                </c:pt>
                <c:pt idx="57562">
                  <c:v>1.007080078125E-3</c:v>
                </c:pt>
                <c:pt idx="57563">
                  <c:v>1.0068416595458984E-3</c:v>
                </c:pt>
                <c:pt idx="57564">
                  <c:v>1.007080078125E-3</c:v>
                </c:pt>
                <c:pt idx="57565">
                  <c:v>1.007080078125E-3</c:v>
                </c:pt>
                <c:pt idx="57566">
                  <c:v>1.0068416595458984E-3</c:v>
                </c:pt>
                <c:pt idx="57567">
                  <c:v>1.007080078125E-3</c:v>
                </c:pt>
                <c:pt idx="57568">
                  <c:v>1.0080337524414063E-3</c:v>
                </c:pt>
                <c:pt idx="57569">
                  <c:v>1.0068416595458984E-3</c:v>
                </c:pt>
                <c:pt idx="57570">
                  <c:v>1.007080078125E-3</c:v>
                </c:pt>
                <c:pt idx="57571">
                  <c:v>1.007080078125E-3</c:v>
                </c:pt>
                <c:pt idx="57572">
                  <c:v>1.0068416595458984E-3</c:v>
                </c:pt>
                <c:pt idx="57573">
                  <c:v>1.007080078125E-3</c:v>
                </c:pt>
                <c:pt idx="57574">
                  <c:v>1.007080078125E-3</c:v>
                </c:pt>
                <c:pt idx="57575">
                  <c:v>1.0068416595458984E-3</c:v>
                </c:pt>
                <c:pt idx="57576">
                  <c:v>1.007080078125E-3</c:v>
                </c:pt>
                <c:pt idx="57577">
                  <c:v>1.007080078125E-3</c:v>
                </c:pt>
                <c:pt idx="57578">
                  <c:v>1.0068416595458984E-3</c:v>
                </c:pt>
                <c:pt idx="57579">
                  <c:v>1.007080078125E-3</c:v>
                </c:pt>
                <c:pt idx="57580">
                  <c:v>1.0080337524414063E-3</c:v>
                </c:pt>
                <c:pt idx="57581">
                  <c:v>1.007080078125E-3</c:v>
                </c:pt>
                <c:pt idx="57582">
                  <c:v>1.0068416595458984E-3</c:v>
                </c:pt>
                <c:pt idx="57583">
                  <c:v>1.007080078125E-3</c:v>
                </c:pt>
                <c:pt idx="57584">
                  <c:v>1.007080078125E-3</c:v>
                </c:pt>
                <c:pt idx="57585">
                  <c:v>1.0068416595458984E-3</c:v>
                </c:pt>
                <c:pt idx="57586">
                  <c:v>1.007080078125E-3</c:v>
                </c:pt>
                <c:pt idx="57587">
                  <c:v>1.007080078125E-3</c:v>
                </c:pt>
                <c:pt idx="57588">
                  <c:v>1.0068416595458984E-3</c:v>
                </c:pt>
                <c:pt idx="57589">
                  <c:v>1.007080078125E-3</c:v>
                </c:pt>
                <c:pt idx="57590">
                  <c:v>1.007080078125E-3</c:v>
                </c:pt>
                <c:pt idx="57591">
                  <c:v>1.0068416595458984E-3</c:v>
                </c:pt>
                <c:pt idx="57592">
                  <c:v>1.007080078125E-3</c:v>
                </c:pt>
                <c:pt idx="57593">
                  <c:v>1.0080337524414063E-3</c:v>
                </c:pt>
                <c:pt idx="57594">
                  <c:v>1.0068416595458984E-3</c:v>
                </c:pt>
                <c:pt idx="57595">
                  <c:v>1.007080078125E-3</c:v>
                </c:pt>
                <c:pt idx="57596">
                  <c:v>1.007080078125E-3</c:v>
                </c:pt>
                <c:pt idx="57597">
                  <c:v>1.0068416595458984E-3</c:v>
                </c:pt>
                <c:pt idx="57598">
                  <c:v>1.007080078125E-3</c:v>
                </c:pt>
                <c:pt idx="57599">
                  <c:v>1.007080078125E-3</c:v>
                </c:pt>
                <c:pt idx="57600">
                  <c:v>1.0068416595458984E-3</c:v>
                </c:pt>
                <c:pt idx="57601">
                  <c:v>1.007080078125E-3</c:v>
                </c:pt>
                <c:pt idx="57602">
                  <c:v>1.007080078125E-3</c:v>
                </c:pt>
                <c:pt idx="57603">
                  <c:v>1.0068416595458984E-3</c:v>
                </c:pt>
                <c:pt idx="57604">
                  <c:v>1.007080078125E-3</c:v>
                </c:pt>
                <c:pt idx="57605">
                  <c:v>1.0080337524414063E-3</c:v>
                </c:pt>
                <c:pt idx="57606">
                  <c:v>1.007080078125E-3</c:v>
                </c:pt>
                <c:pt idx="57607">
                  <c:v>1.0068416595458984E-3</c:v>
                </c:pt>
                <c:pt idx="57608">
                  <c:v>1.007080078125E-3</c:v>
                </c:pt>
                <c:pt idx="57609">
                  <c:v>1.007080078125E-3</c:v>
                </c:pt>
                <c:pt idx="57610">
                  <c:v>1.0068416595458984E-3</c:v>
                </c:pt>
                <c:pt idx="57611">
                  <c:v>1.007080078125E-3</c:v>
                </c:pt>
                <c:pt idx="57612">
                  <c:v>1.007080078125E-3</c:v>
                </c:pt>
                <c:pt idx="57613">
                  <c:v>1.0068416595458984E-3</c:v>
                </c:pt>
                <c:pt idx="57614">
                  <c:v>1.007080078125E-3</c:v>
                </c:pt>
                <c:pt idx="57615">
                  <c:v>1.007080078125E-3</c:v>
                </c:pt>
                <c:pt idx="57616">
                  <c:v>1.0068416595458984E-3</c:v>
                </c:pt>
                <c:pt idx="57617">
                  <c:v>1.007080078125E-3</c:v>
                </c:pt>
                <c:pt idx="57618">
                  <c:v>1.0080337524414063E-3</c:v>
                </c:pt>
                <c:pt idx="57619">
                  <c:v>1.0068416595458984E-3</c:v>
                </c:pt>
                <c:pt idx="57620">
                  <c:v>1.007080078125E-3</c:v>
                </c:pt>
                <c:pt idx="57621">
                  <c:v>1.007080078125E-3</c:v>
                </c:pt>
                <c:pt idx="57622">
                  <c:v>1.0068416595458984E-3</c:v>
                </c:pt>
                <c:pt idx="57623">
                  <c:v>1.007080078125E-3</c:v>
                </c:pt>
                <c:pt idx="57624">
                  <c:v>1.007080078125E-3</c:v>
                </c:pt>
                <c:pt idx="57625">
                  <c:v>1.0068416595458984E-3</c:v>
                </c:pt>
                <c:pt idx="57626">
                  <c:v>1.007080078125E-3</c:v>
                </c:pt>
                <c:pt idx="57627">
                  <c:v>1.007080078125E-3</c:v>
                </c:pt>
                <c:pt idx="57628">
                  <c:v>1.0068416595458984E-3</c:v>
                </c:pt>
                <c:pt idx="57629">
                  <c:v>1.007080078125E-3</c:v>
                </c:pt>
                <c:pt idx="57630">
                  <c:v>1.0080337524414063E-3</c:v>
                </c:pt>
                <c:pt idx="57631">
                  <c:v>1.007080078125E-3</c:v>
                </c:pt>
                <c:pt idx="57632">
                  <c:v>1.0068416595458984E-3</c:v>
                </c:pt>
                <c:pt idx="57633">
                  <c:v>1.007080078125E-3</c:v>
                </c:pt>
                <c:pt idx="57634">
                  <c:v>1.007080078125E-3</c:v>
                </c:pt>
                <c:pt idx="57635">
                  <c:v>1.0068416595458984E-3</c:v>
                </c:pt>
                <c:pt idx="57636">
                  <c:v>1.007080078125E-3</c:v>
                </c:pt>
                <c:pt idx="57637">
                  <c:v>1.007080078125E-3</c:v>
                </c:pt>
                <c:pt idx="57638">
                  <c:v>1.0068416595458984E-3</c:v>
                </c:pt>
                <c:pt idx="57639">
                  <c:v>1.007080078125E-3</c:v>
                </c:pt>
                <c:pt idx="57640">
                  <c:v>1.007080078125E-3</c:v>
                </c:pt>
                <c:pt idx="57641">
                  <c:v>1.0068416595458984E-3</c:v>
                </c:pt>
                <c:pt idx="57642">
                  <c:v>1.0080337524414063E-3</c:v>
                </c:pt>
                <c:pt idx="57643">
                  <c:v>1.007080078125E-3</c:v>
                </c:pt>
                <c:pt idx="57644">
                  <c:v>1.0068416595458984E-3</c:v>
                </c:pt>
                <c:pt idx="57645">
                  <c:v>1.007080078125E-3</c:v>
                </c:pt>
                <c:pt idx="57646">
                  <c:v>1.007080078125E-3</c:v>
                </c:pt>
                <c:pt idx="57647">
                  <c:v>1.0068416595458984E-3</c:v>
                </c:pt>
                <c:pt idx="57648">
                  <c:v>1.007080078125E-3</c:v>
                </c:pt>
                <c:pt idx="57649">
                  <c:v>1.007080078125E-3</c:v>
                </c:pt>
                <c:pt idx="57650">
                  <c:v>1.0068416595458984E-3</c:v>
                </c:pt>
                <c:pt idx="57651">
                  <c:v>1.007080078125E-3</c:v>
                </c:pt>
                <c:pt idx="57652">
                  <c:v>1.007080078125E-3</c:v>
                </c:pt>
                <c:pt idx="57653">
                  <c:v>1.0068416595458984E-3</c:v>
                </c:pt>
                <c:pt idx="57654">
                  <c:v>1.007080078125E-3</c:v>
                </c:pt>
                <c:pt idx="57655">
                  <c:v>1.0080337524414063E-3</c:v>
                </c:pt>
                <c:pt idx="57656">
                  <c:v>1.007080078125E-3</c:v>
                </c:pt>
                <c:pt idx="57657">
                  <c:v>1.0068416595458984E-3</c:v>
                </c:pt>
                <c:pt idx="57658">
                  <c:v>1.007080078125E-3</c:v>
                </c:pt>
                <c:pt idx="57659">
                  <c:v>1.007080078125E-3</c:v>
                </c:pt>
                <c:pt idx="57660">
                  <c:v>1.0068416595458984E-3</c:v>
                </c:pt>
                <c:pt idx="57661">
                  <c:v>1.007080078125E-3</c:v>
                </c:pt>
                <c:pt idx="57662">
                  <c:v>1.007080078125E-3</c:v>
                </c:pt>
                <c:pt idx="57663">
                  <c:v>1.0068416595458984E-3</c:v>
                </c:pt>
                <c:pt idx="57664">
                  <c:v>1.007080078125E-3</c:v>
                </c:pt>
                <c:pt idx="57665">
                  <c:v>1.007080078125E-3</c:v>
                </c:pt>
                <c:pt idx="57666">
                  <c:v>1.0068416595458984E-3</c:v>
                </c:pt>
                <c:pt idx="57667">
                  <c:v>1.0080337524414063E-3</c:v>
                </c:pt>
                <c:pt idx="57668">
                  <c:v>1.007080078125E-3</c:v>
                </c:pt>
                <c:pt idx="57669">
                  <c:v>1.0068416595458984E-3</c:v>
                </c:pt>
                <c:pt idx="57670">
                  <c:v>1.007080078125E-3</c:v>
                </c:pt>
                <c:pt idx="57671">
                  <c:v>1.007080078125E-3</c:v>
                </c:pt>
                <c:pt idx="57672">
                  <c:v>1.0068416595458984E-3</c:v>
                </c:pt>
                <c:pt idx="57673">
                  <c:v>1.007080078125E-3</c:v>
                </c:pt>
                <c:pt idx="57674">
                  <c:v>1.007080078125E-3</c:v>
                </c:pt>
                <c:pt idx="57675">
                  <c:v>1.0068416595458984E-3</c:v>
                </c:pt>
                <c:pt idx="57676">
                  <c:v>1.007080078125E-3</c:v>
                </c:pt>
                <c:pt idx="57677">
                  <c:v>1.007080078125E-3</c:v>
                </c:pt>
                <c:pt idx="57678">
                  <c:v>1.0068416595458984E-3</c:v>
                </c:pt>
                <c:pt idx="57679">
                  <c:v>1.007080078125E-3</c:v>
                </c:pt>
                <c:pt idx="57680">
                  <c:v>1.0080337524414063E-3</c:v>
                </c:pt>
                <c:pt idx="57681">
                  <c:v>1.007080078125E-3</c:v>
                </c:pt>
                <c:pt idx="57682">
                  <c:v>1.20849609375E-2</c:v>
                </c:pt>
                <c:pt idx="57683">
                  <c:v>1.0068416595458984E-3</c:v>
                </c:pt>
                <c:pt idx="57684">
                  <c:v>1.007080078125E-3</c:v>
                </c:pt>
                <c:pt idx="57685">
                  <c:v>1.007080078125E-3</c:v>
                </c:pt>
                <c:pt idx="57686">
                  <c:v>1.0068416595458984E-3</c:v>
                </c:pt>
                <c:pt idx="57687">
                  <c:v>1.007080078125E-3</c:v>
                </c:pt>
                <c:pt idx="57688">
                  <c:v>1.007080078125E-3</c:v>
                </c:pt>
                <c:pt idx="57689">
                  <c:v>1.0068416595458984E-3</c:v>
                </c:pt>
                <c:pt idx="57690">
                  <c:v>1.007080078125E-3</c:v>
                </c:pt>
                <c:pt idx="57691">
                  <c:v>1.007080078125E-3</c:v>
                </c:pt>
                <c:pt idx="57692">
                  <c:v>1.0068416595458984E-3</c:v>
                </c:pt>
                <c:pt idx="57693">
                  <c:v>1.007080078125E-3</c:v>
                </c:pt>
                <c:pt idx="57694">
                  <c:v>1.0080337524414063E-3</c:v>
                </c:pt>
                <c:pt idx="57695">
                  <c:v>1.007080078125E-3</c:v>
                </c:pt>
                <c:pt idx="57696">
                  <c:v>1.0068416595458984E-3</c:v>
                </c:pt>
                <c:pt idx="57697">
                  <c:v>1.007080078125E-3</c:v>
                </c:pt>
                <c:pt idx="57698">
                  <c:v>1.007080078125E-3</c:v>
                </c:pt>
                <c:pt idx="57699">
                  <c:v>1.0068416595458984E-3</c:v>
                </c:pt>
                <c:pt idx="57700">
                  <c:v>1.007080078125E-3</c:v>
                </c:pt>
                <c:pt idx="57701">
                  <c:v>1.007080078125E-3</c:v>
                </c:pt>
                <c:pt idx="57702">
                  <c:v>1.0068416595458984E-3</c:v>
                </c:pt>
                <c:pt idx="57703">
                  <c:v>1.007080078125E-3</c:v>
                </c:pt>
                <c:pt idx="57704">
                  <c:v>1.007080078125E-3</c:v>
                </c:pt>
                <c:pt idx="57705">
                  <c:v>1.0068416595458984E-3</c:v>
                </c:pt>
                <c:pt idx="57706">
                  <c:v>1.0080337524414063E-3</c:v>
                </c:pt>
                <c:pt idx="57707">
                  <c:v>1.007080078125E-3</c:v>
                </c:pt>
                <c:pt idx="57708">
                  <c:v>1.0068416595458984E-3</c:v>
                </c:pt>
                <c:pt idx="57709">
                  <c:v>1.007080078125E-3</c:v>
                </c:pt>
                <c:pt idx="57710">
                  <c:v>1.007080078125E-3</c:v>
                </c:pt>
                <c:pt idx="57711">
                  <c:v>1.0068416595458984E-3</c:v>
                </c:pt>
                <c:pt idx="57712">
                  <c:v>1.007080078125E-3</c:v>
                </c:pt>
                <c:pt idx="57713">
                  <c:v>1.007080078125E-3</c:v>
                </c:pt>
                <c:pt idx="57714">
                  <c:v>1.0068416595458984E-3</c:v>
                </c:pt>
                <c:pt idx="57715">
                  <c:v>1.007080078125E-3</c:v>
                </c:pt>
                <c:pt idx="57716">
                  <c:v>1.007080078125E-3</c:v>
                </c:pt>
                <c:pt idx="57717">
                  <c:v>1.0068416595458984E-3</c:v>
                </c:pt>
                <c:pt idx="57718">
                  <c:v>1.007080078125E-3</c:v>
                </c:pt>
                <c:pt idx="57719">
                  <c:v>1.0080337524414063E-3</c:v>
                </c:pt>
                <c:pt idx="57720">
                  <c:v>1.007080078125E-3</c:v>
                </c:pt>
                <c:pt idx="57721">
                  <c:v>1.0068416595458984E-3</c:v>
                </c:pt>
                <c:pt idx="57722">
                  <c:v>1.007080078125E-3</c:v>
                </c:pt>
                <c:pt idx="57723">
                  <c:v>1.007080078125E-3</c:v>
                </c:pt>
                <c:pt idx="57724">
                  <c:v>1.0068416595458984E-3</c:v>
                </c:pt>
                <c:pt idx="57725">
                  <c:v>1.007080078125E-3</c:v>
                </c:pt>
                <c:pt idx="57726">
                  <c:v>1.007080078125E-3</c:v>
                </c:pt>
                <c:pt idx="57727">
                  <c:v>1.0068416595458984E-3</c:v>
                </c:pt>
                <c:pt idx="57728">
                  <c:v>1.007080078125E-3</c:v>
                </c:pt>
                <c:pt idx="57729">
                  <c:v>1.007080078125E-3</c:v>
                </c:pt>
                <c:pt idx="57730">
                  <c:v>1.0068416595458984E-3</c:v>
                </c:pt>
                <c:pt idx="57731">
                  <c:v>1.0080337524414063E-3</c:v>
                </c:pt>
                <c:pt idx="57732">
                  <c:v>1.007080078125E-3</c:v>
                </c:pt>
                <c:pt idx="57733">
                  <c:v>1.0068416595458984E-3</c:v>
                </c:pt>
                <c:pt idx="57734">
                  <c:v>1.007080078125E-3</c:v>
                </c:pt>
                <c:pt idx="57735">
                  <c:v>1.007080078125E-3</c:v>
                </c:pt>
                <c:pt idx="57736">
                  <c:v>1.0068416595458984E-3</c:v>
                </c:pt>
                <c:pt idx="57737">
                  <c:v>1.007080078125E-3</c:v>
                </c:pt>
                <c:pt idx="57738">
                  <c:v>1.007080078125E-3</c:v>
                </c:pt>
                <c:pt idx="57739">
                  <c:v>1.0068416595458984E-3</c:v>
                </c:pt>
                <c:pt idx="57740">
                  <c:v>1.007080078125E-3</c:v>
                </c:pt>
                <c:pt idx="57741">
                  <c:v>1.007080078125E-3</c:v>
                </c:pt>
                <c:pt idx="57742">
                  <c:v>1.0068416595458984E-3</c:v>
                </c:pt>
                <c:pt idx="57743">
                  <c:v>1.007080078125E-3</c:v>
                </c:pt>
                <c:pt idx="57744">
                  <c:v>1.0080337524414063E-3</c:v>
                </c:pt>
                <c:pt idx="57745">
                  <c:v>1.007080078125E-3</c:v>
                </c:pt>
                <c:pt idx="57746">
                  <c:v>1.0068416595458984E-3</c:v>
                </c:pt>
                <c:pt idx="57747">
                  <c:v>1.007080078125E-3</c:v>
                </c:pt>
                <c:pt idx="57748">
                  <c:v>1.007080078125E-3</c:v>
                </c:pt>
                <c:pt idx="57749">
                  <c:v>1.0068416595458984E-3</c:v>
                </c:pt>
                <c:pt idx="57750">
                  <c:v>1.007080078125E-3</c:v>
                </c:pt>
                <c:pt idx="57751">
                  <c:v>1.007080078125E-3</c:v>
                </c:pt>
                <c:pt idx="57752">
                  <c:v>1.0068416595458984E-3</c:v>
                </c:pt>
                <c:pt idx="57753">
                  <c:v>1.007080078125E-3</c:v>
                </c:pt>
                <c:pt idx="57754">
                  <c:v>1.007080078125E-3</c:v>
                </c:pt>
                <c:pt idx="57755">
                  <c:v>1.0068416595458984E-3</c:v>
                </c:pt>
                <c:pt idx="57756">
                  <c:v>1.0080337524414063E-3</c:v>
                </c:pt>
                <c:pt idx="57757">
                  <c:v>1.007080078125E-3</c:v>
                </c:pt>
                <c:pt idx="57758">
                  <c:v>1.0068416595458984E-3</c:v>
                </c:pt>
                <c:pt idx="57759">
                  <c:v>1.007080078125E-3</c:v>
                </c:pt>
                <c:pt idx="57760">
                  <c:v>1.007080078125E-3</c:v>
                </c:pt>
                <c:pt idx="57761">
                  <c:v>1.0068416595458984E-3</c:v>
                </c:pt>
                <c:pt idx="57762">
                  <c:v>1.007080078125E-3</c:v>
                </c:pt>
                <c:pt idx="57763">
                  <c:v>1.007080078125E-3</c:v>
                </c:pt>
                <c:pt idx="57764">
                  <c:v>1.0068416595458984E-3</c:v>
                </c:pt>
                <c:pt idx="57765">
                  <c:v>1.007080078125E-3</c:v>
                </c:pt>
                <c:pt idx="57766">
                  <c:v>1.007080078125E-3</c:v>
                </c:pt>
                <c:pt idx="57767">
                  <c:v>1.0068416595458984E-3</c:v>
                </c:pt>
                <c:pt idx="57768">
                  <c:v>1.007080078125E-3</c:v>
                </c:pt>
                <c:pt idx="57769">
                  <c:v>1.0080337524414063E-3</c:v>
                </c:pt>
                <c:pt idx="57770">
                  <c:v>1.007080078125E-3</c:v>
                </c:pt>
                <c:pt idx="57771">
                  <c:v>1.0068416595458984E-3</c:v>
                </c:pt>
                <c:pt idx="57772">
                  <c:v>1.007080078125E-3</c:v>
                </c:pt>
                <c:pt idx="57773">
                  <c:v>1.007080078125E-3</c:v>
                </c:pt>
                <c:pt idx="57774">
                  <c:v>1.0068416595458984E-3</c:v>
                </c:pt>
                <c:pt idx="57775">
                  <c:v>1.007080078125E-3</c:v>
                </c:pt>
                <c:pt idx="57776">
                  <c:v>1.007080078125E-3</c:v>
                </c:pt>
                <c:pt idx="57777">
                  <c:v>1.0068416595458984E-3</c:v>
                </c:pt>
                <c:pt idx="57778">
                  <c:v>1.007080078125E-3</c:v>
                </c:pt>
                <c:pt idx="57779">
                  <c:v>1.007080078125E-3</c:v>
                </c:pt>
                <c:pt idx="57780">
                  <c:v>1.0068416595458984E-3</c:v>
                </c:pt>
                <c:pt idx="57781">
                  <c:v>1.0080337524414063E-3</c:v>
                </c:pt>
                <c:pt idx="57782">
                  <c:v>1.007080078125E-3</c:v>
                </c:pt>
                <c:pt idx="57783">
                  <c:v>1.0068416595458984E-3</c:v>
                </c:pt>
                <c:pt idx="57784">
                  <c:v>1.007080078125E-3</c:v>
                </c:pt>
                <c:pt idx="57785">
                  <c:v>1.007080078125E-3</c:v>
                </c:pt>
                <c:pt idx="57786">
                  <c:v>1.0068416595458984E-3</c:v>
                </c:pt>
                <c:pt idx="57787">
                  <c:v>1.007080078125E-3</c:v>
                </c:pt>
                <c:pt idx="57788">
                  <c:v>1.007080078125E-3</c:v>
                </c:pt>
                <c:pt idx="57789">
                  <c:v>1.0068416595458984E-3</c:v>
                </c:pt>
                <c:pt idx="57790">
                  <c:v>1.007080078125E-3</c:v>
                </c:pt>
                <c:pt idx="57791">
                  <c:v>1.007080078125E-3</c:v>
                </c:pt>
                <c:pt idx="57792">
                  <c:v>1.0068416595458984E-3</c:v>
                </c:pt>
                <c:pt idx="57793">
                  <c:v>1.007080078125E-3</c:v>
                </c:pt>
                <c:pt idx="57794">
                  <c:v>1.0080337524414063E-3</c:v>
                </c:pt>
                <c:pt idx="57795">
                  <c:v>1.007080078125E-3</c:v>
                </c:pt>
                <c:pt idx="57796">
                  <c:v>1.0068416595458984E-3</c:v>
                </c:pt>
                <c:pt idx="57797">
                  <c:v>1.007080078125E-3</c:v>
                </c:pt>
                <c:pt idx="57798">
                  <c:v>1.007080078125E-3</c:v>
                </c:pt>
                <c:pt idx="57799">
                  <c:v>1.0068416595458984E-3</c:v>
                </c:pt>
                <c:pt idx="57800">
                  <c:v>1.007080078125E-3</c:v>
                </c:pt>
                <c:pt idx="57801">
                  <c:v>1.007080078125E-3</c:v>
                </c:pt>
                <c:pt idx="57802">
                  <c:v>1.0068416595458984E-3</c:v>
                </c:pt>
                <c:pt idx="57803">
                  <c:v>1.007080078125E-3</c:v>
                </c:pt>
                <c:pt idx="57804">
                  <c:v>1.007080078125E-3</c:v>
                </c:pt>
                <c:pt idx="57805">
                  <c:v>1.0068416595458984E-3</c:v>
                </c:pt>
                <c:pt idx="57806">
                  <c:v>1.0080337524414063E-3</c:v>
                </c:pt>
                <c:pt idx="57807">
                  <c:v>1.007080078125E-3</c:v>
                </c:pt>
                <c:pt idx="57808">
                  <c:v>1.0068416595458984E-3</c:v>
                </c:pt>
                <c:pt idx="57809">
                  <c:v>1.007080078125E-3</c:v>
                </c:pt>
                <c:pt idx="57810">
                  <c:v>1.007080078125E-3</c:v>
                </c:pt>
                <c:pt idx="57811">
                  <c:v>1.0068416595458984E-3</c:v>
                </c:pt>
                <c:pt idx="57812">
                  <c:v>1.007080078125E-3</c:v>
                </c:pt>
                <c:pt idx="57813">
                  <c:v>1.007080078125E-3</c:v>
                </c:pt>
                <c:pt idx="57814">
                  <c:v>1.0068416595458984E-3</c:v>
                </c:pt>
                <c:pt idx="57815">
                  <c:v>1.007080078125E-3</c:v>
                </c:pt>
                <c:pt idx="57816">
                  <c:v>1.007080078125E-3</c:v>
                </c:pt>
                <c:pt idx="57817">
                  <c:v>1.0068416595458984E-3</c:v>
                </c:pt>
                <c:pt idx="57818">
                  <c:v>1.007080078125E-3</c:v>
                </c:pt>
                <c:pt idx="57819">
                  <c:v>1.0080337524414063E-3</c:v>
                </c:pt>
                <c:pt idx="57820">
                  <c:v>1.007080078125E-3</c:v>
                </c:pt>
                <c:pt idx="57821">
                  <c:v>1.0068416595458984E-3</c:v>
                </c:pt>
                <c:pt idx="57822">
                  <c:v>1.007080078125E-3</c:v>
                </c:pt>
                <c:pt idx="57823">
                  <c:v>1.007080078125E-3</c:v>
                </c:pt>
                <c:pt idx="57824">
                  <c:v>1.0068416595458984E-3</c:v>
                </c:pt>
                <c:pt idx="57825">
                  <c:v>1.007080078125E-3</c:v>
                </c:pt>
                <c:pt idx="57826">
                  <c:v>1.007080078125E-3</c:v>
                </c:pt>
                <c:pt idx="57827">
                  <c:v>1.0068416595458984E-3</c:v>
                </c:pt>
                <c:pt idx="57828">
                  <c:v>1.007080078125E-3</c:v>
                </c:pt>
                <c:pt idx="57829">
                  <c:v>1.007080078125E-3</c:v>
                </c:pt>
                <c:pt idx="57830">
                  <c:v>1.0068416595458984E-3</c:v>
                </c:pt>
                <c:pt idx="57831">
                  <c:v>1.0080337524414063E-3</c:v>
                </c:pt>
                <c:pt idx="57832">
                  <c:v>1.007080078125E-3</c:v>
                </c:pt>
                <c:pt idx="57833">
                  <c:v>1.0068416595458984E-3</c:v>
                </c:pt>
                <c:pt idx="57834">
                  <c:v>1.007080078125E-3</c:v>
                </c:pt>
                <c:pt idx="57835">
                  <c:v>1.007080078125E-3</c:v>
                </c:pt>
                <c:pt idx="57836">
                  <c:v>1.0068416595458984E-3</c:v>
                </c:pt>
                <c:pt idx="57837">
                  <c:v>1.007080078125E-3</c:v>
                </c:pt>
                <c:pt idx="57838">
                  <c:v>1.007080078125E-3</c:v>
                </c:pt>
                <c:pt idx="57839">
                  <c:v>1.0068416595458984E-3</c:v>
                </c:pt>
                <c:pt idx="57840">
                  <c:v>1.007080078125E-3</c:v>
                </c:pt>
                <c:pt idx="57841">
                  <c:v>1.007080078125E-3</c:v>
                </c:pt>
                <c:pt idx="57842">
                  <c:v>1.0068416595458984E-3</c:v>
                </c:pt>
                <c:pt idx="57843">
                  <c:v>1.007080078125E-3</c:v>
                </c:pt>
                <c:pt idx="57844">
                  <c:v>1.0080337524414063E-3</c:v>
                </c:pt>
                <c:pt idx="57845">
                  <c:v>1.007080078125E-3</c:v>
                </c:pt>
                <c:pt idx="57846">
                  <c:v>1.0068416595458984E-3</c:v>
                </c:pt>
                <c:pt idx="57847">
                  <c:v>1.007080078125E-3</c:v>
                </c:pt>
                <c:pt idx="57848">
                  <c:v>1.007080078125E-3</c:v>
                </c:pt>
                <c:pt idx="57849">
                  <c:v>1.0068416595458984E-3</c:v>
                </c:pt>
                <c:pt idx="57850">
                  <c:v>1.007080078125E-3</c:v>
                </c:pt>
                <c:pt idx="57851">
                  <c:v>1.007080078125E-3</c:v>
                </c:pt>
                <c:pt idx="57852">
                  <c:v>1.0068416595458984E-3</c:v>
                </c:pt>
                <c:pt idx="57853">
                  <c:v>1.007080078125E-3</c:v>
                </c:pt>
                <c:pt idx="57854">
                  <c:v>1.0068416595458984E-3</c:v>
                </c:pt>
                <c:pt idx="57855">
                  <c:v>1.007080078125E-3</c:v>
                </c:pt>
                <c:pt idx="57856">
                  <c:v>1.0080337524414063E-3</c:v>
                </c:pt>
                <c:pt idx="57857">
                  <c:v>1.007080078125E-3</c:v>
                </c:pt>
                <c:pt idx="57858">
                  <c:v>1.0068416595458984E-3</c:v>
                </c:pt>
                <c:pt idx="57859">
                  <c:v>1.007080078125E-3</c:v>
                </c:pt>
                <c:pt idx="57860">
                  <c:v>1.007080078125E-3</c:v>
                </c:pt>
                <c:pt idx="57861">
                  <c:v>1.0068416595458984E-3</c:v>
                </c:pt>
                <c:pt idx="57862">
                  <c:v>1.007080078125E-3</c:v>
                </c:pt>
                <c:pt idx="57863">
                  <c:v>1.007080078125E-3</c:v>
                </c:pt>
                <c:pt idx="57864">
                  <c:v>1.0068416595458984E-3</c:v>
                </c:pt>
                <c:pt idx="57865">
                  <c:v>1.007080078125E-3</c:v>
                </c:pt>
                <c:pt idx="57866">
                  <c:v>1.007080078125E-3</c:v>
                </c:pt>
                <c:pt idx="57867">
                  <c:v>1.0068416595458984E-3</c:v>
                </c:pt>
                <c:pt idx="57868">
                  <c:v>1.007080078125E-3</c:v>
                </c:pt>
                <c:pt idx="57869">
                  <c:v>1.0080337524414063E-3</c:v>
                </c:pt>
                <c:pt idx="57870">
                  <c:v>1.007080078125E-3</c:v>
                </c:pt>
                <c:pt idx="57871">
                  <c:v>1.0068416595458984E-3</c:v>
                </c:pt>
                <c:pt idx="57872">
                  <c:v>1.007080078125E-3</c:v>
                </c:pt>
                <c:pt idx="57873">
                  <c:v>1.007080078125E-3</c:v>
                </c:pt>
                <c:pt idx="57874">
                  <c:v>1.0068416595458984E-3</c:v>
                </c:pt>
                <c:pt idx="57875">
                  <c:v>1.007080078125E-3</c:v>
                </c:pt>
                <c:pt idx="57876">
                  <c:v>1.0068416595458984E-3</c:v>
                </c:pt>
                <c:pt idx="57877">
                  <c:v>1.007080078125E-3</c:v>
                </c:pt>
                <c:pt idx="57878">
                  <c:v>5.3375005722045898E-2</c:v>
                </c:pt>
                <c:pt idx="57879">
                  <c:v>1.0080337524414063E-3</c:v>
                </c:pt>
                <c:pt idx="57880">
                  <c:v>1.007080078125E-3</c:v>
                </c:pt>
                <c:pt idx="57881">
                  <c:v>1.0068416595458984E-3</c:v>
                </c:pt>
                <c:pt idx="57882">
                  <c:v>1.007080078125E-3</c:v>
                </c:pt>
                <c:pt idx="57883">
                  <c:v>1.007080078125E-3</c:v>
                </c:pt>
                <c:pt idx="57884">
                  <c:v>1.0068416595458984E-3</c:v>
                </c:pt>
                <c:pt idx="57885">
                  <c:v>1.007080078125E-3</c:v>
                </c:pt>
                <c:pt idx="57886">
                  <c:v>1.007080078125E-3</c:v>
                </c:pt>
                <c:pt idx="57887">
                  <c:v>1.0068416595458984E-3</c:v>
                </c:pt>
                <c:pt idx="57888">
                  <c:v>1.007080078125E-3</c:v>
                </c:pt>
                <c:pt idx="57889">
                  <c:v>1.007080078125E-3</c:v>
                </c:pt>
                <c:pt idx="57890">
                  <c:v>1.0068416595458984E-3</c:v>
                </c:pt>
                <c:pt idx="57891">
                  <c:v>1.007080078125E-3</c:v>
                </c:pt>
                <c:pt idx="57892">
                  <c:v>1.0080337524414063E-3</c:v>
                </c:pt>
                <c:pt idx="57893">
                  <c:v>1.0068416595458984E-3</c:v>
                </c:pt>
                <c:pt idx="57894">
                  <c:v>1.007080078125E-3</c:v>
                </c:pt>
                <c:pt idx="57895">
                  <c:v>1.007080078125E-3</c:v>
                </c:pt>
                <c:pt idx="57896">
                  <c:v>1.0068416595458984E-3</c:v>
                </c:pt>
                <c:pt idx="57897">
                  <c:v>1.007080078125E-3</c:v>
                </c:pt>
                <c:pt idx="57898">
                  <c:v>1.007080078125E-3</c:v>
                </c:pt>
                <c:pt idx="57899">
                  <c:v>1.0068416595458984E-3</c:v>
                </c:pt>
                <c:pt idx="57900">
                  <c:v>1.007080078125E-3</c:v>
                </c:pt>
                <c:pt idx="57901">
                  <c:v>1.007080078125E-3</c:v>
                </c:pt>
                <c:pt idx="57902">
                  <c:v>1.0068416595458984E-3</c:v>
                </c:pt>
                <c:pt idx="57903">
                  <c:v>1.007080078125E-3</c:v>
                </c:pt>
                <c:pt idx="57904">
                  <c:v>1.0080337524414063E-3</c:v>
                </c:pt>
                <c:pt idx="57905">
                  <c:v>1.007080078125E-3</c:v>
                </c:pt>
                <c:pt idx="57906">
                  <c:v>1.0068416595458984E-3</c:v>
                </c:pt>
                <c:pt idx="57907">
                  <c:v>1.007080078125E-3</c:v>
                </c:pt>
                <c:pt idx="57908">
                  <c:v>1.007080078125E-3</c:v>
                </c:pt>
                <c:pt idx="57909">
                  <c:v>1.0068416595458984E-3</c:v>
                </c:pt>
                <c:pt idx="57910">
                  <c:v>1.007080078125E-3</c:v>
                </c:pt>
                <c:pt idx="57911">
                  <c:v>1.007080078125E-3</c:v>
                </c:pt>
                <c:pt idx="57912">
                  <c:v>1.0068416595458984E-3</c:v>
                </c:pt>
                <c:pt idx="57913">
                  <c:v>1.007080078125E-3</c:v>
                </c:pt>
                <c:pt idx="57914">
                  <c:v>1.007080078125E-3</c:v>
                </c:pt>
                <c:pt idx="57915">
                  <c:v>1.0068416595458984E-3</c:v>
                </c:pt>
                <c:pt idx="57916">
                  <c:v>1.007080078125E-3</c:v>
                </c:pt>
                <c:pt idx="57917">
                  <c:v>1.0080337524414063E-3</c:v>
                </c:pt>
                <c:pt idx="57918">
                  <c:v>1.0068416595458984E-3</c:v>
                </c:pt>
                <c:pt idx="57919">
                  <c:v>1.007080078125E-3</c:v>
                </c:pt>
                <c:pt idx="57920">
                  <c:v>1.007080078125E-3</c:v>
                </c:pt>
                <c:pt idx="57921">
                  <c:v>1.0068416595458984E-3</c:v>
                </c:pt>
                <c:pt idx="57922">
                  <c:v>1.007080078125E-3</c:v>
                </c:pt>
                <c:pt idx="57923">
                  <c:v>1.007080078125E-3</c:v>
                </c:pt>
                <c:pt idx="57924">
                  <c:v>1.0068416595458984E-3</c:v>
                </c:pt>
                <c:pt idx="57925">
                  <c:v>1.007080078125E-3</c:v>
                </c:pt>
                <c:pt idx="57926">
                  <c:v>1.007080078125E-3</c:v>
                </c:pt>
                <c:pt idx="57927">
                  <c:v>1.0068416595458984E-3</c:v>
                </c:pt>
                <c:pt idx="57928">
                  <c:v>1.007080078125E-3</c:v>
                </c:pt>
                <c:pt idx="57929">
                  <c:v>1.0080337524414063E-3</c:v>
                </c:pt>
                <c:pt idx="57930">
                  <c:v>1.007080078125E-3</c:v>
                </c:pt>
                <c:pt idx="57931">
                  <c:v>1.0068416595458984E-3</c:v>
                </c:pt>
                <c:pt idx="57932">
                  <c:v>1.007080078125E-3</c:v>
                </c:pt>
                <c:pt idx="57933">
                  <c:v>1.007080078125E-3</c:v>
                </c:pt>
                <c:pt idx="57934">
                  <c:v>1.0068416595458984E-3</c:v>
                </c:pt>
                <c:pt idx="57935">
                  <c:v>1.007080078125E-3</c:v>
                </c:pt>
                <c:pt idx="57936">
                  <c:v>1.007080078125E-3</c:v>
                </c:pt>
                <c:pt idx="57937">
                  <c:v>1.4098882675170898E-2</c:v>
                </c:pt>
                <c:pt idx="57938">
                  <c:v>1.007080078125E-3</c:v>
                </c:pt>
                <c:pt idx="57939">
                  <c:v>1.0068416595458984E-3</c:v>
                </c:pt>
                <c:pt idx="57940">
                  <c:v>1.007080078125E-3</c:v>
                </c:pt>
                <c:pt idx="57941">
                  <c:v>1.0080337524414063E-3</c:v>
                </c:pt>
                <c:pt idx="57942">
                  <c:v>1.007080078125E-3</c:v>
                </c:pt>
                <c:pt idx="57943">
                  <c:v>1.0068416595458984E-3</c:v>
                </c:pt>
                <c:pt idx="57944">
                  <c:v>1.007080078125E-3</c:v>
                </c:pt>
                <c:pt idx="57945">
                  <c:v>2.0139217376708984E-3</c:v>
                </c:pt>
                <c:pt idx="57946">
                  <c:v>1.007080078125E-3</c:v>
                </c:pt>
                <c:pt idx="57947">
                  <c:v>1.007080078125E-3</c:v>
                </c:pt>
                <c:pt idx="57948">
                  <c:v>1.0068416595458984E-3</c:v>
                </c:pt>
                <c:pt idx="57949">
                  <c:v>1.007080078125E-3</c:v>
                </c:pt>
                <c:pt idx="57950">
                  <c:v>1.007080078125E-3</c:v>
                </c:pt>
                <c:pt idx="57951">
                  <c:v>1.0068416595458984E-3</c:v>
                </c:pt>
                <c:pt idx="57952">
                  <c:v>1.007080078125E-3</c:v>
                </c:pt>
                <c:pt idx="57953">
                  <c:v>1.0080337524414063E-3</c:v>
                </c:pt>
                <c:pt idx="57954">
                  <c:v>1.0068416595458984E-3</c:v>
                </c:pt>
                <c:pt idx="57955">
                  <c:v>1.007080078125E-3</c:v>
                </c:pt>
                <c:pt idx="57956">
                  <c:v>1.007080078125E-3</c:v>
                </c:pt>
                <c:pt idx="57957">
                  <c:v>1.0068416595458984E-3</c:v>
                </c:pt>
                <c:pt idx="57958">
                  <c:v>1.007080078125E-3</c:v>
                </c:pt>
                <c:pt idx="57959">
                  <c:v>1.007080078125E-3</c:v>
                </c:pt>
                <c:pt idx="57960">
                  <c:v>1.0068416595458984E-3</c:v>
                </c:pt>
                <c:pt idx="57961">
                  <c:v>1.007080078125E-3</c:v>
                </c:pt>
                <c:pt idx="57962">
                  <c:v>1.007080078125E-3</c:v>
                </c:pt>
                <c:pt idx="57963">
                  <c:v>1.0068416595458984E-3</c:v>
                </c:pt>
                <c:pt idx="57964">
                  <c:v>1.007080078125E-3</c:v>
                </c:pt>
                <c:pt idx="57965">
                  <c:v>1.0080337524414063E-3</c:v>
                </c:pt>
                <c:pt idx="57966">
                  <c:v>1.007080078125E-3</c:v>
                </c:pt>
                <c:pt idx="57967">
                  <c:v>1.0068416595458984E-3</c:v>
                </c:pt>
                <c:pt idx="57968">
                  <c:v>1.007080078125E-3</c:v>
                </c:pt>
                <c:pt idx="57969">
                  <c:v>1.007080078125E-3</c:v>
                </c:pt>
                <c:pt idx="57970">
                  <c:v>1.0068416595458984E-3</c:v>
                </c:pt>
                <c:pt idx="57971">
                  <c:v>1.007080078125E-3</c:v>
                </c:pt>
                <c:pt idx="57972">
                  <c:v>1.007080078125E-3</c:v>
                </c:pt>
                <c:pt idx="57973">
                  <c:v>1.0068416595458984E-3</c:v>
                </c:pt>
                <c:pt idx="57974">
                  <c:v>1.007080078125E-3</c:v>
                </c:pt>
                <c:pt idx="57975">
                  <c:v>1.007080078125E-3</c:v>
                </c:pt>
                <c:pt idx="57976">
                  <c:v>1.0068416595458984E-3</c:v>
                </c:pt>
                <c:pt idx="57977">
                  <c:v>1.007080078125E-3</c:v>
                </c:pt>
                <c:pt idx="57978">
                  <c:v>1.0080337524414063E-3</c:v>
                </c:pt>
                <c:pt idx="57979">
                  <c:v>1.0068416595458984E-3</c:v>
                </c:pt>
                <c:pt idx="57980">
                  <c:v>1.007080078125E-3</c:v>
                </c:pt>
                <c:pt idx="57981">
                  <c:v>1.007080078125E-3</c:v>
                </c:pt>
                <c:pt idx="57982">
                  <c:v>1.0068416595458984E-3</c:v>
                </c:pt>
                <c:pt idx="57983">
                  <c:v>1.007080078125E-3</c:v>
                </c:pt>
                <c:pt idx="57984">
                  <c:v>1.007080078125E-3</c:v>
                </c:pt>
                <c:pt idx="57985">
                  <c:v>1.0068416595458984E-3</c:v>
                </c:pt>
                <c:pt idx="57986">
                  <c:v>1.007080078125E-3</c:v>
                </c:pt>
                <c:pt idx="57987">
                  <c:v>1.007080078125E-3</c:v>
                </c:pt>
                <c:pt idx="57988">
                  <c:v>1.0068416595458984E-3</c:v>
                </c:pt>
                <c:pt idx="57989">
                  <c:v>1.007080078125E-3</c:v>
                </c:pt>
                <c:pt idx="57990">
                  <c:v>1.0080337524414063E-3</c:v>
                </c:pt>
                <c:pt idx="57991">
                  <c:v>1.007080078125E-3</c:v>
                </c:pt>
                <c:pt idx="57992">
                  <c:v>1.0068416595458984E-3</c:v>
                </c:pt>
                <c:pt idx="57993">
                  <c:v>1.007080078125E-3</c:v>
                </c:pt>
                <c:pt idx="57994">
                  <c:v>1.007080078125E-3</c:v>
                </c:pt>
                <c:pt idx="57995">
                  <c:v>1.0068416595458984E-3</c:v>
                </c:pt>
                <c:pt idx="57996">
                  <c:v>1.007080078125E-3</c:v>
                </c:pt>
                <c:pt idx="57997">
                  <c:v>1.007080078125E-3</c:v>
                </c:pt>
                <c:pt idx="57998">
                  <c:v>1.0068416595458984E-3</c:v>
                </c:pt>
                <c:pt idx="57999">
                  <c:v>1.007080078125E-3</c:v>
                </c:pt>
                <c:pt idx="58000">
                  <c:v>1.007080078125E-3</c:v>
                </c:pt>
                <c:pt idx="58001">
                  <c:v>1.0068416595458984E-3</c:v>
                </c:pt>
                <c:pt idx="58002">
                  <c:v>1.007080078125E-3</c:v>
                </c:pt>
                <c:pt idx="58003">
                  <c:v>1.0080337524414063E-3</c:v>
                </c:pt>
                <c:pt idx="58004">
                  <c:v>1.0068416595458984E-3</c:v>
                </c:pt>
                <c:pt idx="58005">
                  <c:v>1.007080078125E-3</c:v>
                </c:pt>
                <c:pt idx="58006">
                  <c:v>1.007080078125E-3</c:v>
                </c:pt>
                <c:pt idx="58007">
                  <c:v>1.0068416595458984E-3</c:v>
                </c:pt>
                <c:pt idx="58008">
                  <c:v>1.007080078125E-3</c:v>
                </c:pt>
                <c:pt idx="58009">
                  <c:v>1.007080078125E-3</c:v>
                </c:pt>
                <c:pt idx="58010">
                  <c:v>1.0068416595458984E-3</c:v>
                </c:pt>
                <c:pt idx="58011">
                  <c:v>1.007080078125E-3</c:v>
                </c:pt>
                <c:pt idx="58012">
                  <c:v>1.007080078125E-3</c:v>
                </c:pt>
                <c:pt idx="58013">
                  <c:v>1.0068416595458984E-3</c:v>
                </c:pt>
                <c:pt idx="58014">
                  <c:v>1.007080078125E-3</c:v>
                </c:pt>
                <c:pt idx="58015">
                  <c:v>1.0080337524414063E-3</c:v>
                </c:pt>
                <c:pt idx="58016">
                  <c:v>1.007080078125E-3</c:v>
                </c:pt>
                <c:pt idx="58017">
                  <c:v>1.0068416595458984E-3</c:v>
                </c:pt>
                <c:pt idx="58018">
                  <c:v>1.007080078125E-3</c:v>
                </c:pt>
                <c:pt idx="58019">
                  <c:v>1.007080078125E-3</c:v>
                </c:pt>
                <c:pt idx="58020">
                  <c:v>1.0068416595458984E-3</c:v>
                </c:pt>
                <c:pt idx="58021">
                  <c:v>1.007080078125E-3</c:v>
                </c:pt>
                <c:pt idx="58022">
                  <c:v>1.007080078125E-3</c:v>
                </c:pt>
                <c:pt idx="58023">
                  <c:v>1.0068416595458984E-3</c:v>
                </c:pt>
                <c:pt idx="58024">
                  <c:v>1.007080078125E-3</c:v>
                </c:pt>
                <c:pt idx="58025">
                  <c:v>1.007080078125E-3</c:v>
                </c:pt>
                <c:pt idx="58026">
                  <c:v>1.0068416595458984E-3</c:v>
                </c:pt>
                <c:pt idx="58027">
                  <c:v>1.007080078125E-3</c:v>
                </c:pt>
                <c:pt idx="58028">
                  <c:v>1.0080337524414063E-3</c:v>
                </c:pt>
                <c:pt idx="58029">
                  <c:v>1.0068416595458984E-3</c:v>
                </c:pt>
                <c:pt idx="58030">
                  <c:v>1.007080078125E-3</c:v>
                </c:pt>
                <c:pt idx="58031">
                  <c:v>1.007080078125E-3</c:v>
                </c:pt>
                <c:pt idx="58032">
                  <c:v>1.0068416595458984E-3</c:v>
                </c:pt>
                <c:pt idx="58033">
                  <c:v>1.007080078125E-3</c:v>
                </c:pt>
                <c:pt idx="58034">
                  <c:v>1.007080078125E-3</c:v>
                </c:pt>
                <c:pt idx="58035">
                  <c:v>1.0068416595458984E-3</c:v>
                </c:pt>
                <c:pt idx="58036">
                  <c:v>1.007080078125E-3</c:v>
                </c:pt>
                <c:pt idx="58037">
                  <c:v>1.007080078125E-3</c:v>
                </c:pt>
                <c:pt idx="58038">
                  <c:v>1.0068416595458984E-3</c:v>
                </c:pt>
                <c:pt idx="58039">
                  <c:v>1.007080078125E-3</c:v>
                </c:pt>
                <c:pt idx="58040">
                  <c:v>1.0080337524414063E-3</c:v>
                </c:pt>
                <c:pt idx="58041">
                  <c:v>1.007080078125E-3</c:v>
                </c:pt>
                <c:pt idx="58042">
                  <c:v>1.0068416595458984E-3</c:v>
                </c:pt>
                <c:pt idx="58043">
                  <c:v>1.007080078125E-3</c:v>
                </c:pt>
                <c:pt idx="58044">
                  <c:v>1.007080078125E-3</c:v>
                </c:pt>
                <c:pt idx="58045">
                  <c:v>1.0068416595458984E-3</c:v>
                </c:pt>
                <c:pt idx="58046">
                  <c:v>1.007080078125E-3</c:v>
                </c:pt>
                <c:pt idx="58047">
                  <c:v>1.007080078125E-3</c:v>
                </c:pt>
                <c:pt idx="58048">
                  <c:v>1.0068416595458984E-3</c:v>
                </c:pt>
                <c:pt idx="58049">
                  <c:v>1.007080078125E-3</c:v>
                </c:pt>
                <c:pt idx="58050">
                  <c:v>1.007080078125E-3</c:v>
                </c:pt>
                <c:pt idx="58051">
                  <c:v>1.0068416595458984E-3</c:v>
                </c:pt>
                <c:pt idx="58052">
                  <c:v>1.007080078125E-3</c:v>
                </c:pt>
                <c:pt idx="58053">
                  <c:v>1.0080337524414063E-3</c:v>
                </c:pt>
                <c:pt idx="58054">
                  <c:v>1.0068416595458984E-3</c:v>
                </c:pt>
                <c:pt idx="58055">
                  <c:v>1.007080078125E-3</c:v>
                </c:pt>
                <c:pt idx="58056">
                  <c:v>1.007080078125E-3</c:v>
                </c:pt>
                <c:pt idx="58057">
                  <c:v>1.0068416595458984E-3</c:v>
                </c:pt>
                <c:pt idx="58058">
                  <c:v>1.007080078125E-3</c:v>
                </c:pt>
                <c:pt idx="58059">
                  <c:v>1.007080078125E-3</c:v>
                </c:pt>
                <c:pt idx="58060">
                  <c:v>1.0068416595458984E-3</c:v>
                </c:pt>
                <c:pt idx="58061">
                  <c:v>1.007080078125E-3</c:v>
                </c:pt>
                <c:pt idx="58062">
                  <c:v>1.007080078125E-3</c:v>
                </c:pt>
                <c:pt idx="58063">
                  <c:v>1.0068416595458984E-3</c:v>
                </c:pt>
                <c:pt idx="58064">
                  <c:v>1.007080078125E-3</c:v>
                </c:pt>
                <c:pt idx="58065">
                  <c:v>1.0080337524414063E-3</c:v>
                </c:pt>
                <c:pt idx="58066">
                  <c:v>1.007080078125E-3</c:v>
                </c:pt>
                <c:pt idx="58067">
                  <c:v>1.0068416595458984E-3</c:v>
                </c:pt>
                <c:pt idx="58068">
                  <c:v>1.007080078125E-3</c:v>
                </c:pt>
                <c:pt idx="58069">
                  <c:v>1.007080078125E-3</c:v>
                </c:pt>
                <c:pt idx="58070">
                  <c:v>1.0068416595458984E-3</c:v>
                </c:pt>
                <c:pt idx="58071">
                  <c:v>1.007080078125E-3</c:v>
                </c:pt>
                <c:pt idx="58072">
                  <c:v>1.007080078125E-3</c:v>
                </c:pt>
                <c:pt idx="58073">
                  <c:v>1.0068416595458984E-3</c:v>
                </c:pt>
                <c:pt idx="58074">
                  <c:v>1.007080078125E-3</c:v>
                </c:pt>
                <c:pt idx="58075">
                  <c:v>1.007080078125E-3</c:v>
                </c:pt>
                <c:pt idx="58076">
                  <c:v>1.0068416595458984E-3</c:v>
                </c:pt>
                <c:pt idx="58077">
                  <c:v>1.0080337524414063E-3</c:v>
                </c:pt>
                <c:pt idx="58078">
                  <c:v>1.007080078125E-3</c:v>
                </c:pt>
                <c:pt idx="58079">
                  <c:v>1.0068416595458984E-3</c:v>
                </c:pt>
                <c:pt idx="58080">
                  <c:v>1.007080078125E-3</c:v>
                </c:pt>
                <c:pt idx="58081">
                  <c:v>1.007080078125E-3</c:v>
                </c:pt>
                <c:pt idx="58082">
                  <c:v>1.0068416595458984E-3</c:v>
                </c:pt>
                <c:pt idx="58083">
                  <c:v>1.007080078125E-3</c:v>
                </c:pt>
                <c:pt idx="58084">
                  <c:v>1.007080078125E-3</c:v>
                </c:pt>
                <c:pt idx="58085">
                  <c:v>1.0068416595458984E-3</c:v>
                </c:pt>
                <c:pt idx="58086">
                  <c:v>1.007080078125E-3</c:v>
                </c:pt>
                <c:pt idx="58087">
                  <c:v>1.007080078125E-3</c:v>
                </c:pt>
                <c:pt idx="58088">
                  <c:v>1.0068416595458984E-3</c:v>
                </c:pt>
                <c:pt idx="58089">
                  <c:v>1.007080078125E-3</c:v>
                </c:pt>
                <c:pt idx="58090">
                  <c:v>1.0080337524414063E-3</c:v>
                </c:pt>
                <c:pt idx="58091">
                  <c:v>1.007080078125E-3</c:v>
                </c:pt>
                <c:pt idx="58092">
                  <c:v>1.0068416595458984E-3</c:v>
                </c:pt>
                <c:pt idx="58093">
                  <c:v>1.007080078125E-3</c:v>
                </c:pt>
                <c:pt idx="58094">
                  <c:v>1.007080078125E-3</c:v>
                </c:pt>
                <c:pt idx="58095">
                  <c:v>1.0068416595458984E-3</c:v>
                </c:pt>
                <c:pt idx="58096">
                  <c:v>1.007080078125E-3</c:v>
                </c:pt>
                <c:pt idx="58097">
                  <c:v>1.007080078125E-3</c:v>
                </c:pt>
                <c:pt idx="58098">
                  <c:v>1.0068416595458984E-3</c:v>
                </c:pt>
                <c:pt idx="58099">
                  <c:v>1.007080078125E-3</c:v>
                </c:pt>
                <c:pt idx="58100">
                  <c:v>1.007080078125E-3</c:v>
                </c:pt>
                <c:pt idx="58101">
                  <c:v>1.0068416595458984E-3</c:v>
                </c:pt>
                <c:pt idx="58102">
                  <c:v>1.0080337524414063E-3</c:v>
                </c:pt>
                <c:pt idx="58103">
                  <c:v>1.007080078125E-3</c:v>
                </c:pt>
                <c:pt idx="58104">
                  <c:v>1.0068416595458984E-3</c:v>
                </c:pt>
                <c:pt idx="58105">
                  <c:v>1.007080078125E-3</c:v>
                </c:pt>
                <c:pt idx="58106">
                  <c:v>1.007080078125E-3</c:v>
                </c:pt>
                <c:pt idx="58107">
                  <c:v>1.0068416595458984E-3</c:v>
                </c:pt>
                <c:pt idx="58108">
                  <c:v>1.007080078125E-3</c:v>
                </c:pt>
                <c:pt idx="58109">
                  <c:v>1.007080078125E-3</c:v>
                </c:pt>
                <c:pt idx="58110">
                  <c:v>1.0068416595458984E-3</c:v>
                </c:pt>
                <c:pt idx="58111">
                  <c:v>1.007080078125E-3</c:v>
                </c:pt>
                <c:pt idx="58112">
                  <c:v>1.007080078125E-3</c:v>
                </c:pt>
                <c:pt idx="58113">
                  <c:v>1.0068416595458984E-3</c:v>
                </c:pt>
                <c:pt idx="58114">
                  <c:v>1.007080078125E-3</c:v>
                </c:pt>
                <c:pt idx="58115">
                  <c:v>1.0080337524414063E-3</c:v>
                </c:pt>
                <c:pt idx="58116">
                  <c:v>1.007080078125E-3</c:v>
                </c:pt>
                <c:pt idx="58117">
                  <c:v>1.0068416595458984E-3</c:v>
                </c:pt>
                <c:pt idx="58118">
                  <c:v>1.007080078125E-3</c:v>
                </c:pt>
                <c:pt idx="58119">
                  <c:v>1.007080078125E-3</c:v>
                </c:pt>
                <c:pt idx="58120">
                  <c:v>1.0068416595458984E-3</c:v>
                </c:pt>
                <c:pt idx="58121">
                  <c:v>1.007080078125E-3</c:v>
                </c:pt>
                <c:pt idx="58122">
                  <c:v>1.007080078125E-3</c:v>
                </c:pt>
                <c:pt idx="58123">
                  <c:v>1.0068416595458984E-3</c:v>
                </c:pt>
                <c:pt idx="58124">
                  <c:v>1.007080078125E-3</c:v>
                </c:pt>
                <c:pt idx="58125">
                  <c:v>1.007080078125E-3</c:v>
                </c:pt>
                <c:pt idx="58126">
                  <c:v>1.0068416595458984E-3</c:v>
                </c:pt>
                <c:pt idx="58127">
                  <c:v>1.0080337524414063E-3</c:v>
                </c:pt>
                <c:pt idx="58128">
                  <c:v>1.007080078125E-3</c:v>
                </c:pt>
                <c:pt idx="58129">
                  <c:v>1.0068416595458984E-3</c:v>
                </c:pt>
                <c:pt idx="58130">
                  <c:v>1.007080078125E-3</c:v>
                </c:pt>
                <c:pt idx="58131">
                  <c:v>1.007080078125E-3</c:v>
                </c:pt>
                <c:pt idx="58132">
                  <c:v>1.0068416595458984E-3</c:v>
                </c:pt>
                <c:pt idx="58133">
                  <c:v>1.007080078125E-3</c:v>
                </c:pt>
                <c:pt idx="58134">
                  <c:v>1.007080078125E-3</c:v>
                </c:pt>
                <c:pt idx="58135">
                  <c:v>1.0068416595458984E-3</c:v>
                </c:pt>
                <c:pt idx="58136">
                  <c:v>1.007080078125E-3</c:v>
                </c:pt>
                <c:pt idx="58137">
                  <c:v>1.007080078125E-3</c:v>
                </c:pt>
                <c:pt idx="58138">
                  <c:v>1.0068416595458984E-3</c:v>
                </c:pt>
                <c:pt idx="58139">
                  <c:v>1.007080078125E-3</c:v>
                </c:pt>
                <c:pt idx="58140">
                  <c:v>1.0080337524414063E-3</c:v>
                </c:pt>
                <c:pt idx="58141">
                  <c:v>1.007080078125E-3</c:v>
                </c:pt>
                <c:pt idx="58142">
                  <c:v>1.0068416595458984E-3</c:v>
                </c:pt>
                <c:pt idx="58143">
                  <c:v>1.007080078125E-3</c:v>
                </c:pt>
                <c:pt idx="58144">
                  <c:v>1.007080078125E-3</c:v>
                </c:pt>
                <c:pt idx="58145">
                  <c:v>1.0068416595458984E-3</c:v>
                </c:pt>
                <c:pt idx="58146">
                  <c:v>1.007080078125E-3</c:v>
                </c:pt>
                <c:pt idx="58147">
                  <c:v>1.007080078125E-3</c:v>
                </c:pt>
                <c:pt idx="58148">
                  <c:v>1.0068416595458984E-3</c:v>
                </c:pt>
                <c:pt idx="58149">
                  <c:v>1.007080078125E-3</c:v>
                </c:pt>
                <c:pt idx="58150">
                  <c:v>1.007080078125E-3</c:v>
                </c:pt>
                <c:pt idx="58151">
                  <c:v>1.0068416595458984E-3</c:v>
                </c:pt>
                <c:pt idx="58152">
                  <c:v>1.0080337524414063E-3</c:v>
                </c:pt>
                <c:pt idx="58153">
                  <c:v>1.007080078125E-3</c:v>
                </c:pt>
                <c:pt idx="58154">
                  <c:v>1.0068416595458984E-3</c:v>
                </c:pt>
                <c:pt idx="58155">
                  <c:v>1.007080078125E-3</c:v>
                </c:pt>
                <c:pt idx="58156">
                  <c:v>1.007080078125E-3</c:v>
                </c:pt>
                <c:pt idx="58157">
                  <c:v>1.0068416595458984E-3</c:v>
                </c:pt>
                <c:pt idx="58158">
                  <c:v>1.007080078125E-3</c:v>
                </c:pt>
                <c:pt idx="58159">
                  <c:v>1.007080078125E-3</c:v>
                </c:pt>
                <c:pt idx="58160">
                  <c:v>1.0068416595458984E-3</c:v>
                </c:pt>
                <c:pt idx="58161">
                  <c:v>1.007080078125E-3</c:v>
                </c:pt>
                <c:pt idx="58162">
                  <c:v>1.007080078125E-3</c:v>
                </c:pt>
                <c:pt idx="58163">
                  <c:v>1.0068416595458984E-3</c:v>
                </c:pt>
                <c:pt idx="58164">
                  <c:v>1.007080078125E-3</c:v>
                </c:pt>
                <c:pt idx="58165">
                  <c:v>1.0080337524414063E-3</c:v>
                </c:pt>
                <c:pt idx="58166">
                  <c:v>1.007080078125E-3</c:v>
                </c:pt>
                <c:pt idx="58167">
                  <c:v>1.0068416595458984E-3</c:v>
                </c:pt>
                <c:pt idx="58168">
                  <c:v>1.007080078125E-3</c:v>
                </c:pt>
                <c:pt idx="58169">
                  <c:v>1.007080078125E-3</c:v>
                </c:pt>
                <c:pt idx="58170">
                  <c:v>1.0068416595458984E-3</c:v>
                </c:pt>
                <c:pt idx="58171">
                  <c:v>1.007080078125E-3</c:v>
                </c:pt>
                <c:pt idx="58172">
                  <c:v>1.007080078125E-3</c:v>
                </c:pt>
                <c:pt idx="58173">
                  <c:v>1.0068416595458984E-3</c:v>
                </c:pt>
                <c:pt idx="58174">
                  <c:v>1.007080078125E-3</c:v>
                </c:pt>
                <c:pt idx="58175">
                  <c:v>1.007080078125E-3</c:v>
                </c:pt>
                <c:pt idx="58176">
                  <c:v>1.0068416595458984E-3</c:v>
                </c:pt>
                <c:pt idx="58177">
                  <c:v>1.0080337524414063E-3</c:v>
                </c:pt>
                <c:pt idx="58178">
                  <c:v>1.007080078125E-3</c:v>
                </c:pt>
                <c:pt idx="58179">
                  <c:v>1.0068416595458984E-3</c:v>
                </c:pt>
                <c:pt idx="58180">
                  <c:v>1.007080078125E-3</c:v>
                </c:pt>
                <c:pt idx="58181">
                  <c:v>1.007080078125E-3</c:v>
                </c:pt>
                <c:pt idx="58182">
                  <c:v>1.0068416595458984E-3</c:v>
                </c:pt>
                <c:pt idx="58183">
                  <c:v>1.007080078125E-3</c:v>
                </c:pt>
                <c:pt idx="58184">
                  <c:v>1.007080078125E-3</c:v>
                </c:pt>
                <c:pt idx="58185">
                  <c:v>1.0068416595458984E-3</c:v>
                </c:pt>
                <c:pt idx="58186">
                  <c:v>1.007080078125E-3</c:v>
                </c:pt>
                <c:pt idx="58187">
                  <c:v>1.007080078125E-3</c:v>
                </c:pt>
                <c:pt idx="58188">
                  <c:v>1.0068416595458984E-3</c:v>
                </c:pt>
                <c:pt idx="58189">
                  <c:v>1.007080078125E-3</c:v>
                </c:pt>
                <c:pt idx="58190">
                  <c:v>1.0080337524414063E-3</c:v>
                </c:pt>
                <c:pt idx="58191">
                  <c:v>1.007080078125E-3</c:v>
                </c:pt>
                <c:pt idx="58192">
                  <c:v>1.0068416595458984E-3</c:v>
                </c:pt>
                <c:pt idx="58193">
                  <c:v>1.007080078125E-3</c:v>
                </c:pt>
                <c:pt idx="58194">
                  <c:v>1.007080078125E-3</c:v>
                </c:pt>
                <c:pt idx="58195">
                  <c:v>1.0068416595458984E-3</c:v>
                </c:pt>
                <c:pt idx="58196">
                  <c:v>1.007080078125E-3</c:v>
                </c:pt>
                <c:pt idx="58197">
                  <c:v>1.007080078125E-3</c:v>
                </c:pt>
                <c:pt idx="58198">
                  <c:v>1.0068416595458984E-3</c:v>
                </c:pt>
                <c:pt idx="58199">
                  <c:v>1.007080078125E-3</c:v>
                </c:pt>
                <c:pt idx="58200">
                  <c:v>1.007080078125E-3</c:v>
                </c:pt>
                <c:pt idx="58201">
                  <c:v>1.0068416595458984E-3</c:v>
                </c:pt>
                <c:pt idx="58202">
                  <c:v>1.0080337524414063E-3</c:v>
                </c:pt>
                <c:pt idx="58203">
                  <c:v>1.007080078125E-3</c:v>
                </c:pt>
                <c:pt idx="58204">
                  <c:v>1.0068416595458984E-3</c:v>
                </c:pt>
                <c:pt idx="58205">
                  <c:v>1.007080078125E-3</c:v>
                </c:pt>
                <c:pt idx="58206">
                  <c:v>1.007080078125E-3</c:v>
                </c:pt>
                <c:pt idx="58207">
                  <c:v>1.0068416595458984E-3</c:v>
                </c:pt>
                <c:pt idx="58208">
                  <c:v>1.007080078125E-3</c:v>
                </c:pt>
                <c:pt idx="58209">
                  <c:v>1.007080078125E-3</c:v>
                </c:pt>
                <c:pt idx="58210">
                  <c:v>1.0068416595458984E-3</c:v>
                </c:pt>
                <c:pt idx="58211">
                  <c:v>1.007080078125E-3</c:v>
                </c:pt>
                <c:pt idx="58212">
                  <c:v>1.007080078125E-3</c:v>
                </c:pt>
                <c:pt idx="58213">
                  <c:v>1.0068416595458984E-3</c:v>
                </c:pt>
                <c:pt idx="58214">
                  <c:v>1.007080078125E-3</c:v>
                </c:pt>
                <c:pt idx="58215">
                  <c:v>1.0080337524414063E-3</c:v>
                </c:pt>
                <c:pt idx="58216">
                  <c:v>1.007080078125E-3</c:v>
                </c:pt>
                <c:pt idx="58217">
                  <c:v>1.0068416595458984E-3</c:v>
                </c:pt>
                <c:pt idx="58218">
                  <c:v>1.007080078125E-3</c:v>
                </c:pt>
                <c:pt idx="58219">
                  <c:v>1.007080078125E-3</c:v>
                </c:pt>
                <c:pt idx="58220">
                  <c:v>1.0068416595458984E-3</c:v>
                </c:pt>
                <c:pt idx="58221">
                  <c:v>1.007080078125E-3</c:v>
                </c:pt>
                <c:pt idx="58222">
                  <c:v>1.007080078125E-3</c:v>
                </c:pt>
                <c:pt idx="58223">
                  <c:v>1.0068416595458984E-3</c:v>
                </c:pt>
                <c:pt idx="58224">
                  <c:v>1.007080078125E-3</c:v>
                </c:pt>
                <c:pt idx="58225">
                  <c:v>1.007080078125E-3</c:v>
                </c:pt>
                <c:pt idx="58226">
                  <c:v>1.0068416595458984E-3</c:v>
                </c:pt>
                <c:pt idx="58227">
                  <c:v>1.0080337524414063E-3</c:v>
                </c:pt>
                <c:pt idx="58228">
                  <c:v>1.007080078125E-3</c:v>
                </c:pt>
                <c:pt idx="58229">
                  <c:v>1.0068416595458984E-3</c:v>
                </c:pt>
                <c:pt idx="58230">
                  <c:v>1.007080078125E-3</c:v>
                </c:pt>
                <c:pt idx="58231">
                  <c:v>1.007080078125E-3</c:v>
                </c:pt>
                <c:pt idx="58232">
                  <c:v>1.0068416595458984E-3</c:v>
                </c:pt>
                <c:pt idx="58233">
                  <c:v>1.007080078125E-3</c:v>
                </c:pt>
                <c:pt idx="58234">
                  <c:v>1.007080078125E-3</c:v>
                </c:pt>
                <c:pt idx="58235">
                  <c:v>1.0068416595458984E-3</c:v>
                </c:pt>
                <c:pt idx="58236">
                  <c:v>1.007080078125E-3</c:v>
                </c:pt>
                <c:pt idx="58237">
                  <c:v>1.007080078125E-3</c:v>
                </c:pt>
                <c:pt idx="58238">
                  <c:v>1.0068416595458984E-3</c:v>
                </c:pt>
                <c:pt idx="58239">
                  <c:v>1.007080078125E-3</c:v>
                </c:pt>
                <c:pt idx="58240">
                  <c:v>1.0080337524414063E-3</c:v>
                </c:pt>
                <c:pt idx="58241">
                  <c:v>1.007080078125E-3</c:v>
                </c:pt>
                <c:pt idx="58242">
                  <c:v>1.0068416595458984E-3</c:v>
                </c:pt>
                <c:pt idx="58243">
                  <c:v>1.007080078125E-3</c:v>
                </c:pt>
                <c:pt idx="58244">
                  <c:v>1.007080078125E-3</c:v>
                </c:pt>
                <c:pt idx="58245">
                  <c:v>1.0068416595458984E-3</c:v>
                </c:pt>
                <c:pt idx="58246">
                  <c:v>1.007080078125E-3</c:v>
                </c:pt>
                <c:pt idx="58247">
                  <c:v>1.007080078125E-3</c:v>
                </c:pt>
                <c:pt idx="58248">
                  <c:v>1.0068416595458984E-3</c:v>
                </c:pt>
                <c:pt idx="58249">
                  <c:v>1.007080078125E-3</c:v>
                </c:pt>
                <c:pt idx="58250">
                  <c:v>1.007080078125E-3</c:v>
                </c:pt>
                <c:pt idx="58251">
                  <c:v>1.0068416595458984E-3</c:v>
                </c:pt>
                <c:pt idx="58252">
                  <c:v>1.0080337524414063E-3</c:v>
                </c:pt>
                <c:pt idx="58253">
                  <c:v>1.007080078125E-3</c:v>
                </c:pt>
                <c:pt idx="58254">
                  <c:v>1.0068416595458984E-3</c:v>
                </c:pt>
                <c:pt idx="58255">
                  <c:v>1.007080078125E-3</c:v>
                </c:pt>
                <c:pt idx="58256">
                  <c:v>1.007080078125E-3</c:v>
                </c:pt>
                <c:pt idx="58257">
                  <c:v>1.0068416595458984E-3</c:v>
                </c:pt>
                <c:pt idx="58258">
                  <c:v>1.007080078125E-3</c:v>
                </c:pt>
                <c:pt idx="58259">
                  <c:v>1.007080078125E-3</c:v>
                </c:pt>
                <c:pt idx="58260">
                  <c:v>1.0068416595458984E-3</c:v>
                </c:pt>
                <c:pt idx="58261">
                  <c:v>1.007080078125E-3</c:v>
                </c:pt>
                <c:pt idx="58262">
                  <c:v>3.0210018157958984E-3</c:v>
                </c:pt>
                <c:pt idx="58263">
                  <c:v>1.0080337524414063E-3</c:v>
                </c:pt>
                <c:pt idx="58264">
                  <c:v>1.007080078125E-3</c:v>
                </c:pt>
                <c:pt idx="58265">
                  <c:v>1.0068416595458984E-3</c:v>
                </c:pt>
                <c:pt idx="58266">
                  <c:v>1.007080078125E-3</c:v>
                </c:pt>
                <c:pt idx="58267">
                  <c:v>1.007080078125E-3</c:v>
                </c:pt>
                <c:pt idx="58268">
                  <c:v>1.0068416595458984E-3</c:v>
                </c:pt>
                <c:pt idx="58269">
                  <c:v>1.007080078125E-3</c:v>
                </c:pt>
                <c:pt idx="58270">
                  <c:v>1.007080078125E-3</c:v>
                </c:pt>
                <c:pt idx="58271">
                  <c:v>1.0068416595458984E-3</c:v>
                </c:pt>
                <c:pt idx="58272">
                  <c:v>1.007080078125E-3</c:v>
                </c:pt>
                <c:pt idx="58273">
                  <c:v>1.007080078125E-3</c:v>
                </c:pt>
                <c:pt idx="58274">
                  <c:v>1.0068416595458984E-3</c:v>
                </c:pt>
                <c:pt idx="58275">
                  <c:v>1.0080337524414063E-3</c:v>
                </c:pt>
                <c:pt idx="58276">
                  <c:v>1.007080078125E-3</c:v>
                </c:pt>
                <c:pt idx="58277">
                  <c:v>1.0068416595458984E-3</c:v>
                </c:pt>
                <c:pt idx="58278">
                  <c:v>1.007080078125E-3</c:v>
                </c:pt>
                <c:pt idx="58279">
                  <c:v>1.007080078125E-3</c:v>
                </c:pt>
                <c:pt idx="58280">
                  <c:v>1.0068416595458984E-3</c:v>
                </c:pt>
                <c:pt idx="58281">
                  <c:v>1.007080078125E-3</c:v>
                </c:pt>
                <c:pt idx="58282">
                  <c:v>1.007080078125E-3</c:v>
                </c:pt>
                <c:pt idx="58283">
                  <c:v>1.0068416595458984E-3</c:v>
                </c:pt>
                <c:pt idx="58284">
                  <c:v>1.007080078125E-3</c:v>
                </c:pt>
                <c:pt idx="58285">
                  <c:v>1.007080078125E-3</c:v>
                </c:pt>
                <c:pt idx="58286">
                  <c:v>1.0068416595458984E-3</c:v>
                </c:pt>
                <c:pt idx="58287">
                  <c:v>1.007080078125E-3</c:v>
                </c:pt>
                <c:pt idx="58288">
                  <c:v>1.0080337524414063E-3</c:v>
                </c:pt>
                <c:pt idx="58289">
                  <c:v>1.007080078125E-3</c:v>
                </c:pt>
                <c:pt idx="58290">
                  <c:v>1.0068416595458984E-3</c:v>
                </c:pt>
                <c:pt idx="58291">
                  <c:v>1.007080078125E-3</c:v>
                </c:pt>
                <c:pt idx="58292">
                  <c:v>1.007080078125E-3</c:v>
                </c:pt>
                <c:pt idx="58293">
                  <c:v>1.0068416595458984E-3</c:v>
                </c:pt>
                <c:pt idx="58294">
                  <c:v>1.007080078125E-3</c:v>
                </c:pt>
                <c:pt idx="58295">
                  <c:v>1.007080078125E-3</c:v>
                </c:pt>
                <c:pt idx="58296">
                  <c:v>1.0068416595458984E-3</c:v>
                </c:pt>
                <c:pt idx="58297">
                  <c:v>1.007080078125E-3</c:v>
                </c:pt>
                <c:pt idx="58298">
                  <c:v>1.0068416595458984E-3</c:v>
                </c:pt>
                <c:pt idx="58299">
                  <c:v>1.007080078125E-3</c:v>
                </c:pt>
                <c:pt idx="58300">
                  <c:v>1.0080337524414063E-3</c:v>
                </c:pt>
                <c:pt idx="58301">
                  <c:v>1.007080078125E-3</c:v>
                </c:pt>
                <c:pt idx="58302">
                  <c:v>1.0068416595458984E-3</c:v>
                </c:pt>
                <c:pt idx="58303">
                  <c:v>1.007080078125E-3</c:v>
                </c:pt>
                <c:pt idx="58304">
                  <c:v>1.007080078125E-3</c:v>
                </c:pt>
                <c:pt idx="58305">
                  <c:v>1.0068416595458984E-3</c:v>
                </c:pt>
                <c:pt idx="58306">
                  <c:v>1.007080078125E-3</c:v>
                </c:pt>
                <c:pt idx="58307">
                  <c:v>1.007080078125E-3</c:v>
                </c:pt>
                <c:pt idx="58308">
                  <c:v>1.0068416595458984E-3</c:v>
                </c:pt>
                <c:pt idx="58309">
                  <c:v>1.007080078125E-3</c:v>
                </c:pt>
                <c:pt idx="58310">
                  <c:v>1.007080078125E-3</c:v>
                </c:pt>
                <c:pt idx="58311">
                  <c:v>1.0068416595458984E-3</c:v>
                </c:pt>
                <c:pt idx="58312">
                  <c:v>1.007080078125E-3</c:v>
                </c:pt>
                <c:pt idx="58313">
                  <c:v>1.0080337524414063E-3</c:v>
                </c:pt>
                <c:pt idx="58314">
                  <c:v>1.007080078125E-3</c:v>
                </c:pt>
                <c:pt idx="58315">
                  <c:v>1.0068416595458984E-3</c:v>
                </c:pt>
                <c:pt idx="58316">
                  <c:v>1.007080078125E-3</c:v>
                </c:pt>
                <c:pt idx="58317">
                  <c:v>1.007080078125E-3</c:v>
                </c:pt>
                <c:pt idx="58318">
                  <c:v>1.0068416595458984E-3</c:v>
                </c:pt>
                <c:pt idx="58319">
                  <c:v>1.007080078125E-3</c:v>
                </c:pt>
                <c:pt idx="58320">
                  <c:v>1.0068416595458984E-3</c:v>
                </c:pt>
                <c:pt idx="58321">
                  <c:v>1.007080078125E-3</c:v>
                </c:pt>
                <c:pt idx="58322">
                  <c:v>1.007080078125E-3</c:v>
                </c:pt>
                <c:pt idx="58323">
                  <c:v>1.0068416595458984E-3</c:v>
                </c:pt>
                <c:pt idx="58324">
                  <c:v>1.007080078125E-3</c:v>
                </c:pt>
                <c:pt idx="58325">
                  <c:v>1.0080337524414063E-3</c:v>
                </c:pt>
                <c:pt idx="58326">
                  <c:v>1.007080078125E-3</c:v>
                </c:pt>
                <c:pt idx="58327">
                  <c:v>1.0068416595458984E-3</c:v>
                </c:pt>
                <c:pt idx="58328">
                  <c:v>1.007080078125E-3</c:v>
                </c:pt>
                <c:pt idx="58329">
                  <c:v>1.007080078125E-3</c:v>
                </c:pt>
                <c:pt idx="58330">
                  <c:v>1.0068416595458984E-3</c:v>
                </c:pt>
                <c:pt idx="58331">
                  <c:v>1.007080078125E-3</c:v>
                </c:pt>
                <c:pt idx="58332">
                  <c:v>1.007080078125E-3</c:v>
                </c:pt>
                <c:pt idx="58333">
                  <c:v>1.0068416595458984E-3</c:v>
                </c:pt>
                <c:pt idx="58334">
                  <c:v>1.007080078125E-3</c:v>
                </c:pt>
                <c:pt idx="58335">
                  <c:v>1.007080078125E-3</c:v>
                </c:pt>
                <c:pt idx="58336">
                  <c:v>1.0068416595458984E-3</c:v>
                </c:pt>
                <c:pt idx="58337">
                  <c:v>1.007080078125E-3</c:v>
                </c:pt>
                <c:pt idx="58338">
                  <c:v>1.0080337524414063E-3</c:v>
                </c:pt>
                <c:pt idx="58339">
                  <c:v>1.007080078125E-3</c:v>
                </c:pt>
                <c:pt idx="58340">
                  <c:v>1.0068416595458984E-3</c:v>
                </c:pt>
                <c:pt idx="58341">
                  <c:v>1.007080078125E-3</c:v>
                </c:pt>
                <c:pt idx="58342">
                  <c:v>1.0068416595458984E-3</c:v>
                </c:pt>
                <c:pt idx="58343">
                  <c:v>1.007080078125E-3</c:v>
                </c:pt>
                <c:pt idx="58344">
                  <c:v>1.007080078125E-3</c:v>
                </c:pt>
                <c:pt idx="58345">
                  <c:v>1.0068416595458984E-3</c:v>
                </c:pt>
                <c:pt idx="58346">
                  <c:v>1.007080078125E-3</c:v>
                </c:pt>
                <c:pt idx="58347">
                  <c:v>1.007080078125E-3</c:v>
                </c:pt>
                <c:pt idx="58348">
                  <c:v>1.0068416595458984E-3</c:v>
                </c:pt>
                <c:pt idx="58349">
                  <c:v>1.007080078125E-3</c:v>
                </c:pt>
                <c:pt idx="58350">
                  <c:v>1.0080337524414063E-3</c:v>
                </c:pt>
                <c:pt idx="58351">
                  <c:v>1.007080078125E-3</c:v>
                </c:pt>
                <c:pt idx="58352">
                  <c:v>1.0068416595458984E-3</c:v>
                </c:pt>
                <c:pt idx="58353">
                  <c:v>1.007080078125E-3</c:v>
                </c:pt>
                <c:pt idx="58354">
                  <c:v>1.007080078125E-3</c:v>
                </c:pt>
                <c:pt idx="58355">
                  <c:v>1.0068416595458984E-3</c:v>
                </c:pt>
                <c:pt idx="58356">
                  <c:v>1.007080078125E-3</c:v>
                </c:pt>
                <c:pt idx="58357">
                  <c:v>1.007080078125E-3</c:v>
                </c:pt>
                <c:pt idx="58358">
                  <c:v>1.0068416595458984E-3</c:v>
                </c:pt>
                <c:pt idx="58359">
                  <c:v>1.007080078125E-3</c:v>
                </c:pt>
                <c:pt idx="58360">
                  <c:v>1.007080078125E-3</c:v>
                </c:pt>
                <c:pt idx="58361">
                  <c:v>1.0068416595458984E-3</c:v>
                </c:pt>
                <c:pt idx="58362">
                  <c:v>1.007080078125E-3</c:v>
                </c:pt>
                <c:pt idx="58363">
                  <c:v>1.0080337524414063E-3</c:v>
                </c:pt>
                <c:pt idx="58364">
                  <c:v>1.0068416595458984E-3</c:v>
                </c:pt>
                <c:pt idx="58365">
                  <c:v>1.007080078125E-3</c:v>
                </c:pt>
                <c:pt idx="58366">
                  <c:v>1.007080078125E-3</c:v>
                </c:pt>
                <c:pt idx="58367">
                  <c:v>1.0068416595458984E-3</c:v>
                </c:pt>
                <c:pt idx="58368">
                  <c:v>1.007080078125E-3</c:v>
                </c:pt>
                <c:pt idx="58369">
                  <c:v>1.007080078125E-3</c:v>
                </c:pt>
                <c:pt idx="58370">
                  <c:v>1.0068416595458984E-3</c:v>
                </c:pt>
                <c:pt idx="58371">
                  <c:v>1.007080078125E-3</c:v>
                </c:pt>
                <c:pt idx="58372">
                  <c:v>1.007080078125E-3</c:v>
                </c:pt>
                <c:pt idx="58373">
                  <c:v>1.0068416595458984E-3</c:v>
                </c:pt>
                <c:pt idx="58374">
                  <c:v>1.007080078125E-3</c:v>
                </c:pt>
                <c:pt idx="58375">
                  <c:v>1.0080337524414063E-3</c:v>
                </c:pt>
                <c:pt idx="58376">
                  <c:v>1.007080078125E-3</c:v>
                </c:pt>
                <c:pt idx="58377">
                  <c:v>1.0068416595458984E-3</c:v>
                </c:pt>
                <c:pt idx="58378">
                  <c:v>1.007080078125E-3</c:v>
                </c:pt>
                <c:pt idx="58379">
                  <c:v>1.007080078125E-3</c:v>
                </c:pt>
                <c:pt idx="58380">
                  <c:v>1.0068416595458984E-3</c:v>
                </c:pt>
                <c:pt idx="58381">
                  <c:v>1.007080078125E-3</c:v>
                </c:pt>
                <c:pt idx="58382">
                  <c:v>1.007080078125E-3</c:v>
                </c:pt>
                <c:pt idx="58383">
                  <c:v>1.0068416595458984E-3</c:v>
                </c:pt>
                <c:pt idx="58384">
                  <c:v>1.007080078125E-3</c:v>
                </c:pt>
                <c:pt idx="58385">
                  <c:v>1.007080078125E-3</c:v>
                </c:pt>
                <c:pt idx="58386">
                  <c:v>1.0068416595458984E-3</c:v>
                </c:pt>
                <c:pt idx="58387">
                  <c:v>1.007080078125E-3</c:v>
                </c:pt>
                <c:pt idx="58388">
                  <c:v>1.0080337524414063E-3</c:v>
                </c:pt>
                <c:pt idx="58389">
                  <c:v>1.0068416595458984E-3</c:v>
                </c:pt>
                <c:pt idx="58390">
                  <c:v>1.007080078125E-3</c:v>
                </c:pt>
                <c:pt idx="58391">
                  <c:v>1.007080078125E-3</c:v>
                </c:pt>
                <c:pt idx="58392">
                  <c:v>1.0068416595458984E-3</c:v>
                </c:pt>
                <c:pt idx="58393">
                  <c:v>1.007080078125E-3</c:v>
                </c:pt>
                <c:pt idx="58394">
                  <c:v>1.007080078125E-3</c:v>
                </c:pt>
                <c:pt idx="58395">
                  <c:v>1.0068416595458984E-3</c:v>
                </c:pt>
                <c:pt idx="58396">
                  <c:v>1.007080078125E-3</c:v>
                </c:pt>
                <c:pt idx="58397">
                  <c:v>1.007080078125E-3</c:v>
                </c:pt>
                <c:pt idx="58398">
                  <c:v>1.0068416595458984E-3</c:v>
                </c:pt>
                <c:pt idx="58399">
                  <c:v>1.007080078125E-3</c:v>
                </c:pt>
                <c:pt idx="58400">
                  <c:v>1.0080337524414063E-3</c:v>
                </c:pt>
                <c:pt idx="58401">
                  <c:v>1.007080078125E-3</c:v>
                </c:pt>
                <c:pt idx="58402">
                  <c:v>1.0068416595458984E-3</c:v>
                </c:pt>
                <c:pt idx="58403">
                  <c:v>1.007080078125E-3</c:v>
                </c:pt>
                <c:pt idx="58404">
                  <c:v>1.007080078125E-3</c:v>
                </c:pt>
                <c:pt idx="58405">
                  <c:v>1.0068416595458984E-3</c:v>
                </c:pt>
                <c:pt idx="58406">
                  <c:v>1.007080078125E-3</c:v>
                </c:pt>
                <c:pt idx="58407">
                  <c:v>1.007080078125E-3</c:v>
                </c:pt>
                <c:pt idx="58408">
                  <c:v>1.0068416595458984E-3</c:v>
                </c:pt>
                <c:pt idx="58409">
                  <c:v>1.007080078125E-3</c:v>
                </c:pt>
                <c:pt idx="58410">
                  <c:v>1.007080078125E-3</c:v>
                </c:pt>
                <c:pt idx="58411">
                  <c:v>1.0068416595458984E-3</c:v>
                </c:pt>
                <c:pt idx="58412">
                  <c:v>1.007080078125E-3</c:v>
                </c:pt>
                <c:pt idx="58413">
                  <c:v>1.0080337524414063E-3</c:v>
                </c:pt>
                <c:pt idx="58414">
                  <c:v>1.0068416595458984E-3</c:v>
                </c:pt>
                <c:pt idx="58415">
                  <c:v>1.007080078125E-3</c:v>
                </c:pt>
                <c:pt idx="58416">
                  <c:v>1.007080078125E-3</c:v>
                </c:pt>
                <c:pt idx="58417">
                  <c:v>1.0068416595458984E-3</c:v>
                </c:pt>
                <c:pt idx="58418">
                  <c:v>1.007080078125E-3</c:v>
                </c:pt>
                <c:pt idx="58419">
                  <c:v>1.007080078125E-3</c:v>
                </c:pt>
                <c:pt idx="58420">
                  <c:v>1.0068416595458984E-3</c:v>
                </c:pt>
                <c:pt idx="58421">
                  <c:v>1.007080078125E-3</c:v>
                </c:pt>
                <c:pt idx="58422">
                  <c:v>1.007080078125E-3</c:v>
                </c:pt>
                <c:pt idx="58423">
                  <c:v>1.0068416595458984E-3</c:v>
                </c:pt>
                <c:pt idx="58424">
                  <c:v>1.007080078125E-3</c:v>
                </c:pt>
                <c:pt idx="58425">
                  <c:v>1.0080337524414063E-3</c:v>
                </c:pt>
                <c:pt idx="58426">
                  <c:v>1.007080078125E-3</c:v>
                </c:pt>
                <c:pt idx="58427">
                  <c:v>1.0068416595458984E-3</c:v>
                </c:pt>
                <c:pt idx="58428">
                  <c:v>1.007080078125E-3</c:v>
                </c:pt>
                <c:pt idx="58429">
                  <c:v>1.007080078125E-3</c:v>
                </c:pt>
                <c:pt idx="58430">
                  <c:v>1.0068416595458984E-3</c:v>
                </c:pt>
                <c:pt idx="58431">
                  <c:v>1.007080078125E-3</c:v>
                </c:pt>
                <c:pt idx="58432">
                  <c:v>1.007080078125E-3</c:v>
                </c:pt>
                <c:pt idx="58433">
                  <c:v>1.0068416595458984E-3</c:v>
                </c:pt>
                <c:pt idx="58434">
                  <c:v>1.007080078125E-3</c:v>
                </c:pt>
                <c:pt idx="58435">
                  <c:v>1.007080078125E-3</c:v>
                </c:pt>
                <c:pt idx="58436">
                  <c:v>1.0068416595458984E-3</c:v>
                </c:pt>
                <c:pt idx="58437">
                  <c:v>1.007080078125E-3</c:v>
                </c:pt>
                <c:pt idx="58438">
                  <c:v>1.0080337524414063E-3</c:v>
                </c:pt>
                <c:pt idx="58439">
                  <c:v>1.0068416595458984E-3</c:v>
                </c:pt>
                <c:pt idx="58440">
                  <c:v>1.007080078125E-3</c:v>
                </c:pt>
                <c:pt idx="58441">
                  <c:v>1.007080078125E-3</c:v>
                </c:pt>
                <c:pt idx="58442">
                  <c:v>1.0068416595458984E-3</c:v>
                </c:pt>
                <c:pt idx="58443">
                  <c:v>1.007080078125E-3</c:v>
                </c:pt>
                <c:pt idx="58444">
                  <c:v>1.007080078125E-3</c:v>
                </c:pt>
                <c:pt idx="58445">
                  <c:v>1.0068416595458984E-3</c:v>
                </c:pt>
                <c:pt idx="58446">
                  <c:v>1.007080078125E-3</c:v>
                </c:pt>
                <c:pt idx="58447">
                  <c:v>1.007080078125E-3</c:v>
                </c:pt>
                <c:pt idx="58448">
                  <c:v>1.0068416595458984E-3</c:v>
                </c:pt>
                <c:pt idx="58449">
                  <c:v>1.007080078125E-3</c:v>
                </c:pt>
                <c:pt idx="58450">
                  <c:v>1.0080337524414063E-3</c:v>
                </c:pt>
                <c:pt idx="58451">
                  <c:v>1.007080078125E-3</c:v>
                </c:pt>
                <c:pt idx="58452">
                  <c:v>1.0068416595458984E-3</c:v>
                </c:pt>
                <c:pt idx="58453">
                  <c:v>1.007080078125E-3</c:v>
                </c:pt>
                <c:pt idx="58454">
                  <c:v>1.007080078125E-3</c:v>
                </c:pt>
                <c:pt idx="58455">
                  <c:v>1.0068416595458984E-3</c:v>
                </c:pt>
                <c:pt idx="58456">
                  <c:v>1.007080078125E-3</c:v>
                </c:pt>
                <c:pt idx="58457">
                  <c:v>1.007080078125E-3</c:v>
                </c:pt>
                <c:pt idx="58458">
                  <c:v>1.0068416595458984E-3</c:v>
                </c:pt>
                <c:pt idx="58459">
                  <c:v>1.007080078125E-3</c:v>
                </c:pt>
                <c:pt idx="58460">
                  <c:v>1.007080078125E-3</c:v>
                </c:pt>
                <c:pt idx="58461">
                  <c:v>1.0068416595458984E-3</c:v>
                </c:pt>
                <c:pt idx="58462">
                  <c:v>1.007080078125E-3</c:v>
                </c:pt>
                <c:pt idx="58463">
                  <c:v>1.0080337524414063E-3</c:v>
                </c:pt>
                <c:pt idx="58464">
                  <c:v>1.0068416595458984E-3</c:v>
                </c:pt>
                <c:pt idx="58465">
                  <c:v>1.007080078125E-3</c:v>
                </c:pt>
                <c:pt idx="58466">
                  <c:v>1.007080078125E-3</c:v>
                </c:pt>
                <c:pt idx="58467">
                  <c:v>1.0068416595458984E-3</c:v>
                </c:pt>
                <c:pt idx="58468">
                  <c:v>1.007080078125E-3</c:v>
                </c:pt>
                <c:pt idx="58469">
                  <c:v>1.007080078125E-3</c:v>
                </c:pt>
                <c:pt idx="58470">
                  <c:v>1.0068416595458984E-3</c:v>
                </c:pt>
                <c:pt idx="58471">
                  <c:v>1.007080078125E-3</c:v>
                </c:pt>
                <c:pt idx="58472">
                  <c:v>1.007080078125E-3</c:v>
                </c:pt>
                <c:pt idx="58473">
                  <c:v>1.0068416595458984E-3</c:v>
                </c:pt>
                <c:pt idx="58474">
                  <c:v>1.007080078125E-3</c:v>
                </c:pt>
                <c:pt idx="58475">
                  <c:v>1.0080337524414063E-3</c:v>
                </c:pt>
                <c:pt idx="58476">
                  <c:v>1.007080078125E-3</c:v>
                </c:pt>
                <c:pt idx="58477">
                  <c:v>1.0068416595458984E-3</c:v>
                </c:pt>
                <c:pt idx="58478">
                  <c:v>1.007080078125E-3</c:v>
                </c:pt>
                <c:pt idx="58479">
                  <c:v>1.007080078125E-3</c:v>
                </c:pt>
                <c:pt idx="58480">
                  <c:v>1.0068416595458984E-3</c:v>
                </c:pt>
                <c:pt idx="58481">
                  <c:v>1.007080078125E-3</c:v>
                </c:pt>
                <c:pt idx="58482">
                  <c:v>1.007080078125E-3</c:v>
                </c:pt>
                <c:pt idx="58483">
                  <c:v>1.0068416595458984E-3</c:v>
                </c:pt>
                <c:pt idx="58484">
                  <c:v>1.007080078125E-3</c:v>
                </c:pt>
                <c:pt idx="58485">
                  <c:v>1.007080078125E-3</c:v>
                </c:pt>
                <c:pt idx="58486">
                  <c:v>1.0068416595458984E-3</c:v>
                </c:pt>
                <c:pt idx="58487">
                  <c:v>1.007080078125E-3</c:v>
                </c:pt>
                <c:pt idx="58488">
                  <c:v>1.0080337524414063E-3</c:v>
                </c:pt>
                <c:pt idx="58489">
                  <c:v>1.0068416595458984E-3</c:v>
                </c:pt>
                <c:pt idx="58490">
                  <c:v>1.007080078125E-3</c:v>
                </c:pt>
                <c:pt idx="58491">
                  <c:v>1.007080078125E-3</c:v>
                </c:pt>
                <c:pt idx="58492">
                  <c:v>1.0068416595458984E-3</c:v>
                </c:pt>
                <c:pt idx="58493">
                  <c:v>1.007080078125E-3</c:v>
                </c:pt>
                <c:pt idx="58494">
                  <c:v>1.007080078125E-3</c:v>
                </c:pt>
                <c:pt idx="58495">
                  <c:v>1.0068416595458984E-3</c:v>
                </c:pt>
                <c:pt idx="58496">
                  <c:v>1.007080078125E-3</c:v>
                </c:pt>
                <c:pt idx="58497">
                  <c:v>1.007080078125E-3</c:v>
                </c:pt>
                <c:pt idx="58498">
                  <c:v>1.0068416595458984E-3</c:v>
                </c:pt>
                <c:pt idx="58499">
                  <c:v>1.007080078125E-3</c:v>
                </c:pt>
                <c:pt idx="58500">
                  <c:v>1.0080337524414063E-3</c:v>
                </c:pt>
                <c:pt idx="58501">
                  <c:v>1.007080078125E-3</c:v>
                </c:pt>
                <c:pt idx="58502">
                  <c:v>1.0068416595458984E-3</c:v>
                </c:pt>
                <c:pt idx="58503">
                  <c:v>1.007080078125E-3</c:v>
                </c:pt>
                <c:pt idx="58504">
                  <c:v>1.007080078125E-3</c:v>
                </c:pt>
                <c:pt idx="58505">
                  <c:v>1.0068416595458984E-3</c:v>
                </c:pt>
                <c:pt idx="58506">
                  <c:v>1.007080078125E-3</c:v>
                </c:pt>
                <c:pt idx="58507">
                  <c:v>1.007080078125E-3</c:v>
                </c:pt>
                <c:pt idx="58508">
                  <c:v>1.0068416595458984E-3</c:v>
                </c:pt>
                <c:pt idx="58509">
                  <c:v>1.007080078125E-3</c:v>
                </c:pt>
                <c:pt idx="58510">
                  <c:v>1.007080078125E-3</c:v>
                </c:pt>
                <c:pt idx="58511">
                  <c:v>1.0068416595458984E-3</c:v>
                </c:pt>
                <c:pt idx="58512">
                  <c:v>1.007080078125E-3</c:v>
                </c:pt>
                <c:pt idx="58513">
                  <c:v>1.0080337524414063E-3</c:v>
                </c:pt>
                <c:pt idx="58514">
                  <c:v>1.0068416595458984E-3</c:v>
                </c:pt>
                <c:pt idx="58515">
                  <c:v>1.007080078125E-3</c:v>
                </c:pt>
                <c:pt idx="58516">
                  <c:v>1.007080078125E-3</c:v>
                </c:pt>
                <c:pt idx="58517">
                  <c:v>1.0068416595458984E-3</c:v>
                </c:pt>
                <c:pt idx="58518">
                  <c:v>1.007080078125E-3</c:v>
                </c:pt>
                <c:pt idx="58519">
                  <c:v>1.007080078125E-3</c:v>
                </c:pt>
                <c:pt idx="58520">
                  <c:v>1.0068416595458984E-3</c:v>
                </c:pt>
                <c:pt idx="58521">
                  <c:v>1.007080078125E-3</c:v>
                </c:pt>
                <c:pt idx="58522">
                  <c:v>1.007080078125E-3</c:v>
                </c:pt>
                <c:pt idx="58523">
                  <c:v>1.0068416595458984E-3</c:v>
                </c:pt>
                <c:pt idx="58524">
                  <c:v>1.007080078125E-3</c:v>
                </c:pt>
                <c:pt idx="58525">
                  <c:v>1.0080337524414063E-3</c:v>
                </c:pt>
                <c:pt idx="58526">
                  <c:v>1.007080078125E-3</c:v>
                </c:pt>
                <c:pt idx="58527">
                  <c:v>1.0068416595458984E-3</c:v>
                </c:pt>
                <c:pt idx="58528">
                  <c:v>1.007080078125E-3</c:v>
                </c:pt>
                <c:pt idx="58529">
                  <c:v>1.007080078125E-3</c:v>
                </c:pt>
                <c:pt idx="58530">
                  <c:v>1.0068416595458984E-3</c:v>
                </c:pt>
                <c:pt idx="58531">
                  <c:v>1.007080078125E-3</c:v>
                </c:pt>
                <c:pt idx="58532">
                  <c:v>1.007080078125E-3</c:v>
                </c:pt>
                <c:pt idx="58533">
                  <c:v>1.0068416595458984E-3</c:v>
                </c:pt>
                <c:pt idx="58534">
                  <c:v>1.007080078125E-3</c:v>
                </c:pt>
                <c:pt idx="58535">
                  <c:v>1.007080078125E-3</c:v>
                </c:pt>
                <c:pt idx="58536">
                  <c:v>1.0068416595458984E-3</c:v>
                </c:pt>
                <c:pt idx="58537">
                  <c:v>1.007080078125E-3</c:v>
                </c:pt>
                <c:pt idx="58538">
                  <c:v>1.0080337524414063E-3</c:v>
                </c:pt>
                <c:pt idx="58539">
                  <c:v>1.0068416595458984E-3</c:v>
                </c:pt>
                <c:pt idx="58540">
                  <c:v>1.007080078125E-3</c:v>
                </c:pt>
                <c:pt idx="58541">
                  <c:v>1.007080078125E-3</c:v>
                </c:pt>
                <c:pt idx="58542">
                  <c:v>1.0068416595458984E-3</c:v>
                </c:pt>
                <c:pt idx="58543">
                  <c:v>1.007080078125E-3</c:v>
                </c:pt>
                <c:pt idx="58544">
                  <c:v>1.007080078125E-3</c:v>
                </c:pt>
                <c:pt idx="58545">
                  <c:v>1.0068416595458984E-3</c:v>
                </c:pt>
                <c:pt idx="58546">
                  <c:v>1.007080078125E-3</c:v>
                </c:pt>
                <c:pt idx="58547">
                  <c:v>1.007080078125E-3</c:v>
                </c:pt>
                <c:pt idx="58548">
                  <c:v>1.0068416595458984E-3</c:v>
                </c:pt>
                <c:pt idx="58549">
                  <c:v>1.007080078125E-3</c:v>
                </c:pt>
                <c:pt idx="58550">
                  <c:v>1.0080337524414063E-3</c:v>
                </c:pt>
                <c:pt idx="58551">
                  <c:v>1.007080078125E-3</c:v>
                </c:pt>
                <c:pt idx="58552">
                  <c:v>1.0068416595458984E-3</c:v>
                </c:pt>
                <c:pt idx="58553">
                  <c:v>1.007080078125E-3</c:v>
                </c:pt>
                <c:pt idx="58554">
                  <c:v>1.007080078125E-3</c:v>
                </c:pt>
                <c:pt idx="58555">
                  <c:v>1.0068416595458984E-3</c:v>
                </c:pt>
                <c:pt idx="58556">
                  <c:v>1.007080078125E-3</c:v>
                </c:pt>
                <c:pt idx="58557">
                  <c:v>1.007080078125E-3</c:v>
                </c:pt>
                <c:pt idx="58558">
                  <c:v>1.0068416595458984E-3</c:v>
                </c:pt>
                <c:pt idx="58559">
                  <c:v>1.007080078125E-3</c:v>
                </c:pt>
                <c:pt idx="58560">
                  <c:v>1.007080078125E-3</c:v>
                </c:pt>
                <c:pt idx="58561">
                  <c:v>1.0068416595458984E-3</c:v>
                </c:pt>
                <c:pt idx="58562">
                  <c:v>1.007080078125E-3</c:v>
                </c:pt>
                <c:pt idx="58563">
                  <c:v>1.0080337524414063E-3</c:v>
                </c:pt>
                <c:pt idx="58564">
                  <c:v>1.0068416595458984E-3</c:v>
                </c:pt>
                <c:pt idx="58565">
                  <c:v>1.007080078125E-3</c:v>
                </c:pt>
                <c:pt idx="58566">
                  <c:v>1.007080078125E-3</c:v>
                </c:pt>
                <c:pt idx="58567">
                  <c:v>1.0068416595458984E-3</c:v>
                </c:pt>
                <c:pt idx="58568">
                  <c:v>1.007080078125E-3</c:v>
                </c:pt>
                <c:pt idx="58569">
                  <c:v>1.007080078125E-3</c:v>
                </c:pt>
                <c:pt idx="58570">
                  <c:v>1.0068416595458984E-3</c:v>
                </c:pt>
                <c:pt idx="58571">
                  <c:v>1.007080078125E-3</c:v>
                </c:pt>
                <c:pt idx="58572">
                  <c:v>1.007080078125E-3</c:v>
                </c:pt>
                <c:pt idx="58573">
                  <c:v>1.0068416595458984E-3</c:v>
                </c:pt>
                <c:pt idx="58574">
                  <c:v>1.007080078125E-3</c:v>
                </c:pt>
                <c:pt idx="58575">
                  <c:v>1.0080337524414063E-3</c:v>
                </c:pt>
                <c:pt idx="58576">
                  <c:v>1.007080078125E-3</c:v>
                </c:pt>
                <c:pt idx="58577">
                  <c:v>1.0068416595458984E-3</c:v>
                </c:pt>
                <c:pt idx="58578">
                  <c:v>1.007080078125E-3</c:v>
                </c:pt>
                <c:pt idx="58579">
                  <c:v>1.007080078125E-3</c:v>
                </c:pt>
                <c:pt idx="58580">
                  <c:v>1.0068416595458984E-3</c:v>
                </c:pt>
                <c:pt idx="58581">
                  <c:v>1.007080078125E-3</c:v>
                </c:pt>
                <c:pt idx="58582">
                  <c:v>1.007080078125E-3</c:v>
                </c:pt>
                <c:pt idx="58583">
                  <c:v>1.0068416595458984E-3</c:v>
                </c:pt>
                <c:pt idx="58584">
                  <c:v>1.007080078125E-3</c:v>
                </c:pt>
                <c:pt idx="58585">
                  <c:v>1.007080078125E-3</c:v>
                </c:pt>
                <c:pt idx="58586">
                  <c:v>1.0068416595458984E-3</c:v>
                </c:pt>
                <c:pt idx="58587">
                  <c:v>1.0080337524414063E-3</c:v>
                </c:pt>
                <c:pt idx="58588">
                  <c:v>1.007080078125E-3</c:v>
                </c:pt>
                <c:pt idx="58589">
                  <c:v>1.0068416595458984E-3</c:v>
                </c:pt>
                <c:pt idx="58590">
                  <c:v>1.007080078125E-3</c:v>
                </c:pt>
                <c:pt idx="58591">
                  <c:v>1.007080078125E-3</c:v>
                </c:pt>
                <c:pt idx="58592">
                  <c:v>1.0068416595458984E-3</c:v>
                </c:pt>
                <c:pt idx="58593">
                  <c:v>1.007080078125E-3</c:v>
                </c:pt>
                <c:pt idx="58594">
                  <c:v>1.007080078125E-3</c:v>
                </c:pt>
                <c:pt idx="58595">
                  <c:v>1.0068416595458984E-3</c:v>
                </c:pt>
                <c:pt idx="58596">
                  <c:v>1.007080078125E-3</c:v>
                </c:pt>
                <c:pt idx="58597">
                  <c:v>1.007080078125E-3</c:v>
                </c:pt>
                <c:pt idx="58598">
                  <c:v>1.0068416595458984E-3</c:v>
                </c:pt>
                <c:pt idx="58599">
                  <c:v>1.007080078125E-3</c:v>
                </c:pt>
                <c:pt idx="58600">
                  <c:v>1.0080337524414063E-3</c:v>
                </c:pt>
                <c:pt idx="58601">
                  <c:v>1.007080078125E-3</c:v>
                </c:pt>
                <c:pt idx="58602">
                  <c:v>1.0068416595458984E-3</c:v>
                </c:pt>
                <c:pt idx="58603">
                  <c:v>1.007080078125E-3</c:v>
                </c:pt>
                <c:pt idx="58604">
                  <c:v>1.007080078125E-3</c:v>
                </c:pt>
                <c:pt idx="58605">
                  <c:v>1.0068416595458984E-3</c:v>
                </c:pt>
                <c:pt idx="58606">
                  <c:v>1.007080078125E-3</c:v>
                </c:pt>
                <c:pt idx="58607">
                  <c:v>1.007080078125E-3</c:v>
                </c:pt>
                <c:pt idx="58608">
                  <c:v>1.0068416595458984E-3</c:v>
                </c:pt>
                <c:pt idx="58609">
                  <c:v>1.007080078125E-3</c:v>
                </c:pt>
                <c:pt idx="58610">
                  <c:v>1.007080078125E-3</c:v>
                </c:pt>
                <c:pt idx="58611">
                  <c:v>1.0068416595458984E-3</c:v>
                </c:pt>
                <c:pt idx="58612">
                  <c:v>1.0080337524414063E-3</c:v>
                </c:pt>
                <c:pt idx="58613">
                  <c:v>1.007080078125E-3</c:v>
                </c:pt>
                <c:pt idx="58614">
                  <c:v>1.0068416595458984E-3</c:v>
                </c:pt>
                <c:pt idx="58615">
                  <c:v>1.007080078125E-3</c:v>
                </c:pt>
                <c:pt idx="58616">
                  <c:v>1.007080078125E-3</c:v>
                </c:pt>
                <c:pt idx="58617">
                  <c:v>1.0068416595458984E-3</c:v>
                </c:pt>
                <c:pt idx="58618">
                  <c:v>1.007080078125E-3</c:v>
                </c:pt>
                <c:pt idx="58619">
                  <c:v>1.007080078125E-3</c:v>
                </c:pt>
                <c:pt idx="58620">
                  <c:v>1.0068416595458984E-3</c:v>
                </c:pt>
                <c:pt idx="58621">
                  <c:v>1.007080078125E-3</c:v>
                </c:pt>
                <c:pt idx="58622">
                  <c:v>1.007080078125E-3</c:v>
                </c:pt>
                <c:pt idx="58623">
                  <c:v>1.0068416595458984E-3</c:v>
                </c:pt>
                <c:pt idx="58624">
                  <c:v>1.007080078125E-3</c:v>
                </c:pt>
                <c:pt idx="58625">
                  <c:v>1.0080337524414063E-3</c:v>
                </c:pt>
                <c:pt idx="58626">
                  <c:v>1.007080078125E-3</c:v>
                </c:pt>
                <c:pt idx="58627">
                  <c:v>1.0068416595458984E-3</c:v>
                </c:pt>
                <c:pt idx="58628">
                  <c:v>1.007080078125E-3</c:v>
                </c:pt>
                <c:pt idx="58629">
                  <c:v>1.007080078125E-3</c:v>
                </c:pt>
                <c:pt idx="58630">
                  <c:v>1.0068416595458984E-3</c:v>
                </c:pt>
                <c:pt idx="58631">
                  <c:v>1.007080078125E-3</c:v>
                </c:pt>
                <c:pt idx="58632">
                  <c:v>1.007080078125E-3</c:v>
                </c:pt>
                <c:pt idx="58633">
                  <c:v>1.0068416595458984E-3</c:v>
                </c:pt>
                <c:pt idx="58634">
                  <c:v>1.007080078125E-3</c:v>
                </c:pt>
                <c:pt idx="58635">
                  <c:v>1.007080078125E-3</c:v>
                </c:pt>
                <c:pt idx="58636">
                  <c:v>1.0068416595458984E-3</c:v>
                </c:pt>
                <c:pt idx="58637">
                  <c:v>1.0080337524414063E-3</c:v>
                </c:pt>
                <c:pt idx="58638">
                  <c:v>1.007080078125E-3</c:v>
                </c:pt>
                <c:pt idx="58639">
                  <c:v>1.0068416595458984E-3</c:v>
                </c:pt>
                <c:pt idx="58640">
                  <c:v>1.007080078125E-3</c:v>
                </c:pt>
                <c:pt idx="58641">
                  <c:v>1.007080078125E-3</c:v>
                </c:pt>
                <c:pt idx="58642">
                  <c:v>1.0068416595458984E-3</c:v>
                </c:pt>
                <c:pt idx="58643">
                  <c:v>1.007080078125E-3</c:v>
                </c:pt>
                <c:pt idx="58644">
                  <c:v>1.007080078125E-3</c:v>
                </c:pt>
                <c:pt idx="58645">
                  <c:v>1.0068416595458984E-3</c:v>
                </c:pt>
                <c:pt idx="58646">
                  <c:v>1.007080078125E-3</c:v>
                </c:pt>
                <c:pt idx="58647">
                  <c:v>1.007080078125E-3</c:v>
                </c:pt>
                <c:pt idx="58648">
                  <c:v>1.0068416595458984E-3</c:v>
                </c:pt>
                <c:pt idx="58649">
                  <c:v>1.007080078125E-3</c:v>
                </c:pt>
                <c:pt idx="58650">
                  <c:v>1.0080337524414063E-3</c:v>
                </c:pt>
                <c:pt idx="58651">
                  <c:v>5.0349235534667969E-3</c:v>
                </c:pt>
                <c:pt idx="58652">
                  <c:v>1.007080078125E-3</c:v>
                </c:pt>
                <c:pt idx="58653">
                  <c:v>1.007080078125E-3</c:v>
                </c:pt>
                <c:pt idx="58654">
                  <c:v>1.0068416595458984E-3</c:v>
                </c:pt>
                <c:pt idx="58655">
                  <c:v>1.007080078125E-3</c:v>
                </c:pt>
                <c:pt idx="58656">
                  <c:v>1.007080078125E-3</c:v>
                </c:pt>
                <c:pt idx="58657">
                  <c:v>1.0068416595458984E-3</c:v>
                </c:pt>
                <c:pt idx="58658">
                  <c:v>1.0080337524414063E-3</c:v>
                </c:pt>
                <c:pt idx="58659">
                  <c:v>1.007080078125E-3</c:v>
                </c:pt>
                <c:pt idx="58660">
                  <c:v>1.0068416595458984E-3</c:v>
                </c:pt>
                <c:pt idx="58661">
                  <c:v>4.0280818939208984E-3</c:v>
                </c:pt>
                <c:pt idx="58662">
                  <c:v>1.007080078125E-3</c:v>
                </c:pt>
                <c:pt idx="58663">
                  <c:v>1.0068416595458984E-3</c:v>
                </c:pt>
                <c:pt idx="58664">
                  <c:v>1.007080078125E-3</c:v>
                </c:pt>
                <c:pt idx="58665">
                  <c:v>1.007080078125E-3</c:v>
                </c:pt>
                <c:pt idx="58666">
                  <c:v>1.0068416595458984E-3</c:v>
                </c:pt>
                <c:pt idx="58667">
                  <c:v>1.007080078125E-3</c:v>
                </c:pt>
                <c:pt idx="58668">
                  <c:v>1.0080337524414063E-3</c:v>
                </c:pt>
                <c:pt idx="58669">
                  <c:v>1.007080078125E-3</c:v>
                </c:pt>
                <c:pt idx="58670">
                  <c:v>1.0068416595458984E-3</c:v>
                </c:pt>
                <c:pt idx="58671">
                  <c:v>1.007080078125E-3</c:v>
                </c:pt>
                <c:pt idx="58672">
                  <c:v>1.007080078125E-3</c:v>
                </c:pt>
                <c:pt idx="58673">
                  <c:v>1.0068416595458984E-3</c:v>
                </c:pt>
                <c:pt idx="58674">
                  <c:v>1.007080078125E-3</c:v>
                </c:pt>
                <c:pt idx="58675">
                  <c:v>1.007080078125E-3</c:v>
                </c:pt>
                <c:pt idx="58676">
                  <c:v>1.0068416595458984E-3</c:v>
                </c:pt>
                <c:pt idx="58677">
                  <c:v>1.007080078125E-3</c:v>
                </c:pt>
                <c:pt idx="58678">
                  <c:v>1.007080078125E-3</c:v>
                </c:pt>
                <c:pt idx="58679">
                  <c:v>1.0068416595458984E-3</c:v>
                </c:pt>
                <c:pt idx="58680">
                  <c:v>1.0080337524414063E-3</c:v>
                </c:pt>
                <c:pt idx="58681">
                  <c:v>1.007080078125E-3</c:v>
                </c:pt>
                <c:pt idx="58682">
                  <c:v>1.0068416595458984E-3</c:v>
                </c:pt>
                <c:pt idx="58683">
                  <c:v>1.007080078125E-3</c:v>
                </c:pt>
                <c:pt idx="58684">
                  <c:v>1.007080078125E-3</c:v>
                </c:pt>
                <c:pt idx="58685">
                  <c:v>1.0068416595458984E-3</c:v>
                </c:pt>
                <c:pt idx="58686">
                  <c:v>1.007080078125E-3</c:v>
                </c:pt>
                <c:pt idx="58687">
                  <c:v>1.007080078125E-3</c:v>
                </c:pt>
                <c:pt idx="58688">
                  <c:v>1.0068416595458984E-3</c:v>
                </c:pt>
                <c:pt idx="58689">
                  <c:v>1.007080078125E-3</c:v>
                </c:pt>
                <c:pt idx="58690">
                  <c:v>1.007080078125E-3</c:v>
                </c:pt>
                <c:pt idx="58691">
                  <c:v>1.0068416595458984E-3</c:v>
                </c:pt>
                <c:pt idx="58692">
                  <c:v>1.007080078125E-3</c:v>
                </c:pt>
                <c:pt idx="58693">
                  <c:v>1.0080337524414063E-3</c:v>
                </c:pt>
                <c:pt idx="58694">
                  <c:v>1.007080078125E-3</c:v>
                </c:pt>
                <c:pt idx="58695">
                  <c:v>1.0068416595458984E-3</c:v>
                </c:pt>
                <c:pt idx="58696">
                  <c:v>1.007080078125E-3</c:v>
                </c:pt>
                <c:pt idx="58697">
                  <c:v>1.007080078125E-3</c:v>
                </c:pt>
                <c:pt idx="58698">
                  <c:v>1.0068416595458984E-3</c:v>
                </c:pt>
                <c:pt idx="58699">
                  <c:v>1.007080078125E-3</c:v>
                </c:pt>
                <c:pt idx="58700">
                  <c:v>1.007080078125E-3</c:v>
                </c:pt>
                <c:pt idx="58701">
                  <c:v>1.0068416595458984E-3</c:v>
                </c:pt>
                <c:pt idx="58702">
                  <c:v>1.007080078125E-3</c:v>
                </c:pt>
                <c:pt idx="58703">
                  <c:v>1.007080078125E-3</c:v>
                </c:pt>
                <c:pt idx="58704">
                  <c:v>1.0068416595458984E-3</c:v>
                </c:pt>
                <c:pt idx="58705">
                  <c:v>1.0080337524414063E-3</c:v>
                </c:pt>
                <c:pt idx="58706">
                  <c:v>1.007080078125E-3</c:v>
                </c:pt>
                <c:pt idx="58707">
                  <c:v>1.0068416595458984E-3</c:v>
                </c:pt>
                <c:pt idx="58708">
                  <c:v>1.007080078125E-3</c:v>
                </c:pt>
                <c:pt idx="58709">
                  <c:v>1.007080078125E-3</c:v>
                </c:pt>
                <c:pt idx="58710">
                  <c:v>1.0068416595458984E-3</c:v>
                </c:pt>
                <c:pt idx="58711">
                  <c:v>1.007080078125E-3</c:v>
                </c:pt>
                <c:pt idx="58712">
                  <c:v>1.007080078125E-3</c:v>
                </c:pt>
                <c:pt idx="58713">
                  <c:v>1.0068416595458984E-3</c:v>
                </c:pt>
                <c:pt idx="58714">
                  <c:v>1.007080078125E-3</c:v>
                </c:pt>
                <c:pt idx="58715">
                  <c:v>1.007080078125E-3</c:v>
                </c:pt>
                <c:pt idx="58716">
                  <c:v>1.0068416595458984E-3</c:v>
                </c:pt>
                <c:pt idx="58717">
                  <c:v>1.007080078125E-3</c:v>
                </c:pt>
                <c:pt idx="58718">
                  <c:v>1.0080337524414063E-3</c:v>
                </c:pt>
                <c:pt idx="58719">
                  <c:v>1.007080078125E-3</c:v>
                </c:pt>
                <c:pt idx="58720">
                  <c:v>1.0068416595458984E-3</c:v>
                </c:pt>
                <c:pt idx="58721">
                  <c:v>1.007080078125E-3</c:v>
                </c:pt>
                <c:pt idx="58722">
                  <c:v>1.007080078125E-3</c:v>
                </c:pt>
                <c:pt idx="58723">
                  <c:v>1.0068416595458984E-3</c:v>
                </c:pt>
                <c:pt idx="58724">
                  <c:v>1.007080078125E-3</c:v>
                </c:pt>
                <c:pt idx="58725">
                  <c:v>1.007080078125E-3</c:v>
                </c:pt>
                <c:pt idx="58726">
                  <c:v>1.0068416595458984E-3</c:v>
                </c:pt>
                <c:pt idx="58727">
                  <c:v>1.007080078125E-3</c:v>
                </c:pt>
                <c:pt idx="58728">
                  <c:v>1.007080078125E-3</c:v>
                </c:pt>
                <c:pt idx="58729">
                  <c:v>1.0068416595458984E-3</c:v>
                </c:pt>
                <c:pt idx="58730">
                  <c:v>1.0080337524414063E-3</c:v>
                </c:pt>
                <c:pt idx="58731">
                  <c:v>1.007080078125E-3</c:v>
                </c:pt>
                <c:pt idx="58732">
                  <c:v>1.0068416595458984E-3</c:v>
                </c:pt>
                <c:pt idx="58733">
                  <c:v>1.007080078125E-3</c:v>
                </c:pt>
                <c:pt idx="58734">
                  <c:v>1.007080078125E-3</c:v>
                </c:pt>
                <c:pt idx="58735">
                  <c:v>1.0068416595458984E-3</c:v>
                </c:pt>
                <c:pt idx="58736">
                  <c:v>1.007080078125E-3</c:v>
                </c:pt>
                <c:pt idx="58737">
                  <c:v>1.007080078125E-3</c:v>
                </c:pt>
                <c:pt idx="58738">
                  <c:v>1.0068416595458984E-3</c:v>
                </c:pt>
                <c:pt idx="58739">
                  <c:v>1.007080078125E-3</c:v>
                </c:pt>
                <c:pt idx="58740">
                  <c:v>1.007080078125E-3</c:v>
                </c:pt>
                <c:pt idx="58741">
                  <c:v>1.0068416595458984E-3</c:v>
                </c:pt>
                <c:pt idx="58742">
                  <c:v>1.007080078125E-3</c:v>
                </c:pt>
                <c:pt idx="58743">
                  <c:v>1.0080337524414063E-3</c:v>
                </c:pt>
                <c:pt idx="58744">
                  <c:v>1.007080078125E-3</c:v>
                </c:pt>
                <c:pt idx="58745">
                  <c:v>1.0068416595458984E-3</c:v>
                </c:pt>
                <c:pt idx="58746">
                  <c:v>1.007080078125E-3</c:v>
                </c:pt>
                <c:pt idx="58747">
                  <c:v>1.007080078125E-3</c:v>
                </c:pt>
                <c:pt idx="58748">
                  <c:v>1.0068416595458984E-3</c:v>
                </c:pt>
                <c:pt idx="58749">
                  <c:v>1.007080078125E-3</c:v>
                </c:pt>
                <c:pt idx="58750">
                  <c:v>1.007080078125E-3</c:v>
                </c:pt>
                <c:pt idx="58751">
                  <c:v>1.0068416595458984E-3</c:v>
                </c:pt>
                <c:pt idx="58752">
                  <c:v>1.007080078125E-3</c:v>
                </c:pt>
                <c:pt idx="58753">
                  <c:v>1.007080078125E-3</c:v>
                </c:pt>
                <c:pt idx="58754">
                  <c:v>1.0068416595458984E-3</c:v>
                </c:pt>
                <c:pt idx="58755">
                  <c:v>1.0080337524414063E-3</c:v>
                </c:pt>
                <c:pt idx="58756">
                  <c:v>1.007080078125E-3</c:v>
                </c:pt>
                <c:pt idx="58757">
                  <c:v>1.0068416595458984E-3</c:v>
                </c:pt>
                <c:pt idx="58758">
                  <c:v>1.007080078125E-3</c:v>
                </c:pt>
                <c:pt idx="58759">
                  <c:v>1.007080078125E-3</c:v>
                </c:pt>
                <c:pt idx="58760">
                  <c:v>1.0068416595458984E-3</c:v>
                </c:pt>
                <c:pt idx="58761">
                  <c:v>1.007080078125E-3</c:v>
                </c:pt>
                <c:pt idx="58762">
                  <c:v>1.007080078125E-3</c:v>
                </c:pt>
                <c:pt idx="58763">
                  <c:v>1.0068416595458984E-3</c:v>
                </c:pt>
                <c:pt idx="58764">
                  <c:v>1.007080078125E-3</c:v>
                </c:pt>
                <c:pt idx="58765">
                  <c:v>1.007080078125E-3</c:v>
                </c:pt>
                <c:pt idx="58766">
                  <c:v>1.0068416595458984E-3</c:v>
                </c:pt>
                <c:pt idx="58767">
                  <c:v>1.007080078125E-3</c:v>
                </c:pt>
                <c:pt idx="58768">
                  <c:v>1.0080337524414063E-3</c:v>
                </c:pt>
                <c:pt idx="58769">
                  <c:v>1.007080078125E-3</c:v>
                </c:pt>
                <c:pt idx="58770">
                  <c:v>1.0068416595458984E-3</c:v>
                </c:pt>
                <c:pt idx="58771">
                  <c:v>1.007080078125E-3</c:v>
                </c:pt>
                <c:pt idx="58772">
                  <c:v>1.007080078125E-3</c:v>
                </c:pt>
                <c:pt idx="58773">
                  <c:v>1.0068416595458984E-3</c:v>
                </c:pt>
                <c:pt idx="58774">
                  <c:v>1.007080078125E-3</c:v>
                </c:pt>
                <c:pt idx="58775">
                  <c:v>1.007080078125E-3</c:v>
                </c:pt>
                <c:pt idx="58776">
                  <c:v>1.0068416595458984E-3</c:v>
                </c:pt>
                <c:pt idx="58777">
                  <c:v>1.007080078125E-3</c:v>
                </c:pt>
                <c:pt idx="58778">
                  <c:v>1.007080078125E-3</c:v>
                </c:pt>
                <c:pt idx="58779">
                  <c:v>1.0068416595458984E-3</c:v>
                </c:pt>
                <c:pt idx="58780">
                  <c:v>1.0080337524414063E-3</c:v>
                </c:pt>
                <c:pt idx="58781">
                  <c:v>1.007080078125E-3</c:v>
                </c:pt>
                <c:pt idx="58782">
                  <c:v>1.0068416595458984E-3</c:v>
                </c:pt>
                <c:pt idx="58783">
                  <c:v>1.007080078125E-3</c:v>
                </c:pt>
                <c:pt idx="58784">
                  <c:v>1.007080078125E-3</c:v>
                </c:pt>
                <c:pt idx="58785">
                  <c:v>1.0068416595458984E-3</c:v>
                </c:pt>
                <c:pt idx="58786">
                  <c:v>1.007080078125E-3</c:v>
                </c:pt>
                <c:pt idx="58787">
                  <c:v>1.007080078125E-3</c:v>
                </c:pt>
                <c:pt idx="58788">
                  <c:v>1.0068416595458984E-3</c:v>
                </c:pt>
                <c:pt idx="58789">
                  <c:v>1.007080078125E-3</c:v>
                </c:pt>
                <c:pt idx="58790">
                  <c:v>1.007080078125E-3</c:v>
                </c:pt>
                <c:pt idx="58791">
                  <c:v>1.0068416595458984E-3</c:v>
                </c:pt>
                <c:pt idx="58792">
                  <c:v>1.007080078125E-3</c:v>
                </c:pt>
                <c:pt idx="58793">
                  <c:v>1.0080337524414063E-3</c:v>
                </c:pt>
                <c:pt idx="58794">
                  <c:v>1.007080078125E-3</c:v>
                </c:pt>
                <c:pt idx="58795">
                  <c:v>1.0068416595458984E-3</c:v>
                </c:pt>
                <c:pt idx="58796">
                  <c:v>1.007080078125E-3</c:v>
                </c:pt>
                <c:pt idx="58797">
                  <c:v>1.007080078125E-3</c:v>
                </c:pt>
                <c:pt idx="58798">
                  <c:v>1.0068416595458984E-3</c:v>
                </c:pt>
                <c:pt idx="58799">
                  <c:v>1.007080078125E-3</c:v>
                </c:pt>
                <c:pt idx="58800">
                  <c:v>1.007080078125E-3</c:v>
                </c:pt>
                <c:pt idx="58801">
                  <c:v>1.0068416595458984E-3</c:v>
                </c:pt>
                <c:pt idx="58802">
                  <c:v>1.007080078125E-3</c:v>
                </c:pt>
                <c:pt idx="58803">
                  <c:v>1.0068416595458984E-3</c:v>
                </c:pt>
                <c:pt idx="58804">
                  <c:v>1.007080078125E-3</c:v>
                </c:pt>
                <c:pt idx="58805">
                  <c:v>1.0080337524414063E-3</c:v>
                </c:pt>
                <c:pt idx="58806">
                  <c:v>1.007080078125E-3</c:v>
                </c:pt>
                <c:pt idx="58807">
                  <c:v>1.0068416595458984E-3</c:v>
                </c:pt>
                <c:pt idx="58808">
                  <c:v>1.007080078125E-3</c:v>
                </c:pt>
                <c:pt idx="58809">
                  <c:v>1.007080078125E-3</c:v>
                </c:pt>
                <c:pt idx="58810">
                  <c:v>1.0068416595458984E-3</c:v>
                </c:pt>
                <c:pt idx="58811">
                  <c:v>1.007080078125E-3</c:v>
                </c:pt>
                <c:pt idx="58812">
                  <c:v>1.007080078125E-3</c:v>
                </c:pt>
                <c:pt idx="58813">
                  <c:v>1.0068416595458984E-3</c:v>
                </c:pt>
                <c:pt idx="58814">
                  <c:v>1.007080078125E-3</c:v>
                </c:pt>
                <c:pt idx="58815">
                  <c:v>1.007080078125E-3</c:v>
                </c:pt>
                <c:pt idx="58816">
                  <c:v>1.0068416595458984E-3</c:v>
                </c:pt>
                <c:pt idx="58817">
                  <c:v>1.007080078125E-3</c:v>
                </c:pt>
                <c:pt idx="58818">
                  <c:v>1.1077880859375E-2</c:v>
                </c:pt>
                <c:pt idx="58819">
                  <c:v>1.007080078125E-3</c:v>
                </c:pt>
                <c:pt idx="58820">
                  <c:v>1.0080337524414063E-3</c:v>
                </c:pt>
                <c:pt idx="58821">
                  <c:v>1.007080078125E-3</c:v>
                </c:pt>
                <c:pt idx="58822">
                  <c:v>1.0068416595458984E-3</c:v>
                </c:pt>
                <c:pt idx="58823">
                  <c:v>1.007080078125E-3</c:v>
                </c:pt>
                <c:pt idx="58824">
                  <c:v>1.007080078125E-3</c:v>
                </c:pt>
                <c:pt idx="58825">
                  <c:v>1.0068416595458984E-3</c:v>
                </c:pt>
                <c:pt idx="58826">
                  <c:v>1.007080078125E-3</c:v>
                </c:pt>
                <c:pt idx="58827">
                  <c:v>1.007080078125E-3</c:v>
                </c:pt>
                <c:pt idx="58828">
                  <c:v>1.0068416595458984E-3</c:v>
                </c:pt>
                <c:pt idx="58829">
                  <c:v>1.007080078125E-3</c:v>
                </c:pt>
                <c:pt idx="58830">
                  <c:v>1.007080078125E-3</c:v>
                </c:pt>
                <c:pt idx="58831">
                  <c:v>1.0068416595458984E-3</c:v>
                </c:pt>
                <c:pt idx="58832">
                  <c:v>1.007080078125E-3</c:v>
                </c:pt>
                <c:pt idx="58833">
                  <c:v>1.0080337524414063E-3</c:v>
                </c:pt>
                <c:pt idx="58834">
                  <c:v>1.007080078125E-3</c:v>
                </c:pt>
                <c:pt idx="58835">
                  <c:v>1.0068416595458984E-3</c:v>
                </c:pt>
                <c:pt idx="58836">
                  <c:v>1.007080078125E-3</c:v>
                </c:pt>
                <c:pt idx="58837">
                  <c:v>1.0068416595458984E-3</c:v>
                </c:pt>
                <c:pt idx="58838">
                  <c:v>1.007080078125E-3</c:v>
                </c:pt>
                <c:pt idx="58839">
                  <c:v>1.007080078125E-3</c:v>
                </c:pt>
                <c:pt idx="58840">
                  <c:v>1.0068416595458984E-3</c:v>
                </c:pt>
                <c:pt idx="58841">
                  <c:v>1.007080078125E-3</c:v>
                </c:pt>
                <c:pt idx="58842">
                  <c:v>1.007080078125E-3</c:v>
                </c:pt>
                <c:pt idx="58843">
                  <c:v>1.0068416595458984E-3</c:v>
                </c:pt>
                <c:pt idx="58844">
                  <c:v>1.007080078125E-3</c:v>
                </c:pt>
                <c:pt idx="58845">
                  <c:v>1.0080337524414063E-3</c:v>
                </c:pt>
                <c:pt idx="58846">
                  <c:v>1.007080078125E-3</c:v>
                </c:pt>
                <c:pt idx="58847">
                  <c:v>1.0068416595458984E-3</c:v>
                </c:pt>
                <c:pt idx="58848">
                  <c:v>1.007080078125E-3</c:v>
                </c:pt>
                <c:pt idx="58849">
                  <c:v>1.007080078125E-3</c:v>
                </c:pt>
                <c:pt idx="58850">
                  <c:v>1.0068416595458984E-3</c:v>
                </c:pt>
                <c:pt idx="58851">
                  <c:v>1.007080078125E-3</c:v>
                </c:pt>
                <c:pt idx="58852">
                  <c:v>1.007080078125E-3</c:v>
                </c:pt>
                <c:pt idx="58853">
                  <c:v>1.0068416595458984E-3</c:v>
                </c:pt>
                <c:pt idx="58854">
                  <c:v>1.007080078125E-3</c:v>
                </c:pt>
                <c:pt idx="58855">
                  <c:v>1.007080078125E-3</c:v>
                </c:pt>
                <c:pt idx="58856">
                  <c:v>1.0068416595458984E-3</c:v>
                </c:pt>
                <c:pt idx="58857">
                  <c:v>1.007080078125E-3</c:v>
                </c:pt>
                <c:pt idx="58858">
                  <c:v>1.0080337524414063E-3</c:v>
                </c:pt>
                <c:pt idx="58859">
                  <c:v>1.0068416595458984E-3</c:v>
                </c:pt>
                <c:pt idx="58860">
                  <c:v>1.007080078125E-3</c:v>
                </c:pt>
                <c:pt idx="58861">
                  <c:v>1.007080078125E-3</c:v>
                </c:pt>
                <c:pt idx="58862">
                  <c:v>1.0068416595458984E-3</c:v>
                </c:pt>
                <c:pt idx="58863">
                  <c:v>1.007080078125E-3</c:v>
                </c:pt>
                <c:pt idx="58864">
                  <c:v>1.007080078125E-3</c:v>
                </c:pt>
                <c:pt idx="58865">
                  <c:v>1.0068416595458984E-3</c:v>
                </c:pt>
                <c:pt idx="58866">
                  <c:v>1.007080078125E-3</c:v>
                </c:pt>
                <c:pt idx="58867">
                  <c:v>1.007080078125E-3</c:v>
                </c:pt>
                <c:pt idx="58868">
                  <c:v>1.0068416595458984E-3</c:v>
                </c:pt>
                <c:pt idx="58869">
                  <c:v>1.007080078125E-3</c:v>
                </c:pt>
                <c:pt idx="58870">
                  <c:v>1.0080337524414063E-3</c:v>
                </c:pt>
                <c:pt idx="58871">
                  <c:v>1.007080078125E-3</c:v>
                </c:pt>
                <c:pt idx="58872">
                  <c:v>1.0068416595458984E-3</c:v>
                </c:pt>
                <c:pt idx="58873">
                  <c:v>1.007080078125E-3</c:v>
                </c:pt>
                <c:pt idx="58874">
                  <c:v>1.007080078125E-3</c:v>
                </c:pt>
                <c:pt idx="58875">
                  <c:v>1.0068416595458984E-3</c:v>
                </c:pt>
                <c:pt idx="58876">
                  <c:v>1.007080078125E-3</c:v>
                </c:pt>
                <c:pt idx="58877">
                  <c:v>1.007080078125E-3</c:v>
                </c:pt>
                <c:pt idx="58878">
                  <c:v>1.0068416595458984E-3</c:v>
                </c:pt>
                <c:pt idx="58879">
                  <c:v>1.007080078125E-3</c:v>
                </c:pt>
                <c:pt idx="58880">
                  <c:v>1.007080078125E-3</c:v>
                </c:pt>
                <c:pt idx="58881">
                  <c:v>1.0068416595458984E-3</c:v>
                </c:pt>
                <c:pt idx="58882">
                  <c:v>1.007080078125E-3</c:v>
                </c:pt>
                <c:pt idx="58883">
                  <c:v>1.0080337524414063E-3</c:v>
                </c:pt>
                <c:pt idx="58884">
                  <c:v>1.0068416595458984E-3</c:v>
                </c:pt>
                <c:pt idx="58885">
                  <c:v>1.007080078125E-3</c:v>
                </c:pt>
                <c:pt idx="58886">
                  <c:v>1.007080078125E-3</c:v>
                </c:pt>
                <c:pt idx="58887">
                  <c:v>1.0068416595458984E-3</c:v>
                </c:pt>
                <c:pt idx="58888">
                  <c:v>1.007080078125E-3</c:v>
                </c:pt>
                <c:pt idx="58889">
                  <c:v>1.007080078125E-3</c:v>
                </c:pt>
                <c:pt idx="58890">
                  <c:v>1.0068416595458984E-3</c:v>
                </c:pt>
                <c:pt idx="58891">
                  <c:v>1.007080078125E-3</c:v>
                </c:pt>
                <c:pt idx="58892">
                  <c:v>1.007080078125E-3</c:v>
                </c:pt>
                <c:pt idx="58893">
                  <c:v>1.0068416595458984E-3</c:v>
                </c:pt>
                <c:pt idx="58894">
                  <c:v>1.007080078125E-3</c:v>
                </c:pt>
                <c:pt idx="58895">
                  <c:v>1.0080337524414063E-3</c:v>
                </c:pt>
                <c:pt idx="58896">
                  <c:v>1.007080078125E-3</c:v>
                </c:pt>
                <c:pt idx="58897">
                  <c:v>1.0068416595458984E-3</c:v>
                </c:pt>
                <c:pt idx="58898">
                  <c:v>1.007080078125E-3</c:v>
                </c:pt>
                <c:pt idx="58899">
                  <c:v>1.007080078125E-3</c:v>
                </c:pt>
                <c:pt idx="58900">
                  <c:v>1.0068416595458984E-3</c:v>
                </c:pt>
                <c:pt idx="58901">
                  <c:v>1.007080078125E-3</c:v>
                </c:pt>
                <c:pt idx="58902">
                  <c:v>1.007080078125E-3</c:v>
                </c:pt>
                <c:pt idx="58903">
                  <c:v>1.0068416595458984E-3</c:v>
                </c:pt>
                <c:pt idx="58904">
                  <c:v>1.007080078125E-3</c:v>
                </c:pt>
                <c:pt idx="58905">
                  <c:v>1.007080078125E-3</c:v>
                </c:pt>
                <c:pt idx="58906">
                  <c:v>1.0068416595458984E-3</c:v>
                </c:pt>
                <c:pt idx="58907">
                  <c:v>1.007080078125E-3</c:v>
                </c:pt>
                <c:pt idx="58908">
                  <c:v>1.0080337524414063E-3</c:v>
                </c:pt>
                <c:pt idx="58909">
                  <c:v>1.0068416595458984E-3</c:v>
                </c:pt>
                <c:pt idx="58910">
                  <c:v>1.007080078125E-3</c:v>
                </c:pt>
                <c:pt idx="58911">
                  <c:v>1.007080078125E-3</c:v>
                </c:pt>
                <c:pt idx="58912">
                  <c:v>1.0068416595458984E-3</c:v>
                </c:pt>
                <c:pt idx="58913">
                  <c:v>1.007080078125E-3</c:v>
                </c:pt>
                <c:pt idx="58914">
                  <c:v>1.007080078125E-3</c:v>
                </c:pt>
                <c:pt idx="58915">
                  <c:v>1.0068416595458984E-3</c:v>
                </c:pt>
                <c:pt idx="58916">
                  <c:v>1.007080078125E-3</c:v>
                </c:pt>
                <c:pt idx="58917">
                  <c:v>1.007080078125E-3</c:v>
                </c:pt>
                <c:pt idx="58918">
                  <c:v>1.0068416595458984E-3</c:v>
                </c:pt>
                <c:pt idx="58919">
                  <c:v>1.007080078125E-3</c:v>
                </c:pt>
                <c:pt idx="58920">
                  <c:v>1.0080337524414063E-3</c:v>
                </c:pt>
                <c:pt idx="58921">
                  <c:v>1.007080078125E-3</c:v>
                </c:pt>
                <c:pt idx="58922">
                  <c:v>1.0068416595458984E-3</c:v>
                </c:pt>
                <c:pt idx="58923">
                  <c:v>1.007080078125E-3</c:v>
                </c:pt>
                <c:pt idx="58924">
                  <c:v>1.007080078125E-3</c:v>
                </c:pt>
                <c:pt idx="58925">
                  <c:v>1.0068416595458984E-3</c:v>
                </c:pt>
                <c:pt idx="58926">
                  <c:v>1.007080078125E-3</c:v>
                </c:pt>
                <c:pt idx="58927">
                  <c:v>1.007080078125E-3</c:v>
                </c:pt>
                <c:pt idx="58928">
                  <c:v>8.0568790435791016E-3</c:v>
                </c:pt>
                <c:pt idx="58929">
                  <c:v>1.007080078125E-3</c:v>
                </c:pt>
                <c:pt idx="58930">
                  <c:v>1.0068416595458984E-3</c:v>
                </c:pt>
                <c:pt idx="58931">
                  <c:v>1.007080078125E-3</c:v>
                </c:pt>
                <c:pt idx="58932">
                  <c:v>1.007080078125E-3</c:v>
                </c:pt>
                <c:pt idx="58933">
                  <c:v>1.0068416595458984E-3</c:v>
                </c:pt>
                <c:pt idx="58934">
                  <c:v>1.007080078125E-3</c:v>
                </c:pt>
                <c:pt idx="58935">
                  <c:v>1.007080078125E-3</c:v>
                </c:pt>
                <c:pt idx="58936">
                  <c:v>1.0068416595458984E-3</c:v>
                </c:pt>
                <c:pt idx="58937">
                  <c:v>1.007080078125E-3</c:v>
                </c:pt>
                <c:pt idx="58938">
                  <c:v>1.0080337524414063E-3</c:v>
                </c:pt>
                <c:pt idx="58939">
                  <c:v>1.007080078125E-3</c:v>
                </c:pt>
                <c:pt idx="58940">
                  <c:v>1.0068416595458984E-3</c:v>
                </c:pt>
                <c:pt idx="58941">
                  <c:v>1.007080078125E-3</c:v>
                </c:pt>
                <c:pt idx="58942">
                  <c:v>1.007080078125E-3</c:v>
                </c:pt>
                <c:pt idx="58943">
                  <c:v>1.0068416595458984E-3</c:v>
                </c:pt>
                <c:pt idx="58944">
                  <c:v>1.007080078125E-3</c:v>
                </c:pt>
                <c:pt idx="58945">
                  <c:v>1.007080078125E-3</c:v>
                </c:pt>
                <c:pt idx="58946">
                  <c:v>1.0068416595458984E-3</c:v>
                </c:pt>
                <c:pt idx="58947">
                  <c:v>1.007080078125E-3</c:v>
                </c:pt>
                <c:pt idx="58948">
                  <c:v>1.007080078125E-3</c:v>
                </c:pt>
                <c:pt idx="58949">
                  <c:v>1.0068416595458984E-3</c:v>
                </c:pt>
                <c:pt idx="58950">
                  <c:v>1.007080078125E-3</c:v>
                </c:pt>
                <c:pt idx="58951">
                  <c:v>1.0080337524414063E-3</c:v>
                </c:pt>
                <c:pt idx="58952">
                  <c:v>1.0068416595458984E-3</c:v>
                </c:pt>
                <c:pt idx="58953">
                  <c:v>1.007080078125E-3</c:v>
                </c:pt>
                <c:pt idx="58954">
                  <c:v>1.007080078125E-3</c:v>
                </c:pt>
                <c:pt idx="58955">
                  <c:v>1.0068416595458984E-3</c:v>
                </c:pt>
                <c:pt idx="58956">
                  <c:v>1.007080078125E-3</c:v>
                </c:pt>
                <c:pt idx="58957">
                  <c:v>1.007080078125E-3</c:v>
                </c:pt>
                <c:pt idx="58958">
                  <c:v>1.0068416595458984E-3</c:v>
                </c:pt>
                <c:pt idx="58959">
                  <c:v>1.007080078125E-3</c:v>
                </c:pt>
                <c:pt idx="58960">
                  <c:v>1.007080078125E-3</c:v>
                </c:pt>
                <c:pt idx="58961">
                  <c:v>1.0068416595458984E-3</c:v>
                </c:pt>
                <c:pt idx="58962">
                  <c:v>1.007080078125E-3</c:v>
                </c:pt>
                <c:pt idx="58963">
                  <c:v>1.0080337524414063E-3</c:v>
                </c:pt>
                <c:pt idx="58964">
                  <c:v>1.007080078125E-3</c:v>
                </c:pt>
                <c:pt idx="58965">
                  <c:v>1.0068416595458984E-3</c:v>
                </c:pt>
                <c:pt idx="58966">
                  <c:v>1.007080078125E-3</c:v>
                </c:pt>
                <c:pt idx="58967">
                  <c:v>1.007080078125E-3</c:v>
                </c:pt>
                <c:pt idx="58968">
                  <c:v>1.0068416595458984E-3</c:v>
                </c:pt>
                <c:pt idx="58969">
                  <c:v>1.007080078125E-3</c:v>
                </c:pt>
                <c:pt idx="58970">
                  <c:v>1.007080078125E-3</c:v>
                </c:pt>
                <c:pt idx="58971">
                  <c:v>1.0068416595458984E-3</c:v>
                </c:pt>
                <c:pt idx="58972">
                  <c:v>1.007080078125E-3</c:v>
                </c:pt>
                <c:pt idx="58973">
                  <c:v>1.007080078125E-3</c:v>
                </c:pt>
                <c:pt idx="58974">
                  <c:v>1.0068416595458984E-3</c:v>
                </c:pt>
                <c:pt idx="58975">
                  <c:v>1.007080078125E-3</c:v>
                </c:pt>
                <c:pt idx="58976">
                  <c:v>1.0080337524414063E-3</c:v>
                </c:pt>
                <c:pt idx="58977">
                  <c:v>1.0068416595458984E-3</c:v>
                </c:pt>
                <c:pt idx="58978">
                  <c:v>1.007080078125E-3</c:v>
                </c:pt>
                <c:pt idx="58979">
                  <c:v>1.007080078125E-3</c:v>
                </c:pt>
                <c:pt idx="58980">
                  <c:v>1.0068416595458984E-3</c:v>
                </c:pt>
                <c:pt idx="58981">
                  <c:v>1.007080078125E-3</c:v>
                </c:pt>
                <c:pt idx="58982">
                  <c:v>1.007080078125E-3</c:v>
                </c:pt>
                <c:pt idx="58983">
                  <c:v>1.0068416595458984E-3</c:v>
                </c:pt>
                <c:pt idx="58984">
                  <c:v>1.007080078125E-3</c:v>
                </c:pt>
                <c:pt idx="58985">
                  <c:v>1.007080078125E-3</c:v>
                </c:pt>
                <c:pt idx="58986">
                  <c:v>1.0068416595458984E-3</c:v>
                </c:pt>
                <c:pt idx="58987">
                  <c:v>1.007080078125E-3</c:v>
                </c:pt>
                <c:pt idx="58988">
                  <c:v>1.0080337524414063E-3</c:v>
                </c:pt>
                <c:pt idx="58989">
                  <c:v>1.007080078125E-3</c:v>
                </c:pt>
                <c:pt idx="58990">
                  <c:v>1.0068416595458984E-3</c:v>
                </c:pt>
                <c:pt idx="58991">
                  <c:v>1.007080078125E-3</c:v>
                </c:pt>
                <c:pt idx="58992">
                  <c:v>1.007080078125E-3</c:v>
                </c:pt>
                <c:pt idx="58993">
                  <c:v>1.0068416595458984E-3</c:v>
                </c:pt>
                <c:pt idx="58994">
                  <c:v>1.007080078125E-3</c:v>
                </c:pt>
                <c:pt idx="58995">
                  <c:v>1.007080078125E-3</c:v>
                </c:pt>
                <c:pt idx="58996">
                  <c:v>1.0068416595458984E-3</c:v>
                </c:pt>
                <c:pt idx="58997">
                  <c:v>1.007080078125E-3</c:v>
                </c:pt>
                <c:pt idx="58998">
                  <c:v>1.007080078125E-3</c:v>
                </c:pt>
                <c:pt idx="58999">
                  <c:v>1.0068416595458984E-3</c:v>
                </c:pt>
                <c:pt idx="59000">
                  <c:v>1.007080078125E-3</c:v>
                </c:pt>
                <c:pt idx="59001">
                  <c:v>1.0080337524414063E-3</c:v>
                </c:pt>
                <c:pt idx="59002">
                  <c:v>1.0068416595458984E-3</c:v>
                </c:pt>
                <c:pt idx="59003">
                  <c:v>1.007080078125E-3</c:v>
                </c:pt>
                <c:pt idx="59004">
                  <c:v>1.007080078125E-3</c:v>
                </c:pt>
                <c:pt idx="59005">
                  <c:v>1.0068416595458984E-3</c:v>
                </c:pt>
                <c:pt idx="59006">
                  <c:v>1.007080078125E-3</c:v>
                </c:pt>
                <c:pt idx="59007">
                  <c:v>1.007080078125E-3</c:v>
                </c:pt>
                <c:pt idx="59008">
                  <c:v>1.0068416595458984E-3</c:v>
                </c:pt>
                <c:pt idx="59009">
                  <c:v>1.007080078125E-3</c:v>
                </c:pt>
                <c:pt idx="59010">
                  <c:v>1.007080078125E-3</c:v>
                </c:pt>
                <c:pt idx="59011">
                  <c:v>1.0068416595458984E-3</c:v>
                </c:pt>
                <c:pt idx="59012">
                  <c:v>1.007080078125E-3</c:v>
                </c:pt>
                <c:pt idx="59013">
                  <c:v>1.0080337524414063E-3</c:v>
                </c:pt>
                <c:pt idx="59014">
                  <c:v>1.007080078125E-3</c:v>
                </c:pt>
                <c:pt idx="59015">
                  <c:v>1.0068416595458984E-3</c:v>
                </c:pt>
                <c:pt idx="59016">
                  <c:v>1.007080078125E-3</c:v>
                </c:pt>
                <c:pt idx="59017">
                  <c:v>1.007080078125E-3</c:v>
                </c:pt>
                <c:pt idx="59018">
                  <c:v>1.0068416595458984E-3</c:v>
                </c:pt>
                <c:pt idx="59019">
                  <c:v>1.007080078125E-3</c:v>
                </c:pt>
                <c:pt idx="59020">
                  <c:v>1.007080078125E-3</c:v>
                </c:pt>
                <c:pt idx="59021">
                  <c:v>1.0068416595458984E-3</c:v>
                </c:pt>
                <c:pt idx="59022">
                  <c:v>1.007080078125E-3</c:v>
                </c:pt>
                <c:pt idx="59023">
                  <c:v>1.007080078125E-3</c:v>
                </c:pt>
                <c:pt idx="59024">
                  <c:v>1.0068416595458984E-3</c:v>
                </c:pt>
                <c:pt idx="59025">
                  <c:v>1.007080078125E-3</c:v>
                </c:pt>
                <c:pt idx="59026">
                  <c:v>1.0080337524414063E-3</c:v>
                </c:pt>
                <c:pt idx="59027">
                  <c:v>1.0068416595458984E-3</c:v>
                </c:pt>
                <c:pt idx="59028">
                  <c:v>7.0490837097167969E-3</c:v>
                </c:pt>
                <c:pt idx="59029">
                  <c:v>1.007080078125E-3</c:v>
                </c:pt>
                <c:pt idx="59030">
                  <c:v>1.0068416595458984E-3</c:v>
                </c:pt>
                <c:pt idx="59031">
                  <c:v>1.007080078125E-3</c:v>
                </c:pt>
                <c:pt idx="59032">
                  <c:v>1.0080337524414063E-3</c:v>
                </c:pt>
                <c:pt idx="59033">
                  <c:v>1.007080078125E-3</c:v>
                </c:pt>
                <c:pt idx="59034">
                  <c:v>1.0068416595458984E-3</c:v>
                </c:pt>
                <c:pt idx="59035">
                  <c:v>1.007080078125E-3</c:v>
                </c:pt>
                <c:pt idx="59036">
                  <c:v>1.007080078125E-3</c:v>
                </c:pt>
                <c:pt idx="59037">
                  <c:v>1.0068416595458984E-3</c:v>
                </c:pt>
                <c:pt idx="59038">
                  <c:v>1.007080078125E-3</c:v>
                </c:pt>
                <c:pt idx="59039">
                  <c:v>1.007080078125E-3</c:v>
                </c:pt>
                <c:pt idx="59040">
                  <c:v>1.0068416595458984E-3</c:v>
                </c:pt>
                <c:pt idx="59041">
                  <c:v>1.007080078125E-3</c:v>
                </c:pt>
                <c:pt idx="59042">
                  <c:v>1.007080078125E-3</c:v>
                </c:pt>
                <c:pt idx="59043">
                  <c:v>1.0068416595458984E-3</c:v>
                </c:pt>
                <c:pt idx="59044">
                  <c:v>1.007080078125E-3</c:v>
                </c:pt>
                <c:pt idx="59045">
                  <c:v>1.0080337524414063E-3</c:v>
                </c:pt>
                <c:pt idx="59046">
                  <c:v>1.0068416595458984E-3</c:v>
                </c:pt>
                <c:pt idx="59047">
                  <c:v>1.007080078125E-3</c:v>
                </c:pt>
                <c:pt idx="59048">
                  <c:v>1.007080078125E-3</c:v>
                </c:pt>
                <c:pt idx="59049">
                  <c:v>1.0068416595458984E-3</c:v>
                </c:pt>
                <c:pt idx="59050">
                  <c:v>1.007080078125E-3</c:v>
                </c:pt>
                <c:pt idx="59051">
                  <c:v>1.007080078125E-3</c:v>
                </c:pt>
                <c:pt idx="59052">
                  <c:v>1.0068416595458984E-3</c:v>
                </c:pt>
                <c:pt idx="59053">
                  <c:v>1.007080078125E-3</c:v>
                </c:pt>
                <c:pt idx="59054">
                  <c:v>1.007080078125E-3</c:v>
                </c:pt>
                <c:pt idx="59055">
                  <c:v>1.0068416595458984E-3</c:v>
                </c:pt>
                <c:pt idx="59056">
                  <c:v>1.007080078125E-3</c:v>
                </c:pt>
                <c:pt idx="59057">
                  <c:v>1.0080337524414063E-3</c:v>
                </c:pt>
                <c:pt idx="59058">
                  <c:v>1.007080078125E-3</c:v>
                </c:pt>
                <c:pt idx="59059">
                  <c:v>1.0068416595458984E-3</c:v>
                </c:pt>
                <c:pt idx="59060">
                  <c:v>1.007080078125E-3</c:v>
                </c:pt>
                <c:pt idx="59061">
                  <c:v>1.007080078125E-3</c:v>
                </c:pt>
                <c:pt idx="59062">
                  <c:v>1.0068416595458984E-3</c:v>
                </c:pt>
                <c:pt idx="59063">
                  <c:v>1.007080078125E-3</c:v>
                </c:pt>
                <c:pt idx="59064">
                  <c:v>1.007080078125E-3</c:v>
                </c:pt>
                <c:pt idx="59065">
                  <c:v>1.0068416595458984E-3</c:v>
                </c:pt>
                <c:pt idx="59066">
                  <c:v>1.007080078125E-3</c:v>
                </c:pt>
                <c:pt idx="59067">
                  <c:v>1.007080078125E-3</c:v>
                </c:pt>
                <c:pt idx="59068">
                  <c:v>1.0068416595458984E-3</c:v>
                </c:pt>
                <c:pt idx="59069">
                  <c:v>1.0080337524414063E-3</c:v>
                </c:pt>
                <c:pt idx="59070">
                  <c:v>1.007080078125E-3</c:v>
                </c:pt>
                <c:pt idx="59071">
                  <c:v>1.0068416595458984E-3</c:v>
                </c:pt>
                <c:pt idx="59072">
                  <c:v>1.007080078125E-3</c:v>
                </c:pt>
                <c:pt idx="59073">
                  <c:v>1.007080078125E-3</c:v>
                </c:pt>
                <c:pt idx="59074">
                  <c:v>1.0068416595458984E-3</c:v>
                </c:pt>
                <c:pt idx="59075">
                  <c:v>1.007080078125E-3</c:v>
                </c:pt>
                <c:pt idx="59076">
                  <c:v>1.007080078125E-3</c:v>
                </c:pt>
                <c:pt idx="59077">
                  <c:v>1.0068416595458984E-3</c:v>
                </c:pt>
                <c:pt idx="59078">
                  <c:v>1.007080078125E-3</c:v>
                </c:pt>
                <c:pt idx="59079">
                  <c:v>1.007080078125E-3</c:v>
                </c:pt>
                <c:pt idx="59080">
                  <c:v>1.0068416595458984E-3</c:v>
                </c:pt>
                <c:pt idx="59081">
                  <c:v>1.007080078125E-3</c:v>
                </c:pt>
                <c:pt idx="59082">
                  <c:v>1.0080337524414063E-3</c:v>
                </c:pt>
                <c:pt idx="59083">
                  <c:v>1.007080078125E-3</c:v>
                </c:pt>
                <c:pt idx="59084">
                  <c:v>1.0068416595458984E-3</c:v>
                </c:pt>
                <c:pt idx="59085">
                  <c:v>1.007080078125E-3</c:v>
                </c:pt>
                <c:pt idx="59086">
                  <c:v>1.007080078125E-3</c:v>
                </c:pt>
                <c:pt idx="59087">
                  <c:v>1.0068416595458984E-3</c:v>
                </c:pt>
                <c:pt idx="59088">
                  <c:v>1.007080078125E-3</c:v>
                </c:pt>
                <c:pt idx="59089">
                  <c:v>1.007080078125E-3</c:v>
                </c:pt>
                <c:pt idx="59090">
                  <c:v>1.0068416595458984E-3</c:v>
                </c:pt>
                <c:pt idx="59091">
                  <c:v>1.007080078125E-3</c:v>
                </c:pt>
                <c:pt idx="59092">
                  <c:v>1.007080078125E-3</c:v>
                </c:pt>
                <c:pt idx="59093">
                  <c:v>1.0068416595458984E-3</c:v>
                </c:pt>
                <c:pt idx="59094">
                  <c:v>1.0080337524414063E-3</c:v>
                </c:pt>
                <c:pt idx="59095">
                  <c:v>1.007080078125E-3</c:v>
                </c:pt>
                <c:pt idx="59096">
                  <c:v>1.0068416595458984E-3</c:v>
                </c:pt>
                <c:pt idx="59097">
                  <c:v>1.007080078125E-3</c:v>
                </c:pt>
                <c:pt idx="59098">
                  <c:v>1.007080078125E-3</c:v>
                </c:pt>
                <c:pt idx="59099">
                  <c:v>1.0068416595458984E-3</c:v>
                </c:pt>
                <c:pt idx="59100">
                  <c:v>1.007080078125E-3</c:v>
                </c:pt>
                <c:pt idx="59101">
                  <c:v>1.007080078125E-3</c:v>
                </c:pt>
                <c:pt idx="59102">
                  <c:v>1.0068416595458984E-3</c:v>
                </c:pt>
                <c:pt idx="59103">
                  <c:v>1.007080078125E-3</c:v>
                </c:pt>
                <c:pt idx="59104">
                  <c:v>1.007080078125E-3</c:v>
                </c:pt>
                <c:pt idx="59105">
                  <c:v>1.0068416595458984E-3</c:v>
                </c:pt>
                <c:pt idx="59106">
                  <c:v>1.007080078125E-3</c:v>
                </c:pt>
                <c:pt idx="59107">
                  <c:v>1.0080337524414063E-3</c:v>
                </c:pt>
                <c:pt idx="59108">
                  <c:v>1.007080078125E-3</c:v>
                </c:pt>
                <c:pt idx="59109">
                  <c:v>1.0068416595458984E-3</c:v>
                </c:pt>
                <c:pt idx="59110">
                  <c:v>1.007080078125E-3</c:v>
                </c:pt>
                <c:pt idx="59111">
                  <c:v>1.007080078125E-3</c:v>
                </c:pt>
                <c:pt idx="59112">
                  <c:v>1.0068416595458984E-3</c:v>
                </c:pt>
                <c:pt idx="59113">
                  <c:v>1.007080078125E-3</c:v>
                </c:pt>
                <c:pt idx="59114">
                  <c:v>1.007080078125E-3</c:v>
                </c:pt>
                <c:pt idx="59115">
                  <c:v>1.0068416595458984E-3</c:v>
                </c:pt>
                <c:pt idx="59116">
                  <c:v>1.007080078125E-3</c:v>
                </c:pt>
                <c:pt idx="59117">
                  <c:v>1.007080078125E-3</c:v>
                </c:pt>
                <c:pt idx="59118">
                  <c:v>1.0068416595458984E-3</c:v>
                </c:pt>
                <c:pt idx="59119">
                  <c:v>1.0080337524414063E-3</c:v>
                </c:pt>
                <c:pt idx="59120">
                  <c:v>1.007080078125E-3</c:v>
                </c:pt>
                <c:pt idx="59121">
                  <c:v>1.0068416595458984E-3</c:v>
                </c:pt>
                <c:pt idx="59122">
                  <c:v>1.007080078125E-3</c:v>
                </c:pt>
                <c:pt idx="59123">
                  <c:v>1.007080078125E-3</c:v>
                </c:pt>
                <c:pt idx="59124">
                  <c:v>1.0068416595458984E-3</c:v>
                </c:pt>
                <c:pt idx="59125">
                  <c:v>1.007080078125E-3</c:v>
                </c:pt>
                <c:pt idx="59126">
                  <c:v>1.007080078125E-3</c:v>
                </c:pt>
                <c:pt idx="59127">
                  <c:v>1.0068416595458984E-3</c:v>
                </c:pt>
                <c:pt idx="59128">
                  <c:v>1.007080078125E-3</c:v>
                </c:pt>
                <c:pt idx="59129">
                  <c:v>1.007080078125E-3</c:v>
                </c:pt>
                <c:pt idx="59130">
                  <c:v>1.0068416595458984E-3</c:v>
                </c:pt>
                <c:pt idx="59131">
                  <c:v>1.007080078125E-3</c:v>
                </c:pt>
                <c:pt idx="59132">
                  <c:v>1.0080337524414063E-3</c:v>
                </c:pt>
                <c:pt idx="59133">
                  <c:v>1.007080078125E-3</c:v>
                </c:pt>
                <c:pt idx="59134">
                  <c:v>1.0068416595458984E-3</c:v>
                </c:pt>
                <c:pt idx="59135">
                  <c:v>1.007080078125E-3</c:v>
                </c:pt>
                <c:pt idx="59136">
                  <c:v>1.007080078125E-3</c:v>
                </c:pt>
                <c:pt idx="59137">
                  <c:v>1.0068416595458984E-3</c:v>
                </c:pt>
                <c:pt idx="59138">
                  <c:v>1.007080078125E-3</c:v>
                </c:pt>
                <c:pt idx="59139">
                  <c:v>1.007080078125E-3</c:v>
                </c:pt>
                <c:pt idx="59140">
                  <c:v>1.0068416595458984E-3</c:v>
                </c:pt>
                <c:pt idx="59141">
                  <c:v>1.007080078125E-3</c:v>
                </c:pt>
                <c:pt idx="59142">
                  <c:v>1.007080078125E-3</c:v>
                </c:pt>
                <c:pt idx="59143">
                  <c:v>1.0068416595458984E-3</c:v>
                </c:pt>
                <c:pt idx="59144">
                  <c:v>1.0080337524414063E-3</c:v>
                </c:pt>
                <c:pt idx="59145">
                  <c:v>1.007080078125E-3</c:v>
                </c:pt>
                <c:pt idx="59146">
                  <c:v>1.0068416595458984E-3</c:v>
                </c:pt>
                <c:pt idx="59147">
                  <c:v>1.007080078125E-3</c:v>
                </c:pt>
                <c:pt idx="59148">
                  <c:v>1.007080078125E-3</c:v>
                </c:pt>
                <c:pt idx="59149">
                  <c:v>1.0068416595458984E-3</c:v>
                </c:pt>
                <c:pt idx="59150">
                  <c:v>1.007080078125E-3</c:v>
                </c:pt>
                <c:pt idx="59151">
                  <c:v>1.007080078125E-3</c:v>
                </c:pt>
                <c:pt idx="59152">
                  <c:v>1.0068416595458984E-3</c:v>
                </c:pt>
                <c:pt idx="59153">
                  <c:v>1.007080078125E-3</c:v>
                </c:pt>
                <c:pt idx="59154">
                  <c:v>1.007080078125E-3</c:v>
                </c:pt>
                <c:pt idx="59155">
                  <c:v>1.0068416595458984E-3</c:v>
                </c:pt>
                <c:pt idx="59156">
                  <c:v>1.007080078125E-3</c:v>
                </c:pt>
                <c:pt idx="59157">
                  <c:v>1.0080337524414063E-3</c:v>
                </c:pt>
                <c:pt idx="59158">
                  <c:v>1.007080078125E-3</c:v>
                </c:pt>
                <c:pt idx="59159">
                  <c:v>1.0068416595458984E-3</c:v>
                </c:pt>
                <c:pt idx="59160">
                  <c:v>1.007080078125E-3</c:v>
                </c:pt>
                <c:pt idx="59161">
                  <c:v>1.007080078125E-3</c:v>
                </c:pt>
                <c:pt idx="59162">
                  <c:v>1.0068416595458984E-3</c:v>
                </c:pt>
                <c:pt idx="59163">
                  <c:v>1.007080078125E-3</c:v>
                </c:pt>
                <c:pt idx="59164">
                  <c:v>1.007080078125E-3</c:v>
                </c:pt>
                <c:pt idx="59165">
                  <c:v>1.0068416595458984E-3</c:v>
                </c:pt>
                <c:pt idx="59166">
                  <c:v>1.007080078125E-3</c:v>
                </c:pt>
                <c:pt idx="59167">
                  <c:v>1.007080078125E-3</c:v>
                </c:pt>
                <c:pt idx="59168">
                  <c:v>1.0068416595458984E-3</c:v>
                </c:pt>
                <c:pt idx="59169">
                  <c:v>1.0080337524414063E-3</c:v>
                </c:pt>
                <c:pt idx="59170">
                  <c:v>1.007080078125E-3</c:v>
                </c:pt>
                <c:pt idx="59171">
                  <c:v>1.0068416595458984E-3</c:v>
                </c:pt>
                <c:pt idx="59172">
                  <c:v>1.007080078125E-3</c:v>
                </c:pt>
                <c:pt idx="59173">
                  <c:v>1.007080078125E-3</c:v>
                </c:pt>
                <c:pt idx="59174">
                  <c:v>1.0068416595458984E-3</c:v>
                </c:pt>
                <c:pt idx="59175">
                  <c:v>1.007080078125E-3</c:v>
                </c:pt>
                <c:pt idx="59176">
                  <c:v>1.007080078125E-3</c:v>
                </c:pt>
                <c:pt idx="59177">
                  <c:v>1.0068416595458984E-3</c:v>
                </c:pt>
                <c:pt idx="59178">
                  <c:v>1.007080078125E-3</c:v>
                </c:pt>
                <c:pt idx="59179">
                  <c:v>1.007080078125E-3</c:v>
                </c:pt>
                <c:pt idx="59180">
                  <c:v>1.0068416595458984E-3</c:v>
                </c:pt>
                <c:pt idx="59181">
                  <c:v>1.007080078125E-3</c:v>
                </c:pt>
                <c:pt idx="59182">
                  <c:v>1.0080337524414063E-3</c:v>
                </c:pt>
                <c:pt idx="59183">
                  <c:v>1.007080078125E-3</c:v>
                </c:pt>
                <c:pt idx="59184">
                  <c:v>1.0068416595458984E-3</c:v>
                </c:pt>
                <c:pt idx="59185">
                  <c:v>1.007080078125E-3</c:v>
                </c:pt>
                <c:pt idx="59186">
                  <c:v>1.007080078125E-3</c:v>
                </c:pt>
                <c:pt idx="59187">
                  <c:v>1.0068416595458984E-3</c:v>
                </c:pt>
                <c:pt idx="59188">
                  <c:v>1.007080078125E-3</c:v>
                </c:pt>
                <c:pt idx="59189">
                  <c:v>1.007080078125E-3</c:v>
                </c:pt>
                <c:pt idx="59190">
                  <c:v>1.0068416595458984E-3</c:v>
                </c:pt>
                <c:pt idx="59191">
                  <c:v>1.007080078125E-3</c:v>
                </c:pt>
                <c:pt idx="59192">
                  <c:v>1.007080078125E-3</c:v>
                </c:pt>
                <c:pt idx="59193">
                  <c:v>1.0068416595458984E-3</c:v>
                </c:pt>
                <c:pt idx="59194">
                  <c:v>1.0080337524414063E-3</c:v>
                </c:pt>
                <c:pt idx="59195">
                  <c:v>1.007080078125E-3</c:v>
                </c:pt>
                <c:pt idx="59196">
                  <c:v>1.0068416595458984E-3</c:v>
                </c:pt>
                <c:pt idx="59197">
                  <c:v>1.007080078125E-3</c:v>
                </c:pt>
                <c:pt idx="59198">
                  <c:v>1.007080078125E-3</c:v>
                </c:pt>
                <c:pt idx="59199">
                  <c:v>1.0068416595458984E-3</c:v>
                </c:pt>
                <c:pt idx="59200">
                  <c:v>1.007080078125E-3</c:v>
                </c:pt>
                <c:pt idx="59201">
                  <c:v>1.007080078125E-3</c:v>
                </c:pt>
                <c:pt idx="59202">
                  <c:v>1.0068416595458984E-3</c:v>
                </c:pt>
                <c:pt idx="59203">
                  <c:v>1.007080078125E-3</c:v>
                </c:pt>
                <c:pt idx="59204">
                  <c:v>1.007080078125E-3</c:v>
                </c:pt>
                <c:pt idx="59205">
                  <c:v>1.0068416595458984E-3</c:v>
                </c:pt>
                <c:pt idx="59206">
                  <c:v>1.007080078125E-3</c:v>
                </c:pt>
                <c:pt idx="59207">
                  <c:v>1.0080337524414063E-3</c:v>
                </c:pt>
                <c:pt idx="59208">
                  <c:v>1.007080078125E-3</c:v>
                </c:pt>
                <c:pt idx="59209">
                  <c:v>1.0068416595458984E-3</c:v>
                </c:pt>
                <c:pt idx="59210">
                  <c:v>1.007080078125E-3</c:v>
                </c:pt>
                <c:pt idx="59211">
                  <c:v>1.007080078125E-3</c:v>
                </c:pt>
                <c:pt idx="59212">
                  <c:v>1.0068416595458984E-3</c:v>
                </c:pt>
                <c:pt idx="59213">
                  <c:v>1.007080078125E-3</c:v>
                </c:pt>
                <c:pt idx="59214">
                  <c:v>1.007080078125E-3</c:v>
                </c:pt>
                <c:pt idx="59215">
                  <c:v>1.0068416595458984E-3</c:v>
                </c:pt>
                <c:pt idx="59216">
                  <c:v>1.007080078125E-3</c:v>
                </c:pt>
                <c:pt idx="59217">
                  <c:v>1.007080078125E-3</c:v>
                </c:pt>
                <c:pt idx="59218">
                  <c:v>1.0068416595458984E-3</c:v>
                </c:pt>
                <c:pt idx="59219">
                  <c:v>1.0080337524414063E-3</c:v>
                </c:pt>
                <c:pt idx="59220">
                  <c:v>1.007080078125E-3</c:v>
                </c:pt>
                <c:pt idx="59221">
                  <c:v>1.0068416595458984E-3</c:v>
                </c:pt>
                <c:pt idx="59222">
                  <c:v>1.007080078125E-3</c:v>
                </c:pt>
                <c:pt idx="59223">
                  <c:v>1.007080078125E-3</c:v>
                </c:pt>
                <c:pt idx="59224">
                  <c:v>1.0068416595458984E-3</c:v>
                </c:pt>
                <c:pt idx="59225">
                  <c:v>1.007080078125E-3</c:v>
                </c:pt>
                <c:pt idx="59226">
                  <c:v>1.007080078125E-3</c:v>
                </c:pt>
                <c:pt idx="59227">
                  <c:v>1.0068416595458984E-3</c:v>
                </c:pt>
                <c:pt idx="59228">
                  <c:v>1.007080078125E-3</c:v>
                </c:pt>
                <c:pt idx="59229">
                  <c:v>1.007080078125E-3</c:v>
                </c:pt>
                <c:pt idx="59230">
                  <c:v>1.0068416595458984E-3</c:v>
                </c:pt>
                <c:pt idx="59231">
                  <c:v>1.007080078125E-3</c:v>
                </c:pt>
                <c:pt idx="59232">
                  <c:v>1.0080337524414063E-3</c:v>
                </c:pt>
                <c:pt idx="59233">
                  <c:v>1.007080078125E-3</c:v>
                </c:pt>
                <c:pt idx="59234">
                  <c:v>1.0068416595458984E-3</c:v>
                </c:pt>
                <c:pt idx="59235">
                  <c:v>1.007080078125E-3</c:v>
                </c:pt>
                <c:pt idx="59236">
                  <c:v>1.007080078125E-3</c:v>
                </c:pt>
                <c:pt idx="59237">
                  <c:v>1.0068416595458984E-3</c:v>
                </c:pt>
                <c:pt idx="59238">
                  <c:v>1.007080078125E-3</c:v>
                </c:pt>
                <c:pt idx="59239">
                  <c:v>1.007080078125E-3</c:v>
                </c:pt>
                <c:pt idx="59240">
                  <c:v>1.0068416595458984E-3</c:v>
                </c:pt>
                <c:pt idx="59241">
                  <c:v>1.007080078125E-3</c:v>
                </c:pt>
                <c:pt idx="59242">
                  <c:v>1.007080078125E-3</c:v>
                </c:pt>
                <c:pt idx="59243">
                  <c:v>1.0068416595458984E-3</c:v>
                </c:pt>
                <c:pt idx="59244">
                  <c:v>1.0080337524414063E-3</c:v>
                </c:pt>
                <c:pt idx="59245">
                  <c:v>1.007080078125E-3</c:v>
                </c:pt>
                <c:pt idx="59246">
                  <c:v>1.0068416595458984E-3</c:v>
                </c:pt>
                <c:pt idx="59247">
                  <c:v>1.007080078125E-3</c:v>
                </c:pt>
                <c:pt idx="59248">
                  <c:v>1.007080078125E-3</c:v>
                </c:pt>
                <c:pt idx="59249">
                  <c:v>1.0068416595458984E-3</c:v>
                </c:pt>
                <c:pt idx="59250">
                  <c:v>1.007080078125E-3</c:v>
                </c:pt>
                <c:pt idx="59251">
                  <c:v>1.007080078125E-3</c:v>
                </c:pt>
                <c:pt idx="59252">
                  <c:v>1.0068416595458984E-3</c:v>
                </c:pt>
                <c:pt idx="59253">
                  <c:v>1.007080078125E-3</c:v>
                </c:pt>
                <c:pt idx="59254">
                  <c:v>1.007080078125E-3</c:v>
                </c:pt>
                <c:pt idx="59255">
                  <c:v>1.0068416595458984E-3</c:v>
                </c:pt>
                <c:pt idx="59256">
                  <c:v>1.007080078125E-3</c:v>
                </c:pt>
                <c:pt idx="59257">
                  <c:v>1.0080337524414063E-3</c:v>
                </c:pt>
                <c:pt idx="59258">
                  <c:v>1.007080078125E-3</c:v>
                </c:pt>
                <c:pt idx="59259">
                  <c:v>1.0068416595458984E-3</c:v>
                </c:pt>
                <c:pt idx="59260">
                  <c:v>1.007080078125E-3</c:v>
                </c:pt>
                <c:pt idx="59261">
                  <c:v>1.007080078125E-3</c:v>
                </c:pt>
                <c:pt idx="59262">
                  <c:v>1.0068416595458984E-3</c:v>
                </c:pt>
                <c:pt idx="59263">
                  <c:v>1.007080078125E-3</c:v>
                </c:pt>
                <c:pt idx="59264">
                  <c:v>1.007080078125E-3</c:v>
                </c:pt>
                <c:pt idx="59265">
                  <c:v>1.0068416595458984E-3</c:v>
                </c:pt>
                <c:pt idx="59266">
                  <c:v>1.007080078125E-3</c:v>
                </c:pt>
                <c:pt idx="59267">
                  <c:v>1.007080078125E-3</c:v>
                </c:pt>
                <c:pt idx="59268">
                  <c:v>1.0068416595458984E-3</c:v>
                </c:pt>
                <c:pt idx="59269">
                  <c:v>1.0080337524414063E-3</c:v>
                </c:pt>
                <c:pt idx="59270">
                  <c:v>1.007080078125E-3</c:v>
                </c:pt>
                <c:pt idx="59271">
                  <c:v>1.0068416595458984E-3</c:v>
                </c:pt>
                <c:pt idx="59272">
                  <c:v>1.007080078125E-3</c:v>
                </c:pt>
                <c:pt idx="59273">
                  <c:v>1.007080078125E-3</c:v>
                </c:pt>
                <c:pt idx="59274">
                  <c:v>1.0068416595458984E-3</c:v>
                </c:pt>
                <c:pt idx="59275">
                  <c:v>1.007080078125E-3</c:v>
                </c:pt>
                <c:pt idx="59276">
                  <c:v>1.007080078125E-3</c:v>
                </c:pt>
                <c:pt idx="59277">
                  <c:v>1.0068416595458984E-3</c:v>
                </c:pt>
                <c:pt idx="59278">
                  <c:v>1.007080078125E-3</c:v>
                </c:pt>
                <c:pt idx="59279">
                  <c:v>1.007080078125E-3</c:v>
                </c:pt>
                <c:pt idx="59280">
                  <c:v>1.0068416595458984E-3</c:v>
                </c:pt>
                <c:pt idx="59281">
                  <c:v>1.007080078125E-3</c:v>
                </c:pt>
                <c:pt idx="59282">
                  <c:v>1.0080337524414063E-3</c:v>
                </c:pt>
                <c:pt idx="59283">
                  <c:v>1.007080078125E-3</c:v>
                </c:pt>
                <c:pt idx="59284">
                  <c:v>1.0068416595458984E-3</c:v>
                </c:pt>
                <c:pt idx="59285">
                  <c:v>1.007080078125E-3</c:v>
                </c:pt>
                <c:pt idx="59286">
                  <c:v>1.007080078125E-3</c:v>
                </c:pt>
                <c:pt idx="59287">
                  <c:v>1.0068416595458984E-3</c:v>
                </c:pt>
                <c:pt idx="59288">
                  <c:v>1.007080078125E-3</c:v>
                </c:pt>
                <c:pt idx="59289">
                  <c:v>1.007080078125E-3</c:v>
                </c:pt>
                <c:pt idx="59290">
                  <c:v>1.0068416595458984E-3</c:v>
                </c:pt>
                <c:pt idx="59291">
                  <c:v>1.007080078125E-3</c:v>
                </c:pt>
                <c:pt idx="59292">
                  <c:v>1.0068416595458984E-3</c:v>
                </c:pt>
                <c:pt idx="59293">
                  <c:v>1.007080078125E-3</c:v>
                </c:pt>
                <c:pt idx="59294">
                  <c:v>1.0080337524414063E-3</c:v>
                </c:pt>
                <c:pt idx="59295">
                  <c:v>1.007080078125E-3</c:v>
                </c:pt>
                <c:pt idx="59296">
                  <c:v>1.0068416595458984E-3</c:v>
                </c:pt>
                <c:pt idx="59297">
                  <c:v>1.007080078125E-3</c:v>
                </c:pt>
                <c:pt idx="59298">
                  <c:v>1.007080078125E-3</c:v>
                </c:pt>
                <c:pt idx="59299">
                  <c:v>1.0068416595458984E-3</c:v>
                </c:pt>
                <c:pt idx="59300">
                  <c:v>1.007080078125E-3</c:v>
                </c:pt>
                <c:pt idx="59301">
                  <c:v>1.007080078125E-3</c:v>
                </c:pt>
                <c:pt idx="59302">
                  <c:v>1.0068416595458984E-3</c:v>
                </c:pt>
                <c:pt idx="59303">
                  <c:v>1.007080078125E-3</c:v>
                </c:pt>
                <c:pt idx="59304">
                  <c:v>1.007080078125E-3</c:v>
                </c:pt>
                <c:pt idx="59305">
                  <c:v>1.0068416595458984E-3</c:v>
                </c:pt>
                <c:pt idx="59306">
                  <c:v>1.007080078125E-3</c:v>
                </c:pt>
                <c:pt idx="59307">
                  <c:v>1.0080337524414063E-3</c:v>
                </c:pt>
                <c:pt idx="59308">
                  <c:v>1.007080078125E-3</c:v>
                </c:pt>
                <c:pt idx="59309">
                  <c:v>1.0068416595458984E-3</c:v>
                </c:pt>
                <c:pt idx="59310">
                  <c:v>1.007080078125E-3</c:v>
                </c:pt>
                <c:pt idx="59311">
                  <c:v>1.007080078125E-3</c:v>
                </c:pt>
                <c:pt idx="59312">
                  <c:v>1.0068416595458984E-3</c:v>
                </c:pt>
                <c:pt idx="59313">
                  <c:v>1.007080078125E-3</c:v>
                </c:pt>
                <c:pt idx="59314">
                  <c:v>1.0068416595458984E-3</c:v>
                </c:pt>
                <c:pt idx="59315">
                  <c:v>1.007080078125E-3</c:v>
                </c:pt>
                <c:pt idx="59316">
                  <c:v>1.007080078125E-3</c:v>
                </c:pt>
                <c:pt idx="59317">
                  <c:v>1.0068416595458984E-3</c:v>
                </c:pt>
                <c:pt idx="59318">
                  <c:v>1.007080078125E-3</c:v>
                </c:pt>
                <c:pt idx="59319">
                  <c:v>1.0080337524414063E-3</c:v>
                </c:pt>
                <c:pt idx="59320">
                  <c:v>1.007080078125E-3</c:v>
                </c:pt>
                <c:pt idx="59321">
                  <c:v>1.0068416595458984E-3</c:v>
                </c:pt>
                <c:pt idx="59322">
                  <c:v>1.007080078125E-3</c:v>
                </c:pt>
                <c:pt idx="59323">
                  <c:v>1.007080078125E-3</c:v>
                </c:pt>
                <c:pt idx="59324">
                  <c:v>1.0068416595458984E-3</c:v>
                </c:pt>
                <c:pt idx="59325">
                  <c:v>1.007080078125E-3</c:v>
                </c:pt>
                <c:pt idx="59326">
                  <c:v>1.007080078125E-3</c:v>
                </c:pt>
                <c:pt idx="59327">
                  <c:v>1.0068416595458984E-3</c:v>
                </c:pt>
                <c:pt idx="59328">
                  <c:v>1.007080078125E-3</c:v>
                </c:pt>
                <c:pt idx="59329">
                  <c:v>3.0210018157958984E-3</c:v>
                </c:pt>
                <c:pt idx="59330">
                  <c:v>1.0080337524414063E-3</c:v>
                </c:pt>
                <c:pt idx="59331">
                  <c:v>1.007080078125E-3</c:v>
                </c:pt>
                <c:pt idx="59332">
                  <c:v>1.0068416595458984E-3</c:v>
                </c:pt>
                <c:pt idx="59333">
                  <c:v>1.007080078125E-3</c:v>
                </c:pt>
                <c:pt idx="59334">
                  <c:v>1.0068416595458984E-3</c:v>
                </c:pt>
                <c:pt idx="59335">
                  <c:v>1.007080078125E-3</c:v>
                </c:pt>
                <c:pt idx="59336">
                  <c:v>1.007080078125E-3</c:v>
                </c:pt>
                <c:pt idx="59337">
                  <c:v>1.0068416595458984E-3</c:v>
                </c:pt>
                <c:pt idx="59338">
                  <c:v>1.007080078125E-3</c:v>
                </c:pt>
                <c:pt idx="59339">
                  <c:v>1.007080078125E-3</c:v>
                </c:pt>
                <c:pt idx="59340">
                  <c:v>1.0068416595458984E-3</c:v>
                </c:pt>
                <c:pt idx="59341">
                  <c:v>1.007080078125E-3</c:v>
                </c:pt>
                <c:pt idx="59342">
                  <c:v>1.0080337524414063E-3</c:v>
                </c:pt>
                <c:pt idx="59343">
                  <c:v>1.007080078125E-3</c:v>
                </c:pt>
                <c:pt idx="59344">
                  <c:v>1.0068416595458984E-3</c:v>
                </c:pt>
                <c:pt idx="59345">
                  <c:v>1.007080078125E-3</c:v>
                </c:pt>
                <c:pt idx="59346">
                  <c:v>1.007080078125E-3</c:v>
                </c:pt>
                <c:pt idx="59347">
                  <c:v>1.0068416595458984E-3</c:v>
                </c:pt>
                <c:pt idx="59348">
                  <c:v>1.007080078125E-3</c:v>
                </c:pt>
                <c:pt idx="59349">
                  <c:v>1.007080078125E-3</c:v>
                </c:pt>
                <c:pt idx="59350">
                  <c:v>1.0068416595458984E-3</c:v>
                </c:pt>
                <c:pt idx="59351">
                  <c:v>1.007080078125E-3</c:v>
                </c:pt>
                <c:pt idx="59352">
                  <c:v>1.007080078125E-3</c:v>
                </c:pt>
                <c:pt idx="59353">
                  <c:v>1.0068416595458984E-3</c:v>
                </c:pt>
                <c:pt idx="59354">
                  <c:v>1.007080078125E-3</c:v>
                </c:pt>
                <c:pt idx="59355">
                  <c:v>1.0080337524414063E-3</c:v>
                </c:pt>
                <c:pt idx="59356">
                  <c:v>1.0068416595458984E-3</c:v>
                </c:pt>
                <c:pt idx="59357">
                  <c:v>1.007080078125E-3</c:v>
                </c:pt>
                <c:pt idx="59358">
                  <c:v>1.007080078125E-3</c:v>
                </c:pt>
                <c:pt idx="59359">
                  <c:v>1.0068416595458984E-3</c:v>
                </c:pt>
                <c:pt idx="59360">
                  <c:v>1.007080078125E-3</c:v>
                </c:pt>
                <c:pt idx="59361">
                  <c:v>1.007080078125E-3</c:v>
                </c:pt>
                <c:pt idx="59362">
                  <c:v>1.0068416595458984E-3</c:v>
                </c:pt>
                <c:pt idx="59363">
                  <c:v>1.007080078125E-3</c:v>
                </c:pt>
                <c:pt idx="59364">
                  <c:v>1.007080078125E-3</c:v>
                </c:pt>
                <c:pt idx="59365">
                  <c:v>1.0068416595458984E-3</c:v>
                </c:pt>
                <c:pt idx="59366">
                  <c:v>1.007080078125E-3</c:v>
                </c:pt>
                <c:pt idx="59367">
                  <c:v>1.0080337524414063E-3</c:v>
                </c:pt>
                <c:pt idx="59368">
                  <c:v>1.007080078125E-3</c:v>
                </c:pt>
                <c:pt idx="59369">
                  <c:v>1.0068416595458984E-3</c:v>
                </c:pt>
                <c:pt idx="59370">
                  <c:v>1.007080078125E-3</c:v>
                </c:pt>
                <c:pt idx="59371">
                  <c:v>1.007080078125E-3</c:v>
                </c:pt>
                <c:pt idx="59372">
                  <c:v>1.0068416595458984E-3</c:v>
                </c:pt>
                <c:pt idx="59373">
                  <c:v>1.007080078125E-3</c:v>
                </c:pt>
                <c:pt idx="59374">
                  <c:v>1.007080078125E-3</c:v>
                </c:pt>
                <c:pt idx="59375">
                  <c:v>1.0068416595458984E-3</c:v>
                </c:pt>
                <c:pt idx="59376">
                  <c:v>1.007080078125E-3</c:v>
                </c:pt>
                <c:pt idx="59377">
                  <c:v>1.007080078125E-3</c:v>
                </c:pt>
                <c:pt idx="59378">
                  <c:v>1.0068416595458984E-3</c:v>
                </c:pt>
                <c:pt idx="59379">
                  <c:v>1.007080078125E-3</c:v>
                </c:pt>
                <c:pt idx="59380">
                  <c:v>1.0080337524414063E-3</c:v>
                </c:pt>
                <c:pt idx="59381">
                  <c:v>1.0068416595458984E-3</c:v>
                </c:pt>
                <c:pt idx="59382">
                  <c:v>1.007080078125E-3</c:v>
                </c:pt>
                <c:pt idx="59383">
                  <c:v>1.007080078125E-3</c:v>
                </c:pt>
                <c:pt idx="59384">
                  <c:v>1.0068416595458984E-3</c:v>
                </c:pt>
                <c:pt idx="59385">
                  <c:v>1.007080078125E-3</c:v>
                </c:pt>
                <c:pt idx="59386">
                  <c:v>1.007080078125E-3</c:v>
                </c:pt>
                <c:pt idx="59387">
                  <c:v>1.0068416595458984E-3</c:v>
                </c:pt>
                <c:pt idx="59388">
                  <c:v>1.007080078125E-3</c:v>
                </c:pt>
                <c:pt idx="59389">
                  <c:v>1.007080078125E-3</c:v>
                </c:pt>
                <c:pt idx="59390">
                  <c:v>1.0068416595458984E-3</c:v>
                </c:pt>
                <c:pt idx="59391">
                  <c:v>1.007080078125E-3</c:v>
                </c:pt>
                <c:pt idx="59392">
                  <c:v>1.0080337524414063E-3</c:v>
                </c:pt>
                <c:pt idx="59393">
                  <c:v>1.007080078125E-3</c:v>
                </c:pt>
                <c:pt idx="59394">
                  <c:v>1.0068416595458984E-3</c:v>
                </c:pt>
                <c:pt idx="59395">
                  <c:v>1.007080078125E-3</c:v>
                </c:pt>
                <c:pt idx="59396">
                  <c:v>1.007080078125E-3</c:v>
                </c:pt>
                <c:pt idx="59397">
                  <c:v>1.0068416595458984E-3</c:v>
                </c:pt>
                <c:pt idx="59398">
                  <c:v>1.007080078125E-3</c:v>
                </c:pt>
                <c:pt idx="59399">
                  <c:v>1.007080078125E-3</c:v>
                </c:pt>
                <c:pt idx="59400">
                  <c:v>1.0068416595458984E-3</c:v>
                </c:pt>
                <c:pt idx="59401">
                  <c:v>1.007080078125E-3</c:v>
                </c:pt>
                <c:pt idx="59402">
                  <c:v>1.007080078125E-3</c:v>
                </c:pt>
                <c:pt idx="59403">
                  <c:v>1.0068416595458984E-3</c:v>
                </c:pt>
                <c:pt idx="59404">
                  <c:v>1.007080078125E-3</c:v>
                </c:pt>
                <c:pt idx="59405">
                  <c:v>1.0080337524414063E-3</c:v>
                </c:pt>
                <c:pt idx="59406">
                  <c:v>1.0068416595458984E-3</c:v>
                </c:pt>
                <c:pt idx="59407">
                  <c:v>1.007080078125E-3</c:v>
                </c:pt>
                <c:pt idx="59408">
                  <c:v>1.007080078125E-3</c:v>
                </c:pt>
                <c:pt idx="59409">
                  <c:v>1.0068416595458984E-3</c:v>
                </c:pt>
                <c:pt idx="59410">
                  <c:v>1.007080078125E-3</c:v>
                </c:pt>
                <c:pt idx="59411">
                  <c:v>1.007080078125E-3</c:v>
                </c:pt>
                <c:pt idx="59412">
                  <c:v>1.0068416595458984E-3</c:v>
                </c:pt>
                <c:pt idx="59413">
                  <c:v>1.007080078125E-3</c:v>
                </c:pt>
                <c:pt idx="59414">
                  <c:v>1.007080078125E-3</c:v>
                </c:pt>
                <c:pt idx="59415">
                  <c:v>1.0068416595458984E-3</c:v>
                </c:pt>
                <c:pt idx="59416">
                  <c:v>1.007080078125E-3</c:v>
                </c:pt>
                <c:pt idx="59417">
                  <c:v>1.0080337524414063E-3</c:v>
                </c:pt>
                <c:pt idx="59418">
                  <c:v>1.007080078125E-3</c:v>
                </c:pt>
                <c:pt idx="59419">
                  <c:v>1.0068416595458984E-3</c:v>
                </c:pt>
                <c:pt idx="59420">
                  <c:v>1.007080078125E-3</c:v>
                </c:pt>
                <c:pt idx="59421">
                  <c:v>1.007080078125E-3</c:v>
                </c:pt>
                <c:pt idx="59422">
                  <c:v>1.0068416595458984E-3</c:v>
                </c:pt>
                <c:pt idx="59423">
                  <c:v>1.007080078125E-3</c:v>
                </c:pt>
                <c:pt idx="59424">
                  <c:v>1.007080078125E-3</c:v>
                </c:pt>
                <c:pt idx="59425">
                  <c:v>1.0068416595458984E-3</c:v>
                </c:pt>
                <c:pt idx="59426">
                  <c:v>1.007080078125E-3</c:v>
                </c:pt>
                <c:pt idx="59427">
                  <c:v>1.007080078125E-3</c:v>
                </c:pt>
                <c:pt idx="59428">
                  <c:v>1.0068416595458984E-3</c:v>
                </c:pt>
                <c:pt idx="59429">
                  <c:v>1.007080078125E-3</c:v>
                </c:pt>
                <c:pt idx="59430">
                  <c:v>1.0080337524414063E-3</c:v>
                </c:pt>
                <c:pt idx="59431">
                  <c:v>1.0068416595458984E-3</c:v>
                </c:pt>
                <c:pt idx="59432">
                  <c:v>1.007080078125E-3</c:v>
                </c:pt>
                <c:pt idx="59433">
                  <c:v>1.007080078125E-3</c:v>
                </c:pt>
                <c:pt idx="59434">
                  <c:v>1.0068416595458984E-3</c:v>
                </c:pt>
                <c:pt idx="59435">
                  <c:v>1.007080078125E-3</c:v>
                </c:pt>
                <c:pt idx="59436">
                  <c:v>1.007080078125E-3</c:v>
                </c:pt>
                <c:pt idx="59437">
                  <c:v>1.0068416595458984E-3</c:v>
                </c:pt>
                <c:pt idx="59438">
                  <c:v>1.007080078125E-3</c:v>
                </c:pt>
                <c:pt idx="59439">
                  <c:v>1.007080078125E-3</c:v>
                </c:pt>
                <c:pt idx="59440">
                  <c:v>1.0068416595458984E-3</c:v>
                </c:pt>
                <c:pt idx="59441">
                  <c:v>1.007080078125E-3</c:v>
                </c:pt>
                <c:pt idx="59442">
                  <c:v>1.0080337524414063E-3</c:v>
                </c:pt>
                <c:pt idx="59443">
                  <c:v>1.007080078125E-3</c:v>
                </c:pt>
                <c:pt idx="59444">
                  <c:v>1.0068416595458984E-3</c:v>
                </c:pt>
                <c:pt idx="59445">
                  <c:v>1.007080078125E-3</c:v>
                </c:pt>
                <c:pt idx="59446">
                  <c:v>1.007080078125E-3</c:v>
                </c:pt>
                <c:pt idx="59447">
                  <c:v>1.0068416595458984E-3</c:v>
                </c:pt>
                <c:pt idx="59448">
                  <c:v>1.007080078125E-3</c:v>
                </c:pt>
                <c:pt idx="59449">
                  <c:v>1.007080078125E-3</c:v>
                </c:pt>
                <c:pt idx="59450">
                  <c:v>1.0068416595458984E-3</c:v>
                </c:pt>
                <c:pt idx="59451">
                  <c:v>1.007080078125E-3</c:v>
                </c:pt>
                <c:pt idx="59452">
                  <c:v>1.007080078125E-3</c:v>
                </c:pt>
                <c:pt idx="59453">
                  <c:v>1.0068416595458984E-3</c:v>
                </c:pt>
                <c:pt idx="59454">
                  <c:v>1.007080078125E-3</c:v>
                </c:pt>
                <c:pt idx="59455">
                  <c:v>1.0080337524414063E-3</c:v>
                </c:pt>
                <c:pt idx="59456">
                  <c:v>1.0068416595458984E-3</c:v>
                </c:pt>
                <c:pt idx="59457">
                  <c:v>1.007080078125E-3</c:v>
                </c:pt>
                <c:pt idx="59458">
                  <c:v>1.007080078125E-3</c:v>
                </c:pt>
                <c:pt idx="59459">
                  <c:v>1.0068416595458984E-3</c:v>
                </c:pt>
                <c:pt idx="59460">
                  <c:v>1.007080078125E-3</c:v>
                </c:pt>
                <c:pt idx="59461">
                  <c:v>1.007080078125E-3</c:v>
                </c:pt>
                <c:pt idx="59462">
                  <c:v>1.0068416595458984E-3</c:v>
                </c:pt>
                <c:pt idx="59463">
                  <c:v>1.007080078125E-3</c:v>
                </c:pt>
                <c:pt idx="59464">
                  <c:v>1.007080078125E-3</c:v>
                </c:pt>
                <c:pt idx="59465">
                  <c:v>1.0068416595458984E-3</c:v>
                </c:pt>
                <c:pt idx="59466">
                  <c:v>1.007080078125E-3</c:v>
                </c:pt>
                <c:pt idx="59467">
                  <c:v>1.0080337524414063E-3</c:v>
                </c:pt>
                <c:pt idx="59468">
                  <c:v>1.007080078125E-3</c:v>
                </c:pt>
                <c:pt idx="59469">
                  <c:v>1.0068416595458984E-3</c:v>
                </c:pt>
                <c:pt idx="59470">
                  <c:v>1.007080078125E-3</c:v>
                </c:pt>
                <c:pt idx="59471">
                  <c:v>1.007080078125E-3</c:v>
                </c:pt>
                <c:pt idx="59472">
                  <c:v>1.0068416595458984E-3</c:v>
                </c:pt>
                <c:pt idx="59473">
                  <c:v>1.007080078125E-3</c:v>
                </c:pt>
                <c:pt idx="59474">
                  <c:v>1.007080078125E-3</c:v>
                </c:pt>
                <c:pt idx="59475">
                  <c:v>1.0068416595458984E-3</c:v>
                </c:pt>
                <c:pt idx="59476">
                  <c:v>1.007080078125E-3</c:v>
                </c:pt>
                <c:pt idx="59477">
                  <c:v>1.007080078125E-3</c:v>
                </c:pt>
                <c:pt idx="59478">
                  <c:v>1.0068416595458984E-3</c:v>
                </c:pt>
                <c:pt idx="59479">
                  <c:v>1.007080078125E-3</c:v>
                </c:pt>
                <c:pt idx="59480">
                  <c:v>1.0080337524414063E-3</c:v>
                </c:pt>
                <c:pt idx="59481">
                  <c:v>1.0068416595458984E-3</c:v>
                </c:pt>
                <c:pt idx="59482">
                  <c:v>1.007080078125E-3</c:v>
                </c:pt>
                <c:pt idx="59483">
                  <c:v>1.007080078125E-3</c:v>
                </c:pt>
                <c:pt idx="59484">
                  <c:v>1.0068416595458984E-3</c:v>
                </c:pt>
                <c:pt idx="59485">
                  <c:v>1.007080078125E-3</c:v>
                </c:pt>
                <c:pt idx="59486">
                  <c:v>1.007080078125E-3</c:v>
                </c:pt>
                <c:pt idx="59487">
                  <c:v>1.0068416595458984E-3</c:v>
                </c:pt>
                <c:pt idx="59488">
                  <c:v>1.007080078125E-3</c:v>
                </c:pt>
                <c:pt idx="59489">
                  <c:v>1.007080078125E-3</c:v>
                </c:pt>
                <c:pt idx="59490">
                  <c:v>1.0068416595458984E-3</c:v>
                </c:pt>
                <c:pt idx="59491">
                  <c:v>1.007080078125E-3</c:v>
                </c:pt>
                <c:pt idx="59492">
                  <c:v>1.0080337524414063E-3</c:v>
                </c:pt>
                <c:pt idx="59493">
                  <c:v>1.007080078125E-3</c:v>
                </c:pt>
                <c:pt idx="59494">
                  <c:v>1.0068416595458984E-3</c:v>
                </c:pt>
                <c:pt idx="59495">
                  <c:v>1.007080078125E-3</c:v>
                </c:pt>
                <c:pt idx="59496">
                  <c:v>1.007080078125E-3</c:v>
                </c:pt>
                <c:pt idx="59497">
                  <c:v>1.0068416595458984E-3</c:v>
                </c:pt>
                <c:pt idx="59498">
                  <c:v>1.007080078125E-3</c:v>
                </c:pt>
                <c:pt idx="59499">
                  <c:v>1.007080078125E-3</c:v>
                </c:pt>
                <c:pt idx="59500">
                  <c:v>1.0068416595458984E-3</c:v>
                </c:pt>
                <c:pt idx="59501">
                  <c:v>1.007080078125E-3</c:v>
                </c:pt>
                <c:pt idx="59502">
                  <c:v>1.007080078125E-3</c:v>
                </c:pt>
                <c:pt idx="59503">
                  <c:v>1.0068416595458984E-3</c:v>
                </c:pt>
                <c:pt idx="59504">
                  <c:v>1.007080078125E-3</c:v>
                </c:pt>
                <c:pt idx="59505">
                  <c:v>1.0080337524414063E-3</c:v>
                </c:pt>
                <c:pt idx="59506">
                  <c:v>1.0068416595458984E-3</c:v>
                </c:pt>
                <c:pt idx="59507">
                  <c:v>1.007080078125E-3</c:v>
                </c:pt>
                <c:pt idx="59508">
                  <c:v>1.007080078125E-3</c:v>
                </c:pt>
                <c:pt idx="59509">
                  <c:v>1.0068416595458984E-3</c:v>
                </c:pt>
                <c:pt idx="59510">
                  <c:v>1.007080078125E-3</c:v>
                </c:pt>
                <c:pt idx="59511">
                  <c:v>1.007080078125E-3</c:v>
                </c:pt>
                <c:pt idx="59512">
                  <c:v>1.0068416595458984E-3</c:v>
                </c:pt>
                <c:pt idx="59513">
                  <c:v>1.007080078125E-3</c:v>
                </c:pt>
                <c:pt idx="59514">
                  <c:v>1.007080078125E-3</c:v>
                </c:pt>
                <c:pt idx="59515">
                  <c:v>1.0068416595458984E-3</c:v>
                </c:pt>
                <c:pt idx="59516">
                  <c:v>1.007080078125E-3</c:v>
                </c:pt>
                <c:pt idx="59517">
                  <c:v>1.0080337524414063E-3</c:v>
                </c:pt>
                <c:pt idx="59518">
                  <c:v>1.007080078125E-3</c:v>
                </c:pt>
                <c:pt idx="59519">
                  <c:v>1.0068416595458984E-3</c:v>
                </c:pt>
                <c:pt idx="59520">
                  <c:v>1.007080078125E-3</c:v>
                </c:pt>
                <c:pt idx="59521">
                  <c:v>1.007080078125E-3</c:v>
                </c:pt>
                <c:pt idx="59522">
                  <c:v>1.0068416595458984E-3</c:v>
                </c:pt>
                <c:pt idx="59523">
                  <c:v>1.007080078125E-3</c:v>
                </c:pt>
                <c:pt idx="59524">
                  <c:v>1.007080078125E-3</c:v>
                </c:pt>
                <c:pt idx="59525">
                  <c:v>1.0068416595458984E-3</c:v>
                </c:pt>
                <c:pt idx="59526">
                  <c:v>1.007080078125E-3</c:v>
                </c:pt>
                <c:pt idx="59527">
                  <c:v>1.007080078125E-3</c:v>
                </c:pt>
                <c:pt idx="59528">
                  <c:v>1.0068416595458984E-3</c:v>
                </c:pt>
                <c:pt idx="59529">
                  <c:v>1.007080078125E-3</c:v>
                </c:pt>
                <c:pt idx="59530">
                  <c:v>1.0080337524414063E-3</c:v>
                </c:pt>
                <c:pt idx="59531">
                  <c:v>1.0068416595458984E-3</c:v>
                </c:pt>
                <c:pt idx="59532">
                  <c:v>1.007080078125E-3</c:v>
                </c:pt>
                <c:pt idx="59533">
                  <c:v>1.007080078125E-3</c:v>
                </c:pt>
                <c:pt idx="59534">
                  <c:v>1.0068416595458984E-3</c:v>
                </c:pt>
                <c:pt idx="59535">
                  <c:v>1.007080078125E-3</c:v>
                </c:pt>
                <c:pt idx="59536">
                  <c:v>1.007080078125E-3</c:v>
                </c:pt>
                <c:pt idx="59537">
                  <c:v>1.0068416595458984E-3</c:v>
                </c:pt>
                <c:pt idx="59538">
                  <c:v>1.007080078125E-3</c:v>
                </c:pt>
                <c:pt idx="59539">
                  <c:v>1.007080078125E-3</c:v>
                </c:pt>
                <c:pt idx="59540">
                  <c:v>1.0068416595458984E-3</c:v>
                </c:pt>
                <c:pt idx="59541">
                  <c:v>1.007080078125E-3</c:v>
                </c:pt>
                <c:pt idx="59542">
                  <c:v>1.0080337524414063E-3</c:v>
                </c:pt>
                <c:pt idx="59543">
                  <c:v>1.007080078125E-3</c:v>
                </c:pt>
                <c:pt idx="59544">
                  <c:v>1.0068416595458984E-3</c:v>
                </c:pt>
                <c:pt idx="59545">
                  <c:v>1.007080078125E-3</c:v>
                </c:pt>
                <c:pt idx="59546">
                  <c:v>1.007080078125E-3</c:v>
                </c:pt>
                <c:pt idx="59547">
                  <c:v>1.0068416595458984E-3</c:v>
                </c:pt>
                <c:pt idx="59548">
                  <c:v>1.007080078125E-3</c:v>
                </c:pt>
                <c:pt idx="59549">
                  <c:v>1.007080078125E-3</c:v>
                </c:pt>
                <c:pt idx="59550">
                  <c:v>1.0068416595458984E-3</c:v>
                </c:pt>
                <c:pt idx="59551">
                  <c:v>1.007080078125E-3</c:v>
                </c:pt>
                <c:pt idx="59552">
                  <c:v>1.007080078125E-3</c:v>
                </c:pt>
                <c:pt idx="59553">
                  <c:v>1.0068416595458984E-3</c:v>
                </c:pt>
                <c:pt idx="59554">
                  <c:v>1.007080078125E-3</c:v>
                </c:pt>
                <c:pt idx="59555">
                  <c:v>1.0080337524414063E-3</c:v>
                </c:pt>
                <c:pt idx="59556">
                  <c:v>1.0068416595458984E-3</c:v>
                </c:pt>
                <c:pt idx="59557">
                  <c:v>1.007080078125E-3</c:v>
                </c:pt>
                <c:pt idx="59558">
                  <c:v>1.007080078125E-3</c:v>
                </c:pt>
                <c:pt idx="59559">
                  <c:v>1.0068416595458984E-3</c:v>
                </c:pt>
                <c:pt idx="59560">
                  <c:v>1.007080078125E-3</c:v>
                </c:pt>
                <c:pt idx="59561">
                  <c:v>1.007080078125E-3</c:v>
                </c:pt>
                <c:pt idx="59562">
                  <c:v>1.0068416595458984E-3</c:v>
                </c:pt>
                <c:pt idx="59563">
                  <c:v>1.007080078125E-3</c:v>
                </c:pt>
                <c:pt idx="59564">
                  <c:v>1.007080078125E-3</c:v>
                </c:pt>
                <c:pt idx="59565">
                  <c:v>1.0068416595458984E-3</c:v>
                </c:pt>
                <c:pt idx="59566">
                  <c:v>1.007080078125E-3</c:v>
                </c:pt>
                <c:pt idx="59567">
                  <c:v>1.0080337524414063E-3</c:v>
                </c:pt>
                <c:pt idx="59568">
                  <c:v>1.007080078125E-3</c:v>
                </c:pt>
                <c:pt idx="59569">
                  <c:v>1.0068416595458984E-3</c:v>
                </c:pt>
                <c:pt idx="59570">
                  <c:v>1.007080078125E-3</c:v>
                </c:pt>
                <c:pt idx="59571">
                  <c:v>1.007080078125E-3</c:v>
                </c:pt>
                <c:pt idx="59572">
                  <c:v>1.0068416595458984E-3</c:v>
                </c:pt>
                <c:pt idx="59573">
                  <c:v>1.007080078125E-3</c:v>
                </c:pt>
                <c:pt idx="59574">
                  <c:v>1.007080078125E-3</c:v>
                </c:pt>
                <c:pt idx="59575">
                  <c:v>1.0068416595458984E-3</c:v>
                </c:pt>
                <c:pt idx="59576">
                  <c:v>1.007080078125E-3</c:v>
                </c:pt>
                <c:pt idx="59577">
                  <c:v>1.007080078125E-3</c:v>
                </c:pt>
                <c:pt idx="59578">
                  <c:v>1.0068416595458984E-3</c:v>
                </c:pt>
                <c:pt idx="59579">
                  <c:v>1.0080337524414063E-3</c:v>
                </c:pt>
                <c:pt idx="59580">
                  <c:v>1.007080078125E-3</c:v>
                </c:pt>
                <c:pt idx="59581">
                  <c:v>1.0068416595458984E-3</c:v>
                </c:pt>
                <c:pt idx="59582">
                  <c:v>1.007080078125E-3</c:v>
                </c:pt>
                <c:pt idx="59583">
                  <c:v>1.007080078125E-3</c:v>
                </c:pt>
                <c:pt idx="59584">
                  <c:v>1.0068416595458984E-3</c:v>
                </c:pt>
                <c:pt idx="59585">
                  <c:v>1.007080078125E-3</c:v>
                </c:pt>
                <c:pt idx="59586">
                  <c:v>1.007080078125E-3</c:v>
                </c:pt>
                <c:pt idx="59587">
                  <c:v>1.0068416595458984E-3</c:v>
                </c:pt>
                <c:pt idx="59588">
                  <c:v>1.007080078125E-3</c:v>
                </c:pt>
                <c:pt idx="59589">
                  <c:v>1.007080078125E-3</c:v>
                </c:pt>
                <c:pt idx="59590">
                  <c:v>1.0068416595458984E-3</c:v>
                </c:pt>
                <c:pt idx="59591">
                  <c:v>1.007080078125E-3</c:v>
                </c:pt>
                <c:pt idx="59592">
                  <c:v>1.0080337524414063E-3</c:v>
                </c:pt>
                <c:pt idx="59593">
                  <c:v>1.007080078125E-3</c:v>
                </c:pt>
                <c:pt idx="59594">
                  <c:v>1.0068416595458984E-3</c:v>
                </c:pt>
                <c:pt idx="59595">
                  <c:v>1.007080078125E-3</c:v>
                </c:pt>
                <c:pt idx="59596">
                  <c:v>1.007080078125E-3</c:v>
                </c:pt>
                <c:pt idx="59597">
                  <c:v>1.0068416595458984E-3</c:v>
                </c:pt>
                <c:pt idx="59598">
                  <c:v>1.007080078125E-3</c:v>
                </c:pt>
                <c:pt idx="59599">
                  <c:v>1.007080078125E-3</c:v>
                </c:pt>
                <c:pt idx="59600">
                  <c:v>1.0068416595458984E-3</c:v>
                </c:pt>
                <c:pt idx="59601">
                  <c:v>1.007080078125E-3</c:v>
                </c:pt>
                <c:pt idx="59602">
                  <c:v>1.007080078125E-3</c:v>
                </c:pt>
                <c:pt idx="59603">
                  <c:v>1.0068416595458984E-3</c:v>
                </c:pt>
                <c:pt idx="59604">
                  <c:v>1.0080337524414063E-3</c:v>
                </c:pt>
                <c:pt idx="59605">
                  <c:v>1.007080078125E-3</c:v>
                </c:pt>
                <c:pt idx="59606">
                  <c:v>1.0068416595458984E-3</c:v>
                </c:pt>
                <c:pt idx="59607">
                  <c:v>1.007080078125E-3</c:v>
                </c:pt>
                <c:pt idx="59608">
                  <c:v>1.007080078125E-3</c:v>
                </c:pt>
                <c:pt idx="59609">
                  <c:v>1.0068416595458984E-3</c:v>
                </c:pt>
                <c:pt idx="59610">
                  <c:v>1.007080078125E-3</c:v>
                </c:pt>
                <c:pt idx="59611">
                  <c:v>1.007080078125E-3</c:v>
                </c:pt>
                <c:pt idx="59612">
                  <c:v>1.0068416595458984E-3</c:v>
                </c:pt>
                <c:pt idx="59613">
                  <c:v>1.007080078125E-3</c:v>
                </c:pt>
                <c:pt idx="59614">
                  <c:v>1.007080078125E-3</c:v>
                </c:pt>
                <c:pt idx="59615">
                  <c:v>1.0068416595458984E-3</c:v>
                </c:pt>
                <c:pt idx="59616">
                  <c:v>1.007080078125E-3</c:v>
                </c:pt>
                <c:pt idx="59617">
                  <c:v>1.0080337524414063E-3</c:v>
                </c:pt>
                <c:pt idx="59618">
                  <c:v>1.007080078125E-3</c:v>
                </c:pt>
                <c:pt idx="59619">
                  <c:v>1.0068416595458984E-3</c:v>
                </c:pt>
                <c:pt idx="59620">
                  <c:v>1.007080078125E-3</c:v>
                </c:pt>
                <c:pt idx="59621">
                  <c:v>1.007080078125E-3</c:v>
                </c:pt>
                <c:pt idx="59622">
                  <c:v>1.0068416595458984E-3</c:v>
                </c:pt>
                <c:pt idx="59623">
                  <c:v>1.007080078125E-3</c:v>
                </c:pt>
                <c:pt idx="59624">
                  <c:v>1.007080078125E-3</c:v>
                </c:pt>
                <c:pt idx="59625">
                  <c:v>1.0068416595458984E-3</c:v>
                </c:pt>
                <c:pt idx="59626">
                  <c:v>1.007080078125E-3</c:v>
                </c:pt>
                <c:pt idx="59627">
                  <c:v>1.007080078125E-3</c:v>
                </c:pt>
                <c:pt idx="59628">
                  <c:v>1.0068416595458984E-3</c:v>
                </c:pt>
                <c:pt idx="59629">
                  <c:v>1.0080337524414063E-3</c:v>
                </c:pt>
                <c:pt idx="59630">
                  <c:v>1.007080078125E-3</c:v>
                </c:pt>
                <c:pt idx="59631">
                  <c:v>1.0068416595458984E-3</c:v>
                </c:pt>
                <c:pt idx="59632">
                  <c:v>1.007080078125E-3</c:v>
                </c:pt>
                <c:pt idx="59633">
                  <c:v>1.007080078125E-3</c:v>
                </c:pt>
                <c:pt idx="59634">
                  <c:v>1.0068416595458984E-3</c:v>
                </c:pt>
                <c:pt idx="59635">
                  <c:v>1.007080078125E-3</c:v>
                </c:pt>
                <c:pt idx="59636">
                  <c:v>1.007080078125E-3</c:v>
                </c:pt>
                <c:pt idx="59637">
                  <c:v>1.0068416595458984E-3</c:v>
                </c:pt>
                <c:pt idx="59638">
                  <c:v>1.007080078125E-3</c:v>
                </c:pt>
                <c:pt idx="59639">
                  <c:v>1.007080078125E-3</c:v>
                </c:pt>
                <c:pt idx="59640">
                  <c:v>1.0068416595458984E-3</c:v>
                </c:pt>
                <c:pt idx="59641">
                  <c:v>1.007080078125E-3</c:v>
                </c:pt>
                <c:pt idx="59642">
                  <c:v>1.0080337524414063E-3</c:v>
                </c:pt>
                <c:pt idx="59643">
                  <c:v>1.007080078125E-3</c:v>
                </c:pt>
                <c:pt idx="59644">
                  <c:v>1.0068416595458984E-3</c:v>
                </c:pt>
                <c:pt idx="59645">
                  <c:v>1.007080078125E-3</c:v>
                </c:pt>
                <c:pt idx="59646">
                  <c:v>1.007080078125E-3</c:v>
                </c:pt>
                <c:pt idx="59647">
                  <c:v>1.0068416595458984E-3</c:v>
                </c:pt>
                <c:pt idx="59648">
                  <c:v>1.007080078125E-3</c:v>
                </c:pt>
                <c:pt idx="59649">
                  <c:v>1.007080078125E-3</c:v>
                </c:pt>
                <c:pt idx="59650">
                  <c:v>1.0068416595458984E-3</c:v>
                </c:pt>
                <c:pt idx="59651">
                  <c:v>1.007080078125E-3</c:v>
                </c:pt>
                <c:pt idx="59652">
                  <c:v>1.007080078125E-3</c:v>
                </c:pt>
                <c:pt idx="59653">
                  <c:v>1.0068416595458984E-3</c:v>
                </c:pt>
                <c:pt idx="59654">
                  <c:v>1.0080337524414063E-3</c:v>
                </c:pt>
                <c:pt idx="59655">
                  <c:v>1.007080078125E-3</c:v>
                </c:pt>
                <c:pt idx="59656">
                  <c:v>1.0068416595458984E-3</c:v>
                </c:pt>
                <c:pt idx="59657">
                  <c:v>1.007080078125E-3</c:v>
                </c:pt>
                <c:pt idx="59658">
                  <c:v>1.007080078125E-3</c:v>
                </c:pt>
                <c:pt idx="59659">
                  <c:v>1.0068416595458984E-3</c:v>
                </c:pt>
                <c:pt idx="59660">
                  <c:v>1.007080078125E-3</c:v>
                </c:pt>
                <c:pt idx="59661">
                  <c:v>1.007080078125E-3</c:v>
                </c:pt>
                <c:pt idx="59662">
                  <c:v>1.0068416595458984E-3</c:v>
                </c:pt>
                <c:pt idx="59663">
                  <c:v>1.007080078125E-3</c:v>
                </c:pt>
                <c:pt idx="59664">
                  <c:v>1.007080078125E-3</c:v>
                </c:pt>
                <c:pt idx="59665">
                  <c:v>1.0068416595458984E-3</c:v>
                </c:pt>
                <c:pt idx="59666">
                  <c:v>1.007080078125E-3</c:v>
                </c:pt>
                <c:pt idx="59667">
                  <c:v>1.0080337524414063E-3</c:v>
                </c:pt>
                <c:pt idx="59668">
                  <c:v>1.007080078125E-3</c:v>
                </c:pt>
                <c:pt idx="59669">
                  <c:v>1.0068416595458984E-3</c:v>
                </c:pt>
                <c:pt idx="59670">
                  <c:v>1.007080078125E-3</c:v>
                </c:pt>
                <c:pt idx="59671">
                  <c:v>1.007080078125E-3</c:v>
                </c:pt>
                <c:pt idx="59672">
                  <c:v>1.0068416595458984E-3</c:v>
                </c:pt>
                <c:pt idx="59673">
                  <c:v>1.007080078125E-3</c:v>
                </c:pt>
                <c:pt idx="59674">
                  <c:v>1.007080078125E-3</c:v>
                </c:pt>
                <c:pt idx="59675">
                  <c:v>1.0068416595458984E-3</c:v>
                </c:pt>
                <c:pt idx="59676">
                  <c:v>1.007080078125E-3</c:v>
                </c:pt>
                <c:pt idx="59677">
                  <c:v>1.007080078125E-3</c:v>
                </c:pt>
                <c:pt idx="59678">
                  <c:v>1.0068416595458984E-3</c:v>
                </c:pt>
                <c:pt idx="59679">
                  <c:v>1.0080337524414063E-3</c:v>
                </c:pt>
                <c:pt idx="59680">
                  <c:v>1.007080078125E-3</c:v>
                </c:pt>
                <c:pt idx="59681">
                  <c:v>1.0068416595458984E-3</c:v>
                </c:pt>
                <c:pt idx="59682">
                  <c:v>1.007080078125E-3</c:v>
                </c:pt>
                <c:pt idx="59683">
                  <c:v>1.007080078125E-3</c:v>
                </c:pt>
                <c:pt idx="59684">
                  <c:v>1.0068416595458984E-3</c:v>
                </c:pt>
                <c:pt idx="59685">
                  <c:v>1.007080078125E-3</c:v>
                </c:pt>
                <c:pt idx="59686">
                  <c:v>1.007080078125E-3</c:v>
                </c:pt>
                <c:pt idx="59687">
                  <c:v>1.0068416595458984E-3</c:v>
                </c:pt>
                <c:pt idx="59688">
                  <c:v>1.007080078125E-3</c:v>
                </c:pt>
                <c:pt idx="59689">
                  <c:v>1.007080078125E-3</c:v>
                </c:pt>
                <c:pt idx="59690">
                  <c:v>1.0068416595458984E-3</c:v>
                </c:pt>
                <c:pt idx="59691">
                  <c:v>1.007080078125E-3</c:v>
                </c:pt>
                <c:pt idx="59692">
                  <c:v>1.0080337524414063E-3</c:v>
                </c:pt>
                <c:pt idx="59693">
                  <c:v>1.007080078125E-3</c:v>
                </c:pt>
                <c:pt idx="59694">
                  <c:v>1.0068416595458984E-3</c:v>
                </c:pt>
                <c:pt idx="59695">
                  <c:v>1.007080078125E-3</c:v>
                </c:pt>
                <c:pt idx="59696">
                  <c:v>1.007080078125E-3</c:v>
                </c:pt>
                <c:pt idx="59697">
                  <c:v>1.0068416595458984E-3</c:v>
                </c:pt>
                <c:pt idx="59698">
                  <c:v>1.007080078125E-3</c:v>
                </c:pt>
                <c:pt idx="59699">
                  <c:v>1.007080078125E-3</c:v>
                </c:pt>
                <c:pt idx="59700">
                  <c:v>1.0068416595458984E-3</c:v>
                </c:pt>
                <c:pt idx="59701">
                  <c:v>1.007080078125E-3</c:v>
                </c:pt>
                <c:pt idx="59702">
                  <c:v>1.007080078125E-3</c:v>
                </c:pt>
                <c:pt idx="59703">
                  <c:v>1.0068416595458984E-3</c:v>
                </c:pt>
                <c:pt idx="59704">
                  <c:v>1.0080337524414063E-3</c:v>
                </c:pt>
                <c:pt idx="59705">
                  <c:v>1.007080078125E-3</c:v>
                </c:pt>
                <c:pt idx="59706">
                  <c:v>1.0068416595458984E-3</c:v>
                </c:pt>
                <c:pt idx="59707">
                  <c:v>1.007080078125E-3</c:v>
                </c:pt>
                <c:pt idx="59708">
                  <c:v>1.007080078125E-3</c:v>
                </c:pt>
                <c:pt idx="59709">
                  <c:v>1.0068416595458984E-3</c:v>
                </c:pt>
                <c:pt idx="59710">
                  <c:v>1.007080078125E-3</c:v>
                </c:pt>
                <c:pt idx="59711">
                  <c:v>1.007080078125E-3</c:v>
                </c:pt>
                <c:pt idx="59712">
                  <c:v>1.0068416595458984E-3</c:v>
                </c:pt>
                <c:pt idx="59713">
                  <c:v>1.007080078125E-3</c:v>
                </c:pt>
                <c:pt idx="59714">
                  <c:v>1.007080078125E-3</c:v>
                </c:pt>
                <c:pt idx="59715">
                  <c:v>1.0068416595458984E-3</c:v>
                </c:pt>
                <c:pt idx="59716">
                  <c:v>1.007080078125E-3</c:v>
                </c:pt>
                <c:pt idx="59717">
                  <c:v>1.0080337524414063E-3</c:v>
                </c:pt>
                <c:pt idx="59718">
                  <c:v>1.007080078125E-3</c:v>
                </c:pt>
                <c:pt idx="59719">
                  <c:v>1.0068416595458984E-3</c:v>
                </c:pt>
                <c:pt idx="59720">
                  <c:v>1.007080078125E-3</c:v>
                </c:pt>
                <c:pt idx="59721">
                  <c:v>1.007080078125E-3</c:v>
                </c:pt>
                <c:pt idx="59722">
                  <c:v>1.0068416595458984E-3</c:v>
                </c:pt>
                <c:pt idx="59723">
                  <c:v>1.007080078125E-3</c:v>
                </c:pt>
                <c:pt idx="59724">
                  <c:v>1.007080078125E-3</c:v>
                </c:pt>
                <c:pt idx="59725">
                  <c:v>1.0068416595458984E-3</c:v>
                </c:pt>
                <c:pt idx="59726">
                  <c:v>1.007080078125E-3</c:v>
                </c:pt>
                <c:pt idx="59727">
                  <c:v>1.007080078125E-3</c:v>
                </c:pt>
                <c:pt idx="59728">
                  <c:v>1.0068416595458984E-3</c:v>
                </c:pt>
                <c:pt idx="59729">
                  <c:v>1.0080337524414063E-3</c:v>
                </c:pt>
                <c:pt idx="59730">
                  <c:v>1.007080078125E-3</c:v>
                </c:pt>
                <c:pt idx="59731">
                  <c:v>1.0068416595458984E-3</c:v>
                </c:pt>
                <c:pt idx="59732">
                  <c:v>1.007080078125E-3</c:v>
                </c:pt>
                <c:pt idx="59733">
                  <c:v>1.007080078125E-3</c:v>
                </c:pt>
                <c:pt idx="59734">
                  <c:v>1.0068416595458984E-3</c:v>
                </c:pt>
                <c:pt idx="59735">
                  <c:v>1.007080078125E-3</c:v>
                </c:pt>
                <c:pt idx="59736">
                  <c:v>1.007080078125E-3</c:v>
                </c:pt>
                <c:pt idx="59737">
                  <c:v>1.0068416595458984E-3</c:v>
                </c:pt>
                <c:pt idx="59738">
                  <c:v>1.007080078125E-3</c:v>
                </c:pt>
                <c:pt idx="59739">
                  <c:v>1.007080078125E-3</c:v>
                </c:pt>
                <c:pt idx="59740">
                  <c:v>1.0068416595458984E-3</c:v>
                </c:pt>
                <c:pt idx="59741">
                  <c:v>1.007080078125E-3</c:v>
                </c:pt>
                <c:pt idx="59742">
                  <c:v>1.0080337524414063E-3</c:v>
                </c:pt>
                <c:pt idx="59743">
                  <c:v>1.007080078125E-3</c:v>
                </c:pt>
                <c:pt idx="59744">
                  <c:v>1.0068416595458984E-3</c:v>
                </c:pt>
                <c:pt idx="59745">
                  <c:v>1.007080078125E-3</c:v>
                </c:pt>
                <c:pt idx="59746">
                  <c:v>1.007080078125E-3</c:v>
                </c:pt>
                <c:pt idx="59747">
                  <c:v>1.0068416595458984E-3</c:v>
                </c:pt>
                <c:pt idx="59748">
                  <c:v>1.007080078125E-3</c:v>
                </c:pt>
                <c:pt idx="59749">
                  <c:v>1.007080078125E-3</c:v>
                </c:pt>
                <c:pt idx="59750">
                  <c:v>1.0068416595458984E-3</c:v>
                </c:pt>
                <c:pt idx="59751">
                  <c:v>1.007080078125E-3</c:v>
                </c:pt>
                <c:pt idx="59752">
                  <c:v>1.007080078125E-3</c:v>
                </c:pt>
                <c:pt idx="59753">
                  <c:v>1.0068416595458984E-3</c:v>
                </c:pt>
                <c:pt idx="59754">
                  <c:v>1.0080337524414063E-3</c:v>
                </c:pt>
                <c:pt idx="59755">
                  <c:v>1.007080078125E-3</c:v>
                </c:pt>
                <c:pt idx="59756">
                  <c:v>1.0068416595458984E-3</c:v>
                </c:pt>
                <c:pt idx="59757">
                  <c:v>1.007080078125E-3</c:v>
                </c:pt>
                <c:pt idx="59758">
                  <c:v>1.007080078125E-3</c:v>
                </c:pt>
                <c:pt idx="59759">
                  <c:v>1.0068416595458984E-3</c:v>
                </c:pt>
                <c:pt idx="59760">
                  <c:v>1.007080078125E-3</c:v>
                </c:pt>
                <c:pt idx="59761">
                  <c:v>1.007080078125E-3</c:v>
                </c:pt>
                <c:pt idx="59762">
                  <c:v>1.0068416595458984E-3</c:v>
                </c:pt>
                <c:pt idx="59763">
                  <c:v>1.007080078125E-3</c:v>
                </c:pt>
                <c:pt idx="59764">
                  <c:v>1.007080078125E-3</c:v>
                </c:pt>
                <c:pt idx="59765">
                  <c:v>1.0068416595458984E-3</c:v>
                </c:pt>
                <c:pt idx="59766">
                  <c:v>1.007080078125E-3</c:v>
                </c:pt>
                <c:pt idx="59767">
                  <c:v>1.0080337524414063E-3</c:v>
                </c:pt>
                <c:pt idx="59768">
                  <c:v>1.007080078125E-3</c:v>
                </c:pt>
                <c:pt idx="59769">
                  <c:v>1.0068416595458984E-3</c:v>
                </c:pt>
                <c:pt idx="59770">
                  <c:v>1.007080078125E-3</c:v>
                </c:pt>
                <c:pt idx="59771">
                  <c:v>1.007080078125E-3</c:v>
                </c:pt>
                <c:pt idx="59772">
                  <c:v>1.0068416595458984E-3</c:v>
                </c:pt>
                <c:pt idx="59773">
                  <c:v>1.007080078125E-3</c:v>
                </c:pt>
                <c:pt idx="59774">
                  <c:v>1.007080078125E-3</c:v>
                </c:pt>
                <c:pt idx="59775">
                  <c:v>1.0068416595458984E-3</c:v>
                </c:pt>
                <c:pt idx="59776">
                  <c:v>1.007080078125E-3</c:v>
                </c:pt>
                <c:pt idx="59777">
                  <c:v>4.0290355682373047E-3</c:v>
                </c:pt>
                <c:pt idx="59778">
                  <c:v>1.0068416595458984E-3</c:v>
                </c:pt>
                <c:pt idx="59779">
                  <c:v>1.007080078125E-3</c:v>
                </c:pt>
                <c:pt idx="59780">
                  <c:v>1.007080078125E-3</c:v>
                </c:pt>
                <c:pt idx="59781">
                  <c:v>1.0068416595458984E-3</c:v>
                </c:pt>
                <c:pt idx="59782">
                  <c:v>1.007080078125E-3</c:v>
                </c:pt>
                <c:pt idx="59783">
                  <c:v>1.007080078125E-3</c:v>
                </c:pt>
                <c:pt idx="59784">
                  <c:v>1.0068416595458984E-3</c:v>
                </c:pt>
                <c:pt idx="59785">
                  <c:v>1.007080078125E-3</c:v>
                </c:pt>
                <c:pt idx="59786">
                  <c:v>1.007080078125E-3</c:v>
                </c:pt>
                <c:pt idx="59787">
                  <c:v>1.0068416595458984E-3</c:v>
                </c:pt>
                <c:pt idx="59788">
                  <c:v>1.007080078125E-3</c:v>
                </c:pt>
                <c:pt idx="59789">
                  <c:v>1.0080337524414063E-3</c:v>
                </c:pt>
                <c:pt idx="59790">
                  <c:v>1.007080078125E-3</c:v>
                </c:pt>
                <c:pt idx="59791">
                  <c:v>1.0068416595458984E-3</c:v>
                </c:pt>
                <c:pt idx="59792">
                  <c:v>1.007080078125E-3</c:v>
                </c:pt>
                <c:pt idx="59793">
                  <c:v>1.007080078125E-3</c:v>
                </c:pt>
                <c:pt idx="59794">
                  <c:v>6.0417652130126953E-3</c:v>
                </c:pt>
                <c:pt idx="59795">
                  <c:v>1.007080078125E-3</c:v>
                </c:pt>
                <c:pt idx="59796">
                  <c:v>1.0080337524414063E-3</c:v>
                </c:pt>
                <c:pt idx="59797">
                  <c:v>1.007080078125E-3</c:v>
                </c:pt>
                <c:pt idx="59798">
                  <c:v>1.0068416595458984E-3</c:v>
                </c:pt>
                <c:pt idx="59799">
                  <c:v>1.007080078125E-3</c:v>
                </c:pt>
                <c:pt idx="59800">
                  <c:v>1.007080078125E-3</c:v>
                </c:pt>
                <c:pt idx="59801">
                  <c:v>1.0068416595458984E-3</c:v>
                </c:pt>
                <c:pt idx="59802">
                  <c:v>1.007080078125E-3</c:v>
                </c:pt>
                <c:pt idx="59803">
                  <c:v>1.007080078125E-3</c:v>
                </c:pt>
                <c:pt idx="59804">
                  <c:v>1.0068416595458984E-3</c:v>
                </c:pt>
                <c:pt idx="59805">
                  <c:v>1.007080078125E-3</c:v>
                </c:pt>
                <c:pt idx="59806">
                  <c:v>1.007080078125E-3</c:v>
                </c:pt>
                <c:pt idx="59807">
                  <c:v>1.0068416595458984E-3</c:v>
                </c:pt>
                <c:pt idx="59808">
                  <c:v>1.007080078125E-3</c:v>
                </c:pt>
                <c:pt idx="59809">
                  <c:v>1.0080337524414063E-3</c:v>
                </c:pt>
                <c:pt idx="59810">
                  <c:v>1.007080078125E-3</c:v>
                </c:pt>
                <c:pt idx="59811">
                  <c:v>1.0068416595458984E-3</c:v>
                </c:pt>
                <c:pt idx="59812">
                  <c:v>1.007080078125E-3</c:v>
                </c:pt>
                <c:pt idx="59813">
                  <c:v>1.007080078125E-3</c:v>
                </c:pt>
                <c:pt idx="59814">
                  <c:v>1.0068416595458984E-3</c:v>
                </c:pt>
                <c:pt idx="59815">
                  <c:v>1.007080078125E-3</c:v>
                </c:pt>
                <c:pt idx="59816">
                  <c:v>1.0068416595458984E-3</c:v>
                </c:pt>
                <c:pt idx="59817">
                  <c:v>1.007080078125E-3</c:v>
                </c:pt>
                <c:pt idx="59818">
                  <c:v>1.007080078125E-3</c:v>
                </c:pt>
                <c:pt idx="59819">
                  <c:v>1.0068416595458984E-3</c:v>
                </c:pt>
                <c:pt idx="59820">
                  <c:v>1.007080078125E-3</c:v>
                </c:pt>
                <c:pt idx="59821">
                  <c:v>1.0080337524414063E-3</c:v>
                </c:pt>
                <c:pt idx="59822">
                  <c:v>1.007080078125E-3</c:v>
                </c:pt>
                <c:pt idx="59823">
                  <c:v>1.0068416595458984E-3</c:v>
                </c:pt>
                <c:pt idx="59824">
                  <c:v>1.007080078125E-3</c:v>
                </c:pt>
                <c:pt idx="59825">
                  <c:v>1.007080078125E-3</c:v>
                </c:pt>
                <c:pt idx="59826">
                  <c:v>1.0068416595458984E-3</c:v>
                </c:pt>
                <c:pt idx="59827">
                  <c:v>1.007080078125E-3</c:v>
                </c:pt>
                <c:pt idx="59828">
                  <c:v>1.007080078125E-3</c:v>
                </c:pt>
                <c:pt idx="59829">
                  <c:v>1.0068416595458984E-3</c:v>
                </c:pt>
                <c:pt idx="59830">
                  <c:v>1.007080078125E-3</c:v>
                </c:pt>
                <c:pt idx="59831">
                  <c:v>1.007080078125E-3</c:v>
                </c:pt>
                <c:pt idx="59832">
                  <c:v>1.0068416595458984E-3</c:v>
                </c:pt>
                <c:pt idx="59833">
                  <c:v>1.007080078125E-3</c:v>
                </c:pt>
                <c:pt idx="59834">
                  <c:v>1.0080337524414063E-3</c:v>
                </c:pt>
                <c:pt idx="59835">
                  <c:v>1.007080078125E-3</c:v>
                </c:pt>
                <c:pt idx="59836">
                  <c:v>1.0068416595458984E-3</c:v>
                </c:pt>
                <c:pt idx="59837">
                  <c:v>1.007080078125E-3</c:v>
                </c:pt>
                <c:pt idx="59838">
                  <c:v>1.0068416595458984E-3</c:v>
                </c:pt>
                <c:pt idx="59839">
                  <c:v>1.007080078125E-3</c:v>
                </c:pt>
                <c:pt idx="59840">
                  <c:v>1.007080078125E-3</c:v>
                </c:pt>
                <c:pt idx="59841">
                  <c:v>1.0068416595458984E-3</c:v>
                </c:pt>
                <c:pt idx="59842">
                  <c:v>1.007080078125E-3</c:v>
                </c:pt>
                <c:pt idx="59843">
                  <c:v>1.007080078125E-3</c:v>
                </c:pt>
                <c:pt idx="59844">
                  <c:v>1.0068416595458984E-3</c:v>
                </c:pt>
                <c:pt idx="59845">
                  <c:v>1.007080078125E-3</c:v>
                </c:pt>
                <c:pt idx="59846">
                  <c:v>1.0080337524414063E-3</c:v>
                </c:pt>
                <c:pt idx="59847">
                  <c:v>1.007080078125E-3</c:v>
                </c:pt>
                <c:pt idx="59848">
                  <c:v>1.0068416595458984E-3</c:v>
                </c:pt>
                <c:pt idx="59849">
                  <c:v>1.007080078125E-3</c:v>
                </c:pt>
                <c:pt idx="59850">
                  <c:v>1.007080078125E-3</c:v>
                </c:pt>
                <c:pt idx="59851">
                  <c:v>1.0068416595458984E-3</c:v>
                </c:pt>
                <c:pt idx="59852">
                  <c:v>1.007080078125E-3</c:v>
                </c:pt>
                <c:pt idx="59853">
                  <c:v>1.007080078125E-3</c:v>
                </c:pt>
                <c:pt idx="59854">
                  <c:v>8.0568790435791016E-3</c:v>
                </c:pt>
                <c:pt idx="59855">
                  <c:v>1.007080078125E-3</c:v>
                </c:pt>
                <c:pt idx="59856">
                  <c:v>1.0068416595458984E-3</c:v>
                </c:pt>
                <c:pt idx="59857">
                  <c:v>1.007080078125E-3</c:v>
                </c:pt>
                <c:pt idx="59858">
                  <c:v>1.007080078125E-3</c:v>
                </c:pt>
                <c:pt idx="59859">
                  <c:v>1.0068416595458984E-3</c:v>
                </c:pt>
                <c:pt idx="59860">
                  <c:v>1.007080078125E-3</c:v>
                </c:pt>
                <c:pt idx="59861">
                  <c:v>1.007080078125E-3</c:v>
                </c:pt>
                <c:pt idx="59862">
                  <c:v>1.0068416595458984E-3</c:v>
                </c:pt>
                <c:pt idx="59863">
                  <c:v>1.007080078125E-3</c:v>
                </c:pt>
                <c:pt idx="59864">
                  <c:v>1.0080337524414063E-3</c:v>
                </c:pt>
                <c:pt idx="59865">
                  <c:v>1.007080078125E-3</c:v>
                </c:pt>
                <c:pt idx="59866">
                  <c:v>1.0068416595458984E-3</c:v>
                </c:pt>
                <c:pt idx="59867">
                  <c:v>1.007080078125E-3</c:v>
                </c:pt>
                <c:pt idx="59868">
                  <c:v>1.007080078125E-3</c:v>
                </c:pt>
                <c:pt idx="59869">
                  <c:v>1.0068416595458984E-3</c:v>
                </c:pt>
                <c:pt idx="59870">
                  <c:v>1.007080078125E-3</c:v>
                </c:pt>
                <c:pt idx="59871">
                  <c:v>1.007080078125E-3</c:v>
                </c:pt>
                <c:pt idx="59872">
                  <c:v>1.0068416595458984E-3</c:v>
                </c:pt>
                <c:pt idx="59873">
                  <c:v>1.007080078125E-3</c:v>
                </c:pt>
                <c:pt idx="59874">
                  <c:v>1.007080078125E-3</c:v>
                </c:pt>
                <c:pt idx="59875">
                  <c:v>1.0068416595458984E-3</c:v>
                </c:pt>
                <c:pt idx="59876">
                  <c:v>1.007080078125E-3</c:v>
                </c:pt>
                <c:pt idx="59877">
                  <c:v>1.0080337524414063E-3</c:v>
                </c:pt>
                <c:pt idx="59878">
                  <c:v>1.0068416595458984E-3</c:v>
                </c:pt>
                <c:pt idx="59879">
                  <c:v>1.007080078125E-3</c:v>
                </c:pt>
                <c:pt idx="59880">
                  <c:v>1.007080078125E-3</c:v>
                </c:pt>
                <c:pt idx="59881">
                  <c:v>1.0068416595458984E-3</c:v>
                </c:pt>
                <c:pt idx="59882">
                  <c:v>1.007080078125E-3</c:v>
                </c:pt>
                <c:pt idx="59883">
                  <c:v>1.007080078125E-3</c:v>
                </c:pt>
                <c:pt idx="59884">
                  <c:v>1.0068416595458984E-3</c:v>
                </c:pt>
                <c:pt idx="59885">
                  <c:v>1.007080078125E-3</c:v>
                </c:pt>
                <c:pt idx="59886">
                  <c:v>1.007080078125E-3</c:v>
                </c:pt>
                <c:pt idx="59887">
                  <c:v>1.0068416595458984E-3</c:v>
                </c:pt>
                <c:pt idx="59888">
                  <c:v>1.007080078125E-3</c:v>
                </c:pt>
                <c:pt idx="59889">
                  <c:v>1.0080337524414063E-3</c:v>
                </c:pt>
                <c:pt idx="59890">
                  <c:v>1.007080078125E-3</c:v>
                </c:pt>
                <c:pt idx="59891">
                  <c:v>1.0068416595458984E-3</c:v>
                </c:pt>
                <c:pt idx="59892">
                  <c:v>1.007080078125E-3</c:v>
                </c:pt>
                <c:pt idx="59893">
                  <c:v>1.007080078125E-3</c:v>
                </c:pt>
                <c:pt idx="59894">
                  <c:v>1.0068416595458984E-3</c:v>
                </c:pt>
                <c:pt idx="59895">
                  <c:v>1.007080078125E-3</c:v>
                </c:pt>
                <c:pt idx="59896">
                  <c:v>1.007080078125E-3</c:v>
                </c:pt>
                <c:pt idx="59897">
                  <c:v>1.0068416595458984E-3</c:v>
                </c:pt>
                <c:pt idx="59898">
                  <c:v>1.007080078125E-3</c:v>
                </c:pt>
                <c:pt idx="59899">
                  <c:v>1.007080078125E-3</c:v>
                </c:pt>
                <c:pt idx="59900">
                  <c:v>1.0068416595458984E-3</c:v>
                </c:pt>
                <c:pt idx="59901">
                  <c:v>1.007080078125E-3</c:v>
                </c:pt>
                <c:pt idx="59902">
                  <c:v>1.0080337524414063E-3</c:v>
                </c:pt>
                <c:pt idx="59903">
                  <c:v>1.0068416595458984E-3</c:v>
                </c:pt>
                <c:pt idx="59904">
                  <c:v>1.007080078125E-3</c:v>
                </c:pt>
                <c:pt idx="59905">
                  <c:v>1.007080078125E-3</c:v>
                </c:pt>
                <c:pt idx="59906">
                  <c:v>1.0068416595458984E-3</c:v>
                </c:pt>
                <c:pt idx="59907">
                  <c:v>1.007080078125E-3</c:v>
                </c:pt>
                <c:pt idx="59908">
                  <c:v>1.007080078125E-3</c:v>
                </c:pt>
                <c:pt idx="59909">
                  <c:v>1.0068416595458984E-3</c:v>
                </c:pt>
                <c:pt idx="59910">
                  <c:v>1.007080078125E-3</c:v>
                </c:pt>
                <c:pt idx="59911">
                  <c:v>1.007080078125E-3</c:v>
                </c:pt>
                <c:pt idx="59912">
                  <c:v>1.0068416595458984E-3</c:v>
                </c:pt>
                <c:pt idx="59913">
                  <c:v>1.007080078125E-3</c:v>
                </c:pt>
                <c:pt idx="59914">
                  <c:v>1.0080337524414063E-3</c:v>
                </c:pt>
                <c:pt idx="59915">
                  <c:v>1.007080078125E-3</c:v>
                </c:pt>
                <c:pt idx="59916">
                  <c:v>1.0068416595458984E-3</c:v>
                </c:pt>
                <c:pt idx="59917">
                  <c:v>1.007080078125E-3</c:v>
                </c:pt>
                <c:pt idx="59918">
                  <c:v>1.007080078125E-3</c:v>
                </c:pt>
                <c:pt idx="59919">
                  <c:v>1.0068416595458984E-3</c:v>
                </c:pt>
                <c:pt idx="59920">
                  <c:v>1.007080078125E-3</c:v>
                </c:pt>
                <c:pt idx="59921">
                  <c:v>1.007080078125E-3</c:v>
                </c:pt>
                <c:pt idx="59922">
                  <c:v>1.0068416595458984E-3</c:v>
                </c:pt>
                <c:pt idx="59923">
                  <c:v>1.007080078125E-3</c:v>
                </c:pt>
                <c:pt idx="59924">
                  <c:v>1.007080078125E-3</c:v>
                </c:pt>
                <c:pt idx="59925">
                  <c:v>1.0068416595458984E-3</c:v>
                </c:pt>
                <c:pt idx="59926">
                  <c:v>1.007080078125E-3</c:v>
                </c:pt>
                <c:pt idx="59927">
                  <c:v>1.0080337524414063E-3</c:v>
                </c:pt>
                <c:pt idx="59928">
                  <c:v>1.0068416595458984E-3</c:v>
                </c:pt>
                <c:pt idx="59929">
                  <c:v>1.007080078125E-3</c:v>
                </c:pt>
                <c:pt idx="59930">
                  <c:v>1.007080078125E-3</c:v>
                </c:pt>
                <c:pt idx="59931">
                  <c:v>1.0068416595458984E-3</c:v>
                </c:pt>
                <c:pt idx="59932">
                  <c:v>1.007080078125E-3</c:v>
                </c:pt>
                <c:pt idx="59933">
                  <c:v>1.007080078125E-3</c:v>
                </c:pt>
                <c:pt idx="59934">
                  <c:v>1.0068416595458984E-3</c:v>
                </c:pt>
                <c:pt idx="59935">
                  <c:v>1.007080078125E-3</c:v>
                </c:pt>
                <c:pt idx="59936">
                  <c:v>1.007080078125E-3</c:v>
                </c:pt>
                <c:pt idx="59937">
                  <c:v>1.0068416595458984E-3</c:v>
                </c:pt>
                <c:pt idx="59938">
                  <c:v>1.007080078125E-3</c:v>
                </c:pt>
                <c:pt idx="59939">
                  <c:v>1.0080337524414063E-3</c:v>
                </c:pt>
                <c:pt idx="59940">
                  <c:v>1.007080078125E-3</c:v>
                </c:pt>
                <c:pt idx="59941">
                  <c:v>1.0068416595458984E-3</c:v>
                </c:pt>
                <c:pt idx="59942">
                  <c:v>1.007080078125E-3</c:v>
                </c:pt>
                <c:pt idx="59943">
                  <c:v>1.007080078125E-3</c:v>
                </c:pt>
                <c:pt idx="59944">
                  <c:v>1.0068416595458984E-3</c:v>
                </c:pt>
                <c:pt idx="59945">
                  <c:v>1.007080078125E-3</c:v>
                </c:pt>
                <c:pt idx="59946">
                  <c:v>1.007080078125E-3</c:v>
                </c:pt>
                <c:pt idx="59947">
                  <c:v>1.0068416595458984E-3</c:v>
                </c:pt>
                <c:pt idx="59948">
                  <c:v>1.007080078125E-3</c:v>
                </c:pt>
                <c:pt idx="59949">
                  <c:v>1.007080078125E-3</c:v>
                </c:pt>
                <c:pt idx="59950">
                  <c:v>1.0068416595458984E-3</c:v>
                </c:pt>
                <c:pt idx="59951">
                  <c:v>1.007080078125E-3</c:v>
                </c:pt>
                <c:pt idx="59952">
                  <c:v>1.0080337524414063E-3</c:v>
                </c:pt>
                <c:pt idx="59953">
                  <c:v>1.0068416595458984E-3</c:v>
                </c:pt>
                <c:pt idx="59954">
                  <c:v>1.007080078125E-3</c:v>
                </c:pt>
                <c:pt idx="59955">
                  <c:v>1.007080078125E-3</c:v>
                </c:pt>
                <c:pt idx="59956">
                  <c:v>1.0068416595458984E-3</c:v>
                </c:pt>
                <c:pt idx="59957">
                  <c:v>1.007080078125E-3</c:v>
                </c:pt>
                <c:pt idx="59958">
                  <c:v>1.007080078125E-3</c:v>
                </c:pt>
                <c:pt idx="59959">
                  <c:v>1.0068416595458984E-3</c:v>
                </c:pt>
                <c:pt idx="59960">
                  <c:v>1.007080078125E-3</c:v>
                </c:pt>
                <c:pt idx="59961">
                  <c:v>1.007080078125E-3</c:v>
                </c:pt>
                <c:pt idx="59962">
                  <c:v>1.0068416595458984E-3</c:v>
                </c:pt>
                <c:pt idx="59963">
                  <c:v>1.007080078125E-3</c:v>
                </c:pt>
                <c:pt idx="59964">
                  <c:v>1.0080337524414063E-3</c:v>
                </c:pt>
                <c:pt idx="59965">
                  <c:v>1.007080078125E-3</c:v>
                </c:pt>
                <c:pt idx="59966">
                  <c:v>1.0068416595458984E-3</c:v>
                </c:pt>
                <c:pt idx="59967">
                  <c:v>1.007080078125E-3</c:v>
                </c:pt>
                <c:pt idx="59968">
                  <c:v>1.007080078125E-3</c:v>
                </c:pt>
                <c:pt idx="59969">
                  <c:v>1.0068416595458984E-3</c:v>
                </c:pt>
                <c:pt idx="59970">
                  <c:v>1.007080078125E-3</c:v>
                </c:pt>
                <c:pt idx="59971">
                  <c:v>1.007080078125E-3</c:v>
                </c:pt>
                <c:pt idx="59972">
                  <c:v>1.0068416595458984E-3</c:v>
                </c:pt>
                <c:pt idx="59973">
                  <c:v>1.007080078125E-3</c:v>
                </c:pt>
                <c:pt idx="59974">
                  <c:v>1.007080078125E-3</c:v>
                </c:pt>
                <c:pt idx="59975">
                  <c:v>1.0068416595458984E-3</c:v>
                </c:pt>
                <c:pt idx="59976">
                  <c:v>1.007080078125E-3</c:v>
                </c:pt>
                <c:pt idx="59977">
                  <c:v>1.0080337524414063E-3</c:v>
                </c:pt>
                <c:pt idx="59978">
                  <c:v>1.0068416595458984E-3</c:v>
                </c:pt>
                <c:pt idx="59979">
                  <c:v>1.007080078125E-3</c:v>
                </c:pt>
                <c:pt idx="59980">
                  <c:v>1.007080078125E-3</c:v>
                </c:pt>
                <c:pt idx="59981">
                  <c:v>1.0068416595458984E-3</c:v>
                </c:pt>
                <c:pt idx="59982">
                  <c:v>1.007080078125E-3</c:v>
                </c:pt>
                <c:pt idx="59983">
                  <c:v>1.007080078125E-3</c:v>
                </c:pt>
                <c:pt idx="59984">
                  <c:v>1.0068416595458984E-3</c:v>
                </c:pt>
                <c:pt idx="59985">
                  <c:v>1.007080078125E-3</c:v>
                </c:pt>
                <c:pt idx="59986">
                  <c:v>1.007080078125E-3</c:v>
                </c:pt>
                <c:pt idx="59987">
                  <c:v>1.0068416595458984E-3</c:v>
                </c:pt>
                <c:pt idx="59988">
                  <c:v>1.007080078125E-3</c:v>
                </c:pt>
                <c:pt idx="59989">
                  <c:v>1.0080337524414063E-3</c:v>
                </c:pt>
                <c:pt idx="59990">
                  <c:v>1.007080078125E-3</c:v>
                </c:pt>
                <c:pt idx="59991">
                  <c:v>1.0068416595458984E-3</c:v>
                </c:pt>
                <c:pt idx="59992">
                  <c:v>1.007080078125E-3</c:v>
                </c:pt>
                <c:pt idx="59993">
                  <c:v>1.007080078125E-3</c:v>
                </c:pt>
                <c:pt idx="59994">
                  <c:v>1.0068416595458984E-3</c:v>
                </c:pt>
                <c:pt idx="59995">
                  <c:v>1.007080078125E-3</c:v>
                </c:pt>
                <c:pt idx="59996">
                  <c:v>1.007080078125E-3</c:v>
                </c:pt>
                <c:pt idx="59997">
                  <c:v>1.0068416595458984E-3</c:v>
                </c:pt>
                <c:pt idx="59998">
                  <c:v>1.007080078125E-3</c:v>
                </c:pt>
                <c:pt idx="59999">
                  <c:v>1.007080078125E-3</c:v>
                </c:pt>
                <c:pt idx="60000">
                  <c:v>1.0068416595458984E-3</c:v>
                </c:pt>
                <c:pt idx="60001">
                  <c:v>1.007080078125E-3</c:v>
                </c:pt>
                <c:pt idx="60002">
                  <c:v>1.0080337524414063E-3</c:v>
                </c:pt>
                <c:pt idx="60003">
                  <c:v>1.0068416595458984E-3</c:v>
                </c:pt>
                <c:pt idx="60004">
                  <c:v>1.007080078125E-3</c:v>
                </c:pt>
                <c:pt idx="60005">
                  <c:v>1.007080078125E-3</c:v>
                </c:pt>
                <c:pt idx="60006">
                  <c:v>1.0068416595458984E-3</c:v>
                </c:pt>
                <c:pt idx="60007">
                  <c:v>1.007080078125E-3</c:v>
                </c:pt>
                <c:pt idx="60008">
                  <c:v>1.007080078125E-3</c:v>
                </c:pt>
                <c:pt idx="60009">
                  <c:v>1.0068416595458984E-3</c:v>
                </c:pt>
                <c:pt idx="60010">
                  <c:v>1.007080078125E-3</c:v>
                </c:pt>
                <c:pt idx="60011">
                  <c:v>1.007080078125E-3</c:v>
                </c:pt>
                <c:pt idx="60012">
                  <c:v>1.0068416595458984E-3</c:v>
                </c:pt>
                <c:pt idx="60013">
                  <c:v>1.007080078125E-3</c:v>
                </c:pt>
                <c:pt idx="60014">
                  <c:v>1.0080337524414063E-3</c:v>
                </c:pt>
                <c:pt idx="60015">
                  <c:v>1.007080078125E-3</c:v>
                </c:pt>
                <c:pt idx="60016">
                  <c:v>1.0068416595458984E-3</c:v>
                </c:pt>
                <c:pt idx="60017">
                  <c:v>1.007080078125E-3</c:v>
                </c:pt>
                <c:pt idx="60018">
                  <c:v>1.007080078125E-3</c:v>
                </c:pt>
                <c:pt idx="60019">
                  <c:v>1.0068416595458984E-3</c:v>
                </c:pt>
                <c:pt idx="60020">
                  <c:v>1.007080078125E-3</c:v>
                </c:pt>
                <c:pt idx="60021">
                  <c:v>1.007080078125E-3</c:v>
                </c:pt>
                <c:pt idx="60022">
                  <c:v>1.0068416595458984E-3</c:v>
                </c:pt>
                <c:pt idx="60023">
                  <c:v>1.007080078125E-3</c:v>
                </c:pt>
                <c:pt idx="60024">
                  <c:v>1.007080078125E-3</c:v>
                </c:pt>
                <c:pt idx="60025">
                  <c:v>1.0068416595458984E-3</c:v>
                </c:pt>
                <c:pt idx="60026">
                  <c:v>1.007080078125E-3</c:v>
                </c:pt>
                <c:pt idx="60027">
                  <c:v>1.0080337524414063E-3</c:v>
                </c:pt>
                <c:pt idx="60028">
                  <c:v>1.0068416595458984E-3</c:v>
                </c:pt>
                <c:pt idx="60029">
                  <c:v>1.007080078125E-3</c:v>
                </c:pt>
                <c:pt idx="60030">
                  <c:v>1.007080078125E-3</c:v>
                </c:pt>
                <c:pt idx="60031">
                  <c:v>1.0068416595458984E-3</c:v>
                </c:pt>
                <c:pt idx="60032">
                  <c:v>1.007080078125E-3</c:v>
                </c:pt>
                <c:pt idx="60033">
                  <c:v>1.007080078125E-3</c:v>
                </c:pt>
                <c:pt idx="60034">
                  <c:v>1.0068416595458984E-3</c:v>
                </c:pt>
                <c:pt idx="60035">
                  <c:v>1.007080078125E-3</c:v>
                </c:pt>
                <c:pt idx="60036">
                  <c:v>1.007080078125E-3</c:v>
                </c:pt>
                <c:pt idx="60037">
                  <c:v>1.0068416595458984E-3</c:v>
                </c:pt>
                <c:pt idx="60038">
                  <c:v>1.007080078125E-3</c:v>
                </c:pt>
                <c:pt idx="60039">
                  <c:v>1.0080337524414063E-3</c:v>
                </c:pt>
                <c:pt idx="60040">
                  <c:v>1.007080078125E-3</c:v>
                </c:pt>
                <c:pt idx="60041">
                  <c:v>1.0068416595458984E-3</c:v>
                </c:pt>
                <c:pt idx="60042">
                  <c:v>1.007080078125E-3</c:v>
                </c:pt>
                <c:pt idx="60043">
                  <c:v>1.007080078125E-3</c:v>
                </c:pt>
                <c:pt idx="60044">
                  <c:v>1.0068416595458984E-3</c:v>
                </c:pt>
                <c:pt idx="60045">
                  <c:v>1.5105962753295898E-2</c:v>
                </c:pt>
                <c:pt idx="60046">
                  <c:v>1.007080078125E-3</c:v>
                </c:pt>
                <c:pt idx="60047">
                  <c:v>1.007080078125E-3</c:v>
                </c:pt>
                <c:pt idx="60048">
                  <c:v>1.0068416595458984E-3</c:v>
                </c:pt>
                <c:pt idx="60049">
                  <c:v>1.007080078125E-3</c:v>
                </c:pt>
                <c:pt idx="60050">
                  <c:v>1.0080337524414063E-3</c:v>
                </c:pt>
                <c:pt idx="60051">
                  <c:v>1.007080078125E-3</c:v>
                </c:pt>
                <c:pt idx="60052">
                  <c:v>1.0068416595458984E-3</c:v>
                </c:pt>
                <c:pt idx="60053">
                  <c:v>1.007080078125E-3</c:v>
                </c:pt>
                <c:pt idx="60054">
                  <c:v>1.007080078125E-3</c:v>
                </c:pt>
                <c:pt idx="60055">
                  <c:v>1.0068416595458984E-3</c:v>
                </c:pt>
                <c:pt idx="60056">
                  <c:v>1.007080078125E-3</c:v>
                </c:pt>
                <c:pt idx="60057">
                  <c:v>1.007080078125E-3</c:v>
                </c:pt>
                <c:pt idx="60058">
                  <c:v>1.0068416595458984E-3</c:v>
                </c:pt>
                <c:pt idx="60059">
                  <c:v>1.007080078125E-3</c:v>
                </c:pt>
                <c:pt idx="60060">
                  <c:v>1.007080078125E-3</c:v>
                </c:pt>
                <c:pt idx="60061">
                  <c:v>1.0068416595458984E-3</c:v>
                </c:pt>
                <c:pt idx="60062">
                  <c:v>1.0080337524414063E-3</c:v>
                </c:pt>
                <c:pt idx="60063">
                  <c:v>1.007080078125E-3</c:v>
                </c:pt>
                <c:pt idx="60064">
                  <c:v>1.0068416595458984E-3</c:v>
                </c:pt>
                <c:pt idx="60065">
                  <c:v>1.007080078125E-3</c:v>
                </c:pt>
                <c:pt idx="60066">
                  <c:v>1.007080078125E-3</c:v>
                </c:pt>
                <c:pt idx="60067">
                  <c:v>1.0068416595458984E-3</c:v>
                </c:pt>
                <c:pt idx="60068">
                  <c:v>1.007080078125E-3</c:v>
                </c:pt>
                <c:pt idx="60069">
                  <c:v>1.007080078125E-3</c:v>
                </c:pt>
                <c:pt idx="60070">
                  <c:v>1.0068416595458984E-3</c:v>
                </c:pt>
                <c:pt idx="60071">
                  <c:v>1.007080078125E-3</c:v>
                </c:pt>
                <c:pt idx="60072">
                  <c:v>1.007080078125E-3</c:v>
                </c:pt>
                <c:pt idx="60073">
                  <c:v>1.0068416595458984E-3</c:v>
                </c:pt>
                <c:pt idx="60074">
                  <c:v>1.007080078125E-3</c:v>
                </c:pt>
                <c:pt idx="60075">
                  <c:v>1.0080337524414063E-3</c:v>
                </c:pt>
                <c:pt idx="60076">
                  <c:v>1.007080078125E-3</c:v>
                </c:pt>
                <c:pt idx="60077">
                  <c:v>1.0068416595458984E-3</c:v>
                </c:pt>
                <c:pt idx="60078">
                  <c:v>1.007080078125E-3</c:v>
                </c:pt>
                <c:pt idx="60079">
                  <c:v>1.007080078125E-3</c:v>
                </c:pt>
                <c:pt idx="60080">
                  <c:v>1.0068416595458984E-3</c:v>
                </c:pt>
                <c:pt idx="60081">
                  <c:v>1.007080078125E-3</c:v>
                </c:pt>
                <c:pt idx="60082">
                  <c:v>1.007080078125E-3</c:v>
                </c:pt>
                <c:pt idx="60083">
                  <c:v>1.0068416595458984E-3</c:v>
                </c:pt>
                <c:pt idx="60084">
                  <c:v>1.007080078125E-3</c:v>
                </c:pt>
                <c:pt idx="60085">
                  <c:v>1.007080078125E-3</c:v>
                </c:pt>
                <c:pt idx="60086">
                  <c:v>1.0068416595458984E-3</c:v>
                </c:pt>
                <c:pt idx="60087">
                  <c:v>1.0080337524414063E-3</c:v>
                </c:pt>
                <c:pt idx="60088">
                  <c:v>1.007080078125E-3</c:v>
                </c:pt>
                <c:pt idx="60089">
                  <c:v>1.0068416595458984E-3</c:v>
                </c:pt>
                <c:pt idx="60090">
                  <c:v>1.007080078125E-3</c:v>
                </c:pt>
                <c:pt idx="60091">
                  <c:v>1.007080078125E-3</c:v>
                </c:pt>
                <c:pt idx="60092">
                  <c:v>1.0068416595458984E-3</c:v>
                </c:pt>
                <c:pt idx="60093">
                  <c:v>1.007080078125E-3</c:v>
                </c:pt>
                <c:pt idx="60094">
                  <c:v>1.007080078125E-3</c:v>
                </c:pt>
                <c:pt idx="60095">
                  <c:v>1.0068416595458984E-3</c:v>
                </c:pt>
                <c:pt idx="60096">
                  <c:v>1.007080078125E-3</c:v>
                </c:pt>
                <c:pt idx="60097">
                  <c:v>1.007080078125E-3</c:v>
                </c:pt>
                <c:pt idx="60098">
                  <c:v>1.0068416595458984E-3</c:v>
                </c:pt>
                <c:pt idx="60099">
                  <c:v>1.007080078125E-3</c:v>
                </c:pt>
                <c:pt idx="60100">
                  <c:v>1.0080337524414063E-3</c:v>
                </c:pt>
                <c:pt idx="60101">
                  <c:v>1.007080078125E-3</c:v>
                </c:pt>
                <c:pt idx="60102">
                  <c:v>1.0068416595458984E-3</c:v>
                </c:pt>
                <c:pt idx="60103">
                  <c:v>1.007080078125E-3</c:v>
                </c:pt>
                <c:pt idx="60104">
                  <c:v>1.007080078125E-3</c:v>
                </c:pt>
                <c:pt idx="60105">
                  <c:v>1.0068416595458984E-3</c:v>
                </c:pt>
                <c:pt idx="60106">
                  <c:v>1.007080078125E-3</c:v>
                </c:pt>
                <c:pt idx="60107">
                  <c:v>1.007080078125E-3</c:v>
                </c:pt>
                <c:pt idx="60108">
                  <c:v>1.0068416595458984E-3</c:v>
                </c:pt>
                <c:pt idx="60109">
                  <c:v>1.007080078125E-3</c:v>
                </c:pt>
                <c:pt idx="60110">
                  <c:v>1.007080078125E-3</c:v>
                </c:pt>
                <c:pt idx="60111">
                  <c:v>1.0068416595458984E-3</c:v>
                </c:pt>
                <c:pt idx="60112">
                  <c:v>1.0080337524414063E-3</c:v>
                </c:pt>
                <c:pt idx="60113">
                  <c:v>1.007080078125E-3</c:v>
                </c:pt>
                <c:pt idx="60114">
                  <c:v>1.0068416595458984E-3</c:v>
                </c:pt>
                <c:pt idx="60115">
                  <c:v>1.007080078125E-3</c:v>
                </c:pt>
                <c:pt idx="60116">
                  <c:v>1.007080078125E-3</c:v>
                </c:pt>
                <c:pt idx="60117">
                  <c:v>1.0068416595458984E-3</c:v>
                </c:pt>
                <c:pt idx="60118">
                  <c:v>1.007080078125E-3</c:v>
                </c:pt>
                <c:pt idx="60119">
                  <c:v>1.007080078125E-3</c:v>
                </c:pt>
                <c:pt idx="60120">
                  <c:v>1.0068416595458984E-3</c:v>
                </c:pt>
                <c:pt idx="60121">
                  <c:v>1.007080078125E-3</c:v>
                </c:pt>
                <c:pt idx="60122">
                  <c:v>1.007080078125E-3</c:v>
                </c:pt>
                <c:pt idx="60123">
                  <c:v>1.0068416595458984E-3</c:v>
                </c:pt>
                <c:pt idx="60124">
                  <c:v>1.007080078125E-3</c:v>
                </c:pt>
                <c:pt idx="60125">
                  <c:v>1.0080337524414063E-3</c:v>
                </c:pt>
                <c:pt idx="60126">
                  <c:v>1.007080078125E-3</c:v>
                </c:pt>
                <c:pt idx="60127">
                  <c:v>1.0068416595458984E-3</c:v>
                </c:pt>
                <c:pt idx="60128">
                  <c:v>1.007080078125E-3</c:v>
                </c:pt>
                <c:pt idx="60129">
                  <c:v>1.007080078125E-3</c:v>
                </c:pt>
                <c:pt idx="60130">
                  <c:v>1.0068416595458984E-3</c:v>
                </c:pt>
                <c:pt idx="60131">
                  <c:v>1.007080078125E-3</c:v>
                </c:pt>
                <c:pt idx="60132">
                  <c:v>1.007080078125E-3</c:v>
                </c:pt>
                <c:pt idx="60133">
                  <c:v>1.0068416595458984E-3</c:v>
                </c:pt>
                <c:pt idx="60134">
                  <c:v>1.007080078125E-3</c:v>
                </c:pt>
                <c:pt idx="60135">
                  <c:v>1.007080078125E-3</c:v>
                </c:pt>
                <c:pt idx="60136">
                  <c:v>1.0068416595458984E-3</c:v>
                </c:pt>
                <c:pt idx="60137">
                  <c:v>1.0080337524414063E-3</c:v>
                </c:pt>
                <c:pt idx="60138">
                  <c:v>1.007080078125E-3</c:v>
                </c:pt>
                <c:pt idx="60139">
                  <c:v>1.0068416595458984E-3</c:v>
                </c:pt>
                <c:pt idx="60140">
                  <c:v>1.007080078125E-3</c:v>
                </c:pt>
                <c:pt idx="60141">
                  <c:v>1.007080078125E-3</c:v>
                </c:pt>
                <c:pt idx="60142">
                  <c:v>1.0068416595458984E-3</c:v>
                </c:pt>
                <c:pt idx="60143">
                  <c:v>1.007080078125E-3</c:v>
                </c:pt>
                <c:pt idx="60144">
                  <c:v>1.007080078125E-3</c:v>
                </c:pt>
                <c:pt idx="60145">
                  <c:v>1.0068416595458984E-3</c:v>
                </c:pt>
                <c:pt idx="60146">
                  <c:v>1.007080078125E-3</c:v>
                </c:pt>
                <c:pt idx="60147">
                  <c:v>1.007080078125E-3</c:v>
                </c:pt>
                <c:pt idx="60148">
                  <c:v>1.0068416595458984E-3</c:v>
                </c:pt>
                <c:pt idx="60149">
                  <c:v>1.007080078125E-3</c:v>
                </c:pt>
                <c:pt idx="60150">
                  <c:v>1.0080337524414063E-3</c:v>
                </c:pt>
                <c:pt idx="60151">
                  <c:v>1.007080078125E-3</c:v>
                </c:pt>
                <c:pt idx="60152">
                  <c:v>1.0068416595458984E-3</c:v>
                </c:pt>
                <c:pt idx="60153">
                  <c:v>1.007080078125E-3</c:v>
                </c:pt>
                <c:pt idx="60154">
                  <c:v>1.007080078125E-3</c:v>
                </c:pt>
                <c:pt idx="60155">
                  <c:v>1.0068416595458984E-3</c:v>
                </c:pt>
                <c:pt idx="60156">
                  <c:v>1.007080078125E-3</c:v>
                </c:pt>
                <c:pt idx="60157">
                  <c:v>1.007080078125E-3</c:v>
                </c:pt>
                <c:pt idx="60158">
                  <c:v>1.0068416595458984E-3</c:v>
                </c:pt>
                <c:pt idx="60159">
                  <c:v>1.007080078125E-3</c:v>
                </c:pt>
                <c:pt idx="60160">
                  <c:v>1.007080078125E-3</c:v>
                </c:pt>
                <c:pt idx="60161">
                  <c:v>1.0068416595458984E-3</c:v>
                </c:pt>
                <c:pt idx="60162">
                  <c:v>1.0080337524414063E-3</c:v>
                </c:pt>
                <c:pt idx="60163">
                  <c:v>1.007080078125E-3</c:v>
                </c:pt>
                <c:pt idx="60164">
                  <c:v>1.0068416595458984E-3</c:v>
                </c:pt>
                <c:pt idx="60165">
                  <c:v>1.007080078125E-3</c:v>
                </c:pt>
                <c:pt idx="60166">
                  <c:v>1.007080078125E-3</c:v>
                </c:pt>
                <c:pt idx="60167">
                  <c:v>1.0068416595458984E-3</c:v>
                </c:pt>
                <c:pt idx="60168">
                  <c:v>1.007080078125E-3</c:v>
                </c:pt>
                <c:pt idx="60169">
                  <c:v>1.007080078125E-3</c:v>
                </c:pt>
                <c:pt idx="60170">
                  <c:v>1.0068416595458984E-3</c:v>
                </c:pt>
                <c:pt idx="60171">
                  <c:v>1.007080078125E-3</c:v>
                </c:pt>
                <c:pt idx="60172">
                  <c:v>1.007080078125E-3</c:v>
                </c:pt>
                <c:pt idx="60173">
                  <c:v>1.0068416595458984E-3</c:v>
                </c:pt>
                <c:pt idx="60174">
                  <c:v>1.007080078125E-3</c:v>
                </c:pt>
                <c:pt idx="60175">
                  <c:v>1.0080337524414063E-3</c:v>
                </c:pt>
                <c:pt idx="60176">
                  <c:v>1.007080078125E-3</c:v>
                </c:pt>
                <c:pt idx="60177">
                  <c:v>1.0068416595458984E-3</c:v>
                </c:pt>
                <c:pt idx="60178">
                  <c:v>1.007080078125E-3</c:v>
                </c:pt>
                <c:pt idx="60179">
                  <c:v>1.007080078125E-3</c:v>
                </c:pt>
                <c:pt idx="60180">
                  <c:v>1.0068416595458984E-3</c:v>
                </c:pt>
                <c:pt idx="60181">
                  <c:v>1.007080078125E-3</c:v>
                </c:pt>
                <c:pt idx="60182">
                  <c:v>1.007080078125E-3</c:v>
                </c:pt>
                <c:pt idx="60183">
                  <c:v>1.0068416595458984E-3</c:v>
                </c:pt>
                <c:pt idx="60184">
                  <c:v>1.007080078125E-3</c:v>
                </c:pt>
                <c:pt idx="60185">
                  <c:v>1.007080078125E-3</c:v>
                </c:pt>
                <c:pt idx="60186">
                  <c:v>1.0068416595458984E-3</c:v>
                </c:pt>
                <c:pt idx="60187">
                  <c:v>1.0080337524414063E-3</c:v>
                </c:pt>
                <c:pt idx="60188">
                  <c:v>1.007080078125E-3</c:v>
                </c:pt>
                <c:pt idx="60189">
                  <c:v>1.0068416595458984E-3</c:v>
                </c:pt>
                <c:pt idx="60190">
                  <c:v>1.007080078125E-3</c:v>
                </c:pt>
                <c:pt idx="60191">
                  <c:v>1.007080078125E-3</c:v>
                </c:pt>
                <c:pt idx="60192">
                  <c:v>1.0068416595458984E-3</c:v>
                </c:pt>
                <c:pt idx="60193">
                  <c:v>1.007080078125E-3</c:v>
                </c:pt>
                <c:pt idx="60194">
                  <c:v>1.007080078125E-3</c:v>
                </c:pt>
                <c:pt idx="60195">
                  <c:v>1.0068416595458984E-3</c:v>
                </c:pt>
                <c:pt idx="60196">
                  <c:v>1.007080078125E-3</c:v>
                </c:pt>
                <c:pt idx="60197">
                  <c:v>1.007080078125E-3</c:v>
                </c:pt>
                <c:pt idx="60198">
                  <c:v>1.0068416595458984E-3</c:v>
                </c:pt>
                <c:pt idx="60199">
                  <c:v>1.007080078125E-3</c:v>
                </c:pt>
                <c:pt idx="60200">
                  <c:v>1.0080337524414063E-3</c:v>
                </c:pt>
                <c:pt idx="60201">
                  <c:v>1.007080078125E-3</c:v>
                </c:pt>
                <c:pt idx="60202">
                  <c:v>1.0068416595458984E-3</c:v>
                </c:pt>
                <c:pt idx="60203">
                  <c:v>1.007080078125E-3</c:v>
                </c:pt>
                <c:pt idx="60204">
                  <c:v>1.007080078125E-3</c:v>
                </c:pt>
                <c:pt idx="60205">
                  <c:v>1.0068416595458984E-3</c:v>
                </c:pt>
                <c:pt idx="60206">
                  <c:v>1.007080078125E-3</c:v>
                </c:pt>
                <c:pt idx="60207">
                  <c:v>1.007080078125E-3</c:v>
                </c:pt>
                <c:pt idx="60208">
                  <c:v>1.0068416595458984E-3</c:v>
                </c:pt>
                <c:pt idx="60209">
                  <c:v>1.007080078125E-3</c:v>
                </c:pt>
                <c:pt idx="60210">
                  <c:v>1.007080078125E-3</c:v>
                </c:pt>
                <c:pt idx="60211">
                  <c:v>1.0068416595458984E-3</c:v>
                </c:pt>
                <c:pt idx="60212">
                  <c:v>1.0080337524414063E-3</c:v>
                </c:pt>
                <c:pt idx="60213">
                  <c:v>1.007080078125E-3</c:v>
                </c:pt>
                <c:pt idx="60214">
                  <c:v>1.0068416595458984E-3</c:v>
                </c:pt>
                <c:pt idx="60215">
                  <c:v>1.007080078125E-3</c:v>
                </c:pt>
                <c:pt idx="60216">
                  <c:v>1.007080078125E-3</c:v>
                </c:pt>
                <c:pt idx="60217">
                  <c:v>1.0068416595458984E-3</c:v>
                </c:pt>
                <c:pt idx="60218">
                  <c:v>1.007080078125E-3</c:v>
                </c:pt>
                <c:pt idx="60219">
                  <c:v>1.007080078125E-3</c:v>
                </c:pt>
                <c:pt idx="60220">
                  <c:v>1.0068416595458984E-3</c:v>
                </c:pt>
                <c:pt idx="60221">
                  <c:v>1.007080078125E-3</c:v>
                </c:pt>
                <c:pt idx="60222">
                  <c:v>1.007080078125E-3</c:v>
                </c:pt>
                <c:pt idx="60223">
                  <c:v>1.0068416595458984E-3</c:v>
                </c:pt>
                <c:pt idx="60224">
                  <c:v>1.007080078125E-3</c:v>
                </c:pt>
                <c:pt idx="60225">
                  <c:v>1.0080337524414063E-3</c:v>
                </c:pt>
                <c:pt idx="60226">
                  <c:v>1.007080078125E-3</c:v>
                </c:pt>
                <c:pt idx="60227">
                  <c:v>1.0068416595458984E-3</c:v>
                </c:pt>
                <c:pt idx="60228">
                  <c:v>1.007080078125E-3</c:v>
                </c:pt>
                <c:pt idx="60229">
                  <c:v>1.007080078125E-3</c:v>
                </c:pt>
                <c:pt idx="60230">
                  <c:v>1.0068416595458984E-3</c:v>
                </c:pt>
                <c:pt idx="60231">
                  <c:v>1.007080078125E-3</c:v>
                </c:pt>
                <c:pt idx="60232">
                  <c:v>1.007080078125E-3</c:v>
                </c:pt>
                <c:pt idx="60233">
                  <c:v>1.0068416595458984E-3</c:v>
                </c:pt>
                <c:pt idx="60234">
                  <c:v>1.007080078125E-3</c:v>
                </c:pt>
                <c:pt idx="60235">
                  <c:v>1.007080078125E-3</c:v>
                </c:pt>
                <c:pt idx="60236">
                  <c:v>1.0068416595458984E-3</c:v>
                </c:pt>
                <c:pt idx="60237">
                  <c:v>1.0080337524414063E-3</c:v>
                </c:pt>
                <c:pt idx="60238">
                  <c:v>1.007080078125E-3</c:v>
                </c:pt>
                <c:pt idx="60239">
                  <c:v>1.0068416595458984E-3</c:v>
                </c:pt>
                <c:pt idx="60240">
                  <c:v>1.007080078125E-3</c:v>
                </c:pt>
                <c:pt idx="60241">
                  <c:v>1.007080078125E-3</c:v>
                </c:pt>
                <c:pt idx="60242">
                  <c:v>1.0068416595458984E-3</c:v>
                </c:pt>
                <c:pt idx="60243">
                  <c:v>1.007080078125E-3</c:v>
                </c:pt>
                <c:pt idx="60244">
                  <c:v>1.007080078125E-3</c:v>
                </c:pt>
                <c:pt idx="60245">
                  <c:v>1.0068416595458984E-3</c:v>
                </c:pt>
                <c:pt idx="60246">
                  <c:v>1.007080078125E-3</c:v>
                </c:pt>
                <c:pt idx="60247">
                  <c:v>1.007080078125E-3</c:v>
                </c:pt>
                <c:pt idx="60248">
                  <c:v>1.0068416595458984E-3</c:v>
                </c:pt>
                <c:pt idx="60249">
                  <c:v>1.007080078125E-3</c:v>
                </c:pt>
                <c:pt idx="60250">
                  <c:v>1.0080337524414063E-3</c:v>
                </c:pt>
                <c:pt idx="60251">
                  <c:v>1.007080078125E-3</c:v>
                </c:pt>
                <c:pt idx="60252">
                  <c:v>1.0068416595458984E-3</c:v>
                </c:pt>
                <c:pt idx="60253">
                  <c:v>1.007080078125E-3</c:v>
                </c:pt>
                <c:pt idx="60254">
                  <c:v>1.007080078125E-3</c:v>
                </c:pt>
                <c:pt idx="60255">
                  <c:v>1.0068416595458984E-3</c:v>
                </c:pt>
                <c:pt idx="60256">
                  <c:v>1.007080078125E-3</c:v>
                </c:pt>
                <c:pt idx="60257">
                  <c:v>1.007080078125E-3</c:v>
                </c:pt>
                <c:pt idx="60258">
                  <c:v>1.0068416595458984E-3</c:v>
                </c:pt>
                <c:pt idx="60259">
                  <c:v>1.007080078125E-3</c:v>
                </c:pt>
                <c:pt idx="60260">
                  <c:v>1.007080078125E-3</c:v>
                </c:pt>
                <c:pt idx="60261">
                  <c:v>1.0068416595458984E-3</c:v>
                </c:pt>
                <c:pt idx="60262">
                  <c:v>1.0080337524414063E-3</c:v>
                </c:pt>
                <c:pt idx="60263">
                  <c:v>1.007080078125E-3</c:v>
                </c:pt>
                <c:pt idx="60264">
                  <c:v>1.0068416595458984E-3</c:v>
                </c:pt>
                <c:pt idx="60265">
                  <c:v>1.007080078125E-3</c:v>
                </c:pt>
                <c:pt idx="60266">
                  <c:v>1.007080078125E-3</c:v>
                </c:pt>
                <c:pt idx="60267">
                  <c:v>1.0068416595458984E-3</c:v>
                </c:pt>
                <c:pt idx="60268">
                  <c:v>1.007080078125E-3</c:v>
                </c:pt>
                <c:pt idx="60269">
                  <c:v>1.007080078125E-3</c:v>
                </c:pt>
                <c:pt idx="60270">
                  <c:v>1.0068416595458984E-3</c:v>
                </c:pt>
                <c:pt idx="60271">
                  <c:v>1.007080078125E-3</c:v>
                </c:pt>
                <c:pt idx="60272">
                  <c:v>1.007080078125E-3</c:v>
                </c:pt>
                <c:pt idx="60273">
                  <c:v>1.0068416595458984E-3</c:v>
                </c:pt>
                <c:pt idx="60274">
                  <c:v>1.007080078125E-3</c:v>
                </c:pt>
                <c:pt idx="60275">
                  <c:v>1.0080337524414063E-3</c:v>
                </c:pt>
                <c:pt idx="60276">
                  <c:v>1.007080078125E-3</c:v>
                </c:pt>
                <c:pt idx="60277">
                  <c:v>1.0068416595458984E-3</c:v>
                </c:pt>
                <c:pt idx="60278">
                  <c:v>1.007080078125E-3</c:v>
                </c:pt>
                <c:pt idx="60279">
                  <c:v>1.007080078125E-3</c:v>
                </c:pt>
                <c:pt idx="60280">
                  <c:v>1.0068416595458984E-3</c:v>
                </c:pt>
                <c:pt idx="60281">
                  <c:v>1.007080078125E-3</c:v>
                </c:pt>
                <c:pt idx="60282">
                  <c:v>1.007080078125E-3</c:v>
                </c:pt>
                <c:pt idx="60283">
                  <c:v>1.0068416595458984E-3</c:v>
                </c:pt>
                <c:pt idx="60284">
                  <c:v>1.007080078125E-3</c:v>
                </c:pt>
                <c:pt idx="60285">
                  <c:v>1.0068416595458984E-3</c:v>
                </c:pt>
                <c:pt idx="60286">
                  <c:v>1.007080078125E-3</c:v>
                </c:pt>
                <c:pt idx="60287">
                  <c:v>1.0080337524414063E-3</c:v>
                </c:pt>
                <c:pt idx="60288">
                  <c:v>1.007080078125E-3</c:v>
                </c:pt>
                <c:pt idx="60289">
                  <c:v>1.0068416595458984E-3</c:v>
                </c:pt>
                <c:pt idx="60290">
                  <c:v>1.007080078125E-3</c:v>
                </c:pt>
                <c:pt idx="60291">
                  <c:v>1.007080078125E-3</c:v>
                </c:pt>
                <c:pt idx="60292">
                  <c:v>1.0068416595458984E-3</c:v>
                </c:pt>
                <c:pt idx="60293">
                  <c:v>1.007080078125E-3</c:v>
                </c:pt>
                <c:pt idx="60294">
                  <c:v>1.007080078125E-3</c:v>
                </c:pt>
                <c:pt idx="60295">
                  <c:v>1.0068416595458984E-3</c:v>
                </c:pt>
                <c:pt idx="60296">
                  <c:v>1.007080078125E-3</c:v>
                </c:pt>
                <c:pt idx="60297">
                  <c:v>1.007080078125E-3</c:v>
                </c:pt>
                <c:pt idx="60298">
                  <c:v>1.0068416595458984E-3</c:v>
                </c:pt>
                <c:pt idx="60299">
                  <c:v>1.007080078125E-3</c:v>
                </c:pt>
                <c:pt idx="60300">
                  <c:v>1.0080337524414063E-3</c:v>
                </c:pt>
                <c:pt idx="60301">
                  <c:v>1.007080078125E-3</c:v>
                </c:pt>
                <c:pt idx="60302">
                  <c:v>1.0068416595458984E-3</c:v>
                </c:pt>
                <c:pt idx="60303">
                  <c:v>1.007080078125E-3</c:v>
                </c:pt>
                <c:pt idx="60304">
                  <c:v>1.007080078125E-3</c:v>
                </c:pt>
                <c:pt idx="60305">
                  <c:v>1.0068416595458984E-3</c:v>
                </c:pt>
                <c:pt idx="60306">
                  <c:v>1.007080078125E-3</c:v>
                </c:pt>
                <c:pt idx="60307">
                  <c:v>1.0068416595458984E-3</c:v>
                </c:pt>
                <c:pt idx="60308">
                  <c:v>1.007080078125E-3</c:v>
                </c:pt>
                <c:pt idx="60309">
                  <c:v>1.007080078125E-3</c:v>
                </c:pt>
                <c:pt idx="60310">
                  <c:v>1.0068416595458984E-3</c:v>
                </c:pt>
                <c:pt idx="60311">
                  <c:v>1.007080078125E-3</c:v>
                </c:pt>
                <c:pt idx="60312">
                  <c:v>1.0080337524414063E-3</c:v>
                </c:pt>
                <c:pt idx="60313">
                  <c:v>1.007080078125E-3</c:v>
                </c:pt>
                <c:pt idx="60314">
                  <c:v>1.0068416595458984E-3</c:v>
                </c:pt>
                <c:pt idx="60315">
                  <c:v>1.007080078125E-3</c:v>
                </c:pt>
                <c:pt idx="60316">
                  <c:v>1.007080078125E-3</c:v>
                </c:pt>
                <c:pt idx="60317">
                  <c:v>1.0068416595458984E-3</c:v>
                </c:pt>
                <c:pt idx="60318">
                  <c:v>1.007080078125E-3</c:v>
                </c:pt>
                <c:pt idx="60319">
                  <c:v>1.007080078125E-3</c:v>
                </c:pt>
                <c:pt idx="60320">
                  <c:v>1.0068416595458984E-3</c:v>
                </c:pt>
                <c:pt idx="60321">
                  <c:v>1.007080078125E-3</c:v>
                </c:pt>
                <c:pt idx="60322">
                  <c:v>1.007080078125E-3</c:v>
                </c:pt>
                <c:pt idx="60323">
                  <c:v>1.0068416595458984E-3</c:v>
                </c:pt>
                <c:pt idx="60324">
                  <c:v>1.007080078125E-3</c:v>
                </c:pt>
                <c:pt idx="60325">
                  <c:v>1.0080337524414063E-3</c:v>
                </c:pt>
                <c:pt idx="60326">
                  <c:v>1.007080078125E-3</c:v>
                </c:pt>
                <c:pt idx="60327">
                  <c:v>1.0068416595458984E-3</c:v>
                </c:pt>
                <c:pt idx="60328">
                  <c:v>1.007080078125E-3</c:v>
                </c:pt>
                <c:pt idx="60329">
                  <c:v>1.0068416595458984E-3</c:v>
                </c:pt>
                <c:pt idx="60330">
                  <c:v>1.007080078125E-3</c:v>
                </c:pt>
                <c:pt idx="60331">
                  <c:v>1.007080078125E-3</c:v>
                </c:pt>
                <c:pt idx="60332">
                  <c:v>1.0068416595458984E-3</c:v>
                </c:pt>
                <c:pt idx="60333">
                  <c:v>1.007080078125E-3</c:v>
                </c:pt>
                <c:pt idx="60334">
                  <c:v>1.007080078125E-3</c:v>
                </c:pt>
                <c:pt idx="60335">
                  <c:v>1.0068416595458984E-3</c:v>
                </c:pt>
                <c:pt idx="60336">
                  <c:v>1.007080078125E-3</c:v>
                </c:pt>
                <c:pt idx="60337">
                  <c:v>1.0080337524414063E-3</c:v>
                </c:pt>
                <c:pt idx="60338">
                  <c:v>1.007080078125E-3</c:v>
                </c:pt>
                <c:pt idx="60339">
                  <c:v>1.0068416595458984E-3</c:v>
                </c:pt>
                <c:pt idx="60340">
                  <c:v>1.007080078125E-3</c:v>
                </c:pt>
                <c:pt idx="60341">
                  <c:v>1.007080078125E-3</c:v>
                </c:pt>
                <c:pt idx="60342">
                  <c:v>1.0068416595458984E-3</c:v>
                </c:pt>
                <c:pt idx="60343">
                  <c:v>1.007080078125E-3</c:v>
                </c:pt>
                <c:pt idx="60344">
                  <c:v>1.007080078125E-3</c:v>
                </c:pt>
                <c:pt idx="60345">
                  <c:v>1.0068416595458984E-3</c:v>
                </c:pt>
                <c:pt idx="60346">
                  <c:v>1.007080078125E-3</c:v>
                </c:pt>
                <c:pt idx="60347">
                  <c:v>1.007080078125E-3</c:v>
                </c:pt>
                <c:pt idx="60348">
                  <c:v>1.0068416595458984E-3</c:v>
                </c:pt>
                <c:pt idx="60349">
                  <c:v>1.007080078125E-3</c:v>
                </c:pt>
                <c:pt idx="60350">
                  <c:v>1.0080337524414063E-3</c:v>
                </c:pt>
                <c:pt idx="60351">
                  <c:v>1.0068416595458984E-3</c:v>
                </c:pt>
                <c:pt idx="60352">
                  <c:v>1.007080078125E-3</c:v>
                </c:pt>
                <c:pt idx="60353">
                  <c:v>1.007080078125E-3</c:v>
                </c:pt>
                <c:pt idx="60354">
                  <c:v>1.0068416595458984E-3</c:v>
                </c:pt>
                <c:pt idx="60355">
                  <c:v>1.007080078125E-3</c:v>
                </c:pt>
                <c:pt idx="60356">
                  <c:v>1.007080078125E-3</c:v>
                </c:pt>
                <c:pt idx="60357">
                  <c:v>1.0068416595458984E-3</c:v>
                </c:pt>
                <c:pt idx="60358">
                  <c:v>1.007080078125E-3</c:v>
                </c:pt>
                <c:pt idx="60359">
                  <c:v>1.007080078125E-3</c:v>
                </c:pt>
                <c:pt idx="60360">
                  <c:v>1.0068416595458984E-3</c:v>
                </c:pt>
                <c:pt idx="60361">
                  <c:v>1.007080078125E-3</c:v>
                </c:pt>
                <c:pt idx="60362">
                  <c:v>1.0080337524414063E-3</c:v>
                </c:pt>
                <c:pt idx="60363">
                  <c:v>1.007080078125E-3</c:v>
                </c:pt>
                <c:pt idx="60364">
                  <c:v>1.0068416595458984E-3</c:v>
                </c:pt>
                <c:pt idx="60365">
                  <c:v>1.007080078125E-3</c:v>
                </c:pt>
                <c:pt idx="60366">
                  <c:v>1.007080078125E-3</c:v>
                </c:pt>
                <c:pt idx="60367">
                  <c:v>1.0068416595458984E-3</c:v>
                </c:pt>
                <c:pt idx="60368">
                  <c:v>1.007080078125E-3</c:v>
                </c:pt>
                <c:pt idx="60369">
                  <c:v>1.007080078125E-3</c:v>
                </c:pt>
                <c:pt idx="60370">
                  <c:v>1.0068416595458984E-3</c:v>
                </c:pt>
                <c:pt idx="60371">
                  <c:v>1.007080078125E-3</c:v>
                </c:pt>
                <c:pt idx="60372">
                  <c:v>1.007080078125E-3</c:v>
                </c:pt>
                <c:pt idx="60373">
                  <c:v>1.0068416595458984E-3</c:v>
                </c:pt>
                <c:pt idx="60374">
                  <c:v>1.007080078125E-3</c:v>
                </c:pt>
                <c:pt idx="60375">
                  <c:v>1.0080337524414063E-3</c:v>
                </c:pt>
                <c:pt idx="60376">
                  <c:v>1.0068416595458984E-3</c:v>
                </c:pt>
                <c:pt idx="60377">
                  <c:v>1.007080078125E-3</c:v>
                </c:pt>
                <c:pt idx="60378">
                  <c:v>1.007080078125E-3</c:v>
                </c:pt>
                <c:pt idx="60379">
                  <c:v>1.0068416595458984E-3</c:v>
                </c:pt>
                <c:pt idx="60380">
                  <c:v>1.007080078125E-3</c:v>
                </c:pt>
                <c:pt idx="60381">
                  <c:v>1.007080078125E-3</c:v>
                </c:pt>
                <c:pt idx="60382">
                  <c:v>1.0068416595458984E-3</c:v>
                </c:pt>
                <c:pt idx="60383">
                  <c:v>1.007080078125E-3</c:v>
                </c:pt>
                <c:pt idx="60384">
                  <c:v>1.007080078125E-3</c:v>
                </c:pt>
                <c:pt idx="60385">
                  <c:v>1.0068416595458984E-3</c:v>
                </c:pt>
                <c:pt idx="60386">
                  <c:v>1.007080078125E-3</c:v>
                </c:pt>
                <c:pt idx="60387">
                  <c:v>1.0080337524414063E-3</c:v>
                </c:pt>
                <c:pt idx="60388">
                  <c:v>1.007080078125E-3</c:v>
                </c:pt>
                <c:pt idx="60389">
                  <c:v>1.0068416595458984E-3</c:v>
                </c:pt>
                <c:pt idx="60390">
                  <c:v>1.007080078125E-3</c:v>
                </c:pt>
                <c:pt idx="60391">
                  <c:v>1.007080078125E-3</c:v>
                </c:pt>
                <c:pt idx="60392">
                  <c:v>1.0068416595458984E-3</c:v>
                </c:pt>
                <c:pt idx="60393">
                  <c:v>1.007080078125E-3</c:v>
                </c:pt>
                <c:pt idx="60394">
                  <c:v>1.007080078125E-3</c:v>
                </c:pt>
                <c:pt idx="60395">
                  <c:v>1.0068416595458984E-3</c:v>
                </c:pt>
                <c:pt idx="60396">
                  <c:v>1.007080078125E-3</c:v>
                </c:pt>
                <c:pt idx="60397">
                  <c:v>1.007080078125E-3</c:v>
                </c:pt>
                <c:pt idx="60398">
                  <c:v>1.0068416595458984E-3</c:v>
                </c:pt>
                <c:pt idx="60399">
                  <c:v>1.007080078125E-3</c:v>
                </c:pt>
                <c:pt idx="60400">
                  <c:v>1.0080337524414063E-3</c:v>
                </c:pt>
                <c:pt idx="60401">
                  <c:v>1.0068416595458984E-3</c:v>
                </c:pt>
                <c:pt idx="60402">
                  <c:v>1.007080078125E-3</c:v>
                </c:pt>
                <c:pt idx="60403">
                  <c:v>1.007080078125E-3</c:v>
                </c:pt>
                <c:pt idx="60404">
                  <c:v>1.0068416595458984E-3</c:v>
                </c:pt>
                <c:pt idx="60405">
                  <c:v>1.007080078125E-3</c:v>
                </c:pt>
                <c:pt idx="60406">
                  <c:v>1.007080078125E-3</c:v>
                </c:pt>
                <c:pt idx="60407">
                  <c:v>1.0068416595458984E-3</c:v>
                </c:pt>
                <c:pt idx="60408">
                  <c:v>1.007080078125E-3</c:v>
                </c:pt>
                <c:pt idx="60409">
                  <c:v>1.007080078125E-3</c:v>
                </c:pt>
                <c:pt idx="60410">
                  <c:v>1.0068416595458984E-3</c:v>
                </c:pt>
                <c:pt idx="60411">
                  <c:v>1.007080078125E-3</c:v>
                </c:pt>
                <c:pt idx="60412">
                  <c:v>1.0080337524414063E-3</c:v>
                </c:pt>
                <c:pt idx="60413">
                  <c:v>1.007080078125E-3</c:v>
                </c:pt>
                <c:pt idx="60414">
                  <c:v>1.0068416595458984E-3</c:v>
                </c:pt>
                <c:pt idx="60415">
                  <c:v>1.007080078125E-3</c:v>
                </c:pt>
                <c:pt idx="60416">
                  <c:v>1.007080078125E-3</c:v>
                </c:pt>
                <c:pt idx="60417">
                  <c:v>1.0068416595458984E-3</c:v>
                </c:pt>
                <c:pt idx="60418">
                  <c:v>1.007080078125E-3</c:v>
                </c:pt>
                <c:pt idx="60419">
                  <c:v>1.007080078125E-3</c:v>
                </c:pt>
                <c:pt idx="60420">
                  <c:v>1.0068416595458984E-3</c:v>
                </c:pt>
                <c:pt idx="60421">
                  <c:v>1.007080078125E-3</c:v>
                </c:pt>
                <c:pt idx="60422">
                  <c:v>1.007080078125E-3</c:v>
                </c:pt>
                <c:pt idx="60423">
                  <c:v>1.0068416595458984E-3</c:v>
                </c:pt>
                <c:pt idx="60424">
                  <c:v>1.007080078125E-3</c:v>
                </c:pt>
                <c:pt idx="60425">
                  <c:v>1.0080337524414063E-3</c:v>
                </c:pt>
                <c:pt idx="60426">
                  <c:v>1.0068416595458984E-3</c:v>
                </c:pt>
                <c:pt idx="60427">
                  <c:v>1.007080078125E-3</c:v>
                </c:pt>
                <c:pt idx="60428">
                  <c:v>1.007080078125E-3</c:v>
                </c:pt>
                <c:pt idx="60429">
                  <c:v>1.0068416595458984E-3</c:v>
                </c:pt>
                <c:pt idx="60430">
                  <c:v>1.007080078125E-3</c:v>
                </c:pt>
                <c:pt idx="60431">
                  <c:v>1.007080078125E-3</c:v>
                </c:pt>
                <c:pt idx="60432">
                  <c:v>1.0068416595458984E-3</c:v>
                </c:pt>
                <c:pt idx="60433">
                  <c:v>1.007080078125E-3</c:v>
                </c:pt>
                <c:pt idx="60434">
                  <c:v>1.007080078125E-3</c:v>
                </c:pt>
                <c:pt idx="60435">
                  <c:v>1.0068416595458984E-3</c:v>
                </c:pt>
                <c:pt idx="60436">
                  <c:v>1.007080078125E-3</c:v>
                </c:pt>
                <c:pt idx="60437">
                  <c:v>1.0080337524414063E-3</c:v>
                </c:pt>
                <c:pt idx="60438">
                  <c:v>1.007080078125E-3</c:v>
                </c:pt>
                <c:pt idx="60439">
                  <c:v>1.0068416595458984E-3</c:v>
                </c:pt>
                <c:pt idx="60440">
                  <c:v>1.007080078125E-3</c:v>
                </c:pt>
                <c:pt idx="60441">
                  <c:v>1.007080078125E-3</c:v>
                </c:pt>
                <c:pt idx="60442">
                  <c:v>1.0068416595458984E-3</c:v>
                </c:pt>
                <c:pt idx="60443">
                  <c:v>1.007080078125E-3</c:v>
                </c:pt>
                <c:pt idx="60444">
                  <c:v>1.007080078125E-3</c:v>
                </c:pt>
                <c:pt idx="60445">
                  <c:v>1.0068416595458984E-3</c:v>
                </c:pt>
                <c:pt idx="60446">
                  <c:v>1.007080078125E-3</c:v>
                </c:pt>
                <c:pt idx="60447">
                  <c:v>1.007080078125E-3</c:v>
                </c:pt>
                <c:pt idx="60448">
                  <c:v>1.0068416595458984E-3</c:v>
                </c:pt>
                <c:pt idx="60449">
                  <c:v>1.007080078125E-3</c:v>
                </c:pt>
                <c:pt idx="60450">
                  <c:v>1.0080337524414063E-3</c:v>
                </c:pt>
                <c:pt idx="60451">
                  <c:v>1.0068416595458984E-3</c:v>
                </c:pt>
                <c:pt idx="60452">
                  <c:v>1.007080078125E-3</c:v>
                </c:pt>
                <c:pt idx="60453">
                  <c:v>1.007080078125E-3</c:v>
                </c:pt>
                <c:pt idx="60454">
                  <c:v>1.0068416595458984E-3</c:v>
                </c:pt>
                <c:pt idx="60455">
                  <c:v>1.007080078125E-3</c:v>
                </c:pt>
                <c:pt idx="60456">
                  <c:v>1.007080078125E-3</c:v>
                </c:pt>
                <c:pt idx="60457">
                  <c:v>1.0068416595458984E-3</c:v>
                </c:pt>
                <c:pt idx="60458">
                  <c:v>1.007080078125E-3</c:v>
                </c:pt>
                <c:pt idx="60459">
                  <c:v>1.007080078125E-3</c:v>
                </c:pt>
                <c:pt idx="60460">
                  <c:v>1.0068416595458984E-3</c:v>
                </c:pt>
                <c:pt idx="60461">
                  <c:v>1.007080078125E-3</c:v>
                </c:pt>
                <c:pt idx="60462">
                  <c:v>1.0080337524414063E-3</c:v>
                </c:pt>
                <c:pt idx="60463">
                  <c:v>1.007080078125E-3</c:v>
                </c:pt>
                <c:pt idx="60464">
                  <c:v>1.0068416595458984E-3</c:v>
                </c:pt>
                <c:pt idx="60465">
                  <c:v>1.007080078125E-3</c:v>
                </c:pt>
                <c:pt idx="60466">
                  <c:v>1.007080078125E-3</c:v>
                </c:pt>
                <c:pt idx="60467">
                  <c:v>1.0068416595458984E-3</c:v>
                </c:pt>
                <c:pt idx="60468">
                  <c:v>1.007080078125E-3</c:v>
                </c:pt>
                <c:pt idx="60469">
                  <c:v>1.007080078125E-3</c:v>
                </c:pt>
                <c:pt idx="60470">
                  <c:v>1.0068416595458984E-3</c:v>
                </c:pt>
                <c:pt idx="60471">
                  <c:v>1.007080078125E-3</c:v>
                </c:pt>
                <c:pt idx="60472">
                  <c:v>1.007080078125E-3</c:v>
                </c:pt>
                <c:pt idx="60473">
                  <c:v>1.0068416595458984E-3</c:v>
                </c:pt>
                <c:pt idx="60474">
                  <c:v>1.007080078125E-3</c:v>
                </c:pt>
                <c:pt idx="60475">
                  <c:v>1.0080337524414063E-3</c:v>
                </c:pt>
                <c:pt idx="60476">
                  <c:v>1.0068416595458984E-3</c:v>
                </c:pt>
                <c:pt idx="60477">
                  <c:v>1.007080078125E-3</c:v>
                </c:pt>
                <c:pt idx="60478">
                  <c:v>1.007080078125E-3</c:v>
                </c:pt>
                <c:pt idx="60479">
                  <c:v>1.0068416595458984E-3</c:v>
                </c:pt>
                <c:pt idx="60480">
                  <c:v>1.007080078125E-3</c:v>
                </c:pt>
                <c:pt idx="60481">
                  <c:v>1.007080078125E-3</c:v>
                </c:pt>
                <c:pt idx="60482">
                  <c:v>1.0068416595458984E-3</c:v>
                </c:pt>
                <c:pt idx="60483">
                  <c:v>1.007080078125E-3</c:v>
                </c:pt>
                <c:pt idx="60484">
                  <c:v>1.007080078125E-3</c:v>
                </c:pt>
                <c:pt idx="60485">
                  <c:v>1.0068416595458984E-3</c:v>
                </c:pt>
                <c:pt idx="60486">
                  <c:v>1.007080078125E-3</c:v>
                </c:pt>
                <c:pt idx="60487">
                  <c:v>1.0080337524414063E-3</c:v>
                </c:pt>
                <c:pt idx="60488">
                  <c:v>1.007080078125E-3</c:v>
                </c:pt>
                <c:pt idx="60489">
                  <c:v>1.0068416595458984E-3</c:v>
                </c:pt>
                <c:pt idx="60490">
                  <c:v>1.007080078125E-3</c:v>
                </c:pt>
                <c:pt idx="60491">
                  <c:v>1.007080078125E-3</c:v>
                </c:pt>
                <c:pt idx="60492">
                  <c:v>1.0068416595458984E-3</c:v>
                </c:pt>
                <c:pt idx="60493">
                  <c:v>1.007080078125E-3</c:v>
                </c:pt>
                <c:pt idx="60494">
                  <c:v>1.007080078125E-3</c:v>
                </c:pt>
                <c:pt idx="60495">
                  <c:v>1.0068416595458984E-3</c:v>
                </c:pt>
                <c:pt idx="60496">
                  <c:v>1.007080078125E-3</c:v>
                </c:pt>
                <c:pt idx="60497">
                  <c:v>1.007080078125E-3</c:v>
                </c:pt>
                <c:pt idx="60498">
                  <c:v>1.0068416595458984E-3</c:v>
                </c:pt>
                <c:pt idx="60499">
                  <c:v>1.007080078125E-3</c:v>
                </c:pt>
                <c:pt idx="60500">
                  <c:v>1.0080337524414063E-3</c:v>
                </c:pt>
                <c:pt idx="60501">
                  <c:v>1.0068416595458984E-3</c:v>
                </c:pt>
                <c:pt idx="60502">
                  <c:v>1.007080078125E-3</c:v>
                </c:pt>
                <c:pt idx="60503">
                  <c:v>1.007080078125E-3</c:v>
                </c:pt>
                <c:pt idx="60504">
                  <c:v>1.0068416595458984E-3</c:v>
                </c:pt>
                <c:pt idx="60505">
                  <c:v>1.007080078125E-3</c:v>
                </c:pt>
                <c:pt idx="60506">
                  <c:v>1.007080078125E-3</c:v>
                </c:pt>
                <c:pt idx="60507">
                  <c:v>1.0068416595458984E-3</c:v>
                </c:pt>
                <c:pt idx="60508">
                  <c:v>5.0361156463623047E-3</c:v>
                </c:pt>
                <c:pt idx="60509">
                  <c:v>1.007080078125E-3</c:v>
                </c:pt>
                <c:pt idx="60510">
                  <c:v>1.0068416595458984E-3</c:v>
                </c:pt>
                <c:pt idx="60511">
                  <c:v>1.007080078125E-3</c:v>
                </c:pt>
                <c:pt idx="60512">
                  <c:v>1.007080078125E-3</c:v>
                </c:pt>
                <c:pt idx="60513">
                  <c:v>1.0068416595458984E-3</c:v>
                </c:pt>
                <c:pt idx="60514">
                  <c:v>1.007080078125E-3</c:v>
                </c:pt>
                <c:pt idx="60515">
                  <c:v>1.007080078125E-3</c:v>
                </c:pt>
                <c:pt idx="60516">
                  <c:v>1.0068416595458984E-3</c:v>
                </c:pt>
                <c:pt idx="60517">
                  <c:v>1.007080078125E-3</c:v>
                </c:pt>
                <c:pt idx="60518">
                  <c:v>6.0429573059082031E-3</c:v>
                </c:pt>
                <c:pt idx="60519">
                  <c:v>1.007080078125E-3</c:v>
                </c:pt>
                <c:pt idx="60520">
                  <c:v>1.0068416595458984E-3</c:v>
                </c:pt>
                <c:pt idx="60521">
                  <c:v>1.007080078125E-3</c:v>
                </c:pt>
                <c:pt idx="60522">
                  <c:v>1.007080078125E-3</c:v>
                </c:pt>
                <c:pt idx="60523">
                  <c:v>1.0068416595458984E-3</c:v>
                </c:pt>
                <c:pt idx="60524">
                  <c:v>1.007080078125E-3</c:v>
                </c:pt>
                <c:pt idx="60525">
                  <c:v>1.007080078125E-3</c:v>
                </c:pt>
                <c:pt idx="60526">
                  <c:v>1.0068416595458984E-3</c:v>
                </c:pt>
                <c:pt idx="60527">
                  <c:v>1.007080078125E-3</c:v>
                </c:pt>
                <c:pt idx="60528">
                  <c:v>4.0290355682373047E-3</c:v>
                </c:pt>
                <c:pt idx="60529">
                  <c:v>1.007080078125E-3</c:v>
                </c:pt>
                <c:pt idx="60530">
                  <c:v>1.0068416595458984E-3</c:v>
                </c:pt>
                <c:pt idx="60531">
                  <c:v>1.007080078125E-3</c:v>
                </c:pt>
                <c:pt idx="60532">
                  <c:v>1.007080078125E-3</c:v>
                </c:pt>
                <c:pt idx="60533">
                  <c:v>1.0068416595458984E-3</c:v>
                </c:pt>
                <c:pt idx="60534">
                  <c:v>1.007080078125E-3</c:v>
                </c:pt>
                <c:pt idx="60535">
                  <c:v>1.007080078125E-3</c:v>
                </c:pt>
                <c:pt idx="60536">
                  <c:v>1.0068416595458984E-3</c:v>
                </c:pt>
                <c:pt idx="60537">
                  <c:v>1.007080078125E-3</c:v>
                </c:pt>
                <c:pt idx="60538">
                  <c:v>1.0080337524414063E-3</c:v>
                </c:pt>
                <c:pt idx="60539">
                  <c:v>1.0068416595458984E-3</c:v>
                </c:pt>
                <c:pt idx="60540">
                  <c:v>1.007080078125E-3</c:v>
                </c:pt>
                <c:pt idx="60541">
                  <c:v>1.007080078125E-3</c:v>
                </c:pt>
                <c:pt idx="60542">
                  <c:v>1.0068416595458984E-3</c:v>
                </c:pt>
                <c:pt idx="60543">
                  <c:v>1.007080078125E-3</c:v>
                </c:pt>
                <c:pt idx="60544">
                  <c:v>1.007080078125E-3</c:v>
                </c:pt>
                <c:pt idx="60545">
                  <c:v>1.0068416595458984E-3</c:v>
                </c:pt>
                <c:pt idx="60546">
                  <c:v>1.007080078125E-3</c:v>
                </c:pt>
                <c:pt idx="60547">
                  <c:v>1.007080078125E-3</c:v>
                </c:pt>
                <c:pt idx="60548">
                  <c:v>1.0068416595458984E-3</c:v>
                </c:pt>
                <c:pt idx="60549">
                  <c:v>1.007080078125E-3</c:v>
                </c:pt>
                <c:pt idx="60550">
                  <c:v>1.0080337524414063E-3</c:v>
                </c:pt>
                <c:pt idx="60551">
                  <c:v>1.007080078125E-3</c:v>
                </c:pt>
                <c:pt idx="60552">
                  <c:v>1.0068416595458984E-3</c:v>
                </c:pt>
                <c:pt idx="60553">
                  <c:v>1.007080078125E-3</c:v>
                </c:pt>
                <c:pt idx="60554">
                  <c:v>1.007080078125E-3</c:v>
                </c:pt>
                <c:pt idx="60555">
                  <c:v>1.0068416595458984E-3</c:v>
                </c:pt>
                <c:pt idx="60556">
                  <c:v>1.007080078125E-3</c:v>
                </c:pt>
                <c:pt idx="60557">
                  <c:v>1.007080078125E-3</c:v>
                </c:pt>
                <c:pt idx="60558">
                  <c:v>1.0068416595458984E-3</c:v>
                </c:pt>
                <c:pt idx="60559">
                  <c:v>1.007080078125E-3</c:v>
                </c:pt>
                <c:pt idx="60560">
                  <c:v>1.007080078125E-3</c:v>
                </c:pt>
                <c:pt idx="60561">
                  <c:v>1.0068416595458984E-3</c:v>
                </c:pt>
                <c:pt idx="60562">
                  <c:v>1.0080337524414063E-3</c:v>
                </c:pt>
                <c:pt idx="60563">
                  <c:v>1.007080078125E-3</c:v>
                </c:pt>
                <c:pt idx="60564">
                  <c:v>1.0068416595458984E-3</c:v>
                </c:pt>
                <c:pt idx="60565">
                  <c:v>1.007080078125E-3</c:v>
                </c:pt>
                <c:pt idx="60566">
                  <c:v>1.007080078125E-3</c:v>
                </c:pt>
                <c:pt idx="60567">
                  <c:v>1.0068416595458984E-3</c:v>
                </c:pt>
                <c:pt idx="60568">
                  <c:v>1.007080078125E-3</c:v>
                </c:pt>
                <c:pt idx="60569">
                  <c:v>1.007080078125E-3</c:v>
                </c:pt>
                <c:pt idx="60570">
                  <c:v>1.0068416595458984E-3</c:v>
                </c:pt>
                <c:pt idx="60571">
                  <c:v>1.007080078125E-3</c:v>
                </c:pt>
                <c:pt idx="60572">
                  <c:v>1.007080078125E-3</c:v>
                </c:pt>
                <c:pt idx="60573">
                  <c:v>1.0068416595458984E-3</c:v>
                </c:pt>
                <c:pt idx="60574">
                  <c:v>1.007080078125E-3</c:v>
                </c:pt>
                <c:pt idx="60575">
                  <c:v>1.0080337524414063E-3</c:v>
                </c:pt>
                <c:pt idx="60576">
                  <c:v>1.007080078125E-3</c:v>
                </c:pt>
                <c:pt idx="60577">
                  <c:v>1.0068416595458984E-3</c:v>
                </c:pt>
                <c:pt idx="60578">
                  <c:v>1.007080078125E-3</c:v>
                </c:pt>
                <c:pt idx="60579">
                  <c:v>1.007080078125E-3</c:v>
                </c:pt>
                <c:pt idx="60580">
                  <c:v>1.0068416595458984E-3</c:v>
                </c:pt>
                <c:pt idx="60581">
                  <c:v>1.007080078125E-3</c:v>
                </c:pt>
                <c:pt idx="60582">
                  <c:v>1.007080078125E-3</c:v>
                </c:pt>
                <c:pt idx="60583">
                  <c:v>1.0068416595458984E-3</c:v>
                </c:pt>
                <c:pt idx="60584">
                  <c:v>1.007080078125E-3</c:v>
                </c:pt>
                <c:pt idx="60585">
                  <c:v>1.007080078125E-3</c:v>
                </c:pt>
                <c:pt idx="60586">
                  <c:v>1.0068416595458984E-3</c:v>
                </c:pt>
                <c:pt idx="60587">
                  <c:v>1.0080337524414063E-3</c:v>
                </c:pt>
                <c:pt idx="60588">
                  <c:v>1.007080078125E-3</c:v>
                </c:pt>
                <c:pt idx="60589">
                  <c:v>1.0068416595458984E-3</c:v>
                </c:pt>
                <c:pt idx="60590">
                  <c:v>1.007080078125E-3</c:v>
                </c:pt>
                <c:pt idx="60591">
                  <c:v>1.007080078125E-3</c:v>
                </c:pt>
                <c:pt idx="60592">
                  <c:v>1.0068416595458984E-3</c:v>
                </c:pt>
                <c:pt idx="60593">
                  <c:v>1.007080078125E-3</c:v>
                </c:pt>
                <c:pt idx="60594">
                  <c:v>3.0210018157958984E-3</c:v>
                </c:pt>
                <c:pt idx="60595">
                  <c:v>1.007080078125E-3</c:v>
                </c:pt>
                <c:pt idx="60596">
                  <c:v>1.0068416595458984E-3</c:v>
                </c:pt>
                <c:pt idx="60597">
                  <c:v>1.007080078125E-3</c:v>
                </c:pt>
                <c:pt idx="60598">
                  <c:v>1.0080337524414063E-3</c:v>
                </c:pt>
                <c:pt idx="60599">
                  <c:v>1.007080078125E-3</c:v>
                </c:pt>
                <c:pt idx="60600">
                  <c:v>1.0068416595458984E-3</c:v>
                </c:pt>
                <c:pt idx="60601">
                  <c:v>1.007080078125E-3</c:v>
                </c:pt>
                <c:pt idx="60602">
                  <c:v>1.007080078125E-3</c:v>
                </c:pt>
                <c:pt idx="60603">
                  <c:v>1.0068416595458984E-3</c:v>
                </c:pt>
                <c:pt idx="60604">
                  <c:v>1.007080078125E-3</c:v>
                </c:pt>
                <c:pt idx="60605">
                  <c:v>1.007080078125E-3</c:v>
                </c:pt>
                <c:pt idx="60606">
                  <c:v>1.0068416595458984E-3</c:v>
                </c:pt>
                <c:pt idx="60607">
                  <c:v>1.007080078125E-3</c:v>
                </c:pt>
                <c:pt idx="60608">
                  <c:v>1.007080078125E-3</c:v>
                </c:pt>
                <c:pt idx="60609">
                  <c:v>1.0068416595458984E-3</c:v>
                </c:pt>
                <c:pt idx="60610">
                  <c:v>1.0080337524414063E-3</c:v>
                </c:pt>
                <c:pt idx="60611">
                  <c:v>1.007080078125E-3</c:v>
                </c:pt>
                <c:pt idx="60612">
                  <c:v>1.0068416595458984E-3</c:v>
                </c:pt>
                <c:pt idx="60613">
                  <c:v>1.007080078125E-3</c:v>
                </c:pt>
                <c:pt idx="60614">
                  <c:v>1.007080078125E-3</c:v>
                </c:pt>
                <c:pt idx="60615">
                  <c:v>1.0068416595458984E-3</c:v>
                </c:pt>
                <c:pt idx="60616">
                  <c:v>1.007080078125E-3</c:v>
                </c:pt>
                <c:pt idx="60617">
                  <c:v>1.007080078125E-3</c:v>
                </c:pt>
                <c:pt idx="60618">
                  <c:v>1.0068416595458984E-3</c:v>
                </c:pt>
                <c:pt idx="60619">
                  <c:v>1.007080078125E-3</c:v>
                </c:pt>
                <c:pt idx="60620">
                  <c:v>1.007080078125E-3</c:v>
                </c:pt>
                <c:pt idx="60621">
                  <c:v>1.0068416595458984E-3</c:v>
                </c:pt>
                <c:pt idx="60622">
                  <c:v>1.007080078125E-3</c:v>
                </c:pt>
                <c:pt idx="60623">
                  <c:v>1.0080337524414063E-3</c:v>
                </c:pt>
                <c:pt idx="60624">
                  <c:v>1.007080078125E-3</c:v>
                </c:pt>
                <c:pt idx="60625">
                  <c:v>1.0068416595458984E-3</c:v>
                </c:pt>
                <c:pt idx="60626">
                  <c:v>1.007080078125E-3</c:v>
                </c:pt>
                <c:pt idx="60627">
                  <c:v>1.007080078125E-3</c:v>
                </c:pt>
                <c:pt idx="60628">
                  <c:v>1.0068416595458984E-3</c:v>
                </c:pt>
                <c:pt idx="60629">
                  <c:v>1.007080078125E-3</c:v>
                </c:pt>
                <c:pt idx="60630">
                  <c:v>1.007080078125E-3</c:v>
                </c:pt>
                <c:pt idx="60631">
                  <c:v>1.0068416595458984E-3</c:v>
                </c:pt>
                <c:pt idx="60632">
                  <c:v>1.007080078125E-3</c:v>
                </c:pt>
                <c:pt idx="60633">
                  <c:v>1.007080078125E-3</c:v>
                </c:pt>
                <c:pt idx="60634">
                  <c:v>1.0068416595458984E-3</c:v>
                </c:pt>
                <c:pt idx="60635">
                  <c:v>1.0080337524414063E-3</c:v>
                </c:pt>
                <c:pt idx="60636">
                  <c:v>1.007080078125E-3</c:v>
                </c:pt>
                <c:pt idx="60637">
                  <c:v>1.0068416595458984E-3</c:v>
                </c:pt>
                <c:pt idx="60638">
                  <c:v>1.007080078125E-3</c:v>
                </c:pt>
                <c:pt idx="60639">
                  <c:v>1.007080078125E-3</c:v>
                </c:pt>
                <c:pt idx="60640">
                  <c:v>1.0068416595458984E-3</c:v>
                </c:pt>
                <c:pt idx="60641">
                  <c:v>1.007080078125E-3</c:v>
                </c:pt>
                <c:pt idx="60642">
                  <c:v>1.007080078125E-3</c:v>
                </c:pt>
                <c:pt idx="60643">
                  <c:v>1.0068416595458984E-3</c:v>
                </c:pt>
                <c:pt idx="60644">
                  <c:v>1.007080078125E-3</c:v>
                </c:pt>
                <c:pt idx="60645">
                  <c:v>1.007080078125E-3</c:v>
                </c:pt>
                <c:pt idx="60646">
                  <c:v>1.0068416595458984E-3</c:v>
                </c:pt>
                <c:pt idx="60647">
                  <c:v>1.007080078125E-3</c:v>
                </c:pt>
                <c:pt idx="60648">
                  <c:v>1.0080337524414063E-3</c:v>
                </c:pt>
                <c:pt idx="60649">
                  <c:v>1.007080078125E-3</c:v>
                </c:pt>
                <c:pt idx="60650">
                  <c:v>1.0068416595458984E-3</c:v>
                </c:pt>
                <c:pt idx="60651">
                  <c:v>1.007080078125E-3</c:v>
                </c:pt>
                <c:pt idx="60652">
                  <c:v>1.007080078125E-3</c:v>
                </c:pt>
                <c:pt idx="60653">
                  <c:v>1.0068416595458984E-3</c:v>
                </c:pt>
                <c:pt idx="60654">
                  <c:v>1.007080078125E-3</c:v>
                </c:pt>
                <c:pt idx="60655">
                  <c:v>1.007080078125E-3</c:v>
                </c:pt>
                <c:pt idx="60656">
                  <c:v>1.0068416595458984E-3</c:v>
                </c:pt>
                <c:pt idx="60657">
                  <c:v>1.007080078125E-3</c:v>
                </c:pt>
                <c:pt idx="60658">
                  <c:v>1.007080078125E-3</c:v>
                </c:pt>
                <c:pt idx="60659">
                  <c:v>1.0068416595458984E-3</c:v>
                </c:pt>
                <c:pt idx="60660">
                  <c:v>1.0080337524414063E-3</c:v>
                </c:pt>
                <c:pt idx="60661">
                  <c:v>1.007080078125E-3</c:v>
                </c:pt>
                <c:pt idx="60662">
                  <c:v>1.0068416595458984E-3</c:v>
                </c:pt>
                <c:pt idx="60663">
                  <c:v>1.007080078125E-3</c:v>
                </c:pt>
                <c:pt idx="60664">
                  <c:v>1.007080078125E-3</c:v>
                </c:pt>
                <c:pt idx="60665">
                  <c:v>1.0068416595458984E-3</c:v>
                </c:pt>
                <c:pt idx="60666">
                  <c:v>1.007080078125E-3</c:v>
                </c:pt>
                <c:pt idx="60667">
                  <c:v>1.007080078125E-3</c:v>
                </c:pt>
                <c:pt idx="60668">
                  <c:v>1.0068416595458984E-3</c:v>
                </c:pt>
                <c:pt idx="60669">
                  <c:v>1.007080078125E-3</c:v>
                </c:pt>
                <c:pt idx="60670">
                  <c:v>1.007080078125E-3</c:v>
                </c:pt>
                <c:pt idx="60671">
                  <c:v>1.0068416595458984E-3</c:v>
                </c:pt>
                <c:pt idx="60672">
                  <c:v>1.007080078125E-3</c:v>
                </c:pt>
                <c:pt idx="60673">
                  <c:v>1.0080337524414063E-3</c:v>
                </c:pt>
                <c:pt idx="60674">
                  <c:v>1.007080078125E-3</c:v>
                </c:pt>
                <c:pt idx="60675">
                  <c:v>1.0068416595458984E-3</c:v>
                </c:pt>
                <c:pt idx="60676">
                  <c:v>1.007080078125E-3</c:v>
                </c:pt>
                <c:pt idx="60677">
                  <c:v>1.007080078125E-3</c:v>
                </c:pt>
                <c:pt idx="60678">
                  <c:v>1.0068416595458984E-3</c:v>
                </c:pt>
                <c:pt idx="60679">
                  <c:v>1.007080078125E-3</c:v>
                </c:pt>
                <c:pt idx="60680">
                  <c:v>1.007080078125E-3</c:v>
                </c:pt>
                <c:pt idx="60681">
                  <c:v>1.0068416595458984E-3</c:v>
                </c:pt>
                <c:pt idx="60682">
                  <c:v>1.007080078125E-3</c:v>
                </c:pt>
                <c:pt idx="60683">
                  <c:v>1.007080078125E-3</c:v>
                </c:pt>
                <c:pt idx="60684">
                  <c:v>1.0068416595458984E-3</c:v>
                </c:pt>
                <c:pt idx="60685">
                  <c:v>1.0080337524414063E-3</c:v>
                </c:pt>
                <c:pt idx="60686">
                  <c:v>1.007080078125E-3</c:v>
                </c:pt>
                <c:pt idx="60687">
                  <c:v>1.0068416595458984E-3</c:v>
                </c:pt>
                <c:pt idx="60688">
                  <c:v>1.007080078125E-3</c:v>
                </c:pt>
                <c:pt idx="60689">
                  <c:v>1.007080078125E-3</c:v>
                </c:pt>
                <c:pt idx="60690">
                  <c:v>1.0068416595458984E-3</c:v>
                </c:pt>
                <c:pt idx="60691">
                  <c:v>1.007080078125E-3</c:v>
                </c:pt>
                <c:pt idx="60692">
                  <c:v>1.007080078125E-3</c:v>
                </c:pt>
                <c:pt idx="60693">
                  <c:v>1.0068416595458984E-3</c:v>
                </c:pt>
                <c:pt idx="60694">
                  <c:v>1.007080078125E-3</c:v>
                </c:pt>
                <c:pt idx="60695">
                  <c:v>1.007080078125E-3</c:v>
                </c:pt>
                <c:pt idx="60696">
                  <c:v>1.0068416595458984E-3</c:v>
                </c:pt>
                <c:pt idx="60697">
                  <c:v>1.007080078125E-3</c:v>
                </c:pt>
                <c:pt idx="60698">
                  <c:v>1.0080337524414063E-3</c:v>
                </c:pt>
                <c:pt idx="60699">
                  <c:v>1.007080078125E-3</c:v>
                </c:pt>
                <c:pt idx="60700">
                  <c:v>1.0068416595458984E-3</c:v>
                </c:pt>
                <c:pt idx="60701">
                  <c:v>1.007080078125E-3</c:v>
                </c:pt>
                <c:pt idx="60702">
                  <c:v>1.007080078125E-3</c:v>
                </c:pt>
                <c:pt idx="60703">
                  <c:v>1.0068416595458984E-3</c:v>
                </c:pt>
                <c:pt idx="60704">
                  <c:v>1.007080078125E-3</c:v>
                </c:pt>
                <c:pt idx="60705">
                  <c:v>1.007080078125E-3</c:v>
                </c:pt>
                <c:pt idx="60706">
                  <c:v>1.0068416595458984E-3</c:v>
                </c:pt>
                <c:pt idx="60707">
                  <c:v>1.007080078125E-3</c:v>
                </c:pt>
                <c:pt idx="60708">
                  <c:v>1.007080078125E-3</c:v>
                </c:pt>
                <c:pt idx="60709">
                  <c:v>1.0068416595458984E-3</c:v>
                </c:pt>
                <c:pt idx="60710">
                  <c:v>1.0080337524414063E-3</c:v>
                </c:pt>
                <c:pt idx="60711">
                  <c:v>1.007080078125E-3</c:v>
                </c:pt>
                <c:pt idx="60712">
                  <c:v>1.0068416595458984E-3</c:v>
                </c:pt>
                <c:pt idx="60713">
                  <c:v>1.007080078125E-3</c:v>
                </c:pt>
                <c:pt idx="60714">
                  <c:v>1.007080078125E-3</c:v>
                </c:pt>
                <c:pt idx="60715">
                  <c:v>1.0068416595458984E-3</c:v>
                </c:pt>
                <c:pt idx="60716">
                  <c:v>1.007080078125E-3</c:v>
                </c:pt>
                <c:pt idx="60717">
                  <c:v>1.007080078125E-3</c:v>
                </c:pt>
                <c:pt idx="60718">
                  <c:v>1.0068416595458984E-3</c:v>
                </c:pt>
                <c:pt idx="60719">
                  <c:v>1.007080078125E-3</c:v>
                </c:pt>
                <c:pt idx="60720">
                  <c:v>1.007080078125E-3</c:v>
                </c:pt>
                <c:pt idx="60721">
                  <c:v>1.0068416595458984E-3</c:v>
                </c:pt>
                <c:pt idx="60722">
                  <c:v>1.007080078125E-3</c:v>
                </c:pt>
                <c:pt idx="60723">
                  <c:v>1.0080337524414063E-3</c:v>
                </c:pt>
                <c:pt idx="60724">
                  <c:v>1.007080078125E-3</c:v>
                </c:pt>
                <c:pt idx="60725">
                  <c:v>1.0068416595458984E-3</c:v>
                </c:pt>
                <c:pt idx="60726">
                  <c:v>1.007080078125E-3</c:v>
                </c:pt>
                <c:pt idx="60727">
                  <c:v>1.007080078125E-3</c:v>
                </c:pt>
                <c:pt idx="60728">
                  <c:v>1.0068416595458984E-3</c:v>
                </c:pt>
                <c:pt idx="60729">
                  <c:v>1.007080078125E-3</c:v>
                </c:pt>
                <c:pt idx="60730">
                  <c:v>1.007080078125E-3</c:v>
                </c:pt>
                <c:pt idx="60731">
                  <c:v>1.0068416595458984E-3</c:v>
                </c:pt>
                <c:pt idx="60732">
                  <c:v>1.007080078125E-3</c:v>
                </c:pt>
                <c:pt idx="60733">
                  <c:v>1.007080078125E-3</c:v>
                </c:pt>
                <c:pt idx="60734">
                  <c:v>1.0068416595458984E-3</c:v>
                </c:pt>
                <c:pt idx="60735">
                  <c:v>1.0080337524414063E-3</c:v>
                </c:pt>
                <c:pt idx="60736">
                  <c:v>1.007080078125E-3</c:v>
                </c:pt>
                <c:pt idx="60737">
                  <c:v>1.0068416595458984E-3</c:v>
                </c:pt>
                <c:pt idx="60738">
                  <c:v>1.007080078125E-3</c:v>
                </c:pt>
                <c:pt idx="60739">
                  <c:v>1.007080078125E-3</c:v>
                </c:pt>
                <c:pt idx="60740">
                  <c:v>1.0068416595458984E-3</c:v>
                </c:pt>
                <c:pt idx="60741">
                  <c:v>1.007080078125E-3</c:v>
                </c:pt>
                <c:pt idx="60742">
                  <c:v>1.007080078125E-3</c:v>
                </c:pt>
                <c:pt idx="60743">
                  <c:v>1.0068416595458984E-3</c:v>
                </c:pt>
                <c:pt idx="60744">
                  <c:v>1.007080078125E-3</c:v>
                </c:pt>
                <c:pt idx="60745">
                  <c:v>1.007080078125E-3</c:v>
                </c:pt>
                <c:pt idx="60746">
                  <c:v>1.0068416595458984E-3</c:v>
                </c:pt>
                <c:pt idx="60747">
                  <c:v>1.007080078125E-3</c:v>
                </c:pt>
                <c:pt idx="60748">
                  <c:v>1.0080337524414063E-3</c:v>
                </c:pt>
                <c:pt idx="60749">
                  <c:v>1.007080078125E-3</c:v>
                </c:pt>
                <c:pt idx="60750">
                  <c:v>1.0068416595458984E-3</c:v>
                </c:pt>
                <c:pt idx="60751">
                  <c:v>1.007080078125E-3</c:v>
                </c:pt>
                <c:pt idx="60752">
                  <c:v>1.007080078125E-3</c:v>
                </c:pt>
                <c:pt idx="60753">
                  <c:v>1.0068416595458984E-3</c:v>
                </c:pt>
                <c:pt idx="60754">
                  <c:v>1.007080078125E-3</c:v>
                </c:pt>
                <c:pt idx="60755">
                  <c:v>1.007080078125E-3</c:v>
                </c:pt>
                <c:pt idx="60756">
                  <c:v>1.0068416595458984E-3</c:v>
                </c:pt>
                <c:pt idx="60757">
                  <c:v>1.007080078125E-3</c:v>
                </c:pt>
                <c:pt idx="60758">
                  <c:v>1.007080078125E-3</c:v>
                </c:pt>
                <c:pt idx="60759">
                  <c:v>1.0068416595458984E-3</c:v>
                </c:pt>
                <c:pt idx="60760">
                  <c:v>1.0080337524414063E-3</c:v>
                </c:pt>
                <c:pt idx="60761">
                  <c:v>1.007080078125E-3</c:v>
                </c:pt>
                <c:pt idx="60762">
                  <c:v>1.0068416595458984E-3</c:v>
                </c:pt>
                <c:pt idx="60763">
                  <c:v>1.007080078125E-3</c:v>
                </c:pt>
                <c:pt idx="60764">
                  <c:v>1.007080078125E-3</c:v>
                </c:pt>
                <c:pt idx="60765">
                  <c:v>1.0068416595458984E-3</c:v>
                </c:pt>
                <c:pt idx="60766">
                  <c:v>1.007080078125E-3</c:v>
                </c:pt>
                <c:pt idx="60767">
                  <c:v>1.007080078125E-3</c:v>
                </c:pt>
                <c:pt idx="60768">
                  <c:v>1.0068416595458984E-3</c:v>
                </c:pt>
                <c:pt idx="60769">
                  <c:v>1.007080078125E-3</c:v>
                </c:pt>
                <c:pt idx="60770">
                  <c:v>1.007080078125E-3</c:v>
                </c:pt>
                <c:pt idx="60771">
                  <c:v>1.0068416595458984E-3</c:v>
                </c:pt>
                <c:pt idx="60772">
                  <c:v>1.007080078125E-3</c:v>
                </c:pt>
                <c:pt idx="60773">
                  <c:v>1.0080337524414063E-3</c:v>
                </c:pt>
                <c:pt idx="60774">
                  <c:v>1.007080078125E-3</c:v>
                </c:pt>
                <c:pt idx="60775">
                  <c:v>1.0068416595458984E-3</c:v>
                </c:pt>
                <c:pt idx="60776">
                  <c:v>1.007080078125E-3</c:v>
                </c:pt>
                <c:pt idx="60777">
                  <c:v>1.007080078125E-3</c:v>
                </c:pt>
                <c:pt idx="60778">
                  <c:v>1.0068416595458984E-3</c:v>
                </c:pt>
                <c:pt idx="60779">
                  <c:v>1.007080078125E-3</c:v>
                </c:pt>
                <c:pt idx="60780">
                  <c:v>1.007080078125E-3</c:v>
                </c:pt>
                <c:pt idx="60781">
                  <c:v>1.0068416595458984E-3</c:v>
                </c:pt>
                <c:pt idx="60782">
                  <c:v>1.007080078125E-3</c:v>
                </c:pt>
                <c:pt idx="60783">
                  <c:v>1.0068416595458984E-3</c:v>
                </c:pt>
                <c:pt idx="60784">
                  <c:v>1.007080078125E-3</c:v>
                </c:pt>
                <c:pt idx="60785">
                  <c:v>1.0080337524414063E-3</c:v>
                </c:pt>
                <c:pt idx="60786">
                  <c:v>1.007080078125E-3</c:v>
                </c:pt>
                <c:pt idx="60787">
                  <c:v>1.0068416595458984E-3</c:v>
                </c:pt>
                <c:pt idx="60788">
                  <c:v>1.007080078125E-3</c:v>
                </c:pt>
                <c:pt idx="60789">
                  <c:v>1.007080078125E-3</c:v>
                </c:pt>
                <c:pt idx="60790">
                  <c:v>1.0068416595458984E-3</c:v>
                </c:pt>
                <c:pt idx="60791">
                  <c:v>1.007080078125E-3</c:v>
                </c:pt>
                <c:pt idx="60792">
                  <c:v>1.007080078125E-3</c:v>
                </c:pt>
                <c:pt idx="60793">
                  <c:v>1.0068416595458984E-3</c:v>
                </c:pt>
                <c:pt idx="60794">
                  <c:v>1.007080078125E-3</c:v>
                </c:pt>
                <c:pt idx="60795">
                  <c:v>1.007080078125E-3</c:v>
                </c:pt>
                <c:pt idx="60796">
                  <c:v>1.0068416595458984E-3</c:v>
                </c:pt>
                <c:pt idx="60797">
                  <c:v>1.007080078125E-3</c:v>
                </c:pt>
                <c:pt idx="60798">
                  <c:v>1.0080337524414063E-3</c:v>
                </c:pt>
                <c:pt idx="60799">
                  <c:v>1.007080078125E-3</c:v>
                </c:pt>
                <c:pt idx="60800">
                  <c:v>1.0068416595458984E-3</c:v>
                </c:pt>
                <c:pt idx="60801">
                  <c:v>1.007080078125E-3</c:v>
                </c:pt>
                <c:pt idx="60802">
                  <c:v>1.007080078125E-3</c:v>
                </c:pt>
                <c:pt idx="60803">
                  <c:v>1.0068416595458984E-3</c:v>
                </c:pt>
                <c:pt idx="60804">
                  <c:v>1.007080078125E-3</c:v>
                </c:pt>
                <c:pt idx="60805">
                  <c:v>1.0068416595458984E-3</c:v>
                </c:pt>
                <c:pt idx="60806">
                  <c:v>1.007080078125E-3</c:v>
                </c:pt>
                <c:pt idx="60807">
                  <c:v>1.007080078125E-3</c:v>
                </c:pt>
                <c:pt idx="60808">
                  <c:v>1.0068416595458984E-3</c:v>
                </c:pt>
                <c:pt idx="60809">
                  <c:v>1.007080078125E-3</c:v>
                </c:pt>
                <c:pt idx="60810">
                  <c:v>1.0080337524414063E-3</c:v>
                </c:pt>
                <c:pt idx="60811">
                  <c:v>1.007080078125E-3</c:v>
                </c:pt>
                <c:pt idx="60812">
                  <c:v>1.0068416595458984E-3</c:v>
                </c:pt>
                <c:pt idx="60813">
                  <c:v>1.007080078125E-3</c:v>
                </c:pt>
                <c:pt idx="60814">
                  <c:v>1.007080078125E-3</c:v>
                </c:pt>
                <c:pt idx="60815">
                  <c:v>1.0068416595458984E-3</c:v>
                </c:pt>
                <c:pt idx="60816">
                  <c:v>1.007080078125E-3</c:v>
                </c:pt>
                <c:pt idx="60817">
                  <c:v>1.007080078125E-3</c:v>
                </c:pt>
                <c:pt idx="60818">
                  <c:v>1.0068416595458984E-3</c:v>
                </c:pt>
                <c:pt idx="60819">
                  <c:v>1.007080078125E-3</c:v>
                </c:pt>
                <c:pt idx="60820">
                  <c:v>1.007080078125E-3</c:v>
                </c:pt>
                <c:pt idx="60821">
                  <c:v>1.0068416595458984E-3</c:v>
                </c:pt>
                <c:pt idx="60822">
                  <c:v>1.007080078125E-3</c:v>
                </c:pt>
                <c:pt idx="60823">
                  <c:v>1.0080337524414063E-3</c:v>
                </c:pt>
                <c:pt idx="60824">
                  <c:v>1.007080078125E-3</c:v>
                </c:pt>
                <c:pt idx="60825">
                  <c:v>1.0068416595458984E-3</c:v>
                </c:pt>
                <c:pt idx="60826">
                  <c:v>1.007080078125E-3</c:v>
                </c:pt>
                <c:pt idx="60827">
                  <c:v>1.0068416595458984E-3</c:v>
                </c:pt>
                <c:pt idx="60828">
                  <c:v>1.007080078125E-3</c:v>
                </c:pt>
                <c:pt idx="60829">
                  <c:v>1.007080078125E-3</c:v>
                </c:pt>
                <c:pt idx="60830">
                  <c:v>1.0068416595458984E-3</c:v>
                </c:pt>
                <c:pt idx="60831">
                  <c:v>1.007080078125E-3</c:v>
                </c:pt>
                <c:pt idx="60832">
                  <c:v>1.007080078125E-3</c:v>
                </c:pt>
                <c:pt idx="60833">
                  <c:v>1.0068416595458984E-3</c:v>
                </c:pt>
                <c:pt idx="60834">
                  <c:v>1.007080078125E-3</c:v>
                </c:pt>
                <c:pt idx="60835">
                  <c:v>1.0080337524414063E-3</c:v>
                </c:pt>
                <c:pt idx="60836">
                  <c:v>1.007080078125E-3</c:v>
                </c:pt>
                <c:pt idx="60837">
                  <c:v>1.0068416595458984E-3</c:v>
                </c:pt>
                <c:pt idx="60838">
                  <c:v>1.007080078125E-3</c:v>
                </c:pt>
                <c:pt idx="60839">
                  <c:v>1.007080078125E-3</c:v>
                </c:pt>
                <c:pt idx="60840">
                  <c:v>1.0068416595458984E-3</c:v>
                </c:pt>
                <c:pt idx="60841">
                  <c:v>1.007080078125E-3</c:v>
                </c:pt>
                <c:pt idx="60842">
                  <c:v>5.0349235534667969E-3</c:v>
                </c:pt>
                <c:pt idx="60843">
                  <c:v>1.007080078125E-3</c:v>
                </c:pt>
                <c:pt idx="60844">
                  <c:v>1.0080337524414063E-3</c:v>
                </c:pt>
                <c:pt idx="60845">
                  <c:v>1.0068416595458984E-3</c:v>
                </c:pt>
                <c:pt idx="60846">
                  <c:v>1.007080078125E-3</c:v>
                </c:pt>
                <c:pt idx="60847">
                  <c:v>1.007080078125E-3</c:v>
                </c:pt>
                <c:pt idx="60848">
                  <c:v>1.0068416595458984E-3</c:v>
                </c:pt>
                <c:pt idx="60849">
                  <c:v>1.007080078125E-3</c:v>
                </c:pt>
                <c:pt idx="60850">
                  <c:v>1.007080078125E-3</c:v>
                </c:pt>
                <c:pt idx="60851">
                  <c:v>1.0068416595458984E-3</c:v>
                </c:pt>
                <c:pt idx="60852">
                  <c:v>1.007080078125E-3</c:v>
                </c:pt>
                <c:pt idx="60853">
                  <c:v>1.007080078125E-3</c:v>
                </c:pt>
                <c:pt idx="60854">
                  <c:v>1.0068416595458984E-3</c:v>
                </c:pt>
                <c:pt idx="60855">
                  <c:v>1.007080078125E-3</c:v>
                </c:pt>
                <c:pt idx="60856">
                  <c:v>1.0080337524414063E-3</c:v>
                </c:pt>
                <c:pt idx="60857">
                  <c:v>1.007080078125E-3</c:v>
                </c:pt>
                <c:pt idx="60858">
                  <c:v>1.0068416595458984E-3</c:v>
                </c:pt>
                <c:pt idx="60859">
                  <c:v>1.007080078125E-3</c:v>
                </c:pt>
                <c:pt idx="60860">
                  <c:v>1.007080078125E-3</c:v>
                </c:pt>
                <c:pt idx="60861">
                  <c:v>1.0068416595458984E-3</c:v>
                </c:pt>
                <c:pt idx="60862">
                  <c:v>1.007080078125E-3</c:v>
                </c:pt>
                <c:pt idx="60863">
                  <c:v>1.007080078125E-3</c:v>
                </c:pt>
                <c:pt idx="60864">
                  <c:v>1.0068416595458984E-3</c:v>
                </c:pt>
                <c:pt idx="60865">
                  <c:v>1.007080078125E-3</c:v>
                </c:pt>
                <c:pt idx="60866">
                  <c:v>1.007080078125E-3</c:v>
                </c:pt>
                <c:pt idx="60867">
                  <c:v>1.0068416595458984E-3</c:v>
                </c:pt>
                <c:pt idx="60868">
                  <c:v>5.0361156463623047E-3</c:v>
                </c:pt>
                <c:pt idx="60869">
                  <c:v>1.0068416595458984E-3</c:v>
                </c:pt>
                <c:pt idx="60870">
                  <c:v>1.007080078125E-3</c:v>
                </c:pt>
                <c:pt idx="60871">
                  <c:v>1.007080078125E-3</c:v>
                </c:pt>
                <c:pt idx="60872">
                  <c:v>1.0068416595458984E-3</c:v>
                </c:pt>
                <c:pt idx="60873">
                  <c:v>1.007080078125E-3</c:v>
                </c:pt>
                <c:pt idx="60874">
                  <c:v>1.007080078125E-3</c:v>
                </c:pt>
                <c:pt idx="60875">
                  <c:v>1.0068416595458984E-3</c:v>
                </c:pt>
                <c:pt idx="60876">
                  <c:v>1.007080078125E-3</c:v>
                </c:pt>
                <c:pt idx="60877">
                  <c:v>1.0080337524414063E-3</c:v>
                </c:pt>
                <c:pt idx="60878">
                  <c:v>1.2084007263183594E-2</c:v>
                </c:pt>
                <c:pt idx="60879">
                  <c:v>1.0080337524414063E-3</c:v>
                </c:pt>
                <c:pt idx="60880">
                  <c:v>1.0068416595458984E-3</c:v>
                </c:pt>
                <c:pt idx="60881">
                  <c:v>1.007080078125E-3</c:v>
                </c:pt>
                <c:pt idx="60882">
                  <c:v>1.007080078125E-3</c:v>
                </c:pt>
                <c:pt idx="60883">
                  <c:v>1.0068416595458984E-3</c:v>
                </c:pt>
                <c:pt idx="60884">
                  <c:v>1.007080078125E-3</c:v>
                </c:pt>
                <c:pt idx="60885">
                  <c:v>1.007080078125E-3</c:v>
                </c:pt>
                <c:pt idx="60886">
                  <c:v>1.0068416595458984E-3</c:v>
                </c:pt>
                <c:pt idx="60887">
                  <c:v>1.007080078125E-3</c:v>
                </c:pt>
                <c:pt idx="60888">
                  <c:v>1.007080078125E-3</c:v>
                </c:pt>
                <c:pt idx="60889">
                  <c:v>1.0068416595458984E-3</c:v>
                </c:pt>
                <c:pt idx="60890">
                  <c:v>1.007080078125E-3</c:v>
                </c:pt>
                <c:pt idx="60891">
                  <c:v>1.0080337524414063E-3</c:v>
                </c:pt>
                <c:pt idx="60892">
                  <c:v>1.007080078125E-3</c:v>
                </c:pt>
                <c:pt idx="60893">
                  <c:v>1.0068416595458984E-3</c:v>
                </c:pt>
                <c:pt idx="60894">
                  <c:v>1.007080078125E-3</c:v>
                </c:pt>
                <c:pt idx="60895">
                  <c:v>1.007080078125E-3</c:v>
                </c:pt>
                <c:pt idx="60896">
                  <c:v>1.0068416595458984E-3</c:v>
                </c:pt>
                <c:pt idx="60897">
                  <c:v>1.007080078125E-3</c:v>
                </c:pt>
                <c:pt idx="60898">
                  <c:v>1.007080078125E-3</c:v>
                </c:pt>
                <c:pt idx="60899">
                  <c:v>1.0068416595458984E-3</c:v>
                </c:pt>
                <c:pt idx="60900">
                  <c:v>1.007080078125E-3</c:v>
                </c:pt>
                <c:pt idx="60901">
                  <c:v>1.007080078125E-3</c:v>
                </c:pt>
                <c:pt idx="60902">
                  <c:v>1.0068416595458984E-3</c:v>
                </c:pt>
                <c:pt idx="60903">
                  <c:v>1.007080078125E-3</c:v>
                </c:pt>
                <c:pt idx="60904">
                  <c:v>1.0080337524414063E-3</c:v>
                </c:pt>
                <c:pt idx="60905">
                  <c:v>1.0068416595458984E-3</c:v>
                </c:pt>
                <c:pt idx="60906">
                  <c:v>1.007080078125E-3</c:v>
                </c:pt>
                <c:pt idx="60907">
                  <c:v>1.007080078125E-3</c:v>
                </c:pt>
                <c:pt idx="60908">
                  <c:v>1.0068416595458984E-3</c:v>
                </c:pt>
                <c:pt idx="60909">
                  <c:v>1.007080078125E-3</c:v>
                </c:pt>
                <c:pt idx="60910">
                  <c:v>1.007080078125E-3</c:v>
                </c:pt>
                <c:pt idx="60911">
                  <c:v>1.0068416595458984E-3</c:v>
                </c:pt>
                <c:pt idx="60912">
                  <c:v>1.007080078125E-3</c:v>
                </c:pt>
                <c:pt idx="60913">
                  <c:v>1.007080078125E-3</c:v>
                </c:pt>
                <c:pt idx="60914">
                  <c:v>1.0068416595458984E-3</c:v>
                </c:pt>
                <c:pt idx="60915">
                  <c:v>1.007080078125E-3</c:v>
                </c:pt>
                <c:pt idx="60916">
                  <c:v>1.0080337524414063E-3</c:v>
                </c:pt>
                <c:pt idx="60917">
                  <c:v>1.007080078125E-3</c:v>
                </c:pt>
                <c:pt idx="60918">
                  <c:v>1.0068416595458984E-3</c:v>
                </c:pt>
                <c:pt idx="60919">
                  <c:v>1.007080078125E-3</c:v>
                </c:pt>
                <c:pt idx="60920">
                  <c:v>1.007080078125E-3</c:v>
                </c:pt>
                <c:pt idx="60921">
                  <c:v>1.0068416595458984E-3</c:v>
                </c:pt>
                <c:pt idx="60922">
                  <c:v>1.007080078125E-3</c:v>
                </c:pt>
                <c:pt idx="60923">
                  <c:v>1.007080078125E-3</c:v>
                </c:pt>
                <c:pt idx="60924">
                  <c:v>1.0068416595458984E-3</c:v>
                </c:pt>
                <c:pt idx="60925">
                  <c:v>1.007080078125E-3</c:v>
                </c:pt>
                <c:pt idx="60926">
                  <c:v>1.007080078125E-3</c:v>
                </c:pt>
                <c:pt idx="60927">
                  <c:v>1.0068416595458984E-3</c:v>
                </c:pt>
                <c:pt idx="60928">
                  <c:v>1.007080078125E-3</c:v>
                </c:pt>
                <c:pt idx="60929">
                  <c:v>1.0080337524414063E-3</c:v>
                </c:pt>
                <c:pt idx="60930">
                  <c:v>1.0068416595458984E-3</c:v>
                </c:pt>
                <c:pt idx="60931">
                  <c:v>1.007080078125E-3</c:v>
                </c:pt>
                <c:pt idx="60932">
                  <c:v>1.007080078125E-3</c:v>
                </c:pt>
                <c:pt idx="60933">
                  <c:v>1.0068416595458984E-3</c:v>
                </c:pt>
                <c:pt idx="60934">
                  <c:v>1.007080078125E-3</c:v>
                </c:pt>
                <c:pt idx="60935">
                  <c:v>1.007080078125E-3</c:v>
                </c:pt>
                <c:pt idx="60936">
                  <c:v>1.0068416595458984E-3</c:v>
                </c:pt>
                <c:pt idx="60937">
                  <c:v>1.007080078125E-3</c:v>
                </c:pt>
                <c:pt idx="60938">
                  <c:v>1.007080078125E-3</c:v>
                </c:pt>
                <c:pt idx="60939">
                  <c:v>1.0068416595458984E-3</c:v>
                </c:pt>
                <c:pt idx="60940">
                  <c:v>1.007080078125E-3</c:v>
                </c:pt>
                <c:pt idx="60941">
                  <c:v>1.0080337524414063E-3</c:v>
                </c:pt>
                <c:pt idx="60942">
                  <c:v>1.007080078125E-3</c:v>
                </c:pt>
                <c:pt idx="60943">
                  <c:v>1.0068416595458984E-3</c:v>
                </c:pt>
                <c:pt idx="60944">
                  <c:v>1.007080078125E-3</c:v>
                </c:pt>
                <c:pt idx="60945">
                  <c:v>1.007080078125E-3</c:v>
                </c:pt>
                <c:pt idx="60946">
                  <c:v>1.0068416595458984E-3</c:v>
                </c:pt>
                <c:pt idx="60947">
                  <c:v>1.007080078125E-3</c:v>
                </c:pt>
                <c:pt idx="60948">
                  <c:v>1.007080078125E-3</c:v>
                </c:pt>
                <c:pt idx="60949">
                  <c:v>1.0068416595458984E-3</c:v>
                </c:pt>
                <c:pt idx="60950">
                  <c:v>1.007080078125E-3</c:v>
                </c:pt>
                <c:pt idx="60951">
                  <c:v>1.007080078125E-3</c:v>
                </c:pt>
                <c:pt idx="60952">
                  <c:v>1.0068416595458984E-3</c:v>
                </c:pt>
                <c:pt idx="60953">
                  <c:v>1.007080078125E-3</c:v>
                </c:pt>
                <c:pt idx="60954">
                  <c:v>1.0080337524414063E-3</c:v>
                </c:pt>
                <c:pt idx="60955">
                  <c:v>1.0068416595458984E-3</c:v>
                </c:pt>
                <c:pt idx="60956">
                  <c:v>1.007080078125E-3</c:v>
                </c:pt>
                <c:pt idx="60957">
                  <c:v>1.007080078125E-3</c:v>
                </c:pt>
                <c:pt idx="60958">
                  <c:v>1.0068416595458984E-3</c:v>
                </c:pt>
                <c:pt idx="60959">
                  <c:v>1.007080078125E-3</c:v>
                </c:pt>
                <c:pt idx="60960">
                  <c:v>1.007080078125E-3</c:v>
                </c:pt>
                <c:pt idx="60961">
                  <c:v>1.0068416595458984E-3</c:v>
                </c:pt>
                <c:pt idx="60962">
                  <c:v>1.007080078125E-3</c:v>
                </c:pt>
                <c:pt idx="60963">
                  <c:v>1.007080078125E-3</c:v>
                </c:pt>
                <c:pt idx="60964">
                  <c:v>1.0068416595458984E-3</c:v>
                </c:pt>
                <c:pt idx="60965">
                  <c:v>1.007080078125E-3</c:v>
                </c:pt>
                <c:pt idx="60966">
                  <c:v>1.0080337524414063E-3</c:v>
                </c:pt>
                <c:pt idx="60967">
                  <c:v>1.007080078125E-3</c:v>
                </c:pt>
                <c:pt idx="60968">
                  <c:v>1.0068416595458984E-3</c:v>
                </c:pt>
                <c:pt idx="60969">
                  <c:v>1.007080078125E-3</c:v>
                </c:pt>
                <c:pt idx="60970">
                  <c:v>1.007080078125E-3</c:v>
                </c:pt>
                <c:pt idx="60971">
                  <c:v>1.0068416595458984E-3</c:v>
                </c:pt>
                <c:pt idx="60972">
                  <c:v>1.007080078125E-3</c:v>
                </c:pt>
                <c:pt idx="60973">
                  <c:v>1.007080078125E-3</c:v>
                </c:pt>
                <c:pt idx="60974">
                  <c:v>1.0068416595458984E-3</c:v>
                </c:pt>
                <c:pt idx="60975">
                  <c:v>1.007080078125E-3</c:v>
                </c:pt>
                <c:pt idx="60976">
                  <c:v>1.007080078125E-3</c:v>
                </c:pt>
                <c:pt idx="60977">
                  <c:v>1.0068416595458984E-3</c:v>
                </c:pt>
                <c:pt idx="60978">
                  <c:v>1.007080078125E-3</c:v>
                </c:pt>
                <c:pt idx="60979">
                  <c:v>1.0080337524414063E-3</c:v>
                </c:pt>
                <c:pt idx="60980">
                  <c:v>1.0068416595458984E-3</c:v>
                </c:pt>
                <c:pt idx="60981">
                  <c:v>1.007080078125E-3</c:v>
                </c:pt>
                <c:pt idx="60982">
                  <c:v>1.007080078125E-3</c:v>
                </c:pt>
                <c:pt idx="60983">
                  <c:v>1.0068416595458984E-3</c:v>
                </c:pt>
                <c:pt idx="60984">
                  <c:v>1.007080078125E-3</c:v>
                </c:pt>
                <c:pt idx="60985">
                  <c:v>1.007080078125E-3</c:v>
                </c:pt>
                <c:pt idx="60986">
                  <c:v>1.0068416595458984E-3</c:v>
                </c:pt>
                <c:pt idx="60987">
                  <c:v>1.007080078125E-3</c:v>
                </c:pt>
                <c:pt idx="60988">
                  <c:v>1.007080078125E-3</c:v>
                </c:pt>
                <c:pt idx="60989">
                  <c:v>1.0068416595458984E-3</c:v>
                </c:pt>
                <c:pt idx="60990">
                  <c:v>1.007080078125E-3</c:v>
                </c:pt>
                <c:pt idx="60991">
                  <c:v>1.0080337524414063E-3</c:v>
                </c:pt>
                <c:pt idx="60992">
                  <c:v>1.007080078125E-3</c:v>
                </c:pt>
                <c:pt idx="60993">
                  <c:v>1.0068416595458984E-3</c:v>
                </c:pt>
                <c:pt idx="60994">
                  <c:v>1.007080078125E-3</c:v>
                </c:pt>
                <c:pt idx="60995">
                  <c:v>1.007080078125E-3</c:v>
                </c:pt>
                <c:pt idx="60996">
                  <c:v>1.0068416595458984E-3</c:v>
                </c:pt>
                <c:pt idx="60997">
                  <c:v>1.007080078125E-3</c:v>
                </c:pt>
                <c:pt idx="60998">
                  <c:v>1.007080078125E-3</c:v>
                </c:pt>
                <c:pt idx="60999">
                  <c:v>1.0068416595458984E-3</c:v>
                </c:pt>
                <c:pt idx="61000">
                  <c:v>1.007080078125E-3</c:v>
                </c:pt>
                <c:pt idx="61001">
                  <c:v>1.007080078125E-3</c:v>
                </c:pt>
                <c:pt idx="61002">
                  <c:v>1.0068416595458984E-3</c:v>
                </c:pt>
                <c:pt idx="61003">
                  <c:v>1.007080078125E-3</c:v>
                </c:pt>
                <c:pt idx="61004">
                  <c:v>1.0080337524414063E-3</c:v>
                </c:pt>
                <c:pt idx="61005">
                  <c:v>1.0068416595458984E-3</c:v>
                </c:pt>
                <c:pt idx="61006">
                  <c:v>1.007080078125E-3</c:v>
                </c:pt>
                <c:pt idx="61007">
                  <c:v>1.007080078125E-3</c:v>
                </c:pt>
                <c:pt idx="61008">
                  <c:v>1.0068416595458984E-3</c:v>
                </c:pt>
                <c:pt idx="61009">
                  <c:v>1.007080078125E-3</c:v>
                </c:pt>
                <c:pt idx="61010">
                  <c:v>1.007080078125E-3</c:v>
                </c:pt>
                <c:pt idx="61011">
                  <c:v>1.0068416595458984E-3</c:v>
                </c:pt>
                <c:pt idx="61012">
                  <c:v>1.007080078125E-3</c:v>
                </c:pt>
                <c:pt idx="61013">
                  <c:v>1.007080078125E-3</c:v>
                </c:pt>
                <c:pt idx="61014">
                  <c:v>1.0068416595458984E-3</c:v>
                </c:pt>
                <c:pt idx="61015">
                  <c:v>1.007080078125E-3</c:v>
                </c:pt>
                <c:pt idx="61016">
                  <c:v>1.0080337524414063E-3</c:v>
                </c:pt>
                <c:pt idx="61017">
                  <c:v>1.007080078125E-3</c:v>
                </c:pt>
                <c:pt idx="61018">
                  <c:v>1.0068416595458984E-3</c:v>
                </c:pt>
                <c:pt idx="61019">
                  <c:v>1.007080078125E-3</c:v>
                </c:pt>
                <c:pt idx="61020">
                  <c:v>1.007080078125E-3</c:v>
                </c:pt>
                <c:pt idx="61021">
                  <c:v>1.0068416595458984E-3</c:v>
                </c:pt>
                <c:pt idx="61022">
                  <c:v>1.007080078125E-3</c:v>
                </c:pt>
                <c:pt idx="61023">
                  <c:v>1.007080078125E-3</c:v>
                </c:pt>
                <c:pt idx="61024">
                  <c:v>1.0068416595458984E-3</c:v>
                </c:pt>
                <c:pt idx="61025">
                  <c:v>1.007080078125E-3</c:v>
                </c:pt>
                <c:pt idx="61026">
                  <c:v>1.007080078125E-3</c:v>
                </c:pt>
                <c:pt idx="61027">
                  <c:v>1.0068416595458984E-3</c:v>
                </c:pt>
                <c:pt idx="61028">
                  <c:v>1.007080078125E-3</c:v>
                </c:pt>
                <c:pt idx="61029">
                  <c:v>1.0080337524414063E-3</c:v>
                </c:pt>
                <c:pt idx="61030">
                  <c:v>1.0068416595458984E-3</c:v>
                </c:pt>
                <c:pt idx="61031">
                  <c:v>1.007080078125E-3</c:v>
                </c:pt>
                <c:pt idx="61032">
                  <c:v>1.007080078125E-3</c:v>
                </c:pt>
                <c:pt idx="61033">
                  <c:v>1.0068416595458984E-3</c:v>
                </c:pt>
                <c:pt idx="61034">
                  <c:v>1.007080078125E-3</c:v>
                </c:pt>
                <c:pt idx="61035">
                  <c:v>1.007080078125E-3</c:v>
                </c:pt>
                <c:pt idx="61036">
                  <c:v>1.0068416595458984E-3</c:v>
                </c:pt>
                <c:pt idx="61037">
                  <c:v>1.007080078125E-3</c:v>
                </c:pt>
                <c:pt idx="61038">
                  <c:v>1.007080078125E-3</c:v>
                </c:pt>
                <c:pt idx="61039">
                  <c:v>1.0068416595458984E-3</c:v>
                </c:pt>
                <c:pt idx="61040">
                  <c:v>1.007080078125E-3</c:v>
                </c:pt>
                <c:pt idx="61041">
                  <c:v>1.0080337524414063E-3</c:v>
                </c:pt>
                <c:pt idx="61042">
                  <c:v>1.007080078125E-3</c:v>
                </c:pt>
                <c:pt idx="61043">
                  <c:v>1.0068416595458984E-3</c:v>
                </c:pt>
                <c:pt idx="61044">
                  <c:v>1.007080078125E-3</c:v>
                </c:pt>
                <c:pt idx="61045">
                  <c:v>1.007080078125E-3</c:v>
                </c:pt>
                <c:pt idx="61046">
                  <c:v>1.0068416595458984E-3</c:v>
                </c:pt>
                <c:pt idx="61047">
                  <c:v>1.007080078125E-3</c:v>
                </c:pt>
                <c:pt idx="61048">
                  <c:v>1.007080078125E-3</c:v>
                </c:pt>
                <c:pt idx="61049">
                  <c:v>1.0068416595458984E-3</c:v>
                </c:pt>
                <c:pt idx="61050">
                  <c:v>1.007080078125E-3</c:v>
                </c:pt>
                <c:pt idx="61051">
                  <c:v>1.007080078125E-3</c:v>
                </c:pt>
                <c:pt idx="61052">
                  <c:v>1.0068416595458984E-3</c:v>
                </c:pt>
                <c:pt idx="61053">
                  <c:v>1.0080337524414063E-3</c:v>
                </c:pt>
                <c:pt idx="61054">
                  <c:v>1.007080078125E-3</c:v>
                </c:pt>
                <c:pt idx="61055">
                  <c:v>1.0068416595458984E-3</c:v>
                </c:pt>
                <c:pt idx="61056">
                  <c:v>1.007080078125E-3</c:v>
                </c:pt>
                <c:pt idx="61057">
                  <c:v>1.007080078125E-3</c:v>
                </c:pt>
                <c:pt idx="61058">
                  <c:v>1.0068416595458984E-3</c:v>
                </c:pt>
                <c:pt idx="61059">
                  <c:v>1.007080078125E-3</c:v>
                </c:pt>
                <c:pt idx="61060">
                  <c:v>1.007080078125E-3</c:v>
                </c:pt>
                <c:pt idx="61061">
                  <c:v>1.0068416595458984E-3</c:v>
                </c:pt>
                <c:pt idx="61062">
                  <c:v>1.007080078125E-3</c:v>
                </c:pt>
                <c:pt idx="61063">
                  <c:v>1.007080078125E-3</c:v>
                </c:pt>
                <c:pt idx="61064">
                  <c:v>1.0068416595458984E-3</c:v>
                </c:pt>
                <c:pt idx="61065">
                  <c:v>1.007080078125E-3</c:v>
                </c:pt>
                <c:pt idx="61066">
                  <c:v>1.0080337524414063E-3</c:v>
                </c:pt>
                <c:pt idx="61067">
                  <c:v>1.007080078125E-3</c:v>
                </c:pt>
                <c:pt idx="61068">
                  <c:v>1.0068416595458984E-3</c:v>
                </c:pt>
                <c:pt idx="61069">
                  <c:v>1.007080078125E-3</c:v>
                </c:pt>
                <c:pt idx="61070">
                  <c:v>1.007080078125E-3</c:v>
                </c:pt>
                <c:pt idx="61071">
                  <c:v>1.0068416595458984E-3</c:v>
                </c:pt>
                <c:pt idx="61072">
                  <c:v>1.007080078125E-3</c:v>
                </c:pt>
                <c:pt idx="61073">
                  <c:v>1.007080078125E-3</c:v>
                </c:pt>
                <c:pt idx="61074">
                  <c:v>1.0068416595458984E-3</c:v>
                </c:pt>
                <c:pt idx="61075">
                  <c:v>1.007080078125E-3</c:v>
                </c:pt>
                <c:pt idx="61076">
                  <c:v>1.007080078125E-3</c:v>
                </c:pt>
                <c:pt idx="61077">
                  <c:v>1.0068416595458984E-3</c:v>
                </c:pt>
                <c:pt idx="61078">
                  <c:v>1.0080337524414063E-3</c:v>
                </c:pt>
                <c:pt idx="61079">
                  <c:v>1.007080078125E-3</c:v>
                </c:pt>
                <c:pt idx="61080">
                  <c:v>1.0068416595458984E-3</c:v>
                </c:pt>
                <c:pt idx="61081">
                  <c:v>1.007080078125E-3</c:v>
                </c:pt>
                <c:pt idx="61082">
                  <c:v>1.007080078125E-3</c:v>
                </c:pt>
                <c:pt idx="61083">
                  <c:v>1.0068416595458984E-3</c:v>
                </c:pt>
                <c:pt idx="61084">
                  <c:v>1.007080078125E-3</c:v>
                </c:pt>
                <c:pt idx="61085">
                  <c:v>1.007080078125E-3</c:v>
                </c:pt>
                <c:pt idx="61086">
                  <c:v>1.0068416595458984E-3</c:v>
                </c:pt>
                <c:pt idx="61087">
                  <c:v>1.007080078125E-3</c:v>
                </c:pt>
                <c:pt idx="61088">
                  <c:v>1.007080078125E-3</c:v>
                </c:pt>
                <c:pt idx="61089">
                  <c:v>1.0068416595458984E-3</c:v>
                </c:pt>
                <c:pt idx="61090">
                  <c:v>1.007080078125E-3</c:v>
                </c:pt>
                <c:pt idx="61091">
                  <c:v>1.0080337524414063E-3</c:v>
                </c:pt>
                <c:pt idx="61092">
                  <c:v>1.007080078125E-3</c:v>
                </c:pt>
                <c:pt idx="61093">
                  <c:v>1.0068416595458984E-3</c:v>
                </c:pt>
                <c:pt idx="61094">
                  <c:v>1.007080078125E-3</c:v>
                </c:pt>
                <c:pt idx="61095">
                  <c:v>1.007080078125E-3</c:v>
                </c:pt>
                <c:pt idx="61096">
                  <c:v>1.0068416595458984E-3</c:v>
                </c:pt>
                <c:pt idx="61097">
                  <c:v>1.007080078125E-3</c:v>
                </c:pt>
                <c:pt idx="61098">
                  <c:v>1.007080078125E-3</c:v>
                </c:pt>
                <c:pt idx="61099">
                  <c:v>1.0068416595458984E-3</c:v>
                </c:pt>
                <c:pt idx="61100">
                  <c:v>1.007080078125E-3</c:v>
                </c:pt>
                <c:pt idx="61101">
                  <c:v>1.007080078125E-3</c:v>
                </c:pt>
                <c:pt idx="61102">
                  <c:v>1.0068416595458984E-3</c:v>
                </c:pt>
                <c:pt idx="61103">
                  <c:v>1.0080337524414063E-3</c:v>
                </c:pt>
                <c:pt idx="61104">
                  <c:v>1.007080078125E-3</c:v>
                </c:pt>
                <c:pt idx="61105">
                  <c:v>1.0068416595458984E-3</c:v>
                </c:pt>
                <c:pt idx="61106">
                  <c:v>1.007080078125E-3</c:v>
                </c:pt>
                <c:pt idx="61107">
                  <c:v>1.007080078125E-3</c:v>
                </c:pt>
                <c:pt idx="61108">
                  <c:v>1.0068416595458984E-3</c:v>
                </c:pt>
                <c:pt idx="61109">
                  <c:v>1.007080078125E-3</c:v>
                </c:pt>
                <c:pt idx="61110">
                  <c:v>1.007080078125E-3</c:v>
                </c:pt>
                <c:pt idx="61111">
                  <c:v>1.0068416595458984E-3</c:v>
                </c:pt>
                <c:pt idx="61112">
                  <c:v>1.007080078125E-3</c:v>
                </c:pt>
                <c:pt idx="61113">
                  <c:v>1.007080078125E-3</c:v>
                </c:pt>
                <c:pt idx="61114">
                  <c:v>1.0068416595458984E-3</c:v>
                </c:pt>
                <c:pt idx="61115">
                  <c:v>1.007080078125E-3</c:v>
                </c:pt>
                <c:pt idx="61116">
                  <c:v>1.0080337524414063E-3</c:v>
                </c:pt>
                <c:pt idx="61117">
                  <c:v>1.007080078125E-3</c:v>
                </c:pt>
                <c:pt idx="61118">
                  <c:v>1.0068416595458984E-3</c:v>
                </c:pt>
                <c:pt idx="61119">
                  <c:v>1.007080078125E-3</c:v>
                </c:pt>
                <c:pt idx="61120">
                  <c:v>1.007080078125E-3</c:v>
                </c:pt>
                <c:pt idx="61121">
                  <c:v>1.0068416595458984E-3</c:v>
                </c:pt>
                <c:pt idx="61122">
                  <c:v>1.007080078125E-3</c:v>
                </c:pt>
                <c:pt idx="61123">
                  <c:v>1.007080078125E-3</c:v>
                </c:pt>
                <c:pt idx="61124">
                  <c:v>1.0068416595458984E-3</c:v>
                </c:pt>
                <c:pt idx="61125">
                  <c:v>1.007080078125E-3</c:v>
                </c:pt>
                <c:pt idx="61126">
                  <c:v>1.007080078125E-3</c:v>
                </c:pt>
                <c:pt idx="61127">
                  <c:v>1.0068416595458984E-3</c:v>
                </c:pt>
                <c:pt idx="61128">
                  <c:v>1.0080337524414063E-3</c:v>
                </c:pt>
                <c:pt idx="61129">
                  <c:v>1.007080078125E-3</c:v>
                </c:pt>
                <c:pt idx="61130">
                  <c:v>1.0068416595458984E-3</c:v>
                </c:pt>
                <c:pt idx="61131">
                  <c:v>1.007080078125E-3</c:v>
                </c:pt>
                <c:pt idx="61132">
                  <c:v>1.007080078125E-3</c:v>
                </c:pt>
                <c:pt idx="61133">
                  <c:v>1.0068416595458984E-3</c:v>
                </c:pt>
                <c:pt idx="61134">
                  <c:v>1.007080078125E-3</c:v>
                </c:pt>
                <c:pt idx="61135">
                  <c:v>1.007080078125E-3</c:v>
                </c:pt>
                <c:pt idx="61136">
                  <c:v>1.0068416595458984E-3</c:v>
                </c:pt>
                <c:pt idx="61137">
                  <c:v>1.007080078125E-3</c:v>
                </c:pt>
                <c:pt idx="61138">
                  <c:v>1.007080078125E-3</c:v>
                </c:pt>
                <c:pt idx="61139">
                  <c:v>1.0068416595458984E-3</c:v>
                </c:pt>
                <c:pt idx="61140">
                  <c:v>1.007080078125E-3</c:v>
                </c:pt>
                <c:pt idx="61141">
                  <c:v>1.0080337524414063E-3</c:v>
                </c:pt>
                <c:pt idx="61142">
                  <c:v>1.007080078125E-3</c:v>
                </c:pt>
                <c:pt idx="61143">
                  <c:v>1.0068416595458984E-3</c:v>
                </c:pt>
                <c:pt idx="61144">
                  <c:v>1.007080078125E-3</c:v>
                </c:pt>
                <c:pt idx="61145">
                  <c:v>1.007080078125E-3</c:v>
                </c:pt>
                <c:pt idx="61146">
                  <c:v>1.0068416595458984E-3</c:v>
                </c:pt>
                <c:pt idx="61147">
                  <c:v>1.007080078125E-3</c:v>
                </c:pt>
                <c:pt idx="61148">
                  <c:v>1.007080078125E-3</c:v>
                </c:pt>
                <c:pt idx="61149">
                  <c:v>1.0068416595458984E-3</c:v>
                </c:pt>
                <c:pt idx="61150">
                  <c:v>1.007080078125E-3</c:v>
                </c:pt>
                <c:pt idx="61151">
                  <c:v>1.007080078125E-3</c:v>
                </c:pt>
                <c:pt idx="61152">
                  <c:v>1.0068416595458984E-3</c:v>
                </c:pt>
                <c:pt idx="61153">
                  <c:v>1.0080337524414063E-3</c:v>
                </c:pt>
                <c:pt idx="61154">
                  <c:v>1.007080078125E-3</c:v>
                </c:pt>
                <c:pt idx="61155">
                  <c:v>1.0068416595458984E-3</c:v>
                </c:pt>
                <c:pt idx="61156">
                  <c:v>1.007080078125E-3</c:v>
                </c:pt>
                <c:pt idx="61157">
                  <c:v>1.007080078125E-3</c:v>
                </c:pt>
                <c:pt idx="61158">
                  <c:v>1.0068416595458984E-3</c:v>
                </c:pt>
                <c:pt idx="61159">
                  <c:v>1.007080078125E-3</c:v>
                </c:pt>
                <c:pt idx="61160">
                  <c:v>1.007080078125E-3</c:v>
                </c:pt>
                <c:pt idx="61161">
                  <c:v>1.0068416595458984E-3</c:v>
                </c:pt>
                <c:pt idx="61162">
                  <c:v>1.007080078125E-3</c:v>
                </c:pt>
                <c:pt idx="61163">
                  <c:v>1.007080078125E-3</c:v>
                </c:pt>
                <c:pt idx="61164">
                  <c:v>1.0068416595458984E-3</c:v>
                </c:pt>
                <c:pt idx="61165">
                  <c:v>1.007080078125E-3</c:v>
                </c:pt>
                <c:pt idx="61166">
                  <c:v>1.0080337524414063E-3</c:v>
                </c:pt>
                <c:pt idx="61167">
                  <c:v>1.007080078125E-3</c:v>
                </c:pt>
                <c:pt idx="61168">
                  <c:v>1.0068416595458984E-3</c:v>
                </c:pt>
                <c:pt idx="61169">
                  <c:v>1.007080078125E-3</c:v>
                </c:pt>
                <c:pt idx="61170">
                  <c:v>1.007080078125E-3</c:v>
                </c:pt>
                <c:pt idx="61171">
                  <c:v>1.0068416595458984E-3</c:v>
                </c:pt>
                <c:pt idx="61172">
                  <c:v>1.007080078125E-3</c:v>
                </c:pt>
                <c:pt idx="61173">
                  <c:v>1.007080078125E-3</c:v>
                </c:pt>
                <c:pt idx="61174">
                  <c:v>1.0068416595458984E-3</c:v>
                </c:pt>
                <c:pt idx="61175">
                  <c:v>1.007080078125E-3</c:v>
                </c:pt>
                <c:pt idx="61176">
                  <c:v>1.007080078125E-3</c:v>
                </c:pt>
                <c:pt idx="61177">
                  <c:v>1.0068416595458984E-3</c:v>
                </c:pt>
                <c:pt idx="61178">
                  <c:v>1.0080337524414063E-3</c:v>
                </c:pt>
                <c:pt idx="61179">
                  <c:v>1.007080078125E-3</c:v>
                </c:pt>
                <c:pt idx="61180">
                  <c:v>1.0068416595458984E-3</c:v>
                </c:pt>
                <c:pt idx="61181">
                  <c:v>1.007080078125E-3</c:v>
                </c:pt>
                <c:pt idx="61182">
                  <c:v>1.007080078125E-3</c:v>
                </c:pt>
                <c:pt idx="61183">
                  <c:v>1.0068416595458984E-3</c:v>
                </c:pt>
                <c:pt idx="61184">
                  <c:v>1.007080078125E-3</c:v>
                </c:pt>
                <c:pt idx="61185">
                  <c:v>1.007080078125E-3</c:v>
                </c:pt>
                <c:pt idx="61186">
                  <c:v>1.0068416595458984E-3</c:v>
                </c:pt>
                <c:pt idx="61187">
                  <c:v>1.007080078125E-3</c:v>
                </c:pt>
                <c:pt idx="61188">
                  <c:v>1.007080078125E-3</c:v>
                </c:pt>
                <c:pt idx="61189">
                  <c:v>1.0068416595458984E-3</c:v>
                </c:pt>
                <c:pt idx="61190">
                  <c:v>1.007080078125E-3</c:v>
                </c:pt>
                <c:pt idx="61191">
                  <c:v>1.0080337524414063E-3</c:v>
                </c:pt>
                <c:pt idx="61192">
                  <c:v>1.007080078125E-3</c:v>
                </c:pt>
                <c:pt idx="61193">
                  <c:v>1.0068416595458984E-3</c:v>
                </c:pt>
                <c:pt idx="61194">
                  <c:v>1.007080078125E-3</c:v>
                </c:pt>
                <c:pt idx="61195">
                  <c:v>1.007080078125E-3</c:v>
                </c:pt>
                <c:pt idx="61196">
                  <c:v>1.0068416595458984E-3</c:v>
                </c:pt>
                <c:pt idx="61197">
                  <c:v>1.007080078125E-3</c:v>
                </c:pt>
                <c:pt idx="61198">
                  <c:v>1.007080078125E-3</c:v>
                </c:pt>
                <c:pt idx="61199">
                  <c:v>1.0068416595458984E-3</c:v>
                </c:pt>
                <c:pt idx="61200">
                  <c:v>1.007080078125E-3</c:v>
                </c:pt>
                <c:pt idx="61201">
                  <c:v>1.007080078125E-3</c:v>
                </c:pt>
                <c:pt idx="61202">
                  <c:v>1.0068416595458984E-3</c:v>
                </c:pt>
                <c:pt idx="61203">
                  <c:v>1.0080337524414063E-3</c:v>
                </c:pt>
                <c:pt idx="61204">
                  <c:v>1.007080078125E-3</c:v>
                </c:pt>
                <c:pt idx="61205">
                  <c:v>1.0068416595458984E-3</c:v>
                </c:pt>
                <c:pt idx="61206">
                  <c:v>1.007080078125E-3</c:v>
                </c:pt>
                <c:pt idx="61207">
                  <c:v>1.007080078125E-3</c:v>
                </c:pt>
                <c:pt idx="61208">
                  <c:v>1.0068416595458984E-3</c:v>
                </c:pt>
                <c:pt idx="61209">
                  <c:v>1.007080078125E-3</c:v>
                </c:pt>
                <c:pt idx="61210">
                  <c:v>1.007080078125E-3</c:v>
                </c:pt>
                <c:pt idx="61211">
                  <c:v>1.0068416595458984E-3</c:v>
                </c:pt>
                <c:pt idx="61212">
                  <c:v>1.007080078125E-3</c:v>
                </c:pt>
                <c:pt idx="61213">
                  <c:v>1.007080078125E-3</c:v>
                </c:pt>
                <c:pt idx="61214">
                  <c:v>1.0068416595458984E-3</c:v>
                </c:pt>
                <c:pt idx="61215">
                  <c:v>1.007080078125E-3</c:v>
                </c:pt>
                <c:pt idx="61216">
                  <c:v>1.0080337524414063E-3</c:v>
                </c:pt>
                <c:pt idx="61217">
                  <c:v>1.007080078125E-3</c:v>
                </c:pt>
                <c:pt idx="61218">
                  <c:v>1.0068416595458984E-3</c:v>
                </c:pt>
                <c:pt idx="61219">
                  <c:v>1.007080078125E-3</c:v>
                </c:pt>
                <c:pt idx="61220">
                  <c:v>1.007080078125E-3</c:v>
                </c:pt>
                <c:pt idx="61221">
                  <c:v>1.0068416595458984E-3</c:v>
                </c:pt>
                <c:pt idx="61222">
                  <c:v>1.007080078125E-3</c:v>
                </c:pt>
                <c:pt idx="61223">
                  <c:v>1.007080078125E-3</c:v>
                </c:pt>
                <c:pt idx="61224">
                  <c:v>1.0068416595458984E-3</c:v>
                </c:pt>
                <c:pt idx="61225">
                  <c:v>1.007080078125E-3</c:v>
                </c:pt>
                <c:pt idx="61226">
                  <c:v>1.007080078125E-3</c:v>
                </c:pt>
                <c:pt idx="61227">
                  <c:v>1.0068416595458984E-3</c:v>
                </c:pt>
                <c:pt idx="61228">
                  <c:v>1.0080337524414063E-3</c:v>
                </c:pt>
                <c:pt idx="61229">
                  <c:v>1.007080078125E-3</c:v>
                </c:pt>
                <c:pt idx="61230">
                  <c:v>1.0068416595458984E-3</c:v>
                </c:pt>
                <c:pt idx="61231">
                  <c:v>1.007080078125E-3</c:v>
                </c:pt>
                <c:pt idx="61232">
                  <c:v>1.007080078125E-3</c:v>
                </c:pt>
                <c:pt idx="61233">
                  <c:v>1.0068416595458984E-3</c:v>
                </c:pt>
                <c:pt idx="61234">
                  <c:v>1.007080078125E-3</c:v>
                </c:pt>
                <c:pt idx="61235">
                  <c:v>1.007080078125E-3</c:v>
                </c:pt>
                <c:pt idx="61236">
                  <c:v>1.0068416595458984E-3</c:v>
                </c:pt>
                <c:pt idx="61237">
                  <c:v>1.007080078125E-3</c:v>
                </c:pt>
                <c:pt idx="61238">
                  <c:v>1.007080078125E-3</c:v>
                </c:pt>
                <c:pt idx="61239">
                  <c:v>1.0068416595458984E-3</c:v>
                </c:pt>
                <c:pt idx="61240">
                  <c:v>1.007080078125E-3</c:v>
                </c:pt>
                <c:pt idx="61241">
                  <c:v>1.0080337524414063E-3</c:v>
                </c:pt>
                <c:pt idx="61242">
                  <c:v>1.007080078125E-3</c:v>
                </c:pt>
                <c:pt idx="61243">
                  <c:v>1.0068416595458984E-3</c:v>
                </c:pt>
                <c:pt idx="61244">
                  <c:v>1.007080078125E-3</c:v>
                </c:pt>
                <c:pt idx="61245">
                  <c:v>1.007080078125E-3</c:v>
                </c:pt>
                <c:pt idx="61246">
                  <c:v>1.0068416595458984E-3</c:v>
                </c:pt>
                <c:pt idx="61247">
                  <c:v>1.007080078125E-3</c:v>
                </c:pt>
                <c:pt idx="61248">
                  <c:v>1.007080078125E-3</c:v>
                </c:pt>
                <c:pt idx="61249">
                  <c:v>1.0068416595458984E-3</c:v>
                </c:pt>
                <c:pt idx="61250">
                  <c:v>1.007080078125E-3</c:v>
                </c:pt>
                <c:pt idx="61251">
                  <c:v>1.007080078125E-3</c:v>
                </c:pt>
                <c:pt idx="61252">
                  <c:v>1.0068416595458984E-3</c:v>
                </c:pt>
                <c:pt idx="61253">
                  <c:v>1.0080337524414063E-3</c:v>
                </c:pt>
                <c:pt idx="61254">
                  <c:v>1.007080078125E-3</c:v>
                </c:pt>
                <c:pt idx="61255">
                  <c:v>1.0068416595458984E-3</c:v>
                </c:pt>
                <c:pt idx="61256">
                  <c:v>1.007080078125E-3</c:v>
                </c:pt>
                <c:pt idx="61257">
                  <c:v>1.007080078125E-3</c:v>
                </c:pt>
                <c:pt idx="61258">
                  <c:v>1.0068416595458984E-3</c:v>
                </c:pt>
                <c:pt idx="61259">
                  <c:v>1.007080078125E-3</c:v>
                </c:pt>
                <c:pt idx="61260">
                  <c:v>1.007080078125E-3</c:v>
                </c:pt>
                <c:pt idx="61261">
                  <c:v>1.0068416595458984E-3</c:v>
                </c:pt>
                <c:pt idx="61262">
                  <c:v>1.007080078125E-3</c:v>
                </c:pt>
                <c:pt idx="61263">
                  <c:v>1.007080078125E-3</c:v>
                </c:pt>
                <c:pt idx="61264">
                  <c:v>1.0068416595458984E-3</c:v>
                </c:pt>
                <c:pt idx="61265">
                  <c:v>1.007080078125E-3</c:v>
                </c:pt>
                <c:pt idx="61266">
                  <c:v>1.0080337524414063E-3</c:v>
                </c:pt>
                <c:pt idx="61267">
                  <c:v>1.007080078125E-3</c:v>
                </c:pt>
                <c:pt idx="61268">
                  <c:v>1.0068416595458984E-3</c:v>
                </c:pt>
                <c:pt idx="61269">
                  <c:v>1.007080078125E-3</c:v>
                </c:pt>
                <c:pt idx="61270">
                  <c:v>1.007080078125E-3</c:v>
                </c:pt>
                <c:pt idx="61271">
                  <c:v>1.0068416595458984E-3</c:v>
                </c:pt>
                <c:pt idx="61272">
                  <c:v>1.007080078125E-3</c:v>
                </c:pt>
                <c:pt idx="61273">
                  <c:v>1.007080078125E-3</c:v>
                </c:pt>
                <c:pt idx="61274">
                  <c:v>1.0068416595458984E-3</c:v>
                </c:pt>
                <c:pt idx="61275">
                  <c:v>1.007080078125E-3</c:v>
                </c:pt>
                <c:pt idx="61276">
                  <c:v>1.0068416595458984E-3</c:v>
                </c:pt>
                <c:pt idx="61277">
                  <c:v>1.007080078125E-3</c:v>
                </c:pt>
                <c:pt idx="61278">
                  <c:v>1.0080337524414063E-3</c:v>
                </c:pt>
                <c:pt idx="61279">
                  <c:v>1.007080078125E-3</c:v>
                </c:pt>
                <c:pt idx="61280">
                  <c:v>1.0068416595458984E-3</c:v>
                </c:pt>
                <c:pt idx="61281">
                  <c:v>1.007080078125E-3</c:v>
                </c:pt>
                <c:pt idx="61282">
                  <c:v>1.007080078125E-3</c:v>
                </c:pt>
                <c:pt idx="61283">
                  <c:v>1.0068416595458984E-3</c:v>
                </c:pt>
                <c:pt idx="61284">
                  <c:v>1.007080078125E-3</c:v>
                </c:pt>
                <c:pt idx="61285">
                  <c:v>1.007080078125E-3</c:v>
                </c:pt>
                <c:pt idx="61286">
                  <c:v>1.0068416595458984E-3</c:v>
                </c:pt>
                <c:pt idx="61287">
                  <c:v>1.007080078125E-3</c:v>
                </c:pt>
                <c:pt idx="61288">
                  <c:v>1.007080078125E-3</c:v>
                </c:pt>
                <c:pt idx="61289">
                  <c:v>1.0068416595458984E-3</c:v>
                </c:pt>
                <c:pt idx="61290">
                  <c:v>1.007080078125E-3</c:v>
                </c:pt>
                <c:pt idx="61291">
                  <c:v>1.0080337524414063E-3</c:v>
                </c:pt>
                <c:pt idx="61292">
                  <c:v>1.007080078125E-3</c:v>
                </c:pt>
                <c:pt idx="61293">
                  <c:v>1.0068416595458984E-3</c:v>
                </c:pt>
                <c:pt idx="61294">
                  <c:v>1.007080078125E-3</c:v>
                </c:pt>
                <c:pt idx="61295">
                  <c:v>1.007080078125E-3</c:v>
                </c:pt>
                <c:pt idx="61296">
                  <c:v>1.0068416595458984E-3</c:v>
                </c:pt>
                <c:pt idx="61297">
                  <c:v>1.007080078125E-3</c:v>
                </c:pt>
                <c:pt idx="61298">
                  <c:v>1.0068416595458984E-3</c:v>
                </c:pt>
                <c:pt idx="61299">
                  <c:v>1.007080078125E-3</c:v>
                </c:pt>
                <c:pt idx="61300">
                  <c:v>1.007080078125E-3</c:v>
                </c:pt>
                <c:pt idx="61301">
                  <c:v>2.6183843612670898E-2</c:v>
                </c:pt>
                <c:pt idx="61302">
                  <c:v>1.007080078125E-3</c:v>
                </c:pt>
                <c:pt idx="61303">
                  <c:v>1.0080337524414063E-3</c:v>
                </c:pt>
                <c:pt idx="61304">
                  <c:v>1.007080078125E-3</c:v>
                </c:pt>
                <c:pt idx="61305">
                  <c:v>1.0068416595458984E-3</c:v>
                </c:pt>
                <c:pt idx="61306">
                  <c:v>1.007080078125E-3</c:v>
                </c:pt>
                <c:pt idx="61307">
                  <c:v>1.007080078125E-3</c:v>
                </c:pt>
                <c:pt idx="61308">
                  <c:v>1.0068416595458984E-3</c:v>
                </c:pt>
                <c:pt idx="61309">
                  <c:v>1.007080078125E-3</c:v>
                </c:pt>
                <c:pt idx="61310">
                  <c:v>1.007080078125E-3</c:v>
                </c:pt>
                <c:pt idx="61311">
                  <c:v>1.0068416595458984E-3</c:v>
                </c:pt>
                <c:pt idx="61312">
                  <c:v>1.007080078125E-3</c:v>
                </c:pt>
                <c:pt idx="61313">
                  <c:v>1.007080078125E-3</c:v>
                </c:pt>
                <c:pt idx="61314">
                  <c:v>1.0068416595458984E-3</c:v>
                </c:pt>
                <c:pt idx="61315">
                  <c:v>1.007080078125E-3</c:v>
                </c:pt>
                <c:pt idx="61316">
                  <c:v>1.0080337524414063E-3</c:v>
                </c:pt>
                <c:pt idx="61317">
                  <c:v>1.0068416595458984E-3</c:v>
                </c:pt>
                <c:pt idx="61318">
                  <c:v>1.007080078125E-3</c:v>
                </c:pt>
                <c:pt idx="61319">
                  <c:v>1.007080078125E-3</c:v>
                </c:pt>
                <c:pt idx="61320">
                  <c:v>1.0068416595458984E-3</c:v>
                </c:pt>
                <c:pt idx="61321">
                  <c:v>1.007080078125E-3</c:v>
                </c:pt>
                <c:pt idx="61322">
                  <c:v>1.007080078125E-3</c:v>
                </c:pt>
                <c:pt idx="61323">
                  <c:v>1.0068416595458984E-3</c:v>
                </c:pt>
                <c:pt idx="61324">
                  <c:v>1.007080078125E-3</c:v>
                </c:pt>
                <c:pt idx="61325">
                  <c:v>1.007080078125E-3</c:v>
                </c:pt>
                <c:pt idx="61326">
                  <c:v>1.0068416595458984E-3</c:v>
                </c:pt>
                <c:pt idx="61327">
                  <c:v>1.007080078125E-3</c:v>
                </c:pt>
                <c:pt idx="61328">
                  <c:v>1.0080337524414063E-3</c:v>
                </c:pt>
                <c:pt idx="61329">
                  <c:v>1.007080078125E-3</c:v>
                </c:pt>
                <c:pt idx="61330">
                  <c:v>1.0068416595458984E-3</c:v>
                </c:pt>
                <c:pt idx="61331">
                  <c:v>1.007080078125E-3</c:v>
                </c:pt>
                <c:pt idx="61332">
                  <c:v>1.007080078125E-3</c:v>
                </c:pt>
                <c:pt idx="61333">
                  <c:v>1.0068416595458984E-3</c:v>
                </c:pt>
                <c:pt idx="61334">
                  <c:v>1.007080078125E-3</c:v>
                </c:pt>
                <c:pt idx="61335">
                  <c:v>1.007080078125E-3</c:v>
                </c:pt>
                <c:pt idx="61336">
                  <c:v>1.0068416595458984E-3</c:v>
                </c:pt>
                <c:pt idx="61337">
                  <c:v>1.007080078125E-3</c:v>
                </c:pt>
                <c:pt idx="61338">
                  <c:v>1.007080078125E-3</c:v>
                </c:pt>
                <c:pt idx="61339">
                  <c:v>1.0068416595458984E-3</c:v>
                </c:pt>
                <c:pt idx="61340">
                  <c:v>1.007080078125E-3</c:v>
                </c:pt>
                <c:pt idx="61341">
                  <c:v>1.0080337524414063E-3</c:v>
                </c:pt>
                <c:pt idx="61342">
                  <c:v>1.0068416595458984E-3</c:v>
                </c:pt>
                <c:pt idx="61343">
                  <c:v>1.007080078125E-3</c:v>
                </c:pt>
                <c:pt idx="61344">
                  <c:v>1.007080078125E-3</c:v>
                </c:pt>
                <c:pt idx="61345">
                  <c:v>1.0068416595458984E-3</c:v>
                </c:pt>
                <c:pt idx="61346">
                  <c:v>1.007080078125E-3</c:v>
                </c:pt>
                <c:pt idx="61347">
                  <c:v>1.007080078125E-3</c:v>
                </c:pt>
                <c:pt idx="61348">
                  <c:v>1.0068416595458984E-3</c:v>
                </c:pt>
                <c:pt idx="61349">
                  <c:v>1.007080078125E-3</c:v>
                </c:pt>
                <c:pt idx="61350">
                  <c:v>1.007080078125E-3</c:v>
                </c:pt>
                <c:pt idx="61351">
                  <c:v>1.0068416595458984E-3</c:v>
                </c:pt>
                <c:pt idx="61352">
                  <c:v>1.007080078125E-3</c:v>
                </c:pt>
                <c:pt idx="61353">
                  <c:v>1.0080337524414063E-3</c:v>
                </c:pt>
                <c:pt idx="61354">
                  <c:v>1.007080078125E-3</c:v>
                </c:pt>
                <c:pt idx="61355">
                  <c:v>1.0068416595458984E-3</c:v>
                </c:pt>
                <c:pt idx="61356">
                  <c:v>1.007080078125E-3</c:v>
                </c:pt>
                <c:pt idx="61357">
                  <c:v>1.007080078125E-3</c:v>
                </c:pt>
                <c:pt idx="61358">
                  <c:v>1.0068416595458984E-3</c:v>
                </c:pt>
                <c:pt idx="61359">
                  <c:v>1.007080078125E-3</c:v>
                </c:pt>
                <c:pt idx="61360">
                  <c:v>1.007080078125E-3</c:v>
                </c:pt>
                <c:pt idx="61361">
                  <c:v>1.0068416595458984E-3</c:v>
                </c:pt>
                <c:pt idx="61362">
                  <c:v>1.007080078125E-3</c:v>
                </c:pt>
                <c:pt idx="61363">
                  <c:v>1.007080078125E-3</c:v>
                </c:pt>
                <c:pt idx="61364">
                  <c:v>1.0068416595458984E-3</c:v>
                </c:pt>
                <c:pt idx="61365">
                  <c:v>1.007080078125E-3</c:v>
                </c:pt>
                <c:pt idx="61366">
                  <c:v>1.0080337524414063E-3</c:v>
                </c:pt>
                <c:pt idx="61367">
                  <c:v>1.0068416595458984E-3</c:v>
                </c:pt>
                <c:pt idx="61368">
                  <c:v>1.007080078125E-3</c:v>
                </c:pt>
                <c:pt idx="61369">
                  <c:v>1.007080078125E-3</c:v>
                </c:pt>
                <c:pt idx="61370">
                  <c:v>1.0068416595458984E-3</c:v>
                </c:pt>
                <c:pt idx="61371">
                  <c:v>1.007080078125E-3</c:v>
                </c:pt>
                <c:pt idx="61372">
                  <c:v>1.007080078125E-3</c:v>
                </c:pt>
                <c:pt idx="61373">
                  <c:v>1.0068416595458984E-3</c:v>
                </c:pt>
                <c:pt idx="61374">
                  <c:v>1.007080078125E-3</c:v>
                </c:pt>
                <c:pt idx="61375">
                  <c:v>1.007080078125E-3</c:v>
                </c:pt>
                <c:pt idx="61376">
                  <c:v>1.0068416595458984E-3</c:v>
                </c:pt>
                <c:pt idx="61377">
                  <c:v>1.007080078125E-3</c:v>
                </c:pt>
                <c:pt idx="61378">
                  <c:v>1.0080337524414063E-3</c:v>
                </c:pt>
                <c:pt idx="61379">
                  <c:v>1.007080078125E-3</c:v>
                </c:pt>
                <c:pt idx="61380">
                  <c:v>1.0068416595458984E-3</c:v>
                </c:pt>
                <c:pt idx="61381">
                  <c:v>1.007080078125E-3</c:v>
                </c:pt>
                <c:pt idx="61382">
                  <c:v>1.007080078125E-3</c:v>
                </c:pt>
                <c:pt idx="61383">
                  <c:v>1.0068416595458984E-3</c:v>
                </c:pt>
                <c:pt idx="61384">
                  <c:v>1.007080078125E-3</c:v>
                </c:pt>
                <c:pt idx="61385">
                  <c:v>1.007080078125E-3</c:v>
                </c:pt>
                <c:pt idx="61386">
                  <c:v>1.0068416595458984E-3</c:v>
                </c:pt>
                <c:pt idx="61387">
                  <c:v>1.007080078125E-3</c:v>
                </c:pt>
                <c:pt idx="61388">
                  <c:v>1.007080078125E-3</c:v>
                </c:pt>
                <c:pt idx="61389">
                  <c:v>1.0068416595458984E-3</c:v>
                </c:pt>
                <c:pt idx="61390">
                  <c:v>1.007080078125E-3</c:v>
                </c:pt>
                <c:pt idx="61391">
                  <c:v>1.0080337524414063E-3</c:v>
                </c:pt>
                <c:pt idx="61392">
                  <c:v>1.0068416595458984E-3</c:v>
                </c:pt>
                <c:pt idx="61393">
                  <c:v>1.007080078125E-3</c:v>
                </c:pt>
                <c:pt idx="61394">
                  <c:v>1.007080078125E-3</c:v>
                </c:pt>
                <c:pt idx="61395">
                  <c:v>1.0068416595458984E-3</c:v>
                </c:pt>
                <c:pt idx="61396">
                  <c:v>1.007080078125E-3</c:v>
                </c:pt>
                <c:pt idx="61397">
                  <c:v>1.007080078125E-3</c:v>
                </c:pt>
                <c:pt idx="61398">
                  <c:v>1.0068416595458984E-3</c:v>
                </c:pt>
                <c:pt idx="61399">
                  <c:v>1.007080078125E-3</c:v>
                </c:pt>
                <c:pt idx="61400">
                  <c:v>1.007080078125E-3</c:v>
                </c:pt>
                <c:pt idx="61401">
                  <c:v>1.0068416595458984E-3</c:v>
                </c:pt>
                <c:pt idx="61402">
                  <c:v>1.007080078125E-3</c:v>
                </c:pt>
                <c:pt idx="61403">
                  <c:v>1.0080337524414063E-3</c:v>
                </c:pt>
                <c:pt idx="61404">
                  <c:v>1.007080078125E-3</c:v>
                </c:pt>
                <c:pt idx="61405">
                  <c:v>1.0068416595458984E-3</c:v>
                </c:pt>
                <c:pt idx="61406">
                  <c:v>1.007080078125E-3</c:v>
                </c:pt>
                <c:pt idx="61407">
                  <c:v>1.007080078125E-3</c:v>
                </c:pt>
                <c:pt idx="61408">
                  <c:v>1.0068416595458984E-3</c:v>
                </c:pt>
                <c:pt idx="61409">
                  <c:v>1.007080078125E-3</c:v>
                </c:pt>
                <c:pt idx="61410">
                  <c:v>1.007080078125E-3</c:v>
                </c:pt>
                <c:pt idx="61411">
                  <c:v>1.0068416595458984E-3</c:v>
                </c:pt>
                <c:pt idx="61412">
                  <c:v>1.007080078125E-3</c:v>
                </c:pt>
                <c:pt idx="61413">
                  <c:v>1.007080078125E-3</c:v>
                </c:pt>
                <c:pt idx="61414">
                  <c:v>1.0068416595458984E-3</c:v>
                </c:pt>
                <c:pt idx="61415">
                  <c:v>1.007080078125E-3</c:v>
                </c:pt>
                <c:pt idx="61416">
                  <c:v>1.0080337524414063E-3</c:v>
                </c:pt>
                <c:pt idx="61417">
                  <c:v>1.0068416595458984E-3</c:v>
                </c:pt>
                <c:pt idx="61418">
                  <c:v>1.007080078125E-3</c:v>
                </c:pt>
                <c:pt idx="61419">
                  <c:v>1.007080078125E-3</c:v>
                </c:pt>
                <c:pt idx="61420">
                  <c:v>1.0068416595458984E-3</c:v>
                </c:pt>
                <c:pt idx="61421">
                  <c:v>1.007080078125E-3</c:v>
                </c:pt>
                <c:pt idx="61422">
                  <c:v>1.007080078125E-3</c:v>
                </c:pt>
                <c:pt idx="61423">
                  <c:v>1.0068416595458984E-3</c:v>
                </c:pt>
                <c:pt idx="61424">
                  <c:v>1.007080078125E-3</c:v>
                </c:pt>
                <c:pt idx="61425">
                  <c:v>1.007080078125E-3</c:v>
                </c:pt>
                <c:pt idx="61426">
                  <c:v>1.0068416595458984E-3</c:v>
                </c:pt>
                <c:pt idx="61427">
                  <c:v>1.007080078125E-3</c:v>
                </c:pt>
                <c:pt idx="61428">
                  <c:v>1.0080337524414063E-3</c:v>
                </c:pt>
                <c:pt idx="61429">
                  <c:v>1.007080078125E-3</c:v>
                </c:pt>
                <c:pt idx="61430">
                  <c:v>1.0068416595458984E-3</c:v>
                </c:pt>
                <c:pt idx="61431">
                  <c:v>1.007080078125E-3</c:v>
                </c:pt>
                <c:pt idx="61432">
                  <c:v>1.007080078125E-3</c:v>
                </c:pt>
                <c:pt idx="61433">
                  <c:v>1.0068416595458984E-3</c:v>
                </c:pt>
                <c:pt idx="61434">
                  <c:v>1.007080078125E-3</c:v>
                </c:pt>
                <c:pt idx="61435">
                  <c:v>1.007080078125E-3</c:v>
                </c:pt>
                <c:pt idx="61436">
                  <c:v>1.0068416595458984E-3</c:v>
                </c:pt>
                <c:pt idx="61437">
                  <c:v>1.007080078125E-3</c:v>
                </c:pt>
                <c:pt idx="61438">
                  <c:v>1.007080078125E-3</c:v>
                </c:pt>
                <c:pt idx="61439">
                  <c:v>1.0068416595458984E-3</c:v>
                </c:pt>
                <c:pt idx="61440">
                  <c:v>1.007080078125E-3</c:v>
                </c:pt>
                <c:pt idx="61441">
                  <c:v>1.0080337524414063E-3</c:v>
                </c:pt>
                <c:pt idx="61442">
                  <c:v>1.0068416595458984E-3</c:v>
                </c:pt>
                <c:pt idx="61443">
                  <c:v>1.007080078125E-3</c:v>
                </c:pt>
                <c:pt idx="61444">
                  <c:v>1.007080078125E-3</c:v>
                </c:pt>
                <c:pt idx="61445">
                  <c:v>1.0068416595458984E-3</c:v>
                </c:pt>
                <c:pt idx="61446">
                  <c:v>1.007080078125E-3</c:v>
                </c:pt>
                <c:pt idx="61447">
                  <c:v>1.007080078125E-3</c:v>
                </c:pt>
                <c:pt idx="61448">
                  <c:v>1.0068416595458984E-3</c:v>
                </c:pt>
                <c:pt idx="61449">
                  <c:v>1.007080078125E-3</c:v>
                </c:pt>
                <c:pt idx="61450">
                  <c:v>1.007080078125E-3</c:v>
                </c:pt>
                <c:pt idx="61451">
                  <c:v>1.0068416595458984E-3</c:v>
                </c:pt>
                <c:pt idx="61452">
                  <c:v>1.007080078125E-3</c:v>
                </c:pt>
                <c:pt idx="61453">
                  <c:v>1.0080337524414063E-3</c:v>
                </c:pt>
                <c:pt idx="61454">
                  <c:v>1.007080078125E-3</c:v>
                </c:pt>
                <c:pt idx="61455">
                  <c:v>1.0068416595458984E-3</c:v>
                </c:pt>
                <c:pt idx="61456">
                  <c:v>1.007080078125E-3</c:v>
                </c:pt>
                <c:pt idx="61457">
                  <c:v>1.007080078125E-3</c:v>
                </c:pt>
                <c:pt idx="61458">
                  <c:v>1.0068416595458984E-3</c:v>
                </c:pt>
                <c:pt idx="61459">
                  <c:v>1.007080078125E-3</c:v>
                </c:pt>
                <c:pt idx="61460">
                  <c:v>1.007080078125E-3</c:v>
                </c:pt>
                <c:pt idx="61461">
                  <c:v>1.0068416595458984E-3</c:v>
                </c:pt>
                <c:pt idx="61462">
                  <c:v>1.007080078125E-3</c:v>
                </c:pt>
                <c:pt idx="61463">
                  <c:v>1.007080078125E-3</c:v>
                </c:pt>
                <c:pt idx="61464">
                  <c:v>1.0068416595458984E-3</c:v>
                </c:pt>
                <c:pt idx="61465">
                  <c:v>1.007080078125E-3</c:v>
                </c:pt>
                <c:pt idx="61466">
                  <c:v>1.0080337524414063E-3</c:v>
                </c:pt>
                <c:pt idx="61467">
                  <c:v>1.0068416595458984E-3</c:v>
                </c:pt>
                <c:pt idx="61468">
                  <c:v>1.007080078125E-3</c:v>
                </c:pt>
                <c:pt idx="61469">
                  <c:v>1.007080078125E-3</c:v>
                </c:pt>
                <c:pt idx="61470">
                  <c:v>1.0068416595458984E-3</c:v>
                </c:pt>
                <c:pt idx="61471">
                  <c:v>1.007080078125E-3</c:v>
                </c:pt>
                <c:pt idx="61472">
                  <c:v>1.007080078125E-3</c:v>
                </c:pt>
                <c:pt idx="61473">
                  <c:v>1.0068416595458984E-3</c:v>
                </c:pt>
                <c:pt idx="61474">
                  <c:v>1.007080078125E-3</c:v>
                </c:pt>
                <c:pt idx="61475">
                  <c:v>1.007080078125E-3</c:v>
                </c:pt>
                <c:pt idx="61476">
                  <c:v>1.0068416595458984E-3</c:v>
                </c:pt>
                <c:pt idx="61477">
                  <c:v>1.007080078125E-3</c:v>
                </c:pt>
                <c:pt idx="61478">
                  <c:v>1.0080337524414063E-3</c:v>
                </c:pt>
                <c:pt idx="61479">
                  <c:v>1.007080078125E-3</c:v>
                </c:pt>
                <c:pt idx="61480">
                  <c:v>1.0068416595458984E-3</c:v>
                </c:pt>
                <c:pt idx="61481">
                  <c:v>1.007080078125E-3</c:v>
                </c:pt>
                <c:pt idx="61482">
                  <c:v>1.007080078125E-3</c:v>
                </c:pt>
                <c:pt idx="61483">
                  <c:v>1.0068416595458984E-3</c:v>
                </c:pt>
                <c:pt idx="61484">
                  <c:v>3.0210018157958984E-3</c:v>
                </c:pt>
                <c:pt idx="61485">
                  <c:v>1.007080078125E-3</c:v>
                </c:pt>
                <c:pt idx="61486">
                  <c:v>1.007080078125E-3</c:v>
                </c:pt>
                <c:pt idx="61487">
                  <c:v>1.0068416595458984E-3</c:v>
                </c:pt>
                <c:pt idx="61488">
                  <c:v>1.007080078125E-3</c:v>
                </c:pt>
                <c:pt idx="61489">
                  <c:v>1.0080337524414063E-3</c:v>
                </c:pt>
                <c:pt idx="61490">
                  <c:v>1.0068416595458984E-3</c:v>
                </c:pt>
                <c:pt idx="61491">
                  <c:v>1.007080078125E-3</c:v>
                </c:pt>
                <c:pt idx="61492">
                  <c:v>1.007080078125E-3</c:v>
                </c:pt>
                <c:pt idx="61493">
                  <c:v>1.0068416595458984E-3</c:v>
                </c:pt>
                <c:pt idx="61494">
                  <c:v>1.007080078125E-3</c:v>
                </c:pt>
                <c:pt idx="61495">
                  <c:v>1.007080078125E-3</c:v>
                </c:pt>
                <c:pt idx="61496">
                  <c:v>1.0068416595458984E-3</c:v>
                </c:pt>
                <c:pt idx="61497">
                  <c:v>1.007080078125E-3</c:v>
                </c:pt>
                <c:pt idx="61498">
                  <c:v>1.007080078125E-3</c:v>
                </c:pt>
                <c:pt idx="61499">
                  <c:v>1.0068416595458984E-3</c:v>
                </c:pt>
                <c:pt idx="61500">
                  <c:v>1.007080078125E-3</c:v>
                </c:pt>
                <c:pt idx="61501">
                  <c:v>1.0080337524414063E-3</c:v>
                </c:pt>
                <c:pt idx="61502">
                  <c:v>1.007080078125E-3</c:v>
                </c:pt>
                <c:pt idx="61503">
                  <c:v>1.0068416595458984E-3</c:v>
                </c:pt>
                <c:pt idx="61504">
                  <c:v>1.007080078125E-3</c:v>
                </c:pt>
                <c:pt idx="61505">
                  <c:v>1.007080078125E-3</c:v>
                </c:pt>
                <c:pt idx="61506">
                  <c:v>1.0068416595458984E-3</c:v>
                </c:pt>
                <c:pt idx="61507">
                  <c:v>1.007080078125E-3</c:v>
                </c:pt>
                <c:pt idx="61508">
                  <c:v>1.007080078125E-3</c:v>
                </c:pt>
                <c:pt idx="61509">
                  <c:v>1.0068416595458984E-3</c:v>
                </c:pt>
                <c:pt idx="61510">
                  <c:v>1.007080078125E-3</c:v>
                </c:pt>
                <c:pt idx="61511">
                  <c:v>1.007080078125E-3</c:v>
                </c:pt>
                <c:pt idx="61512">
                  <c:v>1.0068416595458984E-3</c:v>
                </c:pt>
                <c:pt idx="61513">
                  <c:v>1.007080078125E-3</c:v>
                </c:pt>
                <c:pt idx="61514">
                  <c:v>1.0080337524414063E-3</c:v>
                </c:pt>
                <c:pt idx="61515">
                  <c:v>1.0068416595458984E-3</c:v>
                </c:pt>
                <c:pt idx="61516">
                  <c:v>1.007080078125E-3</c:v>
                </c:pt>
                <c:pt idx="61517">
                  <c:v>1.007080078125E-3</c:v>
                </c:pt>
                <c:pt idx="61518">
                  <c:v>1.0068416595458984E-3</c:v>
                </c:pt>
                <c:pt idx="61519">
                  <c:v>1.007080078125E-3</c:v>
                </c:pt>
                <c:pt idx="61520">
                  <c:v>1.7120122909545898E-2</c:v>
                </c:pt>
                <c:pt idx="61521">
                  <c:v>1.0068416595458984E-3</c:v>
                </c:pt>
                <c:pt idx="61522">
                  <c:v>1.0080337524414063E-3</c:v>
                </c:pt>
                <c:pt idx="61523">
                  <c:v>1.007080078125E-3</c:v>
                </c:pt>
                <c:pt idx="61524">
                  <c:v>1.0068416595458984E-3</c:v>
                </c:pt>
                <c:pt idx="61525">
                  <c:v>1.007080078125E-3</c:v>
                </c:pt>
                <c:pt idx="61526">
                  <c:v>1.007080078125E-3</c:v>
                </c:pt>
                <c:pt idx="61527">
                  <c:v>1.0068416595458984E-3</c:v>
                </c:pt>
                <c:pt idx="61528">
                  <c:v>1.007080078125E-3</c:v>
                </c:pt>
                <c:pt idx="61529">
                  <c:v>1.007080078125E-3</c:v>
                </c:pt>
                <c:pt idx="61530">
                  <c:v>1.0068416595458984E-3</c:v>
                </c:pt>
                <c:pt idx="61531">
                  <c:v>1.007080078125E-3</c:v>
                </c:pt>
                <c:pt idx="61532">
                  <c:v>1.007080078125E-3</c:v>
                </c:pt>
                <c:pt idx="61533">
                  <c:v>1.0068416595458984E-3</c:v>
                </c:pt>
                <c:pt idx="61534">
                  <c:v>1.007080078125E-3</c:v>
                </c:pt>
                <c:pt idx="61535">
                  <c:v>1.0080337524414063E-3</c:v>
                </c:pt>
                <c:pt idx="61536">
                  <c:v>1.007080078125E-3</c:v>
                </c:pt>
                <c:pt idx="61537">
                  <c:v>1.0068416595458984E-3</c:v>
                </c:pt>
                <c:pt idx="61538">
                  <c:v>1.007080078125E-3</c:v>
                </c:pt>
                <c:pt idx="61539">
                  <c:v>1.007080078125E-3</c:v>
                </c:pt>
                <c:pt idx="61540">
                  <c:v>1.0068416595458984E-3</c:v>
                </c:pt>
                <c:pt idx="61541">
                  <c:v>1.007080078125E-3</c:v>
                </c:pt>
                <c:pt idx="61542">
                  <c:v>1.007080078125E-3</c:v>
                </c:pt>
                <c:pt idx="61543">
                  <c:v>1.0068416595458984E-3</c:v>
                </c:pt>
                <c:pt idx="61544">
                  <c:v>1.007080078125E-3</c:v>
                </c:pt>
                <c:pt idx="61545">
                  <c:v>1.007080078125E-3</c:v>
                </c:pt>
                <c:pt idx="61546">
                  <c:v>1.0068416595458984E-3</c:v>
                </c:pt>
                <c:pt idx="61547">
                  <c:v>1.0080337524414063E-3</c:v>
                </c:pt>
                <c:pt idx="61548">
                  <c:v>1.007080078125E-3</c:v>
                </c:pt>
                <c:pt idx="61549">
                  <c:v>1.0068416595458984E-3</c:v>
                </c:pt>
                <c:pt idx="61550">
                  <c:v>1.007080078125E-3</c:v>
                </c:pt>
                <c:pt idx="61551">
                  <c:v>1.007080078125E-3</c:v>
                </c:pt>
                <c:pt idx="61552">
                  <c:v>1.0068416595458984E-3</c:v>
                </c:pt>
                <c:pt idx="61553">
                  <c:v>1.007080078125E-3</c:v>
                </c:pt>
                <c:pt idx="61554">
                  <c:v>1.007080078125E-3</c:v>
                </c:pt>
                <c:pt idx="61555">
                  <c:v>1.0068416595458984E-3</c:v>
                </c:pt>
                <c:pt idx="61556">
                  <c:v>1.007080078125E-3</c:v>
                </c:pt>
                <c:pt idx="61557">
                  <c:v>1.007080078125E-3</c:v>
                </c:pt>
                <c:pt idx="61558">
                  <c:v>1.0068416595458984E-3</c:v>
                </c:pt>
                <c:pt idx="61559">
                  <c:v>1.007080078125E-3</c:v>
                </c:pt>
                <c:pt idx="61560">
                  <c:v>1.0080337524414063E-3</c:v>
                </c:pt>
                <c:pt idx="61561">
                  <c:v>1.007080078125E-3</c:v>
                </c:pt>
                <c:pt idx="61562">
                  <c:v>1.0068416595458984E-3</c:v>
                </c:pt>
                <c:pt idx="61563">
                  <c:v>1.007080078125E-3</c:v>
                </c:pt>
                <c:pt idx="61564">
                  <c:v>1.007080078125E-3</c:v>
                </c:pt>
                <c:pt idx="61565">
                  <c:v>1.0068416595458984E-3</c:v>
                </c:pt>
                <c:pt idx="61566">
                  <c:v>1.007080078125E-3</c:v>
                </c:pt>
                <c:pt idx="61567">
                  <c:v>1.007080078125E-3</c:v>
                </c:pt>
                <c:pt idx="61568">
                  <c:v>1.0068416595458984E-3</c:v>
                </c:pt>
                <c:pt idx="61569">
                  <c:v>1.007080078125E-3</c:v>
                </c:pt>
                <c:pt idx="61570">
                  <c:v>1.007080078125E-3</c:v>
                </c:pt>
                <c:pt idx="61571">
                  <c:v>1.0068416595458984E-3</c:v>
                </c:pt>
                <c:pt idx="61572">
                  <c:v>1.0080337524414063E-3</c:v>
                </c:pt>
                <c:pt idx="61573">
                  <c:v>1.007080078125E-3</c:v>
                </c:pt>
                <c:pt idx="61574">
                  <c:v>1.0068416595458984E-3</c:v>
                </c:pt>
                <c:pt idx="61575">
                  <c:v>1.007080078125E-3</c:v>
                </c:pt>
                <c:pt idx="61576">
                  <c:v>1.007080078125E-3</c:v>
                </c:pt>
                <c:pt idx="61577">
                  <c:v>1.0068416595458984E-3</c:v>
                </c:pt>
                <c:pt idx="61578">
                  <c:v>1.007080078125E-3</c:v>
                </c:pt>
                <c:pt idx="61579">
                  <c:v>1.007080078125E-3</c:v>
                </c:pt>
                <c:pt idx="61580">
                  <c:v>1.0068416595458984E-3</c:v>
                </c:pt>
                <c:pt idx="61581">
                  <c:v>1.007080078125E-3</c:v>
                </c:pt>
                <c:pt idx="61582">
                  <c:v>1.007080078125E-3</c:v>
                </c:pt>
                <c:pt idx="61583">
                  <c:v>1.0068416595458984E-3</c:v>
                </c:pt>
                <c:pt idx="61584">
                  <c:v>1.007080078125E-3</c:v>
                </c:pt>
                <c:pt idx="61585">
                  <c:v>1.0080337524414063E-3</c:v>
                </c:pt>
                <c:pt idx="61586">
                  <c:v>1.007080078125E-3</c:v>
                </c:pt>
                <c:pt idx="61587">
                  <c:v>1.0068416595458984E-3</c:v>
                </c:pt>
                <c:pt idx="61588">
                  <c:v>1.007080078125E-3</c:v>
                </c:pt>
                <c:pt idx="61589">
                  <c:v>1.007080078125E-3</c:v>
                </c:pt>
                <c:pt idx="61590">
                  <c:v>1.0068416595458984E-3</c:v>
                </c:pt>
                <c:pt idx="61591">
                  <c:v>1.007080078125E-3</c:v>
                </c:pt>
                <c:pt idx="61592">
                  <c:v>1.007080078125E-3</c:v>
                </c:pt>
                <c:pt idx="61593">
                  <c:v>1.0068416595458984E-3</c:v>
                </c:pt>
                <c:pt idx="61594">
                  <c:v>1.007080078125E-3</c:v>
                </c:pt>
                <c:pt idx="61595">
                  <c:v>1.007080078125E-3</c:v>
                </c:pt>
                <c:pt idx="61596">
                  <c:v>1.0068416595458984E-3</c:v>
                </c:pt>
                <c:pt idx="61597">
                  <c:v>1.0080337524414063E-3</c:v>
                </c:pt>
                <c:pt idx="61598">
                  <c:v>1.007080078125E-3</c:v>
                </c:pt>
                <c:pt idx="61599">
                  <c:v>1.0068416595458984E-3</c:v>
                </c:pt>
                <c:pt idx="61600">
                  <c:v>1.007080078125E-3</c:v>
                </c:pt>
                <c:pt idx="61601">
                  <c:v>1.007080078125E-3</c:v>
                </c:pt>
                <c:pt idx="61602">
                  <c:v>1.0068416595458984E-3</c:v>
                </c:pt>
                <c:pt idx="61603">
                  <c:v>1.007080078125E-3</c:v>
                </c:pt>
                <c:pt idx="61604">
                  <c:v>1.007080078125E-3</c:v>
                </c:pt>
                <c:pt idx="61605">
                  <c:v>1.0068416595458984E-3</c:v>
                </c:pt>
                <c:pt idx="61606">
                  <c:v>1.007080078125E-3</c:v>
                </c:pt>
                <c:pt idx="61607">
                  <c:v>1.007080078125E-3</c:v>
                </c:pt>
                <c:pt idx="61608">
                  <c:v>1.0068416595458984E-3</c:v>
                </c:pt>
                <c:pt idx="61609">
                  <c:v>1.007080078125E-3</c:v>
                </c:pt>
                <c:pt idx="61610">
                  <c:v>1.0080337524414063E-3</c:v>
                </c:pt>
                <c:pt idx="61611">
                  <c:v>1.007080078125E-3</c:v>
                </c:pt>
                <c:pt idx="61612">
                  <c:v>1.0068416595458984E-3</c:v>
                </c:pt>
                <c:pt idx="61613">
                  <c:v>1.007080078125E-3</c:v>
                </c:pt>
                <c:pt idx="61614">
                  <c:v>1.007080078125E-3</c:v>
                </c:pt>
                <c:pt idx="61615">
                  <c:v>1.0068416595458984E-3</c:v>
                </c:pt>
                <c:pt idx="61616">
                  <c:v>1.007080078125E-3</c:v>
                </c:pt>
                <c:pt idx="61617">
                  <c:v>1.007080078125E-3</c:v>
                </c:pt>
                <c:pt idx="61618">
                  <c:v>1.0068416595458984E-3</c:v>
                </c:pt>
                <c:pt idx="61619">
                  <c:v>1.007080078125E-3</c:v>
                </c:pt>
                <c:pt idx="61620">
                  <c:v>1.007080078125E-3</c:v>
                </c:pt>
                <c:pt idx="61621">
                  <c:v>1.0068416595458984E-3</c:v>
                </c:pt>
                <c:pt idx="61622">
                  <c:v>1.0080337524414063E-3</c:v>
                </c:pt>
                <c:pt idx="61623">
                  <c:v>1.007080078125E-3</c:v>
                </c:pt>
                <c:pt idx="61624">
                  <c:v>1.0068416595458984E-3</c:v>
                </c:pt>
                <c:pt idx="61625">
                  <c:v>1.007080078125E-3</c:v>
                </c:pt>
                <c:pt idx="61626">
                  <c:v>1.007080078125E-3</c:v>
                </c:pt>
                <c:pt idx="61627">
                  <c:v>1.0068416595458984E-3</c:v>
                </c:pt>
                <c:pt idx="61628">
                  <c:v>1.007080078125E-3</c:v>
                </c:pt>
                <c:pt idx="61629">
                  <c:v>1.007080078125E-3</c:v>
                </c:pt>
                <c:pt idx="61630">
                  <c:v>1.0068416595458984E-3</c:v>
                </c:pt>
                <c:pt idx="61631">
                  <c:v>1.007080078125E-3</c:v>
                </c:pt>
                <c:pt idx="61632">
                  <c:v>1.007080078125E-3</c:v>
                </c:pt>
                <c:pt idx="61633">
                  <c:v>1.0068416595458984E-3</c:v>
                </c:pt>
                <c:pt idx="61634">
                  <c:v>1.007080078125E-3</c:v>
                </c:pt>
                <c:pt idx="61635">
                  <c:v>1.0080337524414063E-3</c:v>
                </c:pt>
                <c:pt idx="61636">
                  <c:v>1.007080078125E-3</c:v>
                </c:pt>
                <c:pt idx="61637">
                  <c:v>1.0068416595458984E-3</c:v>
                </c:pt>
                <c:pt idx="61638">
                  <c:v>1.007080078125E-3</c:v>
                </c:pt>
                <c:pt idx="61639">
                  <c:v>1.007080078125E-3</c:v>
                </c:pt>
                <c:pt idx="61640">
                  <c:v>1.0068416595458984E-3</c:v>
                </c:pt>
                <c:pt idx="61641">
                  <c:v>1.007080078125E-3</c:v>
                </c:pt>
                <c:pt idx="61642">
                  <c:v>1.007080078125E-3</c:v>
                </c:pt>
                <c:pt idx="61643">
                  <c:v>1.0068416595458984E-3</c:v>
                </c:pt>
                <c:pt idx="61644">
                  <c:v>1.007080078125E-3</c:v>
                </c:pt>
                <c:pt idx="61645">
                  <c:v>1.007080078125E-3</c:v>
                </c:pt>
                <c:pt idx="61646">
                  <c:v>1.0068416595458984E-3</c:v>
                </c:pt>
                <c:pt idx="61647">
                  <c:v>1.0080337524414063E-3</c:v>
                </c:pt>
                <c:pt idx="61648">
                  <c:v>1.007080078125E-3</c:v>
                </c:pt>
                <c:pt idx="61649">
                  <c:v>1.0068416595458984E-3</c:v>
                </c:pt>
                <c:pt idx="61650">
                  <c:v>1.007080078125E-3</c:v>
                </c:pt>
                <c:pt idx="61651">
                  <c:v>1.007080078125E-3</c:v>
                </c:pt>
                <c:pt idx="61652">
                  <c:v>1.0068416595458984E-3</c:v>
                </c:pt>
                <c:pt idx="61653">
                  <c:v>1.007080078125E-3</c:v>
                </c:pt>
                <c:pt idx="61654">
                  <c:v>1.007080078125E-3</c:v>
                </c:pt>
                <c:pt idx="61655">
                  <c:v>1.0068416595458984E-3</c:v>
                </c:pt>
                <c:pt idx="61656">
                  <c:v>1.007080078125E-3</c:v>
                </c:pt>
                <c:pt idx="61657">
                  <c:v>1.007080078125E-3</c:v>
                </c:pt>
                <c:pt idx="61658">
                  <c:v>1.0068416595458984E-3</c:v>
                </c:pt>
                <c:pt idx="61659">
                  <c:v>1.007080078125E-3</c:v>
                </c:pt>
                <c:pt idx="61660">
                  <c:v>1.0080337524414063E-3</c:v>
                </c:pt>
                <c:pt idx="61661">
                  <c:v>1.007080078125E-3</c:v>
                </c:pt>
                <c:pt idx="61662">
                  <c:v>1.0068416595458984E-3</c:v>
                </c:pt>
                <c:pt idx="61663">
                  <c:v>1.007080078125E-3</c:v>
                </c:pt>
                <c:pt idx="61664">
                  <c:v>1.007080078125E-3</c:v>
                </c:pt>
                <c:pt idx="61665">
                  <c:v>1.0068416595458984E-3</c:v>
                </c:pt>
                <c:pt idx="61666">
                  <c:v>1.007080078125E-3</c:v>
                </c:pt>
                <c:pt idx="61667">
                  <c:v>1.007080078125E-3</c:v>
                </c:pt>
                <c:pt idx="61668">
                  <c:v>1.0068416595458984E-3</c:v>
                </c:pt>
                <c:pt idx="61669">
                  <c:v>1.007080078125E-3</c:v>
                </c:pt>
                <c:pt idx="61670">
                  <c:v>1.007080078125E-3</c:v>
                </c:pt>
                <c:pt idx="61671">
                  <c:v>1.0068416595458984E-3</c:v>
                </c:pt>
                <c:pt idx="61672">
                  <c:v>1.0080337524414063E-3</c:v>
                </c:pt>
                <c:pt idx="61673">
                  <c:v>1.007080078125E-3</c:v>
                </c:pt>
                <c:pt idx="61674">
                  <c:v>1.0068416595458984E-3</c:v>
                </c:pt>
                <c:pt idx="61675">
                  <c:v>1.007080078125E-3</c:v>
                </c:pt>
                <c:pt idx="61676">
                  <c:v>1.007080078125E-3</c:v>
                </c:pt>
                <c:pt idx="61677">
                  <c:v>1.0068416595458984E-3</c:v>
                </c:pt>
                <c:pt idx="61678">
                  <c:v>1.007080078125E-3</c:v>
                </c:pt>
                <c:pt idx="61679">
                  <c:v>5.0349235534667969E-3</c:v>
                </c:pt>
                <c:pt idx="61680">
                  <c:v>1.007080078125E-3</c:v>
                </c:pt>
                <c:pt idx="61681">
                  <c:v>1.0080337524414063E-3</c:v>
                </c:pt>
                <c:pt idx="61682">
                  <c:v>1.007080078125E-3</c:v>
                </c:pt>
                <c:pt idx="61683">
                  <c:v>1.0068416595458984E-3</c:v>
                </c:pt>
                <c:pt idx="61684">
                  <c:v>1.007080078125E-3</c:v>
                </c:pt>
                <c:pt idx="61685">
                  <c:v>1.007080078125E-3</c:v>
                </c:pt>
                <c:pt idx="61686">
                  <c:v>1.0068416595458984E-3</c:v>
                </c:pt>
                <c:pt idx="61687">
                  <c:v>1.007080078125E-3</c:v>
                </c:pt>
                <c:pt idx="61688">
                  <c:v>1.007080078125E-3</c:v>
                </c:pt>
                <c:pt idx="61689">
                  <c:v>1.0068416595458984E-3</c:v>
                </c:pt>
                <c:pt idx="61690">
                  <c:v>1.007080078125E-3</c:v>
                </c:pt>
                <c:pt idx="61691">
                  <c:v>1.007080078125E-3</c:v>
                </c:pt>
                <c:pt idx="61692">
                  <c:v>1.0068416595458984E-3</c:v>
                </c:pt>
                <c:pt idx="61693">
                  <c:v>1.0080337524414063E-3</c:v>
                </c:pt>
                <c:pt idx="61694">
                  <c:v>1.007080078125E-3</c:v>
                </c:pt>
                <c:pt idx="61695">
                  <c:v>1.0068416595458984E-3</c:v>
                </c:pt>
                <c:pt idx="61696">
                  <c:v>1.007080078125E-3</c:v>
                </c:pt>
                <c:pt idx="61697">
                  <c:v>1.007080078125E-3</c:v>
                </c:pt>
                <c:pt idx="61698">
                  <c:v>1.0068416595458984E-3</c:v>
                </c:pt>
                <c:pt idx="61699">
                  <c:v>1.007080078125E-3</c:v>
                </c:pt>
                <c:pt idx="61700">
                  <c:v>1.007080078125E-3</c:v>
                </c:pt>
                <c:pt idx="61701">
                  <c:v>1.0068416595458984E-3</c:v>
                </c:pt>
                <c:pt idx="61702">
                  <c:v>1.007080078125E-3</c:v>
                </c:pt>
                <c:pt idx="61703">
                  <c:v>1.007080078125E-3</c:v>
                </c:pt>
                <c:pt idx="61704">
                  <c:v>1.0068416595458984E-3</c:v>
                </c:pt>
                <c:pt idx="61705">
                  <c:v>1.007080078125E-3</c:v>
                </c:pt>
                <c:pt idx="61706">
                  <c:v>1.0080337524414063E-3</c:v>
                </c:pt>
                <c:pt idx="61707">
                  <c:v>1.007080078125E-3</c:v>
                </c:pt>
                <c:pt idx="61708">
                  <c:v>1.0068416595458984E-3</c:v>
                </c:pt>
                <c:pt idx="61709">
                  <c:v>1.007080078125E-3</c:v>
                </c:pt>
                <c:pt idx="61710">
                  <c:v>1.007080078125E-3</c:v>
                </c:pt>
                <c:pt idx="61711">
                  <c:v>1.0068416595458984E-3</c:v>
                </c:pt>
                <c:pt idx="61712">
                  <c:v>1.007080078125E-3</c:v>
                </c:pt>
                <c:pt idx="61713">
                  <c:v>1.007080078125E-3</c:v>
                </c:pt>
                <c:pt idx="61714">
                  <c:v>1.0068416595458984E-3</c:v>
                </c:pt>
                <c:pt idx="61715">
                  <c:v>1.007080078125E-3</c:v>
                </c:pt>
                <c:pt idx="61716">
                  <c:v>1.007080078125E-3</c:v>
                </c:pt>
                <c:pt idx="61717">
                  <c:v>1.0068416595458984E-3</c:v>
                </c:pt>
                <c:pt idx="61718">
                  <c:v>1.0080337524414063E-3</c:v>
                </c:pt>
                <c:pt idx="61719">
                  <c:v>1.007080078125E-3</c:v>
                </c:pt>
                <c:pt idx="61720">
                  <c:v>1.0068416595458984E-3</c:v>
                </c:pt>
                <c:pt idx="61721">
                  <c:v>1.007080078125E-3</c:v>
                </c:pt>
                <c:pt idx="61722">
                  <c:v>1.007080078125E-3</c:v>
                </c:pt>
                <c:pt idx="61723">
                  <c:v>1.0068416595458984E-3</c:v>
                </c:pt>
                <c:pt idx="61724">
                  <c:v>1.007080078125E-3</c:v>
                </c:pt>
                <c:pt idx="61725">
                  <c:v>1.007080078125E-3</c:v>
                </c:pt>
                <c:pt idx="61726">
                  <c:v>1.0068416595458984E-3</c:v>
                </c:pt>
                <c:pt idx="61727">
                  <c:v>1.007080078125E-3</c:v>
                </c:pt>
                <c:pt idx="61728">
                  <c:v>1.007080078125E-3</c:v>
                </c:pt>
                <c:pt idx="61729">
                  <c:v>1.0068416595458984E-3</c:v>
                </c:pt>
                <c:pt idx="61730">
                  <c:v>1.007080078125E-3</c:v>
                </c:pt>
                <c:pt idx="61731">
                  <c:v>1.0080337524414063E-3</c:v>
                </c:pt>
                <c:pt idx="61732">
                  <c:v>1.007080078125E-3</c:v>
                </c:pt>
                <c:pt idx="61733">
                  <c:v>1.0068416595458984E-3</c:v>
                </c:pt>
                <c:pt idx="61734">
                  <c:v>1.007080078125E-3</c:v>
                </c:pt>
                <c:pt idx="61735">
                  <c:v>1.007080078125E-3</c:v>
                </c:pt>
                <c:pt idx="61736">
                  <c:v>1.0068416595458984E-3</c:v>
                </c:pt>
                <c:pt idx="61737">
                  <c:v>1.007080078125E-3</c:v>
                </c:pt>
                <c:pt idx="61738">
                  <c:v>1.007080078125E-3</c:v>
                </c:pt>
                <c:pt idx="61739">
                  <c:v>1.0068416595458984E-3</c:v>
                </c:pt>
                <c:pt idx="61740">
                  <c:v>1.007080078125E-3</c:v>
                </c:pt>
                <c:pt idx="61741">
                  <c:v>1.0068416595458984E-3</c:v>
                </c:pt>
                <c:pt idx="61742">
                  <c:v>1.007080078125E-3</c:v>
                </c:pt>
                <c:pt idx="61743">
                  <c:v>1.0080337524414063E-3</c:v>
                </c:pt>
                <c:pt idx="61744">
                  <c:v>1.007080078125E-3</c:v>
                </c:pt>
                <c:pt idx="61745">
                  <c:v>1.0068416595458984E-3</c:v>
                </c:pt>
                <c:pt idx="61746">
                  <c:v>1.007080078125E-3</c:v>
                </c:pt>
                <c:pt idx="61747">
                  <c:v>1.007080078125E-3</c:v>
                </c:pt>
                <c:pt idx="61748">
                  <c:v>1.0068416595458984E-3</c:v>
                </c:pt>
                <c:pt idx="61749">
                  <c:v>1.007080078125E-3</c:v>
                </c:pt>
                <c:pt idx="61750">
                  <c:v>1.007080078125E-3</c:v>
                </c:pt>
                <c:pt idx="61751">
                  <c:v>1.0068416595458984E-3</c:v>
                </c:pt>
                <c:pt idx="61752">
                  <c:v>1.007080078125E-3</c:v>
                </c:pt>
                <c:pt idx="61753">
                  <c:v>1.007080078125E-3</c:v>
                </c:pt>
                <c:pt idx="61754">
                  <c:v>1.0068416595458984E-3</c:v>
                </c:pt>
                <c:pt idx="61755">
                  <c:v>1.007080078125E-3</c:v>
                </c:pt>
                <c:pt idx="61756">
                  <c:v>1.0080337524414063E-3</c:v>
                </c:pt>
                <c:pt idx="61757">
                  <c:v>1.007080078125E-3</c:v>
                </c:pt>
                <c:pt idx="61758">
                  <c:v>1.0068416595458984E-3</c:v>
                </c:pt>
                <c:pt idx="61759">
                  <c:v>1.007080078125E-3</c:v>
                </c:pt>
                <c:pt idx="61760">
                  <c:v>1.007080078125E-3</c:v>
                </c:pt>
                <c:pt idx="61761">
                  <c:v>1.0068416595458984E-3</c:v>
                </c:pt>
                <c:pt idx="61762">
                  <c:v>1.007080078125E-3</c:v>
                </c:pt>
                <c:pt idx="61763">
                  <c:v>1.0068416595458984E-3</c:v>
                </c:pt>
                <c:pt idx="61764">
                  <c:v>1.007080078125E-3</c:v>
                </c:pt>
                <c:pt idx="61765">
                  <c:v>1.007080078125E-3</c:v>
                </c:pt>
                <c:pt idx="61766">
                  <c:v>1.0068416595458984E-3</c:v>
                </c:pt>
                <c:pt idx="61767">
                  <c:v>1.007080078125E-3</c:v>
                </c:pt>
                <c:pt idx="61768">
                  <c:v>1.0080337524414063E-3</c:v>
                </c:pt>
                <c:pt idx="61769">
                  <c:v>1.007080078125E-3</c:v>
                </c:pt>
                <c:pt idx="61770">
                  <c:v>1.0068416595458984E-3</c:v>
                </c:pt>
                <c:pt idx="61771">
                  <c:v>1.007080078125E-3</c:v>
                </c:pt>
                <c:pt idx="61772">
                  <c:v>1.007080078125E-3</c:v>
                </c:pt>
                <c:pt idx="61773">
                  <c:v>1.0068416595458984E-3</c:v>
                </c:pt>
                <c:pt idx="61774">
                  <c:v>1.007080078125E-3</c:v>
                </c:pt>
                <c:pt idx="61775">
                  <c:v>1.007080078125E-3</c:v>
                </c:pt>
                <c:pt idx="61776">
                  <c:v>1.0068416595458984E-3</c:v>
                </c:pt>
                <c:pt idx="61777">
                  <c:v>1.007080078125E-3</c:v>
                </c:pt>
                <c:pt idx="61778">
                  <c:v>1.007080078125E-3</c:v>
                </c:pt>
                <c:pt idx="61779">
                  <c:v>1.0068416595458984E-3</c:v>
                </c:pt>
                <c:pt idx="61780">
                  <c:v>1.007080078125E-3</c:v>
                </c:pt>
                <c:pt idx="61781">
                  <c:v>1.0080337524414063E-3</c:v>
                </c:pt>
                <c:pt idx="61782">
                  <c:v>1.007080078125E-3</c:v>
                </c:pt>
                <c:pt idx="61783">
                  <c:v>1.0068416595458984E-3</c:v>
                </c:pt>
                <c:pt idx="61784">
                  <c:v>1.007080078125E-3</c:v>
                </c:pt>
                <c:pt idx="61785">
                  <c:v>1.0068416595458984E-3</c:v>
                </c:pt>
                <c:pt idx="61786">
                  <c:v>1.007080078125E-3</c:v>
                </c:pt>
                <c:pt idx="61787">
                  <c:v>1.007080078125E-3</c:v>
                </c:pt>
                <c:pt idx="61788">
                  <c:v>1.0068416595458984E-3</c:v>
                </c:pt>
                <c:pt idx="61789">
                  <c:v>1.007080078125E-3</c:v>
                </c:pt>
                <c:pt idx="61790">
                  <c:v>1.007080078125E-3</c:v>
                </c:pt>
                <c:pt idx="61791">
                  <c:v>1.0068416595458984E-3</c:v>
                </c:pt>
                <c:pt idx="61792">
                  <c:v>1.007080078125E-3</c:v>
                </c:pt>
                <c:pt idx="61793">
                  <c:v>1.0080337524414063E-3</c:v>
                </c:pt>
                <c:pt idx="61794">
                  <c:v>1.007080078125E-3</c:v>
                </c:pt>
                <c:pt idx="61795">
                  <c:v>1.0068416595458984E-3</c:v>
                </c:pt>
                <c:pt idx="61796">
                  <c:v>1.007080078125E-3</c:v>
                </c:pt>
                <c:pt idx="61797">
                  <c:v>1.007080078125E-3</c:v>
                </c:pt>
                <c:pt idx="61798">
                  <c:v>1.0068416595458984E-3</c:v>
                </c:pt>
                <c:pt idx="61799">
                  <c:v>1.007080078125E-3</c:v>
                </c:pt>
                <c:pt idx="61800">
                  <c:v>1.007080078125E-3</c:v>
                </c:pt>
                <c:pt idx="61801">
                  <c:v>1.0068416595458984E-3</c:v>
                </c:pt>
                <c:pt idx="61802">
                  <c:v>1.007080078125E-3</c:v>
                </c:pt>
                <c:pt idx="61803">
                  <c:v>1.007080078125E-3</c:v>
                </c:pt>
                <c:pt idx="61804">
                  <c:v>1.0068416595458984E-3</c:v>
                </c:pt>
                <c:pt idx="61805">
                  <c:v>1.007080078125E-3</c:v>
                </c:pt>
                <c:pt idx="61806">
                  <c:v>1.0080337524414063E-3</c:v>
                </c:pt>
                <c:pt idx="61807">
                  <c:v>1.0068416595458984E-3</c:v>
                </c:pt>
                <c:pt idx="61808">
                  <c:v>1.007080078125E-3</c:v>
                </c:pt>
                <c:pt idx="61809">
                  <c:v>1.007080078125E-3</c:v>
                </c:pt>
                <c:pt idx="61810">
                  <c:v>1.0068416595458984E-3</c:v>
                </c:pt>
                <c:pt idx="61811">
                  <c:v>1.007080078125E-3</c:v>
                </c:pt>
                <c:pt idx="61812">
                  <c:v>1.007080078125E-3</c:v>
                </c:pt>
                <c:pt idx="61813">
                  <c:v>1.0068416595458984E-3</c:v>
                </c:pt>
                <c:pt idx="61814">
                  <c:v>1.007080078125E-3</c:v>
                </c:pt>
                <c:pt idx="61815">
                  <c:v>1.007080078125E-3</c:v>
                </c:pt>
                <c:pt idx="61816">
                  <c:v>1.0068416595458984E-3</c:v>
                </c:pt>
                <c:pt idx="61817">
                  <c:v>1.007080078125E-3</c:v>
                </c:pt>
                <c:pt idx="61818">
                  <c:v>1.0080337524414063E-3</c:v>
                </c:pt>
                <c:pt idx="61819">
                  <c:v>1.007080078125E-3</c:v>
                </c:pt>
                <c:pt idx="61820">
                  <c:v>1.0068416595458984E-3</c:v>
                </c:pt>
                <c:pt idx="61821">
                  <c:v>1.007080078125E-3</c:v>
                </c:pt>
                <c:pt idx="61822">
                  <c:v>1.007080078125E-3</c:v>
                </c:pt>
                <c:pt idx="61823">
                  <c:v>1.0068416595458984E-3</c:v>
                </c:pt>
                <c:pt idx="61824">
                  <c:v>1.007080078125E-3</c:v>
                </c:pt>
                <c:pt idx="61825">
                  <c:v>1.007080078125E-3</c:v>
                </c:pt>
                <c:pt idx="61826">
                  <c:v>1.0068416595458984E-3</c:v>
                </c:pt>
                <c:pt idx="61827">
                  <c:v>1.007080078125E-3</c:v>
                </c:pt>
                <c:pt idx="61828">
                  <c:v>1.007080078125E-3</c:v>
                </c:pt>
                <c:pt idx="61829">
                  <c:v>1.0068416595458984E-3</c:v>
                </c:pt>
                <c:pt idx="61830">
                  <c:v>1.007080078125E-3</c:v>
                </c:pt>
                <c:pt idx="61831">
                  <c:v>1.0080337524414063E-3</c:v>
                </c:pt>
                <c:pt idx="61832">
                  <c:v>1.0068416595458984E-3</c:v>
                </c:pt>
                <c:pt idx="61833">
                  <c:v>1.007080078125E-3</c:v>
                </c:pt>
                <c:pt idx="61834">
                  <c:v>1.007080078125E-3</c:v>
                </c:pt>
                <c:pt idx="61835">
                  <c:v>1.0068416595458984E-3</c:v>
                </c:pt>
                <c:pt idx="61836">
                  <c:v>1.007080078125E-3</c:v>
                </c:pt>
                <c:pt idx="61837">
                  <c:v>1.007080078125E-3</c:v>
                </c:pt>
                <c:pt idx="61838">
                  <c:v>1.0068416595458984E-3</c:v>
                </c:pt>
                <c:pt idx="61839">
                  <c:v>1.007080078125E-3</c:v>
                </c:pt>
                <c:pt idx="61840">
                  <c:v>1.007080078125E-3</c:v>
                </c:pt>
                <c:pt idx="61841">
                  <c:v>1.0068416595458984E-3</c:v>
                </c:pt>
                <c:pt idx="61842">
                  <c:v>1.007080078125E-3</c:v>
                </c:pt>
                <c:pt idx="61843">
                  <c:v>1.0080337524414063E-3</c:v>
                </c:pt>
                <c:pt idx="61844">
                  <c:v>1.007080078125E-3</c:v>
                </c:pt>
                <c:pt idx="61845">
                  <c:v>1.0068416595458984E-3</c:v>
                </c:pt>
                <c:pt idx="61846">
                  <c:v>1.007080078125E-3</c:v>
                </c:pt>
                <c:pt idx="61847">
                  <c:v>1.007080078125E-3</c:v>
                </c:pt>
                <c:pt idx="61848">
                  <c:v>1.0068416595458984E-3</c:v>
                </c:pt>
                <c:pt idx="61849">
                  <c:v>1.007080078125E-3</c:v>
                </c:pt>
                <c:pt idx="61850">
                  <c:v>1.007080078125E-3</c:v>
                </c:pt>
                <c:pt idx="61851">
                  <c:v>1.0068416595458984E-3</c:v>
                </c:pt>
                <c:pt idx="61852">
                  <c:v>1.007080078125E-3</c:v>
                </c:pt>
                <c:pt idx="61853">
                  <c:v>1.007080078125E-3</c:v>
                </c:pt>
                <c:pt idx="61854">
                  <c:v>1.0068416595458984E-3</c:v>
                </c:pt>
                <c:pt idx="61855">
                  <c:v>1.007080078125E-3</c:v>
                </c:pt>
                <c:pt idx="61856">
                  <c:v>1.0080337524414063E-3</c:v>
                </c:pt>
                <c:pt idx="61857">
                  <c:v>1.0068416595458984E-3</c:v>
                </c:pt>
                <c:pt idx="61858">
                  <c:v>1.007080078125E-3</c:v>
                </c:pt>
                <c:pt idx="61859">
                  <c:v>1.007080078125E-3</c:v>
                </c:pt>
                <c:pt idx="61860">
                  <c:v>1.0068416595458984E-3</c:v>
                </c:pt>
                <c:pt idx="61861">
                  <c:v>1.007080078125E-3</c:v>
                </c:pt>
                <c:pt idx="61862">
                  <c:v>1.007080078125E-3</c:v>
                </c:pt>
                <c:pt idx="61863">
                  <c:v>1.0068416595458984E-3</c:v>
                </c:pt>
                <c:pt idx="61864">
                  <c:v>1.007080078125E-3</c:v>
                </c:pt>
                <c:pt idx="61865">
                  <c:v>1.007080078125E-3</c:v>
                </c:pt>
                <c:pt idx="61866">
                  <c:v>1.0068416595458984E-3</c:v>
                </c:pt>
                <c:pt idx="61867">
                  <c:v>1.007080078125E-3</c:v>
                </c:pt>
                <c:pt idx="61868">
                  <c:v>1.0080337524414063E-3</c:v>
                </c:pt>
                <c:pt idx="61869">
                  <c:v>1.007080078125E-3</c:v>
                </c:pt>
                <c:pt idx="61870">
                  <c:v>1.0068416595458984E-3</c:v>
                </c:pt>
                <c:pt idx="61871">
                  <c:v>1.007080078125E-3</c:v>
                </c:pt>
                <c:pt idx="61872">
                  <c:v>1.007080078125E-3</c:v>
                </c:pt>
                <c:pt idx="61873">
                  <c:v>1.0068416595458984E-3</c:v>
                </c:pt>
                <c:pt idx="61874">
                  <c:v>1.007080078125E-3</c:v>
                </c:pt>
                <c:pt idx="61875">
                  <c:v>1.007080078125E-3</c:v>
                </c:pt>
                <c:pt idx="61876">
                  <c:v>1.0068416595458984E-3</c:v>
                </c:pt>
                <c:pt idx="61877">
                  <c:v>1.007080078125E-3</c:v>
                </c:pt>
                <c:pt idx="61878">
                  <c:v>1.007080078125E-3</c:v>
                </c:pt>
                <c:pt idx="61879">
                  <c:v>1.0068416595458984E-3</c:v>
                </c:pt>
                <c:pt idx="61880">
                  <c:v>1.007080078125E-3</c:v>
                </c:pt>
                <c:pt idx="61881">
                  <c:v>1.0080337524414063E-3</c:v>
                </c:pt>
                <c:pt idx="61882">
                  <c:v>1.0068416595458984E-3</c:v>
                </c:pt>
                <c:pt idx="61883">
                  <c:v>1.007080078125E-3</c:v>
                </c:pt>
                <c:pt idx="61884">
                  <c:v>1.007080078125E-3</c:v>
                </c:pt>
                <c:pt idx="61885">
                  <c:v>1.0068416595458984E-3</c:v>
                </c:pt>
                <c:pt idx="61886">
                  <c:v>1.007080078125E-3</c:v>
                </c:pt>
                <c:pt idx="61887">
                  <c:v>1.007080078125E-3</c:v>
                </c:pt>
                <c:pt idx="61888">
                  <c:v>1.0068416595458984E-3</c:v>
                </c:pt>
                <c:pt idx="61889">
                  <c:v>1.007080078125E-3</c:v>
                </c:pt>
                <c:pt idx="61890">
                  <c:v>1.007080078125E-3</c:v>
                </c:pt>
                <c:pt idx="61891">
                  <c:v>1.0068416595458984E-3</c:v>
                </c:pt>
                <c:pt idx="61892">
                  <c:v>1.007080078125E-3</c:v>
                </c:pt>
                <c:pt idx="61893">
                  <c:v>1.0080337524414063E-3</c:v>
                </c:pt>
                <c:pt idx="61894">
                  <c:v>1.007080078125E-3</c:v>
                </c:pt>
                <c:pt idx="61895">
                  <c:v>1.0068416595458984E-3</c:v>
                </c:pt>
                <c:pt idx="61896">
                  <c:v>1.007080078125E-3</c:v>
                </c:pt>
                <c:pt idx="61897">
                  <c:v>1.007080078125E-3</c:v>
                </c:pt>
                <c:pt idx="61898">
                  <c:v>1.0068416595458984E-3</c:v>
                </c:pt>
                <c:pt idx="61899">
                  <c:v>1.007080078125E-3</c:v>
                </c:pt>
                <c:pt idx="61900">
                  <c:v>1.007080078125E-3</c:v>
                </c:pt>
                <c:pt idx="61901">
                  <c:v>1.0068416595458984E-3</c:v>
                </c:pt>
                <c:pt idx="61902">
                  <c:v>1.007080078125E-3</c:v>
                </c:pt>
                <c:pt idx="61903">
                  <c:v>1.007080078125E-3</c:v>
                </c:pt>
                <c:pt idx="61904">
                  <c:v>1.0068416595458984E-3</c:v>
                </c:pt>
                <c:pt idx="61905">
                  <c:v>1.007080078125E-3</c:v>
                </c:pt>
                <c:pt idx="61906">
                  <c:v>1.0080337524414063E-3</c:v>
                </c:pt>
                <c:pt idx="61907">
                  <c:v>1.0068416595458984E-3</c:v>
                </c:pt>
                <c:pt idx="61908">
                  <c:v>1.007080078125E-3</c:v>
                </c:pt>
                <c:pt idx="61909">
                  <c:v>1.007080078125E-3</c:v>
                </c:pt>
                <c:pt idx="61910">
                  <c:v>1.0068416595458984E-3</c:v>
                </c:pt>
                <c:pt idx="61911">
                  <c:v>1.007080078125E-3</c:v>
                </c:pt>
                <c:pt idx="61912">
                  <c:v>1.007080078125E-3</c:v>
                </c:pt>
                <c:pt idx="61913">
                  <c:v>1.0068416595458984E-3</c:v>
                </c:pt>
                <c:pt idx="61914">
                  <c:v>1.007080078125E-3</c:v>
                </c:pt>
                <c:pt idx="61915">
                  <c:v>1.007080078125E-3</c:v>
                </c:pt>
                <c:pt idx="61916">
                  <c:v>1.0068416595458984E-3</c:v>
                </c:pt>
                <c:pt idx="61917">
                  <c:v>1.007080078125E-3</c:v>
                </c:pt>
                <c:pt idx="61918">
                  <c:v>1.0080337524414063E-3</c:v>
                </c:pt>
                <c:pt idx="61919">
                  <c:v>1.007080078125E-3</c:v>
                </c:pt>
                <c:pt idx="61920">
                  <c:v>1.0068416595458984E-3</c:v>
                </c:pt>
                <c:pt idx="61921">
                  <c:v>1.007080078125E-3</c:v>
                </c:pt>
                <c:pt idx="61922">
                  <c:v>1.007080078125E-3</c:v>
                </c:pt>
                <c:pt idx="61923">
                  <c:v>1.0068416595458984E-3</c:v>
                </c:pt>
                <c:pt idx="61924">
                  <c:v>1.007080078125E-3</c:v>
                </c:pt>
                <c:pt idx="61925">
                  <c:v>1.007080078125E-3</c:v>
                </c:pt>
                <c:pt idx="61926">
                  <c:v>1.0068416595458984E-3</c:v>
                </c:pt>
                <c:pt idx="61927">
                  <c:v>1.007080078125E-3</c:v>
                </c:pt>
                <c:pt idx="61928">
                  <c:v>5.0358772277832031E-3</c:v>
                </c:pt>
                <c:pt idx="61929">
                  <c:v>1.007080078125E-3</c:v>
                </c:pt>
                <c:pt idx="61930">
                  <c:v>1.007080078125E-3</c:v>
                </c:pt>
                <c:pt idx="61931">
                  <c:v>1.0068416595458984E-3</c:v>
                </c:pt>
                <c:pt idx="61932">
                  <c:v>1.007080078125E-3</c:v>
                </c:pt>
                <c:pt idx="61933">
                  <c:v>1.007080078125E-3</c:v>
                </c:pt>
                <c:pt idx="61934">
                  <c:v>1.0068416595458984E-3</c:v>
                </c:pt>
                <c:pt idx="61935">
                  <c:v>1.007080078125E-3</c:v>
                </c:pt>
                <c:pt idx="61936">
                  <c:v>1.007080078125E-3</c:v>
                </c:pt>
                <c:pt idx="61937">
                  <c:v>1.0068416595458984E-3</c:v>
                </c:pt>
                <c:pt idx="61938">
                  <c:v>1.007080078125E-3</c:v>
                </c:pt>
                <c:pt idx="61939">
                  <c:v>1.0080337524414063E-3</c:v>
                </c:pt>
                <c:pt idx="61940">
                  <c:v>1.007080078125E-3</c:v>
                </c:pt>
                <c:pt idx="61941">
                  <c:v>1.0068416595458984E-3</c:v>
                </c:pt>
                <c:pt idx="61942">
                  <c:v>1.007080078125E-3</c:v>
                </c:pt>
                <c:pt idx="61943">
                  <c:v>1.007080078125E-3</c:v>
                </c:pt>
                <c:pt idx="61944">
                  <c:v>1.0068416595458984E-3</c:v>
                </c:pt>
                <c:pt idx="61945">
                  <c:v>1.007080078125E-3</c:v>
                </c:pt>
                <c:pt idx="61946">
                  <c:v>1.007080078125E-3</c:v>
                </c:pt>
                <c:pt idx="61947">
                  <c:v>1.0068416595458984E-3</c:v>
                </c:pt>
                <c:pt idx="61948">
                  <c:v>1.007080078125E-3</c:v>
                </c:pt>
                <c:pt idx="61949">
                  <c:v>1.007080078125E-3</c:v>
                </c:pt>
                <c:pt idx="61950">
                  <c:v>1.0068416595458984E-3</c:v>
                </c:pt>
                <c:pt idx="61951">
                  <c:v>1.007080078125E-3</c:v>
                </c:pt>
                <c:pt idx="61952">
                  <c:v>1.0080337524414063E-3</c:v>
                </c:pt>
                <c:pt idx="61953">
                  <c:v>1.0068416595458984E-3</c:v>
                </c:pt>
                <c:pt idx="61954">
                  <c:v>1.007080078125E-3</c:v>
                </c:pt>
                <c:pt idx="61955">
                  <c:v>1.007080078125E-3</c:v>
                </c:pt>
                <c:pt idx="61956">
                  <c:v>1.0068416595458984E-3</c:v>
                </c:pt>
                <c:pt idx="61957">
                  <c:v>1.007080078125E-3</c:v>
                </c:pt>
                <c:pt idx="61958">
                  <c:v>1.007080078125E-3</c:v>
                </c:pt>
                <c:pt idx="61959">
                  <c:v>1.0068416595458984E-3</c:v>
                </c:pt>
                <c:pt idx="61960">
                  <c:v>1.007080078125E-3</c:v>
                </c:pt>
                <c:pt idx="61961">
                  <c:v>1.007080078125E-3</c:v>
                </c:pt>
                <c:pt idx="61962">
                  <c:v>1.0068416595458984E-3</c:v>
                </c:pt>
                <c:pt idx="61963">
                  <c:v>1.007080078125E-3</c:v>
                </c:pt>
                <c:pt idx="61964">
                  <c:v>1.0080337524414063E-3</c:v>
                </c:pt>
                <c:pt idx="61965">
                  <c:v>1.007080078125E-3</c:v>
                </c:pt>
                <c:pt idx="61966">
                  <c:v>1.0068416595458984E-3</c:v>
                </c:pt>
                <c:pt idx="61967">
                  <c:v>1.007080078125E-3</c:v>
                </c:pt>
                <c:pt idx="61968">
                  <c:v>1.007080078125E-3</c:v>
                </c:pt>
                <c:pt idx="61969">
                  <c:v>1.0068416595458984E-3</c:v>
                </c:pt>
                <c:pt idx="61970">
                  <c:v>1.007080078125E-3</c:v>
                </c:pt>
                <c:pt idx="61971">
                  <c:v>1.007080078125E-3</c:v>
                </c:pt>
                <c:pt idx="61972">
                  <c:v>1.0068416595458984E-3</c:v>
                </c:pt>
                <c:pt idx="61973">
                  <c:v>1.007080078125E-3</c:v>
                </c:pt>
                <c:pt idx="61974">
                  <c:v>1.007080078125E-3</c:v>
                </c:pt>
                <c:pt idx="61975">
                  <c:v>1.0068416595458984E-3</c:v>
                </c:pt>
                <c:pt idx="61976">
                  <c:v>1.007080078125E-3</c:v>
                </c:pt>
                <c:pt idx="61977">
                  <c:v>1.0080337524414063E-3</c:v>
                </c:pt>
                <c:pt idx="61978">
                  <c:v>1.0068416595458984E-3</c:v>
                </c:pt>
                <c:pt idx="61979">
                  <c:v>1.007080078125E-3</c:v>
                </c:pt>
                <c:pt idx="61980">
                  <c:v>1.007080078125E-3</c:v>
                </c:pt>
                <c:pt idx="61981">
                  <c:v>1.0068416595458984E-3</c:v>
                </c:pt>
                <c:pt idx="61982">
                  <c:v>1.007080078125E-3</c:v>
                </c:pt>
                <c:pt idx="61983">
                  <c:v>1.007080078125E-3</c:v>
                </c:pt>
                <c:pt idx="61984">
                  <c:v>1.0068416595458984E-3</c:v>
                </c:pt>
                <c:pt idx="61985">
                  <c:v>1.007080078125E-3</c:v>
                </c:pt>
                <c:pt idx="61986">
                  <c:v>1.007080078125E-3</c:v>
                </c:pt>
                <c:pt idx="61987">
                  <c:v>1.0068416595458984E-3</c:v>
                </c:pt>
                <c:pt idx="61988">
                  <c:v>1.007080078125E-3</c:v>
                </c:pt>
                <c:pt idx="61989">
                  <c:v>1.0080337524414063E-3</c:v>
                </c:pt>
                <c:pt idx="61990">
                  <c:v>1.007080078125E-3</c:v>
                </c:pt>
                <c:pt idx="61991">
                  <c:v>1.0068416595458984E-3</c:v>
                </c:pt>
                <c:pt idx="61992">
                  <c:v>1.007080078125E-3</c:v>
                </c:pt>
                <c:pt idx="61993">
                  <c:v>1.007080078125E-3</c:v>
                </c:pt>
                <c:pt idx="61994">
                  <c:v>1.0068416595458984E-3</c:v>
                </c:pt>
                <c:pt idx="61995">
                  <c:v>1.007080078125E-3</c:v>
                </c:pt>
                <c:pt idx="61996">
                  <c:v>1.007080078125E-3</c:v>
                </c:pt>
                <c:pt idx="61997">
                  <c:v>1.0068416595458984E-3</c:v>
                </c:pt>
                <c:pt idx="61998">
                  <c:v>1.007080078125E-3</c:v>
                </c:pt>
                <c:pt idx="61999">
                  <c:v>1.007080078125E-3</c:v>
                </c:pt>
                <c:pt idx="62000">
                  <c:v>1.0068416595458984E-3</c:v>
                </c:pt>
                <c:pt idx="62001">
                  <c:v>1.007080078125E-3</c:v>
                </c:pt>
                <c:pt idx="62002">
                  <c:v>1.0080337524414063E-3</c:v>
                </c:pt>
                <c:pt idx="62003">
                  <c:v>1.0068416595458984E-3</c:v>
                </c:pt>
                <c:pt idx="62004">
                  <c:v>1.007080078125E-3</c:v>
                </c:pt>
                <c:pt idx="62005">
                  <c:v>1.007080078125E-3</c:v>
                </c:pt>
                <c:pt idx="62006">
                  <c:v>1.0068416595458984E-3</c:v>
                </c:pt>
                <c:pt idx="62007">
                  <c:v>1.007080078125E-3</c:v>
                </c:pt>
                <c:pt idx="62008">
                  <c:v>1.007080078125E-3</c:v>
                </c:pt>
                <c:pt idx="62009">
                  <c:v>1.0068416595458984E-3</c:v>
                </c:pt>
                <c:pt idx="62010">
                  <c:v>1.007080078125E-3</c:v>
                </c:pt>
                <c:pt idx="62011">
                  <c:v>1.007080078125E-3</c:v>
                </c:pt>
                <c:pt idx="62012">
                  <c:v>1.0068416595458984E-3</c:v>
                </c:pt>
                <c:pt idx="62013">
                  <c:v>1.007080078125E-3</c:v>
                </c:pt>
                <c:pt idx="62014">
                  <c:v>1.0080337524414063E-3</c:v>
                </c:pt>
                <c:pt idx="62015">
                  <c:v>1.007080078125E-3</c:v>
                </c:pt>
                <c:pt idx="62016">
                  <c:v>1.0068416595458984E-3</c:v>
                </c:pt>
                <c:pt idx="62017">
                  <c:v>1.007080078125E-3</c:v>
                </c:pt>
                <c:pt idx="62018">
                  <c:v>1.007080078125E-3</c:v>
                </c:pt>
                <c:pt idx="62019">
                  <c:v>1.0068416595458984E-3</c:v>
                </c:pt>
                <c:pt idx="62020">
                  <c:v>1.007080078125E-3</c:v>
                </c:pt>
                <c:pt idx="62021">
                  <c:v>1.007080078125E-3</c:v>
                </c:pt>
                <c:pt idx="62022">
                  <c:v>1.0068416595458984E-3</c:v>
                </c:pt>
                <c:pt idx="62023">
                  <c:v>1.007080078125E-3</c:v>
                </c:pt>
                <c:pt idx="62024">
                  <c:v>1.007080078125E-3</c:v>
                </c:pt>
                <c:pt idx="62025">
                  <c:v>1.0068416595458984E-3</c:v>
                </c:pt>
                <c:pt idx="62026">
                  <c:v>1.0080337524414063E-3</c:v>
                </c:pt>
                <c:pt idx="62027">
                  <c:v>1.007080078125E-3</c:v>
                </c:pt>
                <c:pt idx="62028">
                  <c:v>1.0068416595458984E-3</c:v>
                </c:pt>
                <c:pt idx="62029">
                  <c:v>1.007080078125E-3</c:v>
                </c:pt>
                <c:pt idx="62030">
                  <c:v>1.007080078125E-3</c:v>
                </c:pt>
                <c:pt idx="62031">
                  <c:v>1.0068416595458984E-3</c:v>
                </c:pt>
                <c:pt idx="62032">
                  <c:v>1.007080078125E-3</c:v>
                </c:pt>
                <c:pt idx="62033">
                  <c:v>1.007080078125E-3</c:v>
                </c:pt>
                <c:pt idx="62034">
                  <c:v>1.0068416595458984E-3</c:v>
                </c:pt>
                <c:pt idx="62035">
                  <c:v>1.007080078125E-3</c:v>
                </c:pt>
                <c:pt idx="62036">
                  <c:v>1.007080078125E-3</c:v>
                </c:pt>
                <c:pt idx="62037">
                  <c:v>1.0068416595458984E-3</c:v>
                </c:pt>
                <c:pt idx="62038">
                  <c:v>1.007080078125E-3</c:v>
                </c:pt>
                <c:pt idx="62039">
                  <c:v>1.0080337524414063E-3</c:v>
                </c:pt>
                <c:pt idx="62040">
                  <c:v>1.007080078125E-3</c:v>
                </c:pt>
                <c:pt idx="62041">
                  <c:v>1.0068416595458984E-3</c:v>
                </c:pt>
                <c:pt idx="62042">
                  <c:v>1.007080078125E-3</c:v>
                </c:pt>
                <c:pt idx="62043">
                  <c:v>1.007080078125E-3</c:v>
                </c:pt>
                <c:pt idx="62044">
                  <c:v>1.0068416595458984E-3</c:v>
                </c:pt>
                <c:pt idx="62045">
                  <c:v>1.007080078125E-3</c:v>
                </c:pt>
                <c:pt idx="62046">
                  <c:v>1.007080078125E-3</c:v>
                </c:pt>
                <c:pt idx="62047">
                  <c:v>1.0068416595458984E-3</c:v>
                </c:pt>
                <c:pt idx="62048">
                  <c:v>1.007080078125E-3</c:v>
                </c:pt>
                <c:pt idx="62049">
                  <c:v>1.007080078125E-3</c:v>
                </c:pt>
                <c:pt idx="62050">
                  <c:v>1.0068416595458984E-3</c:v>
                </c:pt>
                <c:pt idx="62051">
                  <c:v>1.0080337524414063E-3</c:v>
                </c:pt>
                <c:pt idx="62052">
                  <c:v>1.007080078125E-3</c:v>
                </c:pt>
                <c:pt idx="62053">
                  <c:v>1.0068416595458984E-3</c:v>
                </c:pt>
                <c:pt idx="62054">
                  <c:v>4.0280818939208984E-3</c:v>
                </c:pt>
                <c:pt idx="62055">
                  <c:v>1.007080078125E-3</c:v>
                </c:pt>
                <c:pt idx="62056">
                  <c:v>1.0068416595458984E-3</c:v>
                </c:pt>
                <c:pt idx="62057">
                  <c:v>1.007080078125E-3</c:v>
                </c:pt>
                <c:pt idx="62058">
                  <c:v>1.007080078125E-3</c:v>
                </c:pt>
                <c:pt idx="62059">
                  <c:v>1.0068416595458984E-3</c:v>
                </c:pt>
                <c:pt idx="62060">
                  <c:v>1.007080078125E-3</c:v>
                </c:pt>
                <c:pt idx="62061">
                  <c:v>1.0080337524414063E-3</c:v>
                </c:pt>
                <c:pt idx="62062">
                  <c:v>1.007080078125E-3</c:v>
                </c:pt>
                <c:pt idx="62063">
                  <c:v>1.0068416595458984E-3</c:v>
                </c:pt>
                <c:pt idx="62064">
                  <c:v>1.007080078125E-3</c:v>
                </c:pt>
                <c:pt idx="62065">
                  <c:v>1.007080078125E-3</c:v>
                </c:pt>
                <c:pt idx="62066">
                  <c:v>1.0068416595458984E-3</c:v>
                </c:pt>
                <c:pt idx="62067">
                  <c:v>1.007080078125E-3</c:v>
                </c:pt>
                <c:pt idx="62068">
                  <c:v>1.007080078125E-3</c:v>
                </c:pt>
                <c:pt idx="62069">
                  <c:v>1.0068416595458984E-3</c:v>
                </c:pt>
                <c:pt idx="62070">
                  <c:v>1.007080078125E-3</c:v>
                </c:pt>
                <c:pt idx="62071">
                  <c:v>1.007080078125E-3</c:v>
                </c:pt>
                <c:pt idx="62072">
                  <c:v>1.0068416595458984E-3</c:v>
                </c:pt>
                <c:pt idx="62073">
                  <c:v>1.0080337524414063E-3</c:v>
                </c:pt>
                <c:pt idx="62074">
                  <c:v>1.007080078125E-3</c:v>
                </c:pt>
                <c:pt idx="62075">
                  <c:v>1.0068416595458984E-3</c:v>
                </c:pt>
                <c:pt idx="62076">
                  <c:v>1.007080078125E-3</c:v>
                </c:pt>
                <c:pt idx="62077">
                  <c:v>1.007080078125E-3</c:v>
                </c:pt>
                <c:pt idx="62078">
                  <c:v>1.0068416595458984E-3</c:v>
                </c:pt>
                <c:pt idx="62079">
                  <c:v>1.007080078125E-3</c:v>
                </c:pt>
                <c:pt idx="62080">
                  <c:v>1.007080078125E-3</c:v>
                </c:pt>
                <c:pt idx="62081">
                  <c:v>1.0068416595458984E-3</c:v>
                </c:pt>
                <c:pt idx="62082">
                  <c:v>1.007080078125E-3</c:v>
                </c:pt>
                <c:pt idx="62083">
                  <c:v>1.007080078125E-3</c:v>
                </c:pt>
                <c:pt idx="62084">
                  <c:v>1.0068416595458984E-3</c:v>
                </c:pt>
                <c:pt idx="62085">
                  <c:v>1.007080078125E-3</c:v>
                </c:pt>
                <c:pt idx="62086">
                  <c:v>1.0080337524414063E-3</c:v>
                </c:pt>
                <c:pt idx="62087">
                  <c:v>1.007080078125E-3</c:v>
                </c:pt>
                <c:pt idx="62088">
                  <c:v>1.0068416595458984E-3</c:v>
                </c:pt>
                <c:pt idx="62089">
                  <c:v>1.007080078125E-3</c:v>
                </c:pt>
                <c:pt idx="62090">
                  <c:v>1.007080078125E-3</c:v>
                </c:pt>
                <c:pt idx="62091">
                  <c:v>1.0068416595458984E-3</c:v>
                </c:pt>
                <c:pt idx="62092">
                  <c:v>1.007080078125E-3</c:v>
                </c:pt>
                <c:pt idx="62093">
                  <c:v>1.007080078125E-3</c:v>
                </c:pt>
                <c:pt idx="62094">
                  <c:v>1.0068416595458984E-3</c:v>
                </c:pt>
                <c:pt idx="62095">
                  <c:v>1.007080078125E-3</c:v>
                </c:pt>
                <c:pt idx="62096">
                  <c:v>1.007080078125E-3</c:v>
                </c:pt>
                <c:pt idx="62097">
                  <c:v>1.0068416595458984E-3</c:v>
                </c:pt>
                <c:pt idx="62098">
                  <c:v>1.1078119277954102E-2</c:v>
                </c:pt>
                <c:pt idx="62099">
                  <c:v>1.0068416595458984E-3</c:v>
                </c:pt>
                <c:pt idx="62100">
                  <c:v>1.007080078125E-3</c:v>
                </c:pt>
                <c:pt idx="62101">
                  <c:v>1.0080337524414063E-3</c:v>
                </c:pt>
                <c:pt idx="62102">
                  <c:v>1.007080078125E-3</c:v>
                </c:pt>
                <c:pt idx="62103">
                  <c:v>1.0068416595458984E-3</c:v>
                </c:pt>
                <c:pt idx="62104">
                  <c:v>1.007080078125E-3</c:v>
                </c:pt>
                <c:pt idx="62105">
                  <c:v>1.007080078125E-3</c:v>
                </c:pt>
                <c:pt idx="62106">
                  <c:v>1.0068416595458984E-3</c:v>
                </c:pt>
                <c:pt idx="62107">
                  <c:v>1.007080078125E-3</c:v>
                </c:pt>
                <c:pt idx="62108">
                  <c:v>1.007080078125E-3</c:v>
                </c:pt>
                <c:pt idx="62109">
                  <c:v>1.0068416595458984E-3</c:v>
                </c:pt>
                <c:pt idx="62110">
                  <c:v>1.007080078125E-3</c:v>
                </c:pt>
                <c:pt idx="62111">
                  <c:v>1.007080078125E-3</c:v>
                </c:pt>
                <c:pt idx="62112">
                  <c:v>1.0068416595458984E-3</c:v>
                </c:pt>
                <c:pt idx="62113">
                  <c:v>1.0080337524414063E-3</c:v>
                </c:pt>
                <c:pt idx="62114">
                  <c:v>1.007080078125E-3</c:v>
                </c:pt>
                <c:pt idx="62115">
                  <c:v>1.0068416595458984E-3</c:v>
                </c:pt>
                <c:pt idx="62116">
                  <c:v>1.007080078125E-3</c:v>
                </c:pt>
                <c:pt idx="62117">
                  <c:v>1.007080078125E-3</c:v>
                </c:pt>
                <c:pt idx="62118">
                  <c:v>1.0068416595458984E-3</c:v>
                </c:pt>
                <c:pt idx="62119">
                  <c:v>1.007080078125E-3</c:v>
                </c:pt>
                <c:pt idx="62120">
                  <c:v>1.007080078125E-3</c:v>
                </c:pt>
                <c:pt idx="62121">
                  <c:v>1.0068416595458984E-3</c:v>
                </c:pt>
                <c:pt idx="62122">
                  <c:v>1.007080078125E-3</c:v>
                </c:pt>
                <c:pt idx="62123">
                  <c:v>1.007080078125E-3</c:v>
                </c:pt>
                <c:pt idx="62124">
                  <c:v>1.0068416595458984E-3</c:v>
                </c:pt>
                <c:pt idx="62125">
                  <c:v>1.007080078125E-3</c:v>
                </c:pt>
                <c:pt idx="62126">
                  <c:v>1.0080337524414063E-3</c:v>
                </c:pt>
                <c:pt idx="62127">
                  <c:v>1.007080078125E-3</c:v>
                </c:pt>
                <c:pt idx="62128">
                  <c:v>1.0068416595458984E-3</c:v>
                </c:pt>
                <c:pt idx="62129">
                  <c:v>1.007080078125E-3</c:v>
                </c:pt>
                <c:pt idx="62130">
                  <c:v>1.007080078125E-3</c:v>
                </c:pt>
                <c:pt idx="62131">
                  <c:v>1.0068416595458984E-3</c:v>
                </c:pt>
                <c:pt idx="62132">
                  <c:v>1.007080078125E-3</c:v>
                </c:pt>
                <c:pt idx="62133">
                  <c:v>1.007080078125E-3</c:v>
                </c:pt>
                <c:pt idx="62134">
                  <c:v>1.0068416595458984E-3</c:v>
                </c:pt>
                <c:pt idx="62135">
                  <c:v>1.007080078125E-3</c:v>
                </c:pt>
                <c:pt idx="62136">
                  <c:v>1.007080078125E-3</c:v>
                </c:pt>
                <c:pt idx="62137">
                  <c:v>1.0068416595458984E-3</c:v>
                </c:pt>
                <c:pt idx="62138">
                  <c:v>1.0080337524414063E-3</c:v>
                </c:pt>
                <c:pt idx="62139">
                  <c:v>1.007080078125E-3</c:v>
                </c:pt>
                <c:pt idx="62140">
                  <c:v>1.0068416595458984E-3</c:v>
                </c:pt>
                <c:pt idx="62141">
                  <c:v>1.007080078125E-3</c:v>
                </c:pt>
                <c:pt idx="62142">
                  <c:v>1.007080078125E-3</c:v>
                </c:pt>
                <c:pt idx="62143">
                  <c:v>1.0068416595458984E-3</c:v>
                </c:pt>
                <c:pt idx="62144">
                  <c:v>1.007080078125E-3</c:v>
                </c:pt>
                <c:pt idx="62145">
                  <c:v>1.007080078125E-3</c:v>
                </c:pt>
                <c:pt idx="62146">
                  <c:v>1.0068416595458984E-3</c:v>
                </c:pt>
                <c:pt idx="62147">
                  <c:v>1.007080078125E-3</c:v>
                </c:pt>
                <c:pt idx="62148">
                  <c:v>1.007080078125E-3</c:v>
                </c:pt>
                <c:pt idx="62149">
                  <c:v>1.0068416595458984E-3</c:v>
                </c:pt>
                <c:pt idx="62150">
                  <c:v>1.007080078125E-3</c:v>
                </c:pt>
                <c:pt idx="62151">
                  <c:v>1.0080337524414063E-3</c:v>
                </c:pt>
                <c:pt idx="62152">
                  <c:v>1.007080078125E-3</c:v>
                </c:pt>
                <c:pt idx="62153">
                  <c:v>1.0068416595458984E-3</c:v>
                </c:pt>
                <c:pt idx="62154">
                  <c:v>1.007080078125E-3</c:v>
                </c:pt>
                <c:pt idx="62155">
                  <c:v>1.007080078125E-3</c:v>
                </c:pt>
                <c:pt idx="62156">
                  <c:v>1.0068416595458984E-3</c:v>
                </c:pt>
                <c:pt idx="62157">
                  <c:v>1.007080078125E-3</c:v>
                </c:pt>
                <c:pt idx="62158">
                  <c:v>1.007080078125E-3</c:v>
                </c:pt>
                <c:pt idx="62159">
                  <c:v>1.0068416595458984E-3</c:v>
                </c:pt>
                <c:pt idx="62160">
                  <c:v>1.007080078125E-3</c:v>
                </c:pt>
                <c:pt idx="62161">
                  <c:v>1.007080078125E-3</c:v>
                </c:pt>
                <c:pt idx="62162">
                  <c:v>1.0068416595458984E-3</c:v>
                </c:pt>
                <c:pt idx="62163">
                  <c:v>1.0080337524414063E-3</c:v>
                </c:pt>
                <c:pt idx="62164">
                  <c:v>1.007080078125E-3</c:v>
                </c:pt>
                <c:pt idx="62165">
                  <c:v>1.0068416595458984E-3</c:v>
                </c:pt>
                <c:pt idx="62166">
                  <c:v>1.007080078125E-3</c:v>
                </c:pt>
                <c:pt idx="62167">
                  <c:v>1.007080078125E-3</c:v>
                </c:pt>
                <c:pt idx="62168">
                  <c:v>1.0068416595458984E-3</c:v>
                </c:pt>
                <c:pt idx="62169">
                  <c:v>1.007080078125E-3</c:v>
                </c:pt>
                <c:pt idx="62170">
                  <c:v>1.007080078125E-3</c:v>
                </c:pt>
                <c:pt idx="62171">
                  <c:v>1.0068416595458984E-3</c:v>
                </c:pt>
                <c:pt idx="62172">
                  <c:v>1.007080078125E-3</c:v>
                </c:pt>
                <c:pt idx="62173">
                  <c:v>1.007080078125E-3</c:v>
                </c:pt>
                <c:pt idx="62174">
                  <c:v>1.0068416595458984E-3</c:v>
                </c:pt>
                <c:pt idx="62175">
                  <c:v>1.007080078125E-3</c:v>
                </c:pt>
                <c:pt idx="62176">
                  <c:v>1.0080337524414063E-3</c:v>
                </c:pt>
                <c:pt idx="62177">
                  <c:v>1.007080078125E-3</c:v>
                </c:pt>
                <c:pt idx="62178">
                  <c:v>1.0068416595458984E-3</c:v>
                </c:pt>
                <c:pt idx="62179">
                  <c:v>1.007080078125E-3</c:v>
                </c:pt>
                <c:pt idx="62180">
                  <c:v>1.007080078125E-3</c:v>
                </c:pt>
                <c:pt idx="62181">
                  <c:v>1.0068416595458984E-3</c:v>
                </c:pt>
                <c:pt idx="62182">
                  <c:v>1.007080078125E-3</c:v>
                </c:pt>
                <c:pt idx="62183">
                  <c:v>1.007080078125E-3</c:v>
                </c:pt>
                <c:pt idx="62184">
                  <c:v>1.0068416595458984E-3</c:v>
                </c:pt>
                <c:pt idx="62185">
                  <c:v>1.007080078125E-3</c:v>
                </c:pt>
                <c:pt idx="62186">
                  <c:v>1.007080078125E-3</c:v>
                </c:pt>
                <c:pt idx="62187">
                  <c:v>1.0068416595458984E-3</c:v>
                </c:pt>
                <c:pt idx="62188">
                  <c:v>1.0080337524414063E-3</c:v>
                </c:pt>
                <c:pt idx="62189">
                  <c:v>1.007080078125E-3</c:v>
                </c:pt>
                <c:pt idx="62190">
                  <c:v>1.0068416595458984E-3</c:v>
                </c:pt>
                <c:pt idx="62191">
                  <c:v>1.007080078125E-3</c:v>
                </c:pt>
                <c:pt idx="62192">
                  <c:v>1.007080078125E-3</c:v>
                </c:pt>
                <c:pt idx="62193">
                  <c:v>1.0068416595458984E-3</c:v>
                </c:pt>
                <c:pt idx="62194">
                  <c:v>1.007080078125E-3</c:v>
                </c:pt>
                <c:pt idx="62195">
                  <c:v>1.007080078125E-3</c:v>
                </c:pt>
                <c:pt idx="62196">
                  <c:v>1.0068416595458984E-3</c:v>
                </c:pt>
                <c:pt idx="62197">
                  <c:v>1.007080078125E-3</c:v>
                </c:pt>
                <c:pt idx="62198">
                  <c:v>1.007080078125E-3</c:v>
                </c:pt>
                <c:pt idx="62199">
                  <c:v>1.0068416595458984E-3</c:v>
                </c:pt>
                <c:pt idx="62200">
                  <c:v>1.007080078125E-3</c:v>
                </c:pt>
                <c:pt idx="62201">
                  <c:v>1.0080337524414063E-3</c:v>
                </c:pt>
                <c:pt idx="62202">
                  <c:v>1.007080078125E-3</c:v>
                </c:pt>
                <c:pt idx="62203">
                  <c:v>1.0068416595458984E-3</c:v>
                </c:pt>
                <c:pt idx="62204">
                  <c:v>1.007080078125E-3</c:v>
                </c:pt>
                <c:pt idx="62205">
                  <c:v>1.007080078125E-3</c:v>
                </c:pt>
                <c:pt idx="62206">
                  <c:v>1.0068416595458984E-3</c:v>
                </c:pt>
                <c:pt idx="62207">
                  <c:v>1.007080078125E-3</c:v>
                </c:pt>
                <c:pt idx="62208">
                  <c:v>1.007080078125E-3</c:v>
                </c:pt>
                <c:pt idx="62209">
                  <c:v>1.0068416595458984E-3</c:v>
                </c:pt>
                <c:pt idx="62210">
                  <c:v>1.007080078125E-3</c:v>
                </c:pt>
                <c:pt idx="62211">
                  <c:v>1.007080078125E-3</c:v>
                </c:pt>
                <c:pt idx="62212">
                  <c:v>3.0219554901123047E-3</c:v>
                </c:pt>
                <c:pt idx="62213">
                  <c:v>1.0068416595458984E-3</c:v>
                </c:pt>
                <c:pt idx="62214">
                  <c:v>1.007080078125E-3</c:v>
                </c:pt>
                <c:pt idx="62215">
                  <c:v>1.007080078125E-3</c:v>
                </c:pt>
                <c:pt idx="62216">
                  <c:v>1.0068416595458984E-3</c:v>
                </c:pt>
                <c:pt idx="62217">
                  <c:v>1.007080078125E-3</c:v>
                </c:pt>
                <c:pt idx="62218">
                  <c:v>1.007080078125E-3</c:v>
                </c:pt>
                <c:pt idx="62219">
                  <c:v>1.0068416595458984E-3</c:v>
                </c:pt>
                <c:pt idx="62220">
                  <c:v>1.007080078125E-3</c:v>
                </c:pt>
                <c:pt idx="62221">
                  <c:v>1.007080078125E-3</c:v>
                </c:pt>
                <c:pt idx="62222">
                  <c:v>1.0068416595458984E-3</c:v>
                </c:pt>
                <c:pt idx="62223">
                  <c:v>1.007080078125E-3</c:v>
                </c:pt>
                <c:pt idx="62224">
                  <c:v>1.0080337524414063E-3</c:v>
                </c:pt>
                <c:pt idx="62225">
                  <c:v>1.007080078125E-3</c:v>
                </c:pt>
                <c:pt idx="62226">
                  <c:v>1.0068416595458984E-3</c:v>
                </c:pt>
                <c:pt idx="62227">
                  <c:v>1.007080078125E-3</c:v>
                </c:pt>
                <c:pt idx="62228">
                  <c:v>1.007080078125E-3</c:v>
                </c:pt>
                <c:pt idx="62229">
                  <c:v>1.0068416595458984E-3</c:v>
                </c:pt>
                <c:pt idx="62230">
                  <c:v>1.007080078125E-3</c:v>
                </c:pt>
                <c:pt idx="62231">
                  <c:v>1.007080078125E-3</c:v>
                </c:pt>
                <c:pt idx="62232">
                  <c:v>1.0068416595458984E-3</c:v>
                </c:pt>
                <c:pt idx="62233">
                  <c:v>1.007080078125E-3</c:v>
                </c:pt>
                <c:pt idx="62234">
                  <c:v>1.0068416595458984E-3</c:v>
                </c:pt>
                <c:pt idx="62235">
                  <c:v>1.007080078125E-3</c:v>
                </c:pt>
                <c:pt idx="62236">
                  <c:v>1.0080337524414063E-3</c:v>
                </c:pt>
                <c:pt idx="62237">
                  <c:v>1.007080078125E-3</c:v>
                </c:pt>
                <c:pt idx="62238">
                  <c:v>1.0068416595458984E-3</c:v>
                </c:pt>
                <c:pt idx="62239">
                  <c:v>1.007080078125E-3</c:v>
                </c:pt>
                <c:pt idx="62240">
                  <c:v>1.007080078125E-3</c:v>
                </c:pt>
                <c:pt idx="62241">
                  <c:v>1.0068416595458984E-3</c:v>
                </c:pt>
                <c:pt idx="62242">
                  <c:v>1.007080078125E-3</c:v>
                </c:pt>
                <c:pt idx="62243">
                  <c:v>1.007080078125E-3</c:v>
                </c:pt>
                <c:pt idx="62244">
                  <c:v>1.0068416595458984E-3</c:v>
                </c:pt>
                <c:pt idx="62245">
                  <c:v>1.007080078125E-3</c:v>
                </c:pt>
                <c:pt idx="62246">
                  <c:v>1.007080078125E-3</c:v>
                </c:pt>
                <c:pt idx="62247">
                  <c:v>1.0068416595458984E-3</c:v>
                </c:pt>
                <c:pt idx="62248">
                  <c:v>1.007080078125E-3</c:v>
                </c:pt>
                <c:pt idx="62249">
                  <c:v>1.0080337524414063E-3</c:v>
                </c:pt>
                <c:pt idx="62250">
                  <c:v>1.007080078125E-3</c:v>
                </c:pt>
                <c:pt idx="62251">
                  <c:v>1.0068416595458984E-3</c:v>
                </c:pt>
                <c:pt idx="62252">
                  <c:v>1.007080078125E-3</c:v>
                </c:pt>
                <c:pt idx="62253">
                  <c:v>1.007080078125E-3</c:v>
                </c:pt>
                <c:pt idx="62254">
                  <c:v>1.0068416595458984E-3</c:v>
                </c:pt>
                <c:pt idx="62255">
                  <c:v>1.007080078125E-3</c:v>
                </c:pt>
                <c:pt idx="62256">
                  <c:v>1.0068416595458984E-3</c:v>
                </c:pt>
                <c:pt idx="62257">
                  <c:v>1.007080078125E-3</c:v>
                </c:pt>
                <c:pt idx="62258">
                  <c:v>1.007080078125E-3</c:v>
                </c:pt>
                <c:pt idx="62259">
                  <c:v>1.0068416595458984E-3</c:v>
                </c:pt>
                <c:pt idx="62260">
                  <c:v>1.007080078125E-3</c:v>
                </c:pt>
                <c:pt idx="62261">
                  <c:v>1.0080337524414063E-3</c:v>
                </c:pt>
                <c:pt idx="62262">
                  <c:v>1.007080078125E-3</c:v>
                </c:pt>
                <c:pt idx="62263">
                  <c:v>1.0068416595458984E-3</c:v>
                </c:pt>
                <c:pt idx="62264">
                  <c:v>1.007080078125E-3</c:v>
                </c:pt>
                <c:pt idx="62265">
                  <c:v>1.007080078125E-3</c:v>
                </c:pt>
                <c:pt idx="62266">
                  <c:v>1.0068416595458984E-3</c:v>
                </c:pt>
                <c:pt idx="62267">
                  <c:v>1.007080078125E-3</c:v>
                </c:pt>
                <c:pt idx="62268">
                  <c:v>1.007080078125E-3</c:v>
                </c:pt>
                <c:pt idx="62269">
                  <c:v>1.0068416595458984E-3</c:v>
                </c:pt>
                <c:pt idx="62270">
                  <c:v>1.007080078125E-3</c:v>
                </c:pt>
                <c:pt idx="62271">
                  <c:v>1.007080078125E-3</c:v>
                </c:pt>
                <c:pt idx="62272">
                  <c:v>1.0068416595458984E-3</c:v>
                </c:pt>
                <c:pt idx="62273">
                  <c:v>1.007080078125E-3</c:v>
                </c:pt>
                <c:pt idx="62274">
                  <c:v>1.0080337524414063E-3</c:v>
                </c:pt>
                <c:pt idx="62275">
                  <c:v>1.007080078125E-3</c:v>
                </c:pt>
                <c:pt idx="62276">
                  <c:v>1.0068416595458984E-3</c:v>
                </c:pt>
                <c:pt idx="62277">
                  <c:v>1.007080078125E-3</c:v>
                </c:pt>
                <c:pt idx="62278">
                  <c:v>1.0068416595458984E-3</c:v>
                </c:pt>
                <c:pt idx="62279">
                  <c:v>1.007080078125E-3</c:v>
                </c:pt>
                <c:pt idx="62280">
                  <c:v>1.007080078125E-3</c:v>
                </c:pt>
                <c:pt idx="62281">
                  <c:v>1.0068416595458984E-3</c:v>
                </c:pt>
                <c:pt idx="62282">
                  <c:v>1.007080078125E-3</c:v>
                </c:pt>
                <c:pt idx="62283">
                  <c:v>1.007080078125E-3</c:v>
                </c:pt>
                <c:pt idx="62284">
                  <c:v>1.0068416595458984E-3</c:v>
                </c:pt>
                <c:pt idx="62285">
                  <c:v>1.007080078125E-3</c:v>
                </c:pt>
                <c:pt idx="62286">
                  <c:v>1.0080337524414063E-3</c:v>
                </c:pt>
                <c:pt idx="62287">
                  <c:v>1.007080078125E-3</c:v>
                </c:pt>
                <c:pt idx="62288">
                  <c:v>1.0068416595458984E-3</c:v>
                </c:pt>
                <c:pt idx="62289">
                  <c:v>1.007080078125E-3</c:v>
                </c:pt>
                <c:pt idx="62290">
                  <c:v>1.007080078125E-3</c:v>
                </c:pt>
                <c:pt idx="62291">
                  <c:v>1.0068416595458984E-3</c:v>
                </c:pt>
                <c:pt idx="62292">
                  <c:v>1.007080078125E-3</c:v>
                </c:pt>
                <c:pt idx="62293">
                  <c:v>1.007080078125E-3</c:v>
                </c:pt>
                <c:pt idx="62294">
                  <c:v>1.0068416595458984E-3</c:v>
                </c:pt>
                <c:pt idx="62295">
                  <c:v>1.007080078125E-3</c:v>
                </c:pt>
                <c:pt idx="62296">
                  <c:v>1.007080078125E-3</c:v>
                </c:pt>
                <c:pt idx="62297">
                  <c:v>1.0068416595458984E-3</c:v>
                </c:pt>
                <c:pt idx="62298">
                  <c:v>1.007080078125E-3</c:v>
                </c:pt>
                <c:pt idx="62299">
                  <c:v>1.0080337524414063E-3</c:v>
                </c:pt>
                <c:pt idx="62300">
                  <c:v>1.0068416595458984E-3</c:v>
                </c:pt>
                <c:pt idx="62301">
                  <c:v>1.007080078125E-3</c:v>
                </c:pt>
                <c:pt idx="62302">
                  <c:v>1.007080078125E-3</c:v>
                </c:pt>
                <c:pt idx="62303">
                  <c:v>1.0068416595458984E-3</c:v>
                </c:pt>
                <c:pt idx="62304">
                  <c:v>1.007080078125E-3</c:v>
                </c:pt>
                <c:pt idx="62305">
                  <c:v>1.007080078125E-3</c:v>
                </c:pt>
                <c:pt idx="62306">
                  <c:v>1.0068416595458984E-3</c:v>
                </c:pt>
                <c:pt idx="62307">
                  <c:v>1.007080078125E-3</c:v>
                </c:pt>
                <c:pt idx="62308">
                  <c:v>1.007080078125E-3</c:v>
                </c:pt>
                <c:pt idx="62309">
                  <c:v>1.0068416595458984E-3</c:v>
                </c:pt>
                <c:pt idx="62310">
                  <c:v>1.007080078125E-3</c:v>
                </c:pt>
                <c:pt idx="62311">
                  <c:v>1.0080337524414063E-3</c:v>
                </c:pt>
                <c:pt idx="62312">
                  <c:v>1.007080078125E-3</c:v>
                </c:pt>
                <c:pt idx="62313">
                  <c:v>1.0068416595458984E-3</c:v>
                </c:pt>
                <c:pt idx="62314">
                  <c:v>1.007080078125E-3</c:v>
                </c:pt>
                <c:pt idx="62315">
                  <c:v>1.007080078125E-3</c:v>
                </c:pt>
                <c:pt idx="62316">
                  <c:v>1.0068416595458984E-3</c:v>
                </c:pt>
                <c:pt idx="62317">
                  <c:v>1.007080078125E-3</c:v>
                </c:pt>
                <c:pt idx="62318">
                  <c:v>1.007080078125E-3</c:v>
                </c:pt>
                <c:pt idx="62319">
                  <c:v>1.0068416595458984E-3</c:v>
                </c:pt>
                <c:pt idx="62320">
                  <c:v>1.007080078125E-3</c:v>
                </c:pt>
                <c:pt idx="62321">
                  <c:v>1.007080078125E-3</c:v>
                </c:pt>
                <c:pt idx="62322">
                  <c:v>1.0068416595458984E-3</c:v>
                </c:pt>
                <c:pt idx="62323">
                  <c:v>1.007080078125E-3</c:v>
                </c:pt>
                <c:pt idx="62324">
                  <c:v>1.0080337524414063E-3</c:v>
                </c:pt>
                <c:pt idx="62325">
                  <c:v>1.0068416595458984E-3</c:v>
                </c:pt>
                <c:pt idx="62326">
                  <c:v>1.007080078125E-3</c:v>
                </c:pt>
                <c:pt idx="62327">
                  <c:v>1.007080078125E-3</c:v>
                </c:pt>
                <c:pt idx="62328">
                  <c:v>1.0068416595458984E-3</c:v>
                </c:pt>
                <c:pt idx="62329">
                  <c:v>1.007080078125E-3</c:v>
                </c:pt>
                <c:pt idx="62330">
                  <c:v>1.007080078125E-3</c:v>
                </c:pt>
                <c:pt idx="62331">
                  <c:v>1.0068416595458984E-3</c:v>
                </c:pt>
                <c:pt idx="62332">
                  <c:v>1.007080078125E-3</c:v>
                </c:pt>
                <c:pt idx="62333">
                  <c:v>1.9134998321533203E-2</c:v>
                </c:pt>
                <c:pt idx="62334">
                  <c:v>1.007080078125E-3</c:v>
                </c:pt>
                <c:pt idx="62335">
                  <c:v>1.0068416595458984E-3</c:v>
                </c:pt>
                <c:pt idx="62336">
                  <c:v>1.007080078125E-3</c:v>
                </c:pt>
                <c:pt idx="62337">
                  <c:v>1.007080078125E-3</c:v>
                </c:pt>
                <c:pt idx="62338">
                  <c:v>1.0068416595458984E-3</c:v>
                </c:pt>
                <c:pt idx="62339">
                  <c:v>1.007080078125E-3</c:v>
                </c:pt>
                <c:pt idx="62340">
                  <c:v>1.007080078125E-3</c:v>
                </c:pt>
                <c:pt idx="62341">
                  <c:v>1.0068416595458984E-3</c:v>
                </c:pt>
                <c:pt idx="62342">
                  <c:v>1.007080078125E-3</c:v>
                </c:pt>
                <c:pt idx="62343">
                  <c:v>1.0080337524414063E-3</c:v>
                </c:pt>
                <c:pt idx="62344">
                  <c:v>1.007080078125E-3</c:v>
                </c:pt>
                <c:pt idx="62345">
                  <c:v>1.0068416595458984E-3</c:v>
                </c:pt>
                <c:pt idx="62346">
                  <c:v>1.007080078125E-3</c:v>
                </c:pt>
                <c:pt idx="62347">
                  <c:v>1.007080078125E-3</c:v>
                </c:pt>
                <c:pt idx="62348">
                  <c:v>1.0068416595458984E-3</c:v>
                </c:pt>
                <c:pt idx="62349">
                  <c:v>1.007080078125E-3</c:v>
                </c:pt>
                <c:pt idx="62350">
                  <c:v>1.007080078125E-3</c:v>
                </c:pt>
                <c:pt idx="62351">
                  <c:v>1.0068416595458984E-3</c:v>
                </c:pt>
                <c:pt idx="62352">
                  <c:v>1.007080078125E-3</c:v>
                </c:pt>
                <c:pt idx="62353">
                  <c:v>1.007080078125E-3</c:v>
                </c:pt>
                <c:pt idx="62354">
                  <c:v>1.0068416595458984E-3</c:v>
                </c:pt>
                <c:pt idx="62355">
                  <c:v>1.007080078125E-3</c:v>
                </c:pt>
                <c:pt idx="62356">
                  <c:v>1.0080337524414063E-3</c:v>
                </c:pt>
                <c:pt idx="62357">
                  <c:v>1.0068416595458984E-3</c:v>
                </c:pt>
                <c:pt idx="62358">
                  <c:v>1.007080078125E-3</c:v>
                </c:pt>
                <c:pt idx="62359">
                  <c:v>1.007080078125E-3</c:v>
                </c:pt>
                <c:pt idx="62360">
                  <c:v>1.0068416595458984E-3</c:v>
                </c:pt>
                <c:pt idx="62361">
                  <c:v>1.007080078125E-3</c:v>
                </c:pt>
                <c:pt idx="62362">
                  <c:v>1.007080078125E-3</c:v>
                </c:pt>
                <c:pt idx="62363">
                  <c:v>1.0068416595458984E-3</c:v>
                </c:pt>
                <c:pt idx="62364">
                  <c:v>1.007080078125E-3</c:v>
                </c:pt>
                <c:pt idx="62365">
                  <c:v>1.007080078125E-3</c:v>
                </c:pt>
                <c:pt idx="62366">
                  <c:v>1.0068416595458984E-3</c:v>
                </c:pt>
                <c:pt idx="62367">
                  <c:v>1.007080078125E-3</c:v>
                </c:pt>
                <c:pt idx="62368">
                  <c:v>1.0080337524414063E-3</c:v>
                </c:pt>
                <c:pt idx="62369">
                  <c:v>1.007080078125E-3</c:v>
                </c:pt>
                <c:pt idx="62370">
                  <c:v>1.0068416595458984E-3</c:v>
                </c:pt>
                <c:pt idx="62371">
                  <c:v>1.007080078125E-3</c:v>
                </c:pt>
                <c:pt idx="62372">
                  <c:v>1.007080078125E-3</c:v>
                </c:pt>
                <c:pt idx="62373">
                  <c:v>1.0068416595458984E-3</c:v>
                </c:pt>
                <c:pt idx="62374">
                  <c:v>1.007080078125E-3</c:v>
                </c:pt>
                <c:pt idx="62375">
                  <c:v>1.007080078125E-3</c:v>
                </c:pt>
                <c:pt idx="62376">
                  <c:v>1.0068416595458984E-3</c:v>
                </c:pt>
                <c:pt idx="62377">
                  <c:v>1.007080078125E-3</c:v>
                </c:pt>
                <c:pt idx="62378">
                  <c:v>1.007080078125E-3</c:v>
                </c:pt>
                <c:pt idx="62379">
                  <c:v>1.0068416595458984E-3</c:v>
                </c:pt>
                <c:pt idx="62380">
                  <c:v>1.007080078125E-3</c:v>
                </c:pt>
                <c:pt idx="62381">
                  <c:v>1.0080337524414063E-3</c:v>
                </c:pt>
                <c:pt idx="62382">
                  <c:v>1.0068416595458984E-3</c:v>
                </c:pt>
                <c:pt idx="62383">
                  <c:v>1.007080078125E-3</c:v>
                </c:pt>
                <c:pt idx="62384">
                  <c:v>1.007080078125E-3</c:v>
                </c:pt>
                <c:pt idx="62385">
                  <c:v>1.0068416595458984E-3</c:v>
                </c:pt>
                <c:pt idx="62386">
                  <c:v>1.007080078125E-3</c:v>
                </c:pt>
                <c:pt idx="62387">
                  <c:v>1.007080078125E-3</c:v>
                </c:pt>
                <c:pt idx="62388">
                  <c:v>1.0068416595458984E-3</c:v>
                </c:pt>
                <c:pt idx="62389">
                  <c:v>1.007080078125E-3</c:v>
                </c:pt>
                <c:pt idx="62390">
                  <c:v>1.007080078125E-3</c:v>
                </c:pt>
                <c:pt idx="62391">
                  <c:v>1.0068416595458984E-3</c:v>
                </c:pt>
                <c:pt idx="62392">
                  <c:v>1.007080078125E-3</c:v>
                </c:pt>
                <c:pt idx="62393">
                  <c:v>1.0080337524414063E-3</c:v>
                </c:pt>
                <c:pt idx="62394">
                  <c:v>1.007080078125E-3</c:v>
                </c:pt>
                <c:pt idx="62395">
                  <c:v>1.0068416595458984E-3</c:v>
                </c:pt>
                <c:pt idx="62396">
                  <c:v>1.007080078125E-3</c:v>
                </c:pt>
                <c:pt idx="62397">
                  <c:v>1.007080078125E-3</c:v>
                </c:pt>
                <c:pt idx="62398">
                  <c:v>1.0068416595458984E-3</c:v>
                </c:pt>
                <c:pt idx="62399">
                  <c:v>1.007080078125E-3</c:v>
                </c:pt>
                <c:pt idx="62400">
                  <c:v>1.007080078125E-3</c:v>
                </c:pt>
                <c:pt idx="62401">
                  <c:v>1.0068416595458984E-3</c:v>
                </c:pt>
                <c:pt idx="62402">
                  <c:v>1.007080078125E-3</c:v>
                </c:pt>
                <c:pt idx="62403">
                  <c:v>1.007080078125E-3</c:v>
                </c:pt>
                <c:pt idx="62404">
                  <c:v>1.0068416595458984E-3</c:v>
                </c:pt>
                <c:pt idx="62405">
                  <c:v>1.007080078125E-3</c:v>
                </c:pt>
                <c:pt idx="62406">
                  <c:v>1.0080337524414063E-3</c:v>
                </c:pt>
                <c:pt idx="62407">
                  <c:v>1.0068416595458984E-3</c:v>
                </c:pt>
                <c:pt idx="62408">
                  <c:v>1.007080078125E-3</c:v>
                </c:pt>
                <c:pt idx="62409">
                  <c:v>1.007080078125E-3</c:v>
                </c:pt>
                <c:pt idx="62410">
                  <c:v>1.0068416595458984E-3</c:v>
                </c:pt>
                <c:pt idx="62411">
                  <c:v>1.007080078125E-3</c:v>
                </c:pt>
                <c:pt idx="62412">
                  <c:v>1.007080078125E-3</c:v>
                </c:pt>
                <c:pt idx="62413">
                  <c:v>1.0068416595458984E-3</c:v>
                </c:pt>
                <c:pt idx="62414">
                  <c:v>1.007080078125E-3</c:v>
                </c:pt>
                <c:pt idx="62415">
                  <c:v>1.007080078125E-3</c:v>
                </c:pt>
                <c:pt idx="62416">
                  <c:v>1.0068416595458984E-3</c:v>
                </c:pt>
                <c:pt idx="62417">
                  <c:v>1.007080078125E-3</c:v>
                </c:pt>
                <c:pt idx="62418">
                  <c:v>1.0080337524414063E-3</c:v>
                </c:pt>
                <c:pt idx="62419">
                  <c:v>1.007080078125E-3</c:v>
                </c:pt>
                <c:pt idx="62420">
                  <c:v>1.0068416595458984E-3</c:v>
                </c:pt>
                <c:pt idx="62421">
                  <c:v>1.007080078125E-3</c:v>
                </c:pt>
                <c:pt idx="62422">
                  <c:v>1.007080078125E-3</c:v>
                </c:pt>
                <c:pt idx="62423">
                  <c:v>1.0068416595458984E-3</c:v>
                </c:pt>
                <c:pt idx="62424">
                  <c:v>1.007080078125E-3</c:v>
                </c:pt>
                <c:pt idx="62425">
                  <c:v>1.007080078125E-3</c:v>
                </c:pt>
                <c:pt idx="62426">
                  <c:v>1.0068416595458984E-3</c:v>
                </c:pt>
                <c:pt idx="62427">
                  <c:v>1.007080078125E-3</c:v>
                </c:pt>
                <c:pt idx="62428">
                  <c:v>1.007080078125E-3</c:v>
                </c:pt>
                <c:pt idx="62429">
                  <c:v>1.0068416595458984E-3</c:v>
                </c:pt>
                <c:pt idx="62430">
                  <c:v>1.007080078125E-3</c:v>
                </c:pt>
                <c:pt idx="62431">
                  <c:v>1.0080337524414063E-3</c:v>
                </c:pt>
                <c:pt idx="62432">
                  <c:v>1.0068416595458984E-3</c:v>
                </c:pt>
                <c:pt idx="62433">
                  <c:v>1.007080078125E-3</c:v>
                </c:pt>
                <c:pt idx="62434">
                  <c:v>1.007080078125E-3</c:v>
                </c:pt>
                <c:pt idx="62435">
                  <c:v>1.0068416595458984E-3</c:v>
                </c:pt>
                <c:pt idx="62436">
                  <c:v>1.007080078125E-3</c:v>
                </c:pt>
                <c:pt idx="62437">
                  <c:v>1.007080078125E-3</c:v>
                </c:pt>
                <c:pt idx="62438">
                  <c:v>1.0068416595458984E-3</c:v>
                </c:pt>
                <c:pt idx="62439">
                  <c:v>1.007080078125E-3</c:v>
                </c:pt>
                <c:pt idx="62440">
                  <c:v>1.007080078125E-3</c:v>
                </c:pt>
                <c:pt idx="62441">
                  <c:v>1.0068416595458984E-3</c:v>
                </c:pt>
                <c:pt idx="62442">
                  <c:v>1.007080078125E-3</c:v>
                </c:pt>
                <c:pt idx="62443">
                  <c:v>1.0080337524414063E-3</c:v>
                </c:pt>
                <c:pt idx="62444">
                  <c:v>1.007080078125E-3</c:v>
                </c:pt>
                <c:pt idx="62445">
                  <c:v>1.0068416595458984E-3</c:v>
                </c:pt>
                <c:pt idx="62446">
                  <c:v>1.007080078125E-3</c:v>
                </c:pt>
                <c:pt idx="62447">
                  <c:v>1.007080078125E-3</c:v>
                </c:pt>
                <c:pt idx="62448">
                  <c:v>1.0068416595458984E-3</c:v>
                </c:pt>
                <c:pt idx="62449">
                  <c:v>1.007080078125E-3</c:v>
                </c:pt>
                <c:pt idx="62450">
                  <c:v>1.007080078125E-3</c:v>
                </c:pt>
                <c:pt idx="62451">
                  <c:v>1.0068416595458984E-3</c:v>
                </c:pt>
                <c:pt idx="62452">
                  <c:v>1.007080078125E-3</c:v>
                </c:pt>
                <c:pt idx="62453">
                  <c:v>1.007080078125E-3</c:v>
                </c:pt>
                <c:pt idx="62454">
                  <c:v>1.0068416595458984E-3</c:v>
                </c:pt>
                <c:pt idx="62455">
                  <c:v>1.007080078125E-3</c:v>
                </c:pt>
                <c:pt idx="62456">
                  <c:v>1.0080337524414063E-3</c:v>
                </c:pt>
                <c:pt idx="62457">
                  <c:v>1.0068416595458984E-3</c:v>
                </c:pt>
                <c:pt idx="62458">
                  <c:v>1.007080078125E-3</c:v>
                </c:pt>
                <c:pt idx="62459">
                  <c:v>1.007080078125E-3</c:v>
                </c:pt>
                <c:pt idx="62460">
                  <c:v>1.0068416595458984E-3</c:v>
                </c:pt>
                <c:pt idx="62461">
                  <c:v>1.007080078125E-3</c:v>
                </c:pt>
                <c:pt idx="62462">
                  <c:v>1.007080078125E-3</c:v>
                </c:pt>
                <c:pt idx="62463">
                  <c:v>1.0068416595458984E-3</c:v>
                </c:pt>
                <c:pt idx="62464">
                  <c:v>1.007080078125E-3</c:v>
                </c:pt>
                <c:pt idx="62465">
                  <c:v>1.007080078125E-3</c:v>
                </c:pt>
                <c:pt idx="62466">
                  <c:v>1.0068416595458984E-3</c:v>
                </c:pt>
                <c:pt idx="62467">
                  <c:v>1.007080078125E-3</c:v>
                </c:pt>
                <c:pt idx="62468">
                  <c:v>1.0080337524414063E-3</c:v>
                </c:pt>
                <c:pt idx="62469">
                  <c:v>1.007080078125E-3</c:v>
                </c:pt>
                <c:pt idx="62470">
                  <c:v>1.0068416595458984E-3</c:v>
                </c:pt>
                <c:pt idx="62471">
                  <c:v>1.007080078125E-3</c:v>
                </c:pt>
                <c:pt idx="62472">
                  <c:v>1.007080078125E-3</c:v>
                </c:pt>
                <c:pt idx="62473">
                  <c:v>1.0068416595458984E-3</c:v>
                </c:pt>
                <c:pt idx="62474">
                  <c:v>1.007080078125E-3</c:v>
                </c:pt>
                <c:pt idx="62475">
                  <c:v>1.007080078125E-3</c:v>
                </c:pt>
                <c:pt idx="62476">
                  <c:v>1.0068416595458984E-3</c:v>
                </c:pt>
                <c:pt idx="62477">
                  <c:v>1.007080078125E-3</c:v>
                </c:pt>
                <c:pt idx="62478">
                  <c:v>1.007080078125E-3</c:v>
                </c:pt>
                <c:pt idx="62479">
                  <c:v>1.0068416595458984E-3</c:v>
                </c:pt>
                <c:pt idx="62480">
                  <c:v>1.007080078125E-3</c:v>
                </c:pt>
                <c:pt idx="62481">
                  <c:v>1.0080337524414063E-3</c:v>
                </c:pt>
                <c:pt idx="62482">
                  <c:v>1.0068416595458984E-3</c:v>
                </c:pt>
                <c:pt idx="62483">
                  <c:v>1.007080078125E-3</c:v>
                </c:pt>
                <c:pt idx="62484">
                  <c:v>1.007080078125E-3</c:v>
                </c:pt>
                <c:pt idx="62485">
                  <c:v>1.0068416595458984E-3</c:v>
                </c:pt>
                <c:pt idx="62486">
                  <c:v>1.007080078125E-3</c:v>
                </c:pt>
                <c:pt idx="62487">
                  <c:v>1.007080078125E-3</c:v>
                </c:pt>
                <c:pt idx="62488">
                  <c:v>1.0068416595458984E-3</c:v>
                </c:pt>
                <c:pt idx="62489">
                  <c:v>1.007080078125E-3</c:v>
                </c:pt>
                <c:pt idx="62490">
                  <c:v>1.007080078125E-3</c:v>
                </c:pt>
                <c:pt idx="62491">
                  <c:v>1.0068416595458984E-3</c:v>
                </c:pt>
                <c:pt idx="62492">
                  <c:v>1.007080078125E-3</c:v>
                </c:pt>
                <c:pt idx="62493">
                  <c:v>1.0080337524414063E-3</c:v>
                </c:pt>
                <c:pt idx="62494">
                  <c:v>1.007080078125E-3</c:v>
                </c:pt>
                <c:pt idx="62495">
                  <c:v>1.0068416595458984E-3</c:v>
                </c:pt>
                <c:pt idx="62496">
                  <c:v>1.007080078125E-3</c:v>
                </c:pt>
                <c:pt idx="62497">
                  <c:v>1.007080078125E-3</c:v>
                </c:pt>
                <c:pt idx="62498">
                  <c:v>1.0068416595458984E-3</c:v>
                </c:pt>
                <c:pt idx="62499">
                  <c:v>1.007080078125E-3</c:v>
                </c:pt>
                <c:pt idx="62500">
                  <c:v>1.007080078125E-3</c:v>
                </c:pt>
                <c:pt idx="62501">
                  <c:v>1.0068416595458984E-3</c:v>
                </c:pt>
                <c:pt idx="62502">
                  <c:v>1.007080078125E-3</c:v>
                </c:pt>
                <c:pt idx="62503">
                  <c:v>1.007080078125E-3</c:v>
                </c:pt>
                <c:pt idx="62504">
                  <c:v>1.0068416595458984E-3</c:v>
                </c:pt>
                <c:pt idx="62505">
                  <c:v>1.0080337524414063E-3</c:v>
                </c:pt>
                <c:pt idx="62506">
                  <c:v>1.007080078125E-3</c:v>
                </c:pt>
                <c:pt idx="62507">
                  <c:v>1.0068416595458984E-3</c:v>
                </c:pt>
                <c:pt idx="62508">
                  <c:v>1.007080078125E-3</c:v>
                </c:pt>
                <c:pt idx="62509">
                  <c:v>1.007080078125E-3</c:v>
                </c:pt>
                <c:pt idx="62510">
                  <c:v>1.0068416595458984E-3</c:v>
                </c:pt>
                <c:pt idx="62511">
                  <c:v>1.007080078125E-3</c:v>
                </c:pt>
                <c:pt idx="62512">
                  <c:v>1.007080078125E-3</c:v>
                </c:pt>
                <c:pt idx="62513">
                  <c:v>1.0068416595458984E-3</c:v>
                </c:pt>
                <c:pt idx="62514">
                  <c:v>1.007080078125E-3</c:v>
                </c:pt>
                <c:pt idx="62515">
                  <c:v>1.007080078125E-3</c:v>
                </c:pt>
                <c:pt idx="62516">
                  <c:v>1.0068416595458984E-3</c:v>
                </c:pt>
                <c:pt idx="62517">
                  <c:v>1.007080078125E-3</c:v>
                </c:pt>
                <c:pt idx="62518">
                  <c:v>1.0080337524414063E-3</c:v>
                </c:pt>
                <c:pt idx="62519">
                  <c:v>1.007080078125E-3</c:v>
                </c:pt>
                <c:pt idx="62520">
                  <c:v>1.0068416595458984E-3</c:v>
                </c:pt>
                <c:pt idx="62521">
                  <c:v>1.007080078125E-3</c:v>
                </c:pt>
                <c:pt idx="62522">
                  <c:v>1.007080078125E-3</c:v>
                </c:pt>
                <c:pt idx="62523">
                  <c:v>3.1219005584716797E-2</c:v>
                </c:pt>
                <c:pt idx="62524">
                  <c:v>1.0068416595458984E-3</c:v>
                </c:pt>
                <c:pt idx="62525">
                  <c:v>1.0080337524414063E-3</c:v>
                </c:pt>
                <c:pt idx="62526">
                  <c:v>1.007080078125E-3</c:v>
                </c:pt>
                <c:pt idx="62527">
                  <c:v>1.0068416595458984E-3</c:v>
                </c:pt>
                <c:pt idx="62528">
                  <c:v>1.007080078125E-3</c:v>
                </c:pt>
                <c:pt idx="62529">
                  <c:v>1.007080078125E-3</c:v>
                </c:pt>
                <c:pt idx="62530">
                  <c:v>1.0068416595458984E-3</c:v>
                </c:pt>
                <c:pt idx="62531">
                  <c:v>1.007080078125E-3</c:v>
                </c:pt>
                <c:pt idx="62532">
                  <c:v>1.007080078125E-3</c:v>
                </c:pt>
                <c:pt idx="62533">
                  <c:v>1.0068416595458984E-3</c:v>
                </c:pt>
                <c:pt idx="62534">
                  <c:v>1.007080078125E-3</c:v>
                </c:pt>
                <c:pt idx="62535">
                  <c:v>1.007080078125E-3</c:v>
                </c:pt>
                <c:pt idx="62536">
                  <c:v>1.0068416595458984E-3</c:v>
                </c:pt>
                <c:pt idx="62537">
                  <c:v>1.007080078125E-3</c:v>
                </c:pt>
                <c:pt idx="62538">
                  <c:v>1.0080337524414063E-3</c:v>
                </c:pt>
                <c:pt idx="62539">
                  <c:v>1.007080078125E-3</c:v>
                </c:pt>
                <c:pt idx="62540">
                  <c:v>1.0068416595458984E-3</c:v>
                </c:pt>
                <c:pt idx="62541">
                  <c:v>1.007080078125E-3</c:v>
                </c:pt>
                <c:pt idx="62542">
                  <c:v>1.007080078125E-3</c:v>
                </c:pt>
                <c:pt idx="62543">
                  <c:v>1.0068416595458984E-3</c:v>
                </c:pt>
                <c:pt idx="62544">
                  <c:v>1.007080078125E-3</c:v>
                </c:pt>
                <c:pt idx="62545">
                  <c:v>1.007080078125E-3</c:v>
                </c:pt>
                <c:pt idx="62546">
                  <c:v>1.0068416595458984E-3</c:v>
                </c:pt>
                <c:pt idx="62547">
                  <c:v>1.007080078125E-3</c:v>
                </c:pt>
                <c:pt idx="62548">
                  <c:v>1.007080078125E-3</c:v>
                </c:pt>
                <c:pt idx="62549">
                  <c:v>1.0068416595458984E-3</c:v>
                </c:pt>
                <c:pt idx="62550">
                  <c:v>1.0080337524414063E-3</c:v>
                </c:pt>
                <c:pt idx="62551">
                  <c:v>1.007080078125E-3</c:v>
                </c:pt>
                <c:pt idx="62552">
                  <c:v>1.0068416595458984E-3</c:v>
                </c:pt>
                <c:pt idx="62553">
                  <c:v>1.007080078125E-3</c:v>
                </c:pt>
                <c:pt idx="62554">
                  <c:v>1.007080078125E-3</c:v>
                </c:pt>
                <c:pt idx="62555">
                  <c:v>1.0068416595458984E-3</c:v>
                </c:pt>
                <c:pt idx="62556">
                  <c:v>1.007080078125E-3</c:v>
                </c:pt>
                <c:pt idx="62557">
                  <c:v>1.007080078125E-3</c:v>
                </c:pt>
                <c:pt idx="62558">
                  <c:v>1.0068416595458984E-3</c:v>
                </c:pt>
                <c:pt idx="62559">
                  <c:v>1.007080078125E-3</c:v>
                </c:pt>
                <c:pt idx="62560">
                  <c:v>1.007080078125E-3</c:v>
                </c:pt>
                <c:pt idx="62561">
                  <c:v>1.0068416595458984E-3</c:v>
                </c:pt>
                <c:pt idx="62562">
                  <c:v>1.007080078125E-3</c:v>
                </c:pt>
                <c:pt idx="62563">
                  <c:v>1.0080337524414063E-3</c:v>
                </c:pt>
                <c:pt idx="62564">
                  <c:v>1.007080078125E-3</c:v>
                </c:pt>
                <c:pt idx="62565">
                  <c:v>1.0068416595458984E-3</c:v>
                </c:pt>
                <c:pt idx="62566">
                  <c:v>1.007080078125E-3</c:v>
                </c:pt>
                <c:pt idx="62567">
                  <c:v>1.007080078125E-3</c:v>
                </c:pt>
                <c:pt idx="62568">
                  <c:v>1.0068416595458984E-3</c:v>
                </c:pt>
                <c:pt idx="62569">
                  <c:v>1.007080078125E-3</c:v>
                </c:pt>
                <c:pt idx="62570">
                  <c:v>1.007080078125E-3</c:v>
                </c:pt>
                <c:pt idx="62571">
                  <c:v>1.0068416595458984E-3</c:v>
                </c:pt>
                <c:pt idx="62572">
                  <c:v>1.007080078125E-3</c:v>
                </c:pt>
                <c:pt idx="62573">
                  <c:v>1.007080078125E-3</c:v>
                </c:pt>
                <c:pt idx="62574">
                  <c:v>1.0068416595458984E-3</c:v>
                </c:pt>
                <c:pt idx="62575">
                  <c:v>1.0080337524414063E-3</c:v>
                </c:pt>
                <c:pt idx="62576">
                  <c:v>1.007080078125E-3</c:v>
                </c:pt>
                <c:pt idx="62577">
                  <c:v>1.0068416595458984E-3</c:v>
                </c:pt>
                <c:pt idx="62578">
                  <c:v>1.007080078125E-3</c:v>
                </c:pt>
                <c:pt idx="62579">
                  <c:v>1.007080078125E-3</c:v>
                </c:pt>
                <c:pt idx="62580">
                  <c:v>1.0068416595458984E-3</c:v>
                </c:pt>
                <c:pt idx="62581">
                  <c:v>1.007080078125E-3</c:v>
                </c:pt>
                <c:pt idx="62582">
                  <c:v>1.007080078125E-3</c:v>
                </c:pt>
                <c:pt idx="62583">
                  <c:v>1.0068416595458984E-3</c:v>
                </c:pt>
                <c:pt idx="62584">
                  <c:v>1.007080078125E-3</c:v>
                </c:pt>
                <c:pt idx="62585">
                  <c:v>1.007080078125E-3</c:v>
                </c:pt>
                <c:pt idx="62586">
                  <c:v>1.0068416595458984E-3</c:v>
                </c:pt>
                <c:pt idx="62587">
                  <c:v>1.007080078125E-3</c:v>
                </c:pt>
                <c:pt idx="62588">
                  <c:v>1.0080337524414063E-3</c:v>
                </c:pt>
                <c:pt idx="62589">
                  <c:v>1.007080078125E-3</c:v>
                </c:pt>
                <c:pt idx="62590">
                  <c:v>1.0068416595458984E-3</c:v>
                </c:pt>
                <c:pt idx="62591">
                  <c:v>1.007080078125E-3</c:v>
                </c:pt>
                <c:pt idx="62592">
                  <c:v>1.007080078125E-3</c:v>
                </c:pt>
                <c:pt idx="62593">
                  <c:v>1.0068416595458984E-3</c:v>
                </c:pt>
                <c:pt idx="62594">
                  <c:v>1.007080078125E-3</c:v>
                </c:pt>
                <c:pt idx="62595">
                  <c:v>1.007080078125E-3</c:v>
                </c:pt>
                <c:pt idx="62596">
                  <c:v>1.0068416595458984E-3</c:v>
                </c:pt>
                <c:pt idx="62597">
                  <c:v>1.007080078125E-3</c:v>
                </c:pt>
                <c:pt idx="62598">
                  <c:v>1.007080078125E-3</c:v>
                </c:pt>
                <c:pt idx="62599">
                  <c:v>1.0068416595458984E-3</c:v>
                </c:pt>
                <c:pt idx="62600">
                  <c:v>1.0080337524414063E-3</c:v>
                </c:pt>
                <c:pt idx="62601">
                  <c:v>1.007080078125E-3</c:v>
                </c:pt>
                <c:pt idx="62602">
                  <c:v>1.0068416595458984E-3</c:v>
                </c:pt>
                <c:pt idx="62603">
                  <c:v>1.007080078125E-3</c:v>
                </c:pt>
                <c:pt idx="62604">
                  <c:v>1.007080078125E-3</c:v>
                </c:pt>
                <c:pt idx="62605">
                  <c:v>1.0068416595458984E-3</c:v>
                </c:pt>
                <c:pt idx="62606">
                  <c:v>1.007080078125E-3</c:v>
                </c:pt>
                <c:pt idx="62607">
                  <c:v>1.007080078125E-3</c:v>
                </c:pt>
                <c:pt idx="62608">
                  <c:v>1.0068416595458984E-3</c:v>
                </c:pt>
                <c:pt idx="62609">
                  <c:v>1.007080078125E-3</c:v>
                </c:pt>
                <c:pt idx="62610">
                  <c:v>1.007080078125E-3</c:v>
                </c:pt>
                <c:pt idx="62611">
                  <c:v>1.0068416595458984E-3</c:v>
                </c:pt>
                <c:pt idx="62612">
                  <c:v>1.007080078125E-3</c:v>
                </c:pt>
                <c:pt idx="62613">
                  <c:v>1.0080337524414063E-3</c:v>
                </c:pt>
                <c:pt idx="62614">
                  <c:v>1.007080078125E-3</c:v>
                </c:pt>
                <c:pt idx="62615">
                  <c:v>1.0068416595458984E-3</c:v>
                </c:pt>
                <c:pt idx="62616">
                  <c:v>1.007080078125E-3</c:v>
                </c:pt>
                <c:pt idx="62617">
                  <c:v>1.007080078125E-3</c:v>
                </c:pt>
                <c:pt idx="62618">
                  <c:v>1.0068416595458984E-3</c:v>
                </c:pt>
                <c:pt idx="62619">
                  <c:v>1.007080078125E-3</c:v>
                </c:pt>
                <c:pt idx="62620">
                  <c:v>1.007080078125E-3</c:v>
                </c:pt>
                <c:pt idx="62621">
                  <c:v>1.0068416595458984E-3</c:v>
                </c:pt>
                <c:pt idx="62622">
                  <c:v>1.007080078125E-3</c:v>
                </c:pt>
                <c:pt idx="62623">
                  <c:v>1.007080078125E-3</c:v>
                </c:pt>
                <c:pt idx="62624">
                  <c:v>1.0068416595458984E-3</c:v>
                </c:pt>
                <c:pt idx="62625">
                  <c:v>1.0080337524414063E-3</c:v>
                </c:pt>
                <c:pt idx="62626">
                  <c:v>1.007080078125E-3</c:v>
                </c:pt>
                <c:pt idx="62627">
                  <c:v>1.0068416595458984E-3</c:v>
                </c:pt>
                <c:pt idx="62628">
                  <c:v>1.007080078125E-3</c:v>
                </c:pt>
                <c:pt idx="62629">
                  <c:v>1.007080078125E-3</c:v>
                </c:pt>
                <c:pt idx="62630">
                  <c:v>1.0068416595458984E-3</c:v>
                </c:pt>
                <c:pt idx="62631">
                  <c:v>1.007080078125E-3</c:v>
                </c:pt>
                <c:pt idx="62632">
                  <c:v>1.007080078125E-3</c:v>
                </c:pt>
                <c:pt idx="62633">
                  <c:v>1.0068416595458984E-3</c:v>
                </c:pt>
                <c:pt idx="62634">
                  <c:v>1.007080078125E-3</c:v>
                </c:pt>
                <c:pt idx="62635">
                  <c:v>1.007080078125E-3</c:v>
                </c:pt>
                <c:pt idx="62636">
                  <c:v>1.0068416595458984E-3</c:v>
                </c:pt>
                <c:pt idx="62637">
                  <c:v>1.007080078125E-3</c:v>
                </c:pt>
                <c:pt idx="62638">
                  <c:v>1.0080337524414063E-3</c:v>
                </c:pt>
                <c:pt idx="62639">
                  <c:v>1.007080078125E-3</c:v>
                </c:pt>
                <c:pt idx="62640">
                  <c:v>1.0068416595458984E-3</c:v>
                </c:pt>
                <c:pt idx="62641">
                  <c:v>1.007080078125E-3</c:v>
                </c:pt>
                <c:pt idx="62642">
                  <c:v>1.007080078125E-3</c:v>
                </c:pt>
                <c:pt idx="62643">
                  <c:v>1.0068416595458984E-3</c:v>
                </c:pt>
                <c:pt idx="62644">
                  <c:v>1.007080078125E-3</c:v>
                </c:pt>
                <c:pt idx="62645">
                  <c:v>1.007080078125E-3</c:v>
                </c:pt>
                <c:pt idx="62646">
                  <c:v>1.0068416595458984E-3</c:v>
                </c:pt>
                <c:pt idx="62647">
                  <c:v>1.007080078125E-3</c:v>
                </c:pt>
                <c:pt idx="62648">
                  <c:v>1.007080078125E-3</c:v>
                </c:pt>
                <c:pt idx="62649">
                  <c:v>1.0068416595458984E-3</c:v>
                </c:pt>
                <c:pt idx="62650">
                  <c:v>1.0080337524414063E-3</c:v>
                </c:pt>
                <c:pt idx="62651">
                  <c:v>1.007080078125E-3</c:v>
                </c:pt>
                <c:pt idx="62652">
                  <c:v>1.0068416595458984E-3</c:v>
                </c:pt>
                <c:pt idx="62653">
                  <c:v>1.007080078125E-3</c:v>
                </c:pt>
                <c:pt idx="62654">
                  <c:v>1.007080078125E-3</c:v>
                </c:pt>
                <c:pt idx="62655">
                  <c:v>1.0068416595458984E-3</c:v>
                </c:pt>
                <c:pt idx="62656">
                  <c:v>1.007080078125E-3</c:v>
                </c:pt>
                <c:pt idx="62657">
                  <c:v>1.007080078125E-3</c:v>
                </c:pt>
                <c:pt idx="62658">
                  <c:v>1.0068416595458984E-3</c:v>
                </c:pt>
                <c:pt idx="62659">
                  <c:v>1.007080078125E-3</c:v>
                </c:pt>
                <c:pt idx="62660">
                  <c:v>1.007080078125E-3</c:v>
                </c:pt>
                <c:pt idx="62661">
                  <c:v>1.0068416595458984E-3</c:v>
                </c:pt>
                <c:pt idx="62662">
                  <c:v>1.007080078125E-3</c:v>
                </c:pt>
                <c:pt idx="62663">
                  <c:v>1.0080337524414063E-3</c:v>
                </c:pt>
                <c:pt idx="62664">
                  <c:v>1.007080078125E-3</c:v>
                </c:pt>
                <c:pt idx="62665">
                  <c:v>1.0068416595458984E-3</c:v>
                </c:pt>
                <c:pt idx="62666">
                  <c:v>1.007080078125E-3</c:v>
                </c:pt>
                <c:pt idx="62667">
                  <c:v>1.007080078125E-3</c:v>
                </c:pt>
                <c:pt idx="62668">
                  <c:v>1.0068416595458984E-3</c:v>
                </c:pt>
                <c:pt idx="62669">
                  <c:v>1.007080078125E-3</c:v>
                </c:pt>
                <c:pt idx="62670">
                  <c:v>1.007080078125E-3</c:v>
                </c:pt>
                <c:pt idx="62671">
                  <c:v>1.0068416595458984E-3</c:v>
                </c:pt>
                <c:pt idx="62672">
                  <c:v>1.007080078125E-3</c:v>
                </c:pt>
                <c:pt idx="62673">
                  <c:v>1.007080078125E-3</c:v>
                </c:pt>
                <c:pt idx="62674">
                  <c:v>1.0068416595458984E-3</c:v>
                </c:pt>
                <c:pt idx="62675">
                  <c:v>1.0080337524414063E-3</c:v>
                </c:pt>
                <c:pt idx="62676">
                  <c:v>1.007080078125E-3</c:v>
                </c:pt>
                <c:pt idx="62677">
                  <c:v>1.0068416595458984E-3</c:v>
                </c:pt>
                <c:pt idx="62678">
                  <c:v>1.007080078125E-3</c:v>
                </c:pt>
                <c:pt idx="62679">
                  <c:v>1.007080078125E-3</c:v>
                </c:pt>
                <c:pt idx="62680">
                  <c:v>1.0068416595458984E-3</c:v>
                </c:pt>
                <c:pt idx="62681">
                  <c:v>1.007080078125E-3</c:v>
                </c:pt>
                <c:pt idx="62682">
                  <c:v>1.007080078125E-3</c:v>
                </c:pt>
                <c:pt idx="62683">
                  <c:v>1.0068416595458984E-3</c:v>
                </c:pt>
                <c:pt idx="62684">
                  <c:v>1.007080078125E-3</c:v>
                </c:pt>
                <c:pt idx="62685">
                  <c:v>1.007080078125E-3</c:v>
                </c:pt>
                <c:pt idx="62686">
                  <c:v>1.0068416595458984E-3</c:v>
                </c:pt>
                <c:pt idx="62687">
                  <c:v>1.007080078125E-3</c:v>
                </c:pt>
                <c:pt idx="62688">
                  <c:v>1.0080337524414063E-3</c:v>
                </c:pt>
                <c:pt idx="62689">
                  <c:v>1.007080078125E-3</c:v>
                </c:pt>
                <c:pt idx="62690">
                  <c:v>1.0068416595458984E-3</c:v>
                </c:pt>
                <c:pt idx="62691">
                  <c:v>1.007080078125E-3</c:v>
                </c:pt>
                <c:pt idx="62692">
                  <c:v>1.007080078125E-3</c:v>
                </c:pt>
                <c:pt idx="62693">
                  <c:v>1.0068416595458984E-3</c:v>
                </c:pt>
                <c:pt idx="62694">
                  <c:v>1.007080078125E-3</c:v>
                </c:pt>
                <c:pt idx="62695">
                  <c:v>1.007080078125E-3</c:v>
                </c:pt>
                <c:pt idx="62696">
                  <c:v>1.0068416595458984E-3</c:v>
                </c:pt>
                <c:pt idx="62697">
                  <c:v>1.007080078125E-3</c:v>
                </c:pt>
                <c:pt idx="62698">
                  <c:v>1.0068416595458984E-3</c:v>
                </c:pt>
                <c:pt idx="62699">
                  <c:v>1.007080078125E-3</c:v>
                </c:pt>
                <c:pt idx="62700">
                  <c:v>1.0080337524414063E-3</c:v>
                </c:pt>
                <c:pt idx="62701">
                  <c:v>1.007080078125E-3</c:v>
                </c:pt>
                <c:pt idx="62702">
                  <c:v>1.0068416595458984E-3</c:v>
                </c:pt>
                <c:pt idx="62703">
                  <c:v>1.007080078125E-3</c:v>
                </c:pt>
                <c:pt idx="62704">
                  <c:v>1.007080078125E-3</c:v>
                </c:pt>
                <c:pt idx="62705">
                  <c:v>1.0068416595458984E-3</c:v>
                </c:pt>
                <c:pt idx="62706">
                  <c:v>1.007080078125E-3</c:v>
                </c:pt>
                <c:pt idx="62707">
                  <c:v>1.007080078125E-3</c:v>
                </c:pt>
                <c:pt idx="62708">
                  <c:v>1.0068416595458984E-3</c:v>
                </c:pt>
                <c:pt idx="62709">
                  <c:v>1.007080078125E-3</c:v>
                </c:pt>
                <c:pt idx="62710">
                  <c:v>1.007080078125E-3</c:v>
                </c:pt>
                <c:pt idx="62711">
                  <c:v>1.0068416595458984E-3</c:v>
                </c:pt>
                <c:pt idx="62712">
                  <c:v>1.007080078125E-3</c:v>
                </c:pt>
                <c:pt idx="62713">
                  <c:v>1.0080337524414063E-3</c:v>
                </c:pt>
                <c:pt idx="62714">
                  <c:v>1.007080078125E-3</c:v>
                </c:pt>
                <c:pt idx="62715">
                  <c:v>1.0068416595458984E-3</c:v>
                </c:pt>
                <c:pt idx="62716">
                  <c:v>1.007080078125E-3</c:v>
                </c:pt>
                <c:pt idx="62717">
                  <c:v>1.007080078125E-3</c:v>
                </c:pt>
                <c:pt idx="62718">
                  <c:v>1.0068416595458984E-3</c:v>
                </c:pt>
                <c:pt idx="62719">
                  <c:v>1.007080078125E-3</c:v>
                </c:pt>
                <c:pt idx="62720">
                  <c:v>1.0068416595458984E-3</c:v>
                </c:pt>
                <c:pt idx="62721">
                  <c:v>1.007080078125E-3</c:v>
                </c:pt>
                <c:pt idx="62722">
                  <c:v>1.007080078125E-3</c:v>
                </c:pt>
                <c:pt idx="62723">
                  <c:v>1.0068416595458984E-3</c:v>
                </c:pt>
                <c:pt idx="62724">
                  <c:v>1.007080078125E-3</c:v>
                </c:pt>
                <c:pt idx="62725">
                  <c:v>1.0080337524414063E-3</c:v>
                </c:pt>
                <c:pt idx="62726">
                  <c:v>1.007080078125E-3</c:v>
                </c:pt>
                <c:pt idx="62727">
                  <c:v>1.0068416595458984E-3</c:v>
                </c:pt>
                <c:pt idx="62728">
                  <c:v>1.007080078125E-3</c:v>
                </c:pt>
                <c:pt idx="62729">
                  <c:v>1.007080078125E-3</c:v>
                </c:pt>
                <c:pt idx="62730">
                  <c:v>1.0068416595458984E-3</c:v>
                </c:pt>
                <c:pt idx="62731">
                  <c:v>1.007080078125E-3</c:v>
                </c:pt>
                <c:pt idx="62732">
                  <c:v>1.007080078125E-3</c:v>
                </c:pt>
                <c:pt idx="62733">
                  <c:v>1.0068416595458984E-3</c:v>
                </c:pt>
                <c:pt idx="62734">
                  <c:v>1.007080078125E-3</c:v>
                </c:pt>
                <c:pt idx="62735">
                  <c:v>1.007080078125E-3</c:v>
                </c:pt>
                <c:pt idx="62736">
                  <c:v>1.0068416595458984E-3</c:v>
                </c:pt>
                <c:pt idx="62737">
                  <c:v>1.007080078125E-3</c:v>
                </c:pt>
                <c:pt idx="62738">
                  <c:v>1.0080337524414063E-3</c:v>
                </c:pt>
                <c:pt idx="62739">
                  <c:v>1.007080078125E-3</c:v>
                </c:pt>
                <c:pt idx="62740">
                  <c:v>1.0068416595458984E-3</c:v>
                </c:pt>
                <c:pt idx="62741">
                  <c:v>1.007080078125E-3</c:v>
                </c:pt>
                <c:pt idx="62742">
                  <c:v>1.0068416595458984E-3</c:v>
                </c:pt>
                <c:pt idx="62743">
                  <c:v>1.007080078125E-3</c:v>
                </c:pt>
                <c:pt idx="62744">
                  <c:v>1.007080078125E-3</c:v>
                </c:pt>
                <c:pt idx="62745">
                  <c:v>1.0068416595458984E-3</c:v>
                </c:pt>
                <c:pt idx="62746">
                  <c:v>1.007080078125E-3</c:v>
                </c:pt>
                <c:pt idx="62747">
                  <c:v>1.007080078125E-3</c:v>
                </c:pt>
                <c:pt idx="62748">
                  <c:v>1.0068416595458984E-3</c:v>
                </c:pt>
                <c:pt idx="62749">
                  <c:v>1.007080078125E-3</c:v>
                </c:pt>
                <c:pt idx="62750">
                  <c:v>1.0080337524414063E-3</c:v>
                </c:pt>
                <c:pt idx="62751">
                  <c:v>1.007080078125E-3</c:v>
                </c:pt>
                <c:pt idx="62752">
                  <c:v>1.0068416595458984E-3</c:v>
                </c:pt>
                <c:pt idx="62753">
                  <c:v>1.007080078125E-3</c:v>
                </c:pt>
                <c:pt idx="62754">
                  <c:v>1.007080078125E-3</c:v>
                </c:pt>
                <c:pt idx="62755">
                  <c:v>1.0068416595458984E-3</c:v>
                </c:pt>
                <c:pt idx="62756">
                  <c:v>1.007080078125E-3</c:v>
                </c:pt>
                <c:pt idx="62757">
                  <c:v>1.007080078125E-3</c:v>
                </c:pt>
                <c:pt idx="62758">
                  <c:v>1.0068416595458984E-3</c:v>
                </c:pt>
                <c:pt idx="62759">
                  <c:v>1.007080078125E-3</c:v>
                </c:pt>
                <c:pt idx="62760">
                  <c:v>1.007080078125E-3</c:v>
                </c:pt>
                <c:pt idx="62761">
                  <c:v>1.0068416595458984E-3</c:v>
                </c:pt>
                <c:pt idx="62762">
                  <c:v>1.007080078125E-3</c:v>
                </c:pt>
                <c:pt idx="62763">
                  <c:v>1.0080337524414063E-3</c:v>
                </c:pt>
                <c:pt idx="62764">
                  <c:v>1.0068416595458984E-3</c:v>
                </c:pt>
                <c:pt idx="62765">
                  <c:v>1.007080078125E-3</c:v>
                </c:pt>
                <c:pt idx="62766">
                  <c:v>1.007080078125E-3</c:v>
                </c:pt>
                <c:pt idx="62767">
                  <c:v>1.0068416595458984E-3</c:v>
                </c:pt>
                <c:pt idx="62768">
                  <c:v>1.007080078125E-3</c:v>
                </c:pt>
                <c:pt idx="62769">
                  <c:v>1.007080078125E-3</c:v>
                </c:pt>
                <c:pt idx="62770">
                  <c:v>1.0068416595458984E-3</c:v>
                </c:pt>
                <c:pt idx="62771">
                  <c:v>1.007080078125E-3</c:v>
                </c:pt>
                <c:pt idx="62772">
                  <c:v>1.007080078125E-3</c:v>
                </c:pt>
                <c:pt idx="62773">
                  <c:v>1.0068416595458984E-3</c:v>
                </c:pt>
                <c:pt idx="62774">
                  <c:v>1.007080078125E-3</c:v>
                </c:pt>
                <c:pt idx="62775">
                  <c:v>1.0080337524414063E-3</c:v>
                </c:pt>
                <c:pt idx="62776">
                  <c:v>1.007080078125E-3</c:v>
                </c:pt>
                <c:pt idx="62777">
                  <c:v>1.0068416595458984E-3</c:v>
                </c:pt>
                <c:pt idx="62778">
                  <c:v>1.007080078125E-3</c:v>
                </c:pt>
                <c:pt idx="62779">
                  <c:v>1.007080078125E-3</c:v>
                </c:pt>
                <c:pt idx="62780">
                  <c:v>1.0068416595458984E-3</c:v>
                </c:pt>
                <c:pt idx="62781">
                  <c:v>1.007080078125E-3</c:v>
                </c:pt>
                <c:pt idx="62782">
                  <c:v>1.007080078125E-3</c:v>
                </c:pt>
                <c:pt idx="62783">
                  <c:v>1.0068416595458984E-3</c:v>
                </c:pt>
                <c:pt idx="62784">
                  <c:v>1.007080078125E-3</c:v>
                </c:pt>
                <c:pt idx="62785">
                  <c:v>1.007080078125E-3</c:v>
                </c:pt>
                <c:pt idx="62786">
                  <c:v>1.0068416595458984E-3</c:v>
                </c:pt>
                <c:pt idx="62787">
                  <c:v>1.007080078125E-3</c:v>
                </c:pt>
                <c:pt idx="62788">
                  <c:v>1.0080337524414063E-3</c:v>
                </c:pt>
                <c:pt idx="62789">
                  <c:v>1.0068416595458984E-3</c:v>
                </c:pt>
                <c:pt idx="62790">
                  <c:v>1.007080078125E-3</c:v>
                </c:pt>
                <c:pt idx="62791">
                  <c:v>1.007080078125E-3</c:v>
                </c:pt>
                <c:pt idx="62792">
                  <c:v>1.0068416595458984E-3</c:v>
                </c:pt>
                <c:pt idx="62793">
                  <c:v>1.007080078125E-3</c:v>
                </c:pt>
                <c:pt idx="62794">
                  <c:v>1.007080078125E-3</c:v>
                </c:pt>
                <c:pt idx="62795">
                  <c:v>1.0068416595458984E-3</c:v>
                </c:pt>
                <c:pt idx="62796">
                  <c:v>1.007080078125E-3</c:v>
                </c:pt>
                <c:pt idx="62797">
                  <c:v>1.007080078125E-3</c:v>
                </c:pt>
                <c:pt idx="62798">
                  <c:v>1.0068416595458984E-3</c:v>
                </c:pt>
                <c:pt idx="62799">
                  <c:v>1.007080078125E-3</c:v>
                </c:pt>
                <c:pt idx="62800">
                  <c:v>1.0080337524414063E-3</c:v>
                </c:pt>
                <c:pt idx="62801">
                  <c:v>1.007080078125E-3</c:v>
                </c:pt>
                <c:pt idx="62802">
                  <c:v>1.0068416595458984E-3</c:v>
                </c:pt>
                <c:pt idx="62803">
                  <c:v>1.007080078125E-3</c:v>
                </c:pt>
                <c:pt idx="62804">
                  <c:v>1.007080078125E-3</c:v>
                </c:pt>
                <c:pt idx="62805">
                  <c:v>1.0068416595458984E-3</c:v>
                </c:pt>
                <c:pt idx="62806">
                  <c:v>1.007080078125E-3</c:v>
                </c:pt>
                <c:pt idx="62807">
                  <c:v>1.007080078125E-3</c:v>
                </c:pt>
                <c:pt idx="62808">
                  <c:v>1.0068416595458984E-3</c:v>
                </c:pt>
                <c:pt idx="62809">
                  <c:v>1.007080078125E-3</c:v>
                </c:pt>
                <c:pt idx="62810">
                  <c:v>1.007080078125E-3</c:v>
                </c:pt>
                <c:pt idx="62811">
                  <c:v>1.0068416595458984E-3</c:v>
                </c:pt>
                <c:pt idx="62812">
                  <c:v>1.007080078125E-3</c:v>
                </c:pt>
                <c:pt idx="62813">
                  <c:v>1.0080337524414063E-3</c:v>
                </c:pt>
                <c:pt idx="62814">
                  <c:v>1.0068416595458984E-3</c:v>
                </c:pt>
                <c:pt idx="62815">
                  <c:v>1.007080078125E-3</c:v>
                </c:pt>
                <c:pt idx="62816">
                  <c:v>1.007080078125E-3</c:v>
                </c:pt>
                <c:pt idx="62817">
                  <c:v>1.0068416595458984E-3</c:v>
                </c:pt>
                <c:pt idx="62818">
                  <c:v>2.01416015625E-3</c:v>
                </c:pt>
                <c:pt idx="62819">
                  <c:v>1.0068416595458984E-3</c:v>
                </c:pt>
                <c:pt idx="62820">
                  <c:v>1.007080078125E-3</c:v>
                </c:pt>
                <c:pt idx="62821">
                  <c:v>1.007080078125E-3</c:v>
                </c:pt>
                <c:pt idx="62822">
                  <c:v>1.0068416595458984E-3</c:v>
                </c:pt>
                <c:pt idx="62823">
                  <c:v>1.007080078125E-3</c:v>
                </c:pt>
                <c:pt idx="62824">
                  <c:v>1.0080337524414063E-3</c:v>
                </c:pt>
                <c:pt idx="62825">
                  <c:v>1.007080078125E-3</c:v>
                </c:pt>
                <c:pt idx="62826">
                  <c:v>1.0068416595458984E-3</c:v>
                </c:pt>
                <c:pt idx="62827">
                  <c:v>1.007080078125E-3</c:v>
                </c:pt>
                <c:pt idx="62828">
                  <c:v>1.007080078125E-3</c:v>
                </c:pt>
                <c:pt idx="62829">
                  <c:v>1.0068416595458984E-3</c:v>
                </c:pt>
                <c:pt idx="62830">
                  <c:v>1.007080078125E-3</c:v>
                </c:pt>
                <c:pt idx="62831">
                  <c:v>1.007080078125E-3</c:v>
                </c:pt>
                <c:pt idx="62832">
                  <c:v>1.0068416595458984E-3</c:v>
                </c:pt>
                <c:pt idx="62833">
                  <c:v>1.007080078125E-3</c:v>
                </c:pt>
                <c:pt idx="62834">
                  <c:v>1.007080078125E-3</c:v>
                </c:pt>
                <c:pt idx="62835">
                  <c:v>1.0068416595458984E-3</c:v>
                </c:pt>
                <c:pt idx="62836">
                  <c:v>1.007080078125E-3</c:v>
                </c:pt>
                <c:pt idx="62837">
                  <c:v>1.0080337524414063E-3</c:v>
                </c:pt>
                <c:pt idx="62838">
                  <c:v>1.0068416595458984E-3</c:v>
                </c:pt>
                <c:pt idx="62839">
                  <c:v>1.007080078125E-3</c:v>
                </c:pt>
                <c:pt idx="62840">
                  <c:v>1.007080078125E-3</c:v>
                </c:pt>
                <c:pt idx="62841">
                  <c:v>1.0068416595458984E-3</c:v>
                </c:pt>
                <c:pt idx="62842">
                  <c:v>1.007080078125E-3</c:v>
                </c:pt>
                <c:pt idx="62843">
                  <c:v>1.007080078125E-3</c:v>
                </c:pt>
                <c:pt idx="62844">
                  <c:v>1.0068416595458984E-3</c:v>
                </c:pt>
                <c:pt idx="62845">
                  <c:v>1.007080078125E-3</c:v>
                </c:pt>
                <c:pt idx="62846">
                  <c:v>1.007080078125E-3</c:v>
                </c:pt>
                <c:pt idx="62847">
                  <c:v>1.0068416595458984E-3</c:v>
                </c:pt>
                <c:pt idx="62848">
                  <c:v>1.007080078125E-3</c:v>
                </c:pt>
                <c:pt idx="62849">
                  <c:v>1.0080337524414063E-3</c:v>
                </c:pt>
                <c:pt idx="62850">
                  <c:v>1.007080078125E-3</c:v>
                </c:pt>
                <c:pt idx="62851">
                  <c:v>1.0068416595458984E-3</c:v>
                </c:pt>
                <c:pt idx="62852">
                  <c:v>1.007080078125E-3</c:v>
                </c:pt>
                <c:pt idx="62853">
                  <c:v>1.007080078125E-3</c:v>
                </c:pt>
                <c:pt idx="62854">
                  <c:v>1.0068416595458984E-3</c:v>
                </c:pt>
                <c:pt idx="62855">
                  <c:v>1.007080078125E-3</c:v>
                </c:pt>
                <c:pt idx="62856">
                  <c:v>1.007080078125E-3</c:v>
                </c:pt>
                <c:pt idx="62857">
                  <c:v>1.0068416595458984E-3</c:v>
                </c:pt>
                <c:pt idx="62858">
                  <c:v>1.007080078125E-3</c:v>
                </c:pt>
                <c:pt idx="62859">
                  <c:v>1.007080078125E-3</c:v>
                </c:pt>
                <c:pt idx="62860">
                  <c:v>1.0068416595458984E-3</c:v>
                </c:pt>
                <c:pt idx="62861">
                  <c:v>1.007080078125E-3</c:v>
                </c:pt>
                <c:pt idx="62862">
                  <c:v>1.0080337524414063E-3</c:v>
                </c:pt>
                <c:pt idx="62863">
                  <c:v>1.0068416595458984E-3</c:v>
                </c:pt>
                <c:pt idx="62864">
                  <c:v>1.007080078125E-3</c:v>
                </c:pt>
                <c:pt idx="62865">
                  <c:v>1.007080078125E-3</c:v>
                </c:pt>
                <c:pt idx="62866">
                  <c:v>1.0068416595458984E-3</c:v>
                </c:pt>
                <c:pt idx="62867">
                  <c:v>1.007080078125E-3</c:v>
                </c:pt>
                <c:pt idx="62868">
                  <c:v>1.007080078125E-3</c:v>
                </c:pt>
                <c:pt idx="62869">
                  <c:v>1.0068416595458984E-3</c:v>
                </c:pt>
                <c:pt idx="62870">
                  <c:v>1.007080078125E-3</c:v>
                </c:pt>
                <c:pt idx="62871">
                  <c:v>1.007080078125E-3</c:v>
                </c:pt>
                <c:pt idx="62872">
                  <c:v>1.0068416595458984E-3</c:v>
                </c:pt>
                <c:pt idx="62873">
                  <c:v>1.007080078125E-3</c:v>
                </c:pt>
                <c:pt idx="62874">
                  <c:v>1.0080337524414063E-3</c:v>
                </c:pt>
                <c:pt idx="62875">
                  <c:v>1.007080078125E-3</c:v>
                </c:pt>
                <c:pt idx="62876">
                  <c:v>1.0068416595458984E-3</c:v>
                </c:pt>
                <c:pt idx="62877">
                  <c:v>1.007080078125E-3</c:v>
                </c:pt>
                <c:pt idx="62878">
                  <c:v>1.007080078125E-3</c:v>
                </c:pt>
                <c:pt idx="62879">
                  <c:v>1.0068416595458984E-3</c:v>
                </c:pt>
                <c:pt idx="62880">
                  <c:v>1.007080078125E-3</c:v>
                </c:pt>
                <c:pt idx="62881">
                  <c:v>1.007080078125E-3</c:v>
                </c:pt>
                <c:pt idx="62882">
                  <c:v>1.0068416595458984E-3</c:v>
                </c:pt>
                <c:pt idx="62883">
                  <c:v>1.007080078125E-3</c:v>
                </c:pt>
                <c:pt idx="62884">
                  <c:v>1.007080078125E-3</c:v>
                </c:pt>
                <c:pt idx="62885">
                  <c:v>1.0068416595458984E-3</c:v>
                </c:pt>
                <c:pt idx="62886">
                  <c:v>1.007080078125E-3</c:v>
                </c:pt>
                <c:pt idx="62887">
                  <c:v>1.0080337524414063E-3</c:v>
                </c:pt>
                <c:pt idx="62888">
                  <c:v>1.0068416595458984E-3</c:v>
                </c:pt>
                <c:pt idx="62889">
                  <c:v>1.007080078125E-3</c:v>
                </c:pt>
                <c:pt idx="62890">
                  <c:v>1.007080078125E-3</c:v>
                </c:pt>
                <c:pt idx="62891">
                  <c:v>1.0068416595458984E-3</c:v>
                </c:pt>
                <c:pt idx="62892">
                  <c:v>1.007080078125E-3</c:v>
                </c:pt>
                <c:pt idx="62893">
                  <c:v>1.007080078125E-3</c:v>
                </c:pt>
                <c:pt idx="62894">
                  <c:v>1.0068416595458984E-3</c:v>
                </c:pt>
                <c:pt idx="62895">
                  <c:v>1.007080078125E-3</c:v>
                </c:pt>
                <c:pt idx="62896">
                  <c:v>1.007080078125E-3</c:v>
                </c:pt>
                <c:pt idx="62897">
                  <c:v>1.0068416595458984E-3</c:v>
                </c:pt>
                <c:pt idx="62898">
                  <c:v>1.007080078125E-3</c:v>
                </c:pt>
                <c:pt idx="62899">
                  <c:v>1.0080337524414063E-3</c:v>
                </c:pt>
                <c:pt idx="62900">
                  <c:v>1.007080078125E-3</c:v>
                </c:pt>
                <c:pt idx="62901">
                  <c:v>1.0068416595458984E-3</c:v>
                </c:pt>
                <c:pt idx="62902">
                  <c:v>1.007080078125E-3</c:v>
                </c:pt>
                <c:pt idx="62903">
                  <c:v>1.007080078125E-3</c:v>
                </c:pt>
                <c:pt idx="62904">
                  <c:v>1.0068416595458984E-3</c:v>
                </c:pt>
                <c:pt idx="62905">
                  <c:v>1.007080078125E-3</c:v>
                </c:pt>
                <c:pt idx="62906">
                  <c:v>1.007080078125E-3</c:v>
                </c:pt>
                <c:pt idx="62907">
                  <c:v>1.0068416595458984E-3</c:v>
                </c:pt>
                <c:pt idx="62908">
                  <c:v>1.007080078125E-3</c:v>
                </c:pt>
                <c:pt idx="62909">
                  <c:v>1.007080078125E-3</c:v>
                </c:pt>
                <c:pt idx="62910">
                  <c:v>1.0068416595458984E-3</c:v>
                </c:pt>
                <c:pt idx="62911">
                  <c:v>1.007080078125E-3</c:v>
                </c:pt>
                <c:pt idx="62912">
                  <c:v>1.0080337524414063E-3</c:v>
                </c:pt>
                <c:pt idx="62913">
                  <c:v>1.0068416595458984E-3</c:v>
                </c:pt>
                <c:pt idx="62914">
                  <c:v>1.007080078125E-3</c:v>
                </c:pt>
                <c:pt idx="62915">
                  <c:v>1.007080078125E-3</c:v>
                </c:pt>
                <c:pt idx="62916">
                  <c:v>1.0068416595458984E-3</c:v>
                </c:pt>
                <c:pt idx="62917">
                  <c:v>1.007080078125E-3</c:v>
                </c:pt>
                <c:pt idx="62918">
                  <c:v>1.007080078125E-3</c:v>
                </c:pt>
                <c:pt idx="62919">
                  <c:v>1.0068416595458984E-3</c:v>
                </c:pt>
                <c:pt idx="62920">
                  <c:v>1.007080078125E-3</c:v>
                </c:pt>
                <c:pt idx="62921">
                  <c:v>1.007080078125E-3</c:v>
                </c:pt>
                <c:pt idx="62922">
                  <c:v>1.0068416595458984E-3</c:v>
                </c:pt>
                <c:pt idx="62923">
                  <c:v>1.007080078125E-3</c:v>
                </c:pt>
                <c:pt idx="62924">
                  <c:v>1.0080337524414063E-3</c:v>
                </c:pt>
                <c:pt idx="62925">
                  <c:v>1.007080078125E-3</c:v>
                </c:pt>
                <c:pt idx="62926">
                  <c:v>1.0068416595458984E-3</c:v>
                </c:pt>
                <c:pt idx="62927">
                  <c:v>1.007080078125E-3</c:v>
                </c:pt>
                <c:pt idx="62928">
                  <c:v>1.007080078125E-3</c:v>
                </c:pt>
                <c:pt idx="62929">
                  <c:v>1.0068416595458984E-3</c:v>
                </c:pt>
                <c:pt idx="62930">
                  <c:v>1.007080078125E-3</c:v>
                </c:pt>
                <c:pt idx="62931">
                  <c:v>1.007080078125E-3</c:v>
                </c:pt>
                <c:pt idx="62932">
                  <c:v>1.0068416595458984E-3</c:v>
                </c:pt>
                <c:pt idx="62933">
                  <c:v>1.007080078125E-3</c:v>
                </c:pt>
                <c:pt idx="62934">
                  <c:v>1.007080078125E-3</c:v>
                </c:pt>
                <c:pt idx="62935">
                  <c:v>1.0068416595458984E-3</c:v>
                </c:pt>
                <c:pt idx="62936">
                  <c:v>1.007080078125E-3</c:v>
                </c:pt>
                <c:pt idx="62937">
                  <c:v>1.0080337524414063E-3</c:v>
                </c:pt>
                <c:pt idx="62938">
                  <c:v>1.0068416595458984E-3</c:v>
                </c:pt>
                <c:pt idx="62939">
                  <c:v>1.007080078125E-3</c:v>
                </c:pt>
                <c:pt idx="62940">
                  <c:v>1.007080078125E-3</c:v>
                </c:pt>
                <c:pt idx="62941">
                  <c:v>1.0068416595458984E-3</c:v>
                </c:pt>
                <c:pt idx="62942">
                  <c:v>1.007080078125E-3</c:v>
                </c:pt>
                <c:pt idx="62943">
                  <c:v>1.007080078125E-3</c:v>
                </c:pt>
                <c:pt idx="62944">
                  <c:v>1.0068416595458984E-3</c:v>
                </c:pt>
                <c:pt idx="62945">
                  <c:v>1.007080078125E-3</c:v>
                </c:pt>
                <c:pt idx="62946">
                  <c:v>1.007080078125E-3</c:v>
                </c:pt>
                <c:pt idx="62947">
                  <c:v>1.0068416595458984E-3</c:v>
                </c:pt>
                <c:pt idx="62948">
                  <c:v>1.007080078125E-3</c:v>
                </c:pt>
                <c:pt idx="62949">
                  <c:v>1.0080337524414063E-3</c:v>
                </c:pt>
                <c:pt idx="62950">
                  <c:v>1.007080078125E-3</c:v>
                </c:pt>
                <c:pt idx="62951">
                  <c:v>1.0068416595458984E-3</c:v>
                </c:pt>
                <c:pt idx="62952">
                  <c:v>1.007080078125E-3</c:v>
                </c:pt>
                <c:pt idx="62953">
                  <c:v>1.007080078125E-3</c:v>
                </c:pt>
                <c:pt idx="62954">
                  <c:v>1.0068416595458984E-3</c:v>
                </c:pt>
                <c:pt idx="62955">
                  <c:v>1.007080078125E-3</c:v>
                </c:pt>
                <c:pt idx="62956">
                  <c:v>1.007080078125E-3</c:v>
                </c:pt>
                <c:pt idx="62957">
                  <c:v>1.0068416595458984E-3</c:v>
                </c:pt>
                <c:pt idx="62958">
                  <c:v>1.007080078125E-3</c:v>
                </c:pt>
                <c:pt idx="62959">
                  <c:v>1.007080078125E-3</c:v>
                </c:pt>
                <c:pt idx="62960">
                  <c:v>1.0068416595458984E-3</c:v>
                </c:pt>
                <c:pt idx="62961">
                  <c:v>1.007080078125E-3</c:v>
                </c:pt>
                <c:pt idx="62962">
                  <c:v>1.0080337524414063E-3</c:v>
                </c:pt>
                <c:pt idx="62963">
                  <c:v>1.0068416595458984E-3</c:v>
                </c:pt>
                <c:pt idx="62964">
                  <c:v>1.007080078125E-3</c:v>
                </c:pt>
                <c:pt idx="62965">
                  <c:v>1.007080078125E-3</c:v>
                </c:pt>
                <c:pt idx="62966">
                  <c:v>1.0068416595458984E-3</c:v>
                </c:pt>
                <c:pt idx="62967">
                  <c:v>1.007080078125E-3</c:v>
                </c:pt>
                <c:pt idx="62968">
                  <c:v>1.007080078125E-3</c:v>
                </c:pt>
                <c:pt idx="62969">
                  <c:v>1.0068416595458984E-3</c:v>
                </c:pt>
                <c:pt idx="62970">
                  <c:v>1.007080078125E-3</c:v>
                </c:pt>
                <c:pt idx="62971">
                  <c:v>1.007080078125E-3</c:v>
                </c:pt>
                <c:pt idx="62972">
                  <c:v>1.0068416595458984E-3</c:v>
                </c:pt>
                <c:pt idx="62973">
                  <c:v>1.007080078125E-3</c:v>
                </c:pt>
                <c:pt idx="62974">
                  <c:v>1.0080337524414063E-3</c:v>
                </c:pt>
                <c:pt idx="62975">
                  <c:v>1.007080078125E-3</c:v>
                </c:pt>
                <c:pt idx="62976">
                  <c:v>1.0068416595458984E-3</c:v>
                </c:pt>
                <c:pt idx="62977">
                  <c:v>1.007080078125E-3</c:v>
                </c:pt>
                <c:pt idx="62978">
                  <c:v>1.007080078125E-3</c:v>
                </c:pt>
                <c:pt idx="62979">
                  <c:v>1.0068416595458984E-3</c:v>
                </c:pt>
                <c:pt idx="62980">
                  <c:v>1.007080078125E-3</c:v>
                </c:pt>
                <c:pt idx="62981">
                  <c:v>1.007080078125E-3</c:v>
                </c:pt>
                <c:pt idx="62982">
                  <c:v>1.0068416595458984E-3</c:v>
                </c:pt>
                <c:pt idx="62983">
                  <c:v>1.007080078125E-3</c:v>
                </c:pt>
                <c:pt idx="62984">
                  <c:v>1.007080078125E-3</c:v>
                </c:pt>
                <c:pt idx="62985">
                  <c:v>1.0068416595458984E-3</c:v>
                </c:pt>
                <c:pt idx="62986">
                  <c:v>1.0080337524414063E-3</c:v>
                </c:pt>
                <c:pt idx="62987">
                  <c:v>1.007080078125E-3</c:v>
                </c:pt>
                <c:pt idx="62988">
                  <c:v>1.0068416595458984E-3</c:v>
                </c:pt>
                <c:pt idx="62989">
                  <c:v>1.007080078125E-3</c:v>
                </c:pt>
                <c:pt idx="62990">
                  <c:v>1.007080078125E-3</c:v>
                </c:pt>
                <c:pt idx="62991">
                  <c:v>1.0068416595458984E-3</c:v>
                </c:pt>
                <c:pt idx="62992">
                  <c:v>1.007080078125E-3</c:v>
                </c:pt>
                <c:pt idx="62993">
                  <c:v>1.007080078125E-3</c:v>
                </c:pt>
                <c:pt idx="62994">
                  <c:v>1.0068416595458984E-3</c:v>
                </c:pt>
                <c:pt idx="62995">
                  <c:v>1.007080078125E-3</c:v>
                </c:pt>
                <c:pt idx="62996">
                  <c:v>1.007080078125E-3</c:v>
                </c:pt>
                <c:pt idx="62997">
                  <c:v>1.0068416595458984E-3</c:v>
                </c:pt>
                <c:pt idx="62998">
                  <c:v>1.007080078125E-3</c:v>
                </c:pt>
                <c:pt idx="62999">
                  <c:v>1.0080337524414063E-3</c:v>
                </c:pt>
                <c:pt idx="63000">
                  <c:v>1.007080078125E-3</c:v>
                </c:pt>
                <c:pt idx="63001">
                  <c:v>1.0068416595458984E-3</c:v>
                </c:pt>
                <c:pt idx="63002">
                  <c:v>1.007080078125E-3</c:v>
                </c:pt>
                <c:pt idx="63003">
                  <c:v>1.007080078125E-3</c:v>
                </c:pt>
                <c:pt idx="63004">
                  <c:v>1.0068416595458984E-3</c:v>
                </c:pt>
                <c:pt idx="63005">
                  <c:v>1.007080078125E-3</c:v>
                </c:pt>
                <c:pt idx="63006">
                  <c:v>1.007080078125E-3</c:v>
                </c:pt>
                <c:pt idx="63007">
                  <c:v>1.0068416595458984E-3</c:v>
                </c:pt>
                <c:pt idx="63008">
                  <c:v>1.007080078125E-3</c:v>
                </c:pt>
                <c:pt idx="63009">
                  <c:v>1.007080078125E-3</c:v>
                </c:pt>
                <c:pt idx="63010">
                  <c:v>1.0068416595458984E-3</c:v>
                </c:pt>
                <c:pt idx="63011">
                  <c:v>1.0080337524414063E-3</c:v>
                </c:pt>
                <c:pt idx="63012">
                  <c:v>1.007080078125E-3</c:v>
                </c:pt>
                <c:pt idx="63013">
                  <c:v>1.0068416595458984E-3</c:v>
                </c:pt>
                <c:pt idx="63014">
                  <c:v>1.007080078125E-3</c:v>
                </c:pt>
                <c:pt idx="63015">
                  <c:v>1.007080078125E-3</c:v>
                </c:pt>
                <c:pt idx="63016">
                  <c:v>1.0068416595458984E-3</c:v>
                </c:pt>
                <c:pt idx="63017">
                  <c:v>1.007080078125E-3</c:v>
                </c:pt>
                <c:pt idx="63018">
                  <c:v>1.007080078125E-3</c:v>
                </c:pt>
                <c:pt idx="63019">
                  <c:v>1.0068416595458984E-3</c:v>
                </c:pt>
                <c:pt idx="63020">
                  <c:v>1.007080078125E-3</c:v>
                </c:pt>
                <c:pt idx="63021">
                  <c:v>1.007080078125E-3</c:v>
                </c:pt>
                <c:pt idx="63022">
                  <c:v>1.0068416595458984E-3</c:v>
                </c:pt>
                <c:pt idx="63023">
                  <c:v>1.007080078125E-3</c:v>
                </c:pt>
                <c:pt idx="63024">
                  <c:v>1.0080337524414063E-3</c:v>
                </c:pt>
                <c:pt idx="63025">
                  <c:v>1.007080078125E-3</c:v>
                </c:pt>
                <c:pt idx="63026">
                  <c:v>1.0068416595458984E-3</c:v>
                </c:pt>
                <c:pt idx="63027">
                  <c:v>1.007080078125E-3</c:v>
                </c:pt>
                <c:pt idx="63028">
                  <c:v>1.007080078125E-3</c:v>
                </c:pt>
                <c:pt idx="63029">
                  <c:v>1.0068416595458984E-3</c:v>
                </c:pt>
                <c:pt idx="63030">
                  <c:v>1.007080078125E-3</c:v>
                </c:pt>
                <c:pt idx="63031">
                  <c:v>1.007080078125E-3</c:v>
                </c:pt>
                <c:pt idx="63032">
                  <c:v>1.0068416595458984E-3</c:v>
                </c:pt>
                <c:pt idx="63033">
                  <c:v>1.007080078125E-3</c:v>
                </c:pt>
                <c:pt idx="63034">
                  <c:v>1.007080078125E-3</c:v>
                </c:pt>
                <c:pt idx="63035">
                  <c:v>1.0068416595458984E-3</c:v>
                </c:pt>
                <c:pt idx="63036">
                  <c:v>1.0080337524414063E-3</c:v>
                </c:pt>
                <c:pt idx="63037">
                  <c:v>1.007080078125E-3</c:v>
                </c:pt>
                <c:pt idx="63038">
                  <c:v>1.0068416595458984E-3</c:v>
                </c:pt>
                <c:pt idx="63039">
                  <c:v>1.007080078125E-3</c:v>
                </c:pt>
                <c:pt idx="63040">
                  <c:v>1.007080078125E-3</c:v>
                </c:pt>
                <c:pt idx="63041">
                  <c:v>1.0068416595458984E-3</c:v>
                </c:pt>
                <c:pt idx="63042">
                  <c:v>1.007080078125E-3</c:v>
                </c:pt>
                <c:pt idx="63043">
                  <c:v>1.007080078125E-3</c:v>
                </c:pt>
                <c:pt idx="63044">
                  <c:v>1.0068416595458984E-3</c:v>
                </c:pt>
                <c:pt idx="63045">
                  <c:v>1.007080078125E-3</c:v>
                </c:pt>
                <c:pt idx="63046">
                  <c:v>1.007080078125E-3</c:v>
                </c:pt>
                <c:pt idx="63047">
                  <c:v>1.0068416595458984E-3</c:v>
                </c:pt>
                <c:pt idx="63048">
                  <c:v>1.007080078125E-3</c:v>
                </c:pt>
                <c:pt idx="63049">
                  <c:v>1.0080337524414063E-3</c:v>
                </c:pt>
                <c:pt idx="63050">
                  <c:v>1.007080078125E-3</c:v>
                </c:pt>
                <c:pt idx="63051">
                  <c:v>1.0068416595458984E-3</c:v>
                </c:pt>
                <c:pt idx="63052">
                  <c:v>1.007080078125E-3</c:v>
                </c:pt>
                <c:pt idx="63053">
                  <c:v>1.007080078125E-3</c:v>
                </c:pt>
                <c:pt idx="63054">
                  <c:v>1.0068416595458984E-3</c:v>
                </c:pt>
                <c:pt idx="63055">
                  <c:v>1.007080078125E-3</c:v>
                </c:pt>
                <c:pt idx="63056">
                  <c:v>1.007080078125E-3</c:v>
                </c:pt>
                <c:pt idx="63057">
                  <c:v>1.0068416595458984E-3</c:v>
                </c:pt>
                <c:pt idx="63058">
                  <c:v>1.007080078125E-3</c:v>
                </c:pt>
                <c:pt idx="63059">
                  <c:v>1.007080078125E-3</c:v>
                </c:pt>
                <c:pt idx="63060">
                  <c:v>1.0068416595458984E-3</c:v>
                </c:pt>
                <c:pt idx="63061">
                  <c:v>1.0080337524414063E-3</c:v>
                </c:pt>
                <c:pt idx="63062">
                  <c:v>1.007080078125E-3</c:v>
                </c:pt>
                <c:pt idx="63063">
                  <c:v>1.0068416595458984E-3</c:v>
                </c:pt>
                <c:pt idx="63064">
                  <c:v>1.007080078125E-3</c:v>
                </c:pt>
                <c:pt idx="63065">
                  <c:v>1.007080078125E-3</c:v>
                </c:pt>
                <c:pt idx="63066">
                  <c:v>1.0068416595458984E-3</c:v>
                </c:pt>
                <c:pt idx="63067">
                  <c:v>1.007080078125E-3</c:v>
                </c:pt>
                <c:pt idx="63068">
                  <c:v>1.007080078125E-3</c:v>
                </c:pt>
                <c:pt idx="63069">
                  <c:v>1.0068416595458984E-3</c:v>
                </c:pt>
                <c:pt idx="63070">
                  <c:v>1.007080078125E-3</c:v>
                </c:pt>
                <c:pt idx="63071">
                  <c:v>1.007080078125E-3</c:v>
                </c:pt>
                <c:pt idx="63072">
                  <c:v>1.0068416595458984E-3</c:v>
                </c:pt>
                <c:pt idx="63073">
                  <c:v>1.007080078125E-3</c:v>
                </c:pt>
                <c:pt idx="63074">
                  <c:v>1.0080337524414063E-3</c:v>
                </c:pt>
                <c:pt idx="63075">
                  <c:v>1.007080078125E-3</c:v>
                </c:pt>
                <c:pt idx="63076">
                  <c:v>1.0068416595458984E-3</c:v>
                </c:pt>
                <c:pt idx="63077">
                  <c:v>1.007080078125E-3</c:v>
                </c:pt>
                <c:pt idx="63078">
                  <c:v>1.007080078125E-3</c:v>
                </c:pt>
                <c:pt idx="63079">
                  <c:v>1.0068416595458984E-3</c:v>
                </c:pt>
                <c:pt idx="63080">
                  <c:v>1.007080078125E-3</c:v>
                </c:pt>
                <c:pt idx="63081">
                  <c:v>1.007080078125E-3</c:v>
                </c:pt>
                <c:pt idx="63082">
                  <c:v>1.0068416595458984E-3</c:v>
                </c:pt>
                <c:pt idx="63083">
                  <c:v>1.007080078125E-3</c:v>
                </c:pt>
                <c:pt idx="63084">
                  <c:v>1.007080078125E-3</c:v>
                </c:pt>
                <c:pt idx="63085">
                  <c:v>1.0068416595458984E-3</c:v>
                </c:pt>
                <c:pt idx="63086">
                  <c:v>1.0080337524414063E-3</c:v>
                </c:pt>
                <c:pt idx="63087">
                  <c:v>1.007080078125E-3</c:v>
                </c:pt>
                <c:pt idx="63088">
                  <c:v>1.0068416595458984E-3</c:v>
                </c:pt>
                <c:pt idx="63089">
                  <c:v>1.007080078125E-3</c:v>
                </c:pt>
                <c:pt idx="63090">
                  <c:v>1.007080078125E-3</c:v>
                </c:pt>
                <c:pt idx="63091">
                  <c:v>1.0068416595458984E-3</c:v>
                </c:pt>
                <c:pt idx="63092">
                  <c:v>1.007080078125E-3</c:v>
                </c:pt>
                <c:pt idx="63093">
                  <c:v>1.007080078125E-3</c:v>
                </c:pt>
                <c:pt idx="63094">
                  <c:v>1.0068416595458984E-3</c:v>
                </c:pt>
                <c:pt idx="63095">
                  <c:v>1.007080078125E-3</c:v>
                </c:pt>
                <c:pt idx="63096">
                  <c:v>1.007080078125E-3</c:v>
                </c:pt>
                <c:pt idx="63097">
                  <c:v>1.0068416595458984E-3</c:v>
                </c:pt>
                <c:pt idx="63098">
                  <c:v>1.007080078125E-3</c:v>
                </c:pt>
                <c:pt idx="63099">
                  <c:v>1.0080337524414063E-3</c:v>
                </c:pt>
                <c:pt idx="63100">
                  <c:v>1.007080078125E-3</c:v>
                </c:pt>
                <c:pt idx="63101">
                  <c:v>1.0068416595458984E-3</c:v>
                </c:pt>
                <c:pt idx="63102">
                  <c:v>1.007080078125E-3</c:v>
                </c:pt>
                <c:pt idx="63103">
                  <c:v>1.007080078125E-3</c:v>
                </c:pt>
                <c:pt idx="63104">
                  <c:v>1.0068416595458984E-3</c:v>
                </c:pt>
                <c:pt idx="63105">
                  <c:v>1.007080078125E-3</c:v>
                </c:pt>
                <c:pt idx="63106">
                  <c:v>4.0280818939208984E-3</c:v>
                </c:pt>
                <c:pt idx="63107">
                  <c:v>1.0068416595458984E-3</c:v>
                </c:pt>
                <c:pt idx="63108">
                  <c:v>1.0080337524414063E-3</c:v>
                </c:pt>
                <c:pt idx="63109">
                  <c:v>1.007080078125E-3</c:v>
                </c:pt>
                <c:pt idx="63110">
                  <c:v>1.0068416595458984E-3</c:v>
                </c:pt>
                <c:pt idx="63111">
                  <c:v>1.007080078125E-3</c:v>
                </c:pt>
                <c:pt idx="63112">
                  <c:v>1.007080078125E-3</c:v>
                </c:pt>
                <c:pt idx="63113">
                  <c:v>1.0068416595458984E-3</c:v>
                </c:pt>
                <c:pt idx="63114">
                  <c:v>1.007080078125E-3</c:v>
                </c:pt>
                <c:pt idx="63115">
                  <c:v>1.007080078125E-3</c:v>
                </c:pt>
                <c:pt idx="63116">
                  <c:v>1.0068416595458984E-3</c:v>
                </c:pt>
                <c:pt idx="63117">
                  <c:v>1.007080078125E-3</c:v>
                </c:pt>
                <c:pt idx="63118">
                  <c:v>1.007080078125E-3</c:v>
                </c:pt>
                <c:pt idx="63119">
                  <c:v>1.0068416595458984E-3</c:v>
                </c:pt>
                <c:pt idx="63120">
                  <c:v>1.007080078125E-3</c:v>
                </c:pt>
                <c:pt idx="63121">
                  <c:v>1.0080337524414063E-3</c:v>
                </c:pt>
                <c:pt idx="63122">
                  <c:v>1.007080078125E-3</c:v>
                </c:pt>
                <c:pt idx="63123">
                  <c:v>1.0068416595458984E-3</c:v>
                </c:pt>
                <c:pt idx="63124">
                  <c:v>1.007080078125E-3</c:v>
                </c:pt>
                <c:pt idx="63125">
                  <c:v>1.007080078125E-3</c:v>
                </c:pt>
                <c:pt idx="63126">
                  <c:v>1.0068416595458984E-3</c:v>
                </c:pt>
                <c:pt idx="63127">
                  <c:v>1.007080078125E-3</c:v>
                </c:pt>
                <c:pt idx="63128">
                  <c:v>1.007080078125E-3</c:v>
                </c:pt>
                <c:pt idx="63129">
                  <c:v>1.0068416595458984E-3</c:v>
                </c:pt>
                <c:pt idx="63130">
                  <c:v>1.007080078125E-3</c:v>
                </c:pt>
                <c:pt idx="63131">
                  <c:v>1.007080078125E-3</c:v>
                </c:pt>
                <c:pt idx="63132">
                  <c:v>1.0068416595458984E-3</c:v>
                </c:pt>
                <c:pt idx="63133">
                  <c:v>1.0080337524414063E-3</c:v>
                </c:pt>
                <c:pt idx="63134">
                  <c:v>1.007080078125E-3</c:v>
                </c:pt>
                <c:pt idx="63135">
                  <c:v>1.0068416595458984E-3</c:v>
                </c:pt>
                <c:pt idx="63136">
                  <c:v>1.007080078125E-3</c:v>
                </c:pt>
                <c:pt idx="63137">
                  <c:v>1.007080078125E-3</c:v>
                </c:pt>
                <c:pt idx="63138">
                  <c:v>1.0068416595458984E-3</c:v>
                </c:pt>
                <c:pt idx="63139">
                  <c:v>1.007080078125E-3</c:v>
                </c:pt>
                <c:pt idx="63140">
                  <c:v>1.007080078125E-3</c:v>
                </c:pt>
                <c:pt idx="63141">
                  <c:v>1.0068416595458984E-3</c:v>
                </c:pt>
                <c:pt idx="63142">
                  <c:v>1.007080078125E-3</c:v>
                </c:pt>
                <c:pt idx="63143">
                  <c:v>1.007080078125E-3</c:v>
                </c:pt>
                <c:pt idx="63144">
                  <c:v>1.0068416595458984E-3</c:v>
                </c:pt>
                <c:pt idx="63145">
                  <c:v>1.007080078125E-3</c:v>
                </c:pt>
                <c:pt idx="63146">
                  <c:v>1.0080337524414063E-3</c:v>
                </c:pt>
                <c:pt idx="63147">
                  <c:v>1.007080078125E-3</c:v>
                </c:pt>
                <c:pt idx="63148">
                  <c:v>1.0068416595458984E-3</c:v>
                </c:pt>
                <c:pt idx="63149">
                  <c:v>1.007080078125E-3</c:v>
                </c:pt>
                <c:pt idx="63150">
                  <c:v>1.007080078125E-3</c:v>
                </c:pt>
                <c:pt idx="63151">
                  <c:v>1.0068416595458984E-3</c:v>
                </c:pt>
                <c:pt idx="63152">
                  <c:v>1.007080078125E-3</c:v>
                </c:pt>
                <c:pt idx="63153">
                  <c:v>1.007080078125E-3</c:v>
                </c:pt>
                <c:pt idx="63154">
                  <c:v>1.0068416595458984E-3</c:v>
                </c:pt>
                <c:pt idx="63155">
                  <c:v>1.007080078125E-3</c:v>
                </c:pt>
                <c:pt idx="63156">
                  <c:v>1.007080078125E-3</c:v>
                </c:pt>
                <c:pt idx="63157">
                  <c:v>1.0068416595458984E-3</c:v>
                </c:pt>
                <c:pt idx="63158">
                  <c:v>1.0080337524414063E-3</c:v>
                </c:pt>
                <c:pt idx="63159">
                  <c:v>1.007080078125E-3</c:v>
                </c:pt>
                <c:pt idx="63160">
                  <c:v>1.0068416595458984E-3</c:v>
                </c:pt>
                <c:pt idx="63161">
                  <c:v>1.007080078125E-3</c:v>
                </c:pt>
                <c:pt idx="63162">
                  <c:v>1.007080078125E-3</c:v>
                </c:pt>
                <c:pt idx="63163">
                  <c:v>4.0278434753417969E-3</c:v>
                </c:pt>
                <c:pt idx="63164">
                  <c:v>1.007080078125E-3</c:v>
                </c:pt>
                <c:pt idx="63165">
                  <c:v>1.007080078125E-3</c:v>
                </c:pt>
                <c:pt idx="63166">
                  <c:v>1.0068416595458984E-3</c:v>
                </c:pt>
                <c:pt idx="63167">
                  <c:v>1.007080078125E-3</c:v>
                </c:pt>
                <c:pt idx="63168">
                  <c:v>1.0080337524414063E-3</c:v>
                </c:pt>
                <c:pt idx="63169">
                  <c:v>1.007080078125E-3</c:v>
                </c:pt>
                <c:pt idx="63170">
                  <c:v>1.0068416595458984E-3</c:v>
                </c:pt>
                <c:pt idx="63171">
                  <c:v>1.007080078125E-3</c:v>
                </c:pt>
                <c:pt idx="63172">
                  <c:v>1.007080078125E-3</c:v>
                </c:pt>
                <c:pt idx="63173">
                  <c:v>1.0068416595458984E-3</c:v>
                </c:pt>
                <c:pt idx="63174">
                  <c:v>1.007080078125E-3</c:v>
                </c:pt>
                <c:pt idx="63175">
                  <c:v>1.007080078125E-3</c:v>
                </c:pt>
                <c:pt idx="63176">
                  <c:v>1.0068416595458984E-3</c:v>
                </c:pt>
                <c:pt idx="63177">
                  <c:v>1.007080078125E-3</c:v>
                </c:pt>
                <c:pt idx="63178">
                  <c:v>1.007080078125E-3</c:v>
                </c:pt>
                <c:pt idx="63179">
                  <c:v>1.0068416595458984E-3</c:v>
                </c:pt>
                <c:pt idx="63180">
                  <c:v>1.0080337524414063E-3</c:v>
                </c:pt>
                <c:pt idx="63181">
                  <c:v>1.007080078125E-3</c:v>
                </c:pt>
                <c:pt idx="63182">
                  <c:v>1.0068416595458984E-3</c:v>
                </c:pt>
                <c:pt idx="63183">
                  <c:v>1.007080078125E-3</c:v>
                </c:pt>
                <c:pt idx="63184">
                  <c:v>1.007080078125E-3</c:v>
                </c:pt>
                <c:pt idx="63185">
                  <c:v>1.0068416595458984E-3</c:v>
                </c:pt>
                <c:pt idx="63186">
                  <c:v>1.007080078125E-3</c:v>
                </c:pt>
                <c:pt idx="63187">
                  <c:v>1.007080078125E-3</c:v>
                </c:pt>
                <c:pt idx="63188">
                  <c:v>1.0068416595458984E-3</c:v>
                </c:pt>
                <c:pt idx="63189">
                  <c:v>1.007080078125E-3</c:v>
                </c:pt>
                <c:pt idx="63190">
                  <c:v>1.007080078125E-3</c:v>
                </c:pt>
                <c:pt idx="63191">
                  <c:v>1.0068416595458984E-3</c:v>
                </c:pt>
                <c:pt idx="63192">
                  <c:v>1.007080078125E-3</c:v>
                </c:pt>
                <c:pt idx="63193">
                  <c:v>1.0080337524414063E-3</c:v>
                </c:pt>
                <c:pt idx="63194">
                  <c:v>1.007080078125E-3</c:v>
                </c:pt>
                <c:pt idx="63195">
                  <c:v>1.0068416595458984E-3</c:v>
                </c:pt>
                <c:pt idx="63196">
                  <c:v>1.007080078125E-3</c:v>
                </c:pt>
                <c:pt idx="63197">
                  <c:v>1.007080078125E-3</c:v>
                </c:pt>
                <c:pt idx="63198">
                  <c:v>1.0068416595458984E-3</c:v>
                </c:pt>
                <c:pt idx="63199">
                  <c:v>1.007080078125E-3</c:v>
                </c:pt>
                <c:pt idx="63200">
                  <c:v>1.007080078125E-3</c:v>
                </c:pt>
                <c:pt idx="63201">
                  <c:v>1.0068416595458984E-3</c:v>
                </c:pt>
                <c:pt idx="63202">
                  <c:v>1.007080078125E-3</c:v>
                </c:pt>
                <c:pt idx="63203">
                  <c:v>1.0068416595458984E-3</c:v>
                </c:pt>
                <c:pt idx="63204">
                  <c:v>1.007080078125E-3</c:v>
                </c:pt>
                <c:pt idx="63205">
                  <c:v>1.0080337524414063E-3</c:v>
                </c:pt>
                <c:pt idx="63206">
                  <c:v>1.007080078125E-3</c:v>
                </c:pt>
                <c:pt idx="63207">
                  <c:v>1.0068416595458984E-3</c:v>
                </c:pt>
                <c:pt idx="63208">
                  <c:v>1.007080078125E-3</c:v>
                </c:pt>
                <c:pt idx="63209">
                  <c:v>1.007080078125E-3</c:v>
                </c:pt>
                <c:pt idx="63210">
                  <c:v>1.0068416595458984E-3</c:v>
                </c:pt>
                <c:pt idx="63211">
                  <c:v>1.007080078125E-3</c:v>
                </c:pt>
                <c:pt idx="63212">
                  <c:v>1.007080078125E-3</c:v>
                </c:pt>
                <c:pt idx="63213">
                  <c:v>1.0068416595458984E-3</c:v>
                </c:pt>
                <c:pt idx="63214">
                  <c:v>1.007080078125E-3</c:v>
                </c:pt>
                <c:pt idx="63215">
                  <c:v>1.007080078125E-3</c:v>
                </c:pt>
                <c:pt idx="63216">
                  <c:v>1.0068416595458984E-3</c:v>
                </c:pt>
                <c:pt idx="63217">
                  <c:v>1.007080078125E-3</c:v>
                </c:pt>
                <c:pt idx="63218">
                  <c:v>1.0080337524414063E-3</c:v>
                </c:pt>
                <c:pt idx="63219">
                  <c:v>1.007080078125E-3</c:v>
                </c:pt>
                <c:pt idx="63220">
                  <c:v>1.0068416595458984E-3</c:v>
                </c:pt>
                <c:pt idx="63221">
                  <c:v>1.007080078125E-3</c:v>
                </c:pt>
                <c:pt idx="63222">
                  <c:v>1.007080078125E-3</c:v>
                </c:pt>
                <c:pt idx="63223">
                  <c:v>1.0068416595458984E-3</c:v>
                </c:pt>
                <c:pt idx="63224">
                  <c:v>1.007080078125E-3</c:v>
                </c:pt>
                <c:pt idx="63225">
                  <c:v>1.0068416595458984E-3</c:v>
                </c:pt>
                <c:pt idx="63226">
                  <c:v>1.007080078125E-3</c:v>
                </c:pt>
                <c:pt idx="63227">
                  <c:v>1.007080078125E-3</c:v>
                </c:pt>
                <c:pt idx="63228">
                  <c:v>1.0068416595458984E-3</c:v>
                </c:pt>
                <c:pt idx="63229">
                  <c:v>1.007080078125E-3</c:v>
                </c:pt>
                <c:pt idx="63230">
                  <c:v>1.0080337524414063E-3</c:v>
                </c:pt>
                <c:pt idx="63231">
                  <c:v>1.007080078125E-3</c:v>
                </c:pt>
                <c:pt idx="63232">
                  <c:v>1.0068416595458984E-3</c:v>
                </c:pt>
                <c:pt idx="63233">
                  <c:v>1.007080078125E-3</c:v>
                </c:pt>
                <c:pt idx="63234">
                  <c:v>1.007080078125E-3</c:v>
                </c:pt>
                <c:pt idx="63235">
                  <c:v>1.0068416595458984E-3</c:v>
                </c:pt>
                <c:pt idx="63236">
                  <c:v>1.007080078125E-3</c:v>
                </c:pt>
                <c:pt idx="63237">
                  <c:v>1.007080078125E-3</c:v>
                </c:pt>
                <c:pt idx="63238">
                  <c:v>1.0068416595458984E-3</c:v>
                </c:pt>
                <c:pt idx="63239">
                  <c:v>1.007080078125E-3</c:v>
                </c:pt>
                <c:pt idx="63240">
                  <c:v>1.007080078125E-3</c:v>
                </c:pt>
                <c:pt idx="63241">
                  <c:v>1.0068416595458984E-3</c:v>
                </c:pt>
                <c:pt idx="63242">
                  <c:v>1.007080078125E-3</c:v>
                </c:pt>
                <c:pt idx="63243">
                  <c:v>1.0080337524414063E-3</c:v>
                </c:pt>
                <c:pt idx="63244">
                  <c:v>1.007080078125E-3</c:v>
                </c:pt>
                <c:pt idx="63245">
                  <c:v>1.0068416595458984E-3</c:v>
                </c:pt>
                <c:pt idx="63246">
                  <c:v>1.007080078125E-3</c:v>
                </c:pt>
                <c:pt idx="63247">
                  <c:v>1.0068416595458984E-3</c:v>
                </c:pt>
                <c:pt idx="63248">
                  <c:v>1.007080078125E-3</c:v>
                </c:pt>
                <c:pt idx="63249">
                  <c:v>1.007080078125E-3</c:v>
                </c:pt>
                <c:pt idx="63250">
                  <c:v>1.0068416595458984E-3</c:v>
                </c:pt>
                <c:pt idx="63251">
                  <c:v>1.007080078125E-3</c:v>
                </c:pt>
                <c:pt idx="63252">
                  <c:v>1.007080078125E-3</c:v>
                </c:pt>
                <c:pt idx="63253">
                  <c:v>1.0068416595458984E-3</c:v>
                </c:pt>
                <c:pt idx="63254">
                  <c:v>1.007080078125E-3</c:v>
                </c:pt>
                <c:pt idx="63255">
                  <c:v>1.0080337524414063E-3</c:v>
                </c:pt>
                <c:pt idx="63256">
                  <c:v>1.007080078125E-3</c:v>
                </c:pt>
                <c:pt idx="63257">
                  <c:v>1.0068416595458984E-3</c:v>
                </c:pt>
                <c:pt idx="63258">
                  <c:v>1.007080078125E-3</c:v>
                </c:pt>
                <c:pt idx="63259">
                  <c:v>1.007080078125E-3</c:v>
                </c:pt>
                <c:pt idx="63260">
                  <c:v>1.0068416595458984E-3</c:v>
                </c:pt>
                <c:pt idx="63261">
                  <c:v>1.007080078125E-3</c:v>
                </c:pt>
                <c:pt idx="63262">
                  <c:v>1.007080078125E-3</c:v>
                </c:pt>
                <c:pt idx="63263">
                  <c:v>1.0068416595458984E-3</c:v>
                </c:pt>
                <c:pt idx="63264">
                  <c:v>1.007080078125E-3</c:v>
                </c:pt>
                <c:pt idx="63265">
                  <c:v>1.007080078125E-3</c:v>
                </c:pt>
                <c:pt idx="63266">
                  <c:v>1.0068416595458984E-3</c:v>
                </c:pt>
                <c:pt idx="63267">
                  <c:v>1.007080078125E-3</c:v>
                </c:pt>
                <c:pt idx="63268">
                  <c:v>1.0080337524414063E-3</c:v>
                </c:pt>
                <c:pt idx="63269">
                  <c:v>1.0068416595458984E-3</c:v>
                </c:pt>
                <c:pt idx="63270">
                  <c:v>1.007080078125E-3</c:v>
                </c:pt>
                <c:pt idx="63271">
                  <c:v>1.007080078125E-3</c:v>
                </c:pt>
                <c:pt idx="63272">
                  <c:v>1.0068416595458984E-3</c:v>
                </c:pt>
                <c:pt idx="63273">
                  <c:v>1.007080078125E-3</c:v>
                </c:pt>
                <c:pt idx="63274">
                  <c:v>1.007080078125E-3</c:v>
                </c:pt>
                <c:pt idx="63275">
                  <c:v>1.0068416595458984E-3</c:v>
                </c:pt>
                <c:pt idx="63276">
                  <c:v>1.007080078125E-3</c:v>
                </c:pt>
                <c:pt idx="63277">
                  <c:v>1.007080078125E-3</c:v>
                </c:pt>
                <c:pt idx="63278">
                  <c:v>1.0068416595458984E-3</c:v>
                </c:pt>
                <c:pt idx="63279">
                  <c:v>1.007080078125E-3</c:v>
                </c:pt>
                <c:pt idx="63280">
                  <c:v>1.0080337524414063E-3</c:v>
                </c:pt>
                <c:pt idx="63281">
                  <c:v>1.007080078125E-3</c:v>
                </c:pt>
                <c:pt idx="63282">
                  <c:v>1.0068416595458984E-3</c:v>
                </c:pt>
                <c:pt idx="63283">
                  <c:v>1.007080078125E-3</c:v>
                </c:pt>
                <c:pt idx="63284">
                  <c:v>1.007080078125E-3</c:v>
                </c:pt>
                <c:pt idx="63285">
                  <c:v>1.0068416595458984E-3</c:v>
                </c:pt>
                <c:pt idx="63286">
                  <c:v>1.007080078125E-3</c:v>
                </c:pt>
                <c:pt idx="63287">
                  <c:v>1.007080078125E-3</c:v>
                </c:pt>
                <c:pt idx="63288">
                  <c:v>1.0068416595458984E-3</c:v>
                </c:pt>
                <c:pt idx="63289">
                  <c:v>1.007080078125E-3</c:v>
                </c:pt>
                <c:pt idx="63290">
                  <c:v>1.007080078125E-3</c:v>
                </c:pt>
                <c:pt idx="63291">
                  <c:v>1.0068416595458984E-3</c:v>
                </c:pt>
                <c:pt idx="63292">
                  <c:v>1.007080078125E-3</c:v>
                </c:pt>
                <c:pt idx="63293">
                  <c:v>1.0080337524414063E-3</c:v>
                </c:pt>
                <c:pt idx="63294">
                  <c:v>1.0068416595458984E-3</c:v>
                </c:pt>
                <c:pt idx="63295">
                  <c:v>1.007080078125E-3</c:v>
                </c:pt>
                <c:pt idx="63296">
                  <c:v>1.007080078125E-3</c:v>
                </c:pt>
                <c:pt idx="63297">
                  <c:v>1.0068416595458984E-3</c:v>
                </c:pt>
                <c:pt idx="63298">
                  <c:v>1.007080078125E-3</c:v>
                </c:pt>
                <c:pt idx="63299">
                  <c:v>1.007080078125E-3</c:v>
                </c:pt>
                <c:pt idx="63300">
                  <c:v>1.0068416595458984E-3</c:v>
                </c:pt>
                <c:pt idx="63301">
                  <c:v>1.007080078125E-3</c:v>
                </c:pt>
                <c:pt idx="63302">
                  <c:v>1.007080078125E-3</c:v>
                </c:pt>
                <c:pt idx="63303">
                  <c:v>1.0068416595458984E-3</c:v>
                </c:pt>
                <c:pt idx="63304">
                  <c:v>1.007080078125E-3</c:v>
                </c:pt>
                <c:pt idx="63305">
                  <c:v>1.0080337524414063E-3</c:v>
                </c:pt>
                <c:pt idx="63306">
                  <c:v>1.007080078125E-3</c:v>
                </c:pt>
                <c:pt idx="63307">
                  <c:v>1.0068416595458984E-3</c:v>
                </c:pt>
                <c:pt idx="63308">
                  <c:v>1.007080078125E-3</c:v>
                </c:pt>
                <c:pt idx="63309">
                  <c:v>1.007080078125E-3</c:v>
                </c:pt>
                <c:pt idx="63310">
                  <c:v>1.0068416595458984E-3</c:v>
                </c:pt>
                <c:pt idx="63311">
                  <c:v>1.007080078125E-3</c:v>
                </c:pt>
                <c:pt idx="63312">
                  <c:v>1.007080078125E-3</c:v>
                </c:pt>
                <c:pt idx="63313">
                  <c:v>1.0068416595458984E-3</c:v>
                </c:pt>
                <c:pt idx="63314">
                  <c:v>1.007080078125E-3</c:v>
                </c:pt>
                <c:pt idx="63315">
                  <c:v>1.007080078125E-3</c:v>
                </c:pt>
                <c:pt idx="63316">
                  <c:v>1.0068416595458984E-3</c:v>
                </c:pt>
                <c:pt idx="63317">
                  <c:v>1.007080078125E-3</c:v>
                </c:pt>
                <c:pt idx="63318">
                  <c:v>1.0080337524414063E-3</c:v>
                </c:pt>
                <c:pt idx="63319">
                  <c:v>1.0068416595458984E-3</c:v>
                </c:pt>
                <c:pt idx="63320">
                  <c:v>1.007080078125E-3</c:v>
                </c:pt>
                <c:pt idx="63321">
                  <c:v>1.007080078125E-3</c:v>
                </c:pt>
                <c:pt idx="63322">
                  <c:v>1.0068416595458984E-3</c:v>
                </c:pt>
                <c:pt idx="63323">
                  <c:v>1.007080078125E-3</c:v>
                </c:pt>
                <c:pt idx="63324">
                  <c:v>1.007080078125E-3</c:v>
                </c:pt>
                <c:pt idx="63325">
                  <c:v>1.0068416595458984E-3</c:v>
                </c:pt>
                <c:pt idx="63326">
                  <c:v>1.007080078125E-3</c:v>
                </c:pt>
                <c:pt idx="63327">
                  <c:v>1.007080078125E-3</c:v>
                </c:pt>
                <c:pt idx="63328">
                  <c:v>1.0068416595458984E-3</c:v>
                </c:pt>
                <c:pt idx="63329">
                  <c:v>1.007080078125E-3</c:v>
                </c:pt>
                <c:pt idx="63330">
                  <c:v>1.0080337524414063E-3</c:v>
                </c:pt>
                <c:pt idx="63331">
                  <c:v>1.007080078125E-3</c:v>
                </c:pt>
                <c:pt idx="63332">
                  <c:v>1.0068416595458984E-3</c:v>
                </c:pt>
                <c:pt idx="63333">
                  <c:v>1.007080078125E-3</c:v>
                </c:pt>
                <c:pt idx="63334">
                  <c:v>1.007080078125E-3</c:v>
                </c:pt>
                <c:pt idx="63335">
                  <c:v>1.0068416595458984E-3</c:v>
                </c:pt>
                <c:pt idx="63336">
                  <c:v>1.007080078125E-3</c:v>
                </c:pt>
                <c:pt idx="63337">
                  <c:v>1.007080078125E-3</c:v>
                </c:pt>
                <c:pt idx="63338">
                  <c:v>1.0068416595458984E-3</c:v>
                </c:pt>
                <c:pt idx="63339">
                  <c:v>1.007080078125E-3</c:v>
                </c:pt>
                <c:pt idx="63340">
                  <c:v>1.007080078125E-3</c:v>
                </c:pt>
                <c:pt idx="63341">
                  <c:v>1.0068416595458984E-3</c:v>
                </c:pt>
                <c:pt idx="63342">
                  <c:v>1.007080078125E-3</c:v>
                </c:pt>
                <c:pt idx="63343">
                  <c:v>1.0080337524414063E-3</c:v>
                </c:pt>
                <c:pt idx="63344">
                  <c:v>1.0068416595458984E-3</c:v>
                </c:pt>
                <c:pt idx="63345">
                  <c:v>1.007080078125E-3</c:v>
                </c:pt>
                <c:pt idx="63346">
                  <c:v>1.007080078125E-3</c:v>
                </c:pt>
                <c:pt idx="63347">
                  <c:v>1.0068416595458984E-3</c:v>
                </c:pt>
                <c:pt idx="63348">
                  <c:v>1.007080078125E-3</c:v>
                </c:pt>
                <c:pt idx="63349">
                  <c:v>1.007080078125E-3</c:v>
                </c:pt>
                <c:pt idx="63350">
                  <c:v>1.0068416595458984E-3</c:v>
                </c:pt>
                <c:pt idx="63351">
                  <c:v>1.007080078125E-3</c:v>
                </c:pt>
                <c:pt idx="63352">
                  <c:v>1.007080078125E-3</c:v>
                </c:pt>
                <c:pt idx="63353">
                  <c:v>1.0068416595458984E-3</c:v>
                </c:pt>
                <c:pt idx="63354">
                  <c:v>1.007080078125E-3</c:v>
                </c:pt>
                <c:pt idx="63355">
                  <c:v>1.0080337524414063E-3</c:v>
                </c:pt>
                <c:pt idx="63356">
                  <c:v>1.007080078125E-3</c:v>
                </c:pt>
                <c:pt idx="63357">
                  <c:v>1.0068416595458984E-3</c:v>
                </c:pt>
                <c:pt idx="63358">
                  <c:v>1.007080078125E-3</c:v>
                </c:pt>
                <c:pt idx="63359">
                  <c:v>1.007080078125E-3</c:v>
                </c:pt>
                <c:pt idx="63360">
                  <c:v>1.0068416595458984E-3</c:v>
                </c:pt>
                <c:pt idx="63361">
                  <c:v>1.007080078125E-3</c:v>
                </c:pt>
                <c:pt idx="63362">
                  <c:v>1.007080078125E-3</c:v>
                </c:pt>
                <c:pt idx="63363">
                  <c:v>1.0068416595458984E-3</c:v>
                </c:pt>
                <c:pt idx="63364">
                  <c:v>1.007080078125E-3</c:v>
                </c:pt>
                <c:pt idx="63365">
                  <c:v>1.007080078125E-3</c:v>
                </c:pt>
                <c:pt idx="63366">
                  <c:v>1.0068416595458984E-3</c:v>
                </c:pt>
                <c:pt idx="63367">
                  <c:v>1.007080078125E-3</c:v>
                </c:pt>
                <c:pt idx="63368">
                  <c:v>1.0080337524414063E-3</c:v>
                </c:pt>
                <c:pt idx="63369">
                  <c:v>1.0068416595458984E-3</c:v>
                </c:pt>
                <c:pt idx="63370">
                  <c:v>1.007080078125E-3</c:v>
                </c:pt>
                <c:pt idx="63371">
                  <c:v>1.007080078125E-3</c:v>
                </c:pt>
                <c:pt idx="63372">
                  <c:v>1.0068416595458984E-3</c:v>
                </c:pt>
                <c:pt idx="63373">
                  <c:v>1.007080078125E-3</c:v>
                </c:pt>
                <c:pt idx="63374">
                  <c:v>1.007080078125E-3</c:v>
                </c:pt>
                <c:pt idx="63375">
                  <c:v>1.0068416595458984E-3</c:v>
                </c:pt>
                <c:pt idx="63376">
                  <c:v>1.007080078125E-3</c:v>
                </c:pt>
                <c:pt idx="63377">
                  <c:v>1.007080078125E-3</c:v>
                </c:pt>
                <c:pt idx="63378">
                  <c:v>1.0068416595458984E-3</c:v>
                </c:pt>
                <c:pt idx="63379">
                  <c:v>1.007080078125E-3</c:v>
                </c:pt>
                <c:pt idx="63380">
                  <c:v>1.0080337524414063E-3</c:v>
                </c:pt>
                <c:pt idx="63381">
                  <c:v>1.007080078125E-3</c:v>
                </c:pt>
                <c:pt idx="63382">
                  <c:v>1.0068416595458984E-3</c:v>
                </c:pt>
                <c:pt idx="63383">
                  <c:v>1.007080078125E-3</c:v>
                </c:pt>
                <c:pt idx="63384">
                  <c:v>1.007080078125E-3</c:v>
                </c:pt>
                <c:pt idx="63385">
                  <c:v>1.0068416595458984E-3</c:v>
                </c:pt>
                <c:pt idx="63386">
                  <c:v>1.007080078125E-3</c:v>
                </c:pt>
                <c:pt idx="63387">
                  <c:v>1.007080078125E-3</c:v>
                </c:pt>
                <c:pt idx="63388">
                  <c:v>1.0068416595458984E-3</c:v>
                </c:pt>
                <c:pt idx="63389">
                  <c:v>1.007080078125E-3</c:v>
                </c:pt>
                <c:pt idx="63390">
                  <c:v>1.007080078125E-3</c:v>
                </c:pt>
                <c:pt idx="63391">
                  <c:v>1.0068416595458984E-3</c:v>
                </c:pt>
                <c:pt idx="63392">
                  <c:v>1.007080078125E-3</c:v>
                </c:pt>
                <c:pt idx="63393">
                  <c:v>1.0080337524414063E-3</c:v>
                </c:pt>
                <c:pt idx="63394">
                  <c:v>1.0068416595458984E-3</c:v>
                </c:pt>
                <c:pt idx="63395">
                  <c:v>1.007080078125E-3</c:v>
                </c:pt>
                <c:pt idx="63396">
                  <c:v>1.007080078125E-3</c:v>
                </c:pt>
                <c:pt idx="63397">
                  <c:v>1.0068416595458984E-3</c:v>
                </c:pt>
                <c:pt idx="63398">
                  <c:v>1.007080078125E-3</c:v>
                </c:pt>
                <c:pt idx="63399">
                  <c:v>1.007080078125E-3</c:v>
                </c:pt>
                <c:pt idx="63400">
                  <c:v>1.0068416595458984E-3</c:v>
                </c:pt>
                <c:pt idx="63401">
                  <c:v>1.007080078125E-3</c:v>
                </c:pt>
                <c:pt idx="63402">
                  <c:v>1.007080078125E-3</c:v>
                </c:pt>
                <c:pt idx="63403">
                  <c:v>1.0068416595458984E-3</c:v>
                </c:pt>
                <c:pt idx="63404">
                  <c:v>1.007080078125E-3</c:v>
                </c:pt>
                <c:pt idx="63405">
                  <c:v>1.0080337524414063E-3</c:v>
                </c:pt>
                <c:pt idx="63406">
                  <c:v>1.007080078125E-3</c:v>
                </c:pt>
                <c:pt idx="63407">
                  <c:v>1.0068416595458984E-3</c:v>
                </c:pt>
                <c:pt idx="63408">
                  <c:v>1.007080078125E-3</c:v>
                </c:pt>
                <c:pt idx="63409">
                  <c:v>1.007080078125E-3</c:v>
                </c:pt>
                <c:pt idx="63410">
                  <c:v>1.0068416595458984E-3</c:v>
                </c:pt>
                <c:pt idx="63411">
                  <c:v>1.007080078125E-3</c:v>
                </c:pt>
                <c:pt idx="63412">
                  <c:v>1.007080078125E-3</c:v>
                </c:pt>
                <c:pt idx="63413">
                  <c:v>1.0068416595458984E-3</c:v>
                </c:pt>
                <c:pt idx="63414">
                  <c:v>1.007080078125E-3</c:v>
                </c:pt>
                <c:pt idx="63415">
                  <c:v>1.007080078125E-3</c:v>
                </c:pt>
                <c:pt idx="63416">
                  <c:v>1.0068416595458984E-3</c:v>
                </c:pt>
                <c:pt idx="63417">
                  <c:v>1.007080078125E-3</c:v>
                </c:pt>
                <c:pt idx="63418">
                  <c:v>1.0080337524414063E-3</c:v>
                </c:pt>
                <c:pt idx="63419">
                  <c:v>1.0068416595458984E-3</c:v>
                </c:pt>
                <c:pt idx="63420">
                  <c:v>1.007080078125E-3</c:v>
                </c:pt>
                <c:pt idx="63421">
                  <c:v>1.007080078125E-3</c:v>
                </c:pt>
                <c:pt idx="63422">
                  <c:v>1.0068416595458984E-3</c:v>
                </c:pt>
                <c:pt idx="63423">
                  <c:v>1.007080078125E-3</c:v>
                </c:pt>
                <c:pt idx="63424">
                  <c:v>1.007080078125E-3</c:v>
                </c:pt>
                <c:pt idx="63425">
                  <c:v>1.0068416595458984E-3</c:v>
                </c:pt>
                <c:pt idx="63426">
                  <c:v>1.007080078125E-3</c:v>
                </c:pt>
                <c:pt idx="63427">
                  <c:v>1.007080078125E-3</c:v>
                </c:pt>
                <c:pt idx="63428">
                  <c:v>1.0068416595458984E-3</c:v>
                </c:pt>
                <c:pt idx="63429">
                  <c:v>1.007080078125E-3</c:v>
                </c:pt>
                <c:pt idx="63430">
                  <c:v>1.0080337524414063E-3</c:v>
                </c:pt>
                <c:pt idx="63431">
                  <c:v>1.007080078125E-3</c:v>
                </c:pt>
                <c:pt idx="63432">
                  <c:v>1.0068416595458984E-3</c:v>
                </c:pt>
                <c:pt idx="63433">
                  <c:v>1.007080078125E-3</c:v>
                </c:pt>
                <c:pt idx="63434">
                  <c:v>1.007080078125E-3</c:v>
                </c:pt>
                <c:pt idx="63435">
                  <c:v>1.0068416595458984E-3</c:v>
                </c:pt>
                <c:pt idx="63436">
                  <c:v>1.007080078125E-3</c:v>
                </c:pt>
                <c:pt idx="63437">
                  <c:v>1.007080078125E-3</c:v>
                </c:pt>
                <c:pt idx="63438">
                  <c:v>1.0068416595458984E-3</c:v>
                </c:pt>
                <c:pt idx="63439">
                  <c:v>1.007080078125E-3</c:v>
                </c:pt>
                <c:pt idx="63440">
                  <c:v>1.007080078125E-3</c:v>
                </c:pt>
                <c:pt idx="63441">
                  <c:v>8.0568790435791016E-3</c:v>
                </c:pt>
                <c:pt idx="63442">
                  <c:v>1.007080078125E-3</c:v>
                </c:pt>
                <c:pt idx="63443">
                  <c:v>1.0068416595458984E-3</c:v>
                </c:pt>
                <c:pt idx="63444">
                  <c:v>1.007080078125E-3</c:v>
                </c:pt>
                <c:pt idx="63445">
                  <c:v>1.007080078125E-3</c:v>
                </c:pt>
                <c:pt idx="63446">
                  <c:v>1.0068416595458984E-3</c:v>
                </c:pt>
                <c:pt idx="63447">
                  <c:v>1.007080078125E-3</c:v>
                </c:pt>
                <c:pt idx="63448">
                  <c:v>1.0080337524414063E-3</c:v>
                </c:pt>
                <c:pt idx="63449">
                  <c:v>1.007080078125E-3</c:v>
                </c:pt>
                <c:pt idx="63450">
                  <c:v>1.0068416595458984E-3</c:v>
                </c:pt>
                <c:pt idx="63451">
                  <c:v>1.007080078125E-3</c:v>
                </c:pt>
                <c:pt idx="63452">
                  <c:v>1.007080078125E-3</c:v>
                </c:pt>
                <c:pt idx="63453">
                  <c:v>1.0068416595458984E-3</c:v>
                </c:pt>
                <c:pt idx="63454">
                  <c:v>1.007080078125E-3</c:v>
                </c:pt>
                <c:pt idx="63455">
                  <c:v>1.007080078125E-3</c:v>
                </c:pt>
                <c:pt idx="63456">
                  <c:v>1.0068416595458984E-3</c:v>
                </c:pt>
                <c:pt idx="63457">
                  <c:v>1.007080078125E-3</c:v>
                </c:pt>
                <c:pt idx="63458">
                  <c:v>1.007080078125E-3</c:v>
                </c:pt>
                <c:pt idx="63459">
                  <c:v>1.0068416595458984E-3</c:v>
                </c:pt>
                <c:pt idx="63460">
                  <c:v>1.007080078125E-3</c:v>
                </c:pt>
                <c:pt idx="63461">
                  <c:v>1.0080337524414063E-3</c:v>
                </c:pt>
                <c:pt idx="63462">
                  <c:v>1.0068416595458984E-3</c:v>
                </c:pt>
                <c:pt idx="63463">
                  <c:v>1.007080078125E-3</c:v>
                </c:pt>
                <c:pt idx="63464">
                  <c:v>1.007080078125E-3</c:v>
                </c:pt>
                <c:pt idx="63465">
                  <c:v>1.0068416595458984E-3</c:v>
                </c:pt>
                <c:pt idx="63466">
                  <c:v>1.007080078125E-3</c:v>
                </c:pt>
                <c:pt idx="63467">
                  <c:v>1.007080078125E-3</c:v>
                </c:pt>
                <c:pt idx="63468">
                  <c:v>1.0068416595458984E-3</c:v>
                </c:pt>
                <c:pt idx="63469">
                  <c:v>1.007080078125E-3</c:v>
                </c:pt>
                <c:pt idx="63470">
                  <c:v>1.007080078125E-3</c:v>
                </c:pt>
                <c:pt idx="63471">
                  <c:v>1.0068416595458984E-3</c:v>
                </c:pt>
                <c:pt idx="63472">
                  <c:v>1.007080078125E-3</c:v>
                </c:pt>
                <c:pt idx="63473">
                  <c:v>1.0080337524414063E-3</c:v>
                </c:pt>
                <c:pt idx="63474">
                  <c:v>1.007080078125E-3</c:v>
                </c:pt>
                <c:pt idx="63475">
                  <c:v>1.0068416595458984E-3</c:v>
                </c:pt>
                <c:pt idx="63476">
                  <c:v>1.007080078125E-3</c:v>
                </c:pt>
                <c:pt idx="63477">
                  <c:v>1.007080078125E-3</c:v>
                </c:pt>
                <c:pt idx="63478">
                  <c:v>1.0068416595458984E-3</c:v>
                </c:pt>
                <c:pt idx="63479">
                  <c:v>1.007080078125E-3</c:v>
                </c:pt>
                <c:pt idx="63480">
                  <c:v>1.007080078125E-3</c:v>
                </c:pt>
                <c:pt idx="63481">
                  <c:v>1.0068416595458984E-3</c:v>
                </c:pt>
                <c:pt idx="63482">
                  <c:v>1.007080078125E-3</c:v>
                </c:pt>
                <c:pt idx="63483">
                  <c:v>1.007080078125E-3</c:v>
                </c:pt>
                <c:pt idx="63484">
                  <c:v>1.0068416595458984E-3</c:v>
                </c:pt>
                <c:pt idx="63485">
                  <c:v>1.0080337524414063E-3</c:v>
                </c:pt>
                <c:pt idx="63486">
                  <c:v>1.007080078125E-3</c:v>
                </c:pt>
                <c:pt idx="63487">
                  <c:v>1.0068416595458984E-3</c:v>
                </c:pt>
                <c:pt idx="63488">
                  <c:v>1.007080078125E-3</c:v>
                </c:pt>
                <c:pt idx="63489">
                  <c:v>1.007080078125E-3</c:v>
                </c:pt>
                <c:pt idx="63490">
                  <c:v>1.0068416595458984E-3</c:v>
                </c:pt>
                <c:pt idx="63491">
                  <c:v>1.007080078125E-3</c:v>
                </c:pt>
                <c:pt idx="63492">
                  <c:v>1.007080078125E-3</c:v>
                </c:pt>
                <c:pt idx="63493">
                  <c:v>1.0068416595458984E-3</c:v>
                </c:pt>
                <c:pt idx="63494">
                  <c:v>1.007080078125E-3</c:v>
                </c:pt>
                <c:pt idx="63495">
                  <c:v>1.007080078125E-3</c:v>
                </c:pt>
                <c:pt idx="63496">
                  <c:v>1.0068416595458984E-3</c:v>
                </c:pt>
                <c:pt idx="63497">
                  <c:v>1.007080078125E-3</c:v>
                </c:pt>
                <c:pt idx="63498">
                  <c:v>2.2156000137329102E-2</c:v>
                </c:pt>
                <c:pt idx="63499">
                  <c:v>1.007080078125E-3</c:v>
                </c:pt>
                <c:pt idx="63500">
                  <c:v>1.0068416595458984E-3</c:v>
                </c:pt>
                <c:pt idx="63501">
                  <c:v>1.007080078125E-3</c:v>
                </c:pt>
                <c:pt idx="63502">
                  <c:v>1.0080337524414063E-3</c:v>
                </c:pt>
                <c:pt idx="63503">
                  <c:v>1.007080078125E-3</c:v>
                </c:pt>
                <c:pt idx="63504">
                  <c:v>1.0068416595458984E-3</c:v>
                </c:pt>
                <c:pt idx="63505">
                  <c:v>1.007080078125E-3</c:v>
                </c:pt>
                <c:pt idx="63506">
                  <c:v>1.007080078125E-3</c:v>
                </c:pt>
                <c:pt idx="63507">
                  <c:v>1.0068416595458984E-3</c:v>
                </c:pt>
                <c:pt idx="63508">
                  <c:v>1.007080078125E-3</c:v>
                </c:pt>
                <c:pt idx="63509">
                  <c:v>1.007080078125E-3</c:v>
                </c:pt>
                <c:pt idx="63510">
                  <c:v>1.0068416595458984E-3</c:v>
                </c:pt>
                <c:pt idx="63511">
                  <c:v>1.007080078125E-3</c:v>
                </c:pt>
                <c:pt idx="63512">
                  <c:v>1.007080078125E-3</c:v>
                </c:pt>
                <c:pt idx="63513">
                  <c:v>1.0068416595458984E-3</c:v>
                </c:pt>
                <c:pt idx="63514">
                  <c:v>1.0080337524414063E-3</c:v>
                </c:pt>
                <c:pt idx="63515">
                  <c:v>1.007080078125E-3</c:v>
                </c:pt>
                <c:pt idx="63516">
                  <c:v>1.0068416595458984E-3</c:v>
                </c:pt>
                <c:pt idx="63517">
                  <c:v>1.007080078125E-3</c:v>
                </c:pt>
                <c:pt idx="63518">
                  <c:v>1.007080078125E-3</c:v>
                </c:pt>
                <c:pt idx="63519">
                  <c:v>1.0068416595458984E-3</c:v>
                </c:pt>
                <c:pt idx="63520">
                  <c:v>1.007080078125E-3</c:v>
                </c:pt>
                <c:pt idx="63521">
                  <c:v>1.007080078125E-3</c:v>
                </c:pt>
                <c:pt idx="63522">
                  <c:v>1.0068416595458984E-3</c:v>
                </c:pt>
                <c:pt idx="63523">
                  <c:v>1.007080078125E-3</c:v>
                </c:pt>
                <c:pt idx="63524">
                  <c:v>1.007080078125E-3</c:v>
                </c:pt>
                <c:pt idx="63525">
                  <c:v>1.0068416595458984E-3</c:v>
                </c:pt>
                <c:pt idx="63526">
                  <c:v>1.007080078125E-3</c:v>
                </c:pt>
                <c:pt idx="63527">
                  <c:v>1.0080337524414063E-3</c:v>
                </c:pt>
                <c:pt idx="63528">
                  <c:v>1.007080078125E-3</c:v>
                </c:pt>
                <c:pt idx="63529">
                  <c:v>1.0068416595458984E-3</c:v>
                </c:pt>
                <c:pt idx="63530">
                  <c:v>1.007080078125E-3</c:v>
                </c:pt>
                <c:pt idx="63531">
                  <c:v>1.007080078125E-3</c:v>
                </c:pt>
                <c:pt idx="63532">
                  <c:v>1.0068416595458984E-3</c:v>
                </c:pt>
                <c:pt idx="63533">
                  <c:v>1.007080078125E-3</c:v>
                </c:pt>
                <c:pt idx="63534">
                  <c:v>1.007080078125E-3</c:v>
                </c:pt>
                <c:pt idx="63535">
                  <c:v>1.0068416595458984E-3</c:v>
                </c:pt>
                <c:pt idx="63536">
                  <c:v>1.007080078125E-3</c:v>
                </c:pt>
                <c:pt idx="63537">
                  <c:v>1.007080078125E-3</c:v>
                </c:pt>
                <c:pt idx="63538">
                  <c:v>1.0068416595458984E-3</c:v>
                </c:pt>
                <c:pt idx="63539">
                  <c:v>1.0080337524414063E-3</c:v>
                </c:pt>
                <c:pt idx="63540">
                  <c:v>1.007080078125E-3</c:v>
                </c:pt>
                <c:pt idx="63541">
                  <c:v>1.0068416595458984E-3</c:v>
                </c:pt>
                <c:pt idx="63542">
                  <c:v>1.007080078125E-3</c:v>
                </c:pt>
                <c:pt idx="63543">
                  <c:v>1.007080078125E-3</c:v>
                </c:pt>
                <c:pt idx="63544">
                  <c:v>1.0068416595458984E-3</c:v>
                </c:pt>
                <c:pt idx="63545">
                  <c:v>1.007080078125E-3</c:v>
                </c:pt>
                <c:pt idx="63546">
                  <c:v>1.007080078125E-3</c:v>
                </c:pt>
                <c:pt idx="63547">
                  <c:v>1.0068416595458984E-3</c:v>
                </c:pt>
                <c:pt idx="63548">
                  <c:v>1.007080078125E-3</c:v>
                </c:pt>
                <c:pt idx="63549">
                  <c:v>1.007080078125E-3</c:v>
                </c:pt>
                <c:pt idx="63550">
                  <c:v>1.0068416595458984E-3</c:v>
                </c:pt>
                <c:pt idx="63551">
                  <c:v>1.007080078125E-3</c:v>
                </c:pt>
                <c:pt idx="63552">
                  <c:v>1.0080337524414063E-3</c:v>
                </c:pt>
                <c:pt idx="63553">
                  <c:v>1.007080078125E-3</c:v>
                </c:pt>
                <c:pt idx="63554">
                  <c:v>1.0068416595458984E-3</c:v>
                </c:pt>
                <c:pt idx="63555">
                  <c:v>1.007080078125E-3</c:v>
                </c:pt>
                <c:pt idx="63556">
                  <c:v>1.007080078125E-3</c:v>
                </c:pt>
                <c:pt idx="63557">
                  <c:v>1.0068416595458984E-3</c:v>
                </c:pt>
                <c:pt idx="63558">
                  <c:v>1.007080078125E-3</c:v>
                </c:pt>
                <c:pt idx="63559">
                  <c:v>1.007080078125E-3</c:v>
                </c:pt>
                <c:pt idx="63560">
                  <c:v>1.0068416595458984E-3</c:v>
                </c:pt>
                <c:pt idx="63561">
                  <c:v>1.007080078125E-3</c:v>
                </c:pt>
                <c:pt idx="63562">
                  <c:v>1.007080078125E-3</c:v>
                </c:pt>
                <c:pt idx="63563">
                  <c:v>1.0068416595458984E-3</c:v>
                </c:pt>
                <c:pt idx="63564">
                  <c:v>1.0080337524414063E-3</c:v>
                </c:pt>
                <c:pt idx="63565">
                  <c:v>1.007080078125E-3</c:v>
                </c:pt>
                <c:pt idx="63566">
                  <c:v>1.0068416595458984E-3</c:v>
                </c:pt>
                <c:pt idx="63567">
                  <c:v>1.007080078125E-3</c:v>
                </c:pt>
                <c:pt idx="63568">
                  <c:v>1.007080078125E-3</c:v>
                </c:pt>
                <c:pt idx="63569">
                  <c:v>1.0068416595458984E-3</c:v>
                </c:pt>
                <c:pt idx="63570">
                  <c:v>1.007080078125E-3</c:v>
                </c:pt>
                <c:pt idx="63571">
                  <c:v>1.007080078125E-3</c:v>
                </c:pt>
                <c:pt idx="63572">
                  <c:v>1.0068416595458984E-3</c:v>
                </c:pt>
                <c:pt idx="63573">
                  <c:v>1.007080078125E-3</c:v>
                </c:pt>
                <c:pt idx="63574">
                  <c:v>1.007080078125E-3</c:v>
                </c:pt>
                <c:pt idx="63575">
                  <c:v>1.0068416595458984E-3</c:v>
                </c:pt>
                <c:pt idx="63576">
                  <c:v>1.007080078125E-3</c:v>
                </c:pt>
                <c:pt idx="63577">
                  <c:v>1.0080337524414063E-3</c:v>
                </c:pt>
                <c:pt idx="63578">
                  <c:v>1.007080078125E-3</c:v>
                </c:pt>
                <c:pt idx="63579">
                  <c:v>1.0068416595458984E-3</c:v>
                </c:pt>
                <c:pt idx="63580">
                  <c:v>1.007080078125E-3</c:v>
                </c:pt>
                <c:pt idx="63581">
                  <c:v>1.007080078125E-3</c:v>
                </c:pt>
                <c:pt idx="63582">
                  <c:v>1.0068416595458984E-3</c:v>
                </c:pt>
                <c:pt idx="63583">
                  <c:v>1.007080078125E-3</c:v>
                </c:pt>
                <c:pt idx="63584">
                  <c:v>1.007080078125E-3</c:v>
                </c:pt>
                <c:pt idx="63585">
                  <c:v>1.0068416595458984E-3</c:v>
                </c:pt>
                <c:pt idx="63586">
                  <c:v>1.007080078125E-3</c:v>
                </c:pt>
                <c:pt idx="63587">
                  <c:v>1.007080078125E-3</c:v>
                </c:pt>
                <c:pt idx="63588">
                  <c:v>1.0068416595458984E-3</c:v>
                </c:pt>
                <c:pt idx="63589">
                  <c:v>1.0080337524414063E-3</c:v>
                </c:pt>
                <c:pt idx="63590">
                  <c:v>1.007080078125E-3</c:v>
                </c:pt>
                <c:pt idx="63591">
                  <c:v>1.0068416595458984E-3</c:v>
                </c:pt>
                <c:pt idx="63592">
                  <c:v>1.007080078125E-3</c:v>
                </c:pt>
                <c:pt idx="63593">
                  <c:v>1.007080078125E-3</c:v>
                </c:pt>
                <c:pt idx="63594">
                  <c:v>1.0068416595458984E-3</c:v>
                </c:pt>
                <c:pt idx="63595">
                  <c:v>1.007080078125E-3</c:v>
                </c:pt>
                <c:pt idx="63596">
                  <c:v>1.007080078125E-3</c:v>
                </c:pt>
                <c:pt idx="63597">
                  <c:v>1.0068416595458984E-3</c:v>
                </c:pt>
                <c:pt idx="63598">
                  <c:v>1.007080078125E-3</c:v>
                </c:pt>
                <c:pt idx="63599">
                  <c:v>1.007080078125E-3</c:v>
                </c:pt>
                <c:pt idx="63600">
                  <c:v>1.0068416595458984E-3</c:v>
                </c:pt>
                <c:pt idx="63601">
                  <c:v>1.007080078125E-3</c:v>
                </c:pt>
                <c:pt idx="63602">
                  <c:v>1.0080337524414063E-3</c:v>
                </c:pt>
                <c:pt idx="63603">
                  <c:v>1.007080078125E-3</c:v>
                </c:pt>
                <c:pt idx="63604">
                  <c:v>1.0068416595458984E-3</c:v>
                </c:pt>
                <c:pt idx="63605">
                  <c:v>1.007080078125E-3</c:v>
                </c:pt>
                <c:pt idx="63606">
                  <c:v>1.007080078125E-3</c:v>
                </c:pt>
                <c:pt idx="63607">
                  <c:v>1.0068416595458984E-3</c:v>
                </c:pt>
                <c:pt idx="63608">
                  <c:v>1.007080078125E-3</c:v>
                </c:pt>
                <c:pt idx="63609">
                  <c:v>1.007080078125E-3</c:v>
                </c:pt>
                <c:pt idx="63610">
                  <c:v>1.0068416595458984E-3</c:v>
                </c:pt>
                <c:pt idx="63611">
                  <c:v>1.007080078125E-3</c:v>
                </c:pt>
                <c:pt idx="63612">
                  <c:v>1.007080078125E-3</c:v>
                </c:pt>
                <c:pt idx="63613">
                  <c:v>1.0068416595458984E-3</c:v>
                </c:pt>
                <c:pt idx="63614">
                  <c:v>1.0080337524414063E-3</c:v>
                </c:pt>
                <c:pt idx="63615">
                  <c:v>1.007080078125E-3</c:v>
                </c:pt>
                <c:pt idx="63616">
                  <c:v>1.0068416595458984E-3</c:v>
                </c:pt>
                <c:pt idx="63617">
                  <c:v>1.007080078125E-3</c:v>
                </c:pt>
                <c:pt idx="63618">
                  <c:v>1.007080078125E-3</c:v>
                </c:pt>
                <c:pt idx="63619">
                  <c:v>1.0068416595458984E-3</c:v>
                </c:pt>
                <c:pt idx="63620">
                  <c:v>1.007080078125E-3</c:v>
                </c:pt>
                <c:pt idx="63621">
                  <c:v>1.007080078125E-3</c:v>
                </c:pt>
                <c:pt idx="63622">
                  <c:v>1.0068416595458984E-3</c:v>
                </c:pt>
                <c:pt idx="63623">
                  <c:v>1.007080078125E-3</c:v>
                </c:pt>
                <c:pt idx="63624">
                  <c:v>1.007080078125E-3</c:v>
                </c:pt>
                <c:pt idx="63625">
                  <c:v>1.0068416595458984E-3</c:v>
                </c:pt>
                <c:pt idx="63626">
                  <c:v>1.007080078125E-3</c:v>
                </c:pt>
                <c:pt idx="63627">
                  <c:v>1.0080337524414063E-3</c:v>
                </c:pt>
                <c:pt idx="63628">
                  <c:v>1.007080078125E-3</c:v>
                </c:pt>
                <c:pt idx="63629">
                  <c:v>1.0068416595458984E-3</c:v>
                </c:pt>
                <c:pt idx="63630">
                  <c:v>1.007080078125E-3</c:v>
                </c:pt>
                <c:pt idx="63631">
                  <c:v>1.007080078125E-3</c:v>
                </c:pt>
                <c:pt idx="63632">
                  <c:v>1.0068416595458984E-3</c:v>
                </c:pt>
                <c:pt idx="63633">
                  <c:v>1.007080078125E-3</c:v>
                </c:pt>
                <c:pt idx="63634">
                  <c:v>1.007080078125E-3</c:v>
                </c:pt>
                <c:pt idx="63635">
                  <c:v>1.0068416595458984E-3</c:v>
                </c:pt>
                <c:pt idx="63636">
                  <c:v>1.007080078125E-3</c:v>
                </c:pt>
                <c:pt idx="63637">
                  <c:v>1.007080078125E-3</c:v>
                </c:pt>
                <c:pt idx="63638">
                  <c:v>1.0068416595458984E-3</c:v>
                </c:pt>
                <c:pt idx="63639">
                  <c:v>1.0080337524414063E-3</c:v>
                </c:pt>
                <c:pt idx="63640">
                  <c:v>1.007080078125E-3</c:v>
                </c:pt>
                <c:pt idx="63641">
                  <c:v>1.0068416595458984E-3</c:v>
                </c:pt>
                <c:pt idx="63642">
                  <c:v>1.007080078125E-3</c:v>
                </c:pt>
                <c:pt idx="63643">
                  <c:v>1.007080078125E-3</c:v>
                </c:pt>
                <c:pt idx="63644">
                  <c:v>1.0068416595458984E-3</c:v>
                </c:pt>
                <c:pt idx="63645">
                  <c:v>1.007080078125E-3</c:v>
                </c:pt>
                <c:pt idx="63646">
                  <c:v>1.007080078125E-3</c:v>
                </c:pt>
                <c:pt idx="63647">
                  <c:v>1.0068416595458984E-3</c:v>
                </c:pt>
                <c:pt idx="63648">
                  <c:v>1.007080078125E-3</c:v>
                </c:pt>
                <c:pt idx="63649">
                  <c:v>1.007080078125E-3</c:v>
                </c:pt>
                <c:pt idx="63650">
                  <c:v>1.0068416595458984E-3</c:v>
                </c:pt>
                <c:pt idx="63651">
                  <c:v>1.007080078125E-3</c:v>
                </c:pt>
                <c:pt idx="63652">
                  <c:v>1.0080337524414063E-3</c:v>
                </c:pt>
                <c:pt idx="63653">
                  <c:v>1.007080078125E-3</c:v>
                </c:pt>
                <c:pt idx="63654">
                  <c:v>1.0068416595458984E-3</c:v>
                </c:pt>
                <c:pt idx="63655">
                  <c:v>1.007080078125E-3</c:v>
                </c:pt>
                <c:pt idx="63656">
                  <c:v>1.007080078125E-3</c:v>
                </c:pt>
                <c:pt idx="63657">
                  <c:v>1.0068416595458984E-3</c:v>
                </c:pt>
                <c:pt idx="63658">
                  <c:v>1.007080078125E-3</c:v>
                </c:pt>
                <c:pt idx="63659">
                  <c:v>1.007080078125E-3</c:v>
                </c:pt>
                <c:pt idx="63660">
                  <c:v>1.0068416595458984E-3</c:v>
                </c:pt>
                <c:pt idx="63661">
                  <c:v>1.007080078125E-3</c:v>
                </c:pt>
                <c:pt idx="63662">
                  <c:v>1.007080078125E-3</c:v>
                </c:pt>
                <c:pt idx="63663">
                  <c:v>1.0068416595458984E-3</c:v>
                </c:pt>
                <c:pt idx="63664">
                  <c:v>1.0080337524414063E-3</c:v>
                </c:pt>
                <c:pt idx="63665">
                  <c:v>1.007080078125E-3</c:v>
                </c:pt>
                <c:pt idx="63666">
                  <c:v>1.0068416595458984E-3</c:v>
                </c:pt>
                <c:pt idx="63667">
                  <c:v>1.007080078125E-3</c:v>
                </c:pt>
                <c:pt idx="63668">
                  <c:v>1.007080078125E-3</c:v>
                </c:pt>
                <c:pt idx="63669">
                  <c:v>1.0068416595458984E-3</c:v>
                </c:pt>
                <c:pt idx="63670">
                  <c:v>1.007080078125E-3</c:v>
                </c:pt>
                <c:pt idx="63671">
                  <c:v>1.007080078125E-3</c:v>
                </c:pt>
                <c:pt idx="63672">
                  <c:v>1.0068416595458984E-3</c:v>
                </c:pt>
                <c:pt idx="63673">
                  <c:v>1.007080078125E-3</c:v>
                </c:pt>
                <c:pt idx="63674">
                  <c:v>1.007080078125E-3</c:v>
                </c:pt>
                <c:pt idx="63675">
                  <c:v>1.0068416595458984E-3</c:v>
                </c:pt>
                <c:pt idx="63676">
                  <c:v>1.007080078125E-3</c:v>
                </c:pt>
                <c:pt idx="63677">
                  <c:v>1.0080337524414063E-3</c:v>
                </c:pt>
                <c:pt idx="63678">
                  <c:v>1.007080078125E-3</c:v>
                </c:pt>
                <c:pt idx="63679">
                  <c:v>1.0068416595458984E-3</c:v>
                </c:pt>
                <c:pt idx="63680">
                  <c:v>1.007080078125E-3</c:v>
                </c:pt>
                <c:pt idx="63681">
                  <c:v>1.007080078125E-3</c:v>
                </c:pt>
                <c:pt idx="63682">
                  <c:v>1.0068416595458984E-3</c:v>
                </c:pt>
                <c:pt idx="63683">
                  <c:v>1.007080078125E-3</c:v>
                </c:pt>
                <c:pt idx="63684">
                  <c:v>1.007080078125E-3</c:v>
                </c:pt>
                <c:pt idx="63685">
                  <c:v>1.0068416595458984E-3</c:v>
                </c:pt>
                <c:pt idx="63686">
                  <c:v>1.007080078125E-3</c:v>
                </c:pt>
                <c:pt idx="63687">
                  <c:v>1.0068416595458984E-3</c:v>
                </c:pt>
                <c:pt idx="63688">
                  <c:v>1.007080078125E-3</c:v>
                </c:pt>
                <c:pt idx="63689">
                  <c:v>1.0080337524414063E-3</c:v>
                </c:pt>
                <c:pt idx="63690">
                  <c:v>1.007080078125E-3</c:v>
                </c:pt>
                <c:pt idx="63691">
                  <c:v>1.0068416595458984E-3</c:v>
                </c:pt>
                <c:pt idx="63692">
                  <c:v>1.007080078125E-3</c:v>
                </c:pt>
                <c:pt idx="63693">
                  <c:v>1.007080078125E-3</c:v>
                </c:pt>
                <c:pt idx="63694">
                  <c:v>1.0068416595458984E-3</c:v>
                </c:pt>
                <c:pt idx="63695">
                  <c:v>1.007080078125E-3</c:v>
                </c:pt>
                <c:pt idx="63696">
                  <c:v>1.007080078125E-3</c:v>
                </c:pt>
                <c:pt idx="63697">
                  <c:v>1.0068416595458984E-3</c:v>
                </c:pt>
                <c:pt idx="63698">
                  <c:v>1.007080078125E-3</c:v>
                </c:pt>
                <c:pt idx="63699">
                  <c:v>1.007080078125E-3</c:v>
                </c:pt>
                <c:pt idx="63700">
                  <c:v>1.0068416595458984E-3</c:v>
                </c:pt>
                <c:pt idx="63701">
                  <c:v>1.007080078125E-3</c:v>
                </c:pt>
                <c:pt idx="63702">
                  <c:v>1.0080337524414063E-3</c:v>
                </c:pt>
                <c:pt idx="63703">
                  <c:v>1.007080078125E-3</c:v>
                </c:pt>
                <c:pt idx="63704">
                  <c:v>1.0068416595458984E-3</c:v>
                </c:pt>
                <c:pt idx="63705">
                  <c:v>1.007080078125E-3</c:v>
                </c:pt>
                <c:pt idx="63706">
                  <c:v>1.007080078125E-3</c:v>
                </c:pt>
                <c:pt idx="63707">
                  <c:v>1.0068416595458984E-3</c:v>
                </c:pt>
                <c:pt idx="63708">
                  <c:v>1.007080078125E-3</c:v>
                </c:pt>
                <c:pt idx="63709">
                  <c:v>1.0068416595458984E-3</c:v>
                </c:pt>
                <c:pt idx="63710">
                  <c:v>1.007080078125E-3</c:v>
                </c:pt>
                <c:pt idx="63711">
                  <c:v>1.007080078125E-3</c:v>
                </c:pt>
                <c:pt idx="63712">
                  <c:v>1.0068416595458984E-3</c:v>
                </c:pt>
                <c:pt idx="63713">
                  <c:v>1.007080078125E-3</c:v>
                </c:pt>
                <c:pt idx="63714">
                  <c:v>1.0080337524414063E-3</c:v>
                </c:pt>
                <c:pt idx="63715">
                  <c:v>1.007080078125E-3</c:v>
                </c:pt>
                <c:pt idx="63716">
                  <c:v>1.0068416595458984E-3</c:v>
                </c:pt>
                <c:pt idx="63717">
                  <c:v>1.007080078125E-3</c:v>
                </c:pt>
                <c:pt idx="63718">
                  <c:v>1.007080078125E-3</c:v>
                </c:pt>
                <c:pt idx="63719">
                  <c:v>1.0068416595458984E-3</c:v>
                </c:pt>
                <c:pt idx="63720">
                  <c:v>1.007080078125E-3</c:v>
                </c:pt>
                <c:pt idx="63721">
                  <c:v>1.007080078125E-3</c:v>
                </c:pt>
                <c:pt idx="63722">
                  <c:v>1.0068416595458984E-3</c:v>
                </c:pt>
                <c:pt idx="63723">
                  <c:v>1.007080078125E-3</c:v>
                </c:pt>
                <c:pt idx="63724">
                  <c:v>1.007080078125E-3</c:v>
                </c:pt>
                <c:pt idx="63725">
                  <c:v>1.0068416595458984E-3</c:v>
                </c:pt>
                <c:pt idx="63726">
                  <c:v>1.007080078125E-3</c:v>
                </c:pt>
                <c:pt idx="63727">
                  <c:v>1.0080337524414063E-3</c:v>
                </c:pt>
                <c:pt idx="63728">
                  <c:v>1.007080078125E-3</c:v>
                </c:pt>
                <c:pt idx="63729">
                  <c:v>1.0068416595458984E-3</c:v>
                </c:pt>
                <c:pt idx="63730">
                  <c:v>1.007080078125E-3</c:v>
                </c:pt>
                <c:pt idx="63731">
                  <c:v>1.0068416595458984E-3</c:v>
                </c:pt>
                <c:pt idx="63732">
                  <c:v>1.007080078125E-3</c:v>
                </c:pt>
                <c:pt idx="63733">
                  <c:v>1.007080078125E-3</c:v>
                </c:pt>
                <c:pt idx="63734">
                  <c:v>1.0068416595458984E-3</c:v>
                </c:pt>
                <c:pt idx="63735">
                  <c:v>1.007080078125E-3</c:v>
                </c:pt>
                <c:pt idx="63736">
                  <c:v>1.007080078125E-3</c:v>
                </c:pt>
                <c:pt idx="63737">
                  <c:v>1.0068416595458984E-3</c:v>
                </c:pt>
                <c:pt idx="63738">
                  <c:v>1.007080078125E-3</c:v>
                </c:pt>
                <c:pt idx="63739">
                  <c:v>1.0080337524414063E-3</c:v>
                </c:pt>
                <c:pt idx="63740">
                  <c:v>1.007080078125E-3</c:v>
                </c:pt>
                <c:pt idx="63741">
                  <c:v>1.0068416595458984E-3</c:v>
                </c:pt>
                <c:pt idx="63742">
                  <c:v>1.007080078125E-3</c:v>
                </c:pt>
                <c:pt idx="63743">
                  <c:v>1.007080078125E-3</c:v>
                </c:pt>
                <c:pt idx="63744">
                  <c:v>1.0068416595458984E-3</c:v>
                </c:pt>
                <c:pt idx="63745">
                  <c:v>1.007080078125E-3</c:v>
                </c:pt>
                <c:pt idx="63746">
                  <c:v>1.007080078125E-3</c:v>
                </c:pt>
                <c:pt idx="63747">
                  <c:v>1.0068416595458984E-3</c:v>
                </c:pt>
                <c:pt idx="63748">
                  <c:v>1.007080078125E-3</c:v>
                </c:pt>
                <c:pt idx="63749">
                  <c:v>1.007080078125E-3</c:v>
                </c:pt>
                <c:pt idx="63750">
                  <c:v>1.0068416595458984E-3</c:v>
                </c:pt>
                <c:pt idx="63751">
                  <c:v>1.007080078125E-3</c:v>
                </c:pt>
                <c:pt idx="63752">
                  <c:v>1.0080337524414063E-3</c:v>
                </c:pt>
                <c:pt idx="63753">
                  <c:v>1.0068416595458984E-3</c:v>
                </c:pt>
                <c:pt idx="63754">
                  <c:v>1.007080078125E-3</c:v>
                </c:pt>
                <c:pt idx="63755">
                  <c:v>1.007080078125E-3</c:v>
                </c:pt>
                <c:pt idx="63756">
                  <c:v>1.0068416595458984E-3</c:v>
                </c:pt>
                <c:pt idx="63757">
                  <c:v>1.007080078125E-3</c:v>
                </c:pt>
                <c:pt idx="63758">
                  <c:v>1.007080078125E-3</c:v>
                </c:pt>
                <c:pt idx="63759">
                  <c:v>1.0068416595458984E-3</c:v>
                </c:pt>
                <c:pt idx="63760">
                  <c:v>1.007080078125E-3</c:v>
                </c:pt>
                <c:pt idx="63761">
                  <c:v>1.007080078125E-3</c:v>
                </c:pt>
                <c:pt idx="63762">
                  <c:v>1.0068416595458984E-3</c:v>
                </c:pt>
                <c:pt idx="63763">
                  <c:v>1.007080078125E-3</c:v>
                </c:pt>
                <c:pt idx="63764">
                  <c:v>1.0080337524414063E-3</c:v>
                </c:pt>
                <c:pt idx="63765">
                  <c:v>1.007080078125E-3</c:v>
                </c:pt>
                <c:pt idx="63766">
                  <c:v>1.0068416595458984E-3</c:v>
                </c:pt>
                <c:pt idx="63767">
                  <c:v>1.007080078125E-3</c:v>
                </c:pt>
                <c:pt idx="63768">
                  <c:v>1.007080078125E-3</c:v>
                </c:pt>
                <c:pt idx="63769">
                  <c:v>1.0068416595458984E-3</c:v>
                </c:pt>
                <c:pt idx="63770">
                  <c:v>1.007080078125E-3</c:v>
                </c:pt>
                <c:pt idx="63771">
                  <c:v>1.007080078125E-3</c:v>
                </c:pt>
                <c:pt idx="63772">
                  <c:v>1.0068416595458984E-3</c:v>
                </c:pt>
                <c:pt idx="63773">
                  <c:v>1.007080078125E-3</c:v>
                </c:pt>
                <c:pt idx="63774">
                  <c:v>1.007080078125E-3</c:v>
                </c:pt>
                <c:pt idx="63775">
                  <c:v>1.0068416595458984E-3</c:v>
                </c:pt>
                <c:pt idx="63776">
                  <c:v>1.007080078125E-3</c:v>
                </c:pt>
                <c:pt idx="63777">
                  <c:v>1.0080337524414063E-3</c:v>
                </c:pt>
                <c:pt idx="63778">
                  <c:v>1.0068416595458984E-3</c:v>
                </c:pt>
                <c:pt idx="63779">
                  <c:v>1.007080078125E-3</c:v>
                </c:pt>
                <c:pt idx="63780">
                  <c:v>1.007080078125E-3</c:v>
                </c:pt>
                <c:pt idx="63781">
                  <c:v>1.0068416595458984E-3</c:v>
                </c:pt>
                <c:pt idx="63782">
                  <c:v>1.007080078125E-3</c:v>
                </c:pt>
                <c:pt idx="63783">
                  <c:v>1.007080078125E-3</c:v>
                </c:pt>
                <c:pt idx="63784">
                  <c:v>1.0068416595458984E-3</c:v>
                </c:pt>
                <c:pt idx="63785">
                  <c:v>1.007080078125E-3</c:v>
                </c:pt>
                <c:pt idx="63786">
                  <c:v>1.007080078125E-3</c:v>
                </c:pt>
                <c:pt idx="63787">
                  <c:v>1.0068416595458984E-3</c:v>
                </c:pt>
                <c:pt idx="63788">
                  <c:v>1.007080078125E-3</c:v>
                </c:pt>
                <c:pt idx="63789">
                  <c:v>1.0080337524414063E-3</c:v>
                </c:pt>
                <c:pt idx="63790">
                  <c:v>1.007080078125E-3</c:v>
                </c:pt>
                <c:pt idx="63791">
                  <c:v>1.0068416595458984E-3</c:v>
                </c:pt>
                <c:pt idx="63792">
                  <c:v>1.007080078125E-3</c:v>
                </c:pt>
                <c:pt idx="63793">
                  <c:v>1.007080078125E-3</c:v>
                </c:pt>
                <c:pt idx="63794">
                  <c:v>1.0068416595458984E-3</c:v>
                </c:pt>
                <c:pt idx="63795">
                  <c:v>1.007080078125E-3</c:v>
                </c:pt>
                <c:pt idx="63796">
                  <c:v>1.007080078125E-3</c:v>
                </c:pt>
                <c:pt idx="63797">
                  <c:v>1.0068416595458984E-3</c:v>
                </c:pt>
                <c:pt idx="63798">
                  <c:v>1.007080078125E-3</c:v>
                </c:pt>
                <c:pt idx="63799">
                  <c:v>1.007080078125E-3</c:v>
                </c:pt>
                <c:pt idx="63800">
                  <c:v>1.0068416595458984E-3</c:v>
                </c:pt>
                <c:pt idx="63801">
                  <c:v>1.007080078125E-3</c:v>
                </c:pt>
                <c:pt idx="63802">
                  <c:v>1.0080337524414063E-3</c:v>
                </c:pt>
                <c:pt idx="63803">
                  <c:v>1.0068416595458984E-3</c:v>
                </c:pt>
                <c:pt idx="63804">
                  <c:v>1.007080078125E-3</c:v>
                </c:pt>
                <c:pt idx="63805">
                  <c:v>1.007080078125E-3</c:v>
                </c:pt>
                <c:pt idx="63806">
                  <c:v>1.0068416595458984E-3</c:v>
                </c:pt>
                <c:pt idx="63807">
                  <c:v>1.007080078125E-3</c:v>
                </c:pt>
                <c:pt idx="63808">
                  <c:v>1.007080078125E-3</c:v>
                </c:pt>
                <c:pt idx="63809">
                  <c:v>1.0068416595458984E-3</c:v>
                </c:pt>
                <c:pt idx="63810">
                  <c:v>1.007080078125E-3</c:v>
                </c:pt>
                <c:pt idx="63811">
                  <c:v>1.007080078125E-3</c:v>
                </c:pt>
                <c:pt idx="63812">
                  <c:v>1.0068416595458984E-3</c:v>
                </c:pt>
                <c:pt idx="63813">
                  <c:v>1.007080078125E-3</c:v>
                </c:pt>
                <c:pt idx="63814">
                  <c:v>1.0080337524414063E-3</c:v>
                </c:pt>
                <c:pt idx="63815">
                  <c:v>1.007080078125E-3</c:v>
                </c:pt>
                <c:pt idx="63816">
                  <c:v>1.0068416595458984E-3</c:v>
                </c:pt>
                <c:pt idx="63817">
                  <c:v>1.007080078125E-3</c:v>
                </c:pt>
                <c:pt idx="63818">
                  <c:v>1.007080078125E-3</c:v>
                </c:pt>
                <c:pt idx="63819">
                  <c:v>1.0068416595458984E-3</c:v>
                </c:pt>
                <c:pt idx="63820">
                  <c:v>1.007080078125E-3</c:v>
                </c:pt>
                <c:pt idx="63821">
                  <c:v>1.007080078125E-3</c:v>
                </c:pt>
                <c:pt idx="63822">
                  <c:v>1.0068416595458984E-3</c:v>
                </c:pt>
                <c:pt idx="63823">
                  <c:v>1.007080078125E-3</c:v>
                </c:pt>
                <c:pt idx="63824">
                  <c:v>1.007080078125E-3</c:v>
                </c:pt>
                <c:pt idx="63825">
                  <c:v>1.0068416595458984E-3</c:v>
                </c:pt>
                <c:pt idx="63826">
                  <c:v>1.007080078125E-3</c:v>
                </c:pt>
                <c:pt idx="63827">
                  <c:v>1.0080337524414063E-3</c:v>
                </c:pt>
                <c:pt idx="63828">
                  <c:v>1.0068416595458984E-3</c:v>
                </c:pt>
                <c:pt idx="63829">
                  <c:v>1.007080078125E-3</c:v>
                </c:pt>
                <c:pt idx="63830">
                  <c:v>1.007080078125E-3</c:v>
                </c:pt>
                <c:pt idx="63831">
                  <c:v>1.0068416595458984E-3</c:v>
                </c:pt>
                <c:pt idx="63832">
                  <c:v>1.007080078125E-3</c:v>
                </c:pt>
                <c:pt idx="63833">
                  <c:v>1.007080078125E-3</c:v>
                </c:pt>
                <c:pt idx="63834">
                  <c:v>1.0068416595458984E-3</c:v>
                </c:pt>
                <c:pt idx="63835">
                  <c:v>1.007080078125E-3</c:v>
                </c:pt>
                <c:pt idx="63836">
                  <c:v>1.007080078125E-3</c:v>
                </c:pt>
                <c:pt idx="63837">
                  <c:v>1.0068416595458984E-3</c:v>
                </c:pt>
                <c:pt idx="63838">
                  <c:v>1.007080078125E-3</c:v>
                </c:pt>
                <c:pt idx="63839">
                  <c:v>1.0080337524414063E-3</c:v>
                </c:pt>
                <c:pt idx="63840">
                  <c:v>1.007080078125E-3</c:v>
                </c:pt>
                <c:pt idx="63841">
                  <c:v>1.0068416595458984E-3</c:v>
                </c:pt>
                <c:pt idx="63842">
                  <c:v>1.007080078125E-3</c:v>
                </c:pt>
                <c:pt idx="63843">
                  <c:v>1.007080078125E-3</c:v>
                </c:pt>
                <c:pt idx="63844">
                  <c:v>1.0068416595458984E-3</c:v>
                </c:pt>
                <c:pt idx="63845">
                  <c:v>1.007080078125E-3</c:v>
                </c:pt>
                <c:pt idx="63846">
                  <c:v>1.007080078125E-3</c:v>
                </c:pt>
                <c:pt idx="63847">
                  <c:v>1.0068416595458984E-3</c:v>
                </c:pt>
                <c:pt idx="63848">
                  <c:v>1.007080078125E-3</c:v>
                </c:pt>
                <c:pt idx="63849">
                  <c:v>1.007080078125E-3</c:v>
                </c:pt>
                <c:pt idx="63850">
                  <c:v>1.0068416595458984E-3</c:v>
                </c:pt>
                <c:pt idx="63851">
                  <c:v>1.007080078125E-3</c:v>
                </c:pt>
                <c:pt idx="63852">
                  <c:v>1.0080337524414063E-3</c:v>
                </c:pt>
                <c:pt idx="63853">
                  <c:v>1.0068416595458984E-3</c:v>
                </c:pt>
                <c:pt idx="63854">
                  <c:v>1.007080078125E-3</c:v>
                </c:pt>
                <c:pt idx="63855">
                  <c:v>1.007080078125E-3</c:v>
                </c:pt>
                <c:pt idx="63856">
                  <c:v>1.0068416595458984E-3</c:v>
                </c:pt>
                <c:pt idx="63857">
                  <c:v>1.007080078125E-3</c:v>
                </c:pt>
                <c:pt idx="63858">
                  <c:v>1.007080078125E-3</c:v>
                </c:pt>
                <c:pt idx="63859">
                  <c:v>1.0068416595458984E-3</c:v>
                </c:pt>
                <c:pt idx="63860">
                  <c:v>1.007080078125E-3</c:v>
                </c:pt>
                <c:pt idx="63861">
                  <c:v>1.007080078125E-3</c:v>
                </c:pt>
                <c:pt idx="63862">
                  <c:v>1.0068416595458984E-3</c:v>
                </c:pt>
                <c:pt idx="63863">
                  <c:v>1.007080078125E-3</c:v>
                </c:pt>
                <c:pt idx="63864">
                  <c:v>1.0080337524414063E-3</c:v>
                </c:pt>
                <c:pt idx="63865">
                  <c:v>1.007080078125E-3</c:v>
                </c:pt>
                <c:pt idx="63866">
                  <c:v>1.0068416595458984E-3</c:v>
                </c:pt>
                <c:pt idx="63867">
                  <c:v>1.007080078125E-3</c:v>
                </c:pt>
                <c:pt idx="63868">
                  <c:v>1.007080078125E-3</c:v>
                </c:pt>
                <c:pt idx="63869">
                  <c:v>1.0068416595458984E-3</c:v>
                </c:pt>
                <c:pt idx="63870">
                  <c:v>1.007080078125E-3</c:v>
                </c:pt>
                <c:pt idx="63871">
                  <c:v>1.007080078125E-3</c:v>
                </c:pt>
                <c:pt idx="63872">
                  <c:v>1.0068416595458984E-3</c:v>
                </c:pt>
                <c:pt idx="63873">
                  <c:v>1.007080078125E-3</c:v>
                </c:pt>
                <c:pt idx="63874">
                  <c:v>1.007080078125E-3</c:v>
                </c:pt>
                <c:pt idx="63875">
                  <c:v>1.0068416595458984E-3</c:v>
                </c:pt>
                <c:pt idx="63876">
                  <c:v>1.007080078125E-3</c:v>
                </c:pt>
                <c:pt idx="63877">
                  <c:v>1.0080337524414063E-3</c:v>
                </c:pt>
                <c:pt idx="63878">
                  <c:v>1.0068416595458984E-3</c:v>
                </c:pt>
                <c:pt idx="63879">
                  <c:v>1.007080078125E-3</c:v>
                </c:pt>
                <c:pt idx="63880">
                  <c:v>1.007080078125E-3</c:v>
                </c:pt>
                <c:pt idx="63881">
                  <c:v>1.0068416595458984E-3</c:v>
                </c:pt>
                <c:pt idx="63882">
                  <c:v>1.007080078125E-3</c:v>
                </c:pt>
                <c:pt idx="63883">
                  <c:v>1.007080078125E-3</c:v>
                </c:pt>
                <c:pt idx="63884">
                  <c:v>1.0068416595458984E-3</c:v>
                </c:pt>
                <c:pt idx="63885">
                  <c:v>1.007080078125E-3</c:v>
                </c:pt>
                <c:pt idx="63886">
                  <c:v>1.007080078125E-3</c:v>
                </c:pt>
                <c:pt idx="63887">
                  <c:v>1.0068416595458984E-3</c:v>
                </c:pt>
                <c:pt idx="63888">
                  <c:v>1.007080078125E-3</c:v>
                </c:pt>
                <c:pt idx="63889">
                  <c:v>1.0080337524414063E-3</c:v>
                </c:pt>
                <c:pt idx="63890">
                  <c:v>1.007080078125E-3</c:v>
                </c:pt>
                <c:pt idx="63891">
                  <c:v>1.0068416595458984E-3</c:v>
                </c:pt>
                <c:pt idx="63892">
                  <c:v>1.007080078125E-3</c:v>
                </c:pt>
                <c:pt idx="63893">
                  <c:v>1.007080078125E-3</c:v>
                </c:pt>
                <c:pt idx="63894">
                  <c:v>1.0068416595458984E-3</c:v>
                </c:pt>
                <c:pt idx="63895">
                  <c:v>1.007080078125E-3</c:v>
                </c:pt>
                <c:pt idx="63896">
                  <c:v>1.007080078125E-3</c:v>
                </c:pt>
                <c:pt idx="63897">
                  <c:v>1.0068416595458984E-3</c:v>
                </c:pt>
                <c:pt idx="63898">
                  <c:v>1.007080078125E-3</c:v>
                </c:pt>
                <c:pt idx="63899">
                  <c:v>1.007080078125E-3</c:v>
                </c:pt>
                <c:pt idx="63900">
                  <c:v>1.0068416595458984E-3</c:v>
                </c:pt>
                <c:pt idx="63901">
                  <c:v>1.007080078125E-3</c:v>
                </c:pt>
                <c:pt idx="63902">
                  <c:v>1.0080337524414063E-3</c:v>
                </c:pt>
                <c:pt idx="63903">
                  <c:v>1.0068416595458984E-3</c:v>
                </c:pt>
                <c:pt idx="63904">
                  <c:v>1.007080078125E-3</c:v>
                </c:pt>
                <c:pt idx="63905">
                  <c:v>1.007080078125E-3</c:v>
                </c:pt>
                <c:pt idx="63906">
                  <c:v>1.0068416595458984E-3</c:v>
                </c:pt>
                <c:pt idx="63907">
                  <c:v>1.007080078125E-3</c:v>
                </c:pt>
                <c:pt idx="63908">
                  <c:v>1.007080078125E-3</c:v>
                </c:pt>
                <c:pt idx="63909">
                  <c:v>1.0068416595458984E-3</c:v>
                </c:pt>
                <c:pt idx="63910">
                  <c:v>1.007080078125E-3</c:v>
                </c:pt>
                <c:pt idx="63911">
                  <c:v>1.007080078125E-3</c:v>
                </c:pt>
                <c:pt idx="63912">
                  <c:v>1.0068416595458984E-3</c:v>
                </c:pt>
                <c:pt idx="63913">
                  <c:v>1.007080078125E-3</c:v>
                </c:pt>
                <c:pt idx="63914">
                  <c:v>1.0080337524414063E-3</c:v>
                </c:pt>
                <c:pt idx="63915">
                  <c:v>1.007080078125E-3</c:v>
                </c:pt>
                <c:pt idx="63916">
                  <c:v>1.0068416595458984E-3</c:v>
                </c:pt>
                <c:pt idx="63917">
                  <c:v>1.007080078125E-3</c:v>
                </c:pt>
                <c:pt idx="63918">
                  <c:v>1.007080078125E-3</c:v>
                </c:pt>
                <c:pt idx="63919">
                  <c:v>1.0068416595458984E-3</c:v>
                </c:pt>
                <c:pt idx="63920">
                  <c:v>1.007080078125E-3</c:v>
                </c:pt>
                <c:pt idx="63921">
                  <c:v>1.007080078125E-3</c:v>
                </c:pt>
                <c:pt idx="63922">
                  <c:v>1.0068416595458984E-3</c:v>
                </c:pt>
                <c:pt idx="63923">
                  <c:v>1.007080078125E-3</c:v>
                </c:pt>
                <c:pt idx="63924">
                  <c:v>1.007080078125E-3</c:v>
                </c:pt>
                <c:pt idx="63925">
                  <c:v>1.0068416595458984E-3</c:v>
                </c:pt>
                <c:pt idx="63926">
                  <c:v>1.007080078125E-3</c:v>
                </c:pt>
                <c:pt idx="63927">
                  <c:v>1.0080337524414063E-3</c:v>
                </c:pt>
                <c:pt idx="63928">
                  <c:v>1.0068416595458984E-3</c:v>
                </c:pt>
                <c:pt idx="63929">
                  <c:v>1.007080078125E-3</c:v>
                </c:pt>
                <c:pt idx="63930">
                  <c:v>1.007080078125E-3</c:v>
                </c:pt>
                <c:pt idx="63931">
                  <c:v>1.0068416595458984E-3</c:v>
                </c:pt>
                <c:pt idx="63932">
                  <c:v>1.007080078125E-3</c:v>
                </c:pt>
                <c:pt idx="63933">
                  <c:v>1.007080078125E-3</c:v>
                </c:pt>
                <c:pt idx="63934">
                  <c:v>1.0068416595458984E-3</c:v>
                </c:pt>
                <c:pt idx="63935">
                  <c:v>1.007080078125E-3</c:v>
                </c:pt>
                <c:pt idx="63936">
                  <c:v>1.007080078125E-3</c:v>
                </c:pt>
                <c:pt idx="63937">
                  <c:v>1.0068416595458984E-3</c:v>
                </c:pt>
                <c:pt idx="63938">
                  <c:v>1.007080078125E-3</c:v>
                </c:pt>
                <c:pt idx="63939">
                  <c:v>1.0080337524414063E-3</c:v>
                </c:pt>
                <c:pt idx="63940">
                  <c:v>1.007080078125E-3</c:v>
                </c:pt>
                <c:pt idx="63941">
                  <c:v>1.0068416595458984E-3</c:v>
                </c:pt>
                <c:pt idx="63942">
                  <c:v>1.007080078125E-3</c:v>
                </c:pt>
                <c:pt idx="63943">
                  <c:v>1.007080078125E-3</c:v>
                </c:pt>
                <c:pt idx="63944">
                  <c:v>1.0068416595458984E-3</c:v>
                </c:pt>
                <c:pt idx="63945">
                  <c:v>1.007080078125E-3</c:v>
                </c:pt>
                <c:pt idx="63946">
                  <c:v>4.0280818939208984E-3</c:v>
                </c:pt>
                <c:pt idx="63947">
                  <c:v>1.0068416595458984E-3</c:v>
                </c:pt>
                <c:pt idx="63948">
                  <c:v>1.007080078125E-3</c:v>
                </c:pt>
                <c:pt idx="63949">
                  <c:v>1.0080337524414063E-3</c:v>
                </c:pt>
                <c:pt idx="63950">
                  <c:v>1.0068416595458984E-3</c:v>
                </c:pt>
                <c:pt idx="63951">
                  <c:v>1.007080078125E-3</c:v>
                </c:pt>
                <c:pt idx="63952">
                  <c:v>1.007080078125E-3</c:v>
                </c:pt>
                <c:pt idx="63953">
                  <c:v>1.0068416595458984E-3</c:v>
                </c:pt>
                <c:pt idx="63954">
                  <c:v>1.007080078125E-3</c:v>
                </c:pt>
                <c:pt idx="63955">
                  <c:v>1.007080078125E-3</c:v>
                </c:pt>
                <c:pt idx="63956">
                  <c:v>1.0068416595458984E-3</c:v>
                </c:pt>
                <c:pt idx="63957">
                  <c:v>1.007080078125E-3</c:v>
                </c:pt>
                <c:pt idx="63958">
                  <c:v>1.007080078125E-3</c:v>
                </c:pt>
                <c:pt idx="63959">
                  <c:v>1.0068416595458984E-3</c:v>
                </c:pt>
                <c:pt idx="63960">
                  <c:v>1.007080078125E-3</c:v>
                </c:pt>
                <c:pt idx="63961">
                  <c:v>1.0080337524414063E-3</c:v>
                </c:pt>
                <c:pt idx="63962">
                  <c:v>1.007080078125E-3</c:v>
                </c:pt>
                <c:pt idx="63963">
                  <c:v>1.0068416595458984E-3</c:v>
                </c:pt>
                <c:pt idx="63964">
                  <c:v>1.007080078125E-3</c:v>
                </c:pt>
                <c:pt idx="63965">
                  <c:v>1.007080078125E-3</c:v>
                </c:pt>
                <c:pt idx="63966">
                  <c:v>1.0068416595458984E-3</c:v>
                </c:pt>
                <c:pt idx="63967">
                  <c:v>1.007080078125E-3</c:v>
                </c:pt>
                <c:pt idx="63968">
                  <c:v>1.007080078125E-3</c:v>
                </c:pt>
                <c:pt idx="63969">
                  <c:v>1.0068416595458984E-3</c:v>
                </c:pt>
                <c:pt idx="63970">
                  <c:v>1.007080078125E-3</c:v>
                </c:pt>
                <c:pt idx="63971">
                  <c:v>1.007080078125E-3</c:v>
                </c:pt>
                <c:pt idx="63972">
                  <c:v>1.0068416595458984E-3</c:v>
                </c:pt>
                <c:pt idx="63973">
                  <c:v>1.0080337524414063E-3</c:v>
                </c:pt>
                <c:pt idx="63974">
                  <c:v>1.007080078125E-3</c:v>
                </c:pt>
                <c:pt idx="63975">
                  <c:v>1.0068416595458984E-3</c:v>
                </c:pt>
                <c:pt idx="63976">
                  <c:v>1.007080078125E-3</c:v>
                </c:pt>
                <c:pt idx="63977">
                  <c:v>1.007080078125E-3</c:v>
                </c:pt>
                <c:pt idx="63978">
                  <c:v>1.0068416595458984E-3</c:v>
                </c:pt>
                <c:pt idx="63979">
                  <c:v>1.007080078125E-3</c:v>
                </c:pt>
                <c:pt idx="63980">
                  <c:v>1.007080078125E-3</c:v>
                </c:pt>
                <c:pt idx="63981">
                  <c:v>1.0068416595458984E-3</c:v>
                </c:pt>
                <c:pt idx="63982">
                  <c:v>1.007080078125E-3</c:v>
                </c:pt>
                <c:pt idx="63983">
                  <c:v>1.007080078125E-3</c:v>
                </c:pt>
                <c:pt idx="63984">
                  <c:v>1.0068416595458984E-3</c:v>
                </c:pt>
                <c:pt idx="63985">
                  <c:v>1.007080078125E-3</c:v>
                </c:pt>
                <c:pt idx="63986">
                  <c:v>1.0080337524414063E-3</c:v>
                </c:pt>
                <c:pt idx="63987">
                  <c:v>1.007080078125E-3</c:v>
                </c:pt>
                <c:pt idx="63988">
                  <c:v>1.0068416595458984E-3</c:v>
                </c:pt>
                <c:pt idx="63989">
                  <c:v>1.007080078125E-3</c:v>
                </c:pt>
                <c:pt idx="63990">
                  <c:v>1.007080078125E-3</c:v>
                </c:pt>
                <c:pt idx="63991">
                  <c:v>1.0068416595458984E-3</c:v>
                </c:pt>
                <c:pt idx="63992">
                  <c:v>1.007080078125E-3</c:v>
                </c:pt>
                <c:pt idx="63993">
                  <c:v>1.007080078125E-3</c:v>
                </c:pt>
                <c:pt idx="63994">
                  <c:v>1.0068416595458984E-3</c:v>
                </c:pt>
                <c:pt idx="63995">
                  <c:v>1.007080078125E-3</c:v>
                </c:pt>
                <c:pt idx="63996">
                  <c:v>1.007080078125E-3</c:v>
                </c:pt>
                <c:pt idx="63997">
                  <c:v>1.0068416595458984E-3</c:v>
                </c:pt>
                <c:pt idx="63998">
                  <c:v>1.0080337524414063E-3</c:v>
                </c:pt>
                <c:pt idx="63999">
                  <c:v>1.007080078125E-3</c:v>
                </c:pt>
                <c:pt idx="64000">
                  <c:v>1.0068416595458984E-3</c:v>
                </c:pt>
                <c:pt idx="64001">
                  <c:v>1.007080078125E-3</c:v>
                </c:pt>
                <c:pt idx="64002">
                  <c:v>1.007080078125E-3</c:v>
                </c:pt>
                <c:pt idx="64003">
                  <c:v>1.0068416595458984E-3</c:v>
                </c:pt>
                <c:pt idx="64004">
                  <c:v>1.007080078125E-3</c:v>
                </c:pt>
                <c:pt idx="64005">
                  <c:v>1.007080078125E-3</c:v>
                </c:pt>
                <c:pt idx="64006">
                  <c:v>1.0068416595458984E-3</c:v>
                </c:pt>
                <c:pt idx="64007">
                  <c:v>1.007080078125E-3</c:v>
                </c:pt>
                <c:pt idx="64008">
                  <c:v>1.007080078125E-3</c:v>
                </c:pt>
                <c:pt idx="64009">
                  <c:v>1.0068416595458984E-3</c:v>
                </c:pt>
                <c:pt idx="64010">
                  <c:v>1.007080078125E-3</c:v>
                </c:pt>
                <c:pt idx="64011">
                  <c:v>1.0080337524414063E-3</c:v>
                </c:pt>
                <c:pt idx="64012">
                  <c:v>1.007080078125E-3</c:v>
                </c:pt>
                <c:pt idx="64013">
                  <c:v>1.0068416595458984E-3</c:v>
                </c:pt>
                <c:pt idx="64014">
                  <c:v>1.007080078125E-3</c:v>
                </c:pt>
                <c:pt idx="64015">
                  <c:v>1.007080078125E-3</c:v>
                </c:pt>
                <c:pt idx="64016">
                  <c:v>1.0068416595458984E-3</c:v>
                </c:pt>
                <c:pt idx="64017">
                  <c:v>1.007080078125E-3</c:v>
                </c:pt>
                <c:pt idx="64018">
                  <c:v>1.007080078125E-3</c:v>
                </c:pt>
                <c:pt idx="64019">
                  <c:v>1.0068416595458984E-3</c:v>
                </c:pt>
                <c:pt idx="64020">
                  <c:v>1.007080078125E-3</c:v>
                </c:pt>
                <c:pt idx="64021">
                  <c:v>1.007080078125E-3</c:v>
                </c:pt>
                <c:pt idx="64022">
                  <c:v>1.0068416595458984E-3</c:v>
                </c:pt>
                <c:pt idx="64023">
                  <c:v>1.0080337524414063E-3</c:v>
                </c:pt>
                <c:pt idx="64024">
                  <c:v>1.007080078125E-3</c:v>
                </c:pt>
                <c:pt idx="64025">
                  <c:v>1.0068416595458984E-3</c:v>
                </c:pt>
                <c:pt idx="64026">
                  <c:v>1.007080078125E-3</c:v>
                </c:pt>
                <c:pt idx="64027">
                  <c:v>1.007080078125E-3</c:v>
                </c:pt>
                <c:pt idx="64028">
                  <c:v>1.0068416595458984E-3</c:v>
                </c:pt>
                <c:pt idx="64029">
                  <c:v>1.007080078125E-3</c:v>
                </c:pt>
                <c:pt idx="64030">
                  <c:v>1.007080078125E-3</c:v>
                </c:pt>
                <c:pt idx="64031">
                  <c:v>1.0068416595458984E-3</c:v>
                </c:pt>
                <c:pt idx="64032">
                  <c:v>1.007080078125E-3</c:v>
                </c:pt>
                <c:pt idx="64033">
                  <c:v>1.007080078125E-3</c:v>
                </c:pt>
                <c:pt idx="64034">
                  <c:v>1.0068416595458984E-3</c:v>
                </c:pt>
                <c:pt idx="64035">
                  <c:v>1.007080078125E-3</c:v>
                </c:pt>
                <c:pt idx="64036">
                  <c:v>1.0080337524414063E-3</c:v>
                </c:pt>
                <c:pt idx="64037">
                  <c:v>1.007080078125E-3</c:v>
                </c:pt>
                <c:pt idx="64038">
                  <c:v>1.0068416595458984E-3</c:v>
                </c:pt>
                <c:pt idx="64039">
                  <c:v>1.007080078125E-3</c:v>
                </c:pt>
                <c:pt idx="64040">
                  <c:v>1.007080078125E-3</c:v>
                </c:pt>
                <c:pt idx="64041">
                  <c:v>1.0068416595458984E-3</c:v>
                </c:pt>
                <c:pt idx="64042">
                  <c:v>1.007080078125E-3</c:v>
                </c:pt>
                <c:pt idx="64043">
                  <c:v>1.007080078125E-3</c:v>
                </c:pt>
                <c:pt idx="64044">
                  <c:v>1.0068416595458984E-3</c:v>
                </c:pt>
                <c:pt idx="64045">
                  <c:v>1.007080078125E-3</c:v>
                </c:pt>
                <c:pt idx="64046">
                  <c:v>1.007080078125E-3</c:v>
                </c:pt>
                <c:pt idx="64047">
                  <c:v>1.0068416595458984E-3</c:v>
                </c:pt>
                <c:pt idx="64048">
                  <c:v>1.0080337524414063E-3</c:v>
                </c:pt>
                <c:pt idx="64049">
                  <c:v>1.007080078125E-3</c:v>
                </c:pt>
                <c:pt idx="64050">
                  <c:v>1.0068416595458984E-3</c:v>
                </c:pt>
                <c:pt idx="64051">
                  <c:v>1.007080078125E-3</c:v>
                </c:pt>
                <c:pt idx="64052">
                  <c:v>1.007080078125E-3</c:v>
                </c:pt>
                <c:pt idx="64053">
                  <c:v>1.0068416595458984E-3</c:v>
                </c:pt>
                <c:pt idx="64054">
                  <c:v>1.007080078125E-3</c:v>
                </c:pt>
                <c:pt idx="64055">
                  <c:v>1.007080078125E-3</c:v>
                </c:pt>
                <c:pt idx="64056">
                  <c:v>1.0068416595458984E-3</c:v>
                </c:pt>
                <c:pt idx="64057">
                  <c:v>1.007080078125E-3</c:v>
                </c:pt>
                <c:pt idx="64058">
                  <c:v>1.007080078125E-3</c:v>
                </c:pt>
                <c:pt idx="64059">
                  <c:v>1.0068416595458984E-3</c:v>
                </c:pt>
                <c:pt idx="64060">
                  <c:v>1.007080078125E-3</c:v>
                </c:pt>
                <c:pt idx="64061">
                  <c:v>1.0080337524414063E-3</c:v>
                </c:pt>
                <c:pt idx="64062">
                  <c:v>1.007080078125E-3</c:v>
                </c:pt>
                <c:pt idx="64063">
                  <c:v>1.0068416595458984E-3</c:v>
                </c:pt>
                <c:pt idx="64064">
                  <c:v>1.007080078125E-3</c:v>
                </c:pt>
                <c:pt idx="64065">
                  <c:v>1.007080078125E-3</c:v>
                </c:pt>
                <c:pt idx="64066">
                  <c:v>1.0068416595458984E-3</c:v>
                </c:pt>
                <c:pt idx="64067">
                  <c:v>1.007080078125E-3</c:v>
                </c:pt>
                <c:pt idx="64068">
                  <c:v>1.007080078125E-3</c:v>
                </c:pt>
                <c:pt idx="64069">
                  <c:v>1.0068416595458984E-3</c:v>
                </c:pt>
                <c:pt idx="64070">
                  <c:v>1.007080078125E-3</c:v>
                </c:pt>
                <c:pt idx="64071">
                  <c:v>1.007080078125E-3</c:v>
                </c:pt>
                <c:pt idx="64072">
                  <c:v>1.0068416595458984E-3</c:v>
                </c:pt>
                <c:pt idx="64073">
                  <c:v>1.0080337524414063E-3</c:v>
                </c:pt>
                <c:pt idx="64074">
                  <c:v>2.0139217376708984E-3</c:v>
                </c:pt>
                <c:pt idx="64075">
                  <c:v>1.007080078125E-3</c:v>
                </c:pt>
                <c:pt idx="64076">
                  <c:v>1.007080078125E-3</c:v>
                </c:pt>
                <c:pt idx="64077">
                  <c:v>1.0068416595458984E-3</c:v>
                </c:pt>
                <c:pt idx="64078">
                  <c:v>1.007080078125E-3</c:v>
                </c:pt>
                <c:pt idx="64079">
                  <c:v>1.007080078125E-3</c:v>
                </c:pt>
                <c:pt idx="64080">
                  <c:v>1.0068416595458984E-3</c:v>
                </c:pt>
                <c:pt idx="64081">
                  <c:v>1.007080078125E-3</c:v>
                </c:pt>
                <c:pt idx="64082">
                  <c:v>1.007080078125E-3</c:v>
                </c:pt>
                <c:pt idx="64083">
                  <c:v>1.0068416595458984E-3</c:v>
                </c:pt>
                <c:pt idx="64084">
                  <c:v>1.007080078125E-3</c:v>
                </c:pt>
                <c:pt idx="64085">
                  <c:v>1.0080337524414063E-3</c:v>
                </c:pt>
                <c:pt idx="64086">
                  <c:v>1.007080078125E-3</c:v>
                </c:pt>
                <c:pt idx="64087">
                  <c:v>1.0068416595458984E-3</c:v>
                </c:pt>
                <c:pt idx="64088">
                  <c:v>1.007080078125E-3</c:v>
                </c:pt>
                <c:pt idx="64089">
                  <c:v>1.007080078125E-3</c:v>
                </c:pt>
                <c:pt idx="64090">
                  <c:v>1.0068416595458984E-3</c:v>
                </c:pt>
                <c:pt idx="64091">
                  <c:v>1.007080078125E-3</c:v>
                </c:pt>
                <c:pt idx="64092">
                  <c:v>1.007080078125E-3</c:v>
                </c:pt>
                <c:pt idx="64093">
                  <c:v>1.0068416595458984E-3</c:v>
                </c:pt>
                <c:pt idx="64094">
                  <c:v>1.007080078125E-3</c:v>
                </c:pt>
                <c:pt idx="64095">
                  <c:v>1.007080078125E-3</c:v>
                </c:pt>
                <c:pt idx="64096">
                  <c:v>1.0068416595458984E-3</c:v>
                </c:pt>
                <c:pt idx="64097">
                  <c:v>1.0080337524414063E-3</c:v>
                </c:pt>
                <c:pt idx="64098">
                  <c:v>1.007080078125E-3</c:v>
                </c:pt>
                <c:pt idx="64099">
                  <c:v>1.0068416595458984E-3</c:v>
                </c:pt>
                <c:pt idx="64100">
                  <c:v>1.007080078125E-3</c:v>
                </c:pt>
                <c:pt idx="64101">
                  <c:v>1.007080078125E-3</c:v>
                </c:pt>
                <c:pt idx="64102">
                  <c:v>1.0068416595458984E-3</c:v>
                </c:pt>
                <c:pt idx="64103">
                  <c:v>1.007080078125E-3</c:v>
                </c:pt>
                <c:pt idx="64104">
                  <c:v>1.007080078125E-3</c:v>
                </c:pt>
                <c:pt idx="64105">
                  <c:v>1.0068416595458984E-3</c:v>
                </c:pt>
                <c:pt idx="64106">
                  <c:v>1.007080078125E-3</c:v>
                </c:pt>
                <c:pt idx="64107">
                  <c:v>1.007080078125E-3</c:v>
                </c:pt>
                <c:pt idx="64108">
                  <c:v>1.0068416595458984E-3</c:v>
                </c:pt>
                <c:pt idx="64109">
                  <c:v>1.007080078125E-3</c:v>
                </c:pt>
                <c:pt idx="64110">
                  <c:v>1.0080337524414063E-3</c:v>
                </c:pt>
                <c:pt idx="64111">
                  <c:v>1.007080078125E-3</c:v>
                </c:pt>
                <c:pt idx="64112">
                  <c:v>1.0068416595458984E-3</c:v>
                </c:pt>
                <c:pt idx="64113">
                  <c:v>1.007080078125E-3</c:v>
                </c:pt>
                <c:pt idx="64114">
                  <c:v>1.007080078125E-3</c:v>
                </c:pt>
                <c:pt idx="64115">
                  <c:v>1.0068416595458984E-3</c:v>
                </c:pt>
                <c:pt idx="64116">
                  <c:v>1.007080078125E-3</c:v>
                </c:pt>
                <c:pt idx="64117">
                  <c:v>1.007080078125E-3</c:v>
                </c:pt>
                <c:pt idx="64118">
                  <c:v>1.0068416595458984E-3</c:v>
                </c:pt>
                <c:pt idx="64119">
                  <c:v>1.007080078125E-3</c:v>
                </c:pt>
                <c:pt idx="64120">
                  <c:v>1.007080078125E-3</c:v>
                </c:pt>
                <c:pt idx="64121">
                  <c:v>1.0068416595458984E-3</c:v>
                </c:pt>
                <c:pt idx="64122">
                  <c:v>1.0080337524414063E-3</c:v>
                </c:pt>
                <c:pt idx="64123">
                  <c:v>1.007080078125E-3</c:v>
                </c:pt>
                <c:pt idx="64124">
                  <c:v>1.0068416595458984E-3</c:v>
                </c:pt>
                <c:pt idx="64125">
                  <c:v>1.007080078125E-3</c:v>
                </c:pt>
                <c:pt idx="64126">
                  <c:v>1.007080078125E-3</c:v>
                </c:pt>
                <c:pt idx="64127">
                  <c:v>1.0068416595458984E-3</c:v>
                </c:pt>
                <c:pt idx="64128">
                  <c:v>1.007080078125E-3</c:v>
                </c:pt>
                <c:pt idx="64129">
                  <c:v>1.007080078125E-3</c:v>
                </c:pt>
                <c:pt idx="64130">
                  <c:v>1.0068416595458984E-3</c:v>
                </c:pt>
                <c:pt idx="64131">
                  <c:v>1.007080078125E-3</c:v>
                </c:pt>
                <c:pt idx="64132">
                  <c:v>1.007080078125E-3</c:v>
                </c:pt>
                <c:pt idx="64133">
                  <c:v>1.0068416595458984E-3</c:v>
                </c:pt>
                <c:pt idx="64134">
                  <c:v>1.007080078125E-3</c:v>
                </c:pt>
                <c:pt idx="64135">
                  <c:v>1.0080337524414063E-3</c:v>
                </c:pt>
                <c:pt idx="64136">
                  <c:v>1.007080078125E-3</c:v>
                </c:pt>
                <c:pt idx="64137">
                  <c:v>1.0068416595458984E-3</c:v>
                </c:pt>
                <c:pt idx="64138">
                  <c:v>1.007080078125E-3</c:v>
                </c:pt>
                <c:pt idx="64139">
                  <c:v>1.007080078125E-3</c:v>
                </c:pt>
                <c:pt idx="64140">
                  <c:v>1.0068416595458984E-3</c:v>
                </c:pt>
                <c:pt idx="64141">
                  <c:v>1.007080078125E-3</c:v>
                </c:pt>
                <c:pt idx="64142">
                  <c:v>1.007080078125E-3</c:v>
                </c:pt>
                <c:pt idx="64143">
                  <c:v>1.0068416595458984E-3</c:v>
                </c:pt>
                <c:pt idx="64144">
                  <c:v>1.007080078125E-3</c:v>
                </c:pt>
                <c:pt idx="64145">
                  <c:v>1.007080078125E-3</c:v>
                </c:pt>
                <c:pt idx="64146">
                  <c:v>1.0068416595458984E-3</c:v>
                </c:pt>
                <c:pt idx="64147">
                  <c:v>1.0080337524414063E-3</c:v>
                </c:pt>
                <c:pt idx="64148">
                  <c:v>1.007080078125E-3</c:v>
                </c:pt>
                <c:pt idx="64149">
                  <c:v>1.0068416595458984E-3</c:v>
                </c:pt>
                <c:pt idx="64150">
                  <c:v>1.007080078125E-3</c:v>
                </c:pt>
                <c:pt idx="64151">
                  <c:v>1.007080078125E-3</c:v>
                </c:pt>
                <c:pt idx="64152">
                  <c:v>1.0068416595458984E-3</c:v>
                </c:pt>
                <c:pt idx="64153">
                  <c:v>1.007080078125E-3</c:v>
                </c:pt>
                <c:pt idx="64154">
                  <c:v>1.007080078125E-3</c:v>
                </c:pt>
                <c:pt idx="64155">
                  <c:v>1.0068416595458984E-3</c:v>
                </c:pt>
                <c:pt idx="64156">
                  <c:v>1.007080078125E-3</c:v>
                </c:pt>
                <c:pt idx="64157">
                  <c:v>1.007080078125E-3</c:v>
                </c:pt>
                <c:pt idx="64158">
                  <c:v>1.0068416595458984E-3</c:v>
                </c:pt>
                <c:pt idx="64159">
                  <c:v>1.007080078125E-3</c:v>
                </c:pt>
                <c:pt idx="64160">
                  <c:v>1.0080337524414063E-3</c:v>
                </c:pt>
                <c:pt idx="64161">
                  <c:v>1.007080078125E-3</c:v>
                </c:pt>
                <c:pt idx="64162">
                  <c:v>1.0068416595458984E-3</c:v>
                </c:pt>
                <c:pt idx="64163">
                  <c:v>1.007080078125E-3</c:v>
                </c:pt>
                <c:pt idx="64164">
                  <c:v>1.007080078125E-3</c:v>
                </c:pt>
                <c:pt idx="64165">
                  <c:v>1.0068416595458984E-3</c:v>
                </c:pt>
                <c:pt idx="64166">
                  <c:v>1.007080078125E-3</c:v>
                </c:pt>
                <c:pt idx="64167">
                  <c:v>1.007080078125E-3</c:v>
                </c:pt>
                <c:pt idx="64168">
                  <c:v>1.0068416595458984E-3</c:v>
                </c:pt>
                <c:pt idx="64169">
                  <c:v>1.007080078125E-3</c:v>
                </c:pt>
                <c:pt idx="64170">
                  <c:v>1.007080078125E-3</c:v>
                </c:pt>
                <c:pt idx="64171">
                  <c:v>1.0068416595458984E-3</c:v>
                </c:pt>
                <c:pt idx="64172">
                  <c:v>1.0080337524414063E-3</c:v>
                </c:pt>
                <c:pt idx="64173">
                  <c:v>1.007080078125E-3</c:v>
                </c:pt>
                <c:pt idx="64174">
                  <c:v>1.0068416595458984E-3</c:v>
                </c:pt>
                <c:pt idx="64175">
                  <c:v>1.007080078125E-3</c:v>
                </c:pt>
                <c:pt idx="64176">
                  <c:v>1.007080078125E-3</c:v>
                </c:pt>
                <c:pt idx="64177">
                  <c:v>1.0068416595458984E-3</c:v>
                </c:pt>
                <c:pt idx="64178">
                  <c:v>1.007080078125E-3</c:v>
                </c:pt>
                <c:pt idx="64179">
                  <c:v>1.007080078125E-3</c:v>
                </c:pt>
                <c:pt idx="64180">
                  <c:v>2.0139217376708984E-3</c:v>
                </c:pt>
                <c:pt idx="64181">
                  <c:v>1.007080078125E-3</c:v>
                </c:pt>
                <c:pt idx="64182">
                  <c:v>1.0068416595458984E-3</c:v>
                </c:pt>
                <c:pt idx="64183">
                  <c:v>1.007080078125E-3</c:v>
                </c:pt>
                <c:pt idx="64184">
                  <c:v>1.0080337524414063E-3</c:v>
                </c:pt>
                <c:pt idx="64185">
                  <c:v>1.007080078125E-3</c:v>
                </c:pt>
                <c:pt idx="64186">
                  <c:v>1.0068416595458984E-3</c:v>
                </c:pt>
                <c:pt idx="64187">
                  <c:v>1.007080078125E-3</c:v>
                </c:pt>
                <c:pt idx="64188">
                  <c:v>1.007080078125E-3</c:v>
                </c:pt>
                <c:pt idx="64189">
                  <c:v>1.0068416595458984E-3</c:v>
                </c:pt>
                <c:pt idx="64190">
                  <c:v>1.007080078125E-3</c:v>
                </c:pt>
                <c:pt idx="64191">
                  <c:v>1.007080078125E-3</c:v>
                </c:pt>
                <c:pt idx="64192">
                  <c:v>1.0068416595458984E-3</c:v>
                </c:pt>
                <c:pt idx="64193">
                  <c:v>1.007080078125E-3</c:v>
                </c:pt>
                <c:pt idx="64194">
                  <c:v>1.0068416595458984E-3</c:v>
                </c:pt>
                <c:pt idx="64195">
                  <c:v>1.007080078125E-3</c:v>
                </c:pt>
                <c:pt idx="64196">
                  <c:v>1.0080337524414063E-3</c:v>
                </c:pt>
                <c:pt idx="64197">
                  <c:v>1.007080078125E-3</c:v>
                </c:pt>
                <c:pt idx="64198">
                  <c:v>1.0068416595458984E-3</c:v>
                </c:pt>
                <c:pt idx="64199">
                  <c:v>1.007080078125E-3</c:v>
                </c:pt>
                <c:pt idx="64200">
                  <c:v>1.007080078125E-3</c:v>
                </c:pt>
                <c:pt idx="64201">
                  <c:v>1.0068416595458984E-3</c:v>
                </c:pt>
                <c:pt idx="64202">
                  <c:v>1.007080078125E-3</c:v>
                </c:pt>
                <c:pt idx="64203">
                  <c:v>1.007080078125E-3</c:v>
                </c:pt>
                <c:pt idx="64204">
                  <c:v>1.0068416595458984E-3</c:v>
                </c:pt>
                <c:pt idx="64205">
                  <c:v>1.007080078125E-3</c:v>
                </c:pt>
                <c:pt idx="64206">
                  <c:v>1.007080078125E-3</c:v>
                </c:pt>
                <c:pt idx="64207">
                  <c:v>1.0068416595458984E-3</c:v>
                </c:pt>
                <c:pt idx="64208">
                  <c:v>1.007080078125E-3</c:v>
                </c:pt>
                <c:pt idx="64209">
                  <c:v>1.0080337524414063E-3</c:v>
                </c:pt>
                <c:pt idx="64210">
                  <c:v>1.007080078125E-3</c:v>
                </c:pt>
                <c:pt idx="64211">
                  <c:v>1.0068416595458984E-3</c:v>
                </c:pt>
                <c:pt idx="64212">
                  <c:v>1.007080078125E-3</c:v>
                </c:pt>
                <c:pt idx="64213">
                  <c:v>1.007080078125E-3</c:v>
                </c:pt>
                <c:pt idx="64214">
                  <c:v>1.0068416595458984E-3</c:v>
                </c:pt>
                <c:pt idx="64215">
                  <c:v>1.007080078125E-3</c:v>
                </c:pt>
                <c:pt idx="64216">
                  <c:v>1.0068416595458984E-3</c:v>
                </c:pt>
                <c:pt idx="64217">
                  <c:v>1.007080078125E-3</c:v>
                </c:pt>
                <c:pt idx="64218">
                  <c:v>1.007080078125E-3</c:v>
                </c:pt>
                <c:pt idx="64219">
                  <c:v>1.0068416595458984E-3</c:v>
                </c:pt>
                <c:pt idx="64220">
                  <c:v>1.007080078125E-3</c:v>
                </c:pt>
                <c:pt idx="64221">
                  <c:v>1.0080337524414063E-3</c:v>
                </c:pt>
                <c:pt idx="64222">
                  <c:v>1.007080078125E-3</c:v>
                </c:pt>
                <c:pt idx="64223">
                  <c:v>1.0068416595458984E-3</c:v>
                </c:pt>
                <c:pt idx="64224">
                  <c:v>1.007080078125E-3</c:v>
                </c:pt>
                <c:pt idx="64225">
                  <c:v>1.007080078125E-3</c:v>
                </c:pt>
                <c:pt idx="64226">
                  <c:v>1.0068416595458984E-3</c:v>
                </c:pt>
                <c:pt idx="64227">
                  <c:v>1.007080078125E-3</c:v>
                </c:pt>
                <c:pt idx="64228">
                  <c:v>1.007080078125E-3</c:v>
                </c:pt>
                <c:pt idx="64229">
                  <c:v>1.0068416595458984E-3</c:v>
                </c:pt>
                <c:pt idx="64230">
                  <c:v>1.007080078125E-3</c:v>
                </c:pt>
                <c:pt idx="64231">
                  <c:v>1.007080078125E-3</c:v>
                </c:pt>
                <c:pt idx="64232">
                  <c:v>1.0068416595458984E-3</c:v>
                </c:pt>
                <c:pt idx="64233">
                  <c:v>1.007080078125E-3</c:v>
                </c:pt>
                <c:pt idx="64234">
                  <c:v>1.0080337524414063E-3</c:v>
                </c:pt>
                <c:pt idx="64235">
                  <c:v>1.007080078125E-3</c:v>
                </c:pt>
                <c:pt idx="64236">
                  <c:v>1.0068416595458984E-3</c:v>
                </c:pt>
                <c:pt idx="64237">
                  <c:v>1.007080078125E-3</c:v>
                </c:pt>
                <c:pt idx="64238">
                  <c:v>1.0068416595458984E-3</c:v>
                </c:pt>
                <c:pt idx="64239">
                  <c:v>1.007080078125E-3</c:v>
                </c:pt>
                <c:pt idx="64240">
                  <c:v>1.007080078125E-3</c:v>
                </c:pt>
                <c:pt idx="64241">
                  <c:v>1.0068416595458984E-3</c:v>
                </c:pt>
                <c:pt idx="64242">
                  <c:v>1.007080078125E-3</c:v>
                </c:pt>
                <c:pt idx="64243">
                  <c:v>1.007080078125E-3</c:v>
                </c:pt>
                <c:pt idx="64244">
                  <c:v>1.0068416595458984E-3</c:v>
                </c:pt>
                <c:pt idx="64245">
                  <c:v>1.007080078125E-3</c:v>
                </c:pt>
                <c:pt idx="64246">
                  <c:v>1.0080337524414063E-3</c:v>
                </c:pt>
                <c:pt idx="64247">
                  <c:v>1.007080078125E-3</c:v>
                </c:pt>
                <c:pt idx="64248">
                  <c:v>1.0068416595458984E-3</c:v>
                </c:pt>
                <c:pt idx="64249">
                  <c:v>1.007080078125E-3</c:v>
                </c:pt>
                <c:pt idx="64250">
                  <c:v>1.007080078125E-3</c:v>
                </c:pt>
                <c:pt idx="64251">
                  <c:v>1.0068416595458984E-3</c:v>
                </c:pt>
                <c:pt idx="64252">
                  <c:v>1.007080078125E-3</c:v>
                </c:pt>
                <c:pt idx="64253">
                  <c:v>1.007080078125E-3</c:v>
                </c:pt>
                <c:pt idx="64254">
                  <c:v>1.0068416595458984E-3</c:v>
                </c:pt>
                <c:pt idx="64255">
                  <c:v>1.007080078125E-3</c:v>
                </c:pt>
                <c:pt idx="64256">
                  <c:v>1.007080078125E-3</c:v>
                </c:pt>
                <c:pt idx="64257">
                  <c:v>1.0068416595458984E-3</c:v>
                </c:pt>
                <c:pt idx="64258">
                  <c:v>1.007080078125E-3</c:v>
                </c:pt>
                <c:pt idx="64259">
                  <c:v>1.0080337524414063E-3</c:v>
                </c:pt>
                <c:pt idx="64260">
                  <c:v>1.0068416595458984E-3</c:v>
                </c:pt>
                <c:pt idx="64261">
                  <c:v>1.007080078125E-3</c:v>
                </c:pt>
                <c:pt idx="64262">
                  <c:v>1.007080078125E-3</c:v>
                </c:pt>
                <c:pt idx="64263">
                  <c:v>1.0068416595458984E-3</c:v>
                </c:pt>
                <c:pt idx="64264">
                  <c:v>1.007080078125E-3</c:v>
                </c:pt>
                <c:pt idx="64265">
                  <c:v>1.007080078125E-3</c:v>
                </c:pt>
                <c:pt idx="64266">
                  <c:v>1.0068416595458984E-3</c:v>
                </c:pt>
                <c:pt idx="64267">
                  <c:v>1.007080078125E-3</c:v>
                </c:pt>
                <c:pt idx="64268">
                  <c:v>1.007080078125E-3</c:v>
                </c:pt>
                <c:pt idx="64269">
                  <c:v>1.0068416595458984E-3</c:v>
                </c:pt>
                <c:pt idx="64270">
                  <c:v>1.007080078125E-3</c:v>
                </c:pt>
                <c:pt idx="64271">
                  <c:v>1.0080337524414063E-3</c:v>
                </c:pt>
                <c:pt idx="64272">
                  <c:v>1.007080078125E-3</c:v>
                </c:pt>
                <c:pt idx="64273">
                  <c:v>1.0068416595458984E-3</c:v>
                </c:pt>
                <c:pt idx="64274">
                  <c:v>1.007080078125E-3</c:v>
                </c:pt>
                <c:pt idx="64275">
                  <c:v>1.007080078125E-3</c:v>
                </c:pt>
                <c:pt idx="64276">
                  <c:v>1.0068416595458984E-3</c:v>
                </c:pt>
                <c:pt idx="64277">
                  <c:v>1.007080078125E-3</c:v>
                </c:pt>
                <c:pt idx="64278">
                  <c:v>1.007080078125E-3</c:v>
                </c:pt>
                <c:pt idx="64279">
                  <c:v>1.0068416595458984E-3</c:v>
                </c:pt>
                <c:pt idx="64280">
                  <c:v>1.007080078125E-3</c:v>
                </c:pt>
                <c:pt idx="64281">
                  <c:v>1.007080078125E-3</c:v>
                </c:pt>
                <c:pt idx="64282">
                  <c:v>1.0068416595458984E-3</c:v>
                </c:pt>
                <c:pt idx="64283">
                  <c:v>1.007080078125E-3</c:v>
                </c:pt>
                <c:pt idx="64284">
                  <c:v>1.0080337524414063E-3</c:v>
                </c:pt>
                <c:pt idx="64285">
                  <c:v>1.0068416595458984E-3</c:v>
                </c:pt>
                <c:pt idx="64286">
                  <c:v>1.007080078125E-3</c:v>
                </c:pt>
                <c:pt idx="64287">
                  <c:v>1.007080078125E-3</c:v>
                </c:pt>
                <c:pt idx="64288">
                  <c:v>1.0068416595458984E-3</c:v>
                </c:pt>
                <c:pt idx="64289">
                  <c:v>1.007080078125E-3</c:v>
                </c:pt>
                <c:pt idx="64290">
                  <c:v>1.007080078125E-3</c:v>
                </c:pt>
                <c:pt idx="64291">
                  <c:v>1.0068416595458984E-3</c:v>
                </c:pt>
                <c:pt idx="64292">
                  <c:v>1.007080078125E-3</c:v>
                </c:pt>
                <c:pt idx="64293">
                  <c:v>1.007080078125E-3</c:v>
                </c:pt>
                <c:pt idx="64294">
                  <c:v>1.0068416595458984E-3</c:v>
                </c:pt>
                <c:pt idx="64295">
                  <c:v>1.007080078125E-3</c:v>
                </c:pt>
                <c:pt idx="64296">
                  <c:v>1.0080337524414063E-3</c:v>
                </c:pt>
                <c:pt idx="64297">
                  <c:v>1.007080078125E-3</c:v>
                </c:pt>
                <c:pt idx="64298">
                  <c:v>1.0068416595458984E-3</c:v>
                </c:pt>
                <c:pt idx="64299">
                  <c:v>1.007080078125E-3</c:v>
                </c:pt>
                <c:pt idx="64300">
                  <c:v>1.007080078125E-3</c:v>
                </c:pt>
                <c:pt idx="64301">
                  <c:v>1.0068416595458984E-3</c:v>
                </c:pt>
                <c:pt idx="64302">
                  <c:v>1.007080078125E-3</c:v>
                </c:pt>
                <c:pt idx="64303">
                  <c:v>1.007080078125E-3</c:v>
                </c:pt>
                <c:pt idx="64304">
                  <c:v>1.0068416595458984E-3</c:v>
                </c:pt>
                <c:pt idx="64305">
                  <c:v>1.007080078125E-3</c:v>
                </c:pt>
                <c:pt idx="64306">
                  <c:v>1.007080078125E-3</c:v>
                </c:pt>
                <c:pt idx="64307">
                  <c:v>1.0068416595458984E-3</c:v>
                </c:pt>
                <c:pt idx="64308">
                  <c:v>1.007080078125E-3</c:v>
                </c:pt>
                <c:pt idx="64309">
                  <c:v>1.0080337524414063E-3</c:v>
                </c:pt>
                <c:pt idx="64310">
                  <c:v>1.0068416595458984E-3</c:v>
                </c:pt>
                <c:pt idx="64311">
                  <c:v>1.007080078125E-3</c:v>
                </c:pt>
                <c:pt idx="64312">
                  <c:v>1.007080078125E-3</c:v>
                </c:pt>
                <c:pt idx="64313">
                  <c:v>1.0068416595458984E-3</c:v>
                </c:pt>
                <c:pt idx="64314">
                  <c:v>1.007080078125E-3</c:v>
                </c:pt>
                <c:pt idx="64315">
                  <c:v>1.007080078125E-3</c:v>
                </c:pt>
                <c:pt idx="64316">
                  <c:v>1.0068416595458984E-3</c:v>
                </c:pt>
                <c:pt idx="64317">
                  <c:v>1.007080078125E-3</c:v>
                </c:pt>
                <c:pt idx="64318">
                  <c:v>1.007080078125E-3</c:v>
                </c:pt>
                <c:pt idx="64319">
                  <c:v>1.0068416595458984E-3</c:v>
                </c:pt>
                <c:pt idx="64320">
                  <c:v>1.007080078125E-3</c:v>
                </c:pt>
                <c:pt idx="64321">
                  <c:v>1.0080337524414063E-3</c:v>
                </c:pt>
                <c:pt idx="64322">
                  <c:v>1.007080078125E-3</c:v>
                </c:pt>
                <c:pt idx="64323">
                  <c:v>1.0068416595458984E-3</c:v>
                </c:pt>
                <c:pt idx="64324">
                  <c:v>1.007080078125E-3</c:v>
                </c:pt>
                <c:pt idx="64325">
                  <c:v>1.007080078125E-3</c:v>
                </c:pt>
                <c:pt idx="64326">
                  <c:v>1.0068416595458984E-3</c:v>
                </c:pt>
                <c:pt idx="64327">
                  <c:v>1.007080078125E-3</c:v>
                </c:pt>
                <c:pt idx="64328">
                  <c:v>1.007080078125E-3</c:v>
                </c:pt>
                <c:pt idx="64329">
                  <c:v>1.0068416595458984E-3</c:v>
                </c:pt>
                <c:pt idx="64330">
                  <c:v>1.007080078125E-3</c:v>
                </c:pt>
                <c:pt idx="64331">
                  <c:v>1.007080078125E-3</c:v>
                </c:pt>
                <c:pt idx="64332">
                  <c:v>1.0068416595458984E-3</c:v>
                </c:pt>
                <c:pt idx="64333">
                  <c:v>1.007080078125E-3</c:v>
                </c:pt>
                <c:pt idx="64334">
                  <c:v>1.0080337524414063E-3</c:v>
                </c:pt>
                <c:pt idx="64335">
                  <c:v>1.0068416595458984E-3</c:v>
                </c:pt>
                <c:pt idx="64336">
                  <c:v>1.007080078125E-3</c:v>
                </c:pt>
                <c:pt idx="64337">
                  <c:v>1.007080078125E-3</c:v>
                </c:pt>
                <c:pt idx="64338">
                  <c:v>1.0068416595458984E-3</c:v>
                </c:pt>
                <c:pt idx="64339">
                  <c:v>1.007080078125E-3</c:v>
                </c:pt>
                <c:pt idx="64340">
                  <c:v>1.007080078125E-3</c:v>
                </c:pt>
                <c:pt idx="64341">
                  <c:v>1.0068416595458984E-3</c:v>
                </c:pt>
                <c:pt idx="64342">
                  <c:v>1.007080078125E-3</c:v>
                </c:pt>
                <c:pt idx="64343">
                  <c:v>1.007080078125E-3</c:v>
                </c:pt>
                <c:pt idx="64344">
                  <c:v>1.0068416595458984E-3</c:v>
                </c:pt>
                <c:pt idx="64345">
                  <c:v>1.007080078125E-3</c:v>
                </c:pt>
                <c:pt idx="64346">
                  <c:v>1.0080337524414063E-3</c:v>
                </c:pt>
                <c:pt idx="64347">
                  <c:v>1.007080078125E-3</c:v>
                </c:pt>
                <c:pt idx="64348">
                  <c:v>1.0068416595458984E-3</c:v>
                </c:pt>
                <c:pt idx="64349">
                  <c:v>1.007080078125E-3</c:v>
                </c:pt>
                <c:pt idx="64350">
                  <c:v>1.007080078125E-3</c:v>
                </c:pt>
                <c:pt idx="64351">
                  <c:v>1.0068416595458984E-3</c:v>
                </c:pt>
                <c:pt idx="64352">
                  <c:v>1.007080078125E-3</c:v>
                </c:pt>
                <c:pt idx="64353">
                  <c:v>1.007080078125E-3</c:v>
                </c:pt>
                <c:pt idx="64354">
                  <c:v>1.0068416595458984E-3</c:v>
                </c:pt>
                <c:pt idx="64355">
                  <c:v>1.007080078125E-3</c:v>
                </c:pt>
                <c:pt idx="64356">
                  <c:v>1.007080078125E-3</c:v>
                </c:pt>
                <c:pt idx="64357">
                  <c:v>1.0068416595458984E-3</c:v>
                </c:pt>
                <c:pt idx="64358">
                  <c:v>1.007080078125E-3</c:v>
                </c:pt>
                <c:pt idx="64359">
                  <c:v>1.0080337524414063E-3</c:v>
                </c:pt>
                <c:pt idx="64360">
                  <c:v>1.0068416595458984E-3</c:v>
                </c:pt>
                <c:pt idx="64361">
                  <c:v>1.2085199356079102E-2</c:v>
                </c:pt>
                <c:pt idx="64362">
                  <c:v>1.0068416595458984E-3</c:v>
                </c:pt>
                <c:pt idx="64363">
                  <c:v>1.007080078125E-3</c:v>
                </c:pt>
                <c:pt idx="64364">
                  <c:v>1.007080078125E-3</c:v>
                </c:pt>
                <c:pt idx="64365">
                  <c:v>1.0068416595458984E-3</c:v>
                </c:pt>
                <c:pt idx="64366">
                  <c:v>1.007080078125E-3</c:v>
                </c:pt>
                <c:pt idx="64367">
                  <c:v>1.007080078125E-3</c:v>
                </c:pt>
                <c:pt idx="64368">
                  <c:v>1.0068416595458984E-3</c:v>
                </c:pt>
                <c:pt idx="64369">
                  <c:v>1.007080078125E-3</c:v>
                </c:pt>
                <c:pt idx="64370">
                  <c:v>1.007080078125E-3</c:v>
                </c:pt>
                <c:pt idx="64371">
                  <c:v>1.0068416595458984E-3</c:v>
                </c:pt>
                <c:pt idx="64372">
                  <c:v>1.007080078125E-3</c:v>
                </c:pt>
                <c:pt idx="64373">
                  <c:v>1.0080337524414063E-3</c:v>
                </c:pt>
                <c:pt idx="64374">
                  <c:v>1.0068416595458984E-3</c:v>
                </c:pt>
                <c:pt idx="64375">
                  <c:v>1.007080078125E-3</c:v>
                </c:pt>
                <c:pt idx="64376">
                  <c:v>1.007080078125E-3</c:v>
                </c:pt>
                <c:pt idx="64377">
                  <c:v>1.0068416595458984E-3</c:v>
                </c:pt>
                <c:pt idx="64378">
                  <c:v>1.007080078125E-3</c:v>
                </c:pt>
                <c:pt idx="64379">
                  <c:v>1.007080078125E-3</c:v>
                </c:pt>
                <c:pt idx="64380">
                  <c:v>1.0068416595458984E-3</c:v>
                </c:pt>
                <c:pt idx="64381">
                  <c:v>1.007080078125E-3</c:v>
                </c:pt>
                <c:pt idx="64382">
                  <c:v>1.007080078125E-3</c:v>
                </c:pt>
                <c:pt idx="64383">
                  <c:v>1.0068416595458984E-3</c:v>
                </c:pt>
                <c:pt idx="64384">
                  <c:v>1.007080078125E-3</c:v>
                </c:pt>
                <c:pt idx="64385">
                  <c:v>1.0080337524414063E-3</c:v>
                </c:pt>
                <c:pt idx="64386">
                  <c:v>1.007080078125E-3</c:v>
                </c:pt>
                <c:pt idx="64387">
                  <c:v>1.0068416595458984E-3</c:v>
                </c:pt>
                <c:pt idx="64388">
                  <c:v>1.007080078125E-3</c:v>
                </c:pt>
                <c:pt idx="64389">
                  <c:v>1.007080078125E-3</c:v>
                </c:pt>
                <c:pt idx="64390">
                  <c:v>1.0068416595458984E-3</c:v>
                </c:pt>
                <c:pt idx="64391">
                  <c:v>1.007080078125E-3</c:v>
                </c:pt>
                <c:pt idx="64392">
                  <c:v>1.007080078125E-3</c:v>
                </c:pt>
                <c:pt idx="64393">
                  <c:v>1.0068416595458984E-3</c:v>
                </c:pt>
                <c:pt idx="64394">
                  <c:v>1.007080078125E-3</c:v>
                </c:pt>
                <c:pt idx="64395">
                  <c:v>1.007080078125E-3</c:v>
                </c:pt>
                <c:pt idx="64396">
                  <c:v>1.0068416595458984E-3</c:v>
                </c:pt>
                <c:pt idx="64397">
                  <c:v>1.007080078125E-3</c:v>
                </c:pt>
                <c:pt idx="64398">
                  <c:v>1.0080337524414063E-3</c:v>
                </c:pt>
                <c:pt idx="64399">
                  <c:v>1.0068416595458984E-3</c:v>
                </c:pt>
                <c:pt idx="64400">
                  <c:v>1.007080078125E-3</c:v>
                </c:pt>
                <c:pt idx="64401">
                  <c:v>1.007080078125E-3</c:v>
                </c:pt>
                <c:pt idx="64402">
                  <c:v>1.0068416595458984E-3</c:v>
                </c:pt>
                <c:pt idx="64403">
                  <c:v>1.007080078125E-3</c:v>
                </c:pt>
                <c:pt idx="64404">
                  <c:v>1.007080078125E-3</c:v>
                </c:pt>
                <c:pt idx="64405">
                  <c:v>1.0068416595458984E-3</c:v>
                </c:pt>
                <c:pt idx="64406">
                  <c:v>1.007080078125E-3</c:v>
                </c:pt>
                <c:pt idx="64407">
                  <c:v>1.007080078125E-3</c:v>
                </c:pt>
                <c:pt idx="64408">
                  <c:v>1.0068416595458984E-3</c:v>
                </c:pt>
                <c:pt idx="64409">
                  <c:v>1.007080078125E-3</c:v>
                </c:pt>
                <c:pt idx="64410">
                  <c:v>1.0080337524414063E-3</c:v>
                </c:pt>
                <c:pt idx="64411">
                  <c:v>1.007080078125E-3</c:v>
                </c:pt>
                <c:pt idx="64412">
                  <c:v>1.0068416595458984E-3</c:v>
                </c:pt>
                <c:pt idx="64413">
                  <c:v>1.007080078125E-3</c:v>
                </c:pt>
                <c:pt idx="64414">
                  <c:v>1.007080078125E-3</c:v>
                </c:pt>
                <c:pt idx="64415">
                  <c:v>1.0068416595458984E-3</c:v>
                </c:pt>
                <c:pt idx="64416">
                  <c:v>1.007080078125E-3</c:v>
                </c:pt>
                <c:pt idx="64417">
                  <c:v>1.007080078125E-3</c:v>
                </c:pt>
                <c:pt idx="64418">
                  <c:v>1.0068416595458984E-3</c:v>
                </c:pt>
                <c:pt idx="64419">
                  <c:v>1.007080078125E-3</c:v>
                </c:pt>
                <c:pt idx="64420">
                  <c:v>1.007080078125E-3</c:v>
                </c:pt>
                <c:pt idx="64421">
                  <c:v>1.0068416595458984E-3</c:v>
                </c:pt>
                <c:pt idx="64422">
                  <c:v>1.007080078125E-3</c:v>
                </c:pt>
                <c:pt idx="64423">
                  <c:v>1.0080337524414063E-3</c:v>
                </c:pt>
                <c:pt idx="64424">
                  <c:v>1.0068416595458984E-3</c:v>
                </c:pt>
                <c:pt idx="64425">
                  <c:v>1.007080078125E-3</c:v>
                </c:pt>
                <c:pt idx="64426">
                  <c:v>1.007080078125E-3</c:v>
                </c:pt>
                <c:pt idx="64427">
                  <c:v>1.0068416595458984E-3</c:v>
                </c:pt>
                <c:pt idx="64428">
                  <c:v>1.007080078125E-3</c:v>
                </c:pt>
                <c:pt idx="64429">
                  <c:v>1.007080078125E-3</c:v>
                </c:pt>
                <c:pt idx="64430">
                  <c:v>1.0068416595458984E-3</c:v>
                </c:pt>
                <c:pt idx="64431">
                  <c:v>1.007080078125E-3</c:v>
                </c:pt>
                <c:pt idx="64432">
                  <c:v>1.007080078125E-3</c:v>
                </c:pt>
                <c:pt idx="64433">
                  <c:v>1.0068416595458984E-3</c:v>
                </c:pt>
                <c:pt idx="64434">
                  <c:v>1.007080078125E-3</c:v>
                </c:pt>
                <c:pt idx="64435">
                  <c:v>1.0080337524414063E-3</c:v>
                </c:pt>
                <c:pt idx="64436">
                  <c:v>1.007080078125E-3</c:v>
                </c:pt>
                <c:pt idx="64437">
                  <c:v>1.0068416595458984E-3</c:v>
                </c:pt>
                <c:pt idx="64438">
                  <c:v>1.007080078125E-3</c:v>
                </c:pt>
                <c:pt idx="64439">
                  <c:v>1.007080078125E-3</c:v>
                </c:pt>
                <c:pt idx="64440">
                  <c:v>1.0068416595458984E-3</c:v>
                </c:pt>
                <c:pt idx="64441">
                  <c:v>1.007080078125E-3</c:v>
                </c:pt>
                <c:pt idx="64442">
                  <c:v>1.007080078125E-3</c:v>
                </c:pt>
                <c:pt idx="64443">
                  <c:v>1.0068416595458984E-3</c:v>
                </c:pt>
                <c:pt idx="64444">
                  <c:v>1.007080078125E-3</c:v>
                </c:pt>
                <c:pt idx="64445">
                  <c:v>1.007080078125E-3</c:v>
                </c:pt>
                <c:pt idx="64446">
                  <c:v>1.0068416595458984E-3</c:v>
                </c:pt>
                <c:pt idx="64447">
                  <c:v>1.007080078125E-3</c:v>
                </c:pt>
                <c:pt idx="64448">
                  <c:v>1.0080337524414063E-3</c:v>
                </c:pt>
                <c:pt idx="64449">
                  <c:v>1.0068416595458984E-3</c:v>
                </c:pt>
                <c:pt idx="64450">
                  <c:v>1.007080078125E-3</c:v>
                </c:pt>
                <c:pt idx="64451">
                  <c:v>1.007080078125E-3</c:v>
                </c:pt>
                <c:pt idx="64452">
                  <c:v>1.0068416595458984E-3</c:v>
                </c:pt>
                <c:pt idx="64453">
                  <c:v>1.007080078125E-3</c:v>
                </c:pt>
                <c:pt idx="64454">
                  <c:v>1.007080078125E-3</c:v>
                </c:pt>
                <c:pt idx="64455">
                  <c:v>1.0068416595458984E-3</c:v>
                </c:pt>
                <c:pt idx="64456">
                  <c:v>1.007080078125E-3</c:v>
                </c:pt>
                <c:pt idx="64457">
                  <c:v>1.007080078125E-3</c:v>
                </c:pt>
                <c:pt idx="64458">
                  <c:v>1.0068416595458984E-3</c:v>
                </c:pt>
                <c:pt idx="64459">
                  <c:v>1.007080078125E-3</c:v>
                </c:pt>
                <c:pt idx="64460">
                  <c:v>1.0080337524414063E-3</c:v>
                </c:pt>
                <c:pt idx="64461">
                  <c:v>1.007080078125E-3</c:v>
                </c:pt>
                <c:pt idx="64462">
                  <c:v>1.0068416595458984E-3</c:v>
                </c:pt>
                <c:pt idx="64463">
                  <c:v>1.007080078125E-3</c:v>
                </c:pt>
                <c:pt idx="64464">
                  <c:v>1.007080078125E-3</c:v>
                </c:pt>
                <c:pt idx="64465">
                  <c:v>1.0068416595458984E-3</c:v>
                </c:pt>
                <c:pt idx="64466">
                  <c:v>1.007080078125E-3</c:v>
                </c:pt>
                <c:pt idx="64467">
                  <c:v>1.007080078125E-3</c:v>
                </c:pt>
                <c:pt idx="64468">
                  <c:v>1.0068416595458984E-3</c:v>
                </c:pt>
                <c:pt idx="64469">
                  <c:v>1.007080078125E-3</c:v>
                </c:pt>
                <c:pt idx="64470">
                  <c:v>1.007080078125E-3</c:v>
                </c:pt>
                <c:pt idx="64471">
                  <c:v>1.0068416595458984E-3</c:v>
                </c:pt>
                <c:pt idx="64472">
                  <c:v>1.0080337524414063E-3</c:v>
                </c:pt>
                <c:pt idx="64473">
                  <c:v>1.007080078125E-3</c:v>
                </c:pt>
                <c:pt idx="64474">
                  <c:v>1.0068416595458984E-3</c:v>
                </c:pt>
                <c:pt idx="64475">
                  <c:v>1.007080078125E-3</c:v>
                </c:pt>
                <c:pt idx="64476">
                  <c:v>1.007080078125E-3</c:v>
                </c:pt>
                <c:pt idx="64477">
                  <c:v>1.0068416595458984E-3</c:v>
                </c:pt>
                <c:pt idx="64478">
                  <c:v>1.007080078125E-3</c:v>
                </c:pt>
                <c:pt idx="64479">
                  <c:v>1.007080078125E-3</c:v>
                </c:pt>
                <c:pt idx="64480">
                  <c:v>1.0068416595458984E-3</c:v>
                </c:pt>
                <c:pt idx="64481">
                  <c:v>1.007080078125E-3</c:v>
                </c:pt>
                <c:pt idx="64482">
                  <c:v>1.007080078125E-3</c:v>
                </c:pt>
                <c:pt idx="64483">
                  <c:v>1.0068416595458984E-3</c:v>
                </c:pt>
                <c:pt idx="64484">
                  <c:v>1.007080078125E-3</c:v>
                </c:pt>
                <c:pt idx="64485">
                  <c:v>1.0080337524414063E-3</c:v>
                </c:pt>
                <c:pt idx="64486">
                  <c:v>1.007080078125E-3</c:v>
                </c:pt>
                <c:pt idx="64487">
                  <c:v>1.0068416595458984E-3</c:v>
                </c:pt>
                <c:pt idx="64488">
                  <c:v>1.007080078125E-3</c:v>
                </c:pt>
                <c:pt idx="64489">
                  <c:v>1.007080078125E-3</c:v>
                </c:pt>
                <c:pt idx="64490">
                  <c:v>1.0068416595458984E-3</c:v>
                </c:pt>
                <c:pt idx="64491">
                  <c:v>1.007080078125E-3</c:v>
                </c:pt>
                <c:pt idx="64492">
                  <c:v>1.007080078125E-3</c:v>
                </c:pt>
                <c:pt idx="64493">
                  <c:v>1.0068416595458984E-3</c:v>
                </c:pt>
                <c:pt idx="64494">
                  <c:v>1.007080078125E-3</c:v>
                </c:pt>
                <c:pt idx="64495">
                  <c:v>1.007080078125E-3</c:v>
                </c:pt>
                <c:pt idx="64496">
                  <c:v>1.0068416595458984E-3</c:v>
                </c:pt>
                <c:pt idx="64497">
                  <c:v>1.0080337524414063E-3</c:v>
                </c:pt>
                <c:pt idx="64498">
                  <c:v>1.007080078125E-3</c:v>
                </c:pt>
                <c:pt idx="64499">
                  <c:v>1.0068416595458984E-3</c:v>
                </c:pt>
                <c:pt idx="64500">
                  <c:v>1.007080078125E-3</c:v>
                </c:pt>
                <c:pt idx="64501">
                  <c:v>1.007080078125E-3</c:v>
                </c:pt>
                <c:pt idx="64502">
                  <c:v>1.0068416595458984E-3</c:v>
                </c:pt>
                <c:pt idx="64503">
                  <c:v>1.007080078125E-3</c:v>
                </c:pt>
                <c:pt idx="64504">
                  <c:v>1.007080078125E-3</c:v>
                </c:pt>
                <c:pt idx="64505">
                  <c:v>1.0068416595458984E-3</c:v>
                </c:pt>
                <c:pt idx="64506">
                  <c:v>1.007080078125E-3</c:v>
                </c:pt>
                <c:pt idx="64507">
                  <c:v>1.007080078125E-3</c:v>
                </c:pt>
                <c:pt idx="64508">
                  <c:v>1.0068416595458984E-3</c:v>
                </c:pt>
                <c:pt idx="64509">
                  <c:v>1.007080078125E-3</c:v>
                </c:pt>
                <c:pt idx="64510">
                  <c:v>1.0080337524414063E-3</c:v>
                </c:pt>
                <c:pt idx="64511">
                  <c:v>1.007080078125E-3</c:v>
                </c:pt>
                <c:pt idx="64512">
                  <c:v>1.0068416595458984E-3</c:v>
                </c:pt>
                <c:pt idx="64513">
                  <c:v>1.007080078125E-3</c:v>
                </c:pt>
                <c:pt idx="64514">
                  <c:v>1.007080078125E-3</c:v>
                </c:pt>
                <c:pt idx="64515">
                  <c:v>1.3091802597045898E-2</c:v>
                </c:pt>
                <c:pt idx="64516">
                  <c:v>1.007080078125E-3</c:v>
                </c:pt>
                <c:pt idx="64517">
                  <c:v>1.007080078125E-3</c:v>
                </c:pt>
                <c:pt idx="64518">
                  <c:v>1.0068416595458984E-3</c:v>
                </c:pt>
                <c:pt idx="64519">
                  <c:v>1.007080078125E-3</c:v>
                </c:pt>
                <c:pt idx="64520">
                  <c:v>1.007080078125E-3</c:v>
                </c:pt>
                <c:pt idx="64521">
                  <c:v>1.0068416595458984E-3</c:v>
                </c:pt>
                <c:pt idx="64522">
                  <c:v>1.007080078125E-3</c:v>
                </c:pt>
                <c:pt idx="64523">
                  <c:v>1.0080337524414063E-3</c:v>
                </c:pt>
                <c:pt idx="64524">
                  <c:v>1.007080078125E-3</c:v>
                </c:pt>
                <c:pt idx="64525">
                  <c:v>1.0068416595458984E-3</c:v>
                </c:pt>
                <c:pt idx="64526">
                  <c:v>1.007080078125E-3</c:v>
                </c:pt>
                <c:pt idx="64527">
                  <c:v>1.007080078125E-3</c:v>
                </c:pt>
                <c:pt idx="64528">
                  <c:v>1.0068416595458984E-3</c:v>
                </c:pt>
                <c:pt idx="64529">
                  <c:v>1.007080078125E-3</c:v>
                </c:pt>
                <c:pt idx="64530">
                  <c:v>1.007080078125E-3</c:v>
                </c:pt>
                <c:pt idx="64531">
                  <c:v>1.0068416595458984E-3</c:v>
                </c:pt>
                <c:pt idx="64532">
                  <c:v>1.007080078125E-3</c:v>
                </c:pt>
                <c:pt idx="64533">
                  <c:v>1.007080078125E-3</c:v>
                </c:pt>
                <c:pt idx="64534">
                  <c:v>1.0068416595458984E-3</c:v>
                </c:pt>
                <c:pt idx="64535">
                  <c:v>1.0080337524414063E-3</c:v>
                </c:pt>
                <c:pt idx="64536">
                  <c:v>1.007080078125E-3</c:v>
                </c:pt>
                <c:pt idx="64537">
                  <c:v>1.0068416595458984E-3</c:v>
                </c:pt>
                <c:pt idx="64538">
                  <c:v>1.007080078125E-3</c:v>
                </c:pt>
                <c:pt idx="64539">
                  <c:v>1.007080078125E-3</c:v>
                </c:pt>
                <c:pt idx="64540">
                  <c:v>1.0068416595458984E-3</c:v>
                </c:pt>
                <c:pt idx="64541">
                  <c:v>1.007080078125E-3</c:v>
                </c:pt>
                <c:pt idx="64542">
                  <c:v>1.007080078125E-3</c:v>
                </c:pt>
                <c:pt idx="64543">
                  <c:v>1.0068416595458984E-3</c:v>
                </c:pt>
                <c:pt idx="64544">
                  <c:v>1.007080078125E-3</c:v>
                </c:pt>
                <c:pt idx="64545">
                  <c:v>1.007080078125E-3</c:v>
                </c:pt>
                <c:pt idx="64546">
                  <c:v>1.0068416595458984E-3</c:v>
                </c:pt>
                <c:pt idx="64547">
                  <c:v>1.007080078125E-3</c:v>
                </c:pt>
                <c:pt idx="64548">
                  <c:v>1.0080337524414063E-3</c:v>
                </c:pt>
                <c:pt idx="64549">
                  <c:v>1.007080078125E-3</c:v>
                </c:pt>
                <c:pt idx="64550">
                  <c:v>1.0068416595458984E-3</c:v>
                </c:pt>
                <c:pt idx="64551">
                  <c:v>1.007080078125E-3</c:v>
                </c:pt>
                <c:pt idx="64552">
                  <c:v>1.007080078125E-3</c:v>
                </c:pt>
                <c:pt idx="64553">
                  <c:v>1.0068416595458984E-3</c:v>
                </c:pt>
                <c:pt idx="64554">
                  <c:v>1.007080078125E-3</c:v>
                </c:pt>
                <c:pt idx="64555">
                  <c:v>1.007080078125E-3</c:v>
                </c:pt>
                <c:pt idx="64556">
                  <c:v>1.0068416595458984E-3</c:v>
                </c:pt>
                <c:pt idx="64557">
                  <c:v>1.007080078125E-3</c:v>
                </c:pt>
                <c:pt idx="64558">
                  <c:v>1.007080078125E-3</c:v>
                </c:pt>
                <c:pt idx="64559">
                  <c:v>1.0068416595458984E-3</c:v>
                </c:pt>
                <c:pt idx="64560">
                  <c:v>1.0080337524414063E-3</c:v>
                </c:pt>
                <c:pt idx="64561">
                  <c:v>1.007080078125E-3</c:v>
                </c:pt>
                <c:pt idx="64562">
                  <c:v>1.0068416595458984E-3</c:v>
                </c:pt>
                <c:pt idx="64563">
                  <c:v>1.007080078125E-3</c:v>
                </c:pt>
                <c:pt idx="64564">
                  <c:v>1.007080078125E-3</c:v>
                </c:pt>
                <c:pt idx="64565">
                  <c:v>1.0068416595458984E-3</c:v>
                </c:pt>
                <c:pt idx="64566">
                  <c:v>1.007080078125E-3</c:v>
                </c:pt>
                <c:pt idx="64567">
                  <c:v>1.007080078125E-3</c:v>
                </c:pt>
                <c:pt idx="64568">
                  <c:v>1.0068416595458984E-3</c:v>
                </c:pt>
                <c:pt idx="64569">
                  <c:v>1.007080078125E-3</c:v>
                </c:pt>
                <c:pt idx="64570">
                  <c:v>1.007080078125E-3</c:v>
                </c:pt>
                <c:pt idx="64571">
                  <c:v>1.0068416595458984E-3</c:v>
                </c:pt>
                <c:pt idx="64572">
                  <c:v>1.007080078125E-3</c:v>
                </c:pt>
                <c:pt idx="64573">
                  <c:v>1.0080337524414063E-3</c:v>
                </c:pt>
                <c:pt idx="64574">
                  <c:v>1.007080078125E-3</c:v>
                </c:pt>
                <c:pt idx="64575">
                  <c:v>1.0068416595458984E-3</c:v>
                </c:pt>
                <c:pt idx="64576">
                  <c:v>1.007080078125E-3</c:v>
                </c:pt>
                <c:pt idx="64577">
                  <c:v>1.007080078125E-3</c:v>
                </c:pt>
                <c:pt idx="64578">
                  <c:v>1.0068416595458984E-3</c:v>
                </c:pt>
                <c:pt idx="64579">
                  <c:v>1.007080078125E-3</c:v>
                </c:pt>
                <c:pt idx="64580">
                  <c:v>1.007080078125E-3</c:v>
                </c:pt>
                <c:pt idx="64581">
                  <c:v>1.0068416595458984E-3</c:v>
                </c:pt>
                <c:pt idx="64582">
                  <c:v>1.007080078125E-3</c:v>
                </c:pt>
                <c:pt idx="64583">
                  <c:v>1.007080078125E-3</c:v>
                </c:pt>
                <c:pt idx="64584">
                  <c:v>1.0068416595458984E-3</c:v>
                </c:pt>
                <c:pt idx="64585">
                  <c:v>1.0080337524414063E-3</c:v>
                </c:pt>
                <c:pt idx="64586">
                  <c:v>1.007080078125E-3</c:v>
                </c:pt>
                <c:pt idx="64587">
                  <c:v>1.0068416595458984E-3</c:v>
                </c:pt>
                <c:pt idx="64588">
                  <c:v>1.007080078125E-3</c:v>
                </c:pt>
                <c:pt idx="64589">
                  <c:v>1.007080078125E-3</c:v>
                </c:pt>
                <c:pt idx="64590">
                  <c:v>1.0068416595458984E-3</c:v>
                </c:pt>
                <c:pt idx="64591">
                  <c:v>1.007080078125E-3</c:v>
                </c:pt>
                <c:pt idx="64592">
                  <c:v>1.007080078125E-3</c:v>
                </c:pt>
                <c:pt idx="64593">
                  <c:v>1.0068416595458984E-3</c:v>
                </c:pt>
                <c:pt idx="64594">
                  <c:v>1.007080078125E-3</c:v>
                </c:pt>
                <c:pt idx="64595">
                  <c:v>1.007080078125E-3</c:v>
                </c:pt>
                <c:pt idx="64596">
                  <c:v>1.0068416595458984E-3</c:v>
                </c:pt>
                <c:pt idx="64597">
                  <c:v>1.007080078125E-3</c:v>
                </c:pt>
                <c:pt idx="64598">
                  <c:v>1.0080337524414063E-3</c:v>
                </c:pt>
                <c:pt idx="64599">
                  <c:v>1.007080078125E-3</c:v>
                </c:pt>
                <c:pt idx="64600">
                  <c:v>1.0068416595458984E-3</c:v>
                </c:pt>
                <c:pt idx="64601">
                  <c:v>1.007080078125E-3</c:v>
                </c:pt>
                <c:pt idx="64602">
                  <c:v>1.007080078125E-3</c:v>
                </c:pt>
                <c:pt idx="64603">
                  <c:v>1.0068416595458984E-3</c:v>
                </c:pt>
                <c:pt idx="64604">
                  <c:v>1.007080078125E-3</c:v>
                </c:pt>
                <c:pt idx="64605">
                  <c:v>1.007080078125E-3</c:v>
                </c:pt>
                <c:pt idx="64606">
                  <c:v>1.0068416595458984E-3</c:v>
                </c:pt>
                <c:pt idx="64607">
                  <c:v>1.007080078125E-3</c:v>
                </c:pt>
                <c:pt idx="64608">
                  <c:v>1.007080078125E-3</c:v>
                </c:pt>
                <c:pt idx="64609">
                  <c:v>1.0068416595458984E-3</c:v>
                </c:pt>
                <c:pt idx="64610">
                  <c:v>1.0080337524414063E-3</c:v>
                </c:pt>
                <c:pt idx="64611">
                  <c:v>1.007080078125E-3</c:v>
                </c:pt>
                <c:pt idx="64612">
                  <c:v>1.0068416595458984E-3</c:v>
                </c:pt>
                <c:pt idx="64613">
                  <c:v>1.007080078125E-3</c:v>
                </c:pt>
                <c:pt idx="64614">
                  <c:v>1.007080078125E-3</c:v>
                </c:pt>
                <c:pt idx="64615">
                  <c:v>1.0068416595458984E-3</c:v>
                </c:pt>
                <c:pt idx="64616">
                  <c:v>1.007080078125E-3</c:v>
                </c:pt>
                <c:pt idx="64617">
                  <c:v>1.007080078125E-3</c:v>
                </c:pt>
                <c:pt idx="64618">
                  <c:v>1.0068416595458984E-3</c:v>
                </c:pt>
                <c:pt idx="64619">
                  <c:v>1.007080078125E-3</c:v>
                </c:pt>
                <c:pt idx="64620">
                  <c:v>1.007080078125E-3</c:v>
                </c:pt>
                <c:pt idx="64621">
                  <c:v>1.0068416595458984E-3</c:v>
                </c:pt>
                <c:pt idx="64622">
                  <c:v>1.007080078125E-3</c:v>
                </c:pt>
                <c:pt idx="64623">
                  <c:v>1.0080337524414063E-3</c:v>
                </c:pt>
                <c:pt idx="64624">
                  <c:v>1.007080078125E-3</c:v>
                </c:pt>
                <c:pt idx="64625">
                  <c:v>1.0068416595458984E-3</c:v>
                </c:pt>
                <c:pt idx="64626">
                  <c:v>1.007080078125E-3</c:v>
                </c:pt>
                <c:pt idx="64627">
                  <c:v>1.007080078125E-3</c:v>
                </c:pt>
                <c:pt idx="64628">
                  <c:v>1.0068416595458984E-3</c:v>
                </c:pt>
                <c:pt idx="64629">
                  <c:v>1.007080078125E-3</c:v>
                </c:pt>
                <c:pt idx="64630">
                  <c:v>1.007080078125E-3</c:v>
                </c:pt>
                <c:pt idx="64631">
                  <c:v>1.0068416595458984E-3</c:v>
                </c:pt>
                <c:pt idx="64632">
                  <c:v>1.007080078125E-3</c:v>
                </c:pt>
                <c:pt idx="64633">
                  <c:v>1.007080078125E-3</c:v>
                </c:pt>
                <c:pt idx="64634">
                  <c:v>1.0068416595458984E-3</c:v>
                </c:pt>
                <c:pt idx="64635">
                  <c:v>1.0080337524414063E-3</c:v>
                </c:pt>
                <c:pt idx="64636">
                  <c:v>1.007080078125E-3</c:v>
                </c:pt>
                <c:pt idx="64637">
                  <c:v>1.0068416595458984E-3</c:v>
                </c:pt>
                <c:pt idx="64638">
                  <c:v>1.007080078125E-3</c:v>
                </c:pt>
                <c:pt idx="64639">
                  <c:v>1.007080078125E-3</c:v>
                </c:pt>
                <c:pt idx="64640">
                  <c:v>1.0068416595458984E-3</c:v>
                </c:pt>
                <c:pt idx="64641">
                  <c:v>1.007080078125E-3</c:v>
                </c:pt>
                <c:pt idx="64642">
                  <c:v>1.007080078125E-3</c:v>
                </c:pt>
                <c:pt idx="64643">
                  <c:v>1.0068416595458984E-3</c:v>
                </c:pt>
                <c:pt idx="64644">
                  <c:v>1.007080078125E-3</c:v>
                </c:pt>
                <c:pt idx="64645">
                  <c:v>1.007080078125E-3</c:v>
                </c:pt>
                <c:pt idx="64646">
                  <c:v>1.0068416595458984E-3</c:v>
                </c:pt>
                <c:pt idx="64647">
                  <c:v>1.007080078125E-3</c:v>
                </c:pt>
                <c:pt idx="64648">
                  <c:v>1.0080337524414063E-3</c:v>
                </c:pt>
                <c:pt idx="64649">
                  <c:v>1.007080078125E-3</c:v>
                </c:pt>
                <c:pt idx="64650">
                  <c:v>1.0068416595458984E-3</c:v>
                </c:pt>
                <c:pt idx="64651">
                  <c:v>1.007080078125E-3</c:v>
                </c:pt>
                <c:pt idx="64652">
                  <c:v>1.007080078125E-3</c:v>
                </c:pt>
                <c:pt idx="64653">
                  <c:v>1.0068416595458984E-3</c:v>
                </c:pt>
                <c:pt idx="64654">
                  <c:v>1.007080078125E-3</c:v>
                </c:pt>
                <c:pt idx="64655">
                  <c:v>1.007080078125E-3</c:v>
                </c:pt>
                <c:pt idx="64656">
                  <c:v>1.0068416595458984E-3</c:v>
                </c:pt>
                <c:pt idx="64657">
                  <c:v>1.007080078125E-3</c:v>
                </c:pt>
                <c:pt idx="64658">
                  <c:v>1.007080078125E-3</c:v>
                </c:pt>
                <c:pt idx="64659">
                  <c:v>1.0068416595458984E-3</c:v>
                </c:pt>
                <c:pt idx="64660">
                  <c:v>1.0080337524414063E-3</c:v>
                </c:pt>
                <c:pt idx="64661">
                  <c:v>1.007080078125E-3</c:v>
                </c:pt>
                <c:pt idx="64662">
                  <c:v>1.0068416595458984E-3</c:v>
                </c:pt>
                <c:pt idx="64663">
                  <c:v>1.007080078125E-3</c:v>
                </c:pt>
                <c:pt idx="64664">
                  <c:v>1.007080078125E-3</c:v>
                </c:pt>
                <c:pt idx="64665">
                  <c:v>1.0068416595458984E-3</c:v>
                </c:pt>
                <c:pt idx="64666">
                  <c:v>1.007080078125E-3</c:v>
                </c:pt>
                <c:pt idx="64667">
                  <c:v>1.007080078125E-3</c:v>
                </c:pt>
                <c:pt idx="64668">
                  <c:v>1.0068416595458984E-3</c:v>
                </c:pt>
                <c:pt idx="64669">
                  <c:v>1.007080078125E-3</c:v>
                </c:pt>
                <c:pt idx="64670">
                  <c:v>1.007080078125E-3</c:v>
                </c:pt>
                <c:pt idx="64671">
                  <c:v>1.0068416595458984E-3</c:v>
                </c:pt>
                <c:pt idx="64672">
                  <c:v>1.007080078125E-3</c:v>
                </c:pt>
                <c:pt idx="64673">
                  <c:v>1.0080337524414063E-3</c:v>
                </c:pt>
                <c:pt idx="64674">
                  <c:v>1.007080078125E-3</c:v>
                </c:pt>
                <c:pt idx="64675">
                  <c:v>1.0068416595458984E-3</c:v>
                </c:pt>
                <c:pt idx="64676">
                  <c:v>1.007080078125E-3</c:v>
                </c:pt>
                <c:pt idx="64677">
                  <c:v>1.007080078125E-3</c:v>
                </c:pt>
                <c:pt idx="64678">
                  <c:v>1.0068416595458984E-3</c:v>
                </c:pt>
                <c:pt idx="64679">
                  <c:v>1.007080078125E-3</c:v>
                </c:pt>
                <c:pt idx="64680">
                  <c:v>1.007080078125E-3</c:v>
                </c:pt>
                <c:pt idx="64681">
                  <c:v>1.0068416595458984E-3</c:v>
                </c:pt>
                <c:pt idx="64682">
                  <c:v>1.007080078125E-3</c:v>
                </c:pt>
                <c:pt idx="64683">
                  <c:v>1.0068416595458984E-3</c:v>
                </c:pt>
                <c:pt idx="64684">
                  <c:v>1.007080078125E-3</c:v>
                </c:pt>
                <c:pt idx="64685">
                  <c:v>1.0080337524414063E-3</c:v>
                </c:pt>
                <c:pt idx="64686">
                  <c:v>1.007080078125E-3</c:v>
                </c:pt>
                <c:pt idx="64687">
                  <c:v>1.0068416595458984E-3</c:v>
                </c:pt>
                <c:pt idx="64688">
                  <c:v>1.007080078125E-3</c:v>
                </c:pt>
                <c:pt idx="64689">
                  <c:v>1.007080078125E-3</c:v>
                </c:pt>
                <c:pt idx="64690">
                  <c:v>1.0068416595458984E-3</c:v>
                </c:pt>
                <c:pt idx="64691">
                  <c:v>1.007080078125E-3</c:v>
                </c:pt>
                <c:pt idx="64692">
                  <c:v>1.007080078125E-3</c:v>
                </c:pt>
                <c:pt idx="64693">
                  <c:v>1.0068416595458984E-3</c:v>
                </c:pt>
                <c:pt idx="64694">
                  <c:v>1.007080078125E-3</c:v>
                </c:pt>
                <c:pt idx="64695">
                  <c:v>1.007080078125E-3</c:v>
                </c:pt>
                <c:pt idx="64696">
                  <c:v>1.0068416595458984E-3</c:v>
                </c:pt>
                <c:pt idx="64697">
                  <c:v>1.007080078125E-3</c:v>
                </c:pt>
                <c:pt idx="64698">
                  <c:v>1.0080337524414063E-3</c:v>
                </c:pt>
                <c:pt idx="64699">
                  <c:v>1.007080078125E-3</c:v>
                </c:pt>
                <c:pt idx="64700">
                  <c:v>1.0068416595458984E-3</c:v>
                </c:pt>
                <c:pt idx="64701">
                  <c:v>1.007080078125E-3</c:v>
                </c:pt>
                <c:pt idx="64702">
                  <c:v>1.007080078125E-3</c:v>
                </c:pt>
                <c:pt idx="64703">
                  <c:v>1.0068416595458984E-3</c:v>
                </c:pt>
                <c:pt idx="64704">
                  <c:v>1.007080078125E-3</c:v>
                </c:pt>
                <c:pt idx="64705">
                  <c:v>1.0068416595458984E-3</c:v>
                </c:pt>
                <c:pt idx="64706">
                  <c:v>1.007080078125E-3</c:v>
                </c:pt>
                <c:pt idx="64707">
                  <c:v>1.007080078125E-3</c:v>
                </c:pt>
                <c:pt idx="64708">
                  <c:v>1.0068416595458984E-3</c:v>
                </c:pt>
                <c:pt idx="64709">
                  <c:v>1.007080078125E-3</c:v>
                </c:pt>
                <c:pt idx="64710">
                  <c:v>1.0080337524414063E-3</c:v>
                </c:pt>
                <c:pt idx="64711">
                  <c:v>1.007080078125E-3</c:v>
                </c:pt>
                <c:pt idx="64712">
                  <c:v>1.0068416595458984E-3</c:v>
                </c:pt>
                <c:pt idx="64713">
                  <c:v>1.007080078125E-3</c:v>
                </c:pt>
                <c:pt idx="64714">
                  <c:v>1.007080078125E-3</c:v>
                </c:pt>
                <c:pt idx="64715">
                  <c:v>1.0068416595458984E-3</c:v>
                </c:pt>
                <c:pt idx="64716">
                  <c:v>1.007080078125E-3</c:v>
                </c:pt>
                <c:pt idx="64717">
                  <c:v>1.007080078125E-3</c:v>
                </c:pt>
                <c:pt idx="64718">
                  <c:v>1.0068416595458984E-3</c:v>
                </c:pt>
                <c:pt idx="64719">
                  <c:v>1.007080078125E-3</c:v>
                </c:pt>
                <c:pt idx="64720">
                  <c:v>1.007080078125E-3</c:v>
                </c:pt>
                <c:pt idx="64721">
                  <c:v>1.0068416595458984E-3</c:v>
                </c:pt>
                <c:pt idx="64722">
                  <c:v>1.007080078125E-3</c:v>
                </c:pt>
                <c:pt idx="64723">
                  <c:v>1.0080337524414063E-3</c:v>
                </c:pt>
                <c:pt idx="64724">
                  <c:v>1.007080078125E-3</c:v>
                </c:pt>
                <c:pt idx="64725">
                  <c:v>1.0068416595458984E-3</c:v>
                </c:pt>
                <c:pt idx="64726">
                  <c:v>1.007080078125E-3</c:v>
                </c:pt>
                <c:pt idx="64727">
                  <c:v>1.0068416595458984E-3</c:v>
                </c:pt>
                <c:pt idx="64728">
                  <c:v>1.007080078125E-3</c:v>
                </c:pt>
                <c:pt idx="64729">
                  <c:v>1.007080078125E-3</c:v>
                </c:pt>
                <c:pt idx="64730">
                  <c:v>1.0068416595458984E-3</c:v>
                </c:pt>
                <c:pt idx="64731">
                  <c:v>1.007080078125E-3</c:v>
                </c:pt>
                <c:pt idx="64732">
                  <c:v>1.007080078125E-3</c:v>
                </c:pt>
                <c:pt idx="64733">
                  <c:v>1.0068416595458984E-3</c:v>
                </c:pt>
                <c:pt idx="64734">
                  <c:v>1.007080078125E-3</c:v>
                </c:pt>
                <c:pt idx="64735">
                  <c:v>1.0080337524414063E-3</c:v>
                </c:pt>
                <c:pt idx="64736">
                  <c:v>1.007080078125E-3</c:v>
                </c:pt>
                <c:pt idx="64737">
                  <c:v>1.0068416595458984E-3</c:v>
                </c:pt>
                <c:pt idx="64738">
                  <c:v>1.007080078125E-3</c:v>
                </c:pt>
                <c:pt idx="64739">
                  <c:v>1.007080078125E-3</c:v>
                </c:pt>
                <c:pt idx="64740">
                  <c:v>1.0068416595458984E-3</c:v>
                </c:pt>
                <c:pt idx="64741">
                  <c:v>1.007080078125E-3</c:v>
                </c:pt>
                <c:pt idx="64742">
                  <c:v>1.007080078125E-3</c:v>
                </c:pt>
                <c:pt idx="64743">
                  <c:v>1.0068416595458984E-3</c:v>
                </c:pt>
                <c:pt idx="64744">
                  <c:v>1.007080078125E-3</c:v>
                </c:pt>
                <c:pt idx="64745">
                  <c:v>1.007080078125E-3</c:v>
                </c:pt>
                <c:pt idx="64746">
                  <c:v>1.0068416595458984E-3</c:v>
                </c:pt>
                <c:pt idx="64747">
                  <c:v>1.007080078125E-3</c:v>
                </c:pt>
                <c:pt idx="64748">
                  <c:v>1.0080337524414063E-3</c:v>
                </c:pt>
                <c:pt idx="64749">
                  <c:v>1.0068416595458984E-3</c:v>
                </c:pt>
                <c:pt idx="64750">
                  <c:v>1.007080078125E-3</c:v>
                </c:pt>
                <c:pt idx="64751">
                  <c:v>1.007080078125E-3</c:v>
                </c:pt>
                <c:pt idx="64752">
                  <c:v>1.0068416595458984E-3</c:v>
                </c:pt>
                <c:pt idx="64753">
                  <c:v>1.007080078125E-3</c:v>
                </c:pt>
                <c:pt idx="64754">
                  <c:v>1.007080078125E-3</c:v>
                </c:pt>
                <c:pt idx="64755">
                  <c:v>1.0068416595458984E-3</c:v>
                </c:pt>
                <c:pt idx="64756">
                  <c:v>1.007080078125E-3</c:v>
                </c:pt>
                <c:pt idx="64757">
                  <c:v>1.007080078125E-3</c:v>
                </c:pt>
                <c:pt idx="64758">
                  <c:v>1.0068416595458984E-3</c:v>
                </c:pt>
                <c:pt idx="64759">
                  <c:v>1.007080078125E-3</c:v>
                </c:pt>
                <c:pt idx="64760">
                  <c:v>1.0080337524414063E-3</c:v>
                </c:pt>
                <c:pt idx="64761">
                  <c:v>1.007080078125E-3</c:v>
                </c:pt>
                <c:pt idx="64762">
                  <c:v>1.0068416595458984E-3</c:v>
                </c:pt>
                <c:pt idx="64763">
                  <c:v>1.007080078125E-3</c:v>
                </c:pt>
                <c:pt idx="64764">
                  <c:v>1.007080078125E-3</c:v>
                </c:pt>
                <c:pt idx="64765">
                  <c:v>1.0068416595458984E-3</c:v>
                </c:pt>
                <c:pt idx="64766">
                  <c:v>1.007080078125E-3</c:v>
                </c:pt>
                <c:pt idx="64767">
                  <c:v>1.007080078125E-3</c:v>
                </c:pt>
                <c:pt idx="64768">
                  <c:v>1.0068416595458984E-3</c:v>
                </c:pt>
                <c:pt idx="64769">
                  <c:v>1.007080078125E-3</c:v>
                </c:pt>
                <c:pt idx="64770">
                  <c:v>1.007080078125E-3</c:v>
                </c:pt>
                <c:pt idx="64771">
                  <c:v>1.0068416595458984E-3</c:v>
                </c:pt>
                <c:pt idx="64772">
                  <c:v>1.007080078125E-3</c:v>
                </c:pt>
                <c:pt idx="64773">
                  <c:v>1.0080337524414063E-3</c:v>
                </c:pt>
                <c:pt idx="64774">
                  <c:v>1.0068416595458984E-3</c:v>
                </c:pt>
                <c:pt idx="64775">
                  <c:v>1.007080078125E-3</c:v>
                </c:pt>
                <c:pt idx="64776">
                  <c:v>1.007080078125E-3</c:v>
                </c:pt>
                <c:pt idx="64777">
                  <c:v>1.0068416595458984E-3</c:v>
                </c:pt>
                <c:pt idx="64778">
                  <c:v>1.007080078125E-3</c:v>
                </c:pt>
                <c:pt idx="64779">
                  <c:v>1.007080078125E-3</c:v>
                </c:pt>
                <c:pt idx="64780">
                  <c:v>1.0068416595458984E-3</c:v>
                </c:pt>
                <c:pt idx="64781">
                  <c:v>1.007080078125E-3</c:v>
                </c:pt>
                <c:pt idx="64782">
                  <c:v>1.007080078125E-3</c:v>
                </c:pt>
                <c:pt idx="64783">
                  <c:v>1.0068416595458984E-3</c:v>
                </c:pt>
                <c:pt idx="64784">
                  <c:v>1.007080078125E-3</c:v>
                </c:pt>
                <c:pt idx="64785">
                  <c:v>1.0080337524414063E-3</c:v>
                </c:pt>
                <c:pt idx="64786">
                  <c:v>1.007080078125E-3</c:v>
                </c:pt>
                <c:pt idx="64787">
                  <c:v>1.0068416595458984E-3</c:v>
                </c:pt>
                <c:pt idx="64788">
                  <c:v>1.007080078125E-3</c:v>
                </c:pt>
                <c:pt idx="64789">
                  <c:v>1.007080078125E-3</c:v>
                </c:pt>
                <c:pt idx="64790">
                  <c:v>1.0068416595458984E-3</c:v>
                </c:pt>
                <c:pt idx="64791">
                  <c:v>1.007080078125E-3</c:v>
                </c:pt>
                <c:pt idx="64792">
                  <c:v>1.007080078125E-3</c:v>
                </c:pt>
                <c:pt idx="64793">
                  <c:v>1.0068416595458984E-3</c:v>
                </c:pt>
                <c:pt idx="64794">
                  <c:v>1.007080078125E-3</c:v>
                </c:pt>
                <c:pt idx="64795">
                  <c:v>1.007080078125E-3</c:v>
                </c:pt>
                <c:pt idx="64796">
                  <c:v>1.0068416595458984E-3</c:v>
                </c:pt>
                <c:pt idx="64797">
                  <c:v>1.007080078125E-3</c:v>
                </c:pt>
                <c:pt idx="64798">
                  <c:v>1.0080337524414063E-3</c:v>
                </c:pt>
                <c:pt idx="64799">
                  <c:v>1.0068416595458984E-3</c:v>
                </c:pt>
                <c:pt idx="64800">
                  <c:v>1.007080078125E-3</c:v>
                </c:pt>
                <c:pt idx="64801">
                  <c:v>1.007080078125E-3</c:v>
                </c:pt>
                <c:pt idx="64802">
                  <c:v>1.0068416595458984E-3</c:v>
                </c:pt>
                <c:pt idx="64803">
                  <c:v>1.007080078125E-3</c:v>
                </c:pt>
                <c:pt idx="64804">
                  <c:v>1.007080078125E-3</c:v>
                </c:pt>
                <c:pt idx="64805">
                  <c:v>1.0068416595458984E-3</c:v>
                </c:pt>
                <c:pt idx="64806">
                  <c:v>1.007080078125E-3</c:v>
                </c:pt>
                <c:pt idx="64807">
                  <c:v>1.007080078125E-3</c:v>
                </c:pt>
                <c:pt idx="64808">
                  <c:v>1.0068416595458984E-3</c:v>
                </c:pt>
                <c:pt idx="64809">
                  <c:v>1.007080078125E-3</c:v>
                </c:pt>
                <c:pt idx="64810">
                  <c:v>1.0080337524414063E-3</c:v>
                </c:pt>
                <c:pt idx="64811">
                  <c:v>1.007080078125E-3</c:v>
                </c:pt>
                <c:pt idx="64812">
                  <c:v>1.0068416595458984E-3</c:v>
                </c:pt>
                <c:pt idx="64813">
                  <c:v>1.007080078125E-3</c:v>
                </c:pt>
                <c:pt idx="64814">
                  <c:v>1.007080078125E-3</c:v>
                </c:pt>
                <c:pt idx="64815">
                  <c:v>1.0068416595458984E-3</c:v>
                </c:pt>
                <c:pt idx="64816">
                  <c:v>1.007080078125E-3</c:v>
                </c:pt>
                <c:pt idx="64817">
                  <c:v>1.007080078125E-3</c:v>
                </c:pt>
                <c:pt idx="64818">
                  <c:v>1.0068416595458984E-3</c:v>
                </c:pt>
                <c:pt idx="64819">
                  <c:v>1.007080078125E-3</c:v>
                </c:pt>
                <c:pt idx="64820">
                  <c:v>1.007080078125E-3</c:v>
                </c:pt>
                <c:pt idx="64821">
                  <c:v>1.0068416595458984E-3</c:v>
                </c:pt>
                <c:pt idx="64822">
                  <c:v>1.007080078125E-3</c:v>
                </c:pt>
                <c:pt idx="64823">
                  <c:v>1.0080337524414063E-3</c:v>
                </c:pt>
                <c:pt idx="64824">
                  <c:v>1.0068416595458984E-3</c:v>
                </c:pt>
                <c:pt idx="64825">
                  <c:v>1.007080078125E-3</c:v>
                </c:pt>
                <c:pt idx="64826">
                  <c:v>1.007080078125E-3</c:v>
                </c:pt>
                <c:pt idx="64827">
                  <c:v>1.0068416595458984E-3</c:v>
                </c:pt>
                <c:pt idx="64828">
                  <c:v>1.007080078125E-3</c:v>
                </c:pt>
                <c:pt idx="64829">
                  <c:v>1.007080078125E-3</c:v>
                </c:pt>
                <c:pt idx="64830">
                  <c:v>1.0068416595458984E-3</c:v>
                </c:pt>
                <c:pt idx="64831">
                  <c:v>1.007080078125E-3</c:v>
                </c:pt>
                <c:pt idx="64832">
                  <c:v>1.007080078125E-3</c:v>
                </c:pt>
                <c:pt idx="64833">
                  <c:v>1.0068416595458984E-3</c:v>
                </c:pt>
                <c:pt idx="64834">
                  <c:v>1.007080078125E-3</c:v>
                </c:pt>
                <c:pt idx="64835">
                  <c:v>1.0080337524414063E-3</c:v>
                </c:pt>
                <c:pt idx="64836">
                  <c:v>1.007080078125E-3</c:v>
                </c:pt>
                <c:pt idx="64837">
                  <c:v>1.0068416595458984E-3</c:v>
                </c:pt>
                <c:pt idx="64838">
                  <c:v>1.007080078125E-3</c:v>
                </c:pt>
                <c:pt idx="64839">
                  <c:v>1.007080078125E-3</c:v>
                </c:pt>
                <c:pt idx="64840">
                  <c:v>1.0068416595458984E-3</c:v>
                </c:pt>
                <c:pt idx="64841">
                  <c:v>1.007080078125E-3</c:v>
                </c:pt>
                <c:pt idx="64842">
                  <c:v>1.007080078125E-3</c:v>
                </c:pt>
                <c:pt idx="64843">
                  <c:v>1.0068416595458984E-3</c:v>
                </c:pt>
                <c:pt idx="64844">
                  <c:v>1.007080078125E-3</c:v>
                </c:pt>
                <c:pt idx="64845">
                  <c:v>1.007080078125E-3</c:v>
                </c:pt>
                <c:pt idx="64846">
                  <c:v>1.0068416595458984E-3</c:v>
                </c:pt>
                <c:pt idx="64847">
                  <c:v>1.007080078125E-3</c:v>
                </c:pt>
                <c:pt idx="64848">
                  <c:v>1.0080337524414063E-3</c:v>
                </c:pt>
                <c:pt idx="64849">
                  <c:v>1.0068416595458984E-3</c:v>
                </c:pt>
                <c:pt idx="64850">
                  <c:v>1.007080078125E-3</c:v>
                </c:pt>
                <c:pt idx="64851">
                  <c:v>1.007080078125E-3</c:v>
                </c:pt>
                <c:pt idx="64852">
                  <c:v>1.0068416595458984E-3</c:v>
                </c:pt>
                <c:pt idx="64853">
                  <c:v>1.007080078125E-3</c:v>
                </c:pt>
                <c:pt idx="64854">
                  <c:v>1.007080078125E-3</c:v>
                </c:pt>
                <c:pt idx="64855">
                  <c:v>1.0068416595458984E-3</c:v>
                </c:pt>
                <c:pt idx="64856">
                  <c:v>1.007080078125E-3</c:v>
                </c:pt>
                <c:pt idx="64857">
                  <c:v>1.007080078125E-3</c:v>
                </c:pt>
                <c:pt idx="64858">
                  <c:v>1.0068416595458984E-3</c:v>
                </c:pt>
                <c:pt idx="64859">
                  <c:v>1.007080078125E-3</c:v>
                </c:pt>
                <c:pt idx="64860">
                  <c:v>1.0080337524414063E-3</c:v>
                </c:pt>
                <c:pt idx="64861">
                  <c:v>1.007080078125E-3</c:v>
                </c:pt>
                <c:pt idx="64862">
                  <c:v>1.0068416595458984E-3</c:v>
                </c:pt>
                <c:pt idx="64863">
                  <c:v>1.007080078125E-3</c:v>
                </c:pt>
                <c:pt idx="64864">
                  <c:v>1.007080078125E-3</c:v>
                </c:pt>
                <c:pt idx="64865">
                  <c:v>1.0068416595458984E-3</c:v>
                </c:pt>
                <c:pt idx="64866">
                  <c:v>1.007080078125E-3</c:v>
                </c:pt>
                <c:pt idx="64867">
                  <c:v>1.007080078125E-3</c:v>
                </c:pt>
                <c:pt idx="64868">
                  <c:v>1.0068416595458984E-3</c:v>
                </c:pt>
                <c:pt idx="64869">
                  <c:v>1.007080078125E-3</c:v>
                </c:pt>
                <c:pt idx="64870">
                  <c:v>1.007080078125E-3</c:v>
                </c:pt>
                <c:pt idx="64871">
                  <c:v>1.0068416595458984E-3</c:v>
                </c:pt>
                <c:pt idx="64872">
                  <c:v>1.007080078125E-3</c:v>
                </c:pt>
                <c:pt idx="64873">
                  <c:v>1.0080337524414063E-3</c:v>
                </c:pt>
                <c:pt idx="64874">
                  <c:v>1.0068416595458984E-3</c:v>
                </c:pt>
                <c:pt idx="64875">
                  <c:v>1.007080078125E-3</c:v>
                </c:pt>
                <c:pt idx="64876">
                  <c:v>1.007080078125E-3</c:v>
                </c:pt>
                <c:pt idx="64877">
                  <c:v>1.0068416595458984E-3</c:v>
                </c:pt>
                <c:pt idx="64878">
                  <c:v>1.007080078125E-3</c:v>
                </c:pt>
                <c:pt idx="64879">
                  <c:v>1.007080078125E-3</c:v>
                </c:pt>
                <c:pt idx="64880">
                  <c:v>1.0068416595458984E-3</c:v>
                </c:pt>
                <c:pt idx="64881">
                  <c:v>1.007080078125E-3</c:v>
                </c:pt>
                <c:pt idx="64882">
                  <c:v>1.007080078125E-3</c:v>
                </c:pt>
                <c:pt idx="64883">
                  <c:v>1.0068416595458984E-3</c:v>
                </c:pt>
                <c:pt idx="64884">
                  <c:v>1.007080078125E-3</c:v>
                </c:pt>
                <c:pt idx="64885">
                  <c:v>1.0080337524414063E-3</c:v>
                </c:pt>
                <c:pt idx="64886">
                  <c:v>1.007080078125E-3</c:v>
                </c:pt>
                <c:pt idx="64887">
                  <c:v>1.0068416595458984E-3</c:v>
                </c:pt>
                <c:pt idx="64888">
                  <c:v>1.007080078125E-3</c:v>
                </c:pt>
                <c:pt idx="64889">
                  <c:v>1.007080078125E-3</c:v>
                </c:pt>
                <c:pt idx="64890">
                  <c:v>1.0068416595458984E-3</c:v>
                </c:pt>
                <c:pt idx="64891">
                  <c:v>1.007080078125E-3</c:v>
                </c:pt>
                <c:pt idx="64892">
                  <c:v>1.007080078125E-3</c:v>
                </c:pt>
                <c:pt idx="64893">
                  <c:v>1.0068416595458984E-3</c:v>
                </c:pt>
                <c:pt idx="64894">
                  <c:v>1.007080078125E-3</c:v>
                </c:pt>
                <c:pt idx="64895">
                  <c:v>1.007080078125E-3</c:v>
                </c:pt>
                <c:pt idx="64896">
                  <c:v>1.0068416595458984E-3</c:v>
                </c:pt>
                <c:pt idx="64897">
                  <c:v>1.007080078125E-3</c:v>
                </c:pt>
                <c:pt idx="64898">
                  <c:v>1.0080337524414063E-3</c:v>
                </c:pt>
                <c:pt idx="64899">
                  <c:v>1.0068416595458984E-3</c:v>
                </c:pt>
                <c:pt idx="64900">
                  <c:v>1.007080078125E-3</c:v>
                </c:pt>
                <c:pt idx="64901">
                  <c:v>1.007080078125E-3</c:v>
                </c:pt>
                <c:pt idx="64902">
                  <c:v>1.0068416595458984E-3</c:v>
                </c:pt>
                <c:pt idx="64903">
                  <c:v>1.007080078125E-3</c:v>
                </c:pt>
                <c:pt idx="64904">
                  <c:v>1.007080078125E-3</c:v>
                </c:pt>
                <c:pt idx="64905">
                  <c:v>1.0068416595458984E-3</c:v>
                </c:pt>
                <c:pt idx="64906">
                  <c:v>1.007080078125E-3</c:v>
                </c:pt>
                <c:pt idx="64907">
                  <c:v>1.007080078125E-3</c:v>
                </c:pt>
                <c:pt idx="64908">
                  <c:v>1.0068416595458984E-3</c:v>
                </c:pt>
                <c:pt idx="64909">
                  <c:v>1.007080078125E-3</c:v>
                </c:pt>
                <c:pt idx="64910">
                  <c:v>1.0080337524414063E-3</c:v>
                </c:pt>
                <c:pt idx="64911">
                  <c:v>1.007080078125E-3</c:v>
                </c:pt>
                <c:pt idx="64912">
                  <c:v>1.0068416595458984E-3</c:v>
                </c:pt>
                <c:pt idx="64913">
                  <c:v>1.007080078125E-3</c:v>
                </c:pt>
                <c:pt idx="64914">
                  <c:v>1.007080078125E-3</c:v>
                </c:pt>
                <c:pt idx="64915">
                  <c:v>1.0068416595458984E-3</c:v>
                </c:pt>
                <c:pt idx="64916">
                  <c:v>1.007080078125E-3</c:v>
                </c:pt>
                <c:pt idx="64917">
                  <c:v>1.007080078125E-3</c:v>
                </c:pt>
                <c:pt idx="64918">
                  <c:v>1.0068416595458984E-3</c:v>
                </c:pt>
                <c:pt idx="64919">
                  <c:v>1.007080078125E-3</c:v>
                </c:pt>
                <c:pt idx="64920">
                  <c:v>1.007080078125E-3</c:v>
                </c:pt>
                <c:pt idx="64921">
                  <c:v>1.0068416595458984E-3</c:v>
                </c:pt>
                <c:pt idx="64922">
                  <c:v>1.007080078125E-3</c:v>
                </c:pt>
                <c:pt idx="64923">
                  <c:v>1.0080337524414063E-3</c:v>
                </c:pt>
                <c:pt idx="64924">
                  <c:v>1.0068416595458984E-3</c:v>
                </c:pt>
                <c:pt idx="64925">
                  <c:v>1.007080078125E-3</c:v>
                </c:pt>
                <c:pt idx="64926">
                  <c:v>1.007080078125E-3</c:v>
                </c:pt>
                <c:pt idx="64927">
                  <c:v>1.0068416595458984E-3</c:v>
                </c:pt>
                <c:pt idx="64928">
                  <c:v>1.007080078125E-3</c:v>
                </c:pt>
                <c:pt idx="64929">
                  <c:v>1.007080078125E-3</c:v>
                </c:pt>
                <c:pt idx="64930">
                  <c:v>1.0068416595458984E-3</c:v>
                </c:pt>
                <c:pt idx="64931">
                  <c:v>1.007080078125E-3</c:v>
                </c:pt>
                <c:pt idx="64932">
                  <c:v>1.007080078125E-3</c:v>
                </c:pt>
                <c:pt idx="64933">
                  <c:v>1.0068416595458984E-3</c:v>
                </c:pt>
                <c:pt idx="64934">
                  <c:v>1.007080078125E-3</c:v>
                </c:pt>
                <c:pt idx="64935">
                  <c:v>1.0080337524414063E-3</c:v>
                </c:pt>
                <c:pt idx="64936">
                  <c:v>1.007080078125E-3</c:v>
                </c:pt>
                <c:pt idx="64937">
                  <c:v>1.0068416595458984E-3</c:v>
                </c:pt>
                <c:pt idx="64938">
                  <c:v>1.007080078125E-3</c:v>
                </c:pt>
                <c:pt idx="64939">
                  <c:v>1.007080078125E-3</c:v>
                </c:pt>
                <c:pt idx="64940">
                  <c:v>1.0068416595458984E-3</c:v>
                </c:pt>
                <c:pt idx="64941">
                  <c:v>1.007080078125E-3</c:v>
                </c:pt>
                <c:pt idx="64942">
                  <c:v>1.007080078125E-3</c:v>
                </c:pt>
                <c:pt idx="64943">
                  <c:v>1.0068416595458984E-3</c:v>
                </c:pt>
                <c:pt idx="64944">
                  <c:v>1.007080078125E-3</c:v>
                </c:pt>
                <c:pt idx="64945">
                  <c:v>1.007080078125E-3</c:v>
                </c:pt>
                <c:pt idx="64946">
                  <c:v>1.0068416595458984E-3</c:v>
                </c:pt>
                <c:pt idx="64947">
                  <c:v>1.007080078125E-3</c:v>
                </c:pt>
                <c:pt idx="64948">
                  <c:v>1.0080337524414063E-3</c:v>
                </c:pt>
                <c:pt idx="64949">
                  <c:v>1.0068416595458984E-3</c:v>
                </c:pt>
                <c:pt idx="64950">
                  <c:v>1.007080078125E-3</c:v>
                </c:pt>
                <c:pt idx="64951">
                  <c:v>1.007080078125E-3</c:v>
                </c:pt>
                <c:pt idx="64952">
                  <c:v>1.0068416595458984E-3</c:v>
                </c:pt>
                <c:pt idx="64953">
                  <c:v>1.007080078125E-3</c:v>
                </c:pt>
                <c:pt idx="64954">
                  <c:v>1.007080078125E-3</c:v>
                </c:pt>
                <c:pt idx="64955">
                  <c:v>1.0068416595458984E-3</c:v>
                </c:pt>
                <c:pt idx="64956">
                  <c:v>1.007080078125E-3</c:v>
                </c:pt>
                <c:pt idx="64957">
                  <c:v>1.007080078125E-3</c:v>
                </c:pt>
                <c:pt idx="64958">
                  <c:v>1.0068416595458984E-3</c:v>
                </c:pt>
                <c:pt idx="64959">
                  <c:v>1.007080078125E-3</c:v>
                </c:pt>
                <c:pt idx="64960">
                  <c:v>1.0080337524414063E-3</c:v>
                </c:pt>
                <c:pt idx="64961">
                  <c:v>1.007080078125E-3</c:v>
                </c:pt>
                <c:pt idx="64962">
                  <c:v>1.0068416595458984E-3</c:v>
                </c:pt>
                <c:pt idx="64963">
                  <c:v>1.007080078125E-3</c:v>
                </c:pt>
                <c:pt idx="64964">
                  <c:v>1.007080078125E-3</c:v>
                </c:pt>
                <c:pt idx="64965">
                  <c:v>1.0068416595458984E-3</c:v>
                </c:pt>
                <c:pt idx="64966">
                  <c:v>1.007080078125E-3</c:v>
                </c:pt>
                <c:pt idx="64967">
                  <c:v>1.007080078125E-3</c:v>
                </c:pt>
                <c:pt idx="64968">
                  <c:v>1.0068416595458984E-3</c:v>
                </c:pt>
                <c:pt idx="64969">
                  <c:v>1.007080078125E-3</c:v>
                </c:pt>
                <c:pt idx="64970">
                  <c:v>1.007080078125E-3</c:v>
                </c:pt>
                <c:pt idx="64971">
                  <c:v>1.0068416595458984E-3</c:v>
                </c:pt>
                <c:pt idx="64972">
                  <c:v>1.0080337524414063E-3</c:v>
                </c:pt>
                <c:pt idx="64973">
                  <c:v>1.007080078125E-3</c:v>
                </c:pt>
                <c:pt idx="64974">
                  <c:v>1.0068416595458984E-3</c:v>
                </c:pt>
                <c:pt idx="64975">
                  <c:v>1.007080078125E-3</c:v>
                </c:pt>
                <c:pt idx="64976">
                  <c:v>1.007080078125E-3</c:v>
                </c:pt>
                <c:pt idx="64977">
                  <c:v>1.0068416595458984E-3</c:v>
                </c:pt>
                <c:pt idx="64978">
                  <c:v>1.007080078125E-3</c:v>
                </c:pt>
                <c:pt idx="64979">
                  <c:v>1.007080078125E-3</c:v>
                </c:pt>
                <c:pt idx="64980">
                  <c:v>1.0068416595458984E-3</c:v>
                </c:pt>
                <c:pt idx="64981">
                  <c:v>1.007080078125E-3</c:v>
                </c:pt>
                <c:pt idx="64982">
                  <c:v>1.007080078125E-3</c:v>
                </c:pt>
                <c:pt idx="64983">
                  <c:v>1.0068416595458984E-3</c:v>
                </c:pt>
                <c:pt idx="64984">
                  <c:v>1.007080078125E-3</c:v>
                </c:pt>
                <c:pt idx="64985">
                  <c:v>1.0080337524414063E-3</c:v>
                </c:pt>
                <c:pt idx="64986">
                  <c:v>1.007080078125E-3</c:v>
                </c:pt>
                <c:pt idx="64987">
                  <c:v>1.0068416595458984E-3</c:v>
                </c:pt>
                <c:pt idx="64988">
                  <c:v>1.007080078125E-3</c:v>
                </c:pt>
                <c:pt idx="64989">
                  <c:v>1.007080078125E-3</c:v>
                </c:pt>
                <c:pt idx="64990">
                  <c:v>1.0068416595458984E-3</c:v>
                </c:pt>
                <c:pt idx="64991">
                  <c:v>1.007080078125E-3</c:v>
                </c:pt>
                <c:pt idx="64992">
                  <c:v>1.007080078125E-3</c:v>
                </c:pt>
                <c:pt idx="64993">
                  <c:v>1.0068416595458984E-3</c:v>
                </c:pt>
                <c:pt idx="64994">
                  <c:v>1.007080078125E-3</c:v>
                </c:pt>
                <c:pt idx="64995">
                  <c:v>1.007080078125E-3</c:v>
                </c:pt>
                <c:pt idx="64996">
                  <c:v>1.0068416595458984E-3</c:v>
                </c:pt>
                <c:pt idx="64997">
                  <c:v>1.0080337524414063E-3</c:v>
                </c:pt>
                <c:pt idx="64998">
                  <c:v>1.007080078125E-3</c:v>
                </c:pt>
                <c:pt idx="64999">
                  <c:v>1.0068416595458984E-3</c:v>
                </c:pt>
                <c:pt idx="65000">
                  <c:v>1.007080078125E-3</c:v>
                </c:pt>
                <c:pt idx="65001">
                  <c:v>1.007080078125E-3</c:v>
                </c:pt>
                <c:pt idx="65002">
                  <c:v>1.0068416595458984E-3</c:v>
                </c:pt>
                <c:pt idx="65003">
                  <c:v>1.007080078125E-3</c:v>
                </c:pt>
                <c:pt idx="65004">
                  <c:v>1.007080078125E-3</c:v>
                </c:pt>
                <c:pt idx="65005">
                  <c:v>1.0068416595458984E-3</c:v>
                </c:pt>
                <c:pt idx="65006">
                  <c:v>1.007080078125E-3</c:v>
                </c:pt>
                <c:pt idx="65007">
                  <c:v>1.007080078125E-3</c:v>
                </c:pt>
                <c:pt idx="65008">
                  <c:v>1.0068416595458984E-3</c:v>
                </c:pt>
                <c:pt idx="65009">
                  <c:v>1.007080078125E-3</c:v>
                </c:pt>
                <c:pt idx="65010">
                  <c:v>1.0080337524414063E-3</c:v>
                </c:pt>
                <c:pt idx="65011">
                  <c:v>1.007080078125E-3</c:v>
                </c:pt>
                <c:pt idx="65012">
                  <c:v>1.0068416595458984E-3</c:v>
                </c:pt>
                <c:pt idx="65013">
                  <c:v>1.007080078125E-3</c:v>
                </c:pt>
                <c:pt idx="65014">
                  <c:v>1.007080078125E-3</c:v>
                </c:pt>
                <c:pt idx="65015">
                  <c:v>1.0068416595458984E-3</c:v>
                </c:pt>
                <c:pt idx="65016">
                  <c:v>1.007080078125E-3</c:v>
                </c:pt>
                <c:pt idx="65017">
                  <c:v>1.007080078125E-3</c:v>
                </c:pt>
                <c:pt idx="65018">
                  <c:v>1.0068416595458984E-3</c:v>
                </c:pt>
                <c:pt idx="65019">
                  <c:v>1.007080078125E-3</c:v>
                </c:pt>
                <c:pt idx="65020">
                  <c:v>1.007080078125E-3</c:v>
                </c:pt>
                <c:pt idx="65021">
                  <c:v>1.0068416595458984E-3</c:v>
                </c:pt>
                <c:pt idx="65022">
                  <c:v>1.0080337524414063E-3</c:v>
                </c:pt>
                <c:pt idx="65023">
                  <c:v>1.007080078125E-3</c:v>
                </c:pt>
                <c:pt idx="65024">
                  <c:v>1.0068416595458984E-3</c:v>
                </c:pt>
                <c:pt idx="65025">
                  <c:v>1.007080078125E-3</c:v>
                </c:pt>
                <c:pt idx="65026">
                  <c:v>1.007080078125E-3</c:v>
                </c:pt>
                <c:pt idx="65027">
                  <c:v>1.0068416595458984E-3</c:v>
                </c:pt>
                <c:pt idx="65028">
                  <c:v>1.007080078125E-3</c:v>
                </c:pt>
                <c:pt idx="65029">
                  <c:v>1.007080078125E-3</c:v>
                </c:pt>
                <c:pt idx="65030">
                  <c:v>1.0068416595458984E-3</c:v>
                </c:pt>
                <c:pt idx="65031">
                  <c:v>1.007080078125E-3</c:v>
                </c:pt>
                <c:pt idx="65032">
                  <c:v>1.007080078125E-3</c:v>
                </c:pt>
                <c:pt idx="65033">
                  <c:v>1.0068416595458984E-3</c:v>
                </c:pt>
                <c:pt idx="65034">
                  <c:v>1.007080078125E-3</c:v>
                </c:pt>
                <c:pt idx="65035">
                  <c:v>2.2156000137329102E-2</c:v>
                </c:pt>
                <c:pt idx="65036">
                  <c:v>1.007080078125E-3</c:v>
                </c:pt>
                <c:pt idx="65037">
                  <c:v>1.0068416595458984E-3</c:v>
                </c:pt>
                <c:pt idx="65038">
                  <c:v>1.007080078125E-3</c:v>
                </c:pt>
                <c:pt idx="65039">
                  <c:v>1.0080337524414063E-3</c:v>
                </c:pt>
                <c:pt idx="65040">
                  <c:v>1.007080078125E-3</c:v>
                </c:pt>
                <c:pt idx="65041">
                  <c:v>1.0068416595458984E-3</c:v>
                </c:pt>
                <c:pt idx="65042">
                  <c:v>1.007080078125E-3</c:v>
                </c:pt>
                <c:pt idx="65043">
                  <c:v>1.007080078125E-3</c:v>
                </c:pt>
                <c:pt idx="65044">
                  <c:v>1.0068416595458984E-3</c:v>
                </c:pt>
                <c:pt idx="65045">
                  <c:v>1.007080078125E-3</c:v>
                </c:pt>
                <c:pt idx="65046">
                  <c:v>1.007080078125E-3</c:v>
                </c:pt>
                <c:pt idx="65047">
                  <c:v>1.0068416595458984E-3</c:v>
                </c:pt>
                <c:pt idx="65048">
                  <c:v>1.007080078125E-3</c:v>
                </c:pt>
                <c:pt idx="65049">
                  <c:v>1.007080078125E-3</c:v>
                </c:pt>
                <c:pt idx="65050">
                  <c:v>1.0068416595458984E-3</c:v>
                </c:pt>
                <c:pt idx="65051">
                  <c:v>1.0080337524414063E-3</c:v>
                </c:pt>
                <c:pt idx="65052">
                  <c:v>1.007080078125E-3</c:v>
                </c:pt>
                <c:pt idx="65053">
                  <c:v>1.0068416595458984E-3</c:v>
                </c:pt>
                <c:pt idx="65054">
                  <c:v>1.007080078125E-3</c:v>
                </c:pt>
                <c:pt idx="65055">
                  <c:v>1.007080078125E-3</c:v>
                </c:pt>
                <c:pt idx="65056">
                  <c:v>1.0068416595458984E-3</c:v>
                </c:pt>
                <c:pt idx="65057">
                  <c:v>1.007080078125E-3</c:v>
                </c:pt>
                <c:pt idx="65058">
                  <c:v>1.007080078125E-3</c:v>
                </c:pt>
                <c:pt idx="65059">
                  <c:v>1.0068416595458984E-3</c:v>
                </c:pt>
                <c:pt idx="65060">
                  <c:v>1.007080078125E-3</c:v>
                </c:pt>
                <c:pt idx="65061">
                  <c:v>1.007080078125E-3</c:v>
                </c:pt>
                <c:pt idx="65062">
                  <c:v>1.0068416595458984E-3</c:v>
                </c:pt>
                <c:pt idx="65063">
                  <c:v>1.007080078125E-3</c:v>
                </c:pt>
                <c:pt idx="65064">
                  <c:v>1.0080337524414063E-3</c:v>
                </c:pt>
                <c:pt idx="65065">
                  <c:v>1.007080078125E-3</c:v>
                </c:pt>
                <c:pt idx="65066">
                  <c:v>1.0068416595458984E-3</c:v>
                </c:pt>
                <c:pt idx="65067">
                  <c:v>1.007080078125E-3</c:v>
                </c:pt>
                <c:pt idx="65068">
                  <c:v>1.007080078125E-3</c:v>
                </c:pt>
                <c:pt idx="65069">
                  <c:v>1.0068416595458984E-3</c:v>
                </c:pt>
                <c:pt idx="65070">
                  <c:v>1.007080078125E-3</c:v>
                </c:pt>
                <c:pt idx="65071">
                  <c:v>1.007080078125E-3</c:v>
                </c:pt>
                <c:pt idx="65072">
                  <c:v>1.0068416595458984E-3</c:v>
                </c:pt>
                <c:pt idx="65073">
                  <c:v>1.007080078125E-3</c:v>
                </c:pt>
                <c:pt idx="65074">
                  <c:v>1.007080078125E-3</c:v>
                </c:pt>
                <c:pt idx="65075">
                  <c:v>1.0068416595458984E-3</c:v>
                </c:pt>
                <c:pt idx="65076">
                  <c:v>1.0080337524414063E-3</c:v>
                </c:pt>
                <c:pt idx="65077">
                  <c:v>1.007080078125E-3</c:v>
                </c:pt>
                <c:pt idx="65078">
                  <c:v>1.0068416595458984E-3</c:v>
                </c:pt>
                <c:pt idx="65079">
                  <c:v>1.007080078125E-3</c:v>
                </c:pt>
                <c:pt idx="65080">
                  <c:v>1.007080078125E-3</c:v>
                </c:pt>
                <c:pt idx="65081">
                  <c:v>1.0068416595458984E-3</c:v>
                </c:pt>
                <c:pt idx="65082">
                  <c:v>1.007080078125E-3</c:v>
                </c:pt>
                <c:pt idx="65083">
                  <c:v>1.007080078125E-3</c:v>
                </c:pt>
                <c:pt idx="65084">
                  <c:v>1.0068416595458984E-3</c:v>
                </c:pt>
                <c:pt idx="65085">
                  <c:v>1.007080078125E-3</c:v>
                </c:pt>
                <c:pt idx="65086">
                  <c:v>1.007080078125E-3</c:v>
                </c:pt>
                <c:pt idx="65087">
                  <c:v>1.0068416595458984E-3</c:v>
                </c:pt>
                <c:pt idx="65088">
                  <c:v>1.007080078125E-3</c:v>
                </c:pt>
                <c:pt idx="65089">
                  <c:v>1.0080337524414063E-3</c:v>
                </c:pt>
                <c:pt idx="65090">
                  <c:v>1.007080078125E-3</c:v>
                </c:pt>
                <c:pt idx="65091">
                  <c:v>1.0068416595458984E-3</c:v>
                </c:pt>
                <c:pt idx="65092">
                  <c:v>1.007080078125E-3</c:v>
                </c:pt>
                <c:pt idx="65093">
                  <c:v>1.007080078125E-3</c:v>
                </c:pt>
                <c:pt idx="65094">
                  <c:v>1.0068416595458984E-3</c:v>
                </c:pt>
                <c:pt idx="65095">
                  <c:v>1.007080078125E-3</c:v>
                </c:pt>
                <c:pt idx="65096">
                  <c:v>1.007080078125E-3</c:v>
                </c:pt>
                <c:pt idx="65097">
                  <c:v>1.0068416595458984E-3</c:v>
                </c:pt>
                <c:pt idx="65098">
                  <c:v>1.007080078125E-3</c:v>
                </c:pt>
                <c:pt idx="65099">
                  <c:v>1.007080078125E-3</c:v>
                </c:pt>
                <c:pt idx="65100">
                  <c:v>1.0068416595458984E-3</c:v>
                </c:pt>
                <c:pt idx="65101">
                  <c:v>1.0080337524414063E-3</c:v>
                </c:pt>
                <c:pt idx="65102">
                  <c:v>1.007080078125E-3</c:v>
                </c:pt>
                <c:pt idx="65103">
                  <c:v>1.0068416595458984E-3</c:v>
                </c:pt>
                <c:pt idx="65104">
                  <c:v>1.007080078125E-3</c:v>
                </c:pt>
                <c:pt idx="65105">
                  <c:v>1.007080078125E-3</c:v>
                </c:pt>
                <c:pt idx="65106">
                  <c:v>1.0068416595458984E-3</c:v>
                </c:pt>
                <c:pt idx="65107">
                  <c:v>1.007080078125E-3</c:v>
                </c:pt>
                <c:pt idx="65108">
                  <c:v>1.007080078125E-3</c:v>
                </c:pt>
                <c:pt idx="65109">
                  <c:v>1.0068416595458984E-3</c:v>
                </c:pt>
                <c:pt idx="65110">
                  <c:v>1.007080078125E-3</c:v>
                </c:pt>
                <c:pt idx="65111">
                  <c:v>1.007080078125E-3</c:v>
                </c:pt>
                <c:pt idx="65112">
                  <c:v>1.0068416595458984E-3</c:v>
                </c:pt>
                <c:pt idx="65113">
                  <c:v>2.1149158477783203E-2</c:v>
                </c:pt>
                <c:pt idx="65114">
                  <c:v>1.0068416595458984E-3</c:v>
                </c:pt>
                <c:pt idx="65115">
                  <c:v>1.007080078125E-3</c:v>
                </c:pt>
                <c:pt idx="65116">
                  <c:v>1.007080078125E-3</c:v>
                </c:pt>
                <c:pt idx="65117">
                  <c:v>1.0068416595458984E-3</c:v>
                </c:pt>
                <c:pt idx="65118">
                  <c:v>1.007080078125E-3</c:v>
                </c:pt>
                <c:pt idx="65119">
                  <c:v>1.0080337524414063E-3</c:v>
                </c:pt>
                <c:pt idx="65120">
                  <c:v>1.007080078125E-3</c:v>
                </c:pt>
                <c:pt idx="65121">
                  <c:v>1.0068416595458984E-3</c:v>
                </c:pt>
                <c:pt idx="65122">
                  <c:v>1.007080078125E-3</c:v>
                </c:pt>
                <c:pt idx="65123">
                  <c:v>1.007080078125E-3</c:v>
                </c:pt>
                <c:pt idx="65124">
                  <c:v>1.0068416595458984E-3</c:v>
                </c:pt>
                <c:pt idx="65125">
                  <c:v>1.007080078125E-3</c:v>
                </c:pt>
                <c:pt idx="65126">
                  <c:v>1.007080078125E-3</c:v>
                </c:pt>
                <c:pt idx="65127">
                  <c:v>1.0068416595458984E-3</c:v>
                </c:pt>
                <c:pt idx="65128">
                  <c:v>1.007080078125E-3</c:v>
                </c:pt>
                <c:pt idx="65129">
                  <c:v>1.007080078125E-3</c:v>
                </c:pt>
                <c:pt idx="65130">
                  <c:v>1.0068416595458984E-3</c:v>
                </c:pt>
                <c:pt idx="65131">
                  <c:v>1.0080337524414063E-3</c:v>
                </c:pt>
                <c:pt idx="65132">
                  <c:v>1.007080078125E-3</c:v>
                </c:pt>
                <c:pt idx="65133">
                  <c:v>1.0068416595458984E-3</c:v>
                </c:pt>
                <c:pt idx="65134">
                  <c:v>1.007080078125E-3</c:v>
                </c:pt>
                <c:pt idx="65135">
                  <c:v>1.007080078125E-3</c:v>
                </c:pt>
                <c:pt idx="65136">
                  <c:v>1.0068416595458984E-3</c:v>
                </c:pt>
                <c:pt idx="65137">
                  <c:v>1.007080078125E-3</c:v>
                </c:pt>
                <c:pt idx="65138">
                  <c:v>1.007080078125E-3</c:v>
                </c:pt>
                <c:pt idx="65139">
                  <c:v>6.0429573059082031E-3</c:v>
                </c:pt>
                <c:pt idx="65140">
                  <c:v>1.007080078125E-3</c:v>
                </c:pt>
                <c:pt idx="65141">
                  <c:v>1.0068416595458984E-3</c:v>
                </c:pt>
                <c:pt idx="65142">
                  <c:v>1.007080078125E-3</c:v>
                </c:pt>
                <c:pt idx="65143">
                  <c:v>1.007080078125E-3</c:v>
                </c:pt>
                <c:pt idx="65144">
                  <c:v>1.0068416595458984E-3</c:v>
                </c:pt>
                <c:pt idx="65145">
                  <c:v>1.007080078125E-3</c:v>
                </c:pt>
                <c:pt idx="65146">
                  <c:v>1.007080078125E-3</c:v>
                </c:pt>
                <c:pt idx="65147">
                  <c:v>1.0068416595458984E-3</c:v>
                </c:pt>
                <c:pt idx="65148">
                  <c:v>1.007080078125E-3</c:v>
                </c:pt>
                <c:pt idx="65149">
                  <c:v>1.0068416595458984E-3</c:v>
                </c:pt>
                <c:pt idx="65150">
                  <c:v>1.007080078125E-3</c:v>
                </c:pt>
                <c:pt idx="65151">
                  <c:v>1.0080337524414063E-3</c:v>
                </c:pt>
                <c:pt idx="65152">
                  <c:v>1.007080078125E-3</c:v>
                </c:pt>
                <c:pt idx="65153">
                  <c:v>1.0068416595458984E-3</c:v>
                </c:pt>
                <c:pt idx="65154">
                  <c:v>1.007080078125E-3</c:v>
                </c:pt>
                <c:pt idx="65155">
                  <c:v>1.007080078125E-3</c:v>
                </c:pt>
                <c:pt idx="65156">
                  <c:v>1.0068416595458984E-3</c:v>
                </c:pt>
                <c:pt idx="65157">
                  <c:v>1.007080078125E-3</c:v>
                </c:pt>
                <c:pt idx="65158">
                  <c:v>1.007080078125E-3</c:v>
                </c:pt>
                <c:pt idx="65159">
                  <c:v>1.0068416595458984E-3</c:v>
                </c:pt>
                <c:pt idx="65160">
                  <c:v>1.007080078125E-3</c:v>
                </c:pt>
                <c:pt idx="65161">
                  <c:v>1.007080078125E-3</c:v>
                </c:pt>
                <c:pt idx="65162">
                  <c:v>1.0068416595458984E-3</c:v>
                </c:pt>
                <c:pt idx="65163">
                  <c:v>1.007080078125E-3</c:v>
                </c:pt>
                <c:pt idx="65164">
                  <c:v>1.0080337524414063E-3</c:v>
                </c:pt>
                <c:pt idx="65165">
                  <c:v>1.007080078125E-3</c:v>
                </c:pt>
                <c:pt idx="65166">
                  <c:v>1.0068416595458984E-3</c:v>
                </c:pt>
                <c:pt idx="65167">
                  <c:v>1.007080078125E-3</c:v>
                </c:pt>
                <c:pt idx="65168">
                  <c:v>1.007080078125E-3</c:v>
                </c:pt>
                <c:pt idx="65169">
                  <c:v>1.0068416595458984E-3</c:v>
                </c:pt>
                <c:pt idx="65170">
                  <c:v>1.007080078125E-3</c:v>
                </c:pt>
                <c:pt idx="65171">
                  <c:v>1.0068416595458984E-3</c:v>
                </c:pt>
                <c:pt idx="65172">
                  <c:v>1.007080078125E-3</c:v>
                </c:pt>
                <c:pt idx="65173">
                  <c:v>1.007080078125E-3</c:v>
                </c:pt>
                <c:pt idx="65174">
                  <c:v>1.0068416595458984E-3</c:v>
                </c:pt>
                <c:pt idx="65175">
                  <c:v>1.007080078125E-3</c:v>
                </c:pt>
                <c:pt idx="65176">
                  <c:v>1.0080337524414063E-3</c:v>
                </c:pt>
                <c:pt idx="65177">
                  <c:v>1.007080078125E-3</c:v>
                </c:pt>
                <c:pt idx="65178">
                  <c:v>1.0068416595458984E-3</c:v>
                </c:pt>
                <c:pt idx="65179">
                  <c:v>1.007080078125E-3</c:v>
                </c:pt>
                <c:pt idx="65180">
                  <c:v>1.007080078125E-3</c:v>
                </c:pt>
                <c:pt idx="65181">
                  <c:v>1.0068416595458984E-3</c:v>
                </c:pt>
                <c:pt idx="65182">
                  <c:v>1.007080078125E-3</c:v>
                </c:pt>
                <c:pt idx="65183">
                  <c:v>1.007080078125E-3</c:v>
                </c:pt>
                <c:pt idx="65184">
                  <c:v>1.0068416595458984E-3</c:v>
                </c:pt>
                <c:pt idx="65185">
                  <c:v>1.007080078125E-3</c:v>
                </c:pt>
                <c:pt idx="65186">
                  <c:v>1.007080078125E-3</c:v>
                </c:pt>
                <c:pt idx="65187">
                  <c:v>1.0068416595458984E-3</c:v>
                </c:pt>
                <c:pt idx="65188">
                  <c:v>1.007080078125E-3</c:v>
                </c:pt>
                <c:pt idx="65189">
                  <c:v>1.0080337524414063E-3</c:v>
                </c:pt>
                <c:pt idx="65190">
                  <c:v>1.007080078125E-3</c:v>
                </c:pt>
                <c:pt idx="65191">
                  <c:v>1.0068416595458984E-3</c:v>
                </c:pt>
                <c:pt idx="65192">
                  <c:v>1.007080078125E-3</c:v>
                </c:pt>
                <c:pt idx="65193">
                  <c:v>1.0068416595458984E-3</c:v>
                </c:pt>
                <c:pt idx="65194">
                  <c:v>1.007080078125E-3</c:v>
                </c:pt>
                <c:pt idx="65195">
                  <c:v>1.007080078125E-3</c:v>
                </c:pt>
                <c:pt idx="65196">
                  <c:v>1.0068416595458984E-3</c:v>
                </c:pt>
                <c:pt idx="65197">
                  <c:v>1.007080078125E-3</c:v>
                </c:pt>
                <c:pt idx="65198">
                  <c:v>1.007080078125E-3</c:v>
                </c:pt>
                <c:pt idx="65199">
                  <c:v>1.0068416595458984E-3</c:v>
                </c:pt>
                <c:pt idx="65200">
                  <c:v>1.007080078125E-3</c:v>
                </c:pt>
                <c:pt idx="65201">
                  <c:v>1.0080337524414063E-3</c:v>
                </c:pt>
                <c:pt idx="65202">
                  <c:v>1.007080078125E-3</c:v>
                </c:pt>
                <c:pt idx="65203">
                  <c:v>1.0068416595458984E-3</c:v>
                </c:pt>
                <c:pt idx="65204">
                  <c:v>1.007080078125E-3</c:v>
                </c:pt>
                <c:pt idx="65205">
                  <c:v>1.007080078125E-3</c:v>
                </c:pt>
                <c:pt idx="65206">
                  <c:v>1.0068416595458984E-3</c:v>
                </c:pt>
                <c:pt idx="65207">
                  <c:v>1.007080078125E-3</c:v>
                </c:pt>
                <c:pt idx="65208">
                  <c:v>1.007080078125E-3</c:v>
                </c:pt>
                <c:pt idx="65209">
                  <c:v>1.0068416595458984E-3</c:v>
                </c:pt>
                <c:pt idx="65210">
                  <c:v>1.007080078125E-3</c:v>
                </c:pt>
                <c:pt idx="65211">
                  <c:v>1.007080078125E-3</c:v>
                </c:pt>
                <c:pt idx="65212">
                  <c:v>1.0068416595458984E-3</c:v>
                </c:pt>
                <c:pt idx="65213">
                  <c:v>1.007080078125E-3</c:v>
                </c:pt>
                <c:pt idx="65214">
                  <c:v>1.0080337524414063E-3</c:v>
                </c:pt>
                <c:pt idx="65215">
                  <c:v>1.0068416595458984E-3</c:v>
                </c:pt>
                <c:pt idx="65216">
                  <c:v>1.007080078125E-3</c:v>
                </c:pt>
                <c:pt idx="65217">
                  <c:v>1.007080078125E-3</c:v>
                </c:pt>
                <c:pt idx="65218">
                  <c:v>1.0068416595458984E-3</c:v>
                </c:pt>
                <c:pt idx="65219">
                  <c:v>1.007080078125E-3</c:v>
                </c:pt>
                <c:pt idx="65220">
                  <c:v>1.007080078125E-3</c:v>
                </c:pt>
                <c:pt idx="65221">
                  <c:v>1.0068416595458984E-3</c:v>
                </c:pt>
                <c:pt idx="65222">
                  <c:v>1.007080078125E-3</c:v>
                </c:pt>
                <c:pt idx="65223">
                  <c:v>1.007080078125E-3</c:v>
                </c:pt>
                <c:pt idx="65224">
                  <c:v>1.0068416595458984E-3</c:v>
                </c:pt>
                <c:pt idx="65225">
                  <c:v>1.007080078125E-3</c:v>
                </c:pt>
                <c:pt idx="65226">
                  <c:v>1.0080337524414063E-3</c:v>
                </c:pt>
                <c:pt idx="65227">
                  <c:v>1.007080078125E-3</c:v>
                </c:pt>
                <c:pt idx="65228">
                  <c:v>1.0068416595458984E-3</c:v>
                </c:pt>
                <c:pt idx="65229">
                  <c:v>1.007080078125E-3</c:v>
                </c:pt>
                <c:pt idx="65230">
                  <c:v>1.007080078125E-3</c:v>
                </c:pt>
                <c:pt idx="65231">
                  <c:v>1.0068416595458984E-3</c:v>
                </c:pt>
                <c:pt idx="65232">
                  <c:v>1.007080078125E-3</c:v>
                </c:pt>
                <c:pt idx="65233">
                  <c:v>1.007080078125E-3</c:v>
                </c:pt>
                <c:pt idx="65234">
                  <c:v>1.0068416595458984E-3</c:v>
                </c:pt>
                <c:pt idx="65235">
                  <c:v>1.007080078125E-3</c:v>
                </c:pt>
                <c:pt idx="65236">
                  <c:v>1.007080078125E-3</c:v>
                </c:pt>
                <c:pt idx="65237">
                  <c:v>1.0068416595458984E-3</c:v>
                </c:pt>
                <c:pt idx="65238">
                  <c:v>1.007080078125E-3</c:v>
                </c:pt>
                <c:pt idx="65239">
                  <c:v>1.0080337524414063E-3</c:v>
                </c:pt>
                <c:pt idx="65240">
                  <c:v>1.0068416595458984E-3</c:v>
                </c:pt>
                <c:pt idx="65241">
                  <c:v>1.007080078125E-3</c:v>
                </c:pt>
                <c:pt idx="65242">
                  <c:v>1.007080078125E-3</c:v>
                </c:pt>
                <c:pt idx="65243">
                  <c:v>1.0068416595458984E-3</c:v>
                </c:pt>
                <c:pt idx="65244">
                  <c:v>1.007080078125E-3</c:v>
                </c:pt>
                <c:pt idx="65245">
                  <c:v>1.007080078125E-3</c:v>
                </c:pt>
                <c:pt idx="65246">
                  <c:v>1.0068416595458984E-3</c:v>
                </c:pt>
                <c:pt idx="65247">
                  <c:v>1.007080078125E-3</c:v>
                </c:pt>
                <c:pt idx="65248">
                  <c:v>1.007080078125E-3</c:v>
                </c:pt>
                <c:pt idx="65249">
                  <c:v>1.0068416595458984E-3</c:v>
                </c:pt>
                <c:pt idx="65250">
                  <c:v>1.007080078125E-3</c:v>
                </c:pt>
                <c:pt idx="65251">
                  <c:v>1.0080337524414063E-3</c:v>
                </c:pt>
                <c:pt idx="65252">
                  <c:v>1.007080078125E-3</c:v>
                </c:pt>
                <c:pt idx="65253">
                  <c:v>1.0068416595458984E-3</c:v>
                </c:pt>
                <c:pt idx="65254">
                  <c:v>1.007080078125E-3</c:v>
                </c:pt>
                <c:pt idx="65255">
                  <c:v>1.007080078125E-3</c:v>
                </c:pt>
                <c:pt idx="65256">
                  <c:v>1.0068416595458984E-3</c:v>
                </c:pt>
                <c:pt idx="65257">
                  <c:v>1.007080078125E-3</c:v>
                </c:pt>
                <c:pt idx="65258">
                  <c:v>1.007080078125E-3</c:v>
                </c:pt>
                <c:pt idx="65259">
                  <c:v>1.0068416595458984E-3</c:v>
                </c:pt>
                <c:pt idx="65260">
                  <c:v>1.007080078125E-3</c:v>
                </c:pt>
                <c:pt idx="65261">
                  <c:v>1.007080078125E-3</c:v>
                </c:pt>
                <c:pt idx="65262">
                  <c:v>1.0068416595458984E-3</c:v>
                </c:pt>
                <c:pt idx="65263">
                  <c:v>1.007080078125E-3</c:v>
                </c:pt>
                <c:pt idx="65264">
                  <c:v>1.0080337524414063E-3</c:v>
                </c:pt>
                <c:pt idx="65265">
                  <c:v>1.0068416595458984E-3</c:v>
                </c:pt>
                <c:pt idx="65266">
                  <c:v>1.007080078125E-3</c:v>
                </c:pt>
                <c:pt idx="65267">
                  <c:v>1.007080078125E-3</c:v>
                </c:pt>
                <c:pt idx="65268">
                  <c:v>1.0068416595458984E-3</c:v>
                </c:pt>
                <c:pt idx="65269">
                  <c:v>1.007080078125E-3</c:v>
                </c:pt>
                <c:pt idx="65270">
                  <c:v>1.007080078125E-3</c:v>
                </c:pt>
                <c:pt idx="65271">
                  <c:v>1.0068416595458984E-3</c:v>
                </c:pt>
                <c:pt idx="65272">
                  <c:v>1.007080078125E-3</c:v>
                </c:pt>
                <c:pt idx="65273">
                  <c:v>1.007080078125E-3</c:v>
                </c:pt>
                <c:pt idx="65274">
                  <c:v>1.0068416595458984E-3</c:v>
                </c:pt>
                <c:pt idx="65275">
                  <c:v>1.007080078125E-3</c:v>
                </c:pt>
                <c:pt idx="65276">
                  <c:v>1.0080337524414063E-3</c:v>
                </c:pt>
                <c:pt idx="65277">
                  <c:v>1.007080078125E-3</c:v>
                </c:pt>
                <c:pt idx="65278">
                  <c:v>1.0068416595458984E-3</c:v>
                </c:pt>
                <c:pt idx="65279">
                  <c:v>1.007080078125E-3</c:v>
                </c:pt>
                <c:pt idx="65280">
                  <c:v>1.007080078125E-3</c:v>
                </c:pt>
                <c:pt idx="65281">
                  <c:v>1.0068416595458984E-3</c:v>
                </c:pt>
                <c:pt idx="65282">
                  <c:v>1.007080078125E-3</c:v>
                </c:pt>
                <c:pt idx="65283">
                  <c:v>1.007080078125E-3</c:v>
                </c:pt>
                <c:pt idx="65284">
                  <c:v>1.0068416595458984E-3</c:v>
                </c:pt>
                <c:pt idx="65285">
                  <c:v>1.007080078125E-3</c:v>
                </c:pt>
                <c:pt idx="65286">
                  <c:v>1.007080078125E-3</c:v>
                </c:pt>
                <c:pt idx="65287">
                  <c:v>1.0068416595458984E-3</c:v>
                </c:pt>
                <c:pt idx="65288">
                  <c:v>1.007080078125E-3</c:v>
                </c:pt>
                <c:pt idx="65289">
                  <c:v>1.0080337524414063E-3</c:v>
                </c:pt>
                <c:pt idx="65290">
                  <c:v>1.0068416595458984E-3</c:v>
                </c:pt>
                <c:pt idx="65291">
                  <c:v>1.007080078125E-3</c:v>
                </c:pt>
                <c:pt idx="65292">
                  <c:v>1.007080078125E-3</c:v>
                </c:pt>
                <c:pt idx="65293">
                  <c:v>1.0068416595458984E-3</c:v>
                </c:pt>
                <c:pt idx="65294">
                  <c:v>1.007080078125E-3</c:v>
                </c:pt>
                <c:pt idx="65295">
                  <c:v>1.007080078125E-3</c:v>
                </c:pt>
                <c:pt idx="65296">
                  <c:v>1.0068416595458984E-3</c:v>
                </c:pt>
                <c:pt idx="65297">
                  <c:v>1.007080078125E-3</c:v>
                </c:pt>
                <c:pt idx="65298">
                  <c:v>1.007080078125E-3</c:v>
                </c:pt>
                <c:pt idx="65299">
                  <c:v>1.0068416595458984E-3</c:v>
                </c:pt>
                <c:pt idx="65300">
                  <c:v>1.007080078125E-3</c:v>
                </c:pt>
                <c:pt idx="65301">
                  <c:v>1.0080337524414063E-3</c:v>
                </c:pt>
                <c:pt idx="65302">
                  <c:v>1.007080078125E-3</c:v>
                </c:pt>
                <c:pt idx="65303">
                  <c:v>1.0068416595458984E-3</c:v>
                </c:pt>
                <c:pt idx="65304">
                  <c:v>1.007080078125E-3</c:v>
                </c:pt>
                <c:pt idx="65305">
                  <c:v>1.007080078125E-3</c:v>
                </c:pt>
                <c:pt idx="65306">
                  <c:v>1.0068416595458984E-3</c:v>
                </c:pt>
                <c:pt idx="65307">
                  <c:v>1.007080078125E-3</c:v>
                </c:pt>
                <c:pt idx="65308">
                  <c:v>1.007080078125E-3</c:v>
                </c:pt>
                <c:pt idx="65309">
                  <c:v>1.0068416595458984E-3</c:v>
                </c:pt>
                <c:pt idx="65310">
                  <c:v>1.007080078125E-3</c:v>
                </c:pt>
                <c:pt idx="65311">
                  <c:v>1.007080078125E-3</c:v>
                </c:pt>
                <c:pt idx="65312">
                  <c:v>1.0068416595458984E-3</c:v>
                </c:pt>
                <c:pt idx="65313">
                  <c:v>1.007080078125E-3</c:v>
                </c:pt>
                <c:pt idx="65314">
                  <c:v>1.0080337524414063E-3</c:v>
                </c:pt>
                <c:pt idx="65315">
                  <c:v>1.0068416595458984E-3</c:v>
                </c:pt>
                <c:pt idx="65316">
                  <c:v>1.007080078125E-3</c:v>
                </c:pt>
                <c:pt idx="65317">
                  <c:v>1.007080078125E-3</c:v>
                </c:pt>
                <c:pt idx="65318">
                  <c:v>1.0068416595458984E-3</c:v>
                </c:pt>
                <c:pt idx="65319">
                  <c:v>1.007080078125E-3</c:v>
                </c:pt>
                <c:pt idx="65320">
                  <c:v>1.007080078125E-3</c:v>
                </c:pt>
                <c:pt idx="65321">
                  <c:v>1.0068416595458984E-3</c:v>
                </c:pt>
                <c:pt idx="65322">
                  <c:v>1.007080078125E-3</c:v>
                </c:pt>
                <c:pt idx="65323">
                  <c:v>1.007080078125E-3</c:v>
                </c:pt>
                <c:pt idx="65324">
                  <c:v>1.0068416595458984E-3</c:v>
                </c:pt>
                <c:pt idx="65325">
                  <c:v>1.007080078125E-3</c:v>
                </c:pt>
                <c:pt idx="65326">
                  <c:v>1.0080337524414063E-3</c:v>
                </c:pt>
                <c:pt idx="65327">
                  <c:v>1.007080078125E-3</c:v>
                </c:pt>
                <c:pt idx="65328">
                  <c:v>1.0068416595458984E-3</c:v>
                </c:pt>
                <c:pt idx="65329">
                  <c:v>1.007080078125E-3</c:v>
                </c:pt>
                <c:pt idx="65330">
                  <c:v>1.007080078125E-3</c:v>
                </c:pt>
                <c:pt idx="65331">
                  <c:v>1.0068416595458984E-3</c:v>
                </c:pt>
                <c:pt idx="65332">
                  <c:v>1.007080078125E-3</c:v>
                </c:pt>
                <c:pt idx="65333">
                  <c:v>1.007080078125E-3</c:v>
                </c:pt>
                <c:pt idx="65334">
                  <c:v>1.0068416595458984E-3</c:v>
                </c:pt>
                <c:pt idx="65335">
                  <c:v>1.007080078125E-3</c:v>
                </c:pt>
                <c:pt idx="65336">
                  <c:v>1.007080078125E-3</c:v>
                </c:pt>
                <c:pt idx="65337">
                  <c:v>1.0068416595458984E-3</c:v>
                </c:pt>
                <c:pt idx="65338">
                  <c:v>1.007080078125E-3</c:v>
                </c:pt>
                <c:pt idx="65339">
                  <c:v>1.0080337524414063E-3</c:v>
                </c:pt>
                <c:pt idx="65340">
                  <c:v>1.0068416595458984E-3</c:v>
                </c:pt>
                <c:pt idx="65341">
                  <c:v>1.007080078125E-3</c:v>
                </c:pt>
                <c:pt idx="65342">
                  <c:v>1.007080078125E-3</c:v>
                </c:pt>
                <c:pt idx="65343">
                  <c:v>1.0068416595458984E-3</c:v>
                </c:pt>
                <c:pt idx="65344">
                  <c:v>1.007080078125E-3</c:v>
                </c:pt>
                <c:pt idx="65345">
                  <c:v>1.007080078125E-3</c:v>
                </c:pt>
                <c:pt idx="65346">
                  <c:v>1.0068416595458984E-3</c:v>
                </c:pt>
                <c:pt idx="65347">
                  <c:v>1.007080078125E-3</c:v>
                </c:pt>
                <c:pt idx="65348">
                  <c:v>1.007080078125E-3</c:v>
                </c:pt>
                <c:pt idx="65349">
                  <c:v>1.0068416595458984E-3</c:v>
                </c:pt>
                <c:pt idx="65350">
                  <c:v>1.007080078125E-3</c:v>
                </c:pt>
                <c:pt idx="65351">
                  <c:v>1.0080337524414063E-3</c:v>
                </c:pt>
                <c:pt idx="65352">
                  <c:v>1.007080078125E-3</c:v>
                </c:pt>
                <c:pt idx="65353">
                  <c:v>1.0068416595458984E-3</c:v>
                </c:pt>
                <c:pt idx="65354">
                  <c:v>1.007080078125E-3</c:v>
                </c:pt>
                <c:pt idx="65355">
                  <c:v>1.007080078125E-3</c:v>
                </c:pt>
                <c:pt idx="65356">
                  <c:v>1.0068416595458984E-3</c:v>
                </c:pt>
                <c:pt idx="65357">
                  <c:v>1.007080078125E-3</c:v>
                </c:pt>
                <c:pt idx="65358">
                  <c:v>1.007080078125E-3</c:v>
                </c:pt>
                <c:pt idx="65359">
                  <c:v>1.0068416595458984E-3</c:v>
                </c:pt>
                <c:pt idx="65360">
                  <c:v>1.007080078125E-3</c:v>
                </c:pt>
                <c:pt idx="65361">
                  <c:v>1.007080078125E-3</c:v>
                </c:pt>
                <c:pt idx="65362">
                  <c:v>1.0068416595458984E-3</c:v>
                </c:pt>
                <c:pt idx="65363">
                  <c:v>1.007080078125E-3</c:v>
                </c:pt>
                <c:pt idx="65364">
                  <c:v>1.0080337524414063E-3</c:v>
                </c:pt>
                <c:pt idx="65365">
                  <c:v>1.0068416595458984E-3</c:v>
                </c:pt>
                <c:pt idx="65366">
                  <c:v>1.007080078125E-3</c:v>
                </c:pt>
                <c:pt idx="65367">
                  <c:v>1.007080078125E-3</c:v>
                </c:pt>
                <c:pt idx="65368">
                  <c:v>1.0068416595458984E-3</c:v>
                </c:pt>
                <c:pt idx="65369">
                  <c:v>1.007080078125E-3</c:v>
                </c:pt>
                <c:pt idx="65370">
                  <c:v>1.007080078125E-3</c:v>
                </c:pt>
                <c:pt idx="65371">
                  <c:v>1.0068416595458984E-3</c:v>
                </c:pt>
                <c:pt idx="65372">
                  <c:v>1.007080078125E-3</c:v>
                </c:pt>
                <c:pt idx="65373">
                  <c:v>1.007080078125E-3</c:v>
                </c:pt>
                <c:pt idx="65374">
                  <c:v>1.0068416595458984E-3</c:v>
                </c:pt>
                <c:pt idx="65375">
                  <c:v>1.007080078125E-3</c:v>
                </c:pt>
                <c:pt idx="65376">
                  <c:v>1.0080337524414063E-3</c:v>
                </c:pt>
                <c:pt idx="65377">
                  <c:v>1.007080078125E-3</c:v>
                </c:pt>
                <c:pt idx="65378">
                  <c:v>1.0068416595458984E-3</c:v>
                </c:pt>
                <c:pt idx="65379">
                  <c:v>1.007080078125E-3</c:v>
                </c:pt>
                <c:pt idx="65380">
                  <c:v>1.007080078125E-3</c:v>
                </c:pt>
                <c:pt idx="65381">
                  <c:v>1.0068416595458984E-3</c:v>
                </c:pt>
                <c:pt idx="65382">
                  <c:v>1.007080078125E-3</c:v>
                </c:pt>
                <c:pt idx="65383">
                  <c:v>1.007080078125E-3</c:v>
                </c:pt>
                <c:pt idx="65384">
                  <c:v>1.0068416595458984E-3</c:v>
                </c:pt>
                <c:pt idx="65385">
                  <c:v>1.007080078125E-3</c:v>
                </c:pt>
                <c:pt idx="65386">
                  <c:v>1.007080078125E-3</c:v>
                </c:pt>
                <c:pt idx="65387">
                  <c:v>1.0068416595458984E-3</c:v>
                </c:pt>
                <c:pt idx="65388">
                  <c:v>1.007080078125E-3</c:v>
                </c:pt>
                <c:pt idx="65389">
                  <c:v>1.0080337524414063E-3</c:v>
                </c:pt>
                <c:pt idx="65390">
                  <c:v>1.0068416595458984E-3</c:v>
                </c:pt>
                <c:pt idx="65391">
                  <c:v>1.007080078125E-3</c:v>
                </c:pt>
                <c:pt idx="65392">
                  <c:v>1.007080078125E-3</c:v>
                </c:pt>
                <c:pt idx="65393">
                  <c:v>1.0068416595458984E-3</c:v>
                </c:pt>
                <c:pt idx="65394">
                  <c:v>1.007080078125E-3</c:v>
                </c:pt>
                <c:pt idx="65395">
                  <c:v>1.007080078125E-3</c:v>
                </c:pt>
                <c:pt idx="65396">
                  <c:v>1.0068416595458984E-3</c:v>
                </c:pt>
                <c:pt idx="65397">
                  <c:v>1.007080078125E-3</c:v>
                </c:pt>
                <c:pt idx="65398">
                  <c:v>1.007080078125E-3</c:v>
                </c:pt>
                <c:pt idx="65399">
                  <c:v>1.0068416595458984E-3</c:v>
                </c:pt>
                <c:pt idx="65400">
                  <c:v>1.007080078125E-3</c:v>
                </c:pt>
                <c:pt idx="65401">
                  <c:v>1.0080337524414063E-3</c:v>
                </c:pt>
                <c:pt idx="65402">
                  <c:v>1.007080078125E-3</c:v>
                </c:pt>
                <c:pt idx="65403">
                  <c:v>1.0068416595458984E-3</c:v>
                </c:pt>
                <c:pt idx="65404">
                  <c:v>1.007080078125E-3</c:v>
                </c:pt>
                <c:pt idx="65405">
                  <c:v>1.007080078125E-3</c:v>
                </c:pt>
                <c:pt idx="65406">
                  <c:v>1.0068416595458984E-3</c:v>
                </c:pt>
                <c:pt idx="65407">
                  <c:v>1.007080078125E-3</c:v>
                </c:pt>
                <c:pt idx="65408">
                  <c:v>1.007080078125E-3</c:v>
                </c:pt>
                <c:pt idx="65409">
                  <c:v>1.0068416595458984E-3</c:v>
                </c:pt>
                <c:pt idx="65410">
                  <c:v>1.007080078125E-3</c:v>
                </c:pt>
                <c:pt idx="65411">
                  <c:v>1.007080078125E-3</c:v>
                </c:pt>
                <c:pt idx="65412">
                  <c:v>1.0068416595458984E-3</c:v>
                </c:pt>
                <c:pt idx="65413">
                  <c:v>1.007080078125E-3</c:v>
                </c:pt>
                <c:pt idx="65414">
                  <c:v>1.0080337524414063E-3</c:v>
                </c:pt>
                <c:pt idx="65415">
                  <c:v>1.0068416595458984E-3</c:v>
                </c:pt>
                <c:pt idx="65416">
                  <c:v>1.007080078125E-3</c:v>
                </c:pt>
                <c:pt idx="65417">
                  <c:v>1.007080078125E-3</c:v>
                </c:pt>
                <c:pt idx="65418">
                  <c:v>1.0068416595458984E-3</c:v>
                </c:pt>
                <c:pt idx="65419">
                  <c:v>1.007080078125E-3</c:v>
                </c:pt>
                <c:pt idx="65420">
                  <c:v>1.007080078125E-3</c:v>
                </c:pt>
                <c:pt idx="65421">
                  <c:v>1.0068416595458984E-3</c:v>
                </c:pt>
                <c:pt idx="65422">
                  <c:v>1.007080078125E-3</c:v>
                </c:pt>
                <c:pt idx="65423">
                  <c:v>1.007080078125E-3</c:v>
                </c:pt>
                <c:pt idx="65424">
                  <c:v>1.0068416595458984E-3</c:v>
                </c:pt>
                <c:pt idx="65425">
                  <c:v>1.007080078125E-3</c:v>
                </c:pt>
                <c:pt idx="65426">
                  <c:v>1.0080337524414063E-3</c:v>
                </c:pt>
                <c:pt idx="65427">
                  <c:v>1.007080078125E-3</c:v>
                </c:pt>
                <c:pt idx="65428">
                  <c:v>1.0068416595458984E-3</c:v>
                </c:pt>
                <c:pt idx="65429">
                  <c:v>1.007080078125E-3</c:v>
                </c:pt>
                <c:pt idx="65430">
                  <c:v>1.007080078125E-3</c:v>
                </c:pt>
                <c:pt idx="65431">
                  <c:v>1.0068416595458984E-3</c:v>
                </c:pt>
                <c:pt idx="65432">
                  <c:v>1.007080078125E-3</c:v>
                </c:pt>
                <c:pt idx="65433">
                  <c:v>1.007080078125E-3</c:v>
                </c:pt>
                <c:pt idx="65434">
                  <c:v>1.0068416595458984E-3</c:v>
                </c:pt>
                <c:pt idx="65435">
                  <c:v>1.007080078125E-3</c:v>
                </c:pt>
                <c:pt idx="65436">
                  <c:v>1.007080078125E-3</c:v>
                </c:pt>
                <c:pt idx="65437">
                  <c:v>1.0068416595458984E-3</c:v>
                </c:pt>
                <c:pt idx="65438">
                  <c:v>1.0080337524414063E-3</c:v>
                </c:pt>
                <c:pt idx="65439">
                  <c:v>1.007080078125E-3</c:v>
                </c:pt>
                <c:pt idx="65440">
                  <c:v>1.0068416595458984E-3</c:v>
                </c:pt>
                <c:pt idx="65441">
                  <c:v>1.007080078125E-3</c:v>
                </c:pt>
                <c:pt idx="65442">
                  <c:v>1.007080078125E-3</c:v>
                </c:pt>
                <c:pt idx="65443">
                  <c:v>1.0068416595458984E-3</c:v>
                </c:pt>
                <c:pt idx="65444">
                  <c:v>1.007080078125E-3</c:v>
                </c:pt>
                <c:pt idx="65445">
                  <c:v>1.007080078125E-3</c:v>
                </c:pt>
                <c:pt idx="65446">
                  <c:v>1.0068416595458984E-3</c:v>
                </c:pt>
                <c:pt idx="65447">
                  <c:v>1.007080078125E-3</c:v>
                </c:pt>
                <c:pt idx="65448">
                  <c:v>1.007080078125E-3</c:v>
                </c:pt>
                <c:pt idx="65449">
                  <c:v>1.0068416595458984E-3</c:v>
                </c:pt>
                <c:pt idx="65450">
                  <c:v>1.007080078125E-3</c:v>
                </c:pt>
                <c:pt idx="65451">
                  <c:v>1.0080337524414063E-3</c:v>
                </c:pt>
                <c:pt idx="65452">
                  <c:v>1.007080078125E-3</c:v>
                </c:pt>
                <c:pt idx="65453">
                  <c:v>1.0068416595458984E-3</c:v>
                </c:pt>
                <c:pt idx="65454">
                  <c:v>1.007080078125E-3</c:v>
                </c:pt>
                <c:pt idx="65455">
                  <c:v>1.007080078125E-3</c:v>
                </c:pt>
                <c:pt idx="65456">
                  <c:v>1.0068416595458984E-3</c:v>
                </c:pt>
                <c:pt idx="65457">
                  <c:v>1.007080078125E-3</c:v>
                </c:pt>
                <c:pt idx="65458">
                  <c:v>1.007080078125E-3</c:v>
                </c:pt>
                <c:pt idx="65459">
                  <c:v>1.0068416595458984E-3</c:v>
                </c:pt>
                <c:pt idx="65460">
                  <c:v>1.007080078125E-3</c:v>
                </c:pt>
                <c:pt idx="65461">
                  <c:v>1.007080078125E-3</c:v>
                </c:pt>
                <c:pt idx="65462">
                  <c:v>1.0068416595458984E-3</c:v>
                </c:pt>
                <c:pt idx="65463">
                  <c:v>1.0080337524414063E-3</c:v>
                </c:pt>
                <c:pt idx="65464">
                  <c:v>1.007080078125E-3</c:v>
                </c:pt>
                <c:pt idx="65465">
                  <c:v>1.0068416595458984E-3</c:v>
                </c:pt>
                <c:pt idx="65466">
                  <c:v>1.007080078125E-3</c:v>
                </c:pt>
                <c:pt idx="65467">
                  <c:v>1.007080078125E-3</c:v>
                </c:pt>
                <c:pt idx="65468">
                  <c:v>1.0068416595458984E-3</c:v>
                </c:pt>
                <c:pt idx="65469">
                  <c:v>1.007080078125E-3</c:v>
                </c:pt>
                <c:pt idx="65470">
                  <c:v>1.007080078125E-3</c:v>
                </c:pt>
                <c:pt idx="65471">
                  <c:v>1.0068416595458984E-3</c:v>
                </c:pt>
                <c:pt idx="65472">
                  <c:v>1.007080078125E-3</c:v>
                </c:pt>
                <c:pt idx="65473">
                  <c:v>1.007080078125E-3</c:v>
                </c:pt>
                <c:pt idx="65474">
                  <c:v>1.0068416595458984E-3</c:v>
                </c:pt>
                <c:pt idx="65475">
                  <c:v>1.007080078125E-3</c:v>
                </c:pt>
                <c:pt idx="65476">
                  <c:v>1.0080337524414063E-3</c:v>
                </c:pt>
                <c:pt idx="65477">
                  <c:v>1.007080078125E-3</c:v>
                </c:pt>
                <c:pt idx="65478">
                  <c:v>1.0068416595458984E-3</c:v>
                </c:pt>
                <c:pt idx="65479">
                  <c:v>1.007080078125E-3</c:v>
                </c:pt>
                <c:pt idx="65480">
                  <c:v>1.007080078125E-3</c:v>
                </c:pt>
                <c:pt idx="65481">
                  <c:v>1.0068416595458984E-3</c:v>
                </c:pt>
                <c:pt idx="65482">
                  <c:v>2.01416015625E-3</c:v>
                </c:pt>
                <c:pt idx="65483">
                  <c:v>1.0068416595458984E-3</c:v>
                </c:pt>
                <c:pt idx="65484">
                  <c:v>1.007080078125E-3</c:v>
                </c:pt>
                <c:pt idx="65485">
                  <c:v>1.007080078125E-3</c:v>
                </c:pt>
                <c:pt idx="65486">
                  <c:v>1.0068416595458984E-3</c:v>
                </c:pt>
                <c:pt idx="65487">
                  <c:v>1.0080337524414063E-3</c:v>
                </c:pt>
                <c:pt idx="65488">
                  <c:v>1.007080078125E-3</c:v>
                </c:pt>
                <c:pt idx="65489">
                  <c:v>1.0068416595458984E-3</c:v>
                </c:pt>
                <c:pt idx="65490">
                  <c:v>1.007080078125E-3</c:v>
                </c:pt>
                <c:pt idx="65491">
                  <c:v>1.007080078125E-3</c:v>
                </c:pt>
                <c:pt idx="65492">
                  <c:v>1.0068416595458984E-3</c:v>
                </c:pt>
                <c:pt idx="65493">
                  <c:v>1.007080078125E-3</c:v>
                </c:pt>
                <c:pt idx="65494">
                  <c:v>1.007080078125E-3</c:v>
                </c:pt>
                <c:pt idx="65495">
                  <c:v>1.0068416595458984E-3</c:v>
                </c:pt>
                <c:pt idx="65496">
                  <c:v>1.007080078125E-3</c:v>
                </c:pt>
                <c:pt idx="65497">
                  <c:v>1.007080078125E-3</c:v>
                </c:pt>
                <c:pt idx="65498">
                  <c:v>1.0068416595458984E-3</c:v>
                </c:pt>
                <c:pt idx="65499">
                  <c:v>1.007080078125E-3</c:v>
                </c:pt>
                <c:pt idx="65500">
                  <c:v>1.0080337524414063E-3</c:v>
                </c:pt>
                <c:pt idx="65501">
                  <c:v>1.007080078125E-3</c:v>
                </c:pt>
                <c:pt idx="65502">
                  <c:v>1.0068416595458984E-3</c:v>
                </c:pt>
                <c:pt idx="65503">
                  <c:v>1.007080078125E-3</c:v>
                </c:pt>
                <c:pt idx="65504">
                  <c:v>1.007080078125E-3</c:v>
                </c:pt>
                <c:pt idx="65505">
                  <c:v>1.0068416595458984E-3</c:v>
                </c:pt>
                <c:pt idx="65506">
                  <c:v>1.007080078125E-3</c:v>
                </c:pt>
                <c:pt idx="65507">
                  <c:v>1.007080078125E-3</c:v>
                </c:pt>
                <c:pt idx="65508">
                  <c:v>1.0068416595458984E-3</c:v>
                </c:pt>
                <c:pt idx="65509">
                  <c:v>1.007080078125E-3</c:v>
                </c:pt>
                <c:pt idx="65510">
                  <c:v>1.007080078125E-3</c:v>
                </c:pt>
                <c:pt idx="65511">
                  <c:v>1.0068416595458984E-3</c:v>
                </c:pt>
                <c:pt idx="65512">
                  <c:v>1.0080337524414063E-3</c:v>
                </c:pt>
                <c:pt idx="65513">
                  <c:v>1.007080078125E-3</c:v>
                </c:pt>
                <c:pt idx="65514">
                  <c:v>1.0068416595458984E-3</c:v>
                </c:pt>
                <c:pt idx="65515">
                  <c:v>1.007080078125E-3</c:v>
                </c:pt>
                <c:pt idx="65516">
                  <c:v>1.007080078125E-3</c:v>
                </c:pt>
                <c:pt idx="65517">
                  <c:v>1.0068416595458984E-3</c:v>
                </c:pt>
                <c:pt idx="65518">
                  <c:v>1.007080078125E-3</c:v>
                </c:pt>
                <c:pt idx="65519">
                  <c:v>1.007080078125E-3</c:v>
                </c:pt>
                <c:pt idx="65520">
                  <c:v>1.0068416595458984E-3</c:v>
                </c:pt>
                <c:pt idx="65521">
                  <c:v>1.007080078125E-3</c:v>
                </c:pt>
                <c:pt idx="65522">
                  <c:v>1.007080078125E-3</c:v>
                </c:pt>
                <c:pt idx="65523">
                  <c:v>1.0068416595458984E-3</c:v>
                </c:pt>
                <c:pt idx="65524">
                  <c:v>1.007080078125E-3</c:v>
                </c:pt>
                <c:pt idx="65525">
                  <c:v>1.0080337524414063E-3</c:v>
                </c:pt>
                <c:pt idx="65526">
                  <c:v>1.007080078125E-3</c:v>
                </c:pt>
                <c:pt idx="65527">
                  <c:v>1.0068416595458984E-3</c:v>
                </c:pt>
                <c:pt idx="65528">
                  <c:v>1.007080078125E-3</c:v>
                </c:pt>
                <c:pt idx="65529">
                  <c:v>1.007080078125E-3</c:v>
                </c:pt>
                <c:pt idx="65530">
                  <c:v>1.0068416595458984E-3</c:v>
                </c:pt>
                <c:pt idx="65531">
                  <c:v>1.007080078125E-3</c:v>
                </c:pt>
                <c:pt idx="65532">
                  <c:v>1.007080078125E-3</c:v>
                </c:pt>
                <c:pt idx="65533">
                  <c:v>1.0068416595458984E-3</c:v>
                </c:pt>
                <c:pt idx="65534">
                  <c:v>1.007080078125E-3</c:v>
                </c:pt>
                <c:pt idx="65535">
                  <c:v>1.007080078125E-3</c:v>
                </c:pt>
                <c:pt idx="65536">
                  <c:v>1.0068416595458984E-3</c:v>
                </c:pt>
                <c:pt idx="65537">
                  <c:v>1.0080337524414063E-3</c:v>
                </c:pt>
                <c:pt idx="65538">
                  <c:v>1.007080078125E-3</c:v>
                </c:pt>
                <c:pt idx="65539">
                  <c:v>1.0068416595458984E-3</c:v>
                </c:pt>
                <c:pt idx="65540">
                  <c:v>1.007080078125E-3</c:v>
                </c:pt>
                <c:pt idx="65541">
                  <c:v>1.007080078125E-3</c:v>
                </c:pt>
                <c:pt idx="65542">
                  <c:v>1.0068416595458984E-3</c:v>
                </c:pt>
                <c:pt idx="65543">
                  <c:v>1.007080078125E-3</c:v>
                </c:pt>
                <c:pt idx="65544">
                  <c:v>1.007080078125E-3</c:v>
                </c:pt>
                <c:pt idx="65545">
                  <c:v>1.0068416595458984E-3</c:v>
                </c:pt>
                <c:pt idx="65546">
                  <c:v>1.007080078125E-3</c:v>
                </c:pt>
                <c:pt idx="65547">
                  <c:v>1.007080078125E-3</c:v>
                </c:pt>
                <c:pt idx="65548">
                  <c:v>1.0068416595458984E-3</c:v>
                </c:pt>
                <c:pt idx="65549">
                  <c:v>1.007080078125E-3</c:v>
                </c:pt>
                <c:pt idx="65550">
                  <c:v>1.0080337524414063E-3</c:v>
                </c:pt>
                <c:pt idx="65551">
                  <c:v>1.007080078125E-3</c:v>
                </c:pt>
                <c:pt idx="65552">
                  <c:v>1.0068416595458984E-3</c:v>
                </c:pt>
                <c:pt idx="65553">
                  <c:v>1.007080078125E-3</c:v>
                </c:pt>
                <c:pt idx="65554">
                  <c:v>1.007080078125E-3</c:v>
                </c:pt>
                <c:pt idx="65555">
                  <c:v>1.0068416595458984E-3</c:v>
                </c:pt>
                <c:pt idx="65556">
                  <c:v>1.007080078125E-3</c:v>
                </c:pt>
                <c:pt idx="65557">
                  <c:v>1.007080078125E-3</c:v>
                </c:pt>
                <c:pt idx="65558">
                  <c:v>1.0068416595458984E-3</c:v>
                </c:pt>
                <c:pt idx="65559">
                  <c:v>1.007080078125E-3</c:v>
                </c:pt>
                <c:pt idx="65560">
                  <c:v>1.007080078125E-3</c:v>
                </c:pt>
                <c:pt idx="65561">
                  <c:v>1.0068416595458984E-3</c:v>
                </c:pt>
                <c:pt idx="65562">
                  <c:v>1.0080337524414063E-3</c:v>
                </c:pt>
                <c:pt idx="65563">
                  <c:v>1.007080078125E-3</c:v>
                </c:pt>
                <c:pt idx="65564">
                  <c:v>1.0068416595458984E-3</c:v>
                </c:pt>
                <c:pt idx="65565">
                  <c:v>1.007080078125E-3</c:v>
                </c:pt>
                <c:pt idx="65566">
                  <c:v>1.007080078125E-3</c:v>
                </c:pt>
                <c:pt idx="65567">
                  <c:v>1.0068416595458984E-3</c:v>
                </c:pt>
                <c:pt idx="65568">
                  <c:v>1.007080078125E-3</c:v>
                </c:pt>
                <c:pt idx="65569">
                  <c:v>1.007080078125E-3</c:v>
                </c:pt>
                <c:pt idx="65570">
                  <c:v>1.0068416595458984E-3</c:v>
                </c:pt>
                <c:pt idx="65571">
                  <c:v>1.007080078125E-3</c:v>
                </c:pt>
                <c:pt idx="65572">
                  <c:v>1.007080078125E-3</c:v>
                </c:pt>
                <c:pt idx="65573">
                  <c:v>1.0068416595458984E-3</c:v>
                </c:pt>
                <c:pt idx="65574">
                  <c:v>1.007080078125E-3</c:v>
                </c:pt>
                <c:pt idx="65575">
                  <c:v>1.0080337524414063E-3</c:v>
                </c:pt>
                <c:pt idx="65576">
                  <c:v>1.007080078125E-3</c:v>
                </c:pt>
                <c:pt idx="65577">
                  <c:v>1.0068416595458984E-3</c:v>
                </c:pt>
                <c:pt idx="65578">
                  <c:v>1.007080078125E-3</c:v>
                </c:pt>
                <c:pt idx="65579">
                  <c:v>1.007080078125E-3</c:v>
                </c:pt>
                <c:pt idx="65580">
                  <c:v>1.0068416595458984E-3</c:v>
                </c:pt>
                <c:pt idx="65581">
                  <c:v>1.007080078125E-3</c:v>
                </c:pt>
                <c:pt idx="65582">
                  <c:v>1.007080078125E-3</c:v>
                </c:pt>
                <c:pt idx="65583">
                  <c:v>1.0068416595458984E-3</c:v>
                </c:pt>
                <c:pt idx="65584">
                  <c:v>1.007080078125E-3</c:v>
                </c:pt>
                <c:pt idx="65585">
                  <c:v>1.007080078125E-3</c:v>
                </c:pt>
                <c:pt idx="65586">
                  <c:v>1.0068416595458984E-3</c:v>
                </c:pt>
                <c:pt idx="65587">
                  <c:v>1.0080337524414063E-3</c:v>
                </c:pt>
                <c:pt idx="65588">
                  <c:v>1.007080078125E-3</c:v>
                </c:pt>
                <c:pt idx="65589">
                  <c:v>1.0068416595458984E-3</c:v>
                </c:pt>
                <c:pt idx="65590">
                  <c:v>1.007080078125E-3</c:v>
                </c:pt>
                <c:pt idx="65591">
                  <c:v>1.007080078125E-3</c:v>
                </c:pt>
                <c:pt idx="65592">
                  <c:v>1.0068416595458984E-3</c:v>
                </c:pt>
                <c:pt idx="65593">
                  <c:v>1.007080078125E-3</c:v>
                </c:pt>
                <c:pt idx="65594">
                  <c:v>1.007080078125E-3</c:v>
                </c:pt>
                <c:pt idx="65595">
                  <c:v>1.0068416595458984E-3</c:v>
                </c:pt>
                <c:pt idx="65596">
                  <c:v>1.007080078125E-3</c:v>
                </c:pt>
                <c:pt idx="65597">
                  <c:v>1.007080078125E-3</c:v>
                </c:pt>
                <c:pt idx="65598">
                  <c:v>1.0068416595458984E-3</c:v>
                </c:pt>
                <c:pt idx="65599">
                  <c:v>1.007080078125E-3</c:v>
                </c:pt>
                <c:pt idx="65600">
                  <c:v>1.0071039199829102E-2</c:v>
                </c:pt>
                <c:pt idx="65601">
                  <c:v>1.007080078125E-3</c:v>
                </c:pt>
                <c:pt idx="65602">
                  <c:v>1.0068416595458984E-3</c:v>
                </c:pt>
                <c:pt idx="65603">
                  <c:v>1.0080337524414063E-3</c:v>
                </c:pt>
                <c:pt idx="65604">
                  <c:v>1.007080078125E-3</c:v>
                </c:pt>
                <c:pt idx="65605">
                  <c:v>1.0068416595458984E-3</c:v>
                </c:pt>
                <c:pt idx="65606">
                  <c:v>1.007080078125E-3</c:v>
                </c:pt>
                <c:pt idx="65607">
                  <c:v>1.007080078125E-3</c:v>
                </c:pt>
                <c:pt idx="65608">
                  <c:v>1.0068416595458984E-3</c:v>
                </c:pt>
                <c:pt idx="65609">
                  <c:v>1.007080078125E-3</c:v>
                </c:pt>
                <c:pt idx="65610">
                  <c:v>1.007080078125E-3</c:v>
                </c:pt>
                <c:pt idx="65611">
                  <c:v>1.0068416595458984E-3</c:v>
                </c:pt>
                <c:pt idx="65612">
                  <c:v>1.007080078125E-3</c:v>
                </c:pt>
                <c:pt idx="65613">
                  <c:v>1.007080078125E-3</c:v>
                </c:pt>
                <c:pt idx="65614">
                  <c:v>1.0068416595458984E-3</c:v>
                </c:pt>
                <c:pt idx="65615">
                  <c:v>1.007080078125E-3</c:v>
                </c:pt>
                <c:pt idx="65616">
                  <c:v>1.0080337524414063E-3</c:v>
                </c:pt>
                <c:pt idx="65617">
                  <c:v>1.007080078125E-3</c:v>
                </c:pt>
                <c:pt idx="65618">
                  <c:v>1.0068416595458984E-3</c:v>
                </c:pt>
                <c:pt idx="65619">
                  <c:v>1.007080078125E-3</c:v>
                </c:pt>
                <c:pt idx="65620">
                  <c:v>1.007080078125E-3</c:v>
                </c:pt>
                <c:pt idx="65621">
                  <c:v>1.0068416595458984E-3</c:v>
                </c:pt>
                <c:pt idx="65622">
                  <c:v>1.007080078125E-3</c:v>
                </c:pt>
                <c:pt idx="65623">
                  <c:v>1.007080078125E-3</c:v>
                </c:pt>
                <c:pt idx="65624">
                  <c:v>1.0068416595458984E-3</c:v>
                </c:pt>
              </c:numCache>
            </c:numRef>
          </c:cat>
          <c:val>
            <c:numRef>
              <c:f>Sheet1!$F$2:$F$65626</c:f>
              <c:numCache>
                <c:formatCode>General</c:formatCode>
                <c:ptCount val="65625"/>
                <c:pt idx="0">
                  <c:v>3.2360479999999998</c:v>
                </c:pt>
                <c:pt idx="1">
                  <c:v>3.2355429999999998</c:v>
                </c:pt>
                <c:pt idx="2">
                  <c:v>3.2403749999999998</c:v>
                </c:pt>
                <c:pt idx="3">
                  <c:v>3.2459760000000002</c:v>
                </c:pt>
                <c:pt idx="4">
                  <c:v>3.2480440000000002</c:v>
                </c:pt>
                <c:pt idx="5">
                  <c:v>3.2483080000000002</c:v>
                </c:pt>
                <c:pt idx="6">
                  <c:v>3.2481399999999998</c:v>
                </c:pt>
                <c:pt idx="7">
                  <c:v>3.2477800000000001</c:v>
                </c:pt>
                <c:pt idx="8">
                  <c:v>3.244726</c:v>
                </c:pt>
                <c:pt idx="9">
                  <c:v>3.2670840000000001</c:v>
                </c:pt>
                <c:pt idx="10">
                  <c:v>3.288961</c:v>
                </c:pt>
                <c:pt idx="11">
                  <c:v>3.297183</c:v>
                </c:pt>
                <c:pt idx="12">
                  <c:v>3.2993709999999998</c:v>
                </c:pt>
                <c:pt idx="13">
                  <c:v>3.289514</c:v>
                </c:pt>
                <c:pt idx="14">
                  <c:v>3.2689110000000001</c:v>
                </c:pt>
                <c:pt idx="15">
                  <c:v>3.2542219999999999</c:v>
                </c:pt>
                <c:pt idx="16">
                  <c:v>3.2333069999999999</c:v>
                </c:pt>
                <c:pt idx="17">
                  <c:v>3.2111420000000002</c:v>
                </c:pt>
                <c:pt idx="18">
                  <c:v>3.2085689999999998</c:v>
                </c:pt>
                <c:pt idx="19">
                  <c:v>3.2205900000000001</c:v>
                </c:pt>
                <c:pt idx="20">
                  <c:v>3.2212390000000002</c:v>
                </c:pt>
                <c:pt idx="21">
                  <c:v>3.2252049999999999</c:v>
                </c:pt>
                <c:pt idx="22">
                  <c:v>3.2286190000000001</c:v>
                </c:pt>
                <c:pt idx="23">
                  <c:v>3.2330190000000001</c:v>
                </c:pt>
                <c:pt idx="24">
                  <c:v>3.2378269999999998</c:v>
                </c:pt>
                <c:pt idx="25">
                  <c:v>3.2362639999999998</c:v>
                </c:pt>
                <c:pt idx="26">
                  <c:v>3.2402790000000001</c:v>
                </c:pt>
                <c:pt idx="27">
                  <c:v>3.238067</c:v>
                </c:pt>
                <c:pt idx="28">
                  <c:v>3.2372260000000002</c:v>
                </c:pt>
                <c:pt idx="29">
                  <c:v>3.242394</c:v>
                </c:pt>
                <c:pt idx="30">
                  <c:v>3.2415289999999999</c:v>
                </c:pt>
                <c:pt idx="31">
                  <c:v>3.239846</c:v>
                </c:pt>
                <c:pt idx="32">
                  <c:v>3.236192</c:v>
                </c:pt>
                <c:pt idx="33">
                  <c:v>3.2348460000000001</c:v>
                </c:pt>
                <c:pt idx="34">
                  <c:v>3.2358790000000002</c:v>
                </c:pt>
                <c:pt idx="35">
                  <c:v>3.2333310000000002</c:v>
                </c:pt>
                <c:pt idx="36">
                  <c:v>3.2310949999999998</c:v>
                </c:pt>
                <c:pt idx="37">
                  <c:v>3.2311429999999999</c:v>
                </c:pt>
                <c:pt idx="38">
                  <c:v>3.248405</c:v>
                </c:pt>
                <c:pt idx="39">
                  <c:v>3.2456160000000001</c:v>
                </c:pt>
                <c:pt idx="40">
                  <c:v>3.2428270000000001</c:v>
                </c:pt>
                <c:pt idx="41">
                  <c:v>3.243957</c:v>
                </c:pt>
                <c:pt idx="42">
                  <c:v>3.2424659999999998</c:v>
                </c:pt>
                <c:pt idx="43">
                  <c:v>3.2410000000000001</c:v>
                </c:pt>
                <c:pt idx="44">
                  <c:v>3.2393649999999998</c:v>
                </c:pt>
                <c:pt idx="45">
                  <c:v>3.2399179999999999</c:v>
                </c:pt>
                <c:pt idx="46">
                  <c:v>3.237803</c:v>
                </c:pt>
                <c:pt idx="47">
                  <c:v>3.2413370000000001</c:v>
                </c:pt>
                <c:pt idx="48">
                  <c:v>3.2413129999999999</c:v>
                </c:pt>
                <c:pt idx="49">
                  <c:v>3.2381630000000001</c:v>
                </c:pt>
                <c:pt idx="50">
                  <c:v>3.2356630000000002</c:v>
                </c:pt>
                <c:pt idx="51">
                  <c:v>3.235519</c:v>
                </c:pt>
                <c:pt idx="52">
                  <c:v>3.236408</c:v>
                </c:pt>
                <c:pt idx="53">
                  <c:v>3.23963</c:v>
                </c:pt>
                <c:pt idx="54">
                  <c:v>3.2441970000000002</c:v>
                </c:pt>
                <c:pt idx="55">
                  <c:v>3.2466499999999998</c:v>
                </c:pt>
                <c:pt idx="56">
                  <c:v>3.2466020000000002</c:v>
                </c:pt>
                <c:pt idx="57">
                  <c:v>3.248453</c:v>
                </c:pt>
                <c:pt idx="58">
                  <c:v>3.24552</c:v>
                </c:pt>
                <c:pt idx="59">
                  <c:v>3.2409520000000001</c:v>
                </c:pt>
                <c:pt idx="60">
                  <c:v>3.2381389999999999</c:v>
                </c:pt>
                <c:pt idx="61">
                  <c:v>3.2402069999999998</c:v>
                </c:pt>
                <c:pt idx="62">
                  <c:v>3.2394129999999999</c:v>
                </c:pt>
                <c:pt idx="63">
                  <c:v>3.2389809999999999</c:v>
                </c:pt>
                <c:pt idx="64">
                  <c:v>3.238909</c:v>
                </c:pt>
                <c:pt idx="65">
                  <c:v>3.2443420000000001</c:v>
                </c:pt>
                <c:pt idx="66">
                  <c:v>3.2474189999999998</c:v>
                </c:pt>
                <c:pt idx="67">
                  <c:v>3.2510249999999998</c:v>
                </c:pt>
                <c:pt idx="68">
                  <c:v>3.248405</c:v>
                </c:pt>
                <c:pt idx="69">
                  <c:v>3.2473230000000002</c:v>
                </c:pt>
                <c:pt idx="70">
                  <c:v>3.2485010000000001</c:v>
                </c:pt>
                <c:pt idx="71">
                  <c:v>3.2504</c:v>
                </c:pt>
                <c:pt idx="72">
                  <c:v>3.246578</c:v>
                </c:pt>
                <c:pt idx="73">
                  <c:v>3.246121</c:v>
                </c:pt>
                <c:pt idx="74">
                  <c:v>3.246337</c:v>
                </c:pt>
                <c:pt idx="75">
                  <c:v>3.2482120000000001</c:v>
                </c:pt>
                <c:pt idx="76">
                  <c:v>3.2459519999999999</c:v>
                </c:pt>
                <c:pt idx="77">
                  <c:v>3.2397260000000001</c:v>
                </c:pt>
                <c:pt idx="78">
                  <c:v>3.237851</c:v>
                </c:pt>
                <c:pt idx="79">
                  <c:v>3.2388840000000001</c:v>
                </c:pt>
                <c:pt idx="80">
                  <c:v>3.2404709999999999</c:v>
                </c:pt>
                <c:pt idx="81">
                  <c:v>3.2451349999999999</c:v>
                </c:pt>
                <c:pt idx="82">
                  <c:v>3.2421540000000002</c:v>
                </c:pt>
                <c:pt idx="83">
                  <c:v>3.2390050000000001</c:v>
                </c:pt>
                <c:pt idx="84">
                  <c:v>3.2446060000000001</c:v>
                </c:pt>
                <c:pt idx="85">
                  <c:v>3.246626</c:v>
                </c:pt>
                <c:pt idx="86">
                  <c:v>3.2422740000000001</c:v>
                </c:pt>
                <c:pt idx="87">
                  <c:v>3.2405910000000002</c:v>
                </c:pt>
                <c:pt idx="88">
                  <c:v>3.2408800000000002</c:v>
                </c:pt>
                <c:pt idx="89">
                  <c:v>3.2417449999999999</c:v>
                </c:pt>
                <c:pt idx="90">
                  <c:v>3.2422499999999999</c:v>
                </c:pt>
                <c:pt idx="91">
                  <c:v>3.2401110000000002</c:v>
                </c:pt>
                <c:pt idx="92">
                  <c:v>3.239582</c:v>
                </c:pt>
                <c:pt idx="93">
                  <c:v>3.2411919999999999</c:v>
                </c:pt>
                <c:pt idx="94">
                  <c:v>3.2350620000000001</c:v>
                </c:pt>
                <c:pt idx="95">
                  <c:v>3.2363840000000001</c:v>
                </c:pt>
                <c:pt idx="96">
                  <c:v>3.2316720000000001</c:v>
                </c:pt>
                <c:pt idx="97">
                  <c:v>3.2412649999999998</c:v>
                </c:pt>
                <c:pt idx="98">
                  <c:v>3.2384759999999999</c:v>
                </c:pt>
                <c:pt idx="99">
                  <c:v>3.2353990000000001</c:v>
                </c:pt>
                <c:pt idx="100">
                  <c:v>3.237466</c:v>
                </c:pt>
                <c:pt idx="101">
                  <c:v>3.249342</c:v>
                </c:pt>
                <c:pt idx="102">
                  <c:v>3.2686709999999999</c:v>
                </c:pt>
                <c:pt idx="103">
                  <c:v>3.279369</c:v>
                </c:pt>
                <c:pt idx="104">
                  <c:v>3.278311</c:v>
                </c:pt>
                <c:pt idx="105">
                  <c:v>3.2753299999999999</c:v>
                </c:pt>
                <c:pt idx="106">
                  <c:v>3.2610260000000002</c:v>
                </c:pt>
                <c:pt idx="107">
                  <c:v>3.2464089999999999</c:v>
                </c:pt>
                <c:pt idx="108">
                  <c:v>3.235735</c:v>
                </c:pt>
                <c:pt idx="109">
                  <c:v>3.2177769999999999</c:v>
                </c:pt>
                <c:pt idx="110">
                  <c:v>3.2105890000000001</c:v>
                </c:pt>
                <c:pt idx="111">
                  <c:v>3.2215750000000001</c:v>
                </c:pt>
                <c:pt idx="112">
                  <c:v>3.2234989999999999</c:v>
                </c:pt>
                <c:pt idx="113">
                  <c:v>3.2240030000000002</c:v>
                </c:pt>
                <c:pt idx="114">
                  <c:v>3.2323219999999999</c:v>
                </c:pt>
                <c:pt idx="115">
                  <c:v>3.236192</c:v>
                </c:pt>
                <c:pt idx="116">
                  <c:v>3.2376830000000001</c:v>
                </c:pt>
                <c:pt idx="117">
                  <c:v>3.2370570000000001</c:v>
                </c:pt>
                <c:pt idx="118">
                  <c:v>3.2349899999999998</c:v>
                </c:pt>
                <c:pt idx="119">
                  <c:v>3.2358069999999999</c:v>
                </c:pt>
                <c:pt idx="120">
                  <c:v>3.236745</c:v>
                </c:pt>
                <c:pt idx="121">
                  <c:v>3.2362880000000001</c:v>
                </c:pt>
                <c:pt idx="122">
                  <c:v>3.236745</c:v>
                </c:pt>
                <c:pt idx="123">
                  <c:v>3.2345570000000001</c:v>
                </c:pt>
                <c:pt idx="124">
                  <c:v>3.23475</c:v>
                </c:pt>
                <c:pt idx="125">
                  <c:v>3.2334999999999998</c:v>
                </c:pt>
                <c:pt idx="126">
                  <c:v>3.237514</c:v>
                </c:pt>
                <c:pt idx="127">
                  <c:v>3.2388370000000002</c:v>
                </c:pt>
                <c:pt idx="128">
                  <c:v>3.2373460000000001</c:v>
                </c:pt>
                <c:pt idx="129">
                  <c:v>3.2402549999999999</c:v>
                </c:pt>
                <c:pt idx="130">
                  <c:v>3.238572</c:v>
                </c:pt>
                <c:pt idx="131">
                  <c:v>3.2367689999999998</c:v>
                </c:pt>
                <c:pt idx="132">
                  <c:v>3.2331150000000002</c:v>
                </c:pt>
                <c:pt idx="133">
                  <c:v>3.2264080000000002</c:v>
                </c:pt>
                <c:pt idx="134">
                  <c:v>3.2235469999999999</c:v>
                </c:pt>
                <c:pt idx="135">
                  <c:v>3.2260949999999999</c:v>
                </c:pt>
                <c:pt idx="136">
                  <c:v>3.2240760000000002</c:v>
                </c:pt>
                <c:pt idx="137">
                  <c:v>3.2234750000000001</c:v>
                </c:pt>
                <c:pt idx="138">
                  <c:v>3.2201569999999999</c:v>
                </c:pt>
                <c:pt idx="139">
                  <c:v>3.2219600000000002</c:v>
                </c:pt>
                <c:pt idx="140">
                  <c:v>3.2240509999999998</c:v>
                </c:pt>
                <c:pt idx="141">
                  <c:v>3.2244600000000001</c:v>
                </c:pt>
                <c:pt idx="142">
                  <c:v>3.2270089999999998</c:v>
                </c:pt>
                <c:pt idx="143">
                  <c:v>3.234629</c:v>
                </c:pt>
                <c:pt idx="144">
                  <c:v>3.2415050000000001</c:v>
                </c:pt>
                <c:pt idx="145">
                  <c:v>3.241241</c:v>
                </c:pt>
                <c:pt idx="146">
                  <c:v>3.245063</c:v>
                </c:pt>
                <c:pt idx="147">
                  <c:v>3.2407599999999999</c:v>
                </c:pt>
                <c:pt idx="148">
                  <c:v>3.2402790000000001</c:v>
                </c:pt>
                <c:pt idx="149">
                  <c:v>3.2409520000000001</c:v>
                </c:pt>
                <c:pt idx="150">
                  <c:v>3.2428509999999999</c:v>
                </c:pt>
                <c:pt idx="151">
                  <c:v>3.2398699999999998</c:v>
                </c:pt>
                <c:pt idx="152">
                  <c:v>3.2309990000000002</c:v>
                </c:pt>
                <c:pt idx="153">
                  <c:v>3.2352059999999998</c:v>
                </c:pt>
                <c:pt idx="154">
                  <c:v>3.2529240000000001</c:v>
                </c:pt>
                <c:pt idx="155">
                  <c:v>3.2707619999999999</c:v>
                </c:pt>
                <c:pt idx="156">
                  <c:v>3.2761960000000001</c:v>
                </c:pt>
                <c:pt idx="157">
                  <c:v>3.273984</c:v>
                </c:pt>
                <c:pt idx="158">
                  <c:v>3.2292679999999998</c:v>
                </c:pt>
                <c:pt idx="159">
                  <c:v>3.23285</c:v>
                </c:pt>
                <c:pt idx="160">
                  <c:v>3.2335720000000001</c:v>
                </c:pt>
                <c:pt idx="161">
                  <c:v>3.239077</c:v>
                </c:pt>
                <c:pt idx="162">
                  <c:v>3.2385480000000002</c:v>
                </c:pt>
                <c:pt idx="163">
                  <c:v>3.239293</c:v>
                </c:pt>
                <c:pt idx="164">
                  <c:v>3.2439330000000002</c:v>
                </c:pt>
                <c:pt idx="165">
                  <c:v>3.2436440000000002</c:v>
                </c:pt>
                <c:pt idx="166">
                  <c:v>3.2448950000000001</c:v>
                </c:pt>
                <c:pt idx="167">
                  <c:v>3.2407599999999999</c:v>
                </c:pt>
                <c:pt idx="168">
                  <c:v>3.2333789999999998</c:v>
                </c:pt>
                <c:pt idx="169">
                  <c:v>3.2273209999999999</c:v>
                </c:pt>
                <c:pt idx="170">
                  <c:v>3.2301820000000001</c:v>
                </c:pt>
                <c:pt idx="171">
                  <c:v>3.2348219999999999</c:v>
                </c:pt>
                <c:pt idx="172">
                  <c:v>3.2361200000000001</c:v>
                </c:pt>
                <c:pt idx="173">
                  <c:v>3.2377549999999999</c:v>
                </c:pt>
                <c:pt idx="174">
                  <c:v>3.2405189999999999</c:v>
                </c:pt>
                <c:pt idx="175">
                  <c:v>3.241072</c:v>
                </c:pt>
                <c:pt idx="176">
                  <c:v>3.240688</c:v>
                </c:pt>
                <c:pt idx="177">
                  <c:v>3.2402069999999998</c:v>
                </c:pt>
                <c:pt idx="178">
                  <c:v>3.2445339999999998</c:v>
                </c:pt>
                <c:pt idx="179">
                  <c:v>3.247563</c:v>
                </c:pt>
                <c:pt idx="180">
                  <c:v>3.245736</c:v>
                </c:pt>
                <c:pt idx="181">
                  <c:v>3.2436199999999999</c:v>
                </c:pt>
                <c:pt idx="182">
                  <c:v>3.241889</c:v>
                </c:pt>
                <c:pt idx="183">
                  <c:v>3.2427069999999998</c:v>
                </c:pt>
                <c:pt idx="184">
                  <c:v>3.2443179999999998</c:v>
                </c:pt>
                <c:pt idx="185">
                  <c:v>3.2465290000000002</c:v>
                </c:pt>
                <c:pt idx="186">
                  <c:v>3.263598</c:v>
                </c:pt>
                <c:pt idx="187">
                  <c:v>3.2807149999999998</c:v>
                </c:pt>
                <c:pt idx="188">
                  <c:v>3.2872780000000001</c:v>
                </c:pt>
                <c:pt idx="189">
                  <c:v>3.282686</c:v>
                </c:pt>
                <c:pt idx="190">
                  <c:v>3.2701370000000001</c:v>
                </c:pt>
                <c:pt idx="191">
                  <c:v>3.249342</c:v>
                </c:pt>
                <c:pt idx="192">
                  <c:v>3.2321049999999998</c:v>
                </c:pt>
                <c:pt idx="193">
                  <c:v>3.2095790000000002</c:v>
                </c:pt>
                <c:pt idx="194">
                  <c:v>3.201886</c:v>
                </c:pt>
                <c:pt idx="195">
                  <c:v>3.2137859999999998</c:v>
                </c:pt>
                <c:pt idx="196">
                  <c:v>3.2193160000000001</c:v>
                </c:pt>
                <c:pt idx="197">
                  <c:v>3.226985</c:v>
                </c:pt>
                <c:pt idx="198">
                  <c:v>3.234918</c:v>
                </c:pt>
                <c:pt idx="199">
                  <c:v>3.237514</c:v>
                </c:pt>
                <c:pt idx="200">
                  <c:v>3.2376339999999999</c:v>
                </c:pt>
                <c:pt idx="201">
                  <c:v>3.236961</c:v>
                </c:pt>
                <c:pt idx="202">
                  <c:v>3.2380909999999998</c:v>
                </c:pt>
                <c:pt idx="203">
                  <c:v>3.2364799999999998</c:v>
                </c:pt>
                <c:pt idx="204">
                  <c:v>3.2363840000000001</c:v>
                </c:pt>
                <c:pt idx="205">
                  <c:v>3.2318169999999999</c:v>
                </c:pt>
                <c:pt idx="206">
                  <c:v>3.2293159999999999</c:v>
                </c:pt>
                <c:pt idx="207">
                  <c:v>3.2334269999999998</c:v>
                </c:pt>
                <c:pt idx="208">
                  <c:v>3.2401589999999998</c:v>
                </c:pt>
                <c:pt idx="209">
                  <c:v>3.2398699999999998</c:v>
                </c:pt>
                <c:pt idx="210">
                  <c:v>3.2349899999999998</c:v>
                </c:pt>
                <c:pt idx="211">
                  <c:v>3.229581</c:v>
                </c:pt>
                <c:pt idx="212">
                  <c:v>3.2288600000000001</c:v>
                </c:pt>
                <c:pt idx="213">
                  <c:v>3.2332109999999998</c:v>
                </c:pt>
                <c:pt idx="214">
                  <c:v>3.2382110000000002</c:v>
                </c:pt>
                <c:pt idx="215">
                  <c:v>3.2397019999999999</c:v>
                </c:pt>
                <c:pt idx="216">
                  <c:v>3.2411919999999999</c:v>
                </c:pt>
                <c:pt idx="217">
                  <c:v>3.238283</c:v>
                </c:pt>
                <c:pt idx="218">
                  <c:v>3.2381869999999999</c:v>
                </c:pt>
                <c:pt idx="219">
                  <c:v>3.2361200000000001</c:v>
                </c:pt>
                <c:pt idx="220">
                  <c:v>3.2404950000000001</c:v>
                </c:pt>
                <c:pt idx="221">
                  <c:v>3.2428029999999999</c:v>
                </c:pt>
                <c:pt idx="222">
                  <c:v>3.2345090000000001</c:v>
                </c:pt>
                <c:pt idx="223">
                  <c:v>3.2292679999999998</c:v>
                </c:pt>
                <c:pt idx="224">
                  <c:v>3.2329949999999998</c:v>
                </c:pt>
                <c:pt idx="225">
                  <c:v>3.2353510000000001</c:v>
                </c:pt>
                <c:pt idx="226">
                  <c:v>3.2343649999999999</c:v>
                </c:pt>
                <c:pt idx="227">
                  <c:v>3.2282099999999998</c:v>
                </c:pt>
                <c:pt idx="228">
                  <c:v>3.2338360000000002</c:v>
                </c:pt>
                <c:pt idx="229">
                  <c:v>3.2389329999999998</c:v>
                </c:pt>
                <c:pt idx="230">
                  <c:v>3.2363840000000001</c:v>
                </c:pt>
                <c:pt idx="231">
                  <c:v>3.2332589999999999</c:v>
                </c:pt>
                <c:pt idx="232">
                  <c:v>3.2334749999999999</c:v>
                </c:pt>
                <c:pt idx="233">
                  <c:v>3.235182</c:v>
                </c:pt>
                <c:pt idx="234">
                  <c:v>3.2369129999999999</c:v>
                </c:pt>
                <c:pt idx="235">
                  <c:v>3.2362639999999998</c:v>
                </c:pt>
                <c:pt idx="236">
                  <c:v>3.2324899999999999</c:v>
                </c:pt>
                <c:pt idx="237">
                  <c:v>3.231913</c:v>
                </c:pt>
                <c:pt idx="238">
                  <c:v>3.2397019999999999</c:v>
                </c:pt>
                <c:pt idx="239">
                  <c:v>3.2382110000000002</c:v>
                </c:pt>
                <c:pt idx="240">
                  <c:v>3.23386</c:v>
                </c:pt>
                <c:pt idx="241">
                  <c:v>3.2352539999999999</c:v>
                </c:pt>
                <c:pt idx="242">
                  <c:v>3.2322730000000002</c:v>
                </c:pt>
                <c:pt idx="243">
                  <c:v>3.2275369999999999</c:v>
                </c:pt>
                <c:pt idx="244">
                  <c:v>3.2289319999999999</c:v>
                </c:pt>
                <c:pt idx="245">
                  <c:v>3.22898</c:v>
                </c:pt>
                <c:pt idx="246">
                  <c:v>3.227706</c:v>
                </c:pt>
                <c:pt idx="247">
                  <c:v>3.2290519999999998</c:v>
                </c:pt>
                <c:pt idx="248">
                  <c:v>3.2275130000000001</c:v>
                </c:pt>
                <c:pt idx="249">
                  <c:v>3.2303259999999998</c:v>
                </c:pt>
                <c:pt idx="250">
                  <c:v>3.2311920000000001</c:v>
                </c:pt>
                <c:pt idx="251">
                  <c:v>3.232586</c:v>
                </c:pt>
                <c:pt idx="252">
                  <c:v>3.2300620000000002</c:v>
                </c:pt>
                <c:pt idx="253">
                  <c:v>3.2317200000000001</c:v>
                </c:pt>
                <c:pt idx="254">
                  <c:v>3.2293400000000001</c:v>
                </c:pt>
                <c:pt idx="255">
                  <c:v>3.2252779999999999</c:v>
                </c:pt>
                <c:pt idx="256">
                  <c:v>3.221695</c:v>
                </c:pt>
                <c:pt idx="257">
                  <c:v>3.220926</c:v>
                </c:pt>
                <c:pt idx="258">
                  <c:v>3.221527</c:v>
                </c:pt>
                <c:pt idx="259">
                  <c:v>3.219147</c:v>
                </c:pt>
                <c:pt idx="260">
                  <c:v>3.22309</c:v>
                </c:pt>
                <c:pt idx="261">
                  <c:v>3.2250610000000002</c:v>
                </c:pt>
                <c:pt idx="262">
                  <c:v>3.223595</c:v>
                </c:pt>
                <c:pt idx="263">
                  <c:v>3.2311920000000001</c:v>
                </c:pt>
                <c:pt idx="264">
                  <c:v>3.2340279999999999</c:v>
                </c:pt>
                <c:pt idx="265">
                  <c:v>3.230855</c:v>
                </c:pt>
                <c:pt idx="266">
                  <c:v>3.2319849999999999</c:v>
                </c:pt>
                <c:pt idx="267">
                  <c:v>3.2304940000000002</c:v>
                </c:pt>
                <c:pt idx="268">
                  <c:v>3.229533</c:v>
                </c:pt>
                <c:pt idx="269">
                  <c:v>3.2337639999999999</c:v>
                </c:pt>
                <c:pt idx="270">
                  <c:v>3.2316240000000001</c:v>
                </c:pt>
                <c:pt idx="271">
                  <c:v>3.2417210000000001</c:v>
                </c:pt>
                <c:pt idx="272">
                  <c:v>3.2588620000000001</c:v>
                </c:pt>
                <c:pt idx="273">
                  <c:v>3.2652570000000001</c:v>
                </c:pt>
                <c:pt idx="274">
                  <c:v>3.2640790000000002</c:v>
                </c:pt>
                <c:pt idx="275">
                  <c:v>3.2591510000000001</c:v>
                </c:pt>
                <c:pt idx="276">
                  <c:v>3.2424430000000002</c:v>
                </c:pt>
                <c:pt idx="277">
                  <c:v>3.2257820000000001</c:v>
                </c:pt>
                <c:pt idx="278">
                  <c:v>3.2064300000000001</c:v>
                </c:pt>
                <c:pt idx="279">
                  <c:v>3.191068</c:v>
                </c:pt>
                <c:pt idx="280">
                  <c:v>3.1939769999999998</c:v>
                </c:pt>
                <c:pt idx="281">
                  <c:v>3.208834</c:v>
                </c:pt>
                <c:pt idx="282">
                  <c:v>3.2078479999999998</c:v>
                </c:pt>
                <c:pt idx="283">
                  <c:v>3.214556</c:v>
                </c:pt>
                <c:pt idx="284">
                  <c:v>3.2153969999999998</c:v>
                </c:pt>
                <c:pt idx="285">
                  <c:v>3.2157580000000001</c:v>
                </c:pt>
                <c:pt idx="286">
                  <c:v>3.2152289999999999</c:v>
                </c:pt>
                <c:pt idx="287">
                  <c:v>3.2182339999999998</c:v>
                </c:pt>
                <c:pt idx="288">
                  <c:v>3.2139540000000002</c:v>
                </c:pt>
                <c:pt idx="289">
                  <c:v>3.2094830000000001</c:v>
                </c:pt>
                <c:pt idx="290">
                  <c:v>3.2120310000000001</c:v>
                </c:pt>
                <c:pt idx="291">
                  <c:v>3.2133289999999999</c:v>
                </c:pt>
                <c:pt idx="292">
                  <c:v>3.2149399999999999</c:v>
                </c:pt>
                <c:pt idx="293">
                  <c:v>3.2161659999999999</c:v>
                </c:pt>
                <c:pt idx="294">
                  <c:v>3.2161659999999999</c:v>
                </c:pt>
                <c:pt idx="295">
                  <c:v>3.2166950000000001</c:v>
                </c:pt>
                <c:pt idx="296">
                  <c:v>3.2176809999999998</c:v>
                </c:pt>
                <c:pt idx="297">
                  <c:v>3.2186900000000001</c:v>
                </c:pt>
                <c:pt idx="298">
                  <c:v>3.2203490000000001</c:v>
                </c:pt>
                <c:pt idx="299">
                  <c:v>3.2224889999999999</c:v>
                </c:pt>
                <c:pt idx="300">
                  <c:v>3.221768</c:v>
                </c:pt>
                <c:pt idx="301">
                  <c:v>3.2234029999999998</c:v>
                </c:pt>
                <c:pt idx="302">
                  <c:v>3.221816</c:v>
                </c:pt>
                <c:pt idx="303">
                  <c:v>3.2205659999999998</c:v>
                </c:pt>
                <c:pt idx="304">
                  <c:v>3.2211669999999999</c:v>
                </c:pt>
                <c:pt idx="305">
                  <c:v>3.226191</c:v>
                </c:pt>
                <c:pt idx="306">
                  <c:v>3.2293880000000001</c:v>
                </c:pt>
                <c:pt idx="307">
                  <c:v>3.2247249999999998</c:v>
                </c:pt>
                <c:pt idx="308">
                  <c:v>3.2191230000000002</c:v>
                </c:pt>
                <c:pt idx="309">
                  <c:v>3.219436</c:v>
                </c:pt>
                <c:pt idx="310">
                  <c:v>3.2176809999999998</c:v>
                </c:pt>
                <c:pt idx="311">
                  <c:v>3.2159260000000001</c:v>
                </c:pt>
                <c:pt idx="312">
                  <c:v>3.2157809999999998</c:v>
                </c:pt>
                <c:pt idx="313">
                  <c:v>3.216431</c:v>
                </c:pt>
                <c:pt idx="314">
                  <c:v>3.2179690000000001</c:v>
                </c:pt>
                <c:pt idx="315">
                  <c:v>3.2241960000000001</c:v>
                </c:pt>
                <c:pt idx="316">
                  <c:v>3.221527</c:v>
                </c:pt>
                <c:pt idx="317">
                  <c:v>3.2184740000000001</c:v>
                </c:pt>
                <c:pt idx="318">
                  <c:v>3.2221039999999999</c:v>
                </c:pt>
                <c:pt idx="319">
                  <c:v>3.2215989999999999</c:v>
                </c:pt>
                <c:pt idx="320">
                  <c:v>3.2242920000000002</c:v>
                </c:pt>
                <c:pt idx="321">
                  <c:v>3.219436</c:v>
                </c:pt>
                <c:pt idx="322">
                  <c:v>3.2178490000000002</c:v>
                </c:pt>
                <c:pt idx="323">
                  <c:v>3.2183299999999999</c:v>
                </c:pt>
                <c:pt idx="324">
                  <c:v>3.2235230000000001</c:v>
                </c:pt>
                <c:pt idx="325">
                  <c:v>3.224364</c:v>
                </c:pt>
                <c:pt idx="326">
                  <c:v>3.2231139999999998</c:v>
                </c:pt>
                <c:pt idx="327">
                  <c:v>3.220974</c:v>
                </c:pt>
                <c:pt idx="328">
                  <c:v>3.2214309999999999</c:v>
                </c:pt>
                <c:pt idx="329">
                  <c:v>3.2257340000000001</c:v>
                </c:pt>
                <c:pt idx="330">
                  <c:v>3.2249409999999998</c:v>
                </c:pt>
                <c:pt idx="331">
                  <c:v>3.2254459999999998</c:v>
                </c:pt>
                <c:pt idx="332">
                  <c:v>3.2235469999999999</c:v>
                </c:pt>
                <c:pt idx="333">
                  <c:v>3.2232340000000002</c:v>
                </c:pt>
                <c:pt idx="334">
                  <c:v>3.2234989999999999</c:v>
                </c:pt>
                <c:pt idx="335">
                  <c:v>3.218979</c:v>
                </c:pt>
                <c:pt idx="336">
                  <c:v>3.2187869999999998</c:v>
                </c:pt>
                <c:pt idx="337">
                  <c:v>3.224316</c:v>
                </c:pt>
                <c:pt idx="338">
                  <c:v>3.2272970000000001</c:v>
                </c:pt>
                <c:pt idx="339">
                  <c:v>3.2229220000000001</c:v>
                </c:pt>
                <c:pt idx="340">
                  <c:v>3.2235469999999999</c:v>
                </c:pt>
                <c:pt idx="341">
                  <c:v>3.2253500000000002</c:v>
                </c:pt>
                <c:pt idx="342">
                  <c:v>3.2270089999999998</c:v>
                </c:pt>
                <c:pt idx="343">
                  <c:v>3.225133</c:v>
                </c:pt>
                <c:pt idx="344">
                  <c:v>3.219652</c:v>
                </c:pt>
                <c:pt idx="345">
                  <c:v>3.2184020000000002</c:v>
                </c:pt>
                <c:pt idx="346">
                  <c:v>3.2188110000000001</c:v>
                </c:pt>
                <c:pt idx="347">
                  <c:v>3.2235710000000002</c:v>
                </c:pt>
                <c:pt idx="348">
                  <c:v>3.2258309999999999</c:v>
                </c:pt>
                <c:pt idx="349">
                  <c:v>3.2268159999999999</c:v>
                </c:pt>
                <c:pt idx="350">
                  <c:v>3.2280180000000001</c:v>
                </c:pt>
                <c:pt idx="351">
                  <c:v>3.2287629999999998</c:v>
                </c:pt>
                <c:pt idx="352">
                  <c:v>3.2265039999999998</c:v>
                </c:pt>
                <c:pt idx="353">
                  <c:v>3.225133</c:v>
                </c:pt>
                <c:pt idx="354">
                  <c:v>3.2238829999999998</c:v>
                </c:pt>
                <c:pt idx="355">
                  <c:v>3.223643</c:v>
                </c:pt>
                <c:pt idx="356">
                  <c:v>3.2263109999999999</c:v>
                </c:pt>
                <c:pt idx="357">
                  <c:v>3.2311190000000001</c:v>
                </c:pt>
                <c:pt idx="358">
                  <c:v>3.2300140000000002</c:v>
                </c:pt>
                <c:pt idx="359">
                  <c:v>3.2265280000000001</c:v>
                </c:pt>
                <c:pt idx="360">
                  <c:v>3.223258</c:v>
                </c:pt>
                <c:pt idx="361">
                  <c:v>3.2215029999999998</c:v>
                </c:pt>
                <c:pt idx="362">
                  <c:v>3.2208779999999999</c:v>
                </c:pt>
                <c:pt idx="363">
                  <c:v>3.2205409999999999</c:v>
                </c:pt>
                <c:pt idx="364">
                  <c:v>3.2195800000000001</c:v>
                </c:pt>
                <c:pt idx="365">
                  <c:v>3.2211910000000001</c:v>
                </c:pt>
                <c:pt idx="366">
                  <c:v>3.224701</c:v>
                </c:pt>
                <c:pt idx="367">
                  <c:v>3.2295569999999998</c:v>
                </c:pt>
                <c:pt idx="368">
                  <c:v>3.2306629999999998</c:v>
                </c:pt>
                <c:pt idx="369">
                  <c:v>3.2344369999999998</c:v>
                </c:pt>
                <c:pt idx="370">
                  <c:v>3.232802</c:v>
                </c:pt>
                <c:pt idx="371">
                  <c:v>3.2323940000000002</c:v>
                </c:pt>
                <c:pt idx="372">
                  <c:v>3.2291720000000002</c:v>
                </c:pt>
                <c:pt idx="373">
                  <c:v>3.2272729999999998</c:v>
                </c:pt>
                <c:pt idx="374">
                  <c:v>3.2278020000000001</c:v>
                </c:pt>
                <c:pt idx="375">
                  <c:v>3.2250610000000002</c:v>
                </c:pt>
                <c:pt idx="376">
                  <c:v>3.2279939999999998</c:v>
                </c:pt>
                <c:pt idx="377">
                  <c:v>3.2296290000000001</c:v>
                </c:pt>
                <c:pt idx="378">
                  <c:v>3.2279939999999998</c:v>
                </c:pt>
                <c:pt idx="379">
                  <c:v>3.2269359999999998</c:v>
                </c:pt>
                <c:pt idx="380">
                  <c:v>3.2566259999999998</c:v>
                </c:pt>
                <c:pt idx="381">
                  <c:v>3.2688869999999999</c:v>
                </c:pt>
                <c:pt idx="382">
                  <c:v>3.2677809999999998</c:v>
                </c:pt>
                <c:pt idx="383">
                  <c:v>3.26206</c:v>
                </c:pt>
                <c:pt idx="384">
                  <c:v>3.2483080000000002</c:v>
                </c:pt>
                <c:pt idx="385">
                  <c:v>3.234966</c:v>
                </c:pt>
                <c:pt idx="386">
                  <c:v>3.2112379999999998</c:v>
                </c:pt>
                <c:pt idx="387">
                  <c:v>3.1950590000000001</c:v>
                </c:pt>
                <c:pt idx="388">
                  <c:v>3.1962130000000002</c:v>
                </c:pt>
                <c:pt idx="389">
                  <c:v>3.2070069999999999</c:v>
                </c:pt>
                <c:pt idx="390">
                  <c:v>3.2091699999999999</c:v>
                </c:pt>
                <c:pt idx="391">
                  <c:v>3.2150599999999998</c:v>
                </c:pt>
                <c:pt idx="392">
                  <c:v>3.2196760000000002</c:v>
                </c:pt>
                <c:pt idx="393">
                  <c:v>3.2191230000000002</c:v>
                </c:pt>
                <c:pt idx="394">
                  <c:v>3.2181380000000002</c:v>
                </c:pt>
                <c:pt idx="395">
                  <c:v>3.2210459999999999</c:v>
                </c:pt>
                <c:pt idx="396">
                  <c:v>3.220253</c:v>
                </c:pt>
                <c:pt idx="397">
                  <c:v>3.2170320000000001</c:v>
                </c:pt>
                <c:pt idx="398">
                  <c:v>3.2132329999999998</c:v>
                </c:pt>
                <c:pt idx="399">
                  <c:v>3.2126320000000002</c:v>
                </c:pt>
                <c:pt idx="400">
                  <c:v>3.2171280000000002</c:v>
                </c:pt>
                <c:pt idx="401">
                  <c:v>3.2182819999999999</c:v>
                </c:pt>
                <c:pt idx="402">
                  <c:v>3.2208779999999999</c:v>
                </c:pt>
                <c:pt idx="403">
                  <c:v>3.227465</c:v>
                </c:pt>
                <c:pt idx="404">
                  <c:v>3.2276090000000002</c:v>
                </c:pt>
                <c:pt idx="405">
                  <c:v>3.2270569999999998</c:v>
                </c:pt>
                <c:pt idx="406">
                  <c:v>3.2248209999999999</c:v>
                </c:pt>
                <c:pt idx="407">
                  <c:v>3.223859</c:v>
                </c:pt>
                <c:pt idx="408">
                  <c:v>3.2235230000000001</c:v>
                </c:pt>
                <c:pt idx="409">
                  <c:v>3.2233779999999999</c:v>
                </c:pt>
                <c:pt idx="410">
                  <c:v>3.2224409999999999</c:v>
                </c:pt>
                <c:pt idx="411">
                  <c:v>3.2247490000000001</c:v>
                </c:pt>
                <c:pt idx="412">
                  <c:v>3.226985</c:v>
                </c:pt>
                <c:pt idx="413">
                  <c:v>3.2236910000000001</c:v>
                </c:pt>
                <c:pt idx="414">
                  <c:v>3.22898</c:v>
                </c:pt>
                <c:pt idx="415">
                  <c:v>3.2330670000000001</c:v>
                </c:pt>
                <c:pt idx="416">
                  <c:v>3.2298209999999998</c:v>
                </c:pt>
                <c:pt idx="417">
                  <c:v>3.2260469999999999</c:v>
                </c:pt>
                <c:pt idx="418">
                  <c:v>3.2212390000000002</c:v>
                </c:pt>
                <c:pt idx="419">
                  <c:v>3.219652</c:v>
                </c:pt>
                <c:pt idx="420">
                  <c:v>3.220421</c:v>
                </c:pt>
                <c:pt idx="421">
                  <c:v>3.2232820000000002</c:v>
                </c:pt>
                <c:pt idx="422">
                  <c:v>3.2255660000000002</c:v>
                </c:pt>
                <c:pt idx="423">
                  <c:v>3.2292920000000001</c:v>
                </c:pt>
                <c:pt idx="424">
                  <c:v>3.23047</c:v>
                </c:pt>
                <c:pt idx="425">
                  <c:v>3.2282829999999998</c:v>
                </c:pt>
                <c:pt idx="426">
                  <c:v>3.2278259999999999</c:v>
                </c:pt>
                <c:pt idx="427">
                  <c:v>3.2287149999999998</c:v>
                </c:pt>
                <c:pt idx="428">
                  <c:v>3.2335470000000002</c:v>
                </c:pt>
                <c:pt idx="429">
                  <c:v>3.233187</c:v>
                </c:pt>
                <c:pt idx="430">
                  <c:v>3.2301340000000001</c:v>
                </c:pt>
                <c:pt idx="431">
                  <c:v>3.230254</c:v>
                </c:pt>
                <c:pt idx="432">
                  <c:v>3.2268159999999999</c:v>
                </c:pt>
                <c:pt idx="433">
                  <c:v>3.2323940000000002</c:v>
                </c:pt>
                <c:pt idx="434">
                  <c:v>3.2303259999999998</c:v>
                </c:pt>
                <c:pt idx="435">
                  <c:v>3.2290519999999998</c:v>
                </c:pt>
                <c:pt idx="436">
                  <c:v>3.2293400000000001</c:v>
                </c:pt>
                <c:pt idx="437">
                  <c:v>3.2294130000000001</c:v>
                </c:pt>
                <c:pt idx="438">
                  <c:v>3.2286190000000001</c:v>
                </c:pt>
                <c:pt idx="439">
                  <c:v>3.2284269999999999</c:v>
                </c:pt>
                <c:pt idx="440">
                  <c:v>3.2294849999999999</c:v>
                </c:pt>
                <c:pt idx="441">
                  <c:v>3.230807</c:v>
                </c:pt>
                <c:pt idx="442">
                  <c:v>3.2301340000000001</c:v>
                </c:pt>
                <c:pt idx="443">
                  <c:v>3.2299410000000002</c:v>
                </c:pt>
                <c:pt idx="444">
                  <c:v>3.2276090000000002</c:v>
                </c:pt>
                <c:pt idx="445">
                  <c:v>3.2265519999999999</c:v>
                </c:pt>
                <c:pt idx="446">
                  <c:v>3.221816</c:v>
                </c:pt>
                <c:pt idx="447">
                  <c:v>3.2196280000000002</c:v>
                </c:pt>
                <c:pt idx="448">
                  <c:v>3.2222240000000002</c:v>
                </c:pt>
                <c:pt idx="449">
                  <c:v>3.2169590000000001</c:v>
                </c:pt>
                <c:pt idx="450">
                  <c:v>3.217536</c:v>
                </c:pt>
                <c:pt idx="451">
                  <c:v>3.220253</c:v>
                </c:pt>
                <c:pt idx="452">
                  <c:v>3.2216230000000001</c:v>
                </c:pt>
                <c:pt idx="453">
                  <c:v>3.2226569999999999</c:v>
                </c:pt>
                <c:pt idx="454">
                  <c:v>3.2216480000000001</c:v>
                </c:pt>
                <c:pt idx="455">
                  <c:v>3.2244839999999999</c:v>
                </c:pt>
                <c:pt idx="456">
                  <c:v>3.2270089999999998</c:v>
                </c:pt>
                <c:pt idx="457">
                  <c:v>3.2288839999999999</c:v>
                </c:pt>
                <c:pt idx="458">
                  <c:v>3.2278500000000001</c:v>
                </c:pt>
                <c:pt idx="459">
                  <c:v>3.2263829999999998</c:v>
                </c:pt>
                <c:pt idx="460">
                  <c:v>3.2234500000000001</c:v>
                </c:pt>
                <c:pt idx="461">
                  <c:v>3.222032</c:v>
                </c:pt>
                <c:pt idx="462">
                  <c:v>3.2184499999999998</c:v>
                </c:pt>
                <c:pt idx="463">
                  <c:v>3.218642</c:v>
                </c:pt>
                <c:pt idx="464">
                  <c:v>3.232586</c:v>
                </c:pt>
                <c:pt idx="465">
                  <c:v>3.2476349999999998</c:v>
                </c:pt>
                <c:pt idx="466">
                  <c:v>3.2591749999999999</c:v>
                </c:pt>
                <c:pt idx="467">
                  <c:v>3.2522989999999998</c:v>
                </c:pt>
                <c:pt idx="468">
                  <c:v>3.2394370000000001</c:v>
                </c:pt>
                <c:pt idx="469">
                  <c:v>3.2238829999999998</c:v>
                </c:pt>
                <c:pt idx="470">
                  <c:v>3.2048909999999999</c:v>
                </c:pt>
                <c:pt idx="471">
                  <c:v>3.1880630000000001</c:v>
                </c:pt>
                <c:pt idx="472">
                  <c:v>3.1746720000000002</c:v>
                </c:pt>
                <c:pt idx="473">
                  <c:v>3.1807300000000001</c:v>
                </c:pt>
                <c:pt idx="474">
                  <c:v>3.1954910000000001</c:v>
                </c:pt>
                <c:pt idx="475">
                  <c:v>3.1992660000000002</c:v>
                </c:pt>
                <c:pt idx="476">
                  <c:v>3.208545</c:v>
                </c:pt>
                <c:pt idx="477">
                  <c:v>3.2115499999999999</c:v>
                </c:pt>
                <c:pt idx="478">
                  <c:v>3.216863</c:v>
                </c:pt>
                <c:pt idx="479">
                  <c:v>3.225806</c:v>
                </c:pt>
                <c:pt idx="480">
                  <c:v>3.2241</c:v>
                </c:pt>
                <c:pt idx="481">
                  <c:v>3.2188829999999999</c:v>
                </c:pt>
                <c:pt idx="482">
                  <c:v>3.2156609999999999</c:v>
                </c:pt>
                <c:pt idx="483">
                  <c:v>3.2168869999999998</c:v>
                </c:pt>
                <c:pt idx="484">
                  <c:v>3.215589</c:v>
                </c:pt>
                <c:pt idx="485">
                  <c:v>3.2126079999999999</c:v>
                </c:pt>
                <c:pt idx="486">
                  <c:v>3.2131129999999999</c:v>
                </c:pt>
                <c:pt idx="487">
                  <c:v>3.2127759999999999</c:v>
                </c:pt>
                <c:pt idx="488">
                  <c:v>3.2131609999999999</c:v>
                </c:pt>
                <c:pt idx="489">
                  <c:v>3.2128489999999998</c:v>
                </c:pt>
                <c:pt idx="490">
                  <c:v>3.2126320000000002</c:v>
                </c:pt>
                <c:pt idx="491">
                  <c:v>3.2097950000000002</c:v>
                </c:pt>
                <c:pt idx="492">
                  <c:v>3.2077520000000002</c:v>
                </c:pt>
                <c:pt idx="493">
                  <c:v>3.210493</c:v>
                </c:pt>
                <c:pt idx="494">
                  <c:v>3.2106129999999999</c:v>
                </c:pt>
                <c:pt idx="495">
                  <c:v>3.211598</c:v>
                </c:pt>
                <c:pt idx="496">
                  <c:v>3.2131850000000002</c:v>
                </c:pt>
                <c:pt idx="497">
                  <c:v>3.2152769999999999</c:v>
                </c:pt>
                <c:pt idx="498">
                  <c:v>3.217873</c:v>
                </c:pt>
                <c:pt idx="499">
                  <c:v>3.2123919999999999</c:v>
                </c:pt>
                <c:pt idx="500">
                  <c:v>3.2128969999999999</c:v>
                </c:pt>
                <c:pt idx="501">
                  <c:v>3.2186659999999998</c:v>
                </c:pt>
                <c:pt idx="502">
                  <c:v>3.2134260000000001</c:v>
                </c:pt>
                <c:pt idx="503">
                  <c:v>3.210661</c:v>
                </c:pt>
                <c:pt idx="504">
                  <c:v>3.2089059999999998</c:v>
                </c:pt>
                <c:pt idx="505">
                  <c:v>3.2100599999999999</c:v>
                </c:pt>
                <c:pt idx="506">
                  <c:v>3.210709</c:v>
                </c:pt>
                <c:pt idx="507">
                  <c:v>3.2084250000000001</c:v>
                </c:pt>
                <c:pt idx="508">
                  <c:v>3.2120549999999999</c:v>
                </c:pt>
                <c:pt idx="509">
                  <c:v>3.214604</c:v>
                </c:pt>
                <c:pt idx="510">
                  <c:v>3.2115260000000001</c:v>
                </c:pt>
                <c:pt idx="511">
                  <c:v>3.2130649999999998</c:v>
                </c:pt>
                <c:pt idx="512">
                  <c:v>3.2151320000000001</c:v>
                </c:pt>
                <c:pt idx="513">
                  <c:v>3.2138580000000001</c:v>
                </c:pt>
                <c:pt idx="514">
                  <c:v>3.2090740000000002</c:v>
                </c:pt>
                <c:pt idx="515">
                  <c:v>3.213762</c:v>
                </c:pt>
                <c:pt idx="516">
                  <c:v>3.2162139999999999</c:v>
                </c:pt>
                <c:pt idx="517">
                  <c:v>3.2180409999999999</c:v>
                </c:pt>
                <c:pt idx="518">
                  <c:v>3.2148439999999998</c:v>
                </c:pt>
                <c:pt idx="519">
                  <c:v>3.2149640000000002</c:v>
                </c:pt>
                <c:pt idx="520">
                  <c:v>3.2151320000000001</c:v>
                </c:pt>
                <c:pt idx="521">
                  <c:v>3.215204</c:v>
                </c:pt>
                <c:pt idx="522">
                  <c:v>3.2136420000000001</c:v>
                </c:pt>
                <c:pt idx="523">
                  <c:v>3.2104689999999998</c:v>
                </c:pt>
                <c:pt idx="524">
                  <c:v>3.208377</c:v>
                </c:pt>
                <c:pt idx="525">
                  <c:v>3.209603</c:v>
                </c:pt>
                <c:pt idx="526">
                  <c:v>3.2056840000000002</c:v>
                </c:pt>
                <c:pt idx="527">
                  <c:v>3.2068150000000002</c:v>
                </c:pt>
                <c:pt idx="528">
                  <c:v>3.2176330000000002</c:v>
                </c:pt>
                <c:pt idx="529">
                  <c:v>3.212199</c:v>
                </c:pt>
                <c:pt idx="530">
                  <c:v>3.2141229999999998</c:v>
                </c:pt>
                <c:pt idx="531">
                  <c:v>3.2110210000000001</c:v>
                </c:pt>
                <c:pt idx="532">
                  <c:v>3.209387</c:v>
                </c:pt>
                <c:pt idx="533">
                  <c:v>3.2163580000000001</c:v>
                </c:pt>
                <c:pt idx="534">
                  <c:v>3.2184979999999999</c:v>
                </c:pt>
                <c:pt idx="535">
                  <c:v>3.216431</c:v>
                </c:pt>
                <c:pt idx="536">
                  <c:v>3.2154690000000001</c:v>
                </c:pt>
                <c:pt idx="537">
                  <c:v>3.2203970000000002</c:v>
                </c:pt>
                <c:pt idx="538">
                  <c:v>3.2253020000000001</c:v>
                </c:pt>
                <c:pt idx="539">
                  <c:v>3.2278500000000001</c:v>
                </c:pt>
                <c:pt idx="540">
                  <c:v>3.2281629999999999</c:v>
                </c:pt>
                <c:pt idx="541">
                  <c:v>3.2287400000000002</c:v>
                </c:pt>
                <c:pt idx="542">
                  <c:v>3.2274889999999998</c:v>
                </c:pt>
                <c:pt idx="543">
                  <c:v>3.2255660000000002</c:v>
                </c:pt>
                <c:pt idx="544">
                  <c:v>3.227754</c:v>
                </c:pt>
                <c:pt idx="545">
                  <c:v>3.2265999999999999</c:v>
                </c:pt>
                <c:pt idx="546">
                  <c:v>3.227417</c:v>
                </c:pt>
                <c:pt idx="547">
                  <c:v>3.2222</c:v>
                </c:pt>
                <c:pt idx="548">
                  <c:v>3.2193160000000001</c:v>
                </c:pt>
                <c:pt idx="549">
                  <c:v>3.2199409999999999</c:v>
                </c:pt>
                <c:pt idx="550">
                  <c:v>3.2199409999999999</c:v>
                </c:pt>
                <c:pt idx="551">
                  <c:v>3.2189070000000002</c:v>
                </c:pt>
                <c:pt idx="552">
                  <c:v>3.2147239999999999</c:v>
                </c:pt>
                <c:pt idx="553">
                  <c:v>3.2177769999999999</c:v>
                </c:pt>
                <c:pt idx="554">
                  <c:v>3.217873</c:v>
                </c:pt>
                <c:pt idx="555">
                  <c:v>3.2159260000000001</c:v>
                </c:pt>
                <c:pt idx="556">
                  <c:v>3.2118630000000001</c:v>
                </c:pt>
                <c:pt idx="557">
                  <c:v>3.2117429999999998</c:v>
                </c:pt>
                <c:pt idx="558">
                  <c:v>3.2136659999999999</c:v>
                </c:pt>
                <c:pt idx="559">
                  <c:v>3.2118150000000001</c:v>
                </c:pt>
                <c:pt idx="560">
                  <c:v>3.2041460000000002</c:v>
                </c:pt>
                <c:pt idx="561">
                  <c:v>3.2022469999999998</c:v>
                </c:pt>
                <c:pt idx="562">
                  <c:v>3.2084250000000001</c:v>
                </c:pt>
                <c:pt idx="563">
                  <c:v>3.2186900000000001</c:v>
                </c:pt>
                <c:pt idx="564">
                  <c:v>3.2244600000000001</c:v>
                </c:pt>
                <c:pt idx="565">
                  <c:v>3.223859</c:v>
                </c:pt>
                <c:pt idx="566">
                  <c:v>3.221984</c:v>
                </c:pt>
                <c:pt idx="567">
                  <c:v>3.217152</c:v>
                </c:pt>
                <c:pt idx="568">
                  <c:v>3.2196760000000002</c:v>
                </c:pt>
                <c:pt idx="569">
                  <c:v>3.2199650000000002</c:v>
                </c:pt>
                <c:pt idx="570">
                  <c:v>3.2199650000000002</c:v>
                </c:pt>
                <c:pt idx="571">
                  <c:v>3.2184499999999998</c:v>
                </c:pt>
                <c:pt idx="572">
                  <c:v>3.2221039999999999</c:v>
                </c:pt>
                <c:pt idx="573">
                  <c:v>3.2408800000000002</c:v>
                </c:pt>
                <c:pt idx="574">
                  <c:v>3.2528519999999999</c:v>
                </c:pt>
                <c:pt idx="575">
                  <c:v>3.2623479999999998</c:v>
                </c:pt>
                <c:pt idx="576">
                  <c:v>3.2671320000000001</c:v>
                </c:pt>
                <c:pt idx="577">
                  <c:v>3.2639109999999998</c:v>
                </c:pt>
                <c:pt idx="578">
                  <c:v>3.2516500000000002</c:v>
                </c:pt>
                <c:pt idx="579">
                  <c:v>3.2338360000000002</c:v>
                </c:pt>
                <c:pt idx="580">
                  <c:v>3.20905</c:v>
                </c:pt>
                <c:pt idx="581">
                  <c:v>3.1927989999999999</c:v>
                </c:pt>
                <c:pt idx="582">
                  <c:v>3.1949139999999998</c:v>
                </c:pt>
                <c:pt idx="583">
                  <c:v>3.2060209999999998</c:v>
                </c:pt>
                <c:pt idx="584">
                  <c:v>3.2042660000000001</c:v>
                </c:pt>
                <c:pt idx="585">
                  <c:v>3.2123200000000001</c:v>
                </c:pt>
                <c:pt idx="586">
                  <c:v>3.2140029999999999</c:v>
                </c:pt>
                <c:pt idx="587">
                  <c:v>3.2127520000000001</c:v>
                </c:pt>
                <c:pt idx="588">
                  <c:v>3.2057570000000002</c:v>
                </c:pt>
                <c:pt idx="589">
                  <c:v>3.198064</c:v>
                </c:pt>
                <c:pt idx="590">
                  <c:v>3.1959960000000001</c:v>
                </c:pt>
                <c:pt idx="591">
                  <c:v>3.210661</c:v>
                </c:pt>
                <c:pt idx="592">
                  <c:v>3.207271</c:v>
                </c:pt>
                <c:pt idx="593">
                  <c:v>3.2103969999999999</c:v>
                </c:pt>
                <c:pt idx="594">
                  <c:v>3.2117429999999998</c:v>
                </c:pt>
                <c:pt idx="595">
                  <c:v>3.21143</c:v>
                </c:pt>
                <c:pt idx="596">
                  <c:v>3.218763</c:v>
                </c:pt>
                <c:pt idx="597">
                  <c:v>3.2208540000000001</c:v>
                </c:pt>
                <c:pt idx="598">
                  <c:v>3.2203010000000001</c:v>
                </c:pt>
                <c:pt idx="599">
                  <c:v>3.225422</c:v>
                </c:pt>
                <c:pt idx="600">
                  <c:v>3.221768</c:v>
                </c:pt>
                <c:pt idx="601">
                  <c:v>3.2190029999999998</c:v>
                </c:pt>
                <c:pt idx="602">
                  <c:v>3.217489</c:v>
                </c:pt>
                <c:pt idx="603">
                  <c:v>3.2185220000000001</c:v>
                </c:pt>
                <c:pt idx="604">
                  <c:v>3.2178010000000001</c:v>
                </c:pt>
                <c:pt idx="605">
                  <c:v>3.2175850000000001</c:v>
                </c:pt>
                <c:pt idx="606">
                  <c:v>3.2231619999999999</c:v>
                </c:pt>
                <c:pt idx="607">
                  <c:v>3.2284510000000002</c:v>
                </c:pt>
                <c:pt idx="608">
                  <c:v>3.2219359999999999</c:v>
                </c:pt>
                <c:pt idx="609">
                  <c:v>3.21732</c:v>
                </c:pt>
                <c:pt idx="610">
                  <c:v>3.218426</c:v>
                </c:pt>
                <c:pt idx="611">
                  <c:v>3.2206860000000002</c:v>
                </c:pt>
                <c:pt idx="612">
                  <c:v>3.2208779999999999</c:v>
                </c:pt>
                <c:pt idx="613">
                  <c:v>3.2200129999999998</c:v>
                </c:pt>
                <c:pt idx="614">
                  <c:v>3.2203729999999999</c:v>
                </c:pt>
                <c:pt idx="615">
                  <c:v>3.2166950000000001</c:v>
                </c:pt>
                <c:pt idx="616">
                  <c:v>3.2121749999999998</c:v>
                </c:pt>
                <c:pt idx="617">
                  <c:v>3.2161179999999998</c:v>
                </c:pt>
                <c:pt idx="618">
                  <c:v>3.2191709999999998</c:v>
                </c:pt>
                <c:pt idx="619">
                  <c:v>3.2215750000000001</c:v>
                </c:pt>
                <c:pt idx="620">
                  <c:v>3.2228490000000001</c:v>
                </c:pt>
                <c:pt idx="621">
                  <c:v>3.225975</c:v>
                </c:pt>
                <c:pt idx="622">
                  <c:v>3.2265039999999998</c:v>
                </c:pt>
                <c:pt idx="623">
                  <c:v>3.220758</c:v>
                </c:pt>
                <c:pt idx="624">
                  <c:v>3.2208540000000001</c:v>
                </c:pt>
                <c:pt idx="625">
                  <c:v>3.2246769999999998</c:v>
                </c:pt>
                <c:pt idx="626">
                  <c:v>3.2256619999999998</c:v>
                </c:pt>
                <c:pt idx="627">
                  <c:v>3.222369</c:v>
                </c:pt>
                <c:pt idx="628">
                  <c:v>3.222585</c:v>
                </c:pt>
                <c:pt idx="629">
                  <c:v>3.2194120000000002</c:v>
                </c:pt>
                <c:pt idx="630">
                  <c:v>3.2178010000000001</c:v>
                </c:pt>
                <c:pt idx="631">
                  <c:v>3.214315</c:v>
                </c:pt>
                <c:pt idx="632">
                  <c:v>3.2141470000000001</c:v>
                </c:pt>
                <c:pt idx="633">
                  <c:v>3.2182339999999998</c:v>
                </c:pt>
                <c:pt idx="634">
                  <c:v>3.2200850000000001</c:v>
                </c:pt>
                <c:pt idx="635">
                  <c:v>3.2197719999999999</c:v>
                </c:pt>
                <c:pt idx="636">
                  <c:v>3.218378</c:v>
                </c:pt>
                <c:pt idx="637">
                  <c:v>3.2167669999999999</c:v>
                </c:pt>
                <c:pt idx="638">
                  <c:v>3.219195</c:v>
                </c:pt>
                <c:pt idx="639">
                  <c:v>3.2251569999999998</c:v>
                </c:pt>
                <c:pt idx="640">
                  <c:v>3.2274889999999998</c:v>
                </c:pt>
                <c:pt idx="641">
                  <c:v>3.225374</c:v>
                </c:pt>
                <c:pt idx="642">
                  <c:v>3.2208060000000001</c:v>
                </c:pt>
                <c:pt idx="643">
                  <c:v>3.2197480000000001</c:v>
                </c:pt>
                <c:pt idx="644">
                  <c:v>3.2188349999999999</c:v>
                </c:pt>
                <c:pt idx="645">
                  <c:v>3.222585</c:v>
                </c:pt>
                <c:pt idx="646">
                  <c:v>3.2251089999999998</c:v>
                </c:pt>
                <c:pt idx="647">
                  <c:v>3.2255660000000002</c:v>
                </c:pt>
                <c:pt idx="648">
                  <c:v>3.2272729999999998</c:v>
                </c:pt>
                <c:pt idx="649">
                  <c:v>3.2241719999999998</c:v>
                </c:pt>
                <c:pt idx="650">
                  <c:v>3.2213590000000001</c:v>
                </c:pt>
                <c:pt idx="651">
                  <c:v>3.216647</c:v>
                </c:pt>
                <c:pt idx="652">
                  <c:v>3.217873</c:v>
                </c:pt>
                <c:pt idx="653">
                  <c:v>3.2174399999999999</c:v>
                </c:pt>
                <c:pt idx="654">
                  <c:v>3.2192910000000001</c:v>
                </c:pt>
                <c:pt idx="655">
                  <c:v>3.2185700000000002</c:v>
                </c:pt>
                <c:pt idx="656">
                  <c:v>3.2167910000000002</c:v>
                </c:pt>
                <c:pt idx="657">
                  <c:v>3.2184979999999999</c:v>
                </c:pt>
                <c:pt idx="658">
                  <c:v>3.21821</c:v>
                </c:pt>
                <c:pt idx="659">
                  <c:v>3.2157089999999999</c:v>
                </c:pt>
                <c:pt idx="660">
                  <c:v>3.2155649999999998</c:v>
                </c:pt>
                <c:pt idx="661">
                  <c:v>3.2121270000000002</c:v>
                </c:pt>
                <c:pt idx="662">
                  <c:v>3.2136900000000002</c:v>
                </c:pt>
                <c:pt idx="663">
                  <c:v>3.2226089999999998</c:v>
                </c:pt>
                <c:pt idx="664">
                  <c:v>3.2271049999999999</c:v>
                </c:pt>
                <c:pt idx="665">
                  <c:v>3.2185459999999999</c:v>
                </c:pt>
                <c:pt idx="666">
                  <c:v>3.220494</c:v>
                </c:pt>
                <c:pt idx="667">
                  <c:v>3.2206139999999999</c:v>
                </c:pt>
                <c:pt idx="668">
                  <c:v>3.223811</c:v>
                </c:pt>
                <c:pt idx="669">
                  <c:v>3.225133</c:v>
                </c:pt>
                <c:pt idx="670">
                  <c:v>3.231865</c:v>
                </c:pt>
                <c:pt idx="671">
                  <c:v>3.252491</c:v>
                </c:pt>
                <c:pt idx="672">
                  <c:v>3.2631899999999998</c:v>
                </c:pt>
                <c:pt idx="673">
                  <c:v>3.2597520000000002</c:v>
                </c:pt>
                <c:pt idx="674">
                  <c:v>3.2539099999999999</c:v>
                </c:pt>
                <c:pt idx="675">
                  <c:v>3.2413609999999999</c:v>
                </c:pt>
                <c:pt idx="676">
                  <c:v>3.2216480000000001</c:v>
                </c:pt>
                <c:pt idx="677">
                  <c:v>3.203112</c:v>
                </c:pt>
                <c:pt idx="678">
                  <c:v>3.1862840000000001</c:v>
                </c:pt>
                <c:pt idx="679">
                  <c:v>3.1896499999999999</c:v>
                </c:pt>
                <c:pt idx="680">
                  <c:v>3.1981120000000001</c:v>
                </c:pt>
                <c:pt idx="681">
                  <c:v>3.202391</c:v>
                </c:pt>
                <c:pt idx="682">
                  <c:v>3.2137380000000002</c:v>
                </c:pt>
                <c:pt idx="683">
                  <c:v>3.218763</c:v>
                </c:pt>
                <c:pt idx="684">
                  <c:v>3.220758</c:v>
                </c:pt>
                <c:pt idx="685">
                  <c:v>3.214988</c:v>
                </c:pt>
                <c:pt idx="686">
                  <c:v>3.2054200000000002</c:v>
                </c:pt>
                <c:pt idx="687">
                  <c:v>3.2008760000000001</c:v>
                </c:pt>
                <c:pt idx="688">
                  <c:v>3.2055159999999998</c:v>
                </c:pt>
                <c:pt idx="689">
                  <c:v>3.2110210000000001</c:v>
                </c:pt>
                <c:pt idx="690">
                  <c:v>3.2090260000000002</c:v>
                </c:pt>
                <c:pt idx="691">
                  <c:v>3.20417</c:v>
                </c:pt>
                <c:pt idx="692">
                  <c:v>3.2069350000000001</c:v>
                </c:pt>
                <c:pt idx="693">
                  <c:v>3.213209</c:v>
                </c:pt>
                <c:pt idx="694">
                  <c:v>3.2182819999999999</c:v>
                </c:pt>
                <c:pt idx="695">
                  <c:v>3.2192910000000001</c:v>
                </c:pt>
                <c:pt idx="696">
                  <c:v>3.2189549999999998</c:v>
                </c:pt>
                <c:pt idx="697">
                  <c:v>3.216262</c:v>
                </c:pt>
                <c:pt idx="698">
                  <c:v>3.2208060000000001</c:v>
                </c:pt>
                <c:pt idx="699">
                  <c:v>3.2244839999999999</c:v>
                </c:pt>
                <c:pt idx="700">
                  <c:v>3.2206860000000002</c:v>
                </c:pt>
                <c:pt idx="701">
                  <c:v>3.2178490000000002</c:v>
                </c:pt>
                <c:pt idx="702">
                  <c:v>3.2156850000000001</c:v>
                </c:pt>
                <c:pt idx="703">
                  <c:v>3.2087140000000001</c:v>
                </c:pt>
                <c:pt idx="704">
                  <c:v>3.205228</c:v>
                </c:pt>
                <c:pt idx="705">
                  <c:v>3.2121029999999999</c:v>
                </c:pt>
                <c:pt idx="706">
                  <c:v>3.217536</c:v>
                </c:pt>
                <c:pt idx="707">
                  <c:v>3.2160700000000002</c:v>
                </c:pt>
                <c:pt idx="708">
                  <c:v>3.2156850000000001</c:v>
                </c:pt>
                <c:pt idx="709">
                  <c:v>3.2165750000000002</c:v>
                </c:pt>
                <c:pt idx="710">
                  <c:v>3.2136659999999999</c:v>
                </c:pt>
                <c:pt idx="711">
                  <c:v>3.2177530000000001</c:v>
                </c:pt>
                <c:pt idx="712">
                  <c:v>3.2186900000000001</c:v>
                </c:pt>
                <c:pt idx="713">
                  <c:v>3.2202289999999998</c:v>
                </c:pt>
                <c:pt idx="714">
                  <c:v>3.2241719999999998</c:v>
                </c:pt>
                <c:pt idx="715">
                  <c:v>3.2220559999999998</c:v>
                </c:pt>
                <c:pt idx="716">
                  <c:v>3.2201810000000002</c:v>
                </c:pt>
                <c:pt idx="717">
                  <c:v>3.2182339999999998</c:v>
                </c:pt>
                <c:pt idx="718">
                  <c:v>3.2192430000000001</c:v>
                </c:pt>
                <c:pt idx="719">
                  <c:v>3.2220800000000001</c:v>
                </c:pt>
                <c:pt idx="720">
                  <c:v>3.220205</c:v>
                </c:pt>
                <c:pt idx="721">
                  <c:v>3.2197719999999999</c:v>
                </c:pt>
                <c:pt idx="722">
                  <c:v>3.217104</c:v>
                </c:pt>
                <c:pt idx="723">
                  <c:v>3.215589</c:v>
                </c:pt>
                <c:pt idx="724">
                  <c:v>3.2157580000000001</c:v>
                </c:pt>
                <c:pt idx="725">
                  <c:v>3.216094</c:v>
                </c:pt>
                <c:pt idx="726">
                  <c:v>3.2136900000000002</c:v>
                </c:pt>
                <c:pt idx="727">
                  <c:v>3.2131850000000002</c:v>
                </c:pt>
                <c:pt idx="728">
                  <c:v>3.2124640000000002</c:v>
                </c:pt>
                <c:pt idx="729">
                  <c:v>3.2159740000000001</c:v>
                </c:pt>
                <c:pt idx="730">
                  <c:v>3.2175850000000001</c:v>
                </c:pt>
                <c:pt idx="731">
                  <c:v>3.221695</c:v>
                </c:pt>
                <c:pt idx="732">
                  <c:v>3.2274889999999998</c:v>
                </c:pt>
                <c:pt idx="733">
                  <c:v>3.2246769999999998</c:v>
                </c:pt>
                <c:pt idx="734">
                  <c:v>3.2232099999999999</c:v>
                </c:pt>
                <c:pt idx="735">
                  <c:v>3.2267440000000001</c:v>
                </c:pt>
                <c:pt idx="736">
                  <c:v>3.2262870000000001</c:v>
                </c:pt>
                <c:pt idx="737">
                  <c:v>3.2243879999999998</c:v>
                </c:pt>
                <c:pt idx="738">
                  <c:v>3.222801</c:v>
                </c:pt>
                <c:pt idx="739">
                  <c:v>3.215325</c:v>
                </c:pt>
                <c:pt idx="740">
                  <c:v>3.208834</c:v>
                </c:pt>
                <c:pt idx="741">
                  <c:v>3.2119589999999998</c:v>
                </c:pt>
                <c:pt idx="742">
                  <c:v>3.2190270000000001</c:v>
                </c:pt>
                <c:pt idx="743">
                  <c:v>3.2197960000000001</c:v>
                </c:pt>
                <c:pt idx="744">
                  <c:v>3.2192669999999999</c:v>
                </c:pt>
                <c:pt idx="745">
                  <c:v>3.2162380000000002</c:v>
                </c:pt>
                <c:pt idx="746">
                  <c:v>3.2131370000000001</c:v>
                </c:pt>
                <c:pt idx="747">
                  <c:v>3.2115749999999998</c:v>
                </c:pt>
                <c:pt idx="748">
                  <c:v>3.2104210000000002</c:v>
                </c:pt>
                <c:pt idx="749">
                  <c:v>3.2076319999999998</c:v>
                </c:pt>
                <c:pt idx="750">
                  <c:v>3.2097950000000002</c:v>
                </c:pt>
                <c:pt idx="751">
                  <c:v>3.2138339999999999</c:v>
                </c:pt>
                <c:pt idx="752">
                  <c:v>3.215204</c:v>
                </c:pt>
                <c:pt idx="753">
                  <c:v>3.2113580000000002</c:v>
                </c:pt>
                <c:pt idx="754">
                  <c:v>3.2084009999999998</c:v>
                </c:pt>
                <c:pt idx="755">
                  <c:v>3.212488</c:v>
                </c:pt>
                <c:pt idx="756">
                  <c:v>3.217536</c:v>
                </c:pt>
                <c:pt idx="757">
                  <c:v>3.220421</c:v>
                </c:pt>
                <c:pt idx="758">
                  <c:v>3.2233779999999999</c:v>
                </c:pt>
                <c:pt idx="759">
                  <c:v>3.2222719999999998</c:v>
                </c:pt>
                <c:pt idx="760">
                  <c:v>3.2173919999999998</c:v>
                </c:pt>
                <c:pt idx="761">
                  <c:v>3.221479</c:v>
                </c:pt>
                <c:pt idx="762">
                  <c:v>3.2409520000000001</c:v>
                </c:pt>
                <c:pt idx="763">
                  <c:v>3.255376</c:v>
                </c:pt>
                <c:pt idx="764">
                  <c:v>3.260208</c:v>
                </c:pt>
                <c:pt idx="765">
                  <c:v>3.2508330000000001</c:v>
                </c:pt>
                <c:pt idx="766">
                  <c:v>3.2413129999999999</c:v>
                </c:pt>
                <c:pt idx="767">
                  <c:v>3.2297250000000002</c:v>
                </c:pt>
                <c:pt idx="768">
                  <c:v>3.2187389999999998</c:v>
                </c:pt>
                <c:pt idx="769">
                  <c:v>3.1938089999999999</c:v>
                </c:pt>
                <c:pt idx="770">
                  <c:v>3.1802260000000002</c:v>
                </c:pt>
                <c:pt idx="771">
                  <c:v>3.1873900000000002</c:v>
                </c:pt>
                <c:pt idx="772">
                  <c:v>3.1899860000000002</c:v>
                </c:pt>
                <c:pt idx="773">
                  <c:v>3.190347</c:v>
                </c:pt>
                <c:pt idx="774">
                  <c:v>3.200275</c:v>
                </c:pt>
                <c:pt idx="775">
                  <c:v>3.2031360000000002</c:v>
                </c:pt>
                <c:pt idx="776">
                  <c:v>3.2079680000000002</c:v>
                </c:pt>
                <c:pt idx="777">
                  <c:v>3.210108</c:v>
                </c:pt>
                <c:pt idx="778">
                  <c:v>3.2111179999999999</c:v>
                </c:pt>
                <c:pt idx="779">
                  <c:v>3.2139060000000002</c:v>
                </c:pt>
                <c:pt idx="780">
                  <c:v>3.2146759999999999</c:v>
                </c:pt>
                <c:pt idx="781">
                  <c:v>3.2128969999999999</c:v>
                </c:pt>
                <c:pt idx="782">
                  <c:v>3.2105890000000001</c:v>
                </c:pt>
                <c:pt idx="783">
                  <c:v>3.2079680000000002</c:v>
                </c:pt>
                <c:pt idx="784">
                  <c:v>3.207824</c:v>
                </c:pt>
                <c:pt idx="785">
                  <c:v>3.2086899999999998</c:v>
                </c:pt>
                <c:pt idx="786">
                  <c:v>3.2004199999999998</c:v>
                </c:pt>
                <c:pt idx="787">
                  <c:v>3.184841</c:v>
                </c:pt>
                <c:pt idx="788">
                  <c:v>3.1826539999999999</c:v>
                </c:pt>
                <c:pt idx="789">
                  <c:v>3.1857069999999998</c:v>
                </c:pt>
                <c:pt idx="790">
                  <c:v>3.1916690000000001</c:v>
                </c:pt>
                <c:pt idx="791">
                  <c:v>3.2000109999999999</c:v>
                </c:pt>
                <c:pt idx="792">
                  <c:v>3.2097950000000002</c:v>
                </c:pt>
                <c:pt idx="793">
                  <c:v>3.2212149999999999</c:v>
                </c:pt>
                <c:pt idx="794">
                  <c:v>3.2343890000000002</c:v>
                </c:pt>
                <c:pt idx="795">
                  <c:v>3.2390289999999999</c:v>
                </c:pt>
                <c:pt idx="796">
                  <c:v>3.2504240000000002</c:v>
                </c:pt>
                <c:pt idx="797">
                  <c:v>3.247106</c:v>
                </c:pt>
                <c:pt idx="798">
                  <c:v>3.2279460000000002</c:v>
                </c:pt>
                <c:pt idx="799">
                  <c:v>3.2174399999999999</c:v>
                </c:pt>
                <c:pt idx="800">
                  <c:v>3.2193879999999999</c:v>
                </c:pt>
                <c:pt idx="801">
                  <c:v>3.226359</c:v>
                </c:pt>
                <c:pt idx="802">
                  <c:v>3.2242440000000001</c:v>
                </c:pt>
                <c:pt idx="803">
                  <c:v>3.2213829999999999</c:v>
                </c:pt>
                <c:pt idx="804">
                  <c:v>3.2177530000000001</c:v>
                </c:pt>
                <c:pt idx="805">
                  <c:v>3.2081369999999998</c:v>
                </c:pt>
                <c:pt idx="806">
                  <c:v>3.2022949999999999</c:v>
                </c:pt>
                <c:pt idx="807">
                  <c:v>3.2084250000000001</c:v>
                </c:pt>
                <c:pt idx="808">
                  <c:v>3.21482</c:v>
                </c:pt>
                <c:pt idx="809">
                  <c:v>3.2187389999999998</c:v>
                </c:pt>
                <c:pt idx="810">
                  <c:v>3.2161900000000001</c:v>
                </c:pt>
                <c:pt idx="811">
                  <c:v>3.2105890000000001</c:v>
                </c:pt>
                <c:pt idx="812">
                  <c:v>3.211166</c:v>
                </c:pt>
                <c:pt idx="813">
                  <c:v>3.2147960000000002</c:v>
                </c:pt>
                <c:pt idx="814">
                  <c:v>3.2179690000000001</c:v>
                </c:pt>
                <c:pt idx="815">
                  <c:v>3.2224889999999999</c:v>
                </c:pt>
                <c:pt idx="816">
                  <c:v>3.2260949999999999</c:v>
                </c:pt>
                <c:pt idx="817">
                  <c:v>3.2234989999999999</c:v>
                </c:pt>
                <c:pt idx="818">
                  <c:v>3.2196039999999999</c:v>
                </c:pt>
                <c:pt idx="819">
                  <c:v>3.2243879999999998</c:v>
                </c:pt>
                <c:pt idx="820">
                  <c:v>3.223811</c:v>
                </c:pt>
                <c:pt idx="821">
                  <c:v>3.2197239999999998</c:v>
                </c:pt>
                <c:pt idx="822">
                  <c:v>3.2187869999999998</c:v>
                </c:pt>
                <c:pt idx="823">
                  <c:v>3.2095310000000001</c:v>
                </c:pt>
                <c:pt idx="824">
                  <c:v>3.2030639999999999</c:v>
                </c:pt>
                <c:pt idx="825">
                  <c:v>3.2039780000000002</c:v>
                </c:pt>
                <c:pt idx="826">
                  <c:v>3.2110460000000001</c:v>
                </c:pt>
                <c:pt idx="827">
                  <c:v>3.2152769999999999</c:v>
                </c:pt>
                <c:pt idx="828">
                  <c:v>3.2167189999999999</c:v>
                </c:pt>
                <c:pt idx="829">
                  <c:v>3.216647</c:v>
                </c:pt>
                <c:pt idx="830">
                  <c:v>3.2130169999999998</c:v>
                </c:pt>
                <c:pt idx="831">
                  <c:v>3.2102759999999999</c:v>
                </c:pt>
                <c:pt idx="832">
                  <c:v>3.217104</c:v>
                </c:pt>
                <c:pt idx="833">
                  <c:v>3.2440769999999999</c:v>
                </c:pt>
                <c:pt idx="834">
                  <c:v>3.2629489999999999</c:v>
                </c:pt>
                <c:pt idx="835">
                  <c:v>3.2690549999999998</c:v>
                </c:pt>
                <c:pt idx="836">
                  <c:v>3.2674449999999999</c:v>
                </c:pt>
                <c:pt idx="837">
                  <c:v>3.2611460000000001</c:v>
                </c:pt>
                <c:pt idx="838">
                  <c:v>3.2399420000000001</c:v>
                </c:pt>
                <c:pt idx="839">
                  <c:v>3.2184020000000002</c:v>
                </c:pt>
                <c:pt idx="840">
                  <c:v>3.1970779999999999</c:v>
                </c:pt>
                <c:pt idx="841">
                  <c:v>3.1825580000000002</c:v>
                </c:pt>
                <c:pt idx="842">
                  <c:v>3.1859709999999999</c:v>
                </c:pt>
                <c:pt idx="843">
                  <c:v>3.1913559999999999</c:v>
                </c:pt>
                <c:pt idx="844">
                  <c:v>3.1947459999999999</c:v>
                </c:pt>
                <c:pt idx="845">
                  <c:v>3.1981839999999999</c:v>
                </c:pt>
                <c:pt idx="846">
                  <c:v>3.2057090000000001</c:v>
                </c:pt>
                <c:pt idx="847">
                  <c:v>3.2133530000000001</c:v>
                </c:pt>
                <c:pt idx="848">
                  <c:v>3.213209</c:v>
                </c:pt>
                <c:pt idx="849">
                  <c:v>3.2128009999999998</c:v>
                </c:pt>
                <c:pt idx="850">
                  <c:v>3.2123439999999999</c:v>
                </c:pt>
                <c:pt idx="851">
                  <c:v>3.211935</c:v>
                </c:pt>
                <c:pt idx="852">
                  <c:v>3.214531</c:v>
                </c:pt>
                <c:pt idx="853">
                  <c:v>3.2112379999999998</c:v>
                </c:pt>
                <c:pt idx="854">
                  <c:v>3.2093150000000001</c:v>
                </c:pt>
                <c:pt idx="855">
                  <c:v>3.2160700000000002</c:v>
                </c:pt>
                <c:pt idx="856">
                  <c:v>3.2170800000000002</c:v>
                </c:pt>
                <c:pt idx="857">
                  <c:v>3.205492</c:v>
                </c:pt>
                <c:pt idx="858">
                  <c:v>3.198833</c:v>
                </c:pt>
                <c:pt idx="859">
                  <c:v>3.2147239999999999</c:v>
                </c:pt>
                <c:pt idx="860">
                  <c:v>3.218089</c:v>
                </c:pt>
                <c:pt idx="861">
                  <c:v>3.212272</c:v>
                </c:pt>
                <c:pt idx="862">
                  <c:v>3.213041</c:v>
                </c:pt>
                <c:pt idx="863">
                  <c:v>3.2130169999999998</c:v>
                </c:pt>
                <c:pt idx="864">
                  <c:v>3.2148680000000001</c:v>
                </c:pt>
                <c:pt idx="865">
                  <c:v>3.2140270000000002</c:v>
                </c:pt>
                <c:pt idx="866">
                  <c:v>3.2095310000000001</c:v>
                </c:pt>
                <c:pt idx="867">
                  <c:v>3.2002510000000002</c:v>
                </c:pt>
                <c:pt idx="868">
                  <c:v>3.2015739999999999</c:v>
                </c:pt>
                <c:pt idx="869">
                  <c:v>3.2116220000000002</c:v>
                </c:pt>
                <c:pt idx="870">
                  <c:v>3.2151320000000001</c:v>
                </c:pt>
                <c:pt idx="871">
                  <c:v>3.2147960000000002</c:v>
                </c:pt>
                <c:pt idx="872">
                  <c:v>3.2121520000000001</c:v>
                </c:pt>
                <c:pt idx="873">
                  <c:v>3.2139060000000002</c:v>
                </c:pt>
                <c:pt idx="874">
                  <c:v>3.2272970000000001</c:v>
                </c:pt>
                <c:pt idx="875">
                  <c:v>3.2264080000000002</c:v>
                </c:pt>
                <c:pt idx="876">
                  <c:v>3.227417</c:v>
                </c:pt>
                <c:pt idx="877">
                  <c:v>3.218642</c:v>
                </c:pt>
                <c:pt idx="878">
                  <c:v>3.2148680000000001</c:v>
                </c:pt>
                <c:pt idx="879">
                  <c:v>3.2167669999999999</c:v>
                </c:pt>
                <c:pt idx="880">
                  <c:v>3.2139790000000001</c:v>
                </c:pt>
                <c:pt idx="881">
                  <c:v>3.2069350000000001</c:v>
                </c:pt>
                <c:pt idx="882">
                  <c:v>3.2095069999999999</c:v>
                </c:pt>
                <c:pt idx="883">
                  <c:v>3.2097470000000001</c:v>
                </c:pt>
                <c:pt idx="884">
                  <c:v>3.2113100000000001</c:v>
                </c:pt>
                <c:pt idx="885">
                  <c:v>3.2120310000000001</c:v>
                </c:pt>
                <c:pt idx="886">
                  <c:v>3.2090740000000002</c:v>
                </c:pt>
                <c:pt idx="887">
                  <c:v>3.2029679999999998</c:v>
                </c:pt>
                <c:pt idx="888">
                  <c:v>3.2022949999999999</c:v>
                </c:pt>
                <c:pt idx="889">
                  <c:v>3.1992180000000001</c:v>
                </c:pt>
                <c:pt idx="890">
                  <c:v>3.1997230000000001</c:v>
                </c:pt>
                <c:pt idx="891">
                  <c:v>3.2214070000000001</c:v>
                </c:pt>
                <c:pt idx="892">
                  <c:v>3.225133</c:v>
                </c:pt>
                <c:pt idx="893">
                  <c:v>3.2118150000000001</c:v>
                </c:pt>
                <c:pt idx="894">
                  <c:v>3.2087859999999999</c:v>
                </c:pt>
                <c:pt idx="895">
                  <c:v>3.201165</c:v>
                </c:pt>
                <c:pt idx="896">
                  <c:v>3.1928230000000002</c:v>
                </c:pt>
                <c:pt idx="897">
                  <c:v>3.1863079999999999</c:v>
                </c:pt>
                <c:pt idx="898">
                  <c:v>3.190178</c:v>
                </c:pt>
                <c:pt idx="899">
                  <c:v>3.1964049999999999</c:v>
                </c:pt>
                <c:pt idx="900">
                  <c:v>3.1938810000000002</c:v>
                </c:pt>
                <c:pt idx="901">
                  <c:v>3.2162860000000002</c:v>
                </c:pt>
                <c:pt idx="902">
                  <c:v>3.251217</c:v>
                </c:pt>
                <c:pt idx="903">
                  <c:v>3.2642709999999999</c:v>
                </c:pt>
                <c:pt idx="904">
                  <c:v>3.2608820000000001</c:v>
                </c:pt>
                <c:pt idx="905">
                  <c:v>3.2549920000000001</c:v>
                </c:pt>
                <c:pt idx="906">
                  <c:v>3.2496070000000001</c:v>
                </c:pt>
                <c:pt idx="907">
                  <c:v>3.2438129999999998</c:v>
                </c:pt>
                <c:pt idx="908">
                  <c:v>3.2131609999999999</c:v>
                </c:pt>
                <c:pt idx="909">
                  <c:v>3.2016939999999998</c:v>
                </c:pt>
                <c:pt idx="910">
                  <c:v>3.2117429999999998</c:v>
                </c:pt>
                <c:pt idx="911">
                  <c:v>3.2061890000000002</c:v>
                </c:pt>
                <c:pt idx="912">
                  <c:v>3.1978710000000001</c:v>
                </c:pt>
                <c:pt idx="913">
                  <c:v>3.2083050000000002</c:v>
                </c:pt>
                <c:pt idx="914">
                  <c:v>3.2154690000000001</c:v>
                </c:pt>
                <c:pt idx="915">
                  <c:v>3.2201569999999999</c:v>
                </c:pt>
                <c:pt idx="916">
                  <c:v>3.2119110000000002</c:v>
                </c:pt>
                <c:pt idx="917">
                  <c:v>3.2028479999999999</c:v>
                </c:pt>
                <c:pt idx="918">
                  <c:v>3.2063579999999998</c:v>
                </c:pt>
                <c:pt idx="919">
                  <c:v>3.218089</c:v>
                </c:pt>
                <c:pt idx="920">
                  <c:v>3.2178010000000001</c:v>
                </c:pt>
                <c:pt idx="921">
                  <c:v>3.2152289999999999</c:v>
                </c:pt>
                <c:pt idx="922">
                  <c:v>3.2146759999999999</c:v>
                </c:pt>
                <c:pt idx="923">
                  <c:v>3.20506</c:v>
                </c:pt>
                <c:pt idx="924">
                  <c:v>3.208666</c:v>
                </c:pt>
                <c:pt idx="925">
                  <c:v>3.2150840000000001</c:v>
                </c:pt>
                <c:pt idx="926">
                  <c:v>3.2188590000000001</c:v>
                </c:pt>
                <c:pt idx="927">
                  <c:v>3.2130649999999998</c:v>
                </c:pt>
                <c:pt idx="928">
                  <c:v>3.206766</c:v>
                </c:pt>
                <c:pt idx="929">
                  <c:v>3.1906110000000001</c:v>
                </c:pt>
                <c:pt idx="930">
                  <c:v>3.181187</c:v>
                </c:pt>
                <c:pt idx="931">
                  <c:v>3.1969820000000002</c:v>
                </c:pt>
                <c:pt idx="932">
                  <c:v>3.2175609999999999</c:v>
                </c:pt>
                <c:pt idx="933">
                  <c:v>3.229749</c:v>
                </c:pt>
                <c:pt idx="934">
                  <c:v>3.2191709999999998</c:v>
                </c:pt>
                <c:pt idx="935">
                  <c:v>3.2227769999999998</c:v>
                </c:pt>
                <c:pt idx="936">
                  <c:v>3.2361200000000001</c:v>
                </c:pt>
                <c:pt idx="937">
                  <c:v>3.2394370000000001</c:v>
                </c:pt>
                <c:pt idx="938">
                  <c:v>3.2168389999999998</c:v>
                </c:pt>
                <c:pt idx="939">
                  <c:v>3.2009729999999998</c:v>
                </c:pt>
                <c:pt idx="940">
                  <c:v>3.209867</c:v>
                </c:pt>
                <c:pt idx="941">
                  <c:v>3.216815</c:v>
                </c:pt>
                <c:pt idx="942">
                  <c:v>3.2211180000000001</c:v>
                </c:pt>
                <c:pt idx="943">
                  <c:v>3.2144349999999999</c:v>
                </c:pt>
                <c:pt idx="944">
                  <c:v>3.211598</c:v>
                </c:pt>
                <c:pt idx="945">
                  <c:v>3.2469380000000001</c:v>
                </c:pt>
                <c:pt idx="946">
                  <c:v>3.2850899999999998</c:v>
                </c:pt>
                <c:pt idx="947">
                  <c:v>3.3178580000000002</c:v>
                </c:pt>
                <c:pt idx="948">
                  <c:v>3.3224010000000002</c:v>
                </c:pt>
                <c:pt idx="949">
                  <c:v>3.2850899999999998</c:v>
                </c:pt>
                <c:pt idx="950">
                  <c:v>3.2397499999999999</c:v>
                </c:pt>
                <c:pt idx="951">
                  <c:v>3.1970779999999999</c:v>
                </c:pt>
                <c:pt idx="952">
                  <c:v>3.1494300000000002</c:v>
                </c:pt>
                <c:pt idx="953">
                  <c:v>3.1234899999999999</c:v>
                </c:pt>
                <c:pt idx="954">
                  <c:v>3.1439720000000002</c:v>
                </c:pt>
                <c:pt idx="955">
                  <c:v>3.171932</c:v>
                </c:pt>
                <c:pt idx="956">
                  <c:v>3.1784219999999999</c:v>
                </c:pt>
                <c:pt idx="957">
                  <c:v>3.1841439999999999</c:v>
                </c:pt>
                <c:pt idx="958">
                  <c:v>3.1968380000000001</c:v>
                </c:pt>
                <c:pt idx="959">
                  <c:v>3.2092429999999998</c:v>
                </c:pt>
                <c:pt idx="960">
                  <c:v>3.2121749999999998</c:v>
                </c:pt>
                <c:pt idx="961">
                  <c:v>3.2105649999999999</c:v>
                </c:pt>
                <c:pt idx="962">
                  <c:v>3.2087140000000001</c:v>
                </c:pt>
                <c:pt idx="963">
                  <c:v>3.2080890000000002</c:v>
                </c:pt>
                <c:pt idx="964">
                  <c:v>3.204218</c:v>
                </c:pt>
                <c:pt idx="965">
                  <c:v>3.2004920000000001</c:v>
                </c:pt>
                <c:pt idx="966">
                  <c:v>3.1959240000000002</c:v>
                </c:pt>
                <c:pt idx="967">
                  <c:v>3.203665</c:v>
                </c:pt>
                <c:pt idx="968">
                  <c:v>3.2043379999999999</c:v>
                </c:pt>
                <c:pt idx="969">
                  <c:v>3.1865480000000002</c:v>
                </c:pt>
                <c:pt idx="970">
                  <c:v>3.1824370000000002</c:v>
                </c:pt>
                <c:pt idx="971">
                  <c:v>3.1953710000000002</c:v>
                </c:pt>
                <c:pt idx="972">
                  <c:v>3.2051069999999999</c:v>
                </c:pt>
                <c:pt idx="973">
                  <c:v>3.202944</c:v>
                </c:pt>
                <c:pt idx="974">
                  <c:v>3.1952750000000001</c:v>
                </c:pt>
                <c:pt idx="975">
                  <c:v>3.1947939999999999</c:v>
                </c:pt>
                <c:pt idx="976">
                  <c:v>3.180707</c:v>
                </c:pt>
                <c:pt idx="977">
                  <c:v>3.1696</c:v>
                </c:pt>
                <c:pt idx="978">
                  <c:v>3.1765949999999998</c:v>
                </c:pt>
                <c:pt idx="979">
                  <c:v>3.1796250000000001</c:v>
                </c:pt>
                <c:pt idx="980">
                  <c:v>3.2334999999999998</c:v>
                </c:pt>
                <c:pt idx="981">
                  <c:v>3.2498710000000002</c:v>
                </c:pt>
                <c:pt idx="982">
                  <c:v>3.246289</c:v>
                </c:pt>
                <c:pt idx="983">
                  <c:v>3.2286670000000002</c:v>
                </c:pt>
                <c:pt idx="984">
                  <c:v>3.1823890000000001</c:v>
                </c:pt>
                <c:pt idx="985">
                  <c:v>3.1614019999999998</c:v>
                </c:pt>
                <c:pt idx="986">
                  <c:v>3.1510880000000001</c:v>
                </c:pt>
                <c:pt idx="987">
                  <c:v>3.163157</c:v>
                </c:pt>
                <c:pt idx="988">
                  <c:v>3.1787830000000001</c:v>
                </c:pt>
                <c:pt idx="989">
                  <c:v>3.195732</c:v>
                </c:pt>
                <c:pt idx="990">
                  <c:v>3.2200129999999998</c:v>
                </c:pt>
                <c:pt idx="991">
                  <c:v>3.2368649999999999</c:v>
                </c:pt>
                <c:pt idx="992">
                  <c:v>3.2275369999999999</c:v>
                </c:pt>
                <c:pt idx="993">
                  <c:v>3.2307109999999999</c:v>
                </c:pt>
                <c:pt idx="994">
                  <c:v>3.2251569999999998</c:v>
                </c:pt>
                <c:pt idx="995">
                  <c:v>3.1832549999999999</c:v>
                </c:pt>
                <c:pt idx="996">
                  <c:v>3.1764269999999999</c:v>
                </c:pt>
                <c:pt idx="997">
                  <c:v>3.2000109999999999</c:v>
                </c:pt>
                <c:pt idx="998">
                  <c:v>3.225975</c:v>
                </c:pt>
                <c:pt idx="999">
                  <c:v>3.245784</c:v>
                </c:pt>
                <c:pt idx="1000">
                  <c:v>3.2441740000000001</c:v>
                </c:pt>
                <c:pt idx="1001">
                  <c:v>3.244847</c:v>
                </c:pt>
                <c:pt idx="1002">
                  <c:v>3.2348699999999999</c:v>
                </c:pt>
                <c:pt idx="1003">
                  <c:v>3.2201089999999999</c:v>
                </c:pt>
                <c:pt idx="1004">
                  <c:v>3.2056610000000001</c:v>
                </c:pt>
                <c:pt idx="1005">
                  <c:v>3.1826059999999998</c:v>
                </c:pt>
                <c:pt idx="1006">
                  <c:v>3.1819320000000002</c:v>
                </c:pt>
                <c:pt idx="1007">
                  <c:v>3.2146279999999998</c:v>
                </c:pt>
                <c:pt idx="1008">
                  <c:v>3.246505</c:v>
                </c:pt>
                <c:pt idx="1009">
                  <c:v>3.2694160000000001</c:v>
                </c:pt>
                <c:pt idx="1010">
                  <c:v>3.25766</c:v>
                </c:pt>
                <c:pt idx="1011">
                  <c:v>3.2617229999999999</c:v>
                </c:pt>
                <c:pt idx="1012">
                  <c:v>3.252948</c:v>
                </c:pt>
                <c:pt idx="1013">
                  <c:v>3.2081369999999998</c:v>
                </c:pt>
                <c:pt idx="1014">
                  <c:v>3.1963810000000001</c:v>
                </c:pt>
                <c:pt idx="1015">
                  <c:v>3.1921979999999999</c:v>
                </c:pt>
                <c:pt idx="1016">
                  <c:v>3.163205</c:v>
                </c:pt>
                <c:pt idx="1017">
                  <c:v>3.1632289999999998</c:v>
                </c:pt>
                <c:pt idx="1018">
                  <c:v>3.1625320000000001</c:v>
                </c:pt>
                <c:pt idx="1019">
                  <c:v>3.1639979999999999</c:v>
                </c:pt>
                <c:pt idx="1020">
                  <c:v>3.157435</c:v>
                </c:pt>
                <c:pt idx="1021">
                  <c:v>3.1762109999999999</c:v>
                </c:pt>
                <c:pt idx="1022">
                  <c:v>3.2033770000000001</c:v>
                </c:pt>
                <c:pt idx="1023">
                  <c:v>3.2090740000000002</c:v>
                </c:pt>
                <c:pt idx="1024">
                  <c:v>3.2051799999999999</c:v>
                </c:pt>
                <c:pt idx="1025">
                  <c:v>3.1920540000000002</c:v>
                </c:pt>
                <c:pt idx="1026">
                  <c:v>3.198448</c:v>
                </c:pt>
                <c:pt idx="1027">
                  <c:v>3.194121</c:v>
                </c:pt>
                <c:pt idx="1028">
                  <c:v>3.1767400000000001</c:v>
                </c:pt>
                <c:pt idx="1029">
                  <c:v>3.2030639999999999</c:v>
                </c:pt>
                <c:pt idx="1030">
                  <c:v>3.2282829999999998</c:v>
                </c:pt>
                <c:pt idx="1031">
                  <c:v>3.2349420000000002</c:v>
                </c:pt>
                <c:pt idx="1032">
                  <c:v>3.2261190000000002</c:v>
                </c:pt>
                <c:pt idx="1033">
                  <c:v>3.209098</c:v>
                </c:pt>
                <c:pt idx="1034">
                  <c:v>3.2002999999999999</c:v>
                </c:pt>
                <c:pt idx="1035">
                  <c:v>3.208113</c:v>
                </c:pt>
                <c:pt idx="1036">
                  <c:v>3.1931590000000001</c:v>
                </c:pt>
                <c:pt idx="1037">
                  <c:v>3.175297</c:v>
                </c:pt>
                <c:pt idx="1038">
                  <c:v>3.1371449999999999</c:v>
                </c:pt>
                <c:pt idx="1039">
                  <c:v>3.107647</c:v>
                </c:pt>
                <c:pt idx="1040">
                  <c:v>3.1110370000000001</c:v>
                </c:pt>
                <c:pt idx="1041">
                  <c:v>3.1447660000000002</c:v>
                </c:pt>
                <c:pt idx="1042">
                  <c:v>3.1443089999999998</c:v>
                </c:pt>
                <c:pt idx="1043">
                  <c:v>3.1175039999999998</c:v>
                </c:pt>
                <c:pt idx="1044">
                  <c:v>3.1226479999999999</c:v>
                </c:pt>
                <c:pt idx="1045">
                  <c:v>3.152819</c:v>
                </c:pt>
                <c:pt idx="1046">
                  <c:v>3.1711140000000002</c:v>
                </c:pt>
                <c:pt idx="1047">
                  <c:v>3.1982560000000002</c:v>
                </c:pt>
                <c:pt idx="1048">
                  <c:v>3.2403270000000002</c:v>
                </c:pt>
                <c:pt idx="1049">
                  <c:v>3.2702089999999999</c:v>
                </c:pt>
                <c:pt idx="1050">
                  <c:v>3.3035540000000001</c:v>
                </c:pt>
                <c:pt idx="1051">
                  <c:v>3.3145639999999998</c:v>
                </c:pt>
                <c:pt idx="1052">
                  <c:v>3.3059099999999999</c:v>
                </c:pt>
                <c:pt idx="1053">
                  <c:v>3.2681179999999999</c:v>
                </c:pt>
                <c:pt idx="1054">
                  <c:v>3.2325140000000001</c:v>
                </c:pt>
                <c:pt idx="1055">
                  <c:v>3.1958760000000002</c:v>
                </c:pt>
                <c:pt idx="1056">
                  <c:v>3.1618339999999998</c:v>
                </c:pt>
                <c:pt idx="1057">
                  <c:v>3.1710419999999999</c:v>
                </c:pt>
                <c:pt idx="1058">
                  <c:v>3.1803219999999999</c:v>
                </c:pt>
                <c:pt idx="1059">
                  <c:v>3.1845530000000002</c:v>
                </c:pt>
                <c:pt idx="1060">
                  <c:v>3.2002269999999999</c:v>
                </c:pt>
                <c:pt idx="1061">
                  <c:v>3.196285</c:v>
                </c:pt>
                <c:pt idx="1062">
                  <c:v>3.2009240000000001</c:v>
                </c:pt>
                <c:pt idx="1063">
                  <c:v>3.233908</c:v>
                </c:pt>
                <c:pt idx="1064">
                  <c:v>3.2802579999999999</c:v>
                </c:pt>
                <c:pt idx="1065">
                  <c:v>3.2942019999999999</c:v>
                </c:pt>
                <c:pt idx="1066">
                  <c:v>3.2797779999999999</c:v>
                </c:pt>
                <c:pt idx="1067">
                  <c:v>3.2404709999999999</c:v>
                </c:pt>
                <c:pt idx="1068">
                  <c:v>3.2108289999999999</c:v>
                </c:pt>
                <c:pt idx="1069">
                  <c:v>3.1884960000000002</c:v>
                </c:pt>
                <c:pt idx="1070">
                  <c:v>3.1990970000000001</c:v>
                </c:pt>
                <c:pt idx="1071">
                  <c:v>3.2473709999999998</c:v>
                </c:pt>
                <c:pt idx="1072">
                  <c:v>3.2883119999999999</c:v>
                </c:pt>
                <c:pt idx="1073">
                  <c:v>3.288071</c:v>
                </c:pt>
                <c:pt idx="1074">
                  <c:v>3.263334</c:v>
                </c:pt>
                <c:pt idx="1075">
                  <c:v>3.2325140000000001</c:v>
                </c:pt>
                <c:pt idx="1076">
                  <c:v>3.1911879999999999</c:v>
                </c:pt>
                <c:pt idx="1077">
                  <c:v>3.160536</c:v>
                </c:pt>
                <c:pt idx="1078">
                  <c:v>3.171427</c:v>
                </c:pt>
                <c:pt idx="1079">
                  <c:v>3.1951550000000002</c:v>
                </c:pt>
                <c:pt idx="1080">
                  <c:v>3.2200850000000001</c:v>
                </c:pt>
                <c:pt idx="1081">
                  <c:v>3.2196280000000002</c:v>
                </c:pt>
                <c:pt idx="1082">
                  <c:v>3.2059489999999999</c:v>
                </c:pt>
                <c:pt idx="1083">
                  <c:v>3.1727970000000001</c:v>
                </c:pt>
                <c:pt idx="1084">
                  <c:v>3.1276250000000001</c:v>
                </c:pt>
                <c:pt idx="1085">
                  <c:v>3.1023100000000001</c:v>
                </c:pt>
                <c:pt idx="1086">
                  <c:v>3.1193309999999999</c:v>
                </c:pt>
                <c:pt idx="1087">
                  <c:v>3.1180330000000001</c:v>
                </c:pt>
                <c:pt idx="1088">
                  <c:v>3.129524</c:v>
                </c:pt>
                <c:pt idx="1089">
                  <c:v>3.1383709999999998</c:v>
                </c:pt>
                <c:pt idx="1090">
                  <c:v>3.173759</c:v>
                </c:pt>
                <c:pt idx="1091">
                  <c:v>3.221816</c:v>
                </c:pt>
                <c:pt idx="1092">
                  <c:v>3.2408320000000002</c:v>
                </c:pt>
                <c:pt idx="1093">
                  <c:v>3.209651</c:v>
                </c:pt>
                <c:pt idx="1094">
                  <c:v>3.1687099999999999</c:v>
                </c:pt>
                <c:pt idx="1095">
                  <c:v>3.126134</c:v>
                </c:pt>
                <c:pt idx="1096">
                  <c:v>3.0814910000000002</c:v>
                </c:pt>
                <c:pt idx="1097">
                  <c:v>3.1202200000000002</c:v>
                </c:pt>
                <c:pt idx="1098">
                  <c:v>3.1934719999999999</c:v>
                </c:pt>
                <c:pt idx="1099">
                  <c:v>3.2229459999999999</c:v>
                </c:pt>
                <c:pt idx="1100">
                  <c:v>3.2008519999999998</c:v>
                </c:pt>
                <c:pt idx="1101">
                  <c:v>3.240904</c:v>
                </c:pt>
                <c:pt idx="1102">
                  <c:v>3.2560250000000002</c:v>
                </c:pt>
                <c:pt idx="1103">
                  <c:v>3.217152</c:v>
                </c:pt>
                <c:pt idx="1104">
                  <c:v>3.1937600000000002</c:v>
                </c:pt>
                <c:pt idx="1105">
                  <c:v>3.163373</c:v>
                </c:pt>
                <c:pt idx="1106">
                  <c:v>3.1250520000000002</c:v>
                </c:pt>
                <c:pt idx="1107">
                  <c:v>3.1096180000000002</c:v>
                </c:pt>
                <c:pt idx="1108">
                  <c:v>3.1155560000000002</c:v>
                </c:pt>
                <c:pt idx="1109">
                  <c:v>3.1258460000000001</c:v>
                </c:pt>
                <c:pt idx="1110">
                  <c:v>3.1470500000000001</c:v>
                </c:pt>
                <c:pt idx="1111">
                  <c:v>3.2301820000000001</c:v>
                </c:pt>
                <c:pt idx="1112">
                  <c:v>3.2808109999999999</c:v>
                </c:pt>
                <c:pt idx="1113">
                  <c:v>3.2776619999999999</c:v>
                </c:pt>
                <c:pt idx="1114">
                  <c:v>3.2466979999999999</c:v>
                </c:pt>
                <c:pt idx="1115">
                  <c:v>3.2156850000000001</c:v>
                </c:pt>
                <c:pt idx="1116">
                  <c:v>3.2154210000000001</c:v>
                </c:pt>
                <c:pt idx="1117">
                  <c:v>3.2805230000000001</c:v>
                </c:pt>
                <c:pt idx="1118">
                  <c:v>3.3438690000000002</c:v>
                </c:pt>
                <c:pt idx="1119">
                  <c:v>3.3352870000000001</c:v>
                </c:pt>
                <c:pt idx="1120">
                  <c:v>3.2165270000000001</c:v>
                </c:pt>
                <c:pt idx="1121">
                  <c:v>3.1614740000000001</c:v>
                </c:pt>
                <c:pt idx="1122">
                  <c:v>3.1159409999999998</c:v>
                </c:pt>
                <c:pt idx="1123">
                  <c:v>3.0844480000000001</c:v>
                </c:pt>
                <c:pt idx="1124">
                  <c:v>3.095675</c:v>
                </c:pt>
                <c:pt idx="1125">
                  <c:v>3.1352220000000002</c:v>
                </c:pt>
                <c:pt idx="1126">
                  <c:v>3.1513049999999998</c:v>
                </c:pt>
                <c:pt idx="1127">
                  <c:v>3.1728209999999999</c:v>
                </c:pt>
                <c:pt idx="1128">
                  <c:v>3.1964049999999999</c:v>
                </c:pt>
                <c:pt idx="1129">
                  <c:v>3.2079439999999999</c:v>
                </c:pt>
                <c:pt idx="1130">
                  <c:v>3.2074389999999999</c:v>
                </c:pt>
                <c:pt idx="1131">
                  <c:v>3.2024149999999998</c:v>
                </c:pt>
                <c:pt idx="1132">
                  <c:v>3.1976309999999999</c:v>
                </c:pt>
                <c:pt idx="1133">
                  <c:v>3.1916449999999998</c:v>
                </c:pt>
                <c:pt idx="1134">
                  <c:v>3.1945060000000001</c:v>
                </c:pt>
                <c:pt idx="1135">
                  <c:v>3.2031360000000002</c:v>
                </c:pt>
                <c:pt idx="1136">
                  <c:v>3.183135</c:v>
                </c:pt>
                <c:pt idx="1137">
                  <c:v>3.1598389999999998</c:v>
                </c:pt>
                <c:pt idx="1138">
                  <c:v>3.1459199999999998</c:v>
                </c:pt>
                <c:pt idx="1139">
                  <c:v>3.1549109999999998</c:v>
                </c:pt>
                <c:pt idx="1140">
                  <c:v>3.1733980000000002</c:v>
                </c:pt>
                <c:pt idx="1141">
                  <c:v>3.1821730000000001</c:v>
                </c:pt>
                <c:pt idx="1142">
                  <c:v>3.1917170000000001</c:v>
                </c:pt>
                <c:pt idx="1143">
                  <c:v>3.2283550000000001</c:v>
                </c:pt>
                <c:pt idx="1144">
                  <c:v>3.23136</c:v>
                </c:pt>
                <c:pt idx="1145">
                  <c:v>3.1927750000000001</c:v>
                </c:pt>
                <c:pt idx="1146">
                  <c:v>3.1373850000000001</c:v>
                </c:pt>
                <c:pt idx="1147">
                  <c:v>3.1284420000000002</c:v>
                </c:pt>
                <c:pt idx="1148">
                  <c:v>3.1487569999999998</c:v>
                </c:pt>
                <c:pt idx="1149">
                  <c:v>3.1632769999999999</c:v>
                </c:pt>
                <c:pt idx="1150">
                  <c:v>3.1548150000000001</c:v>
                </c:pt>
                <c:pt idx="1151">
                  <c:v>3.1863079999999999</c:v>
                </c:pt>
                <c:pt idx="1152">
                  <c:v>3.2324419999999998</c:v>
                </c:pt>
                <c:pt idx="1153">
                  <c:v>3.2272249999999998</c:v>
                </c:pt>
                <c:pt idx="1154">
                  <c:v>3.2262629999999999</c:v>
                </c:pt>
                <c:pt idx="1155">
                  <c:v>3.2318889999999998</c:v>
                </c:pt>
                <c:pt idx="1156">
                  <c:v>3.2472029999999998</c:v>
                </c:pt>
                <c:pt idx="1157">
                  <c:v>3.2413609999999999</c:v>
                </c:pt>
                <c:pt idx="1158">
                  <c:v>3.2039300000000002</c:v>
                </c:pt>
                <c:pt idx="1159">
                  <c:v>3.175538</c:v>
                </c:pt>
                <c:pt idx="1160">
                  <c:v>3.1548630000000002</c:v>
                </c:pt>
                <c:pt idx="1161">
                  <c:v>3.1395010000000001</c:v>
                </c:pt>
                <c:pt idx="1162">
                  <c:v>3.1367600000000002</c:v>
                </c:pt>
                <c:pt idx="1163">
                  <c:v>3.1476989999999998</c:v>
                </c:pt>
                <c:pt idx="1164">
                  <c:v>3.176018</c:v>
                </c:pt>
                <c:pt idx="1165">
                  <c:v>3.182461</c:v>
                </c:pt>
                <c:pt idx="1166">
                  <c:v>3.164215</c:v>
                </c:pt>
                <c:pt idx="1167">
                  <c:v>3.137794</c:v>
                </c:pt>
                <c:pt idx="1168">
                  <c:v>3.095723</c:v>
                </c:pt>
                <c:pt idx="1169">
                  <c:v>3.1000749999999999</c:v>
                </c:pt>
                <c:pt idx="1170">
                  <c:v>3.155656</c:v>
                </c:pt>
                <c:pt idx="1171">
                  <c:v>3.1923659999999998</c:v>
                </c:pt>
                <c:pt idx="1172">
                  <c:v>3.1934</c:v>
                </c:pt>
                <c:pt idx="1173">
                  <c:v>3.180202</c:v>
                </c:pt>
                <c:pt idx="1174">
                  <c:v>3.1699120000000001</c:v>
                </c:pt>
                <c:pt idx="1175">
                  <c:v>3.1748889999999999</c:v>
                </c:pt>
                <c:pt idx="1176">
                  <c:v>3.1905869999999998</c:v>
                </c:pt>
                <c:pt idx="1177">
                  <c:v>3.1909239999999999</c:v>
                </c:pt>
                <c:pt idx="1178">
                  <c:v>3.203497</c:v>
                </c:pt>
                <c:pt idx="1179">
                  <c:v>3.2259030000000002</c:v>
                </c:pt>
                <c:pt idx="1180">
                  <c:v>3.2218879999999999</c:v>
                </c:pt>
                <c:pt idx="1181">
                  <c:v>3.208666</c:v>
                </c:pt>
                <c:pt idx="1182">
                  <c:v>3.1696</c:v>
                </c:pt>
                <c:pt idx="1183">
                  <c:v>3.152819</c:v>
                </c:pt>
                <c:pt idx="1184">
                  <c:v>3.1503909999999999</c:v>
                </c:pt>
                <c:pt idx="1185">
                  <c:v>3.1590940000000001</c:v>
                </c:pt>
                <c:pt idx="1186">
                  <c:v>3.1582279999999998</c:v>
                </c:pt>
                <c:pt idx="1187">
                  <c:v>3.1494059999999999</c:v>
                </c:pt>
                <c:pt idx="1188">
                  <c:v>3.1549589999999998</c:v>
                </c:pt>
                <c:pt idx="1189">
                  <c:v>3.1568100000000001</c:v>
                </c:pt>
                <c:pt idx="1190">
                  <c:v>3.164263</c:v>
                </c:pt>
                <c:pt idx="1191">
                  <c:v>3.217536</c:v>
                </c:pt>
                <c:pt idx="1192">
                  <c:v>3.2359040000000001</c:v>
                </c:pt>
                <c:pt idx="1193">
                  <c:v>3.2353990000000001</c:v>
                </c:pt>
                <c:pt idx="1194">
                  <c:v>3.2368169999999998</c:v>
                </c:pt>
                <c:pt idx="1195">
                  <c:v>3.2362639999999998</c:v>
                </c:pt>
                <c:pt idx="1196">
                  <c:v>3.2038329999999999</c:v>
                </c:pt>
                <c:pt idx="1197">
                  <c:v>3.2146759999999999</c:v>
                </c:pt>
                <c:pt idx="1198">
                  <c:v>3.2277300000000002</c:v>
                </c:pt>
                <c:pt idx="1199">
                  <c:v>3.2064300000000001</c:v>
                </c:pt>
                <c:pt idx="1200">
                  <c:v>3.1465930000000002</c:v>
                </c:pt>
                <c:pt idx="1201">
                  <c:v>3.121086</c:v>
                </c:pt>
                <c:pt idx="1202">
                  <c:v>3.1451989999999999</c:v>
                </c:pt>
                <c:pt idx="1203">
                  <c:v>3.1732779999999998</c:v>
                </c:pt>
                <c:pt idx="1204">
                  <c:v>3.1603439999999998</c:v>
                </c:pt>
                <c:pt idx="1205">
                  <c:v>3.197727</c:v>
                </c:pt>
                <c:pt idx="1206">
                  <c:v>3.2199650000000002</c:v>
                </c:pt>
                <c:pt idx="1207">
                  <c:v>3.185467</c:v>
                </c:pt>
                <c:pt idx="1208">
                  <c:v>3.1744080000000001</c:v>
                </c:pt>
                <c:pt idx="1209">
                  <c:v>3.1005790000000002</c:v>
                </c:pt>
                <c:pt idx="1210">
                  <c:v>3.1232980000000001</c:v>
                </c:pt>
                <c:pt idx="1211">
                  <c:v>3.166811</c:v>
                </c:pt>
                <c:pt idx="1212">
                  <c:v>3.1995779999999998</c:v>
                </c:pt>
                <c:pt idx="1213">
                  <c:v>3.2329460000000001</c:v>
                </c:pt>
                <c:pt idx="1214">
                  <c:v>3.2596080000000001</c:v>
                </c:pt>
                <c:pt idx="1215">
                  <c:v>3.2511209999999999</c:v>
                </c:pt>
                <c:pt idx="1216">
                  <c:v>3.2125840000000001</c:v>
                </c:pt>
                <c:pt idx="1217">
                  <c:v>3.172701</c:v>
                </c:pt>
                <c:pt idx="1218">
                  <c:v>3.1705130000000001</c:v>
                </c:pt>
                <c:pt idx="1219">
                  <c:v>3.1510400000000001</c:v>
                </c:pt>
                <c:pt idx="1220">
                  <c:v>3.1227209999999999</c:v>
                </c:pt>
                <c:pt idx="1221">
                  <c:v>3.119523</c:v>
                </c:pt>
                <c:pt idx="1222">
                  <c:v>3.1529400000000001</c:v>
                </c:pt>
                <c:pt idx="1223">
                  <c:v>3.172965</c:v>
                </c:pt>
                <c:pt idx="1224">
                  <c:v>3.175802</c:v>
                </c:pt>
                <c:pt idx="1225">
                  <c:v>3.1859709999999999</c:v>
                </c:pt>
                <c:pt idx="1226">
                  <c:v>3.1818599999999999</c:v>
                </c:pt>
                <c:pt idx="1227">
                  <c:v>3.1576759999999999</c:v>
                </c:pt>
                <c:pt idx="1228">
                  <c:v>3.140631</c:v>
                </c:pt>
                <c:pt idx="1229">
                  <c:v>3.1406550000000002</c:v>
                </c:pt>
                <c:pt idx="1230">
                  <c:v>3.1663060000000001</c:v>
                </c:pt>
                <c:pt idx="1231">
                  <c:v>3.1759219999999999</c:v>
                </c:pt>
                <c:pt idx="1232">
                  <c:v>3.1709939999999999</c:v>
                </c:pt>
                <c:pt idx="1233">
                  <c:v>3.1601279999999998</c:v>
                </c:pt>
                <c:pt idx="1234">
                  <c:v>3.147627</c:v>
                </c:pt>
                <c:pt idx="1235">
                  <c:v>3.1717149999999998</c:v>
                </c:pt>
                <c:pt idx="1236">
                  <c:v>3.1725080000000001</c:v>
                </c:pt>
                <c:pt idx="1237">
                  <c:v>3.1728930000000002</c:v>
                </c:pt>
                <c:pt idx="1238">
                  <c:v>3.211767</c:v>
                </c:pt>
                <c:pt idx="1239">
                  <c:v>3.2715559999999999</c:v>
                </c:pt>
                <c:pt idx="1240">
                  <c:v>3.2830710000000001</c:v>
                </c:pt>
                <c:pt idx="1241">
                  <c:v>3.2647759999999999</c:v>
                </c:pt>
                <c:pt idx="1242">
                  <c:v>3.2157580000000001</c:v>
                </c:pt>
                <c:pt idx="1243">
                  <c:v>3.1590940000000001</c:v>
                </c:pt>
                <c:pt idx="1244">
                  <c:v>3.1401500000000002</c:v>
                </c:pt>
                <c:pt idx="1245">
                  <c:v>3.1176720000000002</c:v>
                </c:pt>
                <c:pt idx="1246">
                  <c:v>3.1255329999999999</c:v>
                </c:pt>
                <c:pt idx="1247">
                  <c:v>3.1289229999999999</c:v>
                </c:pt>
                <c:pt idx="1248">
                  <c:v>3.1173109999999999</c:v>
                </c:pt>
                <c:pt idx="1249">
                  <c:v>3.1320239999999999</c:v>
                </c:pt>
                <c:pt idx="1250">
                  <c:v>3.117648</c:v>
                </c:pt>
                <c:pt idx="1251">
                  <c:v>3.0905300000000002</c:v>
                </c:pt>
                <c:pt idx="1252">
                  <c:v>3.0844960000000001</c:v>
                </c:pt>
                <c:pt idx="1253">
                  <c:v>3.103729</c:v>
                </c:pt>
                <c:pt idx="1254">
                  <c:v>3.1436600000000001</c:v>
                </c:pt>
                <c:pt idx="1255">
                  <c:v>3.1505359999999998</c:v>
                </c:pt>
                <c:pt idx="1256">
                  <c:v>3.1756579999999999</c:v>
                </c:pt>
                <c:pt idx="1257">
                  <c:v>3.1865000000000001</c:v>
                </c:pt>
                <c:pt idx="1258">
                  <c:v>3.1839759999999999</c:v>
                </c:pt>
                <c:pt idx="1259">
                  <c:v>3.1816200000000001</c:v>
                </c:pt>
                <c:pt idx="1260">
                  <c:v>3.2224889999999999</c:v>
                </c:pt>
                <c:pt idx="1261">
                  <c:v>3.204987</c:v>
                </c:pt>
                <c:pt idx="1262">
                  <c:v>3.183351</c:v>
                </c:pt>
                <c:pt idx="1263">
                  <c:v>3.1553439999999999</c:v>
                </c:pt>
                <c:pt idx="1264">
                  <c:v>3.1335630000000001</c:v>
                </c:pt>
                <c:pt idx="1265">
                  <c:v>3.1168550000000002</c:v>
                </c:pt>
                <c:pt idx="1266">
                  <c:v>3.1315430000000002</c:v>
                </c:pt>
                <c:pt idx="1267">
                  <c:v>3.1467130000000001</c:v>
                </c:pt>
                <c:pt idx="1268">
                  <c:v>3.155945</c:v>
                </c:pt>
                <c:pt idx="1269">
                  <c:v>3.1526269999999998</c:v>
                </c:pt>
                <c:pt idx="1270">
                  <c:v>3.1631809999999998</c:v>
                </c:pt>
                <c:pt idx="1271">
                  <c:v>3.1714509999999998</c:v>
                </c:pt>
                <c:pt idx="1272">
                  <c:v>3.1960199999999999</c:v>
                </c:pt>
                <c:pt idx="1273">
                  <c:v>3.1993619999999998</c:v>
                </c:pt>
                <c:pt idx="1274">
                  <c:v>3.189962</c:v>
                </c:pt>
                <c:pt idx="1275">
                  <c:v>3.1817880000000001</c:v>
                </c:pt>
                <c:pt idx="1276">
                  <c:v>3.1583969999999999</c:v>
                </c:pt>
                <c:pt idx="1277">
                  <c:v>3.1330819999999999</c:v>
                </c:pt>
                <c:pt idx="1278">
                  <c:v>3.1332499999999999</c:v>
                </c:pt>
                <c:pt idx="1279">
                  <c:v>3.1535410000000001</c:v>
                </c:pt>
                <c:pt idx="1280">
                  <c:v>3.149454</c:v>
                </c:pt>
                <c:pt idx="1281">
                  <c:v>3.1446459999999998</c:v>
                </c:pt>
                <c:pt idx="1282">
                  <c:v>3.1815479999999998</c:v>
                </c:pt>
                <c:pt idx="1283">
                  <c:v>3.2168389999999998</c:v>
                </c:pt>
                <c:pt idx="1284">
                  <c:v>3.2118389999999999</c:v>
                </c:pt>
                <c:pt idx="1285">
                  <c:v>3.2048670000000001</c:v>
                </c:pt>
                <c:pt idx="1286">
                  <c:v>3.1602000000000001</c:v>
                </c:pt>
                <c:pt idx="1287">
                  <c:v>3.1332260000000001</c:v>
                </c:pt>
                <c:pt idx="1288">
                  <c:v>3.135751</c:v>
                </c:pt>
                <c:pt idx="1289">
                  <c:v>3.133731</c:v>
                </c:pt>
                <c:pt idx="1290">
                  <c:v>3.1463040000000002</c:v>
                </c:pt>
                <c:pt idx="1291">
                  <c:v>3.1565460000000001</c:v>
                </c:pt>
                <c:pt idx="1292">
                  <c:v>3.1621709999999998</c:v>
                </c:pt>
                <c:pt idx="1293">
                  <c:v>3.1682049999999999</c:v>
                </c:pt>
                <c:pt idx="1294">
                  <c:v>3.17597</c:v>
                </c:pt>
                <c:pt idx="1295">
                  <c:v>3.2044830000000002</c:v>
                </c:pt>
                <c:pt idx="1296">
                  <c:v>3.2114539999999998</c:v>
                </c:pt>
                <c:pt idx="1297">
                  <c:v>3.195732</c:v>
                </c:pt>
                <c:pt idx="1298">
                  <c:v>3.1865000000000001</c:v>
                </c:pt>
                <c:pt idx="1299">
                  <c:v>3.1663060000000001</c:v>
                </c:pt>
                <c:pt idx="1300">
                  <c:v>3.1220720000000002</c:v>
                </c:pt>
                <c:pt idx="1301">
                  <c:v>3.109667</c:v>
                </c:pt>
                <c:pt idx="1302">
                  <c:v>3.1191870000000002</c:v>
                </c:pt>
                <c:pt idx="1303">
                  <c:v>3.1253890000000002</c:v>
                </c:pt>
                <c:pt idx="1304">
                  <c:v>3.1188500000000001</c:v>
                </c:pt>
                <c:pt idx="1305">
                  <c:v>3.1274570000000002</c:v>
                </c:pt>
                <c:pt idx="1306">
                  <c:v>3.148444</c:v>
                </c:pt>
                <c:pt idx="1307">
                  <c:v>3.162652</c:v>
                </c:pt>
                <c:pt idx="1308">
                  <c:v>3.166042</c:v>
                </c:pt>
                <c:pt idx="1309">
                  <c:v>3.1796730000000002</c:v>
                </c:pt>
                <c:pt idx="1310">
                  <c:v>3.172485</c:v>
                </c:pt>
                <c:pt idx="1311">
                  <c:v>3.1729409999999998</c:v>
                </c:pt>
                <c:pt idx="1312">
                  <c:v>3.1928230000000002</c:v>
                </c:pt>
                <c:pt idx="1313">
                  <c:v>3.19441</c:v>
                </c:pt>
                <c:pt idx="1314">
                  <c:v>3.2000109999999999</c:v>
                </c:pt>
                <c:pt idx="1315">
                  <c:v>3.1812830000000001</c:v>
                </c:pt>
                <c:pt idx="1316">
                  <c:v>3.167316</c:v>
                </c:pt>
                <c:pt idx="1317">
                  <c:v>3.16371</c:v>
                </c:pt>
                <c:pt idx="1318">
                  <c:v>3.1636860000000002</c:v>
                </c:pt>
                <c:pt idx="1319">
                  <c:v>3.1684700000000001</c:v>
                </c:pt>
                <c:pt idx="1320">
                  <c:v>3.1679409999999999</c:v>
                </c:pt>
                <c:pt idx="1321">
                  <c:v>3.1689750000000001</c:v>
                </c:pt>
                <c:pt idx="1322">
                  <c:v>3.1715469999999999</c:v>
                </c:pt>
                <c:pt idx="1323">
                  <c:v>3.167869</c:v>
                </c:pt>
                <c:pt idx="1324">
                  <c:v>3.1637819999999999</c:v>
                </c:pt>
                <c:pt idx="1325">
                  <c:v>3.163662</c:v>
                </c:pt>
                <c:pt idx="1326">
                  <c:v>3.1652239999999998</c:v>
                </c:pt>
                <c:pt idx="1327">
                  <c:v>3.1625559999999999</c:v>
                </c:pt>
                <c:pt idx="1328">
                  <c:v>3.1598630000000001</c:v>
                </c:pt>
                <c:pt idx="1329">
                  <c:v>3.1633969999999998</c:v>
                </c:pt>
                <c:pt idx="1330">
                  <c:v>3.1708020000000001</c:v>
                </c:pt>
                <c:pt idx="1331">
                  <c:v>3.1764510000000001</c:v>
                </c:pt>
                <c:pt idx="1332">
                  <c:v>3.1549830000000001</c:v>
                </c:pt>
                <c:pt idx="1333">
                  <c:v>3.1866439999999998</c:v>
                </c:pt>
                <c:pt idx="1334">
                  <c:v>3.2499910000000001</c:v>
                </c:pt>
                <c:pt idx="1335">
                  <c:v>3.2722530000000001</c:v>
                </c:pt>
                <c:pt idx="1336">
                  <c:v>3.2519390000000001</c:v>
                </c:pt>
                <c:pt idx="1337">
                  <c:v>3.2046510000000001</c:v>
                </c:pt>
                <c:pt idx="1338">
                  <c:v>3.1745040000000002</c:v>
                </c:pt>
                <c:pt idx="1339">
                  <c:v>3.185467</c:v>
                </c:pt>
                <c:pt idx="1340">
                  <c:v>3.1784219999999999</c:v>
                </c:pt>
                <c:pt idx="1341">
                  <c:v>3.164479</c:v>
                </c:pt>
                <c:pt idx="1342">
                  <c:v>3.1404139999999998</c:v>
                </c:pt>
                <c:pt idx="1343">
                  <c:v>3.1433949999999999</c:v>
                </c:pt>
                <c:pt idx="1344">
                  <c:v>3.132625</c:v>
                </c:pt>
                <c:pt idx="1345">
                  <c:v>3.10433</c:v>
                </c:pt>
                <c:pt idx="1346">
                  <c:v>3.0935109999999999</c:v>
                </c:pt>
                <c:pt idx="1347">
                  <c:v>3.0757210000000001</c:v>
                </c:pt>
                <c:pt idx="1348">
                  <c:v>3.091348</c:v>
                </c:pt>
                <c:pt idx="1349">
                  <c:v>3.1191629999999999</c:v>
                </c:pt>
                <c:pt idx="1350">
                  <c:v>3.1388280000000002</c:v>
                </c:pt>
                <c:pt idx="1351">
                  <c:v>3.1715230000000001</c:v>
                </c:pt>
                <c:pt idx="1352">
                  <c:v>3.1922459999999999</c:v>
                </c:pt>
                <c:pt idx="1353">
                  <c:v>3.21393</c:v>
                </c:pt>
                <c:pt idx="1354">
                  <c:v>3.227465</c:v>
                </c:pt>
                <c:pt idx="1355">
                  <c:v>3.2167910000000002</c:v>
                </c:pt>
                <c:pt idx="1356">
                  <c:v>3.2152769999999999</c:v>
                </c:pt>
                <c:pt idx="1357">
                  <c:v>3.191573</c:v>
                </c:pt>
                <c:pt idx="1358">
                  <c:v>3.173206</c:v>
                </c:pt>
                <c:pt idx="1359">
                  <c:v>3.179745</c:v>
                </c:pt>
                <c:pt idx="1360">
                  <c:v>3.171691</c:v>
                </c:pt>
                <c:pt idx="1361">
                  <c:v>3.1216149999999998</c:v>
                </c:pt>
                <c:pt idx="1362">
                  <c:v>3.1244749999999999</c:v>
                </c:pt>
                <c:pt idx="1363">
                  <c:v>3.1752009999999999</c:v>
                </c:pt>
                <c:pt idx="1364">
                  <c:v>3.1675559999999998</c:v>
                </c:pt>
                <c:pt idx="1365">
                  <c:v>3.1683249999999998</c:v>
                </c:pt>
                <c:pt idx="1366">
                  <c:v>3.1798890000000002</c:v>
                </c:pt>
                <c:pt idx="1367">
                  <c:v>3.1998669999999998</c:v>
                </c:pt>
                <c:pt idx="1368">
                  <c:v>3.215541</c:v>
                </c:pt>
                <c:pt idx="1369">
                  <c:v>3.2321529999999998</c:v>
                </c:pt>
                <c:pt idx="1370">
                  <c:v>3.2254459999999998</c:v>
                </c:pt>
                <c:pt idx="1371">
                  <c:v>3.1893850000000001</c:v>
                </c:pt>
                <c:pt idx="1372">
                  <c:v>3.149959</c:v>
                </c:pt>
                <c:pt idx="1373">
                  <c:v>3.109378</c:v>
                </c:pt>
                <c:pt idx="1374">
                  <c:v>3.0757210000000001</c:v>
                </c:pt>
                <c:pt idx="1375">
                  <c:v>3.062643</c:v>
                </c:pt>
                <c:pt idx="1376">
                  <c:v>3.0645910000000001</c:v>
                </c:pt>
                <c:pt idx="1377">
                  <c:v>3.0934629999999999</c:v>
                </c:pt>
                <c:pt idx="1378">
                  <c:v>3.1276730000000001</c:v>
                </c:pt>
                <c:pt idx="1379">
                  <c:v>3.1631809999999998</c:v>
                </c:pt>
                <c:pt idx="1380">
                  <c:v>3.1931829999999999</c:v>
                </c:pt>
                <c:pt idx="1381">
                  <c:v>3.2233299999999998</c:v>
                </c:pt>
                <c:pt idx="1382">
                  <c:v>3.2323460000000002</c:v>
                </c:pt>
                <c:pt idx="1383">
                  <c:v>3.2113100000000001</c:v>
                </c:pt>
                <c:pt idx="1384">
                  <c:v>3.175033</c:v>
                </c:pt>
                <c:pt idx="1385">
                  <c:v>3.1637580000000001</c:v>
                </c:pt>
                <c:pt idx="1386">
                  <c:v>3.176139</c:v>
                </c:pt>
                <c:pt idx="1387">
                  <c:v>3.18275</c:v>
                </c:pt>
                <c:pt idx="1388">
                  <c:v>3.1895769999999999</c:v>
                </c:pt>
                <c:pt idx="1389">
                  <c:v>3.192847</c:v>
                </c:pt>
                <c:pt idx="1390">
                  <c:v>3.1812589999999998</c:v>
                </c:pt>
                <c:pt idx="1391">
                  <c:v>3.1793840000000002</c:v>
                </c:pt>
                <c:pt idx="1392">
                  <c:v>3.1539009999999998</c:v>
                </c:pt>
                <c:pt idx="1393">
                  <c:v>3.146353</c:v>
                </c:pt>
                <c:pt idx="1394">
                  <c:v>3.1742629999999998</c:v>
                </c:pt>
                <c:pt idx="1395">
                  <c:v>3.2149399999999999</c:v>
                </c:pt>
                <c:pt idx="1396">
                  <c:v>3.2147480000000002</c:v>
                </c:pt>
                <c:pt idx="1397">
                  <c:v>3.1918850000000001</c:v>
                </c:pt>
                <c:pt idx="1398">
                  <c:v>3.1425540000000001</c:v>
                </c:pt>
                <c:pt idx="1399">
                  <c:v>3.154166</c:v>
                </c:pt>
                <c:pt idx="1400">
                  <c:v>3.2312639999999999</c:v>
                </c:pt>
                <c:pt idx="1401">
                  <c:v>3.2854030000000001</c:v>
                </c:pt>
                <c:pt idx="1402">
                  <c:v>3.2497029999999998</c:v>
                </c:pt>
                <c:pt idx="1403">
                  <c:v>3.227754</c:v>
                </c:pt>
                <c:pt idx="1404">
                  <c:v>3.1463999999999999</c:v>
                </c:pt>
                <c:pt idx="1405">
                  <c:v>3.1230329999999999</c:v>
                </c:pt>
                <c:pt idx="1406">
                  <c:v>3.1074549999999999</c:v>
                </c:pt>
                <c:pt idx="1407">
                  <c:v>3.10921</c:v>
                </c:pt>
                <c:pt idx="1408">
                  <c:v>3.1195949999999999</c:v>
                </c:pt>
                <c:pt idx="1409">
                  <c:v>3.1294520000000001</c:v>
                </c:pt>
                <c:pt idx="1410">
                  <c:v>3.1342840000000001</c:v>
                </c:pt>
                <c:pt idx="1411">
                  <c:v>3.1485159999999999</c:v>
                </c:pt>
                <c:pt idx="1412">
                  <c:v>3.1598630000000001</c:v>
                </c:pt>
                <c:pt idx="1413">
                  <c:v>3.1378659999999998</c:v>
                </c:pt>
                <c:pt idx="1414">
                  <c:v>3.124187</c:v>
                </c:pt>
                <c:pt idx="1415">
                  <c:v>3.1175519999999999</c:v>
                </c:pt>
                <c:pt idx="1416">
                  <c:v>3.120196</c:v>
                </c:pt>
                <c:pt idx="1417">
                  <c:v>3.1364719999999999</c:v>
                </c:pt>
                <c:pt idx="1418">
                  <c:v>3.1527470000000002</c:v>
                </c:pt>
                <c:pt idx="1419">
                  <c:v>3.200612</c:v>
                </c:pt>
                <c:pt idx="1420">
                  <c:v>3.2336680000000002</c:v>
                </c:pt>
                <c:pt idx="1421">
                  <c:v>3.263045</c:v>
                </c:pt>
                <c:pt idx="1422">
                  <c:v>3.2843930000000001</c:v>
                </c:pt>
                <c:pt idx="1423">
                  <c:v>3.2651129999999999</c:v>
                </c:pt>
                <c:pt idx="1424">
                  <c:v>3.268551</c:v>
                </c:pt>
                <c:pt idx="1425">
                  <c:v>3.246121</c:v>
                </c:pt>
                <c:pt idx="1426">
                  <c:v>3.1786150000000002</c:v>
                </c:pt>
                <c:pt idx="1427">
                  <c:v>3.1468090000000002</c:v>
                </c:pt>
                <c:pt idx="1428">
                  <c:v>3.1684700000000001</c:v>
                </c:pt>
                <c:pt idx="1429">
                  <c:v>3.164142</c:v>
                </c:pt>
                <c:pt idx="1430">
                  <c:v>3.1782539999999999</c:v>
                </c:pt>
                <c:pt idx="1431">
                  <c:v>3.1821489999999999</c:v>
                </c:pt>
                <c:pt idx="1432">
                  <c:v>3.1588289999999999</c:v>
                </c:pt>
                <c:pt idx="1433">
                  <c:v>3.1247400000000001</c:v>
                </c:pt>
                <c:pt idx="1434">
                  <c:v>3.1108929999999999</c:v>
                </c:pt>
                <c:pt idx="1435">
                  <c:v>3.1425540000000001</c:v>
                </c:pt>
                <c:pt idx="1436">
                  <c:v>3.156714</c:v>
                </c:pt>
                <c:pt idx="1437">
                  <c:v>3.155608</c:v>
                </c:pt>
                <c:pt idx="1438">
                  <c:v>3.1586370000000001</c:v>
                </c:pt>
                <c:pt idx="1439">
                  <c:v>3.1856110000000002</c:v>
                </c:pt>
                <c:pt idx="1440">
                  <c:v>3.2429709999999998</c:v>
                </c:pt>
                <c:pt idx="1441">
                  <c:v>3.28146</c:v>
                </c:pt>
                <c:pt idx="1442">
                  <c:v>3.2718440000000002</c:v>
                </c:pt>
                <c:pt idx="1443">
                  <c:v>3.2147960000000002</c:v>
                </c:pt>
                <c:pt idx="1444">
                  <c:v>3.176018</c:v>
                </c:pt>
                <c:pt idx="1445">
                  <c:v>3.136784</c:v>
                </c:pt>
                <c:pt idx="1446">
                  <c:v>3.1449579999999999</c:v>
                </c:pt>
                <c:pt idx="1447">
                  <c:v>3.1575790000000001</c:v>
                </c:pt>
                <c:pt idx="1448">
                  <c:v>3.1539489999999999</c:v>
                </c:pt>
                <c:pt idx="1449">
                  <c:v>3.1489729999999998</c:v>
                </c:pt>
                <c:pt idx="1450">
                  <c:v>3.16282</c:v>
                </c:pt>
                <c:pt idx="1451">
                  <c:v>3.1668829999999999</c:v>
                </c:pt>
                <c:pt idx="1452">
                  <c:v>3.1645509999999999</c:v>
                </c:pt>
                <c:pt idx="1453">
                  <c:v>3.1863800000000002</c:v>
                </c:pt>
                <c:pt idx="1454">
                  <c:v>3.1959960000000001</c:v>
                </c:pt>
                <c:pt idx="1455">
                  <c:v>3.182029</c:v>
                </c:pt>
                <c:pt idx="1456">
                  <c:v>3.1828460000000001</c:v>
                </c:pt>
                <c:pt idx="1457">
                  <c:v>3.1816439999999999</c:v>
                </c:pt>
                <c:pt idx="1458">
                  <c:v>3.1631809999999998</c:v>
                </c:pt>
                <c:pt idx="1459">
                  <c:v>3.129067</c:v>
                </c:pt>
                <c:pt idx="1460">
                  <c:v>3.1009880000000001</c:v>
                </c:pt>
                <c:pt idx="1461">
                  <c:v>3.1125029999999998</c:v>
                </c:pt>
                <c:pt idx="1462">
                  <c:v>3.1485639999999999</c:v>
                </c:pt>
                <c:pt idx="1463">
                  <c:v>3.1542379999999999</c:v>
                </c:pt>
                <c:pt idx="1464">
                  <c:v>3.1456550000000001</c:v>
                </c:pt>
                <c:pt idx="1465">
                  <c:v>3.1492369999999998</c:v>
                </c:pt>
                <c:pt idx="1466">
                  <c:v>3.140679</c:v>
                </c:pt>
                <c:pt idx="1467">
                  <c:v>3.1425540000000001</c:v>
                </c:pt>
                <c:pt idx="1468">
                  <c:v>3.176018</c:v>
                </c:pt>
                <c:pt idx="1469">
                  <c:v>3.20804</c:v>
                </c:pt>
                <c:pt idx="1470">
                  <c:v>3.2172480000000001</c:v>
                </c:pt>
                <c:pt idx="1471">
                  <c:v>3.2194600000000002</c:v>
                </c:pt>
                <c:pt idx="1472">
                  <c:v>3.194842</c:v>
                </c:pt>
                <c:pt idx="1473">
                  <c:v>3.154166</c:v>
                </c:pt>
                <c:pt idx="1474">
                  <c:v>3.1453669999999998</c:v>
                </c:pt>
                <c:pt idx="1475">
                  <c:v>3.1404390000000002</c:v>
                </c:pt>
                <c:pt idx="1476">
                  <c:v>3.158709</c:v>
                </c:pt>
                <c:pt idx="1477">
                  <c:v>3.178903</c:v>
                </c:pt>
                <c:pt idx="1478">
                  <c:v>3.1708020000000001</c:v>
                </c:pt>
                <c:pt idx="1479">
                  <c:v>3.1786629999999998</c:v>
                </c:pt>
                <c:pt idx="1480">
                  <c:v>3.1786629999999998</c:v>
                </c:pt>
                <c:pt idx="1481">
                  <c:v>3.163662</c:v>
                </c:pt>
                <c:pt idx="1482">
                  <c:v>3.1431550000000001</c:v>
                </c:pt>
                <c:pt idx="1483">
                  <c:v>3.146328</c:v>
                </c:pt>
                <c:pt idx="1484">
                  <c:v>3.154166</c:v>
                </c:pt>
                <c:pt idx="1485">
                  <c:v>3.1561849999999998</c:v>
                </c:pt>
                <c:pt idx="1486">
                  <c:v>3.1441889999999999</c:v>
                </c:pt>
                <c:pt idx="1487">
                  <c:v>3.1374089999999999</c:v>
                </c:pt>
                <c:pt idx="1488">
                  <c:v>3.1580119999999998</c:v>
                </c:pt>
                <c:pt idx="1489">
                  <c:v>3.1766920000000001</c:v>
                </c:pt>
                <c:pt idx="1490">
                  <c:v>3.1856110000000002</c:v>
                </c:pt>
                <c:pt idx="1491">
                  <c:v>3.1839759999999999</c:v>
                </c:pt>
                <c:pt idx="1492">
                  <c:v>3.1801529999999998</c:v>
                </c:pt>
                <c:pt idx="1493">
                  <c:v>3.1845289999999999</c:v>
                </c:pt>
                <c:pt idx="1494">
                  <c:v>3.1942409999999999</c:v>
                </c:pt>
                <c:pt idx="1495">
                  <c:v>3.2063579999999998</c:v>
                </c:pt>
                <c:pt idx="1496">
                  <c:v>3.2053959999999999</c:v>
                </c:pt>
                <c:pt idx="1497">
                  <c:v>3.1938089999999999</c:v>
                </c:pt>
                <c:pt idx="1498">
                  <c:v>3.1720519999999999</c:v>
                </c:pt>
                <c:pt idx="1499">
                  <c:v>3.1463770000000002</c:v>
                </c:pt>
                <c:pt idx="1500">
                  <c:v>3.1179130000000002</c:v>
                </c:pt>
                <c:pt idx="1501">
                  <c:v>3.0988000000000002</c:v>
                </c:pt>
                <c:pt idx="1502">
                  <c:v>3.0916839999999999</c:v>
                </c:pt>
                <c:pt idx="1503">
                  <c:v>3.0957469999999998</c:v>
                </c:pt>
                <c:pt idx="1504">
                  <c:v>3.1275529999999998</c:v>
                </c:pt>
                <c:pt idx="1505">
                  <c:v>3.1837589999999998</c:v>
                </c:pt>
                <c:pt idx="1506">
                  <c:v>3.2084730000000001</c:v>
                </c:pt>
                <c:pt idx="1507">
                  <c:v>3.217873</c:v>
                </c:pt>
                <c:pt idx="1508">
                  <c:v>3.2303259999999998</c:v>
                </c:pt>
                <c:pt idx="1509">
                  <c:v>3.2188110000000001</c:v>
                </c:pt>
                <c:pt idx="1510">
                  <c:v>3.2188829999999999</c:v>
                </c:pt>
                <c:pt idx="1511">
                  <c:v>3.2149640000000002</c:v>
                </c:pt>
                <c:pt idx="1512">
                  <c:v>3.1827740000000002</c:v>
                </c:pt>
                <c:pt idx="1513">
                  <c:v>3.165152</c:v>
                </c:pt>
                <c:pt idx="1514">
                  <c:v>3.1540940000000002</c:v>
                </c:pt>
                <c:pt idx="1515">
                  <c:v>3.137842</c:v>
                </c:pt>
                <c:pt idx="1516">
                  <c:v>3.1472899999999999</c:v>
                </c:pt>
                <c:pt idx="1517">
                  <c:v>3.171932</c:v>
                </c:pt>
                <c:pt idx="1518">
                  <c:v>3.1924619999999999</c:v>
                </c:pt>
                <c:pt idx="1519">
                  <c:v>3.2175609999999999</c:v>
                </c:pt>
                <c:pt idx="1520">
                  <c:v>3.1956359999999999</c:v>
                </c:pt>
                <c:pt idx="1521">
                  <c:v>3.1375060000000001</c:v>
                </c:pt>
                <c:pt idx="1522">
                  <c:v>3.0963479999999999</c:v>
                </c:pt>
                <c:pt idx="1523">
                  <c:v>3.0782940000000001</c:v>
                </c:pt>
                <c:pt idx="1524">
                  <c:v>3.1113490000000001</c:v>
                </c:pt>
                <c:pt idx="1525">
                  <c:v>3.155656</c:v>
                </c:pt>
                <c:pt idx="1526">
                  <c:v>3.1873179999999999</c:v>
                </c:pt>
                <c:pt idx="1527">
                  <c:v>3.1971020000000001</c:v>
                </c:pt>
                <c:pt idx="1528">
                  <c:v>3.2170559999999999</c:v>
                </c:pt>
                <c:pt idx="1529">
                  <c:v>3.2528999999999999</c:v>
                </c:pt>
                <c:pt idx="1530">
                  <c:v>3.2396060000000002</c:v>
                </c:pt>
                <c:pt idx="1531">
                  <c:v>3.2092670000000001</c:v>
                </c:pt>
                <c:pt idx="1532">
                  <c:v>3.163373</c:v>
                </c:pt>
                <c:pt idx="1533">
                  <c:v>3.1268069999999999</c:v>
                </c:pt>
                <c:pt idx="1534">
                  <c:v>3.1175760000000001</c:v>
                </c:pt>
                <c:pt idx="1535">
                  <c:v>3.1038969999999999</c:v>
                </c:pt>
                <c:pt idx="1536">
                  <c:v>3.1023339999999999</c:v>
                </c:pt>
                <c:pt idx="1537">
                  <c:v>3.125197</c:v>
                </c:pt>
                <c:pt idx="1538">
                  <c:v>3.1718839999999999</c:v>
                </c:pt>
                <c:pt idx="1539">
                  <c:v>3.1767639999999999</c:v>
                </c:pt>
                <c:pt idx="1540">
                  <c:v>3.109931</c:v>
                </c:pt>
                <c:pt idx="1541">
                  <c:v>3.102983</c:v>
                </c:pt>
                <c:pt idx="1542">
                  <c:v>3.1439240000000002</c:v>
                </c:pt>
                <c:pt idx="1543">
                  <c:v>3.1731579999999999</c:v>
                </c:pt>
                <c:pt idx="1544">
                  <c:v>3.1694309999999999</c:v>
                </c:pt>
                <c:pt idx="1545">
                  <c:v>3.1420729999999999</c:v>
                </c:pt>
                <c:pt idx="1546">
                  <c:v>3.1161819999999998</c:v>
                </c:pt>
                <c:pt idx="1547">
                  <c:v>3.1239710000000001</c:v>
                </c:pt>
                <c:pt idx="1548">
                  <c:v>3.1872210000000001</c:v>
                </c:pt>
                <c:pt idx="1549">
                  <c:v>3.1881110000000001</c:v>
                </c:pt>
                <c:pt idx="1550">
                  <c:v>3.166042</c:v>
                </c:pt>
                <c:pt idx="1551">
                  <c:v>3.191837</c:v>
                </c:pt>
                <c:pt idx="1552">
                  <c:v>3.2134260000000001</c:v>
                </c:pt>
                <c:pt idx="1553">
                  <c:v>3.1947220000000001</c:v>
                </c:pt>
                <c:pt idx="1554">
                  <c:v>3.2076560000000001</c:v>
                </c:pt>
                <c:pt idx="1555">
                  <c:v>3.2410000000000001</c:v>
                </c:pt>
                <c:pt idx="1556">
                  <c:v>3.2537660000000002</c:v>
                </c:pt>
                <c:pt idx="1557">
                  <c:v>3.2256860000000001</c:v>
                </c:pt>
                <c:pt idx="1558">
                  <c:v>3.1955640000000001</c:v>
                </c:pt>
                <c:pt idx="1559">
                  <c:v>3.1767400000000001</c:v>
                </c:pt>
                <c:pt idx="1560">
                  <c:v>3.1832310000000001</c:v>
                </c:pt>
                <c:pt idx="1561">
                  <c:v>3.1731579999999999</c:v>
                </c:pt>
                <c:pt idx="1562">
                  <c:v>3.1737350000000002</c:v>
                </c:pt>
                <c:pt idx="1563">
                  <c:v>3.1806100000000002</c:v>
                </c:pt>
                <c:pt idx="1564">
                  <c:v>3.187462</c:v>
                </c:pt>
                <c:pt idx="1565">
                  <c:v>3.226864</c:v>
                </c:pt>
                <c:pt idx="1566">
                  <c:v>3.2154929999999999</c:v>
                </c:pt>
                <c:pt idx="1567">
                  <c:v>3.1970540000000001</c:v>
                </c:pt>
                <c:pt idx="1568">
                  <c:v>3.1799849999999998</c:v>
                </c:pt>
                <c:pt idx="1569">
                  <c:v>3.1498140000000001</c:v>
                </c:pt>
                <c:pt idx="1570">
                  <c:v>3.1203650000000001</c:v>
                </c:pt>
                <c:pt idx="1571">
                  <c:v>3.1413519999999999</c:v>
                </c:pt>
                <c:pt idx="1572">
                  <c:v>3.1889280000000002</c:v>
                </c:pt>
                <c:pt idx="1573">
                  <c:v>3.2292920000000001</c:v>
                </c:pt>
                <c:pt idx="1574">
                  <c:v>3.224364</c:v>
                </c:pt>
                <c:pt idx="1575">
                  <c:v>3.1979190000000002</c:v>
                </c:pt>
                <c:pt idx="1576">
                  <c:v>3.17109</c:v>
                </c:pt>
                <c:pt idx="1577">
                  <c:v>3.1385149999999999</c:v>
                </c:pt>
                <c:pt idx="1578">
                  <c:v>3.1102189999999998</c:v>
                </c:pt>
                <c:pt idx="1579">
                  <c:v>3.131856</c:v>
                </c:pt>
                <c:pt idx="1580">
                  <c:v>3.1477949999999999</c:v>
                </c:pt>
                <c:pt idx="1581">
                  <c:v>3.1542140000000001</c:v>
                </c:pt>
                <c:pt idx="1582">
                  <c:v>3.1658729999999999</c:v>
                </c:pt>
                <c:pt idx="1583">
                  <c:v>3.146617</c:v>
                </c:pt>
                <c:pt idx="1584">
                  <c:v>3.1505839999999998</c:v>
                </c:pt>
                <c:pt idx="1585">
                  <c:v>3.1472419999999999</c:v>
                </c:pt>
                <c:pt idx="1586">
                  <c:v>3.134188</c:v>
                </c:pt>
                <c:pt idx="1587">
                  <c:v>3.1323370000000001</c:v>
                </c:pt>
                <c:pt idx="1588">
                  <c:v>3.148155</c:v>
                </c:pt>
                <c:pt idx="1589">
                  <c:v>3.1649120000000002</c:v>
                </c:pt>
                <c:pt idx="1590">
                  <c:v>3.1805379999999999</c:v>
                </c:pt>
                <c:pt idx="1591">
                  <c:v>3.1991209999999999</c:v>
                </c:pt>
                <c:pt idx="1592">
                  <c:v>3.1988569999999998</c:v>
                </c:pt>
                <c:pt idx="1593">
                  <c:v>3.1792400000000001</c:v>
                </c:pt>
                <c:pt idx="1594">
                  <c:v>3.1561370000000002</c:v>
                </c:pt>
                <c:pt idx="1595">
                  <c:v>3.1638060000000001</c:v>
                </c:pt>
                <c:pt idx="1596">
                  <c:v>3.1907549999999998</c:v>
                </c:pt>
                <c:pt idx="1597">
                  <c:v>3.221984</c:v>
                </c:pt>
                <c:pt idx="1598">
                  <c:v>3.2161900000000001</c:v>
                </c:pt>
                <c:pt idx="1599">
                  <c:v>3.1895530000000001</c:v>
                </c:pt>
                <c:pt idx="1600">
                  <c:v>3.1737109999999999</c:v>
                </c:pt>
                <c:pt idx="1601">
                  <c:v>3.1619069999999998</c:v>
                </c:pt>
                <c:pt idx="1602">
                  <c:v>3.14717</c:v>
                </c:pt>
                <c:pt idx="1603">
                  <c:v>3.1507040000000002</c:v>
                </c:pt>
                <c:pt idx="1604">
                  <c:v>3.1587329999999998</c:v>
                </c:pt>
                <c:pt idx="1605">
                  <c:v>3.1596229999999998</c:v>
                </c:pt>
                <c:pt idx="1606">
                  <c:v>3.172196</c:v>
                </c:pt>
                <c:pt idx="1607">
                  <c:v>3.1697679999999999</c:v>
                </c:pt>
                <c:pt idx="1608">
                  <c:v>3.1585890000000001</c:v>
                </c:pt>
                <c:pt idx="1609">
                  <c:v>3.132457</c:v>
                </c:pt>
                <c:pt idx="1610">
                  <c:v>3.1219269999999999</c:v>
                </c:pt>
                <c:pt idx="1611">
                  <c:v>3.1569060000000002</c:v>
                </c:pt>
                <c:pt idx="1612">
                  <c:v>3.1997949999999999</c:v>
                </c:pt>
                <c:pt idx="1613">
                  <c:v>3.23475</c:v>
                </c:pt>
                <c:pt idx="1614">
                  <c:v>3.2363840000000001</c:v>
                </c:pt>
                <c:pt idx="1615">
                  <c:v>3.2053479999999999</c:v>
                </c:pt>
                <c:pt idx="1616">
                  <c:v>3.154887</c:v>
                </c:pt>
                <c:pt idx="1617">
                  <c:v>3.1345969999999999</c:v>
                </c:pt>
                <c:pt idx="1618">
                  <c:v>3.110147</c:v>
                </c:pt>
                <c:pt idx="1619">
                  <c:v>3.0614170000000001</c:v>
                </c:pt>
                <c:pt idx="1620">
                  <c:v>3.0872130000000002</c:v>
                </c:pt>
                <c:pt idx="1621">
                  <c:v>3.1292599999999999</c:v>
                </c:pt>
                <c:pt idx="1622">
                  <c:v>3.1463040000000002</c:v>
                </c:pt>
                <c:pt idx="1623">
                  <c:v>3.1681330000000001</c:v>
                </c:pt>
                <c:pt idx="1624">
                  <c:v>3.1754419999999999</c:v>
                </c:pt>
                <c:pt idx="1625">
                  <c:v>3.1811389999999999</c:v>
                </c:pt>
                <c:pt idx="1626">
                  <c:v>3.1777009999999999</c:v>
                </c:pt>
                <c:pt idx="1627">
                  <c:v>3.1428430000000001</c:v>
                </c:pt>
                <c:pt idx="1628">
                  <c:v>3.0744950000000002</c:v>
                </c:pt>
                <c:pt idx="1629">
                  <c:v>3.0821160000000001</c:v>
                </c:pt>
                <c:pt idx="1630">
                  <c:v>3.1253169999999999</c:v>
                </c:pt>
                <c:pt idx="1631">
                  <c:v>3.1695030000000002</c:v>
                </c:pt>
                <c:pt idx="1632">
                  <c:v>3.2114780000000001</c:v>
                </c:pt>
                <c:pt idx="1633">
                  <c:v>3.204555</c:v>
                </c:pt>
                <c:pt idx="1634">
                  <c:v>3.1999629999999999</c:v>
                </c:pt>
                <c:pt idx="1635">
                  <c:v>3.1896499999999999</c:v>
                </c:pt>
                <c:pt idx="1636">
                  <c:v>3.1521219999999999</c:v>
                </c:pt>
                <c:pt idx="1637">
                  <c:v>3.1632289999999998</c:v>
                </c:pt>
                <c:pt idx="1638">
                  <c:v>3.1747200000000002</c:v>
                </c:pt>
                <c:pt idx="1639">
                  <c:v>3.1726049999999999</c:v>
                </c:pt>
                <c:pt idx="1640">
                  <c:v>3.1559689999999998</c:v>
                </c:pt>
                <c:pt idx="1641">
                  <c:v>3.1420249999999998</c:v>
                </c:pt>
                <c:pt idx="1642">
                  <c:v>3.1932320000000001</c:v>
                </c:pt>
                <c:pt idx="1643">
                  <c:v>3.2239789999999999</c:v>
                </c:pt>
                <c:pt idx="1644">
                  <c:v>3.2125119999999998</c:v>
                </c:pt>
                <c:pt idx="1645">
                  <c:v>3.1828460000000001</c:v>
                </c:pt>
                <c:pt idx="1646">
                  <c:v>3.1945540000000001</c:v>
                </c:pt>
                <c:pt idx="1647">
                  <c:v>3.2242440000000001</c:v>
                </c:pt>
                <c:pt idx="1648">
                  <c:v>3.2300620000000002</c:v>
                </c:pt>
                <c:pt idx="1649">
                  <c:v>3.2294130000000001</c:v>
                </c:pt>
                <c:pt idx="1650">
                  <c:v>3.237082</c:v>
                </c:pt>
                <c:pt idx="1651">
                  <c:v>3.2096749999999998</c:v>
                </c:pt>
                <c:pt idx="1652">
                  <c:v>3.1753209999999998</c:v>
                </c:pt>
                <c:pt idx="1653">
                  <c:v>3.1627960000000002</c:v>
                </c:pt>
                <c:pt idx="1654">
                  <c:v>3.1739510000000002</c:v>
                </c:pt>
                <c:pt idx="1655">
                  <c:v>3.1712340000000001</c:v>
                </c:pt>
                <c:pt idx="1656">
                  <c:v>3.1869809999999998</c:v>
                </c:pt>
                <c:pt idx="1657">
                  <c:v>3.2056369999999998</c:v>
                </c:pt>
                <c:pt idx="1658">
                  <c:v>3.2248450000000002</c:v>
                </c:pt>
                <c:pt idx="1659">
                  <c:v>3.2164069999999998</c:v>
                </c:pt>
                <c:pt idx="1660">
                  <c:v>3.1896010000000001</c:v>
                </c:pt>
                <c:pt idx="1661">
                  <c:v>3.1821009999999998</c:v>
                </c:pt>
                <c:pt idx="1662">
                  <c:v>3.1963810000000001</c:v>
                </c:pt>
                <c:pt idx="1663">
                  <c:v>3.1924380000000001</c:v>
                </c:pt>
                <c:pt idx="1664">
                  <c:v>3.1996259999999999</c:v>
                </c:pt>
                <c:pt idx="1665">
                  <c:v>3.1826300000000001</c:v>
                </c:pt>
                <c:pt idx="1666">
                  <c:v>3.1531799999999999</c:v>
                </c:pt>
                <c:pt idx="1667">
                  <c:v>3.158541</c:v>
                </c:pt>
                <c:pt idx="1668">
                  <c:v>3.1521940000000002</c:v>
                </c:pt>
                <c:pt idx="1669">
                  <c:v>3.1429149999999999</c:v>
                </c:pt>
                <c:pt idx="1670">
                  <c:v>3.1522670000000002</c:v>
                </c:pt>
                <c:pt idx="1671">
                  <c:v>3.1834470000000001</c:v>
                </c:pt>
                <c:pt idx="1672">
                  <c:v>3.1891929999999999</c:v>
                </c:pt>
                <c:pt idx="1673">
                  <c:v>3.196164</c:v>
                </c:pt>
                <c:pt idx="1674">
                  <c:v>3.2090740000000002</c:v>
                </c:pt>
                <c:pt idx="1675">
                  <c:v>3.2150120000000002</c:v>
                </c:pt>
                <c:pt idx="1676">
                  <c:v>3.1903229999999998</c:v>
                </c:pt>
                <c:pt idx="1677">
                  <c:v>3.1472660000000001</c:v>
                </c:pt>
                <c:pt idx="1678">
                  <c:v>3.0968049999999998</c:v>
                </c:pt>
                <c:pt idx="1679">
                  <c:v>3.1019739999999998</c:v>
                </c:pt>
                <c:pt idx="1680">
                  <c:v>3.1092819999999999</c:v>
                </c:pt>
                <c:pt idx="1681">
                  <c:v>3.1251009999999999</c:v>
                </c:pt>
                <c:pt idx="1682">
                  <c:v>3.1410629999999999</c:v>
                </c:pt>
                <c:pt idx="1683">
                  <c:v>3.1627960000000002</c:v>
                </c:pt>
                <c:pt idx="1684">
                  <c:v>3.183856</c:v>
                </c:pt>
                <c:pt idx="1685">
                  <c:v>3.1903950000000001</c:v>
                </c:pt>
                <c:pt idx="1686">
                  <c:v>3.186957</c:v>
                </c:pt>
                <c:pt idx="1687">
                  <c:v>3.1652239999999998</c:v>
                </c:pt>
                <c:pt idx="1688">
                  <c:v>3.1369530000000001</c:v>
                </c:pt>
                <c:pt idx="1689">
                  <c:v>3.1355580000000001</c:v>
                </c:pt>
                <c:pt idx="1690">
                  <c:v>3.1826539999999999</c:v>
                </c:pt>
                <c:pt idx="1691">
                  <c:v>3.241889</c:v>
                </c:pt>
                <c:pt idx="1692">
                  <c:v>3.232923</c:v>
                </c:pt>
                <c:pt idx="1693">
                  <c:v>3.1979679999999999</c:v>
                </c:pt>
                <c:pt idx="1694">
                  <c:v>3.174023</c:v>
                </c:pt>
                <c:pt idx="1695">
                  <c:v>3.1816439999999999</c:v>
                </c:pt>
                <c:pt idx="1696">
                  <c:v>3.159815</c:v>
                </c:pt>
                <c:pt idx="1697">
                  <c:v>3.1054119999999998</c:v>
                </c:pt>
                <c:pt idx="1698">
                  <c:v>3.0883430000000001</c:v>
                </c:pt>
                <c:pt idx="1699">
                  <c:v>3.1216870000000001</c:v>
                </c:pt>
                <c:pt idx="1700">
                  <c:v>3.1457269999999999</c:v>
                </c:pt>
                <c:pt idx="1701">
                  <c:v>3.1501990000000002</c:v>
                </c:pt>
                <c:pt idx="1702">
                  <c:v>3.1456550000000001</c:v>
                </c:pt>
                <c:pt idx="1703">
                  <c:v>3.1370010000000002</c:v>
                </c:pt>
                <c:pt idx="1704">
                  <c:v>3.1314950000000001</c:v>
                </c:pt>
                <c:pt idx="1705">
                  <c:v>3.1438039999999998</c:v>
                </c:pt>
                <c:pt idx="1706">
                  <c:v>3.1507999999999998</c:v>
                </c:pt>
                <c:pt idx="1707">
                  <c:v>3.128466</c:v>
                </c:pt>
                <c:pt idx="1708">
                  <c:v>3.1015169999999999</c:v>
                </c:pt>
                <c:pt idx="1709">
                  <c:v>3.101445</c:v>
                </c:pt>
                <c:pt idx="1710">
                  <c:v>3.1298119999999998</c:v>
                </c:pt>
                <c:pt idx="1711">
                  <c:v>3.128587</c:v>
                </c:pt>
                <c:pt idx="1712">
                  <c:v>3.1448860000000001</c:v>
                </c:pt>
                <c:pt idx="1713">
                  <c:v>3.1693829999999998</c:v>
                </c:pt>
                <c:pt idx="1714">
                  <c:v>3.167268</c:v>
                </c:pt>
                <c:pt idx="1715">
                  <c:v>3.1657769999999998</c:v>
                </c:pt>
                <c:pt idx="1716">
                  <c:v>3.1654170000000001</c:v>
                </c:pt>
                <c:pt idx="1717">
                  <c:v>3.1860439999999999</c:v>
                </c:pt>
                <c:pt idx="1718">
                  <c:v>3.242515</c:v>
                </c:pt>
                <c:pt idx="1719">
                  <c:v>3.2733829999999999</c:v>
                </c:pt>
                <c:pt idx="1720">
                  <c:v>3.2196760000000002</c:v>
                </c:pt>
                <c:pt idx="1721">
                  <c:v>3.1633010000000001</c:v>
                </c:pt>
                <c:pt idx="1722">
                  <c:v>3.1487810000000001</c:v>
                </c:pt>
                <c:pt idx="1723">
                  <c:v>3.1612580000000001</c:v>
                </c:pt>
                <c:pt idx="1724">
                  <c:v>3.1824129999999999</c:v>
                </c:pt>
                <c:pt idx="1725">
                  <c:v>3.1706810000000001</c:v>
                </c:pt>
                <c:pt idx="1726">
                  <c:v>3.1952509999999998</c:v>
                </c:pt>
                <c:pt idx="1727">
                  <c:v>3.2383799999999998</c:v>
                </c:pt>
                <c:pt idx="1728">
                  <c:v>3.2339799999999999</c:v>
                </c:pt>
                <c:pt idx="1729">
                  <c:v>3.2291720000000002</c:v>
                </c:pt>
                <c:pt idx="1730">
                  <c:v>3.217873</c:v>
                </c:pt>
                <c:pt idx="1731">
                  <c:v>3.1841439999999999</c:v>
                </c:pt>
                <c:pt idx="1732">
                  <c:v>3.1963330000000001</c:v>
                </c:pt>
                <c:pt idx="1733">
                  <c:v>3.1871489999999998</c:v>
                </c:pt>
                <c:pt idx="1734">
                  <c:v>3.1426259999999999</c:v>
                </c:pt>
                <c:pt idx="1735">
                  <c:v>3.1359910000000002</c:v>
                </c:pt>
                <c:pt idx="1736">
                  <c:v>3.1247639999999999</c:v>
                </c:pt>
                <c:pt idx="1737">
                  <c:v>3.146665</c:v>
                </c:pt>
                <c:pt idx="1738">
                  <c:v>3.1940490000000001</c:v>
                </c:pt>
                <c:pt idx="1739">
                  <c:v>3.2235469999999999</c:v>
                </c:pt>
                <c:pt idx="1740">
                  <c:v>3.2205659999999998</c:v>
                </c:pt>
                <c:pt idx="1741">
                  <c:v>3.1999390000000001</c:v>
                </c:pt>
                <c:pt idx="1742">
                  <c:v>3.1757300000000002</c:v>
                </c:pt>
                <c:pt idx="1743">
                  <c:v>3.159599</c:v>
                </c:pt>
                <c:pt idx="1744">
                  <c:v>3.1539250000000001</c:v>
                </c:pt>
                <c:pt idx="1745">
                  <c:v>3.1480109999999999</c:v>
                </c:pt>
                <c:pt idx="1746">
                  <c:v>3.1484679999999998</c:v>
                </c:pt>
                <c:pt idx="1747">
                  <c:v>3.1607530000000001</c:v>
                </c:pt>
                <c:pt idx="1748">
                  <c:v>3.164263</c:v>
                </c:pt>
                <c:pt idx="1749">
                  <c:v>3.1611859999999998</c:v>
                </c:pt>
                <c:pt idx="1750">
                  <c:v>3.15205</c:v>
                </c:pt>
                <c:pt idx="1751">
                  <c:v>3.157219</c:v>
                </c:pt>
                <c:pt idx="1752">
                  <c:v>3.1652</c:v>
                </c:pt>
                <c:pt idx="1753">
                  <c:v>3.158709</c:v>
                </c:pt>
                <c:pt idx="1754">
                  <c:v>3.1609449999999999</c:v>
                </c:pt>
                <c:pt idx="1755">
                  <c:v>3.1652</c:v>
                </c:pt>
                <c:pt idx="1756">
                  <c:v>3.1434199999999999</c:v>
                </c:pt>
                <c:pt idx="1757">
                  <c:v>3.101998</c:v>
                </c:pt>
                <c:pt idx="1758">
                  <c:v>3.0920930000000002</c:v>
                </c:pt>
                <c:pt idx="1759">
                  <c:v>3.1028630000000001</c:v>
                </c:pt>
                <c:pt idx="1760">
                  <c:v>3.1191870000000002</c:v>
                </c:pt>
                <c:pt idx="1761">
                  <c:v>3.1424099999999999</c:v>
                </c:pt>
                <c:pt idx="1762">
                  <c:v>3.1792159999999998</c:v>
                </c:pt>
                <c:pt idx="1763">
                  <c:v>3.198016</c:v>
                </c:pt>
                <c:pt idx="1764">
                  <c:v>3.2064300000000001</c:v>
                </c:pt>
                <c:pt idx="1765">
                  <c:v>3.2262629999999999</c:v>
                </c:pt>
                <c:pt idx="1766">
                  <c:v>3.265666</c:v>
                </c:pt>
                <c:pt idx="1767">
                  <c:v>3.2722769999999999</c:v>
                </c:pt>
                <c:pt idx="1768">
                  <c:v>3.227201</c:v>
                </c:pt>
                <c:pt idx="1769">
                  <c:v>3.1879909999999998</c:v>
                </c:pt>
                <c:pt idx="1770">
                  <c:v>3.163926</c:v>
                </c:pt>
                <c:pt idx="1771">
                  <c:v>3.1580119999999998</c:v>
                </c:pt>
                <c:pt idx="1772">
                  <c:v>3.156209</c:v>
                </c:pt>
                <c:pt idx="1773">
                  <c:v>3.1535890000000002</c:v>
                </c:pt>
                <c:pt idx="1774">
                  <c:v>3.1540940000000002</c:v>
                </c:pt>
                <c:pt idx="1775">
                  <c:v>3.1470259999999999</c:v>
                </c:pt>
                <c:pt idx="1776">
                  <c:v>3.1545740000000002</c:v>
                </c:pt>
                <c:pt idx="1777">
                  <c:v>3.1548389999999999</c:v>
                </c:pt>
                <c:pt idx="1778">
                  <c:v>3.1379139999999999</c:v>
                </c:pt>
                <c:pt idx="1779">
                  <c:v>3.1277210000000002</c:v>
                </c:pt>
                <c:pt idx="1780">
                  <c:v>3.150776</c:v>
                </c:pt>
                <c:pt idx="1781">
                  <c:v>3.1536369999999998</c:v>
                </c:pt>
                <c:pt idx="1782">
                  <c:v>3.12724</c:v>
                </c:pt>
                <c:pt idx="1783">
                  <c:v>3.1167829999999999</c:v>
                </c:pt>
                <c:pt idx="1784">
                  <c:v>3.1194030000000001</c:v>
                </c:pt>
                <c:pt idx="1785">
                  <c:v>3.11659</c:v>
                </c:pt>
                <c:pt idx="1786">
                  <c:v>3.1303890000000001</c:v>
                </c:pt>
                <c:pt idx="1787">
                  <c:v>3.1423380000000001</c:v>
                </c:pt>
                <c:pt idx="1788">
                  <c:v>3.1257259999999998</c:v>
                </c:pt>
                <c:pt idx="1789">
                  <c:v>3.130414</c:v>
                </c:pt>
                <c:pt idx="1790">
                  <c:v>3.1551269999999998</c:v>
                </c:pt>
                <c:pt idx="1791">
                  <c:v>3.1459199999999998</c:v>
                </c:pt>
                <c:pt idx="1792">
                  <c:v>3.1190910000000001</c:v>
                </c:pt>
                <c:pt idx="1793">
                  <c:v>3.127745</c:v>
                </c:pt>
                <c:pt idx="1794">
                  <c:v>3.167748</c:v>
                </c:pt>
                <c:pt idx="1795">
                  <c:v>3.1899139999999999</c:v>
                </c:pt>
                <c:pt idx="1796">
                  <c:v>3.172533</c:v>
                </c:pt>
                <c:pt idx="1797">
                  <c:v>3.210925</c:v>
                </c:pt>
                <c:pt idx="1798">
                  <c:v>3.2564099999999998</c:v>
                </c:pt>
                <c:pt idx="1799">
                  <c:v>3.3278349999999999</c:v>
                </c:pt>
                <c:pt idx="1800">
                  <c:v>3.3587750000000001</c:v>
                </c:pt>
                <c:pt idx="1801">
                  <c:v>3.3073519999999998</c:v>
                </c:pt>
                <c:pt idx="1802">
                  <c:v>3.2219600000000002</c:v>
                </c:pt>
                <c:pt idx="1803">
                  <c:v>3.1534450000000001</c:v>
                </c:pt>
                <c:pt idx="1804">
                  <c:v>3.2129449999999999</c:v>
                </c:pt>
                <c:pt idx="1805">
                  <c:v>3.1965249999999998</c:v>
                </c:pt>
                <c:pt idx="1806">
                  <c:v>3.175081</c:v>
                </c:pt>
                <c:pt idx="1807">
                  <c:v>3.1652719999999999</c:v>
                </c:pt>
                <c:pt idx="1808">
                  <c:v>3.164479</c:v>
                </c:pt>
                <c:pt idx="1809">
                  <c:v>3.1462080000000001</c:v>
                </c:pt>
                <c:pt idx="1810">
                  <c:v>3.1902499999999998</c:v>
                </c:pt>
                <c:pt idx="1811">
                  <c:v>3.2210709999999998</c:v>
                </c:pt>
                <c:pt idx="1812">
                  <c:v>3.1721240000000002</c:v>
                </c:pt>
                <c:pt idx="1813">
                  <c:v>3.144285</c:v>
                </c:pt>
                <c:pt idx="1814">
                  <c:v>3.1378900000000001</c:v>
                </c:pt>
                <c:pt idx="1815">
                  <c:v>3.1267109999999998</c:v>
                </c:pt>
                <c:pt idx="1816">
                  <c:v>3.1242109999999998</c:v>
                </c:pt>
                <c:pt idx="1817">
                  <c:v>3.112311</c:v>
                </c:pt>
                <c:pt idx="1818">
                  <c:v>3.1192829999999998</c:v>
                </c:pt>
                <c:pt idx="1819">
                  <c:v>3.1427459999999998</c:v>
                </c:pt>
                <c:pt idx="1820">
                  <c:v>3.1614740000000001</c:v>
                </c:pt>
                <c:pt idx="1821">
                  <c:v>3.1754419999999999</c:v>
                </c:pt>
                <c:pt idx="1822">
                  <c:v>3.1872210000000001</c:v>
                </c:pt>
                <c:pt idx="1823">
                  <c:v>3.1871969999999998</c:v>
                </c:pt>
                <c:pt idx="1824">
                  <c:v>3.1830620000000001</c:v>
                </c:pt>
                <c:pt idx="1825">
                  <c:v>3.1727729999999998</c:v>
                </c:pt>
                <c:pt idx="1826">
                  <c:v>3.1715469999999999</c:v>
                </c:pt>
                <c:pt idx="1827">
                  <c:v>3.170417</c:v>
                </c:pt>
                <c:pt idx="1828">
                  <c:v>3.168758</c:v>
                </c:pt>
                <c:pt idx="1829">
                  <c:v>3.1792880000000001</c:v>
                </c:pt>
                <c:pt idx="1830">
                  <c:v>3.1940249999999999</c:v>
                </c:pt>
                <c:pt idx="1831">
                  <c:v>3.210998</c:v>
                </c:pt>
                <c:pt idx="1832">
                  <c:v>3.1969820000000002</c:v>
                </c:pt>
                <c:pt idx="1833">
                  <c:v>3.1769799999999999</c:v>
                </c:pt>
                <c:pt idx="1834">
                  <c:v>3.1658729999999999</c:v>
                </c:pt>
                <c:pt idx="1835">
                  <c:v>3.1580840000000001</c:v>
                </c:pt>
                <c:pt idx="1836">
                  <c:v>3.1428669999999999</c:v>
                </c:pt>
                <c:pt idx="1837">
                  <c:v>3.1441409999999999</c:v>
                </c:pt>
                <c:pt idx="1838">
                  <c:v>3.14967</c:v>
                </c:pt>
                <c:pt idx="1839">
                  <c:v>3.1527229999999999</c:v>
                </c:pt>
                <c:pt idx="1840">
                  <c:v>3.1459920000000001</c:v>
                </c:pt>
                <c:pt idx="1841">
                  <c:v>3.1416650000000002</c:v>
                </c:pt>
                <c:pt idx="1842">
                  <c:v>3.1484200000000002</c:v>
                </c:pt>
                <c:pt idx="1843">
                  <c:v>3.1528429999999998</c:v>
                </c:pt>
                <c:pt idx="1844">
                  <c:v>3.1667390000000002</c:v>
                </c:pt>
                <c:pt idx="1845">
                  <c:v>3.1983760000000001</c:v>
                </c:pt>
                <c:pt idx="1846">
                  <c:v>3.2140749999999998</c:v>
                </c:pt>
                <c:pt idx="1847">
                  <c:v>3.2063820000000001</c:v>
                </c:pt>
                <c:pt idx="1848">
                  <c:v>3.191789</c:v>
                </c:pt>
                <c:pt idx="1849">
                  <c:v>3.183135</c:v>
                </c:pt>
                <c:pt idx="1850">
                  <c:v>3.1754169999999999</c:v>
                </c:pt>
                <c:pt idx="1851">
                  <c:v>3.1778219999999999</c:v>
                </c:pt>
                <c:pt idx="1852">
                  <c:v>3.2327780000000002</c:v>
                </c:pt>
                <c:pt idx="1853">
                  <c:v>3.2613859999999999</c:v>
                </c:pt>
                <c:pt idx="1854">
                  <c:v>3.234966</c:v>
                </c:pt>
                <c:pt idx="1855">
                  <c:v>3.1561370000000002</c:v>
                </c:pt>
                <c:pt idx="1856">
                  <c:v>3.1105800000000001</c:v>
                </c:pt>
                <c:pt idx="1857">
                  <c:v>3.076298</c:v>
                </c:pt>
                <c:pt idx="1858">
                  <c:v>3.024972</c:v>
                </c:pt>
                <c:pt idx="1859">
                  <c:v>3.0079509999999998</c:v>
                </c:pt>
                <c:pt idx="1860">
                  <c:v>3.020813</c:v>
                </c:pt>
                <c:pt idx="1861">
                  <c:v>3.074808</c:v>
                </c:pt>
                <c:pt idx="1862">
                  <c:v>3.1492849999999999</c:v>
                </c:pt>
                <c:pt idx="1863">
                  <c:v>3.1723159999999999</c:v>
                </c:pt>
                <c:pt idx="1864">
                  <c:v>3.1880630000000001</c:v>
                </c:pt>
                <c:pt idx="1865">
                  <c:v>3.2329699999999999</c:v>
                </c:pt>
                <c:pt idx="1866">
                  <c:v>3.2326579999999998</c:v>
                </c:pt>
                <c:pt idx="1867">
                  <c:v>3.1914039999999999</c:v>
                </c:pt>
                <c:pt idx="1868">
                  <c:v>3.1456550000000001</c:v>
                </c:pt>
                <c:pt idx="1869">
                  <c:v>3.1948180000000002</c:v>
                </c:pt>
                <c:pt idx="1870">
                  <c:v>3.1822210000000002</c:v>
                </c:pt>
                <c:pt idx="1871">
                  <c:v>3.1907549999999998</c:v>
                </c:pt>
                <c:pt idx="1872">
                  <c:v>3.185683</c:v>
                </c:pt>
                <c:pt idx="1873">
                  <c:v>3.1203889999999999</c:v>
                </c:pt>
                <c:pt idx="1874">
                  <c:v>3.0833659999999998</c:v>
                </c:pt>
                <c:pt idx="1875">
                  <c:v>3.1136810000000001</c:v>
                </c:pt>
                <c:pt idx="1876">
                  <c:v>3.1330580000000001</c:v>
                </c:pt>
                <c:pt idx="1877">
                  <c:v>3.1607530000000001</c:v>
                </c:pt>
                <c:pt idx="1878">
                  <c:v>3.1808269999999998</c:v>
                </c:pt>
                <c:pt idx="1879">
                  <c:v>3.170706</c:v>
                </c:pt>
                <c:pt idx="1880">
                  <c:v>3.1929669999999999</c:v>
                </c:pt>
                <c:pt idx="1881">
                  <c:v>3.230591</c:v>
                </c:pt>
                <c:pt idx="1882">
                  <c:v>3.2307830000000002</c:v>
                </c:pt>
                <c:pt idx="1883">
                  <c:v>3.1946020000000002</c:v>
                </c:pt>
                <c:pt idx="1884">
                  <c:v>3.160104</c:v>
                </c:pt>
                <c:pt idx="1885">
                  <c:v>3.1615700000000002</c:v>
                </c:pt>
                <c:pt idx="1886">
                  <c:v>3.1668349999999998</c:v>
                </c:pt>
                <c:pt idx="1887">
                  <c:v>3.176307</c:v>
                </c:pt>
                <c:pt idx="1888">
                  <c:v>3.176571</c:v>
                </c:pt>
                <c:pt idx="1889">
                  <c:v>3.1587329999999998</c:v>
                </c:pt>
                <c:pt idx="1890">
                  <c:v>3.1652239999999998</c:v>
                </c:pt>
                <c:pt idx="1891">
                  <c:v>3.1840959999999998</c:v>
                </c:pt>
                <c:pt idx="1892">
                  <c:v>3.184072</c:v>
                </c:pt>
                <c:pt idx="1893">
                  <c:v>3.1781820000000001</c:v>
                </c:pt>
                <c:pt idx="1894">
                  <c:v>3.1545019999999999</c:v>
                </c:pt>
                <c:pt idx="1895">
                  <c:v>3.1407029999999998</c:v>
                </c:pt>
                <c:pt idx="1896">
                  <c:v>3.1523629999999998</c:v>
                </c:pt>
                <c:pt idx="1897">
                  <c:v>3.1568100000000001</c:v>
                </c:pt>
                <c:pt idx="1898">
                  <c:v>3.1620270000000001</c:v>
                </c:pt>
                <c:pt idx="1899">
                  <c:v>3.1566179999999999</c:v>
                </c:pt>
                <c:pt idx="1900">
                  <c:v>3.1453190000000002</c:v>
                </c:pt>
                <c:pt idx="1901">
                  <c:v>3.1318320000000002</c:v>
                </c:pt>
                <c:pt idx="1902">
                  <c:v>3.1218309999999998</c:v>
                </c:pt>
                <c:pt idx="1903">
                  <c:v>3.117143</c:v>
                </c:pt>
                <c:pt idx="1904">
                  <c:v>3.132625</c:v>
                </c:pt>
                <c:pt idx="1905">
                  <c:v>3.1399819999999998</c:v>
                </c:pt>
                <c:pt idx="1906">
                  <c:v>3.1485639999999999</c:v>
                </c:pt>
                <c:pt idx="1907">
                  <c:v>3.1781820000000001</c:v>
                </c:pt>
                <c:pt idx="1908">
                  <c:v>3.2033049999999998</c:v>
                </c:pt>
                <c:pt idx="1909">
                  <c:v>3.2122480000000002</c:v>
                </c:pt>
                <c:pt idx="1910">
                  <c:v>3.2119589999999998</c:v>
                </c:pt>
                <c:pt idx="1911">
                  <c:v>3.1934480000000001</c:v>
                </c:pt>
                <c:pt idx="1912">
                  <c:v>3.1574110000000002</c:v>
                </c:pt>
                <c:pt idx="1913">
                  <c:v>3.1321439999999998</c:v>
                </c:pt>
                <c:pt idx="1914">
                  <c:v>3.11897</c:v>
                </c:pt>
                <c:pt idx="1915">
                  <c:v>3.1301009999999998</c:v>
                </c:pt>
                <c:pt idx="1916">
                  <c:v>3.1460400000000002</c:v>
                </c:pt>
                <c:pt idx="1917">
                  <c:v>3.1686139999999998</c:v>
                </c:pt>
                <c:pt idx="1918">
                  <c:v>3.2084730000000001</c:v>
                </c:pt>
                <c:pt idx="1919">
                  <c:v>3.2213829999999999</c:v>
                </c:pt>
                <c:pt idx="1920">
                  <c:v>3.236745</c:v>
                </c:pt>
                <c:pt idx="1921">
                  <c:v>3.2348699999999999</c:v>
                </c:pt>
                <c:pt idx="1922">
                  <c:v>3.1949139999999998</c:v>
                </c:pt>
                <c:pt idx="1923">
                  <c:v>3.1537329999999999</c:v>
                </c:pt>
                <c:pt idx="1924">
                  <c:v>3.1322649999999999</c:v>
                </c:pt>
                <c:pt idx="1925">
                  <c:v>3.1313270000000002</c:v>
                </c:pt>
                <c:pt idx="1926">
                  <c:v>3.1424820000000002</c:v>
                </c:pt>
                <c:pt idx="1927">
                  <c:v>3.148997</c:v>
                </c:pt>
                <c:pt idx="1928">
                  <c:v>3.1381790000000001</c:v>
                </c:pt>
                <c:pt idx="1929">
                  <c:v>3.123923</c:v>
                </c:pt>
                <c:pt idx="1930">
                  <c:v>3.1156769999999998</c:v>
                </c:pt>
                <c:pt idx="1931">
                  <c:v>3.0854339999999998</c:v>
                </c:pt>
                <c:pt idx="1932">
                  <c:v>3.0666099999999998</c:v>
                </c:pt>
                <c:pt idx="1933">
                  <c:v>3.118153</c:v>
                </c:pt>
                <c:pt idx="1934">
                  <c:v>3.1703209999999999</c:v>
                </c:pt>
                <c:pt idx="1935">
                  <c:v>3.2052520000000002</c:v>
                </c:pt>
                <c:pt idx="1936">
                  <c:v>3.2324899999999999</c:v>
                </c:pt>
                <c:pt idx="1937">
                  <c:v>3.2112620000000001</c:v>
                </c:pt>
                <c:pt idx="1938">
                  <c:v>3.214604</c:v>
                </c:pt>
                <c:pt idx="1939">
                  <c:v>3.1694789999999999</c:v>
                </c:pt>
                <c:pt idx="1940">
                  <c:v>3.102503</c:v>
                </c:pt>
                <c:pt idx="1941">
                  <c:v>3.074014</c:v>
                </c:pt>
                <c:pt idx="1942">
                  <c:v>3.0761539999999998</c:v>
                </c:pt>
                <c:pt idx="1943">
                  <c:v>3.1240190000000001</c:v>
                </c:pt>
                <c:pt idx="1944">
                  <c:v>3.1851539999999998</c:v>
                </c:pt>
                <c:pt idx="1945">
                  <c:v>3.2236189999999998</c:v>
                </c:pt>
                <c:pt idx="1946">
                  <c:v>3.2322730000000002</c:v>
                </c:pt>
                <c:pt idx="1947">
                  <c:v>3.1886160000000001</c:v>
                </c:pt>
                <c:pt idx="1948">
                  <c:v>3.149718</c:v>
                </c:pt>
                <c:pt idx="1949">
                  <c:v>3.1447419999999999</c:v>
                </c:pt>
                <c:pt idx="1950">
                  <c:v>3.12486</c:v>
                </c:pt>
                <c:pt idx="1951">
                  <c:v>3.1405349999999999</c:v>
                </c:pt>
                <c:pt idx="1952">
                  <c:v>3.170201</c:v>
                </c:pt>
                <c:pt idx="1953">
                  <c:v>3.1655609999999998</c:v>
                </c:pt>
                <c:pt idx="1954">
                  <c:v>3.1580360000000001</c:v>
                </c:pt>
                <c:pt idx="1955">
                  <c:v>3.146833</c:v>
                </c:pt>
                <c:pt idx="1956">
                  <c:v>3.1530360000000002</c:v>
                </c:pt>
                <c:pt idx="1957">
                  <c:v>3.1956359999999999</c:v>
                </c:pt>
                <c:pt idx="1958">
                  <c:v>3.2183540000000002</c:v>
                </c:pt>
                <c:pt idx="1959">
                  <c:v>3.1722440000000001</c:v>
                </c:pt>
                <c:pt idx="1960">
                  <c:v>3.158782</c:v>
                </c:pt>
                <c:pt idx="1961">
                  <c:v>3.1470500000000001</c:v>
                </c:pt>
                <c:pt idx="1962">
                  <c:v>3.187414</c:v>
                </c:pt>
                <c:pt idx="1963">
                  <c:v>3.1906349999999999</c:v>
                </c:pt>
                <c:pt idx="1964">
                  <c:v>3.1689509999999999</c:v>
                </c:pt>
                <c:pt idx="1965">
                  <c:v>3.1523629999999998</c:v>
                </c:pt>
                <c:pt idx="1966">
                  <c:v>3.1372409999999999</c:v>
                </c:pt>
                <c:pt idx="1967">
                  <c:v>3.1250049999999998</c:v>
                </c:pt>
                <c:pt idx="1968">
                  <c:v>3.1283699999999999</c:v>
                </c:pt>
                <c:pt idx="1969">
                  <c:v>3.159214</c:v>
                </c:pt>
                <c:pt idx="1970">
                  <c:v>3.1418089999999999</c:v>
                </c:pt>
                <c:pt idx="1971">
                  <c:v>3.1088490000000002</c:v>
                </c:pt>
                <c:pt idx="1972">
                  <c:v>3.0996419999999998</c:v>
                </c:pt>
                <c:pt idx="1973">
                  <c:v>3.0976460000000001</c:v>
                </c:pt>
                <c:pt idx="1974">
                  <c:v>3.1054840000000001</c:v>
                </c:pt>
                <c:pt idx="1975">
                  <c:v>3.1213500000000001</c:v>
                </c:pt>
                <c:pt idx="1976">
                  <c:v>3.1430829999999998</c:v>
                </c:pt>
                <c:pt idx="1977">
                  <c:v>3.1705130000000001</c:v>
                </c:pt>
                <c:pt idx="1978">
                  <c:v>3.1751529999999999</c:v>
                </c:pt>
                <c:pt idx="1979">
                  <c:v>3.181908</c:v>
                </c:pt>
                <c:pt idx="1980">
                  <c:v>3.1795529999999999</c:v>
                </c:pt>
                <c:pt idx="1981">
                  <c:v>3.184072</c:v>
                </c:pt>
                <c:pt idx="1982">
                  <c:v>3.2016460000000002</c:v>
                </c:pt>
                <c:pt idx="1983">
                  <c:v>3.190178</c:v>
                </c:pt>
                <c:pt idx="1984">
                  <c:v>3.182509</c:v>
                </c:pt>
                <c:pt idx="1985">
                  <c:v>3.1911160000000001</c:v>
                </c:pt>
                <c:pt idx="1986">
                  <c:v>3.1820050000000002</c:v>
                </c:pt>
                <c:pt idx="1987">
                  <c:v>3.164263</c:v>
                </c:pt>
                <c:pt idx="1988">
                  <c:v>3.1518579999999998</c:v>
                </c:pt>
                <c:pt idx="1989">
                  <c:v>3.1494300000000002</c:v>
                </c:pt>
                <c:pt idx="1990">
                  <c:v>3.155656</c:v>
                </c:pt>
                <c:pt idx="1991">
                  <c:v>3.1692149999999999</c:v>
                </c:pt>
                <c:pt idx="1992">
                  <c:v>3.1865000000000001</c:v>
                </c:pt>
                <c:pt idx="1993">
                  <c:v>3.1929189999999998</c:v>
                </c:pt>
                <c:pt idx="1994">
                  <c:v>3.1975349999999998</c:v>
                </c:pt>
                <c:pt idx="1995">
                  <c:v>3.2084250000000001</c:v>
                </c:pt>
                <c:pt idx="1996">
                  <c:v>3.2241</c:v>
                </c:pt>
                <c:pt idx="1997">
                  <c:v>3.210661</c:v>
                </c:pt>
                <c:pt idx="1998">
                  <c:v>3.1767159999999999</c:v>
                </c:pt>
                <c:pt idx="1999">
                  <c:v>3.157772</c:v>
                </c:pt>
                <c:pt idx="2000">
                  <c:v>3.1590940000000001</c:v>
                </c:pt>
                <c:pt idx="2001">
                  <c:v>3.1491169999999999</c:v>
                </c:pt>
                <c:pt idx="2002">
                  <c:v>3.1230329999999999</c:v>
                </c:pt>
                <c:pt idx="2003">
                  <c:v>3.1032479999999998</c:v>
                </c:pt>
                <c:pt idx="2004">
                  <c:v>3.08928</c:v>
                </c:pt>
                <c:pt idx="2005">
                  <c:v>3.1114459999999999</c:v>
                </c:pt>
                <c:pt idx="2006">
                  <c:v>3.1476030000000002</c:v>
                </c:pt>
                <c:pt idx="2007">
                  <c:v>3.1719080000000002</c:v>
                </c:pt>
                <c:pt idx="2008">
                  <c:v>3.1840959999999998</c:v>
                </c:pt>
                <c:pt idx="2009">
                  <c:v>3.2067420000000002</c:v>
                </c:pt>
                <c:pt idx="2010">
                  <c:v>3.2160700000000002</c:v>
                </c:pt>
                <c:pt idx="2011">
                  <c:v>3.1999390000000001</c:v>
                </c:pt>
                <c:pt idx="2012">
                  <c:v>3.1638299999999999</c:v>
                </c:pt>
                <c:pt idx="2013">
                  <c:v>3.1209660000000001</c:v>
                </c:pt>
                <c:pt idx="2014">
                  <c:v>3.1230090000000001</c:v>
                </c:pt>
                <c:pt idx="2015">
                  <c:v>3.1209899999999999</c:v>
                </c:pt>
                <c:pt idx="2016">
                  <c:v>3.1465689999999999</c:v>
                </c:pt>
                <c:pt idx="2017">
                  <c:v>3.192126</c:v>
                </c:pt>
                <c:pt idx="2018">
                  <c:v>3.189673</c:v>
                </c:pt>
                <c:pt idx="2019">
                  <c:v>3.1700330000000001</c:v>
                </c:pt>
                <c:pt idx="2020">
                  <c:v>3.1684459999999999</c:v>
                </c:pt>
                <c:pt idx="2021">
                  <c:v>3.1758259999999998</c:v>
                </c:pt>
                <c:pt idx="2022">
                  <c:v>3.1876540000000002</c:v>
                </c:pt>
                <c:pt idx="2023">
                  <c:v>3.192679</c:v>
                </c:pt>
                <c:pt idx="2024">
                  <c:v>3.1714509999999998</c:v>
                </c:pt>
                <c:pt idx="2025">
                  <c:v>3.1703929999999998</c:v>
                </c:pt>
                <c:pt idx="2026">
                  <c:v>3.1646709999999998</c:v>
                </c:pt>
                <c:pt idx="2027">
                  <c:v>3.1706810000000001</c:v>
                </c:pt>
                <c:pt idx="2028">
                  <c:v>3.1568580000000002</c:v>
                </c:pt>
                <c:pt idx="2029">
                  <c:v>3.1150039999999999</c:v>
                </c:pt>
                <c:pt idx="2030">
                  <c:v>3.1154839999999999</c:v>
                </c:pt>
                <c:pt idx="2031">
                  <c:v>3.1619790000000001</c:v>
                </c:pt>
                <c:pt idx="2032">
                  <c:v>3.1450300000000002</c:v>
                </c:pt>
                <c:pt idx="2033">
                  <c:v>3.0918049999999999</c:v>
                </c:pt>
                <c:pt idx="2034">
                  <c:v>3.0973579999999998</c:v>
                </c:pt>
                <c:pt idx="2035">
                  <c:v>3.1639020000000002</c:v>
                </c:pt>
                <c:pt idx="2036">
                  <c:v>3.1837119999999999</c:v>
                </c:pt>
                <c:pt idx="2037">
                  <c:v>3.1898420000000001</c:v>
                </c:pt>
                <c:pt idx="2038">
                  <c:v>3.1832549999999999</c:v>
                </c:pt>
                <c:pt idx="2039">
                  <c:v>3.1852499999999999</c:v>
                </c:pt>
                <c:pt idx="2040">
                  <c:v>3.1973180000000001</c:v>
                </c:pt>
                <c:pt idx="2041">
                  <c:v>3.1751290000000001</c:v>
                </c:pt>
                <c:pt idx="2042">
                  <c:v>3.146881</c:v>
                </c:pt>
                <c:pt idx="2043">
                  <c:v>3.1290909999999998</c:v>
                </c:pt>
                <c:pt idx="2044">
                  <c:v>3.1244999999999998</c:v>
                </c:pt>
                <c:pt idx="2045">
                  <c:v>3.129356</c:v>
                </c:pt>
                <c:pt idx="2046">
                  <c:v>3.1325769999999999</c:v>
                </c:pt>
                <c:pt idx="2047">
                  <c:v>3.1233219999999999</c:v>
                </c:pt>
                <c:pt idx="2048">
                  <c:v>3.1539969999999999</c:v>
                </c:pt>
                <c:pt idx="2049">
                  <c:v>3.1701769999999998</c:v>
                </c:pt>
                <c:pt idx="2050">
                  <c:v>3.1800570000000001</c:v>
                </c:pt>
                <c:pt idx="2051">
                  <c:v>3.1736390000000001</c:v>
                </c:pt>
                <c:pt idx="2052">
                  <c:v>3.175802</c:v>
                </c:pt>
                <c:pt idx="2053">
                  <c:v>3.179745</c:v>
                </c:pt>
                <c:pt idx="2054">
                  <c:v>3.1444049999999999</c:v>
                </c:pt>
                <c:pt idx="2055">
                  <c:v>3.1283699999999999</c:v>
                </c:pt>
                <c:pt idx="2056">
                  <c:v>3.1539489999999999</c:v>
                </c:pt>
                <c:pt idx="2057">
                  <c:v>3.163205</c:v>
                </c:pt>
                <c:pt idx="2058">
                  <c:v>3.1701290000000002</c:v>
                </c:pt>
                <c:pt idx="2059">
                  <c:v>3.16621</c:v>
                </c:pt>
                <c:pt idx="2060">
                  <c:v>3.1694070000000001</c:v>
                </c:pt>
                <c:pt idx="2061">
                  <c:v>3.170369</c:v>
                </c:pt>
                <c:pt idx="2062">
                  <c:v>3.1641189999999999</c:v>
                </c:pt>
                <c:pt idx="2063">
                  <c:v>3.1598389999999998</c:v>
                </c:pt>
                <c:pt idx="2064">
                  <c:v>3.1516410000000001</c:v>
                </c:pt>
                <c:pt idx="2065">
                  <c:v>3.1528909999999999</c:v>
                </c:pt>
                <c:pt idx="2066">
                  <c:v>3.1655850000000001</c:v>
                </c:pt>
                <c:pt idx="2067">
                  <c:v>3.1639020000000002</c:v>
                </c:pt>
                <c:pt idx="2068">
                  <c:v>3.1567379999999998</c:v>
                </c:pt>
                <c:pt idx="2069">
                  <c:v>3.134525</c:v>
                </c:pt>
                <c:pt idx="2070">
                  <c:v>3.1150760000000002</c:v>
                </c:pt>
                <c:pt idx="2071">
                  <c:v>3.1415199999999999</c:v>
                </c:pt>
                <c:pt idx="2072">
                  <c:v>3.198016</c:v>
                </c:pt>
                <c:pt idx="2073">
                  <c:v>3.1924860000000002</c:v>
                </c:pt>
                <c:pt idx="2074">
                  <c:v>3.1916690000000001</c:v>
                </c:pt>
                <c:pt idx="2075">
                  <c:v>3.1772689999999999</c:v>
                </c:pt>
                <c:pt idx="2076">
                  <c:v>3.1705369999999999</c:v>
                </c:pt>
                <c:pt idx="2077">
                  <c:v>3.1860189999999999</c:v>
                </c:pt>
                <c:pt idx="2078">
                  <c:v>3.2015009999999999</c:v>
                </c:pt>
                <c:pt idx="2079">
                  <c:v>3.200901</c:v>
                </c:pt>
                <c:pt idx="2080">
                  <c:v>3.1852740000000002</c:v>
                </c:pt>
                <c:pt idx="2081">
                  <c:v>3.1498379999999999</c:v>
                </c:pt>
                <c:pt idx="2082">
                  <c:v>3.1218789999999998</c:v>
                </c:pt>
                <c:pt idx="2083">
                  <c:v>3.107551</c:v>
                </c:pt>
                <c:pt idx="2084">
                  <c:v>3.0959150000000002</c:v>
                </c:pt>
                <c:pt idx="2085">
                  <c:v>3.1550069999999999</c:v>
                </c:pt>
                <c:pt idx="2086">
                  <c:v>3.1596950000000001</c:v>
                </c:pt>
                <c:pt idx="2087">
                  <c:v>3.1706089999999998</c:v>
                </c:pt>
                <c:pt idx="2088">
                  <c:v>3.172364</c:v>
                </c:pt>
                <c:pt idx="2089">
                  <c:v>3.1583730000000001</c:v>
                </c:pt>
                <c:pt idx="2090">
                  <c:v>3.1453190000000002</c:v>
                </c:pt>
                <c:pt idx="2091">
                  <c:v>3.1375540000000002</c:v>
                </c:pt>
                <c:pt idx="2092">
                  <c:v>3.1032959999999998</c:v>
                </c:pt>
                <c:pt idx="2093">
                  <c:v>3.099329</c:v>
                </c:pt>
                <c:pt idx="2094">
                  <c:v>3.1294520000000001</c:v>
                </c:pt>
                <c:pt idx="2095">
                  <c:v>3.1987369999999999</c:v>
                </c:pt>
                <c:pt idx="2096">
                  <c:v>3.2696079999999998</c:v>
                </c:pt>
                <c:pt idx="2097">
                  <c:v>3.2859799999999999</c:v>
                </c:pt>
                <c:pt idx="2098">
                  <c:v>3.2393169999999998</c:v>
                </c:pt>
                <c:pt idx="2099">
                  <c:v>3.1451259999999999</c:v>
                </c:pt>
                <c:pt idx="2100">
                  <c:v>3.0746880000000001</c:v>
                </c:pt>
                <c:pt idx="2101">
                  <c:v>3.0336020000000001</c:v>
                </c:pt>
                <c:pt idx="2102">
                  <c:v>3.064927</c:v>
                </c:pt>
                <c:pt idx="2103">
                  <c:v>3.1152679999999999</c:v>
                </c:pt>
                <c:pt idx="2104">
                  <c:v>3.1364480000000001</c:v>
                </c:pt>
                <c:pt idx="2105">
                  <c:v>3.1648160000000001</c:v>
                </c:pt>
                <c:pt idx="2106">
                  <c:v>3.1717149999999998</c:v>
                </c:pt>
                <c:pt idx="2107">
                  <c:v>3.1820050000000002</c:v>
                </c:pt>
                <c:pt idx="2108">
                  <c:v>3.188952</c:v>
                </c:pt>
                <c:pt idx="2109">
                  <c:v>3.1533720000000001</c:v>
                </c:pt>
                <c:pt idx="2110">
                  <c:v>3.1214230000000001</c:v>
                </c:pt>
                <c:pt idx="2111">
                  <c:v>3.1500309999999998</c:v>
                </c:pt>
                <c:pt idx="2112">
                  <c:v>3.1583730000000001</c:v>
                </c:pt>
                <c:pt idx="2113">
                  <c:v>3.1669550000000002</c:v>
                </c:pt>
                <c:pt idx="2114">
                  <c:v>3.1971259999999999</c:v>
                </c:pt>
                <c:pt idx="2115">
                  <c:v>3.1915969999999998</c:v>
                </c:pt>
                <c:pt idx="2116">
                  <c:v>3.1824129999999999</c:v>
                </c:pt>
                <c:pt idx="2117">
                  <c:v>3.1560410000000001</c:v>
                </c:pt>
                <c:pt idx="2118">
                  <c:v>3.1270959999999999</c:v>
                </c:pt>
                <c:pt idx="2119">
                  <c:v>3.1232739999999999</c:v>
                </c:pt>
                <c:pt idx="2120">
                  <c:v>3.1434679999999999</c:v>
                </c:pt>
                <c:pt idx="2121">
                  <c:v>3.1661380000000001</c:v>
                </c:pt>
                <c:pt idx="2122">
                  <c:v>3.1954910000000001</c:v>
                </c:pt>
                <c:pt idx="2123">
                  <c:v>3.2064300000000001</c:v>
                </c:pt>
                <c:pt idx="2124">
                  <c:v>3.1970779999999999</c:v>
                </c:pt>
                <c:pt idx="2125">
                  <c:v>3.1906829999999999</c:v>
                </c:pt>
                <c:pt idx="2126">
                  <c:v>3.20316</c:v>
                </c:pt>
                <c:pt idx="2127">
                  <c:v>3.19441</c:v>
                </c:pt>
                <c:pt idx="2128">
                  <c:v>3.1757780000000002</c:v>
                </c:pt>
                <c:pt idx="2129">
                  <c:v>3.1899139999999999</c:v>
                </c:pt>
                <c:pt idx="2130">
                  <c:v>3.2088580000000002</c:v>
                </c:pt>
                <c:pt idx="2131">
                  <c:v>3.2285469999999998</c:v>
                </c:pt>
                <c:pt idx="2132">
                  <c:v>3.2307350000000001</c:v>
                </c:pt>
                <c:pt idx="2133">
                  <c:v>3.2068620000000001</c:v>
                </c:pt>
                <c:pt idx="2134">
                  <c:v>3.1816200000000001</c:v>
                </c:pt>
                <c:pt idx="2135">
                  <c:v>3.1589499999999999</c:v>
                </c:pt>
                <c:pt idx="2136">
                  <c:v>3.151834</c:v>
                </c:pt>
                <c:pt idx="2137">
                  <c:v>3.1644070000000002</c:v>
                </c:pt>
                <c:pt idx="2138">
                  <c:v>3.162147</c:v>
                </c:pt>
                <c:pt idx="2139">
                  <c:v>3.1517369999999998</c:v>
                </c:pt>
                <c:pt idx="2140">
                  <c:v>3.1379380000000001</c:v>
                </c:pt>
                <c:pt idx="2141">
                  <c:v>3.1246200000000002</c:v>
                </c:pt>
                <c:pt idx="2142">
                  <c:v>3.1236820000000001</c:v>
                </c:pt>
                <c:pt idx="2143">
                  <c:v>3.1151</c:v>
                </c:pt>
                <c:pt idx="2144">
                  <c:v>3.1292119999999999</c:v>
                </c:pt>
                <c:pt idx="2145">
                  <c:v>3.149454</c:v>
                </c:pt>
                <c:pt idx="2146">
                  <c:v>3.1832069999999999</c:v>
                </c:pt>
                <c:pt idx="2147">
                  <c:v>3.1894330000000002</c:v>
                </c:pt>
                <c:pt idx="2148">
                  <c:v>3.1739989999999998</c:v>
                </c:pt>
                <c:pt idx="2149">
                  <c:v>3.1730619999999998</c:v>
                </c:pt>
                <c:pt idx="2150">
                  <c:v>3.1813069999999999</c:v>
                </c:pt>
                <c:pt idx="2151">
                  <c:v>3.1848649999999998</c:v>
                </c:pt>
                <c:pt idx="2152">
                  <c:v>3.1528909999999999</c:v>
                </c:pt>
                <c:pt idx="2153">
                  <c:v>3.1529639999999999</c:v>
                </c:pt>
                <c:pt idx="2154">
                  <c:v>3.1718839999999999</c:v>
                </c:pt>
                <c:pt idx="2155">
                  <c:v>3.1598630000000001</c:v>
                </c:pt>
                <c:pt idx="2156">
                  <c:v>3.165537</c:v>
                </c:pt>
                <c:pt idx="2157">
                  <c:v>3.180177</c:v>
                </c:pt>
                <c:pt idx="2158">
                  <c:v>3.188688</c:v>
                </c:pt>
                <c:pt idx="2159">
                  <c:v>3.1735660000000001</c:v>
                </c:pt>
                <c:pt idx="2160">
                  <c:v>3.1407509999999998</c:v>
                </c:pt>
                <c:pt idx="2161">
                  <c:v>3.1108929999999999</c:v>
                </c:pt>
                <c:pt idx="2162">
                  <c:v>3.082284</c:v>
                </c:pt>
                <c:pt idx="2163">
                  <c:v>3.0869239999999998</c:v>
                </c:pt>
                <c:pt idx="2164">
                  <c:v>3.1209180000000001</c:v>
                </c:pt>
                <c:pt idx="2165">
                  <c:v>3.1348609999999999</c:v>
                </c:pt>
                <c:pt idx="2166">
                  <c:v>3.1619790000000001</c:v>
                </c:pt>
                <c:pt idx="2167">
                  <c:v>3.2165029999999999</c:v>
                </c:pt>
                <c:pt idx="2168">
                  <c:v>3.252011</c:v>
                </c:pt>
                <c:pt idx="2169">
                  <c:v>3.2586940000000002</c:v>
                </c:pt>
                <c:pt idx="2170">
                  <c:v>3.2348699999999999</c:v>
                </c:pt>
                <c:pt idx="2171">
                  <c:v>3.2020059999999999</c:v>
                </c:pt>
                <c:pt idx="2172">
                  <c:v>3.182509</c:v>
                </c:pt>
                <c:pt idx="2173">
                  <c:v>3.1790720000000001</c:v>
                </c:pt>
                <c:pt idx="2174">
                  <c:v>3.1832310000000001</c:v>
                </c:pt>
                <c:pt idx="2175">
                  <c:v>3.1494300000000002</c:v>
                </c:pt>
                <c:pt idx="2176">
                  <c:v>3.1392609999999999</c:v>
                </c:pt>
                <c:pt idx="2177">
                  <c:v>3.1567379999999998</c:v>
                </c:pt>
                <c:pt idx="2178">
                  <c:v>3.1442130000000001</c:v>
                </c:pt>
                <c:pt idx="2179">
                  <c:v>3.1242830000000001</c:v>
                </c:pt>
                <c:pt idx="2180">
                  <c:v>3.1275050000000002</c:v>
                </c:pt>
                <c:pt idx="2181">
                  <c:v>3.1267830000000001</c:v>
                </c:pt>
                <c:pt idx="2182">
                  <c:v>3.187173</c:v>
                </c:pt>
                <c:pt idx="2183">
                  <c:v>3.2183299999999999</c:v>
                </c:pt>
                <c:pt idx="2184">
                  <c:v>3.1807300000000001</c:v>
                </c:pt>
                <c:pt idx="2185">
                  <c:v>3.0756250000000001</c:v>
                </c:pt>
                <c:pt idx="2186">
                  <c:v>2.9906899999999998</c:v>
                </c:pt>
                <c:pt idx="2187">
                  <c:v>3.0271110000000001</c:v>
                </c:pt>
                <c:pt idx="2188">
                  <c:v>3.0964680000000002</c:v>
                </c:pt>
                <c:pt idx="2189">
                  <c:v>3.2116709999999999</c:v>
                </c:pt>
                <c:pt idx="2190">
                  <c:v>3.2740800000000001</c:v>
                </c:pt>
                <c:pt idx="2191">
                  <c:v>3.2506400000000002</c:v>
                </c:pt>
                <c:pt idx="2192">
                  <c:v>3.2282829999999998</c:v>
                </c:pt>
                <c:pt idx="2193">
                  <c:v>3.2068620000000001</c:v>
                </c:pt>
                <c:pt idx="2194">
                  <c:v>3.1785670000000001</c:v>
                </c:pt>
                <c:pt idx="2195">
                  <c:v>3.1543580000000002</c:v>
                </c:pt>
                <c:pt idx="2196">
                  <c:v>3.150223</c:v>
                </c:pt>
                <c:pt idx="2197">
                  <c:v>3.1684220000000001</c:v>
                </c:pt>
                <c:pt idx="2198">
                  <c:v>3.1767639999999999</c:v>
                </c:pt>
                <c:pt idx="2199">
                  <c:v>3.1446939999999999</c:v>
                </c:pt>
                <c:pt idx="2200">
                  <c:v>3.1353420000000001</c:v>
                </c:pt>
                <c:pt idx="2201">
                  <c:v>3.1778940000000002</c:v>
                </c:pt>
                <c:pt idx="2202">
                  <c:v>3.2100119999999999</c:v>
                </c:pt>
                <c:pt idx="2203">
                  <c:v>3.2350379999999999</c:v>
                </c:pt>
                <c:pt idx="2204">
                  <c:v>3.2097470000000001</c:v>
                </c:pt>
                <c:pt idx="2205">
                  <c:v>3.163662</c:v>
                </c:pt>
                <c:pt idx="2206">
                  <c:v>3.1107960000000001</c:v>
                </c:pt>
                <c:pt idx="2207">
                  <c:v>3.093439</c:v>
                </c:pt>
                <c:pt idx="2208">
                  <c:v>3.1098349999999999</c:v>
                </c:pt>
                <c:pt idx="2209">
                  <c:v>3.1307260000000001</c:v>
                </c:pt>
                <c:pt idx="2210">
                  <c:v>3.1558489999999999</c:v>
                </c:pt>
                <c:pt idx="2211">
                  <c:v>3.175249</c:v>
                </c:pt>
                <c:pt idx="2212">
                  <c:v>3.1881590000000002</c:v>
                </c:pt>
                <c:pt idx="2213">
                  <c:v>3.2048909999999999</c:v>
                </c:pt>
                <c:pt idx="2214">
                  <c:v>3.205829</c:v>
                </c:pt>
                <c:pt idx="2215">
                  <c:v>3.1638060000000001</c:v>
                </c:pt>
                <c:pt idx="2216">
                  <c:v>3.1364960000000002</c:v>
                </c:pt>
                <c:pt idx="2217">
                  <c:v>3.1470259999999999</c:v>
                </c:pt>
                <c:pt idx="2218">
                  <c:v>3.1526269999999998</c:v>
                </c:pt>
                <c:pt idx="2219">
                  <c:v>3.1538050000000002</c:v>
                </c:pt>
                <c:pt idx="2220">
                  <c:v>3.1557759999999999</c:v>
                </c:pt>
                <c:pt idx="2221">
                  <c:v>3.1517620000000002</c:v>
                </c:pt>
                <c:pt idx="2222">
                  <c:v>3.1642389999999998</c:v>
                </c:pt>
                <c:pt idx="2223">
                  <c:v>3.1364960000000002</c:v>
                </c:pt>
                <c:pt idx="2224">
                  <c:v>3.1196920000000001</c:v>
                </c:pt>
                <c:pt idx="2225">
                  <c:v>3.1371449999999999</c:v>
                </c:pt>
                <c:pt idx="2226">
                  <c:v>3.1869809999999998</c:v>
                </c:pt>
                <c:pt idx="2227">
                  <c:v>3.1992419999999999</c:v>
                </c:pt>
                <c:pt idx="2228">
                  <c:v>3.191789</c:v>
                </c:pt>
                <c:pt idx="2229">
                  <c:v>3.1764269999999999</c:v>
                </c:pt>
                <c:pt idx="2230">
                  <c:v>3.1630129999999999</c:v>
                </c:pt>
                <c:pt idx="2231">
                  <c:v>3.1660659999999998</c:v>
                </c:pt>
                <c:pt idx="2232">
                  <c:v>3.1633490000000002</c:v>
                </c:pt>
                <c:pt idx="2233">
                  <c:v>3.1497660000000001</c:v>
                </c:pt>
                <c:pt idx="2234">
                  <c:v>3.1564739999999998</c:v>
                </c:pt>
                <c:pt idx="2235">
                  <c:v>3.1712099999999999</c:v>
                </c:pt>
                <c:pt idx="2236">
                  <c:v>3.1882549999999998</c:v>
                </c:pt>
                <c:pt idx="2237">
                  <c:v>3.215589</c:v>
                </c:pt>
                <c:pt idx="2238">
                  <c:v>3.2286190000000001</c:v>
                </c:pt>
                <c:pt idx="2239">
                  <c:v>3.2149160000000001</c:v>
                </c:pt>
                <c:pt idx="2240">
                  <c:v>3.1740469999999998</c:v>
                </c:pt>
                <c:pt idx="2241">
                  <c:v>3.1611370000000001</c:v>
                </c:pt>
                <c:pt idx="2242">
                  <c:v>3.1677970000000002</c:v>
                </c:pt>
                <c:pt idx="2243">
                  <c:v>3.1709700000000001</c:v>
                </c:pt>
                <c:pt idx="2244">
                  <c:v>3.1908759999999998</c:v>
                </c:pt>
                <c:pt idx="2245">
                  <c:v>3.2318410000000002</c:v>
                </c:pt>
                <c:pt idx="2246">
                  <c:v>3.2352539999999999</c:v>
                </c:pt>
                <c:pt idx="2247">
                  <c:v>3.2017419999999999</c:v>
                </c:pt>
                <c:pt idx="2248">
                  <c:v>3.1529639999999999</c:v>
                </c:pt>
                <c:pt idx="2249">
                  <c:v>3.1239949999999999</c:v>
                </c:pt>
                <c:pt idx="2250">
                  <c:v>3.1073110000000002</c:v>
                </c:pt>
                <c:pt idx="2251">
                  <c:v>3.1002670000000001</c:v>
                </c:pt>
                <c:pt idx="2252">
                  <c:v>3.1134409999999999</c:v>
                </c:pt>
                <c:pt idx="2253">
                  <c:v>3.1166140000000002</c:v>
                </c:pt>
                <c:pt idx="2254">
                  <c:v>3.1116139999999999</c:v>
                </c:pt>
                <c:pt idx="2255">
                  <c:v>3.111758</c:v>
                </c:pt>
                <c:pt idx="2256">
                  <c:v>3.103777</c:v>
                </c:pt>
                <c:pt idx="2257">
                  <c:v>3.1369289999999999</c:v>
                </c:pt>
                <c:pt idx="2258">
                  <c:v>3.1521460000000001</c:v>
                </c:pt>
                <c:pt idx="2259">
                  <c:v>3.1495980000000001</c:v>
                </c:pt>
                <c:pt idx="2260">
                  <c:v>3.1343559999999999</c:v>
                </c:pt>
                <c:pt idx="2261">
                  <c:v>3.1069740000000001</c:v>
                </c:pt>
                <c:pt idx="2262">
                  <c:v>3.1015410000000001</c:v>
                </c:pt>
                <c:pt idx="2263">
                  <c:v>3.1245720000000001</c:v>
                </c:pt>
                <c:pt idx="2264">
                  <c:v>3.1570510000000001</c:v>
                </c:pt>
                <c:pt idx="2265">
                  <c:v>3.1754899999999999</c:v>
                </c:pt>
                <c:pt idx="2266">
                  <c:v>3.1839040000000001</c:v>
                </c:pt>
                <c:pt idx="2267">
                  <c:v>3.173038</c:v>
                </c:pt>
                <c:pt idx="2268">
                  <c:v>3.1214230000000001</c:v>
                </c:pt>
                <c:pt idx="2269">
                  <c:v>3.1202920000000001</c:v>
                </c:pt>
                <c:pt idx="2270">
                  <c:v>3.1649600000000002</c:v>
                </c:pt>
                <c:pt idx="2271">
                  <c:v>3.1848649999999998</c:v>
                </c:pt>
                <c:pt idx="2272">
                  <c:v>3.1607289999999999</c:v>
                </c:pt>
                <c:pt idx="2273">
                  <c:v>3.1765949999999998</c:v>
                </c:pt>
                <c:pt idx="2274">
                  <c:v>3.2120310000000001</c:v>
                </c:pt>
                <c:pt idx="2275">
                  <c:v>3.210108</c:v>
                </c:pt>
                <c:pt idx="2276">
                  <c:v>3.2110940000000001</c:v>
                </c:pt>
                <c:pt idx="2277">
                  <c:v>3.2244600000000001</c:v>
                </c:pt>
                <c:pt idx="2278">
                  <c:v>3.1983280000000001</c:v>
                </c:pt>
                <c:pt idx="2279">
                  <c:v>3.1956359999999999</c:v>
                </c:pt>
                <c:pt idx="2280">
                  <c:v>3.1859229999999998</c:v>
                </c:pt>
                <c:pt idx="2281">
                  <c:v>3.1434440000000001</c:v>
                </c:pt>
                <c:pt idx="2282">
                  <c:v>3.1053389999999998</c:v>
                </c:pt>
                <c:pt idx="2283">
                  <c:v>3.1116139999999999</c:v>
                </c:pt>
                <c:pt idx="2284">
                  <c:v>3.1445729999999998</c:v>
                </c:pt>
                <c:pt idx="2285">
                  <c:v>3.1371690000000001</c:v>
                </c:pt>
                <c:pt idx="2286">
                  <c:v>3.1528429999999998</c:v>
                </c:pt>
                <c:pt idx="2287">
                  <c:v>3.1603439999999998</c:v>
                </c:pt>
                <c:pt idx="2288">
                  <c:v>3.173975</c:v>
                </c:pt>
                <c:pt idx="2289">
                  <c:v>3.197006</c:v>
                </c:pt>
                <c:pt idx="2290">
                  <c:v>3.184024</c:v>
                </c:pt>
                <c:pt idx="2291">
                  <c:v>3.1634690000000001</c:v>
                </c:pt>
                <c:pt idx="2292">
                  <c:v>3.1491169999999999</c:v>
                </c:pt>
                <c:pt idx="2293">
                  <c:v>3.1535890000000002</c:v>
                </c:pt>
                <c:pt idx="2294">
                  <c:v>3.1611370000000001</c:v>
                </c:pt>
                <c:pt idx="2295">
                  <c:v>3.164263</c:v>
                </c:pt>
                <c:pt idx="2296">
                  <c:v>3.1681810000000001</c:v>
                </c:pt>
                <c:pt idx="2297">
                  <c:v>3.1804899999999998</c:v>
                </c:pt>
                <c:pt idx="2298">
                  <c:v>3.205228</c:v>
                </c:pt>
                <c:pt idx="2299">
                  <c:v>3.2357109999999998</c:v>
                </c:pt>
                <c:pt idx="2300">
                  <c:v>3.2428750000000002</c:v>
                </c:pt>
                <c:pt idx="2301">
                  <c:v>3.2290519999999998</c:v>
                </c:pt>
                <c:pt idx="2302">
                  <c:v>3.1661619999999999</c:v>
                </c:pt>
                <c:pt idx="2303">
                  <c:v>3.1142340000000002</c:v>
                </c:pt>
                <c:pt idx="2304">
                  <c:v>3.1065649999999998</c:v>
                </c:pt>
                <c:pt idx="2305">
                  <c:v>3.0948340000000001</c:v>
                </c:pt>
                <c:pt idx="2306">
                  <c:v>3.0710579999999998</c:v>
                </c:pt>
                <c:pt idx="2307">
                  <c:v>3.082309</c:v>
                </c:pt>
                <c:pt idx="2308">
                  <c:v>3.1056520000000001</c:v>
                </c:pt>
                <c:pt idx="2309">
                  <c:v>3.1236579999999998</c:v>
                </c:pt>
                <c:pt idx="2310">
                  <c:v>3.1399339999999998</c:v>
                </c:pt>
                <c:pt idx="2311">
                  <c:v>3.161762</c:v>
                </c:pt>
                <c:pt idx="2312">
                  <c:v>3.172148</c:v>
                </c:pt>
                <c:pt idx="2313">
                  <c:v>3.143516</c:v>
                </c:pt>
                <c:pt idx="2314">
                  <c:v>3.1295480000000002</c:v>
                </c:pt>
                <c:pt idx="2315">
                  <c:v>3.1292599999999999</c:v>
                </c:pt>
                <c:pt idx="2316">
                  <c:v>3.141016</c:v>
                </c:pt>
                <c:pt idx="2317">
                  <c:v>3.1568100000000001</c:v>
                </c:pt>
                <c:pt idx="2318">
                  <c:v>3.170633</c:v>
                </c:pt>
                <c:pt idx="2319">
                  <c:v>3.2036889999999998</c:v>
                </c:pt>
                <c:pt idx="2320">
                  <c:v>3.1877740000000001</c:v>
                </c:pt>
                <c:pt idx="2321">
                  <c:v>3.1608969999999998</c:v>
                </c:pt>
                <c:pt idx="2322">
                  <c:v>3.1512090000000001</c:v>
                </c:pt>
                <c:pt idx="2323">
                  <c:v>3.1307260000000001</c:v>
                </c:pt>
                <c:pt idx="2324">
                  <c:v>3.1720999999999999</c:v>
                </c:pt>
                <c:pt idx="2325">
                  <c:v>3.1380110000000001</c:v>
                </c:pt>
                <c:pt idx="2326">
                  <c:v>3.1206290000000001</c:v>
                </c:pt>
                <c:pt idx="2327">
                  <c:v>3.1132970000000002</c:v>
                </c:pt>
                <c:pt idx="2328">
                  <c:v>3.1116380000000001</c:v>
                </c:pt>
                <c:pt idx="2329">
                  <c:v>3.1071900000000001</c:v>
                </c:pt>
                <c:pt idx="2330">
                  <c:v>3.114306</c:v>
                </c:pt>
                <c:pt idx="2331">
                  <c:v>3.1185619999999998</c:v>
                </c:pt>
                <c:pt idx="2332">
                  <c:v>3.1155560000000002</c:v>
                </c:pt>
                <c:pt idx="2333">
                  <c:v>3.1005790000000002</c:v>
                </c:pt>
                <c:pt idx="2334">
                  <c:v>3.0999300000000001</c:v>
                </c:pt>
                <c:pt idx="2335">
                  <c:v>3.1409189999999998</c:v>
                </c:pt>
                <c:pt idx="2336">
                  <c:v>3.1718109999999999</c:v>
                </c:pt>
                <c:pt idx="2337">
                  <c:v>3.1964049999999999</c:v>
                </c:pt>
                <c:pt idx="2338">
                  <c:v>3.2137380000000002</c:v>
                </c:pt>
                <c:pt idx="2339">
                  <c:v>3.235182</c:v>
                </c:pt>
                <c:pt idx="2340">
                  <c:v>3.2404709999999999</c:v>
                </c:pt>
                <c:pt idx="2341">
                  <c:v>3.234461</c:v>
                </c:pt>
                <c:pt idx="2342">
                  <c:v>3.203497</c:v>
                </c:pt>
                <c:pt idx="2343">
                  <c:v>3.1777009999999999</c:v>
                </c:pt>
                <c:pt idx="2344">
                  <c:v>3.1770520000000002</c:v>
                </c:pt>
                <c:pt idx="2345">
                  <c:v>3.182293</c:v>
                </c:pt>
                <c:pt idx="2346">
                  <c:v>3.183182</c:v>
                </c:pt>
                <c:pt idx="2347">
                  <c:v>3.1833269999999998</c:v>
                </c:pt>
                <c:pt idx="2348">
                  <c:v>3.1461839999999999</c:v>
                </c:pt>
                <c:pt idx="2349">
                  <c:v>3.1582279999999998</c:v>
                </c:pt>
                <c:pt idx="2350">
                  <c:v>3.2113100000000001</c:v>
                </c:pt>
                <c:pt idx="2351">
                  <c:v>3.2273930000000002</c:v>
                </c:pt>
                <c:pt idx="2352">
                  <c:v>3.210661</c:v>
                </c:pt>
                <c:pt idx="2353">
                  <c:v>3.1843129999999999</c:v>
                </c:pt>
                <c:pt idx="2354">
                  <c:v>3.1434679999999999</c:v>
                </c:pt>
                <c:pt idx="2355">
                  <c:v>3.1060850000000002</c:v>
                </c:pt>
                <c:pt idx="2356">
                  <c:v>3.073029</c:v>
                </c:pt>
                <c:pt idx="2357">
                  <c:v>3.1288990000000001</c:v>
                </c:pt>
                <c:pt idx="2358">
                  <c:v>3.1983280000000001</c:v>
                </c:pt>
                <c:pt idx="2359">
                  <c:v>3.1851780000000001</c:v>
                </c:pt>
                <c:pt idx="2360">
                  <c:v>3.164431</c:v>
                </c:pt>
                <c:pt idx="2361">
                  <c:v>3.158541</c:v>
                </c:pt>
                <c:pt idx="2362">
                  <c:v>3.1348129999999998</c:v>
                </c:pt>
                <c:pt idx="2363">
                  <c:v>3.139068</c:v>
                </c:pt>
                <c:pt idx="2364">
                  <c:v>3.156425</c:v>
                </c:pt>
                <c:pt idx="2365">
                  <c:v>3.1881110000000001</c:v>
                </c:pt>
                <c:pt idx="2366">
                  <c:v>3.1900819999999999</c:v>
                </c:pt>
                <c:pt idx="2367">
                  <c:v>3.1722440000000001</c:v>
                </c:pt>
                <c:pt idx="2368">
                  <c:v>3.1465209999999999</c:v>
                </c:pt>
                <c:pt idx="2369">
                  <c:v>3.1372170000000001</c:v>
                </c:pt>
                <c:pt idx="2370">
                  <c:v>3.1272639999999998</c:v>
                </c:pt>
                <c:pt idx="2371">
                  <c:v>3.1409189999999998</c:v>
                </c:pt>
                <c:pt idx="2372">
                  <c:v>3.1398860000000002</c:v>
                </c:pt>
                <c:pt idx="2373">
                  <c:v>3.132962</c:v>
                </c:pt>
                <c:pt idx="2374">
                  <c:v>3.1386590000000001</c:v>
                </c:pt>
                <c:pt idx="2375">
                  <c:v>3.1186099999999999</c:v>
                </c:pt>
                <c:pt idx="2376">
                  <c:v>3.115364</c:v>
                </c:pt>
                <c:pt idx="2377">
                  <c:v>3.1316639999999998</c:v>
                </c:pt>
                <c:pt idx="2378">
                  <c:v>3.1430829999999998</c:v>
                </c:pt>
                <c:pt idx="2379">
                  <c:v>3.147338</c:v>
                </c:pt>
                <c:pt idx="2380">
                  <c:v>3.126519</c:v>
                </c:pt>
                <c:pt idx="2381">
                  <c:v>3.1342840000000001</c:v>
                </c:pt>
                <c:pt idx="2382">
                  <c:v>3.1401020000000002</c:v>
                </c:pt>
                <c:pt idx="2383">
                  <c:v>3.1414719999999998</c:v>
                </c:pt>
                <c:pt idx="2384">
                  <c:v>3.1684459999999999</c:v>
                </c:pt>
                <c:pt idx="2385">
                  <c:v>3.1645989999999999</c:v>
                </c:pt>
                <c:pt idx="2386">
                  <c:v>3.143564</c:v>
                </c:pt>
                <c:pt idx="2387">
                  <c:v>3.1206770000000001</c:v>
                </c:pt>
                <c:pt idx="2388">
                  <c:v>3.114595</c:v>
                </c:pt>
                <c:pt idx="2389">
                  <c:v>3.1139220000000001</c:v>
                </c:pt>
                <c:pt idx="2390">
                  <c:v>3.1159409999999998</c:v>
                </c:pt>
                <c:pt idx="2391">
                  <c:v>3.1198600000000001</c:v>
                </c:pt>
                <c:pt idx="2392">
                  <c:v>3.1316639999999998</c:v>
                </c:pt>
                <c:pt idx="2393">
                  <c:v>3.1442610000000002</c:v>
                </c:pt>
                <c:pt idx="2394">
                  <c:v>3.1457030000000001</c:v>
                </c:pt>
                <c:pt idx="2395">
                  <c:v>3.106325</c:v>
                </c:pt>
                <c:pt idx="2396">
                  <c:v>3.0663450000000001</c:v>
                </c:pt>
                <c:pt idx="2397">
                  <c:v>3.060816</c:v>
                </c:pt>
                <c:pt idx="2398">
                  <c:v>3.1031040000000001</c:v>
                </c:pt>
                <c:pt idx="2399">
                  <c:v>3.145295</c:v>
                </c:pt>
                <c:pt idx="2400">
                  <c:v>3.160536</c:v>
                </c:pt>
                <c:pt idx="2401">
                  <c:v>3.1444529999999999</c:v>
                </c:pt>
                <c:pt idx="2402">
                  <c:v>3.1397409999999999</c:v>
                </c:pt>
                <c:pt idx="2403">
                  <c:v>3.1584210000000001</c:v>
                </c:pt>
                <c:pt idx="2404">
                  <c:v>3.153324</c:v>
                </c:pt>
                <c:pt idx="2405">
                  <c:v>3.1487080000000001</c:v>
                </c:pt>
                <c:pt idx="2406">
                  <c:v>3.1604160000000001</c:v>
                </c:pt>
                <c:pt idx="2407">
                  <c:v>3.1880869999999999</c:v>
                </c:pt>
                <c:pt idx="2408">
                  <c:v>3.182582</c:v>
                </c:pt>
                <c:pt idx="2409">
                  <c:v>3.1987130000000001</c:v>
                </c:pt>
                <c:pt idx="2410">
                  <c:v>3.195443</c:v>
                </c:pt>
                <c:pt idx="2411">
                  <c:v>3.205781</c:v>
                </c:pt>
                <c:pt idx="2412">
                  <c:v>3.2104689999999998</c:v>
                </c:pt>
                <c:pt idx="2413">
                  <c:v>3.163589</c:v>
                </c:pt>
                <c:pt idx="2414">
                  <c:v>3.1121430000000001</c:v>
                </c:pt>
                <c:pt idx="2415">
                  <c:v>3.0893039999999998</c:v>
                </c:pt>
                <c:pt idx="2416">
                  <c:v>3.0756730000000001</c:v>
                </c:pt>
                <c:pt idx="2417">
                  <c:v>3.080578</c:v>
                </c:pt>
                <c:pt idx="2418">
                  <c:v>3.1320969999999999</c:v>
                </c:pt>
                <c:pt idx="2419">
                  <c:v>3.173254</c:v>
                </c:pt>
                <c:pt idx="2420">
                  <c:v>3.1998190000000002</c:v>
                </c:pt>
                <c:pt idx="2421">
                  <c:v>3.1934719999999999</c:v>
                </c:pt>
                <c:pt idx="2422">
                  <c:v>3.1789520000000002</c:v>
                </c:pt>
                <c:pt idx="2423">
                  <c:v>3.16371</c:v>
                </c:pt>
                <c:pt idx="2424">
                  <c:v>3.153829</c:v>
                </c:pt>
                <c:pt idx="2425">
                  <c:v>3.1045699999999998</c:v>
                </c:pt>
                <c:pt idx="2426">
                  <c:v>3.1341399999999999</c:v>
                </c:pt>
                <c:pt idx="2427">
                  <c:v>3.1878220000000002</c:v>
                </c:pt>
                <c:pt idx="2428">
                  <c:v>3.2482359999999999</c:v>
                </c:pt>
                <c:pt idx="2429">
                  <c:v>3.2663630000000001</c:v>
                </c:pt>
                <c:pt idx="2430">
                  <c:v>3.246578</c:v>
                </c:pt>
                <c:pt idx="2431">
                  <c:v>3.2089539999999999</c:v>
                </c:pt>
                <c:pt idx="2432">
                  <c:v>3.155897</c:v>
                </c:pt>
                <c:pt idx="2433">
                  <c:v>3.126255</c:v>
                </c:pt>
                <c:pt idx="2434">
                  <c:v>3.165705</c:v>
                </c:pt>
                <c:pt idx="2435">
                  <c:v>3.1730130000000001</c:v>
                </c:pt>
                <c:pt idx="2436">
                  <c:v>3.155897</c:v>
                </c:pt>
                <c:pt idx="2437">
                  <c:v>3.149886</c:v>
                </c:pt>
                <c:pt idx="2438">
                  <c:v>3.1319759999999999</c:v>
                </c:pt>
                <c:pt idx="2439">
                  <c:v>3.1033680000000001</c:v>
                </c:pt>
                <c:pt idx="2440">
                  <c:v>3.1014930000000001</c:v>
                </c:pt>
                <c:pt idx="2441">
                  <c:v>3.1005310000000001</c:v>
                </c:pt>
                <c:pt idx="2442">
                  <c:v>3.1156769999999998</c:v>
                </c:pt>
                <c:pt idx="2443">
                  <c:v>3.1320239999999999</c:v>
                </c:pt>
                <c:pt idx="2444">
                  <c:v>3.122576</c:v>
                </c:pt>
                <c:pt idx="2445">
                  <c:v>3.1185139999999998</c:v>
                </c:pt>
                <c:pt idx="2446">
                  <c:v>3.143275</c:v>
                </c:pt>
                <c:pt idx="2447">
                  <c:v>3.158709</c:v>
                </c:pt>
                <c:pt idx="2448">
                  <c:v>3.1665230000000002</c:v>
                </c:pt>
                <c:pt idx="2449">
                  <c:v>3.1944819999999998</c:v>
                </c:pt>
                <c:pt idx="2450">
                  <c:v>3.201333</c:v>
                </c:pt>
                <c:pt idx="2451">
                  <c:v>3.1873179999999999</c:v>
                </c:pt>
                <c:pt idx="2452">
                  <c:v>3.1561370000000002</c:v>
                </c:pt>
                <c:pt idx="2453">
                  <c:v>3.1242350000000001</c:v>
                </c:pt>
                <c:pt idx="2454">
                  <c:v>3.1254369999999998</c:v>
                </c:pt>
                <c:pt idx="2455">
                  <c:v>3.1268560000000001</c:v>
                </c:pt>
                <c:pt idx="2456">
                  <c:v>3.1389960000000001</c:v>
                </c:pt>
                <c:pt idx="2457">
                  <c:v>3.1515209999999998</c:v>
                </c:pt>
                <c:pt idx="2458">
                  <c:v>3.1530360000000002</c:v>
                </c:pt>
                <c:pt idx="2459">
                  <c:v>3.1441170000000001</c:v>
                </c:pt>
                <c:pt idx="2460">
                  <c:v>3.1316160000000002</c:v>
                </c:pt>
                <c:pt idx="2461">
                  <c:v>3.1265670000000001</c:v>
                </c:pt>
                <c:pt idx="2462">
                  <c:v>3.1015649999999999</c:v>
                </c:pt>
                <c:pt idx="2463">
                  <c:v>3.0703839999999998</c:v>
                </c:pt>
                <c:pt idx="2464">
                  <c:v>3.070865</c:v>
                </c:pt>
                <c:pt idx="2465">
                  <c:v>3.0912280000000001</c:v>
                </c:pt>
                <c:pt idx="2466">
                  <c:v>3.1144750000000001</c:v>
                </c:pt>
                <c:pt idx="2467">
                  <c:v>3.1502469999999998</c:v>
                </c:pt>
                <c:pt idx="2468">
                  <c:v>3.1596950000000001</c:v>
                </c:pt>
                <c:pt idx="2469">
                  <c:v>3.154045</c:v>
                </c:pt>
                <c:pt idx="2470">
                  <c:v>3.176018</c:v>
                </c:pt>
                <c:pt idx="2471">
                  <c:v>3.1739510000000002</c:v>
                </c:pt>
                <c:pt idx="2472">
                  <c:v>3.1494780000000002</c:v>
                </c:pt>
                <c:pt idx="2473">
                  <c:v>3.145823</c:v>
                </c:pt>
                <c:pt idx="2474">
                  <c:v>3.1514489999999999</c:v>
                </c:pt>
                <c:pt idx="2475">
                  <c:v>3.1494300000000002</c:v>
                </c:pt>
                <c:pt idx="2476">
                  <c:v>3.1683249999999998</c:v>
                </c:pt>
                <c:pt idx="2477">
                  <c:v>3.1870289999999999</c:v>
                </c:pt>
                <c:pt idx="2478">
                  <c:v>3.2007560000000002</c:v>
                </c:pt>
                <c:pt idx="2479">
                  <c:v>3.1909480000000001</c:v>
                </c:pt>
                <c:pt idx="2480">
                  <c:v>3.164142</c:v>
                </c:pt>
                <c:pt idx="2481">
                  <c:v>3.142674</c:v>
                </c:pt>
                <c:pt idx="2482">
                  <c:v>3.1115659999999998</c:v>
                </c:pt>
                <c:pt idx="2483">
                  <c:v>3.0801449999999999</c:v>
                </c:pt>
                <c:pt idx="2484">
                  <c:v>3.1036809999999999</c:v>
                </c:pt>
                <c:pt idx="2485">
                  <c:v>3.1392609999999999</c:v>
                </c:pt>
                <c:pt idx="2486">
                  <c:v>3.1574110000000002</c:v>
                </c:pt>
                <c:pt idx="2487">
                  <c:v>3.1637580000000001</c:v>
                </c:pt>
                <c:pt idx="2488">
                  <c:v>3.1314470000000001</c:v>
                </c:pt>
                <c:pt idx="2489">
                  <c:v>3.1308940000000001</c:v>
                </c:pt>
                <c:pt idx="2490">
                  <c:v>3.1335150000000001</c:v>
                </c:pt>
                <c:pt idx="2491">
                  <c:v>3.1300050000000001</c:v>
                </c:pt>
                <c:pt idx="2492">
                  <c:v>3.148612</c:v>
                </c:pt>
                <c:pt idx="2493">
                  <c:v>3.139958</c:v>
                </c:pt>
                <c:pt idx="2494">
                  <c:v>3.1467610000000001</c:v>
                </c:pt>
                <c:pt idx="2495">
                  <c:v>3.1726049999999999</c:v>
                </c:pt>
                <c:pt idx="2496">
                  <c:v>3.1988089999999998</c:v>
                </c:pt>
                <c:pt idx="2497">
                  <c:v>3.1989290000000001</c:v>
                </c:pt>
                <c:pt idx="2498">
                  <c:v>3.1485880000000002</c:v>
                </c:pt>
                <c:pt idx="2499">
                  <c:v>3.0821640000000001</c:v>
                </c:pt>
                <c:pt idx="2500">
                  <c:v>3.0867079999999998</c:v>
                </c:pt>
                <c:pt idx="2501">
                  <c:v>3.1146669999999999</c:v>
                </c:pt>
                <c:pt idx="2502">
                  <c:v>3.1282260000000002</c:v>
                </c:pt>
                <c:pt idx="2503">
                  <c:v>3.1506080000000001</c:v>
                </c:pt>
                <c:pt idx="2504">
                  <c:v>3.1311589999999998</c:v>
                </c:pt>
                <c:pt idx="2505">
                  <c:v>3.1332260000000001</c:v>
                </c:pt>
                <c:pt idx="2506">
                  <c:v>3.1577959999999998</c:v>
                </c:pt>
                <c:pt idx="2507">
                  <c:v>3.1620029999999999</c:v>
                </c:pt>
                <c:pt idx="2508">
                  <c:v>3.1500789999999999</c:v>
                </c:pt>
                <c:pt idx="2509">
                  <c:v>3.133731</c:v>
                </c:pt>
                <c:pt idx="2510">
                  <c:v>3.1410399999999998</c:v>
                </c:pt>
                <c:pt idx="2511">
                  <c:v>3.1772209999999999</c:v>
                </c:pt>
                <c:pt idx="2512">
                  <c:v>3.1371690000000001</c:v>
                </c:pt>
                <c:pt idx="2513">
                  <c:v>3.1872940000000001</c:v>
                </c:pt>
                <c:pt idx="2514">
                  <c:v>3.2521550000000001</c:v>
                </c:pt>
                <c:pt idx="2515">
                  <c:v>3.2672759999999998</c:v>
                </c:pt>
                <c:pt idx="2516">
                  <c:v>3.1945540000000001</c:v>
                </c:pt>
                <c:pt idx="2517">
                  <c:v>3.1124309999999999</c:v>
                </c:pt>
                <c:pt idx="2518">
                  <c:v>3.117696</c:v>
                </c:pt>
                <c:pt idx="2519">
                  <c:v>3.1180810000000001</c:v>
                </c:pt>
                <c:pt idx="2520">
                  <c:v>3.109931</c:v>
                </c:pt>
                <c:pt idx="2521">
                  <c:v>3.110268</c:v>
                </c:pt>
                <c:pt idx="2522">
                  <c:v>3.1172629999999999</c:v>
                </c:pt>
                <c:pt idx="2523">
                  <c:v>3.1283460000000001</c:v>
                </c:pt>
                <c:pt idx="2524">
                  <c:v>3.1070220000000002</c:v>
                </c:pt>
                <c:pt idx="2525">
                  <c:v>3.1212300000000002</c:v>
                </c:pt>
                <c:pt idx="2526">
                  <c:v>3.1466889999999998</c:v>
                </c:pt>
                <c:pt idx="2527">
                  <c:v>3.1800809999999999</c:v>
                </c:pt>
                <c:pt idx="2528">
                  <c:v>3.202439</c:v>
                </c:pt>
                <c:pt idx="2529">
                  <c:v>3.1650559999999999</c:v>
                </c:pt>
                <c:pt idx="2530">
                  <c:v>3.1629879999999999</c:v>
                </c:pt>
                <c:pt idx="2531">
                  <c:v>3.1621229999999998</c:v>
                </c:pt>
                <c:pt idx="2532">
                  <c:v>3.1402220000000001</c:v>
                </c:pt>
                <c:pt idx="2533">
                  <c:v>3.148997</c:v>
                </c:pt>
                <c:pt idx="2534">
                  <c:v>3.1696719999999998</c:v>
                </c:pt>
                <c:pt idx="2535">
                  <c:v>3.1618110000000001</c:v>
                </c:pt>
                <c:pt idx="2536">
                  <c:v>3.1641659999999998</c:v>
                </c:pt>
                <c:pt idx="2537">
                  <c:v>3.1749369999999999</c:v>
                </c:pt>
                <c:pt idx="2538">
                  <c:v>3.184625</c:v>
                </c:pt>
                <c:pt idx="2539">
                  <c:v>3.2052040000000002</c:v>
                </c:pt>
                <c:pt idx="2540">
                  <c:v>3.2008040000000002</c:v>
                </c:pt>
                <c:pt idx="2541">
                  <c:v>3.2095790000000002</c:v>
                </c:pt>
                <c:pt idx="2542">
                  <c:v>3.1843849999999998</c:v>
                </c:pt>
                <c:pt idx="2543">
                  <c:v>3.1494780000000002</c:v>
                </c:pt>
                <c:pt idx="2544">
                  <c:v>3.1310150000000001</c:v>
                </c:pt>
                <c:pt idx="2545">
                  <c:v>3.1084640000000001</c:v>
                </c:pt>
                <c:pt idx="2546">
                  <c:v>3.092117</c:v>
                </c:pt>
                <c:pt idx="2547">
                  <c:v>3.1088249999999999</c:v>
                </c:pt>
                <c:pt idx="2548">
                  <c:v>3.1272880000000001</c:v>
                </c:pt>
                <c:pt idx="2549">
                  <c:v>3.1582050000000002</c:v>
                </c:pt>
                <c:pt idx="2550">
                  <c:v>3.155608</c:v>
                </c:pt>
                <c:pt idx="2551">
                  <c:v>3.1580599999999999</c:v>
                </c:pt>
                <c:pt idx="2552">
                  <c:v>3.148997</c:v>
                </c:pt>
                <c:pt idx="2553">
                  <c:v>3.1501269999999999</c:v>
                </c:pt>
                <c:pt idx="2554">
                  <c:v>3.1711140000000002</c:v>
                </c:pt>
                <c:pt idx="2555">
                  <c:v>3.192342</c:v>
                </c:pt>
                <c:pt idx="2556">
                  <c:v>3.1886399999999999</c:v>
                </c:pt>
                <c:pt idx="2557">
                  <c:v>3.181019</c:v>
                </c:pt>
                <c:pt idx="2558">
                  <c:v>3.1682290000000002</c:v>
                </c:pt>
                <c:pt idx="2559">
                  <c:v>3.1406550000000002</c:v>
                </c:pt>
                <c:pt idx="2560">
                  <c:v>3.145607</c:v>
                </c:pt>
                <c:pt idx="2561">
                  <c:v>3.1530119999999999</c:v>
                </c:pt>
                <c:pt idx="2562">
                  <c:v>3.1477949999999999</c:v>
                </c:pt>
                <c:pt idx="2563">
                  <c:v>3.1307499999999999</c:v>
                </c:pt>
                <c:pt idx="2564">
                  <c:v>3.1276969999999999</c:v>
                </c:pt>
                <c:pt idx="2565">
                  <c:v>3.1212300000000002</c:v>
                </c:pt>
                <c:pt idx="2566">
                  <c:v>3.1030069999999998</c:v>
                </c:pt>
                <c:pt idx="2567">
                  <c:v>3.0843280000000002</c:v>
                </c:pt>
                <c:pt idx="2568">
                  <c:v>3.0837750000000002</c:v>
                </c:pt>
                <c:pt idx="2569">
                  <c:v>3.0998100000000002</c:v>
                </c:pt>
                <c:pt idx="2570">
                  <c:v>3.1332260000000001</c:v>
                </c:pt>
                <c:pt idx="2571">
                  <c:v>3.1549109999999998</c:v>
                </c:pt>
                <c:pt idx="2572">
                  <c:v>3.1597909999999998</c:v>
                </c:pt>
                <c:pt idx="2573">
                  <c:v>3.1276489999999999</c:v>
                </c:pt>
                <c:pt idx="2574">
                  <c:v>3.1127919999999998</c:v>
                </c:pt>
                <c:pt idx="2575">
                  <c:v>3.1443089999999998</c:v>
                </c:pt>
                <c:pt idx="2576">
                  <c:v>3.1900819999999999</c:v>
                </c:pt>
                <c:pt idx="2577">
                  <c:v>3.2211180000000001</c:v>
                </c:pt>
                <c:pt idx="2578">
                  <c:v>3.2025589999999999</c:v>
                </c:pt>
                <c:pt idx="2579">
                  <c:v>3.164984</c:v>
                </c:pt>
                <c:pt idx="2580">
                  <c:v>3.1460400000000002</c:v>
                </c:pt>
                <c:pt idx="2581">
                  <c:v>3.1480830000000002</c:v>
                </c:pt>
                <c:pt idx="2582">
                  <c:v>3.1545260000000002</c:v>
                </c:pt>
                <c:pt idx="2583">
                  <c:v>3.1403660000000002</c:v>
                </c:pt>
                <c:pt idx="2584">
                  <c:v>3.1128879999999999</c:v>
                </c:pt>
                <c:pt idx="2585">
                  <c:v>3.1973419999999999</c:v>
                </c:pt>
                <c:pt idx="2586">
                  <c:v>3.255833</c:v>
                </c:pt>
                <c:pt idx="2587">
                  <c:v>3.2459760000000002</c:v>
                </c:pt>
                <c:pt idx="2588">
                  <c:v>3.1996500000000001</c:v>
                </c:pt>
                <c:pt idx="2589">
                  <c:v>3.124403</c:v>
                </c:pt>
                <c:pt idx="2590">
                  <c:v>3.0823809999999998</c:v>
                </c:pt>
                <c:pt idx="2591">
                  <c:v>3.0939199999999998</c:v>
                </c:pt>
                <c:pt idx="2592">
                  <c:v>3.1219269999999999</c:v>
                </c:pt>
                <c:pt idx="2593">
                  <c:v>3.1310630000000002</c:v>
                </c:pt>
                <c:pt idx="2594">
                  <c:v>3.110989</c:v>
                </c:pt>
                <c:pt idx="2595">
                  <c:v>3.1026470000000002</c:v>
                </c:pt>
                <c:pt idx="2596">
                  <c:v>3.0996899999999998</c:v>
                </c:pt>
                <c:pt idx="2597">
                  <c:v>3.1284179999999999</c:v>
                </c:pt>
                <c:pt idx="2598">
                  <c:v>3.1877019999999998</c:v>
                </c:pt>
                <c:pt idx="2599">
                  <c:v>3.2278259999999999</c:v>
                </c:pt>
                <c:pt idx="2600">
                  <c:v>3.1970299999999998</c:v>
                </c:pt>
                <c:pt idx="2601">
                  <c:v>3.180466</c:v>
                </c:pt>
                <c:pt idx="2602">
                  <c:v>3.1722199999999998</c:v>
                </c:pt>
                <c:pt idx="2603">
                  <c:v>3.1683979999999998</c:v>
                </c:pt>
                <c:pt idx="2604">
                  <c:v>3.1544059999999998</c:v>
                </c:pt>
                <c:pt idx="2605">
                  <c:v>3.1598389999999998</c:v>
                </c:pt>
                <c:pt idx="2606">
                  <c:v>3.1669309999999999</c:v>
                </c:pt>
                <c:pt idx="2607">
                  <c:v>3.1594790000000001</c:v>
                </c:pt>
                <c:pt idx="2608">
                  <c:v>3.1450300000000002</c:v>
                </c:pt>
                <c:pt idx="2609">
                  <c:v>3.1369530000000001</c:v>
                </c:pt>
                <c:pt idx="2610">
                  <c:v>3.1508959999999999</c:v>
                </c:pt>
                <c:pt idx="2611">
                  <c:v>3.1597909999999998</c:v>
                </c:pt>
                <c:pt idx="2612">
                  <c:v>3.163421</c:v>
                </c:pt>
                <c:pt idx="2613">
                  <c:v>3.188472</c:v>
                </c:pt>
                <c:pt idx="2614">
                  <c:v>3.2029200000000002</c:v>
                </c:pt>
                <c:pt idx="2615">
                  <c:v>3.2110210000000001</c:v>
                </c:pt>
                <c:pt idx="2616">
                  <c:v>3.2069830000000001</c:v>
                </c:pt>
                <c:pt idx="2617">
                  <c:v>3.2044579999999998</c:v>
                </c:pt>
                <c:pt idx="2618">
                  <c:v>3.2043379999999999</c:v>
                </c:pt>
                <c:pt idx="2619">
                  <c:v>3.1945299999999999</c:v>
                </c:pt>
                <c:pt idx="2620">
                  <c:v>3.1705130000000001</c:v>
                </c:pt>
                <c:pt idx="2621">
                  <c:v>3.1760670000000002</c:v>
                </c:pt>
                <c:pt idx="2622">
                  <c:v>3.2018140000000002</c:v>
                </c:pt>
                <c:pt idx="2623">
                  <c:v>3.1757300000000002</c:v>
                </c:pt>
                <c:pt idx="2624">
                  <c:v>3.1138979999999998</c:v>
                </c:pt>
                <c:pt idx="2625">
                  <c:v>3.0965400000000001</c:v>
                </c:pt>
                <c:pt idx="2626">
                  <c:v>3.143732</c:v>
                </c:pt>
                <c:pt idx="2627">
                  <c:v>3.1643590000000001</c:v>
                </c:pt>
                <c:pt idx="2628">
                  <c:v>3.1588289999999999</c:v>
                </c:pt>
                <c:pt idx="2629">
                  <c:v>3.1431789999999999</c:v>
                </c:pt>
                <c:pt idx="2630">
                  <c:v>3.124355</c:v>
                </c:pt>
                <c:pt idx="2631">
                  <c:v>3.1178159999999999</c:v>
                </c:pt>
                <c:pt idx="2632">
                  <c:v>3.1252930000000001</c:v>
                </c:pt>
                <c:pt idx="2633">
                  <c:v>3.1296200000000001</c:v>
                </c:pt>
                <c:pt idx="2634">
                  <c:v>3.150055</c:v>
                </c:pt>
                <c:pt idx="2635">
                  <c:v>3.1812589999999998</c:v>
                </c:pt>
                <c:pt idx="2636">
                  <c:v>3.1933280000000002</c:v>
                </c:pt>
                <c:pt idx="2637">
                  <c:v>3.1657769999999998</c:v>
                </c:pt>
                <c:pt idx="2638">
                  <c:v>3.1330100000000001</c:v>
                </c:pt>
                <c:pt idx="2639">
                  <c:v>3.117985</c:v>
                </c:pt>
                <c:pt idx="2640">
                  <c:v>3.122913</c:v>
                </c:pt>
                <c:pt idx="2641">
                  <c:v>3.1539009999999998</c:v>
                </c:pt>
                <c:pt idx="2642">
                  <c:v>3.1368800000000001</c:v>
                </c:pt>
                <c:pt idx="2643">
                  <c:v>3.1343320000000001</c:v>
                </c:pt>
                <c:pt idx="2644">
                  <c:v>3.1560169999999999</c:v>
                </c:pt>
                <c:pt idx="2645">
                  <c:v>3.1612100000000001</c:v>
                </c:pt>
                <c:pt idx="2646">
                  <c:v>3.1507520000000002</c:v>
                </c:pt>
                <c:pt idx="2647">
                  <c:v>3.1297160000000002</c:v>
                </c:pt>
                <c:pt idx="2648">
                  <c:v>3.1003630000000002</c:v>
                </c:pt>
                <c:pt idx="2649">
                  <c:v>3.066033</c:v>
                </c:pt>
                <c:pt idx="2650">
                  <c:v>3.1137049999999999</c:v>
                </c:pt>
                <c:pt idx="2651">
                  <c:v>3.1376740000000001</c:v>
                </c:pt>
                <c:pt idx="2652">
                  <c:v>3.1424820000000002</c:v>
                </c:pt>
                <c:pt idx="2653">
                  <c:v>3.1420729999999999</c:v>
                </c:pt>
                <c:pt idx="2654">
                  <c:v>3.1618339999999998</c:v>
                </c:pt>
                <c:pt idx="2655">
                  <c:v>3.1722440000000001</c:v>
                </c:pt>
                <c:pt idx="2656">
                  <c:v>3.1960440000000001</c:v>
                </c:pt>
                <c:pt idx="2657">
                  <c:v>3.2059009999999999</c:v>
                </c:pt>
                <c:pt idx="2658">
                  <c:v>3.1508959999999999</c:v>
                </c:pt>
                <c:pt idx="2659">
                  <c:v>3.1248119999999999</c:v>
                </c:pt>
                <c:pt idx="2660">
                  <c:v>3.1081279999999998</c:v>
                </c:pt>
                <c:pt idx="2661">
                  <c:v>3.1144989999999999</c:v>
                </c:pt>
                <c:pt idx="2662">
                  <c:v>3.180707</c:v>
                </c:pt>
                <c:pt idx="2663">
                  <c:v>3.2247249999999998</c:v>
                </c:pt>
                <c:pt idx="2664">
                  <c:v>3.236456</c:v>
                </c:pt>
                <c:pt idx="2665">
                  <c:v>3.234124</c:v>
                </c:pt>
                <c:pt idx="2666">
                  <c:v>3.2309269999999999</c:v>
                </c:pt>
                <c:pt idx="2667">
                  <c:v>3.251001</c:v>
                </c:pt>
                <c:pt idx="2668">
                  <c:v>3.2280660000000001</c:v>
                </c:pt>
                <c:pt idx="2669">
                  <c:v>3.2055400000000001</c:v>
                </c:pt>
                <c:pt idx="2670">
                  <c:v>3.1446459999999998</c:v>
                </c:pt>
                <c:pt idx="2671">
                  <c:v>3.0955550000000001</c:v>
                </c:pt>
                <c:pt idx="2672">
                  <c:v>3.1129120000000001</c:v>
                </c:pt>
                <c:pt idx="2673">
                  <c:v>3.1286830000000001</c:v>
                </c:pt>
                <c:pt idx="2674">
                  <c:v>3.0997859999999999</c:v>
                </c:pt>
                <c:pt idx="2675">
                  <c:v>3.0866120000000001</c:v>
                </c:pt>
                <c:pt idx="2676">
                  <c:v>3.096781</c:v>
                </c:pt>
                <c:pt idx="2677">
                  <c:v>3.1333470000000001</c:v>
                </c:pt>
                <c:pt idx="2678">
                  <c:v>3.1581800000000002</c:v>
                </c:pt>
                <c:pt idx="2679">
                  <c:v>3.1741429999999999</c:v>
                </c:pt>
                <c:pt idx="2680">
                  <c:v>3.1709700000000001</c:v>
                </c:pt>
                <c:pt idx="2681">
                  <c:v>3.17537</c:v>
                </c:pt>
                <c:pt idx="2682">
                  <c:v>3.1748889999999999</c:v>
                </c:pt>
                <c:pt idx="2683">
                  <c:v>3.1603680000000001</c:v>
                </c:pt>
                <c:pt idx="2684">
                  <c:v>3.1425299999999998</c:v>
                </c:pt>
                <c:pt idx="2685">
                  <c:v>3.1443569999999998</c:v>
                </c:pt>
                <c:pt idx="2686">
                  <c:v>3.1463040000000002</c:v>
                </c:pt>
                <c:pt idx="2687">
                  <c:v>3.157651</c:v>
                </c:pt>
                <c:pt idx="2688">
                  <c:v>3.170585</c:v>
                </c:pt>
                <c:pt idx="2689">
                  <c:v>3.1793360000000002</c:v>
                </c:pt>
                <c:pt idx="2690">
                  <c:v>3.1835909999999998</c:v>
                </c:pt>
                <c:pt idx="2691">
                  <c:v>3.181692</c:v>
                </c:pt>
                <c:pt idx="2692">
                  <c:v>3.1873659999999999</c:v>
                </c:pt>
                <c:pt idx="2693">
                  <c:v>3.1779419999999998</c:v>
                </c:pt>
                <c:pt idx="2694">
                  <c:v>3.146353</c:v>
                </c:pt>
                <c:pt idx="2695">
                  <c:v>3.1418810000000001</c:v>
                </c:pt>
                <c:pt idx="2696">
                  <c:v>3.130846</c:v>
                </c:pt>
                <c:pt idx="2697">
                  <c:v>3.1058439999999998</c:v>
                </c:pt>
                <c:pt idx="2698">
                  <c:v>3.09368</c:v>
                </c:pt>
                <c:pt idx="2699">
                  <c:v>3.1028389999999999</c:v>
                </c:pt>
                <c:pt idx="2700">
                  <c:v>3.1432989999999998</c:v>
                </c:pt>
                <c:pt idx="2701">
                  <c:v>3.1686380000000001</c:v>
                </c:pt>
                <c:pt idx="2702">
                  <c:v>3.167821</c:v>
                </c:pt>
                <c:pt idx="2703">
                  <c:v>3.184072</c:v>
                </c:pt>
                <c:pt idx="2704">
                  <c:v>3.1828219999999998</c:v>
                </c:pt>
                <c:pt idx="2705">
                  <c:v>3.1576279999999999</c:v>
                </c:pt>
                <c:pt idx="2706">
                  <c:v>3.1258460000000001</c:v>
                </c:pt>
                <c:pt idx="2707">
                  <c:v>3.1295959999999998</c:v>
                </c:pt>
                <c:pt idx="2708">
                  <c:v>3.1320969999999999</c:v>
                </c:pt>
                <c:pt idx="2709">
                  <c:v>3.153324</c:v>
                </c:pt>
                <c:pt idx="2710">
                  <c:v>3.1653929999999999</c:v>
                </c:pt>
                <c:pt idx="2711">
                  <c:v>3.1718839999999999</c:v>
                </c:pt>
                <c:pt idx="2712">
                  <c:v>3.1643590000000001</c:v>
                </c:pt>
                <c:pt idx="2713">
                  <c:v>3.1388760000000002</c:v>
                </c:pt>
                <c:pt idx="2714">
                  <c:v>3.1231529999999998</c:v>
                </c:pt>
                <c:pt idx="2715">
                  <c:v>3.1400779999999999</c:v>
                </c:pt>
                <c:pt idx="2716">
                  <c:v>3.1550549999999999</c:v>
                </c:pt>
                <c:pt idx="2717">
                  <c:v>3.1577480000000002</c:v>
                </c:pt>
                <c:pt idx="2718">
                  <c:v>3.159262</c:v>
                </c:pt>
                <c:pt idx="2719">
                  <c:v>3.1793840000000002</c:v>
                </c:pt>
                <c:pt idx="2720">
                  <c:v>3.1712579999999999</c:v>
                </c:pt>
                <c:pt idx="2721">
                  <c:v>3.1499350000000002</c:v>
                </c:pt>
                <c:pt idx="2722">
                  <c:v>3.1521219999999999</c:v>
                </c:pt>
                <c:pt idx="2723">
                  <c:v>3.1531799999999999</c:v>
                </c:pt>
                <c:pt idx="2724">
                  <c:v>3.1351019999999998</c:v>
                </c:pt>
                <c:pt idx="2725">
                  <c:v>3.1176240000000002</c:v>
                </c:pt>
                <c:pt idx="2726">
                  <c:v>3.1232250000000001</c:v>
                </c:pt>
                <c:pt idx="2727">
                  <c:v>3.1273119999999999</c:v>
                </c:pt>
                <c:pt idx="2728">
                  <c:v>3.1347649999999998</c:v>
                </c:pt>
                <c:pt idx="2729">
                  <c:v>3.1565460000000001</c:v>
                </c:pt>
                <c:pt idx="2730">
                  <c:v>3.1523870000000001</c:v>
                </c:pt>
                <c:pt idx="2731">
                  <c:v>3.1282019999999999</c:v>
                </c:pt>
                <c:pt idx="2732">
                  <c:v>3.1429390000000001</c:v>
                </c:pt>
                <c:pt idx="2733">
                  <c:v>3.1550549999999999</c:v>
                </c:pt>
                <c:pt idx="2734">
                  <c:v>3.167748</c:v>
                </c:pt>
                <c:pt idx="2735">
                  <c:v>3.2039059999999999</c:v>
                </c:pt>
                <c:pt idx="2736">
                  <c:v>3.2345809999999999</c:v>
                </c:pt>
                <c:pt idx="2737">
                  <c:v>3.2224889999999999</c:v>
                </c:pt>
                <c:pt idx="2738">
                  <c:v>3.1630129999999999</c:v>
                </c:pt>
                <c:pt idx="2739">
                  <c:v>3.0839669999999999</c:v>
                </c:pt>
                <c:pt idx="2740">
                  <c:v>3.085963</c:v>
                </c:pt>
                <c:pt idx="2741">
                  <c:v>3.0997620000000001</c:v>
                </c:pt>
                <c:pt idx="2742">
                  <c:v>3.0777649999999999</c:v>
                </c:pt>
                <c:pt idx="2743">
                  <c:v>3.078678</c:v>
                </c:pt>
                <c:pt idx="2744">
                  <c:v>3.1276009999999999</c:v>
                </c:pt>
                <c:pt idx="2745">
                  <c:v>3.1436120000000001</c:v>
                </c:pt>
                <c:pt idx="2746">
                  <c:v>3.1532040000000001</c:v>
                </c:pt>
                <c:pt idx="2747">
                  <c:v>3.1745040000000002</c:v>
                </c:pt>
                <c:pt idx="2748">
                  <c:v>3.1586129999999999</c:v>
                </c:pt>
                <c:pt idx="2749">
                  <c:v>3.1432030000000002</c:v>
                </c:pt>
                <c:pt idx="2750">
                  <c:v>3.161931</c:v>
                </c:pt>
                <c:pt idx="2751">
                  <c:v>3.189505</c:v>
                </c:pt>
                <c:pt idx="2752">
                  <c:v>3.185298</c:v>
                </c:pt>
                <c:pt idx="2753">
                  <c:v>3.174312</c:v>
                </c:pt>
                <c:pt idx="2754">
                  <c:v>3.1614979999999999</c:v>
                </c:pt>
                <c:pt idx="2755">
                  <c:v>3.1456309999999998</c:v>
                </c:pt>
                <c:pt idx="2756">
                  <c:v>3.145823</c:v>
                </c:pt>
                <c:pt idx="2757">
                  <c:v>3.1743839999999999</c:v>
                </c:pt>
                <c:pt idx="2758">
                  <c:v>3.1913559999999999</c:v>
                </c:pt>
                <c:pt idx="2759">
                  <c:v>3.1929189999999998</c:v>
                </c:pt>
                <c:pt idx="2760">
                  <c:v>3.1940729999999999</c:v>
                </c:pt>
                <c:pt idx="2761">
                  <c:v>3.1714509999999998</c:v>
                </c:pt>
                <c:pt idx="2762">
                  <c:v>3.1279129999999999</c:v>
                </c:pt>
                <c:pt idx="2763">
                  <c:v>3.1188259999999999</c:v>
                </c:pt>
                <c:pt idx="2764">
                  <c:v>3.1298119999999998</c:v>
                </c:pt>
                <c:pt idx="2765">
                  <c:v>3.1594310000000001</c:v>
                </c:pt>
                <c:pt idx="2766">
                  <c:v>3.1487569999999998</c:v>
                </c:pt>
                <c:pt idx="2767">
                  <c:v>3.1886399999999999</c:v>
                </c:pt>
                <c:pt idx="2768">
                  <c:v>3.2292920000000001</c:v>
                </c:pt>
                <c:pt idx="2769">
                  <c:v>3.2129210000000001</c:v>
                </c:pt>
                <c:pt idx="2770">
                  <c:v>3.1955390000000001</c:v>
                </c:pt>
                <c:pt idx="2771">
                  <c:v>3.1832310000000001</c:v>
                </c:pt>
                <c:pt idx="2772">
                  <c:v>3.1429149999999999</c:v>
                </c:pt>
                <c:pt idx="2773">
                  <c:v>3.1121910000000002</c:v>
                </c:pt>
                <c:pt idx="2774">
                  <c:v>3.1051470000000001</c:v>
                </c:pt>
                <c:pt idx="2775">
                  <c:v>3.092333</c:v>
                </c:pt>
                <c:pt idx="2776">
                  <c:v>3.0917560000000002</c:v>
                </c:pt>
                <c:pt idx="2777">
                  <c:v>3.113489</c:v>
                </c:pt>
                <c:pt idx="2778">
                  <c:v>3.1331540000000002</c:v>
                </c:pt>
                <c:pt idx="2779">
                  <c:v>3.1671960000000001</c:v>
                </c:pt>
                <c:pt idx="2780">
                  <c:v>3.1965970000000001</c:v>
                </c:pt>
                <c:pt idx="2781">
                  <c:v>3.1894809999999998</c:v>
                </c:pt>
                <c:pt idx="2782">
                  <c:v>3.1676039999999999</c:v>
                </c:pt>
                <c:pt idx="2783">
                  <c:v>3.140463</c:v>
                </c:pt>
                <c:pt idx="2784">
                  <c:v>3.1219999999999999</c:v>
                </c:pt>
                <c:pt idx="2785">
                  <c:v>3.1355339999999998</c:v>
                </c:pt>
                <c:pt idx="2786">
                  <c:v>3.1577480000000002</c:v>
                </c:pt>
                <c:pt idx="2787">
                  <c:v>3.1480830000000002</c:v>
                </c:pt>
                <c:pt idx="2788">
                  <c:v>3.141448</c:v>
                </c:pt>
                <c:pt idx="2789">
                  <c:v>3.1472660000000001</c:v>
                </c:pt>
                <c:pt idx="2790">
                  <c:v>3.1538050000000002</c:v>
                </c:pt>
                <c:pt idx="2791">
                  <c:v>3.1222880000000002</c:v>
                </c:pt>
                <c:pt idx="2792">
                  <c:v>3.0769959999999998</c:v>
                </c:pt>
                <c:pt idx="2793">
                  <c:v>3.0672109999999999</c:v>
                </c:pt>
                <c:pt idx="2794">
                  <c:v>3.0724999999999998</c:v>
                </c:pt>
                <c:pt idx="2795">
                  <c:v>3.0849289999999998</c:v>
                </c:pt>
                <c:pt idx="2796">
                  <c:v>3.1232009999999999</c:v>
                </c:pt>
                <c:pt idx="2797">
                  <c:v>3.1271200000000001</c:v>
                </c:pt>
                <c:pt idx="2798">
                  <c:v>3.1296919999999999</c:v>
                </c:pt>
                <c:pt idx="2799">
                  <c:v>3.1555360000000001</c:v>
                </c:pt>
                <c:pt idx="2800">
                  <c:v>3.1631089999999999</c:v>
                </c:pt>
                <c:pt idx="2801">
                  <c:v>3.1594549999999999</c:v>
                </c:pt>
                <c:pt idx="2802">
                  <c:v>3.1771479999999999</c:v>
                </c:pt>
                <c:pt idx="2803">
                  <c:v>3.1851539999999998</c:v>
                </c:pt>
                <c:pt idx="2804">
                  <c:v>3.1887599999999998</c:v>
                </c:pt>
                <c:pt idx="2805">
                  <c:v>3.1946979999999998</c:v>
                </c:pt>
                <c:pt idx="2806">
                  <c:v>3.1772930000000001</c:v>
                </c:pt>
                <c:pt idx="2807">
                  <c:v>3.1634690000000001</c:v>
                </c:pt>
                <c:pt idx="2808">
                  <c:v>3.1516410000000001</c:v>
                </c:pt>
                <c:pt idx="2809">
                  <c:v>3.125413</c:v>
                </c:pt>
                <c:pt idx="2810">
                  <c:v>3.0997379999999999</c:v>
                </c:pt>
                <c:pt idx="2811">
                  <c:v>3.0835340000000002</c:v>
                </c:pt>
                <c:pt idx="2812">
                  <c:v>3.0695190000000001</c:v>
                </c:pt>
                <c:pt idx="2813">
                  <c:v>3.0276879999999999</c:v>
                </c:pt>
                <c:pt idx="2814">
                  <c:v>3.0806499999999999</c:v>
                </c:pt>
                <c:pt idx="2815">
                  <c:v>3.1607050000000001</c:v>
                </c:pt>
                <c:pt idx="2816">
                  <c:v>3.1979679999999999</c:v>
                </c:pt>
                <c:pt idx="2817">
                  <c:v>3.2194600000000002</c:v>
                </c:pt>
                <c:pt idx="2818">
                  <c:v>3.2798500000000002</c:v>
                </c:pt>
                <c:pt idx="2819">
                  <c:v>3.2919659999999999</c:v>
                </c:pt>
                <c:pt idx="2820">
                  <c:v>3.2552560000000001</c:v>
                </c:pt>
                <c:pt idx="2821">
                  <c:v>3.2215509999999998</c:v>
                </c:pt>
                <c:pt idx="2822">
                  <c:v>3.1629879999999999</c:v>
                </c:pt>
                <c:pt idx="2823">
                  <c:v>3.1095950000000001</c:v>
                </c:pt>
                <c:pt idx="2824">
                  <c:v>3.0803609999999999</c:v>
                </c:pt>
                <c:pt idx="2825">
                  <c:v>3.060095</c:v>
                </c:pt>
                <c:pt idx="2826">
                  <c:v>3.098608</c:v>
                </c:pt>
                <c:pt idx="2827">
                  <c:v>3.1419769999999998</c:v>
                </c:pt>
                <c:pt idx="2828">
                  <c:v>3.1507999999999998</c:v>
                </c:pt>
                <c:pt idx="2829">
                  <c:v>3.1732779999999998</c:v>
                </c:pt>
                <c:pt idx="2830">
                  <c:v>3.1798410000000001</c:v>
                </c:pt>
                <c:pt idx="2831">
                  <c:v>3.1589019999999999</c:v>
                </c:pt>
                <c:pt idx="2832">
                  <c:v>3.149213</c:v>
                </c:pt>
                <c:pt idx="2833">
                  <c:v>3.1520260000000002</c:v>
                </c:pt>
                <c:pt idx="2834">
                  <c:v>3.1253169999999999</c:v>
                </c:pt>
                <c:pt idx="2835">
                  <c:v>3.1496460000000002</c:v>
                </c:pt>
                <c:pt idx="2836">
                  <c:v>3.1896260000000001</c:v>
                </c:pt>
                <c:pt idx="2837">
                  <c:v>3.2081849999999998</c:v>
                </c:pt>
                <c:pt idx="2838">
                  <c:v>3.1977030000000002</c:v>
                </c:pt>
                <c:pt idx="2839">
                  <c:v>3.1549830000000001</c:v>
                </c:pt>
                <c:pt idx="2840">
                  <c:v>3.1155089999999999</c:v>
                </c:pt>
                <c:pt idx="2841">
                  <c:v>3.1136089999999998</c:v>
                </c:pt>
                <c:pt idx="2842">
                  <c:v>3.1087769999999999</c:v>
                </c:pt>
                <c:pt idx="2843">
                  <c:v>3.1491410000000002</c:v>
                </c:pt>
                <c:pt idx="2844">
                  <c:v>3.183182</c:v>
                </c:pt>
                <c:pt idx="2845">
                  <c:v>3.1914769999999999</c:v>
                </c:pt>
                <c:pt idx="2846">
                  <c:v>3.2192910000000001</c:v>
                </c:pt>
                <c:pt idx="2847">
                  <c:v>3.2197960000000001</c:v>
                </c:pt>
                <c:pt idx="2848">
                  <c:v>3.1943130000000002</c:v>
                </c:pt>
                <c:pt idx="2849">
                  <c:v>3.1714989999999998</c:v>
                </c:pt>
                <c:pt idx="2850">
                  <c:v>3.1435399999999998</c:v>
                </c:pt>
                <c:pt idx="2851">
                  <c:v>3.1289229999999999</c:v>
                </c:pt>
                <c:pt idx="2852">
                  <c:v>3.120028</c:v>
                </c:pt>
                <c:pt idx="2853">
                  <c:v>3.1076229999999998</c:v>
                </c:pt>
                <c:pt idx="2854">
                  <c:v>3.0942569999999998</c:v>
                </c:pt>
                <c:pt idx="2855">
                  <c:v>3.128034</c:v>
                </c:pt>
                <c:pt idx="2856">
                  <c:v>3.1727729999999998</c:v>
                </c:pt>
                <c:pt idx="2857">
                  <c:v>3.1622189999999999</c:v>
                </c:pt>
                <c:pt idx="2858">
                  <c:v>3.154334</c:v>
                </c:pt>
                <c:pt idx="2859">
                  <c:v>3.1497419999999998</c:v>
                </c:pt>
                <c:pt idx="2860">
                  <c:v>3.1483720000000002</c:v>
                </c:pt>
                <c:pt idx="2861">
                  <c:v>3.1461839999999999</c:v>
                </c:pt>
                <c:pt idx="2862">
                  <c:v>3.1658010000000001</c:v>
                </c:pt>
                <c:pt idx="2863">
                  <c:v>3.1764030000000001</c:v>
                </c:pt>
                <c:pt idx="2864">
                  <c:v>3.1669550000000002</c:v>
                </c:pt>
                <c:pt idx="2865">
                  <c:v>3.17198</c:v>
                </c:pt>
                <c:pt idx="2866">
                  <c:v>3.1673879999999999</c:v>
                </c:pt>
                <c:pt idx="2867">
                  <c:v>3.1462319999999999</c:v>
                </c:pt>
                <c:pt idx="2868">
                  <c:v>3.1325289999999999</c:v>
                </c:pt>
                <c:pt idx="2869">
                  <c:v>3.1457030000000001</c:v>
                </c:pt>
                <c:pt idx="2870">
                  <c:v>3.143948</c:v>
                </c:pt>
                <c:pt idx="2871">
                  <c:v>3.1302210000000001</c:v>
                </c:pt>
                <c:pt idx="2872">
                  <c:v>3.1276969999999999</c:v>
                </c:pt>
                <c:pt idx="2873">
                  <c:v>3.130414</c:v>
                </c:pt>
                <c:pt idx="2874">
                  <c:v>3.128298</c:v>
                </c:pt>
                <c:pt idx="2875">
                  <c:v>3.123129</c:v>
                </c:pt>
                <c:pt idx="2876">
                  <c:v>3.1389719999999999</c:v>
                </c:pt>
                <c:pt idx="2877">
                  <c:v>3.1307019999999999</c:v>
                </c:pt>
                <c:pt idx="2878">
                  <c:v>3.143227</c:v>
                </c:pt>
                <c:pt idx="2879">
                  <c:v>3.166474</c:v>
                </c:pt>
                <c:pt idx="2880">
                  <c:v>3.1685660000000002</c:v>
                </c:pt>
                <c:pt idx="2881">
                  <c:v>3.1609210000000001</c:v>
                </c:pt>
                <c:pt idx="2882">
                  <c:v>3.1917170000000001</c:v>
                </c:pt>
                <c:pt idx="2883">
                  <c:v>3.215036</c:v>
                </c:pt>
                <c:pt idx="2884">
                  <c:v>3.2120310000000001</c:v>
                </c:pt>
                <c:pt idx="2885">
                  <c:v>3.1840959999999998</c:v>
                </c:pt>
                <c:pt idx="2886">
                  <c:v>3.145391</c:v>
                </c:pt>
                <c:pt idx="2887">
                  <c:v>3.1082000000000001</c:v>
                </c:pt>
                <c:pt idx="2888">
                  <c:v>3.0852409999999999</c:v>
                </c:pt>
                <c:pt idx="2889">
                  <c:v>3.0962999999999998</c:v>
                </c:pt>
                <c:pt idx="2890">
                  <c:v>3.1001949999999998</c:v>
                </c:pt>
                <c:pt idx="2891">
                  <c:v>3.1544780000000001</c:v>
                </c:pt>
                <c:pt idx="2892">
                  <c:v>3.1987610000000002</c:v>
                </c:pt>
                <c:pt idx="2893">
                  <c:v>3.2268159999999999</c:v>
                </c:pt>
                <c:pt idx="2894">
                  <c:v>3.2068620000000001</c:v>
                </c:pt>
                <c:pt idx="2895">
                  <c:v>3.1669309999999999</c:v>
                </c:pt>
                <c:pt idx="2896">
                  <c:v>3.135726</c:v>
                </c:pt>
                <c:pt idx="2897">
                  <c:v>3.1000260000000002</c:v>
                </c:pt>
                <c:pt idx="2898">
                  <c:v>3.1093299999999999</c:v>
                </c:pt>
                <c:pt idx="2899">
                  <c:v>3.1000749999999999</c:v>
                </c:pt>
                <c:pt idx="2900">
                  <c:v>3.1529639999999999</c:v>
                </c:pt>
                <c:pt idx="2901">
                  <c:v>3.1903950000000001</c:v>
                </c:pt>
                <c:pt idx="2902">
                  <c:v>3.1894330000000002</c:v>
                </c:pt>
                <c:pt idx="2903">
                  <c:v>3.17597</c:v>
                </c:pt>
                <c:pt idx="2904">
                  <c:v>3.1528429999999998</c:v>
                </c:pt>
                <c:pt idx="2905">
                  <c:v>3.1121430000000001</c:v>
                </c:pt>
                <c:pt idx="2906">
                  <c:v>3.1248360000000002</c:v>
                </c:pt>
                <c:pt idx="2907">
                  <c:v>3.1076950000000001</c:v>
                </c:pt>
                <c:pt idx="2908">
                  <c:v>3.1449820000000002</c:v>
                </c:pt>
                <c:pt idx="2909">
                  <c:v>3.2299899999999999</c:v>
                </c:pt>
                <c:pt idx="2910">
                  <c:v>3.2392449999999999</c:v>
                </c:pt>
                <c:pt idx="2911">
                  <c:v>3.196453</c:v>
                </c:pt>
                <c:pt idx="2912">
                  <c:v>3.1503190000000001</c:v>
                </c:pt>
                <c:pt idx="2913">
                  <c:v>3.1483720000000002</c:v>
                </c:pt>
                <c:pt idx="2914">
                  <c:v>3.144069</c:v>
                </c:pt>
                <c:pt idx="2915">
                  <c:v>3.1479149999999998</c:v>
                </c:pt>
                <c:pt idx="2916">
                  <c:v>3.1661380000000001</c:v>
                </c:pt>
                <c:pt idx="2917">
                  <c:v>3.1596709999999999</c:v>
                </c:pt>
                <c:pt idx="2918">
                  <c:v>3.1738309999999998</c:v>
                </c:pt>
                <c:pt idx="2919">
                  <c:v>3.164142</c:v>
                </c:pt>
                <c:pt idx="2920">
                  <c:v>3.1292840000000002</c:v>
                </c:pt>
                <c:pt idx="2921">
                  <c:v>3.1132970000000002</c:v>
                </c:pt>
                <c:pt idx="2922">
                  <c:v>3.1197879999999998</c:v>
                </c:pt>
                <c:pt idx="2923">
                  <c:v>3.1413280000000001</c:v>
                </c:pt>
                <c:pt idx="2924">
                  <c:v>3.1584690000000002</c:v>
                </c:pt>
                <c:pt idx="2925">
                  <c:v>3.17448</c:v>
                </c:pt>
                <c:pt idx="2926">
                  <c:v>3.1988569999999998</c:v>
                </c:pt>
                <c:pt idx="2927">
                  <c:v>3.2254700000000001</c:v>
                </c:pt>
                <c:pt idx="2928">
                  <c:v>3.213041</c:v>
                </c:pt>
                <c:pt idx="2929">
                  <c:v>3.1859229999999998</c:v>
                </c:pt>
                <c:pt idx="2930">
                  <c:v>3.1811389999999999</c:v>
                </c:pt>
                <c:pt idx="2931">
                  <c:v>3.1750090000000002</c:v>
                </c:pt>
                <c:pt idx="2932">
                  <c:v>3.1514250000000001</c:v>
                </c:pt>
                <c:pt idx="2933">
                  <c:v>3.1551749999999998</c:v>
                </c:pt>
                <c:pt idx="2934">
                  <c:v>3.1693829999999998</c:v>
                </c:pt>
                <c:pt idx="2935">
                  <c:v>3.1653199999999999</c:v>
                </c:pt>
                <c:pt idx="2936">
                  <c:v>3.1454149999999998</c:v>
                </c:pt>
                <c:pt idx="2937">
                  <c:v>3.1147390000000001</c:v>
                </c:pt>
                <c:pt idx="2938">
                  <c:v>3.1216390000000001</c:v>
                </c:pt>
                <c:pt idx="2939">
                  <c:v>3.1567379999999998</c:v>
                </c:pt>
                <c:pt idx="2940">
                  <c:v>3.1565940000000001</c:v>
                </c:pt>
                <c:pt idx="2941">
                  <c:v>3.1549109999999998</c:v>
                </c:pt>
                <c:pt idx="2942">
                  <c:v>3.1569060000000002</c:v>
                </c:pt>
                <c:pt idx="2943">
                  <c:v>3.1585890000000001</c:v>
                </c:pt>
                <c:pt idx="2944">
                  <c:v>3.1596470000000001</c:v>
                </c:pt>
                <c:pt idx="2945">
                  <c:v>3.1566900000000002</c:v>
                </c:pt>
                <c:pt idx="2946">
                  <c:v>3.1583489999999999</c:v>
                </c:pt>
                <c:pt idx="2947">
                  <c:v>3.1510880000000001</c:v>
                </c:pt>
                <c:pt idx="2948">
                  <c:v>3.1381549999999998</c:v>
                </c:pt>
                <c:pt idx="2949">
                  <c:v>3.1339959999999998</c:v>
                </c:pt>
                <c:pt idx="2950">
                  <c:v>3.146665</c:v>
                </c:pt>
                <c:pt idx="2951">
                  <c:v>3.1461600000000001</c:v>
                </c:pt>
                <c:pt idx="2952">
                  <c:v>3.1521219999999999</c:v>
                </c:pt>
                <c:pt idx="2953">
                  <c:v>3.142001</c:v>
                </c:pt>
                <c:pt idx="2954">
                  <c:v>3.1248360000000002</c:v>
                </c:pt>
                <c:pt idx="2955">
                  <c:v>3.1226479999999999</c:v>
                </c:pt>
                <c:pt idx="2956">
                  <c:v>3.1269999999999998</c:v>
                </c:pt>
                <c:pt idx="2957">
                  <c:v>3.130293</c:v>
                </c:pt>
                <c:pt idx="2958">
                  <c:v>3.1250520000000002</c:v>
                </c:pt>
                <c:pt idx="2959">
                  <c:v>3.124139</c:v>
                </c:pt>
                <c:pt idx="2960">
                  <c:v>3.1415929999999999</c:v>
                </c:pt>
                <c:pt idx="2961">
                  <c:v>3.1121430000000001</c:v>
                </c:pt>
                <c:pt idx="2962">
                  <c:v>3.1759219999999999</c:v>
                </c:pt>
                <c:pt idx="2963">
                  <c:v>3.1873179999999999</c:v>
                </c:pt>
                <c:pt idx="2964">
                  <c:v>3.183014</c:v>
                </c:pt>
                <c:pt idx="2965">
                  <c:v>3.1537809999999999</c:v>
                </c:pt>
                <c:pt idx="2966">
                  <c:v>3.1238510000000002</c:v>
                </c:pt>
                <c:pt idx="2967">
                  <c:v>3.1402220000000001</c:v>
                </c:pt>
                <c:pt idx="2968">
                  <c:v>3.1770040000000002</c:v>
                </c:pt>
                <c:pt idx="2969">
                  <c:v>3.1640700000000002</c:v>
                </c:pt>
                <c:pt idx="2970">
                  <c:v>3.1430829999999998</c:v>
                </c:pt>
                <c:pt idx="2971">
                  <c:v>3.1517620000000002</c:v>
                </c:pt>
                <c:pt idx="2972">
                  <c:v>3.178134</c:v>
                </c:pt>
                <c:pt idx="2973">
                  <c:v>3.1789269999999998</c:v>
                </c:pt>
                <c:pt idx="2974">
                  <c:v>3.1795040000000001</c:v>
                </c:pt>
                <c:pt idx="2975">
                  <c:v>3.1827260000000002</c:v>
                </c:pt>
                <c:pt idx="2976">
                  <c:v>3.1677010000000001</c:v>
                </c:pt>
                <c:pt idx="2977">
                  <c:v>3.1368320000000001</c:v>
                </c:pt>
                <c:pt idx="2978">
                  <c:v>3.1318320000000002</c:v>
                </c:pt>
                <c:pt idx="2979">
                  <c:v>3.1396449999999998</c:v>
                </c:pt>
                <c:pt idx="2980">
                  <c:v>3.1379380000000001</c:v>
                </c:pt>
                <c:pt idx="2981">
                  <c:v>3.1457510000000002</c:v>
                </c:pt>
                <c:pt idx="2982">
                  <c:v>3.2095790000000002</c:v>
                </c:pt>
                <c:pt idx="2983">
                  <c:v>3.1720760000000001</c:v>
                </c:pt>
                <c:pt idx="2984">
                  <c:v>3.1471460000000002</c:v>
                </c:pt>
                <c:pt idx="2985">
                  <c:v>3.1445979999999998</c:v>
                </c:pt>
                <c:pt idx="2986">
                  <c:v>3.151281</c:v>
                </c:pt>
                <c:pt idx="2987">
                  <c:v>3.1622189999999999</c:v>
                </c:pt>
                <c:pt idx="2988">
                  <c:v>3.169816</c:v>
                </c:pt>
                <c:pt idx="2989">
                  <c:v>3.1613060000000002</c:v>
                </c:pt>
                <c:pt idx="2990">
                  <c:v>3.15056</c:v>
                </c:pt>
                <c:pt idx="2991">
                  <c:v>3.1633969999999998</c:v>
                </c:pt>
                <c:pt idx="2992">
                  <c:v>3.1735660000000001</c:v>
                </c:pt>
                <c:pt idx="2993">
                  <c:v>3.164936</c:v>
                </c:pt>
                <c:pt idx="2994">
                  <c:v>3.161931</c:v>
                </c:pt>
                <c:pt idx="2995">
                  <c:v>3.1645989999999999</c:v>
                </c:pt>
                <c:pt idx="2996">
                  <c:v>3.1652719999999999</c:v>
                </c:pt>
                <c:pt idx="2997">
                  <c:v>3.1656569999999999</c:v>
                </c:pt>
                <c:pt idx="2998">
                  <c:v>3.147891</c:v>
                </c:pt>
                <c:pt idx="2999">
                  <c:v>3.128851</c:v>
                </c:pt>
                <c:pt idx="3000">
                  <c:v>3.107936</c:v>
                </c:pt>
                <c:pt idx="3001">
                  <c:v>3.1010360000000001</c:v>
                </c:pt>
                <c:pt idx="3002">
                  <c:v>3.1215670000000002</c:v>
                </c:pt>
                <c:pt idx="3003">
                  <c:v>3.170105</c:v>
                </c:pt>
                <c:pt idx="3004">
                  <c:v>3.2039780000000002</c:v>
                </c:pt>
                <c:pt idx="3005">
                  <c:v>3.224316</c:v>
                </c:pt>
                <c:pt idx="3006">
                  <c:v>3.240399</c:v>
                </c:pt>
                <c:pt idx="3007">
                  <c:v>3.240351</c:v>
                </c:pt>
                <c:pt idx="3008">
                  <c:v>3.216647</c:v>
                </c:pt>
                <c:pt idx="3009">
                  <c:v>3.176139</c:v>
                </c:pt>
                <c:pt idx="3010">
                  <c:v>3.1486360000000002</c:v>
                </c:pt>
                <c:pt idx="3011">
                  <c:v>3.1332260000000001</c:v>
                </c:pt>
                <c:pt idx="3012">
                  <c:v>3.084568</c:v>
                </c:pt>
                <c:pt idx="3013">
                  <c:v>3.0872609999999998</c:v>
                </c:pt>
                <c:pt idx="3014">
                  <c:v>3.120317</c:v>
                </c:pt>
                <c:pt idx="3015">
                  <c:v>3.1261580000000002</c:v>
                </c:pt>
                <c:pt idx="3016">
                  <c:v>3.1278410000000001</c:v>
                </c:pt>
                <c:pt idx="3017">
                  <c:v>3.1413039999999999</c:v>
                </c:pt>
                <c:pt idx="3018">
                  <c:v>3.1452230000000001</c:v>
                </c:pt>
                <c:pt idx="3019">
                  <c:v>3.1316639999999998</c:v>
                </c:pt>
                <c:pt idx="3020">
                  <c:v>3.1325050000000001</c:v>
                </c:pt>
                <c:pt idx="3021">
                  <c:v>3.127192</c:v>
                </c:pt>
                <c:pt idx="3022">
                  <c:v>3.1516169999999999</c:v>
                </c:pt>
                <c:pt idx="3023">
                  <c:v>3.1877499999999999</c:v>
                </c:pt>
                <c:pt idx="3024">
                  <c:v>3.202439</c:v>
                </c:pt>
                <c:pt idx="3025">
                  <c:v>3.1661619999999999</c:v>
                </c:pt>
                <c:pt idx="3026">
                  <c:v>3.0937519999999998</c:v>
                </c:pt>
                <c:pt idx="3027">
                  <c:v>3.0966849999999999</c:v>
                </c:pt>
                <c:pt idx="3028">
                  <c:v>3.1056279999999998</c:v>
                </c:pt>
                <c:pt idx="3029">
                  <c:v>3.126134</c:v>
                </c:pt>
                <c:pt idx="3030">
                  <c:v>3.1615220000000002</c:v>
                </c:pt>
                <c:pt idx="3031">
                  <c:v>3.1661860000000002</c:v>
                </c:pt>
                <c:pt idx="3032">
                  <c:v>3.1546219999999998</c:v>
                </c:pt>
                <c:pt idx="3033">
                  <c:v>3.1474820000000001</c:v>
                </c:pt>
                <c:pt idx="3034">
                  <c:v>3.1266389999999999</c:v>
                </c:pt>
                <c:pt idx="3035">
                  <c:v>3.1333470000000001</c:v>
                </c:pt>
                <c:pt idx="3036">
                  <c:v>3.1682779999999999</c:v>
                </c:pt>
                <c:pt idx="3037">
                  <c:v>3.1842640000000002</c:v>
                </c:pt>
                <c:pt idx="3038">
                  <c:v>3.1733259999999999</c:v>
                </c:pt>
                <c:pt idx="3039">
                  <c:v>3.1798169999999999</c:v>
                </c:pt>
                <c:pt idx="3040">
                  <c:v>3.16859</c:v>
                </c:pt>
                <c:pt idx="3041">
                  <c:v>3.1550310000000001</c:v>
                </c:pt>
                <c:pt idx="3042">
                  <c:v>3.1495980000000001</c:v>
                </c:pt>
                <c:pt idx="3043">
                  <c:v>3.1565699999999999</c:v>
                </c:pt>
                <c:pt idx="3044">
                  <c:v>3.1717629999999999</c:v>
                </c:pt>
                <c:pt idx="3045">
                  <c:v>3.1582520000000001</c:v>
                </c:pt>
                <c:pt idx="3046">
                  <c:v>3.130414</c:v>
                </c:pt>
                <c:pt idx="3047">
                  <c:v>3.1257259999999998</c:v>
                </c:pt>
                <c:pt idx="3048">
                  <c:v>3.1506080000000001</c:v>
                </c:pt>
                <c:pt idx="3049">
                  <c:v>3.1660659999999998</c:v>
                </c:pt>
                <c:pt idx="3050">
                  <c:v>3.1549830000000001</c:v>
                </c:pt>
                <c:pt idx="3051">
                  <c:v>3.158493</c:v>
                </c:pt>
                <c:pt idx="3052">
                  <c:v>3.1976550000000001</c:v>
                </c:pt>
                <c:pt idx="3053">
                  <c:v>3.1810909999999999</c:v>
                </c:pt>
                <c:pt idx="3054">
                  <c:v>3.1862599999999999</c:v>
                </c:pt>
                <c:pt idx="3055">
                  <c:v>3.1980879999999998</c:v>
                </c:pt>
                <c:pt idx="3056">
                  <c:v>3.2110460000000001</c:v>
                </c:pt>
                <c:pt idx="3057">
                  <c:v>3.2057090000000001</c:v>
                </c:pt>
                <c:pt idx="3058">
                  <c:v>3.189505</c:v>
                </c:pt>
                <c:pt idx="3059">
                  <c:v>3.1880389999999998</c:v>
                </c:pt>
                <c:pt idx="3060">
                  <c:v>3.172701</c:v>
                </c:pt>
                <c:pt idx="3061">
                  <c:v>3.156209</c:v>
                </c:pt>
                <c:pt idx="3062">
                  <c:v>3.1565699999999999</c:v>
                </c:pt>
                <c:pt idx="3063">
                  <c:v>3.158541</c:v>
                </c:pt>
                <c:pt idx="3064">
                  <c:v>3.1679650000000001</c:v>
                </c:pt>
                <c:pt idx="3065">
                  <c:v>3.1709939999999999</c:v>
                </c:pt>
                <c:pt idx="3066">
                  <c:v>3.1526269999999998</c:v>
                </c:pt>
                <c:pt idx="3067">
                  <c:v>3.1238269999999999</c:v>
                </c:pt>
                <c:pt idx="3068">
                  <c:v>3.0886070000000001</c:v>
                </c:pt>
                <c:pt idx="3069">
                  <c:v>3.0609120000000001</c:v>
                </c:pt>
                <c:pt idx="3070">
                  <c:v>3.0627390000000001</c:v>
                </c:pt>
                <c:pt idx="3071">
                  <c:v>3.0727639999999998</c:v>
                </c:pt>
                <c:pt idx="3072">
                  <c:v>3.0790150000000001</c:v>
                </c:pt>
                <c:pt idx="3073">
                  <c:v>3.099065</c:v>
                </c:pt>
                <c:pt idx="3074">
                  <c:v>3.1379139999999999</c:v>
                </c:pt>
                <c:pt idx="3075">
                  <c:v>3.1763789999999998</c:v>
                </c:pt>
                <c:pt idx="3076">
                  <c:v>3.2153969999999998</c:v>
                </c:pt>
                <c:pt idx="3077">
                  <c:v>3.2507609999999998</c:v>
                </c:pt>
                <c:pt idx="3078">
                  <c:v>3.2720600000000002</c:v>
                </c:pt>
                <c:pt idx="3079">
                  <c:v>3.2609059999999999</c:v>
                </c:pt>
                <c:pt idx="3080">
                  <c:v>3.2076560000000001</c:v>
                </c:pt>
                <c:pt idx="3081">
                  <c:v>3.1714030000000002</c:v>
                </c:pt>
                <c:pt idx="3082">
                  <c:v>3.1612100000000001</c:v>
                </c:pt>
                <c:pt idx="3083">
                  <c:v>3.1808749999999999</c:v>
                </c:pt>
                <c:pt idx="3084">
                  <c:v>3.171691</c:v>
                </c:pt>
                <c:pt idx="3085">
                  <c:v>3.1456309999999998</c:v>
                </c:pt>
                <c:pt idx="3086">
                  <c:v>3.1551269999999998</c:v>
                </c:pt>
                <c:pt idx="3087">
                  <c:v>3.1474579999999999</c:v>
                </c:pt>
                <c:pt idx="3088">
                  <c:v>3.1174080000000002</c:v>
                </c:pt>
                <c:pt idx="3089">
                  <c:v>3.1150280000000001</c:v>
                </c:pt>
                <c:pt idx="3090">
                  <c:v>3.1207729999999998</c:v>
                </c:pt>
                <c:pt idx="3091">
                  <c:v>3.1164700000000001</c:v>
                </c:pt>
                <c:pt idx="3092">
                  <c:v>3.1132010000000001</c:v>
                </c:pt>
                <c:pt idx="3093">
                  <c:v>3.1464249999999998</c:v>
                </c:pt>
                <c:pt idx="3094">
                  <c:v>3.1871489999999998</c:v>
                </c:pt>
                <c:pt idx="3095">
                  <c:v>3.1767400000000001</c:v>
                </c:pt>
                <c:pt idx="3096">
                  <c:v>3.1563050000000001</c:v>
                </c:pt>
                <c:pt idx="3097">
                  <c:v>3.1519780000000002</c:v>
                </c:pt>
                <c:pt idx="3098">
                  <c:v>3.1350769999999999</c:v>
                </c:pt>
                <c:pt idx="3099">
                  <c:v>3.1244999999999998</c:v>
                </c:pt>
                <c:pt idx="3100">
                  <c:v>3.120317</c:v>
                </c:pt>
                <c:pt idx="3101">
                  <c:v>3.099113</c:v>
                </c:pt>
                <c:pt idx="3102">
                  <c:v>3.110652</c:v>
                </c:pt>
                <c:pt idx="3103">
                  <c:v>3.1338750000000002</c:v>
                </c:pt>
                <c:pt idx="3104">
                  <c:v>3.111974</c:v>
                </c:pt>
                <c:pt idx="3105">
                  <c:v>3.1413760000000002</c:v>
                </c:pt>
                <c:pt idx="3106">
                  <c:v>3.1593819999999999</c:v>
                </c:pt>
                <c:pt idx="3107">
                  <c:v>3.181187</c:v>
                </c:pt>
                <c:pt idx="3108">
                  <c:v>3.1710419999999999</c:v>
                </c:pt>
                <c:pt idx="3109">
                  <c:v>3.155656</c:v>
                </c:pt>
                <c:pt idx="3110">
                  <c:v>3.145559</c:v>
                </c:pt>
                <c:pt idx="3111">
                  <c:v>3.1352699999999998</c:v>
                </c:pt>
                <c:pt idx="3112">
                  <c:v>3.1420490000000001</c:v>
                </c:pt>
                <c:pt idx="3113">
                  <c:v>3.167748</c:v>
                </c:pt>
                <c:pt idx="3114">
                  <c:v>3.178134</c:v>
                </c:pt>
                <c:pt idx="3115">
                  <c:v>3.186572</c:v>
                </c:pt>
                <c:pt idx="3116">
                  <c:v>3.2025830000000002</c:v>
                </c:pt>
                <c:pt idx="3117">
                  <c:v>3.2139540000000002</c:v>
                </c:pt>
                <c:pt idx="3118">
                  <c:v>3.2090740000000002</c:v>
                </c:pt>
                <c:pt idx="3119">
                  <c:v>3.1640700000000002</c:v>
                </c:pt>
                <c:pt idx="3120">
                  <c:v>3.1398860000000002</c:v>
                </c:pt>
                <c:pt idx="3121">
                  <c:v>3.1739989999999998</c:v>
                </c:pt>
                <c:pt idx="3122">
                  <c:v>3.1708980000000002</c:v>
                </c:pt>
                <c:pt idx="3123">
                  <c:v>3.167484</c:v>
                </c:pt>
                <c:pt idx="3124">
                  <c:v>3.1346690000000001</c:v>
                </c:pt>
                <c:pt idx="3125">
                  <c:v>3.1158450000000002</c:v>
                </c:pt>
                <c:pt idx="3126">
                  <c:v>3.11748</c:v>
                </c:pt>
                <c:pt idx="3127">
                  <c:v>3.120028</c:v>
                </c:pt>
                <c:pt idx="3128">
                  <c:v>3.1444770000000002</c:v>
                </c:pt>
                <c:pt idx="3129">
                  <c:v>3.158709</c:v>
                </c:pt>
                <c:pt idx="3130">
                  <c:v>3.1873420000000001</c:v>
                </c:pt>
                <c:pt idx="3131">
                  <c:v>3.203665</c:v>
                </c:pt>
                <c:pt idx="3132">
                  <c:v>3.1811630000000002</c:v>
                </c:pt>
                <c:pt idx="3133">
                  <c:v>3.1539489999999999</c:v>
                </c:pt>
                <c:pt idx="3134">
                  <c:v>3.192078</c:v>
                </c:pt>
                <c:pt idx="3135">
                  <c:v>3.191236</c:v>
                </c:pt>
                <c:pt idx="3136">
                  <c:v>3.1792639999999999</c:v>
                </c:pt>
                <c:pt idx="3137">
                  <c:v>3.1988569999999998</c:v>
                </c:pt>
                <c:pt idx="3138">
                  <c:v>3.1854179999999999</c:v>
                </c:pt>
                <c:pt idx="3139">
                  <c:v>3.130125</c:v>
                </c:pt>
                <c:pt idx="3140">
                  <c:v>3.110436</c:v>
                </c:pt>
                <c:pt idx="3141">
                  <c:v>3.1169989999999999</c:v>
                </c:pt>
                <c:pt idx="3142">
                  <c:v>3.1509200000000002</c:v>
                </c:pt>
                <c:pt idx="3143">
                  <c:v>3.1904430000000001</c:v>
                </c:pt>
                <c:pt idx="3144">
                  <c:v>3.1692390000000001</c:v>
                </c:pt>
                <c:pt idx="3145">
                  <c:v>3.1409910000000001</c:v>
                </c:pt>
                <c:pt idx="3146">
                  <c:v>3.144838</c:v>
                </c:pt>
                <c:pt idx="3147">
                  <c:v>3.158156</c:v>
                </c:pt>
                <c:pt idx="3148">
                  <c:v>3.1955149999999999</c:v>
                </c:pt>
                <c:pt idx="3149">
                  <c:v>3.2084250000000001</c:v>
                </c:pt>
                <c:pt idx="3150">
                  <c:v>3.1865000000000001</c:v>
                </c:pt>
                <c:pt idx="3151">
                  <c:v>3.1719560000000002</c:v>
                </c:pt>
                <c:pt idx="3152">
                  <c:v>3.1688299999999998</c:v>
                </c:pt>
                <c:pt idx="3153">
                  <c:v>3.1486360000000002</c:v>
                </c:pt>
                <c:pt idx="3154">
                  <c:v>3.125149</c:v>
                </c:pt>
                <c:pt idx="3155">
                  <c:v>3.131856</c:v>
                </c:pt>
                <c:pt idx="3156">
                  <c:v>3.1338029999999999</c:v>
                </c:pt>
                <c:pt idx="3157">
                  <c:v>3.1291639999999998</c:v>
                </c:pt>
                <c:pt idx="3158">
                  <c:v>3.1351740000000001</c:v>
                </c:pt>
                <c:pt idx="3159">
                  <c:v>3.1424820000000002</c:v>
                </c:pt>
                <c:pt idx="3160">
                  <c:v>3.1392359999999999</c:v>
                </c:pt>
                <c:pt idx="3161">
                  <c:v>3.1321690000000002</c:v>
                </c:pt>
                <c:pt idx="3162">
                  <c:v>3.1314950000000001</c:v>
                </c:pt>
                <c:pt idx="3163">
                  <c:v>3.1550310000000001</c:v>
                </c:pt>
                <c:pt idx="3164">
                  <c:v>3.1608969999999998</c:v>
                </c:pt>
                <c:pt idx="3165">
                  <c:v>3.1627000000000001</c:v>
                </c:pt>
                <c:pt idx="3166">
                  <c:v>3.147675</c:v>
                </c:pt>
                <c:pt idx="3167">
                  <c:v>3.1227209999999999</c:v>
                </c:pt>
                <c:pt idx="3168">
                  <c:v>3.1314229999999998</c:v>
                </c:pt>
                <c:pt idx="3169">
                  <c:v>3.1578200000000001</c:v>
                </c:pt>
                <c:pt idx="3170">
                  <c:v>3.1625079999999999</c:v>
                </c:pt>
                <c:pt idx="3171">
                  <c:v>3.1506080000000001</c:v>
                </c:pt>
                <c:pt idx="3172">
                  <c:v>3.1308220000000002</c:v>
                </c:pt>
                <c:pt idx="3173">
                  <c:v>3.1308699999999998</c:v>
                </c:pt>
                <c:pt idx="3174">
                  <c:v>3.124091</c:v>
                </c:pt>
                <c:pt idx="3175">
                  <c:v>3.1455350000000002</c:v>
                </c:pt>
                <c:pt idx="3176">
                  <c:v>3.1798890000000002</c:v>
                </c:pt>
                <c:pt idx="3177">
                  <c:v>3.1966929999999998</c:v>
                </c:pt>
                <c:pt idx="3178">
                  <c:v>3.1983039999999998</c:v>
                </c:pt>
                <c:pt idx="3179">
                  <c:v>3.1648160000000001</c:v>
                </c:pt>
                <c:pt idx="3180">
                  <c:v>3.1449820000000002</c:v>
                </c:pt>
                <c:pt idx="3181">
                  <c:v>3.1293319999999998</c:v>
                </c:pt>
                <c:pt idx="3182">
                  <c:v>3.0821399999999999</c:v>
                </c:pt>
                <c:pt idx="3183">
                  <c:v>3.0693990000000002</c:v>
                </c:pt>
                <c:pt idx="3184">
                  <c:v>3.084568</c:v>
                </c:pt>
                <c:pt idx="3185">
                  <c:v>3.0989209999999998</c:v>
                </c:pt>
                <c:pt idx="3186">
                  <c:v>3.1524830000000001</c:v>
                </c:pt>
                <c:pt idx="3187">
                  <c:v>3.1717629999999999</c:v>
                </c:pt>
                <c:pt idx="3188">
                  <c:v>3.1621229999999998</c:v>
                </c:pt>
                <c:pt idx="3189">
                  <c:v>3.1474099999999998</c:v>
                </c:pt>
                <c:pt idx="3190">
                  <c:v>3.130125</c:v>
                </c:pt>
                <c:pt idx="3191">
                  <c:v>3.1379860000000002</c:v>
                </c:pt>
                <c:pt idx="3192">
                  <c:v>3.1584690000000002</c:v>
                </c:pt>
                <c:pt idx="3193">
                  <c:v>3.1885919999999999</c:v>
                </c:pt>
                <c:pt idx="3194">
                  <c:v>3.1869329999999998</c:v>
                </c:pt>
                <c:pt idx="3195">
                  <c:v>3.1485159999999999</c:v>
                </c:pt>
                <c:pt idx="3196">
                  <c:v>3.1320239999999999</c:v>
                </c:pt>
                <c:pt idx="3197">
                  <c:v>3.1076950000000001</c:v>
                </c:pt>
                <c:pt idx="3198">
                  <c:v>3.0995210000000002</c:v>
                </c:pt>
                <c:pt idx="3199">
                  <c:v>3.12676</c:v>
                </c:pt>
                <c:pt idx="3200">
                  <c:v>3.1743359999999998</c:v>
                </c:pt>
                <c:pt idx="3201">
                  <c:v>3.2645599999999999</c:v>
                </c:pt>
                <c:pt idx="3202">
                  <c:v>3.275979</c:v>
                </c:pt>
                <c:pt idx="3203">
                  <c:v>3.230855</c:v>
                </c:pt>
                <c:pt idx="3204">
                  <c:v>3.2092429999999998</c:v>
                </c:pt>
                <c:pt idx="3205">
                  <c:v>3.1921740000000001</c:v>
                </c:pt>
                <c:pt idx="3206">
                  <c:v>3.1598630000000001</c:v>
                </c:pt>
                <c:pt idx="3207">
                  <c:v>3.1730849999999999</c:v>
                </c:pt>
                <c:pt idx="3208">
                  <c:v>3.1701290000000002</c:v>
                </c:pt>
                <c:pt idx="3209">
                  <c:v>3.1506799999999999</c:v>
                </c:pt>
                <c:pt idx="3210">
                  <c:v>3.1612339999999999</c:v>
                </c:pt>
                <c:pt idx="3211">
                  <c:v>3.196453</c:v>
                </c:pt>
                <c:pt idx="3212">
                  <c:v>3.2077279999999999</c:v>
                </c:pt>
                <c:pt idx="3213">
                  <c:v>3.1859470000000001</c:v>
                </c:pt>
                <c:pt idx="3214">
                  <c:v>3.1277689999999998</c:v>
                </c:pt>
                <c:pt idx="3215">
                  <c:v>3.0997379999999999</c:v>
                </c:pt>
                <c:pt idx="3216">
                  <c:v>3.073029</c:v>
                </c:pt>
                <c:pt idx="3217">
                  <c:v>3.084184</c:v>
                </c:pt>
                <c:pt idx="3218">
                  <c:v>3.1040169999999998</c:v>
                </c:pt>
                <c:pt idx="3219">
                  <c:v>3.1283219999999998</c:v>
                </c:pt>
                <c:pt idx="3220">
                  <c:v>3.1484920000000001</c:v>
                </c:pt>
                <c:pt idx="3221">
                  <c:v>3.1565940000000001</c:v>
                </c:pt>
                <c:pt idx="3222">
                  <c:v>3.1687099999999999</c:v>
                </c:pt>
                <c:pt idx="3223">
                  <c:v>3.1696240000000002</c:v>
                </c:pt>
                <c:pt idx="3224">
                  <c:v>3.124403</c:v>
                </c:pt>
                <c:pt idx="3225">
                  <c:v>3.1223359999999998</c:v>
                </c:pt>
                <c:pt idx="3226">
                  <c:v>3.141184</c:v>
                </c:pt>
                <c:pt idx="3227">
                  <c:v>3.1407989999999999</c:v>
                </c:pt>
                <c:pt idx="3228">
                  <c:v>3.136352</c:v>
                </c:pt>
                <c:pt idx="3229">
                  <c:v>3.1558000000000002</c:v>
                </c:pt>
                <c:pt idx="3230">
                  <c:v>3.1444049999999999</c:v>
                </c:pt>
                <c:pt idx="3231">
                  <c:v>3.1546699999999999</c:v>
                </c:pt>
                <c:pt idx="3232">
                  <c:v>3.1656569999999999</c:v>
                </c:pt>
                <c:pt idx="3233">
                  <c:v>3.1917650000000002</c:v>
                </c:pt>
                <c:pt idx="3234">
                  <c:v>3.1977989999999998</c:v>
                </c:pt>
                <c:pt idx="3235">
                  <c:v>3.1813799999999999</c:v>
                </c:pt>
                <c:pt idx="3236">
                  <c:v>3.1584210000000001</c:v>
                </c:pt>
                <c:pt idx="3237">
                  <c:v>3.132193</c:v>
                </c:pt>
                <c:pt idx="3238">
                  <c:v>3.1447180000000001</c:v>
                </c:pt>
                <c:pt idx="3239">
                  <c:v>3.161883</c:v>
                </c:pt>
                <c:pt idx="3240">
                  <c:v>3.1371449999999999</c:v>
                </c:pt>
                <c:pt idx="3241">
                  <c:v>3.118201</c:v>
                </c:pt>
                <c:pt idx="3242">
                  <c:v>3.1340919999999999</c:v>
                </c:pt>
                <c:pt idx="3243">
                  <c:v>3.1496219999999999</c:v>
                </c:pt>
                <c:pt idx="3244">
                  <c:v>3.1447180000000001</c:v>
                </c:pt>
                <c:pt idx="3245">
                  <c:v>3.1398130000000002</c:v>
                </c:pt>
                <c:pt idx="3246">
                  <c:v>3.1449820000000002</c:v>
                </c:pt>
                <c:pt idx="3247">
                  <c:v>3.1415199999999999</c:v>
                </c:pt>
                <c:pt idx="3248">
                  <c:v>3.1359430000000001</c:v>
                </c:pt>
                <c:pt idx="3249">
                  <c:v>3.1326969999999998</c:v>
                </c:pt>
                <c:pt idx="3250">
                  <c:v>3.1473140000000002</c:v>
                </c:pt>
                <c:pt idx="3251">
                  <c:v>3.1581800000000002</c:v>
                </c:pt>
                <c:pt idx="3252">
                  <c:v>3.144838</c:v>
                </c:pt>
                <c:pt idx="3253">
                  <c:v>3.1244749999999999</c:v>
                </c:pt>
                <c:pt idx="3254">
                  <c:v>3.1158929999999998</c:v>
                </c:pt>
                <c:pt idx="3255">
                  <c:v>3.1139220000000001</c:v>
                </c:pt>
                <c:pt idx="3256">
                  <c:v>3.1158929999999998</c:v>
                </c:pt>
                <c:pt idx="3257">
                  <c:v>3.106109</c:v>
                </c:pt>
                <c:pt idx="3258">
                  <c:v>3.1401500000000002</c:v>
                </c:pt>
                <c:pt idx="3259">
                  <c:v>3.171475</c:v>
                </c:pt>
                <c:pt idx="3260">
                  <c:v>3.1422659999999998</c:v>
                </c:pt>
                <c:pt idx="3261">
                  <c:v>3.1094979999999999</c:v>
                </c:pt>
                <c:pt idx="3262">
                  <c:v>3.095675</c:v>
                </c:pt>
                <c:pt idx="3263">
                  <c:v>3.0908190000000002</c:v>
                </c:pt>
                <c:pt idx="3264">
                  <c:v>3.0909390000000001</c:v>
                </c:pt>
                <c:pt idx="3265">
                  <c:v>3.1257739999999998</c:v>
                </c:pt>
                <c:pt idx="3266">
                  <c:v>3.1542859999999999</c:v>
                </c:pt>
                <c:pt idx="3267">
                  <c:v>3.1697679999999999</c:v>
                </c:pt>
                <c:pt idx="3268">
                  <c:v>3.1775090000000001</c:v>
                </c:pt>
                <c:pt idx="3269">
                  <c:v>3.18275</c:v>
                </c:pt>
                <c:pt idx="3270">
                  <c:v>3.1655609999999998</c:v>
                </c:pt>
                <c:pt idx="3271">
                  <c:v>3.13991</c:v>
                </c:pt>
                <c:pt idx="3272">
                  <c:v>3.1325289999999999</c:v>
                </c:pt>
                <c:pt idx="3273">
                  <c:v>3.1394769999999999</c:v>
                </c:pt>
                <c:pt idx="3274">
                  <c:v>3.1692870000000002</c:v>
                </c:pt>
                <c:pt idx="3275">
                  <c:v>3.197559</c:v>
                </c:pt>
                <c:pt idx="3276">
                  <c:v>3.2154449999999999</c:v>
                </c:pt>
                <c:pt idx="3277">
                  <c:v>3.161594</c:v>
                </c:pt>
                <c:pt idx="3278">
                  <c:v>3.152291</c:v>
                </c:pt>
                <c:pt idx="3279">
                  <c:v>3.1751290000000001</c:v>
                </c:pt>
                <c:pt idx="3280">
                  <c:v>3.1565219999999998</c:v>
                </c:pt>
                <c:pt idx="3281">
                  <c:v>3.1608969999999998</c:v>
                </c:pt>
                <c:pt idx="3282">
                  <c:v>3.1448860000000001</c:v>
                </c:pt>
                <c:pt idx="3283">
                  <c:v>3.1279370000000002</c:v>
                </c:pt>
                <c:pt idx="3284">
                  <c:v>3.1845050000000001</c:v>
                </c:pt>
                <c:pt idx="3285">
                  <c:v>3.19679</c:v>
                </c:pt>
                <c:pt idx="3286">
                  <c:v>3.1447660000000002</c:v>
                </c:pt>
                <c:pt idx="3287">
                  <c:v>3.0908669999999998</c:v>
                </c:pt>
                <c:pt idx="3288">
                  <c:v>3.1040169999999998</c:v>
                </c:pt>
                <c:pt idx="3289">
                  <c:v>3.1366399999999999</c:v>
                </c:pt>
                <c:pt idx="3290">
                  <c:v>3.1488290000000001</c:v>
                </c:pt>
                <c:pt idx="3291">
                  <c:v>3.1451259999999999</c:v>
                </c:pt>
                <c:pt idx="3292">
                  <c:v>3.1482519999999998</c:v>
                </c:pt>
                <c:pt idx="3293">
                  <c:v>3.1296919999999999</c:v>
                </c:pt>
                <c:pt idx="3294">
                  <c:v>3.108657</c:v>
                </c:pt>
                <c:pt idx="3295">
                  <c:v>3.1104120000000002</c:v>
                </c:pt>
                <c:pt idx="3296">
                  <c:v>3.1504150000000002</c:v>
                </c:pt>
                <c:pt idx="3297">
                  <c:v>3.1845289999999999</c:v>
                </c:pt>
                <c:pt idx="3298">
                  <c:v>3.1735180000000001</c:v>
                </c:pt>
                <c:pt idx="3299">
                  <c:v>3.1584690000000002</c:v>
                </c:pt>
                <c:pt idx="3300">
                  <c:v>3.1368800000000001</c:v>
                </c:pt>
                <c:pt idx="3301">
                  <c:v>3.136015</c:v>
                </c:pt>
                <c:pt idx="3302">
                  <c:v>3.144501</c:v>
                </c:pt>
                <c:pt idx="3303">
                  <c:v>3.1437560000000002</c:v>
                </c:pt>
                <c:pt idx="3304">
                  <c:v>3.1631809999999998</c:v>
                </c:pt>
                <c:pt idx="3305">
                  <c:v>3.185298</c:v>
                </c:pt>
                <c:pt idx="3306">
                  <c:v>3.1643590000000001</c:v>
                </c:pt>
                <c:pt idx="3307">
                  <c:v>3.1539730000000001</c:v>
                </c:pt>
                <c:pt idx="3308">
                  <c:v>3.1632530000000001</c:v>
                </c:pt>
                <c:pt idx="3309">
                  <c:v>3.170417</c:v>
                </c:pt>
                <c:pt idx="3310">
                  <c:v>3.154045</c:v>
                </c:pt>
                <c:pt idx="3311">
                  <c:v>3.148155</c:v>
                </c:pt>
                <c:pt idx="3312">
                  <c:v>3.1566179999999999</c:v>
                </c:pt>
                <c:pt idx="3313">
                  <c:v>3.142722</c:v>
                </c:pt>
                <c:pt idx="3314">
                  <c:v>3.1332740000000001</c:v>
                </c:pt>
                <c:pt idx="3315">
                  <c:v>3.1277210000000002</c:v>
                </c:pt>
                <c:pt idx="3316">
                  <c:v>3.1482760000000001</c:v>
                </c:pt>
                <c:pt idx="3317">
                  <c:v>3.167027</c:v>
                </c:pt>
                <c:pt idx="3318">
                  <c:v>3.1557279999999999</c:v>
                </c:pt>
                <c:pt idx="3319">
                  <c:v>3.1357750000000002</c:v>
                </c:pt>
                <c:pt idx="3320">
                  <c:v>3.136231</c:v>
                </c:pt>
                <c:pt idx="3321">
                  <c:v>3.1332740000000001</c:v>
                </c:pt>
                <c:pt idx="3322">
                  <c:v>3.1454149999999998</c:v>
                </c:pt>
                <c:pt idx="3323">
                  <c:v>3.1504150000000002</c:v>
                </c:pt>
                <c:pt idx="3324">
                  <c:v>3.1389719999999999</c:v>
                </c:pt>
                <c:pt idx="3325">
                  <c:v>3.1216149999999998</c:v>
                </c:pt>
                <c:pt idx="3326">
                  <c:v>3.11748</c:v>
                </c:pt>
                <c:pt idx="3327">
                  <c:v>3.1287790000000002</c:v>
                </c:pt>
                <c:pt idx="3328">
                  <c:v>3.1433230000000001</c:v>
                </c:pt>
                <c:pt idx="3329">
                  <c:v>3.1486360000000002</c:v>
                </c:pt>
                <c:pt idx="3330">
                  <c:v>3.1463040000000002</c:v>
                </c:pt>
                <c:pt idx="3331">
                  <c:v>3.160873</c:v>
                </c:pt>
                <c:pt idx="3332">
                  <c:v>3.176523</c:v>
                </c:pt>
                <c:pt idx="3333">
                  <c:v>3.1631809999999998</c:v>
                </c:pt>
                <c:pt idx="3334">
                  <c:v>3.142674</c:v>
                </c:pt>
                <c:pt idx="3335">
                  <c:v>3.1310630000000002</c:v>
                </c:pt>
                <c:pt idx="3336">
                  <c:v>3.1249799999999999</c:v>
                </c:pt>
                <c:pt idx="3337">
                  <c:v>3.120269</c:v>
                </c:pt>
                <c:pt idx="3338">
                  <c:v>3.1241629999999998</c:v>
                </c:pt>
                <c:pt idx="3339">
                  <c:v>3.1249319999999998</c:v>
                </c:pt>
                <c:pt idx="3340">
                  <c:v>3.1185860000000001</c:v>
                </c:pt>
                <c:pt idx="3341">
                  <c:v>3.1115900000000001</c:v>
                </c:pt>
                <c:pt idx="3342">
                  <c:v>3.106277</c:v>
                </c:pt>
                <c:pt idx="3343">
                  <c:v>3.107094</c:v>
                </c:pt>
                <c:pt idx="3344">
                  <c:v>3.0974539999999999</c:v>
                </c:pt>
                <c:pt idx="3345">
                  <c:v>3.1141139999999998</c:v>
                </c:pt>
                <c:pt idx="3346">
                  <c:v>3.1569780000000001</c:v>
                </c:pt>
                <c:pt idx="3347">
                  <c:v>3.1722440000000001</c:v>
                </c:pt>
                <c:pt idx="3348">
                  <c:v>3.1460159999999999</c:v>
                </c:pt>
                <c:pt idx="3349">
                  <c:v>3.1392850000000001</c:v>
                </c:pt>
                <c:pt idx="3350">
                  <c:v>3.1154600000000001</c:v>
                </c:pt>
                <c:pt idx="3351">
                  <c:v>3.0847129999999998</c:v>
                </c:pt>
                <c:pt idx="3352">
                  <c:v>3.1058680000000001</c:v>
                </c:pt>
                <c:pt idx="3353">
                  <c:v>3.141785</c:v>
                </c:pt>
                <c:pt idx="3354">
                  <c:v>3.1851539999999998</c:v>
                </c:pt>
                <c:pt idx="3355">
                  <c:v>3.2342689999999998</c:v>
                </c:pt>
                <c:pt idx="3356">
                  <c:v>3.250448</c:v>
                </c:pt>
                <c:pt idx="3357">
                  <c:v>3.2828309999999998</c:v>
                </c:pt>
                <c:pt idx="3358">
                  <c:v>3.301294</c:v>
                </c:pt>
                <c:pt idx="3359">
                  <c:v>3.2878069999999999</c:v>
                </c:pt>
                <c:pt idx="3360">
                  <c:v>3.2312150000000002</c:v>
                </c:pt>
                <c:pt idx="3361">
                  <c:v>3.1872210000000001</c:v>
                </c:pt>
                <c:pt idx="3362">
                  <c:v>3.1349089999999999</c:v>
                </c:pt>
                <c:pt idx="3363">
                  <c:v>3.0917319999999999</c:v>
                </c:pt>
                <c:pt idx="3364">
                  <c:v>3.0748319999999998</c:v>
                </c:pt>
                <c:pt idx="3365">
                  <c:v>3.0931989999999998</c:v>
                </c:pt>
                <c:pt idx="3366">
                  <c:v>3.1340680000000001</c:v>
                </c:pt>
                <c:pt idx="3367">
                  <c:v>3.1481309999999998</c:v>
                </c:pt>
                <c:pt idx="3368">
                  <c:v>3.136015</c:v>
                </c:pt>
                <c:pt idx="3369">
                  <c:v>3.128514</c:v>
                </c:pt>
                <c:pt idx="3370">
                  <c:v>3.120797</c:v>
                </c:pt>
                <c:pt idx="3371">
                  <c:v>3.1172629999999999</c:v>
                </c:pt>
                <c:pt idx="3372">
                  <c:v>3.1318800000000002</c:v>
                </c:pt>
                <c:pt idx="3373">
                  <c:v>3.1471939999999998</c:v>
                </c:pt>
                <c:pt idx="3374">
                  <c:v>3.14628</c:v>
                </c:pt>
                <c:pt idx="3375">
                  <c:v>3.172749</c:v>
                </c:pt>
                <c:pt idx="3376">
                  <c:v>3.1810670000000001</c:v>
                </c:pt>
                <c:pt idx="3377">
                  <c:v>3.130414</c:v>
                </c:pt>
                <c:pt idx="3378">
                  <c:v>3.0924779999999998</c:v>
                </c:pt>
                <c:pt idx="3379">
                  <c:v>3.0871409999999999</c:v>
                </c:pt>
                <c:pt idx="3380">
                  <c:v>3.0931030000000002</c:v>
                </c:pt>
                <c:pt idx="3381">
                  <c:v>3.11171</c:v>
                </c:pt>
                <c:pt idx="3382">
                  <c:v>3.1353659999999999</c:v>
                </c:pt>
                <c:pt idx="3383">
                  <c:v>3.163926</c:v>
                </c:pt>
                <c:pt idx="3384">
                  <c:v>3.1819320000000002</c:v>
                </c:pt>
                <c:pt idx="3385">
                  <c:v>3.1700560000000002</c:v>
                </c:pt>
                <c:pt idx="3386">
                  <c:v>3.1742159999999999</c:v>
                </c:pt>
                <c:pt idx="3387">
                  <c:v>3.1809470000000002</c:v>
                </c:pt>
                <c:pt idx="3388">
                  <c:v>3.1707779999999999</c:v>
                </c:pt>
                <c:pt idx="3389">
                  <c:v>3.138347</c:v>
                </c:pt>
                <c:pt idx="3390">
                  <c:v>3.1203409999999998</c:v>
                </c:pt>
                <c:pt idx="3391">
                  <c:v>3.140943</c:v>
                </c:pt>
                <c:pt idx="3392">
                  <c:v>3.1542859999999999</c:v>
                </c:pt>
                <c:pt idx="3393">
                  <c:v>3.15645</c:v>
                </c:pt>
                <c:pt idx="3394">
                  <c:v>3.1508479999999999</c:v>
                </c:pt>
                <c:pt idx="3395">
                  <c:v>3.1282019999999999</c:v>
                </c:pt>
                <c:pt idx="3396">
                  <c:v>3.1153400000000002</c:v>
                </c:pt>
                <c:pt idx="3397">
                  <c:v>3.1195949999999999</c:v>
                </c:pt>
                <c:pt idx="3398">
                  <c:v>3.1136810000000001</c:v>
                </c:pt>
                <c:pt idx="3399">
                  <c:v>3.1098590000000002</c:v>
                </c:pt>
                <c:pt idx="3400">
                  <c:v>3.1314229999999998</c:v>
                </c:pt>
                <c:pt idx="3401">
                  <c:v>3.1537809999999999</c:v>
                </c:pt>
                <c:pt idx="3402">
                  <c:v>3.1708020000000001</c:v>
                </c:pt>
                <c:pt idx="3403">
                  <c:v>3.1841680000000001</c:v>
                </c:pt>
                <c:pt idx="3404">
                  <c:v>3.1857069999999998</c:v>
                </c:pt>
                <c:pt idx="3405">
                  <c:v>3.1686619999999999</c:v>
                </c:pt>
                <c:pt idx="3406">
                  <c:v>3.1613060000000002</c:v>
                </c:pt>
                <c:pt idx="3407">
                  <c:v>3.1022859999999999</c:v>
                </c:pt>
                <c:pt idx="3408">
                  <c:v>3.1022859999999999</c:v>
                </c:pt>
                <c:pt idx="3409">
                  <c:v>3.1493090000000001</c:v>
                </c:pt>
                <c:pt idx="3410">
                  <c:v>3.1364960000000002</c:v>
                </c:pt>
                <c:pt idx="3411">
                  <c:v>3.1397409999999999</c:v>
                </c:pt>
                <c:pt idx="3412">
                  <c:v>3.1398860000000002</c:v>
                </c:pt>
                <c:pt idx="3413">
                  <c:v>3.1157490000000001</c:v>
                </c:pt>
                <c:pt idx="3414">
                  <c:v>3.1073110000000002</c:v>
                </c:pt>
                <c:pt idx="3415">
                  <c:v>3.1224799999999999</c:v>
                </c:pt>
                <c:pt idx="3416">
                  <c:v>3.1186340000000001</c:v>
                </c:pt>
                <c:pt idx="3417">
                  <c:v>3.1085609999999999</c:v>
                </c:pt>
                <c:pt idx="3418">
                  <c:v>3.0961319999999999</c:v>
                </c:pt>
                <c:pt idx="3419">
                  <c:v>3.0761539999999998</c:v>
                </c:pt>
                <c:pt idx="3420">
                  <c:v>3.0747840000000002</c:v>
                </c:pt>
                <c:pt idx="3421">
                  <c:v>3.092622</c:v>
                </c:pt>
                <c:pt idx="3422">
                  <c:v>3.094665</c:v>
                </c:pt>
                <c:pt idx="3423">
                  <c:v>3.10344</c:v>
                </c:pt>
                <c:pt idx="3424">
                  <c:v>3.14818</c:v>
                </c:pt>
                <c:pt idx="3425">
                  <c:v>3.168085</c:v>
                </c:pt>
                <c:pt idx="3426">
                  <c:v>3.155392</c:v>
                </c:pt>
                <c:pt idx="3427">
                  <c:v>3.1438760000000001</c:v>
                </c:pt>
                <c:pt idx="3428">
                  <c:v>3.1229610000000001</c:v>
                </c:pt>
                <c:pt idx="3429">
                  <c:v>3.101613</c:v>
                </c:pt>
                <c:pt idx="3430">
                  <c:v>3.088463</c:v>
                </c:pt>
                <c:pt idx="3431">
                  <c:v>3.0960359999999998</c:v>
                </c:pt>
                <c:pt idx="3432">
                  <c:v>3.135799</c:v>
                </c:pt>
                <c:pt idx="3433">
                  <c:v>3.164215</c:v>
                </c:pt>
                <c:pt idx="3434">
                  <c:v>3.1575790000000001</c:v>
                </c:pt>
                <c:pt idx="3435">
                  <c:v>3.145391</c:v>
                </c:pt>
                <c:pt idx="3436">
                  <c:v>3.1519780000000002</c:v>
                </c:pt>
                <c:pt idx="3437">
                  <c:v>3.1099549999999998</c:v>
                </c:pt>
                <c:pt idx="3438">
                  <c:v>3.095939</c:v>
                </c:pt>
                <c:pt idx="3439">
                  <c:v>3.133899</c:v>
                </c:pt>
                <c:pt idx="3440">
                  <c:v>3.1647430000000001</c:v>
                </c:pt>
                <c:pt idx="3441">
                  <c:v>3.1656810000000002</c:v>
                </c:pt>
                <c:pt idx="3442">
                  <c:v>3.1565460000000001</c:v>
                </c:pt>
                <c:pt idx="3443">
                  <c:v>3.168253</c:v>
                </c:pt>
                <c:pt idx="3444">
                  <c:v>3.1747930000000002</c:v>
                </c:pt>
                <c:pt idx="3445">
                  <c:v>3.1973180000000001</c:v>
                </c:pt>
                <c:pt idx="3446">
                  <c:v>3.1956359999999999</c:v>
                </c:pt>
                <c:pt idx="3447">
                  <c:v>3.1826539999999999</c:v>
                </c:pt>
                <c:pt idx="3448">
                  <c:v>3.1907070000000002</c:v>
                </c:pt>
                <c:pt idx="3449">
                  <c:v>3.1735660000000001</c:v>
                </c:pt>
                <c:pt idx="3450">
                  <c:v>3.1258219999999999</c:v>
                </c:pt>
                <c:pt idx="3451">
                  <c:v>3.084136</c:v>
                </c:pt>
                <c:pt idx="3452">
                  <c:v>3.1098110000000001</c:v>
                </c:pt>
                <c:pt idx="3453">
                  <c:v>3.1330580000000001</c:v>
                </c:pt>
                <c:pt idx="3454">
                  <c:v>3.1588050000000001</c:v>
                </c:pt>
                <c:pt idx="3455">
                  <c:v>3.1653440000000002</c:v>
                </c:pt>
                <c:pt idx="3456">
                  <c:v>3.1485880000000002</c:v>
                </c:pt>
                <c:pt idx="3457">
                  <c:v>3.1511130000000001</c:v>
                </c:pt>
                <c:pt idx="3458">
                  <c:v>3.1456309999999998</c:v>
                </c:pt>
                <c:pt idx="3459">
                  <c:v>3.1395490000000001</c:v>
                </c:pt>
                <c:pt idx="3460">
                  <c:v>3.1345489999999998</c:v>
                </c:pt>
                <c:pt idx="3461">
                  <c:v>3.1518099999999998</c:v>
                </c:pt>
                <c:pt idx="3462">
                  <c:v>3.1744080000000001</c:v>
                </c:pt>
                <c:pt idx="3463">
                  <c:v>3.1878709999999999</c:v>
                </c:pt>
                <c:pt idx="3464">
                  <c:v>3.1818840000000002</c:v>
                </c:pt>
                <c:pt idx="3465">
                  <c:v>3.152218</c:v>
                </c:pt>
                <c:pt idx="3466">
                  <c:v>3.1275770000000001</c:v>
                </c:pt>
                <c:pt idx="3467">
                  <c:v>3.0894010000000001</c:v>
                </c:pt>
                <c:pt idx="3468">
                  <c:v>3.0785819999999999</c:v>
                </c:pt>
                <c:pt idx="3469">
                  <c:v>3.092886</c:v>
                </c:pt>
                <c:pt idx="3470">
                  <c:v>3.0816590000000001</c:v>
                </c:pt>
                <c:pt idx="3471">
                  <c:v>3.108609</c:v>
                </c:pt>
                <c:pt idx="3472">
                  <c:v>3.1591420000000001</c:v>
                </c:pt>
                <c:pt idx="3473">
                  <c:v>3.20804</c:v>
                </c:pt>
                <c:pt idx="3474">
                  <c:v>3.2121749999999998</c:v>
                </c:pt>
                <c:pt idx="3475">
                  <c:v>3.1802260000000002</c:v>
                </c:pt>
                <c:pt idx="3476">
                  <c:v>3.143227</c:v>
                </c:pt>
                <c:pt idx="3477">
                  <c:v>3.1117819999999998</c:v>
                </c:pt>
                <c:pt idx="3478">
                  <c:v>3.1035360000000001</c:v>
                </c:pt>
                <c:pt idx="3479">
                  <c:v>3.1013489999999999</c:v>
                </c:pt>
                <c:pt idx="3480">
                  <c:v>3.1119020000000002</c:v>
                </c:pt>
                <c:pt idx="3481">
                  <c:v>3.1213500000000001</c:v>
                </c:pt>
                <c:pt idx="3482">
                  <c:v>3.1248360000000002</c:v>
                </c:pt>
                <c:pt idx="3483">
                  <c:v>3.1232250000000001</c:v>
                </c:pt>
                <c:pt idx="3484">
                  <c:v>3.1299570000000001</c:v>
                </c:pt>
                <c:pt idx="3485">
                  <c:v>3.1298849999999998</c:v>
                </c:pt>
                <c:pt idx="3486">
                  <c:v>3.1427939999999999</c:v>
                </c:pt>
                <c:pt idx="3487">
                  <c:v>3.1521219999999999</c:v>
                </c:pt>
                <c:pt idx="3488">
                  <c:v>3.1550790000000002</c:v>
                </c:pt>
                <c:pt idx="3489">
                  <c:v>3.152002</c:v>
                </c:pt>
                <c:pt idx="3490">
                  <c:v>3.1303169999999998</c:v>
                </c:pt>
                <c:pt idx="3491">
                  <c:v>3.1167590000000001</c:v>
                </c:pt>
                <c:pt idx="3492">
                  <c:v>3.1118060000000001</c:v>
                </c:pt>
                <c:pt idx="3493">
                  <c:v>3.1049310000000001</c:v>
                </c:pt>
                <c:pt idx="3494">
                  <c:v>3.1151</c:v>
                </c:pt>
                <c:pt idx="3495">
                  <c:v>3.1299090000000001</c:v>
                </c:pt>
                <c:pt idx="3496">
                  <c:v>3.1276489999999999</c:v>
                </c:pt>
                <c:pt idx="3497">
                  <c:v>3.1301969999999999</c:v>
                </c:pt>
                <c:pt idx="3498">
                  <c:v>3.1460400000000002</c:v>
                </c:pt>
                <c:pt idx="3499">
                  <c:v>3.1599590000000002</c:v>
                </c:pt>
                <c:pt idx="3500">
                  <c:v>3.14717</c:v>
                </c:pt>
                <c:pt idx="3501">
                  <c:v>3.1529400000000001</c:v>
                </c:pt>
                <c:pt idx="3502">
                  <c:v>3.1550790000000002</c:v>
                </c:pt>
                <c:pt idx="3503">
                  <c:v>3.1395729999999999</c:v>
                </c:pt>
                <c:pt idx="3504">
                  <c:v>3.152771</c:v>
                </c:pt>
                <c:pt idx="3505">
                  <c:v>3.1632769999999999</c:v>
                </c:pt>
                <c:pt idx="3506">
                  <c:v>3.154382</c:v>
                </c:pt>
                <c:pt idx="3507">
                  <c:v>3.1314470000000001</c:v>
                </c:pt>
                <c:pt idx="3508">
                  <c:v>3.0918770000000002</c:v>
                </c:pt>
                <c:pt idx="3509">
                  <c:v>3.071202</c:v>
                </c:pt>
                <c:pt idx="3510">
                  <c:v>3.10582</c:v>
                </c:pt>
                <c:pt idx="3511">
                  <c:v>3.1353900000000001</c:v>
                </c:pt>
                <c:pt idx="3512">
                  <c:v>3.144285</c:v>
                </c:pt>
                <c:pt idx="3513">
                  <c:v>3.0966849999999999</c:v>
                </c:pt>
                <c:pt idx="3514">
                  <c:v>3.1120950000000001</c:v>
                </c:pt>
                <c:pt idx="3515">
                  <c:v>3.1513049999999998</c:v>
                </c:pt>
                <c:pt idx="3516">
                  <c:v>3.167869</c:v>
                </c:pt>
                <c:pt idx="3517">
                  <c:v>3.168085</c:v>
                </c:pt>
                <c:pt idx="3518">
                  <c:v>3.1936640000000001</c:v>
                </c:pt>
                <c:pt idx="3519">
                  <c:v>3.1852499999999999</c:v>
                </c:pt>
                <c:pt idx="3520">
                  <c:v>3.181692</c:v>
                </c:pt>
                <c:pt idx="3521">
                  <c:v>3.2201089999999999</c:v>
                </c:pt>
                <c:pt idx="3522">
                  <c:v>3.1795279999999999</c:v>
                </c:pt>
                <c:pt idx="3523">
                  <c:v>3.1013250000000001</c:v>
                </c:pt>
                <c:pt idx="3524">
                  <c:v>3.0475460000000001</c:v>
                </c:pt>
                <c:pt idx="3525">
                  <c:v>3.0631719999999998</c:v>
                </c:pt>
                <c:pt idx="3526">
                  <c:v>3.1053389999999998</c:v>
                </c:pt>
                <c:pt idx="3527">
                  <c:v>3.1374569999999999</c:v>
                </c:pt>
                <c:pt idx="3528">
                  <c:v>3.147554</c:v>
                </c:pt>
                <c:pt idx="3529">
                  <c:v>3.1284420000000002</c:v>
                </c:pt>
                <c:pt idx="3530">
                  <c:v>3.1040410000000001</c:v>
                </c:pt>
                <c:pt idx="3531">
                  <c:v>3.1002909999999999</c:v>
                </c:pt>
                <c:pt idx="3532">
                  <c:v>3.103729</c:v>
                </c:pt>
                <c:pt idx="3533">
                  <c:v>3.1067819999999999</c:v>
                </c:pt>
                <c:pt idx="3534">
                  <c:v>3.1251250000000002</c:v>
                </c:pt>
                <c:pt idx="3535">
                  <c:v>3.1639020000000002</c:v>
                </c:pt>
                <c:pt idx="3536">
                  <c:v>3.1891690000000001</c:v>
                </c:pt>
                <c:pt idx="3537">
                  <c:v>3.2157089999999999</c:v>
                </c:pt>
                <c:pt idx="3538">
                  <c:v>3.2519390000000001</c:v>
                </c:pt>
                <c:pt idx="3539">
                  <c:v>3.202607</c:v>
                </c:pt>
                <c:pt idx="3540">
                  <c:v>3.1279370000000002</c:v>
                </c:pt>
                <c:pt idx="3541">
                  <c:v>3.1021420000000002</c:v>
                </c:pt>
                <c:pt idx="3542">
                  <c:v>3.1175999999999999</c:v>
                </c:pt>
                <c:pt idx="3543">
                  <c:v>3.1099070000000002</c:v>
                </c:pt>
                <c:pt idx="3544">
                  <c:v>3.1195469999999998</c:v>
                </c:pt>
                <c:pt idx="3545">
                  <c:v>3.1472660000000001</c:v>
                </c:pt>
                <c:pt idx="3546">
                  <c:v>3.1381790000000001</c:v>
                </c:pt>
                <c:pt idx="3547">
                  <c:v>3.112984</c:v>
                </c:pt>
                <c:pt idx="3548">
                  <c:v>3.1146430000000001</c:v>
                </c:pt>
                <c:pt idx="3549">
                  <c:v>3.1274329999999999</c:v>
                </c:pt>
                <c:pt idx="3550">
                  <c:v>3.1219269999999999</c:v>
                </c:pt>
                <c:pt idx="3551">
                  <c:v>3.1304379999999998</c:v>
                </c:pt>
                <c:pt idx="3552">
                  <c:v>3.1560890000000001</c:v>
                </c:pt>
                <c:pt idx="3553">
                  <c:v>3.1713309999999999</c:v>
                </c:pt>
                <c:pt idx="3554">
                  <c:v>3.1759219999999999</c:v>
                </c:pt>
                <c:pt idx="3555">
                  <c:v>3.1609449999999999</c:v>
                </c:pt>
                <c:pt idx="3556">
                  <c:v>3.1428910000000001</c:v>
                </c:pt>
                <c:pt idx="3557">
                  <c:v>3.1203650000000001</c:v>
                </c:pt>
                <c:pt idx="3558">
                  <c:v>3.1139700000000001</c:v>
                </c:pt>
                <c:pt idx="3559">
                  <c:v>3.1427939999999999</c:v>
                </c:pt>
                <c:pt idx="3560">
                  <c:v>3.1375540000000002</c:v>
                </c:pt>
                <c:pt idx="3561">
                  <c:v>3.128298</c:v>
                </c:pt>
                <c:pt idx="3562">
                  <c:v>3.1170230000000001</c:v>
                </c:pt>
                <c:pt idx="3563">
                  <c:v>3.114859</c:v>
                </c:pt>
                <c:pt idx="3564">
                  <c:v>3.1118299999999999</c:v>
                </c:pt>
                <c:pt idx="3565">
                  <c:v>3.1128640000000001</c:v>
                </c:pt>
                <c:pt idx="3566">
                  <c:v>3.1098349999999999</c:v>
                </c:pt>
                <c:pt idx="3567">
                  <c:v>3.1074790000000001</c:v>
                </c:pt>
                <c:pt idx="3568">
                  <c:v>3.1046659999999999</c:v>
                </c:pt>
                <c:pt idx="3569">
                  <c:v>3.099834</c:v>
                </c:pt>
                <c:pt idx="3570">
                  <c:v>3.1058919999999999</c:v>
                </c:pt>
                <c:pt idx="3571">
                  <c:v>3.1293799999999998</c:v>
                </c:pt>
                <c:pt idx="3572">
                  <c:v>3.1590940000000001</c:v>
                </c:pt>
                <c:pt idx="3573">
                  <c:v>3.155897</c:v>
                </c:pt>
                <c:pt idx="3574">
                  <c:v>3.1543100000000002</c:v>
                </c:pt>
                <c:pt idx="3575">
                  <c:v>3.1547190000000001</c:v>
                </c:pt>
                <c:pt idx="3576">
                  <c:v>3.1509680000000002</c:v>
                </c:pt>
                <c:pt idx="3577">
                  <c:v>3.166426</c:v>
                </c:pt>
                <c:pt idx="3578">
                  <c:v>3.1813069999999999</c:v>
                </c:pt>
                <c:pt idx="3579">
                  <c:v>3.161931</c:v>
                </c:pt>
                <c:pt idx="3580">
                  <c:v>3.1396929999999998</c:v>
                </c:pt>
                <c:pt idx="3581">
                  <c:v>3.1613540000000002</c:v>
                </c:pt>
                <c:pt idx="3582">
                  <c:v>3.149165</c:v>
                </c:pt>
                <c:pt idx="3583">
                  <c:v>3.1441889999999999</c:v>
                </c:pt>
                <c:pt idx="3584">
                  <c:v>3.144069</c:v>
                </c:pt>
                <c:pt idx="3585">
                  <c:v>3.1176240000000002</c:v>
                </c:pt>
                <c:pt idx="3586">
                  <c:v>3.1063489999999998</c:v>
                </c:pt>
                <c:pt idx="3587">
                  <c:v>3.0826929999999999</c:v>
                </c:pt>
                <c:pt idx="3588">
                  <c:v>3.1103640000000001</c:v>
                </c:pt>
                <c:pt idx="3589">
                  <c:v>3.1459199999999998</c:v>
                </c:pt>
                <c:pt idx="3590">
                  <c:v>3.126134</c:v>
                </c:pt>
                <c:pt idx="3591">
                  <c:v>3.1147870000000002</c:v>
                </c:pt>
                <c:pt idx="3592">
                  <c:v>3.113537</c:v>
                </c:pt>
                <c:pt idx="3593">
                  <c:v>3.1271680000000002</c:v>
                </c:pt>
                <c:pt idx="3594">
                  <c:v>3.162652</c:v>
                </c:pt>
                <c:pt idx="3595">
                  <c:v>3.1631330000000002</c:v>
                </c:pt>
                <c:pt idx="3596">
                  <c:v>3.1132249999999999</c:v>
                </c:pt>
                <c:pt idx="3597">
                  <c:v>3.0653839999999999</c:v>
                </c:pt>
                <c:pt idx="3598">
                  <c:v>3.0500699999999998</c:v>
                </c:pt>
                <c:pt idx="3599">
                  <c:v>3.094233</c:v>
                </c:pt>
                <c:pt idx="3600">
                  <c:v>3.1610170000000002</c:v>
                </c:pt>
                <c:pt idx="3601">
                  <c:v>3.197727</c:v>
                </c:pt>
                <c:pt idx="3602">
                  <c:v>3.214315</c:v>
                </c:pt>
                <c:pt idx="3603">
                  <c:v>3.1958519999999999</c:v>
                </c:pt>
                <c:pt idx="3604">
                  <c:v>3.1320480000000002</c:v>
                </c:pt>
                <c:pt idx="3605">
                  <c:v>3.1204130000000001</c:v>
                </c:pt>
                <c:pt idx="3606">
                  <c:v>3.0920930000000002</c:v>
                </c:pt>
                <c:pt idx="3607">
                  <c:v>3.0922369999999999</c:v>
                </c:pt>
                <c:pt idx="3608">
                  <c:v>3.0967090000000002</c:v>
                </c:pt>
                <c:pt idx="3609">
                  <c:v>3.1412800000000001</c:v>
                </c:pt>
                <c:pt idx="3610">
                  <c:v>3.2147960000000002</c:v>
                </c:pt>
                <c:pt idx="3611">
                  <c:v>3.2405430000000002</c:v>
                </c:pt>
                <c:pt idx="3612">
                  <c:v>3.2112859999999999</c:v>
                </c:pt>
                <c:pt idx="3613">
                  <c:v>3.1379860000000002</c:v>
                </c:pt>
                <c:pt idx="3614">
                  <c:v>3.0855779999999999</c:v>
                </c:pt>
                <c:pt idx="3615">
                  <c:v>3.092069</c:v>
                </c:pt>
                <c:pt idx="3616">
                  <c:v>3.1063969999999999</c:v>
                </c:pt>
                <c:pt idx="3617">
                  <c:v>3.132746</c:v>
                </c:pt>
                <c:pt idx="3618">
                  <c:v>3.1128640000000001</c:v>
                </c:pt>
                <c:pt idx="3619">
                  <c:v>3.1125029999999998</c:v>
                </c:pt>
                <c:pt idx="3620">
                  <c:v>3.1220720000000002</c:v>
                </c:pt>
                <c:pt idx="3621">
                  <c:v>3.1171669999999998</c:v>
                </c:pt>
                <c:pt idx="3622">
                  <c:v>3.1104120000000002</c:v>
                </c:pt>
                <c:pt idx="3623">
                  <c:v>3.1264470000000002</c:v>
                </c:pt>
                <c:pt idx="3624">
                  <c:v>3.1208689999999999</c:v>
                </c:pt>
                <c:pt idx="3625">
                  <c:v>3.1310630000000002</c:v>
                </c:pt>
                <c:pt idx="3626">
                  <c:v>3.1474579999999999</c:v>
                </c:pt>
                <c:pt idx="3627">
                  <c:v>3.1415929999999999</c:v>
                </c:pt>
                <c:pt idx="3628">
                  <c:v>3.126134</c:v>
                </c:pt>
                <c:pt idx="3629">
                  <c:v>3.1294279999999999</c:v>
                </c:pt>
                <c:pt idx="3630">
                  <c:v>3.1393810000000002</c:v>
                </c:pt>
                <c:pt idx="3631">
                  <c:v>3.1428430000000001</c:v>
                </c:pt>
                <c:pt idx="3632">
                  <c:v>3.1524830000000001</c:v>
                </c:pt>
                <c:pt idx="3633">
                  <c:v>3.153276</c:v>
                </c:pt>
                <c:pt idx="3634">
                  <c:v>3.1404860000000001</c:v>
                </c:pt>
                <c:pt idx="3635">
                  <c:v>3.1407029999999998</c:v>
                </c:pt>
                <c:pt idx="3636">
                  <c:v>3.1652</c:v>
                </c:pt>
                <c:pt idx="3637">
                  <c:v>3.1695280000000001</c:v>
                </c:pt>
                <c:pt idx="3638">
                  <c:v>3.1364239999999999</c:v>
                </c:pt>
                <c:pt idx="3639">
                  <c:v>3.120749</c:v>
                </c:pt>
                <c:pt idx="3640">
                  <c:v>3.1219510000000001</c:v>
                </c:pt>
                <c:pt idx="3641">
                  <c:v>3.1161819999999998</c:v>
                </c:pt>
                <c:pt idx="3642">
                  <c:v>3.0994009999999999</c:v>
                </c:pt>
                <c:pt idx="3643">
                  <c:v>3.1153400000000002</c:v>
                </c:pt>
                <c:pt idx="3644">
                  <c:v>3.130125</c:v>
                </c:pt>
                <c:pt idx="3645">
                  <c:v>3.163421</c:v>
                </c:pt>
                <c:pt idx="3646">
                  <c:v>3.1716190000000002</c:v>
                </c:pt>
                <c:pt idx="3647">
                  <c:v>3.149718</c:v>
                </c:pt>
                <c:pt idx="3648">
                  <c:v>3.1372650000000002</c:v>
                </c:pt>
                <c:pt idx="3649">
                  <c:v>3.1292360000000001</c:v>
                </c:pt>
                <c:pt idx="3650">
                  <c:v>3.1164939999999999</c:v>
                </c:pt>
                <c:pt idx="3651">
                  <c:v>3.1080800000000002</c:v>
                </c:pt>
                <c:pt idx="3652">
                  <c:v>3.122312</c:v>
                </c:pt>
                <c:pt idx="3653">
                  <c:v>3.130077</c:v>
                </c:pt>
                <c:pt idx="3654">
                  <c:v>3.1351019999999998</c:v>
                </c:pt>
                <c:pt idx="3655">
                  <c:v>3.1257739999999998</c:v>
                </c:pt>
                <c:pt idx="3656">
                  <c:v>3.1257980000000001</c:v>
                </c:pt>
                <c:pt idx="3657">
                  <c:v>3.1347649999999998</c:v>
                </c:pt>
                <c:pt idx="3658">
                  <c:v>3.1397409999999999</c:v>
                </c:pt>
                <c:pt idx="3659">
                  <c:v>3.1292119999999999</c:v>
                </c:pt>
                <c:pt idx="3660">
                  <c:v>3.1221920000000001</c:v>
                </c:pt>
                <c:pt idx="3661">
                  <c:v>3.1283460000000001</c:v>
                </c:pt>
                <c:pt idx="3662">
                  <c:v>3.13551</c:v>
                </c:pt>
                <c:pt idx="3663">
                  <c:v>3.1375540000000002</c:v>
                </c:pt>
                <c:pt idx="3664">
                  <c:v>3.1186820000000002</c:v>
                </c:pt>
                <c:pt idx="3665">
                  <c:v>3.125461</c:v>
                </c:pt>
                <c:pt idx="3666">
                  <c:v>3.1462080000000001</c:v>
                </c:pt>
                <c:pt idx="3667">
                  <c:v>3.1430829999999998</c:v>
                </c:pt>
                <c:pt idx="3668">
                  <c:v>3.1845530000000002</c:v>
                </c:pt>
                <c:pt idx="3669">
                  <c:v>3.1955640000000001</c:v>
                </c:pt>
                <c:pt idx="3670">
                  <c:v>3.1584210000000001</c:v>
                </c:pt>
                <c:pt idx="3671">
                  <c:v>3.118754</c:v>
                </c:pt>
                <c:pt idx="3672">
                  <c:v>3.0915879999999998</c:v>
                </c:pt>
                <c:pt idx="3673">
                  <c:v>3.0645180000000001</c:v>
                </c:pt>
                <c:pt idx="3674">
                  <c:v>3.0532919999999999</c:v>
                </c:pt>
                <c:pt idx="3675">
                  <c:v>3.03817</c:v>
                </c:pt>
                <c:pt idx="3676">
                  <c:v>3.094665</c:v>
                </c:pt>
                <c:pt idx="3677">
                  <c:v>3.1762830000000002</c:v>
                </c:pt>
                <c:pt idx="3678">
                  <c:v>3.1329859999999998</c:v>
                </c:pt>
                <c:pt idx="3679">
                  <c:v>3.118465</c:v>
                </c:pt>
                <c:pt idx="3680">
                  <c:v>3.07464</c:v>
                </c:pt>
                <c:pt idx="3681">
                  <c:v>3.0571139999999999</c:v>
                </c:pt>
                <c:pt idx="3682">
                  <c:v>3.0705770000000001</c:v>
                </c:pt>
                <c:pt idx="3683">
                  <c:v>3.1105559999999999</c:v>
                </c:pt>
                <c:pt idx="3684">
                  <c:v>3.1352220000000002</c:v>
                </c:pt>
                <c:pt idx="3685">
                  <c:v>3.1392120000000001</c:v>
                </c:pt>
                <c:pt idx="3686">
                  <c:v>3.1416170000000001</c:v>
                </c:pt>
                <c:pt idx="3687">
                  <c:v>3.1475309999999999</c:v>
                </c:pt>
                <c:pt idx="3688">
                  <c:v>3.1835429999999998</c:v>
                </c:pt>
                <c:pt idx="3689">
                  <c:v>3.2082809999999999</c:v>
                </c:pt>
                <c:pt idx="3690">
                  <c:v>3.227249</c:v>
                </c:pt>
                <c:pt idx="3691">
                  <c:v>3.2144110000000001</c:v>
                </c:pt>
                <c:pt idx="3692">
                  <c:v>3.1415199999999999</c:v>
                </c:pt>
                <c:pt idx="3693">
                  <c:v>3.1023339999999999</c:v>
                </c:pt>
                <c:pt idx="3694">
                  <c:v>3.1049790000000002</c:v>
                </c:pt>
                <c:pt idx="3695">
                  <c:v>3.0939920000000001</c:v>
                </c:pt>
                <c:pt idx="3696">
                  <c:v>3.0995210000000002</c:v>
                </c:pt>
                <c:pt idx="3697">
                  <c:v>3.1233219999999999</c:v>
                </c:pt>
                <c:pt idx="3698">
                  <c:v>3.1478429999999999</c:v>
                </c:pt>
                <c:pt idx="3699">
                  <c:v>3.1427459999999998</c:v>
                </c:pt>
                <c:pt idx="3700">
                  <c:v>3.146833</c:v>
                </c:pt>
                <c:pt idx="3701">
                  <c:v>3.1319759999999999</c:v>
                </c:pt>
                <c:pt idx="3702">
                  <c:v>3.12724</c:v>
                </c:pt>
                <c:pt idx="3703">
                  <c:v>3.1303169999999998</c:v>
                </c:pt>
                <c:pt idx="3704">
                  <c:v>3.1492849999999999</c:v>
                </c:pt>
                <c:pt idx="3705">
                  <c:v>3.167484</c:v>
                </c:pt>
                <c:pt idx="3706">
                  <c:v>3.1619069999999998</c:v>
                </c:pt>
                <c:pt idx="3707">
                  <c:v>3.1449099999999999</c:v>
                </c:pt>
                <c:pt idx="3708">
                  <c:v>3.1243310000000002</c:v>
                </c:pt>
                <c:pt idx="3709">
                  <c:v>3.1294040000000001</c:v>
                </c:pt>
                <c:pt idx="3710">
                  <c:v>3.1666669999999999</c:v>
                </c:pt>
                <c:pt idx="3711">
                  <c:v>3.1560649999999999</c:v>
                </c:pt>
                <c:pt idx="3712">
                  <c:v>3.1515209999999998</c:v>
                </c:pt>
                <c:pt idx="3713">
                  <c:v>3.1354139999999999</c:v>
                </c:pt>
                <c:pt idx="3714">
                  <c:v>3.1104599999999998</c:v>
                </c:pt>
                <c:pt idx="3715">
                  <c:v>3.083583</c:v>
                </c:pt>
                <c:pt idx="3716">
                  <c:v>3.0624509999999998</c:v>
                </c:pt>
                <c:pt idx="3717">
                  <c:v>3.0472090000000001</c:v>
                </c:pt>
                <c:pt idx="3718">
                  <c:v>3.0505270000000002</c:v>
                </c:pt>
                <c:pt idx="3719">
                  <c:v>3.088463</c:v>
                </c:pt>
                <c:pt idx="3720">
                  <c:v>3.11897</c:v>
                </c:pt>
                <c:pt idx="3721">
                  <c:v>3.1580360000000001</c:v>
                </c:pt>
                <c:pt idx="3722">
                  <c:v>3.2172480000000001</c:v>
                </c:pt>
                <c:pt idx="3723">
                  <c:v>3.2443659999999999</c:v>
                </c:pt>
                <c:pt idx="3724">
                  <c:v>3.2315520000000002</c:v>
                </c:pt>
                <c:pt idx="3725">
                  <c:v>3.1836630000000001</c:v>
                </c:pt>
                <c:pt idx="3726">
                  <c:v>3.1253169999999999</c:v>
                </c:pt>
                <c:pt idx="3727">
                  <c:v>3.1024790000000002</c:v>
                </c:pt>
                <c:pt idx="3728">
                  <c:v>3.1049549999999999</c:v>
                </c:pt>
                <c:pt idx="3729">
                  <c:v>3.102887</c:v>
                </c:pt>
                <c:pt idx="3730">
                  <c:v>3.1121669999999999</c:v>
                </c:pt>
                <c:pt idx="3731">
                  <c:v>3.107936</c:v>
                </c:pt>
                <c:pt idx="3732">
                  <c:v>3.1208689999999999</c:v>
                </c:pt>
                <c:pt idx="3733">
                  <c:v>3.1315919999999999</c:v>
                </c:pt>
                <c:pt idx="3734">
                  <c:v>3.1400299999999999</c:v>
                </c:pt>
                <c:pt idx="3735">
                  <c:v>3.1501269999999999</c:v>
                </c:pt>
                <c:pt idx="3736">
                  <c:v>3.1578919999999999</c:v>
                </c:pt>
                <c:pt idx="3737">
                  <c:v>3.1744560000000002</c:v>
                </c:pt>
                <c:pt idx="3738">
                  <c:v>3.1863320000000002</c:v>
                </c:pt>
                <c:pt idx="3739">
                  <c:v>3.172196</c:v>
                </c:pt>
                <c:pt idx="3740">
                  <c:v>3.1458719999999998</c:v>
                </c:pt>
                <c:pt idx="3741">
                  <c:v>3.1175039999999998</c:v>
                </c:pt>
                <c:pt idx="3742">
                  <c:v>3.1081759999999998</c:v>
                </c:pt>
                <c:pt idx="3743">
                  <c:v>3.1107490000000002</c:v>
                </c:pt>
                <c:pt idx="3744">
                  <c:v>3.1332260000000001</c:v>
                </c:pt>
                <c:pt idx="3745">
                  <c:v>3.1339959999999998</c:v>
                </c:pt>
                <c:pt idx="3746">
                  <c:v>3.1021179999999999</c:v>
                </c:pt>
                <c:pt idx="3747">
                  <c:v>3.0838230000000002</c:v>
                </c:pt>
                <c:pt idx="3748">
                  <c:v>3.0556480000000001</c:v>
                </c:pt>
                <c:pt idx="3749">
                  <c:v>3.0434589999999999</c:v>
                </c:pt>
                <c:pt idx="3750">
                  <c:v>3.0558399999999999</c:v>
                </c:pt>
                <c:pt idx="3751">
                  <c:v>3.0815389999999998</c:v>
                </c:pt>
                <c:pt idx="3752">
                  <c:v>3.1088490000000002</c:v>
                </c:pt>
                <c:pt idx="3753">
                  <c:v>3.162436</c:v>
                </c:pt>
                <c:pt idx="3754">
                  <c:v>3.1780140000000001</c:v>
                </c:pt>
                <c:pt idx="3755">
                  <c:v>3.1430349999999998</c:v>
                </c:pt>
                <c:pt idx="3756">
                  <c:v>3.129356</c:v>
                </c:pt>
                <c:pt idx="3757">
                  <c:v>3.1248840000000002</c:v>
                </c:pt>
                <c:pt idx="3758">
                  <c:v>3.1226479999999999</c:v>
                </c:pt>
                <c:pt idx="3759">
                  <c:v>3.1103399999999999</c:v>
                </c:pt>
                <c:pt idx="3760">
                  <c:v>3.107046</c:v>
                </c:pt>
                <c:pt idx="3761">
                  <c:v>3.0914199999999998</c:v>
                </c:pt>
                <c:pt idx="3762">
                  <c:v>3.0993529999999998</c:v>
                </c:pt>
                <c:pt idx="3763">
                  <c:v>3.1015890000000002</c:v>
                </c:pt>
                <c:pt idx="3764">
                  <c:v>3.113537</c:v>
                </c:pt>
                <c:pt idx="3765">
                  <c:v>3.1040410000000001</c:v>
                </c:pt>
                <c:pt idx="3766">
                  <c:v>3.1180810000000001</c:v>
                </c:pt>
                <c:pt idx="3767">
                  <c:v>3.1301730000000001</c:v>
                </c:pt>
                <c:pt idx="3768">
                  <c:v>3.1070220000000002</c:v>
                </c:pt>
                <c:pt idx="3769">
                  <c:v>3.1345489999999998</c:v>
                </c:pt>
                <c:pt idx="3770">
                  <c:v>3.1718109999999999</c:v>
                </c:pt>
                <c:pt idx="3771">
                  <c:v>3.2147960000000002</c:v>
                </c:pt>
                <c:pt idx="3772">
                  <c:v>3.2043379999999999</c:v>
                </c:pt>
                <c:pt idx="3773">
                  <c:v>3.2010209999999999</c:v>
                </c:pt>
                <c:pt idx="3774">
                  <c:v>3.1431789999999999</c:v>
                </c:pt>
                <c:pt idx="3775">
                  <c:v>3.1040410000000001</c:v>
                </c:pt>
                <c:pt idx="3776">
                  <c:v>3.1002909999999999</c:v>
                </c:pt>
                <c:pt idx="3777">
                  <c:v>3.0959880000000002</c:v>
                </c:pt>
                <c:pt idx="3778">
                  <c:v>3.0736539999999999</c:v>
                </c:pt>
                <c:pt idx="3779">
                  <c:v>3.0958429999999999</c:v>
                </c:pt>
                <c:pt idx="3780">
                  <c:v>3.1412559999999998</c:v>
                </c:pt>
                <c:pt idx="3781">
                  <c:v>3.1705130000000001</c:v>
                </c:pt>
                <c:pt idx="3782">
                  <c:v>3.1238510000000002</c:v>
                </c:pt>
                <c:pt idx="3783">
                  <c:v>3.1439720000000002</c:v>
                </c:pt>
                <c:pt idx="3784">
                  <c:v>3.1407029999999998</c:v>
                </c:pt>
                <c:pt idx="3785">
                  <c:v>3.1374339999999998</c:v>
                </c:pt>
                <c:pt idx="3786">
                  <c:v>3.167869</c:v>
                </c:pt>
                <c:pt idx="3787">
                  <c:v>3.2265039999999998</c:v>
                </c:pt>
                <c:pt idx="3788">
                  <c:v>3.2403029999999999</c:v>
                </c:pt>
                <c:pt idx="3789">
                  <c:v>3.234197</c:v>
                </c:pt>
                <c:pt idx="3790">
                  <c:v>3.207824</c:v>
                </c:pt>
                <c:pt idx="3791">
                  <c:v>3.1602000000000001</c:v>
                </c:pt>
                <c:pt idx="3792">
                  <c:v>3.133419</c:v>
                </c:pt>
                <c:pt idx="3793">
                  <c:v>3.1035840000000001</c:v>
                </c:pt>
                <c:pt idx="3794">
                  <c:v>3.0858180000000002</c:v>
                </c:pt>
                <c:pt idx="3795">
                  <c:v>3.0873330000000001</c:v>
                </c:pt>
                <c:pt idx="3796">
                  <c:v>3.0845440000000002</c:v>
                </c:pt>
                <c:pt idx="3797">
                  <c:v>3.0908190000000002</c:v>
                </c:pt>
                <c:pt idx="3798">
                  <c:v>3.1069260000000001</c:v>
                </c:pt>
                <c:pt idx="3799">
                  <c:v>3.107046</c:v>
                </c:pt>
                <c:pt idx="3800">
                  <c:v>3.0976940000000002</c:v>
                </c:pt>
                <c:pt idx="3801">
                  <c:v>3.0943049999999999</c:v>
                </c:pt>
                <c:pt idx="3802">
                  <c:v>3.1026950000000002</c:v>
                </c:pt>
                <c:pt idx="3803">
                  <c:v>3.1173839999999999</c:v>
                </c:pt>
                <c:pt idx="3804">
                  <c:v>3.1317840000000001</c:v>
                </c:pt>
                <c:pt idx="3805">
                  <c:v>3.133731</c:v>
                </c:pt>
                <c:pt idx="3806">
                  <c:v>3.1186820000000002</c:v>
                </c:pt>
                <c:pt idx="3807">
                  <c:v>3.124355</c:v>
                </c:pt>
                <c:pt idx="3808">
                  <c:v>3.149213</c:v>
                </c:pt>
                <c:pt idx="3809">
                  <c:v>3.1406070000000001</c:v>
                </c:pt>
                <c:pt idx="3810">
                  <c:v>3.131856</c:v>
                </c:pt>
                <c:pt idx="3811">
                  <c:v>3.1276969999999999</c:v>
                </c:pt>
                <c:pt idx="3812">
                  <c:v>3.1256780000000002</c:v>
                </c:pt>
                <c:pt idx="3813">
                  <c:v>3.1276009999999999</c:v>
                </c:pt>
                <c:pt idx="3814">
                  <c:v>3.1430349999999998</c:v>
                </c:pt>
                <c:pt idx="3815">
                  <c:v>3.1679170000000001</c:v>
                </c:pt>
                <c:pt idx="3816">
                  <c:v>3.1749610000000001</c:v>
                </c:pt>
                <c:pt idx="3817">
                  <c:v>3.157772</c:v>
                </c:pt>
                <c:pt idx="3818">
                  <c:v>3.1274570000000002</c:v>
                </c:pt>
                <c:pt idx="3819">
                  <c:v>3.1042809999999998</c:v>
                </c:pt>
                <c:pt idx="3820">
                  <c:v>3.0916839999999999</c:v>
                </c:pt>
                <c:pt idx="3821">
                  <c:v>3.089064</c:v>
                </c:pt>
                <c:pt idx="3822">
                  <c:v>3.0881500000000002</c:v>
                </c:pt>
                <c:pt idx="3823">
                  <c:v>3.0865399999999998</c:v>
                </c:pt>
                <c:pt idx="3824">
                  <c:v>3.07714</c:v>
                </c:pt>
                <c:pt idx="3825">
                  <c:v>3.085626</c:v>
                </c:pt>
                <c:pt idx="3826">
                  <c:v>3.10005</c:v>
                </c:pt>
                <c:pt idx="3827">
                  <c:v>3.1225999999999998</c:v>
                </c:pt>
                <c:pt idx="3828">
                  <c:v>3.1527949999999998</c:v>
                </c:pt>
                <c:pt idx="3829">
                  <c:v>3.1231529999999998</c:v>
                </c:pt>
                <c:pt idx="3830">
                  <c:v>3.012543</c:v>
                </c:pt>
                <c:pt idx="3831">
                  <c:v>3.066875</c:v>
                </c:pt>
                <c:pt idx="3832">
                  <c:v>3.1464729999999999</c:v>
                </c:pt>
                <c:pt idx="3833">
                  <c:v>3.2262629999999999</c:v>
                </c:pt>
                <c:pt idx="3834">
                  <c:v>3.3091550000000001</c:v>
                </c:pt>
                <c:pt idx="3835">
                  <c:v>3.3444950000000002</c:v>
                </c:pt>
                <c:pt idx="3836">
                  <c:v>3.3090830000000002</c:v>
                </c:pt>
                <c:pt idx="3837">
                  <c:v>3.2622040000000001</c:v>
                </c:pt>
                <c:pt idx="3838">
                  <c:v>3.2002030000000001</c:v>
                </c:pt>
                <c:pt idx="3839">
                  <c:v>3.1643110000000001</c:v>
                </c:pt>
                <c:pt idx="3840">
                  <c:v>3.1548150000000001</c:v>
                </c:pt>
                <c:pt idx="3841">
                  <c:v>3.1388760000000002</c:v>
                </c:pt>
                <c:pt idx="3842">
                  <c:v>3.1243069999999999</c:v>
                </c:pt>
                <c:pt idx="3843">
                  <c:v>3.1281300000000001</c:v>
                </c:pt>
                <c:pt idx="3844">
                  <c:v>3.1543100000000002</c:v>
                </c:pt>
                <c:pt idx="3845">
                  <c:v>3.219195</c:v>
                </c:pt>
                <c:pt idx="3846">
                  <c:v>3.2381389999999999</c:v>
                </c:pt>
                <c:pt idx="3847">
                  <c:v>3.211767</c:v>
                </c:pt>
                <c:pt idx="3848">
                  <c:v>3.1594310000000001</c:v>
                </c:pt>
                <c:pt idx="3849">
                  <c:v>3.1142820000000002</c:v>
                </c:pt>
                <c:pt idx="3850">
                  <c:v>3.0635089999999998</c:v>
                </c:pt>
                <c:pt idx="3851">
                  <c:v>3.0217019999999999</c:v>
                </c:pt>
                <c:pt idx="3852">
                  <c:v>3.051609</c:v>
                </c:pt>
                <c:pt idx="3853">
                  <c:v>3.0808179999999998</c:v>
                </c:pt>
                <c:pt idx="3854">
                  <c:v>3.1075029999999999</c:v>
                </c:pt>
                <c:pt idx="3855">
                  <c:v>3.142963</c:v>
                </c:pt>
                <c:pt idx="3856">
                  <c:v>3.1537809999999999</c:v>
                </c:pt>
                <c:pt idx="3857">
                  <c:v>3.1597909999999998</c:v>
                </c:pt>
                <c:pt idx="3858">
                  <c:v>3.1612339999999999</c:v>
                </c:pt>
                <c:pt idx="3859">
                  <c:v>3.1489250000000002</c:v>
                </c:pt>
                <c:pt idx="3860">
                  <c:v>3.1200040000000002</c:v>
                </c:pt>
                <c:pt idx="3861">
                  <c:v>3.099065</c:v>
                </c:pt>
                <c:pt idx="3862">
                  <c:v>3.0990890000000002</c:v>
                </c:pt>
                <c:pt idx="3863">
                  <c:v>3.1190660000000001</c:v>
                </c:pt>
                <c:pt idx="3864">
                  <c:v>3.1255570000000001</c:v>
                </c:pt>
                <c:pt idx="3865">
                  <c:v>3.1137540000000001</c:v>
                </c:pt>
                <c:pt idx="3866">
                  <c:v>3.112984</c:v>
                </c:pt>
                <c:pt idx="3867">
                  <c:v>3.1154120000000001</c:v>
                </c:pt>
                <c:pt idx="3868">
                  <c:v>3.1262789999999998</c:v>
                </c:pt>
                <c:pt idx="3869">
                  <c:v>3.1433949999999999</c:v>
                </c:pt>
                <c:pt idx="3870">
                  <c:v>3.1529639999999999</c:v>
                </c:pt>
                <c:pt idx="3871">
                  <c:v>3.1439240000000002</c:v>
                </c:pt>
                <c:pt idx="3872">
                  <c:v>3.1351979999999999</c:v>
                </c:pt>
                <c:pt idx="3873">
                  <c:v>3.14039</c:v>
                </c:pt>
                <c:pt idx="3874">
                  <c:v>3.1389480000000001</c:v>
                </c:pt>
                <c:pt idx="3875">
                  <c:v>3.1371690000000001</c:v>
                </c:pt>
                <c:pt idx="3876">
                  <c:v>3.1391879999999999</c:v>
                </c:pt>
                <c:pt idx="3877">
                  <c:v>3.140463</c:v>
                </c:pt>
                <c:pt idx="3878">
                  <c:v>3.136063</c:v>
                </c:pt>
                <c:pt idx="3879">
                  <c:v>3.1316160000000002</c:v>
                </c:pt>
                <c:pt idx="3880">
                  <c:v>3.124644</c:v>
                </c:pt>
                <c:pt idx="3881">
                  <c:v>3.1340919999999999</c:v>
                </c:pt>
                <c:pt idx="3882">
                  <c:v>3.1294520000000001</c:v>
                </c:pt>
                <c:pt idx="3883">
                  <c:v>3.1362559999999999</c:v>
                </c:pt>
                <c:pt idx="3884">
                  <c:v>3.1387559999999999</c:v>
                </c:pt>
                <c:pt idx="3885">
                  <c:v>3.1395010000000001</c:v>
                </c:pt>
                <c:pt idx="3886">
                  <c:v>3.1147390000000001</c:v>
                </c:pt>
                <c:pt idx="3887">
                  <c:v>3.0951219999999999</c:v>
                </c:pt>
                <c:pt idx="3888">
                  <c:v>3.107383</c:v>
                </c:pt>
                <c:pt idx="3889">
                  <c:v>3.1271680000000002</c:v>
                </c:pt>
                <c:pt idx="3890">
                  <c:v>3.1291639999999998</c:v>
                </c:pt>
                <c:pt idx="3891">
                  <c:v>3.1329379999999998</c:v>
                </c:pt>
                <c:pt idx="3892">
                  <c:v>3.15645</c:v>
                </c:pt>
                <c:pt idx="3893">
                  <c:v>3.1757780000000002</c:v>
                </c:pt>
                <c:pt idx="3894">
                  <c:v>3.1694070000000001</c:v>
                </c:pt>
                <c:pt idx="3895">
                  <c:v>3.1650079999999998</c:v>
                </c:pt>
                <c:pt idx="3896">
                  <c:v>3.1416170000000001</c:v>
                </c:pt>
                <c:pt idx="3897">
                  <c:v>3.1135609999999998</c:v>
                </c:pt>
                <c:pt idx="3898">
                  <c:v>3.0826929999999999</c:v>
                </c:pt>
                <c:pt idx="3899">
                  <c:v>3.0331220000000001</c:v>
                </c:pt>
                <c:pt idx="3900">
                  <c:v>3.0113409999999998</c:v>
                </c:pt>
                <c:pt idx="3901">
                  <c:v>2.9793910000000001</c:v>
                </c:pt>
                <c:pt idx="3902">
                  <c:v>2.9224869999999998</c:v>
                </c:pt>
                <c:pt idx="3903">
                  <c:v>2.9131589999999998</c:v>
                </c:pt>
                <c:pt idx="3904">
                  <c:v>2.9773230000000002</c:v>
                </c:pt>
                <c:pt idx="3905">
                  <c:v>3.0602870000000002</c:v>
                </c:pt>
                <c:pt idx="3906">
                  <c:v>3.1277689999999998</c:v>
                </c:pt>
                <c:pt idx="3907">
                  <c:v>3.2097950000000002</c:v>
                </c:pt>
                <c:pt idx="3908">
                  <c:v>3.2818209999999999</c:v>
                </c:pt>
                <c:pt idx="3909">
                  <c:v>3.298721</c:v>
                </c:pt>
                <c:pt idx="3910">
                  <c:v>3.2698010000000002</c:v>
                </c:pt>
                <c:pt idx="3911">
                  <c:v>3.1834470000000001</c:v>
                </c:pt>
                <c:pt idx="3912">
                  <c:v>3.155897</c:v>
                </c:pt>
                <c:pt idx="3913">
                  <c:v>3.1759219999999999</c:v>
                </c:pt>
                <c:pt idx="3914">
                  <c:v>3.1942409999999999</c:v>
                </c:pt>
                <c:pt idx="3915">
                  <c:v>3.2110210000000001</c:v>
                </c:pt>
                <c:pt idx="3916">
                  <c:v>3.1480109999999999</c:v>
                </c:pt>
                <c:pt idx="3917">
                  <c:v>3.0860110000000001</c:v>
                </c:pt>
                <c:pt idx="3918">
                  <c:v>3.0694710000000001</c:v>
                </c:pt>
                <c:pt idx="3919">
                  <c:v>3.1026950000000002</c:v>
                </c:pt>
                <c:pt idx="3920">
                  <c:v>3.113874</c:v>
                </c:pt>
                <c:pt idx="3921">
                  <c:v>3.1177440000000001</c:v>
                </c:pt>
                <c:pt idx="3922">
                  <c:v>3.132457</c:v>
                </c:pt>
                <c:pt idx="3923">
                  <c:v>3.1625559999999999</c:v>
                </c:pt>
                <c:pt idx="3924">
                  <c:v>3.1623389999999998</c:v>
                </c:pt>
                <c:pt idx="3925">
                  <c:v>3.1343320000000001</c:v>
                </c:pt>
                <c:pt idx="3926">
                  <c:v>3.1311110000000002</c:v>
                </c:pt>
                <c:pt idx="3927">
                  <c:v>3.1477469999999999</c:v>
                </c:pt>
                <c:pt idx="3928">
                  <c:v>3.1742880000000002</c:v>
                </c:pt>
                <c:pt idx="3929">
                  <c:v>3.1922220000000001</c:v>
                </c:pt>
                <c:pt idx="3930">
                  <c:v>3.1636380000000002</c:v>
                </c:pt>
                <c:pt idx="3931">
                  <c:v>3.1379860000000002</c:v>
                </c:pt>
                <c:pt idx="3932">
                  <c:v>3.1256059999999999</c:v>
                </c:pt>
                <c:pt idx="3933">
                  <c:v>3.118706</c:v>
                </c:pt>
                <c:pt idx="3934">
                  <c:v>3.1262059999999998</c:v>
                </c:pt>
                <c:pt idx="3935">
                  <c:v>3.1262059999999998</c:v>
                </c:pt>
                <c:pt idx="3936">
                  <c:v>3.11849</c:v>
                </c:pt>
                <c:pt idx="3937">
                  <c:v>3.1303890000000001</c:v>
                </c:pt>
                <c:pt idx="3938">
                  <c:v>3.1374339999999998</c:v>
                </c:pt>
                <c:pt idx="3939">
                  <c:v>3.1327699999999998</c:v>
                </c:pt>
                <c:pt idx="3940">
                  <c:v>3.1291389999999999</c:v>
                </c:pt>
                <c:pt idx="3941">
                  <c:v>3.123081</c:v>
                </c:pt>
                <c:pt idx="3942">
                  <c:v>3.1369530000000001</c:v>
                </c:pt>
                <c:pt idx="3943">
                  <c:v>3.1415199999999999</c:v>
                </c:pt>
                <c:pt idx="3944">
                  <c:v>3.1384189999999998</c:v>
                </c:pt>
                <c:pt idx="3945">
                  <c:v>3.1304620000000001</c:v>
                </c:pt>
                <c:pt idx="3946">
                  <c:v>3.1323370000000001</c:v>
                </c:pt>
                <c:pt idx="3947">
                  <c:v>3.124355</c:v>
                </c:pt>
                <c:pt idx="3948">
                  <c:v>3.1199560000000002</c:v>
                </c:pt>
                <c:pt idx="3949">
                  <c:v>3.1183930000000002</c:v>
                </c:pt>
                <c:pt idx="3950">
                  <c:v>3.1118299999999999</c:v>
                </c:pt>
                <c:pt idx="3951">
                  <c:v>3.1227689999999999</c:v>
                </c:pt>
                <c:pt idx="3952">
                  <c:v>3.1316639999999998</c:v>
                </c:pt>
                <c:pt idx="3953">
                  <c:v>3.1421450000000002</c:v>
                </c:pt>
                <c:pt idx="3954">
                  <c:v>3.1296919999999999</c:v>
                </c:pt>
                <c:pt idx="3955">
                  <c:v>3.1261580000000002</c:v>
                </c:pt>
                <c:pt idx="3956">
                  <c:v>3.1433230000000001</c:v>
                </c:pt>
                <c:pt idx="3957">
                  <c:v>3.154166</c:v>
                </c:pt>
                <c:pt idx="3958">
                  <c:v>3.1784219999999999</c:v>
                </c:pt>
                <c:pt idx="3959">
                  <c:v>3.1836150000000001</c:v>
                </c:pt>
                <c:pt idx="3960">
                  <c:v>3.1681810000000001</c:v>
                </c:pt>
                <c:pt idx="3961">
                  <c:v>3.1408230000000001</c:v>
                </c:pt>
                <c:pt idx="3962">
                  <c:v>3.1201479999999999</c:v>
                </c:pt>
                <c:pt idx="3963">
                  <c:v>3.1190419999999999</c:v>
                </c:pt>
                <c:pt idx="3964">
                  <c:v>3.1163020000000001</c:v>
                </c:pt>
                <c:pt idx="3965">
                  <c:v>3.130846</c:v>
                </c:pt>
                <c:pt idx="3966">
                  <c:v>3.1426259999999999</c:v>
                </c:pt>
                <c:pt idx="3967">
                  <c:v>3.127481</c:v>
                </c:pt>
                <c:pt idx="3968">
                  <c:v>3.1206770000000001</c:v>
                </c:pt>
                <c:pt idx="3969">
                  <c:v>3.116158</c:v>
                </c:pt>
                <c:pt idx="3970">
                  <c:v>3.1083440000000002</c:v>
                </c:pt>
                <c:pt idx="3971">
                  <c:v>3.1279129999999999</c:v>
                </c:pt>
                <c:pt idx="3972">
                  <c:v>3.122312</c:v>
                </c:pt>
                <c:pt idx="3973">
                  <c:v>3.1030069999999998</c:v>
                </c:pt>
                <c:pt idx="3974">
                  <c:v>3.089448</c:v>
                </c:pt>
                <c:pt idx="3975">
                  <c:v>3.143948</c:v>
                </c:pt>
                <c:pt idx="3976">
                  <c:v>3.1777489999999999</c:v>
                </c:pt>
                <c:pt idx="3977">
                  <c:v>3.1756099999999998</c:v>
                </c:pt>
                <c:pt idx="3978">
                  <c:v>3.14378</c:v>
                </c:pt>
                <c:pt idx="3979">
                  <c:v>3.0956510000000002</c:v>
                </c:pt>
                <c:pt idx="3980">
                  <c:v>3.0723799999999999</c:v>
                </c:pt>
                <c:pt idx="3981">
                  <c:v>3.0733649999999999</c:v>
                </c:pt>
                <c:pt idx="3982">
                  <c:v>3.0866600000000002</c:v>
                </c:pt>
                <c:pt idx="3983">
                  <c:v>3.101397</c:v>
                </c:pt>
                <c:pt idx="3984">
                  <c:v>3.1137290000000002</c:v>
                </c:pt>
                <c:pt idx="3985">
                  <c:v>3.1176240000000002</c:v>
                </c:pt>
                <c:pt idx="3986">
                  <c:v>3.1031040000000001</c:v>
                </c:pt>
                <c:pt idx="3987">
                  <c:v>3.103777</c:v>
                </c:pt>
                <c:pt idx="3988">
                  <c:v>3.0846640000000001</c:v>
                </c:pt>
                <c:pt idx="3989">
                  <c:v>3.0353810000000001</c:v>
                </c:pt>
                <c:pt idx="3990">
                  <c:v>3.0500699999999998</c:v>
                </c:pt>
                <c:pt idx="3991">
                  <c:v>3.106541</c:v>
                </c:pt>
                <c:pt idx="3992">
                  <c:v>3.1407029999999998</c:v>
                </c:pt>
                <c:pt idx="3993">
                  <c:v>3.1661619999999999</c:v>
                </c:pt>
                <c:pt idx="3994">
                  <c:v>3.1736390000000001</c:v>
                </c:pt>
                <c:pt idx="3995">
                  <c:v>3.1620029999999999</c:v>
                </c:pt>
                <c:pt idx="3996">
                  <c:v>3.1508479999999999</c:v>
                </c:pt>
                <c:pt idx="3997">
                  <c:v>3.1488770000000001</c:v>
                </c:pt>
                <c:pt idx="3998">
                  <c:v>3.136231</c:v>
                </c:pt>
                <c:pt idx="3999">
                  <c:v>3.1039690000000002</c:v>
                </c:pt>
                <c:pt idx="4000">
                  <c:v>3.121759</c:v>
                </c:pt>
                <c:pt idx="4001">
                  <c:v>3.1384910000000001</c:v>
                </c:pt>
                <c:pt idx="4002">
                  <c:v>3.137073</c:v>
                </c:pt>
                <c:pt idx="4003">
                  <c:v>3.126976</c:v>
                </c:pt>
                <c:pt idx="4004">
                  <c:v>3.139621</c:v>
                </c:pt>
                <c:pt idx="4005">
                  <c:v>3.1696719999999998</c:v>
                </c:pt>
                <c:pt idx="4006">
                  <c:v>3.200901</c:v>
                </c:pt>
                <c:pt idx="4007">
                  <c:v>3.2034729999999998</c:v>
                </c:pt>
                <c:pt idx="4008">
                  <c:v>3.2195800000000001</c:v>
                </c:pt>
                <c:pt idx="4009">
                  <c:v>3.1936399999999998</c:v>
                </c:pt>
                <c:pt idx="4010">
                  <c:v>3.1263990000000002</c:v>
                </c:pt>
                <c:pt idx="4011">
                  <c:v>3.1069260000000001</c:v>
                </c:pt>
                <c:pt idx="4012">
                  <c:v>3.1126480000000001</c:v>
                </c:pt>
                <c:pt idx="4013">
                  <c:v>3.1097389999999998</c:v>
                </c:pt>
                <c:pt idx="4014">
                  <c:v>3.1214460000000002</c:v>
                </c:pt>
                <c:pt idx="4015">
                  <c:v>3.1560890000000001</c:v>
                </c:pt>
                <c:pt idx="4016">
                  <c:v>3.1741190000000001</c:v>
                </c:pt>
                <c:pt idx="4017">
                  <c:v>3.1545260000000002</c:v>
                </c:pt>
                <c:pt idx="4018">
                  <c:v>3.1315430000000002</c:v>
                </c:pt>
                <c:pt idx="4019">
                  <c:v>3.121591</c:v>
                </c:pt>
                <c:pt idx="4020">
                  <c:v>3.098271</c:v>
                </c:pt>
                <c:pt idx="4021">
                  <c:v>3.1030310000000001</c:v>
                </c:pt>
                <c:pt idx="4022">
                  <c:v>3.1316160000000002</c:v>
                </c:pt>
                <c:pt idx="4023">
                  <c:v>3.136784</c:v>
                </c:pt>
                <c:pt idx="4024">
                  <c:v>3.1293319999999998</c:v>
                </c:pt>
                <c:pt idx="4025">
                  <c:v>3.1245240000000001</c:v>
                </c:pt>
                <c:pt idx="4026">
                  <c:v>3.126976</c:v>
                </c:pt>
                <c:pt idx="4027">
                  <c:v>3.141737</c:v>
                </c:pt>
                <c:pt idx="4028">
                  <c:v>3.1510400000000001</c:v>
                </c:pt>
                <c:pt idx="4029">
                  <c:v>3.1572909999999998</c:v>
                </c:pt>
                <c:pt idx="4030">
                  <c:v>3.1648640000000001</c:v>
                </c:pt>
                <c:pt idx="4031">
                  <c:v>3.1503190000000001</c:v>
                </c:pt>
                <c:pt idx="4032">
                  <c:v>3.1349330000000002</c:v>
                </c:pt>
                <c:pt idx="4033">
                  <c:v>3.1221199999999998</c:v>
                </c:pt>
                <c:pt idx="4034">
                  <c:v>3.133419</c:v>
                </c:pt>
                <c:pt idx="4035">
                  <c:v>3.1553200000000001</c:v>
                </c:pt>
                <c:pt idx="4036">
                  <c:v>3.1572909999999998</c:v>
                </c:pt>
                <c:pt idx="4037">
                  <c:v>3.1620509999999999</c:v>
                </c:pt>
                <c:pt idx="4038">
                  <c:v>3.1590220000000002</c:v>
                </c:pt>
                <c:pt idx="4039">
                  <c:v>3.0983200000000002</c:v>
                </c:pt>
                <c:pt idx="4040">
                  <c:v>3.1250770000000001</c:v>
                </c:pt>
                <c:pt idx="4041">
                  <c:v>3.135462</c:v>
                </c:pt>
                <c:pt idx="4042">
                  <c:v>3.1299570000000001</c:v>
                </c:pt>
                <c:pt idx="4043">
                  <c:v>3.1222639999999999</c:v>
                </c:pt>
                <c:pt idx="4044">
                  <c:v>3.1355339999999998</c:v>
                </c:pt>
                <c:pt idx="4045">
                  <c:v>3.1378180000000002</c:v>
                </c:pt>
                <c:pt idx="4046">
                  <c:v>3.1438519999999999</c:v>
                </c:pt>
                <c:pt idx="4047">
                  <c:v>3.1561849999999998</c:v>
                </c:pt>
                <c:pt idx="4048">
                  <c:v>3.1546219999999998</c:v>
                </c:pt>
                <c:pt idx="4049">
                  <c:v>3.1488770000000001</c:v>
                </c:pt>
                <c:pt idx="4050">
                  <c:v>3.1226729999999998</c:v>
                </c:pt>
                <c:pt idx="4051">
                  <c:v>3.098608</c:v>
                </c:pt>
                <c:pt idx="4052">
                  <c:v>3.0976219999999999</c:v>
                </c:pt>
                <c:pt idx="4053">
                  <c:v>3.1273369999999998</c:v>
                </c:pt>
                <c:pt idx="4054">
                  <c:v>3.1245240000000001</c:v>
                </c:pt>
                <c:pt idx="4055">
                  <c:v>3.119259</c:v>
                </c:pt>
                <c:pt idx="4056">
                  <c:v>3.1120709999999998</c:v>
                </c:pt>
                <c:pt idx="4057">
                  <c:v>3.1041129999999999</c:v>
                </c:pt>
                <c:pt idx="4058">
                  <c:v>3.0875490000000001</c:v>
                </c:pt>
                <c:pt idx="4059">
                  <c:v>3.1240670000000001</c:v>
                </c:pt>
                <c:pt idx="4060">
                  <c:v>3.1338509999999999</c:v>
                </c:pt>
                <c:pt idx="4061">
                  <c:v>3.1005549999999999</c:v>
                </c:pt>
                <c:pt idx="4062">
                  <c:v>3.1060850000000002</c:v>
                </c:pt>
                <c:pt idx="4063">
                  <c:v>3.0929099999999998</c:v>
                </c:pt>
                <c:pt idx="4064">
                  <c:v>3.0703119999999999</c:v>
                </c:pt>
                <c:pt idx="4065">
                  <c:v>3.0880299999999998</c:v>
                </c:pt>
                <c:pt idx="4066">
                  <c:v>3.1082960000000002</c:v>
                </c:pt>
                <c:pt idx="4067">
                  <c:v>3.1238269999999999</c:v>
                </c:pt>
                <c:pt idx="4068">
                  <c:v>3.1577480000000002</c:v>
                </c:pt>
                <c:pt idx="4069">
                  <c:v>3.2190989999999999</c:v>
                </c:pt>
                <c:pt idx="4070">
                  <c:v>3.1984720000000002</c:v>
                </c:pt>
                <c:pt idx="4071">
                  <c:v>3.1642869999999998</c:v>
                </c:pt>
                <c:pt idx="4072">
                  <c:v>3.1566420000000002</c:v>
                </c:pt>
                <c:pt idx="4073">
                  <c:v>3.153661</c:v>
                </c:pt>
                <c:pt idx="4074">
                  <c:v>3.1350530000000001</c:v>
                </c:pt>
                <c:pt idx="4075">
                  <c:v>3.1234660000000001</c:v>
                </c:pt>
                <c:pt idx="4076">
                  <c:v>3.1220469999999998</c:v>
                </c:pt>
                <c:pt idx="4077">
                  <c:v>3.1372170000000001</c:v>
                </c:pt>
                <c:pt idx="4078">
                  <c:v>3.1271680000000002</c:v>
                </c:pt>
                <c:pt idx="4079">
                  <c:v>3.1163020000000001</c:v>
                </c:pt>
                <c:pt idx="4080">
                  <c:v>3.1023100000000001</c:v>
                </c:pt>
                <c:pt idx="4081">
                  <c:v>3.0816110000000001</c:v>
                </c:pt>
                <c:pt idx="4082">
                  <c:v>3.0844960000000001</c:v>
                </c:pt>
                <c:pt idx="4083">
                  <c:v>3.1167099999999999</c:v>
                </c:pt>
                <c:pt idx="4084">
                  <c:v>3.1427459999999998</c:v>
                </c:pt>
                <c:pt idx="4085">
                  <c:v>3.150992</c:v>
                </c:pt>
                <c:pt idx="4086">
                  <c:v>3.1539969999999999</c:v>
                </c:pt>
                <c:pt idx="4087">
                  <c:v>3.1433949999999999</c:v>
                </c:pt>
                <c:pt idx="4088">
                  <c:v>3.1313749999999998</c:v>
                </c:pt>
                <c:pt idx="4089">
                  <c:v>3.1226729999999998</c:v>
                </c:pt>
                <c:pt idx="4090">
                  <c:v>3.1264949999999998</c:v>
                </c:pt>
                <c:pt idx="4091">
                  <c:v>3.1128640000000001</c:v>
                </c:pt>
                <c:pt idx="4092">
                  <c:v>3.1332740000000001</c:v>
                </c:pt>
                <c:pt idx="4093">
                  <c:v>3.1759219999999999</c:v>
                </c:pt>
                <c:pt idx="4094">
                  <c:v>3.2068620000000001</c:v>
                </c:pt>
                <c:pt idx="4095">
                  <c:v>3.2343649999999999</c:v>
                </c:pt>
                <c:pt idx="4096">
                  <c:v>3.2401110000000002</c:v>
                </c:pt>
                <c:pt idx="4097">
                  <c:v>3.2236910000000001</c:v>
                </c:pt>
                <c:pt idx="4098">
                  <c:v>3.1805379999999999</c:v>
                </c:pt>
                <c:pt idx="4099">
                  <c:v>3.1039210000000002</c:v>
                </c:pt>
                <c:pt idx="4100">
                  <c:v>3.0842559999999999</c:v>
                </c:pt>
                <c:pt idx="4101">
                  <c:v>3.1045219999999998</c:v>
                </c:pt>
                <c:pt idx="4102">
                  <c:v>3.091564</c:v>
                </c:pt>
                <c:pt idx="4103">
                  <c:v>3.0694710000000001</c:v>
                </c:pt>
                <c:pt idx="4104">
                  <c:v>3.086347</c:v>
                </c:pt>
                <c:pt idx="4105">
                  <c:v>3.0850970000000002</c:v>
                </c:pt>
                <c:pt idx="4106">
                  <c:v>3.082573</c:v>
                </c:pt>
                <c:pt idx="4107">
                  <c:v>3.1082000000000001</c:v>
                </c:pt>
                <c:pt idx="4108">
                  <c:v>3.1265909999999999</c:v>
                </c:pt>
                <c:pt idx="4109">
                  <c:v>3.1361349999999999</c:v>
                </c:pt>
                <c:pt idx="4110">
                  <c:v>3.1114700000000002</c:v>
                </c:pt>
                <c:pt idx="4111">
                  <c:v>3.093127</c:v>
                </c:pt>
                <c:pt idx="4112">
                  <c:v>3.0950739999999999</c:v>
                </c:pt>
                <c:pt idx="4113">
                  <c:v>3.0937519999999998</c:v>
                </c:pt>
                <c:pt idx="4114">
                  <c:v>3.1032479999999998</c:v>
                </c:pt>
                <c:pt idx="4115">
                  <c:v>3.112263</c:v>
                </c:pt>
                <c:pt idx="4116">
                  <c:v>3.111974</c:v>
                </c:pt>
                <c:pt idx="4117">
                  <c:v>3.095507</c:v>
                </c:pt>
                <c:pt idx="4118">
                  <c:v>3.0806019999999998</c:v>
                </c:pt>
                <c:pt idx="4119">
                  <c:v>3.1095459999999999</c:v>
                </c:pt>
                <c:pt idx="4120">
                  <c:v>3.1340680000000001</c:v>
                </c:pt>
                <c:pt idx="4121">
                  <c:v>3.1081279999999998</c:v>
                </c:pt>
                <c:pt idx="4122">
                  <c:v>3.0867079999999998</c:v>
                </c:pt>
                <c:pt idx="4123">
                  <c:v>3.118201</c:v>
                </c:pt>
                <c:pt idx="4124">
                  <c:v>3.1846969999999999</c:v>
                </c:pt>
                <c:pt idx="4125">
                  <c:v>3.240399</c:v>
                </c:pt>
                <c:pt idx="4126">
                  <c:v>3.2396780000000001</c:v>
                </c:pt>
                <c:pt idx="4127">
                  <c:v>3.1841919999999999</c:v>
                </c:pt>
                <c:pt idx="4128">
                  <c:v>3.1470020000000001</c:v>
                </c:pt>
                <c:pt idx="4129">
                  <c:v>3.1254849999999998</c:v>
                </c:pt>
                <c:pt idx="4130">
                  <c:v>3.1039210000000002</c:v>
                </c:pt>
                <c:pt idx="4131">
                  <c:v>3.0896650000000001</c:v>
                </c:pt>
                <c:pt idx="4132">
                  <c:v>3.08779</c:v>
                </c:pt>
                <c:pt idx="4133">
                  <c:v>3.0676199999999998</c:v>
                </c:pt>
                <c:pt idx="4134">
                  <c:v>3.0298039999999999</c:v>
                </c:pt>
                <c:pt idx="4135">
                  <c:v>3.0302850000000001</c:v>
                </c:pt>
                <c:pt idx="4136">
                  <c:v>3.0673550000000001</c:v>
                </c:pt>
                <c:pt idx="4137">
                  <c:v>3.0668989999999998</c:v>
                </c:pt>
                <c:pt idx="4138">
                  <c:v>3.0793270000000001</c:v>
                </c:pt>
                <c:pt idx="4139">
                  <c:v>3.1223359999999998</c:v>
                </c:pt>
                <c:pt idx="4140">
                  <c:v>3.1402939999999999</c:v>
                </c:pt>
                <c:pt idx="4141">
                  <c:v>3.1450779999999998</c:v>
                </c:pt>
                <c:pt idx="4142">
                  <c:v>3.1266630000000002</c:v>
                </c:pt>
                <c:pt idx="4143">
                  <c:v>3.094713</c:v>
                </c:pt>
                <c:pt idx="4144">
                  <c:v>3.1409669999999998</c:v>
                </c:pt>
                <c:pt idx="4145">
                  <c:v>3.1969820000000002</c:v>
                </c:pt>
                <c:pt idx="4146">
                  <c:v>3.2233540000000001</c:v>
                </c:pt>
                <c:pt idx="4147">
                  <c:v>3.2096990000000001</c:v>
                </c:pt>
                <c:pt idx="4148">
                  <c:v>3.1608969999999998</c:v>
                </c:pt>
                <c:pt idx="4149">
                  <c:v>3.1330819999999999</c:v>
                </c:pt>
                <c:pt idx="4150">
                  <c:v>3.1245720000000001</c:v>
                </c:pt>
                <c:pt idx="4151">
                  <c:v>3.086179</c:v>
                </c:pt>
                <c:pt idx="4152">
                  <c:v>3.102983</c:v>
                </c:pt>
                <c:pt idx="4153">
                  <c:v>3.139958</c:v>
                </c:pt>
                <c:pt idx="4154">
                  <c:v>3.145607</c:v>
                </c:pt>
                <c:pt idx="4155">
                  <c:v>3.1372650000000002</c:v>
                </c:pt>
                <c:pt idx="4156">
                  <c:v>3.1474099999999998</c:v>
                </c:pt>
                <c:pt idx="4157">
                  <c:v>3.1431550000000001</c:v>
                </c:pt>
                <c:pt idx="4158">
                  <c:v>3.1285620000000001</c:v>
                </c:pt>
                <c:pt idx="4159">
                  <c:v>3.1510880000000001</c:v>
                </c:pt>
                <c:pt idx="4160">
                  <c:v>3.1211579999999999</c:v>
                </c:pt>
                <c:pt idx="4161">
                  <c:v>3.1112769999999998</c:v>
                </c:pt>
                <c:pt idx="4162">
                  <c:v>3.1212780000000002</c:v>
                </c:pt>
                <c:pt idx="4163">
                  <c:v>3.1371929999999999</c:v>
                </c:pt>
                <c:pt idx="4164">
                  <c:v>3.1180089999999998</c:v>
                </c:pt>
                <c:pt idx="4165">
                  <c:v>3.1291389999999999</c:v>
                </c:pt>
                <c:pt idx="4166">
                  <c:v>3.176571</c:v>
                </c:pt>
                <c:pt idx="4167">
                  <c:v>3.1868370000000001</c:v>
                </c:pt>
                <c:pt idx="4168">
                  <c:v>3.1701769999999998</c:v>
                </c:pt>
                <c:pt idx="4169">
                  <c:v>3.1670509999999998</c:v>
                </c:pt>
                <c:pt idx="4170">
                  <c:v>3.1539250000000001</c:v>
                </c:pt>
                <c:pt idx="4171">
                  <c:v>3.1474340000000001</c:v>
                </c:pt>
                <c:pt idx="4172">
                  <c:v>3.099834</c:v>
                </c:pt>
                <c:pt idx="4173">
                  <c:v>3.087189</c:v>
                </c:pt>
                <c:pt idx="4174">
                  <c:v>3.0930300000000002</c:v>
                </c:pt>
                <c:pt idx="4175">
                  <c:v>3.0881020000000001</c:v>
                </c:pt>
                <c:pt idx="4176">
                  <c:v>3.0931510000000002</c:v>
                </c:pt>
                <c:pt idx="4177">
                  <c:v>3.1227689999999999</c:v>
                </c:pt>
                <c:pt idx="4178">
                  <c:v>3.1451989999999999</c:v>
                </c:pt>
                <c:pt idx="4179">
                  <c:v>3.1452710000000002</c:v>
                </c:pt>
                <c:pt idx="4180">
                  <c:v>3.1310150000000001</c:v>
                </c:pt>
                <c:pt idx="4181">
                  <c:v>3.1134650000000001</c:v>
                </c:pt>
                <c:pt idx="4182">
                  <c:v>3.0979830000000002</c:v>
                </c:pt>
                <c:pt idx="4183">
                  <c:v>3.0846640000000001</c:v>
                </c:pt>
                <c:pt idx="4184">
                  <c:v>3.0855060000000001</c:v>
                </c:pt>
                <c:pt idx="4185">
                  <c:v>3.0810819999999999</c:v>
                </c:pt>
                <c:pt idx="4186">
                  <c:v>3.0912280000000001</c:v>
                </c:pt>
                <c:pt idx="4187">
                  <c:v>3.0948820000000001</c:v>
                </c:pt>
                <c:pt idx="4188">
                  <c:v>3.0947610000000001</c:v>
                </c:pt>
                <c:pt idx="4189">
                  <c:v>3.1230090000000001</c:v>
                </c:pt>
                <c:pt idx="4190">
                  <c:v>3.1695280000000001</c:v>
                </c:pt>
                <c:pt idx="4191">
                  <c:v>3.1681089999999998</c:v>
                </c:pt>
                <c:pt idx="4192">
                  <c:v>3.1420249999999998</c:v>
                </c:pt>
                <c:pt idx="4193">
                  <c:v>3.128298</c:v>
                </c:pt>
                <c:pt idx="4194">
                  <c:v>3.1113729999999999</c:v>
                </c:pt>
                <c:pt idx="4195">
                  <c:v>3.0927180000000001</c:v>
                </c:pt>
                <c:pt idx="4196">
                  <c:v>3.0865399999999998</c:v>
                </c:pt>
                <c:pt idx="4197">
                  <c:v>3.0612970000000002</c:v>
                </c:pt>
                <c:pt idx="4198">
                  <c:v>3.0583399999999998</c:v>
                </c:pt>
                <c:pt idx="4199">
                  <c:v>3.084568</c:v>
                </c:pt>
                <c:pt idx="4200">
                  <c:v>3.1059160000000001</c:v>
                </c:pt>
                <c:pt idx="4201">
                  <c:v>3.0736300000000001</c:v>
                </c:pt>
                <c:pt idx="4202">
                  <c:v>3.0641340000000001</c:v>
                </c:pt>
                <c:pt idx="4203">
                  <c:v>3.0864189999999998</c:v>
                </c:pt>
                <c:pt idx="4204">
                  <c:v>3.1095950000000001</c:v>
                </c:pt>
                <c:pt idx="4205">
                  <c:v>3.123081</c:v>
                </c:pt>
                <c:pt idx="4206">
                  <c:v>3.136352</c:v>
                </c:pt>
                <c:pt idx="4207">
                  <c:v>3.1425540000000001</c:v>
                </c:pt>
                <c:pt idx="4208">
                  <c:v>3.1358470000000001</c:v>
                </c:pt>
                <c:pt idx="4209">
                  <c:v>3.1494780000000002</c:v>
                </c:pt>
                <c:pt idx="4210">
                  <c:v>3.1839520000000001</c:v>
                </c:pt>
                <c:pt idx="4211">
                  <c:v>3.187173</c:v>
                </c:pt>
                <c:pt idx="4212">
                  <c:v>3.1786629999999998</c:v>
                </c:pt>
                <c:pt idx="4213">
                  <c:v>3.1549830000000001</c:v>
                </c:pt>
                <c:pt idx="4214">
                  <c:v>3.147386</c:v>
                </c:pt>
                <c:pt idx="4215">
                  <c:v>3.152002</c:v>
                </c:pt>
                <c:pt idx="4216">
                  <c:v>3.1273119999999999</c:v>
                </c:pt>
                <c:pt idx="4217">
                  <c:v>3.107936</c:v>
                </c:pt>
                <c:pt idx="4218">
                  <c:v>3.1026470000000002</c:v>
                </c:pt>
                <c:pt idx="4219">
                  <c:v>3.0764670000000001</c:v>
                </c:pt>
                <c:pt idx="4220">
                  <c:v>3.1009639999999998</c:v>
                </c:pt>
                <c:pt idx="4221">
                  <c:v>3.1479629999999998</c:v>
                </c:pt>
                <c:pt idx="4222">
                  <c:v>3.1766679999999998</c:v>
                </c:pt>
                <c:pt idx="4223">
                  <c:v>3.1609690000000001</c:v>
                </c:pt>
                <c:pt idx="4224">
                  <c:v>3.1371449999999999</c:v>
                </c:pt>
                <c:pt idx="4225">
                  <c:v>3.1518099999999998</c:v>
                </c:pt>
                <c:pt idx="4226">
                  <c:v>3.1738789999999999</c:v>
                </c:pt>
                <c:pt idx="4227">
                  <c:v>3.1619069999999998</c:v>
                </c:pt>
                <c:pt idx="4228">
                  <c:v>3.1526749999999999</c:v>
                </c:pt>
                <c:pt idx="4229">
                  <c:v>3.1526510000000001</c:v>
                </c:pt>
                <c:pt idx="4230">
                  <c:v>3.1492610000000001</c:v>
                </c:pt>
                <c:pt idx="4231">
                  <c:v>3.1445729999999998</c:v>
                </c:pt>
                <c:pt idx="4232">
                  <c:v>3.1474340000000001</c:v>
                </c:pt>
                <c:pt idx="4233">
                  <c:v>3.168085</c:v>
                </c:pt>
                <c:pt idx="4234">
                  <c:v>3.1960199999999999</c:v>
                </c:pt>
                <c:pt idx="4235">
                  <c:v>3.2237870000000002</c:v>
                </c:pt>
                <c:pt idx="4236">
                  <c:v>3.1960440000000001</c:v>
                </c:pt>
                <c:pt idx="4237">
                  <c:v>3.1618590000000002</c:v>
                </c:pt>
                <c:pt idx="4238">
                  <c:v>3.1323850000000002</c:v>
                </c:pt>
                <c:pt idx="4239">
                  <c:v>3.096565</c:v>
                </c:pt>
                <c:pt idx="4240">
                  <c:v>3.0829819999999999</c:v>
                </c:pt>
                <c:pt idx="4241">
                  <c:v>3.1119020000000002</c:v>
                </c:pt>
                <c:pt idx="4242">
                  <c:v>3.1364480000000001</c:v>
                </c:pt>
                <c:pt idx="4243">
                  <c:v>3.1255329999999999</c:v>
                </c:pt>
                <c:pt idx="4244">
                  <c:v>3.0913719999999998</c:v>
                </c:pt>
                <c:pt idx="4245">
                  <c:v>3.0581960000000001</c:v>
                </c:pt>
                <c:pt idx="4246">
                  <c:v>3.0455510000000001</c:v>
                </c:pt>
                <c:pt idx="4247">
                  <c:v>3.071707</c:v>
                </c:pt>
                <c:pt idx="4248">
                  <c:v>3.1118540000000001</c:v>
                </c:pt>
                <c:pt idx="4249">
                  <c:v>3.185346</c:v>
                </c:pt>
                <c:pt idx="4250">
                  <c:v>3.2074880000000001</c:v>
                </c:pt>
                <c:pt idx="4251">
                  <c:v>3.2041460000000002</c:v>
                </c:pt>
                <c:pt idx="4252">
                  <c:v>3.160488</c:v>
                </c:pt>
                <c:pt idx="4253">
                  <c:v>3.0971169999999999</c:v>
                </c:pt>
                <c:pt idx="4254">
                  <c:v>3.0707450000000001</c:v>
                </c:pt>
                <c:pt idx="4255">
                  <c:v>3.07464</c:v>
                </c:pt>
                <c:pt idx="4256">
                  <c:v>3.1046659999999999</c:v>
                </c:pt>
                <c:pt idx="4257">
                  <c:v>3.1134650000000001</c:v>
                </c:pt>
                <c:pt idx="4258">
                  <c:v>3.1245240000000001</c:v>
                </c:pt>
                <c:pt idx="4259">
                  <c:v>3.1552229999999999</c:v>
                </c:pt>
                <c:pt idx="4260">
                  <c:v>3.1321439999999998</c:v>
                </c:pt>
                <c:pt idx="4261">
                  <c:v>3.114859</c:v>
                </c:pt>
                <c:pt idx="4262">
                  <c:v>3.1044019999999999</c:v>
                </c:pt>
                <c:pt idx="4263">
                  <c:v>3.1032479999999998</c:v>
                </c:pt>
                <c:pt idx="4264">
                  <c:v>3.1077189999999999</c:v>
                </c:pt>
                <c:pt idx="4265">
                  <c:v>3.1252450000000001</c:v>
                </c:pt>
                <c:pt idx="4266">
                  <c:v>3.1405590000000001</c:v>
                </c:pt>
                <c:pt idx="4267">
                  <c:v>3.125197</c:v>
                </c:pt>
                <c:pt idx="4268">
                  <c:v>3.1156290000000002</c:v>
                </c:pt>
                <c:pt idx="4269">
                  <c:v>3.1133449999999998</c:v>
                </c:pt>
                <c:pt idx="4270">
                  <c:v>3.1258699999999999</c:v>
                </c:pt>
                <c:pt idx="4271">
                  <c:v>3.1343079999999999</c:v>
                </c:pt>
                <c:pt idx="4272">
                  <c:v>3.1194269999999999</c:v>
                </c:pt>
                <c:pt idx="4273">
                  <c:v>3.0953870000000001</c:v>
                </c:pt>
                <c:pt idx="4274">
                  <c:v>3.1211579999999999</c:v>
                </c:pt>
                <c:pt idx="4275">
                  <c:v>3.1382270000000001</c:v>
                </c:pt>
                <c:pt idx="4276">
                  <c:v>3.1550069999999999</c:v>
                </c:pt>
                <c:pt idx="4277">
                  <c:v>3.1565460000000001</c:v>
                </c:pt>
                <c:pt idx="4278">
                  <c:v>3.1598630000000001</c:v>
                </c:pt>
                <c:pt idx="4279">
                  <c:v>3.1496940000000002</c:v>
                </c:pt>
                <c:pt idx="4280">
                  <c:v>3.1165180000000001</c:v>
                </c:pt>
                <c:pt idx="4281">
                  <c:v>3.109426</c:v>
                </c:pt>
                <c:pt idx="4282">
                  <c:v>3.1155560000000002</c:v>
                </c:pt>
                <c:pt idx="4283">
                  <c:v>3.0978870000000001</c:v>
                </c:pt>
                <c:pt idx="4284">
                  <c:v>3.1501990000000002</c:v>
                </c:pt>
                <c:pt idx="4285">
                  <c:v>3.1520260000000002</c:v>
                </c:pt>
                <c:pt idx="4286">
                  <c:v>3.129356</c:v>
                </c:pt>
                <c:pt idx="4287">
                  <c:v>3.1063010000000002</c:v>
                </c:pt>
                <c:pt idx="4288">
                  <c:v>3.0724279999999999</c:v>
                </c:pt>
                <c:pt idx="4289">
                  <c:v>3.0558399999999999</c:v>
                </c:pt>
                <c:pt idx="4290">
                  <c:v>3.0991610000000001</c:v>
                </c:pt>
                <c:pt idx="4291">
                  <c:v>3.1373609999999998</c:v>
                </c:pt>
                <c:pt idx="4292">
                  <c:v>3.1441889999999999</c:v>
                </c:pt>
                <c:pt idx="4293">
                  <c:v>3.1386349999999998</c:v>
                </c:pt>
                <c:pt idx="4294">
                  <c:v>3.1877740000000001</c:v>
                </c:pt>
                <c:pt idx="4295">
                  <c:v>3.209098</c:v>
                </c:pt>
                <c:pt idx="4296">
                  <c:v>3.1833749999999998</c:v>
                </c:pt>
                <c:pt idx="4297">
                  <c:v>3.152819</c:v>
                </c:pt>
                <c:pt idx="4298">
                  <c:v>3.1032479999999998</c:v>
                </c:pt>
                <c:pt idx="4299">
                  <c:v>3.0868519999999999</c:v>
                </c:pt>
                <c:pt idx="4300">
                  <c:v>3.1012520000000001</c:v>
                </c:pt>
                <c:pt idx="4301">
                  <c:v>3.0886550000000002</c:v>
                </c:pt>
                <c:pt idx="4302">
                  <c:v>3.0797599999999998</c:v>
                </c:pt>
                <c:pt idx="4303">
                  <c:v>3.0713699999999999</c:v>
                </c:pt>
                <c:pt idx="4304">
                  <c:v>3.1118779999999999</c:v>
                </c:pt>
                <c:pt idx="4305">
                  <c:v>3.1633969999999998</c:v>
                </c:pt>
                <c:pt idx="4306">
                  <c:v>3.1755620000000002</c:v>
                </c:pt>
                <c:pt idx="4307">
                  <c:v>3.1638060000000001</c:v>
                </c:pt>
                <c:pt idx="4308">
                  <c:v>3.1785670000000001</c:v>
                </c:pt>
                <c:pt idx="4309">
                  <c:v>3.2033529999999999</c:v>
                </c:pt>
                <c:pt idx="4310">
                  <c:v>3.1820050000000002</c:v>
                </c:pt>
                <c:pt idx="4311">
                  <c:v>3.1574110000000002</c:v>
                </c:pt>
                <c:pt idx="4312">
                  <c:v>3.1490450000000001</c:v>
                </c:pt>
                <c:pt idx="4313">
                  <c:v>3.078678</c:v>
                </c:pt>
                <c:pt idx="4314">
                  <c:v>3.0673550000000001</c:v>
                </c:pt>
                <c:pt idx="4315">
                  <c:v>3.0991610000000001</c:v>
                </c:pt>
                <c:pt idx="4316">
                  <c:v>3.1244999999999998</c:v>
                </c:pt>
                <c:pt idx="4317">
                  <c:v>3.1281300000000001</c:v>
                </c:pt>
                <c:pt idx="4318">
                  <c:v>3.128803</c:v>
                </c:pt>
                <c:pt idx="4319">
                  <c:v>3.1451259999999999</c:v>
                </c:pt>
                <c:pt idx="4320">
                  <c:v>3.1771720000000001</c:v>
                </c:pt>
                <c:pt idx="4321">
                  <c:v>3.1909960000000002</c:v>
                </c:pt>
                <c:pt idx="4322">
                  <c:v>3.2120549999999999</c:v>
                </c:pt>
                <c:pt idx="4323">
                  <c:v>3.2180170000000001</c:v>
                </c:pt>
                <c:pt idx="4324">
                  <c:v>3.1951309999999999</c:v>
                </c:pt>
                <c:pt idx="4325">
                  <c:v>3.165489</c:v>
                </c:pt>
                <c:pt idx="4326">
                  <c:v>3.1017329999999999</c:v>
                </c:pt>
                <c:pt idx="4327">
                  <c:v>3.053436</c:v>
                </c:pt>
                <c:pt idx="4328">
                  <c:v>3.0544699999999998</c:v>
                </c:pt>
                <c:pt idx="4329">
                  <c:v>3.0725959999999999</c:v>
                </c:pt>
                <c:pt idx="4330">
                  <c:v>3.088006</c:v>
                </c:pt>
                <c:pt idx="4331">
                  <c:v>3.0997620000000001</c:v>
                </c:pt>
                <c:pt idx="4332">
                  <c:v>3.1058680000000001</c:v>
                </c:pt>
                <c:pt idx="4333">
                  <c:v>3.1169989999999999</c:v>
                </c:pt>
                <c:pt idx="4334">
                  <c:v>3.1402220000000001</c:v>
                </c:pt>
                <c:pt idx="4335">
                  <c:v>3.1680609999999998</c:v>
                </c:pt>
                <c:pt idx="4336">
                  <c:v>3.1755140000000002</c:v>
                </c:pt>
                <c:pt idx="4337">
                  <c:v>3.143348</c:v>
                </c:pt>
                <c:pt idx="4338">
                  <c:v>3.1213259999999998</c:v>
                </c:pt>
                <c:pt idx="4339">
                  <c:v>3.1088490000000002</c:v>
                </c:pt>
                <c:pt idx="4340">
                  <c:v>3.0912760000000001</c:v>
                </c:pt>
                <c:pt idx="4341">
                  <c:v>3.093439</c:v>
                </c:pt>
                <c:pt idx="4342">
                  <c:v>3.0937519999999998</c:v>
                </c:pt>
                <c:pt idx="4343">
                  <c:v>3.080241</c:v>
                </c:pt>
                <c:pt idx="4344">
                  <c:v>3.0643500000000001</c:v>
                </c:pt>
                <c:pt idx="4345">
                  <c:v>3.0761539999999998</c:v>
                </c:pt>
                <c:pt idx="4346">
                  <c:v>3.094233</c:v>
                </c:pt>
                <c:pt idx="4347">
                  <c:v>3.0961560000000001</c:v>
                </c:pt>
                <c:pt idx="4348">
                  <c:v>3.1031759999999999</c:v>
                </c:pt>
                <c:pt idx="4349">
                  <c:v>3.1180810000000001</c:v>
                </c:pt>
                <c:pt idx="4350">
                  <c:v>3.1488529999999999</c:v>
                </c:pt>
                <c:pt idx="4351">
                  <c:v>3.150487</c:v>
                </c:pt>
                <c:pt idx="4352">
                  <c:v>3.1401020000000002</c:v>
                </c:pt>
                <c:pt idx="4353">
                  <c:v>3.114595</c:v>
                </c:pt>
                <c:pt idx="4354">
                  <c:v>3.1578680000000001</c:v>
                </c:pt>
                <c:pt idx="4355">
                  <c:v>3.169816</c:v>
                </c:pt>
                <c:pt idx="4356">
                  <c:v>3.1515209999999998</c:v>
                </c:pt>
                <c:pt idx="4357">
                  <c:v>3.147554</c:v>
                </c:pt>
                <c:pt idx="4358">
                  <c:v>3.1356790000000001</c:v>
                </c:pt>
                <c:pt idx="4359">
                  <c:v>3.108657</c:v>
                </c:pt>
                <c:pt idx="4360">
                  <c:v>3.1219749999999999</c:v>
                </c:pt>
                <c:pt idx="4361">
                  <c:v>3.1872210000000001</c:v>
                </c:pt>
                <c:pt idx="4362">
                  <c:v>3.2178490000000002</c:v>
                </c:pt>
                <c:pt idx="4363">
                  <c:v>3.2160700000000002</c:v>
                </c:pt>
                <c:pt idx="4364">
                  <c:v>3.2141470000000001</c:v>
                </c:pt>
                <c:pt idx="4365">
                  <c:v>3.1841680000000001</c:v>
                </c:pt>
                <c:pt idx="4366">
                  <c:v>3.146112</c:v>
                </c:pt>
                <c:pt idx="4367">
                  <c:v>3.074519</c:v>
                </c:pt>
                <c:pt idx="4368">
                  <c:v>3.0307659999999998</c:v>
                </c:pt>
                <c:pt idx="4369">
                  <c:v>3.0695190000000001</c:v>
                </c:pt>
                <c:pt idx="4370">
                  <c:v>3.1010119999999999</c:v>
                </c:pt>
                <c:pt idx="4371">
                  <c:v>3.17448</c:v>
                </c:pt>
                <c:pt idx="4372">
                  <c:v>3.2341000000000002</c:v>
                </c:pt>
                <c:pt idx="4373">
                  <c:v>3.2317450000000001</c:v>
                </c:pt>
                <c:pt idx="4374">
                  <c:v>3.1954669999999998</c:v>
                </c:pt>
                <c:pt idx="4375">
                  <c:v>3.1872690000000001</c:v>
                </c:pt>
                <c:pt idx="4376">
                  <c:v>3.1694789999999999</c:v>
                </c:pt>
                <c:pt idx="4377">
                  <c:v>3.1371929999999999</c:v>
                </c:pt>
                <c:pt idx="4378">
                  <c:v>3.0832459999999999</c:v>
                </c:pt>
                <c:pt idx="4379">
                  <c:v>3.0720429999999999</c:v>
                </c:pt>
                <c:pt idx="4380">
                  <c:v>3.1082000000000001</c:v>
                </c:pt>
                <c:pt idx="4381">
                  <c:v>3.1107239999999998</c:v>
                </c:pt>
                <c:pt idx="4382">
                  <c:v>3.107936</c:v>
                </c:pt>
                <c:pt idx="4383">
                  <c:v>3.1106039999999999</c:v>
                </c:pt>
                <c:pt idx="4384">
                  <c:v>3.1085850000000002</c:v>
                </c:pt>
                <c:pt idx="4385">
                  <c:v>3.109931</c:v>
                </c:pt>
                <c:pt idx="4386">
                  <c:v>3.1103879999999999</c:v>
                </c:pt>
                <c:pt idx="4387">
                  <c:v>3.1273369999999998</c:v>
                </c:pt>
                <c:pt idx="4388">
                  <c:v>3.1366160000000001</c:v>
                </c:pt>
                <c:pt idx="4389">
                  <c:v>3.14039</c:v>
                </c:pt>
                <c:pt idx="4390">
                  <c:v>3.1399339999999998</c:v>
                </c:pt>
                <c:pt idx="4391">
                  <c:v>3.1313029999999999</c:v>
                </c:pt>
                <c:pt idx="4392">
                  <c:v>3.1120950000000001</c:v>
                </c:pt>
                <c:pt idx="4393">
                  <c:v>3.1104120000000002</c:v>
                </c:pt>
                <c:pt idx="4394">
                  <c:v>3.1140659999999998</c:v>
                </c:pt>
                <c:pt idx="4395">
                  <c:v>3.1151</c:v>
                </c:pt>
                <c:pt idx="4396">
                  <c:v>3.1187779999999998</c:v>
                </c:pt>
                <c:pt idx="4397">
                  <c:v>3.1150760000000002</c:v>
                </c:pt>
                <c:pt idx="4398">
                  <c:v>3.1186099999999999</c:v>
                </c:pt>
                <c:pt idx="4399">
                  <c:v>3.1292599999999999</c:v>
                </c:pt>
                <c:pt idx="4400">
                  <c:v>3.1238510000000002</c:v>
                </c:pt>
                <c:pt idx="4401">
                  <c:v>3.142722</c:v>
                </c:pt>
                <c:pt idx="4402">
                  <c:v>3.1514009999999999</c:v>
                </c:pt>
                <c:pt idx="4403">
                  <c:v>3.1365919999999998</c:v>
                </c:pt>
                <c:pt idx="4404">
                  <c:v>3.128082</c:v>
                </c:pt>
                <c:pt idx="4405">
                  <c:v>3.1202450000000002</c:v>
                </c:pt>
                <c:pt idx="4406">
                  <c:v>3.0953149999999998</c:v>
                </c:pt>
                <c:pt idx="4407">
                  <c:v>3.0793759999999999</c:v>
                </c:pt>
                <c:pt idx="4408">
                  <c:v>3.0901700000000001</c:v>
                </c:pt>
                <c:pt idx="4409">
                  <c:v>3.0961080000000001</c:v>
                </c:pt>
                <c:pt idx="4410">
                  <c:v>3.1076229999999998</c:v>
                </c:pt>
                <c:pt idx="4411">
                  <c:v>3.1176720000000002</c:v>
                </c:pt>
                <c:pt idx="4412">
                  <c:v>3.1314229999999998</c:v>
                </c:pt>
                <c:pt idx="4413">
                  <c:v>3.1640700000000002</c:v>
                </c:pt>
                <c:pt idx="4414">
                  <c:v>3.1805859999999999</c:v>
                </c:pt>
                <c:pt idx="4415">
                  <c:v>3.157651</c:v>
                </c:pt>
                <c:pt idx="4416">
                  <c:v>3.1172390000000001</c:v>
                </c:pt>
                <c:pt idx="4417">
                  <c:v>3.0965889999999998</c:v>
                </c:pt>
                <c:pt idx="4418">
                  <c:v>3.072524</c:v>
                </c:pt>
                <c:pt idx="4419">
                  <c:v>3.046055</c:v>
                </c:pt>
                <c:pt idx="4420">
                  <c:v>3.1000749999999999</c:v>
                </c:pt>
                <c:pt idx="4421">
                  <c:v>3.1613540000000002</c:v>
                </c:pt>
                <c:pt idx="4422">
                  <c:v>3.1799369999999998</c:v>
                </c:pt>
                <c:pt idx="4423">
                  <c:v>3.1821009999999998</c:v>
                </c:pt>
                <c:pt idx="4424">
                  <c:v>3.166763</c:v>
                </c:pt>
                <c:pt idx="4425">
                  <c:v>3.1377700000000002</c:v>
                </c:pt>
                <c:pt idx="4426">
                  <c:v>3.1144270000000001</c:v>
                </c:pt>
                <c:pt idx="4427">
                  <c:v>3.1002909999999999</c:v>
                </c:pt>
                <c:pt idx="4428">
                  <c:v>3.0746150000000001</c:v>
                </c:pt>
                <c:pt idx="4429">
                  <c:v>3.0701679999999998</c:v>
                </c:pt>
                <c:pt idx="4430">
                  <c:v>3.091901</c:v>
                </c:pt>
                <c:pt idx="4431">
                  <c:v>3.0893039999999998</c:v>
                </c:pt>
                <c:pt idx="4432">
                  <c:v>3.0870440000000001</c:v>
                </c:pt>
                <c:pt idx="4433">
                  <c:v>3.094401</c:v>
                </c:pt>
                <c:pt idx="4434">
                  <c:v>3.0929099999999998</c:v>
                </c:pt>
                <c:pt idx="4435">
                  <c:v>3.1031520000000001</c:v>
                </c:pt>
                <c:pt idx="4436">
                  <c:v>3.1249319999999998</c:v>
                </c:pt>
                <c:pt idx="4437">
                  <c:v>3.1623389999999998</c:v>
                </c:pt>
                <c:pt idx="4438">
                  <c:v>3.161378</c:v>
                </c:pt>
                <c:pt idx="4439">
                  <c:v>3.2068620000000001</c:v>
                </c:pt>
                <c:pt idx="4440">
                  <c:v>3.2307350000000001</c:v>
                </c:pt>
                <c:pt idx="4441">
                  <c:v>3.2449189999999999</c:v>
                </c:pt>
                <c:pt idx="4442">
                  <c:v>3.2305419999999998</c:v>
                </c:pt>
                <c:pt idx="4443">
                  <c:v>3.2280180000000001</c:v>
                </c:pt>
                <c:pt idx="4444">
                  <c:v>3.195395</c:v>
                </c:pt>
                <c:pt idx="4445">
                  <c:v>3.118153</c:v>
                </c:pt>
                <c:pt idx="4446">
                  <c:v>3.0825969999999998</c:v>
                </c:pt>
                <c:pt idx="4447">
                  <c:v>3.0643020000000001</c:v>
                </c:pt>
                <c:pt idx="4448">
                  <c:v>3.080193</c:v>
                </c:pt>
                <c:pt idx="4449">
                  <c:v>3.1023339999999999</c:v>
                </c:pt>
                <c:pt idx="4450">
                  <c:v>3.1181049999999999</c:v>
                </c:pt>
                <c:pt idx="4451">
                  <c:v>3.131688</c:v>
                </c:pt>
                <c:pt idx="4452">
                  <c:v>3.1391399999999998</c:v>
                </c:pt>
                <c:pt idx="4453">
                  <c:v>3.1328659999999999</c:v>
                </c:pt>
                <c:pt idx="4454">
                  <c:v>3.1144750000000001</c:v>
                </c:pt>
                <c:pt idx="4455">
                  <c:v>3.1101719999999999</c:v>
                </c:pt>
                <c:pt idx="4456">
                  <c:v>3.1315919999999999</c:v>
                </c:pt>
                <c:pt idx="4457">
                  <c:v>3.132746</c:v>
                </c:pt>
                <c:pt idx="4458">
                  <c:v>3.134236</c:v>
                </c:pt>
                <c:pt idx="4459">
                  <c:v>3.163662</c:v>
                </c:pt>
                <c:pt idx="4460">
                  <c:v>3.1590220000000002</c:v>
                </c:pt>
                <c:pt idx="4461">
                  <c:v>3.136063</c:v>
                </c:pt>
                <c:pt idx="4462">
                  <c:v>3.0935350000000001</c:v>
                </c:pt>
                <c:pt idx="4463">
                  <c:v>3.0491329999999999</c:v>
                </c:pt>
                <c:pt idx="4464">
                  <c:v>3.0730050000000002</c:v>
                </c:pt>
                <c:pt idx="4465">
                  <c:v>3.1060120000000002</c:v>
                </c:pt>
                <c:pt idx="4466">
                  <c:v>3.1188259999999999</c:v>
                </c:pt>
                <c:pt idx="4467">
                  <c:v>3.1249319999999998</c:v>
                </c:pt>
                <c:pt idx="4468">
                  <c:v>3.1295000000000002</c:v>
                </c:pt>
                <c:pt idx="4469">
                  <c:v>3.1515930000000001</c:v>
                </c:pt>
                <c:pt idx="4470">
                  <c:v>3.1691910000000001</c:v>
                </c:pt>
                <c:pt idx="4471">
                  <c:v>3.1682049999999999</c:v>
                </c:pt>
                <c:pt idx="4472">
                  <c:v>3.143732</c:v>
                </c:pt>
                <c:pt idx="4473">
                  <c:v>3.1247639999999999</c:v>
                </c:pt>
                <c:pt idx="4474">
                  <c:v>3.1125759999999998</c:v>
                </c:pt>
                <c:pt idx="4475">
                  <c:v>3.1062289999999999</c:v>
                </c:pt>
                <c:pt idx="4476">
                  <c:v>3.105556</c:v>
                </c:pt>
                <c:pt idx="4477">
                  <c:v>3.1102189999999998</c:v>
                </c:pt>
                <c:pt idx="4478">
                  <c:v>3.1225040000000002</c:v>
                </c:pt>
                <c:pt idx="4479">
                  <c:v>3.1326489999999998</c:v>
                </c:pt>
                <c:pt idx="4480">
                  <c:v>3.1310150000000001</c:v>
                </c:pt>
                <c:pt idx="4481">
                  <c:v>3.141785</c:v>
                </c:pt>
                <c:pt idx="4482">
                  <c:v>3.182029</c:v>
                </c:pt>
                <c:pt idx="4483">
                  <c:v>3.189794</c:v>
                </c:pt>
                <c:pt idx="4484">
                  <c:v>3.1689259999999999</c:v>
                </c:pt>
                <c:pt idx="4485">
                  <c:v>3.1525310000000002</c:v>
                </c:pt>
                <c:pt idx="4486">
                  <c:v>3.1351490000000002</c:v>
                </c:pt>
                <c:pt idx="4487">
                  <c:v>3.1152679999999999</c:v>
                </c:pt>
                <c:pt idx="4488">
                  <c:v>3.0954350000000002</c:v>
                </c:pt>
                <c:pt idx="4489">
                  <c:v>3.0816349999999999</c:v>
                </c:pt>
                <c:pt idx="4490">
                  <c:v>3.096444</c:v>
                </c:pt>
                <c:pt idx="4491">
                  <c:v>3.0927419999999999</c:v>
                </c:pt>
                <c:pt idx="4492">
                  <c:v>3.0783659999999999</c:v>
                </c:pt>
                <c:pt idx="4493">
                  <c:v>3.0470169999999999</c:v>
                </c:pt>
                <c:pt idx="4494">
                  <c:v>3.0688460000000002</c:v>
                </c:pt>
                <c:pt idx="4495">
                  <c:v>3.0924299999999998</c:v>
                </c:pt>
                <c:pt idx="4496">
                  <c:v>3.089737</c:v>
                </c:pt>
                <c:pt idx="4497">
                  <c:v>3.0601910000000001</c:v>
                </c:pt>
                <c:pt idx="4498">
                  <c:v>3.0367039999999998</c:v>
                </c:pt>
                <c:pt idx="4499">
                  <c:v>3.1012520000000001</c:v>
                </c:pt>
                <c:pt idx="4500">
                  <c:v>3.1604160000000001</c:v>
                </c:pt>
                <c:pt idx="4501">
                  <c:v>3.1824370000000002</c:v>
                </c:pt>
                <c:pt idx="4502">
                  <c:v>3.1812109999999998</c:v>
                </c:pt>
                <c:pt idx="4503">
                  <c:v>3.1442369999999999</c:v>
                </c:pt>
                <c:pt idx="4504">
                  <c:v>3.1183209999999999</c:v>
                </c:pt>
                <c:pt idx="4505">
                  <c:v>3.1301969999999999</c:v>
                </c:pt>
                <c:pt idx="4506">
                  <c:v>3.1304859999999999</c:v>
                </c:pt>
                <c:pt idx="4507">
                  <c:v>3.0986319999999998</c:v>
                </c:pt>
                <c:pt idx="4508">
                  <c:v>3.0856979999999998</c:v>
                </c:pt>
                <c:pt idx="4509">
                  <c:v>3.0895450000000002</c:v>
                </c:pt>
                <c:pt idx="4510">
                  <c:v>3.074303</c:v>
                </c:pt>
                <c:pt idx="4511">
                  <c:v>3.0780530000000002</c:v>
                </c:pt>
                <c:pt idx="4512">
                  <c:v>3.1273599999999999</c:v>
                </c:pt>
                <c:pt idx="4513">
                  <c:v>3.1648640000000001</c:v>
                </c:pt>
                <c:pt idx="4514">
                  <c:v>3.1756340000000001</c:v>
                </c:pt>
                <c:pt idx="4515">
                  <c:v>3.1871969999999998</c:v>
                </c:pt>
                <c:pt idx="4516">
                  <c:v>3.1757059999999999</c:v>
                </c:pt>
                <c:pt idx="4517">
                  <c:v>3.1531560000000001</c:v>
                </c:pt>
                <c:pt idx="4518">
                  <c:v>3.0987040000000001</c:v>
                </c:pt>
                <c:pt idx="4519">
                  <c:v>3.0889440000000001</c:v>
                </c:pt>
                <c:pt idx="4520">
                  <c:v>3.117864</c:v>
                </c:pt>
                <c:pt idx="4521">
                  <c:v>3.1475309999999999</c:v>
                </c:pt>
                <c:pt idx="4522">
                  <c:v>3.14866</c:v>
                </c:pt>
                <c:pt idx="4523">
                  <c:v>3.1580119999999998</c:v>
                </c:pt>
                <c:pt idx="4524">
                  <c:v>3.1571950000000002</c:v>
                </c:pt>
                <c:pt idx="4525">
                  <c:v>3.1242589999999999</c:v>
                </c:pt>
                <c:pt idx="4526">
                  <c:v>3.1116619999999999</c:v>
                </c:pt>
                <c:pt idx="4527">
                  <c:v>3.091564</c:v>
                </c:pt>
                <c:pt idx="4528">
                  <c:v>3.0735100000000002</c:v>
                </c:pt>
                <c:pt idx="4529">
                  <c:v>3.0665619999999998</c:v>
                </c:pt>
                <c:pt idx="4530">
                  <c:v>3.0843280000000002</c:v>
                </c:pt>
                <c:pt idx="4531">
                  <c:v>3.094954</c:v>
                </c:pt>
                <c:pt idx="4532">
                  <c:v>3.072813</c:v>
                </c:pt>
                <c:pt idx="4533">
                  <c:v>3.061658</c:v>
                </c:pt>
                <c:pt idx="4534">
                  <c:v>3.0732689999999998</c:v>
                </c:pt>
                <c:pt idx="4535">
                  <c:v>3.1217830000000002</c:v>
                </c:pt>
                <c:pt idx="4536">
                  <c:v>3.1451259999999999</c:v>
                </c:pt>
                <c:pt idx="4537">
                  <c:v>3.1415929999999999</c:v>
                </c:pt>
                <c:pt idx="4538">
                  <c:v>3.1415199999999999</c:v>
                </c:pt>
                <c:pt idx="4539">
                  <c:v>3.1609929999999999</c:v>
                </c:pt>
                <c:pt idx="4540">
                  <c:v>3.177413</c:v>
                </c:pt>
                <c:pt idx="4541">
                  <c:v>3.1652480000000001</c:v>
                </c:pt>
                <c:pt idx="4542">
                  <c:v>3.1401020000000002</c:v>
                </c:pt>
                <c:pt idx="4543">
                  <c:v>3.1365919999999998</c:v>
                </c:pt>
                <c:pt idx="4544">
                  <c:v>3.1398380000000001</c:v>
                </c:pt>
                <c:pt idx="4545">
                  <c:v>3.1320969999999999</c:v>
                </c:pt>
                <c:pt idx="4546">
                  <c:v>3.125918</c:v>
                </c:pt>
                <c:pt idx="4547">
                  <c:v>3.1085129999999999</c:v>
                </c:pt>
                <c:pt idx="4548">
                  <c:v>3.100098</c:v>
                </c:pt>
                <c:pt idx="4549">
                  <c:v>3.1134650000000001</c:v>
                </c:pt>
                <c:pt idx="4550">
                  <c:v>3.1251009999999999</c:v>
                </c:pt>
                <c:pt idx="4551">
                  <c:v>3.1318320000000002</c:v>
                </c:pt>
                <c:pt idx="4552">
                  <c:v>3.1282740000000002</c:v>
                </c:pt>
                <c:pt idx="4553">
                  <c:v>3.1162779999999999</c:v>
                </c:pt>
                <c:pt idx="4554">
                  <c:v>3.117696</c:v>
                </c:pt>
                <c:pt idx="4555">
                  <c:v>3.1238990000000002</c:v>
                </c:pt>
                <c:pt idx="4556">
                  <c:v>3.1263269999999999</c:v>
                </c:pt>
                <c:pt idx="4557">
                  <c:v>3.131688</c:v>
                </c:pt>
                <c:pt idx="4558">
                  <c:v>3.1291150000000001</c:v>
                </c:pt>
                <c:pt idx="4559">
                  <c:v>3.1212780000000002</c:v>
                </c:pt>
                <c:pt idx="4560">
                  <c:v>3.1163979999999998</c:v>
                </c:pt>
                <c:pt idx="4561">
                  <c:v>3.1154600000000001</c:v>
                </c:pt>
                <c:pt idx="4562">
                  <c:v>3.1285379999999998</c:v>
                </c:pt>
                <c:pt idx="4563">
                  <c:v>3.106277</c:v>
                </c:pt>
                <c:pt idx="4564">
                  <c:v>3.1043780000000001</c:v>
                </c:pt>
                <c:pt idx="4565">
                  <c:v>3.0971660000000001</c:v>
                </c:pt>
                <c:pt idx="4566">
                  <c:v>3.070697</c:v>
                </c:pt>
                <c:pt idx="4567">
                  <c:v>3.0624989999999999</c:v>
                </c:pt>
                <c:pt idx="4568">
                  <c:v>3.1125759999999998</c:v>
                </c:pt>
                <c:pt idx="4569">
                  <c:v>3.1224319999999999</c:v>
                </c:pt>
                <c:pt idx="4570">
                  <c:v>3.0888710000000001</c:v>
                </c:pt>
                <c:pt idx="4571">
                  <c:v>3.0973099999999998</c:v>
                </c:pt>
                <c:pt idx="4572">
                  <c:v>3.1068060000000002</c:v>
                </c:pt>
                <c:pt idx="4573">
                  <c:v>3.112215</c:v>
                </c:pt>
                <c:pt idx="4574">
                  <c:v>3.0974059999999999</c:v>
                </c:pt>
                <c:pt idx="4575">
                  <c:v>3.0790869999999999</c:v>
                </c:pt>
                <c:pt idx="4576">
                  <c:v>3.0657930000000002</c:v>
                </c:pt>
                <c:pt idx="4577">
                  <c:v>3.0874290000000002</c:v>
                </c:pt>
                <c:pt idx="4578">
                  <c:v>3.1422659999999998</c:v>
                </c:pt>
                <c:pt idx="4579">
                  <c:v>3.122913</c:v>
                </c:pt>
                <c:pt idx="4580">
                  <c:v>3.1558730000000002</c:v>
                </c:pt>
                <c:pt idx="4581">
                  <c:v>3.1897700000000002</c:v>
                </c:pt>
                <c:pt idx="4582">
                  <c:v>3.1883509999999999</c:v>
                </c:pt>
                <c:pt idx="4583">
                  <c:v>3.164479</c:v>
                </c:pt>
                <c:pt idx="4584">
                  <c:v>3.1265670000000001</c:v>
                </c:pt>
                <c:pt idx="4585">
                  <c:v>3.0929099999999998</c:v>
                </c:pt>
                <c:pt idx="4586">
                  <c:v>3.0853860000000002</c:v>
                </c:pt>
                <c:pt idx="4587">
                  <c:v>3.0757690000000002</c:v>
                </c:pt>
                <c:pt idx="4588">
                  <c:v>3.0423770000000001</c:v>
                </c:pt>
                <c:pt idx="4589">
                  <c:v>3.017471</c:v>
                </c:pt>
                <c:pt idx="4590">
                  <c:v>2.9978060000000002</c:v>
                </c:pt>
                <c:pt idx="4591">
                  <c:v>3.007158</c:v>
                </c:pt>
                <c:pt idx="4592">
                  <c:v>3.0580029999999998</c:v>
                </c:pt>
                <c:pt idx="4593">
                  <c:v>3.137025</c:v>
                </c:pt>
                <c:pt idx="4594">
                  <c:v>3.2133530000000001</c:v>
                </c:pt>
                <c:pt idx="4595">
                  <c:v>3.215036</c:v>
                </c:pt>
                <c:pt idx="4596">
                  <c:v>3.1726049999999999</c:v>
                </c:pt>
                <c:pt idx="4597">
                  <c:v>3.1212300000000002</c:v>
                </c:pt>
                <c:pt idx="4598">
                  <c:v>3.124355</c:v>
                </c:pt>
                <c:pt idx="4599">
                  <c:v>3.1253169999999999</c:v>
                </c:pt>
                <c:pt idx="4600">
                  <c:v>3.1510159999999998</c:v>
                </c:pt>
                <c:pt idx="4601">
                  <c:v>3.1497419999999998</c:v>
                </c:pt>
                <c:pt idx="4602">
                  <c:v>3.144838</c:v>
                </c:pt>
                <c:pt idx="4603">
                  <c:v>3.1437560000000002</c:v>
                </c:pt>
                <c:pt idx="4604">
                  <c:v>3.152002</c:v>
                </c:pt>
                <c:pt idx="4605">
                  <c:v>3.1329379999999998</c:v>
                </c:pt>
                <c:pt idx="4606">
                  <c:v>3.1172870000000001</c:v>
                </c:pt>
                <c:pt idx="4607">
                  <c:v>3.1077189999999999</c:v>
                </c:pt>
                <c:pt idx="4608">
                  <c:v>3.1409189999999998</c:v>
                </c:pt>
                <c:pt idx="4609">
                  <c:v>3.1474099999999998</c:v>
                </c:pt>
                <c:pt idx="4610">
                  <c:v>3.1410399999999998</c:v>
                </c:pt>
                <c:pt idx="4611">
                  <c:v>3.1172629999999999</c:v>
                </c:pt>
                <c:pt idx="4612">
                  <c:v>3.0936319999999999</c:v>
                </c:pt>
                <c:pt idx="4613">
                  <c:v>3.0992329999999999</c:v>
                </c:pt>
                <c:pt idx="4614">
                  <c:v>3.1085609999999999</c:v>
                </c:pt>
                <c:pt idx="4615">
                  <c:v>3.1103399999999999</c:v>
                </c:pt>
                <c:pt idx="4616">
                  <c:v>3.108368</c:v>
                </c:pt>
                <c:pt idx="4617">
                  <c:v>3.1055320000000002</c:v>
                </c:pt>
                <c:pt idx="4618">
                  <c:v>3.106589</c:v>
                </c:pt>
                <c:pt idx="4619">
                  <c:v>3.126255</c:v>
                </c:pt>
                <c:pt idx="4620">
                  <c:v>3.1363759999999998</c:v>
                </c:pt>
                <c:pt idx="4621">
                  <c:v>3.135799</c:v>
                </c:pt>
                <c:pt idx="4622">
                  <c:v>3.1185619999999998</c:v>
                </c:pt>
                <c:pt idx="4623">
                  <c:v>3.105267</c:v>
                </c:pt>
                <c:pt idx="4624">
                  <c:v>3.103729</c:v>
                </c:pt>
                <c:pt idx="4625">
                  <c:v>3.111974</c:v>
                </c:pt>
                <c:pt idx="4626">
                  <c:v>3.1157010000000001</c:v>
                </c:pt>
                <c:pt idx="4627">
                  <c:v>3.1000749999999999</c:v>
                </c:pt>
                <c:pt idx="4628">
                  <c:v>3.0489160000000002</c:v>
                </c:pt>
                <c:pt idx="4629">
                  <c:v>3.0672350000000002</c:v>
                </c:pt>
                <c:pt idx="4630">
                  <c:v>3.1048580000000001</c:v>
                </c:pt>
                <c:pt idx="4631">
                  <c:v>3.1329859999999998</c:v>
                </c:pt>
                <c:pt idx="4632">
                  <c:v>3.1529880000000001</c:v>
                </c:pt>
                <c:pt idx="4633">
                  <c:v>3.147122</c:v>
                </c:pt>
                <c:pt idx="4634">
                  <c:v>3.1507999999999998</c:v>
                </c:pt>
                <c:pt idx="4635">
                  <c:v>3.1517369999999998</c:v>
                </c:pt>
                <c:pt idx="4636">
                  <c:v>3.1325289999999999</c:v>
                </c:pt>
                <c:pt idx="4637">
                  <c:v>3.118754</c:v>
                </c:pt>
                <c:pt idx="4638">
                  <c:v>3.1151719999999998</c:v>
                </c:pt>
                <c:pt idx="4639">
                  <c:v>3.1185860000000001</c:v>
                </c:pt>
                <c:pt idx="4640">
                  <c:v>3.1485159999999999</c:v>
                </c:pt>
                <c:pt idx="4641">
                  <c:v>3.177413</c:v>
                </c:pt>
                <c:pt idx="4642">
                  <c:v>3.1767400000000001</c:v>
                </c:pt>
                <c:pt idx="4643">
                  <c:v>3.1665230000000002</c:v>
                </c:pt>
                <c:pt idx="4644">
                  <c:v>3.1679409999999999</c:v>
                </c:pt>
                <c:pt idx="4645">
                  <c:v>3.158277</c:v>
                </c:pt>
                <c:pt idx="4646">
                  <c:v>3.1432989999999998</c:v>
                </c:pt>
                <c:pt idx="4647">
                  <c:v>3.1080559999999999</c:v>
                </c:pt>
                <c:pt idx="4648">
                  <c:v>3.1106039999999999</c:v>
                </c:pt>
                <c:pt idx="4649">
                  <c:v>3.1167829999999999</c:v>
                </c:pt>
                <c:pt idx="4650">
                  <c:v>3.1126719999999999</c:v>
                </c:pt>
                <c:pt idx="4651">
                  <c:v>3.0992090000000001</c:v>
                </c:pt>
                <c:pt idx="4652">
                  <c:v>3.0980789999999998</c:v>
                </c:pt>
                <c:pt idx="4653">
                  <c:v>3.131399</c:v>
                </c:pt>
                <c:pt idx="4654">
                  <c:v>3.1290429999999998</c:v>
                </c:pt>
                <c:pt idx="4655">
                  <c:v>3.0962519999999998</c:v>
                </c:pt>
                <c:pt idx="4656">
                  <c:v>3.0714419999999998</c:v>
                </c:pt>
                <c:pt idx="4657">
                  <c:v>3.0212210000000002</c:v>
                </c:pt>
                <c:pt idx="4658">
                  <c:v>3.0858180000000002</c:v>
                </c:pt>
                <c:pt idx="4659">
                  <c:v>3.189673</c:v>
                </c:pt>
                <c:pt idx="4660">
                  <c:v>3.2170320000000001</c:v>
                </c:pt>
                <c:pt idx="4661">
                  <c:v>3.164984</c:v>
                </c:pt>
                <c:pt idx="4662">
                  <c:v>3.1066370000000001</c:v>
                </c:pt>
                <c:pt idx="4663">
                  <c:v>3.0655760000000001</c:v>
                </c:pt>
                <c:pt idx="4664">
                  <c:v>3.0499260000000001</c:v>
                </c:pt>
                <c:pt idx="4665">
                  <c:v>3.048387</c:v>
                </c:pt>
                <c:pt idx="4666">
                  <c:v>3.0785339999999999</c:v>
                </c:pt>
                <c:pt idx="4667">
                  <c:v>3.102887</c:v>
                </c:pt>
                <c:pt idx="4668">
                  <c:v>3.0991610000000001</c:v>
                </c:pt>
                <c:pt idx="4669">
                  <c:v>3.1062050000000001</c:v>
                </c:pt>
                <c:pt idx="4670">
                  <c:v>3.1299809999999999</c:v>
                </c:pt>
                <c:pt idx="4671">
                  <c:v>3.121759</c:v>
                </c:pt>
                <c:pt idx="4672">
                  <c:v>3.0757690000000002</c:v>
                </c:pt>
                <c:pt idx="4673">
                  <c:v>3.063148</c:v>
                </c:pt>
                <c:pt idx="4674">
                  <c:v>3.048988</c:v>
                </c:pt>
                <c:pt idx="4675">
                  <c:v>3.0540850000000002</c:v>
                </c:pt>
                <c:pt idx="4676">
                  <c:v>3.0863710000000002</c:v>
                </c:pt>
                <c:pt idx="4677">
                  <c:v>3.1268560000000001</c:v>
                </c:pt>
                <c:pt idx="4678">
                  <c:v>3.1417130000000002</c:v>
                </c:pt>
                <c:pt idx="4679">
                  <c:v>3.1142099999999999</c:v>
                </c:pt>
                <c:pt idx="4680">
                  <c:v>3.107094</c:v>
                </c:pt>
                <c:pt idx="4681">
                  <c:v>3.128587</c:v>
                </c:pt>
                <c:pt idx="4682">
                  <c:v>3.159551</c:v>
                </c:pt>
                <c:pt idx="4683">
                  <c:v>3.137025</c:v>
                </c:pt>
                <c:pt idx="4684">
                  <c:v>3.1307499999999999</c:v>
                </c:pt>
                <c:pt idx="4685">
                  <c:v>3.1362559999999999</c:v>
                </c:pt>
                <c:pt idx="4686">
                  <c:v>3.1467130000000001</c:v>
                </c:pt>
                <c:pt idx="4687">
                  <c:v>3.1349089999999999</c:v>
                </c:pt>
                <c:pt idx="4688">
                  <c:v>3.113801</c:v>
                </c:pt>
                <c:pt idx="4689">
                  <c:v>3.1001219999999998</c:v>
                </c:pt>
                <c:pt idx="4690">
                  <c:v>3.105003</c:v>
                </c:pt>
                <c:pt idx="4691">
                  <c:v>3.0808420000000001</c:v>
                </c:pt>
                <c:pt idx="4692">
                  <c:v>3.0722119999999999</c:v>
                </c:pt>
                <c:pt idx="4693">
                  <c:v>3.085842</c:v>
                </c:pt>
                <c:pt idx="4694">
                  <c:v>3.1118540000000001</c:v>
                </c:pt>
                <c:pt idx="4695">
                  <c:v>3.1529400000000001</c:v>
                </c:pt>
                <c:pt idx="4696">
                  <c:v>3.1775090000000001</c:v>
                </c:pt>
                <c:pt idx="4697">
                  <c:v>3.179408</c:v>
                </c:pt>
                <c:pt idx="4698">
                  <c:v>3.168542</c:v>
                </c:pt>
                <c:pt idx="4699">
                  <c:v>3.1555840000000002</c:v>
                </c:pt>
                <c:pt idx="4700">
                  <c:v>3.147554</c:v>
                </c:pt>
                <c:pt idx="4701">
                  <c:v>3.127961</c:v>
                </c:pt>
                <c:pt idx="4702">
                  <c:v>3.1226479999999999</c:v>
                </c:pt>
                <c:pt idx="4703">
                  <c:v>3.1369039999999999</c:v>
                </c:pt>
                <c:pt idx="4704">
                  <c:v>3.134789</c:v>
                </c:pt>
                <c:pt idx="4705">
                  <c:v>3.1233219999999999</c:v>
                </c:pt>
                <c:pt idx="4706">
                  <c:v>3.111326</c:v>
                </c:pt>
                <c:pt idx="4707">
                  <c:v>3.116206</c:v>
                </c:pt>
                <c:pt idx="4708">
                  <c:v>3.118754</c:v>
                </c:pt>
                <c:pt idx="4709">
                  <c:v>3.1131769999999999</c:v>
                </c:pt>
                <c:pt idx="4710">
                  <c:v>3.1104120000000002</c:v>
                </c:pt>
                <c:pt idx="4711">
                  <c:v>3.1131530000000001</c:v>
                </c:pt>
                <c:pt idx="4712">
                  <c:v>3.1043539999999998</c:v>
                </c:pt>
                <c:pt idx="4713">
                  <c:v>3.0984639999999999</c:v>
                </c:pt>
                <c:pt idx="4714">
                  <c:v>3.1013730000000002</c:v>
                </c:pt>
                <c:pt idx="4715">
                  <c:v>3.1001470000000002</c:v>
                </c:pt>
                <c:pt idx="4716">
                  <c:v>3.110268</c:v>
                </c:pt>
                <c:pt idx="4717">
                  <c:v>3.1191629999999999</c:v>
                </c:pt>
                <c:pt idx="4718">
                  <c:v>3.1341399999999999</c:v>
                </c:pt>
                <c:pt idx="4719">
                  <c:v>3.1353900000000001</c:v>
                </c:pt>
                <c:pt idx="4720">
                  <c:v>3.1256059999999999</c:v>
                </c:pt>
                <c:pt idx="4721">
                  <c:v>3.1212780000000002</c:v>
                </c:pt>
                <c:pt idx="4722">
                  <c:v>3.1191149999999999</c:v>
                </c:pt>
                <c:pt idx="4723">
                  <c:v>3.1046900000000002</c:v>
                </c:pt>
                <c:pt idx="4724">
                  <c:v>3.115605</c:v>
                </c:pt>
                <c:pt idx="4725">
                  <c:v>3.1068060000000002</c:v>
                </c:pt>
                <c:pt idx="4726">
                  <c:v>3.1049549999999999</c:v>
                </c:pt>
                <c:pt idx="4727">
                  <c:v>3.127529</c:v>
                </c:pt>
                <c:pt idx="4728">
                  <c:v>3.13402</c:v>
                </c:pt>
                <c:pt idx="4729">
                  <c:v>3.130293</c:v>
                </c:pt>
                <c:pt idx="4730">
                  <c:v>3.1470500000000001</c:v>
                </c:pt>
                <c:pt idx="4731">
                  <c:v>3.1701769999999998</c:v>
                </c:pt>
                <c:pt idx="4732">
                  <c:v>3.1733739999999999</c:v>
                </c:pt>
                <c:pt idx="4733">
                  <c:v>3.1521699999999999</c:v>
                </c:pt>
                <c:pt idx="4734">
                  <c:v>3.0733649999999999</c:v>
                </c:pt>
                <c:pt idx="4735">
                  <c:v>3.0565850000000001</c:v>
                </c:pt>
                <c:pt idx="4736">
                  <c:v>3.0591810000000002</c:v>
                </c:pt>
                <c:pt idx="4737">
                  <c:v>3.1226970000000001</c:v>
                </c:pt>
                <c:pt idx="4738">
                  <c:v>3.0980789999999998</c:v>
                </c:pt>
                <c:pt idx="4739">
                  <c:v>3.0455739999999998</c:v>
                </c:pt>
                <c:pt idx="4740">
                  <c:v>3.001484</c:v>
                </c:pt>
                <c:pt idx="4741">
                  <c:v>3.0043929999999999</c:v>
                </c:pt>
                <c:pt idx="4742">
                  <c:v>3.0340349999999998</c:v>
                </c:pt>
                <c:pt idx="4743">
                  <c:v>3.056657</c:v>
                </c:pt>
                <c:pt idx="4744">
                  <c:v>3.048988</c:v>
                </c:pt>
                <c:pt idx="4745">
                  <c:v>3.0570900000000001</c:v>
                </c:pt>
                <c:pt idx="4746">
                  <c:v>3.1975349999999998</c:v>
                </c:pt>
                <c:pt idx="4747">
                  <c:v>3.2159499999999999</c:v>
                </c:pt>
                <c:pt idx="4748">
                  <c:v>3.1758259999999998</c:v>
                </c:pt>
                <c:pt idx="4749">
                  <c:v>3.128034</c:v>
                </c:pt>
                <c:pt idx="4750">
                  <c:v>3.0947849999999999</c:v>
                </c:pt>
                <c:pt idx="4751">
                  <c:v>3.088775</c:v>
                </c:pt>
                <c:pt idx="4752">
                  <c:v>3.0840640000000001</c:v>
                </c:pt>
                <c:pt idx="4753">
                  <c:v>3.0999300000000001</c:v>
                </c:pt>
                <c:pt idx="4754">
                  <c:v>3.1215670000000002</c:v>
                </c:pt>
                <c:pt idx="4755">
                  <c:v>3.1232009999999999</c:v>
                </c:pt>
                <c:pt idx="4756">
                  <c:v>3.1152679999999999</c:v>
                </c:pt>
                <c:pt idx="4757">
                  <c:v>3.1161089999999998</c:v>
                </c:pt>
                <c:pt idx="4758">
                  <c:v>3.1172149999999998</c:v>
                </c:pt>
                <c:pt idx="4759">
                  <c:v>3.1090659999999999</c:v>
                </c:pt>
                <c:pt idx="4760">
                  <c:v>3.1080559999999999</c:v>
                </c:pt>
                <c:pt idx="4761">
                  <c:v>3.086395</c:v>
                </c:pt>
                <c:pt idx="4762">
                  <c:v>3.0661529999999999</c:v>
                </c:pt>
                <c:pt idx="4763">
                  <c:v>3.085626</c:v>
                </c:pt>
                <c:pt idx="4764">
                  <c:v>3.0891839999999999</c:v>
                </c:pt>
                <c:pt idx="4765">
                  <c:v>3.0898569999999999</c:v>
                </c:pt>
                <c:pt idx="4766">
                  <c:v>3.1460400000000002</c:v>
                </c:pt>
                <c:pt idx="4767">
                  <c:v>3.178687</c:v>
                </c:pt>
                <c:pt idx="4768">
                  <c:v>3.1584690000000002</c:v>
                </c:pt>
                <c:pt idx="4769">
                  <c:v>3.1411359999999999</c:v>
                </c:pt>
                <c:pt idx="4770">
                  <c:v>3.1305339999999999</c:v>
                </c:pt>
                <c:pt idx="4771">
                  <c:v>3.061321</c:v>
                </c:pt>
                <c:pt idx="4772">
                  <c:v>3.090795</c:v>
                </c:pt>
                <c:pt idx="4773">
                  <c:v>3.1090659999999999</c:v>
                </c:pt>
                <c:pt idx="4774">
                  <c:v>3.109979</c:v>
                </c:pt>
                <c:pt idx="4775">
                  <c:v>3.106061</c:v>
                </c:pt>
                <c:pt idx="4776">
                  <c:v>3.0928140000000002</c:v>
                </c:pt>
                <c:pt idx="4777">
                  <c:v>3.1069740000000001</c:v>
                </c:pt>
                <c:pt idx="4778">
                  <c:v>3.1015649999999999</c:v>
                </c:pt>
                <c:pt idx="4779">
                  <c:v>3.0274960000000002</c:v>
                </c:pt>
                <c:pt idx="4780">
                  <c:v>3.0004499999999998</c:v>
                </c:pt>
                <c:pt idx="4781">
                  <c:v>3.0480510000000001</c:v>
                </c:pt>
                <c:pt idx="4782">
                  <c:v>3.0615380000000001</c:v>
                </c:pt>
                <c:pt idx="4783">
                  <c:v>3.068918</c:v>
                </c:pt>
                <c:pt idx="4784">
                  <c:v>3.0966369999999999</c:v>
                </c:pt>
                <c:pt idx="4785">
                  <c:v>3.1220469999999998</c:v>
                </c:pt>
                <c:pt idx="4786">
                  <c:v>3.0896170000000001</c:v>
                </c:pt>
                <c:pt idx="4787">
                  <c:v>3.064254</c:v>
                </c:pt>
                <c:pt idx="4788">
                  <c:v>3.0422090000000002</c:v>
                </c:pt>
                <c:pt idx="4789">
                  <c:v>3.0004499999999998</c:v>
                </c:pt>
                <c:pt idx="4790">
                  <c:v>3.0409109999999999</c:v>
                </c:pt>
                <c:pt idx="4791">
                  <c:v>3.0974780000000002</c:v>
                </c:pt>
                <c:pt idx="4792">
                  <c:v>3.130846</c:v>
                </c:pt>
                <c:pt idx="4793">
                  <c:v>3.1208689999999999</c:v>
                </c:pt>
                <c:pt idx="4794">
                  <c:v>3.140463</c:v>
                </c:pt>
                <c:pt idx="4795">
                  <c:v>3.1378180000000002</c:v>
                </c:pt>
                <c:pt idx="4796">
                  <c:v>3.1110609999999999</c:v>
                </c:pt>
                <c:pt idx="4797">
                  <c:v>3.10344</c:v>
                </c:pt>
                <c:pt idx="4798">
                  <c:v>3.0982949999999998</c:v>
                </c:pt>
                <c:pt idx="4799">
                  <c:v>3.124644</c:v>
                </c:pt>
                <c:pt idx="4800">
                  <c:v>3.1542140000000001</c:v>
                </c:pt>
                <c:pt idx="4801">
                  <c:v>3.1532279999999999</c:v>
                </c:pt>
                <c:pt idx="4802">
                  <c:v>3.1488049999999999</c:v>
                </c:pt>
                <c:pt idx="4803">
                  <c:v>3.1489729999999998</c:v>
                </c:pt>
                <c:pt idx="4804">
                  <c:v>3.1489250000000002</c:v>
                </c:pt>
                <c:pt idx="4805">
                  <c:v>3.1468090000000002</c:v>
                </c:pt>
                <c:pt idx="4806">
                  <c:v>3.1303420000000002</c:v>
                </c:pt>
                <c:pt idx="4807">
                  <c:v>3.1083440000000002</c:v>
                </c:pt>
                <c:pt idx="4808">
                  <c:v>3.088295</c:v>
                </c:pt>
                <c:pt idx="4809">
                  <c:v>3.0771160000000002</c:v>
                </c:pt>
                <c:pt idx="4810">
                  <c:v>3.0933190000000002</c:v>
                </c:pt>
                <c:pt idx="4811">
                  <c:v>3.1185860000000001</c:v>
                </c:pt>
                <c:pt idx="4812">
                  <c:v>3.1023580000000002</c:v>
                </c:pt>
                <c:pt idx="4813">
                  <c:v>3.092622</c:v>
                </c:pt>
                <c:pt idx="4814">
                  <c:v>3.0981510000000001</c:v>
                </c:pt>
                <c:pt idx="4815">
                  <c:v>3.0976219999999999</c:v>
                </c:pt>
                <c:pt idx="4816">
                  <c:v>3.1159650000000001</c:v>
                </c:pt>
                <c:pt idx="4817">
                  <c:v>3.136857</c:v>
                </c:pt>
                <c:pt idx="4818">
                  <c:v>3.1332979999999999</c:v>
                </c:pt>
                <c:pt idx="4819">
                  <c:v>3.1350530000000001</c:v>
                </c:pt>
                <c:pt idx="4820">
                  <c:v>3.1397650000000001</c:v>
                </c:pt>
                <c:pt idx="4821">
                  <c:v>3.1262059999999998</c:v>
                </c:pt>
                <c:pt idx="4822">
                  <c:v>3.1115659999999998</c:v>
                </c:pt>
                <c:pt idx="4823">
                  <c:v>3.1070220000000002</c:v>
                </c:pt>
                <c:pt idx="4824">
                  <c:v>3.1043539999999998</c:v>
                </c:pt>
                <c:pt idx="4825">
                  <c:v>3.090843</c:v>
                </c:pt>
                <c:pt idx="4826">
                  <c:v>3.0899779999999999</c:v>
                </c:pt>
                <c:pt idx="4827">
                  <c:v>3.1164700000000001</c:v>
                </c:pt>
                <c:pt idx="4828">
                  <c:v>3.1390199999999999</c:v>
                </c:pt>
                <c:pt idx="4829">
                  <c:v>3.1567859999999999</c:v>
                </c:pt>
                <c:pt idx="4830">
                  <c:v>3.1563530000000002</c:v>
                </c:pt>
                <c:pt idx="4831">
                  <c:v>3.1316160000000002</c:v>
                </c:pt>
                <c:pt idx="4832">
                  <c:v>3.0912280000000001</c:v>
                </c:pt>
                <c:pt idx="4833">
                  <c:v>3.053051</c:v>
                </c:pt>
                <c:pt idx="4834">
                  <c:v>3.0387710000000001</c:v>
                </c:pt>
                <c:pt idx="4835">
                  <c:v>3.054878</c:v>
                </c:pt>
                <c:pt idx="4836">
                  <c:v>3.0812270000000002</c:v>
                </c:pt>
                <c:pt idx="4837">
                  <c:v>3.0852650000000001</c:v>
                </c:pt>
                <c:pt idx="4838">
                  <c:v>3.0912519999999999</c:v>
                </c:pt>
                <c:pt idx="4839">
                  <c:v>3.0992090000000001</c:v>
                </c:pt>
                <c:pt idx="4840">
                  <c:v>3.0952419999999998</c:v>
                </c:pt>
                <c:pt idx="4841">
                  <c:v>3.10344</c:v>
                </c:pt>
                <c:pt idx="4842">
                  <c:v>3.1028389999999999</c:v>
                </c:pt>
                <c:pt idx="4843">
                  <c:v>3.0842800000000001</c:v>
                </c:pt>
                <c:pt idx="4844">
                  <c:v>3.107936</c:v>
                </c:pt>
                <c:pt idx="4845">
                  <c:v>3.1592859999999998</c:v>
                </c:pt>
                <c:pt idx="4846">
                  <c:v>3.1805379999999999</c:v>
                </c:pt>
                <c:pt idx="4847">
                  <c:v>3.1708020000000001</c:v>
                </c:pt>
                <c:pt idx="4848">
                  <c:v>3.1434679999999999</c:v>
                </c:pt>
                <c:pt idx="4849">
                  <c:v>3.1147870000000002</c:v>
                </c:pt>
                <c:pt idx="4850">
                  <c:v>3.1065170000000002</c:v>
                </c:pt>
                <c:pt idx="4851">
                  <c:v>3.07613</c:v>
                </c:pt>
                <c:pt idx="4852">
                  <c:v>3.0565370000000001</c:v>
                </c:pt>
                <c:pt idx="4853">
                  <c:v>3.0463680000000002</c:v>
                </c:pt>
                <c:pt idx="4854">
                  <c:v>3.0581719999999999</c:v>
                </c:pt>
                <c:pt idx="4855">
                  <c:v>3.0850970000000002</c:v>
                </c:pt>
                <c:pt idx="4856">
                  <c:v>3.1124550000000002</c:v>
                </c:pt>
                <c:pt idx="4857">
                  <c:v>3.1222880000000002</c:v>
                </c:pt>
                <c:pt idx="4858">
                  <c:v>3.1110129999999998</c:v>
                </c:pt>
                <c:pt idx="4859">
                  <c:v>3.0840640000000001</c:v>
                </c:pt>
                <c:pt idx="4860">
                  <c:v>3.0608879999999998</c:v>
                </c:pt>
                <c:pt idx="4861">
                  <c:v>3.0583640000000001</c:v>
                </c:pt>
                <c:pt idx="4862">
                  <c:v>3.035574</c:v>
                </c:pt>
                <c:pt idx="4863">
                  <c:v>3.0361989999999999</c:v>
                </c:pt>
                <c:pt idx="4864">
                  <c:v>3.0421369999999999</c:v>
                </c:pt>
                <c:pt idx="4865">
                  <c:v>3.0457909999999999</c:v>
                </c:pt>
                <c:pt idx="4866">
                  <c:v>3.1235140000000001</c:v>
                </c:pt>
                <c:pt idx="4867">
                  <c:v>3.1702729999999999</c:v>
                </c:pt>
                <c:pt idx="4868">
                  <c:v>3.0838230000000002</c:v>
                </c:pt>
                <c:pt idx="4869">
                  <c:v>3.0313180000000002</c:v>
                </c:pt>
                <c:pt idx="4870">
                  <c:v>3.0256210000000001</c:v>
                </c:pt>
                <c:pt idx="4871">
                  <c:v>3.0482429999999998</c:v>
                </c:pt>
                <c:pt idx="4872">
                  <c:v>3.0775239999999999</c:v>
                </c:pt>
                <c:pt idx="4873">
                  <c:v>3.0881020000000001</c:v>
                </c:pt>
                <c:pt idx="4874">
                  <c:v>3.0866359999999999</c:v>
                </c:pt>
                <c:pt idx="4875">
                  <c:v>3.0494210000000002</c:v>
                </c:pt>
                <c:pt idx="4876">
                  <c:v>3.0672350000000002</c:v>
                </c:pt>
                <c:pt idx="4877">
                  <c:v>3.1077669999999999</c:v>
                </c:pt>
                <c:pt idx="4878">
                  <c:v>3.1035360000000001</c:v>
                </c:pt>
                <c:pt idx="4879">
                  <c:v>3.1132970000000002</c:v>
                </c:pt>
                <c:pt idx="4880">
                  <c:v>3.105604</c:v>
                </c:pt>
                <c:pt idx="4881">
                  <c:v>3.1309429999999998</c:v>
                </c:pt>
                <c:pt idx="4882">
                  <c:v>3.1475309999999999</c:v>
                </c:pt>
                <c:pt idx="4883">
                  <c:v>3.1627960000000002</c:v>
                </c:pt>
                <c:pt idx="4884">
                  <c:v>3.2041460000000002</c:v>
                </c:pt>
                <c:pt idx="4885">
                  <c:v>3.2115499999999999</c:v>
                </c:pt>
                <c:pt idx="4886">
                  <c:v>3.1899139999999999</c:v>
                </c:pt>
                <c:pt idx="4887">
                  <c:v>3.1932800000000001</c:v>
                </c:pt>
                <c:pt idx="4888">
                  <c:v>3.1516169999999999</c:v>
                </c:pt>
                <c:pt idx="4889">
                  <c:v>3.1094499999999998</c:v>
                </c:pt>
                <c:pt idx="4890">
                  <c:v>3.0814910000000002</c:v>
                </c:pt>
                <c:pt idx="4891">
                  <c:v>3.0558640000000001</c:v>
                </c:pt>
                <c:pt idx="4892">
                  <c:v>3.0382899999999999</c:v>
                </c:pt>
                <c:pt idx="4893">
                  <c:v>3.0687980000000001</c:v>
                </c:pt>
                <c:pt idx="4894">
                  <c:v>3.1154839999999999</c:v>
                </c:pt>
                <c:pt idx="4895">
                  <c:v>3.1193070000000001</c:v>
                </c:pt>
                <c:pt idx="4896">
                  <c:v>3.101445</c:v>
                </c:pt>
                <c:pt idx="4897">
                  <c:v>3.0932469999999999</c:v>
                </c:pt>
                <c:pt idx="4898">
                  <c:v>3.0999539999999999</c:v>
                </c:pt>
                <c:pt idx="4899">
                  <c:v>3.1316160000000002</c:v>
                </c:pt>
                <c:pt idx="4900">
                  <c:v>3.1241629999999998</c:v>
                </c:pt>
                <c:pt idx="4901">
                  <c:v>3.0937519999999998</c:v>
                </c:pt>
                <c:pt idx="4902">
                  <c:v>3.0834869999999999</c:v>
                </c:pt>
                <c:pt idx="4903">
                  <c:v>3.1008439999999999</c:v>
                </c:pt>
                <c:pt idx="4904">
                  <c:v>3.0996899999999998</c:v>
                </c:pt>
                <c:pt idx="4905">
                  <c:v>3.087742</c:v>
                </c:pt>
                <c:pt idx="4906">
                  <c:v>3.094449</c:v>
                </c:pt>
                <c:pt idx="4907">
                  <c:v>3.1047380000000002</c:v>
                </c:pt>
                <c:pt idx="4908">
                  <c:v>3.129861</c:v>
                </c:pt>
                <c:pt idx="4909">
                  <c:v>3.1413519999999999</c:v>
                </c:pt>
                <c:pt idx="4910">
                  <c:v>3.1295000000000002</c:v>
                </c:pt>
                <c:pt idx="4911">
                  <c:v>3.1194269999999999</c:v>
                </c:pt>
                <c:pt idx="4912">
                  <c:v>3.1136810000000001</c:v>
                </c:pt>
                <c:pt idx="4913">
                  <c:v>3.0941839999999998</c:v>
                </c:pt>
                <c:pt idx="4914">
                  <c:v>3.08101</c:v>
                </c:pt>
                <c:pt idx="4915">
                  <c:v>3.0888710000000001</c:v>
                </c:pt>
                <c:pt idx="4916">
                  <c:v>3.089064</c:v>
                </c:pt>
                <c:pt idx="4917">
                  <c:v>3.0792790000000001</c:v>
                </c:pt>
                <c:pt idx="4918">
                  <c:v>3.0804809999999998</c:v>
                </c:pt>
                <c:pt idx="4919">
                  <c:v>3.0915879999999998</c:v>
                </c:pt>
                <c:pt idx="4920">
                  <c:v>3.1056279999999998</c:v>
                </c:pt>
                <c:pt idx="4921">
                  <c:v>3.1041850000000002</c:v>
                </c:pt>
                <c:pt idx="4922">
                  <c:v>3.106541</c:v>
                </c:pt>
                <c:pt idx="4923">
                  <c:v>3.1143550000000002</c:v>
                </c:pt>
                <c:pt idx="4924">
                  <c:v>3.1359189999999999</c:v>
                </c:pt>
                <c:pt idx="4925">
                  <c:v>3.151281</c:v>
                </c:pt>
                <c:pt idx="4926">
                  <c:v>3.1503909999999999</c:v>
                </c:pt>
                <c:pt idx="4927">
                  <c:v>3.1210619999999998</c:v>
                </c:pt>
                <c:pt idx="4928">
                  <c:v>3.0891359999999999</c:v>
                </c:pt>
                <c:pt idx="4929">
                  <c:v>3.0716589999999999</c:v>
                </c:pt>
                <c:pt idx="4930">
                  <c:v>3.067644</c:v>
                </c:pt>
                <c:pt idx="4931">
                  <c:v>3.053051</c:v>
                </c:pt>
                <c:pt idx="4932">
                  <c:v>3.0439400000000001</c:v>
                </c:pt>
                <c:pt idx="4933">
                  <c:v>3.0585079999999998</c:v>
                </c:pt>
                <c:pt idx="4934">
                  <c:v>3.054494</c:v>
                </c:pt>
                <c:pt idx="4935">
                  <c:v>3.0597099999999999</c:v>
                </c:pt>
                <c:pt idx="4936">
                  <c:v>3.065696</c:v>
                </c:pt>
                <c:pt idx="4937">
                  <c:v>3.0872130000000002</c:v>
                </c:pt>
                <c:pt idx="4938">
                  <c:v>3.120581</c:v>
                </c:pt>
                <c:pt idx="4939">
                  <c:v>3.1108210000000001</c:v>
                </c:pt>
                <c:pt idx="4940">
                  <c:v>3.1242109999999998</c:v>
                </c:pt>
                <c:pt idx="4941">
                  <c:v>3.1338509999999999</c:v>
                </c:pt>
                <c:pt idx="4942">
                  <c:v>3.1002190000000001</c:v>
                </c:pt>
                <c:pt idx="4943">
                  <c:v>3.096997</c:v>
                </c:pt>
                <c:pt idx="4944">
                  <c:v>3.0752890000000002</c:v>
                </c:pt>
                <c:pt idx="4945">
                  <c:v>3.041776</c:v>
                </c:pt>
                <c:pt idx="4946">
                  <c:v>3.0462479999999998</c:v>
                </c:pt>
                <c:pt idx="4947">
                  <c:v>3.1039210000000002</c:v>
                </c:pt>
                <c:pt idx="4948">
                  <c:v>3.104498</c:v>
                </c:pt>
                <c:pt idx="4949">
                  <c:v>3.0304769999999999</c:v>
                </c:pt>
                <c:pt idx="4950">
                  <c:v>3.0254530000000002</c:v>
                </c:pt>
                <c:pt idx="4951">
                  <c:v>3.0335299999999998</c:v>
                </c:pt>
                <c:pt idx="4952">
                  <c:v>3.0268229999999998</c:v>
                </c:pt>
                <c:pt idx="4953">
                  <c:v>3.0410309999999998</c:v>
                </c:pt>
                <c:pt idx="4954">
                  <c:v>3.0561759999999998</c:v>
                </c:pt>
                <c:pt idx="4955">
                  <c:v>3.0685570000000002</c:v>
                </c:pt>
                <c:pt idx="4956">
                  <c:v>3.063701</c:v>
                </c:pt>
                <c:pt idx="4957">
                  <c:v>3.0605039999999999</c:v>
                </c:pt>
                <c:pt idx="4958">
                  <c:v>3.0737019999999999</c:v>
                </c:pt>
                <c:pt idx="4959">
                  <c:v>3.1394769999999999</c:v>
                </c:pt>
                <c:pt idx="4960">
                  <c:v>3.2300140000000002</c:v>
                </c:pt>
                <c:pt idx="4961">
                  <c:v>3.2670840000000001</c:v>
                </c:pt>
                <c:pt idx="4962">
                  <c:v>3.2344369999999998</c:v>
                </c:pt>
                <c:pt idx="4963">
                  <c:v>3.2156370000000001</c:v>
                </c:pt>
                <c:pt idx="4964">
                  <c:v>3.1867169999999998</c:v>
                </c:pt>
                <c:pt idx="4965">
                  <c:v>3.1515689999999998</c:v>
                </c:pt>
                <c:pt idx="4966">
                  <c:v>3.1188739999999999</c:v>
                </c:pt>
                <c:pt idx="4967">
                  <c:v>3.098392</c:v>
                </c:pt>
                <c:pt idx="4968">
                  <c:v>3.0750959999999998</c:v>
                </c:pt>
                <c:pt idx="4969">
                  <c:v>3.0891120000000001</c:v>
                </c:pt>
                <c:pt idx="4970">
                  <c:v>3.1255090000000001</c:v>
                </c:pt>
                <c:pt idx="4971">
                  <c:v>3.1453190000000002</c:v>
                </c:pt>
                <c:pt idx="4972">
                  <c:v>3.1342120000000002</c:v>
                </c:pt>
                <c:pt idx="4973">
                  <c:v>3.10582</c:v>
                </c:pt>
                <c:pt idx="4974">
                  <c:v>3.1000019999999999</c:v>
                </c:pt>
                <c:pt idx="4975">
                  <c:v>3.080025</c:v>
                </c:pt>
                <c:pt idx="4976">
                  <c:v>3.075866</c:v>
                </c:pt>
                <c:pt idx="4977">
                  <c:v>3.0977670000000002</c:v>
                </c:pt>
                <c:pt idx="4978">
                  <c:v>3.1091380000000002</c:v>
                </c:pt>
                <c:pt idx="4979">
                  <c:v>3.1252450000000001</c:v>
                </c:pt>
                <c:pt idx="4980">
                  <c:v>3.127024</c:v>
                </c:pt>
                <c:pt idx="4981">
                  <c:v>3.1313270000000002</c:v>
                </c:pt>
                <c:pt idx="4982">
                  <c:v>3.1165660000000002</c:v>
                </c:pt>
                <c:pt idx="4983">
                  <c:v>3.0895929999999998</c:v>
                </c:pt>
                <c:pt idx="4984">
                  <c:v>3.0902180000000001</c:v>
                </c:pt>
                <c:pt idx="4985">
                  <c:v>3.1002670000000001</c:v>
                </c:pt>
                <c:pt idx="4986">
                  <c:v>3.0857459999999999</c:v>
                </c:pt>
                <c:pt idx="4987">
                  <c:v>3.095002</c:v>
                </c:pt>
                <c:pt idx="4988">
                  <c:v>3.110484</c:v>
                </c:pt>
                <c:pt idx="4989">
                  <c:v>3.0967570000000002</c:v>
                </c:pt>
                <c:pt idx="4990">
                  <c:v>3.0862509999999999</c:v>
                </c:pt>
                <c:pt idx="4991">
                  <c:v>3.0881500000000002</c:v>
                </c:pt>
                <c:pt idx="4992">
                  <c:v>3.092622</c:v>
                </c:pt>
                <c:pt idx="4993">
                  <c:v>3.0969250000000001</c:v>
                </c:pt>
                <c:pt idx="4994">
                  <c:v>3.0911789999999999</c:v>
                </c:pt>
                <c:pt idx="4995">
                  <c:v>3.0884149999999999</c:v>
                </c:pt>
                <c:pt idx="4996">
                  <c:v>3.1038969999999999</c:v>
                </c:pt>
                <c:pt idx="4997">
                  <c:v>3.1107239999999998</c:v>
                </c:pt>
                <c:pt idx="4998">
                  <c:v>3.119812</c:v>
                </c:pt>
                <c:pt idx="4999">
                  <c:v>3.1276730000000001</c:v>
                </c:pt>
                <c:pt idx="5000">
                  <c:v>3.1214949999999999</c:v>
                </c:pt>
                <c:pt idx="5001">
                  <c:v>3.113801</c:v>
                </c:pt>
                <c:pt idx="5002">
                  <c:v>3.1161089999999998</c:v>
                </c:pt>
                <c:pt idx="5003">
                  <c:v>3.1149800000000001</c:v>
                </c:pt>
                <c:pt idx="5004">
                  <c:v>3.1061329999999998</c:v>
                </c:pt>
                <c:pt idx="5005">
                  <c:v>3.0963479999999999</c:v>
                </c:pt>
                <c:pt idx="5006">
                  <c:v>3.085842</c:v>
                </c:pt>
                <c:pt idx="5007">
                  <c:v>3.082573</c:v>
                </c:pt>
                <c:pt idx="5008">
                  <c:v>3.0687500000000001</c:v>
                </c:pt>
                <c:pt idx="5009">
                  <c:v>3.0546380000000002</c:v>
                </c:pt>
                <c:pt idx="5010">
                  <c:v>3.0759859999999999</c:v>
                </c:pt>
                <c:pt idx="5011">
                  <c:v>3.1160610000000002</c:v>
                </c:pt>
                <c:pt idx="5012">
                  <c:v>3.159214</c:v>
                </c:pt>
                <c:pt idx="5013">
                  <c:v>3.148997</c:v>
                </c:pt>
                <c:pt idx="5014">
                  <c:v>3.1149079999999998</c:v>
                </c:pt>
                <c:pt idx="5015">
                  <c:v>3.083799</c:v>
                </c:pt>
                <c:pt idx="5016">
                  <c:v>3.068149</c:v>
                </c:pt>
                <c:pt idx="5017">
                  <c:v>3.0432190000000001</c:v>
                </c:pt>
                <c:pt idx="5018">
                  <c:v>3.0302609999999999</c:v>
                </c:pt>
                <c:pt idx="5019">
                  <c:v>3.0445410000000002</c:v>
                </c:pt>
                <c:pt idx="5020">
                  <c:v>3.0408870000000001</c:v>
                </c:pt>
                <c:pt idx="5021">
                  <c:v>3.0313430000000001</c:v>
                </c:pt>
                <c:pt idx="5022">
                  <c:v>3.0391319999999999</c:v>
                </c:pt>
                <c:pt idx="5023">
                  <c:v>3.0728360000000001</c:v>
                </c:pt>
                <c:pt idx="5024">
                  <c:v>3.1591900000000002</c:v>
                </c:pt>
                <c:pt idx="5025">
                  <c:v>3.1247159999999998</c:v>
                </c:pt>
                <c:pt idx="5026">
                  <c:v>3.1022859999999999</c:v>
                </c:pt>
                <c:pt idx="5027">
                  <c:v>3.1058919999999999</c:v>
                </c:pt>
                <c:pt idx="5028">
                  <c:v>3.1395490000000001</c:v>
                </c:pt>
                <c:pt idx="5029">
                  <c:v>3.1730849999999999</c:v>
                </c:pt>
                <c:pt idx="5030">
                  <c:v>3.1616179999999998</c:v>
                </c:pt>
                <c:pt idx="5031">
                  <c:v>3.1049549999999999</c:v>
                </c:pt>
                <c:pt idx="5032">
                  <c:v>3.0664419999999999</c:v>
                </c:pt>
                <c:pt idx="5033">
                  <c:v>3.0739179999999999</c:v>
                </c:pt>
                <c:pt idx="5034">
                  <c:v>3.0553590000000002</c:v>
                </c:pt>
                <c:pt idx="5035">
                  <c:v>2.9873720000000001</c:v>
                </c:pt>
                <c:pt idx="5036">
                  <c:v>2.9943680000000001</c:v>
                </c:pt>
                <c:pt idx="5037">
                  <c:v>3.0236740000000002</c:v>
                </c:pt>
                <c:pt idx="5038">
                  <c:v>3.0503589999999998</c:v>
                </c:pt>
                <c:pt idx="5039">
                  <c:v>3.1021179999999999</c:v>
                </c:pt>
                <c:pt idx="5040">
                  <c:v>3.1305580000000002</c:v>
                </c:pt>
                <c:pt idx="5041">
                  <c:v>3.1155810000000002</c:v>
                </c:pt>
                <c:pt idx="5042">
                  <c:v>3.1205090000000002</c:v>
                </c:pt>
                <c:pt idx="5043">
                  <c:v>3.1471939999999998</c:v>
                </c:pt>
                <c:pt idx="5044">
                  <c:v>3.1201720000000002</c:v>
                </c:pt>
                <c:pt idx="5045">
                  <c:v>3.1623389999999998</c:v>
                </c:pt>
                <c:pt idx="5046">
                  <c:v>3.1892649999999998</c:v>
                </c:pt>
                <c:pt idx="5047">
                  <c:v>3.1449579999999999</c:v>
                </c:pt>
                <c:pt idx="5048">
                  <c:v>3.1242109999999998</c:v>
                </c:pt>
                <c:pt idx="5049">
                  <c:v>3.110652</c:v>
                </c:pt>
                <c:pt idx="5050">
                  <c:v>3.1300530000000002</c:v>
                </c:pt>
                <c:pt idx="5051">
                  <c:v>3.1374339999999998</c:v>
                </c:pt>
                <c:pt idx="5052">
                  <c:v>3.1308940000000001</c:v>
                </c:pt>
                <c:pt idx="5053">
                  <c:v>3.1022620000000001</c:v>
                </c:pt>
                <c:pt idx="5054">
                  <c:v>3.0493489999999999</c:v>
                </c:pt>
                <c:pt idx="5055">
                  <c:v>3.0547819999999999</c:v>
                </c:pt>
                <c:pt idx="5056">
                  <c:v>3.116133</c:v>
                </c:pt>
                <c:pt idx="5057">
                  <c:v>3.1300050000000001</c:v>
                </c:pt>
                <c:pt idx="5058">
                  <c:v>3.131087</c:v>
                </c:pt>
                <c:pt idx="5059">
                  <c:v>3.123634</c:v>
                </c:pt>
                <c:pt idx="5060">
                  <c:v>3.1226970000000001</c:v>
                </c:pt>
                <c:pt idx="5061">
                  <c:v>3.1361349999999999</c:v>
                </c:pt>
                <c:pt idx="5062">
                  <c:v>3.1457510000000002</c:v>
                </c:pt>
                <c:pt idx="5063">
                  <c:v>3.1117819999999998</c:v>
                </c:pt>
                <c:pt idx="5064">
                  <c:v>3.1024539999999998</c:v>
                </c:pt>
                <c:pt idx="5065">
                  <c:v>3.089016</c:v>
                </c:pt>
                <c:pt idx="5066">
                  <c:v>3.0925739999999999</c:v>
                </c:pt>
                <c:pt idx="5067">
                  <c:v>3.0897130000000002</c:v>
                </c:pt>
                <c:pt idx="5068">
                  <c:v>3.0957949999999999</c:v>
                </c:pt>
                <c:pt idx="5069">
                  <c:v>3.0957469999999998</c:v>
                </c:pt>
                <c:pt idx="5070">
                  <c:v>3.093607</c:v>
                </c:pt>
                <c:pt idx="5071">
                  <c:v>3.0907710000000002</c:v>
                </c:pt>
                <c:pt idx="5072">
                  <c:v>3.0865399999999998</c:v>
                </c:pt>
                <c:pt idx="5073">
                  <c:v>3.0916600000000001</c:v>
                </c:pt>
                <c:pt idx="5074">
                  <c:v>3.0973099999999998</c:v>
                </c:pt>
                <c:pt idx="5075">
                  <c:v>3.0786539999999998</c:v>
                </c:pt>
                <c:pt idx="5076">
                  <c:v>3.0801449999999999</c:v>
                </c:pt>
                <c:pt idx="5077">
                  <c:v>3.1038969999999999</c:v>
                </c:pt>
                <c:pt idx="5078">
                  <c:v>3.1051709999999999</c:v>
                </c:pt>
                <c:pt idx="5079">
                  <c:v>3.1180810000000001</c:v>
                </c:pt>
                <c:pt idx="5080">
                  <c:v>3.1382509999999999</c:v>
                </c:pt>
                <c:pt idx="5081">
                  <c:v>3.1263269999999999</c:v>
                </c:pt>
                <c:pt idx="5082">
                  <c:v>3.1172870000000001</c:v>
                </c:pt>
                <c:pt idx="5083">
                  <c:v>3.1102919999999998</c:v>
                </c:pt>
                <c:pt idx="5084">
                  <c:v>3.0885590000000001</c:v>
                </c:pt>
                <c:pt idx="5085">
                  <c:v>3.0844480000000001</c:v>
                </c:pt>
                <c:pt idx="5086">
                  <c:v>3.1026950000000002</c:v>
                </c:pt>
                <c:pt idx="5087">
                  <c:v>3.1129120000000001</c:v>
                </c:pt>
                <c:pt idx="5088">
                  <c:v>3.1137049999999999</c:v>
                </c:pt>
                <c:pt idx="5089">
                  <c:v>3.1083440000000002</c:v>
                </c:pt>
                <c:pt idx="5090">
                  <c:v>3.1123829999999999</c:v>
                </c:pt>
                <c:pt idx="5091">
                  <c:v>3.1255570000000001</c:v>
                </c:pt>
                <c:pt idx="5092">
                  <c:v>3.1321690000000002</c:v>
                </c:pt>
                <c:pt idx="5093">
                  <c:v>3.1182729999999999</c:v>
                </c:pt>
                <c:pt idx="5094">
                  <c:v>3.0870690000000001</c:v>
                </c:pt>
                <c:pt idx="5095">
                  <c:v>3.0501420000000001</c:v>
                </c:pt>
                <c:pt idx="5096">
                  <c:v>3.021919</c:v>
                </c:pt>
                <c:pt idx="5097">
                  <c:v>3.0214620000000001</c:v>
                </c:pt>
                <c:pt idx="5098">
                  <c:v>3.071682</c:v>
                </c:pt>
                <c:pt idx="5099">
                  <c:v>3.1217109999999999</c:v>
                </c:pt>
                <c:pt idx="5100">
                  <c:v>3.1590220000000002</c:v>
                </c:pt>
                <c:pt idx="5101">
                  <c:v>3.1668829999999999</c:v>
                </c:pt>
                <c:pt idx="5102">
                  <c:v>3.1315919999999999</c:v>
                </c:pt>
                <c:pt idx="5103">
                  <c:v>3.1439240000000002</c:v>
                </c:pt>
                <c:pt idx="5104">
                  <c:v>3.1052430000000002</c:v>
                </c:pt>
                <c:pt idx="5105">
                  <c:v>3.0606960000000001</c:v>
                </c:pt>
                <c:pt idx="5106">
                  <c:v>3.049782</c:v>
                </c:pt>
                <c:pt idx="5107">
                  <c:v>3.0183369999999998</c:v>
                </c:pt>
                <c:pt idx="5108">
                  <c:v>3.002758</c:v>
                </c:pt>
                <c:pt idx="5109">
                  <c:v>3.010043</c:v>
                </c:pt>
                <c:pt idx="5110">
                  <c:v>3.0280010000000002</c:v>
                </c:pt>
                <c:pt idx="5111">
                  <c:v>3.050046</c:v>
                </c:pt>
                <c:pt idx="5112">
                  <c:v>3.0904340000000001</c:v>
                </c:pt>
                <c:pt idx="5113">
                  <c:v>3.1584690000000002</c:v>
                </c:pt>
                <c:pt idx="5114">
                  <c:v>3.1677249999999999</c:v>
                </c:pt>
                <c:pt idx="5115">
                  <c:v>3.1564969999999999</c:v>
                </c:pt>
                <c:pt idx="5116">
                  <c:v>3.1332260000000001</c:v>
                </c:pt>
                <c:pt idx="5117">
                  <c:v>3.0792549999999999</c:v>
                </c:pt>
                <c:pt idx="5118">
                  <c:v>3.047882</c:v>
                </c:pt>
                <c:pt idx="5119">
                  <c:v>3.0645669999999998</c:v>
                </c:pt>
                <c:pt idx="5120">
                  <c:v>3.0852650000000001</c:v>
                </c:pt>
                <c:pt idx="5121">
                  <c:v>3.1004350000000001</c:v>
                </c:pt>
                <c:pt idx="5122">
                  <c:v>3.1137779999999999</c:v>
                </c:pt>
                <c:pt idx="5123">
                  <c:v>3.1274090000000001</c:v>
                </c:pt>
                <c:pt idx="5124">
                  <c:v>3.1248119999999999</c:v>
                </c:pt>
                <c:pt idx="5125">
                  <c:v>3.121254</c:v>
                </c:pt>
                <c:pt idx="5126">
                  <c:v>3.13402</c:v>
                </c:pt>
                <c:pt idx="5127">
                  <c:v>3.1364239999999999</c:v>
                </c:pt>
                <c:pt idx="5128">
                  <c:v>3.1134170000000001</c:v>
                </c:pt>
                <c:pt idx="5129">
                  <c:v>3.121591</c:v>
                </c:pt>
                <c:pt idx="5130">
                  <c:v>3.1413760000000002</c:v>
                </c:pt>
                <c:pt idx="5131">
                  <c:v>3.1268560000000001</c:v>
                </c:pt>
                <c:pt idx="5132">
                  <c:v>3.1158929999999998</c:v>
                </c:pt>
                <c:pt idx="5133">
                  <c:v>3.1405110000000001</c:v>
                </c:pt>
                <c:pt idx="5134">
                  <c:v>3.14866</c:v>
                </c:pt>
                <c:pt idx="5135">
                  <c:v>3.1284179999999999</c:v>
                </c:pt>
                <c:pt idx="5136">
                  <c:v>3.1156769999999998</c:v>
                </c:pt>
                <c:pt idx="5137">
                  <c:v>3.1046659999999999</c:v>
                </c:pt>
                <c:pt idx="5138">
                  <c:v>3.0804330000000002</c:v>
                </c:pt>
                <c:pt idx="5139">
                  <c:v>3.1110129999999998</c:v>
                </c:pt>
                <c:pt idx="5140">
                  <c:v>3.1225999999999998</c:v>
                </c:pt>
                <c:pt idx="5141">
                  <c:v>3.1254849999999998</c:v>
                </c:pt>
                <c:pt idx="5142">
                  <c:v>3.1346690000000001</c:v>
                </c:pt>
                <c:pt idx="5143">
                  <c:v>3.125702</c:v>
                </c:pt>
                <c:pt idx="5144">
                  <c:v>3.1127440000000002</c:v>
                </c:pt>
                <c:pt idx="5145">
                  <c:v>3.0979830000000002</c:v>
                </c:pt>
                <c:pt idx="5146">
                  <c:v>3.0891359999999999</c:v>
                </c:pt>
                <c:pt idx="5147">
                  <c:v>3.0918770000000002</c:v>
                </c:pt>
                <c:pt idx="5148">
                  <c:v>3.1152679999999999</c:v>
                </c:pt>
                <c:pt idx="5149">
                  <c:v>3.1439240000000002</c:v>
                </c:pt>
                <c:pt idx="5150">
                  <c:v>3.1518099999999998</c:v>
                </c:pt>
                <c:pt idx="5151">
                  <c:v>3.1516169999999999</c:v>
                </c:pt>
                <c:pt idx="5152">
                  <c:v>3.1335630000000001</c:v>
                </c:pt>
                <c:pt idx="5153">
                  <c:v>3.1126960000000001</c:v>
                </c:pt>
                <c:pt idx="5154">
                  <c:v>3.086948</c:v>
                </c:pt>
                <c:pt idx="5155">
                  <c:v>3.0855299999999999</c:v>
                </c:pt>
                <c:pt idx="5156">
                  <c:v>3.1024060000000002</c:v>
                </c:pt>
                <c:pt idx="5157">
                  <c:v>3.1039690000000002</c:v>
                </c:pt>
                <c:pt idx="5158">
                  <c:v>3.1019739999999998</c:v>
                </c:pt>
                <c:pt idx="5159">
                  <c:v>3.0884870000000002</c:v>
                </c:pt>
                <c:pt idx="5160">
                  <c:v>3.0792790000000001</c:v>
                </c:pt>
                <c:pt idx="5161">
                  <c:v>3.0727639999999998</c:v>
                </c:pt>
                <c:pt idx="5162">
                  <c:v>3.0642299999999998</c:v>
                </c:pt>
                <c:pt idx="5163">
                  <c:v>3.0578829999999999</c:v>
                </c:pt>
                <c:pt idx="5164">
                  <c:v>3.0533640000000002</c:v>
                </c:pt>
                <c:pt idx="5165">
                  <c:v>3.0775960000000002</c:v>
                </c:pt>
                <c:pt idx="5166">
                  <c:v>3.120485</c:v>
                </c:pt>
                <c:pt idx="5167">
                  <c:v>3.1673399999999998</c:v>
                </c:pt>
                <c:pt idx="5168">
                  <c:v>3.1904910000000002</c:v>
                </c:pt>
                <c:pt idx="5169">
                  <c:v>3.1947459999999999</c:v>
                </c:pt>
                <c:pt idx="5170">
                  <c:v>3.1799369999999998</c:v>
                </c:pt>
                <c:pt idx="5171">
                  <c:v>3.1946020000000002</c:v>
                </c:pt>
                <c:pt idx="5172">
                  <c:v>3.1907549999999998</c:v>
                </c:pt>
                <c:pt idx="5173">
                  <c:v>3.1372650000000002</c:v>
                </c:pt>
                <c:pt idx="5174">
                  <c:v>3.1035840000000001</c:v>
                </c:pt>
                <c:pt idx="5175">
                  <c:v>3.1107239999999998</c:v>
                </c:pt>
                <c:pt idx="5176">
                  <c:v>3.1374569999999999</c:v>
                </c:pt>
                <c:pt idx="5177">
                  <c:v>3.142217</c:v>
                </c:pt>
                <c:pt idx="5178">
                  <c:v>3.0899049999999999</c:v>
                </c:pt>
                <c:pt idx="5179">
                  <c:v>3.0386510000000002</c:v>
                </c:pt>
                <c:pt idx="5180">
                  <c:v>2.9824440000000001</c:v>
                </c:pt>
                <c:pt idx="5181">
                  <c:v>3.0386510000000002</c:v>
                </c:pt>
                <c:pt idx="5182">
                  <c:v>3.0061719999999998</c:v>
                </c:pt>
                <c:pt idx="5183">
                  <c:v>3.03918</c:v>
                </c:pt>
                <c:pt idx="5184">
                  <c:v>3.0819960000000002</c:v>
                </c:pt>
                <c:pt idx="5185">
                  <c:v>3.1048100000000001</c:v>
                </c:pt>
                <c:pt idx="5186">
                  <c:v>3.094665</c:v>
                </c:pt>
                <c:pt idx="5187">
                  <c:v>3.076851</c:v>
                </c:pt>
                <c:pt idx="5188">
                  <c:v>3.0339390000000002</c:v>
                </c:pt>
                <c:pt idx="5189">
                  <c:v>3.0088409999999999</c:v>
                </c:pt>
                <c:pt idx="5190">
                  <c:v>3.0044409999999999</c:v>
                </c:pt>
                <c:pt idx="5191">
                  <c:v>3.070481</c:v>
                </c:pt>
                <c:pt idx="5192">
                  <c:v>3.1098110000000001</c:v>
                </c:pt>
                <c:pt idx="5193">
                  <c:v>3.1174080000000002</c:v>
                </c:pt>
                <c:pt idx="5194">
                  <c:v>3.1580599999999999</c:v>
                </c:pt>
                <c:pt idx="5195">
                  <c:v>3.188472</c:v>
                </c:pt>
                <c:pt idx="5196">
                  <c:v>3.1351740000000001</c:v>
                </c:pt>
                <c:pt idx="5197">
                  <c:v>3.0764670000000001</c:v>
                </c:pt>
                <c:pt idx="5198">
                  <c:v>3.084857</c:v>
                </c:pt>
                <c:pt idx="5199">
                  <c:v>3.1070700000000002</c:v>
                </c:pt>
                <c:pt idx="5200">
                  <c:v>3.1322649999999999</c:v>
                </c:pt>
                <c:pt idx="5201">
                  <c:v>3.1550069999999999</c:v>
                </c:pt>
                <c:pt idx="5202">
                  <c:v>3.13991</c:v>
                </c:pt>
                <c:pt idx="5203">
                  <c:v>3.125966</c:v>
                </c:pt>
                <c:pt idx="5204">
                  <c:v>3.1193550000000001</c:v>
                </c:pt>
                <c:pt idx="5205">
                  <c:v>3.1172390000000001</c:v>
                </c:pt>
                <c:pt idx="5206">
                  <c:v>3.1121430000000001</c:v>
                </c:pt>
                <c:pt idx="5207">
                  <c:v>3.0954109999999999</c:v>
                </c:pt>
                <c:pt idx="5208">
                  <c:v>3.097839</c:v>
                </c:pt>
                <c:pt idx="5209">
                  <c:v>3.101445</c:v>
                </c:pt>
                <c:pt idx="5210">
                  <c:v>3.0998100000000002</c:v>
                </c:pt>
                <c:pt idx="5211">
                  <c:v>3.0904340000000001</c:v>
                </c:pt>
                <c:pt idx="5212">
                  <c:v>3.101998</c:v>
                </c:pt>
                <c:pt idx="5213">
                  <c:v>3.1094499999999998</c:v>
                </c:pt>
                <c:pt idx="5214">
                  <c:v>3.1156769999999998</c:v>
                </c:pt>
                <c:pt idx="5215">
                  <c:v>3.1167829999999999</c:v>
                </c:pt>
                <c:pt idx="5216">
                  <c:v>3.1244519999999998</c:v>
                </c:pt>
                <c:pt idx="5217">
                  <c:v>3.1374810000000002</c:v>
                </c:pt>
                <c:pt idx="5218">
                  <c:v>3.1128640000000001</c:v>
                </c:pt>
                <c:pt idx="5219">
                  <c:v>3.0829580000000001</c:v>
                </c:pt>
                <c:pt idx="5220">
                  <c:v>3.0912760000000001</c:v>
                </c:pt>
                <c:pt idx="5221">
                  <c:v>3.0999300000000001</c:v>
                </c:pt>
                <c:pt idx="5222">
                  <c:v>3.0907469999999999</c:v>
                </c:pt>
                <c:pt idx="5223">
                  <c:v>3.098007</c:v>
                </c:pt>
                <c:pt idx="5224">
                  <c:v>3.0956990000000002</c:v>
                </c:pt>
                <c:pt idx="5225">
                  <c:v>3.085915</c:v>
                </c:pt>
                <c:pt idx="5226">
                  <c:v>3.0727639999999998</c:v>
                </c:pt>
                <c:pt idx="5227">
                  <c:v>3.1009639999999998</c:v>
                </c:pt>
                <c:pt idx="5228">
                  <c:v>3.1271680000000002</c:v>
                </c:pt>
                <c:pt idx="5229">
                  <c:v>3.1423619999999999</c:v>
                </c:pt>
                <c:pt idx="5230">
                  <c:v>3.1428430000000001</c:v>
                </c:pt>
                <c:pt idx="5231">
                  <c:v>3.1217350000000001</c:v>
                </c:pt>
                <c:pt idx="5232">
                  <c:v>3.12337</c:v>
                </c:pt>
                <c:pt idx="5233">
                  <c:v>3.1084170000000002</c:v>
                </c:pt>
                <c:pt idx="5234">
                  <c:v>3.0956269999999999</c:v>
                </c:pt>
                <c:pt idx="5235">
                  <c:v>3.0989689999999999</c:v>
                </c:pt>
                <c:pt idx="5236">
                  <c:v>3.1024790000000002</c:v>
                </c:pt>
                <c:pt idx="5237">
                  <c:v>3.1027909999999999</c:v>
                </c:pt>
                <c:pt idx="5238">
                  <c:v>3.1148349999999998</c:v>
                </c:pt>
                <c:pt idx="5239">
                  <c:v>3.1084640000000001</c:v>
                </c:pt>
                <c:pt idx="5240">
                  <c:v>3.074519</c:v>
                </c:pt>
                <c:pt idx="5241">
                  <c:v>3.0425930000000001</c:v>
                </c:pt>
                <c:pt idx="5242">
                  <c:v>3.0433150000000002</c:v>
                </c:pt>
                <c:pt idx="5243">
                  <c:v>3.0834380000000001</c:v>
                </c:pt>
                <c:pt idx="5244">
                  <c:v>3.1546699999999999</c:v>
                </c:pt>
                <c:pt idx="5245">
                  <c:v>3.2168869999999998</c:v>
                </c:pt>
                <c:pt idx="5246">
                  <c:v>3.2686470000000001</c:v>
                </c:pt>
                <c:pt idx="5247">
                  <c:v>3.2958850000000002</c:v>
                </c:pt>
                <c:pt idx="5248">
                  <c:v>3.2996110000000001</c:v>
                </c:pt>
                <c:pt idx="5249">
                  <c:v>3.2341000000000002</c:v>
                </c:pt>
                <c:pt idx="5250">
                  <c:v>3.1431309999999999</c:v>
                </c:pt>
                <c:pt idx="5251">
                  <c:v>3.1014689999999998</c:v>
                </c:pt>
                <c:pt idx="5252">
                  <c:v>3.0535320000000001</c:v>
                </c:pt>
                <c:pt idx="5253">
                  <c:v>3.049445</c:v>
                </c:pt>
                <c:pt idx="5254">
                  <c:v>3.0377369999999999</c:v>
                </c:pt>
                <c:pt idx="5255">
                  <c:v>3.0129999999999999</c:v>
                </c:pt>
                <c:pt idx="5256">
                  <c:v>3.0114610000000002</c:v>
                </c:pt>
                <c:pt idx="5257">
                  <c:v>2.9930699999999999</c:v>
                </c:pt>
                <c:pt idx="5258">
                  <c:v>2.9699430000000002</c:v>
                </c:pt>
                <c:pt idx="5259">
                  <c:v>2.9547249999999998</c:v>
                </c:pt>
                <c:pt idx="5260">
                  <c:v>2.9612880000000001</c:v>
                </c:pt>
                <c:pt idx="5261">
                  <c:v>2.9783569999999999</c:v>
                </c:pt>
                <c:pt idx="5262">
                  <c:v>2.9866990000000002</c:v>
                </c:pt>
                <c:pt idx="5263">
                  <c:v>3.054878</c:v>
                </c:pt>
                <c:pt idx="5264">
                  <c:v>3.1359189999999999</c:v>
                </c:pt>
                <c:pt idx="5265">
                  <c:v>3.1520980000000001</c:v>
                </c:pt>
                <c:pt idx="5266">
                  <c:v>3.1704409999999998</c:v>
                </c:pt>
                <c:pt idx="5267">
                  <c:v>3.180466</c:v>
                </c:pt>
                <c:pt idx="5268">
                  <c:v>3.1722199999999998</c:v>
                </c:pt>
                <c:pt idx="5269">
                  <c:v>3.1875580000000001</c:v>
                </c:pt>
                <c:pt idx="5270">
                  <c:v>3.1430829999999998</c:v>
                </c:pt>
                <c:pt idx="5271">
                  <c:v>3.0934629999999999</c:v>
                </c:pt>
                <c:pt idx="5272">
                  <c:v>3.0944729999999998</c:v>
                </c:pt>
                <c:pt idx="5273">
                  <c:v>3.1055799999999998</c:v>
                </c:pt>
                <c:pt idx="5274">
                  <c:v>3.1036079999999999</c:v>
                </c:pt>
                <c:pt idx="5275">
                  <c:v>3.0969009999999999</c:v>
                </c:pt>
                <c:pt idx="5276">
                  <c:v>3.1003630000000002</c:v>
                </c:pt>
                <c:pt idx="5277">
                  <c:v>3.0968049999999998</c:v>
                </c:pt>
                <c:pt idx="5278">
                  <c:v>3.090338</c:v>
                </c:pt>
                <c:pt idx="5279">
                  <c:v>3.0924779999999998</c:v>
                </c:pt>
                <c:pt idx="5280">
                  <c:v>3.121254</c:v>
                </c:pt>
                <c:pt idx="5281">
                  <c:v>3.1242109999999998</c:v>
                </c:pt>
                <c:pt idx="5282">
                  <c:v>3.1096430000000002</c:v>
                </c:pt>
                <c:pt idx="5283">
                  <c:v>3.1103399999999999</c:v>
                </c:pt>
                <c:pt idx="5284">
                  <c:v>3.116374</c:v>
                </c:pt>
                <c:pt idx="5285">
                  <c:v>3.1044740000000002</c:v>
                </c:pt>
                <c:pt idx="5286">
                  <c:v>3.099834</c:v>
                </c:pt>
                <c:pt idx="5287">
                  <c:v>3.1016370000000002</c:v>
                </c:pt>
                <c:pt idx="5288">
                  <c:v>3.097839</c:v>
                </c:pt>
                <c:pt idx="5289">
                  <c:v>3.0948820000000001</c:v>
                </c:pt>
                <c:pt idx="5290">
                  <c:v>3.105003</c:v>
                </c:pt>
                <c:pt idx="5291">
                  <c:v>3.0984880000000001</c:v>
                </c:pt>
                <c:pt idx="5292">
                  <c:v>3.0853139999999999</c:v>
                </c:pt>
                <c:pt idx="5293">
                  <c:v>3.0878619999999999</c:v>
                </c:pt>
                <c:pt idx="5294">
                  <c:v>3.1169509999999998</c:v>
                </c:pt>
                <c:pt idx="5295">
                  <c:v>3.1379380000000001</c:v>
                </c:pt>
                <c:pt idx="5296">
                  <c:v>3.1344280000000002</c:v>
                </c:pt>
                <c:pt idx="5297">
                  <c:v>3.1260140000000001</c:v>
                </c:pt>
                <c:pt idx="5298">
                  <c:v>3.1379860000000002</c:v>
                </c:pt>
                <c:pt idx="5299">
                  <c:v>3.135751</c:v>
                </c:pt>
                <c:pt idx="5300">
                  <c:v>3.1220720000000002</c:v>
                </c:pt>
                <c:pt idx="5301">
                  <c:v>3.1064690000000001</c:v>
                </c:pt>
                <c:pt idx="5302">
                  <c:v>3.108609</c:v>
                </c:pt>
                <c:pt idx="5303">
                  <c:v>3.098776</c:v>
                </c:pt>
                <c:pt idx="5304">
                  <c:v>3.0883910000000001</c:v>
                </c:pt>
                <c:pt idx="5305">
                  <c:v>3.107888</c:v>
                </c:pt>
                <c:pt idx="5306">
                  <c:v>3.1208209999999998</c:v>
                </c:pt>
                <c:pt idx="5307">
                  <c:v>3.1627960000000002</c:v>
                </c:pt>
                <c:pt idx="5308">
                  <c:v>3.1877260000000001</c:v>
                </c:pt>
                <c:pt idx="5309">
                  <c:v>3.1630850000000001</c:v>
                </c:pt>
                <c:pt idx="5310">
                  <c:v>3.145054</c:v>
                </c:pt>
                <c:pt idx="5311">
                  <c:v>3.1476989999999998</c:v>
                </c:pt>
                <c:pt idx="5312">
                  <c:v>3.1322890000000001</c:v>
                </c:pt>
                <c:pt idx="5313">
                  <c:v>3.1033200000000001</c:v>
                </c:pt>
                <c:pt idx="5314">
                  <c:v>3.0484110000000002</c:v>
                </c:pt>
                <c:pt idx="5315">
                  <c:v>3.025477</c:v>
                </c:pt>
                <c:pt idx="5316">
                  <c:v>3.0479059999999998</c:v>
                </c:pt>
                <c:pt idx="5317">
                  <c:v>3.0459589999999999</c:v>
                </c:pt>
                <c:pt idx="5318">
                  <c:v>3.0469930000000001</c:v>
                </c:pt>
                <c:pt idx="5319">
                  <c:v>3.0523539999999998</c:v>
                </c:pt>
                <c:pt idx="5320">
                  <c:v>3.0485319999999998</c:v>
                </c:pt>
                <c:pt idx="5321">
                  <c:v>3.0448529999999998</c:v>
                </c:pt>
                <c:pt idx="5322">
                  <c:v>3.0856499999999998</c:v>
                </c:pt>
                <c:pt idx="5323">
                  <c:v>3.0961560000000001</c:v>
                </c:pt>
                <c:pt idx="5324">
                  <c:v>3.0976219999999999</c:v>
                </c:pt>
                <c:pt idx="5325">
                  <c:v>3.1040890000000001</c:v>
                </c:pt>
                <c:pt idx="5326">
                  <c:v>3.1653929999999999</c:v>
                </c:pt>
                <c:pt idx="5327">
                  <c:v>3.2063820000000001</c:v>
                </c:pt>
                <c:pt idx="5328">
                  <c:v>3.1863079999999999</c:v>
                </c:pt>
                <c:pt idx="5329">
                  <c:v>3.1583009999999998</c:v>
                </c:pt>
                <c:pt idx="5330">
                  <c:v>3.1495259999999998</c:v>
                </c:pt>
                <c:pt idx="5331">
                  <c:v>3.1510400000000001</c:v>
                </c:pt>
                <c:pt idx="5332">
                  <c:v>3.155945</c:v>
                </c:pt>
                <c:pt idx="5333">
                  <c:v>3.1343079999999999</c:v>
                </c:pt>
                <c:pt idx="5334">
                  <c:v>3.1133690000000001</c:v>
                </c:pt>
                <c:pt idx="5335">
                  <c:v>3.078173</c:v>
                </c:pt>
                <c:pt idx="5336">
                  <c:v>3.0438200000000002</c:v>
                </c:pt>
                <c:pt idx="5337">
                  <c:v>3.0337459999999998</c:v>
                </c:pt>
                <c:pt idx="5338">
                  <c:v>3.0237219999999998</c:v>
                </c:pt>
                <c:pt idx="5339">
                  <c:v>3.0330979999999998</c:v>
                </c:pt>
                <c:pt idx="5340">
                  <c:v>3.0326170000000001</c:v>
                </c:pt>
                <c:pt idx="5341">
                  <c:v>3.029083</c:v>
                </c:pt>
                <c:pt idx="5342">
                  <c:v>3.046656</c:v>
                </c:pt>
                <c:pt idx="5343">
                  <c:v>3.0752890000000002</c:v>
                </c:pt>
                <c:pt idx="5344">
                  <c:v>3.082068</c:v>
                </c:pt>
                <c:pt idx="5345">
                  <c:v>3.0724999999999998</c:v>
                </c:pt>
                <c:pt idx="5346">
                  <c:v>3.0794959999999998</c:v>
                </c:pt>
                <c:pt idx="5347">
                  <c:v>3.074039</c:v>
                </c:pt>
                <c:pt idx="5348">
                  <c:v>3.0875490000000001</c:v>
                </c:pt>
                <c:pt idx="5349">
                  <c:v>3.1245959999999999</c:v>
                </c:pt>
                <c:pt idx="5350">
                  <c:v>3.127961</c:v>
                </c:pt>
                <c:pt idx="5351">
                  <c:v>3.1213500000000001</c:v>
                </c:pt>
                <c:pt idx="5352">
                  <c:v>3.133731</c:v>
                </c:pt>
                <c:pt idx="5353">
                  <c:v>3.1199560000000002</c:v>
                </c:pt>
                <c:pt idx="5354">
                  <c:v>3.0965159999999998</c:v>
                </c:pt>
                <c:pt idx="5355">
                  <c:v>3.1247880000000001</c:v>
                </c:pt>
                <c:pt idx="5356">
                  <c:v>3.1286109999999998</c:v>
                </c:pt>
                <c:pt idx="5357">
                  <c:v>3.0867079999999998</c:v>
                </c:pt>
                <c:pt idx="5358">
                  <c:v>3.086516</c:v>
                </c:pt>
                <c:pt idx="5359">
                  <c:v>3.0952660000000001</c:v>
                </c:pt>
                <c:pt idx="5360">
                  <c:v>3.1071659999999999</c:v>
                </c:pt>
                <c:pt idx="5361">
                  <c:v>3.1077669999999999</c:v>
                </c:pt>
                <c:pt idx="5362">
                  <c:v>3.084905</c:v>
                </c:pt>
                <c:pt idx="5363">
                  <c:v>3.0690140000000001</c:v>
                </c:pt>
                <c:pt idx="5364">
                  <c:v>3.0869</c:v>
                </c:pt>
                <c:pt idx="5365">
                  <c:v>3.0938479999999999</c:v>
                </c:pt>
                <c:pt idx="5366">
                  <c:v>3.079904</c:v>
                </c:pt>
                <c:pt idx="5367">
                  <c:v>3.0979109999999999</c:v>
                </c:pt>
                <c:pt idx="5368">
                  <c:v>3.1102919999999998</c:v>
                </c:pt>
                <c:pt idx="5369">
                  <c:v>3.096276</c:v>
                </c:pt>
                <c:pt idx="5370">
                  <c:v>3.0952660000000001</c:v>
                </c:pt>
                <c:pt idx="5371">
                  <c:v>3.0730050000000002</c:v>
                </c:pt>
                <c:pt idx="5372">
                  <c:v>3.0590130000000002</c:v>
                </c:pt>
                <c:pt idx="5373">
                  <c:v>3.0777649999999999</c:v>
                </c:pt>
                <c:pt idx="5374">
                  <c:v>3.0991610000000001</c:v>
                </c:pt>
                <c:pt idx="5375">
                  <c:v>3.121591</c:v>
                </c:pt>
                <c:pt idx="5376">
                  <c:v>3.1436359999999999</c:v>
                </c:pt>
                <c:pt idx="5377">
                  <c:v>3.1544059999999998</c:v>
                </c:pt>
                <c:pt idx="5378">
                  <c:v>3.1444049999999999</c:v>
                </c:pt>
                <c:pt idx="5379">
                  <c:v>3.1153400000000002</c:v>
                </c:pt>
                <c:pt idx="5380">
                  <c:v>3.1212300000000002</c:v>
                </c:pt>
                <c:pt idx="5381">
                  <c:v>3.124692</c:v>
                </c:pt>
                <c:pt idx="5382">
                  <c:v>3.1158929999999998</c:v>
                </c:pt>
                <c:pt idx="5383">
                  <c:v>3.138347</c:v>
                </c:pt>
                <c:pt idx="5384">
                  <c:v>3.1478190000000001</c:v>
                </c:pt>
                <c:pt idx="5385">
                  <c:v>3.1570740000000002</c:v>
                </c:pt>
                <c:pt idx="5386">
                  <c:v>3.1480830000000002</c:v>
                </c:pt>
                <c:pt idx="5387">
                  <c:v>3.1112289999999998</c:v>
                </c:pt>
                <c:pt idx="5388">
                  <c:v>3.0892559999999998</c:v>
                </c:pt>
                <c:pt idx="5389">
                  <c:v>3.084015</c:v>
                </c:pt>
                <c:pt idx="5390">
                  <c:v>3.0917560000000002</c:v>
                </c:pt>
                <c:pt idx="5391">
                  <c:v>3.1245959999999999</c:v>
                </c:pt>
                <c:pt idx="5392">
                  <c:v>3.127961</c:v>
                </c:pt>
                <c:pt idx="5393">
                  <c:v>3.1189939999999998</c:v>
                </c:pt>
                <c:pt idx="5394">
                  <c:v>3.1074549999999999</c:v>
                </c:pt>
                <c:pt idx="5395">
                  <c:v>3.0981990000000001</c:v>
                </c:pt>
                <c:pt idx="5396">
                  <c:v>3.081515</c:v>
                </c:pt>
                <c:pt idx="5397">
                  <c:v>3.0514399999999999</c:v>
                </c:pt>
                <c:pt idx="5398">
                  <c:v>3.0114130000000001</c:v>
                </c:pt>
                <c:pt idx="5399">
                  <c:v>3.0434350000000001</c:v>
                </c:pt>
                <c:pt idx="5400">
                  <c:v>3.1064210000000001</c:v>
                </c:pt>
                <c:pt idx="5401">
                  <c:v>3.1250049999999998</c:v>
                </c:pt>
                <c:pt idx="5402">
                  <c:v>3.0974780000000002</c:v>
                </c:pt>
                <c:pt idx="5403">
                  <c:v>3.044276</c:v>
                </c:pt>
                <c:pt idx="5404">
                  <c:v>3.054373</c:v>
                </c:pt>
                <c:pt idx="5405">
                  <c:v>3.1514009999999999</c:v>
                </c:pt>
                <c:pt idx="5406">
                  <c:v>3.207392</c:v>
                </c:pt>
                <c:pt idx="5407">
                  <c:v>3.1978230000000001</c:v>
                </c:pt>
                <c:pt idx="5408">
                  <c:v>3.1076709999999999</c:v>
                </c:pt>
                <c:pt idx="5409">
                  <c:v>3.052546</c:v>
                </c:pt>
                <c:pt idx="5410">
                  <c:v>3.065696</c:v>
                </c:pt>
                <c:pt idx="5411">
                  <c:v>3.05471</c:v>
                </c:pt>
                <c:pt idx="5412">
                  <c:v>3.0425930000000001</c:v>
                </c:pt>
                <c:pt idx="5413">
                  <c:v>3.0337230000000002</c:v>
                </c:pt>
                <c:pt idx="5414">
                  <c:v>3.0115810000000001</c:v>
                </c:pt>
                <c:pt idx="5415">
                  <c:v>3.019034</c:v>
                </c:pt>
                <c:pt idx="5416">
                  <c:v>3.073245</c:v>
                </c:pt>
                <c:pt idx="5417">
                  <c:v>3.1444770000000002</c:v>
                </c:pt>
                <c:pt idx="5418">
                  <c:v>3.1893850000000001</c:v>
                </c:pt>
                <c:pt idx="5419">
                  <c:v>3.191068</c:v>
                </c:pt>
                <c:pt idx="5420">
                  <c:v>3.154334</c:v>
                </c:pt>
                <c:pt idx="5421">
                  <c:v>3.0889199999999999</c:v>
                </c:pt>
                <c:pt idx="5422">
                  <c:v>3.0612490000000001</c:v>
                </c:pt>
                <c:pt idx="5423">
                  <c:v>3.0515119999999998</c:v>
                </c:pt>
                <c:pt idx="5424">
                  <c:v>3.0403340000000001</c:v>
                </c:pt>
                <c:pt idx="5425">
                  <c:v>3.0325690000000001</c:v>
                </c:pt>
                <c:pt idx="5426">
                  <c:v>3.0389390000000001</c:v>
                </c:pt>
                <c:pt idx="5427">
                  <c:v>3.0553110000000001</c:v>
                </c:pt>
                <c:pt idx="5428">
                  <c:v>3.077645</c:v>
                </c:pt>
                <c:pt idx="5429">
                  <c:v>3.092622</c:v>
                </c:pt>
                <c:pt idx="5430">
                  <c:v>3.1209180000000001</c:v>
                </c:pt>
                <c:pt idx="5431">
                  <c:v>3.152218</c:v>
                </c:pt>
                <c:pt idx="5432">
                  <c:v>3.1479870000000001</c:v>
                </c:pt>
                <c:pt idx="5433">
                  <c:v>3.1016370000000002</c:v>
                </c:pt>
                <c:pt idx="5434">
                  <c:v>3.0526420000000001</c:v>
                </c:pt>
                <c:pt idx="5435">
                  <c:v>3.0797840000000001</c:v>
                </c:pt>
                <c:pt idx="5436">
                  <c:v>3.0938479999999999</c:v>
                </c:pt>
                <c:pt idx="5437">
                  <c:v>3.0989439999999999</c:v>
                </c:pt>
                <c:pt idx="5438">
                  <c:v>3.1149550000000001</c:v>
                </c:pt>
                <c:pt idx="5439">
                  <c:v>3.113874</c:v>
                </c:pt>
                <c:pt idx="5440">
                  <c:v>3.1077430000000001</c:v>
                </c:pt>
                <c:pt idx="5441">
                  <c:v>3.0996419999999998</c:v>
                </c:pt>
                <c:pt idx="5442">
                  <c:v>3.1075750000000002</c:v>
                </c:pt>
                <c:pt idx="5443">
                  <c:v>3.1059399999999999</c:v>
                </c:pt>
                <c:pt idx="5444">
                  <c:v>3.1224799999999999</c:v>
                </c:pt>
                <c:pt idx="5445">
                  <c:v>3.1361349999999999</c:v>
                </c:pt>
                <c:pt idx="5446">
                  <c:v>3.1277210000000002</c:v>
                </c:pt>
                <c:pt idx="5447">
                  <c:v>3.1238510000000002</c:v>
                </c:pt>
                <c:pt idx="5448">
                  <c:v>3.1120230000000002</c:v>
                </c:pt>
                <c:pt idx="5449">
                  <c:v>3.1051229999999999</c:v>
                </c:pt>
                <c:pt idx="5450">
                  <c:v>3.1158450000000002</c:v>
                </c:pt>
                <c:pt idx="5451">
                  <c:v>3.12724</c:v>
                </c:pt>
                <c:pt idx="5452">
                  <c:v>3.133419</c:v>
                </c:pt>
                <c:pt idx="5453">
                  <c:v>3.1282740000000002</c:v>
                </c:pt>
                <c:pt idx="5454">
                  <c:v>3.1108449999999999</c:v>
                </c:pt>
                <c:pt idx="5455">
                  <c:v>3.0895450000000002</c:v>
                </c:pt>
                <c:pt idx="5456">
                  <c:v>3.0794959999999998</c:v>
                </c:pt>
                <c:pt idx="5457">
                  <c:v>3.081852</c:v>
                </c:pt>
                <c:pt idx="5458">
                  <c:v>3.0832459999999999</c:v>
                </c:pt>
                <c:pt idx="5459">
                  <c:v>3.092406</c:v>
                </c:pt>
                <c:pt idx="5460">
                  <c:v>3.100724</c:v>
                </c:pt>
                <c:pt idx="5461">
                  <c:v>3.1044740000000002</c:v>
                </c:pt>
                <c:pt idx="5462">
                  <c:v>3.118153</c:v>
                </c:pt>
                <c:pt idx="5463">
                  <c:v>3.1123829999999999</c:v>
                </c:pt>
                <c:pt idx="5464">
                  <c:v>3.1095709999999999</c:v>
                </c:pt>
                <c:pt idx="5465">
                  <c:v>3.1160610000000002</c:v>
                </c:pt>
                <c:pt idx="5466">
                  <c:v>3.140342</c:v>
                </c:pt>
                <c:pt idx="5467">
                  <c:v>3.1542620000000001</c:v>
                </c:pt>
                <c:pt idx="5468">
                  <c:v>3.1546460000000001</c:v>
                </c:pt>
                <c:pt idx="5469">
                  <c:v>3.1421450000000002</c:v>
                </c:pt>
                <c:pt idx="5470">
                  <c:v>3.1150280000000001</c:v>
                </c:pt>
                <c:pt idx="5471">
                  <c:v>3.0934629999999999</c:v>
                </c:pt>
                <c:pt idx="5472">
                  <c:v>3.0634610000000002</c:v>
                </c:pt>
                <c:pt idx="5473">
                  <c:v>3.055768</c:v>
                </c:pt>
                <c:pt idx="5474">
                  <c:v>3.0886550000000002</c:v>
                </c:pt>
                <c:pt idx="5475">
                  <c:v>3.1249319999999998</c:v>
                </c:pt>
                <c:pt idx="5476">
                  <c:v>3.1310150000000001</c:v>
                </c:pt>
                <c:pt idx="5477">
                  <c:v>3.120533</c:v>
                </c:pt>
                <c:pt idx="5478">
                  <c:v>3.1115659999999998</c:v>
                </c:pt>
                <c:pt idx="5479">
                  <c:v>3.0845440000000002</c:v>
                </c:pt>
                <c:pt idx="5480">
                  <c:v>3.0364390000000001</c:v>
                </c:pt>
                <c:pt idx="5481">
                  <c:v>3.0115090000000002</c:v>
                </c:pt>
                <c:pt idx="5482">
                  <c:v>3.0270389999999998</c:v>
                </c:pt>
                <c:pt idx="5483">
                  <c:v>3.0376409999999998</c:v>
                </c:pt>
                <c:pt idx="5484">
                  <c:v>3.0439400000000001</c:v>
                </c:pt>
                <c:pt idx="5485">
                  <c:v>3.0576189999999999</c:v>
                </c:pt>
                <c:pt idx="5486">
                  <c:v>3.0957949999999999</c:v>
                </c:pt>
                <c:pt idx="5487">
                  <c:v>3.0930070000000001</c:v>
                </c:pt>
                <c:pt idx="5488">
                  <c:v>3.1267830000000001</c:v>
                </c:pt>
                <c:pt idx="5489">
                  <c:v>3.1307740000000002</c:v>
                </c:pt>
                <c:pt idx="5490">
                  <c:v>3.130125</c:v>
                </c:pt>
                <c:pt idx="5491">
                  <c:v>3.0739420000000002</c:v>
                </c:pt>
                <c:pt idx="5492">
                  <c:v>3.004874</c:v>
                </c:pt>
                <c:pt idx="5493">
                  <c:v>2.9967959999999998</c:v>
                </c:pt>
                <c:pt idx="5494">
                  <c:v>2.9880939999999998</c:v>
                </c:pt>
                <c:pt idx="5495">
                  <c:v>3.0236740000000002</c:v>
                </c:pt>
                <c:pt idx="5496">
                  <c:v>3.0748319999999998</c:v>
                </c:pt>
                <c:pt idx="5497">
                  <c:v>3.0761539999999998</c:v>
                </c:pt>
                <c:pt idx="5498">
                  <c:v>3.0869</c:v>
                </c:pt>
                <c:pt idx="5499">
                  <c:v>3.1114459999999999</c:v>
                </c:pt>
                <c:pt idx="5500">
                  <c:v>3.15645</c:v>
                </c:pt>
                <c:pt idx="5501">
                  <c:v>3.1441170000000001</c:v>
                </c:pt>
                <c:pt idx="5502">
                  <c:v>3.137794</c:v>
                </c:pt>
                <c:pt idx="5503">
                  <c:v>3.142217</c:v>
                </c:pt>
                <c:pt idx="5504">
                  <c:v>3.1502949999999998</c:v>
                </c:pt>
                <c:pt idx="5505">
                  <c:v>3.1482760000000001</c:v>
                </c:pt>
                <c:pt idx="5506">
                  <c:v>3.1118299999999999</c:v>
                </c:pt>
                <c:pt idx="5507">
                  <c:v>3.0960839999999998</c:v>
                </c:pt>
                <c:pt idx="5508">
                  <c:v>3.0901700000000001</c:v>
                </c:pt>
                <c:pt idx="5509">
                  <c:v>3.094665</c:v>
                </c:pt>
                <c:pt idx="5510">
                  <c:v>3.1157490000000001</c:v>
                </c:pt>
                <c:pt idx="5511">
                  <c:v>3.1082960000000002</c:v>
                </c:pt>
                <c:pt idx="5512">
                  <c:v>3.0937999999999999</c:v>
                </c:pt>
                <c:pt idx="5513">
                  <c:v>3.0896650000000001</c:v>
                </c:pt>
                <c:pt idx="5514">
                  <c:v>3.0880540000000001</c:v>
                </c:pt>
                <c:pt idx="5515">
                  <c:v>3.0832700000000002</c:v>
                </c:pt>
                <c:pt idx="5516">
                  <c:v>3.0865879999999999</c:v>
                </c:pt>
                <c:pt idx="5517">
                  <c:v>3.091059</c:v>
                </c:pt>
                <c:pt idx="5518">
                  <c:v>3.0849289999999998</c:v>
                </c:pt>
                <c:pt idx="5519">
                  <c:v>3.0864189999999998</c:v>
                </c:pt>
                <c:pt idx="5520">
                  <c:v>3.1123829999999999</c:v>
                </c:pt>
                <c:pt idx="5521">
                  <c:v>3.1172390000000001</c:v>
                </c:pt>
                <c:pt idx="5522">
                  <c:v>3.1108210000000001</c:v>
                </c:pt>
                <c:pt idx="5523">
                  <c:v>3.1006520000000002</c:v>
                </c:pt>
                <c:pt idx="5524">
                  <c:v>3.0866120000000001</c:v>
                </c:pt>
                <c:pt idx="5525">
                  <c:v>3.0879340000000002</c:v>
                </c:pt>
                <c:pt idx="5526">
                  <c:v>3.119138</c:v>
                </c:pt>
                <c:pt idx="5527">
                  <c:v>3.1359669999999999</c:v>
                </c:pt>
                <c:pt idx="5528">
                  <c:v>3.1338270000000001</c:v>
                </c:pt>
                <c:pt idx="5529">
                  <c:v>3.135462</c:v>
                </c:pt>
                <c:pt idx="5530">
                  <c:v>3.1426980000000002</c:v>
                </c:pt>
                <c:pt idx="5531">
                  <c:v>3.1431070000000001</c:v>
                </c:pt>
                <c:pt idx="5532">
                  <c:v>3.1457760000000001</c:v>
                </c:pt>
                <c:pt idx="5533">
                  <c:v>3.1333470000000001</c:v>
                </c:pt>
                <c:pt idx="5534">
                  <c:v>3.1166860000000001</c:v>
                </c:pt>
                <c:pt idx="5535">
                  <c:v>3.097045</c:v>
                </c:pt>
                <c:pt idx="5536">
                  <c:v>3.0794959999999998</c:v>
                </c:pt>
                <c:pt idx="5537">
                  <c:v>3.065312</c:v>
                </c:pt>
                <c:pt idx="5538">
                  <c:v>3.0633889999999999</c:v>
                </c:pt>
                <c:pt idx="5539">
                  <c:v>3.083583</c:v>
                </c:pt>
                <c:pt idx="5540">
                  <c:v>3.0947849999999999</c:v>
                </c:pt>
                <c:pt idx="5541">
                  <c:v>3.0903619999999998</c:v>
                </c:pt>
                <c:pt idx="5542">
                  <c:v>3.0563929999999999</c:v>
                </c:pt>
                <c:pt idx="5543">
                  <c:v>3.0298759999999998</c:v>
                </c:pt>
                <c:pt idx="5544">
                  <c:v>3.040454</c:v>
                </c:pt>
                <c:pt idx="5545">
                  <c:v>3.0576430000000001</c:v>
                </c:pt>
                <c:pt idx="5546">
                  <c:v>3.0693510000000002</c:v>
                </c:pt>
                <c:pt idx="5547">
                  <c:v>3.1038730000000001</c:v>
                </c:pt>
                <c:pt idx="5548">
                  <c:v>3.1126480000000001</c:v>
                </c:pt>
                <c:pt idx="5549">
                  <c:v>3.1177199999999998</c:v>
                </c:pt>
                <c:pt idx="5550">
                  <c:v>3.1413519999999999</c:v>
                </c:pt>
                <c:pt idx="5551">
                  <c:v>3.1301969999999999</c:v>
                </c:pt>
                <c:pt idx="5552">
                  <c:v>3.118201</c:v>
                </c:pt>
                <c:pt idx="5553">
                  <c:v>3.1276009999999999</c:v>
                </c:pt>
                <c:pt idx="5554">
                  <c:v>3.1339480000000002</c:v>
                </c:pt>
                <c:pt idx="5555">
                  <c:v>3.1252450000000001</c:v>
                </c:pt>
                <c:pt idx="5556">
                  <c:v>3.1033200000000001</c:v>
                </c:pt>
                <c:pt idx="5557">
                  <c:v>3.0766110000000002</c:v>
                </c:pt>
                <c:pt idx="5558">
                  <c:v>3.09856</c:v>
                </c:pt>
                <c:pt idx="5559">
                  <c:v>3.122528</c:v>
                </c:pt>
                <c:pt idx="5560">
                  <c:v>3.0931510000000002</c:v>
                </c:pt>
                <c:pt idx="5561">
                  <c:v>3.0365829999999998</c:v>
                </c:pt>
                <c:pt idx="5562">
                  <c:v>2.9856889999999998</c:v>
                </c:pt>
                <c:pt idx="5563">
                  <c:v>2.9739100000000001</c:v>
                </c:pt>
                <c:pt idx="5564">
                  <c:v>3.0344199999999999</c:v>
                </c:pt>
                <c:pt idx="5565">
                  <c:v>3.0989930000000001</c:v>
                </c:pt>
                <c:pt idx="5566">
                  <c:v>3.1241629999999998</c:v>
                </c:pt>
                <c:pt idx="5567">
                  <c:v>3.0955789999999999</c:v>
                </c:pt>
                <c:pt idx="5568">
                  <c:v>3.1133449999999998</c:v>
                </c:pt>
                <c:pt idx="5569">
                  <c:v>3.1197149999999998</c:v>
                </c:pt>
                <c:pt idx="5570">
                  <c:v>3.1452230000000001</c:v>
                </c:pt>
                <c:pt idx="5571">
                  <c:v>3.1399819999999998</c:v>
                </c:pt>
                <c:pt idx="5572">
                  <c:v>3.0932230000000001</c:v>
                </c:pt>
                <c:pt idx="5573">
                  <c:v>3.075072</c:v>
                </c:pt>
                <c:pt idx="5574">
                  <c:v>3.085915</c:v>
                </c:pt>
                <c:pt idx="5575">
                  <c:v>3.1020940000000001</c:v>
                </c:pt>
                <c:pt idx="5576">
                  <c:v>3.0919970000000001</c:v>
                </c:pt>
                <c:pt idx="5577">
                  <c:v>3.0814430000000002</c:v>
                </c:pt>
                <c:pt idx="5578">
                  <c:v>3.0968770000000001</c:v>
                </c:pt>
                <c:pt idx="5579">
                  <c:v>3.1201479999999999</c:v>
                </c:pt>
                <c:pt idx="5580">
                  <c:v>3.1494059999999999</c:v>
                </c:pt>
                <c:pt idx="5581">
                  <c:v>3.1594549999999999</c:v>
                </c:pt>
                <c:pt idx="5582">
                  <c:v>3.1312310000000001</c:v>
                </c:pt>
                <c:pt idx="5583">
                  <c:v>3.1172149999999998</c:v>
                </c:pt>
                <c:pt idx="5584">
                  <c:v>3.1016849999999998</c:v>
                </c:pt>
                <c:pt idx="5585">
                  <c:v>3.0842320000000001</c:v>
                </c:pt>
                <c:pt idx="5586">
                  <c:v>3.0883189999999998</c:v>
                </c:pt>
                <c:pt idx="5587">
                  <c:v>3.1283699999999999</c:v>
                </c:pt>
                <c:pt idx="5588">
                  <c:v>3.1601759999999999</c:v>
                </c:pt>
                <c:pt idx="5589">
                  <c:v>3.1594060000000002</c:v>
                </c:pt>
                <c:pt idx="5590">
                  <c:v>3.1464490000000001</c:v>
                </c:pt>
                <c:pt idx="5591">
                  <c:v>3.1023339999999999</c:v>
                </c:pt>
                <c:pt idx="5592">
                  <c:v>3.06399</c:v>
                </c:pt>
                <c:pt idx="5593">
                  <c:v>3.07</c:v>
                </c:pt>
                <c:pt idx="5594">
                  <c:v>3.0545179999999998</c:v>
                </c:pt>
                <c:pt idx="5595">
                  <c:v>3.0439880000000001</c:v>
                </c:pt>
                <c:pt idx="5596">
                  <c:v>3.0419450000000001</c:v>
                </c:pt>
                <c:pt idx="5597">
                  <c:v>3.0851690000000001</c:v>
                </c:pt>
                <c:pt idx="5598">
                  <c:v>3.1344280000000002</c:v>
                </c:pt>
                <c:pt idx="5599">
                  <c:v>3.1306539999999998</c:v>
                </c:pt>
                <c:pt idx="5600">
                  <c:v>3.118754</c:v>
                </c:pt>
                <c:pt idx="5601">
                  <c:v>3.1130559999999998</c:v>
                </c:pt>
                <c:pt idx="5602">
                  <c:v>3.0939199999999998</c:v>
                </c:pt>
                <c:pt idx="5603">
                  <c:v>3.0876209999999999</c:v>
                </c:pt>
                <c:pt idx="5604">
                  <c:v>3.0902180000000001</c:v>
                </c:pt>
                <c:pt idx="5605">
                  <c:v>3.0899049999999999</c:v>
                </c:pt>
                <c:pt idx="5606">
                  <c:v>3.0929829999999998</c:v>
                </c:pt>
                <c:pt idx="5607">
                  <c:v>3.087742</c:v>
                </c:pt>
                <c:pt idx="5608">
                  <c:v>3.081852</c:v>
                </c:pt>
                <c:pt idx="5609">
                  <c:v>3.0769959999999998</c:v>
                </c:pt>
                <c:pt idx="5610">
                  <c:v>3.0660090000000002</c:v>
                </c:pt>
                <c:pt idx="5611">
                  <c:v>3.0807220000000002</c:v>
                </c:pt>
                <c:pt idx="5612">
                  <c:v>3.0744229999999999</c:v>
                </c:pt>
                <c:pt idx="5613">
                  <c:v>3.0651920000000001</c:v>
                </c:pt>
                <c:pt idx="5614">
                  <c:v>3.0883910000000001</c:v>
                </c:pt>
                <c:pt idx="5615">
                  <c:v>3.134741</c:v>
                </c:pt>
                <c:pt idx="5616">
                  <c:v>3.153829</c:v>
                </c:pt>
                <c:pt idx="5617">
                  <c:v>3.1545740000000002</c:v>
                </c:pt>
                <c:pt idx="5618">
                  <c:v>3.1193070000000001</c:v>
                </c:pt>
                <c:pt idx="5619">
                  <c:v>3.0922130000000001</c:v>
                </c:pt>
                <c:pt idx="5620">
                  <c:v>3.084015</c:v>
                </c:pt>
                <c:pt idx="5621">
                  <c:v>3.0873330000000001</c:v>
                </c:pt>
                <c:pt idx="5622">
                  <c:v>3.1158450000000002</c:v>
                </c:pt>
                <c:pt idx="5623">
                  <c:v>3.1312069999999999</c:v>
                </c:pt>
                <c:pt idx="5624">
                  <c:v>3.1243069999999999</c:v>
                </c:pt>
                <c:pt idx="5625">
                  <c:v>3.1013000000000002</c:v>
                </c:pt>
                <c:pt idx="5626">
                  <c:v>3.0572819999999998</c:v>
                </c:pt>
                <c:pt idx="5627">
                  <c:v>2.9979260000000001</c:v>
                </c:pt>
                <c:pt idx="5628">
                  <c:v>3.0085280000000001</c:v>
                </c:pt>
                <c:pt idx="5629">
                  <c:v>3.007206</c:v>
                </c:pt>
                <c:pt idx="5630">
                  <c:v>2.9816029999999998</c:v>
                </c:pt>
                <c:pt idx="5631">
                  <c:v>3.009922</c:v>
                </c:pt>
                <c:pt idx="5632">
                  <c:v>3.0795439999999998</c:v>
                </c:pt>
                <c:pt idx="5633">
                  <c:v>3.1177920000000001</c:v>
                </c:pt>
                <c:pt idx="5634">
                  <c:v>3.1011320000000002</c:v>
                </c:pt>
                <c:pt idx="5635">
                  <c:v>3.061585</c:v>
                </c:pt>
                <c:pt idx="5636">
                  <c:v>3.0655519999999998</c:v>
                </c:pt>
                <c:pt idx="5637">
                  <c:v>3.128466</c:v>
                </c:pt>
                <c:pt idx="5638">
                  <c:v>3.1258940000000002</c:v>
                </c:pt>
                <c:pt idx="5639">
                  <c:v>3.071202</c:v>
                </c:pt>
                <c:pt idx="5640">
                  <c:v>3.0849769999999999</c:v>
                </c:pt>
                <c:pt idx="5641">
                  <c:v>3.1157249999999999</c:v>
                </c:pt>
                <c:pt idx="5642">
                  <c:v>3.0522339999999999</c:v>
                </c:pt>
                <c:pt idx="5643">
                  <c:v>3.048988</c:v>
                </c:pt>
                <c:pt idx="5644">
                  <c:v>3.1199080000000001</c:v>
                </c:pt>
                <c:pt idx="5645">
                  <c:v>3.1458719999999998</c:v>
                </c:pt>
                <c:pt idx="5646">
                  <c:v>3.1474820000000001</c:v>
                </c:pt>
                <c:pt idx="5647">
                  <c:v>3.1373850000000001</c:v>
                </c:pt>
                <c:pt idx="5648">
                  <c:v>3.1415929999999999</c:v>
                </c:pt>
                <c:pt idx="5649">
                  <c:v>3.188904</c:v>
                </c:pt>
                <c:pt idx="5650">
                  <c:v>3.2146279999999998</c:v>
                </c:pt>
                <c:pt idx="5651">
                  <c:v>3.1981600000000001</c:v>
                </c:pt>
                <c:pt idx="5652">
                  <c:v>3.1532040000000001</c:v>
                </c:pt>
                <c:pt idx="5653">
                  <c:v>3.1101719999999999</c:v>
                </c:pt>
                <c:pt idx="5654">
                  <c:v>3.0731250000000001</c:v>
                </c:pt>
                <c:pt idx="5655">
                  <c:v>3.0624509999999998</c:v>
                </c:pt>
                <c:pt idx="5656">
                  <c:v>3.0510320000000002</c:v>
                </c:pt>
                <c:pt idx="5657">
                  <c:v>3.048387</c:v>
                </c:pt>
                <c:pt idx="5658">
                  <c:v>3.0669469999999999</c:v>
                </c:pt>
                <c:pt idx="5659">
                  <c:v>3.071755</c:v>
                </c:pt>
                <c:pt idx="5660">
                  <c:v>3.039901</c:v>
                </c:pt>
                <c:pt idx="5661">
                  <c:v>3.0635330000000001</c:v>
                </c:pt>
                <c:pt idx="5662">
                  <c:v>3.1278410000000001</c:v>
                </c:pt>
                <c:pt idx="5663">
                  <c:v>3.1365440000000002</c:v>
                </c:pt>
                <c:pt idx="5664">
                  <c:v>3.1169030000000002</c:v>
                </c:pt>
                <c:pt idx="5665">
                  <c:v>3.1095220000000001</c:v>
                </c:pt>
                <c:pt idx="5666">
                  <c:v>3.1103160000000001</c:v>
                </c:pt>
                <c:pt idx="5667">
                  <c:v>3.116927</c:v>
                </c:pt>
                <c:pt idx="5668">
                  <c:v>3.1071420000000001</c:v>
                </c:pt>
                <c:pt idx="5669">
                  <c:v>3.1046420000000001</c:v>
                </c:pt>
                <c:pt idx="5670">
                  <c:v>3.1024790000000002</c:v>
                </c:pt>
                <c:pt idx="5671">
                  <c:v>3.09178</c:v>
                </c:pt>
                <c:pt idx="5672">
                  <c:v>3.0826929999999999</c:v>
                </c:pt>
                <c:pt idx="5673">
                  <c:v>3.0822600000000002</c:v>
                </c:pt>
                <c:pt idx="5674">
                  <c:v>3.0811790000000001</c:v>
                </c:pt>
                <c:pt idx="5675">
                  <c:v>3.086179</c:v>
                </c:pt>
                <c:pt idx="5676">
                  <c:v>3.0756009999999998</c:v>
                </c:pt>
                <c:pt idx="5677">
                  <c:v>3.0589409999999999</c:v>
                </c:pt>
                <c:pt idx="5678">
                  <c:v>3.0560320000000001</c:v>
                </c:pt>
                <c:pt idx="5679">
                  <c:v>3.0758899999999998</c:v>
                </c:pt>
                <c:pt idx="5680">
                  <c:v>3.1154600000000001</c:v>
                </c:pt>
                <c:pt idx="5681">
                  <c:v>3.1430349999999998</c:v>
                </c:pt>
                <c:pt idx="5682">
                  <c:v>3.1469049999999998</c:v>
                </c:pt>
                <c:pt idx="5683">
                  <c:v>3.1328659999999999</c:v>
                </c:pt>
                <c:pt idx="5684">
                  <c:v>3.1287310000000002</c:v>
                </c:pt>
                <c:pt idx="5685">
                  <c:v>3.101661</c:v>
                </c:pt>
                <c:pt idx="5686">
                  <c:v>3.0719470000000002</c:v>
                </c:pt>
                <c:pt idx="5687">
                  <c:v>3.0540609999999999</c:v>
                </c:pt>
                <c:pt idx="5688">
                  <c:v>3.0576430000000001</c:v>
                </c:pt>
                <c:pt idx="5689">
                  <c:v>3.053941</c:v>
                </c:pt>
                <c:pt idx="5690">
                  <c:v>3.0713699999999999</c:v>
                </c:pt>
                <c:pt idx="5691">
                  <c:v>3.0891600000000001</c:v>
                </c:pt>
                <c:pt idx="5692">
                  <c:v>3.0656240000000001</c:v>
                </c:pt>
                <c:pt idx="5693">
                  <c:v>3.0509110000000002</c:v>
                </c:pt>
                <c:pt idx="5694">
                  <c:v>3.0869239999999998</c:v>
                </c:pt>
                <c:pt idx="5695">
                  <c:v>3.1114700000000002</c:v>
                </c:pt>
                <c:pt idx="5696">
                  <c:v>3.1134170000000001</c:v>
                </c:pt>
                <c:pt idx="5697">
                  <c:v>3.1012520000000001</c:v>
                </c:pt>
                <c:pt idx="5698">
                  <c:v>3.0941839999999998</c:v>
                </c:pt>
                <c:pt idx="5699">
                  <c:v>3.0765630000000002</c:v>
                </c:pt>
                <c:pt idx="5700">
                  <c:v>3.0810819999999999</c:v>
                </c:pt>
                <c:pt idx="5701">
                  <c:v>3.0736059999999998</c:v>
                </c:pt>
                <c:pt idx="5702">
                  <c:v>3.0659369999999999</c:v>
                </c:pt>
                <c:pt idx="5703">
                  <c:v>3.0864919999999998</c:v>
                </c:pt>
                <c:pt idx="5704">
                  <c:v>3.108609</c:v>
                </c:pt>
                <c:pt idx="5705">
                  <c:v>3.1148349999999998</c:v>
                </c:pt>
                <c:pt idx="5706">
                  <c:v>3.1485400000000001</c:v>
                </c:pt>
                <c:pt idx="5707">
                  <c:v>3.1383709999999998</c:v>
                </c:pt>
                <c:pt idx="5708">
                  <c:v>3.0984880000000001</c:v>
                </c:pt>
                <c:pt idx="5709">
                  <c:v>3.0775960000000002</c:v>
                </c:pt>
                <c:pt idx="5710">
                  <c:v>3.0672109999999999</c:v>
                </c:pt>
                <c:pt idx="5711">
                  <c:v>3.047113</c:v>
                </c:pt>
                <c:pt idx="5712">
                  <c:v>3.036006</c:v>
                </c:pt>
                <c:pt idx="5713">
                  <c:v>3.0757690000000002</c:v>
                </c:pt>
                <c:pt idx="5714">
                  <c:v>3.0734370000000002</c:v>
                </c:pt>
                <c:pt idx="5715">
                  <c:v>3.0821640000000001</c:v>
                </c:pt>
                <c:pt idx="5716">
                  <c:v>3.1131039999999999</c:v>
                </c:pt>
                <c:pt idx="5717">
                  <c:v>3.1457510000000002</c:v>
                </c:pt>
                <c:pt idx="5718">
                  <c:v>3.1510159999999998</c:v>
                </c:pt>
                <c:pt idx="5719">
                  <c:v>3.152002</c:v>
                </c:pt>
                <c:pt idx="5720">
                  <c:v>3.169816</c:v>
                </c:pt>
                <c:pt idx="5721">
                  <c:v>3.1531560000000001</c:v>
                </c:pt>
                <c:pt idx="5722">
                  <c:v>3.1614499999999999</c:v>
                </c:pt>
                <c:pt idx="5723">
                  <c:v>3.1763309999999998</c:v>
                </c:pt>
                <c:pt idx="5724">
                  <c:v>3.1830379999999998</c:v>
                </c:pt>
                <c:pt idx="5725">
                  <c:v>3.1708259999999999</c:v>
                </c:pt>
                <c:pt idx="5726">
                  <c:v>3.162436</c:v>
                </c:pt>
                <c:pt idx="5727">
                  <c:v>3.173759</c:v>
                </c:pt>
                <c:pt idx="5728">
                  <c:v>3.1608969999999998</c:v>
                </c:pt>
                <c:pt idx="5729">
                  <c:v>3.1342599999999998</c:v>
                </c:pt>
                <c:pt idx="5730">
                  <c:v>3.110268</c:v>
                </c:pt>
                <c:pt idx="5731">
                  <c:v>3.0873810000000002</c:v>
                </c:pt>
                <c:pt idx="5732">
                  <c:v>3.0521859999999998</c:v>
                </c:pt>
                <c:pt idx="5733">
                  <c:v>3.0530270000000002</c:v>
                </c:pt>
                <c:pt idx="5734">
                  <c:v>3.0663939999999998</c:v>
                </c:pt>
                <c:pt idx="5735">
                  <c:v>3.0641340000000001</c:v>
                </c:pt>
                <c:pt idx="5736">
                  <c:v>3.0903860000000001</c:v>
                </c:pt>
                <c:pt idx="5737">
                  <c:v>3.120196</c:v>
                </c:pt>
                <c:pt idx="5738">
                  <c:v>3.112311</c:v>
                </c:pt>
                <c:pt idx="5739">
                  <c:v>3.084905</c:v>
                </c:pt>
                <c:pt idx="5740">
                  <c:v>3.0681729999999998</c:v>
                </c:pt>
                <c:pt idx="5741">
                  <c:v>3.085626</c:v>
                </c:pt>
                <c:pt idx="5742">
                  <c:v>3.1002670000000001</c:v>
                </c:pt>
                <c:pt idx="5743">
                  <c:v>3.0984159999999998</c:v>
                </c:pt>
                <c:pt idx="5744">
                  <c:v>3.1063969999999999</c:v>
                </c:pt>
                <c:pt idx="5745">
                  <c:v>3.110147</c:v>
                </c:pt>
                <c:pt idx="5746">
                  <c:v>3.1069740000000001</c:v>
                </c:pt>
                <c:pt idx="5747">
                  <c:v>3.0945209999999999</c:v>
                </c:pt>
                <c:pt idx="5748">
                  <c:v>3.0888469999999999</c:v>
                </c:pt>
                <c:pt idx="5749">
                  <c:v>3.1066129999999998</c:v>
                </c:pt>
                <c:pt idx="5750">
                  <c:v>3.118922</c:v>
                </c:pt>
                <c:pt idx="5751">
                  <c:v>3.1273119999999999</c:v>
                </c:pt>
                <c:pt idx="5752">
                  <c:v>3.1397170000000001</c:v>
                </c:pt>
                <c:pt idx="5753">
                  <c:v>3.1407989999999999</c:v>
                </c:pt>
                <c:pt idx="5754">
                  <c:v>3.1400779999999999</c:v>
                </c:pt>
                <c:pt idx="5755">
                  <c:v>3.1324809999999998</c:v>
                </c:pt>
                <c:pt idx="5756">
                  <c:v>3.090795</c:v>
                </c:pt>
                <c:pt idx="5757">
                  <c:v>3.074087</c:v>
                </c:pt>
                <c:pt idx="5758">
                  <c:v>3.0844960000000001</c:v>
                </c:pt>
                <c:pt idx="5759">
                  <c:v>3.0942569999999998</c:v>
                </c:pt>
                <c:pt idx="5760">
                  <c:v>3.1045699999999998</c:v>
                </c:pt>
                <c:pt idx="5761">
                  <c:v>3.109979</c:v>
                </c:pt>
                <c:pt idx="5762">
                  <c:v>3.1120950000000001</c:v>
                </c:pt>
                <c:pt idx="5763">
                  <c:v>3.1036809999999999</c:v>
                </c:pt>
                <c:pt idx="5764">
                  <c:v>3.102671</c:v>
                </c:pt>
                <c:pt idx="5765">
                  <c:v>3.080794</c:v>
                </c:pt>
                <c:pt idx="5766">
                  <c:v>3.0562480000000001</c:v>
                </c:pt>
                <c:pt idx="5767">
                  <c:v>3.058821</c:v>
                </c:pt>
                <c:pt idx="5768">
                  <c:v>3.0692300000000001</c:v>
                </c:pt>
                <c:pt idx="5769">
                  <c:v>3.0739899999999998</c:v>
                </c:pt>
                <c:pt idx="5770">
                  <c:v>3.0796399999999999</c:v>
                </c:pt>
                <c:pt idx="5771">
                  <c:v>3.0825969999999998</c:v>
                </c:pt>
                <c:pt idx="5772">
                  <c:v>3.0821640000000001</c:v>
                </c:pt>
                <c:pt idx="5773">
                  <c:v>3.0839430000000001</c:v>
                </c:pt>
                <c:pt idx="5774">
                  <c:v>3.0886309999999999</c:v>
                </c:pt>
                <c:pt idx="5775">
                  <c:v>3.0737019999999999</c:v>
                </c:pt>
                <c:pt idx="5776">
                  <c:v>3.0514399999999999</c:v>
                </c:pt>
                <c:pt idx="5777">
                  <c:v>3.0828609999999999</c:v>
                </c:pt>
                <c:pt idx="5778">
                  <c:v>3.1137290000000002</c:v>
                </c:pt>
                <c:pt idx="5779">
                  <c:v>3.1175039999999998</c:v>
                </c:pt>
                <c:pt idx="5780">
                  <c:v>3.1358229999999998</c:v>
                </c:pt>
                <c:pt idx="5781">
                  <c:v>3.1017329999999999</c:v>
                </c:pt>
                <c:pt idx="5782">
                  <c:v>3.0787990000000001</c:v>
                </c:pt>
                <c:pt idx="5783">
                  <c:v>3.0459589999999999</c:v>
                </c:pt>
                <c:pt idx="5784">
                  <c:v>3.0434589999999999</c:v>
                </c:pt>
                <c:pt idx="5785">
                  <c:v>3.060648</c:v>
                </c:pt>
                <c:pt idx="5786">
                  <c:v>3.0668989999999998</c:v>
                </c:pt>
                <c:pt idx="5787">
                  <c:v>3.076635</c:v>
                </c:pt>
                <c:pt idx="5788">
                  <c:v>3.0917560000000002</c:v>
                </c:pt>
                <c:pt idx="5789">
                  <c:v>3.1233939999999998</c:v>
                </c:pt>
                <c:pt idx="5790">
                  <c:v>3.1274090000000001</c:v>
                </c:pt>
                <c:pt idx="5791">
                  <c:v>3.1012040000000001</c:v>
                </c:pt>
                <c:pt idx="5792">
                  <c:v>3.072187</c:v>
                </c:pt>
                <c:pt idx="5793">
                  <c:v>3.0809380000000002</c:v>
                </c:pt>
                <c:pt idx="5794">
                  <c:v>3.0819960000000002</c:v>
                </c:pt>
                <c:pt idx="5795">
                  <c:v>3.0728849999999999</c:v>
                </c:pt>
                <c:pt idx="5796">
                  <c:v>3.081251</c:v>
                </c:pt>
                <c:pt idx="5797">
                  <c:v>3.122312</c:v>
                </c:pt>
                <c:pt idx="5798">
                  <c:v>3.1195949999999999</c:v>
                </c:pt>
                <c:pt idx="5799">
                  <c:v>3.1113010000000001</c:v>
                </c:pt>
                <c:pt idx="5800">
                  <c:v>3.0857700000000001</c:v>
                </c:pt>
                <c:pt idx="5801">
                  <c:v>3.0167980000000001</c:v>
                </c:pt>
                <c:pt idx="5802">
                  <c:v>3.0093930000000002</c:v>
                </c:pt>
                <c:pt idx="5803">
                  <c:v>3.039396</c:v>
                </c:pt>
                <c:pt idx="5804">
                  <c:v>3.0826929999999999</c:v>
                </c:pt>
                <c:pt idx="5805">
                  <c:v>3.1591659999999999</c:v>
                </c:pt>
                <c:pt idx="5806">
                  <c:v>3.1833990000000001</c:v>
                </c:pt>
                <c:pt idx="5807">
                  <c:v>3.1531560000000001</c:v>
                </c:pt>
                <c:pt idx="5808">
                  <c:v>3.1221679999999998</c:v>
                </c:pt>
                <c:pt idx="5809">
                  <c:v>3.1267109999999998</c:v>
                </c:pt>
                <c:pt idx="5810">
                  <c:v>3.1258699999999999</c:v>
                </c:pt>
                <c:pt idx="5811">
                  <c:v>3.1160369999999999</c:v>
                </c:pt>
                <c:pt idx="5812">
                  <c:v>3.1002909999999999</c:v>
                </c:pt>
                <c:pt idx="5813">
                  <c:v>3.068028</c:v>
                </c:pt>
                <c:pt idx="5814">
                  <c:v>3.046945</c:v>
                </c:pt>
                <c:pt idx="5815">
                  <c:v>3.0463680000000002</c:v>
                </c:pt>
                <c:pt idx="5816">
                  <c:v>3.0527150000000001</c:v>
                </c:pt>
                <c:pt idx="5817">
                  <c:v>3.0729090000000001</c:v>
                </c:pt>
                <c:pt idx="5818">
                  <c:v>3.0937039999999998</c:v>
                </c:pt>
                <c:pt idx="5819">
                  <c:v>3.1077910000000002</c:v>
                </c:pt>
                <c:pt idx="5820">
                  <c:v>3.118153</c:v>
                </c:pt>
                <c:pt idx="5821">
                  <c:v>3.1427939999999999</c:v>
                </c:pt>
                <c:pt idx="5822">
                  <c:v>3.1474099999999998</c:v>
                </c:pt>
                <c:pt idx="5823">
                  <c:v>3.1169509999999998</c:v>
                </c:pt>
                <c:pt idx="5824">
                  <c:v>3.1158929999999998</c:v>
                </c:pt>
                <c:pt idx="5825">
                  <c:v>3.1114459999999999</c:v>
                </c:pt>
                <c:pt idx="5826">
                  <c:v>3.0850249999999999</c:v>
                </c:pt>
                <c:pt idx="5827">
                  <c:v>3.0806499999999999</c:v>
                </c:pt>
                <c:pt idx="5828">
                  <c:v>3.1025749999999999</c:v>
                </c:pt>
                <c:pt idx="5829">
                  <c:v>3.0999059999999998</c:v>
                </c:pt>
                <c:pt idx="5830">
                  <c:v>3.0842079999999998</c:v>
                </c:pt>
                <c:pt idx="5831">
                  <c:v>3.0752890000000002</c:v>
                </c:pt>
                <c:pt idx="5832">
                  <c:v>3.1069979999999999</c:v>
                </c:pt>
                <c:pt idx="5833">
                  <c:v>3.1219999999999999</c:v>
                </c:pt>
                <c:pt idx="5834">
                  <c:v>3.1363279999999998</c:v>
                </c:pt>
                <c:pt idx="5835">
                  <c:v>3.1333470000000001</c:v>
                </c:pt>
                <c:pt idx="5836">
                  <c:v>3.1168070000000001</c:v>
                </c:pt>
                <c:pt idx="5837">
                  <c:v>3.1111089999999999</c:v>
                </c:pt>
                <c:pt idx="5838">
                  <c:v>3.1071420000000001</c:v>
                </c:pt>
                <c:pt idx="5839">
                  <c:v>3.0834139999999999</c:v>
                </c:pt>
                <c:pt idx="5840">
                  <c:v>3.0713699999999999</c:v>
                </c:pt>
                <c:pt idx="5841">
                  <c:v>3.1061329999999998</c:v>
                </c:pt>
                <c:pt idx="5842">
                  <c:v>3.1665230000000002</c:v>
                </c:pt>
                <c:pt idx="5843">
                  <c:v>3.1985929999999998</c:v>
                </c:pt>
                <c:pt idx="5844">
                  <c:v>3.1842640000000002</c:v>
                </c:pt>
                <c:pt idx="5845">
                  <c:v>3.1370969999999998</c:v>
                </c:pt>
                <c:pt idx="5846">
                  <c:v>3.0976460000000001</c:v>
                </c:pt>
                <c:pt idx="5847">
                  <c:v>3.0702880000000001</c:v>
                </c:pt>
                <c:pt idx="5848">
                  <c:v>3.0271590000000002</c:v>
                </c:pt>
                <c:pt idx="5849">
                  <c:v>2.9893200000000002</c:v>
                </c:pt>
                <c:pt idx="5850">
                  <c:v>2.9673470000000002</c:v>
                </c:pt>
                <c:pt idx="5851">
                  <c:v>2.9933339999999999</c:v>
                </c:pt>
                <c:pt idx="5852">
                  <c:v>3.01675</c:v>
                </c:pt>
                <c:pt idx="5853">
                  <c:v>3.0181439999999999</c:v>
                </c:pt>
                <c:pt idx="5854">
                  <c:v>3.0015559999999999</c:v>
                </c:pt>
                <c:pt idx="5855">
                  <c:v>3.0018690000000001</c:v>
                </c:pt>
                <c:pt idx="5856">
                  <c:v>3.0046089999999999</c:v>
                </c:pt>
                <c:pt idx="5857">
                  <c:v>3.0904340000000001</c:v>
                </c:pt>
                <c:pt idx="5858">
                  <c:v>3.1280100000000002</c:v>
                </c:pt>
                <c:pt idx="5859">
                  <c:v>3.168758</c:v>
                </c:pt>
                <c:pt idx="5860">
                  <c:v>3.1827740000000002</c:v>
                </c:pt>
                <c:pt idx="5861">
                  <c:v>3.1754660000000001</c:v>
                </c:pt>
                <c:pt idx="5862">
                  <c:v>3.116422</c:v>
                </c:pt>
                <c:pt idx="5863">
                  <c:v>3.0499019999999999</c:v>
                </c:pt>
                <c:pt idx="5864">
                  <c:v>2.999946</c:v>
                </c:pt>
                <c:pt idx="5865">
                  <c:v>3.0248270000000002</c:v>
                </c:pt>
                <c:pt idx="5866">
                  <c:v>3.0612970000000002</c:v>
                </c:pt>
                <c:pt idx="5867">
                  <c:v>3.0816349999999999</c:v>
                </c:pt>
                <c:pt idx="5868">
                  <c:v>3.0808900000000001</c:v>
                </c:pt>
                <c:pt idx="5869">
                  <c:v>3.0963240000000001</c:v>
                </c:pt>
                <c:pt idx="5870">
                  <c:v>3.1548630000000002</c:v>
                </c:pt>
                <c:pt idx="5871">
                  <c:v>3.2217440000000002</c:v>
                </c:pt>
                <c:pt idx="5872">
                  <c:v>3.2259989999999998</c:v>
                </c:pt>
                <c:pt idx="5873">
                  <c:v>3.2232099999999999</c:v>
                </c:pt>
                <c:pt idx="5874">
                  <c:v>3.2027519999999998</c:v>
                </c:pt>
                <c:pt idx="5875">
                  <c:v>3.1643349999999999</c:v>
                </c:pt>
                <c:pt idx="5876">
                  <c:v>3.1216870000000001</c:v>
                </c:pt>
                <c:pt idx="5877">
                  <c:v>3.1026470000000002</c:v>
                </c:pt>
                <c:pt idx="5878">
                  <c:v>3.0808179999999998</c:v>
                </c:pt>
                <c:pt idx="5879">
                  <c:v>3.0756489999999999</c:v>
                </c:pt>
                <c:pt idx="5880">
                  <c:v>3.0484830000000001</c:v>
                </c:pt>
                <c:pt idx="5881">
                  <c:v>3.0411269999999999</c:v>
                </c:pt>
                <c:pt idx="5882">
                  <c:v>3.0477859999999999</c:v>
                </c:pt>
                <c:pt idx="5883">
                  <c:v>3.04067</c:v>
                </c:pt>
                <c:pt idx="5884">
                  <c:v>3.0372560000000002</c:v>
                </c:pt>
                <c:pt idx="5885">
                  <c:v>3.04745</c:v>
                </c:pt>
                <c:pt idx="5886">
                  <c:v>3.0429780000000002</c:v>
                </c:pt>
                <c:pt idx="5887">
                  <c:v>3.048387</c:v>
                </c:pt>
                <c:pt idx="5888">
                  <c:v>3.0951460000000002</c:v>
                </c:pt>
                <c:pt idx="5889">
                  <c:v>3.1334909999999998</c:v>
                </c:pt>
                <c:pt idx="5890">
                  <c:v>3.1324809999999998</c:v>
                </c:pt>
                <c:pt idx="5891">
                  <c:v>3.1177199999999998</c:v>
                </c:pt>
                <c:pt idx="5892">
                  <c:v>3.1135130000000002</c:v>
                </c:pt>
                <c:pt idx="5893">
                  <c:v>3.1017329999999999</c:v>
                </c:pt>
                <c:pt idx="5894">
                  <c:v>3.0998100000000002</c:v>
                </c:pt>
                <c:pt idx="5895">
                  <c:v>3.1063010000000002</c:v>
                </c:pt>
                <c:pt idx="5896">
                  <c:v>3.109378</c:v>
                </c:pt>
                <c:pt idx="5897">
                  <c:v>3.1098590000000002</c:v>
                </c:pt>
                <c:pt idx="5898">
                  <c:v>3.1095220000000001</c:v>
                </c:pt>
                <c:pt idx="5899">
                  <c:v>3.1249560000000001</c:v>
                </c:pt>
                <c:pt idx="5900">
                  <c:v>3.1482760000000001</c:v>
                </c:pt>
                <c:pt idx="5901">
                  <c:v>3.1560890000000001</c:v>
                </c:pt>
                <c:pt idx="5902">
                  <c:v>3.1539730000000001</c:v>
                </c:pt>
                <c:pt idx="5903">
                  <c:v>3.1292360000000001</c:v>
                </c:pt>
                <c:pt idx="5904">
                  <c:v>3.0713460000000001</c:v>
                </c:pt>
                <c:pt idx="5905">
                  <c:v>3.0442279999999999</c:v>
                </c:pt>
                <c:pt idx="5906">
                  <c:v>3.043892</c:v>
                </c:pt>
                <c:pt idx="5907">
                  <c:v>3.037064</c:v>
                </c:pt>
                <c:pt idx="5908">
                  <c:v>3.0392999999999999</c:v>
                </c:pt>
                <c:pt idx="5909">
                  <c:v>3.060095</c:v>
                </c:pt>
                <c:pt idx="5910">
                  <c:v>3.0597099999999999</c:v>
                </c:pt>
                <c:pt idx="5911">
                  <c:v>3.055167</c:v>
                </c:pt>
                <c:pt idx="5912">
                  <c:v>3.0959880000000002</c:v>
                </c:pt>
                <c:pt idx="5913">
                  <c:v>3.1427459999999998</c:v>
                </c:pt>
                <c:pt idx="5914">
                  <c:v>3.1520260000000002</c:v>
                </c:pt>
                <c:pt idx="5915">
                  <c:v>3.1499830000000002</c:v>
                </c:pt>
                <c:pt idx="5916">
                  <c:v>3.1227689999999999</c:v>
                </c:pt>
                <c:pt idx="5917">
                  <c:v>3.1108929999999999</c:v>
                </c:pt>
                <c:pt idx="5918">
                  <c:v>3.1042809999999998</c:v>
                </c:pt>
                <c:pt idx="5919">
                  <c:v>3.105267</c:v>
                </c:pt>
                <c:pt idx="5920">
                  <c:v>3.096781</c:v>
                </c:pt>
                <c:pt idx="5921">
                  <c:v>3.1057959999999998</c:v>
                </c:pt>
                <c:pt idx="5922">
                  <c:v>3.0614889999999999</c:v>
                </c:pt>
                <c:pt idx="5923">
                  <c:v>3.0185770000000001</c:v>
                </c:pt>
                <c:pt idx="5924">
                  <c:v>3.0235530000000002</c:v>
                </c:pt>
                <c:pt idx="5925">
                  <c:v>3.0295160000000001</c:v>
                </c:pt>
                <c:pt idx="5926">
                  <c:v>3.0515119999999998</c:v>
                </c:pt>
                <c:pt idx="5927">
                  <c:v>3.0888960000000001</c:v>
                </c:pt>
                <c:pt idx="5928">
                  <c:v>3.0852170000000001</c:v>
                </c:pt>
                <c:pt idx="5929">
                  <c:v>3.1013489999999999</c:v>
                </c:pt>
                <c:pt idx="5930">
                  <c:v>3.106109</c:v>
                </c:pt>
                <c:pt idx="5931">
                  <c:v>3.122312</c:v>
                </c:pt>
                <c:pt idx="5932">
                  <c:v>3.1480350000000001</c:v>
                </c:pt>
                <c:pt idx="5933">
                  <c:v>3.1611859999999998</c:v>
                </c:pt>
                <c:pt idx="5934">
                  <c:v>3.1642869999999998</c:v>
                </c:pt>
                <c:pt idx="5935">
                  <c:v>3.1320969999999999</c:v>
                </c:pt>
                <c:pt idx="5936">
                  <c:v>3.1060120000000002</c:v>
                </c:pt>
                <c:pt idx="5937">
                  <c:v>3.0788229999999999</c:v>
                </c:pt>
                <c:pt idx="5938">
                  <c:v>3.0193699999999999</c:v>
                </c:pt>
                <c:pt idx="5939">
                  <c:v>2.9934069999999999</c:v>
                </c:pt>
                <c:pt idx="5940">
                  <c:v>3.0372319999999999</c:v>
                </c:pt>
                <c:pt idx="5941">
                  <c:v>3.094713</c:v>
                </c:pt>
                <c:pt idx="5942">
                  <c:v>3.0906750000000001</c:v>
                </c:pt>
                <c:pt idx="5943">
                  <c:v>3.1206290000000001</c:v>
                </c:pt>
                <c:pt idx="5944">
                  <c:v>3.1554880000000001</c:v>
                </c:pt>
                <c:pt idx="5945">
                  <c:v>3.1361110000000001</c:v>
                </c:pt>
                <c:pt idx="5946">
                  <c:v>3.0966849999999999</c:v>
                </c:pt>
                <c:pt idx="5947">
                  <c:v>3.0829330000000001</c:v>
                </c:pt>
                <c:pt idx="5948">
                  <c:v>3.0601669999999999</c:v>
                </c:pt>
                <c:pt idx="5949">
                  <c:v>2.971746</c:v>
                </c:pt>
                <c:pt idx="5950">
                  <c:v>2.9302280000000001</c:v>
                </c:pt>
                <c:pt idx="5951">
                  <c:v>2.9576820000000001</c:v>
                </c:pt>
                <c:pt idx="5952">
                  <c:v>2.9613360000000002</c:v>
                </c:pt>
                <c:pt idx="5953">
                  <c:v>2.983069</c:v>
                </c:pt>
                <c:pt idx="5954">
                  <c:v>3.0390600000000001</c:v>
                </c:pt>
                <c:pt idx="5955">
                  <c:v>3.0668500000000001</c:v>
                </c:pt>
                <c:pt idx="5956">
                  <c:v>3.115821</c:v>
                </c:pt>
                <c:pt idx="5957">
                  <c:v>3.1524589999999999</c:v>
                </c:pt>
                <c:pt idx="5958">
                  <c:v>3.160657</c:v>
                </c:pt>
                <c:pt idx="5959">
                  <c:v>3.1488290000000001</c:v>
                </c:pt>
                <c:pt idx="5960">
                  <c:v>3.1348129999999998</c:v>
                </c:pt>
                <c:pt idx="5961">
                  <c:v>3.1249799999999999</c:v>
                </c:pt>
                <c:pt idx="5962">
                  <c:v>3.1036570000000001</c:v>
                </c:pt>
                <c:pt idx="5963">
                  <c:v>3.0879819999999998</c:v>
                </c:pt>
                <c:pt idx="5964">
                  <c:v>3.0899779999999999</c:v>
                </c:pt>
                <c:pt idx="5965">
                  <c:v>3.0886070000000001</c:v>
                </c:pt>
                <c:pt idx="5966">
                  <c:v>3.075529</c:v>
                </c:pt>
                <c:pt idx="5967">
                  <c:v>3.0826449999999999</c:v>
                </c:pt>
                <c:pt idx="5968">
                  <c:v>3.0721150000000002</c:v>
                </c:pt>
                <c:pt idx="5969">
                  <c:v>3.0570659999999998</c:v>
                </c:pt>
                <c:pt idx="5970">
                  <c:v>3.0917560000000002</c:v>
                </c:pt>
                <c:pt idx="5971">
                  <c:v>3.1549589999999998</c:v>
                </c:pt>
                <c:pt idx="5972">
                  <c:v>3.173422</c:v>
                </c:pt>
                <c:pt idx="5973">
                  <c:v>3.0685090000000002</c:v>
                </c:pt>
                <c:pt idx="5974">
                  <c:v>3.0557919999999998</c:v>
                </c:pt>
                <c:pt idx="5975">
                  <c:v>3.0568019999999998</c:v>
                </c:pt>
                <c:pt idx="5976">
                  <c:v>3.0781969999999998</c:v>
                </c:pt>
                <c:pt idx="5977">
                  <c:v>3.1120709999999998</c:v>
                </c:pt>
                <c:pt idx="5978">
                  <c:v>3.153108</c:v>
                </c:pt>
                <c:pt idx="5979">
                  <c:v>3.20994</c:v>
                </c:pt>
                <c:pt idx="5980">
                  <c:v>3.2051069999999999</c:v>
                </c:pt>
                <c:pt idx="5981">
                  <c:v>3.1526269999999998</c:v>
                </c:pt>
                <c:pt idx="5982">
                  <c:v>3.1170469999999999</c:v>
                </c:pt>
                <c:pt idx="5983">
                  <c:v>3.0965159999999998</c:v>
                </c:pt>
                <c:pt idx="5984">
                  <c:v>3.0436269999999999</c:v>
                </c:pt>
                <c:pt idx="5985">
                  <c:v>3.0075910000000001</c:v>
                </c:pt>
                <c:pt idx="5986">
                  <c:v>3.0138889999999998</c:v>
                </c:pt>
                <c:pt idx="5987">
                  <c:v>3.0348039999999998</c:v>
                </c:pt>
                <c:pt idx="5988">
                  <c:v>3.0674269999999999</c:v>
                </c:pt>
                <c:pt idx="5989">
                  <c:v>3.0780530000000002</c:v>
                </c:pt>
                <c:pt idx="5990">
                  <c:v>3.0936319999999999</c:v>
                </c:pt>
                <c:pt idx="5991">
                  <c:v>3.083126</c:v>
                </c:pt>
                <c:pt idx="5992">
                  <c:v>3.084111</c:v>
                </c:pt>
                <c:pt idx="5993">
                  <c:v>3.074471</c:v>
                </c:pt>
                <c:pt idx="5994">
                  <c:v>3.0534119999999998</c:v>
                </c:pt>
                <c:pt idx="5995">
                  <c:v>3.0961080000000001</c:v>
                </c:pt>
                <c:pt idx="5996">
                  <c:v>3.1341399999999999</c:v>
                </c:pt>
                <c:pt idx="5997">
                  <c:v>3.1274570000000002</c:v>
                </c:pt>
                <c:pt idx="5998">
                  <c:v>3.107647</c:v>
                </c:pt>
                <c:pt idx="5999">
                  <c:v>3.0706009999999999</c:v>
                </c:pt>
                <c:pt idx="6000">
                  <c:v>3.0543969999999998</c:v>
                </c:pt>
                <c:pt idx="6001">
                  <c:v>3.0622590000000001</c:v>
                </c:pt>
                <c:pt idx="6002">
                  <c:v>3.0665140000000002</c:v>
                </c:pt>
                <c:pt idx="6003">
                  <c:v>3.13652</c:v>
                </c:pt>
                <c:pt idx="6004">
                  <c:v>3.1515209999999998</c:v>
                </c:pt>
                <c:pt idx="6005">
                  <c:v>3.1336590000000002</c:v>
                </c:pt>
                <c:pt idx="6006">
                  <c:v>3.111974</c:v>
                </c:pt>
                <c:pt idx="6007">
                  <c:v>3.0932469999999999</c:v>
                </c:pt>
                <c:pt idx="6008">
                  <c:v>3.0279530000000001</c:v>
                </c:pt>
                <c:pt idx="6009">
                  <c:v>3.0703360000000002</c:v>
                </c:pt>
                <c:pt idx="6010">
                  <c:v>3.0951219999999999</c:v>
                </c:pt>
                <c:pt idx="6011">
                  <c:v>3.0932949999999999</c:v>
                </c:pt>
                <c:pt idx="6012">
                  <c:v>3.0815630000000001</c:v>
                </c:pt>
                <c:pt idx="6013">
                  <c:v>3.131183</c:v>
                </c:pt>
                <c:pt idx="6014">
                  <c:v>3.120196</c:v>
                </c:pt>
                <c:pt idx="6015">
                  <c:v>3.1044019999999999</c:v>
                </c:pt>
                <c:pt idx="6016">
                  <c:v>3.0777169999999998</c:v>
                </c:pt>
                <c:pt idx="6017">
                  <c:v>3.054325</c:v>
                </c:pt>
                <c:pt idx="6018">
                  <c:v>3.0609850000000001</c:v>
                </c:pt>
                <c:pt idx="6019">
                  <c:v>3.050214</c:v>
                </c:pt>
                <c:pt idx="6020">
                  <c:v>3.0756730000000001</c:v>
                </c:pt>
                <c:pt idx="6021">
                  <c:v>3.0737260000000002</c:v>
                </c:pt>
                <c:pt idx="6022">
                  <c:v>3.0687980000000001</c:v>
                </c:pt>
                <c:pt idx="6023">
                  <c:v>3.044324</c:v>
                </c:pt>
                <c:pt idx="6024">
                  <c:v>3.0563210000000001</c:v>
                </c:pt>
                <c:pt idx="6025">
                  <c:v>3.069807</c:v>
                </c:pt>
                <c:pt idx="6026">
                  <c:v>3.0643259999999999</c:v>
                </c:pt>
                <c:pt idx="6027">
                  <c:v>3.094112</c:v>
                </c:pt>
                <c:pt idx="6028">
                  <c:v>3.0944250000000002</c:v>
                </c:pt>
                <c:pt idx="6029">
                  <c:v>3.0813470000000001</c:v>
                </c:pt>
                <c:pt idx="6030">
                  <c:v>3.0934629999999999</c:v>
                </c:pt>
                <c:pt idx="6031">
                  <c:v>3.1279370000000002</c:v>
                </c:pt>
                <c:pt idx="6032">
                  <c:v>3.1617380000000002</c:v>
                </c:pt>
                <c:pt idx="6033">
                  <c:v>3.1782539999999999</c:v>
                </c:pt>
                <c:pt idx="6034">
                  <c:v>3.154166</c:v>
                </c:pt>
                <c:pt idx="6035">
                  <c:v>3.1035360000000001</c:v>
                </c:pt>
                <c:pt idx="6036">
                  <c:v>3.0813950000000001</c:v>
                </c:pt>
                <c:pt idx="6037">
                  <c:v>3.0572819999999998</c:v>
                </c:pt>
                <c:pt idx="6038">
                  <c:v>3.0731489999999999</c:v>
                </c:pt>
                <c:pt idx="6039">
                  <c:v>3.092838</c:v>
                </c:pt>
                <c:pt idx="6040">
                  <c:v>3.07125</c:v>
                </c:pt>
                <c:pt idx="6041">
                  <c:v>3.0659610000000002</c:v>
                </c:pt>
                <c:pt idx="6042">
                  <c:v>3.0431699999999999</c:v>
                </c:pt>
                <c:pt idx="6043">
                  <c:v>3.0262699999999998</c:v>
                </c:pt>
                <c:pt idx="6044">
                  <c:v>3.038891</c:v>
                </c:pt>
                <c:pt idx="6045">
                  <c:v>3.0641820000000002</c:v>
                </c:pt>
                <c:pt idx="6046">
                  <c:v>3.0606239999999998</c:v>
                </c:pt>
                <c:pt idx="6047">
                  <c:v>3.0438679999999998</c:v>
                </c:pt>
                <c:pt idx="6048">
                  <c:v>3.0624509999999998</c:v>
                </c:pt>
                <c:pt idx="6049">
                  <c:v>3.0777410000000001</c:v>
                </c:pt>
                <c:pt idx="6050">
                  <c:v>3.1190180000000001</c:v>
                </c:pt>
                <c:pt idx="6051">
                  <c:v>3.140679</c:v>
                </c:pt>
                <c:pt idx="6052">
                  <c:v>3.1329379999999998</c:v>
                </c:pt>
                <c:pt idx="6053">
                  <c:v>3.124187</c:v>
                </c:pt>
                <c:pt idx="6054">
                  <c:v>3.077693</c:v>
                </c:pt>
                <c:pt idx="6055">
                  <c:v>3.0298280000000002</c:v>
                </c:pt>
                <c:pt idx="6056">
                  <c:v>3.072476</c:v>
                </c:pt>
                <c:pt idx="6057">
                  <c:v>3.131183</c:v>
                </c:pt>
                <c:pt idx="6058">
                  <c:v>3.1119500000000002</c:v>
                </c:pt>
                <c:pt idx="6059">
                  <c:v>3.0573790000000001</c:v>
                </c:pt>
                <c:pt idx="6060">
                  <c:v>3.0160290000000001</c:v>
                </c:pt>
                <c:pt idx="6061">
                  <c:v>2.9651830000000001</c:v>
                </c:pt>
                <c:pt idx="6062">
                  <c:v>2.9894639999999999</c:v>
                </c:pt>
                <c:pt idx="6063">
                  <c:v>3.0553590000000002</c:v>
                </c:pt>
                <c:pt idx="6064">
                  <c:v>3.1129600000000002</c:v>
                </c:pt>
                <c:pt idx="6065">
                  <c:v>3.1138979999999998</c:v>
                </c:pt>
                <c:pt idx="6066">
                  <c:v>3.1260859999999999</c:v>
                </c:pt>
                <c:pt idx="6067">
                  <c:v>3.188183</c:v>
                </c:pt>
                <c:pt idx="6068">
                  <c:v>3.2164790000000001</c:v>
                </c:pt>
                <c:pt idx="6069">
                  <c:v>3.1922459999999999</c:v>
                </c:pt>
                <c:pt idx="6070">
                  <c:v>3.1402459999999999</c:v>
                </c:pt>
                <c:pt idx="6071">
                  <c:v>3.10433</c:v>
                </c:pt>
                <c:pt idx="6072">
                  <c:v>3.0963959999999999</c:v>
                </c:pt>
                <c:pt idx="6073">
                  <c:v>3.0752890000000002</c:v>
                </c:pt>
                <c:pt idx="6074">
                  <c:v>3.0495169999999998</c:v>
                </c:pt>
                <c:pt idx="6075">
                  <c:v>3.0600710000000002</c:v>
                </c:pt>
                <c:pt idx="6076">
                  <c:v>3.0690140000000001</c:v>
                </c:pt>
                <c:pt idx="6077">
                  <c:v>3.0559120000000002</c:v>
                </c:pt>
                <c:pt idx="6078">
                  <c:v>3.0532919999999999</c:v>
                </c:pt>
                <c:pt idx="6079">
                  <c:v>3.0497339999999999</c:v>
                </c:pt>
                <c:pt idx="6080">
                  <c:v>3.0575709999999998</c:v>
                </c:pt>
                <c:pt idx="6081">
                  <c:v>3.0491090000000001</c:v>
                </c:pt>
                <c:pt idx="6082">
                  <c:v>3.0481229999999999</c:v>
                </c:pt>
                <c:pt idx="6083">
                  <c:v>3.0737260000000002</c:v>
                </c:pt>
                <c:pt idx="6084">
                  <c:v>3.1011320000000002</c:v>
                </c:pt>
                <c:pt idx="6085">
                  <c:v>3.1094499999999998</c:v>
                </c:pt>
                <c:pt idx="6086">
                  <c:v>3.0798079999999999</c:v>
                </c:pt>
                <c:pt idx="6087">
                  <c:v>3.0610569999999999</c:v>
                </c:pt>
                <c:pt idx="6088">
                  <c:v>3.0466319999999998</c:v>
                </c:pt>
                <c:pt idx="6089">
                  <c:v>3.0234570000000001</c:v>
                </c:pt>
                <c:pt idx="6090">
                  <c:v>3.007422</c:v>
                </c:pt>
                <c:pt idx="6091">
                  <c:v>2.9923009999999999</c:v>
                </c:pt>
                <c:pt idx="6092">
                  <c:v>3.0205000000000002</c:v>
                </c:pt>
                <c:pt idx="6093">
                  <c:v>3.0729090000000001</c:v>
                </c:pt>
                <c:pt idx="6094">
                  <c:v>3.109667</c:v>
                </c:pt>
                <c:pt idx="6095">
                  <c:v>3.1604640000000002</c:v>
                </c:pt>
                <c:pt idx="6096">
                  <c:v>3.2007560000000002</c:v>
                </c:pt>
                <c:pt idx="6097">
                  <c:v>3.1663540000000001</c:v>
                </c:pt>
                <c:pt idx="6098">
                  <c:v>3.081804</c:v>
                </c:pt>
                <c:pt idx="6099">
                  <c:v>3.0314869999999998</c:v>
                </c:pt>
                <c:pt idx="6100">
                  <c:v>3.052162</c:v>
                </c:pt>
                <c:pt idx="6101">
                  <c:v>3.0867800000000001</c:v>
                </c:pt>
                <c:pt idx="6102">
                  <c:v>3.1088010000000001</c:v>
                </c:pt>
                <c:pt idx="6103">
                  <c:v>3.117696</c:v>
                </c:pt>
                <c:pt idx="6104">
                  <c:v>3.1062530000000002</c:v>
                </c:pt>
                <c:pt idx="6105">
                  <c:v>3.08351</c:v>
                </c:pt>
                <c:pt idx="6106">
                  <c:v>3.0660569999999998</c:v>
                </c:pt>
                <c:pt idx="6107">
                  <c:v>3.0443479999999998</c:v>
                </c:pt>
                <c:pt idx="6108">
                  <c:v>3.0230250000000001</c:v>
                </c:pt>
                <c:pt idx="6109">
                  <c:v>3.0263900000000001</c:v>
                </c:pt>
                <c:pt idx="6110">
                  <c:v>3.0481229999999999</c:v>
                </c:pt>
                <c:pt idx="6111">
                  <c:v>3.0434350000000001</c:v>
                </c:pt>
                <c:pt idx="6112">
                  <c:v>3.048556</c:v>
                </c:pt>
                <c:pt idx="6113">
                  <c:v>3.072692</c:v>
                </c:pt>
                <c:pt idx="6114">
                  <c:v>3.0930070000000001</c:v>
                </c:pt>
                <c:pt idx="6115">
                  <c:v>3.0875490000000001</c:v>
                </c:pt>
                <c:pt idx="6116">
                  <c:v>3.0940400000000001</c:v>
                </c:pt>
                <c:pt idx="6117">
                  <c:v>3.0918770000000002</c:v>
                </c:pt>
                <c:pt idx="6118">
                  <c:v>3.0395880000000002</c:v>
                </c:pt>
                <c:pt idx="6119">
                  <c:v>3.0337230000000002</c:v>
                </c:pt>
                <c:pt idx="6120">
                  <c:v>3.089448</c:v>
                </c:pt>
                <c:pt idx="6121">
                  <c:v>3.1181049999999999</c:v>
                </c:pt>
                <c:pt idx="6122">
                  <c:v>3.0870929999999999</c:v>
                </c:pt>
                <c:pt idx="6123">
                  <c:v>3.0807699999999998</c:v>
                </c:pt>
                <c:pt idx="6124">
                  <c:v>3.0702400000000001</c:v>
                </c:pt>
                <c:pt idx="6125">
                  <c:v>3.0942080000000001</c:v>
                </c:pt>
                <c:pt idx="6126">
                  <c:v>3.0721150000000002</c:v>
                </c:pt>
                <c:pt idx="6127">
                  <c:v>3.079135</c:v>
                </c:pt>
                <c:pt idx="6128">
                  <c:v>3.060648</c:v>
                </c:pt>
                <c:pt idx="6129">
                  <c:v>3.0633400000000002</c:v>
                </c:pt>
                <c:pt idx="6130">
                  <c:v>3.094401</c:v>
                </c:pt>
                <c:pt idx="6131">
                  <c:v>3.0959150000000002</c:v>
                </c:pt>
                <c:pt idx="6132">
                  <c:v>3.0667779999999998</c:v>
                </c:pt>
                <c:pt idx="6133">
                  <c:v>3.0329769999999998</c:v>
                </c:pt>
                <c:pt idx="6134">
                  <c:v>3.0293230000000002</c:v>
                </c:pt>
                <c:pt idx="6135">
                  <c:v>3.0382419999999999</c:v>
                </c:pt>
                <c:pt idx="6136">
                  <c:v>3.0462720000000001</c:v>
                </c:pt>
                <c:pt idx="6137">
                  <c:v>3.082525</c:v>
                </c:pt>
                <c:pt idx="6138">
                  <c:v>3.0936319999999999</c:v>
                </c:pt>
                <c:pt idx="6139">
                  <c:v>3.088727</c:v>
                </c:pt>
                <c:pt idx="6140">
                  <c:v>3.0922369999999999</c:v>
                </c:pt>
                <c:pt idx="6141">
                  <c:v>3.0755530000000002</c:v>
                </c:pt>
                <c:pt idx="6142">
                  <c:v>3.052835</c:v>
                </c:pt>
                <c:pt idx="6143">
                  <c:v>3.0908669999999998</c:v>
                </c:pt>
                <c:pt idx="6144">
                  <c:v>3.1209899999999999</c:v>
                </c:pt>
                <c:pt idx="6145">
                  <c:v>3.1269999999999998</c:v>
                </c:pt>
                <c:pt idx="6146">
                  <c:v>3.1157490000000001</c:v>
                </c:pt>
                <c:pt idx="6147">
                  <c:v>3.110147</c:v>
                </c:pt>
                <c:pt idx="6148">
                  <c:v>3.0856979999999998</c:v>
                </c:pt>
                <c:pt idx="6149">
                  <c:v>3.0792549999999999</c:v>
                </c:pt>
                <c:pt idx="6150">
                  <c:v>3.101445</c:v>
                </c:pt>
                <c:pt idx="6151">
                  <c:v>3.1205569999999998</c:v>
                </c:pt>
                <c:pt idx="6152">
                  <c:v>3.110195</c:v>
                </c:pt>
                <c:pt idx="6153">
                  <c:v>3.0741589999999999</c:v>
                </c:pt>
                <c:pt idx="6154">
                  <c:v>3.0674269999999999</c:v>
                </c:pt>
                <c:pt idx="6155">
                  <c:v>3.0568490000000001</c:v>
                </c:pt>
                <c:pt idx="6156">
                  <c:v>3.0250680000000001</c:v>
                </c:pt>
                <c:pt idx="6157">
                  <c:v>2.9927090000000001</c:v>
                </c:pt>
                <c:pt idx="6158">
                  <c:v>2.9904489999999999</c:v>
                </c:pt>
                <c:pt idx="6159">
                  <c:v>3.033795</c:v>
                </c:pt>
                <c:pt idx="6160">
                  <c:v>3.0862270000000001</c:v>
                </c:pt>
                <c:pt idx="6161">
                  <c:v>3.126976</c:v>
                </c:pt>
                <c:pt idx="6162">
                  <c:v>3.1625800000000002</c:v>
                </c:pt>
                <c:pt idx="6163">
                  <c:v>3.1762109999999999</c:v>
                </c:pt>
                <c:pt idx="6164">
                  <c:v>3.1195949999999999</c:v>
                </c:pt>
                <c:pt idx="6165">
                  <c:v>3.0508150000000001</c:v>
                </c:pt>
                <c:pt idx="6166">
                  <c:v>3.0181439999999999</c:v>
                </c:pt>
                <c:pt idx="6167">
                  <c:v>3.0233370000000002</c:v>
                </c:pt>
                <c:pt idx="6168">
                  <c:v>3.0739899999999998</c:v>
                </c:pt>
                <c:pt idx="6169">
                  <c:v>3.0944250000000002</c:v>
                </c:pt>
                <c:pt idx="6170">
                  <c:v>3.1052909999999998</c:v>
                </c:pt>
                <c:pt idx="6171">
                  <c:v>3.099834</c:v>
                </c:pt>
                <c:pt idx="6172">
                  <c:v>3.067091</c:v>
                </c:pt>
                <c:pt idx="6173">
                  <c:v>3.0387949999999999</c:v>
                </c:pt>
                <c:pt idx="6174">
                  <c:v>3.0127109999999999</c:v>
                </c:pt>
                <c:pt idx="6175">
                  <c:v>2.9935269999999998</c:v>
                </c:pt>
                <c:pt idx="6176">
                  <c:v>3.0040559999999998</c:v>
                </c:pt>
                <c:pt idx="6177">
                  <c:v>2.9938389999999999</c:v>
                </c:pt>
                <c:pt idx="6178">
                  <c:v>2.979247</c:v>
                </c:pt>
                <c:pt idx="6179">
                  <c:v>3.0035280000000002</c:v>
                </c:pt>
                <c:pt idx="6180">
                  <c:v>3.050503</c:v>
                </c:pt>
                <c:pt idx="6181">
                  <c:v>3.0576430000000001</c:v>
                </c:pt>
                <c:pt idx="6182">
                  <c:v>3.0637729999999999</c:v>
                </c:pt>
                <c:pt idx="6183">
                  <c:v>3.116663</c:v>
                </c:pt>
                <c:pt idx="6184">
                  <c:v>3.1586609999999999</c:v>
                </c:pt>
                <c:pt idx="6185">
                  <c:v>3.1650320000000001</c:v>
                </c:pt>
                <c:pt idx="6186">
                  <c:v>3.148685</c:v>
                </c:pt>
                <c:pt idx="6187">
                  <c:v>3.128803</c:v>
                </c:pt>
                <c:pt idx="6188">
                  <c:v>3.1019739999999998</c:v>
                </c:pt>
                <c:pt idx="6189">
                  <c:v>3.1066129999999998</c:v>
                </c:pt>
                <c:pt idx="6190">
                  <c:v>3.1470739999999999</c:v>
                </c:pt>
                <c:pt idx="6191">
                  <c:v>3.1504150000000002</c:v>
                </c:pt>
                <c:pt idx="6192">
                  <c:v>3.1299809999999999</c:v>
                </c:pt>
                <c:pt idx="6193">
                  <c:v>3.1253410000000001</c:v>
                </c:pt>
                <c:pt idx="6194">
                  <c:v>3.0728360000000001</c:v>
                </c:pt>
                <c:pt idx="6195">
                  <c:v>3.0390359999999998</c:v>
                </c:pt>
                <c:pt idx="6196">
                  <c:v>3.040286</c:v>
                </c:pt>
                <c:pt idx="6197">
                  <c:v>3.0655039999999998</c:v>
                </c:pt>
                <c:pt idx="6198">
                  <c:v>3.0744950000000002</c:v>
                </c:pt>
                <c:pt idx="6199">
                  <c:v>3.0540609999999999</c:v>
                </c:pt>
                <c:pt idx="6200">
                  <c:v>3.029852</c:v>
                </c:pt>
                <c:pt idx="6201">
                  <c:v>3.0199229999999999</c:v>
                </c:pt>
                <c:pt idx="6202">
                  <c:v>3.0414150000000002</c:v>
                </c:pt>
                <c:pt idx="6203">
                  <c:v>3.0549499999999998</c:v>
                </c:pt>
                <c:pt idx="6204">
                  <c:v>3.0519210000000001</c:v>
                </c:pt>
                <c:pt idx="6205">
                  <c:v>3.078462</c:v>
                </c:pt>
                <c:pt idx="6206">
                  <c:v>3.061321</c:v>
                </c:pt>
                <c:pt idx="6207">
                  <c:v>3.044324</c:v>
                </c:pt>
                <c:pt idx="6208">
                  <c:v>3.045623</c:v>
                </c:pt>
                <c:pt idx="6209">
                  <c:v>3.0300199999999999</c:v>
                </c:pt>
                <c:pt idx="6210">
                  <c:v>3.0109319999999999</c:v>
                </c:pt>
                <c:pt idx="6211">
                  <c:v>3.0665140000000002</c:v>
                </c:pt>
                <c:pt idx="6212">
                  <c:v>3.1384669999999999</c:v>
                </c:pt>
                <c:pt idx="6213">
                  <c:v>3.1379860000000002</c:v>
                </c:pt>
                <c:pt idx="6214">
                  <c:v>3.1248840000000002</c:v>
                </c:pt>
                <c:pt idx="6215">
                  <c:v>3.1142340000000002</c:v>
                </c:pt>
                <c:pt idx="6216">
                  <c:v>3.1158450000000002</c:v>
                </c:pt>
                <c:pt idx="6217">
                  <c:v>3.1168309999999999</c:v>
                </c:pt>
                <c:pt idx="6218">
                  <c:v>3.0637729999999999</c:v>
                </c:pt>
                <c:pt idx="6219">
                  <c:v>2.9687890000000001</c:v>
                </c:pt>
                <c:pt idx="6220">
                  <c:v>2.9032300000000002</c:v>
                </c:pt>
                <c:pt idx="6221">
                  <c:v>2.938161</c:v>
                </c:pt>
                <c:pt idx="6222">
                  <c:v>3.0119180000000001</c:v>
                </c:pt>
                <c:pt idx="6223">
                  <c:v>3.0504310000000001</c:v>
                </c:pt>
                <c:pt idx="6224">
                  <c:v>3.0993529999999998</c:v>
                </c:pt>
                <c:pt idx="6225">
                  <c:v>3.1429390000000001</c:v>
                </c:pt>
                <c:pt idx="6226">
                  <c:v>3.1881349999999999</c:v>
                </c:pt>
                <c:pt idx="6227">
                  <c:v>3.183014</c:v>
                </c:pt>
                <c:pt idx="6228">
                  <c:v>3.1356299999999999</c:v>
                </c:pt>
                <c:pt idx="6229">
                  <c:v>3.0925500000000001</c:v>
                </c:pt>
                <c:pt idx="6230">
                  <c:v>3.0842559999999999</c:v>
                </c:pt>
                <c:pt idx="6231">
                  <c:v>3.074039</c:v>
                </c:pt>
                <c:pt idx="6232">
                  <c:v>3.0638930000000002</c:v>
                </c:pt>
                <c:pt idx="6233">
                  <c:v>3.0799280000000002</c:v>
                </c:pt>
                <c:pt idx="6234">
                  <c:v>3.0790150000000001</c:v>
                </c:pt>
                <c:pt idx="6235">
                  <c:v>3.0664180000000001</c:v>
                </c:pt>
                <c:pt idx="6236">
                  <c:v>3.0515119999999998</c:v>
                </c:pt>
                <c:pt idx="6237">
                  <c:v>3.0457670000000001</c:v>
                </c:pt>
                <c:pt idx="6238">
                  <c:v>3.067307</c:v>
                </c:pt>
                <c:pt idx="6239">
                  <c:v>3.1054590000000002</c:v>
                </c:pt>
                <c:pt idx="6240">
                  <c:v>3.1526990000000001</c:v>
                </c:pt>
                <c:pt idx="6241">
                  <c:v>3.1550549999999999</c:v>
                </c:pt>
                <c:pt idx="6242">
                  <c:v>3.0112450000000002</c:v>
                </c:pt>
                <c:pt idx="6243">
                  <c:v>3.0267270000000002</c:v>
                </c:pt>
                <c:pt idx="6244">
                  <c:v>3.0429059999999999</c:v>
                </c:pt>
                <c:pt idx="6245">
                  <c:v>3.049229</c:v>
                </c:pt>
                <c:pt idx="6246">
                  <c:v>3.0513919999999999</c:v>
                </c:pt>
                <c:pt idx="6247">
                  <c:v>3.0660569999999998</c:v>
                </c:pt>
                <c:pt idx="6248">
                  <c:v>3.0669710000000001</c:v>
                </c:pt>
                <c:pt idx="6249">
                  <c:v>3.064711</c:v>
                </c:pt>
                <c:pt idx="6250">
                  <c:v>3.0925020000000001</c:v>
                </c:pt>
                <c:pt idx="6251">
                  <c:v>3.1137290000000002</c:v>
                </c:pt>
                <c:pt idx="6252">
                  <c:v>3.1138499999999998</c:v>
                </c:pt>
                <c:pt idx="6253">
                  <c:v>3.1290429999999998</c:v>
                </c:pt>
                <c:pt idx="6254">
                  <c:v>3.131688</c:v>
                </c:pt>
                <c:pt idx="6255">
                  <c:v>3.1009159999999998</c:v>
                </c:pt>
                <c:pt idx="6256">
                  <c:v>3.0821399999999999</c:v>
                </c:pt>
                <c:pt idx="6257">
                  <c:v>3.0625469999999999</c:v>
                </c:pt>
                <c:pt idx="6258">
                  <c:v>3.0480269999999998</c:v>
                </c:pt>
                <c:pt idx="6259">
                  <c:v>3.0655999999999999</c:v>
                </c:pt>
                <c:pt idx="6260">
                  <c:v>3.0661529999999999</c:v>
                </c:pt>
                <c:pt idx="6261">
                  <c:v>3.0623309999999999</c:v>
                </c:pt>
                <c:pt idx="6262">
                  <c:v>3.081299</c:v>
                </c:pt>
                <c:pt idx="6263">
                  <c:v>3.0789430000000002</c:v>
                </c:pt>
                <c:pt idx="6264">
                  <c:v>3.1031270000000002</c:v>
                </c:pt>
                <c:pt idx="6265">
                  <c:v>3.1413039999999999</c:v>
                </c:pt>
                <c:pt idx="6266">
                  <c:v>3.1121669999999999</c:v>
                </c:pt>
                <c:pt idx="6267">
                  <c:v>3.0808179999999998</c:v>
                </c:pt>
                <c:pt idx="6268">
                  <c:v>3.054878</c:v>
                </c:pt>
                <c:pt idx="6269">
                  <c:v>3.0392999999999999</c:v>
                </c:pt>
                <c:pt idx="6270">
                  <c:v>3.0522580000000001</c:v>
                </c:pt>
                <c:pt idx="6271">
                  <c:v>3.0555270000000001</c:v>
                </c:pt>
                <c:pt idx="6272">
                  <c:v>3.0379779999999998</c:v>
                </c:pt>
                <c:pt idx="6273">
                  <c:v>3.0360779999999998</c:v>
                </c:pt>
                <c:pt idx="6274">
                  <c:v>3.0428099999999998</c:v>
                </c:pt>
                <c:pt idx="6275">
                  <c:v>3.061922</c:v>
                </c:pt>
                <c:pt idx="6276">
                  <c:v>3.0656240000000001</c:v>
                </c:pt>
                <c:pt idx="6277">
                  <c:v>3.043555</c:v>
                </c:pt>
                <c:pt idx="6278">
                  <c:v>3.0441319999999998</c:v>
                </c:pt>
                <c:pt idx="6279">
                  <c:v>3.0360309999999999</c:v>
                </c:pt>
                <c:pt idx="6280">
                  <c:v>3.0136970000000001</c:v>
                </c:pt>
                <c:pt idx="6281">
                  <c:v>3.0211969999999999</c:v>
                </c:pt>
                <c:pt idx="6282">
                  <c:v>3.0310060000000001</c:v>
                </c:pt>
                <c:pt idx="6283">
                  <c:v>3.0583640000000001</c:v>
                </c:pt>
                <c:pt idx="6284">
                  <c:v>3.0836549999999998</c:v>
                </c:pt>
                <c:pt idx="6285">
                  <c:v>3.1351019999999998</c:v>
                </c:pt>
                <c:pt idx="6286">
                  <c:v>3.1868129999999999</c:v>
                </c:pt>
                <c:pt idx="6287">
                  <c:v>3.1936879999999999</c:v>
                </c:pt>
                <c:pt idx="6288">
                  <c:v>3.1404390000000002</c:v>
                </c:pt>
                <c:pt idx="6289">
                  <c:v>3.0709610000000001</c:v>
                </c:pt>
                <c:pt idx="6290">
                  <c:v>3.0260060000000002</c:v>
                </c:pt>
                <c:pt idx="6291">
                  <c:v>2.9829729999999999</c:v>
                </c:pt>
                <c:pt idx="6292">
                  <c:v>3.0000659999999999</c:v>
                </c:pt>
                <c:pt idx="6293">
                  <c:v>3.070649</c:v>
                </c:pt>
                <c:pt idx="6294">
                  <c:v>3.0966369999999999</c:v>
                </c:pt>
                <c:pt idx="6295">
                  <c:v>3.102719</c:v>
                </c:pt>
                <c:pt idx="6296">
                  <c:v>3.1409189999999998</c:v>
                </c:pt>
                <c:pt idx="6297">
                  <c:v>3.133178</c:v>
                </c:pt>
                <c:pt idx="6298">
                  <c:v>3.1054119999999998</c:v>
                </c:pt>
                <c:pt idx="6299">
                  <c:v>3.0971169999999999</c:v>
                </c:pt>
                <c:pt idx="6300">
                  <c:v>3.0859869999999998</c:v>
                </c:pt>
                <c:pt idx="6301">
                  <c:v>3.073197</c:v>
                </c:pt>
                <c:pt idx="6302">
                  <c:v>3.0473050000000002</c:v>
                </c:pt>
                <c:pt idx="6303">
                  <c:v>3.0364149999999999</c:v>
                </c:pt>
                <c:pt idx="6304">
                  <c:v>3.0485319999999998</c:v>
                </c:pt>
                <c:pt idx="6305">
                  <c:v>3.1086809999999998</c:v>
                </c:pt>
                <c:pt idx="6306">
                  <c:v>3.1541419999999998</c:v>
                </c:pt>
                <c:pt idx="6307">
                  <c:v>3.147675</c:v>
                </c:pt>
                <c:pt idx="6308">
                  <c:v>3.1328179999999999</c:v>
                </c:pt>
                <c:pt idx="6309">
                  <c:v>3.083126</c:v>
                </c:pt>
                <c:pt idx="6310">
                  <c:v>3.060095</c:v>
                </c:pt>
                <c:pt idx="6311">
                  <c:v>3.0594459999999999</c:v>
                </c:pt>
                <c:pt idx="6312">
                  <c:v>3.0605519999999999</c:v>
                </c:pt>
                <c:pt idx="6313">
                  <c:v>3.0551189999999999</c:v>
                </c:pt>
                <c:pt idx="6314">
                  <c:v>3.0700240000000001</c:v>
                </c:pt>
                <c:pt idx="6315">
                  <c:v>3.0954350000000002</c:v>
                </c:pt>
                <c:pt idx="6316">
                  <c:v>3.077909</c:v>
                </c:pt>
                <c:pt idx="6317">
                  <c:v>3.0743510000000001</c:v>
                </c:pt>
                <c:pt idx="6318">
                  <c:v>3.0894970000000002</c:v>
                </c:pt>
                <c:pt idx="6319">
                  <c:v>3.088511</c:v>
                </c:pt>
                <c:pt idx="6320">
                  <c:v>3.0732210000000002</c:v>
                </c:pt>
                <c:pt idx="6321">
                  <c:v>3.0671870000000001</c:v>
                </c:pt>
                <c:pt idx="6322">
                  <c:v>3.0691099999999998</c:v>
                </c:pt>
                <c:pt idx="6323">
                  <c:v>3.0833179999999998</c:v>
                </c:pt>
                <c:pt idx="6324">
                  <c:v>3.0682450000000001</c:v>
                </c:pt>
                <c:pt idx="6325">
                  <c:v>3.067812</c:v>
                </c:pt>
                <c:pt idx="6326">
                  <c:v>3.0727880000000001</c:v>
                </c:pt>
                <c:pt idx="6327">
                  <c:v>3.0661770000000002</c:v>
                </c:pt>
                <c:pt idx="6328">
                  <c:v>3.0671629999999999</c:v>
                </c:pt>
                <c:pt idx="6329">
                  <c:v>3.0779570000000001</c:v>
                </c:pt>
                <c:pt idx="6330">
                  <c:v>3.0792549999999999</c:v>
                </c:pt>
                <c:pt idx="6331">
                  <c:v>3.0712980000000001</c:v>
                </c:pt>
                <c:pt idx="6332">
                  <c:v>3.0623070000000001</c:v>
                </c:pt>
                <c:pt idx="6333">
                  <c:v>3.068076</c:v>
                </c:pt>
                <c:pt idx="6334">
                  <c:v>3.068149</c:v>
                </c:pt>
                <c:pt idx="6335">
                  <c:v>3.0543969999999998</c:v>
                </c:pt>
                <c:pt idx="6336">
                  <c:v>3.0487479999999998</c:v>
                </c:pt>
                <c:pt idx="6337">
                  <c:v>3.0524499999999999</c:v>
                </c:pt>
                <c:pt idx="6338">
                  <c:v>3.0501420000000001</c:v>
                </c:pt>
                <c:pt idx="6339">
                  <c:v>3.0445890000000002</c:v>
                </c:pt>
                <c:pt idx="6340">
                  <c:v>3.052835</c:v>
                </c:pt>
                <c:pt idx="6341">
                  <c:v>3.0882230000000002</c:v>
                </c:pt>
                <c:pt idx="6342">
                  <c:v>3.1048100000000001</c:v>
                </c:pt>
                <c:pt idx="6343">
                  <c:v>3.0992329999999999</c:v>
                </c:pt>
                <c:pt idx="6344">
                  <c:v>3.0790389999999999</c:v>
                </c:pt>
                <c:pt idx="6345">
                  <c:v>3.0673550000000001</c:v>
                </c:pt>
                <c:pt idx="6346">
                  <c:v>3.0570659999999998</c:v>
                </c:pt>
                <c:pt idx="6347">
                  <c:v>3.0524740000000001</c:v>
                </c:pt>
                <c:pt idx="6348">
                  <c:v>3.0334340000000002</c:v>
                </c:pt>
                <c:pt idx="6349">
                  <c:v>3.0060519999999999</c:v>
                </c:pt>
                <c:pt idx="6350">
                  <c:v>3.0057149999999999</c:v>
                </c:pt>
                <c:pt idx="6351">
                  <c:v>3.0677880000000002</c:v>
                </c:pt>
                <c:pt idx="6352">
                  <c:v>3.1297649999999999</c:v>
                </c:pt>
                <c:pt idx="6353">
                  <c:v>3.1361590000000001</c:v>
                </c:pt>
                <c:pt idx="6354">
                  <c:v>3.0896889999999999</c:v>
                </c:pt>
                <c:pt idx="6355">
                  <c:v>3.0425930000000001</c:v>
                </c:pt>
                <c:pt idx="6356">
                  <c:v>3.0033110000000001</c:v>
                </c:pt>
                <c:pt idx="6357">
                  <c:v>2.9780690000000001</c:v>
                </c:pt>
                <c:pt idx="6358">
                  <c:v>3.0153319999999999</c:v>
                </c:pt>
                <c:pt idx="6359">
                  <c:v>3.0630519999999999</c:v>
                </c:pt>
                <c:pt idx="6360">
                  <c:v>3.1038489999999999</c:v>
                </c:pt>
                <c:pt idx="6361">
                  <c:v>3.1634449999999998</c:v>
                </c:pt>
                <c:pt idx="6362">
                  <c:v>3.1472419999999999</c:v>
                </c:pt>
                <c:pt idx="6363">
                  <c:v>3.0929579999999999</c:v>
                </c:pt>
                <c:pt idx="6364">
                  <c:v>3.052114</c:v>
                </c:pt>
                <c:pt idx="6365">
                  <c:v>3.0499260000000001</c:v>
                </c:pt>
                <c:pt idx="6366">
                  <c:v>3.1046900000000002</c:v>
                </c:pt>
                <c:pt idx="6367">
                  <c:v>3.129861</c:v>
                </c:pt>
                <c:pt idx="6368">
                  <c:v>3.1142820000000002</c:v>
                </c:pt>
                <c:pt idx="6369">
                  <c:v>3.0915400000000002</c:v>
                </c:pt>
                <c:pt idx="6370">
                  <c:v>3.0956269999999999</c:v>
                </c:pt>
                <c:pt idx="6371">
                  <c:v>3.1161089999999998</c:v>
                </c:pt>
                <c:pt idx="6372">
                  <c:v>3.1317119999999998</c:v>
                </c:pt>
                <c:pt idx="6373">
                  <c:v>3.1264470000000002</c:v>
                </c:pt>
                <c:pt idx="6374">
                  <c:v>3.082284</c:v>
                </c:pt>
                <c:pt idx="6375">
                  <c:v>3.050287</c:v>
                </c:pt>
                <c:pt idx="6376">
                  <c:v>2.9969640000000002</c:v>
                </c:pt>
                <c:pt idx="6377">
                  <c:v>3.0241790000000002</c:v>
                </c:pt>
                <c:pt idx="6378">
                  <c:v>3.0343960000000001</c:v>
                </c:pt>
                <c:pt idx="6379">
                  <c:v>3.0542050000000001</c:v>
                </c:pt>
                <c:pt idx="6380">
                  <c:v>3.0336259999999999</c:v>
                </c:pt>
                <c:pt idx="6381">
                  <c:v>3.0524019999999998</c:v>
                </c:pt>
                <c:pt idx="6382">
                  <c:v>3.1115900000000001</c:v>
                </c:pt>
                <c:pt idx="6383">
                  <c:v>3.1250520000000002</c:v>
                </c:pt>
                <c:pt idx="6384">
                  <c:v>3.096997</c:v>
                </c:pt>
                <c:pt idx="6385">
                  <c:v>3.0478339999999999</c:v>
                </c:pt>
                <c:pt idx="6386">
                  <c:v>3.0391319999999999</c:v>
                </c:pt>
                <c:pt idx="6387">
                  <c:v>3.0546380000000002</c:v>
                </c:pt>
                <c:pt idx="6388">
                  <c:v>3.0568490000000001</c:v>
                </c:pt>
                <c:pt idx="6389">
                  <c:v>3.0635810000000001</c:v>
                </c:pt>
                <c:pt idx="6390">
                  <c:v>3.0727159999999998</c:v>
                </c:pt>
                <c:pt idx="6391">
                  <c:v>3.092117</c:v>
                </c:pt>
                <c:pt idx="6392">
                  <c:v>3.094233</c:v>
                </c:pt>
                <c:pt idx="6393">
                  <c:v>3.09606</c:v>
                </c:pt>
                <c:pt idx="6394">
                  <c:v>3.0954830000000002</c:v>
                </c:pt>
                <c:pt idx="6395">
                  <c:v>3.089521</c:v>
                </c:pt>
                <c:pt idx="6396">
                  <c:v>3.0946410000000002</c:v>
                </c:pt>
                <c:pt idx="6397">
                  <c:v>3.0840869999999998</c:v>
                </c:pt>
                <c:pt idx="6398">
                  <c:v>3.0758179999999999</c:v>
                </c:pt>
                <c:pt idx="6399">
                  <c:v>3.0808900000000001</c:v>
                </c:pt>
                <c:pt idx="6400">
                  <c:v>3.0687980000000001</c:v>
                </c:pt>
                <c:pt idx="6401">
                  <c:v>3.0580029999999998</c:v>
                </c:pt>
                <c:pt idx="6402">
                  <c:v>3.0667779999999998</c:v>
                </c:pt>
                <c:pt idx="6403">
                  <c:v>3.073413</c:v>
                </c:pt>
                <c:pt idx="6404">
                  <c:v>3.0656240000000001</c:v>
                </c:pt>
                <c:pt idx="6405">
                  <c:v>3.0697109999999999</c:v>
                </c:pt>
                <c:pt idx="6406">
                  <c:v>3.0732689999999998</c:v>
                </c:pt>
                <c:pt idx="6407">
                  <c:v>3.0749279999999999</c:v>
                </c:pt>
                <c:pt idx="6408">
                  <c:v>3.0647829999999998</c:v>
                </c:pt>
                <c:pt idx="6409">
                  <c:v>3.0732210000000002</c:v>
                </c:pt>
                <c:pt idx="6410">
                  <c:v>3.091059</c:v>
                </c:pt>
                <c:pt idx="6411">
                  <c:v>3.0964680000000002</c:v>
                </c:pt>
                <c:pt idx="6412">
                  <c:v>3.101998</c:v>
                </c:pt>
                <c:pt idx="6413">
                  <c:v>3.1025990000000001</c:v>
                </c:pt>
                <c:pt idx="6414">
                  <c:v>3.096444</c:v>
                </c:pt>
                <c:pt idx="6415">
                  <c:v>3.082284</c:v>
                </c:pt>
                <c:pt idx="6416">
                  <c:v>3.06548</c:v>
                </c:pt>
                <c:pt idx="6417">
                  <c:v>3.0645180000000001</c:v>
                </c:pt>
                <c:pt idx="6418">
                  <c:v>3.076972</c:v>
                </c:pt>
                <c:pt idx="6419">
                  <c:v>3.1013730000000002</c:v>
                </c:pt>
                <c:pt idx="6420">
                  <c:v>3.125629</c:v>
                </c:pt>
                <c:pt idx="6421">
                  <c:v>3.1233219999999999</c:v>
                </c:pt>
                <c:pt idx="6422">
                  <c:v>3.1051709999999999</c:v>
                </c:pt>
                <c:pt idx="6423">
                  <c:v>3.0558879999999999</c:v>
                </c:pt>
                <c:pt idx="6424">
                  <c:v>3.0238659999999999</c:v>
                </c:pt>
                <c:pt idx="6425">
                  <c:v>3.0249239999999999</c:v>
                </c:pt>
                <c:pt idx="6426">
                  <c:v>3.0142739999999999</c:v>
                </c:pt>
                <c:pt idx="6427">
                  <c:v>3.0149949999999999</c:v>
                </c:pt>
                <c:pt idx="6428">
                  <c:v>3.0460310000000002</c:v>
                </c:pt>
                <c:pt idx="6429">
                  <c:v>3.0679799999999999</c:v>
                </c:pt>
                <c:pt idx="6430">
                  <c:v>3.0751200000000001</c:v>
                </c:pt>
                <c:pt idx="6431">
                  <c:v>3.0702400000000001</c:v>
                </c:pt>
                <c:pt idx="6432">
                  <c:v>3.068581</c:v>
                </c:pt>
                <c:pt idx="6433">
                  <c:v>3.061105</c:v>
                </c:pt>
                <c:pt idx="6434">
                  <c:v>3.0414400000000001</c:v>
                </c:pt>
                <c:pt idx="6435">
                  <c:v>3.0558640000000001</c:v>
                </c:pt>
                <c:pt idx="6436">
                  <c:v>3.080193</c:v>
                </c:pt>
                <c:pt idx="6437">
                  <c:v>3.0955550000000001</c:v>
                </c:pt>
                <c:pt idx="6438">
                  <c:v>3.0814910000000002</c:v>
                </c:pt>
                <c:pt idx="6439">
                  <c:v>3.057979</c:v>
                </c:pt>
                <c:pt idx="6440">
                  <c:v>3.0240819999999999</c:v>
                </c:pt>
                <c:pt idx="6441">
                  <c:v>2.96713</c:v>
                </c:pt>
                <c:pt idx="6442">
                  <c:v>2.9209239999999999</c:v>
                </c:pt>
                <c:pt idx="6443">
                  <c:v>2.9401329999999999</c:v>
                </c:pt>
                <c:pt idx="6444">
                  <c:v>3.025188</c:v>
                </c:pt>
                <c:pt idx="6445">
                  <c:v>3.1018289999999999</c:v>
                </c:pt>
                <c:pt idx="6446">
                  <c:v>3.1212059999999999</c:v>
                </c:pt>
                <c:pt idx="6447">
                  <c:v>3.1020940000000001</c:v>
                </c:pt>
                <c:pt idx="6448">
                  <c:v>3.057042</c:v>
                </c:pt>
                <c:pt idx="6449">
                  <c:v>2.986723</c:v>
                </c:pt>
                <c:pt idx="6450">
                  <c:v>2.9826359999999998</c:v>
                </c:pt>
                <c:pt idx="6451">
                  <c:v>3.0275919999999998</c:v>
                </c:pt>
                <c:pt idx="6452">
                  <c:v>3.056657</c:v>
                </c:pt>
                <c:pt idx="6453">
                  <c:v>3.0729090000000001</c:v>
                </c:pt>
                <c:pt idx="6454">
                  <c:v>3.1206290000000001</c:v>
                </c:pt>
                <c:pt idx="6455">
                  <c:v>3.2280899999999999</c:v>
                </c:pt>
                <c:pt idx="6456">
                  <c:v>3.2846820000000001</c:v>
                </c:pt>
                <c:pt idx="6457">
                  <c:v>3.2773490000000001</c:v>
                </c:pt>
                <c:pt idx="6458">
                  <c:v>3.2257340000000001</c:v>
                </c:pt>
                <c:pt idx="6459">
                  <c:v>3.1273369999999998</c:v>
                </c:pt>
                <c:pt idx="6460">
                  <c:v>3.0760580000000002</c:v>
                </c:pt>
                <c:pt idx="6461">
                  <c:v>3.1273369999999998</c:v>
                </c:pt>
                <c:pt idx="6462">
                  <c:v>3.0810580000000001</c:v>
                </c:pt>
                <c:pt idx="6463">
                  <c:v>3.0481229999999999</c:v>
                </c:pt>
                <c:pt idx="6464">
                  <c:v>3.0851690000000001</c:v>
                </c:pt>
                <c:pt idx="6465">
                  <c:v>3.1374569999999999</c:v>
                </c:pt>
                <c:pt idx="6466">
                  <c:v>3.1559689999999998</c:v>
                </c:pt>
                <c:pt idx="6467">
                  <c:v>3.1461600000000001</c:v>
                </c:pt>
                <c:pt idx="6468">
                  <c:v>3.117696</c:v>
                </c:pt>
                <c:pt idx="6469">
                  <c:v>3.074087</c:v>
                </c:pt>
                <c:pt idx="6470">
                  <c:v>3.0356939999999999</c:v>
                </c:pt>
                <c:pt idx="6471">
                  <c:v>3.0335779999999999</c:v>
                </c:pt>
                <c:pt idx="6472">
                  <c:v>3.0604079999999998</c:v>
                </c:pt>
                <c:pt idx="6473">
                  <c:v>3.078173</c:v>
                </c:pt>
                <c:pt idx="6474">
                  <c:v>3.0649030000000002</c:v>
                </c:pt>
                <c:pt idx="6475">
                  <c:v>3.0764670000000001</c:v>
                </c:pt>
                <c:pt idx="6476">
                  <c:v>3.0757690000000002</c:v>
                </c:pt>
                <c:pt idx="6477">
                  <c:v>3.0780050000000001</c:v>
                </c:pt>
                <c:pt idx="6478">
                  <c:v>3.0885349999999998</c:v>
                </c:pt>
                <c:pt idx="6479">
                  <c:v>3.081804</c:v>
                </c:pt>
                <c:pt idx="6480">
                  <c:v>3.075313</c:v>
                </c:pt>
                <c:pt idx="6481">
                  <c:v>3.079135</c:v>
                </c:pt>
                <c:pt idx="6482">
                  <c:v>3.0963959999999999</c:v>
                </c:pt>
                <c:pt idx="6483">
                  <c:v>3.086468</c:v>
                </c:pt>
                <c:pt idx="6484">
                  <c:v>3.0716350000000001</c:v>
                </c:pt>
                <c:pt idx="6485">
                  <c:v>3.0801210000000001</c:v>
                </c:pt>
                <c:pt idx="6486">
                  <c:v>3.0953870000000001</c:v>
                </c:pt>
                <c:pt idx="6487">
                  <c:v>3.0914920000000001</c:v>
                </c:pt>
                <c:pt idx="6488">
                  <c:v>3.0764909999999999</c:v>
                </c:pt>
                <c:pt idx="6489">
                  <c:v>3.063653</c:v>
                </c:pt>
                <c:pt idx="6490">
                  <c:v>3.0731489999999999</c:v>
                </c:pt>
                <c:pt idx="6491">
                  <c:v>3.0923090000000002</c:v>
                </c:pt>
                <c:pt idx="6492">
                  <c:v>3.0976460000000001</c:v>
                </c:pt>
                <c:pt idx="6493">
                  <c:v>3.1190180000000001</c:v>
                </c:pt>
                <c:pt idx="6494">
                  <c:v>3.1232500000000001</c:v>
                </c:pt>
                <c:pt idx="6495">
                  <c:v>3.1215190000000002</c:v>
                </c:pt>
                <c:pt idx="6496">
                  <c:v>3.146954</c:v>
                </c:pt>
                <c:pt idx="6497">
                  <c:v>3.1229610000000001</c:v>
                </c:pt>
                <c:pt idx="6498">
                  <c:v>3.064206</c:v>
                </c:pt>
                <c:pt idx="6499">
                  <c:v>3.0302850000000001</c:v>
                </c:pt>
                <c:pt idx="6500">
                  <c:v>3.0168219999999999</c:v>
                </c:pt>
                <c:pt idx="6501">
                  <c:v>3.0060519999999999</c:v>
                </c:pt>
                <c:pt idx="6502">
                  <c:v>3.0334099999999999</c:v>
                </c:pt>
                <c:pt idx="6503">
                  <c:v>3.0517530000000002</c:v>
                </c:pt>
                <c:pt idx="6504">
                  <c:v>3.0397090000000002</c:v>
                </c:pt>
                <c:pt idx="6505">
                  <c:v>3.0245150000000001</c:v>
                </c:pt>
                <c:pt idx="6506">
                  <c:v>3.0290110000000001</c:v>
                </c:pt>
                <c:pt idx="6507">
                  <c:v>3.0391319999999999</c:v>
                </c:pt>
                <c:pt idx="6508">
                  <c:v>3.0520649999999998</c:v>
                </c:pt>
                <c:pt idx="6509">
                  <c:v>3.04983</c:v>
                </c:pt>
                <c:pt idx="6510">
                  <c:v>3.0370159999999999</c:v>
                </c:pt>
                <c:pt idx="6511">
                  <c:v>3.0593020000000002</c:v>
                </c:pt>
                <c:pt idx="6512">
                  <c:v>3.0915879999999998</c:v>
                </c:pt>
                <c:pt idx="6513">
                  <c:v>3.086732</c:v>
                </c:pt>
                <c:pt idx="6514">
                  <c:v>3.0682209999999999</c:v>
                </c:pt>
                <c:pt idx="6515">
                  <c:v>3.056489</c:v>
                </c:pt>
                <c:pt idx="6516">
                  <c:v>3.0340590000000001</c:v>
                </c:pt>
                <c:pt idx="6517">
                  <c:v>3.0217740000000002</c:v>
                </c:pt>
                <c:pt idx="6518">
                  <c:v>3.025909</c:v>
                </c:pt>
                <c:pt idx="6519">
                  <c:v>3.0326170000000001</c:v>
                </c:pt>
                <c:pt idx="6520">
                  <c:v>3.0440839999999998</c:v>
                </c:pt>
                <c:pt idx="6521">
                  <c:v>3.0573299999999999</c:v>
                </c:pt>
                <c:pt idx="6522">
                  <c:v>3.0649510000000002</c:v>
                </c:pt>
                <c:pt idx="6523">
                  <c:v>3.08202</c:v>
                </c:pt>
                <c:pt idx="6524">
                  <c:v>3.0833659999999998</c:v>
                </c:pt>
                <c:pt idx="6525">
                  <c:v>3.0721150000000002</c:v>
                </c:pt>
                <c:pt idx="6526">
                  <c:v>3.072308</c:v>
                </c:pt>
                <c:pt idx="6527">
                  <c:v>3.093175</c:v>
                </c:pt>
                <c:pt idx="6528">
                  <c:v>3.1078640000000002</c:v>
                </c:pt>
                <c:pt idx="6529">
                  <c:v>3.1241629999999998</c:v>
                </c:pt>
                <c:pt idx="6530">
                  <c:v>3.1155560000000002</c:v>
                </c:pt>
                <c:pt idx="6531">
                  <c:v>3.0653359999999998</c:v>
                </c:pt>
                <c:pt idx="6532">
                  <c:v>3.028073</c:v>
                </c:pt>
                <c:pt idx="6533">
                  <c:v>2.999104</c:v>
                </c:pt>
                <c:pt idx="6534">
                  <c:v>2.9602309999999998</c:v>
                </c:pt>
                <c:pt idx="6535">
                  <c:v>2.9451329999999998</c:v>
                </c:pt>
                <c:pt idx="6536">
                  <c:v>3.0134080000000001</c:v>
                </c:pt>
                <c:pt idx="6537">
                  <c:v>3.072187</c:v>
                </c:pt>
                <c:pt idx="6538">
                  <c:v>3.1136330000000001</c:v>
                </c:pt>
                <c:pt idx="6539">
                  <c:v>3.139958</c:v>
                </c:pt>
                <c:pt idx="6540">
                  <c:v>3.1498379999999999</c:v>
                </c:pt>
                <c:pt idx="6541">
                  <c:v>3.1272160000000002</c:v>
                </c:pt>
                <c:pt idx="6542">
                  <c:v>3.0999300000000001</c:v>
                </c:pt>
                <c:pt idx="6543">
                  <c:v>3.1700080000000002</c:v>
                </c:pt>
                <c:pt idx="6544">
                  <c:v>3.247852</c:v>
                </c:pt>
                <c:pt idx="6545">
                  <c:v>3.2348460000000001</c:v>
                </c:pt>
                <c:pt idx="6546">
                  <c:v>3.173807</c:v>
                </c:pt>
                <c:pt idx="6547">
                  <c:v>3.0937999999999999</c:v>
                </c:pt>
                <c:pt idx="6548">
                  <c:v>3.0430259999999998</c:v>
                </c:pt>
                <c:pt idx="6549">
                  <c:v>3.0352130000000002</c:v>
                </c:pt>
                <c:pt idx="6550">
                  <c:v>3.0266549999999999</c:v>
                </c:pt>
                <c:pt idx="6551">
                  <c:v>3.055599</c:v>
                </c:pt>
                <c:pt idx="6552">
                  <c:v>3.1004830000000001</c:v>
                </c:pt>
                <c:pt idx="6553">
                  <c:v>3.1242350000000001</c:v>
                </c:pt>
                <c:pt idx="6554">
                  <c:v>3.1261830000000002</c:v>
                </c:pt>
                <c:pt idx="6555">
                  <c:v>3.1220469999999998</c:v>
                </c:pt>
                <c:pt idx="6556">
                  <c:v>3.0956269999999999</c:v>
                </c:pt>
                <c:pt idx="6557">
                  <c:v>3.0449009999999999</c:v>
                </c:pt>
                <c:pt idx="6558">
                  <c:v>3.0594939999999999</c:v>
                </c:pt>
                <c:pt idx="6559">
                  <c:v>3.079688</c:v>
                </c:pt>
                <c:pt idx="6560">
                  <c:v>3.0875010000000001</c:v>
                </c:pt>
                <c:pt idx="6561">
                  <c:v>3.0780289999999999</c:v>
                </c:pt>
                <c:pt idx="6562">
                  <c:v>3.0879819999999998</c:v>
                </c:pt>
                <c:pt idx="6563">
                  <c:v>3.077356</c:v>
                </c:pt>
                <c:pt idx="6564">
                  <c:v>3.0574020000000002</c:v>
                </c:pt>
                <c:pt idx="6565">
                  <c:v>3.0698310000000002</c:v>
                </c:pt>
                <c:pt idx="6566">
                  <c:v>3.0794480000000002</c:v>
                </c:pt>
                <c:pt idx="6567">
                  <c:v>3.0700479999999999</c:v>
                </c:pt>
                <c:pt idx="6568">
                  <c:v>3.0437959999999999</c:v>
                </c:pt>
                <c:pt idx="6569">
                  <c:v>3.03918</c:v>
                </c:pt>
                <c:pt idx="6570">
                  <c:v>3.0457670000000001</c:v>
                </c:pt>
                <c:pt idx="6571">
                  <c:v>3.0423049999999998</c:v>
                </c:pt>
                <c:pt idx="6572">
                  <c:v>3.0385550000000001</c:v>
                </c:pt>
                <c:pt idx="6573">
                  <c:v>3.0179040000000001</c:v>
                </c:pt>
                <c:pt idx="6574">
                  <c:v>3.0306690000000001</c:v>
                </c:pt>
                <c:pt idx="6575">
                  <c:v>3.0686770000000001</c:v>
                </c:pt>
                <c:pt idx="6576">
                  <c:v>3.0951939999999998</c:v>
                </c:pt>
                <c:pt idx="6577">
                  <c:v>3.0881980000000002</c:v>
                </c:pt>
                <c:pt idx="6578">
                  <c:v>3.061922</c:v>
                </c:pt>
                <c:pt idx="6579">
                  <c:v>3.0549740000000001</c:v>
                </c:pt>
                <c:pt idx="6580">
                  <c:v>3.0830060000000001</c:v>
                </c:pt>
                <c:pt idx="6581">
                  <c:v>3.098055</c:v>
                </c:pt>
                <c:pt idx="6582">
                  <c:v>3.100603</c:v>
                </c:pt>
                <c:pt idx="6583">
                  <c:v>3.0956269999999999</c:v>
                </c:pt>
                <c:pt idx="6584">
                  <c:v>3.0869719999999998</c:v>
                </c:pt>
                <c:pt idx="6585">
                  <c:v>3.0745909999999999</c:v>
                </c:pt>
                <c:pt idx="6586">
                  <c:v>3.0619459999999998</c:v>
                </c:pt>
                <c:pt idx="6587">
                  <c:v>3.034516</c:v>
                </c:pt>
                <c:pt idx="6588">
                  <c:v>3.0055230000000002</c:v>
                </c:pt>
                <c:pt idx="6589">
                  <c:v>3.016534</c:v>
                </c:pt>
                <c:pt idx="6590">
                  <c:v>3.0580280000000002</c:v>
                </c:pt>
                <c:pt idx="6591">
                  <c:v>3.0894970000000002</c:v>
                </c:pt>
                <c:pt idx="6592">
                  <c:v>3.1046420000000001</c:v>
                </c:pt>
                <c:pt idx="6593">
                  <c:v>3.1103399999999999</c:v>
                </c:pt>
                <c:pt idx="6594">
                  <c:v>3.1143550000000002</c:v>
                </c:pt>
                <c:pt idx="6595">
                  <c:v>3.0991610000000001</c:v>
                </c:pt>
                <c:pt idx="6596">
                  <c:v>3.1086330000000002</c:v>
                </c:pt>
                <c:pt idx="6597">
                  <c:v>3.1101230000000002</c:v>
                </c:pt>
                <c:pt idx="6598">
                  <c:v>3.1144509999999999</c:v>
                </c:pt>
                <c:pt idx="6599">
                  <c:v>3.1224799999999999</c:v>
                </c:pt>
                <c:pt idx="6600">
                  <c:v>3.0948820000000001</c:v>
                </c:pt>
                <c:pt idx="6601">
                  <c:v>3.0582440000000002</c:v>
                </c:pt>
                <c:pt idx="6602">
                  <c:v>3.0493969999999999</c:v>
                </c:pt>
                <c:pt idx="6603">
                  <c:v>3.0247069999999998</c:v>
                </c:pt>
                <c:pt idx="6604">
                  <c:v>2.9990320000000001</c:v>
                </c:pt>
                <c:pt idx="6605">
                  <c:v>3.0314390000000002</c:v>
                </c:pt>
                <c:pt idx="6606">
                  <c:v>3.0912760000000001</c:v>
                </c:pt>
                <c:pt idx="6607">
                  <c:v>3.1409910000000001</c:v>
                </c:pt>
                <c:pt idx="6608">
                  <c:v>3.1919330000000001</c:v>
                </c:pt>
                <c:pt idx="6609">
                  <c:v>3.1828460000000001</c:v>
                </c:pt>
                <c:pt idx="6610">
                  <c:v>3.1248119999999999</c:v>
                </c:pt>
                <c:pt idx="6611">
                  <c:v>3.0887509999999998</c:v>
                </c:pt>
                <c:pt idx="6612">
                  <c:v>3.0753849999999998</c:v>
                </c:pt>
                <c:pt idx="6613">
                  <c:v>3.0743990000000001</c:v>
                </c:pt>
                <c:pt idx="6614">
                  <c:v>3.096444</c:v>
                </c:pt>
                <c:pt idx="6615">
                  <c:v>3.0722839999999998</c:v>
                </c:pt>
                <c:pt idx="6616">
                  <c:v>2.9912670000000001</c:v>
                </c:pt>
                <c:pt idx="6617">
                  <c:v>2.9400849999999998</c:v>
                </c:pt>
                <c:pt idx="6618">
                  <c:v>2.9117410000000001</c:v>
                </c:pt>
                <c:pt idx="6619">
                  <c:v>3.0355979999999998</c:v>
                </c:pt>
                <c:pt idx="6620">
                  <c:v>3.0465840000000002</c:v>
                </c:pt>
                <c:pt idx="6621">
                  <c:v>3.0652159999999999</c:v>
                </c:pt>
                <c:pt idx="6622">
                  <c:v>3.0766110000000002</c:v>
                </c:pt>
                <c:pt idx="6623">
                  <c:v>3.1028389999999999</c:v>
                </c:pt>
                <c:pt idx="6624">
                  <c:v>3.109883</c:v>
                </c:pt>
                <c:pt idx="6625">
                  <c:v>3.086347</c:v>
                </c:pt>
                <c:pt idx="6626">
                  <c:v>3.0582919999999998</c:v>
                </c:pt>
                <c:pt idx="6627">
                  <c:v>3.096949</c:v>
                </c:pt>
                <c:pt idx="6628">
                  <c:v>3.1324809999999998</c:v>
                </c:pt>
                <c:pt idx="6629">
                  <c:v>3.1680130000000002</c:v>
                </c:pt>
                <c:pt idx="6630">
                  <c:v>3.1662819999999998</c:v>
                </c:pt>
                <c:pt idx="6631">
                  <c:v>3.159599</c:v>
                </c:pt>
                <c:pt idx="6632">
                  <c:v>3.143227</c:v>
                </c:pt>
                <c:pt idx="6633">
                  <c:v>3.1424099999999999</c:v>
                </c:pt>
                <c:pt idx="6634">
                  <c:v>3.136231</c:v>
                </c:pt>
                <c:pt idx="6635">
                  <c:v>3.0715620000000001</c:v>
                </c:pt>
                <c:pt idx="6636">
                  <c:v>3.0236740000000002</c:v>
                </c:pt>
                <c:pt idx="6637">
                  <c:v>3.0407660000000001</c:v>
                </c:pt>
                <c:pt idx="6638">
                  <c:v>3.0410309999999998</c:v>
                </c:pt>
                <c:pt idx="6639">
                  <c:v>3.0811790000000001</c:v>
                </c:pt>
                <c:pt idx="6640">
                  <c:v>3.1208209999999998</c:v>
                </c:pt>
                <c:pt idx="6641">
                  <c:v>3.1057000000000001</c:v>
                </c:pt>
                <c:pt idx="6642">
                  <c:v>3.062716</c:v>
                </c:pt>
                <c:pt idx="6643">
                  <c:v>3.0429780000000002</c:v>
                </c:pt>
                <c:pt idx="6644">
                  <c:v>3.036295</c:v>
                </c:pt>
                <c:pt idx="6645">
                  <c:v>3.0179279999999999</c:v>
                </c:pt>
                <c:pt idx="6646">
                  <c:v>3.037064</c:v>
                </c:pt>
                <c:pt idx="6647">
                  <c:v>3.072476</c:v>
                </c:pt>
                <c:pt idx="6648">
                  <c:v>3.0938720000000002</c:v>
                </c:pt>
                <c:pt idx="6649">
                  <c:v>3.1120709999999998</c:v>
                </c:pt>
                <c:pt idx="6650">
                  <c:v>3.1379139999999999</c:v>
                </c:pt>
                <c:pt idx="6651">
                  <c:v>3.1676039999999999</c:v>
                </c:pt>
                <c:pt idx="6652">
                  <c:v>3.2056610000000001</c:v>
                </c:pt>
                <c:pt idx="6653">
                  <c:v>3.2216480000000001</c:v>
                </c:pt>
                <c:pt idx="6654">
                  <c:v>3.2084009999999998</c:v>
                </c:pt>
                <c:pt idx="6655">
                  <c:v>3.1446939999999999</c:v>
                </c:pt>
                <c:pt idx="6656">
                  <c:v>3.069375</c:v>
                </c:pt>
                <c:pt idx="6657">
                  <c:v>3.0198749999999999</c:v>
                </c:pt>
                <c:pt idx="6658">
                  <c:v>3.0153799999999999</c:v>
                </c:pt>
                <c:pt idx="6659">
                  <c:v>3.0575950000000001</c:v>
                </c:pt>
                <c:pt idx="6660">
                  <c:v>3.0876929999999998</c:v>
                </c:pt>
                <c:pt idx="6661">
                  <c:v>3.0710820000000001</c:v>
                </c:pt>
                <c:pt idx="6662">
                  <c:v>3.0627390000000001</c:v>
                </c:pt>
                <c:pt idx="6663">
                  <c:v>3.0596139999999998</c:v>
                </c:pt>
                <c:pt idx="6664">
                  <c:v>3.0604309999999999</c:v>
                </c:pt>
                <c:pt idx="6665">
                  <c:v>3.0628839999999999</c:v>
                </c:pt>
                <c:pt idx="6666">
                  <c:v>3.0780050000000001</c:v>
                </c:pt>
                <c:pt idx="6667">
                  <c:v>3.1084640000000001</c:v>
                </c:pt>
                <c:pt idx="6668">
                  <c:v>3.1156290000000002</c:v>
                </c:pt>
                <c:pt idx="6669">
                  <c:v>3.0999300000000001</c:v>
                </c:pt>
                <c:pt idx="6670">
                  <c:v>3.0746880000000001</c:v>
                </c:pt>
                <c:pt idx="6671">
                  <c:v>3.0481229999999999</c:v>
                </c:pt>
                <c:pt idx="6672">
                  <c:v>3.0381459999999998</c:v>
                </c:pt>
                <c:pt idx="6673">
                  <c:v>3.046392</c:v>
                </c:pt>
                <c:pt idx="6674">
                  <c:v>3.0588449999999998</c:v>
                </c:pt>
                <c:pt idx="6675">
                  <c:v>3.061922</c:v>
                </c:pt>
                <c:pt idx="6676">
                  <c:v>3.0666340000000001</c:v>
                </c:pt>
                <c:pt idx="6677">
                  <c:v>3.0741109999999998</c:v>
                </c:pt>
                <c:pt idx="6678">
                  <c:v>3.0695429999999999</c:v>
                </c:pt>
                <c:pt idx="6679">
                  <c:v>3.0553590000000002</c:v>
                </c:pt>
                <c:pt idx="6680">
                  <c:v>3.0436749999999999</c:v>
                </c:pt>
                <c:pt idx="6681">
                  <c:v>3.0341070000000001</c:v>
                </c:pt>
                <c:pt idx="6682">
                  <c:v>3.0532919999999999</c:v>
                </c:pt>
                <c:pt idx="6683">
                  <c:v>3.1041370000000001</c:v>
                </c:pt>
                <c:pt idx="6684">
                  <c:v>3.1358950000000001</c:v>
                </c:pt>
                <c:pt idx="6685">
                  <c:v>3.133731</c:v>
                </c:pt>
                <c:pt idx="6686">
                  <c:v>3.1049310000000001</c:v>
                </c:pt>
                <c:pt idx="6687">
                  <c:v>3.0557439999999998</c:v>
                </c:pt>
                <c:pt idx="6688">
                  <c:v>3.0184329999999999</c:v>
                </c:pt>
                <c:pt idx="6689">
                  <c:v>3.000426</c:v>
                </c:pt>
                <c:pt idx="6690">
                  <c:v>3.0052099999999999</c:v>
                </c:pt>
                <c:pt idx="6691">
                  <c:v>3.0104510000000002</c:v>
                </c:pt>
                <c:pt idx="6692">
                  <c:v>3.0124230000000001</c:v>
                </c:pt>
                <c:pt idx="6693">
                  <c:v>3.0384350000000002</c:v>
                </c:pt>
                <c:pt idx="6694">
                  <c:v>3.0483389999999999</c:v>
                </c:pt>
                <c:pt idx="6695">
                  <c:v>3.0458630000000002</c:v>
                </c:pt>
                <c:pt idx="6696">
                  <c:v>3.0446610000000001</c:v>
                </c:pt>
                <c:pt idx="6697">
                  <c:v>3.0328089999999999</c:v>
                </c:pt>
                <c:pt idx="6698">
                  <c:v>3.0346839999999999</c:v>
                </c:pt>
                <c:pt idx="6699">
                  <c:v>3.036295</c:v>
                </c:pt>
                <c:pt idx="6700">
                  <c:v>3.0461510000000001</c:v>
                </c:pt>
                <c:pt idx="6701">
                  <c:v>3.086179</c:v>
                </c:pt>
                <c:pt idx="6702">
                  <c:v>3.1246200000000002</c:v>
                </c:pt>
                <c:pt idx="6703">
                  <c:v>3.1673879999999999</c:v>
                </c:pt>
                <c:pt idx="6704">
                  <c:v>3.1304859999999999</c:v>
                </c:pt>
                <c:pt idx="6705">
                  <c:v>3.1098110000000001</c:v>
                </c:pt>
                <c:pt idx="6706">
                  <c:v>3.0570900000000001</c:v>
                </c:pt>
                <c:pt idx="6707">
                  <c:v>3.0335779999999999</c:v>
                </c:pt>
                <c:pt idx="6708">
                  <c:v>3.0076870000000002</c:v>
                </c:pt>
                <c:pt idx="6709">
                  <c:v>2.9942000000000002</c:v>
                </c:pt>
                <c:pt idx="6710">
                  <c:v>2.9983110000000002</c:v>
                </c:pt>
                <c:pt idx="6711">
                  <c:v>3.042786</c:v>
                </c:pt>
                <c:pt idx="6712">
                  <c:v>3.1013730000000002</c:v>
                </c:pt>
                <c:pt idx="6713">
                  <c:v>3.1409189999999998</c:v>
                </c:pt>
                <c:pt idx="6714">
                  <c:v>3.1321439999999998</c:v>
                </c:pt>
                <c:pt idx="6715">
                  <c:v>3.1224560000000001</c:v>
                </c:pt>
                <c:pt idx="6716">
                  <c:v>3.1526510000000001</c:v>
                </c:pt>
                <c:pt idx="6717">
                  <c:v>3.1824129999999999</c:v>
                </c:pt>
                <c:pt idx="6718">
                  <c:v>3.1526990000000001</c:v>
                </c:pt>
                <c:pt idx="6719">
                  <c:v>3.1032479999999998</c:v>
                </c:pt>
                <c:pt idx="6720">
                  <c:v>3.0743990000000001</c:v>
                </c:pt>
                <c:pt idx="6721">
                  <c:v>3.0604559999999998</c:v>
                </c:pt>
                <c:pt idx="6722">
                  <c:v>3.0301640000000001</c:v>
                </c:pt>
                <c:pt idx="6723">
                  <c:v>3.0225439999999999</c:v>
                </c:pt>
                <c:pt idx="6724">
                  <c:v>3.0342509999999998</c:v>
                </c:pt>
                <c:pt idx="6725">
                  <c:v>3.0710329999999999</c:v>
                </c:pt>
                <c:pt idx="6726">
                  <c:v>3.1142340000000002</c:v>
                </c:pt>
                <c:pt idx="6727">
                  <c:v>3.1203409999999998</c:v>
                </c:pt>
                <c:pt idx="6728">
                  <c:v>3.1219269999999999</c:v>
                </c:pt>
                <c:pt idx="6729">
                  <c:v>3.133419</c:v>
                </c:pt>
                <c:pt idx="6730">
                  <c:v>3.12147</c:v>
                </c:pt>
                <c:pt idx="6731">
                  <c:v>3.087189</c:v>
                </c:pt>
                <c:pt idx="6732">
                  <c:v>3.068076</c:v>
                </c:pt>
                <c:pt idx="6733">
                  <c:v>3.0419679999999998</c:v>
                </c:pt>
                <c:pt idx="6734">
                  <c:v>3.0180959999999999</c:v>
                </c:pt>
                <c:pt idx="6735">
                  <c:v>3.0176150000000002</c:v>
                </c:pt>
                <c:pt idx="6736">
                  <c:v>3.0441319999999998</c:v>
                </c:pt>
                <c:pt idx="6737">
                  <c:v>3.0760339999999999</c:v>
                </c:pt>
                <c:pt idx="6738">
                  <c:v>3.1024539999999998</c:v>
                </c:pt>
                <c:pt idx="6739">
                  <c:v>3.1105800000000001</c:v>
                </c:pt>
                <c:pt idx="6740">
                  <c:v>3.0944729999999998</c:v>
                </c:pt>
                <c:pt idx="6741">
                  <c:v>3.0674760000000001</c:v>
                </c:pt>
                <c:pt idx="6742">
                  <c:v>3.0623550000000002</c:v>
                </c:pt>
                <c:pt idx="6743">
                  <c:v>3.0938720000000002</c:v>
                </c:pt>
                <c:pt idx="6744">
                  <c:v>3.1541419999999998</c:v>
                </c:pt>
                <c:pt idx="6745">
                  <c:v>3.1685660000000002</c:v>
                </c:pt>
                <c:pt idx="6746">
                  <c:v>3.1453190000000002</c:v>
                </c:pt>
                <c:pt idx="6747">
                  <c:v>3.0976699999999999</c:v>
                </c:pt>
                <c:pt idx="6748">
                  <c:v>3.0503830000000001</c:v>
                </c:pt>
                <c:pt idx="6749">
                  <c:v>3.0431699999999999</c:v>
                </c:pt>
                <c:pt idx="6750">
                  <c:v>3.0465840000000002</c:v>
                </c:pt>
                <c:pt idx="6751">
                  <c:v>3.0325449999999998</c:v>
                </c:pt>
                <c:pt idx="6752">
                  <c:v>3.015091</c:v>
                </c:pt>
                <c:pt idx="6753">
                  <c:v>3.0150190000000001</c:v>
                </c:pt>
                <c:pt idx="6754">
                  <c:v>3.0565370000000001</c:v>
                </c:pt>
                <c:pt idx="6755">
                  <c:v>3.0726439999999999</c:v>
                </c:pt>
                <c:pt idx="6756">
                  <c:v>3.0744470000000002</c:v>
                </c:pt>
                <c:pt idx="6757">
                  <c:v>3.090554</c:v>
                </c:pt>
                <c:pt idx="6758">
                  <c:v>3.0905300000000002</c:v>
                </c:pt>
                <c:pt idx="6759">
                  <c:v>3.0909870000000002</c:v>
                </c:pt>
                <c:pt idx="6760">
                  <c:v>3.071466</c:v>
                </c:pt>
                <c:pt idx="6761">
                  <c:v>3.0547339999999998</c:v>
                </c:pt>
                <c:pt idx="6762">
                  <c:v>3.0428820000000001</c:v>
                </c:pt>
                <c:pt idx="6763">
                  <c:v>3.0168940000000002</c:v>
                </c:pt>
                <c:pt idx="6764">
                  <c:v>2.9960270000000002</c:v>
                </c:pt>
                <c:pt idx="6765">
                  <c:v>3.005042</c:v>
                </c:pt>
                <c:pt idx="6766">
                  <c:v>3.054494</c:v>
                </c:pt>
                <c:pt idx="6767">
                  <c:v>3.1026229999999999</c:v>
                </c:pt>
                <c:pt idx="6768">
                  <c:v>3.0896170000000001</c:v>
                </c:pt>
                <c:pt idx="6769">
                  <c:v>3.0881020000000001</c:v>
                </c:pt>
                <c:pt idx="6770">
                  <c:v>3.081467</c:v>
                </c:pt>
                <c:pt idx="6771">
                  <c:v>3.0642299999999998</c:v>
                </c:pt>
                <c:pt idx="6772">
                  <c:v>3.0695190000000001</c:v>
                </c:pt>
                <c:pt idx="6773">
                  <c:v>3.0641099999999999</c:v>
                </c:pt>
                <c:pt idx="6774">
                  <c:v>3.0599750000000001</c:v>
                </c:pt>
                <c:pt idx="6775">
                  <c:v>3.0819719999999999</c:v>
                </c:pt>
                <c:pt idx="6776">
                  <c:v>3.1031040000000001</c:v>
                </c:pt>
                <c:pt idx="6777">
                  <c:v>3.0714899999999998</c:v>
                </c:pt>
                <c:pt idx="6778">
                  <c:v>3.0367519999999999</c:v>
                </c:pt>
                <c:pt idx="6779">
                  <c:v>3.032689</c:v>
                </c:pt>
                <c:pt idx="6780">
                  <c:v>3.099329</c:v>
                </c:pt>
                <c:pt idx="6781">
                  <c:v>3.1171669999999998</c:v>
                </c:pt>
                <c:pt idx="6782">
                  <c:v>3.0674269999999999</c:v>
                </c:pt>
                <c:pt idx="6783">
                  <c:v>3.0706009999999999</c:v>
                </c:pt>
                <c:pt idx="6784">
                  <c:v>3.069591</c:v>
                </c:pt>
                <c:pt idx="6785">
                  <c:v>3.0636290000000002</c:v>
                </c:pt>
                <c:pt idx="6786">
                  <c:v>3.0644459999999998</c:v>
                </c:pt>
                <c:pt idx="6787">
                  <c:v>3.0588690000000001</c:v>
                </c:pt>
                <c:pt idx="6788">
                  <c:v>3.0606</c:v>
                </c:pt>
                <c:pt idx="6789">
                  <c:v>3.1171669999999998</c:v>
                </c:pt>
                <c:pt idx="6790">
                  <c:v>3.182077</c:v>
                </c:pt>
                <c:pt idx="6791">
                  <c:v>3.2170079999999999</c:v>
                </c:pt>
                <c:pt idx="6792">
                  <c:v>3.2021269999999999</c:v>
                </c:pt>
                <c:pt idx="6793">
                  <c:v>3.1031759999999999</c:v>
                </c:pt>
                <c:pt idx="6794">
                  <c:v>3.0297320000000001</c:v>
                </c:pt>
                <c:pt idx="6795">
                  <c:v>2.991123</c:v>
                </c:pt>
                <c:pt idx="6796">
                  <c:v>2.9859779999999998</c:v>
                </c:pt>
                <c:pt idx="6797">
                  <c:v>3.014923</c:v>
                </c:pt>
                <c:pt idx="6798">
                  <c:v>3.0297320000000001</c:v>
                </c:pt>
                <c:pt idx="6799">
                  <c:v>3.0493969999999999</c:v>
                </c:pt>
                <c:pt idx="6800">
                  <c:v>3.0646629999999999</c:v>
                </c:pt>
                <c:pt idx="6801">
                  <c:v>3.07464</c:v>
                </c:pt>
                <c:pt idx="6802">
                  <c:v>3.06786</c:v>
                </c:pt>
                <c:pt idx="6803">
                  <c:v>3.0837029999999999</c:v>
                </c:pt>
                <c:pt idx="6804">
                  <c:v>3.0934870000000001</c:v>
                </c:pt>
                <c:pt idx="6805">
                  <c:v>3.0927899999999999</c:v>
                </c:pt>
                <c:pt idx="6806">
                  <c:v>3.0611769999999998</c:v>
                </c:pt>
                <c:pt idx="6807">
                  <c:v>3.039733</c:v>
                </c:pt>
                <c:pt idx="6808">
                  <c:v>3.0423529999999999</c:v>
                </c:pt>
                <c:pt idx="6809">
                  <c:v>3.0446849999999999</c:v>
                </c:pt>
                <c:pt idx="6810">
                  <c:v>3.0697350000000001</c:v>
                </c:pt>
                <c:pt idx="6811">
                  <c:v>3.0793509999999999</c:v>
                </c:pt>
                <c:pt idx="6812">
                  <c:v>3.0750479999999998</c:v>
                </c:pt>
                <c:pt idx="6813">
                  <c:v>3.0765630000000002</c:v>
                </c:pt>
                <c:pt idx="6814">
                  <c:v>3.0805539999999998</c:v>
                </c:pt>
                <c:pt idx="6815">
                  <c:v>3.0684369999999999</c:v>
                </c:pt>
                <c:pt idx="6816">
                  <c:v>3.0483630000000002</c:v>
                </c:pt>
                <c:pt idx="6817">
                  <c:v>3.0644939999999998</c:v>
                </c:pt>
                <c:pt idx="6818">
                  <c:v>3.0746639999999998</c:v>
                </c:pt>
                <c:pt idx="6819">
                  <c:v>3.0796399999999999</c:v>
                </c:pt>
                <c:pt idx="6820">
                  <c:v>3.0973099999999998</c:v>
                </c:pt>
                <c:pt idx="6821">
                  <c:v>3.0806979999999999</c:v>
                </c:pt>
                <c:pt idx="6822">
                  <c:v>3.0723560000000001</c:v>
                </c:pt>
                <c:pt idx="6823">
                  <c:v>3.0326650000000002</c:v>
                </c:pt>
                <c:pt idx="6824">
                  <c:v>3.024467</c:v>
                </c:pt>
                <c:pt idx="6825">
                  <c:v>3.054373</c:v>
                </c:pt>
                <c:pt idx="6826">
                  <c:v>3.0815389999999998</c:v>
                </c:pt>
                <c:pt idx="6827">
                  <c:v>3.0984639999999999</c:v>
                </c:pt>
                <c:pt idx="6828">
                  <c:v>3.1236820000000001</c:v>
                </c:pt>
                <c:pt idx="6829">
                  <c:v>3.1240429999999999</c:v>
                </c:pt>
                <c:pt idx="6830">
                  <c:v>3.0698310000000002</c:v>
                </c:pt>
                <c:pt idx="6831">
                  <c:v>3.036127</c:v>
                </c:pt>
                <c:pt idx="6832">
                  <c:v>3.028362</c:v>
                </c:pt>
                <c:pt idx="6833">
                  <c:v>3.0072540000000001</c:v>
                </c:pt>
                <c:pt idx="6834">
                  <c:v>3.0146579999999998</c:v>
                </c:pt>
                <c:pt idx="6835">
                  <c:v>3.0619939999999999</c:v>
                </c:pt>
                <c:pt idx="6836">
                  <c:v>3.1143550000000002</c:v>
                </c:pt>
                <c:pt idx="6837">
                  <c:v>3.173254</c:v>
                </c:pt>
                <c:pt idx="6838">
                  <c:v>3.194169</c:v>
                </c:pt>
                <c:pt idx="6839">
                  <c:v>3.1519780000000002</c:v>
                </c:pt>
                <c:pt idx="6840">
                  <c:v>3.1055320000000002</c:v>
                </c:pt>
                <c:pt idx="6841">
                  <c:v>3.1047380000000002</c:v>
                </c:pt>
                <c:pt idx="6842">
                  <c:v>3.1136569999999999</c:v>
                </c:pt>
                <c:pt idx="6843">
                  <c:v>3.0852889999999999</c:v>
                </c:pt>
                <c:pt idx="6844">
                  <c:v>3.0434589999999999</c:v>
                </c:pt>
                <c:pt idx="6845">
                  <c:v>3.0051619999999999</c:v>
                </c:pt>
                <c:pt idx="6846">
                  <c:v>3.0163890000000002</c:v>
                </c:pt>
                <c:pt idx="6847">
                  <c:v>3.058484</c:v>
                </c:pt>
                <c:pt idx="6848">
                  <c:v>3.0659369999999999</c:v>
                </c:pt>
                <c:pt idx="6849">
                  <c:v>3.0628120000000001</c:v>
                </c:pt>
                <c:pt idx="6850">
                  <c:v>3.0719470000000002</c:v>
                </c:pt>
                <c:pt idx="6851">
                  <c:v>3.0287220000000001</c:v>
                </c:pt>
                <c:pt idx="6852">
                  <c:v>2.932776</c:v>
                </c:pt>
                <c:pt idx="6853">
                  <c:v>2.9009469999999999</c:v>
                </c:pt>
                <c:pt idx="6854">
                  <c:v>2.9274149999999999</c:v>
                </c:pt>
                <c:pt idx="6855">
                  <c:v>2.9873720000000001</c:v>
                </c:pt>
                <c:pt idx="6856">
                  <c:v>3.0498059999999998</c:v>
                </c:pt>
                <c:pt idx="6857">
                  <c:v>3.102382</c:v>
                </c:pt>
                <c:pt idx="6858">
                  <c:v>3.1620270000000001</c:v>
                </c:pt>
                <c:pt idx="6859">
                  <c:v>3.2638630000000002</c:v>
                </c:pt>
                <c:pt idx="6860">
                  <c:v>3.2926150000000001</c:v>
                </c:pt>
                <c:pt idx="6861">
                  <c:v>3.2036889999999998</c:v>
                </c:pt>
                <c:pt idx="6862">
                  <c:v>3.0892559999999998</c:v>
                </c:pt>
                <c:pt idx="6863">
                  <c:v>3.0510320000000002</c:v>
                </c:pt>
                <c:pt idx="6864">
                  <c:v>3.0587249999999999</c:v>
                </c:pt>
                <c:pt idx="6865">
                  <c:v>3.0662729999999998</c:v>
                </c:pt>
                <c:pt idx="6866">
                  <c:v>3.0659130000000001</c:v>
                </c:pt>
                <c:pt idx="6867">
                  <c:v>3.0572819999999998</c:v>
                </c:pt>
                <c:pt idx="6868">
                  <c:v>3.0517530000000002</c:v>
                </c:pt>
                <c:pt idx="6869">
                  <c:v>3.0587249999999999</c:v>
                </c:pt>
                <c:pt idx="6870">
                  <c:v>3.0776210000000002</c:v>
                </c:pt>
                <c:pt idx="6871">
                  <c:v>3.0912280000000001</c:v>
                </c:pt>
                <c:pt idx="6872">
                  <c:v>3.0812029999999999</c:v>
                </c:pt>
                <c:pt idx="6873">
                  <c:v>3.0999300000000001</c:v>
                </c:pt>
                <c:pt idx="6874">
                  <c:v>3.1004589999999999</c:v>
                </c:pt>
                <c:pt idx="6875">
                  <c:v>3.099065</c:v>
                </c:pt>
                <c:pt idx="6876">
                  <c:v>3.100387</c:v>
                </c:pt>
                <c:pt idx="6877">
                  <c:v>3.0833179999999998</c:v>
                </c:pt>
                <c:pt idx="6878">
                  <c:v>3.0726680000000002</c:v>
                </c:pt>
                <c:pt idx="6879">
                  <c:v>3.064254</c:v>
                </c:pt>
                <c:pt idx="6880">
                  <c:v>3.0699519999999998</c:v>
                </c:pt>
                <c:pt idx="6881">
                  <c:v>3.0842079999999998</c:v>
                </c:pt>
                <c:pt idx="6882">
                  <c:v>3.0994250000000001</c:v>
                </c:pt>
                <c:pt idx="6883">
                  <c:v>3.102166</c:v>
                </c:pt>
                <c:pt idx="6884">
                  <c:v>3.0988479999999998</c:v>
                </c:pt>
                <c:pt idx="6885">
                  <c:v>3.0785580000000001</c:v>
                </c:pt>
                <c:pt idx="6886">
                  <c:v>3.0578110000000001</c:v>
                </c:pt>
                <c:pt idx="6887">
                  <c:v>3.0446849999999999</c:v>
                </c:pt>
                <c:pt idx="6888">
                  <c:v>3.047882</c:v>
                </c:pt>
                <c:pt idx="6889">
                  <c:v>3.056489</c:v>
                </c:pt>
                <c:pt idx="6890">
                  <c:v>3.0552630000000001</c:v>
                </c:pt>
                <c:pt idx="6891">
                  <c:v>3.0490840000000001</c:v>
                </c:pt>
                <c:pt idx="6892">
                  <c:v>3.0264859999999998</c:v>
                </c:pt>
                <c:pt idx="6893">
                  <c:v>3.0204040000000001</c:v>
                </c:pt>
                <c:pt idx="6894">
                  <c:v>3.0591810000000002</c:v>
                </c:pt>
                <c:pt idx="6895">
                  <c:v>3.0720429999999999</c:v>
                </c:pt>
                <c:pt idx="6896">
                  <c:v>3.0687500000000001</c:v>
                </c:pt>
                <c:pt idx="6897">
                  <c:v>3.0560559999999999</c:v>
                </c:pt>
                <c:pt idx="6898">
                  <c:v>3.0751680000000001</c:v>
                </c:pt>
                <c:pt idx="6899">
                  <c:v>3.1116860000000002</c:v>
                </c:pt>
                <c:pt idx="6900">
                  <c:v>3.1268560000000001</c:v>
                </c:pt>
                <c:pt idx="6901">
                  <c:v>3.1227209999999999</c:v>
                </c:pt>
                <c:pt idx="6902">
                  <c:v>3.0927419999999999</c:v>
                </c:pt>
                <c:pt idx="6903">
                  <c:v>3.0514399999999999</c:v>
                </c:pt>
                <c:pt idx="6904">
                  <c:v>3.0131920000000001</c:v>
                </c:pt>
                <c:pt idx="6905">
                  <c:v>2.983622</c:v>
                </c:pt>
                <c:pt idx="6906">
                  <c:v>3.0067970000000002</c:v>
                </c:pt>
                <c:pt idx="6907">
                  <c:v>3.0377610000000002</c:v>
                </c:pt>
                <c:pt idx="6908">
                  <c:v>3.0421369999999999</c:v>
                </c:pt>
                <c:pt idx="6909">
                  <c:v>3.0574509999999999</c:v>
                </c:pt>
                <c:pt idx="6910">
                  <c:v>3.120028</c:v>
                </c:pt>
                <c:pt idx="6911">
                  <c:v>3.156209</c:v>
                </c:pt>
                <c:pt idx="6912">
                  <c:v>3.1414719999999998</c:v>
                </c:pt>
                <c:pt idx="6913">
                  <c:v>3.1226970000000001</c:v>
                </c:pt>
                <c:pt idx="6914">
                  <c:v>3.095002</c:v>
                </c:pt>
                <c:pt idx="6915">
                  <c:v>3.0836549999999998</c:v>
                </c:pt>
                <c:pt idx="6916">
                  <c:v>3.0481470000000002</c:v>
                </c:pt>
                <c:pt idx="6917">
                  <c:v>3.0164849999999999</c:v>
                </c:pt>
                <c:pt idx="6918">
                  <c:v>2.9818669999999998</c:v>
                </c:pt>
                <c:pt idx="6919">
                  <c:v>2.9802080000000002</c:v>
                </c:pt>
                <c:pt idx="6920">
                  <c:v>2.9825879999999998</c:v>
                </c:pt>
                <c:pt idx="6921">
                  <c:v>2.9899450000000001</c:v>
                </c:pt>
                <c:pt idx="6922">
                  <c:v>3.029636</c:v>
                </c:pt>
                <c:pt idx="6923">
                  <c:v>3.0997379999999999</c:v>
                </c:pt>
                <c:pt idx="6924">
                  <c:v>3.1454870000000001</c:v>
                </c:pt>
                <c:pt idx="6925">
                  <c:v>3.1645509999999999</c:v>
                </c:pt>
                <c:pt idx="6926">
                  <c:v>3.1612580000000001</c:v>
                </c:pt>
                <c:pt idx="6927">
                  <c:v>3.1096910000000002</c:v>
                </c:pt>
                <c:pt idx="6928">
                  <c:v>3.0546859999999998</c:v>
                </c:pt>
                <c:pt idx="6929">
                  <c:v>3.0504310000000001</c:v>
                </c:pt>
                <c:pt idx="6930">
                  <c:v>3.0780050000000001</c:v>
                </c:pt>
                <c:pt idx="6931">
                  <c:v>3.0919729999999999</c:v>
                </c:pt>
                <c:pt idx="6932">
                  <c:v>3.1077430000000001</c:v>
                </c:pt>
                <c:pt idx="6933">
                  <c:v>3.0931030000000002</c:v>
                </c:pt>
                <c:pt idx="6934">
                  <c:v>3.0737260000000002</c:v>
                </c:pt>
                <c:pt idx="6935">
                  <c:v>3.087189</c:v>
                </c:pt>
                <c:pt idx="6936">
                  <c:v>3.0756730000000001</c:v>
                </c:pt>
                <c:pt idx="6937">
                  <c:v>3.076587</c:v>
                </c:pt>
                <c:pt idx="6938">
                  <c:v>3.061706</c:v>
                </c:pt>
                <c:pt idx="6939">
                  <c:v>3.083126</c:v>
                </c:pt>
                <c:pt idx="6940">
                  <c:v>3.0683889999999998</c:v>
                </c:pt>
                <c:pt idx="6941">
                  <c:v>3.0531229999999998</c:v>
                </c:pt>
                <c:pt idx="6942">
                  <c:v>3.0545900000000001</c:v>
                </c:pt>
                <c:pt idx="6943">
                  <c:v>3.0700720000000001</c:v>
                </c:pt>
                <c:pt idx="6944">
                  <c:v>3.0758420000000002</c:v>
                </c:pt>
                <c:pt idx="6945">
                  <c:v>3.0801210000000001</c:v>
                </c:pt>
                <c:pt idx="6946">
                  <c:v>3.0779809999999999</c:v>
                </c:pt>
                <c:pt idx="6947">
                  <c:v>3.0645180000000001</c:v>
                </c:pt>
                <c:pt idx="6948">
                  <c:v>3.0743510000000001</c:v>
                </c:pt>
                <c:pt idx="6949">
                  <c:v>3.0883430000000001</c:v>
                </c:pt>
                <c:pt idx="6950">
                  <c:v>3.0917319999999999</c:v>
                </c:pt>
                <c:pt idx="6951">
                  <c:v>3.0774759999999999</c:v>
                </c:pt>
                <c:pt idx="6952">
                  <c:v>3.0819480000000001</c:v>
                </c:pt>
                <c:pt idx="6953">
                  <c:v>3.0996899999999998</c:v>
                </c:pt>
                <c:pt idx="6954">
                  <c:v>3.1090179999999998</c:v>
                </c:pt>
                <c:pt idx="6955">
                  <c:v>3.1006749999999998</c:v>
                </c:pt>
                <c:pt idx="6956">
                  <c:v>3.0790869999999999</c:v>
                </c:pt>
                <c:pt idx="6957">
                  <c:v>3.0812029999999999</c:v>
                </c:pt>
                <c:pt idx="6958">
                  <c:v>3.086684</c:v>
                </c:pt>
                <c:pt idx="6959">
                  <c:v>3.060384</c:v>
                </c:pt>
                <c:pt idx="6960">
                  <c:v>3.0474739999999998</c:v>
                </c:pt>
                <c:pt idx="6961">
                  <c:v>3.079135</c:v>
                </c:pt>
                <c:pt idx="6962">
                  <c:v>3.0909390000000001</c:v>
                </c:pt>
                <c:pt idx="6963">
                  <c:v>3.0730770000000001</c:v>
                </c:pt>
                <c:pt idx="6964">
                  <c:v>3.0556709999999998</c:v>
                </c:pt>
                <c:pt idx="6965">
                  <c:v>3.021029</c:v>
                </c:pt>
                <c:pt idx="6966">
                  <c:v>3.007711</c:v>
                </c:pt>
                <c:pt idx="6967">
                  <c:v>3.0348999999999999</c:v>
                </c:pt>
                <c:pt idx="6968">
                  <c:v>3.0587970000000002</c:v>
                </c:pt>
                <c:pt idx="6969">
                  <c:v>3.068149</c:v>
                </c:pt>
                <c:pt idx="6970">
                  <c:v>3.0804809999999998</c:v>
                </c:pt>
                <c:pt idx="6971">
                  <c:v>3.1001219999999998</c:v>
                </c:pt>
                <c:pt idx="6972">
                  <c:v>3.0819000000000001</c:v>
                </c:pt>
                <c:pt idx="6973">
                  <c:v>3.0685570000000002</c:v>
                </c:pt>
                <c:pt idx="6974">
                  <c:v>3.0619700000000001</c:v>
                </c:pt>
                <c:pt idx="6975">
                  <c:v>3.0416080000000001</c:v>
                </c:pt>
                <c:pt idx="6976">
                  <c:v>3.053436</c:v>
                </c:pt>
                <c:pt idx="6977">
                  <c:v>3.1127440000000002</c:v>
                </c:pt>
                <c:pt idx="6978">
                  <c:v>3.1327940000000001</c:v>
                </c:pt>
                <c:pt idx="6979">
                  <c:v>3.0950739999999999</c:v>
                </c:pt>
                <c:pt idx="6980">
                  <c:v>3.0731489999999999</c:v>
                </c:pt>
                <c:pt idx="6981">
                  <c:v>3.0656720000000002</c:v>
                </c:pt>
                <c:pt idx="6982">
                  <c:v>3.063701</c:v>
                </c:pt>
                <c:pt idx="6983">
                  <c:v>3.0633400000000002</c:v>
                </c:pt>
                <c:pt idx="6984">
                  <c:v>3.0781969999999998</c:v>
                </c:pt>
                <c:pt idx="6985">
                  <c:v>3.0651920000000001</c:v>
                </c:pt>
                <c:pt idx="6986">
                  <c:v>3.0522580000000001</c:v>
                </c:pt>
                <c:pt idx="6987">
                  <c:v>3.0630999999999999</c:v>
                </c:pt>
                <c:pt idx="6988">
                  <c:v>3.045334</c:v>
                </c:pt>
                <c:pt idx="6989">
                  <c:v>3.0685090000000002</c:v>
                </c:pt>
                <c:pt idx="6990">
                  <c:v>3.1122390000000002</c:v>
                </c:pt>
                <c:pt idx="6991">
                  <c:v>3.1363029999999998</c:v>
                </c:pt>
                <c:pt idx="6992">
                  <c:v>3.134789</c:v>
                </c:pt>
                <c:pt idx="6993">
                  <c:v>3.076346</c:v>
                </c:pt>
                <c:pt idx="6994">
                  <c:v>3.0261499999999999</c:v>
                </c:pt>
                <c:pt idx="6995">
                  <c:v>3.012543</c:v>
                </c:pt>
                <c:pt idx="6996">
                  <c:v>3.0308380000000001</c:v>
                </c:pt>
                <c:pt idx="6997">
                  <c:v>3.0285540000000002</c:v>
                </c:pt>
                <c:pt idx="6998">
                  <c:v>2.9995129999999999</c:v>
                </c:pt>
                <c:pt idx="6999">
                  <c:v>2.977131</c:v>
                </c:pt>
                <c:pt idx="7000">
                  <c:v>2.971698</c:v>
                </c:pt>
                <c:pt idx="7001">
                  <c:v>2.9860980000000001</c:v>
                </c:pt>
                <c:pt idx="7002">
                  <c:v>3.047282</c:v>
                </c:pt>
                <c:pt idx="7003">
                  <c:v>3.0772119999999998</c:v>
                </c:pt>
                <c:pt idx="7004">
                  <c:v>3.0738699999999999</c:v>
                </c:pt>
                <c:pt idx="7005">
                  <c:v>3.1069740000000001</c:v>
                </c:pt>
                <c:pt idx="7006">
                  <c:v>3.1370969999999998</c:v>
                </c:pt>
                <c:pt idx="7007">
                  <c:v>3.1477710000000001</c:v>
                </c:pt>
                <c:pt idx="7008">
                  <c:v>3.169359</c:v>
                </c:pt>
                <c:pt idx="7009">
                  <c:v>3.1670029999999998</c:v>
                </c:pt>
                <c:pt idx="7010">
                  <c:v>3.106277</c:v>
                </c:pt>
                <c:pt idx="7011">
                  <c:v>3.0837270000000001</c:v>
                </c:pt>
                <c:pt idx="7012">
                  <c:v>3.0806740000000001</c:v>
                </c:pt>
                <c:pt idx="7013">
                  <c:v>3.0894970000000002</c:v>
                </c:pt>
                <c:pt idx="7014">
                  <c:v>3.0775239999999999</c:v>
                </c:pt>
                <c:pt idx="7015">
                  <c:v>3.0870690000000001</c:v>
                </c:pt>
                <c:pt idx="7016">
                  <c:v>3.134404</c:v>
                </c:pt>
                <c:pt idx="7017">
                  <c:v>3.15116</c:v>
                </c:pt>
                <c:pt idx="7018">
                  <c:v>3.1369289999999999</c:v>
                </c:pt>
                <c:pt idx="7019">
                  <c:v>3.1153400000000002</c:v>
                </c:pt>
                <c:pt idx="7020">
                  <c:v>3.0975739999999998</c:v>
                </c:pt>
                <c:pt idx="7021">
                  <c:v>3.0653359999999998</c:v>
                </c:pt>
                <c:pt idx="7022">
                  <c:v>3.0413190000000001</c:v>
                </c:pt>
                <c:pt idx="7023">
                  <c:v>3.0261019999999998</c:v>
                </c:pt>
                <c:pt idx="7024">
                  <c:v>3.023072</c:v>
                </c:pt>
                <c:pt idx="7025">
                  <c:v>3.0129030000000001</c:v>
                </c:pt>
                <c:pt idx="7026">
                  <c:v>3.0288179999999998</c:v>
                </c:pt>
                <c:pt idx="7027">
                  <c:v>3.0498059999999998</c:v>
                </c:pt>
                <c:pt idx="7028">
                  <c:v>3.0634610000000002</c:v>
                </c:pt>
                <c:pt idx="7029">
                  <c:v>3.053436</c:v>
                </c:pt>
                <c:pt idx="7030">
                  <c:v>3.044276</c:v>
                </c:pt>
                <c:pt idx="7031">
                  <c:v>3.0353810000000001</c:v>
                </c:pt>
                <c:pt idx="7032">
                  <c:v>3.0249480000000002</c:v>
                </c:pt>
                <c:pt idx="7033">
                  <c:v>3.0330249999999999</c:v>
                </c:pt>
                <c:pt idx="7034">
                  <c:v>3.050046</c:v>
                </c:pt>
                <c:pt idx="7035">
                  <c:v>3.0538439999999998</c:v>
                </c:pt>
                <c:pt idx="7036">
                  <c:v>3.0582440000000002</c:v>
                </c:pt>
                <c:pt idx="7037">
                  <c:v>3.0787270000000002</c:v>
                </c:pt>
                <c:pt idx="7038">
                  <c:v>3.0977670000000002</c:v>
                </c:pt>
                <c:pt idx="7039">
                  <c:v>3.0963959999999999</c:v>
                </c:pt>
                <c:pt idx="7040">
                  <c:v>3.0787019999999998</c:v>
                </c:pt>
                <c:pt idx="7041">
                  <c:v>3.0641820000000002</c:v>
                </c:pt>
                <c:pt idx="7042">
                  <c:v>3.068702</c:v>
                </c:pt>
                <c:pt idx="7043">
                  <c:v>3.0703839999999998</c:v>
                </c:pt>
                <c:pt idx="7044">
                  <c:v>3.075866</c:v>
                </c:pt>
                <c:pt idx="7045">
                  <c:v>3.1198839999999999</c:v>
                </c:pt>
                <c:pt idx="7046">
                  <c:v>3.136857</c:v>
                </c:pt>
                <c:pt idx="7047">
                  <c:v>3.1240429999999999</c:v>
                </c:pt>
                <c:pt idx="7048">
                  <c:v>3.0858910000000002</c:v>
                </c:pt>
                <c:pt idx="7049">
                  <c:v>3.0754570000000001</c:v>
                </c:pt>
                <c:pt idx="7050">
                  <c:v>3.0886309999999999</c:v>
                </c:pt>
                <c:pt idx="7051">
                  <c:v>3.0839669999999999</c:v>
                </c:pt>
                <c:pt idx="7052">
                  <c:v>3.0974059999999999</c:v>
                </c:pt>
                <c:pt idx="7053">
                  <c:v>3.1441889999999999</c:v>
                </c:pt>
                <c:pt idx="7054">
                  <c:v>3.1451750000000001</c:v>
                </c:pt>
                <c:pt idx="7055">
                  <c:v>3.1374339999999998</c:v>
                </c:pt>
                <c:pt idx="7056">
                  <c:v>3.1258219999999999</c:v>
                </c:pt>
                <c:pt idx="7057">
                  <c:v>3.1072139999999999</c:v>
                </c:pt>
                <c:pt idx="7058">
                  <c:v>3.0505270000000002</c:v>
                </c:pt>
                <c:pt idx="7059">
                  <c:v>2.9984310000000001</c:v>
                </c:pt>
                <c:pt idx="7060">
                  <c:v>3.0185050000000002</c:v>
                </c:pt>
                <c:pt idx="7061">
                  <c:v>3.013817</c:v>
                </c:pt>
                <c:pt idx="7062">
                  <c:v>3.0217499999999999</c:v>
                </c:pt>
                <c:pt idx="7063">
                  <c:v>3.0273279999999998</c:v>
                </c:pt>
                <c:pt idx="7064">
                  <c:v>3.0304530000000001</c:v>
                </c:pt>
                <c:pt idx="7065">
                  <c:v>3.0184570000000002</c:v>
                </c:pt>
                <c:pt idx="7066">
                  <c:v>3.0067970000000002</c:v>
                </c:pt>
                <c:pt idx="7067">
                  <c:v>3.0520649999999998</c:v>
                </c:pt>
                <c:pt idx="7068">
                  <c:v>3.0499260000000001</c:v>
                </c:pt>
                <c:pt idx="7069">
                  <c:v>3.0462720000000001</c:v>
                </c:pt>
                <c:pt idx="7070">
                  <c:v>3.0455990000000002</c:v>
                </c:pt>
                <c:pt idx="7071">
                  <c:v>3.0603349999999998</c:v>
                </c:pt>
                <c:pt idx="7072">
                  <c:v>3.068581</c:v>
                </c:pt>
                <c:pt idx="7073">
                  <c:v>3.0678359999999998</c:v>
                </c:pt>
                <c:pt idx="7074">
                  <c:v>3.0792310000000001</c:v>
                </c:pt>
                <c:pt idx="7075">
                  <c:v>3.0693990000000002</c:v>
                </c:pt>
                <c:pt idx="7076">
                  <c:v>3.0535320000000001</c:v>
                </c:pt>
                <c:pt idx="7077">
                  <c:v>3.0495890000000001</c:v>
                </c:pt>
                <c:pt idx="7078">
                  <c:v>3.0629559999999998</c:v>
                </c:pt>
                <c:pt idx="7079">
                  <c:v>3.0723560000000001</c:v>
                </c:pt>
                <c:pt idx="7080">
                  <c:v>3.078919</c:v>
                </c:pt>
                <c:pt idx="7081">
                  <c:v>3.0751439999999999</c:v>
                </c:pt>
                <c:pt idx="7082">
                  <c:v>3.0668500000000001</c:v>
                </c:pt>
                <c:pt idx="7083">
                  <c:v>3.0578829999999999</c:v>
                </c:pt>
                <c:pt idx="7084">
                  <c:v>3.0453579999999998</c:v>
                </c:pt>
                <c:pt idx="7085">
                  <c:v>3.0501900000000002</c:v>
                </c:pt>
                <c:pt idx="7086">
                  <c:v>3.0706730000000002</c:v>
                </c:pt>
                <c:pt idx="7087">
                  <c:v>3.0481229999999999</c:v>
                </c:pt>
                <c:pt idx="7088">
                  <c:v>3.0301640000000001</c:v>
                </c:pt>
                <c:pt idx="7089">
                  <c:v>3.0386030000000002</c:v>
                </c:pt>
                <c:pt idx="7090">
                  <c:v>3.034179</c:v>
                </c:pt>
                <c:pt idx="7091">
                  <c:v>3.031895</c:v>
                </c:pt>
                <c:pt idx="7092">
                  <c:v>3.0436510000000001</c:v>
                </c:pt>
                <c:pt idx="7093">
                  <c:v>3.0641340000000001</c:v>
                </c:pt>
                <c:pt idx="7094">
                  <c:v>3.0971899999999999</c:v>
                </c:pt>
                <c:pt idx="7095">
                  <c:v>3.12337</c:v>
                </c:pt>
                <c:pt idx="7096">
                  <c:v>3.1147149999999999</c:v>
                </c:pt>
                <c:pt idx="7097">
                  <c:v>3.0963240000000001</c:v>
                </c:pt>
                <c:pt idx="7098">
                  <c:v>3.0536279999999998</c:v>
                </c:pt>
                <c:pt idx="7099">
                  <c:v>3.0249239999999999</c:v>
                </c:pt>
                <c:pt idx="7100">
                  <c:v>3.0207410000000001</c:v>
                </c:pt>
                <c:pt idx="7101">
                  <c:v>3.0391319999999999</c:v>
                </c:pt>
                <c:pt idx="7102">
                  <c:v>3.0566810000000002</c:v>
                </c:pt>
                <c:pt idx="7103">
                  <c:v>3.067596</c:v>
                </c:pt>
                <c:pt idx="7104">
                  <c:v>3.033506</c:v>
                </c:pt>
                <c:pt idx="7105">
                  <c:v>3.0184570000000002</c:v>
                </c:pt>
                <c:pt idx="7106">
                  <c:v>3.0920209999999999</c:v>
                </c:pt>
                <c:pt idx="7107">
                  <c:v>3.1815959999999999</c:v>
                </c:pt>
                <c:pt idx="7108">
                  <c:v>3.2057570000000002</c:v>
                </c:pt>
                <c:pt idx="7109">
                  <c:v>3.1557759999999999</c:v>
                </c:pt>
                <c:pt idx="7110">
                  <c:v>3.0959150000000002</c:v>
                </c:pt>
                <c:pt idx="7111">
                  <c:v>3.030573</c:v>
                </c:pt>
                <c:pt idx="7112">
                  <c:v>2.98468</c:v>
                </c:pt>
                <c:pt idx="7113">
                  <c:v>2.9445079999999999</c:v>
                </c:pt>
                <c:pt idx="7114">
                  <c:v>2.9534029999999998</c:v>
                </c:pt>
                <c:pt idx="7115">
                  <c:v>3.0056430000000001</c:v>
                </c:pt>
                <c:pt idx="7116">
                  <c:v>3.049445</c:v>
                </c:pt>
                <c:pt idx="7117">
                  <c:v>3.0551910000000002</c:v>
                </c:pt>
                <c:pt idx="7118">
                  <c:v>3.063148</c:v>
                </c:pt>
                <c:pt idx="7119">
                  <c:v>3.0833900000000001</c:v>
                </c:pt>
                <c:pt idx="7120">
                  <c:v>3.076082</c:v>
                </c:pt>
                <c:pt idx="7121">
                  <c:v>3.0592299999999999</c:v>
                </c:pt>
                <c:pt idx="7122">
                  <c:v>3.061658</c:v>
                </c:pt>
                <c:pt idx="7123">
                  <c:v>3.0592060000000001</c:v>
                </c:pt>
                <c:pt idx="7124">
                  <c:v>3.0766110000000002</c:v>
                </c:pt>
                <c:pt idx="7125">
                  <c:v>3.0771160000000002</c:v>
                </c:pt>
                <c:pt idx="7126">
                  <c:v>3.0544699999999998</c:v>
                </c:pt>
                <c:pt idx="7127">
                  <c:v>3.075577</c:v>
                </c:pt>
                <c:pt idx="7128">
                  <c:v>3.09606</c:v>
                </c:pt>
                <c:pt idx="7129">
                  <c:v>3.1142340000000002</c:v>
                </c:pt>
                <c:pt idx="7130">
                  <c:v>3.0912999999999999</c:v>
                </c:pt>
                <c:pt idx="7131">
                  <c:v>3.0782940000000001</c:v>
                </c:pt>
                <c:pt idx="7132">
                  <c:v>3.0639409999999998</c:v>
                </c:pt>
                <c:pt idx="7133">
                  <c:v>3.0467520000000001</c:v>
                </c:pt>
                <c:pt idx="7134">
                  <c:v>3.044397</c:v>
                </c:pt>
                <c:pt idx="7135">
                  <c:v>3.0866120000000001</c:v>
                </c:pt>
                <c:pt idx="7136">
                  <c:v>3.0965400000000001</c:v>
                </c:pt>
                <c:pt idx="7137">
                  <c:v>3.0867800000000001</c:v>
                </c:pt>
                <c:pt idx="7138">
                  <c:v>3.0582199999999999</c:v>
                </c:pt>
                <c:pt idx="7139">
                  <c:v>3.0435310000000002</c:v>
                </c:pt>
                <c:pt idx="7140">
                  <c:v>3.0560559999999999</c:v>
                </c:pt>
                <c:pt idx="7141">
                  <c:v>3.0545659999999999</c:v>
                </c:pt>
                <c:pt idx="7142">
                  <c:v>3.044613</c:v>
                </c:pt>
                <c:pt idx="7143">
                  <c:v>3.0610569999999999</c:v>
                </c:pt>
                <c:pt idx="7144">
                  <c:v>3.081251</c:v>
                </c:pt>
                <c:pt idx="7145">
                  <c:v>3.058484</c:v>
                </c:pt>
                <c:pt idx="7146">
                  <c:v>3.0423049999999998</c:v>
                </c:pt>
                <c:pt idx="7147">
                  <c:v>3.0484589999999998</c:v>
                </c:pt>
                <c:pt idx="7148">
                  <c:v>3.071466</c:v>
                </c:pt>
                <c:pt idx="7149">
                  <c:v>3.0783659999999999</c:v>
                </c:pt>
                <c:pt idx="7150">
                  <c:v>3.0861070000000002</c:v>
                </c:pt>
                <c:pt idx="7151">
                  <c:v>3.1095220000000001</c:v>
                </c:pt>
                <c:pt idx="7152">
                  <c:v>3.1080559999999999</c:v>
                </c:pt>
                <c:pt idx="7153">
                  <c:v>3.1026470000000002</c:v>
                </c:pt>
                <c:pt idx="7154">
                  <c:v>3.0939920000000001</c:v>
                </c:pt>
                <c:pt idx="7155">
                  <c:v>3.08779</c:v>
                </c:pt>
                <c:pt idx="7156">
                  <c:v>3.0814189999999999</c:v>
                </c:pt>
                <c:pt idx="7157">
                  <c:v>3.072308</c:v>
                </c:pt>
                <c:pt idx="7158">
                  <c:v>3.0749279999999999</c:v>
                </c:pt>
                <c:pt idx="7159">
                  <c:v>3.0852889999999999</c:v>
                </c:pt>
                <c:pt idx="7160">
                  <c:v>3.0736059999999998</c:v>
                </c:pt>
                <c:pt idx="7161">
                  <c:v>3.059758</c:v>
                </c:pt>
                <c:pt idx="7162">
                  <c:v>3.0702400000000001</c:v>
                </c:pt>
                <c:pt idx="7163">
                  <c:v>3.0658650000000001</c:v>
                </c:pt>
                <c:pt idx="7164">
                  <c:v>3.0604559999999998</c:v>
                </c:pt>
                <c:pt idx="7165">
                  <c:v>3.054878</c:v>
                </c:pt>
                <c:pt idx="7166">
                  <c:v>3.0467279999999999</c:v>
                </c:pt>
                <c:pt idx="7167">
                  <c:v>3.053652</c:v>
                </c:pt>
                <c:pt idx="7168">
                  <c:v>3.0657930000000002</c:v>
                </c:pt>
                <c:pt idx="7169">
                  <c:v>3.076082</c:v>
                </c:pt>
                <c:pt idx="7170">
                  <c:v>3.0835340000000002</c:v>
                </c:pt>
                <c:pt idx="7171">
                  <c:v>3.0901939999999999</c:v>
                </c:pt>
                <c:pt idx="7172">
                  <c:v>3.094401</c:v>
                </c:pt>
                <c:pt idx="7173">
                  <c:v>3.0969250000000001</c:v>
                </c:pt>
                <c:pt idx="7174">
                  <c:v>3.0981269999999999</c:v>
                </c:pt>
                <c:pt idx="7175">
                  <c:v>3.094665</c:v>
                </c:pt>
                <c:pt idx="7176">
                  <c:v>3.178134</c:v>
                </c:pt>
                <c:pt idx="7177">
                  <c:v>3.2696559999999999</c:v>
                </c:pt>
                <c:pt idx="7178">
                  <c:v>3.2641749999999998</c:v>
                </c:pt>
                <c:pt idx="7179">
                  <c:v>3.185514</c:v>
                </c:pt>
                <c:pt idx="7180">
                  <c:v>3.0711050000000002</c:v>
                </c:pt>
                <c:pt idx="7181">
                  <c:v>2.9691010000000002</c:v>
                </c:pt>
                <c:pt idx="7182">
                  <c:v>2.9173420000000001</c:v>
                </c:pt>
                <c:pt idx="7183">
                  <c:v>2.8928929999999999</c:v>
                </c:pt>
                <c:pt idx="7184">
                  <c:v>2.9138320000000002</c:v>
                </c:pt>
                <c:pt idx="7185">
                  <c:v>2.9767459999999999</c:v>
                </c:pt>
                <c:pt idx="7186">
                  <c:v>3.0200200000000001</c:v>
                </c:pt>
                <c:pt idx="7187">
                  <c:v>3.0232649999999999</c:v>
                </c:pt>
                <c:pt idx="7188">
                  <c:v>3.0406219999999999</c:v>
                </c:pt>
                <c:pt idx="7189">
                  <c:v>3.063869</c:v>
                </c:pt>
                <c:pt idx="7190">
                  <c:v>3.037064</c:v>
                </c:pt>
                <c:pt idx="7191">
                  <c:v>3.0058829999999999</c:v>
                </c:pt>
                <c:pt idx="7192">
                  <c:v>2.98028</c:v>
                </c:pt>
                <c:pt idx="7193">
                  <c:v>2.9824920000000001</c:v>
                </c:pt>
                <c:pt idx="7194">
                  <c:v>2.996267</c:v>
                </c:pt>
                <c:pt idx="7195">
                  <c:v>2.9849679999999998</c:v>
                </c:pt>
                <c:pt idx="7196">
                  <c:v>3.074808</c:v>
                </c:pt>
                <c:pt idx="7197">
                  <c:v>3.128803</c:v>
                </c:pt>
                <c:pt idx="7198">
                  <c:v>3.116663</c:v>
                </c:pt>
                <c:pt idx="7199">
                  <c:v>3.0789909999999998</c:v>
                </c:pt>
                <c:pt idx="7200">
                  <c:v>3.0990890000000002</c:v>
                </c:pt>
                <c:pt idx="7201">
                  <c:v>3.118754</c:v>
                </c:pt>
                <c:pt idx="7202">
                  <c:v>3.0778129999999999</c:v>
                </c:pt>
                <c:pt idx="7203">
                  <c:v>3.0387230000000001</c:v>
                </c:pt>
                <c:pt idx="7204">
                  <c:v>3.0142500000000001</c:v>
                </c:pt>
                <c:pt idx="7205">
                  <c:v>3.0176150000000002</c:v>
                </c:pt>
                <c:pt idx="7206">
                  <c:v>3.0798079999999999</c:v>
                </c:pt>
                <c:pt idx="7207">
                  <c:v>3.1119500000000002</c:v>
                </c:pt>
                <c:pt idx="7208">
                  <c:v>3.1108929999999999</c:v>
                </c:pt>
                <c:pt idx="7209">
                  <c:v>3.1083440000000002</c:v>
                </c:pt>
                <c:pt idx="7210">
                  <c:v>3.1032959999999998</c:v>
                </c:pt>
                <c:pt idx="7211">
                  <c:v>3.1100509999999999</c:v>
                </c:pt>
                <c:pt idx="7212">
                  <c:v>3.1156290000000002</c:v>
                </c:pt>
                <c:pt idx="7213">
                  <c:v>3.1135130000000002</c:v>
                </c:pt>
                <c:pt idx="7214">
                  <c:v>3.1038009999999998</c:v>
                </c:pt>
                <c:pt idx="7215">
                  <c:v>3.0909390000000001</c:v>
                </c:pt>
                <c:pt idx="7216">
                  <c:v>3.0762499999999999</c:v>
                </c:pt>
                <c:pt idx="7217">
                  <c:v>3.0679560000000001</c:v>
                </c:pt>
                <c:pt idx="7218">
                  <c:v>3.044324</c:v>
                </c:pt>
                <c:pt idx="7219">
                  <c:v>3.0379299999999998</c:v>
                </c:pt>
                <c:pt idx="7220">
                  <c:v>3.0489160000000002</c:v>
                </c:pt>
                <c:pt idx="7221">
                  <c:v>3.0548540000000002</c:v>
                </c:pt>
                <c:pt idx="7222">
                  <c:v>3.0533160000000001</c:v>
                </c:pt>
                <c:pt idx="7223">
                  <c:v>3.0643020000000001</c:v>
                </c:pt>
                <c:pt idx="7224">
                  <c:v>3.0652879999999998</c:v>
                </c:pt>
                <c:pt idx="7225">
                  <c:v>3.0586039999999999</c:v>
                </c:pt>
                <c:pt idx="7226">
                  <c:v>3.0822600000000002</c:v>
                </c:pt>
                <c:pt idx="7227">
                  <c:v>3.1038730000000001</c:v>
                </c:pt>
                <c:pt idx="7228">
                  <c:v>3.0950739999999999</c:v>
                </c:pt>
                <c:pt idx="7229">
                  <c:v>3.0700959999999999</c:v>
                </c:pt>
                <c:pt idx="7230">
                  <c:v>3.0651679999999999</c:v>
                </c:pt>
                <c:pt idx="7231">
                  <c:v>3.0692780000000002</c:v>
                </c:pt>
                <c:pt idx="7232">
                  <c:v>3.091564</c:v>
                </c:pt>
                <c:pt idx="7233">
                  <c:v>3.1015169999999999</c:v>
                </c:pt>
                <c:pt idx="7234">
                  <c:v>3.0974780000000002</c:v>
                </c:pt>
                <c:pt idx="7235">
                  <c:v>3.0843039999999999</c:v>
                </c:pt>
                <c:pt idx="7236">
                  <c:v>3.0626190000000002</c:v>
                </c:pt>
                <c:pt idx="7237">
                  <c:v>3.06298</c:v>
                </c:pt>
                <c:pt idx="7238">
                  <c:v>3.053099</c:v>
                </c:pt>
                <c:pt idx="7239">
                  <c:v>3.0367280000000001</c:v>
                </c:pt>
                <c:pt idx="7240">
                  <c:v>3.0384350000000002</c:v>
                </c:pt>
                <c:pt idx="7241">
                  <c:v>3.042065</c:v>
                </c:pt>
                <c:pt idx="7242">
                  <c:v>3.0346120000000001</c:v>
                </c:pt>
                <c:pt idx="7243">
                  <c:v>3.0590609999999998</c:v>
                </c:pt>
                <c:pt idx="7244">
                  <c:v>3.0776210000000002</c:v>
                </c:pt>
                <c:pt idx="7245">
                  <c:v>3.068702</c:v>
                </c:pt>
                <c:pt idx="7246">
                  <c:v>3.0568249999999999</c:v>
                </c:pt>
                <c:pt idx="7247">
                  <c:v>3.0477859999999999</c:v>
                </c:pt>
                <c:pt idx="7248">
                  <c:v>3.0509599999999999</c:v>
                </c:pt>
                <c:pt idx="7249">
                  <c:v>3.0707450000000001</c:v>
                </c:pt>
                <c:pt idx="7250">
                  <c:v>3.0846640000000001</c:v>
                </c:pt>
                <c:pt idx="7251">
                  <c:v>3.0951939999999998</c:v>
                </c:pt>
                <c:pt idx="7252">
                  <c:v>3.1121430000000001</c:v>
                </c:pt>
                <c:pt idx="7253">
                  <c:v>3.1377220000000001</c:v>
                </c:pt>
                <c:pt idx="7254">
                  <c:v>3.1353420000000001</c:v>
                </c:pt>
                <c:pt idx="7255">
                  <c:v>3.1149079999999998</c:v>
                </c:pt>
                <c:pt idx="7256">
                  <c:v>3.0743510000000001</c:v>
                </c:pt>
                <c:pt idx="7257">
                  <c:v>3.034732</c:v>
                </c:pt>
                <c:pt idx="7258">
                  <c:v>3.0465119999999999</c:v>
                </c:pt>
                <c:pt idx="7259">
                  <c:v>3.1231529999999998</c:v>
                </c:pt>
                <c:pt idx="7260">
                  <c:v>3.1444290000000001</c:v>
                </c:pt>
                <c:pt idx="7261">
                  <c:v>3.124355</c:v>
                </c:pt>
                <c:pt idx="7262">
                  <c:v>3.053436</c:v>
                </c:pt>
                <c:pt idx="7263">
                  <c:v>2.9568650000000001</c:v>
                </c:pt>
                <c:pt idx="7264">
                  <c:v>2.8840460000000001</c:v>
                </c:pt>
                <c:pt idx="7265">
                  <c:v>2.8394029999999999</c:v>
                </c:pt>
                <c:pt idx="7266">
                  <c:v>2.8847909999999999</c:v>
                </c:pt>
                <c:pt idx="7267">
                  <c:v>2.9517440000000001</c:v>
                </c:pt>
                <c:pt idx="7268">
                  <c:v>3.045623</c:v>
                </c:pt>
                <c:pt idx="7269">
                  <c:v>3.1667869999999998</c:v>
                </c:pt>
                <c:pt idx="7270">
                  <c:v>3.178976</c:v>
                </c:pt>
                <c:pt idx="7271">
                  <c:v>3.1669070000000001</c:v>
                </c:pt>
                <c:pt idx="7272">
                  <c:v>3.2169840000000001</c:v>
                </c:pt>
                <c:pt idx="7273">
                  <c:v>3.1772209999999999</c:v>
                </c:pt>
                <c:pt idx="7274">
                  <c:v>3.0684369999999999</c:v>
                </c:pt>
                <c:pt idx="7275">
                  <c:v>3.0304530000000001</c:v>
                </c:pt>
                <c:pt idx="7276">
                  <c:v>3.0400930000000002</c:v>
                </c:pt>
                <c:pt idx="7277">
                  <c:v>3.0741589999999999</c:v>
                </c:pt>
                <c:pt idx="7278">
                  <c:v>3.0753370000000002</c:v>
                </c:pt>
                <c:pt idx="7279">
                  <c:v>3.0848089999999999</c:v>
                </c:pt>
                <c:pt idx="7280">
                  <c:v>3.0629080000000002</c:v>
                </c:pt>
                <c:pt idx="7281">
                  <c:v>3.090506</c:v>
                </c:pt>
                <c:pt idx="7282">
                  <c:v>3.1049790000000002</c:v>
                </c:pt>
                <c:pt idx="7283">
                  <c:v>3.0986319999999998</c:v>
                </c:pt>
                <c:pt idx="7284">
                  <c:v>3.0957949999999999</c:v>
                </c:pt>
                <c:pt idx="7285">
                  <c:v>3.1018289999999999</c:v>
                </c:pt>
                <c:pt idx="7286">
                  <c:v>3.1064210000000001</c:v>
                </c:pt>
                <c:pt idx="7287">
                  <c:v>3.1077910000000002</c:v>
                </c:pt>
                <c:pt idx="7288">
                  <c:v>3.1141139999999998</c:v>
                </c:pt>
                <c:pt idx="7289">
                  <c:v>3.1082239999999999</c:v>
                </c:pt>
                <c:pt idx="7290">
                  <c:v>3.1147870000000002</c:v>
                </c:pt>
                <c:pt idx="7291">
                  <c:v>3.082741</c:v>
                </c:pt>
                <c:pt idx="7292">
                  <c:v>3.0452379999999999</c:v>
                </c:pt>
                <c:pt idx="7293">
                  <c:v>3.060095</c:v>
                </c:pt>
                <c:pt idx="7294">
                  <c:v>3.065264</c:v>
                </c:pt>
                <c:pt idx="7295">
                  <c:v>3.0619459999999998</c:v>
                </c:pt>
                <c:pt idx="7296">
                  <c:v>3.076587</c:v>
                </c:pt>
                <c:pt idx="7297">
                  <c:v>3.0677400000000001</c:v>
                </c:pt>
                <c:pt idx="7298">
                  <c:v>3.0487479999999998</c:v>
                </c:pt>
                <c:pt idx="7299">
                  <c:v>3.0474260000000002</c:v>
                </c:pt>
                <c:pt idx="7300">
                  <c:v>3.0464639999999998</c:v>
                </c:pt>
                <c:pt idx="7301">
                  <c:v>3.043844</c:v>
                </c:pt>
                <c:pt idx="7302">
                  <c:v>3.0314869999999998</c:v>
                </c:pt>
                <c:pt idx="7303">
                  <c:v>3.017471</c:v>
                </c:pt>
                <c:pt idx="7304">
                  <c:v>3.015139</c:v>
                </c:pt>
                <c:pt idx="7305">
                  <c:v>3.014202</c:v>
                </c:pt>
                <c:pt idx="7306">
                  <c:v>3.007206</c:v>
                </c:pt>
                <c:pt idx="7307">
                  <c:v>3.0278809999999998</c:v>
                </c:pt>
                <c:pt idx="7308">
                  <c:v>3.059037</c:v>
                </c:pt>
                <c:pt idx="7309">
                  <c:v>3.09178</c:v>
                </c:pt>
                <c:pt idx="7310">
                  <c:v>3.101445</c:v>
                </c:pt>
                <c:pt idx="7311">
                  <c:v>3.0891359999999999</c:v>
                </c:pt>
                <c:pt idx="7312">
                  <c:v>3.0784379999999998</c:v>
                </c:pt>
                <c:pt idx="7313">
                  <c:v>3.0732689999999998</c:v>
                </c:pt>
                <c:pt idx="7314">
                  <c:v>3.070865</c:v>
                </c:pt>
                <c:pt idx="7315">
                  <c:v>3.068365</c:v>
                </c:pt>
                <c:pt idx="7316">
                  <c:v>3.0669949999999999</c:v>
                </c:pt>
                <c:pt idx="7317">
                  <c:v>3.0844239999999998</c:v>
                </c:pt>
                <c:pt idx="7318">
                  <c:v>3.1044260000000001</c:v>
                </c:pt>
                <c:pt idx="7319">
                  <c:v>3.1461600000000001</c:v>
                </c:pt>
                <c:pt idx="7320">
                  <c:v>3.169359</c:v>
                </c:pt>
                <c:pt idx="7321">
                  <c:v>3.1302210000000001</c:v>
                </c:pt>
                <c:pt idx="7322">
                  <c:v>3.0935350000000001</c:v>
                </c:pt>
                <c:pt idx="7323">
                  <c:v>3.0772840000000001</c:v>
                </c:pt>
                <c:pt idx="7324">
                  <c:v>3.0239379999999998</c:v>
                </c:pt>
                <c:pt idx="7325">
                  <c:v>3.0087679999999999</c:v>
                </c:pt>
                <c:pt idx="7326">
                  <c:v>3.0453579999999998</c:v>
                </c:pt>
                <c:pt idx="7327">
                  <c:v>3.0846879999999999</c:v>
                </c:pt>
                <c:pt idx="7328">
                  <c:v>3.1327699999999998</c:v>
                </c:pt>
                <c:pt idx="7329">
                  <c:v>3.142963</c:v>
                </c:pt>
                <c:pt idx="7330">
                  <c:v>3.1168309999999999</c:v>
                </c:pt>
                <c:pt idx="7331">
                  <c:v>3.0742069999999999</c:v>
                </c:pt>
                <c:pt idx="7332">
                  <c:v>3.0395400000000001</c:v>
                </c:pt>
                <c:pt idx="7333">
                  <c:v>3.0086719999999998</c:v>
                </c:pt>
                <c:pt idx="7334">
                  <c:v>2.9964599999999999</c:v>
                </c:pt>
                <c:pt idx="7335">
                  <c:v>3.0121579999999999</c:v>
                </c:pt>
                <c:pt idx="7336">
                  <c:v>3.0172310000000002</c:v>
                </c:pt>
                <c:pt idx="7337">
                  <c:v>3.0569220000000001</c:v>
                </c:pt>
                <c:pt idx="7338">
                  <c:v>3.0989439999999999</c:v>
                </c:pt>
                <c:pt idx="7339">
                  <c:v>3.1273369999999998</c:v>
                </c:pt>
                <c:pt idx="7340">
                  <c:v>3.1318079999999999</c:v>
                </c:pt>
                <c:pt idx="7341">
                  <c:v>3.0831740000000001</c:v>
                </c:pt>
                <c:pt idx="7342">
                  <c:v>3.042834</c:v>
                </c:pt>
                <c:pt idx="7343">
                  <c:v>3.011028</c:v>
                </c:pt>
                <c:pt idx="7344">
                  <c:v>2.9920599999999999</c:v>
                </c:pt>
                <c:pt idx="7345">
                  <c:v>2.99057</c:v>
                </c:pt>
                <c:pt idx="7346">
                  <c:v>3.0033590000000001</c:v>
                </c:pt>
                <c:pt idx="7347">
                  <c:v>3.056489</c:v>
                </c:pt>
                <c:pt idx="7348">
                  <c:v>3.063869</c:v>
                </c:pt>
                <c:pt idx="7349">
                  <c:v>2.9970370000000002</c:v>
                </c:pt>
                <c:pt idx="7350">
                  <c:v>2.9285450000000002</c:v>
                </c:pt>
                <c:pt idx="7351">
                  <c:v>2.9167890000000001</c:v>
                </c:pt>
                <c:pt idx="7352">
                  <c:v>2.9925890000000002</c:v>
                </c:pt>
                <c:pt idx="7353">
                  <c:v>3.0078550000000002</c:v>
                </c:pt>
                <c:pt idx="7354">
                  <c:v>3.0408629999999999</c:v>
                </c:pt>
                <c:pt idx="7355">
                  <c:v>3.0862989999999999</c:v>
                </c:pt>
                <c:pt idx="7356">
                  <c:v>3.142963</c:v>
                </c:pt>
                <c:pt idx="7357">
                  <c:v>3.127745</c:v>
                </c:pt>
                <c:pt idx="7358">
                  <c:v>3.086395</c:v>
                </c:pt>
                <c:pt idx="7359">
                  <c:v>3.0618020000000001</c:v>
                </c:pt>
                <c:pt idx="7360">
                  <c:v>3.0736300000000001</c:v>
                </c:pt>
                <c:pt idx="7361">
                  <c:v>3.0963959999999999</c:v>
                </c:pt>
                <c:pt idx="7362">
                  <c:v>3.079472</c:v>
                </c:pt>
                <c:pt idx="7363">
                  <c:v>3.0826210000000001</c:v>
                </c:pt>
                <c:pt idx="7364">
                  <c:v>3.1263510000000001</c:v>
                </c:pt>
                <c:pt idx="7365">
                  <c:v>3.134741</c:v>
                </c:pt>
                <c:pt idx="7366">
                  <c:v>3.1198839999999999</c:v>
                </c:pt>
                <c:pt idx="7367">
                  <c:v>3.1160610000000002</c:v>
                </c:pt>
                <c:pt idx="7368">
                  <c:v>3.09517</c:v>
                </c:pt>
                <c:pt idx="7369">
                  <c:v>3.0965889999999998</c:v>
                </c:pt>
                <c:pt idx="7370">
                  <c:v>3.0892559999999998</c:v>
                </c:pt>
                <c:pt idx="7371">
                  <c:v>3.0621390000000002</c:v>
                </c:pt>
                <c:pt idx="7372">
                  <c:v>3.0154999999999998</c:v>
                </c:pt>
                <c:pt idx="7373">
                  <c:v>2.9641009999999999</c:v>
                </c:pt>
                <c:pt idx="7374">
                  <c:v>2.9931420000000002</c:v>
                </c:pt>
                <c:pt idx="7375">
                  <c:v>3.0399729999999998</c:v>
                </c:pt>
                <c:pt idx="7376">
                  <c:v>3.0560320000000001</c:v>
                </c:pt>
                <c:pt idx="7377">
                  <c:v>3.0986319999999998</c:v>
                </c:pt>
                <c:pt idx="7378">
                  <c:v>3.0955550000000001</c:v>
                </c:pt>
                <c:pt idx="7379">
                  <c:v>3.0630280000000001</c:v>
                </c:pt>
                <c:pt idx="7380">
                  <c:v>3.0555750000000002</c:v>
                </c:pt>
                <c:pt idx="7381">
                  <c:v>3.1060120000000002</c:v>
                </c:pt>
                <c:pt idx="7382">
                  <c:v>3.1027670000000001</c:v>
                </c:pt>
                <c:pt idx="7383">
                  <c:v>3.0878619999999999</c:v>
                </c:pt>
                <c:pt idx="7384">
                  <c:v>3.0781969999999998</c:v>
                </c:pt>
                <c:pt idx="7385">
                  <c:v>3.0615619999999999</c:v>
                </c:pt>
                <c:pt idx="7386">
                  <c:v>3.0507909999999998</c:v>
                </c:pt>
                <c:pt idx="7387">
                  <c:v>3.0409109999999999</c:v>
                </c:pt>
                <c:pt idx="7388">
                  <c:v>3.0498059999999998</c:v>
                </c:pt>
                <c:pt idx="7389">
                  <c:v>3.0612249999999999</c:v>
                </c:pt>
                <c:pt idx="7390">
                  <c:v>3.0218219999999998</c:v>
                </c:pt>
                <c:pt idx="7391">
                  <c:v>2.9954260000000001</c:v>
                </c:pt>
                <c:pt idx="7392">
                  <c:v>2.995714</c:v>
                </c:pt>
                <c:pt idx="7393">
                  <c:v>2.9981420000000001</c:v>
                </c:pt>
                <c:pt idx="7394">
                  <c:v>3.0201880000000001</c:v>
                </c:pt>
                <c:pt idx="7395">
                  <c:v>3.0454300000000001</c:v>
                </c:pt>
                <c:pt idx="7396">
                  <c:v>3.0675479999999999</c:v>
                </c:pt>
                <c:pt idx="7397">
                  <c:v>3.0975259999999998</c:v>
                </c:pt>
                <c:pt idx="7398">
                  <c:v>3.1237539999999999</c:v>
                </c:pt>
                <c:pt idx="7399">
                  <c:v>3.1000260000000002</c:v>
                </c:pt>
                <c:pt idx="7400">
                  <c:v>3.0926459999999998</c:v>
                </c:pt>
                <c:pt idx="7401">
                  <c:v>3.120196</c:v>
                </c:pt>
                <c:pt idx="7402">
                  <c:v>3.1273840000000002</c:v>
                </c:pt>
                <c:pt idx="7403">
                  <c:v>3.1251009999999999</c:v>
                </c:pt>
                <c:pt idx="7404">
                  <c:v>3.0998100000000002</c:v>
                </c:pt>
                <c:pt idx="7405">
                  <c:v>3.0841599999999998</c:v>
                </c:pt>
                <c:pt idx="7406">
                  <c:v>3.0778129999999999</c:v>
                </c:pt>
                <c:pt idx="7407">
                  <c:v>3.0607440000000001</c:v>
                </c:pt>
                <c:pt idx="7408">
                  <c:v>3.0509360000000001</c:v>
                </c:pt>
                <c:pt idx="7409">
                  <c:v>3.062379</c:v>
                </c:pt>
                <c:pt idx="7410">
                  <c:v>3.084184</c:v>
                </c:pt>
                <c:pt idx="7411">
                  <c:v>3.1473620000000002</c:v>
                </c:pt>
                <c:pt idx="7412">
                  <c:v>3.1982080000000002</c:v>
                </c:pt>
                <c:pt idx="7413">
                  <c:v>3.1803940000000002</c:v>
                </c:pt>
                <c:pt idx="7414">
                  <c:v>3.1153879999999998</c:v>
                </c:pt>
                <c:pt idx="7415">
                  <c:v>3.0503589999999998</c:v>
                </c:pt>
                <c:pt idx="7416">
                  <c:v>3.001436</c:v>
                </c:pt>
                <c:pt idx="7417">
                  <c:v>2.9693420000000001</c:v>
                </c:pt>
                <c:pt idx="7418">
                  <c:v>2.9700389999999999</c:v>
                </c:pt>
                <c:pt idx="7419">
                  <c:v>3.0105469999999999</c:v>
                </c:pt>
                <c:pt idx="7420">
                  <c:v>3.0310540000000001</c:v>
                </c:pt>
                <c:pt idx="7421">
                  <c:v>3.028794</c:v>
                </c:pt>
                <c:pt idx="7422">
                  <c:v>3.0160529999999999</c:v>
                </c:pt>
                <c:pt idx="7423">
                  <c:v>3.0165820000000001</c:v>
                </c:pt>
                <c:pt idx="7424">
                  <c:v>3.0417040000000002</c:v>
                </c:pt>
                <c:pt idx="7425">
                  <c:v>3.0316550000000002</c:v>
                </c:pt>
                <c:pt idx="7426">
                  <c:v>2.9815550000000002</c:v>
                </c:pt>
                <c:pt idx="7427">
                  <c:v>2.9789099999999999</c:v>
                </c:pt>
                <c:pt idx="7428">
                  <c:v>2.9445320000000001</c:v>
                </c:pt>
                <c:pt idx="7429">
                  <c:v>2.9715539999999998</c:v>
                </c:pt>
                <c:pt idx="7430">
                  <c:v>3.0255730000000001</c:v>
                </c:pt>
                <c:pt idx="7431">
                  <c:v>3.0673309999999998</c:v>
                </c:pt>
                <c:pt idx="7432">
                  <c:v>3.150271</c:v>
                </c:pt>
                <c:pt idx="7433">
                  <c:v>3.1942409999999999</c:v>
                </c:pt>
                <c:pt idx="7434">
                  <c:v>3.2002510000000002</c:v>
                </c:pt>
                <c:pt idx="7435">
                  <c:v>3.1737350000000002</c:v>
                </c:pt>
                <c:pt idx="7436">
                  <c:v>3.1132490000000002</c:v>
                </c:pt>
                <c:pt idx="7437">
                  <c:v>3.0860110000000001</c:v>
                </c:pt>
                <c:pt idx="7438">
                  <c:v>3.0503110000000002</c:v>
                </c:pt>
                <c:pt idx="7439">
                  <c:v>3.010812</c:v>
                </c:pt>
                <c:pt idx="7440">
                  <c:v>2.9969399999999999</c:v>
                </c:pt>
                <c:pt idx="7441">
                  <c:v>3.0132159999999999</c:v>
                </c:pt>
                <c:pt idx="7442">
                  <c:v>3.0369679999999999</c:v>
                </c:pt>
                <c:pt idx="7443">
                  <c:v>3.0883189999999998</c:v>
                </c:pt>
                <c:pt idx="7444">
                  <c:v>3.1469299999999998</c:v>
                </c:pt>
                <c:pt idx="7445">
                  <c:v>3.1392850000000001</c:v>
                </c:pt>
                <c:pt idx="7446">
                  <c:v>3.1215670000000002</c:v>
                </c:pt>
                <c:pt idx="7447">
                  <c:v>3.0981030000000001</c:v>
                </c:pt>
                <c:pt idx="7448">
                  <c:v>3.0634130000000002</c:v>
                </c:pt>
                <c:pt idx="7449">
                  <c:v>3.0844</c:v>
                </c:pt>
                <c:pt idx="7450">
                  <c:v>3.1033200000000001</c:v>
                </c:pt>
                <c:pt idx="7451">
                  <c:v>3.123418</c:v>
                </c:pt>
                <c:pt idx="7452">
                  <c:v>3.1347170000000002</c:v>
                </c:pt>
                <c:pt idx="7453">
                  <c:v>3.1214460000000002</c:v>
                </c:pt>
                <c:pt idx="7454">
                  <c:v>3.0893039999999998</c:v>
                </c:pt>
                <c:pt idx="7455">
                  <c:v>3.0607440000000001</c:v>
                </c:pt>
                <c:pt idx="7456">
                  <c:v>3.045887</c:v>
                </c:pt>
                <c:pt idx="7457">
                  <c:v>3.0330249999999999</c:v>
                </c:pt>
                <c:pt idx="7458">
                  <c:v>3.0314869999999998</c:v>
                </c:pt>
                <c:pt idx="7459">
                  <c:v>3.0418240000000001</c:v>
                </c:pt>
                <c:pt idx="7460">
                  <c:v>3.0576189999999999</c:v>
                </c:pt>
                <c:pt idx="7461">
                  <c:v>3.0679560000000001</c:v>
                </c:pt>
                <c:pt idx="7462">
                  <c:v>3.072476</c:v>
                </c:pt>
                <c:pt idx="7463">
                  <c:v>3.0729570000000002</c:v>
                </c:pt>
                <c:pt idx="7464">
                  <c:v>3.0875729999999999</c:v>
                </c:pt>
                <c:pt idx="7465">
                  <c:v>3.094112</c:v>
                </c:pt>
                <c:pt idx="7466">
                  <c:v>3.0780530000000002</c:v>
                </c:pt>
                <c:pt idx="7467">
                  <c:v>3.054373</c:v>
                </c:pt>
                <c:pt idx="7468">
                  <c:v>3.0310779999999999</c:v>
                </c:pt>
                <c:pt idx="7469">
                  <c:v>3.0227599999999999</c:v>
                </c:pt>
                <c:pt idx="7470">
                  <c:v>3.0400930000000002</c:v>
                </c:pt>
                <c:pt idx="7471">
                  <c:v>3.0575230000000002</c:v>
                </c:pt>
                <c:pt idx="7472">
                  <c:v>3.0838709999999998</c:v>
                </c:pt>
                <c:pt idx="7473">
                  <c:v>3.1179610000000002</c:v>
                </c:pt>
                <c:pt idx="7474">
                  <c:v>3.0974780000000002</c:v>
                </c:pt>
                <c:pt idx="7475">
                  <c:v>3.0995699999999999</c:v>
                </c:pt>
                <c:pt idx="7476">
                  <c:v>3.107936</c:v>
                </c:pt>
                <c:pt idx="7477">
                  <c:v>3.098055</c:v>
                </c:pt>
                <c:pt idx="7478">
                  <c:v>3.0925500000000001</c:v>
                </c:pt>
                <c:pt idx="7479">
                  <c:v>3.0786060000000002</c:v>
                </c:pt>
                <c:pt idx="7480">
                  <c:v>3.0558399999999999</c:v>
                </c:pt>
                <c:pt idx="7481">
                  <c:v>3.0540370000000001</c:v>
                </c:pt>
                <c:pt idx="7482">
                  <c:v>3.0571619999999999</c:v>
                </c:pt>
                <c:pt idx="7483">
                  <c:v>3.059374</c:v>
                </c:pt>
                <c:pt idx="7484">
                  <c:v>3.068581</c:v>
                </c:pt>
                <c:pt idx="7485">
                  <c:v>3.0798320000000001</c:v>
                </c:pt>
                <c:pt idx="7486">
                  <c:v>3.0928140000000002</c:v>
                </c:pt>
                <c:pt idx="7487">
                  <c:v>3.1135130000000002</c:v>
                </c:pt>
                <c:pt idx="7488">
                  <c:v>3.129067</c:v>
                </c:pt>
                <c:pt idx="7489">
                  <c:v>3.1432509999999998</c:v>
                </c:pt>
                <c:pt idx="7490">
                  <c:v>3.1378659999999998</c:v>
                </c:pt>
                <c:pt idx="7491">
                  <c:v>3.1031520000000001</c:v>
                </c:pt>
                <c:pt idx="7492">
                  <c:v>3.0766830000000001</c:v>
                </c:pt>
                <c:pt idx="7493">
                  <c:v>3.061706</c:v>
                </c:pt>
                <c:pt idx="7494">
                  <c:v>3.096949</c:v>
                </c:pt>
                <c:pt idx="7495">
                  <c:v>3.1161089999999998</c:v>
                </c:pt>
                <c:pt idx="7496">
                  <c:v>3.095507</c:v>
                </c:pt>
                <c:pt idx="7497">
                  <c:v>3.0562010000000002</c:v>
                </c:pt>
                <c:pt idx="7498">
                  <c:v>3.0379779999999998</c:v>
                </c:pt>
                <c:pt idx="7499">
                  <c:v>3.0238900000000002</c:v>
                </c:pt>
                <c:pt idx="7500">
                  <c:v>3.037785</c:v>
                </c:pt>
                <c:pt idx="7501">
                  <c:v>3.041512</c:v>
                </c:pt>
                <c:pt idx="7502">
                  <c:v>3.0269910000000002</c:v>
                </c:pt>
                <c:pt idx="7503">
                  <c:v>3.0327609999999998</c:v>
                </c:pt>
                <c:pt idx="7504">
                  <c:v>3.0097779999999998</c:v>
                </c:pt>
                <c:pt idx="7505">
                  <c:v>2.9866269999999999</c:v>
                </c:pt>
                <c:pt idx="7506">
                  <c:v>3.030694</c:v>
                </c:pt>
                <c:pt idx="7507">
                  <c:v>3.0211250000000001</c:v>
                </c:pt>
                <c:pt idx="7508">
                  <c:v>2.9882620000000002</c:v>
                </c:pt>
                <c:pt idx="7509">
                  <c:v>2.9867949999999999</c:v>
                </c:pt>
                <c:pt idx="7510">
                  <c:v>2.9716740000000001</c:v>
                </c:pt>
                <c:pt idx="7511">
                  <c:v>3.020308</c:v>
                </c:pt>
                <c:pt idx="7512">
                  <c:v>3.0436269999999999</c:v>
                </c:pt>
                <c:pt idx="7513">
                  <c:v>3.0537480000000001</c:v>
                </c:pt>
                <c:pt idx="7514">
                  <c:v>3.0507430000000002</c:v>
                </c:pt>
                <c:pt idx="7515">
                  <c:v>3.0683889999999998</c:v>
                </c:pt>
                <c:pt idx="7516">
                  <c:v>3.0882700000000001</c:v>
                </c:pt>
                <c:pt idx="7517">
                  <c:v>3.078077</c:v>
                </c:pt>
                <c:pt idx="7518">
                  <c:v>3.065817</c:v>
                </c:pt>
                <c:pt idx="7519">
                  <c:v>3.0653600000000001</c:v>
                </c:pt>
                <c:pt idx="7520">
                  <c:v>3.071466</c:v>
                </c:pt>
                <c:pt idx="7521">
                  <c:v>3.080457</c:v>
                </c:pt>
                <c:pt idx="7522">
                  <c:v>3.076851</c:v>
                </c:pt>
                <c:pt idx="7523">
                  <c:v>3.1031040000000001</c:v>
                </c:pt>
                <c:pt idx="7524">
                  <c:v>3.1352699999999998</c:v>
                </c:pt>
                <c:pt idx="7525">
                  <c:v>3.1290909999999998</c:v>
                </c:pt>
                <c:pt idx="7526">
                  <c:v>3.105315</c:v>
                </c:pt>
                <c:pt idx="7527">
                  <c:v>3.1046420000000001</c:v>
                </c:pt>
                <c:pt idx="7528">
                  <c:v>3.0771639999999998</c:v>
                </c:pt>
                <c:pt idx="7529">
                  <c:v>3.055094</c:v>
                </c:pt>
                <c:pt idx="7530">
                  <c:v>3.0424250000000002</c:v>
                </c:pt>
                <c:pt idx="7531">
                  <c:v>3.0326409999999999</c:v>
                </c:pt>
                <c:pt idx="7532">
                  <c:v>3.0350450000000002</c:v>
                </c:pt>
                <c:pt idx="7533">
                  <c:v>3.0770919999999999</c:v>
                </c:pt>
                <c:pt idx="7534">
                  <c:v>3.0993050000000002</c:v>
                </c:pt>
                <c:pt idx="7535">
                  <c:v>3.091059</c:v>
                </c:pt>
                <c:pt idx="7536">
                  <c:v>3.0693510000000002</c:v>
                </c:pt>
                <c:pt idx="7537">
                  <c:v>3.068149</c:v>
                </c:pt>
                <c:pt idx="7538">
                  <c:v>3.1008200000000001</c:v>
                </c:pt>
                <c:pt idx="7539">
                  <c:v>3.1140180000000002</c:v>
                </c:pt>
                <c:pt idx="7540">
                  <c:v>3.107335</c:v>
                </c:pt>
                <c:pt idx="7541">
                  <c:v>3.090795</c:v>
                </c:pt>
                <c:pt idx="7542">
                  <c:v>3.0601669999999999</c:v>
                </c:pt>
                <c:pt idx="7543">
                  <c:v>3.0423529999999999</c:v>
                </c:pt>
                <c:pt idx="7544">
                  <c:v>3.0333380000000001</c:v>
                </c:pt>
                <c:pt idx="7545">
                  <c:v>3.0248270000000002</c:v>
                </c:pt>
                <c:pt idx="7546">
                  <c:v>3.0126149999999998</c:v>
                </c:pt>
                <c:pt idx="7547">
                  <c:v>2.9956900000000002</c:v>
                </c:pt>
                <c:pt idx="7548">
                  <c:v>3.0352130000000002</c:v>
                </c:pt>
                <c:pt idx="7549">
                  <c:v>3.0940639999999999</c:v>
                </c:pt>
                <c:pt idx="7550">
                  <c:v>3.1439720000000002</c:v>
                </c:pt>
                <c:pt idx="7551">
                  <c:v>3.1890000000000001</c:v>
                </c:pt>
                <c:pt idx="7552">
                  <c:v>3.1858749999999998</c:v>
                </c:pt>
                <c:pt idx="7553">
                  <c:v>3.120269</c:v>
                </c:pt>
                <c:pt idx="7554">
                  <c:v>3.0763699999999998</c:v>
                </c:pt>
                <c:pt idx="7555">
                  <c:v>3.0434350000000001</c:v>
                </c:pt>
                <c:pt idx="7556">
                  <c:v>3.0011480000000001</c:v>
                </c:pt>
                <c:pt idx="7557">
                  <c:v>2.9996330000000002</c:v>
                </c:pt>
                <c:pt idx="7558">
                  <c:v>3.0375209999999999</c:v>
                </c:pt>
                <c:pt idx="7559">
                  <c:v>3.0743510000000001</c:v>
                </c:pt>
                <c:pt idx="7560">
                  <c:v>3.090554</c:v>
                </c:pt>
                <c:pt idx="7561">
                  <c:v>3.0879340000000002</c:v>
                </c:pt>
                <c:pt idx="7562">
                  <c:v>3.0696629999999998</c:v>
                </c:pt>
                <c:pt idx="7563">
                  <c:v>3.057042</c:v>
                </c:pt>
                <c:pt idx="7564">
                  <c:v>3.0261260000000001</c:v>
                </c:pt>
                <c:pt idx="7565">
                  <c:v>2.9885739999999998</c:v>
                </c:pt>
                <c:pt idx="7566">
                  <c:v>2.9993210000000001</c:v>
                </c:pt>
                <c:pt idx="7567">
                  <c:v>2.9928050000000002</c:v>
                </c:pt>
                <c:pt idx="7568">
                  <c:v>2.9855209999999999</c:v>
                </c:pt>
                <c:pt idx="7569">
                  <c:v>2.9716740000000001</c:v>
                </c:pt>
                <c:pt idx="7570">
                  <c:v>2.9612639999999999</c:v>
                </c:pt>
                <c:pt idx="7571">
                  <c:v>2.9758330000000002</c:v>
                </c:pt>
                <c:pt idx="7572">
                  <c:v>3.0225439999999999</c:v>
                </c:pt>
                <c:pt idx="7573">
                  <c:v>3.0775730000000001</c:v>
                </c:pt>
                <c:pt idx="7574">
                  <c:v>3.0790630000000001</c:v>
                </c:pt>
                <c:pt idx="7575">
                  <c:v>3.0878619999999999</c:v>
                </c:pt>
                <c:pt idx="7576">
                  <c:v>3.1072139999999999</c:v>
                </c:pt>
                <c:pt idx="7577">
                  <c:v>3.0449739999999998</c:v>
                </c:pt>
                <c:pt idx="7578">
                  <c:v>3.0264380000000002</c:v>
                </c:pt>
                <c:pt idx="7579">
                  <c:v>3.0373290000000002</c:v>
                </c:pt>
                <c:pt idx="7580">
                  <c:v>3.0393240000000001</c:v>
                </c:pt>
                <c:pt idx="7581">
                  <c:v>3.0481950000000002</c:v>
                </c:pt>
                <c:pt idx="7582">
                  <c:v>3.0513680000000001</c:v>
                </c:pt>
                <c:pt idx="7583">
                  <c:v>3.0681970000000001</c:v>
                </c:pt>
                <c:pt idx="7584">
                  <c:v>3.054373</c:v>
                </c:pt>
                <c:pt idx="7585">
                  <c:v>3.0635810000000001</c:v>
                </c:pt>
                <c:pt idx="7586">
                  <c:v>3.0737260000000002</c:v>
                </c:pt>
                <c:pt idx="7587">
                  <c:v>3.0478339999999999</c:v>
                </c:pt>
                <c:pt idx="7588">
                  <c:v>3.0077590000000001</c:v>
                </c:pt>
                <c:pt idx="7589">
                  <c:v>2.9783810000000002</c:v>
                </c:pt>
                <c:pt idx="7590">
                  <c:v>2.9699909999999998</c:v>
                </c:pt>
                <c:pt idx="7591">
                  <c:v>3.0136729999999998</c:v>
                </c:pt>
                <c:pt idx="7592">
                  <c:v>3.0747119999999999</c:v>
                </c:pt>
                <c:pt idx="7593">
                  <c:v>3.148949</c:v>
                </c:pt>
                <c:pt idx="7594">
                  <c:v>3.2072229999999999</c:v>
                </c:pt>
                <c:pt idx="7595">
                  <c:v>3.27658</c:v>
                </c:pt>
                <c:pt idx="7596">
                  <c:v>3.2983370000000001</c:v>
                </c:pt>
                <c:pt idx="7597">
                  <c:v>3.2264550000000001</c:v>
                </c:pt>
                <c:pt idx="7598">
                  <c:v>3.1077910000000002</c:v>
                </c:pt>
                <c:pt idx="7599">
                  <c:v>3.0491090000000001</c:v>
                </c:pt>
                <c:pt idx="7600">
                  <c:v>3.032689</c:v>
                </c:pt>
                <c:pt idx="7601">
                  <c:v>3.053436</c:v>
                </c:pt>
                <c:pt idx="7602">
                  <c:v>3.0782940000000001</c:v>
                </c:pt>
                <c:pt idx="7603">
                  <c:v>3.066586</c:v>
                </c:pt>
                <c:pt idx="7604">
                  <c:v>3.0788470000000001</c:v>
                </c:pt>
                <c:pt idx="7605">
                  <c:v>3.0891839999999999</c:v>
                </c:pt>
                <c:pt idx="7606">
                  <c:v>3.0852889999999999</c:v>
                </c:pt>
                <c:pt idx="7607">
                  <c:v>3.1085609999999999</c:v>
                </c:pt>
                <c:pt idx="7608">
                  <c:v>3.1322890000000001</c:v>
                </c:pt>
                <c:pt idx="7609">
                  <c:v>3.1173600000000001</c:v>
                </c:pt>
                <c:pt idx="7610">
                  <c:v>3.0788950000000002</c:v>
                </c:pt>
                <c:pt idx="7611">
                  <c:v>3.0337230000000002</c:v>
                </c:pt>
                <c:pt idx="7612">
                  <c:v>3.0272079999999999</c:v>
                </c:pt>
                <c:pt idx="7613">
                  <c:v>3.02752</c:v>
                </c:pt>
                <c:pt idx="7614">
                  <c:v>3.066201</c:v>
                </c:pt>
                <c:pt idx="7615">
                  <c:v>3.0807699999999998</c:v>
                </c:pt>
                <c:pt idx="7616">
                  <c:v>3.0741589999999999</c:v>
                </c:pt>
                <c:pt idx="7617">
                  <c:v>3.0780050000000001</c:v>
                </c:pt>
                <c:pt idx="7618">
                  <c:v>3.057499</c:v>
                </c:pt>
                <c:pt idx="7619">
                  <c:v>3.03966</c:v>
                </c:pt>
                <c:pt idx="7620">
                  <c:v>3.0635330000000001</c:v>
                </c:pt>
                <c:pt idx="7621">
                  <c:v>3.050551</c:v>
                </c:pt>
                <c:pt idx="7622">
                  <c:v>3.0214379999999998</c:v>
                </c:pt>
                <c:pt idx="7623">
                  <c:v>2.997662</c:v>
                </c:pt>
                <c:pt idx="7624">
                  <c:v>2.9971809999999999</c:v>
                </c:pt>
                <c:pt idx="7625">
                  <c:v>3.0345399999999998</c:v>
                </c:pt>
                <c:pt idx="7626">
                  <c:v>3.1086809999999998</c:v>
                </c:pt>
                <c:pt idx="7627">
                  <c:v>3.1639979999999999</c:v>
                </c:pt>
                <c:pt idx="7628">
                  <c:v>3.1313749999999998</c:v>
                </c:pt>
                <c:pt idx="7629">
                  <c:v>3.0889440000000001</c:v>
                </c:pt>
                <c:pt idx="7630">
                  <c:v>3.0832700000000002</c:v>
                </c:pt>
                <c:pt idx="7631">
                  <c:v>3.050767</c:v>
                </c:pt>
                <c:pt idx="7632">
                  <c:v>3.0062920000000002</c:v>
                </c:pt>
                <c:pt idx="7633">
                  <c:v>3.0174949999999998</c:v>
                </c:pt>
                <c:pt idx="7634">
                  <c:v>3.0322559999999998</c:v>
                </c:pt>
                <c:pt idx="7635">
                  <c:v>3.044276</c:v>
                </c:pt>
                <c:pt idx="7636">
                  <c:v>3.0687500000000001</c:v>
                </c:pt>
                <c:pt idx="7637">
                  <c:v>3.0836790000000001</c:v>
                </c:pt>
                <c:pt idx="7638">
                  <c:v>3.0733899999999998</c:v>
                </c:pt>
                <c:pt idx="7639">
                  <c:v>3.0289630000000001</c:v>
                </c:pt>
                <c:pt idx="7640">
                  <c:v>3.0249959999999998</c:v>
                </c:pt>
                <c:pt idx="7641">
                  <c:v>3.0146099999999998</c:v>
                </c:pt>
                <c:pt idx="7642">
                  <c:v>2.9838140000000002</c:v>
                </c:pt>
                <c:pt idx="7643">
                  <c:v>2.9873959999999999</c:v>
                </c:pt>
                <c:pt idx="7644">
                  <c:v>3.0130240000000001</c:v>
                </c:pt>
                <c:pt idx="7645">
                  <c:v>3.0052590000000001</c:v>
                </c:pt>
                <c:pt idx="7646">
                  <c:v>3.0340590000000001</c:v>
                </c:pt>
                <c:pt idx="7647">
                  <c:v>3.0953149999999998</c:v>
                </c:pt>
                <c:pt idx="7648">
                  <c:v>3.1042339999999999</c:v>
                </c:pt>
                <c:pt idx="7649">
                  <c:v>3.0953379999999999</c:v>
                </c:pt>
                <c:pt idx="7650">
                  <c:v>3.1126</c:v>
                </c:pt>
                <c:pt idx="7651">
                  <c:v>3.0950739999999999</c:v>
                </c:pt>
                <c:pt idx="7652">
                  <c:v>3.0670670000000002</c:v>
                </c:pt>
                <c:pt idx="7653">
                  <c:v>3.0668259999999998</c:v>
                </c:pt>
                <c:pt idx="7654">
                  <c:v>3.0655760000000001</c:v>
                </c:pt>
                <c:pt idx="7655">
                  <c:v>3.0429059999999999</c:v>
                </c:pt>
                <c:pt idx="7656">
                  <c:v>3.0142980000000001</c:v>
                </c:pt>
                <c:pt idx="7657">
                  <c:v>2.9909059999999998</c:v>
                </c:pt>
                <c:pt idx="7658">
                  <c:v>3.0232410000000001</c:v>
                </c:pt>
                <c:pt idx="7659">
                  <c:v>3.067259</c:v>
                </c:pt>
                <c:pt idx="7660">
                  <c:v>3.1175039999999998</c:v>
                </c:pt>
                <c:pt idx="7661">
                  <c:v>3.0875490000000001</c:v>
                </c:pt>
                <c:pt idx="7662">
                  <c:v>3.0441560000000001</c:v>
                </c:pt>
                <c:pt idx="7663">
                  <c:v>3.0283370000000001</c:v>
                </c:pt>
                <c:pt idx="7664">
                  <c:v>3.004273</c:v>
                </c:pt>
                <c:pt idx="7665">
                  <c:v>2.9558309999999999</c:v>
                </c:pt>
                <c:pt idx="7666">
                  <c:v>2.9485950000000001</c:v>
                </c:pt>
                <c:pt idx="7667">
                  <c:v>3.0215339999999999</c:v>
                </c:pt>
                <c:pt idx="7668">
                  <c:v>3.1014689999999998</c:v>
                </c:pt>
                <c:pt idx="7669">
                  <c:v>3.1577000000000002</c:v>
                </c:pt>
                <c:pt idx="7670">
                  <c:v>3.1950349999999998</c:v>
                </c:pt>
                <c:pt idx="7671">
                  <c:v>3.2118389999999999</c:v>
                </c:pt>
                <c:pt idx="7672">
                  <c:v>3.208666</c:v>
                </c:pt>
                <c:pt idx="7673">
                  <c:v>3.1277210000000002</c:v>
                </c:pt>
                <c:pt idx="7674">
                  <c:v>3.0875729999999999</c:v>
                </c:pt>
                <c:pt idx="7675">
                  <c:v>3.0701200000000002</c:v>
                </c:pt>
                <c:pt idx="7676">
                  <c:v>3.0617299999999998</c:v>
                </c:pt>
                <c:pt idx="7677">
                  <c:v>3.0558399999999999</c:v>
                </c:pt>
                <c:pt idx="7678">
                  <c:v>3.03091</c:v>
                </c:pt>
                <c:pt idx="7679">
                  <c:v>3.005932</c:v>
                </c:pt>
                <c:pt idx="7680">
                  <c:v>3.0300440000000002</c:v>
                </c:pt>
                <c:pt idx="7681">
                  <c:v>3.0694710000000001</c:v>
                </c:pt>
                <c:pt idx="7682">
                  <c:v>3.088295</c:v>
                </c:pt>
                <c:pt idx="7683">
                  <c:v>3.0853139999999999</c:v>
                </c:pt>
                <c:pt idx="7684">
                  <c:v>3.0772840000000001</c:v>
                </c:pt>
                <c:pt idx="7685">
                  <c:v>3.0718749999999999</c:v>
                </c:pt>
                <c:pt idx="7686">
                  <c:v>3.059037</c:v>
                </c:pt>
                <c:pt idx="7687">
                  <c:v>3.0429780000000002</c:v>
                </c:pt>
                <c:pt idx="7688">
                  <c:v>3.0532919999999999</c:v>
                </c:pt>
                <c:pt idx="7689">
                  <c:v>3.0635089999999998</c:v>
                </c:pt>
                <c:pt idx="7690">
                  <c:v>3.061874</c:v>
                </c:pt>
                <c:pt idx="7691">
                  <c:v>3.064254</c:v>
                </c:pt>
                <c:pt idx="7692">
                  <c:v>3.0919970000000001</c:v>
                </c:pt>
                <c:pt idx="7693">
                  <c:v>3.110484</c:v>
                </c:pt>
                <c:pt idx="7694">
                  <c:v>3.0945450000000001</c:v>
                </c:pt>
                <c:pt idx="7695">
                  <c:v>3.0400930000000002</c:v>
                </c:pt>
                <c:pt idx="7696">
                  <c:v>3.0091049999999999</c:v>
                </c:pt>
                <c:pt idx="7697">
                  <c:v>2.9685239999999999</c:v>
                </c:pt>
                <c:pt idx="7698">
                  <c:v>2.9632839999999998</c:v>
                </c:pt>
                <c:pt idx="7699">
                  <c:v>3.0020370000000001</c:v>
                </c:pt>
                <c:pt idx="7700">
                  <c:v>3.037112</c:v>
                </c:pt>
                <c:pt idx="7701">
                  <c:v>3.0550470000000001</c:v>
                </c:pt>
                <c:pt idx="7702">
                  <c:v>3.063917</c:v>
                </c:pt>
                <c:pt idx="7703">
                  <c:v>3.0765150000000001</c:v>
                </c:pt>
                <c:pt idx="7704">
                  <c:v>3.1010840000000002</c:v>
                </c:pt>
                <c:pt idx="7705">
                  <c:v>3.131135</c:v>
                </c:pt>
                <c:pt idx="7706">
                  <c:v>3.1294759999999999</c:v>
                </c:pt>
                <c:pt idx="7707">
                  <c:v>3.1295000000000002</c:v>
                </c:pt>
                <c:pt idx="7708">
                  <c:v>3.0918770000000002</c:v>
                </c:pt>
                <c:pt idx="7709">
                  <c:v>3.0628359999999999</c:v>
                </c:pt>
                <c:pt idx="7710">
                  <c:v>3.049445</c:v>
                </c:pt>
                <c:pt idx="7711">
                  <c:v>3.0745909999999999</c:v>
                </c:pt>
                <c:pt idx="7712">
                  <c:v>3.0860110000000001</c:v>
                </c:pt>
                <c:pt idx="7713">
                  <c:v>3.066875</c:v>
                </c:pt>
                <c:pt idx="7714">
                  <c:v>3.0298280000000002</c:v>
                </c:pt>
                <c:pt idx="7715">
                  <c:v>3.0055710000000002</c:v>
                </c:pt>
                <c:pt idx="7716">
                  <c:v>3.0080230000000001</c:v>
                </c:pt>
                <c:pt idx="7717">
                  <c:v>3.0459589999999999</c:v>
                </c:pt>
                <c:pt idx="7718">
                  <c:v>3.074255</c:v>
                </c:pt>
                <c:pt idx="7719">
                  <c:v>3.0772840000000001</c:v>
                </c:pt>
                <c:pt idx="7720">
                  <c:v>3.0635330000000001</c:v>
                </c:pt>
                <c:pt idx="7721">
                  <c:v>3.0544210000000001</c:v>
                </c:pt>
                <c:pt idx="7722">
                  <c:v>3.037112</c:v>
                </c:pt>
                <c:pt idx="7723">
                  <c:v>3.0094180000000001</c:v>
                </c:pt>
                <c:pt idx="7724">
                  <c:v>2.9909300000000001</c:v>
                </c:pt>
                <c:pt idx="7725">
                  <c:v>3.0021810000000002</c:v>
                </c:pt>
                <c:pt idx="7726">
                  <c:v>3.0439159999999998</c:v>
                </c:pt>
                <c:pt idx="7727">
                  <c:v>3.0614889999999999</c:v>
                </c:pt>
                <c:pt idx="7728">
                  <c:v>3.0287220000000001</c:v>
                </c:pt>
                <c:pt idx="7729">
                  <c:v>3.0263420000000001</c:v>
                </c:pt>
                <c:pt idx="7730">
                  <c:v>3.0403099999999998</c:v>
                </c:pt>
                <c:pt idx="7731">
                  <c:v>3.0258129999999999</c:v>
                </c:pt>
                <c:pt idx="7732">
                  <c:v>3.0169419999999998</c:v>
                </c:pt>
                <c:pt idx="7733">
                  <c:v>3.0025659999999998</c:v>
                </c:pt>
                <c:pt idx="7734">
                  <c:v>2.9972289999999999</c:v>
                </c:pt>
                <c:pt idx="7735">
                  <c:v>3.0486279999999999</c:v>
                </c:pt>
                <c:pt idx="7736">
                  <c:v>3.0974780000000002</c:v>
                </c:pt>
                <c:pt idx="7737">
                  <c:v>3.1007959999999999</c:v>
                </c:pt>
                <c:pt idx="7738">
                  <c:v>3.1036079999999999</c:v>
                </c:pt>
                <c:pt idx="7739">
                  <c:v>3.1067819999999999</c:v>
                </c:pt>
                <c:pt idx="7740">
                  <c:v>3.0649030000000002</c:v>
                </c:pt>
                <c:pt idx="7741">
                  <c:v>3.045382</c:v>
                </c:pt>
                <c:pt idx="7742">
                  <c:v>3.0505270000000002</c:v>
                </c:pt>
                <c:pt idx="7743">
                  <c:v>3.0573299999999999</c:v>
                </c:pt>
                <c:pt idx="7744">
                  <c:v>3.089737</c:v>
                </c:pt>
                <c:pt idx="7745">
                  <c:v>3.1082719999999999</c:v>
                </c:pt>
                <c:pt idx="7746">
                  <c:v>3.139958</c:v>
                </c:pt>
                <c:pt idx="7747">
                  <c:v>3.1763789999999998</c:v>
                </c:pt>
                <c:pt idx="7748">
                  <c:v>3.1511369999999999</c:v>
                </c:pt>
                <c:pt idx="7749">
                  <c:v>3.09606</c:v>
                </c:pt>
                <c:pt idx="7750">
                  <c:v>3.0951939999999998</c:v>
                </c:pt>
                <c:pt idx="7751">
                  <c:v>3.0708410000000002</c:v>
                </c:pt>
                <c:pt idx="7752">
                  <c:v>3.0463439999999999</c:v>
                </c:pt>
                <c:pt idx="7753">
                  <c:v>3.0479059999999998</c:v>
                </c:pt>
                <c:pt idx="7754">
                  <c:v>3.0476420000000002</c:v>
                </c:pt>
                <c:pt idx="7755">
                  <c:v>3.0455269999999999</c:v>
                </c:pt>
                <c:pt idx="7756">
                  <c:v>3.0609359999999999</c:v>
                </c:pt>
                <c:pt idx="7757">
                  <c:v>3.0726200000000001</c:v>
                </c:pt>
                <c:pt idx="7758">
                  <c:v>3.0917080000000001</c:v>
                </c:pt>
                <c:pt idx="7759">
                  <c:v>3.1327699999999998</c:v>
                </c:pt>
                <c:pt idx="7760">
                  <c:v>3.1157249999999999</c:v>
                </c:pt>
                <c:pt idx="7761">
                  <c:v>3.0617779999999999</c:v>
                </c:pt>
                <c:pt idx="7762">
                  <c:v>3.0288659999999998</c:v>
                </c:pt>
                <c:pt idx="7763">
                  <c:v>3.01925</c:v>
                </c:pt>
                <c:pt idx="7764">
                  <c:v>3.0060039999999999</c:v>
                </c:pt>
                <c:pt idx="7765">
                  <c:v>3.0137689999999999</c:v>
                </c:pt>
                <c:pt idx="7766">
                  <c:v>3.0016769999999999</c:v>
                </c:pt>
                <c:pt idx="7767">
                  <c:v>3.0065089999999999</c:v>
                </c:pt>
                <c:pt idx="7768">
                  <c:v>3.0343719999999998</c:v>
                </c:pt>
                <c:pt idx="7769">
                  <c:v>3.061369</c:v>
                </c:pt>
                <c:pt idx="7770">
                  <c:v>3.0671870000000001</c:v>
                </c:pt>
                <c:pt idx="7771">
                  <c:v>3.0356459999999998</c:v>
                </c:pt>
                <c:pt idx="7772">
                  <c:v>3.0158119999999999</c:v>
                </c:pt>
                <c:pt idx="7773">
                  <c:v>3.012302</c:v>
                </c:pt>
                <c:pt idx="7774">
                  <c:v>3.025236</c:v>
                </c:pt>
                <c:pt idx="7775">
                  <c:v>3.0341070000000001</c:v>
                </c:pt>
                <c:pt idx="7776">
                  <c:v>3.036848</c:v>
                </c:pt>
                <c:pt idx="7777">
                  <c:v>3.0688219999999999</c:v>
                </c:pt>
                <c:pt idx="7778">
                  <c:v>3.0797119999999998</c:v>
                </c:pt>
                <c:pt idx="7779">
                  <c:v>3.0534119999999998</c:v>
                </c:pt>
                <c:pt idx="7780">
                  <c:v>3.0353089999999998</c:v>
                </c:pt>
                <c:pt idx="7781">
                  <c:v>3.0432190000000001</c:v>
                </c:pt>
                <c:pt idx="7782">
                  <c:v>3.0454059999999998</c:v>
                </c:pt>
                <c:pt idx="7783">
                  <c:v>3.051488</c:v>
                </c:pt>
                <c:pt idx="7784">
                  <c:v>3.0520649999999998</c:v>
                </c:pt>
                <c:pt idx="7785">
                  <c:v>3.0467279999999999</c:v>
                </c:pt>
                <c:pt idx="7786">
                  <c:v>3.0546139999999999</c:v>
                </c:pt>
                <c:pt idx="7787">
                  <c:v>3.0532430000000002</c:v>
                </c:pt>
                <c:pt idx="7788">
                  <c:v>3.0664180000000001</c:v>
                </c:pt>
                <c:pt idx="7789">
                  <c:v>3.0758420000000002</c:v>
                </c:pt>
                <c:pt idx="7790">
                  <c:v>3.0960359999999998</c:v>
                </c:pt>
                <c:pt idx="7791">
                  <c:v>3.0973579999999998</c:v>
                </c:pt>
                <c:pt idx="7792">
                  <c:v>3.059542</c:v>
                </c:pt>
                <c:pt idx="7793">
                  <c:v>3.0367519999999999</c:v>
                </c:pt>
                <c:pt idx="7794">
                  <c:v>3.046392</c:v>
                </c:pt>
                <c:pt idx="7795">
                  <c:v>3.0672830000000002</c:v>
                </c:pt>
                <c:pt idx="7796">
                  <c:v>3.1046900000000002</c:v>
                </c:pt>
                <c:pt idx="7797">
                  <c:v>3.0724040000000001</c:v>
                </c:pt>
                <c:pt idx="7798">
                  <c:v>3.0365350000000002</c:v>
                </c:pt>
                <c:pt idx="7799">
                  <c:v>3.0252840000000001</c:v>
                </c:pt>
                <c:pt idx="7800">
                  <c:v>3.0211009999999998</c:v>
                </c:pt>
                <c:pt idx="7801">
                  <c:v>3.0313180000000002</c:v>
                </c:pt>
                <c:pt idx="7802">
                  <c:v>3.0443479999999998</c:v>
                </c:pt>
                <c:pt idx="7803">
                  <c:v>3.0504549999999999</c:v>
                </c:pt>
                <c:pt idx="7804">
                  <c:v>3.0719470000000002</c:v>
                </c:pt>
                <c:pt idx="7805">
                  <c:v>3.0772840000000001</c:v>
                </c:pt>
                <c:pt idx="7806">
                  <c:v>3.084568</c:v>
                </c:pt>
                <c:pt idx="7807">
                  <c:v>3.096997</c:v>
                </c:pt>
                <c:pt idx="7808">
                  <c:v>3.1021899999999998</c:v>
                </c:pt>
                <c:pt idx="7809">
                  <c:v>3.0826449999999999</c:v>
                </c:pt>
                <c:pt idx="7810">
                  <c:v>3.0729570000000002</c:v>
                </c:pt>
                <c:pt idx="7811">
                  <c:v>3.0449009999999999</c:v>
                </c:pt>
                <c:pt idx="7812">
                  <c:v>3.0051860000000001</c:v>
                </c:pt>
                <c:pt idx="7813">
                  <c:v>2.9938150000000001</c:v>
                </c:pt>
                <c:pt idx="7814">
                  <c:v>2.960928</c:v>
                </c:pt>
                <c:pt idx="7815">
                  <c:v>2.9196019999999998</c:v>
                </c:pt>
                <c:pt idx="7816">
                  <c:v>2.9251550000000002</c:v>
                </c:pt>
                <c:pt idx="7817">
                  <c:v>2.968404</c:v>
                </c:pt>
                <c:pt idx="7818">
                  <c:v>2.9941040000000001</c:v>
                </c:pt>
                <c:pt idx="7819">
                  <c:v>3.017423</c:v>
                </c:pt>
                <c:pt idx="7820">
                  <c:v>3.0312459999999999</c:v>
                </c:pt>
                <c:pt idx="7821">
                  <c:v>3.036896</c:v>
                </c:pt>
                <c:pt idx="7822">
                  <c:v>3.1268319999999998</c:v>
                </c:pt>
                <c:pt idx="7823">
                  <c:v>3.1911160000000001</c:v>
                </c:pt>
                <c:pt idx="7824">
                  <c:v>3.1821489999999999</c:v>
                </c:pt>
                <c:pt idx="7825">
                  <c:v>3.1358950000000001</c:v>
                </c:pt>
                <c:pt idx="7826">
                  <c:v>3.0988720000000001</c:v>
                </c:pt>
                <c:pt idx="7827">
                  <c:v>3.0914920000000001</c:v>
                </c:pt>
                <c:pt idx="7828">
                  <c:v>3.0525699999999998</c:v>
                </c:pt>
                <c:pt idx="7829">
                  <c:v>3.0006430000000002</c:v>
                </c:pt>
                <c:pt idx="7830">
                  <c:v>3.004874</c:v>
                </c:pt>
                <c:pt idx="7831">
                  <c:v>3.0242260000000001</c:v>
                </c:pt>
                <c:pt idx="7832">
                  <c:v>3.0250919999999999</c:v>
                </c:pt>
                <c:pt idx="7833">
                  <c:v>3.0997140000000001</c:v>
                </c:pt>
                <c:pt idx="7834">
                  <c:v>3.1138979999999998</c:v>
                </c:pt>
                <c:pt idx="7835">
                  <c:v>3.0626910000000001</c:v>
                </c:pt>
                <c:pt idx="7836">
                  <c:v>3.032689</c:v>
                </c:pt>
                <c:pt idx="7837">
                  <c:v>3.0223990000000001</c:v>
                </c:pt>
                <c:pt idx="7838">
                  <c:v>3.0376409999999998</c:v>
                </c:pt>
                <c:pt idx="7839">
                  <c:v>3.0467770000000001</c:v>
                </c:pt>
                <c:pt idx="7840">
                  <c:v>3.061321</c:v>
                </c:pt>
                <c:pt idx="7841">
                  <c:v>3.0407660000000001</c:v>
                </c:pt>
                <c:pt idx="7842">
                  <c:v>3.043892</c:v>
                </c:pt>
                <c:pt idx="7843">
                  <c:v>3.0578110000000001</c:v>
                </c:pt>
                <c:pt idx="7844">
                  <c:v>3.076587</c:v>
                </c:pt>
                <c:pt idx="7845">
                  <c:v>3.085458</c:v>
                </c:pt>
                <c:pt idx="7846">
                  <c:v>3.0391080000000001</c:v>
                </c:pt>
                <c:pt idx="7847">
                  <c:v>2.9842710000000001</c:v>
                </c:pt>
                <c:pt idx="7848">
                  <c:v>2.961913</c:v>
                </c:pt>
                <c:pt idx="7849">
                  <c:v>2.9590529999999999</c:v>
                </c:pt>
                <c:pt idx="7850">
                  <c:v>2.9654229999999999</c:v>
                </c:pt>
                <c:pt idx="7851">
                  <c:v>3.0880299999999998</c:v>
                </c:pt>
                <c:pt idx="7852">
                  <c:v>3.0887030000000002</c:v>
                </c:pt>
                <c:pt idx="7853">
                  <c:v>3.1022859999999999</c:v>
                </c:pt>
                <c:pt idx="7854">
                  <c:v>3.129356</c:v>
                </c:pt>
                <c:pt idx="7855">
                  <c:v>3.1199080000000001</c:v>
                </c:pt>
                <c:pt idx="7856">
                  <c:v>3.0850010000000001</c:v>
                </c:pt>
                <c:pt idx="7857">
                  <c:v>3.071466</c:v>
                </c:pt>
                <c:pt idx="7858">
                  <c:v>3.0671390000000001</c:v>
                </c:pt>
                <c:pt idx="7859">
                  <c:v>3.059758</c:v>
                </c:pt>
                <c:pt idx="7860">
                  <c:v>3.0461510000000001</c:v>
                </c:pt>
                <c:pt idx="7861">
                  <c:v>3.0477379999999998</c:v>
                </c:pt>
                <c:pt idx="7862">
                  <c:v>3.0511279999999998</c:v>
                </c:pt>
                <c:pt idx="7863">
                  <c:v>3.0408870000000001</c:v>
                </c:pt>
                <c:pt idx="7864">
                  <c:v>3.0385070000000001</c:v>
                </c:pt>
                <c:pt idx="7865">
                  <c:v>3.0481470000000002</c:v>
                </c:pt>
                <c:pt idx="7866">
                  <c:v>3.059374</c:v>
                </c:pt>
                <c:pt idx="7867">
                  <c:v>3.070481</c:v>
                </c:pt>
                <c:pt idx="7868">
                  <c:v>3.0703839999999998</c:v>
                </c:pt>
                <c:pt idx="7869">
                  <c:v>3.0721150000000002</c:v>
                </c:pt>
                <c:pt idx="7870">
                  <c:v>3.0659130000000001</c:v>
                </c:pt>
                <c:pt idx="7871">
                  <c:v>3.06447</c:v>
                </c:pt>
                <c:pt idx="7872">
                  <c:v>3.0602149999999999</c:v>
                </c:pt>
                <c:pt idx="7873">
                  <c:v>3.0524499999999999</c:v>
                </c:pt>
                <c:pt idx="7874">
                  <c:v>3.0582199999999999</c:v>
                </c:pt>
                <c:pt idx="7875">
                  <c:v>3.039685</c:v>
                </c:pt>
                <c:pt idx="7876">
                  <c:v>3.0106679999999999</c:v>
                </c:pt>
                <c:pt idx="7877">
                  <c:v>2.9953059999999998</c:v>
                </c:pt>
                <c:pt idx="7878">
                  <c:v>3.0180720000000001</c:v>
                </c:pt>
                <c:pt idx="7879">
                  <c:v>3.0745429999999998</c:v>
                </c:pt>
                <c:pt idx="7880">
                  <c:v>3.1258460000000001</c:v>
                </c:pt>
                <c:pt idx="7881">
                  <c:v>3.1506319999999999</c:v>
                </c:pt>
                <c:pt idx="7882">
                  <c:v>3.1761629999999998</c:v>
                </c:pt>
                <c:pt idx="7883">
                  <c:v>3.1573869999999999</c:v>
                </c:pt>
                <c:pt idx="7884">
                  <c:v>3.1050270000000002</c:v>
                </c:pt>
                <c:pt idx="7885">
                  <c:v>3.0510079999999999</c:v>
                </c:pt>
                <c:pt idx="7886">
                  <c:v>3.0403099999999998</c:v>
                </c:pt>
                <c:pt idx="7887">
                  <c:v>3.0677639999999999</c:v>
                </c:pt>
                <c:pt idx="7888">
                  <c:v>3.0821640000000001</c:v>
                </c:pt>
                <c:pt idx="7889">
                  <c:v>3.0758899999999998</c:v>
                </c:pt>
                <c:pt idx="7890">
                  <c:v>3.0450460000000001</c:v>
                </c:pt>
                <c:pt idx="7891">
                  <c:v>2.9858579999999999</c:v>
                </c:pt>
                <c:pt idx="7892">
                  <c:v>2.951384</c:v>
                </c:pt>
                <c:pt idx="7893">
                  <c:v>2.9501580000000001</c:v>
                </c:pt>
                <c:pt idx="7894">
                  <c:v>2.966866</c:v>
                </c:pt>
                <c:pt idx="7895">
                  <c:v>2.9709050000000001</c:v>
                </c:pt>
                <c:pt idx="7896">
                  <c:v>2.949557</c:v>
                </c:pt>
                <c:pt idx="7897">
                  <c:v>2.9365269999999999</c:v>
                </c:pt>
                <c:pt idx="7898">
                  <c:v>2.9822760000000001</c:v>
                </c:pt>
                <c:pt idx="7899">
                  <c:v>3.0869239999999998</c:v>
                </c:pt>
                <c:pt idx="7900">
                  <c:v>3.119475</c:v>
                </c:pt>
                <c:pt idx="7901">
                  <c:v>3.0689660000000001</c:v>
                </c:pt>
                <c:pt idx="7902">
                  <c:v>3.0549740000000001</c:v>
                </c:pt>
                <c:pt idx="7903">
                  <c:v>3.0777169999999998</c:v>
                </c:pt>
                <c:pt idx="7904">
                  <c:v>3.0939679999999998</c:v>
                </c:pt>
                <c:pt idx="7905">
                  <c:v>3.1054590000000002</c:v>
                </c:pt>
                <c:pt idx="7906">
                  <c:v>3.130846</c:v>
                </c:pt>
                <c:pt idx="7907">
                  <c:v>3.147122</c:v>
                </c:pt>
                <c:pt idx="7908">
                  <c:v>3.1308220000000002</c:v>
                </c:pt>
                <c:pt idx="7909">
                  <c:v>3.0803129999999999</c:v>
                </c:pt>
                <c:pt idx="7910">
                  <c:v>3.00997</c:v>
                </c:pt>
                <c:pt idx="7911">
                  <c:v>2.951336</c:v>
                </c:pt>
                <c:pt idx="7912">
                  <c:v>2.9702790000000001</c:v>
                </c:pt>
                <c:pt idx="7913">
                  <c:v>3.0371600000000001</c:v>
                </c:pt>
                <c:pt idx="7914">
                  <c:v>3.0999539999999999</c:v>
                </c:pt>
                <c:pt idx="7915">
                  <c:v>3.1181770000000002</c:v>
                </c:pt>
                <c:pt idx="7916">
                  <c:v>3.0997379999999999</c:v>
                </c:pt>
                <c:pt idx="7917">
                  <c:v>3.0640139999999998</c:v>
                </c:pt>
                <c:pt idx="7918">
                  <c:v>3.0586289999999998</c:v>
                </c:pt>
                <c:pt idx="7919">
                  <c:v>3.0686049999999998</c:v>
                </c:pt>
                <c:pt idx="7920">
                  <c:v>3.0585800000000001</c:v>
                </c:pt>
                <c:pt idx="7921">
                  <c:v>3.047714</c:v>
                </c:pt>
                <c:pt idx="7922">
                  <c:v>3.035574</c:v>
                </c:pt>
                <c:pt idx="7923">
                  <c:v>3.036127</c:v>
                </c:pt>
                <c:pt idx="7924">
                  <c:v>3.0528590000000002</c:v>
                </c:pt>
                <c:pt idx="7925">
                  <c:v>3.0907469999999999</c:v>
                </c:pt>
                <c:pt idx="7926">
                  <c:v>3.1286589999999999</c:v>
                </c:pt>
                <c:pt idx="7927">
                  <c:v>3.1247159999999998</c:v>
                </c:pt>
                <c:pt idx="7928">
                  <c:v>3.102166</c:v>
                </c:pt>
                <c:pt idx="7929">
                  <c:v>2.9948489999999999</c:v>
                </c:pt>
                <c:pt idx="7930">
                  <c:v>2.9945360000000001</c:v>
                </c:pt>
                <c:pt idx="7931">
                  <c:v>2.9997530000000001</c:v>
                </c:pt>
                <c:pt idx="7932">
                  <c:v>3.0192019999999999</c:v>
                </c:pt>
                <c:pt idx="7933">
                  <c:v>3.032953</c:v>
                </c:pt>
                <c:pt idx="7934">
                  <c:v>3.066538</c:v>
                </c:pt>
                <c:pt idx="7935">
                  <c:v>3.0875970000000001</c:v>
                </c:pt>
                <c:pt idx="7936">
                  <c:v>3.0940880000000002</c:v>
                </c:pt>
                <c:pt idx="7937">
                  <c:v>3.078414</c:v>
                </c:pt>
                <c:pt idx="7938">
                  <c:v>3.0793270000000001</c:v>
                </c:pt>
                <c:pt idx="7939">
                  <c:v>3.0793270000000001</c:v>
                </c:pt>
                <c:pt idx="7940">
                  <c:v>3.085626</c:v>
                </c:pt>
                <c:pt idx="7941">
                  <c:v>3.1268799999999999</c:v>
                </c:pt>
                <c:pt idx="7942">
                  <c:v>3.1791680000000002</c:v>
                </c:pt>
                <c:pt idx="7943">
                  <c:v>3.1745760000000001</c:v>
                </c:pt>
                <c:pt idx="7944">
                  <c:v>3.1253169999999999</c:v>
                </c:pt>
                <c:pt idx="7945">
                  <c:v>3.0742310000000002</c:v>
                </c:pt>
                <c:pt idx="7946">
                  <c:v>3.0344199999999999</c:v>
                </c:pt>
                <c:pt idx="7947">
                  <c:v>2.9936470000000002</c:v>
                </c:pt>
                <c:pt idx="7948">
                  <c:v>2.9793910000000001</c:v>
                </c:pt>
                <c:pt idx="7949">
                  <c:v>2.9941279999999999</c:v>
                </c:pt>
                <c:pt idx="7950">
                  <c:v>3.0111240000000001</c:v>
                </c:pt>
                <c:pt idx="7951">
                  <c:v>3.0530029999999999</c:v>
                </c:pt>
                <c:pt idx="7952">
                  <c:v>3.0698310000000002</c:v>
                </c:pt>
                <c:pt idx="7953">
                  <c:v>3.049782</c:v>
                </c:pt>
                <c:pt idx="7954">
                  <c:v>3.0640619999999998</c:v>
                </c:pt>
                <c:pt idx="7955">
                  <c:v>3.0938479999999999</c:v>
                </c:pt>
                <c:pt idx="7956">
                  <c:v>3.0970209999999998</c:v>
                </c:pt>
                <c:pt idx="7957">
                  <c:v>3.061153</c:v>
                </c:pt>
                <c:pt idx="7958">
                  <c:v>2.9759769999999999</c:v>
                </c:pt>
                <c:pt idx="7959">
                  <c:v>2.970736</c:v>
                </c:pt>
                <c:pt idx="7960">
                  <c:v>2.959654</c:v>
                </c:pt>
                <c:pt idx="7961">
                  <c:v>2.9589560000000001</c:v>
                </c:pt>
                <c:pt idx="7962">
                  <c:v>3.1186340000000001</c:v>
                </c:pt>
                <c:pt idx="7963">
                  <c:v>3.1071420000000001</c:v>
                </c:pt>
                <c:pt idx="7964">
                  <c:v>3.0648789999999999</c:v>
                </c:pt>
                <c:pt idx="7965">
                  <c:v>3.0442040000000001</c:v>
                </c:pt>
                <c:pt idx="7966">
                  <c:v>3.020597</c:v>
                </c:pt>
                <c:pt idx="7967">
                  <c:v>3.051488</c:v>
                </c:pt>
                <c:pt idx="7968">
                  <c:v>3.0791110000000002</c:v>
                </c:pt>
                <c:pt idx="7969">
                  <c:v>3.071707</c:v>
                </c:pt>
                <c:pt idx="7970">
                  <c:v>3.0646870000000002</c:v>
                </c:pt>
                <c:pt idx="7971">
                  <c:v>3.0756250000000001</c:v>
                </c:pt>
                <c:pt idx="7972">
                  <c:v>3.0870929999999999</c:v>
                </c:pt>
                <c:pt idx="7973">
                  <c:v>3.0830540000000002</c:v>
                </c:pt>
                <c:pt idx="7974">
                  <c:v>3.0350450000000002</c:v>
                </c:pt>
                <c:pt idx="7975">
                  <c:v>3.0137689999999999</c:v>
                </c:pt>
                <c:pt idx="7976">
                  <c:v>2.9723229999999998</c:v>
                </c:pt>
                <c:pt idx="7977">
                  <c:v>2.9561440000000001</c:v>
                </c:pt>
                <c:pt idx="7978">
                  <c:v>2.9901849999999999</c:v>
                </c:pt>
                <c:pt idx="7979">
                  <c:v>3.0578590000000001</c:v>
                </c:pt>
                <c:pt idx="7980">
                  <c:v>3.0897130000000002</c:v>
                </c:pt>
                <c:pt idx="7981">
                  <c:v>3.0952419999999998</c:v>
                </c:pt>
                <c:pt idx="7982">
                  <c:v>3.0950739999999999</c:v>
                </c:pt>
                <c:pt idx="7983">
                  <c:v>3.0976219999999999</c:v>
                </c:pt>
                <c:pt idx="7984">
                  <c:v>3.0785339999999999</c:v>
                </c:pt>
                <c:pt idx="7985">
                  <c:v>3.0539170000000002</c:v>
                </c:pt>
                <c:pt idx="7986">
                  <c:v>3.0611290000000002</c:v>
                </c:pt>
                <c:pt idx="7987">
                  <c:v>3.0689419999999998</c:v>
                </c:pt>
                <c:pt idx="7988">
                  <c:v>3.073029</c:v>
                </c:pt>
                <c:pt idx="7989">
                  <c:v>3.0887030000000002</c:v>
                </c:pt>
                <c:pt idx="7990">
                  <c:v>3.0836549999999998</c:v>
                </c:pt>
                <c:pt idx="7991">
                  <c:v>3.0796160000000001</c:v>
                </c:pt>
                <c:pt idx="7992">
                  <c:v>3.0715140000000001</c:v>
                </c:pt>
                <c:pt idx="7993">
                  <c:v>3.0579070000000002</c:v>
                </c:pt>
                <c:pt idx="7994">
                  <c:v>3.0489160000000002</c:v>
                </c:pt>
                <c:pt idx="7995">
                  <c:v>3.0417999999999998</c:v>
                </c:pt>
                <c:pt idx="7996">
                  <c:v>3.034227</c:v>
                </c:pt>
                <c:pt idx="7997">
                  <c:v>3.038675</c:v>
                </c:pt>
                <c:pt idx="7998">
                  <c:v>3.0473780000000001</c:v>
                </c:pt>
                <c:pt idx="7999">
                  <c:v>3.038338</c:v>
                </c:pt>
                <c:pt idx="8000">
                  <c:v>3.008168</c:v>
                </c:pt>
                <c:pt idx="8001">
                  <c:v>3.0029029999999999</c:v>
                </c:pt>
                <c:pt idx="8002">
                  <c:v>3.0149949999999999</c:v>
                </c:pt>
                <c:pt idx="8003">
                  <c:v>3.0216780000000001</c:v>
                </c:pt>
                <c:pt idx="8004">
                  <c:v>3.041512</c:v>
                </c:pt>
                <c:pt idx="8005">
                  <c:v>3.0572819999999998</c:v>
                </c:pt>
                <c:pt idx="8006">
                  <c:v>3.0648070000000001</c:v>
                </c:pt>
                <c:pt idx="8007">
                  <c:v>3.077404</c:v>
                </c:pt>
                <c:pt idx="8008">
                  <c:v>3.0732689999999998</c:v>
                </c:pt>
                <c:pt idx="8009">
                  <c:v>3.028578</c:v>
                </c:pt>
                <c:pt idx="8010">
                  <c:v>3.0095860000000001</c:v>
                </c:pt>
                <c:pt idx="8011">
                  <c:v>3.018265</c:v>
                </c:pt>
                <c:pt idx="8012">
                  <c:v>3.028842</c:v>
                </c:pt>
                <c:pt idx="8013">
                  <c:v>3.041391</c:v>
                </c:pt>
                <c:pt idx="8014">
                  <c:v>3.0575230000000002</c:v>
                </c:pt>
                <c:pt idx="8015">
                  <c:v>3.1120230000000002</c:v>
                </c:pt>
                <c:pt idx="8016">
                  <c:v>3.20506</c:v>
                </c:pt>
                <c:pt idx="8017">
                  <c:v>3.198569</c:v>
                </c:pt>
                <c:pt idx="8018">
                  <c:v>3.120485</c:v>
                </c:pt>
                <c:pt idx="8019">
                  <c:v>3.0315590000000001</c:v>
                </c:pt>
                <c:pt idx="8020">
                  <c:v>2.978621</c:v>
                </c:pt>
                <c:pt idx="8021">
                  <c:v>2.961481</c:v>
                </c:pt>
                <c:pt idx="8022">
                  <c:v>2.948499</c:v>
                </c:pt>
                <c:pt idx="8023">
                  <c:v>2.9431859999999999</c:v>
                </c:pt>
                <c:pt idx="8024">
                  <c:v>2.9282330000000001</c:v>
                </c:pt>
                <c:pt idx="8025">
                  <c:v>2.9245540000000001</c:v>
                </c:pt>
                <c:pt idx="8026">
                  <c:v>2.942008</c:v>
                </c:pt>
                <c:pt idx="8027">
                  <c:v>2.9776359999999999</c:v>
                </c:pt>
                <c:pt idx="8028">
                  <c:v>2.9871319999999999</c:v>
                </c:pt>
                <c:pt idx="8029">
                  <c:v>3.012975</c:v>
                </c:pt>
                <c:pt idx="8030">
                  <c:v>3.056994</c:v>
                </c:pt>
                <c:pt idx="8031">
                  <c:v>3.0751680000000001</c:v>
                </c:pt>
                <c:pt idx="8032">
                  <c:v>3.047282</c:v>
                </c:pt>
                <c:pt idx="8033">
                  <c:v>3.067307</c:v>
                </c:pt>
                <c:pt idx="8034">
                  <c:v>3.1221199999999998</c:v>
                </c:pt>
                <c:pt idx="8035">
                  <c:v>3.17597</c:v>
                </c:pt>
                <c:pt idx="8036">
                  <c:v>3.1662819999999998</c:v>
                </c:pt>
                <c:pt idx="8037">
                  <c:v>3.0918770000000002</c:v>
                </c:pt>
                <c:pt idx="8038">
                  <c:v>2.9929739999999998</c:v>
                </c:pt>
                <c:pt idx="8039">
                  <c:v>2.9287860000000001</c:v>
                </c:pt>
                <c:pt idx="8040">
                  <c:v>2.9278719999999998</c:v>
                </c:pt>
                <c:pt idx="8041">
                  <c:v>2.9496289999999998</c:v>
                </c:pt>
                <c:pt idx="8042">
                  <c:v>3.0032869999999998</c:v>
                </c:pt>
                <c:pt idx="8043">
                  <c:v>3.092886</c:v>
                </c:pt>
                <c:pt idx="8044">
                  <c:v>3.1463040000000002</c:v>
                </c:pt>
                <c:pt idx="8045">
                  <c:v>3.1351490000000002</c:v>
                </c:pt>
                <c:pt idx="8046">
                  <c:v>3.1299809999999999</c:v>
                </c:pt>
                <c:pt idx="8047">
                  <c:v>3.1103879999999999</c:v>
                </c:pt>
                <c:pt idx="8048">
                  <c:v>3.0606719999999998</c:v>
                </c:pt>
                <c:pt idx="8049">
                  <c:v>3.0430980000000001</c:v>
                </c:pt>
                <c:pt idx="8050">
                  <c:v>3.0891359999999999</c:v>
                </c:pt>
                <c:pt idx="8051">
                  <c:v>3.128034</c:v>
                </c:pt>
                <c:pt idx="8052">
                  <c:v>3.1366879999999999</c:v>
                </c:pt>
                <c:pt idx="8053">
                  <c:v>3.1078640000000002</c:v>
                </c:pt>
                <c:pt idx="8054">
                  <c:v>3.0674510000000001</c:v>
                </c:pt>
                <c:pt idx="8055">
                  <c:v>3.047161</c:v>
                </c:pt>
                <c:pt idx="8056">
                  <c:v>3.0487000000000002</c:v>
                </c:pt>
                <c:pt idx="8057">
                  <c:v>3.074519</c:v>
                </c:pt>
                <c:pt idx="8058">
                  <c:v>3.0834139999999999</c:v>
                </c:pt>
                <c:pt idx="8059">
                  <c:v>3.0749279999999999</c:v>
                </c:pt>
                <c:pt idx="8060">
                  <c:v>3.0870690000000001</c:v>
                </c:pt>
                <c:pt idx="8061">
                  <c:v>3.0898810000000001</c:v>
                </c:pt>
                <c:pt idx="8062">
                  <c:v>3.0911309999999999</c:v>
                </c:pt>
                <c:pt idx="8063">
                  <c:v>3.0584359999999999</c:v>
                </c:pt>
                <c:pt idx="8064">
                  <c:v>3.0106199999999999</c:v>
                </c:pt>
                <c:pt idx="8065">
                  <c:v>2.9706160000000001</c:v>
                </c:pt>
                <c:pt idx="8066">
                  <c:v>2.938161</c:v>
                </c:pt>
                <c:pt idx="8067">
                  <c:v>2.9606150000000002</c:v>
                </c:pt>
                <c:pt idx="8068">
                  <c:v>3.011028</c:v>
                </c:pt>
                <c:pt idx="8069">
                  <c:v>3.0500940000000001</c:v>
                </c:pt>
                <c:pt idx="8070">
                  <c:v>3.0706730000000002</c:v>
                </c:pt>
                <c:pt idx="8071">
                  <c:v>3.0913240000000002</c:v>
                </c:pt>
                <c:pt idx="8072">
                  <c:v>3.0778370000000002</c:v>
                </c:pt>
                <c:pt idx="8073">
                  <c:v>3.0470649999999999</c:v>
                </c:pt>
                <c:pt idx="8074">
                  <c:v>3.0158839999999998</c:v>
                </c:pt>
                <c:pt idx="8075">
                  <c:v>3.0401899999999999</c:v>
                </c:pt>
                <c:pt idx="8076">
                  <c:v>3.0716100000000002</c:v>
                </c:pt>
                <c:pt idx="8077">
                  <c:v>3.0716350000000001</c:v>
                </c:pt>
                <c:pt idx="8078">
                  <c:v>3.0495649999999999</c:v>
                </c:pt>
                <c:pt idx="8079">
                  <c:v>3.0397090000000002</c:v>
                </c:pt>
                <c:pt idx="8080">
                  <c:v>3.0423770000000001</c:v>
                </c:pt>
                <c:pt idx="8081">
                  <c:v>3.0576189999999999</c:v>
                </c:pt>
                <c:pt idx="8082">
                  <c:v>3.057979</c:v>
                </c:pt>
                <c:pt idx="8083">
                  <c:v>3.0565370000000001</c:v>
                </c:pt>
                <c:pt idx="8084">
                  <c:v>3.0583640000000001</c:v>
                </c:pt>
                <c:pt idx="8085">
                  <c:v>3.0599029999999998</c:v>
                </c:pt>
                <c:pt idx="8086">
                  <c:v>3.0568019999999998</c:v>
                </c:pt>
                <c:pt idx="8087">
                  <c:v>3.0580029999999998</c:v>
                </c:pt>
                <c:pt idx="8088">
                  <c:v>3.059326</c:v>
                </c:pt>
                <c:pt idx="8089">
                  <c:v>3.0618259999999999</c:v>
                </c:pt>
                <c:pt idx="8090">
                  <c:v>3.055984</c:v>
                </c:pt>
                <c:pt idx="8091">
                  <c:v>3.053941</c:v>
                </c:pt>
                <c:pt idx="8092">
                  <c:v>3.0566089999999999</c:v>
                </c:pt>
                <c:pt idx="8093">
                  <c:v>3.049229</c:v>
                </c:pt>
                <c:pt idx="8094">
                  <c:v>3.0418240000000001</c:v>
                </c:pt>
                <c:pt idx="8095">
                  <c:v>3.04495</c:v>
                </c:pt>
                <c:pt idx="8096">
                  <c:v>3.0446610000000001</c:v>
                </c:pt>
                <c:pt idx="8097">
                  <c:v>3.0479059999999998</c:v>
                </c:pt>
                <c:pt idx="8098">
                  <c:v>3.0470649999999999</c:v>
                </c:pt>
                <c:pt idx="8099">
                  <c:v>3.0413429999999999</c:v>
                </c:pt>
                <c:pt idx="8100">
                  <c:v>3.0398529999999999</c:v>
                </c:pt>
                <c:pt idx="8101">
                  <c:v>3.0436990000000002</c:v>
                </c:pt>
                <c:pt idx="8102">
                  <c:v>3.051272</c:v>
                </c:pt>
                <c:pt idx="8103">
                  <c:v>3.042497</c:v>
                </c:pt>
                <c:pt idx="8104">
                  <c:v>3.0375209999999999</c:v>
                </c:pt>
                <c:pt idx="8105">
                  <c:v>3.031968</c:v>
                </c:pt>
                <c:pt idx="8106">
                  <c:v>3.0295160000000001</c:v>
                </c:pt>
                <c:pt idx="8107">
                  <c:v>3.0353330000000001</c:v>
                </c:pt>
                <c:pt idx="8108">
                  <c:v>3.0405500000000001</c:v>
                </c:pt>
                <c:pt idx="8109">
                  <c:v>3.0460069999999999</c:v>
                </c:pt>
                <c:pt idx="8110">
                  <c:v>3.0594220000000001</c:v>
                </c:pt>
                <c:pt idx="8111">
                  <c:v>3.0661529999999999</c:v>
                </c:pt>
                <c:pt idx="8112">
                  <c:v>3.0371600000000001</c:v>
                </c:pt>
                <c:pt idx="8113">
                  <c:v>3.036006</c:v>
                </c:pt>
                <c:pt idx="8114">
                  <c:v>3.0549740000000001</c:v>
                </c:pt>
                <c:pt idx="8115">
                  <c:v>3.045118</c:v>
                </c:pt>
                <c:pt idx="8116">
                  <c:v>3.015981</c:v>
                </c:pt>
                <c:pt idx="8117">
                  <c:v>2.9757850000000001</c:v>
                </c:pt>
                <c:pt idx="8118">
                  <c:v>2.9453010000000002</c:v>
                </c:pt>
                <c:pt idx="8119">
                  <c:v>2.9223430000000001</c:v>
                </c:pt>
                <c:pt idx="8120">
                  <c:v>2.9033030000000002</c:v>
                </c:pt>
                <c:pt idx="8121">
                  <c:v>2.9401809999999999</c:v>
                </c:pt>
                <c:pt idx="8122">
                  <c:v>2.9995850000000002</c:v>
                </c:pt>
                <c:pt idx="8123">
                  <c:v>3.0491329999999999</c:v>
                </c:pt>
                <c:pt idx="8124">
                  <c:v>3.099113</c:v>
                </c:pt>
                <c:pt idx="8125">
                  <c:v>3.11659</c:v>
                </c:pt>
                <c:pt idx="8126">
                  <c:v>3.1593100000000001</c:v>
                </c:pt>
                <c:pt idx="8127">
                  <c:v>3.2280419999999999</c:v>
                </c:pt>
                <c:pt idx="8128">
                  <c:v>3.197775</c:v>
                </c:pt>
                <c:pt idx="8129">
                  <c:v>3.1137779999999999</c:v>
                </c:pt>
                <c:pt idx="8130">
                  <c:v>3.054926</c:v>
                </c:pt>
                <c:pt idx="8131">
                  <c:v>3.0279050000000001</c:v>
                </c:pt>
                <c:pt idx="8132">
                  <c:v>3.0212699999999999</c:v>
                </c:pt>
                <c:pt idx="8133">
                  <c:v>3.0326650000000002</c:v>
                </c:pt>
                <c:pt idx="8134">
                  <c:v>3.056994</c:v>
                </c:pt>
                <c:pt idx="8135">
                  <c:v>3.068918</c:v>
                </c:pt>
                <c:pt idx="8136">
                  <c:v>3.0641340000000001</c:v>
                </c:pt>
                <c:pt idx="8137">
                  <c:v>3.0541330000000002</c:v>
                </c:pt>
                <c:pt idx="8138">
                  <c:v>3.0487959999999998</c:v>
                </c:pt>
                <c:pt idx="8139">
                  <c:v>3.0353569999999999</c:v>
                </c:pt>
                <c:pt idx="8140">
                  <c:v>3.008432</c:v>
                </c:pt>
                <c:pt idx="8141">
                  <c:v>3.0064850000000001</c:v>
                </c:pt>
                <c:pt idx="8142">
                  <c:v>3.02651</c:v>
                </c:pt>
                <c:pt idx="8143">
                  <c:v>3.0181680000000002</c:v>
                </c:pt>
                <c:pt idx="8144">
                  <c:v>3.0279289999999999</c:v>
                </c:pt>
                <c:pt idx="8145">
                  <c:v>3.0447570000000002</c:v>
                </c:pt>
                <c:pt idx="8146">
                  <c:v>3.034179</c:v>
                </c:pt>
                <c:pt idx="8147">
                  <c:v>3.0192739999999998</c:v>
                </c:pt>
                <c:pt idx="8148">
                  <c:v>3.0117500000000001</c:v>
                </c:pt>
                <c:pt idx="8149">
                  <c:v>3.0106199999999999</c:v>
                </c:pt>
                <c:pt idx="8150">
                  <c:v>3.0212940000000001</c:v>
                </c:pt>
                <c:pt idx="8151">
                  <c:v>3.0343</c:v>
                </c:pt>
                <c:pt idx="8152">
                  <c:v>3.0484830000000001</c:v>
                </c:pt>
                <c:pt idx="8153">
                  <c:v>3.054157</c:v>
                </c:pt>
                <c:pt idx="8154">
                  <c:v>3.0687980000000001</c:v>
                </c:pt>
                <c:pt idx="8155">
                  <c:v>3.0695190000000001</c:v>
                </c:pt>
                <c:pt idx="8156">
                  <c:v>3.065985</c:v>
                </c:pt>
                <c:pt idx="8157">
                  <c:v>3.0526909999999998</c:v>
                </c:pt>
                <c:pt idx="8158">
                  <c:v>3.0423049999999998</c:v>
                </c:pt>
                <c:pt idx="8159">
                  <c:v>3.04406</c:v>
                </c:pt>
                <c:pt idx="8160">
                  <c:v>3.045671</c:v>
                </c:pt>
                <c:pt idx="8161">
                  <c:v>3.0462720000000001</c:v>
                </c:pt>
                <c:pt idx="8162">
                  <c:v>3.0520890000000001</c:v>
                </c:pt>
                <c:pt idx="8163">
                  <c:v>3.0568979999999999</c:v>
                </c:pt>
                <c:pt idx="8164">
                  <c:v>3.0582440000000002</c:v>
                </c:pt>
                <c:pt idx="8165">
                  <c:v>3.057763</c:v>
                </c:pt>
                <c:pt idx="8166">
                  <c:v>3.0519690000000002</c:v>
                </c:pt>
                <c:pt idx="8167">
                  <c:v>3.04644</c:v>
                </c:pt>
                <c:pt idx="8168">
                  <c:v>3.0391319999999999</c:v>
                </c:pt>
                <c:pt idx="8169">
                  <c:v>3.03966</c:v>
                </c:pt>
                <c:pt idx="8170">
                  <c:v>3.0510320000000002</c:v>
                </c:pt>
                <c:pt idx="8171">
                  <c:v>3.0520420000000001</c:v>
                </c:pt>
                <c:pt idx="8172">
                  <c:v>3.0787740000000001</c:v>
                </c:pt>
                <c:pt idx="8173">
                  <c:v>3.098824</c:v>
                </c:pt>
                <c:pt idx="8174">
                  <c:v>3.0845440000000002</c:v>
                </c:pt>
                <c:pt idx="8175">
                  <c:v>3.0726439999999999</c:v>
                </c:pt>
                <c:pt idx="8176">
                  <c:v>3.0593020000000002</c:v>
                </c:pt>
                <c:pt idx="8177">
                  <c:v>3.0478339999999999</c:v>
                </c:pt>
                <c:pt idx="8178">
                  <c:v>3.0404300000000002</c:v>
                </c:pt>
                <c:pt idx="8179">
                  <c:v>3.056657</c:v>
                </c:pt>
                <c:pt idx="8180">
                  <c:v>3.0612249999999999</c:v>
                </c:pt>
                <c:pt idx="8181">
                  <c:v>3.0680040000000002</c:v>
                </c:pt>
                <c:pt idx="8182">
                  <c:v>3.0739420000000002</c:v>
                </c:pt>
                <c:pt idx="8183">
                  <c:v>3.0720670000000001</c:v>
                </c:pt>
                <c:pt idx="8184">
                  <c:v>3.0728360000000001</c:v>
                </c:pt>
                <c:pt idx="8185">
                  <c:v>3.065264</c:v>
                </c:pt>
                <c:pt idx="8186">
                  <c:v>3.0555270000000001</c:v>
                </c:pt>
                <c:pt idx="8187">
                  <c:v>3.0512959999999998</c:v>
                </c:pt>
                <c:pt idx="8188">
                  <c:v>3.0568019999999998</c:v>
                </c:pt>
                <c:pt idx="8189">
                  <c:v>3.0635810000000001</c:v>
                </c:pt>
                <c:pt idx="8190">
                  <c:v>3.0562010000000002</c:v>
                </c:pt>
                <c:pt idx="8191">
                  <c:v>3.0441799999999999</c:v>
                </c:pt>
                <c:pt idx="8192">
                  <c:v>3.0424250000000002</c:v>
                </c:pt>
                <c:pt idx="8193">
                  <c:v>3.0507909999999998</c:v>
                </c:pt>
                <c:pt idx="8194">
                  <c:v>3.05382</c:v>
                </c:pt>
                <c:pt idx="8195">
                  <c:v>3.0522819999999999</c:v>
                </c:pt>
                <c:pt idx="8196">
                  <c:v>3.0539170000000002</c:v>
                </c:pt>
                <c:pt idx="8197">
                  <c:v>3.0537719999999999</c:v>
                </c:pt>
                <c:pt idx="8198">
                  <c:v>3.055383</c:v>
                </c:pt>
                <c:pt idx="8199">
                  <c:v>3.0618259999999999</c:v>
                </c:pt>
                <c:pt idx="8200">
                  <c:v>3.0637490000000001</c:v>
                </c:pt>
                <c:pt idx="8201">
                  <c:v>3.0671870000000001</c:v>
                </c:pt>
                <c:pt idx="8202">
                  <c:v>3.0669949999999999</c:v>
                </c:pt>
                <c:pt idx="8203">
                  <c:v>3.0630280000000001</c:v>
                </c:pt>
                <c:pt idx="8204">
                  <c:v>3.06209</c:v>
                </c:pt>
                <c:pt idx="8205">
                  <c:v>3.0604559999999998</c:v>
                </c:pt>
                <c:pt idx="8206">
                  <c:v>3.0567530000000001</c:v>
                </c:pt>
                <c:pt idx="8207">
                  <c:v>3.0554070000000002</c:v>
                </c:pt>
                <c:pt idx="8208">
                  <c:v>3.0541330000000002</c:v>
                </c:pt>
                <c:pt idx="8209">
                  <c:v>3.055599</c:v>
                </c:pt>
                <c:pt idx="8210">
                  <c:v>3.05132</c:v>
                </c:pt>
                <c:pt idx="8211">
                  <c:v>3.0483150000000001</c:v>
                </c:pt>
                <c:pt idx="8212">
                  <c:v>3.0475699999999999</c:v>
                </c:pt>
                <c:pt idx="8213">
                  <c:v>3.0445410000000002</c:v>
                </c:pt>
                <c:pt idx="8214">
                  <c:v>3.0308380000000001</c:v>
                </c:pt>
                <c:pt idx="8215">
                  <c:v>3.021798</c:v>
                </c:pt>
                <c:pt idx="8216">
                  <c:v>3.0066769999999998</c:v>
                </c:pt>
                <c:pt idx="8217">
                  <c:v>2.9888629999999998</c:v>
                </c:pt>
                <c:pt idx="8218">
                  <c:v>2.9955940000000001</c:v>
                </c:pt>
                <c:pt idx="8219">
                  <c:v>3.0154999999999998</c:v>
                </c:pt>
                <c:pt idx="8220">
                  <c:v>3.017976</c:v>
                </c:pt>
                <c:pt idx="8221">
                  <c:v>3.0267750000000002</c:v>
                </c:pt>
                <c:pt idx="8222">
                  <c:v>3.0278809999999998</c:v>
                </c:pt>
                <c:pt idx="8223">
                  <c:v>3.0111970000000001</c:v>
                </c:pt>
                <c:pt idx="8224">
                  <c:v>2.982612</c:v>
                </c:pt>
                <c:pt idx="8225">
                  <c:v>2.9573939999999999</c:v>
                </c:pt>
                <c:pt idx="8226">
                  <c:v>2.9362140000000001</c:v>
                </c:pt>
                <c:pt idx="8227">
                  <c:v>2.9106350000000001</c:v>
                </c:pt>
                <c:pt idx="8228">
                  <c:v>2.9216220000000002</c:v>
                </c:pt>
                <c:pt idx="8229">
                  <c:v>2.9514800000000001</c:v>
                </c:pt>
                <c:pt idx="8230">
                  <c:v>2.9729960000000002</c:v>
                </c:pt>
                <c:pt idx="8231">
                  <c:v>2.9519129999999998</c:v>
                </c:pt>
                <c:pt idx="8232">
                  <c:v>2.8925320000000001</c:v>
                </c:pt>
                <c:pt idx="8233">
                  <c:v>2.906428</c:v>
                </c:pt>
                <c:pt idx="8234">
                  <c:v>2.9620099999999998</c:v>
                </c:pt>
                <c:pt idx="8235">
                  <c:v>3.0276879999999999</c:v>
                </c:pt>
                <c:pt idx="8236">
                  <c:v>3.0992329999999999</c:v>
                </c:pt>
                <c:pt idx="8237">
                  <c:v>3.1088969999999998</c:v>
                </c:pt>
                <c:pt idx="8238">
                  <c:v>3.0779570000000001</c:v>
                </c:pt>
                <c:pt idx="8239">
                  <c:v>3.0250680000000001</c:v>
                </c:pt>
                <c:pt idx="8240">
                  <c:v>3.0002819999999999</c:v>
                </c:pt>
                <c:pt idx="8241">
                  <c:v>3.0072779999999999</c:v>
                </c:pt>
                <c:pt idx="8242">
                  <c:v>2.9963630000000001</c:v>
                </c:pt>
                <c:pt idx="8243">
                  <c:v>3.0051619999999999</c:v>
                </c:pt>
                <c:pt idx="8244">
                  <c:v>3.050287</c:v>
                </c:pt>
                <c:pt idx="8245">
                  <c:v>3.099065</c:v>
                </c:pt>
                <c:pt idx="8246">
                  <c:v>3.1113729999999999</c:v>
                </c:pt>
                <c:pt idx="8247">
                  <c:v>3.0925259999999999</c:v>
                </c:pt>
                <c:pt idx="8248">
                  <c:v>3.0580280000000002</c:v>
                </c:pt>
                <c:pt idx="8249">
                  <c:v>3.0139369999999999</c:v>
                </c:pt>
                <c:pt idx="8250">
                  <c:v>2.9889109999999999</c:v>
                </c:pt>
                <c:pt idx="8251">
                  <c:v>3.0070860000000001</c:v>
                </c:pt>
                <c:pt idx="8252">
                  <c:v>3.0622590000000001</c:v>
                </c:pt>
                <c:pt idx="8253">
                  <c:v>3.11659</c:v>
                </c:pt>
                <c:pt idx="8254">
                  <c:v>3.1165419999999999</c:v>
                </c:pt>
                <c:pt idx="8255">
                  <c:v>3.0886309999999999</c:v>
                </c:pt>
                <c:pt idx="8256">
                  <c:v>3.0594220000000001</c:v>
                </c:pt>
                <c:pt idx="8257">
                  <c:v>3.0269910000000002</c:v>
                </c:pt>
                <c:pt idx="8258">
                  <c:v>3.0146099999999998</c:v>
                </c:pt>
                <c:pt idx="8259">
                  <c:v>3.0272320000000001</c:v>
                </c:pt>
                <c:pt idx="8260">
                  <c:v>3.0480749999999999</c:v>
                </c:pt>
                <c:pt idx="8261">
                  <c:v>3.0614889999999999</c:v>
                </c:pt>
                <c:pt idx="8262">
                  <c:v>3.0730050000000002</c:v>
                </c:pt>
                <c:pt idx="8263">
                  <c:v>3.067596</c:v>
                </c:pt>
                <c:pt idx="8264">
                  <c:v>3.061874</c:v>
                </c:pt>
                <c:pt idx="8265">
                  <c:v>3.0568019999999998</c:v>
                </c:pt>
                <c:pt idx="8266">
                  <c:v>3.0537239999999999</c:v>
                </c:pt>
                <c:pt idx="8267">
                  <c:v>3.049661</c:v>
                </c:pt>
                <c:pt idx="8268">
                  <c:v>3.0403820000000001</c:v>
                </c:pt>
                <c:pt idx="8269">
                  <c:v>3.0387230000000001</c:v>
                </c:pt>
                <c:pt idx="8270">
                  <c:v>3.0385070000000001</c:v>
                </c:pt>
                <c:pt idx="8271">
                  <c:v>3.0407419999999998</c:v>
                </c:pt>
                <c:pt idx="8272">
                  <c:v>3.0380980000000002</c:v>
                </c:pt>
                <c:pt idx="8273">
                  <c:v>3.0498059999999998</c:v>
                </c:pt>
                <c:pt idx="8274">
                  <c:v>3.0559120000000002</c:v>
                </c:pt>
                <c:pt idx="8275">
                  <c:v>3.0530270000000002</c:v>
                </c:pt>
                <c:pt idx="8276">
                  <c:v>3.0519210000000001</c:v>
                </c:pt>
                <c:pt idx="8277">
                  <c:v>3.0495169999999998</c:v>
                </c:pt>
                <c:pt idx="8278">
                  <c:v>3.046055</c:v>
                </c:pt>
                <c:pt idx="8279">
                  <c:v>3.0493250000000001</c:v>
                </c:pt>
                <c:pt idx="8280">
                  <c:v>3.0486759999999999</c:v>
                </c:pt>
                <c:pt idx="8281">
                  <c:v>3.0433150000000002</c:v>
                </c:pt>
                <c:pt idx="8282">
                  <c:v>3.046897</c:v>
                </c:pt>
                <c:pt idx="8283">
                  <c:v>3.054662</c:v>
                </c:pt>
                <c:pt idx="8284">
                  <c:v>3.0555270000000001</c:v>
                </c:pt>
                <c:pt idx="8285">
                  <c:v>3.0586530000000001</c:v>
                </c:pt>
                <c:pt idx="8286">
                  <c:v>3.0697830000000002</c:v>
                </c:pt>
                <c:pt idx="8287">
                  <c:v>3.0636290000000002</c:v>
                </c:pt>
                <c:pt idx="8288">
                  <c:v>3.064543</c:v>
                </c:pt>
                <c:pt idx="8289">
                  <c:v>3.0666820000000001</c:v>
                </c:pt>
                <c:pt idx="8290">
                  <c:v>3.0634610000000002</c:v>
                </c:pt>
                <c:pt idx="8291">
                  <c:v>3.0666340000000001</c:v>
                </c:pt>
                <c:pt idx="8292">
                  <c:v>3.0630519999999999</c:v>
                </c:pt>
                <c:pt idx="8293">
                  <c:v>3.050214</c:v>
                </c:pt>
                <c:pt idx="8294">
                  <c:v>3.049277</c:v>
                </c:pt>
                <c:pt idx="8295">
                  <c:v>3.0498780000000001</c:v>
                </c:pt>
                <c:pt idx="8296">
                  <c:v>3.046224</c:v>
                </c:pt>
                <c:pt idx="8297">
                  <c:v>3.0475699999999999</c:v>
                </c:pt>
                <c:pt idx="8298">
                  <c:v>3.050503</c:v>
                </c:pt>
                <c:pt idx="8299">
                  <c:v>3.0531950000000001</c:v>
                </c:pt>
                <c:pt idx="8300">
                  <c:v>3.0522100000000001</c:v>
                </c:pt>
                <c:pt idx="8301">
                  <c:v>3.0503589999999998</c:v>
                </c:pt>
                <c:pt idx="8302">
                  <c:v>3.0549499999999998</c:v>
                </c:pt>
                <c:pt idx="8303">
                  <c:v>3.060311</c:v>
                </c:pt>
                <c:pt idx="8304">
                  <c:v>3.0601669999999999</c:v>
                </c:pt>
                <c:pt idx="8305">
                  <c:v>3.0565129999999998</c:v>
                </c:pt>
                <c:pt idx="8306">
                  <c:v>3.0546380000000002</c:v>
                </c:pt>
                <c:pt idx="8307">
                  <c:v>3.0505749999999998</c:v>
                </c:pt>
                <c:pt idx="8308">
                  <c:v>3.0453579999999998</c:v>
                </c:pt>
                <c:pt idx="8309">
                  <c:v>3.0457670000000001</c:v>
                </c:pt>
                <c:pt idx="8310">
                  <c:v>3.0467770000000001</c:v>
                </c:pt>
                <c:pt idx="8311">
                  <c:v>3.044613</c:v>
                </c:pt>
                <c:pt idx="8312">
                  <c:v>3.042065</c:v>
                </c:pt>
                <c:pt idx="8313">
                  <c:v>3.0387230000000001</c:v>
                </c:pt>
                <c:pt idx="8314">
                  <c:v>3.0393479999999999</c:v>
                </c:pt>
                <c:pt idx="8315">
                  <c:v>3.0459109999999998</c:v>
                </c:pt>
                <c:pt idx="8316">
                  <c:v>3.0457429999999999</c:v>
                </c:pt>
                <c:pt idx="8317">
                  <c:v>3.0417040000000002</c:v>
                </c:pt>
                <c:pt idx="8318">
                  <c:v>3.0385550000000001</c:v>
                </c:pt>
                <c:pt idx="8319">
                  <c:v>3.0404300000000002</c:v>
                </c:pt>
                <c:pt idx="8320">
                  <c:v>3.04495</c:v>
                </c:pt>
                <c:pt idx="8321">
                  <c:v>3.0484589999999998</c:v>
                </c:pt>
                <c:pt idx="8322">
                  <c:v>3.0446610000000001</c:v>
                </c:pt>
                <c:pt idx="8323">
                  <c:v>3.0424009999999999</c:v>
                </c:pt>
                <c:pt idx="8324">
                  <c:v>3.0447329999999999</c:v>
                </c:pt>
                <c:pt idx="8325">
                  <c:v>3.0431219999999999</c:v>
                </c:pt>
                <c:pt idx="8326">
                  <c:v>3.0436269999999999</c:v>
                </c:pt>
                <c:pt idx="8327">
                  <c:v>3.0416319999999999</c:v>
                </c:pt>
                <c:pt idx="8328">
                  <c:v>3.0397810000000001</c:v>
                </c:pt>
                <c:pt idx="8329">
                  <c:v>3.0369440000000001</c:v>
                </c:pt>
                <c:pt idx="8330">
                  <c:v>3.0403340000000001</c:v>
                </c:pt>
                <c:pt idx="8331">
                  <c:v>3.039228</c:v>
                </c:pt>
                <c:pt idx="8332">
                  <c:v>3.0356939999999999</c:v>
                </c:pt>
                <c:pt idx="8333">
                  <c:v>3.0364149999999999</c:v>
                </c:pt>
                <c:pt idx="8334">
                  <c:v>3.0371839999999999</c:v>
                </c:pt>
                <c:pt idx="8335">
                  <c:v>3.038675</c:v>
                </c:pt>
                <c:pt idx="8336">
                  <c:v>3.0404300000000002</c:v>
                </c:pt>
                <c:pt idx="8337">
                  <c:v>3.033458</c:v>
                </c:pt>
                <c:pt idx="8338">
                  <c:v>3.020308</c:v>
                </c:pt>
                <c:pt idx="8339">
                  <c:v>3.0156679999999998</c:v>
                </c:pt>
                <c:pt idx="8340">
                  <c:v>3.0218950000000002</c:v>
                </c:pt>
                <c:pt idx="8341">
                  <c:v>3.018866</c:v>
                </c:pt>
                <c:pt idx="8342">
                  <c:v>3.0076139999999998</c:v>
                </c:pt>
                <c:pt idx="8343">
                  <c:v>3.0118459999999998</c:v>
                </c:pt>
                <c:pt idx="8344">
                  <c:v>3.0217019999999999</c:v>
                </c:pt>
                <c:pt idx="8345">
                  <c:v>3.0345399999999998</c:v>
                </c:pt>
                <c:pt idx="8346">
                  <c:v>3.0518969999999999</c:v>
                </c:pt>
                <c:pt idx="8347">
                  <c:v>3.0624989999999999</c:v>
                </c:pt>
                <c:pt idx="8348">
                  <c:v>3.0628600000000001</c:v>
                </c:pt>
                <c:pt idx="8349">
                  <c:v>3.0570179999999998</c:v>
                </c:pt>
                <c:pt idx="8350">
                  <c:v>3.0754809999999999</c:v>
                </c:pt>
                <c:pt idx="8351">
                  <c:v>3.0914199999999998</c:v>
                </c:pt>
                <c:pt idx="8352">
                  <c:v>3.0775000000000001</c:v>
                </c:pt>
                <c:pt idx="8353">
                  <c:v>3.0580759999999998</c:v>
                </c:pt>
                <c:pt idx="8354">
                  <c:v>3.0385070000000001</c:v>
                </c:pt>
                <c:pt idx="8355">
                  <c:v>3.0010029999999999</c:v>
                </c:pt>
                <c:pt idx="8356">
                  <c:v>2.973741</c:v>
                </c:pt>
                <c:pt idx="8357">
                  <c:v>2.977468</c:v>
                </c:pt>
                <c:pt idx="8358">
                  <c:v>3.01098</c:v>
                </c:pt>
                <c:pt idx="8359">
                  <c:v>3.031631</c:v>
                </c:pt>
                <c:pt idx="8360">
                  <c:v>3.0425689999999999</c:v>
                </c:pt>
                <c:pt idx="8361">
                  <c:v>3.0732689999999998</c:v>
                </c:pt>
                <c:pt idx="8362">
                  <c:v>3.077645</c:v>
                </c:pt>
                <c:pt idx="8363">
                  <c:v>3.0812029999999999</c:v>
                </c:pt>
                <c:pt idx="8364">
                  <c:v>3.0750000000000002</c:v>
                </c:pt>
                <c:pt idx="8365">
                  <c:v>3.0796399999999999</c:v>
                </c:pt>
                <c:pt idx="8366">
                  <c:v>3.1151719999999998</c:v>
                </c:pt>
                <c:pt idx="8367">
                  <c:v>3.128082</c:v>
                </c:pt>
                <c:pt idx="8368">
                  <c:v>3.1124550000000002</c:v>
                </c:pt>
                <c:pt idx="8369">
                  <c:v>3.0849289999999998</c:v>
                </c:pt>
                <c:pt idx="8370">
                  <c:v>3.0640619999999998</c:v>
                </c:pt>
                <c:pt idx="8371">
                  <c:v>3.0600230000000002</c:v>
                </c:pt>
                <c:pt idx="8372">
                  <c:v>3.069134</c:v>
                </c:pt>
                <c:pt idx="8373">
                  <c:v>3.068317</c:v>
                </c:pt>
                <c:pt idx="8374">
                  <c:v>3.067259</c:v>
                </c:pt>
                <c:pt idx="8375">
                  <c:v>3.0621860000000001</c:v>
                </c:pt>
                <c:pt idx="8376">
                  <c:v>3.0495169999999998</c:v>
                </c:pt>
                <c:pt idx="8377">
                  <c:v>3.0308860000000002</c:v>
                </c:pt>
                <c:pt idx="8378">
                  <c:v>3.0277609999999999</c:v>
                </c:pt>
                <c:pt idx="8379">
                  <c:v>3.0344920000000002</c:v>
                </c:pt>
                <c:pt idx="8380">
                  <c:v>3.0346359999999999</c:v>
                </c:pt>
                <c:pt idx="8381">
                  <c:v>3.0380020000000001</c:v>
                </c:pt>
                <c:pt idx="8382">
                  <c:v>3.0415359999999998</c:v>
                </c:pt>
                <c:pt idx="8383">
                  <c:v>3.0428099999999998</c:v>
                </c:pt>
                <c:pt idx="8384">
                  <c:v>3.0416319999999999</c:v>
                </c:pt>
                <c:pt idx="8385">
                  <c:v>3.041391</c:v>
                </c:pt>
                <c:pt idx="8386">
                  <c:v>3.0410550000000001</c:v>
                </c:pt>
                <c:pt idx="8387">
                  <c:v>3.0379299999999998</c:v>
                </c:pt>
                <c:pt idx="8388">
                  <c:v>3.036006</c:v>
                </c:pt>
                <c:pt idx="8389">
                  <c:v>3.0354540000000001</c:v>
                </c:pt>
                <c:pt idx="8390">
                  <c:v>3.0344440000000001</c:v>
                </c:pt>
                <c:pt idx="8391">
                  <c:v>3.0380020000000001</c:v>
                </c:pt>
                <c:pt idx="8392">
                  <c:v>3.043555</c:v>
                </c:pt>
                <c:pt idx="8393">
                  <c:v>3.0580029999999998</c:v>
                </c:pt>
                <c:pt idx="8394">
                  <c:v>3.075914</c:v>
                </c:pt>
                <c:pt idx="8395">
                  <c:v>3.0866600000000002</c:v>
                </c:pt>
                <c:pt idx="8396">
                  <c:v>3.082789</c:v>
                </c:pt>
                <c:pt idx="8397">
                  <c:v>3.068028</c:v>
                </c:pt>
                <c:pt idx="8398">
                  <c:v>3.0550470000000001</c:v>
                </c:pt>
                <c:pt idx="8399">
                  <c:v>3.0570900000000001</c:v>
                </c:pt>
                <c:pt idx="8400">
                  <c:v>3.054157</c:v>
                </c:pt>
                <c:pt idx="8401">
                  <c:v>3.057979</c:v>
                </c:pt>
                <c:pt idx="8402">
                  <c:v>3.0561759999999998</c:v>
                </c:pt>
                <c:pt idx="8403">
                  <c:v>3.052162</c:v>
                </c:pt>
                <c:pt idx="8404">
                  <c:v>3.0548540000000002</c:v>
                </c:pt>
                <c:pt idx="8405">
                  <c:v>3.0581239999999998</c:v>
                </c:pt>
                <c:pt idx="8406">
                  <c:v>3.0578829999999999</c:v>
                </c:pt>
                <c:pt idx="8407">
                  <c:v>3.055936</c:v>
                </c:pt>
                <c:pt idx="8408">
                  <c:v>3.052619</c:v>
                </c:pt>
                <c:pt idx="8409">
                  <c:v>3.0513680000000001</c:v>
                </c:pt>
                <c:pt idx="8410">
                  <c:v>3.0455510000000001</c:v>
                </c:pt>
                <c:pt idx="8411">
                  <c:v>3.0438200000000002</c:v>
                </c:pt>
                <c:pt idx="8412">
                  <c:v>3.046897</c:v>
                </c:pt>
                <c:pt idx="8413">
                  <c:v>3.0449250000000001</c:v>
                </c:pt>
                <c:pt idx="8414">
                  <c:v>3.0431219999999999</c:v>
                </c:pt>
                <c:pt idx="8415">
                  <c:v>3.042233</c:v>
                </c:pt>
                <c:pt idx="8416">
                  <c:v>3.038386</c:v>
                </c:pt>
                <c:pt idx="8417">
                  <c:v>3.0418720000000001</c:v>
                </c:pt>
                <c:pt idx="8418">
                  <c:v>3.0497100000000001</c:v>
                </c:pt>
                <c:pt idx="8419">
                  <c:v>3.0518730000000001</c:v>
                </c:pt>
                <c:pt idx="8420">
                  <c:v>3.0390830000000002</c:v>
                </c:pt>
                <c:pt idx="8421">
                  <c:v>3.0410789999999999</c:v>
                </c:pt>
                <c:pt idx="8422">
                  <c:v>3.042786</c:v>
                </c:pt>
                <c:pt idx="8423">
                  <c:v>3.0404059999999999</c:v>
                </c:pt>
                <c:pt idx="8424">
                  <c:v>3.0410550000000001</c:v>
                </c:pt>
                <c:pt idx="8425">
                  <c:v>3.0405739999999999</c:v>
                </c:pt>
                <c:pt idx="8426">
                  <c:v>3.0390359999999998</c:v>
                </c:pt>
                <c:pt idx="8427">
                  <c:v>3.0399729999999998</c:v>
                </c:pt>
                <c:pt idx="8428">
                  <c:v>3.0454780000000001</c:v>
                </c:pt>
                <c:pt idx="8429">
                  <c:v>3.0483630000000002</c:v>
                </c:pt>
                <c:pt idx="8430">
                  <c:v>3.0445890000000002</c:v>
                </c:pt>
                <c:pt idx="8431">
                  <c:v>3.0315349999999999</c:v>
                </c:pt>
                <c:pt idx="8432">
                  <c:v>3.0207890000000002</c:v>
                </c:pt>
                <c:pt idx="8433">
                  <c:v>3.014418</c:v>
                </c:pt>
                <c:pt idx="8434">
                  <c:v>3.0176880000000001</c:v>
                </c:pt>
                <c:pt idx="8435">
                  <c:v>3.0192739999999998</c:v>
                </c:pt>
                <c:pt idx="8436">
                  <c:v>3.025236</c:v>
                </c:pt>
                <c:pt idx="8437">
                  <c:v>3.0304769999999999</c:v>
                </c:pt>
                <c:pt idx="8438">
                  <c:v>3.042017</c:v>
                </c:pt>
                <c:pt idx="8439">
                  <c:v>3.0546380000000002</c:v>
                </c:pt>
                <c:pt idx="8440">
                  <c:v>3.0643259999999999</c:v>
                </c:pt>
                <c:pt idx="8441">
                  <c:v>3.0707209999999998</c:v>
                </c:pt>
                <c:pt idx="8442">
                  <c:v>3.0867079999999998</c:v>
                </c:pt>
                <c:pt idx="8443">
                  <c:v>3.102382</c:v>
                </c:pt>
                <c:pt idx="8444">
                  <c:v>3.114258</c:v>
                </c:pt>
                <c:pt idx="8445">
                  <c:v>3.115316</c:v>
                </c:pt>
                <c:pt idx="8446">
                  <c:v>3.1030549999999999</c:v>
                </c:pt>
                <c:pt idx="8447">
                  <c:v>3.0721150000000002</c:v>
                </c:pt>
                <c:pt idx="8448">
                  <c:v>3.048435</c:v>
                </c:pt>
                <c:pt idx="8449">
                  <c:v>3.0274719999999999</c:v>
                </c:pt>
                <c:pt idx="8450">
                  <c:v>3.006364</c:v>
                </c:pt>
                <c:pt idx="8451">
                  <c:v>2.9927090000000001</c:v>
                </c:pt>
                <c:pt idx="8452">
                  <c:v>2.9973010000000002</c:v>
                </c:pt>
                <c:pt idx="8453">
                  <c:v>3.0045130000000002</c:v>
                </c:pt>
                <c:pt idx="8454">
                  <c:v>3.0133359999999998</c:v>
                </c:pt>
                <c:pt idx="8455">
                  <c:v>3.0111970000000001</c:v>
                </c:pt>
                <c:pt idx="8456">
                  <c:v>3.0095139999999998</c:v>
                </c:pt>
                <c:pt idx="8457">
                  <c:v>3.0061960000000001</c:v>
                </c:pt>
                <c:pt idx="8458">
                  <c:v>3.0096820000000002</c:v>
                </c:pt>
                <c:pt idx="8459">
                  <c:v>3.023962</c:v>
                </c:pt>
                <c:pt idx="8460">
                  <c:v>3.042618</c:v>
                </c:pt>
                <c:pt idx="8461">
                  <c:v>3.053051</c:v>
                </c:pt>
                <c:pt idx="8462">
                  <c:v>3.0531950000000001</c:v>
                </c:pt>
                <c:pt idx="8463">
                  <c:v>3.0550470000000001</c:v>
                </c:pt>
                <c:pt idx="8464">
                  <c:v>3.0624989999999999</c:v>
                </c:pt>
                <c:pt idx="8465">
                  <c:v>3.0570179999999998</c:v>
                </c:pt>
                <c:pt idx="8466">
                  <c:v>3.0458150000000002</c:v>
                </c:pt>
                <c:pt idx="8467">
                  <c:v>3.044829</c:v>
                </c:pt>
                <c:pt idx="8468">
                  <c:v>3.0398529999999999</c:v>
                </c:pt>
                <c:pt idx="8469">
                  <c:v>3.0317750000000001</c:v>
                </c:pt>
                <c:pt idx="8470">
                  <c:v>3.0324960000000001</c:v>
                </c:pt>
                <c:pt idx="8471">
                  <c:v>3.0367039999999998</c:v>
                </c:pt>
                <c:pt idx="8472">
                  <c:v>3.0319189999999998</c:v>
                </c:pt>
                <c:pt idx="8473">
                  <c:v>3.0286979999999999</c:v>
                </c:pt>
                <c:pt idx="8474">
                  <c:v>3.0303089999999999</c:v>
                </c:pt>
                <c:pt idx="8475">
                  <c:v>3.0209809999999999</c:v>
                </c:pt>
                <c:pt idx="8476">
                  <c:v>3.01824</c:v>
                </c:pt>
                <c:pt idx="8477">
                  <c:v>3.0248759999999999</c:v>
                </c:pt>
                <c:pt idx="8478">
                  <c:v>3.0242990000000001</c:v>
                </c:pt>
                <c:pt idx="8479">
                  <c:v>3.0200429999999998</c:v>
                </c:pt>
                <c:pt idx="8480">
                  <c:v>3.0340590000000001</c:v>
                </c:pt>
                <c:pt idx="8481">
                  <c:v>3.0475460000000001</c:v>
                </c:pt>
                <c:pt idx="8482">
                  <c:v>3.0567769999999999</c:v>
                </c:pt>
                <c:pt idx="8483">
                  <c:v>3.0555270000000001</c:v>
                </c:pt>
                <c:pt idx="8484">
                  <c:v>3.0498780000000001</c:v>
                </c:pt>
                <c:pt idx="8485">
                  <c:v>3.054926</c:v>
                </c:pt>
                <c:pt idx="8486">
                  <c:v>3.0591089999999999</c:v>
                </c:pt>
                <c:pt idx="8487">
                  <c:v>3.054662</c:v>
                </c:pt>
                <c:pt idx="8488">
                  <c:v>3.0403820000000001</c:v>
                </c:pt>
                <c:pt idx="8489">
                  <c:v>3.0311979999999998</c:v>
                </c:pt>
                <c:pt idx="8490">
                  <c:v>3.0351170000000001</c:v>
                </c:pt>
                <c:pt idx="8491">
                  <c:v>3.0344920000000002</c:v>
                </c:pt>
                <c:pt idx="8492">
                  <c:v>3.030068</c:v>
                </c:pt>
                <c:pt idx="8493">
                  <c:v>3.034348</c:v>
                </c:pt>
                <c:pt idx="8494">
                  <c:v>3.0472570000000001</c:v>
                </c:pt>
                <c:pt idx="8495">
                  <c:v>3.0578110000000001</c:v>
                </c:pt>
                <c:pt idx="8496">
                  <c:v>3.0635330000000001</c:v>
                </c:pt>
                <c:pt idx="8497">
                  <c:v>3.0635810000000001</c:v>
                </c:pt>
                <c:pt idx="8498">
                  <c:v>3.061658</c:v>
                </c:pt>
                <c:pt idx="8499">
                  <c:v>3.062932</c:v>
                </c:pt>
                <c:pt idx="8500">
                  <c:v>3.061105</c:v>
                </c:pt>
                <c:pt idx="8501">
                  <c:v>3.0555750000000002</c:v>
                </c:pt>
                <c:pt idx="8502">
                  <c:v>3.0531709999999999</c:v>
                </c:pt>
                <c:pt idx="8503">
                  <c:v>3.050551</c:v>
                </c:pt>
                <c:pt idx="8504">
                  <c:v>3.0462959999999999</c:v>
                </c:pt>
                <c:pt idx="8505">
                  <c:v>3.0431460000000001</c:v>
                </c:pt>
                <c:pt idx="8506">
                  <c:v>3.0470169999999999</c:v>
                </c:pt>
                <c:pt idx="8507">
                  <c:v>3.0480269999999998</c:v>
                </c:pt>
                <c:pt idx="8508">
                  <c:v>3.0444930000000001</c:v>
                </c:pt>
                <c:pt idx="8509">
                  <c:v>3.0471849999999998</c:v>
                </c:pt>
                <c:pt idx="8510">
                  <c:v>3.04983</c:v>
                </c:pt>
                <c:pt idx="8511">
                  <c:v>3.0524499999999999</c:v>
                </c:pt>
                <c:pt idx="8512">
                  <c:v>3.052378</c:v>
                </c:pt>
                <c:pt idx="8513">
                  <c:v>3.0529549999999999</c:v>
                </c:pt>
                <c:pt idx="8514">
                  <c:v>3.054446</c:v>
                </c:pt>
                <c:pt idx="8515">
                  <c:v>3.0543010000000002</c:v>
                </c:pt>
                <c:pt idx="8516">
                  <c:v>3.054878</c:v>
                </c:pt>
                <c:pt idx="8517">
                  <c:v>3.0582440000000002</c:v>
                </c:pt>
                <c:pt idx="8518">
                  <c:v>3.0578349999999999</c:v>
                </c:pt>
                <c:pt idx="8519">
                  <c:v>3.0540609999999999</c:v>
                </c:pt>
                <c:pt idx="8520">
                  <c:v>3.0545659999999999</c:v>
                </c:pt>
                <c:pt idx="8521">
                  <c:v>3.0567769999999999</c:v>
                </c:pt>
                <c:pt idx="8522">
                  <c:v>3.0650949999999999</c:v>
                </c:pt>
                <c:pt idx="8523">
                  <c:v>3.0896409999999999</c:v>
                </c:pt>
                <c:pt idx="8524">
                  <c:v>3.1113010000000001</c:v>
                </c:pt>
                <c:pt idx="8525">
                  <c:v>3.1066129999999998</c:v>
                </c:pt>
                <c:pt idx="8526">
                  <c:v>3.08291</c:v>
                </c:pt>
                <c:pt idx="8527">
                  <c:v>3.050767</c:v>
                </c:pt>
                <c:pt idx="8528">
                  <c:v>3.028626</c:v>
                </c:pt>
                <c:pt idx="8529">
                  <c:v>3.01675</c:v>
                </c:pt>
                <c:pt idx="8530">
                  <c:v>3.0153319999999999</c:v>
                </c:pt>
                <c:pt idx="8531">
                  <c:v>3.0228320000000002</c:v>
                </c:pt>
                <c:pt idx="8532">
                  <c:v>3.0305249999999999</c:v>
                </c:pt>
                <c:pt idx="8533">
                  <c:v>3.0344920000000002</c:v>
                </c:pt>
                <c:pt idx="8534">
                  <c:v>3.0392519999999998</c:v>
                </c:pt>
                <c:pt idx="8535">
                  <c:v>3.0375209999999999</c:v>
                </c:pt>
                <c:pt idx="8536">
                  <c:v>3.0370159999999999</c:v>
                </c:pt>
                <c:pt idx="8537">
                  <c:v>3.0638209999999999</c:v>
                </c:pt>
                <c:pt idx="8538">
                  <c:v>3.0802170000000002</c:v>
                </c:pt>
                <c:pt idx="8539">
                  <c:v>3.0784859999999998</c:v>
                </c:pt>
                <c:pt idx="8540">
                  <c:v>3.0680040000000002</c:v>
                </c:pt>
                <c:pt idx="8541">
                  <c:v>3.0338910000000001</c:v>
                </c:pt>
                <c:pt idx="8542">
                  <c:v>3.0380500000000001</c:v>
                </c:pt>
                <c:pt idx="8543">
                  <c:v>3.0400930000000002</c:v>
                </c:pt>
                <c:pt idx="8544">
                  <c:v>3.0379299999999998</c:v>
                </c:pt>
                <c:pt idx="8545">
                  <c:v>3.037064</c:v>
                </c:pt>
                <c:pt idx="8546">
                  <c:v>3.0375930000000002</c:v>
                </c:pt>
                <c:pt idx="8547">
                  <c:v>3.042786</c:v>
                </c:pt>
                <c:pt idx="8548">
                  <c:v>3.0473780000000001</c:v>
                </c:pt>
                <c:pt idx="8549">
                  <c:v>3.050719</c:v>
                </c:pt>
                <c:pt idx="8550">
                  <c:v>3.0468009999999999</c:v>
                </c:pt>
                <c:pt idx="8551">
                  <c:v>3.0417040000000002</c:v>
                </c:pt>
                <c:pt idx="8552">
                  <c:v>3.0400689999999999</c:v>
                </c:pt>
                <c:pt idx="8553">
                  <c:v>3.0438679999999998</c:v>
                </c:pt>
                <c:pt idx="8554">
                  <c:v>3.0413679999999998</c:v>
                </c:pt>
                <c:pt idx="8555">
                  <c:v>3.0376409999999998</c:v>
                </c:pt>
                <c:pt idx="8556">
                  <c:v>3.0336989999999999</c:v>
                </c:pt>
                <c:pt idx="8557">
                  <c:v>3.0264139999999999</c:v>
                </c:pt>
                <c:pt idx="8558">
                  <c:v>3.0253079999999999</c:v>
                </c:pt>
                <c:pt idx="8559">
                  <c:v>3.0304769999999999</c:v>
                </c:pt>
                <c:pt idx="8560">
                  <c:v>3.0382180000000001</c:v>
                </c:pt>
                <c:pt idx="8561">
                  <c:v>3.0322800000000001</c:v>
                </c:pt>
                <c:pt idx="8562">
                  <c:v>3.0300199999999999</c:v>
                </c:pt>
                <c:pt idx="8563">
                  <c:v>3.034732</c:v>
                </c:pt>
                <c:pt idx="8564">
                  <c:v>3.037569</c:v>
                </c:pt>
                <c:pt idx="8565">
                  <c:v>3.039228</c:v>
                </c:pt>
                <c:pt idx="8566">
                  <c:v>3.0401410000000002</c:v>
                </c:pt>
                <c:pt idx="8567">
                  <c:v>3.0454300000000001</c:v>
                </c:pt>
                <c:pt idx="8568">
                  <c:v>3.0457909999999999</c:v>
                </c:pt>
                <c:pt idx="8569">
                  <c:v>3.0403099999999998</c:v>
                </c:pt>
                <c:pt idx="8570">
                  <c:v>3.0385309999999999</c:v>
                </c:pt>
                <c:pt idx="8571">
                  <c:v>3.040454</c:v>
                </c:pt>
                <c:pt idx="8572">
                  <c:v>3.0457429999999999</c:v>
                </c:pt>
                <c:pt idx="8573">
                  <c:v>3.0484830000000001</c:v>
                </c:pt>
                <c:pt idx="8574">
                  <c:v>3.0478339999999999</c:v>
                </c:pt>
                <c:pt idx="8575">
                  <c:v>3.0419450000000001</c:v>
                </c:pt>
                <c:pt idx="8576">
                  <c:v>3.0317270000000001</c:v>
                </c:pt>
                <c:pt idx="8577">
                  <c:v>3.0225200000000001</c:v>
                </c:pt>
                <c:pt idx="8578">
                  <c:v>3.008648</c:v>
                </c:pt>
                <c:pt idx="8579">
                  <c:v>3.0076870000000002</c:v>
                </c:pt>
                <c:pt idx="8580">
                  <c:v>3.0066769999999998</c:v>
                </c:pt>
                <c:pt idx="8581">
                  <c:v>3.0058829999999999</c:v>
                </c:pt>
                <c:pt idx="8582">
                  <c:v>3.007037</c:v>
                </c:pt>
                <c:pt idx="8583">
                  <c:v>3.0126149999999998</c:v>
                </c:pt>
                <c:pt idx="8584">
                  <c:v>3.0233850000000002</c:v>
                </c:pt>
                <c:pt idx="8585">
                  <c:v>3.0390600000000001</c:v>
                </c:pt>
                <c:pt idx="8586">
                  <c:v>3.051609</c:v>
                </c:pt>
                <c:pt idx="8587">
                  <c:v>3.0640619999999998</c:v>
                </c:pt>
                <c:pt idx="8588">
                  <c:v>3.0629559999999998</c:v>
                </c:pt>
                <c:pt idx="8589">
                  <c:v>3.055599</c:v>
                </c:pt>
                <c:pt idx="8590">
                  <c:v>3.0493969999999999</c:v>
                </c:pt>
                <c:pt idx="8591">
                  <c:v>3.0482670000000001</c:v>
                </c:pt>
                <c:pt idx="8592">
                  <c:v>3.0485799999999998</c:v>
                </c:pt>
                <c:pt idx="8593">
                  <c:v>3.0480269999999998</c:v>
                </c:pt>
                <c:pt idx="8594">
                  <c:v>3.0566089999999999</c:v>
                </c:pt>
                <c:pt idx="8595">
                  <c:v>3.0571619999999999</c:v>
                </c:pt>
                <c:pt idx="8596">
                  <c:v>3.0574020000000002</c:v>
                </c:pt>
                <c:pt idx="8597">
                  <c:v>3.0529069999999998</c:v>
                </c:pt>
                <c:pt idx="8598">
                  <c:v>3.0560079999999998</c:v>
                </c:pt>
                <c:pt idx="8599">
                  <c:v>3.0501659999999999</c:v>
                </c:pt>
                <c:pt idx="8600">
                  <c:v>3.036054</c:v>
                </c:pt>
                <c:pt idx="8601">
                  <c:v>3.033963</c:v>
                </c:pt>
                <c:pt idx="8602">
                  <c:v>3.0346839999999999</c:v>
                </c:pt>
                <c:pt idx="8603">
                  <c:v>3.0355259999999999</c:v>
                </c:pt>
                <c:pt idx="8604">
                  <c:v>3.0303330000000002</c:v>
                </c:pt>
                <c:pt idx="8605">
                  <c:v>3.0270630000000001</c:v>
                </c:pt>
                <c:pt idx="8606">
                  <c:v>3.0340590000000001</c:v>
                </c:pt>
                <c:pt idx="8607">
                  <c:v>3.06447</c:v>
                </c:pt>
                <c:pt idx="8608">
                  <c:v>3.0828859999999998</c:v>
                </c:pt>
                <c:pt idx="8609">
                  <c:v>3.0869719999999998</c:v>
                </c:pt>
                <c:pt idx="8610">
                  <c:v>3.0858660000000002</c:v>
                </c:pt>
                <c:pt idx="8611">
                  <c:v>3.0681970000000001</c:v>
                </c:pt>
                <c:pt idx="8612">
                  <c:v>3.0349249999999999</c:v>
                </c:pt>
                <c:pt idx="8613">
                  <c:v>3.0457670000000001</c:v>
                </c:pt>
                <c:pt idx="8614">
                  <c:v>3.041776</c:v>
                </c:pt>
                <c:pt idx="8615">
                  <c:v>3.0377369999999999</c:v>
                </c:pt>
                <c:pt idx="8616">
                  <c:v>3.0357660000000002</c:v>
                </c:pt>
                <c:pt idx="8617">
                  <c:v>3.0301399999999998</c:v>
                </c:pt>
                <c:pt idx="8618">
                  <c:v>3.030068</c:v>
                </c:pt>
                <c:pt idx="8619">
                  <c:v>3.0379779999999998</c:v>
                </c:pt>
                <c:pt idx="8620">
                  <c:v>3.037785</c:v>
                </c:pt>
                <c:pt idx="8621">
                  <c:v>3.0399970000000001</c:v>
                </c:pt>
                <c:pt idx="8622">
                  <c:v>3.0392999999999999</c:v>
                </c:pt>
                <c:pt idx="8623">
                  <c:v>3.0341309999999999</c:v>
                </c:pt>
                <c:pt idx="8624">
                  <c:v>3.0423049999999998</c:v>
                </c:pt>
                <c:pt idx="8625">
                  <c:v>3.0492050000000002</c:v>
                </c:pt>
                <c:pt idx="8626">
                  <c:v>3.0473539999999999</c:v>
                </c:pt>
                <c:pt idx="8627">
                  <c:v>3.0409350000000002</c:v>
                </c:pt>
                <c:pt idx="8628">
                  <c:v>3.0328089999999999</c:v>
                </c:pt>
                <c:pt idx="8629">
                  <c:v>3.038386</c:v>
                </c:pt>
                <c:pt idx="8630">
                  <c:v>3.0428579999999998</c:v>
                </c:pt>
                <c:pt idx="8631">
                  <c:v>3.0461510000000001</c:v>
                </c:pt>
                <c:pt idx="8632">
                  <c:v>3.0457909999999999</c:v>
                </c:pt>
                <c:pt idx="8633">
                  <c:v>3.0425689999999999</c:v>
                </c:pt>
                <c:pt idx="8634">
                  <c:v>3.0423049999999998</c:v>
                </c:pt>
                <c:pt idx="8635">
                  <c:v>3.0394920000000001</c:v>
                </c:pt>
                <c:pt idx="8636">
                  <c:v>3.0409830000000002</c:v>
                </c:pt>
                <c:pt idx="8637">
                  <c:v>3.0426899999999999</c:v>
                </c:pt>
                <c:pt idx="8638">
                  <c:v>3.039228</c:v>
                </c:pt>
                <c:pt idx="8639">
                  <c:v>3.0374970000000001</c:v>
                </c:pt>
                <c:pt idx="8640">
                  <c:v>3.0362710000000002</c:v>
                </c:pt>
                <c:pt idx="8641">
                  <c:v>3.037617</c:v>
                </c:pt>
                <c:pt idx="8642">
                  <c:v>3.040286</c:v>
                </c:pt>
                <c:pt idx="8643">
                  <c:v>3.0413429999999999</c:v>
                </c:pt>
                <c:pt idx="8644">
                  <c:v>3.0442279999999999</c:v>
                </c:pt>
                <c:pt idx="8645">
                  <c:v>3.0438200000000002</c:v>
                </c:pt>
                <c:pt idx="8646">
                  <c:v>3.046897</c:v>
                </c:pt>
                <c:pt idx="8647">
                  <c:v>3.0499499999999999</c:v>
                </c:pt>
                <c:pt idx="8648">
                  <c:v>3.0457429999999999</c:v>
                </c:pt>
                <c:pt idx="8649">
                  <c:v>3.0416560000000001</c:v>
                </c:pt>
                <c:pt idx="8650">
                  <c:v>3.0354049999999999</c:v>
                </c:pt>
                <c:pt idx="8651">
                  <c:v>3.0264380000000002</c:v>
                </c:pt>
                <c:pt idx="8652">
                  <c:v>3.025188</c:v>
                </c:pt>
                <c:pt idx="8653">
                  <c:v>3.0326170000000001</c:v>
                </c:pt>
                <c:pt idx="8654">
                  <c:v>3.033963</c:v>
                </c:pt>
                <c:pt idx="8655">
                  <c:v>3.0337230000000002</c:v>
                </c:pt>
                <c:pt idx="8656">
                  <c:v>3.0348039999999998</c:v>
                </c:pt>
                <c:pt idx="8657">
                  <c:v>3.036343</c:v>
                </c:pt>
                <c:pt idx="8658">
                  <c:v>3.0378820000000002</c:v>
                </c:pt>
                <c:pt idx="8659">
                  <c:v>3.0395880000000002</c:v>
                </c:pt>
                <c:pt idx="8660">
                  <c:v>3.037064</c:v>
                </c:pt>
                <c:pt idx="8661">
                  <c:v>3.0425930000000001</c:v>
                </c:pt>
                <c:pt idx="8662">
                  <c:v>3.046224</c:v>
                </c:pt>
                <c:pt idx="8663">
                  <c:v>3.0459350000000001</c:v>
                </c:pt>
                <c:pt idx="8664">
                  <c:v>3.0405739999999999</c:v>
                </c:pt>
                <c:pt idx="8665">
                  <c:v>3.0416080000000001</c:v>
                </c:pt>
                <c:pt idx="8666">
                  <c:v>3.0450699999999999</c:v>
                </c:pt>
                <c:pt idx="8667">
                  <c:v>3.0431949999999999</c:v>
                </c:pt>
                <c:pt idx="8668">
                  <c:v>3.0436510000000001</c:v>
                </c:pt>
                <c:pt idx="8669">
                  <c:v>3.0429539999999999</c:v>
                </c:pt>
                <c:pt idx="8670">
                  <c:v>3.042281</c:v>
                </c:pt>
                <c:pt idx="8671">
                  <c:v>3.041223</c:v>
                </c:pt>
                <c:pt idx="8672">
                  <c:v>3.038843</c:v>
                </c:pt>
                <c:pt idx="8673">
                  <c:v>3.0370879999999998</c:v>
                </c:pt>
                <c:pt idx="8674">
                  <c:v>3.035838</c:v>
                </c:pt>
                <c:pt idx="8675">
                  <c:v>3.0343230000000001</c:v>
                </c:pt>
                <c:pt idx="8676">
                  <c:v>3.0339390000000002</c:v>
                </c:pt>
                <c:pt idx="8677">
                  <c:v>3.037954</c:v>
                </c:pt>
                <c:pt idx="8678">
                  <c:v>3.0384350000000002</c:v>
                </c:pt>
                <c:pt idx="8679">
                  <c:v>3.0406219999999999</c:v>
                </c:pt>
                <c:pt idx="8680">
                  <c:v>3.0457190000000001</c:v>
                </c:pt>
                <c:pt idx="8681">
                  <c:v>3.047882</c:v>
                </c:pt>
                <c:pt idx="8682">
                  <c:v>3.0450460000000001</c:v>
                </c:pt>
                <c:pt idx="8683">
                  <c:v>3.0477859999999999</c:v>
                </c:pt>
                <c:pt idx="8684">
                  <c:v>3.0486279999999999</c:v>
                </c:pt>
                <c:pt idx="8685">
                  <c:v>3.0466319999999998</c:v>
                </c:pt>
                <c:pt idx="8686">
                  <c:v>3.0423049999999998</c:v>
                </c:pt>
                <c:pt idx="8687">
                  <c:v>3.0387710000000001</c:v>
                </c:pt>
                <c:pt idx="8688">
                  <c:v>3.03668</c:v>
                </c:pt>
                <c:pt idx="8689">
                  <c:v>3.0329769999999998</c:v>
                </c:pt>
                <c:pt idx="8690">
                  <c:v>3.0310779999999999</c:v>
                </c:pt>
                <c:pt idx="8691">
                  <c:v>3.030694</c:v>
                </c:pt>
                <c:pt idx="8692">
                  <c:v>3.0361030000000002</c:v>
                </c:pt>
                <c:pt idx="8693">
                  <c:v>3.0369920000000001</c:v>
                </c:pt>
                <c:pt idx="8694">
                  <c:v>3.0354540000000001</c:v>
                </c:pt>
                <c:pt idx="8695">
                  <c:v>3.0379299999999998</c:v>
                </c:pt>
                <c:pt idx="8696">
                  <c:v>3.0286740000000001</c:v>
                </c:pt>
                <c:pt idx="8697">
                  <c:v>3.0218950000000002</c:v>
                </c:pt>
                <c:pt idx="8698">
                  <c:v>3.026078</c:v>
                </c:pt>
                <c:pt idx="8699">
                  <c:v>3.0302129999999998</c:v>
                </c:pt>
                <c:pt idx="8700">
                  <c:v>3.033506</c:v>
                </c:pt>
                <c:pt idx="8701">
                  <c:v>3.0238900000000002</c:v>
                </c:pt>
                <c:pt idx="8702">
                  <c:v>3.0018690000000001</c:v>
                </c:pt>
                <c:pt idx="8703">
                  <c:v>2.9863390000000001</c:v>
                </c:pt>
                <c:pt idx="8704">
                  <c:v>2.9752559999999999</c:v>
                </c:pt>
                <c:pt idx="8705">
                  <c:v>2.9808330000000001</c:v>
                </c:pt>
                <c:pt idx="8706">
                  <c:v>2.9953059999999998</c:v>
                </c:pt>
                <c:pt idx="8707">
                  <c:v>2.9980699999999998</c:v>
                </c:pt>
                <c:pt idx="8708">
                  <c:v>3.0078070000000001</c:v>
                </c:pt>
                <c:pt idx="8709">
                  <c:v>3.0266069999999998</c:v>
                </c:pt>
                <c:pt idx="8710">
                  <c:v>3.0525220000000002</c:v>
                </c:pt>
                <c:pt idx="8711">
                  <c:v>3.0711300000000001</c:v>
                </c:pt>
                <c:pt idx="8712">
                  <c:v>3.067596</c:v>
                </c:pt>
                <c:pt idx="8713">
                  <c:v>3.059037</c:v>
                </c:pt>
                <c:pt idx="8714">
                  <c:v>3.0471370000000002</c:v>
                </c:pt>
                <c:pt idx="8715">
                  <c:v>3.0455510000000001</c:v>
                </c:pt>
                <c:pt idx="8716">
                  <c:v>3.0487479999999998</c:v>
                </c:pt>
                <c:pt idx="8717">
                  <c:v>3.0473780000000001</c:v>
                </c:pt>
                <c:pt idx="8718">
                  <c:v>3.0395159999999999</c:v>
                </c:pt>
                <c:pt idx="8719">
                  <c:v>3.0311499999999998</c:v>
                </c:pt>
                <c:pt idx="8720">
                  <c:v>3.02603</c:v>
                </c:pt>
                <c:pt idx="8721">
                  <c:v>3.033795</c:v>
                </c:pt>
                <c:pt idx="8722">
                  <c:v>3.039949</c:v>
                </c:pt>
                <c:pt idx="8723">
                  <c:v>3.0406939999999998</c:v>
                </c:pt>
                <c:pt idx="8724">
                  <c:v>3.0476899999999998</c:v>
                </c:pt>
                <c:pt idx="8725">
                  <c:v>3.04495</c:v>
                </c:pt>
                <c:pt idx="8726">
                  <c:v>3.0410550000000001</c:v>
                </c:pt>
                <c:pt idx="8727">
                  <c:v>3.0450219999999999</c:v>
                </c:pt>
                <c:pt idx="8728">
                  <c:v>3.0427620000000002</c:v>
                </c:pt>
                <c:pt idx="8729">
                  <c:v>3.0375209999999999</c:v>
                </c:pt>
                <c:pt idx="8730">
                  <c:v>3.0382660000000001</c:v>
                </c:pt>
                <c:pt idx="8731">
                  <c:v>3.0447090000000001</c:v>
                </c:pt>
                <c:pt idx="8732">
                  <c:v>3.0446369999999998</c:v>
                </c:pt>
                <c:pt idx="8733">
                  <c:v>3.0341550000000002</c:v>
                </c:pt>
                <c:pt idx="8734">
                  <c:v>3.0356459999999998</c:v>
                </c:pt>
                <c:pt idx="8735">
                  <c:v>3.0375209999999999</c:v>
                </c:pt>
                <c:pt idx="8736">
                  <c:v>3.0368719999999998</c:v>
                </c:pt>
                <c:pt idx="8737">
                  <c:v>3.0380259999999999</c:v>
                </c:pt>
                <c:pt idx="8738">
                  <c:v>3.0395400000000001</c:v>
                </c:pt>
                <c:pt idx="8739">
                  <c:v>3.038459</c:v>
                </c:pt>
                <c:pt idx="8740">
                  <c:v>3.037906</c:v>
                </c:pt>
                <c:pt idx="8741">
                  <c:v>3.0366080000000002</c:v>
                </c:pt>
                <c:pt idx="8742">
                  <c:v>3.0351170000000001</c:v>
                </c:pt>
                <c:pt idx="8743">
                  <c:v>3.036896</c:v>
                </c:pt>
                <c:pt idx="8744">
                  <c:v>3.0408870000000001</c:v>
                </c:pt>
                <c:pt idx="8745">
                  <c:v>3.0390600000000001</c:v>
                </c:pt>
                <c:pt idx="8746">
                  <c:v>3.036295</c:v>
                </c:pt>
                <c:pt idx="8747">
                  <c:v>3.0381459999999998</c:v>
                </c:pt>
                <c:pt idx="8748">
                  <c:v>3.0385309999999999</c:v>
                </c:pt>
                <c:pt idx="8749">
                  <c:v>3.0377130000000001</c:v>
                </c:pt>
                <c:pt idx="8750">
                  <c:v>3.0368240000000002</c:v>
                </c:pt>
                <c:pt idx="8751">
                  <c:v>3.0357419999999999</c:v>
                </c:pt>
                <c:pt idx="8752">
                  <c:v>3.0354540000000001</c:v>
                </c:pt>
                <c:pt idx="8753">
                  <c:v>3.0333619999999999</c:v>
                </c:pt>
                <c:pt idx="8754">
                  <c:v>3.032737</c:v>
                </c:pt>
                <c:pt idx="8755">
                  <c:v>3.0324</c:v>
                </c:pt>
                <c:pt idx="8756">
                  <c:v>3.0363669999999998</c:v>
                </c:pt>
                <c:pt idx="8757">
                  <c:v>3.0367280000000001</c:v>
                </c:pt>
                <c:pt idx="8758">
                  <c:v>3.0413190000000001</c:v>
                </c:pt>
                <c:pt idx="8759">
                  <c:v>3.0400209999999999</c:v>
                </c:pt>
                <c:pt idx="8760">
                  <c:v>3.038338</c:v>
                </c:pt>
                <c:pt idx="8761">
                  <c:v>3.0382419999999999</c:v>
                </c:pt>
                <c:pt idx="8762">
                  <c:v>3.037954</c:v>
                </c:pt>
                <c:pt idx="8763">
                  <c:v>3.042618</c:v>
                </c:pt>
                <c:pt idx="8764">
                  <c:v>3.0439159999999998</c:v>
                </c:pt>
                <c:pt idx="8765">
                  <c:v>3.0424250000000002</c:v>
                </c:pt>
                <c:pt idx="8766">
                  <c:v>3.041992</c:v>
                </c:pt>
                <c:pt idx="8767">
                  <c:v>3.0433629999999998</c:v>
                </c:pt>
                <c:pt idx="8768">
                  <c:v>3.039444</c:v>
                </c:pt>
                <c:pt idx="8769">
                  <c:v>3.03668</c:v>
                </c:pt>
                <c:pt idx="8770">
                  <c:v>3.0362469999999999</c:v>
                </c:pt>
                <c:pt idx="8771">
                  <c:v>3.038459</c:v>
                </c:pt>
                <c:pt idx="8772">
                  <c:v>3.039901</c:v>
                </c:pt>
                <c:pt idx="8773">
                  <c:v>3.0392039999999998</c:v>
                </c:pt>
                <c:pt idx="8774">
                  <c:v>3.0368719999999998</c:v>
                </c:pt>
                <c:pt idx="8775">
                  <c:v>3.0339149999999999</c:v>
                </c:pt>
                <c:pt idx="8776">
                  <c:v>3.0342030000000002</c:v>
                </c:pt>
                <c:pt idx="8777">
                  <c:v>3.0336259999999999</c:v>
                </c:pt>
                <c:pt idx="8778">
                  <c:v>3.0358860000000001</c:v>
                </c:pt>
                <c:pt idx="8779">
                  <c:v>3.041992</c:v>
                </c:pt>
                <c:pt idx="8780">
                  <c:v>3.0441799999999999</c:v>
                </c:pt>
                <c:pt idx="8781">
                  <c:v>3.042834</c:v>
                </c:pt>
                <c:pt idx="8782">
                  <c:v>3.0398049999999999</c:v>
                </c:pt>
                <c:pt idx="8783">
                  <c:v>2.9775640000000001</c:v>
                </c:pt>
                <c:pt idx="8784">
                  <c:v>2.9887670000000002</c:v>
                </c:pt>
                <c:pt idx="8785">
                  <c:v>3.0158360000000002</c:v>
                </c:pt>
                <c:pt idx="8786">
                  <c:v>3.0243470000000001</c:v>
                </c:pt>
                <c:pt idx="8787">
                  <c:v>3.0250680000000001</c:v>
                </c:pt>
                <c:pt idx="8788">
                  <c:v>3.0279530000000001</c:v>
                </c:pt>
                <c:pt idx="8789">
                  <c:v>3.029684</c:v>
                </c:pt>
                <c:pt idx="8790">
                  <c:v>3.0778370000000002</c:v>
                </c:pt>
                <c:pt idx="8791">
                  <c:v>3.1226240000000001</c:v>
                </c:pt>
                <c:pt idx="8792">
                  <c:v>3.1232500000000001</c:v>
                </c:pt>
                <c:pt idx="8793">
                  <c:v>3.1009880000000001</c:v>
                </c:pt>
                <c:pt idx="8794">
                  <c:v>3.0770439999999999</c:v>
                </c:pt>
                <c:pt idx="8795">
                  <c:v>3.041992</c:v>
                </c:pt>
                <c:pt idx="8796">
                  <c:v>3.0180479999999998</c:v>
                </c:pt>
                <c:pt idx="8797">
                  <c:v>3.0173749999999999</c:v>
                </c:pt>
                <c:pt idx="8798">
                  <c:v>3.026462</c:v>
                </c:pt>
                <c:pt idx="8799">
                  <c:v>3.0245869999999999</c:v>
                </c:pt>
                <c:pt idx="8800">
                  <c:v>3.0048499999999998</c:v>
                </c:pt>
                <c:pt idx="8801">
                  <c:v>2.9921570000000002</c:v>
                </c:pt>
                <c:pt idx="8802">
                  <c:v>2.994272</c:v>
                </c:pt>
                <c:pt idx="8803">
                  <c:v>2.9897520000000002</c:v>
                </c:pt>
                <c:pt idx="8804">
                  <c:v>2.985233</c:v>
                </c:pt>
                <c:pt idx="8805">
                  <c:v>3.003047</c:v>
                </c:pt>
                <c:pt idx="8806">
                  <c:v>3.0185529999999998</c:v>
                </c:pt>
                <c:pt idx="8807">
                  <c:v>3.0315349999999999</c:v>
                </c:pt>
                <c:pt idx="8808">
                  <c:v>3.0308860000000002</c:v>
                </c:pt>
                <c:pt idx="8809">
                  <c:v>3.0327609999999998</c:v>
                </c:pt>
                <c:pt idx="8810">
                  <c:v>3.0495649999999999</c:v>
                </c:pt>
                <c:pt idx="8811">
                  <c:v>3.0560320000000001</c:v>
                </c:pt>
                <c:pt idx="8812">
                  <c:v>3.0430980000000001</c:v>
                </c:pt>
                <c:pt idx="8813">
                  <c:v>3.0591330000000001</c:v>
                </c:pt>
                <c:pt idx="8814">
                  <c:v>3.0757940000000001</c:v>
                </c:pt>
                <c:pt idx="8815">
                  <c:v>3.0751200000000001</c:v>
                </c:pt>
                <c:pt idx="8816">
                  <c:v>3.0633889999999999</c:v>
                </c:pt>
                <c:pt idx="8817">
                  <c:v>3.0599270000000001</c:v>
                </c:pt>
                <c:pt idx="8818">
                  <c:v>3.0526909999999998</c:v>
                </c:pt>
                <c:pt idx="8819">
                  <c:v>3.0314390000000002</c:v>
                </c:pt>
                <c:pt idx="8820">
                  <c:v>3.0397090000000002</c:v>
                </c:pt>
                <c:pt idx="8821">
                  <c:v>3.0280010000000002</c:v>
                </c:pt>
                <c:pt idx="8822">
                  <c:v>3.0207890000000002</c:v>
                </c:pt>
                <c:pt idx="8823">
                  <c:v>3.0284339999999998</c:v>
                </c:pt>
                <c:pt idx="8824">
                  <c:v>3.0274000000000001</c:v>
                </c:pt>
                <c:pt idx="8825">
                  <c:v>3.02502</c:v>
                </c:pt>
                <c:pt idx="8826">
                  <c:v>3.019803</c:v>
                </c:pt>
                <c:pt idx="8827">
                  <c:v>3.0218950000000002</c:v>
                </c:pt>
                <c:pt idx="8828">
                  <c:v>3.0281929999999999</c:v>
                </c:pt>
                <c:pt idx="8829">
                  <c:v>3.0356459999999998</c:v>
                </c:pt>
                <c:pt idx="8830">
                  <c:v>3.036295</c:v>
                </c:pt>
                <c:pt idx="8831">
                  <c:v>3.0372080000000001</c:v>
                </c:pt>
                <c:pt idx="8832">
                  <c:v>3.0367039999999998</c:v>
                </c:pt>
                <c:pt idx="8833">
                  <c:v>3.0357419999999999</c:v>
                </c:pt>
                <c:pt idx="8834">
                  <c:v>3.0337230000000002</c:v>
                </c:pt>
                <c:pt idx="8835">
                  <c:v>3.034179</c:v>
                </c:pt>
                <c:pt idx="8836">
                  <c:v>3.0391080000000001</c:v>
                </c:pt>
                <c:pt idx="8837">
                  <c:v>3.0380259999999999</c:v>
                </c:pt>
                <c:pt idx="8838">
                  <c:v>3.034853</c:v>
                </c:pt>
                <c:pt idx="8839">
                  <c:v>3.0361509999999998</c:v>
                </c:pt>
                <c:pt idx="8840">
                  <c:v>3.0365829999999998</c:v>
                </c:pt>
                <c:pt idx="8841">
                  <c:v>3.0346600000000001</c:v>
                </c:pt>
                <c:pt idx="8842">
                  <c:v>3.035574</c:v>
                </c:pt>
                <c:pt idx="8843">
                  <c:v>3.0324</c:v>
                </c:pt>
                <c:pt idx="8844">
                  <c:v>3.0331220000000001</c:v>
                </c:pt>
                <c:pt idx="8845">
                  <c:v>3.0351650000000001</c:v>
                </c:pt>
                <c:pt idx="8846">
                  <c:v>3.0380500000000001</c:v>
                </c:pt>
                <c:pt idx="8847">
                  <c:v>3.0350450000000002</c:v>
                </c:pt>
                <c:pt idx="8848">
                  <c:v>3.0330490000000001</c:v>
                </c:pt>
                <c:pt idx="8849">
                  <c:v>3.0324719999999998</c:v>
                </c:pt>
                <c:pt idx="8850">
                  <c:v>3.0335299999999998</c:v>
                </c:pt>
                <c:pt idx="8851">
                  <c:v>3.0322079999999998</c:v>
                </c:pt>
                <c:pt idx="8852">
                  <c:v>3.0363190000000002</c:v>
                </c:pt>
                <c:pt idx="8853">
                  <c:v>3.0344199999999999</c:v>
                </c:pt>
                <c:pt idx="8854">
                  <c:v>3.0304769999999999</c:v>
                </c:pt>
                <c:pt idx="8855">
                  <c:v>3.0334340000000002</c:v>
                </c:pt>
                <c:pt idx="8856">
                  <c:v>3.0274719999999999</c:v>
                </c:pt>
                <c:pt idx="8857">
                  <c:v>3.024467</c:v>
                </c:pt>
                <c:pt idx="8858">
                  <c:v>3.0272320000000001</c:v>
                </c:pt>
                <c:pt idx="8859">
                  <c:v>3.0254530000000002</c:v>
                </c:pt>
                <c:pt idx="8860">
                  <c:v>3.0230000000000001</c:v>
                </c:pt>
                <c:pt idx="8861">
                  <c:v>3.0216780000000001</c:v>
                </c:pt>
                <c:pt idx="8862">
                  <c:v>3.0220150000000001</c:v>
                </c:pt>
                <c:pt idx="8863">
                  <c:v>3.0222790000000002</c:v>
                </c:pt>
                <c:pt idx="8864">
                  <c:v>3.0228799999999998</c:v>
                </c:pt>
                <c:pt idx="8865">
                  <c:v>3.0261260000000001</c:v>
                </c:pt>
                <c:pt idx="8866">
                  <c:v>3.0266790000000001</c:v>
                </c:pt>
                <c:pt idx="8867">
                  <c:v>3.0267270000000002</c:v>
                </c:pt>
                <c:pt idx="8868">
                  <c:v>3.0269910000000002</c:v>
                </c:pt>
                <c:pt idx="8869">
                  <c:v>3.0245150000000001</c:v>
                </c:pt>
                <c:pt idx="8870">
                  <c:v>3.024972</c:v>
                </c:pt>
                <c:pt idx="8871">
                  <c:v>3.023577</c:v>
                </c:pt>
                <c:pt idx="8872">
                  <c:v>3.0270869999999999</c:v>
                </c:pt>
                <c:pt idx="8873">
                  <c:v>3.0279289999999999</c:v>
                </c:pt>
                <c:pt idx="8874">
                  <c:v>3.025693</c:v>
                </c:pt>
                <c:pt idx="8875">
                  <c:v>3.0207410000000001</c:v>
                </c:pt>
                <c:pt idx="8876">
                  <c:v>3.0200429999999998</c:v>
                </c:pt>
                <c:pt idx="8877">
                  <c:v>3.0204040000000001</c:v>
                </c:pt>
                <c:pt idx="8878">
                  <c:v>3.021029</c:v>
                </c:pt>
                <c:pt idx="8879">
                  <c:v>3.0181439999999999</c:v>
                </c:pt>
                <c:pt idx="8880">
                  <c:v>3.021919</c:v>
                </c:pt>
                <c:pt idx="8881">
                  <c:v>3.0223270000000002</c:v>
                </c:pt>
                <c:pt idx="8882">
                  <c:v>3.0152350000000001</c:v>
                </c:pt>
                <c:pt idx="8883">
                  <c:v>3.015692</c:v>
                </c:pt>
                <c:pt idx="8884">
                  <c:v>3.0148030000000001</c:v>
                </c:pt>
                <c:pt idx="8885">
                  <c:v>3.0142500000000001</c:v>
                </c:pt>
                <c:pt idx="8886">
                  <c:v>3.0181680000000002</c:v>
                </c:pt>
                <c:pt idx="8887">
                  <c:v>3.0174949999999998</c:v>
                </c:pt>
                <c:pt idx="8888">
                  <c:v>3.0217499999999999</c:v>
                </c:pt>
                <c:pt idx="8889">
                  <c:v>3.0258129999999999</c:v>
                </c:pt>
                <c:pt idx="8890">
                  <c:v>3.0248029999999999</c:v>
                </c:pt>
                <c:pt idx="8891">
                  <c:v>3.0120619999999998</c:v>
                </c:pt>
                <c:pt idx="8892">
                  <c:v>3.0016769999999999</c:v>
                </c:pt>
                <c:pt idx="8893">
                  <c:v>2.991339</c:v>
                </c:pt>
                <c:pt idx="8894">
                  <c:v>2.9807130000000002</c:v>
                </c:pt>
                <c:pt idx="8895">
                  <c:v>2.9813619999999998</c:v>
                </c:pt>
                <c:pt idx="8896">
                  <c:v>2.987012</c:v>
                </c:pt>
                <c:pt idx="8897">
                  <c:v>2.9976859999999999</c:v>
                </c:pt>
                <c:pt idx="8898">
                  <c:v>3.0038879999999999</c:v>
                </c:pt>
                <c:pt idx="8899">
                  <c:v>3.0047299999999999</c:v>
                </c:pt>
                <c:pt idx="8900">
                  <c:v>2.989897</c:v>
                </c:pt>
                <c:pt idx="8901">
                  <c:v>2.977347</c:v>
                </c:pt>
                <c:pt idx="8902">
                  <c:v>2.9875409999999998</c:v>
                </c:pt>
                <c:pt idx="8903">
                  <c:v>3.002831</c:v>
                </c:pt>
                <c:pt idx="8904">
                  <c:v>3.015908</c:v>
                </c:pt>
                <c:pt idx="8905">
                  <c:v>3.0171589999999999</c:v>
                </c:pt>
                <c:pt idx="8906">
                  <c:v>3.0191539999999999</c:v>
                </c:pt>
                <c:pt idx="8907">
                  <c:v>3.0216059999999998</c:v>
                </c:pt>
                <c:pt idx="8908">
                  <c:v>3.031679</c:v>
                </c:pt>
                <c:pt idx="8909">
                  <c:v>3.0504310000000001</c:v>
                </c:pt>
                <c:pt idx="8910">
                  <c:v>3.0336500000000002</c:v>
                </c:pt>
                <c:pt idx="8911">
                  <c:v>3.0017</c:v>
                </c:pt>
                <c:pt idx="8912">
                  <c:v>3.0101390000000001</c:v>
                </c:pt>
                <c:pt idx="8913">
                  <c:v>3.0166780000000002</c:v>
                </c:pt>
                <c:pt idx="8914">
                  <c:v>3.028025</c:v>
                </c:pt>
                <c:pt idx="8915">
                  <c:v>3.0279530000000001</c:v>
                </c:pt>
                <c:pt idx="8916">
                  <c:v>3.0168460000000001</c:v>
                </c:pt>
                <c:pt idx="8917">
                  <c:v>3.00997</c:v>
                </c:pt>
                <c:pt idx="8918">
                  <c:v>3.0149949999999999</c:v>
                </c:pt>
                <c:pt idx="8919">
                  <c:v>3.0272320000000001</c:v>
                </c:pt>
                <c:pt idx="8920">
                  <c:v>3.0363910000000001</c:v>
                </c:pt>
                <c:pt idx="8921">
                  <c:v>3.0302370000000001</c:v>
                </c:pt>
                <c:pt idx="8922">
                  <c:v>3.0205479999999998</c:v>
                </c:pt>
                <c:pt idx="8923">
                  <c:v>3.019466</c:v>
                </c:pt>
                <c:pt idx="8924">
                  <c:v>3.0153560000000001</c:v>
                </c:pt>
                <c:pt idx="8925">
                  <c:v>3.016702</c:v>
                </c:pt>
                <c:pt idx="8926">
                  <c:v>3.0123739999999999</c:v>
                </c:pt>
                <c:pt idx="8927">
                  <c:v>3.0098020000000001</c:v>
                </c:pt>
                <c:pt idx="8928">
                  <c:v>3.0065810000000002</c:v>
                </c:pt>
                <c:pt idx="8929">
                  <c:v>3.0056669999999999</c:v>
                </c:pt>
                <c:pt idx="8930">
                  <c:v>3.0088889999999999</c:v>
                </c:pt>
                <c:pt idx="8931">
                  <c:v>3.0135049999999999</c:v>
                </c:pt>
                <c:pt idx="8932">
                  <c:v>3.0135770000000002</c:v>
                </c:pt>
                <c:pt idx="8933">
                  <c:v>3.0182159999999998</c:v>
                </c:pt>
                <c:pt idx="8934">
                  <c:v>3.019587</c:v>
                </c:pt>
                <c:pt idx="8935">
                  <c:v>3.0209090000000001</c:v>
                </c:pt>
                <c:pt idx="8936">
                  <c:v>3.0221830000000001</c:v>
                </c:pt>
                <c:pt idx="8937">
                  <c:v>3.0248759999999999</c:v>
                </c:pt>
                <c:pt idx="8938">
                  <c:v>3.0257649999999998</c:v>
                </c:pt>
                <c:pt idx="8939">
                  <c:v>3.0227119999999998</c:v>
                </c:pt>
                <c:pt idx="8940">
                  <c:v>3.0244430000000002</c:v>
                </c:pt>
                <c:pt idx="8941">
                  <c:v>3.0244430000000002</c:v>
                </c:pt>
                <c:pt idx="8942">
                  <c:v>3.0227840000000001</c:v>
                </c:pt>
                <c:pt idx="8943">
                  <c:v>3.0223270000000002</c:v>
                </c:pt>
                <c:pt idx="8944">
                  <c:v>3.0223990000000001</c:v>
                </c:pt>
                <c:pt idx="8945">
                  <c:v>3.020861</c:v>
                </c:pt>
                <c:pt idx="8946">
                  <c:v>3.017423</c:v>
                </c:pt>
                <c:pt idx="8947">
                  <c:v>3.021798</c:v>
                </c:pt>
                <c:pt idx="8948">
                  <c:v>3.0257890000000001</c:v>
                </c:pt>
                <c:pt idx="8949">
                  <c:v>3.0237940000000001</c:v>
                </c:pt>
                <c:pt idx="8950">
                  <c:v>3.018192</c:v>
                </c:pt>
                <c:pt idx="8951">
                  <c:v>3.021798</c:v>
                </c:pt>
                <c:pt idx="8952">
                  <c:v>3.0185770000000001</c:v>
                </c:pt>
                <c:pt idx="8953">
                  <c:v>3.0170870000000001</c:v>
                </c:pt>
                <c:pt idx="8954">
                  <c:v>3.0220389999999999</c:v>
                </c:pt>
                <c:pt idx="8955">
                  <c:v>3.0243470000000001</c:v>
                </c:pt>
                <c:pt idx="8956">
                  <c:v>3.026799</c:v>
                </c:pt>
                <c:pt idx="8957">
                  <c:v>3.0279769999999999</c:v>
                </c:pt>
                <c:pt idx="8958">
                  <c:v>3.0297800000000001</c:v>
                </c:pt>
                <c:pt idx="8959">
                  <c:v>3.029131</c:v>
                </c:pt>
                <c:pt idx="8960">
                  <c:v>3.0336500000000002</c:v>
                </c:pt>
                <c:pt idx="8961">
                  <c:v>3.033795</c:v>
                </c:pt>
                <c:pt idx="8962">
                  <c:v>3.033795</c:v>
                </c:pt>
                <c:pt idx="8963">
                  <c:v>3.0304769999999999</c:v>
                </c:pt>
                <c:pt idx="8964">
                  <c:v>3.026799</c:v>
                </c:pt>
                <c:pt idx="8965">
                  <c:v>3.0274480000000001</c:v>
                </c:pt>
                <c:pt idx="8966">
                  <c:v>3.025525</c:v>
                </c:pt>
                <c:pt idx="8967">
                  <c:v>3.0225200000000001</c:v>
                </c:pt>
                <c:pt idx="8968">
                  <c:v>3.0223990000000001</c:v>
                </c:pt>
                <c:pt idx="8969">
                  <c:v>3.0215580000000002</c:v>
                </c:pt>
                <c:pt idx="8970">
                  <c:v>3.01925</c:v>
                </c:pt>
                <c:pt idx="8971">
                  <c:v>3.0171109999999999</c:v>
                </c:pt>
                <c:pt idx="8972">
                  <c:v>3.0175429999999999</c:v>
                </c:pt>
                <c:pt idx="8973">
                  <c:v>3.0187210000000002</c:v>
                </c:pt>
                <c:pt idx="8974">
                  <c:v>3.0196109999999998</c:v>
                </c:pt>
                <c:pt idx="8975">
                  <c:v>3.0209329999999999</c:v>
                </c:pt>
                <c:pt idx="8976">
                  <c:v>3.0239379999999998</c:v>
                </c:pt>
                <c:pt idx="8977">
                  <c:v>3.0236260000000001</c:v>
                </c:pt>
                <c:pt idx="8978">
                  <c:v>3.0233129999999999</c:v>
                </c:pt>
                <c:pt idx="8979">
                  <c:v>3.0245869999999999</c:v>
                </c:pt>
                <c:pt idx="8980">
                  <c:v>3.0227119999999998</c:v>
                </c:pt>
                <c:pt idx="8981">
                  <c:v>3.0193940000000001</c:v>
                </c:pt>
                <c:pt idx="8982">
                  <c:v>3.012807</c:v>
                </c:pt>
                <c:pt idx="8983">
                  <c:v>3.005811</c:v>
                </c:pt>
                <c:pt idx="8984">
                  <c:v>3.0029029999999999</c:v>
                </c:pt>
                <c:pt idx="8985">
                  <c:v>3.0001139999999999</c:v>
                </c:pt>
                <c:pt idx="8986">
                  <c:v>3.0009549999999998</c:v>
                </c:pt>
                <c:pt idx="8987">
                  <c:v>3.0032869999999998</c:v>
                </c:pt>
                <c:pt idx="8988">
                  <c:v>3.012807</c:v>
                </c:pt>
                <c:pt idx="8989">
                  <c:v>3.0213899999999998</c:v>
                </c:pt>
                <c:pt idx="8990">
                  <c:v>3.0205479999999998</c:v>
                </c:pt>
                <c:pt idx="8991">
                  <c:v>3.0178560000000001</c:v>
                </c:pt>
                <c:pt idx="8992">
                  <c:v>3.0101629999999999</c:v>
                </c:pt>
                <c:pt idx="8993">
                  <c:v>3.0204040000000001</c:v>
                </c:pt>
                <c:pt idx="8994">
                  <c:v>3.015428</c:v>
                </c:pt>
                <c:pt idx="8995">
                  <c:v>2.99634</c:v>
                </c:pt>
                <c:pt idx="8996">
                  <c:v>2.9930219999999998</c:v>
                </c:pt>
                <c:pt idx="8997">
                  <c:v>3.001268</c:v>
                </c:pt>
                <c:pt idx="8998">
                  <c:v>3.0010029999999999</c:v>
                </c:pt>
                <c:pt idx="8999">
                  <c:v>3.0000659999999999</c:v>
                </c:pt>
                <c:pt idx="9000">
                  <c:v>3.0114130000000001</c:v>
                </c:pt>
                <c:pt idx="9001">
                  <c:v>3.0292509999999999</c:v>
                </c:pt>
                <c:pt idx="9002">
                  <c:v>3.0338910000000001</c:v>
                </c:pt>
                <c:pt idx="9003">
                  <c:v>3.0197790000000002</c:v>
                </c:pt>
                <c:pt idx="9004">
                  <c:v>3.007879</c:v>
                </c:pt>
                <c:pt idx="9005">
                  <c:v>3.0182159999999998</c:v>
                </c:pt>
                <c:pt idx="9006">
                  <c:v>3.0367760000000001</c:v>
                </c:pt>
                <c:pt idx="9007">
                  <c:v>3.0353330000000001</c:v>
                </c:pt>
                <c:pt idx="9008">
                  <c:v>3.0226160000000002</c:v>
                </c:pt>
                <c:pt idx="9009">
                  <c:v>3.005331</c:v>
                </c:pt>
                <c:pt idx="9010">
                  <c:v>3.010764</c:v>
                </c:pt>
                <c:pt idx="9011">
                  <c:v>3.025188</c:v>
                </c:pt>
                <c:pt idx="9012">
                  <c:v>3.0284089999999999</c:v>
                </c:pt>
                <c:pt idx="9013">
                  <c:v>3.022351</c:v>
                </c:pt>
                <c:pt idx="9014">
                  <c:v>3.0189859999999999</c:v>
                </c:pt>
                <c:pt idx="9015">
                  <c:v>3.017471</c:v>
                </c:pt>
                <c:pt idx="9016">
                  <c:v>3.0157400000000001</c:v>
                </c:pt>
                <c:pt idx="9017">
                  <c:v>3.0152600000000001</c:v>
                </c:pt>
                <c:pt idx="9018">
                  <c:v>3.0154999999999998</c:v>
                </c:pt>
                <c:pt idx="9019">
                  <c:v>3.0144660000000001</c:v>
                </c:pt>
                <c:pt idx="9020">
                  <c:v>3.0145379999999999</c:v>
                </c:pt>
                <c:pt idx="9021">
                  <c:v>3.0140570000000002</c:v>
                </c:pt>
                <c:pt idx="9022">
                  <c:v>3.0131679999999998</c:v>
                </c:pt>
                <c:pt idx="9023">
                  <c:v>3.0132639999999999</c:v>
                </c:pt>
                <c:pt idx="9024">
                  <c:v>3.0164369999999998</c:v>
                </c:pt>
                <c:pt idx="9025">
                  <c:v>3.0176150000000002</c:v>
                </c:pt>
                <c:pt idx="9026">
                  <c:v>3.0157400000000001</c:v>
                </c:pt>
                <c:pt idx="9027">
                  <c:v>3.0132639999999999</c:v>
                </c:pt>
                <c:pt idx="9028">
                  <c:v>3.0123739999999999</c:v>
                </c:pt>
                <c:pt idx="9029">
                  <c:v>3.015908</c:v>
                </c:pt>
                <c:pt idx="9030">
                  <c:v>3.009369</c:v>
                </c:pt>
                <c:pt idx="9031">
                  <c:v>3.0060039999999999</c:v>
                </c:pt>
                <c:pt idx="9032">
                  <c:v>3.0173749999999999</c:v>
                </c:pt>
                <c:pt idx="9033">
                  <c:v>3.0199950000000002</c:v>
                </c:pt>
                <c:pt idx="9034">
                  <c:v>3.0246110000000002</c:v>
                </c:pt>
                <c:pt idx="9035">
                  <c:v>3.02163</c:v>
                </c:pt>
                <c:pt idx="9036">
                  <c:v>3.0189620000000001</c:v>
                </c:pt>
                <c:pt idx="9037">
                  <c:v>3.0155720000000001</c:v>
                </c:pt>
                <c:pt idx="9038">
                  <c:v>3.0150429999999999</c:v>
                </c:pt>
                <c:pt idx="9039">
                  <c:v>3.0129510000000002</c:v>
                </c:pt>
                <c:pt idx="9040">
                  <c:v>3.012975</c:v>
                </c:pt>
                <c:pt idx="9041">
                  <c:v>3.0143460000000002</c:v>
                </c:pt>
                <c:pt idx="9042">
                  <c:v>3.0116529999999999</c:v>
                </c:pt>
                <c:pt idx="9043">
                  <c:v>3.0101629999999999</c:v>
                </c:pt>
                <c:pt idx="9044">
                  <c:v>3.0088650000000001</c:v>
                </c:pt>
                <c:pt idx="9045">
                  <c:v>3.0042249999999999</c:v>
                </c:pt>
                <c:pt idx="9046">
                  <c:v>3.0057390000000002</c:v>
                </c:pt>
                <c:pt idx="9047">
                  <c:v>3.006364</c:v>
                </c:pt>
                <c:pt idx="9048">
                  <c:v>3.0095860000000001</c:v>
                </c:pt>
                <c:pt idx="9049">
                  <c:v>3.0088409999999999</c:v>
                </c:pt>
                <c:pt idx="9050">
                  <c:v>3.0096099999999999</c:v>
                </c:pt>
                <c:pt idx="9051">
                  <c:v>3.0086240000000002</c:v>
                </c:pt>
                <c:pt idx="9052">
                  <c:v>3.009442</c:v>
                </c:pt>
                <c:pt idx="9053">
                  <c:v>3.008264</c:v>
                </c:pt>
                <c:pt idx="9054">
                  <c:v>3.00271</c:v>
                </c:pt>
                <c:pt idx="9055">
                  <c:v>3.0028779999999999</c:v>
                </c:pt>
                <c:pt idx="9056">
                  <c:v>3.0036</c:v>
                </c:pt>
                <c:pt idx="9057">
                  <c:v>3.0022289999999998</c:v>
                </c:pt>
                <c:pt idx="9058">
                  <c:v>3.0017489999999998</c:v>
                </c:pt>
                <c:pt idx="9059">
                  <c:v>2.9998969999999998</c:v>
                </c:pt>
                <c:pt idx="9060">
                  <c:v>2.999152</c:v>
                </c:pt>
                <c:pt idx="9061">
                  <c:v>2.9960270000000002</c:v>
                </c:pt>
                <c:pt idx="9062">
                  <c:v>2.9924930000000001</c:v>
                </c:pt>
                <c:pt idx="9063">
                  <c:v>2.992661</c:v>
                </c:pt>
                <c:pt idx="9064">
                  <c:v>2.9944160000000002</c:v>
                </c:pt>
                <c:pt idx="9065">
                  <c:v>2.9906419999999998</c:v>
                </c:pt>
                <c:pt idx="9066">
                  <c:v>2.9899930000000001</c:v>
                </c:pt>
                <c:pt idx="9067">
                  <c:v>2.9952580000000002</c:v>
                </c:pt>
                <c:pt idx="9068">
                  <c:v>2.9989119999999998</c:v>
                </c:pt>
                <c:pt idx="9069">
                  <c:v>2.9983590000000002</c:v>
                </c:pt>
                <c:pt idx="9070">
                  <c:v>3.0023740000000001</c:v>
                </c:pt>
                <c:pt idx="9071">
                  <c:v>3.0143939999999998</c:v>
                </c:pt>
                <c:pt idx="9072">
                  <c:v>3.017255</c:v>
                </c:pt>
                <c:pt idx="9073">
                  <c:v>3.0181439999999999</c:v>
                </c:pt>
                <c:pt idx="9074">
                  <c:v>3.0203799999999998</c:v>
                </c:pt>
                <c:pt idx="9075">
                  <c:v>3.019034</c:v>
                </c:pt>
                <c:pt idx="9076">
                  <c:v>3.0104989999999998</c:v>
                </c:pt>
                <c:pt idx="9077">
                  <c:v>3.008696</c:v>
                </c:pt>
                <c:pt idx="9078">
                  <c:v>3.0046089999999999</c:v>
                </c:pt>
                <c:pt idx="9079">
                  <c:v>2.9993690000000002</c:v>
                </c:pt>
                <c:pt idx="9080">
                  <c:v>2.9970129999999999</c:v>
                </c:pt>
                <c:pt idx="9081">
                  <c:v>3.002205</c:v>
                </c:pt>
                <c:pt idx="9082">
                  <c:v>3.008143</c:v>
                </c:pt>
                <c:pt idx="9083">
                  <c:v>3.0039359999999999</c:v>
                </c:pt>
                <c:pt idx="9084">
                  <c:v>2.9987680000000001</c:v>
                </c:pt>
                <c:pt idx="9085">
                  <c:v>3.0009070000000002</c:v>
                </c:pt>
                <c:pt idx="9086">
                  <c:v>3.0019650000000002</c:v>
                </c:pt>
                <c:pt idx="9087">
                  <c:v>2.9931899999999998</c:v>
                </c:pt>
                <c:pt idx="9088">
                  <c:v>2.9678270000000002</c:v>
                </c:pt>
                <c:pt idx="9089">
                  <c:v>2.9721790000000001</c:v>
                </c:pt>
                <c:pt idx="9090">
                  <c:v>2.9821559999999998</c:v>
                </c:pt>
                <c:pt idx="9091">
                  <c:v>2.994993</c:v>
                </c:pt>
                <c:pt idx="9092">
                  <c:v>3.0034550000000002</c:v>
                </c:pt>
                <c:pt idx="9093">
                  <c:v>3.0257890000000001</c:v>
                </c:pt>
                <c:pt idx="9094">
                  <c:v>3.0430259999999998</c:v>
                </c:pt>
                <c:pt idx="9095">
                  <c:v>3.0487479999999998</c:v>
                </c:pt>
                <c:pt idx="9096">
                  <c:v>3.04495</c:v>
                </c:pt>
                <c:pt idx="9097">
                  <c:v>3.0302129999999998</c:v>
                </c:pt>
                <c:pt idx="9098">
                  <c:v>3.018745</c:v>
                </c:pt>
                <c:pt idx="9099">
                  <c:v>3.0178319999999998</c:v>
                </c:pt>
                <c:pt idx="9100">
                  <c:v>3.0161730000000002</c:v>
                </c:pt>
                <c:pt idx="9101">
                  <c:v>3.0054750000000001</c:v>
                </c:pt>
                <c:pt idx="9102">
                  <c:v>3.00271</c:v>
                </c:pt>
                <c:pt idx="9103">
                  <c:v>3.0113409999999998</c:v>
                </c:pt>
                <c:pt idx="9104">
                  <c:v>3.0132159999999999</c:v>
                </c:pt>
                <c:pt idx="9105">
                  <c:v>3.0073020000000001</c:v>
                </c:pt>
                <c:pt idx="9106">
                  <c:v>3.0074459999999998</c:v>
                </c:pt>
                <c:pt idx="9107">
                  <c:v>3.005306</c:v>
                </c:pt>
                <c:pt idx="9108">
                  <c:v>3.0031189999999999</c:v>
                </c:pt>
                <c:pt idx="9109">
                  <c:v>3.0033110000000001</c:v>
                </c:pt>
                <c:pt idx="9110">
                  <c:v>3.0024700000000002</c:v>
                </c:pt>
                <c:pt idx="9111">
                  <c:v>3.0001380000000002</c:v>
                </c:pt>
                <c:pt idx="9112">
                  <c:v>2.999104</c:v>
                </c:pt>
                <c:pt idx="9113">
                  <c:v>3.0002580000000001</c:v>
                </c:pt>
                <c:pt idx="9114">
                  <c:v>3.000499</c:v>
                </c:pt>
                <c:pt idx="9115">
                  <c:v>3.003047</c:v>
                </c:pt>
                <c:pt idx="9116">
                  <c:v>3.0002580000000001</c:v>
                </c:pt>
                <c:pt idx="9117">
                  <c:v>3.0002339999999998</c:v>
                </c:pt>
                <c:pt idx="9118">
                  <c:v>3.0033110000000001</c:v>
                </c:pt>
                <c:pt idx="9119">
                  <c:v>3.005763</c:v>
                </c:pt>
                <c:pt idx="9120">
                  <c:v>3.0064850000000001</c:v>
                </c:pt>
                <c:pt idx="9121">
                  <c:v>3.0067970000000002</c:v>
                </c:pt>
                <c:pt idx="9122">
                  <c:v>3.0097299999999998</c:v>
                </c:pt>
                <c:pt idx="9123">
                  <c:v>3.0164849999999999</c:v>
                </c:pt>
                <c:pt idx="9124">
                  <c:v>3.0167739999999998</c:v>
                </c:pt>
                <c:pt idx="9125">
                  <c:v>3.0160529999999999</c:v>
                </c:pt>
                <c:pt idx="9126">
                  <c:v>3.0134799999999999</c:v>
                </c:pt>
                <c:pt idx="9127">
                  <c:v>3.0092729999999999</c:v>
                </c:pt>
                <c:pt idx="9128">
                  <c:v>3.0062920000000002</c:v>
                </c:pt>
                <c:pt idx="9129">
                  <c:v>3.0022289999999998</c:v>
                </c:pt>
                <c:pt idx="9130">
                  <c:v>3.0000900000000001</c:v>
                </c:pt>
                <c:pt idx="9131">
                  <c:v>3.0025900000000001</c:v>
                </c:pt>
                <c:pt idx="9132">
                  <c:v>3.008432</c:v>
                </c:pt>
                <c:pt idx="9133">
                  <c:v>3.0112930000000002</c:v>
                </c:pt>
                <c:pt idx="9134">
                  <c:v>3.0102829999999998</c:v>
                </c:pt>
                <c:pt idx="9135">
                  <c:v>3.0061</c:v>
                </c:pt>
                <c:pt idx="9136">
                  <c:v>3.0087199999999998</c:v>
                </c:pt>
                <c:pt idx="9137">
                  <c:v>3.0085760000000001</c:v>
                </c:pt>
                <c:pt idx="9138">
                  <c:v>3.0066769999999998</c:v>
                </c:pt>
                <c:pt idx="9139">
                  <c:v>3.0018449999999999</c:v>
                </c:pt>
                <c:pt idx="9140">
                  <c:v>2.9986950000000001</c:v>
                </c:pt>
                <c:pt idx="9141">
                  <c:v>2.999104</c:v>
                </c:pt>
                <c:pt idx="9142">
                  <c:v>2.9863149999999998</c:v>
                </c:pt>
                <c:pt idx="9143">
                  <c:v>2.9695580000000001</c:v>
                </c:pt>
                <c:pt idx="9144">
                  <c:v>2.9687169999999998</c:v>
                </c:pt>
                <c:pt idx="9145">
                  <c:v>2.972515</c:v>
                </c:pt>
                <c:pt idx="9146">
                  <c:v>2.9620340000000001</c:v>
                </c:pt>
                <c:pt idx="9147">
                  <c:v>2.9777079999999998</c:v>
                </c:pt>
                <c:pt idx="9148">
                  <c:v>3.0059800000000001</c:v>
                </c:pt>
                <c:pt idx="9149">
                  <c:v>3.020572</c:v>
                </c:pt>
                <c:pt idx="9150">
                  <c:v>3.0416319999999999</c:v>
                </c:pt>
                <c:pt idx="9151">
                  <c:v>3.0522339999999999</c:v>
                </c:pt>
                <c:pt idx="9152">
                  <c:v>3.047714</c:v>
                </c:pt>
                <c:pt idx="9153">
                  <c:v>3.0355500000000002</c:v>
                </c:pt>
                <c:pt idx="9154">
                  <c:v>3.0162930000000001</c:v>
                </c:pt>
                <c:pt idx="9155">
                  <c:v>3.0153560000000001</c:v>
                </c:pt>
                <c:pt idx="9156">
                  <c:v>3.0217019999999999</c:v>
                </c:pt>
                <c:pt idx="9157">
                  <c:v>3.025404</c:v>
                </c:pt>
                <c:pt idx="9158">
                  <c:v>3.023914</c:v>
                </c:pt>
                <c:pt idx="9159">
                  <c:v>3.022904</c:v>
                </c:pt>
                <c:pt idx="9160">
                  <c:v>3.0192260000000002</c:v>
                </c:pt>
                <c:pt idx="9161">
                  <c:v>3.0354540000000001</c:v>
                </c:pt>
                <c:pt idx="9162">
                  <c:v>3.0462720000000001</c:v>
                </c:pt>
                <c:pt idx="9163">
                  <c:v>3.0372810000000001</c:v>
                </c:pt>
                <c:pt idx="9164">
                  <c:v>3.029684</c:v>
                </c:pt>
                <c:pt idx="9165">
                  <c:v>3.02651</c:v>
                </c:pt>
                <c:pt idx="9166">
                  <c:v>3.0173510000000001</c:v>
                </c:pt>
                <c:pt idx="9167">
                  <c:v>3.0078070000000001</c:v>
                </c:pt>
                <c:pt idx="9168">
                  <c:v>3.0049220000000001</c:v>
                </c:pt>
                <c:pt idx="9169">
                  <c:v>3.0041289999999998</c:v>
                </c:pt>
                <c:pt idx="9170">
                  <c:v>3.0025659999999998</c:v>
                </c:pt>
                <c:pt idx="9171">
                  <c:v>2.999152</c:v>
                </c:pt>
                <c:pt idx="9172">
                  <c:v>3.0005950000000001</c:v>
                </c:pt>
                <c:pt idx="9173">
                  <c:v>3.0069170000000001</c:v>
                </c:pt>
                <c:pt idx="9174">
                  <c:v>3.0103789999999999</c:v>
                </c:pt>
                <c:pt idx="9175">
                  <c:v>3.0147550000000001</c:v>
                </c:pt>
                <c:pt idx="9176">
                  <c:v>3.0152109999999999</c:v>
                </c:pt>
                <c:pt idx="9177">
                  <c:v>3.0130240000000001</c:v>
                </c:pt>
                <c:pt idx="9178">
                  <c:v>3.016966</c:v>
                </c:pt>
                <c:pt idx="9179">
                  <c:v>3.017471</c:v>
                </c:pt>
                <c:pt idx="9180">
                  <c:v>3.0149710000000001</c:v>
                </c:pt>
                <c:pt idx="9181">
                  <c:v>3.0200670000000001</c:v>
                </c:pt>
                <c:pt idx="9182">
                  <c:v>3.0183849999999999</c:v>
                </c:pt>
                <c:pt idx="9183">
                  <c:v>3.0175909999999999</c:v>
                </c:pt>
                <c:pt idx="9184">
                  <c:v>3.0143939999999998</c:v>
                </c:pt>
                <c:pt idx="9185">
                  <c:v>3.0155479999999999</c:v>
                </c:pt>
                <c:pt idx="9186">
                  <c:v>3.0142259999999998</c:v>
                </c:pt>
                <c:pt idx="9187">
                  <c:v>3.010812</c:v>
                </c:pt>
                <c:pt idx="9188">
                  <c:v>3.0108600000000001</c:v>
                </c:pt>
                <c:pt idx="9189">
                  <c:v>3.0102829999999998</c:v>
                </c:pt>
                <c:pt idx="9190">
                  <c:v>3.0112450000000002</c:v>
                </c:pt>
                <c:pt idx="9191">
                  <c:v>3.0139369999999999</c:v>
                </c:pt>
                <c:pt idx="9192">
                  <c:v>3.011701</c:v>
                </c:pt>
                <c:pt idx="9193">
                  <c:v>3.0112450000000002</c:v>
                </c:pt>
                <c:pt idx="9194">
                  <c:v>3.0136970000000001</c:v>
                </c:pt>
                <c:pt idx="9195">
                  <c:v>3.0179040000000001</c:v>
                </c:pt>
                <c:pt idx="9196">
                  <c:v>3.019466</c:v>
                </c:pt>
                <c:pt idx="9197">
                  <c:v>3.018481</c:v>
                </c:pt>
                <c:pt idx="9198">
                  <c:v>3.0159570000000002</c:v>
                </c:pt>
                <c:pt idx="9199">
                  <c:v>3.01675</c:v>
                </c:pt>
                <c:pt idx="9200">
                  <c:v>3.0163890000000002</c:v>
                </c:pt>
                <c:pt idx="9201">
                  <c:v>3.0186489999999999</c:v>
                </c:pt>
                <c:pt idx="9202">
                  <c:v>3.0159570000000002</c:v>
                </c:pt>
                <c:pt idx="9203">
                  <c:v>3.0116529999999999</c:v>
                </c:pt>
                <c:pt idx="9204">
                  <c:v>3.0119419999999999</c:v>
                </c:pt>
                <c:pt idx="9205">
                  <c:v>3.0092490000000001</c:v>
                </c:pt>
                <c:pt idx="9206">
                  <c:v>3.0087679999999999</c:v>
                </c:pt>
                <c:pt idx="9207">
                  <c:v>3.0065569999999999</c:v>
                </c:pt>
                <c:pt idx="9208">
                  <c:v>3.0046089999999999</c:v>
                </c:pt>
                <c:pt idx="9209">
                  <c:v>3.0045130000000002</c:v>
                </c:pt>
                <c:pt idx="9210">
                  <c:v>3.0059800000000001</c:v>
                </c:pt>
                <c:pt idx="9211">
                  <c:v>3.0052099999999999</c:v>
                </c:pt>
                <c:pt idx="9212">
                  <c:v>3.0052340000000002</c:v>
                </c:pt>
                <c:pt idx="9213">
                  <c:v>3.008696</c:v>
                </c:pt>
                <c:pt idx="9214">
                  <c:v>3.008696</c:v>
                </c:pt>
                <c:pt idx="9215">
                  <c:v>3.0056910000000001</c:v>
                </c:pt>
                <c:pt idx="9216">
                  <c:v>3.009201</c:v>
                </c:pt>
                <c:pt idx="9217">
                  <c:v>3.012591</c:v>
                </c:pt>
                <c:pt idx="9218">
                  <c:v>3.0149469999999998</c:v>
                </c:pt>
                <c:pt idx="9219">
                  <c:v>3.0164610000000001</c:v>
                </c:pt>
                <c:pt idx="9220">
                  <c:v>3.0153799999999999</c:v>
                </c:pt>
                <c:pt idx="9221">
                  <c:v>3.015933</c:v>
                </c:pt>
                <c:pt idx="9222">
                  <c:v>3.017471</c:v>
                </c:pt>
                <c:pt idx="9223">
                  <c:v>3.0164849999999999</c:v>
                </c:pt>
                <c:pt idx="9224">
                  <c:v>3.0141290000000001</c:v>
                </c:pt>
                <c:pt idx="9225">
                  <c:v>3.0089130000000002</c:v>
                </c:pt>
                <c:pt idx="9226">
                  <c:v>3.0097779999999998</c:v>
                </c:pt>
                <c:pt idx="9227">
                  <c:v>3.0134080000000001</c:v>
                </c:pt>
                <c:pt idx="9228">
                  <c:v>3.0130479999999999</c:v>
                </c:pt>
                <c:pt idx="9229">
                  <c:v>3.0137450000000001</c:v>
                </c:pt>
                <c:pt idx="9230">
                  <c:v>3.0110519999999998</c:v>
                </c:pt>
                <c:pt idx="9231">
                  <c:v>3.0067490000000001</c:v>
                </c:pt>
                <c:pt idx="9232">
                  <c:v>3.0032390000000002</c:v>
                </c:pt>
                <c:pt idx="9233">
                  <c:v>3.0032390000000002</c:v>
                </c:pt>
                <c:pt idx="9234">
                  <c:v>2.9991279999999998</c:v>
                </c:pt>
                <c:pt idx="9235">
                  <c:v>2.9966759999999999</c:v>
                </c:pt>
                <c:pt idx="9236">
                  <c:v>2.9967000000000001</c:v>
                </c:pt>
                <c:pt idx="9237">
                  <c:v>3.0037919999999998</c:v>
                </c:pt>
                <c:pt idx="9238">
                  <c:v>3.0075910000000001</c:v>
                </c:pt>
                <c:pt idx="9239">
                  <c:v>3.0075180000000001</c:v>
                </c:pt>
                <c:pt idx="9240">
                  <c:v>3.0087679999999999</c:v>
                </c:pt>
                <c:pt idx="9241">
                  <c:v>3.0039120000000001</c:v>
                </c:pt>
                <c:pt idx="9242">
                  <c:v>3.0121579999999999</c:v>
                </c:pt>
                <c:pt idx="9243">
                  <c:v>3.0308139999999999</c:v>
                </c:pt>
                <c:pt idx="9244">
                  <c:v>3.0293230000000002</c:v>
                </c:pt>
                <c:pt idx="9245">
                  <c:v>3.0265580000000001</c:v>
                </c:pt>
                <c:pt idx="9246">
                  <c:v>3.0315590000000001</c:v>
                </c:pt>
                <c:pt idx="9247">
                  <c:v>3.0258850000000002</c:v>
                </c:pt>
                <c:pt idx="9248">
                  <c:v>3.0106199999999999</c:v>
                </c:pt>
                <c:pt idx="9249">
                  <c:v>2.9873720000000001</c:v>
                </c:pt>
                <c:pt idx="9250">
                  <c:v>2.9664090000000001</c:v>
                </c:pt>
                <c:pt idx="9251">
                  <c:v>2.9669379999999999</c:v>
                </c:pt>
                <c:pt idx="9252">
                  <c:v>2.977131</c:v>
                </c:pt>
                <c:pt idx="9253">
                  <c:v>2.9870839999999999</c:v>
                </c:pt>
                <c:pt idx="9254">
                  <c:v>3.0023260000000001</c:v>
                </c:pt>
                <c:pt idx="9255">
                  <c:v>3.0200429999999998</c:v>
                </c:pt>
                <c:pt idx="9256">
                  <c:v>3.0373290000000002</c:v>
                </c:pt>
                <c:pt idx="9257">
                  <c:v>3.0487000000000002</c:v>
                </c:pt>
                <c:pt idx="9258">
                  <c:v>3.0498059999999998</c:v>
                </c:pt>
                <c:pt idx="9259">
                  <c:v>3.0331939999999999</c:v>
                </c:pt>
                <c:pt idx="9260">
                  <c:v>3.0292029999999999</c:v>
                </c:pt>
                <c:pt idx="9261">
                  <c:v>3.0046089999999999</c:v>
                </c:pt>
                <c:pt idx="9262">
                  <c:v>3.0108839999999999</c:v>
                </c:pt>
                <c:pt idx="9263">
                  <c:v>3.0173749999999999</c:v>
                </c:pt>
                <c:pt idx="9264">
                  <c:v>3.022424</c:v>
                </c:pt>
                <c:pt idx="9265">
                  <c:v>3.0270389999999998</c:v>
                </c:pt>
                <c:pt idx="9266">
                  <c:v>3.0394199999999998</c:v>
                </c:pt>
                <c:pt idx="9267">
                  <c:v>3.0440360000000002</c:v>
                </c:pt>
                <c:pt idx="9268">
                  <c:v>3.0474019999999999</c:v>
                </c:pt>
                <c:pt idx="9269">
                  <c:v>3.0392760000000001</c:v>
                </c:pt>
                <c:pt idx="9270">
                  <c:v>3.0271590000000002</c:v>
                </c:pt>
                <c:pt idx="9271">
                  <c:v>3.0274719999999999</c:v>
                </c:pt>
                <c:pt idx="9272">
                  <c:v>3.0221830000000001</c:v>
                </c:pt>
                <c:pt idx="9273">
                  <c:v>3.0221110000000002</c:v>
                </c:pt>
                <c:pt idx="9274">
                  <c:v>3.021029</c:v>
                </c:pt>
                <c:pt idx="9275">
                  <c:v>3.0198990000000001</c:v>
                </c:pt>
                <c:pt idx="9276">
                  <c:v>3.0150429999999999</c:v>
                </c:pt>
                <c:pt idx="9277">
                  <c:v>3.0122779999999998</c:v>
                </c:pt>
                <c:pt idx="9278">
                  <c:v>3.013312</c:v>
                </c:pt>
                <c:pt idx="9279">
                  <c:v>3.0154999999999998</c:v>
                </c:pt>
                <c:pt idx="9280">
                  <c:v>3.0204759999999999</c:v>
                </c:pt>
                <c:pt idx="9281">
                  <c:v>3.0202119999999999</c:v>
                </c:pt>
                <c:pt idx="9282">
                  <c:v>3.0185770000000001</c:v>
                </c:pt>
                <c:pt idx="9283">
                  <c:v>3.0165099999999998</c:v>
                </c:pt>
                <c:pt idx="9284">
                  <c:v>3.0152830000000002</c:v>
                </c:pt>
                <c:pt idx="9285">
                  <c:v>3.0133839999999998</c:v>
                </c:pt>
                <c:pt idx="9286">
                  <c:v>3.013096</c:v>
                </c:pt>
                <c:pt idx="9287">
                  <c:v>3.0146579999999998</c:v>
                </c:pt>
                <c:pt idx="9288">
                  <c:v>3.0126870000000001</c:v>
                </c:pt>
                <c:pt idx="9289">
                  <c:v>3.0112450000000002</c:v>
                </c:pt>
                <c:pt idx="9290">
                  <c:v>3.0121340000000001</c:v>
                </c:pt>
                <c:pt idx="9291">
                  <c:v>3.0146099999999998</c:v>
                </c:pt>
                <c:pt idx="9292">
                  <c:v>3.0150190000000001</c:v>
                </c:pt>
                <c:pt idx="9293">
                  <c:v>3.014923</c:v>
                </c:pt>
                <c:pt idx="9294">
                  <c:v>3.0163890000000002</c:v>
                </c:pt>
                <c:pt idx="9295">
                  <c:v>3.0118939999999998</c:v>
                </c:pt>
                <c:pt idx="9296">
                  <c:v>3.0136729999999998</c:v>
                </c:pt>
                <c:pt idx="9297">
                  <c:v>3.0145379999999999</c:v>
                </c:pt>
                <c:pt idx="9298">
                  <c:v>3.0176150000000002</c:v>
                </c:pt>
                <c:pt idx="9299">
                  <c:v>3.0193219999999998</c:v>
                </c:pt>
                <c:pt idx="9300">
                  <c:v>3.0177350000000001</c:v>
                </c:pt>
                <c:pt idx="9301">
                  <c:v>3.0147300000000001</c:v>
                </c:pt>
                <c:pt idx="9302">
                  <c:v>3.0124710000000001</c:v>
                </c:pt>
                <c:pt idx="9303">
                  <c:v>3.0157639999999999</c:v>
                </c:pt>
                <c:pt idx="9304">
                  <c:v>3.016413</c:v>
                </c:pt>
                <c:pt idx="9305">
                  <c:v>3.0157159999999998</c:v>
                </c:pt>
                <c:pt idx="9306">
                  <c:v>3.0168219999999999</c:v>
                </c:pt>
                <c:pt idx="9307">
                  <c:v>3.0139849999999999</c:v>
                </c:pt>
                <c:pt idx="9308">
                  <c:v>3.013096</c:v>
                </c:pt>
                <c:pt idx="9309">
                  <c:v>3.0145379999999999</c:v>
                </c:pt>
                <c:pt idx="9310">
                  <c:v>3.01586</c:v>
                </c:pt>
                <c:pt idx="9311">
                  <c:v>3.0157880000000001</c:v>
                </c:pt>
                <c:pt idx="9312">
                  <c:v>3.021366</c:v>
                </c:pt>
                <c:pt idx="9313">
                  <c:v>3.0221110000000002</c:v>
                </c:pt>
                <c:pt idx="9314">
                  <c:v>3.0207649999999999</c:v>
                </c:pt>
                <c:pt idx="9315">
                  <c:v>3.0222310000000001</c:v>
                </c:pt>
                <c:pt idx="9316">
                  <c:v>3.020813</c:v>
                </c:pt>
                <c:pt idx="9317">
                  <c:v>3.0222790000000002</c:v>
                </c:pt>
                <c:pt idx="9318">
                  <c:v>3.0209570000000001</c:v>
                </c:pt>
                <c:pt idx="9319">
                  <c:v>3.0194179999999999</c:v>
                </c:pt>
                <c:pt idx="9320">
                  <c:v>3.0179040000000001</c:v>
                </c:pt>
                <c:pt idx="9321">
                  <c:v>3.0168219999999999</c:v>
                </c:pt>
                <c:pt idx="9322">
                  <c:v>3.0130240000000001</c:v>
                </c:pt>
                <c:pt idx="9323">
                  <c:v>3.0120140000000002</c:v>
                </c:pt>
                <c:pt idx="9324">
                  <c:v>3.0123739999999999</c:v>
                </c:pt>
                <c:pt idx="9325">
                  <c:v>3.0106920000000001</c:v>
                </c:pt>
                <c:pt idx="9326">
                  <c:v>3.0114610000000002</c:v>
                </c:pt>
                <c:pt idx="9327">
                  <c:v>3.0131199999999998</c:v>
                </c:pt>
                <c:pt idx="9328">
                  <c:v>3.0115090000000002</c:v>
                </c:pt>
                <c:pt idx="9329">
                  <c:v>3.0110519999999998</c:v>
                </c:pt>
                <c:pt idx="9330">
                  <c:v>3.0130479999999999</c:v>
                </c:pt>
                <c:pt idx="9331">
                  <c:v>3.0130240000000001</c:v>
                </c:pt>
                <c:pt idx="9332">
                  <c:v>3.0153319999999999</c:v>
                </c:pt>
                <c:pt idx="9333">
                  <c:v>3.0146579999999998</c:v>
                </c:pt>
                <c:pt idx="9334">
                  <c:v>3.0101390000000001</c:v>
                </c:pt>
                <c:pt idx="9335">
                  <c:v>3.0087199999999998</c:v>
                </c:pt>
                <c:pt idx="9336">
                  <c:v>3.0119899999999999</c:v>
                </c:pt>
                <c:pt idx="9337">
                  <c:v>3.0119660000000001</c:v>
                </c:pt>
                <c:pt idx="9338">
                  <c:v>3.0108359999999998</c:v>
                </c:pt>
                <c:pt idx="9339">
                  <c:v>3.008168</c:v>
                </c:pt>
                <c:pt idx="9340">
                  <c:v>3.0072540000000001</c:v>
                </c:pt>
                <c:pt idx="9341">
                  <c:v>3.0064129999999998</c:v>
                </c:pt>
                <c:pt idx="9342">
                  <c:v>3.0091770000000002</c:v>
                </c:pt>
                <c:pt idx="9343">
                  <c:v>3.0135519999999998</c:v>
                </c:pt>
                <c:pt idx="9344">
                  <c:v>3.0126629999999999</c:v>
                </c:pt>
                <c:pt idx="9345">
                  <c:v>3.0074939999999999</c:v>
                </c:pt>
                <c:pt idx="9346">
                  <c:v>3.0079030000000002</c:v>
                </c:pt>
                <c:pt idx="9347">
                  <c:v>3.0087199999999998</c:v>
                </c:pt>
                <c:pt idx="9348">
                  <c:v>3.0064850000000001</c:v>
                </c:pt>
                <c:pt idx="9349">
                  <c:v>3.0062679999999999</c:v>
                </c:pt>
                <c:pt idx="9350">
                  <c:v>3.00848</c:v>
                </c:pt>
                <c:pt idx="9351">
                  <c:v>3.0060280000000001</c:v>
                </c:pt>
                <c:pt idx="9352">
                  <c:v>3.005932</c:v>
                </c:pt>
                <c:pt idx="9353">
                  <c:v>3.0141779999999998</c:v>
                </c:pt>
                <c:pt idx="9354">
                  <c:v>3.0218950000000002</c:v>
                </c:pt>
                <c:pt idx="9355">
                  <c:v>3.0211250000000001</c:v>
                </c:pt>
                <c:pt idx="9356">
                  <c:v>3.0175909999999999</c:v>
                </c:pt>
                <c:pt idx="9357">
                  <c:v>3.0033349999999999</c:v>
                </c:pt>
                <c:pt idx="9358">
                  <c:v>2.9989840000000001</c:v>
                </c:pt>
                <c:pt idx="9359">
                  <c:v>3.0153319999999999</c:v>
                </c:pt>
                <c:pt idx="9360">
                  <c:v>3.0046089999999999</c:v>
                </c:pt>
                <c:pt idx="9361">
                  <c:v>2.9979499999999999</c:v>
                </c:pt>
                <c:pt idx="9362">
                  <c:v>2.9938150000000001</c:v>
                </c:pt>
                <c:pt idx="9363">
                  <c:v>2.9885739999999998</c:v>
                </c:pt>
                <c:pt idx="9364">
                  <c:v>2.9879250000000002</c:v>
                </c:pt>
                <c:pt idx="9365">
                  <c:v>2.9921799999999998</c:v>
                </c:pt>
                <c:pt idx="9366">
                  <c:v>2.9905219999999999</c:v>
                </c:pt>
                <c:pt idx="9367">
                  <c:v>3.0018449999999999</c:v>
                </c:pt>
                <c:pt idx="9368">
                  <c:v>3.0147059999999999</c:v>
                </c:pt>
                <c:pt idx="9369">
                  <c:v>2.9998010000000002</c:v>
                </c:pt>
                <c:pt idx="9370">
                  <c:v>3.0015559999999999</c:v>
                </c:pt>
                <c:pt idx="9371">
                  <c:v>3.0047060000000001</c:v>
                </c:pt>
                <c:pt idx="9372">
                  <c:v>3.0076139999999998</c:v>
                </c:pt>
                <c:pt idx="9373">
                  <c:v>3.0060280000000001</c:v>
                </c:pt>
                <c:pt idx="9374">
                  <c:v>3.0062440000000001</c:v>
                </c:pt>
                <c:pt idx="9375">
                  <c:v>3.0065569999999999</c:v>
                </c:pt>
                <c:pt idx="9376">
                  <c:v>3.0096820000000002</c:v>
                </c:pt>
                <c:pt idx="9377">
                  <c:v>3.0090810000000001</c:v>
                </c:pt>
                <c:pt idx="9378">
                  <c:v>3.0090089999999998</c:v>
                </c:pt>
                <c:pt idx="9379">
                  <c:v>3.0079989999999999</c:v>
                </c:pt>
                <c:pt idx="9380">
                  <c:v>3.0079509999999998</c:v>
                </c:pt>
                <c:pt idx="9381">
                  <c:v>3.0065569999999999</c:v>
                </c:pt>
                <c:pt idx="9382">
                  <c:v>3.0061</c:v>
                </c:pt>
                <c:pt idx="9383">
                  <c:v>3.0059559999999999</c:v>
                </c:pt>
                <c:pt idx="9384">
                  <c:v>3.0041530000000001</c:v>
                </c:pt>
                <c:pt idx="9385">
                  <c:v>3.0024700000000002</c:v>
                </c:pt>
                <c:pt idx="9386">
                  <c:v>3.0021810000000002</c:v>
                </c:pt>
                <c:pt idx="9387">
                  <c:v>3.0036</c:v>
                </c:pt>
                <c:pt idx="9388">
                  <c:v>3.0027819999999998</c:v>
                </c:pt>
                <c:pt idx="9389">
                  <c:v>3.003816</c:v>
                </c:pt>
                <c:pt idx="9390">
                  <c:v>3.0068450000000002</c:v>
                </c:pt>
                <c:pt idx="9391">
                  <c:v>3.0112930000000002</c:v>
                </c:pt>
                <c:pt idx="9392">
                  <c:v>3.00949</c:v>
                </c:pt>
                <c:pt idx="9393">
                  <c:v>3.0075180000000001</c:v>
                </c:pt>
                <c:pt idx="9394">
                  <c:v>3.0105710000000001</c:v>
                </c:pt>
                <c:pt idx="9395">
                  <c:v>3.0079030000000002</c:v>
                </c:pt>
                <c:pt idx="9396">
                  <c:v>3.0049939999999999</c:v>
                </c:pt>
                <c:pt idx="9397">
                  <c:v>3.006364</c:v>
                </c:pt>
                <c:pt idx="9398">
                  <c:v>3.010211</c:v>
                </c:pt>
                <c:pt idx="9399">
                  <c:v>3.0121340000000001</c:v>
                </c:pt>
                <c:pt idx="9400">
                  <c:v>3.0091290000000002</c:v>
                </c:pt>
                <c:pt idx="9401">
                  <c:v>3.0088889999999999</c:v>
                </c:pt>
                <c:pt idx="9402">
                  <c:v>3.0096820000000002</c:v>
                </c:pt>
                <c:pt idx="9403">
                  <c:v>3.0070860000000001</c:v>
                </c:pt>
                <c:pt idx="9404">
                  <c:v>3.005595</c:v>
                </c:pt>
                <c:pt idx="9405">
                  <c:v>3.003984</c:v>
                </c:pt>
                <c:pt idx="9406">
                  <c:v>3.004032</c:v>
                </c:pt>
                <c:pt idx="9407">
                  <c:v>3.0011960000000002</c:v>
                </c:pt>
                <c:pt idx="9408">
                  <c:v>2.999994</c:v>
                </c:pt>
                <c:pt idx="9409">
                  <c:v>3.0025179999999998</c:v>
                </c:pt>
                <c:pt idx="9410">
                  <c:v>2.999657</c:v>
                </c:pt>
                <c:pt idx="9411">
                  <c:v>2.9989119999999998</c:v>
                </c:pt>
                <c:pt idx="9412">
                  <c:v>3.0009549999999998</c:v>
                </c:pt>
                <c:pt idx="9413">
                  <c:v>3.0033110000000001</c:v>
                </c:pt>
                <c:pt idx="9414">
                  <c:v>3.0052340000000002</c:v>
                </c:pt>
                <c:pt idx="9415">
                  <c:v>3.0023499999999999</c:v>
                </c:pt>
                <c:pt idx="9416">
                  <c:v>3.0033590000000001</c:v>
                </c:pt>
                <c:pt idx="9417">
                  <c:v>3.002758</c:v>
                </c:pt>
                <c:pt idx="9418">
                  <c:v>3.0051139999999998</c:v>
                </c:pt>
                <c:pt idx="9419">
                  <c:v>3.01586</c:v>
                </c:pt>
                <c:pt idx="9420">
                  <c:v>3.0216780000000001</c:v>
                </c:pt>
                <c:pt idx="9421">
                  <c:v>3.0167739999999998</c:v>
                </c:pt>
                <c:pt idx="9422">
                  <c:v>3.011485</c:v>
                </c:pt>
                <c:pt idx="9423">
                  <c:v>3.0104510000000002</c:v>
                </c:pt>
                <c:pt idx="9424">
                  <c:v>3.0090810000000001</c:v>
                </c:pt>
                <c:pt idx="9425">
                  <c:v>3.0049700000000001</c:v>
                </c:pt>
                <c:pt idx="9426">
                  <c:v>2.9953059999999998</c:v>
                </c:pt>
                <c:pt idx="9427">
                  <c:v>2.9927570000000001</c:v>
                </c:pt>
                <c:pt idx="9428">
                  <c:v>2.9928780000000001</c:v>
                </c:pt>
                <c:pt idx="9429">
                  <c:v>2.9945599999999999</c:v>
                </c:pt>
                <c:pt idx="9430">
                  <c:v>2.9983110000000002</c:v>
                </c:pt>
                <c:pt idx="9431">
                  <c:v>3.0013879999999999</c:v>
                </c:pt>
                <c:pt idx="9432">
                  <c:v>3.007374</c:v>
                </c:pt>
                <c:pt idx="9433">
                  <c:v>3.0160529999999999</c:v>
                </c:pt>
                <c:pt idx="9434">
                  <c:v>3.0152109999999999</c:v>
                </c:pt>
                <c:pt idx="9435">
                  <c:v>3.0165099999999998</c:v>
                </c:pt>
                <c:pt idx="9436">
                  <c:v>3.0153319999999999</c:v>
                </c:pt>
                <c:pt idx="9437">
                  <c:v>3.007879</c:v>
                </c:pt>
                <c:pt idx="9438">
                  <c:v>3.010812</c:v>
                </c:pt>
                <c:pt idx="9439">
                  <c:v>3.0142259999999998</c:v>
                </c:pt>
                <c:pt idx="9440">
                  <c:v>3.0091770000000002</c:v>
                </c:pt>
                <c:pt idx="9441">
                  <c:v>3.0085280000000001</c:v>
                </c:pt>
                <c:pt idx="9442">
                  <c:v>3.0088159999999999</c:v>
                </c:pt>
                <c:pt idx="9443">
                  <c:v>3.005331</c:v>
                </c:pt>
                <c:pt idx="9444">
                  <c:v>3.0011480000000001</c:v>
                </c:pt>
                <c:pt idx="9445">
                  <c:v>3.0020370000000001</c:v>
                </c:pt>
                <c:pt idx="9446">
                  <c:v>3.0050659999999998</c:v>
                </c:pt>
                <c:pt idx="9447">
                  <c:v>3.0062440000000001</c:v>
                </c:pt>
                <c:pt idx="9448">
                  <c:v>3.0051860000000001</c:v>
                </c:pt>
                <c:pt idx="9449">
                  <c:v>3.0054029999999998</c:v>
                </c:pt>
                <c:pt idx="9450">
                  <c:v>3.0058829999999999</c:v>
                </c:pt>
                <c:pt idx="9451">
                  <c:v>3.0054509999999999</c:v>
                </c:pt>
                <c:pt idx="9452">
                  <c:v>3.0038399999999998</c:v>
                </c:pt>
                <c:pt idx="9453">
                  <c:v>3.0060039999999999</c:v>
                </c:pt>
                <c:pt idx="9454">
                  <c:v>3.0073020000000001</c:v>
                </c:pt>
                <c:pt idx="9455">
                  <c:v>3.004826</c:v>
                </c:pt>
                <c:pt idx="9456">
                  <c:v>3.0049700000000001</c:v>
                </c:pt>
                <c:pt idx="9457">
                  <c:v>3.0054029999999998</c:v>
                </c:pt>
                <c:pt idx="9458">
                  <c:v>3.004537</c:v>
                </c:pt>
                <c:pt idx="9459">
                  <c:v>3.007638</c:v>
                </c:pt>
                <c:pt idx="9460">
                  <c:v>3.007879</c:v>
                </c:pt>
                <c:pt idx="9461">
                  <c:v>3.0003540000000002</c:v>
                </c:pt>
                <c:pt idx="9462">
                  <c:v>3.0031189999999999</c:v>
                </c:pt>
                <c:pt idx="9463">
                  <c:v>3.00509</c:v>
                </c:pt>
                <c:pt idx="9464">
                  <c:v>3.003552</c:v>
                </c:pt>
                <c:pt idx="9465">
                  <c:v>3.004032</c:v>
                </c:pt>
                <c:pt idx="9466">
                  <c:v>3.001436</c:v>
                </c:pt>
                <c:pt idx="9467">
                  <c:v>2.996604</c:v>
                </c:pt>
                <c:pt idx="9468">
                  <c:v>2.9966520000000001</c:v>
                </c:pt>
                <c:pt idx="9469">
                  <c:v>2.9993210000000001</c:v>
                </c:pt>
                <c:pt idx="9470">
                  <c:v>3.0004740000000001</c:v>
                </c:pt>
                <c:pt idx="9471">
                  <c:v>3.003479</c:v>
                </c:pt>
                <c:pt idx="9472">
                  <c:v>3.002157</c:v>
                </c:pt>
                <c:pt idx="9473">
                  <c:v>3.0015320000000001</c:v>
                </c:pt>
                <c:pt idx="9474">
                  <c:v>3.004489</c:v>
                </c:pt>
                <c:pt idx="9475">
                  <c:v>3.0062920000000002</c:v>
                </c:pt>
                <c:pt idx="9476">
                  <c:v>3.0093209999999999</c:v>
                </c:pt>
                <c:pt idx="9477">
                  <c:v>3.0075419999999999</c:v>
                </c:pt>
                <c:pt idx="9478">
                  <c:v>3.0053550000000002</c:v>
                </c:pt>
                <c:pt idx="9479">
                  <c:v>3.0051619999999999</c:v>
                </c:pt>
                <c:pt idx="9480">
                  <c:v>3.003504</c:v>
                </c:pt>
                <c:pt idx="9481">
                  <c:v>3.00122</c:v>
                </c:pt>
                <c:pt idx="9482">
                  <c:v>3.0031189999999999</c:v>
                </c:pt>
                <c:pt idx="9483">
                  <c:v>3.0021089999999999</c:v>
                </c:pt>
                <c:pt idx="9484">
                  <c:v>2.9997050000000001</c:v>
                </c:pt>
                <c:pt idx="9485">
                  <c:v>2.9985029999999999</c:v>
                </c:pt>
                <c:pt idx="9486">
                  <c:v>2.996003</c:v>
                </c:pt>
                <c:pt idx="9487">
                  <c:v>2.9964840000000001</c:v>
                </c:pt>
                <c:pt idx="9488">
                  <c:v>2.998094</c:v>
                </c:pt>
                <c:pt idx="9489">
                  <c:v>2.997061</c:v>
                </c:pt>
                <c:pt idx="9490">
                  <c:v>2.9962909999999998</c:v>
                </c:pt>
                <c:pt idx="9491">
                  <c:v>3.0029509999999999</c:v>
                </c:pt>
                <c:pt idx="9492">
                  <c:v>3.003768</c:v>
                </c:pt>
                <c:pt idx="9493">
                  <c:v>3.0029270000000001</c:v>
                </c:pt>
                <c:pt idx="9494">
                  <c:v>3.0041769999999999</c:v>
                </c:pt>
                <c:pt idx="9495">
                  <c:v>3.0038640000000001</c:v>
                </c:pt>
                <c:pt idx="9496">
                  <c:v>3.0049700000000001</c:v>
                </c:pt>
                <c:pt idx="9497">
                  <c:v>3.0040809999999998</c:v>
                </c:pt>
                <c:pt idx="9498">
                  <c:v>3.0049700000000001</c:v>
                </c:pt>
                <c:pt idx="9499">
                  <c:v>3.0039600000000002</c:v>
                </c:pt>
                <c:pt idx="9500">
                  <c:v>3.0025659999999998</c:v>
                </c:pt>
                <c:pt idx="9501">
                  <c:v>2.9994649999999998</c:v>
                </c:pt>
                <c:pt idx="9502">
                  <c:v>2.9990800000000002</c:v>
                </c:pt>
                <c:pt idx="9503">
                  <c:v>2.9977819999999999</c:v>
                </c:pt>
                <c:pt idx="9504">
                  <c:v>2.9959069999999999</c:v>
                </c:pt>
                <c:pt idx="9505">
                  <c:v>2.9951620000000001</c:v>
                </c:pt>
                <c:pt idx="9506">
                  <c:v>2.9943439999999999</c:v>
                </c:pt>
                <c:pt idx="9507">
                  <c:v>2.9920360000000001</c:v>
                </c:pt>
                <c:pt idx="9508">
                  <c:v>2.9926370000000002</c:v>
                </c:pt>
                <c:pt idx="9509">
                  <c:v>2.9975900000000002</c:v>
                </c:pt>
                <c:pt idx="9510">
                  <c:v>3.0006430000000002</c:v>
                </c:pt>
                <c:pt idx="9511">
                  <c:v>2.9995129999999999</c:v>
                </c:pt>
                <c:pt idx="9512">
                  <c:v>3.0003540000000002</c:v>
                </c:pt>
                <c:pt idx="9513">
                  <c:v>3.0015800000000001</c:v>
                </c:pt>
                <c:pt idx="9514">
                  <c:v>3.001268</c:v>
                </c:pt>
                <c:pt idx="9515">
                  <c:v>3.0039120000000001</c:v>
                </c:pt>
                <c:pt idx="9516">
                  <c:v>3.0031669999999999</c:v>
                </c:pt>
                <c:pt idx="9517">
                  <c:v>3.004826</c:v>
                </c:pt>
                <c:pt idx="9518">
                  <c:v>3.0021330000000002</c:v>
                </c:pt>
                <c:pt idx="9519">
                  <c:v>3.0005709999999999</c:v>
                </c:pt>
                <c:pt idx="9520">
                  <c:v>3.000162</c:v>
                </c:pt>
                <c:pt idx="9521">
                  <c:v>2.9971329999999998</c:v>
                </c:pt>
                <c:pt idx="9522">
                  <c:v>2.9963869999999999</c:v>
                </c:pt>
                <c:pt idx="9523">
                  <c:v>2.9953780000000001</c:v>
                </c:pt>
                <c:pt idx="9524">
                  <c:v>2.994993</c:v>
                </c:pt>
                <c:pt idx="9525">
                  <c:v>2.995835</c:v>
                </c:pt>
                <c:pt idx="9526">
                  <c:v>2.9968919999999999</c:v>
                </c:pt>
                <c:pt idx="9527">
                  <c:v>2.9971570000000001</c:v>
                </c:pt>
                <c:pt idx="9528">
                  <c:v>2.9953780000000001</c:v>
                </c:pt>
                <c:pt idx="9529">
                  <c:v>2.9975170000000002</c:v>
                </c:pt>
                <c:pt idx="9530">
                  <c:v>3.0013879999999999</c:v>
                </c:pt>
                <c:pt idx="9531">
                  <c:v>2.9993210000000001</c:v>
                </c:pt>
                <c:pt idx="9532">
                  <c:v>2.9990559999999999</c:v>
                </c:pt>
                <c:pt idx="9533">
                  <c:v>2.9992960000000002</c:v>
                </c:pt>
                <c:pt idx="9534">
                  <c:v>2.9984069999999998</c:v>
                </c:pt>
                <c:pt idx="9535">
                  <c:v>2.999946</c:v>
                </c:pt>
                <c:pt idx="9536">
                  <c:v>3.003431</c:v>
                </c:pt>
                <c:pt idx="9537">
                  <c:v>3.0042490000000002</c:v>
                </c:pt>
                <c:pt idx="9538">
                  <c:v>3.0011000000000001</c:v>
                </c:pt>
                <c:pt idx="9539">
                  <c:v>3.0004019999999998</c:v>
                </c:pt>
                <c:pt idx="9540">
                  <c:v>2.999104</c:v>
                </c:pt>
                <c:pt idx="9541">
                  <c:v>2.995209</c:v>
                </c:pt>
                <c:pt idx="9542">
                  <c:v>2.9972530000000002</c:v>
                </c:pt>
                <c:pt idx="9543">
                  <c:v>2.997878</c:v>
                </c:pt>
                <c:pt idx="9544">
                  <c:v>2.9981179999999998</c:v>
                </c:pt>
                <c:pt idx="9545">
                  <c:v>2.9956900000000002</c:v>
                </c:pt>
                <c:pt idx="9546">
                  <c:v>2.992613</c:v>
                </c:pt>
                <c:pt idx="9547">
                  <c:v>2.9925890000000002</c:v>
                </c:pt>
                <c:pt idx="9548">
                  <c:v>2.991339</c:v>
                </c:pt>
                <c:pt idx="9549">
                  <c:v>2.9914109999999998</c:v>
                </c:pt>
                <c:pt idx="9550">
                  <c:v>2.992397</c:v>
                </c:pt>
                <c:pt idx="9551">
                  <c:v>2.9954260000000001</c:v>
                </c:pt>
                <c:pt idx="9552">
                  <c:v>2.9963150000000001</c:v>
                </c:pt>
                <c:pt idx="9553">
                  <c:v>2.9978060000000002</c:v>
                </c:pt>
                <c:pt idx="9554">
                  <c:v>2.9989599999999998</c:v>
                </c:pt>
                <c:pt idx="9555">
                  <c:v>2.997541</c:v>
                </c:pt>
                <c:pt idx="9556">
                  <c:v>2.9933339999999999</c:v>
                </c:pt>
                <c:pt idx="9557">
                  <c:v>2.9920599999999999</c:v>
                </c:pt>
                <c:pt idx="9558">
                  <c:v>2.9951859999999999</c:v>
                </c:pt>
                <c:pt idx="9559">
                  <c:v>2.992613</c:v>
                </c:pt>
                <c:pt idx="9560">
                  <c:v>2.9931899999999998</c:v>
                </c:pt>
                <c:pt idx="9561">
                  <c:v>2.990666</c:v>
                </c:pt>
                <c:pt idx="9562">
                  <c:v>2.9873240000000001</c:v>
                </c:pt>
                <c:pt idx="9563">
                  <c:v>2.9872040000000002</c:v>
                </c:pt>
                <c:pt idx="9564">
                  <c:v>2.9893200000000002</c:v>
                </c:pt>
                <c:pt idx="9565">
                  <c:v>2.9891749999999999</c:v>
                </c:pt>
                <c:pt idx="9566">
                  <c:v>2.9916269999999998</c:v>
                </c:pt>
                <c:pt idx="9567">
                  <c:v>2.9919639999999998</c:v>
                </c:pt>
                <c:pt idx="9568">
                  <c:v>2.9905219999999999</c:v>
                </c:pt>
                <c:pt idx="9569">
                  <c:v>2.9922040000000001</c:v>
                </c:pt>
                <c:pt idx="9570">
                  <c:v>2.9931420000000002</c:v>
                </c:pt>
                <c:pt idx="9571">
                  <c:v>2.9940799999999999</c:v>
                </c:pt>
                <c:pt idx="9572">
                  <c:v>2.9939840000000002</c:v>
                </c:pt>
                <c:pt idx="9573">
                  <c:v>2.992998</c:v>
                </c:pt>
                <c:pt idx="9574">
                  <c:v>2.9931420000000002</c:v>
                </c:pt>
                <c:pt idx="9575">
                  <c:v>2.9961950000000002</c:v>
                </c:pt>
                <c:pt idx="9576">
                  <c:v>2.9987680000000001</c:v>
                </c:pt>
                <c:pt idx="9577">
                  <c:v>2.9964119999999999</c:v>
                </c:pt>
                <c:pt idx="9578">
                  <c:v>2.9945599999999999</c:v>
                </c:pt>
                <c:pt idx="9579">
                  <c:v>2.996556</c:v>
                </c:pt>
                <c:pt idx="9580">
                  <c:v>2.994993</c:v>
                </c:pt>
                <c:pt idx="9581">
                  <c:v>2.9923009999999999</c:v>
                </c:pt>
                <c:pt idx="9582">
                  <c:v>2.9926370000000002</c:v>
                </c:pt>
                <c:pt idx="9583">
                  <c:v>2.9927090000000001</c:v>
                </c:pt>
                <c:pt idx="9584">
                  <c:v>2.9896799999999999</c:v>
                </c:pt>
                <c:pt idx="9585">
                  <c:v>2.989344</c:v>
                </c:pt>
                <c:pt idx="9586">
                  <c:v>2.9906419999999998</c:v>
                </c:pt>
                <c:pt idx="9587">
                  <c:v>2.99634</c:v>
                </c:pt>
                <c:pt idx="9588">
                  <c:v>2.9941520000000001</c:v>
                </c:pt>
                <c:pt idx="9589">
                  <c:v>2.9948250000000001</c:v>
                </c:pt>
                <c:pt idx="9590">
                  <c:v>2.9987919999999999</c:v>
                </c:pt>
                <c:pt idx="9591">
                  <c:v>2.9974449999999999</c:v>
                </c:pt>
                <c:pt idx="9592">
                  <c:v>2.9975170000000002</c:v>
                </c:pt>
                <c:pt idx="9593">
                  <c:v>2.9988640000000002</c:v>
                </c:pt>
                <c:pt idx="9594">
                  <c:v>3.0007869999999999</c:v>
                </c:pt>
                <c:pt idx="9595">
                  <c:v>3.000426</c:v>
                </c:pt>
                <c:pt idx="9596">
                  <c:v>3.000715</c:v>
                </c:pt>
                <c:pt idx="9597">
                  <c:v>3.0038399999999998</c:v>
                </c:pt>
                <c:pt idx="9598">
                  <c:v>3.0000420000000001</c:v>
                </c:pt>
                <c:pt idx="9599">
                  <c:v>2.9989840000000001</c:v>
                </c:pt>
                <c:pt idx="9600">
                  <c:v>2.9993210000000001</c:v>
                </c:pt>
                <c:pt idx="9601">
                  <c:v>2.9980699999999998</c:v>
                </c:pt>
                <c:pt idx="9602">
                  <c:v>2.9956900000000002</c:v>
                </c:pt>
                <c:pt idx="9603">
                  <c:v>2.998383</c:v>
                </c:pt>
                <c:pt idx="9604">
                  <c:v>2.996604</c:v>
                </c:pt>
                <c:pt idx="9605">
                  <c:v>2.9964360000000001</c:v>
                </c:pt>
                <c:pt idx="9606">
                  <c:v>2.9964119999999999</c:v>
                </c:pt>
                <c:pt idx="9607">
                  <c:v>2.995835</c:v>
                </c:pt>
                <c:pt idx="9608">
                  <c:v>3.0008349999999999</c:v>
                </c:pt>
                <c:pt idx="9609">
                  <c:v>3.005547</c:v>
                </c:pt>
                <c:pt idx="9610">
                  <c:v>3.0084559999999998</c:v>
                </c:pt>
                <c:pt idx="9611">
                  <c:v>3.009369</c:v>
                </c:pt>
                <c:pt idx="9612">
                  <c:v>3.00848</c:v>
                </c:pt>
                <c:pt idx="9613">
                  <c:v>3.0055230000000002</c:v>
                </c:pt>
                <c:pt idx="9614">
                  <c:v>3.0070610000000002</c:v>
                </c:pt>
                <c:pt idx="9615">
                  <c:v>3.0074939999999999</c:v>
                </c:pt>
                <c:pt idx="9616">
                  <c:v>3.0068450000000002</c:v>
                </c:pt>
                <c:pt idx="9617">
                  <c:v>3.0087679999999999</c:v>
                </c:pt>
                <c:pt idx="9618">
                  <c:v>3.0083600000000001</c:v>
                </c:pt>
                <c:pt idx="9619">
                  <c:v>3.0062199999999999</c:v>
                </c:pt>
                <c:pt idx="9620">
                  <c:v>2.9993449999999999</c:v>
                </c:pt>
                <c:pt idx="9621">
                  <c:v>2.9979979999999999</c:v>
                </c:pt>
                <c:pt idx="9622">
                  <c:v>3.0054270000000001</c:v>
                </c:pt>
                <c:pt idx="9623">
                  <c:v>3.0067729999999999</c:v>
                </c:pt>
                <c:pt idx="9624">
                  <c:v>3.006437</c:v>
                </c:pt>
                <c:pt idx="9625">
                  <c:v>3.00509</c:v>
                </c:pt>
                <c:pt idx="9626">
                  <c:v>3.0095619999999998</c:v>
                </c:pt>
                <c:pt idx="9627">
                  <c:v>3.015307</c:v>
                </c:pt>
                <c:pt idx="9628">
                  <c:v>3.0140090000000002</c:v>
                </c:pt>
                <c:pt idx="9629">
                  <c:v>3.0141290000000001</c:v>
                </c:pt>
                <c:pt idx="9630">
                  <c:v>3.0115810000000001</c:v>
                </c:pt>
                <c:pt idx="9631">
                  <c:v>3.011822</c:v>
                </c:pt>
                <c:pt idx="9632">
                  <c:v>3.0117500000000001</c:v>
                </c:pt>
                <c:pt idx="9633">
                  <c:v>3.0139130000000001</c:v>
                </c:pt>
                <c:pt idx="9634">
                  <c:v>3.0146829999999998</c:v>
                </c:pt>
                <c:pt idx="9635">
                  <c:v>3.013649</c:v>
                </c:pt>
                <c:pt idx="9636">
                  <c:v>3.0142739999999999</c:v>
                </c:pt>
                <c:pt idx="9637">
                  <c:v>3.0127109999999999</c:v>
                </c:pt>
                <c:pt idx="9638">
                  <c:v>3.008648</c:v>
                </c:pt>
                <c:pt idx="9639">
                  <c:v>3.008696</c:v>
                </c:pt>
                <c:pt idx="9640">
                  <c:v>3.007374</c:v>
                </c:pt>
                <c:pt idx="9641">
                  <c:v>3.0087440000000001</c:v>
                </c:pt>
                <c:pt idx="9642">
                  <c:v>3.011485</c:v>
                </c:pt>
                <c:pt idx="9643">
                  <c:v>3.0103309999999999</c:v>
                </c:pt>
                <c:pt idx="9644">
                  <c:v>3.0084559999999998</c:v>
                </c:pt>
                <c:pt idx="9645">
                  <c:v>3.0050180000000002</c:v>
                </c:pt>
                <c:pt idx="9646">
                  <c:v>3.0056910000000001</c:v>
                </c:pt>
                <c:pt idx="9647">
                  <c:v>3.007711</c:v>
                </c:pt>
                <c:pt idx="9648">
                  <c:v>3.0050659999999998</c:v>
                </c:pt>
                <c:pt idx="9649">
                  <c:v>3.0080469999999999</c:v>
                </c:pt>
                <c:pt idx="9650">
                  <c:v>3.012086</c:v>
                </c:pt>
                <c:pt idx="9651">
                  <c:v>3.0109560000000002</c:v>
                </c:pt>
                <c:pt idx="9652">
                  <c:v>3.0067249999999999</c:v>
                </c:pt>
                <c:pt idx="9653">
                  <c:v>3.0071340000000002</c:v>
                </c:pt>
                <c:pt idx="9654">
                  <c:v>3.0098259999999999</c:v>
                </c:pt>
                <c:pt idx="9655">
                  <c:v>3.0083600000000001</c:v>
                </c:pt>
                <c:pt idx="9656">
                  <c:v>3.0059079999999998</c:v>
                </c:pt>
                <c:pt idx="9657">
                  <c:v>3.0049459999999999</c:v>
                </c:pt>
                <c:pt idx="9658">
                  <c:v>3.0048020000000002</c:v>
                </c:pt>
                <c:pt idx="9659">
                  <c:v>3.0068450000000002</c:v>
                </c:pt>
                <c:pt idx="9660">
                  <c:v>3.0084559999999998</c:v>
                </c:pt>
                <c:pt idx="9661">
                  <c:v>3.0047779999999999</c:v>
                </c:pt>
                <c:pt idx="9662">
                  <c:v>3.0017239999999998</c:v>
                </c:pt>
                <c:pt idx="9663">
                  <c:v>3.0012919999999998</c:v>
                </c:pt>
                <c:pt idx="9664">
                  <c:v>3.002999</c:v>
                </c:pt>
                <c:pt idx="9665">
                  <c:v>3.003816</c:v>
                </c:pt>
                <c:pt idx="9666">
                  <c:v>3.003479</c:v>
                </c:pt>
                <c:pt idx="9667">
                  <c:v>3.0042010000000001</c:v>
                </c:pt>
                <c:pt idx="9668">
                  <c:v>3.0039120000000001</c:v>
                </c:pt>
                <c:pt idx="9669">
                  <c:v>3.0059079999999998</c:v>
                </c:pt>
                <c:pt idx="9670">
                  <c:v>3.0069650000000001</c:v>
                </c:pt>
                <c:pt idx="9671">
                  <c:v>3.0069409999999999</c:v>
                </c:pt>
                <c:pt idx="9672">
                  <c:v>3.0082879999999999</c:v>
                </c:pt>
                <c:pt idx="9673">
                  <c:v>3.0070860000000001</c:v>
                </c:pt>
                <c:pt idx="9674">
                  <c:v>3.0087679999999999</c:v>
                </c:pt>
                <c:pt idx="9675">
                  <c:v>3.0090089999999998</c:v>
                </c:pt>
                <c:pt idx="9676">
                  <c:v>3.0061719999999998</c:v>
                </c:pt>
                <c:pt idx="9677">
                  <c:v>3.0078070000000001</c:v>
                </c:pt>
                <c:pt idx="9678">
                  <c:v>3.0086719999999998</c:v>
                </c:pt>
                <c:pt idx="9679">
                  <c:v>3.0056669999999999</c:v>
                </c:pt>
                <c:pt idx="9680">
                  <c:v>3.0069170000000001</c:v>
                </c:pt>
                <c:pt idx="9681">
                  <c:v>3.0061239999999998</c:v>
                </c:pt>
                <c:pt idx="9682">
                  <c:v>3.0068450000000002</c:v>
                </c:pt>
                <c:pt idx="9683">
                  <c:v>3.0029509999999999</c:v>
                </c:pt>
                <c:pt idx="9684">
                  <c:v>3.0030709999999998</c:v>
                </c:pt>
                <c:pt idx="9685">
                  <c:v>3.005811</c:v>
                </c:pt>
                <c:pt idx="9686">
                  <c:v>3.009201</c:v>
                </c:pt>
                <c:pt idx="9687">
                  <c:v>3.0098739999999999</c:v>
                </c:pt>
                <c:pt idx="9688">
                  <c:v>3.0058829999999999</c:v>
                </c:pt>
                <c:pt idx="9689">
                  <c:v>3.0061239999999998</c:v>
                </c:pt>
                <c:pt idx="9690">
                  <c:v>3.0062440000000001</c:v>
                </c:pt>
                <c:pt idx="9691">
                  <c:v>3.0062440000000001</c:v>
                </c:pt>
                <c:pt idx="9692">
                  <c:v>3.0051619999999999</c:v>
                </c:pt>
                <c:pt idx="9693">
                  <c:v>3.0078070000000001</c:v>
                </c:pt>
                <c:pt idx="9694">
                  <c:v>3.0076139999999998</c:v>
                </c:pt>
                <c:pt idx="9695">
                  <c:v>3.0080710000000002</c:v>
                </c:pt>
                <c:pt idx="9696">
                  <c:v>3.0062679999999999</c:v>
                </c:pt>
                <c:pt idx="9697">
                  <c:v>3.0019650000000002</c:v>
                </c:pt>
                <c:pt idx="9698">
                  <c:v>3.0012439999999998</c:v>
                </c:pt>
                <c:pt idx="9699">
                  <c:v>2.9997050000000001</c:v>
                </c:pt>
                <c:pt idx="9700">
                  <c:v>3.000378</c:v>
                </c:pt>
                <c:pt idx="9701">
                  <c:v>3.001436</c:v>
                </c:pt>
                <c:pt idx="9702">
                  <c:v>2.999104</c:v>
                </c:pt>
                <c:pt idx="9703">
                  <c:v>2.9973010000000002</c:v>
                </c:pt>
                <c:pt idx="9704">
                  <c:v>2.997566</c:v>
                </c:pt>
                <c:pt idx="9705">
                  <c:v>3.0010029999999999</c:v>
                </c:pt>
                <c:pt idx="9706">
                  <c:v>2.9975170000000002</c:v>
                </c:pt>
                <c:pt idx="9707">
                  <c:v>2.996772</c:v>
                </c:pt>
                <c:pt idx="9708">
                  <c:v>2.997061</c:v>
                </c:pt>
                <c:pt idx="9709">
                  <c:v>2.9987919999999999</c:v>
                </c:pt>
                <c:pt idx="9710">
                  <c:v>3.0019650000000002</c:v>
                </c:pt>
                <c:pt idx="9711">
                  <c:v>3.0029509999999999</c:v>
                </c:pt>
                <c:pt idx="9712">
                  <c:v>3.003431</c:v>
                </c:pt>
                <c:pt idx="9713">
                  <c:v>2.9995370000000001</c:v>
                </c:pt>
                <c:pt idx="9714">
                  <c:v>3.00509</c:v>
                </c:pt>
                <c:pt idx="9715">
                  <c:v>3.0073500000000002</c:v>
                </c:pt>
                <c:pt idx="9716">
                  <c:v>3.0080710000000002</c:v>
                </c:pt>
                <c:pt idx="9717">
                  <c:v>3.0096099999999999</c:v>
                </c:pt>
                <c:pt idx="9718">
                  <c:v>3.009369</c:v>
                </c:pt>
                <c:pt idx="9719">
                  <c:v>3.008648</c:v>
                </c:pt>
                <c:pt idx="9720">
                  <c:v>3.0101390000000001</c:v>
                </c:pt>
                <c:pt idx="9721">
                  <c:v>3.007374</c:v>
                </c:pt>
                <c:pt idx="9722">
                  <c:v>3.0097299999999998</c:v>
                </c:pt>
                <c:pt idx="9723">
                  <c:v>3.0065330000000001</c:v>
                </c:pt>
                <c:pt idx="9724">
                  <c:v>3.0051139999999998</c:v>
                </c:pt>
                <c:pt idx="9725">
                  <c:v>3.0029509999999999</c:v>
                </c:pt>
                <c:pt idx="9726">
                  <c:v>3.0043690000000001</c:v>
                </c:pt>
                <c:pt idx="9727">
                  <c:v>3.0066769999999998</c:v>
                </c:pt>
                <c:pt idx="9728">
                  <c:v>3.006605</c:v>
                </c:pt>
                <c:pt idx="9729">
                  <c:v>3.0098980000000002</c:v>
                </c:pt>
                <c:pt idx="9730">
                  <c:v>3.0126870000000001</c:v>
                </c:pt>
                <c:pt idx="9731">
                  <c:v>3.012086</c:v>
                </c:pt>
                <c:pt idx="9732">
                  <c:v>3.0119419999999999</c:v>
                </c:pt>
                <c:pt idx="9733">
                  <c:v>3.013096</c:v>
                </c:pt>
                <c:pt idx="9734">
                  <c:v>3.0090569999999999</c:v>
                </c:pt>
                <c:pt idx="9735">
                  <c:v>3.003263</c:v>
                </c:pt>
                <c:pt idx="9736">
                  <c:v>2.9997530000000001</c:v>
                </c:pt>
                <c:pt idx="9737">
                  <c:v>2.9993690000000002</c:v>
                </c:pt>
                <c:pt idx="9738">
                  <c:v>3.0015559999999999</c:v>
                </c:pt>
                <c:pt idx="9739">
                  <c:v>2.9963150000000001</c:v>
                </c:pt>
                <c:pt idx="9740">
                  <c:v>2.9873720000000001</c:v>
                </c:pt>
                <c:pt idx="9741">
                  <c:v>2.986002</c:v>
                </c:pt>
                <c:pt idx="9742">
                  <c:v>2.9874200000000002</c:v>
                </c:pt>
                <c:pt idx="9743">
                  <c:v>2.9909780000000001</c:v>
                </c:pt>
                <c:pt idx="9744">
                  <c:v>2.9937670000000001</c:v>
                </c:pt>
                <c:pt idx="9745">
                  <c:v>2.9990079999999999</c:v>
                </c:pt>
                <c:pt idx="9746">
                  <c:v>3.0054509999999999</c:v>
                </c:pt>
                <c:pt idx="9747">
                  <c:v>3.0123739999999999</c:v>
                </c:pt>
                <c:pt idx="9748">
                  <c:v>3.0157159999999998</c:v>
                </c:pt>
                <c:pt idx="9749">
                  <c:v>3.0167980000000001</c:v>
                </c:pt>
                <c:pt idx="9750">
                  <c:v>3.0139610000000001</c:v>
                </c:pt>
                <c:pt idx="9751">
                  <c:v>3.006364</c:v>
                </c:pt>
                <c:pt idx="9752">
                  <c:v>3.0022769999999999</c:v>
                </c:pt>
                <c:pt idx="9753">
                  <c:v>3.0021089999999999</c:v>
                </c:pt>
                <c:pt idx="9754">
                  <c:v>3.0050180000000002</c:v>
                </c:pt>
                <c:pt idx="9755">
                  <c:v>2.9999690000000001</c:v>
                </c:pt>
                <c:pt idx="9756">
                  <c:v>2.9973489999999998</c:v>
                </c:pt>
                <c:pt idx="9757">
                  <c:v>2.9960990000000001</c:v>
                </c:pt>
                <c:pt idx="9758">
                  <c:v>2.9948009999999998</c:v>
                </c:pt>
                <c:pt idx="9759">
                  <c:v>2.9923009999999999</c:v>
                </c:pt>
                <c:pt idx="9760">
                  <c:v>2.993719</c:v>
                </c:pt>
                <c:pt idx="9761">
                  <c:v>2.9975170000000002</c:v>
                </c:pt>
                <c:pt idx="9762">
                  <c:v>3.0186250000000001</c:v>
                </c:pt>
                <c:pt idx="9763">
                  <c:v>3.0199229999999999</c:v>
                </c:pt>
                <c:pt idx="9764">
                  <c:v>3.0157880000000001</c:v>
                </c:pt>
                <c:pt idx="9765">
                  <c:v>3.0054029999999998</c:v>
                </c:pt>
                <c:pt idx="9766">
                  <c:v>2.9958109999999998</c:v>
                </c:pt>
                <c:pt idx="9767">
                  <c:v>2.9849199999999998</c:v>
                </c:pt>
                <c:pt idx="9768">
                  <c:v>2.987733</c:v>
                </c:pt>
                <c:pt idx="9769">
                  <c:v>2.9900410000000002</c:v>
                </c:pt>
                <c:pt idx="9770">
                  <c:v>2.9886949999999999</c:v>
                </c:pt>
                <c:pt idx="9771">
                  <c:v>2.9851610000000002</c:v>
                </c:pt>
                <c:pt idx="9772">
                  <c:v>2.987517</c:v>
                </c:pt>
                <c:pt idx="9773">
                  <c:v>2.9863390000000001</c:v>
                </c:pt>
                <c:pt idx="9774">
                  <c:v>2.99057</c:v>
                </c:pt>
                <c:pt idx="9775">
                  <c:v>2.9916520000000002</c:v>
                </c:pt>
                <c:pt idx="9776">
                  <c:v>2.994993</c:v>
                </c:pt>
                <c:pt idx="9777">
                  <c:v>2.9982389999999999</c:v>
                </c:pt>
                <c:pt idx="9778">
                  <c:v>2.996604</c:v>
                </c:pt>
                <c:pt idx="9779">
                  <c:v>2.9967959999999998</c:v>
                </c:pt>
                <c:pt idx="9780">
                  <c:v>2.9987919999999999</c:v>
                </c:pt>
                <c:pt idx="9781">
                  <c:v>2.999994</c:v>
                </c:pt>
                <c:pt idx="9782">
                  <c:v>2.9995129999999999</c:v>
                </c:pt>
                <c:pt idx="9783">
                  <c:v>2.9999220000000002</c:v>
                </c:pt>
                <c:pt idx="9784">
                  <c:v>2.9989599999999998</c:v>
                </c:pt>
                <c:pt idx="9785">
                  <c:v>2.9992239999999999</c:v>
                </c:pt>
                <c:pt idx="9786">
                  <c:v>2.9986709999999999</c:v>
                </c:pt>
                <c:pt idx="9787">
                  <c:v>2.9947530000000002</c:v>
                </c:pt>
                <c:pt idx="9788">
                  <c:v>2.9966759999999999</c:v>
                </c:pt>
                <c:pt idx="9789">
                  <c:v>2.9969640000000002</c:v>
                </c:pt>
                <c:pt idx="9790">
                  <c:v>2.9959310000000001</c:v>
                </c:pt>
                <c:pt idx="9791">
                  <c:v>2.9970370000000002</c:v>
                </c:pt>
                <c:pt idx="9792">
                  <c:v>2.9969640000000002</c:v>
                </c:pt>
                <c:pt idx="9793">
                  <c:v>2.996219</c:v>
                </c:pt>
                <c:pt idx="9794">
                  <c:v>2.9985750000000002</c:v>
                </c:pt>
                <c:pt idx="9795">
                  <c:v>2.9975900000000002</c:v>
                </c:pt>
                <c:pt idx="9796">
                  <c:v>2.9953539999999998</c:v>
                </c:pt>
                <c:pt idx="9797">
                  <c:v>2.99783</c:v>
                </c:pt>
                <c:pt idx="9798">
                  <c:v>3.0010270000000001</c:v>
                </c:pt>
                <c:pt idx="9799">
                  <c:v>3.002999</c:v>
                </c:pt>
                <c:pt idx="9800">
                  <c:v>3.0030709999999998</c:v>
                </c:pt>
                <c:pt idx="9801">
                  <c:v>3.0042490000000002</c:v>
                </c:pt>
                <c:pt idx="9802">
                  <c:v>3.0038399999999998</c:v>
                </c:pt>
                <c:pt idx="9803">
                  <c:v>3.0060039999999999</c:v>
                </c:pt>
                <c:pt idx="9804">
                  <c:v>3.0070860000000001</c:v>
                </c:pt>
                <c:pt idx="9805">
                  <c:v>3.0035280000000002</c:v>
                </c:pt>
                <c:pt idx="9806">
                  <c:v>3.0027819999999998</c:v>
                </c:pt>
                <c:pt idx="9807">
                  <c:v>3.002999</c:v>
                </c:pt>
                <c:pt idx="9808">
                  <c:v>2.9999690000000001</c:v>
                </c:pt>
                <c:pt idx="9809">
                  <c:v>3.0009549999999998</c:v>
                </c:pt>
                <c:pt idx="9810">
                  <c:v>2.9992719999999999</c:v>
                </c:pt>
                <c:pt idx="9811">
                  <c:v>2.9972530000000002</c:v>
                </c:pt>
                <c:pt idx="9812">
                  <c:v>2.9966759999999999</c:v>
                </c:pt>
                <c:pt idx="9813">
                  <c:v>2.9971570000000001</c:v>
                </c:pt>
                <c:pt idx="9814">
                  <c:v>2.999825</c:v>
                </c:pt>
                <c:pt idx="9815">
                  <c:v>3.0017969999999998</c:v>
                </c:pt>
                <c:pt idx="9816">
                  <c:v>3.0003299999999999</c:v>
                </c:pt>
                <c:pt idx="9817">
                  <c:v>3.0035280000000002</c:v>
                </c:pt>
                <c:pt idx="9818">
                  <c:v>3.0037199999999999</c:v>
                </c:pt>
                <c:pt idx="9819">
                  <c:v>3.006148</c:v>
                </c:pt>
                <c:pt idx="9820">
                  <c:v>3.0055230000000002</c:v>
                </c:pt>
                <c:pt idx="9821">
                  <c:v>3.0049220000000001</c:v>
                </c:pt>
                <c:pt idx="9822">
                  <c:v>3.004273</c:v>
                </c:pt>
                <c:pt idx="9823">
                  <c:v>3.0005950000000001</c:v>
                </c:pt>
                <c:pt idx="9824">
                  <c:v>3.0037919999999998</c:v>
                </c:pt>
                <c:pt idx="9825">
                  <c:v>3.007206</c:v>
                </c:pt>
                <c:pt idx="9826">
                  <c:v>3.004489</c:v>
                </c:pt>
                <c:pt idx="9827">
                  <c:v>3.0023979999999999</c:v>
                </c:pt>
                <c:pt idx="9828">
                  <c:v>2.9986229999999998</c:v>
                </c:pt>
                <c:pt idx="9829">
                  <c:v>2.9971329999999998</c:v>
                </c:pt>
                <c:pt idx="9830">
                  <c:v>2.9979019999999998</c:v>
                </c:pt>
                <c:pt idx="9831">
                  <c:v>2.9995850000000002</c:v>
                </c:pt>
                <c:pt idx="9832">
                  <c:v>2.9958830000000001</c:v>
                </c:pt>
                <c:pt idx="9833">
                  <c:v>2.9945360000000001</c:v>
                </c:pt>
                <c:pt idx="9834">
                  <c:v>2.9957859999999998</c:v>
                </c:pt>
                <c:pt idx="9835">
                  <c:v>2.9987919999999999</c:v>
                </c:pt>
                <c:pt idx="9836">
                  <c:v>2.9992239999999999</c:v>
                </c:pt>
                <c:pt idx="9837">
                  <c:v>3.0016280000000002</c:v>
                </c:pt>
                <c:pt idx="9838">
                  <c:v>3.0032390000000002</c:v>
                </c:pt>
                <c:pt idx="9839">
                  <c:v>3.0028060000000001</c:v>
                </c:pt>
                <c:pt idx="9840">
                  <c:v>2.9977580000000001</c:v>
                </c:pt>
                <c:pt idx="9841">
                  <c:v>2.9964360000000001</c:v>
                </c:pt>
                <c:pt idx="9842">
                  <c:v>3.0002339999999998</c:v>
                </c:pt>
                <c:pt idx="9843">
                  <c:v>2.9982389999999999</c:v>
                </c:pt>
                <c:pt idx="9844">
                  <c:v>2.9964119999999999</c:v>
                </c:pt>
                <c:pt idx="9845">
                  <c:v>2.9995850000000002</c:v>
                </c:pt>
                <c:pt idx="9846">
                  <c:v>2.9976379999999998</c:v>
                </c:pt>
                <c:pt idx="9847">
                  <c:v>2.993382</c:v>
                </c:pt>
                <c:pt idx="9848">
                  <c:v>2.9943200000000001</c:v>
                </c:pt>
                <c:pt idx="9849">
                  <c:v>2.9927090000000001</c:v>
                </c:pt>
                <c:pt idx="9850">
                  <c:v>3.002999</c:v>
                </c:pt>
                <c:pt idx="9851">
                  <c:v>3.004273</c:v>
                </c:pt>
                <c:pt idx="9852">
                  <c:v>3.0010029999999999</c:v>
                </c:pt>
                <c:pt idx="9853">
                  <c:v>2.9953780000000001</c:v>
                </c:pt>
                <c:pt idx="9854">
                  <c:v>2.9918680000000002</c:v>
                </c:pt>
                <c:pt idx="9855">
                  <c:v>2.9934310000000002</c:v>
                </c:pt>
                <c:pt idx="9856">
                  <c:v>2.993935</c:v>
                </c:pt>
                <c:pt idx="9857">
                  <c:v>2.9951370000000002</c:v>
                </c:pt>
                <c:pt idx="9858">
                  <c:v>2.9936950000000002</c:v>
                </c:pt>
                <c:pt idx="9859">
                  <c:v>2.9954019999999999</c:v>
                </c:pt>
                <c:pt idx="9860">
                  <c:v>2.9940799999999999</c:v>
                </c:pt>
                <c:pt idx="9861">
                  <c:v>2.9954019999999999</c:v>
                </c:pt>
                <c:pt idx="9862">
                  <c:v>2.9956420000000001</c:v>
                </c:pt>
                <c:pt idx="9863">
                  <c:v>3.0019650000000002</c:v>
                </c:pt>
                <c:pt idx="9864">
                  <c:v>3.0056910000000001</c:v>
                </c:pt>
                <c:pt idx="9865">
                  <c:v>3.004032</c:v>
                </c:pt>
                <c:pt idx="9866">
                  <c:v>3.0028779999999999</c:v>
                </c:pt>
                <c:pt idx="9867">
                  <c:v>3.00021</c:v>
                </c:pt>
                <c:pt idx="9868">
                  <c:v>2.9969399999999999</c:v>
                </c:pt>
                <c:pt idx="9869">
                  <c:v>2.9951370000000002</c:v>
                </c:pt>
                <c:pt idx="9870">
                  <c:v>2.9919159999999998</c:v>
                </c:pt>
                <c:pt idx="9871">
                  <c:v>2.9885259999999998</c:v>
                </c:pt>
                <c:pt idx="9872">
                  <c:v>2.989608</c:v>
                </c:pt>
                <c:pt idx="9873">
                  <c:v>2.9884780000000002</c:v>
                </c:pt>
                <c:pt idx="9874">
                  <c:v>2.9910030000000001</c:v>
                </c:pt>
                <c:pt idx="9875">
                  <c:v>2.994945</c:v>
                </c:pt>
                <c:pt idx="9876">
                  <c:v>2.9941040000000001</c:v>
                </c:pt>
                <c:pt idx="9877">
                  <c:v>2.9968919999999999</c:v>
                </c:pt>
                <c:pt idx="9878">
                  <c:v>2.997614</c:v>
                </c:pt>
                <c:pt idx="9879">
                  <c:v>2.9955219999999998</c:v>
                </c:pt>
                <c:pt idx="9880">
                  <c:v>2.9933339999999999</c:v>
                </c:pt>
                <c:pt idx="9881">
                  <c:v>2.9971329999999998</c:v>
                </c:pt>
                <c:pt idx="9882">
                  <c:v>2.9980220000000002</c:v>
                </c:pt>
                <c:pt idx="9883">
                  <c:v>2.9986950000000001</c:v>
                </c:pt>
                <c:pt idx="9884">
                  <c:v>2.9998010000000002</c:v>
                </c:pt>
                <c:pt idx="9885">
                  <c:v>2.996003</c:v>
                </c:pt>
                <c:pt idx="9886">
                  <c:v>2.9928050000000002</c:v>
                </c:pt>
                <c:pt idx="9887">
                  <c:v>2.988286</c:v>
                </c:pt>
                <c:pt idx="9888">
                  <c:v>2.9913630000000002</c:v>
                </c:pt>
                <c:pt idx="9889">
                  <c:v>2.9930940000000001</c:v>
                </c:pt>
                <c:pt idx="9890">
                  <c:v>2.99105</c:v>
                </c:pt>
                <c:pt idx="9891">
                  <c:v>2.9912670000000001</c:v>
                </c:pt>
                <c:pt idx="9892">
                  <c:v>2.9902570000000002</c:v>
                </c:pt>
                <c:pt idx="9893">
                  <c:v>2.9894159999999999</c:v>
                </c:pt>
                <c:pt idx="9894">
                  <c:v>2.9929739999999998</c:v>
                </c:pt>
                <c:pt idx="9895">
                  <c:v>2.992445</c:v>
                </c:pt>
                <c:pt idx="9896">
                  <c:v>2.9921319999999998</c:v>
                </c:pt>
                <c:pt idx="9897">
                  <c:v>2.9917479999999999</c:v>
                </c:pt>
                <c:pt idx="9898">
                  <c:v>2.9916520000000002</c:v>
                </c:pt>
                <c:pt idx="9899">
                  <c:v>2.9960990000000001</c:v>
                </c:pt>
                <c:pt idx="9900">
                  <c:v>2.9993690000000002</c:v>
                </c:pt>
                <c:pt idx="9901">
                  <c:v>2.9988640000000002</c:v>
                </c:pt>
                <c:pt idx="9902">
                  <c:v>2.9997530000000001</c:v>
                </c:pt>
                <c:pt idx="9903">
                  <c:v>2.9980220000000002</c:v>
                </c:pt>
                <c:pt idx="9904">
                  <c:v>2.9963869999999999</c:v>
                </c:pt>
                <c:pt idx="9905">
                  <c:v>2.9936229999999999</c:v>
                </c:pt>
                <c:pt idx="9906">
                  <c:v>2.9924930000000001</c:v>
                </c:pt>
                <c:pt idx="9907">
                  <c:v>2.9910990000000002</c:v>
                </c:pt>
                <c:pt idx="9908">
                  <c:v>2.9891749999999999</c:v>
                </c:pt>
                <c:pt idx="9909">
                  <c:v>2.9904980000000001</c:v>
                </c:pt>
                <c:pt idx="9910">
                  <c:v>2.9923009999999999</c:v>
                </c:pt>
                <c:pt idx="9911">
                  <c:v>2.992445</c:v>
                </c:pt>
                <c:pt idx="9912">
                  <c:v>2.9907859999999999</c:v>
                </c:pt>
                <c:pt idx="9913">
                  <c:v>2.9896799999999999</c:v>
                </c:pt>
                <c:pt idx="9914">
                  <c:v>2.9887429999999999</c:v>
                </c:pt>
                <c:pt idx="9915">
                  <c:v>2.9878529999999999</c:v>
                </c:pt>
                <c:pt idx="9916">
                  <c:v>2.9925890000000002</c:v>
                </c:pt>
                <c:pt idx="9917">
                  <c:v>2.9935269999999998</c:v>
                </c:pt>
                <c:pt idx="9918">
                  <c:v>2.9933339999999999</c:v>
                </c:pt>
                <c:pt idx="9919">
                  <c:v>2.9930699999999999</c:v>
                </c:pt>
                <c:pt idx="9920">
                  <c:v>2.9966279999999998</c:v>
                </c:pt>
                <c:pt idx="9921">
                  <c:v>2.9989840000000001</c:v>
                </c:pt>
                <c:pt idx="9922">
                  <c:v>2.995546</c:v>
                </c:pt>
                <c:pt idx="9923">
                  <c:v>2.9937429999999998</c:v>
                </c:pt>
                <c:pt idx="9924">
                  <c:v>2.9977819999999999</c:v>
                </c:pt>
                <c:pt idx="9925">
                  <c:v>2.9967480000000002</c:v>
                </c:pt>
                <c:pt idx="9926">
                  <c:v>2.9950649999999999</c:v>
                </c:pt>
                <c:pt idx="9927">
                  <c:v>2.9931899999999998</c:v>
                </c:pt>
                <c:pt idx="9928">
                  <c:v>2.9901610000000001</c:v>
                </c:pt>
                <c:pt idx="9929">
                  <c:v>2.9904259999999998</c:v>
                </c:pt>
                <c:pt idx="9930">
                  <c:v>2.988502</c:v>
                </c:pt>
                <c:pt idx="9931">
                  <c:v>2.9915310000000002</c:v>
                </c:pt>
                <c:pt idx="9932">
                  <c:v>2.993214</c:v>
                </c:pt>
                <c:pt idx="9933">
                  <c:v>2.9945360000000001</c:v>
                </c:pt>
                <c:pt idx="9934">
                  <c:v>2.9994649999999998</c:v>
                </c:pt>
                <c:pt idx="9935">
                  <c:v>2.9959310000000001</c:v>
                </c:pt>
                <c:pt idx="9936">
                  <c:v>2.9944639999999998</c:v>
                </c:pt>
                <c:pt idx="9937">
                  <c:v>2.9950649999999999</c:v>
                </c:pt>
                <c:pt idx="9938">
                  <c:v>2.9946809999999999</c:v>
                </c:pt>
                <c:pt idx="9939">
                  <c:v>2.9923009999999999</c:v>
                </c:pt>
                <c:pt idx="9940">
                  <c:v>2.98956</c:v>
                </c:pt>
                <c:pt idx="9941">
                  <c:v>2.9884059999999999</c:v>
                </c:pt>
                <c:pt idx="9942">
                  <c:v>2.9882379999999999</c:v>
                </c:pt>
                <c:pt idx="9943">
                  <c:v>2.9899930000000001</c:v>
                </c:pt>
                <c:pt idx="9944">
                  <c:v>2.991339</c:v>
                </c:pt>
                <c:pt idx="9945">
                  <c:v>2.993671</c:v>
                </c:pt>
                <c:pt idx="9946">
                  <c:v>2.9944639999999998</c:v>
                </c:pt>
                <c:pt idx="9947">
                  <c:v>2.994945</c:v>
                </c:pt>
                <c:pt idx="9948">
                  <c:v>2.9969640000000002</c:v>
                </c:pt>
                <c:pt idx="9949">
                  <c:v>2.9959310000000001</c:v>
                </c:pt>
                <c:pt idx="9950">
                  <c:v>2.9976379999999998</c:v>
                </c:pt>
                <c:pt idx="9951">
                  <c:v>2.999946</c:v>
                </c:pt>
                <c:pt idx="9952">
                  <c:v>2.9969169999999998</c:v>
                </c:pt>
                <c:pt idx="9953">
                  <c:v>3.0014120000000002</c:v>
                </c:pt>
                <c:pt idx="9954">
                  <c:v>2.9992000000000001</c:v>
                </c:pt>
                <c:pt idx="9955">
                  <c:v>2.99105</c:v>
                </c:pt>
                <c:pt idx="9956">
                  <c:v>2.9924210000000002</c:v>
                </c:pt>
                <c:pt idx="9957">
                  <c:v>2.9925890000000002</c:v>
                </c:pt>
                <c:pt idx="9958">
                  <c:v>2.9915799999999999</c:v>
                </c:pt>
                <c:pt idx="9959">
                  <c:v>2.9868920000000001</c:v>
                </c:pt>
                <c:pt idx="9960">
                  <c:v>2.9882379999999999</c:v>
                </c:pt>
                <c:pt idx="9961">
                  <c:v>2.9909300000000001</c:v>
                </c:pt>
                <c:pt idx="9962">
                  <c:v>2.9888870000000001</c:v>
                </c:pt>
                <c:pt idx="9963">
                  <c:v>2.9873240000000001</c:v>
                </c:pt>
                <c:pt idx="9964">
                  <c:v>2.9872519999999998</c:v>
                </c:pt>
                <c:pt idx="9965">
                  <c:v>2.987444</c:v>
                </c:pt>
                <c:pt idx="9966">
                  <c:v>2.9916999999999998</c:v>
                </c:pt>
                <c:pt idx="9967">
                  <c:v>2.9951620000000001</c:v>
                </c:pt>
                <c:pt idx="9968">
                  <c:v>2.9945360000000001</c:v>
                </c:pt>
                <c:pt idx="9969">
                  <c:v>2.9933580000000002</c:v>
                </c:pt>
                <c:pt idx="9970">
                  <c:v>2.990834</c:v>
                </c:pt>
                <c:pt idx="9971">
                  <c:v>2.9910030000000001</c:v>
                </c:pt>
                <c:pt idx="9972">
                  <c:v>2.9955219999999998</c:v>
                </c:pt>
                <c:pt idx="9973">
                  <c:v>2.988791</c:v>
                </c:pt>
                <c:pt idx="9974">
                  <c:v>2.9829729999999999</c:v>
                </c:pt>
                <c:pt idx="9975">
                  <c:v>2.9829490000000001</c:v>
                </c:pt>
                <c:pt idx="9976">
                  <c:v>2.9823</c:v>
                </c:pt>
                <c:pt idx="9977">
                  <c:v>2.9826600000000001</c:v>
                </c:pt>
                <c:pt idx="9978">
                  <c:v>2.9849199999999998</c:v>
                </c:pt>
                <c:pt idx="9979">
                  <c:v>2.9895839999999998</c:v>
                </c:pt>
                <c:pt idx="9980">
                  <c:v>2.9941759999999999</c:v>
                </c:pt>
                <c:pt idx="9981">
                  <c:v>2.9946320000000002</c:v>
                </c:pt>
                <c:pt idx="9982">
                  <c:v>2.9955940000000001</c:v>
                </c:pt>
                <c:pt idx="9983">
                  <c:v>2.9955219999999998</c:v>
                </c:pt>
                <c:pt idx="9984">
                  <c:v>2.9895119999999999</c:v>
                </c:pt>
                <c:pt idx="9985">
                  <c:v>2.9868920000000001</c:v>
                </c:pt>
                <c:pt idx="9986">
                  <c:v>2.9888870000000001</c:v>
                </c:pt>
                <c:pt idx="9987">
                  <c:v>2.9905460000000001</c:v>
                </c:pt>
                <c:pt idx="9988">
                  <c:v>2.989344</c:v>
                </c:pt>
                <c:pt idx="9989">
                  <c:v>2.9909780000000001</c:v>
                </c:pt>
                <c:pt idx="9990">
                  <c:v>2.9925169999999999</c:v>
                </c:pt>
                <c:pt idx="9991">
                  <c:v>2.991123</c:v>
                </c:pt>
                <c:pt idx="9992">
                  <c:v>2.9871799999999999</c:v>
                </c:pt>
                <c:pt idx="9993">
                  <c:v>2.9869400000000002</c:v>
                </c:pt>
                <c:pt idx="9994">
                  <c:v>2.9880939999999998</c:v>
                </c:pt>
                <c:pt idx="9995">
                  <c:v>2.9900169999999999</c:v>
                </c:pt>
                <c:pt idx="9996">
                  <c:v>2.9861939999999998</c:v>
                </c:pt>
                <c:pt idx="9997">
                  <c:v>2.986218</c:v>
                </c:pt>
                <c:pt idx="9998">
                  <c:v>2.9853529999999999</c:v>
                </c:pt>
                <c:pt idx="9999">
                  <c:v>2.9835980000000002</c:v>
                </c:pt>
                <c:pt idx="10000">
                  <c:v>2.984391</c:v>
                </c:pt>
                <c:pt idx="10001">
                  <c:v>2.9863390000000001</c:v>
                </c:pt>
                <c:pt idx="10002">
                  <c:v>2.9915069999999999</c:v>
                </c:pt>
                <c:pt idx="10003">
                  <c:v>2.989849</c:v>
                </c:pt>
                <c:pt idx="10004">
                  <c:v>2.9874930000000002</c:v>
                </c:pt>
                <c:pt idx="10005">
                  <c:v>2.9889109999999999</c:v>
                </c:pt>
                <c:pt idx="10006">
                  <c:v>2.9877570000000002</c:v>
                </c:pt>
                <c:pt idx="10007">
                  <c:v>2.9885259999999998</c:v>
                </c:pt>
                <c:pt idx="10008">
                  <c:v>2.9885259999999998</c:v>
                </c:pt>
                <c:pt idx="10009">
                  <c:v>2.9901369999999998</c:v>
                </c:pt>
                <c:pt idx="10010">
                  <c:v>2.990618</c:v>
                </c:pt>
                <c:pt idx="10011">
                  <c:v>2.9878529999999999</c:v>
                </c:pt>
                <c:pt idx="10012">
                  <c:v>2.987444</c:v>
                </c:pt>
                <c:pt idx="10013">
                  <c:v>2.9884300000000001</c:v>
                </c:pt>
                <c:pt idx="10014">
                  <c:v>2.99194</c:v>
                </c:pt>
                <c:pt idx="10015">
                  <c:v>2.9909059999999998</c:v>
                </c:pt>
                <c:pt idx="10016">
                  <c:v>2.9872519999999998</c:v>
                </c:pt>
                <c:pt idx="10017">
                  <c:v>2.985617</c:v>
                </c:pt>
                <c:pt idx="10018">
                  <c:v>2.9834299999999998</c:v>
                </c:pt>
                <c:pt idx="10019">
                  <c:v>2.9824920000000001</c:v>
                </c:pt>
                <c:pt idx="10020">
                  <c:v>2.9855689999999999</c:v>
                </c:pt>
                <c:pt idx="10021">
                  <c:v>2.9887670000000002</c:v>
                </c:pt>
                <c:pt idx="10022">
                  <c:v>2.987997</c:v>
                </c:pt>
                <c:pt idx="10023">
                  <c:v>2.9841030000000002</c:v>
                </c:pt>
                <c:pt idx="10024">
                  <c:v>2.9873479999999999</c:v>
                </c:pt>
                <c:pt idx="10025">
                  <c:v>2.9885739999999998</c:v>
                </c:pt>
                <c:pt idx="10026">
                  <c:v>2.986243</c:v>
                </c:pt>
                <c:pt idx="10027">
                  <c:v>2.9859300000000002</c:v>
                </c:pt>
                <c:pt idx="10028">
                  <c:v>2.9865309999999998</c:v>
                </c:pt>
                <c:pt idx="10029">
                  <c:v>2.9849679999999998</c:v>
                </c:pt>
                <c:pt idx="10030">
                  <c:v>2.986964</c:v>
                </c:pt>
                <c:pt idx="10031">
                  <c:v>2.9906419999999998</c:v>
                </c:pt>
                <c:pt idx="10032">
                  <c:v>2.9919159999999998</c:v>
                </c:pt>
                <c:pt idx="10033">
                  <c:v>2.989849</c:v>
                </c:pt>
                <c:pt idx="10034">
                  <c:v>2.987444</c:v>
                </c:pt>
                <c:pt idx="10035">
                  <c:v>2.9854250000000002</c:v>
                </c:pt>
                <c:pt idx="10036">
                  <c:v>2.985738</c:v>
                </c:pt>
                <c:pt idx="10037">
                  <c:v>2.9907859999999999</c:v>
                </c:pt>
                <c:pt idx="10038">
                  <c:v>2.9904489999999999</c:v>
                </c:pt>
                <c:pt idx="10039">
                  <c:v>2.9872999999999998</c:v>
                </c:pt>
                <c:pt idx="10040">
                  <c:v>2.989776</c:v>
                </c:pt>
                <c:pt idx="10041">
                  <c:v>2.9869400000000002</c:v>
                </c:pt>
                <c:pt idx="10042">
                  <c:v>2.9863149999999998</c:v>
                </c:pt>
                <c:pt idx="10043">
                  <c:v>2.9882140000000001</c:v>
                </c:pt>
                <c:pt idx="10044">
                  <c:v>2.9870839999999999</c:v>
                </c:pt>
                <c:pt idx="10045">
                  <c:v>2.9844879999999998</c:v>
                </c:pt>
                <c:pt idx="10046">
                  <c:v>2.986243</c:v>
                </c:pt>
                <c:pt idx="10047">
                  <c:v>2.9878770000000001</c:v>
                </c:pt>
                <c:pt idx="10048">
                  <c:v>2.9817710000000002</c:v>
                </c:pt>
                <c:pt idx="10049">
                  <c:v>2.9872999999999998</c:v>
                </c:pt>
                <c:pt idx="10050">
                  <c:v>3.0266790000000001</c:v>
                </c:pt>
                <c:pt idx="10051">
                  <c:v>3.0507909999999998</c:v>
                </c:pt>
                <c:pt idx="10052">
                  <c:v>3.0568979999999999</c:v>
                </c:pt>
                <c:pt idx="10053">
                  <c:v>3.0529549999999999</c:v>
                </c:pt>
                <c:pt idx="10054">
                  <c:v>3.0364870000000002</c:v>
                </c:pt>
                <c:pt idx="10055">
                  <c:v>3.0149469999999998</c:v>
                </c:pt>
                <c:pt idx="10056">
                  <c:v>3.0039359999999999</c:v>
                </c:pt>
                <c:pt idx="10057">
                  <c:v>2.9918680000000002</c:v>
                </c:pt>
                <c:pt idx="10058">
                  <c:v>2.967803</c:v>
                </c:pt>
                <c:pt idx="10059">
                  <c:v>2.962971</c:v>
                </c:pt>
                <c:pt idx="10060">
                  <c:v>2.970736</c:v>
                </c:pt>
                <c:pt idx="10061">
                  <c:v>2.9843670000000002</c:v>
                </c:pt>
                <c:pt idx="10062">
                  <c:v>2.9998969999999998</c:v>
                </c:pt>
                <c:pt idx="10063">
                  <c:v>3.0031669999999999</c:v>
                </c:pt>
                <c:pt idx="10064">
                  <c:v>2.9979019999999998</c:v>
                </c:pt>
                <c:pt idx="10065">
                  <c:v>2.9945119999999998</c:v>
                </c:pt>
                <c:pt idx="10066">
                  <c:v>2.9939110000000002</c:v>
                </c:pt>
                <c:pt idx="10067">
                  <c:v>2.9905940000000002</c:v>
                </c:pt>
                <c:pt idx="10068">
                  <c:v>2.9842469999999999</c:v>
                </c:pt>
                <c:pt idx="10069">
                  <c:v>2.9796070000000001</c:v>
                </c:pt>
                <c:pt idx="10070">
                  <c:v>2.9815299999999998</c:v>
                </c:pt>
                <c:pt idx="10071">
                  <c:v>2.9873240000000001</c:v>
                </c:pt>
                <c:pt idx="10072">
                  <c:v>2.9852089999999998</c:v>
                </c:pt>
                <c:pt idx="10073">
                  <c:v>2.9755199999999999</c:v>
                </c:pt>
                <c:pt idx="10074">
                  <c:v>2.9704480000000002</c:v>
                </c:pt>
                <c:pt idx="10075">
                  <c:v>2.9785740000000001</c:v>
                </c:pt>
                <c:pt idx="10076">
                  <c:v>2.9811700000000001</c:v>
                </c:pt>
                <c:pt idx="10077">
                  <c:v>2.9788139999999999</c:v>
                </c:pt>
                <c:pt idx="10078">
                  <c:v>2.9817230000000001</c:v>
                </c:pt>
                <c:pt idx="10079">
                  <c:v>2.9832369999999999</c:v>
                </c:pt>
                <c:pt idx="10080">
                  <c:v>2.9853290000000001</c:v>
                </c:pt>
                <c:pt idx="10081">
                  <c:v>2.988286</c:v>
                </c:pt>
                <c:pt idx="10082">
                  <c:v>2.9879250000000002</c:v>
                </c:pt>
                <c:pt idx="10083">
                  <c:v>2.9848479999999999</c:v>
                </c:pt>
                <c:pt idx="10084">
                  <c:v>2.9834779999999999</c:v>
                </c:pt>
                <c:pt idx="10085">
                  <c:v>2.9817230000000001</c:v>
                </c:pt>
                <c:pt idx="10086">
                  <c:v>2.9834540000000001</c:v>
                </c:pt>
                <c:pt idx="10087">
                  <c:v>2.9823719999999998</c:v>
                </c:pt>
                <c:pt idx="10088">
                  <c:v>2.9839579999999999</c:v>
                </c:pt>
                <c:pt idx="10089">
                  <c:v>2.987517</c:v>
                </c:pt>
                <c:pt idx="10090">
                  <c:v>2.9870839999999999</c:v>
                </c:pt>
                <c:pt idx="10091">
                  <c:v>2.983406</c:v>
                </c:pt>
                <c:pt idx="10092">
                  <c:v>2.9820829999999998</c:v>
                </c:pt>
                <c:pt idx="10093">
                  <c:v>2.9818910000000001</c:v>
                </c:pt>
                <c:pt idx="10094">
                  <c:v>2.9848720000000002</c:v>
                </c:pt>
                <c:pt idx="10095">
                  <c:v>2.9892720000000002</c:v>
                </c:pt>
                <c:pt idx="10096">
                  <c:v>2.9936229999999999</c:v>
                </c:pt>
                <c:pt idx="10097">
                  <c:v>2.992998</c:v>
                </c:pt>
                <c:pt idx="10098">
                  <c:v>2.9908579999999998</c:v>
                </c:pt>
                <c:pt idx="10099">
                  <c:v>2.9943439999999999</c:v>
                </c:pt>
                <c:pt idx="10100">
                  <c:v>2.9967480000000002</c:v>
                </c:pt>
                <c:pt idx="10101">
                  <c:v>2.9943919999999999</c:v>
                </c:pt>
                <c:pt idx="10102">
                  <c:v>2.9916269999999998</c:v>
                </c:pt>
                <c:pt idx="10103">
                  <c:v>2.9909780000000001</c:v>
                </c:pt>
                <c:pt idx="10104">
                  <c:v>2.9915310000000002</c:v>
                </c:pt>
                <c:pt idx="10105">
                  <c:v>2.9926370000000002</c:v>
                </c:pt>
                <c:pt idx="10106">
                  <c:v>2.9899689999999999</c:v>
                </c:pt>
                <c:pt idx="10107">
                  <c:v>2.9895360000000002</c:v>
                </c:pt>
                <c:pt idx="10108">
                  <c:v>2.9894639999999999</c:v>
                </c:pt>
                <c:pt idx="10109">
                  <c:v>2.9894159999999999</c:v>
                </c:pt>
                <c:pt idx="10110">
                  <c:v>2.9895119999999999</c:v>
                </c:pt>
                <c:pt idx="10111">
                  <c:v>2.9862899999999999</c:v>
                </c:pt>
                <c:pt idx="10112">
                  <c:v>2.9852089999999998</c:v>
                </c:pt>
                <c:pt idx="10113">
                  <c:v>2.986675</c:v>
                </c:pt>
                <c:pt idx="10114">
                  <c:v>2.9889109999999999</c:v>
                </c:pt>
                <c:pt idx="10115">
                  <c:v>2.9904980000000001</c:v>
                </c:pt>
                <c:pt idx="10116">
                  <c:v>2.9909300000000001</c:v>
                </c:pt>
                <c:pt idx="10117">
                  <c:v>2.989055</c:v>
                </c:pt>
                <c:pt idx="10118">
                  <c:v>2.9888629999999998</c:v>
                </c:pt>
                <c:pt idx="10119">
                  <c:v>2.9908100000000002</c:v>
                </c:pt>
                <c:pt idx="10120">
                  <c:v>2.9988160000000001</c:v>
                </c:pt>
                <c:pt idx="10121">
                  <c:v>2.997614</c:v>
                </c:pt>
                <c:pt idx="10122">
                  <c:v>2.9956659999999999</c:v>
                </c:pt>
                <c:pt idx="10123">
                  <c:v>2.9933100000000001</c:v>
                </c:pt>
                <c:pt idx="10124">
                  <c:v>2.9934310000000002</c:v>
                </c:pt>
                <c:pt idx="10125">
                  <c:v>2.993671</c:v>
                </c:pt>
                <c:pt idx="10126">
                  <c:v>2.9937909999999999</c:v>
                </c:pt>
                <c:pt idx="10127">
                  <c:v>2.9927809999999999</c:v>
                </c:pt>
                <c:pt idx="10128">
                  <c:v>2.9923730000000002</c:v>
                </c:pt>
                <c:pt idx="10129">
                  <c:v>2.9929739999999998</c:v>
                </c:pt>
                <c:pt idx="10130">
                  <c:v>2.9904489999999999</c:v>
                </c:pt>
                <c:pt idx="10131">
                  <c:v>2.987949</c:v>
                </c:pt>
                <c:pt idx="10132">
                  <c:v>2.9921319999999998</c:v>
                </c:pt>
                <c:pt idx="10133">
                  <c:v>2.9895119999999999</c:v>
                </c:pt>
                <c:pt idx="10134">
                  <c:v>2.9912909999999999</c:v>
                </c:pt>
                <c:pt idx="10135">
                  <c:v>2.9966279999999998</c:v>
                </c:pt>
                <c:pt idx="10136">
                  <c:v>2.9983110000000002</c:v>
                </c:pt>
                <c:pt idx="10137">
                  <c:v>3.001989</c:v>
                </c:pt>
                <c:pt idx="10138">
                  <c:v>3.0025659999999998</c:v>
                </c:pt>
                <c:pt idx="10139">
                  <c:v>2.997541</c:v>
                </c:pt>
                <c:pt idx="10140">
                  <c:v>3.001436</c:v>
                </c:pt>
                <c:pt idx="10141">
                  <c:v>2.99783</c:v>
                </c:pt>
                <c:pt idx="10142">
                  <c:v>2.994272</c:v>
                </c:pt>
                <c:pt idx="10143">
                  <c:v>2.9886469999999998</c:v>
                </c:pt>
                <c:pt idx="10144">
                  <c:v>2.9924930000000001</c:v>
                </c:pt>
                <c:pt idx="10145">
                  <c:v>2.9982150000000001</c:v>
                </c:pt>
                <c:pt idx="10146">
                  <c:v>3.0005950000000001</c:v>
                </c:pt>
                <c:pt idx="10147">
                  <c:v>2.9965079999999999</c:v>
                </c:pt>
                <c:pt idx="10148">
                  <c:v>2.9956900000000002</c:v>
                </c:pt>
                <c:pt idx="10149">
                  <c:v>2.9941040000000001</c:v>
                </c:pt>
                <c:pt idx="10150">
                  <c:v>2.9900169999999999</c:v>
                </c:pt>
                <c:pt idx="10151">
                  <c:v>2.99057</c:v>
                </c:pt>
                <c:pt idx="10152">
                  <c:v>3.00509</c:v>
                </c:pt>
                <c:pt idx="10153">
                  <c:v>3.0344920000000002</c:v>
                </c:pt>
                <c:pt idx="10154">
                  <c:v>3.0492050000000002</c:v>
                </c:pt>
                <c:pt idx="10155">
                  <c:v>3.054325</c:v>
                </c:pt>
                <c:pt idx="10156">
                  <c:v>3.0485799999999998</c:v>
                </c:pt>
                <c:pt idx="10157">
                  <c:v>3.0324239999999998</c:v>
                </c:pt>
                <c:pt idx="10158">
                  <c:v>3.0092490000000001</c:v>
                </c:pt>
                <c:pt idx="10159">
                  <c:v>2.9901849999999999</c:v>
                </c:pt>
                <c:pt idx="10160">
                  <c:v>2.9742700000000002</c:v>
                </c:pt>
                <c:pt idx="10161">
                  <c:v>2.9600140000000001</c:v>
                </c:pt>
                <c:pt idx="10162">
                  <c:v>2.9641250000000001</c:v>
                </c:pt>
                <c:pt idx="10163">
                  <c:v>2.9767939999999999</c:v>
                </c:pt>
                <c:pt idx="10164">
                  <c:v>2.9788380000000001</c:v>
                </c:pt>
                <c:pt idx="10165">
                  <c:v>2.9834779999999999</c:v>
                </c:pt>
                <c:pt idx="10166">
                  <c:v>2.981026</c:v>
                </c:pt>
                <c:pt idx="10167">
                  <c:v>2.975905</c:v>
                </c:pt>
                <c:pt idx="10168">
                  <c:v>2.9737170000000002</c:v>
                </c:pt>
                <c:pt idx="10169">
                  <c:v>2.9770349999999999</c:v>
                </c:pt>
                <c:pt idx="10170">
                  <c:v>2.9802080000000002</c:v>
                </c:pt>
                <c:pt idx="10171">
                  <c:v>2.977468</c:v>
                </c:pt>
                <c:pt idx="10172">
                  <c:v>2.97403</c:v>
                </c:pt>
                <c:pt idx="10173">
                  <c:v>2.975015</c:v>
                </c:pt>
                <c:pt idx="10174">
                  <c:v>2.9788860000000001</c:v>
                </c:pt>
                <c:pt idx="10175">
                  <c:v>2.9785249999999999</c:v>
                </c:pt>
                <c:pt idx="10176">
                  <c:v>2.979006</c:v>
                </c:pt>
                <c:pt idx="10177">
                  <c:v>2.9816029999999998</c:v>
                </c:pt>
                <c:pt idx="10178">
                  <c:v>2.9864109999999999</c:v>
                </c:pt>
                <c:pt idx="10179">
                  <c:v>2.9899450000000001</c:v>
                </c:pt>
                <c:pt idx="10180">
                  <c:v>2.9912909999999999</c:v>
                </c:pt>
                <c:pt idx="10181">
                  <c:v>2.991387</c:v>
                </c:pt>
                <c:pt idx="10182">
                  <c:v>2.9902329999999999</c:v>
                </c:pt>
                <c:pt idx="10183">
                  <c:v>2.9909539999999999</c:v>
                </c:pt>
                <c:pt idx="10184">
                  <c:v>2.9893679999999998</c:v>
                </c:pt>
                <c:pt idx="10185">
                  <c:v>2.9878770000000001</c:v>
                </c:pt>
                <c:pt idx="10186">
                  <c:v>2.9866269999999999</c:v>
                </c:pt>
                <c:pt idx="10187">
                  <c:v>2.9882379999999999</c:v>
                </c:pt>
                <c:pt idx="10188">
                  <c:v>2.9891030000000001</c:v>
                </c:pt>
                <c:pt idx="10189">
                  <c:v>2.9896560000000001</c:v>
                </c:pt>
                <c:pt idx="10190">
                  <c:v>2.990402</c:v>
                </c:pt>
                <c:pt idx="10191">
                  <c:v>2.9906899999999998</c:v>
                </c:pt>
                <c:pt idx="10192">
                  <c:v>2.987012</c:v>
                </c:pt>
                <c:pt idx="10193">
                  <c:v>2.9843670000000002</c:v>
                </c:pt>
                <c:pt idx="10194">
                  <c:v>2.9866990000000002</c:v>
                </c:pt>
                <c:pt idx="10195">
                  <c:v>2.988502</c:v>
                </c:pt>
                <c:pt idx="10196">
                  <c:v>2.9891030000000001</c:v>
                </c:pt>
                <c:pt idx="10197">
                  <c:v>2.9896560000000001</c:v>
                </c:pt>
                <c:pt idx="10198">
                  <c:v>2.99295</c:v>
                </c:pt>
                <c:pt idx="10199">
                  <c:v>2.9924210000000002</c:v>
                </c:pt>
                <c:pt idx="10200">
                  <c:v>2.98956</c:v>
                </c:pt>
                <c:pt idx="10201">
                  <c:v>2.9876849999999999</c:v>
                </c:pt>
                <c:pt idx="10202">
                  <c:v>2.9886710000000001</c:v>
                </c:pt>
                <c:pt idx="10203">
                  <c:v>2.9871319999999999</c:v>
                </c:pt>
                <c:pt idx="10204">
                  <c:v>2.9860500000000001</c:v>
                </c:pt>
                <c:pt idx="10205">
                  <c:v>2.986243</c:v>
                </c:pt>
                <c:pt idx="10206">
                  <c:v>2.983838</c:v>
                </c:pt>
                <c:pt idx="10207">
                  <c:v>2.9868199999999998</c:v>
                </c:pt>
                <c:pt idx="10208">
                  <c:v>2.9969169999999998</c:v>
                </c:pt>
                <c:pt idx="10209">
                  <c:v>3.0123509999999998</c:v>
                </c:pt>
                <c:pt idx="10210">
                  <c:v>3.0192260000000002</c:v>
                </c:pt>
                <c:pt idx="10211">
                  <c:v>3.022472</c:v>
                </c:pt>
                <c:pt idx="10212">
                  <c:v>3.0146579999999998</c:v>
                </c:pt>
                <c:pt idx="10213">
                  <c:v>3.0061719999999998</c:v>
                </c:pt>
                <c:pt idx="10214">
                  <c:v>2.9958589999999998</c:v>
                </c:pt>
                <c:pt idx="10215">
                  <c:v>2.9864350000000002</c:v>
                </c:pt>
                <c:pt idx="10216">
                  <c:v>2.9743909999999998</c:v>
                </c:pt>
                <c:pt idx="10217">
                  <c:v>2.9731879999999999</c:v>
                </c:pt>
                <c:pt idx="10218">
                  <c:v>2.9754239999999998</c:v>
                </c:pt>
                <c:pt idx="10219">
                  <c:v>2.9784290000000002</c:v>
                </c:pt>
                <c:pt idx="10220">
                  <c:v>2.9785490000000001</c:v>
                </c:pt>
                <c:pt idx="10221">
                  <c:v>2.982612</c:v>
                </c:pt>
                <c:pt idx="10222">
                  <c:v>2.985954</c:v>
                </c:pt>
                <c:pt idx="10223">
                  <c:v>2.9828769999999998</c:v>
                </c:pt>
                <c:pt idx="10224">
                  <c:v>2.9819629999999999</c:v>
                </c:pt>
                <c:pt idx="10225">
                  <c:v>2.982348</c:v>
                </c:pt>
                <c:pt idx="10226">
                  <c:v>2.9786459999999999</c:v>
                </c:pt>
                <c:pt idx="10227">
                  <c:v>2.9771550000000002</c:v>
                </c:pt>
                <c:pt idx="10228">
                  <c:v>2.9801359999999999</c:v>
                </c:pt>
                <c:pt idx="10229">
                  <c:v>2.9809290000000002</c:v>
                </c:pt>
                <c:pt idx="10230">
                  <c:v>2.9796309999999999</c:v>
                </c:pt>
                <c:pt idx="10231">
                  <c:v>2.9825400000000002</c:v>
                </c:pt>
                <c:pt idx="10232">
                  <c:v>2.9840550000000001</c:v>
                </c:pt>
                <c:pt idx="10233">
                  <c:v>2.9824199999999998</c:v>
                </c:pt>
                <c:pt idx="10234">
                  <c:v>2.983838</c:v>
                </c:pt>
                <c:pt idx="10235">
                  <c:v>2.9883820000000001</c:v>
                </c:pt>
                <c:pt idx="10236">
                  <c:v>2.9925169999999999</c:v>
                </c:pt>
                <c:pt idx="10237">
                  <c:v>2.992445</c:v>
                </c:pt>
                <c:pt idx="10238">
                  <c:v>2.9915069999999999</c:v>
                </c:pt>
                <c:pt idx="10239">
                  <c:v>2.9931899999999998</c:v>
                </c:pt>
                <c:pt idx="10240">
                  <c:v>2.9929260000000002</c:v>
                </c:pt>
                <c:pt idx="10241">
                  <c:v>2.9945360000000001</c:v>
                </c:pt>
                <c:pt idx="10242">
                  <c:v>2.9932379999999998</c:v>
                </c:pt>
                <c:pt idx="10243">
                  <c:v>2.9912909999999999</c:v>
                </c:pt>
                <c:pt idx="10244">
                  <c:v>2.9936950000000002</c:v>
                </c:pt>
                <c:pt idx="10245">
                  <c:v>2.9916999999999998</c:v>
                </c:pt>
                <c:pt idx="10246">
                  <c:v>2.9910749999999999</c:v>
                </c:pt>
                <c:pt idx="10247">
                  <c:v>2.9910260000000002</c:v>
                </c:pt>
                <c:pt idx="10248">
                  <c:v>2.991171</c:v>
                </c:pt>
                <c:pt idx="10249">
                  <c:v>2.993214</c:v>
                </c:pt>
                <c:pt idx="10250">
                  <c:v>2.9915799999999999</c:v>
                </c:pt>
                <c:pt idx="10251">
                  <c:v>2.990618</c:v>
                </c:pt>
                <c:pt idx="10252">
                  <c:v>2.9910260000000002</c:v>
                </c:pt>
                <c:pt idx="10253">
                  <c:v>2.9927329999999999</c:v>
                </c:pt>
                <c:pt idx="10254">
                  <c:v>2.9954260000000001</c:v>
                </c:pt>
                <c:pt idx="10255">
                  <c:v>2.9957859999999998</c:v>
                </c:pt>
                <c:pt idx="10256">
                  <c:v>2.9931420000000002</c:v>
                </c:pt>
                <c:pt idx="10257">
                  <c:v>2.9946570000000001</c:v>
                </c:pt>
                <c:pt idx="10258">
                  <c:v>2.9950169999999998</c:v>
                </c:pt>
                <c:pt idx="10259">
                  <c:v>2.9919880000000001</c:v>
                </c:pt>
                <c:pt idx="10260">
                  <c:v>2.9909780000000001</c:v>
                </c:pt>
                <c:pt idx="10261">
                  <c:v>2.9920599999999999</c:v>
                </c:pt>
                <c:pt idx="10262">
                  <c:v>2.9928539999999999</c:v>
                </c:pt>
                <c:pt idx="10263">
                  <c:v>2.9901369999999998</c:v>
                </c:pt>
                <c:pt idx="10264">
                  <c:v>2.9870359999999998</c:v>
                </c:pt>
                <c:pt idx="10265">
                  <c:v>2.9829970000000001</c:v>
                </c:pt>
                <c:pt idx="10266">
                  <c:v>2.9833820000000002</c:v>
                </c:pt>
                <c:pt idx="10267">
                  <c:v>2.9803289999999998</c:v>
                </c:pt>
                <c:pt idx="10268">
                  <c:v>2.980232</c:v>
                </c:pt>
                <c:pt idx="10269">
                  <c:v>2.98367</c:v>
                </c:pt>
                <c:pt idx="10270">
                  <c:v>2.9850650000000001</c:v>
                </c:pt>
                <c:pt idx="10271">
                  <c:v>2.9888629999999998</c:v>
                </c:pt>
                <c:pt idx="10272">
                  <c:v>2.9921799999999998</c:v>
                </c:pt>
                <c:pt idx="10273">
                  <c:v>2.9910260000000002</c:v>
                </c:pt>
                <c:pt idx="10274">
                  <c:v>2.9887190000000001</c:v>
                </c:pt>
                <c:pt idx="10275">
                  <c:v>2.9901849999999999</c:v>
                </c:pt>
                <c:pt idx="10276">
                  <c:v>2.9907620000000001</c:v>
                </c:pt>
                <c:pt idx="10277">
                  <c:v>2.9921799999999998</c:v>
                </c:pt>
                <c:pt idx="10278">
                  <c:v>2.9916999999999998</c:v>
                </c:pt>
                <c:pt idx="10279">
                  <c:v>2.9930940000000001</c:v>
                </c:pt>
                <c:pt idx="10280">
                  <c:v>2.9946570000000001</c:v>
                </c:pt>
                <c:pt idx="10281">
                  <c:v>2.9915310000000002</c:v>
                </c:pt>
                <c:pt idx="10282">
                  <c:v>2.9920840000000002</c:v>
                </c:pt>
                <c:pt idx="10283">
                  <c:v>2.9964360000000001</c:v>
                </c:pt>
                <c:pt idx="10284">
                  <c:v>2.9808330000000001</c:v>
                </c:pt>
                <c:pt idx="10285">
                  <c:v>2.9774440000000002</c:v>
                </c:pt>
                <c:pt idx="10286">
                  <c:v>2.979752</c:v>
                </c:pt>
                <c:pt idx="10287">
                  <c:v>3.0028540000000001</c:v>
                </c:pt>
                <c:pt idx="10288">
                  <c:v>3.0168940000000002</c:v>
                </c:pt>
                <c:pt idx="10289">
                  <c:v>3.0287220000000001</c:v>
                </c:pt>
                <c:pt idx="10290">
                  <c:v>3.0406939999999998</c:v>
                </c:pt>
                <c:pt idx="10291">
                  <c:v>3.0375209999999999</c:v>
                </c:pt>
                <c:pt idx="10292">
                  <c:v>3.0204759999999999</c:v>
                </c:pt>
                <c:pt idx="10293">
                  <c:v>3.003047</c:v>
                </c:pt>
                <c:pt idx="10294">
                  <c:v>2.9808810000000001</c:v>
                </c:pt>
                <c:pt idx="10295">
                  <c:v>2.9780449999999998</c:v>
                </c:pt>
                <c:pt idx="10296">
                  <c:v>2.9727079999999999</c:v>
                </c:pt>
                <c:pt idx="10297">
                  <c:v>2.9700869999999999</c:v>
                </c:pt>
                <c:pt idx="10298">
                  <c:v>2.9722270000000002</c:v>
                </c:pt>
                <c:pt idx="10299">
                  <c:v>2.9752800000000001</c:v>
                </c:pt>
                <c:pt idx="10300">
                  <c:v>2.976458</c:v>
                </c:pt>
                <c:pt idx="10301">
                  <c:v>2.9777559999999998</c:v>
                </c:pt>
                <c:pt idx="10302">
                  <c:v>2.9814099999999999</c:v>
                </c:pt>
                <c:pt idx="10303">
                  <c:v>2.9855689999999999</c:v>
                </c:pt>
                <c:pt idx="10304">
                  <c:v>2.9956420000000001</c:v>
                </c:pt>
                <c:pt idx="10305">
                  <c:v>3.0011000000000001</c:v>
                </c:pt>
                <c:pt idx="10306">
                  <c:v>2.9973010000000002</c:v>
                </c:pt>
                <c:pt idx="10307">
                  <c:v>2.9905940000000002</c:v>
                </c:pt>
                <c:pt idx="10308">
                  <c:v>2.9894639999999999</c:v>
                </c:pt>
                <c:pt idx="10309">
                  <c:v>2.9872040000000002</c:v>
                </c:pt>
                <c:pt idx="10310">
                  <c:v>2.986723</c:v>
                </c:pt>
                <c:pt idx="10311">
                  <c:v>2.9830930000000002</c:v>
                </c:pt>
                <c:pt idx="10312">
                  <c:v>2.982396</c:v>
                </c:pt>
                <c:pt idx="10313">
                  <c:v>2.9834540000000001</c:v>
                </c:pt>
                <c:pt idx="10314">
                  <c:v>2.9829970000000001</c:v>
                </c:pt>
                <c:pt idx="10315">
                  <c:v>2.982396</c:v>
                </c:pt>
                <c:pt idx="10316">
                  <c:v>2.9821070000000001</c:v>
                </c:pt>
                <c:pt idx="10317">
                  <c:v>2.9822039999999999</c:v>
                </c:pt>
                <c:pt idx="10318">
                  <c:v>2.9805929999999998</c:v>
                </c:pt>
                <c:pt idx="10319">
                  <c:v>2.980064</c:v>
                </c:pt>
                <c:pt idx="10320">
                  <c:v>2.9814340000000001</c:v>
                </c:pt>
                <c:pt idx="10321">
                  <c:v>2.9854970000000001</c:v>
                </c:pt>
                <c:pt idx="10322">
                  <c:v>2.9901849999999999</c:v>
                </c:pt>
                <c:pt idx="10323">
                  <c:v>2.9906419999999998</c:v>
                </c:pt>
                <c:pt idx="10324">
                  <c:v>2.9924210000000002</c:v>
                </c:pt>
                <c:pt idx="10325">
                  <c:v>2.9937429999999998</c:v>
                </c:pt>
                <c:pt idx="10326">
                  <c:v>2.9898250000000002</c:v>
                </c:pt>
                <c:pt idx="10327">
                  <c:v>2.988502</c:v>
                </c:pt>
                <c:pt idx="10328">
                  <c:v>2.9882620000000002</c:v>
                </c:pt>
                <c:pt idx="10329">
                  <c:v>2.9886469999999998</c:v>
                </c:pt>
                <c:pt idx="10330">
                  <c:v>2.9927090000000001</c:v>
                </c:pt>
                <c:pt idx="10331">
                  <c:v>2.9909059999999998</c:v>
                </c:pt>
                <c:pt idx="10332">
                  <c:v>2.9886710000000001</c:v>
                </c:pt>
                <c:pt idx="10333">
                  <c:v>2.98706</c:v>
                </c:pt>
                <c:pt idx="10334">
                  <c:v>2.986723</c:v>
                </c:pt>
                <c:pt idx="10335">
                  <c:v>2.9822519999999999</c:v>
                </c:pt>
                <c:pt idx="10336">
                  <c:v>2.9800879999999998</c:v>
                </c:pt>
                <c:pt idx="10337">
                  <c:v>2.9824199999999998</c:v>
                </c:pt>
                <c:pt idx="10338">
                  <c:v>2.9852810000000001</c:v>
                </c:pt>
                <c:pt idx="10339">
                  <c:v>2.9882140000000001</c:v>
                </c:pt>
                <c:pt idx="10340">
                  <c:v>2.9887670000000002</c:v>
                </c:pt>
                <c:pt idx="10341">
                  <c:v>2.9896560000000001</c:v>
                </c:pt>
                <c:pt idx="10342">
                  <c:v>2.9893679999999998</c:v>
                </c:pt>
                <c:pt idx="10343">
                  <c:v>2.9891030000000001</c:v>
                </c:pt>
                <c:pt idx="10344">
                  <c:v>2.9886710000000001</c:v>
                </c:pt>
                <c:pt idx="10345">
                  <c:v>2.9889589999999999</c:v>
                </c:pt>
                <c:pt idx="10346">
                  <c:v>2.9894400000000001</c:v>
                </c:pt>
                <c:pt idx="10347">
                  <c:v>2.9922529999999998</c:v>
                </c:pt>
                <c:pt idx="10348">
                  <c:v>2.988839</c:v>
                </c:pt>
                <c:pt idx="10349">
                  <c:v>2.9871319999999999</c:v>
                </c:pt>
                <c:pt idx="10350">
                  <c:v>2.9878529999999999</c:v>
                </c:pt>
                <c:pt idx="10351">
                  <c:v>2.9793910000000001</c:v>
                </c:pt>
                <c:pt idx="10352">
                  <c:v>2.9815550000000002</c:v>
                </c:pt>
                <c:pt idx="10353">
                  <c:v>2.9821309999999999</c:v>
                </c:pt>
                <c:pt idx="10354">
                  <c:v>2.9798719999999999</c:v>
                </c:pt>
                <c:pt idx="10355">
                  <c:v>2.981074</c:v>
                </c:pt>
                <c:pt idx="10356">
                  <c:v>2.9810979999999998</c:v>
                </c:pt>
                <c:pt idx="10357">
                  <c:v>2.981579</c:v>
                </c:pt>
                <c:pt idx="10358">
                  <c:v>2.9850889999999999</c:v>
                </c:pt>
                <c:pt idx="10359">
                  <c:v>2.9852810000000001</c:v>
                </c:pt>
                <c:pt idx="10360">
                  <c:v>2.985401</c:v>
                </c:pt>
                <c:pt idx="10361">
                  <c:v>2.9850889999999999</c:v>
                </c:pt>
                <c:pt idx="10362">
                  <c:v>2.987444</c:v>
                </c:pt>
                <c:pt idx="10363">
                  <c:v>2.9881660000000001</c:v>
                </c:pt>
                <c:pt idx="10364">
                  <c:v>2.9876849999999999</c:v>
                </c:pt>
                <c:pt idx="10365">
                  <c:v>2.9867710000000001</c:v>
                </c:pt>
                <c:pt idx="10366">
                  <c:v>2.981843</c:v>
                </c:pt>
                <c:pt idx="10367">
                  <c:v>2.9849199999999998</c:v>
                </c:pt>
                <c:pt idx="10368">
                  <c:v>2.9860980000000001</c:v>
                </c:pt>
                <c:pt idx="10369">
                  <c:v>2.9840070000000001</c:v>
                </c:pt>
                <c:pt idx="10370">
                  <c:v>2.981843</c:v>
                </c:pt>
                <c:pt idx="10371">
                  <c:v>2.9757609999999999</c:v>
                </c:pt>
                <c:pt idx="10372">
                  <c:v>2.9732370000000001</c:v>
                </c:pt>
                <c:pt idx="10373">
                  <c:v>2.9768430000000001</c:v>
                </c:pt>
                <c:pt idx="10374">
                  <c:v>2.9772750000000001</c:v>
                </c:pt>
                <c:pt idx="10375">
                  <c:v>2.9778039999999999</c:v>
                </c:pt>
                <c:pt idx="10376">
                  <c:v>2.9788860000000001</c:v>
                </c:pt>
                <c:pt idx="10377">
                  <c:v>2.98617</c:v>
                </c:pt>
                <c:pt idx="10378">
                  <c:v>2.9910260000000002</c:v>
                </c:pt>
                <c:pt idx="10379">
                  <c:v>2.99295</c:v>
                </c:pt>
                <c:pt idx="10380">
                  <c:v>2.9974210000000001</c:v>
                </c:pt>
                <c:pt idx="10381">
                  <c:v>2.9961470000000001</c:v>
                </c:pt>
                <c:pt idx="10382">
                  <c:v>2.991339</c:v>
                </c:pt>
                <c:pt idx="10383">
                  <c:v>2.989007</c:v>
                </c:pt>
                <c:pt idx="10384">
                  <c:v>2.9824440000000001</c:v>
                </c:pt>
                <c:pt idx="10385">
                  <c:v>2.9749430000000001</c:v>
                </c:pt>
                <c:pt idx="10386">
                  <c:v>2.971698</c:v>
                </c:pt>
                <c:pt idx="10387">
                  <c:v>2.967635</c:v>
                </c:pt>
                <c:pt idx="10388">
                  <c:v>2.969414</c:v>
                </c:pt>
                <c:pt idx="10389">
                  <c:v>2.9740060000000001</c:v>
                </c:pt>
                <c:pt idx="10390">
                  <c:v>2.9751840000000001</c:v>
                </c:pt>
                <c:pt idx="10391">
                  <c:v>2.967419</c:v>
                </c:pt>
                <c:pt idx="10392">
                  <c:v>2.9680680000000002</c:v>
                </c:pt>
                <c:pt idx="10393">
                  <c:v>2.96915</c:v>
                </c:pt>
                <c:pt idx="10394">
                  <c:v>2.977684</c:v>
                </c:pt>
                <c:pt idx="10395">
                  <c:v>2.9786700000000002</c:v>
                </c:pt>
                <c:pt idx="10396">
                  <c:v>2.9717699999999998</c:v>
                </c:pt>
                <c:pt idx="10397">
                  <c:v>2.9750390000000002</c:v>
                </c:pt>
                <c:pt idx="10398">
                  <c:v>2.9772270000000001</c:v>
                </c:pt>
                <c:pt idx="10399">
                  <c:v>2.9770829999999999</c:v>
                </c:pt>
                <c:pt idx="10400">
                  <c:v>3.001436</c:v>
                </c:pt>
                <c:pt idx="10401">
                  <c:v>3.0237219999999998</c:v>
                </c:pt>
                <c:pt idx="10402">
                  <c:v>3.0317750000000001</c:v>
                </c:pt>
                <c:pt idx="10403">
                  <c:v>3.0295879999999999</c:v>
                </c:pt>
                <c:pt idx="10404">
                  <c:v>3.0129030000000001</c:v>
                </c:pt>
                <c:pt idx="10405">
                  <c:v>2.99194</c:v>
                </c:pt>
                <c:pt idx="10406">
                  <c:v>2.9783569999999999</c:v>
                </c:pt>
                <c:pt idx="10407">
                  <c:v>2.961913</c:v>
                </c:pt>
                <c:pt idx="10408">
                  <c:v>2.9400119999999998</c:v>
                </c:pt>
                <c:pt idx="10409">
                  <c:v>2.9396279999999999</c:v>
                </c:pt>
                <c:pt idx="10410">
                  <c:v>2.9483069999999998</c:v>
                </c:pt>
                <c:pt idx="10411">
                  <c:v>2.9489070000000002</c:v>
                </c:pt>
                <c:pt idx="10412">
                  <c:v>2.952105</c:v>
                </c:pt>
                <c:pt idx="10413">
                  <c:v>2.9579710000000001</c:v>
                </c:pt>
                <c:pt idx="10414">
                  <c:v>2.9532829999999999</c:v>
                </c:pt>
                <c:pt idx="10415">
                  <c:v>2.956264</c:v>
                </c:pt>
                <c:pt idx="10416">
                  <c:v>2.960086</c:v>
                </c:pt>
                <c:pt idx="10417">
                  <c:v>2.9611679999999998</c:v>
                </c:pt>
                <c:pt idx="10418">
                  <c:v>2.9632360000000002</c:v>
                </c:pt>
                <c:pt idx="10419">
                  <c:v>2.9597739999999999</c:v>
                </c:pt>
                <c:pt idx="10420">
                  <c:v>2.9586440000000001</c:v>
                </c:pt>
                <c:pt idx="10421">
                  <c:v>2.9608319999999999</c:v>
                </c:pt>
                <c:pt idx="10422">
                  <c:v>2.965255</c:v>
                </c:pt>
                <c:pt idx="10423">
                  <c:v>2.969919</c:v>
                </c:pt>
                <c:pt idx="10424">
                  <c:v>2.971746</c:v>
                </c:pt>
                <c:pt idx="10425">
                  <c:v>2.971482</c:v>
                </c:pt>
                <c:pt idx="10426">
                  <c:v>2.9775640000000001</c:v>
                </c:pt>
                <c:pt idx="10427">
                  <c:v>2.9776359999999999</c:v>
                </c:pt>
                <c:pt idx="10428">
                  <c:v>2.9767939999999999</c:v>
                </c:pt>
                <c:pt idx="10429">
                  <c:v>2.9750640000000002</c:v>
                </c:pt>
                <c:pt idx="10430">
                  <c:v>2.9721790000000001</c:v>
                </c:pt>
                <c:pt idx="10431">
                  <c:v>2.9713370000000001</c:v>
                </c:pt>
                <c:pt idx="10432">
                  <c:v>2.971457</c:v>
                </c:pt>
                <c:pt idx="10433">
                  <c:v>2.9746790000000001</c:v>
                </c:pt>
                <c:pt idx="10434">
                  <c:v>2.9734289999999999</c:v>
                </c:pt>
                <c:pt idx="10435">
                  <c:v>2.968909</c:v>
                </c:pt>
                <c:pt idx="10436">
                  <c:v>2.967419</c:v>
                </c:pt>
                <c:pt idx="10437">
                  <c:v>2.9677310000000001</c:v>
                </c:pt>
                <c:pt idx="10438">
                  <c:v>2.976121</c:v>
                </c:pt>
                <c:pt idx="10439">
                  <c:v>2.975641</c:v>
                </c:pt>
                <c:pt idx="10440">
                  <c:v>2.977347</c:v>
                </c:pt>
                <c:pt idx="10441">
                  <c:v>2.976963</c:v>
                </c:pt>
                <c:pt idx="10442">
                  <c:v>2.9796309999999999</c:v>
                </c:pt>
                <c:pt idx="10443">
                  <c:v>2.9872519999999998</c:v>
                </c:pt>
                <c:pt idx="10444">
                  <c:v>2.9855689999999999</c:v>
                </c:pt>
                <c:pt idx="10445">
                  <c:v>2.9796309999999999</c:v>
                </c:pt>
                <c:pt idx="10446">
                  <c:v>2.98028</c:v>
                </c:pt>
                <c:pt idx="10447">
                  <c:v>2.9779</c:v>
                </c:pt>
                <c:pt idx="10448">
                  <c:v>2.9770829999999999</c:v>
                </c:pt>
                <c:pt idx="10449">
                  <c:v>2.975088</c:v>
                </c:pt>
                <c:pt idx="10450">
                  <c:v>2.976362</c:v>
                </c:pt>
                <c:pt idx="10451">
                  <c:v>2.974631</c:v>
                </c:pt>
                <c:pt idx="10452">
                  <c:v>2.9757609999999999</c:v>
                </c:pt>
                <c:pt idx="10453">
                  <c:v>2.9749919999999999</c:v>
                </c:pt>
                <c:pt idx="10454">
                  <c:v>2.9729000000000001</c:v>
                </c:pt>
                <c:pt idx="10455">
                  <c:v>2.9768910000000002</c:v>
                </c:pt>
                <c:pt idx="10456">
                  <c:v>2.9740540000000002</c:v>
                </c:pt>
                <c:pt idx="10457">
                  <c:v>2.980232</c:v>
                </c:pt>
                <c:pt idx="10458">
                  <c:v>2.9804010000000001</c:v>
                </c:pt>
                <c:pt idx="10459">
                  <c:v>2.9771070000000002</c:v>
                </c:pt>
                <c:pt idx="10460">
                  <c:v>2.974631</c:v>
                </c:pt>
                <c:pt idx="10461">
                  <c:v>2.9737170000000002</c:v>
                </c:pt>
                <c:pt idx="10462">
                  <c:v>2.972804</c:v>
                </c:pt>
                <c:pt idx="10463">
                  <c:v>2.9721069999999998</c:v>
                </c:pt>
                <c:pt idx="10464">
                  <c:v>2.9705680000000001</c:v>
                </c:pt>
                <c:pt idx="10465">
                  <c:v>2.969414</c:v>
                </c:pt>
                <c:pt idx="10466">
                  <c:v>2.9659520000000001</c:v>
                </c:pt>
                <c:pt idx="10467">
                  <c:v>2.9670100000000001</c:v>
                </c:pt>
                <c:pt idx="10468">
                  <c:v>2.9656880000000001</c:v>
                </c:pt>
                <c:pt idx="10469">
                  <c:v>2.9642210000000002</c:v>
                </c:pt>
                <c:pt idx="10470">
                  <c:v>2.9695100000000001</c:v>
                </c:pt>
                <c:pt idx="10471">
                  <c:v>2.971025</c:v>
                </c:pt>
                <c:pt idx="10472">
                  <c:v>2.9701110000000002</c:v>
                </c:pt>
                <c:pt idx="10473">
                  <c:v>2.9702320000000002</c:v>
                </c:pt>
                <c:pt idx="10474">
                  <c:v>2.967587</c:v>
                </c:pt>
                <c:pt idx="10475">
                  <c:v>2.968188</c:v>
                </c:pt>
                <c:pt idx="10476">
                  <c:v>2.9705919999999999</c:v>
                </c:pt>
                <c:pt idx="10477">
                  <c:v>2.9709050000000001</c:v>
                </c:pt>
                <c:pt idx="10478">
                  <c:v>2.9721069999999998</c:v>
                </c:pt>
                <c:pt idx="10479">
                  <c:v>2.9760970000000002</c:v>
                </c:pt>
                <c:pt idx="10480">
                  <c:v>2.9759530000000001</c:v>
                </c:pt>
                <c:pt idx="10481">
                  <c:v>2.9731879999999999</c:v>
                </c:pt>
                <c:pt idx="10482">
                  <c:v>2.9697749999999998</c:v>
                </c:pt>
                <c:pt idx="10483">
                  <c:v>2.9669859999999999</c:v>
                </c:pt>
                <c:pt idx="10484">
                  <c:v>2.9659279999999999</c:v>
                </c:pt>
                <c:pt idx="10485">
                  <c:v>2.9635959999999999</c:v>
                </c:pt>
                <c:pt idx="10486">
                  <c:v>2.9617209999999998</c:v>
                </c:pt>
                <c:pt idx="10487">
                  <c:v>2.964486</c:v>
                </c:pt>
                <c:pt idx="10488">
                  <c:v>2.9602309999999998</c:v>
                </c:pt>
                <c:pt idx="10489">
                  <c:v>2.954148</c:v>
                </c:pt>
                <c:pt idx="10490">
                  <c:v>2.9594369999999999</c:v>
                </c:pt>
                <c:pt idx="10491">
                  <c:v>2.9592930000000002</c:v>
                </c:pt>
                <c:pt idx="10492">
                  <c:v>2.96225</c:v>
                </c:pt>
                <c:pt idx="10493">
                  <c:v>2.967587</c:v>
                </c:pt>
                <c:pt idx="10494">
                  <c:v>2.9702320000000002</c:v>
                </c:pt>
                <c:pt idx="10495">
                  <c:v>2.9756649999999998</c:v>
                </c:pt>
                <c:pt idx="10496">
                  <c:v>2.9818669999999998</c:v>
                </c:pt>
                <c:pt idx="10497">
                  <c:v>2.9836939999999998</c:v>
                </c:pt>
                <c:pt idx="10498">
                  <c:v>2.9796550000000002</c:v>
                </c:pt>
                <c:pt idx="10499">
                  <c:v>2.9710730000000001</c:v>
                </c:pt>
                <c:pt idx="10500">
                  <c:v>2.9666969999999999</c:v>
                </c:pt>
                <c:pt idx="10501">
                  <c:v>2.9693900000000002</c:v>
                </c:pt>
                <c:pt idx="10502">
                  <c:v>2.9676589999999998</c:v>
                </c:pt>
                <c:pt idx="10503">
                  <c:v>2.9623699999999999</c:v>
                </c:pt>
                <c:pt idx="10504">
                  <c:v>2.9594610000000001</c:v>
                </c:pt>
                <c:pt idx="10505">
                  <c:v>2.957875</c:v>
                </c:pt>
                <c:pt idx="10506">
                  <c:v>2.956528</c:v>
                </c:pt>
                <c:pt idx="10507">
                  <c:v>2.9583309999999998</c:v>
                </c:pt>
                <c:pt idx="10508">
                  <c:v>2.9568409999999998</c:v>
                </c:pt>
                <c:pt idx="10509">
                  <c:v>2.9557349999999998</c:v>
                </c:pt>
                <c:pt idx="10510">
                  <c:v>2.9575140000000002</c:v>
                </c:pt>
                <c:pt idx="10511">
                  <c:v>2.9540760000000001</c:v>
                </c:pt>
                <c:pt idx="10512">
                  <c:v>2.9535710000000002</c:v>
                </c:pt>
                <c:pt idx="10513">
                  <c:v>2.9551099999999999</c:v>
                </c:pt>
                <c:pt idx="10514">
                  <c:v>2.957754</c:v>
                </c:pt>
                <c:pt idx="10515">
                  <c:v>2.9609040000000002</c:v>
                </c:pt>
                <c:pt idx="10516">
                  <c:v>2.9685489999999999</c:v>
                </c:pt>
                <c:pt idx="10517">
                  <c:v>2.9762420000000001</c:v>
                </c:pt>
                <c:pt idx="10518">
                  <c:v>2.9707599999999998</c:v>
                </c:pt>
                <c:pt idx="10519">
                  <c:v>2.9634520000000002</c:v>
                </c:pt>
                <c:pt idx="10520">
                  <c:v>2.9652790000000002</c:v>
                </c:pt>
                <c:pt idx="10521">
                  <c:v>2.9670100000000001</c:v>
                </c:pt>
                <c:pt idx="10522">
                  <c:v>2.9672260000000001</c:v>
                </c:pt>
                <c:pt idx="10523">
                  <c:v>2.9636439999999999</c:v>
                </c:pt>
                <c:pt idx="10524">
                  <c:v>2.9612880000000001</c:v>
                </c:pt>
                <c:pt idx="10525">
                  <c:v>2.9594849999999999</c:v>
                </c:pt>
                <c:pt idx="10526">
                  <c:v>2.956985</c:v>
                </c:pt>
                <c:pt idx="10527">
                  <c:v>2.9579710000000001</c:v>
                </c:pt>
                <c:pt idx="10528">
                  <c:v>2.9602550000000001</c:v>
                </c:pt>
                <c:pt idx="10529">
                  <c:v>2.9559989999999998</c:v>
                </c:pt>
                <c:pt idx="10530">
                  <c:v>2.955422</c:v>
                </c:pt>
                <c:pt idx="10531">
                  <c:v>2.9579949999999999</c:v>
                </c:pt>
                <c:pt idx="10532">
                  <c:v>2.9631639999999999</c:v>
                </c:pt>
                <c:pt idx="10533">
                  <c:v>2.9644140000000001</c:v>
                </c:pt>
                <c:pt idx="10534">
                  <c:v>2.9669859999999999</c:v>
                </c:pt>
                <c:pt idx="10535">
                  <c:v>2.9701590000000002</c:v>
                </c:pt>
                <c:pt idx="10536">
                  <c:v>2.9712649999999998</c:v>
                </c:pt>
                <c:pt idx="10537">
                  <c:v>2.9660479999999998</c:v>
                </c:pt>
                <c:pt idx="10538">
                  <c:v>2.960591</c:v>
                </c:pt>
                <c:pt idx="10539">
                  <c:v>2.9556870000000002</c:v>
                </c:pt>
                <c:pt idx="10540">
                  <c:v>2.9573700000000001</c:v>
                </c:pt>
                <c:pt idx="10541">
                  <c:v>2.9584269999999999</c:v>
                </c:pt>
                <c:pt idx="10542">
                  <c:v>2.9520330000000001</c:v>
                </c:pt>
                <c:pt idx="10543">
                  <c:v>2.9640770000000001</c:v>
                </c:pt>
                <c:pt idx="10544">
                  <c:v>2.9925410000000001</c:v>
                </c:pt>
                <c:pt idx="10545">
                  <c:v>3.0033349999999999</c:v>
                </c:pt>
                <c:pt idx="10546">
                  <c:v>3.0031910000000002</c:v>
                </c:pt>
                <c:pt idx="10547">
                  <c:v>2.9987439999999999</c:v>
                </c:pt>
                <c:pt idx="10548">
                  <c:v>2.9783330000000001</c:v>
                </c:pt>
                <c:pt idx="10549">
                  <c:v>2.9578989999999998</c:v>
                </c:pt>
                <c:pt idx="10550">
                  <c:v>2.9473449999999999</c:v>
                </c:pt>
                <c:pt idx="10551">
                  <c:v>2.9288340000000002</c:v>
                </c:pt>
                <c:pt idx="10552">
                  <c:v>2.9180630000000001</c:v>
                </c:pt>
                <c:pt idx="10553">
                  <c:v>2.9279920000000002</c:v>
                </c:pt>
                <c:pt idx="10554">
                  <c:v>2.9347240000000001</c:v>
                </c:pt>
                <c:pt idx="10555">
                  <c:v>2.9409740000000002</c:v>
                </c:pt>
                <c:pt idx="10556">
                  <c:v>2.9516960000000001</c:v>
                </c:pt>
                <c:pt idx="10557">
                  <c:v>2.9605190000000001</c:v>
                </c:pt>
                <c:pt idx="10558">
                  <c:v>2.961433</c:v>
                </c:pt>
                <c:pt idx="10559">
                  <c:v>2.960207</c:v>
                </c:pt>
                <c:pt idx="10560">
                  <c:v>2.9602550000000001</c:v>
                </c:pt>
                <c:pt idx="10561">
                  <c:v>2.9616250000000002</c:v>
                </c:pt>
                <c:pt idx="10562">
                  <c:v>2.9598939999999998</c:v>
                </c:pt>
                <c:pt idx="10563">
                  <c:v>2.9582350000000002</c:v>
                </c:pt>
                <c:pt idx="10564">
                  <c:v>2.9530669999999999</c:v>
                </c:pt>
                <c:pt idx="10565">
                  <c:v>2.95261</c:v>
                </c:pt>
                <c:pt idx="10566">
                  <c:v>2.9498929999999999</c:v>
                </c:pt>
                <c:pt idx="10567">
                  <c:v>2.9480900000000001</c:v>
                </c:pt>
                <c:pt idx="10568">
                  <c:v>2.9494359999999999</c:v>
                </c:pt>
                <c:pt idx="10569">
                  <c:v>2.9489559999999999</c:v>
                </c:pt>
                <c:pt idx="10570">
                  <c:v>2.9517920000000002</c:v>
                </c:pt>
                <c:pt idx="10571">
                  <c:v>2.955206</c:v>
                </c:pt>
                <c:pt idx="10572">
                  <c:v>2.9554710000000002</c:v>
                </c:pt>
                <c:pt idx="10573">
                  <c:v>2.9534029999999998</c:v>
                </c:pt>
                <c:pt idx="10574">
                  <c:v>2.9562400000000002</c:v>
                </c:pt>
                <c:pt idx="10575">
                  <c:v>2.9578030000000002</c:v>
                </c:pt>
                <c:pt idx="10576">
                  <c:v>2.9594369999999999</c:v>
                </c:pt>
                <c:pt idx="10577">
                  <c:v>2.9586440000000001</c:v>
                </c:pt>
                <c:pt idx="10578">
                  <c:v>2.961697</c:v>
                </c:pt>
                <c:pt idx="10579">
                  <c:v>2.9615290000000001</c:v>
                </c:pt>
                <c:pt idx="10580">
                  <c:v>2.9646539999999999</c:v>
                </c:pt>
                <c:pt idx="10581">
                  <c:v>2.9654470000000002</c:v>
                </c:pt>
                <c:pt idx="10582">
                  <c:v>2.9624419999999998</c:v>
                </c:pt>
                <c:pt idx="10583">
                  <c:v>2.9571529999999999</c:v>
                </c:pt>
                <c:pt idx="10584">
                  <c:v>2.9558309999999999</c:v>
                </c:pt>
                <c:pt idx="10585">
                  <c:v>2.9517440000000001</c:v>
                </c:pt>
                <c:pt idx="10586">
                  <c:v>2.9537879999999999</c:v>
                </c:pt>
                <c:pt idx="10587">
                  <c:v>2.9563600000000001</c:v>
                </c:pt>
                <c:pt idx="10588">
                  <c:v>2.957538</c:v>
                </c:pt>
                <c:pt idx="10589">
                  <c:v>2.9575140000000002</c:v>
                </c:pt>
                <c:pt idx="10590">
                  <c:v>2.9606870000000001</c:v>
                </c:pt>
                <c:pt idx="10591">
                  <c:v>2.9594369999999999</c:v>
                </c:pt>
                <c:pt idx="10592">
                  <c:v>2.9558550000000001</c:v>
                </c:pt>
                <c:pt idx="10593">
                  <c:v>2.955543</c:v>
                </c:pt>
                <c:pt idx="10594">
                  <c:v>2.9562400000000002</c:v>
                </c:pt>
                <c:pt idx="10595">
                  <c:v>2.9618410000000002</c:v>
                </c:pt>
                <c:pt idx="10596">
                  <c:v>2.96225</c:v>
                </c:pt>
                <c:pt idx="10597">
                  <c:v>2.9642930000000001</c:v>
                </c:pt>
                <c:pt idx="10598">
                  <c:v>2.9677069999999999</c:v>
                </c:pt>
                <c:pt idx="10599">
                  <c:v>2.9677069999999999</c:v>
                </c:pt>
                <c:pt idx="10600">
                  <c:v>2.967371</c:v>
                </c:pt>
                <c:pt idx="10601">
                  <c:v>2.9647260000000002</c:v>
                </c:pt>
                <c:pt idx="10602">
                  <c:v>2.9571290000000001</c:v>
                </c:pt>
                <c:pt idx="10603">
                  <c:v>2.9542440000000001</c:v>
                </c:pt>
                <c:pt idx="10604">
                  <c:v>2.956769</c:v>
                </c:pt>
                <c:pt idx="10605">
                  <c:v>2.9603030000000001</c:v>
                </c:pt>
                <c:pt idx="10606">
                  <c:v>2.96136</c:v>
                </c:pt>
                <c:pt idx="10607">
                  <c:v>2.9600620000000002</c:v>
                </c:pt>
                <c:pt idx="10608">
                  <c:v>2.9597739999999999</c:v>
                </c:pt>
                <c:pt idx="10609">
                  <c:v>2.961096</c:v>
                </c:pt>
                <c:pt idx="10610">
                  <c:v>2.9607350000000001</c:v>
                </c:pt>
                <c:pt idx="10611">
                  <c:v>2.9573459999999998</c:v>
                </c:pt>
                <c:pt idx="10612">
                  <c:v>2.9551820000000002</c:v>
                </c:pt>
                <c:pt idx="10613">
                  <c:v>2.9553500000000001</c:v>
                </c:pt>
                <c:pt idx="10614">
                  <c:v>2.957538</c:v>
                </c:pt>
                <c:pt idx="10615">
                  <c:v>2.9607830000000002</c:v>
                </c:pt>
                <c:pt idx="10616">
                  <c:v>2.9597739999999999</c:v>
                </c:pt>
                <c:pt idx="10617">
                  <c:v>2.9618410000000002</c:v>
                </c:pt>
                <c:pt idx="10618">
                  <c:v>2.961697</c:v>
                </c:pt>
                <c:pt idx="10619">
                  <c:v>2.9629949999999998</c:v>
                </c:pt>
                <c:pt idx="10620">
                  <c:v>2.963981</c:v>
                </c:pt>
                <c:pt idx="10621">
                  <c:v>2.9625870000000001</c:v>
                </c:pt>
                <c:pt idx="10622">
                  <c:v>2.9637889999999998</c:v>
                </c:pt>
                <c:pt idx="10623">
                  <c:v>2.967587</c:v>
                </c:pt>
                <c:pt idx="10624">
                  <c:v>2.966866</c:v>
                </c:pt>
                <c:pt idx="10625">
                  <c:v>2.967082</c:v>
                </c:pt>
                <c:pt idx="10626">
                  <c:v>2.9662169999999999</c:v>
                </c:pt>
                <c:pt idx="10627">
                  <c:v>2.96225</c:v>
                </c:pt>
                <c:pt idx="10628">
                  <c:v>2.9567929999999998</c:v>
                </c:pt>
                <c:pt idx="10629">
                  <c:v>2.9573939999999999</c:v>
                </c:pt>
                <c:pt idx="10630">
                  <c:v>2.9577300000000002</c:v>
                </c:pt>
                <c:pt idx="10631">
                  <c:v>2.9549180000000002</c:v>
                </c:pt>
                <c:pt idx="10632">
                  <c:v>2.9535710000000002</c:v>
                </c:pt>
                <c:pt idx="10633">
                  <c:v>2.9579710000000001</c:v>
                </c:pt>
                <c:pt idx="10634">
                  <c:v>2.9579710000000001</c:v>
                </c:pt>
                <c:pt idx="10635">
                  <c:v>2.9566970000000001</c:v>
                </c:pt>
                <c:pt idx="10636">
                  <c:v>2.9612400000000001</c:v>
                </c:pt>
                <c:pt idx="10637">
                  <c:v>2.9614569999999998</c:v>
                </c:pt>
                <c:pt idx="10638">
                  <c:v>2.957875</c:v>
                </c:pt>
                <c:pt idx="10639">
                  <c:v>2.9560719999999998</c:v>
                </c:pt>
                <c:pt idx="10640">
                  <c:v>2.9581870000000001</c:v>
                </c:pt>
                <c:pt idx="10641">
                  <c:v>2.9622980000000001</c:v>
                </c:pt>
                <c:pt idx="10642">
                  <c:v>2.9626589999999999</c:v>
                </c:pt>
                <c:pt idx="10643">
                  <c:v>2.96136</c:v>
                </c:pt>
                <c:pt idx="10644">
                  <c:v>2.9657840000000002</c:v>
                </c:pt>
                <c:pt idx="10645">
                  <c:v>2.971457</c:v>
                </c:pt>
                <c:pt idx="10646">
                  <c:v>2.9925410000000001</c:v>
                </c:pt>
                <c:pt idx="10647">
                  <c:v>3.0120140000000002</c:v>
                </c:pt>
                <c:pt idx="10648">
                  <c:v>3.0198269999999998</c:v>
                </c:pt>
                <c:pt idx="10649">
                  <c:v>3.0167259999999998</c:v>
                </c:pt>
                <c:pt idx="10650">
                  <c:v>3.006364</c:v>
                </c:pt>
                <c:pt idx="10651">
                  <c:v>2.9854970000000001</c:v>
                </c:pt>
                <c:pt idx="10652">
                  <c:v>2.9648949999999998</c:v>
                </c:pt>
                <c:pt idx="10653">
                  <c:v>2.9415749999999998</c:v>
                </c:pt>
                <c:pt idx="10654">
                  <c:v>2.9199630000000001</c:v>
                </c:pt>
                <c:pt idx="10655">
                  <c:v>2.9203709999999998</c:v>
                </c:pt>
                <c:pt idx="10656">
                  <c:v>2.9353729999999998</c:v>
                </c:pt>
                <c:pt idx="10657">
                  <c:v>2.939219</c:v>
                </c:pt>
                <c:pt idx="10658">
                  <c:v>2.9421759999999999</c:v>
                </c:pt>
                <c:pt idx="10659">
                  <c:v>2.9527299999999999</c:v>
                </c:pt>
                <c:pt idx="10660">
                  <c:v>2.955158</c:v>
                </c:pt>
                <c:pt idx="10661">
                  <c:v>2.9553980000000002</c:v>
                </c:pt>
                <c:pt idx="10662">
                  <c:v>2.9470800000000001</c:v>
                </c:pt>
                <c:pt idx="10663">
                  <c:v>2.9408059999999998</c:v>
                </c:pt>
                <c:pt idx="10664">
                  <c:v>2.9409260000000002</c:v>
                </c:pt>
                <c:pt idx="10665">
                  <c:v>2.940734</c:v>
                </c:pt>
                <c:pt idx="10666">
                  <c:v>2.9449649999999998</c:v>
                </c:pt>
                <c:pt idx="10667">
                  <c:v>2.9467919999999999</c:v>
                </c:pt>
                <c:pt idx="10668">
                  <c:v>2.9471759999999998</c:v>
                </c:pt>
                <c:pt idx="10669">
                  <c:v>2.9513600000000002</c:v>
                </c:pt>
                <c:pt idx="10670">
                  <c:v>2.9581149999999998</c:v>
                </c:pt>
                <c:pt idx="10671">
                  <c:v>2.9587400000000001</c:v>
                </c:pt>
                <c:pt idx="10672">
                  <c:v>2.9576340000000001</c:v>
                </c:pt>
                <c:pt idx="10673">
                  <c:v>2.94773</c:v>
                </c:pt>
                <c:pt idx="10674">
                  <c:v>2.9448449999999999</c:v>
                </c:pt>
                <c:pt idx="10675">
                  <c:v>2.9536910000000001</c:v>
                </c:pt>
                <c:pt idx="10676">
                  <c:v>2.9646780000000001</c:v>
                </c:pt>
                <c:pt idx="10677">
                  <c:v>2.9668899999999998</c:v>
                </c:pt>
                <c:pt idx="10678">
                  <c:v>2.9595090000000002</c:v>
                </c:pt>
                <c:pt idx="10679">
                  <c:v>2.955759</c:v>
                </c:pt>
                <c:pt idx="10680">
                  <c:v>2.9591970000000001</c:v>
                </c:pt>
                <c:pt idx="10681">
                  <c:v>2.963187</c:v>
                </c:pt>
                <c:pt idx="10682">
                  <c:v>2.9622980000000001</c:v>
                </c:pt>
                <c:pt idx="10683">
                  <c:v>2.9579949999999999</c:v>
                </c:pt>
                <c:pt idx="10684">
                  <c:v>2.9581149999999998</c:v>
                </c:pt>
                <c:pt idx="10685">
                  <c:v>2.955759</c:v>
                </c:pt>
                <c:pt idx="10686">
                  <c:v>2.9563359999999999</c:v>
                </c:pt>
                <c:pt idx="10687">
                  <c:v>2.9484270000000001</c:v>
                </c:pt>
                <c:pt idx="10688">
                  <c:v>2.9465759999999999</c:v>
                </c:pt>
                <c:pt idx="10689">
                  <c:v>2.9450129999999999</c:v>
                </c:pt>
                <c:pt idx="10690">
                  <c:v>2.9433060000000002</c:v>
                </c:pt>
                <c:pt idx="10691">
                  <c:v>2.9537879999999999</c:v>
                </c:pt>
                <c:pt idx="10692">
                  <c:v>2.957754</c:v>
                </c:pt>
                <c:pt idx="10693">
                  <c:v>2.9525619999999999</c:v>
                </c:pt>
                <c:pt idx="10694">
                  <c:v>2.9558550000000001</c:v>
                </c:pt>
                <c:pt idx="10695">
                  <c:v>2.9577300000000002</c:v>
                </c:pt>
                <c:pt idx="10696">
                  <c:v>2.959101</c:v>
                </c:pt>
                <c:pt idx="10697">
                  <c:v>2.961913</c:v>
                </c:pt>
                <c:pt idx="10698">
                  <c:v>2.964534</c:v>
                </c:pt>
                <c:pt idx="10699">
                  <c:v>2.9606870000000001</c:v>
                </c:pt>
                <c:pt idx="10700">
                  <c:v>2.9535710000000002</c:v>
                </c:pt>
                <c:pt idx="10701">
                  <c:v>2.9507590000000001</c:v>
                </c:pt>
                <c:pt idx="10702">
                  <c:v>2.9513600000000002</c:v>
                </c:pt>
                <c:pt idx="10703">
                  <c:v>2.9495809999999998</c:v>
                </c:pt>
                <c:pt idx="10704">
                  <c:v>2.9481380000000001</c:v>
                </c:pt>
                <c:pt idx="10705">
                  <c:v>2.946936</c:v>
                </c:pt>
                <c:pt idx="10706">
                  <c:v>2.9472969999999998</c:v>
                </c:pt>
                <c:pt idx="10707">
                  <c:v>2.9476089999999999</c:v>
                </c:pt>
                <c:pt idx="10708">
                  <c:v>2.9515280000000002</c:v>
                </c:pt>
                <c:pt idx="10709">
                  <c:v>2.9543889999999999</c:v>
                </c:pt>
                <c:pt idx="10710">
                  <c:v>2.95886</c:v>
                </c:pt>
                <c:pt idx="10711">
                  <c:v>2.9649670000000001</c:v>
                </c:pt>
                <c:pt idx="10712">
                  <c:v>2.9700630000000001</c:v>
                </c:pt>
                <c:pt idx="10713">
                  <c:v>2.966145</c:v>
                </c:pt>
                <c:pt idx="10714">
                  <c:v>2.9642930000000001</c:v>
                </c:pt>
                <c:pt idx="10715">
                  <c:v>2.9657360000000001</c:v>
                </c:pt>
                <c:pt idx="10716">
                  <c:v>2.9647739999999998</c:v>
                </c:pt>
                <c:pt idx="10717">
                  <c:v>2.958596</c:v>
                </c:pt>
                <c:pt idx="10718">
                  <c:v>2.9550139999999998</c:v>
                </c:pt>
                <c:pt idx="10719">
                  <c:v>2.9529459999999998</c:v>
                </c:pt>
                <c:pt idx="10720">
                  <c:v>2.954196</c:v>
                </c:pt>
                <c:pt idx="10721">
                  <c:v>2.9514800000000001</c:v>
                </c:pt>
                <c:pt idx="10722">
                  <c:v>2.9508070000000002</c:v>
                </c:pt>
                <c:pt idx="10723">
                  <c:v>2.949268</c:v>
                </c:pt>
                <c:pt idx="10724">
                  <c:v>2.950037</c:v>
                </c:pt>
                <c:pt idx="10725">
                  <c:v>2.9516</c:v>
                </c:pt>
                <c:pt idx="10726">
                  <c:v>2.9528020000000001</c:v>
                </c:pt>
                <c:pt idx="10727">
                  <c:v>2.9509509999999999</c:v>
                </c:pt>
                <c:pt idx="10728">
                  <c:v>2.9520089999999999</c:v>
                </c:pt>
                <c:pt idx="10729">
                  <c:v>2.956264</c:v>
                </c:pt>
                <c:pt idx="10730">
                  <c:v>2.9559989999999998</c:v>
                </c:pt>
                <c:pt idx="10731">
                  <c:v>2.954701</c:v>
                </c:pt>
                <c:pt idx="10732">
                  <c:v>2.955495</c:v>
                </c:pt>
                <c:pt idx="10733">
                  <c:v>2.9568889999999999</c:v>
                </c:pt>
                <c:pt idx="10734">
                  <c:v>2.956264</c:v>
                </c:pt>
                <c:pt idx="10735">
                  <c:v>2.9571049999999999</c:v>
                </c:pt>
                <c:pt idx="10736">
                  <c:v>2.9591970000000001</c:v>
                </c:pt>
                <c:pt idx="10737">
                  <c:v>2.9581149999999998</c:v>
                </c:pt>
                <c:pt idx="10738">
                  <c:v>2.953884</c:v>
                </c:pt>
                <c:pt idx="10739">
                  <c:v>2.954653</c:v>
                </c:pt>
                <c:pt idx="10740">
                  <c:v>2.9527060000000001</c:v>
                </c:pt>
                <c:pt idx="10741">
                  <c:v>2.9499409999999999</c:v>
                </c:pt>
                <c:pt idx="10742">
                  <c:v>2.9516239999999998</c:v>
                </c:pt>
                <c:pt idx="10743">
                  <c:v>2.9527540000000001</c:v>
                </c:pt>
                <c:pt idx="10744">
                  <c:v>2.9497969999999998</c:v>
                </c:pt>
                <c:pt idx="10745">
                  <c:v>2.9485950000000001</c:v>
                </c:pt>
                <c:pt idx="10746">
                  <c:v>2.9526340000000002</c:v>
                </c:pt>
                <c:pt idx="10747">
                  <c:v>2.9566490000000001</c:v>
                </c:pt>
                <c:pt idx="10748">
                  <c:v>2.9620099999999998</c:v>
                </c:pt>
                <c:pt idx="10749">
                  <c:v>2.9606150000000002</c:v>
                </c:pt>
                <c:pt idx="10750">
                  <c:v>2.9597259999999999</c:v>
                </c:pt>
                <c:pt idx="10751">
                  <c:v>2.9621780000000002</c:v>
                </c:pt>
                <c:pt idx="10752">
                  <c:v>2.9625140000000001</c:v>
                </c:pt>
                <c:pt idx="10753">
                  <c:v>2.9640049999999998</c:v>
                </c:pt>
                <c:pt idx="10754">
                  <c:v>2.9618890000000002</c:v>
                </c:pt>
                <c:pt idx="10755">
                  <c:v>2.9608560000000002</c:v>
                </c:pt>
                <c:pt idx="10756">
                  <c:v>2.9610479999999999</c:v>
                </c:pt>
                <c:pt idx="10757">
                  <c:v>2.960928</c:v>
                </c:pt>
                <c:pt idx="10758">
                  <c:v>2.9592930000000002</c:v>
                </c:pt>
                <c:pt idx="10759">
                  <c:v>2.9561920000000002</c:v>
                </c:pt>
                <c:pt idx="10760">
                  <c:v>2.9554710000000002</c:v>
                </c:pt>
                <c:pt idx="10761">
                  <c:v>2.9590770000000002</c:v>
                </c:pt>
                <c:pt idx="10762">
                  <c:v>2.9607830000000002</c:v>
                </c:pt>
                <c:pt idx="10763">
                  <c:v>2.9583309999999998</c:v>
                </c:pt>
                <c:pt idx="10764">
                  <c:v>2.957033</c:v>
                </c:pt>
                <c:pt idx="10765">
                  <c:v>2.9570090000000002</c:v>
                </c:pt>
                <c:pt idx="10766">
                  <c:v>2.958548</c:v>
                </c:pt>
                <c:pt idx="10767">
                  <c:v>2.9671780000000001</c:v>
                </c:pt>
                <c:pt idx="10768">
                  <c:v>2.9948250000000001</c:v>
                </c:pt>
                <c:pt idx="10769">
                  <c:v>3.0111729999999999</c:v>
                </c:pt>
                <c:pt idx="10770">
                  <c:v>3.018024</c:v>
                </c:pt>
                <c:pt idx="10771">
                  <c:v>3.0154999999999998</c:v>
                </c:pt>
                <c:pt idx="10772">
                  <c:v>3.0005950000000001</c:v>
                </c:pt>
                <c:pt idx="10773">
                  <c:v>2.9801839999999999</c:v>
                </c:pt>
                <c:pt idx="10774">
                  <c:v>2.9623699999999999</c:v>
                </c:pt>
                <c:pt idx="10775">
                  <c:v>2.9406140000000001</c:v>
                </c:pt>
                <c:pt idx="10776">
                  <c:v>2.9271750000000001</c:v>
                </c:pt>
                <c:pt idx="10777">
                  <c:v>2.9290980000000002</c:v>
                </c:pt>
                <c:pt idx="10778">
                  <c:v>2.9379930000000001</c:v>
                </c:pt>
                <c:pt idx="10779">
                  <c:v>2.9373200000000002</c:v>
                </c:pt>
                <c:pt idx="10780">
                  <c:v>2.947946</c:v>
                </c:pt>
                <c:pt idx="10781">
                  <c:v>2.9506619999999999</c:v>
                </c:pt>
                <c:pt idx="10782">
                  <c:v>2.9556390000000001</c:v>
                </c:pt>
                <c:pt idx="10783">
                  <c:v>2.9596049999999998</c:v>
                </c:pt>
                <c:pt idx="10784">
                  <c:v>2.9612639999999999</c:v>
                </c:pt>
                <c:pt idx="10785">
                  <c:v>2.9561679999999999</c:v>
                </c:pt>
                <c:pt idx="10786">
                  <c:v>2.9515280000000002</c:v>
                </c:pt>
                <c:pt idx="10787">
                  <c:v>2.9467919999999999</c:v>
                </c:pt>
                <c:pt idx="10788">
                  <c:v>2.9493879999999999</c:v>
                </c:pt>
                <c:pt idx="10789">
                  <c:v>2.9534989999999999</c:v>
                </c:pt>
                <c:pt idx="10790">
                  <c:v>2.954437</c:v>
                </c:pt>
                <c:pt idx="10791">
                  <c:v>2.9527060000000001</c:v>
                </c:pt>
                <c:pt idx="10792">
                  <c:v>2.9518399999999998</c:v>
                </c:pt>
                <c:pt idx="10793">
                  <c:v>2.9507829999999999</c:v>
                </c:pt>
                <c:pt idx="10794">
                  <c:v>2.9523450000000002</c:v>
                </c:pt>
                <c:pt idx="10795">
                  <c:v>2.9495809999999998</c:v>
                </c:pt>
                <c:pt idx="10796">
                  <c:v>2.9497010000000001</c:v>
                </c:pt>
                <c:pt idx="10797">
                  <c:v>2.9476330000000002</c:v>
                </c:pt>
                <c:pt idx="10798">
                  <c:v>2.9489800000000002</c:v>
                </c:pt>
                <c:pt idx="10799">
                  <c:v>2.9509029999999998</c:v>
                </c:pt>
                <c:pt idx="10800">
                  <c:v>2.961649</c:v>
                </c:pt>
                <c:pt idx="10801">
                  <c:v>2.959654</c:v>
                </c:pt>
                <c:pt idx="10802">
                  <c:v>2.9575140000000002</c:v>
                </c:pt>
                <c:pt idx="10803">
                  <c:v>2.9592689999999999</c:v>
                </c:pt>
                <c:pt idx="10804">
                  <c:v>2.959918</c:v>
                </c:pt>
                <c:pt idx="10805">
                  <c:v>2.9606629999999998</c:v>
                </c:pt>
                <c:pt idx="10806">
                  <c:v>2.9582350000000002</c:v>
                </c:pt>
                <c:pt idx="10807">
                  <c:v>2.955975</c:v>
                </c:pt>
                <c:pt idx="10808">
                  <c:v>2.9602550000000001</c:v>
                </c:pt>
                <c:pt idx="10809">
                  <c:v>2.9592689999999999</c:v>
                </c:pt>
                <c:pt idx="10810">
                  <c:v>2.956528</c:v>
                </c:pt>
                <c:pt idx="10811">
                  <c:v>2.953932</c:v>
                </c:pt>
                <c:pt idx="10812">
                  <c:v>2.9472489999999998</c:v>
                </c:pt>
                <c:pt idx="10813">
                  <c:v>2.9470559999999999</c:v>
                </c:pt>
                <c:pt idx="10814">
                  <c:v>2.9491239999999999</c:v>
                </c:pt>
                <c:pt idx="10815">
                  <c:v>2.947225</c:v>
                </c:pt>
                <c:pt idx="10816">
                  <c:v>2.947778</c:v>
                </c:pt>
                <c:pt idx="10817">
                  <c:v>2.9491000000000001</c:v>
                </c:pt>
                <c:pt idx="10818">
                  <c:v>2.9546290000000002</c:v>
                </c:pt>
                <c:pt idx="10819">
                  <c:v>2.9555910000000001</c:v>
                </c:pt>
                <c:pt idx="10820">
                  <c:v>2.9520810000000002</c:v>
                </c:pt>
                <c:pt idx="10821">
                  <c:v>2.9550619999999999</c:v>
                </c:pt>
                <c:pt idx="10822">
                  <c:v>2.958548</c:v>
                </c:pt>
                <c:pt idx="10823">
                  <c:v>2.9568409999999998</c:v>
                </c:pt>
                <c:pt idx="10824">
                  <c:v>2.9545089999999998</c:v>
                </c:pt>
                <c:pt idx="10825">
                  <c:v>2.9493399999999999</c:v>
                </c:pt>
                <c:pt idx="10826">
                  <c:v>2.9458540000000002</c:v>
                </c:pt>
                <c:pt idx="10827">
                  <c:v>2.9483069999999998</c:v>
                </c:pt>
                <c:pt idx="10828">
                  <c:v>2.9484750000000002</c:v>
                </c:pt>
                <c:pt idx="10829">
                  <c:v>2.947489</c:v>
                </c:pt>
                <c:pt idx="10830">
                  <c:v>2.9448690000000002</c:v>
                </c:pt>
                <c:pt idx="10831">
                  <c:v>2.9425370000000002</c:v>
                </c:pt>
                <c:pt idx="10832">
                  <c:v>2.9470079999999998</c:v>
                </c:pt>
                <c:pt idx="10833">
                  <c:v>2.9457100000000001</c:v>
                </c:pt>
                <c:pt idx="10834">
                  <c:v>2.945662</c:v>
                </c:pt>
                <c:pt idx="10835">
                  <c:v>2.9451329999999998</c:v>
                </c:pt>
                <c:pt idx="10836">
                  <c:v>2.943378</c:v>
                </c:pt>
                <c:pt idx="10837">
                  <c:v>2.9465029999999999</c:v>
                </c:pt>
                <c:pt idx="10838">
                  <c:v>2.9480659999999999</c:v>
                </c:pt>
                <c:pt idx="10839">
                  <c:v>2.9444599999999999</c:v>
                </c:pt>
                <c:pt idx="10840">
                  <c:v>2.9457580000000001</c:v>
                </c:pt>
                <c:pt idx="10841">
                  <c:v>2.9477530000000001</c:v>
                </c:pt>
                <c:pt idx="10842">
                  <c:v>2.9492919999999998</c:v>
                </c:pt>
                <c:pt idx="10843">
                  <c:v>2.948499</c:v>
                </c:pt>
                <c:pt idx="10844">
                  <c:v>2.9466480000000002</c:v>
                </c:pt>
                <c:pt idx="10845">
                  <c:v>2.949484</c:v>
                </c:pt>
                <c:pt idx="10846">
                  <c:v>2.9555910000000001</c:v>
                </c:pt>
                <c:pt idx="10847">
                  <c:v>2.953595</c:v>
                </c:pt>
                <c:pt idx="10848">
                  <c:v>2.9508549999999998</c:v>
                </c:pt>
                <c:pt idx="10849">
                  <c:v>2.946383</c:v>
                </c:pt>
                <c:pt idx="10850">
                  <c:v>2.9444360000000001</c:v>
                </c:pt>
                <c:pt idx="10851">
                  <c:v>2.9455420000000001</c:v>
                </c:pt>
                <c:pt idx="10852">
                  <c:v>2.9426809999999999</c:v>
                </c:pt>
                <c:pt idx="10853">
                  <c:v>2.9379689999999998</c:v>
                </c:pt>
                <c:pt idx="10854">
                  <c:v>2.9424410000000001</c:v>
                </c:pt>
                <c:pt idx="10855">
                  <c:v>2.9486910000000002</c:v>
                </c:pt>
                <c:pt idx="10856">
                  <c:v>2.9496289999999998</c:v>
                </c:pt>
                <c:pt idx="10857">
                  <c:v>2.9513600000000002</c:v>
                </c:pt>
                <c:pt idx="10858">
                  <c:v>2.9517440000000001</c:v>
                </c:pt>
                <c:pt idx="10859">
                  <c:v>2.9514320000000001</c:v>
                </c:pt>
                <c:pt idx="10860">
                  <c:v>2.9481139999999999</c:v>
                </c:pt>
                <c:pt idx="10861">
                  <c:v>2.945951</c:v>
                </c:pt>
                <c:pt idx="10862">
                  <c:v>2.9486669999999999</c:v>
                </c:pt>
                <c:pt idx="10863">
                  <c:v>2.9570090000000002</c:v>
                </c:pt>
                <c:pt idx="10864">
                  <c:v>2.9603269999999999</c:v>
                </c:pt>
                <c:pt idx="10865">
                  <c:v>2.9546290000000002</c:v>
                </c:pt>
                <c:pt idx="10866">
                  <c:v>2.9540280000000001</c:v>
                </c:pt>
                <c:pt idx="10867">
                  <c:v>2.9563359999999999</c:v>
                </c:pt>
                <c:pt idx="10868">
                  <c:v>2.9531149999999999</c:v>
                </c:pt>
                <c:pt idx="10869">
                  <c:v>2.9511189999999998</c:v>
                </c:pt>
                <c:pt idx="10870">
                  <c:v>2.952105</c:v>
                </c:pt>
                <c:pt idx="10871">
                  <c:v>2.9528020000000001</c:v>
                </c:pt>
                <c:pt idx="10872">
                  <c:v>2.9511910000000001</c:v>
                </c:pt>
                <c:pt idx="10873">
                  <c:v>2.948715</c:v>
                </c:pt>
                <c:pt idx="10874">
                  <c:v>2.9450370000000001</c:v>
                </c:pt>
                <c:pt idx="10875">
                  <c:v>2.941335</c:v>
                </c:pt>
                <c:pt idx="10876">
                  <c:v>2.9411900000000002</c:v>
                </c:pt>
                <c:pt idx="10877">
                  <c:v>2.9427050000000001</c:v>
                </c:pt>
                <c:pt idx="10878">
                  <c:v>2.943282</c:v>
                </c:pt>
                <c:pt idx="10879">
                  <c:v>2.9445079999999999</c:v>
                </c:pt>
                <c:pt idx="10880">
                  <c:v>2.9486669999999999</c:v>
                </c:pt>
                <c:pt idx="10881">
                  <c:v>2.9502060000000001</c:v>
                </c:pt>
                <c:pt idx="10882">
                  <c:v>2.9501089999999999</c:v>
                </c:pt>
                <c:pt idx="10883">
                  <c:v>2.9540760000000001</c:v>
                </c:pt>
                <c:pt idx="10884">
                  <c:v>2.9591249999999998</c:v>
                </c:pt>
                <c:pt idx="10885">
                  <c:v>2.9595090000000002</c:v>
                </c:pt>
                <c:pt idx="10886">
                  <c:v>2.953932</c:v>
                </c:pt>
                <c:pt idx="10887">
                  <c:v>2.9695819999999999</c:v>
                </c:pt>
                <c:pt idx="10888">
                  <c:v>2.9868199999999998</c:v>
                </c:pt>
                <c:pt idx="10889">
                  <c:v>2.995498</c:v>
                </c:pt>
                <c:pt idx="10890">
                  <c:v>3.0064850000000001</c:v>
                </c:pt>
                <c:pt idx="10891">
                  <c:v>3.0059559999999999</c:v>
                </c:pt>
                <c:pt idx="10892">
                  <c:v>2.988839</c:v>
                </c:pt>
                <c:pt idx="10893">
                  <c:v>2.9704959999999998</c:v>
                </c:pt>
                <c:pt idx="10894">
                  <c:v>2.9480900000000001</c:v>
                </c:pt>
                <c:pt idx="10895">
                  <c:v>2.9146019999999999</c:v>
                </c:pt>
                <c:pt idx="10896">
                  <c:v>2.9061629999999998</c:v>
                </c:pt>
                <c:pt idx="10897">
                  <c:v>2.9204189999999999</c:v>
                </c:pt>
                <c:pt idx="10898">
                  <c:v>2.9258769999999998</c:v>
                </c:pt>
                <c:pt idx="10899">
                  <c:v>2.919578</c:v>
                </c:pt>
                <c:pt idx="10900">
                  <c:v>2.9152749999999998</c:v>
                </c:pt>
                <c:pt idx="10901">
                  <c:v>2.9184960000000002</c:v>
                </c:pt>
                <c:pt idx="10902">
                  <c:v>2.9288099999999999</c:v>
                </c:pt>
                <c:pt idx="10903">
                  <c:v>2.9360460000000002</c:v>
                </c:pt>
                <c:pt idx="10904">
                  <c:v>2.9411659999999999</c:v>
                </c:pt>
                <c:pt idx="10905">
                  <c:v>2.9403489999999999</c:v>
                </c:pt>
                <c:pt idx="10906">
                  <c:v>2.9405649999999999</c:v>
                </c:pt>
                <c:pt idx="10907">
                  <c:v>2.9433060000000002</c:v>
                </c:pt>
                <c:pt idx="10908">
                  <c:v>2.9391229999999999</c:v>
                </c:pt>
                <c:pt idx="10909">
                  <c:v>2.9364059999999998</c:v>
                </c:pt>
                <c:pt idx="10910">
                  <c:v>2.9350839999999998</c:v>
                </c:pt>
                <c:pt idx="10911">
                  <c:v>2.9396520000000002</c:v>
                </c:pt>
                <c:pt idx="10912">
                  <c:v>2.9432580000000002</c:v>
                </c:pt>
                <c:pt idx="10913">
                  <c:v>2.9431379999999998</c:v>
                </c:pt>
                <c:pt idx="10914">
                  <c:v>2.947273</c:v>
                </c:pt>
                <c:pt idx="10915">
                  <c:v>2.9475609999999999</c:v>
                </c:pt>
                <c:pt idx="10916">
                  <c:v>2.9457819999999999</c:v>
                </c:pt>
                <c:pt idx="10917">
                  <c:v>2.9457819999999999</c:v>
                </c:pt>
                <c:pt idx="10918">
                  <c:v>2.9462630000000001</c:v>
                </c:pt>
                <c:pt idx="10919">
                  <c:v>2.9455900000000002</c:v>
                </c:pt>
                <c:pt idx="10920">
                  <c:v>2.9444599999999999</c:v>
                </c:pt>
                <c:pt idx="10921">
                  <c:v>2.9440750000000002</c:v>
                </c:pt>
                <c:pt idx="10922">
                  <c:v>2.9396040000000001</c:v>
                </c:pt>
                <c:pt idx="10923">
                  <c:v>2.9351560000000001</c:v>
                </c:pt>
                <c:pt idx="10924">
                  <c:v>2.9359250000000001</c:v>
                </c:pt>
                <c:pt idx="10925">
                  <c:v>2.937176</c:v>
                </c:pt>
                <c:pt idx="10926">
                  <c:v>2.938113</c:v>
                </c:pt>
                <c:pt idx="10927">
                  <c:v>2.9399639999999998</c:v>
                </c:pt>
                <c:pt idx="10928">
                  <c:v>2.9411659999999999</c:v>
                </c:pt>
                <c:pt idx="10929">
                  <c:v>2.9409740000000002</c:v>
                </c:pt>
                <c:pt idx="10930">
                  <c:v>2.937945</c:v>
                </c:pt>
                <c:pt idx="10931">
                  <c:v>2.9371999999999998</c:v>
                </c:pt>
                <c:pt idx="10932">
                  <c:v>2.9399639999999998</c:v>
                </c:pt>
                <c:pt idx="10933">
                  <c:v>2.9473690000000001</c:v>
                </c:pt>
                <c:pt idx="10934">
                  <c:v>2.945999</c:v>
                </c:pt>
                <c:pt idx="10935">
                  <c:v>2.944941</c:v>
                </c:pt>
                <c:pt idx="10936">
                  <c:v>2.9448210000000001</c:v>
                </c:pt>
                <c:pt idx="10937">
                  <c:v>2.9461430000000002</c:v>
                </c:pt>
                <c:pt idx="10938">
                  <c:v>2.9448210000000001</c:v>
                </c:pt>
                <c:pt idx="10939">
                  <c:v>2.938402</c:v>
                </c:pt>
                <c:pt idx="10940">
                  <c:v>2.9312860000000001</c:v>
                </c:pt>
                <c:pt idx="10941">
                  <c:v>2.937729</c:v>
                </c:pt>
                <c:pt idx="10942">
                  <c:v>2.9367670000000001</c:v>
                </c:pt>
                <c:pt idx="10943">
                  <c:v>2.9315980000000001</c:v>
                </c:pt>
                <c:pt idx="10944">
                  <c:v>2.93357</c:v>
                </c:pt>
                <c:pt idx="10945">
                  <c:v>2.9326319999999999</c:v>
                </c:pt>
                <c:pt idx="10946">
                  <c:v>2.9343149999999998</c:v>
                </c:pt>
                <c:pt idx="10947">
                  <c:v>2.9369350000000001</c:v>
                </c:pt>
                <c:pt idx="10948">
                  <c:v>2.9347240000000001</c:v>
                </c:pt>
                <c:pt idx="10949">
                  <c:v>2.9362379999999999</c:v>
                </c:pt>
                <c:pt idx="10950">
                  <c:v>2.9347479999999999</c:v>
                </c:pt>
                <c:pt idx="10951">
                  <c:v>2.9343629999999998</c:v>
                </c:pt>
                <c:pt idx="10952">
                  <c:v>2.9410940000000001</c:v>
                </c:pt>
                <c:pt idx="10953">
                  <c:v>2.943667</c:v>
                </c:pt>
                <c:pt idx="10954">
                  <c:v>2.9430900000000002</c:v>
                </c:pt>
                <c:pt idx="10955">
                  <c:v>2.9422480000000002</c:v>
                </c:pt>
                <c:pt idx="10956">
                  <c:v>2.9427050000000001</c:v>
                </c:pt>
                <c:pt idx="10957">
                  <c:v>2.9447480000000001</c:v>
                </c:pt>
                <c:pt idx="10958">
                  <c:v>2.9439069999999998</c:v>
                </c:pt>
                <c:pt idx="10959">
                  <c:v>2.941262</c:v>
                </c:pt>
                <c:pt idx="10960">
                  <c:v>2.9390749999999999</c:v>
                </c:pt>
                <c:pt idx="10961">
                  <c:v>2.9375360000000001</c:v>
                </c:pt>
                <c:pt idx="10962">
                  <c:v>2.9365990000000002</c:v>
                </c:pt>
                <c:pt idx="10963">
                  <c:v>2.9349400000000001</c:v>
                </c:pt>
                <c:pt idx="10964">
                  <c:v>2.9347240000000001</c:v>
                </c:pt>
                <c:pt idx="10965">
                  <c:v>2.93405</c:v>
                </c:pt>
                <c:pt idx="10966">
                  <c:v>2.935012</c:v>
                </c:pt>
                <c:pt idx="10967">
                  <c:v>2.9365510000000001</c:v>
                </c:pt>
                <c:pt idx="10968">
                  <c:v>2.9367909999999999</c:v>
                </c:pt>
                <c:pt idx="10969">
                  <c:v>2.9372720000000001</c:v>
                </c:pt>
                <c:pt idx="10970">
                  <c:v>2.9367190000000001</c:v>
                </c:pt>
                <c:pt idx="10971">
                  <c:v>2.9358780000000002</c:v>
                </c:pt>
                <c:pt idx="10972">
                  <c:v>2.9397720000000001</c:v>
                </c:pt>
                <c:pt idx="10973">
                  <c:v>2.938618</c:v>
                </c:pt>
                <c:pt idx="10974">
                  <c:v>2.9365990000000002</c:v>
                </c:pt>
                <c:pt idx="10975">
                  <c:v>2.9323920000000001</c:v>
                </c:pt>
                <c:pt idx="10976">
                  <c:v>2.9313340000000001</c:v>
                </c:pt>
                <c:pt idx="10977">
                  <c:v>2.9284729999999999</c:v>
                </c:pt>
                <c:pt idx="10978">
                  <c:v>2.9227989999999999</c:v>
                </c:pt>
                <c:pt idx="10979">
                  <c:v>2.921694</c:v>
                </c:pt>
                <c:pt idx="10980">
                  <c:v>2.9225110000000001</c:v>
                </c:pt>
                <c:pt idx="10981">
                  <c:v>2.9270309999999999</c:v>
                </c:pt>
                <c:pt idx="10982">
                  <c:v>2.9299400000000002</c:v>
                </c:pt>
                <c:pt idx="10983">
                  <c:v>2.9334730000000002</c:v>
                </c:pt>
                <c:pt idx="10984">
                  <c:v>2.9365749999999999</c:v>
                </c:pt>
                <c:pt idx="10985">
                  <c:v>2.9388589999999999</c:v>
                </c:pt>
                <c:pt idx="10986">
                  <c:v>2.93506</c:v>
                </c:pt>
                <c:pt idx="10987">
                  <c:v>2.9318390000000001</c:v>
                </c:pt>
                <c:pt idx="10988">
                  <c:v>2.9358780000000002</c:v>
                </c:pt>
                <c:pt idx="10989">
                  <c:v>2.9365749999999999</c:v>
                </c:pt>
                <c:pt idx="10990">
                  <c:v>2.9341710000000001</c:v>
                </c:pt>
                <c:pt idx="10991">
                  <c:v>2.9310689999999999</c:v>
                </c:pt>
                <c:pt idx="10992">
                  <c:v>2.927632</c:v>
                </c:pt>
                <c:pt idx="10993">
                  <c:v>2.9279440000000001</c:v>
                </c:pt>
                <c:pt idx="10994">
                  <c:v>2.9299149999999998</c:v>
                </c:pt>
                <c:pt idx="10995">
                  <c:v>2.9229919999999998</c:v>
                </c:pt>
                <c:pt idx="10996">
                  <c:v>2.9207800000000002</c:v>
                </c:pt>
                <c:pt idx="10997">
                  <c:v>2.9276559999999998</c:v>
                </c:pt>
                <c:pt idx="10998">
                  <c:v>2.9287860000000001</c:v>
                </c:pt>
                <c:pt idx="10999">
                  <c:v>2.926742</c:v>
                </c:pt>
                <c:pt idx="11000">
                  <c:v>2.9317419999999998</c:v>
                </c:pt>
                <c:pt idx="11001">
                  <c:v>2.9384260000000002</c:v>
                </c:pt>
                <c:pt idx="11002">
                  <c:v>2.9449890000000001</c:v>
                </c:pt>
                <c:pt idx="11003">
                  <c:v>2.9603269999999999</c:v>
                </c:pt>
                <c:pt idx="11004">
                  <c:v>2.9778519999999999</c:v>
                </c:pt>
                <c:pt idx="11005">
                  <c:v>2.9868429999999999</c:v>
                </c:pt>
                <c:pt idx="11006">
                  <c:v>2.9797750000000001</c:v>
                </c:pt>
                <c:pt idx="11007">
                  <c:v>2.9686210000000002</c:v>
                </c:pt>
                <c:pt idx="11008">
                  <c:v>2.957322</c:v>
                </c:pt>
                <c:pt idx="11009">
                  <c:v>2.9439790000000001</c:v>
                </c:pt>
                <c:pt idx="11010">
                  <c:v>2.9215490000000002</c:v>
                </c:pt>
                <c:pt idx="11011">
                  <c:v>2.9006099999999999</c:v>
                </c:pt>
                <c:pt idx="11012">
                  <c:v>2.8979659999999998</c:v>
                </c:pt>
                <c:pt idx="11013">
                  <c:v>2.918256</c:v>
                </c:pt>
                <c:pt idx="11014">
                  <c:v>2.925516</c:v>
                </c:pt>
                <c:pt idx="11015">
                  <c:v>2.9261889999999999</c:v>
                </c:pt>
                <c:pt idx="11016">
                  <c:v>2.930444</c:v>
                </c:pt>
                <c:pt idx="11017">
                  <c:v>2.9342670000000002</c:v>
                </c:pt>
                <c:pt idx="11018">
                  <c:v>2.9350360000000002</c:v>
                </c:pt>
                <c:pt idx="11019">
                  <c:v>2.9301080000000002</c:v>
                </c:pt>
                <c:pt idx="11020">
                  <c:v>2.9255879999999999</c:v>
                </c:pt>
                <c:pt idx="11021">
                  <c:v>2.928353</c:v>
                </c:pt>
                <c:pt idx="11022">
                  <c:v>2.9271750000000001</c:v>
                </c:pt>
                <c:pt idx="11023">
                  <c:v>2.9280879999999998</c:v>
                </c:pt>
                <c:pt idx="11024">
                  <c:v>2.9212609999999999</c:v>
                </c:pt>
                <c:pt idx="11025">
                  <c:v>2.9175589999999998</c:v>
                </c:pt>
                <c:pt idx="11026">
                  <c:v>2.9201790000000001</c:v>
                </c:pt>
                <c:pt idx="11027">
                  <c:v>2.9231600000000002</c:v>
                </c:pt>
                <c:pt idx="11028">
                  <c:v>2.9256600000000001</c:v>
                </c:pt>
                <c:pt idx="11029">
                  <c:v>2.9237129999999998</c:v>
                </c:pt>
                <c:pt idx="11030">
                  <c:v>2.9269590000000001</c:v>
                </c:pt>
                <c:pt idx="11031">
                  <c:v>2.928858</c:v>
                </c:pt>
                <c:pt idx="11032">
                  <c:v>2.9299149999999998</c:v>
                </c:pt>
                <c:pt idx="11033">
                  <c:v>2.9333290000000001</c:v>
                </c:pt>
                <c:pt idx="11034">
                  <c:v>2.9321510000000002</c:v>
                </c:pt>
                <c:pt idx="11035">
                  <c:v>2.9278719999999998</c:v>
                </c:pt>
                <c:pt idx="11036">
                  <c:v>2.9279920000000002</c:v>
                </c:pt>
                <c:pt idx="11037">
                  <c:v>2.9307569999999998</c:v>
                </c:pt>
                <c:pt idx="11038">
                  <c:v>2.9344589999999999</c:v>
                </c:pt>
                <c:pt idx="11039">
                  <c:v>2.9315980000000001</c:v>
                </c:pt>
                <c:pt idx="11040">
                  <c:v>2.9309249999999998</c:v>
                </c:pt>
                <c:pt idx="11041">
                  <c:v>2.928401</c:v>
                </c:pt>
                <c:pt idx="11042">
                  <c:v>2.9243619999999999</c:v>
                </c:pt>
                <c:pt idx="11043">
                  <c:v>2.9240499999999998</c:v>
                </c:pt>
                <c:pt idx="11044">
                  <c:v>2.9281130000000002</c:v>
                </c:pt>
                <c:pt idx="11045">
                  <c:v>2.9334009999999999</c:v>
                </c:pt>
                <c:pt idx="11046">
                  <c:v>2.9346510000000001</c:v>
                </c:pt>
                <c:pt idx="11047">
                  <c:v>2.932296</c:v>
                </c:pt>
                <c:pt idx="11048">
                  <c:v>2.930949</c:v>
                </c:pt>
                <c:pt idx="11049">
                  <c:v>2.9289299999999998</c:v>
                </c:pt>
                <c:pt idx="11050">
                  <c:v>2.929459</c:v>
                </c:pt>
                <c:pt idx="11051">
                  <c:v>2.9284729999999999</c:v>
                </c:pt>
                <c:pt idx="11052">
                  <c:v>2.9323920000000001</c:v>
                </c:pt>
                <c:pt idx="11053">
                  <c:v>2.9344109999999999</c:v>
                </c:pt>
                <c:pt idx="11054">
                  <c:v>2.934796</c:v>
                </c:pt>
                <c:pt idx="11055">
                  <c:v>2.9344589999999999</c:v>
                </c:pt>
                <c:pt idx="11056">
                  <c:v>2.9356849999999999</c:v>
                </c:pt>
                <c:pt idx="11057">
                  <c:v>2.9349880000000002</c:v>
                </c:pt>
                <c:pt idx="11058">
                  <c:v>2.9330889999999998</c:v>
                </c:pt>
                <c:pt idx="11059">
                  <c:v>2.9321510000000002</c:v>
                </c:pt>
                <c:pt idx="11060">
                  <c:v>2.9298190000000002</c:v>
                </c:pt>
                <c:pt idx="11061">
                  <c:v>2.931406</c:v>
                </c:pt>
                <c:pt idx="11062">
                  <c:v>2.9326080000000001</c:v>
                </c:pt>
                <c:pt idx="11063">
                  <c:v>2.9315739999999999</c:v>
                </c:pt>
                <c:pt idx="11064">
                  <c:v>2.932296</c:v>
                </c:pt>
                <c:pt idx="11065">
                  <c:v>2.9318870000000001</c:v>
                </c:pt>
                <c:pt idx="11066">
                  <c:v>2.9349400000000001</c:v>
                </c:pt>
                <c:pt idx="11067">
                  <c:v>2.935781</c:v>
                </c:pt>
                <c:pt idx="11068">
                  <c:v>2.9297710000000001</c:v>
                </c:pt>
                <c:pt idx="11069">
                  <c:v>2.926742</c:v>
                </c:pt>
                <c:pt idx="11070">
                  <c:v>2.9298190000000002</c:v>
                </c:pt>
                <c:pt idx="11071">
                  <c:v>2.931165</c:v>
                </c:pt>
                <c:pt idx="11072">
                  <c:v>2.9317669999999998</c:v>
                </c:pt>
                <c:pt idx="11073">
                  <c:v>2.9452530000000001</c:v>
                </c:pt>
                <c:pt idx="11074">
                  <c:v>2.9510710000000002</c:v>
                </c:pt>
                <c:pt idx="11075">
                  <c:v>2.9491960000000002</c:v>
                </c:pt>
                <c:pt idx="11076">
                  <c:v>2.9447239999999999</c:v>
                </c:pt>
                <c:pt idx="11077">
                  <c:v>2.9431620000000001</c:v>
                </c:pt>
                <c:pt idx="11078">
                  <c:v>2.9338099999999998</c:v>
                </c:pt>
                <c:pt idx="11079">
                  <c:v>2.9250829999999999</c:v>
                </c:pt>
                <c:pt idx="11080">
                  <c:v>2.922631</c:v>
                </c:pt>
                <c:pt idx="11081">
                  <c:v>2.9217420000000001</c:v>
                </c:pt>
                <c:pt idx="11082">
                  <c:v>2.9188809999999998</c:v>
                </c:pt>
                <c:pt idx="11083">
                  <c:v>2.9203229999999998</c:v>
                </c:pt>
                <c:pt idx="11084">
                  <c:v>2.9219339999999998</c:v>
                </c:pt>
                <c:pt idx="11085">
                  <c:v>2.922463</c:v>
                </c:pt>
                <c:pt idx="11086">
                  <c:v>2.9229919999999998</c:v>
                </c:pt>
                <c:pt idx="11087">
                  <c:v>2.9228960000000002</c:v>
                </c:pt>
                <c:pt idx="11088">
                  <c:v>2.922415</c:v>
                </c:pt>
                <c:pt idx="11089">
                  <c:v>2.9240979999999999</c:v>
                </c:pt>
                <c:pt idx="11090">
                  <c:v>2.9253960000000001</c:v>
                </c:pt>
                <c:pt idx="11091">
                  <c:v>2.927295</c:v>
                </c:pt>
                <c:pt idx="11092">
                  <c:v>2.9319829999999998</c:v>
                </c:pt>
                <c:pt idx="11093">
                  <c:v>2.9349159999999999</c:v>
                </c:pt>
                <c:pt idx="11094">
                  <c:v>2.9402050000000002</c:v>
                </c:pt>
                <c:pt idx="11095">
                  <c:v>2.9439310000000001</c:v>
                </c:pt>
                <c:pt idx="11096">
                  <c:v>2.944051</c:v>
                </c:pt>
                <c:pt idx="11097">
                  <c:v>2.9370560000000001</c:v>
                </c:pt>
                <c:pt idx="11098">
                  <c:v>2.9297949999999999</c:v>
                </c:pt>
                <c:pt idx="11099">
                  <c:v>2.9272469999999999</c:v>
                </c:pt>
                <c:pt idx="11100">
                  <c:v>2.9263330000000001</c:v>
                </c:pt>
                <c:pt idx="11101">
                  <c:v>2.9254199999999999</c:v>
                </c:pt>
                <c:pt idx="11102">
                  <c:v>2.9248669999999999</c:v>
                </c:pt>
                <c:pt idx="11103">
                  <c:v>2.9205399999999999</c:v>
                </c:pt>
                <c:pt idx="11104">
                  <c:v>2.911597</c:v>
                </c:pt>
                <c:pt idx="11105">
                  <c:v>2.9146260000000002</c:v>
                </c:pt>
                <c:pt idx="11106">
                  <c:v>2.9200590000000002</c:v>
                </c:pt>
                <c:pt idx="11107">
                  <c:v>2.9252509999999998</c:v>
                </c:pt>
                <c:pt idx="11108">
                  <c:v>2.9300839999999999</c:v>
                </c:pt>
                <c:pt idx="11109">
                  <c:v>2.9370790000000002</c:v>
                </c:pt>
                <c:pt idx="11110">
                  <c:v>2.93994</c:v>
                </c:pt>
                <c:pt idx="11111">
                  <c:v>2.9395799999999999</c:v>
                </c:pt>
                <c:pt idx="11112">
                  <c:v>2.9448449999999999</c:v>
                </c:pt>
                <c:pt idx="11113">
                  <c:v>2.9434260000000001</c:v>
                </c:pt>
                <c:pt idx="11114">
                  <c:v>2.936671</c:v>
                </c:pt>
                <c:pt idx="11115">
                  <c:v>2.9345309999999998</c:v>
                </c:pt>
                <c:pt idx="11116">
                  <c:v>2.9342429999999999</c:v>
                </c:pt>
                <c:pt idx="11117">
                  <c:v>2.9298670000000002</c:v>
                </c:pt>
                <c:pt idx="11118">
                  <c:v>2.9335460000000002</c:v>
                </c:pt>
                <c:pt idx="11119">
                  <c:v>2.933233</c:v>
                </c:pt>
                <c:pt idx="11120">
                  <c:v>2.9312619999999998</c:v>
                </c:pt>
                <c:pt idx="11121">
                  <c:v>2.9256359999999999</c:v>
                </c:pt>
                <c:pt idx="11122">
                  <c:v>2.9300839999999999</c:v>
                </c:pt>
                <c:pt idx="11123">
                  <c:v>2.9310930000000002</c:v>
                </c:pt>
                <c:pt idx="11124">
                  <c:v>2.9260449999999998</c:v>
                </c:pt>
                <c:pt idx="11125">
                  <c:v>2.9222709999999998</c:v>
                </c:pt>
                <c:pt idx="11126">
                  <c:v>2.9264049999999999</c:v>
                </c:pt>
                <c:pt idx="11127">
                  <c:v>2.9360940000000002</c:v>
                </c:pt>
                <c:pt idx="11128">
                  <c:v>2.9566970000000001</c:v>
                </c:pt>
                <c:pt idx="11129">
                  <c:v>2.9764339999999998</c:v>
                </c:pt>
                <c:pt idx="11130">
                  <c:v>2.9839349999999998</c:v>
                </c:pt>
                <c:pt idx="11131">
                  <c:v>2.9782850000000001</c:v>
                </c:pt>
                <c:pt idx="11132">
                  <c:v>2.9713370000000001</c:v>
                </c:pt>
                <c:pt idx="11133">
                  <c:v>2.952658</c:v>
                </c:pt>
                <c:pt idx="11134">
                  <c:v>2.9333049999999998</c:v>
                </c:pt>
                <c:pt idx="11135">
                  <c:v>2.9112840000000002</c:v>
                </c:pt>
                <c:pt idx="11136">
                  <c:v>2.8926530000000001</c:v>
                </c:pt>
                <c:pt idx="11137">
                  <c:v>2.892773</c:v>
                </c:pt>
                <c:pt idx="11138">
                  <c:v>2.9024130000000001</c:v>
                </c:pt>
                <c:pt idx="11139">
                  <c:v>2.908471</c:v>
                </c:pt>
                <c:pt idx="11140">
                  <c:v>2.9154429999999998</c:v>
                </c:pt>
                <c:pt idx="11141">
                  <c:v>2.9169580000000002</c:v>
                </c:pt>
                <c:pt idx="11142">
                  <c:v>2.919025</c:v>
                </c:pt>
                <c:pt idx="11143">
                  <c:v>2.920083</c:v>
                </c:pt>
                <c:pt idx="11144">
                  <c:v>2.9187609999999999</c:v>
                </c:pt>
                <c:pt idx="11145">
                  <c:v>2.921694</c:v>
                </c:pt>
                <c:pt idx="11146">
                  <c:v>2.9243380000000001</c:v>
                </c:pt>
                <c:pt idx="11147">
                  <c:v>2.924747</c:v>
                </c:pt>
                <c:pt idx="11148">
                  <c:v>2.9253719999999999</c:v>
                </c:pt>
                <c:pt idx="11149">
                  <c:v>2.9279199999999999</c:v>
                </c:pt>
                <c:pt idx="11150">
                  <c:v>2.931238</c:v>
                </c:pt>
                <c:pt idx="11151">
                  <c:v>2.9308049999999999</c:v>
                </c:pt>
                <c:pt idx="11152">
                  <c:v>2.9305159999999999</c:v>
                </c:pt>
                <c:pt idx="11153">
                  <c:v>2.9323920000000001</c:v>
                </c:pt>
                <c:pt idx="11154">
                  <c:v>2.9292419999999999</c:v>
                </c:pt>
                <c:pt idx="11155">
                  <c:v>2.9265500000000002</c:v>
                </c:pt>
                <c:pt idx="11156">
                  <c:v>2.9269099999999999</c:v>
                </c:pt>
                <c:pt idx="11157">
                  <c:v>2.9230640000000001</c:v>
                </c:pt>
                <c:pt idx="11158">
                  <c:v>2.9263089999999998</c:v>
                </c:pt>
                <c:pt idx="11159">
                  <c:v>2.9230160000000001</c:v>
                </c:pt>
                <c:pt idx="11160">
                  <c:v>2.9206599999999998</c:v>
                </c:pt>
                <c:pt idx="11161">
                  <c:v>2.9230399999999999</c:v>
                </c:pt>
                <c:pt idx="11162">
                  <c:v>2.9246989999999999</c:v>
                </c:pt>
                <c:pt idx="11163">
                  <c:v>2.924795</c:v>
                </c:pt>
                <c:pt idx="11164">
                  <c:v>2.9269590000000001</c:v>
                </c:pt>
                <c:pt idx="11165">
                  <c:v>2.9269340000000001</c:v>
                </c:pt>
                <c:pt idx="11166">
                  <c:v>2.9285450000000002</c:v>
                </c:pt>
                <c:pt idx="11167">
                  <c:v>2.9279920000000002</c:v>
                </c:pt>
                <c:pt idx="11168">
                  <c:v>2.928353</c:v>
                </c:pt>
                <c:pt idx="11169">
                  <c:v>2.9270309999999999</c:v>
                </c:pt>
                <c:pt idx="11170">
                  <c:v>2.9286650000000001</c:v>
                </c:pt>
                <c:pt idx="11171">
                  <c:v>2.9334730000000002</c:v>
                </c:pt>
                <c:pt idx="11172">
                  <c:v>2.9333770000000001</c:v>
                </c:pt>
                <c:pt idx="11173">
                  <c:v>2.9338340000000001</c:v>
                </c:pt>
                <c:pt idx="11174">
                  <c:v>2.935012</c:v>
                </c:pt>
                <c:pt idx="11175">
                  <c:v>2.9293870000000002</c:v>
                </c:pt>
                <c:pt idx="11176">
                  <c:v>2.9271989999999999</c:v>
                </c:pt>
                <c:pt idx="11177">
                  <c:v>2.9291939999999999</c:v>
                </c:pt>
                <c:pt idx="11178">
                  <c:v>2.927343</c:v>
                </c:pt>
                <c:pt idx="11179">
                  <c:v>2.9240979999999999</c:v>
                </c:pt>
                <c:pt idx="11180">
                  <c:v>2.925179</c:v>
                </c:pt>
                <c:pt idx="11181">
                  <c:v>2.924795</c:v>
                </c:pt>
                <c:pt idx="11182">
                  <c:v>2.9259970000000002</c:v>
                </c:pt>
                <c:pt idx="11183">
                  <c:v>2.9281359999999999</c:v>
                </c:pt>
                <c:pt idx="11184">
                  <c:v>2.927079</c:v>
                </c:pt>
                <c:pt idx="11185">
                  <c:v>2.923905</c:v>
                </c:pt>
                <c:pt idx="11186">
                  <c:v>2.923905</c:v>
                </c:pt>
                <c:pt idx="11187">
                  <c:v>2.9257080000000002</c:v>
                </c:pt>
                <c:pt idx="11188">
                  <c:v>2.9292419999999999</c:v>
                </c:pt>
                <c:pt idx="11189">
                  <c:v>2.9274629999999999</c:v>
                </c:pt>
                <c:pt idx="11190">
                  <c:v>2.9273189999999998</c:v>
                </c:pt>
                <c:pt idx="11191">
                  <c:v>2.9281130000000002</c:v>
                </c:pt>
                <c:pt idx="11192">
                  <c:v>2.928064</c:v>
                </c:pt>
                <c:pt idx="11193">
                  <c:v>2.9349159999999999</c:v>
                </c:pt>
                <c:pt idx="11194">
                  <c:v>2.9323190000000001</c:v>
                </c:pt>
                <c:pt idx="11195">
                  <c:v>2.9284490000000001</c:v>
                </c:pt>
                <c:pt idx="11196">
                  <c:v>2.9272230000000001</c:v>
                </c:pt>
                <c:pt idx="11197">
                  <c:v>2.9331369999999999</c:v>
                </c:pt>
                <c:pt idx="11198">
                  <c:v>2.9320550000000001</c:v>
                </c:pt>
                <c:pt idx="11199">
                  <c:v>2.9300359999999999</c:v>
                </c:pt>
                <c:pt idx="11200">
                  <c:v>2.9302999999999999</c:v>
                </c:pt>
                <c:pt idx="11201">
                  <c:v>2.9299400000000002</c:v>
                </c:pt>
                <c:pt idx="11202">
                  <c:v>2.923352</c:v>
                </c:pt>
                <c:pt idx="11203">
                  <c:v>2.9167169999999998</c:v>
                </c:pt>
                <c:pt idx="11204">
                  <c:v>2.9269590000000001</c:v>
                </c:pt>
                <c:pt idx="11205">
                  <c:v>2.9378009999999999</c:v>
                </c:pt>
                <c:pt idx="11206">
                  <c:v>2.9445800000000002</c:v>
                </c:pt>
                <c:pt idx="11207">
                  <c:v>2.9421279999999999</c:v>
                </c:pt>
                <c:pt idx="11208">
                  <c:v>2.907197</c:v>
                </c:pt>
                <c:pt idx="11209">
                  <c:v>2.913977</c:v>
                </c:pt>
                <c:pt idx="11210">
                  <c:v>2.9184480000000002</c:v>
                </c:pt>
                <c:pt idx="11211">
                  <c:v>2.9214289999999998</c:v>
                </c:pt>
                <c:pt idx="11212">
                  <c:v>2.9228480000000001</c:v>
                </c:pt>
                <c:pt idx="11213">
                  <c:v>2.9215970000000002</c:v>
                </c:pt>
                <c:pt idx="11214">
                  <c:v>2.9186160000000001</c:v>
                </c:pt>
                <c:pt idx="11215">
                  <c:v>2.9238330000000001</c:v>
                </c:pt>
                <c:pt idx="11216">
                  <c:v>2.9263819999999998</c:v>
                </c:pt>
                <c:pt idx="11217">
                  <c:v>2.91953</c:v>
                </c:pt>
                <c:pt idx="11218">
                  <c:v>2.9098660000000001</c:v>
                </c:pt>
                <c:pt idx="11219">
                  <c:v>2.9059469999999998</c:v>
                </c:pt>
                <c:pt idx="11220">
                  <c:v>2.9043600000000001</c:v>
                </c:pt>
                <c:pt idx="11221">
                  <c:v>2.8986149999999999</c:v>
                </c:pt>
                <c:pt idx="11222">
                  <c:v>2.893783</c:v>
                </c:pt>
                <c:pt idx="11223">
                  <c:v>2.8993359999999999</c:v>
                </c:pt>
                <c:pt idx="11224">
                  <c:v>2.9115250000000001</c:v>
                </c:pt>
                <c:pt idx="11225">
                  <c:v>2.9160680000000001</c:v>
                </c:pt>
                <c:pt idx="11226">
                  <c:v>2.9155389999999999</c:v>
                </c:pt>
                <c:pt idx="11227">
                  <c:v>2.9194339999999999</c:v>
                </c:pt>
                <c:pt idx="11228">
                  <c:v>2.9293870000000002</c:v>
                </c:pt>
                <c:pt idx="11229">
                  <c:v>2.9325600000000001</c:v>
                </c:pt>
                <c:pt idx="11230">
                  <c:v>2.9373680000000002</c:v>
                </c:pt>
                <c:pt idx="11231">
                  <c:v>2.9353729999999998</c:v>
                </c:pt>
                <c:pt idx="11232">
                  <c:v>2.9281130000000002</c:v>
                </c:pt>
                <c:pt idx="11233">
                  <c:v>2.9287610000000002</c:v>
                </c:pt>
                <c:pt idx="11234">
                  <c:v>2.9228960000000002</c:v>
                </c:pt>
                <c:pt idx="11235">
                  <c:v>2.9187609999999999</c:v>
                </c:pt>
                <c:pt idx="11236">
                  <c:v>2.9186640000000001</c:v>
                </c:pt>
                <c:pt idx="11237">
                  <c:v>2.9179430000000002</c:v>
                </c:pt>
                <c:pt idx="11238">
                  <c:v>2.9167649999999998</c:v>
                </c:pt>
                <c:pt idx="11239">
                  <c:v>2.9176790000000001</c:v>
                </c:pt>
                <c:pt idx="11240">
                  <c:v>2.9212129999999998</c:v>
                </c:pt>
                <c:pt idx="11241">
                  <c:v>2.9264779999999999</c:v>
                </c:pt>
                <c:pt idx="11242">
                  <c:v>2.926069</c:v>
                </c:pt>
                <c:pt idx="11243">
                  <c:v>2.924458</c:v>
                </c:pt>
                <c:pt idx="11244">
                  <c:v>2.9225829999999999</c:v>
                </c:pt>
                <c:pt idx="11245">
                  <c:v>2.9250349999999998</c:v>
                </c:pt>
                <c:pt idx="11246">
                  <c:v>2.9247709999999998</c:v>
                </c:pt>
                <c:pt idx="11247">
                  <c:v>2.9245299999999999</c:v>
                </c:pt>
                <c:pt idx="11248">
                  <c:v>2.9385219999999999</c:v>
                </c:pt>
                <c:pt idx="11249">
                  <c:v>2.9629470000000002</c:v>
                </c:pt>
                <c:pt idx="11250">
                  <c:v>2.976963</c:v>
                </c:pt>
                <c:pt idx="11251">
                  <c:v>2.9808810000000001</c:v>
                </c:pt>
                <c:pt idx="11252">
                  <c:v>2.9729960000000002</c:v>
                </c:pt>
                <c:pt idx="11253">
                  <c:v>2.9528979999999998</c:v>
                </c:pt>
                <c:pt idx="11254">
                  <c:v>2.9301560000000002</c:v>
                </c:pt>
                <c:pt idx="11255">
                  <c:v>2.9132069999999999</c:v>
                </c:pt>
                <c:pt idx="11256">
                  <c:v>2.8896229999999998</c:v>
                </c:pt>
                <c:pt idx="11257">
                  <c:v>2.882171</c:v>
                </c:pt>
                <c:pt idx="11258">
                  <c:v>2.8942869999999998</c:v>
                </c:pt>
                <c:pt idx="11259">
                  <c:v>2.8965709999999998</c:v>
                </c:pt>
                <c:pt idx="11260">
                  <c:v>2.9006820000000002</c:v>
                </c:pt>
                <c:pt idx="11261">
                  <c:v>2.912366</c:v>
                </c:pt>
                <c:pt idx="11262">
                  <c:v>2.9193380000000002</c:v>
                </c:pt>
                <c:pt idx="11263">
                  <c:v>2.9201549999999998</c:v>
                </c:pt>
                <c:pt idx="11264">
                  <c:v>2.9179189999999999</c:v>
                </c:pt>
                <c:pt idx="11265">
                  <c:v>2.914698</c:v>
                </c:pt>
                <c:pt idx="11266">
                  <c:v>2.917414</c:v>
                </c:pt>
                <c:pt idx="11267">
                  <c:v>2.9209000000000001</c:v>
                </c:pt>
                <c:pt idx="11268">
                  <c:v>2.9169339999999999</c:v>
                </c:pt>
                <c:pt idx="11269">
                  <c:v>2.9151069999999999</c:v>
                </c:pt>
                <c:pt idx="11270">
                  <c:v>2.919241</c:v>
                </c:pt>
                <c:pt idx="11271">
                  <c:v>2.9199869999999999</c:v>
                </c:pt>
                <c:pt idx="11272">
                  <c:v>2.9220060000000001</c:v>
                </c:pt>
                <c:pt idx="11273">
                  <c:v>2.9192900000000002</c:v>
                </c:pt>
                <c:pt idx="11274">
                  <c:v>2.920131</c:v>
                </c:pt>
                <c:pt idx="11275">
                  <c:v>2.9191690000000001</c:v>
                </c:pt>
                <c:pt idx="11276">
                  <c:v>2.9207800000000002</c:v>
                </c:pt>
                <c:pt idx="11277">
                  <c:v>2.9219339999999998</c:v>
                </c:pt>
                <c:pt idx="11278">
                  <c:v>2.9217659999999999</c:v>
                </c:pt>
                <c:pt idx="11279">
                  <c:v>2.919746</c:v>
                </c:pt>
                <c:pt idx="11280">
                  <c:v>2.9221020000000002</c:v>
                </c:pt>
                <c:pt idx="11281">
                  <c:v>2.9250829999999999</c:v>
                </c:pt>
                <c:pt idx="11282">
                  <c:v>2.926285</c:v>
                </c:pt>
                <c:pt idx="11283">
                  <c:v>2.9281600000000001</c:v>
                </c:pt>
                <c:pt idx="11284">
                  <c:v>2.9266700000000001</c:v>
                </c:pt>
                <c:pt idx="11285">
                  <c:v>2.927632</c:v>
                </c:pt>
                <c:pt idx="11286">
                  <c:v>2.9277760000000002</c:v>
                </c:pt>
                <c:pt idx="11287">
                  <c:v>2.926237</c:v>
                </c:pt>
                <c:pt idx="11288">
                  <c:v>2.926021</c:v>
                </c:pt>
                <c:pt idx="11289">
                  <c:v>2.9237609999999998</c:v>
                </c:pt>
                <c:pt idx="11290">
                  <c:v>2.9253239999999998</c:v>
                </c:pt>
                <c:pt idx="11291">
                  <c:v>2.923689</c:v>
                </c:pt>
                <c:pt idx="11292">
                  <c:v>2.9234239999999998</c:v>
                </c:pt>
                <c:pt idx="11293">
                  <c:v>2.9222950000000001</c:v>
                </c:pt>
                <c:pt idx="11294">
                  <c:v>2.9202750000000002</c:v>
                </c:pt>
                <c:pt idx="11295">
                  <c:v>2.9168850000000002</c:v>
                </c:pt>
                <c:pt idx="11296">
                  <c:v>2.9166449999999999</c:v>
                </c:pt>
                <c:pt idx="11297">
                  <c:v>2.9194580000000001</c:v>
                </c:pt>
                <c:pt idx="11298">
                  <c:v>2.920131</c:v>
                </c:pt>
                <c:pt idx="11299">
                  <c:v>2.9210929999999999</c:v>
                </c:pt>
                <c:pt idx="11300">
                  <c:v>2.9216690000000001</c:v>
                </c:pt>
                <c:pt idx="11301">
                  <c:v>2.9237129999999998</c:v>
                </c:pt>
                <c:pt idx="11302">
                  <c:v>2.91953</c:v>
                </c:pt>
                <c:pt idx="11303">
                  <c:v>2.9184960000000002</c:v>
                </c:pt>
                <c:pt idx="11304">
                  <c:v>2.919314</c:v>
                </c:pt>
                <c:pt idx="11305">
                  <c:v>2.9151069999999999</c:v>
                </c:pt>
                <c:pt idx="11306">
                  <c:v>2.9140730000000001</c:v>
                </c:pt>
                <c:pt idx="11307">
                  <c:v>2.9165730000000001</c:v>
                </c:pt>
                <c:pt idx="11308">
                  <c:v>2.9195060000000002</c:v>
                </c:pt>
                <c:pt idx="11309">
                  <c:v>2.9245299999999999</c:v>
                </c:pt>
                <c:pt idx="11310">
                  <c:v>2.9278240000000002</c:v>
                </c:pt>
                <c:pt idx="11311">
                  <c:v>2.9333290000000001</c:v>
                </c:pt>
                <c:pt idx="11312">
                  <c:v>2.9321510000000002</c:v>
                </c:pt>
                <c:pt idx="11313">
                  <c:v>2.933738</c:v>
                </c:pt>
                <c:pt idx="11314">
                  <c:v>2.9367429999999999</c:v>
                </c:pt>
                <c:pt idx="11315">
                  <c:v>2.9315020000000001</c:v>
                </c:pt>
                <c:pt idx="11316">
                  <c:v>2.9283049999999999</c:v>
                </c:pt>
                <c:pt idx="11317">
                  <c:v>2.924747</c:v>
                </c:pt>
                <c:pt idx="11318">
                  <c:v>2.9214289999999998</c:v>
                </c:pt>
                <c:pt idx="11319">
                  <c:v>2.920852</c:v>
                </c:pt>
                <c:pt idx="11320">
                  <c:v>2.9179909999999998</c:v>
                </c:pt>
                <c:pt idx="11321">
                  <c:v>2.9200110000000001</c:v>
                </c:pt>
                <c:pt idx="11322">
                  <c:v>2.921862</c:v>
                </c:pt>
                <c:pt idx="11323">
                  <c:v>2.9204189999999999</c:v>
                </c:pt>
                <c:pt idx="11324">
                  <c:v>2.922078</c:v>
                </c:pt>
                <c:pt idx="11325">
                  <c:v>2.9336180000000001</c:v>
                </c:pt>
                <c:pt idx="11326">
                  <c:v>2.9466239999999999</c:v>
                </c:pt>
                <c:pt idx="11327">
                  <c:v>2.9416229999999999</c:v>
                </c:pt>
                <c:pt idx="11328">
                  <c:v>2.9432100000000001</c:v>
                </c:pt>
                <c:pt idx="11329">
                  <c:v>2.93845</c:v>
                </c:pt>
                <c:pt idx="11330">
                  <c:v>2.9330409999999998</c:v>
                </c:pt>
                <c:pt idx="11331">
                  <c:v>2.9265979999999998</c:v>
                </c:pt>
                <c:pt idx="11332">
                  <c:v>2.9192900000000002</c:v>
                </c:pt>
                <c:pt idx="11333">
                  <c:v>2.9212609999999999</c:v>
                </c:pt>
                <c:pt idx="11334">
                  <c:v>2.9253960000000001</c:v>
                </c:pt>
                <c:pt idx="11335">
                  <c:v>2.9276800000000001</c:v>
                </c:pt>
                <c:pt idx="11336">
                  <c:v>2.922415</c:v>
                </c:pt>
                <c:pt idx="11337">
                  <c:v>2.9197220000000002</c:v>
                </c:pt>
                <c:pt idx="11338">
                  <c:v>2.913087</c:v>
                </c:pt>
                <c:pt idx="11339">
                  <c:v>2.9163570000000001</c:v>
                </c:pt>
                <c:pt idx="11340">
                  <c:v>2.920299</c:v>
                </c:pt>
                <c:pt idx="11341">
                  <c:v>2.921357</c:v>
                </c:pt>
                <c:pt idx="11342">
                  <c:v>2.9215010000000001</c:v>
                </c:pt>
                <c:pt idx="11343">
                  <c:v>2.9259970000000002</c:v>
                </c:pt>
                <c:pt idx="11344">
                  <c:v>2.9296030000000002</c:v>
                </c:pt>
                <c:pt idx="11345">
                  <c:v>2.928906</c:v>
                </c:pt>
                <c:pt idx="11346">
                  <c:v>2.9249390000000002</c:v>
                </c:pt>
                <c:pt idx="11347">
                  <c:v>2.9271989999999999</c:v>
                </c:pt>
                <c:pt idx="11348">
                  <c:v>2.9274390000000001</c:v>
                </c:pt>
                <c:pt idx="11349">
                  <c:v>2.9251550000000002</c:v>
                </c:pt>
                <c:pt idx="11350">
                  <c:v>2.9264299999999999</c:v>
                </c:pt>
                <c:pt idx="11351">
                  <c:v>2.9243860000000002</c:v>
                </c:pt>
                <c:pt idx="11352">
                  <c:v>2.9253239999999998</c:v>
                </c:pt>
                <c:pt idx="11353">
                  <c:v>2.9200590000000002</c:v>
                </c:pt>
                <c:pt idx="11354">
                  <c:v>2.9191449999999999</c:v>
                </c:pt>
                <c:pt idx="11355">
                  <c:v>2.9201069999999998</c:v>
                </c:pt>
                <c:pt idx="11356">
                  <c:v>2.9195060000000002</c:v>
                </c:pt>
                <c:pt idx="11357">
                  <c:v>2.92292</c:v>
                </c:pt>
                <c:pt idx="11358">
                  <c:v>2.9249390000000002</c:v>
                </c:pt>
                <c:pt idx="11359">
                  <c:v>2.9245540000000001</c:v>
                </c:pt>
                <c:pt idx="11360">
                  <c:v>2.9306130000000001</c:v>
                </c:pt>
                <c:pt idx="11361">
                  <c:v>2.9349159999999999</c:v>
                </c:pt>
                <c:pt idx="11362">
                  <c:v>2.9333290000000001</c:v>
                </c:pt>
                <c:pt idx="11363">
                  <c:v>2.9387620000000001</c:v>
                </c:pt>
                <c:pt idx="11364">
                  <c:v>2.9411420000000001</c:v>
                </c:pt>
                <c:pt idx="11365">
                  <c:v>2.9407580000000002</c:v>
                </c:pt>
                <c:pt idx="11366">
                  <c:v>2.9394840000000002</c:v>
                </c:pt>
                <c:pt idx="11367">
                  <c:v>2.934507</c:v>
                </c:pt>
                <c:pt idx="11368">
                  <c:v>2.9365510000000001</c:v>
                </c:pt>
                <c:pt idx="11369">
                  <c:v>2.9379209999999998</c:v>
                </c:pt>
                <c:pt idx="11370">
                  <c:v>2.9349159999999999</c:v>
                </c:pt>
                <c:pt idx="11371">
                  <c:v>2.9445320000000001</c:v>
                </c:pt>
                <c:pt idx="11372">
                  <c:v>2.9650629999999998</c:v>
                </c:pt>
                <c:pt idx="11373">
                  <c:v>2.9732370000000001</c:v>
                </c:pt>
                <c:pt idx="11374">
                  <c:v>2.9719380000000002</c:v>
                </c:pt>
                <c:pt idx="11375">
                  <c:v>2.9674670000000001</c:v>
                </c:pt>
                <c:pt idx="11376">
                  <c:v>2.9467919999999999</c:v>
                </c:pt>
                <c:pt idx="11377">
                  <c:v>2.925468</c:v>
                </c:pt>
                <c:pt idx="11378">
                  <c:v>2.9071250000000002</c:v>
                </c:pt>
                <c:pt idx="11379">
                  <c:v>2.8897680000000001</c:v>
                </c:pt>
                <c:pt idx="11380">
                  <c:v>2.887508</c:v>
                </c:pt>
                <c:pt idx="11381">
                  <c:v>2.8993120000000001</c:v>
                </c:pt>
                <c:pt idx="11382">
                  <c:v>2.9068849999999999</c:v>
                </c:pt>
                <c:pt idx="11383">
                  <c:v>2.9156840000000002</c:v>
                </c:pt>
                <c:pt idx="11384">
                  <c:v>2.9192900000000002</c:v>
                </c:pt>
                <c:pt idx="11385">
                  <c:v>2.9215010000000001</c:v>
                </c:pt>
                <c:pt idx="11386">
                  <c:v>2.922078</c:v>
                </c:pt>
                <c:pt idx="11387">
                  <c:v>2.9243139999999999</c:v>
                </c:pt>
                <c:pt idx="11388">
                  <c:v>2.9274390000000001</c:v>
                </c:pt>
                <c:pt idx="11389">
                  <c:v>2.9257810000000002</c:v>
                </c:pt>
                <c:pt idx="11390">
                  <c:v>2.9250349999999998</c:v>
                </c:pt>
                <c:pt idx="11391">
                  <c:v>2.9261889999999999</c:v>
                </c:pt>
                <c:pt idx="11392">
                  <c:v>2.9284970000000001</c:v>
                </c:pt>
                <c:pt idx="11393">
                  <c:v>2.928401</c:v>
                </c:pt>
                <c:pt idx="11394">
                  <c:v>2.928617</c:v>
                </c:pt>
                <c:pt idx="11395">
                  <c:v>2.9245779999999999</c:v>
                </c:pt>
                <c:pt idx="11396">
                  <c:v>2.92191</c:v>
                </c:pt>
                <c:pt idx="11397">
                  <c:v>2.9171740000000002</c:v>
                </c:pt>
                <c:pt idx="11398">
                  <c:v>2.9160680000000001</c:v>
                </c:pt>
                <c:pt idx="11399">
                  <c:v>2.9204910000000002</c:v>
                </c:pt>
                <c:pt idx="11400">
                  <c:v>2.9247230000000002</c:v>
                </c:pt>
                <c:pt idx="11401">
                  <c:v>2.9263819999999998</c:v>
                </c:pt>
                <c:pt idx="11402">
                  <c:v>2.9253</c:v>
                </c:pt>
                <c:pt idx="11403">
                  <c:v>2.9257559999999998</c:v>
                </c:pt>
                <c:pt idx="11404">
                  <c:v>2.9277280000000001</c:v>
                </c:pt>
                <c:pt idx="11405">
                  <c:v>2.9315259999999999</c:v>
                </c:pt>
                <c:pt idx="11406">
                  <c:v>2.9318390000000001</c:v>
                </c:pt>
                <c:pt idx="11407">
                  <c:v>2.931238</c:v>
                </c:pt>
                <c:pt idx="11408">
                  <c:v>2.926742</c:v>
                </c:pt>
                <c:pt idx="11409">
                  <c:v>2.9260929999999998</c:v>
                </c:pt>
                <c:pt idx="11410">
                  <c:v>2.9258280000000001</c:v>
                </c:pt>
                <c:pt idx="11411">
                  <c:v>2.9257080000000002</c:v>
                </c:pt>
                <c:pt idx="11412">
                  <c:v>2.924458</c:v>
                </c:pt>
                <c:pt idx="11413">
                  <c:v>2.9238330000000001</c:v>
                </c:pt>
                <c:pt idx="11414">
                  <c:v>2.9207559999999999</c:v>
                </c:pt>
                <c:pt idx="11415">
                  <c:v>2.916741</c:v>
                </c:pt>
                <c:pt idx="11416">
                  <c:v>2.9123899999999998</c:v>
                </c:pt>
                <c:pt idx="11417">
                  <c:v>2.9118849999999998</c:v>
                </c:pt>
                <c:pt idx="11418">
                  <c:v>2.9158759999999999</c:v>
                </c:pt>
                <c:pt idx="11419">
                  <c:v>2.920588</c:v>
                </c:pt>
                <c:pt idx="11420">
                  <c:v>2.926069</c:v>
                </c:pt>
                <c:pt idx="11421">
                  <c:v>2.9277519999999999</c:v>
                </c:pt>
                <c:pt idx="11422">
                  <c:v>2.9264049999999999</c:v>
                </c:pt>
                <c:pt idx="11423">
                  <c:v>2.926021</c:v>
                </c:pt>
                <c:pt idx="11424">
                  <c:v>2.9269820000000002</c:v>
                </c:pt>
                <c:pt idx="11425">
                  <c:v>2.9297710000000001</c:v>
                </c:pt>
                <c:pt idx="11426">
                  <c:v>2.9306369999999999</c:v>
                </c:pt>
                <c:pt idx="11427">
                  <c:v>2.9300359999999999</c:v>
                </c:pt>
                <c:pt idx="11428">
                  <c:v>2.926358</c:v>
                </c:pt>
                <c:pt idx="11429">
                  <c:v>2.9194339999999999</c:v>
                </c:pt>
                <c:pt idx="11430">
                  <c:v>2.9160919999999999</c:v>
                </c:pt>
                <c:pt idx="11431">
                  <c:v>2.9201549999999998</c:v>
                </c:pt>
                <c:pt idx="11432">
                  <c:v>2.9201790000000001</c:v>
                </c:pt>
                <c:pt idx="11433">
                  <c:v>2.9199630000000001</c:v>
                </c:pt>
                <c:pt idx="11434">
                  <c:v>2.9149620000000001</c:v>
                </c:pt>
                <c:pt idx="11435">
                  <c:v>2.908255</c:v>
                </c:pt>
                <c:pt idx="11436">
                  <c:v>2.9078940000000002</c:v>
                </c:pt>
                <c:pt idx="11437">
                  <c:v>2.9045770000000002</c:v>
                </c:pt>
                <c:pt idx="11438">
                  <c:v>2.9019080000000002</c:v>
                </c:pt>
                <c:pt idx="11439">
                  <c:v>2.9054419999999999</c:v>
                </c:pt>
                <c:pt idx="11440">
                  <c:v>2.9192170000000002</c:v>
                </c:pt>
                <c:pt idx="11441">
                  <c:v>2.9251070000000001</c:v>
                </c:pt>
                <c:pt idx="11442">
                  <c:v>2.9304679999999999</c:v>
                </c:pt>
                <c:pt idx="11443">
                  <c:v>2.9352520000000002</c:v>
                </c:pt>
                <c:pt idx="11444">
                  <c:v>2.934123</c:v>
                </c:pt>
                <c:pt idx="11445">
                  <c:v>2.9240979999999999</c:v>
                </c:pt>
                <c:pt idx="11446">
                  <c:v>2.9228719999999999</c:v>
                </c:pt>
                <c:pt idx="11447">
                  <c:v>2.932007</c:v>
                </c:pt>
                <c:pt idx="11448">
                  <c:v>2.9306130000000001</c:v>
                </c:pt>
                <c:pt idx="11449">
                  <c:v>2.9205399999999999</c:v>
                </c:pt>
                <c:pt idx="11450">
                  <c:v>2.918015</c:v>
                </c:pt>
                <c:pt idx="11451">
                  <c:v>2.91703</c:v>
                </c:pt>
                <c:pt idx="11452">
                  <c:v>2.9170060000000002</c:v>
                </c:pt>
                <c:pt idx="11453">
                  <c:v>2.918857</c:v>
                </c:pt>
                <c:pt idx="11454">
                  <c:v>2.9167890000000001</c:v>
                </c:pt>
                <c:pt idx="11455">
                  <c:v>2.9150580000000001</c:v>
                </c:pt>
                <c:pt idx="11456">
                  <c:v>2.9145539999999999</c:v>
                </c:pt>
                <c:pt idx="11457">
                  <c:v>2.9150580000000001</c:v>
                </c:pt>
                <c:pt idx="11458">
                  <c:v>2.9189769999999999</c:v>
                </c:pt>
                <c:pt idx="11459">
                  <c:v>2.9257810000000002</c:v>
                </c:pt>
                <c:pt idx="11460">
                  <c:v>2.9331849999999999</c:v>
                </c:pt>
                <c:pt idx="11461">
                  <c:v>2.928906</c:v>
                </c:pt>
                <c:pt idx="11462">
                  <c:v>2.922199</c:v>
                </c:pt>
                <c:pt idx="11463">
                  <c:v>2.9190489999999998</c:v>
                </c:pt>
                <c:pt idx="11464">
                  <c:v>2.9177749999999998</c:v>
                </c:pt>
                <c:pt idx="11465">
                  <c:v>2.918472</c:v>
                </c:pt>
                <c:pt idx="11466">
                  <c:v>2.9155630000000001</c:v>
                </c:pt>
                <c:pt idx="11467">
                  <c:v>2.9172220000000002</c:v>
                </c:pt>
                <c:pt idx="11468">
                  <c:v>2.9128949999999998</c:v>
                </c:pt>
                <c:pt idx="11469">
                  <c:v>2.9089999999999998</c:v>
                </c:pt>
                <c:pt idx="11470">
                  <c:v>2.9073169999999999</c:v>
                </c:pt>
                <c:pt idx="11471">
                  <c:v>2.9068369999999999</c:v>
                </c:pt>
                <c:pt idx="11472">
                  <c:v>2.9088080000000001</c:v>
                </c:pt>
                <c:pt idx="11473">
                  <c:v>2.9096489999999999</c:v>
                </c:pt>
                <c:pt idx="11474">
                  <c:v>2.9092889999999998</c:v>
                </c:pt>
                <c:pt idx="11475">
                  <c:v>2.9136160000000002</c:v>
                </c:pt>
                <c:pt idx="11476">
                  <c:v>2.9127990000000001</c:v>
                </c:pt>
                <c:pt idx="11477">
                  <c:v>2.912318</c:v>
                </c:pt>
                <c:pt idx="11478">
                  <c:v>2.9158520000000001</c:v>
                </c:pt>
                <c:pt idx="11479">
                  <c:v>2.919073</c:v>
                </c:pt>
                <c:pt idx="11480">
                  <c:v>2.9184480000000002</c:v>
                </c:pt>
                <c:pt idx="11481">
                  <c:v>2.9163079999999999</c:v>
                </c:pt>
                <c:pt idx="11482">
                  <c:v>2.917535</c:v>
                </c:pt>
                <c:pt idx="11483">
                  <c:v>2.9184480000000002</c:v>
                </c:pt>
                <c:pt idx="11484">
                  <c:v>2.9147460000000001</c:v>
                </c:pt>
                <c:pt idx="11485">
                  <c:v>2.916741</c:v>
                </c:pt>
                <c:pt idx="11486">
                  <c:v>2.9205399999999999</c:v>
                </c:pt>
                <c:pt idx="11487">
                  <c:v>2.9191449999999999</c:v>
                </c:pt>
                <c:pt idx="11488">
                  <c:v>2.9158520000000001</c:v>
                </c:pt>
                <c:pt idx="11489">
                  <c:v>2.9155630000000001</c:v>
                </c:pt>
                <c:pt idx="11490">
                  <c:v>2.9155389999999999</c:v>
                </c:pt>
                <c:pt idx="11491">
                  <c:v>2.9125100000000002</c:v>
                </c:pt>
                <c:pt idx="11492">
                  <c:v>2.9124379999999999</c:v>
                </c:pt>
                <c:pt idx="11493">
                  <c:v>2.9155389999999999</c:v>
                </c:pt>
                <c:pt idx="11494">
                  <c:v>2.915419</c:v>
                </c:pt>
                <c:pt idx="11495">
                  <c:v>2.9337620000000002</c:v>
                </c:pt>
                <c:pt idx="11496">
                  <c:v>2.9552779999999998</c:v>
                </c:pt>
                <c:pt idx="11497">
                  <c:v>2.963692</c:v>
                </c:pt>
                <c:pt idx="11498">
                  <c:v>2.9663849999999998</c:v>
                </c:pt>
                <c:pt idx="11499">
                  <c:v>2.9582830000000002</c:v>
                </c:pt>
                <c:pt idx="11500">
                  <c:v>2.9409740000000002</c:v>
                </c:pt>
                <c:pt idx="11501">
                  <c:v>2.9236650000000002</c:v>
                </c:pt>
                <c:pt idx="11502">
                  <c:v>2.9042400000000002</c:v>
                </c:pt>
                <c:pt idx="11503">
                  <c:v>2.8832770000000001</c:v>
                </c:pt>
                <c:pt idx="11504">
                  <c:v>2.8828680000000002</c:v>
                </c:pt>
                <c:pt idx="11505">
                  <c:v>2.9011629999999999</c:v>
                </c:pt>
                <c:pt idx="11506">
                  <c:v>2.9049130000000001</c:v>
                </c:pt>
                <c:pt idx="11507">
                  <c:v>2.9107069999999999</c:v>
                </c:pt>
                <c:pt idx="11508">
                  <c:v>2.9117649999999999</c:v>
                </c:pt>
                <c:pt idx="11509">
                  <c:v>2.9085429999999999</c:v>
                </c:pt>
                <c:pt idx="11510">
                  <c:v>2.9061880000000002</c:v>
                </c:pt>
                <c:pt idx="11511">
                  <c:v>2.9031820000000002</c:v>
                </c:pt>
                <c:pt idx="11512">
                  <c:v>2.9030619999999998</c:v>
                </c:pt>
                <c:pt idx="11513">
                  <c:v>2.9013309999999999</c:v>
                </c:pt>
                <c:pt idx="11514">
                  <c:v>2.90388</c:v>
                </c:pt>
                <c:pt idx="11515">
                  <c:v>2.9031340000000001</c:v>
                </c:pt>
                <c:pt idx="11516">
                  <c:v>2.9020760000000001</c:v>
                </c:pt>
                <c:pt idx="11517">
                  <c:v>2.9058510000000002</c:v>
                </c:pt>
                <c:pt idx="11518">
                  <c:v>2.906765</c:v>
                </c:pt>
                <c:pt idx="11519">
                  <c:v>2.9072450000000001</c:v>
                </c:pt>
                <c:pt idx="11520">
                  <c:v>2.911597</c:v>
                </c:pt>
                <c:pt idx="11521">
                  <c:v>2.9151310000000001</c:v>
                </c:pt>
                <c:pt idx="11522">
                  <c:v>2.9200590000000002</c:v>
                </c:pt>
                <c:pt idx="11523">
                  <c:v>2.9245299999999999</c:v>
                </c:pt>
                <c:pt idx="11524">
                  <c:v>2.9196019999999998</c:v>
                </c:pt>
                <c:pt idx="11525">
                  <c:v>2.91703</c:v>
                </c:pt>
                <c:pt idx="11526">
                  <c:v>2.9191449999999999</c:v>
                </c:pt>
                <c:pt idx="11527">
                  <c:v>2.91614</c:v>
                </c:pt>
                <c:pt idx="11528">
                  <c:v>2.9153709999999999</c:v>
                </c:pt>
                <c:pt idx="11529">
                  <c:v>2.9108510000000001</c:v>
                </c:pt>
                <c:pt idx="11530">
                  <c:v>2.906428</c:v>
                </c:pt>
                <c:pt idx="11531">
                  <c:v>2.903206</c:v>
                </c:pt>
                <c:pt idx="11532">
                  <c:v>2.902317</c:v>
                </c:pt>
                <c:pt idx="11533">
                  <c:v>2.9054419999999999</c:v>
                </c:pt>
                <c:pt idx="11534">
                  <c:v>2.903038</c:v>
                </c:pt>
                <c:pt idx="11535">
                  <c:v>2.9009230000000001</c:v>
                </c:pt>
                <c:pt idx="11536">
                  <c:v>2.900706</c:v>
                </c:pt>
                <c:pt idx="11537">
                  <c:v>2.9038309999999998</c:v>
                </c:pt>
                <c:pt idx="11538">
                  <c:v>2.9089999999999998</c:v>
                </c:pt>
                <c:pt idx="11539">
                  <c:v>2.9157799999999998</c:v>
                </c:pt>
                <c:pt idx="11540">
                  <c:v>2.9206599999999998</c:v>
                </c:pt>
                <c:pt idx="11541">
                  <c:v>2.9251309999999999</c:v>
                </c:pt>
                <c:pt idx="11542">
                  <c:v>2.9200110000000001</c:v>
                </c:pt>
                <c:pt idx="11543">
                  <c:v>2.9162599999999999</c:v>
                </c:pt>
                <c:pt idx="11544">
                  <c:v>2.9137840000000002</c:v>
                </c:pt>
                <c:pt idx="11545">
                  <c:v>2.912366</c:v>
                </c:pt>
                <c:pt idx="11546">
                  <c:v>2.9099140000000001</c:v>
                </c:pt>
                <c:pt idx="11547">
                  <c:v>2.912077</c:v>
                </c:pt>
                <c:pt idx="11548">
                  <c:v>2.9173659999999999</c:v>
                </c:pt>
                <c:pt idx="11549">
                  <c:v>2.912366</c:v>
                </c:pt>
                <c:pt idx="11550">
                  <c:v>2.9149620000000001</c:v>
                </c:pt>
                <c:pt idx="11551">
                  <c:v>2.924194</c:v>
                </c:pt>
                <c:pt idx="11552">
                  <c:v>2.9283769999999998</c:v>
                </c:pt>
                <c:pt idx="11553">
                  <c:v>2.9262130000000002</c:v>
                </c:pt>
                <c:pt idx="11554">
                  <c:v>2.922679</c:v>
                </c:pt>
                <c:pt idx="11555">
                  <c:v>2.914145</c:v>
                </c:pt>
                <c:pt idx="11556">
                  <c:v>2.9039519999999999</c:v>
                </c:pt>
                <c:pt idx="11557">
                  <c:v>2.901259</c:v>
                </c:pt>
                <c:pt idx="11558">
                  <c:v>2.9000089999999998</c:v>
                </c:pt>
                <c:pt idx="11559">
                  <c:v>2.8991199999999999</c:v>
                </c:pt>
                <c:pt idx="11560">
                  <c:v>2.895994</c:v>
                </c:pt>
                <c:pt idx="11561">
                  <c:v>2.8907539999999998</c:v>
                </c:pt>
                <c:pt idx="11562">
                  <c:v>2.895489</c:v>
                </c:pt>
                <c:pt idx="11563">
                  <c:v>2.8962590000000001</c:v>
                </c:pt>
                <c:pt idx="11564">
                  <c:v>2.8987590000000001</c:v>
                </c:pt>
                <c:pt idx="11565">
                  <c:v>2.9021729999999999</c:v>
                </c:pt>
                <c:pt idx="11566">
                  <c:v>2.9087360000000002</c:v>
                </c:pt>
                <c:pt idx="11567">
                  <c:v>2.9049610000000001</c:v>
                </c:pt>
                <c:pt idx="11568">
                  <c:v>2.902269</c:v>
                </c:pt>
                <c:pt idx="11569">
                  <c:v>2.9015240000000002</c:v>
                </c:pt>
                <c:pt idx="11570">
                  <c:v>2.9040240000000002</c:v>
                </c:pt>
                <c:pt idx="11571">
                  <c:v>2.9036149999999998</c:v>
                </c:pt>
                <c:pt idx="11572">
                  <c:v>2.8989750000000001</c:v>
                </c:pt>
                <c:pt idx="11573">
                  <c:v>2.8994800000000001</c:v>
                </c:pt>
                <c:pt idx="11574">
                  <c:v>2.9081109999999999</c:v>
                </c:pt>
                <c:pt idx="11575">
                  <c:v>2.9259970000000002</c:v>
                </c:pt>
                <c:pt idx="11576">
                  <c:v>2.9511910000000001</c:v>
                </c:pt>
                <c:pt idx="11577">
                  <c:v>2.9583550000000001</c:v>
                </c:pt>
                <c:pt idx="11578">
                  <c:v>2.9594610000000001</c:v>
                </c:pt>
                <c:pt idx="11579">
                  <c:v>2.9518399999999998</c:v>
                </c:pt>
                <c:pt idx="11580">
                  <c:v>2.936118</c:v>
                </c:pt>
                <c:pt idx="11581">
                  <c:v>2.9216220000000002</c:v>
                </c:pt>
                <c:pt idx="11582">
                  <c:v>2.897389</c:v>
                </c:pt>
                <c:pt idx="11583">
                  <c:v>2.866857</c:v>
                </c:pt>
                <c:pt idx="11584">
                  <c:v>2.858034</c:v>
                </c:pt>
                <c:pt idx="11585">
                  <c:v>2.8695979999999999</c:v>
                </c:pt>
                <c:pt idx="11586">
                  <c:v>2.8767140000000002</c:v>
                </c:pt>
                <c:pt idx="11587">
                  <c:v>2.8840460000000001</c:v>
                </c:pt>
                <c:pt idx="11588">
                  <c:v>2.8912819999999999</c:v>
                </c:pt>
                <c:pt idx="11589">
                  <c:v>2.8940950000000001</c:v>
                </c:pt>
                <c:pt idx="11590">
                  <c:v>2.8965709999999998</c:v>
                </c:pt>
                <c:pt idx="11591">
                  <c:v>2.899143</c:v>
                </c:pt>
                <c:pt idx="11592">
                  <c:v>2.9058510000000002</c:v>
                </c:pt>
                <c:pt idx="11593">
                  <c:v>2.906765</c:v>
                </c:pt>
                <c:pt idx="11594">
                  <c:v>2.9041920000000001</c:v>
                </c:pt>
                <c:pt idx="11595">
                  <c:v>2.9034710000000001</c:v>
                </c:pt>
                <c:pt idx="11596">
                  <c:v>2.9001769999999998</c:v>
                </c:pt>
                <c:pt idx="11597">
                  <c:v>2.9035190000000002</c:v>
                </c:pt>
                <c:pt idx="11598">
                  <c:v>2.9077259999999998</c:v>
                </c:pt>
                <c:pt idx="11599">
                  <c:v>2.9064999999999999</c:v>
                </c:pt>
                <c:pt idx="11600">
                  <c:v>2.9013070000000001</c:v>
                </c:pt>
                <c:pt idx="11601">
                  <c:v>2.8996970000000002</c:v>
                </c:pt>
                <c:pt idx="11602">
                  <c:v>2.8963070000000002</c:v>
                </c:pt>
                <c:pt idx="11603">
                  <c:v>2.8895270000000002</c:v>
                </c:pt>
                <c:pt idx="11604">
                  <c:v>2.8927489999999998</c:v>
                </c:pt>
                <c:pt idx="11605">
                  <c:v>2.8981819999999998</c:v>
                </c:pt>
                <c:pt idx="11606">
                  <c:v>2.9013070000000001</c:v>
                </c:pt>
                <c:pt idx="11607">
                  <c:v>2.9043600000000001</c:v>
                </c:pt>
                <c:pt idx="11608">
                  <c:v>2.9141689999999998</c:v>
                </c:pt>
                <c:pt idx="11609">
                  <c:v>2.917583</c:v>
                </c:pt>
                <c:pt idx="11610">
                  <c:v>2.922415</c:v>
                </c:pt>
                <c:pt idx="11611">
                  <c:v>2.918304</c:v>
                </c:pt>
                <c:pt idx="11612">
                  <c:v>2.9158279999999999</c:v>
                </c:pt>
                <c:pt idx="11613">
                  <c:v>2.9091930000000001</c:v>
                </c:pt>
                <c:pt idx="11614">
                  <c:v>2.9041199999999998</c:v>
                </c:pt>
                <c:pt idx="11615">
                  <c:v>2.9107789999999998</c:v>
                </c:pt>
                <c:pt idx="11616">
                  <c:v>2.913592</c:v>
                </c:pt>
                <c:pt idx="11617">
                  <c:v>2.9138799999999998</c:v>
                </c:pt>
                <c:pt idx="11618">
                  <c:v>2.912534</c:v>
                </c:pt>
                <c:pt idx="11619">
                  <c:v>2.9075579999999999</c:v>
                </c:pt>
                <c:pt idx="11620">
                  <c:v>2.9035190000000002</c:v>
                </c:pt>
                <c:pt idx="11621">
                  <c:v>2.903759</c:v>
                </c:pt>
                <c:pt idx="11622">
                  <c:v>2.904601</c:v>
                </c:pt>
                <c:pt idx="11623">
                  <c:v>2.9034710000000001</c:v>
                </c:pt>
                <c:pt idx="11624">
                  <c:v>2.903375</c:v>
                </c:pt>
                <c:pt idx="11625">
                  <c:v>2.9013789999999999</c:v>
                </c:pt>
                <c:pt idx="11626">
                  <c:v>2.9008980000000002</c:v>
                </c:pt>
                <c:pt idx="11627">
                  <c:v>2.9009469999999999</c:v>
                </c:pt>
                <c:pt idx="11628">
                  <c:v>2.9007779999999999</c:v>
                </c:pt>
                <c:pt idx="11629">
                  <c:v>2.8994800000000001</c:v>
                </c:pt>
                <c:pt idx="11630">
                  <c:v>2.902101</c:v>
                </c:pt>
                <c:pt idx="11631">
                  <c:v>2.9077980000000001</c:v>
                </c:pt>
                <c:pt idx="11632">
                  <c:v>2.9065479999999999</c:v>
                </c:pt>
                <c:pt idx="11633">
                  <c:v>2.9049849999999999</c:v>
                </c:pt>
                <c:pt idx="11634">
                  <c:v>2.9039030000000001</c:v>
                </c:pt>
                <c:pt idx="11635">
                  <c:v>2.9058989999999998</c:v>
                </c:pt>
                <c:pt idx="11636">
                  <c:v>2.9095049999999998</c:v>
                </c:pt>
                <c:pt idx="11637">
                  <c:v>2.9090959999999999</c:v>
                </c:pt>
                <c:pt idx="11638">
                  <c:v>2.9066920000000001</c:v>
                </c:pt>
                <c:pt idx="11639">
                  <c:v>2.9047689999999999</c:v>
                </c:pt>
                <c:pt idx="11640">
                  <c:v>2.9031099999999999</c:v>
                </c:pt>
                <c:pt idx="11641">
                  <c:v>2.9015960000000001</c:v>
                </c:pt>
                <c:pt idx="11642">
                  <c:v>2.9026779999999999</c:v>
                </c:pt>
                <c:pt idx="11643">
                  <c:v>2.9000569999999999</c:v>
                </c:pt>
                <c:pt idx="11644">
                  <c:v>2.897869</c:v>
                </c:pt>
                <c:pt idx="11645">
                  <c:v>2.8959220000000001</c:v>
                </c:pt>
                <c:pt idx="11646">
                  <c:v>2.896547</c:v>
                </c:pt>
                <c:pt idx="11647">
                  <c:v>2.8999609999999998</c:v>
                </c:pt>
                <c:pt idx="11648">
                  <c:v>2.9008509999999998</c:v>
                </c:pt>
                <c:pt idx="11649">
                  <c:v>2.9031340000000001</c:v>
                </c:pt>
                <c:pt idx="11650">
                  <c:v>2.8990960000000001</c:v>
                </c:pt>
                <c:pt idx="11651">
                  <c:v>2.9028700000000001</c:v>
                </c:pt>
                <c:pt idx="11652">
                  <c:v>2.9057309999999998</c:v>
                </c:pt>
                <c:pt idx="11653">
                  <c:v>2.9013789999999999</c:v>
                </c:pt>
                <c:pt idx="11654">
                  <c:v>2.9043839999999999</c:v>
                </c:pt>
                <c:pt idx="11655">
                  <c:v>2.9077500000000001</c:v>
                </c:pt>
                <c:pt idx="11656">
                  <c:v>2.8927010000000002</c:v>
                </c:pt>
                <c:pt idx="11657">
                  <c:v>2.9031579999999999</c:v>
                </c:pt>
                <c:pt idx="11658">
                  <c:v>2.9144570000000001</c:v>
                </c:pt>
                <c:pt idx="11659">
                  <c:v>2.9108749999999999</c:v>
                </c:pt>
                <c:pt idx="11660">
                  <c:v>2.9052020000000001</c:v>
                </c:pt>
                <c:pt idx="11661">
                  <c:v>2.9016920000000002</c:v>
                </c:pt>
                <c:pt idx="11662">
                  <c:v>2.898663</c:v>
                </c:pt>
                <c:pt idx="11663">
                  <c:v>2.8996970000000002</c:v>
                </c:pt>
                <c:pt idx="11664">
                  <c:v>2.8981819999999998</c:v>
                </c:pt>
                <c:pt idx="11665">
                  <c:v>2.8973409999999999</c:v>
                </c:pt>
                <c:pt idx="11666">
                  <c:v>2.893494</c:v>
                </c:pt>
                <c:pt idx="11667">
                  <c:v>2.8910420000000001</c:v>
                </c:pt>
                <c:pt idx="11668">
                  <c:v>2.8907769999999999</c:v>
                </c:pt>
                <c:pt idx="11669">
                  <c:v>2.8979900000000001</c:v>
                </c:pt>
                <c:pt idx="11670">
                  <c:v>2.9005860000000001</c:v>
                </c:pt>
                <c:pt idx="11671">
                  <c:v>2.8960180000000002</c:v>
                </c:pt>
                <c:pt idx="11672">
                  <c:v>2.8944559999999999</c:v>
                </c:pt>
                <c:pt idx="11673">
                  <c:v>2.8950089999999999</c:v>
                </c:pt>
                <c:pt idx="11674">
                  <c:v>2.8919069999999998</c:v>
                </c:pt>
                <c:pt idx="11675">
                  <c:v>2.8874119999999999</c:v>
                </c:pt>
                <c:pt idx="11676">
                  <c:v>2.8805360000000002</c:v>
                </c:pt>
                <c:pt idx="11677">
                  <c:v>2.8802479999999999</c:v>
                </c:pt>
                <c:pt idx="11678">
                  <c:v>2.8816419999999998</c:v>
                </c:pt>
                <c:pt idx="11679">
                  <c:v>2.8832049999999998</c:v>
                </c:pt>
                <c:pt idx="11680">
                  <c:v>2.8875320000000002</c:v>
                </c:pt>
                <c:pt idx="11681">
                  <c:v>2.8927010000000002</c:v>
                </c:pt>
                <c:pt idx="11682">
                  <c:v>2.9039280000000001</c:v>
                </c:pt>
                <c:pt idx="11683">
                  <c:v>2.908423</c:v>
                </c:pt>
                <c:pt idx="11684">
                  <c:v>2.9106109999999998</c:v>
                </c:pt>
                <c:pt idx="11685">
                  <c:v>2.9054899999999999</c:v>
                </c:pt>
                <c:pt idx="11686">
                  <c:v>2.8949600000000002</c:v>
                </c:pt>
                <c:pt idx="11687">
                  <c:v>2.888566</c:v>
                </c:pt>
                <c:pt idx="11688">
                  <c:v>2.8810889999999998</c:v>
                </c:pt>
                <c:pt idx="11689">
                  <c:v>2.882676</c:v>
                </c:pt>
                <c:pt idx="11690">
                  <c:v>2.878517</c:v>
                </c:pt>
                <c:pt idx="11691">
                  <c:v>2.8763049999999999</c:v>
                </c:pt>
                <c:pt idx="11692">
                  <c:v>2.8770739999999999</c:v>
                </c:pt>
                <c:pt idx="11693">
                  <c:v>2.884166</c:v>
                </c:pt>
                <c:pt idx="11694">
                  <c:v>2.889888</c:v>
                </c:pt>
                <c:pt idx="11695">
                  <c:v>2.8889740000000002</c:v>
                </c:pt>
                <c:pt idx="11696">
                  <c:v>2.884887</c:v>
                </c:pt>
                <c:pt idx="11697">
                  <c:v>2.8840460000000001</c:v>
                </c:pt>
                <c:pt idx="11698">
                  <c:v>2.8870269999999998</c:v>
                </c:pt>
                <c:pt idx="11699">
                  <c:v>2.8909220000000002</c:v>
                </c:pt>
                <c:pt idx="11700">
                  <c:v>2.8900800000000002</c:v>
                </c:pt>
                <c:pt idx="11701">
                  <c:v>2.889551</c:v>
                </c:pt>
                <c:pt idx="11702">
                  <c:v>2.887772</c:v>
                </c:pt>
                <c:pt idx="11703">
                  <c:v>2.8869790000000002</c:v>
                </c:pt>
                <c:pt idx="11704">
                  <c:v>2.896042</c:v>
                </c:pt>
                <c:pt idx="11705">
                  <c:v>2.8951769999999999</c:v>
                </c:pt>
                <c:pt idx="11706">
                  <c:v>2.895537</c:v>
                </c:pt>
                <c:pt idx="11707">
                  <c:v>2.8965709999999998</c:v>
                </c:pt>
                <c:pt idx="11708">
                  <c:v>2.895778</c:v>
                </c:pt>
                <c:pt idx="11709">
                  <c:v>2.8929170000000002</c:v>
                </c:pt>
                <c:pt idx="11710">
                  <c:v>2.8933979999999999</c:v>
                </c:pt>
                <c:pt idx="11711">
                  <c:v>2.8970039999999999</c:v>
                </c:pt>
                <c:pt idx="11712">
                  <c:v>2.8973409999999999</c:v>
                </c:pt>
                <c:pt idx="11713">
                  <c:v>2.9022209999999999</c:v>
                </c:pt>
                <c:pt idx="11714">
                  <c:v>2.9010910000000001</c:v>
                </c:pt>
                <c:pt idx="11715">
                  <c:v>2.8952249999999999</c:v>
                </c:pt>
                <c:pt idx="11716">
                  <c:v>2.8941189999999999</c:v>
                </c:pt>
                <c:pt idx="11717">
                  <c:v>2.8971960000000001</c:v>
                </c:pt>
                <c:pt idx="11718">
                  <c:v>2.899985</c:v>
                </c:pt>
                <c:pt idx="11719">
                  <c:v>2.8951289999999998</c:v>
                </c:pt>
                <c:pt idx="11720">
                  <c:v>2.8920759999999999</c:v>
                </c:pt>
                <c:pt idx="11721">
                  <c:v>2.8908499999999999</c:v>
                </c:pt>
                <c:pt idx="11722">
                  <c:v>2.8899599999999999</c:v>
                </c:pt>
                <c:pt idx="11723">
                  <c:v>2.8889740000000002</c:v>
                </c:pt>
                <c:pt idx="11724">
                  <c:v>2.8907289999999999</c:v>
                </c:pt>
                <c:pt idx="11725">
                  <c:v>2.892725</c:v>
                </c:pt>
                <c:pt idx="11726">
                  <c:v>2.8954409999999999</c:v>
                </c:pt>
                <c:pt idx="11727">
                  <c:v>2.8937339999999998</c:v>
                </c:pt>
                <c:pt idx="11728">
                  <c:v>2.888566</c:v>
                </c:pt>
                <c:pt idx="11729">
                  <c:v>2.8863539999999999</c:v>
                </c:pt>
                <c:pt idx="11730">
                  <c:v>2.8920759999999999</c:v>
                </c:pt>
                <c:pt idx="11731">
                  <c:v>2.8979900000000001</c:v>
                </c:pt>
                <c:pt idx="11732">
                  <c:v>2.8984939999999999</c:v>
                </c:pt>
                <c:pt idx="11733">
                  <c:v>2.8941669999999999</c:v>
                </c:pt>
                <c:pt idx="11734">
                  <c:v>2.8933019999999998</c:v>
                </c:pt>
                <c:pt idx="11735">
                  <c:v>2.8950809999999998</c:v>
                </c:pt>
                <c:pt idx="11736">
                  <c:v>2.890177</c:v>
                </c:pt>
                <c:pt idx="11737">
                  <c:v>2.8902489999999998</c:v>
                </c:pt>
                <c:pt idx="11738">
                  <c:v>2.889335</c:v>
                </c:pt>
                <c:pt idx="11739">
                  <c:v>2.8905609999999999</c:v>
                </c:pt>
                <c:pt idx="11740">
                  <c:v>2.894047</c:v>
                </c:pt>
                <c:pt idx="11741">
                  <c:v>2.8934700000000002</c:v>
                </c:pt>
                <c:pt idx="11742">
                  <c:v>2.8883009999999998</c:v>
                </c:pt>
                <c:pt idx="11743">
                  <c:v>2.8830119999999999</c:v>
                </c:pt>
                <c:pt idx="11744">
                  <c:v>2.88496</c:v>
                </c:pt>
                <c:pt idx="11745">
                  <c:v>2.8843589999999999</c:v>
                </c:pt>
                <c:pt idx="11746">
                  <c:v>2.8869549999999999</c:v>
                </c:pt>
                <c:pt idx="11747">
                  <c:v>2.8881570000000001</c:v>
                </c:pt>
                <c:pt idx="11748">
                  <c:v>2.8876040000000001</c:v>
                </c:pt>
                <c:pt idx="11749">
                  <c:v>2.8888780000000001</c:v>
                </c:pt>
                <c:pt idx="11750">
                  <c:v>2.8928690000000001</c:v>
                </c:pt>
                <c:pt idx="11751">
                  <c:v>2.8971960000000001</c:v>
                </c:pt>
                <c:pt idx="11752">
                  <c:v>2.9005860000000001</c:v>
                </c:pt>
                <c:pt idx="11753">
                  <c:v>2.9016199999999999</c:v>
                </c:pt>
                <c:pt idx="11754">
                  <c:v>2.8984939999999999</c:v>
                </c:pt>
                <c:pt idx="11755">
                  <c:v>2.8892630000000001</c:v>
                </c:pt>
                <c:pt idx="11756">
                  <c:v>2.8809450000000001</c:v>
                </c:pt>
                <c:pt idx="11757">
                  <c:v>2.8778440000000001</c:v>
                </c:pt>
                <c:pt idx="11758">
                  <c:v>2.8763529999999999</c:v>
                </c:pt>
                <c:pt idx="11759">
                  <c:v>2.888061</c:v>
                </c:pt>
                <c:pt idx="11760">
                  <c:v>2.914361</c:v>
                </c:pt>
                <c:pt idx="11761">
                  <c:v>2.9321269999999999</c:v>
                </c:pt>
                <c:pt idx="11762">
                  <c:v>2.9385699999999999</c:v>
                </c:pt>
                <c:pt idx="11763">
                  <c:v>2.945999</c:v>
                </c:pt>
                <c:pt idx="11764">
                  <c:v>2.9438110000000002</c:v>
                </c:pt>
                <c:pt idx="11765">
                  <c:v>2.9266700000000001</c:v>
                </c:pt>
                <c:pt idx="11766">
                  <c:v>2.9048889999999998</c:v>
                </c:pt>
                <c:pt idx="11767">
                  <c:v>2.8826040000000002</c:v>
                </c:pt>
                <c:pt idx="11768">
                  <c:v>2.8663759999999998</c:v>
                </c:pt>
                <c:pt idx="11769">
                  <c:v>2.8752230000000001</c:v>
                </c:pt>
                <c:pt idx="11770">
                  <c:v>2.890056</c:v>
                </c:pt>
                <c:pt idx="11771">
                  <c:v>2.890441</c:v>
                </c:pt>
                <c:pt idx="11772">
                  <c:v>2.8954650000000002</c:v>
                </c:pt>
                <c:pt idx="11773">
                  <c:v>2.8903210000000001</c:v>
                </c:pt>
                <c:pt idx="11774">
                  <c:v>2.8874119999999999</c:v>
                </c:pt>
                <c:pt idx="11775">
                  <c:v>2.8922439999999998</c:v>
                </c:pt>
                <c:pt idx="11776">
                  <c:v>2.9010189999999998</c:v>
                </c:pt>
                <c:pt idx="11777">
                  <c:v>2.9029419999999999</c:v>
                </c:pt>
                <c:pt idx="11778">
                  <c:v>2.8969320000000001</c:v>
                </c:pt>
                <c:pt idx="11779">
                  <c:v>2.8888780000000001</c:v>
                </c:pt>
                <c:pt idx="11780">
                  <c:v>2.887508</c:v>
                </c:pt>
                <c:pt idx="11781">
                  <c:v>2.8770259999999999</c:v>
                </c:pt>
                <c:pt idx="11782">
                  <c:v>2.875175</c:v>
                </c:pt>
                <c:pt idx="11783">
                  <c:v>2.8787569999999998</c:v>
                </c:pt>
                <c:pt idx="11784">
                  <c:v>2.881834</c:v>
                </c:pt>
                <c:pt idx="11785">
                  <c:v>2.8798149999999998</c:v>
                </c:pt>
                <c:pt idx="11786">
                  <c:v>2.8777720000000002</c:v>
                </c:pt>
                <c:pt idx="11787">
                  <c:v>2.8838539999999999</c:v>
                </c:pt>
                <c:pt idx="11788">
                  <c:v>2.8899360000000001</c:v>
                </c:pt>
                <c:pt idx="11789">
                  <c:v>2.8896000000000002</c:v>
                </c:pt>
                <c:pt idx="11790">
                  <c:v>2.891378</c:v>
                </c:pt>
                <c:pt idx="11791">
                  <c:v>2.8917389999999998</c:v>
                </c:pt>
                <c:pt idx="11792">
                  <c:v>2.8927010000000002</c:v>
                </c:pt>
                <c:pt idx="11793">
                  <c:v>2.8892630000000001</c:v>
                </c:pt>
                <c:pt idx="11794">
                  <c:v>2.8864260000000002</c:v>
                </c:pt>
                <c:pt idx="11795">
                  <c:v>2.8890709999999999</c:v>
                </c:pt>
                <c:pt idx="11796">
                  <c:v>2.8900800000000002</c:v>
                </c:pt>
                <c:pt idx="11797">
                  <c:v>2.8870749999999998</c:v>
                </c:pt>
                <c:pt idx="11798">
                  <c:v>2.8889990000000001</c:v>
                </c:pt>
                <c:pt idx="11799">
                  <c:v>2.8925809999999998</c:v>
                </c:pt>
                <c:pt idx="11800">
                  <c:v>2.8942389999999998</c:v>
                </c:pt>
                <c:pt idx="11801">
                  <c:v>2.9002970000000001</c:v>
                </c:pt>
                <c:pt idx="11802">
                  <c:v>2.905106</c:v>
                </c:pt>
                <c:pt idx="11803">
                  <c:v>2.9046249999999998</c:v>
                </c:pt>
                <c:pt idx="11804">
                  <c:v>2.8983020000000002</c:v>
                </c:pt>
                <c:pt idx="11805">
                  <c:v>2.8939750000000002</c:v>
                </c:pt>
                <c:pt idx="11806">
                  <c:v>2.897268</c:v>
                </c:pt>
                <c:pt idx="11807">
                  <c:v>2.9003459999999999</c:v>
                </c:pt>
                <c:pt idx="11808">
                  <c:v>2.900274</c:v>
                </c:pt>
                <c:pt idx="11809">
                  <c:v>2.898158</c:v>
                </c:pt>
                <c:pt idx="11810">
                  <c:v>2.8950089999999999</c:v>
                </c:pt>
                <c:pt idx="11811">
                  <c:v>2.897389</c:v>
                </c:pt>
                <c:pt idx="11812">
                  <c:v>2.8987349999999998</c:v>
                </c:pt>
                <c:pt idx="11813">
                  <c:v>2.899216</c:v>
                </c:pt>
                <c:pt idx="11814">
                  <c:v>2.8998409999999999</c:v>
                </c:pt>
                <c:pt idx="11815">
                  <c:v>2.89811</c:v>
                </c:pt>
                <c:pt idx="11816">
                  <c:v>2.8960910000000002</c:v>
                </c:pt>
                <c:pt idx="11817">
                  <c:v>2.892725</c:v>
                </c:pt>
                <c:pt idx="11818">
                  <c:v>2.8888060000000002</c:v>
                </c:pt>
                <c:pt idx="11819">
                  <c:v>2.8883730000000001</c:v>
                </c:pt>
                <c:pt idx="11820">
                  <c:v>2.8907769999999999</c:v>
                </c:pt>
                <c:pt idx="11821">
                  <c:v>2.8918590000000002</c:v>
                </c:pt>
                <c:pt idx="11822">
                  <c:v>2.8952490000000002</c:v>
                </c:pt>
                <c:pt idx="11823">
                  <c:v>2.8936860000000002</c:v>
                </c:pt>
                <c:pt idx="11824">
                  <c:v>2.8924840000000001</c:v>
                </c:pt>
                <c:pt idx="11825">
                  <c:v>2.8916189999999999</c:v>
                </c:pt>
                <c:pt idx="11826">
                  <c:v>2.8935659999999999</c:v>
                </c:pt>
                <c:pt idx="11827">
                  <c:v>2.8926050000000001</c:v>
                </c:pt>
                <c:pt idx="11828">
                  <c:v>2.8907769999999999</c:v>
                </c:pt>
                <c:pt idx="11829">
                  <c:v>2.8991920000000002</c:v>
                </c:pt>
                <c:pt idx="11830">
                  <c:v>2.9076059999999999</c:v>
                </c:pt>
                <c:pt idx="11831">
                  <c:v>2.9076300000000002</c:v>
                </c:pt>
                <c:pt idx="11832">
                  <c:v>2.9058989999999998</c:v>
                </c:pt>
                <c:pt idx="11833">
                  <c:v>2.9001769999999998</c:v>
                </c:pt>
                <c:pt idx="11834">
                  <c:v>2.8964509999999999</c:v>
                </c:pt>
                <c:pt idx="11835">
                  <c:v>2.8919790000000001</c:v>
                </c:pt>
                <c:pt idx="11836">
                  <c:v>2.8850560000000001</c:v>
                </c:pt>
                <c:pt idx="11837">
                  <c:v>2.8853680000000002</c:v>
                </c:pt>
                <c:pt idx="11838">
                  <c:v>2.889046</c:v>
                </c:pt>
                <c:pt idx="11839">
                  <c:v>2.8915470000000001</c:v>
                </c:pt>
                <c:pt idx="11840">
                  <c:v>2.8922439999999998</c:v>
                </c:pt>
                <c:pt idx="11841">
                  <c:v>2.8933019999999998</c:v>
                </c:pt>
                <c:pt idx="11842">
                  <c:v>2.8936139999999999</c:v>
                </c:pt>
                <c:pt idx="11843">
                  <c:v>2.8945280000000002</c:v>
                </c:pt>
                <c:pt idx="11844">
                  <c:v>2.8959459999999999</c:v>
                </c:pt>
                <c:pt idx="11845">
                  <c:v>2.8927489999999998</c:v>
                </c:pt>
                <c:pt idx="11846">
                  <c:v>2.8959700000000002</c:v>
                </c:pt>
                <c:pt idx="11847">
                  <c:v>2.8978449999999998</c:v>
                </c:pt>
                <c:pt idx="11848">
                  <c:v>2.8994559999999998</c:v>
                </c:pt>
                <c:pt idx="11849">
                  <c:v>2.8974129999999998</c:v>
                </c:pt>
                <c:pt idx="11850">
                  <c:v>2.8952490000000002</c:v>
                </c:pt>
                <c:pt idx="11851">
                  <c:v>2.8949120000000002</c:v>
                </c:pt>
                <c:pt idx="11852">
                  <c:v>2.8926769999999999</c:v>
                </c:pt>
                <c:pt idx="11853">
                  <c:v>2.8958020000000002</c:v>
                </c:pt>
                <c:pt idx="11854">
                  <c:v>2.898374</c:v>
                </c:pt>
                <c:pt idx="11855">
                  <c:v>2.8959700000000002</c:v>
                </c:pt>
                <c:pt idx="11856">
                  <c:v>2.8913060000000002</c:v>
                </c:pt>
                <c:pt idx="11857">
                  <c:v>2.8879169999999998</c:v>
                </c:pt>
                <c:pt idx="11858">
                  <c:v>2.887772</c:v>
                </c:pt>
                <c:pt idx="11859">
                  <c:v>2.891378</c:v>
                </c:pt>
                <c:pt idx="11860">
                  <c:v>2.8936139999999999</c:v>
                </c:pt>
                <c:pt idx="11861">
                  <c:v>2.8973650000000002</c:v>
                </c:pt>
                <c:pt idx="11862">
                  <c:v>2.8967390000000002</c:v>
                </c:pt>
                <c:pt idx="11863">
                  <c:v>2.8966430000000001</c:v>
                </c:pt>
                <c:pt idx="11864">
                  <c:v>2.898879</c:v>
                </c:pt>
                <c:pt idx="11865">
                  <c:v>2.8979180000000002</c:v>
                </c:pt>
                <c:pt idx="11866">
                  <c:v>2.8987349999999998</c:v>
                </c:pt>
                <c:pt idx="11867">
                  <c:v>2.901475</c:v>
                </c:pt>
                <c:pt idx="11868">
                  <c:v>2.9039030000000001</c:v>
                </c:pt>
                <c:pt idx="11869">
                  <c:v>2.9039030000000001</c:v>
                </c:pt>
                <c:pt idx="11870">
                  <c:v>2.893999</c:v>
                </c:pt>
                <c:pt idx="11871">
                  <c:v>2.8926050000000001</c:v>
                </c:pt>
                <c:pt idx="11872">
                  <c:v>2.8931089999999999</c:v>
                </c:pt>
                <c:pt idx="11873">
                  <c:v>2.8947919999999998</c:v>
                </c:pt>
                <c:pt idx="11874">
                  <c:v>2.8961139999999999</c:v>
                </c:pt>
                <c:pt idx="11875">
                  <c:v>2.8960659999999998</c:v>
                </c:pt>
                <c:pt idx="11876">
                  <c:v>2.8937339999999998</c:v>
                </c:pt>
                <c:pt idx="11877">
                  <c:v>2.897268</c:v>
                </c:pt>
                <c:pt idx="11878">
                  <c:v>2.8975089999999999</c:v>
                </c:pt>
                <c:pt idx="11879">
                  <c:v>2.8887339999999999</c:v>
                </c:pt>
                <c:pt idx="11880">
                  <c:v>2.8866420000000002</c:v>
                </c:pt>
                <c:pt idx="11881">
                  <c:v>2.8877959999999998</c:v>
                </c:pt>
                <c:pt idx="11882">
                  <c:v>2.8863539999999999</c:v>
                </c:pt>
                <c:pt idx="11883">
                  <c:v>2.882387</c:v>
                </c:pt>
                <c:pt idx="11884">
                  <c:v>2.8848400000000001</c:v>
                </c:pt>
                <c:pt idx="11885">
                  <c:v>2.8933979999999999</c:v>
                </c:pt>
                <c:pt idx="11886">
                  <c:v>2.8972920000000002</c:v>
                </c:pt>
                <c:pt idx="11887">
                  <c:v>2.9001769999999998</c:v>
                </c:pt>
                <c:pt idx="11888">
                  <c:v>2.9088319999999999</c:v>
                </c:pt>
                <c:pt idx="11889">
                  <c:v>2.9153709999999999</c:v>
                </c:pt>
                <c:pt idx="11890">
                  <c:v>2.9082309999999998</c:v>
                </c:pt>
                <c:pt idx="11891">
                  <c:v>2.901475</c:v>
                </c:pt>
                <c:pt idx="11892">
                  <c:v>2.9011870000000002</c:v>
                </c:pt>
                <c:pt idx="11893">
                  <c:v>2.9025569999999998</c:v>
                </c:pt>
                <c:pt idx="11894">
                  <c:v>2.9005139999999998</c:v>
                </c:pt>
                <c:pt idx="11895">
                  <c:v>2.8980619999999999</c:v>
                </c:pt>
                <c:pt idx="11896">
                  <c:v>2.9022209999999999</c:v>
                </c:pt>
                <c:pt idx="11897">
                  <c:v>2.9044569999999998</c:v>
                </c:pt>
                <c:pt idx="11898">
                  <c:v>2.9022929999999998</c:v>
                </c:pt>
                <c:pt idx="11899">
                  <c:v>2.8983979999999998</c:v>
                </c:pt>
                <c:pt idx="11900">
                  <c:v>2.897653</c:v>
                </c:pt>
                <c:pt idx="11901">
                  <c:v>2.8983020000000002</c:v>
                </c:pt>
                <c:pt idx="11902">
                  <c:v>2.900658</c:v>
                </c:pt>
                <c:pt idx="11903">
                  <c:v>2.8980860000000002</c:v>
                </c:pt>
                <c:pt idx="11904">
                  <c:v>2.9013070000000001</c:v>
                </c:pt>
                <c:pt idx="11905">
                  <c:v>2.9060429999999999</c:v>
                </c:pt>
                <c:pt idx="11906">
                  <c:v>2.905875</c:v>
                </c:pt>
                <c:pt idx="11907">
                  <c:v>2.9041440000000001</c:v>
                </c:pt>
                <c:pt idx="11908">
                  <c:v>2.9145300000000001</c:v>
                </c:pt>
                <c:pt idx="11909">
                  <c:v>2.9186640000000001</c:v>
                </c:pt>
                <c:pt idx="11910">
                  <c:v>2.9100100000000002</c:v>
                </c:pt>
                <c:pt idx="11911">
                  <c:v>2.9059949999999999</c:v>
                </c:pt>
                <c:pt idx="11912">
                  <c:v>2.9127260000000001</c:v>
                </c:pt>
                <c:pt idx="11913">
                  <c:v>2.9198909999999998</c:v>
                </c:pt>
                <c:pt idx="11914">
                  <c:v>2.9216690000000001</c:v>
                </c:pt>
                <c:pt idx="11915">
                  <c:v>2.9200110000000001</c:v>
                </c:pt>
                <c:pt idx="11916">
                  <c:v>2.916982</c:v>
                </c:pt>
                <c:pt idx="11917">
                  <c:v>2.9000569999999999</c:v>
                </c:pt>
                <c:pt idx="11918">
                  <c:v>2.8844069999999999</c:v>
                </c:pt>
                <c:pt idx="11919">
                  <c:v>2.8799109999999999</c:v>
                </c:pt>
                <c:pt idx="11920">
                  <c:v>2.8795030000000001</c:v>
                </c:pt>
                <c:pt idx="11921">
                  <c:v>2.8800309999999998</c:v>
                </c:pt>
                <c:pt idx="11922">
                  <c:v>2.88008</c:v>
                </c:pt>
                <c:pt idx="11923">
                  <c:v>2.8905609999999999</c:v>
                </c:pt>
                <c:pt idx="11924">
                  <c:v>2.9220299999999999</c:v>
                </c:pt>
                <c:pt idx="11925">
                  <c:v>2.945614</c:v>
                </c:pt>
                <c:pt idx="11926">
                  <c:v>2.9526340000000002</c:v>
                </c:pt>
                <c:pt idx="11927">
                  <c:v>2.9509750000000001</c:v>
                </c:pt>
                <c:pt idx="11928">
                  <c:v>2.9338820000000001</c:v>
                </c:pt>
                <c:pt idx="11929">
                  <c:v>2.9068610000000001</c:v>
                </c:pt>
                <c:pt idx="11930">
                  <c:v>2.8835649999999999</c:v>
                </c:pt>
                <c:pt idx="11931">
                  <c:v>2.8689249999999999</c:v>
                </c:pt>
                <c:pt idx="11932">
                  <c:v>2.868973</c:v>
                </c:pt>
                <c:pt idx="11933">
                  <c:v>2.8799109999999999</c:v>
                </c:pt>
                <c:pt idx="11934">
                  <c:v>2.8782999999999999</c:v>
                </c:pt>
                <c:pt idx="11935">
                  <c:v>2.8861620000000001</c:v>
                </c:pt>
                <c:pt idx="11936">
                  <c:v>2.8902489999999998</c:v>
                </c:pt>
                <c:pt idx="11937">
                  <c:v>2.890056</c:v>
                </c:pt>
                <c:pt idx="11938">
                  <c:v>2.8880129999999999</c:v>
                </c:pt>
                <c:pt idx="11939">
                  <c:v>2.8869069999999999</c:v>
                </c:pt>
                <c:pt idx="11940">
                  <c:v>2.8880849999999998</c:v>
                </c:pt>
                <c:pt idx="11941">
                  <c:v>2.8845269999999998</c:v>
                </c:pt>
                <c:pt idx="11942">
                  <c:v>2.8830849999999999</c:v>
                </c:pt>
                <c:pt idx="11943">
                  <c:v>2.8846949999999998</c:v>
                </c:pt>
                <c:pt idx="11944">
                  <c:v>2.8853680000000002</c:v>
                </c:pt>
                <c:pt idx="11945">
                  <c:v>2.8854639999999998</c:v>
                </c:pt>
                <c:pt idx="11946">
                  <c:v>2.8905850000000002</c:v>
                </c:pt>
                <c:pt idx="11947">
                  <c:v>2.8915950000000001</c:v>
                </c:pt>
                <c:pt idx="11948">
                  <c:v>2.8965709999999998</c:v>
                </c:pt>
                <c:pt idx="11949">
                  <c:v>2.8979900000000001</c:v>
                </c:pt>
                <c:pt idx="11950">
                  <c:v>2.90299</c:v>
                </c:pt>
                <c:pt idx="11951">
                  <c:v>2.9070049999999998</c:v>
                </c:pt>
                <c:pt idx="11952">
                  <c:v>2.9045770000000002</c:v>
                </c:pt>
                <c:pt idx="11953">
                  <c:v>2.8980139999999999</c:v>
                </c:pt>
                <c:pt idx="11954">
                  <c:v>2.8956580000000001</c:v>
                </c:pt>
                <c:pt idx="11955">
                  <c:v>2.8926530000000001</c:v>
                </c:pt>
                <c:pt idx="11956">
                  <c:v>2.8908260000000001</c:v>
                </c:pt>
                <c:pt idx="11957">
                  <c:v>2.8886620000000001</c:v>
                </c:pt>
                <c:pt idx="11958">
                  <c:v>2.8879649999999999</c:v>
                </c:pt>
                <c:pt idx="11959">
                  <c:v>2.8879410000000001</c:v>
                </c:pt>
                <c:pt idx="11960">
                  <c:v>2.889335</c:v>
                </c:pt>
                <c:pt idx="11961">
                  <c:v>2.8886859999999999</c:v>
                </c:pt>
                <c:pt idx="11962">
                  <c:v>2.8868589999999998</c:v>
                </c:pt>
                <c:pt idx="11963">
                  <c:v>2.8867630000000002</c:v>
                </c:pt>
                <c:pt idx="11964">
                  <c:v>2.888109</c:v>
                </c:pt>
                <c:pt idx="11965">
                  <c:v>2.8899599999999999</c:v>
                </c:pt>
                <c:pt idx="11966">
                  <c:v>2.8962349999999999</c:v>
                </c:pt>
                <c:pt idx="11967">
                  <c:v>2.897869</c:v>
                </c:pt>
                <c:pt idx="11968">
                  <c:v>2.8972920000000002</c:v>
                </c:pt>
                <c:pt idx="11969">
                  <c:v>2.8966430000000001</c:v>
                </c:pt>
                <c:pt idx="11970">
                  <c:v>2.8959459999999999</c:v>
                </c:pt>
                <c:pt idx="11971">
                  <c:v>2.8944559999999999</c:v>
                </c:pt>
                <c:pt idx="11972">
                  <c:v>2.8922919999999999</c:v>
                </c:pt>
                <c:pt idx="11973">
                  <c:v>2.8916430000000002</c:v>
                </c:pt>
                <c:pt idx="11974">
                  <c:v>2.8904169999999998</c:v>
                </c:pt>
                <c:pt idx="11975">
                  <c:v>2.8923160000000001</c:v>
                </c:pt>
                <c:pt idx="11976">
                  <c:v>2.8905129999999999</c:v>
                </c:pt>
                <c:pt idx="11977">
                  <c:v>2.8888539999999998</c:v>
                </c:pt>
                <c:pt idx="11978">
                  <c:v>2.8880370000000002</c:v>
                </c:pt>
                <c:pt idx="11979">
                  <c:v>2.8893110000000002</c:v>
                </c:pt>
                <c:pt idx="11980">
                  <c:v>2.8883489999999998</c:v>
                </c:pt>
                <c:pt idx="11981">
                  <c:v>2.8854890000000002</c:v>
                </c:pt>
                <c:pt idx="11982">
                  <c:v>2.8869310000000001</c:v>
                </c:pt>
                <c:pt idx="11983">
                  <c:v>2.8858489999999999</c:v>
                </c:pt>
                <c:pt idx="11984">
                  <c:v>2.8879649999999999</c:v>
                </c:pt>
                <c:pt idx="11985">
                  <c:v>2.8941910000000002</c:v>
                </c:pt>
                <c:pt idx="11986">
                  <c:v>2.8986149999999999</c:v>
                </c:pt>
                <c:pt idx="11987">
                  <c:v>2.8989509999999998</c:v>
                </c:pt>
                <c:pt idx="11988">
                  <c:v>2.8997449999999998</c:v>
                </c:pt>
                <c:pt idx="11989">
                  <c:v>2.9026779999999999</c:v>
                </c:pt>
                <c:pt idx="11990">
                  <c:v>2.900442</c:v>
                </c:pt>
                <c:pt idx="11991">
                  <c:v>2.8967390000000002</c:v>
                </c:pt>
                <c:pt idx="11992">
                  <c:v>2.8942389999999998</c:v>
                </c:pt>
                <c:pt idx="11993">
                  <c:v>2.8936139999999999</c:v>
                </c:pt>
                <c:pt idx="11994">
                  <c:v>2.8923399999999999</c:v>
                </c:pt>
                <c:pt idx="11995">
                  <c:v>2.889119</c:v>
                </c:pt>
                <c:pt idx="11996">
                  <c:v>2.8853680000000002</c:v>
                </c:pt>
                <c:pt idx="11997">
                  <c:v>2.8865219999999998</c:v>
                </c:pt>
                <c:pt idx="11998">
                  <c:v>2.888109</c:v>
                </c:pt>
                <c:pt idx="11999">
                  <c:v>2.8877959999999998</c:v>
                </c:pt>
                <c:pt idx="12000">
                  <c:v>2.887292</c:v>
                </c:pt>
                <c:pt idx="12001">
                  <c:v>2.8852479999999998</c:v>
                </c:pt>
                <c:pt idx="12002">
                  <c:v>2.8827959999999999</c:v>
                </c:pt>
                <c:pt idx="12003">
                  <c:v>2.8776269999999999</c:v>
                </c:pt>
                <c:pt idx="12004">
                  <c:v>2.878517</c:v>
                </c:pt>
                <c:pt idx="12005">
                  <c:v>2.87818</c:v>
                </c:pt>
                <c:pt idx="12006">
                  <c:v>2.8831570000000002</c:v>
                </c:pt>
                <c:pt idx="12007">
                  <c:v>2.8857529999999998</c:v>
                </c:pt>
                <c:pt idx="12008">
                  <c:v>2.8912580000000001</c:v>
                </c:pt>
                <c:pt idx="12009">
                  <c:v>2.8937339999999998</c:v>
                </c:pt>
                <c:pt idx="12010">
                  <c:v>2.8976769999999998</c:v>
                </c:pt>
                <c:pt idx="12011">
                  <c:v>2.9022209999999999</c:v>
                </c:pt>
                <c:pt idx="12012">
                  <c:v>2.90388</c:v>
                </c:pt>
                <c:pt idx="12013">
                  <c:v>2.8959700000000002</c:v>
                </c:pt>
                <c:pt idx="12014">
                  <c:v>2.8876279999999999</c:v>
                </c:pt>
                <c:pt idx="12015">
                  <c:v>2.8866179999999999</c:v>
                </c:pt>
                <c:pt idx="12016">
                  <c:v>2.890056</c:v>
                </c:pt>
                <c:pt idx="12017">
                  <c:v>2.8845990000000001</c:v>
                </c:pt>
                <c:pt idx="12018">
                  <c:v>2.8857529999999998</c:v>
                </c:pt>
                <c:pt idx="12019">
                  <c:v>2.8899119999999998</c:v>
                </c:pt>
                <c:pt idx="12020">
                  <c:v>2.883686</c:v>
                </c:pt>
                <c:pt idx="12021">
                  <c:v>2.8779880000000002</c:v>
                </c:pt>
                <c:pt idx="12022">
                  <c:v>2.874911</c:v>
                </c:pt>
                <c:pt idx="12023">
                  <c:v>2.8727469999999999</c:v>
                </c:pt>
                <c:pt idx="12024">
                  <c:v>2.8794059999999999</c:v>
                </c:pt>
                <c:pt idx="12025">
                  <c:v>2.8880370000000002</c:v>
                </c:pt>
                <c:pt idx="12026">
                  <c:v>2.8884219999999998</c:v>
                </c:pt>
                <c:pt idx="12027">
                  <c:v>2.8903210000000001</c:v>
                </c:pt>
                <c:pt idx="12028">
                  <c:v>2.8909220000000002</c:v>
                </c:pt>
                <c:pt idx="12029">
                  <c:v>2.8925809999999998</c:v>
                </c:pt>
                <c:pt idx="12030">
                  <c:v>2.8908499999999999</c:v>
                </c:pt>
                <c:pt idx="12031">
                  <c:v>2.888325</c:v>
                </c:pt>
                <c:pt idx="12032">
                  <c:v>2.8852720000000001</c:v>
                </c:pt>
                <c:pt idx="12033">
                  <c:v>2.8926769999999999</c:v>
                </c:pt>
                <c:pt idx="12034">
                  <c:v>2.8877959999999998</c:v>
                </c:pt>
                <c:pt idx="12035">
                  <c:v>2.881907</c:v>
                </c:pt>
                <c:pt idx="12036">
                  <c:v>2.8824589999999999</c:v>
                </c:pt>
                <c:pt idx="12037">
                  <c:v>2.880849</c:v>
                </c:pt>
                <c:pt idx="12038">
                  <c:v>2.88306</c:v>
                </c:pt>
                <c:pt idx="12039">
                  <c:v>2.8858009999999998</c:v>
                </c:pt>
                <c:pt idx="12040">
                  <c:v>2.8842859999999999</c:v>
                </c:pt>
                <c:pt idx="12041">
                  <c:v>2.9401570000000001</c:v>
                </c:pt>
                <c:pt idx="12042">
                  <c:v>2.9508070000000002</c:v>
                </c:pt>
                <c:pt idx="12043">
                  <c:v>2.9430420000000002</c:v>
                </c:pt>
                <c:pt idx="12044">
                  <c:v>2.9333529999999999</c:v>
                </c:pt>
                <c:pt idx="12045">
                  <c:v>2.9122219999999999</c:v>
                </c:pt>
                <c:pt idx="12046">
                  <c:v>2.8821469999999998</c:v>
                </c:pt>
                <c:pt idx="12047">
                  <c:v>2.8608470000000001</c:v>
                </c:pt>
                <c:pt idx="12048">
                  <c:v>2.8405809999999998</c:v>
                </c:pt>
                <c:pt idx="12049">
                  <c:v>2.8323109999999998</c:v>
                </c:pt>
                <c:pt idx="12050">
                  <c:v>2.8363740000000002</c:v>
                </c:pt>
                <c:pt idx="12051">
                  <c:v>2.841062</c:v>
                </c:pt>
                <c:pt idx="12052">
                  <c:v>2.8520720000000002</c:v>
                </c:pt>
                <c:pt idx="12053">
                  <c:v>2.8613040000000001</c:v>
                </c:pt>
                <c:pt idx="12054">
                  <c:v>2.8655590000000002</c:v>
                </c:pt>
                <c:pt idx="12055">
                  <c:v>2.8624100000000001</c:v>
                </c:pt>
                <c:pt idx="12056">
                  <c:v>2.867963</c:v>
                </c:pt>
                <c:pt idx="12057">
                  <c:v>2.8788049999999998</c:v>
                </c:pt>
                <c:pt idx="12058">
                  <c:v>2.8793340000000001</c:v>
                </c:pt>
                <c:pt idx="12059">
                  <c:v>2.8775789999999999</c:v>
                </c:pt>
                <c:pt idx="12060">
                  <c:v>2.8794059999999999</c:v>
                </c:pt>
                <c:pt idx="12061">
                  <c:v>2.8800309999999998</c:v>
                </c:pt>
                <c:pt idx="12062">
                  <c:v>2.8769779999999998</c:v>
                </c:pt>
                <c:pt idx="12063">
                  <c:v>2.876185</c:v>
                </c:pt>
                <c:pt idx="12064">
                  <c:v>2.8732280000000001</c:v>
                </c:pt>
                <c:pt idx="12065">
                  <c:v>2.8707760000000002</c:v>
                </c:pt>
                <c:pt idx="12066">
                  <c:v>2.8707039999999999</c:v>
                </c:pt>
                <c:pt idx="12067">
                  <c:v>2.8740209999999999</c:v>
                </c:pt>
                <c:pt idx="12068">
                  <c:v>2.8712080000000002</c:v>
                </c:pt>
                <c:pt idx="12069">
                  <c:v>2.8714490000000001</c:v>
                </c:pt>
                <c:pt idx="12070">
                  <c:v>2.86842</c:v>
                </c:pt>
                <c:pt idx="12071">
                  <c:v>2.8707039999999999</c:v>
                </c:pt>
                <c:pt idx="12072">
                  <c:v>2.8722660000000002</c:v>
                </c:pt>
                <c:pt idx="12073">
                  <c:v>2.8731080000000002</c:v>
                </c:pt>
                <c:pt idx="12074">
                  <c:v>2.8751509999999998</c:v>
                </c:pt>
                <c:pt idx="12075">
                  <c:v>2.8775309999999998</c:v>
                </c:pt>
                <c:pt idx="12076">
                  <c:v>2.878349</c:v>
                </c:pt>
                <c:pt idx="12077">
                  <c:v>2.8809209999999998</c:v>
                </c:pt>
                <c:pt idx="12078">
                  <c:v>2.8780600000000001</c:v>
                </c:pt>
                <c:pt idx="12079">
                  <c:v>2.881281</c:v>
                </c:pt>
                <c:pt idx="12080">
                  <c:v>2.881113</c:v>
                </c:pt>
                <c:pt idx="12081">
                  <c:v>2.876017</c:v>
                </c:pt>
                <c:pt idx="12082">
                  <c:v>2.8748390000000001</c:v>
                </c:pt>
                <c:pt idx="12083">
                  <c:v>2.8755600000000001</c:v>
                </c:pt>
                <c:pt idx="12084">
                  <c:v>2.875896</c:v>
                </c:pt>
                <c:pt idx="12085">
                  <c:v>2.8776269999999999</c:v>
                </c:pt>
                <c:pt idx="12086">
                  <c:v>2.881281</c:v>
                </c:pt>
                <c:pt idx="12087">
                  <c:v>2.8833009999999999</c:v>
                </c:pt>
                <c:pt idx="12088">
                  <c:v>2.8816899999999999</c:v>
                </c:pt>
                <c:pt idx="12089">
                  <c:v>2.8852720000000001</c:v>
                </c:pt>
                <c:pt idx="12090">
                  <c:v>2.8804159999999999</c:v>
                </c:pt>
                <c:pt idx="12091">
                  <c:v>2.8815940000000002</c:v>
                </c:pt>
                <c:pt idx="12092">
                  <c:v>2.882892</c:v>
                </c:pt>
                <c:pt idx="12093">
                  <c:v>2.881955</c:v>
                </c:pt>
                <c:pt idx="12094">
                  <c:v>2.8825319999999999</c:v>
                </c:pt>
                <c:pt idx="12095">
                  <c:v>2.8820030000000001</c:v>
                </c:pt>
                <c:pt idx="12096">
                  <c:v>2.8838300000000001</c:v>
                </c:pt>
                <c:pt idx="12097">
                  <c:v>2.8865940000000001</c:v>
                </c:pt>
                <c:pt idx="12098">
                  <c:v>2.8851520000000002</c:v>
                </c:pt>
                <c:pt idx="12099">
                  <c:v>2.8865940000000001</c:v>
                </c:pt>
                <c:pt idx="12100">
                  <c:v>2.882676</c:v>
                </c:pt>
                <c:pt idx="12101">
                  <c:v>2.8840940000000002</c:v>
                </c:pt>
                <c:pt idx="12102">
                  <c:v>2.8812570000000002</c:v>
                </c:pt>
                <c:pt idx="12103">
                  <c:v>2.8811849999999999</c:v>
                </c:pt>
                <c:pt idx="12104">
                  <c:v>2.88395</c:v>
                </c:pt>
                <c:pt idx="12105">
                  <c:v>2.8837579999999998</c:v>
                </c:pt>
                <c:pt idx="12106">
                  <c:v>2.880512</c:v>
                </c:pt>
                <c:pt idx="12107">
                  <c:v>2.8827959999999999</c:v>
                </c:pt>
                <c:pt idx="12108">
                  <c:v>2.8871950000000002</c:v>
                </c:pt>
                <c:pt idx="12109">
                  <c:v>2.887724</c:v>
                </c:pt>
                <c:pt idx="12110">
                  <c:v>2.887003</c:v>
                </c:pt>
                <c:pt idx="12111">
                  <c:v>2.8829639999999999</c:v>
                </c:pt>
                <c:pt idx="12112">
                  <c:v>2.878349</c:v>
                </c:pt>
                <c:pt idx="12113">
                  <c:v>2.8774109999999999</c:v>
                </c:pt>
                <c:pt idx="12114">
                  <c:v>2.876449</c:v>
                </c:pt>
                <c:pt idx="12115">
                  <c:v>2.875632</c:v>
                </c:pt>
                <c:pt idx="12116">
                  <c:v>2.8781319999999999</c:v>
                </c:pt>
                <c:pt idx="12117">
                  <c:v>2.878565</c:v>
                </c:pt>
                <c:pt idx="12118">
                  <c:v>2.8819309999999998</c:v>
                </c:pt>
                <c:pt idx="12119">
                  <c:v>2.8902730000000001</c:v>
                </c:pt>
                <c:pt idx="12120">
                  <c:v>2.8874360000000001</c:v>
                </c:pt>
                <c:pt idx="12121">
                  <c:v>2.885513</c:v>
                </c:pt>
                <c:pt idx="12122">
                  <c:v>2.8816899999999999</c:v>
                </c:pt>
                <c:pt idx="12123">
                  <c:v>2.8765450000000001</c:v>
                </c:pt>
                <c:pt idx="12124">
                  <c:v>2.8794300000000002</c:v>
                </c:pt>
                <c:pt idx="12125">
                  <c:v>2.8820030000000001</c:v>
                </c:pt>
                <c:pt idx="12126">
                  <c:v>2.8851279999999999</c:v>
                </c:pt>
                <c:pt idx="12127">
                  <c:v>2.8888780000000001</c:v>
                </c:pt>
                <c:pt idx="12128">
                  <c:v>2.8884940000000001</c:v>
                </c:pt>
                <c:pt idx="12129">
                  <c:v>2.8879890000000001</c:v>
                </c:pt>
                <c:pt idx="12130">
                  <c:v>2.8886379999999998</c:v>
                </c:pt>
                <c:pt idx="12131">
                  <c:v>2.8851520000000002</c:v>
                </c:pt>
                <c:pt idx="12132">
                  <c:v>2.8816660000000001</c:v>
                </c:pt>
                <c:pt idx="12133">
                  <c:v>2.88395</c:v>
                </c:pt>
                <c:pt idx="12134">
                  <c:v>2.8868589999999998</c:v>
                </c:pt>
                <c:pt idx="12135">
                  <c:v>2.8907289999999999</c:v>
                </c:pt>
                <c:pt idx="12136">
                  <c:v>2.8905609999999999</c:v>
                </c:pt>
                <c:pt idx="12137">
                  <c:v>2.8865219999999998</c:v>
                </c:pt>
                <c:pt idx="12138">
                  <c:v>2.8828200000000002</c:v>
                </c:pt>
                <c:pt idx="12139">
                  <c:v>2.8806319999999999</c:v>
                </c:pt>
                <c:pt idx="12140">
                  <c:v>2.878949</c:v>
                </c:pt>
                <c:pt idx="12141">
                  <c:v>2.8781319999999999</c:v>
                </c:pt>
                <c:pt idx="12142">
                  <c:v>2.8809930000000001</c:v>
                </c:pt>
                <c:pt idx="12143">
                  <c:v>2.8824350000000001</c:v>
                </c:pt>
                <c:pt idx="12144">
                  <c:v>2.8836620000000002</c:v>
                </c:pt>
                <c:pt idx="12145">
                  <c:v>2.8874599999999999</c:v>
                </c:pt>
                <c:pt idx="12146">
                  <c:v>2.8876759999999999</c:v>
                </c:pt>
                <c:pt idx="12147">
                  <c:v>2.8856329999999999</c:v>
                </c:pt>
                <c:pt idx="12148">
                  <c:v>2.8868109999999998</c:v>
                </c:pt>
                <c:pt idx="12149">
                  <c:v>2.8907050000000001</c:v>
                </c:pt>
                <c:pt idx="12150">
                  <c:v>2.8904649999999998</c:v>
                </c:pt>
                <c:pt idx="12151">
                  <c:v>2.8879890000000001</c:v>
                </c:pt>
                <c:pt idx="12152">
                  <c:v>2.8874360000000001</c:v>
                </c:pt>
                <c:pt idx="12153">
                  <c:v>2.8855369999999998</c:v>
                </c:pt>
                <c:pt idx="12154">
                  <c:v>2.8852720000000001</c:v>
                </c:pt>
                <c:pt idx="12155">
                  <c:v>2.8843589999999999</c:v>
                </c:pt>
                <c:pt idx="12156">
                  <c:v>2.8793099999999998</c:v>
                </c:pt>
                <c:pt idx="12157">
                  <c:v>2.8729879999999999</c:v>
                </c:pt>
                <c:pt idx="12158">
                  <c:v>2.872627</c:v>
                </c:pt>
                <c:pt idx="12159">
                  <c:v>2.8780359999999998</c:v>
                </c:pt>
                <c:pt idx="12160">
                  <c:v>2.8873880000000001</c:v>
                </c:pt>
                <c:pt idx="12161">
                  <c:v>2.892388</c:v>
                </c:pt>
                <c:pt idx="12162">
                  <c:v>2.8944320000000001</c:v>
                </c:pt>
                <c:pt idx="12163">
                  <c:v>2.8928210000000001</c:v>
                </c:pt>
                <c:pt idx="12164">
                  <c:v>2.8898160000000002</c:v>
                </c:pt>
                <c:pt idx="12165">
                  <c:v>2.8873160000000002</c:v>
                </c:pt>
                <c:pt idx="12166">
                  <c:v>2.8822670000000001</c:v>
                </c:pt>
                <c:pt idx="12167">
                  <c:v>2.8860899999999998</c:v>
                </c:pt>
                <c:pt idx="12168">
                  <c:v>2.917414</c:v>
                </c:pt>
                <c:pt idx="12169">
                  <c:v>2.9459019999999998</c:v>
                </c:pt>
                <c:pt idx="12170">
                  <c:v>2.9660479999999998</c:v>
                </c:pt>
                <c:pt idx="12171">
                  <c:v>2.9647739999999998</c:v>
                </c:pt>
                <c:pt idx="12172">
                  <c:v>2.9444119999999998</c:v>
                </c:pt>
                <c:pt idx="12173">
                  <c:v>2.9258769999999998</c:v>
                </c:pt>
                <c:pt idx="12174">
                  <c:v>2.9055140000000002</c:v>
                </c:pt>
                <c:pt idx="12175">
                  <c:v>2.8829880000000001</c:v>
                </c:pt>
                <c:pt idx="12176">
                  <c:v>2.8595969999999999</c:v>
                </c:pt>
                <c:pt idx="12177">
                  <c:v>2.8522409999999998</c:v>
                </c:pt>
                <c:pt idx="12178">
                  <c:v>2.8651979999999999</c:v>
                </c:pt>
                <c:pt idx="12179">
                  <c:v>2.8574090000000001</c:v>
                </c:pt>
                <c:pt idx="12180">
                  <c:v>2.863972</c:v>
                </c:pt>
                <c:pt idx="12181">
                  <c:v>2.8732760000000002</c:v>
                </c:pt>
                <c:pt idx="12182">
                  <c:v>2.8771949999999999</c:v>
                </c:pt>
                <c:pt idx="12183">
                  <c:v>2.87568</c:v>
                </c:pt>
                <c:pt idx="12184">
                  <c:v>2.8738290000000002</c:v>
                </c:pt>
                <c:pt idx="12185">
                  <c:v>2.8701509999999999</c:v>
                </c:pt>
                <c:pt idx="12186">
                  <c:v>2.8736120000000001</c:v>
                </c:pt>
                <c:pt idx="12187">
                  <c:v>2.8837579999999998</c:v>
                </c:pt>
                <c:pt idx="12188">
                  <c:v>2.8868830000000001</c:v>
                </c:pt>
                <c:pt idx="12189">
                  <c:v>2.8845510000000001</c:v>
                </c:pt>
                <c:pt idx="12190">
                  <c:v>2.8816419999999998</c:v>
                </c:pt>
                <c:pt idx="12191">
                  <c:v>2.8852720000000001</c:v>
                </c:pt>
                <c:pt idx="12192">
                  <c:v>2.8829400000000001</c:v>
                </c:pt>
                <c:pt idx="12193">
                  <c:v>2.8860410000000001</c:v>
                </c:pt>
                <c:pt idx="12194">
                  <c:v>2.8866670000000001</c:v>
                </c:pt>
                <c:pt idx="12195">
                  <c:v>2.8875799999999998</c:v>
                </c:pt>
                <c:pt idx="12196">
                  <c:v>2.8869549999999999</c:v>
                </c:pt>
                <c:pt idx="12197">
                  <c:v>2.8873639999999998</c:v>
                </c:pt>
                <c:pt idx="12198">
                  <c:v>2.884719</c:v>
                </c:pt>
                <c:pt idx="12199">
                  <c:v>2.8793820000000001</c:v>
                </c:pt>
                <c:pt idx="12200">
                  <c:v>2.88008</c:v>
                </c:pt>
                <c:pt idx="12201">
                  <c:v>2.8861620000000001</c:v>
                </c:pt>
                <c:pt idx="12202">
                  <c:v>2.886234</c:v>
                </c:pt>
                <c:pt idx="12203">
                  <c:v>2.8824830000000001</c:v>
                </c:pt>
                <c:pt idx="12204">
                  <c:v>2.8809930000000001</c:v>
                </c:pt>
                <c:pt idx="12205">
                  <c:v>2.8808729999999998</c:v>
                </c:pt>
                <c:pt idx="12206">
                  <c:v>2.883397</c:v>
                </c:pt>
                <c:pt idx="12207">
                  <c:v>2.8801030000000001</c:v>
                </c:pt>
                <c:pt idx="12208">
                  <c:v>2.8820749999999999</c:v>
                </c:pt>
                <c:pt idx="12209">
                  <c:v>2.8827479999999999</c:v>
                </c:pt>
                <c:pt idx="12210">
                  <c:v>2.8834689999999998</c:v>
                </c:pt>
                <c:pt idx="12211">
                  <c:v>2.886282</c:v>
                </c:pt>
                <c:pt idx="12212">
                  <c:v>2.8838059999999999</c:v>
                </c:pt>
                <c:pt idx="12213">
                  <c:v>2.8851520000000002</c:v>
                </c:pt>
                <c:pt idx="12214">
                  <c:v>2.8867150000000001</c:v>
                </c:pt>
                <c:pt idx="12215">
                  <c:v>2.885777</c:v>
                </c:pt>
                <c:pt idx="12216">
                  <c:v>2.8874599999999999</c:v>
                </c:pt>
                <c:pt idx="12217">
                  <c:v>2.890609</c:v>
                </c:pt>
                <c:pt idx="12218">
                  <c:v>2.8907050000000001</c:v>
                </c:pt>
                <c:pt idx="12219">
                  <c:v>2.884719</c:v>
                </c:pt>
                <c:pt idx="12220">
                  <c:v>2.8807529999999999</c:v>
                </c:pt>
                <c:pt idx="12221">
                  <c:v>2.8792140000000002</c:v>
                </c:pt>
                <c:pt idx="12222">
                  <c:v>2.880512</c:v>
                </c:pt>
                <c:pt idx="12223">
                  <c:v>2.8778920000000001</c:v>
                </c:pt>
                <c:pt idx="12224">
                  <c:v>2.872843</c:v>
                </c:pt>
                <c:pt idx="12225">
                  <c:v>2.8684440000000002</c:v>
                </c:pt>
                <c:pt idx="12226">
                  <c:v>2.8646690000000001</c:v>
                </c:pt>
                <c:pt idx="12227">
                  <c:v>2.8700540000000001</c:v>
                </c:pt>
                <c:pt idx="12228">
                  <c:v>2.8763049999999999</c:v>
                </c:pt>
                <c:pt idx="12229">
                  <c:v>2.881354</c:v>
                </c:pt>
                <c:pt idx="12230">
                  <c:v>2.8794300000000002</c:v>
                </c:pt>
                <c:pt idx="12231">
                  <c:v>2.8820269999999999</c:v>
                </c:pt>
                <c:pt idx="12232">
                  <c:v>2.8830360000000002</c:v>
                </c:pt>
                <c:pt idx="12233">
                  <c:v>2.8865940000000001</c:v>
                </c:pt>
                <c:pt idx="12234">
                  <c:v>2.8956339999999998</c:v>
                </c:pt>
                <c:pt idx="12235">
                  <c:v>2.8918590000000002</c:v>
                </c:pt>
                <c:pt idx="12236">
                  <c:v>2.8910179999999999</c:v>
                </c:pt>
                <c:pt idx="12237">
                  <c:v>2.8946239999999999</c:v>
                </c:pt>
                <c:pt idx="12238">
                  <c:v>2.8903690000000002</c:v>
                </c:pt>
                <c:pt idx="12239">
                  <c:v>2.8904169999999998</c:v>
                </c:pt>
                <c:pt idx="12240">
                  <c:v>2.887772</c:v>
                </c:pt>
                <c:pt idx="12241">
                  <c:v>2.8835649999999999</c:v>
                </c:pt>
                <c:pt idx="12242">
                  <c:v>2.8827959999999999</c:v>
                </c:pt>
                <c:pt idx="12243">
                  <c:v>2.8835649999999999</c:v>
                </c:pt>
                <c:pt idx="12244">
                  <c:v>2.8843100000000002</c:v>
                </c:pt>
                <c:pt idx="12245">
                  <c:v>2.875632</c:v>
                </c:pt>
                <c:pt idx="12246">
                  <c:v>2.867747</c:v>
                </c:pt>
                <c:pt idx="12247">
                  <c:v>2.869526</c:v>
                </c:pt>
                <c:pt idx="12248">
                  <c:v>2.873685</c:v>
                </c:pt>
                <c:pt idx="12249">
                  <c:v>2.8765209999999999</c:v>
                </c:pt>
                <c:pt idx="12250">
                  <c:v>2.8806799999999999</c:v>
                </c:pt>
                <c:pt idx="12251">
                  <c:v>2.8814739999999999</c:v>
                </c:pt>
                <c:pt idx="12252">
                  <c:v>2.8812329999999999</c:v>
                </c:pt>
                <c:pt idx="12253">
                  <c:v>2.8899599999999999</c:v>
                </c:pt>
                <c:pt idx="12254">
                  <c:v>2.894215</c:v>
                </c:pt>
                <c:pt idx="12255">
                  <c:v>2.8947919999999998</c:v>
                </c:pt>
                <c:pt idx="12256">
                  <c:v>2.8906329999999998</c:v>
                </c:pt>
                <c:pt idx="12257">
                  <c:v>2.8910420000000001</c:v>
                </c:pt>
                <c:pt idx="12258">
                  <c:v>2.888325</c:v>
                </c:pt>
                <c:pt idx="12259">
                  <c:v>2.8928449999999999</c:v>
                </c:pt>
                <c:pt idx="12260">
                  <c:v>2.9002970000000001</c:v>
                </c:pt>
                <c:pt idx="12261">
                  <c:v>2.9046729999999998</c:v>
                </c:pt>
                <c:pt idx="12262">
                  <c:v>2.8995280000000001</c:v>
                </c:pt>
                <c:pt idx="12263">
                  <c:v>2.889383</c:v>
                </c:pt>
                <c:pt idx="12264">
                  <c:v>2.8830119999999999</c:v>
                </c:pt>
                <c:pt idx="12265">
                  <c:v>2.881065</c:v>
                </c:pt>
                <c:pt idx="12266">
                  <c:v>2.8859689999999998</c:v>
                </c:pt>
                <c:pt idx="12267">
                  <c:v>2.8901279999999998</c:v>
                </c:pt>
                <c:pt idx="12268">
                  <c:v>2.886234</c:v>
                </c:pt>
                <c:pt idx="12269">
                  <c:v>2.8827720000000001</c:v>
                </c:pt>
                <c:pt idx="12270">
                  <c:v>2.8874840000000002</c:v>
                </c:pt>
                <c:pt idx="12271">
                  <c:v>2.8914019999999998</c:v>
                </c:pt>
                <c:pt idx="12272">
                  <c:v>2.8882289999999999</c:v>
                </c:pt>
                <c:pt idx="12273">
                  <c:v>2.8804880000000002</c:v>
                </c:pt>
                <c:pt idx="12274">
                  <c:v>2.8799830000000002</c:v>
                </c:pt>
                <c:pt idx="12275">
                  <c:v>2.883445</c:v>
                </c:pt>
                <c:pt idx="12276">
                  <c:v>2.8831570000000002</c:v>
                </c:pt>
                <c:pt idx="12277">
                  <c:v>2.8823629999999998</c:v>
                </c:pt>
                <c:pt idx="12278">
                  <c:v>2.8820749999999999</c:v>
                </c:pt>
                <c:pt idx="12279">
                  <c:v>2.881065</c:v>
                </c:pt>
                <c:pt idx="12280">
                  <c:v>2.878781</c:v>
                </c:pt>
                <c:pt idx="12281">
                  <c:v>2.8761369999999999</c:v>
                </c:pt>
                <c:pt idx="12282">
                  <c:v>2.8730349999999998</c:v>
                </c:pt>
                <c:pt idx="12283">
                  <c:v>2.873901</c:v>
                </c:pt>
                <c:pt idx="12284">
                  <c:v>2.8826040000000002</c:v>
                </c:pt>
                <c:pt idx="12285">
                  <c:v>2.9124379999999999</c:v>
                </c:pt>
                <c:pt idx="12286">
                  <c:v>2.9324400000000002</c:v>
                </c:pt>
                <c:pt idx="12287">
                  <c:v>2.940734</c:v>
                </c:pt>
                <c:pt idx="12288">
                  <c:v>2.941767</c:v>
                </c:pt>
                <c:pt idx="12289">
                  <c:v>2.9276800000000001</c:v>
                </c:pt>
                <c:pt idx="12290">
                  <c:v>2.9034710000000001</c:v>
                </c:pt>
                <c:pt idx="12291">
                  <c:v>2.8842379999999999</c:v>
                </c:pt>
                <c:pt idx="12292">
                  <c:v>2.8634430000000002</c:v>
                </c:pt>
                <c:pt idx="12293">
                  <c:v>2.848875</c:v>
                </c:pt>
                <c:pt idx="12294">
                  <c:v>2.851375</c:v>
                </c:pt>
                <c:pt idx="12295">
                  <c:v>2.859861</c:v>
                </c:pt>
                <c:pt idx="12296">
                  <c:v>2.8611599999999999</c:v>
                </c:pt>
                <c:pt idx="12297">
                  <c:v>2.8697659999999998</c:v>
                </c:pt>
                <c:pt idx="12298">
                  <c:v>2.8699340000000002</c:v>
                </c:pt>
                <c:pt idx="12299">
                  <c:v>2.869958</c:v>
                </c:pt>
                <c:pt idx="12300">
                  <c:v>2.8705590000000001</c:v>
                </c:pt>
                <c:pt idx="12301">
                  <c:v>2.8686600000000002</c:v>
                </c:pt>
                <c:pt idx="12302">
                  <c:v>2.8684919999999998</c:v>
                </c:pt>
                <c:pt idx="12303">
                  <c:v>2.867362</c:v>
                </c:pt>
                <c:pt idx="12304">
                  <c:v>2.8615200000000001</c:v>
                </c:pt>
                <c:pt idx="12305">
                  <c:v>2.8589959999999999</c:v>
                </c:pt>
                <c:pt idx="12306">
                  <c:v>2.8615200000000001</c:v>
                </c:pt>
                <c:pt idx="12307">
                  <c:v>2.8622169999999998</c:v>
                </c:pt>
                <c:pt idx="12308">
                  <c:v>2.866641</c:v>
                </c:pt>
                <c:pt idx="12309">
                  <c:v>2.8831090000000001</c:v>
                </c:pt>
                <c:pt idx="12310">
                  <c:v>2.88157</c:v>
                </c:pt>
                <c:pt idx="12311">
                  <c:v>2.8820749999999999</c:v>
                </c:pt>
                <c:pt idx="12312">
                  <c:v>2.8761369999999999</c:v>
                </c:pt>
                <c:pt idx="12313">
                  <c:v>2.8776269999999999</c:v>
                </c:pt>
                <c:pt idx="12314">
                  <c:v>2.8839260000000002</c:v>
                </c:pt>
                <c:pt idx="12315">
                  <c:v>2.8804880000000002</c:v>
                </c:pt>
                <c:pt idx="12316">
                  <c:v>2.8782519999999998</c:v>
                </c:pt>
                <c:pt idx="12317">
                  <c:v>2.874911</c:v>
                </c:pt>
                <c:pt idx="12318">
                  <c:v>2.876233</c:v>
                </c:pt>
                <c:pt idx="12319">
                  <c:v>2.8765450000000001</c:v>
                </c:pt>
                <c:pt idx="12320">
                  <c:v>2.8759679999999999</c:v>
                </c:pt>
                <c:pt idx="12321">
                  <c:v>2.8746700000000001</c:v>
                </c:pt>
                <c:pt idx="12322">
                  <c:v>2.872026</c:v>
                </c:pt>
                <c:pt idx="12323">
                  <c:v>2.871353</c:v>
                </c:pt>
                <c:pt idx="12324">
                  <c:v>2.8729879999999999</c:v>
                </c:pt>
                <c:pt idx="12325">
                  <c:v>2.877507</c:v>
                </c:pt>
                <c:pt idx="12326">
                  <c:v>2.8794780000000002</c:v>
                </c:pt>
                <c:pt idx="12327">
                  <c:v>2.8856090000000001</c:v>
                </c:pt>
                <c:pt idx="12328">
                  <c:v>2.8866179999999999</c:v>
                </c:pt>
                <c:pt idx="12329">
                  <c:v>2.880344</c:v>
                </c:pt>
                <c:pt idx="12330">
                  <c:v>2.8760409999999998</c:v>
                </c:pt>
                <c:pt idx="12331">
                  <c:v>2.87479</c:v>
                </c:pt>
                <c:pt idx="12332">
                  <c:v>2.880296</c:v>
                </c:pt>
                <c:pt idx="12333">
                  <c:v>2.8844789999999998</c:v>
                </c:pt>
                <c:pt idx="12334">
                  <c:v>2.8845510000000001</c:v>
                </c:pt>
                <c:pt idx="12335">
                  <c:v>2.8808250000000002</c:v>
                </c:pt>
                <c:pt idx="12336">
                  <c:v>2.8768340000000001</c:v>
                </c:pt>
                <c:pt idx="12337">
                  <c:v>2.8725309999999999</c:v>
                </c:pt>
                <c:pt idx="12338">
                  <c:v>2.8640690000000002</c:v>
                </c:pt>
                <c:pt idx="12339">
                  <c:v>2.862314</c:v>
                </c:pt>
                <c:pt idx="12340">
                  <c:v>2.8673380000000002</c:v>
                </c:pt>
                <c:pt idx="12341">
                  <c:v>2.8655590000000002</c:v>
                </c:pt>
                <c:pt idx="12342">
                  <c:v>2.8660160000000001</c:v>
                </c:pt>
                <c:pt idx="12343">
                  <c:v>2.874959</c:v>
                </c:pt>
                <c:pt idx="12344">
                  <c:v>2.8801999999999999</c:v>
                </c:pt>
                <c:pt idx="12345">
                  <c:v>2.881113</c:v>
                </c:pt>
                <c:pt idx="12346">
                  <c:v>2.8854890000000002</c:v>
                </c:pt>
                <c:pt idx="12347">
                  <c:v>2.885513</c:v>
                </c:pt>
                <c:pt idx="12348">
                  <c:v>2.8848400000000001</c:v>
                </c:pt>
                <c:pt idx="12349">
                  <c:v>2.8845990000000001</c:v>
                </c:pt>
                <c:pt idx="12350">
                  <c:v>2.883397</c:v>
                </c:pt>
                <c:pt idx="12351">
                  <c:v>2.8840699999999999</c:v>
                </c:pt>
                <c:pt idx="12352">
                  <c:v>2.8818579999999998</c:v>
                </c:pt>
                <c:pt idx="12353">
                  <c:v>2.8772180000000001</c:v>
                </c:pt>
                <c:pt idx="12354">
                  <c:v>2.8784689999999999</c:v>
                </c:pt>
                <c:pt idx="12355">
                  <c:v>2.8787090000000002</c:v>
                </c:pt>
                <c:pt idx="12356">
                  <c:v>2.8787569999999998</c:v>
                </c:pt>
                <c:pt idx="12357">
                  <c:v>2.8785889999999998</c:v>
                </c:pt>
                <c:pt idx="12358">
                  <c:v>2.877122</c:v>
                </c:pt>
                <c:pt idx="12359">
                  <c:v>2.8788290000000001</c:v>
                </c:pt>
                <c:pt idx="12360">
                  <c:v>2.882844</c:v>
                </c:pt>
                <c:pt idx="12361">
                  <c:v>2.887508</c:v>
                </c:pt>
                <c:pt idx="12362">
                  <c:v>2.8845510000000001</c:v>
                </c:pt>
                <c:pt idx="12363">
                  <c:v>2.8811610000000001</c:v>
                </c:pt>
                <c:pt idx="12364">
                  <c:v>2.8811369999999998</c:v>
                </c:pt>
                <c:pt idx="12365">
                  <c:v>2.8794780000000002</c:v>
                </c:pt>
                <c:pt idx="12366">
                  <c:v>2.8799589999999999</c:v>
                </c:pt>
                <c:pt idx="12367">
                  <c:v>2.8772669999999998</c:v>
                </c:pt>
                <c:pt idx="12368">
                  <c:v>2.875343</c:v>
                </c:pt>
                <c:pt idx="12369">
                  <c:v>2.8814500000000001</c:v>
                </c:pt>
                <c:pt idx="12370">
                  <c:v>2.884166</c:v>
                </c:pt>
                <c:pt idx="12371">
                  <c:v>2.8793579999999999</c:v>
                </c:pt>
                <c:pt idx="12372">
                  <c:v>2.874406</c:v>
                </c:pt>
                <c:pt idx="12373">
                  <c:v>2.8822670000000001</c:v>
                </c:pt>
                <c:pt idx="12374">
                  <c:v>2.8924599999999998</c:v>
                </c:pt>
                <c:pt idx="12375">
                  <c:v>2.8962829999999999</c:v>
                </c:pt>
                <c:pt idx="12376">
                  <c:v>2.9025569999999998</c:v>
                </c:pt>
                <c:pt idx="12377">
                  <c:v>2.9076780000000002</c:v>
                </c:pt>
                <c:pt idx="12378">
                  <c:v>2.9046249999999998</c:v>
                </c:pt>
                <c:pt idx="12379">
                  <c:v>2.8977490000000001</c:v>
                </c:pt>
                <c:pt idx="12380">
                  <c:v>2.9043839999999999</c:v>
                </c:pt>
                <c:pt idx="12381">
                  <c:v>2.9083990000000002</c:v>
                </c:pt>
                <c:pt idx="12382">
                  <c:v>2.9119090000000001</c:v>
                </c:pt>
                <c:pt idx="12383">
                  <c:v>2.9156840000000002</c:v>
                </c:pt>
                <c:pt idx="12384">
                  <c:v>2.9044569999999998</c:v>
                </c:pt>
                <c:pt idx="12385">
                  <c:v>2.884671</c:v>
                </c:pt>
                <c:pt idx="12386">
                  <c:v>2.8659439999999998</c:v>
                </c:pt>
                <c:pt idx="12387">
                  <c:v>2.8534670000000002</c:v>
                </c:pt>
                <c:pt idx="12388">
                  <c:v>2.8407490000000002</c:v>
                </c:pt>
                <c:pt idx="12389">
                  <c:v>2.8383449999999999</c:v>
                </c:pt>
                <c:pt idx="12390">
                  <c:v>2.8543319999999999</c:v>
                </c:pt>
                <c:pt idx="12391">
                  <c:v>2.8564720000000001</c:v>
                </c:pt>
                <c:pt idx="12392">
                  <c:v>2.862314</c:v>
                </c:pt>
                <c:pt idx="12393">
                  <c:v>2.8684919999999998</c:v>
                </c:pt>
                <c:pt idx="12394">
                  <c:v>2.869526</c:v>
                </c:pt>
                <c:pt idx="12395">
                  <c:v>2.86503</c:v>
                </c:pt>
                <c:pt idx="12396">
                  <c:v>2.8568799999999999</c:v>
                </c:pt>
                <c:pt idx="12397">
                  <c:v>2.8548849999999999</c:v>
                </c:pt>
                <c:pt idx="12398">
                  <c:v>2.8627699999999998</c:v>
                </c:pt>
                <c:pt idx="12399">
                  <c:v>2.8724829999999999</c:v>
                </c:pt>
                <c:pt idx="12400">
                  <c:v>2.872242</c:v>
                </c:pt>
                <c:pt idx="12401">
                  <c:v>2.868179</c:v>
                </c:pt>
                <c:pt idx="12402">
                  <c:v>2.8699819999999998</c:v>
                </c:pt>
                <c:pt idx="12403">
                  <c:v>2.8757760000000001</c:v>
                </c:pt>
                <c:pt idx="12404">
                  <c:v>2.8691409999999999</c:v>
                </c:pt>
                <c:pt idx="12405">
                  <c:v>2.862482</c:v>
                </c:pt>
                <c:pt idx="12406">
                  <c:v>2.865078</c:v>
                </c:pt>
                <c:pt idx="12407">
                  <c:v>2.8674819999999999</c:v>
                </c:pt>
                <c:pt idx="12408">
                  <c:v>2.8701750000000001</c:v>
                </c:pt>
                <c:pt idx="12409">
                  <c:v>2.873685</c:v>
                </c:pt>
                <c:pt idx="12410">
                  <c:v>2.8733719999999998</c:v>
                </c:pt>
                <c:pt idx="12411">
                  <c:v>2.8766180000000001</c:v>
                </c:pt>
                <c:pt idx="12412">
                  <c:v>2.8784689999999999</c:v>
                </c:pt>
                <c:pt idx="12413">
                  <c:v>2.8755600000000001</c:v>
                </c:pt>
                <c:pt idx="12414">
                  <c:v>2.8766660000000002</c:v>
                </c:pt>
                <c:pt idx="12415">
                  <c:v>2.8781080000000001</c:v>
                </c:pt>
                <c:pt idx="12416">
                  <c:v>2.87568</c:v>
                </c:pt>
                <c:pt idx="12417">
                  <c:v>2.873564</c:v>
                </c:pt>
                <c:pt idx="12418">
                  <c:v>2.8705590000000001</c:v>
                </c:pt>
                <c:pt idx="12419">
                  <c:v>2.8747180000000001</c:v>
                </c:pt>
                <c:pt idx="12420">
                  <c:v>2.8754400000000002</c:v>
                </c:pt>
                <c:pt idx="12421">
                  <c:v>2.8744540000000001</c:v>
                </c:pt>
                <c:pt idx="12422">
                  <c:v>2.871305</c:v>
                </c:pt>
                <c:pt idx="12423">
                  <c:v>2.8689249999999999</c:v>
                </c:pt>
                <c:pt idx="12424">
                  <c:v>2.8713289999999998</c:v>
                </c:pt>
                <c:pt idx="12425">
                  <c:v>2.8714970000000002</c:v>
                </c:pt>
                <c:pt idx="12426">
                  <c:v>2.8714490000000001</c:v>
                </c:pt>
                <c:pt idx="12427">
                  <c:v>2.871858</c:v>
                </c:pt>
                <c:pt idx="12428">
                  <c:v>2.87229</c:v>
                </c:pt>
                <c:pt idx="12429">
                  <c:v>2.8767140000000002</c:v>
                </c:pt>
                <c:pt idx="12430">
                  <c:v>2.8797190000000001</c:v>
                </c:pt>
                <c:pt idx="12431">
                  <c:v>2.8774350000000002</c:v>
                </c:pt>
                <c:pt idx="12432">
                  <c:v>2.8791419999999999</c:v>
                </c:pt>
                <c:pt idx="12433">
                  <c:v>2.8790939999999998</c:v>
                </c:pt>
                <c:pt idx="12434">
                  <c:v>2.874622</c:v>
                </c:pt>
                <c:pt idx="12435">
                  <c:v>2.8765450000000001</c:v>
                </c:pt>
                <c:pt idx="12436">
                  <c:v>2.877459</c:v>
                </c:pt>
                <c:pt idx="12437">
                  <c:v>2.8820030000000001</c:v>
                </c:pt>
                <c:pt idx="12438">
                  <c:v>2.8788290000000001</c:v>
                </c:pt>
                <c:pt idx="12439">
                  <c:v>2.8766180000000001</c:v>
                </c:pt>
                <c:pt idx="12440">
                  <c:v>2.8756080000000002</c:v>
                </c:pt>
                <c:pt idx="12441">
                  <c:v>2.8739970000000001</c:v>
                </c:pt>
                <c:pt idx="12442">
                  <c:v>2.8714490000000001</c:v>
                </c:pt>
                <c:pt idx="12443">
                  <c:v>2.8730600000000002</c:v>
                </c:pt>
                <c:pt idx="12444">
                  <c:v>2.8706070000000001</c:v>
                </c:pt>
                <c:pt idx="12445">
                  <c:v>2.8700060000000001</c:v>
                </c:pt>
                <c:pt idx="12446">
                  <c:v>2.872579</c:v>
                </c:pt>
                <c:pt idx="12447">
                  <c:v>2.872627</c:v>
                </c:pt>
                <c:pt idx="12448">
                  <c:v>2.8781560000000002</c:v>
                </c:pt>
                <c:pt idx="12449">
                  <c:v>2.8815460000000002</c:v>
                </c:pt>
                <c:pt idx="12450">
                  <c:v>2.8820510000000001</c:v>
                </c:pt>
                <c:pt idx="12451">
                  <c:v>2.882339</c:v>
                </c:pt>
                <c:pt idx="12452">
                  <c:v>2.8803200000000002</c:v>
                </c:pt>
                <c:pt idx="12453">
                  <c:v>2.876185</c:v>
                </c:pt>
                <c:pt idx="12454">
                  <c:v>2.8726750000000001</c:v>
                </c:pt>
                <c:pt idx="12455">
                  <c:v>2.874406</c:v>
                </c:pt>
                <c:pt idx="12456">
                  <c:v>2.871569</c:v>
                </c:pt>
                <c:pt idx="12457">
                  <c:v>2.8656790000000001</c:v>
                </c:pt>
                <c:pt idx="12458">
                  <c:v>2.8648380000000002</c:v>
                </c:pt>
                <c:pt idx="12459">
                  <c:v>2.8664719999999999</c:v>
                </c:pt>
                <c:pt idx="12460">
                  <c:v>2.8682029999999998</c:v>
                </c:pt>
                <c:pt idx="12461">
                  <c:v>2.8773149999999998</c:v>
                </c:pt>
                <c:pt idx="12462">
                  <c:v>2.881618</c:v>
                </c:pt>
                <c:pt idx="12463">
                  <c:v>2.8792620000000002</c:v>
                </c:pt>
                <c:pt idx="12464">
                  <c:v>2.882555</c:v>
                </c:pt>
                <c:pt idx="12465">
                  <c:v>2.8883730000000001</c:v>
                </c:pt>
                <c:pt idx="12466">
                  <c:v>2.882892</c:v>
                </c:pt>
                <c:pt idx="12467">
                  <c:v>2.8729390000000001</c:v>
                </c:pt>
                <c:pt idx="12468">
                  <c:v>2.8731800000000001</c:v>
                </c:pt>
                <c:pt idx="12469">
                  <c:v>2.872579</c:v>
                </c:pt>
                <c:pt idx="12470">
                  <c:v>2.8728910000000001</c:v>
                </c:pt>
                <c:pt idx="12471">
                  <c:v>2.8694060000000001</c:v>
                </c:pt>
                <c:pt idx="12472">
                  <c:v>2.8687079999999998</c:v>
                </c:pt>
                <c:pt idx="12473">
                  <c:v>2.875175</c:v>
                </c:pt>
                <c:pt idx="12474">
                  <c:v>2.8750550000000001</c:v>
                </c:pt>
                <c:pt idx="12475">
                  <c:v>2.8718810000000001</c:v>
                </c:pt>
                <c:pt idx="12476">
                  <c:v>2.8689010000000001</c:v>
                </c:pt>
                <c:pt idx="12477">
                  <c:v>2.8645969999999998</c:v>
                </c:pt>
                <c:pt idx="12478">
                  <c:v>2.8629150000000001</c:v>
                </c:pt>
                <c:pt idx="12479">
                  <c:v>2.8667850000000001</c:v>
                </c:pt>
                <c:pt idx="12480">
                  <c:v>2.8644769999999999</c:v>
                </c:pt>
                <c:pt idx="12481">
                  <c:v>2.8605830000000001</c:v>
                </c:pt>
                <c:pt idx="12482">
                  <c:v>2.8651019999999998</c:v>
                </c:pt>
                <c:pt idx="12483">
                  <c:v>2.8662559999999999</c:v>
                </c:pt>
                <c:pt idx="12484">
                  <c:v>2.863515</c:v>
                </c:pt>
                <c:pt idx="12485">
                  <c:v>2.8661599999999998</c:v>
                </c:pt>
                <c:pt idx="12486">
                  <c:v>2.8667370000000001</c:v>
                </c:pt>
                <c:pt idx="12487">
                  <c:v>2.8720979999999998</c:v>
                </c:pt>
                <c:pt idx="12488">
                  <c:v>2.8754400000000002</c:v>
                </c:pt>
                <c:pt idx="12489">
                  <c:v>2.8833250000000001</c:v>
                </c:pt>
                <c:pt idx="12490">
                  <c:v>2.8933260000000001</c:v>
                </c:pt>
                <c:pt idx="12491">
                  <c:v>2.8940709999999998</c:v>
                </c:pt>
                <c:pt idx="12492">
                  <c:v>2.8879410000000001</c:v>
                </c:pt>
                <c:pt idx="12493">
                  <c:v>2.9022209999999999</c:v>
                </c:pt>
                <c:pt idx="12494">
                  <c:v>2.9205160000000001</c:v>
                </c:pt>
                <c:pt idx="12495">
                  <c:v>2.9155630000000001</c:v>
                </c:pt>
                <c:pt idx="12496">
                  <c:v>2.9151310000000001</c:v>
                </c:pt>
                <c:pt idx="12497">
                  <c:v>2.905923</c:v>
                </c:pt>
                <c:pt idx="12498">
                  <c:v>2.8894790000000001</c:v>
                </c:pt>
                <c:pt idx="12499">
                  <c:v>2.865583</c:v>
                </c:pt>
                <c:pt idx="12500">
                  <c:v>2.8466149999999999</c:v>
                </c:pt>
                <c:pt idx="12501">
                  <c:v>2.8269500000000001</c:v>
                </c:pt>
                <c:pt idx="12502">
                  <c:v>2.8118280000000002</c:v>
                </c:pt>
                <c:pt idx="12503">
                  <c:v>2.8210120000000001</c:v>
                </c:pt>
                <c:pt idx="12504">
                  <c:v>2.8279839999999998</c:v>
                </c:pt>
                <c:pt idx="12505">
                  <c:v>2.8338009999999998</c:v>
                </c:pt>
                <c:pt idx="12506">
                  <c:v>2.8444509999999998</c:v>
                </c:pt>
                <c:pt idx="12507">
                  <c:v>2.8503409999999998</c:v>
                </c:pt>
                <c:pt idx="12508">
                  <c:v>2.8603179999999999</c:v>
                </c:pt>
                <c:pt idx="12509">
                  <c:v>2.8664969999999999</c:v>
                </c:pt>
                <c:pt idx="12510">
                  <c:v>2.8716409999999999</c:v>
                </c:pt>
                <c:pt idx="12511">
                  <c:v>2.879238</c:v>
                </c:pt>
                <c:pt idx="12512">
                  <c:v>2.880296</c:v>
                </c:pt>
                <c:pt idx="12513">
                  <c:v>2.8773870000000001</c:v>
                </c:pt>
                <c:pt idx="12514">
                  <c:v>2.874911</c:v>
                </c:pt>
                <c:pt idx="12515">
                  <c:v>2.8726509999999998</c:v>
                </c:pt>
                <c:pt idx="12516">
                  <c:v>2.8680110000000001</c:v>
                </c:pt>
                <c:pt idx="12517">
                  <c:v>2.866641</c:v>
                </c:pt>
                <c:pt idx="12518">
                  <c:v>2.8618329999999998</c:v>
                </c:pt>
                <c:pt idx="12519">
                  <c:v>2.8646449999999999</c:v>
                </c:pt>
                <c:pt idx="12520">
                  <c:v>2.8682989999999999</c:v>
                </c:pt>
                <c:pt idx="12521">
                  <c:v>2.8636360000000001</c:v>
                </c:pt>
                <c:pt idx="12522">
                  <c:v>2.856087</c:v>
                </c:pt>
                <c:pt idx="12523">
                  <c:v>2.8513510000000002</c:v>
                </c:pt>
                <c:pt idx="12524">
                  <c:v>2.8554140000000001</c:v>
                </c:pt>
                <c:pt idx="12525">
                  <c:v>2.859308</c:v>
                </c:pt>
                <c:pt idx="12526">
                  <c:v>2.8598849999999998</c:v>
                </c:pt>
                <c:pt idx="12527">
                  <c:v>2.8615680000000001</c:v>
                </c:pt>
                <c:pt idx="12528">
                  <c:v>2.8656549999999998</c:v>
                </c:pt>
                <c:pt idx="12529">
                  <c:v>2.8734679999999999</c:v>
                </c:pt>
                <c:pt idx="12530">
                  <c:v>2.8760889999999999</c:v>
                </c:pt>
                <c:pt idx="12531">
                  <c:v>2.8701270000000001</c:v>
                </c:pt>
                <c:pt idx="12532">
                  <c:v>2.8701750000000001</c:v>
                </c:pt>
                <c:pt idx="12533">
                  <c:v>2.8712080000000002</c:v>
                </c:pt>
                <c:pt idx="12534">
                  <c:v>2.8751030000000002</c:v>
                </c:pt>
                <c:pt idx="12535">
                  <c:v>2.8735400000000002</c:v>
                </c:pt>
                <c:pt idx="12536">
                  <c:v>2.871016</c:v>
                </c:pt>
                <c:pt idx="12537">
                  <c:v>2.8739490000000001</c:v>
                </c:pt>
                <c:pt idx="12538">
                  <c:v>2.8740929999999998</c:v>
                </c:pt>
                <c:pt idx="12539">
                  <c:v>2.8701750000000001</c:v>
                </c:pt>
                <c:pt idx="12540">
                  <c:v>2.8668809999999998</c:v>
                </c:pt>
                <c:pt idx="12541">
                  <c:v>2.8614000000000002</c:v>
                </c:pt>
                <c:pt idx="12542">
                  <c:v>2.865294</c:v>
                </c:pt>
                <c:pt idx="12543">
                  <c:v>2.866905</c:v>
                </c:pt>
                <c:pt idx="12544">
                  <c:v>2.8668330000000002</c:v>
                </c:pt>
                <c:pt idx="12545">
                  <c:v>2.8643809999999998</c:v>
                </c:pt>
                <c:pt idx="12546">
                  <c:v>2.8656790000000001</c:v>
                </c:pt>
                <c:pt idx="12547">
                  <c:v>2.8670249999999999</c:v>
                </c:pt>
                <c:pt idx="12548">
                  <c:v>2.869742</c:v>
                </c:pt>
                <c:pt idx="12549">
                  <c:v>2.8713289999999998</c:v>
                </c:pt>
                <c:pt idx="12550">
                  <c:v>2.870247</c:v>
                </c:pt>
                <c:pt idx="12551">
                  <c:v>2.871353</c:v>
                </c:pt>
                <c:pt idx="12552">
                  <c:v>2.8729390000000001</c:v>
                </c:pt>
                <c:pt idx="12553">
                  <c:v>2.8753669999999998</c:v>
                </c:pt>
                <c:pt idx="12554">
                  <c:v>2.873132</c:v>
                </c:pt>
                <c:pt idx="12555">
                  <c:v>2.872795</c:v>
                </c:pt>
                <c:pt idx="12556">
                  <c:v>2.8695740000000001</c:v>
                </c:pt>
                <c:pt idx="12557">
                  <c:v>2.8655590000000002</c:v>
                </c:pt>
                <c:pt idx="12558">
                  <c:v>2.867121</c:v>
                </c:pt>
                <c:pt idx="12559">
                  <c:v>2.8667609999999999</c:v>
                </c:pt>
                <c:pt idx="12560">
                  <c:v>2.8651979999999999</c:v>
                </c:pt>
                <c:pt idx="12561">
                  <c:v>2.8668089999999999</c:v>
                </c:pt>
                <c:pt idx="12562">
                  <c:v>2.8673139999999999</c:v>
                </c:pt>
                <c:pt idx="12563">
                  <c:v>2.868973</c:v>
                </c:pt>
                <c:pt idx="12564">
                  <c:v>2.866088</c:v>
                </c:pt>
                <c:pt idx="12565">
                  <c:v>2.863756</c:v>
                </c:pt>
                <c:pt idx="12566">
                  <c:v>2.8635389999999998</c:v>
                </c:pt>
                <c:pt idx="12567">
                  <c:v>2.863972</c:v>
                </c:pt>
                <c:pt idx="12568">
                  <c:v>2.8649819999999999</c:v>
                </c:pt>
                <c:pt idx="12569">
                  <c:v>2.8641649999999998</c:v>
                </c:pt>
                <c:pt idx="12570">
                  <c:v>2.8642129999999999</c:v>
                </c:pt>
                <c:pt idx="12571">
                  <c:v>2.8712569999999999</c:v>
                </c:pt>
                <c:pt idx="12572">
                  <c:v>2.868252</c:v>
                </c:pt>
                <c:pt idx="12573">
                  <c:v>2.8669530000000001</c:v>
                </c:pt>
                <c:pt idx="12574">
                  <c:v>2.8660640000000002</c:v>
                </c:pt>
                <c:pt idx="12575">
                  <c:v>2.8667850000000001</c:v>
                </c:pt>
                <c:pt idx="12576">
                  <c:v>2.867651</c:v>
                </c:pt>
                <c:pt idx="12577">
                  <c:v>2.8676979999999999</c:v>
                </c:pt>
                <c:pt idx="12578">
                  <c:v>2.8644530000000001</c:v>
                </c:pt>
                <c:pt idx="12579">
                  <c:v>2.8606790000000002</c:v>
                </c:pt>
                <c:pt idx="12580">
                  <c:v>2.8584429999999998</c:v>
                </c:pt>
                <c:pt idx="12581">
                  <c:v>2.8539469999999998</c:v>
                </c:pt>
                <c:pt idx="12582">
                  <c:v>2.8481049999999999</c:v>
                </c:pt>
                <c:pt idx="12583">
                  <c:v>2.8500770000000002</c:v>
                </c:pt>
                <c:pt idx="12584">
                  <c:v>2.8537309999999998</c:v>
                </c:pt>
                <c:pt idx="12585">
                  <c:v>2.8518560000000002</c:v>
                </c:pt>
                <c:pt idx="12586">
                  <c:v>2.8526729999999998</c:v>
                </c:pt>
                <c:pt idx="12587">
                  <c:v>2.8613040000000001</c:v>
                </c:pt>
                <c:pt idx="12588">
                  <c:v>2.8715449999999998</c:v>
                </c:pt>
                <c:pt idx="12589">
                  <c:v>2.8765939999999999</c:v>
                </c:pt>
                <c:pt idx="12590">
                  <c:v>2.8772180000000001</c:v>
                </c:pt>
                <c:pt idx="12591">
                  <c:v>2.8724349999999998</c:v>
                </c:pt>
                <c:pt idx="12592">
                  <c:v>2.872411</c:v>
                </c:pt>
                <c:pt idx="12593">
                  <c:v>2.8710640000000001</c:v>
                </c:pt>
                <c:pt idx="12594">
                  <c:v>2.8677229999999998</c:v>
                </c:pt>
                <c:pt idx="12595">
                  <c:v>2.8676750000000002</c:v>
                </c:pt>
                <c:pt idx="12596">
                  <c:v>2.8687320000000001</c:v>
                </c:pt>
                <c:pt idx="12597">
                  <c:v>2.8660399999999999</c:v>
                </c:pt>
                <c:pt idx="12598">
                  <c:v>2.8648380000000002</c:v>
                </c:pt>
                <c:pt idx="12599">
                  <c:v>2.8665690000000001</c:v>
                </c:pt>
                <c:pt idx="12600">
                  <c:v>2.867121</c:v>
                </c:pt>
                <c:pt idx="12601">
                  <c:v>2.8623609999999999</c:v>
                </c:pt>
                <c:pt idx="12602">
                  <c:v>2.8591639999999998</c:v>
                </c:pt>
                <c:pt idx="12603">
                  <c:v>2.8542839999999998</c:v>
                </c:pt>
                <c:pt idx="12604">
                  <c:v>2.8547169999999999</c:v>
                </c:pt>
                <c:pt idx="12605">
                  <c:v>2.8670249999999999</c:v>
                </c:pt>
                <c:pt idx="12606">
                  <c:v>2.9292419999999999</c:v>
                </c:pt>
                <c:pt idx="12607">
                  <c:v>2.9359250000000001</c:v>
                </c:pt>
                <c:pt idx="12608">
                  <c:v>2.9330409999999998</c:v>
                </c:pt>
                <c:pt idx="12609">
                  <c:v>2.9158040000000001</c:v>
                </c:pt>
                <c:pt idx="12610">
                  <c:v>2.8880129999999999</c:v>
                </c:pt>
                <c:pt idx="12611">
                  <c:v>2.8624100000000001</c:v>
                </c:pt>
                <c:pt idx="12612">
                  <c:v>2.8395709999999998</c:v>
                </c:pt>
                <c:pt idx="12613">
                  <c:v>2.825796</c:v>
                </c:pt>
                <c:pt idx="12614">
                  <c:v>2.8284159999999998</c:v>
                </c:pt>
                <c:pt idx="12615">
                  <c:v>2.8360129999999999</c:v>
                </c:pt>
                <c:pt idx="12616">
                  <c:v>2.836951</c:v>
                </c:pt>
                <c:pt idx="12617">
                  <c:v>2.8417590000000001</c:v>
                </c:pt>
                <c:pt idx="12618">
                  <c:v>2.8482259999999999</c:v>
                </c:pt>
                <c:pt idx="12619">
                  <c:v>2.848827</c:v>
                </c:pt>
                <c:pt idx="12620">
                  <c:v>2.8479130000000001</c:v>
                </c:pt>
                <c:pt idx="12621">
                  <c:v>2.8495720000000002</c:v>
                </c:pt>
                <c:pt idx="12622">
                  <c:v>2.8515190000000001</c:v>
                </c:pt>
                <c:pt idx="12623">
                  <c:v>2.8547410000000002</c:v>
                </c:pt>
                <c:pt idx="12624">
                  <c:v>2.8577940000000002</c:v>
                </c:pt>
                <c:pt idx="12625">
                  <c:v>2.8583229999999999</c:v>
                </c:pt>
                <c:pt idx="12626">
                  <c:v>2.856255</c:v>
                </c:pt>
                <c:pt idx="12627">
                  <c:v>2.8560629999999998</c:v>
                </c:pt>
                <c:pt idx="12628">
                  <c:v>2.8585630000000002</c:v>
                </c:pt>
                <c:pt idx="12629">
                  <c:v>2.8527689999999999</c:v>
                </c:pt>
                <c:pt idx="12630">
                  <c:v>2.8496920000000001</c:v>
                </c:pt>
                <c:pt idx="12631">
                  <c:v>2.852938</c:v>
                </c:pt>
                <c:pt idx="12632">
                  <c:v>2.8542360000000002</c:v>
                </c:pt>
                <c:pt idx="12633">
                  <c:v>2.8553660000000001</c:v>
                </c:pt>
                <c:pt idx="12634">
                  <c:v>2.8642850000000002</c:v>
                </c:pt>
                <c:pt idx="12635">
                  <c:v>2.8755359999999999</c:v>
                </c:pt>
                <c:pt idx="12636">
                  <c:v>2.8808009999999999</c:v>
                </c:pt>
                <c:pt idx="12637">
                  <c:v>2.8745020000000001</c:v>
                </c:pt>
                <c:pt idx="12638">
                  <c:v>2.865078</c:v>
                </c:pt>
                <c:pt idx="12639">
                  <c:v>2.8612320000000002</c:v>
                </c:pt>
                <c:pt idx="12640">
                  <c:v>2.8550770000000001</c:v>
                </c:pt>
                <c:pt idx="12641">
                  <c:v>2.8479369999999999</c:v>
                </c:pt>
                <c:pt idx="12642">
                  <c:v>2.8416139999999999</c:v>
                </c:pt>
                <c:pt idx="12643">
                  <c:v>2.8418070000000002</c:v>
                </c:pt>
                <c:pt idx="12644">
                  <c:v>2.8395950000000001</c:v>
                </c:pt>
                <c:pt idx="12645">
                  <c:v>2.8432970000000002</c:v>
                </c:pt>
                <c:pt idx="12646">
                  <c:v>2.8471199999999999</c:v>
                </c:pt>
                <c:pt idx="12647">
                  <c:v>2.8526250000000002</c:v>
                </c:pt>
                <c:pt idx="12648">
                  <c:v>2.8534419999999998</c:v>
                </c:pt>
                <c:pt idx="12649">
                  <c:v>2.850317</c:v>
                </c:pt>
                <c:pt idx="12650">
                  <c:v>2.8538510000000001</c:v>
                </c:pt>
                <c:pt idx="12651">
                  <c:v>2.8584429999999998</c:v>
                </c:pt>
                <c:pt idx="12652">
                  <c:v>2.8539469999999998</c:v>
                </c:pt>
                <c:pt idx="12653">
                  <c:v>2.8556539999999999</c:v>
                </c:pt>
                <c:pt idx="12654">
                  <c:v>2.856255</c:v>
                </c:pt>
                <c:pt idx="12655">
                  <c:v>2.8549090000000001</c:v>
                </c:pt>
                <c:pt idx="12656">
                  <c:v>2.8542360000000002</c:v>
                </c:pt>
                <c:pt idx="12657">
                  <c:v>2.851712</c:v>
                </c:pt>
                <c:pt idx="12658">
                  <c:v>2.8515429999999999</c:v>
                </c:pt>
                <c:pt idx="12659">
                  <c:v>2.8569520000000002</c:v>
                </c:pt>
                <c:pt idx="12660">
                  <c:v>2.8612069999999998</c:v>
                </c:pt>
                <c:pt idx="12661">
                  <c:v>2.859645</c:v>
                </c:pt>
                <c:pt idx="12662">
                  <c:v>2.8564959999999999</c:v>
                </c:pt>
                <c:pt idx="12663">
                  <c:v>2.856087</c:v>
                </c:pt>
                <c:pt idx="12664">
                  <c:v>2.8569279999999999</c:v>
                </c:pt>
                <c:pt idx="12665">
                  <c:v>2.8576980000000001</c:v>
                </c:pt>
                <c:pt idx="12666">
                  <c:v>2.856087</c:v>
                </c:pt>
                <c:pt idx="12667">
                  <c:v>2.8538269999999999</c:v>
                </c:pt>
                <c:pt idx="12668">
                  <c:v>2.8519519999999998</c:v>
                </c:pt>
                <c:pt idx="12669">
                  <c:v>2.8502689999999999</c:v>
                </c:pt>
                <c:pt idx="12670">
                  <c:v>2.8494999999999999</c:v>
                </c:pt>
                <c:pt idx="12671">
                  <c:v>2.8505820000000002</c:v>
                </c:pt>
                <c:pt idx="12672">
                  <c:v>2.8448600000000002</c:v>
                </c:pt>
                <c:pt idx="12673">
                  <c:v>2.8549329999999999</c:v>
                </c:pt>
                <c:pt idx="12674">
                  <c:v>2.8642370000000001</c:v>
                </c:pt>
                <c:pt idx="12675">
                  <c:v>2.8655590000000002</c:v>
                </c:pt>
                <c:pt idx="12676">
                  <c:v>2.8631069999999998</c:v>
                </c:pt>
                <c:pt idx="12677">
                  <c:v>2.857529</c:v>
                </c:pt>
                <c:pt idx="12678">
                  <c:v>2.8582019999999999</c:v>
                </c:pt>
                <c:pt idx="12679">
                  <c:v>2.8595250000000001</c:v>
                </c:pt>
                <c:pt idx="12680">
                  <c:v>2.8648859999999998</c:v>
                </c:pt>
                <c:pt idx="12681">
                  <c:v>2.8678910000000002</c:v>
                </c:pt>
                <c:pt idx="12682">
                  <c:v>2.867362</c:v>
                </c:pt>
                <c:pt idx="12683">
                  <c:v>2.865246</c:v>
                </c:pt>
                <c:pt idx="12684">
                  <c:v>2.8640439999999998</c:v>
                </c:pt>
                <c:pt idx="12685">
                  <c:v>2.8624580000000002</c:v>
                </c:pt>
                <c:pt idx="12686">
                  <c:v>2.8604620000000001</c:v>
                </c:pt>
                <c:pt idx="12687">
                  <c:v>2.8582019999999999</c:v>
                </c:pt>
                <c:pt idx="12688">
                  <c:v>2.8574570000000001</c:v>
                </c:pt>
                <c:pt idx="12689">
                  <c:v>2.857024</c:v>
                </c:pt>
                <c:pt idx="12690">
                  <c:v>2.852096</c:v>
                </c:pt>
                <c:pt idx="12691">
                  <c:v>2.8531059999999999</c:v>
                </c:pt>
                <c:pt idx="12692">
                  <c:v>2.8518319999999999</c:v>
                </c:pt>
                <c:pt idx="12693">
                  <c:v>2.8514949999999999</c:v>
                </c:pt>
                <c:pt idx="12694">
                  <c:v>2.8560629999999998</c:v>
                </c:pt>
                <c:pt idx="12695">
                  <c:v>2.8569770000000001</c:v>
                </c:pt>
                <c:pt idx="12696">
                  <c:v>2.8573849999999998</c:v>
                </c:pt>
                <c:pt idx="12697">
                  <c:v>2.8592119999999999</c:v>
                </c:pt>
                <c:pt idx="12698">
                  <c:v>2.8605100000000001</c:v>
                </c:pt>
                <c:pt idx="12699">
                  <c:v>2.8602460000000001</c:v>
                </c:pt>
                <c:pt idx="12700">
                  <c:v>2.857361</c:v>
                </c:pt>
                <c:pt idx="12701">
                  <c:v>2.8573849999999998</c:v>
                </c:pt>
                <c:pt idx="12702">
                  <c:v>2.8595009999999998</c:v>
                </c:pt>
                <c:pt idx="12703">
                  <c:v>2.8577940000000002</c:v>
                </c:pt>
                <c:pt idx="12704">
                  <c:v>2.8574329999999999</c:v>
                </c:pt>
                <c:pt idx="12705">
                  <c:v>2.8554379999999999</c:v>
                </c:pt>
                <c:pt idx="12706">
                  <c:v>2.8538269999999999</c:v>
                </c:pt>
                <c:pt idx="12707">
                  <c:v>2.8514710000000001</c:v>
                </c:pt>
                <c:pt idx="12708">
                  <c:v>2.852938</c:v>
                </c:pt>
                <c:pt idx="12709">
                  <c:v>2.8481049999999999</c:v>
                </c:pt>
                <c:pt idx="12710">
                  <c:v>2.8618570000000001</c:v>
                </c:pt>
                <c:pt idx="12711">
                  <c:v>2.8654630000000001</c:v>
                </c:pt>
                <c:pt idx="12712">
                  <c:v>2.871353</c:v>
                </c:pt>
                <c:pt idx="12713">
                  <c:v>2.8906809999999998</c:v>
                </c:pt>
                <c:pt idx="12714">
                  <c:v>2.8994080000000002</c:v>
                </c:pt>
                <c:pt idx="12715">
                  <c:v>2.8995519999999999</c:v>
                </c:pt>
                <c:pt idx="12716">
                  <c:v>2.8951289999999998</c:v>
                </c:pt>
                <c:pt idx="12717">
                  <c:v>2.886835</c:v>
                </c:pt>
                <c:pt idx="12718">
                  <c:v>2.8627699999999998</c:v>
                </c:pt>
                <c:pt idx="12719">
                  <c:v>2.8440189999999999</c:v>
                </c:pt>
                <c:pt idx="12720">
                  <c:v>2.8237040000000002</c:v>
                </c:pt>
                <c:pt idx="12721">
                  <c:v>2.8121170000000002</c:v>
                </c:pt>
                <c:pt idx="12722">
                  <c:v>2.813679</c:v>
                </c:pt>
                <c:pt idx="12723">
                  <c:v>2.8228390000000001</c:v>
                </c:pt>
                <c:pt idx="12724">
                  <c:v>2.8267570000000002</c:v>
                </c:pt>
                <c:pt idx="12725">
                  <c:v>2.836446</c:v>
                </c:pt>
                <c:pt idx="12726">
                  <c:v>2.8419509999999999</c:v>
                </c:pt>
                <c:pt idx="12727">
                  <c:v>2.8416389999999998</c:v>
                </c:pt>
                <c:pt idx="12728">
                  <c:v>2.8445960000000001</c:v>
                </c:pt>
                <c:pt idx="12729">
                  <c:v>2.8455810000000001</c:v>
                </c:pt>
                <c:pt idx="12730">
                  <c:v>2.8446199999999999</c:v>
                </c:pt>
                <c:pt idx="12731">
                  <c:v>2.8444989999999999</c:v>
                </c:pt>
                <c:pt idx="12732">
                  <c:v>2.847817</c:v>
                </c:pt>
                <c:pt idx="12733">
                  <c:v>2.8466870000000002</c:v>
                </c:pt>
                <c:pt idx="12734">
                  <c:v>2.8441390000000002</c:v>
                </c:pt>
                <c:pt idx="12735">
                  <c:v>2.846759</c:v>
                </c:pt>
                <c:pt idx="12736">
                  <c:v>2.8440910000000001</c:v>
                </c:pt>
                <c:pt idx="12737">
                  <c:v>2.8417349999999999</c:v>
                </c:pt>
                <c:pt idx="12738">
                  <c:v>2.8464230000000001</c:v>
                </c:pt>
                <c:pt idx="12739">
                  <c:v>2.848058</c:v>
                </c:pt>
                <c:pt idx="12740">
                  <c:v>2.8444509999999998</c:v>
                </c:pt>
                <c:pt idx="12741">
                  <c:v>2.8496199999999998</c:v>
                </c:pt>
                <c:pt idx="12742">
                  <c:v>2.8460860000000001</c:v>
                </c:pt>
                <c:pt idx="12743">
                  <c:v>2.8460139999999998</c:v>
                </c:pt>
                <c:pt idx="12744">
                  <c:v>2.8460380000000001</c:v>
                </c:pt>
                <c:pt idx="12745">
                  <c:v>2.8426</c:v>
                </c:pt>
                <c:pt idx="12746">
                  <c:v>2.8448120000000001</c:v>
                </c:pt>
                <c:pt idx="12747">
                  <c:v>2.847048</c:v>
                </c:pt>
                <c:pt idx="12748">
                  <c:v>2.8458220000000001</c:v>
                </c:pt>
                <c:pt idx="12749">
                  <c:v>2.8479610000000002</c:v>
                </c:pt>
                <c:pt idx="12750">
                  <c:v>2.8507500000000001</c:v>
                </c:pt>
                <c:pt idx="12751">
                  <c:v>2.8528410000000002</c:v>
                </c:pt>
                <c:pt idx="12752">
                  <c:v>2.8522159999999999</c:v>
                </c:pt>
                <c:pt idx="12753">
                  <c:v>2.8541159999999999</c:v>
                </c:pt>
                <c:pt idx="12754">
                  <c:v>2.850822</c:v>
                </c:pt>
                <c:pt idx="12755">
                  <c:v>2.8456049999999999</c:v>
                </c:pt>
                <c:pt idx="12756">
                  <c:v>2.845485</c:v>
                </c:pt>
                <c:pt idx="12757">
                  <c:v>2.8457729999999999</c:v>
                </c:pt>
                <c:pt idx="12758">
                  <c:v>2.845269</c:v>
                </c:pt>
                <c:pt idx="12759">
                  <c:v>2.8472400000000002</c:v>
                </c:pt>
                <c:pt idx="12760">
                  <c:v>2.8430569999999999</c:v>
                </c:pt>
                <c:pt idx="12761">
                  <c:v>2.8404850000000001</c:v>
                </c:pt>
                <c:pt idx="12762">
                  <c:v>2.8401000000000001</c:v>
                </c:pt>
                <c:pt idx="12763">
                  <c:v>2.8394750000000002</c:v>
                </c:pt>
                <c:pt idx="12764">
                  <c:v>2.8444989999999999</c:v>
                </c:pt>
                <c:pt idx="12765">
                  <c:v>2.849812</c:v>
                </c:pt>
                <c:pt idx="12766">
                  <c:v>2.8476970000000001</c:v>
                </c:pt>
                <c:pt idx="12767">
                  <c:v>2.846711</c:v>
                </c:pt>
                <c:pt idx="12768">
                  <c:v>2.8510629999999999</c:v>
                </c:pt>
                <c:pt idx="12769">
                  <c:v>2.854765</c:v>
                </c:pt>
                <c:pt idx="12770">
                  <c:v>2.8557260000000002</c:v>
                </c:pt>
                <c:pt idx="12771">
                  <c:v>2.8558699999999999</c:v>
                </c:pt>
                <c:pt idx="12772">
                  <c:v>2.8575780000000002</c:v>
                </c:pt>
                <c:pt idx="12773">
                  <c:v>2.8572890000000002</c:v>
                </c:pt>
                <c:pt idx="12774">
                  <c:v>2.85337</c:v>
                </c:pt>
                <c:pt idx="12775">
                  <c:v>2.8528410000000002</c:v>
                </c:pt>
                <c:pt idx="12776">
                  <c:v>2.8516149999999998</c:v>
                </c:pt>
                <c:pt idx="12777">
                  <c:v>2.8525049999999998</c:v>
                </c:pt>
                <c:pt idx="12778">
                  <c:v>2.8492109999999999</c:v>
                </c:pt>
                <c:pt idx="12779">
                  <c:v>2.8447640000000001</c:v>
                </c:pt>
                <c:pt idx="12780">
                  <c:v>2.8475039999999998</c:v>
                </c:pt>
                <c:pt idx="12781">
                  <c:v>2.8483700000000001</c:v>
                </c:pt>
                <c:pt idx="12782">
                  <c:v>2.8531780000000002</c:v>
                </c:pt>
                <c:pt idx="12783">
                  <c:v>2.8600780000000001</c:v>
                </c:pt>
                <c:pt idx="12784">
                  <c:v>2.8620009999999998</c:v>
                </c:pt>
                <c:pt idx="12785">
                  <c:v>2.8639480000000002</c:v>
                </c:pt>
                <c:pt idx="12786">
                  <c:v>2.8577940000000002</c:v>
                </c:pt>
                <c:pt idx="12787">
                  <c:v>2.8494999999999999</c:v>
                </c:pt>
                <c:pt idx="12788">
                  <c:v>2.8508939999999998</c:v>
                </c:pt>
                <c:pt idx="12789">
                  <c:v>2.851591</c:v>
                </c:pt>
                <c:pt idx="12790">
                  <c:v>2.8564240000000001</c:v>
                </c:pt>
                <c:pt idx="12791">
                  <c:v>2.8505820000000002</c:v>
                </c:pt>
                <c:pt idx="12792">
                  <c:v>2.8442829999999999</c:v>
                </c:pt>
                <c:pt idx="12793">
                  <c:v>2.8481299999999998</c:v>
                </c:pt>
                <c:pt idx="12794">
                  <c:v>2.8449559999999998</c:v>
                </c:pt>
                <c:pt idx="12795">
                  <c:v>2.838441</c:v>
                </c:pt>
                <c:pt idx="12796">
                  <c:v>2.842768</c:v>
                </c:pt>
                <c:pt idx="12797">
                  <c:v>2.842937</c:v>
                </c:pt>
                <c:pt idx="12798">
                  <c:v>2.8409900000000001</c:v>
                </c:pt>
                <c:pt idx="12799">
                  <c:v>2.8377439999999998</c:v>
                </c:pt>
                <c:pt idx="12800">
                  <c:v>2.8336809999999999</c:v>
                </c:pt>
                <c:pt idx="12801">
                  <c:v>2.834066</c:v>
                </c:pt>
                <c:pt idx="12802">
                  <c:v>2.8356530000000002</c:v>
                </c:pt>
                <c:pt idx="12803">
                  <c:v>2.8369270000000002</c:v>
                </c:pt>
                <c:pt idx="12804">
                  <c:v>2.837215</c:v>
                </c:pt>
                <c:pt idx="12805">
                  <c:v>2.8357250000000001</c:v>
                </c:pt>
                <c:pt idx="12806">
                  <c:v>2.8381289999999999</c:v>
                </c:pt>
                <c:pt idx="12807">
                  <c:v>2.842552</c:v>
                </c:pt>
                <c:pt idx="12808">
                  <c:v>2.8454609999999998</c:v>
                </c:pt>
                <c:pt idx="12809">
                  <c:v>2.8528410000000002</c:v>
                </c:pt>
                <c:pt idx="12810">
                  <c:v>2.8577940000000002</c:v>
                </c:pt>
                <c:pt idx="12811">
                  <c:v>2.853154</c:v>
                </c:pt>
                <c:pt idx="12812">
                  <c:v>2.8568319999999998</c:v>
                </c:pt>
                <c:pt idx="12813">
                  <c:v>2.8560629999999998</c:v>
                </c:pt>
                <c:pt idx="12814">
                  <c:v>2.853755</c:v>
                </c:pt>
                <c:pt idx="12815">
                  <c:v>2.8521920000000001</c:v>
                </c:pt>
                <c:pt idx="12816">
                  <c:v>2.8464230000000001</c:v>
                </c:pt>
                <c:pt idx="12817">
                  <c:v>2.841567</c:v>
                </c:pt>
                <c:pt idx="12818">
                  <c:v>2.8374799999999998</c:v>
                </c:pt>
                <c:pt idx="12819">
                  <c:v>2.841831</c:v>
                </c:pt>
                <c:pt idx="12820">
                  <c:v>2.8404609999999999</c:v>
                </c:pt>
                <c:pt idx="12821">
                  <c:v>2.8347389999999999</c:v>
                </c:pt>
                <c:pt idx="12822">
                  <c:v>2.8368790000000002</c:v>
                </c:pt>
                <c:pt idx="12823">
                  <c:v>2.8383690000000001</c:v>
                </c:pt>
                <c:pt idx="12824">
                  <c:v>2.83094</c:v>
                </c:pt>
                <c:pt idx="12825">
                  <c:v>2.8209399999999998</c:v>
                </c:pt>
                <c:pt idx="12826">
                  <c:v>2.8374069999999998</c:v>
                </c:pt>
                <c:pt idx="12827">
                  <c:v>2.8701509999999999</c:v>
                </c:pt>
                <c:pt idx="12828">
                  <c:v>2.8871950000000002</c:v>
                </c:pt>
                <c:pt idx="12829">
                  <c:v>2.8944559999999999</c:v>
                </c:pt>
                <c:pt idx="12830">
                  <c:v>2.891931</c:v>
                </c:pt>
                <c:pt idx="12831">
                  <c:v>2.8813300000000002</c:v>
                </c:pt>
                <c:pt idx="12832">
                  <c:v>2.8689010000000001</c:v>
                </c:pt>
                <c:pt idx="12833">
                  <c:v>2.844668</c:v>
                </c:pt>
                <c:pt idx="12834">
                  <c:v>2.819353</c:v>
                </c:pt>
                <c:pt idx="12835">
                  <c:v>2.813367</c:v>
                </c:pt>
                <c:pt idx="12836">
                  <c:v>2.8131270000000002</c:v>
                </c:pt>
                <c:pt idx="12837">
                  <c:v>2.8157230000000002</c:v>
                </c:pt>
                <c:pt idx="12838">
                  <c:v>2.8189199999999999</c:v>
                </c:pt>
                <c:pt idx="12839">
                  <c:v>2.8246180000000001</c:v>
                </c:pt>
                <c:pt idx="12840">
                  <c:v>2.8320699999999999</c:v>
                </c:pt>
                <c:pt idx="12841">
                  <c:v>2.8431289999999998</c:v>
                </c:pt>
                <c:pt idx="12842">
                  <c:v>2.849812</c:v>
                </c:pt>
                <c:pt idx="12843">
                  <c:v>2.8525529999999999</c:v>
                </c:pt>
                <c:pt idx="12844">
                  <c:v>2.850822</c:v>
                </c:pt>
                <c:pt idx="12845">
                  <c:v>2.8448359999999999</c:v>
                </c:pt>
                <c:pt idx="12846">
                  <c:v>2.8373349999999999</c:v>
                </c:pt>
                <c:pt idx="12847">
                  <c:v>2.8336329999999998</c:v>
                </c:pt>
                <c:pt idx="12848">
                  <c:v>2.8347630000000001</c:v>
                </c:pt>
                <c:pt idx="12849">
                  <c:v>2.8331520000000001</c:v>
                </c:pt>
                <c:pt idx="12850">
                  <c:v>2.8347869999999999</c:v>
                </c:pt>
                <c:pt idx="12851">
                  <c:v>2.834066</c:v>
                </c:pt>
                <c:pt idx="12852">
                  <c:v>2.8398840000000001</c:v>
                </c:pt>
                <c:pt idx="12853">
                  <c:v>2.8380320000000001</c:v>
                </c:pt>
                <c:pt idx="12854">
                  <c:v>2.8373590000000002</c:v>
                </c:pt>
                <c:pt idx="12855">
                  <c:v>2.837167</c:v>
                </c:pt>
                <c:pt idx="12856">
                  <c:v>2.8381289999999999</c:v>
                </c:pt>
                <c:pt idx="12857">
                  <c:v>2.8383210000000001</c:v>
                </c:pt>
                <c:pt idx="12858">
                  <c:v>2.83683</c:v>
                </c:pt>
                <c:pt idx="12859">
                  <c:v>2.8367819999999999</c:v>
                </c:pt>
                <c:pt idx="12860">
                  <c:v>2.8366380000000002</c:v>
                </c:pt>
                <c:pt idx="12861">
                  <c:v>2.8371909999999998</c:v>
                </c:pt>
                <c:pt idx="12862">
                  <c:v>2.8388499999999999</c:v>
                </c:pt>
                <c:pt idx="12863">
                  <c:v>2.8436819999999998</c:v>
                </c:pt>
                <c:pt idx="12864">
                  <c:v>2.8483459999999998</c:v>
                </c:pt>
                <c:pt idx="12865">
                  <c:v>2.8469509999999998</c:v>
                </c:pt>
                <c:pt idx="12866">
                  <c:v>2.847817</c:v>
                </c:pt>
                <c:pt idx="12867">
                  <c:v>2.8473839999999999</c:v>
                </c:pt>
                <c:pt idx="12868">
                  <c:v>2.8432010000000001</c:v>
                </c:pt>
                <c:pt idx="12869">
                  <c:v>2.8440669999999999</c:v>
                </c:pt>
                <c:pt idx="12870">
                  <c:v>2.8488989999999998</c:v>
                </c:pt>
                <c:pt idx="12871">
                  <c:v>2.850533</c:v>
                </c:pt>
                <c:pt idx="12872">
                  <c:v>2.8486099999999999</c:v>
                </c:pt>
                <c:pt idx="12873">
                  <c:v>2.8483700000000001</c:v>
                </c:pt>
                <c:pt idx="12874">
                  <c:v>2.8446199999999999</c:v>
                </c:pt>
                <c:pt idx="12875">
                  <c:v>2.843153</c:v>
                </c:pt>
                <c:pt idx="12876">
                  <c:v>2.841494</c:v>
                </c:pt>
                <c:pt idx="12877">
                  <c:v>2.842768</c:v>
                </c:pt>
                <c:pt idx="12878">
                  <c:v>2.843826</c:v>
                </c:pt>
                <c:pt idx="12879">
                  <c:v>2.8408929999999999</c:v>
                </c:pt>
                <c:pt idx="12880">
                  <c:v>2.8404129999999999</c:v>
                </c:pt>
                <c:pt idx="12881">
                  <c:v>2.8397869999999998</c:v>
                </c:pt>
                <c:pt idx="12882">
                  <c:v>2.8395709999999998</c:v>
                </c:pt>
                <c:pt idx="12883">
                  <c:v>2.840268</c:v>
                </c:pt>
                <c:pt idx="12884">
                  <c:v>2.8434659999999998</c:v>
                </c:pt>
                <c:pt idx="12885">
                  <c:v>2.8471679999999999</c:v>
                </c:pt>
                <c:pt idx="12886">
                  <c:v>2.8442829999999999</c:v>
                </c:pt>
                <c:pt idx="12887">
                  <c:v>2.8464710000000002</c:v>
                </c:pt>
                <c:pt idx="12888">
                  <c:v>2.8528899999999999</c:v>
                </c:pt>
                <c:pt idx="12889">
                  <c:v>2.8481540000000001</c:v>
                </c:pt>
                <c:pt idx="12890">
                  <c:v>2.8444509999999998</c:v>
                </c:pt>
                <c:pt idx="12891">
                  <c:v>2.844163</c:v>
                </c:pt>
                <c:pt idx="12892">
                  <c:v>2.8441149999999999</c:v>
                </c:pt>
                <c:pt idx="12893">
                  <c:v>2.8469760000000002</c:v>
                </c:pt>
                <c:pt idx="12894">
                  <c:v>2.845173</c:v>
                </c:pt>
                <c:pt idx="12895">
                  <c:v>2.8398840000000001</c:v>
                </c:pt>
                <c:pt idx="12896">
                  <c:v>2.836109</c:v>
                </c:pt>
                <c:pt idx="12897">
                  <c:v>2.8319019999999999</c:v>
                </c:pt>
                <c:pt idx="12898">
                  <c:v>2.8323109999999998</c:v>
                </c:pt>
                <c:pt idx="12899">
                  <c:v>2.831277</c:v>
                </c:pt>
                <c:pt idx="12900">
                  <c:v>2.8419750000000001</c:v>
                </c:pt>
                <c:pt idx="12901">
                  <c:v>2.8453170000000001</c:v>
                </c:pt>
                <c:pt idx="12902">
                  <c:v>2.8410859999999998</c:v>
                </c:pt>
                <c:pt idx="12903">
                  <c:v>2.8383929999999999</c:v>
                </c:pt>
                <c:pt idx="12904">
                  <c:v>2.8461340000000002</c:v>
                </c:pt>
                <c:pt idx="12905">
                  <c:v>2.8494999999999999</c:v>
                </c:pt>
                <c:pt idx="12906">
                  <c:v>2.8438979999999998</c:v>
                </c:pt>
                <c:pt idx="12907">
                  <c:v>2.8458459999999999</c:v>
                </c:pt>
                <c:pt idx="12908">
                  <c:v>2.848875</c:v>
                </c:pt>
                <c:pt idx="12909">
                  <c:v>2.8500529999999999</c:v>
                </c:pt>
                <c:pt idx="12910">
                  <c:v>2.8543799999999999</c:v>
                </c:pt>
                <c:pt idx="12911">
                  <c:v>2.8561109999999998</c:v>
                </c:pt>
                <c:pt idx="12912">
                  <c:v>2.854813</c:v>
                </c:pt>
                <c:pt idx="12913">
                  <c:v>2.8537789999999998</c:v>
                </c:pt>
                <c:pt idx="12914">
                  <c:v>2.8497880000000002</c:v>
                </c:pt>
                <c:pt idx="12915">
                  <c:v>2.8520720000000002</c:v>
                </c:pt>
                <c:pt idx="12916">
                  <c:v>2.8546689999999999</c:v>
                </c:pt>
                <c:pt idx="12917">
                  <c:v>2.8496920000000001</c:v>
                </c:pt>
                <c:pt idx="12918">
                  <c:v>2.8448120000000001</c:v>
                </c:pt>
                <c:pt idx="12919">
                  <c:v>2.8424079999999998</c:v>
                </c:pt>
                <c:pt idx="12920">
                  <c:v>2.8404129999999999</c:v>
                </c:pt>
                <c:pt idx="12921">
                  <c:v>2.8347150000000001</c:v>
                </c:pt>
                <c:pt idx="12922">
                  <c:v>2.8321429999999999</c:v>
                </c:pt>
                <c:pt idx="12923">
                  <c:v>2.8343780000000001</c:v>
                </c:pt>
                <c:pt idx="12924">
                  <c:v>2.8367100000000001</c:v>
                </c:pt>
                <c:pt idx="12925">
                  <c:v>2.842841</c:v>
                </c:pt>
                <c:pt idx="12926">
                  <c:v>2.8448120000000001</c:v>
                </c:pt>
                <c:pt idx="12927">
                  <c:v>2.8445230000000001</c:v>
                </c:pt>
                <c:pt idx="12928">
                  <c:v>2.846206</c:v>
                </c:pt>
                <c:pt idx="12929">
                  <c:v>2.849259</c:v>
                </c:pt>
                <c:pt idx="12930">
                  <c:v>2.8452449999999998</c:v>
                </c:pt>
                <c:pt idx="12931">
                  <c:v>2.8409900000000001</c:v>
                </c:pt>
                <c:pt idx="12932">
                  <c:v>2.8359890000000001</c:v>
                </c:pt>
                <c:pt idx="12933">
                  <c:v>2.834883</c:v>
                </c:pt>
                <c:pt idx="12934">
                  <c:v>2.8344749999999999</c:v>
                </c:pt>
                <c:pt idx="12935">
                  <c:v>2.8336809999999999</c:v>
                </c:pt>
                <c:pt idx="12936">
                  <c:v>2.8339460000000001</c:v>
                </c:pt>
                <c:pt idx="12937">
                  <c:v>2.8371909999999998</c:v>
                </c:pt>
                <c:pt idx="12938">
                  <c:v>2.8423120000000002</c:v>
                </c:pt>
                <c:pt idx="12939">
                  <c:v>2.8474080000000002</c:v>
                </c:pt>
                <c:pt idx="12940">
                  <c:v>2.8491390000000001</c:v>
                </c:pt>
                <c:pt idx="12941">
                  <c:v>2.8510140000000002</c:v>
                </c:pt>
                <c:pt idx="12942">
                  <c:v>2.844427</c:v>
                </c:pt>
                <c:pt idx="12943">
                  <c:v>2.8410380000000002</c:v>
                </c:pt>
                <c:pt idx="12944">
                  <c:v>2.8450519999999999</c:v>
                </c:pt>
                <c:pt idx="12945">
                  <c:v>2.8454130000000002</c:v>
                </c:pt>
                <c:pt idx="12946">
                  <c:v>2.840052</c:v>
                </c:pt>
                <c:pt idx="12947">
                  <c:v>2.8382010000000002</c:v>
                </c:pt>
                <c:pt idx="12948">
                  <c:v>2.8397389999999998</c:v>
                </c:pt>
                <c:pt idx="12949">
                  <c:v>2.8408449999999998</c:v>
                </c:pt>
                <c:pt idx="12950">
                  <c:v>2.844932</c:v>
                </c:pt>
                <c:pt idx="12951">
                  <c:v>2.8590680000000002</c:v>
                </c:pt>
                <c:pt idx="12952">
                  <c:v>2.8785889999999998</c:v>
                </c:pt>
                <c:pt idx="12953">
                  <c:v>2.8876040000000001</c:v>
                </c:pt>
                <c:pt idx="12954">
                  <c:v>2.8914019999999998</c:v>
                </c:pt>
                <c:pt idx="12955">
                  <c:v>2.88734</c:v>
                </c:pt>
                <c:pt idx="12956">
                  <c:v>2.8741409999999998</c:v>
                </c:pt>
                <c:pt idx="12957">
                  <c:v>2.8526250000000002</c:v>
                </c:pt>
                <c:pt idx="12958">
                  <c:v>2.8320219999999998</c:v>
                </c:pt>
                <c:pt idx="12959">
                  <c:v>2.8115640000000002</c:v>
                </c:pt>
                <c:pt idx="12960">
                  <c:v>2.802044</c:v>
                </c:pt>
                <c:pt idx="12961">
                  <c:v>2.8140399999999999</c:v>
                </c:pt>
                <c:pt idx="12962">
                  <c:v>2.8213240000000002</c:v>
                </c:pt>
                <c:pt idx="12963">
                  <c:v>2.8206989999999998</c:v>
                </c:pt>
                <c:pt idx="12964">
                  <c:v>2.8290649999999999</c:v>
                </c:pt>
                <c:pt idx="12965">
                  <c:v>2.8362530000000001</c:v>
                </c:pt>
                <c:pt idx="12966">
                  <c:v>2.8379120000000002</c:v>
                </c:pt>
                <c:pt idx="12967">
                  <c:v>2.834883</c:v>
                </c:pt>
                <c:pt idx="12968">
                  <c:v>2.8396189999999999</c:v>
                </c:pt>
                <c:pt idx="12969">
                  <c:v>2.8412060000000001</c:v>
                </c:pt>
                <c:pt idx="12970">
                  <c:v>2.8414220000000001</c:v>
                </c:pt>
                <c:pt idx="12971">
                  <c:v>2.8446440000000002</c:v>
                </c:pt>
                <c:pt idx="12972">
                  <c:v>2.8492829999999998</c:v>
                </c:pt>
                <c:pt idx="12973">
                  <c:v>2.848322</c:v>
                </c:pt>
                <c:pt idx="12974">
                  <c:v>2.843321</c:v>
                </c:pt>
                <c:pt idx="12975">
                  <c:v>2.8367100000000001</c:v>
                </c:pt>
                <c:pt idx="12976">
                  <c:v>2.8349069999999998</c:v>
                </c:pt>
                <c:pt idx="12977">
                  <c:v>2.8429129999999998</c:v>
                </c:pt>
                <c:pt idx="12978">
                  <c:v>2.8368790000000002</c:v>
                </c:pt>
                <c:pt idx="12979">
                  <c:v>2.8362769999999999</c:v>
                </c:pt>
                <c:pt idx="12980">
                  <c:v>2.8399800000000002</c:v>
                </c:pt>
                <c:pt idx="12981">
                  <c:v>2.839763</c:v>
                </c:pt>
                <c:pt idx="12982">
                  <c:v>2.8373840000000001</c:v>
                </c:pt>
                <c:pt idx="12983">
                  <c:v>2.8364699999999998</c:v>
                </c:pt>
                <c:pt idx="12984">
                  <c:v>2.8389220000000002</c:v>
                </c:pt>
                <c:pt idx="12985">
                  <c:v>2.8439220000000001</c:v>
                </c:pt>
                <c:pt idx="12986">
                  <c:v>2.846927</c:v>
                </c:pt>
                <c:pt idx="12987">
                  <c:v>2.8446920000000002</c:v>
                </c:pt>
                <c:pt idx="12988">
                  <c:v>2.8432249999999999</c:v>
                </c:pt>
                <c:pt idx="12989">
                  <c:v>2.843826</c:v>
                </c:pt>
                <c:pt idx="12990">
                  <c:v>2.8409659999999999</c:v>
                </c:pt>
                <c:pt idx="12991">
                  <c:v>2.851712</c:v>
                </c:pt>
                <c:pt idx="12992">
                  <c:v>2.8547169999999999</c:v>
                </c:pt>
                <c:pt idx="12993">
                  <c:v>2.8504610000000001</c:v>
                </c:pt>
                <c:pt idx="12994">
                  <c:v>2.8447640000000001</c:v>
                </c:pt>
                <c:pt idx="12995">
                  <c:v>2.8409170000000001</c:v>
                </c:pt>
                <c:pt idx="12996">
                  <c:v>2.839547</c:v>
                </c:pt>
                <c:pt idx="12997">
                  <c:v>2.8360609999999999</c:v>
                </c:pt>
                <c:pt idx="12998">
                  <c:v>2.8289209999999998</c:v>
                </c:pt>
                <c:pt idx="12999">
                  <c:v>2.8249059999999999</c:v>
                </c:pt>
                <c:pt idx="13000">
                  <c:v>2.8266849999999999</c:v>
                </c:pt>
                <c:pt idx="13001">
                  <c:v>2.831782</c:v>
                </c:pt>
                <c:pt idx="13002">
                  <c:v>2.8327200000000001</c:v>
                </c:pt>
                <c:pt idx="13003">
                  <c:v>2.8303389999999999</c:v>
                </c:pt>
                <c:pt idx="13004">
                  <c:v>2.831998</c:v>
                </c:pt>
                <c:pt idx="13005">
                  <c:v>2.834619</c:v>
                </c:pt>
                <c:pt idx="13006">
                  <c:v>2.8333210000000002</c:v>
                </c:pt>
                <c:pt idx="13007">
                  <c:v>2.8321429999999999</c:v>
                </c:pt>
                <c:pt idx="13008">
                  <c:v>2.8303389999999999</c:v>
                </c:pt>
                <c:pt idx="13009">
                  <c:v>2.8339940000000001</c:v>
                </c:pt>
                <c:pt idx="13010">
                  <c:v>2.832503</c:v>
                </c:pt>
                <c:pt idx="13011">
                  <c:v>2.8300749999999999</c:v>
                </c:pt>
                <c:pt idx="13012">
                  <c:v>2.8312050000000002</c:v>
                </c:pt>
                <c:pt idx="13013">
                  <c:v>2.8295940000000002</c:v>
                </c:pt>
                <c:pt idx="13014">
                  <c:v>2.8317580000000002</c:v>
                </c:pt>
                <c:pt idx="13015">
                  <c:v>2.8308439999999999</c:v>
                </c:pt>
                <c:pt idx="13016">
                  <c:v>2.8355800000000002</c:v>
                </c:pt>
                <c:pt idx="13017">
                  <c:v>2.8410129999999998</c:v>
                </c:pt>
                <c:pt idx="13018">
                  <c:v>2.8391139999999999</c:v>
                </c:pt>
                <c:pt idx="13019">
                  <c:v>2.8372869999999999</c:v>
                </c:pt>
                <c:pt idx="13020">
                  <c:v>2.839715</c:v>
                </c:pt>
                <c:pt idx="13021">
                  <c:v>2.8412540000000002</c:v>
                </c:pt>
                <c:pt idx="13022">
                  <c:v>2.8418549999999998</c:v>
                </c:pt>
                <c:pt idx="13023">
                  <c:v>2.8411819999999999</c:v>
                </c:pt>
                <c:pt idx="13024">
                  <c:v>2.8460619999999999</c:v>
                </c:pt>
                <c:pt idx="13025">
                  <c:v>2.8430810000000002</c:v>
                </c:pt>
                <c:pt idx="13026">
                  <c:v>2.841278</c:v>
                </c:pt>
                <c:pt idx="13027">
                  <c:v>2.8425280000000002</c:v>
                </c:pt>
                <c:pt idx="13028">
                  <c:v>2.842095</c:v>
                </c:pt>
                <c:pt idx="13029">
                  <c:v>2.8395950000000001</c:v>
                </c:pt>
                <c:pt idx="13030">
                  <c:v>2.8282959999999999</c:v>
                </c:pt>
                <c:pt idx="13031">
                  <c:v>2.8220459999999998</c:v>
                </c:pt>
                <c:pt idx="13032">
                  <c:v>2.8261080000000001</c:v>
                </c:pt>
                <c:pt idx="13033">
                  <c:v>2.8273830000000002</c:v>
                </c:pt>
                <c:pt idx="13034">
                  <c:v>2.8262049999999999</c:v>
                </c:pt>
                <c:pt idx="13035">
                  <c:v>2.8238479999999999</c:v>
                </c:pt>
                <c:pt idx="13036">
                  <c:v>2.8258200000000002</c:v>
                </c:pt>
                <c:pt idx="13037">
                  <c:v>2.8282959999999999</c:v>
                </c:pt>
                <c:pt idx="13038">
                  <c:v>2.826613</c:v>
                </c:pt>
                <c:pt idx="13039">
                  <c:v>2.828344</c:v>
                </c:pt>
                <c:pt idx="13040">
                  <c:v>2.8321909999999999</c:v>
                </c:pt>
                <c:pt idx="13041">
                  <c:v>2.832792</c:v>
                </c:pt>
                <c:pt idx="13042">
                  <c:v>2.8338489999999998</c:v>
                </c:pt>
                <c:pt idx="13043">
                  <c:v>2.8365179999999999</c:v>
                </c:pt>
                <c:pt idx="13044">
                  <c:v>2.8398119999999998</c:v>
                </c:pt>
                <c:pt idx="13045">
                  <c:v>2.8392110000000002</c:v>
                </c:pt>
                <c:pt idx="13046">
                  <c:v>2.8585389999999999</c:v>
                </c:pt>
                <c:pt idx="13047">
                  <c:v>2.8798629999999998</c:v>
                </c:pt>
                <c:pt idx="13048">
                  <c:v>2.8902489999999998</c:v>
                </c:pt>
                <c:pt idx="13049">
                  <c:v>2.8902730000000001</c:v>
                </c:pt>
                <c:pt idx="13050">
                  <c:v>2.8820030000000001</c:v>
                </c:pt>
                <c:pt idx="13051">
                  <c:v>2.862193</c:v>
                </c:pt>
                <c:pt idx="13052">
                  <c:v>2.8496920000000001</c:v>
                </c:pt>
                <c:pt idx="13053">
                  <c:v>2.804135</c:v>
                </c:pt>
                <c:pt idx="13054">
                  <c:v>2.7969949999999999</c:v>
                </c:pt>
                <c:pt idx="13055">
                  <c:v>2.8044720000000001</c:v>
                </c:pt>
                <c:pt idx="13056">
                  <c:v>2.80125</c:v>
                </c:pt>
                <c:pt idx="13057">
                  <c:v>2.81053</c:v>
                </c:pt>
                <c:pt idx="13058">
                  <c:v>2.8215650000000001</c:v>
                </c:pt>
                <c:pt idx="13059">
                  <c:v>2.8235839999999999</c:v>
                </c:pt>
                <c:pt idx="13060">
                  <c:v>2.8298350000000001</c:v>
                </c:pt>
                <c:pt idx="13061">
                  <c:v>2.835629</c:v>
                </c:pt>
                <c:pt idx="13062">
                  <c:v>2.839162</c:v>
                </c:pt>
                <c:pt idx="13063">
                  <c:v>2.8444029999999998</c:v>
                </c:pt>
                <c:pt idx="13064">
                  <c:v>2.8408690000000001</c:v>
                </c:pt>
                <c:pt idx="13065">
                  <c:v>2.8359890000000001</c:v>
                </c:pt>
                <c:pt idx="13066">
                  <c:v>2.8367100000000001</c:v>
                </c:pt>
                <c:pt idx="13067">
                  <c:v>2.8366859999999998</c:v>
                </c:pt>
                <c:pt idx="13068">
                  <c:v>2.8370950000000001</c:v>
                </c:pt>
                <c:pt idx="13069">
                  <c:v>2.8365900000000002</c:v>
                </c:pt>
                <c:pt idx="13070">
                  <c:v>2.8364220000000002</c:v>
                </c:pt>
                <c:pt idx="13071">
                  <c:v>2.836398</c:v>
                </c:pt>
                <c:pt idx="13072">
                  <c:v>2.837936</c:v>
                </c:pt>
                <c:pt idx="13073">
                  <c:v>2.8390420000000001</c:v>
                </c:pt>
                <c:pt idx="13074">
                  <c:v>2.8360609999999999</c:v>
                </c:pt>
                <c:pt idx="13075">
                  <c:v>2.8341620000000001</c:v>
                </c:pt>
                <c:pt idx="13076">
                  <c:v>2.8339219999999998</c:v>
                </c:pt>
                <c:pt idx="13077">
                  <c:v>2.835556</c:v>
                </c:pt>
                <c:pt idx="13078">
                  <c:v>2.838273</c:v>
                </c:pt>
                <c:pt idx="13079">
                  <c:v>2.8426239999999998</c:v>
                </c:pt>
                <c:pt idx="13080">
                  <c:v>2.8446440000000002</c:v>
                </c:pt>
                <c:pt idx="13081">
                  <c:v>2.8458459999999999</c:v>
                </c:pt>
                <c:pt idx="13082">
                  <c:v>2.8463270000000001</c:v>
                </c:pt>
                <c:pt idx="13083">
                  <c:v>2.846206</c:v>
                </c:pt>
                <c:pt idx="13084">
                  <c:v>2.8377680000000001</c:v>
                </c:pt>
                <c:pt idx="13085">
                  <c:v>2.8330799999999998</c:v>
                </c:pt>
                <c:pt idx="13086">
                  <c:v>2.8354360000000001</c:v>
                </c:pt>
                <c:pt idx="13087">
                  <c:v>2.8380809999999999</c:v>
                </c:pt>
                <c:pt idx="13088">
                  <c:v>2.842889</c:v>
                </c:pt>
                <c:pt idx="13089">
                  <c:v>2.844211</c:v>
                </c:pt>
                <c:pt idx="13090">
                  <c:v>2.8367580000000001</c:v>
                </c:pt>
                <c:pt idx="13091">
                  <c:v>2.8341620000000001</c:v>
                </c:pt>
                <c:pt idx="13092">
                  <c:v>2.8349549999999999</c:v>
                </c:pt>
                <c:pt idx="13093">
                  <c:v>2.834883</c:v>
                </c:pt>
                <c:pt idx="13094">
                  <c:v>2.834571</c:v>
                </c:pt>
                <c:pt idx="13095">
                  <c:v>2.8331520000000001</c:v>
                </c:pt>
                <c:pt idx="13096">
                  <c:v>2.831782</c:v>
                </c:pt>
                <c:pt idx="13097">
                  <c:v>2.832503</c:v>
                </c:pt>
                <c:pt idx="13098">
                  <c:v>2.8303639999999999</c:v>
                </c:pt>
                <c:pt idx="13099">
                  <c:v>2.8304360000000002</c:v>
                </c:pt>
                <c:pt idx="13100">
                  <c:v>2.8360609999999999</c:v>
                </c:pt>
                <c:pt idx="13101">
                  <c:v>2.8369270000000002</c:v>
                </c:pt>
                <c:pt idx="13102">
                  <c:v>2.8334410000000001</c:v>
                </c:pt>
                <c:pt idx="13103">
                  <c:v>2.8313730000000001</c:v>
                </c:pt>
                <c:pt idx="13104">
                  <c:v>2.832503</c:v>
                </c:pt>
                <c:pt idx="13105">
                  <c:v>2.8373590000000002</c:v>
                </c:pt>
                <c:pt idx="13106">
                  <c:v>2.839162</c:v>
                </c:pt>
                <c:pt idx="13107">
                  <c:v>2.8376000000000001</c:v>
                </c:pt>
                <c:pt idx="13108">
                  <c:v>2.8359890000000001</c:v>
                </c:pt>
                <c:pt idx="13109">
                  <c:v>2.835124</c:v>
                </c:pt>
                <c:pt idx="13110">
                  <c:v>2.833272</c:v>
                </c:pt>
                <c:pt idx="13111">
                  <c:v>2.8219729999999998</c:v>
                </c:pt>
                <c:pt idx="13112">
                  <c:v>2.8213240000000002</c:v>
                </c:pt>
                <c:pt idx="13113">
                  <c:v>2.826301</c:v>
                </c:pt>
                <c:pt idx="13114">
                  <c:v>2.832792</c:v>
                </c:pt>
                <c:pt idx="13115">
                  <c:v>2.8350270000000002</c:v>
                </c:pt>
                <c:pt idx="13116">
                  <c:v>2.8268059999999999</c:v>
                </c:pt>
                <c:pt idx="13117">
                  <c:v>2.829113</c:v>
                </c:pt>
                <c:pt idx="13118">
                  <c:v>2.8333930000000001</c:v>
                </c:pt>
                <c:pt idx="13119">
                  <c:v>2.8256999999999999</c:v>
                </c:pt>
                <c:pt idx="13120">
                  <c:v>2.821469</c:v>
                </c:pt>
                <c:pt idx="13121">
                  <c:v>2.8333210000000002</c:v>
                </c:pt>
                <c:pt idx="13122">
                  <c:v>2.849885</c:v>
                </c:pt>
                <c:pt idx="13123">
                  <c:v>2.8582019999999999</c:v>
                </c:pt>
                <c:pt idx="13124">
                  <c:v>2.857145</c:v>
                </c:pt>
                <c:pt idx="13125">
                  <c:v>2.8475039999999998</c:v>
                </c:pt>
                <c:pt idx="13126">
                  <c:v>2.836662</c:v>
                </c:pt>
                <c:pt idx="13127">
                  <c:v>2.8271419999999998</c:v>
                </c:pt>
                <c:pt idx="13128">
                  <c:v>2.8213240000000002</c:v>
                </c:pt>
                <c:pt idx="13129">
                  <c:v>2.8177180000000002</c:v>
                </c:pt>
                <c:pt idx="13130">
                  <c:v>2.8258679999999998</c:v>
                </c:pt>
                <c:pt idx="13131">
                  <c:v>2.8291379999999999</c:v>
                </c:pt>
                <c:pt idx="13132">
                  <c:v>2.8269500000000001</c:v>
                </c:pt>
                <c:pt idx="13133">
                  <c:v>2.8264209999999999</c:v>
                </c:pt>
                <c:pt idx="13134">
                  <c:v>2.8316379999999999</c:v>
                </c:pt>
                <c:pt idx="13135">
                  <c:v>2.8279839999999998</c:v>
                </c:pt>
                <c:pt idx="13136">
                  <c:v>2.8295219999999999</c:v>
                </c:pt>
                <c:pt idx="13137">
                  <c:v>2.8275510000000001</c:v>
                </c:pt>
                <c:pt idx="13138">
                  <c:v>2.8266849999999999</c:v>
                </c:pt>
                <c:pt idx="13139">
                  <c:v>2.8267570000000002</c:v>
                </c:pt>
                <c:pt idx="13140">
                  <c:v>2.829907</c:v>
                </c:pt>
                <c:pt idx="13141">
                  <c:v>2.8279350000000001</c:v>
                </c:pt>
                <c:pt idx="13142">
                  <c:v>2.8236080000000001</c:v>
                </c:pt>
                <c:pt idx="13143">
                  <c:v>2.8297150000000002</c:v>
                </c:pt>
                <c:pt idx="13144">
                  <c:v>2.8419270000000001</c:v>
                </c:pt>
                <c:pt idx="13145">
                  <c:v>2.8636360000000001</c:v>
                </c:pt>
                <c:pt idx="13146">
                  <c:v>2.8796710000000001</c:v>
                </c:pt>
                <c:pt idx="13147">
                  <c:v>2.8836369999999998</c:v>
                </c:pt>
                <c:pt idx="13148">
                  <c:v>2.8631549999999999</c:v>
                </c:pt>
                <c:pt idx="13149">
                  <c:v>2.8450280000000001</c:v>
                </c:pt>
                <c:pt idx="13150">
                  <c:v>2.8237760000000001</c:v>
                </c:pt>
                <c:pt idx="13151">
                  <c:v>2.8052169999999998</c:v>
                </c:pt>
                <c:pt idx="13152">
                  <c:v>2.7985820000000001</c:v>
                </c:pt>
                <c:pt idx="13153">
                  <c:v>2.8094480000000002</c:v>
                </c:pt>
                <c:pt idx="13154">
                  <c:v>2.8190409999999999</c:v>
                </c:pt>
                <c:pt idx="13155">
                  <c:v>2.8259400000000001</c:v>
                </c:pt>
                <c:pt idx="13156">
                  <c:v>2.8257240000000001</c:v>
                </c:pt>
                <c:pt idx="13157">
                  <c:v>2.8246180000000001</c:v>
                </c:pt>
                <c:pt idx="13158">
                  <c:v>2.8241610000000001</c:v>
                </c:pt>
                <c:pt idx="13159">
                  <c:v>2.821685</c:v>
                </c:pt>
                <c:pt idx="13160">
                  <c:v>2.8220939999999999</c:v>
                </c:pt>
                <c:pt idx="13161">
                  <c:v>2.8279350000000001</c:v>
                </c:pt>
                <c:pt idx="13162">
                  <c:v>2.8289930000000001</c:v>
                </c:pt>
                <c:pt idx="13163">
                  <c:v>2.8263250000000002</c:v>
                </c:pt>
                <c:pt idx="13164">
                  <c:v>2.825844</c:v>
                </c:pt>
                <c:pt idx="13165">
                  <c:v>2.8301949999999998</c:v>
                </c:pt>
                <c:pt idx="13166">
                  <c:v>2.8287770000000001</c:v>
                </c:pt>
                <c:pt idx="13167">
                  <c:v>2.8317100000000002</c:v>
                </c:pt>
                <c:pt idx="13168">
                  <c:v>2.839283</c:v>
                </c:pt>
                <c:pt idx="13169">
                  <c:v>2.8390420000000001</c:v>
                </c:pt>
                <c:pt idx="13170">
                  <c:v>2.836951</c:v>
                </c:pt>
                <c:pt idx="13171">
                  <c:v>2.8381769999999999</c:v>
                </c:pt>
                <c:pt idx="13172">
                  <c:v>2.838441</c:v>
                </c:pt>
                <c:pt idx="13173">
                  <c:v>2.8380809999999999</c:v>
                </c:pt>
                <c:pt idx="13174">
                  <c:v>2.8390420000000001</c:v>
                </c:pt>
                <c:pt idx="13175">
                  <c:v>2.8359649999999998</c:v>
                </c:pt>
                <c:pt idx="13176">
                  <c:v>2.835893</c:v>
                </c:pt>
                <c:pt idx="13177">
                  <c:v>2.8358449999999999</c:v>
                </c:pt>
                <c:pt idx="13178">
                  <c:v>2.8339940000000001</c:v>
                </c:pt>
                <c:pt idx="13179">
                  <c:v>2.8323589999999998</c:v>
                </c:pt>
                <c:pt idx="13180">
                  <c:v>2.83284</c:v>
                </c:pt>
                <c:pt idx="13181">
                  <c:v>2.8333930000000001</c:v>
                </c:pt>
                <c:pt idx="13182">
                  <c:v>2.8348589999999998</c:v>
                </c:pt>
                <c:pt idx="13183">
                  <c:v>2.832551</c:v>
                </c:pt>
                <c:pt idx="13184">
                  <c:v>2.831493</c:v>
                </c:pt>
                <c:pt idx="13185">
                  <c:v>2.8314210000000002</c:v>
                </c:pt>
                <c:pt idx="13186">
                  <c:v>2.8305319999999998</c:v>
                </c:pt>
                <c:pt idx="13187">
                  <c:v>2.8288489999999999</c:v>
                </c:pt>
                <c:pt idx="13188">
                  <c:v>2.832792</c:v>
                </c:pt>
                <c:pt idx="13189">
                  <c:v>2.8352439999999999</c:v>
                </c:pt>
                <c:pt idx="13190">
                  <c:v>2.8359649999999998</c:v>
                </c:pt>
                <c:pt idx="13191">
                  <c:v>2.8343780000000001</c:v>
                </c:pt>
                <c:pt idx="13192">
                  <c:v>2.8297150000000002</c:v>
                </c:pt>
                <c:pt idx="13193">
                  <c:v>2.8246180000000001</c:v>
                </c:pt>
                <c:pt idx="13194">
                  <c:v>2.825027</c:v>
                </c:pt>
                <c:pt idx="13195">
                  <c:v>2.8284159999999998</c:v>
                </c:pt>
                <c:pt idx="13196">
                  <c:v>2.8293059999999999</c:v>
                </c:pt>
                <c:pt idx="13197">
                  <c:v>2.8304360000000002</c:v>
                </c:pt>
                <c:pt idx="13198">
                  <c:v>2.8326229999999999</c:v>
                </c:pt>
                <c:pt idx="13199">
                  <c:v>2.8314210000000002</c:v>
                </c:pt>
                <c:pt idx="13200">
                  <c:v>2.8352439999999999</c:v>
                </c:pt>
                <c:pt idx="13201">
                  <c:v>2.8320219999999998</c:v>
                </c:pt>
                <c:pt idx="13202">
                  <c:v>2.8232240000000002</c:v>
                </c:pt>
                <c:pt idx="13203">
                  <c:v>2.8215889999999999</c:v>
                </c:pt>
                <c:pt idx="13204">
                  <c:v>2.8179829999999999</c:v>
                </c:pt>
                <c:pt idx="13205">
                  <c:v>2.8221419999999999</c:v>
                </c:pt>
                <c:pt idx="13206">
                  <c:v>2.8249059999999999</c:v>
                </c:pt>
                <c:pt idx="13207">
                  <c:v>2.8209399999999998</c:v>
                </c:pt>
                <c:pt idx="13208">
                  <c:v>2.8294980000000001</c:v>
                </c:pt>
                <c:pt idx="13209">
                  <c:v>2.8352919999999999</c:v>
                </c:pt>
                <c:pt idx="13210">
                  <c:v>2.8375759999999999</c:v>
                </c:pt>
                <c:pt idx="13211">
                  <c:v>2.8399079999999999</c:v>
                </c:pt>
                <c:pt idx="13212">
                  <c:v>2.8435139999999999</c:v>
                </c:pt>
                <c:pt idx="13213">
                  <c:v>2.8374799999999998</c:v>
                </c:pt>
                <c:pt idx="13214">
                  <c:v>2.8376000000000001</c:v>
                </c:pt>
                <c:pt idx="13215">
                  <c:v>2.8384170000000002</c:v>
                </c:pt>
                <c:pt idx="13216">
                  <c:v>2.8360850000000002</c:v>
                </c:pt>
                <c:pt idx="13217">
                  <c:v>2.8326229999999999</c:v>
                </c:pt>
                <c:pt idx="13218">
                  <c:v>2.8309160000000002</c:v>
                </c:pt>
                <c:pt idx="13219">
                  <c:v>2.832503</c:v>
                </c:pt>
                <c:pt idx="13220">
                  <c:v>2.8303159999999998</c:v>
                </c:pt>
                <c:pt idx="13221">
                  <c:v>2.8314210000000002</c:v>
                </c:pt>
                <c:pt idx="13222">
                  <c:v>2.8306279999999999</c:v>
                </c:pt>
                <c:pt idx="13223">
                  <c:v>2.8300269999999998</c:v>
                </c:pt>
                <c:pt idx="13224">
                  <c:v>2.8302429999999998</c:v>
                </c:pt>
                <c:pt idx="13225">
                  <c:v>2.829113</c:v>
                </c:pt>
                <c:pt idx="13226">
                  <c:v>2.8317100000000002</c:v>
                </c:pt>
                <c:pt idx="13227">
                  <c:v>2.833898</c:v>
                </c:pt>
                <c:pt idx="13228">
                  <c:v>2.8368069999999999</c:v>
                </c:pt>
                <c:pt idx="13229">
                  <c:v>2.8406289999999998</c:v>
                </c:pt>
                <c:pt idx="13230">
                  <c:v>2.841278</c:v>
                </c:pt>
                <c:pt idx="13231">
                  <c:v>2.8391860000000002</c:v>
                </c:pt>
                <c:pt idx="13232">
                  <c:v>2.8371189999999999</c:v>
                </c:pt>
                <c:pt idx="13233">
                  <c:v>2.8373590000000002</c:v>
                </c:pt>
                <c:pt idx="13234">
                  <c:v>2.8395950000000001</c:v>
                </c:pt>
                <c:pt idx="13235">
                  <c:v>2.8406289999999998</c:v>
                </c:pt>
                <c:pt idx="13236">
                  <c:v>2.844163</c:v>
                </c:pt>
                <c:pt idx="13237">
                  <c:v>2.845726</c:v>
                </c:pt>
                <c:pt idx="13238">
                  <c:v>2.83683</c:v>
                </c:pt>
                <c:pt idx="13239">
                  <c:v>2.82707</c:v>
                </c:pt>
                <c:pt idx="13240">
                  <c:v>2.8237040000000002</c:v>
                </c:pt>
                <c:pt idx="13241">
                  <c:v>2.8270219999999999</c:v>
                </c:pt>
                <c:pt idx="13242">
                  <c:v>2.8342580000000002</c:v>
                </c:pt>
                <c:pt idx="13243">
                  <c:v>2.8579379999999999</c:v>
                </c:pt>
                <c:pt idx="13244">
                  <c:v>2.8719299999999999</c:v>
                </c:pt>
                <c:pt idx="13245">
                  <c:v>2.8767140000000002</c:v>
                </c:pt>
                <c:pt idx="13246">
                  <c:v>2.8822670000000001</c:v>
                </c:pt>
                <c:pt idx="13247">
                  <c:v>2.869021</c:v>
                </c:pt>
                <c:pt idx="13248">
                  <c:v>2.849548</c:v>
                </c:pt>
                <c:pt idx="13249">
                  <c:v>2.8325269999999998</c:v>
                </c:pt>
                <c:pt idx="13250">
                  <c:v>2.8100010000000002</c:v>
                </c:pt>
                <c:pt idx="13251">
                  <c:v>2.7988460000000002</c:v>
                </c:pt>
                <c:pt idx="13252">
                  <c:v>2.8140879999999999</c:v>
                </c:pt>
                <c:pt idx="13253">
                  <c:v>2.823728</c:v>
                </c:pt>
                <c:pt idx="13254">
                  <c:v>2.8213729999999999</c:v>
                </c:pt>
                <c:pt idx="13255">
                  <c:v>2.8257479999999999</c:v>
                </c:pt>
                <c:pt idx="13256">
                  <c:v>2.8262049999999999</c:v>
                </c:pt>
                <c:pt idx="13257">
                  <c:v>2.824233</c:v>
                </c:pt>
                <c:pt idx="13258">
                  <c:v>2.8231510000000002</c:v>
                </c:pt>
                <c:pt idx="13259">
                  <c:v>2.8216610000000002</c:v>
                </c:pt>
                <c:pt idx="13260">
                  <c:v>2.8210120000000001</c:v>
                </c:pt>
                <c:pt idx="13261">
                  <c:v>2.818511</c:v>
                </c:pt>
                <c:pt idx="13262">
                  <c:v>2.8215650000000001</c:v>
                </c:pt>
                <c:pt idx="13263">
                  <c:v>2.829402</c:v>
                </c:pt>
                <c:pt idx="13264">
                  <c:v>2.8377919999999999</c:v>
                </c:pt>
                <c:pt idx="13265">
                  <c:v>2.8468070000000001</c:v>
                </c:pt>
                <c:pt idx="13266">
                  <c:v>2.843658</c:v>
                </c:pt>
                <c:pt idx="13267">
                  <c:v>2.8395709999999998</c:v>
                </c:pt>
                <c:pt idx="13268">
                  <c:v>2.8380809999999999</c:v>
                </c:pt>
                <c:pt idx="13269">
                  <c:v>2.8374799999999998</c:v>
                </c:pt>
                <c:pt idx="13270">
                  <c:v>2.8344260000000001</c:v>
                </c:pt>
                <c:pt idx="13271">
                  <c:v>2.828945</c:v>
                </c:pt>
                <c:pt idx="13272">
                  <c:v>2.8275269999999999</c:v>
                </c:pt>
                <c:pt idx="13273">
                  <c:v>2.820074</c:v>
                </c:pt>
                <c:pt idx="13274">
                  <c:v>2.817358</c:v>
                </c:pt>
                <c:pt idx="13275">
                  <c:v>2.8190879999999998</c:v>
                </c:pt>
                <c:pt idx="13276">
                  <c:v>2.8298589999999999</c:v>
                </c:pt>
                <c:pt idx="13277">
                  <c:v>2.8317100000000002</c:v>
                </c:pt>
                <c:pt idx="13278">
                  <c:v>2.8335849999999998</c:v>
                </c:pt>
                <c:pt idx="13279">
                  <c:v>2.8336809999999999</c:v>
                </c:pt>
                <c:pt idx="13280">
                  <c:v>2.8320940000000001</c:v>
                </c:pt>
                <c:pt idx="13281">
                  <c:v>2.8288250000000001</c:v>
                </c:pt>
                <c:pt idx="13282">
                  <c:v>2.8252670000000002</c:v>
                </c:pt>
                <c:pt idx="13283">
                  <c:v>2.827671</c:v>
                </c:pt>
                <c:pt idx="13284">
                  <c:v>2.8308200000000001</c:v>
                </c:pt>
                <c:pt idx="13285">
                  <c:v>2.8333210000000002</c:v>
                </c:pt>
                <c:pt idx="13286">
                  <c:v>2.8332000000000002</c:v>
                </c:pt>
                <c:pt idx="13287">
                  <c:v>2.8303389999999999</c:v>
                </c:pt>
                <c:pt idx="13288">
                  <c:v>2.832503</c:v>
                </c:pt>
                <c:pt idx="13289">
                  <c:v>2.836398</c:v>
                </c:pt>
                <c:pt idx="13290">
                  <c:v>2.8381050000000001</c:v>
                </c:pt>
                <c:pt idx="13291">
                  <c:v>2.836999</c:v>
                </c:pt>
                <c:pt idx="13292">
                  <c:v>2.835604</c:v>
                </c:pt>
                <c:pt idx="13293">
                  <c:v>2.835556</c:v>
                </c:pt>
                <c:pt idx="13294">
                  <c:v>2.8358690000000002</c:v>
                </c:pt>
                <c:pt idx="13295">
                  <c:v>2.8364940000000001</c:v>
                </c:pt>
                <c:pt idx="13296">
                  <c:v>2.834667</c:v>
                </c:pt>
                <c:pt idx="13297">
                  <c:v>2.83195</c:v>
                </c:pt>
                <c:pt idx="13298">
                  <c:v>2.8275749999999999</c:v>
                </c:pt>
                <c:pt idx="13299">
                  <c:v>2.8264209999999999</c:v>
                </c:pt>
                <c:pt idx="13300">
                  <c:v>2.8237040000000002</c:v>
                </c:pt>
                <c:pt idx="13301">
                  <c:v>2.8210359999999999</c:v>
                </c:pt>
                <c:pt idx="13302">
                  <c:v>2.8216610000000002</c:v>
                </c:pt>
                <c:pt idx="13303">
                  <c:v>2.820122</c:v>
                </c:pt>
                <c:pt idx="13304">
                  <c:v>2.83046</c:v>
                </c:pt>
                <c:pt idx="13305">
                  <c:v>2.8326229999999999</c:v>
                </c:pt>
                <c:pt idx="13306">
                  <c:v>2.8251469999999999</c:v>
                </c:pt>
                <c:pt idx="13307">
                  <c:v>2.8276469999999998</c:v>
                </c:pt>
                <c:pt idx="13308">
                  <c:v>2.8288250000000001</c:v>
                </c:pt>
                <c:pt idx="13309">
                  <c:v>2.8259880000000002</c:v>
                </c:pt>
                <c:pt idx="13310">
                  <c:v>2.828128</c:v>
                </c:pt>
                <c:pt idx="13311">
                  <c:v>2.8368069999999999</c:v>
                </c:pt>
                <c:pt idx="13312">
                  <c:v>2.8370709999999999</c:v>
                </c:pt>
                <c:pt idx="13313">
                  <c:v>2.8369270000000002</c:v>
                </c:pt>
                <c:pt idx="13314">
                  <c:v>2.836662</c:v>
                </c:pt>
                <c:pt idx="13315">
                  <c:v>2.8347869999999999</c:v>
                </c:pt>
                <c:pt idx="13316">
                  <c:v>2.8353160000000002</c:v>
                </c:pt>
                <c:pt idx="13317">
                  <c:v>2.8316379999999999</c:v>
                </c:pt>
                <c:pt idx="13318">
                  <c:v>2.8287049999999998</c:v>
                </c:pt>
                <c:pt idx="13319">
                  <c:v>2.8261080000000001</c:v>
                </c:pt>
                <c:pt idx="13320">
                  <c:v>2.8228870000000001</c:v>
                </c:pt>
                <c:pt idx="13321">
                  <c:v>2.820964</c:v>
                </c:pt>
                <c:pt idx="13322">
                  <c:v>2.8178139999999998</c:v>
                </c:pt>
                <c:pt idx="13323">
                  <c:v>2.8164199999999999</c:v>
                </c:pt>
                <c:pt idx="13324">
                  <c:v>2.8179590000000001</c:v>
                </c:pt>
                <c:pt idx="13325">
                  <c:v>2.8248099999999998</c:v>
                </c:pt>
                <c:pt idx="13326">
                  <c:v>2.831782</c:v>
                </c:pt>
                <c:pt idx="13327">
                  <c:v>2.8318300000000001</c:v>
                </c:pt>
                <c:pt idx="13328">
                  <c:v>2.8387540000000002</c:v>
                </c:pt>
                <c:pt idx="13329">
                  <c:v>2.8385370000000001</c:v>
                </c:pt>
                <c:pt idx="13330">
                  <c:v>2.8376480000000002</c:v>
                </c:pt>
                <c:pt idx="13331">
                  <c:v>2.8425280000000002</c:v>
                </c:pt>
                <c:pt idx="13332">
                  <c:v>2.8420709999999998</c:v>
                </c:pt>
                <c:pt idx="13333">
                  <c:v>2.8352680000000001</c:v>
                </c:pt>
                <c:pt idx="13334">
                  <c:v>2.8348589999999998</c:v>
                </c:pt>
                <c:pt idx="13335">
                  <c:v>2.8365420000000001</c:v>
                </c:pt>
                <c:pt idx="13336">
                  <c:v>2.8423600000000002</c:v>
                </c:pt>
                <c:pt idx="13337">
                  <c:v>2.844884</c:v>
                </c:pt>
                <c:pt idx="13338">
                  <c:v>2.8409900000000001</c:v>
                </c:pt>
                <c:pt idx="13339">
                  <c:v>2.8352680000000001</c:v>
                </c:pt>
                <c:pt idx="13340">
                  <c:v>2.8318300000000001</c:v>
                </c:pt>
                <c:pt idx="13341">
                  <c:v>2.8270219999999999</c:v>
                </c:pt>
                <c:pt idx="13342">
                  <c:v>2.8257479999999999</c:v>
                </c:pt>
                <c:pt idx="13343">
                  <c:v>2.8225739999999999</c:v>
                </c:pt>
                <c:pt idx="13344">
                  <c:v>2.8237040000000002</c:v>
                </c:pt>
                <c:pt idx="13345">
                  <c:v>2.8272620000000002</c:v>
                </c:pt>
                <c:pt idx="13346">
                  <c:v>2.8301949999999998</c:v>
                </c:pt>
                <c:pt idx="13347">
                  <c:v>2.8456049999999999</c:v>
                </c:pt>
                <c:pt idx="13348">
                  <c:v>2.8621449999999999</c:v>
                </c:pt>
                <c:pt idx="13349">
                  <c:v>2.8754400000000002</c:v>
                </c:pt>
                <c:pt idx="13350">
                  <c:v>2.8882050000000001</c:v>
                </c:pt>
                <c:pt idx="13351">
                  <c:v>2.8784209999999999</c:v>
                </c:pt>
                <c:pt idx="13352">
                  <c:v>2.8706800000000001</c:v>
                </c:pt>
                <c:pt idx="13353">
                  <c:v>2.861256</c:v>
                </c:pt>
                <c:pt idx="13354">
                  <c:v>2.8347150000000001</c:v>
                </c:pt>
                <c:pt idx="13355">
                  <c:v>2.809088</c:v>
                </c:pt>
                <c:pt idx="13356">
                  <c:v>2.8163</c:v>
                </c:pt>
                <c:pt idx="13357">
                  <c:v>2.8093520000000001</c:v>
                </c:pt>
                <c:pt idx="13358">
                  <c:v>2.8155549999999998</c:v>
                </c:pt>
                <c:pt idx="13359">
                  <c:v>2.823007</c:v>
                </c:pt>
                <c:pt idx="13360">
                  <c:v>2.8246899999999999</c:v>
                </c:pt>
                <c:pt idx="13361">
                  <c:v>2.8217089999999998</c:v>
                </c:pt>
                <c:pt idx="13362">
                  <c:v>2.8178380000000001</c:v>
                </c:pt>
                <c:pt idx="13363">
                  <c:v>2.8211560000000002</c:v>
                </c:pt>
                <c:pt idx="13364">
                  <c:v>2.8259880000000002</c:v>
                </c:pt>
                <c:pt idx="13365">
                  <c:v>2.8296899999999998</c:v>
                </c:pt>
                <c:pt idx="13366">
                  <c:v>2.8340420000000002</c:v>
                </c:pt>
                <c:pt idx="13367">
                  <c:v>2.8327200000000001</c:v>
                </c:pt>
                <c:pt idx="13368">
                  <c:v>2.830219</c:v>
                </c:pt>
                <c:pt idx="13369">
                  <c:v>2.8275749999999999</c:v>
                </c:pt>
                <c:pt idx="13370">
                  <c:v>2.828392</c:v>
                </c:pt>
                <c:pt idx="13371">
                  <c:v>2.8345950000000002</c:v>
                </c:pt>
                <c:pt idx="13372">
                  <c:v>2.8392590000000002</c:v>
                </c:pt>
                <c:pt idx="13373">
                  <c:v>2.835629</c:v>
                </c:pt>
                <c:pt idx="13374">
                  <c:v>2.8283200000000002</c:v>
                </c:pt>
                <c:pt idx="13375">
                  <c:v>2.8310849999999999</c:v>
                </c:pt>
                <c:pt idx="13376">
                  <c:v>2.8320940000000001</c:v>
                </c:pt>
                <c:pt idx="13377">
                  <c:v>2.831782</c:v>
                </c:pt>
                <c:pt idx="13378">
                  <c:v>2.8300990000000001</c:v>
                </c:pt>
                <c:pt idx="13379">
                  <c:v>2.8286090000000002</c:v>
                </c:pt>
                <c:pt idx="13380">
                  <c:v>2.8276469999999998</c:v>
                </c:pt>
                <c:pt idx="13381">
                  <c:v>2.8340179999999999</c:v>
                </c:pt>
                <c:pt idx="13382">
                  <c:v>2.8450039999999999</c:v>
                </c:pt>
                <c:pt idx="13383">
                  <c:v>2.8533949999999999</c:v>
                </c:pt>
                <c:pt idx="13384">
                  <c:v>2.8544520000000002</c:v>
                </c:pt>
                <c:pt idx="13385">
                  <c:v>2.852481</c:v>
                </c:pt>
                <c:pt idx="13386">
                  <c:v>2.8479130000000001</c:v>
                </c:pt>
                <c:pt idx="13387">
                  <c:v>2.8279109999999998</c:v>
                </c:pt>
                <c:pt idx="13388">
                  <c:v>2.8202910000000001</c:v>
                </c:pt>
                <c:pt idx="13389">
                  <c:v>2.8243290000000001</c:v>
                </c:pt>
                <c:pt idx="13390">
                  <c:v>2.829907</c:v>
                </c:pt>
                <c:pt idx="13391">
                  <c:v>2.8275749999999999</c:v>
                </c:pt>
                <c:pt idx="13392">
                  <c:v>2.826854</c:v>
                </c:pt>
                <c:pt idx="13393">
                  <c:v>2.8270940000000002</c:v>
                </c:pt>
                <c:pt idx="13394">
                  <c:v>2.8270219999999999</c:v>
                </c:pt>
                <c:pt idx="13395">
                  <c:v>2.828729</c:v>
                </c:pt>
                <c:pt idx="13396">
                  <c:v>2.8288009999999999</c:v>
                </c:pt>
                <c:pt idx="13397">
                  <c:v>2.8234880000000002</c:v>
                </c:pt>
                <c:pt idx="13398">
                  <c:v>2.8192810000000001</c:v>
                </c:pt>
                <c:pt idx="13399">
                  <c:v>2.8161559999999999</c:v>
                </c:pt>
                <c:pt idx="13400">
                  <c:v>2.8108909999999998</c:v>
                </c:pt>
                <c:pt idx="13401">
                  <c:v>2.8131270000000002</c:v>
                </c:pt>
                <c:pt idx="13402">
                  <c:v>2.8174299999999999</c:v>
                </c:pt>
                <c:pt idx="13403">
                  <c:v>2.8228870000000001</c:v>
                </c:pt>
                <c:pt idx="13404">
                  <c:v>2.8280319999999999</c:v>
                </c:pt>
                <c:pt idx="13405">
                  <c:v>2.827334</c:v>
                </c:pt>
                <c:pt idx="13406">
                  <c:v>2.8293059999999999</c:v>
                </c:pt>
                <c:pt idx="13407">
                  <c:v>2.8400280000000002</c:v>
                </c:pt>
                <c:pt idx="13408">
                  <c:v>2.8435139999999999</c:v>
                </c:pt>
                <c:pt idx="13409">
                  <c:v>2.8385609999999999</c:v>
                </c:pt>
                <c:pt idx="13410">
                  <c:v>2.8326950000000002</c:v>
                </c:pt>
                <c:pt idx="13411">
                  <c:v>2.8344019999999999</c:v>
                </c:pt>
                <c:pt idx="13412">
                  <c:v>2.8270460000000002</c:v>
                </c:pt>
                <c:pt idx="13413">
                  <c:v>2.8251230000000001</c:v>
                </c:pt>
                <c:pt idx="13414">
                  <c:v>2.8249300000000002</c:v>
                </c:pt>
                <c:pt idx="13415">
                  <c:v>2.8256760000000001</c:v>
                </c:pt>
                <c:pt idx="13416">
                  <c:v>2.8269739999999999</c:v>
                </c:pt>
                <c:pt idx="13417">
                  <c:v>2.8258920000000001</c:v>
                </c:pt>
                <c:pt idx="13418">
                  <c:v>2.8251710000000001</c:v>
                </c:pt>
                <c:pt idx="13419">
                  <c:v>2.8277909999999999</c:v>
                </c:pt>
                <c:pt idx="13420">
                  <c:v>2.8303880000000001</c:v>
                </c:pt>
                <c:pt idx="13421">
                  <c:v>2.8256999999999999</c:v>
                </c:pt>
                <c:pt idx="13422">
                  <c:v>2.8238729999999999</c:v>
                </c:pt>
                <c:pt idx="13423">
                  <c:v>2.82945</c:v>
                </c:pt>
                <c:pt idx="13424">
                  <c:v>2.8326229999999999</c:v>
                </c:pt>
                <c:pt idx="13425">
                  <c:v>2.826012</c:v>
                </c:pt>
                <c:pt idx="13426">
                  <c:v>2.819642</c:v>
                </c:pt>
                <c:pt idx="13427">
                  <c:v>2.8255309999999998</c:v>
                </c:pt>
                <c:pt idx="13428">
                  <c:v>2.829113</c:v>
                </c:pt>
                <c:pt idx="13429">
                  <c:v>2.8313730000000001</c:v>
                </c:pt>
                <c:pt idx="13430">
                  <c:v>2.828729</c:v>
                </c:pt>
                <c:pt idx="13431">
                  <c:v>2.83195</c:v>
                </c:pt>
                <c:pt idx="13432">
                  <c:v>2.8328880000000001</c:v>
                </c:pt>
                <c:pt idx="13433">
                  <c:v>2.8308200000000001</c:v>
                </c:pt>
                <c:pt idx="13434">
                  <c:v>2.8303880000000001</c:v>
                </c:pt>
                <c:pt idx="13435">
                  <c:v>2.8321909999999999</c:v>
                </c:pt>
                <c:pt idx="13436">
                  <c:v>2.8302670000000001</c:v>
                </c:pt>
                <c:pt idx="13437">
                  <c:v>2.8272620000000002</c:v>
                </c:pt>
                <c:pt idx="13438">
                  <c:v>2.8265889999999998</c:v>
                </c:pt>
                <c:pt idx="13439">
                  <c:v>2.8262770000000002</c:v>
                </c:pt>
                <c:pt idx="13440">
                  <c:v>2.8250510000000002</c:v>
                </c:pt>
                <c:pt idx="13441">
                  <c:v>2.8243529999999999</c:v>
                </c:pt>
                <c:pt idx="13442">
                  <c:v>2.8186079999999998</c:v>
                </c:pt>
                <c:pt idx="13443">
                  <c:v>2.867747</c:v>
                </c:pt>
                <c:pt idx="13444">
                  <c:v>2.871569</c:v>
                </c:pt>
                <c:pt idx="13445">
                  <c:v>2.8703430000000001</c:v>
                </c:pt>
                <c:pt idx="13446">
                  <c:v>2.8542360000000002</c:v>
                </c:pt>
                <c:pt idx="13447">
                  <c:v>2.8322630000000002</c:v>
                </c:pt>
                <c:pt idx="13448">
                  <c:v>2.8148819999999999</c:v>
                </c:pt>
                <c:pt idx="13449">
                  <c:v>2.797885</c:v>
                </c:pt>
                <c:pt idx="13450">
                  <c:v>2.7866339999999998</c:v>
                </c:pt>
                <c:pt idx="13451">
                  <c:v>2.7938459999999998</c:v>
                </c:pt>
                <c:pt idx="13452">
                  <c:v>2.7966350000000002</c:v>
                </c:pt>
                <c:pt idx="13453">
                  <c:v>2.7978130000000001</c:v>
                </c:pt>
                <c:pt idx="13454">
                  <c:v>2.801323</c:v>
                </c:pt>
                <c:pt idx="13455">
                  <c:v>2.7997839999999998</c:v>
                </c:pt>
                <c:pt idx="13456">
                  <c:v>2.8003369999999999</c:v>
                </c:pt>
                <c:pt idx="13457">
                  <c:v>2.80125</c:v>
                </c:pt>
                <c:pt idx="13458">
                  <c:v>2.8052410000000001</c:v>
                </c:pt>
                <c:pt idx="13459">
                  <c:v>2.8113959999999998</c:v>
                </c:pt>
                <c:pt idx="13460">
                  <c:v>2.8125740000000001</c:v>
                </c:pt>
                <c:pt idx="13461">
                  <c:v>2.8159149999999999</c:v>
                </c:pt>
                <c:pt idx="13462">
                  <c:v>2.8249300000000002</c:v>
                </c:pt>
                <c:pt idx="13463">
                  <c:v>2.8319740000000002</c:v>
                </c:pt>
                <c:pt idx="13464">
                  <c:v>2.8313009999999998</c:v>
                </c:pt>
                <c:pt idx="13465">
                  <c:v>2.8243529999999999</c:v>
                </c:pt>
                <c:pt idx="13466">
                  <c:v>2.8193290000000002</c:v>
                </c:pt>
                <c:pt idx="13467">
                  <c:v>2.816684</c:v>
                </c:pt>
                <c:pt idx="13468">
                  <c:v>2.8175020000000002</c:v>
                </c:pt>
                <c:pt idx="13469">
                  <c:v>2.8212519999999999</c:v>
                </c:pt>
                <c:pt idx="13470">
                  <c:v>2.8206509999999998</c:v>
                </c:pt>
                <c:pt idx="13471">
                  <c:v>2.8170449999999998</c:v>
                </c:pt>
                <c:pt idx="13472">
                  <c:v>2.8129339999999998</c:v>
                </c:pt>
                <c:pt idx="13473">
                  <c:v>2.8116599999999998</c:v>
                </c:pt>
                <c:pt idx="13474">
                  <c:v>2.8075489999999999</c:v>
                </c:pt>
                <c:pt idx="13475">
                  <c:v>2.80714</c:v>
                </c:pt>
                <c:pt idx="13476">
                  <c:v>2.821132</c:v>
                </c:pt>
                <c:pt idx="13477">
                  <c:v>2.8248579999999999</c:v>
                </c:pt>
                <c:pt idx="13478">
                  <c:v>2.826902</c:v>
                </c:pt>
                <c:pt idx="13479">
                  <c:v>2.8327439999999999</c:v>
                </c:pt>
                <c:pt idx="13480">
                  <c:v>2.8282240000000001</c:v>
                </c:pt>
                <c:pt idx="13481">
                  <c:v>2.829666</c:v>
                </c:pt>
                <c:pt idx="13482">
                  <c:v>2.8307479999999998</c:v>
                </c:pt>
                <c:pt idx="13483">
                  <c:v>2.8339699999999999</c:v>
                </c:pt>
                <c:pt idx="13484">
                  <c:v>2.83623</c:v>
                </c:pt>
                <c:pt idx="13485">
                  <c:v>2.8331040000000001</c:v>
                </c:pt>
                <c:pt idx="13486">
                  <c:v>2.828633</c:v>
                </c:pt>
                <c:pt idx="13487">
                  <c:v>2.8294739999999998</c:v>
                </c:pt>
                <c:pt idx="13488">
                  <c:v>2.8310369999999998</c:v>
                </c:pt>
                <c:pt idx="13489">
                  <c:v>2.8268779999999998</c:v>
                </c:pt>
                <c:pt idx="13490">
                  <c:v>2.822454</c:v>
                </c:pt>
                <c:pt idx="13491">
                  <c:v>2.824738</c:v>
                </c:pt>
                <c:pt idx="13492">
                  <c:v>2.826301</c:v>
                </c:pt>
                <c:pt idx="13493">
                  <c:v>2.8250510000000002</c:v>
                </c:pt>
                <c:pt idx="13494">
                  <c:v>2.8239450000000001</c:v>
                </c:pt>
                <c:pt idx="13495">
                  <c:v>2.823007</c:v>
                </c:pt>
                <c:pt idx="13496">
                  <c:v>2.8276469999999998</c:v>
                </c:pt>
                <c:pt idx="13497">
                  <c:v>2.8287770000000001</c:v>
                </c:pt>
                <c:pt idx="13498">
                  <c:v>2.8241849999999999</c:v>
                </c:pt>
                <c:pt idx="13499">
                  <c:v>2.8213729999999999</c:v>
                </c:pt>
                <c:pt idx="13500">
                  <c:v>2.8185359999999999</c:v>
                </c:pt>
                <c:pt idx="13501">
                  <c:v>2.8191850000000001</c:v>
                </c:pt>
                <c:pt idx="13502">
                  <c:v>2.8256999999999999</c:v>
                </c:pt>
                <c:pt idx="13503">
                  <c:v>2.8414700000000002</c:v>
                </c:pt>
                <c:pt idx="13504">
                  <c:v>2.85188</c:v>
                </c:pt>
                <c:pt idx="13505">
                  <c:v>2.851712</c:v>
                </c:pt>
                <c:pt idx="13506">
                  <c:v>2.8441390000000002</c:v>
                </c:pt>
                <c:pt idx="13507">
                  <c:v>2.8319260000000002</c:v>
                </c:pt>
                <c:pt idx="13508">
                  <c:v>2.8139439999999998</c:v>
                </c:pt>
                <c:pt idx="13509">
                  <c:v>2.8180550000000002</c:v>
                </c:pt>
                <c:pt idx="13510">
                  <c:v>2.8192330000000001</c:v>
                </c:pt>
                <c:pt idx="13511">
                  <c:v>2.816684</c:v>
                </c:pt>
                <c:pt idx="13512">
                  <c:v>2.8055059999999998</c:v>
                </c:pt>
                <c:pt idx="13513">
                  <c:v>2.8092800000000002</c:v>
                </c:pt>
                <c:pt idx="13514">
                  <c:v>2.8088229999999998</c:v>
                </c:pt>
                <c:pt idx="13515">
                  <c:v>2.8101940000000001</c:v>
                </c:pt>
                <c:pt idx="13516">
                  <c:v>2.8114439999999998</c:v>
                </c:pt>
                <c:pt idx="13517">
                  <c:v>2.8150499999999998</c:v>
                </c:pt>
                <c:pt idx="13518">
                  <c:v>2.8184390000000001</c:v>
                </c:pt>
                <c:pt idx="13519">
                  <c:v>2.817021</c:v>
                </c:pt>
                <c:pt idx="13520">
                  <c:v>2.8246660000000001</c:v>
                </c:pt>
                <c:pt idx="13521">
                  <c:v>2.8262770000000002</c:v>
                </c:pt>
                <c:pt idx="13522">
                  <c:v>2.8307959999999999</c:v>
                </c:pt>
                <c:pt idx="13523">
                  <c:v>2.8299789999999998</c:v>
                </c:pt>
                <c:pt idx="13524">
                  <c:v>2.8256999999999999</c:v>
                </c:pt>
                <c:pt idx="13525">
                  <c:v>2.8229350000000002</c:v>
                </c:pt>
                <c:pt idx="13526">
                  <c:v>2.822743</c:v>
                </c:pt>
                <c:pt idx="13527">
                  <c:v>2.8174779999999999</c:v>
                </c:pt>
                <c:pt idx="13528">
                  <c:v>2.8158910000000001</c:v>
                </c:pt>
                <c:pt idx="13529">
                  <c:v>2.816036</c:v>
                </c:pt>
                <c:pt idx="13530">
                  <c:v>2.8122370000000001</c:v>
                </c:pt>
                <c:pt idx="13531">
                  <c:v>2.8153619999999999</c:v>
                </c:pt>
                <c:pt idx="13532">
                  <c:v>2.8202189999999998</c:v>
                </c:pt>
                <c:pt idx="13533">
                  <c:v>2.8210120000000001</c:v>
                </c:pt>
                <c:pt idx="13534">
                  <c:v>2.821685</c:v>
                </c:pt>
                <c:pt idx="13535">
                  <c:v>2.8243529999999999</c:v>
                </c:pt>
                <c:pt idx="13536">
                  <c:v>2.8190879999999998</c:v>
                </c:pt>
                <c:pt idx="13537">
                  <c:v>2.8168530000000001</c:v>
                </c:pt>
                <c:pt idx="13538">
                  <c:v>2.8154819999999998</c:v>
                </c:pt>
                <c:pt idx="13539">
                  <c:v>2.821685</c:v>
                </c:pt>
                <c:pt idx="13540">
                  <c:v>2.8301229999999999</c:v>
                </c:pt>
                <c:pt idx="13541">
                  <c:v>2.8281040000000002</c:v>
                </c:pt>
                <c:pt idx="13542">
                  <c:v>2.826613</c:v>
                </c:pt>
                <c:pt idx="13543">
                  <c:v>2.825628</c:v>
                </c:pt>
                <c:pt idx="13544">
                  <c:v>2.8302670000000001</c:v>
                </c:pt>
                <c:pt idx="13545">
                  <c:v>2.853154</c:v>
                </c:pt>
                <c:pt idx="13546">
                  <c:v>2.8686120000000002</c:v>
                </c:pt>
                <c:pt idx="13547">
                  <c:v>2.8742130000000001</c:v>
                </c:pt>
                <c:pt idx="13548">
                  <c:v>2.8676979999999999</c:v>
                </c:pt>
                <c:pt idx="13549">
                  <c:v>2.8498359999999998</c:v>
                </c:pt>
                <c:pt idx="13550">
                  <c:v>2.83046</c:v>
                </c:pt>
                <c:pt idx="13551">
                  <c:v>2.8133189999999999</c:v>
                </c:pt>
                <c:pt idx="13552">
                  <c:v>2.7782200000000001</c:v>
                </c:pt>
                <c:pt idx="13553">
                  <c:v>2.7821859999999998</c:v>
                </c:pt>
                <c:pt idx="13554">
                  <c:v>2.7964180000000001</c:v>
                </c:pt>
                <c:pt idx="13555">
                  <c:v>2.8061069999999999</c:v>
                </c:pt>
                <c:pt idx="13556">
                  <c:v>2.8073090000000001</c:v>
                </c:pt>
                <c:pt idx="13557">
                  <c:v>2.8087029999999999</c:v>
                </c:pt>
                <c:pt idx="13558">
                  <c:v>2.8114680000000001</c:v>
                </c:pt>
                <c:pt idx="13559">
                  <c:v>2.8137759999999998</c:v>
                </c:pt>
                <c:pt idx="13560">
                  <c:v>2.8143280000000002</c:v>
                </c:pt>
                <c:pt idx="13561">
                  <c:v>2.8156750000000001</c:v>
                </c:pt>
                <c:pt idx="13562">
                  <c:v>2.814473</c:v>
                </c:pt>
                <c:pt idx="13563">
                  <c:v>2.8155549999999998</c:v>
                </c:pt>
                <c:pt idx="13564">
                  <c:v>2.81969</c:v>
                </c:pt>
                <c:pt idx="13565">
                  <c:v>2.8210359999999999</c:v>
                </c:pt>
                <c:pt idx="13566">
                  <c:v>2.8168769999999999</c:v>
                </c:pt>
                <c:pt idx="13567">
                  <c:v>2.8154819999999998</c:v>
                </c:pt>
                <c:pt idx="13568">
                  <c:v>2.8114439999999998</c:v>
                </c:pt>
                <c:pt idx="13569">
                  <c:v>2.8097129999999999</c:v>
                </c:pt>
                <c:pt idx="13570">
                  <c:v>2.8122609999999999</c:v>
                </c:pt>
                <c:pt idx="13571">
                  <c:v>2.811804</c:v>
                </c:pt>
                <c:pt idx="13572">
                  <c:v>2.8155549999999998</c:v>
                </c:pt>
                <c:pt idx="13573">
                  <c:v>2.816036</c:v>
                </c:pt>
                <c:pt idx="13574">
                  <c:v>2.8143769999999999</c:v>
                </c:pt>
                <c:pt idx="13575">
                  <c:v>2.8095919999999999</c:v>
                </c:pt>
                <c:pt idx="13576">
                  <c:v>2.8021880000000001</c:v>
                </c:pt>
                <c:pt idx="13577">
                  <c:v>2.8038470000000002</c:v>
                </c:pt>
                <c:pt idx="13578">
                  <c:v>2.8111069999999998</c:v>
                </c:pt>
                <c:pt idx="13579">
                  <c:v>2.8124530000000001</c:v>
                </c:pt>
                <c:pt idx="13580">
                  <c:v>2.8151700000000002</c:v>
                </c:pt>
                <c:pt idx="13581">
                  <c:v>2.8120449999999999</c:v>
                </c:pt>
                <c:pt idx="13582">
                  <c:v>2.8136070000000002</c:v>
                </c:pt>
                <c:pt idx="13583">
                  <c:v>2.8200020000000001</c:v>
                </c:pt>
                <c:pt idx="13584">
                  <c:v>2.8254109999999999</c:v>
                </c:pt>
                <c:pt idx="13585">
                  <c:v>2.8253629999999998</c:v>
                </c:pt>
                <c:pt idx="13586">
                  <c:v>2.8242569999999998</c:v>
                </c:pt>
                <c:pt idx="13587">
                  <c:v>2.8243290000000001</c:v>
                </c:pt>
                <c:pt idx="13588">
                  <c:v>2.8212999999999999</c:v>
                </c:pt>
                <c:pt idx="13589">
                  <c:v>2.8189679999999999</c:v>
                </c:pt>
                <c:pt idx="13590">
                  <c:v>2.8206989999999998</c:v>
                </c:pt>
                <c:pt idx="13591">
                  <c:v>2.8162039999999999</c:v>
                </c:pt>
                <c:pt idx="13592">
                  <c:v>2.8150499999999998</c:v>
                </c:pt>
                <c:pt idx="13593">
                  <c:v>2.8109389999999999</c:v>
                </c:pt>
                <c:pt idx="13594">
                  <c:v>2.812357</c:v>
                </c:pt>
                <c:pt idx="13595">
                  <c:v>2.8223340000000001</c:v>
                </c:pt>
                <c:pt idx="13596">
                  <c:v>2.8292579999999998</c:v>
                </c:pt>
                <c:pt idx="13597">
                  <c:v>2.826613</c:v>
                </c:pt>
                <c:pt idx="13598">
                  <c:v>2.8271419999999998</c:v>
                </c:pt>
                <c:pt idx="13599">
                  <c:v>2.8310369999999998</c:v>
                </c:pt>
                <c:pt idx="13600">
                  <c:v>2.8284639999999999</c:v>
                </c:pt>
                <c:pt idx="13601">
                  <c:v>2.8288009999999999</c:v>
                </c:pt>
                <c:pt idx="13602">
                  <c:v>2.8263250000000002</c:v>
                </c:pt>
                <c:pt idx="13603">
                  <c:v>2.814473</c:v>
                </c:pt>
                <c:pt idx="13604">
                  <c:v>2.8131020000000002</c:v>
                </c:pt>
                <c:pt idx="13605">
                  <c:v>2.8209399999999998</c:v>
                </c:pt>
                <c:pt idx="13606">
                  <c:v>2.8252190000000001</c:v>
                </c:pt>
                <c:pt idx="13607">
                  <c:v>2.8224300000000002</c:v>
                </c:pt>
                <c:pt idx="13608">
                  <c:v>2.8167330000000002</c:v>
                </c:pt>
                <c:pt idx="13609">
                  <c:v>2.8081740000000002</c:v>
                </c:pt>
                <c:pt idx="13610">
                  <c:v>2.7964180000000001</c:v>
                </c:pt>
                <c:pt idx="13611">
                  <c:v>2.797428</c:v>
                </c:pt>
                <c:pt idx="13612">
                  <c:v>2.8101449999999999</c:v>
                </c:pt>
                <c:pt idx="13613">
                  <c:v>2.8212760000000001</c:v>
                </c:pt>
                <c:pt idx="13614">
                  <c:v>2.8283200000000002</c:v>
                </c:pt>
                <c:pt idx="13615">
                  <c:v>2.837888</c:v>
                </c:pt>
                <c:pt idx="13616">
                  <c:v>2.8447879999999999</c:v>
                </c:pt>
                <c:pt idx="13617">
                  <c:v>2.8538990000000002</c:v>
                </c:pt>
                <c:pt idx="13618">
                  <c:v>2.8596689999999998</c:v>
                </c:pt>
                <c:pt idx="13619">
                  <c:v>2.8492350000000002</c:v>
                </c:pt>
                <c:pt idx="13620">
                  <c:v>2.8395709999999998</c:v>
                </c:pt>
                <c:pt idx="13621">
                  <c:v>2.8232240000000002</c:v>
                </c:pt>
                <c:pt idx="13622">
                  <c:v>2.812189</c:v>
                </c:pt>
                <c:pt idx="13623">
                  <c:v>2.8167810000000002</c:v>
                </c:pt>
                <c:pt idx="13624">
                  <c:v>2.8148569999999999</c:v>
                </c:pt>
                <c:pt idx="13625">
                  <c:v>2.798654</c:v>
                </c:pt>
                <c:pt idx="13626">
                  <c:v>2.799928</c:v>
                </c:pt>
                <c:pt idx="13627">
                  <c:v>2.8085830000000001</c:v>
                </c:pt>
                <c:pt idx="13628">
                  <c:v>2.8148569999999999</c:v>
                </c:pt>
                <c:pt idx="13629">
                  <c:v>2.8188240000000002</c:v>
                </c:pt>
                <c:pt idx="13630">
                  <c:v>2.8138480000000001</c:v>
                </c:pt>
                <c:pt idx="13631">
                  <c:v>2.8180550000000002</c:v>
                </c:pt>
                <c:pt idx="13632">
                  <c:v>2.8395229999999998</c:v>
                </c:pt>
                <c:pt idx="13633">
                  <c:v>2.8599570000000001</c:v>
                </c:pt>
                <c:pt idx="13634">
                  <c:v>2.8674819999999999</c:v>
                </c:pt>
                <c:pt idx="13635">
                  <c:v>2.8563749999999999</c:v>
                </c:pt>
                <c:pt idx="13636">
                  <c:v>2.8333930000000001</c:v>
                </c:pt>
                <c:pt idx="13637">
                  <c:v>2.8076690000000002</c:v>
                </c:pt>
                <c:pt idx="13638">
                  <c:v>2.790168</c:v>
                </c:pt>
                <c:pt idx="13639">
                  <c:v>2.7743730000000002</c:v>
                </c:pt>
                <c:pt idx="13640">
                  <c:v>2.7832919999999999</c:v>
                </c:pt>
                <c:pt idx="13641">
                  <c:v>2.7969949999999999</c:v>
                </c:pt>
                <c:pt idx="13642">
                  <c:v>2.8013469999999998</c:v>
                </c:pt>
                <c:pt idx="13643">
                  <c:v>2.8168769999999999</c:v>
                </c:pt>
                <c:pt idx="13644">
                  <c:v>2.8214199999999998</c:v>
                </c:pt>
                <c:pt idx="13645">
                  <c:v>2.815531</c:v>
                </c:pt>
                <c:pt idx="13646">
                  <c:v>2.8153380000000001</c:v>
                </c:pt>
                <c:pt idx="13647">
                  <c:v>2.8112509999999999</c:v>
                </c:pt>
                <c:pt idx="13648">
                  <c:v>2.81142</c:v>
                </c:pt>
                <c:pt idx="13649">
                  <c:v>2.8128139999999999</c:v>
                </c:pt>
                <c:pt idx="13650">
                  <c:v>2.8044959999999999</c:v>
                </c:pt>
                <c:pt idx="13651">
                  <c:v>2.8036789999999998</c:v>
                </c:pt>
                <c:pt idx="13652">
                  <c:v>2.8108909999999998</c:v>
                </c:pt>
                <c:pt idx="13653">
                  <c:v>2.8124289999999998</c:v>
                </c:pt>
                <c:pt idx="13654">
                  <c:v>2.816036</c:v>
                </c:pt>
                <c:pt idx="13655">
                  <c:v>2.8184640000000001</c:v>
                </c:pt>
                <c:pt idx="13656">
                  <c:v>2.8163239999999998</c:v>
                </c:pt>
                <c:pt idx="13657">
                  <c:v>2.8182469999999999</c:v>
                </c:pt>
                <c:pt idx="13658">
                  <c:v>2.8160829999999999</c:v>
                </c:pt>
                <c:pt idx="13659">
                  <c:v>2.8195209999999999</c:v>
                </c:pt>
                <c:pt idx="13660">
                  <c:v>2.8188719999999998</c:v>
                </c:pt>
                <c:pt idx="13661">
                  <c:v>2.810867</c:v>
                </c:pt>
                <c:pt idx="13662">
                  <c:v>2.8155060000000001</c:v>
                </c:pt>
                <c:pt idx="13663">
                  <c:v>2.8203390000000002</c:v>
                </c:pt>
                <c:pt idx="13664">
                  <c:v>2.8228870000000001</c:v>
                </c:pt>
                <c:pt idx="13665">
                  <c:v>2.816252</c:v>
                </c:pt>
                <c:pt idx="13666">
                  <c:v>2.8146650000000002</c:v>
                </c:pt>
                <c:pt idx="13667">
                  <c:v>2.8156750000000001</c:v>
                </c:pt>
                <c:pt idx="13668">
                  <c:v>2.815242</c:v>
                </c:pt>
                <c:pt idx="13669">
                  <c:v>2.8063709999999999</c:v>
                </c:pt>
                <c:pt idx="13670">
                  <c:v>2.80803</c:v>
                </c:pt>
                <c:pt idx="13671">
                  <c:v>2.8128860000000002</c:v>
                </c:pt>
                <c:pt idx="13672">
                  <c:v>2.8112509999999999</c:v>
                </c:pt>
                <c:pt idx="13673">
                  <c:v>2.8076690000000002</c:v>
                </c:pt>
                <c:pt idx="13674">
                  <c:v>2.8096649999999999</c:v>
                </c:pt>
                <c:pt idx="13675">
                  <c:v>2.8092800000000002</c:v>
                </c:pt>
                <c:pt idx="13676">
                  <c:v>2.8043040000000001</c:v>
                </c:pt>
                <c:pt idx="13677">
                  <c:v>2.7985579999999999</c:v>
                </c:pt>
                <c:pt idx="13678">
                  <c:v>2.7883170000000002</c:v>
                </c:pt>
                <c:pt idx="13679">
                  <c:v>2.781898</c:v>
                </c:pt>
                <c:pt idx="13680">
                  <c:v>2.7840370000000001</c:v>
                </c:pt>
                <c:pt idx="13681">
                  <c:v>2.7882690000000001</c:v>
                </c:pt>
                <c:pt idx="13682">
                  <c:v>2.7897590000000001</c:v>
                </c:pt>
                <c:pt idx="13683">
                  <c:v>2.7992789999999999</c:v>
                </c:pt>
                <c:pt idx="13684">
                  <c:v>2.8062269999999998</c:v>
                </c:pt>
                <c:pt idx="13685">
                  <c:v>2.8172609999999998</c:v>
                </c:pt>
                <c:pt idx="13686">
                  <c:v>2.8250989999999998</c:v>
                </c:pt>
                <c:pt idx="13687">
                  <c:v>2.820916</c:v>
                </c:pt>
                <c:pt idx="13688">
                  <c:v>2.8167810000000002</c:v>
                </c:pt>
                <c:pt idx="13689">
                  <c:v>2.8161559999999999</c:v>
                </c:pt>
                <c:pt idx="13690">
                  <c:v>2.8197619999999999</c:v>
                </c:pt>
                <c:pt idx="13691">
                  <c:v>2.8290169999999999</c:v>
                </c:pt>
                <c:pt idx="13692">
                  <c:v>2.8365900000000002</c:v>
                </c:pt>
                <c:pt idx="13693">
                  <c:v>2.8290649999999999</c:v>
                </c:pt>
                <c:pt idx="13694">
                  <c:v>2.808198</c:v>
                </c:pt>
                <c:pt idx="13695">
                  <c:v>2.7802389999999999</c:v>
                </c:pt>
                <c:pt idx="13696">
                  <c:v>2.7679299999999998</c:v>
                </c:pt>
                <c:pt idx="13697">
                  <c:v>2.7736999999999998</c:v>
                </c:pt>
                <c:pt idx="13698">
                  <c:v>2.7739639999999999</c:v>
                </c:pt>
                <c:pt idx="13699">
                  <c:v>2.7792289999999999</c:v>
                </c:pt>
                <c:pt idx="13700">
                  <c:v>2.7944710000000001</c:v>
                </c:pt>
                <c:pt idx="13701">
                  <c:v>2.8192089999999999</c:v>
                </c:pt>
                <c:pt idx="13702">
                  <c:v>2.8538990000000002</c:v>
                </c:pt>
                <c:pt idx="13703">
                  <c:v>2.882387</c:v>
                </c:pt>
                <c:pt idx="13704">
                  <c:v>2.8926769999999999</c:v>
                </c:pt>
                <c:pt idx="13705">
                  <c:v>2.8820990000000002</c:v>
                </c:pt>
                <c:pt idx="13706">
                  <c:v>2.8504860000000001</c:v>
                </c:pt>
                <c:pt idx="13707">
                  <c:v>2.8184879999999999</c:v>
                </c:pt>
                <c:pt idx="13708">
                  <c:v>2.78911</c:v>
                </c:pt>
                <c:pt idx="13709">
                  <c:v>2.7787489999999999</c:v>
                </c:pt>
                <c:pt idx="13710">
                  <c:v>2.7818019999999999</c:v>
                </c:pt>
                <c:pt idx="13711">
                  <c:v>2.7728830000000002</c:v>
                </c:pt>
                <c:pt idx="13712">
                  <c:v>2.7708870000000001</c:v>
                </c:pt>
                <c:pt idx="13713">
                  <c:v>2.7783880000000001</c:v>
                </c:pt>
                <c:pt idx="13714">
                  <c:v>2.7869220000000001</c:v>
                </c:pt>
                <c:pt idx="13715">
                  <c:v>2.8000970000000001</c:v>
                </c:pt>
                <c:pt idx="13716">
                  <c:v>2.8033899999999998</c:v>
                </c:pt>
                <c:pt idx="13717">
                  <c:v>2.7803110000000002</c:v>
                </c:pt>
                <c:pt idx="13718">
                  <c:v>2.756535</c:v>
                </c:pt>
                <c:pt idx="13719">
                  <c:v>2.733673</c:v>
                </c:pt>
                <c:pt idx="13720">
                  <c:v>2.7216040000000001</c:v>
                </c:pt>
                <c:pt idx="13721">
                  <c:v>2.7193679999999998</c:v>
                </c:pt>
                <c:pt idx="13722">
                  <c:v>2.7531690000000002</c:v>
                </c:pt>
                <c:pt idx="13723">
                  <c:v>2.789447</c:v>
                </c:pt>
                <c:pt idx="13724">
                  <c:v>2.8140879999999999</c:v>
                </c:pt>
                <c:pt idx="13725">
                  <c:v>2.834282</c:v>
                </c:pt>
                <c:pt idx="13726">
                  <c:v>2.8409659999999999</c:v>
                </c:pt>
                <c:pt idx="13727">
                  <c:v>2.8367580000000001</c:v>
                </c:pt>
                <c:pt idx="13728">
                  <c:v>2.8323830000000001</c:v>
                </c:pt>
                <c:pt idx="13729">
                  <c:v>2.811035</c:v>
                </c:pt>
                <c:pt idx="13730">
                  <c:v>2.7908170000000001</c:v>
                </c:pt>
                <c:pt idx="13731">
                  <c:v>2.7970429999999999</c:v>
                </c:pt>
                <c:pt idx="13732">
                  <c:v>2.8025730000000002</c:v>
                </c:pt>
                <c:pt idx="13733">
                  <c:v>2.8261080000000001</c:v>
                </c:pt>
                <c:pt idx="13734">
                  <c:v>2.8646449999999999</c:v>
                </c:pt>
                <c:pt idx="13735">
                  <c:v>2.878349</c:v>
                </c:pt>
                <c:pt idx="13736">
                  <c:v>2.8766660000000002</c:v>
                </c:pt>
                <c:pt idx="13737">
                  <c:v>2.8748629999999999</c:v>
                </c:pt>
                <c:pt idx="13738">
                  <c:v>2.8576250000000001</c:v>
                </c:pt>
                <c:pt idx="13739">
                  <c:v>2.8280799999999999</c:v>
                </c:pt>
                <c:pt idx="13740">
                  <c:v>2.8073570000000001</c:v>
                </c:pt>
                <c:pt idx="13741">
                  <c:v>2.7769689999999998</c:v>
                </c:pt>
                <c:pt idx="13742">
                  <c:v>2.748602</c:v>
                </c:pt>
                <c:pt idx="13743">
                  <c:v>2.7475200000000002</c:v>
                </c:pt>
                <c:pt idx="13744">
                  <c:v>2.7557900000000002</c:v>
                </c:pt>
                <c:pt idx="13745">
                  <c:v>2.7639640000000001</c:v>
                </c:pt>
                <c:pt idx="13746">
                  <c:v>2.7863449999999998</c:v>
                </c:pt>
                <c:pt idx="13747">
                  <c:v>2.7962739999999999</c:v>
                </c:pt>
                <c:pt idx="13748">
                  <c:v>2.8160590000000001</c:v>
                </c:pt>
                <c:pt idx="13749">
                  <c:v>2.8180070000000002</c:v>
                </c:pt>
                <c:pt idx="13750">
                  <c:v>2.7903120000000001</c:v>
                </c:pt>
                <c:pt idx="13751">
                  <c:v>2.7772100000000002</c:v>
                </c:pt>
                <c:pt idx="13752">
                  <c:v>2.789158</c:v>
                </c:pt>
                <c:pt idx="13753">
                  <c:v>2.796827</c:v>
                </c:pt>
                <c:pt idx="13754">
                  <c:v>2.8250989999999998</c:v>
                </c:pt>
                <c:pt idx="13755">
                  <c:v>2.8631310000000001</c:v>
                </c:pt>
                <c:pt idx="13756">
                  <c:v>2.876738</c:v>
                </c:pt>
                <c:pt idx="13757">
                  <c:v>2.889167</c:v>
                </c:pt>
                <c:pt idx="13758">
                  <c:v>2.8886379999999998</c:v>
                </c:pt>
                <c:pt idx="13759">
                  <c:v>2.8708239999999998</c:v>
                </c:pt>
                <c:pt idx="13760">
                  <c:v>2.8335129999999999</c:v>
                </c:pt>
                <c:pt idx="13761">
                  <c:v>2.795601</c:v>
                </c:pt>
                <c:pt idx="13762">
                  <c:v>2.7694450000000002</c:v>
                </c:pt>
                <c:pt idx="13763">
                  <c:v>2.7593480000000001</c:v>
                </c:pt>
                <c:pt idx="13764">
                  <c:v>2.7572320000000001</c:v>
                </c:pt>
                <c:pt idx="13765">
                  <c:v>2.7438419999999999</c:v>
                </c:pt>
                <c:pt idx="13766">
                  <c:v>2.736389</c:v>
                </c:pt>
                <c:pt idx="13767">
                  <c:v>2.7480730000000002</c:v>
                </c:pt>
                <c:pt idx="13768">
                  <c:v>2.771801</c:v>
                </c:pt>
                <c:pt idx="13769">
                  <c:v>2.7660070000000001</c:v>
                </c:pt>
                <c:pt idx="13770">
                  <c:v>2.7848549999999999</c:v>
                </c:pt>
                <c:pt idx="13771">
                  <c:v>2.7977889999999999</c:v>
                </c:pt>
                <c:pt idx="13772">
                  <c:v>2.8155549999999998</c:v>
                </c:pt>
                <c:pt idx="13773">
                  <c:v>2.8184390000000001</c:v>
                </c:pt>
                <c:pt idx="13774">
                  <c:v>2.8194490000000001</c:v>
                </c:pt>
                <c:pt idx="13775">
                  <c:v>2.8216610000000002</c:v>
                </c:pt>
                <c:pt idx="13776">
                  <c:v>2.8249550000000001</c:v>
                </c:pt>
                <c:pt idx="13777">
                  <c:v>2.8392110000000002</c:v>
                </c:pt>
                <c:pt idx="13778">
                  <c:v>2.8335129999999999</c:v>
                </c:pt>
                <c:pt idx="13779">
                  <c:v>2.8043279999999999</c:v>
                </c:pt>
                <c:pt idx="13780">
                  <c:v>2.7868019999999998</c:v>
                </c:pt>
                <c:pt idx="13781">
                  <c:v>2.7877160000000001</c:v>
                </c:pt>
                <c:pt idx="13782">
                  <c:v>2.785552</c:v>
                </c:pt>
                <c:pt idx="13783">
                  <c:v>2.7974760000000001</c:v>
                </c:pt>
                <c:pt idx="13784">
                  <c:v>2.8210120000000001</c:v>
                </c:pt>
                <c:pt idx="13785">
                  <c:v>2.8212280000000001</c:v>
                </c:pt>
                <c:pt idx="13786">
                  <c:v>2.8138000000000001</c:v>
                </c:pt>
                <c:pt idx="13787">
                  <c:v>2.7887490000000001</c:v>
                </c:pt>
                <c:pt idx="13788">
                  <c:v>2.7608619999999999</c:v>
                </c:pt>
                <c:pt idx="13789">
                  <c:v>2.7455729999999998</c:v>
                </c:pt>
                <c:pt idx="13790">
                  <c:v>2.7517269999999998</c:v>
                </c:pt>
                <c:pt idx="13791">
                  <c:v>2.7622810000000002</c:v>
                </c:pt>
                <c:pt idx="13792">
                  <c:v>2.7748300000000001</c:v>
                </c:pt>
                <c:pt idx="13793">
                  <c:v>2.792259</c:v>
                </c:pt>
                <c:pt idx="13794">
                  <c:v>2.7949999999999999</c:v>
                </c:pt>
                <c:pt idx="13795">
                  <c:v>2.8026930000000001</c:v>
                </c:pt>
                <c:pt idx="13796">
                  <c:v>2.8001930000000002</c:v>
                </c:pt>
                <c:pt idx="13797">
                  <c:v>2.8279839999999998</c:v>
                </c:pt>
                <c:pt idx="13798">
                  <c:v>2.7918750000000001</c:v>
                </c:pt>
                <c:pt idx="13799">
                  <c:v>2.7528090000000001</c:v>
                </c:pt>
                <c:pt idx="13800">
                  <c:v>2.7216279999999999</c:v>
                </c:pt>
                <c:pt idx="13801">
                  <c:v>2.7073239999999998</c:v>
                </c:pt>
                <c:pt idx="13802">
                  <c:v>2.705473</c:v>
                </c:pt>
                <c:pt idx="13803">
                  <c:v>2.7197290000000001</c:v>
                </c:pt>
                <c:pt idx="13804">
                  <c:v>2.7398030000000002</c:v>
                </c:pt>
                <c:pt idx="13805">
                  <c:v>2.7693249999999998</c:v>
                </c:pt>
                <c:pt idx="13806">
                  <c:v>2.8288730000000002</c:v>
                </c:pt>
                <c:pt idx="13807">
                  <c:v>2.903375</c:v>
                </c:pt>
                <c:pt idx="13808">
                  <c:v>2.9186640000000001</c:v>
                </c:pt>
                <c:pt idx="13809">
                  <c:v>2.8783720000000002</c:v>
                </c:pt>
                <c:pt idx="13810">
                  <c:v>2.832792</c:v>
                </c:pt>
                <c:pt idx="13811">
                  <c:v>2.7492030000000001</c:v>
                </c:pt>
                <c:pt idx="13812">
                  <c:v>2.7172770000000002</c:v>
                </c:pt>
                <c:pt idx="13813">
                  <c:v>2.7336239999999998</c:v>
                </c:pt>
                <c:pt idx="13814">
                  <c:v>2.792211</c:v>
                </c:pt>
                <c:pt idx="13815">
                  <c:v>2.805434</c:v>
                </c:pt>
                <c:pt idx="13816">
                  <c:v>2.7738200000000002</c:v>
                </c:pt>
                <c:pt idx="13817">
                  <c:v>2.7511260000000002</c:v>
                </c:pt>
                <c:pt idx="13818">
                  <c:v>2.7370380000000001</c:v>
                </c:pt>
                <c:pt idx="13819">
                  <c:v>2.721724</c:v>
                </c:pt>
                <c:pt idx="13820">
                  <c:v>2.7287919999999999</c:v>
                </c:pt>
                <c:pt idx="13821">
                  <c:v>2.7695409999999998</c:v>
                </c:pt>
                <c:pt idx="13822">
                  <c:v>2.7699739999999999</c:v>
                </c:pt>
                <c:pt idx="13823">
                  <c:v>2.7773059999999998</c:v>
                </c:pt>
                <c:pt idx="13824">
                  <c:v>2.7863449999999998</c:v>
                </c:pt>
                <c:pt idx="13825">
                  <c:v>2.8186079999999998</c:v>
                </c:pt>
                <c:pt idx="13826">
                  <c:v>2.8060100000000001</c:v>
                </c:pt>
                <c:pt idx="13827">
                  <c:v>2.8227669999999998</c:v>
                </c:pt>
                <c:pt idx="13828">
                  <c:v>2.8642370000000001</c:v>
                </c:pt>
                <c:pt idx="13829">
                  <c:v>2.903759</c:v>
                </c:pt>
                <c:pt idx="13830">
                  <c:v>2.8958020000000002</c:v>
                </c:pt>
                <c:pt idx="13831">
                  <c:v>2.8667129999999998</c:v>
                </c:pt>
                <c:pt idx="13832">
                  <c:v>2.8470960000000001</c:v>
                </c:pt>
                <c:pt idx="13833">
                  <c:v>2.8230550000000001</c:v>
                </c:pt>
                <c:pt idx="13834">
                  <c:v>2.8228870000000001</c:v>
                </c:pt>
                <c:pt idx="13835">
                  <c:v>2.8160829999999999</c:v>
                </c:pt>
                <c:pt idx="13836">
                  <c:v>2.8116599999999998</c:v>
                </c:pt>
                <c:pt idx="13837">
                  <c:v>2.811083</c:v>
                </c:pt>
                <c:pt idx="13838">
                  <c:v>2.8231269999999999</c:v>
                </c:pt>
                <c:pt idx="13839">
                  <c:v>2.802813</c:v>
                </c:pt>
                <c:pt idx="13840">
                  <c:v>2.7773300000000001</c:v>
                </c:pt>
                <c:pt idx="13841">
                  <c:v>2.7859850000000002</c:v>
                </c:pt>
                <c:pt idx="13842">
                  <c:v>2.807261</c:v>
                </c:pt>
                <c:pt idx="13843">
                  <c:v>2.841326</c:v>
                </c:pt>
                <c:pt idx="13844">
                  <c:v>2.8485860000000001</c:v>
                </c:pt>
                <c:pt idx="13845">
                  <c:v>2.8197860000000001</c:v>
                </c:pt>
                <c:pt idx="13846">
                  <c:v>2.744202</c:v>
                </c:pt>
                <c:pt idx="13847">
                  <c:v>2.7668240000000002</c:v>
                </c:pt>
                <c:pt idx="13848">
                  <c:v>2.79298</c:v>
                </c:pt>
                <c:pt idx="13849">
                  <c:v>2.7773059999999998</c:v>
                </c:pt>
                <c:pt idx="13850">
                  <c:v>2.797596</c:v>
                </c:pt>
                <c:pt idx="13851">
                  <c:v>2.8294260000000002</c:v>
                </c:pt>
                <c:pt idx="13852">
                  <c:v>2.8288730000000002</c:v>
                </c:pt>
                <c:pt idx="13853">
                  <c:v>2.8168530000000001</c:v>
                </c:pt>
                <c:pt idx="13854">
                  <c:v>2.827887</c:v>
                </c:pt>
                <c:pt idx="13855">
                  <c:v>2.8575780000000002</c:v>
                </c:pt>
                <c:pt idx="13856">
                  <c:v>2.84849</c:v>
                </c:pt>
                <c:pt idx="13857">
                  <c:v>2.8180550000000002</c:v>
                </c:pt>
                <c:pt idx="13858">
                  <c:v>2.789927</c:v>
                </c:pt>
                <c:pt idx="13859">
                  <c:v>2.77834</c:v>
                </c:pt>
                <c:pt idx="13860">
                  <c:v>2.7515350000000001</c:v>
                </c:pt>
                <c:pt idx="13861">
                  <c:v>2.7356199999999999</c:v>
                </c:pt>
                <c:pt idx="13862">
                  <c:v>2.7258110000000002</c:v>
                </c:pt>
                <c:pt idx="13863">
                  <c:v>2.6850390000000002</c:v>
                </c:pt>
                <c:pt idx="13864">
                  <c:v>2.6601080000000001</c:v>
                </c:pt>
                <c:pt idx="13865">
                  <c:v>2.7004969999999999</c:v>
                </c:pt>
                <c:pt idx="13866">
                  <c:v>2.786994</c:v>
                </c:pt>
                <c:pt idx="13867">
                  <c:v>2.8599570000000001</c:v>
                </c:pt>
                <c:pt idx="13868">
                  <c:v>2.9409260000000002</c:v>
                </c:pt>
                <c:pt idx="13869">
                  <c:v>2.9356610000000001</c:v>
                </c:pt>
                <c:pt idx="13870">
                  <c:v>2.9083749999999999</c:v>
                </c:pt>
                <c:pt idx="13871">
                  <c:v>2.9025569999999998</c:v>
                </c:pt>
                <c:pt idx="13872">
                  <c:v>2.899648</c:v>
                </c:pt>
                <c:pt idx="13873">
                  <c:v>2.8439709999999998</c:v>
                </c:pt>
                <c:pt idx="13874">
                  <c:v>2.7764890000000002</c:v>
                </c:pt>
                <c:pt idx="13875">
                  <c:v>2.7592279999999998</c:v>
                </c:pt>
                <c:pt idx="13876">
                  <c:v>2.7339129999999998</c:v>
                </c:pt>
                <c:pt idx="13877">
                  <c:v>2.734105</c:v>
                </c:pt>
                <c:pt idx="13878">
                  <c:v>2.7278549999999999</c:v>
                </c:pt>
                <c:pt idx="13879">
                  <c:v>2.729177</c:v>
                </c:pt>
                <c:pt idx="13880">
                  <c:v>2.7497799999999999</c:v>
                </c:pt>
                <c:pt idx="13881">
                  <c:v>2.7403559999999998</c:v>
                </c:pt>
                <c:pt idx="13882">
                  <c:v>2.715786</c:v>
                </c:pt>
                <c:pt idx="13883">
                  <c:v>2.712348</c:v>
                </c:pt>
                <c:pt idx="13884">
                  <c:v>2.7202820000000001</c:v>
                </c:pt>
                <c:pt idx="13885">
                  <c:v>2.733673</c:v>
                </c:pt>
                <c:pt idx="13886">
                  <c:v>2.7657910000000001</c:v>
                </c:pt>
                <c:pt idx="13887">
                  <c:v>2.7911290000000002</c:v>
                </c:pt>
                <c:pt idx="13888">
                  <c:v>2.7995679999999998</c:v>
                </c:pt>
                <c:pt idx="13889">
                  <c:v>2.824065</c:v>
                </c:pt>
                <c:pt idx="13890">
                  <c:v>2.8490190000000002</c:v>
                </c:pt>
                <c:pt idx="13891">
                  <c:v>2.8121649999999998</c:v>
                </c:pt>
                <c:pt idx="13892">
                  <c:v>2.7761279999999999</c:v>
                </c:pt>
                <c:pt idx="13893">
                  <c:v>2.763747</c:v>
                </c:pt>
                <c:pt idx="13894">
                  <c:v>2.7910089999999999</c:v>
                </c:pt>
                <c:pt idx="13895">
                  <c:v>2.8678910000000002</c:v>
                </c:pt>
                <c:pt idx="13896">
                  <c:v>2.8988309999999999</c:v>
                </c:pt>
                <c:pt idx="13897">
                  <c:v>2.8651740000000001</c:v>
                </c:pt>
                <c:pt idx="13898">
                  <c:v>2.8128860000000002</c:v>
                </c:pt>
                <c:pt idx="13899">
                  <c:v>2.777955</c:v>
                </c:pt>
                <c:pt idx="13900">
                  <c:v>2.7663920000000002</c:v>
                </c:pt>
                <c:pt idx="13901">
                  <c:v>2.7603339999999998</c:v>
                </c:pt>
                <c:pt idx="13902">
                  <c:v>2.733889</c:v>
                </c:pt>
                <c:pt idx="13903">
                  <c:v>2.7266530000000002</c:v>
                </c:pt>
                <c:pt idx="13904">
                  <c:v>2.7401149999999999</c:v>
                </c:pt>
                <c:pt idx="13905">
                  <c:v>2.748097</c:v>
                </c:pt>
                <c:pt idx="13906">
                  <c:v>2.7794940000000001</c:v>
                </c:pt>
                <c:pt idx="13907">
                  <c:v>2.7856480000000001</c:v>
                </c:pt>
                <c:pt idx="13908">
                  <c:v>2.7879079999999998</c:v>
                </c:pt>
                <c:pt idx="13909">
                  <c:v>2.7909130000000002</c:v>
                </c:pt>
                <c:pt idx="13910">
                  <c:v>2.7762720000000001</c:v>
                </c:pt>
                <c:pt idx="13911">
                  <c:v>2.7600210000000001</c:v>
                </c:pt>
                <c:pt idx="13912">
                  <c:v>2.7399230000000001</c:v>
                </c:pt>
                <c:pt idx="13913">
                  <c:v>2.7462460000000002</c:v>
                </c:pt>
                <c:pt idx="13914">
                  <c:v>2.750381</c:v>
                </c:pt>
                <c:pt idx="13915">
                  <c:v>2.772907</c:v>
                </c:pt>
                <c:pt idx="13916">
                  <c:v>2.8471199999999999</c:v>
                </c:pt>
                <c:pt idx="13917">
                  <c:v>2.844163</c:v>
                </c:pt>
                <c:pt idx="13918">
                  <c:v>2.868468</c:v>
                </c:pt>
                <c:pt idx="13919">
                  <c:v>2.8746939999999999</c:v>
                </c:pt>
                <c:pt idx="13920">
                  <c:v>2.8707280000000002</c:v>
                </c:pt>
                <c:pt idx="13921">
                  <c:v>2.8619289999999999</c:v>
                </c:pt>
                <c:pt idx="13922">
                  <c:v>2.8167330000000002</c:v>
                </c:pt>
                <c:pt idx="13923">
                  <c:v>2.7824270000000002</c:v>
                </c:pt>
                <c:pt idx="13924">
                  <c:v>2.76519</c:v>
                </c:pt>
                <c:pt idx="13925">
                  <c:v>2.74865</c:v>
                </c:pt>
                <c:pt idx="13926">
                  <c:v>2.762521</c:v>
                </c:pt>
                <c:pt idx="13927">
                  <c:v>2.8112750000000002</c:v>
                </c:pt>
                <c:pt idx="13928">
                  <c:v>2.8443070000000001</c:v>
                </c:pt>
                <c:pt idx="13929">
                  <c:v>2.844932</c:v>
                </c:pt>
                <c:pt idx="13930">
                  <c:v>2.8119239999999999</c:v>
                </c:pt>
                <c:pt idx="13931">
                  <c:v>2.7957209999999999</c:v>
                </c:pt>
                <c:pt idx="13932">
                  <c:v>2.789447</c:v>
                </c:pt>
                <c:pt idx="13933">
                  <c:v>2.8212519999999999</c:v>
                </c:pt>
                <c:pt idx="13934">
                  <c:v>2.8143530000000001</c:v>
                </c:pt>
                <c:pt idx="13935">
                  <c:v>2.780287</c:v>
                </c:pt>
                <c:pt idx="13936">
                  <c:v>2.763074</c:v>
                </c:pt>
                <c:pt idx="13937">
                  <c:v>2.782956</c:v>
                </c:pt>
                <c:pt idx="13938">
                  <c:v>2.813463</c:v>
                </c:pt>
                <c:pt idx="13939">
                  <c:v>2.8250989999999998</c:v>
                </c:pt>
                <c:pt idx="13940">
                  <c:v>2.832287</c:v>
                </c:pt>
                <c:pt idx="13941">
                  <c:v>2.8142079999999998</c:v>
                </c:pt>
                <c:pt idx="13942">
                  <c:v>2.7979810000000001</c:v>
                </c:pt>
                <c:pt idx="13943">
                  <c:v>2.791706</c:v>
                </c:pt>
                <c:pt idx="13944">
                  <c:v>2.8085830000000001</c:v>
                </c:pt>
                <c:pt idx="13945">
                  <c:v>2.800818</c:v>
                </c:pt>
                <c:pt idx="13946">
                  <c:v>2.7822589999999998</c:v>
                </c:pt>
                <c:pt idx="13947">
                  <c:v>2.7362690000000001</c:v>
                </c:pt>
                <c:pt idx="13948">
                  <c:v>2.7182390000000001</c:v>
                </c:pt>
                <c:pt idx="13949">
                  <c:v>2.7243689999999998</c:v>
                </c:pt>
                <c:pt idx="13950">
                  <c:v>2.743986</c:v>
                </c:pt>
                <c:pt idx="13951">
                  <c:v>2.735163</c:v>
                </c:pt>
                <c:pt idx="13952">
                  <c:v>2.7507410000000001</c:v>
                </c:pt>
                <c:pt idx="13953">
                  <c:v>2.7653340000000002</c:v>
                </c:pt>
                <c:pt idx="13954">
                  <c:v>2.7968030000000002</c:v>
                </c:pt>
                <c:pt idx="13955">
                  <c:v>2.8307479999999998</c:v>
                </c:pt>
                <c:pt idx="13956">
                  <c:v>2.8170929999999998</c:v>
                </c:pt>
                <c:pt idx="13957">
                  <c:v>2.7623530000000001</c:v>
                </c:pt>
                <c:pt idx="13958">
                  <c:v>2.7685550000000001</c:v>
                </c:pt>
                <c:pt idx="13959">
                  <c:v>2.7781470000000001</c:v>
                </c:pt>
                <c:pt idx="13960">
                  <c:v>2.7854320000000001</c:v>
                </c:pt>
                <c:pt idx="13961">
                  <c:v>2.7642039999999999</c:v>
                </c:pt>
                <c:pt idx="13962">
                  <c:v>2.74377</c:v>
                </c:pt>
                <c:pt idx="13963">
                  <c:v>2.7430479999999999</c:v>
                </c:pt>
                <c:pt idx="13964">
                  <c:v>2.7860330000000002</c:v>
                </c:pt>
                <c:pt idx="13965">
                  <c:v>2.8714490000000001</c:v>
                </c:pt>
                <c:pt idx="13966">
                  <c:v>2.896836</c:v>
                </c:pt>
                <c:pt idx="13967">
                  <c:v>2.891162</c:v>
                </c:pt>
                <c:pt idx="13968">
                  <c:v>2.8866909999999999</c:v>
                </c:pt>
                <c:pt idx="13969">
                  <c:v>2.8093520000000001</c:v>
                </c:pt>
                <c:pt idx="13970">
                  <c:v>2.7618960000000001</c:v>
                </c:pt>
                <c:pt idx="13971">
                  <c:v>2.7428080000000001</c:v>
                </c:pt>
                <c:pt idx="13972">
                  <c:v>2.7481450000000001</c:v>
                </c:pt>
                <c:pt idx="13973">
                  <c:v>2.8274550000000001</c:v>
                </c:pt>
                <c:pt idx="13974">
                  <c:v>2.8557739999999998</c:v>
                </c:pt>
                <c:pt idx="13975">
                  <c:v>2.880344</c:v>
                </c:pt>
                <c:pt idx="13976">
                  <c:v>2.868252</c:v>
                </c:pt>
                <c:pt idx="13977">
                  <c:v>2.8022840000000002</c:v>
                </c:pt>
                <c:pt idx="13978">
                  <c:v>2.7377590000000001</c:v>
                </c:pt>
                <c:pt idx="13979">
                  <c:v>2.7840370000000001</c:v>
                </c:pt>
                <c:pt idx="13980">
                  <c:v>2.8217810000000001</c:v>
                </c:pt>
                <c:pt idx="13981">
                  <c:v>2.7692040000000002</c:v>
                </c:pt>
                <c:pt idx="13982">
                  <c:v>2.6929479999999999</c:v>
                </c:pt>
                <c:pt idx="13983">
                  <c:v>2.6863130000000002</c:v>
                </c:pt>
                <c:pt idx="13984">
                  <c:v>2.7221570000000002</c:v>
                </c:pt>
                <c:pt idx="13985">
                  <c:v>2.7373029999999998</c:v>
                </c:pt>
                <c:pt idx="13986">
                  <c:v>2.730067</c:v>
                </c:pt>
                <c:pt idx="13987">
                  <c:v>2.7186949999999999</c:v>
                </c:pt>
                <c:pt idx="13988">
                  <c:v>2.7458130000000001</c:v>
                </c:pt>
                <c:pt idx="13989">
                  <c:v>2.8143769999999999</c:v>
                </c:pt>
                <c:pt idx="13990">
                  <c:v>2.8298830000000001</c:v>
                </c:pt>
                <c:pt idx="13991">
                  <c:v>2.8087749999999998</c:v>
                </c:pt>
                <c:pt idx="13992">
                  <c:v>2.772065</c:v>
                </c:pt>
                <c:pt idx="13993">
                  <c:v>2.7868740000000001</c:v>
                </c:pt>
                <c:pt idx="13994">
                  <c:v>2.805914</c:v>
                </c:pt>
                <c:pt idx="13995">
                  <c:v>2.8138719999999999</c:v>
                </c:pt>
                <c:pt idx="13996">
                  <c:v>2.8323589999999998</c:v>
                </c:pt>
                <c:pt idx="13997">
                  <c:v>2.8162039999999999</c:v>
                </c:pt>
                <c:pt idx="13998">
                  <c:v>2.8000479999999999</c:v>
                </c:pt>
                <c:pt idx="13999">
                  <c:v>2.7878120000000002</c:v>
                </c:pt>
                <c:pt idx="14000">
                  <c:v>2.7686269999999999</c:v>
                </c:pt>
                <c:pt idx="14001">
                  <c:v>2.7694930000000002</c:v>
                </c:pt>
                <c:pt idx="14002">
                  <c:v>2.8313969999999999</c:v>
                </c:pt>
                <c:pt idx="14003">
                  <c:v>2.8657029999999999</c:v>
                </c:pt>
                <c:pt idx="14004">
                  <c:v>2.8437299999999999</c:v>
                </c:pt>
                <c:pt idx="14005">
                  <c:v>2.800986</c:v>
                </c:pt>
                <c:pt idx="14006">
                  <c:v>2.75603</c:v>
                </c:pt>
                <c:pt idx="14007">
                  <c:v>2.7217720000000001</c:v>
                </c:pt>
                <c:pt idx="14008">
                  <c:v>2.710305</c:v>
                </c:pt>
                <c:pt idx="14009">
                  <c:v>2.6972749999999999</c:v>
                </c:pt>
                <c:pt idx="14010">
                  <c:v>2.7077330000000002</c:v>
                </c:pt>
                <c:pt idx="14011">
                  <c:v>2.7473030000000001</c:v>
                </c:pt>
                <c:pt idx="14012">
                  <c:v>2.7885089999999999</c:v>
                </c:pt>
                <c:pt idx="14013">
                  <c:v>2.8171889999999999</c:v>
                </c:pt>
                <c:pt idx="14014">
                  <c:v>2.8049050000000002</c:v>
                </c:pt>
                <c:pt idx="14015">
                  <c:v>2.8335849999999998</c:v>
                </c:pt>
                <c:pt idx="14016">
                  <c:v>2.805914</c:v>
                </c:pt>
                <c:pt idx="14017">
                  <c:v>2.811083</c:v>
                </c:pt>
                <c:pt idx="14018">
                  <c:v>2.837504</c:v>
                </c:pt>
                <c:pt idx="14019">
                  <c:v>2.8189679999999999</c:v>
                </c:pt>
                <c:pt idx="14020">
                  <c:v>2.8034379999999999</c:v>
                </c:pt>
                <c:pt idx="14021">
                  <c:v>2.7943989999999999</c:v>
                </c:pt>
                <c:pt idx="14022">
                  <c:v>2.7699020000000001</c:v>
                </c:pt>
                <c:pt idx="14023">
                  <c:v>2.7310279999999998</c:v>
                </c:pt>
                <c:pt idx="14024">
                  <c:v>2.7423510000000002</c:v>
                </c:pt>
                <c:pt idx="14025">
                  <c:v>2.7864420000000001</c:v>
                </c:pt>
                <c:pt idx="14026">
                  <c:v>2.824065</c:v>
                </c:pt>
                <c:pt idx="14027">
                  <c:v>2.8444509999999998</c:v>
                </c:pt>
                <c:pt idx="14028">
                  <c:v>2.8595489999999999</c:v>
                </c:pt>
                <c:pt idx="14029">
                  <c:v>2.860198</c:v>
                </c:pt>
                <c:pt idx="14030">
                  <c:v>2.8167330000000002</c:v>
                </c:pt>
                <c:pt idx="14031">
                  <c:v>2.7898309999999999</c:v>
                </c:pt>
                <c:pt idx="14032">
                  <c:v>2.7861050000000001</c:v>
                </c:pt>
                <c:pt idx="14033">
                  <c:v>2.8022360000000002</c:v>
                </c:pt>
                <c:pt idx="14034">
                  <c:v>2.793774</c:v>
                </c:pt>
                <c:pt idx="14035">
                  <c:v>2.7961779999999998</c:v>
                </c:pt>
                <c:pt idx="14036">
                  <c:v>2.8091599999999999</c:v>
                </c:pt>
                <c:pt idx="14037">
                  <c:v>2.8081499999999999</c:v>
                </c:pt>
                <c:pt idx="14038">
                  <c:v>2.838225</c:v>
                </c:pt>
                <c:pt idx="14039">
                  <c:v>2.879022</c:v>
                </c:pt>
                <c:pt idx="14040">
                  <c:v>2.8823629999999998</c:v>
                </c:pt>
                <c:pt idx="14041">
                  <c:v>2.861472</c:v>
                </c:pt>
                <c:pt idx="14042">
                  <c:v>2.7999040000000002</c:v>
                </c:pt>
                <c:pt idx="14043">
                  <c:v>2.7116509999999998</c:v>
                </c:pt>
                <c:pt idx="14044">
                  <c:v>2.6244320000000001</c:v>
                </c:pt>
                <c:pt idx="14045">
                  <c:v>2.61395</c:v>
                </c:pt>
                <c:pt idx="14046">
                  <c:v>2.674388</c:v>
                </c:pt>
                <c:pt idx="14047">
                  <c:v>2.700977</c:v>
                </c:pt>
                <c:pt idx="14048">
                  <c:v>2.7310759999999998</c:v>
                </c:pt>
                <c:pt idx="14049">
                  <c:v>2.7602370000000001</c:v>
                </c:pt>
                <c:pt idx="14050">
                  <c:v>2.8062749999999999</c:v>
                </c:pt>
                <c:pt idx="14051">
                  <c:v>2.8434179999999998</c:v>
                </c:pt>
                <c:pt idx="14052">
                  <c:v>2.8793820000000001</c:v>
                </c:pt>
                <c:pt idx="14053">
                  <c:v>2.8940950000000001</c:v>
                </c:pt>
                <c:pt idx="14054">
                  <c:v>2.8611110000000002</c:v>
                </c:pt>
                <c:pt idx="14055">
                  <c:v>2.8215650000000001</c:v>
                </c:pt>
                <c:pt idx="14056">
                  <c:v>2.79738</c:v>
                </c:pt>
                <c:pt idx="14057">
                  <c:v>2.7789890000000002</c:v>
                </c:pt>
                <c:pt idx="14058">
                  <c:v>2.7890619999999999</c:v>
                </c:pt>
                <c:pt idx="14059">
                  <c:v>2.7797580000000002</c:v>
                </c:pt>
                <c:pt idx="14060">
                  <c:v>2.7445149999999998</c:v>
                </c:pt>
                <c:pt idx="14061">
                  <c:v>2.7175889999999998</c:v>
                </c:pt>
                <c:pt idx="14062">
                  <c:v>2.7077330000000002</c:v>
                </c:pt>
                <c:pt idx="14063">
                  <c:v>2.7184309999999998</c:v>
                </c:pt>
                <c:pt idx="14064">
                  <c:v>2.7308840000000001</c:v>
                </c:pt>
                <c:pt idx="14065">
                  <c:v>2.7483369999999998</c:v>
                </c:pt>
                <c:pt idx="14066">
                  <c:v>2.7474240000000001</c:v>
                </c:pt>
                <c:pt idx="14067">
                  <c:v>2.7569919999999999</c:v>
                </c:pt>
                <c:pt idx="14068">
                  <c:v>2.8164199999999999</c:v>
                </c:pt>
                <c:pt idx="14069">
                  <c:v>2.8306279999999999</c:v>
                </c:pt>
                <c:pt idx="14070">
                  <c:v>2.7863929999999999</c:v>
                </c:pt>
                <c:pt idx="14071">
                  <c:v>2.7636029999999998</c:v>
                </c:pt>
                <c:pt idx="14072">
                  <c:v>2.7871389999999998</c:v>
                </c:pt>
                <c:pt idx="14073">
                  <c:v>2.83094</c:v>
                </c:pt>
                <c:pt idx="14074">
                  <c:v>2.849548</c:v>
                </c:pt>
                <c:pt idx="14075">
                  <c:v>2.8563999999999998</c:v>
                </c:pt>
                <c:pt idx="14076">
                  <c:v>2.8226469999999999</c:v>
                </c:pt>
                <c:pt idx="14077">
                  <c:v>2.7761040000000001</c:v>
                </c:pt>
                <c:pt idx="14078">
                  <c:v>2.7623289999999998</c:v>
                </c:pt>
                <c:pt idx="14079">
                  <c:v>2.7714159999999999</c:v>
                </c:pt>
                <c:pt idx="14080">
                  <c:v>2.7535780000000001</c:v>
                </c:pt>
                <c:pt idx="14081">
                  <c:v>2.7467990000000002</c:v>
                </c:pt>
                <c:pt idx="14082">
                  <c:v>2.7693490000000001</c:v>
                </c:pt>
                <c:pt idx="14083">
                  <c:v>2.7599969999999998</c:v>
                </c:pt>
                <c:pt idx="14084">
                  <c:v>2.732615</c:v>
                </c:pt>
                <c:pt idx="14085">
                  <c:v>2.7600929999999999</c:v>
                </c:pt>
                <c:pt idx="14086">
                  <c:v>2.8016830000000001</c:v>
                </c:pt>
                <c:pt idx="14087">
                  <c:v>2.8236080000000001</c:v>
                </c:pt>
                <c:pt idx="14088">
                  <c:v>2.82118</c:v>
                </c:pt>
                <c:pt idx="14089">
                  <c:v>2.8037749999999999</c:v>
                </c:pt>
                <c:pt idx="14090">
                  <c:v>2.784999</c:v>
                </c:pt>
                <c:pt idx="14091">
                  <c:v>2.7666080000000002</c:v>
                </c:pt>
                <c:pt idx="14092">
                  <c:v>2.7455729999999998</c:v>
                </c:pt>
                <c:pt idx="14093">
                  <c:v>2.7726419999999998</c:v>
                </c:pt>
                <c:pt idx="14094">
                  <c:v>2.7830279999999998</c:v>
                </c:pt>
                <c:pt idx="14095">
                  <c:v>2.8046160000000002</c:v>
                </c:pt>
                <c:pt idx="14096">
                  <c:v>2.7953359999999998</c:v>
                </c:pt>
                <c:pt idx="14097">
                  <c:v>2.7864659999999999</c:v>
                </c:pt>
                <c:pt idx="14098">
                  <c:v>2.8045439999999999</c:v>
                </c:pt>
                <c:pt idx="14099">
                  <c:v>2.8061069999999999</c:v>
                </c:pt>
                <c:pt idx="14100">
                  <c:v>2.8316140000000001</c:v>
                </c:pt>
                <c:pt idx="14101">
                  <c:v>2.8328880000000001</c:v>
                </c:pt>
                <c:pt idx="14102">
                  <c:v>2.8458939999999999</c:v>
                </c:pt>
                <c:pt idx="14103">
                  <c:v>2.8216130000000001</c:v>
                </c:pt>
                <c:pt idx="14104">
                  <c:v>2.811035</c:v>
                </c:pt>
                <c:pt idx="14105">
                  <c:v>2.803582</c:v>
                </c:pt>
                <c:pt idx="14106">
                  <c:v>2.8115640000000002</c:v>
                </c:pt>
                <c:pt idx="14107">
                  <c:v>2.7960820000000002</c:v>
                </c:pt>
                <c:pt idx="14108">
                  <c:v>2.7783880000000001</c:v>
                </c:pt>
                <c:pt idx="14109">
                  <c:v>2.7895669999999999</c:v>
                </c:pt>
                <c:pt idx="14110">
                  <c:v>2.765358</c:v>
                </c:pt>
                <c:pt idx="14111">
                  <c:v>2.7672089999999998</c:v>
                </c:pt>
                <c:pt idx="14112">
                  <c:v>2.7619919999999998</c:v>
                </c:pt>
                <c:pt idx="14113">
                  <c:v>2.7120359999999999</c:v>
                </c:pt>
                <c:pt idx="14114">
                  <c:v>2.698477</c:v>
                </c:pt>
                <c:pt idx="14115">
                  <c:v>2.770286</c:v>
                </c:pt>
                <c:pt idx="14116">
                  <c:v>2.8303880000000001</c:v>
                </c:pt>
                <c:pt idx="14117">
                  <c:v>2.8042310000000001</c:v>
                </c:pt>
                <c:pt idx="14118">
                  <c:v>2.757641</c:v>
                </c:pt>
                <c:pt idx="14119">
                  <c:v>2.7689879999999998</c:v>
                </c:pt>
                <c:pt idx="14120">
                  <c:v>2.753987</c:v>
                </c:pt>
                <c:pt idx="14121">
                  <c:v>2.718839</c:v>
                </c:pt>
                <c:pt idx="14122">
                  <c:v>2.740043</c:v>
                </c:pt>
                <c:pt idx="14123">
                  <c:v>2.7616559999999999</c:v>
                </c:pt>
                <c:pt idx="14124">
                  <c:v>2.756367</c:v>
                </c:pt>
                <c:pt idx="14125">
                  <c:v>2.7710319999999999</c:v>
                </c:pt>
                <c:pt idx="14126">
                  <c:v>2.7726899999999999</c:v>
                </c:pt>
                <c:pt idx="14127">
                  <c:v>2.7717290000000001</c:v>
                </c:pt>
                <c:pt idx="14128">
                  <c:v>2.7854079999999999</c:v>
                </c:pt>
                <c:pt idx="14129">
                  <c:v>2.7661750000000001</c:v>
                </c:pt>
                <c:pt idx="14130">
                  <c:v>2.7528090000000001</c:v>
                </c:pt>
                <c:pt idx="14131">
                  <c:v>2.7576170000000002</c:v>
                </c:pt>
                <c:pt idx="14132">
                  <c:v>2.7960340000000001</c:v>
                </c:pt>
                <c:pt idx="14133">
                  <c:v>2.8275030000000001</c:v>
                </c:pt>
                <c:pt idx="14134">
                  <c:v>2.821733</c:v>
                </c:pt>
                <c:pt idx="14135">
                  <c:v>2.8045680000000002</c:v>
                </c:pt>
                <c:pt idx="14136">
                  <c:v>2.8020679999999998</c:v>
                </c:pt>
                <c:pt idx="14137">
                  <c:v>2.7936540000000001</c:v>
                </c:pt>
                <c:pt idx="14138">
                  <c:v>2.7672330000000001</c:v>
                </c:pt>
                <c:pt idx="14139">
                  <c:v>2.7629779999999999</c:v>
                </c:pt>
                <c:pt idx="14140">
                  <c:v>2.7749259999999998</c:v>
                </c:pt>
                <c:pt idx="14141">
                  <c:v>2.751655</c:v>
                </c:pt>
                <c:pt idx="14142">
                  <c:v>2.738216</c:v>
                </c:pt>
                <c:pt idx="14143">
                  <c:v>2.7600690000000001</c:v>
                </c:pt>
                <c:pt idx="14144">
                  <c:v>2.7884129999999998</c:v>
                </c:pt>
                <c:pt idx="14145">
                  <c:v>2.768459</c:v>
                </c:pt>
                <c:pt idx="14146">
                  <c:v>2.7627619999999999</c:v>
                </c:pt>
                <c:pt idx="14147">
                  <c:v>2.7627130000000002</c:v>
                </c:pt>
                <c:pt idx="14148">
                  <c:v>2.80952</c:v>
                </c:pt>
                <c:pt idx="14149">
                  <c:v>2.815963</c:v>
                </c:pt>
                <c:pt idx="14150">
                  <c:v>2.828729</c:v>
                </c:pt>
                <c:pt idx="14151">
                  <c:v>2.8545479999999999</c:v>
                </c:pt>
                <c:pt idx="14152">
                  <c:v>2.8449800000000001</c:v>
                </c:pt>
                <c:pt idx="14153">
                  <c:v>2.797212</c:v>
                </c:pt>
                <c:pt idx="14154">
                  <c:v>2.8537309999999998</c:v>
                </c:pt>
                <c:pt idx="14155">
                  <c:v>2.894047</c:v>
                </c:pt>
                <c:pt idx="14156">
                  <c:v>2.8483700000000001</c:v>
                </c:pt>
                <c:pt idx="14157">
                  <c:v>2.747808</c:v>
                </c:pt>
                <c:pt idx="14158">
                  <c:v>2.6683059999999998</c:v>
                </c:pt>
                <c:pt idx="14159">
                  <c:v>2.6802790000000001</c:v>
                </c:pt>
                <c:pt idx="14160">
                  <c:v>2.699246</c:v>
                </c:pt>
                <c:pt idx="14161">
                  <c:v>2.7413409999999998</c:v>
                </c:pt>
                <c:pt idx="14162">
                  <c:v>2.784446</c:v>
                </c:pt>
                <c:pt idx="14163">
                  <c:v>2.7667039999999998</c:v>
                </c:pt>
                <c:pt idx="14164">
                  <c:v>2.738264</c:v>
                </c:pt>
                <c:pt idx="14165">
                  <c:v>2.7481209999999998</c:v>
                </c:pt>
                <c:pt idx="14166">
                  <c:v>2.7625929999999999</c:v>
                </c:pt>
                <c:pt idx="14167">
                  <c:v>2.7658390000000002</c:v>
                </c:pt>
                <c:pt idx="14168">
                  <c:v>2.7680500000000001</c:v>
                </c:pt>
                <c:pt idx="14169">
                  <c:v>2.7842539999999998</c:v>
                </c:pt>
                <c:pt idx="14170">
                  <c:v>2.7947350000000002</c:v>
                </c:pt>
                <c:pt idx="14171">
                  <c:v>2.8063470000000001</c:v>
                </c:pt>
                <c:pt idx="14172">
                  <c:v>2.8102420000000001</c:v>
                </c:pt>
                <c:pt idx="14173">
                  <c:v>2.8296420000000002</c:v>
                </c:pt>
                <c:pt idx="14174">
                  <c:v>2.8421189999999998</c:v>
                </c:pt>
                <c:pt idx="14175">
                  <c:v>2.7814649999999999</c:v>
                </c:pt>
                <c:pt idx="14176">
                  <c:v>2.704415</c:v>
                </c:pt>
                <c:pt idx="14177">
                  <c:v>2.7173970000000001</c:v>
                </c:pt>
                <c:pt idx="14178">
                  <c:v>2.7666080000000002</c:v>
                </c:pt>
                <c:pt idx="14179">
                  <c:v>2.7901919999999998</c:v>
                </c:pt>
                <c:pt idx="14180">
                  <c:v>2.7920189999999998</c:v>
                </c:pt>
                <c:pt idx="14181">
                  <c:v>2.7624490000000002</c:v>
                </c:pt>
                <c:pt idx="14182">
                  <c:v>2.749034</c:v>
                </c:pt>
                <c:pt idx="14183">
                  <c:v>2.7737959999999999</c:v>
                </c:pt>
                <c:pt idx="14184">
                  <c:v>2.8301949999999998</c:v>
                </c:pt>
                <c:pt idx="14185">
                  <c:v>2.8263250000000002</c:v>
                </c:pt>
                <c:pt idx="14186">
                  <c:v>2.777739</c:v>
                </c:pt>
                <c:pt idx="14187">
                  <c:v>2.780071</c:v>
                </c:pt>
                <c:pt idx="14188">
                  <c:v>2.8089680000000001</c:v>
                </c:pt>
                <c:pt idx="14189">
                  <c:v>2.833345</c:v>
                </c:pt>
                <c:pt idx="14190">
                  <c:v>2.8442829999999999</c:v>
                </c:pt>
                <c:pt idx="14191">
                  <c:v>2.8250989999999998</c:v>
                </c:pt>
                <c:pt idx="14192">
                  <c:v>2.8140399999999999</c:v>
                </c:pt>
                <c:pt idx="14193">
                  <c:v>2.8269259999999998</c:v>
                </c:pt>
                <c:pt idx="14194">
                  <c:v>2.8463270000000001</c:v>
                </c:pt>
                <c:pt idx="14195">
                  <c:v>2.8430569999999999</c:v>
                </c:pt>
                <c:pt idx="14196">
                  <c:v>2.8179349999999999</c:v>
                </c:pt>
                <c:pt idx="14197">
                  <c:v>2.7935569999999998</c:v>
                </c:pt>
                <c:pt idx="14198">
                  <c:v>2.7722090000000001</c:v>
                </c:pt>
                <c:pt idx="14199">
                  <c:v>2.7758400000000001</c:v>
                </c:pt>
                <c:pt idx="14200">
                  <c:v>2.7702140000000002</c:v>
                </c:pt>
                <c:pt idx="14201">
                  <c:v>2.7329509999999999</c:v>
                </c:pt>
                <c:pt idx="14202">
                  <c:v>2.718839</c:v>
                </c:pt>
                <c:pt idx="14203">
                  <c:v>2.757425</c:v>
                </c:pt>
                <c:pt idx="14204">
                  <c:v>2.78322</c:v>
                </c:pt>
                <c:pt idx="14205">
                  <c:v>2.7424710000000001</c:v>
                </c:pt>
                <c:pt idx="14206">
                  <c:v>2.7038380000000002</c:v>
                </c:pt>
                <c:pt idx="14207">
                  <c:v>2.7096559999999998</c:v>
                </c:pt>
                <c:pt idx="14208">
                  <c:v>2.7925960000000001</c:v>
                </c:pt>
                <c:pt idx="14209">
                  <c:v>2.8320940000000001</c:v>
                </c:pt>
                <c:pt idx="14210">
                  <c:v>2.8770259999999999</c:v>
                </c:pt>
                <c:pt idx="14211">
                  <c:v>2.9098660000000001</c:v>
                </c:pt>
                <c:pt idx="14212">
                  <c:v>2.8490190000000002</c:v>
                </c:pt>
                <c:pt idx="14213">
                  <c:v>2.767954</c:v>
                </c:pt>
                <c:pt idx="14214">
                  <c:v>2.7503329999999999</c:v>
                </c:pt>
                <c:pt idx="14215">
                  <c:v>2.718791</c:v>
                </c:pt>
                <c:pt idx="14216">
                  <c:v>2.6960009999999999</c:v>
                </c:pt>
                <c:pt idx="14217">
                  <c:v>2.6801819999999998</c:v>
                </c:pt>
                <c:pt idx="14218">
                  <c:v>2.7096559999999998</c:v>
                </c:pt>
                <c:pt idx="14219">
                  <c:v>2.7262919999999999</c:v>
                </c:pt>
                <c:pt idx="14220">
                  <c:v>2.7324709999999999</c:v>
                </c:pt>
                <c:pt idx="14221">
                  <c:v>2.7492990000000002</c:v>
                </c:pt>
                <c:pt idx="14222">
                  <c:v>2.788557</c:v>
                </c:pt>
                <c:pt idx="14223">
                  <c:v>2.7931970000000002</c:v>
                </c:pt>
                <c:pt idx="14224">
                  <c:v>2.803102</c:v>
                </c:pt>
                <c:pt idx="14225">
                  <c:v>2.7548279999999998</c:v>
                </c:pt>
                <c:pt idx="14226">
                  <c:v>2.7350189999999999</c:v>
                </c:pt>
                <c:pt idx="14227">
                  <c:v>2.7392259999999999</c:v>
                </c:pt>
                <c:pt idx="14228">
                  <c:v>2.7791090000000001</c:v>
                </c:pt>
                <c:pt idx="14229">
                  <c:v>2.7851189999999999</c:v>
                </c:pt>
                <c:pt idx="14230">
                  <c:v>2.765358</c:v>
                </c:pt>
                <c:pt idx="14231">
                  <c:v>2.7970429999999999</c:v>
                </c:pt>
                <c:pt idx="14232">
                  <c:v>2.7926199999999999</c:v>
                </c:pt>
                <c:pt idx="14233">
                  <c:v>2.7617759999999998</c:v>
                </c:pt>
                <c:pt idx="14234">
                  <c:v>2.7233350000000001</c:v>
                </c:pt>
                <c:pt idx="14235">
                  <c:v>2.7340810000000002</c:v>
                </c:pt>
                <c:pt idx="14236">
                  <c:v>2.7902879999999999</c:v>
                </c:pt>
                <c:pt idx="14237">
                  <c:v>2.8003130000000001</c:v>
                </c:pt>
                <c:pt idx="14238">
                  <c:v>2.8277429999999999</c:v>
                </c:pt>
                <c:pt idx="14239">
                  <c:v>2.8499089999999998</c:v>
                </c:pt>
                <c:pt idx="14240">
                  <c:v>2.8595250000000001</c:v>
                </c:pt>
                <c:pt idx="14241">
                  <c:v>2.8396910000000002</c:v>
                </c:pt>
                <c:pt idx="14242">
                  <c:v>2.803871</c:v>
                </c:pt>
                <c:pt idx="14243">
                  <c:v>2.7347779999999999</c:v>
                </c:pt>
                <c:pt idx="14244">
                  <c:v>2.656406</c:v>
                </c:pt>
                <c:pt idx="14245">
                  <c:v>2.712853</c:v>
                </c:pt>
                <c:pt idx="14246">
                  <c:v>2.7535780000000001</c:v>
                </c:pt>
                <c:pt idx="14247">
                  <c:v>2.7960820000000002</c:v>
                </c:pt>
                <c:pt idx="14248">
                  <c:v>2.835556</c:v>
                </c:pt>
                <c:pt idx="14249">
                  <c:v>2.8248099999999998</c:v>
                </c:pt>
                <c:pt idx="14250">
                  <c:v>2.7669929999999998</c:v>
                </c:pt>
                <c:pt idx="14251">
                  <c:v>2.7453560000000001</c:v>
                </c:pt>
                <c:pt idx="14252">
                  <c:v>2.7952400000000002</c:v>
                </c:pt>
                <c:pt idx="14253">
                  <c:v>2.8426960000000001</c:v>
                </c:pt>
                <c:pt idx="14254">
                  <c:v>2.8734679999999999</c:v>
                </c:pt>
                <c:pt idx="14255">
                  <c:v>2.868973</c:v>
                </c:pt>
                <c:pt idx="14256">
                  <c:v>2.8649580000000001</c:v>
                </c:pt>
                <c:pt idx="14257">
                  <c:v>2.8390900000000001</c:v>
                </c:pt>
                <c:pt idx="14258">
                  <c:v>2.7563909999999998</c:v>
                </c:pt>
                <c:pt idx="14259">
                  <c:v>2.7589630000000001</c:v>
                </c:pt>
                <c:pt idx="14260">
                  <c:v>2.7881969999999998</c:v>
                </c:pt>
                <c:pt idx="14261">
                  <c:v>2.8179349999999999</c:v>
                </c:pt>
                <c:pt idx="14262">
                  <c:v>2.8458939999999999</c:v>
                </c:pt>
                <c:pt idx="14263">
                  <c:v>2.7906490000000002</c:v>
                </c:pt>
                <c:pt idx="14264">
                  <c:v>2.7149450000000002</c:v>
                </c:pt>
                <c:pt idx="14265">
                  <c:v>2.6694360000000001</c:v>
                </c:pt>
                <c:pt idx="14266">
                  <c:v>2.6281099999999999</c:v>
                </c:pt>
                <c:pt idx="14267">
                  <c:v>2.6552039999999999</c:v>
                </c:pt>
                <c:pt idx="14268">
                  <c:v>2.682731</c:v>
                </c:pt>
                <c:pt idx="14269">
                  <c:v>2.7272059999999998</c:v>
                </c:pt>
                <c:pt idx="14270">
                  <c:v>2.7995199999999998</c:v>
                </c:pt>
                <c:pt idx="14271">
                  <c:v>2.8687079999999998</c:v>
                </c:pt>
                <c:pt idx="14272">
                  <c:v>2.8819789999999998</c:v>
                </c:pt>
                <c:pt idx="14273">
                  <c:v>2.8782760000000001</c:v>
                </c:pt>
                <c:pt idx="14274">
                  <c:v>2.8727230000000001</c:v>
                </c:pt>
                <c:pt idx="14275">
                  <c:v>2.849259</c:v>
                </c:pt>
                <c:pt idx="14276">
                  <c:v>2.8144010000000002</c:v>
                </c:pt>
                <c:pt idx="14277">
                  <c:v>2.7550210000000002</c:v>
                </c:pt>
                <c:pt idx="14278">
                  <c:v>2.6931159999999998</c:v>
                </c:pt>
                <c:pt idx="14279">
                  <c:v>2.7030449999999999</c:v>
                </c:pt>
                <c:pt idx="14280">
                  <c:v>2.70391</c:v>
                </c:pt>
                <c:pt idx="14281">
                  <c:v>2.6856399999999998</c:v>
                </c:pt>
                <c:pt idx="14282">
                  <c:v>2.695929</c:v>
                </c:pt>
                <c:pt idx="14283">
                  <c:v>2.7370619999999999</c:v>
                </c:pt>
                <c:pt idx="14284">
                  <c:v>2.7700939999999998</c:v>
                </c:pt>
                <c:pt idx="14285">
                  <c:v>2.7701180000000001</c:v>
                </c:pt>
                <c:pt idx="14286">
                  <c:v>2.7354039999999999</c:v>
                </c:pt>
                <c:pt idx="14287">
                  <c:v>2.7167720000000002</c:v>
                </c:pt>
                <c:pt idx="14288">
                  <c:v>2.7388170000000001</c:v>
                </c:pt>
                <c:pt idx="14289">
                  <c:v>2.7528090000000001</c:v>
                </c:pt>
                <c:pt idx="14290">
                  <c:v>2.7743730000000002</c:v>
                </c:pt>
                <c:pt idx="14291">
                  <c:v>2.7838690000000001</c:v>
                </c:pt>
                <c:pt idx="14292">
                  <c:v>2.8138719999999999</c:v>
                </c:pt>
                <c:pt idx="14293">
                  <c:v>2.8525770000000001</c:v>
                </c:pt>
                <c:pt idx="14294">
                  <c:v>2.8462540000000001</c:v>
                </c:pt>
                <c:pt idx="14295">
                  <c:v>2.8789009999999999</c:v>
                </c:pt>
                <c:pt idx="14296">
                  <c:v>2.9119329999999999</c:v>
                </c:pt>
                <c:pt idx="14297">
                  <c:v>2.8731080000000002</c:v>
                </c:pt>
                <c:pt idx="14298">
                  <c:v>2.8039429999999999</c:v>
                </c:pt>
                <c:pt idx="14299">
                  <c:v>2.7836530000000002</c:v>
                </c:pt>
                <c:pt idx="14300">
                  <c:v>2.7845900000000001</c:v>
                </c:pt>
                <c:pt idx="14301">
                  <c:v>2.7806000000000002</c:v>
                </c:pt>
                <c:pt idx="14302">
                  <c:v>2.7897590000000001</c:v>
                </c:pt>
                <c:pt idx="14303">
                  <c:v>2.771801</c:v>
                </c:pt>
                <c:pt idx="14304">
                  <c:v>2.790889</c:v>
                </c:pt>
                <c:pt idx="14305">
                  <c:v>2.82945</c:v>
                </c:pt>
                <c:pt idx="14306">
                  <c:v>2.8665210000000001</c:v>
                </c:pt>
                <c:pt idx="14307">
                  <c:v>2.8832049999999998</c:v>
                </c:pt>
                <c:pt idx="14308">
                  <c:v>2.8800309999999998</c:v>
                </c:pt>
                <c:pt idx="14309">
                  <c:v>2.8521200000000002</c:v>
                </c:pt>
                <c:pt idx="14310">
                  <c:v>2.7850709999999999</c:v>
                </c:pt>
                <c:pt idx="14311">
                  <c:v>2.6982370000000002</c:v>
                </c:pt>
                <c:pt idx="14312">
                  <c:v>2.6438090000000001</c:v>
                </c:pt>
                <c:pt idx="14313">
                  <c:v>2.6462370000000002</c:v>
                </c:pt>
                <c:pt idx="14314">
                  <c:v>2.723287</c:v>
                </c:pt>
                <c:pt idx="14315">
                  <c:v>2.77257</c:v>
                </c:pt>
                <c:pt idx="14316">
                  <c:v>2.7784119999999999</c:v>
                </c:pt>
                <c:pt idx="14317">
                  <c:v>2.7760560000000001</c:v>
                </c:pt>
                <c:pt idx="14318">
                  <c:v>2.783172</c:v>
                </c:pt>
                <c:pt idx="14319">
                  <c:v>2.784278</c:v>
                </c:pt>
                <c:pt idx="14320">
                  <c:v>2.7269169999999998</c:v>
                </c:pt>
                <c:pt idx="14321">
                  <c:v>2.6997990000000001</c:v>
                </c:pt>
                <c:pt idx="14322">
                  <c:v>2.7388889999999999</c:v>
                </c:pt>
                <c:pt idx="14323">
                  <c:v>2.7693249999999998</c:v>
                </c:pt>
                <c:pt idx="14324">
                  <c:v>2.7633869999999998</c:v>
                </c:pt>
                <c:pt idx="14325">
                  <c:v>2.7655979999999998</c:v>
                </c:pt>
                <c:pt idx="14326">
                  <c:v>2.7678820000000002</c:v>
                </c:pt>
                <c:pt idx="14327">
                  <c:v>2.7285759999999999</c:v>
                </c:pt>
                <c:pt idx="14328">
                  <c:v>2.7436729999999998</c:v>
                </c:pt>
                <c:pt idx="14329">
                  <c:v>2.7609349999999999</c:v>
                </c:pt>
                <c:pt idx="14330">
                  <c:v>2.7520150000000001</c:v>
                </c:pt>
                <c:pt idx="14331">
                  <c:v>2.7781959999999999</c:v>
                </c:pt>
                <c:pt idx="14332">
                  <c:v>2.8517839999999999</c:v>
                </c:pt>
                <c:pt idx="14333">
                  <c:v>2.8752230000000001</c:v>
                </c:pt>
                <c:pt idx="14334">
                  <c:v>2.8783249999999998</c:v>
                </c:pt>
                <c:pt idx="14335">
                  <c:v>2.873901</c:v>
                </c:pt>
                <c:pt idx="14336">
                  <c:v>2.847264</c:v>
                </c:pt>
                <c:pt idx="14337">
                  <c:v>2.7612230000000002</c:v>
                </c:pt>
                <c:pt idx="14338">
                  <c:v>2.7434810000000001</c:v>
                </c:pt>
                <c:pt idx="14339">
                  <c:v>2.8072370000000002</c:v>
                </c:pt>
                <c:pt idx="14340">
                  <c:v>2.846206</c:v>
                </c:pt>
                <c:pt idx="14341">
                  <c:v>2.8147609999999998</c:v>
                </c:pt>
                <c:pt idx="14342">
                  <c:v>2.8066599999999999</c:v>
                </c:pt>
                <c:pt idx="14343">
                  <c:v>2.7893979999999998</c:v>
                </c:pt>
                <c:pt idx="14344">
                  <c:v>2.763747</c:v>
                </c:pt>
                <c:pt idx="14345">
                  <c:v>2.7521840000000002</c:v>
                </c:pt>
                <c:pt idx="14346">
                  <c:v>2.7743250000000002</c:v>
                </c:pt>
                <c:pt idx="14347">
                  <c:v>2.7876430000000001</c:v>
                </c:pt>
                <c:pt idx="14348">
                  <c:v>2.7882690000000001</c:v>
                </c:pt>
                <c:pt idx="14349">
                  <c:v>2.778724</c:v>
                </c:pt>
                <c:pt idx="14350">
                  <c:v>2.7881239999999998</c:v>
                </c:pt>
                <c:pt idx="14351">
                  <c:v>2.7836530000000002</c:v>
                </c:pt>
                <c:pt idx="14352">
                  <c:v>2.7689400000000002</c:v>
                </c:pt>
                <c:pt idx="14353">
                  <c:v>2.7752870000000001</c:v>
                </c:pt>
                <c:pt idx="14354">
                  <c:v>2.7858160000000001</c:v>
                </c:pt>
                <c:pt idx="14355">
                  <c:v>2.7692770000000002</c:v>
                </c:pt>
                <c:pt idx="14356">
                  <c:v>2.7215560000000001</c:v>
                </c:pt>
                <c:pt idx="14357">
                  <c:v>2.71319</c:v>
                </c:pt>
                <c:pt idx="14358">
                  <c:v>2.7686030000000001</c:v>
                </c:pt>
                <c:pt idx="14359">
                  <c:v>2.839162</c:v>
                </c:pt>
                <c:pt idx="14360">
                  <c:v>2.8692609999999998</c:v>
                </c:pt>
                <c:pt idx="14361">
                  <c:v>2.8582749999999999</c:v>
                </c:pt>
                <c:pt idx="14362">
                  <c:v>2.8193290000000002</c:v>
                </c:pt>
                <c:pt idx="14363">
                  <c:v>2.820964</c:v>
                </c:pt>
                <c:pt idx="14364">
                  <c:v>2.8125260000000001</c:v>
                </c:pt>
                <c:pt idx="14365">
                  <c:v>2.801275</c:v>
                </c:pt>
                <c:pt idx="14366">
                  <c:v>2.8357489999999999</c:v>
                </c:pt>
                <c:pt idx="14367">
                  <c:v>2.8441390000000002</c:v>
                </c:pt>
                <c:pt idx="14368">
                  <c:v>2.8264209999999999</c:v>
                </c:pt>
                <c:pt idx="14369">
                  <c:v>2.7669450000000002</c:v>
                </c:pt>
                <c:pt idx="14370">
                  <c:v>2.7772100000000002</c:v>
                </c:pt>
                <c:pt idx="14371">
                  <c:v>2.7541069999999999</c:v>
                </c:pt>
                <c:pt idx="14372">
                  <c:v>2.703646</c:v>
                </c:pt>
                <c:pt idx="14373">
                  <c:v>2.704367</c:v>
                </c:pt>
                <c:pt idx="14374">
                  <c:v>2.741053</c:v>
                </c:pt>
                <c:pt idx="14375">
                  <c:v>2.7634829999999999</c:v>
                </c:pt>
                <c:pt idx="14376">
                  <c:v>2.7182149999999998</c:v>
                </c:pt>
                <c:pt idx="14377">
                  <c:v>2.7302590000000002</c:v>
                </c:pt>
                <c:pt idx="14378">
                  <c:v>2.7589869999999999</c:v>
                </c:pt>
                <c:pt idx="14379">
                  <c:v>2.7471589999999999</c:v>
                </c:pt>
                <c:pt idx="14380">
                  <c:v>2.6772490000000002</c:v>
                </c:pt>
                <c:pt idx="14381">
                  <c:v>2.6397940000000002</c:v>
                </c:pt>
                <c:pt idx="14382">
                  <c:v>2.6302500000000002</c:v>
                </c:pt>
                <c:pt idx="14383">
                  <c:v>2.6155369999999998</c:v>
                </c:pt>
                <c:pt idx="14384">
                  <c:v>2.6643880000000002</c:v>
                </c:pt>
                <c:pt idx="14385">
                  <c:v>2.760742</c:v>
                </c:pt>
                <c:pt idx="14386">
                  <c:v>2.8269500000000001</c:v>
                </c:pt>
                <c:pt idx="14387">
                  <c:v>2.8675060000000001</c:v>
                </c:pt>
                <c:pt idx="14388">
                  <c:v>2.9149859999999999</c:v>
                </c:pt>
                <c:pt idx="14389">
                  <c:v>2.9128949999999998</c:v>
                </c:pt>
                <c:pt idx="14390">
                  <c:v>2.9063080000000001</c:v>
                </c:pt>
                <c:pt idx="14391">
                  <c:v>2.869694</c:v>
                </c:pt>
                <c:pt idx="14392">
                  <c:v>2.803871</c:v>
                </c:pt>
                <c:pt idx="14393">
                  <c:v>2.8449080000000002</c:v>
                </c:pt>
                <c:pt idx="14394">
                  <c:v>2.9517440000000001</c:v>
                </c:pt>
                <c:pt idx="14395">
                  <c:v>3.0465119999999999</c:v>
                </c:pt>
                <c:pt idx="14396">
                  <c:v>3.0308139999999999</c:v>
                </c:pt>
                <c:pt idx="14397">
                  <c:v>2.913087</c:v>
                </c:pt>
                <c:pt idx="14398">
                  <c:v>2.8370229999999999</c:v>
                </c:pt>
                <c:pt idx="14399">
                  <c:v>2.7912020000000002</c:v>
                </c:pt>
                <c:pt idx="14400">
                  <c:v>2.794038</c:v>
                </c:pt>
                <c:pt idx="14401">
                  <c:v>2.79488</c:v>
                </c:pt>
                <c:pt idx="14402">
                  <c:v>2.7756949999999998</c:v>
                </c:pt>
                <c:pt idx="14403">
                  <c:v>2.76668</c:v>
                </c:pt>
                <c:pt idx="14404">
                  <c:v>2.746534</c:v>
                </c:pt>
                <c:pt idx="14405">
                  <c:v>2.705136</c:v>
                </c:pt>
                <c:pt idx="14406">
                  <c:v>2.6785709999999998</c:v>
                </c:pt>
                <c:pt idx="14407">
                  <c:v>2.6876350000000002</c:v>
                </c:pt>
                <c:pt idx="14408">
                  <c:v>2.719849</c:v>
                </c:pt>
                <c:pt idx="14409">
                  <c:v>2.7380719999999998</c:v>
                </c:pt>
                <c:pt idx="14410">
                  <c:v>2.7437930000000001</c:v>
                </c:pt>
                <c:pt idx="14411">
                  <c:v>2.7431930000000002</c:v>
                </c:pt>
                <c:pt idx="14412">
                  <c:v>2.7616320000000001</c:v>
                </c:pt>
                <c:pt idx="14413">
                  <c:v>2.8114680000000001</c:v>
                </c:pt>
                <c:pt idx="14414">
                  <c:v>2.8379599999999998</c:v>
                </c:pt>
                <c:pt idx="14415">
                  <c:v>2.8749349999999998</c:v>
                </c:pt>
                <c:pt idx="14416">
                  <c:v>2.8348589999999998</c:v>
                </c:pt>
                <c:pt idx="14417">
                  <c:v>2.7498520000000002</c:v>
                </c:pt>
                <c:pt idx="14418">
                  <c:v>2.7295129999999999</c:v>
                </c:pt>
                <c:pt idx="14419">
                  <c:v>2.7219169999999999</c:v>
                </c:pt>
                <c:pt idx="14420">
                  <c:v>2.7264360000000001</c:v>
                </c:pt>
                <c:pt idx="14421">
                  <c:v>2.7604060000000001</c:v>
                </c:pt>
                <c:pt idx="14422">
                  <c:v>2.7869220000000001</c:v>
                </c:pt>
                <c:pt idx="14423">
                  <c:v>2.7711039999999998</c:v>
                </c:pt>
                <c:pt idx="14424">
                  <c:v>2.7280229999999999</c:v>
                </c:pt>
                <c:pt idx="14425">
                  <c:v>2.7267489999999999</c:v>
                </c:pt>
                <c:pt idx="14426">
                  <c:v>2.74627</c:v>
                </c:pt>
                <c:pt idx="14427">
                  <c:v>2.7502840000000002</c:v>
                </c:pt>
                <c:pt idx="14428">
                  <c:v>2.7916820000000002</c:v>
                </c:pt>
                <c:pt idx="14429">
                  <c:v>2.844211</c:v>
                </c:pt>
                <c:pt idx="14430">
                  <c:v>2.8714010000000001</c:v>
                </c:pt>
                <c:pt idx="14431">
                  <c:v>2.8521679999999998</c:v>
                </c:pt>
                <c:pt idx="14432">
                  <c:v>2.8229350000000002</c:v>
                </c:pt>
                <c:pt idx="14433">
                  <c:v>2.8247620000000002</c:v>
                </c:pt>
                <c:pt idx="14434">
                  <c:v>2.8547889999999998</c:v>
                </c:pt>
                <c:pt idx="14435">
                  <c:v>2.8426</c:v>
                </c:pt>
                <c:pt idx="14436">
                  <c:v>2.8459180000000002</c:v>
                </c:pt>
                <c:pt idx="14437">
                  <c:v>2.7970190000000001</c:v>
                </c:pt>
                <c:pt idx="14438">
                  <c:v>2.7582179999999998</c:v>
                </c:pt>
                <c:pt idx="14439">
                  <c:v>2.7426159999999999</c:v>
                </c:pt>
                <c:pt idx="14440">
                  <c:v>2.7110020000000001</c:v>
                </c:pt>
                <c:pt idx="14441">
                  <c:v>2.6309230000000001</c:v>
                </c:pt>
                <c:pt idx="14442">
                  <c:v>2.5914969999999999</c:v>
                </c:pt>
                <c:pt idx="14443">
                  <c:v>2.6157050000000002</c:v>
                </c:pt>
                <c:pt idx="14444">
                  <c:v>2.714296</c:v>
                </c:pt>
                <c:pt idx="14445">
                  <c:v>2.8318780000000001</c:v>
                </c:pt>
                <c:pt idx="14446">
                  <c:v>2.7318690000000001</c:v>
                </c:pt>
                <c:pt idx="14447">
                  <c:v>2.73122</c:v>
                </c:pt>
                <c:pt idx="14448">
                  <c:v>2.7550210000000002</c:v>
                </c:pt>
                <c:pt idx="14449">
                  <c:v>2.8456049999999999</c:v>
                </c:pt>
                <c:pt idx="14450">
                  <c:v>2.8733960000000001</c:v>
                </c:pt>
                <c:pt idx="14451">
                  <c:v>2.8413499999999998</c:v>
                </c:pt>
                <c:pt idx="14452">
                  <c:v>2.7748059999999999</c:v>
                </c:pt>
                <c:pt idx="14453">
                  <c:v>2.7172770000000002</c:v>
                </c:pt>
                <c:pt idx="14454">
                  <c:v>2.7228780000000001</c:v>
                </c:pt>
                <c:pt idx="14455">
                  <c:v>2.7517749999999999</c:v>
                </c:pt>
                <c:pt idx="14456">
                  <c:v>2.7543950000000001</c:v>
                </c:pt>
                <c:pt idx="14457">
                  <c:v>2.758146</c:v>
                </c:pt>
                <c:pt idx="14458">
                  <c:v>2.7873790000000001</c:v>
                </c:pt>
                <c:pt idx="14459">
                  <c:v>2.8434900000000001</c:v>
                </c:pt>
                <c:pt idx="14460">
                  <c:v>2.8338489999999998</c:v>
                </c:pt>
                <c:pt idx="14461">
                  <c:v>2.7805520000000001</c:v>
                </c:pt>
                <c:pt idx="14462">
                  <c:v>2.7635070000000002</c:v>
                </c:pt>
                <c:pt idx="14463">
                  <c:v>2.7750460000000001</c:v>
                </c:pt>
                <c:pt idx="14464">
                  <c:v>2.827623</c:v>
                </c:pt>
                <c:pt idx="14465">
                  <c:v>2.8091360000000001</c:v>
                </c:pt>
                <c:pt idx="14466">
                  <c:v>2.7436729999999998</c:v>
                </c:pt>
                <c:pt idx="14467">
                  <c:v>2.7380719999999998</c:v>
                </c:pt>
                <c:pt idx="14468">
                  <c:v>2.7349950000000001</c:v>
                </c:pt>
                <c:pt idx="14469">
                  <c:v>2.781393</c:v>
                </c:pt>
                <c:pt idx="14470">
                  <c:v>2.8693330000000001</c:v>
                </c:pt>
                <c:pt idx="14471">
                  <c:v>2.880512</c:v>
                </c:pt>
                <c:pt idx="14472">
                  <c:v>2.8646449999999999</c:v>
                </c:pt>
                <c:pt idx="14473">
                  <c:v>2.8535149999999998</c:v>
                </c:pt>
                <c:pt idx="14474">
                  <c:v>2.8520240000000001</c:v>
                </c:pt>
                <c:pt idx="14475">
                  <c:v>2.8228390000000001</c:v>
                </c:pt>
                <c:pt idx="14476">
                  <c:v>2.7455729999999998</c:v>
                </c:pt>
                <c:pt idx="14477">
                  <c:v>2.686096</c:v>
                </c:pt>
                <c:pt idx="14478">
                  <c:v>2.6866490000000001</c:v>
                </c:pt>
                <c:pt idx="14479">
                  <c:v>2.7180939999999998</c:v>
                </c:pt>
                <c:pt idx="14480">
                  <c:v>2.7634829999999999</c:v>
                </c:pt>
                <c:pt idx="14481">
                  <c:v>2.8767619999999998</c:v>
                </c:pt>
                <c:pt idx="14482">
                  <c:v>2.9004180000000002</c:v>
                </c:pt>
                <c:pt idx="14483">
                  <c:v>2.8592840000000002</c:v>
                </c:pt>
                <c:pt idx="14484">
                  <c:v>2.8088709999999999</c:v>
                </c:pt>
                <c:pt idx="14485">
                  <c:v>2.7678579999999999</c:v>
                </c:pt>
                <c:pt idx="14486">
                  <c:v>2.761031</c:v>
                </c:pt>
                <c:pt idx="14487">
                  <c:v>2.786057</c:v>
                </c:pt>
                <c:pt idx="14488">
                  <c:v>2.8303639999999999</c:v>
                </c:pt>
                <c:pt idx="14489">
                  <c:v>2.7832680000000001</c:v>
                </c:pt>
                <c:pt idx="14490">
                  <c:v>2.7252580000000002</c:v>
                </c:pt>
                <c:pt idx="14491">
                  <c:v>2.7191040000000002</c:v>
                </c:pt>
                <c:pt idx="14492">
                  <c:v>2.7061700000000002</c:v>
                </c:pt>
                <c:pt idx="14493">
                  <c:v>2.7041270000000002</c:v>
                </c:pt>
                <c:pt idx="14494">
                  <c:v>2.697972</c:v>
                </c:pt>
                <c:pt idx="14495">
                  <c:v>2.6799900000000001</c:v>
                </c:pt>
                <c:pt idx="14496">
                  <c:v>2.6925150000000002</c:v>
                </c:pt>
                <c:pt idx="14497">
                  <c:v>2.7384810000000002</c:v>
                </c:pt>
                <c:pt idx="14498">
                  <c:v>2.8136070000000002</c:v>
                </c:pt>
                <c:pt idx="14499">
                  <c:v>2.8943829999999999</c:v>
                </c:pt>
                <c:pt idx="14500">
                  <c:v>2.927559</c:v>
                </c:pt>
                <c:pt idx="14501">
                  <c:v>2.9274629999999999</c:v>
                </c:pt>
                <c:pt idx="14502">
                  <c:v>2.9253960000000001</c:v>
                </c:pt>
                <c:pt idx="14503">
                  <c:v>2.9585240000000002</c:v>
                </c:pt>
                <c:pt idx="14504">
                  <c:v>2.9178229999999998</c:v>
                </c:pt>
                <c:pt idx="14505">
                  <c:v>2.8344019999999999</c:v>
                </c:pt>
                <c:pt idx="14506">
                  <c:v>2.8113959999999998</c:v>
                </c:pt>
                <c:pt idx="14507">
                  <c:v>2.8130060000000001</c:v>
                </c:pt>
                <c:pt idx="14508">
                  <c:v>2.7911779999999999</c:v>
                </c:pt>
                <c:pt idx="14509">
                  <c:v>2.7327110000000001</c:v>
                </c:pt>
                <c:pt idx="14510">
                  <c:v>2.6893899999999999</c:v>
                </c:pt>
                <c:pt idx="14511">
                  <c:v>2.6979479999999998</c:v>
                </c:pt>
                <c:pt idx="14512">
                  <c:v>2.7800229999999999</c:v>
                </c:pt>
                <c:pt idx="14513">
                  <c:v>2.838489</c:v>
                </c:pt>
                <c:pt idx="14514">
                  <c:v>2.8757519999999999</c:v>
                </c:pt>
                <c:pt idx="14515">
                  <c:v>2.9159000000000002</c:v>
                </c:pt>
                <c:pt idx="14516">
                  <c:v>2.8655110000000001</c:v>
                </c:pt>
                <c:pt idx="14517">
                  <c:v>2.7979810000000001</c:v>
                </c:pt>
                <c:pt idx="14518">
                  <c:v>2.7513420000000002</c:v>
                </c:pt>
                <c:pt idx="14519">
                  <c:v>2.7172049999999999</c:v>
                </c:pt>
                <c:pt idx="14520">
                  <c:v>2.70492</c:v>
                </c:pt>
                <c:pt idx="14521">
                  <c:v>2.7288890000000001</c:v>
                </c:pt>
                <c:pt idx="14522">
                  <c:v>2.749323</c:v>
                </c:pt>
                <c:pt idx="14523">
                  <c:v>2.7808160000000002</c:v>
                </c:pt>
                <c:pt idx="14524">
                  <c:v>2.7852640000000002</c:v>
                </c:pt>
                <c:pt idx="14525">
                  <c:v>2.7978369999999999</c:v>
                </c:pt>
                <c:pt idx="14526">
                  <c:v>2.8301949999999998</c:v>
                </c:pt>
                <c:pt idx="14527">
                  <c:v>2.8570489999999999</c:v>
                </c:pt>
                <c:pt idx="14528">
                  <c:v>2.849764</c:v>
                </c:pt>
                <c:pt idx="14529">
                  <c:v>2.8626499999999999</c:v>
                </c:pt>
                <c:pt idx="14530">
                  <c:v>2.8904890000000001</c:v>
                </c:pt>
                <c:pt idx="14531">
                  <c:v>2.8746700000000001</c:v>
                </c:pt>
                <c:pt idx="14532">
                  <c:v>2.8499810000000001</c:v>
                </c:pt>
                <c:pt idx="14533">
                  <c:v>2.8098809999999999</c:v>
                </c:pt>
                <c:pt idx="14534">
                  <c:v>2.784446</c:v>
                </c:pt>
                <c:pt idx="14535">
                  <c:v>2.7630979999999998</c:v>
                </c:pt>
                <c:pt idx="14536">
                  <c:v>2.7593960000000002</c:v>
                </c:pt>
                <c:pt idx="14537">
                  <c:v>2.7542270000000002</c:v>
                </c:pt>
                <c:pt idx="14538">
                  <c:v>2.7264840000000001</c:v>
                </c:pt>
                <c:pt idx="14539">
                  <c:v>2.7275420000000001</c:v>
                </c:pt>
                <c:pt idx="14540">
                  <c:v>2.7467269999999999</c:v>
                </c:pt>
                <c:pt idx="14541">
                  <c:v>2.7536499999999999</c:v>
                </c:pt>
                <c:pt idx="14542">
                  <c:v>2.74865</c:v>
                </c:pt>
                <c:pt idx="14543">
                  <c:v>2.7417980000000002</c:v>
                </c:pt>
                <c:pt idx="14544">
                  <c:v>2.7250899999999998</c:v>
                </c:pt>
                <c:pt idx="14545">
                  <c:v>2.6992699999999998</c:v>
                </c:pt>
                <c:pt idx="14546">
                  <c:v>2.7143920000000001</c:v>
                </c:pt>
                <c:pt idx="14547">
                  <c:v>2.6804229999999998</c:v>
                </c:pt>
                <c:pt idx="14548">
                  <c:v>2.6483530000000002</c:v>
                </c:pt>
                <c:pt idx="14549">
                  <c:v>2.6650610000000001</c:v>
                </c:pt>
                <c:pt idx="14550">
                  <c:v>2.704968</c:v>
                </c:pt>
                <c:pt idx="14551">
                  <c:v>2.7900719999999999</c:v>
                </c:pt>
                <c:pt idx="14552">
                  <c:v>2.83623</c:v>
                </c:pt>
                <c:pt idx="14553">
                  <c:v>2.873084</c:v>
                </c:pt>
                <c:pt idx="14554">
                  <c:v>2.904312</c:v>
                </c:pt>
                <c:pt idx="14555">
                  <c:v>2.8958740000000001</c:v>
                </c:pt>
                <c:pt idx="14556">
                  <c:v>2.8581059999999998</c:v>
                </c:pt>
                <c:pt idx="14557">
                  <c:v>2.8124289999999998</c:v>
                </c:pt>
                <c:pt idx="14558">
                  <c:v>2.802861</c:v>
                </c:pt>
                <c:pt idx="14559">
                  <c:v>2.842889</c:v>
                </c:pt>
                <c:pt idx="14560">
                  <c:v>2.8669530000000001</c:v>
                </c:pt>
                <c:pt idx="14561">
                  <c:v>2.9292899999999999</c:v>
                </c:pt>
                <c:pt idx="14562">
                  <c:v>2.9378489999999999</c:v>
                </c:pt>
                <c:pt idx="14563">
                  <c:v>2.960928</c:v>
                </c:pt>
                <c:pt idx="14564">
                  <c:v>2.9443640000000002</c:v>
                </c:pt>
                <c:pt idx="14565">
                  <c:v>2.8823150000000002</c:v>
                </c:pt>
                <c:pt idx="14566">
                  <c:v>2.828176</c:v>
                </c:pt>
                <c:pt idx="14567">
                  <c:v>2.7626409999999999</c:v>
                </c:pt>
                <c:pt idx="14568">
                  <c:v>2.8187519999999999</c:v>
                </c:pt>
                <c:pt idx="14569">
                  <c:v>2.8649339999999999</c:v>
                </c:pt>
                <c:pt idx="14570">
                  <c:v>2.8419270000000001</c:v>
                </c:pt>
                <c:pt idx="14571">
                  <c:v>2.7705989999999998</c:v>
                </c:pt>
                <c:pt idx="14572">
                  <c:v>2.762257</c:v>
                </c:pt>
                <c:pt idx="14573">
                  <c:v>2.7670889999999999</c:v>
                </c:pt>
                <c:pt idx="14574">
                  <c:v>2.822695</c:v>
                </c:pt>
                <c:pt idx="14575">
                  <c:v>2.8770259999999999</c:v>
                </c:pt>
                <c:pt idx="14576">
                  <c:v>2.8771460000000002</c:v>
                </c:pt>
                <c:pt idx="14577">
                  <c:v>2.8291849999999998</c:v>
                </c:pt>
                <c:pt idx="14578">
                  <c:v>2.7924519999999999</c:v>
                </c:pt>
                <c:pt idx="14579">
                  <c:v>2.7791329999999999</c:v>
                </c:pt>
                <c:pt idx="14580">
                  <c:v>2.7864659999999999</c:v>
                </c:pt>
                <c:pt idx="14581">
                  <c:v>2.7492749999999999</c:v>
                </c:pt>
                <c:pt idx="14582">
                  <c:v>2.7502119999999999</c:v>
                </c:pt>
                <c:pt idx="14583">
                  <c:v>2.7368700000000001</c:v>
                </c:pt>
                <c:pt idx="14584">
                  <c:v>2.7623530000000001</c:v>
                </c:pt>
                <c:pt idx="14585">
                  <c:v>2.8259400000000001</c:v>
                </c:pt>
                <c:pt idx="14586">
                  <c:v>2.8306279999999999</c:v>
                </c:pt>
                <c:pt idx="14587">
                  <c:v>2.7423030000000002</c:v>
                </c:pt>
                <c:pt idx="14588">
                  <c:v>2.702925</c:v>
                </c:pt>
                <c:pt idx="14589">
                  <c:v>2.7501639999999998</c:v>
                </c:pt>
                <c:pt idx="14590">
                  <c:v>2.766896</c:v>
                </c:pt>
                <c:pt idx="14591">
                  <c:v>2.7516069999999999</c:v>
                </c:pt>
                <c:pt idx="14592">
                  <c:v>2.739563</c:v>
                </c:pt>
                <c:pt idx="14593">
                  <c:v>2.7355</c:v>
                </c:pt>
                <c:pt idx="14594">
                  <c:v>2.763795</c:v>
                </c:pt>
                <c:pt idx="14595">
                  <c:v>2.8032940000000002</c:v>
                </c:pt>
                <c:pt idx="14596">
                  <c:v>2.7781720000000001</c:v>
                </c:pt>
                <c:pt idx="14597">
                  <c:v>2.7915619999999999</c:v>
                </c:pt>
                <c:pt idx="14598">
                  <c:v>2.833609</c:v>
                </c:pt>
                <c:pt idx="14599">
                  <c:v>2.8496920000000001</c:v>
                </c:pt>
                <c:pt idx="14600">
                  <c:v>2.8533460000000002</c:v>
                </c:pt>
                <c:pt idx="14601">
                  <c:v>2.8245459999999998</c:v>
                </c:pt>
                <c:pt idx="14602">
                  <c:v>2.7907929999999999</c:v>
                </c:pt>
                <c:pt idx="14603">
                  <c:v>2.7826430000000002</c:v>
                </c:pt>
                <c:pt idx="14604">
                  <c:v>2.78423</c:v>
                </c:pt>
                <c:pt idx="14605">
                  <c:v>2.7749259999999998</c:v>
                </c:pt>
                <c:pt idx="14606">
                  <c:v>2.7611029999999999</c:v>
                </c:pt>
                <c:pt idx="14607">
                  <c:v>2.7691319999999999</c:v>
                </c:pt>
                <c:pt idx="14608">
                  <c:v>2.8294260000000002</c:v>
                </c:pt>
                <c:pt idx="14609">
                  <c:v>2.773844</c:v>
                </c:pt>
                <c:pt idx="14610">
                  <c:v>2.7451159999999999</c:v>
                </c:pt>
                <c:pt idx="14611">
                  <c:v>2.7458130000000001</c:v>
                </c:pt>
                <c:pt idx="14612">
                  <c:v>2.7486739999999998</c:v>
                </c:pt>
                <c:pt idx="14613">
                  <c:v>2.7973319999999999</c:v>
                </c:pt>
                <c:pt idx="14614">
                  <c:v>2.8401000000000001</c:v>
                </c:pt>
                <c:pt idx="14615">
                  <c:v>2.854428</c:v>
                </c:pt>
                <c:pt idx="14616">
                  <c:v>2.872242</c:v>
                </c:pt>
                <c:pt idx="14617">
                  <c:v>2.8683480000000001</c:v>
                </c:pt>
                <c:pt idx="14618">
                  <c:v>2.7994479999999999</c:v>
                </c:pt>
                <c:pt idx="14619">
                  <c:v>2.715738</c:v>
                </c:pt>
                <c:pt idx="14620">
                  <c:v>2.6756389999999999</c:v>
                </c:pt>
                <c:pt idx="14621">
                  <c:v>2.6920099999999998</c:v>
                </c:pt>
                <c:pt idx="14622">
                  <c:v>2.7572079999999999</c:v>
                </c:pt>
                <c:pt idx="14623">
                  <c:v>2.7856239999999999</c:v>
                </c:pt>
                <c:pt idx="14624">
                  <c:v>2.8052169999999998</c:v>
                </c:pt>
                <c:pt idx="14625">
                  <c:v>2.8615680000000001</c:v>
                </c:pt>
                <c:pt idx="14626">
                  <c:v>2.8382489999999998</c:v>
                </c:pt>
                <c:pt idx="14627">
                  <c:v>2.8038949999999998</c:v>
                </c:pt>
                <c:pt idx="14628">
                  <c:v>2.8451490000000002</c:v>
                </c:pt>
                <c:pt idx="14629">
                  <c:v>2.8210359999999999</c:v>
                </c:pt>
                <c:pt idx="14630">
                  <c:v>2.8043999999999998</c:v>
                </c:pt>
                <c:pt idx="14631">
                  <c:v>2.8340420000000002</c:v>
                </c:pt>
                <c:pt idx="14632">
                  <c:v>2.8196650000000001</c:v>
                </c:pt>
                <c:pt idx="14633">
                  <c:v>2.7812969999999999</c:v>
                </c:pt>
                <c:pt idx="14634">
                  <c:v>2.8273830000000002</c:v>
                </c:pt>
                <c:pt idx="14635">
                  <c:v>2.8364699999999998</c:v>
                </c:pt>
                <c:pt idx="14636">
                  <c:v>2.7750219999999999</c:v>
                </c:pt>
                <c:pt idx="14637">
                  <c:v>2.7622330000000002</c:v>
                </c:pt>
                <c:pt idx="14638">
                  <c:v>2.7432409999999998</c:v>
                </c:pt>
                <c:pt idx="14639">
                  <c:v>2.6923949999999999</c:v>
                </c:pt>
                <c:pt idx="14640">
                  <c:v>2.7538429999999998</c:v>
                </c:pt>
                <c:pt idx="14641">
                  <c:v>2.773075</c:v>
                </c:pt>
                <c:pt idx="14642">
                  <c:v>2.7055449999999999</c:v>
                </c:pt>
                <c:pt idx="14643">
                  <c:v>2.7071800000000001</c:v>
                </c:pt>
                <c:pt idx="14644">
                  <c:v>2.77007</c:v>
                </c:pt>
                <c:pt idx="14645">
                  <c:v>2.835556</c:v>
                </c:pt>
                <c:pt idx="14646">
                  <c:v>2.9463349999999999</c:v>
                </c:pt>
                <c:pt idx="14647">
                  <c:v>3.026751</c:v>
                </c:pt>
                <c:pt idx="14648">
                  <c:v>3.006605</c:v>
                </c:pt>
                <c:pt idx="14649">
                  <c:v>2.9050099999999999</c:v>
                </c:pt>
                <c:pt idx="14650">
                  <c:v>2.8350270000000002</c:v>
                </c:pt>
                <c:pt idx="14651">
                  <c:v>2.7988940000000002</c:v>
                </c:pt>
                <c:pt idx="14652">
                  <c:v>2.7803110000000002</c:v>
                </c:pt>
                <c:pt idx="14653">
                  <c:v>2.7618</c:v>
                </c:pt>
                <c:pt idx="14654">
                  <c:v>2.7467269999999999</c:v>
                </c:pt>
                <c:pt idx="14655">
                  <c:v>2.7492510000000001</c:v>
                </c:pt>
                <c:pt idx="14656">
                  <c:v>2.734874</c:v>
                </c:pt>
                <c:pt idx="14657">
                  <c:v>2.7050399999999999</c:v>
                </c:pt>
                <c:pt idx="14658">
                  <c:v>2.7032129999999999</c:v>
                </c:pt>
                <c:pt idx="14659">
                  <c:v>2.7733629999999998</c:v>
                </c:pt>
                <c:pt idx="14660">
                  <c:v>2.8605589999999999</c:v>
                </c:pt>
                <c:pt idx="14661">
                  <c:v>2.857313</c:v>
                </c:pt>
                <c:pt idx="14662">
                  <c:v>2.8949370000000001</c:v>
                </c:pt>
                <c:pt idx="14663">
                  <c:v>2.9054660000000001</c:v>
                </c:pt>
                <c:pt idx="14664">
                  <c:v>2.8708960000000001</c:v>
                </c:pt>
                <c:pt idx="14665">
                  <c:v>2.8385129999999998</c:v>
                </c:pt>
                <c:pt idx="14666">
                  <c:v>2.813679</c:v>
                </c:pt>
                <c:pt idx="14667">
                  <c:v>2.8117559999999999</c:v>
                </c:pt>
                <c:pt idx="14668">
                  <c:v>2.8264209999999999</c:v>
                </c:pt>
                <c:pt idx="14669">
                  <c:v>2.8222619999999998</c:v>
                </c:pt>
                <c:pt idx="14670">
                  <c:v>2.8224779999999998</c:v>
                </c:pt>
                <c:pt idx="14671">
                  <c:v>2.787836</c:v>
                </c:pt>
                <c:pt idx="14672">
                  <c:v>2.7735319999999999</c:v>
                </c:pt>
                <c:pt idx="14673">
                  <c:v>2.7687240000000002</c:v>
                </c:pt>
                <c:pt idx="14674">
                  <c:v>2.7476159999999998</c:v>
                </c:pt>
                <c:pt idx="14675">
                  <c:v>2.7325910000000002</c:v>
                </c:pt>
                <c:pt idx="14676">
                  <c:v>2.7526890000000002</c:v>
                </c:pt>
                <c:pt idx="14677">
                  <c:v>2.7537699999999998</c:v>
                </c:pt>
                <c:pt idx="14678">
                  <c:v>2.7571840000000001</c:v>
                </c:pt>
                <c:pt idx="14679">
                  <c:v>2.7492030000000001</c:v>
                </c:pt>
                <c:pt idx="14680">
                  <c:v>2.7452839999999998</c:v>
                </c:pt>
                <c:pt idx="14681">
                  <c:v>2.7491300000000001</c:v>
                </c:pt>
                <c:pt idx="14682">
                  <c:v>2.8006009999999999</c:v>
                </c:pt>
                <c:pt idx="14683">
                  <c:v>2.8040630000000002</c:v>
                </c:pt>
                <c:pt idx="14684">
                  <c:v>2.8050730000000001</c:v>
                </c:pt>
                <c:pt idx="14685">
                  <c:v>2.8038470000000002</c:v>
                </c:pt>
                <c:pt idx="14686">
                  <c:v>2.7989670000000002</c:v>
                </c:pt>
                <c:pt idx="14687">
                  <c:v>2.8174779999999999</c:v>
                </c:pt>
                <c:pt idx="14688">
                  <c:v>2.8621210000000001</c:v>
                </c:pt>
                <c:pt idx="14689">
                  <c:v>2.8883969999999999</c:v>
                </c:pt>
                <c:pt idx="14690">
                  <c:v>2.8664969999999999</c:v>
                </c:pt>
                <c:pt idx="14691">
                  <c:v>2.8192810000000001</c:v>
                </c:pt>
                <c:pt idx="14692">
                  <c:v>2.7820900000000002</c:v>
                </c:pt>
                <c:pt idx="14693">
                  <c:v>2.7621850000000001</c:v>
                </c:pt>
                <c:pt idx="14694">
                  <c:v>2.7554530000000002</c:v>
                </c:pt>
                <c:pt idx="14695">
                  <c:v>2.7668720000000002</c:v>
                </c:pt>
                <c:pt idx="14696">
                  <c:v>2.8313969999999999</c:v>
                </c:pt>
                <c:pt idx="14697">
                  <c:v>2.8324069999999999</c:v>
                </c:pt>
                <c:pt idx="14698">
                  <c:v>2.836446</c:v>
                </c:pt>
                <c:pt idx="14699">
                  <c:v>2.8934220000000002</c:v>
                </c:pt>
                <c:pt idx="14700">
                  <c:v>2.885513</c:v>
                </c:pt>
                <c:pt idx="14701">
                  <c:v>2.8495240000000002</c:v>
                </c:pt>
                <c:pt idx="14702">
                  <c:v>2.782883</c:v>
                </c:pt>
                <c:pt idx="14703">
                  <c:v>2.7510300000000001</c:v>
                </c:pt>
                <c:pt idx="14704">
                  <c:v>2.721123</c:v>
                </c:pt>
                <c:pt idx="14705">
                  <c:v>2.6263320000000001</c:v>
                </c:pt>
                <c:pt idx="14706">
                  <c:v>2.6302500000000002</c:v>
                </c:pt>
                <c:pt idx="14707">
                  <c:v>2.6960009999999999</c:v>
                </c:pt>
                <c:pt idx="14708">
                  <c:v>2.721244</c:v>
                </c:pt>
                <c:pt idx="14709">
                  <c:v>2.7888459999999999</c:v>
                </c:pt>
                <c:pt idx="14710">
                  <c:v>2.8401719999999999</c:v>
                </c:pt>
                <c:pt idx="14711">
                  <c:v>2.8558699999999999</c:v>
                </c:pt>
                <c:pt idx="14712">
                  <c:v>2.811588</c:v>
                </c:pt>
                <c:pt idx="14713">
                  <c:v>2.741438</c:v>
                </c:pt>
                <c:pt idx="14714">
                  <c:v>2.7643239999999998</c:v>
                </c:pt>
                <c:pt idx="14715">
                  <c:v>2.8370229999999999</c:v>
                </c:pt>
                <c:pt idx="14716">
                  <c:v>2.8830849999999999</c:v>
                </c:pt>
                <c:pt idx="14717">
                  <c:v>2.9309970000000001</c:v>
                </c:pt>
                <c:pt idx="14718">
                  <c:v>2.9578030000000002</c:v>
                </c:pt>
                <c:pt idx="14719">
                  <c:v>2.9292899999999999</c:v>
                </c:pt>
                <c:pt idx="14720">
                  <c:v>2.8574809999999999</c:v>
                </c:pt>
                <c:pt idx="14721">
                  <c:v>2.834667</c:v>
                </c:pt>
                <c:pt idx="14722">
                  <c:v>2.7899989999999999</c:v>
                </c:pt>
                <c:pt idx="14723">
                  <c:v>2.8303639999999999</c:v>
                </c:pt>
                <c:pt idx="14724">
                  <c:v>2.8868589999999998</c:v>
                </c:pt>
                <c:pt idx="14725">
                  <c:v>2.852986</c:v>
                </c:pt>
                <c:pt idx="14726">
                  <c:v>2.8162759999999998</c:v>
                </c:pt>
                <c:pt idx="14727">
                  <c:v>2.8042310000000001</c:v>
                </c:pt>
                <c:pt idx="14728">
                  <c:v>2.7897590000000001</c:v>
                </c:pt>
                <c:pt idx="14729">
                  <c:v>2.7370139999999998</c:v>
                </c:pt>
                <c:pt idx="14730">
                  <c:v>2.6915770000000001</c:v>
                </c:pt>
                <c:pt idx="14731">
                  <c:v>2.7247300000000001</c:v>
                </c:pt>
                <c:pt idx="14732">
                  <c:v>2.789927</c:v>
                </c:pt>
                <c:pt idx="14733">
                  <c:v>2.868973</c:v>
                </c:pt>
                <c:pt idx="14734">
                  <c:v>2.85527</c:v>
                </c:pt>
                <c:pt idx="14735">
                  <c:v>2.8396910000000002</c:v>
                </c:pt>
                <c:pt idx="14736">
                  <c:v>2.8315419999999998</c:v>
                </c:pt>
                <c:pt idx="14737">
                  <c:v>2.8627220000000002</c:v>
                </c:pt>
                <c:pt idx="14738">
                  <c:v>2.8734199999999999</c:v>
                </c:pt>
                <c:pt idx="14739">
                  <c:v>2.7940140000000002</c:v>
                </c:pt>
                <c:pt idx="14740">
                  <c:v>2.7355960000000001</c:v>
                </c:pt>
                <c:pt idx="14741">
                  <c:v>2.7188880000000002</c:v>
                </c:pt>
                <c:pt idx="14742">
                  <c:v>2.7466780000000002</c:v>
                </c:pt>
                <c:pt idx="14743">
                  <c:v>2.8241130000000001</c:v>
                </c:pt>
                <c:pt idx="14744">
                  <c:v>2.8808250000000002</c:v>
                </c:pt>
                <c:pt idx="14745">
                  <c:v>2.8956580000000001</c:v>
                </c:pt>
                <c:pt idx="14746">
                  <c:v>2.881281</c:v>
                </c:pt>
                <c:pt idx="14747">
                  <c:v>2.844163</c:v>
                </c:pt>
                <c:pt idx="14748">
                  <c:v>2.7880280000000002</c:v>
                </c:pt>
                <c:pt idx="14749">
                  <c:v>2.7767050000000002</c:v>
                </c:pt>
                <c:pt idx="14750">
                  <c:v>2.7428319999999999</c:v>
                </c:pt>
                <c:pt idx="14751">
                  <c:v>2.7317490000000002</c:v>
                </c:pt>
                <c:pt idx="14752">
                  <c:v>2.7693970000000001</c:v>
                </c:pt>
                <c:pt idx="14753">
                  <c:v>2.8157709999999998</c:v>
                </c:pt>
                <c:pt idx="14754">
                  <c:v>2.8470240000000002</c:v>
                </c:pt>
                <c:pt idx="14755">
                  <c:v>2.7996639999999999</c:v>
                </c:pt>
                <c:pt idx="14756">
                  <c:v>2.7135259999999999</c:v>
                </c:pt>
                <c:pt idx="14757">
                  <c:v>2.6709269999999998</c:v>
                </c:pt>
                <c:pt idx="14758">
                  <c:v>2.6349619999999998</c:v>
                </c:pt>
                <c:pt idx="14759">
                  <c:v>2.6727539999999999</c:v>
                </c:pt>
                <c:pt idx="14760">
                  <c:v>2.7534580000000002</c:v>
                </c:pt>
                <c:pt idx="14761">
                  <c:v>2.7822339999999999</c:v>
                </c:pt>
                <c:pt idx="14762">
                  <c:v>2.7775699999999999</c:v>
                </c:pt>
                <c:pt idx="14763">
                  <c:v>2.7856000000000001</c:v>
                </c:pt>
                <c:pt idx="14764">
                  <c:v>2.8372389999999998</c:v>
                </c:pt>
                <c:pt idx="14765">
                  <c:v>2.8730600000000002</c:v>
                </c:pt>
                <c:pt idx="14766">
                  <c:v>2.8468070000000001</c:v>
                </c:pt>
                <c:pt idx="14767">
                  <c:v>2.766896</c:v>
                </c:pt>
                <c:pt idx="14768">
                  <c:v>2.7243689999999998</c:v>
                </c:pt>
                <c:pt idx="14769">
                  <c:v>2.7074919999999998</c:v>
                </c:pt>
                <c:pt idx="14770">
                  <c:v>2.716628</c:v>
                </c:pt>
                <c:pt idx="14771">
                  <c:v>2.7441300000000002</c:v>
                </c:pt>
                <c:pt idx="14772">
                  <c:v>2.8184149999999999</c:v>
                </c:pt>
                <c:pt idx="14773">
                  <c:v>2.8885420000000002</c:v>
                </c:pt>
                <c:pt idx="14774">
                  <c:v>2.90638</c:v>
                </c:pt>
                <c:pt idx="14775">
                  <c:v>2.910803</c:v>
                </c:pt>
                <c:pt idx="14776">
                  <c:v>2.9023650000000001</c:v>
                </c:pt>
                <c:pt idx="14777">
                  <c:v>2.8756560000000002</c:v>
                </c:pt>
                <c:pt idx="14778">
                  <c:v>2.834883</c:v>
                </c:pt>
                <c:pt idx="14779">
                  <c:v>2.8016109999999999</c:v>
                </c:pt>
                <c:pt idx="14780">
                  <c:v>2.7660309999999999</c:v>
                </c:pt>
                <c:pt idx="14781">
                  <c:v>2.7296580000000001</c:v>
                </c:pt>
                <c:pt idx="14782">
                  <c:v>2.728936</c:v>
                </c:pt>
                <c:pt idx="14783">
                  <c:v>2.7612709999999998</c:v>
                </c:pt>
                <c:pt idx="14784">
                  <c:v>2.7652139999999998</c:v>
                </c:pt>
                <c:pt idx="14785">
                  <c:v>2.802549</c:v>
                </c:pt>
                <c:pt idx="14786">
                  <c:v>2.8414459999999999</c:v>
                </c:pt>
                <c:pt idx="14787">
                  <c:v>2.8246899999999999</c:v>
                </c:pt>
                <c:pt idx="14788">
                  <c:v>2.8321429999999999</c:v>
                </c:pt>
                <c:pt idx="14789">
                  <c:v>2.9182800000000002</c:v>
                </c:pt>
                <c:pt idx="14790">
                  <c:v>2.9434740000000001</c:v>
                </c:pt>
                <c:pt idx="14791">
                  <c:v>2.9050340000000001</c:v>
                </c:pt>
                <c:pt idx="14792">
                  <c:v>2.8926530000000001</c:v>
                </c:pt>
                <c:pt idx="14793">
                  <c:v>2.8335849999999998</c:v>
                </c:pt>
                <c:pt idx="14794">
                  <c:v>2.7871389999999998</c:v>
                </c:pt>
                <c:pt idx="14795">
                  <c:v>2.7675939999999999</c:v>
                </c:pt>
                <c:pt idx="14796">
                  <c:v>2.7800470000000002</c:v>
                </c:pt>
                <c:pt idx="14797">
                  <c:v>2.7517749999999999</c:v>
                </c:pt>
                <c:pt idx="14798">
                  <c:v>2.6632340000000001</c:v>
                </c:pt>
                <c:pt idx="14799">
                  <c:v>2.5810390000000001</c:v>
                </c:pt>
                <c:pt idx="14800">
                  <c:v>2.5552429999999999</c:v>
                </c:pt>
                <c:pt idx="14801">
                  <c:v>2.6321249999999998</c:v>
                </c:pt>
                <c:pt idx="14802">
                  <c:v>2.8360129999999999</c:v>
                </c:pt>
                <c:pt idx="14803">
                  <c:v>2.9249869999999998</c:v>
                </c:pt>
                <c:pt idx="14804">
                  <c:v>2.9025569999999998</c:v>
                </c:pt>
                <c:pt idx="14805">
                  <c:v>2.886282</c:v>
                </c:pt>
                <c:pt idx="14806">
                  <c:v>2.900706</c:v>
                </c:pt>
                <c:pt idx="14807">
                  <c:v>2.9704480000000002</c:v>
                </c:pt>
                <c:pt idx="14808">
                  <c:v>2.9334009999999999</c:v>
                </c:pt>
                <c:pt idx="14809">
                  <c:v>2.853491</c:v>
                </c:pt>
                <c:pt idx="14810">
                  <c:v>2.842095</c:v>
                </c:pt>
                <c:pt idx="14811">
                  <c:v>2.8104580000000001</c:v>
                </c:pt>
                <c:pt idx="14812">
                  <c:v>2.8063950000000002</c:v>
                </c:pt>
                <c:pt idx="14813">
                  <c:v>2.8042310000000001</c:v>
                </c:pt>
                <c:pt idx="14814">
                  <c:v>2.7536019999999999</c:v>
                </c:pt>
                <c:pt idx="14815">
                  <c:v>2.7223009999999999</c:v>
                </c:pt>
                <c:pt idx="14816">
                  <c:v>2.7474479999999999</c:v>
                </c:pt>
                <c:pt idx="14817">
                  <c:v>2.800818</c:v>
                </c:pt>
                <c:pt idx="14818">
                  <c:v>2.8417590000000001</c:v>
                </c:pt>
                <c:pt idx="14819">
                  <c:v>2.8202910000000001</c:v>
                </c:pt>
                <c:pt idx="14820">
                  <c:v>2.7796859999999999</c:v>
                </c:pt>
                <c:pt idx="14821">
                  <c:v>2.8888060000000002</c:v>
                </c:pt>
                <c:pt idx="14822">
                  <c:v>3.004489</c:v>
                </c:pt>
                <c:pt idx="14823">
                  <c:v>3.0118459999999998</c:v>
                </c:pt>
                <c:pt idx="14824">
                  <c:v>2.9408059999999998</c:v>
                </c:pt>
                <c:pt idx="14825">
                  <c:v>2.8514710000000001</c:v>
                </c:pt>
                <c:pt idx="14826">
                  <c:v>2.8232240000000002</c:v>
                </c:pt>
                <c:pt idx="14827">
                  <c:v>2.7789410000000001</c:v>
                </c:pt>
                <c:pt idx="14828">
                  <c:v>2.7789890000000002</c:v>
                </c:pt>
                <c:pt idx="14829">
                  <c:v>2.7672330000000001</c:v>
                </c:pt>
                <c:pt idx="14830">
                  <c:v>2.7078289999999998</c:v>
                </c:pt>
                <c:pt idx="14831">
                  <c:v>2.715786</c:v>
                </c:pt>
                <c:pt idx="14832">
                  <c:v>2.7658390000000002</c:v>
                </c:pt>
                <c:pt idx="14833">
                  <c:v>2.82219</c:v>
                </c:pt>
                <c:pt idx="14834">
                  <c:v>2.8421669999999999</c:v>
                </c:pt>
                <c:pt idx="14835">
                  <c:v>2.8063470000000001</c:v>
                </c:pt>
                <c:pt idx="14836">
                  <c:v>2.784999</c:v>
                </c:pt>
                <c:pt idx="14837">
                  <c:v>2.7804790000000001</c:v>
                </c:pt>
                <c:pt idx="14838">
                  <c:v>2.826012</c:v>
                </c:pt>
                <c:pt idx="14839">
                  <c:v>2.8304840000000002</c:v>
                </c:pt>
                <c:pt idx="14840">
                  <c:v>2.8620489999999998</c:v>
                </c:pt>
                <c:pt idx="14841">
                  <c:v>2.8732760000000002</c:v>
                </c:pt>
                <c:pt idx="14842">
                  <c:v>2.8351959999999998</c:v>
                </c:pt>
                <c:pt idx="14843">
                  <c:v>2.818079</c:v>
                </c:pt>
                <c:pt idx="14844">
                  <c:v>2.81392</c:v>
                </c:pt>
                <c:pt idx="14845">
                  <c:v>2.782715</c:v>
                </c:pt>
                <c:pt idx="14846">
                  <c:v>2.7735560000000001</c:v>
                </c:pt>
                <c:pt idx="14847">
                  <c:v>2.7966350000000002</c:v>
                </c:pt>
                <c:pt idx="14848">
                  <c:v>2.8258679999999998</c:v>
                </c:pt>
                <c:pt idx="14849">
                  <c:v>2.8425039999999999</c:v>
                </c:pt>
                <c:pt idx="14850">
                  <c:v>2.848322</c:v>
                </c:pt>
                <c:pt idx="14851">
                  <c:v>2.83195</c:v>
                </c:pt>
                <c:pt idx="14852">
                  <c:v>2.8189679999999999</c:v>
                </c:pt>
                <c:pt idx="14853">
                  <c:v>2.8132709999999999</c:v>
                </c:pt>
                <c:pt idx="14854">
                  <c:v>2.8197619999999999</c:v>
                </c:pt>
                <c:pt idx="14855">
                  <c:v>2.784014</c:v>
                </c:pt>
                <c:pt idx="14856">
                  <c:v>2.7669929999999998</c:v>
                </c:pt>
                <c:pt idx="14857">
                  <c:v>2.7937979999999998</c:v>
                </c:pt>
                <c:pt idx="14858">
                  <c:v>2.8151220000000001</c:v>
                </c:pt>
                <c:pt idx="14859">
                  <c:v>2.817069</c:v>
                </c:pt>
                <c:pt idx="14860">
                  <c:v>2.8187519999999999</c:v>
                </c:pt>
                <c:pt idx="14861">
                  <c:v>2.8371189999999999</c:v>
                </c:pt>
                <c:pt idx="14862">
                  <c:v>2.841831</c:v>
                </c:pt>
                <c:pt idx="14863">
                  <c:v>2.7840370000000001</c:v>
                </c:pt>
                <c:pt idx="14864">
                  <c:v>2.7337690000000001</c:v>
                </c:pt>
                <c:pt idx="14865">
                  <c:v>2.7624249999999999</c:v>
                </c:pt>
                <c:pt idx="14866">
                  <c:v>2.7974039999999998</c:v>
                </c:pt>
                <c:pt idx="14867">
                  <c:v>2.8621449999999999</c:v>
                </c:pt>
                <c:pt idx="14868">
                  <c:v>2.8756080000000002</c:v>
                </c:pt>
                <c:pt idx="14869">
                  <c:v>2.87818</c:v>
                </c:pt>
                <c:pt idx="14870">
                  <c:v>2.8690929999999999</c:v>
                </c:pt>
                <c:pt idx="14871">
                  <c:v>2.805866</c:v>
                </c:pt>
                <c:pt idx="14872">
                  <c:v>2.7319900000000001</c:v>
                </c:pt>
                <c:pt idx="14873">
                  <c:v>2.6948470000000002</c:v>
                </c:pt>
                <c:pt idx="14874">
                  <c:v>2.7208589999999999</c:v>
                </c:pt>
                <c:pt idx="14875">
                  <c:v>2.80714</c:v>
                </c:pt>
                <c:pt idx="14876">
                  <c:v>2.7805759999999999</c:v>
                </c:pt>
                <c:pt idx="14877">
                  <c:v>2.6931639999999999</c:v>
                </c:pt>
                <c:pt idx="14878">
                  <c:v>2.673187</c:v>
                </c:pt>
                <c:pt idx="14879">
                  <c:v>2.7465579999999998</c:v>
                </c:pt>
                <c:pt idx="14880">
                  <c:v>2.8033419999999998</c:v>
                </c:pt>
                <c:pt idx="14881">
                  <c:v>2.8098329999999998</c:v>
                </c:pt>
                <c:pt idx="14882">
                  <c:v>2.8385129999999998</c:v>
                </c:pt>
                <c:pt idx="14883">
                  <c:v>2.8193769999999998</c:v>
                </c:pt>
                <c:pt idx="14884">
                  <c:v>2.7730030000000001</c:v>
                </c:pt>
                <c:pt idx="14885">
                  <c:v>2.8445230000000001</c:v>
                </c:pt>
                <c:pt idx="14886">
                  <c:v>2.891162</c:v>
                </c:pt>
                <c:pt idx="14887">
                  <c:v>2.8809450000000001</c:v>
                </c:pt>
                <c:pt idx="14888">
                  <c:v>2.8579140000000001</c:v>
                </c:pt>
                <c:pt idx="14889">
                  <c:v>2.8470960000000001</c:v>
                </c:pt>
                <c:pt idx="14890">
                  <c:v>2.805409</c:v>
                </c:pt>
                <c:pt idx="14891">
                  <c:v>2.784278</c:v>
                </c:pt>
                <c:pt idx="14892">
                  <c:v>2.746991</c:v>
                </c:pt>
                <c:pt idx="14893">
                  <c:v>2.7696130000000001</c:v>
                </c:pt>
                <c:pt idx="14894">
                  <c:v>2.814473</c:v>
                </c:pt>
                <c:pt idx="14895">
                  <c:v>2.9026529999999999</c:v>
                </c:pt>
                <c:pt idx="14896">
                  <c:v>2.9549180000000002</c:v>
                </c:pt>
                <c:pt idx="14897">
                  <c:v>2.9054180000000001</c:v>
                </c:pt>
                <c:pt idx="14898">
                  <c:v>2.8530340000000001</c:v>
                </c:pt>
                <c:pt idx="14899">
                  <c:v>2.8112270000000001</c:v>
                </c:pt>
                <c:pt idx="14900">
                  <c:v>2.7864420000000001</c:v>
                </c:pt>
                <c:pt idx="14901">
                  <c:v>2.797885</c:v>
                </c:pt>
                <c:pt idx="14902">
                  <c:v>2.757425</c:v>
                </c:pt>
                <c:pt idx="14903">
                  <c:v>2.7383600000000001</c:v>
                </c:pt>
                <c:pt idx="14904">
                  <c:v>2.7506210000000002</c:v>
                </c:pt>
                <c:pt idx="14905">
                  <c:v>2.7287439999999998</c:v>
                </c:pt>
                <c:pt idx="14906">
                  <c:v>2.7120600000000001</c:v>
                </c:pt>
                <c:pt idx="14907">
                  <c:v>2.7012659999999999</c:v>
                </c:pt>
                <c:pt idx="14908">
                  <c:v>2.7367020000000002</c:v>
                </c:pt>
                <c:pt idx="14909">
                  <c:v>2.774686</c:v>
                </c:pt>
                <c:pt idx="14910">
                  <c:v>2.7856000000000001</c:v>
                </c:pt>
                <c:pt idx="14911">
                  <c:v>2.8306040000000001</c:v>
                </c:pt>
                <c:pt idx="14912">
                  <c:v>2.9291700000000001</c:v>
                </c:pt>
                <c:pt idx="14913">
                  <c:v>2.9794390000000002</c:v>
                </c:pt>
                <c:pt idx="14914">
                  <c:v>2.9599660000000001</c:v>
                </c:pt>
                <c:pt idx="14915">
                  <c:v>2.8917869999999999</c:v>
                </c:pt>
                <c:pt idx="14916">
                  <c:v>2.8358210000000001</c:v>
                </c:pt>
                <c:pt idx="14917">
                  <c:v>2.8484180000000001</c:v>
                </c:pt>
                <c:pt idx="14918">
                  <c:v>2.8632029999999999</c:v>
                </c:pt>
                <c:pt idx="14919">
                  <c:v>2.8294739999999998</c:v>
                </c:pt>
                <c:pt idx="14920">
                  <c:v>2.8259400000000001</c:v>
                </c:pt>
                <c:pt idx="14921">
                  <c:v>2.8573849999999998</c:v>
                </c:pt>
                <c:pt idx="14922">
                  <c:v>2.8697659999999998</c:v>
                </c:pt>
                <c:pt idx="14923">
                  <c:v>2.845173</c:v>
                </c:pt>
                <c:pt idx="14924">
                  <c:v>2.799471</c:v>
                </c:pt>
                <c:pt idx="14925">
                  <c:v>2.7833640000000002</c:v>
                </c:pt>
                <c:pt idx="14926">
                  <c:v>2.7961779999999998</c:v>
                </c:pt>
                <c:pt idx="14927">
                  <c:v>2.7864420000000001</c:v>
                </c:pt>
                <c:pt idx="14928">
                  <c:v>2.7812969999999999</c:v>
                </c:pt>
                <c:pt idx="14929">
                  <c:v>2.755093</c:v>
                </c:pt>
                <c:pt idx="14930">
                  <c:v>2.7230470000000002</c:v>
                </c:pt>
                <c:pt idx="14931">
                  <c:v>2.7223009999999999</c:v>
                </c:pt>
                <c:pt idx="14932">
                  <c:v>2.7352590000000001</c:v>
                </c:pt>
                <c:pt idx="14933">
                  <c:v>2.7462939999999998</c:v>
                </c:pt>
                <c:pt idx="14934">
                  <c:v>2.7458849999999999</c:v>
                </c:pt>
                <c:pt idx="14935">
                  <c:v>2.7673290000000001</c:v>
                </c:pt>
                <c:pt idx="14936">
                  <c:v>2.8096890000000001</c:v>
                </c:pt>
                <c:pt idx="14937">
                  <c:v>2.8807770000000001</c:v>
                </c:pt>
                <c:pt idx="14938">
                  <c:v>2.9165730000000001</c:v>
                </c:pt>
                <c:pt idx="14939">
                  <c:v>2.9112840000000002</c:v>
                </c:pt>
                <c:pt idx="14940">
                  <c:v>2.8921000000000001</c:v>
                </c:pt>
                <c:pt idx="14941">
                  <c:v>2.8594050000000002</c:v>
                </c:pt>
                <c:pt idx="14942">
                  <c:v>2.815531</c:v>
                </c:pt>
                <c:pt idx="14943">
                  <c:v>2.8128380000000002</c:v>
                </c:pt>
                <c:pt idx="14944">
                  <c:v>2.8320219999999998</c:v>
                </c:pt>
                <c:pt idx="14945">
                  <c:v>2.8312050000000002</c:v>
                </c:pt>
                <c:pt idx="14946">
                  <c:v>2.8212519999999999</c:v>
                </c:pt>
                <c:pt idx="14947">
                  <c:v>2.8684919999999998</c:v>
                </c:pt>
                <c:pt idx="14948">
                  <c:v>2.8685640000000001</c:v>
                </c:pt>
                <c:pt idx="14949">
                  <c:v>2.8125010000000001</c:v>
                </c:pt>
                <c:pt idx="14950">
                  <c:v>2.761463</c:v>
                </c:pt>
                <c:pt idx="14951">
                  <c:v>2.7066509999999999</c:v>
                </c:pt>
                <c:pt idx="14952">
                  <c:v>2.7722090000000001</c:v>
                </c:pt>
                <c:pt idx="14953">
                  <c:v>2.8007460000000002</c:v>
                </c:pt>
                <c:pt idx="14954">
                  <c:v>2.8106990000000001</c:v>
                </c:pt>
                <c:pt idx="14955">
                  <c:v>2.853971</c:v>
                </c:pt>
                <c:pt idx="14956">
                  <c:v>2.8642609999999999</c:v>
                </c:pt>
                <c:pt idx="14957">
                  <c:v>2.8849119999999999</c:v>
                </c:pt>
                <c:pt idx="14958">
                  <c:v>2.9038560000000002</c:v>
                </c:pt>
                <c:pt idx="14959">
                  <c:v>2.8823629999999998</c:v>
                </c:pt>
                <c:pt idx="14960">
                  <c:v>2.8325749999999998</c:v>
                </c:pt>
                <c:pt idx="14961">
                  <c:v>2.7786040000000001</c:v>
                </c:pt>
                <c:pt idx="14962">
                  <c:v>2.7658390000000002</c:v>
                </c:pt>
                <c:pt idx="14963">
                  <c:v>2.7943989999999999</c:v>
                </c:pt>
                <c:pt idx="14964">
                  <c:v>2.8073570000000001</c:v>
                </c:pt>
                <c:pt idx="14965">
                  <c:v>2.8010579999999998</c:v>
                </c:pt>
                <c:pt idx="14966">
                  <c:v>2.8158669999999999</c:v>
                </c:pt>
                <c:pt idx="14967">
                  <c:v>2.8517839999999999</c:v>
                </c:pt>
                <c:pt idx="14968">
                  <c:v>2.8359649999999998</c:v>
                </c:pt>
                <c:pt idx="14969">
                  <c:v>2.7411249999999998</c:v>
                </c:pt>
                <c:pt idx="14970">
                  <c:v>2.700593</c:v>
                </c:pt>
                <c:pt idx="14971">
                  <c:v>2.7169159999999999</c:v>
                </c:pt>
                <c:pt idx="14972">
                  <c:v>2.7613189999999999</c:v>
                </c:pt>
                <c:pt idx="14973">
                  <c:v>2.8034620000000001</c:v>
                </c:pt>
                <c:pt idx="14974">
                  <c:v>2.841062</c:v>
                </c:pt>
                <c:pt idx="14975">
                  <c:v>2.8997449999999998</c:v>
                </c:pt>
                <c:pt idx="14976">
                  <c:v>2.9462630000000001</c:v>
                </c:pt>
                <c:pt idx="14977">
                  <c:v>2.9298670000000002</c:v>
                </c:pt>
                <c:pt idx="14978">
                  <c:v>2.904264</c:v>
                </c:pt>
                <c:pt idx="14979">
                  <c:v>2.9080629999999998</c:v>
                </c:pt>
                <c:pt idx="14980">
                  <c:v>2.8866179999999999</c:v>
                </c:pt>
                <c:pt idx="14981">
                  <c:v>2.8441390000000002</c:v>
                </c:pt>
                <c:pt idx="14982">
                  <c:v>2.8246180000000001</c:v>
                </c:pt>
                <c:pt idx="14983">
                  <c:v>2.821685</c:v>
                </c:pt>
                <c:pt idx="14984">
                  <c:v>2.8011780000000002</c:v>
                </c:pt>
                <c:pt idx="14985">
                  <c:v>2.806419</c:v>
                </c:pt>
                <c:pt idx="14986">
                  <c:v>2.814473</c:v>
                </c:pt>
                <c:pt idx="14987">
                  <c:v>2.80464</c:v>
                </c:pt>
                <c:pt idx="14988">
                  <c:v>2.7853599999999998</c:v>
                </c:pt>
                <c:pt idx="14989">
                  <c:v>2.7908409999999999</c:v>
                </c:pt>
                <c:pt idx="14990">
                  <c:v>2.805866</c:v>
                </c:pt>
                <c:pt idx="14991">
                  <c:v>2.7882929999999999</c:v>
                </c:pt>
                <c:pt idx="14992">
                  <c:v>2.7429039999999998</c:v>
                </c:pt>
                <c:pt idx="14993">
                  <c:v>2.7570399999999999</c:v>
                </c:pt>
                <c:pt idx="14994">
                  <c:v>2.8043040000000001</c:v>
                </c:pt>
                <c:pt idx="14995">
                  <c:v>2.836157</c:v>
                </c:pt>
                <c:pt idx="14996">
                  <c:v>2.8764249999999998</c:v>
                </c:pt>
                <c:pt idx="14997">
                  <c:v>2.8960180000000002</c:v>
                </c:pt>
                <c:pt idx="14998">
                  <c:v>2.8630110000000002</c:v>
                </c:pt>
                <c:pt idx="14999">
                  <c:v>2.847985</c:v>
                </c:pt>
                <c:pt idx="15000">
                  <c:v>2.8760889999999999</c:v>
                </c:pt>
                <c:pt idx="15001">
                  <c:v>2.8847429999999998</c:v>
                </c:pt>
                <c:pt idx="15002">
                  <c:v>2.8561109999999998</c:v>
                </c:pt>
                <c:pt idx="15003">
                  <c:v>2.8639000000000001</c:v>
                </c:pt>
                <c:pt idx="15004">
                  <c:v>2.8891429999999998</c:v>
                </c:pt>
                <c:pt idx="15005">
                  <c:v>2.888325</c:v>
                </c:pt>
                <c:pt idx="15006">
                  <c:v>2.8604620000000001</c:v>
                </c:pt>
                <c:pt idx="15007">
                  <c:v>2.8017789999999998</c:v>
                </c:pt>
                <c:pt idx="15008">
                  <c:v>2.7620640000000001</c:v>
                </c:pt>
                <c:pt idx="15009">
                  <c:v>2.7649729999999999</c:v>
                </c:pt>
                <c:pt idx="15010">
                  <c:v>2.7290570000000001</c:v>
                </c:pt>
                <c:pt idx="15011">
                  <c:v>2.729778</c:v>
                </c:pt>
                <c:pt idx="15012">
                  <c:v>2.7649249999999999</c:v>
                </c:pt>
                <c:pt idx="15013">
                  <c:v>2.7576649999999998</c:v>
                </c:pt>
                <c:pt idx="15014">
                  <c:v>2.7451159999999999</c:v>
                </c:pt>
                <c:pt idx="15015">
                  <c:v>2.6792449999999999</c:v>
                </c:pt>
                <c:pt idx="15016">
                  <c:v>2.6491220000000002</c:v>
                </c:pt>
                <c:pt idx="15017">
                  <c:v>2.8799589999999999</c:v>
                </c:pt>
                <c:pt idx="15018">
                  <c:v>2.9122699999999999</c:v>
                </c:pt>
                <c:pt idx="15019">
                  <c:v>2.9779969999999998</c:v>
                </c:pt>
                <c:pt idx="15020">
                  <c:v>2.9903770000000001</c:v>
                </c:pt>
                <c:pt idx="15021">
                  <c:v>2.961649</c:v>
                </c:pt>
                <c:pt idx="15022">
                  <c:v>2.8760409999999998</c:v>
                </c:pt>
                <c:pt idx="15023">
                  <c:v>2.8339219999999998</c:v>
                </c:pt>
                <c:pt idx="15024">
                  <c:v>2.8120449999999999</c:v>
                </c:pt>
                <c:pt idx="15025">
                  <c:v>2.7922829999999998</c:v>
                </c:pt>
                <c:pt idx="15026">
                  <c:v>2.8051210000000002</c:v>
                </c:pt>
                <c:pt idx="15027">
                  <c:v>2.8057699999999999</c:v>
                </c:pt>
                <c:pt idx="15028">
                  <c:v>2.81541</c:v>
                </c:pt>
                <c:pt idx="15029">
                  <c:v>2.8236080000000001</c:v>
                </c:pt>
                <c:pt idx="15030">
                  <c:v>2.8413740000000001</c:v>
                </c:pt>
                <c:pt idx="15031">
                  <c:v>2.8395229999999998</c:v>
                </c:pt>
                <c:pt idx="15032">
                  <c:v>2.8081019999999999</c:v>
                </c:pt>
                <c:pt idx="15033">
                  <c:v>2.795096</c:v>
                </c:pt>
                <c:pt idx="15034">
                  <c:v>2.7755510000000001</c:v>
                </c:pt>
                <c:pt idx="15035">
                  <c:v>2.7484090000000001</c:v>
                </c:pt>
                <c:pt idx="15036">
                  <c:v>2.7530489999999999</c:v>
                </c:pt>
                <c:pt idx="15037">
                  <c:v>2.788052</c:v>
                </c:pt>
                <c:pt idx="15038">
                  <c:v>2.8127179999999998</c:v>
                </c:pt>
                <c:pt idx="15039">
                  <c:v>2.8282240000000001</c:v>
                </c:pt>
                <c:pt idx="15040">
                  <c:v>2.85527</c:v>
                </c:pt>
                <c:pt idx="15041">
                  <c:v>2.8582019999999999</c:v>
                </c:pt>
                <c:pt idx="15042">
                  <c:v>2.827334</c:v>
                </c:pt>
                <c:pt idx="15043">
                  <c:v>2.798654</c:v>
                </c:pt>
                <c:pt idx="15044">
                  <c:v>2.821637</c:v>
                </c:pt>
                <c:pt idx="15045">
                  <c:v>2.8548610000000001</c:v>
                </c:pt>
                <c:pt idx="15046">
                  <c:v>2.8841899999999998</c:v>
                </c:pt>
                <c:pt idx="15047">
                  <c:v>2.8761130000000001</c:v>
                </c:pt>
                <c:pt idx="15048">
                  <c:v>2.816036</c:v>
                </c:pt>
                <c:pt idx="15049">
                  <c:v>2.8223820000000002</c:v>
                </c:pt>
                <c:pt idx="15050">
                  <c:v>2.8314699999999999</c:v>
                </c:pt>
                <c:pt idx="15051">
                  <c:v>2.8364940000000001</c:v>
                </c:pt>
                <c:pt idx="15052">
                  <c:v>2.8191609999999998</c:v>
                </c:pt>
                <c:pt idx="15053">
                  <c:v>2.8394750000000002</c:v>
                </c:pt>
                <c:pt idx="15054">
                  <c:v>2.8236080000000001</c:v>
                </c:pt>
                <c:pt idx="15055">
                  <c:v>2.7847590000000002</c:v>
                </c:pt>
                <c:pt idx="15056">
                  <c:v>2.7668490000000001</c:v>
                </c:pt>
                <c:pt idx="15057">
                  <c:v>2.7621359999999999</c:v>
                </c:pt>
                <c:pt idx="15058">
                  <c:v>2.782956</c:v>
                </c:pt>
                <c:pt idx="15059">
                  <c:v>2.8189440000000001</c:v>
                </c:pt>
                <c:pt idx="15060">
                  <c:v>2.8131270000000002</c:v>
                </c:pt>
                <c:pt idx="15061">
                  <c:v>2.794279</c:v>
                </c:pt>
                <c:pt idx="15062">
                  <c:v>2.7877160000000001</c:v>
                </c:pt>
                <c:pt idx="15063">
                  <c:v>2.8000970000000001</c:v>
                </c:pt>
                <c:pt idx="15064">
                  <c:v>2.8045200000000001</c:v>
                </c:pt>
                <c:pt idx="15065">
                  <c:v>2.826301</c:v>
                </c:pt>
                <c:pt idx="15066">
                  <c:v>2.8685640000000001</c:v>
                </c:pt>
                <c:pt idx="15067">
                  <c:v>2.9030140000000002</c:v>
                </c:pt>
                <c:pt idx="15068">
                  <c:v>2.9155630000000001</c:v>
                </c:pt>
                <c:pt idx="15069">
                  <c:v>2.8691650000000002</c:v>
                </c:pt>
                <c:pt idx="15070">
                  <c:v>2.8214450000000002</c:v>
                </c:pt>
                <c:pt idx="15071">
                  <c:v>2.7836050000000001</c:v>
                </c:pt>
                <c:pt idx="15072">
                  <c:v>2.7608380000000001</c:v>
                </c:pt>
                <c:pt idx="15073">
                  <c:v>2.7526649999999999</c:v>
                </c:pt>
                <c:pt idx="15074">
                  <c:v>2.7885330000000002</c:v>
                </c:pt>
                <c:pt idx="15075">
                  <c:v>2.84361</c:v>
                </c:pt>
                <c:pt idx="15076">
                  <c:v>2.8634919999999999</c:v>
                </c:pt>
                <c:pt idx="15077">
                  <c:v>2.9028459999999998</c:v>
                </c:pt>
                <c:pt idx="15078">
                  <c:v>2.9096009999999999</c:v>
                </c:pt>
                <c:pt idx="15079">
                  <c:v>2.8509419999999999</c:v>
                </c:pt>
                <c:pt idx="15080">
                  <c:v>2.7874750000000001</c:v>
                </c:pt>
                <c:pt idx="15081">
                  <c:v>2.7320139999999999</c:v>
                </c:pt>
                <c:pt idx="15082">
                  <c:v>2.7192479999999999</c:v>
                </c:pt>
                <c:pt idx="15083">
                  <c:v>2.7859370000000001</c:v>
                </c:pt>
                <c:pt idx="15084">
                  <c:v>2.8243779999999998</c:v>
                </c:pt>
                <c:pt idx="15085">
                  <c:v>2.8069480000000002</c:v>
                </c:pt>
                <c:pt idx="15086">
                  <c:v>2.7785319999999998</c:v>
                </c:pt>
                <c:pt idx="15087">
                  <c:v>2.7913220000000001</c:v>
                </c:pt>
                <c:pt idx="15088">
                  <c:v>2.7996639999999999</c:v>
                </c:pt>
                <c:pt idx="15089">
                  <c:v>2.8188719999999998</c:v>
                </c:pt>
                <c:pt idx="15090">
                  <c:v>2.8083909999999999</c:v>
                </c:pt>
                <c:pt idx="15091">
                  <c:v>2.7408610000000002</c:v>
                </c:pt>
                <c:pt idx="15092">
                  <c:v>2.7352590000000001</c:v>
                </c:pt>
                <c:pt idx="15093">
                  <c:v>2.7639879999999999</c:v>
                </c:pt>
                <c:pt idx="15094">
                  <c:v>2.8097129999999999</c:v>
                </c:pt>
                <c:pt idx="15095">
                  <c:v>2.8142559999999999</c:v>
                </c:pt>
                <c:pt idx="15096">
                  <c:v>2.8266369999999998</c:v>
                </c:pt>
                <c:pt idx="15097">
                  <c:v>2.8773390000000001</c:v>
                </c:pt>
                <c:pt idx="15098">
                  <c:v>2.8577460000000001</c:v>
                </c:pt>
                <c:pt idx="15099">
                  <c:v>2.8227669999999998</c:v>
                </c:pt>
                <c:pt idx="15100">
                  <c:v>2.80125</c:v>
                </c:pt>
                <c:pt idx="15101">
                  <c:v>2.81053</c:v>
                </c:pt>
                <c:pt idx="15102">
                  <c:v>2.8905850000000002</c:v>
                </c:pt>
                <c:pt idx="15103">
                  <c:v>2.929338</c:v>
                </c:pt>
                <c:pt idx="15104">
                  <c:v>2.8615200000000001</c:v>
                </c:pt>
                <c:pt idx="15105">
                  <c:v>2.801323</c:v>
                </c:pt>
                <c:pt idx="15106">
                  <c:v>2.7752870000000001</c:v>
                </c:pt>
                <c:pt idx="15107">
                  <c:v>2.7569439999999998</c:v>
                </c:pt>
                <c:pt idx="15108">
                  <c:v>2.7916820000000002</c:v>
                </c:pt>
                <c:pt idx="15109">
                  <c:v>2.8703669999999999</c:v>
                </c:pt>
                <c:pt idx="15110">
                  <c:v>2.8520479999999999</c:v>
                </c:pt>
                <c:pt idx="15111">
                  <c:v>2.8600780000000001</c:v>
                </c:pt>
                <c:pt idx="15112">
                  <c:v>2.9135439999999999</c:v>
                </c:pt>
                <c:pt idx="15113">
                  <c:v>2.892941</c:v>
                </c:pt>
                <c:pt idx="15114">
                  <c:v>2.8115399999999999</c:v>
                </c:pt>
                <c:pt idx="15115">
                  <c:v>2.8066840000000002</c:v>
                </c:pt>
                <c:pt idx="15116">
                  <c:v>2.780119</c:v>
                </c:pt>
                <c:pt idx="15117">
                  <c:v>2.776513</c:v>
                </c:pt>
                <c:pt idx="15118">
                  <c:v>2.7778830000000001</c:v>
                </c:pt>
                <c:pt idx="15119">
                  <c:v>2.7693970000000001</c:v>
                </c:pt>
                <c:pt idx="15120">
                  <c:v>2.7660070000000001</c:v>
                </c:pt>
                <c:pt idx="15121">
                  <c:v>2.7659829999999999</c:v>
                </c:pt>
                <c:pt idx="15122">
                  <c:v>2.7753830000000002</c:v>
                </c:pt>
                <c:pt idx="15123">
                  <c:v>2.74288</c:v>
                </c:pt>
                <c:pt idx="15124">
                  <c:v>2.7526160000000002</c:v>
                </c:pt>
                <c:pt idx="15125">
                  <c:v>2.942825</c:v>
                </c:pt>
                <c:pt idx="15126">
                  <c:v>2.961913</c:v>
                </c:pt>
                <c:pt idx="15127">
                  <c:v>2.9121489999999999</c:v>
                </c:pt>
                <c:pt idx="15128">
                  <c:v>2.873564</c:v>
                </c:pt>
                <c:pt idx="15129">
                  <c:v>2.847264</c:v>
                </c:pt>
                <c:pt idx="15130">
                  <c:v>2.8205789999999999</c:v>
                </c:pt>
                <c:pt idx="15131">
                  <c:v>2.8059859999999999</c:v>
                </c:pt>
                <c:pt idx="15132">
                  <c:v>2.833825</c:v>
                </c:pt>
                <c:pt idx="15133">
                  <c:v>2.8564240000000001</c:v>
                </c:pt>
                <c:pt idx="15134">
                  <c:v>2.8294980000000001</c:v>
                </c:pt>
                <c:pt idx="15135">
                  <c:v>2.8185359999999999</c:v>
                </c:pt>
                <c:pt idx="15136">
                  <c:v>2.8171409999999999</c:v>
                </c:pt>
                <c:pt idx="15137">
                  <c:v>2.8032699999999999</c:v>
                </c:pt>
                <c:pt idx="15138">
                  <c:v>2.778292</c:v>
                </c:pt>
                <c:pt idx="15139">
                  <c:v>2.7782680000000002</c:v>
                </c:pt>
                <c:pt idx="15140">
                  <c:v>2.8059379999999998</c:v>
                </c:pt>
                <c:pt idx="15141">
                  <c:v>2.8887100000000001</c:v>
                </c:pt>
                <c:pt idx="15142">
                  <c:v>2.9481380000000001</c:v>
                </c:pt>
                <c:pt idx="15143">
                  <c:v>2.91364</c:v>
                </c:pt>
                <c:pt idx="15144">
                  <c:v>2.8457729999999999</c:v>
                </c:pt>
                <c:pt idx="15145">
                  <c:v>2.8094239999999999</c:v>
                </c:pt>
                <c:pt idx="15146">
                  <c:v>2.7892299999999999</c:v>
                </c:pt>
                <c:pt idx="15147">
                  <c:v>2.747255</c:v>
                </c:pt>
                <c:pt idx="15148">
                  <c:v>2.7165560000000002</c:v>
                </c:pt>
                <c:pt idx="15149">
                  <c:v>2.687659</c:v>
                </c:pt>
                <c:pt idx="15150">
                  <c:v>2.6585459999999999</c:v>
                </c:pt>
                <c:pt idx="15151">
                  <c:v>2.686817</c:v>
                </c:pt>
                <c:pt idx="15152">
                  <c:v>2.7502119999999999</c:v>
                </c:pt>
                <c:pt idx="15153">
                  <c:v>2.819016</c:v>
                </c:pt>
                <c:pt idx="15154">
                  <c:v>2.842937</c:v>
                </c:pt>
                <c:pt idx="15155">
                  <c:v>2.8511099999999998</c:v>
                </c:pt>
                <c:pt idx="15156">
                  <c:v>2.866641</c:v>
                </c:pt>
                <c:pt idx="15157">
                  <c:v>2.8884940000000001</c:v>
                </c:pt>
                <c:pt idx="15158">
                  <c:v>2.901259</c:v>
                </c:pt>
                <c:pt idx="15159">
                  <c:v>2.8973409999999999</c:v>
                </c:pt>
                <c:pt idx="15160">
                  <c:v>2.8355320000000002</c:v>
                </c:pt>
                <c:pt idx="15161">
                  <c:v>2.7693729999999999</c:v>
                </c:pt>
                <c:pt idx="15162">
                  <c:v>2.7404280000000001</c:v>
                </c:pt>
                <c:pt idx="15163">
                  <c:v>2.7403559999999998</c:v>
                </c:pt>
                <c:pt idx="15164">
                  <c:v>2.7404280000000001</c:v>
                </c:pt>
                <c:pt idx="15165">
                  <c:v>2.8228149999999999</c:v>
                </c:pt>
                <c:pt idx="15166">
                  <c:v>2.85337</c:v>
                </c:pt>
                <c:pt idx="15167">
                  <c:v>2.8667370000000001</c:v>
                </c:pt>
                <c:pt idx="15168">
                  <c:v>2.874069</c:v>
                </c:pt>
                <c:pt idx="15169">
                  <c:v>2.868636</c:v>
                </c:pt>
                <c:pt idx="15170">
                  <c:v>2.8947919999999998</c:v>
                </c:pt>
                <c:pt idx="15171">
                  <c:v>2.850822</c:v>
                </c:pt>
                <c:pt idx="15172">
                  <c:v>2.8102900000000002</c:v>
                </c:pt>
                <c:pt idx="15173">
                  <c:v>2.8360129999999999</c:v>
                </c:pt>
                <c:pt idx="15174">
                  <c:v>2.8137509999999999</c:v>
                </c:pt>
                <c:pt idx="15175">
                  <c:v>2.7986780000000002</c:v>
                </c:pt>
                <c:pt idx="15176">
                  <c:v>2.7528809999999999</c:v>
                </c:pt>
                <c:pt idx="15177">
                  <c:v>2.757304</c:v>
                </c:pt>
                <c:pt idx="15178">
                  <c:v>2.804424</c:v>
                </c:pt>
                <c:pt idx="15179">
                  <c:v>2.8479130000000001</c:v>
                </c:pt>
                <c:pt idx="15180">
                  <c:v>2.8664000000000001</c:v>
                </c:pt>
                <c:pt idx="15181">
                  <c:v>2.8405330000000002</c:v>
                </c:pt>
                <c:pt idx="15182">
                  <c:v>2.7889659999999998</c:v>
                </c:pt>
                <c:pt idx="15183">
                  <c:v>2.7890619999999999</c:v>
                </c:pt>
                <c:pt idx="15184">
                  <c:v>2.7983899999999999</c:v>
                </c:pt>
                <c:pt idx="15185">
                  <c:v>2.8019959999999999</c:v>
                </c:pt>
                <c:pt idx="15186">
                  <c:v>2.7889659999999998</c:v>
                </c:pt>
                <c:pt idx="15187">
                  <c:v>2.7814649999999999</c:v>
                </c:pt>
                <c:pt idx="15188">
                  <c:v>2.7958409999999998</c:v>
                </c:pt>
                <c:pt idx="15189">
                  <c:v>2.8336329999999998</c:v>
                </c:pt>
                <c:pt idx="15190">
                  <c:v>2.89222</c:v>
                </c:pt>
                <c:pt idx="15191">
                  <c:v>2.9433060000000002</c:v>
                </c:pt>
                <c:pt idx="15192">
                  <c:v>2.9318149999999998</c:v>
                </c:pt>
                <c:pt idx="15193">
                  <c:v>2.895105</c:v>
                </c:pt>
                <c:pt idx="15194">
                  <c:v>2.803534</c:v>
                </c:pt>
                <c:pt idx="15195">
                  <c:v>2.7940140000000002</c:v>
                </c:pt>
                <c:pt idx="15196">
                  <c:v>2.822695</c:v>
                </c:pt>
                <c:pt idx="15197">
                  <c:v>2.8370950000000001</c:v>
                </c:pt>
                <c:pt idx="15198">
                  <c:v>2.80904</c:v>
                </c:pt>
                <c:pt idx="15199">
                  <c:v>2.7845900000000001</c:v>
                </c:pt>
                <c:pt idx="15200">
                  <c:v>2.7540110000000002</c:v>
                </c:pt>
                <c:pt idx="15201">
                  <c:v>2.751366</c:v>
                </c:pt>
                <c:pt idx="15202">
                  <c:v>2.7669929999999998</c:v>
                </c:pt>
                <c:pt idx="15203">
                  <c:v>2.770022</c:v>
                </c:pt>
                <c:pt idx="15204">
                  <c:v>2.7722820000000001</c:v>
                </c:pt>
                <c:pt idx="15205">
                  <c:v>2.7809599999999999</c:v>
                </c:pt>
                <c:pt idx="15206">
                  <c:v>2.7881480000000001</c:v>
                </c:pt>
                <c:pt idx="15207">
                  <c:v>2.8525770000000001</c:v>
                </c:pt>
                <c:pt idx="15208">
                  <c:v>2.866641</c:v>
                </c:pt>
                <c:pt idx="15209">
                  <c:v>2.8482259999999999</c:v>
                </c:pt>
                <c:pt idx="15210">
                  <c:v>2.8223820000000002</c:v>
                </c:pt>
                <c:pt idx="15211">
                  <c:v>2.8070439999999999</c:v>
                </c:pt>
                <c:pt idx="15212">
                  <c:v>2.7650939999999999</c:v>
                </c:pt>
                <c:pt idx="15213">
                  <c:v>2.7471589999999999</c:v>
                </c:pt>
                <c:pt idx="15214">
                  <c:v>2.764348</c:v>
                </c:pt>
                <c:pt idx="15215">
                  <c:v>2.8294739999999998</c:v>
                </c:pt>
                <c:pt idx="15216">
                  <c:v>2.8208190000000002</c:v>
                </c:pt>
                <c:pt idx="15217">
                  <c:v>2.7811050000000002</c:v>
                </c:pt>
                <c:pt idx="15218">
                  <c:v>2.7830279999999998</c:v>
                </c:pt>
                <c:pt idx="15219">
                  <c:v>2.7965390000000001</c:v>
                </c:pt>
                <c:pt idx="15220">
                  <c:v>2.8052890000000001</c:v>
                </c:pt>
                <c:pt idx="15221">
                  <c:v>2.801275</c:v>
                </c:pt>
                <c:pt idx="15222">
                  <c:v>2.8029329999999999</c:v>
                </c:pt>
                <c:pt idx="15223">
                  <c:v>2.8220209999999999</c:v>
                </c:pt>
                <c:pt idx="15224">
                  <c:v>2.8305319999999998</c:v>
                </c:pt>
                <c:pt idx="15225">
                  <c:v>2.813367</c:v>
                </c:pt>
                <c:pt idx="15226">
                  <c:v>2.7925239999999998</c:v>
                </c:pt>
                <c:pt idx="15227">
                  <c:v>2.7886289999999998</c:v>
                </c:pt>
                <c:pt idx="15228">
                  <c:v>2.7905280000000001</c:v>
                </c:pt>
                <c:pt idx="15229">
                  <c:v>2.788557</c:v>
                </c:pt>
                <c:pt idx="15230">
                  <c:v>2.7997359999999998</c:v>
                </c:pt>
                <c:pt idx="15231">
                  <c:v>2.7753830000000002</c:v>
                </c:pt>
                <c:pt idx="15232">
                  <c:v>2.7087659999999998</c:v>
                </c:pt>
                <c:pt idx="15233">
                  <c:v>2.6787879999999999</c:v>
                </c:pt>
                <c:pt idx="15234">
                  <c:v>2.672129</c:v>
                </c:pt>
                <c:pt idx="15235">
                  <c:v>2.7182870000000001</c:v>
                </c:pt>
                <c:pt idx="15236">
                  <c:v>2.7624010000000001</c:v>
                </c:pt>
                <c:pt idx="15237">
                  <c:v>2.7889659999999998</c:v>
                </c:pt>
                <c:pt idx="15238">
                  <c:v>2.7794940000000001</c:v>
                </c:pt>
                <c:pt idx="15239">
                  <c:v>2.8080059999999998</c:v>
                </c:pt>
                <c:pt idx="15240">
                  <c:v>2.852938</c:v>
                </c:pt>
                <c:pt idx="15241">
                  <c:v>2.842095</c:v>
                </c:pt>
                <c:pt idx="15242">
                  <c:v>2.8086069999999999</c:v>
                </c:pt>
                <c:pt idx="15243">
                  <c:v>2.7513420000000002</c:v>
                </c:pt>
                <c:pt idx="15244">
                  <c:v>2.7667280000000001</c:v>
                </c:pt>
                <c:pt idx="15245">
                  <c:v>2.7854079999999999</c:v>
                </c:pt>
                <c:pt idx="15246">
                  <c:v>2.8021880000000001</c:v>
                </c:pt>
                <c:pt idx="15247">
                  <c:v>2.8506300000000002</c:v>
                </c:pt>
                <c:pt idx="15248">
                  <c:v>2.9408539999999999</c:v>
                </c:pt>
                <c:pt idx="15249">
                  <c:v>3.023145</c:v>
                </c:pt>
                <c:pt idx="15250">
                  <c:v>3.0283370000000001</c:v>
                </c:pt>
                <c:pt idx="15251">
                  <c:v>2.9664809999999999</c:v>
                </c:pt>
                <c:pt idx="15252">
                  <c:v>2.9004180000000002</c:v>
                </c:pt>
                <c:pt idx="15253">
                  <c:v>2.9042400000000002</c:v>
                </c:pt>
                <c:pt idx="15254">
                  <c:v>2.8837820000000001</c:v>
                </c:pt>
                <c:pt idx="15255">
                  <c:v>2.8245459999999998</c:v>
                </c:pt>
                <c:pt idx="15256">
                  <c:v>2.8138960000000002</c:v>
                </c:pt>
                <c:pt idx="15257">
                  <c:v>2.7465099999999998</c:v>
                </c:pt>
                <c:pt idx="15258">
                  <c:v>2.7384559999999998</c:v>
                </c:pt>
                <c:pt idx="15259">
                  <c:v>2.7907690000000001</c:v>
                </c:pt>
                <c:pt idx="15260">
                  <c:v>2.828176</c:v>
                </c:pt>
                <c:pt idx="15261">
                  <c:v>2.818127</c:v>
                </c:pt>
                <c:pt idx="15262">
                  <c:v>2.7989670000000002</c:v>
                </c:pt>
                <c:pt idx="15263">
                  <c:v>2.827118</c:v>
                </c:pt>
                <c:pt idx="15264">
                  <c:v>2.8393549999999999</c:v>
                </c:pt>
                <c:pt idx="15265">
                  <c:v>2.8088709999999999</c:v>
                </c:pt>
                <c:pt idx="15266">
                  <c:v>2.7685309999999999</c:v>
                </c:pt>
                <c:pt idx="15267">
                  <c:v>2.7743250000000002</c:v>
                </c:pt>
                <c:pt idx="15268">
                  <c:v>2.7708149999999998</c:v>
                </c:pt>
                <c:pt idx="15269">
                  <c:v>2.798702</c:v>
                </c:pt>
                <c:pt idx="15270">
                  <c:v>2.7954810000000001</c:v>
                </c:pt>
                <c:pt idx="15271">
                  <c:v>2.7953610000000002</c:v>
                </c:pt>
                <c:pt idx="15272">
                  <c:v>2.823464</c:v>
                </c:pt>
                <c:pt idx="15273">
                  <c:v>2.8343539999999998</c:v>
                </c:pt>
                <c:pt idx="15274">
                  <c:v>2.8065869999999999</c:v>
                </c:pt>
                <c:pt idx="15275">
                  <c:v>2.7703099999999998</c:v>
                </c:pt>
                <c:pt idx="15276">
                  <c:v>2.7881239999999998</c:v>
                </c:pt>
                <c:pt idx="15277">
                  <c:v>2.804208</c:v>
                </c:pt>
                <c:pt idx="15278">
                  <c:v>2.8194729999999999</c:v>
                </c:pt>
                <c:pt idx="15279">
                  <c:v>2.818079</c:v>
                </c:pt>
                <c:pt idx="15280">
                  <c:v>2.8160829999999999</c:v>
                </c:pt>
                <c:pt idx="15281">
                  <c:v>2.8632749999999998</c:v>
                </c:pt>
                <c:pt idx="15282">
                  <c:v>2.929627</c:v>
                </c:pt>
                <c:pt idx="15283">
                  <c:v>2.9377770000000001</c:v>
                </c:pt>
                <c:pt idx="15284">
                  <c:v>2.9150580000000001</c:v>
                </c:pt>
                <c:pt idx="15285">
                  <c:v>2.8732280000000001</c:v>
                </c:pt>
                <c:pt idx="15286">
                  <c:v>2.8195929999999998</c:v>
                </c:pt>
                <c:pt idx="15287">
                  <c:v>2.7579769999999999</c:v>
                </c:pt>
                <c:pt idx="15288">
                  <c:v>2.7284799999999998</c:v>
                </c:pt>
                <c:pt idx="15289">
                  <c:v>2.7267489999999999</c:v>
                </c:pt>
                <c:pt idx="15290">
                  <c:v>2.762305</c:v>
                </c:pt>
                <c:pt idx="15291">
                  <c:v>2.805914</c:v>
                </c:pt>
                <c:pt idx="15292">
                  <c:v>2.8424320000000001</c:v>
                </c:pt>
                <c:pt idx="15293">
                  <c:v>2.8416869999999999</c:v>
                </c:pt>
                <c:pt idx="15294">
                  <c:v>2.8050730000000001</c:v>
                </c:pt>
                <c:pt idx="15295">
                  <c:v>2.7769689999999998</c:v>
                </c:pt>
                <c:pt idx="15296">
                  <c:v>2.7257389999999999</c:v>
                </c:pt>
                <c:pt idx="15297">
                  <c:v>2.6893180000000001</c:v>
                </c:pt>
                <c:pt idx="15298">
                  <c:v>2.6666720000000002</c:v>
                </c:pt>
                <c:pt idx="15299">
                  <c:v>2.647824</c:v>
                </c:pt>
                <c:pt idx="15300">
                  <c:v>2.6532809999999998</c:v>
                </c:pt>
                <c:pt idx="15301">
                  <c:v>2.6928040000000002</c:v>
                </c:pt>
                <c:pt idx="15302">
                  <c:v>2.7378800000000001</c:v>
                </c:pt>
                <c:pt idx="15303">
                  <c:v>2.8144969999999998</c:v>
                </c:pt>
                <c:pt idx="15304">
                  <c:v>2.9197700000000002</c:v>
                </c:pt>
                <c:pt idx="15305">
                  <c:v>2.9532829999999999</c:v>
                </c:pt>
                <c:pt idx="15306">
                  <c:v>2.8714249999999999</c:v>
                </c:pt>
                <c:pt idx="15307">
                  <c:v>2.8532739999999999</c:v>
                </c:pt>
                <c:pt idx="15308">
                  <c:v>2.8682989999999999</c:v>
                </c:pt>
                <c:pt idx="15309">
                  <c:v>2.8489710000000001</c:v>
                </c:pt>
                <c:pt idx="15310">
                  <c:v>2.8576739999999998</c:v>
                </c:pt>
                <c:pt idx="15311">
                  <c:v>2.8536830000000002</c:v>
                </c:pt>
                <c:pt idx="15312">
                  <c:v>2.7954810000000001</c:v>
                </c:pt>
                <c:pt idx="15313">
                  <c:v>2.7490830000000002</c:v>
                </c:pt>
                <c:pt idx="15314">
                  <c:v>2.7223009999999999</c:v>
                </c:pt>
                <c:pt idx="15315">
                  <c:v>2.7491300000000001</c:v>
                </c:pt>
                <c:pt idx="15316">
                  <c:v>2.7820179999999999</c:v>
                </c:pt>
                <c:pt idx="15317">
                  <c:v>2.7935569999999998</c:v>
                </c:pt>
                <c:pt idx="15318">
                  <c:v>2.789326</c:v>
                </c:pt>
                <c:pt idx="15319">
                  <c:v>2.8637320000000002</c:v>
                </c:pt>
                <c:pt idx="15320">
                  <c:v>2.9306369999999999</c:v>
                </c:pt>
                <c:pt idx="15321">
                  <c:v>2.922415</c:v>
                </c:pt>
                <c:pt idx="15322">
                  <c:v>2.7703579999999999</c:v>
                </c:pt>
                <c:pt idx="15323">
                  <c:v>2.775191</c:v>
                </c:pt>
                <c:pt idx="15324">
                  <c:v>2.7773300000000001</c:v>
                </c:pt>
                <c:pt idx="15325">
                  <c:v>2.7988710000000001</c:v>
                </c:pt>
                <c:pt idx="15326">
                  <c:v>2.8118280000000002</c:v>
                </c:pt>
                <c:pt idx="15327">
                  <c:v>2.8242569999999998</c:v>
                </c:pt>
                <c:pt idx="15328">
                  <c:v>2.8515429999999999</c:v>
                </c:pt>
                <c:pt idx="15329">
                  <c:v>2.891114</c:v>
                </c:pt>
                <c:pt idx="15330">
                  <c:v>2.939003</c:v>
                </c:pt>
                <c:pt idx="15331">
                  <c:v>2.899985</c:v>
                </c:pt>
                <c:pt idx="15332">
                  <c:v>2.7690359999999998</c:v>
                </c:pt>
                <c:pt idx="15333">
                  <c:v>2.7025160000000001</c:v>
                </c:pt>
                <c:pt idx="15334">
                  <c:v>2.7248260000000002</c:v>
                </c:pt>
                <c:pt idx="15335">
                  <c:v>2.7396829999999999</c:v>
                </c:pt>
                <c:pt idx="15336">
                  <c:v>2.7559339999999999</c:v>
                </c:pt>
                <c:pt idx="15337">
                  <c:v>2.7801670000000001</c:v>
                </c:pt>
                <c:pt idx="15338">
                  <c:v>2.8393549999999999</c:v>
                </c:pt>
                <c:pt idx="15339">
                  <c:v>2.8375759999999999</c:v>
                </c:pt>
                <c:pt idx="15340">
                  <c:v>2.9035190000000002</c:v>
                </c:pt>
                <c:pt idx="15341">
                  <c:v>2.945878</c:v>
                </c:pt>
                <c:pt idx="15342">
                  <c:v>2.9014280000000001</c:v>
                </c:pt>
                <c:pt idx="15343">
                  <c:v>2.812862</c:v>
                </c:pt>
                <c:pt idx="15344">
                  <c:v>2.7681710000000002</c:v>
                </c:pt>
                <c:pt idx="15345">
                  <c:v>2.7606700000000002</c:v>
                </c:pt>
                <c:pt idx="15346">
                  <c:v>2.8133910000000002</c:v>
                </c:pt>
                <c:pt idx="15347">
                  <c:v>2.8590680000000002</c:v>
                </c:pt>
                <c:pt idx="15348">
                  <c:v>2.8972920000000002</c:v>
                </c:pt>
                <c:pt idx="15349">
                  <c:v>2.8341620000000001</c:v>
                </c:pt>
                <c:pt idx="15350">
                  <c:v>2.762089</c:v>
                </c:pt>
                <c:pt idx="15351">
                  <c:v>2.738216</c:v>
                </c:pt>
                <c:pt idx="15352">
                  <c:v>2.7354039999999999</c:v>
                </c:pt>
                <c:pt idx="15353">
                  <c:v>2.72723</c:v>
                </c:pt>
                <c:pt idx="15354">
                  <c:v>2.7736040000000002</c:v>
                </c:pt>
                <c:pt idx="15355">
                  <c:v>2.798149</c:v>
                </c:pt>
                <c:pt idx="15356">
                  <c:v>2.7923800000000001</c:v>
                </c:pt>
                <c:pt idx="15357">
                  <c:v>2.8106740000000001</c:v>
                </c:pt>
                <c:pt idx="15358">
                  <c:v>2.833825</c:v>
                </c:pt>
                <c:pt idx="15359">
                  <c:v>2.8471679999999999</c:v>
                </c:pt>
                <c:pt idx="15360">
                  <c:v>2.8827479999999999</c:v>
                </c:pt>
                <c:pt idx="15361">
                  <c:v>2.8959700000000002</c:v>
                </c:pt>
                <c:pt idx="15362">
                  <c:v>2.875896</c:v>
                </c:pt>
                <c:pt idx="15363">
                  <c:v>2.8505099999999999</c:v>
                </c:pt>
                <c:pt idx="15364">
                  <c:v>2.828176</c:v>
                </c:pt>
                <c:pt idx="15365">
                  <c:v>2.8062510000000001</c:v>
                </c:pt>
                <c:pt idx="15366">
                  <c:v>2.8211560000000002</c:v>
                </c:pt>
                <c:pt idx="15367">
                  <c:v>2.814978</c:v>
                </c:pt>
                <c:pt idx="15368">
                  <c:v>2.801876</c:v>
                </c:pt>
                <c:pt idx="15369">
                  <c:v>2.7556210000000001</c:v>
                </c:pt>
                <c:pt idx="15370">
                  <c:v>2.7111230000000002</c:v>
                </c:pt>
                <c:pt idx="15371">
                  <c:v>2.7022040000000001</c:v>
                </c:pt>
                <c:pt idx="15372">
                  <c:v>2.7215319999999998</c:v>
                </c:pt>
                <c:pt idx="15373">
                  <c:v>2.772402</c:v>
                </c:pt>
                <c:pt idx="15374">
                  <c:v>2.8277909999999999</c:v>
                </c:pt>
                <c:pt idx="15375">
                  <c:v>2.8148569999999999</c:v>
                </c:pt>
                <c:pt idx="15376">
                  <c:v>2.8146650000000002</c:v>
                </c:pt>
                <c:pt idx="15377">
                  <c:v>2.810746</c:v>
                </c:pt>
                <c:pt idx="15378">
                  <c:v>2.8094480000000002</c:v>
                </c:pt>
                <c:pt idx="15379">
                  <c:v>2.8377919999999999</c:v>
                </c:pt>
                <c:pt idx="15380">
                  <c:v>2.8089189999999999</c:v>
                </c:pt>
                <c:pt idx="15381">
                  <c:v>2.784278</c:v>
                </c:pt>
                <c:pt idx="15382">
                  <c:v>2.7716090000000002</c:v>
                </c:pt>
                <c:pt idx="15383">
                  <c:v>2.7988940000000002</c:v>
                </c:pt>
                <c:pt idx="15384">
                  <c:v>2.806203</c:v>
                </c:pt>
                <c:pt idx="15385">
                  <c:v>2.799255</c:v>
                </c:pt>
                <c:pt idx="15386">
                  <c:v>2.8006489999999999</c:v>
                </c:pt>
                <c:pt idx="15387">
                  <c:v>2.7854800000000002</c:v>
                </c:pt>
                <c:pt idx="15388">
                  <c:v>2.8041109999999998</c:v>
                </c:pt>
                <c:pt idx="15389">
                  <c:v>2.8406769999999999</c:v>
                </c:pt>
                <c:pt idx="15390">
                  <c:v>2.8598849999999998</c:v>
                </c:pt>
                <c:pt idx="15391">
                  <c:v>2.8379120000000002</c:v>
                </c:pt>
                <c:pt idx="15392">
                  <c:v>2.7746620000000002</c:v>
                </c:pt>
                <c:pt idx="15393">
                  <c:v>2.7391540000000001</c:v>
                </c:pt>
                <c:pt idx="15394">
                  <c:v>2.7267730000000001</c:v>
                </c:pt>
                <c:pt idx="15395">
                  <c:v>2.74776</c:v>
                </c:pt>
                <c:pt idx="15396">
                  <c:v>2.7494429999999999</c:v>
                </c:pt>
                <c:pt idx="15397">
                  <c:v>2.8487309999999999</c:v>
                </c:pt>
                <c:pt idx="15398">
                  <c:v>2.9016440000000001</c:v>
                </c:pt>
                <c:pt idx="15399">
                  <c:v>2.9161160000000002</c:v>
                </c:pt>
                <c:pt idx="15400">
                  <c:v>2.9106589999999999</c:v>
                </c:pt>
                <c:pt idx="15401">
                  <c:v>2.8358690000000002</c:v>
                </c:pt>
                <c:pt idx="15402">
                  <c:v>2.854981</c:v>
                </c:pt>
                <c:pt idx="15403">
                  <c:v>2.9170539999999998</c:v>
                </c:pt>
                <c:pt idx="15404">
                  <c:v>2.933281</c:v>
                </c:pt>
                <c:pt idx="15405">
                  <c:v>2.885224</c:v>
                </c:pt>
                <c:pt idx="15406">
                  <c:v>2.8231510000000002</c:v>
                </c:pt>
                <c:pt idx="15407">
                  <c:v>2.7959619999999998</c:v>
                </c:pt>
                <c:pt idx="15408">
                  <c:v>2.7916099999999999</c:v>
                </c:pt>
                <c:pt idx="15409">
                  <c:v>2.806467</c:v>
                </c:pt>
                <c:pt idx="15410">
                  <c:v>2.8216130000000001</c:v>
                </c:pt>
                <c:pt idx="15411">
                  <c:v>2.8239450000000001</c:v>
                </c:pt>
                <c:pt idx="15412">
                  <c:v>2.806924</c:v>
                </c:pt>
                <c:pt idx="15413">
                  <c:v>2.797644</c:v>
                </c:pt>
                <c:pt idx="15414">
                  <c:v>2.782715</c:v>
                </c:pt>
                <c:pt idx="15415">
                  <c:v>2.7786520000000001</c:v>
                </c:pt>
                <c:pt idx="15416">
                  <c:v>2.7929330000000001</c:v>
                </c:pt>
                <c:pt idx="15417">
                  <c:v>2.7974039999999998</c:v>
                </c:pt>
                <c:pt idx="15418">
                  <c:v>2.794543</c:v>
                </c:pt>
                <c:pt idx="15419">
                  <c:v>2.7890619999999999</c:v>
                </c:pt>
                <c:pt idx="15420">
                  <c:v>2.783989</c:v>
                </c:pt>
                <c:pt idx="15421">
                  <c:v>2.781393</c:v>
                </c:pt>
                <c:pt idx="15422">
                  <c:v>2.7729789999999999</c:v>
                </c:pt>
                <c:pt idx="15423">
                  <c:v>2.7839649999999998</c:v>
                </c:pt>
                <c:pt idx="15424">
                  <c:v>2.8152900000000001</c:v>
                </c:pt>
                <c:pt idx="15425">
                  <c:v>2.8233920000000001</c:v>
                </c:pt>
                <c:pt idx="15426">
                  <c:v>2.8240409999999998</c:v>
                </c:pt>
                <c:pt idx="15427">
                  <c:v>2.8167330000000002</c:v>
                </c:pt>
                <c:pt idx="15428">
                  <c:v>2.7957450000000001</c:v>
                </c:pt>
                <c:pt idx="15429">
                  <c:v>2.7617759999999998</c:v>
                </c:pt>
                <c:pt idx="15430">
                  <c:v>2.8223820000000002</c:v>
                </c:pt>
                <c:pt idx="15431">
                  <c:v>2.848033</c:v>
                </c:pt>
                <c:pt idx="15432">
                  <c:v>2.8856090000000001</c:v>
                </c:pt>
                <c:pt idx="15433">
                  <c:v>2.9285450000000002</c:v>
                </c:pt>
                <c:pt idx="15434">
                  <c:v>2.9049849999999999</c:v>
                </c:pt>
                <c:pt idx="15435">
                  <c:v>2.8134869999999998</c:v>
                </c:pt>
                <c:pt idx="15436">
                  <c:v>2.7525200000000001</c:v>
                </c:pt>
                <c:pt idx="15437">
                  <c:v>2.7136230000000001</c:v>
                </c:pt>
                <c:pt idx="15438">
                  <c:v>2.6922269999999999</c:v>
                </c:pt>
                <c:pt idx="15439">
                  <c:v>2.655036</c:v>
                </c:pt>
                <c:pt idx="15440">
                  <c:v>2.672561</c:v>
                </c:pt>
                <c:pt idx="15441">
                  <c:v>2.7542990000000001</c:v>
                </c:pt>
                <c:pt idx="15442">
                  <c:v>2.8060830000000001</c:v>
                </c:pt>
                <c:pt idx="15443">
                  <c:v>2.8926050000000001</c:v>
                </c:pt>
                <c:pt idx="15444">
                  <c:v>2.97879</c:v>
                </c:pt>
                <c:pt idx="15445">
                  <c:v>2.9871799999999999</c:v>
                </c:pt>
                <c:pt idx="15446">
                  <c:v>2.9014509999999998</c:v>
                </c:pt>
                <c:pt idx="15447">
                  <c:v>2.767137</c:v>
                </c:pt>
                <c:pt idx="15448">
                  <c:v>2.7651180000000002</c:v>
                </c:pt>
                <c:pt idx="15449">
                  <c:v>2.8411580000000001</c:v>
                </c:pt>
                <c:pt idx="15450">
                  <c:v>2.9068369999999999</c:v>
                </c:pt>
                <c:pt idx="15451">
                  <c:v>2.9026290000000001</c:v>
                </c:pt>
                <c:pt idx="15452">
                  <c:v>2.8253629999999998</c:v>
                </c:pt>
                <c:pt idx="15453">
                  <c:v>2.7496109999999998</c:v>
                </c:pt>
                <c:pt idx="15454">
                  <c:v>2.7352349999999999</c:v>
                </c:pt>
                <c:pt idx="15455">
                  <c:v>2.772017</c:v>
                </c:pt>
                <c:pt idx="15456">
                  <c:v>2.7949760000000001</c:v>
                </c:pt>
                <c:pt idx="15457">
                  <c:v>2.7837010000000002</c:v>
                </c:pt>
                <c:pt idx="15458">
                  <c:v>2.7902879999999999</c:v>
                </c:pt>
                <c:pt idx="15459">
                  <c:v>2.8206509999999998</c:v>
                </c:pt>
                <c:pt idx="15460">
                  <c:v>2.8287049999999998</c:v>
                </c:pt>
                <c:pt idx="15461">
                  <c:v>2.9090479999999999</c:v>
                </c:pt>
                <c:pt idx="15462">
                  <c:v>2.9227029999999998</c:v>
                </c:pt>
                <c:pt idx="15463">
                  <c:v>2.8463270000000001</c:v>
                </c:pt>
                <c:pt idx="15464">
                  <c:v>2.818632</c:v>
                </c:pt>
                <c:pt idx="15465">
                  <c:v>2.7632659999999998</c:v>
                </c:pt>
                <c:pt idx="15466">
                  <c:v>2.7341289999999998</c:v>
                </c:pt>
                <c:pt idx="15467">
                  <c:v>2.7388650000000001</c:v>
                </c:pt>
                <c:pt idx="15468">
                  <c:v>2.7525680000000001</c:v>
                </c:pt>
                <c:pt idx="15469">
                  <c:v>2.828897</c:v>
                </c:pt>
                <c:pt idx="15470">
                  <c:v>2.8538749999999999</c:v>
                </c:pt>
                <c:pt idx="15471">
                  <c:v>2.852144</c:v>
                </c:pt>
                <c:pt idx="15472">
                  <c:v>2.8596689999999998</c:v>
                </c:pt>
                <c:pt idx="15473">
                  <c:v>2.8595969999999999</c:v>
                </c:pt>
                <c:pt idx="15474">
                  <c:v>2.8486099999999999</c:v>
                </c:pt>
                <c:pt idx="15475">
                  <c:v>2.8333930000000001</c:v>
                </c:pt>
                <c:pt idx="15476">
                  <c:v>2.823007</c:v>
                </c:pt>
                <c:pt idx="15477">
                  <c:v>2.8028849999999998</c:v>
                </c:pt>
                <c:pt idx="15478">
                  <c:v>2.7719209999999999</c:v>
                </c:pt>
                <c:pt idx="15479">
                  <c:v>2.769012</c:v>
                </c:pt>
                <c:pt idx="15480">
                  <c:v>2.7396829999999999</c:v>
                </c:pt>
                <c:pt idx="15481">
                  <c:v>2.7343700000000002</c:v>
                </c:pt>
                <c:pt idx="15482">
                  <c:v>2.7626409999999999</c:v>
                </c:pt>
                <c:pt idx="15483">
                  <c:v>2.786057</c:v>
                </c:pt>
                <c:pt idx="15484">
                  <c:v>2.8213729999999999</c:v>
                </c:pt>
                <c:pt idx="15485">
                  <c:v>2.8585150000000001</c:v>
                </c:pt>
                <c:pt idx="15486">
                  <c:v>2.9052500000000001</c:v>
                </c:pt>
                <c:pt idx="15487">
                  <c:v>2.8726029999999998</c:v>
                </c:pt>
                <c:pt idx="15488">
                  <c:v>2.8144010000000002</c:v>
                </c:pt>
                <c:pt idx="15489">
                  <c:v>2.793485</c:v>
                </c:pt>
                <c:pt idx="15490">
                  <c:v>2.8174299999999999</c:v>
                </c:pt>
                <c:pt idx="15491">
                  <c:v>2.8603420000000002</c:v>
                </c:pt>
                <c:pt idx="15492">
                  <c:v>2.8546689999999999</c:v>
                </c:pt>
                <c:pt idx="15493">
                  <c:v>2.8271899999999999</c:v>
                </c:pt>
                <c:pt idx="15494">
                  <c:v>2.8007460000000002</c:v>
                </c:pt>
                <c:pt idx="15495">
                  <c:v>2.8121170000000002</c:v>
                </c:pt>
                <c:pt idx="15496">
                  <c:v>2.813631</c:v>
                </c:pt>
                <c:pt idx="15497">
                  <c:v>2.8278150000000002</c:v>
                </c:pt>
                <c:pt idx="15498">
                  <c:v>2.8561830000000001</c:v>
                </c:pt>
                <c:pt idx="15499">
                  <c:v>2.8868830000000001</c:v>
                </c:pt>
                <c:pt idx="15500">
                  <c:v>2.898326</c:v>
                </c:pt>
                <c:pt idx="15501">
                  <c:v>2.8947919999999998</c:v>
                </c:pt>
                <c:pt idx="15502">
                  <c:v>2.8961380000000001</c:v>
                </c:pt>
                <c:pt idx="15503">
                  <c:v>2.8822429999999999</c:v>
                </c:pt>
                <c:pt idx="15504">
                  <c:v>2.8720979999999998</c:v>
                </c:pt>
                <c:pt idx="15505">
                  <c:v>2.910034</c:v>
                </c:pt>
                <c:pt idx="15506">
                  <c:v>2.924194</c:v>
                </c:pt>
                <c:pt idx="15507">
                  <c:v>2.904817</c:v>
                </c:pt>
                <c:pt idx="15508">
                  <c:v>2.8581780000000001</c:v>
                </c:pt>
                <c:pt idx="15509">
                  <c:v>2.7901440000000002</c:v>
                </c:pt>
                <c:pt idx="15510">
                  <c:v>2.7326869999999999</c:v>
                </c:pt>
                <c:pt idx="15511">
                  <c:v>2.7394660000000002</c:v>
                </c:pt>
                <c:pt idx="15512">
                  <c:v>2.7374710000000002</c:v>
                </c:pt>
                <c:pt idx="15513">
                  <c:v>2.7011940000000001</c:v>
                </c:pt>
                <c:pt idx="15514">
                  <c:v>2.7380239999999998</c:v>
                </c:pt>
                <c:pt idx="15515">
                  <c:v>2.7819699999999998</c:v>
                </c:pt>
                <c:pt idx="15516">
                  <c:v>2.7968989999999998</c:v>
                </c:pt>
                <c:pt idx="15517">
                  <c:v>2.8228149999999999</c:v>
                </c:pt>
                <c:pt idx="15518">
                  <c:v>2.811804</c:v>
                </c:pt>
                <c:pt idx="15519">
                  <c:v>2.8029090000000001</c:v>
                </c:pt>
                <c:pt idx="15520">
                  <c:v>2.798654</c:v>
                </c:pt>
                <c:pt idx="15521">
                  <c:v>2.819401</c:v>
                </c:pt>
                <c:pt idx="15522">
                  <c:v>2.882555</c:v>
                </c:pt>
                <c:pt idx="15523">
                  <c:v>2.913087</c:v>
                </c:pt>
                <c:pt idx="15524">
                  <c:v>2.905707</c:v>
                </c:pt>
                <c:pt idx="15525">
                  <c:v>2.821469</c:v>
                </c:pt>
                <c:pt idx="15526">
                  <c:v>2.749107</c:v>
                </c:pt>
                <c:pt idx="15527">
                  <c:v>2.735716</c:v>
                </c:pt>
                <c:pt idx="15528">
                  <c:v>2.7147049999999999</c:v>
                </c:pt>
                <c:pt idx="15529">
                  <c:v>2.7470870000000001</c:v>
                </c:pt>
                <c:pt idx="15530">
                  <c:v>2.8194970000000001</c:v>
                </c:pt>
                <c:pt idx="15531">
                  <c:v>2.8369270000000002</c:v>
                </c:pt>
                <c:pt idx="15532">
                  <c:v>2.8505820000000002</c:v>
                </c:pt>
                <c:pt idx="15533">
                  <c:v>2.8138000000000001</c:v>
                </c:pt>
                <c:pt idx="15534">
                  <c:v>2.7995679999999998</c:v>
                </c:pt>
                <c:pt idx="15535">
                  <c:v>2.837504</c:v>
                </c:pt>
                <c:pt idx="15536">
                  <c:v>2.9088319999999999</c:v>
                </c:pt>
                <c:pt idx="15537">
                  <c:v>2.8732519999999999</c:v>
                </c:pt>
                <c:pt idx="15538">
                  <c:v>2.7860330000000002</c:v>
                </c:pt>
                <c:pt idx="15539">
                  <c:v>2.7604299999999999</c:v>
                </c:pt>
                <c:pt idx="15540">
                  <c:v>2.7468949999999999</c:v>
                </c:pt>
                <c:pt idx="15541">
                  <c:v>2.707468</c:v>
                </c:pt>
                <c:pt idx="15542">
                  <c:v>2.7301869999999999</c:v>
                </c:pt>
                <c:pt idx="15543">
                  <c:v>2.7640359999999999</c:v>
                </c:pt>
                <c:pt idx="15544">
                  <c:v>2.766632</c:v>
                </c:pt>
                <c:pt idx="15545">
                  <c:v>2.8334890000000001</c:v>
                </c:pt>
                <c:pt idx="15546">
                  <c:v>2.9498690000000001</c:v>
                </c:pt>
                <c:pt idx="15547">
                  <c:v>2.9533070000000001</c:v>
                </c:pt>
                <c:pt idx="15548">
                  <c:v>2.8607269999999998</c:v>
                </c:pt>
                <c:pt idx="15549">
                  <c:v>2.8249550000000001</c:v>
                </c:pt>
                <c:pt idx="15550">
                  <c:v>2.8791180000000001</c:v>
                </c:pt>
                <c:pt idx="15551">
                  <c:v>2.9444360000000001</c:v>
                </c:pt>
                <c:pt idx="15552">
                  <c:v>2.9710009999999998</c:v>
                </c:pt>
                <c:pt idx="15553">
                  <c:v>3.008264</c:v>
                </c:pt>
                <c:pt idx="15554">
                  <c:v>2.9829249999999998</c:v>
                </c:pt>
                <c:pt idx="15555">
                  <c:v>2.9635479999999998</c:v>
                </c:pt>
                <c:pt idx="15556">
                  <c:v>2.9227029999999998</c:v>
                </c:pt>
                <c:pt idx="15557">
                  <c:v>2.8547169999999999</c:v>
                </c:pt>
                <c:pt idx="15558">
                  <c:v>2.7756470000000002</c:v>
                </c:pt>
                <c:pt idx="15559">
                  <c:v>2.728167</c:v>
                </c:pt>
                <c:pt idx="15560">
                  <c:v>2.702925</c:v>
                </c:pt>
                <c:pt idx="15561">
                  <c:v>2.7280229999999999</c:v>
                </c:pt>
                <c:pt idx="15562">
                  <c:v>2.776224</c:v>
                </c:pt>
                <c:pt idx="15563">
                  <c:v>2.8158430000000001</c:v>
                </c:pt>
                <c:pt idx="15564">
                  <c:v>2.854476</c:v>
                </c:pt>
                <c:pt idx="15565">
                  <c:v>2.8393549999999999</c:v>
                </c:pt>
                <c:pt idx="15566">
                  <c:v>2.8182469999999999</c:v>
                </c:pt>
                <c:pt idx="15567">
                  <c:v>2.8196650000000001</c:v>
                </c:pt>
                <c:pt idx="15568">
                  <c:v>2.8222139999999998</c:v>
                </c:pt>
                <c:pt idx="15569">
                  <c:v>2.8149289999999998</c:v>
                </c:pt>
                <c:pt idx="15570">
                  <c:v>2.804087</c:v>
                </c:pt>
                <c:pt idx="15571">
                  <c:v>2.7758880000000001</c:v>
                </c:pt>
                <c:pt idx="15572">
                  <c:v>2.7607179999999998</c:v>
                </c:pt>
                <c:pt idx="15573">
                  <c:v>2.786009</c:v>
                </c:pt>
                <c:pt idx="15574">
                  <c:v>2.845221</c:v>
                </c:pt>
                <c:pt idx="15575">
                  <c:v>2.8780839999999999</c:v>
                </c:pt>
                <c:pt idx="15576">
                  <c:v>2.885008</c:v>
                </c:pt>
                <c:pt idx="15577">
                  <c:v>2.851591</c:v>
                </c:pt>
                <c:pt idx="15578">
                  <c:v>2.8407490000000002</c:v>
                </c:pt>
                <c:pt idx="15579">
                  <c:v>2.8377919999999999</c:v>
                </c:pt>
                <c:pt idx="15580">
                  <c:v>2.834667</c:v>
                </c:pt>
                <c:pt idx="15581">
                  <c:v>2.8321670000000001</c:v>
                </c:pt>
                <c:pt idx="15582">
                  <c:v>2.8084389999999999</c:v>
                </c:pt>
                <c:pt idx="15583">
                  <c:v>2.7698779999999998</c:v>
                </c:pt>
                <c:pt idx="15584">
                  <c:v>2.7552129999999999</c:v>
                </c:pt>
                <c:pt idx="15585">
                  <c:v>2.777066</c:v>
                </c:pt>
                <c:pt idx="15586">
                  <c:v>2.8117079999999999</c:v>
                </c:pt>
                <c:pt idx="15587">
                  <c:v>2.851159</c:v>
                </c:pt>
                <c:pt idx="15588">
                  <c:v>2.799207</c:v>
                </c:pt>
                <c:pt idx="15589">
                  <c:v>2.7404280000000001</c:v>
                </c:pt>
                <c:pt idx="15590">
                  <c:v>2.7495630000000002</c:v>
                </c:pt>
                <c:pt idx="15591">
                  <c:v>2.738</c:v>
                </c:pt>
                <c:pt idx="15592">
                  <c:v>2.715185</c:v>
                </c:pt>
                <c:pt idx="15593">
                  <c:v>2.7274699999999998</c:v>
                </c:pt>
                <c:pt idx="15594">
                  <c:v>2.797212</c:v>
                </c:pt>
                <c:pt idx="15595">
                  <c:v>2.8762569999999998</c:v>
                </c:pt>
                <c:pt idx="15596">
                  <c:v>2.8875320000000002</c:v>
                </c:pt>
                <c:pt idx="15597">
                  <c:v>2.8528180000000001</c:v>
                </c:pt>
                <c:pt idx="15598">
                  <c:v>2.823007</c:v>
                </c:pt>
                <c:pt idx="15599">
                  <c:v>2.8010100000000002</c:v>
                </c:pt>
                <c:pt idx="15600">
                  <c:v>2.8101219999999998</c:v>
                </c:pt>
                <c:pt idx="15601">
                  <c:v>2.7863929999999999</c:v>
                </c:pt>
                <c:pt idx="15602">
                  <c:v>2.7559819999999999</c:v>
                </c:pt>
                <c:pt idx="15603">
                  <c:v>2.7729789999999999</c:v>
                </c:pt>
                <c:pt idx="15604">
                  <c:v>2.8133189999999999</c:v>
                </c:pt>
                <c:pt idx="15605">
                  <c:v>2.7926679999999999</c:v>
                </c:pt>
                <c:pt idx="15606">
                  <c:v>2.7593719999999999</c:v>
                </c:pt>
                <c:pt idx="15607">
                  <c:v>2.7361490000000002</c:v>
                </c:pt>
                <c:pt idx="15608">
                  <c:v>2.7544200000000001</c:v>
                </c:pt>
                <c:pt idx="15609">
                  <c:v>2.7725460000000002</c:v>
                </c:pt>
                <c:pt idx="15610">
                  <c:v>2.775455</c:v>
                </c:pt>
                <c:pt idx="15611">
                  <c:v>2.7267009999999998</c:v>
                </c:pt>
                <c:pt idx="15612">
                  <c:v>2.7954569999999999</c:v>
                </c:pt>
                <c:pt idx="15613">
                  <c:v>2.8829880000000001</c:v>
                </c:pt>
                <c:pt idx="15614">
                  <c:v>2.920299</c:v>
                </c:pt>
                <c:pt idx="15615">
                  <c:v>2.908712</c:v>
                </c:pt>
                <c:pt idx="15616">
                  <c:v>2.8695979999999999</c:v>
                </c:pt>
                <c:pt idx="15617">
                  <c:v>2.8089680000000001</c:v>
                </c:pt>
                <c:pt idx="15618">
                  <c:v>2.7807439999999999</c:v>
                </c:pt>
                <c:pt idx="15619">
                  <c:v>2.7814169999999998</c:v>
                </c:pt>
                <c:pt idx="15620">
                  <c:v>2.799255</c:v>
                </c:pt>
                <c:pt idx="15621">
                  <c:v>2.7898070000000001</c:v>
                </c:pt>
                <c:pt idx="15622">
                  <c:v>2.7964899999999999</c:v>
                </c:pt>
                <c:pt idx="15623">
                  <c:v>2.7920430000000001</c:v>
                </c:pt>
                <c:pt idx="15624">
                  <c:v>2.8011059999999999</c:v>
                </c:pt>
                <c:pt idx="15625">
                  <c:v>2.8289209999999998</c:v>
                </c:pt>
                <c:pt idx="15626">
                  <c:v>2.8327439999999999</c:v>
                </c:pt>
                <c:pt idx="15627">
                  <c:v>2.8101690000000001</c:v>
                </c:pt>
                <c:pt idx="15628">
                  <c:v>2.83094</c:v>
                </c:pt>
                <c:pt idx="15629">
                  <c:v>2.8430569999999999</c:v>
                </c:pt>
                <c:pt idx="15630">
                  <c:v>2.8538510000000001</c:v>
                </c:pt>
                <c:pt idx="15631">
                  <c:v>2.883902</c:v>
                </c:pt>
                <c:pt idx="15632">
                  <c:v>2.8964270000000001</c:v>
                </c:pt>
                <c:pt idx="15633">
                  <c:v>2.8673380000000002</c:v>
                </c:pt>
                <c:pt idx="15634">
                  <c:v>2.8915229999999998</c:v>
                </c:pt>
                <c:pt idx="15635">
                  <c:v>2.8870749999999998</c:v>
                </c:pt>
                <c:pt idx="15636">
                  <c:v>2.864573</c:v>
                </c:pt>
                <c:pt idx="15637">
                  <c:v>2.77346</c:v>
                </c:pt>
                <c:pt idx="15638">
                  <c:v>2.7337449999999999</c:v>
                </c:pt>
                <c:pt idx="15639">
                  <c:v>2.7586270000000002</c:v>
                </c:pt>
                <c:pt idx="15640">
                  <c:v>2.819569</c:v>
                </c:pt>
                <c:pt idx="15641">
                  <c:v>2.8395709999999998</c:v>
                </c:pt>
                <c:pt idx="15642">
                  <c:v>2.839836</c:v>
                </c:pt>
                <c:pt idx="15643">
                  <c:v>2.8748149999999999</c:v>
                </c:pt>
                <c:pt idx="15644">
                  <c:v>2.9275829999999998</c:v>
                </c:pt>
                <c:pt idx="15645">
                  <c:v>2.9445079999999999</c:v>
                </c:pt>
                <c:pt idx="15646">
                  <c:v>2.884118</c:v>
                </c:pt>
                <c:pt idx="15647">
                  <c:v>2.8356530000000002</c:v>
                </c:pt>
                <c:pt idx="15648">
                  <c:v>2.876906</c:v>
                </c:pt>
                <c:pt idx="15649">
                  <c:v>2.8959220000000001</c:v>
                </c:pt>
                <c:pt idx="15650">
                  <c:v>2.917414</c:v>
                </c:pt>
                <c:pt idx="15651">
                  <c:v>2.931454</c:v>
                </c:pt>
                <c:pt idx="15652">
                  <c:v>2.9037350000000002</c:v>
                </c:pt>
                <c:pt idx="15653">
                  <c:v>2.8519760000000001</c:v>
                </c:pt>
                <c:pt idx="15654">
                  <c:v>2.823512</c:v>
                </c:pt>
                <c:pt idx="15655">
                  <c:v>2.7977889999999999</c:v>
                </c:pt>
                <c:pt idx="15656">
                  <c:v>2.7561499999999999</c:v>
                </c:pt>
                <c:pt idx="15657">
                  <c:v>2.712132</c:v>
                </c:pt>
                <c:pt idx="15658">
                  <c:v>2.7751670000000002</c:v>
                </c:pt>
                <c:pt idx="15659">
                  <c:v>2.7821380000000002</c:v>
                </c:pt>
                <c:pt idx="15660">
                  <c:v>2.744202</c:v>
                </c:pt>
                <c:pt idx="15661">
                  <c:v>2.7474959999999999</c:v>
                </c:pt>
                <c:pt idx="15662">
                  <c:v>2.8118759999999998</c:v>
                </c:pt>
                <c:pt idx="15663">
                  <c:v>2.8426</c:v>
                </c:pt>
                <c:pt idx="15664">
                  <c:v>2.8450519999999999</c:v>
                </c:pt>
                <c:pt idx="15665">
                  <c:v>2.8368069999999999</c:v>
                </c:pt>
                <c:pt idx="15666">
                  <c:v>2.857024</c:v>
                </c:pt>
                <c:pt idx="15667">
                  <c:v>2.8689249999999999</c:v>
                </c:pt>
                <c:pt idx="15668">
                  <c:v>2.8443309999999999</c:v>
                </c:pt>
                <c:pt idx="15669">
                  <c:v>2.7940140000000002</c:v>
                </c:pt>
                <c:pt idx="15670">
                  <c:v>2.7947350000000002</c:v>
                </c:pt>
                <c:pt idx="15671">
                  <c:v>2.825628</c:v>
                </c:pt>
                <c:pt idx="15672">
                  <c:v>2.804592</c:v>
                </c:pt>
                <c:pt idx="15673">
                  <c:v>2.7580260000000001</c:v>
                </c:pt>
                <c:pt idx="15674">
                  <c:v>2.7564630000000001</c:v>
                </c:pt>
                <c:pt idx="15675">
                  <c:v>2.7522799999999998</c:v>
                </c:pt>
                <c:pt idx="15676">
                  <c:v>2.726677</c:v>
                </c:pt>
                <c:pt idx="15677">
                  <c:v>2.7283590000000002</c:v>
                </c:pt>
                <c:pt idx="15678">
                  <c:v>2.7464379999999999</c:v>
                </c:pt>
                <c:pt idx="15679">
                  <c:v>2.7337210000000001</c:v>
                </c:pt>
                <c:pt idx="15680">
                  <c:v>2.7361010000000001</c:v>
                </c:pt>
                <c:pt idx="15681">
                  <c:v>2.787283</c:v>
                </c:pt>
                <c:pt idx="15682">
                  <c:v>2.8298350000000001</c:v>
                </c:pt>
                <c:pt idx="15683">
                  <c:v>2.8585150000000001</c:v>
                </c:pt>
                <c:pt idx="15684">
                  <c:v>2.8639239999999999</c:v>
                </c:pt>
                <c:pt idx="15685">
                  <c:v>2.831998</c:v>
                </c:pt>
                <c:pt idx="15686">
                  <c:v>2.7785319999999998</c:v>
                </c:pt>
                <c:pt idx="15687">
                  <c:v>2.7678579999999999</c:v>
                </c:pt>
                <c:pt idx="15688">
                  <c:v>2.7743250000000002</c:v>
                </c:pt>
                <c:pt idx="15689">
                  <c:v>2.8101690000000001</c:v>
                </c:pt>
                <c:pt idx="15690">
                  <c:v>2.8546200000000002</c:v>
                </c:pt>
                <c:pt idx="15691">
                  <c:v>2.8993120000000001</c:v>
                </c:pt>
                <c:pt idx="15692">
                  <c:v>2.9260449999999998</c:v>
                </c:pt>
                <c:pt idx="15693">
                  <c:v>2.918857</c:v>
                </c:pt>
                <c:pt idx="15694">
                  <c:v>2.8650540000000002</c:v>
                </c:pt>
                <c:pt idx="15695">
                  <c:v>2.797644</c:v>
                </c:pt>
                <c:pt idx="15696">
                  <c:v>2.7540589999999998</c:v>
                </c:pt>
                <c:pt idx="15697">
                  <c:v>2.743601</c:v>
                </c:pt>
                <c:pt idx="15698">
                  <c:v>2.7658390000000002</c:v>
                </c:pt>
                <c:pt idx="15699">
                  <c:v>2.7684829999999998</c:v>
                </c:pt>
                <c:pt idx="15700">
                  <c:v>2.7583139999999999</c:v>
                </c:pt>
                <c:pt idx="15701">
                  <c:v>2.8212760000000001</c:v>
                </c:pt>
                <c:pt idx="15702">
                  <c:v>2.9106109999999998</c:v>
                </c:pt>
                <c:pt idx="15703">
                  <c:v>2.9194580000000001</c:v>
                </c:pt>
                <c:pt idx="15704">
                  <c:v>2.8556780000000002</c:v>
                </c:pt>
                <c:pt idx="15705">
                  <c:v>2.8596689999999998</c:v>
                </c:pt>
                <c:pt idx="15706">
                  <c:v>2.8439709999999998</c:v>
                </c:pt>
                <c:pt idx="15707">
                  <c:v>2.8379840000000001</c:v>
                </c:pt>
                <c:pt idx="15708">
                  <c:v>2.866088</c:v>
                </c:pt>
                <c:pt idx="15709">
                  <c:v>2.8860410000000001</c:v>
                </c:pt>
                <c:pt idx="15710">
                  <c:v>2.9026779999999999</c:v>
                </c:pt>
                <c:pt idx="15711">
                  <c:v>2.8428650000000002</c:v>
                </c:pt>
                <c:pt idx="15712">
                  <c:v>2.8294260000000002</c:v>
                </c:pt>
                <c:pt idx="15713">
                  <c:v>2.8317580000000002</c:v>
                </c:pt>
                <c:pt idx="15714">
                  <c:v>2.8376000000000001</c:v>
                </c:pt>
                <c:pt idx="15715">
                  <c:v>2.8261080000000001</c:v>
                </c:pt>
                <c:pt idx="15716">
                  <c:v>2.7925960000000001</c:v>
                </c:pt>
                <c:pt idx="15717">
                  <c:v>2.769517</c:v>
                </c:pt>
                <c:pt idx="15718">
                  <c:v>2.7799510000000001</c:v>
                </c:pt>
                <c:pt idx="15719">
                  <c:v>2.779061</c:v>
                </c:pt>
                <c:pt idx="15720">
                  <c:v>2.7603089999999999</c:v>
                </c:pt>
                <c:pt idx="15721">
                  <c:v>2.751487</c:v>
                </c:pt>
                <c:pt idx="15722">
                  <c:v>2.7719209999999999</c:v>
                </c:pt>
                <c:pt idx="15723">
                  <c:v>2.813199</c:v>
                </c:pt>
                <c:pt idx="15724">
                  <c:v>2.8547410000000002</c:v>
                </c:pt>
                <c:pt idx="15725">
                  <c:v>2.8473839999999999</c:v>
                </c:pt>
                <c:pt idx="15726">
                  <c:v>2.8027410000000001</c:v>
                </c:pt>
                <c:pt idx="15727">
                  <c:v>2.7744930000000001</c:v>
                </c:pt>
                <c:pt idx="15728">
                  <c:v>2.77596</c:v>
                </c:pt>
                <c:pt idx="15729">
                  <c:v>2.8138480000000001</c:v>
                </c:pt>
                <c:pt idx="15730">
                  <c:v>2.839763</c:v>
                </c:pt>
                <c:pt idx="15731">
                  <c:v>2.8601260000000002</c:v>
                </c:pt>
                <c:pt idx="15732">
                  <c:v>2.819642</c:v>
                </c:pt>
                <c:pt idx="15733">
                  <c:v>2.782883</c:v>
                </c:pt>
                <c:pt idx="15734">
                  <c:v>2.8187039999999999</c:v>
                </c:pt>
                <c:pt idx="15735">
                  <c:v>2.8169249999999999</c:v>
                </c:pt>
                <c:pt idx="15736">
                  <c:v>2.7925719999999998</c:v>
                </c:pt>
                <c:pt idx="15737">
                  <c:v>2.7766329999999999</c:v>
                </c:pt>
                <c:pt idx="15738">
                  <c:v>2.8075009999999998</c:v>
                </c:pt>
                <c:pt idx="15739">
                  <c:v>2.813199</c:v>
                </c:pt>
                <c:pt idx="15740">
                  <c:v>2.8111549999999998</c:v>
                </c:pt>
                <c:pt idx="15741">
                  <c:v>2.8161559999999999</c:v>
                </c:pt>
                <c:pt idx="15742">
                  <c:v>2.7867060000000001</c:v>
                </c:pt>
                <c:pt idx="15743">
                  <c:v>2.735668</c:v>
                </c:pt>
                <c:pt idx="15744">
                  <c:v>2.7224219999999999</c:v>
                </c:pt>
                <c:pt idx="15745">
                  <c:v>2.7538909999999999</c:v>
                </c:pt>
                <c:pt idx="15746">
                  <c:v>2.7799749999999999</c:v>
                </c:pt>
                <c:pt idx="15747">
                  <c:v>2.8091840000000001</c:v>
                </c:pt>
                <c:pt idx="15748">
                  <c:v>2.857818</c:v>
                </c:pt>
                <c:pt idx="15749">
                  <c:v>2.8713769999999998</c:v>
                </c:pt>
                <c:pt idx="15750">
                  <c:v>2.8631790000000001</c:v>
                </c:pt>
                <c:pt idx="15751">
                  <c:v>2.8865460000000001</c:v>
                </c:pt>
                <c:pt idx="15752">
                  <c:v>2.8914270000000002</c:v>
                </c:pt>
                <c:pt idx="15753">
                  <c:v>2.8461099999999999</c:v>
                </c:pt>
                <c:pt idx="15754">
                  <c:v>2.8329840000000002</c:v>
                </c:pt>
                <c:pt idx="15755">
                  <c:v>2.8532739999999999</c:v>
                </c:pt>
                <c:pt idx="15756">
                  <c:v>2.8667609999999999</c:v>
                </c:pt>
                <c:pt idx="15757">
                  <c:v>2.880296</c:v>
                </c:pt>
                <c:pt idx="15758">
                  <c:v>2.8665210000000001</c:v>
                </c:pt>
                <c:pt idx="15759">
                  <c:v>2.8137279999999998</c:v>
                </c:pt>
                <c:pt idx="15760">
                  <c:v>2.7374230000000002</c:v>
                </c:pt>
                <c:pt idx="15761">
                  <c:v>2.6851590000000001</c:v>
                </c:pt>
                <c:pt idx="15762">
                  <c:v>2.635275</c:v>
                </c:pt>
                <c:pt idx="15763">
                  <c:v>2.6707580000000002</c:v>
                </c:pt>
                <c:pt idx="15764">
                  <c:v>2.7766329999999999</c:v>
                </c:pt>
                <c:pt idx="15765">
                  <c:v>2.8388740000000001</c:v>
                </c:pt>
                <c:pt idx="15766">
                  <c:v>2.8575529999999998</c:v>
                </c:pt>
                <c:pt idx="15767">
                  <c:v>2.8584670000000001</c:v>
                </c:pt>
                <c:pt idx="15768">
                  <c:v>2.905707</c:v>
                </c:pt>
                <c:pt idx="15769">
                  <c:v>2.892004</c:v>
                </c:pt>
                <c:pt idx="15770">
                  <c:v>2.8158430000000001</c:v>
                </c:pt>
                <c:pt idx="15771">
                  <c:v>2.7797339999999999</c:v>
                </c:pt>
                <c:pt idx="15772">
                  <c:v>2.7661509999999998</c:v>
                </c:pt>
                <c:pt idx="15773">
                  <c:v>2.743096</c:v>
                </c:pt>
                <c:pt idx="15774">
                  <c:v>2.794543</c:v>
                </c:pt>
                <c:pt idx="15775">
                  <c:v>2.8705829999999999</c:v>
                </c:pt>
                <c:pt idx="15776">
                  <c:v>2.858876</c:v>
                </c:pt>
                <c:pt idx="15777">
                  <c:v>2.8922919999999999</c:v>
                </c:pt>
                <c:pt idx="15778">
                  <c:v>3.0140570000000002</c:v>
                </c:pt>
                <c:pt idx="15779">
                  <c:v>3.0077590000000001</c:v>
                </c:pt>
                <c:pt idx="15780">
                  <c:v>3.0393240000000001</c:v>
                </c:pt>
                <c:pt idx="15781">
                  <c:v>2.9827810000000001</c:v>
                </c:pt>
                <c:pt idx="15782">
                  <c:v>2.8692129999999998</c:v>
                </c:pt>
                <c:pt idx="15783">
                  <c:v>2.7799019999999999</c:v>
                </c:pt>
                <c:pt idx="15784">
                  <c:v>2.7388650000000001</c:v>
                </c:pt>
                <c:pt idx="15785">
                  <c:v>2.7233830000000001</c:v>
                </c:pt>
                <c:pt idx="15786">
                  <c:v>2.7469670000000002</c:v>
                </c:pt>
                <c:pt idx="15787">
                  <c:v>2.7458849999999999</c:v>
                </c:pt>
                <c:pt idx="15788">
                  <c:v>2.7539389999999999</c:v>
                </c:pt>
                <c:pt idx="15789">
                  <c:v>2.7878120000000002</c:v>
                </c:pt>
                <c:pt idx="15790">
                  <c:v>2.8180070000000002</c:v>
                </c:pt>
                <c:pt idx="15791">
                  <c:v>2.8331040000000001</c:v>
                </c:pt>
                <c:pt idx="15792">
                  <c:v>2.8026209999999998</c:v>
                </c:pt>
                <c:pt idx="15793">
                  <c:v>2.7530250000000001</c:v>
                </c:pt>
                <c:pt idx="15794">
                  <c:v>2.741438</c:v>
                </c:pt>
                <c:pt idx="15795">
                  <c:v>2.7488899999999998</c:v>
                </c:pt>
                <c:pt idx="15796">
                  <c:v>2.7409569999999999</c:v>
                </c:pt>
                <c:pt idx="15797">
                  <c:v>2.7284079999999999</c:v>
                </c:pt>
                <c:pt idx="15798">
                  <c:v>2.6791969999999998</c:v>
                </c:pt>
                <c:pt idx="15799">
                  <c:v>2.6854710000000002</c:v>
                </c:pt>
                <c:pt idx="15800">
                  <c:v>2.7655979999999998</c:v>
                </c:pt>
                <c:pt idx="15801">
                  <c:v>2.8752949999999999</c:v>
                </c:pt>
                <c:pt idx="15802">
                  <c:v>2.921189</c:v>
                </c:pt>
                <c:pt idx="15803">
                  <c:v>2.9119570000000001</c:v>
                </c:pt>
                <c:pt idx="15804">
                  <c:v>2.9112840000000002</c:v>
                </c:pt>
                <c:pt idx="15805">
                  <c:v>2.8614480000000002</c:v>
                </c:pt>
                <c:pt idx="15806">
                  <c:v>2.82457</c:v>
                </c:pt>
                <c:pt idx="15807">
                  <c:v>2.837672</c:v>
                </c:pt>
                <c:pt idx="15808">
                  <c:v>2.8350759999999999</c:v>
                </c:pt>
                <c:pt idx="15809">
                  <c:v>2.8487309999999999</c:v>
                </c:pt>
                <c:pt idx="15810">
                  <c:v>2.8827479999999999</c:v>
                </c:pt>
                <c:pt idx="15811">
                  <c:v>2.8622890000000001</c:v>
                </c:pt>
                <c:pt idx="15812">
                  <c:v>2.8486579999999999</c:v>
                </c:pt>
                <c:pt idx="15813">
                  <c:v>2.8520240000000001</c:v>
                </c:pt>
                <c:pt idx="15814">
                  <c:v>2.8641160000000001</c:v>
                </c:pt>
                <c:pt idx="15815">
                  <c:v>2.8470240000000002</c:v>
                </c:pt>
                <c:pt idx="15816">
                  <c:v>2.841494</c:v>
                </c:pt>
                <c:pt idx="15817">
                  <c:v>2.8268300000000002</c:v>
                </c:pt>
                <c:pt idx="15818">
                  <c:v>2.839715</c:v>
                </c:pt>
                <c:pt idx="15819">
                  <c:v>2.8304119999999999</c:v>
                </c:pt>
                <c:pt idx="15820">
                  <c:v>2.7944710000000001</c:v>
                </c:pt>
                <c:pt idx="15821">
                  <c:v>2.77108</c:v>
                </c:pt>
                <c:pt idx="15822">
                  <c:v>2.7735799999999999</c:v>
                </c:pt>
                <c:pt idx="15823">
                  <c:v>2.7642280000000001</c:v>
                </c:pt>
                <c:pt idx="15824">
                  <c:v>2.7771859999999999</c:v>
                </c:pt>
                <c:pt idx="15825">
                  <c:v>2.790384</c:v>
                </c:pt>
                <c:pt idx="15826">
                  <c:v>2.8078620000000001</c:v>
                </c:pt>
                <c:pt idx="15827">
                  <c:v>2.8086549999999999</c:v>
                </c:pt>
                <c:pt idx="15828">
                  <c:v>2.8246899999999999</c:v>
                </c:pt>
                <c:pt idx="15829">
                  <c:v>2.8845269999999998</c:v>
                </c:pt>
                <c:pt idx="15830">
                  <c:v>2.902774</c:v>
                </c:pt>
                <c:pt idx="15831">
                  <c:v>2.8662800000000002</c:v>
                </c:pt>
                <c:pt idx="15832">
                  <c:v>2.8428650000000002</c:v>
                </c:pt>
                <c:pt idx="15833">
                  <c:v>2.8323589999999998</c:v>
                </c:pt>
                <c:pt idx="15834">
                  <c:v>2.8108430000000002</c:v>
                </c:pt>
                <c:pt idx="15835">
                  <c:v>2.8081019999999999</c:v>
                </c:pt>
                <c:pt idx="15836">
                  <c:v>2.7972839999999999</c:v>
                </c:pt>
                <c:pt idx="15837">
                  <c:v>2.836951</c:v>
                </c:pt>
                <c:pt idx="15838">
                  <c:v>2.856592</c:v>
                </c:pt>
                <c:pt idx="15839">
                  <c:v>2.8331520000000001</c:v>
                </c:pt>
                <c:pt idx="15840">
                  <c:v>2.7907449999999998</c:v>
                </c:pt>
                <c:pt idx="15841">
                  <c:v>2.7739400000000001</c:v>
                </c:pt>
                <c:pt idx="15842">
                  <c:v>2.7556210000000001</c:v>
                </c:pt>
                <c:pt idx="15843">
                  <c:v>2.7398750000000001</c:v>
                </c:pt>
                <c:pt idx="15844">
                  <c:v>2.7296100000000001</c:v>
                </c:pt>
                <c:pt idx="15845">
                  <c:v>2.7447550000000001</c:v>
                </c:pt>
                <c:pt idx="15846">
                  <c:v>2.825027</c:v>
                </c:pt>
                <c:pt idx="15847">
                  <c:v>2.9085429999999999</c:v>
                </c:pt>
                <c:pt idx="15848">
                  <c:v>2.9345309999999998</c:v>
                </c:pt>
                <c:pt idx="15849">
                  <c:v>2.8637079999999999</c:v>
                </c:pt>
                <c:pt idx="15850">
                  <c:v>2.7531690000000002</c:v>
                </c:pt>
                <c:pt idx="15851">
                  <c:v>2.7424949999999999</c:v>
                </c:pt>
                <c:pt idx="15852">
                  <c:v>2.8115160000000001</c:v>
                </c:pt>
                <c:pt idx="15853">
                  <c:v>2.8212999999999999</c:v>
                </c:pt>
                <c:pt idx="15854">
                  <c:v>2.8060100000000001</c:v>
                </c:pt>
                <c:pt idx="15855">
                  <c:v>2.7796620000000001</c:v>
                </c:pt>
                <c:pt idx="15856">
                  <c:v>2.810073</c:v>
                </c:pt>
                <c:pt idx="15857">
                  <c:v>2.8907289999999999</c:v>
                </c:pt>
                <c:pt idx="15858">
                  <c:v>2.9277519999999999</c:v>
                </c:pt>
                <c:pt idx="15859">
                  <c:v>2.885561</c:v>
                </c:pt>
                <c:pt idx="15860">
                  <c:v>2.8840699999999999</c:v>
                </c:pt>
                <c:pt idx="15861">
                  <c:v>2.9245540000000001</c:v>
                </c:pt>
                <c:pt idx="15862">
                  <c:v>2.9336660000000001</c:v>
                </c:pt>
                <c:pt idx="15863">
                  <c:v>2.9064040000000002</c:v>
                </c:pt>
                <c:pt idx="15864">
                  <c:v>2.8398119999999998</c:v>
                </c:pt>
                <c:pt idx="15865">
                  <c:v>2.7708629999999999</c:v>
                </c:pt>
                <c:pt idx="15866">
                  <c:v>2.7319179999999998</c:v>
                </c:pt>
                <c:pt idx="15867">
                  <c:v>2.762016</c:v>
                </c:pt>
                <c:pt idx="15868">
                  <c:v>2.7704059999999999</c:v>
                </c:pt>
                <c:pt idx="15869">
                  <c:v>2.7529530000000002</c:v>
                </c:pt>
                <c:pt idx="15870">
                  <c:v>2.7343700000000002</c:v>
                </c:pt>
                <c:pt idx="15871">
                  <c:v>2.7237439999999999</c:v>
                </c:pt>
                <c:pt idx="15872">
                  <c:v>2.7544200000000001</c:v>
                </c:pt>
                <c:pt idx="15873">
                  <c:v>2.768748</c:v>
                </c:pt>
                <c:pt idx="15874">
                  <c:v>2.7788210000000002</c:v>
                </c:pt>
                <c:pt idx="15875">
                  <c:v>2.8665929999999999</c:v>
                </c:pt>
                <c:pt idx="15876">
                  <c:v>2.9089520000000002</c:v>
                </c:pt>
                <c:pt idx="15877">
                  <c:v>2.9085670000000001</c:v>
                </c:pt>
                <c:pt idx="15878">
                  <c:v>2.90924</c:v>
                </c:pt>
                <c:pt idx="15879">
                  <c:v>2.8723139999999998</c:v>
                </c:pt>
                <c:pt idx="15880">
                  <c:v>2.829739</c:v>
                </c:pt>
                <c:pt idx="15881">
                  <c:v>2.802308</c:v>
                </c:pt>
                <c:pt idx="15882">
                  <c:v>2.7679779999999998</c:v>
                </c:pt>
                <c:pt idx="15883">
                  <c:v>2.7704550000000001</c:v>
                </c:pt>
                <c:pt idx="15884">
                  <c:v>2.8450760000000002</c:v>
                </c:pt>
                <c:pt idx="15885">
                  <c:v>2.861809</c:v>
                </c:pt>
                <c:pt idx="15886">
                  <c:v>2.849332</c:v>
                </c:pt>
                <c:pt idx="15887">
                  <c:v>2.835604</c:v>
                </c:pt>
                <c:pt idx="15888">
                  <c:v>2.8127900000000001</c:v>
                </c:pt>
                <c:pt idx="15889">
                  <c:v>2.8269980000000001</c:v>
                </c:pt>
                <c:pt idx="15890">
                  <c:v>2.8262770000000002</c:v>
                </c:pt>
                <c:pt idx="15891">
                  <c:v>2.8073570000000001</c:v>
                </c:pt>
                <c:pt idx="15892">
                  <c:v>2.819401</c:v>
                </c:pt>
                <c:pt idx="15893">
                  <c:v>2.8210359999999999</c:v>
                </c:pt>
                <c:pt idx="15894">
                  <c:v>2.821685</c:v>
                </c:pt>
                <c:pt idx="15895">
                  <c:v>2.8144010000000002</c:v>
                </c:pt>
                <c:pt idx="15896">
                  <c:v>2.806924</c:v>
                </c:pt>
                <c:pt idx="15897">
                  <c:v>2.794279</c:v>
                </c:pt>
                <c:pt idx="15898">
                  <c:v>2.7705030000000002</c:v>
                </c:pt>
                <c:pt idx="15899">
                  <c:v>2.757304</c:v>
                </c:pt>
                <c:pt idx="15900">
                  <c:v>2.801587</c:v>
                </c:pt>
                <c:pt idx="15901">
                  <c:v>2.8450280000000001</c:v>
                </c:pt>
                <c:pt idx="15902">
                  <c:v>2.8687320000000001</c:v>
                </c:pt>
                <c:pt idx="15903">
                  <c:v>2.8820269999999999</c:v>
                </c:pt>
                <c:pt idx="15904">
                  <c:v>2.8864740000000002</c:v>
                </c:pt>
                <c:pt idx="15905">
                  <c:v>2.8762569999999998</c:v>
                </c:pt>
                <c:pt idx="15906">
                  <c:v>2.9010669999999998</c:v>
                </c:pt>
                <c:pt idx="15907">
                  <c:v>2.8986390000000002</c:v>
                </c:pt>
                <c:pt idx="15908">
                  <c:v>2.8639000000000001</c:v>
                </c:pt>
                <c:pt idx="15909">
                  <c:v>2.8148569999999999</c:v>
                </c:pt>
                <c:pt idx="15910">
                  <c:v>2.7874029999999999</c:v>
                </c:pt>
                <c:pt idx="15911">
                  <c:v>2.8380809999999999</c:v>
                </c:pt>
                <c:pt idx="15912">
                  <c:v>2.8592360000000001</c:v>
                </c:pt>
                <c:pt idx="15913">
                  <c:v>2.8586830000000001</c:v>
                </c:pt>
                <c:pt idx="15914">
                  <c:v>2.7919710000000002</c:v>
                </c:pt>
                <c:pt idx="15915">
                  <c:v>2.721676</c:v>
                </c:pt>
                <c:pt idx="15916">
                  <c:v>2.7122760000000001</c:v>
                </c:pt>
                <c:pt idx="15917">
                  <c:v>2.7234069999999999</c:v>
                </c:pt>
                <c:pt idx="15918">
                  <c:v>2.7606700000000002</c:v>
                </c:pt>
                <c:pt idx="15919">
                  <c:v>2.8150740000000001</c:v>
                </c:pt>
                <c:pt idx="15920">
                  <c:v>2.8227190000000002</c:v>
                </c:pt>
                <c:pt idx="15921">
                  <c:v>2.8640919999999999</c:v>
                </c:pt>
                <c:pt idx="15922">
                  <c:v>2.9011390000000001</c:v>
                </c:pt>
                <c:pt idx="15923">
                  <c:v>2.8694060000000001</c:v>
                </c:pt>
                <c:pt idx="15924">
                  <c:v>2.8284159999999998</c:v>
                </c:pt>
                <c:pt idx="15925">
                  <c:v>2.8231999999999999</c:v>
                </c:pt>
                <c:pt idx="15926">
                  <c:v>2.7751420000000002</c:v>
                </c:pt>
                <c:pt idx="15927">
                  <c:v>2.707973</c:v>
                </c:pt>
                <c:pt idx="15928">
                  <c:v>2.7121080000000002</c:v>
                </c:pt>
                <c:pt idx="15929">
                  <c:v>2.773628</c:v>
                </c:pt>
                <c:pt idx="15930">
                  <c:v>2.8493080000000002</c:v>
                </c:pt>
                <c:pt idx="15931">
                  <c:v>2.9075579999999999</c:v>
                </c:pt>
                <c:pt idx="15932">
                  <c:v>2.9563120000000001</c:v>
                </c:pt>
                <c:pt idx="15933">
                  <c:v>2.9292419999999999</c:v>
                </c:pt>
                <c:pt idx="15934">
                  <c:v>2.8738769999999998</c:v>
                </c:pt>
                <c:pt idx="15935">
                  <c:v>2.8519760000000001</c:v>
                </c:pt>
                <c:pt idx="15936">
                  <c:v>2.8627940000000001</c:v>
                </c:pt>
                <c:pt idx="15937">
                  <c:v>2.865294</c:v>
                </c:pt>
                <c:pt idx="15938">
                  <c:v>2.8589479999999998</c:v>
                </c:pt>
                <c:pt idx="15939">
                  <c:v>2.8742860000000001</c:v>
                </c:pt>
                <c:pt idx="15940">
                  <c:v>2.8722180000000002</c:v>
                </c:pt>
                <c:pt idx="15941">
                  <c:v>2.7891339999999998</c:v>
                </c:pt>
                <c:pt idx="15942">
                  <c:v>2.7381679999999999</c:v>
                </c:pt>
                <c:pt idx="15943">
                  <c:v>2.7204739999999998</c:v>
                </c:pt>
                <c:pt idx="15944">
                  <c:v>2.7474720000000001</c:v>
                </c:pt>
                <c:pt idx="15945">
                  <c:v>2.774686</c:v>
                </c:pt>
                <c:pt idx="15946">
                  <c:v>2.7969710000000001</c:v>
                </c:pt>
                <c:pt idx="15947">
                  <c:v>2.8225739999999999</c:v>
                </c:pt>
                <c:pt idx="15948">
                  <c:v>2.8370709999999999</c:v>
                </c:pt>
                <c:pt idx="15949">
                  <c:v>2.845221</c:v>
                </c:pt>
                <c:pt idx="15950">
                  <c:v>2.8764249999999998</c:v>
                </c:pt>
                <c:pt idx="15951">
                  <c:v>2.8881570000000001</c:v>
                </c:pt>
                <c:pt idx="15952">
                  <c:v>2.9097940000000002</c:v>
                </c:pt>
                <c:pt idx="15953">
                  <c:v>2.9147699999999999</c:v>
                </c:pt>
                <c:pt idx="15954">
                  <c:v>2.8454609999999998</c:v>
                </c:pt>
                <c:pt idx="15955">
                  <c:v>2.8086790000000001</c:v>
                </c:pt>
                <c:pt idx="15956">
                  <c:v>2.8242090000000002</c:v>
                </c:pt>
                <c:pt idx="15957">
                  <c:v>2.813631</c:v>
                </c:pt>
                <c:pt idx="15958">
                  <c:v>2.8075489999999999</c:v>
                </c:pt>
                <c:pt idx="15959">
                  <c:v>2.8076210000000001</c:v>
                </c:pt>
                <c:pt idx="15960">
                  <c:v>2.7891819999999998</c:v>
                </c:pt>
                <c:pt idx="15961">
                  <c:v>2.797885</c:v>
                </c:pt>
                <c:pt idx="15962">
                  <c:v>2.81779</c:v>
                </c:pt>
                <c:pt idx="15963">
                  <c:v>2.8243290000000001</c:v>
                </c:pt>
                <c:pt idx="15964">
                  <c:v>2.8347150000000001</c:v>
                </c:pt>
                <c:pt idx="15965">
                  <c:v>2.8282479999999999</c:v>
                </c:pt>
                <c:pt idx="15966">
                  <c:v>2.8458939999999999</c:v>
                </c:pt>
                <c:pt idx="15967">
                  <c:v>2.8910900000000002</c:v>
                </c:pt>
                <c:pt idx="15968">
                  <c:v>2.8983979999999998</c:v>
                </c:pt>
                <c:pt idx="15969">
                  <c:v>2.8961380000000001</c:v>
                </c:pt>
                <c:pt idx="15970">
                  <c:v>2.8461099999999999</c:v>
                </c:pt>
                <c:pt idx="15971">
                  <c:v>2.7924519999999999</c:v>
                </c:pt>
                <c:pt idx="15972">
                  <c:v>2.7629540000000001</c:v>
                </c:pt>
                <c:pt idx="15973">
                  <c:v>2.7950719999999998</c:v>
                </c:pt>
                <c:pt idx="15974">
                  <c:v>2.875175</c:v>
                </c:pt>
                <c:pt idx="15975">
                  <c:v>2.8793099999999998</c:v>
                </c:pt>
                <c:pt idx="15976">
                  <c:v>2.843321</c:v>
                </c:pt>
                <c:pt idx="15977">
                  <c:v>2.7949519999999999</c:v>
                </c:pt>
                <c:pt idx="15978">
                  <c:v>2.740885</c:v>
                </c:pt>
                <c:pt idx="15979">
                  <c:v>2.7402839999999999</c:v>
                </c:pt>
                <c:pt idx="15980">
                  <c:v>2.7582420000000001</c:v>
                </c:pt>
                <c:pt idx="15981">
                  <c:v>2.802549</c:v>
                </c:pt>
                <c:pt idx="15982">
                  <c:v>2.8300749999999999</c:v>
                </c:pt>
                <c:pt idx="15983">
                  <c:v>2.8397869999999998</c:v>
                </c:pt>
                <c:pt idx="15984">
                  <c:v>2.8744779999999999</c:v>
                </c:pt>
                <c:pt idx="15985">
                  <c:v>2.8751030000000002</c:v>
                </c:pt>
                <c:pt idx="15986">
                  <c:v>2.8669289999999998</c:v>
                </c:pt>
                <c:pt idx="15987">
                  <c:v>2.850533</c:v>
                </c:pt>
                <c:pt idx="15988">
                  <c:v>2.833345</c:v>
                </c:pt>
                <c:pt idx="15989">
                  <c:v>2.8279350000000001</c:v>
                </c:pt>
                <c:pt idx="15990">
                  <c:v>2.823969</c:v>
                </c:pt>
                <c:pt idx="15991">
                  <c:v>2.7974039999999998</c:v>
                </c:pt>
                <c:pt idx="15992">
                  <c:v>2.7470629999999998</c:v>
                </c:pt>
                <c:pt idx="15993">
                  <c:v>2.7519429999999998</c:v>
                </c:pt>
                <c:pt idx="15994">
                  <c:v>2.826902</c:v>
                </c:pt>
                <c:pt idx="15995">
                  <c:v>2.8496679999999999</c:v>
                </c:pt>
                <c:pt idx="15996">
                  <c:v>2.8476490000000001</c:v>
                </c:pt>
                <c:pt idx="15997">
                  <c:v>2.8228149999999999</c:v>
                </c:pt>
                <c:pt idx="15998">
                  <c:v>2.775623</c:v>
                </c:pt>
                <c:pt idx="15999">
                  <c:v>2.7639399999999998</c:v>
                </c:pt>
                <c:pt idx="16000">
                  <c:v>2.7452359999999998</c:v>
                </c:pt>
                <c:pt idx="16001">
                  <c:v>2.7640600000000002</c:v>
                </c:pt>
                <c:pt idx="16002">
                  <c:v>2.7901919999999998</c:v>
                </c:pt>
                <c:pt idx="16003">
                  <c:v>2.7627130000000002</c:v>
                </c:pt>
                <c:pt idx="16004">
                  <c:v>2.7783159999999998</c:v>
                </c:pt>
                <c:pt idx="16005">
                  <c:v>2.8083909999999999</c:v>
                </c:pt>
                <c:pt idx="16006">
                  <c:v>2.8085589999999998</c:v>
                </c:pt>
                <c:pt idx="16007">
                  <c:v>2.7880760000000002</c:v>
                </c:pt>
                <c:pt idx="16008">
                  <c:v>2.7848790000000001</c:v>
                </c:pt>
                <c:pt idx="16009">
                  <c:v>2.7794219999999998</c:v>
                </c:pt>
                <c:pt idx="16010">
                  <c:v>2.7585790000000001</c:v>
                </c:pt>
                <c:pt idx="16011">
                  <c:v>2.695713</c:v>
                </c:pt>
                <c:pt idx="16012">
                  <c:v>2.7174450000000001</c:v>
                </c:pt>
                <c:pt idx="16013">
                  <c:v>2.781657</c:v>
                </c:pt>
                <c:pt idx="16014">
                  <c:v>2.8315169999999998</c:v>
                </c:pt>
                <c:pt idx="16015">
                  <c:v>2.8925320000000001</c:v>
                </c:pt>
                <c:pt idx="16016">
                  <c:v>2.8881570000000001</c:v>
                </c:pt>
                <c:pt idx="16017">
                  <c:v>2.8886620000000001</c:v>
                </c:pt>
                <c:pt idx="16018">
                  <c:v>2.9992000000000001</c:v>
                </c:pt>
                <c:pt idx="16019">
                  <c:v>3.0325690000000001</c:v>
                </c:pt>
                <c:pt idx="16020">
                  <c:v>3.0359820000000002</c:v>
                </c:pt>
                <c:pt idx="16021">
                  <c:v>3.020572</c:v>
                </c:pt>
                <c:pt idx="16022">
                  <c:v>2.9616729999999998</c:v>
                </c:pt>
                <c:pt idx="16023">
                  <c:v>2.874622</c:v>
                </c:pt>
                <c:pt idx="16024">
                  <c:v>2.8161559999999999</c:v>
                </c:pt>
                <c:pt idx="16025">
                  <c:v>2.7636750000000001</c:v>
                </c:pt>
                <c:pt idx="16026">
                  <c:v>2.747207</c:v>
                </c:pt>
                <c:pt idx="16027">
                  <c:v>2.7442739999999999</c:v>
                </c:pt>
                <c:pt idx="16028">
                  <c:v>2.7606459999999999</c:v>
                </c:pt>
                <c:pt idx="16029">
                  <c:v>2.7658870000000002</c:v>
                </c:pt>
                <c:pt idx="16030">
                  <c:v>2.77257</c:v>
                </c:pt>
                <c:pt idx="16031">
                  <c:v>2.7657669999999999</c:v>
                </c:pt>
                <c:pt idx="16032">
                  <c:v>2.782162</c:v>
                </c:pt>
                <c:pt idx="16033">
                  <c:v>2.7805759999999999</c:v>
                </c:pt>
                <c:pt idx="16034">
                  <c:v>2.7686030000000001</c:v>
                </c:pt>
                <c:pt idx="16035">
                  <c:v>2.777787</c:v>
                </c:pt>
                <c:pt idx="16036">
                  <c:v>2.7794219999999998</c:v>
                </c:pt>
                <c:pt idx="16037">
                  <c:v>2.796106</c:v>
                </c:pt>
                <c:pt idx="16038">
                  <c:v>2.8140879999999999</c:v>
                </c:pt>
                <c:pt idx="16039">
                  <c:v>2.8487309999999999</c:v>
                </c:pt>
                <c:pt idx="16040">
                  <c:v>2.8910420000000001</c:v>
                </c:pt>
                <c:pt idx="16041">
                  <c:v>2.8698139999999999</c:v>
                </c:pt>
                <c:pt idx="16042">
                  <c:v>2.8613279999999999</c:v>
                </c:pt>
                <c:pt idx="16043">
                  <c:v>2.8574090000000001</c:v>
                </c:pt>
                <c:pt idx="16044">
                  <c:v>2.8268779999999998</c:v>
                </c:pt>
                <c:pt idx="16045">
                  <c:v>2.8431769999999998</c:v>
                </c:pt>
                <c:pt idx="16046">
                  <c:v>2.882387</c:v>
                </c:pt>
                <c:pt idx="16047">
                  <c:v>2.8447640000000001</c:v>
                </c:pt>
                <c:pt idx="16048">
                  <c:v>2.8212039999999998</c:v>
                </c:pt>
                <c:pt idx="16049">
                  <c:v>2.8962110000000001</c:v>
                </c:pt>
                <c:pt idx="16050">
                  <c:v>2.8566639999999999</c:v>
                </c:pt>
                <c:pt idx="16051">
                  <c:v>2.8472879999999998</c:v>
                </c:pt>
                <c:pt idx="16052">
                  <c:v>2.8428650000000002</c:v>
                </c:pt>
                <c:pt idx="16053">
                  <c:v>2.708742</c:v>
                </c:pt>
                <c:pt idx="16054">
                  <c:v>2.7335039999999999</c:v>
                </c:pt>
                <c:pt idx="16055">
                  <c:v>2.7904800000000001</c:v>
                </c:pt>
                <c:pt idx="16056">
                  <c:v>2.809472</c:v>
                </c:pt>
                <c:pt idx="16057">
                  <c:v>2.8124769999999999</c:v>
                </c:pt>
                <c:pt idx="16058">
                  <c:v>2.8317580000000002</c:v>
                </c:pt>
                <c:pt idx="16059">
                  <c:v>2.811131</c:v>
                </c:pt>
                <c:pt idx="16060">
                  <c:v>2.76918</c:v>
                </c:pt>
                <c:pt idx="16061">
                  <c:v>2.810314</c:v>
                </c:pt>
                <c:pt idx="16062">
                  <c:v>2.8591880000000001</c:v>
                </c:pt>
                <c:pt idx="16063">
                  <c:v>2.8714490000000001</c:v>
                </c:pt>
                <c:pt idx="16064">
                  <c:v>2.855823</c:v>
                </c:pt>
                <c:pt idx="16065">
                  <c:v>2.8427929999999999</c:v>
                </c:pt>
                <c:pt idx="16066">
                  <c:v>2.793774</c:v>
                </c:pt>
                <c:pt idx="16067">
                  <c:v>2.7773539999999999</c:v>
                </c:pt>
                <c:pt idx="16068">
                  <c:v>2.8186079999999998</c:v>
                </c:pt>
                <c:pt idx="16069">
                  <c:v>2.8425280000000002</c:v>
                </c:pt>
                <c:pt idx="16070">
                  <c:v>2.8496679999999999</c:v>
                </c:pt>
                <c:pt idx="16071">
                  <c:v>2.8764729999999998</c:v>
                </c:pt>
                <c:pt idx="16072">
                  <c:v>2.8945759999999998</c:v>
                </c:pt>
                <c:pt idx="16073">
                  <c:v>2.8705829999999999</c:v>
                </c:pt>
                <c:pt idx="16074">
                  <c:v>2.8200500000000002</c:v>
                </c:pt>
                <c:pt idx="16075">
                  <c:v>2.761584</c:v>
                </c:pt>
                <c:pt idx="16076">
                  <c:v>2.7258589999999998</c:v>
                </c:pt>
                <c:pt idx="16077">
                  <c:v>2.7531690000000002</c:v>
                </c:pt>
                <c:pt idx="16078">
                  <c:v>2.797644</c:v>
                </c:pt>
                <c:pt idx="16079">
                  <c:v>2.8574329999999999</c:v>
                </c:pt>
                <c:pt idx="16080">
                  <c:v>2.8800309999999998</c:v>
                </c:pt>
                <c:pt idx="16081">
                  <c:v>2.8604620000000001</c:v>
                </c:pt>
                <c:pt idx="16082">
                  <c:v>2.8316620000000001</c:v>
                </c:pt>
                <c:pt idx="16083">
                  <c:v>2.777282</c:v>
                </c:pt>
                <c:pt idx="16084">
                  <c:v>2.7494909999999999</c:v>
                </c:pt>
                <c:pt idx="16085">
                  <c:v>2.7691080000000001</c:v>
                </c:pt>
                <c:pt idx="16086">
                  <c:v>2.7848790000000001</c:v>
                </c:pt>
                <c:pt idx="16087">
                  <c:v>2.7569919999999999</c:v>
                </c:pt>
                <c:pt idx="16088">
                  <c:v>2.765622</c:v>
                </c:pt>
                <c:pt idx="16089">
                  <c:v>2.8241130000000001</c:v>
                </c:pt>
                <c:pt idx="16090">
                  <c:v>2.8297620000000001</c:v>
                </c:pt>
                <c:pt idx="16091">
                  <c:v>2.7778109999999998</c:v>
                </c:pt>
                <c:pt idx="16092">
                  <c:v>2.7627130000000002</c:v>
                </c:pt>
                <c:pt idx="16093">
                  <c:v>2.8198820000000002</c:v>
                </c:pt>
                <c:pt idx="16094">
                  <c:v>2.8622649999999998</c:v>
                </c:pt>
                <c:pt idx="16095">
                  <c:v>2.8513989999999998</c:v>
                </c:pt>
                <c:pt idx="16096">
                  <c:v>2.8528899999999999</c:v>
                </c:pt>
                <c:pt idx="16097">
                  <c:v>2.8501729999999998</c:v>
                </c:pt>
                <c:pt idx="16098">
                  <c:v>2.8060350000000001</c:v>
                </c:pt>
                <c:pt idx="16099">
                  <c:v>2.820411</c:v>
                </c:pt>
                <c:pt idx="16100">
                  <c:v>2.8377919999999999</c:v>
                </c:pt>
                <c:pt idx="16101">
                  <c:v>2.819569</c:v>
                </c:pt>
                <c:pt idx="16102">
                  <c:v>2.826301</c:v>
                </c:pt>
                <c:pt idx="16103">
                  <c:v>2.8808250000000002</c:v>
                </c:pt>
                <c:pt idx="16104">
                  <c:v>2.9007540000000001</c:v>
                </c:pt>
                <c:pt idx="16105">
                  <c:v>2.9006820000000002</c:v>
                </c:pt>
                <c:pt idx="16106">
                  <c:v>2.8850560000000001</c:v>
                </c:pt>
                <c:pt idx="16107">
                  <c:v>2.8780359999999998</c:v>
                </c:pt>
                <c:pt idx="16108">
                  <c:v>2.8859210000000002</c:v>
                </c:pt>
                <c:pt idx="16109">
                  <c:v>2.8917389999999998</c:v>
                </c:pt>
                <c:pt idx="16110">
                  <c:v>2.8523849999999999</c:v>
                </c:pt>
                <c:pt idx="16111">
                  <c:v>2.789447</c:v>
                </c:pt>
                <c:pt idx="16112">
                  <c:v>2.778845</c:v>
                </c:pt>
                <c:pt idx="16113">
                  <c:v>2.7614390000000002</c:v>
                </c:pt>
                <c:pt idx="16114">
                  <c:v>2.7654540000000001</c:v>
                </c:pt>
                <c:pt idx="16115">
                  <c:v>2.7678820000000002</c:v>
                </c:pt>
                <c:pt idx="16116">
                  <c:v>2.7537940000000001</c:v>
                </c:pt>
                <c:pt idx="16117">
                  <c:v>2.7700939999999998</c:v>
                </c:pt>
                <c:pt idx="16118">
                  <c:v>2.8133430000000001</c:v>
                </c:pt>
                <c:pt idx="16119">
                  <c:v>2.8347869999999999</c:v>
                </c:pt>
                <c:pt idx="16120">
                  <c:v>2.8564240000000001</c:v>
                </c:pt>
                <c:pt idx="16121">
                  <c:v>2.8626740000000002</c:v>
                </c:pt>
                <c:pt idx="16122">
                  <c:v>2.853755</c:v>
                </c:pt>
                <c:pt idx="16123">
                  <c:v>2.8407249999999999</c:v>
                </c:pt>
                <c:pt idx="16124">
                  <c:v>2.8212760000000001</c:v>
                </c:pt>
                <c:pt idx="16125">
                  <c:v>2.7921149999999999</c:v>
                </c:pt>
                <c:pt idx="16126">
                  <c:v>2.765358</c:v>
                </c:pt>
                <c:pt idx="16127">
                  <c:v>2.7685309999999999</c:v>
                </c:pt>
                <c:pt idx="16128">
                  <c:v>2.7819219999999998</c:v>
                </c:pt>
                <c:pt idx="16129">
                  <c:v>2.8091599999999999</c:v>
                </c:pt>
                <c:pt idx="16130">
                  <c:v>2.8463029999999998</c:v>
                </c:pt>
                <c:pt idx="16131">
                  <c:v>2.8476249999999999</c:v>
                </c:pt>
                <c:pt idx="16132">
                  <c:v>2.838225</c:v>
                </c:pt>
                <c:pt idx="16133">
                  <c:v>2.8333930000000001</c:v>
                </c:pt>
                <c:pt idx="16134">
                  <c:v>2.8075969999999999</c:v>
                </c:pt>
                <c:pt idx="16135">
                  <c:v>2.8125499999999999</c:v>
                </c:pt>
                <c:pt idx="16136">
                  <c:v>2.8140640000000001</c:v>
                </c:pt>
                <c:pt idx="16137">
                  <c:v>2.8019720000000001</c:v>
                </c:pt>
                <c:pt idx="16138">
                  <c:v>2.812862</c:v>
                </c:pt>
                <c:pt idx="16139">
                  <c:v>2.822454</c:v>
                </c:pt>
                <c:pt idx="16140">
                  <c:v>2.816036</c:v>
                </c:pt>
                <c:pt idx="16141">
                  <c:v>2.8432729999999999</c:v>
                </c:pt>
                <c:pt idx="16142">
                  <c:v>2.880897</c:v>
                </c:pt>
                <c:pt idx="16143">
                  <c:v>2.916693</c:v>
                </c:pt>
                <c:pt idx="16144">
                  <c:v>2.8899119999999998</c:v>
                </c:pt>
                <c:pt idx="16145">
                  <c:v>2.8244250000000002</c:v>
                </c:pt>
                <c:pt idx="16146">
                  <c:v>2.7740610000000001</c:v>
                </c:pt>
                <c:pt idx="16147">
                  <c:v>2.7899029999999998</c:v>
                </c:pt>
                <c:pt idx="16148">
                  <c:v>2.8569040000000001</c:v>
                </c:pt>
                <c:pt idx="16149">
                  <c:v>2.9121739999999998</c:v>
                </c:pt>
                <c:pt idx="16150">
                  <c:v>2.9603269999999999</c:v>
                </c:pt>
                <c:pt idx="16151">
                  <c:v>2.9475370000000001</c:v>
                </c:pt>
                <c:pt idx="16152">
                  <c:v>2.8745020000000001</c:v>
                </c:pt>
                <c:pt idx="16153">
                  <c:v>2.8258920000000001</c:v>
                </c:pt>
                <c:pt idx="16154">
                  <c:v>2.7404999999999999</c:v>
                </c:pt>
                <c:pt idx="16155">
                  <c:v>2.6886450000000002</c:v>
                </c:pt>
                <c:pt idx="16156">
                  <c:v>2.6856629999999999</c:v>
                </c:pt>
                <c:pt idx="16157">
                  <c:v>2.6850139999999998</c:v>
                </c:pt>
                <c:pt idx="16158">
                  <c:v>2.7838690000000001</c:v>
                </c:pt>
                <c:pt idx="16159">
                  <c:v>2.8407249999999999</c:v>
                </c:pt>
                <c:pt idx="16160">
                  <c:v>2.8394509999999999</c:v>
                </c:pt>
                <c:pt idx="16161">
                  <c:v>2.8462779999999999</c:v>
                </c:pt>
                <c:pt idx="16162">
                  <c:v>2.8750309999999999</c:v>
                </c:pt>
                <c:pt idx="16163">
                  <c:v>2.8627940000000001</c:v>
                </c:pt>
                <c:pt idx="16164">
                  <c:v>2.8098809999999999</c:v>
                </c:pt>
                <c:pt idx="16165">
                  <c:v>2.7660309999999999</c:v>
                </c:pt>
                <c:pt idx="16166">
                  <c:v>2.8018999999999998</c:v>
                </c:pt>
                <c:pt idx="16167">
                  <c:v>2.846206</c:v>
                </c:pt>
                <c:pt idx="16168">
                  <c:v>2.8561109999999998</c:v>
                </c:pt>
                <c:pt idx="16169">
                  <c:v>2.8673380000000002</c:v>
                </c:pt>
                <c:pt idx="16170">
                  <c:v>2.8938790000000001</c:v>
                </c:pt>
                <c:pt idx="16171">
                  <c:v>2.880512</c:v>
                </c:pt>
                <c:pt idx="16172">
                  <c:v>2.835629</c:v>
                </c:pt>
                <c:pt idx="16173">
                  <c:v>2.840557</c:v>
                </c:pt>
                <c:pt idx="16174">
                  <c:v>2.876954</c:v>
                </c:pt>
                <c:pt idx="16175">
                  <c:v>2.8876279999999999</c:v>
                </c:pt>
                <c:pt idx="16176">
                  <c:v>2.8962590000000001</c:v>
                </c:pt>
                <c:pt idx="16177">
                  <c:v>2.8880129999999999</c:v>
                </c:pt>
                <c:pt idx="16178">
                  <c:v>2.8748149999999999</c:v>
                </c:pt>
                <c:pt idx="16179">
                  <c:v>2.792764</c:v>
                </c:pt>
                <c:pt idx="16180">
                  <c:v>2.7601170000000002</c:v>
                </c:pt>
                <c:pt idx="16181">
                  <c:v>2.7921870000000002</c:v>
                </c:pt>
                <c:pt idx="16182">
                  <c:v>2.826613</c:v>
                </c:pt>
                <c:pt idx="16183">
                  <c:v>2.9206120000000002</c:v>
                </c:pt>
                <c:pt idx="16184">
                  <c:v>2.9486189999999999</c:v>
                </c:pt>
                <c:pt idx="16185">
                  <c:v>2.924963</c:v>
                </c:pt>
                <c:pt idx="16186">
                  <c:v>2.8708960000000001</c:v>
                </c:pt>
                <c:pt idx="16187">
                  <c:v>2.8043279999999999</c:v>
                </c:pt>
                <c:pt idx="16188">
                  <c:v>2.814473</c:v>
                </c:pt>
                <c:pt idx="16189">
                  <c:v>2.8244500000000001</c:v>
                </c:pt>
                <c:pt idx="16190">
                  <c:v>2.824522</c:v>
                </c:pt>
                <c:pt idx="16191">
                  <c:v>2.826397</c:v>
                </c:pt>
                <c:pt idx="16192">
                  <c:v>2.8378640000000002</c:v>
                </c:pt>
                <c:pt idx="16193">
                  <c:v>2.8279350000000001</c:v>
                </c:pt>
                <c:pt idx="16194">
                  <c:v>2.8322150000000001</c:v>
                </c:pt>
                <c:pt idx="16195">
                  <c:v>2.829739</c:v>
                </c:pt>
                <c:pt idx="16196">
                  <c:v>2.8557980000000001</c:v>
                </c:pt>
                <c:pt idx="16197">
                  <c:v>2.889046</c:v>
                </c:pt>
                <c:pt idx="16198">
                  <c:v>2.8852479999999998</c:v>
                </c:pt>
                <c:pt idx="16199">
                  <c:v>2.8613279999999999</c:v>
                </c:pt>
                <c:pt idx="16200">
                  <c:v>2.8085110000000002</c:v>
                </c:pt>
                <c:pt idx="16201">
                  <c:v>2.750813</c:v>
                </c:pt>
                <c:pt idx="16202">
                  <c:v>2.7476400000000001</c:v>
                </c:pt>
                <c:pt idx="16203">
                  <c:v>2.7709830000000002</c:v>
                </c:pt>
                <c:pt idx="16204">
                  <c:v>2.7811520000000001</c:v>
                </c:pt>
                <c:pt idx="16205">
                  <c:v>2.7835329999999998</c:v>
                </c:pt>
                <c:pt idx="16206">
                  <c:v>2.7773059999999998</c:v>
                </c:pt>
                <c:pt idx="16207">
                  <c:v>2.7646130000000002</c:v>
                </c:pt>
                <c:pt idx="16208">
                  <c:v>2.7704550000000001</c:v>
                </c:pt>
                <c:pt idx="16209">
                  <c:v>2.8176459999999999</c:v>
                </c:pt>
                <c:pt idx="16210">
                  <c:v>2.829618</c:v>
                </c:pt>
                <c:pt idx="16211">
                  <c:v>2.7977400000000001</c:v>
                </c:pt>
                <c:pt idx="16212">
                  <c:v>2.810578</c:v>
                </c:pt>
                <c:pt idx="16213">
                  <c:v>2.8099530000000001</c:v>
                </c:pt>
                <c:pt idx="16214">
                  <c:v>2.8184390000000001</c:v>
                </c:pt>
                <c:pt idx="16215">
                  <c:v>2.8403640000000001</c:v>
                </c:pt>
                <c:pt idx="16216">
                  <c:v>2.8833730000000002</c:v>
                </c:pt>
                <c:pt idx="16217">
                  <c:v>2.8795500000000001</c:v>
                </c:pt>
                <c:pt idx="16218">
                  <c:v>2.8770259999999999</c:v>
                </c:pt>
                <c:pt idx="16219">
                  <c:v>2.8220459999999998</c:v>
                </c:pt>
                <c:pt idx="16220">
                  <c:v>2.9380890000000002</c:v>
                </c:pt>
                <c:pt idx="16221">
                  <c:v>2.915419</c:v>
                </c:pt>
                <c:pt idx="16222">
                  <c:v>2.9409740000000002</c:v>
                </c:pt>
                <c:pt idx="16223">
                  <c:v>2.9736210000000001</c:v>
                </c:pt>
                <c:pt idx="16224">
                  <c:v>2.9320309999999998</c:v>
                </c:pt>
                <c:pt idx="16225">
                  <c:v>2.8540679999999998</c:v>
                </c:pt>
                <c:pt idx="16226">
                  <c:v>2.8029090000000001</c:v>
                </c:pt>
                <c:pt idx="16227">
                  <c:v>2.7840859999999998</c:v>
                </c:pt>
                <c:pt idx="16228">
                  <c:v>2.75264</c:v>
                </c:pt>
                <c:pt idx="16229">
                  <c:v>2.745212</c:v>
                </c:pt>
                <c:pt idx="16230">
                  <c:v>2.7526649999999999</c:v>
                </c:pt>
                <c:pt idx="16231">
                  <c:v>2.7906249999999999</c:v>
                </c:pt>
                <c:pt idx="16232">
                  <c:v>2.8387060000000002</c:v>
                </c:pt>
                <c:pt idx="16233">
                  <c:v>2.8324790000000002</c:v>
                </c:pt>
                <c:pt idx="16234">
                  <c:v>2.8401719999999999</c:v>
                </c:pt>
                <c:pt idx="16235">
                  <c:v>2.8398840000000001</c:v>
                </c:pt>
                <c:pt idx="16236">
                  <c:v>2.8469760000000002</c:v>
                </c:pt>
                <c:pt idx="16237">
                  <c:v>2.8571209999999998</c:v>
                </c:pt>
                <c:pt idx="16238">
                  <c:v>2.8470240000000002</c:v>
                </c:pt>
                <c:pt idx="16239">
                  <c:v>2.8190650000000002</c:v>
                </c:pt>
                <c:pt idx="16240">
                  <c:v>2.8419509999999999</c:v>
                </c:pt>
                <c:pt idx="16241">
                  <c:v>2.868684</c:v>
                </c:pt>
                <c:pt idx="16242">
                  <c:v>2.8582269999999999</c:v>
                </c:pt>
                <c:pt idx="16243">
                  <c:v>2.817358</c:v>
                </c:pt>
                <c:pt idx="16244">
                  <c:v>2.7887490000000001</c:v>
                </c:pt>
                <c:pt idx="16245">
                  <c:v>2.8530579999999999</c:v>
                </c:pt>
                <c:pt idx="16246">
                  <c:v>2.8658960000000002</c:v>
                </c:pt>
                <c:pt idx="16247">
                  <c:v>2.834667</c:v>
                </c:pt>
                <c:pt idx="16248">
                  <c:v>2.814905</c:v>
                </c:pt>
                <c:pt idx="16249">
                  <c:v>2.8140879999999999</c:v>
                </c:pt>
                <c:pt idx="16250">
                  <c:v>2.814473</c:v>
                </c:pt>
                <c:pt idx="16251">
                  <c:v>2.7952159999999999</c:v>
                </c:pt>
                <c:pt idx="16252">
                  <c:v>2.7800950000000002</c:v>
                </c:pt>
                <c:pt idx="16253">
                  <c:v>2.7768489999999999</c:v>
                </c:pt>
                <c:pt idx="16254">
                  <c:v>2.7764169999999999</c:v>
                </c:pt>
                <c:pt idx="16255">
                  <c:v>2.7866819999999999</c:v>
                </c:pt>
                <c:pt idx="16256">
                  <c:v>2.808198</c:v>
                </c:pt>
                <c:pt idx="16257">
                  <c:v>2.8334169999999999</c:v>
                </c:pt>
                <c:pt idx="16258">
                  <c:v>2.9255640000000001</c:v>
                </c:pt>
                <c:pt idx="16259">
                  <c:v>2.9790779999999999</c:v>
                </c:pt>
                <c:pt idx="16260">
                  <c:v>2.9500609999999998</c:v>
                </c:pt>
                <c:pt idx="16261">
                  <c:v>2.9031099999999999</c:v>
                </c:pt>
                <c:pt idx="16262">
                  <c:v>2.8148089999999999</c:v>
                </c:pt>
                <c:pt idx="16263">
                  <c:v>2.7895669999999999</c:v>
                </c:pt>
                <c:pt idx="16264">
                  <c:v>2.82457</c:v>
                </c:pt>
                <c:pt idx="16265">
                  <c:v>2.8204829999999999</c:v>
                </c:pt>
                <c:pt idx="16266">
                  <c:v>2.799471</c:v>
                </c:pt>
                <c:pt idx="16267">
                  <c:v>2.8185600000000002</c:v>
                </c:pt>
                <c:pt idx="16268">
                  <c:v>2.8085110000000002</c:v>
                </c:pt>
                <c:pt idx="16269">
                  <c:v>2.805698</c:v>
                </c:pt>
                <c:pt idx="16270">
                  <c:v>2.8106260000000001</c:v>
                </c:pt>
                <c:pt idx="16271">
                  <c:v>2.7812250000000001</c:v>
                </c:pt>
                <c:pt idx="16272">
                  <c:v>2.74437</c:v>
                </c:pt>
                <c:pt idx="16273">
                  <c:v>2.7551890000000001</c:v>
                </c:pt>
                <c:pt idx="16274">
                  <c:v>2.762305</c:v>
                </c:pt>
                <c:pt idx="16275">
                  <c:v>2.7763200000000001</c:v>
                </c:pt>
                <c:pt idx="16276">
                  <c:v>2.8043279999999999</c:v>
                </c:pt>
                <c:pt idx="16277">
                  <c:v>2.7916820000000002</c:v>
                </c:pt>
                <c:pt idx="16278">
                  <c:v>2.7833160000000001</c:v>
                </c:pt>
                <c:pt idx="16279">
                  <c:v>2.8672900000000001</c:v>
                </c:pt>
                <c:pt idx="16280">
                  <c:v>2.9124140000000001</c:v>
                </c:pt>
                <c:pt idx="16281">
                  <c:v>2.8928690000000001</c:v>
                </c:pt>
                <c:pt idx="16282">
                  <c:v>2.8481779999999999</c:v>
                </c:pt>
                <c:pt idx="16283">
                  <c:v>2.831782</c:v>
                </c:pt>
                <c:pt idx="16284">
                  <c:v>2.8101449999999999</c:v>
                </c:pt>
                <c:pt idx="16285">
                  <c:v>2.7850709999999999</c:v>
                </c:pt>
                <c:pt idx="16286">
                  <c:v>2.8172609999999998</c:v>
                </c:pt>
                <c:pt idx="16287">
                  <c:v>2.7820179999999999</c:v>
                </c:pt>
                <c:pt idx="16288">
                  <c:v>2.7733629999999998</c:v>
                </c:pt>
                <c:pt idx="16289">
                  <c:v>2.8220209999999999</c:v>
                </c:pt>
                <c:pt idx="16290">
                  <c:v>2.8666649999999998</c:v>
                </c:pt>
                <c:pt idx="16291">
                  <c:v>2.917414</c:v>
                </c:pt>
                <c:pt idx="16292">
                  <c:v>2.9333290000000001</c:v>
                </c:pt>
                <c:pt idx="16293">
                  <c:v>2.9306130000000001</c:v>
                </c:pt>
                <c:pt idx="16294">
                  <c:v>2.8894310000000001</c:v>
                </c:pt>
                <c:pt idx="16295">
                  <c:v>2.8734199999999999</c:v>
                </c:pt>
                <c:pt idx="16296">
                  <c:v>2.848322</c:v>
                </c:pt>
                <c:pt idx="16297">
                  <c:v>2.8401960000000002</c:v>
                </c:pt>
                <c:pt idx="16298">
                  <c:v>2.8571930000000001</c:v>
                </c:pt>
                <c:pt idx="16299">
                  <c:v>2.859429</c:v>
                </c:pt>
                <c:pt idx="16300">
                  <c:v>2.8464230000000001</c:v>
                </c:pt>
                <c:pt idx="16301">
                  <c:v>2.8514469999999998</c:v>
                </c:pt>
                <c:pt idx="16302">
                  <c:v>2.8329840000000002</c:v>
                </c:pt>
                <c:pt idx="16303">
                  <c:v>2.7851669999999999</c:v>
                </c:pt>
                <c:pt idx="16304">
                  <c:v>2.7541790000000002</c:v>
                </c:pt>
                <c:pt idx="16305">
                  <c:v>2.7302110000000002</c:v>
                </c:pt>
                <c:pt idx="16306">
                  <c:v>2.714464</c:v>
                </c:pt>
                <c:pt idx="16307">
                  <c:v>2.749323</c:v>
                </c:pt>
                <c:pt idx="16308">
                  <c:v>2.7953610000000002</c:v>
                </c:pt>
                <c:pt idx="16309">
                  <c:v>2.8193049999999999</c:v>
                </c:pt>
                <c:pt idx="16310">
                  <c:v>2.7961299999999998</c:v>
                </c:pt>
                <c:pt idx="16311">
                  <c:v>2.7940140000000002</c:v>
                </c:pt>
                <c:pt idx="16312">
                  <c:v>2.7841100000000001</c:v>
                </c:pt>
                <c:pt idx="16313">
                  <c:v>2.8181750000000001</c:v>
                </c:pt>
                <c:pt idx="16314">
                  <c:v>2.827671</c:v>
                </c:pt>
                <c:pt idx="16315">
                  <c:v>2.83623</c:v>
                </c:pt>
                <c:pt idx="16316">
                  <c:v>2.846206</c:v>
                </c:pt>
                <c:pt idx="16317">
                  <c:v>2.8398119999999998</c:v>
                </c:pt>
                <c:pt idx="16318">
                  <c:v>2.8075969999999999</c:v>
                </c:pt>
                <c:pt idx="16319">
                  <c:v>2.800481</c:v>
                </c:pt>
                <c:pt idx="16320">
                  <c:v>2.8159390000000002</c:v>
                </c:pt>
                <c:pt idx="16321">
                  <c:v>2.8353160000000002</c:v>
                </c:pt>
                <c:pt idx="16322">
                  <c:v>2.8426</c:v>
                </c:pt>
                <c:pt idx="16323">
                  <c:v>2.8295460000000001</c:v>
                </c:pt>
                <c:pt idx="16324">
                  <c:v>2.7802150000000001</c:v>
                </c:pt>
                <c:pt idx="16325">
                  <c:v>2.7507649999999999</c:v>
                </c:pt>
                <c:pt idx="16326">
                  <c:v>2.7747820000000001</c:v>
                </c:pt>
                <c:pt idx="16327">
                  <c:v>2.762089</c:v>
                </c:pt>
                <c:pt idx="16328">
                  <c:v>2.7161230000000001</c:v>
                </c:pt>
                <c:pt idx="16329">
                  <c:v>2.7251859999999999</c:v>
                </c:pt>
                <c:pt idx="16330">
                  <c:v>2.8345950000000002</c:v>
                </c:pt>
                <c:pt idx="16331">
                  <c:v>2.968645</c:v>
                </c:pt>
                <c:pt idx="16332">
                  <c:v>3.0343</c:v>
                </c:pt>
                <c:pt idx="16333">
                  <c:v>2.945325</c:v>
                </c:pt>
                <c:pt idx="16334">
                  <c:v>2.8291379999999999</c:v>
                </c:pt>
                <c:pt idx="16335">
                  <c:v>2.8398119999999998</c:v>
                </c:pt>
                <c:pt idx="16336">
                  <c:v>2.8100969999999998</c:v>
                </c:pt>
                <c:pt idx="16337">
                  <c:v>2.7691319999999999</c:v>
                </c:pt>
                <c:pt idx="16338">
                  <c:v>2.750381</c:v>
                </c:pt>
                <c:pt idx="16339">
                  <c:v>2.7975720000000002</c:v>
                </c:pt>
                <c:pt idx="16340">
                  <c:v>2.853707</c:v>
                </c:pt>
                <c:pt idx="16341">
                  <c:v>2.8818820000000001</c:v>
                </c:pt>
                <c:pt idx="16342">
                  <c:v>2.8732760000000002</c:v>
                </c:pt>
                <c:pt idx="16343">
                  <c:v>2.8250510000000002</c:v>
                </c:pt>
                <c:pt idx="16344">
                  <c:v>2.8194490000000001</c:v>
                </c:pt>
                <c:pt idx="16345">
                  <c:v>2.8207710000000001</c:v>
                </c:pt>
                <c:pt idx="16346">
                  <c:v>2.8083179999999999</c:v>
                </c:pt>
                <c:pt idx="16347">
                  <c:v>2.8047599999999999</c:v>
                </c:pt>
                <c:pt idx="16348">
                  <c:v>2.8058179999999999</c:v>
                </c:pt>
                <c:pt idx="16349">
                  <c:v>2.8431769999999998</c:v>
                </c:pt>
                <c:pt idx="16350">
                  <c:v>2.9209480000000001</c:v>
                </c:pt>
                <c:pt idx="16351">
                  <c:v>2.9758810000000002</c:v>
                </c:pt>
                <c:pt idx="16352">
                  <c:v>2.9188809999999998</c:v>
                </c:pt>
                <c:pt idx="16353">
                  <c:v>2.8348589999999998</c:v>
                </c:pt>
                <c:pt idx="16354">
                  <c:v>2.8341379999999998</c:v>
                </c:pt>
                <c:pt idx="16355">
                  <c:v>2.799207</c:v>
                </c:pt>
                <c:pt idx="16356">
                  <c:v>2.7923559999999998</c:v>
                </c:pt>
                <c:pt idx="16357">
                  <c:v>2.8053620000000001</c:v>
                </c:pt>
                <c:pt idx="16358">
                  <c:v>2.814737</c:v>
                </c:pt>
                <c:pt idx="16359">
                  <c:v>2.8394750000000002</c:v>
                </c:pt>
                <c:pt idx="16360">
                  <c:v>2.840821</c:v>
                </c:pt>
                <c:pt idx="16361">
                  <c:v>2.8243290000000001</c:v>
                </c:pt>
                <c:pt idx="16362">
                  <c:v>2.805914</c:v>
                </c:pt>
                <c:pt idx="16363">
                  <c:v>2.785768</c:v>
                </c:pt>
                <c:pt idx="16364">
                  <c:v>2.7918509999999999</c:v>
                </c:pt>
                <c:pt idx="16365">
                  <c:v>2.782667</c:v>
                </c:pt>
                <c:pt idx="16366">
                  <c:v>2.7583139999999999</c:v>
                </c:pt>
                <c:pt idx="16367">
                  <c:v>2.78423</c:v>
                </c:pt>
                <c:pt idx="16368">
                  <c:v>2.819401</c:v>
                </c:pt>
                <c:pt idx="16369">
                  <c:v>2.8298350000000001</c:v>
                </c:pt>
                <c:pt idx="16370">
                  <c:v>2.831998</c:v>
                </c:pt>
                <c:pt idx="16371">
                  <c:v>2.8214199999999998</c:v>
                </c:pt>
                <c:pt idx="16372">
                  <c:v>2.832335</c:v>
                </c:pt>
                <c:pt idx="16373">
                  <c:v>2.8464230000000001</c:v>
                </c:pt>
                <c:pt idx="16374">
                  <c:v>2.8442590000000001</c:v>
                </c:pt>
                <c:pt idx="16375">
                  <c:v>2.7943750000000001</c:v>
                </c:pt>
                <c:pt idx="16376">
                  <c:v>2.7656459999999998</c:v>
                </c:pt>
                <c:pt idx="16377">
                  <c:v>2.7942070000000001</c:v>
                </c:pt>
                <c:pt idx="16378">
                  <c:v>2.8163960000000001</c:v>
                </c:pt>
                <c:pt idx="16379">
                  <c:v>2.8439709999999998</c:v>
                </c:pt>
                <c:pt idx="16380">
                  <c:v>2.8426</c:v>
                </c:pt>
                <c:pt idx="16381">
                  <c:v>2.8722660000000002</c:v>
                </c:pt>
                <c:pt idx="16382">
                  <c:v>2.9570090000000002</c:v>
                </c:pt>
                <c:pt idx="16383">
                  <c:v>2.9929260000000002</c:v>
                </c:pt>
                <c:pt idx="16384">
                  <c:v>2.9217420000000001</c:v>
                </c:pt>
                <c:pt idx="16385">
                  <c:v>2.9171740000000002</c:v>
                </c:pt>
                <c:pt idx="16386">
                  <c:v>2.9008980000000002</c:v>
                </c:pt>
                <c:pt idx="16387">
                  <c:v>2.843105</c:v>
                </c:pt>
                <c:pt idx="16388">
                  <c:v>2.744202</c:v>
                </c:pt>
                <c:pt idx="16389">
                  <c:v>2.699535</c:v>
                </c:pt>
                <c:pt idx="16390">
                  <c:v>2.69564</c:v>
                </c:pt>
                <c:pt idx="16391">
                  <c:v>2.7262200000000001</c:v>
                </c:pt>
                <c:pt idx="16392">
                  <c:v>2.7365569999999999</c:v>
                </c:pt>
                <c:pt idx="16393">
                  <c:v>2.7547799999999998</c:v>
                </c:pt>
                <c:pt idx="16394">
                  <c:v>2.78084</c:v>
                </c:pt>
                <c:pt idx="16395">
                  <c:v>2.810746</c:v>
                </c:pt>
                <c:pt idx="16396">
                  <c:v>2.8187280000000001</c:v>
                </c:pt>
                <c:pt idx="16397">
                  <c:v>2.8283200000000002</c:v>
                </c:pt>
                <c:pt idx="16398">
                  <c:v>2.8257720000000002</c:v>
                </c:pt>
                <c:pt idx="16399">
                  <c:v>2.8402919999999998</c:v>
                </c:pt>
                <c:pt idx="16400">
                  <c:v>2.8323589999999998</c:v>
                </c:pt>
                <c:pt idx="16401">
                  <c:v>2.7980049999999999</c:v>
                </c:pt>
                <c:pt idx="16402">
                  <c:v>2.818295</c:v>
                </c:pt>
                <c:pt idx="16403">
                  <c:v>2.8672900000000001</c:v>
                </c:pt>
                <c:pt idx="16404">
                  <c:v>2.8454609999999998</c:v>
                </c:pt>
                <c:pt idx="16405">
                  <c:v>2.8417110000000001</c:v>
                </c:pt>
                <c:pt idx="16406">
                  <c:v>2.8388740000000001</c:v>
                </c:pt>
                <c:pt idx="16407">
                  <c:v>2.8394029999999999</c:v>
                </c:pt>
                <c:pt idx="16408">
                  <c:v>2.841278</c:v>
                </c:pt>
                <c:pt idx="16409">
                  <c:v>2.8543080000000001</c:v>
                </c:pt>
                <c:pt idx="16410">
                  <c:v>2.870295</c:v>
                </c:pt>
                <c:pt idx="16411">
                  <c:v>2.8651740000000001</c:v>
                </c:pt>
                <c:pt idx="16412">
                  <c:v>2.8459660000000002</c:v>
                </c:pt>
                <c:pt idx="16413">
                  <c:v>2.8117559999999999</c:v>
                </c:pt>
                <c:pt idx="16414">
                  <c:v>2.8012260000000002</c:v>
                </c:pt>
                <c:pt idx="16415">
                  <c:v>2.8082940000000001</c:v>
                </c:pt>
                <c:pt idx="16416">
                  <c:v>2.80077</c:v>
                </c:pt>
                <c:pt idx="16417">
                  <c:v>2.8444750000000001</c:v>
                </c:pt>
                <c:pt idx="16418">
                  <c:v>2.909986</c:v>
                </c:pt>
                <c:pt idx="16419">
                  <c:v>2.908471</c:v>
                </c:pt>
                <c:pt idx="16420">
                  <c:v>2.8386339999999999</c:v>
                </c:pt>
                <c:pt idx="16421">
                  <c:v>2.7482890000000002</c:v>
                </c:pt>
                <c:pt idx="16422">
                  <c:v>2.7079970000000002</c:v>
                </c:pt>
                <c:pt idx="16423">
                  <c:v>2.7219169999999999</c:v>
                </c:pt>
                <c:pt idx="16424">
                  <c:v>2.7443949999999999</c:v>
                </c:pt>
                <c:pt idx="16425">
                  <c:v>2.7641800000000001</c:v>
                </c:pt>
                <c:pt idx="16426">
                  <c:v>2.7915139999999998</c:v>
                </c:pt>
                <c:pt idx="16427">
                  <c:v>2.8407969999999998</c:v>
                </c:pt>
                <c:pt idx="16428">
                  <c:v>2.876954</c:v>
                </c:pt>
                <c:pt idx="16429">
                  <c:v>2.861809</c:v>
                </c:pt>
                <c:pt idx="16430">
                  <c:v>2.9163570000000001</c:v>
                </c:pt>
                <c:pt idx="16431">
                  <c:v>2.9543889999999999</c:v>
                </c:pt>
                <c:pt idx="16432">
                  <c:v>2.9220299999999999</c:v>
                </c:pt>
                <c:pt idx="16433">
                  <c:v>2.7865859999999998</c:v>
                </c:pt>
                <c:pt idx="16434">
                  <c:v>2.6833079999999998</c:v>
                </c:pt>
                <c:pt idx="16435">
                  <c:v>2.695208</c:v>
                </c:pt>
                <c:pt idx="16436">
                  <c:v>2.8308200000000001</c:v>
                </c:pt>
                <c:pt idx="16437">
                  <c:v>2.9142169999999998</c:v>
                </c:pt>
                <c:pt idx="16438">
                  <c:v>2.9182079999999999</c:v>
                </c:pt>
                <c:pt idx="16439">
                  <c:v>2.876233</c:v>
                </c:pt>
                <c:pt idx="16440">
                  <c:v>2.8698860000000002</c:v>
                </c:pt>
                <c:pt idx="16441">
                  <c:v>2.8756560000000002</c:v>
                </c:pt>
                <c:pt idx="16442">
                  <c:v>2.7880280000000002</c:v>
                </c:pt>
                <c:pt idx="16443">
                  <c:v>2.7035019999999998</c:v>
                </c:pt>
                <c:pt idx="16444">
                  <c:v>2.7116750000000001</c:v>
                </c:pt>
                <c:pt idx="16445">
                  <c:v>2.7097760000000002</c:v>
                </c:pt>
                <c:pt idx="16446">
                  <c:v>2.7569439999999998</c:v>
                </c:pt>
                <c:pt idx="16447">
                  <c:v>2.8075489999999999</c:v>
                </c:pt>
                <c:pt idx="16448">
                  <c:v>2.8401960000000002</c:v>
                </c:pt>
                <c:pt idx="16449">
                  <c:v>2.8632749999999998</c:v>
                </c:pt>
                <c:pt idx="16450">
                  <c:v>2.8370229999999999</c:v>
                </c:pt>
                <c:pt idx="16451">
                  <c:v>2.8120690000000002</c:v>
                </c:pt>
                <c:pt idx="16452">
                  <c:v>2.7968030000000002</c:v>
                </c:pt>
                <c:pt idx="16453">
                  <c:v>2.7982450000000001</c:v>
                </c:pt>
                <c:pt idx="16454">
                  <c:v>2.824017</c:v>
                </c:pt>
                <c:pt idx="16455">
                  <c:v>2.871016</c:v>
                </c:pt>
                <c:pt idx="16456">
                  <c:v>2.911044</c:v>
                </c:pt>
                <c:pt idx="16457">
                  <c:v>2.9105629999999998</c:v>
                </c:pt>
                <c:pt idx="16458">
                  <c:v>2.8996</c:v>
                </c:pt>
                <c:pt idx="16459">
                  <c:v>2.8608950000000002</c:v>
                </c:pt>
                <c:pt idx="16460">
                  <c:v>2.8181989999999999</c:v>
                </c:pt>
                <c:pt idx="16461">
                  <c:v>2.8396910000000002</c:v>
                </c:pt>
                <c:pt idx="16462">
                  <c:v>2.852433</c:v>
                </c:pt>
                <c:pt idx="16463">
                  <c:v>2.8199540000000001</c:v>
                </c:pt>
                <c:pt idx="16464">
                  <c:v>2.8269739999999999</c:v>
                </c:pt>
                <c:pt idx="16465">
                  <c:v>2.7928120000000001</c:v>
                </c:pt>
                <c:pt idx="16466">
                  <c:v>2.7540830000000001</c:v>
                </c:pt>
                <c:pt idx="16467">
                  <c:v>2.7913220000000001</c:v>
                </c:pt>
                <c:pt idx="16468">
                  <c:v>2.8087029999999999</c:v>
                </c:pt>
                <c:pt idx="16469">
                  <c:v>2.797933</c:v>
                </c:pt>
                <c:pt idx="16470">
                  <c:v>2.7341769999999999</c:v>
                </c:pt>
                <c:pt idx="16471">
                  <c:v>2.752977</c:v>
                </c:pt>
                <c:pt idx="16472">
                  <c:v>2.788605</c:v>
                </c:pt>
                <c:pt idx="16473">
                  <c:v>2.809472</c:v>
                </c:pt>
                <c:pt idx="16474">
                  <c:v>2.811588</c:v>
                </c:pt>
                <c:pt idx="16475">
                  <c:v>2.8124769999999999</c:v>
                </c:pt>
                <c:pt idx="16476">
                  <c:v>2.831566</c:v>
                </c:pt>
                <c:pt idx="16477">
                  <c:v>2.8678189999999999</c:v>
                </c:pt>
                <c:pt idx="16478">
                  <c:v>2.8487550000000001</c:v>
                </c:pt>
                <c:pt idx="16479">
                  <c:v>2.823296</c:v>
                </c:pt>
                <c:pt idx="16480">
                  <c:v>2.762858</c:v>
                </c:pt>
                <c:pt idx="16481">
                  <c:v>2.7253790000000002</c:v>
                </c:pt>
                <c:pt idx="16482">
                  <c:v>2.7519429999999998</c:v>
                </c:pt>
                <c:pt idx="16483">
                  <c:v>2.8202419999999999</c:v>
                </c:pt>
                <c:pt idx="16484">
                  <c:v>2.8481779999999999</c:v>
                </c:pt>
                <c:pt idx="16485">
                  <c:v>2.8156509999999999</c:v>
                </c:pt>
                <c:pt idx="16486">
                  <c:v>2.7602370000000001</c:v>
                </c:pt>
                <c:pt idx="16487">
                  <c:v>2.7187190000000001</c:v>
                </c:pt>
                <c:pt idx="16488">
                  <c:v>2.7360769999999999</c:v>
                </c:pt>
                <c:pt idx="16489">
                  <c:v>2.9221499999999998</c:v>
                </c:pt>
                <c:pt idx="16490">
                  <c:v>2.9757850000000001</c:v>
                </c:pt>
                <c:pt idx="16491">
                  <c:v>3.0105469999999999</c:v>
                </c:pt>
                <c:pt idx="16492">
                  <c:v>3.0581480000000001</c:v>
                </c:pt>
                <c:pt idx="16493">
                  <c:v>3.060047</c:v>
                </c:pt>
                <c:pt idx="16494">
                  <c:v>2.9565039999999998</c:v>
                </c:pt>
                <c:pt idx="16495">
                  <c:v>2.8552219999999999</c:v>
                </c:pt>
                <c:pt idx="16496">
                  <c:v>2.81731</c:v>
                </c:pt>
                <c:pt idx="16497">
                  <c:v>2.780624</c:v>
                </c:pt>
                <c:pt idx="16498">
                  <c:v>2.706531</c:v>
                </c:pt>
                <c:pt idx="16499">
                  <c:v>2.6935730000000002</c:v>
                </c:pt>
                <c:pt idx="16500">
                  <c:v>2.6570070000000001</c:v>
                </c:pt>
                <c:pt idx="16501">
                  <c:v>2.6482570000000001</c:v>
                </c:pt>
                <c:pt idx="16502">
                  <c:v>2.6891250000000002</c:v>
                </c:pt>
                <c:pt idx="16503">
                  <c:v>2.733673</c:v>
                </c:pt>
                <c:pt idx="16504">
                  <c:v>2.7820659999999999</c:v>
                </c:pt>
                <c:pt idx="16505">
                  <c:v>2.8175979999999998</c:v>
                </c:pt>
                <c:pt idx="16506">
                  <c:v>2.8677709999999998</c:v>
                </c:pt>
                <c:pt idx="16507">
                  <c:v>2.915708</c:v>
                </c:pt>
                <c:pt idx="16508">
                  <c:v>2.8737089999999998</c:v>
                </c:pt>
                <c:pt idx="16509">
                  <c:v>2.82368</c:v>
                </c:pt>
                <c:pt idx="16510">
                  <c:v>2.8003130000000001</c:v>
                </c:pt>
                <c:pt idx="16511">
                  <c:v>2.7831959999999998</c:v>
                </c:pt>
                <c:pt idx="16512">
                  <c:v>2.796923</c:v>
                </c:pt>
                <c:pt idx="16513">
                  <c:v>2.8380320000000001</c:v>
                </c:pt>
                <c:pt idx="16514">
                  <c:v>2.8339219999999998</c:v>
                </c:pt>
                <c:pt idx="16515">
                  <c:v>2.810314</c:v>
                </c:pt>
                <c:pt idx="16516">
                  <c:v>2.795553</c:v>
                </c:pt>
                <c:pt idx="16517">
                  <c:v>2.7811520000000001</c:v>
                </c:pt>
                <c:pt idx="16518">
                  <c:v>2.8066599999999999</c:v>
                </c:pt>
                <c:pt idx="16519">
                  <c:v>2.8670010000000001</c:v>
                </c:pt>
                <c:pt idx="16520">
                  <c:v>2.875416</c:v>
                </c:pt>
                <c:pt idx="16521">
                  <c:v>2.8825319999999999</c:v>
                </c:pt>
                <c:pt idx="16522">
                  <c:v>2.8791660000000001</c:v>
                </c:pt>
                <c:pt idx="16523">
                  <c:v>2.8822190000000001</c:v>
                </c:pt>
                <c:pt idx="16524">
                  <c:v>2.9088080000000001</c:v>
                </c:pt>
                <c:pt idx="16525">
                  <c:v>2.8420709999999998</c:v>
                </c:pt>
                <c:pt idx="16526">
                  <c:v>2.7765369999999998</c:v>
                </c:pt>
                <c:pt idx="16527">
                  <c:v>2.7884850000000001</c:v>
                </c:pt>
                <c:pt idx="16528">
                  <c:v>2.7884850000000001</c:v>
                </c:pt>
                <c:pt idx="16529">
                  <c:v>2.765069</c:v>
                </c:pt>
                <c:pt idx="16530">
                  <c:v>2.767738</c:v>
                </c:pt>
                <c:pt idx="16531">
                  <c:v>2.8125260000000001</c:v>
                </c:pt>
                <c:pt idx="16532">
                  <c:v>2.8363499999999999</c:v>
                </c:pt>
                <c:pt idx="16533">
                  <c:v>2.8534419999999998</c:v>
                </c:pt>
                <c:pt idx="16534">
                  <c:v>2.8562310000000002</c:v>
                </c:pt>
                <c:pt idx="16535">
                  <c:v>2.840436</c:v>
                </c:pt>
                <c:pt idx="16536">
                  <c:v>2.8351479999999998</c:v>
                </c:pt>
                <c:pt idx="16537">
                  <c:v>2.8135349999999999</c:v>
                </c:pt>
                <c:pt idx="16538">
                  <c:v>2.7430479999999999</c:v>
                </c:pt>
                <c:pt idx="16539">
                  <c:v>2.718407</c:v>
                </c:pt>
                <c:pt idx="16540">
                  <c:v>2.7804790000000001</c:v>
                </c:pt>
                <c:pt idx="16541">
                  <c:v>2.8840699999999999</c:v>
                </c:pt>
                <c:pt idx="16542">
                  <c:v>2.9225829999999999</c:v>
                </c:pt>
                <c:pt idx="16543">
                  <c:v>2.9266220000000001</c:v>
                </c:pt>
                <c:pt idx="16544">
                  <c:v>2.8803200000000002</c:v>
                </c:pt>
                <c:pt idx="16545">
                  <c:v>2.8477450000000002</c:v>
                </c:pt>
                <c:pt idx="16546">
                  <c:v>2.8119969999999999</c:v>
                </c:pt>
                <c:pt idx="16547">
                  <c:v>2.742327</c:v>
                </c:pt>
                <c:pt idx="16548">
                  <c:v>2.711627</c:v>
                </c:pt>
                <c:pt idx="16549">
                  <c:v>2.726893</c:v>
                </c:pt>
                <c:pt idx="16550">
                  <c:v>2.712132</c:v>
                </c:pt>
                <c:pt idx="16551">
                  <c:v>2.7139350000000002</c:v>
                </c:pt>
                <c:pt idx="16552">
                  <c:v>2.7204980000000001</c:v>
                </c:pt>
                <c:pt idx="16553">
                  <c:v>2.734057</c:v>
                </c:pt>
                <c:pt idx="16554">
                  <c:v>2.7383600000000001</c:v>
                </c:pt>
                <c:pt idx="16555">
                  <c:v>2.7970190000000001</c:v>
                </c:pt>
                <c:pt idx="16556">
                  <c:v>2.831061</c:v>
                </c:pt>
                <c:pt idx="16557">
                  <c:v>2.8631310000000001</c:v>
                </c:pt>
                <c:pt idx="16558">
                  <c:v>2.9279920000000002</c:v>
                </c:pt>
                <c:pt idx="16559">
                  <c:v>2.9617450000000001</c:v>
                </c:pt>
                <c:pt idx="16560">
                  <c:v>2.9755919999999998</c:v>
                </c:pt>
                <c:pt idx="16561">
                  <c:v>2.8966910000000001</c:v>
                </c:pt>
                <c:pt idx="16562">
                  <c:v>2.8094000000000001</c:v>
                </c:pt>
                <c:pt idx="16563">
                  <c:v>2.7822339999999999</c:v>
                </c:pt>
                <c:pt idx="16564">
                  <c:v>2.7834370000000002</c:v>
                </c:pt>
                <c:pt idx="16565">
                  <c:v>2.7821859999999998</c:v>
                </c:pt>
                <c:pt idx="16566">
                  <c:v>2.8007460000000002</c:v>
                </c:pt>
                <c:pt idx="16567">
                  <c:v>2.7959860000000001</c:v>
                </c:pt>
                <c:pt idx="16568">
                  <c:v>2.8055539999999999</c:v>
                </c:pt>
                <c:pt idx="16569">
                  <c:v>2.7859850000000002</c:v>
                </c:pt>
                <c:pt idx="16570">
                  <c:v>2.7543950000000001</c:v>
                </c:pt>
                <c:pt idx="16571">
                  <c:v>2.794543</c:v>
                </c:pt>
                <c:pt idx="16572">
                  <c:v>2.8447640000000001</c:v>
                </c:pt>
                <c:pt idx="16573">
                  <c:v>2.8755120000000001</c:v>
                </c:pt>
                <c:pt idx="16574">
                  <c:v>2.8436819999999998</c:v>
                </c:pt>
                <c:pt idx="16575">
                  <c:v>2.7789890000000002</c:v>
                </c:pt>
                <c:pt idx="16576">
                  <c:v>2.75454</c:v>
                </c:pt>
                <c:pt idx="16577">
                  <c:v>2.771512</c:v>
                </c:pt>
                <c:pt idx="16578">
                  <c:v>2.8311090000000001</c:v>
                </c:pt>
                <c:pt idx="16579">
                  <c:v>2.848058</c:v>
                </c:pt>
                <c:pt idx="16580">
                  <c:v>2.8779400000000002</c:v>
                </c:pt>
                <c:pt idx="16581">
                  <c:v>2.8756560000000002</c:v>
                </c:pt>
                <c:pt idx="16582">
                  <c:v>2.846206</c:v>
                </c:pt>
                <c:pt idx="16583">
                  <c:v>2.8568319999999998</c:v>
                </c:pt>
                <c:pt idx="16584">
                  <c:v>2.9103940000000001</c:v>
                </c:pt>
                <c:pt idx="16585">
                  <c:v>2.9321269999999999</c:v>
                </c:pt>
                <c:pt idx="16586">
                  <c:v>2.9282569999999999</c:v>
                </c:pt>
                <c:pt idx="16587">
                  <c:v>2.8996240000000002</c:v>
                </c:pt>
                <c:pt idx="16588">
                  <c:v>2.8319260000000002</c:v>
                </c:pt>
                <c:pt idx="16589">
                  <c:v>2.7764410000000002</c:v>
                </c:pt>
                <c:pt idx="16590">
                  <c:v>2.7470629999999998</c:v>
                </c:pt>
                <c:pt idx="16591">
                  <c:v>2.7009050000000001</c:v>
                </c:pt>
                <c:pt idx="16592">
                  <c:v>2.6983570000000001</c:v>
                </c:pt>
                <c:pt idx="16593">
                  <c:v>2.750813</c:v>
                </c:pt>
                <c:pt idx="16594">
                  <c:v>2.7830759999999999</c:v>
                </c:pt>
                <c:pt idx="16595">
                  <c:v>2.7865139999999999</c:v>
                </c:pt>
                <c:pt idx="16596">
                  <c:v>2.7855759999999998</c:v>
                </c:pt>
                <c:pt idx="16597">
                  <c:v>2.8300269999999998</c:v>
                </c:pt>
                <c:pt idx="16598">
                  <c:v>2.8285610000000001</c:v>
                </c:pt>
                <c:pt idx="16599">
                  <c:v>2.8207710000000001</c:v>
                </c:pt>
                <c:pt idx="16600">
                  <c:v>2.8639960000000002</c:v>
                </c:pt>
                <c:pt idx="16601">
                  <c:v>2.9000330000000001</c:v>
                </c:pt>
                <c:pt idx="16602">
                  <c:v>2.892725</c:v>
                </c:pt>
                <c:pt idx="16603">
                  <c:v>2.838273</c:v>
                </c:pt>
                <c:pt idx="16604">
                  <c:v>2.7827630000000001</c:v>
                </c:pt>
                <c:pt idx="16605">
                  <c:v>2.721724</c:v>
                </c:pt>
                <c:pt idx="16606">
                  <c:v>2.6693639999999998</c:v>
                </c:pt>
                <c:pt idx="16607">
                  <c:v>2.681168</c:v>
                </c:pt>
                <c:pt idx="16608">
                  <c:v>2.7220369999999998</c:v>
                </c:pt>
                <c:pt idx="16609">
                  <c:v>2.7549480000000002</c:v>
                </c:pt>
                <c:pt idx="16610">
                  <c:v>2.7962980000000002</c:v>
                </c:pt>
                <c:pt idx="16611">
                  <c:v>2.8030050000000002</c:v>
                </c:pt>
                <c:pt idx="16612">
                  <c:v>2.862314</c:v>
                </c:pt>
                <c:pt idx="16613">
                  <c:v>2.9070290000000001</c:v>
                </c:pt>
                <c:pt idx="16614">
                  <c:v>2.8696459999999999</c:v>
                </c:pt>
                <c:pt idx="16615">
                  <c:v>2.8529140000000002</c:v>
                </c:pt>
                <c:pt idx="16616">
                  <c:v>2.859356</c:v>
                </c:pt>
                <c:pt idx="16617">
                  <c:v>2.8551489999999999</c:v>
                </c:pt>
                <c:pt idx="16618">
                  <c:v>2.8430330000000001</c:v>
                </c:pt>
                <c:pt idx="16619">
                  <c:v>2.8308680000000002</c:v>
                </c:pt>
                <c:pt idx="16620">
                  <c:v>2.8339699999999999</c:v>
                </c:pt>
                <c:pt idx="16621">
                  <c:v>2.8871950000000002</c:v>
                </c:pt>
                <c:pt idx="16622">
                  <c:v>2.9304199999999998</c:v>
                </c:pt>
                <c:pt idx="16623">
                  <c:v>2.9090720000000001</c:v>
                </c:pt>
                <c:pt idx="16624">
                  <c:v>2.8962110000000001</c:v>
                </c:pt>
                <c:pt idx="16625">
                  <c:v>2.8944079999999999</c:v>
                </c:pt>
                <c:pt idx="16626">
                  <c:v>2.876017</c:v>
                </c:pt>
                <c:pt idx="16627">
                  <c:v>2.8446920000000002</c:v>
                </c:pt>
                <c:pt idx="16628">
                  <c:v>2.8016589999999999</c:v>
                </c:pt>
                <c:pt idx="16629">
                  <c:v>2.778051</c:v>
                </c:pt>
                <c:pt idx="16630">
                  <c:v>2.7318449999999999</c:v>
                </c:pt>
                <c:pt idx="16631">
                  <c:v>2.7497319999999998</c:v>
                </c:pt>
                <c:pt idx="16632">
                  <c:v>2.7401149999999999</c:v>
                </c:pt>
                <c:pt idx="16633">
                  <c:v>2.7833160000000001</c:v>
                </c:pt>
                <c:pt idx="16634">
                  <c:v>2.781056</c:v>
                </c:pt>
                <c:pt idx="16635">
                  <c:v>2.7437459999999998</c:v>
                </c:pt>
                <c:pt idx="16636">
                  <c:v>2.7678820000000002</c:v>
                </c:pt>
                <c:pt idx="16637">
                  <c:v>2.8047119999999999</c:v>
                </c:pt>
                <c:pt idx="16638">
                  <c:v>2.8082220000000002</c:v>
                </c:pt>
                <c:pt idx="16639">
                  <c:v>2.8218529999999999</c:v>
                </c:pt>
                <c:pt idx="16640">
                  <c:v>2.8590680000000002</c:v>
                </c:pt>
                <c:pt idx="16641">
                  <c:v>2.8395709999999998</c:v>
                </c:pt>
                <c:pt idx="16642">
                  <c:v>2.8702230000000002</c:v>
                </c:pt>
                <c:pt idx="16643">
                  <c:v>2.8708719999999999</c:v>
                </c:pt>
                <c:pt idx="16644">
                  <c:v>2.8382010000000002</c:v>
                </c:pt>
                <c:pt idx="16645">
                  <c:v>2.811083</c:v>
                </c:pt>
                <c:pt idx="16646">
                  <c:v>2.818127</c:v>
                </c:pt>
                <c:pt idx="16647">
                  <c:v>2.8076449999999999</c:v>
                </c:pt>
                <c:pt idx="16648">
                  <c:v>2.7576649999999998</c:v>
                </c:pt>
                <c:pt idx="16649">
                  <c:v>2.7332879999999999</c:v>
                </c:pt>
                <c:pt idx="16650">
                  <c:v>2.7365089999999999</c:v>
                </c:pt>
                <c:pt idx="16651">
                  <c:v>2.7456930000000002</c:v>
                </c:pt>
                <c:pt idx="16652">
                  <c:v>2.7580019999999998</c:v>
                </c:pt>
                <c:pt idx="16653">
                  <c:v>2.7488899999999998</c:v>
                </c:pt>
                <c:pt idx="16654">
                  <c:v>2.7747099999999998</c:v>
                </c:pt>
                <c:pt idx="16655">
                  <c:v>2.8156750000000001</c:v>
                </c:pt>
                <c:pt idx="16656">
                  <c:v>2.8521920000000001</c:v>
                </c:pt>
                <c:pt idx="16657">
                  <c:v>2.8562789999999998</c:v>
                </c:pt>
                <c:pt idx="16658">
                  <c:v>2.8627940000000001</c:v>
                </c:pt>
                <c:pt idx="16659">
                  <c:v>2.8980860000000002</c:v>
                </c:pt>
                <c:pt idx="16660">
                  <c:v>2.9200110000000001</c:v>
                </c:pt>
                <c:pt idx="16661">
                  <c:v>2.9118849999999998</c:v>
                </c:pt>
                <c:pt idx="16662">
                  <c:v>2.8838059999999999</c:v>
                </c:pt>
                <c:pt idx="16663">
                  <c:v>2.8404609999999999</c:v>
                </c:pt>
                <c:pt idx="16664">
                  <c:v>2.775792</c:v>
                </c:pt>
                <c:pt idx="16665">
                  <c:v>2.7480009999999999</c:v>
                </c:pt>
                <c:pt idx="16666">
                  <c:v>2.7807680000000001</c:v>
                </c:pt>
                <c:pt idx="16667">
                  <c:v>2.8220939999999999</c:v>
                </c:pt>
                <c:pt idx="16668">
                  <c:v>2.8535870000000001</c:v>
                </c:pt>
                <c:pt idx="16669">
                  <c:v>2.892725</c:v>
                </c:pt>
                <c:pt idx="16670">
                  <c:v>2.8616160000000002</c:v>
                </c:pt>
                <c:pt idx="16671">
                  <c:v>2.7989670000000002</c:v>
                </c:pt>
                <c:pt idx="16672">
                  <c:v>2.797091</c:v>
                </c:pt>
                <c:pt idx="16673">
                  <c:v>2.8080780000000001</c:v>
                </c:pt>
                <c:pt idx="16674">
                  <c:v>2.7951199999999998</c:v>
                </c:pt>
                <c:pt idx="16675">
                  <c:v>2.7975720000000002</c:v>
                </c:pt>
                <c:pt idx="16676">
                  <c:v>2.7919230000000002</c:v>
                </c:pt>
                <c:pt idx="16677">
                  <c:v>2.8163719999999999</c:v>
                </c:pt>
                <c:pt idx="16678">
                  <c:v>2.8360609999999999</c:v>
                </c:pt>
                <c:pt idx="16679">
                  <c:v>2.8333930000000001</c:v>
                </c:pt>
                <c:pt idx="16680">
                  <c:v>2.785504</c:v>
                </c:pt>
                <c:pt idx="16681">
                  <c:v>2.744202</c:v>
                </c:pt>
                <c:pt idx="16682">
                  <c:v>2.7376390000000002</c:v>
                </c:pt>
                <c:pt idx="16683">
                  <c:v>2.7671130000000002</c:v>
                </c:pt>
                <c:pt idx="16684">
                  <c:v>2.8191130000000002</c:v>
                </c:pt>
                <c:pt idx="16685">
                  <c:v>2.840557</c:v>
                </c:pt>
                <c:pt idx="16686">
                  <c:v>2.8886620000000001</c:v>
                </c:pt>
                <c:pt idx="16687">
                  <c:v>2.9504459999999999</c:v>
                </c:pt>
                <c:pt idx="16688">
                  <c:v>2.9384980000000001</c:v>
                </c:pt>
                <c:pt idx="16689">
                  <c:v>2.8775550000000001</c:v>
                </c:pt>
                <c:pt idx="16690">
                  <c:v>2.7817059999999998</c:v>
                </c:pt>
                <c:pt idx="16691">
                  <c:v>2.6884519999999998</c:v>
                </c:pt>
                <c:pt idx="16692">
                  <c:v>2.6149119999999999</c:v>
                </c:pt>
                <c:pt idx="16693">
                  <c:v>2.6213549999999999</c:v>
                </c:pt>
                <c:pt idx="16694">
                  <c:v>2.6949909999999999</c:v>
                </c:pt>
                <c:pt idx="16695">
                  <c:v>2.7792289999999999</c:v>
                </c:pt>
                <c:pt idx="16696">
                  <c:v>2.8390420000000001</c:v>
                </c:pt>
                <c:pt idx="16697">
                  <c:v>2.8688039999999999</c:v>
                </c:pt>
                <c:pt idx="16698">
                  <c:v>2.8481049999999999</c:v>
                </c:pt>
                <c:pt idx="16699">
                  <c:v>2.844716</c:v>
                </c:pt>
                <c:pt idx="16700">
                  <c:v>2.8912580000000001</c:v>
                </c:pt>
                <c:pt idx="16701">
                  <c:v>2.9354930000000001</c:v>
                </c:pt>
                <c:pt idx="16702">
                  <c:v>2.9248669999999999</c:v>
                </c:pt>
                <c:pt idx="16703">
                  <c:v>2.9146740000000002</c:v>
                </c:pt>
                <c:pt idx="16704">
                  <c:v>2.8860169999999998</c:v>
                </c:pt>
                <c:pt idx="16705">
                  <c:v>2.8490190000000002</c:v>
                </c:pt>
                <c:pt idx="16706">
                  <c:v>2.818295</c:v>
                </c:pt>
                <c:pt idx="16707">
                  <c:v>2.797717</c:v>
                </c:pt>
                <c:pt idx="16708">
                  <c:v>2.8291620000000002</c:v>
                </c:pt>
                <c:pt idx="16709">
                  <c:v>2.862962</c:v>
                </c:pt>
                <c:pt idx="16710">
                  <c:v>2.8146409999999999</c:v>
                </c:pt>
                <c:pt idx="16711">
                  <c:v>2.823296</c:v>
                </c:pt>
                <c:pt idx="16712">
                  <c:v>2.8394750000000002</c:v>
                </c:pt>
                <c:pt idx="16713">
                  <c:v>2.8172609999999998</c:v>
                </c:pt>
                <c:pt idx="16714">
                  <c:v>2.8000479999999999</c:v>
                </c:pt>
                <c:pt idx="16715">
                  <c:v>2.7962259999999999</c:v>
                </c:pt>
                <c:pt idx="16716">
                  <c:v>2.8037749999999999</c:v>
                </c:pt>
                <c:pt idx="16717">
                  <c:v>2.826613</c:v>
                </c:pt>
                <c:pt idx="16718">
                  <c:v>2.8287529999999999</c:v>
                </c:pt>
                <c:pt idx="16719">
                  <c:v>2.8113959999999998</c:v>
                </c:pt>
                <c:pt idx="16720">
                  <c:v>2.8128139999999999</c:v>
                </c:pt>
                <c:pt idx="16721">
                  <c:v>2.84599</c:v>
                </c:pt>
                <c:pt idx="16722">
                  <c:v>2.8657270000000001</c:v>
                </c:pt>
                <c:pt idx="16723">
                  <c:v>2.8409900000000001</c:v>
                </c:pt>
                <c:pt idx="16724">
                  <c:v>2.8133910000000002</c:v>
                </c:pt>
                <c:pt idx="16725">
                  <c:v>2.7890619999999999</c:v>
                </c:pt>
                <c:pt idx="16726">
                  <c:v>2.7777150000000002</c:v>
                </c:pt>
                <c:pt idx="16727">
                  <c:v>2.797717</c:v>
                </c:pt>
                <c:pt idx="16728">
                  <c:v>2.8441149999999999</c:v>
                </c:pt>
                <c:pt idx="16729">
                  <c:v>2.864814</c:v>
                </c:pt>
                <c:pt idx="16730">
                  <c:v>2.8809930000000001</c:v>
                </c:pt>
                <c:pt idx="16731">
                  <c:v>2.8869069999999999</c:v>
                </c:pt>
                <c:pt idx="16732">
                  <c:v>2.8642370000000001</c:v>
                </c:pt>
                <c:pt idx="16733">
                  <c:v>2.8514949999999999</c:v>
                </c:pt>
                <c:pt idx="16734">
                  <c:v>2.8168530000000001</c:v>
                </c:pt>
                <c:pt idx="16735">
                  <c:v>2.780335</c:v>
                </c:pt>
                <c:pt idx="16736">
                  <c:v>2.7471830000000002</c:v>
                </c:pt>
                <c:pt idx="16737">
                  <c:v>2.747808</c:v>
                </c:pt>
                <c:pt idx="16738">
                  <c:v>2.7639879999999999</c:v>
                </c:pt>
                <c:pt idx="16739">
                  <c:v>2.7724980000000001</c:v>
                </c:pt>
                <c:pt idx="16740">
                  <c:v>2.8069000000000002</c:v>
                </c:pt>
                <c:pt idx="16741">
                  <c:v>2.8041109999999998</c:v>
                </c:pt>
                <c:pt idx="16742">
                  <c:v>2.7924280000000001</c:v>
                </c:pt>
                <c:pt idx="16743">
                  <c:v>2.795048</c:v>
                </c:pt>
                <c:pt idx="16744">
                  <c:v>2.7942070000000001</c:v>
                </c:pt>
                <c:pt idx="16745">
                  <c:v>2.815026</c:v>
                </c:pt>
                <c:pt idx="16746">
                  <c:v>2.8334890000000001</c:v>
                </c:pt>
                <c:pt idx="16747">
                  <c:v>2.8213729999999999</c:v>
                </c:pt>
                <c:pt idx="16748">
                  <c:v>2.7899509999999998</c:v>
                </c:pt>
                <c:pt idx="16749">
                  <c:v>2.745044</c:v>
                </c:pt>
                <c:pt idx="16750">
                  <c:v>2.6747730000000001</c:v>
                </c:pt>
                <c:pt idx="16751">
                  <c:v>2.6607090000000002</c:v>
                </c:pt>
                <c:pt idx="16752">
                  <c:v>2.7055449999999999</c:v>
                </c:pt>
                <c:pt idx="16753">
                  <c:v>2.7564630000000001</c:v>
                </c:pt>
                <c:pt idx="16754">
                  <c:v>2.8156750000000001</c:v>
                </c:pt>
                <c:pt idx="16755">
                  <c:v>2.8806319999999999</c:v>
                </c:pt>
                <c:pt idx="16756">
                  <c:v>2.9140250000000001</c:v>
                </c:pt>
                <c:pt idx="16757">
                  <c:v>2.8933499999999999</c:v>
                </c:pt>
                <c:pt idx="16758">
                  <c:v>2.842937</c:v>
                </c:pt>
                <c:pt idx="16759">
                  <c:v>2.8143530000000001</c:v>
                </c:pt>
                <c:pt idx="16760">
                  <c:v>2.849091</c:v>
                </c:pt>
                <c:pt idx="16761">
                  <c:v>2.8281040000000002</c:v>
                </c:pt>
                <c:pt idx="16762">
                  <c:v>2.8042310000000001</c:v>
                </c:pt>
                <c:pt idx="16763">
                  <c:v>2.7836289999999999</c:v>
                </c:pt>
                <c:pt idx="16764">
                  <c:v>2.8335129999999999</c:v>
                </c:pt>
                <c:pt idx="16765">
                  <c:v>2.9111159999999998</c:v>
                </c:pt>
                <c:pt idx="16766">
                  <c:v>2.9491960000000002</c:v>
                </c:pt>
                <c:pt idx="16767">
                  <c:v>2.909986</c:v>
                </c:pt>
                <c:pt idx="16768">
                  <c:v>2.8686120000000002</c:v>
                </c:pt>
                <c:pt idx="16769">
                  <c:v>2.8581780000000001</c:v>
                </c:pt>
                <c:pt idx="16770">
                  <c:v>2.8446920000000002</c:v>
                </c:pt>
                <c:pt idx="16771">
                  <c:v>2.810362</c:v>
                </c:pt>
                <c:pt idx="16772">
                  <c:v>2.7660309999999999</c:v>
                </c:pt>
                <c:pt idx="16773">
                  <c:v>2.7438660000000001</c:v>
                </c:pt>
                <c:pt idx="16774">
                  <c:v>2.7543470000000001</c:v>
                </c:pt>
                <c:pt idx="16775">
                  <c:v>2.8041109999999998</c:v>
                </c:pt>
                <c:pt idx="16776">
                  <c:v>2.8592599999999999</c:v>
                </c:pt>
                <c:pt idx="16777">
                  <c:v>2.885392</c:v>
                </c:pt>
                <c:pt idx="16778">
                  <c:v>2.9018600000000001</c:v>
                </c:pt>
                <c:pt idx="16779">
                  <c:v>2.897821</c:v>
                </c:pt>
                <c:pt idx="16780">
                  <c:v>2.8590680000000002</c:v>
                </c:pt>
                <c:pt idx="16781">
                  <c:v>2.7705510000000002</c:v>
                </c:pt>
                <c:pt idx="16782">
                  <c:v>2.7409569999999999</c:v>
                </c:pt>
                <c:pt idx="16783">
                  <c:v>2.766127</c:v>
                </c:pt>
                <c:pt idx="16784">
                  <c:v>2.7795420000000002</c:v>
                </c:pt>
                <c:pt idx="16785">
                  <c:v>2.7931010000000001</c:v>
                </c:pt>
                <c:pt idx="16786">
                  <c:v>2.7873790000000001</c:v>
                </c:pt>
                <c:pt idx="16787">
                  <c:v>2.81392</c:v>
                </c:pt>
                <c:pt idx="16788">
                  <c:v>2.8178139999999998</c:v>
                </c:pt>
                <c:pt idx="16789">
                  <c:v>2.8003130000000001</c:v>
                </c:pt>
                <c:pt idx="16790">
                  <c:v>2.8511099999999998</c:v>
                </c:pt>
                <c:pt idx="16791">
                  <c:v>2.7670889999999999</c:v>
                </c:pt>
                <c:pt idx="16792">
                  <c:v>2.684606</c:v>
                </c:pt>
                <c:pt idx="16793">
                  <c:v>2.6606130000000001</c:v>
                </c:pt>
                <c:pt idx="16794">
                  <c:v>2.6966739999999998</c:v>
                </c:pt>
                <c:pt idx="16795">
                  <c:v>2.734273</c:v>
                </c:pt>
                <c:pt idx="16796">
                  <c:v>2.7757429999999998</c:v>
                </c:pt>
                <c:pt idx="16797">
                  <c:v>2.8309160000000002</c:v>
                </c:pt>
                <c:pt idx="16798">
                  <c:v>2.88984</c:v>
                </c:pt>
                <c:pt idx="16799">
                  <c:v>2.9014509999999998</c:v>
                </c:pt>
                <c:pt idx="16800">
                  <c:v>2.877723</c:v>
                </c:pt>
                <c:pt idx="16801">
                  <c:v>2.8512550000000001</c:v>
                </c:pt>
                <c:pt idx="16802">
                  <c:v>2.8141600000000002</c:v>
                </c:pt>
                <c:pt idx="16803">
                  <c:v>2.787283</c:v>
                </c:pt>
                <c:pt idx="16804">
                  <c:v>2.775455</c:v>
                </c:pt>
                <c:pt idx="16805">
                  <c:v>2.7567750000000002</c:v>
                </c:pt>
                <c:pt idx="16806">
                  <c:v>2.7299699999999998</c:v>
                </c:pt>
                <c:pt idx="16807">
                  <c:v>2.724297</c:v>
                </c:pt>
                <c:pt idx="16808">
                  <c:v>2.7452839999999998</c:v>
                </c:pt>
                <c:pt idx="16809">
                  <c:v>2.7918509999999999</c:v>
                </c:pt>
                <c:pt idx="16810">
                  <c:v>2.8265410000000002</c:v>
                </c:pt>
                <c:pt idx="16811">
                  <c:v>2.833272</c:v>
                </c:pt>
                <c:pt idx="16812">
                  <c:v>2.8295940000000002</c:v>
                </c:pt>
                <c:pt idx="16813">
                  <c:v>2.8326470000000001</c:v>
                </c:pt>
                <c:pt idx="16814">
                  <c:v>2.7913700000000001</c:v>
                </c:pt>
                <c:pt idx="16815">
                  <c:v>2.820122</c:v>
                </c:pt>
                <c:pt idx="16816">
                  <c:v>2.8682989999999999</c:v>
                </c:pt>
                <c:pt idx="16817">
                  <c:v>2.878565</c:v>
                </c:pt>
                <c:pt idx="16818">
                  <c:v>2.8619050000000001</c:v>
                </c:pt>
                <c:pt idx="16819">
                  <c:v>2.8725550000000002</c:v>
                </c:pt>
                <c:pt idx="16820">
                  <c:v>2.863299</c:v>
                </c:pt>
                <c:pt idx="16821">
                  <c:v>2.844884</c:v>
                </c:pt>
                <c:pt idx="16822">
                  <c:v>2.827839</c:v>
                </c:pt>
                <c:pt idx="16823">
                  <c:v>2.8370229999999999</c:v>
                </c:pt>
                <c:pt idx="16824">
                  <c:v>2.8765450000000001</c:v>
                </c:pt>
                <c:pt idx="16825">
                  <c:v>2.8932540000000002</c:v>
                </c:pt>
                <c:pt idx="16826">
                  <c:v>2.8675060000000001</c:v>
                </c:pt>
                <c:pt idx="16827">
                  <c:v>2.8473839999999999</c:v>
                </c:pt>
                <c:pt idx="16828">
                  <c:v>2.8713289999999998</c:v>
                </c:pt>
                <c:pt idx="16829">
                  <c:v>2.941503</c:v>
                </c:pt>
                <c:pt idx="16830">
                  <c:v>2.9227270000000001</c:v>
                </c:pt>
                <c:pt idx="16831">
                  <c:v>2.82606</c:v>
                </c:pt>
                <c:pt idx="16832">
                  <c:v>2.7416299999999998</c:v>
                </c:pt>
                <c:pt idx="16833">
                  <c:v>2.7195130000000001</c:v>
                </c:pt>
                <c:pt idx="16834">
                  <c:v>2.7454519999999998</c:v>
                </c:pt>
                <c:pt idx="16835">
                  <c:v>2.7574969999999999</c:v>
                </c:pt>
                <c:pt idx="16836">
                  <c:v>2.7763200000000001</c:v>
                </c:pt>
                <c:pt idx="16837">
                  <c:v>2.7677619999999998</c:v>
                </c:pt>
                <c:pt idx="16838">
                  <c:v>2.7326630000000001</c:v>
                </c:pt>
                <c:pt idx="16839">
                  <c:v>2.7429039999999998</c:v>
                </c:pt>
                <c:pt idx="16840">
                  <c:v>2.8370709999999999</c:v>
                </c:pt>
                <c:pt idx="16841">
                  <c:v>2.8486099999999999</c:v>
                </c:pt>
                <c:pt idx="16842">
                  <c:v>2.836951</c:v>
                </c:pt>
                <c:pt idx="16843">
                  <c:v>2.8407249999999999</c:v>
                </c:pt>
                <c:pt idx="16844">
                  <c:v>2.8494519999999999</c:v>
                </c:pt>
                <c:pt idx="16845">
                  <c:v>2.8142809999999998</c:v>
                </c:pt>
                <c:pt idx="16846">
                  <c:v>2.7316769999999999</c:v>
                </c:pt>
                <c:pt idx="16847">
                  <c:v>2.7352349999999999</c:v>
                </c:pt>
                <c:pt idx="16848">
                  <c:v>2.7758880000000001</c:v>
                </c:pt>
                <c:pt idx="16849">
                  <c:v>2.7714639999999999</c:v>
                </c:pt>
                <c:pt idx="16850">
                  <c:v>2.8164920000000002</c:v>
                </c:pt>
                <c:pt idx="16851">
                  <c:v>2.8320219999999998</c:v>
                </c:pt>
                <c:pt idx="16852">
                  <c:v>2.8292820000000001</c:v>
                </c:pt>
                <c:pt idx="16853">
                  <c:v>2.8649580000000001</c:v>
                </c:pt>
                <c:pt idx="16854">
                  <c:v>2.8997199999999999</c:v>
                </c:pt>
                <c:pt idx="16855">
                  <c:v>2.8630110000000002</c:v>
                </c:pt>
                <c:pt idx="16856">
                  <c:v>2.8359169999999998</c:v>
                </c:pt>
                <c:pt idx="16857">
                  <c:v>2.8347869999999999</c:v>
                </c:pt>
                <c:pt idx="16858">
                  <c:v>2.8100489999999998</c:v>
                </c:pt>
                <c:pt idx="16859">
                  <c:v>2.7929330000000001</c:v>
                </c:pt>
                <c:pt idx="16860">
                  <c:v>2.8282959999999999</c:v>
                </c:pt>
                <c:pt idx="16861">
                  <c:v>2.8915229999999998</c:v>
                </c:pt>
                <c:pt idx="16862">
                  <c:v>2.9268619999999999</c:v>
                </c:pt>
                <c:pt idx="16863">
                  <c:v>2.9188329999999998</c:v>
                </c:pt>
                <c:pt idx="16864">
                  <c:v>2.859308</c:v>
                </c:pt>
                <c:pt idx="16865">
                  <c:v>2.796827</c:v>
                </c:pt>
                <c:pt idx="16866">
                  <c:v>2.807213</c:v>
                </c:pt>
                <c:pt idx="16867">
                  <c:v>2.82457</c:v>
                </c:pt>
                <c:pt idx="16868">
                  <c:v>2.7974039999999998</c:v>
                </c:pt>
                <c:pt idx="16869">
                  <c:v>2.7744930000000001</c:v>
                </c:pt>
                <c:pt idx="16870">
                  <c:v>2.7799749999999999</c:v>
                </c:pt>
                <c:pt idx="16871">
                  <c:v>2.8159149999999999</c:v>
                </c:pt>
                <c:pt idx="16872">
                  <c:v>2.8475039999999998</c:v>
                </c:pt>
                <c:pt idx="16873">
                  <c:v>2.8561109999999998</c:v>
                </c:pt>
                <c:pt idx="16874">
                  <c:v>2.8506779999999998</c:v>
                </c:pt>
                <c:pt idx="16875">
                  <c:v>2.8462299999999998</c:v>
                </c:pt>
                <c:pt idx="16876">
                  <c:v>2.8893589999999998</c:v>
                </c:pt>
                <c:pt idx="16877">
                  <c:v>2.9341469999999998</c:v>
                </c:pt>
                <c:pt idx="16878">
                  <c:v>2.9278240000000002</c:v>
                </c:pt>
                <c:pt idx="16879">
                  <c:v>2.8851040000000001</c:v>
                </c:pt>
                <c:pt idx="16880">
                  <c:v>2.8512550000000001</c:v>
                </c:pt>
                <c:pt idx="16881">
                  <c:v>2.7678099999999999</c:v>
                </c:pt>
                <c:pt idx="16882">
                  <c:v>2.7074199999999999</c:v>
                </c:pt>
                <c:pt idx="16883">
                  <c:v>2.672129</c:v>
                </c:pt>
                <c:pt idx="16884">
                  <c:v>2.7040790000000001</c:v>
                </c:pt>
                <c:pt idx="16885">
                  <c:v>2.7557179999999999</c:v>
                </c:pt>
                <c:pt idx="16886">
                  <c:v>2.8069959999999998</c:v>
                </c:pt>
                <c:pt idx="16887">
                  <c:v>2.8585150000000001</c:v>
                </c:pt>
                <c:pt idx="16888">
                  <c:v>2.8871229999999999</c:v>
                </c:pt>
                <c:pt idx="16889">
                  <c:v>2.8640439999999998</c:v>
                </c:pt>
                <c:pt idx="16890">
                  <c:v>2.8184640000000001</c:v>
                </c:pt>
                <c:pt idx="16891">
                  <c:v>2.7890139999999999</c:v>
                </c:pt>
                <c:pt idx="16892">
                  <c:v>2.787884</c:v>
                </c:pt>
                <c:pt idx="16893">
                  <c:v>2.8022360000000002</c:v>
                </c:pt>
                <c:pt idx="16894">
                  <c:v>2.7955049999999999</c:v>
                </c:pt>
                <c:pt idx="16895">
                  <c:v>2.760141</c:v>
                </c:pt>
                <c:pt idx="16896">
                  <c:v>2.7332640000000001</c:v>
                </c:pt>
                <c:pt idx="16897">
                  <c:v>2.737832</c:v>
                </c:pt>
                <c:pt idx="16898">
                  <c:v>2.7206670000000002</c:v>
                </c:pt>
                <c:pt idx="16899">
                  <c:v>2.6898949999999999</c:v>
                </c:pt>
                <c:pt idx="16900">
                  <c:v>2.7007129999999999</c:v>
                </c:pt>
                <c:pt idx="16901">
                  <c:v>2.767906</c:v>
                </c:pt>
                <c:pt idx="16902">
                  <c:v>2.8228149999999999</c:v>
                </c:pt>
                <c:pt idx="16903">
                  <c:v>2.8759440000000001</c:v>
                </c:pt>
                <c:pt idx="16904">
                  <c:v>2.9411420000000001</c:v>
                </c:pt>
                <c:pt idx="16905">
                  <c:v>2.9719859999999998</c:v>
                </c:pt>
                <c:pt idx="16906">
                  <c:v>2.9135439999999999</c:v>
                </c:pt>
                <c:pt idx="16907">
                  <c:v>2.8106260000000001</c:v>
                </c:pt>
                <c:pt idx="16908">
                  <c:v>2.800217</c:v>
                </c:pt>
                <c:pt idx="16909">
                  <c:v>2.8183189999999998</c:v>
                </c:pt>
                <c:pt idx="16910">
                  <c:v>2.818127</c:v>
                </c:pt>
                <c:pt idx="16911">
                  <c:v>2.7795179999999999</c:v>
                </c:pt>
                <c:pt idx="16912">
                  <c:v>2.8065389999999999</c:v>
                </c:pt>
                <c:pt idx="16913">
                  <c:v>2.879238</c:v>
                </c:pt>
                <c:pt idx="16914">
                  <c:v>2.8757519999999999</c:v>
                </c:pt>
                <c:pt idx="16915">
                  <c:v>2.8540429999999999</c:v>
                </c:pt>
                <c:pt idx="16916">
                  <c:v>2.8766180000000001</c:v>
                </c:pt>
                <c:pt idx="16917">
                  <c:v>2.8983020000000002</c:v>
                </c:pt>
                <c:pt idx="16918">
                  <c:v>2.8867630000000002</c:v>
                </c:pt>
                <c:pt idx="16919">
                  <c:v>2.830508</c:v>
                </c:pt>
                <c:pt idx="16920">
                  <c:v>2.7677139999999998</c:v>
                </c:pt>
                <c:pt idx="16921">
                  <c:v>2.7196570000000002</c:v>
                </c:pt>
                <c:pt idx="16922">
                  <c:v>2.7265809999999999</c:v>
                </c:pt>
                <c:pt idx="16923">
                  <c:v>2.7334320000000001</c:v>
                </c:pt>
                <c:pt idx="16924">
                  <c:v>2.7229019999999999</c:v>
                </c:pt>
                <c:pt idx="16925">
                  <c:v>2.7520150000000001</c:v>
                </c:pt>
                <c:pt idx="16926">
                  <c:v>2.793221</c:v>
                </c:pt>
                <c:pt idx="16927">
                  <c:v>2.8411819999999999</c:v>
                </c:pt>
                <c:pt idx="16928">
                  <c:v>2.8949600000000002</c:v>
                </c:pt>
                <c:pt idx="16929">
                  <c:v>2.8897200000000001</c:v>
                </c:pt>
                <c:pt idx="16930">
                  <c:v>2.8644289999999999</c:v>
                </c:pt>
                <c:pt idx="16931">
                  <c:v>2.8244980000000002</c:v>
                </c:pt>
                <c:pt idx="16932">
                  <c:v>2.7974760000000001</c:v>
                </c:pt>
                <c:pt idx="16933">
                  <c:v>2.7836050000000001</c:v>
                </c:pt>
                <c:pt idx="16934">
                  <c:v>2.7702140000000002</c:v>
                </c:pt>
                <c:pt idx="16935">
                  <c:v>2.795865</c:v>
                </c:pt>
                <c:pt idx="16936">
                  <c:v>2.7590110000000001</c:v>
                </c:pt>
                <c:pt idx="16937">
                  <c:v>2.7395139999999998</c:v>
                </c:pt>
                <c:pt idx="16938">
                  <c:v>2.7309079999999999</c:v>
                </c:pt>
                <c:pt idx="16939">
                  <c:v>2.7278790000000002</c:v>
                </c:pt>
                <c:pt idx="16940">
                  <c:v>2.839763</c:v>
                </c:pt>
                <c:pt idx="16941">
                  <c:v>2.8675060000000001</c:v>
                </c:pt>
                <c:pt idx="16942">
                  <c:v>2.8975089999999999</c:v>
                </c:pt>
                <c:pt idx="16943">
                  <c:v>2.9230399999999999</c:v>
                </c:pt>
                <c:pt idx="16944">
                  <c:v>2.877748</c:v>
                </c:pt>
                <c:pt idx="16945">
                  <c:v>2.785504</c:v>
                </c:pt>
                <c:pt idx="16946">
                  <c:v>2.762858</c:v>
                </c:pt>
                <c:pt idx="16947">
                  <c:v>2.8125979999999999</c:v>
                </c:pt>
                <c:pt idx="16948">
                  <c:v>2.7981729999999998</c:v>
                </c:pt>
                <c:pt idx="16949">
                  <c:v>2.748602</c:v>
                </c:pt>
                <c:pt idx="16950">
                  <c:v>2.7725460000000002</c:v>
                </c:pt>
                <c:pt idx="16951">
                  <c:v>2.764853</c:v>
                </c:pt>
                <c:pt idx="16952">
                  <c:v>2.777739</c:v>
                </c:pt>
                <c:pt idx="16953">
                  <c:v>2.8011300000000001</c:v>
                </c:pt>
                <c:pt idx="16954">
                  <c:v>2.802092</c:v>
                </c:pt>
                <c:pt idx="16955">
                  <c:v>2.83873</c:v>
                </c:pt>
                <c:pt idx="16956">
                  <c:v>2.89133</c:v>
                </c:pt>
                <c:pt idx="16957">
                  <c:v>2.8239209999999999</c:v>
                </c:pt>
                <c:pt idx="16958">
                  <c:v>2.7993990000000002</c:v>
                </c:pt>
                <c:pt idx="16959">
                  <c:v>2.8778199999999998</c:v>
                </c:pt>
                <c:pt idx="16960">
                  <c:v>2.9213089999999999</c:v>
                </c:pt>
                <c:pt idx="16961">
                  <c:v>2.8633470000000001</c:v>
                </c:pt>
                <c:pt idx="16962">
                  <c:v>2.7590349999999999</c:v>
                </c:pt>
                <c:pt idx="16963">
                  <c:v>2.7373029999999998</c:v>
                </c:pt>
                <c:pt idx="16964">
                  <c:v>2.7688199999999998</c:v>
                </c:pt>
                <c:pt idx="16965">
                  <c:v>2.7899989999999999</c:v>
                </c:pt>
                <c:pt idx="16966">
                  <c:v>2.7917299999999998</c:v>
                </c:pt>
                <c:pt idx="16967">
                  <c:v>2.8069959999999998</c:v>
                </c:pt>
                <c:pt idx="16968">
                  <c:v>2.8121170000000002</c:v>
                </c:pt>
                <c:pt idx="16969">
                  <c:v>2.8318059999999998</c:v>
                </c:pt>
                <c:pt idx="16970">
                  <c:v>2.8370470000000001</c:v>
                </c:pt>
                <c:pt idx="16971">
                  <c:v>2.8333930000000001</c:v>
                </c:pt>
                <c:pt idx="16972">
                  <c:v>2.8295460000000001</c:v>
                </c:pt>
                <c:pt idx="16973">
                  <c:v>2.8202189999999998</c:v>
                </c:pt>
                <c:pt idx="16974">
                  <c:v>2.851375</c:v>
                </c:pt>
                <c:pt idx="16975">
                  <c:v>2.8721700000000001</c:v>
                </c:pt>
                <c:pt idx="16976">
                  <c:v>2.8759929999999998</c:v>
                </c:pt>
                <c:pt idx="16977">
                  <c:v>2.8850319999999998</c:v>
                </c:pt>
                <c:pt idx="16978">
                  <c:v>2.8774829999999998</c:v>
                </c:pt>
                <c:pt idx="16979">
                  <c:v>2.8700060000000001</c:v>
                </c:pt>
                <c:pt idx="16980">
                  <c:v>2.8645969999999998</c:v>
                </c:pt>
                <c:pt idx="16981">
                  <c:v>2.8575050000000002</c:v>
                </c:pt>
                <c:pt idx="16982">
                  <c:v>2.8455569999999999</c:v>
                </c:pt>
                <c:pt idx="16983">
                  <c:v>2.8512309999999998</c:v>
                </c:pt>
                <c:pt idx="16984">
                  <c:v>2.8311570000000001</c:v>
                </c:pt>
                <c:pt idx="16985">
                  <c:v>2.790216</c:v>
                </c:pt>
                <c:pt idx="16986">
                  <c:v>2.755309</c:v>
                </c:pt>
                <c:pt idx="16987">
                  <c:v>2.763074</c:v>
                </c:pt>
                <c:pt idx="16988">
                  <c:v>2.7765369999999998</c:v>
                </c:pt>
                <c:pt idx="16989">
                  <c:v>2.766079</c:v>
                </c:pt>
                <c:pt idx="16990">
                  <c:v>2.7579769999999999</c:v>
                </c:pt>
                <c:pt idx="16991">
                  <c:v>2.7857440000000002</c:v>
                </c:pt>
                <c:pt idx="16992">
                  <c:v>2.7906490000000002</c:v>
                </c:pt>
                <c:pt idx="16993">
                  <c:v>2.8036539999999999</c:v>
                </c:pt>
                <c:pt idx="16994">
                  <c:v>2.8180550000000002</c:v>
                </c:pt>
                <c:pt idx="16995">
                  <c:v>2.8442829999999999</c:v>
                </c:pt>
                <c:pt idx="16996">
                  <c:v>2.8586830000000001</c:v>
                </c:pt>
                <c:pt idx="16997">
                  <c:v>2.8297150000000002</c:v>
                </c:pt>
                <c:pt idx="16998">
                  <c:v>2.7838210000000001</c:v>
                </c:pt>
                <c:pt idx="16999">
                  <c:v>2.7306439999999998</c:v>
                </c:pt>
                <c:pt idx="17000">
                  <c:v>2.725114</c:v>
                </c:pt>
                <c:pt idx="17001">
                  <c:v>2.790432</c:v>
                </c:pt>
                <c:pt idx="17002">
                  <c:v>2.8280799999999999</c:v>
                </c:pt>
                <c:pt idx="17003">
                  <c:v>2.80952</c:v>
                </c:pt>
                <c:pt idx="17004">
                  <c:v>2.8259880000000002</c:v>
                </c:pt>
                <c:pt idx="17005">
                  <c:v>2.8778199999999998</c:v>
                </c:pt>
                <c:pt idx="17006">
                  <c:v>2.8746459999999998</c:v>
                </c:pt>
                <c:pt idx="17007">
                  <c:v>2.8498600000000001</c:v>
                </c:pt>
                <c:pt idx="17008">
                  <c:v>2.8355079999999999</c:v>
                </c:pt>
                <c:pt idx="17009">
                  <c:v>2.7905760000000002</c:v>
                </c:pt>
                <c:pt idx="17010">
                  <c:v>2.8673380000000002</c:v>
                </c:pt>
                <c:pt idx="17011">
                  <c:v>2.921573</c:v>
                </c:pt>
                <c:pt idx="17012">
                  <c:v>2.9569610000000002</c:v>
                </c:pt>
                <c:pt idx="17013">
                  <c:v>2.9568889999999999</c:v>
                </c:pt>
                <c:pt idx="17014">
                  <c:v>2.9475850000000001</c:v>
                </c:pt>
                <c:pt idx="17015">
                  <c:v>2.9117169999999999</c:v>
                </c:pt>
                <c:pt idx="17016">
                  <c:v>2.8564720000000001</c:v>
                </c:pt>
                <c:pt idx="17017">
                  <c:v>2.819906</c:v>
                </c:pt>
                <c:pt idx="17018">
                  <c:v>2.7704059999999999</c:v>
                </c:pt>
                <c:pt idx="17019">
                  <c:v>2.7487699999999999</c:v>
                </c:pt>
                <c:pt idx="17020">
                  <c:v>2.7680989999999999</c:v>
                </c:pt>
                <c:pt idx="17021">
                  <c:v>2.7745169999999999</c:v>
                </c:pt>
                <c:pt idx="17022">
                  <c:v>2.7988460000000002</c:v>
                </c:pt>
                <c:pt idx="17023">
                  <c:v>2.8159869999999998</c:v>
                </c:pt>
                <c:pt idx="17024">
                  <c:v>2.8706800000000001</c:v>
                </c:pt>
                <c:pt idx="17025">
                  <c:v>2.9004180000000002</c:v>
                </c:pt>
                <c:pt idx="17026">
                  <c:v>2.8689010000000001</c:v>
                </c:pt>
                <c:pt idx="17027">
                  <c:v>2.8355079999999999</c:v>
                </c:pt>
                <c:pt idx="17028">
                  <c:v>2.8756080000000002</c:v>
                </c:pt>
                <c:pt idx="17029">
                  <c:v>2.9013070000000001</c:v>
                </c:pt>
                <c:pt idx="17030">
                  <c:v>2.9114520000000002</c:v>
                </c:pt>
                <c:pt idx="17031">
                  <c:v>2.91364</c:v>
                </c:pt>
                <c:pt idx="17032">
                  <c:v>2.8869310000000001</c:v>
                </c:pt>
                <c:pt idx="17033">
                  <c:v>2.8494519999999999</c:v>
                </c:pt>
                <c:pt idx="17034">
                  <c:v>2.8100969999999998</c:v>
                </c:pt>
                <c:pt idx="17035">
                  <c:v>2.7949760000000001</c:v>
                </c:pt>
                <c:pt idx="17036">
                  <c:v>2.8109150000000001</c:v>
                </c:pt>
                <c:pt idx="17037">
                  <c:v>2.8271419999999998</c:v>
                </c:pt>
                <c:pt idx="17038">
                  <c:v>2.8454609999999998</c:v>
                </c:pt>
                <c:pt idx="17039">
                  <c:v>2.837888</c:v>
                </c:pt>
                <c:pt idx="17040">
                  <c:v>2.7967789999999999</c:v>
                </c:pt>
                <c:pt idx="17041">
                  <c:v>2.7665600000000001</c:v>
                </c:pt>
                <c:pt idx="17042">
                  <c:v>2.7242489999999999</c:v>
                </c:pt>
                <c:pt idx="17043">
                  <c:v>2.6867209999999999</c:v>
                </c:pt>
                <c:pt idx="17044">
                  <c:v>2.7106659999999998</c:v>
                </c:pt>
                <c:pt idx="17045">
                  <c:v>2.7791090000000001</c:v>
                </c:pt>
                <c:pt idx="17046">
                  <c:v>2.843394</c:v>
                </c:pt>
                <c:pt idx="17047">
                  <c:v>2.8536589999999999</c:v>
                </c:pt>
                <c:pt idx="17048">
                  <c:v>2.8503889999999998</c:v>
                </c:pt>
                <c:pt idx="17049">
                  <c:v>2.8594050000000002</c:v>
                </c:pt>
                <c:pt idx="17050">
                  <c:v>2.8455810000000001</c:v>
                </c:pt>
                <c:pt idx="17051">
                  <c:v>2.8282240000000001</c:v>
                </c:pt>
                <c:pt idx="17052">
                  <c:v>2.8140879999999999</c:v>
                </c:pt>
                <c:pt idx="17053">
                  <c:v>2.7960820000000002</c:v>
                </c:pt>
                <c:pt idx="17054">
                  <c:v>2.7834370000000002</c:v>
                </c:pt>
                <c:pt idx="17055">
                  <c:v>2.7520639999999998</c:v>
                </c:pt>
                <c:pt idx="17056">
                  <c:v>2.7432409999999998</c:v>
                </c:pt>
                <c:pt idx="17057">
                  <c:v>2.7569680000000001</c:v>
                </c:pt>
                <c:pt idx="17058">
                  <c:v>2.7746620000000002</c:v>
                </c:pt>
                <c:pt idx="17059">
                  <c:v>2.8059379999999998</c:v>
                </c:pt>
                <c:pt idx="17060">
                  <c:v>2.8467829999999998</c:v>
                </c:pt>
                <c:pt idx="17061">
                  <c:v>2.8395709999999998</c:v>
                </c:pt>
                <c:pt idx="17062">
                  <c:v>2.8089909999999998</c:v>
                </c:pt>
                <c:pt idx="17063">
                  <c:v>2.8082699999999998</c:v>
                </c:pt>
                <c:pt idx="17064">
                  <c:v>2.7879559999999999</c:v>
                </c:pt>
                <c:pt idx="17065">
                  <c:v>2.76769</c:v>
                </c:pt>
                <c:pt idx="17066">
                  <c:v>2.7703820000000001</c:v>
                </c:pt>
                <c:pt idx="17067">
                  <c:v>2.7890380000000001</c:v>
                </c:pt>
                <c:pt idx="17068">
                  <c:v>2.8149289999999998</c:v>
                </c:pt>
                <c:pt idx="17069">
                  <c:v>2.8399320000000001</c:v>
                </c:pt>
                <c:pt idx="17070">
                  <c:v>2.8158669999999999</c:v>
                </c:pt>
                <c:pt idx="17071">
                  <c:v>2.7584819999999999</c:v>
                </c:pt>
                <c:pt idx="17072">
                  <c:v>2.728167</c:v>
                </c:pt>
                <c:pt idx="17073">
                  <c:v>2.7184789999999999</c:v>
                </c:pt>
                <c:pt idx="17074">
                  <c:v>2.7264360000000001</c:v>
                </c:pt>
                <c:pt idx="17075">
                  <c:v>2.7882440000000002</c:v>
                </c:pt>
                <c:pt idx="17076">
                  <c:v>2.8343539999999998</c:v>
                </c:pt>
                <c:pt idx="17077">
                  <c:v>2.91275</c:v>
                </c:pt>
                <c:pt idx="17078">
                  <c:v>2.961096</c:v>
                </c:pt>
                <c:pt idx="17079">
                  <c:v>2.9319350000000002</c:v>
                </c:pt>
                <c:pt idx="17080">
                  <c:v>2.8738049999999999</c:v>
                </c:pt>
                <c:pt idx="17081">
                  <c:v>2.807477</c:v>
                </c:pt>
                <c:pt idx="17082">
                  <c:v>2.7786770000000001</c:v>
                </c:pt>
                <c:pt idx="17083">
                  <c:v>2.778845</c:v>
                </c:pt>
                <c:pt idx="17084">
                  <c:v>2.7825229999999999</c:v>
                </c:pt>
                <c:pt idx="17085">
                  <c:v>2.8443070000000001</c:v>
                </c:pt>
                <c:pt idx="17086">
                  <c:v>2.9112840000000002</c:v>
                </c:pt>
                <c:pt idx="17087">
                  <c:v>2.9152990000000001</c:v>
                </c:pt>
                <c:pt idx="17088">
                  <c:v>2.8752230000000001</c:v>
                </c:pt>
                <c:pt idx="17089">
                  <c:v>2.8016589999999999</c:v>
                </c:pt>
                <c:pt idx="17090">
                  <c:v>2.7393459999999998</c:v>
                </c:pt>
                <c:pt idx="17091">
                  <c:v>2.731341</c:v>
                </c:pt>
                <c:pt idx="17092">
                  <c:v>2.7693249999999998</c:v>
                </c:pt>
                <c:pt idx="17093">
                  <c:v>2.8231999999999999</c:v>
                </c:pt>
                <c:pt idx="17094">
                  <c:v>2.838994</c:v>
                </c:pt>
                <c:pt idx="17095">
                  <c:v>2.8243779999999998</c:v>
                </c:pt>
                <c:pt idx="17096">
                  <c:v>2.7971629999999998</c:v>
                </c:pt>
                <c:pt idx="17097">
                  <c:v>2.7854559999999999</c:v>
                </c:pt>
                <c:pt idx="17098">
                  <c:v>2.8301949999999998</c:v>
                </c:pt>
                <c:pt idx="17099">
                  <c:v>2.8606069999999999</c:v>
                </c:pt>
                <c:pt idx="17100">
                  <c:v>2.877675</c:v>
                </c:pt>
                <c:pt idx="17101">
                  <c:v>2.8486579999999999</c:v>
                </c:pt>
                <c:pt idx="17102">
                  <c:v>2.809472</c:v>
                </c:pt>
                <c:pt idx="17103">
                  <c:v>2.7992789999999999</c:v>
                </c:pt>
                <c:pt idx="17104">
                  <c:v>2.7859129999999999</c:v>
                </c:pt>
                <c:pt idx="17105">
                  <c:v>2.7636750000000001</c:v>
                </c:pt>
                <c:pt idx="17106">
                  <c:v>2.7533379999999998</c:v>
                </c:pt>
                <c:pt idx="17107">
                  <c:v>2.8005770000000001</c:v>
                </c:pt>
                <c:pt idx="17108">
                  <c:v>2.8045680000000002</c:v>
                </c:pt>
                <c:pt idx="17109">
                  <c:v>2.7937979999999998</c:v>
                </c:pt>
                <c:pt idx="17110">
                  <c:v>2.7980529999999999</c:v>
                </c:pt>
                <c:pt idx="17111">
                  <c:v>2.7959130000000001</c:v>
                </c:pt>
                <c:pt idx="17112">
                  <c:v>2.8003130000000001</c:v>
                </c:pt>
                <c:pt idx="17113">
                  <c:v>2.791658</c:v>
                </c:pt>
                <c:pt idx="17114">
                  <c:v>2.7795899999999998</c:v>
                </c:pt>
                <c:pt idx="17115">
                  <c:v>2.8076690000000002</c:v>
                </c:pt>
                <c:pt idx="17116">
                  <c:v>2.8285119999999999</c:v>
                </c:pt>
                <c:pt idx="17117">
                  <c:v>2.8202910000000001</c:v>
                </c:pt>
                <c:pt idx="17118">
                  <c:v>2.803823</c:v>
                </c:pt>
                <c:pt idx="17119">
                  <c:v>2.8177180000000002</c:v>
                </c:pt>
                <c:pt idx="17120">
                  <c:v>2.8984220000000001</c:v>
                </c:pt>
                <c:pt idx="17121">
                  <c:v>2.9239769999999998</c:v>
                </c:pt>
                <c:pt idx="17122">
                  <c:v>2.9351560000000001</c:v>
                </c:pt>
                <c:pt idx="17123">
                  <c:v>2.910034</c:v>
                </c:pt>
                <c:pt idx="17124">
                  <c:v>2.8331040000000001</c:v>
                </c:pt>
                <c:pt idx="17125">
                  <c:v>2.7434090000000002</c:v>
                </c:pt>
                <c:pt idx="17126">
                  <c:v>2.6937169999999999</c:v>
                </c:pt>
                <c:pt idx="17127">
                  <c:v>2.7116030000000002</c:v>
                </c:pt>
                <c:pt idx="17128">
                  <c:v>2.7270850000000002</c:v>
                </c:pt>
                <c:pt idx="17129">
                  <c:v>2.6847020000000001</c:v>
                </c:pt>
                <c:pt idx="17130">
                  <c:v>2.6799659999999998</c:v>
                </c:pt>
                <c:pt idx="17131">
                  <c:v>2.7205699999999999</c:v>
                </c:pt>
                <c:pt idx="17132">
                  <c:v>2.7681469999999999</c:v>
                </c:pt>
                <c:pt idx="17133">
                  <c:v>2.8240889999999998</c:v>
                </c:pt>
                <c:pt idx="17134">
                  <c:v>2.8563999999999998</c:v>
                </c:pt>
                <c:pt idx="17135">
                  <c:v>2.8289689999999998</c:v>
                </c:pt>
                <c:pt idx="17136">
                  <c:v>2.8448120000000001</c:v>
                </c:pt>
                <c:pt idx="17137">
                  <c:v>2.8732760000000002</c:v>
                </c:pt>
                <c:pt idx="17138">
                  <c:v>2.8463270000000001</c:v>
                </c:pt>
                <c:pt idx="17139">
                  <c:v>2.7677139999999998</c:v>
                </c:pt>
                <c:pt idx="17140">
                  <c:v>2.7316530000000001</c:v>
                </c:pt>
                <c:pt idx="17141">
                  <c:v>2.7213159999999998</c:v>
                </c:pt>
                <c:pt idx="17142">
                  <c:v>2.719849</c:v>
                </c:pt>
                <c:pt idx="17143">
                  <c:v>2.7309800000000002</c:v>
                </c:pt>
                <c:pt idx="17144">
                  <c:v>2.8057699999999999</c:v>
                </c:pt>
                <c:pt idx="17145">
                  <c:v>2.835172</c:v>
                </c:pt>
                <c:pt idx="17146">
                  <c:v>2.8429850000000001</c:v>
                </c:pt>
                <c:pt idx="17147">
                  <c:v>2.8293539999999999</c:v>
                </c:pt>
                <c:pt idx="17148">
                  <c:v>2.7802150000000001</c:v>
                </c:pt>
                <c:pt idx="17149">
                  <c:v>2.7913939999999999</c:v>
                </c:pt>
                <c:pt idx="17150">
                  <c:v>2.8143769999999999</c:v>
                </c:pt>
                <c:pt idx="17151">
                  <c:v>2.8324310000000001</c:v>
                </c:pt>
                <c:pt idx="17152">
                  <c:v>2.8410859999999998</c:v>
                </c:pt>
                <c:pt idx="17153">
                  <c:v>2.8773390000000001</c:v>
                </c:pt>
                <c:pt idx="17154">
                  <c:v>2.910034</c:v>
                </c:pt>
                <c:pt idx="17155">
                  <c:v>2.932007</c:v>
                </c:pt>
                <c:pt idx="17156">
                  <c:v>2.946431</c:v>
                </c:pt>
                <c:pt idx="17157">
                  <c:v>2.9205640000000002</c:v>
                </c:pt>
                <c:pt idx="17158">
                  <c:v>2.8393549999999999</c:v>
                </c:pt>
                <c:pt idx="17159">
                  <c:v>2.7480730000000002</c:v>
                </c:pt>
                <c:pt idx="17160">
                  <c:v>2.7094879999999999</c:v>
                </c:pt>
                <c:pt idx="17161">
                  <c:v>2.7513899999999998</c:v>
                </c:pt>
                <c:pt idx="17162">
                  <c:v>2.798654</c:v>
                </c:pt>
                <c:pt idx="17163">
                  <c:v>2.826613</c:v>
                </c:pt>
                <c:pt idx="17164">
                  <c:v>2.8319740000000002</c:v>
                </c:pt>
                <c:pt idx="17165">
                  <c:v>2.8003369999999999</c:v>
                </c:pt>
                <c:pt idx="17166">
                  <c:v>2.7587709999999999</c:v>
                </c:pt>
                <c:pt idx="17167">
                  <c:v>2.7629060000000001</c:v>
                </c:pt>
                <c:pt idx="17168">
                  <c:v>2.8064909999999998</c:v>
                </c:pt>
                <c:pt idx="17169">
                  <c:v>2.8232240000000002</c:v>
                </c:pt>
                <c:pt idx="17170">
                  <c:v>2.823728</c:v>
                </c:pt>
                <c:pt idx="17171">
                  <c:v>2.7819699999999998</c:v>
                </c:pt>
                <c:pt idx="17172">
                  <c:v>2.766248</c:v>
                </c:pt>
                <c:pt idx="17173">
                  <c:v>2.781393</c:v>
                </c:pt>
                <c:pt idx="17174">
                  <c:v>2.8060350000000001</c:v>
                </c:pt>
                <c:pt idx="17175">
                  <c:v>2.80803</c:v>
                </c:pt>
                <c:pt idx="17176">
                  <c:v>2.7804549999999999</c:v>
                </c:pt>
                <c:pt idx="17177">
                  <c:v>2.7805040000000001</c:v>
                </c:pt>
                <c:pt idx="17178">
                  <c:v>2.7760560000000001</c:v>
                </c:pt>
                <c:pt idx="17179">
                  <c:v>2.7657669999999999</c:v>
                </c:pt>
                <c:pt idx="17180">
                  <c:v>2.7595640000000001</c:v>
                </c:pt>
                <c:pt idx="17181">
                  <c:v>2.7578330000000002</c:v>
                </c:pt>
                <c:pt idx="17182">
                  <c:v>2.7949519999999999</c:v>
                </c:pt>
                <c:pt idx="17183">
                  <c:v>2.8399559999999999</c:v>
                </c:pt>
                <c:pt idx="17184">
                  <c:v>2.8698860000000002</c:v>
                </c:pt>
                <c:pt idx="17185">
                  <c:v>2.8745020000000001</c:v>
                </c:pt>
                <c:pt idx="17186">
                  <c:v>2.8256999999999999</c:v>
                </c:pt>
                <c:pt idx="17187">
                  <c:v>2.7738679999999998</c:v>
                </c:pt>
                <c:pt idx="17188">
                  <c:v>2.7435770000000002</c:v>
                </c:pt>
                <c:pt idx="17189">
                  <c:v>2.766079</c:v>
                </c:pt>
                <c:pt idx="17190">
                  <c:v>2.7834599999999998</c:v>
                </c:pt>
                <c:pt idx="17191">
                  <c:v>2.7996880000000002</c:v>
                </c:pt>
                <c:pt idx="17192">
                  <c:v>2.8055539999999999</c:v>
                </c:pt>
                <c:pt idx="17193">
                  <c:v>2.814905</c:v>
                </c:pt>
                <c:pt idx="17194">
                  <c:v>2.836109</c:v>
                </c:pt>
                <c:pt idx="17195">
                  <c:v>2.8413499999999998</c:v>
                </c:pt>
                <c:pt idx="17196">
                  <c:v>2.801803</c:v>
                </c:pt>
                <c:pt idx="17197">
                  <c:v>2.7625929999999999</c:v>
                </c:pt>
                <c:pt idx="17198">
                  <c:v>2.7688440000000001</c:v>
                </c:pt>
                <c:pt idx="17199">
                  <c:v>2.810819</c:v>
                </c:pt>
                <c:pt idx="17200">
                  <c:v>2.8170929999999998</c:v>
                </c:pt>
                <c:pt idx="17201">
                  <c:v>2.8244739999999999</c:v>
                </c:pt>
                <c:pt idx="17202">
                  <c:v>2.802813</c:v>
                </c:pt>
                <c:pt idx="17203">
                  <c:v>2.7288640000000002</c:v>
                </c:pt>
                <c:pt idx="17204">
                  <c:v>2.6957369999999998</c:v>
                </c:pt>
                <c:pt idx="17205">
                  <c:v>2.7907929999999999</c:v>
                </c:pt>
                <c:pt idx="17206">
                  <c:v>2.819569</c:v>
                </c:pt>
                <c:pt idx="17207">
                  <c:v>2.7920430000000001</c:v>
                </c:pt>
                <c:pt idx="17208">
                  <c:v>2.8233440000000001</c:v>
                </c:pt>
                <c:pt idx="17209">
                  <c:v>2.8784930000000002</c:v>
                </c:pt>
                <c:pt idx="17210">
                  <c:v>2.8899599999999999</c:v>
                </c:pt>
                <c:pt idx="17211">
                  <c:v>2.9110680000000002</c:v>
                </c:pt>
                <c:pt idx="17212">
                  <c:v>2.9309249999999998</c:v>
                </c:pt>
                <c:pt idx="17213">
                  <c:v>2.85426</c:v>
                </c:pt>
                <c:pt idx="17214">
                  <c:v>2.8055780000000001</c:v>
                </c:pt>
                <c:pt idx="17215">
                  <c:v>2.7931970000000002</c:v>
                </c:pt>
                <c:pt idx="17216">
                  <c:v>2.7974999999999999</c:v>
                </c:pt>
                <c:pt idx="17217">
                  <c:v>2.841278</c:v>
                </c:pt>
                <c:pt idx="17218">
                  <c:v>2.8684919999999998</c:v>
                </c:pt>
                <c:pt idx="17219">
                  <c:v>2.8522159999999999</c:v>
                </c:pt>
                <c:pt idx="17220">
                  <c:v>2.8109150000000001</c:v>
                </c:pt>
                <c:pt idx="17221">
                  <c:v>2.7726899999999999</c:v>
                </c:pt>
                <c:pt idx="17222">
                  <c:v>2.7074199999999999</c:v>
                </c:pt>
                <c:pt idx="17223">
                  <c:v>2.67083</c:v>
                </c:pt>
                <c:pt idx="17224">
                  <c:v>2.6665510000000001</c:v>
                </c:pt>
                <c:pt idx="17225">
                  <c:v>2.7172049999999999</c:v>
                </c:pt>
                <c:pt idx="17226">
                  <c:v>2.7684829999999998</c:v>
                </c:pt>
                <c:pt idx="17227">
                  <c:v>2.7962020000000001</c:v>
                </c:pt>
                <c:pt idx="17228">
                  <c:v>2.86503</c:v>
                </c:pt>
                <c:pt idx="17229">
                  <c:v>2.866136</c:v>
                </c:pt>
                <c:pt idx="17230">
                  <c:v>2.8328639999999998</c:v>
                </c:pt>
                <c:pt idx="17231">
                  <c:v>2.8126699999999998</c:v>
                </c:pt>
                <c:pt idx="17232">
                  <c:v>2.790985</c:v>
                </c:pt>
                <c:pt idx="17233">
                  <c:v>2.7949280000000001</c:v>
                </c:pt>
                <c:pt idx="17234">
                  <c:v>2.8036539999999999</c:v>
                </c:pt>
                <c:pt idx="17235">
                  <c:v>2.7964419999999999</c:v>
                </c:pt>
                <c:pt idx="17236">
                  <c:v>2.8090639999999998</c:v>
                </c:pt>
                <c:pt idx="17237">
                  <c:v>2.8704149999999999</c:v>
                </c:pt>
                <c:pt idx="17238">
                  <c:v>2.9112840000000002</c:v>
                </c:pt>
                <c:pt idx="17239">
                  <c:v>2.9565999999999999</c:v>
                </c:pt>
                <c:pt idx="17240">
                  <c:v>2.9444840000000001</c:v>
                </c:pt>
                <c:pt idx="17241">
                  <c:v>2.9258769999999998</c:v>
                </c:pt>
                <c:pt idx="17242">
                  <c:v>2.8888780000000001</c:v>
                </c:pt>
                <c:pt idx="17243">
                  <c:v>2.8252190000000001</c:v>
                </c:pt>
                <c:pt idx="17244">
                  <c:v>2.7505489999999999</c:v>
                </c:pt>
                <c:pt idx="17245">
                  <c:v>2.776008</c:v>
                </c:pt>
                <c:pt idx="17246">
                  <c:v>2.7632659999999998</c:v>
                </c:pt>
                <c:pt idx="17247">
                  <c:v>2.7644199999999999</c:v>
                </c:pt>
                <c:pt idx="17248">
                  <c:v>2.817069</c:v>
                </c:pt>
                <c:pt idx="17249">
                  <c:v>2.8385609999999999</c:v>
                </c:pt>
                <c:pt idx="17250">
                  <c:v>2.8692609999999998</c:v>
                </c:pt>
                <c:pt idx="17251">
                  <c:v>2.8842140000000001</c:v>
                </c:pt>
                <c:pt idx="17252">
                  <c:v>2.8561109999999998</c:v>
                </c:pt>
                <c:pt idx="17253">
                  <c:v>2.8223820000000002</c:v>
                </c:pt>
                <c:pt idx="17254">
                  <c:v>2.793822</c:v>
                </c:pt>
                <c:pt idx="17255">
                  <c:v>2.7879559999999999</c:v>
                </c:pt>
                <c:pt idx="17256">
                  <c:v>2.795312</c:v>
                </c:pt>
                <c:pt idx="17257">
                  <c:v>2.7728830000000002</c:v>
                </c:pt>
                <c:pt idx="17258">
                  <c:v>2.7432409999999998</c:v>
                </c:pt>
                <c:pt idx="17259">
                  <c:v>2.698718</c:v>
                </c:pt>
                <c:pt idx="17260">
                  <c:v>2.6906639999999999</c:v>
                </c:pt>
                <c:pt idx="17261">
                  <c:v>2.7195130000000001</c:v>
                </c:pt>
                <c:pt idx="17262">
                  <c:v>2.7653819999999998</c:v>
                </c:pt>
                <c:pt idx="17263">
                  <c:v>2.8042310000000001</c:v>
                </c:pt>
                <c:pt idx="17264">
                  <c:v>2.8129819999999999</c:v>
                </c:pt>
                <c:pt idx="17265">
                  <c:v>2.8168289999999998</c:v>
                </c:pt>
                <c:pt idx="17266">
                  <c:v>2.8270460000000002</c:v>
                </c:pt>
                <c:pt idx="17267">
                  <c:v>2.8158430000000001</c:v>
                </c:pt>
                <c:pt idx="17268">
                  <c:v>2.8061790000000002</c:v>
                </c:pt>
                <c:pt idx="17269">
                  <c:v>2.8052649999999999</c:v>
                </c:pt>
                <c:pt idx="17270">
                  <c:v>2.7939419999999999</c:v>
                </c:pt>
                <c:pt idx="17271">
                  <c:v>2.7860809999999998</c:v>
                </c:pt>
                <c:pt idx="17272">
                  <c:v>2.7847590000000002</c:v>
                </c:pt>
                <c:pt idx="17273">
                  <c:v>2.7767529999999998</c:v>
                </c:pt>
                <c:pt idx="17274">
                  <c:v>2.7502119999999999</c:v>
                </c:pt>
                <c:pt idx="17275">
                  <c:v>2.7500200000000001</c:v>
                </c:pt>
                <c:pt idx="17276">
                  <c:v>2.7777630000000002</c:v>
                </c:pt>
                <c:pt idx="17277">
                  <c:v>2.8170929999999998</c:v>
                </c:pt>
                <c:pt idx="17278">
                  <c:v>2.7937259999999999</c:v>
                </c:pt>
                <c:pt idx="17279">
                  <c:v>2.7474479999999999</c:v>
                </c:pt>
                <c:pt idx="17280">
                  <c:v>2.7683149999999999</c:v>
                </c:pt>
                <c:pt idx="17281">
                  <c:v>2.8088950000000001</c:v>
                </c:pt>
                <c:pt idx="17282">
                  <c:v>2.8046160000000002</c:v>
                </c:pt>
                <c:pt idx="17283">
                  <c:v>2.7714639999999999</c:v>
                </c:pt>
                <c:pt idx="17284">
                  <c:v>2.7157140000000002</c:v>
                </c:pt>
                <c:pt idx="17285">
                  <c:v>2.7275900000000002</c:v>
                </c:pt>
                <c:pt idx="17286">
                  <c:v>2.8018269999999998</c:v>
                </c:pt>
                <c:pt idx="17287">
                  <c:v>2.8935179999999998</c:v>
                </c:pt>
                <c:pt idx="17288">
                  <c:v>2.8438020000000002</c:v>
                </c:pt>
                <c:pt idx="17289">
                  <c:v>2.810746</c:v>
                </c:pt>
                <c:pt idx="17290">
                  <c:v>2.828729</c:v>
                </c:pt>
                <c:pt idx="17291">
                  <c:v>2.8318780000000001</c:v>
                </c:pt>
                <c:pt idx="17292">
                  <c:v>2.7952159999999999</c:v>
                </c:pt>
                <c:pt idx="17293">
                  <c:v>2.70831</c:v>
                </c:pt>
                <c:pt idx="17294">
                  <c:v>2.6743399999999999</c:v>
                </c:pt>
                <c:pt idx="17295">
                  <c:v>2.780624</c:v>
                </c:pt>
                <c:pt idx="17296">
                  <c:v>2.8813780000000002</c:v>
                </c:pt>
                <c:pt idx="17297">
                  <c:v>2.8868109999999998</c:v>
                </c:pt>
                <c:pt idx="17298">
                  <c:v>2.8648380000000002</c:v>
                </c:pt>
                <c:pt idx="17299">
                  <c:v>2.7947600000000001</c:v>
                </c:pt>
                <c:pt idx="17300">
                  <c:v>2.7562950000000002</c:v>
                </c:pt>
                <c:pt idx="17301">
                  <c:v>2.73949</c:v>
                </c:pt>
                <c:pt idx="17302">
                  <c:v>2.7367499999999998</c:v>
                </c:pt>
                <c:pt idx="17303">
                  <c:v>2.7279749999999998</c:v>
                </c:pt>
                <c:pt idx="17304">
                  <c:v>2.8176220000000001</c:v>
                </c:pt>
                <c:pt idx="17305">
                  <c:v>2.8716170000000001</c:v>
                </c:pt>
                <c:pt idx="17306">
                  <c:v>2.8548610000000001</c:v>
                </c:pt>
                <c:pt idx="17307">
                  <c:v>2.8536109999999999</c:v>
                </c:pt>
                <c:pt idx="17308">
                  <c:v>2.830219</c:v>
                </c:pt>
                <c:pt idx="17309">
                  <c:v>2.8190409999999999</c:v>
                </c:pt>
                <c:pt idx="17310">
                  <c:v>2.8061069999999999</c:v>
                </c:pt>
                <c:pt idx="17311">
                  <c:v>2.7779790000000002</c:v>
                </c:pt>
                <c:pt idx="17312">
                  <c:v>2.7931010000000001</c:v>
                </c:pt>
                <c:pt idx="17313">
                  <c:v>2.80904</c:v>
                </c:pt>
                <c:pt idx="17314">
                  <c:v>2.8088470000000001</c:v>
                </c:pt>
                <c:pt idx="17315">
                  <c:v>2.818127</c:v>
                </c:pt>
                <c:pt idx="17316">
                  <c:v>2.8444989999999999</c:v>
                </c:pt>
                <c:pt idx="17317">
                  <c:v>2.824281</c:v>
                </c:pt>
                <c:pt idx="17318">
                  <c:v>2.803607</c:v>
                </c:pt>
                <c:pt idx="17319">
                  <c:v>2.7836530000000002</c:v>
                </c:pt>
                <c:pt idx="17320">
                  <c:v>2.7801429999999998</c:v>
                </c:pt>
                <c:pt idx="17321">
                  <c:v>2.79149</c:v>
                </c:pt>
                <c:pt idx="17322">
                  <c:v>2.7820420000000001</c:v>
                </c:pt>
                <c:pt idx="17323">
                  <c:v>2.772065</c:v>
                </c:pt>
                <c:pt idx="17324">
                  <c:v>2.784783</c:v>
                </c:pt>
                <c:pt idx="17325">
                  <c:v>2.791153</c:v>
                </c:pt>
                <c:pt idx="17326">
                  <c:v>2.8055059999999998</c:v>
                </c:pt>
                <c:pt idx="17327">
                  <c:v>2.812357</c:v>
                </c:pt>
                <c:pt idx="17328">
                  <c:v>2.8018269999999998</c:v>
                </c:pt>
                <c:pt idx="17329">
                  <c:v>2.7979810000000001</c:v>
                </c:pt>
                <c:pt idx="17330">
                  <c:v>2.7893509999999999</c:v>
                </c:pt>
                <c:pt idx="17331">
                  <c:v>2.7978130000000001</c:v>
                </c:pt>
                <c:pt idx="17332">
                  <c:v>2.8126699999999998</c:v>
                </c:pt>
                <c:pt idx="17333">
                  <c:v>2.839499</c:v>
                </c:pt>
                <c:pt idx="17334">
                  <c:v>2.8311809999999999</c:v>
                </c:pt>
                <c:pt idx="17335">
                  <c:v>2.8006489999999999</c:v>
                </c:pt>
                <c:pt idx="17336">
                  <c:v>2.7850709999999999</c:v>
                </c:pt>
                <c:pt idx="17337">
                  <c:v>2.7780999999999998</c:v>
                </c:pt>
                <c:pt idx="17338">
                  <c:v>2.7935810000000001</c:v>
                </c:pt>
                <c:pt idx="17339">
                  <c:v>2.8066360000000001</c:v>
                </c:pt>
                <c:pt idx="17340">
                  <c:v>2.817574</c:v>
                </c:pt>
                <c:pt idx="17341">
                  <c:v>2.8299789999999998</c:v>
                </c:pt>
                <c:pt idx="17342">
                  <c:v>2.8141600000000002</c:v>
                </c:pt>
                <c:pt idx="17343">
                  <c:v>2.7949760000000001</c:v>
                </c:pt>
                <c:pt idx="17344">
                  <c:v>2.7775460000000001</c:v>
                </c:pt>
                <c:pt idx="17345">
                  <c:v>2.7644199999999999</c:v>
                </c:pt>
                <c:pt idx="17346">
                  <c:v>2.7243210000000002</c:v>
                </c:pt>
                <c:pt idx="17347">
                  <c:v>2.697972</c:v>
                </c:pt>
                <c:pt idx="17348">
                  <c:v>2.720234</c:v>
                </c:pt>
                <c:pt idx="17349">
                  <c:v>2.7260520000000001</c:v>
                </c:pt>
                <c:pt idx="17350">
                  <c:v>2.7049439999999998</c:v>
                </c:pt>
                <c:pt idx="17351">
                  <c:v>2.729778</c:v>
                </c:pt>
                <c:pt idx="17352">
                  <c:v>2.782715</c:v>
                </c:pt>
                <c:pt idx="17353">
                  <c:v>2.8324549999999999</c:v>
                </c:pt>
                <c:pt idx="17354">
                  <c:v>2.859861</c:v>
                </c:pt>
                <c:pt idx="17355">
                  <c:v>2.8705349999999998</c:v>
                </c:pt>
                <c:pt idx="17356">
                  <c:v>2.8798149999999998</c:v>
                </c:pt>
                <c:pt idx="17357">
                  <c:v>2.8682989999999999</c:v>
                </c:pt>
                <c:pt idx="17358">
                  <c:v>2.8587069999999999</c:v>
                </c:pt>
                <c:pt idx="17359">
                  <c:v>2.8856090000000001</c:v>
                </c:pt>
                <c:pt idx="17360">
                  <c:v>2.9276800000000001</c:v>
                </c:pt>
                <c:pt idx="17361">
                  <c:v>2.9063560000000002</c:v>
                </c:pt>
                <c:pt idx="17362">
                  <c:v>2.8446920000000002</c:v>
                </c:pt>
                <c:pt idx="17363">
                  <c:v>2.77596</c:v>
                </c:pt>
                <c:pt idx="17364">
                  <c:v>2.6792449999999999</c:v>
                </c:pt>
                <c:pt idx="17365">
                  <c:v>2.6995830000000001</c:v>
                </c:pt>
                <c:pt idx="17366">
                  <c:v>2.8106260000000001</c:v>
                </c:pt>
                <c:pt idx="17367">
                  <c:v>2.792716</c:v>
                </c:pt>
                <c:pt idx="17368">
                  <c:v>2.784999</c:v>
                </c:pt>
                <c:pt idx="17369">
                  <c:v>2.8189440000000001</c:v>
                </c:pt>
                <c:pt idx="17370">
                  <c:v>2.8382489999999998</c:v>
                </c:pt>
                <c:pt idx="17371">
                  <c:v>2.8136070000000002</c:v>
                </c:pt>
                <c:pt idx="17372">
                  <c:v>2.8203870000000002</c:v>
                </c:pt>
                <c:pt idx="17373">
                  <c:v>2.8582269999999999</c:v>
                </c:pt>
                <c:pt idx="17374">
                  <c:v>2.8910420000000001</c:v>
                </c:pt>
                <c:pt idx="17375">
                  <c:v>2.9103940000000001</c:v>
                </c:pt>
                <c:pt idx="17376">
                  <c:v>2.8540920000000001</c:v>
                </c:pt>
                <c:pt idx="17377">
                  <c:v>2.8244739999999999</c:v>
                </c:pt>
                <c:pt idx="17378">
                  <c:v>2.783172</c:v>
                </c:pt>
                <c:pt idx="17379">
                  <c:v>2.7442500000000001</c:v>
                </c:pt>
                <c:pt idx="17380">
                  <c:v>2.6991740000000002</c:v>
                </c:pt>
                <c:pt idx="17381">
                  <c:v>2.760958</c:v>
                </c:pt>
                <c:pt idx="17382">
                  <c:v>2.8342339999999999</c:v>
                </c:pt>
                <c:pt idx="17383">
                  <c:v>2.85426</c:v>
                </c:pt>
                <c:pt idx="17384">
                  <c:v>2.8847909999999999</c:v>
                </c:pt>
                <c:pt idx="17385">
                  <c:v>2.9006099999999999</c:v>
                </c:pt>
                <c:pt idx="17386">
                  <c:v>2.8978449999999998</c:v>
                </c:pt>
                <c:pt idx="17387">
                  <c:v>2.8763770000000002</c:v>
                </c:pt>
                <c:pt idx="17388">
                  <c:v>2.7660309999999999</c:v>
                </c:pt>
                <c:pt idx="17389">
                  <c:v>2.7617039999999999</c:v>
                </c:pt>
                <c:pt idx="17390">
                  <c:v>2.7825950000000002</c:v>
                </c:pt>
                <c:pt idx="17391">
                  <c:v>2.7991830000000002</c:v>
                </c:pt>
                <c:pt idx="17392">
                  <c:v>2.8150740000000001</c:v>
                </c:pt>
                <c:pt idx="17393">
                  <c:v>2.8220209999999999</c:v>
                </c:pt>
                <c:pt idx="17394">
                  <c:v>2.8131270000000002</c:v>
                </c:pt>
                <c:pt idx="17395">
                  <c:v>2.7949999999999999</c:v>
                </c:pt>
                <c:pt idx="17396">
                  <c:v>2.8070200000000001</c:v>
                </c:pt>
                <c:pt idx="17397">
                  <c:v>2.823248</c:v>
                </c:pt>
                <c:pt idx="17398">
                  <c:v>2.8235359999999998</c:v>
                </c:pt>
                <c:pt idx="17399">
                  <c:v>2.798149</c:v>
                </c:pt>
                <c:pt idx="17400">
                  <c:v>2.761463</c:v>
                </c:pt>
                <c:pt idx="17401">
                  <c:v>2.7513420000000002</c:v>
                </c:pt>
                <c:pt idx="17402">
                  <c:v>2.7398030000000002</c:v>
                </c:pt>
                <c:pt idx="17403">
                  <c:v>2.7354509999999999</c:v>
                </c:pt>
                <c:pt idx="17404">
                  <c:v>2.7447550000000001</c:v>
                </c:pt>
                <c:pt idx="17405">
                  <c:v>2.7653099999999999</c:v>
                </c:pt>
                <c:pt idx="17406">
                  <c:v>2.7915619999999999</c:v>
                </c:pt>
                <c:pt idx="17407">
                  <c:v>2.8062990000000001</c:v>
                </c:pt>
                <c:pt idx="17408">
                  <c:v>2.8091599999999999</c:v>
                </c:pt>
                <c:pt idx="17409">
                  <c:v>2.7762479999999998</c:v>
                </c:pt>
                <c:pt idx="17410">
                  <c:v>2.7521840000000002</c:v>
                </c:pt>
                <c:pt idx="17411">
                  <c:v>2.6850139999999998</c:v>
                </c:pt>
                <c:pt idx="17412">
                  <c:v>2.6538580000000001</c:v>
                </c:pt>
                <c:pt idx="17413">
                  <c:v>2.6583770000000002</c:v>
                </c:pt>
                <c:pt idx="17414">
                  <c:v>2.6472229999999999</c:v>
                </c:pt>
                <c:pt idx="17415">
                  <c:v>2.6656140000000001</c:v>
                </c:pt>
                <c:pt idx="17416">
                  <c:v>2.7165560000000002</c:v>
                </c:pt>
                <c:pt idx="17417">
                  <c:v>2.7913939999999999</c:v>
                </c:pt>
                <c:pt idx="17418">
                  <c:v>2.7776909999999999</c:v>
                </c:pt>
                <c:pt idx="17419">
                  <c:v>2.751366</c:v>
                </c:pt>
                <c:pt idx="17420">
                  <c:v>2.7527849999999998</c:v>
                </c:pt>
                <c:pt idx="17421">
                  <c:v>2.7700459999999998</c:v>
                </c:pt>
                <c:pt idx="17422">
                  <c:v>2.7792530000000002</c:v>
                </c:pt>
                <c:pt idx="17423">
                  <c:v>2.7580979999999999</c:v>
                </c:pt>
                <c:pt idx="17424">
                  <c:v>2.7252100000000001</c:v>
                </c:pt>
                <c:pt idx="17425">
                  <c:v>2.7367020000000002</c:v>
                </c:pt>
                <c:pt idx="17426">
                  <c:v>2.7795899999999998</c:v>
                </c:pt>
                <c:pt idx="17427">
                  <c:v>2.772618</c:v>
                </c:pt>
                <c:pt idx="17428">
                  <c:v>2.7490579999999998</c:v>
                </c:pt>
                <c:pt idx="17429">
                  <c:v>2.7740610000000001</c:v>
                </c:pt>
                <c:pt idx="17430">
                  <c:v>2.8057940000000001</c:v>
                </c:pt>
                <c:pt idx="17431">
                  <c:v>2.8410380000000002</c:v>
                </c:pt>
                <c:pt idx="17432">
                  <c:v>2.8504610000000001</c:v>
                </c:pt>
                <c:pt idx="17433">
                  <c:v>2.8416389999999998</c:v>
                </c:pt>
                <c:pt idx="17434">
                  <c:v>2.8390420000000001</c:v>
                </c:pt>
                <c:pt idx="17435">
                  <c:v>2.8277909999999999</c:v>
                </c:pt>
                <c:pt idx="17436">
                  <c:v>2.7718729999999998</c:v>
                </c:pt>
                <c:pt idx="17437">
                  <c:v>2.7776909999999999</c:v>
                </c:pt>
                <c:pt idx="17438">
                  <c:v>2.8099289999999999</c:v>
                </c:pt>
                <c:pt idx="17439">
                  <c:v>2.8156750000000001</c:v>
                </c:pt>
                <c:pt idx="17440">
                  <c:v>2.8144010000000002</c:v>
                </c:pt>
                <c:pt idx="17441">
                  <c:v>2.733336</c:v>
                </c:pt>
                <c:pt idx="17442">
                  <c:v>2.6832349999999998</c:v>
                </c:pt>
                <c:pt idx="17443">
                  <c:v>2.7421350000000002</c:v>
                </c:pt>
                <c:pt idx="17444">
                  <c:v>2.7445149999999998</c:v>
                </c:pt>
                <c:pt idx="17445">
                  <c:v>2.7584819999999999</c:v>
                </c:pt>
                <c:pt idx="17446">
                  <c:v>2.7451639999999999</c:v>
                </c:pt>
                <c:pt idx="17447">
                  <c:v>2.6906400000000001</c:v>
                </c:pt>
                <c:pt idx="17448">
                  <c:v>2.7058339999999999</c:v>
                </c:pt>
                <c:pt idx="17449">
                  <c:v>2.7192720000000001</c:v>
                </c:pt>
                <c:pt idx="17450">
                  <c:v>2.706194</c:v>
                </c:pt>
                <c:pt idx="17451">
                  <c:v>2.7605979999999999</c:v>
                </c:pt>
                <c:pt idx="17452">
                  <c:v>2.810746</c:v>
                </c:pt>
                <c:pt idx="17453">
                  <c:v>2.840773</c:v>
                </c:pt>
                <c:pt idx="17454">
                  <c:v>2.930901</c:v>
                </c:pt>
                <c:pt idx="17455">
                  <c:v>2.9396040000000001</c:v>
                </c:pt>
                <c:pt idx="17456">
                  <c:v>2.9151310000000001</c:v>
                </c:pt>
                <c:pt idx="17457">
                  <c:v>2.8742380000000001</c:v>
                </c:pt>
                <c:pt idx="17458">
                  <c:v>2.8275990000000002</c:v>
                </c:pt>
                <c:pt idx="17459">
                  <c:v>2.784951</c:v>
                </c:pt>
                <c:pt idx="17460">
                  <c:v>2.8009620000000002</c:v>
                </c:pt>
                <c:pt idx="17461">
                  <c:v>2.816252</c:v>
                </c:pt>
                <c:pt idx="17462">
                  <c:v>2.7800229999999999</c:v>
                </c:pt>
                <c:pt idx="17463">
                  <c:v>2.7705989999999998</c:v>
                </c:pt>
                <c:pt idx="17464">
                  <c:v>2.7965149999999999</c:v>
                </c:pt>
                <c:pt idx="17465">
                  <c:v>2.8197860000000001</c:v>
                </c:pt>
                <c:pt idx="17466">
                  <c:v>2.8665690000000001</c:v>
                </c:pt>
                <c:pt idx="17467">
                  <c:v>2.8976769999999998</c:v>
                </c:pt>
                <c:pt idx="17468">
                  <c:v>2.912919</c:v>
                </c:pt>
                <c:pt idx="17469">
                  <c:v>2.892773</c:v>
                </c:pt>
                <c:pt idx="17470">
                  <c:v>2.8252670000000002</c:v>
                </c:pt>
                <c:pt idx="17471">
                  <c:v>2.7668490000000001</c:v>
                </c:pt>
                <c:pt idx="17472">
                  <c:v>2.7516790000000002</c:v>
                </c:pt>
                <c:pt idx="17473">
                  <c:v>2.745717</c:v>
                </c:pt>
                <c:pt idx="17474">
                  <c:v>2.7701660000000001</c:v>
                </c:pt>
                <c:pt idx="17475">
                  <c:v>2.8188960000000001</c:v>
                </c:pt>
                <c:pt idx="17476">
                  <c:v>2.8994080000000002</c:v>
                </c:pt>
                <c:pt idx="17477">
                  <c:v>2.9334009999999999</c:v>
                </c:pt>
                <c:pt idx="17478">
                  <c:v>2.891114</c:v>
                </c:pt>
                <c:pt idx="17479">
                  <c:v>2.8197860000000001</c:v>
                </c:pt>
                <c:pt idx="17480">
                  <c:v>2.7386729999999999</c:v>
                </c:pt>
                <c:pt idx="17481">
                  <c:v>2.7041750000000002</c:v>
                </c:pt>
                <c:pt idx="17482">
                  <c:v>2.7046559999999999</c:v>
                </c:pt>
                <c:pt idx="17483">
                  <c:v>2.7527370000000002</c:v>
                </c:pt>
                <c:pt idx="17484">
                  <c:v>2.819401</c:v>
                </c:pt>
                <c:pt idx="17485">
                  <c:v>2.8753669999999998</c:v>
                </c:pt>
                <c:pt idx="17486">
                  <c:v>2.9062350000000001</c:v>
                </c:pt>
                <c:pt idx="17487">
                  <c:v>2.8800309999999998</c:v>
                </c:pt>
                <c:pt idx="17488">
                  <c:v>2.83534</c:v>
                </c:pt>
                <c:pt idx="17489">
                  <c:v>2.7850709999999999</c:v>
                </c:pt>
                <c:pt idx="17490">
                  <c:v>2.7507410000000001</c:v>
                </c:pt>
                <c:pt idx="17491">
                  <c:v>2.742159</c:v>
                </c:pt>
                <c:pt idx="17492">
                  <c:v>2.7633139999999998</c:v>
                </c:pt>
                <c:pt idx="17493">
                  <c:v>2.726172</c:v>
                </c:pt>
                <c:pt idx="17494">
                  <c:v>2.7012420000000001</c:v>
                </c:pt>
                <c:pt idx="17495">
                  <c:v>2.7166519999999998</c:v>
                </c:pt>
                <c:pt idx="17496">
                  <c:v>2.7021310000000001</c:v>
                </c:pt>
                <c:pt idx="17497">
                  <c:v>2.6972269999999998</c:v>
                </c:pt>
                <c:pt idx="17498">
                  <c:v>2.7058580000000001</c:v>
                </c:pt>
                <c:pt idx="17499">
                  <c:v>2.73949</c:v>
                </c:pt>
                <c:pt idx="17500">
                  <c:v>2.7932929999999998</c:v>
                </c:pt>
                <c:pt idx="17501">
                  <c:v>2.805145</c:v>
                </c:pt>
                <c:pt idx="17502">
                  <c:v>2.740043</c:v>
                </c:pt>
                <c:pt idx="17503">
                  <c:v>2.7949519999999999</c:v>
                </c:pt>
                <c:pt idx="17504">
                  <c:v>2.8966669999999999</c:v>
                </c:pt>
                <c:pt idx="17505">
                  <c:v>2.93946</c:v>
                </c:pt>
                <c:pt idx="17506">
                  <c:v>2.9115250000000001</c:v>
                </c:pt>
                <c:pt idx="17507">
                  <c:v>2.8477450000000002</c:v>
                </c:pt>
                <c:pt idx="17508">
                  <c:v>2.7981729999999998</c:v>
                </c:pt>
                <c:pt idx="17509">
                  <c:v>2.7946390000000001</c:v>
                </c:pt>
                <c:pt idx="17510">
                  <c:v>2.7665600000000001</c:v>
                </c:pt>
                <c:pt idx="17511">
                  <c:v>2.7190799999999999</c:v>
                </c:pt>
                <c:pt idx="17512">
                  <c:v>2.7130700000000001</c:v>
                </c:pt>
                <c:pt idx="17513">
                  <c:v>2.7501639999999998</c:v>
                </c:pt>
                <c:pt idx="17514">
                  <c:v>2.7967789999999999</c:v>
                </c:pt>
                <c:pt idx="17515">
                  <c:v>2.7863929999999999</c:v>
                </c:pt>
                <c:pt idx="17516">
                  <c:v>2.7726899999999999</c:v>
                </c:pt>
                <c:pt idx="17517">
                  <c:v>2.7804549999999999</c:v>
                </c:pt>
                <c:pt idx="17518">
                  <c:v>2.7969710000000001</c:v>
                </c:pt>
                <c:pt idx="17519">
                  <c:v>2.8123809999999998</c:v>
                </c:pt>
                <c:pt idx="17520">
                  <c:v>2.8114439999999998</c:v>
                </c:pt>
                <c:pt idx="17521">
                  <c:v>2.8085589999999998</c:v>
                </c:pt>
                <c:pt idx="17522">
                  <c:v>2.803582</c:v>
                </c:pt>
                <c:pt idx="17523">
                  <c:v>2.8055539999999999</c:v>
                </c:pt>
                <c:pt idx="17524">
                  <c:v>2.802092</c:v>
                </c:pt>
                <c:pt idx="17525">
                  <c:v>2.8044959999999999</c:v>
                </c:pt>
                <c:pt idx="17526">
                  <c:v>2.8300749999999999</c:v>
                </c:pt>
                <c:pt idx="17527">
                  <c:v>2.840605</c:v>
                </c:pt>
                <c:pt idx="17528">
                  <c:v>2.8313489999999999</c:v>
                </c:pt>
                <c:pt idx="17529">
                  <c:v>2.8154819999999998</c:v>
                </c:pt>
                <c:pt idx="17530">
                  <c:v>2.7937979999999998</c:v>
                </c:pt>
                <c:pt idx="17531">
                  <c:v>2.7856719999999999</c:v>
                </c:pt>
                <c:pt idx="17532">
                  <c:v>2.7919230000000002</c:v>
                </c:pt>
                <c:pt idx="17533">
                  <c:v>2.8158430000000001</c:v>
                </c:pt>
                <c:pt idx="17534">
                  <c:v>2.8242569999999998</c:v>
                </c:pt>
                <c:pt idx="17535">
                  <c:v>2.8313969999999999</c:v>
                </c:pt>
                <c:pt idx="17536">
                  <c:v>2.828176</c:v>
                </c:pt>
                <c:pt idx="17537">
                  <c:v>2.8152900000000001</c:v>
                </c:pt>
                <c:pt idx="17538">
                  <c:v>2.823464</c:v>
                </c:pt>
                <c:pt idx="17539">
                  <c:v>2.845942</c:v>
                </c:pt>
                <c:pt idx="17540">
                  <c:v>2.8357969999999999</c:v>
                </c:pt>
                <c:pt idx="17541">
                  <c:v>2.8225020000000001</c:v>
                </c:pt>
                <c:pt idx="17542">
                  <c:v>2.8024040000000001</c:v>
                </c:pt>
                <c:pt idx="17543">
                  <c:v>2.7941579999999999</c:v>
                </c:pt>
                <c:pt idx="17544">
                  <c:v>2.8103859999999998</c:v>
                </c:pt>
                <c:pt idx="17545">
                  <c:v>2.8443550000000002</c:v>
                </c:pt>
                <c:pt idx="17546">
                  <c:v>2.875416</c:v>
                </c:pt>
                <c:pt idx="17547">
                  <c:v>2.8858250000000001</c:v>
                </c:pt>
                <c:pt idx="17548">
                  <c:v>2.8839980000000001</c:v>
                </c:pt>
                <c:pt idx="17549">
                  <c:v>2.872843</c:v>
                </c:pt>
                <c:pt idx="17550">
                  <c:v>2.849885</c:v>
                </c:pt>
                <c:pt idx="17551">
                  <c:v>2.8585630000000002</c:v>
                </c:pt>
                <c:pt idx="17552">
                  <c:v>2.8172130000000002</c:v>
                </c:pt>
                <c:pt idx="17553">
                  <c:v>2.8020200000000002</c:v>
                </c:pt>
                <c:pt idx="17554">
                  <c:v>2.7896390000000002</c:v>
                </c:pt>
                <c:pt idx="17555">
                  <c:v>2.751992</c:v>
                </c:pt>
                <c:pt idx="17556">
                  <c:v>2.6828270000000001</c:v>
                </c:pt>
                <c:pt idx="17557">
                  <c:v>2.7143199999999998</c:v>
                </c:pt>
                <c:pt idx="17558">
                  <c:v>2.7634349999999999</c:v>
                </c:pt>
                <c:pt idx="17559">
                  <c:v>2.801876</c:v>
                </c:pt>
                <c:pt idx="17560">
                  <c:v>2.753314</c:v>
                </c:pt>
                <c:pt idx="17561">
                  <c:v>2.6719599999999999</c:v>
                </c:pt>
                <c:pt idx="17562">
                  <c:v>2.6464289999999999</c:v>
                </c:pt>
                <c:pt idx="17563">
                  <c:v>2.6214270000000002</c:v>
                </c:pt>
                <c:pt idx="17564">
                  <c:v>2.6562860000000001</c:v>
                </c:pt>
                <c:pt idx="17565">
                  <c:v>2.7717770000000002</c:v>
                </c:pt>
                <c:pt idx="17566">
                  <c:v>2.8425039999999999</c:v>
                </c:pt>
                <c:pt idx="17567">
                  <c:v>2.9117649999999999</c:v>
                </c:pt>
                <c:pt idx="17568">
                  <c:v>2.9231120000000002</c:v>
                </c:pt>
                <c:pt idx="17569">
                  <c:v>2.823175</c:v>
                </c:pt>
                <c:pt idx="17570">
                  <c:v>2.798438</c:v>
                </c:pt>
                <c:pt idx="17571">
                  <c:v>2.7644929999999999</c:v>
                </c:pt>
                <c:pt idx="17572">
                  <c:v>2.7573759999999998</c:v>
                </c:pt>
                <c:pt idx="17573">
                  <c:v>2.7823790000000002</c:v>
                </c:pt>
                <c:pt idx="17574">
                  <c:v>2.7799510000000001</c:v>
                </c:pt>
                <c:pt idx="17575">
                  <c:v>2.7885330000000002</c:v>
                </c:pt>
                <c:pt idx="17576">
                  <c:v>2.820964</c:v>
                </c:pt>
                <c:pt idx="17577">
                  <c:v>2.8556300000000001</c:v>
                </c:pt>
                <c:pt idx="17578">
                  <c:v>2.8936860000000002</c:v>
                </c:pt>
                <c:pt idx="17579">
                  <c:v>2.877748</c:v>
                </c:pt>
                <c:pt idx="17580">
                  <c:v>2.803582</c:v>
                </c:pt>
                <c:pt idx="17581">
                  <c:v>2.7461739999999999</c:v>
                </c:pt>
                <c:pt idx="17582">
                  <c:v>2.7349230000000002</c:v>
                </c:pt>
                <c:pt idx="17583">
                  <c:v>2.724297</c:v>
                </c:pt>
                <c:pt idx="17584">
                  <c:v>2.7305229999999998</c:v>
                </c:pt>
                <c:pt idx="17585">
                  <c:v>2.748602</c:v>
                </c:pt>
                <c:pt idx="17586">
                  <c:v>2.7593480000000001</c:v>
                </c:pt>
                <c:pt idx="17587">
                  <c:v>2.7957689999999999</c:v>
                </c:pt>
                <c:pt idx="17588">
                  <c:v>2.8099050000000001</c:v>
                </c:pt>
                <c:pt idx="17589">
                  <c:v>2.8297620000000001</c:v>
                </c:pt>
                <c:pt idx="17590">
                  <c:v>2.8352680000000001</c:v>
                </c:pt>
                <c:pt idx="17591">
                  <c:v>2.7736999999999998</c:v>
                </c:pt>
                <c:pt idx="17592">
                  <c:v>2.7230219999999998</c:v>
                </c:pt>
                <c:pt idx="17593">
                  <c:v>2.7502840000000002</c:v>
                </c:pt>
                <c:pt idx="17594">
                  <c:v>2.7618239999999998</c:v>
                </c:pt>
                <c:pt idx="17595">
                  <c:v>2.7323499999999998</c:v>
                </c:pt>
                <c:pt idx="17596">
                  <c:v>2.6845819999999998</c:v>
                </c:pt>
                <c:pt idx="17597">
                  <c:v>2.673403</c:v>
                </c:pt>
                <c:pt idx="17598">
                  <c:v>2.688885</c:v>
                </c:pt>
                <c:pt idx="17599">
                  <c:v>2.7596599999999998</c:v>
                </c:pt>
                <c:pt idx="17600">
                  <c:v>2.7751670000000002</c:v>
                </c:pt>
                <c:pt idx="17601">
                  <c:v>2.8043520000000002</c:v>
                </c:pt>
                <c:pt idx="17602">
                  <c:v>2.8507259999999999</c:v>
                </c:pt>
                <c:pt idx="17603">
                  <c:v>2.8067799999999998</c:v>
                </c:pt>
                <c:pt idx="17604">
                  <c:v>2.7744209999999998</c:v>
                </c:pt>
                <c:pt idx="17605">
                  <c:v>2.7708870000000001</c:v>
                </c:pt>
                <c:pt idx="17606">
                  <c:v>2.773844</c:v>
                </c:pt>
                <c:pt idx="17607">
                  <c:v>2.823296</c:v>
                </c:pt>
                <c:pt idx="17608">
                  <c:v>2.8094000000000001</c:v>
                </c:pt>
                <c:pt idx="17609">
                  <c:v>2.8037269999999999</c:v>
                </c:pt>
                <c:pt idx="17610">
                  <c:v>2.897268</c:v>
                </c:pt>
                <c:pt idx="17611">
                  <c:v>2.941335</c:v>
                </c:pt>
                <c:pt idx="17612">
                  <c:v>2.897268</c:v>
                </c:pt>
                <c:pt idx="17613">
                  <c:v>2.806419</c:v>
                </c:pt>
                <c:pt idx="17614">
                  <c:v>2.7703099999999998</c:v>
                </c:pt>
                <c:pt idx="17615">
                  <c:v>2.7589389999999998</c:v>
                </c:pt>
                <c:pt idx="17616">
                  <c:v>2.7594919999999998</c:v>
                </c:pt>
                <c:pt idx="17617">
                  <c:v>2.7677619999999998</c:v>
                </c:pt>
                <c:pt idx="17618">
                  <c:v>2.7861050000000001</c:v>
                </c:pt>
                <c:pt idx="17619">
                  <c:v>2.8244980000000002</c:v>
                </c:pt>
                <c:pt idx="17620">
                  <c:v>2.8823150000000002</c:v>
                </c:pt>
                <c:pt idx="17621">
                  <c:v>2.9283769999999998</c:v>
                </c:pt>
                <c:pt idx="17622">
                  <c:v>2.9222709999999998</c:v>
                </c:pt>
                <c:pt idx="17623">
                  <c:v>2.9227029999999998</c:v>
                </c:pt>
                <c:pt idx="17624">
                  <c:v>2.895273</c:v>
                </c:pt>
                <c:pt idx="17625">
                  <c:v>2.8191609999999998</c:v>
                </c:pt>
                <c:pt idx="17626">
                  <c:v>2.7329750000000002</c:v>
                </c:pt>
                <c:pt idx="17627">
                  <c:v>2.716243</c:v>
                </c:pt>
                <c:pt idx="17628">
                  <c:v>2.6809029999999998</c:v>
                </c:pt>
                <c:pt idx="17629">
                  <c:v>2.7138629999999999</c:v>
                </c:pt>
                <c:pt idx="17630">
                  <c:v>2.7727140000000001</c:v>
                </c:pt>
                <c:pt idx="17631">
                  <c:v>2.7982939999999998</c:v>
                </c:pt>
                <c:pt idx="17632">
                  <c:v>2.804135</c:v>
                </c:pt>
                <c:pt idx="17633">
                  <c:v>2.8059379999999998</c:v>
                </c:pt>
                <c:pt idx="17634">
                  <c:v>2.85765</c:v>
                </c:pt>
                <c:pt idx="17635">
                  <c:v>2.8900800000000002</c:v>
                </c:pt>
                <c:pt idx="17636">
                  <c:v>2.9033989999999998</c:v>
                </c:pt>
                <c:pt idx="17637">
                  <c:v>2.858371</c:v>
                </c:pt>
                <c:pt idx="17638">
                  <c:v>2.7962259999999999</c:v>
                </c:pt>
                <c:pt idx="17639">
                  <c:v>2.7685550000000001</c:v>
                </c:pt>
                <c:pt idx="17640">
                  <c:v>2.7245849999999998</c:v>
                </c:pt>
                <c:pt idx="17641">
                  <c:v>2.6775380000000002</c:v>
                </c:pt>
                <c:pt idx="17642">
                  <c:v>2.7026599999999998</c:v>
                </c:pt>
                <c:pt idx="17643">
                  <c:v>2.7392259999999999</c:v>
                </c:pt>
                <c:pt idx="17644">
                  <c:v>2.7564630000000001</c:v>
                </c:pt>
                <c:pt idx="17645">
                  <c:v>2.8016109999999999</c:v>
                </c:pt>
                <c:pt idx="17646">
                  <c:v>2.8007460000000002</c:v>
                </c:pt>
                <c:pt idx="17647">
                  <c:v>2.79738</c:v>
                </c:pt>
                <c:pt idx="17648">
                  <c:v>2.7606220000000001</c:v>
                </c:pt>
                <c:pt idx="17649">
                  <c:v>2.7647089999999999</c:v>
                </c:pt>
                <c:pt idx="17650">
                  <c:v>2.7802150000000001</c:v>
                </c:pt>
                <c:pt idx="17651">
                  <c:v>2.7873070000000002</c:v>
                </c:pt>
                <c:pt idx="17652">
                  <c:v>2.7874270000000001</c:v>
                </c:pt>
                <c:pt idx="17653">
                  <c:v>2.7976930000000002</c:v>
                </c:pt>
                <c:pt idx="17654">
                  <c:v>2.837672</c:v>
                </c:pt>
                <c:pt idx="17655">
                  <c:v>2.8289689999999998</c:v>
                </c:pt>
                <c:pt idx="17656">
                  <c:v>2.7589389999999998</c:v>
                </c:pt>
                <c:pt idx="17657">
                  <c:v>2.6839569999999999</c:v>
                </c:pt>
                <c:pt idx="17658">
                  <c:v>2.6849180000000001</c:v>
                </c:pt>
                <c:pt idx="17659">
                  <c:v>2.725619</c:v>
                </c:pt>
                <c:pt idx="17660">
                  <c:v>2.7880760000000002</c:v>
                </c:pt>
                <c:pt idx="17661">
                  <c:v>2.8509419999999999</c:v>
                </c:pt>
                <c:pt idx="17662">
                  <c:v>2.9063319999999999</c:v>
                </c:pt>
                <c:pt idx="17663">
                  <c:v>2.9271509999999998</c:v>
                </c:pt>
                <c:pt idx="17664">
                  <c:v>2.8892150000000001</c:v>
                </c:pt>
                <c:pt idx="17665">
                  <c:v>2.820459</c:v>
                </c:pt>
                <c:pt idx="17666">
                  <c:v>2.7464620000000002</c:v>
                </c:pt>
                <c:pt idx="17667">
                  <c:v>2.7744209999999998</c:v>
                </c:pt>
                <c:pt idx="17668">
                  <c:v>2.8174540000000001</c:v>
                </c:pt>
                <c:pt idx="17669">
                  <c:v>2.813199</c:v>
                </c:pt>
                <c:pt idx="17670">
                  <c:v>2.8024040000000001</c:v>
                </c:pt>
                <c:pt idx="17671">
                  <c:v>2.805698</c:v>
                </c:pt>
                <c:pt idx="17672">
                  <c:v>2.8039429999999999</c:v>
                </c:pt>
                <c:pt idx="17673">
                  <c:v>2.8166120000000001</c:v>
                </c:pt>
                <c:pt idx="17674">
                  <c:v>2.876954</c:v>
                </c:pt>
                <c:pt idx="17675">
                  <c:v>2.914914</c:v>
                </c:pt>
                <c:pt idx="17676">
                  <c:v>2.8936139999999999</c:v>
                </c:pt>
                <c:pt idx="17677">
                  <c:v>2.8659680000000001</c:v>
                </c:pt>
                <c:pt idx="17678">
                  <c:v>2.8575050000000002</c:v>
                </c:pt>
                <c:pt idx="17679">
                  <c:v>2.8114919999999999</c:v>
                </c:pt>
                <c:pt idx="17680">
                  <c:v>2.7737720000000001</c:v>
                </c:pt>
                <c:pt idx="17681">
                  <c:v>2.7433610000000002</c:v>
                </c:pt>
                <c:pt idx="17682">
                  <c:v>2.7128290000000002</c:v>
                </c:pt>
                <c:pt idx="17683">
                  <c:v>2.7106659999999998</c:v>
                </c:pt>
                <c:pt idx="17684">
                  <c:v>2.746991</c:v>
                </c:pt>
                <c:pt idx="17685">
                  <c:v>2.7507169999999999</c:v>
                </c:pt>
                <c:pt idx="17686">
                  <c:v>2.7511739999999998</c:v>
                </c:pt>
                <c:pt idx="17687">
                  <c:v>2.7660309999999999</c:v>
                </c:pt>
                <c:pt idx="17688">
                  <c:v>2.7961299999999998</c:v>
                </c:pt>
                <c:pt idx="17689">
                  <c:v>2.8034620000000001</c:v>
                </c:pt>
                <c:pt idx="17690">
                  <c:v>2.8496199999999998</c:v>
                </c:pt>
                <c:pt idx="17691">
                  <c:v>2.8729879999999999</c:v>
                </c:pt>
                <c:pt idx="17692">
                  <c:v>2.8749349999999998</c:v>
                </c:pt>
                <c:pt idx="17693">
                  <c:v>2.8755120000000001</c:v>
                </c:pt>
                <c:pt idx="17694">
                  <c:v>2.8380320000000001</c:v>
                </c:pt>
                <c:pt idx="17695">
                  <c:v>2.7745410000000001</c:v>
                </c:pt>
                <c:pt idx="17696">
                  <c:v>2.7313890000000001</c:v>
                </c:pt>
                <c:pt idx="17697">
                  <c:v>2.7603580000000001</c:v>
                </c:pt>
                <c:pt idx="17698">
                  <c:v>2.7792289999999999</c:v>
                </c:pt>
                <c:pt idx="17699">
                  <c:v>2.8192569999999999</c:v>
                </c:pt>
                <c:pt idx="17700">
                  <c:v>2.8620730000000001</c:v>
                </c:pt>
                <c:pt idx="17701">
                  <c:v>2.8442590000000001</c:v>
                </c:pt>
                <c:pt idx="17702">
                  <c:v>2.7804069999999999</c:v>
                </c:pt>
                <c:pt idx="17703">
                  <c:v>2.7283119999999998</c:v>
                </c:pt>
                <c:pt idx="17704">
                  <c:v>2.7384089999999999</c:v>
                </c:pt>
                <c:pt idx="17705">
                  <c:v>2.7233830000000001</c:v>
                </c:pt>
                <c:pt idx="17706">
                  <c:v>2.7006890000000001</c:v>
                </c:pt>
                <c:pt idx="17707">
                  <c:v>2.7283360000000001</c:v>
                </c:pt>
                <c:pt idx="17708">
                  <c:v>2.7903600000000002</c:v>
                </c:pt>
                <c:pt idx="17709">
                  <c:v>2.8153619999999999</c:v>
                </c:pt>
                <c:pt idx="17710">
                  <c:v>2.7931729999999999</c:v>
                </c:pt>
                <c:pt idx="17711">
                  <c:v>2.7660070000000001</c:v>
                </c:pt>
                <c:pt idx="17712">
                  <c:v>2.7646850000000001</c:v>
                </c:pt>
                <c:pt idx="17713">
                  <c:v>2.7499720000000001</c:v>
                </c:pt>
                <c:pt idx="17714">
                  <c:v>2.7598289999999999</c:v>
                </c:pt>
                <c:pt idx="17715">
                  <c:v>2.7824990000000001</c:v>
                </c:pt>
                <c:pt idx="17716">
                  <c:v>2.7745649999999999</c:v>
                </c:pt>
                <c:pt idx="17717">
                  <c:v>2.7810320000000002</c:v>
                </c:pt>
                <c:pt idx="17718">
                  <c:v>2.7829799999999998</c:v>
                </c:pt>
                <c:pt idx="17719">
                  <c:v>2.75603</c:v>
                </c:pt>
                <c:pt idx="17720">
                  <c:v>2.8151220000000001</c:v>
                </c:pt>
                <c:pt idx="17721">
                  <c:v>2.8471199999999999</c:v>
                </c:pt>
                <c:pt idx="17722">
                  <c:v>2.815963</c:v>
                </c:pt>
                <c:pt idx="17723">
                  <c:v>2.7983899999999999</c:v>
                </c:pt>
                <c:pt idx="17724">
                  <c:v>2.7918989999999999</c:v>
                </c:pt>
                <c:pt idx="17725">
                  <c:v>2.815795</c:v>
                </c:pt>
                <c:pt idx="17726">
                  <c:v>2.8668809999999998</c:v>
                </c:pt>
                <c:pt idx="17727">
                  <c:v>2.8588040000000001</c:v>
                </c:pt>
                <c:pt idx="17728">
                  <c:v>2.8034620000000001</c:v>
                </c:pt>
                <c:pt idx="17729">
                  <c:v>2.7893509999999999</c:v>
                </c:pt>
                <c:pt idx="17730">
                  <c:v>2.7631220000000001</c:v>
                </c:pt>
                <c:pt idx="17731">
                  <c:v>2.7702140000000002</c:v>
                </c:pt>
                <c:pt idx="17732">
                  <c:v>2.8013469999999998</c:v>
                </c:pt>
                <c:pt idx="17733">
                  <c:v>2.7629540000000001</c:v>
                </c:pt>
                <c:pt idx="17734">
                  <c:v>2.7618</c:v>
                </c:pt>
                <c:pt idx="17735">
                  <c:v>2.7758880000000001</c:v>
                </c:pt>
                <c:pt idx="17736">
                  <c:v>2.756583</c:v>
                </c:pt>
                <c:pt idx="17737">
                  <c:v>2.7765369999999998</c:v>
                </c:pt>
                <c:pt idx="17738">
                  <c:v>2.8039429999999999</c:v>
                </c:pt>
                <c:pt idx="17739">
                  <c:v>2.8275749999999999</c:v>
                </c:pt>
                <c:pt idx="17740">
                  <c:v>2.8388260000000001</c:v>
                </c:pt>
                <c:pt idx="17741">
                  <c:v>2.8343780000000001</c:v>
                </c:pt>
                <c:pt idx="17742">
                  <c:v>2.8320219999999998</c:v>
                </c:pt>
                <c:pt idx="17743">
                  <c:v>2.8271899999999999</c:v>
                </c:pt>
                <c:pt idx="17744">
                  <c:v>2.8429609999999998</c:v>
                </c:pt>
                <c:pt idx="17745">
                  <c:v>2.8799109999999999</c:v>
                </c:pt>
                <c:pt idx="17746">
                  <c:v>2.8764729999999998</c:v>
                </c:pt>
                <c:pt idx="17747">
                  <c:v>2.7504529999999998</c:v>
                </c:pt>
                <c:pt idx="17748">
                  <c:v>2.7776670000000001</c:v>
                </c:pt>
                <c:pt idx="17749">
                  <c:v>2.7687240000000002</c:v>
                </c:pt>
                <c:pt idx="17750">
                  <c:v>2.740596</c:v>
                </c:pt>
                <c:pt idx="17751">
                  <c:v>2.7339850000000001</c:v>
                </c:pt>
                <c:pt idx="17752">
                  <c:v>2.756367</c:v>
                </c:pt>
                <c:pt idx="17753">
                  <c:v>2.788653</c:v>
                </c:pt>
                <c:pt idx="17754">
                  <c:v>2.814425</c:v>
                </c:pt>
                <c:pt idx="17755">
                  <c:v>2.8383690000000001</c:v>
                </c:pt>
                <c:pt idx="17756">
                  <c:v>2.8746939999999999</c:v>
                </c:pt>
                <c:pt idx="17757">
                  <c:v>2.898879</c:v>
                </c:pt>
                <c:pt idx="17758">
                  <c:v>2.910755</c:v>
                </c:pt>
                <c:pt idx="17759">
                  <c:v>2.8774829999999998</c:v>
                </c:pt>
                <c:pt idx="17760">
                  <c:v>2.8187280000000001</c:v>
                </c:pt>
                <c:pt idx="17761">
                  <c:v>2.7846380000000002</c:v>
                </c:pt>
                <c:pt idx="17762">
                  <c:v>2.7795420000000002</c:v>
                </c:pt>
                <c:pt idx="17763">
                  <c:v>2.7904080000000002</c:v>
                </c:pt>
                <c:pt idx="17764">
                  <c:v>2.7523040000000001</c:v>
                </c:pt>
                <c:pt idx="17765">
                  <c:v>2.7208109999999999</c:v>
                </c:pt>
                <c:pt idx="17766">
                  <c:v>2.736942</c:v>
                </c:pt>
                <c:pt idx="17767">
                  <c:v>2.7733629999999998</c:v>
                </c:pt>
                <c:pt idx="17768">
                  <c:v>2.8191609999999998</c:v>
                </c:pt>
                <c:pt idx="17769">
                  <c:v>2.8307479999999998</c:v>
                </c:pt>
                <c:pt idx="17770">
                  <c:v>2.8025000000000002</c:v>
                </c:pt>
                <c:pt idx="17771">
                  <c:v>2.7873549999999998</c:v>
                </c:pt>
                <c:pt idx="17772">
                  <c:v>2.7925239999999998</c:v>
                </c:pt>
                <c:pt idx="17773">
                  <c:v>2.749876</c:v>
                </c:pt>
                <c:pt idx="17774">
                  <c:v>2.6940059999999999</c:v>
                </c:pt>
                <c:pt idx="17775">
                  <c:v>2.6758549999999999</c:v>
                </c:pt>
                <c:pt idx="17776">
                  <c:v>2.7712479999999999</c:v>
                </c:pt>
                <c:pt idx="17777">
                  <c:v>2.8390420000000001</c:v>
                </c:pt>
                <c:pt idx="17778">
                  <c:v>2.9013550000000001</c:v>
                </c:pt>
                <c:pt idx="17779">
                  <c:v>2.8721220000000001</c:v>
                </c:pt>
                <c:pt idx="17780">
                  <c:v>2.805409</c:v>
                </c:pt>
                <c:pt idx="17781">
                  <c:v>2.800433</c:v>
                </c:pt>
                <c:pt idx="17782">
                  <c:v>2.820363</c:v>
                </c:pt>
                <c:pt idx="17783">
                  <c:v>2.8016589999999999</c:v>
                </c:pt>
                <c:pt idx="17784">
                  <c:v>2.7589389999999998</c:v>
                </c:pt>
                <c:pt idx="17785">
                  <c:v>2.8052649999999999</c:v>
                </c:pt>
                <c:pt idx="17786">
                  <c:v>2.8819309999999998</c:v>
                </c:pt>
                <c:pt idx="17787">
                  <c:v>2.8606549999999999</c:v>
                </c:pt>
                <c:pt idx="17788">
                  <c:v>2.8507500000000001</c:v>
                </c:pt>
                <c:pt idx="17789">
                  <c:v>2.8564240000000001</c:v>
                </c:pt>
                <c:pt idx="17790">
                  <c:v>2.8304360000000002</c:v>
                </c:pt>
                <c:pt idx="17791">
                  <c:v>2.8224779999999998</c:v>
                </c:pt>
                <c:pt idx="17792">
                  <c:v>2.823296</c:v>
                </c:pt>
                <c:pt idx="17793">
                  <c:v>2.7867540000000002</c:v>
                </c:pt>
                <c:pt idx="17794">
                  <c:v>2.7415099999999999</c:v>
                </c:pt>
                <c:pt idx="17795">
                  <c:v>2.7532169999999998</c:v>
                </c:pt>
                <c:pt idx="17796">
                  <c:v>2.781177</c:v>
                </c:pt>
                <c:pt idx="17797">
                  <c:v>2.8000250000000002</c:v>
                </c:pt>
                <c:pt idx="17798">
                  <c:v>2.8334649999999999</c:v>
                </c:pt>
                <c:pt idx="17799">
                  <c:v>2.8599570000000001</c:v>
                </c:pt>
                <c:pt idx="17800">
                  <c:v>2.869526</c:v>
                </c:pt>
                <c:pt idx="17801">
                  <c:v>2.8040150000000001</c:v>
                </c:pt>
                <c:pt idx="17802">
                  <c:v>2.7249699999999999</c:v>
                </c:pt>
                <c:pt idx="17803">
                  <c:v>2.7084540000000001</c:v>
                </c:pt>
                <c:pt idx="17804">
                  <c:v>2.7099929999999999</c:v>
                </c:pt>
                <c:pt idx="17805">
                  <c:v>2.7133579999999999</c:v>
                </c:pt>
                <c:pt idx="17806">
                  <c:v>2.7276379999999998</c:v>
                </c:pt>
                <c:pt idx="17807">
                  <c:v>2.772618</c:v>
                </c:pt>
                <c:pt idx="17808">
                  <c:v>2.8122850000000001</c:v>
                </c:pt>
                <c:pt idx="17809">
                  <c:v>2.8687800000000001</c:v>
                </c:pt>
                <c:pt idx="17810">
                  <c:v>2.910202</c:v>
                </c:pt>
                <c:pt idx="17811">
                  <c:v>2.9122940000000002</c:v>
                </c:pt>
                <c:pt idx="17812">
                  <c:v>2.8574329999999999</c:v>
                </c:pt>
                <c:pt idx="17813">
                  <c:v>2.7657669999999999</c:v>
                </c:pt>
                <c:pt idx="17814">
                  <c:v>2.732062</c:v>
                </c:pt>
                <c:pt idx="17815">
                  <c:v>2.7326630000000001</c:v>
                </c:pt>
                <c:pt idx="17816">
                  <c:v>2.6929240000000001</c:v>
                </c:pt>
                <c:pt idx="17817">
                  <c:v>2.7092960000000001</c:v>
                </c:pt>
                <c:pt idx="17818">
                  <c:v>2.7645650000000002</c:v>
                </c:pt>
                <c:pt idx="17819">
                  <c:v>2.8195209999999999</c:v>
                </c:pt>
                <c:pt idx="17820">
                  <c:v>2.8382489999999998</c:v>
                </c:pt>
                <c:pt idx="17821">
                  <c:v>2.8249059999999999</c:v>
                </c:pt>
                <c:pt idx="17822">
                  <c:v>2.7830279999999998</c:v>
                </c:pt>
                <c:pt idx="17823">
                  <c:v>2.735379</c:v>
                </c:pt>
                <c:pt idx="17824">
                  <c:v>2.7208350000000001</c:v>
                </c:pt>
                <c:pt idx="17825">
                  <c:v>2.7363409999999999</c:v>
                </c:pt>
                <c:pt idx="17826">
                  <c:v>2.7974999999999999</c:v>
                </c:pt>
                <c:pt idx="17827">
                  <c:v>2.8293300000000001</c:v>
                </c:pt>
                <c:pt idx="17828">
                  <c:v>2.8585150000000001</c:v>
                </c:pt>
                <c:pt idx="17829">
                  <c:v>2.8409900000000001</c:v>
                </c:pt>
                <c:pt idx="17830">
                  <c:v>2.8386339999999999</c:v>
                </c:pt>
                <c:pt idx="17831">
                  <c:v>2.8446199999999999</c:v>
                </c:pt>
                <c:pt idx="17832">
                  <c:v>2.8148569999999999</c:v>
                </c:pt>
                <c:pt idx="17833">
                  <c:v>2.7640600000000002</c:v>
                </c:pt>
                <c:pt idx="17834">
                  <c:v>2.7762959999999999</c:v>
                </c:pt>
                <c:pt idx="17835">
                  <c:v>2.7543950000000001</c:v>
                </c:pt>
                <c:pt idx="17836">
                  <c:v>2.7609349999999999</c:v>
                </c:pt>
                <c:pt idx="17837">
                  <c:v>2.8304119999999999</c:v>
                </c:pt>
                <c:pt idx="17838">
                  <c:v>2.8704149999999999</c:v>
                </c:pt>
                <c:pt idx="17839">
                  <c:v>2.8748870000000002</c:v>
                </c:pt>
                <c:pt idx="17840">
                  <c:v>2.8662079999999999</c:v>
                </c:pt>
                <c:pt idx="17841">
                  <c:v>2.8646929999999999</c:v>
                </c:pt>
                <c:pt idx="17842">
                  <c:v>2.8582269999999999</c:v>
                </c:pt>
                <c:pt idx="17843">
                  <c:v>2.8593799999999998</c:v>
                </c:pt>
                <c:pt idx="17844">
                  <c:v>2.900153</c:v>
                </c:pt>
                <c:pt idx="17845">
                  <c:v>2.8896959999999998</c:v>
                </c:pt>
                <c:pt idx="17846">
                  <c:v>2.841879</c:v>
                </c:pt>
                <c:pt idx="17847">
                  <c:v>2.8046639999999998</c:v>
                </c:pt>
                <c:pt idx="17848">
                  <c:v>2.7813690000000002</c:v>
                </c:pt>
                <c:pt idx="17849">
                  <c:v>2.7915380000000001</c:v>
                </c:pt>
                <c:pt idx="17850">
                  <c:v>2.790937</c:v>
                </c:pt>
                <c:pt idx="17851">
                  <c:v>2.7818499999999999</c:v>
                </c:pt>
                <c:pt idx="17852">
                  <c:v>2.76769</c:v>
                </c:pt>
                <c:pt idx="17853">
                  <c:v>2.772618</c:v>
                </c:pt>
                <c:pt idx="17854">
                  <c:v>2.756319</c:v>
                </c:pt>
                <c:pt idx="17855">
                  <c:v>2.773628</c:v>
                </c:pt>
                <c:pt idx="17856">
                  <c:v>2.77834</c:v>
                </c:pt>
                <c:pt idx="17857">
                  <c:v>2.7684829999999998</c:v>
                </c:pt>
                <c:pt idx="17858">
                  <c:v>2.7676180000000001</c:v>
                </c:pt>
                <c:pt idx="17859">
                  <c:v>2.799928</c:v>
                </c:pt>
                <c:pt idx="17860">
                  <c:v>2.8160829999999999</c:v>
                </c:pt>
                <c:pt idx="17861">
                  <c:v>2.8307479999999998</c:v>
                </c:pt>
                <c:pt idx="17862">
                  <c:v>2.83046</c:v>
                </c:pt>
                <c:pt idx="17863">
                  <c:v>2.8140160000000001</c:v>
                </c:pt>
                <c:pt idx="17864">
                  <c:v>2.8140879999999999</c:v>
                </c:pt>
                <c:pt idx="17865">
                  <c:v>2.8169490000000001</c:v>
                </c:pt>
                <c:pt idx="17866">
                  <c:v>2.8094960000000002</c:v>
                </c:pt>
                <c:pt idx="17867">
                  <c:v>2.801876</c:v>
                </c:pt>
                <c:pt idx="17868">
                  <c:v>2.7964419999999999</c:v>
                </c:pt>
                <c:pt idx="17869">
                  <c:v>2.7961299999999998</c:v>
                </c:pt>
                <c:pt idx="17870">
                  <c:v>2.7544919999999999</c:v>
                </c:pt>
                <c:pt idx="17871">
                  <c:v>2.7480009999999999</c:v>
                </c:pt>
                <c:pt idx="17872">
                  <c:v>2.7628339999999998</c:v>
                </c:pt>
                <c:pt idx="17873">
                  <c:v>2.745212</c:v>
                </c:pt>
                <c:pt idx="17874">
                  <c:v>2.7307399999999999</c:v>
                </c:pt>
                <c:pt idx="17875">
                  <c:v>2.7151610000000002</c:v>
                </c:pt>
                <c:pt idx="17876">
                  <c:v>2.7427839999999999</c:v>
                </c:pt>
                <c:pt idx="17877">
                  <c:v>2.7667760000000001</c:v>
                </c:pt>
                <c:pt idx="17878">
                  <c:v>2.7166999999999999</c:v>
                </c:pt>
                <c:pt idx="17879">
                  <c:v>2.6865290000000002</c:v>
                </c:pt>
                <c:pt idx="17880">
                  <c:v>2.7237439999999999</c:v>
                </c:pt>
                <c:pt idx="17881">
                  <c:v>2.7337449999999999</c:v>
                </c:pt>
                <c:pt idx="17882">
                  <c:v>2.7970429999999999</c:v>
                </c:pt>
                <c:pt idx="17883">
                  <c:v>2.8637320000000002</c:v>
                </c:pt>
                <c:pt idx="17884">
                  <c:v>2.857529</c:v>
                </c:pt>
                <c:pt idx="17885">
                  <c:v>2.872458</c:v>
                </c:pt>
                <c:pt idx="17886">
                  <c:v>2.9361660000000001</c:v>
                </c:pt>
                <c:pt idx="17887">
                  <c:v>2.9001769999999998</c:v>
                </c:pt>
                <c:pt idx="17888">
                  <c:v>2.8370229999999999</c:v>
                </c:pt>
                <c:pt idx="17889">
                  <c:v>2.7934610000000002</c:v>
                </c:pt>
                <c:pt idx="17890">
                  <c:v>2.7598530000000001</c:v>
                </c:pt>
                <c:pt idx="17891">
                  <c:v>2.7552129999999999</c:v>
                </c:pt>
                <c:pt idx="17892">
                  <c:v>2.7793739999999998</c:v>
                </c:pt>
                <c:pt idx="17893">
                  <c:v>2.7776909999999999</c:v>
                </c:pt>
                <c:pt idx="17894">
                  <c:v>2.7775460000000001</c:v>
                </c:pt>
                <c:pt idx="17895">
                  <c:v>2.7765369999999998</c:v>
                </c:pt>
                <c:pt idx="17896">
                  <c:v>2.845221</c:v>
                </c:pt>
                <c:pt idx="17897">
                  <c:v>2.9251070000000001</c:v>
                </c:pt>
                <c:pt idx="17898">
                  <c:v>2.9597259999999999</c:v>
                </c:pt>
                <c:pt idx="17899">
                  <c:v>2.9501580000000001</c:v>
                </c:pt>
                <c:pt idx="17900">
                  <c:v>2.8980860000000002</c:v>
                </c:pt>
                <c:pt idx="17901">
                  <c:v>2.827623</c:v>
                </c:pt>
                <c:pt idx="17902">
                  <c:v>2.7802150000000001</c:v>
                </c:pt>
                <c:pt idx="17903">
                  <c:v>2.7785799999999998</c:v>
                </c:pt>
                <c:pt idx="17904">
                  <c:v>2.7731949999999999</c:v>
                </c:pt>
                <c:pt idx="17905">
                  <c:v>2.7432409999999998</c:v>
                </c:pt>
                <c:pt idx="17906">
                  <c:v>2.7648769999999998</c:v>
                </c:pt>
                <c:pt idx="17907">
                  <c:v>2.791658</c:v>
                </c:pt>
                <c:pt idx="17908">
                  <c:v>2.7839649999999998</c:v>
                </c:pt>
                <c:pt idx="17909">
                  <c:v>2.7757679999999998</c:v>
                </c:pt>
                <c:pt idx="17910">
                  <c:v>2.7610070000000002</c:v>
                </c:pt>
                <c:pt idx="17911">
                  <c:v>2.76329</c:v>
                </c:pt>
                <c:pt idx="17912">
                  <c:v>2.753987</c:v>
                </c:pt>
                <c:pt idx="17913">
                  <c:v>2.745212</c:v>
                </c:pt>
                <c:pt idx="17914">
                  <c:v>2.7563909999999998</c:v>
                </c:pt>
                <c:pt idx="17915">
                  <c:v>2.7996159999999999</c:v>
                </c:pt>
                <c:pt idx="17916">
                  <c:v>2.8366859999999998</c:v>
                </c:pt>
                <c:pt idx="17917">
                  <c:v>2.842768</c:v>
                </c:pt>
                <c:pt idx="17918">
                  <c:v>2.845485</c:v>
                </c:pt>
                <c:pt idx="17919">
                  <c:v>2.8253870000000001</c:v>
                </c:pt>
                <c:pt idx="17920">
                  <c:v>2.8075969999999999</c:v>
                </c:pt>
                <c:pt idx="17921">
                  <c:v>2.7998080000000001</c:v>
                </c:pt>
                <c:pt idx="17922">
                  <c:v>2.8188</c:v>
                </c:pt>
                <c:pt idx="17923">
                  <c:v>2.824281</c:v>
                </c:pt>
                <c:pt idx="17924">
                  <c:v>2.8503409999999998</c:v>
                </c:pt>
                <c:pt idx="17925">
                  <c:v>2.922679</c:v>
                </c:pt>
                <c:pt idx="17926">
                  <c:v>2.9388100000000001</c:v>
                </c:pt>
                <c:pt idx="17927">
                  <c:v>2.8982299999999999</c:v>
                </c:pt>
                <c:pt idx="17928">
                  <c:v>2.8765939999999999</c:v>
                </c:pt>
                <c:pt idx="17929">
                  <c:v>2.829113</c:v>
                </c:pt>
                <c:pt idx="17930">
                  <c:v>2.8056260000000002</c:v>
                </c:pt>
                <c:pt idx="17931">
                  <c:v>2.8208920000000002</c:v>
                </c:pt>
                <c:pt idx="17932">
                  <c:v>2.7883650000000002</c:v>
                </c:pt>
                <c:pt idx="17933">
                  <c:v>2.7686030000000001</c:v>
                </c:pt>
                <c:pt idx="17934">
                  <c:v>2.7832680000000001</c:v>
                </c:pt>
                <c:pt idx="17935">
                  <c:v>2.7649490000000001</c:v>
                </c:pt>
                <c:pt idx="17936">
                  <c:v>2.7930769999999998</c:v>
                </c:pt>
                <c:pt idx="17937">
                  <c:v>2.8184879999999999</c:v>
                </c:pt>
                <c:pt idx="17938">
                  <c:v>2.8242569999999998</c:v>
                </c:pt>
                <c:pt idx="17939">
                  <c:v>2.772618</c:v>
                </c:pt>
                <c:pt idx="17940">
                  <c:v>2.7235990000000001</c:v>
                </c:pt>
                <c:pt idx="17941">
                  <c:v>2.7073</c:v>
                </c:pt>
                <c:pt idx="17942">
                  <c:v>2.7178779999999998</c:v>
                </c:pt>
                <c:pt idx="17943">
                  <c:v>2.7362929999999999</c:v>
                </c:pt>
                <c:pt idx="17944">
                  <c:v>2.7190799999999999</c:v>
                </c:pt>
                <c:pt idx="17945">
                  <c:v>2.7119879999999998</c:v>
                </c:pt>
                <c:pt idx="17946">
                  <c:v>2.6901830000000002</c:v>
                </c:pt>
                <c:pt idx="17947">
                  <c:v>2.6642679999999999</c:v>
                </c:pt>
                <c:pt idx="17948">
                  <c:v>2.682442</c:v>
                </c:pt>
                <c:pt idx="17949">
                  <c:v>2.7843499999999999</c:v>
                </c:pt>
                <c:pt idx="17950">
                  <c:v>2.877291</c:v>
                </c:pt>
                <c:pt idx="17951">
                  <c:v>2.917967</c:v>
                </c:pt>
                <c:pt idx="17952">
                  <c:v>2.8674580000000001</c:v>
                </c:pt>
                <c:pt idx="17953">
                  <c:v>2.7932450000000002</c:v>
                </c:pt>
                <c:pt idx="17954">
                  <c:v>2.8049770000000001</c:v>
                </c:pt>
                <c:pt idx="17955">
                  <c:v>2.8403640000000001</c:v>
                </c:pt>
                <c:pt idx="17956">
                  <c:v>2.7964180000000001</c:v>
                </c:pt>
                <c:pt idx="17957">
                  <c:v>2.7884609999999999</c:v>
                </c:pt>
                <c:pt idx="17958">
                  <c:v>2.7882440000000002</c:v>
                </c:pt>
                <c:pt idx="17959">
                  <c:v>2.7821859999999998</c:v>
                </c:pt>
                <c:pt idx="17960">
                  <c:v>2.7930769999999998</c:v>
                </c:pt>
                <c:pt idx="17961">
                  <c:v>2.815795</c:v>
                </c:pt>
                <c:pt idx="17962">
                  <c:v>2.8388499999999999</c:v>
                </c:pt>
                <c:pt idx="17963">
                  <c:v>2.8459660000000002</c:v>
                </c:pt>
                <c:pt idx="17964">
                  <c:v>2.8435380000000001</c:v>
                </c:pt>
                <c:pt idx="17965">
                  <c:v>2.827623</c:v>
                </c:pt>
                <c:pt idx="17966">
                  <c:v>2.8083670000000001</c:v>
                </c:pt>
                <c:pt idx="17967">
                  <c:v>2.820122</c:v>
                </c:pt>
                <c:pt idx="17968">
                  <c:v>2.8458939999999999</c:v>
                </c:pt>
                <c:pt idx="17969">
                  <c:v>2.8146409999999999</c:v>
                </c:pt>
                <c:pt idx="17970">
                  <c:v>2.772618</c:v>
                </c:pt>
                <c:pt idx="17971">
                  <c:v>2.743649</c:v>
                </c:pt>
                <c:pt idx="17972">
                  <c:v>2.7905039999999999</c:v>
                </c:pt>
                <c:pt idx="17973">
                  <c:v>2.8538269999999999</c:v>
                </c:pt>
                <c:pt idx="17974">
                  <c:v>2.8961380000000001</c:v>
                </c:pt>
                <c:pt idx="17975">
                  <c:v>2.8409659999999999</c:v>
                </c:pt>
                <c:pt idx="17976">
                  <c:v>2.8124289999999998</c:v>
                </c:pt>
                <c:pt idx="17977">
                  <c:v>2.8167330000000002</c:v>
                </c:pt>
                <c:pt idx="17978">
                  <c:v>2.8029809999999999</c:v>
                </c:pt>
                <c:pt idx="17979">
                  <c:v>2.7779790000000002</c:v>
                </c:pt>
                <c:pt idx="17980">
                  <c:v>2.7772100000000002</c:v>
                </c:pt>
                <c:pt idx="17981">
                  <c:v>2.7911779999999999</c:v>
                </c:pt>
                <c:pt idx="17982">
                  <c:v>2.793485</c:v>
                </c:pt>
                <c:pt idx="17983">
                  <c:v>2.78423</c:v>
                </c:pt>
                <c:pt idx="17984">
                  <c:v>2.7765849999999999</c:v>
                </c:pt>
                <c:pt idx="17985">
                  <c:v>2.7556699999999998</c:v>
                </c:pt>
                <c:pt idx="17986">
                  <c:v>2.737663</c:v>
                </c:pt>
                <c:pt idx="17987">
                  <c:v>2.753266</c:v>
                </c:pt>
                <c:pt idx="17988">
                  <c:v>2.7810079999999999</c:v>
                </c:pt>
                <c:pt idx="17989">
                  <c:v>2.7959130000000001</c:v>
                </c:pt>
                <c:pt idx="17990">
                  <c:v>2.7813210000000002</c:v>
                </c:pt>
                <c:pt idx="17991">
                  <c:v>2.7863690000000001</c:v>
                </c:pt>
                <c:pt idx="17992">
                  <c:v>2.865583</c:v>
                </c:pt>
                <c:pt idx="17993">
                  <c:v>2.9201790000000001</c:v>
                </c:pt>
                <c:pt idx="17994">
                  <c:v>2.8999130000000002</c:v>
                </c:pt>
                <c:pt idx="17995">
                  <c:v>2.8422879999999999</c:v>
                </c:pt>
                <c:pt idx="17996">
                  <c:v>2.810746</c:v>
                </c:pt>
                <c:pt idx="17997">
                  <c:v>2.7853599999999998</c:v>
                </c:pt>
                <c:pt idx="17998">
                  <c:v>2.8003610000000001</c:v>
                </c:pt>
                <c:pt idx="17999">
                  <c:v>2.806972</c:v>
                </c:pt>
                <c:pt idx="18000">
                  <c:v>2.8397869999999998</c:v>
                </c:pt>
                <c:pt idx="18001">
                  <c:v>2.8450280000000001</c:v>
                </c:pt>
                <c:pt idx="18002">
                  <c:v>2.8337050000000001</c:v>
                </c:pt>
                <c:pt idx="18003">
                  <c:v>2.8677709999999998</c:v>
                </c:pt>
                <c:pt idx="18004">
                  <c:v>2.9486430000000001</c:v>
                </c:pt>
                <c:pt idx="18005">
                  <c:v>2.989055</c:v>
                </c:pt>
                <c:pt idx="18006">
                  <c:v>2.9375360000000001</c:v>
                </c:pt>
                <c:pt idx="18007">
                  <c:v>2.8354119999999998</c:v>
                </c:pt>
                <c:pt idx="18008">
                  <c:v>2.7535780000000001</c:v>
                </c:pt>
                <c:pt idx="18009">
                  <c:v>2.737663</c:v>
                </c:pt>
                <c:pt idx="18010">
                  <c:v>2.759636</c:v>
                </c:pt>
                <c:pt idx="18011">
                  <c:v>2.7409330000000001</c:v>
                </c:pt>
                <c:pt idx="18012">
                  <c:v>2.7212679999999998</c:v>
                </c:pt>
                <c:pt idx="18013">
                  <c:v>2.7180460000000002</c:v>
                </c:pt>
                <c:pt idx="18014">
                  <c:v>2.7234069999999999</c:v>
                </c:pt>
                <c:pt idx="18015">
                  <c:v>2.7218450000000001</c:v>
                </c:pt>
                <c:pt idx="18016">
                  <c:v>2.7127089999999998</c:v>
                </c:pt>
                <c:pt idx="18017">
                  <c:v>2.710137</c:v>
                </c:pt>
                <c:pt idx="18018">
                  <c:v>2.703141</c:v>
                </c:pt>
                <c:pt idx="18019">
                  <c:v>2.7039819999999999</c:v>
                </c:pt>
                <c:pt idx="18020">
                  <c:v>2.7771140000000001</c:v>
                </c:pt>
                <c:pt idx="18021">
                  <c:v>2.8732519999999999</c:v>
                </c:pt>
                <c:pt idx="18022">
                  <c:v>2.9428969999999999</c:v>
                </c:pt>
                <c:pt idx="18023">
                  <c:v>2.964534</c:v>
                </c:pt>
                <c:pt idx="18024">
                  <c:v>2.911597</c:v>
                </c:pt>
                <c:pt idx="18025">
                  <c:v>2.7999520000000002</c:v>
                </c:pt>
                <c:pt idx="18026">
                  <c:v>2.8359649999999998</c:v>
                </c:pt>
                <c:pt idx="18027">
                  <c:v>2.839499</c:v>
                </c:pt>
                <c:pt idx="18028">
                  <c:v>2.851591</c:v>
                </c:pt>
                <c:pt idx="18029">
                  <c:v>2.8526250000000002</c:v>
                </c:pt>
                <c:pt idx="18030">
                  <c:v>2.8701750000000001</c:v>
                </c:pt>
                <c:pt idx="18031">
                  <c:v>2.8715929999999998</c:v>
                </c:pt>
                <c:pt idx="18032">
                  <c:v>2.854476</c:v>
                </c:pt>
                <c:pt idx="18033">
                  <c:v>2.8374069999999998</c:v>
                </c:pt>
                <c:pt idx="18034">
                  <c:v>2.7877879999999999</c:v>
                </c:pt>
                <c:pt idx="18035">
                  <c:v>2.7425920000000001</c:v>
                </c:pt>
                <c:pt idx="18036">
                  <c:v>2.7095600000000002</c:v>
                </c:pt>
                <c:pt idx="18037">
                  <c:v>2.7104970000000002</c:v>
                </c:pt>
                <c:pt idx="18038">
                  <c:v>2.7197290000000001</c:v>
                </c:pt>
                <c:pt idx="18039">
                  <c:v>2.7598530000000001</c:v>
                </c:pt>
                <c:pt idx="18040">
                  <c:v>2.7863690000000001</c:v>
                </c:pt>
                <c:pt idx="18041">
                  <c:v>2.8175500000000002</c:v>
                </c:pt>
                <c:pt idx="18042">
                  <c:v>2.8311809999999999</c:v>
                </c:pt>
                <c:pt idx="18043">
                  <c:v>2.8350759999999999</c:v>
                </c:pt>
                <c:pt idx="18044">
                  <c:v>2.8533460000000002</c:v>
                </c:pt>
                <c:pt idx="18045">
                  <c:v>2.8606549999999999</c:v>
                </c:pt>
                <c:pt idx="18046">
                  <c:v>2.8325990000000001</c:v>
                </c:pt>
                <c:pt idx="18047">
                  <c:v>2.8163239999999998</c:v>
                </c:pt>
                <c:pt idx="18048">
                  <c:v>2.796106</c:v>
                </c:pt>
                <c:pt idx="18049">
                  <c:v>2.7619440000000002</c:v>
                </c:pt>
                <c:pt idx="18050">
                  <c:v>2.7618239999999998</c:v>
                </c:pt>
                <c:pt idx="18051">
                  <c:v>2.7850229999999998</c:v>
                </c:pt>
                <c:pt idx="18052">
                  <c:v>2.8510140000000002</c:v>
                </c:pt>
                <c:pt idx="18053">
                  <c:v>2.869478</c:v>
                </c:pt>
                <c:pt idx="18054">
                  <c:v>2.8555820000000001</c:v>
                </c:pt>
                <c:pt idx="18055">
                  <c:v>2.8749829999999998</c:v>
                </c:pt>
                <c:pt idx="18056">
                  <c:v>2.9160919999999999</c:v>
                </c:pt>
                <c:pt idx="18057">
                  <c:v>2.8879649999999999</c:v>
                </c:pt>
                <c:pt idx="18058">
                  <c:v>2.879454</c:v>
                </c:pt>
                <c:pt idx="18059">
                  <c:v>2.8661599999999998</c:v>
                </c:pt>
                <c:pt idx="18060">
                  <c:v>2.831229</c:v>
                </c:pt>
                <c:pt idx="18061">
                  <c:v>2.7791329999999999</c:v>
                </c:pt>
                <c:pt idx="18062">
                  <c:v>2.7646850000000001</c:v>
                </c:pt>
                <c:pt idx="18063">
                  <c:v>2.7365810000000002</c:v>
                </c:pt>
                <c:pt idx="18064">
                  <c:v>2.713238</c:v>
                </c:pt>
                <c:pt idx="18065">
                  <c:v>2.7309320000000001</c:v>
                </c:pt>
                <c:pt idx="18066">
                  <c:v>2.7459570000000002</c:v>
                </c:pt>
                <c:pt idx="18067">
                  <c:v>2.7647810000000002</c:v>
                </c:pt>
                <c:pt idx="18068">
                  <c:v>2.7835809999999999</c:v>
                </c:pt>
                <c:pt idx="18069">
                  <c:v>2.7698049999999999</c:v>
                </c:pt>
                <c:pt idx="18070">
                  <c:v>2.7549000000000001</c:v>
                </c:pt>
                <c:pt idx="18071">
                  <c:v>2.7089110000000001</c:v>
                </c:pt>
                <c:pt idx="18072">
                  <c:v>2.7422789999999999</c:v>
                </c:pt>
                <c:pt idx="18073">
                  <c:v>2.7616320000000001</c:v>
                </c:pt>
                <c:pt idx="18074">
                  <c:v>2.7002079999999999</c:v>
                </c:pt>
                <c:pt idx="18075">
                  <c:v>2.650156</c:v>
                </c:pt>
                <c:pt idx="18076">
                  <c:v>2.6975639999999999</c:v>
                </c:pt>
                <c:pt idx="18077">
                  <c:v>2.7548759999999999</c:v>
                </c:pt>
                <c:pt idx="18078">
                  <c:v>2.8484419999999999</c:v>
                </c:pt>
                <c:pt idx="18079">
                  <c:v>2.9010189999999998</c:v>
                </c:pt>
                <c:pt idx="18080">
                  <c:v>2.8569040000000001</c:v>
                </c:pt>
                <c:pt idx="18081">
                  <c:v>2.839499</c:v>
                </c:pt>
                <c:pt idx="18082">
                  <c:v>2.8646929999999999</c:v>
                </c:pt>
                <c:pt idx="18083">
                  <c:v>2.8940229999999998</c:v>
                </c:pt>
                <c:pt idx="18084">
                  <c:v>2.8730120000000001</c:v>
                </c:pt>
                <c:pt idx="18085">
                  <c:v>2.8403160000000001</c:v>
                </c:pt>
                <c:pt idx="18086">
                  <c:v>2.799255</c:v>
                </c:pt>
                <c:pt idx="18087">
                  <c:v>2.744202</c:v>
                </c:pt>
                <c:pt idx="18088">
                  <c:v>2.7112669999999999</c:v>
                </c:pt>
                <c:pt idx="18089">
                  <c:v>2.694366</c:v>
                </c:pt>
                <c:pt idx="18090">
                  <c:v>2.7190560000000001</c:v>
                </c:pt>
                <c:pt idx="18091">
                  <c:v>2.739274</c:v>
                </c:pt>
                <c:pt idx="18092">
                  <c:v>2.7753109999999999</c:v>
                </c:pt>
                <c:pt idx="18093">
                  <c:v>2.8316620000000001</c:v>
                </c:pt>
                <c:pt idx="18094">
                  <c:v>2.882555</c:v>
                </c:pt>
                <c:pt idx="18095">
                  <c:v>2.8439220000000001</c:v>
                </c:pt>
                <c:pt idx="18096">
                  <c:v>2.7868019999999998</c:v>
                </c:pt>
                <c:pt idx="18097">
                  <c:v>2.7779069999999999</c:v>
                </c:pt>
                <c:pt idx="18098">
                  <c:v>2.7990149999999998</c:v>
                </c:pt>
                <c:pt idx="18099">
                  <c:v>2.8360609999999999</c:v>
                </c:pt>
                <c:pt idx="18100">
                  <c:v>2.8377680000000001</c:v>
                </c:pt>
                <c:pt idx="18101">
                  <c:v>2.7994479999999999</c:v>
                </c:pt>
                <c:pt idx="18102">
                  <c:v>2.789879</c:v>
                </c:pt>
                <c:pt idx="18103">
                  <c:v>2.7852640000000002</c:v>
                </c:pt>
                <c:pt idx="18104">
                  <c:v>2.8041830000000001</c:v>
                </c:pt>
                <c:pt idx="18105">
                  <c:v>2.8174779999999999</c:v>
                </c:pt>
                <c:pt idx="18106">
                  <c:v>2.8069959999999998</c:v>
                </c:pt>
                <c:pt idx="18107">
                  <c:v>2.8057219999999998</c:v>
                </c:pt>
                <c:pt idx="18108">
                  <c:v>2.7839170000000002</c:v>
                </c:pt>
                <c:pt idx="18109">
                  <c:v>2.7711760000000001</c:v>
                </c:pt>
                <c:pt idx="18110">
                  <c:v>2.7900719999999999</c:v>
                </c:pt>
                <c:pt idx="18111">
                  <c:v>2.7978130000000001</c:v>
                </c:pt>
                <c:pt idx="18112">
                  <c:v>2.7913700000000001</c:v>
                </c:pt>
                <c:pt idx="18113">
                  <c:v>2.8060589999999999</c:v>
                </c:pt>
                <c:pt idx="18114">
                  <c:v>2.838441</c:v>
                </c:pt>
                <c:pt idx="18115">
                  <c:v>2.8651979999999999</c:v>
                </c:pt>
                <c:pt idx="18116">
                  <c:v>2.8381530000000001</c:v>
                </c:pt>
                <c:pt idx="18117">
                  <c:v>2.7794940000000001</c:v>
                </c:pt>
                <c:pt idx="18118">
                  <c:v>2.7311000000000001</c:v>
                </c:pt>
                <c:pt idx="18119">
                  <c:v>2.7440340000000001</c:v>
                </c:pt>
                <c:pt idx="18120">
                  <c:v>2.7931249999999999</c:v>
                </c:pt>
                <c:pt idx="18121">
                  <c:v>2.852144</c:v>
                </c:pt>
                <c:pt idx="18122">
                  <c:v>2.882676</c:v>
                </c:pt>
                <c:pt idx="18123">
                  <c:v>2.894336</c:v>
                </c:pt>
                <c:pt idx="18124">
                  <c:v>2.8449080000000002</c:v>
                </c:pt>
                <c:pt idx="18125">
                  <c:v>2.7737240000000001</c:v>
                </c:pt>
                <c:pt idx="18126">
                  <c:v>2.7166760000000001</c:v>
                </c:pt>
                <c:pt idx="18127">
                  <c:v>2.7214119999999999</c:v>
                </c:pt>
                <c:pt idx="18128">
                  <c:v>2.7306439999999998</c:v>
                </c:pt>
                <c:pt idx="18129">
                  <c:v>2.7293690000000002</c:v>
                </c:pt>
                <c:pt idx="18130">
                  <c:v>2.7286239999999999</c:v>
                </c:pt>
                <c:pt idx="18131">
                  <c:v>2.7453560000000001</c:v>
                </c:pt>
                <c:pt idx="18132">
                  <c:v>2.7244890000000002</c:v>
                </c:pt>
                <c:pt idx="18133">
                  <c:v>2.731341</c:v>
                </c:pt>
                <c:pt idx="18134">
                  <c:v>2.7986059999999999</c:v>
                </c:pt>
                <c:pt idx="18135">
                  <c:v>2.843369</c:v>
                </c:pt>
                <c:pt idx="18136">
                  <c:v>2.8148330000000001</c:v>
                </c:pt>
                <c:pt idx="18137">
                  <c:v>2.7929330000000001</c:v>
                </c:pt>
                <c:pt idx="18138">
                  <c:v>2.8337050000000001</c:v>
                </c:pt>
                <c:pt idx="18139">
                  <c:v>2.8331520000000001</c:v>
                </c:pt>
                <c:pt idx="18140">
                  <c:v>2.840004</c:v>
                </c:pt>
                <c:pt idx="18141">
                  <c:v>2.8496440000000001</c:v>
                </c:pt>
                <c:pt idx="18142">
                  <c:v>2.825507</c:v>
                </c:pt>
                <c:pt idx="18143">
                  <c:v>2.8263250000000002</c:v>
                </c:pt>
                <c:pt idx="18144">
                  <c:v>2.833345</c:v>
                </c:pt>
                <c:pt idx="18145">
                  <c:v>2.799544</c:v>
                </c:pt>
                <c:pt idx="18146">
                  <c:v>2.7370380000000001</c:v>
                </c:pt>
                <c:pt idx="18147">
                  <c:v>2.7035740000000001</c:v>
                </c:pt>
                <c:pt idx="18148">
                  <c:v>2.7254269999999998</c:v>
                </c:pt>
                <c:pt idx="18149">
                  <c:v>2.7626659999999998</c:v>
                </c:pt>
                <c:pt idx="18150">
                  <c:v>2.8010820000000001</c:v>
                </c:pt>
                <c:pt idx="18151">
                  <c:v>2.817069</c:v>
                </c:pt>
                <c:pt idx="18152">
                  <c:v>2.815747</c:v>
                </c:pt>
                <c:pt idx="18153">
                  <c:v>2.7815850000000002</c:v>
                </c:pt>
                <c:pt idx="18154">
                  <c:v>2.7650450000000002</c:v>
                </c:pt>
                <c:pt idx="18155">
                  <c:v>2.816684</c:v>
                </c:pt>
                <c:pt idx="18156">
                  <c:v>2.8505820000000002</c:v>
                </c:pt>
                <c:pt idx="18157">
                  <c:v>2.8292579999999998</c:v>
                </c:pt>
                <c:pt idx="18158">
                  <c:v>2.7675939999999999</c:v>
                </c:pt>
                <c:pt idx="18159">
                  <c:v>2.7656710000000002</c:v>
                </c:pt>
                <c:pt idx="18160">
                  <c:v>2.7787489999999999</c:v>
                </c:pt>
                <c:pt idx="18161">
                  <c:v>2.775671</c:v>
                </c:pt>
                <c:pt idx="18162">
                  <c:v>2.7875960000000002</c:v>
                </c:pt>
                <c:pt idx="18163">
                  <c:v>2.8079580000000002</c:v>
                </c:pt>
                <c:pt idx="18164">
                  <c:v>2.857529</c:v>
                </c:pt>
                <c:pt idx="18165">
                  <c:v>2.8729390000000001</c:v>
                </c:pt>
                <c:pt idx="18166">
                  <c:v>2.8287049999999998</c:v>
                </c:pt>
                <c:pt idx="18167">
                  <c:v>2.7712479999999999</c:v>
                </c:pt>
                <c:pt idx="18168">
                  <c:v>2.7520389999999999</c:v>
                </c:pt>
                <c:pt idx="18169">
                  <c:v>2.7265320000000002</c:v>
                </c:pt>
                <c:pt idx="18170">
                  <c:v>2.6940059999999999</c:v>
                </c:pt>
                <c:pt idx="18171">
                  <c:v>2.7550690000000002</c:v>
                </c:pt>
                <c:pt idx="18172">
                  <c:v>2.7906970000000002</c:v>
                </c:pt>
                <c:pt idx="18173">
                  <c:v>2.7774740000000002</c:v>
                </c:pt>
                <c:pt idx="18174">
                  <c:v>2.7527370000000002</c:v>
                </c:pt>
                <c:pt idx="18175">
                  <c:v>2.7764169999999999</c:v>
                </c:pt>
                <c:pt idx="18176">
                  <c:v>2.7951679999999999</c:v>
                </c:pt>
                <c:pt idx="18177">
                  <c:v>2.80904</c:v>
                </c:pt>
                <c:pt idx="18178">
                  <c:v>2.8590200000000001</c:v>
                </c:pt>
                <c:pt idx="18179">
                  <c:v>2.9525860000000002</c:v>
                </c:pt>
                <c:pt idx="18180">
                  <c:v>2.969198</c:v>
                </c:pt>
                <c:pt idx="18181">
                  <c:v>2.9295070000000001</c:v>
                </c:pt>
                <c:pt idx="18182">
                  <c:v>2.8413740000000001</c:v>
                </c:pt>
                <c:pt idx="18183">
                  <c:v>2.7371819999999998</c:v>
                </c:pt>
                <c:pt idx="18184">
                  <c:v>2.7120839999999999</c:v>
                </c:pt>
                <c:pt idx="18185">
                  <c:v>2.7627130000000002</c:v>
                </c:pt>
                <c:pt idx="18186">
                  <c:v>2.7728100000000002</c:v>
                </c:pt>
                <c:pt idx="18187">
                  <c:v>2.7809840000000001</c:v>
                </c:pt>
                <c:pt idx="18188">
                  <c:v>2.7643239999999998</c:v>
                </c:pt>
                <c:pt idx="18189">
                  <c:v>2.7537219999999998</c:v>
                </c:pt>
                <c:pt idx="18190">
                  <c:v>2.789879</c:v>
                </c:pt>
                <c:pt idx="18191">
                  <c:v>2.8208679999999999</c:v>
                </c:pt>
                <c:pt idx="18192">
                  <c:v>2.81291</c:v>
                </c:pt>
                <c:pt idx="18193">
                  <c:v>2.8235359999999998</c:v>
                </c:pt>
                <c:pt idx="18194">
                  <c:v>2.8274550000000001</c:v>
                </c:pt>
                <c:pt idx="18195">
                  <c:v>2.8161559999999999</c:v>
                </c:pt>
                <c:pt idx="18196">
                  <c:v>2.8024279999999999</c:v>
                </c:pt>
                <c:pt idx="18197">
                  <c:v>2.781946</c:v>
                </c:pt>
                <c:pt idx="18198">
                  <c:v>2.7708870000000001</c:v>
                </c:pt>
                <c:pt idx="18199">
                  <c:v>2.7410290000000002</c:v>
                </c:pt>
                <c:pt idx="18200">
                  <c:v>2.7655979999999998</c:v>
                </c:pt>
                <c:pt idx="18201">
                  <c:v>2.797428</c:v>
                </c:pt>
                <c:pt idx="18202">
                  <c:v>2.7843260000000001</c:v>
                </c:pt>
                <c:pt idx="18203">
                  <c:v>2.7555740000000002</c:v>
                </c:pt>
                <c:pt idx="18204">
                  <c:v>2.7398750000000001</c:v>
                </c:pt>
                <c:pt idx="18205">
                  <c:v>2.7442980000000001</c:v>
                </c:pt>
                <c:pt idx="18206">
                  <c:v>2.7531690000000002</c:v>
                </c:pt>
                <c:pt idx="18207">
                  <c:v>2.7841339999999999</c:v>
                </c:pt>
                <c:pt idx="18208">
                  <c:v>2.8301949999999998</c:v>
                </c:pt>
                <c:pt idx="18209">
                  <c:v>2.8502209999999999</c:v>
                </c:pt>
                <c:pt idx="18210">
                  <c:v>2.8359649999999998</c:v>
                </c:pt>
                <c:pt idx="18211">
                  <c:v>2.7973560000000002</c:v>
                </c:pt>
                <c:pt idx="18212">
                  <c:v>2.7828349999999999</c:v>
                </c:pt>
                <c:pt idx="18213">
                  <c:v>2.7960579999999999</c:v>
                </c:pt>
                <c:pt idx="18214">
                  <c:v>2.768748</c:v>
                </c:pt>
                <c:pt idx="18215">
                  <c:v>2.7432889999999999</c:v>
                </c:pt>
                <c:pt idx="18216">
                  <c:v>2.7386249999999999</c:v>
                </c:pt>
                <c:pt idx="18217">
                  <c:v>2.7569919999999999</c:v>
                </c:pt>
                <c:pt idx="18218">
                  <c:v>2.7529050000000002</c:v>
                </c:pt>
                <c:pt idx="18219">
                  <c:v>2.7660550000000002</c:v>
                </c:pt>
                <c:pt idx="18220">
                  <c:v>2.7895910000000002</c:v>
                </c:pt>
                <c:pt idx="18221">
                  <c:v>2.7493949999999998</c:v>
                </c:pt>
                <c:pt idx="18222">
                  <c:v>2.7273499999999999</c:v>
                </c:pt>
                <c:pt idx="18223">
                  <c:v>2.7275179999999999</c:v>
                </c:pt>
                <c:pt idx="18224">
                  <c:v>2.7438180000000001</c:v>
                </c:pt>
                <c:pt idx="18225">
                  <c:v>2.8057699999999999</c:v>
                </c:pt>
                <c:pt idx="18226">
                  <c:v>2.8284639999999999</c:v>
                </c:pt>
                <c:pt idx="18227">
                  <c:v>2.8125979999999999</c:v>
                </c:pt>
                <c:pt idx="18228">
                  <c:v>2.8646210000000001</c:v>
                </c:pt>
                <c:pt idx="18229">
                  <c:v>2.8799830000000002</c:v>
                </c:pt>
                <c:pt idx="18230">
                  <c:v>2.8979900000000001</c:v>
                </c:pt>
                <c:pt idx="18231">
                  <c:v>2.8890950000000002</c:v>
                </c:pt>
                <c:pt idx="18232">
                  <c:v>2.8123330000000002</c:v>
                </c:pt>
                <c:pt idx="18233">
                  <c:v>2.6997749999999998</c:v>
                </c:pt>
                <c:pt idx="18234">
                  <c:v>2.669797</c:v>
                </c:pt>
                <c:pt idx="18235">
                  <c:v>2.6749170000000002</c:v>
                </c:pt>
                <c:pt idx="18236">
                  <c:v>2.6749649999999998</c:v>
                </c:pt>
                <c:pt idx="18237">
                  <c:v>2.7037659999999999</c:v>
                </c:pt>
                <c:pt idx="18238">
                  <c:v>2.7383839999999999</c:v>
                </c:pt>
                <c:pt idx="18239">
                  <c:v>2.8106019999999998</c:v>
                </c:pt>
                <c:pt idx="18240">
                  <c:v>2.8897200000000001</c:v>
                </c:pt>
                <c:pt idx="18241">
                  <c:v>2.9431379999999998</c:v>
                </c:pt>
                <c:pt idx="18242">
                  <c:v>2.8916909999999998</c:v>
                </c:pt>
                <c:pt idx="18243">
                  <c:v>2.8251230000000001</c:v>
                </c:pt>
                <c:pt idx="18244">
                  <c:v>2.822695</c:v>
                </c:pt>
                <c:pt idx="18245">
                  <c:v>2.8424800000000001</c:v>
                </c:pt>
                <c:pt idx="18246">
                  <c:v>2.8783249999999998</c:v>
                </c:pt>
                <c:pt idx="18247">
                  <c:v>2.8339699999999999</c:v>
                </c:pt>
                <c:pt idx="18248">
                  <c:v>2.8118759999999998</c:v>
                </c:pt>
                <c:pt idx="18249">
                  <c:v>2.847985</c:v>
                </c:pt>
                <c:pt idx="18250">
                  <c:v>2.7887249999999999</c:v>
                </c:pt>
                <c:pt idx="18251">
                  <c:v>2.7600929999999999</c:v>
                </c:pt>
                <c:pt idx="18252">
                  <c:v>2.7484329999999999</c:v>
                </c:pt>
                <c:pt idx="18253">
                  <c:v>2.7793739999999998</c:v>
                </c:pt>
                <c:pt idx="18254">
                  <c:v>2.7983660000000001</c:v>
                </c:pt>
                <c:pt idx="18255">
                  <c:v>2.767401</c:v>
                </c:pt>
                <c:pt idx="18256">
                  <c:v>2.7616800000000001</c:v>
                </c:pt>
                <c:pt idx="18257">
                  <c:v>2.7922829999999998</c:v>
                </c:pt>
                <c:pt idx="18258">
                  <c:v>2.7946390000000001</c:v>
                </c:pt>
                <c:pt idx="18259">
                  <c:v>2.785504</c:v>
                </c:pt>
                <c:pt idx="18260">
                  <c:v>2.7908409999999999</c:v>
                </c:pt>
                <c:pt idx="18261">
                  <c:v>2.8083179999999999</c:v>
                </c:pt>
                <c:pt idx="18262">
                  <c:v>2.844932</c:v>
                </c:pt>
                <c:pt idx="18263">
                  <c:v>2.851591</c:v>
                </c:pt>
                <c:pt idx="18264">
                  <c:v>2.827407</c:v>
                </c:pt>
                <c:pt idx="18265">
                  <c:v>2.7666559999999998</c:v>
                </c:pt>
                <c:pt idx="18266">
                  <c:v>2.6973229999999999</c:v>
                </c:pt>
                <c:pt idx="18267">
                  <c:v>2.6472709999999999</c:v>
                </c:pt>
                <c:pt idx="18268">
                  <c:v>2.6302020000000002</c:v>
                </c:pt>
                <c:pt idx="18269">
                  <c:v>2.716844</c:v>
                </c:pt>
                <c:pt idx="18270">
                  <c:v>2.7890619999999999</c:v>
                </c:pt>
                <c:pt idx="18271">
                  <c:v>2.8140640000000001</c:v>
                </c:pt>
                <c:pt idx="18272">
                  <c:v>2.8049770000000001</c:v>
                </c:pt>
                <c:pt idx="18273">
                  <c:v>2.8038470000000002</c:v>
                </c:pt>
                <c:pt idx="18274">
                  <c:v>2.8422879999999999</c:v>
                </c:pt>
                <c:pt idx="18275">
                  <c:v>2.8268300000000002</c:v>
                </c:pt>
                <c:pt idx="18276">
                  <c:v>2.7970670000000002</c:v>
                </c:pt>
                <c:pt idx="18277">
                  <c:v>2.7724980000000001</c:v>
                </c:pt>
                <c:pt idx="18278">
                  <c:v>2.7521119999999999</c:v>
                </c:pt>
                <c:pt idx="18279">
                  <c:v>2.7419910000000001</c:v>
                </c:pt>
                <c:pt idx="18280">
                  <c:v>2.7686510000000002</c:v>
                </c:pt>
                <c:pt idx="18281">
                  <c:v>2.7892060000000001</c:v>
                </c:pt>
                <c:pt idx="18282">
                  <c:v>2.8012990000000002</c:v>
                </c:pt>
                <c:pt idx="18283">
                  <c:v>2.8231030000000001</c:v>
                </c:pt>
                <c:pt idx="18284">
                  <c:v>2.8093279999999998</c:v>
                </c:pt>
                <c:pt idx="18285">
                  <c:v>2.814184</c:v>
                </c:pt>
                <c:pt idx="18286">
                  <c:v>2.852938</c:v>
                </c:pt>
                <c:pt idx="18287">
                  <c:v>2.857145</c:v>
                </c:pt>
                <c:pt idx="18288">
                  <c:v>2.8419270000000001</c:v>
                </c:pt>
                <c:pt idx="18289">
                  <c:v>2.8046880000000001</c:v>
                </c:pt>
                <c:pt idx="18290">
                  <c:v>2.761247</c:v>
                </c:pt>
                <c:pt idx="18291">
                  <c:v>2.7269649999999999</c:v>
                </c:pt>
                <c:pt idx="18292">
                  <c:v>2.702852</c:v>
                </c:pt>
                <c:pt idx="18293">
                  <c:v>2.6812399999999998</c:v>
                </c:pt>
                <c:pt idx="18294">
                  <c:v>2.6776580000000001</c:v>
                </c:pt>
                <c:pt idx="18295">
                  <c:v>2.7133099999999999</c:v>
                </c:pt>
                <c:pt idx="18296">
                  <c:v>2.7368700000000001</c:v>
                </c:pt>
                <c:pt idx="18297">
                  <c:v>2.7380719999999998</c:v>
                </c:pt>
                <c:pt idx="18298">
                  <c:v>2.8342339999999999</c:v>
                </c:pt>
                <c:pt idx="18299">
                  <c:v>2.9358780000000002</c:v>
                </c:pt>
                <c:pt idx="18300">
                  <c:v>2.9433060000000002</c:v>
                </c:pt>
                <c:pt idx="18301">
                  <c:v>2.9048409999999998</c:v>
                </c:pt>
                <c:pt idx="18302">
                  <c:v>2.8574090000000001</c:v>
                </c:pt>
                <c:pt idx="18303">
                  <c:v>2.8432970000000002</c:v>
                </c:pt>
                <c:pt idx="18304">
                  <c:v>2.860751</c:v>
                </c:pt>
                <c:pt idx="18305">
                  <c:v>2.8507259999999999</c:v>
                </c:pt>
                <c:pt idx="18306">
                  <c:v>2.8364220000000002</c:v>
                </c:pt>
                <c:pt idx="18307">
                  <c:v>2.8210600000000001</c:v>
                </c:pt>
                <c:pt idx="18308">
                  <c:v>2.8018269999999998</c:v>
                </c:pt>
                <c:pt idx="18309">
                  <c:v>2.7953359999999998</c:v>
                </c:pt>
                <c:pt idx="18310">
                  <c:v>2.8120210000000001</c:v>
                </c:pt>
                <c:pt idx="18311">
                  <c:v>2.8185600000000002</c:v>
                </c:pt>
                <c:pt idx="18312">
                  <c:v>2.7498279999999999</c:v>
                </c:pt>
                <c:pt idx="18313">
                  <c:v>2.6455639999999998</c:v>
                </c:pt>
                <c:pt idx="18314">
                  <c:v>2.5850780000000002</c:v>
                </c:pt>
                <c:pt idx="18315">
                  <c:v>2.6024590000000001</c:v>
                </c:pt>
                <c:pt idx="18316">
                  <c:v>2.680326</c:v>
                </c:pt>
                <c:pt idx="18317">
                  <c:v>2.763579</c:v>
                </c:pt>
                <c:pt idx="18318">
                  <c:v>2.788557</c:v>
                </c:pt>
                <c:pt idx="18319">
                  <c:v>2.7913220000000001</c:v>
                </c:pt>
                <c:pt idx="18320">
                  <c:v>2.8117559999999999</c:v>
                </c:pt>
                <c:pt idx="18321">
                  <c:v>2.8354119999999998</c:v>
                </c:pt>
                <c:pt idx="18322">
                  <c:v>2.8334649999999999</c:v>
                </c:pt>
                <c:pt idx="18323">
                  <c:v>2.8221419999999999</c:v>
                </c:pt>
                <c:pt idx="18324">
                  <c:v>2.8151220000000001</c:v>
                </c:pt>
                <c:pt idx="18325">
                  <c:v>2.8088709999999999</c:v>
                </c:pt>
                <c:pt idx="18326">
                  <c:v>2.7654540000000001</c:v>
                </c:pt>
                <c:pt idx="18327">
                  <c:v>2.7355239999999998</c:v>
                </c:pt>
                <c:pt idx="18328">
                  <c:v>2.7748300000000001</c:v>
                </c:pt>
                <c:pt idx="18329">
                  <c:v>2.8041109999999998</c:v>
                </c:pt>
                <c:pt idx="18330">
                  <c:v>2.805482</c:v>
                </c:pt>
                <c:pt idx="18331">
                  <c:v>2.7850470000000001</c:v>
                </c:pt>
                <c:pt idx="18332">
                  <c:v>2.76668</c:v>
                </c:pt>
                <c:pt idx="18333">
                  <c:v>2.8152900000000001</c:v>
                </c:pt>
                <c:pt idx="18334">
                  <c:v>2.9070770000000001</c:v>
                </c:pt>
                <c:pt idx="18335">
                  <c:v>2.89133</c:v>
                </c:pt>
                <c:pt idx="18336">
                  <c:v>2.788341</c:v>
                </c:pt>
                <c:pt idx="18337">
                  <c:v>2.780383</c:v>
                </c:pt>
                <c:pt idx="18338">
                  <c:v>2.795601</c:v>
                </c:pt>
                <c:pt idx="18339">
                  <c:v>2.8143280000000002</c:v>
                </c:pt>
                <c:pt idx="18340">
                  <c:v>2.8435139999999999</c:v>
                </c:pt>
                <c:pt idx="18341">
                  <c:v>2.8471440000000001</c:v>
                </c:pt>
                <c:pt idx="18342">
                  <c:v>2.8444989999999999</c:v>
                </c:pt>
                <c:pt idx="18343">
                  <c:v>2.8370470000000001</c:v>
                </c:pt>
                <c:pt idx="18344">
                  <c:v>2.820627</c:v>
                </c:pt>
                <c:pt idx="18345">
                  <c:v>2.7748539999999999</c:v>
                </c:pt>
                <c:pt idx="18346">
                  <c:v>2.7442500000000001</c:v>
                </c:pt>
                <c:pt idx="18347">
                  <c:v>2.780888</c:v>
                </c:pt>
                <c:pt idx="18348">
                  <c:v>2.7959619999999998</c:v>
                </c:pt>
                <c:pt idx="18349">
                  <c:v>2.7975240000000001</c:v>
                </c:pt>
                <c:pt idx="18350">
                  <c:v>2.780888</c:v>
                </c:pt>
                <c:pt idx="18351">
                  <c:v>2.7717529999999999</c:v>
                </c:pt>
                <c:pt idx="18352">
                  <c:v>2.7686030000000001</c:v>
                </c:pt>
                <c:pt idx="18353">
                  <c:v>2.7651659999999998</c:v>
                </c:pt>
                <c:pt idx="18354">
                  <c:v>2.7532899999999998</c:v>
                </c:pt>
                <c:pt idx="18355">
                  <c:v>2.7525439999999999</c:v>
                </c:pt>
                <c:pt idx="18356">
                  <c:v>2.7795420000000002</c:v>
                </c:pt>
                <c:pt idx="18357">
                  <c:v>2.7964899999999999</c:v>
                </c:pt>
                <c:pt idx="18358">
                  <c:v>2.8101449999999999</c:v>
                </c:pt>
                <c:pt idx="18359">
                  <c:v>2.8207230000000001</c:v>
                </c:pt>
                <c:pt idx="18360">
                  <c:v>2.8026689999999999</c:v>
                </c:pt>
                <c:pt idx="18361">
                  <c:v>2.7921870000000002</c:v>
                </c:pt>
                <c:pt idx="18362">
                  <c:v>2.807429</c:v>
                </c:pt>
                <c:pt idx="18363">
                  <c:v>2.841494</c:v>
                </c:pt>
                <c:pt idx="18364">
                  <c:v>2.8599570000000001</c:v>
                </c:pt>
                <c:pt idx="18365">
                  <c:v>2.8783970000000001</c:v>
                </c:pt>
                <c:pt idx="18366">
                  <c:v>2.866352</c:v>
                </c:pt>
                <c:pt idx="18367">
                  <c:v>2.8338739999999998</c:v>
                </c:pt>
                <c:pt idx="18368">
                  <c:v>2.809088</c:v>
                </c:pt>
                <c:pt idx="18369">
                  <c:v>2.7686269999999999</c:v>
                </c:pt>
                <c:pt idx="18370">
                  <c:v>2.7579050000000001</c:v>
                </c:pt>
                <c:pt idx="18371">
                  <c:v>2.7684350000000002</c:v>
                </c:pt>
                <c:pt idx="18372">
                  <c:v>2.7722579999999999</c:v>
                </c:pt>
                <c:pt idx="18373">
                  <c:v>2.7523520000000001</c:v>
                </c:pt>
                <c:pt idx="18374">
                  <c:v>2.7753109999999999</c:v>
                </c:pt>
                <c:pt idx="18375">
                  <c:v>2.8101449999999999</c:v>
                </c:pt>
                <c:pt idx="18376">
                  <c:v>2.7987259999999998</c:v>
                </c:pt>
                <c:pt idx="18377">
                  <c:v>2.7511260000000002</c:v>
                </c:pt>
                <c:pt idx="18378">
                  <c:v>2.7505730000000002</c:v>
                </c:pt>
                <c:pt idx="18379">
                  <c:v>2.7722820000000001</c:v>
                </c:pt>
                <c:pt idx="18380">
                  <c:v>2.7521360000000001</c:v>
                </c:pt>
                <c:pt idx="18381">
                  <c:v>2.7161710000000001</c:v>
                </c:pt>
                <c:pt idx="18382">
                  <c:v>2.7129500000000002</c:v>
                </c:pt>
                <c:pt idx="18383">
                  <c:v>2.755646</c:v>
                </c:pt>
                <c:pt idx="18384">
                  <c:v>2.7762479999999998</c:v>
                </c:pt>
                <c:pt idx="18385">
                  <c:v>2.7235269999999998</c:v>
                </c:pt>
                <c:pt idx="18386">
                  <c:v>2.6780430000000002</c:v>
                </c:pt>
                <c:pt idx="18387">
                  <c:v>2.7512219999999998</c:v>
                </c:pt>
                <c:pt idx="18388">
                  <c:v>2.7977400000000001</c:v>
                </c:pt>
                <c:pt idx="18389">
                  <c:v>2.7908409999999999</c:v>
                </c:pt>
                <c:pt idx="18390">
                  <c:v>2.801491</c:v>
                </c:pt>
                <c:pt idx="18391">
                  <c:v>2.8527930000000001</c:v>
                </c:pt>
                <c:pt idx="18392">
                  <c:v>2.863083</c:v>
                </c:pt>
                <c:pt idx="18393">
                  <c:v>2.8455569999999999</c:v>
                </c:pt>
                <c:pt idx="18394">
                  <c:v>2.8341379999999998</c:v>
                </c:pt>
                <c:pt idx="18395">
                  <c:v>2.815795</c:v>
                </c:pt>
                <c:pt idx="18396">
                  <c:v>2.836157</c:v>
                </c:pt>
                <c:pt idx="18397">
                  <c:v>2.8284159999999998</c:v>
                </c:pt>
                <c:pt idx="18398">
                  <c:v>2.780071</c:v>
                </c:pt>
                <c:pt idx="18399">
                  <c:v>2.7409089999999998</c:v>
                </c:pt>
                <c:pt idx="18400">
                  <c:v>2.7476400000000001</c:v>
                </c:pt>
                <c:pt idx="18401">
                  <c:v>2.8000479999999999</c:v>
                </c:pt>
                <c:pt idx="18402">
                  <c:v>2.8481540000000001</c:v>
                </c:pt>
                <c:pt idx="18403">
                  <c:v>2.8545479999999999</c:v>
                </c:pt>
                <c:pt idx="18404">
                  <c:v>2.8195209999999999</c:v>
                </c:pt>
                <c:pt idx="18405">
                  <c:v>2.8269739999999999</c:v>
                </c:pt>
                <c:pt idx="18406">
                  <c:v>2.8256999999999999</c:v>
                </c:pt>
                <c:pt idx="18407">
                  <c:v>2.779277</c:v>
                </c:pt>
                <c:pt idx="18408">
                  <c:v>2.7723779999999998</c:v>
                </c:pt>
                <c:pt idx="18409">
                  <c:v>2.8098329999999998</c:v>
                </c:pt>
                <c:pt idx="18410">
                  <c:v>2.853418</c:v>
                </c:pt>
                <c:pt idx="18411">
                  <c:v>2.8479130000000001</c:v>
                </c:pt>
                <c:pt idx="18412">
                  <c:v>2.7883170000000002</c:v>
                </c:pt>
                <c:pt idx="18413">
                  <c:v>2.7357640000000001</c:v>
                </c:pt>
                <c:pt idx="18414">
                  <c:v>2.7251620000000001</c:v>
                </c:pt>
                <c:pt idx="18415">
                  <c:v>2.7425679999999999</c:v>
                </c:pt>
                <c:pt idx="18416">
                  <c:v>2.7408610000000002</c:v>
                </c:pt>
                <c:pt idx="18417">
                  <c:v>2.7748059999999999</c:v>
                </c:pt>
                <c:pt idx="18418">
                  <c:v>2.8154340000000002</c:v>
                </c:pt>
                <c:pt idx="18419">
                  <c:v>2.8704869999999998</c:v>
                </c:pt>
                <c:pt idx="18420">
                  <c:v>2.9246750000000001</c:v>
                </c:pt>
                <c:pt idx="18421">
                  <c:v>2.9313099999999999</c:v>
                </c:pt>
                <c:pt idx="18422">
                  <c:v>2.946984</c:v>
                </c:pt>
                <c:pt idx="18423">
                  <c:v>2.9197700000000002</c:v>
                </c:pt>
                <c:pt idx="18424">
                  <c:v>2.845726</c:v>
                </c:pt>
                <c:pt idx="18425">
                  <c:v>2.7554289999999999</c:v>
                </c:pt>
                <c:pt idx="18426">
                  <c:v>2.6766239999999999</c:v>
                </c:pt>
                <c:pt idx="18427">
                  <c:v>2.6671520000000002</c:v>
                </c:pt>
                <c:pt idx="18428">
                  <c:v>2.7080929999999999</c:v>
                </c:pt>
                <c:pt idx="18429">
                  <c:v>2.7796620000000001</c:v>
                </c:pt>
                <c:pt idx="18430">
                  <c:v>2.8352439999999999</c:v>
                </c:pt>
                <c:pt idx="18431">
                  <c:v>2.8633950000000001</c:v>
                </c:pt>
                <c:pt idx="18432">
                  <c:v>2.8821469999999998</c:v>
                </c:pt>
                <c:pt idx="18433">
                  <c:v>2.8722660000000002</c:v>
                </c:pt>
                <c:pt idx="18434">
                  <c:v>2.8439220000000001</c:v>
                </c:pt>
                <c:pt idx="18435">
                  <c:v>2.7841819999999999</c:v>
                </c:pt>
                <c:pt idx="18436">
                  <c:v>2.7492030000000001</c:v>
                </c:pt>
                <c:pt idx="18437">
                  <c:v>2.7744450000000001</c:v>
                </c:pt>
                <c:pt idx="18438">
                  <c:v>2.7523040000000001</c:v>
                </c:pt>
                <c:pt idx="18439">
                  <c:v>2.7331439999999998</c:v>
                </c:pt>
                <c:pt idx="18440">
                  <c:v>2.7418459999999998</c:v>
                </c:pt>
                <c:pt idx="18441">
                  <c:v>2.7494909999999999</c:v>
                </c:pt>
                <c:pt idx="18442">
                  <c:v>2.7200899999999999</c:v>
                </c:pt>
                <c:pt idx="18443">
                  <c:v>2.7204739999999998</c:v>
                </c:pt>
                <c:pt idx="18444">
                  <c:v>2.732831</c:v>
                </c:pt>
                <c:pt idx="18445">
                  <c:v>2.7603580000000001</c:v>
                </c:pt>
                <c:pt idx="18446">
                  <c:v>2.7577850000000002</c:v>
                </c:pt>
                <c:pt idx="18447">
                  <c:v>2.7103769999999998</c:v>
                </c:pt>
                <c:pt idx="18448">
                  <c:v>2.6623920000000001</c:v>
                </c:pt>
                <c:pt idx="18449">
                  <c:v>2.6672729999999998</c:v>
                </c:pt>
                <c:pt idx="18450">
                  <c:v>2.701578</c:v>
                </c:pt>
                <c:pt idx="18451">
                  <c:v>2.758146</c:v>
                </c:pt>
                <c:pt idx="18452">
                  <c:v>2.8291379999999999</c:v>
                </c:pt>
                <c:pt idx="18453">
                  <c:v>2.899432</c:v>
                </c:pt>
                <c:pt idx="18454">
                  <c:v>2.9440270000000002</c:v>
                </c:pt>
                <c:pt idx="18455">
                  <c:v>2.9346749999999999</c:v>
                </c:pt>
                <c:pt idx="18456">
                  <c:v>2.8582269999999999</c:v>
                </c:pt>
                <c:pt idx="18457">
                  <c:v>2.792716</c:v>
                </c:pt>
                <c:pt idx="18458">
                  <c:v>2.7926920000000002</c:v>
                </c:pt>
                <c:pt idx="18459">
                  <c:v>2.8130060000000001</c:v>
                </c:pt>
                <c:pt idx="18460">
                  <c:v>2.7961299999999998</c:v>
                </c:pt>
                <c:pt idx="18461">
                  <c:v>2.763795</c:v>
                </c:pt>
                <c:pt idx="18462">
                  <c:v>2.74139</c:v>
                </c:pt>
                <c:pt idx="18463">
                  <c:v>2.7218450000000001</c:v>
                </c:pt>
                <c:pt idx="18464">
                  <c:v>2.6923469999999998</c:v>
                </c:pt>
                <c:pt idx="18465">
                  <c:v>2.7440820000000001</c:v>
                </c:pt>
                <c:pt idx="18466">
                  <c:v>2.754588</c:v>
                </c:pt>
                <c:pt idx="18467">
                  <c:v>2.7635070000000002</c:v>
                </c:pt>
                <c:pt idx="18468">
                  <c:v>2.8201459999999998</c:v>
                </c:pt>
                <c:pt idx="18469">
                  <c:v>2.911645</c:v>
                </c:pt>
                <c:pt idx="18470">
                  <c:v>2.9344589999999999</c:v>
                </c:pt>
                <c:pt idx="18471">
                  <c:v>2.912318</c:v>
                </c:pt>
                <c:pt idx="18472">
                  <c:v>2.9423439999999998</c:v>
                </c:pt>
                <c:pt idx="18473">
                  <c:v>2.9126780000000001</c:v>
                </c:pt>
                <c:pt idx="18474">
                  <c:v>2.8158910000000001</c:v>
                </c:pt>
                <c:pt idx="18475">
                  <c:v>2.744491</c:v>
                </c:pt>
                <c:pt idx="18476">
                  <c:v>2.7192959999999999</c:v>
                </c:pt>
                <c:pt idx="18477">
                  <c:v>2.7164109999999999</c:v>
                </c:pt>
                <c:pt idx="18478">
                  <c:v>2.7556699999999998</c:v>
                </c:pt>
                <c:pt idx="18479">
                  <c:v>2.806419</c:v>
                </c:pt>
                <c:pt idx="18480">
                  <c:v>2.8464230000000001</c:v>
                </c:pt>
                <c:pt idx="18481">
                  <c:v>2.8398590000000001</c:v>
                </c:pt>
                <c:pt idx="18482">
                  <c:v>2.7782680000000002</c:v>
                </c:pt>
                <c:pt idx="18483">
                  <c:v>2.7863449999999998</c:v>
                </c:pt>
                <c:pt idx="18484">
                  <c:v>2.8117079999999999</c:v>
                </c:pt>
                <c:pt idx="18485">
                  <c:v>2.831229</c:v>
                </c:pt>
                <c:pt idx="18486">
                  <c:v>2.8107950000000002</c:v>
                </c:pt>
                <c:pt idx="18487">
                  <c:v>2.7823790000000002</c:v>
                </c:pt>
                <c:pt idx="18488">
                  <c:v>2.779398</c:v>
                </c:pt>
                <c:pt idx="18489">
                  <c:v>2.7702140000000002</c:v>
                </c:pt>
                <c:pt idx="18490">
                  <c:v>2.74187</c:v>
                </c:pt>
                <c:pt idx="18491">
                  <c:v>2.714753</c:v>
                </c:pt>
                <c:pt idx="18492">
                  <c:v>2.7022040000000001</c:v>
                </c:pt>
                <c:pt idx="18493">
                  <c:v>2.7192240000000001</c:v>
                </c:pt>
                <c:pt idx="18494">
                  <c:v>2.7374710000000002</c:v>
                </c:pt>
                <c:pt idx="18495">
                  <c:v>2.7460290000000001</c:v>
                </c:pt>
                <c:pt idx="18496">
                  <c:v>2.7673770000000002</c:v>
                </c:pt>
                <c:pt idx="18497">
                  <c:v>2.794111</c:v>
                </c:pt>
                <c:pt idx="18498">
                  <c:v>2.7811520000000001</c:v>
                </c:pt>
                <c:pt idx="18499">
                  <c:v>2.7649249999999999</c:v>
                </c:pt>
                <c:pt idx="18500">
                  <c:v>2.7458130000000001</c:v>
                </c:pt>
                <c:pt idx="18501">
                  <c:v>2.744443</c:v>
                </c:pt>
                <c:pt idx="18502">
                  <c:v>2.7835329999999998</c:v>
                </c:pt>
                <c:pt idx="18503">
                  <c:v>2.8248340000000001</c:v>
                </c:pt>
                <c:pt idx="18504">
                  <c:v>2.8664000000000001</c:v>
                </c:pt>
                <c:pt idx="18505">
                  <c:v>2.8658709999999998</c:v>
                </c:pt>
                <c:pt idx="18506">
                  <c:v>2.8086790000000001</c:v>
                </c:pt>
                <c:pt idx="18507">
                  <c:v>2.7595160000000001</c:v>
                </c:pt>
                <c:pt idx="18508">
                  <c:v>2.7458849999999999</c:v>
                </c:pt>
                <c:pt idx="18509">
                  <c:v>2.8063950000000002</c:v>
                </c:pt>
                <c:pt idx="18510">
                  <c:v>2.8646210000000001</c:v>
                </c:pt>
                <c:pt idx="18511">
                  <c:v>2.902485</c:v>
                </c:pt>
                <c:pt idx="18512">
                  <c:v>2.9072450000000001</c:v>
                </c:pt>
                <c:pt idx="18513">
                  <c:v>2.8487550000000001</c:v>
                </c:pt>
                <c:pt idx="18514">
                  <c:v>2.7676419999999999</c:v>
                </c:pt>
                <c:pt idx="18515">
                  <c:v>2.702877</c:v>
                </c:pt>
                <c:pt idx="18516">
                  <c:v>2.6773210000000001</c:v>
                </c:pt>
                <c:pt idx="18517">
                  <c:v>2.717638</c:v>
                </c:pt>
                <c:pt idx="18518">
                  <c:v>2.7455729999999998</c:v>
                </c:pt>
                <c:pt idx="18519">
                  <c:v>2.7526890000000002</c:v>
                </c:pt>
                <c:pt idx="18520">
                  <c:v>2.7589389999999998</c:v>
                </c:pt>
                <c:pt idx="18521">
                  <c:v>2.766248</c:v>
                </c:pt>
                <c:pt idx="18522">
                  <c:v>2.767522</c:v>
                </c:pt>
                <c:pt idx="18523">
                  <c:v>2.7725460000000002</c:v>
                </c:pt>
                <c:pt idx="18524">
                  <c:v>2.8289689999999998</c:v>
                </c:pt>
                <c:pt idx="18525">
                  <c:v>2.8828680000000002</c:v>
                </c:pt>
                <c:pt idx="18526">
                  <c:v>2.9234969999999998</c:v>
                </c:pt>
                <c:pt idx="18527">
                  <c:v>2.9147219999999998</c:v>
                </c:pt>
                <c:pt idx="18528">
                  <c:v>2.7974039999999998</c:v>
                </c:pt>
                <c:pt idx="18529">
                  <c:v>2.758699</c:v>
                </c:pt>
                <c:pt idx="18530">
                  <c:v>2.7542990000000001</c:v>
                </c:pt>
                <c:pt idx="18531">
                  <c:v>2.781898</c:v>
                </c:pt>
                <c:pt idx="18532">
                  <c:v>2.7568959999999998</c:v>
                </c:pt>
                <c:pt idx="18533">
                  <c:v>2.7335759999999998</c:v>
                </c:pt>
                <c:pt idx="18534">
                  <c:v>2.7866580000000001</c:v>
                </c:pt>
                <c:pt idx="18535">
                  <c:v>2.80904</c:v>
                </c:pt>
                <c:pt idx="18536">
                  <c:v>2.7419180000000001</c:v>
                </c:pt>
                <c:pt idx="18537">
                  <c:v>2.742327</c:v>
                </c:pt>
                <c:pt idx="18538">
                  <c:v>2.7510539999999999</c:v>
                </c:pt>
                <c:pt idx="18539">
                  <c:v>2.7164600000000001</c:v>
                </c:pt>
                <c:pt idx="18540">
                  <c:v>2.7505730000000002</c:v>
                </c:pt>
                <c:pt idx="18541">
                  <c:v>2.7646850000000001</c:v>
                </c:pt>
                <c:pt idx="18542">
                  <c:v>2.77834</c:v>
                </c:pt>
                <c:pt idx="18543">
                  <c:v>2.7809840000000001</c:v>
                </c:pt>
                <c:pt idx="18544">
                  <c:v>2.7789410000000001</c:v>
                </c:pt>
                <c:pt idx="18545">
                  <c:v>2.7824990000000001</c:v>
                </c:pt>
                <c:pt idx="18546">
                  <c:v>2.8264930000000001</c:v>
                </c:pt>
                <c:pt idx="18547">
                  <c:v>2.8648859999999998</c:v>
                </c:pt>
                <c:pt idx="18548">
                  <c:v>2.8372630000000001</c:v>
                </c:pt>
                <c:pt idx="18549">
                  <c:v>2.7851910000000002</c:v>
                </c:pt>
                <c:pt idx="18550">
                  <c:v>2.7159309999999999</c:v>
                </c:pt>
                <c:pt idx="18551">
                  <c:v>2.665133</c:v>
                </c:pt>
                <c:pt idx="18552">
                  <c:v>2.7233830000000001</c:v>
                </c:pt>
                <c:pt idx="18553">
                  <c:v>2.7878120000000002</c:v>
                </c:pt>
                <c:pt idx="18554">
                  <c:v>2.8254109999999999</c:v>
                </c:pt>
                <c:pt idx="18555">
                  <c:v>2.8165399999999998</c:v>
                </c:pt>
                <c:pt idx="18556">
                  <c:v>2.8285849999999999</c:v>
                </c:pt>
                <c:pt idx="18557">
                  <c:v>2.8651979999999999</c:v>
                </c:pt>
                <c:pt idx="18558">
                  <c:v>2.8670490000000002</c:v>
                </c:pt>
                <c:pt idx="18559">
                  <c:v>2.836157</c:v>
                </c:pt>
                <c:pt idx="18560">
                  <c:v>2.8030539999999999</c:v>
                </c:pt>
                <c:pt idx="18561">
                  <c:v>2.783941</c:v>
                </c:pt>
                <c:pt idx="18562">
                  <c:v>2.8044720000000001</c:v>
                </c:pt>
                <c:pt idx="18563">
                  <c:v>2.8314699999999999</c:v>
                </c:pt>
                <c:pt idx="18564">
                  <c:v>2.7974999999999999</c:v>
                </c:pt>
                <c:pt idx="18565">
                  <c:v>2.7233589999999999</c:v>
                </c:pt>
                <c:pt idx="18566">
                  <c:v>2.645804</c:v>
                </c:pt>
                <c:pt idx="18567">
                  <c:v>2.6726570000000001</c:v>
                </c:pt>
                <c:pt idx="18568">
                  <c:v>2.7425920000000001</c:v>
                </c:pt>
                <c:pt idx="18569">
                  <c:v>2.752472</c:v>
                </c:pt>
                <c:pt idx="18570">
                  <c:v>2.8137509999999999</c:v>
                </c:pt>
                <c:pt idx="18571">
                  <c:v>2.8435860000000002</c:v>
                </c:pt>
                <c:pt idx="18572">
                  <c:v>2.843321</c:v>
                </c:pt>
                <c:pt idx="18573">
                  <c:v>2.8481299999999998</c:v>
                </c:pt>
                <c:pt idx="18574">
                  <c:v>2.8692129999999998</c:v>
                </c:pt>
                <c:pt idx="18575">
                  <c:v>2.8403399999999999</c:v>
                </c:pt>
                <c:pt idx="18576">
                  <c:v>2.7975479999999999</c:v>
                </c:pt>
                <c:pt idx="18577">
                  <c:v>2.8138719999999999</c:v>
                </c:pt>
                <c:pt idx="18578">
                  <c:v>2.8061790000000002</c:v>
                </c:pt>
                <c:pt idx="18579">
                  <c:v>2.803102</c:v>
                </c:pt>
                <c:pt idx="18580">
                  <c:v>2.8060830000000001</c:v>
                </c:pt>
                <c:pt idx="18581">
                  <c:v>2.8009620000000002</c:v>
                </c:pt>
                <c:pt idx="18582">
                  <c:v>2.8100489999999998</c:v>
                </c:pt>
                <c:pt idx="18583">
                  <c:v>2.815963</c:v>
                </c:pt>
                <c:pt idx="18584">
                  <c:v>2.8291849999999998</c:v>
                </c:pt>
                <c:pt idx="18585">
                  <c:v>2.8297150000000002</c:v>
                </c:pt>
                <c:pt idx="18586">
                  <c:v>2.8228149999999999</c:v>
                </c:pt>
                <c:pt idx="18587">
                  <c:v>2.8198340000000002</c:v>
                </c:pt>
                <c:pt idx="18588">
                  <c:v>2.8345950000000002</c:v>
                </c:pt>
                <c:pt idx="18589">
                  <c:v>2.8634430000000002</c:v>
                </c:pt>
                <c:pt idx="18590">
                  <c:v>2.8761369999999999</c:v>
                </c:pt>
                <c:pt idx="18591">
                  <c:v>2.8682989999999999</c:v>
                </c:pt>
                <c:pt idx="18592">
                  <c:v>2.8106990000000001</c:v>
                </c:pt>
                <c:pt idx="18593">
                  <c:v>2.7758880000000001</c:v>
                </c:pt>
                <c:pt idx="18594">
                  <c:v>2.7373029999999998</c:v>
                </c:pt>
                <c:pt idx="18595">
                  <c:v>2.7438899999999999</c:v>
                </c:pt>
                <c:pt idx="18596">
                  <c:v>2.7920910000000001</c:v>
                </c:pt>
                <c:pt idx="18597">
                  <c:v>2.805698</c:v>
                </c:pt>
                <c:pt idx="18598">
                  <c:v>2.7806479999999998</c:v>
                </c:pt>
                <c:pt idx="18599">
                  <c:v>2.7489379999999999</c:v>
                </c:pt>
                <c:pt idx="18600">
                  <c:v>2.767401</c:v>
                </c:pt>
                <c:pt idx="18601">
                  <c:v>2.7644929999999999</c:v>
                </c:pt>
                <c:pt idx="18602">
                  <c:v>2.7607659999999998</c:v>
                </c:pt>
                <c:pt idx="18603">
                  <c:v>2.7859609999999999</c:v>
                </c:pt>
                <c:pt idx="18604">
                  <c:v>2.783725</c:v>
                </c:pt>
                <c:pt idx="18605">
                  <c:v>2.7772579999999998</c:v>
                </c:pt>
                <c:pt idx="18606">
                  <c:v>2.7671610000000002</c:v>
                </c:pt>
                <c:pt idx="18607">
                  <c:v>2.744202</c:v>
                </c:pt>
                <c:pt idx="18608">
                  <c:v>2.733047</c:v>
                </c:pt>
                <c:pt idx="18609">
                  <c:v>2.7380960000000001</c:v>
                </c:pt>
                <c:pt idx="18610">
                  <c:v>2.7350189999999999</c:v>
                </c:pt>
                <c:pt idx="18611">
                  <c:v>2.7379039999999999</c:v>
                </c:pt>
                <c:pt idx="18612">
                  <c:v>2.7595399999999999</c:v>
                </c:pt>
                <c:pt idx="18613">
                  <c:v>2.7713199999999998</c:v>
                </c:pt>
                <c:pt idx="18614">
                  <c:v>2.7569680000000001</c:v>
                </c:pt>
                <c:pt idx="18615">
                  <c:v>2.8212999999999999</c:v>
                </c:pt>
                <c:pt idx="18616">
                  <c:v>2.9078460000000002</c:v>
                </c:pt>
                <c:pt idx="18617">
                  <c:v>2.911597</c:v>
                </c:pt>
                <c:pt idx="18618">
                  <c:v>2.875391</c:v>
                </c:pt>
                <c:pt idx="18619">
                  <c:v>2.7931249999999999</c:v>
                </c:pt>
                <c:pt idx="18620">
                  <c:v>2.7657669999999999</c:v>
                </c:pt>
                <c:pt idx="18621">
                  <c:v>2.7322540000000002</c:v>
                </c:pt>
                <c:pt idx="18622">
                  <c:v>2.7205460000000001</c:v>
                </c:pt>
                <c:pt idx="18623">
                  <c:v>2.735668</c:v>
                </c:pt>
                <c:pt idx="18624">
                  <c:v>2.7284079999999999</c:v>
                </c:pt>
                <c:pt idx="18625">
                  <c:v>2.696434</c:v>
                </c:pt>
                <c:pt idx="18626">
                  <c:v>2.6893660000000001</c:v>
                </c:pt>
                <c:pt idx="18627">
                  <c:v>2.6836920000000002</c:v>
                </c:pt>
                <c:pt idx="18628">
                  <c:v>2.6788120000000002</c:v>
                </c:pt>
                <c:pt idx="18629">
                  <c:v>2.6779709999999999</c:v>
                </c:pt>
                <c:pt idx="18630">
                  <c:v>2.6798220000000001</c:v>
                </c:pt>
                <c:pt idx="18631">
                  <c:v>2.6974429999999998</c:v>
                </c:pt>
                <c:pt idx="18632">
                  <c:v>2.7695889999999999</c:v>
                </c:pt>
                <c:pt idx="18633">
                  <c:v>2.840436</c:v>
                </c:pt>
                <c:pt idx="18634">
                  <c:v>2.8722180000000002</c:v>
                </c:pt>
                <c:pt idx="18635">
                  <c:v>2.908976</c:v>
                </c:pt>
                <c:pt idx="18636">
                  <c:v>2.9333529999999999</c:v>
                </c:pt>
                <c:pt idx="18637">
                  <c:v>2.9093849999999999</c:v>
                </c:pt>
                <c:pt idx="18638">
                  <c:v>2.8760889999999999</c:v>
                </c:pt>
                <c:pt idx="18639">
                  <c:v>2.8588279999999999</c:v>
                </c:pt>
                <c:pt idx="18640">
                  <c:v>2.8222619999999998</c:v>
                </c:pt>
                <c:pt idx="18641">
                  <c:v>2.8042310000000001</c:v>
                </c:pt>
                <c:pt idx="18642">
                  <c:v>2.789326</c:v>
                </c:pt>
                <c:pt idx="18643">
                  <c:v>2.8235600000000001</c:v>
                </c:pt>
                <c:pt idx="18644">
                  <c:v>2.8326709999999999</c:v>
                </c:pt>
                <c:pt idx="18645">
                  <c:v>2.82118</c:v>
                </c:pt>
                <c:pt idx="18646">
                  <c:v>2.8048320000000002</c:v>
                </c:pt>
                <c:pt idx="18647">
                  <c:v>2.789927</c:v>
                </c:pt>
                <c:pt idx="18648">
                  <c:v>2.7913700000000001</c:v>
                </c:pt>
                <c:pt idx="18649">
                  <c:v>2.8111790000000001</c:v>
                </c:pt>
                <c:pt idx="18650">
                  <c:v>2.8037510000000001</c:v>
                </c:pt>
                <c:pt idx="18651">
                  <c:v>2.8043040000000001</c:v>
                </c:pt>
                <c:pt idx="18652">
                  <c:v>2.8044959999999999</c:v>
                </c:pt>
                <c:pt idx="18653">
                  <c:v>2.8055780000000001</c:v>
                </c:pt>
                <c:pt idx="18654">
                  <c:v>2.8061790000000002</c:v>
                </c:pt>
                <c:pt idx="18655">
                  <c:v>2.794038</c:v>
                </c:pt>
                <c:pt idx="18656">
                  <c:v>2.7825950000000002</c:v>
                </c:pt>
                <c:pt idx="18657">
                  <c:v>2.7855279999999998</c:v>
                </c:pt>
                <c:pt idx="18658">
                  <c:v>2.7981009999999999</c:v>
                </c:pt>
                <c:pt idx="18659">
                  <c:v>2.845726</c:v>
                </c:pt>
                <c:pt idx="18660">
                  <c:v>2.8649819999999999</c:v>
                </c:pt>
                <c:pt idx="18661">
                  <c:v>2.854813</c:v>
                </c:pt>
                <c:pt idx="18662">
                  <c:v>2.826854</c:v>
                </c:pt>
                <c:pt idx="18663">
                  <c:v>2.7822339999999999</c:v>
                </c:pt>
                <c:pt idx="18664">
                  <c:v>2.758915</c:v>
                </c:pt>
                <c:pt idx="18665">
                  <c:v>2.8148089999999999</c:v>
                </c:pt>
                <c:pt idx="18666">
                  <c:v>2.8462779999999999</c:v>
                </c:pt>
                <c:pt idx="18667">
                  <c:v>2.8602219999999998</c:v>
                </c:pt>
                <c:pt idx="18668">
                  <c:v>2.8370950000000001</c:v>
                </c:pt>
                <c:pt idx="18669">
                  <c:v>2.7942070000000001</c:v>
                </c:pt>
                <c:pt idx="18670">
                  <c:v>2.7621120000000001</c:v>
                </c:pt>
                <c:pt idx="18671">
                  <c:v>2.7732670000000001</c:v>
                </c:pt>
                <c:pt idx="18672">
                  <c:v>2.801034</c:v>
                </c:pt>
                <c:pt idx="18673">
                  <c:v>2.8214450000000002</c:v>
                </c:pt>
                <c:pt idx="18674">
                  <c:v>2.782667</c:v>
                </c:pt>
                <c:pt idx="18675">
                  <c:v>2.7643960000000001</c:v>
                </c:pt>
                <c:pt idx="18676">
                  <c:v>2.7343459999999999</c:v>
                </c:pt>
                <c:pt idx="18677">
                  <c:v>2.7592279999999998</c:v>
                </c:pt>
                <c:pt idx="18678">
                  <c:v>2.7615120000000002</c:v>
                </c:pt>
                <c:pt idx="18679">
                  <c:v>2.7453799999999999</c:v>
                </c:pt>
                <c:pt idx="18680">
                  <c:v>2.739106</c:v>
                </c:pt>
                <c:pt idx="18681">
                  <c:v>2.7379039999999999</c:v>
                </c:pt>
                <c:pt idx="18682">
                  <c:v>2.7424949999999999</c:v>
                </c:pt>
                <c:pt idx="18683">
                  <c:v>2.736942</c:v>
                </c:pt>
                <c:pt idx="18684">
                  <c:v>2.7468710000000001</c:v>
                </c:pt>
                <c:pt idx="18685">
                  <c:v>2.7898070000000001</c:v>
                </c:pt>
                <c:pt idx="18686">
                  <c:v>2.8258200000000002</c:v>
                </c:pt>
                <c:pt idx="18687">
                  <c:v>2.8311329999999999</c:v>
                </c:pt>
                <c:pt idx="18688">
                  <c:v>2.8190879999999998</c:v>
                </c:pt>
                <c:pt idx="18689">
                  <c:v>2.8592360000000001</c:v>
                </c:pt>
                <c:pt idx="18690">
                  <c:v>2.915419</c:v>
                </c:pt>
                <c:pt idx="18691">
                  <c:v>2.9177749999999998</c:v>
                </c:pt>
                <c:pt idx="18692">
                  <c:v>2.8737330000000001</c:v>
                </c:pt>
                <c:pt idx="18693">
                  <c:v>2.8268300000000002</c:v>
                </c:pt>
                <c:pt idx="18694">
                  <c:v>2.8174540000000001</c:v>
                </c:pt>
                <c:pt idx="18695">
                  <c:v>2.7642760000000002</c:v>
                </c:pt>
                <c:pt idx="18696">
                  <c:v>2.6784750000000002</c:v>
                </c:pt>
                <c:pt idx="18697">
                  <c:v>2.611475</c:v>
                </c:pt>
                <c:pt idx="18698">
                  <c:v>2.5569259999999998</c:v>
                </c:pt>
                <c:pt idx="18699">
                  <c:v>2.5505080000000002</c:v>
                </c:pt>
                <c:pt idx="18700">
                  <c:v>2.5818560000000002</c:v>
                </c:pt>
                <c:pt idx="18701">
                  <c:v>2.64114</c:v>
                </c:pt>
                <c:pt idx="18702">
                  <c:v>2.7912020000000002</c:v>
                </c:pt>
                <c:pt idx="18703">
                  <c:v>2.932175</c:v>
                </c:pt>
                <c:pt idx="18704">
                  <c:v>2.9909780000000001</c:v>
                </c:pt>
                <c:pt idx="18705">
                  <c:v>2.9764819999999999</c:v>
                </c:pt>
                <c:pt idx="18706">
                  <c:v>2.85426</c:v>
                </c:pt>
                <c:pt idx="18707">
                  <c:v>2.7073480000000001</c:v>
                </c:pt>
                <c:pt idx="18708">
                  <c:v>2.7105459999999999</c:v>
                </c:pt>
                <c:pt idx="18709">
                  <c:v>2.7755749999999999</c:v>
                </c:pt>
                <c:pt idx="18710">
                  <c:v>2.8370950000000001</c:v>
                </c:pt>
                <c:pt idx="18711">
                  <c:v>2.906765</c:v>
                </c:pt>
                <c:pt idx="18712">
                  <c:v>2.8729879999999999</c:v>
                </c:pt>
                <c:pt idx="18713">
                  <c:v>2.8244739999999999</c:v>
                </c:pt>
                <c:pt idx="18714">
                  <c:v>2.824065</c:v>
                </c:pt>
                <c:pt idx="18715">
                  <c:v>2.8561109999999998</c:v>
                </c:pt>
                <c:pt idx="18716">
                  <c:v>2.8823150000000002</c:v>
                </c:pt>
                <c:pt idx="18717">
                  <c:v>2.8535149999999998</c:v>
                </c:pt>
                <c:pt idx="18718">
                  <c:v>2.801755</c:v>
                </c:pt>
                <c:pt idx="18719">
                  <c:v>2.7809119999999998</c:v>
                </c:pt>
                <c:pt idx="18720">
                  <c:v>2.7332640000000001</c:v>
                </c:pt>
                <c:pt idx="18721">
                  <c:v>2.7086939999999999</c:v>
                </c:pt>
                <c:pt idx="18722">
                  <c:v>2.7054969999999998</c:v>
                </c:pt>
                <c:pt idx="18723">
                  <c:v>2.7285279999999998</c:v>
                </c:pt>
                <c:pt idx="18724">
                  <c:v>2.775623</c:v>
                </c:pt>
                <c:pt idx="18725">
                  <c:v>2.8714249999999999</c:v>
                </c:pt>
                <c:pt idx="18726">
                  <c:v>2.973789</c:v>
                </c:pt>
                <c:pt idx="18727">
                  <c:v>3.0087679999999999</c:v>
                </c:pt>
                <c:pt idx="18728">
                  <c:v>2.978189</c:v>
                </c:pt>
                <c:pt idx="18729">
                  <c:v>2.8577460000000001</c:v>
                </c:pt>
                <c:pt idx="18730">
                  <c:v>2.7345860000000002</c:v>
                </c:pt>
                <c:pt idx="18731">
                  <c:v>2.6983090000000001</c:v>
                </c:pt>
                <c:pt idx="18732">
                  <c:v>2.7070110000000001</c:v>
                </c:pt>
                <c:pt idx="18733">
                  <c:v>2.7644679999999999</c:v>
                </c:pt>
                <c:pt idx="18734">
                  <c:v>2.7690839999999999</c:v>
                </c:pt>
                <c:pt idx="18735">
                  <c:v>2.7361490000000002</c:v>
                </c:pt>
                <c:pt idx="18736">
                  <c:v>2.7571840000000001</c:v>
                </c:pt>
                <c:pt idx="18737">
                  <c:v>2.7815129999999999</c:v>
                </c:pt>
                <c:pt idx="18738">
                  <c:v>2.7545160000000002</c:v>
                </c:pt>
                <c:pt idx="18739">
                  <c:v>2.7532169999999998</c:v>
                </c:pt>
                <c:pt idx="18740">
                  <c:v>2.785552</c:v>
                </c:pt>
                <c:pt idx="18741">
                  <c:v>2.8272140000000001</c:v>
                </c:pt>
                <c:pt idx="18742">
                  <c:v>2.8710879999999999</c:v>
                </c:pt>
                <c:pt idx="18743">
                  <c:v>2.8749349999999998</c:v>
                </c:pt>
                <c:pt idx="18744">
                  <c:v>2.8624339999999999</c:v>
                </c:pt>
                <c:pt idx="18745">
                  <c:v>2.8246180000000001</c:v>
                </c:pt>
                <c:pt idx="18746">
                  <c:v>2.8023319999999998</c:v>
                </c:pt>
                <c:pt idx="18747">
                  <c:v>2.7673770000000002</c:v>
                </c:pt>
                <c:pt idx="18748">
                  <c:v>2.7549239999999999</c:v>
                </c:pt>
                <c:pt idx="18749">
                  <c:v>2.7802630000000002</c:v>
                </c:pt>
                <c:pt idx="18750">
                  <c:v>2.7784840000000002</c:v>
                </c:pt>
                <c:pt idx="18751">
                  <c:v>2.7895910000000002</c:v>
                </c:pt>
                <c:pt idx="18752">
                  <c:v>2.7823549999999999</c:v>
                </c:pt>
                <c:pt idx="18753">
                  <c:v>2.7901199999999999</c:v>
                </c:pt>
                <c:pt idx="18754">
                  <c:v>2.8049529999999998</c:v>
                </c:pt>
                <c:pt idx="18755">
                  <c:v>2.7857919999999998</c:v>
                </c:pt>
                <c:pt idx="18756">
                  <c:v>2.742928</c:v>
                </c:pt>
                <c:pt idx="18757">
                  <c:v>2.718407</c:v>
                </c:pt>
                <c:pt idx="18758">
                  <c:v>2.7146080000000001</c:v>
                </c:pt>
                <c:pt idx="18759">
                  <c:v>2.7365810000000002</c:v>
                </c:pt>
                <c:pt idx="18760">
                  <c:v>2.7680750000000001</c:v>
                </c:pt>
                <c:pt idx="18761">
                  <c:v>2.784278</c:v>
                </c:pt>
                <c:pt idx="18762">
                  <c:v>2.7945190000000002</c:v>
                </c:pt>
                <c:pt idx="18763">
                  <c:v>2.7998080000000001</c:v>
                </c:pt>
                <c:pt idx="18764">
                  <c:v>2.802861</c:v>
                </c:pt>
                <c:pt idx="18765">
                  <c:v>2.7971159999999999</c:v>
                </c:pt>
                <c:pt idx="18766">
                  <c:v>2.8096890000000001</c:v>
                </c:pt>
                <c:pt idx="18767">
                  <c:v>2.8500049999999999</c:v>
                </c:pt>
                <c:pt idx="18768">
                  <c:v>2.8362530000000001</c:v>
                </c:pt>
                <c:pt idx="18769">
                  <c:v>2.7644440000000001</c:v>
                </c:pt>
                <c:pt idx="18770">
                  <c:v>2.6724410000000001</c:v>
                </c:pt>
                <c:pt idx="18771">
                  <c:v>2.632654</c:v>
                </c:pt>
                <c:pt idx="18772">
                  <c:v>2.6699649999999999</c:v>
                </c:pt>
                <c:pt idx="18773">
                  <c:v>2.7038139999999999</c:v>
                </c:pt>
                <c:pt idx="18774">
                  <c:v>2.695929</c:v>
                </c:pt>
                <c:pt idx="18775">
                  <c:v>2.6872020000000001</c:v>
                </c:pt>
                <c:pt idx="18776">
                  <c:v>2.7076609999999999</c:v>
                </c:pt>
                <c:pt idx="18777">
                  <c:v>2.7342979999999999</c:v>
                </c:pt>
                <c:pt idx="18778">
                  <c:v>2.8460139999999998</c:v>
                </c:pt>
                <c:pt idx="18779">
                  <c:v>2.9182079999999999</c:v>
                </c:pt>
                <c:pt idx="18780">
                  <c:v>2.9029419999999999</c:v>
                </c:pt>
                <c:pt idx="18781">
                  <c:v>2.86842</c:v>
                </c:pt>
                <c:pt idx="18782">
                  <c:v>2.7929330000000001</c:v>
                </c:pt>
                <c:pt idx="18783">
                  <c:v>2.7698779999999998</c:v>
                </c:pt>
                <c:pt idx="18784">
                  <c:v>2.8270460000000002</c:v>
                </c:pt>
                <c:pt idx="18785">
                  <c:v>2.8270940000000002</c:v>
                </c:pt>
                <c:pt idx="18786">
                  <c:v>2.822743</c:v>
                </c:pt>
                <c:pt idx="18787">
                  <c:v>2.79149</c:v>
                </c:pt>
                <c:pt idx="18788">
                  <c:v>2.7587709999999999</c:v>
                </c:pt>
                <c:pt idx="18789">
                  <c:v>2.7505250000000001</c:v>
                </c:pt>
                <c:pt idx="18790">
                  <c:v>2.7461009999999999</c:v>
                </c:pt>
                <c:pt idx="18791">
                  <c:v>2.7425679999999999</c:v>
                </c:pt>
                <c:pt idx="18792">
                  <c:v>2.752977</c:v>
                </c:pt>
                <c:pt idx="18793">
                  <c:v>2.7762959999999999</c:v>
                </c:pt>
                <c:pt idx="18794">
                  <c:v>2.8105540000000002</c:v>
                </c:pt>
                <c:pt idx="18795">
                  <c:v>2.814473</c:v>
                </c:pt>
                <c:pt idx="18796">
                  <c:v>2.7816329999999998</c:v>
                </c:pt>
                <c:pt idx="18797">
                  <c:v>2.7903600000000002</c:v>
                </c:pt>
                <c:pt idx="18798">
                  <c:v>2.7893979999999998</c:v>
                </c:pt>
                <c:pt idx="18799">
                  <c:v>2.7667999999999999</c:v>
                </c:pt>
                <c:pt idx="18800">
                  <c:v>2.7229749999999999</c:v>
                </c:pt>
                <c:pt idx="18801">
                  <c:v>2.6924429999999999</c:v>
                </c:pt>
                <c:pt idx="18802">
                  <c:v>2.6940539999999999</c:v>
                </c:pt>
                <c:pt idx="18803">
                  <c:v>2.7373989999999999</c:v>
                </c:pt>
                <c:pt idx="18804">
                  <c:v>2.7735799999999999</c:v>
                </c:pt>
                <c:pt idx="18805">
                  <c:v>2.764589</c:v>
                </c:pt>
                <c:pt idx="18806">
                  <c:v>2.7323499999999998</c:v>
                </c:pt>
                <c:pt idx="18807">
                  <c:v>2.74377</c:v>
                </c:pt>
                <c:pt idx="18808">
                  <c:v>2.7474240000000001</c:v>
                </c:pt>
                <c:pt idx="18809">
                  <c:v>2.8085830000000001</c:v>
                </c:pt>
                <c:pt idx="18810">
                  <c:v>2.9228230000000002</c:v>
                </c:pt>
                <c:pt idx="18811">
                  <c:v>3.0028060000000001</c:v>
                </c:pt>
                <c:pt idx="18812">
                  <c:v>2.977684</c:v>
                </c:pt>
                <c:pt idx="18813">
                  <c:v>2.9928300000000001</c:v>
                </c:pt>
                <c:pt idx="18814">
                  <c:v>3.0191300000000001</c:v>
                </c:pt>
                <c:pt idx="18815">
                  <c:v>2.9769389999999998</c:v>
                </c:pt>
                <c:pt idx="18816">
                  <c:v>2.8762569999999998</c:v>
                </c:pt>
                <c:pt idx="18817">
                  <c:v>2.7657180000000001</c:v>
                </c:pt>
                <c:pt idx="18818">
                  <c:v>2.7062179999999998</c:v>
                </c:pt>
                <c:pt idx="18819">
                  <c:v>2.6867450000000002</c:v>
                </c:pt>
                <c:pt idx="18820">
                  <c:v>2.714753</c:v>
                </c:pt>
                <c:pt idx="18821">
                  <c:v>2.7720410000000002</c:v>
                </c:pt>
                <c:pt idx="18822">
                  <c:v>2.8290169999999999</c:v>
                </c:pt>
                <c:pt idx="18823">
                  <c:v>2.801491</c:v>
                </c:pt>
                <c:pt idx="18824">
                  <c:v>2.722566</c:v>
                </c:pt>
                <c:pt idx="18825">
                  <c:v>2.6666470000000002</c:v>
                </c:pt>
                <c:pt idx="18826">
                  <c:v>2.6494819999999999</c:v>
                </c:pt>
                <c:pt idx="18827">
                  <c:v>2.6996549999999999</c:v>
                </c:pt>
                <c:pt idx="18828">
                  <c:v>2.793005</c:v>
                </c:pt>
                <c:pt idx="18829">
                  <c:v>2.845942</c:v>
                </c:pt>
                <c:pt idx="18830">
                  <c:v>2.845942</c:v>
                </c:pt>
                <c:pt idx="18831">
                  <c:v>2.8679389999999998</c:v>
                </c:pt>
                <c:pt idx="18832">
                  <c:v>2.8416869999999999</c:v>
                </c:pt>
                <c:pt idx="18833">
                  <c:v>2.859861</c:v>
                </c:pt>
                <c:pt idx="18834">
                  <c:v>2.8393549999999999</c:v>
                </c:pt>
                <c:pt idx="18835">
                  <c:v>2.7767770000000001</c:v>
                </c:pt>
                <c:pt idx="18836">
                  <c:v>2.7566069999999998</c:v>
                </c:pt>
                <c:pt idx="18837">
                  <c:v>2.7516790000000002</c:v>
                </c:pt>
                <c:pt idx="18838">
                  <c:v>2.767522</c:v>
                </c:pt>
                <c:pt idx="18839">
                  <c:v>2.7647089999999999</c:v>
                </c:pt>
                <c:pt idx="18840">
                  <c:v>2.767353</c:v>
                </c:pt>
                <c:pt idx="18841">
                  <c:v>2.7611509999999999</c:v>
                </c:pt>
                <c:pt idx="18842">
                  <c:v>2.7533859999999999</c:v>
                </c:pt>
                <c:pt idx="18843">
                  <c:v>2.7424949999999999</c:v>
                </c:pt>
                <c:pt idx="18844">
                  <c:v>2.7605740000000001</c:v>
                </c:pt>
                <c:pt idx="18845">
                  <c:v>2.7805520000000001</c:v>
                </c:pt>
                <c:pt idx="18846">
                  <c:v>2.8106740000000001</c:v>
                </c:pt>
                <c:pt idx="18847">
                  <c:v>2.82945</c:v>
                </c:pt>
                <c:pt idx="18848">
                  <c:v>2.818127</c:v>
                </c:pt>
                <c:pt idx="18849">
                  <c:v>2.805193</c:v>
                </c:pt>
                <c:pt idx="18850">
                  <c:v>2.799976</c:v>
                </c:pt>
                <c:pt idx="18851">
                  <c:v>2.7895669999999999</c:v>
                </c:pt>
                <c:pt idx="18852">
                  <c:v>2.7928359999999999</c:v>
                </c:pt>
                <c:pt idx="18853">
                  <c:v>2.7655500000000002</c:v>
                </c:pt>
                <c:pt idx="18854">
                  <c:v>2.7657180000000001</c:v>
                </c:pt>
                <c:pt idx="18855">
                  <c:v>2.7713679999999998</c:v>
                </c:pt>
                <c:pt idx="18856">
                  <c:v>2.777787</c:v>
                </c:pt>
                <c:pt idx="18857">
                  <c:v>2.8101940000000001</c:v>
                </c:pt>
                <c:pt idx="18858">
                  <c:v>2.835629</c:v>
                </c:pt>
                <c:pt idx="18859">
                  <c:v>2.8379599999999998</c:v>
                </c:pt>
                <c:pt idx="18860">
                  <c:v>2.8191609999999998</c:v>
                </c:pt>
                <c:pt idx="18861">
                  <c:v>2.8178380000000001</c:v>
                </c:pt>
                <c:pt idx="18862">
                  <c:v>2.8175979999999998</c:v>
                </c:pt>
                <c:pt idx="18863">
                  <c:v>2.8036539999999999</c:v>
                </c:pt>
                <c:pt idx="18864">
                  <c:v>2.7704550000000001</c:v>
                </c:pt>
                <c:pt idx="18865">
                  <c:v>2.7627619999999999</c:v>
                </c:pt>
                <c:pt idx="18866">
                  <c:v>2.8038949999999998</c:v>
                </c:pt>
                <c:pt idx="18867">
                  <c:v>2.8200500000000002</c:v>
                </c:pt>
                <c:pt idx="18868">
                  <c:v>2.8510870000000001</c:v>
                </c:pt>
                <c:pt idx="18869">
                  <c:v>2.830003</c:v>
                </c:pt>
                <c:pt idx="18870">
                  <c:v>2.7947109999999999</c:v>
                </c:pt>
                <c:pt idx="18871">
                  <c:v>2.7461739999999999</c:v>
                </c:pt>
                <c:pt idx="18872">
                  <c:v>2.740885</c:v>
                </c:pt>
                <c:pt idx="18873">
                  <c:v>2.7827389999999999</c:v>
                </c:pt>
                <c:pt idx="18874">
                  <c:v>2.8280319999999999</c:v>
                </c:pt>
                <c:pt idx="18875">
                  <c:v>2.8519040000000002</c:v>
                </c:pt>
                <c:pt idx="18876">
                  <c:v>2.828945</c:v>
                </c:pt>
                <c:pt idx="18877">
                  <c:v>2.7866580000000001</c:v>
                </c:pt>
                <c:pt idx="18878">
                  <c:v>2.7097039999999999</c:v>
                </c:pt>
                <c:pt idx="18879">
                  <c:v>2.5979390000000002</c:v>
                </c:pt>
                <c:pt idx="18880">
                  <c:v>2.5970260000000001</c:v>
                </c:pt>
                <c:pt idx="18881">
                  <c:v>2.6337359999999999</c:v>
                </c:pt>
                <c:pt idx="18882">
                  <c:v>2.7469670000000002</c:v>
                </c:pt>
                <c:pt idx="18883">
                  <c:v>2.8289930000000001</c:v>
                </c:pt>
                <c:pt idx="18884">
                  <c:v>2.827286</c:v>
                </c:pt>
                <c:pt idx="18885">
                  <c:v>2.839331</c:v>
                </c:pt>
                <c:pt idx="18886">
                  <c:v>2.868468</c:v>
                </c:pt>
                <c:pt idx="18887">
                  <c:v>2.8214929999999998</c:v>
                </c:pt>
                <c:pt idx="18888">
                  <c:v>2.758915</c:v>
                </c:pt>
                <c:pt idx="18889">
                  <c:v>2.7765849999999999</c:v>
                </c:pt>
                <c:pt idx="18890">
                  <c:v>2.8301470000000002</c:v>
                </c:pt>
                <c:pt idx="18891">
                  <c:v>2.8784209999999999</c:v>
                </c:pt>
                <c:pt idx="18892">
                  <c:v>2.9452289999999999</c:v>
                </c:pt>
                <c:pt idx="18893">
                  <c:v>2.9592930000000002</c:v>
                </c:pt>
                <c:pt idx="18894">
                  <c:v>2.8582990000000001</c:v>
                </c:pt>
                <c:pt idx="18895">
                  <c:v>2.7550439999999998</c:v>
                </c:pt>
                <c:pt idx="18896">
                  <c:v>2.7218689999999999</c:v>
                </c:pt>
                <c:pt idx="18897">
                  <c:v>2.7522799999999998</c:v>
                </c:pt>
                <c:pt idx="18898">
                  <c:v>2.774181</c:v>
                </c:pt>
                <c:pt idx="18899">
                  <c:v>2.8410380000000002</c:v>
                </c:pt>
                <c:pt idx="18900">
                  <c:v>2.8570730000000002</c:v>
                </c:pt>
                <c:pt idx="18901">
                  <c:v>2.8201700000000001</c:v>
                </c:pt>
                <c:pt idx="18902">
                  <c:v>2.8398119999999998</c:v>
                </c:pt>
                <c:pt idx="18903">
                  <c:v>2.8323109999999998</c:v>
                </c:pt>
                <c:pt idx="18904">
                  <c:v>2.8185359999999999</c:v>
                </c:pt>
                <c:pt idx="18905">
                  <c:v>2.7900960000000001</c:v>
                </c:pt>
                <c:pt idx="18906">
                  <c:v>2.7702140000000002</c:v>
                </c:pt>
                <c:pt idx="18907">
                  <c:v>2.7845659999999999</c:v>
                </c:pt>
                <c:pt idx="18908">
                  <c:v>2.8062269999999998</c:v>
                </c:pt>
                <c:pt idx="18909">
                  <c:v>2.8218049999999999</c:v>
                </c:pt>
                <c:pt idx="18910">
                  <c:v>2.8112029999999999</c:v>
                </c:pt>
                <c:pt idx="18911">
                  <c:v>2.8142079999999998</c:v>
                </c:pt>
                <c:pt idx="18912">
                  <c:v>2.8632270000000002</c:v>
                </c:pt>
                <c:pt idx="18913">
                  <c:v>2.8807040000000002</c:v>
                </c:pt>
                <c:pt idx="18914">
                  <c:v>2.8631310000000001</c:v>
                </c:pt>
                <c:pt idx="18915">
                  <c:v>2.8200980000000002</c:v>
                </c:pt>
                <c:pt idx="18916">
                  <c:v>2.835099</c:v>
                </c:pt>
                <c:pt idx="18917">
                  <c:v>2.8515429999999999</c:v>
                </c:pt>
                <c:pt idx="18918">
                  <c:v>2.9047450000000001</c:v>
                </c:pt>
                <c:pt idx="18919">
                  <c:v>2.939171</c:v>
                </c:pt>
                <c:pt idx="18920">
                  <c:v>2.9317419999999998</c:v>
                </c:pt>
                <c:pt idx="18921">
                  <c:v>2.8856090000000001</c:v>
                </c:pt>
                <c:pt idx="18922">
                  <c:v>2.8269739999999999</c:v>
                </c:pt>
                <c:pt idx="18923">
                  <c:v>2.78322</c:v>
                </c:pt>
                <c:pt idx="18924">
                  <c:v>2.7817539999999998</c:v>
                </c:pt>
                <c:pt idx="18925">
                  <c:v>2.7940140000000002</c:v>
                </c:pt>
                <c:pt idx="18926">
                  <c:v>2.7765369999999998</c:v>
                </c:pt>
                <c:pt idx="18927">
                  <c:v>2.786321</c:v>
                </c:pt>
                <c:pt idx="18928">
                  <c:v>2.8169970000000002</c:v>
                </c:pt>
                <c:pt idx="18929">
                  <c:v>2.8125499999999999</c:v>
                </c:pt>
                <c:pt idx="18930">
                  <c:v>2.7693970000000001</c:v>
                </c:pt>
                <c:pt idx="18931">
                  <c:v>2.7367020000000002</c:v>
                </c:pt>
                <c:pt idx="18932">
                  <c:v>2.7358359999999999</c:v>
                </c:pt>
                <c:pt idx="18933">
                  <c:v>2.7727379999999999</c:v>
                </c:pt>
                <c:pt idx="18934">
                  <c:v>2.7974519999999998</c:v>
                </c:pt>
                <c:pt idx="18935">
                  <c:v>2.7563430000000002</c:v>
                </c:pt>
                <c:pt idx="18936">
                  <c:v>2.7331919999999998</c:v>
                </c:pt>
                <c:pt idx="18937">
                  <c:v>2.7719689999999999</c:v>
                </c:pt>
                <c:pt idx="18938">
                  <c:v>2.8131270000000002</c:v>
                </c:pt>
                <c:pt idx="18939">
                  <c:v>2.8003610000000001</c:v>
                </c:pt>
                <c:pt idx="18940">
                  <c:v>2.7723779999999998</c:v>
                </c:pt>
                <c:pt idx="18941">
                  <c:v>2.7476400000000001</c:v>
                </c:pt>
                <c:pt idx="18942">
                  <c:v>2.7141280000000001</c:v>
                </c:pt>
                <c:pt idx="18943">
                  <c:v>2.686337</c:v>
                </c:pt>
                <c:pt idx="18944">
                  <c:v>2.6599400000000002</c:v>
                </c:pt>
                <c:pt idx="18945">
                  <c:v>2.6983809999999999</c:v>
                </c:pt>
                <c:pt idx="18946">
                  <c:v>2.7499479999999998</c:v>
                </c:pt>
                <c:pt idx="18947">
                  <c:v>2.7587709999999999</c:v>
                </c:pt>
                <c:pt idx="18948">
                  <c:v>2.815194</c:v>
                </c:pt>
                <c:pt idx="18949">
                  <c:v>2.881354</c:v>
                </c:pt>
                <c:pt idx="18950">
                  <c:v>2.9024369999999999</c:v>
                </c:pt>
                <c:pt idx="18951">
                  <c:v>2.8982779999999999</c:v>
                </c:pt>
                <c:pt idx="18952">
                  <c:v>2.8853680000000002</c:v>
                </c:pt>
                <c:pt idx="18953">
                  <c:v>2.8461340000000002</c:v>
                </c:pt>
                <c:pt idx="18954">
                  <c:v>2.7847110000000002</c:v>
                </c:pt>
                <c:pt idx="18955">
                  <c:v>2.7513179999999999</c:v>
                </c:pt>
                <c:pt idx="18956">
                  <c:v>2.7590110000000001</c:v>
                </c:pt>
                <c:pt idx="18957">
                  <c:v>2.7467990000000002</c:v>
                </c:pt>
                <c:pt idx="18958">
                  <c:v>2.763242</c:v>
                </c:pt>
                <c:pt idx="18959">
                  <c:v>2.7937979999999998</c:v>
                </c:pt>
                <c:pt idx="18960">
                  <c:v>2.8118280000000002</c:v>
                </c:pt>
                <c:pt idx="18961">
                  <c:v>2.7938939999999999</c:v>
                </c:pt>
                <c:pt idx="18962">
                  <c:v>2.7974519999999998</c:v>
                </c:pt>
                <c:pt idx="18963">
                  <c:v>2.7399710000000002</c:v>
                </c:pt>
                <c:pt idx="18964">
                  <c:v>2.6512129999999998</c:v>
                </c:pt>
                <c:pt idx="18965">
                  <c:v>2.6533289999999998</c:v>
                </c:pt>
                <c:pt idx="18966">
                  <c:v>2.7014819999999999</c:v>
                </c:pt>
                <c:pt idx="18967">
                  <c:v>2.7515350000000001</c:v>
                </c:pt>
                <c:pt idx="18968">
                  <c:v>2.8119239999999999</c:v>
                </c:pt>
                <c:pt idx="18969">
                  <c:v>2.848274</c:v>
                </c:pt>
                <c:pt idx="18970">
                  <c:v>2.9128949999999998</c:v>
                </c:pt>
                <c:pt idx="18971">
                  <c:v>2.9539080000000002</c:v>
                </c:pt>
                <c:pt idx="18972">
                  <c:v>2.8995519999999999</c:v>
                </c:pt>
                <c:pt idx="18973">
                  <c:v>2.822454</c:v>
                </c:pt>
                <c:pt idx="18974">
                  <c:v>2.7339850000000001</c:v>
                </c:pt>
                <c:pt idx="18975">
                  <c:v>2.6817929999999999</c:v>
                </c:pt>
                <c:pt idx="18976">
                  <c:v>2.6588579999999999</c:v>
                </c:pt>
                <c:pt idx="18977">
                  <c:v>2.6854230000000001</c:v>
                </c:pt>
                <c:pt idx="18978">
                  <c:v>2.7627619999999999</c:v>
                </c:pt>
                <c:pt idx="18979">
                  <c:v>2.8351479999999998</c:v>
                </c:pt>
                <c:pt idx="18980">
                  <c:v>2.88395</c:v>
                </c:pt>
                <c:pt idx="18981">
                  <c:v>2.9036390000000001</c:v>
                </c:pt>
                <c:pt idx="18982">
                  <c:v>2.8844789999999998</c:v>
                </c:pt>
                <c:pt idx="18983">
                  <c:v>2.843369</c:v>
                </c:pt>
                <c:pt idx="18984">
                  <c:v>2.8249550000000001</c:v>
                </c:pt>
                <c:pt idx="18985">
                  <c:v>2.845726</c:v>
                </c:pt>
                <c:pt idx="18986">
                  <c:v>2.8324310000000001</c:v>
                </c:pt>
                <c:pt idx="18987">
                  <c:v>2.7999040000000002</c:v>
                </c:pt>
                <c:pt idx="18988">
                  <c:v>2.826349</c:v>
                </c:pt>
                <c:pt idx="18989">
                  <c:v>2.872458</c:v>
                </c:pt>
                <c:pt idx="18990">
                  <c:v>2.9141689999999998</c:v>
                </c:pt>
                <c:pt idx="18991">
                  <c:v>2.836614</c:v>
                </c:pt>
                <c:pt idx="18992">
                  <c:v>2.7410049999999999</c:v>
                </c:pt>
                <c:pt idx="18993">
                  <c:v>2.7578330000000002</c:v>
                </c:pt>
                <c:pt idx="18994">
                  <c:v>2.777739</c:v>
                </c:pt>
                <c:pt idx="18995">
                  <c:v>2.7794219999999998</c:v>
                </c:pt>
                <c:pt idx="18996">
                  <c:v>2.7829320000000002</c:v>
                </c:pt>
                <c:pt idx="18997">
                  <c:v>2.7641559999999998</c:v>
                </c:pt>
                <c:pt idx="18998">
                  <c:v>2.7757429999999998</c:v>
                </c:pt>
                <c:pt idx="18999">
                  <c:v>2.8384649999999998</c:v>
                </c:pt>
                <c:pt idx="19000">
                  <c:v>2.8375279999999998</c:v>
                </c:pt>
                <c:pt idx="19001">
                  <c:v>2.8370470000000001</c:v>
                </c:pt>
                <c:pt idx="19002">
                  <c:v>2.7887490000000001</c:v>
                </c:pt>
                <c:pt idx="19003">
                  <c:v>2.7907929999999999</c:v>
                </c:pt>
                <c:pt idx="19004">
                  <c:v>2.8189920000000002</c:v>
                </c:pt>
                <c:pt idx="19005">
                  <c:v>2.818584</c:v>
                </c:pt>
                <c:pt idx="19006">
                  <c:v>2.7885089999999999</c:v>
                </c:pt>
                <c:pt idx="19007">
                  <c:v>2.7359810000000002</c:v>
                </c:pt>
                <c:pt idx="19008">
                  <c:v>2.713238</c:v>
                </c:pt>
                <c:pt idx="19009">
                  <c:v>2.7311000000000001</c:v>
                </c:pt>
                <c:pt idx="19010">
                  <c:v>2.7329750000000002</c:v>
                </c:pt>
                <c:pt idx="19011">
                  <c:v>2.6870579999999999</c:v>
                </c:pt>
                <c:pt idx="19012">
                  <c:v>2.6816970000000002</c:v>
                </c:pt>
                <c:pt idx="19013">
                  <c:v>2.7238880000000001</c:v>
                </c:pt>
                <c:pt idx="19014">
                  <c:v>2.783677</c:v>
                </c:pt>
                <c:pt idx="19015">
                  <c:v>2.8162759999999998</c:v>
                </c:pt>
                <c:pt idx="19016">
                  <c:v>2.8308200000000001</c:v>
                </c:pt>
                <c:pt idx="19017">
                  <c:v>2.8624100000000001</c:v>
                </c:pt>
                <c:pt idx="19018">
                  <c:v>2.90198</c:v>
                </c:pt>
                <c:pt idx="19019">
                  <c:v>2.9354930000000001</c:v>
                </c:pt>
                <c:pt idx="19020">
                  <c:v>2.8849119999999999</c:v>
                </c:pt>
                <c:pt idx="19021">
                  <c:v>2.8069480000000002</c:v>
                </c:pt>
                <c:pt idx="19022">
                  <c:v>2.7647569999999999</c:v>
                </c:pt>
                <c:pt idx="19023">
                  <c:v>2.7230219999999998</c:v>
                </c:pt>
                <c:pt idx="19024">
                  <c:v>2.7113870000000002</c:v>
                </c:pt>
                <c:pt idx="19025">
                  <c:v>2.7308840000000001</c:v>
                </c:pt>
                <c:pt idx="19026">
                  <c:v>2.7154259999999999</c:v>
                </c:pt>
                <c:pt idx="19027">
                  <c:v>2.7215319999999998</c:v>
                </c:pt>
                <c:pt idx="19028">
                  <c:v>2.7345619999999999</c:v>
                </c:pt>
                <c:pt idx="19029">
                  <c:v>2.7384810000000002</c:v>
                </c:pt>
                <c:pt idx="19030">
                  <c:v>2.7861530000000001</c:v>
                </c:pt>
                <c:pt idx="19031">
                  <c:v>2.790721</c:v>
                </c:pt>
                <c:pt idx="19032">
                  <c:v>2.7443469999999999</c:v>
                </c:pt>
                <c:pt idx="19033">
                  <c:v>2.6785960000000002</c:v>
                </c:pt>
                <c:pt idx="19034">
                  <c:v>2.6676329999999999</c:v>
                </c:pt>
                <c:pt idx="19035">
                  <c:v>2.667176</c:v>
                </c:pt>
                <c:pt idx="19036">
                  <c:v>2.6684739999999998</c:v>
                </c:pt>
                <c:pt idx="19037">
                  <c:v>2.7329270000000001</c:v>
                </c:pt>
                <c:pt idx="19038">
                  <c:v>2.8383929999999999</c:v>
                </c:pt>
                <c:pt idx="19039">
                  <c:v>2.9341710000000001</c:v>
                </c:pt>
                <c:pt idx="19040">
                  <c:v>3.01925</c:v>
                </c:pt>
                <c:pt idx="19041">
                  <c:v>2.874406</c:v>
                </c:pt>
                <c:pt idx="19042">
                  <c:v>2.8672420000000001</c:v>
                </c:pt>
                <c:pt idx="19043">
                  <c:v>2.8552460000000002</c:v>
                </c:pt>
                <c:pt idx="19044">
                  <c:v>2.7957209999999999</c:v>
                </c:pt>
                <c:pt idx="19045">
                  <c:v>2.7381440000000001</c:v>
                </c:pt>
                <c:pt idx="19046">
                  <c:v>2.7687240000000002</c:v>
                </c:pt>
                <c:pt idx="19047">
                  <c:v>2.8109630000000001</c:v>
                </c:pt>
                <c:pt idx="19048">
                  <c:v>2.863299</c:v>
                </c:pt>
                <c:pt idx="19049">
                  <c:v>2.8767860000000001</c:v>
                </c:pt>
                <c:pt idx="19050">
                  <c:v>2.8399559999999999</c:v>
                </c:pt>
                <c:pt idx="19051">
                  <c:v>2.7686760000000001</c:v>
                </c:pt>
                <c:pt idx="19052">
                  <c:v>2.70831</c:v>
                </c:pt>
                <c:pt idx="19053">
                  <c:v>2.7181899999999999</c:v>
                </c:pt>
                <c:pt idx="19054">
                  <c:v>2.7929080000000002</c:v>
                </c:pt>
                <c:pt idx="19055">
                  <c:v>2.8577219999999999</c:v>
                </c:pt>
                <c:pt idx="19056">
                  <c:v>2.876017</c:v>
                </c:pt>
                <c:pt idx="19057">
                  <c:v>2.8538749999999999</c:v>
                </c:pt>
                <c:pt idx="19058">
                  <c:v>2.8046639999999998</c:v>
                </c:pt>
                <c:pt idx="19059">
                  <c:v>2.8126699999999998</c:v>
                </c:pt>
                <c:pt idx="19060">
                  <c:v>2.8249550000000001</c:v>
                </c:pt>
                <c:pt idx="19061">
                  <c:v>2.7961779999999998</c:v>
                </c:pt>
                <c:pt idx="19062">
                  <c:v>2.7770419999999998</c:v>
                </c:pt>
                <c:pt idx="19063">
                  <c:v>2.769517</c:v>
                </c:pt>
                <c:pt idx="19064">
                  <c:v>2.792211</c:v>
                </c:pt>
                <c:pt idx="19065">
                  <c:v>2.806756</c:v>
                </c:pt>
                <c:pt idx="19066">
                  <c:v>2.791706</c:v>
                </c:pt>
                <c:pt idx="19067">
                  <c:v>2.780287</c:v>
                </c:pt>
                <c:pt idx="19068">
                  <c:v>2.767738</c:v>
                </c:pt>
                <c:pt idx="19069">
                  <c:v>2.7765369999999998</c:v>
                </c:pt>
                <c:pt idx="19070">
                  <c:v>2.784278</c:v>
                </c:pt>
                <c:pt idx="19071">
                  <c:v>2.7390330000000001</c:v>
                </c:pt>
                <c:pt idx="19072">
                  <c:v>2.7296100000000001</c:v>
                </c:pt>
                <c:pt idx="19073">
                  <c:v>2.75115</c:v>
                </c:pt>
                <c:pt idx="19074">
                  <c:v>2.753266</c:v>
                </c:pt>
                <c:pt idx="19075">
                  <c:v>2.7718250000000002</c:v>
                </c:pt>
                <c:pt idx="19076">
                  <c:v>2.810746</c:v>
                </c:pt>
                <c:pt idx="19077">
                  <c:v>2.7748300000000001</c:v>
                </c:pt>
                <c:pt idx="19078">
                  <c:v>2.7644679999999999</c:v>
                </c:pt>
                <c:pt idx="19079">
                  <c:v>2.8183669999999998</c:v>
                </c:pt>
                <c:pt idx="19080">
                  <c:v>2.8463270000000001</c:v>
                </c:pt>
                <c:pt idx="19081">
                  <c:v>2.8426719999999999</c:v>
                </c:pt>
                <c:pt idx="19082">
                  <c:v>2.8417110000000001</c:v>
                </c:pt>
                <c:pt idx="19083">
                  <c:v>2.843321</c:v>
                </c:pt>
                <c:pt idx="19084">
                  <c:v>2.850149</c:v>
                </c:pt>
                <c:pt idx="19085">
                  <c:v>2.8615680000000001</c:v>
                </c:pt>
                <c:pt idx="19086">
                  <c:v>2.9075579999999999</c:v>
                </c:pt>
                <c:pt idx="19087">
                  <c:v>2.9368150000000002</c:v>
                </c:pt>
                <c:pt idx="19088">
                  <c:v>2.856544</c:v>
                </c:pt>
                <c:pt idx="19089">
                  <c:v>2.7431199999999998</c:v>
                </c:pt>
                <c:pt idx="19090">
                  <c:v>2.6750859999999999</c:v>
                </c:pt>
                <c:pt idx="19091">
                  <c:v>2.7084540000000001</c:v>
                </c:pt>
                <c:pt idx="19092">
                  <c:v>2.7761279999999999</c:v>
                </c:pt>
                <c:pt idx="19093">
                  <c:v>2.7944710000000001</c:v>
                </c:pt>
                <c:pt idx="19094">
                  <c:v>2.834835</c:v>
                </c:pt>
                <c:pt idx="19095">
                  <c:v>2.848322</c:v>
                </c:pt>
                <c:pt idx="19096">
                  <c:v>2.8182230000000001</c:v>
                </c:pt>
                <c:pt idx="19097">
                  <c:v>2.7814890000000001</c:v>
                </c:pt>
                <c:pt idx="19098">
                  <c:v>2.7733629999999998</c:v>
                </c:pt>
                <c:pt idx="19099">
                  <c:v>2.812093</c:v>
                </c:pt>
                <c:pt idx="19100">
                  <c:v>2.8142320000000001</c:v>
                </c:pt>
                <c:pt idx="19101">
                  <c:v>2.7724500000000001</c:v>
                </c:pt>
                <c:pt idx="19102">
                  <c:v>2.6766719999999999</c:v>
                </c:pt>
                <c:pt idx="19103">
                  <c:v>2.6307309999999999</c:v>
                </c:pt>
                <c:pt idx="19104">
                  <c:v>2.5707499999999999</c:v>
                </c:pt>
                <c:pt idx="19105">
                  <c:v>2.5645470000000001</c:v>
                </c:pt>
                <c:pt idx="19106">
                  <c:v>2.6619109999999999</c:v>
                </c:pt>
                <c:pt idx="19107">
                  <c:v>2.7339129999999998</c:v>
                </c:pt>
                <c:pt idx="19108">
                  <c:v>2.797885</c:v>
                </c:pt>
                <c:pt idx="19109">
                  <c:v>2.897052</c:v>
                </c:pt>
                <c:pt idx="19110">
                  <c:v>2.9202270000000001</c:v>
                </c:pt>
                <c:pt idx="19111">
                  <c:v>2.9151310000000001</c:v>
                </c:pt>
                <c:pt idx="19112">
                  <c:v>2.871569</c:v>
                </c:pt>
                <c:pt idx="19113">
                  <c:v>2.805193</c:v>
                </c:pt>
                <c:pt idx="19114">
                  <c:v>2.7932929999999998</c:v>
                </c:pt>
                <c:pt idx="19115">
                  <c:v>2.7965870000000002</c:v>
                </c:pt>
                <c:pt idx="19116">
                  <c:v>2.787115</c:v>
                </c:pt>
                <c:pt idx="19117">
                  <c:v>2.7253790000000002</c:v>
                </c:pt>
                <c:pt idx="19118">
                  <c:v>2.6864569999999999</c:v>
                </c:pt>
                <c:pt idx="19119">
                  <c:v>2.7340330000000002</c:v>
                </c:pt>
                <c:pt idx="19120">
                  <c:v>2.7974519999999998</c:v>
                </c:pt>
                <c:pt idx="19121">
                  <c:v>2.8613520000000001</c:v>
                </c:pt>
                <c:pt idx="19122">
                  <c:v>2.9066679999999998</c:v>
                </c:pt>
                <c:pt idx="19123">
                  <c:v>2.8855849999999998</c:v>
                </c:pt>
                <c:pt idx="19124">
                  <c:v>2.8576250000000001</c:v>
                </c:pt>
                <c:pt idx="19125">
                  <c:v>2.8380570000000001</c:v>
                </c:pt>
                <c:pt idx="19126">
                  <c:v>2.7902879999999999</c:v>
                </c:pt>
                <c:pt idx="19127">
                  <c:v>2.7630499999999998</c:v>
                </c:pt>
                <c:pt idx="19128">
                  <c:v>2.7446109999999999</c:v>
                </c:pt>
                <c:pt idx="19129">
                  <c:v>2.74776</c:v>
                </c:pt>
                <c:pt idx="19130">
                  <c:v>2.7550210000000002</c:v>
                </c:pt>
                <c:pt idx="19131">
                  <c:v>2.7867060000000001</c:v>
                </c:pt>
                <c:pt idx="19132">
                  <c:v>2.842336</c:v>
                </c:pt>
                <c:pt idx="19133">
                  <c:v>2.8778440000000001</c:v>
                </c:pt>
                <c:pt idx="19134">
                  <c:v>2.8679869999999998</c:v>
                </c:pt>
                <c:pt idx="19135">
                  <c:v>2.8220459999999998</c:v>
                </c:pt>
                <c:pt idx="19136">
                  <c:v>2.7817780000000001</c:v>
                </c:pt>
                <c:pt idx="19137">
                  <c:v>2.7388409999999999</c:v>
                </c:pt>
                <c:pt idx="19138">
                  <c:v>2.710642</c:v>
                </c:pt>
                <c:pt idx="19139">
                  <c:v>2.7426400000000002</c:v>
                </c:pt>
                <c:pt idx="19140">
                  <c:v>2.7874270000000001</c:v>
                </c:pt>
                <c:pt idx="19141">
                  <c:v>2.7817539999999998</c:v>
                </c:pt>
                <c:pt idx="19142">
                  <c:v>2.7887740000000001</c:v>
                </c:pt>
                <c:pt idx="19143">
                  <c:v>2.8065150000000001</c:v>
                </c:pt>
                <c:pt idx="19144">
                  <c:v>2.817574</c:v>
                </c:pt>
                <c:pt idx="19145">
                  <c:v>2.83433</c:v>
                </c:pt>
                <c:pt idx="19146">
                  <c:v>2.8341620000000001</c:v>
                </c:pt>
                <c:pt idx="19147">
                  <c:v>2.8132229999999998</c:v>
                </c:pt>
                <c:pt idx="19148">
                  <c:v>2.8092800000000002</c:v>
                </c:pt>
                <c:pt idx="19149">
                  <c:v>2.8402440000000002</c:v>
                </c:pt>
                <c:pt idx="19150">
                  <c:v>2.8856329999999999</c:v>
                </c:pt>
                <c:pt idx="19151">
                  <c:v>2.9524659999999998</c:v>
                </c:pt>
                <c:pt idx="19152">
                  <c:v>2.9856410000000002</c:v>
                </c:pt>
                <c:pt idx="19153">
                  <c:v>2.9656639999999999</c:v>
                </c:pt>
                <c:pt idx="19154">
                  <c:v>2.8700299999999999</c:v>
                </c:pt>
                <c:pt idx="19155">
                  <c:v>2.757425</c:v>
                </c:pt>
                <c:pt idx="19156">
                  <c:v>2.6877789999999999</c:v>
                </c:pt>
                <c:pt idx="19157">
                  <c:v>2.7099690000000001</c:v>
                </c:pt>
                <c:pt idx="19158">
                  <c:v>2.7238639999999998</c:v>
                </c:pt>
                <c:pt idx="19159">
                  <c:v>2.706531</c:v>
                </c:pt>
                <c:pt idx="19160">
                  <c:v>2.710137</c:v>
                </c:pt>
                <c:pt idx="19161">
                  <c:v>2.7284079999999999</c:v>
                </c:pt>
                <c:pt idx="19162">
                  <c:v>2.7546599999999999</c:v>
                </c:pt>
                <c:pt idx="19163">
                  <c:v>2.7731469999999998</c:v>
                </c:pt>
                <c:pt idx="19164">
                  <c:v>2.7556699999999998</c:v>
                </c:pt>
                <c:pt idx="19165">
                  <c:v>2.7398989999999999</c:v>
                </c:pt>
                <c:pt idx="19166">
                  <c:v>2.726124</c:v>
                </c:pt>
                <c:pt idx="19167">
                  <c:v>2.710906</c:v>
                </c:pt>
                <c:pt idx="19168">
                  <c:v>2.7254510000000001</c:v>
                </c:pt>
                <c:pt idx="19169">
                  <c:v>2.7333599999999998</c:v>
                </c:pt>
                <c:pt idx="19170">
                  <c:v>2.7438899999999999</c:v>
                </c:pt>
                <c:pt idx="19171">
                  <c:v>2.7815850000000002</c:v>
                </c:pt>
                <c:pt idx="19172">
                  <c:v>2.810746</c:v>
                </c:pt>
                <c:pt idx="19173">
                  <c:v>2.8168769999999999</c:v>
                </c:pt>
                <c:pt idx="19174">
                  <c:v>2.8199779999999999</c:v>
                </c:pt>
                <c:pt idx="19175">
                  <c:v>2.8241849999999999</c:v>
                </c:pt>
                <c:pt idx="19176">
                  <c:v>2.8182710000000002</c:v>
                </c:pt>
                <c:pt idx="19177">
                  <c:v>2.8225739999999999</c:v>
                </c:pt>
                <c:pt idx="19178">
                  <c:v>2.81779</c:v>
                </c:pt>
                <c:pt idx="19179">
                  <c:v>2.8866420000000002</c:v>
                </c:pt>
                <c:pt idx="19180">
                  <c:v>2.88496</c:v>
                </c:pt>
                <c:pt idx="19181">
                  <c:v>2.824065</c:v>
                </c:pt>
                <c:pt idx="19182">
                  <c:v>2.7459570000000002</c:v>
                </c:pt>
                <c:pt idx="19183">
                  <c:v>2.7168679999999998</c:v>
                </c:pt>
                <c:pt idx="19184">
                  <c:v>2.7574969999999999</c:v>
                </c:pt>
                <c:pt idx="19185">
                  <c:v>2.792163</c:v>
                </c:pt>
                <c:pt idx="19186">
                  <c:v>2.7752870000000001</c:v>
                </c:pt>
                <c:pt idx="19187">
                  <c:v>2.765406</c:v>
                </c:pt>
                <c:pt idx="19188">
                  <c:v>2.7764169999999999</c:v>
                </c:pt>
                <c:pt idx="19189">
                  <c:v>2.7845900000000001</c:v>
                </c:pt>
                <c:pt idx="19190">
                  <c:v>2.7877160000000001</c:v>
                </c:pt>
                <c:pt idx="19191">
                  <c:v>2.7977889999999999</c:v>
                </c:pt>
                <c:pt idx="19192">
                  <c:v>2.7135020000000001</c:v>
                </c:pt>
                <c:pt idx="19193">
                  <c:v>2.671888</c:v>
                </c:pt>
                <c:pt idx="19194">
                  <c:v>2.7664399999999998</c:v>
                </c:pt>
                <c:pt idx="19195">
                  <c:v>2.7767050000000002</c:v>
                </c:pt>
                <c:pt idx="19196">
                  <c:v>2.75264</c:v>
                </c:pt>
                <c:pt idx="19197">
                  <c:v>2.7440820000000001</c:v>
                </c:pt>
                <c:pt idx="19198">
                  <c:v>2.7681469999999999</c:v>
                </c:pt>
                <c:pt idx="19199">
                  <c:v>2.7963460000000002</c:v>
                </c:pt>
                <c:pt idx="19200">
                  <c:v>2.8106740000000001</c:v>
                </c:pt>
                <c:pt idx="19201">
                  <c:v>2.8087270000000002</c:v>
                </c:pt>
                <c:pt idx="19202">
                  <c:v>2.824233</c:v>
                </c:pt>
                <c:pt idx="19203">
                  <c:v>2.8756080000000002</c:v>
                </c:pt>
                <c:pt idx="19204">
                  <c:v>2.9567209999999999</c:v>
                </c:pt>
                <c:pt idx="19205">
                  <c:v>2.9638849999999999</c:v>
                </c:pt>
                <c:pt idx="19206">
                  <c:v>2.9047450000000001</c:v>
                </c:pt>
                <c:pt idx="19207">
                  <c:v>2.8454609999999998</c:v>
                </c:pt>
                <c:pt idx="19208">
                  <c:v>2.7669450000000002</c:v>
                </c:pt>
                <c:pt idx="19209">
                  <c:v>2.6870579999999999</c:v>
                </c:pt>
                <c:pt idx="19210">
                  <c:v>2.6726570000000001</c:v>
                </c:pt>
                <c:pt idx="19211">
                  <c:v>2.6924670000000002</c:v>
                </c:pt>
                <c:pt idx="19212">
                  <c:v>2.706747</c:v>
                </c:pt>
                <c:pt idx="19213">
                  <c:v>2.7471350000000001</c:v>
                </c:pt>
                <c:pt idx="19214">
                  <c:v>2.8083909999999999</c:v>
                </c:pt>
                <c:pt idx="19215">
                  <c:v>2.8730600000000002</c:v>
                </c:pt>
                <c:pt idx="19216">
                  <c:v>2.9098660000000001</c:v>
                </c:pt>
                <c:pt idx="19217">
                  <c:v>2.9047209999999999</c:v>
                </c:pt>
                <c:pt idx="19218">
                  <c:v>2.8583229999999999</c:v>
                </c:pt>
                <c:pt idx="19219">
                  <c:v>2.8287529999999999</c:v>
                </c:pt>
                <c:pt idx="19220">
                  <c:v>2.782883</c:v>
                </c:pt>
                <c:pt idx="19221">
                  <c:v>2.7290809999999999</c:v>
                </c:pt>
                <c:pt idx="19222">
                  <c:v>2.7226140000000001</c:v>
                </c:pt>
                <c:pt idx="19223">
                  <c:v>2.7180939999999998</c:v>
                </c:pt>
                <c:pt idx="19224">
                  <c:v>2.7167720000000002</c:v>
                </c:pt>
                <c:pt idx="19225">
                  <c:v>2.72634</c:v>
                </c:pt>
                <c:pt idx="19226">
                  <c:v>2.7345380000000001</c:v>
                </c:pt>
                <c:pt idx="19227">
                  <c:v>2.75353</c:v>
                </c:pt>
                <c:pt idx="19228">
                  <c:v>2.7659590000000001</c:v>
                </c:pt>
                <c:pt idx="19229">
                  <c:v>2.7630020000000002</c:v>
                </c:pt>
                <c:pt idx="19230">
                  <c:v>2.7830759999999999</c:v>
                </c:pt>
                <c:pt idx="19231">
                  <c:v>2.837888</c:v>
                </c:pt>
                <c:pt idx="19232">
                  <c:v>2.8685640000000001</c:v>
                </c:pt>
                <c:pt idx="19233">
                  <c:v>2.8792620000000002</c:v>
                </c:pt>
                <c:pt idx="19234">
                  <c:v>2.8665929999999999</c:v>
                </c:pt>
                <c:pt idx="19235">
                  <c:v>2.8480089999999998</c:v>
                </c:pt>
                <c:pt idx="19236">
                  <c:v>2.8455810000000001</c:v>
                </c:pt>
                <c:pt idx="19237">
                  <c:v>2.8603179999999999</c:v>
                </c:pt>
                <c:pt idx="19238">
                  <c:v>2.833609</c:v>
                </c:pt>
                <c:pt idx="19239">
                  <c:v>2.8151459999999999</c:v>
                </c:pt>
                <c:pt idx="19240">
                  <c:v>2.7616800000000001</c:v>
                </c:pt>
                <c:pt idx="19241">
                  <c:v>2.7097039999999999</c:v>
                </c:pt>
                <c:pt idx="19242">
                  <c:v>2.6928040000000002</c:v>
                </c:pt>
                <c:pt idx="19243">
                  <c:v>2.6967460000000001</c:v>
                </c:pt>
                <c:pt idx="19244">
                  <c:v>2.7125409999999999</c:v>
                </c:pt>
                <c:pt idx="19245">
                  <c:v>2.7439140000000002</c:v>
                </c:pt>
                <c:pt idx="19246">
                  <c:v>2.7476639999999999</c:v>
                </c:pt>
                <c:pt idx="19247">
                  <c:v>2.7387929999999998</c:v>
                </c:pt>
                <c:pt idx="19248">
                  <c:v>2.7327110000000001</c:v>
                </c:pt>
                <c:pt idx="19249">
                  <c:v>2.719344</c:v>
                </c:pt>
                <c:pt idx="19250">
                  <c:v>2.7979090000000002</c:v>
                </c:pt>
                <c:pt idx="19251">
                  <c:v>2.836157</c:v>
                </c:pt>
                <c:pt idx="19252">
                  <c:v>2.7909609999999998</c:v>
                </c:pt>
                <c:pt idx="19253">
                  <c:v>2.750813</c:v>
                </c:pt>
                <c:pt idx="19254">
                  <c:v>2.726677</c:v>
                </c:pt>
                <c:pt idx="19255">
                  <c:v>2.782715</c:v>
                </c:pt>
                <c:pt idx="19256">
                  <c:v>2.8365179999999999</c:v>
                </c:pt>
                <c:pt idx="19257">
                  <c:v>2.8720979999999998</c:v>
                </c:pt>
                <c:pt idx="19258">
                  <c:v>2.8653430000000002</c:v>
                </c:pt>
                <c:pt idx="19259">
                  <c:v>2.8847429999999998</c:v>
                </c:pt>
                <c:pt idx="19260">
                  <c:v>2.948547</c:v>
                </c:pt>
                <c:pt idx="19261">
                  <c:v>2.9925890000000002</c:v>
                </c:pt>
                <c:pt idx="19262">
                  <c:v>2.995234</c:v>
                </c:pt>
                <c:pt idx="19263">
                  <c:v>2.8972920000000002</c:v>
                </c:pt>
                <c:pt idx="19264">
                  <c:v>2.8093520000000001</c:v>
                </c:pt>
                <c:pt idx="19265">
                  <c:v>2.7439140000000002</c:v>
                </c:pt>
                <c:pt idx="19266">
                  <c:v>2.6843170000000001</c:v>
                </c:pt>
                <c:pt idx="19267">
                  <c:v>2.6411159999999998</c:v>
                </c:pt>
                <c:pt idx="19268">
                  <c:v>2.6552039999999999</c:v>
                </c:pt>
                <c:pt idx="19269">
                  <c:v>2.725403</c:v>
                </c:pt>
                <c:pt idx="19270">
                  <c:v>2.7845179999999998</c:v>
                </c:pt>
                <c:pt idx="19271">
                  <c:v>2.8025730000000002</c:v>
                </c:pt>
                <c:pt idx="19272">
                  <c:v>2.809304</c:v>
                </c:pt>
                <c:pt idx="19273">
                  <c:v>2.7799019999999999</c:v>
                </c:pt>
                <c:pt idx="19274">
                  <c:v>2.7649729999999999</c:v>
                </c:pt>
                <c:pt idx="19275">
                  <c:v>2.7897110000000001</c:v>
                </c:pt>
                <c:pt idx="19276">
                  <c:v>2.773844</c:v>
                </c:pt>
                <c:pt idx="19277">
                  <c:v>2.8009379999999999</c:v>
                </c:pt>
                <c:pt idx="19278">
                  <c:v>2.8522159999999999</c:v>
                </c:pt>
                <c:pt idx="19279">
                  <c:v>2.8521920000000001</c:v>
                </c:pt>
                <c:pt idx="19280">
                  <c:v>2.8075969999999999</c:v>
                </c:pt>
                <c:pt idx="19281">
                  <c:v>2.8093520000000001</c:v>
                </c:pt>
                <c:pt idx="19282">
                  <c:v>2.821901</c:v>
                </c:pt>
                <c:pt idx="19283">
                  <c:v>2.794327</c:v>
                </c:pt>
                <c:pt idx="19284">
                  <c:v>2.7483610000000001</c:v>
                </c:pt>
                <c:pt idx="19285">
                  <c:v>2.7417980000000002</c:v>
                </c:pt>
                <c:pt idx="19286">
                  <c:v>2.7674729999999998</c:v>
                </c:pt>
                <c:pt idx="19287">
                  <c:v>2.7886769999999999</c:v>
                </c:pt>
                <c:pt idx="19288">
                  <c:v>2.7755510000000001</c:v>
                </c:pt>
                <c:pt idx="19289">
                  <c:v>2.7474240000000001</c:v>
                </c:pt>
                <c:pt idx="19290">
                  <c:v>2.750861</c:v>
                </c:pt>
                <c:pt idx="19291">
                  <c:v>2.770286</c:v>
                </c:pt>
                <c:pt idx="19292">
                  <c:v>2.7888459999999999</c:v>
                </c:pt>
                <c:pt idx="19293">
                  <c:v>2.8014429999999999</c:v>
                </c:pt>
                <c:pt idx="19294">
                  <c:v>2.8122850000000001</c:v>
                </c:pt>
                <c:pt idx="19295">
                  <c:v>2.8105060000000002</c:v>
                </c:pt>
                <c:pt idx="19296">
                  <c:v>2.8101449999999999</c:v>
                </c:pt>
                <c:pt idx="19297">
                  <c:v>2.813679</c:v>
                </c:pt>
                <c:pt idx="19298">
                  <c:v>2.8072849999999998</c:v>
                </c:pt>
                <c:pt idx="19299">
                  <c:v>2.797091</c:v>
                </c:pt>
                <c:pt idx="19300">
                  <c:v>2.77834</c:v>
                </c:pt>
                <c:pt idx="19301">
                  <c:v>2.7805759999999999</c:v>
                </c:pt>
                <c:pt idx="19302">
                  <c:v>2.7713199999999998</c:v>
                </c:pt>
                <c:pt idx="19303">
                  <c:v>2.7523759999999999</c:v>
                </c:pt>
                <c:pt idx="19304">
                  <c:v>2.7675939999999999</c:v>
                </c:pt>
                <c:pt idx="19305">
                  <c:v>2.801803</c:v>
                </c:pt>
                <c:pt idx="19306">
                  <c:v>2.8197380000000001</c:v>
                </c:pt>
                <c:pt idx="19307">
                  <c:v>2.8229109999999999</c:v>
                </c:pt>
                <c:pt idx="19308">
                  <c:v>2.7944230000000001</c:v>
                </c:pt>
                <c:pt idx="19309">
                  <c:v>2.7881480000000001</c:v>
                </c:pt>
                <c:pt idx="19310">
                  <c:v>2.7964899999999999</c:v>
                </c:pt>
                <c:pt idx="19311">
                  <c:v>2.8164920000000002</c:v>
                </c:pt>
                <c:pt idx="19312">
                  <c:v>2.8200980000000002</c:v>
                </c:pt>
                <c:pt idx="19313">
                  <c:v>2.78911</c:v>
                </c:pt>
                <c:pt idx="19314">
                  <c:v>2.7572559999999999</c:v>
                </c:pt>
                <c:pt idx="19315">
                  <c:v>2.7486980000000001</c:v>
                </c:pt>
                <c:pt idx="19316">
                  <c:v>2.7496109999999998</c:v>
                </c:pt>
                <c:pt idx="19317">
                  <c:v>2.7277819999999999</c:v>
                </c:pt>
                <c:pt idx="19318">
                  <c:v>2.6321249999999998</c:v>
                </c:pt>
                <c:pt idx="19319">
                  <c:v>2.5196149999999999</c:v>
                </c:pt>
                <c:pt idx="19320">
                  <c:v>2.5290629999999998</c:v>
                </c:pt>
                <c:pt idx="19321">
                  <c:v>2.5760149999999999</c:v>
                </c:pt>
                <c:pt idx="19322">
                  <c:v>2.6611419999999999</c:v>
                </c:pt>
                <c:pt idx="19323">
                  <c:v>2.7038859999999998</c:v>
                </c:pt>
                <c:pt idx="19324">
                  <c:v>2.7163870000000001</c:v>
                </c:pt>
                <c:pt idx="19325">
                  <c:v>2.802549</c:v>
                </c:pt>
                <c:pt idx="19326">
                  <c:v>2.9584760000000001</c:v>
                </c:pt>
                <c:pt idx="19327">
                  <c:v>2.926069</c:v>
                </c:pt>
                <c:pt idx="19328">
                  <c:v>2.8409409999999999</c:v>
                </c:pt>
                <c:pt idx="19329">
                  <c:v>2.8377680000000001</c:v>
                </c:pt>
                <c:pt idx="19330">
                  <c:v>2.8514469999999998</c:v>
                </c:pt>
                <c:pt idx="19331">
                  <c:v>2.8896959999999998</c:v>
                </c:pt>
                <c:pt idx="19332">
                  <c:v>2.9353250000000002</c:v>
                </c:pt>
                <c:pt idx="19333">
                  <c:v>2.9779</c:v>
                </c:pt>
                <c:pt idx="19334">
                  <c:v>2.9581390000000001</c:v>
                </c:pt>
                <c:pt idx="19335">
                  <c:v>2.9522729999999999</c:v>
                </c:pt>
                <c:pt idx="19336">
                  <c:v>2.869478</c:v>
                </c:pt>
                <c:pt idx="19337">
                  <c:v>2.7965629999999999</c:v>
                </c:pt>
                <c:pt idx="19338">
                  <c:v>2.7847110000000002</c:v>
                </c:pt>
                <c:pt idx="19339">
                  <c:v>2.787115</c:v>
                </c:pt>
                <c:pt idx="19340">
                  <c:v>2.7768969999999999</c:v>
                </c:pt>
                <c:pt idx="19341">
                  <c:v>2.7944710000000001</c:v>
                </c:pt>
                <c:pt idx="19342">
                  <c:v>2.806203</c:v>
                </c:pt>
                <c:pt idx="19343">
                  <c:v>2.8039429999999999</c:v>
                </c:pt>
                <c:pt idx="19344">
                  <c:v>2.8066599999999999</c:v>
                </c:pt>
                <c:pt idx="19345">
                  <c:v>2.8135349999999999</c:v>
                </c:pt>
                <c:pt idx="19346">
                  <c:v>2.8388019999999998</c:v>
                </c:pt>
                <c:pt idx="19347">
                  <c:v>2.833224</c:v>
                </c:pt>
                <c:pt idx="19348">
                  <c:v>2.7751670000000002</c:v>
                </c:pt>
                <c:pt idx="19349">
                  <c:v>2.685616</c:v>
                </c:pt>
                <c:pt idx="19350">
                  <c:v>2.6731379999999998</c:v>
                </c:pt>
                <c:pt idx="19351">
                  <c:v>2.705641</c:v>
                </c:pt>
                <c:pt idx="19352">
                  <c:v>2.732615</c:v>
                </c:pt>
                <c:pt idx="19353">
                  <c:v>2.7607179999999998</c:v>
                </c:pt>
                <c:pt idx="19354">
                  <c:v>2.7753589999999999</c:v>
                </c:pt>
                <c:pt idx="19355">
                  <c:v>2.7975720000000002</c:v>
                </c:pt>
                <c:pt idx="19356">
                  <c:v>2.8192569999999999</c:v>
                </c:pt>
                <c:pt idx="19357">
                  <c:v>2.845437</c:v>
                </c:pt>
                <c:pt idx="19358">
                  <c:v>2.8497400000000002</c:v>
                </c:pt>
                <c:pt idx="19359">
                  <c:v>2.8512550000000001</c:v>
                </c:pt>
                <c:pt idx="19360">
                  <c:v>2.8445230000000001</c:v>
                </c:pt>
                <c:pt idx="19361">
                  <c:v>2.8127659999999999</c:v>
                </c:pt>
                <c:pt idx="19362">
                  <c:v>2.780335</c:v>
                </c:pt>
                <c:pt idx="19363">
                  <c:v>2.7461009999999999</c:v>
                </c:pt>
                <c:pt idx="19364">
                  <c:v>2.7222770000000001</c:v>
                </c:pt>
                <c:pt idx="19365">
                  <c:v>2.7101609999999998</c:v>
                </c:pt>
                <c:pt idx="19366">
                  <c:v>2.7296580000000001</c:v>
                </c:pt>
                <c:pt idx="19367">
                  <c:v>2.7386249999999999</c:v>
                </c:pt>
                <c:pt idx="19368">
                  <c:v>2.7424469999999999</c:v>
                </c:pt>
                <c:pt idx="19369">
                  <c:v>2.7431199999999998</c:v>
                </c:pt>
                <c:pt idx="19370">
                  <c:v>2.7404280000000001</c:v>
                </c:pt>
                <c:pt idx="19371">
                  <c:v>2.750429</c:v>
                </c:pt>
                <c:pt idx="19372">
                  <c:v>2.7761520000000002</c:v>
                </c:pt>
                <c:pt idx="19373">
                  <c:v>2.8069000000000002</c:v>
                </c:pt>
                <c:pt idx="19374">
                  <c:v>2.8148089999999999</c:v>
                </c:pt>
                <c:pt idx="19375">
                  <c:v>2.796923</c:v>
                </c:pt>
                <c:pt idx="19376">
                  <c:v>2.8073809999999999</c:v>
                </c:pt>
                <c:pt idx="19377">
                  <c:v>2.8089439999999999</c:v>
                </c:pt>
                <c:pt idx="19378">
                  <c:v>2.8033419999999998</c:v>
                </c:pt>
                <c:pt idx="19379">
                  <c:v>2.8135110000000001</c:v>
                </c:pt>
                <c:pt idx="19380">
                  <c:v>2.7856000000000001</c:v>
                </c:pt>
                <c:pt idx="19381">
                  <c:v>2.745933</c:v>
                </c:pt>
                <c:pt idx="19382">
                  <c:v>2.7543470000000001</c:v>
                </c:pt>
                <c:pt idx="19383">
                  <c:v>2.7831480000000002</c:v>
                </c:pt>
                <c:pt idx="19384">
                  <c:v>2.805193</c:v>
                </c:pt>
                <c:pt idx="19385">
                  <c:v>2.7895189999999999</c:v>
                </c:pt>
                <c:pt idx="19386">
                  <c:v>2.7473999999999998</c:v>
                </c:pt>
                <c:pt idx="19387">
                  <c:v>2.7520639999999998</c:v>
                </c:pt>
                <c:pt idx="19388">
                  <c:v>2.7653819999999998</c:v>
                </c:pt>
                <c:pt idx="19389">
                  <c:v>2.742712</c:v>
                </c:pt>
                <c:pt idx="19390">
                  <c:v>2.728504</c:v>
                </c:pt>
                <c:pt idx="19391">
                  <c:v>2.7061700000000002</c:v>
                </c:pt>
                <c:pt idx="19392">
                  <c:v>2.725282</c:v>
                </c:pt>
                <c:pt idx="19393">
                  <c:v>2.7505250000000001</c:v>
                </c:pt>
                <c:pt idx="19394">
                  <c:v>2.7765849999999999</c:v>
                </c:pt>
                <c:pt idx="19395">
                  <c:v>2.7842539999999998</c:v>
                </c:pt>
                <c:pt idx="19396">
                  <c:v>2.8264930000000001</c:v>
                </c:pt>
                <c:pt idx="19397">
                  <c:v>2.8444750000000001</c:v>
                </c:pt>
                <c:pt idx="19398">
                  <c:v>2.8478409999999998</c:v>
                </c:pt>
                <c:pt idx="19399">
                  <c:v>2.8204829999999999</c:v>
                </c:pt>
                <c:pt idx="19400">
                  <c:v>2.7851910000000002</c:v>
                </c:pt>
                <c:pt idx="19401">
                  <c:v>2.7639640000000001</c:v>
                </c:pt>
                <c:pt idx="19402">
                  <c:v>2.7430479999999999</c:v>
                </c:pt>
                <c:pt idx="19403">
                  <c:v>2.7429999999999999</c:v>
                </c:pt>
                <c:pt idx="19404">
                  <c:v>2.7773300000000001</c:v>
                </c:pt>
                <c:pt idx="19405">
                  <c:v>2.8063950000000002</c:v>
                </c:pt>
                <c:pt idx="19406">
                  <c:v>2.8668089999999999</c:v>
                </c:pt>
                <c:pt idx="19407">
                  <c:v>2.8791180000000001</c:v>
                </c:pt>
                <c:pt idx="19408">
                  <c:v>2.9435470000000001</c:v>
                </c:pt>
                <c:pt idx="19409">
                  <c:v>2.9361660000000001</c:v>
                </c:pt>
                <c:pt idx="19410">
                  <c:v>2.8899360000000001</c:v>
                </c:pt>
                <c:pt idx="19411">
                  <c:v>2.8587549999999999</c:v>
                </c:pt>
                <c:pt idx="19412">
                  <c:v>2.8113229999999998</c:v>
                </c:pt>
                <c:pt idx="19413">
                  <c:v>2.823175</c:v>
                </c:pt>
                <c:pt idx="19414">
                  <c:v>2.850533</c:v>
                </c:pt>
                <c:pt idx="19415">
                  <c:v>2.8504130000000001</c:v>
                </c:pt>
                <c:pt idx="19416">
                  <c:v>2.798486</c:v>
                </c:pt>
                <c:pt idx="19417">
                  <c:v>2.6947510000000001</c:v>
                </c:pt>
                <c:pt idx="19418">
                  <c:v>2.6559729999999999</c:v>
                </c:pt>
                <c:pt idx="19419">
                  <c:v>2.7125889999999999</c:v>
                </c:pt>
                <c:pt idx="19420">
                  <c:v>2.819353</c:v>
                </c:pt>
                <c:pt idx="19421">
                  <c:v>2.8739729999999999</c:v>
                </c:pt>
                <c:pt idx="19422">
                  <c:v>2.8948640000000001</c:v>
                </c:pt>
                <c:pt idx="19423">
                  <c:v>2.8509180000000001</c:v>
                </c:pt>
                <c:pt idx="19424">
                  <c:v>2.8132229999999998</c:v>
                </c:pt>
                <c:pt idx="19425">
                  <c:v>2.7689400000000002</c:v>
                </c:pt>
                <c:pt idx="19426">
                  <c:v>2.7612230000000002</c:v>
                </c:pt>
                <c:pt idx="19427">
                  <c:v>2.7860330000000002</c:v>
                </c:pt>
                <c:pt idx="19428">
                  <c:v>2.757593</c:v>
                </c:pt>
                <c:pt idx="19429">
                  <c:v>2.7454040000000002</c:v>
                </c:pt>
                <c:pt idx="19430">
                  <c:v>2.7405240000000002</c:v>
                </c:pt>
                <c:pt idx="19431">
                  <c:v>2.724777</c:v>
                </c:pt>
                <c:pt idx="19432">
                  <c:v>2.7311000000000001</c:v>
                </c:pt>
                <c:pt idx="19433">
                  <c:v>2.7111230000000002</c:v>
                </c:pt>
                <c:pt idx="19434">
                  <c:v>2.7102569999999999</c:v>
                </c:pt>
                <c:pt idx="19435">
                  <c:v>2.7338170000000002</c:v>
                </c:pt>
                <c:pt idx="19436">
                  <c:v>2.7277819999999999</c:v>
                </c:pt>
                <c:pt idx="19437">
                  <c:v>2.7277819999999999</c:v>
                </c:pt>
                <c:pt idx="19438">
                  <c:v>2.7428319999999999</c:v>
                </c:pt>
                <c:pt idx="19439">
                  <c:v>2.7584339999999998</c:v>
                </c:pt>
                <c:pt idx="19440">
                  <c:v>2.7710319999999999</c:v>
                </c:pt>
                <c:pt idx="19441">
                  <c:v>2.776465</c:v>
                </c:pt>
                <c:pt idx="19442">
                  <c:v>2.8069959999999998</c:v>
                </c:pt>
                <c:pt idx="19443">
                  <c:v>2.8444509999999998</c:v>
                </c:pt>
                <c:pt idx="19444">
                  <c:v>2.879623</c:v>
                </c:pt>
                <c:pt idx="19445">
                  <c:v>2.8587319999999998</c:v>
                </c:pt>
                <c:pt idx="19446">
                  <c:v>2.8407969999999998</c:v>
                </c:pt>
                <c:pt idx="19447">
                  <c:v>2.8243779999999998</c:v>
                </c:pt>
                <c:pt idx="19448">
                  <c:v>2.8154340000000002</c:v>
                </c:pt>
                <c:pt idx="19449">
                  <c:v>2.8109150000000001</c:v>
                </c:pt>
                <c:pt idx="19450">
                  <c:v>2.8042799999999999</c:v>
                </c:pt>
                <c:pt idx="19451">
                  <c:v>2.782403</c:v>
                </c:pt>
                <c:pt idx="19452">
                  <c:v>2.7675939999999999</c:v>
                </c:pt>
                <c:pt idx="19453">
                  <c:v>2.7778350000000001</c:v>
                </c:pt>
                <c:pt idx="19454">
                  <c:v>2.7729309999999998</c:v>
                </c:pt>
                <c:pt idx="19455">
                  <c:v>2.761031</c:v>
                </c:pt>
                <c:pt idx="19456">
                  <c:v>2.7991350000000002</c:v>
                </c:pt>
                <c:pt idx="19457">
                  <c:v>2.8500290000000001</c:v>
                </c:pt>
                <c:pt idx="19458">
                  <c:v>2.8510629999999999</c:v>
                </c:pt>
                <c:pt idx="19459">
                  <c:v>2.7951920000000001</c:v>
                </c:pt>
                <c:pt idx="19460">
                  <c:v>2.7555740000000002</c:v>
                </c:pt>
                <c:pt idx="19461">
                  <c:v>2.7743250000000002</c:v>
                </c:pt>
                <c:pt idx="19462">
                  <c:v>2.7890380000000001</c:v>
                </c:pt>
                <c:pt idx="19463">
                  <c:v>2.7955049999999999</c:v>
                </c:pt>
                <c:pt idx="19464">
                  <c:v>2.803607</c:v>
                </c:pt>
                <c:pt idx="19465">
                  <c:v>2.8204829999999999</c:v>
                </c:pt>
                <c:pt idx="19466">
                  <c:v>2.8221660000000002</c:v>
                </c:pt>
                <c:pt idx="19467">
                  <c:v>2.7700939999999998</c:v>
                </c:pt>
                <c:pt idx="19468">
                  <c:v>2.7081170000000001</c:v>
                </c:pt>
                <c:pt idx="19469">
                  <c:v>2.6993670000000001</c:v>
                </c:pt>
                <c:pt idx="19470">
                  <c:v>2.7373509999999999</c:v>
                </c:pt>
                <c:pt idx="19471">
                  <c:v>2.7916340000000002</c:v>
                </c:pt>
                <c:pt idx="19472">
                  <c:v>2.831566</c:v>
                </c:pt>
                <c:pt idx="19473">
                  <c:v>2.8311329999999999</c:v>
                </c:pt>
                <c:pt idx="19474">
                  <c:v>2.793774</c:v>
                </c:pt>
                <c:pt idx="19475">
                  <c:v>2.7091989999999999</c:v>
                </c:pt>
                <c:pt idx="19476">
                  <c:v>2.6760470000000001</c:v>
                </c:pt>
                <c:pt idx="19477">
                  <c:v>2.6994630000000002</c:v>
                </c:pt>
                <c:pt idx="19478">
                  <c:v>2.7838690000000001</c:v>
                </c:pt>
                <c:pt idx="19479">
                  <c:v>2.816757</c:v>
                </c:pt>
                <c:pt idx="19480">
                  <c:v>2.8447399999999998</c:v>
                </c:pt>
                <c:pt idx="19481">
                  <c:v>2.849933</c:v>
                </c:pt>
                <c:pt idx="19482">
                  <c:v>2.879839</c:v>
                </c:pt>
                <c:pt idx="19483">
                  <c:v>2.9375119999999999</c:v>
                </c:pt>
                <c:pt idx="19484">
                  <c:v>2.8716650000000001</c:v>
                </c:pt>
                <c:pt idx="19485">
                  <c:v>2.7627860000000002</c:v>
                </c:pt>
                <c:pt idx="19486">
                  <c:v>2.7422070000000001</c:v>
                </c:pt>
                <c:pt idx="19487">
                  <c:v>2.7560539999999998</c:v>
                </c:pt>
                <c:pt idx="19488">
                  <c:v>2.7373750000000001</c:v>
                </c:pt>
                <c:pt idx="19489">
                  <c:v>2.6934049999999998</c:v>
                </c:pt>
                <c:pt idx="19490">
                  <c:v>2.675519</c:v>
                </c:pt>
                <c:pt idx="19491">
                  <c:v>2.686553</c:v>
                </c:pt>
                <c:pt idx="19492">
                  <c:v>2.743601</c:v>
                </c:pt>
                <c:pt idx="19493">
                  <c:v>2.8419750000000001</c:v>
                </c:pt>
                <c:pt idx="19494">
                  <c:v>2.9013309999999999</c:v>
                </c:pt>
                <c:pt idx="19495">
                  <c:v>2.891883</c:v>
                </c:pt>
                <c:pt idx="19496">
                  <c:v>2.8318780000000001</c:v>
                </c:pt>
                <c:pt idx="19497">
                  <c:v>2.7891819999999998</c:v>
                </c:pt>
                <c:pt idx="19498">
                  <c:v>2.7353550000000002</c:v>
                </c:pt>
                <c:pt idx="19499">
                  <c:v>2.690928</c:v>
                </c:pt>
                <c:pt idx="19500">
                  <c:v>2.6916259999999999</c:v>
                </c:pt>
                <c:pt idx="19501">
                  <c:v>2.678283</c:v>
                </c:pt>
                <c:pt idx="19502">
                  <c:v>2.6748449999999999</c:v>
                </c:pt>
                <c:pt idx="19503">
                  <c:v>2.7289850000000002</c:v>
                </c:pt>
                <c:pt idx="19504">
                  <c:v>2.8000250000000002</c:v>
                </c:pt>
                <c:pt idx="19505">
                  <c:v>2.8713289999999998</c:v>
                </c:pt>
                <c:pt idx="19506">
                  <c:v>2.947657</c:v>
                </c:pt>
                <c:pt idx="19507">
                  <c:v>2.9695819999999999</c:v>
                </c:pt>
                <c:pt idx="19508">
                  <c:v>2.9455420000000001</c:v>
                </c:pt>
                <c:pt idx="19509">
                  <c:v>2.8487309999999999</c:v>
                </c:pt>
                <c:pt idx="19510">
                  <c:v>2.7693970000000001</c:v>
                </c:pt>
                <c:pt idx="19511">
                  <c:v>2.7325430000000002</c:v>
                </c:pt>
                <c:pt idx="19512">
                  <c:v>2.7469190000000001</c:v>
                </c:pt>
                <c:pt idx="19513">
                  <c:v>2.729441</c:v>
                </c:pt>
                <c:pt idx="19514">
                  <c:v>2.7261479999999998</c:v>
                </c:pt>
                <c:pt idx="19515">
                  <c:v>2.7339850000000001</c:v>
                </c:pt>
                <c:pt idx="19516">
                  <c:v>2.7566069999999998</c:v>
                </c:pt>
                <c:pt idx="19517">
                  <c:v>2.7744450000000001</c:v>
                </c:pt>
                <c:pt idx="19518">
                  <c:v>2.775191</c:v>
                </c:pt>
                <c:pt idx="19519">
                  <c:v>2.7867060000000001</c:v>
                </c:pt>
                <c:pt idx="19520">
                  <c:v>2.793606</c:v>
                </c:pt>
                <c:pt idx="19521">
                  <c:v>2.7836530000000002</c:v>
                </c:pt>
                <c:pt idx="19522">
                  <c:v>2.7758400000000001</c:v>
                </c:pt>
                <c:pt idx="19523">
                  <c:v>2.7566310000000001</c:v>
                </c:pt>
                <c:pt idx="19524">
                  <c:v>2.733336</c:v>
                </c:pt>
                <c:pt idx="19525">
                  <c:v>2.7229990000000002</c:v>
                </c:pt>
                <c:pt idx="19526">
                  <c:v>2.7195610000000001</c:v>
                </c:pt>
                <c:pt idx="19527">
                  <c:v>2.7364130000000002</c:v>
                </c:pt>
                <c:pt idx="19528">
                  <c:v>2.7776670000000001</c:v>
                </c:pt>
                <c:pt idx="19529">
                  <c:v>2.8073329999999999</c:v>
                </c:pt>
                <c:pt idx="19530">
                  <c:v>2.8265169999999999</c:v>
                </c:pt>
                <c:pt idx="19531">
                  <c:v>2.8363019999999999</c:v>
                </c:pt>
                <c:pt idx="19532">
                  <c:v>2.869453</c:v>
                </c:pt>
                <c:pt idx="19533">
                  <c:v>2.8627220000000002</c:v>
                </c:pt>
                <c:pt idx="19534">
                  <c:v>2.8119489999999998</c:v>
                </c:pt>
                <c:pt idx="19535">
                  <c:v>2.816011</c:v>
                </c:pt>
                <c:pt idx="19536">
                  <c:v>2.8475039999999998</c:v>
                </c:pt>
                <c:pt idx="19537">
                  <c:v>2.876906</c:v>
                </c:pt>
                <c:pt idx="19538">
                  <c:v>2.9246270000000001</c:v>
                </c:pt>
                <c:pt idx="19539">
                  <c:v>2.949052</c:v>
                </c:pt>
                <c:pt idx="19540">
                  <c:v>2.8670979999999999</c:v>
                </c:pt>
                <c:pt idx="19541">
                  <c:v>2.74139</c:v>
                </c:pt>
                <c:pt idx="19542">
                  <c:v>2.6744370000000002</c:v>
                </c:pt>
                <c:pt idx="19543">
                  <c:v>2.6452749999999998</c:v>
                </c:pt>
                <c:pt idx="19544">
                  <c:v>2.675446</c:v>
                </c:pt>
                <c:pt idx="19545">
                  <c:v>2.758651</c:v>
                </c:pt>
                <c:pt idx="19546">
                  <c:v>2.7991830000000002</c:v>
                </c:pt>
                <c:pt idx="19547">
                  <c:v>2.7993269999999999</c:v>
                </c:pt>
                <c:pt idx="19548">
                  <c:v>2.7799749999999999</c:v>
                </c:pt>
                <c:pt idx="19549">
                  <c:v>2.7910089999999999</c:v>
                </c:pt>
                <c:pt idx="19550">
                  <c:v>2.8136549999999998</c:v>
                </c:pt>
                <c:pt idx="19551">
                  <c:v>2.8281040000000002</c:v>
                </c:pt>
                <c:pt idx="19552">
                  <c:v>2.862193</c:v>
                </c:pt>
                <c:pt idx="19553">
                  <c:v>2.914193</c:v>
                </c:pt>
                <c:pt idx="19554">
                  <c:v>2.9798480000000001</c:v>
                </c:pt>
                <c:pt idx="19555">
                  <c:v>3.0405739999999999</c:v>
                </c:pt>
                <c:pt idx="19556">
                  <c:v>3.0540370000000001</c:v>
                </c:pt>
                <c:pt idx="19557">
                  <c:v>2.9643410000000001</c:v>
                </c:pt>
                <c:pt idx="19558">
                  <c:v>2.8801030000000001</c:v>
                </c:pt>
                <c:pt idx="19559">
                  <c:v>2.782619</c:v>
                </c:pt>
                <c:pt idx="19560">
                  <c:v>2.728456</c:v>
                </c:pt>
                <c:pt idx="19561">
                  <c:v>2.6426789999999998</c:v>
                </c:pt>
                <c:pt idx="19562">
                  <c:v>2.6715279999999999</c:v>
                </c:pt>
                <c:pt idx="19563">
                  <c:v>2.7256429999999998</c:v>
                </c:pt>
                <c:pt idx="19564">
                  <c:v>2.7579289999999999</c:v>
                </c:pt>
                <c:pt idx="19565">
                  <c:v>2.7397550000000002</c:v>
                </c:pt>
                <c:pt idx="19566">
                  <c:v>2.7621120000000001</c:v>
                </c:pt>
                <c:pt idx="19567">
                  <c:v>2.7628339999999998</c:v>
                </c:pt>
                <c:pt idx="19568">
                  <c:v>2.7980770000000001</c:v>
                </c:pt>
                <c:pt idx="19569">
                  <c:v>2.781898</c:v>
                </c:pt>
                <c:pt idx="19570">
                  <c:v>2.6814800000000001</c:v>
                </c:pt>
                <c:pt idx="19571">
                  <c:v>2.6403949999999998</c:v>
                </c:pt>
                <c:pt idx="19572">
                  <c:v>2.6735709999999999</c:v>
                </c:pt>
                <c:pt idx="19573">
                  <c:v>2.7201379999999999</c:v>
                </c:pt>
                <c:pt idx="19574">
                  <c:v>2.7433610000000002</c:v>
                </c:pt>
                <c:pt idx="19575">
                  <c:v>2.7443230000000001</c:v>
                </c:pt>
                <c:pt idx="19576">
                  <c:v>2.7319659999999999</c:v>
                </c:pt>
                <c:pt idx="19577">
                  <c:v>2.73211</c:v>
                </c:pt>
                <c:pt idx="19578">
                  <c:v>2.7469670000000002</c:v>
                </c:pt>
                <c:pt idx="19579">
                  <c:v>2.7626409999999999</c:v>
                </c:pt>
                <c:pt idx="19580">
                  <c:v>2.8115399999999999</c:v>
                </c:pt>
                <c:pt idx="19581">
                  <c:v>2.866641</c:v>
                </c:pt>
                <c:pt idx="19582">
                  <c:v>2.8478889999999999</c:v>
                </c:pt>
                <c:pt idx="19583">
                  <c:v>2.802092</c:v>
                </c:pt>
                <c:pt idx="19584">
                  <c:v>2.8022119999999999</c:v>
                </c:pt>
                <c:pt idx="19585">
                  <c:v>2.8149289999999998</c:v>
                </c:pt>
                <c:pt idx="19586">
                  <c:v>2.8134389999999998</c:v>
                </c:pt>
                <c:pt idx="19587">
                  <c:v>2.8113959999999998</c:v>
                </c:pt>
                <c:pt idx="19588">
                  <c:v>2.798197</c:v>
                </c:pt>
                <c:pt idx="19589">
                  <c:v>2.7825229999999999</c:v>
                </c:pt>
                <c:pt idx="19590">
                  <c:v>2.7726899999999999</c:v>
                </c:pt>
                <c:pt idx="19591">
                  <c:v>2.7474240000000001</c:v>
                </c:pt>
                <c:pt idx="19592">
                  <c:v>2.751992</c:v>
                </c:pt>
                <c:pt idx="19593">
                  <c:v>2.77745</c:v>
                </c:pt>
                <c:pt idx="19594">
                  <c:v>2.811131</c:v>
                </c:pt>
                <c:pt idx="19595">
                  <c:v>2.8826040000000002</c:v>
                </c:pt>
                <c:pt idx="19596">
                  <c:v>2.89133</c:v>
                </c:pt>
                <c:pt idx="19597">
                  <c:v>2.8539469999999998</c:v>
                </c:pt>
                <c:pt idx="19598">
                  <c:v>2.823464</c:v>
                </c:pt>
                <c:pt idx="19599">
                  <c:v>2.8065389999999999</c:v>
                </c:pt>
                <c:pt idx="19600">
                  <c:v>2.7845179999999998</c:v>
                </c:pt>
                <c:pt idx="19601">
                  <c:v>2.8056019999999999</c:v>
                </c:pt>
                <c:pt idx="19602">
                  <c:v>2.8134389999999998</c:v>
                </c:pt>
                <c:pt idx="19603">
                  <c:v>2.8734440000000001</c:v>
                </c:pt>
                <c:pt idx="19604">
                  <c:v>2.8680829999999999</c:v>
                </c:pt>
                <c:pt idx="19605">
                  <c:v>2.8099769999999999</c:v>
                </c:pt>
                <c:pt idx="19606">
                  <c:v>2.7588910000000002</c:v>
                </c:pt>
                <c:pt idx="19607">
                  <c:v>2.71658</c:v>
                </c:pt>
                <c:pt idx="19608">
                  <c:v>2.7140559999999998</c:v>
                </c:pt>
                <c:pt idx="19609">
                  <c:v>2.763242</c:v>
                </c:pt>
                <c:pt idx="19610">
                  <c:v>2.7672810000000001</c:v>
                </c:pt>
                <c:pt idx="19611">
                  <c:v>2.7546119999999998</c:v>
                </c:pt>
                <c:pt idx="19612">
                  <c:v>2.7445149999999998</c:v>
                </c:pt>
                <c:pt idx="19613">
                  <c:v>2.731773</c:v>
                </c:pt>
                <c:pt idx="19614">
                  <c:v>2.7198250000000002</c:v>
                </c:pt>
                <c:pt idx="19615">
                  <c:v>2.7456450000000001</c:v>
                </c:pt>
                <c:pt idx="19616">
                  <c:v>2.80464</c:v>
                </c:pt>
                <c:pt idx="19617">
                  <c:v>2.82606</c:v>
                </c:pt>
                <c:pt idx="19618">
                  <c:v>2.8491870000000001</c:v>
                </c:pt>
                <c:pt idx="19619">
                  <c:v>2.8559429999999999</c:v>
                </c:pt>
                <c:pt idx="19620">
                  <c:v>2.815026</c:v>
                </c:pt>
                <c:pt idx="19621">
                  <c:v>2.8188960000000001</c:v>
                </c:pt>
                <c:pt idx="19622">
                  <c:v>2.8194249999999998</c:v>
                </c:pt>
                <c:pt idx="19623">
                  <c:v>2.8116119999999998</c:v>
                </c:pt>
                <c:pt idx="19624">
                  <c:v>2.809761</c:v>
                </c:pt>
                <c:pt idx="19625">
                  <c:v>2.7868019999999998</c:v>
                </c:pt>
                <c:pt idx="19626">
                  <c:v>2.7577129999999999</c:v>
                </c:pt>
                <c:pt idx="19627">
                  <c:v>2.7300420000000001</c:v>
                </c:pt>
                <c:pt idx="19628">
                  <c:v>2.7249699999999999</c:v>
                </c:pt>
                <c:pt idx="19629">
                  <c:v>2.7458369999999999</c:v>
                </c:pt>
                <c:pt idx="19630">
                  <c:v>2.7463660000000001</c:v>
                </c:pt>
                <c:pt idx="19631">
                  <c:v>2.7550210000000002</c:v>
                </c:pt>
                <c:pt idx="19632">
                  <c:v>2.7835329999999998</c:v>
                </c:pt>
                <c:pt idx="19633">
                  <c:v>2.8216610000000002</c:v>
                </c:pt>
                <c:pt idx="19634">
                  <c:v>2.8512550000000001</c:v>
                </c:pt>
                <c:pt idx="19635">
                  <c:v>2.890056</c:v>
                </c:pt>
                <c:pt idx="19636">
                  <c:v>2.8932540000000002</c:v>
                </c:pt>
                <c:pt idx="19637">
                  <c:v>2.867146</c:v>
                </c:pt>
                <c:pt idx="19638">
                  <c:v>2.803318</c:v>
                </c:pt>
                <c:pt idx="19639">
                  <c:v>2.7642039999999999</c:v>
                </c:pt>
                <c:pt idx="19640">
                  <c:v>2.7122519999999999</c:v>
                </c:pt>
                <c:pt idx="19641">
                  <c:v>2.6741000000000001</c:v>
                </c:pt>
                <c:pt idx="19642">
                  <c:v>2.6978759999999999</c:v>
                </c:pt>
                <c:pt idx="19643">
                  <c:v>2.7475200000000002</c:v>
                </c:pt>
                <c:pt idx="19644">
                  <c:v>2.7444670000000002</c:v>
                </c:pt>
                <c:pt idx="19645">
                  <c:v>2.734947</c:v>
                </c:pt>
                <c:pt idx="19646">
                  <c:v>2.734947</c:v>
                </c:pt>
                <c:pt idx="19647">
                  <c:v>2.7541310000000001</c:v>
                </c:pt>
                <c:pt idx="19648">
                  <c:v>2.8289209999999998</c:v>
                </c:pt>
                <c:pt idx="19649">
                  <c:v>2.843658</c:v>
                </c:pt>
                <c:pt idx="19650">
                  <c:v>2.7695409999999998</c:v>
                </c:pt>
                <c:pt idx="19651">
                  <c:v>2.6903760000000001</c:v>
                </c:pt>
                <c:pt idx="19652">
                  <c:v>2.6884999999999999</c:v>
                </c:pt>
                <c:pt idx="19653">
                  <c:v>2.7407159999999999</c:v>
                </c:pt>
                <c:pt idx="19654">
                  <c:v>2.763242</c:v>
                </c:pt>
                <c:pt idx="19655">
                  <c:v>2.7783880000000001</c:v>
                </c:pt>
                <c:pt idx="19656">
                  <c:v>2.7950240000000002</c:v>
                </c:pt>
                <c:pt idx="19657">
                  <c:v>2.8163480000000001</c:v>
                </c:pt>
                <c:pt idx="19658">
                  <c:v>2.8642850000000002</c:v>
                </c:pt>
                <c:pt idx="19659">
                  <c:v>2.8680829999999999</c:v>
                </c:pt>
                <c:pt idx="19660">
                  <c:v>2.8127659999999999</c:v>
                </c:pt>
                <c:pt idx="19661">
                  <c:v>2.86253</c:v>
                </c:pt>
                <c:pt idx="19662">
                  <c:v>2.9453010000000002</c:v>
                </c:pt>
                <c:pt idx="19663">
                  <c:v>2.980232</c:v>
                </c:pt>
                <c:pt idx="19664">
                  <c:v>2.7734839999999998</c:v>
                </c:pt>
                <c:pt idx="19665">
                  <c:v>2.797885</c:v>
                </c:pt>
                <c:pt idx="19666">
                  <c:v>2.7974999999999999</c:v>
                </c:pt>
                <c:pt idx="19667">
                  <c:v>2.797644</c:v>
                </c:pt>
                <c:pt idx="19668">
                  <c:v>2.7990870000000001</c:v>
                </c:pt>
                <c:pt idx="19669">
                  <c:v>2.7686510000000002</c:v>
                </c:pt>
                <c:pt idx="19670">
                  <c:v>2.7476159999999998</c:v>
                </c:pt>
                <c:pt idx="19671">
                  <c:v>2.762521</c:v>
                </c:pt>
                <c:pt idx="19672">
                  <c:v>2.7469670000000002</c:v>
                </c:pt>
                <c:pt idx="19673">
                  <c:v>2.750381</c:v>
                </c:pt>
                <c:pt idx="19674">
                  <c:v>2.749107</c:v>
                </c:pt>
                <c:pt idx="19675">
                  <c:v>2.7219890000000002</c:v>
                </c:pt>
                <c:pt idx="19676">
                  <c:v>2.6906159999999999</c:v>
                </c:pt>
                <c:pt idx="19677">
                  <c:v>2.703357</c:v>
                </c:pt>
                <c:pt idx="19678">
                  <c:v>2.724297</c:v>
                </c:pt>
                <c:pt idx="19679">
                  <c:v>2.7471350000000001</c:v>
                </c:pt>
                <c:pt idx="19680">
                  <c:v>2.772017</c:v>
                </c:pt>
                <c:pt idx="19681">
                  <c:v>2.7661509999999998</c:v>
                </c:pt>
                <c:pt idx="19682">
                  <c:v>2.7723779999999998</c:v>
                </c:pt>
                <c:pt idx="19683">
                  <c:v>2.8225500000000001</c:v>
                </c:pt>
                <c:pt idx="19684">
                  <c:v>2.8219970000000001</c:v>
                </c:pt>
                <c:pt idx="19685">
                  <c:v>2.7613910000000002</c:v>
                </c:pt>
                <c:pt idx="19686">
                  <c:v>2.7468469999999998</c:v>
                </c:pt>
                <c:pt idx="19687">
                  <c:v>2.7714880000000002</c:v>
                </c:pt>
                <c:pt idx="19688">
                  <c:v>2.8054579999999998</c:v>
                </c:pt>
                <c:pt idx="19689">
                  <c:v>2.864309</c:v>
                </c:pt>
                <c:pt idx="19690">
                  <c:v>2.9025569999999998</c:v>
                </c:pt>
                <c:pt idx="19691">
                  <c:v>2.9556870000000002</c:v>
                </c:pt>
                <c:pt idx="19692">
                  <c:v>2.9844149999999998</c:v>
                </c:pt>
                <c:pt idx="19693">
                  <c:v>2.954485</c:v>
                </c:pt>
                <c:pt idx="19694">
                  <c:v>2.8718089999999998</c:v>
                </c:pt>
                <c:pt idx="19695">
                  <c:v>2.8055539999999999</c:v>
                </c:pt>
                <c:pt idx="19696">
                  <c:v>2.7747099999999998</c:v>
                </c:pt>
                <c:pt idx="19697">
                  <c:v>2.7892060000000001</c:v>
                </c:pt>
                <c:pt idx="19698">
                  <c:v>2.7892779999999999</c:v>
                </c:pt>
                <c:pt idx="19699">
                  <c:v>2.794495</c:v>
                </c:pt>
                <c:pt idx="19700">
                  <c:v>2.7742049999999998</c:v>
                </c:pt>
                <c:pt idx="19701">
                  <c:v>2.714753</c:v>
                </c:pt>
                <c:pt idx="19702">
                  <c:v>2.754251</c:v>
                </c:pt>
                <c:pt idx="19703">
                  <c:v>2.813078</c:v>
                </c:pt>
                <c:pt idx="19704">
                  <c:v>2.8275269999999999</c:v>
                </c:pt>
                <c:pt idx="19705">
                  <c:v>2.8200259999999999</c:v>
                </c:pt>
                <c:pt idx="19706">
                  <c:v>2.811372</c:v>
                </c:pt>
                <c:pt idx="19707">
                  <c:v>2.7685070000000001</c:v>
                </c:pt>
                <c:pt idx="19708">
                  <c:v>2.7437930000000001</c:v>
                </c:pt>
                <c:pt idx="19709">
                  <c:v>2.7429039999999998</c:v>
                </c:pt>
                <c:pt idx="19710">
                  <c:v>2.7626409999999999</c:v>
                </c:pt>
                <c:pt idx="19711">
                  <c:v>2.7604540000000002</c:v>
                </c:pt>
                <c:pt idx="19712">
                  <c:v>2.7203059999999999</c:v>
                </c:pt>
                <c:pt idx="19713">
                  <c:v>2.7549969999999999</c:v>
                </c:pt>
                <c:pt idx="19714">
                  <c:v>2.8042310000000001</c:v>
                </c:pt>
                <c:pt idx="19715">
                  <c:v>2.7947350000000002</c:v>
                </c:pt>
                <c:pt idx="19716">
                  <c:v>2.7422309999999999</c:v>
                </c:pt>
                <c:pt idx="19717">
                  <c:v>2.693813</c:v>
                </c:pt>
                <c:pt idx="19718">
                  <c:v>2.6687630000000002</c:v>
                </c:pt>
                <c:pt idx="19719">
                  <c:v>2.6919620000000002</c:v>
                </c:pt>
                <c:pt idx="19720">
                  <c:v>2.725835</c:v>
                </c:pt>
                <c:pt idx="19721">
                  <c:v>2.7484090000000001</c:v>
                </c:pt>
                <c:pt idx="19722">
                  <c:v>2.7707190000000002</c:v>
                </c:pt>
                <c:pt idx="19723">
                  <c:v>2.8091119999999998</c:v>
                </c:pt>
                <c:pt idx="19724">
                  <c:v>2.897653</c:v>
                </c:pt>
                <c:pt idx="19725">
                  <c:v>2.929843</c:v>
                </c:pt>
                <c:pt idx="19726">
                  <c:v>2.8802240000000001</c:v>
                </c:pt>
                <c:pt idx="19727">
                  <c:v>2.8214929999999998</c:v>
                </c:pt>
                <c:pt idx="19728">
                  <c:v>2.8068279999999999</c:v>
                </c:pt>
                <c:pt idx="19729">
                  <c:v>2.868131</c:v>
                </c:pt>
                <c:pt idx="19730">
                  <c:v>2.9244819999999998</c:v>
                </c:pt>
                <c:pt idx="19731">
                  <c:v>2.8698860000000002</c:v>
                </c:pt>
                <c:pt idx="19732">
                  <c:v>2.7545160000000002</c:v>
                </c:pt>
                <c:pt idx="19733">
                  <c:v>2.7062179999999998</c:v>
                </c:pt>
                <c:pt idx="19734">
                  <c:v>2.686337</c:v>
                </c:pt>
                <c:pt idx="19735">
                  <c:v>2.691554</c:v>
                </c:pt>
                <c:pt idx="19736">
                  <c:v>2.713022</c:v>
                </c:pt>
                <c:pt idx="19737">
                  <c:v>2.7360530000000001</c:v>
                </c:pt>
                <c:pt idx="19738">
                  <c:v>2.7254269999999998</c:v>
                </c:pt>
                <c:pt idx="19739">
                  <c:v>2.7520880000000001</c:v>
                </c:pt>
                <c:pt idx="19740">
                  <c:v>2.8186559999999998</c:v>
                </c:pt>
                <c:pt idx="19741">
                  <c:v>2.8429609999999998</c:v>
                </c:pt>
                <c:pt idx="19742">
                  <c:v>2.8123330000000002</c:v>
                </c:pt>
                <c:pt idx="19743">
                  <c:v>2.8344019999999999</c:v>
                </c:pt>
                <c:pt idx="19744">
                  <c:v>2.8464230000000001</c:v>
                </c:pt>
                <c:pt idx="19745">
                  <c:v>2.7909130000000002</c:v>
                </c:pt>
                <c:pt idx="19746">
                  <c:v>2.7737959999999999</c:v>
                </c:pt>
                <c:pt idx="19747">
                  <c:v>2.780624</c:v>
                </c:pt>
                <c:pt idx="19748">
                  <c:v>2.7869700000000002</c:v>
                </c:pt>
                <c:pt idx="19749">
                  <c:v>2.7965149999999999</c:v>
                </c:pt>
                <c:pt idx="19750">
                  <c:v>2.792211</c:v>
                </c:pt>
                <c:pt idx="19751">
                  <c:v>2.7803110000000002</c:v>
                </c:pt>
                <c:pt idx="19752">
                  <c:v>2.7589869999999999</c:v>
                </c:pt>
                <c:pt idx="19753">
                  <c:v>2.772065</c:v>
                </c:pt>
                <c:pt idx="19754">
                  <c:v>2.789927</c:v>
                </c:pt>
                <c:pt idx="19755">
                  <c:v>2.8075969999999999</c:v>
                </c:pt>
                <c:pt idx="19756">
                  <c:v>2.8044959999999999</c:v>
                </c:pt>
                <c:pt idx="19757">
                  <c:v>2.7610549999999998</c:v>
                </c:pt>
                <c:pt idx="19758">
                  <c:v>2.747207</c:v>
                </c:pt>
                <c:pt idx="19759">
                  <c:v>2.8011780000000002</c:v>
                </c:pt>
                <c:pt idx="19760">
                  <c:v>2.8644769999999999</c:v>
                </c:pt>
                <c:pt idx="19761">
                  <c:v>2.8793820000000001</c:v>
                </c:pt>
                <c:pt idx="19762">
                  <c:v>2.8636599999999999</c:v>
                </c:pt>
                <c:pt idx="19763">
                  <c:v>2.814425</c:v>
                </c:pt>
                <c:pt idx="19764">
                  <c:v>2.7454040000000002</c:v>
                </c:pt>
                <c:pt idx="19765">
                  <c:v>2.7758880000000001</c:v>
                </c:pt>
                <c:pt idx="19766">
                  <c:v>2.8438500000000002</c:v>
                </c:pt>
                <c:pt idx="19767">
                  <c:v>2.8222139999999998</c:v>
                </c:pt>
                <c:pt idx="19768">
                  <c:v>2.781898</c:v>
                </c:pt>
                <c:pt idx="19769">
                  <c:v>2.7784360000000001</c:v>
                </c:pt>
                <c:pt idx="19770">
                  <c:v>2.7570640000000002</c:v>
                </c:pt>
                <c:pt idx="19771">
                  <c:v>2.7296339999999999</c:v>
                </c:pt>
                <c:pt idx="19772">
                  <c:v>2.7458369999999999</c:v>
                </c:pt>
                <c:pt idx="19773">
                  <c:v>2.7621359999999999</c:v>
                </c:pt>
                <c:pt idx="19774">
                  <c:v>2.7821859999999998</c:v>
                </c:pt>
                <c:pt idx="19775">
                  <c:v>2.7834599999999998</c:v>
                </c:pt>
                <c:pt idx="19776">
                  <c:v>2.7833160000000001</c:v>
                </c:pt>
                <c:pt idx="19777">
                  <c:v>2.786057</c:v>
                </c:pt>
                <c:pt idx="19778">
                  <c:v>2.7639879999999999</c:v>
                </c:pt>
                <c:pt idx="19779">
                  <c:v>2.740332</c:v>
                </c:pt>
                <c:pt idx="19780">
                  <c:v>2.757857</c:v>
                </c:pt>
                <c:pt idx="19781">
                  <c:v>2.7896390000000002</c:v>
                </c:pt>
                <c:pt idx="19782">
                  <c:v>2.8210600000000001</c:v>
                </c:pt>
                <c:pt idx="19783">
                  <c:v>2.7986780000000002</c:v>
                </c:pt>
                <c:pt idx="19784">
                  <c:v>2.7244169999999999</c:v>
                </c:pt>
                <c:pt idx="19785">
                  <c:v>2.7098719999999998</c:v>
                </c:pt>
                <c:pt idx="19786">
                  <c:v>2.752761</c:v>
                </c:pt>
                <c:pt idx="19787">
                  <c:v>2.7954330000000001</c:v>
                </c:pt>
                <c:pt idx="19788">
                  <c:v>2.8149540000000002</c:v>
                </c:pt>
                <c:pt idx="19789">
                  <c:v>2.807477</c:v>
                </c:pt>
                <c:pt idx="19790">
                  <c:v>2.8034140000000001</c:v>
                </c:pt>
                <c:pt idx="19791">
                  <c:v>2.8125260000000001</c:v>
                </c:pt>
                <c:pt idx="19792">
                  <c:v>2.785552</c:v>
                </c:pt>
                <c:pt idx="19793">
                  <c:v>2.7268690000000002</c:v>
                </c:pt>
                <c:pt idx="19794">
                  <c:v>2.7477360000000002</c:v>
                </c:pt>
                <c:pt idx="19795">
                  <c:v>2.72384</c:v>
                </c:pt>
                <c:pt idx="19796">
                  <c:v>2.706483</c:v>
                </c:pt>
                <c:pt idx="19797">
                  <c:v>2.738721</c:v>
                </c:pt>
                <c:pt idx="19798">
                  <c:v>2.766248</c:v>
                </c:pt>
                <c:pt idx="19799">
                  <c:v>2.7818260000000001</c:v>
                </c:pt>
                <c:pt idx="19800">
                  <c:v>2.854428</c:v>
                </c:pt>
                <c:pt idx="19801">
                  <c:v>2.9594369999999999</c:v>
                </c:pt>
                <c:pt idx="19802">
                  <c:v>2.9266459999999999</c:v>
                </c:pt>
                <c:pt idx="19803">
                  <c:v>2.830508</c:v>
                </c:pt>
                <c:pt idx="19804">
                  <c:v>2.7988219999999999</c:v>
                </c:pt>
                <c:pt idx="19805">
                  <c:v>2.7451159999999999</c:v>
                </c:pt>
                <c:pt idx="19806">
                  <c:v>2.6647479999999999</c:v>
                </c:pt>
                <c:pt idx="19807">
                  <c:v>2.6422940000000001</c:v>
                </c:pt>
                <c:pt idx="19808">
                  <c:v>2.7275420000000001</c:v>
                </c:pt>
                <c:pt idx="19809">
                  <c:v>2.7412450000000002</c:v>
                </c:pt>
                <c:pt idx="19810">
                  <c:v>2.7887249999999999</c:v>
                </c:pt>
                <c:pt idx="19811">
                  <c:v>2.8152900000000001</c:v>
                </c:pt>
                <c:pt idx="19812">
                  <c:v>2.7504529999999998</c:v>
                </c:pt>
                <c:pt idx="19813">
                  <c:v>2.7267009999999998</c:v>
                </c:pt>
                <c:pt idx="19814">
                  <c:v>2.7623530000000001</c:v>
                </c:pt>
                <c:pt idx="19815">
                  <c:v>2.8240409999999998</c:v>
                </c:pt>
                <c:pt idx="19816">
                  <c:v>2.9070290000000001</c:v>
                </c:pt>
                <c:pt idx="19817">
                  <c:v>2.9136880000000001</c:v>
                </c:pt>
                <c:pt idx="19818">
                  <c:v>2.8407490000000002</c:v>
                </c:pt>
                <c:pt idx="19819">
                  <c:v>2.7970190000000001</c:v>
                </c:pt>
                <c:pt idx="19820">
                  <c:v>2.7730030000000001</c:v>
                </c:pt>
                <c:pt idx="19821">
                  <c:v>2.7959619999999998</c:v>
                </c:pt>
                <c:pt idx="19822">
                  <c:v>2.839499</c:v>
                </c:pt>
                <c:pt idx="19823">
                  <c:v>2.8932540000000002</c:v>
                </c:pt>
                <c:pt idx="19824">
                  <c:v>2.8859689999999998</c:v>
                </c:pt>
                <c:pt idx="19825">
                  <c:v>2.847216</c:v>
                </c:pt>
                <c:pt idx="19826">
                  <c:v>2.7733629999999998</c:v>
                </c:pt>
                <c:pt idx="19827">
                  <c:v>2.730788</c:v>
                </c:pt>
                <c:pt idx="19828">
                  <c:v>2.6995589999999998</c:v>
                </c:pt>
                <c:pt idx="19829">
                  <c:v>2.6582330000000001</c:v>
                </c:pt>
                <c:pt idx="19830">
                  <c:v>2.679942</c:v>
                </c:pt>
                <c:pt idx="19831">
                  <c:v>2.7233830000000001</c:v>
                </c:pt>
                <c:pt idx="19832">
                  <c:v>2.7613189999999999</c:v>
                </c:pt>
                <c:pt idx="19833">
                  <c:v>2.806467</c:v>
                </c:pt>
                <c:pt idx="19834">
                  <c:v>2.8053370000000002</c:v>
                </c:pt>
                <c:pt idx="19835">
                  <c:v>2.7934130000000001</c:v>
                </c:pt>
                <c:pt idx="19836">
                  <c:v>2.8025730000000002</c:v>
                </c:pt>
                <c:pt idx="19837">
                  <c:v>2.7980049999999999</c:v>
                </c:pt>
                <c:pt idx="19838">
                  <c:v>2.7942550000000002</c:v>
                </c:pt>
                <c:pt idx="19839">
                  <c:v>2.8026689999999999</c:v>
                </c:pt>
                <c:pt idx="19840">
                  <c:v>2.8065389999999999</c:v>
                </c:pt>
                <c:pt idx="19841">
                  <c:v>2.7908409999999999</c:v>
                </c:pt>
                <c:pt idx="19842">
                  <c:v>2.764348</c:v>
                </c:pt>
                <c:pt idx="19843">
                  <c:v>2.752761</c:v>
                </c:pt>
                <c:pt idx="19844">
                  <c:v>2.7747579999999998</c:v>
                </c:pt>
                <c:pt idx="19845">
                  <c:v>2.7904800000000001</c:v>
                </c:pt>
                <c:pt idx="19846">
                  <c:v>2.7926920000000002</c:v>
                </c:pt>
                <c:pt idx="19847">
                  <c:v>2.7905280000000001</c:v>
                </c:pt>
                <c:pt idx="19848">
                  <c:v>2.7732429999999999</c:v>
                </c:pt>
                <c:pt idx="19849">
                  <c:v>2.7567520000000001</c:v>
                </c:pt>
                <c:pt idx="19850">
                  <c:v>2.762689</c:v>
                </c:pt>
                <c:pt idx="19851">
                  <c:v>2.7638189999999998</c:v>
                </c:pt>
                <c:pt idx="19852">
                  <c:v>2.7570640000000002</c:v>
                </c:pt>
                <c:pt idx="19853">
                  <c:v>2.7765610000000001</c:v>
                </c:pt>
                <c:pt idx="19854">
                  <c:v>2.7769689999999998</c:v>
                </c:pt>
                <c:pt idx="19855">
                  <c:v>2.772017</c:v>
                </c:pt>
                <c:pt idx="19856">
                  <c:v>2.7808639999999998</c:v>
                </c:pt>
                <c:pt idx="19857">
                  <c:v>2.7735799999999999</c:v>
                </c:pt>
                <c:pt idx="19858">
                  <c:v>2.7647810000000002</c:v>
                </c:pt>
                <c:pt idx="19859">
                  <c:v>2.8158430000000001</c:v>
                </c:pt>
                <c:pt idx="19860">
                  <c:v>2.879238</c:v>
                </c:pt>
                <c:pt idx="19861">
                  <c:v>2.8615200000000001</c:v>
                </c:pt>
                <c:pt idx="19862">
                  <c:v>2.8169970000000002</c:v>
                </c:pt>
                <c:pt idx="19863">
                  <c:v>2.7580499999999999</c:v>
                </c:pt>
                <c:pt idx="19864">
                  <c:v>2.727109</c:v>
                </c:pt>
                <c:pt idx="19865">
                  <c:v>2.7284079999999999</c:v>
                </c:pt>
                <c:pt idx="19866">
                  <c:v>2.7008570000000001</c:v>
                </c:pt>
                <c:pt idx="19867">
                  <c:v>2.7191999999999998</c:v>
                </c:pt>
                <c:pt idx="19868">
                  <c:v>2.6847500000000002</c:v>
                </c:pt>
                <c:pt idx="19869">
                  <c:v>2.631548</c:v>
                </c:pt>
                <c:pt idx="19870">
                  <c:v>2.6330870000000002</c:v>
                </c:pt>
                <c:pt idx="19871">
                  <c:v>2.6962169999999999</c:v>
                </c:pt>
                <c:pt idx="19872">
                  <c:v>2.7556940000000001</c:v>
                </c:pt>
                <c:pt idx="19873">
                  <c:v>2.80464</c:v>
                </c:pt>
                <c:pt idx="19874">
                  <c:v>2.8448120000000001</c:v>
                </c:pt>
                <c:pt idx="19875">
                  <c:v>2.8707760000000002</c:v>
                </c:pt>
                <c:pt idx="19876">
                  <c:v>2.7385290000000002</c:v>
                </c:pt>
                <c:pt idx="19877">
                  <c:v>2.7367020000000002</c:v>
                </c:pt>
                <c:pt idx="19878">
                  <c:v>2.8328639999999998</c:v>
                </c:pt>
                <c:pt idx="19879">
                  <c:v>2.9223189999999999</c:v>
                </c:pt>
                <c:pt idx="19880">
                  <c:v>2.931622</c:v>
                </c:pt>
                <c:pt idx="19881">
                  <c:v>2.901043</c:v>
                </c:pt>
                <c:pt idx="19882">
                  <c:v>2.823728</c:v>
                </c:pt>
                <c:pt idx="19883">
                  <c:v>2.7445149999999998</c:v>
                </c:pt>
                <c:pt idx="19884">
                  <c:v>2.711748</c:v>
                </c:pt>
                <c:pt idx="19885">
                  <c:v>2.7634110000000001</c:v>
                </c:pt>
                <c:pt idx="19886">
                  <c:v>2.8046639999999998</c:v>
                </c:pt>
                <c:pt idx="19887">
                  <c:v>2.8241849999999999</c:v>
                </c:pt>
                <c:pt idx="19888">
                  <c:v>2.8107709999999999</c:v>
                </c:pt>
                <c:pt idx="19889">
                  <c:v>2.7993749999999999</c:v>
                </c:pt>
                <c:pt idx="19890">
                  <c:v>2.7937979999999998</c:v>
                </c:pt>
                <c:pt idx="19891">
                  <c:v>2.7845179999999998</c:v>
                </c:pt>
                <c:pt idx="19892">
                  <c:v>2.7823549999999999</c:v>
                </c:pt>
                <c:pt idx="19893">
                  <c:v>2.7944469999999999</c:v>
                </c:pt>
                <c:pt idx="19894">
                  <c:v>2.7585060000000001</c:v>
                </c:pt>
                <c:pt idx="19895">
                  <c:v>2.7830759999999999</c:v>
                </c:pt>
                <c:pt idx="19896">
                  <c:v>2.784278</c:v>
                </c:pt>
                <c:pt idx="19897">
                  <c:v>2.7892299999999999</c:v>
                </c:pt>
                <c:pt idx="19898">
                  <c:v>2.790432</c:v>
                </c:pt>
                <c:pt idx="19899">
                  <c:v>2.7699259999999999</c:v>
                </c:pt>
                <c:pt idx="19900">
                  <c:v>2.7425679999999999</c:v>
                </c:pt>
                <c:pt idx="19901">
                  <c:v>2.7319420000000001</c:v>
                </c:pt>
                <c:pt idx="19902">
                  <c:v>2.7366779999999999</c:v>
                </c:pt>
                <c:pt idx="19903">
                  <c:v>2.7420390000000001</c:v>
                </c:pt>
                <c:pt idx="19904">
                  <c:v>2.7628339999999998</c:v>
                </c:pt>
                <c:pt idx="19905">
                  <c:v>2.785336</c:v>
                </c:pt>
                <c:pt idx="19906">
                  <c:v>2.7988460000000002</c:v>
                </c:pt>
                <c:pt idx="19907">
                  <c:v>2.786994</c:v>
                </c:pt>
                <c:pt idx="19908">
                  <c:v>2.7699980000000002</c:v>
                </c:pt>
                <c:pt idx="19909">
                  <c:v>2.7654779999999999</c:v>
                </c:pt>
                <c:pt idx="19910">
                  <c:v>2.7681230000000001</c:v>
                </c:pt>
                <c:pt idx="19911">
                  <c:v>2.8813300000000002</c:v>
                </c:pt>
                <c:pt idx="19912">
                  <c:v>2.8700540000000001</c:v>
                </c:pt>
                <c:pt idx="19913">
                  <c:v>2.870295</c:v>
                </c:pt>
                <c:pt idx="19914">
                  <c:v>2.8287770000000001</c:v>
                </c:pt>
                <c:pt idx="19915">
                  <c:v>2.7857440000000002</c:v>
                </c:pt>
                <c:pt idx="19916">
                  <c:v>2.8152659999999998</c:v>
                </c:pt>
                <c:pt idx="19917">
                  <c:v>2.8294980000000001</c:v>
                </c:pt>
                <c:pt idx="19918">
                  <c:v>2.8702709999999998</c:v>
                </c:pt>
                <c:pt idx="19919">
                  <c:v>2.8712080000000002</c:v>
                </c:pt>
                <c:pt idx="19920">
                  <c:v>2.801539</c:v>
                </c:pt>
                <c:pt idx="19921">
                  <c:v>2.7707190000000002</c:v>
                </c:pt>
                <c:pt idx="19922">
                  <c:v>2.7875230000000002</c:v>
                </c:pt>
                <c:pt idx="19923">
                  <c:v>2.8001689999999999</c:v>
                </c:pt>
                <c:pt idx="19924">
                  <c:v>2.808799</c:v>
                </c:pt>
                <c:pt idx="19925">
                  <c:v>2.78911</c:v>
                </c:pt>
                <c:pt idx="19926">
                  <c:v>2.754756</c:v>
                </c:pt>
                <c:pt idx="19927">
                  <c:v>2.6911209999999999</c:v>
                </c:pt>
                <c:pt idx="19928">
                  <c:v>2.6989580000000002</c:v>
                </c:pt>
                <c:pt idx="19929">
                  <c:v>2.713959</c:v>
                </c:pt>
                <c:pt idx="19930">
                  <c:v>2.7028050000000001</c:v>
                </c:pt>
                <c:pt idx="19931">
                  <c:v>2.6796530000000001</c:v>
                </c:pt>
                <c:pt idx="19932">
                  <c:v>2.6738840000000001</c:v>
                </c:pt>
                <c:pt idx="19933">
                  <c:v>2.663065</c:v>
                </c:pt>
                <c:pt idx="19934">
                  <c:v>2.6728260000000001</c:v>
                </c:pt>
                <c:pt idx="19935">
                  <c:v>2.678836</c:v>
                </c:pt>
                <c:pt idx="19936">
                  <c:v>2.708021</c:v>
                </c:pt>
                <c:pt idx="19937">
                  <c:v>2.7731469999999998</c:v>
                </c:pt>
                <c:pt idx="19938">
                  <c:v>2.8151459999999999</c:v>
                </c:pt>
                <c:pt idx="19939">
                  <c:v>2.8091360000000001</c:v>
                </c:pt>
                <c:pt idx="19940">
                  <c:v>2.8439709999999998</c:v>
                </c:pt>
                <c:pt idx="19941">
                  <c:v>2.8830360000000002</c:v>
                </c:pt>
                <c:pt idx="19942">
                  <c:v>2.8722180000000002</c:v>
                </c:pt>
                <c:pt idx="19943">
                  <c:v>2.8029809999999999</c:v>
                </c:pt>
                <c:pt idx="19944">
                  <c:v>2.7533379999999998</c:v>
                </c:pt>
                <c:pt idx="19945">
                  <c:v>2.731773</c:v>
                </c:pt>
                <c:pt idx="19946">
                  <c:v>2.7312919999999998</c:v>
                </c:pt>
                <c:pt idx="19947">
                  <c:v>2.7666559999999998</c:v>
                </c:pt>
                <c:pt idx="19948">
                  <c:v>2.772859</c:v>
                </c:pt>
                <c:pt idx="19949">
                  <c:v>2.831734</c:v>
                </c:pt>
                <c:pt idx="19950">
                  <c:v>2.838273</c:v>
                </c:pt>
                <c:pt idx="19951">
                  <c:v>2.8626019999999999</c:v>
                </c:pt>
                <c:pt idx="19952">
                  <c:v>2.918304</c:v>
                </c:pt>
                <c:pt idx="19953">
                  <c:v>2.9408780000000001</c:v>
                </c:pt>
                <c:pt idx="19954">
                  <c:v>2.9282089999999998</c:v>
                </c:pt>
                <c:pt idx="19955">
                  <c:v>2.907438</c:v>
                </c:pt>
                <c:pt idx="19956">
                  <c:v>2.8582990000000001</c:v>
                </c:pt>
                <c:pt idx="19957">
                  <c:v>2.826301</c:v>
                </c:pt>
                <c:pt idx="19958">
                  <c:v>2.7651180000000002</c:v>
                </c:pt>
                <c:pt idx="19959">
                  <c:v>2.7428080000000001</c:v>
                </c:pt>
                <c:pt idx="19960">
                  <c:v>2.7224219999999999</c:v>
                </c:pt>
                <c:pt idx="19961">
                  <c:v>2.6959529999999998</c:v>
                </c:pt>
                <c:pt idx="19962">
                  <c:v>2.7069879999999999</c:v>
                </c:pt>
                <c:pt idx="19963">
                  <c:v>2.7286000000000001</c:v>
                </c:pt>
                <c:pt idx="19964">
                  <c:v>2.7320380000000002</c:v>
                </c:pt>
                <c:pt idx="19965">
                  <c:v>2.7278069999999999</c:v>
                </c:pt>
                <c:pt idx="19966">
                  <c:v>2.7447789999999999</c:v>
                </c:pt>
                <c:pt idx="19967">
                  <c:v>2.8039670000000001</c:v>
                </c:pt>
                <c:pt idx="19968">
                  <c:v>2.8191130000000002</c:v>
                </c:pt>
                <c:pt idx="19969">
                  <c:v>2.8273100000000002</c:v>
                </c:pt>
                <c:pt idx="19970">
                  <c:v>2.8645489999999998</c:v>
                </c:pt>
                <c:pt idx="19971">
                  <c:v>2.873348</c:v>
                </c:pt>
                <c:pt idx="19972">
                  <c:v>2.887508</c:v>
                </c:pt>
                <c:pt idx="19973">
                  <c:v>2.8625539999999998</c:v>
                </c:pt>
                <c:pt idx="19974">
                  <c:v>2.8176220000000001</c:v>
                </c:pt>
                <c:pt idx="19975">
                  <c:v>2.8246180000000001</c:v>
                </c:pt>
                <c:pt idx="19976">
                  <c:v>2.8504369999999999</c:v>
                </c:pt>
                <c:pt idx="19977">
                  <c:v>2.846543</c:v>
                </c:pt>
                <c:pt idx="19978">
                  <c:v>2.817742</c:v>
                </c:pt>
                <c:pt idx="19979">
                  <c:v>2.7928120000000001</c:v>
                </c:pt>
                <c:pt idx="19980">
                  <c:v>2.7909130000000002</c:v>
                </c:pt>
                <c:pt idx="19981">
                  <c:v>2.827671</c:v>
                </c:pt>
                <c:pt idx="19982">
                  <c:v>2.8239450000000001</c:v>
                </c:pt>
                <c:pt idx="19983">
                  <c:v>2.7893979999999998</c:v>
                </c:pt>
                <c:pt idx="19984">
                  <c:v>2.732999</c:v>
                </c:pt>
                <c:pt idx="19985">
                  <c:v>2.6711909999999999</c:v>
                </c:pt>
                <c:pt idx="19986">
                  <c:v>2.711916</c:v>
                </c:pt>
                <c:pt idx="19987">
                  <c:v>2.7480250000000002</c:v>
                </c:pt>
                <c:pt idx="19988">
                  <c:v>2.7737240000000001</c:v>
                </c:pt>
                <c:pt idx="19989">
                  <c:v>2.7851669999999999</c:v>
                </c:pt>
                <c:pt idx="19990">
                  <c:v>2.755862</c:v>
                </c:pt>
                <c:pt idx="19991">
                  <c:v>2.703141</c:v>
                </c:pt>
                <c:pt idx="19992">
                  <c:v>2.6609020000000001</c:v>
                </c:pt>
                <c:pt idx="19993">
                  <c:v>2.6421739999999998</c:v>
                </c:pt>
                <c:pt idx="19994">
                  <c:v>2.6474389999999999</c:v>
                </c:pt>
                <c:pt idx="19995">
                  <c:v>2.6691959999999999</c:v>
                </c:pt>
                <c:pt idx="19996">
                  <c:v>2.7133820000000002</c:v>
                </c:pt>
                <c:pt idx="19997">
                  <c:v>2.7485780000000002</c:v>
                </c:pt>
                <c:pt idx="19998">
                  <c:v>2.784662</c:v>
                </c:pt>
                <c:pt idx="19999">
                  <c:v>2.832239</c:v>
                </c:pt>
                <c:pt idx="20000">
                  <c:v>2.7917299999999998</c:v>
                </c:pt>
                <c:pt idx="20001">
                  <c:v>2.768964</c:v>
                </c:pt>
                <c:pt idx="20002">
                  <c:v>2.8307000000000002</c:v>
                </c:pt>
                <c:pt idx="20003">
                  <c:v>2.8391380000000002</c:v>
                </c:pt>
                <c:pt idx="20004">
                  <c:v>2.844163</c:v>
                </c:pt>
                <c:pt idx="20005">
                  <c:v>2.8838780000000002</c:v>
                </c:pt>
                <c:pt idx="20006">
                  <c:v>2.9233039999999999</c:v>
                </c:pt>
                <c:pt idx="20007">
                  <c:v>2.9461189999999999</c:v>
                </c:pt>
                <c:pt idx="20008">
                  <c:v>2.859861</c:v>
                </c:pt>
                <c:pt idx="20009">
                  <c:v>2.79488</c:v>
                </c:pt>
                <c:pt idx="20010">
                  <c:v>2.7363409999999999</c:v>
                </c:pt>
                <c:pt idx="20011">
                  <c:v>2.732831</c:v>
                </c:pt>
                <c:pt idx="20012">
                  <c:v>2.7806479999999998</c:v>
                </c:pt>
                <c:pt idx="20013">
                  <c:v>2.7698779999999998</c:v>
                </c:pt>
                <c:pt idx="20014">
                  <c:v>2.7575690000000002</c:v>
                </c:pt>
                <c:pt idx="20015">
                  <c:v>2.724056</c:v>
                </c:pt>
                <c:pt idx="20016">
                  <c:v>2.6751339999999999</c:v>
                </c:pt>
                <c:pt idx="20017">
                  <c:v>2.6949909999999999</c:v>
                </c:pt>
                <c:pt idx="20018">
                  <c:v>2.7241759999999999</c:v>
                </c:pt>
                <c:pt idx="20019">
                  <c:v>2.7388889999999999</c:v>
                </c:pt>
                <c:pt idx="20020">
                  <c:v>2.8449800000000001</c:v>
                </c:pt>
                <c:pt idx="20021">
                  <c:v>2.9499650000000002</c:v>
                </c:pt>
                <c:pt idx="20022">
                  <c:v>2.9951370000000002</c:v>
                </c:pt>
                <c:pt idx="20023">
                  <c:v>2.9890310000000002</c:v>
                </c:pt>
                <c:pt idx="20024">
                  <c:v>2.9598460000000002</c:v>
                </c:pt>
                <c:pt idx="20025">
                  <c:v>2.862962</c:v>
                </c:pt>
                <c:pt idx="20026">
                  <c:v>2.7611750000000002</c:v>
                </c:pt>
                <c:pt idx="20027">
                  <c:v>2.723455</c:v>
                </c:pt>
                <c:pt idx="20028">
                  <c:v>2.7229749999999999</c:v>
                </c:pt>
                <c:pt idx="20029">
                  <c:v>2.7321819999999999</c:v>
                </c:pt>
                <c:pt idx="20030">
                  <c:v>2.761199</c:v>
                </c:pt>
                <c:pt idx="20031">
                  <c:v>2.7703579999999999</c:v>
                </c:pt>
                <c:pt idx="20032">
                  <c:v>2.760189</c:v>
                </c:pt>
                <c:pt idx="20033">
                  <c:v>2.764589</c:v>
                </c:pt>
                <c:pt idx="20034">
                  <c:v>2.7665839999999999</c:v>
                </c:pt>
                <c:pt idx="20035">
                  <c:v>2.767353</c:v>
                </c:pt>
                <c:pt idx="20036">
                  <c:v>2.7691560000000002</c:v>
                </c:pt>
                <c:pt idx="20037">
                  <c:v>2.7931249999999999</c:v>
                </c:pt>
                <c:pt idx="20038">
                  <c:v>2.815699</c:v>
                </c:pt>
                <c:pt idx="20039">
                  <c:v>2.827286</c:v>
                </c:pt>
                <c:pt idx="20040">
                  <c:v>2.8316379999999999</c:v>
                </c:pt>
                <c:pt idx="20041">
                  <c:v>2.8321670000000001</c:v>
                </c:pt>
                <c:pt idx="20042">
                  <c:v>2.8025730000000002</c:v>
                </c:pt>
                <c:pt idx="20043">
                  <c:v>2.7742529999999999</c:v>
                </c:pt>
                <c:pt idx="20044">
                  <c:v>2.7392979999999998</c:v>
                </c:pt>
                <c:pt idx="20045">
                  <c:v>2.716075</c:v>
                </c:pt>
                <c:pt idx="20046">
                  <c:v>2.7027320000000001</c:v>
                </c:pt>
                <c:pt idx="20047">
                  <c:v>2.7369180000000002</c:v>
                </c:pt>
                <c:pt idx="20048">
                  <c:v>2.7620640000000001</c:v>
                </c:pt>
                <c:pt idx="20049">
                  <c:v>2.782162</c:v>
                </c:pt>
                <c:pt idx="20050">
                  <c:v>2.838994</c:v>
                </c:pt>
                <c:pt idx="20051">
                  <c:v>2.8706559999999999</c:v>
                </c:pt>
                <c:pt idx="20052">
                  <c:v>2.8910420000000001</c:v>
                </c:pt>
                <c:pt idx="20053">
                  <c:v>2.8715449999999998</c:v>
                </c:pt>
                <c:pt idx="20054">
                  <c:v>2.8379120000000002</c:v>
                </c:pt>
                <c:pt idx="20055">
                  <c:v>2.8316620000000001</c:v>
                </c:pt>
                <c:pt idx="20056">
                  <c:v>2.831782</c:v>
                </c:pt>
                <c:pt idx="20057">
                  <c:v>2.8177180000000002</c:v>
                </c:pt>
                <c:pt idx="20058">
                  <c:v>2.8089680000000001</c:v>
                </c:pt>
                <c:pt idx="20059">
                  <c:v>2.7873549999999998</c:v>
                </c:pt>
                <c:pt idx="20060">
                  <c:v>2.762473</c:v>
                </c:pt>
                <c:pt idx="20061">
                  <c:v>2.7598530000000001</c:v>
                </c:pt>
                <c:pt idx="20062">
                  <c:v>2.7571119999999998</c:v>
                </c:pt>
                <c:pt idx="20063">
                  <c:v>2.771801</c:v>
                </c:pt>
                <c:pt idx="20064">
                  <c:v>2.7419660000000001</c:v>
                </c:pt>
                <c:pt idx="20065">
                  <c:v>2.7280470000000001</c:v>
                </c:pt>
                <c:pt idx="20066">
                  <c:v>2.7336960000000001</c:v>
                </c:pt>
                <c:pt idx="20067">
                  <c:v>2.7406679999999999</c:v>
                </c:pt>
                <c:pt idx="20068">
                  <c:v>2.7018909999999998</c:v>
                </c:pt>
                <c:pt idx="20069">
                  <c:v>2.714464</c:v>
                </c:pt>
                <c:pt idx="20070">
                  <c:v>2.7641079999999998</c:v>
                </c:pt>
                <c:pt idx="20071">
                  <c:v>2.760189</c:v>
                </c:pt>
                <c:pt idx="20072">
                  <c:v>2.7587470000000001</c:v>
                </c:pt>
                <c:pt idx="20073">
                  <c:v>2.7685789999999999</c:v>
                </c:pt>
                <c:pt idx="20074">
                  <c:v>2.7789410000000001</c:v>
                </c:pt>
                <c:pt idx="20075">
                  <c:v>2.754972</c:v>
                </c:pt>
                <c:pt idx="20076">
                  <c:v>2.7098719999999998</c:v>
                </c:pt>
                <c:pt idx="20077">
                  <c:v>2.7201620000000002</c:v>
                </c:pt>
                <c:pt idx="20078">
                  <c:v>2.7228539999999999</c:v>
                </c:pt>
                <c:pt idx="20079">
                  <c:v>2.7524479999999998</c:v>
                </c:pt>
                <c:pt idx="20080">
                  <c:v>2.7922829999999998</c:v>
                </c:pt>
                <c:pt idx="20081">
                  <c:v>2.7982939999999998</c:v>
                </c:pt>
                <c:pt idx="20082">
                  <c:v>2.7784599999999999</c:v>
                </c:pt>
                <c:pt idx="20083">
                  <c:v>2.7869700000000002</c:v>
                </c:pt>
                <c:pt idx="20084">
                  <c:v>2.8219729999999998</c:v>
                </c:pt>
                <c:pt idx="20085">
                  <c:v>2.8700060000000001</c:v>
                </c:pt>
                <c:pt idx="20086">
                  <c:v>2.8866670000000001</c:v>
                </c:pt>
                <c:pt idx="20087">
                  <c:v>2.9082789999999998</c:v>
                </c:pt>
                <c:pt idx="20088">
                  <c:v>2.9217179999999998</c:v>
                </c:pt>
                <c:pt idx="20089">
                  <c:v>2.900442</c:v>
                </c:pt>
                <c:pt idx="20090">
                  <c:v>2.840773</c:v>
                </c:pt>
                <c:pt idx="20091">
                  <c:v>2.8051210000000002</c:v>
                </c:pt>
                <c:pt idx="20092">
                  <c:v>2.864525</c:v>
                </c:pt>
                <c:pt idx="20093">
                  <c:v>2.876233</c:v>
                </c:pt>
                <c:pt idx="20094">
                  <c:v>2.7960579999999999</c:v>
                </c:pt>
                <c:pt idx="20095">
                  <c:v>2.7179500000000001</c:v>
                </c:pt>
                <c:pt idx="20096">
                  <c:v>2.687154</c:v>
                </c:pt>
                <c:pt idx="20097">
                  <c:v>2.6815769999999999</c:v>
                </c:pt>
                <c:pt idx="20098">
                  <c:v>2.8229829999999998</c:v>
                </c:pt>
                <c:pt idx="20099">
                  <c:v>2.8711359999999999</c:v>
                </c:pt>
                <c:pt idx="20100">
                  <c:v>2.8454130000000002</c:v>
                </c:pt>
                <c:pt idx="20101">
                  <c:v>2.7904559999999998</c:v>
                </c:pt>
                <c:pt idx="20102">
                  <c:v>2.779325</c:v>
                </c:pt>
                <c:pt idx="20103">
                  <c:v>2.7893979999999998</c:v>
                </c:pt>
                <c:pt idx="20104">
                  <c:v>2.7917540000000001</c:v>
                </c:pt>
                <c:pt idx="20105">
                  <c:v>2.7993749999999999</c:v>
                </c:pt>
                <c:pt idx="20106">
                  <c:v>2.7824749999999998</c:v>
                </c:pt>
                <c:pt idx="20107">
                  <c:v>2.8202910000000001</c:v>
                </c:pt>
                <c:pt idx="20108">
                  <c:v>2.86842</c:v>
                </c:pt>
                <c:pt idx="20109">
                  <c:v>2.908207</c:v>
                </c:pt>
                <c:pt idx="20110">
                  <c:v>2.9159480000000002</c:v>
                </c:pt>
                <c:pt idx="20111">
                  <c:v>2.910803</c:v>
                </c:pt>
                <c:pt idx="20112">
                  <c:v>2.8375279999999998</c:v>
                </c:pt>
                <c:pt idx="20113">
                  <c:v>2.7585540000000002</c:v>
                </c:pt>
                <c:pt idx="20114">
                  <c:v>2.7608860000000002</c:v>
                </c:pt>
                <c:pt idx="20115">
                  <c:v>2.783677</c:v>
                </c:pt>
                <c:pt idx="20116">
                  <c:v>2.7518470000000002</c:v>
                </c:pt>
                <c:pt idx="20117">
                  <c:v>2.672634</c:v>
                </c:pt>
                <c:pt idx="20118">
                  <c:v>2.6031080000000002</c:v>
                </c:pt>
                <c:pt idx="20119">
                  <c:v>2.6057290000000002</c:v>
                </c:pt>
                <c:pt idx="20120">
                  <c:v>2.6447219999999998</c:v>
                </c:pt>
                <c:pt idx="20121">
                  <c:v>2.6733790000000002</c:v>
                </c:pt>
                <c:pt idx="20122">
                  <c:v>2.71997</c:v>
                </c:pt>
                <c:pt idx="20123">
                  <c:v>2.7817539999999998</c:v>
                </c:pt>
                <c:pt idx="20124">
                  <c:v>2.8301470000000002</c:v>
                </c:pt>
                <c:pt idx="20125">
                  <c:v>2.8995280000000001</c:v>
                </c:pt>
                <c:pt idx="20126">
                  <c:v>2.9210929999999999</c:v>
                </c:pt>
                <c:pt idx="20127">
                  <c:v>2.8486820000000002</c:v>
                </c:pt>
                <c:pt idx="20128">
                  <c:v>2.803102</c:v>
                </c:pt>
                <c:pt idx="20129">
                  <c:v>2.7955290000000002</c:v>
                </c:pt>
                <c:pt idx="20130">
                  <c:v>2.7779310000000002</c:v>
                </c:pt>
                <c:pt idx="20131">
                  <c:v>2.7764169999999999</c:v>
                </c:pt>
                <c:pt idx="20132">
                  <c:v>2.7946149999999998</c:v>
                </c:pt>
                <c:pt idx="20133">
                  <c:v>2.8050009999999999</c:v>
                </c:pt>
                <c:pt idx="20134">
                  <c:v>2.792548</c:v>
                </c:pt>
                <c:pt idx="20135">
                  <c:v>2.7821859999999998</c:v>
                </c:pt>
                <c:pt idx="20136">
                  <c:v>2.7839170000000002</c:v>
                </c:pt>
                <c:pt idx="20137">
                  <c:v>2.7797100000000001</c:v>
                </c:pt>
                <c:pt idx="20138">
                  <c:v>2.759468</c:v>
                </c:pt>
                <c:pt idx="20139">
                  <c:v>2.7244890000000002</c:v>
                </c:pt>
                <c:pt idx="20140">
                  <c:v>2.6810719999999999</c:v>
                </c:pt>
                <c:pt idx="20141">
                  <c:v>2.7029730000000001</c:v>
                </c:pt>
                <c:pt idx="20142">
                  <c:v>2.7836530000000002</c:v>
                </c:pt>
                <c:pt idx="20143">
                  <c:v>2.842889</c:v>
                </c:pt>
                <c:pt idx="20144">
                  <c:v>2.8793099999999998</c:v>
                </c:pt>
                <c:pt idx="20145">
                  <c:v>2.9178470000000001</c:v>
                </c:pt>
                <c:pt idx="20146">
                  <c:v>2.8776510000000002</c:v>
                </c:pt>
                <c:pt idx="20147">
                  <c:v>2.7860330000000002</c:v>
                </c:pt>
                <c:pt idx="20148">
                  <c:v>2.750381</c:v>
                </c:pt>
                <c:pt idx="20149">
                  <c:v>2.7727629999999999</c:v>
                </c:pt>
                <c:pt idx="20150">
                  <c:v>2.7681710000000002</c:v>
                </c:pt>
                <c:pt idx="20151">
                  <c:v>2.7888700000000002</c:v>
                </c:pt>
                <c:pt idx="20152">
                  <c:v>2.7784119999999999</c:v>
                </c:pt>
                <c:pt idx="20153">
                  <c:v>2.7831959999999998</c:v>
                </c:pt>
                <c:pt idx="20154">
                  <c:v>2.7998560000000001</c:v>
                </c:pt>
                <c:pt idx="20155">
                  <c:v>2.8208190000000002</c:v>
                </c:pt>
                <c:pt idx="20156">
                  <c:v>2.783989</c:v>
                </c:pt>
                <c:pt idx="20157">
                  <c:v>2.732062</c:v>
                </c:pt>
                <c:pt idx="20158">
                  <c:v>2.7129249999999998</c:v>
                </c:pt>
                <c:pt idx="20159">
                  <c:v>2.7045349999999999</c:v>
                </c:pt>
                <c:pt idx="20160">
                  <c:v>2.7905519999999999</c:v>
                </c:pt>
                <c:pt idx="20161">
                  <c:v>2.896595</c:v>
                </c:pt>
                <c:pt idx="20162">
                  <c:v>2.9066920000000001</c:v>
                </c:pt>
                <c:pt idx="20163">
                  <c:v>2.8949600000000002</c:v>
                </c:pt>
                <c:pt idx="20164">
                  <c:v>2.9472010000000002</c:v>
                </c:pt>
                <c:pt idx="20165">
                  <c:v>2.894768</c:v>
                </c:pt>
                <c:pt idx="20166">
                  <c:v>2.7279270000000002</c:v>
                </c:pt>
                <c:pt idx="20167">
                  <c:v>2.7962500000000001</c:v>
                </c:pt>
                <c:pt idx="20168">
                  <c:v>2.8170449999999998</c:v>
                </c:pt>
                <c:pt idx="20169">
                  <c:v>2.802861</c:v>
                </c:pt>
                <c:pt idx="20170">
                  <c:v>2.7748780000000002</c:v>
                </c:pt>
                <c:pt idx="20171">
                  <c:v>2.6813600000000002</c:v>
                </c:pt>
                <c:pt idx="20172">
                  <c:v>2.7185510000000002</c:v>
                </c:pt>
                <c:pt idx="20173">
                  <c:v>2.7330230000000002</c:v>
                </c:pt>
                <c:pt idx="20174">
                  <c:v>2.7727140000000001</c:v>
                </c:pt>
                <c:pt idx="20175">
                  <c:v>2.851591</c:v>
                </c:pt>
                <c:pt idx="20176">
                  <c:v>2.85527</c:v>
                </c:pt>
                <c:pt idx="20177">
                  <c:v>2.7950719999999998</c:v>
                </c:pt>
                <c:pt idx="20178">
                  <c:v>2.770238</c:v>
                </c:pt>
                <c:pt idx="20179">
                  <c:v>2.7998319999999999</c:v>
                </c:pt>
                <c:pt idx="20180">
                  <c:v>2.811636</c:v>
                </c:pt>
                <c:pt idx="20181">
                  <c:v>2.8094960000000002</c:v>
                </c:pt>
                <c:pt idx="20182">
                  <c:v>2.8194729999999999</c:v>
                </c:pt>
                <c:pt idx="20183">
                  <c:v>2.8165399999999998</c:v>
                </c:pt>
                <c:pt idx="20184">
                  <c:v>2.8223340000000001</c:v>
                </c:pt>
                <c:pt idx="20185">
                  <c:v>2.8177180000000002</c:v>
                </c:pt>
                <c:pt idx="20186">
                  <c:v>2.7975240000000001</c:v>
                </c:pt>
                <c:pt idx="20187">
                  <c:v>2.7752870000000001</c:v>
                </c:pt>
                <c:pt idx="20188">
                  <c:v>2.7587950000000001</c:v>
                </c:pt>
                <c:pt idx="20189">
                  <c:v>2.769253</c:v>
                </c:pt>
                <c:pt idx="20190">
                  <c:v>2.8249059999999999</c:v>
                </c:pt>
                <c:pt idx="20191">
                  <c:v>2.8417590000000001</c:v>
                </c:pt>
                <c:pt idx="20192">
                  <c:v>2.8298589999999999</c:v>
                </c:pt>
                <c:pt idx="20193">
                  <c:v>2.8157709999999998</c:v>
                </c:pt>
                <c:pt idx="20194">
                  <c:v>2.7951199999999998</c:v>
                </c:pt>
                <c:pt idx="20195">
                  <c:v>2.8096410000000001</c:v>
                </c:pt>
                <c:pt idx="20196">
                  <c:v>2.8331279999999999</c:v>
                </c:pt>
                <c:pt idx="20197">
                  <c:v>2.8046880000000001</c:v>
                </c:pt>
                <c:pt idx="20198">
                  <c:v>2.7730510000000002</c:v>
                </c:pt>
                <c:pt idx="20199">
                  <c:v>2.7300179999999998</c:v>
                </c:pt>
                <c:pt idx="20200">
                  <c:v>2.7047759999999998</c:v>
                </c:pt>
                <c:pt idx="20201">
                  <c:v>2.7359810000000002</c:v>
                </c:pt>
                <c:pt idx="20202">
                  <c:v>2.7348270000000001</c:v>
                </c:pt>
                <c:pt idx="20203">
                  <c:v>2.7238159999999998</c:v>
                </c:pt>
                <c:pt idx="20204">
                  <c:v>2.7321339999999998</c:v>
                </c:pt>
                <c:pt idx="20205">
                  <c:v>2.7381920000000002</c:v>
                </c:pt>
                <c:pt idx="20206">
                  <c:v>2.747207</c:v>
                </c:pt>
                <c:pt idx="20207">
                  <c:v>2.7618</c:v>
                </c:pt>
                <c:pt idx="20208">
                  <c:v>2.7696130000000001</c:v>
                </c:pt>
                <c:pt idx="20209">
                  <c:v>2.789927</c:v>
                </c:pt>
                <c:pt idx="20210">
                  <c:v>2.817237</c:v>
                </c:pt>
                <c:pt idx="20211">
                  <c:v>2.8066360000000001</c:v>
                </c:pt>
                <c:pt idx="20212">
                  <c:v>2.7991109999999999</c:v>
                </c:pt>
                <c:pt idx="20213">
                  <c:v>2.7888459999999999</c:v>
                </c:pt>
                <c:pt idx="20214">
                  <c:v>2.7814169999999998</c:v>
                </c:pt>
                <c:pt idx="20215">
                  <c:v>2.755862</c:v>
                </c:pt>
                <c:pt idx="20216">
                  <c:v>2.7340810000000002</c:v>
                </c:pt>
                <c:pt idx="20217">
                  <c:v>2.7323740000000001</c:v>
                </c:pt>
                <c:pt idx="20218">
                  <c:v>2.7145359999999998</c:v>
                </c:pt>
                <c:pt idx="20219">
                  <c:v>2.7104490000000001</c:v>
                </c:pt>
                <c:pt idx="20220">
                  <c:v>2.750597</c:v>
                </c:pt>
                <c:pt idx="20221">
                  <c:v>2.7952159999999999</c:v>
                </c:pt>
                <c:pt idx="20222">
                  <c:v>2.7931970000000002</c:v>
                </c:pt>
                <c:pt idx="20223">
                  <c:v>2.7611509999999999</c:v>
                </c:pt>
                <c:pt idx="20224">
                  <c:v>2.7379280000000001</c:v>
                </c:pt>
                <c:pt idx="20225">
                  <c:v>2.7456930000000002</c:v>
                </c:pt>
                <c:pt idx="20226">
                  <c:v>2.8017310000000002</c:v>
                </c:pt>
                <c:pt idx="20227">
                  <c:v>2.8555579999999998</c:v>
                </c:pt>
                <c:pt idx="20228">
                  <c:v>2.8452929999999999</c:v>
                </c:pt>
                <c:pt idx="20229">
                  <c:v>2.866136</c:v>
                </c:pt>
                <c:pt idx="20230">
                  <c:v>2.8362050000000001</c:v>
                </c:pt>
                <c:pt idx="20231">
                  <c:v>2.7702140000000002</c:v>
                </c:pt>
                <c:pt idx="20232">
                  <c:v>2.729778</c:v>
                </c:pt>
                <c:pt idx="20233">
                  <c:v>2.6817449999999998</c:v>
                </c:pt>
                <c:pt idx="20234">
                  <c:v>2.6514060000000002</c:v>
                </c:pt>
                <c:pt idx="20235">
                  <c:v>2.6925150000000002</c:v>
                </c:pt>
                <c:pt idx="20236">
                  <c:v>2.7381679999999999</c:v>
                </c:pt>
                <c:pt idx="20237">
                  <c:v>2.7798780000000001</c:v>
                </c:pt>
                <c:pt idx="20238">
                  <c:v>2.859356</c:v>
                </c:pt>
                <c:pt idx="20239">
                  <c:v>2.919025</c:v>
                </c:pt>
                <c:pt idx="20240">
                  <c:v>2.9254920000000002</c:v>
                </c:pt>
                <c:pt idx="20241">
                  <c:v>2.887508</c:v>
                </c:pt>
                <c:pt idx="20242">
                  <c:v>2.8347630000000001</c:v>
                </c:pt>
                <c:pt idx="20243">
                  <c:v>2.799423</c:v>
                </c:pt>
                <c:pt idx="20244">
                  <c:v>2.78762</c:v>
                </c:pt>
                <c:pt idx="20245">
                  <c:v>2.8267329999999999</c:v>
                </c:pt>
                <c:pt idx="20246">
                  <c:v>2.8169490000000001</c:v>
                </c:pt>
                <c:pt idx="20247">
                  <c:v>2.812141</c:v>
                </c:pt>
                <c:pt idx="20248">
                  <c:v>2.8030300000000001</c:v>
                </c:pt>
                <c:pt idx="20249">
                  <c:v>2.790673</c:v>
                </c:pt>
                <c:pt idx="20250">
                  <c:v>2.7736999999999998</c:v>
                </c:pt>
                <c:pt idx="20251">
                  <c:v>2.7435529999999999</c:v>
                </c:pt>
                <c:pt idx="20252">
                  <c:v>2.7512219999999998</c:v>
                </c:pt>
                <c:pt idx="20253">
                  <c:v>2.7840370000000001</c:v>
                </c:pt>
                <c:pt idx="20254">
                  <c:v>2.8294980000000001</c:v>
                </c:pt>
                <c:pt idx="20255">
                  <c:v>2.8613520000000001</c:v>
                </c:pt>
                <c:pt idx="20256">
                  <c:v>2.880007</c:v>
                </c:pt>
                <c:pt idx="20257">
                  <c:v>2.87907</c:v>
                </c:pt>
                <c:pt idx="20258">
                  <c:v>2.8084389999999999</c:v>
                </c:pt>
                <c:pt idx="20259">
                  <c:v>2.7501639999999998</c:v>
                </c:pt>
                <c:pt idx="20260">
                  <c:v>2.7897590000000001</c:v>
                </c:pt>
                <c:pt idx="20261">
                  <c:v>2.813367</c:v>
                </c:pt>
                <c:pt idx="20262">
                  <c:v>2.7835570000000001</c:v>
                </c:pt>
                <c:pt idx="20263">
                  <c:v>2.712421</c:v>
                </c:pt>
                <c:pt idx="20264">
                  <c:v>2.7178779999999998</c:v>
                </c:pt>
                <c:pt idx="20265">
                  <c:v>2.7423510000000002</c:v>
                </c:pt>
                <c:pt idx="20266">
                  <c:v>2.7352590000000001</c:v>
                </c:pt>
                <c:pt idx="20267">
                  <c:v>2.7284799999999998</c:v>
                </c:pt>
                <c:pt idx="20268">
                  <c:v>2.7309079999999999</c:v>
                </c:pt>
                <c:pt idx="20269">
                  <c:v>2.7525680000000001</c:v>
                </c:pt>
                <c:pt idx="20270">
                  <c:v>2.7870189999999999</c:v>
                </c:pt>
                <c:pt idx="20271">
                  <c:v>2.8002889999999998</c:v>
                </c:pt>
                <c:pt idx="20272">
                  <c:v>2.8088229999999998</c:v>
                </c:pt>
                <c:pt idx="20273">
                  <c:v>2.8157709999999998</c:v>
                </c:pt>
                <c:pt idx="20274">
                  <c:v>2.8059379999999998</c:v>
                </c:pt>
                <c:pt idx="20275">
                  <c:v>2.793485</c:v>
                </c:pt>
                <c:pt idx="20276">
                  <c:v>2.8080539999999998</c:v>
                </c:pt>
                <c:pt idx="20277">
                  <c:v>2.837456</c:v>
                </c:pt>
                <c:pt idx="20278">
                  <c:v>2.8243779999999998</c:v>
                </c:pt>
                <c:pt idx="20279">
                  <c:v>2.798943</c:v>
                </c:pt>
                <c:pt idx="20280">
                  <c:v>2.784735</c:v>
                </c:pt>
                <c:pt idx="20281">
                  <c:v>2.7643239999999998</c:v>
                </c:pt>
                <c:pt idx="20282">
                  <c:v>2.7492269999999999</c:v>
                </c:pt>
                <c:pt idx="20283">
                  <c:v>2.777523</c:v>
                </c:pt>
                <c:pt idx="20284">
                  <c:v>2.782451</c:v>
                </c:pt>
                <c:pt idx="20285">
                  <c:v>2.7665120000000001</c:v>
                </c:pt>
                <c:pt idx="20286">
                  <c:v>2.7616320000000001</c:v>
                </c:pt>
                <c:pt idx="20287">
                  <c:v>2.7735080000000001</c:v>
                </c:pt>
                <c:pt idx="20288">
                  <c:v>2.80226</c:v>
                </c:pt>
                <c:pt idx="20289">
                  <c:v>2.819906</c:v>
                </c:pt>
                <c:pt idx="20290">
                  <c:v>2.8422879999999999</c:v>
                </c:pt>
                <c:pt idx="20291">
                  <c:v>2.8495720000000002</c:v>
                </c:pt>
                <c:pt idx="20292">
                  <c:v>2.8283200000000002</c:v>
                </c:pt>
                <c:pt idx="20293">
                  <c:v>2.7910810000000001</c:v>
                </c:pt>
                <c:pt idx="20294">
                  <c:v>2.7502840000000002</c:v>
                </c:pt>
                <c:pt idx="20295">
                  <c:v>2.698213</c:v>
                </c:pt>
                <c:pt idx="20296">
                  <c:v>2.6905199999999998</c:v>
                </c:pt>
                <c:pt idx="20297">
                  <c:v>2.6742919999999999</c:v>
                </c:pt>
                <c:pt idx="20298">
                  <c:v>2.674461</c:v>
                </c:pt>
                <c:pt idx="20299">
                  <c:v>2.7061459999999999</c:v>
                </c:pt>
                <c:pt idx="20300">
                  <c:v>2.744202</c:v>
                </c:pt>
                <c:pt idx="20301">
                  <c:v>2.770238</c:v>
                </c:pt>
                <c:pt idx="20302">
                  <c:v>2.8032699999999999</c:v>
                </c:pt>
                <c:pt idx="20303">
                  <c:v>2.8114439999999998</c:v>
                </c:pt>
                <c:pt idx="20304">
                  <c:v>2.8214929999999998</c:v>
                </c:pt>
                <c:pt idx="20305">
                  <c:v>2.8388740000000001</c:v>
                </c:pt>
                <c:pt idx="20306">
                  <c:v>2.845726</c:v>
                </c:pt>
                <c:pt idx="20307">
                  <c:v>2.8410129999999998</c:v>
                </c:pt>
                <c:pt idx="20308">
                  <c:v>2.8127179999999998</c:v>
                </c:pt>
                <c:pt idx="20309">
                  <c:v>2.8037990000000002</c:v>
                </c:pt>
                <c:pt idx="20310">
                  <c:v>2.788821</c:v>
                </c:pt>
                <c:pt idx="20311">
                  <c:v>2.7376390000000002</c:v>
                </c:pt>
                <c:pt idx="20312">
                  <c:v>2.7002320000000002</c:v>
                </c:pt>
                <c:pt idx="20313">
                  <c:v>2.7051599999999998</c:v>
                </c:pt>
                <c:pt idx="20314">
                  <c:v>2.7707670000000002</c:v>
                </c:pt>
                <c:pt idx="20315">
                  <c:v>2.8182710000000002</c:v>
                </c:pt>
                <c:pt idx="20316">
                  <c:v>2.8349549999999999</c:v>
                </c:pt>
                <c:pt idx="20317">
                  <c:v>2.813199</c:v>
                </c:pt>
                <c:pt idx="20318">
                  <c:v>2.7420390000000001</c:v>
                </c:pt>
                <c:pt idx="20319">
                  <c:v>2.7448269999999999</c:v>
                </c:pt>
                <c:pt idx="20320">
                  <c:v>2.757352</c:v>
                </c:pt>
                <c:pt idx="20321">
                  <c:v>2.7833160000000001</c:v>
                </c:pt>
                <c:pt idx="20322">
                  <c:v>2.7955770000000002</c:v>
                </c:pt>
                <c:pt idx="20323">
                  <c:v>2.7761040000000001</c:v>
                </c:pt>
                <c:pt idx="20324">
                  <c:v>2.77156</c:v>
                </c:pt>
                <c:pt idx="20325">
                  <c:v>2.738505</c:v>
                </c:pt>
                <c:pt idx="20326">
                  <c:v>2.7851669999999999</c:v>
                </c:pt>
                <c:pt idx="20327">
                  <c:v>2.8506300000000002</c:v>
                </c:pt>
                <c:pt idx="20328">
                  <c:v>2.9068849999999999</c:v>
                </c:pt>
                <c:pt idx="20329">
                  <c:v>2.8763529999999999</c:v>
                </c:pt>
                <c:pt idx="20330">
                  <c:v>2.7934610000000002</c:v>
                </c:pt>
                <c:pt idx="20331">
                  <c:v>2.7145359999999998</c:v>
                </c:pt>
                <c:pt idx="20332">
                  <c:v>2.6932360000000002</c:v>
                </c:pt>
                <c:pt idx="20333">
                  <c:v>2.6939820000000001</c:v>
                </c:pt>
                <c:pt idx="20334">
                  <c:v>2.7607900000000001</c:v>
                </c:pt>
                <c:pt idx="20335">
                  <c:v>2.7734839999999998</c:v>
                </c:pt>
                <c:pt idx="20336">
                  <c:v>2.7663679999999999</c:v>
                </c:pt>
                <c:pt idx="20337">
                  <c:v>2.7721369999999999</c:v>
                </c:pt>
                <c:pt idx="20338">
                  <c:v>2.8098329999999998</c:v>
                </c:pt>
                <c:pt idx="20339">
                  <c:v>2.8524090000000002</c:v>
                </c:pt>
                <c:pt idx="20340">
                  <c:v>2.845726</c:v>
                </c:pt>
                <c:pt idx="20341">
                  <c:v>2.8178869999999998</c:v>
                </c:pt>
                <c:pt idx="20342">
                  <c:v>2.7967309999999999</c:v>
                </c:pt>
                <c:pt idx="20343">
                  <c:v>2.8160829999999999</c:v>
                </c:pt>
                <c:pt idx="20344">
                  <c:v>2.8460380000000001</c:v>
                </c:pt>
                <c:pt idx="20345">
                  <c:v>2.8716889999999999</c:v>
                </c:pt>
                <c:pt idx="20346">
                  <c:v>2.8723619999999999</c:v>
                </c:pt>
                <c:pt idx="20347">
                  <c:v>2.83623</c:v>
                </c:pt>
                <c:pt idx="20348">
                  <c:v>2.7707670000000002</c:v>
                </c:pt>
                <c:pt idx="20349">
                  <c:v>2.7262680000000001</c:v>
                </c:pt>
                <c:pt idx="20350">
                  <c:v>2.7376390000000002</c:v>
                </c:pt>
                <c:pt idx="20351">
                  <c:v>2.7756949999999998</c:v>
                </c:pt>
                <c:pt idx="20352">
                  <c:v>2.7665600000000001</c:v>
                </c:pt>
                <c:pt idx="20353">
                  <c:v>2.7756470000000002</c:v>
                </c:pt>
                <c:pt idx="20354">
                  <c:v>2.810314</c:v>
                </c:pt>
                <c:pt idx="20355">
                  <c:v>2.8006730000000002</c:v>
                </c:pt>
                <c:pt idx="20356">
                  <c:v>2.7932450000000002</c:v>
                </c:pt>
                <c:pt idx="20357">
                  <c:v>2.7717290000000001</c:v>
                </c:pt>
                <c:pt idx="20358">
                  <c:v>2.7798060000000002</c:v>
                </c:pt>
                <c:pt idx="20359">
                  <c:v>2.8154340000000002</c:v>
                </c:pt>
                <c:pt idx="20360">
                  <c:v>2.833561</c:v>
                </c:pt>
                <c:pt idx="20361">
                  <c:v>2.841326</c:v>
                </c:pt>
                <c:pt idx="20362">
                  <c:v>2.8592599999999999</c:v>
                </c:pt>
                <c:pt idx="20363">
                  <c:v>2.847432</c:v>
                </c:pt>
                <c:pt idx="20364">
                  <c:v>2.8263729999999998</c:v>
                </c:pt>
                <c:pt idx="20365">
                  <c:v>2.8041830000000001</c:v>
                </c:pt>
                <c:pt idx="20366">
                  <c:v>2.7599969999999998</c:v>
                </c:pt>
                <c:pt idx="20367">
                  <c:v>2.7427359999999998</c:v>
                </c:pt>
                <c:pt idx="20368">
                  <c:v>2.7507169999999999</c:v>
                </c:pt>
                <c:pt idx="20369">
                  <c:v>2.757136</c:v>
                </c:pt>
                <c:pt idx="20370">
                  <c:v>2.770022</c:v>
                </c:pt>
                <c:pt idx="20371">
                  <c:v>2.7745410000000001</c:v>
                </c:pt>
                <c:pt idx="20372">
                  <c:v>2.7794219999999998</c:v>
                </c:pt>
                <c:pt idx="20373">
                  <c:v>2.8124769999999999</c:v>
                </c:pt>
                <c:pt idx="20374">
                  <c:v>2.8568319999999998</c:v>
                </c:pt>
                <c:pt idx="20375">
                  <c:v>2.8970760000000002</c:v>
                </c:pt>
                <c:pt idx="20376">
                  <c:v>2.9126059999999998</c:v>
                </c:pt>
                <c:pt idx="20377">
                  <c:v>2.8596689999999998</c:v>
                </c:pt>
                <c:pt idx="20378">
                  <c:v>2.7597079999999998</c:v>
                </c:pt>
                <c:pt idx="20379">
                  <c:v>2.6534249999999999</c:v>
                </c:pt>
                <c:pt idx="20380">
                  <c:v>2.6299860000000002</c:v>
                </c:pt>
                <c:pt idx="20381">
                  <c:v>2.7298499999999999</c:v>
                </c:pt>
                <c:pt idx="20382">
                  <c:v>2.7772100000000002</c:v>
                </c:pt>
                <c:pt idx="20383">
                  <c:v>2.854476</c:v>
                </c:pt>
                <c:pt idx="20384">
                  <c:v>2.9094570000000002</c:v>
                </c:pt>
                <c:pt idx="20385">
                  <c:v>2.919578</c:v>
                </c:pt>
                <c:pt idx="20386">
                  <c:v>2.9053460000000002</c:v>
                </c:pt>
                <c:pt idx="20387">
                  <c:v>2.8200259999999999</c:v>
                </c:pt>
                <c:pt idx="20388">
                  <c:v>2.7559100000000001</c:v>
                </c:pt>
                <c:pt idx="20389">
                  <c:v>2.6918899999999999</c:v>
                </c:pt>
                <c:pt idx="20390">
                  <c:v>2.704151</c:v>
                </c:pt>
                <c:pt idx="20391">
                  <c:v>2.7635070000000002</c:v>
                </c:pt>
                <c:pt idx="20392">
                  <c:v>2.8017310000000002</c:v>
                </c:pt>
                <c:pt idx="20393">
                  <c:v>2.8089439999999999</c:v>
                </c:pt>
                <c:pt idx="20394">
                  <c:v>2.7905039999999999</c:v>
                </c:pt>
                <c:pt idx="20395">
                  <c:v>2.7642760000000002</c:v>
                </c:pt>
                <c:pt idx="20396">
                  <c:v>2.7446109999999999</c:v>
                </c:pt>
                <c:pt idx="20397">
                  <c:v>2.767401</c:v>
                </c:pt>
                <c:pt idx="20398">
                  <c:v>2.8291849999999998</c:v>
                </c:pt>
                <c:pt idx="20399">
                  <c:v>2.834066</c:v>
                </c:pt>
                <c:pt idx="20400">
                  <c:v>2.786009</c:v>
                </c:pt>
                <c:pt idx="20401">
                  <c:v>2.7520389999999999</c:v>
                </c:pt>
                <c:pt idx="20402">
                  <c:v>2.724898</c:v>
                </c:pt>
                <c:pt idx="20403">
                  <c:v>2.8046160000000002</c:v>
                </c:pt>
                <c:pt idx="20404">
                  <c:v>2.8467829999999998</c:v>
                </c:pt>
                <c:pt idx="20405">
                  <c:v>2.7945669999999998</c:v>
                </c:pt>
                <c:pt idx="20406">
                  <c:v>2.7912979999999998</c:v>
                </c:pt>
                <c:pt idx="20407">
                  <c:v>2.7647569999999999</c:v>
                </c:pt>
                <c:pt idx="20408">
                  <c:v>2.719849</c:v>
                </c:pt>
                <c:pt idx="20409">
                  <c:v>2.7129249999999998</c:v>
                </c:pt>
                <c:pt idx="20410">
                  <c:v>2.7321339999999998</c:v>
                </c:pt>
                <c:pt idx="20411">
                  <c:v>2.767401</c:v>
                </c:pt>
                <c:pt idx="20412">
                  <c:v>2.7895910000000002</c:v>
                </c:pt>
                <c:pt idx="20413">
                  <c:v>2.849259</c:v>
                </c:pt>
                <c:pt idx="20414">
                  <c:v>2.8940950000000001</c:v>
                </c:pt>
                <c:pt idx="20415">
                  <c:v>2.891378</c:v>
                </c:pt>
                <c:pt idx="20416">
                  <c:v>2.8123330000000002</c:v>
                </c:pt>
                <c:pt idx="20417">
                  <c:v>2.821685</c:v>
                </c:pt>
                <c:pt idx="20418">
                  <c:v>2.8164199999999999</c:v>
                </c:pt>
                <c:pt idx="20419">
                  <c:v>2.8034140000000001</c:v>
                </c:pt>
                <c:pt idx="20420">
                  <c:v>2.785504</c:v>
                </c:pt>
                <c:pt idx="20421">
                  <c:v>2.763795</c:v>
                </c:pt>
                <c:pt idx="20422">
                  <c:v>2.7377590000000001</c:v>
                </c:pt>
                <c:pt idx="20423">
                  <c:v>2.7392020000000001</c:v>
                </c:pt>
                <c:pt idx="20424">
                  <c:v>2.7517749999999999</c:v>
                </c:pt>
                <c:pt idx="20425">
                  <c:v>2.7802150000000001</c:v>
                </c:pt>
                <c:pt idx="20426">
                  <c:v>2.815963</c:v>
                </c:pt>
                <c:pt idx="20427">
                  <c:v>2.8419029999999998</c:v>
                </c:pt>
                <c:pt idx="20428">
                  <c:v>2.8564959999999999</c:v>
                </c:pt>
                <c:pt idx="20429">
                  <c:v>2.8161320000000001</c:v>
                </c:pt>
                <c:pt idx="20430">
                  <c:v>2.7782680000000002</c:v>
                </c:pt>
                <c:pt idx="20431">
                  <c:v>2.7709589999999999</c:v>
                </c:pt>
                <c:pt idx="20432">
                  <c:v>2.7634349999999999</c:v>
                </c:pt>
                <c:pt idx="20433">
                  <c:v>2.7456930000000002</c:v>
                </c:pt>
                <c:pt idx="20434">
                  <c:v>2.7499720000000001</c:v>
                </c:pt>
                <c:pt idx="20435">
                  <c:v>2.7862490000000002</c:v>
                </c:pt>
                <c:pt idx="20436">
                  <c:v>2.7896390000000002</c:v>
                </c:pt>
                <c:pt idx="20437">
                  <c:v>2.7691319999999999</c:v>
                </c:pt>
                <c:pt idx="20438">
                  <c:v>2.7542749999999998</c:v>
                </c:pt>
                <c:pt idx="20439">
                  <c:v>2.7454519999999998</c:v>
                </c:pt>
                <c:pt idx="20440">
                  <c:v>2.7762720000000001</c:v>
                </c:pt>
                <c:pt idx="20441">
                  <c:v>2.8148569999999999</c:v>
                </c:pt>
                <c:pt idx="20442">
                  <c:v>2.847264</c:v>
                </c:pt>
                <c:pt idx="20443">
                  <c:v>2.8556059999999999</c:v>
                </c:pt>
                <c:pt idx="20444">
                  <c:v>2.8313969999999999</c:v>
                </c:pt>
                <c:pt idx="20445">
                  <c:v>2.8124289999999998</c:v>
                </c:pt>
                <c:pt idx="20446">
                  <c:v>2.7931970000000002</c:v>
                </c:pt>
                <c:pt idx="20447">
                  <c:v>2.7510539999999999</c:v>
                </c:pt>
                <c:pt idx="20448">
                  <c:v>2.7022759999999999</c:v>
                </c:pt>
                <c:pt idx="20449">
                  <c:v>2.682226</c:v>
                </c:pt>
                <c:pt idx="20450">
                  <c:v>2.7155939999999998</c:v>
                </c:pt>
                <c:pt idx="20451">
                  <c:v>2.785841</c:v>
                </c:pt>
                <c:pt idx="20452">
                  <c:v>2.8320940000000001</c:v>
                </c:pt>
                <c:pt idx="20453">
                  <c:v>2.8167330000000002</c:v>
                </c:pt>
                <c:pt idx="20454">
                  <c:v>2.7802389999999999</c:v>
                </c:pt>
                <c:pt idx="20455">
                  <c:v>2.7654540000000001</c:v>
                </c:pt>
                <c:pt idx="20456">
                  <c:v>2.7087910000000002</c:v>
                </c:pt>
                <c:pt idx="20457">
                  <c:v>2.6980200000000001</c:v>
                </c:pt>
                <c:pt idx="20458">
                  <c:v>2.7421350000000002</c:v>
                </c:pt>
                <c:pt idx="20459">
                  <c:v>2.79298</c:v>
                </c:pt>
                <c:pt idx="20460">
                  <c:v>2.8493080000000002</c:v>
                </c:pt>
                <c:pt idx="20461">
                  <c:v>2.8344019999999999</c:v>
                </c:pt>
                <c:pt idx="20462">
                  <c:v>2.8085589999999998</c:v>
                </c:pt>
                <c:pt idx="20463">
                  <c:v>2.8574090000000001</c:v>
                </c:pt>
                <c:pt idx="20464">
                  <c:v>2.8691409999999999</c:v>
                </c:pt>
                <c:pt idx="20465">
                  <c:v>2.8386089999999999</c:v>
                </c:pt>
                <c:pt idx="20466">
                  <c:v>2.7984619999999998</c:v>
                </c:pt>
                <c:pt idx="20467">
                  <c:v>2.7285759999999999</c:v>
                </c:pt>
                <c:pt idx="20468">
                  <c:v>2.7208350000000001</c:v>
                </c:pt>
                <c:pt idx="20469">
                  <c:v>2.7994479999999999</c:v>
                </c:pt>
                <c:pt idx="20470">
                  <c:v>2.890393</c:v>
                </c:pt>
                <c:pt idx="20471">
                  <c:v>2.8778199999999998</c:v>
                </c:pt>
                <c:pt idx="20472">
                  <c:v>2.8081740000000002</c:v>
                </c:pt>
                <c:pt idx="20473">
                  <c:v>2.7609349999999999</c:v>
                </c:pt>
                <c:pt idx="20474">
                  <c:v>2.7823060000000002</c:v>
                </c:pt>
                <c:pt idx="20475">
                  <c:v>2.7806479999999998</c:v>
                </c:pt>
                <c:pt idx="20476">
                  <c:v>2.7482890000000002</c:v>
                </c:pt>
                <c:pt idx="20477">
                  <c:v>2.6978040000000001</c:v>
                </c:pt>
                <c:pt idx="20478">
                  <c:v>2.67523</c:v>
                </c:pt>
                <c:pt idx="20479">
                  <c:v>2.6572960000000001</c:v>
                </c:pt>
                <c:pt idx="20480">
                  <c:v>2.7112910000000001</c:v>
                </c:pt>
                <c:pt idx="20481">
                  <c:v>2.7441059999999999</c:v>
                </c:pt>
                <c:pt idx="20482">
                  <c:v>2.7917299999999998</c:v>
                </c:pt>
                <c:pt idx="20483">
                  <c:v>2.862962</c:v>
                </c:pt>
                <c:pt idx="20484">
                  <c:v>2.9289540000000001</c:v>
                </c:pt>
                <c:pt idx="20485">
                  <c:v>2.940229</c:v>
                </c:pt>
                <c:pt idx="20486">
                  <c:v>2.8731080000000002</c:v>
                </c:pt>
                <c:pt idx="20487">
                  <c:v>2.820964</c:v>
                </c:pt>
                <c:pt idx="20488">
                  <c:v>2.8100010000000002</c:v>
                </c:pt>
                <c:pt idx="20489">
                  <c:v>2.8194970000000001</c:v>
                </c:pt>
                <c:pt idx="20490">
                  <c:v>2.8174540000000001</c:v>
                </c:pt>
                <c:pt idx="20491">
                  <c:v>2.799159</c:v>
                </c:pt>
                <c:pt idx="20492">
                  <c:v>2.7554289999999999</c:v>
                </c:pt>
                <c:pt idx="20493">
                  <c:v>2.7655500000000002</c:v>
                </c:pt>
                <c:pt idx="20494">
                  <c:v>2.8063709999999999</c:v>
                </c:pt>
                <c:pt idx="20495">
                  <c:v>2.8281999999999998</c:v>
                </c:pt>
                <c:pt idx="20496">
                  <c:v>2.81291</c:v>
                </c:pt>
                <c:pt idx="20497">
                  <c:v>2.802597</c:v>
                </c:pt>
                <c:pt idx="20498">
                  <c:v>2.803534</c:v>
                </c:pt>
                <c:pt idx="20499">
                  <c:v>2.806419</c:v>
                </c:pt>
                <c:pt idx="20500">
                  <c:v>2.8436819999999998</c:v>
                </c:pt>
                <c:pt idx="20501">
                  <c:v>2.8552219999999999</c:v>
                </c:pt>
                <c:pt idx="20502">
                  <c:v>2.8191609999999998</c:v>
                </c:pt>
                <c:pt idx="20503">
                  <c:v>2.74288</c:v>
                </c:pt>
                <c:pt idx="20504">
                  <c:v>2.7221329999999999</c:v>
                </c:pt>
                <c:pt idx="20505">
                  <c:v>2.7273740000000002</c:v>
                </c:pt>
                <c:pt idx="20506">
                  <c:v>2.7604299999999999</c:v>
                </c:pt>
                <c:pt idx="20507">
                  <c:v>2.7817059999999998</c:v>
                </c:pt>
                <c:pt idx="20508">
                  <c:v>2.780071</c:v>
                </c:pt>
                <c:pt idx="20509">
                  <c:v>2.7960579999999999</c:v>
                </c:pt>
                <c:pt idx="20510">
                  <c:v>2.7869220000000001</c:v>
                </c:pt>
                <c:pt idx="20511">
                  <c:v>2.7958409999999998</c:v>
                </c:pt>
                <c:pt idx="20512">
                  <c:v>2.7991830000000002</c:v>
                </c:pt>
                <c:pt idx="20513">
                  <c:v>2.7868019999999998</c:v>
                </c:pt>
                <c:pt idx="20514">
                  <c:v>2.7792530000000002</c:v>
                </c:pt>
                <c:pt idx="20515">
                  <c:v>2.7823310000000001</c:v>
                </c:pt>
                <c:pt idx="20516">
                  <c:v>2.7812730000000001</c:v>
                </c:pt>
                <c:pt idx="20517">
                  <c:v>2.76668</c:v>
                </c:pt>
                <c:pt idx="20518">
                  <c:v>2.766632</c:v>
                </c:pt>
                <c:pt idx="20519">
                  <c:v>2.7601650000000002</c:v>
                </c:pt>
                <c:pt idx="20520">
                  <c:v>2.7775460000000001</c:v>
                </c:pt>
                <c:pt idx="20521">
                  <c:v>2.816516</c:v>
                </c:pt>
                <c:pt idx="20522">
                  <c:v>2.8755359999999999</c:v>
                </c:pt>
                <c:pt idx="20523">
                  <c:v>2.896331</c:v>
                </c:pt>
                <c:pt idx="20524">
                  <c:v>2.870511</c:v>
                </c:pt>
                <c:pt idx="20525">
                  <c:v>2.8395229999999998</c:v>
                </c:pt>
                <c:pt idx="20526">
                  <c:v>2.8052410000000001</c:v>
                </c:pt>
                <c:pt idx="20527">
                  <c:v>2.8138239999999999</c:v>
                </c:pt>
                <c:pt idx="20528">
                  <c:v>2.8692850000000001</c:v>
                </c:pt>
                <c:pt idx="20529">
                  <c:v>2.891162</c:v>
                </c:pt>
                <c:pt idx="20530">
                  <c:v>2.8470960000000001</c:v>
                </c:pt>
                <c:pt idx="20531">
                  <c:v>2.7805279999999999</c:v>
                </c:pt>
                <c:pt idx="20532">
                  <c:v>2.7355960000000001</c:v>
                </c:pt>
                <c:pt idx="20533">
                  <c:v>2.676793</c:v>
                </c:pt>
                <c:pt idx="20534">
                  <c:v>2.6384720000000002</c:v>
                </c:pt>
                <c:pt idx="20535">
                  <c:v>2.6073390000000001</c:v>
                </c:pt>
                <c:pt idx="20536">
                  <c:v>2.5961370000000001</c:v>
                </c:pt>
                <c:pt idx="20537">
                  <c:v>2.6335679999999999</c:v>
                </c:pt>
                <c:pt idx="20538">
                  <c:v>2.662585</c:v>
                </c:pt>
                <c:pt idx="20539">
                  <c:v>2.6929479999999999</c:v>
                </c:pt>
                <c:pt idx="20540">
                  <c:v>2.7547320000000002</c:v>
                </c:pt>
                <c:pt idx="20541">
                  <c:v>2.786273</c:v>
                </c:pt>
                <c:pt idx="20542">
                  <c:v>2.7841100000000001</c:v>
                </c:pt>
                <c:pt idx="20543">
                  <c:v>2.7992309999999998</c:v>
                </c:pt>
                <c:pt idx="20544">
                  <c:v>2.7716090000000002</c:v>
                </c:pt>
                <c:pt idx="20545">
                  <c:v>2.7586029999999999</c:v>
                </c:pt>
                <c:pt idx="20546">
                  <c:v>2.7811050000000002</c:v>
                </c:pt>
                <c:pt idx="20547">
                  <c:v>2.80952</c:v>
                </c:pt>
                <c:pt idx="20548">
                  <c:v>2.8437060000000001</c:v>
                </c:pt>
                <c:pt idx="20549">
                  <c:v>2.8527209999999998</c:v>
                </c:pt>
                <c:pt idx="20550">
                  <c:v>2.8450760000000002</c:v>
                </c:pt>
                <c:pt idx="20551">
                  <c:v>2.9209719999999999</c:v>
                </c:pt>
                <c:pt idx="20552">
                  <c:v>3.0247310000000001</c:v>
                </c:pt>
                <c:pt idx="20553">
                  <c:v>2.9777079999999998</c:v>
                </c:pt>
                <c:pt idx="20554">
                  <c:v>2.8704869999999998</c:v>
                </c:pt>
                <c:pt idx="20555">
                  <c:v>2.7932450000000002</c:v>
                </c:pt>
                <c:pt idx="20556">
                  <c:v>2.7752150000000002</c:v>
                </c:pt>
                <c:pt idx="20557">
                  <c:v>2.759468</c:v>
                </c:pt>
                <c:pt idx="20558">
                  <c:v>2.7489140000000001</c:v>
                </c:pt>
                <c:pt idx="20559">
                  <c:v>2.7670409999999999</c:v>
                </c:pt>
                <c:pt idx="20560">
                  <c:v>2.7833160000000001</c:v>
                </c:pt>
                <c:pt idx="20561">
                  <c:v>2.8358449999999999</c:v>
                </c:pt>
                <c:pt idx="20562">
                  <c:v>2.9092889999999998</c:v>
                </c:pt>
                <c:pt idx="20563">
                  <c:v>2.9013789999999999</c:v>
                </c:pt>
                <c:pt idx="20564">
                  <c:v>2.849091</c:v>
                </c:pt>
                <c:pt idx="20565">
                  <c:v>2.77834</c:v>
                </c:pt>
                <c:pt idx="20566">
                  <c:v>2.7246329999999999</c:v>
                </c:pt>
                <c:pt idx="20567">
                  <c:v>2.7285759999999999</c:v>
                </c:pt>
                <c:pt idx="20568">
                  <c:v>2.7573289999999999</c:v>
                </c:pt>
                <c:pt idx="20569">
                  <c:v>2.7948559999999998</c:v>
                </c:pt>
                <c:pt idx="20570">
                  <c:v>2.8025250000000002</c:v>
                </c:pt>
                <c:pt idx="20571">
                  <c:v>2.806155</c:v>
                </c:pt>
                <c:pt idx="20572">
                  <c:v>2.8303639999999999</c:v>
                </c:pt>
                <c:pt idx="20573">
                  <c:v>2.831013</c:v>
                </c:pt>
                <c:pt idx="20574">
                  <c:v>2.8026689999999999</c:v>
                </c:pt>
                <c:pt idx="20575">
                  <c:v>2.8013469999999998</c:v>
                </c:pt>
                <c:pt idx="20576">
                  <c:v>2.806155</c:v>
                </c:pt>
                <c:pt idx="20577">
                  <c:v>2.8033899999999998</c:v>
                </c:pt>
                <c:pt idx="20578">
                  <c:v>2.795601</c:v>
                </c:pt>
                <c:pt idx="20579">
                  <c:v>2.8398119999999998</c:v>
                </c:pt>
                <c:pt idx="20580">
                  <c:v>2.866641</c:v>
                </c:pt>
                <c:pt idx="20581">
                  <c:v>2.8520720000000002</c:v>
                </c:pt>
                <c:pt idx="20582">
                  <c:v>2.8275749999999999</c:v>
                </c:pt>
                <c:pt idx="20583">
                  <c:v>2.8119730000000001</c:v>
                </c:pt>
                <c:pt idx="20584">
                  <c:v>2.7606700000000002</c:v>
                </c:pt>
                <c:pt idx="20585">
                  <c:v>2.7427600000000001</c:v>
                </c:pt>
                <c:pt idx="20586">
                  <c:v>2.765021</c:v>
                </c:pt>
                <c:pt idx="20587">
                  <c:v>2.79976</c:v>
                </c:pt>
                <c:pt idx="20588">
                  <c:v>2.7904559999999998</c:v>
                </c:pt>
                <c:pt idx="20589">
                  <c:v>2.786994</c:v>
                </c:pt>
                <c:pt idx="20590">
                  <c:v>2.7990629999999999</c:v>
                </c:pt>
                <c:pt idx="20591">
                  <c:v>2.8074530000000002</c:v>
                </c:pt>
                <c:pt idx="20592">
                  <c:v>2.8061790000000002</c:v>
                </c:pt>
                <c:pt idx="20593">
                  <c:v>2.815795</c:v>
                </c:pt>
                <c:pt idx="20594">
                  <c:v>2.845701</c:v>
                </c:pt>
                <c:pt idx="20595">
                  <c:v>2.858924</c:v>
                </c:pt>
                <c:pt idx="20596">
                  <c:v>2.830508</c:v>
                </c:pt>
                <c:pt idx="20597">
                  <c:v>2.7967070000000001</c:v>
                </c:pt>
                <c:pt idx="20598">
                  <c:v>2.7761279999999999</c:v>
                </c:pt>
                <c:pt idx="20599">
                  <c:v>2.772859</c:v>
                </c:pt>
                <c:pt idx="20600">
                  <c:v>2.7633390000000002</c:v>
                </c:pt>
                <c:pt idx="20601">
                  <c:v>2.7600210000000001</c:v>
                </c:pt>
                <c:pt idx="20602">
                  <c:v>2.7537940000000001</c:v>
                </c:pt>
                <c:pt idx="20603">
                  <c:v>2.761752</c:v>
                </c:pt>
                <c:pt idx="20604">
                  <c:v>2.8334169999999999</c:v>
                </c:pt>
                <c:pt idx="20605">
                  <c:v>2.8449080000000002</c:v>
                </c:pt>
                <c:pt idx="20606">
                  <c:v>2.8349069999999998</c:v>
                </c:pt>
                <c:pt idx="20607">
                  <c:v>2.807261</c:v>
                </c:pt>
                <c:pt idx="20608">
                  <c:v>2.7620399999999998</c:v>
                </c:pt>
                <c:pt idx="20609">
                  <c:v>2.7524479999999998</c:v>
                </c:pt>
                <c:pt idx="20610">
                  <c:v>2.7318690000000001</c:v>
                </c:pt>
                <c:pt idx="20611">
                  <c:v>2.722229</c:v>
                </c:pt>
                <c:pt idx="20612">
                  <c:v>2.7690839999999999</c:v>
                </c:pt>
                <c:pt idx="20613">
                  <c:v>2.7629060000000001</c:v>
                </c:pt>
                <c:pt idx="20614">
                  <c:v>2.7333120000000002</c:v>
                </c:pt>
                <c:pt idx="20615">
                  <c:v>2.7066509999999999</c:v>
                </c:pt>
                <c:pt idx="20616">
                  <c:v>2.7556210000000001</c:v>
                </c:pt>
                <c:pt idx="20617">
                  <c:v>2.7961299999999998</c:v>
                </c:pt>
                <c:pt idx="20618">
                  <c:v>2.8292579999999998</c:v>
                </c:pt>
                <c:pt idx="20619">
                  <c:v>2.8701029999999998</c:v>
                </c:pt>
                <c:pt idx="20620">
                  <c:v>2.9126539999999999</c:v>
                </c:pt>
                <c:pt idx="20621">
                  <c:v>2.890441</c:v>
                </c:pt>
                <c:pt idx="20622">
                  <c:v>2.8223099999999999</c:v>
                </c:pt>
                <c:pt idx="20623">
                  <c:v>2.7554530000000002</c:v>
                </c:pt>
                <c:pt idx="20624">
                  <c:v>2.7295129999999999</c:v>
                </c:pt>
                <c:pt idx="20625">
                  <c:v>2.7286000000000001</c:v>
                </c:pt>
                <c:pt idx="20626">
                  <c:v>2.7105939999999999</c:v>
                </c:pt>
                <c:pt idx="20627">
                  <c:v>2.676504</c:v>
                </c:pt>
                <c:pt idx="20628">
                  <c:v>2.6724410000000001</c:v>
                </c:pt>
                <c:pt idx="20629">
                  <c:v>2.7319659999999999</c:v>
                </c:pt>
                <c:pt idx="20630">
                  <c:v>2.7877640000000001</c:v>
                </c:pt>
                <c:pt idx="20631">
                  <c:v>2.9003939999999999</c:v>
                </c:pt>
                <c:pt idx="20632">
                  <c:v>2.9738859999999998</c:v>
                </c:pt>
                <c:pt idx="20633">
                  <c:v>3.019298</c:v>
                </c:pt>
                <c:pt idx="20634">
                  <c:v>2.983117</c:v>
                </c:pt>
                <c:pt idx="20635">
                  <c:v>2.9364789999999998</c:v>
                </c:pt>
                <c:pt idx="20636">
                  <c:v>2.9031579999999999</c:v>
                </c:pt>
                <c:pt idx="20637">
                  <c:v>2.8723860000000001</c:v>
                </c:pt>
                <c:pt idx="20638">
                  <c:v>2.829666</c:v>
                </c:pt>
                <c:pt idx="20639">
                  <c:v>2.7832919999999999</c:v>
                </c:pt>
                <c:pt idx="20640">
                  <c:v>2.7437209999999999</c:v>
                </c:pt>
                <c:pt idx="20641">
                  <c:v>2.7425920000000001</c:v>
                </c:pt>
                <c:pt idx="20642">
                  <c:v>2.7928839999999999</c:v>
                </c:pt>
                <c:pt idx="20643">
                  <c:v>2.8632749999999998</c:v>
                </c:pt>
                <c:pt idx="20644">
                  <c:v>2.8775550000000001</c:v>
                </c:pt>
                <c:pt idx="20645">
                  <c:v>2.8370709999999999</c:v>
                </c:pt>
                <c:pt idx="20646">
                  <c:v>2.8145690000000001</c:v>
                </c:pt>
                <c:pt idx="20647">
                  <c:v>2.8262770000000002</c:v>
                </c:pt>
                <c:pt idx="20648">
                  <c:v>2.8076210000000001</c:v>
                </c:pt>
                <c:pt idx="20649">
                  <c:v>2.7655020000000001</c:v>
                </c:pt>
                <c:pt idx="20650">
                  <c:v>2.7339609999999999</c:v>
                </c:pt>
                <c:pt idx="20651">
                  <c:v>2.7266530000000002</c:v>
                </c:pt>
                <c:pt idx="20652">
                  <c:v>2.6995589999999998</c:v>
                </c:pt>
                <c:pt idx="20653">
                  <c:v>2.6810239999999999</c:v>
                </c:pt>
                <c:pt idx="20654">
                  <c:v>2.6992950000000002</c:v>
                </c:pt>
                <c:pt idx="20655">
                  <c:v>2.7327349999999999</c:v>
                </c:pt>
                <c:pt idx="20656">
                  <c:v>2.7412930000000002</c:v>
                </c:pt>
                <c:pt idx="20657">
                  <c:v>2.7698049999999999</c:v>
                </c:pt>
                <c:pt idx="20658">
                  <c:v>2.8133189999999999</c:v>
                </c:pt>
                <c:pt idx="20659">
                  <c:v>2.838273</c:v>
                </c:pt>
                <c:pt idx="20660">
                  <c:v>2.8879169999999998</c:v>
                </c:pt>
                <c:pt idx="20661">
                  <c:v>2.8856809999999999</c:v>
                </c:pt>
                <c:pt idx="20662">
                  <c:v>2.8429609999999998</c:v>
                </c:pt>
                <c:pt idx="20663">
                  <c:v>2.8133910000000002</c:v>
                </c:pt>
                <c:pt idx="20664">
                  <c:v>2.8026930000000001</c:v>
                </c:pt>
                <c:pt idx="20665">
                  <c:v>2.8081499999999999</c:v>
                </c:pt>
                <c:pt idx="20666">
                  <c:v>2.8169729999999999</c:v>
                </c:pt>
                <c:pt idx="20667">
                  <c:v>2.805145</c:v>
                </c:pt>
                <c:pt idx="20668">
                  <c:v>2.7936299999999998</c:v>
                </c:pt>
                <c:pt idx="20669">
                  <c:v>2.797596</c:v>
                </c:pt>
                <c:pt idx="20670">
                  <c:v>2.7750940000000002</c:v>
                </c:pt>
                <c:pt idx="20671">
                  <c:v>2.751703</c:v>
                </c:pt>
                <c:pt idx="20672">
                  <c:v>2.7858890000000001</c:v>
                </c:pt>
                <c:pt idx="20673">
                  <c:v>2.8228149999999999</c:v>
                </c:pt>
                <c:pt idx="20674">
                  <c:v>2.8701029999999998</c:v>
                </c:pt>
                <c:pt idx="20675">
                  <c:v>2.8865940000000001</c:v>
                </c:pt>
                <c:pt idx="20676">
                  <c:v>2.8582749999999999</c:v>
                </c:pt>
                <c:pt idx="20677">
                  <c:v>2.8596210000000002</c:v>
                </c:pt>
                <c:pt idx="20678">
                  <c:v>2.8756560000000002</c:v>
                </c:pt>
                <c:pt idx="20679">
                  <c:v>2.8954170000000001</c:v>
                </c:pt>
                <c:pt idx="20680">
                  <c:v>2.8572890000000002</c:v>
                </c:pt>
                <c:pt idx="20681">
                  <c:v>2.7977889999999999</c:v>
                </c:pt>
                <c:pt idx="20682">
                  <c:v>2.8108430000000002</c:v>
                </c:pt>
                <c:pt idx="20683">
                  <c:v>2.8291849999999998</c:v>
                </c:pt>
                <c:pt idx="20684">
                  <c:v>2.7973319999999999</c:v>
                </c:pt>
                <c:pt idx="20685">
                  <c:v>2.7743009999999999</c:v>
                </c:pt>
                <c:pt idx="20686">
                  <c:v>2.7701180000000001</c:v>
                </c:pt>
                <c:pt idx="20687">
                  <c:v>2.7759839999999998</c:v>
                </c:pt>
                <c:pt idx="20688">
                  <c:v>2.772907</c:v>
                </c:pt>
                <c:pt idx="20689">
                  <c:v>2.760141</c:v>
                </c:pt>
                <c:pt idx="20690">
                  <c:v>2.7530730000000001</c:v>
                </c:pt>
                <c:pt idx="20691">
                  <c:v>2.7572800000000002</c:v>
                </c:pt>
                <c:pt idx="20692">
                  <c:v>2.7497069999999999</c:v>
                </c:pt>
                <c:pt idx="20693">
                  <c:v>2.7555010000000002</c:v>
                </c:pt>
                <c:pt idx="20694">
                  <c:v>2.7836050000000001</c:v>
                </c:pt>
                <c:pt idx="20695">
                  <c:v>2.807261</c:v>
                </c:pt>
                <c:pt idx="20696">
                  <c:v>2.7846380000000002</c:v>
                </c:pt>
                <c:pt idx="20697">
                  <c:v>2.7642280000000001</c:v>
                </c:pt>
                <c:pt idx="20698">
                  <c:v>2.743169</c:v>
                </c:pt>
                <c:pt idx="20699">
                  <c:v>2.7806959999999998</c:v>
                </c:pt>
                <c:pt idx="20700">
                  <c:v>2.8307959999999999</c:v>
                </c:pt>
                <c:pt idx="20701">
                  <c:v>2.8389220000000002</c:v>
                </c:pt>
                <c:pt idx="20702">
                  <c:v>2.854981</c:v>
                </c:pt>
                <c:pt idx="20703">
                  <c:v>2.836903</c:v>
                </c:pt>
                <c:pt idx="20704">
                  <c:v>2.782667</c:v>
                </c:pt>
                <c:pt idx="20705">
                  <c:v>2.7472789999999998</c:v>
                </c:pt>
                <c:pt idx="20706">
                  <c:v>2.731052</c:v>
                </c:pt>
                <c:pt idx="20707">
                  <c:v>2.7787730000000002</c:v>
                </c:pt>
                <c:pt idx="20708">
                  <c:v>2.8489710000000001</c:v>
                </c:pt>
                <c:pt idx="20709">
                  <c:v>2.8399559999999999</c:v>
                </c:pt>
                <c:pt idx="20710">
                  <c:v>2.8148330000000001</c:v>
                </c:pt>
                <c:pt idx="20711">
                  <c:v>2.8089680000000001</c:v>
                </c:pt>
                <c:pt idx="20712">
                  <c:v>2.7946629999999999</c:v>
                </c:pt>
                <c:pt idx="20713">
                  <c:v>2.8070200000000001</c:v>
                </c:pt>
                <c:pt idx="20714">
                  <c:v>2.795601</c:v>
                </c:pt>
                <c:pt idx="20715">
                  <c:v>2.7642039999999999</c:v>
                </c:pt>
                <c:pt idx="20716">
                  <c:v>2.799423</c:v>
                </c:pt>
                <c:pt idx="20717">
                  <c:v>2.821901</c:v>
                </c:pt>
                <c:pt idx="20718">
                  <c:v>2.8011300000000001</c:v>
                </c:pt>
                <c:pt idx="20719">
                  <c:v>2.7994949999999998</c:v>
                </c:pt>
                <c:pt idx="20720">
                  <c:v>2.805698</c:v>
                </c:pt>
                <c:pt idx="20721">
                  <c:v>2.8247140000000002</c:v>
                </c:pt>
                <c:pt idx="20722">
                  <c:v>2.84361</c:v>
                </c:pt>
                <c:pt idx="20723">
                  <c:v>2.8285119999999999</c:v>
                </c:pt>
                <c:pt idx="20724">
                  <c:v>2.8045439999999999</c:v>
                </c:pt>
                <c:pt idx="20725">
                  <c:v>2.7937259999999999</c:v>
                </c:pt>
                <c:pt idx="20726">
                  <c:v>2.7940860000000001</c:v>
                </c:pt>
                <c:pt idx="20727">
                  <c:v>2.8135829999999999</c:v>
                </c:pt>
                <c:pt idx="20728">
                  <c:v>2.8035100000000002</c:v>
                </c:pt>
                <c:pt idx="20729">
                  <c:v>2.8131270000000002</c:v>
                </c:pt>
                <c:pt idx="20730">
                  <c:v>2.8085589999999998</c:v>
                </c:pt>
                <c:pt idx="20731">
                  <c:v>2.802549</c:v>
                </c:pt>
                <c:pt idx="20732">
                  <c:v>2.8524090000000002</c:v>
                </c:pt>
                <c:pt idx="20733">
                  <c:v>2.894263</c:v>
                </c:pt>
                <c:pt idx="20734">
                  <c:v>2.886498</c:v>
                </c:pt>
                <c:pt idx="20735">
                  <c:v>2.8725550000000002</c:v>
                </c:pt>
                <c:pt idx="20736">
                  <c:v>2.8175500000000002</c:v>
                </c:pt>
                <c:pt idx="20737">
                  <c:v>2.7788930000000001</c:v>
                </c:pt>
                <c:pt idx="20738">
                  <c:v>2.7522799999999998</c:v>
                </c:pt>
                <c:pt idx="20739">
                  <c:v>2.7858890000000001</c:v>
                </c:pt>
                <c:pt idx="20740">
                  <c:v>2.7919230000000002</c:v>
                </c:pt>
                <c:pt idx="20741">
                  <c:v>2.7567270000000001</c:v>
                </c:pt>
                <c:pt idx="20742">
                  <c:v>2.765574</c:v>
                </c:pt>
                <c:pt idx="20743">
                  <c:v>2.7723300000000002</c:v>
                </c:pt>
                <c:pt idx="20744">
                  <c:v>2.7628339999999998</c:v>
                </c:pt>
                <c:pt idx="20745">
                  <c:v>2.7582179999999998</c:v>
                </c:pt>
                <c:pt idx="20746">
                  <c:v>2.82219</c:v>
                </c:pt>
                <c:pt idx="20747">
                  <c:v>2.8863780000000001</c:v>
                </c:pt>
                <c:pt idx="20748">
                  <c:v>2.9153950000000002</c:v>
                </c:pt>
                <c:pt idx="20749">
                  <c:v>2.9088799999999999</c:v>
                </c:pt>
                <c:pt idx="20750">
                  <c:v>2.8642850000000002</c:v>
                </c:pt>
                <c:pt idx="20751">
                  <c:v>2.8388740000000001</c:v>
                </c:pt>
                <c:pt idx="20752">
                  <c:v>2.8001450000000001</c:v>
                </c:pt>
                <c:pt idx="20753">
                  <c:v>2.740164</c:v>
                </c:pt>
                <c:pt idx="20754">
                  <c:v>2.7357640000000001</c:v>
                </c:pt>
                <c:pt idx="20755">
                  <c:v>2.7566549999999999</c:v>
                </c:pt>
                <c:pt idx="20756">
                  <c:v>2.7684829999999998</c:v>
                </c:pt>
                <c:pt idx="20757">
                  <c:v>2.787283</c:v>
                </c:pt>
                <c:pt idx="20758">
                  <c:v>2.8106019999999998</c:v>
                </c:pt>
                <c:pt idx="20759">
                  <c:v>2.8470240000000002</c:v>
                </c:pt>
                <c:pt idx="20760">
                  <c:v>2.9395319999999998</c:v>
                </c:pt>
                <c:pt idx="20761">
                  <c:v>2.9497010000000001</c:v>
                </c:pt>
                <c:pt idx="20762">
                  <c:v>2.861688</c:v>
                </c:pt>
                <c:pt idx="20763">
                  <c:v>2.6919620000000002</c:v>
                </c:pt>
                <c:pt idx="20764">
                  <c:v>2.5959680000000001</c:v>
                </c:pt>
                <c:pt idx="20765">
                  <c:v>2.5879629999999998</c:v>
                </c:pt>
                <c:pt idx="20766">
                  <c:v>2.6418620000000002</c:v>
                </c:pt>
                <c:pt idx="20767">
                  <c:v>2.6816490000000002</c:v>
                </c:pt>
                <c:pt idx="20768">
                  <c:v>2.7043189999999999</c:v>
                </c:pt>
                <c:pt idx="20769">
                  <c:v>2.781393</c:v>
                </c:pt>
                <c:pt idx="20770">
                  <c:v>2.793822</c:v>
                </c:pt>
                <c:pt idx="20771">
                  <c:v>2.8055780000000001</c:v>
                </c:pt>
                <c:pt idx="20772">
                  <c:v>2.8204349999999998</c:v>
                </c:pt>
                <c:pt idx="20773">
                  <c:v>2.8001450000000001</c:v>
                </c:pt>
                <c:pt idx="20774">
                  <c:v>2.7956490000000001</c:v>
                </c:pt>
                <c:pt idx="20775">
                  <c:v>2.7882690000000001</c:v>
                </c:pt>
                <c:pt idx="20776">
                  <c:v>2.7814169999999998</c:v>
                </c:pt>
                <c:pt idx="20777">
                  <c:v>2.7787489999999999</c:v>
                </c:pt>
                <c:pt idx="20778">
                  <c:v>2.7870659999999998</c:v>
                </c:pt>
                <c:pt idx="20779">
                  <c:v>2.8403399999999999</c:v>
                </c:pt>
                <c:pt idx="20780">
                  <c:v>2.8792620000000002</c:v>
                </c:pt>
                <c:pt idx="20781">
                  <c:v>2.8848400000000001</c:v>
                </c:pt>
                <c:pt idx="20782">
                  <c:v>2.9097940000000002</c:v>
                </c:pt>
                <c:pt idx="20783">
                  <c:v>2.9342190000000001</c:v>
                </c:pt>
                <c:pt idx="20784">
                  <c:v>2.8905609999999999</c:v>
                </c:pt>
                <c:pt idx="20785">
                  <c:v>2.829907</c:v>
                </c:pt>
                <c:pt idx="20786">
                  <c:v>2.7630979999999998</c:v>
                </c:pt>
                <c:pt idx="20787">
                  <c:v>2.7236959999999999</c:v>
                </c:pt>
                <c:pt idx="20788">
                  <c:v>2.7484820000000001</c:v>
                </c:pt>
                <c:pt idx="20789">
                  <c:v>2.807982</c:v>
                </c:pt>
                <c:pt idx="20790">
                  <c:v>2.8567840000000002</c:v>
                </c:pt>
                <c:pt idx="20791">
                  <c:v>2.8961380000000001</c:v>
                </c:pt>
                <c:pt idx="20792">
                  <c:v>2.9380410000000001</c:v>
                </c:pt>
                <c:pt idx="20793">
                  <c:v>2.94232</c:v>
                </c:pt>
                <c:pt idx="20794">
                  <c:v>2.918857</c:v>
                </c:pt>
                <c:pt idx="20795">
                  <c:v>2.8802240000000001</c:v>
                </c:pt>
                <c:pt idx="20796">
                  <c:v>2.81291</c:v>
                </c:pt>
                <c:pt idx="20797">
                  <c:v>2.7615349999999999</c:v>
                </c:pt>
                <c:pt idx="20798">
                  <c:v>2.7568239999999999</c:v>
                </c:pt>
                <c:pt idx="20799">
                  <c:v>2.7907449999999998</c:v>
                </c:pt>
                <c:pt idx="20800">
                  <c:v>2.791153</c:v>
                </c:pt>
                <c:pt idx="20801">
                  <c:v>2.761463</c:v>
                </c:pt>
                <c:pt idx="20802">
                  <c:v>2.74187</c:v>
                </c:pt>
                <c:pt idx="20803">
                  <c:v>2.746318</c:v>
                </c:pt>
                <c:pt idx="20804">
                  <c:v>2.7776190000000001</c:v>
                </c:pt>
                <c:pt idx="20805">
                  <c:v>2.7779790000000002</c:v>
                </c:pt>
                <c:pt idx="20806">
                  <c:v>2.793269</c:v>
                </c:pt>
                <c:pt idx="20807">
                  <c:v>2.8266849999999999</c:v>
                </c:pt>
                <c:pt idx="20808">
                  <c:v>2.8550049999999998</c:v>
                </c:pt>
                <c:pt idx="20809">
                  <c:v>2.8916909999999998</c:v>
                </c:pt>
                <c:pt idx="20810">
                  <c:v>2.8984220000000001</c:v>
                </c:pt>
                <c:pt idx="20811">
                  <c:v>2.869237</c:v>
                </c:pt>
                <c:pt idx="20812">
                  <c:v>2.8353160000000002</c:v>
                </c:pt>
                <c:pt idx="20813">
                  <c:v>2.7969710000000001</c:v>
                </c:pt>
                <c:pt idx="20814">
                  <c:v>2.789663</c:v>
                </c:pt>
                <c:pt idx="20815">
                  <c:v>2.7800229999999999</c:v>
                </c:pt>
                <c:pt idx="20816">
                  <c:v>2.7688199999999998</c:v>
                </c:pt>
                <c:pt idx="20817">
                  <c:v>2.7689159999999999</c:v>
                </c:pt>
                <c:pt idx="20818">
                  <c:v>2.7698299999999998</c:v>
                </c:pt>
                <c:pt idx="20819">
                  <c:v>2.793005</c:v>
                </c:pt>
                <c:pt idx="20820">
                  <c:v>2.7959619999999998</c:v>
                </c:pt>
                <c:pt idx="20821">
                  <c:v>2.799423</c:v>
                </c:pt>
                <c:pt idx="20822">
                  <c:v>2.802549</c:v>
                </c:pt>
                <c:pt idx="20823">
                  <c:v>2.8082220000000002</c:v>
                </c:pt>
                <c:pt idx="20824">
                  <c:v>2.8361329999999998</c:v>
                </c:pt>
                <c:pt idx="20825">
                  <c:v>2.8685399999999999</c:v>
                </c:pt>
                <c:pt idx="20826">
                  <c:v>2.8670740000000001</c:v>
                </c:pt>
                <c:pt idx="20827">
                  <c:v>2.8341620000000001</c:v>
                </c:pt>
                <c:pt idx="20828">
                  <c:v>2.8014190000000001</c:v>
                </c:pt>
                <c:pt idx="20829">
                  <c:v>2.7803110000000002</c:v>
                </c:pt>
                <c:pt idx="20830">
                  <c:v>2.7676660000000002</c:v>
                </c:pt>
                <c:pt idx="20831">
                  <c:v>2.7474479999999999</c:v>
                </c:pt>
                <c:pt idx="20832">
                  <c:v>2.7432889999999999</c:v>
                </c:pt>
                <c:pt idx="20833">
                  <c:v>2.7408130000000002</c:v>
                </c:pt>
                <c:pt idx="20834">
                  <c:v>2.7308840000000001</c:v>
                </c:pt>
                <c:pt idx="20835">
                  <c:v>2.739995</c:v>
                </c:pt>
                <c:pt idx="20836">
                  <c:v>2.7810079999999999</c:v>
                </c:pt>
                <c:pt idx="20837">
                  <c:v>2.7983169999999999</c:v>
                </c:pt>
                <c:pt idx="20838">
                  <c:v>2.755814</c:v>
                </c:pt>
                <c:pt idx="20839">
                  <c:v>2.6854469999999999</c:v>
                </c:pt>
                <c:pt idx="20840">
                  <c:v>2.6965059999999998</c:v>
                </c:pt>
                <c:pt idx="20841">
                  <c:v>2.8246899999999999</c:v>
                </c:pt>
                <c:pt idx="20842">
                  <c:v>2.8905609999999999</c:v>
                </c:pt>
                <c:pt idx="20843">
                  <c:v>2.8665210000000001</c:v>
                </c:pt>
                <c:pt idx="20844">
                  <c:v>2.786562</c:v>
                </c:pt>
                <c:pt idx="20845">
                  <c:v>2.7521360000000001</c:v>
                </c:pt>
                <c:pt idx="20846">
                  <c:v>2.83433</c:v>
                </c:pt>
                <c:pt idx="20847">
                  <c:v>2.9027020000000001</c:v>
                </c:pt>
                <c:pt idx="20848">
                  <c:v>2.833297</c:v>
                </c:pt>
                <c:pt idx="20849">
                  <c:v>2.7371099999999999</c:v>
                </c:pt>
                <c:pt idx="20850">
                  <c:v>2.7657430000000001</c:v>
                </c:pt>
                <c:pt idx="20851">
                  <c:v>2.8229109999999999</c:v>
                </c:pt>
                <c:pt idx="20852">
                  <c:v>2.8370229999999999</c:v>
                </c:pt>
                <c:pt idx="20853">
                  <c:v>2.811636</c:v>
                </c:pt>
                <c:pt idx="20854">
                  <c:v>2.848875</c:v>
                </c:pt>
                <c:pt idx="20855">
                  <c:v>2.9123899999999998</c:v>
                </c:pt>
                <c:pt idx="20856">
                  <c:v>2.8889260000000001</c:v>
                </c:pt>
                <c:pt idx="20857">
                  <c:v>2.831013</c:v>
                </c:pt>
                <c:pt idx="20858">
                  <c:v>2.8009379999999999</c:v>
                </c:pt>
                <c:pt idx="20859">
                  <c:v>2.7538670000000001</c:v>
                </c:pt>
                <c:pt idx="20860">
                  <c:v>2.744875</c:v>
                </c:pt>
                <c:pt idx="20861">
                  <c:v>2.7775460000000001</c:v>
                </c:pt>
                <c:pt idx="20862">
                  <c:v>2.776465</c:v>
                </c:pt>
                <c:pt idx="20863">
                  <c:v>2.8229350000000002</c:v>
                </c:pt>
                <c:pt idx="20864">
                  <c:v>2.8904169999999998</c:v>
                </c:pt>
                <c:pt idx="20865">
                  <c:v>2.90537</c:v>
                </c:pt>
                <c:pt idx="20866">
                  <c:v>2.8655590000000002</c:v>
                </c:pt>
                <c:pt idx="20867">
                  <c:v>2.8756560000000002</c:v>
                </c:pt>
                <c:pt idx="20868">
                  <c:v>2.8818579999999998</c:v>
                </c:pt>
                <c:pt idx="20869">
                  <c:v>2.876017</c:v>
                </c:pt>
                <c:pt idx="20870">
                  <c:v>2.8588040000000001</c:v>
                </c:pt>
                <c:pt idx="20871">
                  <c:v>2.8372869999999999</c:v>
                </c:pt>
                <c:pt idx="20872">
                  <c:v>2.8553899999999999</c:v>
                </c:pt>
                <c:pt idx="20873">
                  <c:v>2.8535629999999998</c:v>
                </c:pt>
                <c:pt idx="20874">
                  <c:v>2.8011539999999999</c:v>
                </c:pt>
                <c:pt idx="20875">
                  <c:v>2.7863929999999999</c:v>
                </c:pt>
                <c:pt idx="20876">
                  <c:v>2.7598769999999999</c:v>
                </c:pt>
                <c:pt idx="20877">
                  <c:v>2.7168679999999998</c:v>
                </c:pt>
                <c:pt idx="20878">
                  <c:v>2.7106180000000002</c:v>
                </c:pt>
                <c:pt idx="20879">
                  <c:v>2.7414139999999998</c:v>
                </c:pt>
                <c:pt idx="20880">
                  <c:v>2.7712479999999999</c:v>
                </c:pt>
                <c:pt idx="20881">
                  <c:v>2.7789890000000002</c:v>
                </c:pt>
                <c:pt idx="20882">
                  <c:v>2.7748539999999999</c:v>
                </c:pt>
                <c:pt idx="20883">
                  <c:v>2.7956970000000001</c:v>
                </c:pt>
                <c:pt idx="20884">
                  <c:v>2.8009379999999999</c:v>
                </c:pt>
                <c:pt idx="20885">
                  <c:v>2.794591</c:v>
                </c:pt>
                <c:pt idx="20886">
                  <c:v>2.7715360000000002</c:v>
                </c:pt>
                <c:pt idx="20887">
                  <c:v>2.7644929999999999</c:v>
                </c:pt>
                <c:pt idx="20888">
                  <c:v>2.8085589999999998</c:v>
                </c:pt>
                <c:pt idx="20889">
                  <c:v>2.83873</c:v>
                </c:pt>
                <c:pt idx="20890">
                  <c:v>2.83623</c:v>
                </c:pt>
                <c:pt idx="20891">
                  <c:v>2.842889</c:v>
                </c:pt>
                <c:pt idx="20892">
                  <c:v>2.838489</c:v>
                </c:pt>
                <c:pt idx="20893">
                  <c:v>2.812405</c:v>
                </c:pt>
                <c:pt idx="20894">
                  <c:v>2.8119730000000001</c:v>
                </c:pt>
                <c:pt idx="20895">
                  <c:v>2.8217089999999998</c:v>
                </c:pt>
                <c:pt idx="20896">
                  <c:v>2.8393549999999999</c:v>
                </c:pt>
                <c:pt idx="20897">
                  <c:v>2.8220939999999999</c:v>
                </c:pt>
                <c:pt idx="20898">
                  <c:v>2.7960820000000002</c:v>
                </c:pt>
                <c:pt idx="20899">
                  <c:v>2.783172</c:v>
                </c:pt>
                <c:pt idx="20900">
                  <c:v>2.7733629999999998</c:v>
                </c:pt>
                <c:pt idx="20901">
                  <c:v>2.7744450000000001</c:v>
                </c:pt>
                <c:pt idx="20902">
                  <c:v>2.761752</c:v>
                </c:pt>
                <c:pt idx="20903">
                  <c:v>2.7737479999999999</c:v>
                </c:pt>
                <c:pt idx="20904">
                  <c:v>2.8515190000000001</c:v>
                </c:pt>
                <c:pt idx="20905">
                  <c:v>2.9272710000000002</c:v>
                </c:pt>
                <c:pt idx="20906">
                  <c:v>2.9228719999999999</c:v>
                </c:pt>
                <c:pt idx="20907">
                  <c:v>2.8940950000000001</c:v>
                </c:pt>
                <c:pt idx="20908">
                  <c:v>2.8208679999999999</c:v>
                </c:pt>
                <c:pt idx="20909">
                  <c:v>2.7575449999999999</c:v>
                </c:pt>
                <c:pt idx="20910">
                  <c:v>2.7515830000000001</c:v>
                </c:pt>
                <c:pt idx="20911">
                  <c:v>2.7820900000000002</c:v>
                </c:pt>
                <c:pt idx="20912">
                  <c:v>2.77745</c:v>
                </c:pt>
                <c:pt idx="20913">
                  <c:v>2.7044869999999999</c:v>
                </c:pt>
                <c:pt idx="20914">
                  <c:v>2.6271249999999999</c:v>
                </c:pt>
                <c:pt idx="20915">
                  <c:v>2.6112099999999998</c:v>
                </c:pt>
                <c:pt idx="20916">
                  <c:v>2.6061380000000001</c:v>
                </c:pt>
                <c:pt idx="20917">
                  <c:v>2.6485690000000002</c:v>
                </c:pt>
                <c:pt idx="20918">
                  <c:v>2.756535</c:v>
                </c:pt>
                <c:pt idx="20919">
                  <c:v>2.8017069999999999</c:v>
                </c:pt>
                <c:pt idx="20920">
                  <c:v>2.8052169999999998</c:v>
                </c:pt>
                <c:pt idx="20921">
                  <c:v>2.8021639999999999</c:v>
                </c:pt>
                <c:pt idx="20922">
                  <c:v>2.8222139999999998</c:v>
                </c:pt>
                <c:pt idx="20923">
                  <c:v>2.8013710000000001</c:v>
                </c:pt>
                <c:pt idx="20924">
                  <c:v>2.7890380000000001</c:v>
                </c:pt>
                <c:pt idx="20925">
                  <c:v>2.8316620000000001</c:v>
                </c:pt>
                <c:pt idx="20926">
                  <c:v>2.8588040000000001</c:v>
                </c:pt>
                <c:pt idx="20927">
                  <c:v>2.9310689999999999</c:v>
                </c:pt>
                <c:pt idx="20928">
                  <c:v>2.9513120000000002</c:v>
                </c:pt>
                <c:pt idx="20929">
                  <c:v>2.9475129999999998</c:v>
                </c:pt>
                <c:pt idx="20930">
                  <c:v>2.9544130000000002</c:v>
                </c:pt>
                <c:pt idx="20931">
                  <c:v>2.916693</c:v>
                </c:pt>
                <c:pt idx="20932">
                  <c:v>2.9266700000000001</c:v>
                </c:pt>
                <c:pt idx="20933">
                  <c:v>2.8863300000000001</c:v>
                </c:pt>
                <c:pt idx="20934">
                  <c:v>2.7406440000000001</c:v>
                </c:pt>
                <c:pt idx="20935">
                  <c:v>2.7210030000000001</c:v>
                </c:pt>
                <c:pt idx="20936">
                  <c:v>2.729778</c:v>
                </c:pt>
                <c:pt idx="20937">
                  <c:v>2.7589389999999998</c:v>
                </c:pt>
                <c:pt idx="20938">
                  <c:v>2.7996639999999999</c:v>
                </c:pt>
                <c:pt idx="20939">
                  <c:v>2.8308930000000001</c:v>
                </c:pt>
                <c:pt idx="20940">
                  <c:v>2.841567</c:v>
                </c:pt>
                <c:pt idx="20941">
                  <c:v>2.852481</c:v>
                </c:pt>
                <c:pt idx="20942">
                  <c:v>2.839715</c:v>
                </c:pt>
                <c:pt idx="20943">
                  <c:v>2.8289689999999998</c:v>
                </c:pt>
                <c:pt idx="20944">
                  <c:v>2.8055780000000001</c:v>
                </c:pt>
                <c:pt idx="20945">
                  <c:v>2.829739</c:v>
                </c:pt>
                <c:pt idx="20946">
                  <c:v>2.8290169999999999</c:v>
                </c:pt>
                <c:pt idx="20947">
                  <c:v>2.8055059999999998</c:v>
                </c:pt>
                <c:pt idx="20948">
                  <c:v>2.7983419999999999</c:v>
                </c:pt>
                <c:pt idx="20949">
                  <c:v>2.7960579999999999</c:v>
                </c:pt>
                <c:pt idx="20950">
                  <c:v>2.794038</c:v>
                </c:pt>
                <c:pt idx="20951">
                  <c:v>2.7892299999999999</c:v>
                </c:pt>
                <c:pt idx="20952">
                  <c:v>2.7755510000000001</c:v>
                </c:pt>
                <c:pt idx="20953">
                  <c:v>2.7801909999999999</c:v>
                </c:pt>
                <c:pt idx="20954">
                  <c:v>2.788653</c:v>
                </c:pt>
                <c:pt idx="20955">
                  <c:v>2.777018</c:v>
                </c:pt>
                <c:pt idx="20956">
                  <c:v>2.767954</c:v>
                </c:pt>
                <c:pt idx="20957">
                  <c:v>2.7546119999999998</c:v>
                </c:pt>
                <c:pt idx="20958">
                  <c:v>2.7676419999999999</c:v>
                </c:pt>
                <c:pt idx="20959">
                  <c:v>2.7870189999999999</c:v>
                </c:pt>
                <c:pt idx="20960">
                  <c:v>2.8023319999999998</c:v>
                </c:pt>
                <c:pt idx="20961">
                  <c:v>2.8052649999999999</c:v>
                </c:pt>
                <c:pt idx="20962">
                  <c:v>2.803534</c:v>
                </c:pt>
                <c:pt idx="20963">
                  <c:v>2.8349069999999998</c:v>
                </c:pt>
                <c:pt idx="20964">
                  <c:v>2.844716</c:v>
                </c:pt>
                <c:pt idx="20965">
                  <c:v>2.851712</c:v>
                </c:pt>
                <c:pt idx="20966">
                  <c:v>2.823512</c:v>
                </c:pt>
                <c:pt idx="20967">
                  <c:v>2.792163</c:v>
                </c:pt>
                <c:pt idx="20968">
                  <c:v>2.7630499999999998</c:v>
                </c:pt>
                <c:pt idx="20969">
                  <c:v>2.7553329999999998</c:v>
                </c:pt>
                <c:pt idx="20970">
                  <c:v>2.7881480000000001</c:v>
                </c:pt>
                <c:pt idx="20971">
                  <c:v>2.8067799999999998</c:v>
                </c:pt>
                <c:pt idx="20972">
                  <c:v>2.8087029999999999</c:v>
                </c:pt>
                <c:pt idx="20973">
                  <c:v>2.8281999999999998</c:v>
                </c:pt>
                <c:pt idx="20974">
                  <c:v>2.8209399999999998</c:v>
                </c:pt>
                <c:pt idx="20975">
                  <c:v>2.8360370000000001</c:v>
                </c:pt>
                <c:pt idx="20976">
                  <c:v>2.8606310000000001</c:v>
                </c:pt>
                <c:pt idx="20977">
                  <c:v>2.846927</c:v>
                </c:pt>
                <c:pt idx="20978">
                  <c:v>2.7776190000000001</c:v>
                </c:pt>
                <c:pt idx="20979">
                  <c:v>2.7646130000000002</c:v>
                </c:pt>
                <c:pt idx="20980">
                  <c:v>2.7762720000000001</c:v>
                </c:pt>
                <c:pt idx="20981">
                  <c:v>2.766079</c:v>
                </c:pt>
                <c:pt idx="20982">
                  <c:v>2.7724500000000001</c:v>
                </c:pt>
                <c:pt idx="20983">
                  <c:v>2.8002889999999998</c:v>
                </c:pt>
                <c:pt idx="20984">
                  <c:v>2.7938459999999998</c:v>
                </c:pt>
                <c:pt idx="20985">
                  <c:v>2.769301</c:v>
                </c:pt>
                <c:pt idx="20986">
                  <c:v>2.7313890000000001</c:v>
                </c:pt>
                <c:pt idx="20987">
                  <c:v>2.722013</c:v>
                </c:pt>
                <c:pt idx="20988">
                  <c:v>2.713743</c:v>
                </c:pt>
                <c:pt idx="20989">
                  <c:v>2.7282630000000001</c:v>
                </c:pt>
                <c:pt idx="20990">
                  <c:v>2.7607900000000001</c:v>
                </c:pt>
                <c:pt idx="20991">
                  <c:v>2.7722579999999999</c:v>
                </c:pt>
                <c:pt idx="20992">
                  <c:v>2.7918509999999999</c:v>
                </c:pt>
                <c:pt idx="20993">
                  <c:v>2.780071</c:v>
                </c:pt>
                <c:pt idx="20994">
                  <c:v>2.7511260000000002</c:v>
                </c:pt>
                <c:pt idx="20995">
                  <c:v>2.781056</c:v>
                </c:pt>
                <c:pt idx="20996">
                  <c:v>2.8466149999999999</c:v>
                </c:pt>
                <c:pt idx="20997">
                  <c:v>2.8483939999999999</c:v>
                </c:pt>
                <c:pt idx="20998">
                  <c:v>2.8131270000000002</c:v>
                </c:pt>
                <c:pt idx="20999">
                  <c:v>2.7534580000000002</c:v>
                </c:pt>
                <c:pt idx="21000">
                  <c:v>2.7523520000000001</c:v>
                </c:pt>
                <c:pt idx="21001">
                  <c:v>2.7785319999999998</c:v>
                </c:pt>
                <c:pt idx="21002">
                  <c:v>2.7418939999999998</c:v>
                </c:pt>
                <c:pt idx="21003">
                  <c:v>2.7381199999999999</c:v>
                </c:pt>
                <c:pt idx="21004">
                  <c:v>2.7735799999999999</c:v>
                </c:pt>
                <c:pt idx="21005">
                  <c:v>2.8453409999999999</c:v>
                </c:pt>
                <c:pt idx="21006">
                  <c:v>2.9093610000000001</c:v>
                </c:pt>
                <c:pt idx="21007">
                  <c:v>2.975352</c:v>
                </c:pt>
                <c:pt idx="21008">
                  <c:v>2.9895119999999999</c:v>
                </c:pt>
                <c:pt idx="21009">
                  <c:v>2.94434</c:v>
                </c:pt>
                <c:pt idx="21010">
                  <c:v>2.872458</c:v>
                </c:pt>
                <c:pt idx="21011">
                  <c:v>2.7802150000000001</c:v>
                </c:pt>
                <c:pt idx="21012">
                  <c:v>2.7339370000000001</c:v>
                </c:pt>
                <c:pt idx="21013">
                  <c:v>2.7680259999999999</c:v>
                </c:pt>
                <c:pt idx="21014">
                  <c:v>2.836903</c:v>
                </c:pt>
                <c:pt idx="21015">
                  <c:v>2.8318300000000001</c:v>
                </c:pt>
                <c:pt idx="21016">
                  <c:v>2.816805</c:v>
                </c:pt>
                <c:pt idx="21017">
                  <c:v>2.7955770000000002</c:v>
                </c:pt>
                <c:pt idx="21018">
                  <c:v>2.805097</c:v>
                </c:pt>
                <c:pt idx="21019">
                  <c:v>2.8088709999999999</c:v>
                </c:pt>
                <c:pt idx="21020">
                  <c:v>2.8154590000000002</c:v>
                </c:pt>
                <c:pt idx="21021">
                  <c:v>2.8085830000000001</c:v>
                </c:pt>
                <c:pt idx="21022">
                  <c:v>2.797212</c:v>
                </c:pt>
                <c:pt idx="21023">
                  <c:v>2.7940140000000002</c:v>
                </c:pt>
                <c:pt idx="21024">
                  <c:v>2.7933650000000001</c:v>
                </c:pt>
                <c:pt idx="21025">
                  <c:v>2.7883170000000002</c:v>
                </c:pt>
                <c:pt idx="21026">
                  <c:v>2.7627619999999999</c:v>
                </c:pt>
                <c:pt idx="21027">
                  <c:v>2.754251</c:v>
                </c:pt>
                <c:pt idx="21028">
                  <c:v>2.7671610000000002</c:v>
                </c:pt>
                <c:pt idx="21029">
                  <c:v>2.816684</c:v>
                </c:pt>
                <c:pt idx="21030">
                  <c:v>2.8796710000000001</c:v>
                </c:pt>
                <c:pt idx="21031">
                  <c:v>2.899432</c:v>
                </c:pt>
                <c:pt idx="21032">
                  <c:v>2.884719</c:v>
                </c:pt>
                <c:pt idx="21033">
                  <c:v>2.8295460000000001</c:v>
                </c:pt>
                <c:pt idx="21034">
                  <c:v>2.811131</c:v>
                </c:pt>
                <c:pt idx="21035">
                  <c:v>2.8296420000000002</c:v>
                </c:pt>
                <c:pt idx="21036">
                  <c:v>2.8117320000000001</c:v>
                </c:pt>
                <c:pt idx="21037">
                  <c:v>2.7841819999999999</c:v>
                </c:pt>
                <c:pt idx="21038">
                  <c:v>2.7566790000000001</c:v>
                </c:pt>
                <c:pt idx="21039">
                  <c:v>2.7874750000000001</c:v>
                </c:pt>
                <c:pt idx="21040">
                  <c:v>2.8195450000000002</c:v>
                </c:pt>
                <c:pt idx="21041">
                  <c:v>2.7930769999999998</c:v>
                </c:pt>
                <c:pt idx="21042">
                  <c:v>2.7579769999999999</c:v>
                </c:pt>
                <c:pt idx="21043">
                  <c:v>2.7127810000000001</c:v>
                </c:pt>
                <c:pt idx="21044">
                  <c:v>2.6772490000000002</c:v>
                </c:pt>
                <c:pt idx="21045">
                  <c:v>2.695713</c:v>
                </c:pt>
                <c:pt idx="21046">
                  <c:v>2.782715</c:v>
                </c:pt>
                <c:pt idx="21047">
                  <c:v>2.8543799999999999</c:v>
                </c:pt>
                <c:pt idx="21048">
                  <c:v>2.8935659999999999</c:v>
                </c:pt>
                <c:pt idx="21049">
                  <c:v>2.8933019999999998</c:v>
                </c:pt>
                <c:pt idx="21050">
                  <c:v>2.8566400000000001</c:v>
                </c:pt>
                <c:pt idx="21051">
                  <c:v>2.8176220000000001</c:v>
                </c:pt>
                <c:pt idx="21052">
                  <c:v>2.7998560000000001</c:v>
                </c:pt>
                <c:pt idx="21053">
                  <c:v>2.7945669999999998</c:v>
                </c:pt>
                <c:pt idx="21054">
                  <c:v>2.766248</c:v>
                </c:pt>
                <c:pt idx="21055">
                  <c:v>2.6590509999999998</c:v>
                </c:pt>
                <c:pt idx="21056">
                  <c:v>2.624072</c:v>
                </c:pt>
                <c:pt idx="21057">
                  <c:v>2.6469100000000001</c:v>
                </c:pt>
                <c:pt idx="21058">
                  <c:v>2.6292879999999998</c:v>
                </c:pt>
                <c:pt idx="21059">
                  <c:v>2.6316199999999998</c:v>
                </c:pt>
                <c:pt idx="21060">
                  <c:v>2.6609500000000001</c:v>
                </c:pt>
                <c:pt idx="21061">
                  <c:v>2.7104249999999999</c:v>
                </c:pt>
                <c:pt idx="21062">
                  <c:v>2.8981340000000002</c:v>
                </c:pt>
                <c:pt idx="21063">
                  <c:v>3.1001470000000002</c:v>
                </c:pt>
                <c:pt idx="21064">
                  <c:v>3.1488770000000001</c:v>
                </c:pt>
                <c:pt idx="21065">
                  <c:v>3.036343</c:v>
                </c:pt>
                <c:pt idx="21066">
                  <c:v>2.929964</c:v>
                </c:pt>
                <c:pt idx="21067">
                  <c:v>2.894768</c:v>
                </c:pt>
                <c:pt idx="21068">
                  <c:v>2.860919</c:v>
                </c:pt>
                <c:pt idx="21069">
                  <c:v>2.843105</c:v>
                </c:pt>
                <c:pt idx="21070">
                  <c:v>2.8122370000000001</c:v>
                </c:pt>
                <c:pt idx="21071">
                  <c:v>2.753987</c:v>
                </c:pt>
                <c:pt idx="21072">
                  <c:v>2.7376870000000002</c:v>
                </c:pt>
                <c:pt idx="21073">
                  <c:v>2.7225899999999998</c:v>
                </c:pt>
                <c:pt idx="21074">
                  <c:v>2.7375910000000001</c:v>
                </c:pt>
                <c:pt idx="21075">
                  <c:v>2.8266610000000001</c:v>
                </c:pt>
                <c:pt idx="21076">
                  <c:v>2.9153709999999999</c:v>
                </c:pt>
                <c:pt idx="21077">
                  <c:v>2.9493399999999999</c:v>
                </c:pt>
                <c:pt idx="21078">
                  <c:v>2.8956580000000001</c:v>
                </c:pt>
                <c:pt idx="21079">
                  <c:v>2.8212039999999998</c:v>
                </c:pt>
                <c:pt idx="21080">
                  <c:v>2.807429</c:v>
                </c:pt>
                <c:pt idx="21081">
                  <c:v>2.793485</c:v>
                </c:pt>
                <c:pt idx="21082">
                  <c:v>2.7540589999999998</c:v>
                </c:pt>
                <c:pt idx="21083">
                  <c:v>2.766127</c:v>
                </c:pt>
                <c:pt idx="21084">
                  <c:v>2.707468</c:v>
                </c:pt>
                <c:pt idx="21085">
                  <c:v>2.6941980000000001</c:v>
                </c:pt>
                <c:pt idx="21086">
                  <c:v>2.7190799999999999</c:v>
                </c:pt>
                <c:pt idx="21087">
                  <c:v>2.751366</c:v>
                </c:pt>
                <c:pt idx="21088">
                  <c:v>2.7549239999999999</c:v>
                </c:pt>
                <c:pt idx="21089">
                  <c:v>2.7612709999999998</c:v>
                </c:pt>
                <c:pt idx="21090">
                  <c:v>2.7772579999999998</c:v>
                </c:pt>
                <c:pt idx="21091">
                  <c:v>2.8089189999999999</c:v>
                </c:pt>
                <c:pt idx="21092">
                  <c:v>2.8198820000000002</c:v>
                </c:pt>
                <c:pt idx="21093">
                  <c:v>2.8684440000000002</c:v>
                </c:pt>
                <c:pt idx="21094">
                  <c:v>2.9095529999999998</c:v>
                </c:pt>
                <c:pt idx="21095">
                  <c:v>2.8923399999999999</c:v>
                </c:pt>
                <c:pt idx="21096">
                  <c:v>2.8856329999999999</c:v>
                </c:pt>
                <c:pt idx="21097">
                  <c:v>2.8705829999999999</c:v>
                </c:pt>
                <c:pt idx="21098">
                  <c:v>2.8021159999999998</c:v>
                </c:pt>
                <c:pt idx="21099">
                  <c:v>2.7683629999999999</c:v>
                </c:pt>
                <c:pt idx="21100">
                  <c:v>2.7843979999999999</c:v>
                </c:pt>
                <c:pt idx="21101">
                  <c:v>2.803823</c:v>
                </c:pt>
                <c:pt idx="21102">
                  <c:v>2.7657180000000001</c:v>
                </c:pt>
                <c:pt idx="21103">
                  <c:v>2.7805520000000001</c:v>
                </c:pt>
                <c:pt idx="21104">
                  <c:v>2.7831239999999999</c:v>
                </c:pt>
                <c:pt idx="21105">
                  <c:v>2.7529050000000002</c:v>
                </c:pt>
                <c:pt idx="21106">
                  <c:v>2.7534580000000002</c:v>
                </c:pt>
                <c:pt idx="21107">
                  <c:v>2.765574</c:v>
                </c:pt>
                <c:pt idx="21108">
                  <c:v>2.7426159999999999</c:v>
                </c:pt>
                <c:pt idx="21109">
                  <c:v>2.7062659999999998</c:v>
                </c:pt>
                <c:pt idx="21110">
                  <c:v>2.6989580000000002</c:v>
                </c:pt>
                <c:pt idx="21111">
                  <c:v>2.7218689999999999</c:v>
                </c:pt>
                <c:pt idx="21112">
                  <c:v>2.7580260000000001</c:v>
                </c:pt>
                <c:pt idx="21113">
                  <c:v>2.776729</c:v>
                </c:pt>
                <c:pt idx="21114">
                  <c:v>2.8215650000000001</c:v>
                </c:pt>
                <c:pt idx="21115">
                  <c:v>2.846711</c:v>
                </c:pt>
                <c:pt idx="21116">
                  <c:v>2.8481049999999999</c:v>
                </c:pt>
                <c:pt idx="21117">
                  <c:v>2.8515429999999999</c:v>
                </c:pt>
                <c:pt idx="21118">
                  <c:v>2.8328639999999998</c:v>
                </c:pt>
                <c:pt idx="21119">
                  <c:v>2.7997359999999998</c:v>
                </c:pt>
                <c:pt idx="21120">
                  <c:v>2.7859129999999999</c:v>
                </c:pt>
                <c:pt idx="21121">
                  <c:v>2.77156</c:v>
                </c:pt>
                <c:pt idx="21122">
                  <c:v>2.7937500000000002</c:v>
                </c:pt>
                <c:pt idx="21123">
                  <c:v>2.8297150000000002</c:v>
                </c:pt>
                <c:pt idx="21124">
                  <c:v>2.845701</c:v>
                </c:pt>
                <c:pt idx="21125">
                  <c:v>2.8176700000000001</c:v>
                </c:pt>
                <c:pt idx="21126">
                  <c:v>2.7914659999999998</c:v>
                </c:pt>
                <c:pt idx="21127">
                  <c:v>2.7859129999999999</c:v>
                </c:pt>
                <c:pt idx="21128">
                  <c:v>2.8052649999999999</c:v>
                </c:pt>
                <c:pt idx="21129">
                  <c:v>2.791153</c:v>
                </c:pt>
                <c:pt idx="21130">
                  <c:v>2.7820900000000002</c:v>
                </c:pt>
                <c:pt idx="21131">
                  <c:v>2.7448030000000001</c:v>
                </c:pt>
                <c:pt idx="21132">
                  <c:v>2.7308599999999998</c:v>
                </c:pt>
                <c:pt idx="21133">
                  <c:v>2.7364130000000002</c:v>
                </c:pt>
                <c:pt idx="21134">
                  <c:v>2.740837</c:v>
                </c:pt>
                <c:pt idx="21135">
                  <c:v>2.7526649999999999</c:v>
                </c:pt>
                <c:pt idx="21136">
                  <c:v>2.8107220000000002</c:v>
                </c:pt>
                <c:pt idx="21137">
                  <c:v>2.8452929999999999</c:v>
                </c:pt>
                <c:pt idx="21138">
                  <c:v>2.8663759999999998</c:v>
                </c:pt>
                <c:pt idx="21139">
                  <c:v>2.871305</c:v>
                </c:pt>
                <c:pt idx="21140">
                  <c:v>2.8705829999999999</c:v>
                </c:pt>
                <c:pt idx="21141">
                  <c:v>2.8575529999999998</c:v>
                </c:pt>
                <c:pt idx="21142">
                  <c:v>2.8372389999999998</c:v>
                </c:pt>
                <c:pt idx="21143">
                  <c:v>2.8537789999999998</c:v>
                </c:pt>
                <c:pt idx="21144">
                  <c:v>2.8754879999999998</c:v>
                </c:pt>
                <c:pt idx="21145">
                  <c:v>2.8542360000000002</c:v>
                </c:pt>
                <c:pt idx="21146">
                  <c:v>2.7971879999999998</c:v>
                </c:pt>
                <c:pt idx="21147">
                  <c:v>2.7593000000000001</c:v>
                </c:pt>
                <c:pt idx="21148">
                  <c:v>2.750934</c:v>
                </c:pt>
                <c:pt idx="21149">
                  <c:v>2.7222770000000001</c:v>
                </c:pt>
                <c:pt idx="21150">
                  <c:v>2.7411970000000001</c:v>
                </c:pt>
                <c:pt idx="21151">
                  <c:v>2.7470629999999998</c:v>
                </c:pt>
                <c:pt idx="21152">
                  <c:v>2.7558379999999998</c:v>
                </c:pt>
                <c:pt idx="21153">
                  <c:v>2.7819940000000001</c:v>
                </c:pt>
                <c:pt idx="21154">
                  <c:v>2.7900960000000001</c:v>
                </c:pt>
                <c:pt idx="21155">
                  <c:v>2.8142079999999998</c:v>
                </c:pt>
                <c:pt idx="21156">
                  <c:v>2.8848400000000001</c:v>
                </c:pt>
                <c:pt idx="21157">
                  <c:v>2.9307810000000001</c:v>
                </c:pt>
                <c:pt idx="21158">
                  <c:v>2.897389</c:v>
                </c:pt>
                <c:pt idx="21159">
                  <c:v>2.8915709999999999</c:v>
                </c:pt>
                <c:pt idx="21160">
                  <c:v>2.9028459999999998</c:v>
                </c:pt>
                <c:pt idx="21161">
                  <c:v>2.9026290000000001</c:v>
                </c:pt>
                <c:pt idx="21162">
                  <c:v>2.8491629999999999</c:v>
                </c:pt>
                <c:pt idx="21163">
                  <c:v>2.828633</c:v>
                </c:pt>
                <c:pt idx="21164">
                  <c:v>2.8334890000000001</c:v>
                </c:pt>
                <c:pt idx="21165">
                  <c:v>2.8023319999999998</c:v>
                </c:pt>
                <c:pt idx="21166">
                  <c:v>2.6956880000000001</c:v>
                </c:pt>
                <c:pt idx="21167">
                  <c:v>2.660974</c:v>
                </c:pt>
                <c:pt idx="21168">
                  <c:v>2.673908</c:v>
                </c:pt>
                <c:pt idx="21169">
                  <c:v>2.782715</c:v>
                </c:pt>
                <c:pt idx="21170">
                  <c:v>2.7929080000000002</c:v>
                </c:pt>
                <c:pt idx="21171">
                  <c:v>2.7875230000000002</c:v>
                </c:pt>
                <c:pt idx="21172">
                  <c:v>2.8006980000000001</c:v>
                </c:pt>
                <c:pt idx="21173">
                  <c:v>2.835604</c:v>
                </c:pt>
                <c:pt idx="21174">
                  <c:v>2.8683480000000001</c:v>
                </c:pt>
                <c:pt idx="21175">
                  <c:v>2.8623609999999999</c:v>
                </c:pt>
                <c:pt idx="21176">
                  <c:v>2.8200500000000002</c:v>
                </c:pt>
                <c:pt idx="21177">
                  <c:v>2.790432</c:v>
                </c:pt>
                <c:pt idx="21178">
                  <c:v>2.7774740000000002</c:v>
                </c:pt>
                <c:pt idx="21179">
                  <c:v>2.7758639999999999</c:v>
                </c:pt>
                <c:pt idx="21180">
                  <c:v>2.7708629999999999</c:v>
                </c:pt>
                <c:pt idx="21181">
                  <c:v>2.7729789999999999</c:v>
                </c:pt>
                <c:pt idx="21182">
                  <c:v>2.783989</c:v>
                </c:pt>
                <c:pt idx="21183">
                  <c:v>2.784999</c:v>
                </c:pt>
                <c:pt idx="21184">
                  <c:v>2.787331</c:v>
                </c:pt>
                <c:pt idx="21185">
                  <c:v>2.7986059999999999</c:v>
                </c:pt>
                <c:pt idx="21186">
                  <c:v>2.750092</c:v>
                </c:pt>
                <c:pt idx="21187">
                  <c:v>2.7270370000000002</c:v>
                </c:pt>
                <c:pt idx="21188">
                  <c:v>2.6994150000000001</c:v>
                </c:pt>
                <c:pt idx="21189">
                  <c:v>2.6966019999999999</c:v>
                </c:pt>
                <c:pt idx="21190">
                  <c:v>2.7279749999999998</c:v>
                </c:pt>
                <c:pt idx="21191">
                  <c:v>2.7557659999999999</c:v>
                </c:pt>
                <c:pt idx="21192">
                  <c:v>2.7906010000000001</c:v>
                </c:pt>
                <c:pt idx="21193">
                  <c:v>2.8130299999999999</c:v>
                </c:pt>
                <c:pt idx="21194">
                  <c:v>2.8363019999999999</c:v>
                </c:pt>
                <c:pt idx="21195">
                  <c:v>2.9290259999999999</c:v>
                </c:pt>
                <c:pt idx="21196">
                  <c:v>3.0081190000000002</c:v>
                </c:pt>
                <c:pt idx="21197">
                  <c:v>2.9745110000000001</c:v>
                </c:pt>
                <c:pt idx="21198">
                  <c:v>2.8612320000000002</c:v>
                </c:pt>
                <c:pt idx="21199">
                  <c:v>2.817021</c:v>
                </c:pt>
                <c:pt idx="21200">
                  <c:v>2.7750699999999999</c:v>
                </c:pt>
                <c:pt idx="21201">
                  <c:v>2.7806479999999998</c:v>
                </c:pt>
                <c:pt idx="21202">
                  <c:v>2.7640359999999999</c:v>
                </c:pt>
                <c:pt idx="21203">
                  <c:v>2.7264119999999998</c:v>
                </c:pt>
                <c:pt idx="21204">
                  <c:v>2.7218450000000001</c:v>
                </c:pt>
                <c:pt idx="21205">
                  <c:v>2.7050399999999999</c:v>
                </c:pt>
                <c:pt idx="21206">
                  <c:v>2.6812879999999999</c:v>
                </c:pt>
                <c:pt idx="21207">
                  <c:v>2.7502840000000002</c:v>
                </c:pt>
                <c:pt idx="21208">
                  <c:v>2.8394270000000001</c:v>
                </c:pt>
                <c:pt idx="21209">
                  <c:v>2.9054899999999999</c:v>
                </c:pt>
                <c:pt idx="21210">
                  <c:v>2.937128</c:v>
                </c:pt>
                <c:pt idx="21211">
                  <c:v>2.9713850000000002</c:v>
                </c:pt>
                <c:pt idx="21212">
                  <c:v>2.9393389999999999</c:v>
                </c:pt>
                <c:pt idx="21213">
                  <c:v>2.831734</c:v>
                </c:pt>
                <c:pt idx="21214">
                  <c:v>2.7095359999999999</c:v>
                </c:pt>
                <c:pt idx="21215">
                  <c:v>2.6967940000000001</c:v>
                </c:pt>
                <c:pt idx="21216">
                  <c:v>2.7715360000000002</c:v>
                </c:pt>
                <c:pt idx="21217">
                  <c:v>2.8322150000000001</c:v>
                </c:pt>
                <c:pt idx="21218">
                  <c:v>2.8338009999999998</c:v>
                </c:pt>
                <c:pt idx="21219">
                  <c:v>2.7667999999999999</c:v>
                </c:pt>
                <c:pt idx="21220">
                  <c:v>2.7265320000000002</c:v>
                </c:pt>
                <c:pt idx="21221">
                  <c:v>2.7213159999999998</c:v>
                </c:pt>
                <c:pt idx="21222">
                  <c:v>2.7098</c:v>
                </c:pt>
                <c:pt idx="21223">
                  <c:v>2.7373270000000001</c:v>
                </c:pt>
                <c:pt idx="21224">
                  <c:v>2.739106</c:v>
                </c:pt>
                <c:pt idx="21225">
                  <c:v>2.7355960000000001</c:v>
                </c:pt>
                <c:pt idx="21226">
                  <c:v>2.7688440000000001</c:v>
                </c:pt>
                <c:pt idx="21227">
                  <c:v>2.7843979999999999</c:v>
                </c:pt>
                <c:pt idx="21228">
                  <c:v>2.782403</c:v>
                </c:pt>
                <c:pt idx="21229">
                  <c:v>2.8482259999999999</c:v>
                </c:pt>
                <c:pt idx="21230">
                  <c:v>2.8660160000000001</c:v>
                </c:pt>
                <c:pt idx="21231">
                  <c:v>2.8518560000000002</c:v>
                </c:pt>
                <c:pt idx="21232">
                  <c:v>2.8113229999999998</c:v>
                </c:pt>
                <c:pt idx="21233">
                  <c:v>2.7898070000000001</c:v>
                </c:pt>
                <c:pt idx="21234">
                  <c:v>2.7942550000000002</c:v>
                </c:pt>
                <c:pt idx="21235">
                  <c:v>2.8027890000000002</c:v>
                </c:pt>
                <c:pt idx="21236">
                  <c:v>2.8212519999999999</c:v>
                </c:pt>
                <c:pt idx="21237">
                  <c:v>2.8370709999999999</c:v>
                </c:pt>
                <c:pt idx="21238">
                  <c:v>2.8190879999999998</c:v>
                </c:pt>
                <c:pt idx="21239">
                  <c:v>2.7778350000000001</c:v>
                </c:pt>
                <c:pt idx="21240">
                  <c:v>2.7620640000000001</c:v>
                </c:pt>
                <c:pt idx="21241">
                  <c:v>2.7763689999999999</c:v>
                </c:pt>
                <c:pt idx="21242">
                  <c:v>2.7974760000000001</c:v>
                </c:pt>
                <c:pt idx="21243">
                  <c:v>2.7990149999999998</c:v>
                </c:pt>
                <c:pt idx="21244">
                  <c:v>2.8212999999999999</c:v>
                </c:pt>
                <c:pt idx="21245">
                  <c:v>2.8108430000000002</c:v>
                </c:pt>
                <c:pt idx="21246">
                  <c:v>2.816516</c:v>
                </c:pt>
                <c:pt idx="21247">
                  <c:v>2.8204829999999999</c:v>
                </c:pt>
                <c:pt idx="21248">
                  <c:v>2.7971400000000002</c:v>
                </c:pt>
                <c:pt idx="21249">
                  <c:v>2.75603</c:v>
                </c:pt>
                <c:pt idx="21250">
                  <c:v>2.7329270000000001</c:v>
                </c:pt>
                <c:pt idx="21251">
                  <c:v>2.735668</c:v>
                </c:pt>
                <c:pt idx="21252">
                  <c:v>2.7393939999999999</c:v>
                </c:pt>
                <c:pt idx="21253">
                  <c:v>2.7533379999999998</c:v>
                </c:pt>
                <c:pt idx="21254">
                  <c:v>2.7915139999999998</c:v>
                </c:pt>
                <c:pt idx="21255">
                  <c:v>2.831061</c:v>
                </c:pt>
                <c:pt idx="21256">
                  <c:v>2.82707</c:v>
                </c:pt>
                <c:pt idx="21257">
                  <c:v>2.8053129999999999</c:v>
                </c:pt>
                <c:pt idx="21258">
                  <c:v>2.7791329999999999</c:v>
                </c:pt>
                <c:pt idx="21259">
                  <c:v>2.7562709999999999</c:v>
                </c:pt>
                <c:pt idx="21260">
                  <c:v>2.7779069999999999</c:v>
                </c:pt>
                <c:pt idx="21261">
                  <c:v>2.8378640000000002</c:v>
                </c:pt>
                <c:pt idx="21262">
                  <c:v>2.829666</c:v>
                </c:pt>
                <c:pt idx="21263">
                  <c:v>2.8106499999999999</c:v>
                </c:pt>
                <c:pt idx="21264">
                  <c:v>2.8100969999999998</c:v>
                </c:pt>
                <c:pt idx="21265">
                  <c:v>2.7931490000000001</c:v>
                </c:pt>
                <c:pt idx="21266">
                  <c:v>2.7772579999999998</c:v>
                </c:pt>
                <c:pt idx="21267">
                  <c:v>2.745428</c:v>
                </c:pt>
                <c:pt idx="21268">
                  <c:v>2.7424469999999999</c:v>
                </c:pt>
                <c:pt idx="21269">
                  <c:v>2.7617039999999999</c:v>
                </c:pt>
                <c:pt idx="21270">
                  <c:v>2.7792530000000002</c:v>
                </c:pt>
                <c:pt idx="21271">
                  <c:v>2.8708960000000001</c:v>
                </c:pt>
                <c:pt idx="21272">
                  <c:v>2.9408059999999998</c:v>
                </c:pt>
                <c:pt idx="21273">
                  <c:v>2.9525130000000002</c:v>
                </c:pt>
                <c:pt idx="21274">
                  <c:v>2.942056</c:v>
                </c:pt>
                <c:pt idx="21275">
                  <c:v>2.8170929999999998</c:v>
                </c:pt>
                <c:pt idx="21276">
                  <c:v>2.7820420000000001</c:v>
                </c:pt>
                <c:pt idx="21277">
                  <c:v>2.7420870000000002</c:v>
                </c:pt>
                <c:pt idx="21278">
                  <c:v>2.7288640000000002</c:v>
                </c:pt>
                <c:pt idx="21279">
                  <c:v>2.749107</c:v>
                </c:pt>
                <c:pt idx="21280">
                  <c:v>2.728504</c:v>
                </c:pt>
                <c:pt idx="21281">
                  <c:v>2.7894230000000002</c:v>
                </c:pt>
                <c:pt idx="21282">
                  <c:v>2.8562310000000002</c:v>
                </c:pt>
                <c:pt idx="21283">
                  <c:v>2.8389700000000002</c:v>
                </c:pt>
                <c:pt idx="21284">
                  <c:v>2.8177660000000002</c:v>
                </c:pt>
                <c:pt idx="21285">
                  <c:v>2.7699739999999999</c:v>
                </c:pt>
                <c:pt idx="21286">
                  <c:v>2.674725</c:v>
                </c:pt>
                <c:pt idx="21287">
                  <c:v>2.6965300000000001</c:v>
                </c:pt>
                <c:pt idx="21288">
                  <c:v>2.7648769999999998</c:v>
                </c:pt>
                <c:pt idx="21289">
                  <c:v>2.7566310000000001</c:v>
                </c:pt>
                <c:pt idx="21290">
                  <c:v>2.7693729999999999</c:v>
                </c:pt>
                <c:pt idx="21291">
                  <c:v>2.840605</c:v>
                </c:pt>
                <c:pt idx="21292">
                  <c:v>2.9018839999999999</c:v>
                </c:pt>
                <c:pt idx="21293">
                  <c:v>2.919867</c:v>
                </c:pt>
                <c:pt idx="21294">
                  <c:v>2.8760650000000001</c:v>
                </c:pt>
                <c:pt idx="21295">
                  <c:v>2.8184879999999999</c:v>
                </c:pt>
                <c:pt idx="21296">
                  <c:v>2.7868740000000001</c:v>
                </c:pt>
                <c:pt idx="21297">
                  <c:v>2.753482</c:v>
                </c:pt>
                <c:pt idx="21298">
                  <c:v>2.7759360000000002</c:v>
                </c:pt>
                <c:pt idx="21299">
                  <c:v>2.7454040000000002</c:v>
                </c:pt>
                <c:pt idx="21300">
                  <c:v>2.7245370000000002</c:v>
                </c:pt>
                <c:pt idx="21301">
                  <c:v>2.7400669999999998</c:v>
                </c:pt>
                <c:pt idx="21302">
                  <c:v>2.767954</c:v>
                </c:pt>
                <c:pt idx="21303">
                  <c:v>2.8219249999999998</c:v>
                </c:pt>
                <c:pt idx="21304">
                  <c:v>2.8264450000000001</c:v>
                </c:pt>
                <c:pt idx="21305">
                  <c:v>2.7987980000000001</c:v>
                </c:pt>
                <c:pt idx="21306">
                  <c:v>2.843658</c:v>
                </c:pt>
                <c:pt idx="21307">
                  <c:v>2.871858</c:v>
                </c:pt>
                <c:pt idx="21308">
                  <c:v>2.84938</c:v>
                </c:pt>
                <c:pt idx="21309">
                  <c:v>2.8076210000000001</c:v>
                </c:pt>
                <c:pt idx="21310">
                  <c:v>2.797644</c:v>
                </c:pt>
                <c:pt idx="21311">
                  <c:v>2.7925719999999998</c:v>
                </c:pt>
                <c:pt idx="21312">
                  <c:v>2.7778109999999998</c:v>
                </c:pt>
                <c:pt idx="21313">
                  <c:v>2.761463</c:v>
                </c:pt>
                <c:pt idx="21314">
                  <c:v>2.7729789999999999</c:v>
                </c:pt>
                <c:pt idx="21315">
                  <c:v>2.7759360000000002</c:v>
                </c:pt>
                <c:pt idx="21316">
                  <c:v>2.7815850000000002</c:v>
                </c:pt>
                <c:pt idx="21317">
                  <c:v>2.7833160000000001</c:v>
                </c:pt>
                <c:pt idx="21318">
                  <c:v>2.7620640000000001</c:v>
                </c:pt>
                <c:pt idx="21319">
                  <c:v>2.7507410000000001</c:v>
                </c:pt>
                <c:pt idx="21320">
                  <c:v>2.7758150000000001</c:v>
                </c:pt>
                <c:pt idx="21321">
                  <c:v>2.7996159999999999</c:v>
                </c:pt>
                <c:pt idx="21322">
                  <c:v>2.8063470000000001</c:v>
                </c:pt>
                <c:pt idx="21323">
                  <c:v>2.825796</c:v>
                </c:pt>
                <c:pt idx="21324">
                  <c:v>2.793317</c:v>
                </c:pt>
                <c:pt idx="21325">
                  <c:v>2.7473999999999998</c:v>
                </c:pt>
                <c:pt idx="21326">
                  <c:v>2.7420390000000001</c:v>
                </c:pt>
                <c:pt idx="21327">
                  <c:v>2.7704780000000002</c:v>
                </c:pt>
                <c:pt idx="21328">
                  <c:v>2.7689159999999999</c:v>
                </c:pt>
                <c:pt idx="21329">
                  <c:v>2.7446109999999999</c:v>
                </c:pt>
                <c:pt idx="21330">
                  <c:v>2.7169400000000001</c:v>
                </c:pt>
                <c:pt idx="21331">
                  <c:v>2.7437930000000001</c:v>
                </c:pt>
                <c:pt idx="21332">
                  <c:v>2.816805</c:v>
                </c:pt>
                <c:pt idx="21333">
                  <c:v>2.890393</c:v>
                </c:pt>
                <c:pt idx="21334">
                  <c:v>2.8993600000000002</c:v>
                </c:pt>
                <c:pt idx="21335">
                  <c:v>2.9049849999999999</c:v>
                </c:pt>
                <c:pt idx="21336">
                  <c:v>2.8394270000000001</c:v>
                </c:pt>
                <c:pt idx="21337">
                  <c:v>2.7739880000000001</c:v>
                </c:pt>
                <c:pt idx="21338">
                  <c:v>2.7631220000000001</c:v>
                </c:pt>
                <c:pt idx="21339">
                  <c:v>2.7857919999999998</c:v>
                </c:pt>
                <c:pt idx="21340">
                  <c:v>2.7573759999999998</c:v>
                </c:pt>
                <c:pt idx="21341">
                  <c:v>2.707468</c:v>
                </c:pt>
                <c:pt idx="21342">
                  <c:v>2.675494</c:v>
                </c:pt>
                <c:pt idx="21343">
                  <c:v>2.6852550000000002</c:v>
                </c:pt>
                <c:pt idx="21344">
                  <c:v>2.7252339999999999</c:v>
                </c:pt>
                <c:pt idx="21345">
                  <c:v>2.7441300000000002</c:v>
                </c:pt>
                <c:pt idx="21346">
                  <c:v>2.9803760000000001</c:v>
                </c:pt>
                <c:pt idx="21347">
                  <c:v>2.931238</c:v>
                </c:pt>
                <c:pt idx="21348">
                  <c:v>2.8714249999999999</c:v>
                </c:pt>
                <c:pt idx="21349">
                  <c:v>2.8517839999999999</c:v>
                </c:pt>
                <c:pt idx="21350">
                  <c:v>2.7868019999999998</c:v>
                </c:pt>
                <c:pt idx="21351">
                  <c:v>2.7321339999999998</c:v>
                </c:pt>
                <c:pt idx="21352">
                  <c:v>2.7878120000000002</c:v>
                </c:pt>
                <c:pt idx="21353">
                  <c:v>2.8680110000000001</c:v>
                </c:pt>
                <c:pt idx="21354">
                  <c:v>2.927006</c:v>
                </c:pt>
                <c:pt idx="21355">
                  <c:v>2.92679</c:v>
                </c:pt>
                <c:pt idx="21356">
                  <c:v>2.8535870000000001</c:v>
                </c:pt>
                <c:pt idx="21357">
                  <c:v>2.7456930000000002</c:v>
                </c:pt>
                <c:pt idx="21358">
                  <c:v>2.6841010000000001</c:v>
                </c:pt>
                <c:pt idx="21359">
                  <c:v>2.681168</c:v>
                </c:pt>
                <c:pt idx="21360">
                  <c:v>2.7121080000000002</c:v>
                </c:pt>
                <c:pt idx="21361">
                  <c:v>2.728504</c:v>
                </c:pt>
                <c:pt idx="21362">
                  <c:v>2.7096079999999998</c:v>
                </c:pt>
                <c:pt idx="21363">
                  <c:v>2.7364130000000002</c:v>
                </c:pt>
                <c:pt idx="21364">
                  <c:v>2.8060830000000001</c:v>
                </c:pt>
                <c:pt idx="21365">
                  <c:v>2.824017</c:v>
                </c:pt>
                <c:pt idx="21366">
                  <c:v>2.8206989999999998</c:v>
                </c:pt>
                <c:pt idx="21367">
                  <c:v>2.8188</c:v>
                </c:pt>
                <c:pt idx="21368">
                  <c:v>2.7967789999999999</c:v>
                </c:pt>
                <c:pt idx="21369">
                  <c:v>2.7829799999999998</c:v>
                </c:pt>
                <c:pt idx="21370">
                  <c:v>2.798918</c:v>
                </c:pt>
                <c:pt idx="21371">
                  <c:v>2.8109150000000001</c:v>
                </c:pt>
                <c:pt idx="21372">
                  <c:v>2.7739400000000001</c:v>
                </c:pt>
                <c:pt idx="21373">
                  <c:v>2.7523279999999999</c:v>
                </c:pt>
                <c:pt idx="21374">
                  <c:v>2.7562220000000002</c:v>
                </c:pt>
                <c:pt idx="21375">
                  <c:v>2.7646130000000002</c:v>
                </c:pt>
                <c:pt idx="21376">
                  <c:v>2.7644440000000001</c:v>
                </c:pt>
                <c:pt idx="21377">
                  <c:v>2.769012</c:v>
                </c:pt>
                <c:pt idx="21378">
                  <c:v>2.7921390000000001</c:v>
                </c:pt>
                <c:pt idx="21379">
                  <c:v>2.8200020000000001</c:v>
                </c:pt>
                <c:pt idx="21380">
                  <c:v>2.8476970000000001</c:v>
                </c:pt>
                <c:pt idx="21381">
                  <c:v>2.8460619999999999</c:v>
                </c:pt>
                <c:pt idx="21382">
                  <c:v>2.817574</c:v>
                </c:pt>
                <c:pt idx="21383">
                  <c:v>2.7480250000000002</c:v>
                </c:pt>
                <c:pt idx="21384">
                  <c:v>2.6985489999999999</c:v>
                </c:pt>
                <c:pt idx="21385">
                  <c:v>2.688885</c:v>
                </c:pt>
                <c:pt idx="21386">
                  <c:v>2.684822</c:v>
                </c:pt>
                <c:pt idx="21387">
                  <c:v>2.7279270000000002</c:v>
                </c:pt>
                <c:pt idx="21388">
                  <c:v>2.7988219999999999</c:v>
                </c:pt>
                <c:pt idx="21389">
                  <c:v>2.8318300000000001</c:v>
                </c:pt>
                <c:pt idx="21390">
                  <c:v>2.8555100000000002</c:v>
                </c:pt>
                <c:pt idx="21391">
                  <c:v>2.834571</c:v>
                </c:pt>
                <c:pt idx="21392">
                  <c:v>2.8029809999999999</c:v>
                </c:pt>
                <c:pt idx="21393">
                  <c:v>2.7693729999999999</c:v>
                </c:pt>
                <c:pt idx="21394">
                  <c:v>2.7487699999999999</c:v>
                </c:pt>
                <c:pt idx="21395">
                  <c:v>2.7802150000000001</c:v>
                </c:pt>
                <c:pt idx="21396">
                  <c:v>2.7722579999999999</c:v>
                </c:pt>
                <c:pt idx="21397">
                  <c:v>2.7778109999999998</c:v>
                </c:pt>
                <c:pt idx="21398">
                  <c:v>2.8188240000000002</c:v>
                </c:pt>
                <c:pt idx="21399">
                  <c:v>2.8255560000000002</c:v>
                </c:pt>
                <c:pt idx="21400">
                  <c:v>2.8026689999999999</c:v>
                </c:pt>
                <c:pt idx="21401">
                  <c:v>2.7373270000000001</c:v>
                </c:pt>
                <c:pt idx="21402">
                  <c:v>2.6737639999999998</c:v>
                </c:pt>
                <c:pt idx="21403">
                  <c:v>2.668066</c:v>
                </c:pt>
                <c:pt idx="21404">
                  <c:v>2.7167240000000001</c:v>
                </c:pt>
                <c:pt idx="21405">
                  <c:v>2.7079249999999999</c:v>
                </c:pt>
                <c:pt idx="21406">
                  <c:v>2.716027</c:v>
                </c:pt>
                <c:pt idx="21407">
                  <c:v>2.782715</c:v>
                </c:pt>
                <c:pt idx="21408">
                  <c:v>2.8358449999999999</c:v>
                </c:pt>
                <c:pt idx="21409">
                  <c:v>2.8607269999999998</c:v>
                </c:pt>
                <c:pt idx="21410">
                  <c:v>2.868252</c:v>
                </c:pt>
                <c:pt idx="21411">
                  <c:v>2.8169010000000001</c:v>
                </c:pt>
                <c:pt idx="21412">
                  <c:v>2.7616800000000001</c:v>
                </c:pt>
                <c:pt idx="21413">
                  <c:v>2.7441779999999998</c:v>
                </c:pt>
                <c:pt idx="21414">
                  <c:v>2.7243210000000002</c:v>
                </c:pt>
                <c:pt idx="21415">
                  <c:v>2.7221570000000002</c:v>
                </c:pt>
                <c:pt idx="21416">
                  <c:v>2.761199</c:v>
                </c:pt>
                <c:pt idx="21417">
                  <c:v>2.7842539999999998</c:v>
                </c:pt>
                <c:pt idx="21418">
                  <c:v>2.790721</c:v>
                </c:pt>
                <c:pt idx="21419">
                  <c:v>2.7825950000000002</c:v>
                </c:pt>
                <c:pt idx="21420">
                  <c:v>2.7871630000000001</c:v>
                </c:pt>
                <c:pt idx="21421">
                  <c:v>2.826349</c:v>
                </c:pt>
                <c:pt idx="21422">
                  <c:v>2.8798870000000001</c:v>
                </c:pt>
                <c:pt idx="21423">
                  <c:v>2.9215490000000002</c:v>
                </c:pt>
                <c:pt idx="21424">
                  <c:v>2.907365</c:v>
                </c:pt>
                <c:pt idx="21425">
                  <c:v>2.8720500000000002</c:v>
                </c:pt>
                <c:pt idx="21426">
                  <c:v>2.818848</c:v>
                </c:pt>
                <c:pt idx="21427">
                  <c:v>2.8033899999999998</c:v>
                </c:pt>
                <c:pt idx="21428">
                  <c:v>2.8146409999999999</c:v>
                </c:pt>
                <c:pt idx="21429">
                  <c:v>2.804592</c:v>
                </c:pt>
                <c:pt idx="21430">
                  <c:v>2.7814890000000001</c:v>
                </c:pt>
                <c:pt idx="21431">
                  <c:v>2.7631939999999999</c:v>
                </c:pt>
                <c:pt idx="21432">
                  <c:v>2.7720410000000002</c:v>
                </c:pt>
                <c:pt idx="21433">
                  <c:v>2.7861289999999999</c:v>
                </c:pt>
                <c:pt idx="21434">
                  <c:v>2.8293300000000001</c:v>
                </c:pt>
                <c:pt idx="21435">
                  <c:v>2.8132709999999999</c:v>
                </c:pt>
                <c:pt idx="21436">
                  <c:v>2.7736999999999998</c:v>
                </c:pt>
                <c:pt idx="21437">
                  <c:v>2.7586029999999999</c:v>
                </c:pt>
                <c:pt idx="21438">
                  <c:v>2.7809360000000001</c:v>
                </c:pt>
                <c:pt idx="21439">
                  <c:v>2.8001930000000002</c:v>
                </c:pt>
                <c:pt idx="21440">
                  <c:v>2.7440340000000001</c:v>
                </c:pt>
                <c:pt idx="21441">
                  <c:v>2.6839569999999999</c:v>
                </c:pt>
                <c:pt idx="21442">
                  <c:v>2.6949429999999999</c:v>
                </c:pt>
                <c:pt idx="21443">
                  <c:v>2.7099440000000001</c:v>
                </c:pt>
                <c:pt idx="21444">
                  <c:v>2.7047759999999998</c:v>
                </c:pt>
                <c:pt idx="21445">
                  <c:v>2.7390819999999998</c:v>
                </c:pt>
                <c:pt idx="21446">
                  <c:v>2.7563909999999998</c:v>
                </c:pt>
                <c:pt idx="21447">
                  <c:v>2.8087029999999999</c:v>
                </c:pt>
                <c:pt idx="21448">
                  <c:v>2.8218290000000001</c:v>
                </c:pt>
                <c:pt idx="21449">
                  <c:v>2.7708870000000001</c:v>
                </c:pt>
                <c:pt idx="21450">
                  <c:v>2.7608619999999999</c:v>
                </c:pt>
                <c:pt idx="21451">
                  <c:v>2.7872349999999999</c:v>
                </c:pt>
                <c:pt idx="21452">
                  <c:v>2.8017310000000002</c:v>
                </c:pt>
                <c:pt idx="21453">
                  <c:v>2.8005770000000001</c:v>
                </c:pt>
                <c:pt idx="21454">
                  <c:v>2.8078859999999999</c:v>
                </c:pt>
                <c:pt idx="21455">
                  <c:v>2.8017789999999998</c:v>
                </c:pt>
                <c:pt idx="21456">
                  <c:v>2.8006250000000001</c:v>
                </c:pt>
                <c:pt idx="21457">
                  <c:v>2.8024529999999999</c:v>
                </c:pt>
                <c:pt idx="21458">
                  <c:v>2.8151700000000002</c:v>
                </c:pt>
                <c:pt idx="21459">
                  <c:v>2.8243290000000001</c:v>
                </c:pt>
                <c:pt idx="21460">
                  <c:v>2.8331040000000001</c:v>
                </c:pt>
                <c:pt idx="21461">
                  <c:v>2.8386819999999999</c:v>
                </c:pt>
                <c:pt idx="21462">
                  <c:v>2.8127900000000001</c:v>
                </c:pt>
                <c:pt idx="21463">
                  <c:v>2.772618</c:v>
                </c:pt>
                <c:pt idx="21464">
                  <c:v>2.7407159999999999</c:v>
                </c:pt>
                <c:pt idx="21465">
                  <c:v>2.7129979999999998</c:v>
                </c:pt>
                <c:pt idx="21466">
                  <c:v>2.7218930000000001</c:v>
                </c:pt>
                <c:pt idx="21467">
                  <c:v>2.7164839999999999</c:v>
                </c:pt>
                <c:pt idx="21468">
                  <c:v>2.775191</c:v>
                </c:pt>
                <c:pt idx="21469">
                  <c:v>2.8696700000000002</c:v>
                </c:pt>
                <c:pt idx="21470">
                  <c:v>2.9166690000000002</c:v>
                </c:pt>
                <c:pt idx="21471">
                  <c:v>2.946936</c:v>
                </c:pt>
                <c:pt idx="21472">
                  <c:v>2.89561</c:v>
                </c:pt>
                <c:pt idx="21473">
                  <c:v>2.8313250000000001</c:v>
                </c:pt>
                <c:pt idx="21474">
                  <c:v>2.7584339999999998</c:v>
                </c:pt>
                <c:pt idx="21475">
                  <c:v>2.7226859999999999</c:v>
                </c:pt>
                <c:pt idx="21476">
                  <c:v>2.7507169999999999</c:v>
                </c:pt>
                <c:pt idx="21477">
                  <c:v>2.7977400000000001</c:v>
                </c:pt>
                <c:pt idx="21478">
                  <c:v>2.8340420000000002</c:v>
                </c:pt>
                <c:pt idx="21479">
                  <c:v>2.8017310000000002</c:v>
                </c:pt>
                <c:pt idx="21480">
                  <c:v>2.756078</c:v>
                </c:pt>
                <c:pt idx="21481">
                  <c:v>2.7679299999999998</c:v>
                </c:pt>
                <c:pt idx="21482">
                  <c:v>2.8316620000000001</c:v>
                </c:pt>
                <c:pt idx="21483">
                  <c:v>2.9401329999999999</c:v>
                </c:pt>
                <c:pt idx="21484">
                  <c:v>2.9276559999999998</c:v>
                </c:pt>
                <c:pt idx="21485">
                  <c:v>2.8248579999999999</c:v>
                </c:pt>
                <c:pt idx="21486">
                  <c:v>2.7382399999999998</c:v>
                </c:pt>
                <c:pt idx="21487">
                  <c:v>2.7443949999999999</c:v>
                </c:pt>
                <c:pt idx="21488">
                  <c:v>2.781657</c:v>
                </c:pt>
                <c:pt idx="21489">
                  <c:v>2.7594439999999998</c:v>
                </c:pt>
                <c:pt idx="21490">
                  <c:v>2.7352349999999999</c:v>
                </c:pt>
                <c:pt idx="21491">
                  <c:v>2.7097519999999999</c:v>
                </c:pt>
                <c:pt idx="21492">
                  <c:v>2.6973950000000002</c:v>
                </c:pt>
                <c:pt idx="21493">
                  <c:v>2.738</c:v>
                </c:pt>
                <c:pt idx="21494">
                  <c:v>2.7579530000000001</c:v>
                </c:pt>
                <c:pt idx="21495">
                  <c:v>2.7294170000000002</c:v>
                </c:pt>
                <c:pt idx="21496">
                  <c:v>2.698477</c:v>
                </c:pt>
                <c:pt idx="21497">
                  <c:v>2.7185510000000002</c:v>
                </c:pt>
                <c:pt idx="21498">
                  <c:v>2.7518229999999999</c:v>
                </c:pt>
                <c:pt idx="21499">
                  <c:v>2.7970190000000001</c:v>
                </c:pt>
                <c:pt idx="21500">
                  <c:v>2.8516400000000002</c:v>
                </c:pt>
                <c:pt idx="21501">
                  <c:v>2.8612320000000002</c:v>
                </c:pt>
                <c:pt idx="21502">
                  <c:v>2.8750070000000001</c:v>
                </c:pt>
                <c:pt idx="21503">
                  <c:v>2.8351959999999998</c:v>
                </c:pt>
                <c:pt idx="21504">
                  <c:v>2.7655979999999998</c:v>
                </c:pt>
                <c:pt idx="21505">
                  <c:v>2.7203300000000001</c:v>
                </c:pt>
                <c:pt idx="21506">
                  <c:v>2.6809759999999998</c:v>
                </c:pt>
                <c:pt idx="21507">
                  <c:v>2.6553239999999998</c:v>
                </c:pt>
                <c:pt idx="21508">
                  <c:v>2.6828989999999999</c:v>
                </c:pt>
                <c:pt idx="21509">
                  <c:v>2.7387450000000002</c:v>
                </c:pt>
                <c:pt idx="21510">
                  <c:v>2.7802150000000001</c:v>
                </c:pt>
                <c:pt idx="21511">
                  <c:v>2.8445719999999999</c:v>
                </c:pt>
                <c:pt idx="21512">
                  <c:v>2.8594050000000002</c:v>
                </c:pt>
                <c:pt idx="21513">
                  <c:v>2.8791180000000001</c:v>
                </c:pt>
                <c:pt idx="21514">
                  <c:v>2.875416</c:v>
                </c:pt>
                <c:pt idx="21515">
                  <c:v>2.852096</c:v>
                </c:pt>
                <c:pt idx="21516">
                  <c:v>2.8272620000000002</c:v>
                </c:pt>
                <c:pt idx="21517">
                  <c:v>2.796154</c:v>
                </c:pt>
                <c:pt idx="21518">
                  <c:v>2.7612709999999998</c:v>
                </c:pt>
                <c:pt idx="21519">
                  <c:v>2.7378559999999998</c:v>
                </c:pt>
                <c:pt idx="21520">
                  <c:v>2.7441300000000002</c:v>
                </c:pt>
                <c:pt idx="21521">
                  <c:v>2.7613430000000001</c:v>
                </c:pt>
                <c:pt idx="21522">
                  <c:v>2.763747</c:v>
                </c:pt>
                <c:pt idx="21523">
                  <c:v>2.7614390000000002</c:v>
                </c:pt>
                <c:pt idx="21524">
                  <c:v>2.7480730000000002</c:v>
                </c:pt>
                <c:pt idx="21525">
                  <c:v>2.7671610000000002</c:v>
                </c:pt>
                <c:pt idx="21526">
                  <c:v>2.792764</c:v>
                </c:pt>
                <c:pt idx="21527">
                  <c:v>2.8026930000000001</c:v>
                </c:pt>
                <c:pt idx="21528">
                  <c:v>2.8228629999999999</c:v>
                </c:pt>
                <c:pt idx="21529">
                  <c:v>2.8151220000000001</c:v>
                </c:pt>
                <c:pt idx="21530">
                  <c:v>2.8217810000000001</c:v>
                </c:pt>
                <c:pt idx="21531">
                  <c:v>2.7951199999999998</c:v>
                </c:pt>
                <c:pt idx="21532">
                  <c:v>2.7510539999999999</c:v>
                </c:pt>
                <c:pt idx="21533">
                  <c:v>2.7053769999999999</c:v>
                </c:pt>
                <c:pt idx="21534">
                  <c:v>2.681937</c:v>
                </c:pt>
                <c:pt idx="21535">
                  <c:v>2.7402839999999999</c:v>
                </c:pt>
                <c:pt idx="21536">
                  <c:v>2.799159</c:v>
                </c:pt>
                <c:pt idx="21537">
                  <c:v>2.8010579999999998</c:v>
                </c:pt>
                <c:pt idx="21538">
                  <c:v>2.8262290000000001</c:v>
                </c:pt>
                <c:pt idx="21539">
                  <c:v>2.834114</c:v>
                </c:pt>
                <c:pt idx="21540">
                  <c:v>2.86741</c:v>
                </c:pt>
                <c:pt idx="21541">
                  <c:v>2.8390420000000001</c:v>
                </c:pt>
                <c:pt idx="21542">
                  <c:v>2.8207710000000001</c:v>
                </c:pt>
                <c:pt idx="21543">
                  <c:v>2.783388</c:v>
                </c:pt>
                <c:pt idx="21544">
                  <c:v>2.7541069999999999</c:v>
                </c:pt>
                <c:pt idx="21545">
                  <c:v>2.7647089999999999</c:v>
                </c:pt>
                <c:pt idx="21546">
                  <c:v>2.7078530000000001</c:v>
                </c:pt>
                <c:pt idx="21547">
                  <c:v>2.6881879999999998</c:v>
                </c:pt>
                <c:pt idx="21548">
                  <c:v>2.7403080000000002</c:v>
                </c:pt>
                <c:pt idx="21549">
                  <c:v>2.8034620000000001</c:v>
                </c:pt>
                <c:pt idx="21550">
                  <c:v>2.8464230000000001</c:v>
                </c:pt>
                <c:pt idx="21551">
                  <c:v>2.8603900000000002</c:v>
                </c:pt>
                <c:pt idx="21552">
                  <c:v>2.8473120000000001</c:v>
                </c:pt>
                <c:pt idx="21553">
                  <c:v>2.8097850000000002</c:v>
                </c:pt>
                <c:pt idx="21554">
                  <c:v>2.7308599999999998</c:v>
                </c:pt>
                <c:pt idx="21555">
                  <c:v>2.6949909999999999</c:v>
                </c:pt>
                <c:pt idx="21556">
                  <c:v>2.8768579999999999</c:v>
                </c:pt>
                <c:pt idx="21557">
                  <c:v>2.885729</c:v>
                </c:pt>
                <c:pt idx="21558">
                  <c:v>2.9160200000000001</c:v>
                </c:pt>
                <c:pt idx="21559">
                  <c:v>2.909481</c:v>
                </c:pt>
                <c:pt idx="21560">
                  <c:v>2.8581059999999998</c:v>
                </c:pt>
                <c:pt idx="21561">
                  <c:v>2.7982939999999998</c:v>
                </c:pt>
                <c:pt idx="21562">
                  <c:v>2.7545639999999998</c:v>
                </c:pt>
                <c:pt idx="21563">
                  <c:v>2.7516310000000002</c:v>
                </c:pt>
                <c:pt idx="21564">
                  <c:v>2.733336</c:v>
                </c:pt>
                <c:pt idx="21565">
                  <c:v>2.6870340000000001</c:v>
                </c:pt>
                <c:pt idx="21566">
                  <c:v>2.7207870000000001</c:v>
                </c:pt>
                <c:pt idx="21567">
                  <c:v>2.8159390000000002</c:v>
                </c:pt>
                <c:pt idx="21568">
                  <c:v>2.814425</c:v>
                </c:pt>
                <c:pt idx="21569">
                  <c:v>2.7990629999999999</c:v>
                </c:pt>
                <c:pt idx="21570">
                  <c:v>2.7917540000000001</c:v>
                </c:pt>
                <c:pt idx="21571">
                  <c:v>2.7858890000000001</c:v>
                </c:pt>
                <c:pt idx="21572">
                  <c:v>2.770575</c:v>
                </c:pt>
                <c:pt idx="21573">
                  <c:v>2.756535</c:v>
                </c:pt>
                <c:pt idx="21574">
                  <c:v>2.7523759999999999</c:v>
                </c:pt>
                <c:pt idx="21575">
                  <c:v>2.763026</c:v>
                </c:pt>
                <c:pt idx="21576">
                  <c:v>2.7726899999999999</c:v>
                </c:pt>
                <c:pt idx="21577">
                  <c:v>2.7670650000000001</c:v>
                </c:pt>
                <c:pt idx="21578">
                  <c:v>2.7447550000000001</c:v>
                </c:pt>
                <c:pt idx="21579">
                  <c:v>2.738264</c:v>
                </c:pt>
                <c:pt idx="21580">
                  <c:v>2.7631700000000001</c:v>
                </c:pt>
                <c:pt idx="21581">
                  <c:v>2.7776190000000001</c:v>
                </c:pt>
                <c:pt idx="21582">
                  <c:v>2.7898550000000002</c:v>
                </c:pt>
                <c:pt idx="21583">
                  <c:v>2.7974039999999998</c:v>
                </c:pt>
                <c:pt idx="21584">
                  <c:v>2.7840859999999998</c:v>
                </c:pt>
                <c:pt idx="21585">
                  <c:v>2.7762959999999999</c:v>
                </c:pt>
                <c:pt idx="21586">
                  <c:v>2.7583380000000002</c:v>
                </c:pt>
                <c:pt idx="21587">
                  <c:v>2.7344179999999998</c:v>
                </c:pt>
                <c:pt idx="21588">
                  <c:v>2.7416779999999998</c:v>
                </c:pt>
                <c:pt idx="21589">
                  <c:v>2.7548279999999998</c:v>
                </c:pt>
                <c:pt idx="21590">
                  <c:v>2.763074</c:v>
                </c:pt>
                <c:pt idx="21591">
                  <c:v>2.8457979999999998</c:v>
                </c:pt>
                <c:pt idx="21592">
                  <c:v>2.9308049999999999</c:v>
                </c:pt>
                <c:pt idx="21593">
                  <c:v>2.9597739999999999</c:v>
                </c:pt>
                <c:pt idx="21594">
                  <c:v>2.94434</c:v>
                </c:pt>
                <c:pt idx="21595">
                  <c:v>2.8900320000000002</c:v>
                </c:pt>
                <c:pt idx="21596">
                  <c:v>2.8244250000000002</c:v>
                </c:pt>
                <c:pt idx="21597">
                  <c:v>2.7159070000000001</c:v>
                </c:pt>
                <c:pt idx="21598">
                  <c:v>2.6378949999999999</c:v>
                </c:pt>
                <c:pt idx="21599">
                  <c:v>2.6836199999999999</c:v>
                </c:pt>
                <c:pt idx="21600">
                  <c:v>2.7172290000000001</c:v>
                </c:pt>
                <c:pt idx="21601">
                  <c:v>2.7209789999999998</c:v>
                </c:pt>
                <c:pt idx="21602">
                  <c:v>2.7588189999999999</c:v>
                </c:pt>
                <c:pt idx="21603">
                  <c:v>2.7693970000000001</c:v>
                </c:pt>
                <c:pt idx="21604">
                  <c:v>2.7637230000000002</c:v>
                </c:pt>
                <c:pt idx="21605">
                  <c:v>2.7784360000000001</c:v>
                </c:pt>
                <c:pt idx="21606">
                  <c:v>2.777234</c:v>
                </c:pt>
                <c:pt idx="21607">
                  <c:v>2.754035</c:v>
                </c:pt>
                <c:pt idx="21608">
                  <c:v>2.7275659999999999</c:v>
                </c:pt>
                <c:pt idx="21609">
                  <c:v>2.692876</c:v>
                </c:pt>
                <c:pt idx="21610">
                  <c:v>2.6866490000000001</c:v>
                </c:pt>
                <c:pt idx="21611">
                  <c:v>2.652488</c:v>
                </c:pt>
                <c:pt idx="21612">
                  <c:v>2.6383519999999998</c:v>
                </c:pt>
                <c:pt idx="21613">
                  <c:v>2.7097519999999999</c:v>
                </c:pt>
                <c:pt idx="21614">
                  <c:v>2.765863</c:v>
                </c:pt>
                <c:pt idx="21615">
                  <c:v>2.7983419999999999</c:v>
                </c:pt>
                <c:pt idx="21616">
                  <c:v>2.845726</c:v>
                </c:pt>
                <c:pt idx="21617">
                  <c:v>2.8243779999999998</c:v>
                </c:pt>
                <c:pt idx="21618">
                  <c:v>2.7999040000000002</c:v>
                </c:pt>
                <c:pt idx="21619">
                  <c:v>2.8169249999999999</c:v>
                </c:pt>
                <c:pt idx="21620">
                  <c:v>2.7937500000000002</c:v>
                </c:pt>
                <c:pt idx="21621">
                  <c:v>2.6945589999999999</c:v>
                </c:pt>
                <c:pt idx="21622">
                  <c:v>2.6680419999999998</c:v>
                </c:pt>
                <c:pt idx="21623">
                  <c:v>2.7233830000000001</c:v>
                </c:pt>
                <c:pt idx="21624">
                  <c:v>2.8082699999999998</c:v>
                </c:pt>
                <c:pt idx="21625">
                  <c:v>2.8350029999999999</c:v>
                </c:pt>
                <c:pt idx="21626">
                  <c:v>2.8145449999999999</c:v>
                </c:pt>
                <c:pt idx="21627">
                  <c:v>2.8011780000000002</c:v>
                </c:pt>
                <c:pt idx="21628">
                  <c:v>2.8079339999999999</c:v>
                </c:pt>
                <c:pt idx="21629">
                  <c:v>2.8481779999999999</c:v>
                </c:pt>
                <c:pt idx="21630">
                  <c:v>2.9042880000000002</c:v>
                </c:pt>
                <c:pt idx="21631">
                  <c:v>2.8529140000000002</c:v>
                </c:pt>
                <c:pt idx="21632">
                  <c:v>2.7621359999999999</c:v>
                </c:pt>
                <c:pt idx="21633">
                  <c:v>2.7577129999999999</c:v>
                </c:pt>
                <c:pt idx="21634">
                  <c:v>2.760742</c:v>
                </c:pt>
                <c:pt idx="21635">
                  <c:v>2.764084</c:v>
                </c:pt>
                <c:pt idx="21636">
                  <c:v>2.7681469999999999</c:v>
                </c:pt>
                <c:pt idx="21637">
                  <c:v>2.8101449999999999</c:v>
                </c:pt>
                <c:pt idx="21638">
                  <c:v>2.8860899999999998</c:v>
                </c:pt>
                <c:pt idx="21639">
                  <c:v>2.9184239999999999</c:v>
                </c:pt>
                <c:pt idx="21640">
                  <c:v>2.8942869999999998</c:v>
                </c:pt>
                <c:pt idx="21641">
                  <c:v>2.8084389999999999</c:v>
                </c:pt>
                <c:pt idx="21642">
                  <c:v>2.786489</c:v>
                </c:pt>
                <c:pt idx="21643">
                  <c:v>2.8324069999999999</c:v>
                </c:pt>
                <c:pt idx="21644">
                  <c:v>2.7915139999999998</c:v>
                </c:pt>
                <c:pt idx="21645">
                  <c:v>2.7391299999999998</c:v>
                </c:pt>
                <c:pt idx="21646">
                  <c:v>2.7029969999999999</c:v>
                </c:pt>
                <c:pt idx="21647">
                  <c:v>2.6925150000000002</c:v>
                </c:pt>
                <c:pt idx="21648">
                  <c:v>2.712685</c:v>
                </c:pt>
                <c:pt idx="21649">
                  <c:v>2.7711519999999998</c:v>
                </c:pt>
                <c:pt idx="21650">
                  <c:v>2.7898550000000002</c:v>
                </c:pt>
                <c:pt idx="21651">
                  <c:v>2.7598769999999999</c:v>
                </c:pt>
                <c:pt idx="21652">
                  <c:v>2.7291050000000001</c:v>
                </c:pt>
                <c:pt idx="21653">
                  <c:v>2.7392500000000002</c:v>
                </c:pt>
                <c:pt idx="21654">
                  <c:v>2.7395870000000002</c:v>
                </c:pt>
                <c:pt idx="21655">
                  <c:v>2.7230949999999998</c:v>
                </c:pt>
                <c:pt idx="21656">
                  <c:v>2.7682190000000002</c:v>
                </c:pt>
                <c:pt idx="21657">
                  <c:v>2.7679299999999998</c:v>
                </c:pt>
                <c:pt idx="21658">
                  <c:v>2.7626409999999999</c:v>
                </c:pt>
                <c:pt idx="21659">
                  <c:v>2.8005529999999998</c:v>
                </c:pt>
                <c:pt idx="21660">
                  <c:v>2.8053620000000001</c:v>
                </c:pt>
                <c:pt idx="21661">
                  <c:v>2.7997359999999998</c:v>
                </c:pt>
                <c:pt idx="21662">
                  <c:v>2.8097850000000002</c:v>
                </c:pt>
                <c:pt idx="21663">
                  <c:v>2.8148819999999999</c:v>
                </c:pt>
                <c:pt idx="21664">
                  <c:v>2.7894709999999998</c:v>
                </c:pt>
                <c:pt idx="21665">
                  <c:v>2.7683870000000002</c:v>
                </c:pt>
                <c:pt idx="21666">
                  <c:v>2.7763200000000001</c:v>
                </c:pt>
                <c:pt idx="21667">
                  <c:v>2.8062269999999998</c:v>
                </c:pt>
                <c:pt idx="21668">
                  <c:v>2.826902</c:v>
                </c:pt>
                <c:pt idx="21669">
                  <c:v>2.8320699999999999</c:v>
                </c:pt>
                <c:pt idx="21670">
                  <c:v>2.8295219999999999</c:v>
                </c:pt>
                <c:pt idx="21671">
                  <c:v>2.7891819999999998</c:v>
                </c:pt>
                <c:pt idx="21672">
                  <c:v>2.7451880000000002</c:v>
                </c:pt>
                <c:pt idx="21673">
                  <c:v>2.7232630000000002</c:v>
                </c:pt>
                <c:pt idx="21674">
                  <c:v>2.7276859999999998</c:v>
                </c:pt>
                <c:pt idx="21675">
                  <c:v>2.7652860000000001</c:v>
                </c:pt>
                <c:pt idx="21676">
                  <c:v>2.7982939999999998</c:v>
                </c:pt>
                <c:pt idx="21677">
                  <c:v>2.8078620000000001</c:v>
                </c:pt>
                <c:pt idx="21678">
                  <c:v>2.8150019999999998</c:v>
                </c:pt>
                <c:pt idx="21679">
                  <c:v>2.8066360000000001</c:v>
                </c:pt>
                <c:pt idx="21680">
                  <c:v>2.7561749999999998</c:v>
                </c:pt>
                <c:pt idx="21681">
                  <c:v>2.7728830000000002</c:v>
                </c:pt>
                <c:pt idx="21682">
                  <c:v>2.797596</c:v>
                </c:pt>
                <c:pt idx="21683">
                  <c:v>2.8011539999999999</c:v>
                </c:pt>
                <c:pt idx="21684">
                  <c:v>2.789927</c:v>
                </c:pt>
                <c:pt idx="21685">
                  <c:v>2.771344</c:v>
                </c:pt>
                <c:pt idx="21686">
                  <c:v>2.7292969999999999</c:v>
                </c:pt>
                <c:pt idx="21687">
                  <c:v>2.751919</c:v>
                </c:pt>
                <c:pt idx="21688">
                  <c:v>2.7928600000000001</c:v>
                </c:pt>
                <c:pt idx="21689">
                  <c:v>2.8246180000000001</c:v>
                </c:pt>
                <c:pt idx="21690">
                  <c:v>2.7937979999999998</c:v>
                </c:pt>
                <c:pt idx="21691">
                  <c:v>2.721724</c:v>
                </c:pt>
                <c:pt idx="21692">
                  <c:v>2.7071800000000001</c:v>
                </c:pt>
                <c:pt idx="21693">
                  <c:v>2.7730030000000001</c:v>
                </c:pt>
                <c:pt idx="21694">
                  <c:v>2.866857</c:v>
                </c:pt>
                <c:pt idx="21695">
                  <c:v>2.8170449999999998</c:v>
                </c:pt>
                <c:pt idx="21696">
                  <c:v>2.696939</c:v>
                </c:pt>
                <c:pt idx="21697">
                  <c:v>2.710642</c:v>
                </c:pt>
                <c:pt idx="21698">
                  <c:v>2.7365089999999999</c:v>
                </c:pt>
                <c:pt idx="21699">
                  <c:v>2.740211</c:v>
                </c:pt>
                <c:pt idx="21700">
                  <c:v>2.8117800000000002</c:v>
                </c:pt>
                <c:pt idx="21701">
                  <c:v>2.8271419999999998</c:v>
                </c:pt>
                <c:pt idx="21702">
                  <c:v>2.822454</c:v>
                </c:pt>
                <c:pt idx="21703">
                  <c:v>2.829234</c:v>
                </c:pt>
                <c:pt idx="21704">
                  <c:v>2.7964899999999999</c:v>
                </c:pt>
                <c:pt idx="21705">
                  <c:v>2.7267250000000001</c:v>
                </c:pt>
                <c:pt idx="21706">
                  <c:v>2.7063380000000001</c:v>
                </c:pt>
                <c:pt idx="21707">
                  <c:v>2.71218</c:v>
                </c:pt>
                <c:pt idx="21708">
                  <c:v>2.7768730000000001</c:v>
                </c:pt>
                <c:pt idx="21709">
                  <c:v>2.8467829999999998</c:v>
                </c:pt>
                <c:pt idx="21710">
                  <c:v>2.856303</c:v>
                </c:pt>
                <c:pt idx="21711">
                  <c:v>2.810314</c:v>
                </c:pt>
                <c:pt idx="21712">
                  <c:v>2.7585299999999999</c:v>
                </c:pt>
                <c:pt idx="21713">
                  <c:v>2.7514620000000001</c:v>
                </c:pt>
                <c:pt idx="21714">
                  <c:v>2.7762479999999998</c:v>
                </c:pt>
                <c:pt idx="21715">
                  <c:v>2.8154340000000002</c:v>
                </c:pt>
                <c:pt idx="21716">
                  <c:v>2.8308439999999999</c:v>
                </c:pt>
                <c:pt idx="21717">
                  <c:v>2.8284880000000001</c:v>
                </c:pt>
                <c:pt idx="21718">
                  <c:v>2.782114</c:v>
                </c:pt>
                <c:pt idx="21719">
                  <c:v>2.756535</c:v>
                </c:pt>
                <c:pt idx="21720">
                  <c:v>2.7492030000000001</c:v>
                </c:pt>
                <c:pt idx="21721">
                  <c:v>2.7431930000000002</c:v>
                </c:pt>
                <c:pt idx="21722">
                  <c:v>2.7591559999999999</c:v>
                </c:pt>
                <c:pt idx="21723">
                  <c:v>2.7937979999999998</c:v>
                </c:pt>
                <c:pt idx="21724">
                  <c:v>2.7931249999999999</c:v>
                </c:pt>
                <c:pt idx="21725">
                  <c:v>2.768411</c:v>
                </c:pt>
                <c:pt idx="21726">
                  <c:v>2.776681</c:v>
                </c:pt>
                <c:pt idx="21727">
                  <c:v>2.7678340000000001</c:v>
                </c:pt>
                <c:pt idx="21728">
                  <c:v>2.7626409999999999</c:v>
                </c:pt>
                <c:pt idx="21729">
                  <c:v>2.7840609999999999</c:v>
                </c:pt>
                <c:pt idx="21730">
                  <c:v>2.807693</c:v>
                </c:pt>
                <c:pt idx="21731">
                  <c:v>2.8027890000000002</c:v>
                </c:pt>
                <c:pt idx="21732">
                  <c:v>2.7577609999999999</c:v>
                </c:pt>
                <c:pt idx="21733">
                  <c:v>2.7298740000000001</c:v>
                </c:pt>
                <c:pt idx="21734">
                  <c:v>2.7423989999999998</c:v>
                </c:pt>
                <c:pt idx="21735">
                  <c:v>2.7641079999999998</c:v>
                </c:pt>
                <c:pt idx="21736">
                  <c:v>2.7942309999999999</c:v>
                </c:pt>
                <c:pt idx="21737">
                  <c:v>2.807693</c:v>
                </c:pt>
                <c:pt idx="21738">
                  <c:v>2.8131020000000002</c:v>
                </c:pt>
                <c:pt idx="21739">
                  <c:v>2.823248</c:v>
                </c:pt>
                <c:pt idx="21740">
                  <c:v>2.8088950000000001</c:v>
                </c:pt>
                <c:pt idx="21741">
                  <c:v>2.7814410000000001</c:v>
                </c:pt>
                <c:pt idx="21742">
                  <c:v>2.7839170000000002</c:v>
                </c:pt>
                <c:pt idx="21743">
                  <c:v>2.7946629999999999</c:v>
                </c:pt>
                <c:pt idx="21744">
                  <c:v>2.80125</c:v>
                </c:pt>
                <c:pt idx="21745">
                  <c:v>2.798943</c:v>
                </c:pt>
                <c:pt idx="21746">
                  <c:v>2.7874509999999999</c:v>
                </c:pt>
                <c:pt idx="21747">
                  <c:v>2.777234</c:v>
                </c:pt>
                <c:pt idx="21748">
                  <c:v>2.7723300000000002</c:v>
                </c:pt>
                <c:pt idx="21749">
                  <c:v>2.7633390000000002</c:v>
                </c:pt>
                <c:pt idx="21750">
                  <c:v>2.77156</c:v>
                </c:pt>
                <c:pt idx="21751">
                  <c:v>2.7501159999999998</c:v>
                </c:pt>
                <c:pt idx="21752">
                  <c:v>2.7358120000000001</c:v>
                </c:pt>
                <c:pt idx="21753">
                  <c:v>2.7337690000000001</c:v>
                </c:pt>
                <c:pt idx="21754">
                  <c:v>2.7813210000000002</c:v>
                </c:pt>
                <c:pt idx="21755">
                  <c:v>2.7970190000000001</c:v>
                </c:pt>
                <c:pt idx="21756">
                  <c:v>2.751366</c:v>
                </c:pt>
                <c:pt idx="21757">
                  <c:v>2.759131</c:v>
                </c:pt>
                <c:pt idx="21758">
                  <c:v>2.8401960000000002</c:v>
                </c:pt>
                <c:pt idx="21759">
                  <c:v>2.8438500000000002</c:v>
                </c:pt>
                <c:pt idx="21760">
                  <c:v>2.7951679999999999</c:v>
                </c:pt>
                <c:pt idx="21761">
                  <c:v>2.7207629999999998</c:v>
                </c:pt>
                <c:pt idx="21762">
                  <c:v>2.675999</c:v>
                </c:pt>
                <c:pt idx="21763">
                  <c:v>2.7305950000000001</c:v>
                </c:pt>
                <c:pt idx="21764">
                  <c:v>2.7288640000000002</c:v>
                </c:pt>
                <c:pt idx="21765">
                  <c:v>2.7781470000000001</c:v>
                </c:pt>
                <c:pt idx="21766">
                  <c:v>2.9085190000000001</c:v>
                </c:pt>
                <c:pt idx="21767">
                  <c:v>2.9489070000000002</c:v>
                </c:pt>
                <c:pt idx="21768">
                  <c:v>2.860198</c:v>
                </c:pt>
                <c:pt idx="21769">
                  <c:v>2.8105060000000002</c:v>
                </c:pt>
                <c:pt idx="21770">
                  <c:v>2.768459</c:v>
                </c:pt>
                <c:pt idx="21771">
                  <c:v>2.7559580000000001</c:v>
                </c:pt>
                <c:pt idx="21772">
                  <c:v>2.7884850000000001</c:v>
                </c:pt>
                <c:pt idx="21773">
                  <c:v>2.822959</c:v>
                </c:pt>
                <c:pt idx="21774">
                  <c:v>2.806467</c:v>
                </c:pt>
                <c:pt idx="21775">
                  <c:v>2.7976679999999998</c:v>
                </c:pt>
                <c:pt idx="21776">
                  <c:v>2.8049050000000002</c:v>
                </c:pt>
                <c:pt idx="21777">
                  <c:v>2.7856719999999999</c:v>
                </c:pt>
                <c:pt idx="21778">
                  <c:v>2.7729309999999998</c:v>
                </c:pt>
                <c:pt idx="21779">
                  <c:v>2.7832680000000001</c:v>
                </c:pt>
                <c:pt idx="21780">
                  <c:v>2.8031739999999998</c:v>
                </c:pt>
                <c:pt idx="21781">
                  <c:v>2.8466629999999999</c:v>
                </c:pt>
                <c:pt idx="21782">
                  <c:v>2.928401</c:v>
                </c:pt>
                <c:pt idx="21783">
                  <c:v>2.9220299999999999</c:v>
                </c:pt>
                <c:pt idx="21784">
                  <c:v>2.8163239999999998</c:v>
                </c:pt>
                <c:pt idx="21785">
                  <c:v>2.7331919999999998</c:v>
                </c:pt>
                <c:pt idx="21786">
                  <c:v>2.697419</c:v>
                </c:pt>
                <c:pt idx="21787">
                  <c:v>2.6926350000000001</c:v>
                </c:pt>
                <c:pt idx="21788">
                  <c:v>2.7343700000000002</c:v>
                </c:pt>
                <c:pt idx="21789">
                  <c:v>2.7673290000000001</c:v>
                </c:pt>
                <c:pt idx="21790">
                  <c:v>2.8058179999999999</c:v>
                </c:pt>
                <c:pt idx="21791">
                  <c:v>2.8229350000000002</c:v>
                </c:pt>
                <c:pt idx="21792">
                  <c:v>2.7994479999999999</c:v>
                </c:pt>
                <c:pt idx="21793">
                  <c:v>2.8075009999999998</c:v>
                </c:pt>
                <c:pt idx="21794">
                  <c:v>2.8284880000000001</c:v>
                </c:pt>
                <c:pt idx="21795">
                  <c:v>2.7319659999999999</c:v>
                </c:pt>
                <c:pt idx="21796">
                  <c:v>2.7543470000000001</c:v>
                </c:pt>
                <c:pt idx="21797">
                  <c:v>2.7964899999999999</c:v>
                </c:pt>
                <c:pt idx="21798">
                  <c:v>2.8285119999999999</c:v>
                </c:pt>
                <c:pt idx="21799">
                  <c:v>2.8300749999999999</c:v>
                </c:pt>
                <c:pt idx="21800">
                  <c:v>2.7964180000000001</c:v>
                </c:pt>
                <c:pt idx="21801">
                  <c:v>2.7725939999999998</c:v>
                </c:pt>
                <c:pt idx="21802">
                  <c:v>2.7789410000000001</c:v>
                </c:pt>
                <c:pt idx="21803">
                  <c:v>2.7895189999999999</c:v>
                </c:pt>
                <c:pt idx="21804">
                  <c:v>2.7904559999999998</c:v>
                </c:pt>
                <c:pt idx="21805">
                  <c:v>2.79488</c:v>
                </c:pt>
                <c:pt idx="21806">
                  <c:v>2.7935810000000001</c:v>
                </c:pt>
                <c:pt idx="21807">
                  <c:v>2.7719930000000002</c:v>
                </c:pt>
                <c:pt idx="21808">
                  <c:v>2.7516069999999999</c:v>
                </c:pt>
                <c:pt idx="21809">
                  <c:v>2.7546360000000001</c:v>
                </c:pt>
                <c:pt idx="21810">
                  <c:v>2.764853</c:v>
                </c:pt>
                <c:pt idx="21811">
                  <c:v>2.780624</c:v>
                </c:pt>
                <c:pt idx="21812">
                  <c:v>2.8014429999999999</c:v>
                </c:pt>
                <c:pt idx="21813">
                  <c:v>2.7974039999999998</c:v>
                </c:pt>
                <c:pt idx="21814">
                  <c:v>2.750934</c:v>
                </c:pt>
                <c:pt idx="21815">
                  <c:v>2.7189359999999998</c:v>
                </c:pt>
                <c:pt idx="21816">
                  <c:v>2.7624970000000002</c:v>
                </c:pt>
                <c:pt idx="21817">
                  <c:v>2.8460139999999998</c:v>
                </c:pt>
                <c:pt idx="21818">
                  <c:v>2.9039760000000001</c:v>
                </c:pt>
                <c:pt idx="21819">
                  <c:v>2.9087360000000002</c:v>
                </c:pt>
                <c:pt idx="21820">
                  <c:v>2.8829639999999999</c:v>
                </c:pt>
                <c:pt idx="21821">
                  <c:v>2.893999</c:v>
                </c:pt>
                <c:pt idx="21822">
                  <c:v>2.865294</c:v>
                </c:pt>
                <c:pt idx="21823">
                  <c:v>2.7687240000000002</c:v>
                </c:pt>
                <c:pt idx="21824">
                  <c:v>2.74377</c:v>
                </c:pt>
                <c:pt idx="21825">
                  <c:v>2.7174689999999999</c:v>
                </c:pt>
                <c:pt idx="21826">
                  <c:v>2.597194</c:v>
                </c:pt>
                <c:pt idx="21827">
                  <c:v>2.5467330000000001</c:v>
                </c:pt>
                <c:pt idx="21828">
                  <c:v>2.5477669999999999</c:v>
                </c:pt>
                <c:pt idx="21829">
                  <c:v>2.5371890000000001</c:v>
                </c:pt>
                <c:pt idx="21830">
                  <c:v>2.578659</c:v>
                </c:pt>
                <c:pt idx="21831">
                  <c:v>2.666407</c:v>
                </c:pt>
                <c:pt idx="21832">
                  <c:v>2.757641</c:v>
                </c:pt>
                <c:pt idx="21833">
                  <c:v>2.8168289999999998</c:v>
                </c:pt>
                <c:pt idx="21834">
                  <c:v>2.8726509999999998</c:v>
                </c:pt>
                <c:pt idx="21835">
                  <c:v>2.8688289999999999</c:v>
                </c:pt>
                <c:pt idx="21836">
                  <c:v>2.8349549999999999</c:v>
                </c:pt>
                <c:pt idx="21837">
                  <c:v>2.787331</c:v>
                </c:pt>
                <c:pt idx="21838">
                  <c:v>2.7597320000000001</c:v>
                </c:pt>
                <c:pt idx="21839">
                  <c:v>2.769733</c:v>
                </c:pt>
                <c:pt idx="21840">
                  <c:v>2.8252670000000002</c:v>
                </c:pt>
                <c:pt idx="21841">
                  <c:v>2.8796949999999999</c:v>
                </c:pt>
                <c:pt idx="21842">
                  <c:v>2.8643809999999998</c:v>
                </c:pt>
                <c:pt idx="21843">
                  <c:v>2.862746</c:v>
                </c:pt>
                <c:pt idx="21844">
                  <c:v>2.877675</c:v>
                </c:pt>
                <c:pt idx="21845">
                  <c:v>2.8714970000000002</c:v>
                </c:pt>
                <c:pt idx="21846">
                  <c:v>2.8468070000000001</c:v>
                </c:pt>
                <c:pt idx="21847">
                  <c:v>2.8124289999999998</c:v>
                </c:pt>
                <c:pt idx="21848">
                  <c:v>2.8321909999999999</c:v>
                </c:pt>
                <c:pt idx="21849">
                  <c:v>2.8938060000000001</c:v>
                </c:pt>
                <c:pt idx="21850">
                  <c:v>2.9556390000000001</c:v>
                </c:pt>
                <c:pt idx="21851">
                  <c:v>2.912366</c:v>
                </c:pt>
                <c:pt idx="21852">
                  <c:v>2.8738049999999999</c:v>
                </c:pt>
                <c:pt idx="21853">
                  <c:v>2.8207710000000001</c:v>
                </c:pt>
                <c:pt idx="21854">
                  <c:v>2.8355800000000002</c:v>
                </c:pt>
                <c:pt idx="21855">
                  <c:v>2.8440910000000001</c:v>
                </c:pt>
                <c:pt idx="21856">
                  <c:v>2.8577940000000002</c:v>
                </c:pt>
                <c:pt idx="21857">
                  <c:v>2.8261080000000001</c:v>
                </c:pt>
                <c:pt idx="21858">
                  <c:v>2.753266</c:v>
                </c:pt>
                <c:pt idx="21859">
                  <c:v>2.7271580000000002</c:v>
                </c:pt>
                <c:pt idx="21860">
                  <c:v>2.7590590000000002</c:v>
                </c:pt>
                <c:pt idx="21861">
                  <c:v>2.7380239999999998</c:v>
                </c:pt>
                <c:pt idx="21862">
                  <c:v>2.7551410000000001</c:v>
                </c:pt>
                <c:pt idx="21863">
                  <c:v>2.77983</c:v>
                </c:pt>
                <c:pt idx="21864">
                  <c:v>2.7654779999999999</c:v>
                </c:pt>
                <c:pt idx="21865">
                  <c:v>2.7502610000000001</c:v>
                </c:pt>
                <c:pt idx="21866">
                  <c:v>2.7273740000000002</c:v>
                </c:pt>
                <c:pt idx="21867">
                  <c:v>2.7309320000000001</c:v>
                </c:pt>
                <c:pt idx="21868">
                  <c:v>2.7490100000000002</c:v>
                </c:pt>
                <c:pt idx="21869">
                  <c:v>2.747255</c:v>
                </c:pt>
                <c:pt idx="21870">
                  <c:v>2.7283590000000002</c:v>
                </c:pt>
                <c:pt idx="21871">
                  <c:v>2.7012900000000002</c:v>
                </c:pt>
                <c:pt idx="21872">
                  <c:v>2.721965</c:v>
                </c:pt>
                <c:pt idx="21873">
                  <c:v>2.7754310000000002</c:v>
                </c:pt>
                <c:pt idx="21874">
                  <c:v>2.8022360000000002</c:v>
                </c:pt>
                <c:pt idx="21875">
                  <c:v>2.8157709999999998</c:v>
                </c:pt>
                <c:pt idx="21876">
                  <c:v>2.7907929999999999</c:v>
                </c:pt>
                <c:pt idx="21877">
                  <c:v>2.780383</c:v>
                </c:pt>
                <c:pt idx="21878">
                  <c:v>2.807525</c:v>
                </c:pt>
                <c:pt idx="21879">
                  <c:v>2.8442349999999998</c:v>
                </c:pt>
                <c:pt idx="21880">
                  <c:v>2.8613759999999999</c:v>
                </c:pt>
                <c:pt idx="21881">
                  <c:v>2.848322</c:v>
                </c:pt>
                <c:pt idx="21882">
                  <c:v>2.8174540000000001</c:v>
                </c:pt>
                <c:pt idx="21883">
                  <c:v>2.7808639999999998</c:v>
                </c:pt>
                <c:pt idx="21884">
                  <c:v>2.7467990000000002</c:v>
                </c:pt>
                <c:pt idx="21885">
                  <c:v>2.733552</c:v>
                </c:pt>
                <c:pt idx="21886">
                  <c:v>2.726172</c:v>
                </c:pt>
                <c:pt idx="21887">
                  <c:v>2.7339129999999998</c:v>
                </c:pt>
                <c:pt idx="21888">
                  <c:v>2.7393939999999999</c:v>
                </c:pt>
                <c:pt idx="21889">
                  <c:v>2.7434810000000001</c:v>
                </c:pt>
                <c:pt idx="21890">
                  <c:v>2.7366540000000001</c:v>
                </c:pt>
                <c:pt idx="21891">
                  <c:v>2.733336</c:v>
                </c:pt>
                <c:pt idx="21892">
                  <c:v>2.7468949999999999</c:v>
                </c:pt>
                <c:pt idx="21893">
                  <c:v>2.7823310000000001</c:v>
                </c:pt>
                <c:pt idx="21894">
                  <c:v>2.796923</c:v>
                </c:pt>
                <c:pt idx="21895">
                  <c:v>2.7848310000000001</c:v>
                </c:pt>
                <c:pt idx="21896">
                  <c:v>2.7832680000000001</c:v>
                </c:pt>
                <c:pt idx="21897">
                  <c:v>2.734057</c:v>
                </c:pt>
                <c:pt idx="21898">
                  <c:v>2.6545550000000002</c:v>
                </c:pt>
                <c:pt idx="21899">
                  <c:v>2.6239270000000001</c:v>
                </c:pt>
                <c:pt idx="21900">
                  <c:v>2.5818810000000001</c:v>
                </c:pt>
                <c:pt idx="21901">
                  <c:v>2.615129</c:v>
                </c:pt>
                <c:pt idx="21902">
                  <c:v>2.7001360000000001</c:v>
                </c:pt>
                <c:pt idx="21903">
                  <c:v>2.7922829999999998</c:v>
                </c:pt>
                <c:pt idx="21904">
                  <c:v>2.825844</c:v>
                </c:pt>
                <c:pt idx="21905">
                  <c:v>2.884719</c:v>
                </c:pt>
                <c:pt idx="21906">
                  <c:v>2.9572500000000002</c:v>
                </c:pt>
                <c:pt idx="21907">
                  <c:v>2.9531149999999999</c:v>
                </c:pt>
                <c:pt idx="21908">
                  <c:v>2.8983500000000002</c:v>
                </c:pt>
                <c:pt idx="21909">
                  <c:v>2.8574329999999999</c:v>
                </c:pt>
                <c:pt idx="21910">
                  <c:v>2.8307959999999999</c:v>
                </c:pt>
                <c:pt idx="21911">
                  <c:v>2.7759839999999998</c:v>
                </c:pt>
                <c:pt idx="21912">
                  <c:v>2.756078</c:v>
                </c:pt>
                <c:pt idx="21913">
                  <c:v>2.7216999999999998</c:v>
                </c:pt>
                <c:pt idx="21914">
                  <c:v>2.7113870000000002</c:v>
                </c:pt>
                <c:pt idx="21915">
                  <c:v>2.728456</c:v>
                </c:pt>
                <c:pt idx="21916">
                  <c:v>2.7123010000000001</c:v>
                </c:pt>
                <c:pt idx="21917">
                  <c:v>2.7210030000000001</c:v>
                </c:pt>
                <c:pt idx="21918">
                  <c:v>2.7206429999999999</c:v>
                </c:pt>
                <c:pt idx="21919">
                  <c:v>2.726172</c:v>
                </c:pt>
                <c:pt idx="21920">
                  <c:v>2.7875709999999998</c:v>
                </c:pt>
                <c:pt idx="21921">
                  <c:v>2.8371430000000002</c:v>
                </c:pt>
                <c:pt idx="21922">
                  <c:v>2.8351959999999998</c:v>
                </c:pt>
                <c:pt idx="21923">
                  <c:v>2.818079</c:v>
                </c:pt>
                <c:pt idx="21924">
                  <c:v>2.8280080000000001</c:v>
                </c:pt>
                <c:pt idx="21925">
                  <c:v>2.8716170000000001</c:v>
                </c:pt>
                <c:pt idx="21926">
                  <c:v>2.8685640000000001</c:v>
                </c:pt>
                <c:pt idx="21927">
                  <c:v>2.8186800000000001</c:v>
                </c:pt>
                <c:pt idx="21928">
                  <c:v>2.8044479999999998</c:v>
                </c:pt>
                <c:pt idx="21929">
                  <c:v>2.7885089999999999</c:v>
                </c:pt>
                <c:pt idx="21930">
                  <c:v>2.7885089999999999</c:v>
                </c:pt>
                <c:pt idx="21931">
                  <c:v>2.8021159999999998</c:v>
                </c:pt>
                <c:pt idx="21932">
                  <c:v>2.7946390000000001</c:v>
                </c:pt>
                <c:pt idx="21933">
                  <c:v>2.7701180000000001</c:v>
                </c:pt>
                <c:pt idx="21934">
                  <c:v>2.7516069999999999</c:v>
                </c:pt>
                <c:pt idx="21935">
                  <c:v>2.7598039999999999</c:v>
                </c:pt>
                <c:pt idx="21936">
                  <c:v>2.7801909999999999</c:v>
                </c:pt>
                <c:pt idx="21937">
                  <c:v>2.7958409999999998</c:v>
                </c:pt>
                <c:pt idx="21938">
                  <c:v>2.8585150000000001</c:v>
                </c:pt>
                <c:pt idx="21939">
                  <c:v>2.938714</c:v>
                </c:pt>
                <c:pt idx="21940">
                  <c:v>2.9524409999999999</c:v>
                </c:pt>
                <c:pt idx="21941">
                  <c:v>2.8980139999999999</c:v>
                </c:pt>
                <c:pt idx="21942">
                  <c:v>2.8536589999999999</c:v>
                </c:pt>
                <c:pt idx="21943">
                  <c:v>2.8043999999999998</c:v>
                </c:pt>
                <c:pt idx="21944">
                  <c:v>2.7310279999999998</c:v>
                </c:pt>
                <c:pt idx="21945">
                  <c:v>2.681168</c:v>
                </c:pt>
                <c:pt idx="21946">
                  <c:v>2.6849419999999999</c:v>
                </c:pt>
                <c:pt idx="21947">
                  <c:v>2.7209789999999998</c:v>
                </c:pt>
                <c:pt idx="21948">
                  <c:v>2.7658390000000002</c:v>
                </c:pt>
                <c:pt idx="21949">
                  <c:v>2.7897349999999999</c:v>
                </c:pt>
                <c:pt idx="21950">
                  <c:v>2.7791090000000001</c:v>
                </c:pt>
                <c:pt idx="21951">
                  <c:v>2.7758880000000001</c:v>
                </c:pt>
                <c:pt idx="21952">
                  <c:v>2.8026209999999998</c:v>
                </c:pt>
                <c:pt idx="21953">
                  <c:v>2.8002889999999998</c:v>
                </c:pt>
                <c:pt idx="21954">
                  <c:v>2.8202419999999999</c:v>
                </c:pt>
                <c:pt idx="21955">
                  <c:v>2.8563510000000001</c:v>
                </c:pt>
                <c:pt idx="21956">
                  <c:v>2.884887</c:v>
                </c:pt>
                <c:pt idx="21957">
                  <c:v>2.87229</c:v>
                </c:pt>
                <c:pt idx="21958">
                  <c:v>2.8474080000000002</c:v>
                </c:pt>
                <c:pt idx="21959">
                  <c:v>2.8104819999999999</c:v>
                </c:pt>
                <c:pt idx="21960">
                  <c:v>2.7445390000000001</c:v>
                </c:pt>
                <c:pt idx="21961">
                  <c:v>2.7116989999999999</c:v>
                </c:pt>
                <c:pt idx="21962">
                  <c:v>2.7374710000000002</c:v>
                </c:pt>
                <c:pt idx="21963">
                  <c:v>2.740211</c:v>
                </c:pt>
                <c:pt idx="21964">
                  <c:v>2.7512460000000001</c:v>
                </c:pt>
                <c:pt idx="21965">
                  <c:v>2.8022360000000002</c:v>
                </c:pt>
                <c:pt idx="21966">
                  <c:v>2.8504610000000001</c:v>
                </c:pt>
                <c:pt idx="21967">
                  <c:v>2.8831570000000002</c:v>
                </c:pt>
                <c:pt idx="21968">
                  <c:v>2.890441</c:v>
                </c:pt>
                <c:pt idx="21969">
                  <c:v>2.8762089999999998</c:v>
                </c:pt>
                <c:pt idx="21970">
                  <c:v>2.8179349999999999</c:v>
                </c:pt>
                <c:pt idx="21971">
                  <c:v>2.6757590000000002</c:v>
                </c:pt>
                <c:pt idx="21972">
                  <c:v>2.5433919999999999</c:v>
                </c:pt>
                <c:pt idx="21973">
                  <c:v>2.5393289999999999</c:v>
                </c:pt>
                <c:pt idx="21974">
                  <c:v>2.5137740000000002</c:v>
                </c:pt>
                <c:pt idx="21975">
                  <c:v>2.5067059999999999</c:v>
                </c:pt>
                <c:pt idx="21976">
                  <c:v>2.5976750000000002</c:v>
                </c:pt>
                <c:pt idx="21977">
                  <c:v>2.6541709999999998</c:v>
                </c:pt>
                <c:pt idx="21978">
                  <c:v>2.7550210000000002</c:v>
                </c:pt>
                <c:pt idx="21979">
                  <c:v>2.9094329999999999</c:v>
                </c:pt>
                <c:pt idx="21980">
                  <c:v>2.9308770000000002</c:v>
                </c:pt>
                <c:pt idx="21981">
                  <c:v>2.910803</c:v>
                </c:pt>
                <c:pt idx="21982">
                  <c:v>2.9389069999999999</c:v>
                </c:pt>
                <c:pt idx="21983">
                  <c:v>3.0140570000000002</c:v>
                </c:pt>
                <c:pt idx="21984">
                  <c:v>2.9332090000000002</c:v>
                </c:pt>
                <c:pt idx="21985">
                  <c:v>2.7651180000000002</c:v>
                </c:pt>
                <c:pt idx="21986">
                  <c:v>2.7293210000000001</c:v>
                </c:pt>
                <c:pt idx="21987">
                  <c:v>2.8191130000000002</c:v>
                </c:pt>
                <c:pt idx="21988">
                  <c:v>2.8494999999999999</c:v>
                </c:pt>
                <c:pt idx="21989">
                  <c:v>2.895537</c:v>
                </c:pt>
                <c:pt idx="21990">
                  <c:v>2.9363100000000002</c:v>
                </c:pt>
                <c:pt idx="21991">
                  <c:v>2.9255879999999999</c:v>
                </c:pt>
                <c:pt idx="21992">
                  <c:v>2.939508</c:v>
                </c:pt>
                <c:pt idx="21993">
                  <c:v>2.8880129999999999</c:v>
                </c:pt>
                <c:pt idx="21994">
                  <c:v>2.8233440000000001</c:v>
                </c:pt>
                <c:pt idx="21995">
                  <c:v>2.8362050000000001</c:v>
                </c:pt>
                <c:pt idx="21996">
                  <c:v>2.8021159999999998</c:v>
                </c:pt>
                <c:pt idx="21997">
                  <c:v>2.7635070000000002</c:v>
                </c:pt>
                <c:pt idx="21998">
                  <c:v>2.7374710000000002</c:v>
                </c:pt>
                <c:pt idx="21999">
                  <c:v>2.748097</c:v>
                </c:pt>
                <c:pt idx="22000">
                  <c:v>2.7899989999999999</c:v>
                </c:pt>
                <c:pt idx="22001">
                  <c:v>2.8053370000000002</c:v>
                </c:pt>
                <c:pt idx="22002">
                  <c:v>2.7925239999999998</c:v>
                </c:pt>
                <c:pt idx="22003">
                  <c:v>2.794495</c:v>
                </c:pt>
                <c:pt idx="22004">
                  <c:v>2.7957209999999999</c:v>
                </c:pt>
                <c:pt idx="22005">
                  <c:v>2.7987739999999999</c:v>
                </c:pt>
                <c:pt idx="22006">
                  <c:v>2.8096410000000001</c:v>
                </c:pt>
                <c:pt idx="22007">
                  <c:v>2.7945190000000002</c:v>
                </c:pt>
                <c:pt idx="22008">
                  <c:v>2.783989</c:v>
                </c:pt>
                <c:pt idx="22009">
                  <c:v>2.7737479999999999</c:v>
                </c:pt>
                <c:pt idx="22010">
                  <c:v>2.7593960000000002</c:v>
                </c:pt>
                <c:pt idx="22011">
                  <c:v>2.7599969999999998</c:v>
                </c:pt>
                <c:pt idx="22012">
                  <c:v>2.7715360000000002</c:v>
                </c:pt>
                <c:pt idx="22013">
                  <c:v>2.7538909999999999</c:v>
                </c:pt>
                <c:pt idx="22014">
                  <c:v>2.7421829999999998</c:v>
                </c:pt>
                <c:pt idx="22015">
                  <c:v>2.7290809999999999</c:v>
                </c:pt>
                <c:pt idx="22016">
                  <c:v>2.7333599999999998</c:v>
                </c:pt>
                <c:pt idx="22017">
                  <c:v>2.753819</c:v>
                </c:pt>
                <c:pt idx="22018">
                  <c:v>2.7692770000000002</c:v>
                </c:pt>
                <c:pt idx="22019">
                  <c:v>2.7859609999999999</c:v>
                </c:pt>
                <c:pt idx="22020">
                  <c:v>2.8153139999999999</c:v>
                </c:pt>
                <c:pt idx="22021">
                  <c:v>2.8510140000000002</c:v>
                </c:pt>
                <c:pt idx="22022">
                  <c:v>2.8549570000000002</c:v>
                </c:pt>
                <c:pt idx="22023">
                  <c:v>2.8588040000000001</c:v>
                </c:pt>
                <c:pt idx="22024">
                  <c:v>2.8643809999999998</c:v>
                </c:pt>
                <c:pt idx="22025">
                  <c:v>2.8481299999999998</c:v>
                </c:pt>
                <c:pt idx="22026">
                  <c:v>2.8269500000000001</c:v>
                </c:pt>
                <c:pt idx="22027">
                  <c:v>2.847264</c:v>
                </c:pt>
                <c:pt idx="22028">
                  <c:v>2.852144</c:v>
                </c:pt>
                <c:pt idx="22029">
                  <c:v>2.8280319999999999</c:v>
                </c:pt>
                <c:pt idx="22030">
                  <c:v>2.7974039999999998</c:v>
                </c:pt>
                <c:pt idx="22031">
                  <c:v>2.797428</c:v>
                </c:pt>
                <c:pt idx="22032">
                  <c:v>2.7912020000000002</c:v>
                </c:pt>
                <c:pt idx="22033">
                  <c:v>2.768195</c:v>
                </c:pt>
                <c:pt idx="22034">
                  <c:v>2.7497319999999998</c:v>
                </c:pt>
                <c:pt idx="22035">
                  <c:v>2.757857</c:v>
                </c:pt>
                <c:pt idx="22036">
                  <c:v>2.739779</c:v>
                </c:pt>
                <c:pt idx="22037">
                  <c:v>2.7365569999999999</c:v>
                </c:pt>
                <c:pt idx="22038">
                  <c:v>2.7717770000000002</c:v>
                </c:pt>
                <c:pt idx="22039">
                  <c:v>2.8055780000000001</c:v>
                </c:pt>
                <c:pt idx="22040">
                  <c:v>2.8386089999999999</c:v>
                </c:pt>
                <c:pt idx="22041">
                  <c:v>2.851591</c:v>
                </c:pt>
                <c:pt idx="22042">
                  <c:v>2.8610389999999999</c:v>
                </c:pt>
                <c:pt idx="22043">
                  <c:v>2.8292579999999998</c:v>
                </c:pt>
                <c:pt idx="22044">
                  <c:v>2.773291</c:v>
                </c:pt>
                <c:pt idx="22045">
                  <c:v>2.7961299999999998</c:v>
                </c:pt>
                <c:pt idx="22046">
                  <c:v>2.7925719999999998</c:v>
                </c:pt>
                <c:pt idx="22047">
                  <c:v>2.6780910000000002</c:v>
                </c:pt>
                <c:pt idx="22048">
                  <c:v>2.524616</c:v>
                </c:pt>
                <c:pt idx="22049">
                  <c:v>2.5055999999999998</c:v>
                </c:pt>
                <c:pt idx="22050">
                  <c:v>2.5352420000000002</c:v>
                </c:pt>
                <c:pt idx="22051">
                  <c:v>2.6041660000000002</c:v>
                </c:pt>
                <c:pt idx="22052">
                  <c:v>2.6634980000000001</c:v>
                </c:pt>
                <c:pt idx="22053">
                  <c:v>2.7373989999999999</c:v>
                </c:pt>
                <c:pt idx="22054">
                  <c:v>2.8285119999999999</c:v>
                </c:pt>
                <c:pt idx="22055">
                  <c:v>2.8504130000000001</c:v>
                </c:pt>
                <c:pt idx="22056">
                  <c:v>2.8642129999999999</c:v>
                </c:pt>
                <c:pt idx="22057">
                  <c:v>2.8742130000000001</c:v>
                </c:pt>
                <c:pt idx="22058">
                  <c:v>2.863756</c:v>
                </c:pt>
                <c:pt idx="22059">
                  <c:v>2.8275030000000001</c:v>
                </c:pt>
                <c:pt idx="22060">
                  <c:v>2.837431</c:v>
                </c:pt>
                <c:pt idx="22061">
                  <c:v>2.888782</c:v>
                </c:pt>
                <c:pt idx="22062">
                  <c:v>2.9286409999999998</c:v>
                </c:pt>
                <c:pt idx="22063">
                  <c:v>2.9014280000000001</c:v>
                </c:pt>
                <c:pt idx="22064">
                  <c:v>2.7726660000000001</c:v>
                </c:pt>
                <c:pt idx="22065">
                  <c:v>2.7021310000000001</c:v>
                </c:pt>
                <c:pt idx="22066">
                  <c:v>2.7214839999999998</c:v>
                </c:pt>
                <c:pt idx="22067">
                  <c:v>2.7661989999999999</c:v>
                </c:pt>
                <c:pt idx="22068">
                  <c:v>2.7786279999999999</c:v>
                </c:pt>
                <c:pt idx="22069">
                  <c:v>2.7691560000000002</c:v>
                </c:pt>
                <c:pt idx="22070">
                  <c:v>2.7901440000000002</c:v>
                </c:pt>
                <c:pt idx="22071">
                  <c:v>2.8176939999999999</c:v>
                </c:pt>
                <c:pt idx="22072">
                  <c:v>2.8157709999999998</c:v>
                </c:pt>
                <c:pt idx="22073">
                  <c:v>2.795601</c:v>
                </c:pt>
                <c:pt idx="22074">
                  <c:v>2.7772579999999998</c:v>
                </c:pt>
                <c:pt idx="22075">
                  <c:v>2.7607659999999998</c:v>
                </c:pt>
                <c:pt idx="22076">
                  <c:v>2.7668490000000001</c:v>
                </c:pt>
                <c:pt idx="22077">
                  <c:v>2.7675939999999999</c:v>
                </c:pt>
                <c:pt idx="22078">
                  <c:v>2.763363</c:v>
                </c:pt>
                <c:pt idx="22079">
                  <c:v>2.783677</c:v>
                </c:pt>
                <c:pt idx="22080">
                  <c:v>2.8234159999999999</c:v>
                </c:pt>
                <c:pt idx="22081">
                  <c:v>2.834667</c:v>
                </c:pt>
                <c:pt idx="22082">
                  <c:v>2.8261799999999999</c:v>
                </c:pt>
                <c:pt idx="22083">
                  <c:v>2.841278</c:v>
                </c:pt>
                <c:pt idx="22084">
                  <c:v>2.887051</c:v>
                </c:pt>
                <c:pt idx="22085">
                  <c:v>2.9059710000000001</c:v>
                </c:pt>
                <c:pt idx="22086">
                  <c:v>2.920852</c:v>
                </c:pt>
                <c:pt idx="22087">
                  <c:v>2.9223910000000002</c:v>
                </c:pt>
                <c:pt idx="22088">
                  <c:v>2.8771949999999999</c:v>
                </c:pt>
                <c:pt idx="22089">
                  <c:v>2.832503</c:v>
                </c:pt>
                <c:pt idx="22090">
                  <c:v>2.787283</c:v>
                </c:pt>
                <c:pt idx="22091">
                  <c:v>2.7149930000000002</c:v>
                </c:pt>
                <c:pt idx="22092">
                  <c:v>2.7245370000000002</c:v>
                </c:pt>
                <c:pt idx="22093">
                  <c:v>2.7295370000000001</c:v>
                </c:pt>
                <c:pt idx="22094">
                  <c:v>2.7404280000000001</c:v>
                </c:pt>
                <c:pt idx="22095">
                  <c:v>2.7819940000000001</c:v>
                </c:pt>
                <c:pt idx="22096">
                  <c:v>2.7703820000000001</c:v>
                </c:pt>
                <c:pt idx="22097">
                  <c:v>2.7333120000000002</c:v>
                </c:pt>
                <c:pt idx="22098">
                  <c:v>2.7455970000000001</c:v>
                </c:pt>
                <c:pt idx="22099">
                  <c:v>2.768796</c:v>
                </c:pt>
                <c:pt idx="22100">
                  <c:v>2.7906010000000001</c:v>
                </c:pt>
                <c:pt idx="22101">
                  <c:v>2.7951440000000001</c:v>
                </c:pt>
                <c:pt idx="22102">
                  <c:v>2.7890619999999999</c:v>
                </c:pt>
                <c:pt idx="22103">
                  <c:v>2.7663679999999999</c:v>
                </c:pt>
                <c:pt idx="22104">
                  <c:v>2.7598530000000001</c:v>
                </c:pt>
                <c:pt idx="22105">
                  <c:v>2.751655</c:v>
                </c:pt>
                <c:pt idx="22106">
                  <c:v>2.7347299999999999</c:v>
                </c:pt>
                <c:pt idx="22107">
                  <c:v>2.7256909999999999</c:v>
                </c:pt>
                <c:pt idx="22108">
                  <c:v>2.7256670000000001</c:v>
                </c:pt>
                <c:pt idx="22109">
                  <c:v>2.7156899999999999</c:v>
                </c:pt>
                <c:pt idx="22110">
                  <c:v>2.727182</c:v>
                </c:pt>
                <c:pt idx="22111">
                  <c:v>2.7539630000000002</c:v>
                </c:pt>
                <c:pt idx="22112">
                  <c:v>2.7910569999999999</c:v>
                </c:pt>
                <c:pt idx="22113">
                  <c:v>2.797885</c:v>
                </c:pt>
                <c:pt idx="22114">
                  <c:v>2.8176459999999999</c:v>
                </c:pt>
                <c:pt idx="22115">
                  <c:v>2.8386819999999999</c:v>
                </c:pt>
                <c:pt idx="22116">
                  <c:v>2.866304</c:v>
                </c:pt>
                <c:pt idx="22117">
                  <c:v>2.8062990000000001</c:v>
                </c:pt>
                <c:pt idx="22118">
                  <c:v>2.805698</c:v>
                </c:pt>
                <c:pt idx="22119">
                  <c:v>2.8215650000000001</c:v>
                </c:pt>
                <c:pt idx="22120">
                  <c:v>2.7949280000000001</c:v>
                </c:pt>
                <c:pt idx="22121">
                  <c:v>2.8066599999999999</c:v>
                </c:pt>
                <c:pt idx="22122">
                  <c:v>2.7731710000000001</c:v>
                </c:pt>
                <c:pt idx="22123">
                  <c:v>2.8021400000000001</c:v>
                </c:pt>
                <c:pt idx="22124">
                  <c:v>2.9292419999999999</c:v>
                </c:pt>
                <c:pt idx="22125">
                  <c:v>2.9522010000000001</c:v>
                </c:pt>
                <c:pt idx="22126">
                  <c:v>2.904048</c:v>
                </c:pt>
                <c:pt idx="22127">
                  <c:v>2.8376000000000001</c:v>
                </c:pt>
                <c:pt idx="22128">
                  <c:v>2.835629</c:v>
                </c:pt>
                <c:pt idx="22129">
                  <c:v>2.8294980000000001</c:v>
                </c:pt>
                <c:pt idx="22130">
                  <c:v>2.782956</c:v>
                </c:pt>
                <c:pt idx="22131">
                  <c:v>2.7487219999999999</c:v>
                </c:pt>
                <c:pt idx="22132">
                  <c:v>2.7448030000000001</c:v>
                </c:pt>
                <c:pt idx="22133">
                  <c:v>2.7495150000000002</c:v>
                </c:pt>
                <c:pt idx="22134">
                  <c:v>2.7361490000000002</c:v>
                </c:pt>
                <c:pt idx="22135">
                  <c:v>2.74139</c:v>
                </c:pt>
                <c:pt idx="22136">
                  <c:v>2.7539389999999999</c:v>
                </c:pt>
                <c:pt idx="22137">
                  <c:v>2.781345</c:v>
                </c:pt>
                <c:pt idx="22138">
                  <c:v>2.785215</c:v>
                </c:pt>
                <c:pt idx="22139">
                  <c:v>2.778003</c:v>
                </c:pt>
                <c:pt idx="22140">
                  <c:v>2.7835809999999999</c:v>
                </c:pt>
                <c:pt idx="22141">
                  <c:v>2.7982209999999998</c:v>
                </c:pt>
                <c:pt idx="22142">
                  <c:v>2.8040389999999999</c:v>
                </c:pt>
                <c:pt idx="22143">
                  <c:v>2.8155790000000001</c:v>
                </c:pt>
                <c:pt idx="22144">
                  <c:v>2.848058</c:v>
                </c:pt>
                <c:pt idx="22145">
                  <c:v>2.8866670000000001</c:v>
                </c:pt>
                <c:pt idx="22146">
                  <c:v>2.8569040000000001</c:v>
                </c:pt>
                <c:pt idx="22147">
                  <c:v>2.8184879999999999</c:v>
                </c:pt>
                <c:pt idx="22148">
                  <c:v>2.8102420000000001</c:v>
                </c:pt>
                <c:pt idx="22149">
                  <c:v>2.836614</c:v>
                </c:pt>
                <c:pt idx="22150">
                  <c:v>2.8739970000000001</c:v>
                </c:pt>
                <c:pt idx="22151">
                  <c:v>2.8665690000000001</c:v>
                </c:pt>
                <c:pt idx="22152">
                  <c:v>2.825628</c:v>
                </c:pt>
                <c:pt idx="22153">
                  <c:v>2.804208</c:v>
                </c:pt>
                <c:pt idx="22154">
                  <c:v>2.8338009999999998</c:v>
                </c:pt>
                <c:pt idx="22155">
                  <c:v>2.846495</c:v>
                </c:pt>
                <c:pt idx="22156">
                  <c:v>2.8712569999999999</c:v>
                </c:pt>
                <c:pt idx="22157">
                  <c:v>2.8795030000000001</c:v>
                </c:pt>
                <c:pt idx="22158">
                  <c:v>2.8629380000000002</c:v>
                </c:pt>
                <c:pt idx="22159">
                  <c:v>2.8575050000000002</c:v>
                </c:pt>
                <c:pt idx="22160">
                  <c:v>2.8587319999999998</c:v>
                </c:pt>
                <c:pt idx="22161">
                  <c:v>2.8118759999999998</c:v>
                </c:pt>
                <c:pt idx="22162">
                  <c:v>2.7578330000000002</c:v>
                </c:pt>
                <c:pt idx="22163">
                  <c:v>2.7223250000000001</c:v>
                </c:pt>
                <c:pt idx="22164">
                  <c:v>2.7205940000000002</c:v>
                </c:pt>
                <c:pt idx="22165">
                  <c:v>2.7254510000000001</c:v>
                </c:pt>
                <c:pt idx="22166">
                  <c:v>2.7386490000000001</c:v>
                </c:pt>
                <c:pt idx="22167">
                  <c:v>2.7485539999999999</c:v>
                </c:pt>
                <c:pt idx="22168">
                  <c:v>2.7273019999999999</c:v>
                </c:pt>
                <c:pt idx="22169">
                  <c:v>2.7371340000000002</c:v>
                </c:pt>
                <c:pt idx="22170">
                  <c:v>2.7613910000000002</c:v>
                </c:pt>
                <c:pt idx="22171">
                  <c:v>2.7642280000000001</c:v>
                </c:pt>
                <c:pt idx="22172">
                  <c:v>2.7716569999999998</c:v>
                </c:pt>
                <c:pt idx="22173">
                  <c:v>2.7751670000000002</c:v>
                </c:pt>
                <c:pt idx="22174">
                  <c:v>2.79298</c:v>
                </c:pt>
                <c:pt idx="22175">
                  <c:v>2.7969469999999998</c:v>
                </c:pt>
                <c:pt idx="22176">
                  <c:v>2.7647569999999999</c:v>
                </c:pt>
                <c:pt idx="22177">
                  <c:v>2.7728100000000002</c:v>
                </c:pt>
                <c:pt idx="22178">
                  <c:v>2.7903600000000002</c:v>
                </c:pt>
                <c:pt idx="22179">
                  <c:v>2.7633139999999998</c:v>
                </c:pt>
                <c:pt idx="22180">
                  <c:v>2.7553809999999999</c:v>
                </c:pt>
                <c:pt idx="22181">
                  <c:v>2.7755990000000001</c:v>
                </c:pt>
                <c:pt idx="22182">
                  <c:v>2.7760319999999998</c:v>
                </c:pt>
                <c:pt idx="22183">
                  <c:v>2.7580979999999999</c:v>
                </c:pt>
                <c:pt idx="22184">
                  <c:v>2.7701660000000001</c:v>
                </c:pt>
                <c:pt idx="22185">
                  <c:v>2.8179349999999999</c:v>
                </c:pt>
                <c:pt idx="22186">
                  <c:v>2.926237</c:v>
                </c:pt>
                <c:pt idx="22187">
                  <c:v>2.9316460000000002</c:v>
                </c:pt>
                <c:pt idx="22188">
                  <c:v>2.9024369999999999</c:v>
                </c:pt>
                <c:pt idx="22189">
                  <c:v>2.8744779999999999</c:v>
                </c:pt>
                <c:pt idx="22190">
                  <c:v>2.801587</c:v>
                </c:pt>
                <c:pt idx="22191">
                  <c:v>2.7337929999999999</c:v>
                </c:pt>
                <c:pt idx="22192">
                  <c:v>2.7565110000000002</c:v>
                </c:pt>
                <c:pt idx="22193">
                  <c:v>2.7656459999999998</c:v>
                </c:pt>
                <c:pt idx="22194">
                  <c:v>2.7785319999999998</c:v>
                </c:pt>
                <c:pt idx="22195">
                  <c:v>2.8088709999999999</c:v>
                </c:pt>
                <c:pt idx="22196">
                  <c:v>2.8127659999999999</c:v>
                </c:pt>
                <c:pt idx="22197">
                  <c:v>2.7929569999999999</c:v>
                </c:pt>
                <c:pt idx="22198">
                  <c:v>2.660974</c:v>
                </c:pt>
                <c:pt idx="22199">
                  <c:v>2.6759270000000002</c:v>
                </c:pt>
                <c:pt idx="22200">
                  <c:v>2.7127089999999998</c:v>
                </c:pt>
                <c:pt idx="22201">
                  <c:v>2.755862</c:v>
                </c:pt>
                <c:pt idx="22202">
                  <c:v>2.7794219999999998</c:v>
                </c:pt>
                <c:pt idx="22203">
                  <c:v>2.8097850000000002</c:v>
                </c:pt>
                <c:pt idx="22204">
                  <c:v>2.8610150000000001</c:v>
                </c:pt>
                <c:pt idx="22205">
                  <c:v>2.9395799999999999</c:v>
                </c:pt>
                <c:pt idx="22206">
                  <c:v>2.9705439999999999</c:v>
                </c:pt>
                <c:pt idx="22207">
                  <c:v>2.9526819999999998</c:v>
                </c:pt>
                <c:pt idx="22208">
                  <c:v>2.9009469999999999</c:v>
                </c:pt>
                <c:pt idx="22209">
                  <c:v>2.8195929999999998</c:v>
                </c:pt>
                <c:pt idx="22210">
                  <c:v>2.7744209999999998</c:v>
                </c:pt>
                <c:pt idx="22211">
                  <c:v>2.740548</c:v>
                </c:pt>
                <c:pt idx="22212">
                  <c:v>2.767449</c:v>
                </c:pt>
                <c:pt idx="22213">
                  <c:v>2.8348589999999998</c:v>
                </c:pt>
                <c:pt idx="22214">
                  <c:v>2.8577699999999999</c:v>
                </c:pt>
                <c:pt idx="22215">
                  <c:v>2.8529140000000002</c:v>
                </c:pt>
                <c:pt idx="22216">
                  <c:v>2.8470240000000002</c:v>
                </c:pt>
                <c:pt idx="22217">
                  <c:v>2.852938</c:v>
                </c:pt>
                <c:pt idx="22218">
                  <c:v>2.8180550000000002</c:v>
                </c:pt>
                <c:pt idx="22219">
                  <c:v>2.7645170000000001</c:v>
                </c:pt>
                <c:pt idx="22220">
                  <c:v>2.7453560000000001</c:v>
                </c:pt>
                <c:pt idx="22221">
                  <c:v>2.7130939999999999</c:v>
                </c:pt>
                <c:pt idx="22222">
                  <c:v>2.7355960000000001</c:v>
                </c:pt>
                <c:pt idx="22223">
                  <c:v>2.7985579999999999</c:v>
                </c:pt>
                <c:pt idx="22224">
                  <c:v>2.8308680000000002</c:v>
                </c:pt>
                <c:pt idx="22225">
                  <c:v>2.8188960000000001</c:v>
                </c:pt>
                <c:pt idx="22226">
                  <c:v>2.7895910000000002</c:v>
                </c:pt>
                <c:pt idx="22227">
                  <c:v>2.7954810000000001</c:v>
                </c:pt>
                <c:pt idx="22228">
                  <c:v>2.8326229999999999</c:v>
                </c:pt>
                <c:pt idx="22229">
                  <c:v>2.813078</c:v>
                </c:pt>
                <c:pt idx="22230">
                  <c:v>2.7895910000000002</c:v>
                </c:pt>
                <c:pt idx="22231">
                  <c:v>2.7672089999999998</c:v>
                </c:pt>
                <c:pt idx="22232">
                  <c:v>2.7797339999999999</c:v>
                </c:pt>
                <c:pt idx="22233">
                  <c:v>2.8089189999999999</c:v>
                </c:pt>
                <c:pt idx="22234">
                  <c:v>2.8239450000000001</c:v>
                </c:pt>
                <c:pt idx="22235">
                  <c:v>2.8180550000000002</c:v>
                </c:pt>
                <c:pt idx="22236">
                  <c:v>2.7785799999999998</c:v>
                </c:pt>
                <c:pt idx="22237">
                  <c:v>2.7550210000000002</c:v>
                </c:pt>
                <c:pt idx="22238">
                  <c:v>2.7714400000000001</c:v>
                </c:pt>
                <c:pt idx="22239">
                  <c:v>2.7962980000000002</c:v>
                </c:pt>
                <c:pt idx="22240">
                  <c:v>2.7967550000000001</c:v>
                </c:pt>
                <c:pt idx="22241">
                  <c:v>2.7916340000000002</c:v>
                </c:pt>
                <c:pt idx="22242">
                  <c:v>2.804376</c:v>
                </c:pt>
                <c:pt idx="22243">
                  <c:v>2.80803</c:v>
                </c:pt>
                <c:pt idx="22244">
                  <c:v>2.7960579999999999</c:v>
                </c:pt>
                <c:pt idx="22245">
                  <c:v>2.8322630000000002</c:v>
                </c:pt>
                <c:pt idx="22246">
                  <c:v>2.881113</c:v>
                </c:pt>
                <c:pt idx="22247">
                  <c:v>2.8961139999999999</c:v>
                </c:pt>
                <c:pt idx="22248">
                  <c:v>2.9009710000000002</c:v>
                </c:pt>
                <c:pt idx="22249">
                  <c:v>2.8734440000000001</c:v>
                </c:pt>
                <c:pt idx="22250">
                  <c:v>2.8540429999999999</c:v>
                </c:pt>
                <c:pt idx="22251">
                  <c:v>2.8093759999999999</c:v>
                </c:pt>
                <c:pt idx="22252">
                  <c:v>2.7589389999999998</c:v>
                </c:pt>
                <c:pt idx="22253">
                  <c:v>2.7635070000000002</c:v>
                </c:pt>
                <c:pt idx="22254">
                  <c:v>2.769012</c:v>
                </c:pt>
                <c:pt idx="22255">
                  <c:v>2.7584819999999999</c:v>
                </c:pt>
                <c:pt idx="22256">
                  <c:v>2.7584819999999999</c:v>
                </c:pt>
                <c:pt idx="22257">
                  <c:v>2.7785799999999998</c:v>
                </c:pt>
                <c:pt idx="22258">
                  <c:v>2.7982450000000001</c:v>
                </c:pt>
                <c:pt idx="22259">
                  <c:v>2.790937</c:v>
                </c:pt>
                <c:pt idx="22260">
                  <c:v>2.7779790000000002</c:v>
                </c:pt>
                <c:pt idx="22261">
                  <c:v>2.787668</c:v>
                </c:pt>
                <c:pt idx="22262">
                  <c:v>2.7947600000000001</c:v>
                </c:pt>
                <c:pt idx="22263">
                  <c:v>2.800217</c:v>
                </c:pt>
                <c:pt idx="22264">
                  <c:v>2.7820179999999999</c:v>
                </c:pt>
                <c:pt idx="22265">
                  <c:v>2.7602370000000001</c:v>
                </c:pt>
                <c:pt idx="22266">
                  <c:v>2.7490830000000002</c:v>
                </c:pt>
                <c:pt idx="22267">
                  <c:v>2.7366779999999999</c:v>
                </c:pt>
                <c:pt idx="22268">
                  <c:v>2.7631700000000001</c:v>
                </c:pt>
                <c:pt idx="22269">
                  <c:v>2.7665839999999999</c:v>
                </c:pt>
                <c:pt idx="22270">
                  <c:v>2.768195</c:v>
                </c:pt>
                <c:pt idx="22271">
                  <c:v>2.784014</c:v>
                </c:pt>
                <c:pt idx="22272">
                  <c:v>2.7789410000000001</c:v>
                </c:pt>
                <c:pt idx="22273">
                  <c:v>2.7438899999999999</c:v>
                </c:pt>
                <c:pt idx="22274">
                  <c:v>2.7424230000000001</c:v>
                </c:pt>
                <c:pt idx="22275">
                  <c:v>2.7818019999999999</c:v>
                </c:pt>
                <c:pt idx="22276">
                  <c:v>2.852481</c:v>
                </c:pt>
                <c:pt idx="22277">
                  <c:v>2.892941</c:v>
                </c:pt>
                <c:pt idx="22278">
                  <c:v>2.8670740000000001</c:v>
                </c:pt>
                <c:pt idx="22279">
                  <c:v>2.8325990000000001</c:v>
                </c:pt>
                <c:pt idx="22280">
                  <c:v>2.796322</c:v>
                </c:pt>
                <c:pt idx="22281">
                  <c:v>2.7655500000000002</c:v>
                </c:pt>
                <c:pt idx="22282">
                  <c:v>2.7700459999999998</c:v>
                </c:pt>
                <c:pt idx="22283">
                  <c:v>2.8153619999999999</c:v>
                </c:pt>
                <c:pt idx="22284">
                  <c:v>2.855823</c:v>
                </c:pt>
                <c:pt idx="22285">
                  <c:v>2.8551730000000002</c:v>
                </c:pt>
                <c:pt idx="22286">
                  <c:v>2.873853</c:v>
                </c:pt>
                <c:pt idx="22287">
                  <c:v>2.8398119999999998</c:v>
                </c:pt>
                <c:pt idx="22288">
                  <c:v>2.8520240000000001</c:v>
                </c:pt>
                <c:pt idx="22289">
                  <c:v>2.8222860000000001</c:v>
                </c:pt>
                <c:pt idx="22290">
                  <c:v>2.7944469999999999</c:v>
                </c:pt>
                <c:pt idx="22291">
                  <c:v>2.9819629999999999</c:v>
                </c:pt>
                <c:pt idx="22292">
                  <c:v>3.0771160000000002</c:v>
                </c:pt>
                <c:pt idx="22293">
                  <c:v>2.9744630000000001</c:v>
                </c:pt>
                <c:pt idx="22294">
                  <c:v>2.7983660000000001</c:v>
                </c:pt>
                <c:pt idx="22295">
                  <c:v>2.7303069999999998</c:v>
                </c:pt>
                <c:pt idx="22296">
                  <c:v>2.7268210000000002</c:v>
                </c:pt>
                <c:pt idx="22297">
                  <c:v>2.7130459999999998</c:v>
                </c:pt>
                <c:pt idx="22298">
                  <c:v>2.6681140000000001</c:v>
                </c:pt>
                <c:pt idx="22299">
                  <c:v>2.694102</c:v>
                </c:pt>
                <c:pt idx="22300">
                  <c:v>2.7361249999999999</c:v>
                </c:pt>
                <c:pt idx="22301">
                  <c:v>2.7494429999999999</c:v>
                </c:pt>
                <c:pt idx="22302">
                  <c:v>2.7458130000000001</c:v>
                </c:pt>
                <c:pt idx="22303">
                  <c:v>2.7544200000000001</c:v>
                </c:pt>
                <c:pt idx="22304">
                  <c:v>2.7841580000000001</c:v>
                </c:pt>
                <c:pt idx="22305">
                  <c:v>2.7931249999999999</c:v>
                </c:pt>
                <c:pt idx="22306">
                  <c:v>2.7840609999999999</c:v>
                </c:pt>
                <c:pt idx="22307">
                  <c:v>2.7902879999999999</c:v>
                </c:pt>
                <c:pt idx="22308">
                  <c:v>2.785504</c:v>
                </c:pt>
                <c:pt idx="22309">
                  <c:v>2.7827869999999999</c:v>
                </c:pt>
                <c:pt idx="22310">
                  <c:v>2.7709589999999999</c:v>
                </c:pt>
                <c:pt idx="22311">
                  <c:v>2.7827869999999999</c:v>
                </c:pt>
                <c:pt idx="22312">
                  <c:v>2.8107950000000002</c:v>
                </c:pt>
                <c:pt idx="22313">
                  <c:v>2.8357250000000001</c:v>
                </c:pt>
                <c:pt idx="22314">
                  <c:v>2.8411339999999998</c:v>
                </c:pt>
                <c:pt idx="22315">
                  <c:v>2.8631549999999999</c:v>
                </c:pt>
                <c:pt idx="22316">
                  <c:v>2.8444509999999998</c:v>
                </c:pt>
                <c:pt idx="22317">
                  <c:v>2.7809840000000001</c:v>
                </c:pt>
                <c:pt idx="22318">
                  <c:v>2.7309800000000002</c:v>
                </c:pt>
                <c:pt idx="22319">
                  <c:v>2.7327110000000001</c:v>
                </c:pt>
                <c:pt idx="22320">
                  <c:v>2.751655</c:v>
                </c:pt>
                <c:pt idx="22321">
                  <c:v>2.741438</c:v>
                </c:pt>
                <c:pt idx="22322">
                  <c:v>2.7815850000000002</c:v>
                </c:pt>
                <c:pt idx="22323">
                  <c:v>2.8277429999999999</c:v>
                </c:pt>
                <c:pt idx="22324">
                  <c:v>2.8223340000000001</c:v>
                </c:pt>
                <c:pt idx="22325">
                  <c:v>2.8009379999999999</c:v>
                </c:pt>
                <c:pt idx="22326">
                  <c:v>2.8090639999999998</c:v>
                </c:pt>
                <c:pt idx="22327">
                  <c:v>2.8546200000000002</c:v>
                </c:pt>
                <c:pt idx="22328">
                  <c:v>2.8445230000000001</c:v>
                </c:pt>
                <c:pt idx="22329">
                  <c:v>2.8125499999999999</c:v>
                </c:pt>
                <c:pt idx="22330">
                  <c:v>2.8045439999999999</c:v>
                </c:pt>
                <c:pt idx="22331">
                  <c:v>2.8007460000000002</c:v>
                </c:pt>
                <c:pt idx="22332">
                  <c:v>2.8079580000000002</c:v>
                </c:pt>
                <c:pt idx="22333">
                  <c:v>2.8024040000000001</c:v>
                </c:pt>
                <c:pt idx="22334">
                  <c:v>2.7830759999999999</c:v>
                </c:pt>
                <c:pt idx="22335">
                  <c:v>2.7544439999999999</c:v>
                </c:pt>
                <c:pt idx="22336">
                  <c:v>2.728672</c:v>
                </c:pt>
                <c:pt idx="22337">
                  <c:v>2.7259069999999999</c:v>
                </c:pt>
                <c:pt idx="22338">
                  <c:v>2.7252339999999999</c:v>
                </c:pt>
                <c:pt idx="22339">
                  <c:v>2.7189359999999998</c:v>
                </c:pt>
                <c:pt idx="22340">
                  <c:v>2.740043</c:v>
                </c:pt>
                <c:pt idx="22341">
                  <c:v>2.7778830000000001</c:v>
                </c:pt>
                <c:pt idx="22342">
                  <c:v>2.7973319999999999</c:v>
                </c:pt>
                <c:pt idx="22343">
                  <c:v>2.8278629999999998</c:v>
                </c:pt>
                <c:pt idx="22344">
                  <c:v>2.8387540000000002</c:v>
                </c:pt>
                <c:pt idx="22345">
                  <c:v>2.8327680000000002</c:v>
                </c:pt>
                <c:pt idx="22346">
                  <c:v>2.828945</c:v>
                </c:pt>
                <c:pt idx="22347">
                  <c:v>2.833609</c:v>
                </c:pt>
                <c:pt idx="22348">
                  <c:v>2.8388499999999999</c:v>
                </c:pt>
                <c:pt idx="22349">
                  <c:v>2.8181029999999998</c:v>
                </c:pt>
                <c:pt idx="22350">
                  <c:v>2.8082220000000002</c:v>
                </c:pt>
                <c:pt idx="22351">
                  <c:v>2.800529</c:v>
                </c:pt>
                <c:pt idx="22352">
                  <c:v>2.7597809999999998</c:v>
                </c:pt>
                <c:pt idx="22353">
                  <c:v>2.7360039999999999</c:v>
                </c:pt>
                <c:pt idx="22354">
                  <c:v>2.7259799999999998</c:v>
                </c:pt>
                <c:pt idx="22355">
                  <c:v>2.7249699999999999</c:v>
                </c:pt>
                <c:pt idx="22356">
                  <c:v>2.751366</c:v>
                </c:pt>
                <c:pt idx="22357">
                  <c:v>2.7968989999999998</c:v>
                </c:pt>
                <c:pt idx="22358">
                  <c:v>2.8429609999999998</c:v>
                </c:pt>
                <c:pt idx="22359">
                  <c:v>2.9008980000000002</c:v>
                </c:pt>
                <c:pt idx="22360">
                  <c:v>2.9785979999999999</c:v>
                </c:pt>
                <c:pt idx="22361">
                  <c:v>2.971025</c:v>
                </c:pt>
                <c:pt idx="22362">
                  <c:v>2.8267820000000001</c:v>
                </c:pt>
                <c:pt idx="22363">
                  <c:v>2.7731469999999998</c:v>
                </c:pt>
                <c:pt idx="22364">
                  <c:v>2.8311809999999999</c:v>
                </c:pt>
                <c:pt idx="22365">
                  <c:v>2.8364940000000001</c:v>
                </c:pt>
                <c:pt idx="22366">
                  <c:v>2.8057940000000001</c:v>
                </c:pt>
                <c:pt idx="22367">
                  <c:v>2.8248579999999999</c:v>
                </c:pt>
                <c:pt idx="22368">
                  <c:v>2.852865</c:v>
                </c:pt>
                <c:pt idx="22369">
                  <c:v>2.8382489999999998</c:v>
                </c:pt>
                <c:pt idx="22370">
                  <c:v>2.8244020000000001</c:v>
                </c:pt>
                <c:pt idx="22371">
                  <c:v>2.8412540000000002</c:v>
                </c:pt>
                <c:pt idx="22372">
                  <c:v>2.8307720000000001</c:v>
                </c:pt>
                <c:pt idx="22373">
                  <c:v>2.8044720000000001</c:v>
                </c:pt>
                <c:pt idx="22374">
                  <c:v>2.781345</c:v>
                </c:pt>
                <c:pt idx="22375">
                  <c:v>2.7698299999999998</c:v>
                </c:pt>
                <c:pt idx="22376">
                  <c:v>2.7068430000000001</c:v>
                </c:pt>
                <c:pt idx="22377">
                  <c:v>2.6466219999999998</c:v>
                </c:pt>
                <c:pt idx="22378">
                  <c:v>2.6313800000000001</c:v>
                </c:pt>
                <c:pt idx="22379">
                  <c:v>2.6213069999999998</c:v>
                </c:pt>
                <c:pt idx="22380">
                  <c:v>2.6561659999999998</c:v>
                </c:pt>
                <c:pt idx="22381">
                  <c:v>2.6993909999999999</c:v>
                </c:pt>
                <c:pt idx="22382">
                  <c:v>2.717012</c:v>
                </c:pt>
                <c:pt idx="22383">
                  <c:v>2.7676419999999999</c:v>
                </c:pt>
                <c:pt idx="22384">
                  <c:v>2.8494280000000001</c:v>
                </c:pt>
                <c:pt idx="22385">
                  <c:v>2.8907289999999999</c:v>
                </c:pt>
                <c:pt idx="22386">
                  <c:v>2.9091680000000002</c:v>
                </c:pt>
                <c:pt idx="22387">
                  <c:v>2.868852</c:v>
                </c:pt>
                <c:pt idx="22388">
                  <c:v>2.8020200000000002</c:v>
                </c:pt>
                <c:pt idx="22389">
                  <c:v>2.783677</c:v>
                </c:pt>
                <c:pt idx="22390">
                  <c:v>2.8076210000000001</c:v>
                </c:pt>
                <c:pt idx="22391">
                  <c:v>2.8264930000000001</c:v>
                </c:pt>
                <c:pt idx="22392">
                  <c:v>2.7981009999999999</c:v>
                </c:pt>
                <c:pt idx="22393">
                  <c:v>2.8023560000000001</c:v>
                </c:pt>
                <c:pt idx="22394">
                  <c:v>2.8225020000000001</c:v>
                </c:pt>
                <c:pt idx="22395">
                  <c:v>2.8380079999999999</c:v>
                </c:pt>
                <c:pt idx="22396">
                  <c:v>2.8306279999999999</c:v>
                </c:pt>
                <c:pt idx="22397">
                  <c:v>2.8514710000000001</c:v>
                </c:pt>
                <c:pt idx="22398">
                  <c:v>2.8708960000000001</c:v>
                </c:pt>
                <c:pt idx="22399">
                  <c:v>2.8796469999999998</c:v>
                </c:pt>
                <c:pt idx="22400">
                  <c:v>2.8640919999999999</c:v>
                </c:pt>
                <c:pt idx="22401">
                  <c:v>2.8025000000000002</c:v>
                </c:pt>
                <c:pt idx="22402">
                  <c:v>2.7220369999999998</c:v>
                </c:pt>
                <c:pt idx="22403">
                  <c:v>2.7150409999999998</c:v>
                </c:pt>
                <c:pt idx="22404">
                  <c:v>2.7765849999999999</c:v>
                </c:pt>
                <c:pt idx="22405">
                  <c:v>2.82219</c:v>
                </c:pt>
                <c:pt idx="22406">
                  <c:v>2.8317580000000002</c:v>
                </c:pt>
                <c:pt idx="22407">
                  <c:v>2.794591</c:v>
                </c:pt>
                <c:pt idx="22408">
                  <c:v>2.7779069999999999</c:v>
                </c:pt>
                <c:pt idx="22409">
                  <c:v>2.77346</c:v>
                </c:pt>
                <c:pt idx="22410">
                  <c:v>2.7898070000000001</c:v>
                </c:pt>
                <c:pt idx="22411">
                  <c:v>2.7912979999999998</c:v>
                </c:pt>
                <c:pt idx="22412">
                  <c:v>2.7892779999999999</c:v>
                </c:pt>
                <c:pt idx="22413">
                  <c:v>2.8013710000000001</c:v>
                </c:pt>
                <c:pt idx="22414">
                  <c:v>2.8191609999999998</c:v>
                </c:pt>
                <c:pt idx="22415">
                  <c:v>2.8298589999999999</c:v>
                </c:pt>
                <c:pt idx="22416">
                  <c:v>2.8370709999999999</c:v>
                </c:pt>
                <c:pt idx="22417">
                  <c:v>2.808198</c:v>
                </c:pt>
                <c:pt idx="22418">
                  <c:v>2.7797339999999999</c:v>
                </c:pt>
                <c:pt idx="22419">
                  <c:v>2.75692</c:v>
                </c:pt>
                <c:pt idx="22420">
                  <c:v>2.7353070000000002</c:v>
                </c:pt>
                <c:pt idx="22421">
                  <c:v>2.7787730000000002</c:v>
                </c:pt>
                <c:pt idx="22422">
                  <c:v>2.8412540000000002</c:v>
                </c:pt>
                <c:pt idx="22423">
                  <c:v>2.8455089999999998</c:v>
                </c:pt>
                <c:pt idx="22424">
                  <c:v>2.8206030000000002</c:v>
                </c:pt>
                <c:pt idx="22425">
                  <c:v>2.8057460000000001</c:v>
                </c:pt>
                <c:pt idx="22426">
                  <c:v>2.7737720000000001</c:v>
                </c:pt>
                <c:pt idx="22427">
                  <c:v>2.672682</c:v>
                </c:pt>
                <c:pt idx="22428">
                  <c:v>2.6337839999999999</c:v>
                </c:pt>
                <c:pt idx="22429">
                  <c:v>2.6967219999999998</c:v>
                </c:pt>
                <c:pt idx="22430">
                  <c:v>2.7145839999999999</c:v>
                </c:pt>
                <c:pt idx="22431">
                  <c:v>2.715522</c:v>
                </c:pt>
                <c:pt idx="22432">
                  <c:v>2.7755990000000001</c:v>
                </c:pt>
                <c:pt idx="22433">
                  <c:v>2.8722180000000002</c:v>
                </c:pt>
                <c:pt idx="22434">
                  <c:v>2.908712</c:v>
                </c:pt>
                <c:pt idx="22435">
                  <c:v>2.9058030000000001</c:v>
                </c:pt>
                <c:pt idx="22436">
                  <c:v>2.8871950000000002</c:v>
                </c:pt>
                <c:pt idx="22437">
                  <c:v>2.900658</c:v>
                </c:pt>
                <c:pt idx="22438">
                  <c:v>2.9148900000000002</c:v>
                </c:pt>
                <c:pt idx="22439">
                  <c:v>2.8633229999999998</c:v>
                </c:pt>
                <c:pt idx="22440">
                  <c:v>2.8210839999999999</c:v>
                </c:pt>
                <c:pt idx="22441">
                  <c:v>2.6684019999999999</c:v>
                </c:pt>
                <c:pt idx="22442">
                  <c:v>2.6825380000000001</c:v>
                </c:pt>
                <c:pt idx="22443">
                  <c:v>2.7578809999999998</c:v>
                </c:pt>
                <c:pt idx="22444">
                  <c:v>2.8568319999999998</c:v>
                </c:pt>
                <c:pt idx="22445">
                  <c:v>2.8958740000000001</c:v>
                </c:pt>
                <c:pt idx="22446">
                  <c:v>2.9287369999999999</c:v>
                </c:pt>
                <c:pt idx="22447">
                  <c:v>2.9284729999999999</c:v>
                </c:pt>
                <c:pt idx="22448">
                  <c:v>2.9009710000000002</c:v>
                </c:pt>
                <c:pt idx="22449">
                  <c:v>2.8556300000000001</c:v>
                </c:pt>
                <c:pt idx="22450">
                  <c:v>2.7873549999999998</c:v>
                </c:pt>
                <c:pt idx="22451">
                  <c:v>2.783941</c:v>
                </c:pt>
                <c:pt idx="22452">
                  <c:v>2.7832680000000001</c:v>
                </c:pt>
                <c:pt idx="22453">
                  <c:v>2.7559100000000001</c:v>
                </c:pt>
                <c:pt idx="22454">
                  <c:v>2.7291050000000001</c:v>
                </c:pt>
                <c:pt idx="22455">
                  <c:v>2.7431450000000002</c:v>
                </c:pt>
                <c:pt idx="22456">
                  <c:v>2.775191</c:v>
                </c:pt>
                <c:pt idx="22457">
                  <c:v>2.788341</c:v>
                </c:pt>
                <c:pt idx="22458">
                  <c:v>2.781393</c:v>
                </c:pt>
                <c:pt idx="22459">
                  <c:v>2.7880280000000002</c:v>
                </c:pt>
                <c:pt idx="22460">
                  <c:v>2.8104819999999999</c:v>
                </c:pt>
                <c:pt idx="22461">
                  <c:v>2.801323</c:v>
                </c:pt>
                <c:pt idx="22462">
                  <c:v>2.7907690000000001</c:v>
                </c:pt>
                <c:pt idx="22463">
                  <c:v>2.7974999999999999</c:v>
                </c:pt>
                <c:pt idx="22464">
                  <c:v>2.8418070000000002</c:v>
                </c:pt>
                <c:pt idx="22465">
                  <c:v>2.839283</c:v>
                </c:pt>
                <c:pt idx="22466">
                  <c:v>2.826301</c:v>
                </c:pt>
                <c:pt idx="22467">
                  <c:v>2.8430089999999999</c:v>
                </c:pt>
                <c:pt idx="22468">
                  <c:v>2.8345470000000001</c:v>
                </c:pt>
                <c:pt idx="22469">
                  <c:v>2.8289930000000001</c:v>
                </c:pt>
                <c:pt idx="22470">
                  <c:v>2.820363</c:v>
                </c:pt>
                <c:pt idx="22471">
                  <c:v>2.7963460000000002</c:v>
                </c:pt>
                <c:pt idx="22472">
                  <c:v>2.757857</c:v>
                </c:pt>
                <c:pt idx="22473">
                  <c:v>2.749155</c:v>
                </c:pt>
                <c:pt idx="22474">
                  <c:v>2.75692</c:v>
                </c:pt>
                <c:pt idx="22475">
                  <c:v>2.7686510000000002</c:v>
                </c:pt>
                <c:pt idx="22476">
                  <c:v>2.7697569999999998</c:v>
                </c:pt>
                <c:pt idx="22477">
                  <c:v>2.7530730000000001</c:v>
                </c:pt>
                <c:pt idx="22478">
                  <c:v>2.761199</c:v>
                </c:pt>
                <c:pt idx="22479">
                  <c:v>2.7540830000000001</c:v>
                </c:pt>
                <c:pt idx="22480">
                  <c:v>2.7171810000000001</c:v>
                </c:pt>
                <c:pt idx="22481">
                  <c:v>2.716027</c:v>
                </c:pt>
                <c:pt idx="22482">
                  <c:v>2.7646130000000002</c:v>
                </c:pt>
                <c:pt idx="22483">
                  <c:v>2.8220939999999999</c:v>
                </c:pt>
                <c:pt idx="22484">
                  <c:v>2.8704149999999999</c:v>
                </c:pt>
                <c:pt idx="22485">
                  <c:v>2.9124140000000001</c:v>
                </c:pt>
                <c:pt idx="22486">
                  <c:v>2.928858</c:v>
                </c:pt>
                <c:pt idx="22487">
                  <c:v>2.9361660000000001</c:v>
                </c:pt>
                <c:pt idx="22488">
                  <c:v>2.910971</c:v>
                </c:pt>
                <c:pt idx="22489">
                  <c:v>2.8097129999999999</c:v>
                </c:pt>
                <c:pt idx="22490">
                  <c:v>2.7287680000000001</c:v>
                </c:pt>
                <c:pt idx="22491">
                  <c:v>2.7311239999999999</c:v>
                </c:pt>
                <c:pt idx="22492">
                  <c:v>2.7613910000000002</c:v>
                </c:pt>
                <c:pt idx="22493">
                  <c:v>2.7576649999999998</c:v>
                </c:pt>
                <c:pt idx="22494">
                  <c:v>2.730667</c:v>
                </c:pt>
                <c:pt idx="22495">
                  <c:v>2.7210030000000001</c:v>
                </c:pt>
                <c:pt idx="22496">
                  <c:v>2.76519</c:v>
                </c:pt>
                <c:pt idx="22497">
                  <c:v>2.8178869999999998</c:v>
                </c:pt>
                <c:pt idx="22498">
                  <c:v>2.8662079999999999</c:v>
                </c:pt>
                <c:pt idx="22499">
                  <c:v>2.8770500000000001</c:v>
                </c:pt>
                <c:pt idx="22500">
                  <c:v>2.9147460000000001</c:v>
                </c:pt>
                <c:pt idx="22501">
                  <c:v>2.9281359999999999</c:v>
                </c:pt>
                <c:pt idx="22502">
                  <c:v>2.9132069999999999</c:v>
                </c:pt>
                <c:pt idx="22503">
                  <c:v>2.905707</c:v>
                </c:pt>
                <c:pt idx="22504">
                  <c:v>2.8691170000000001</c:v>
                </c:pt>
                <c:pt idx="22505">
                  <c:v>2.8084389999999999</c:v>
                </c:pt>
                <c:pt idx="22506">
                  <c:v>2.7352590000000001</c:v>
                </c:pt>
                <c:pt idx="22507">
                  <c:v>2.7110259999999999</c:v>
                </c:pt>
                <c:pt idx="22508">
                  <c:v>2.7096079999999998</c:v>
                </c:pt>
                <c:pt idx="22509">
                  <c:v>2.72634</c:v>
                </c:pt>
                <c:pt idx="22510">
                  <c:v>2.727951</c:v>
                </c:pt>
                <c:pt idx="22511">
                  <c:v>2.7221329999999999</c:v>
                </c:pt>
                <c:pt idx="22512">
                  <c:v>2.7235990000000001</c:v>
                </c:pt>
                <c:pt idx="22513">
                  <c:v>2.71658</c:v>
                </c:pt>
                <c:pt idx="22514">
                  <c:v>2.7624249999999999</c:v>
                </c:pt>
                <c:pt idx="22515">
                  <c:v>2.7985820000000001</c:v>
                </c:pt>
                <c:pt idx="22516">
                  <c:v>2.8152900000000001</c:v>
                </c:pt>
                <c:pt idx="22517">
                  <c:v>2.7662949999999999</c:v>
                </c:pt>
                <c:pt idx="22518">
                  <c:v>2.788653</c:v>
                </c:pt>
                <c:pt idx="22519">
                  <c:v>2.8815460000000002</c:v>
                </c:pt>
                <c:pt idx="22520">
                  <c:v>2.8862100000000002</c:v>
                </c:pt>
                <c:pt idx="22521">
                  <c:v>2.8495720000000002</c:v>
                </c:pt>
                <c:pt idx="22522">
                  <c:v>2.8119000000000001</c:v>
                </c:pt>
                <c:pt idx="22523">
                  <c:v>2.7703579999999999</c:v>
                </c:pt>
                <c:pt idx="22524">
                  <c:v>2.815531</c:v>
                </c:pt>
                <c:pt idx="22525">
                  <c:v>2.8448600000000002</c:v>
                </c:pt>
                <c:pt idx="22526">
                  <c:v>2.7907449999999998</c:v>
                </c:pt>
                <c:pt idx="22527">
                  <c:v>2.7970190000000001</c:v>
                </c:pt>
                <c:pt idx="22528">
                  <c:v>2.830292</c:v>
                </c:pt>
                <c:pt idx="22529">
                  <c:v>2.8163719999999999</c:v>
                </c:pt>
                <c:pt idx="22530">
                  <c:v>2.7946629999999999</c:v>
                </c:pt>
                <c:pt idx="22531">
                  <c:v>2.7961779999999998</c:v>
                </c:pt>
                <c:pt idx="22532">
                  <c:v>2.800529</c:v>
                </c:pt>
                <c:pt idx="22533">
                  <c:v>2.8552460000000002</c:v>
                </c:pt>
                <c:pt idx="22534">
                  <c:v>2.8810889999999998</c:v>
                </c:pt>
                <c:pt idx="22535">
                  <c:v>2.827839</c:v>
                </c:pt>
                <c:pt idx="22536">
                  <c:v>2.7756949999999998</c:v>
                </c:pt>
                <c:pt idx="22537">
                  <c:v>2.7867299999999999</c:v>
                </c:pt>
                <c:pt idx="22538">
                  <c:v>2.7886289999999998</c:v>
                </c:pt>
                <c:pt idx="22539">
                  <c:v>2.7849270000000002</c:v>
                </c:pt>
                <c:pt idx="22540">
                  <c:v>2.7746620000000002</c:v>
                </c:pt>
                <c:pt idx="22541">
                  <c:v>2.7525439999999999</c:v>
                </c:pt>
                <c:pt idx="22542">
                  <c:v>2.752977</c:v>
                </c:pt>
                <c:pt idx="22543">
                  <c:v>2.7478560000000001</c:v>
                </c:pt>
                <c:pt idx="22544">
                  <c:v>2.7534339999999999</c:v>
                </c:pt>
                <c:pt idx="22545">
                  <c:v>2.7597320000000001</c:v>
                </c:pt>
                <c:pt idx="22546">
                  <c:v>2.7703340000000001</c:v>
                </c:pt>
                <c:pt idx="22547">
                  <c:v>2.8110590000000002</c:v>
                </c:pt>
                <c:pt idx="22548">
                  <c:v>2.8243049999999998</c:v>
                </c:pt>
                <c:pt idx="22549">
                  <c:v>2.813151</c:v>
                </c:pt>
                <c:pt idx="22550">
                  <c:v>2.8070680000000001</c:v>
                </c:pt>
                <c:pt idx="22551">
                  <c:v>2.8071160000000002</c:v>
                </c:pt>
                <c:pt idx="22552">
                  <c:v>2.8013469999999998</c:v>
                </c:pt>
                <c:pt idx="22553">
                  <c:v>2.8044720000000001</c:v>
                </c:pt>
                <c:pt idx="22554">
                  <c:v>2.8248820000000001</c:v>
                </c:pt>
                <c:pt idx="22555">
                  <c:v>2.8166120000000001</c:v>
                </c:pt>
                <c:pt idx="22556">
                  <c:v>2.7949999999999999</c:v>
                </c:pt>
                <c:pt idx="22557">
                  <c:v>2.7790849999999998</c:v>
                </c:pt>
                <c:pt idx="22558">
                  <c:v>2.7680259999999999</c:v>
                </c:pt>
                <c:pt idx="22559">
                  <c:v>2.7769460000000001</c:v>
                </c:pt>
                <c:pt idx="22560">
                  <c:v>2.795817</c:v>
                </c:pt>
                <c:pt idx="22561">
                  <c:v>2.8248579999999999</c:v>
                </c:pt>
                <c:pt idx="22562">
                  <c:v>2.850317</c:v>
                </c:pt>
                <c:pt idx="22563">
                  <c:v>2.8783720000000002</c:v>
                </c:pt>
                <c:pt idx="22564">
                  <c:v>2.9088560000000001</c:v>
                </c:pt>
                <c:pt idx="22565">
                  <c:v>2.8984939999999999</c:v>
                </c:pt>
                <c:pt idx="22566">
                  <c:v>2.8535870000000001</c:v>
                </c:pt>
                <c:pt idx="22567">
                  <c:v>2.7815129999999999</c:v>
                </c:pt>
                <c:pt idx="22568">
                  <c:v>2.7265809999999999</c:v>
                </c:pt>
                <c:pt idx="22569">
                  <c:v>2.7361970000000002</c:v>
                </c:pt>
                <c:pt idx="22570">
                  <c:v>2.7651659999999998</c:v>
                </c:pt>
                <c:pt idx="22571">
                  <c:v>2.7676419999999999</c:v>
                </c:pt>
                <c:pt idx="22572">
                  <c:v>2.771296</c:v>
                </c:pt>
                <c:pt idx="22573">
                  <c:v>2.7448030000000001</c:v>
                </c:pt>
                <c:pt idx="22574">
                  <c:v>2.732783</c:v>
                </c:pt>
                <c:pt idx="22575">
                  <c:v>2.7736519999999998</c:v>
                </c:pt>
                <c:pt idx="22576">
                  <c:v>2.8068279999999999</c:v>
                </c:pt>
                <c:pt idx="22577">
                  <c:v>2.833825</c:v>
                </c:pt>
                <c:pt idx="22578">
                  <c:v>2.8558699999999999</c:v>
                </c:pt>
                <c:pt idx="22579">
                  <c:v>2.8196650000000001</c:v>
                </c:pt>
                <c:pt idx="22580">
                  <c:v>2.796322</c:v>
                </c:pt>
                <c:pt idx="22581">
                  <c:v>2.807261</c:v>
                </c:pt>
                <c:pt idx="22582">
                  <c:v>2.8034620000000001</c:v>
                </c:pt>
                <c:pt idx="22583">
                  <c:v>2.7640120000000001</c:v>
                </c:pt>
                <c:pt idx="22584">
                  <c:v>2.7536260000000001</c:v>
                </c:pt>
                <c:pt idx="22585">
                  <c:v>2.783172</c:v>
                </c:pt>
                <c:pt idx="22586">
                  <c:v>2.8375759999999999</c:v>
                </c:pt>
                <c:pt idx="22587">
                  <c:v>2.8327680000000002</c:v>
                </c:pt>
                <c:pt idx="22588">
                  <c:v>2.8233199999999998</c:v>
                </c:pt>
                <c:pt idx="22589">
                  <c:v>2.761199</c:v>
                </c:pt>
                <c:pt idx="22590">
                  <c:v>2.7239599999999999</c:v>
                </c:pt>
                <c:pt idx="22591">
                  <c:v>2.7367020000000002</c:v>
                </c:pt>
                <c:pt idx="22592">
                  <c:v>2.7152810000000001</c:v>
                </c:pt>
                <c:pt idx="22593">
                  <c:v>2.7092230000000002</c:v>
                </c:pt>
                <c:pt idx="22594">
                  <c:v>2.7923070000000001</c:v>
                </c:pt>
                <c:pt idx="22595">
                  <c:v>2.783893</c:v>
                </c:pt>
                <c:pt idx="22596">
                  <c:v>2.7658149999999999</c:v>
                </c:pt>
                <c:pt idx="22597">
                  <c:v>2.855534</c:v>
                </c:pt>
                <c:pt idx="22598">
                  <c:v>2.8943829999999999</c:v>
                </c:pt>
                <c:pt idx="22599">
                  <c:v>2.9421520000000001</c:v>
                </c:pt>
                <c:pt idx="22600">
                  <c:v>2.9353250000000002</c:v>
                </c:pt>
                <c:pt idx="22601">
                  <c:v>2.8749349999999998</c:v>
                </c:pt>
                <c:pt idx="22602">
                  <c:v>2.8010820000000001</c:v>
                </c:pt>
                <c:pt idx="22603">
                  <c:v>2.8631549999999999</c:v>
                </c:pt>
                <c:pt idx="22604">
                  <c:v>2.8786610000000001</c:v>
                </c:pt>
                <c:pt idx="22605">
                  <c:v>2.8326709999999999</c:v>
                </c:pt>
                <c:pt idx="22606">
                  <c:v>2.8102420000000001</c:v>
                </c:pt>
                <c:pt idx="22607">
                  <c:v>2.8257720000000002</c:v>
                </c:pt>
                <c:pt idx="22608">
                  <c:v>2.881065</c:v>
                </c:pt>
                <c:pt idx="22609">
                  <c:v>2.876185</c:v>
                </c:pt>
                <c:pt idx="22610">
                  <c:v>2.8363499999999999</c:v>
                </c:pt>
                <c:pt idx="22611">
                  <c:v>2.7681230000000001</c:v>
                </c:pt>
                <c:pt idx="22612">
                  <c:v>2.7504529999999998</c:v>
                </c:pt>
                <c:pt idx="22613">
                  <c:v>2.750381</c:v>
                </c:pt>
                <c:pt idx="22614">
                  <c:v>2.7587950000000001</c:v>
                </c:pt>
                <c:pt idx="22615">
                  <c:v>2.7847590000000002</c:v>
                </c:pt>
                <c:pt idx="22616">
                  <c:v>2.8081499999999999</c:v>
                </c:pt>
                <c:pt idx="22617">
                  <c:v>2.797644</c:v>
                </c:pt>
                <c:pt idx="22618">
                  <c:v>2.776176</c:v>
                </c:pt>
                <c:pt idx="22619">
                  <c:v>2.7920430000000001</c:v>
                </c:pt>
                <c:pt idx="22620">
                  <c:v>2.809761</c:v>
                </c:pt>
                <c:pt idx="22621">
                  <c:v>2.7811050000000002</c:v>
                </c:pt>
                <c:pt idx="22622">
                  <c:v>2.7396349999999998</c:v>
                </c:pt>
                <c:pt idx="22623">
                  <c:v>2.738505</c:v>
                </c:pt>
                <c:pt idx="22624">
                  <c:v>2.7998560000000001</c:v>
                </c:pt>
                <c:pt idx="22625">
                  <c:v>2.804087</c:v>
                </c:pt>
                <c:pt idx="22626">
                  <c:v>2.7782200000000001</c:v>
                </c:pt>
                <c:pt idx="22627">
                  <c:v>2.7619440000000002</c:v>
                </c:pt>
                <c:pt idx="22628">
                  <c:v>2.7768969999999999</c:v>
                </c:pt>
                <c:pt idx="22629">
                  <c:v>2.788605</c:v>
                </c:pt>
                <c:pt idx="22630">
                  <c:v>2.819858</c:v>
                </c:pt>
                <c:pt idx="22631">
                  <c:v>2.8251710000000001</c:v>
                </c:pt>
                <c:pt idx="22632">
                  <c:v>2.8689249999999999</c:v>
                </c:pt>
                <c:pt idx="22633">
                  <c:v>2.9276800000000001</c:v>
                </c:pt>
                <c:pt idx="22634">
                  <c:v>2.937344</c:v>
                </c:pt>
                <c:pt idx="22635">
                  <c:v>2.8779880000000002</c:v>
                </c:pt>
                <c:pt idx="22636">
                  <c:v>2.8178869999999998</c:v>
                </c:pt>
                <c:pt idx="22637">
                  <c:v>2.787115</c:v>
                </c:pt>
                <c:pt idx="22638">
                  <c:v>2.7602129999999998</c:v>
                </c:pt>
                <c:pt idx="22639">
                  <c:v>2.7429519999999998</c:v>
                </c:pt>
                <c:pt idx="22640">
                  <c:v>2.7556940000000001</c:v>
                </c:pt>
                <c:pt idx="22641">
                  <c:v>2.7655259999999999</c:v>
                </c:pt>
                <c:pt idx="22642">
                  <c:v>2.768195</c:v>
                </c:pt>
                <c:pt idx="22643">
                  <c:v>2.7562950000000002</c:v>
                </c:pt>
                <c:pt idx="22644">
                  <c:v>2.7430720000000002</c:v>
                </c:pt>
                <c:pt idx="22645">
                  <c:v>2.7739159999999998</c:v>
                </c:pt>
                <c:pt idx="22646">
                  <c:v>2.7853119999999998</c:v>
                </c:pt>
                <c:pt idx="22647">
                  <c:v>2.779566</c:v>
                </c:pt>
                <c:pt idx="22648">
                  <c:v>2.7961779999999998</c:v>
                </c:pt>
                <c:pt idx="22649">
                  <c:v>2.7858160000000001</c:v>
                </c:pt>
                <c:pt idx="22650">
                  <c:v>2.757425</c:v>
                </c:pt>
                <c:pt idx="22651">
                  <c:v>2.7766090000000001</c:v>
                </c:pt>
                <c:pt idx="22652">
                  <c:v>2.7694209999999999</c:v>
                </c:pt>
                <c:pt idx="22653">
                  <c:v>2.7375430000000001</c:v>
                </c:pt>
                <c:pt idx="22654">
                  <c:v>2.732831</c:v>
                </c:pt>
                <c:pt idx="22655">
                  <c:v>2.7605019999999998</c:v>
                </c:pt>
                <c:pt idx="22656">
                  <c:v>2.8063229999999999</c:v>
                </c:pt>
                <c:pt idx="22657">
                  <c:v>2.8858730000000001</c:v>
                </c:pt>
                <c:pt idx="22658">
                  <c:v>2.9202029999999999</c:v>
                </c:pt>
                <c:pt idx="22659">
                  <c:v>2.913808</c:v>
                </c:pt>
                <c:pt idx="22660">
                  <c:v>2.8598129999999999</c:v>
                </c:pt>
                <c:pt idx="22661">
                  <c:v>2.8301949999999998</c:v>
                </c:pt>
                <c:pt idx="22662">
                  <c:v>2.802044</c:v>
                </c:pt>
                <c:pt idx="22663">
                  <c:v>2.7717290000000001</c:v>
                </c:pt>
                <c:pt idx="22664">
                  <c:v>2.786826</c:v>
                </c:pt>
                <c:pt idx="22665">
                  <c:v>2.7937979999999998</c:v>
                </c:pt>
                <c:pt idx="22666">
                  <c:v>2.797644</c:v>
                </c:pt>
                <c:pt idx="22667">
                  <c:v>2.7663199999999999</c:v>
                </c:pt>
                <c:pt idx="22668">
                  <c:v>2.7505489999999999</c:v>
                </c:pt>
                <c:pt idx="22669">
                  <c:v>2.7663920000000002</c:v>
                </c:pt>
                <c:pt idx="22670">
                  <c:v>2.7984619999999998</c:v>
                </c:pt>
                <c:pt idx="22671">
                  <c:v>2.8113959999999998</c:v>
                </c:pt>
                <c:pt idx="22672">
                  <c:v>2.786321</c:v>
                </c:pt>
                <c:pt idx="22673">
                  <c:v>2.7237680000000002</c:v>
                </c:pt>
                <c:pt idx="22674">
                  <c:v>2.6996069999999999</c:v>
                </c:pt>
                <c:pt idx="22675">
                  <c:v>2.7029969999999999</c:v>
                </c:pt>
                <c:pt idx="22676">
                  <c:v>2.704583</c:v>
                </c:pt>
                <c:pt idx="22677">
                  <c:v>2.7366540000000001</c:v>
                </c:pt>
                <c:pt idx="22678">
                  <c:v>2.8065389999999999</c:v>
                </c:pt>
                <c:pt idx="22679">
                  <c:v>2.8364699999999998</c:v>
                </c:pt>
                <c:pt idx="22680">
                  <c:v>2.9104429999999999</c:v>
                </c:pt>
                <c:pt idx="22681">
                  <c:v>2.96915</c:v>
                </c:pt>
                <c:pt idx="22682">
                  <c:v>2.910755</c:v>
                </c:pt>
                <c:pt idx="22683">
                  <c:v>2.8582019999999999</c:v>
                </c:pt>
                <c:pt idx="22684">
                  <c:v>2.8434179999999998</c:v>
                </c:pt>
                <c:pt idx="22685">
                  <c:v>2.8497880000000002</c:v>
                </c:pt>
                <c:pt idx="22686">
                  <c:v>2.857024</c:v>
                </c:pt>
                <c:pt idx="22687">
                  <c:v>2.8262049999999999</c:v>
                </c:pt>
                <c:pt idx="22688">
                  <c:v>2.8344260000000001</c:v>
                </c:pt>
                <c:pt idx="22689">
                  <c:v>2.8572410000000001</c:v>
                </c:pt>
                <c:pt idx="22690">
                  <c:v>2.8374069999999998</c:v>
                </c:pt>
                <c:pt idx="22691">
                  <c:v>2.8820269999999999</c:v>
                </c:pt>
                <c:pt idx="22692">
                  <c:v>2.8756080000000002</c:v>
                </c:pt>
                <c:pt idx="22693">
                  <c:v>2.8199299999999998</c:v>
                </c:pt>
                <c:pt idx="22694">
                  <c:v>2.7657669999999999</c:v>
                </c:pt>
                <c:pt idx="22695">
                  <c:v>2.7280229999999999</c:v>
                </c:pt>
                <c:pt idx="22696">
                  <c:v>2.8001450000000001</c:v>
                </c:pt>
                <c:pt idx="22697">
                  <c:v>2.8611599999999999</c:v>
                </c:pt>
                <c:pt idx="22698">
                  <c:v>2.81969</c:v>
                </c:pt>
                <c:pt idx="22699">
                  <c:v>2.763242</c:v>
                </c:pt>
                <c:pt idx="22700">
                  <c:v>2.735379</c:v>
                </c:pt>
                <c:pt idx="22701">
                  <c:v>2.7409569999999999</c:v>
                </c:pt>
                <c:pt idx="22702">
                  <c:v>2.8242090000000002</c:v>
                </c:pt>
                <c:pt idx="22703">
                  <c:v>2.8473120000000001</c:v>
                </c:pt>
                <c:pt idx="22704">
                  <c:v>2.8223820000000002</c:v>
                </c:pt>
                <c:pt idx="22705">
                  <c:v>2.8313969999999999</c:v>
                </c:pt>
                <c:pt idx="22706">
                  <c:v>2.7979090000000002</c:v>
                </c:pt>
                <c:pt idx="22707">
                  <c:v>2.760694</c:v>
                </c:pt>
                <c:pt idx="22708">
                  <c:v>2.703093</c:v>
                </c:pt>
                <c:pt idx="22709">
                  <c:v>2.6659739999999998</c:v>
                </c:pt>
                <c:pt idx="22710">
                  <c:v>2.7029969999999999</c:v>
                </c:pt>
                <c:pt idx="22711">
                  <c:v>2.7208830000000002</c:v>
                </c:pt>
                <c:pt idx="22712">
                  <c:v>2.7452839999999998</c:v>
                </c:pt>
                <c:pt idx="22713">
                  <c:v>2.7837969999999999</c:v>
                </c:pt>
                <c:pt idx="22714">
                  <c:v>2.8284159999999998</c:v>
                </c:pt>
                <c:pt idx="22715">
                  <c:v>2.826902</c:v>
                </c:pt>
                <c:pt idx="22716">
                  <c:v>2.8275030000000001</c:v>
                </c:pt>
                <c:pt idx="22717">
                  <c:v>2.829907</c:v>
                </c:pt>
                <c:pt idx="22718">
                  <c:v>2.8265410000000002</c:v>
                </c:pt>
                <c:pt idx="22719">
                  <c:v>2.8207230000000001</c:v>
                </c:pt>
                <c:pt idx="22720">
                  <c:v>2.8209879999999998</c:v>
                </c:pt>
                <c:pt idx="22721">
                  <c:v>2.8382010000000002</c:v>
                </c:pt>
                <c:pt idx="22722">
                  <c:v>2.8403640000000001</c:v>
                </c:pt>
                <c:pt idx="22723">
                  <c:v>2.8034140000000001</c:v>
                </c:pt>
                <c:pt idx="22724">
                  <c:v>2.7716810000000001</c:v>
                </c:pt>
                <c:pt idx="22725">
                  <c:v>2.7633869999999998</c:v>
                </c:pt>
                <c:pt idx="22726">
                  <c:v>2.7833399999999999</c:v>
                </c:pt>
                <c:pt idx="22727">
                  <c:v>2.8178380000000001</c:v>
                </c:pt>
                <c:pt idx="22728">
                  <c:v>2.8407249999999999</c:v>
                </c:pt>
                <c:pt idx="22729">
                  <c:v>2.8780359999999998</c:v>
                </c:pt>
                <c:pt idx="22730">
                  <c:v>2.8873880000000001</c:v>
                </c:pt>
                <c:pt idx="22731">
                  <c:v>2.8736120000000001</c:v>
                </c:pt>
                <c:pt idx="22732">
                  <c:v>2.8794300000000002</c:v>
                </c:pt>
                <c:pt idx="22733">
                  <c:v>2.825291</c:v>
                </c:pt>
                <c:pt idx="22734">
                  <c:v>2.7543950000000001</c:v>
                </c:pt>
                <c:pt idx="22735">
                  <c:v>2.7302590000000002</c:v>
                </c:pt>
                <c:pt idx="22736">
                  <c:v>2.7569439999999998</c:v>
                </c:pt>
                <c:pt idx="22737">
                  <c:v>2.811804</c:v>
                </c:pt>
                <c:pt idx="22738">
                  <c:v>2.7915139999999998</c:v>
                </c:pt>
                <c:pt idx="22739">
                  <c:v>2.8154340000000002</c:v>
                </c:pt>
                <c:pt idx="22740">
                  <c:v>2.828897</c:v>
                </c:pt>
                <c:pt idx="22741">
                  <c:v>2.833224</c:v>
                </c:pt>
                <c:pt idx="22742">
                  <c:v>2.8441149999999999</c:v>
                </c:pt>
                <c:pt idx="22743">
                  <c:v>2.7944469999999999</c:v>
                </c:pt>
                <c:pt idx="22744">
                  <c:v>2.727182</c:v>
                </c:pt>
                <c:pt idx="22745">
                  <c:v>2.6665990000000002</c:v>
                </c:pt>
                <c:pt idx="22746">
                  <c:v>2.6296249999999999</c:v>
                </c:pt>
                <c:pt idx="22747">
                  <c:v>2.6580889999999999</c:v>
                </c:pt>
                <c:pt idx="22748">
                  <c:v>2.6872500000000001</c:v>
                </c:pt>
                <c:pt idx="22749">
                  <c:v>2.7004489999999999</c:v>
                </c:pt>
                <c:pt idx="22750">
                  <c:v>2.7510539999999999</c:v>
                </c:pt>
                <c:pt idx="22751">
                  <c:v>2.7636270000000001</c:v>
                </c:pt>
                <c:pt idx="22752">
                  <c:v>2.8014670000000002</c:v>
                </c:pt>
                <c:pt idx="22753">
                  <c:v>2.8432010000000001</c:v>
                </c:pt>
                <c:pt idx="22754">
                  <c:v>2.8667850000000001</c:v>
                </c:pt>
                <c:pt idx="22755">
                  <c:v>2.8389700000000002</c:v>
                </c:pt>
                <c:pt idx="22756">
                  <c:v>2.8494039999999998</c:v>
                </c:pt>
                <c:pt idx="22757">
                  <c:v>2.883229</c:v>
                </c:pt>
                <c:pt idx="22758">
                  <c:v>2.8494039999999998</c:v>
                </c:pt>
                <c:pt idx="22759">
                  <c:v>2.8938790000000001</c:v>
                </c:pt>
                <c:pt idx="22760">
                  <c:v>2.8726029999999998</c:v>
                </c:pt>
                <c:pt idx="22761">
                  <c:v>2.8481299999999998</c:v>
                </c:pt>
                <c:pt idx="22762">
                  <c:v>2.8506300000000002</c:v>
                </c:pt>
                <c:pt idx="22763">
                  <c:v>2.828945</c:v>
                </c:pt>
                <c:pt idx="22764">
                  <c:v>2.7781959999999999</c:v>
                </c:pt>
                <c:pt idx="22765">
                  <c:v>2.7861289999999999</c:v>
                </c:pt>
                <c:pt idx="22766">
                  <c:v>2.786562</c:v>
                </c:pt>
                <c:pt idx="22767">
                  <c:v>2.7751420000000002</c:v>
                </c:pt>
                <c:pt idx="22768">
                  <c:v>2.7187670000000002</c:v>
                </c:pt>
                <c:pt idx="22769">
                  <c:v>2.7085979999999998</c:v>
                </c:pt>
                <c:pt idx="22770">
                  <c:v>2.7425920000000001</c:v>
                </c:pt>
                <c:pt idx="22771">
                  <c:v>2.795096</c:v>
                </c:pt>
                <c:pt idx="22772">
                  <c:v>2.866641</c:v>
                </c:pt>
                <c:pt idx="22773">
                  <c:v>2.8735889999999999</c:v>
                </c:pt>
                <c:pt idx="22774">
                  <c:v>2.8687320000000001</c:v>
                </c:pt>
                <c:pt idx="22775">
                  <c:v>2.865631</c:v>
                </c:pt>
                <c:pt idx="22776">
                  <c:v>2.8363260000000001</c:v>
                </c:pt>
                <c:pt idx="22777">
                  <c:v>2.801539</c:v>
                </c:pt>
                <c:pt idx="22778">
                  <c:v>2.7715360000000002</c:v>
                </c:pt>
                <c:pt idx="22779">
                  <c:v>2.77935</c:v>
                </c:pt>
                <c:pt idx="22780">
                  <c:v>2.785552</c:v>
                </c:pt>
                <c:pt idx="22781">
                  <c:v>2.781056</c:v>
                </c:pt>
                <c:pt idx="22782">
                  <c:v>2.7606459999999999</c:v>
                </c:pt>
                <c:pt idx="22783">
                  <c:v>2.7805040000000001</c:v>
                </c:pt>
                <c:pt idx="22784">
                  <c:v>2.8245939999999998</c:v>
                </c:pt>
                <c:pt idx="22785">
                  <c:v>2.8324310000000001</c:v>
                </c:pt>
                <c:pt idx="22786">
                  <c:v>2.8479369999999999</c:v>
                </c:pt>
                <c:pt idx="22787">
                  <c:v>2.870247</c:v>
                </c:pt>
                <c:pt idx="22788">
                  <c:v>2.8626740000000002</c:v>
                </c:pt>
                <c:pt idx="22789">
                  <c:v>2.8264930000000001</c:v>
                </c:pt>
                <c:pt idx="22790">
                  <c:v>2.7803589999999998</c:v>
                </c:pt>
                <c:pt idx="22791">
                  <c:v>2.7149209999999999</c:v>
                </c:pt>
                <c:pt idx="22792">
                  <c:v>2.6913610000000001</c:v>
                </c:pt>
                <c:pt idx="22793">
                  <c:v>2.7619919999999998</c:v>
                </c:pt>
                <c:pt idx="22794">
                  <c:v>2.8339219999999998</c:v>
                </c:pt>
                <c:pt idx="22795">
                  <c:v>2.801539</c:v>
                </c:pt>
                <c:pt idx="22796">
                  <c:v>2.7550210000000002</c:v>
                </c:pt>
                <c:pt idx="22797">
                  <c:v>2.7321819999999999</c:v>
                </c:pt>
                <c:pt idx="22798">
                  <c:v>2.7337690000000001</c:v>
                </c:pt>
                <c:pt idx="22799">
                  <c:v>2.7731469999999998</c:v>
                </c:pt>
                <c:pt idx="22800">
                  <c:v>2.851591</c:v>
                </c:pt>
                <c:pt idx="22801">
                  <c:v>2.9005380000000001</c:v>
                </c:pt>
                <c:pt idx="22802">
                  <c:v>2.922078</c:v>
                </c:pt>
                <c:pt idx="22803">
                  <c:v>2.9558789999999999</c:v>
                </c:pt>
                <c:pt idx="22804">
                  <c:v>2.9432339999999999</c:v>
                </c:pt>
                <c:pt idx="22805">
                  <c:v>2.8503409999999998</c:v>
                </c:pt>
                <c:pt idx="22806">
                  <c:v>2.7753589999999999</c:v>
                </c:pt>
                <c:pt idx="22807">
                  <c:v>2.7830759999999999</c:v>
                </c:pt>
                <c:pt idx="22808">
                  <c:v>2.7824749999999998</c:v>
                </c:pt>
                <c:pt idx="22809">
                  <c:v>2.801539</c:v>
                </c:pt>
                <c:pt idx="22810">
                  <c:v>2.8163239999999998</c:v>
                </c:pt>
                <c:pt idx="22811">
                  <c:v>2.7946879999999998</c:v>
                </c:pt>
                <c:pt idx="22812">
                  <c:v>2.8684919999999998</c:v>
                </c:pt>
                <c:pt idx="22813">
                  <c:v>2.8654389999999998</c:v>
                </c:pt>
                <c:pt idx="22814">
                  <c:v>2.8493080000000002</c:v>
                </c:pt>
                <c:pt idx="22815">
                  <c:v>2.8313730000000001</c:v>
                </c:pt>
                <c:pt idx="22816">
                  <c:v>2.8073090000000001</c:v>
                </c:pt>
                <c:pt idx="22817">
                  <c:v>2.7762479999999998</c:v>
                </c:pt>
                <c:pt idx="22818">
                  <c:v>2.741654</c:v>
                </c:pt>
                <c:pt idx="22819">
                  <c:v>2.7125170000000001</c:v>
                </c:pt>
                <c:pt idx="22820">
                  <c:v>2.6874180000000001</c:v>
                </c:pt>
                <c:pt idx="22821">
                  <c:v>2.6723690000000002</c:v>
                </c:pt>
                <c:pt idx="22822">
                  <c:v>2.686385</c:v>
                </c:pt>
                <c:pt idx="22823">
                  <c:v>2.734947</c:v>
                </c:pt>
                <c:pt idx="22824">
                  <c:v>2.8142809999999998</c:v>
                </c:pt>
                <c:pt idx="22825">
                  <c:v>2.8821469999999998</c:v>
                </c:pt>
                <c:pt idx="22826">
                  <c:v>2.9280400000000002</c:v>
                </c:pt>
                <c:pt idx="22827">
                  <c:v>2.9767700000000001</c:v>
                </c:pt>
                <c:pt idx="22828">
                  <c:v>2.9909780000000001</c:v>
                </c:pt>
                <c:pt idx="22829">
                  <c:v>2.751366</c:v>
                </c:pt>
                <c:pt idx="22830">
                  <c:v>2.7453319999999999</c:v>
                </c:pt>
                <c:pt idx="22831">
                  <c:v>2.749323</c:v>
                </c:pt>
                <c:pt idx="22832">
                  <c:v>2.7653099999999999</c:v>
                </c:pt>
                <c:pt idx="22833">
                  <c:v>2.7968989999999998</c:v>
                </c:pt>
                <c:pt idx="22834">
                  <c:v>2.806467</c:v>
                </c:pt>
                <c:pt idx="22835">
                  <c:v>2.8259159999999999</c:v>
                </c:pt>
                <c:pt idx="22836">
                  <c:v>2.8636119999999998</c:v>
                </c:pt>
                <c:pt idx="22837">
                  <c:v>2.8614959999999998</c:v>
                </c:pt>
                <c:pt idx="22838">
                  <c:v>2.8460619999999999</c:v>
                </c:pt>
                <c:pt idx="22839">
                  <c:v>2.8638520000000001</c:v>
                </c:pt>
                <c:pt idx="22840">
                  <c:v>2.8611110000000002</c:v>
                </c:pt>
                <c:pt idx="22841">
                  <c:v>2.8492109999999999</c:v>
                </c:pt>
                <c:pt idx="22842">
                  <c:v>2.8309160000000002</c:v>
                </c:pt>
                <c:pt idx="22843">
                  <c:v>2.8091599999999999</c:v>
                </c:pt>
                <c:pt idx="22844">
                  <c:v>2.8205789999999999</c:v>
                </c:pt>
                <c:pt idx="22845">
                  <c:v>2.7930290000000002</c:v>
                </c:pt>
                <c:pt idx="22846">
                  <c:v>2.7780999999999998</c:v>
                </c:pt>
                <c:pt idx="22847">
                  <c:v>2.7801909999999999</c:v>
                </c:pt>
                <c:pt idx="22848">
                  <c:v>2.7869220000000001</c:v>
                </c:pt>
                <c:pt idx="22849">
                  <c:v>2.7971629999999998</c:v>
                </c:pt>
                <c:pt idx="22850">
                  <c:v>2.8372869999999999</c:v>
                </c:pt>
                <c:pt idx="22851">
                  <c:v>2.8603900000000002</c:v>
                </c:pt>
                <c:pt idx="22852">
                  <c:v>2.8432490000000001</c:v>
                </c:pt>
                <c:pt idx="22853">
                  <c:v>2.8168769999999999</c:v>
                </c:pt>
                <c:pt idx="22854">
                  <c:v>2.7825950000000002</c:v>
                </c:pt>
                <c:pt idx="22855">
                  <c:v>2.7312919999999998</c:v>
                </c:pt>
                <c:pt idx="22856">
                  <c:v>2.7027800000000002</c:v>
                </c:pt>
                <c:pt idx="22857">
                  <c:v>2.7109540000000001</c:v>
                </c:pt>
                <c:pt idx="22858">
                  <c:v>2.7302590000000002</c:v>
                </c:pt>
                <c:pt idx="22859">
                  <c:v>2.761199</c:v>
                </c:pt>
                <c:pt idx="22860">
                  <c:v>2.8216610000000002</c:v>
                </c:pt>
                <c:pt idx="22861">
                  <c:v>2.8290410000000001</c:v>
                </c:pt>
                <c:pt idx="22862">
                  <c:v>2.8239209999999999</c:v>
                </c:pt>
                <c:pt idx="22863">
                  <c:v>2.8469760000000002</c:v>
                </c:pt>
                <c:pt idx="22864">
                  <c:v>2.8229829999999998</c:v>
                </c:pt>
                <c:pt idx="22865">
                  <c:v>2.8389220000000002</c:v>
                </c:pt>
                <c:pt idx="22866">
                  <c:v>2.8682029999999998</c:v>
                </c:pt>
                <c:pt idx="22867">
                  <c:v>2.8871229999999999</c:v>
                </c:pt>
                <c:pt idx="22868">
                  <c:v>2.8551489999999999</c:v>
                </c:pt>
                <c:pt idx="22869">
                  <c:v>2.76668</c:v>
                </c:pt>
                <c:pt idx="22870">
                  <c:v>2.6836679999999999</c:v>
                </c:pt>
                <c:pt idx="22871">
                  <c:v>2.6517659999999998</c:v>
                </c:pt>
                <c:pt idx="22872">
                  <c:v>2.7099440000000001</c:v>
                </c:pt>
                <c:pt idx="22873">
                  <c:v>2.744875</c:v>
                </c:pt>
                <c:pt idx="22874">
                  <c:v>2.699198</c:v>
                </c:pt>
                <c:pt idx="22875">
                  <c:v>2.6844860000000001</c:v>
                </c:pt>
                <c:pt idx="22876">
                  <c:v>2.8241849999999999</c:v>
                </c:pt>
                <c:pt idx="22877">
                  <c:v>2.780071</c:v>
                </c:pt>
                <c:pt idx="22878">
                  <c:v>2.767401</c:v>
                </c:pt>
                <c:pt idx="22879">
                  <c:v>2.7652860000000001</c:v>
                </c:pt>
                <c:pt idx="22880">
                  <c:v>2.7593480000000001</c:v>
                </c:pt>
                <c:pt idx="22881">
                  <c:v>2.753193</c:v>
                </c:pt>
                <c:pt idx="22882">
                  <c:v>2.772402</c:v>
                </c:pt>
                <c:pt idx="22883">
                  <c:v>2.787283</c:v>
                </c:pt>
                <c:pt idx="22884">
                  <c:v>2.8224300000000002</c:v>
                </c:pt>
                <c:pt idx="22885">
                  <c:v>2.8672659999999999</c:v>
                </c:pt>
                <c:pt idx="22886">
                  <c:v>2.9109950000000002</c:v>
                </c:pt>
                <c:pt idx="22887">
                  <c:v>2.9246029999999998</c:v>
                </c:pt>
                <c:pt idx="22888">
                  <c:v>2.9056109999999999</c:v>
                </c:pt>
                <c:pt idx="22889">
                  <c:v>2.8370470000000001</c:v>
                </c:pt>
                <c:pt idx="22890">
                  <c:v>2.7687240000000002</c:v>
                </c:pt>
                <c:pt idx="22891">
                  <c:v>2.7553570000000001</c:v>
                </c:pt>
                <c:pt idx="22892">
                  <c:v>2.7300900000000001</c:v>
                </c:pt>
                <c:pt idx="22893">
                  <c:v>2.6932849999999999</c:v>
                </c:pt>
                <c:pt idx="22894">
                  <c:v>2.7676419999999999</c:v>
                </c:pt>
                <c:pt idx="22895">
                  <c:v>2.843394</c:v>
                </c:pt>
                <c:pt idx="22896">
                  <c:v>2.8900079999999999</c:v>
                </c:pt>
                <c:pt idx="22897">
                  <c:v>2.9155630000000001</c:v>
                </c:pt>
                <c:pt idx="22898">
                  <c:v>2.8894790000000001</c:v>
                </c:pt>
                <c:pt idx="22899">
                  <c:v>2.8894069999999998</c:v>
                </c:pt>
                <c:pt idx="22900">
                  <c:v>2.9135200000000001</c:v>
                </c:pt>
                <c:pt idx="22901">
                  <c:v>2.8691170000000001</c:v>
                </c:pt>
                <c:pt idx="22902">
                  <c:v>2.80226</c:v>
                </c:pt>
                <c:pt idx="22903">
                  <c:v>2.7761279999999999</c:v>
                </c:pt>
                <c:pt idx="22904">
                  <c:v>2.763242</c:v>
                </c:pt>
                <c:pt idx="22905">
                  <c:v>2.7879800000000001</c:v>
                </c:pt>
                <c:pt idx="22906">
                  <c:v>2.814473</c:v>
                </c:pt>
                <c:pt idx="22907">
                  <c:v>2.8266610000000001</c:v>
                </c:pt>
                <c:pt idx="22908">
                  <c:v>2.8192569999999999</c:v>
                </c:pt>
                <c:pt idx="22909">
                  <c:v>2.824786</c:v>
                </c:pt>
                <c:pt idx="22910">
                  <c:v>2.837504</c:v>
                </c:pt>
                <c:pt idx="22911">
                  <c:v>2.8561589999999999</c:v>
                </c:pt>
                <c:pt idx="22912">
                  <c:v>2.8470960000000001</c:v>
                </c:pt>
                <c:pt idx="22913">
                  <c:v>2.8241369999999999</c:v>
                </c:pt>
                <c:pt idx="22914">
                  <c:v>2.8389220000000002</c:v>
                </c:pt>
                <c:pt idx="22915">
                  <c:v>2.8600539999999999</c:v>
                </c:pt>
                <c:pt idx="22916">
                  <c:v>2.8325269999999998</c:v>
                </c:pt>
                <c:pt idx="22917">
                  <c:v>2.8125979999999999</c:v>
                </c:pt>
                <c:pt idx="22918">
                  <c:v>2.811588</c:v>
                </c:pt>
                <c:pt idx="22919">
                  <c:v>2.786994</c:v>
                </c:pt>
                <c:pt idx="22920">
                  <c:v>2.7786040000000001</c:v>
                </c:pt>
                <c:pt idx="22921">
                  <c:v>2.7678579999999999</c:v>
                </c:pt>
                <c:pt idx="22922">
                  <c:v>2.7851669999999999</c:v>
                </c:pt>
                <c:pt idx="22923">
                  <c:v>2.8124289999999998</c:v>
                </c:pt>
                <c:pt idx="22924">
                  <c:v>2.8088470000000001</c:v>
                </c:pt>
                <c:pt idx="22925">
                  <c:v>2.8169490000000001</c:v>
                </c:pt>
                <c:pt idx="22926">
                  <c:v>2.799471</c:v>
                </c:pt>
                <c:pt idx="22927">
                  <c:v>2.7430720000000002</c:v>
                </c:pt>
                <c:pt idx="22928">
                  <c:v>2.6944620000000001</c:v>
                </c:pt>
                <c:pt idx="22929">
                  <c:v>2.7400669999999998</c:v>
                </c:pt>
                <c:pt idx="22930">
                  <c:v>2.7761999999999998</c:v>
                </c:pt>
                <c:pt idx="22931">
                  <c:v>2.7672330000000001</c:v>
                </c:pt>
                <c:pt idx="22932">
                  <c:v>2.757304</c:v>
                </c:pt>
                <c:pt idx="22933">
                  <c:v>2.7406199999999998</c:v>
                </c:pt>
                <c:pt idx="22934">
                  <c:v>2.7023000000000001</c:v>
                </c:pt>
                <c:pt idx="22935">
                  <c:v>2.7080690000000001</c:v>
                </c:pt>
                <c:pt idx="22936">
                  <c:v>2.7066509999999999</c:v>
                </c:pt>
                <c:pt idx="22937">
                  <c:v>2.656863</c:v>
                </c:pt>
                <c:pt idx="22938">
                  <c:v>2.644987</c:v>
                </c:pt>
                <c:pt idx="22939">
                  <c:v>2.742543</c:v>
                </c:pt>
                <c:pt idx="22940">
                  <c:v>2.8520479999999999</c:v>
                </c:pt>
                <c:pt idx="22941">
                  <c:v>2.925684</c:v>
                </c:pt>
                <c:pt idx="22942">
                  <c:v>2.9729000000000001</c:v>
                </c:pt>
                <c:pt idx="22943">
                  <c:v>2.9149620000000001</c:v>
                </c:pt>
                <c:pt idx="22944">
                  <c:v>2.897316</c:v>
                </c:pt>
                <c:pt idx="22945">
                  <c:v>2.909481</c:v>
                </c:pt>
                <c:pt idx="22946">
                  <c:v>2.875175</c:v>
                </c:pt>
                <c:pt idx="22947">
                  <c:v>2.8889260000000001</c:v>
                </c:pt>
                <c:pt idx="22948">
                  <c:v>2.8682989999999999</c:v>
                </c:pt>
                <c:pt idx="22949">
                  <c:v>2.8073090000000001</c:v>
                </c:pt>
                <c:pt idx="22950">
                  <c:v>2.7487940000000002</c:v>
                </c:pt>
                <c:pt idx="22951">
                  <c:v>2.7037900000000001</c:v>
                </c:pt>
                <c:pt idx="22952">
                  <c:v>2.7012659999999999</c:v>
                </c:pt>
                <c:pt idx="22953">
                  <c:v>2.7523279999999999</c:v>
                </c:pt>
                <c:pt idx="22954">
                  <c:v>2.8297150000000002</c:v>
                </c:pt>
                <c:pt idx="22955">
                  <c:v>2.8887580000000002</c:v>
                </c:pt>
                <c:pt idx="22956">
                  <c:v>2.8883009999999998</c:v>
                </c:pt>
                <c:pt idx="22957">
                  <c:v>2.8802720000000002</c:v>
                </c:pt>
                <c:pt idx="22958">
                  <c:v>2.8038470000000002</c:v>
                </c:pt>
                <c:pt idx="22959">
                  <c:v>2.7171569999999998</c:v>
                </c:pt>
                <c:pt idx="22960">
                  <c:v>2.7250179999999999</c:v>
                </c:pt>
                <c:pt idx="22961">
                  <c:v>2.7830759999999999</c:v>
                </c:pt>
                <c:pt idx="22962">
                  <c:v>2.7843260000000001</c:v>
                </c:pt>
                <c:pt idx="22963">
                  <c:v>2.816757</c:v>
                </c:pt>
                <c:pt idx="22964">
                  <c:v>2.8434179999999998</c:v>
                </c:pt>
                <c:pt idx="22965">
                  <c:v>2.8075489999999999</c:v>
                </c:pt>
                <c:pt idx="22966">
                  <c:v>2.8222860000000001</c:v>
                </c:pt>
                <c:pt idx="22967">
                  <c:v>2.8525529999999999</c:v>
                </c:pt>
                <c:pt idx="22968">
                  <c:v>2.8460380000000001</c:v>
                </c:pt>
                <c:pt idx="22969">
                  <c:v>2.8295460000000001</c:v>
                </c:pt>
                <c:pt idx="22970">
                  <c:v>2.8309160000000002</c:v>
                </c:pt>
                <c:pt idx="22971">
                  <c:v>2.807261</c:v>
                </c:pt>
                <c:pt idx="22972">
                  <c:v>2.7993030000000001</c:v>
                </c:pt>
                <c:pt idx="22973">
                  <c:v>2.8244500000000001</c:v>
                </c:pt>
                <c:pt idx="22974">
                  <c:v>2.8218529999999999</c:v>
                </c:pt>
                <c:pt idx="22975">
                  <c:v>2.8255309999999998</c:v>
                </c:pt>
                <c:pt idx="22976">
                  <c:v>2.8516400000000002</c:v>
                </c:pt>
                <c:pt idx="22977">
                  <c:v>2.8651740000000001</c:v>
                </c:pt>
                <c:pt idx="22978">
                  <c:v>2.8635640000000002</c:v>
                </c:pt>
                <c:pt idx="22979">
                  <c:v>2.8967149999999999</c:v>
                </c:pt>
                <c:pt idx="22980">
                  <c:v>2.9240499999999998</c:v>
                </c:pt>
                <c:pt idx="22981">
                  <c:v>2.8963549999999998</c:v>
                </c:pt>
                <c:pt idx="22982">
                  <c:v>2.8548369999999998</c:v>
                </c:pt>
                <c:pt idx="22983">
                  <c:v>2.8216610000000002</c:v>
                </c:pt>
                <c:pt idx="22984">
                  <c:v>2.7926440000000001</c:v>
                </c:pt>
                <c:pt idx="22985">
                  <c:v>2.769685</c:v>
                </c:pt>
                <c:pt idx="22986">
                  <c:v>2.7303790000000001</c:v>
                </c:pt>
                <c:pt idx="22987">
                  <c:v>2.7073480000000001</c:v>
                </c:pt>
                <c:pt idx="22988">
                  <c:v>2.713454</c:v>
                </c:pt>
                <c:pt idx="22989">
                  <c:v>2.7185269999999999</c:v>
                </c:pt>
                <c:pt idx="22990">
                  <c:v>2.739322</c:v>
                </c:pt>
                <c:pt idx="22991">
                  <c:v>2.7730510000000002</c:v>
                </c:pt>
                <c:pt idx="22992">
                  <c:v>2.7874750000000001</c:v>
                </c:pt>
                <c:pt idx="22993">
                  <c:v>2.8130060000000001</c:v>
                </c:pt>
                <c:pt idx="22994">
                  <c:v>2.8361329999999998</c:v>
                </c:pt>
                <c:pt idx="22995">
                  <c:v>2.8195209999999999</c:v>
                </c:pt>
                <c:pt idx="22996">
                  <c:v>2.7898070000000001</c:v>
                </c:pt>
                <c:pt idx="22997">
                  <c:v>2.795817</c:v>
                </c:pt>
                <c:pt idx="22998">
                  <c:v>2.7989670000000002</c:v>
                </c:pt>
                <c:pt idx="22999">
                  <c:v>2.7967789999999999</c:v>
                </c:pt>
                <c:pt idx="23000">
                  <c:v>2.7703579999999999</c:v>
                </c:pt>
                <c:pt idx="23001">
                  <c:v>2.7668720000000002</c:v>
                </c:pt>
                <c:pt idx="23002">
                  <c:v>2.7660309999999999</c:v>
                </c:pt>
                <c:pt idx="23003">
                  <c:v>2.7526890000000002</c:v>
                </c:pt>
                <c:pt idx="23004">
                  <c:v>2.7719930000000002</c:v>
                </c:pt>
                <c:pt idx="23005">
                  <c:v>2.8100010000000002</c:v>
                </c:pt>
                <c:pt idx="23006">
                  <c:v>2.8121170000000002</c:v>
                </c:pt>
                <c:pt idx="23007">
                  <c:v>2.7942070000000001</c:v>
                </c:pt>
                <c:pt idx="23008">
                  <c:v>2.8014670000000002</c:v>
                </c:pt>
                <c:pt idx="23009">
                  <c:v>2.7846869999999999</c:v>
                </c:pt>
                <c:pt idx="23010">
                  <c:v>2.766969</c:v>
                </c:pt>
                <c:pt idx="23011">
                  <c:v>2.7473519999999998</c:v>
                </c:pt>
                <c:pt idx="23012">
                  <c:v>2.70581</c:v>
                </c:pt>
                <c:pt idx="23013">
                  <c:v>2.666191</c:v>
                </c:pt>
                <c:pt idx="23014">
                  <c:v>2.701362</c:v>
                </c:pt>
                <c:pt idx="23015">
                  <c:v>2.8598370000000002</c:v>
                </c:pt>
                <c:pt idx="23016">
                  <c:v>2.853707</c:v>
                </c:pt>
                <c:pt idx="23017">
                  <c:v>2.8065150000000001</c:v>
                </c:pt>
                <c:pt idx="23018">
                  <c:v>2.8719779999999999</c:v>
                </c:pt>
                <c:pt idx="23019">
                  <c:v>2.9448449999999999</c:v>
                </c:pt>
                <c:pt idx="23020">
                  <c:v>2.9149620000000001</c:v>
                </c:pt>
                <c:pt idx="23021">
                  <c:v>2.8318780000000001</c:v>
                </c:pt>
                <c:pt idx="23022">
                  <c:v>2.7382399999999998</c:v>
                </c:pt>
                <c:pt idx="23023">
                  <c:v>2.7062659999999998</c:v>
                </c:pt>
                <c:pt idx="23024">
                  <c:v>2.740764</c:v>
                </c:pt>
                <c:pt idx="23025">
                  <c:v>2.7869459999999999</c:v>
                </c:pt>
                <c:pt idx="23026">
                  <c:v>2.8327200000000001</c:v>
                </c:pt>
                <c:pt idx="23027">
                  <c:v>2.8876520000000001</c:v>
                </c:pt>
                <c:pt idx="23028">
                  <c:v>2.9842469999999999</c:v>
                </c:pt>
                <c:pt idx="23029">
                  <c:v>2.9802559999999998</c:v>
                </c:pt>
                <c:pt idx="23030">
                  <c:v>2.942224</c:v>
                </c:pt>
                <c:pt idx="23031">
                  <c:v>2.8905370000000001</c:v>
                </c:pt>
                <c:pt idx="23032">
                  <c:v>2.8450039999999999</c:v>
                </c:pt>
                <c:pt idx="23033">
                  <c:v>2.8307720000000001</c:v>
                </c:pt>
                <c:pt idx="23034">
                  <c:v>2.8494280000000001</c:v>
                </c:pt>
                <c:pt idx="23035">
                  <c:v>2.864525</c:v>
                </c:pt>
                <c:pt idx="23036">
                  <c:v>2.860198</c:v>
                </c:pt>
                <c:pt idx="23037">
                  <c:v>2.8345220000000002</c:v>
                </c:pt>
                <c:pt idx="23038">
                  <c:v>2.7999520000000002</c:v>
                </c:pt>
                <c:pt idx="23039">
                  <c:v>2.7740610000000001</c:v>
                </c:pt>
                <c:pt idx="23040">
                  <c:v>2.7797580000000002</c:v>
                </c:pt>
                <c:pt idx="23041">
                  <c:v>2.7978610000000002</c:v>
                </c:pt>
                <c:pt idx="23042">
                  <c:v>2.8070200000000001</c:v>
                </c:pt>
                <c:pt idx="23043">
                  <c:v>2.833825</c:v>
                </c:pt>
                <c:pt idx="23044">
                  <c:v>2.8523849999999999</c:v>
                </c:pt>
                <c:pt idx="23045">
                  <c:v>2.8318539999999999</c:v>
                </c:pt>
                <c:pt idx="23046">
                  <c:v>2.7948080000000002</c:v>
                </c:pt>
                <c:pt idx="23047">
                  <c:v>2.7680989999999999</c:v>
                </c:pt>
                <c:pt idx="23048">
                  <c:v>2.7505250000000001</c:v>
                </c:pt>
                <c:pt idx="23049">
                  <c:v>2.736221</c:v>
                </c:pt>
                <c:pt idx="23050">
                  <c:v>2.7226620000000001</c:v>
                </c:pt>
                <c:pt idx="23051">
                  <c:v>2.742928</c:v>
                </c:pt>
                <c:pt idx="23052">
                  <c:v>2.7779069999999999</c:v>
                </c:pt>
                <c:pt idx="23053">
                  <c:v>2.78322</c:v>
                </c:pt>
                <c:pt idx="23054">
                  <c:v>2.763242</c:v>
                </c:pt>
                <c:pt idx="23055">
                  <c:v>2.7639399999999998</c:v>
                </c:pt>
                <c:pt idx="23056">
                  <c:v>2.784951</c:v>
                </c:pt>
                <c:pt idx="23057">
                  <c:v>2.7862490000000002</c:v>
                </c:pt>
                <c:pt idx="23058">
                  <c:v>2.7973319999999999</c:v>
                </c:pt>
                <c:pt idx="23059">
                  <c:v>2.807477</c:v>
                </c:pt>
                <c:pt idx="23060">
                  <c:v>2.8225739999999999</c:v>
                </c:pt>
                <c:pt idx="23061">
                  <c:v>2.8335849999999998</c:v>
                </c:pt>
                <c:pt idx="23062">
                  <c:v>2.8208190000000002</c:v>
                </c:pt>
                <c:pt idx="23063">
                  <c:v>2.8041830000000001</c:v>
                </c:pt>
                <c:pt idx="23064">
                  <c:v>2.7874989999999999</c:v>
                </c:pt>
                <c:pt idx="23065">
                  <c:v>2.7893020000000002</c:v>
                </c:pt>
                <c:pt idx="23066">
                  <c:v>2.7990870000000001</c:v>
                </c:pt>
                <c:pt idx="23067">
                  <c:v>2.771296</c:v>
                </c:pt>
                <c:pt idx="23068">
                  <c:v>2.7508379999999999</c:v>
                </c:pt>
                <c:pt idx="23069">
                  <c:v>2.7588430000000002</c:v>
                </c:pt>
                <c:pt idx="23070">
                  <c:v>2.757304</c:v>
                </c:pt>
                <c:pt idx="23071">
                  <c:v>2.7507410000000001</c:v>
                </c:pt>
                <c:pt idx="23072">
                  <c:v>2.758915</c:v>
                </c:pt>
                <c:pt idx="23073">
                  <c:v>2.761415</c:v>
                </c:pt>
                <c:pt idx="23074">
                  <c:v>2.775407</c:v>
                </c:pt>
                <c:pt idx="23075">
                  <c:v>2.8292579999999998</c:v>
                </c:pt>
                <c:pt idx="23076">
                  <c:v>2.8370229999999999</c:v>
                </c:pt>
                <c:pt idx="23077">
                  <c:v>2.8049529999999998</c:v>
                </c:pt>
                <c:pt idx="23078">
                  <c:v>2.8367580000000001</c:v>
                </c:pt>
                <c:pt idx="23079">
                  <c:v>2.8985430000000001</c:v>
                </c:pt>
                <c:pt idx="23080">
                  <c:v>2.913087</c:v>
                </c:pt>
                <c:pt idx="23081">
                  <c:v>2.8507739999999999</c:v>
                </c:pt>
                <c:pt idx="23082">
                  <c:v>2.7929569999999999</c:v>
                </c:pt>
                <c:pt idx="23083">
                  <c:v>2.7426400000000002</c:v>
                </c:pt>
                <c:pt idx="23084">
                  <c:v>2.8392110000000002</c:v>
                </c:pt>
                <c:pt idx="23085">
                  <c:v>2.9236170000000001</c:v>
                </c:pt>
                <c:pt idx="23086">
                  <c:v>2.9389069999999999</c:v>
                </c:pt>
                <c:pt idx="23087">
                  <c:v>2.9377049999999998</c:v>
                </c:pt>
                <c:pt idx="23088">
                  <c:v>2.908471</c:v>
                </c:pt>
                <c:pt idx="23089">
                  <c:v>2.8403160000000001</c:v>
                </c:pt>
                <c:pt idx="23090">
                  <c:v>2.852144</c:v>
                </c:pt>
                <c:pt idx="23091">
                  <c:v>2.8699819999999998</c:v>
                </c:pt>
                <c:pt idx="23092">
                  <c:v>2.8995039999999999</c:v>
                </c:pt>
                <c:pt idx="23093">
                  <c:v>2.93607</c:v>
                </c:pt>
                <c:pt idx="23094">
                  <c:v>2.8837579999999998</c:v>
                </c:pt>
                <c:pt idx="23095">
                  <c:v>2.817069</c:v>
                </c:pt>
                <c:pt idx="23096">
                  <c:v>2.7982209999999998</c:v>
                </c:pt>
                <c:pt idx="23097">
                  <c:v>2.7966829999999998</c:v>
                </c:pt>
                <c:pt idx="23098">
                  <c:v>2.7902399999999998</c:v>
                </c:pt>
                <c:pt idx="23099">
                  <c:v>2.7740130000000001</c:v>
                </c:pt>
                <c:pt idx="23100">
                  <c:v>2.7821380000000002</c:v>
                </c:pt>
                <c:pt idx="23101">
                  <c:v>2.8305799999999999</c:v>
                </c:pt>
                <c:pt idx="23102">
                  <c:v>2.8106019999999998</c:v>
                </c:pt>
                <c:pt idx="23103">
                  <c:v>2.76519</c:v>
                </c:pt>
                <c:pt idx="23104">
                  <c:v>2.7888700000000002</c:v>
                </c:pt>
                <c:pt idx="23105">
                  <c:v>2.769781</c:v>
                </c:pt>
                <c:pt idx="23106">
                  <c:v>2.7742049999999998</c:v>
                </c:pt>
                <c:pt idx="23107">
                  <c:v>2.8291849999999998</c:v>
                </c:pt>
                <c:pt idx="23108">
                  <c:v>2.8126699999999998</c:v>
                </c:pt>
                <c:pt idx="23109">
                  <c:v>2.7846380000000002</c:v>
                </c:pt>
                <c:pt idx="23110">
                  <c:v>2.7879320000000001</c:v>
                </c:pt>
                <c:pt idx="23111">
                  <c:v>2.801539</c:v>
                </c:pt>
                <c:pt idx="23112">
                  <c:v>2.8223820000000002</c:v>
                </c:pt>
                <c:pt idx="23113">
                  <c:v>2.8302429999999998</c:v>
                </c:pt>
                <c:pt idx="23114">
                  <c:v>2.8254589999999999</c:v>
                </c:pt>
                <c:pt idx="23115">
                  <c:v>2.8250989999999998</c:v>
                </c:pt>
                <c:pt idx="23116">
                  <c:v>2.8245459999999998</c:v>
                </c:pt>
                <c:pt idx="23117">
                  <c:v>2.816011</c:v>
                </c:pt>
                <c:pt idx="23118">
                  <c:v>2.808535</c:v>
                </c:pt>
                <c:pt idx="23119">
                  <c:v>2.8398119999999998</c:v>
                </c:pt>
                <c:pt idx="23120">
                  <c:v>2.8338009999999998</c:v>
                </c:pt>
                <c:pt idx="23121">
                  <c:v>2.798991</c:v>
                </c:pt>
                <c:pt idx="23122">
                  <c:v>2.778797</c:v>
                </c:pt>
                <c:pt idx="23123">
                  <c:v>2.7672089999999998</c:v>
                </c:pt>
                <c:pt idx="23124">
                  <c:v>2.7479290000000001</c:v>
                </c:pt>
                <c:pt idx="23125">
                  <c:v>2.8001689999999999</c:v>
                </c:pt>
                <c:pt idx="23126">
                  <c:v>2.879454</c:v>
                </c:pt>
                <c:pt idx="23127">
                  <c:v>2.9007779999999999</c:v>
                </c:pt>
                <c:pt idx="23128">
                  <c:v>2.8651740000000001</c:v>
                </c:pt>
                <c:pt idx="23129">
                  <c:v>2.8368069999999999</c:v>
                </c:pt>
                <c:pt idx="23130">
                  <c:v>2.824281</c:v>
                </c:pt>
                <c:pt idx="23131">
                  <c:v>2.835604</c:v>
                </c:pt>
                <c:pt idx="23132">
                  <c:v>2.8451490000000002</c:v>
                </c:pt>
                <c:pt idx="23133">
                  <c:v>2.8450039999999999</c:v>
                </c:pt>
                <c:pt idx="23134">
                  <c:v>2.8371430000000002</c:v>
                </c:pt>
                <c:pt idx="23135">
                  <c:v>2.8364940000000001</c:v>
                </c:pt>
                <c:pt idx="23136">
                  <c:v>2.8181989999999999</c:v>
                </c:pt>
                <c:pt idx="23137">
                  <c:v>2.7855759999999998</c:v>
                </c:pt>
                <c:pt idx="23138">
                  <c:v>2.7726419999999998</c:v>
                </c:pt>
                <c:pt idx="23139">
                  <c:v>2.7809360000000001</c:v>
                </c:pt>
                <c:pt idx="23140">
                  <c:v>2.80226</c:v>
                </c:pt>
                <c:pt idx="23141">
                  <c:v>2.811131</c:v>
                </c:pt>
                <c:pt idx="23142">
                  <c:v>2.810025</c:v>
                </c:pt>
                <c:pt idx="23143">
                  <c:v>2.809256</c:v>
                </c:pt>
                <c:pt idx="23144">
                  <c:v>2.8123089999999999</c:v>
                </c:pt>
                <c:pt idx="23145">
                  <c:v>2.801803</c:v>
                </c:pt>
                <c:pt idx="23146">
                  <c:v>2.7859850000000002</c:v>
                </c:pt>
                <c:pt idx="23147">
                  <c:v>2.7920189999999998</c:v>
                </c:pt>
                <c:pt idx="23148">
                  <c:v>2.8181029999999998</c:v>
                </c:pt>
                <c:pt idx="23149">
                  <c:v>2.8547169999999999</c:v>
                </c:pt>
                <c:pt idx="23150">
                  <c:v>2.9150100000000001</c:v>
                </c:pt>
                <c:pt idx="23151">
                  <c:v>2.9356849999999999</c:v>
                </c:pt>
                <c:pt idx="23152">
                  <c:v>2.8702230000000002</c:v>
                </c:pt>
                <c:pt idx="23153">
                  <c:v>2.7972600000000001</c:v>
                </c:pt>
                <c:pt idx="23154">
                  <c:v>2.7531690000000002</c:v>
                </c:pt>
                <c:pt idx="23155">
                  <c:v>2.766632</c:v>
                </c:pt>
                <c:pt idx="23156">
                  <c:v>2.723239</c:v>
                </c:pt>
                <c:pt idx="23157">
                  <c:v>2.682658</c:v>
                </c:pt>
                <c:pt idx="23158">
                  <c:v>2.714512</c:v>
                </c:pt>
                <c:pt idx="23159">
                  <c:v>2.7037659999999999</c:v>
                </c:pt>
                <c:pt idx="23160">
                  <c:v>2.7091270000000001</c:v>
                </c:pt>
                <c:pt idx="23161">
                  <c:v>2.7048480000000001</c:v>
                </c:pt>
                <c:pt idx="23162">
                  <c:v>2.705425</c:v>
                </c:pt>
                <c:pt idx="23163">
                  <c:v>2.7442500000000001</c:v>
                </c:pt>
                <c:pt idx="23164">
                  <c:v>2.7864420000000001</c:v>
                </c:pt>
                <c:pt idx="23165">
                  <c:v>2.911092</c:v>
                </c:pt>
                <c:pt idx="23166">
                  <c:v>2.9465270000000001</c:v>
                </c:pt>
                <c:pt idx="23167">
                  <c:v>2.9693420000000001</c:v>
                </c:pt>
                <c:pt idx="23168">
                  <c:v>2.934123</c:v>
                </c:pt>
                <c:pt idx="23169">
                  <c:v>2.8402440000000002</c:v>
                </c:pt>
                <c:pt idx="23170">
                  <c:v>2.7789410000000001</c:v>
                </c:pt>
                <c:pt idx="23171">
                  <c:v>2.7176849999999999</c:v>
                </c:pt>
                <c:pt idx="23172">
                  <c:v>2.7734839999999998</c:v>
                </c:pt>
                <c:pt idx="23173">
                  <c:v>2.8665210000000001</c:v>
                </c:pt>
                <c:pt idx="23174">
                  <c:v>2.9393389999999999</c:v>
                </c:pt>
                <c:pt idx="23175">
                  <c:v>2.9152269999999998</c:v>
                </c:pt>
                <c:pt idx="23176">
                  <c:v>2.9059469999999998</c:v>
                </c:pt>
                <c:pt idx="23177">
                  <c:v>2.8676020000000002</c:v>
                </c:pt>
                <c:pt idx="23178">
                  <c:v>2.9196740000000001</c:v>
                </c:pt>
                <c:pt idx="23179">
                  <c:v>2.970472</c:v>
                </c:pt>
                <c:pt idx="23180">
                  <c:v>2.9321269999999999</c:v>
                </c:pt>
                <c:pt idx="23181">
                  <c:v>2.8706800000000001</c:v>
                </c:pt>
                <c:pt idx="23182">
                  <c:v>2.8188719999999998</c:v>
                </c:pt>
                <c:pt idx="23183">
                  <c:v>2.8038949999999998</c:v>
                </c:pt>
                <c:pt idx="23184">
                  <c:v>2.8068520000000001</c:v>
                </c:pt>
                <c:pt idx="23185">
                  <c:v>2.7918509999999999</c:v>
                </c:pt>
                <c:pt idx="23186">
                  <c:v>2.7616079999999998</c:v>
                </c:pt>
                <c:pt idx="23187">
                  <c:v>2.7394660000000002</c:v>
                </c:pt>
                <c:pt idx="23188">
                  <c:v>2.7633869999999998</c:v>
                </c:pt>
                <c:pt idx="23189">
                  <c:v>2.7903120000000001</c:v>
                </c:pt>
                <c:pt idx="23190">
                  <c:v>2.7912020000000002</c:v>
                </c:pt>
                <c:pt idx="23191">
                  <c:v>2.8021639999999999</c:v>
                </c:pt>
                <c:pt idx="23192">
                  <c:v>2.834066</c:v>
                </c:pt>
                <c:pt idx="23193">
                  <c:v>2.853154</c:v>
                </c:pt>
                <c:pt idx="23194">
                  <c:v>2.842889</c:v>
                </c:pt>
                <c:pt idx="23195">
                  <c:v>2.8157230000000002</c:v>
                </c:pt>
                <c:pt idx="23196">
                  <c:v>2.7894950000000001</c:v>
                </c:pt>
                <c:pt idx="23197">
                  <c:v>2.7731469999999998</c:v>
                </c:pt>
                <c:pt idx="23198">
                  <c:v>2.7585790000000001</c:v>
                </c:pt>
                <c:pt idx="23199">
                  <c:v>2.7723300000000002</c:v>
                </c:pt>
                <c:pt idx="23200">
                  <c:v>2.7902399999999998</c:v>
                </c:pt>
                <c:pt idx="23201">
                  <c:v>2.819401</c:v>
                </c:pt>
                <c:pt idx="23202">
                  <c:v>2.8546689999999999</c:v>
                </c:pt>
                <c:pt idx="23203">
                  <c:v>2.8533460000000002</c:v>
                </c:pt>
                <c:pt idx="23204">
                  <c:v>2.8336570000000001</c:v>
                </c:pt>
                <c:pt idx="23205">
                  <c:v>2.8406289999999998</c:v>
                </c:pt>
                <c:pt idx="23206">
                  <c:v>2.8258679999999998</c:v>
                </c:pt>
                <c:pt idx="23207">
                  <c:v>2.8127900000000001</c:v>
                </c:pt>
                <c:pt idx="23208">
                  <c:v>2.8127900000000001</c:v>
                </c:pt>
                <c:pt idx="23209">
                  <c:v>2.818343</c:v>
                </c:pt>
                <c:pt idx="23210">
                  <c:v>2.821469</c:v>
                </c:pt>
                <c:pt idx="23211">
                  <c:v>2.8257479999999999</c:v>
                </c:pt>
                <c:pt idx="23212">
                  <c:v>2.8620730000000001</c:v>
                </c:pt>
                <c:pt idx="23213">
                  <c:v>2.8762810000000001</c:v>
                </c:pt>
                <c:pt idx="23214">
                  <c:v>2.876401</c:v>
                </c:pt>
                <c:pt idx="23215">
                  <c:v>2.8654389999999998</c:v>
                </c:pt>
                <c:pt idx="23216">
                  <c:v>2.8335370000000002</c:v>
                </c:pt>
                <c:pt idx="23217">
                  <c:v>2.7818740000000002</c:v>
                </c:pt>
                <c:pt idx="23218">
                  <c:v>2.7241759999999999</c:v>
                </c:pt>
                <c:pt idx="23219">
                  <c:v>2.7465099999999998</c:v>
                </c:pt>
                <c:pt idx="23220">
                  <c:v>2.8185600000000002</c:v>
                </c:pt>
                <c:pt idx="23221">
                  <c:v>2.7859850000000002</c:v>
                </c:pt>
                <c:pt idx="23222">
                  <c:v>2.7535539999999998</c:v>
                </c:pt>
                <c:pt idx="23223">
                  <c:v>2.7576170000000002</c:v>
                </c:pt>
                <c:pt idx="23224">
                  <c:v>2.7417980000000002</c:v>
                </c:pt>
                <c:pt idx="23225">
                  <c:v>2.7192479999999999</c:v>
                </c:pt>
                <c:pt idx="23226">
                  <c:v>2.7024919999999999</c:v>
                </c:pt>
                <c:pt idx="23227">
                  <c:v>2.718118</c:v>
                </c:pt>
                <c:pt idx="23228">
                  <c:v>2.7501159999999998</c:v>
                </c:pt>
                <c:pt idx="23229">
                  <c:v>2.8063950000000002</c:v>
                </c:pt>
                <c:pt idx="23230">
                  <c:v>2.875343</c:v>
                </c:pt>
                <c:pt idx="23231">
                  <c:v>2.9039519999999999</c:v>
                </c:pt>
                <c:pt idx="23232">
                  <c:v>2.867121</c:v>
                </c:pt>
                <c:pt idx="23233">
                  <c:v>2.850822</c:v>
                </c:pt>
                <c:pt idx="23234">
                  <c:v>2.8546200000000002</c:v>
                </c:pt>
                <c:pt idx="23235">
                  <c:v>2.8194490000000001</c:v>
                </c:pt>
                <c:pt idx="23236">
                  <c:v>2.7390330000000001</c:v>
                </c:pt>
                <c:pt idx="23237">
                  <c:v>2.71557</c:v>
                </c:pt>
                <c:pt idx="23238">
                  <c:v>2.7398750000000001</c:v>
                </c:pt>
                <c:pt idx="23239">
                  <c:v>2.7717290000000001</c:v>
                </c:pt>
                <c:pt idx="23240">
                  <c:v>2.7942550000000002</c:v>
                </c:pt>
                <c:pt idx="23241">
                  <c:v>2.7721369999999999</c:v>
                </c:pt>
                <c:pt idx="23242">
                  <c:v>2.7775460000000001</c:v>
                </c:pt>
                <c:pt idx="23243">
                  <c:v>2.7535059999999998</c:v>
                </c:pt>
                <c:pt idx="23244">
                  <c:v>2.7490100000000002</c:v>
                </c:pt>
                <c:pt idx="23245">
                  <c:v>2.8040150000000001</c:v>
                </c:pt>
                <c:pt idx="23246">
                  <c:v>2.8412060000000001</c:v>
                </c:pt>
                <c:pt idx="23247">
                  <c:v>2.859308</c:v>
                </c:pt>
                <c:pt idx="23248">
                  <c:v>2.9167649999999998</c:v>
                </c:pt>
                <c:pt idx="23249">
                  <c:v>2.9558309999999999</c:v>
                </c:pt>
                <c:pt idx="23250">
                  <c:v>3.00848</c:v>
                </c:pt>
                <c:pt idx="23251">
                  <c:v>3.025957</c:v>
                </c:pt>
                <c:pt idx="23252">
                  <c:v>2.9662890000000002</c:v>
                </c:pt>
                <c:pt idx="23253">
                  <c:v>2.8838300000000001</c:v>
                </c:pt>
                <c:pt idx="23254">
                  <c:v>2.8349549999999999</c:v>
                </c:pt>
                <c:pt idx="23255">
                  <c:v>2.828392</c:v>
                </c:pt>
                <c:pt idx="23256">
                  <c:v>2.800818</c:v>
                </c:pt>
                <c:pt idx="23257">
                  <c:v>2.782715</c:v>
                </c:pt>
                <c:pt idx="23258">
                  <c:v>2.7825470000000001</c:v>
                </c:pt>
                <c:pt idx="23259">
                  <c:v>2.771296</c:v>
                </c:pt>
                <c:pt idx="23260">
                  <c:v>2.7639879999999999</c:v>
                </c:pt>
                <c:pt idx="23261">
                  <c:v>2.7775699999999999</c:v>
                </c:pt>
                <c:pt idx="23262">
                  <c:v>2.7815850000000002</c:v>
                </c:pt>
                <c:pt idx="23263">
                  <c:v>2.793053</c:v>
                </c:pt>
                <c:pt idx="23264">
                  <c:v>2.8054579999999998</c:v>
                </c:pt>
                <c:pt idx="23265">
                  <c:v>2.8078370000000001</c:v>
                </c:pt>
                <c:pt idx="23266">
                  <c:v>2.8188960000000001</c:v>
                </c:pt>
                <c:pt idx="23267">
                  <c:v>2.8396910000000002</c:v>
                </c:pt>
                <c:pt idx="23268">
                  <c:v>2.845653</c:v>
                </c:pt>
                <c:pt idx="23269">
                  <c:v>2.8552940000000002</c:v>
                </c:pt>
                <c:pt idx="23270">
                  <c:v>2.8693569999999999</c:v>
                </c:pt>
                <c:pt idx="23271">
                  <c:v>2.8692850000000001</c:v>
                </c:pt>
                <c:pt idx="23272">
                  <c:v>2.8532739999999999</c:v>
                </c:pt>
                <c:pt idx="23273">
                  <c:v>2.8276949999999998</c:v>
                </c:pt>
                <c:pt idx="23274">
                  <c:v>2.817358</c:v>
                </c:pt>
                <c:pt idx="23275">
                  <c:v>2.8419270000000001</c:v>
                </c:pt>
                <c:pt idx="23276">
                  <c:v>2.8761369999999999</c:v>
                </c:pt>
                <c:pt idx="23277">
                  <c:v>2.8677229999999998</c:v>
                </c:pt>
                <c:pt idx="23278">
                  <c:v>2.8390900000000001</c:v>
                </c:pt>
                <c:pt idx="23279">
                  <c:v>2.8081499999999999</c:v>
                </c:pt>
                <c:pt idx="23280">
                  <c:v>2.7750940000000002</c:v>
                </c:pt>
                <c:pt idx="23281">
                  <c:v>2.757136</c:v>
                </c:pt>
                <c:pt idx="23282">
                  <c:v>2.7900480000000001</c:v>
                </c:pt>
                <c:pt idx="23283">
                  <c:v>2.804424</c:v>
                </c:pt>
                <c:pt idx="23284">
                  <c:v>2.8127179999999998</c:v>
                </c:pt>
                <c:pt idx="23285">
                  <c:v>2.8116840000000001</c:v>
                </c:pt>
                <c:pt idx="23286">
                  <c:v>2.7998080000000001</c:v>
                </c:pt>
                <c:pt idx="23287">
                  <c:v>2.8220700000000001</c:v>
                </c:pt>
                <c:pt idx="23288">
                  <c:v>2.8467349999999998</c:v>
                </c:pt>
                <c:pt idx="23289">
                  <c:v>2.8827720000000001</c:v>
                </c:pt>
                <c:pt idx="23290">
                  <c:v>2.904096</c:v>
                </c:pt>
                <c:pt idx="23291">
                  <c:v>2.887724</c:v>
                </c:pt>
                <c:pt idx="23292">
                  <c:v>2.8470240000000002</c:v>
                </c:pt>
                <c:pt idx="23293">
                  <c:v>2.830003</c:v>
                </c:pt>
                <c:pt idx="23294">
                  <c:v>2.8172130000000002</c:v>
                </c:pt>
                <c:pt idx="23295">
                  <c:v>2.7829799999999998</c:v>
                </c:pt>
                <c:pt idx="23296">
                  <c:v>2.752208</c:v>
                </c:pt>
                <c:pt idx="23297">
                  <c:v>2.738505</c:v>
                </c:pt>
                <c:pt idx="23298">
                  <c:v>2.7173250000000002</c:v>
                </c:pt>
                <c:pt idx="23299">
                  <c:v>2.736221</c:v>
                </c:pt>
                <c:pt idx="23300">
                  <c:v>2.7481209999999998</c:v>
                </c:pt>
                <c:pt idx="23301">
                  <c:v>2.7042709999999999</c:v>
                </c:pt>
                <c:pt idx="23302">
                  <c:v>2.6966019999999999</c:v>
                </c:pt>
                <c:pt idx="23303">
                  <c:v>2.686938</c:v>
                </c:pt>
                <c:pt idx="23304">
                  <c:v>2.721508</c:v>
                </c:pt>
                <c:pt idx="23305">
                  <c:v>2.7722820000000001</c:v>
                </c:pt>
                <c:pt idx="23306">
                  <c:v>2.8385129999999998</c:v>
                </c:pt>
                <c:pt idx="23307">
                  <c:v>2.8573849999999998</c:v>
                </c:pt>
                <c:pt idx="23308">
                  <c:v>2.817358</c:v>
                </c:pt>
                <c:pt idx="23309">
                  <c:v>2.7675459999999998</c:v>
                </c:pt>
                <c:pt idx="23310">
                  <c:v>2.7947600000000001</c:v>
                </c:pt>
                <c:pt idx="23311">
                  <c:v>2.864357</c:v>
                </c:pt>
                <c:pt idx="23312">
                  <c:v>2.850365</c:v>
                </c:pt>
                <c:pt idx="23313">
                  <c:v>2.7831959999999998</c:v>
                </c:pt>
                <c:pt idx="23314">
                  <c:v>2.809304</c:v>
                </c:pt>
                <c:pt idx="23315">
                  <c:v>2.8115640000000002</c:v>
                </c:pt>
                <c:pt idx="23316">
                  <c:v>2.8049770000000001</c:v>
                </c:pt>
                <c:pt idx="23317">
                  <c:v>2.826349</c:v>
                </c:pt>
                <c:pt idx="23318">
                  <c:v>2.8463500000000002</c:v>
                </c:pt>
                <c:pt idx="23319">
                  <c:v>2.8589479999999998</c:v>
                </c:pt>
                <c:pt idx="23320">
                  <c:v>2.868852</c:v>
                </c:pt>
                <c:pt idx="23321">
                  <c:v>2.8897919999999999</c:v>
                </c:pt>
                <c:pt idx="23322">
                  <c:v>2.8373349999999999</c:v>
                </c:pt>
                <c:pt idx="23323">
                  <c:v>2.8802720000000002</c:v>
                </c:pt>
                <c:pt idx="23324">
                  <c:v>2.8263250000000002</c:v>
                </c:pt>
                <c:pt idx="23325">
                  <c:v>2.7962259999999999</c:v>
                </c:pt>
                <c:pt idx="23326">
                  <c:v>2.8205309999999999</c:v>
                </c:pt>
                <c:pt idx="23327">
                  <c:v>2.8421189999999998</c:v>
                </c:pt>
                <c:pt idx="23328">
                  <c:v>2.8469760000000002</c:v>
                </c:pt>
                <c:pt idx="23329">
                  <c:v>2.821733</c:v>
                </c:pt>
                <c:pt idx="23330">
                  <c:v>2.8132709999999999</c:v>
                </c:pt>
                <c:pt idx="23331">
                  <c:v>2.8192569999999999</c:v>
                </c:pt>
                <c:pt idx="23332">
                  <c:v>2.8329840000000002</c:v>
                </c:pt>
                <c:pt idx="23333">
                  <c:v>2.838225</c:v>
                </c:pt>
                <c:pt idx="23334">
                  <c:v>2.8019959999999999</c:v>
                </c:pt>
                <c:pt idx="23335">
                  <c:v>2.7804549999999999</c:v>
                </c:pt>
                <c:pt idx="23336">
                  <c:v>2.761752</c:v>
                </c:pt>
                <c:pt idx="23337">
                  <c:v>2.750597</c:v>
                </c:pt>
                <c:pt idx="23338">
                  <c:v>2.7416299999999998</c:v>
                </c:pt>
                <c:pt idx="23339">
                  <c:v>2.7538670000000001</c:v>
                </c:pt>
                <c:pt idx="23340">
                  <c:v>2.7804549999999999</c:v>
                </c:pt>
                <c:pt idx="23341">
                  <c:v>2.8174779999999999</c:v>
                </c:pt>
                <c:pt idx="23342">
                  <c:v>2.874069</c:v>
                </c:pt>
                <c:pt idx="23343">
                  <c:v>2.9259249999999999</c:v>
                </c:pt>
                <c:pt idx="23344">
                  <c:v>2.9638369999999998</c:v>
                </c:pt>
                <c:pt idx="23345">
                  <c:v>2.9625140000000001</c:v>
                </c:pt>
                <c:pt idx="23346">
                  <c:v>2.9576820000000001</c:v>
                </c:pt>
                <c:pt idx="23347">
                  <c:v>2.9080870000000001</c:v>
                </c:pt>
                <c:pt idx="23348">
                  <c:v>2.849043</c:v>
                </c:pt>
                <c:pt idx="23349">
                  <c:v>2.7765610000000001</c:v>
                </c:pt>
                <c:pt idx="23350">
                  <c:v>2.7097519999999999</c:v>
                </c:pt>
                <c:pt idx="23351">
                  <c:v>2.7138149999999999</c:v>
                </c:pt>
                <c:pt idx="23352">
                  <c:v>2.739058</c:v>
                </c:pt>
                <c:pt idx="23353">
                  <c:v>2.7424710000000001</c:v>
                </c:pt>
                <c:pt idx="23354">
                  <c:v>2.7645409999999999</c:v>
                </c:pt>
                <c:pt idx="23355">
                  <c:v>2.7590590000000002</c:v>
                </c:pt>
                <c:pt idx="23356">
                  <c:v>2.7548279999999998</c:v>
                </c:pt>
                <c:pt idx="23357">
                  <c:v>2.7745169999999999</c:v>
                </c:pt>
                <c:pt idx="23358">
                  <c:v>2.7762479999999998</c:v>
                </c:pt>
                <c:pt idx="23359">
                  <c:v>2.7718729999999998</c:v>
                </c:pt>
                <c:pt idx="23360">
                  <c:v>2.7952159999999999</c:v>
                </c:pt>
                <c:pt idx="23361">
                  <c:v>2.7982209999999998</c:v>
                </c:pt>
                <c:pt idx="23362">
                  <c:v>2.8579140000000001</c:v>
                </c:pt>
                <c:pt idx="23363">
                  <c:v>2.8738290000000002</c:v>
                </c:pt>
                <c:pt idx="23364">
                  <c:v>2.8828680000000002</c:v>
                </c:pt>
                <c:pt idx="23365">
                  <c:v>2.8625539999999998</c:v>
                </c:pt>
                <c:pt idx="23366">
                  <c:v>2.8130299999999999</c:v>
                </c:pt>
                <c:pt idx="23367">
                  <c:v>2.8416139999999999</c:v>
                </c:pt>
                <c:pt idx="23368">
                  <c:v>2.8784209999999999</c:v>
                </c:pt>
                <c:pt idx="23369">
                  <c:v>2.9071729999999998</c:v>
                </c:pt>
                <c:pt idx="23370">
                  <c:v>2.913424</c:v>
                </c:pt>
                <c:pt idx="23371">
                  <c:v>2.8626740000000002</c:v>
                </c:pt>
                <c:pt idx="23372">
                  <c:v>2.792163</c:v>
                </c:pt>
                <c:pt idx="23373">
                  <c:v>2.722181</c:v>
                </c:pt>
                <c:pt idx="23374">
                  <c:v>2.707541</c:v>
                </c:pt>
                <c:pt idx="23375">
                  <c:v>2.7125650000000001</c:v>
                </c:pt>
                <c:pt idx="23376">
                  <c:v>2.6783790000000001</c:v>
                </c:pt>
                <c:pt idx="23377">
                  <c:v>2.6386639999999999</c:v>
                </c:pt>
                <c:pt idx="23378">
                  <c:v>2.6968179999999999</c:v>
                </c:pt>
                <c:pt idx="23379">
                  <c:v>2.8000970000000001</c:v>
                </c:pt>
                <c:pt idx="23380">
                  <c:v>2.8597169999999998</c:v>
                </c:pt>
                <c:pt idx="23381">
                  <c:v>2.9065240000000001</c:v>
                </c:pt>
                <c:pt idx="23382">
                  <c:v>2.9002249999999998</c:v>
                </c:pt>
                <c:pt idx="23383">
                  <c:v>2.8755359999999999</c:v>
                </c:pt>
                <c:pt idx="23384">
                  <c:v>2.8940709999999998</c:v>
                </c:pt>
                <c:pt idx="23385">
                  <c:v>2.8502930000000002</c:v>
                </c:pt>
                <c:pt idx="23386">
                  <c:v>2.7451400000000001</c:v>
                </c:pt>
                <c:pt idx="23387">
                  <c:v>2.6845340000000002</c:v>
                </c:pt>
                <c:pt idx="23388">
                  <c:v>2.6783790000000001</c:v>
                </c:pt>
                <c:pt idx="23389">
                  <c:v>2.6946789999999998</c:v>
                </c:pt>
                <c:pt idx="23390">
                  <c:v>2.693549</c:v>
                </c:pt>
                <c:pt idx="23391">
                  <c:v>2.7006410000000001</c:v>
                </c:pt>
                <c:pt idx="23392">
                  <c:v>2.7870189999999999</c:v>
                </c:pt>
                <c:pt idx="23393">
                  <c:v>2.8575780000000002</c:v>
                </c:pt>
                <c:pt idx="23394">
                  <c:v>2.9001049999999999</c:v>
                </c:pt>
                <c:pt idx="23395">
                  <c:v>2.9166210000000001</c:v>
                </c:pt>
                <c:pt idx="23396">
                  <c:v>2.913904</c:v>
                </c:pt>
                <c:pt idx="23397">
                  <c:v>2.9201069999999998</c:v>
                </c:pt>
                <c:pt idx="23398">
                  <c:v>2.8922439999999998</c:v>
                </c:pt>
                <c:pt idx="23399">
                  <c:v>2.8867630000000002</c:v>
                </c:pt>
                <c:pt idx="23400">
                  <c:v>2.870968</c:v>
                </c:pt>
                <c:pt idx="23401">
                  <c:v>2.8170449999999998</c:v>
                </c:pt>
                <c:pt idx="23402">
                  <c:v>2.79637</c:v>
                </c:pt>
                <c:pt idx="23403">
                  <c:v>2.7824749999999998</c:v>
                </c:pt>
                <c:pt idx="23404">
                  <c:v>2.7509579999999998</c:v>
                </c:pt>
                <c:pt idx="23405">
                  <c:v>2.7536499999999999</c:v>
                </c:pt>
                <c:pt idx="23406">
                  <c:v>2.7667280000000001</c:v>
                </c:pt>
                <c:pt idx="23407">
                  <c:v>2.760694</c:v>
                </c:pt>
                <c:pt idx="23408">
                  <c:v>2.7722579999999999</c:v>
                </c:pt>
                <c:pt idx="23409">
                  <c:v>2.8271899999999999</c:v>
                </c:pt>
                <c:pt idx="23410">
                  <c:v>2.8409659999999999</c:v>
                </c:pt>
                <c:pt idx="23411">
                  <c:v>2.8306279999999999</c:v>
                </c:pt>
                <c:pt idx="23412">
                  <c:v>2.8034140000000001</c:v>
                </c:pt>
                <c:pt idx="23413">
                  <c:v>2.7692040000000002</c:v>
                </c:pt>
                <c:pt idx="23414">
                  <c:v>2.797933</c:v>
                </c:pt>
                <c:pt idx="23415">
                  <c:v>2.870295</c:v>
                </c:pt>
                <c:pt idx="23416">
                  <c:v>2.8599329999999998</c:v>
                </c:pt>
                <c:pt idx="23417">
                  <c:v>2.8345950000000002</c:v>
                </c:pt>
                <c:pt idx="23418">
                  <c:v>2.7993030000000001</c:v>
                </c:pt>
                <c:pt idx="23419">
                  <c:v>2.7755510000000001</c:v>
                </c:pt>
                <c:pt idx="23420">
                  <c:v>2.7492510000000001</c:v>
                </c:pt>
                <c:pt idx="23421">
                  <c:v>2.7414139999999998</c:v>
                </c:pt>
                <c:pt idx="23422">
                  <c:v>2.763795</c:v>
                </c:pt>
                <c:pt idx="23423">
                  <c:v>2.803366</c:v>
                </c:pt>
                <c:pt idx="23424">
                  <c:v>2.8586109999999998</c:v>
                </c:pt>
                <c:pt idx="23425">
                  <c:v>2.8880370000000002</c:v>
                </c:pt>
                <c:pt idx="23426">
                  <c:v>2.8555100000000002</c:v>
                </c:pt>
                <c:pt idx="23427">
                  <c:v>2.8166120000000001</c:v>
                </c:pt>
                <c:pt idx="23428">
                  <c:v>2.8308439999999999</c:v>
                </c:pt>
                <c:pt idx="23429">
                  <c:v>2.8320219999999998</c:v>
                </c:pt>
                <c:pt idx="23430">
                  <c:v>2.8797429999999999</c:v>
                </c:pt>
                <c:pt idx="23431">
                  <c:v>2.9314779999999998</c:v>
                </c:pt>
                <c:pt idx="23432">
                  <c:v>2.9237129999999998</c:v>
                </c:pt>
                <c:pt idx="23433">
                  <c:v>2.884166</c:v>
                </c:pt>
                <c:pt idx="23434">
                  <c:v>2.8327200000000001</c:v>
                </c:pt>
                <c:pt idx="23435">
                  <c:v>2.7996880000000002</c:v>
                </c:pt>
                <c:pt idx="23436">
                  <c:v>2.744996</c:v>
                </c:pt>
                <c:pt idx="23437">
                  <c:v>2.7024439999999998</c:v>
                </c:pt>
                <c:pt idx="23438">
                  <c:v>2.7382879999999998</c:v>
                </c:pt>
                <c:pt idx="23439">
                  <c:v>2.7602850000000001</c:v>
                </c:pt>
                <c:pt idx="23440">
                  <c:v>2.7996880000000002</c:v>
                </c:pt>
                <c:pt idx="23441">
                  <c:v>2.8065150000000001</c:v>
                </c:pt>
                <c:pt idx="23442">
                  <c:v>2.7704780000000002</c:v>
                </c:pt>
                <c:pt idx="23443">
                  <c:v>2.7086939999999999</c:v>
                </c:pt>
                <c:pt idx="23444">
                  <c:v>2.6771050000000001</c:v>
                </c:pt>
                <c:pt idx="23445">
                  <c:v>2.6892459999999998</c:v>
                </c:pt>
                <c:pt idx="23446">
                  <c:v>2.7150409999999998</c:v>
                </c:pt>
                <c:pt idx="23447">
                  <c:v>2.7705989999999998</c:v>
                </c:pt>
                <c:pt idx="23448">
                  <c:v>2.7982450000000001</c:v>
                </c:pt>
                <c:pt idx="23449">
                  <c:v>2.8044959999999999</c:v>
                </c:pt>
                <c:pt idx="23450">
                  <c:v>2.83623</c:v>
                </c:pt>
                <c:pt idx="23451">
                  <c:v>2.9309729999999998</c:v>
                </c:pt>
                <c:pt idx="23452">
                  <c:v>2.9212850000000001</c:v>
                </c:pt>
                <c:pt idx="23453">
                  <c:v>2.873685</c:v>
                </c:pt>
                <c:pt idx="23454">
                  <c:v>2.8238249999999998</c:v>
                </c:pt>
                <c:pt idx="23455">
                  <c:v>2.7770899999999998</c:v>
                </c:pt>
                <c:pt idx="23456">
                  <c:v>2.7545639999999998</c:v>
                </c:pt>
                <c:pt idx="23457">
                  <c:v>2.7397309999999999</c:v>
                </c:pt>
                <c:pt idx="23458">
                  <c:v>2.7687240000000002</c:v>
                </c:pt>
                <c:pt idx="23459">
                  <c:v>2.7527370000000002</c:v>
                </c:pt>
                <c:pt idx="23460">
                  <c:v>2.740332</c:v>
                </c:pt>
                <c:pt idx="23461">
                  <c:v>2.7233589999999999</c:v>
                </c:pt>
                <c:pt idx="23462">
                  <c:v>2.6936450000000001</c:v>
                </c:pt>
                <c:pt idx="23463">
                  <c:v>2.7361490000000002</c:v>
                </c:pt>
                <c:pt idx="23464">
                  <c:v>2.8572890000000002</c:v>
                </c:pt>
                <c:pt idx="23465">
                  <c:v>2.930396</c:v>
                </c:pt>
                <c:pt idx="23466">
                  <c:v>2.971241</c:v>
                </c:pt>
                <c:pt idx="23467">
                  <c:v>2.9986950000000001</c:v>
                </c:pt>
                <c:pt idx="23468">
                  <c:v>2.9439310000000001</c:v>
                </c:pt>
                <c:pt idx="23469">
                  <c:v>2.8726509999999998</c:v>
                </c:pt>
                <c:pt idx="23470">
                  <c:v>2.8600300000000001</c:v>
                </c:pt>
                <c:pt idx="23471">
                  <c:v>2.8408449999999998</c:v>
                </c:pt>
                <c:pt idx="23472">
                  <c:v>2.807429</c:v>
                </c:pt>
                <c:pt idx="23473">
                  <c:v>2.801539</c:v>
                </c:pt>
                <c:pt idx="23474">
                  <c:v>2.7936299999999998</c:v>
                </c:pt>
                <c:pt idx="23475">
                  <c:v>2.760189</c:v>
                </c:pt>
                <c:pt idx="23476">
                  <c:v>2.803366</c:v>
                </c:pt>
                <c:pt idx="23477">
                  <c:v>2.8631310000000001</c:v>
                </c:pt>
                <c:pt idx="23478">
                  <c:v>2.8791899999999999</c:v>
                </c:pt>
                <c:pt idx="23479">
                  <c:v>2.8164440000000002</c:v>
                </c:pt>
                <c:pt idx="23480">
                  <c:v>2.782956</c:v>
                </c:pt>
                <c:pt idx="23481">
                  <c:v>2.7703820000000001</c:v>
                </c:pt>
                <c:pt idx="23482">
                  <c:v>2.7852389999999998</c:v>
                </c:pt>
                <c:pt idx="23483">
                  <c:v>2.8159149999999999</c:v>
                </c:pt>
                <c:pt idx="23484">
                  <c:v>2.8274789999999999</c:v>
                </c:pt>
                <c:pt idx="23485">
                  <c:v>2.8328639999999998</c:v>
                </c:pt>
                <c:pt idx="23486">
                  <c:v>2.834619</c:v>
                </c:pt>
                <c:pt idx="23487">
                  <c:v>2.8584429999999998</c:v>
                </c:pt>
                <c:pt idx="23488">
                  <c:v>2.9028700000000001</c:v>
                </c:pt>
                <c:pt idx="23489">
                  <c:v>2.878517</c:v>
                </c:pt>
                <c:pt idx="23490">
                  <c:v>2.7978610000000002</c:v>
                </c:pt>
                <c:pt idx="23491">
                  <c:v>2.7368939999999999</c:v>
                </c:pt>
                <c:pt idx="23492">
                  <c:v>2.7443230000000001</c:v>
                </c:pt>
                <c:pt idx="23493">
                  <c:v>2.7694209999999999</c:v>
                </c:pt>
                <c:pt idx="23494">
                  <c:v>2.7655500000000002</c:v>
                </c:pt>
                <c:pt idx="23495">
                  <c:v>2.7761040000000001</c:v>
                </c:pt>
                <c:pt idx="23496">
                  <c:v>2.8008660000000001</c:v>
                </c:pt>
                <c:pt idx="23497">
                  <c:v>2.833272</c:v>
                </c:pt>
                <c:pt idx="23498">
                  <c:v>2.8657029999999999</c:v>
                </c:pt>
                <c:pt idx="23499">
                  <c:v>2.8642129999999999</c:v>
                </c:pt>
                <c:pt idx="23500">
                  <c:v>2.8286570000000002</c:v>
                </c:pt>
                <c:pt idx="23501">
                  <c:v>2.8053370000000002</c:v>
                </c:pt>
                <c:pt idx="23502">
                  <c:v>2.7988710000000001</c:v>
                </c:pt>
                <c:pt idx="23503">
                  <c:v>2.7677860000000001</c:v>
                </c:pt>
                <c:pt idx="23504">
                  <c:v>2.72533</c:v>
                </c:pt>
                <c:pt idx="23505">
                  <c:v>2.7030210000000001</c:v>
                </c:pt>
                <c:pt idx="23506">
                  <c:v>2.7200899999999999</c:v>
                </c:pt>
                <c:pt idx="23507">
                  <c:v>2.743385</c:v>
                </c:pt>
                <c:pt idx="23508">
                  <c:v>2.7599010000000002</c:v>
                </c:pt>
                <c:pt idx="23509">
                  <c:v>2.7918509999999999</c:v>
                </c:pt>
                <c:pt idx="23510">
                  <c:v>2.8064909999999998</c:v>
                </c:pt>
                <c:pt idx="23511">
                  <c:v>2.8279350000000001</c:v>
                </c:pt>
                <c:pt idx="23512">
                  <c:v>2.8568560000000001</c:v>
                </c:pt>
                <c:pt idx="23513">
                  <c:v>2.8391860000000002</c:v>
                </c:pt>
                <c:pt idx="23514">
                  <c:v>2.82707</c:v>
                </c:pt>
                <c:pt idx="23515">
                  <c:v>2.8440189999999999</c:v>
                </c:pt>
                <c:pt idx="23516">
                  <c:v>2.8453650000000001</c:v>
                </c:pt>
                <c:pt idx="23517">
                  <c:v>2.8412299999999999</c:v>
                </c:pt>
                <c:pt idx="23518">
                  <c:v>2.8500049999999999</c:v>
                </c:pt>
                <c:pt idx="23519">
                  <c:v>2.8506300000000002</c:v>
                </c:pt>
                <c:pt idx="23520">
                  <c:v>2.8408449999999998</c:v>
                </c:pt>
                <c:pt idx="23521">
                  <c:v>2.8246660000000001</c:v>
                </c:pt>
                <c:pt idx="23522">
                  <c:v>2.830508</c:v>
                </c:pt>
                <c:pt idx="23523">
                  <c:v>2.8358690000000002</c:v>
                </c:pt>
                <c:pt idx="23524">
                  <c:v>2.8075489999999999</c:v>
                </c:pt>
                <c:pt idx="23525">
                  <c:v>2.7848069999999998</c:v>
                </c:pt>
                <c:pt idx="23526">
                  <c:v>2.7633869999999998</c:v>
                </c:pt>
                <c:pt idx="23527">
                  <c:v>2.7585540000000002</c:v>
                </c:pt>
                <c:pt idx="23528">
                  <c:v>2.7177579999999999</c:v>
                </c:pt>
                <c:pt idx="23529">
                  <c:v>2.7113870000000002</c:v>
                </c:pt>
                <c:pt idx="23530">
                  <c:v>2.7589869999999999</c:v>
                </c:pt>
                <c:pt idx="23531">
                  <c:v>2.8176939999999999</c:v>
                </c:pt>
                <c:pt idx="23532">
                  <c:v>2.839331</c:v>
                </c:pt>
                <c:pt idx="23533">
                  <c:v>2.8055059999999998</c:v>
                </c:pt>
                <c:pt idx="23534">
                  <c:v>2.8217569999999998</c:v>
                </c:pt>
                <c:pt idx="23535">
                  <c:v>2.87907</c:v>
                </c:pt>
                <c:pt idx="23536">
                  <c:v>2.7812489999999999</c:v>
                </c:pt>
                <c:pt idx="23537">
                  <c:v>2.795938</c:v>
                </c:pt>
                <c:pt idx="23538">
                  <c:v>2.8411339999999998</c:v>
                </c:pt>
                <c:pt idx="23539">
                  <c:v>2.8416139999999999</c:v>
                </c:pt>
                <c:pt idx="23540">
                  <c:v>2.8084630000000002</c:v>
                </c:pt>
                <c:pt idx="23541">
                  <c:v>2.7994949999999998</c:v>
                </c:pt>
                <c:pt idx="23542">
                  <c:v>2.8647659999999999</c:v>
                </c:pt>
                <c:pt idx="23543">
                  <c:v>2.900442</c:v>
                </c:pt>
                <c:pt idx="23544">
                  <c:v>2.8595489999999999</c:v>
                </c:pt>
                <c:pt idx="23545">
                  <c:v>2.8386580000000001</c:v>
                </c:pt>
                <c:pt idx="23546">
                  <c:v>2.7862969999999998</c:v>
                </c:pt>
                <c:pt idx="23547">
                  <c:v>2.7391779999999999</c:v>
                </c:pt>
                <c:pt idx="23548">
                  <c:v>2.7357879999999999</c:v>
                </c:pt>
                <c:pt idx="23549">
                  <c:v>2.765622</c:v>
                </c:pt>
                <c:pt idx="23550">
                  <c:v>2.8196180000000002</c:v>
                </c:pt>
                <c:pt idx="23551">
                  <c:v>2.8357489999999999</c:v>
                </c:pt>
                <c:pt idx="23552">
                  <c:v>2.8385129999999998</c:v>
                </c:pt>
                <c:pt idx="23553">
                  <c:v>2.8304840000000002</c:v>
                </c:pt>
                <c:pt idx="23554">
                  <c:v>2.8262529999999999</c:v>
                </c:pt>
                <c:pt idx="23555">
                  <c:v>2.8239930000000002</c:v>
                </c:pt>
                <c:pt idx="23556">
                  <c:v>2.8125740000000001</c:v>
                </c:pt>
                <c:pt idx="23557">
                  <c:v>2.7961299999999998</c:v>
                </c:pt>
                <c:pt idx="23558">
                  <c:v>2.803366</c:v>
                </c:pt>
                <c:pt idx="23559">
                  <c:v>2.8741409999999998</c:v>
                </c:pt>
                <c:pt idx="23560">
                  <c:v>2.8115160000000001</c:v>
                </c:pt>
                <c:pt idx="23561">
                  <c:v>2.7878599999999998</c:v>
                </c:pt>
                <c:pt idx="23562">
                  <c:v>2.7901919999999998</c:v>
                </c:pt>
                <c:pt idx="23563">
                  <c:v>2.7817059999999998</c:v>
                </c:pt>
                <c:pt idx="23564">
                  <c:v>2.7761279999999999</c:v>
                </c:pt>
                <c:pt idx="23565">
                  <c:v>2.759252</c:v>
                </c:pt>
                <c:pt idx="23566">
                  <c:v>2.783004</c:v>
                </c:pt>
                <c:pt idx="23567">
                  <c:v>2.8096649999999999</c:v>
                </c:pt>
                <c:pt idx="23568">
                  <c:v>2.8215409999999999</c:v>
                </c:pt>
                <c:pt idx="23569">
                  <c:v>2.8342100000000001</c:v>
                </c:pt>
                <c:pt idx="23570">
                  <c:v>2.8539949999999998</c:v>
                </c:pt>
                <c:pt idx="23571">
                  <c:v>2.8568560000000001</c:v>
                </c:pt>
                <c:pt idx="23572">
                  <c:v>2.848706</c:v>
                </c:pt>
                <c:pt idx="23573">
                  <c:v>2.8265169999999999</c:v>
                </c:pt>
                <c:pt idx="23574">
                  <c:v>2.7923070000000001</c:v>
                </c:pt>
                <c:pt idx="23575">
                  <c:v>2.7829799999999998</c:v>
                </c:pt>
                <c:pt idx="23576">
                  <c:v>2.7845179999999998</c:v>
                </c:pt>
                <c:pt idx="23577">
                  <c:v>2.767738</c:v>
                </c:pt>
                <c:pt idx="23578">
                  <c:v>2.827286</c:v>
                </c:pt>
                <c:pt idx="23579">
                  <c:v>2.8225739999999999</c:v>
                </c:pt>
                <c:pt idx="23580">
                  <c:v>2.8568560000000001</c:v>
                </c:pt>
                <c:pt idx="23581">
                  <c:v>2.8626499999999999</c:v>
                </c:pt>
                <c:pt idx="23582">
                  <c:v>2.8070439999999999</c:v>
                </c:pt>
                <c:pt idx="23583">
                  <c:v>2.733673</c:v>
                </c:pt>
                <c:pt idx="23584">
                  <c:v>2.7543470000000001</c:v>
                </c:pt>
                <c:pt idx="23585">
                  <c:v>2.7833399999999999</c:v>
                </c:pt>
                <c:pt idx="23586">
                  <c:v>2.7948559999999998</c:v>
                </c:pt>
                <c:pt idx="23587">
                  <c:v>2.7764169999999999</c:v>
                </c:pt>
                <c:pt idx="23588">
                  <c:v>2.7653099999999999</c:v>
                </c:pt>
                <c:pt idx="23589">
                  <c:v>2.7761279999999999</c:v>
                </c:pt>
                <c:pt idx="23590">
                  <c:v>2.8131020000000002</c:v>
                </c:pt>
                <c:pt idx="23591">
                  <c:v>2.8569279999999999</c:v>
                </c:pt>
                <c:pt idx="23592">
                  <c:v>2.862962</c:v>
                </c:pt>
                <c:pt idx="23593">
                  <c:v>2.813199</c:v>
                </c:pt>
                <c:pt idx="23594">
                  <c:v>2.7887249999999999</c:v>
                </c:pt>
                <c:pt idx="23595">
                  <c:v>2.8153139999999999</c:v>
                </c:pt>
                <c:pt idx="23596">
                  <c:v>2.8410380000000002</c:v>
                </c:pt>
                <c:pt idx="23597">
                  <c:v>2.8846229999999999</c:v>
                </c:pt>
                <c:pt idx="23598">
                  <c:v>2.88645</c:v>
                </c:pt>
                <c:pt idx="23599">
                  <c:v>2.8681549999999998</c:v>
                </c:pt>
                <c:pt idx="23600">
                  <c:v>2.850101</c:v>
                </c:pt>
                <c:pt idx="23601">
                  <c:v>2.8129819999999999</c:v>
                </c:pt>
                <c:pt idx="23602">
                  <c:v>2.766079</c:v>
                </c:pt>
                <c:pt idx="23603">
                  <c:v>2.780119</c:v>
                </c:pt>
                <c:pt idx="23604">
                  <c:v>2.8195209999999999</c:v>
                </c:pt>
                <c:pt idx="23605">
                  <c:v>2.7795899999999998</c:v>
                </c:pt>
                <c:pt idx="23606">
                  <c:v>2.713743</c:v>
                </c:pt>
                <c:pt idx="23607">
                  <c:v>2.6466699999999999</c:v>
                </c:pt>
                <c:pt idx="23608">
                  <c:v>2.6394099999999998</c:v>
                </c:pt>
                <c:pt idx="23609">
                  <c:v>2.72533</c:v>
                </c:pt>
                <c:pt idx="23610">
                  <c:v>2.8298350000000001</c:v>
                </c:pt>
                <c:pt idx="23611">
                  <c:v>2.9382570000000001</c:v>
                </c:pt>
                <c:pt idx="23612">
                  <c:v>2.9293140000000002</c:v>
                </c:pt>
                <c:pt idx="23613">
                  <c:v>2.8763049999999999</c:v>
                </c:pt>
                <c:pt idx="23614">
                  <c:v>2.7866819999999999</c:v>
                </c:pt>
                <c:pt idx="23615">
                  <c:v>2.7449240000000001</c:v>
                </c:pt>
                <c:pt idx="23616">
                  <c:v>2.7452359999999998</c:v>
                </c:pt>
                <c:pt idx="23617">
                  <c:v>2.7824749999999998</c:v>
                </c:pt>
                <c:pt idx="23618">
                  <c:v>2.8167330000000002</c:v>
                </c:pt>
                <c:pt idx="23619">
                  <c:v>2.8281999999999998</c:v>
                </c:pt>
                <c:pt idx="23620">
                  <c:v>2.8499089999999998</c:v>
                </c:pt>
                <c:pt idx="23621">
                  <c:v>2.8460860000000001</c:v>
                </c:pt>
                <c:pt idx="23622">
                  <c:v>2.8187280000000001</c:v>
                </c:pt>
                <c:pt idx="23623">
                  <c:v>2.8513030000000001</c:v>
                </c:pt>
                <c:pt idx="23624">
                  <c:v>2.9204680000000001</c:v>
                </c:pt>
                <c:pt idx="23625">
                  <c:v>2.923689</c:v>
                </c:pt>
                <c:pt idx="23626">
                  <c:v>2.8948640000000001</c:v>
                </c:pt>
                <c:pt idx="23627">
                  <c:v>2.8381530000000001</c:v>
                </c:pt>
                <c:pt idx="23628">
                  <c:v>2.8012990000000002</c:v>
                </c:pt>
                <c:pt idx="23629">
                  <c:v>2.7851189999999999</c:v>
                </c:pt>
                <c:pt idx="23630">
                  <c:v>2.7703099999999998</c:v>
                </c:pt>
                <c:pt idx="23631">
                  <c:v>2.7585060000000001</c:v>
                </c:pt>
                <c:pt idx="23632">
                  <c:v>2.7572559999999999</c:v>
                </c:pt>
                <c:pt idx="23633">
                  <c:v>2.7768250000000001</c:v>
                </c:pt>
                <c:pt idx="23634">
                  <c:v>2.786321</c:v>
                </c:pt>
                <c:pt idx="23635">
                  <c:v>2.7851910000000002</c:v>
                </c:pt>
                <c:pt idx="23636">
                  <c:v>2.795938</c:v>
                </c:pt>
                <c:pt idx="23637">
                  <c:v>2.8008660000000001</c:v>
                </c:pt>
                <c:pt idx="23638">
                  <c:v>2.8244739999999999</c:v>
                </c:pt>
                <c:pt idx="23639">
                  <c:v>2.8511829999999998</c:v>
                </c:pt>
                <c:pt idx="23640">
                  <c:v>2.8231510000000002</c:v>
                </c:pt>
                <c:pt idx="23641">
                  <c:v>2.7634829999999999</c:v>
                </c:pt>
                <c:pt idx="23642">
                  <c:v>2.7283840000000001</c:v>
                </c:pt>
                <c:pt idx="23643">
                  <c:v>2.779566</c:v>
                </c:pt>
                <c:pt idx="23644">
                  <c:v>2.7988460000000002</c:v>
                </c:pt>
                <c:pt idx="23645">
                  <c:v>2.8205550000000001</c:v>
                </c:pt>
                <c:pt idx="23646">
                  <c:v>2.8198099999999999</c:v>
                </c:pt>
                <c:pt idx="23647">
                  <c:v>2.8179829999999999</c:v>
                </c:pt>
                <c:pt idx="23648">
                  <c:v>2.818343</c:v>
                </c:pt>
                <c:pt idx="23649">
                  <c:v>2.8388019999999998</c:v>
                </c:pt>
                <c:pt idx="23650">
                  <c:v>2.8568319999999998</c:v>
                </c:pt>
                <c:pt idx="23651">
                  <c:v>2.8488989999999998</c:v>
                </c:pt>
                <c:pt idx="23652">
                  <c:v>2.8426480000000001</c:v>
                </c:pt>
                <c:pt idx="23653">
                  <c:v>2.8669769999999999</c:v>
                </c:pt>
                <c:pt idx="23654">
                  <c:v>2.8804159999999999</c:v>
                </c:pt>
                <c:pt idx="23655">
                  <c:v>2.8605100000000001</c:v>
                </c:pt>
                <c:pt idx="23656">
                  <c:v>2.8422160000000001</c:v>
                </c:pt>
                <c:pt idx="23657">
                  <c:v>2.802813</c:v>
                </c:pt>
                <c:pt idx="23658">
                  <c:v>2.744202</c:v>
                </c:pt>
                <c:pt idx="23659">
                  <c:v>2.7127089999999998</c:v>
                </c:pt>
                <c:pt idx="23660">
                  <c:v>2.7532420000000002</c:v>
                </c:pt>
                <c:pt idx="23661">
                  <c:v>2.8138239999999999</c:v>
                </c:pt>
                <c:pt idx="23662">
                  <c:v>2.8486579999999999</c:v>
                </c:pt>
                <c:pt idx="23663">
                  <c:v>2.8441869999999998</c:v>
                </c:pt>
                <c:pt idx="23664">
                  <c:v>2.8210120000000001</c:v>
                </c:pt>
                <c:pt idx="23665">
                  <c:v>2.9523450000000002</c:v>
                </c:pt>
                <c:pt idx="23666">
                  <c:v>3.0030709999999998</c:v>
                </c:pt>
                <c:pt idx="23667">
                  <c:v>2.894984</c:v>
                </c:pt>
                <c:pt idx="23668">
                  <c:v>2.7978610000000002</c:v>
                </c:pt>
                <c:pt idx="23669">
                  <c:v>2.7667280000000001</c:v>
                </c:pt>
                <c:pt idx="23670">
                  <c:v>2.7228539999999999</c:v>
                </c:pt>
                <c:pt idx="23671">
                  <c:v>2.7229260000000002</c:v>
                </c:pt>
                <c:pt idx="23672">
                  <c:v>2.7345139999999999</c:v>
                </c:pt>
                <c:pt idx="23673">
                  <c:v>2.744996</c:v>
                </c:pt>
                <c:pt idx="23674">
                  <c:v>2.768459</c:v>
                </c:pt>
                <c:pt idx="23675">
                  <c:v>2.7077089999999999</c:v>
                </c:pt>
                <c:pt idx="23676">
                  <c:v>2.6978520000000001</c:v>
                </c:pt>
                <c:pt idx="23677">
                  <c:v>2.7736999999999998</c:v>
                </c:pt>
                <c:pt idx="23678">
                  <c:v>2.7790849999999998</c:v>
                </c:pt>
                <c:pt idx="23679">
                  <c:v>2.7549000000000001</c:v>
                </c:pt>
                <c:pt idx="23680">
                  <c:v>2.7296100000000001</c:v>
                </c:pt>
                <c:pt idx="23681">
                  <c:v>2.716075</c:v>
                </c:pt>
                <c:pt idx="23682">
                  <c:v>2.774397</c:v>
                </c:pt>
                <c:pt idx="23683">
                  <c:v>2.882387</c:v>
                </c:pt>
                <c:pt idx="23684">
                  <c:v>2.9256359999999999</c:v>
                </c:pt>
                <c:pt idx="23685">
                  <c:v>2.9070290000000001</c:v>
                </c:pt>
                <c:pt idx="23686">
                  <c:v>2.8993359999999999</c:v>
                </c:pt>
                <c:pt idx="23687">
                  <c:v>2.9060190000000001</c:v>
                </c:pt>
                <c:pt idx="23688">
                  <c:v>2.9453490000000002</c:v>
                </c:pt>
                <c:pt idx="23689">
                  <c:v>2.9698229999999999</c:v>
                </c:pt>
                <c:pt idx="23690">
                  <c:v>2.9130630000000002</c:v>
                </c:pt>
                <c:pt idx="23691">
                  <c:v>2.8375759999999999</c:v>
                </c:pt>
                <c:pt idx="23692">
                  <c:v>2.7687719999999998</c:v>
                </c:pt>
                <c:pt idx="23693">
                  <c:v>2.7384559999999998</c:v>
                </c:pt>
                <c:pt idx="23694">
                  <c:v>2.764589</c:v>
                </c:pt>
                <c:pt idx="23695">
                  <c:v>2.79827</c:v>
                </c:pt>
                <c:pt idx="23696">
                  <c:v>2.787884</c:v>
                </c:pt>
                <c:pt idx="23697">
                  <c:v>2.7847590000000002</c:v>
                </c:pt>
                <c:pt idx="23698">
                  <c:v>2.8034140000000001</c:v>
                </c:pt>
                <c:pt idx="23699">
                  <c:v>2.8273830000000002</c:v>
                </c:pt>
                <c:pt idx="23700">
                  <c:v>2.8183189999999998</c:v>
                </c:pt>
                <c:pt idx="23701">
                  <c:v>2.8045680000000002</c:v>
                </c:pt>
                <c:pt idx="23702">
                  <c:v>2.8048320000000002</c:v>
                </c:pt>
                <c:pt idx="23703">
                  <c:v>2.808198</c:v>
                </c:pt>
                <c:pt idx="23704">
                  <c:v>2.8321190000000001</c:v>
                </c:pt>
                <c:pt idx="23705">
                  <c:v>2.8730349999999998</c:v>
                </c:pt>
                <c:pt idx="23706">
                  <c:v>2.9124140000000001</c:v>
                </c:pt>
                <c:pt idx="23707">
                  <c:v>2.9183759999999999</c:v>
                </c:pt>
                <c:pt idx="23708">
                  <c:v>2.893999</c:v>
                </c:pt>
                <c:pt idx="23709">
                  <c:v>2.8808250000000002</c:v>
                </c:pt>
                <c:pt idx="23710">
                  <c:v>2.8662320000000001</c:v>
                </c:pt>
                <c:pt idx="23711">
                  <c:v>2.8402919999999998</c:v>
                </c:pt>
                <c:pt idx="23712">
                  <c:v>2.8407969999999998</c:v>
                </c:pt>
                <c:pt idx="23713">
                  <c:v>2.8504610000000001</c:v>
                </c:pt>
                <c:pt idx="23714">
                  <c:v>2.816516</c:v>
                </c:pt>
                <c:pt idx="23715">
                  <c:v>2.772186</c:v>
                </c:pt>
                <c:pt idx="23716">
                  <c:v>2.7484329999999999</c:v>
                </c:pt>
                <c:pt idx="23717">
                  <c:v>2.781177</c:v>
                </c:pt>
                <c:pt idx="23718">
                  <c:v>2.7926920000000002</c:v>
                </c:pt>
                <c:pt idx="23719">
                  <c:v>2.8124769999999999</c:v>
                </c:pt>
                <c:pt idx="23720">
                  <c:v>2.8248820000000001</c:v>
                </c:pt>
                <c:pt idx="23721">
                  <c:v>2.8419029999999998</c:v>
                </c:pt>
                <c:pt idx="23722">
                  <c:v>2.8733240000000002</c:v>
                </c:pt>
                <c:pt idx="23723">
                  <c:v>2.8742619999999999</c:v>
                </c:pt>
                <c:pt idx="23724">
                  <c:v>2.8724829999999999</c:v>
                </c:pt>
                <c:pt idx="23725">
                  <c:v>2.8359890000000001</c:v>
                </c:pt>
                <c:pt idx="23726">
                  <c:v>2.7662949999999999</c:v>
                </c:pt>
                <c:pt idx="23727">
                  <c:v>2.720186</c:v>
                </c:pt>
                <c:pt idx="23728">
                  <c:v>2.7098</c:v>
                </c:pt>
                <c:pt idx="23729">
                  <c:v>2.6970109999999998</c:v>
                </c:pt>
                <c:pt idx="23730">
                  <c:v>2.735163</c:v>
                </c:pt>
                <c:pt idx="23731">
                  <c:v>2.7954569999999999</c:v>
                </c:pt>
                <c:pt idx="23732">
                  <c:v>2.8461099999999999</c:v>
                </c:pt>
                <c:pt idx="23733">
                  <c:v>2.8879649999999999</c:v>
                </c:pt>
                <c:pt idx="23734">
                  <c:v>2.9230160000000001</c:v>
                </c:pt>
                <c:pt idx="23735">
                  <c:v>2.9135680000000002</c:v>
                </c:pt>
                <c:pt idx="23736">
                  <c:v>2.8921960000000002</c:v>
                </c:pt>
                <c:pt idx="23737">
                  <c:v>2.8788049999999998</c:v>
                </c:pt>
                <c:pt idx="23738">
                  <c:v>2.882676</c:v>
                </c:pt>
                <c:pt idx="23739">
                  <c:v>2.8519519999999998</c:v>
                </c:pt>
                <c:pt idx="23740">
                  <c:v>2.7537940000000001</c:v>
                </c:pt>
                <c:pt idx="23741">
                  <c:v>2.7065070000000002</c:v>
                </c:pt>
                <c:pt idx="23742">
                  <c:v>2.715522</c:v>
                </c:pt>
                <c:pt idx="23743">
                  <c:v>2.7307160000000001</c:v>
                </c:pt>
                <c:pt idx="23744">
                  <c:v>2.679942</c:v>
                </c:pt>
                <c:pt idx="23745">
                  <c:v>2.6590989999999999</c:v>
                </c:pt>
                <c:pt idx="23746">
                  <c:v>2.6889810000000001</c:v>
                </c:pt>
                <c:pt idx="23747">
                  <c:v>2.7841339999999999</c:v>
                </c:pt>
                <c:pt idx="23748">
                  <c:v>2.8228629999999999</c:v>
                </c:pt>
                <c:pt idx="23749">
                  <c:v>2.8268300000000002</c:v>
                </c:pt>
                <c:pt idx="23750">
                  <c:v>2.8485140000000002</c:v>
                </c:pt>
                <c:pt idx="23751">
                  <c:v>2.8919549999999998</c:v>
                </c:pt>
                <c:pt idx="23752">
                  <c:v>2.929411</c:v>
                </c:pt>
                <c:pt idx="23753">
                  <c:v>2.9261409999999999</c:v>
                </c:pt>
                <c:pt idx="23754">
                  <c:v>2.8938790000000001</c:v>
                </c:pt>
                <c:pt idx="23755">
                  <c:v>2.8564720000000001</c:v>
                </c:pt>
                <c:pt idx="23756">
                  <c:v>2.8291849999999998</c:v>
                </c:pt>
                <c:pt idx="23757">
                  <c:v>2.8109389999999999</c:v>
                </c:pt>
                <c:pt idx="23758">
                  <c:v>2.8181750000000001</c:v>
                </c:pt>
                <c:pt idx="23759">
                  <c:v>2.8282959999999999</c:v>
                </c:pt>
                <c:pt idx="23760">
                  <c:v>2.813199</c:v>
                </c:pt>
                <c:pt idx="23761">
                  <c:v>2.8010820000000001</c:v>
                </c:pt>
                <c:pt idx="23762">
                  <c:v>2.7937020000000001</c:v>
                </c:pt>
                <c:pt idx="23763">
                  <c:v>2.7949280000000001</c:v>
                </c:pt>
                <c:pt idx="23764">
                  <c:v>2.8124769999999999</c:v>
                </c:pt>
                <c:pt idx="23765">
                  <c:v>2.8025730000000002</c:v>
                </c:pt>
                <c:pt idx="23766">
                  <c:v>2.801034</c:v>
                </c:pt>
                <c:pt idx="23767">
                  <c:v>2.817358</c:v>
                </c:pt>
                <c:pt idx="23768">
                  <c:v>2.8829159999999998</c:v>
                </c:pt>
                <c:pt idx="23769">
                  <c:v>2.9823240000000002</c:v>
                </c:pt>
                <c:pt idx="23770">
                  <c:v>3.0415839999999998</c:v>
                </c:pt>
                <c:pt idx="23771">
                  <c:v>3.023962</c:v>
                </c:pt>
                <c:pt idx="23772">
                  <c:v>2.96963</c:v>
                </c:pt>
                <c:pt idx="23773">
                  <c:v>2.9039519999999999</c:v>
                </c:pt>
                <c:pt idx="23774">
                  <c:v>2.7735560000000001</c:v>
                </c:pt>
                <c:pt idx="23775">
                  <c:v>2.713479</c:v>
                </c:pt>
                <c:pt idx="23776">
                  <c:v>2.774902</c:v>
                </c:pt>
                <c:pt idx="23777">
                  <c:v>2.7914659999999998</c:v>
                </c:pt>
                <c:pt idx="23778">
                  <c:v>2.764348</c:v>
                </c:pt>
                <c:pt idx="23779">
                  <c:v>2.766969</c:v>
                </c:pt>
                <c:pt idx="23780">
                  <c:v>2.7693729999999999</c:v>
                </c:pt>
                <c:pt idx="23781">
                  <c:v>2.7631220000000001</c:v>
                </c:pt>
                <c:pt idx="23782">
                  <c:v>2.7672330000000001</c:v>
                </c:pt>
                <c:pt idx="23783">
                  <c:v>2.783677</c:v>
                </c:pt>
                <c:pt idx="23784">
                  <c:v>2.7826909999999998</c:v>
                </c:pt>
                <c:pt idx="23785">
                  <c:v>2.7680030000000002</c:v>
                </c:pt>
                <c:pt idx="23786">
                  <c:v>2.7619199999999999</c:v>
                </c:pt>
                <c:pt idx="23787">
                  <c:v>2.7430479999999999</c:v>
                </c:pt>
                <c:pt idx="23788">
                  <c:v>2.7523759999999999</c:v>
                </c:pt>
                <c:pt idx="23789">
                  <c:v>2.7831239999999999</c:v>
                </c:pt>
                <c:pt idx="23790">
                  <c:v>2.7965870000000002</c:v>
                </c:pt>
                <c:pt idx="23791">
                  <c:v>2.8101219999999998</c:v>
                </c:pt>
                <c:pt idx="23792">
                  <c:v>2.7744209999999998</c:v>
                </c:pt>
                <c:pt idx="23793">
                  <c:v>2.7717529999999999</c:v>
                </c:pt>
                <c:pt idx="23794">
                  <c:v>2.775407</c:v>
                </c:pt>
                <c:pt idx="23795">
                  <c:v>2.7889179999999998</c:v>
                </c:pt>
                <c:pt idx="23796">
                  <c:v>2.798943</c:v>
                </c:pt>
                <c:pt idx="23797">
                  <c:v>2.8014429999999999</c:v>
                </c:pt>
                <c:pt idx="23798">
                  <c:v>2.7796620000000001</c:v>
                </c:pt>
                <c:pt idx="23799">
                  <c:v>2.7899989999999999</c:v>
                </c:pt>
                <c:pt idx="23800">
                  <c:v>2.8462540000000001</c:v>
                </c:pt>
                <c:pt idx="23801">
                  <c:v>2.8525770000000001</c:v>
                </c:pt>
                <c:pt idx="23802">
                  <c:v>2.8279350000000001</c:v>
                </c:pt>
                <c:pt idx="23803">
                  <c:v>2.8148819999999999</c:v>
                </c:pt>
                <c:pt idx="23804">
                  <c:v>2.8486579999999999</c:v>
                </c:pt>
                <c:pt idx="23805">
                  <c:v>2.9078460000000002</c:v>
                </c:pt>
                <c:pt idx="23806">
                  <c:v>2.904312</c:v>
                </c:pt>
                <c:pt idx="23807">
                  <c:v>2.847216</c:v>
                </c:pt>
                <c:pt idx="23808">
                  <c:v>2.7929569999999999</c:v>
                </c:pt>
                <c:pt idx="23809">
                  <c:v>2.7129020000000001</c:v>
                </c:pt>
                <c:pt idx="23810">
                  <c:v>2.6614309999999999</c:v>
                </c:pt>
                <c:pt idx="23811">
                  <c:v>2.6699410000000001</c:v>
                </c:pt>
                <c:pt idx="23812">
                  <c:v>2.6737389999999999</c:v>
                </c:pt>
                <c:pt idx="23813">
                  <c:v>2.6575600000000001</c:v>
                </c:pt>
                <c:pt idx="23814">
                  <c:v>2.6919140000000001</c:v>
                </c:pt>
                <c:pt idx="23815">
                  <c:v>2.7583139999999999</c:v>
                </c:pt>
                <c:pt idx="23816">
                  <c:v>2.789879</c:v>
                </c:pt>
                <c:pt idx="23817">
                  <c:v>2.7841100000000001</c:v>
                </c:pt>
                <c:pt idx="23818">
                  <c:v>2.8006730000000002</c:v>
                </c:pt>
                <c:pt idx="23819">
                  <c:v>2.8392110000000002</c:v>
                </c:pt>
                <c:pt idx="23820">
                  <c:v>2.901259</c:v>
                </c:pt>
                <c:pt idx="23821">
                  <c:v>2.9518399999999998</c:v>
                </c:pt>
                <c:pt idx="23822">
                  <c:v>2.9250829999999999</c:v>
                </c:pt>
                <c:pt idx="23823">
                  <c:v>2.8418070000000002</c:v>
                </c:pt>
                <c:pt idx="23824">
                  <c:v>2.82796</c:v>
                </c:pt>
                <c:pt idx="23825">
                  <c:v>2.9091200000000002</c:v>
                </c:pt>
                <c:pt idx="23826">
                  <c:v>2.9157799999999998</c:v>
                </c:pt>
                <c:pt idx="23827">
                  <c:v>2.8171889999999999</c:v>
                </c:pt>
                <c:pt idx="23828">
                  <c:v>2.7381199999999999</c:v>
                </c:pt>
                <c:pt idx="23829">
                  <c:v>2.7203539999999999</c:v>
                </c:pt>
                <c:pt idx="23830">
                  <c:v>2.801491</c:v>
                </c:pt>
                <c:pt idx="23831">
                  <c:v>2.793317</c:v>
                </c:pt>
                <c:pt idx="23832">
                  <c:v>2.797091</c:v>
                </c:pt>
                <c:pt idx="23833">
                  <c:v>2.8051210000000002</c:v>
                </c:pt>
                <c:pt idx="23834">
                  <c:v>2.8278150000000002</c:v>
                </c:pt>
                <c:pt idx="23835">
                  <c:v>2.876233</c:v>
                </c:pt>
                <c:pt idx="23836">
                  <c:v>2.8835649999999999</c:v>
                </c:pt>
                <c:pt idx="23837">
                  <c:v>2.8239450000000001</c:v>
                </c:pt>
                <c:pt idx="23838">
                  <c:v>2.7920669999999999</c:v>
                </c:pt>
                <c:pt idx="23839">
                  <c:v>2.802044</c:v>
                </c:pt>
                <c:pt idx="23840">
                  <c:v>2.813151</c:v>
                </c:pt>
                <c:pt idx="23841">
                  <c:v>2.8282240000000001</c:v>
                </c:pt>
                <c:pt idx="23842">
                  <c:v>2.8385609999999999</c:v>
                </c:pt>
                <c:pt idx="23843">
                  <c:v>2.8295940000000002</c:v>
                </c:pt>
                <c:pt idx="23844">
                  <c:v>2.8067799999999998</c:v>
                </c:pt>
                <c:pt idx="23845">
                  <c:v>2.7908170000000001</c:v>
                </c:pt>
                <c:pt idx="23846">
                  <c:v>2.815242</c:v>
                </c:pt>
                <c:pt idx="23847">
                  <c:v>2.8150740000000001</c:v>
                </c:pt>
                <c:pt idx="23848">
                  <c:v>2.7978610000000002</c:v>
                </c:pt>
                <c:pt idx="23849">
                  <c:v>2.791779</c:v>
                </c:pt>
                <c:pt idx="23850">
                  <c:v>2.788942</c:v>
                </c:pt>
                <c:pt idx="23851">
                  <c:v>2.7494670000000001</c:v>
                </c:pt>
                <c:pt idx="23852">
                  <c:v>2.7224219999999999</c:v>
                </c:pt>
                <c:pt idx="23853">
                  <c:v>2.7681230000000001</c:v>
                </c:pt>
                <c:pt idx="23854">
                  <c:v>2.8426960000000001</c:v>
                </c:pt>
                <c:pt idx="23855">
                  <c:v>2.879839</c:v>
                </c:pt>
                <c:pt idx="23856">
                  <c:v>2.901211</c:v>
                </c:pt>
                <c:pt idx="23857">
                  <c:v>2.8513030000000001</c:v>
                </c:pt>
                <c:pt idx="23858">
                  <c:v>2.7743730000000002</c:v>
                </c:pt>
                <c:pt idx="23859">
                  <c:v>2.7622330000000002</c:v>
                </c:pt>
                <c:pt idx="23860">
                  <c:v>2.7872110000000001</c:v>
                </c:pt>
                <c:pt idx="23861">
                  <c:v>2.7782200000000001</c:v>
                </c:pt>
                <c:pt idx="23862">
                  <c:v>2.762305</c:v>
                </c:pt>
                <c:pt idx="23863">
                  <c:v>2.7680500000000001</c:v>
                </c:pt>
                <c:pt idx="23864">
                  <c:v>2.7769940000000002</c:v>
                </c:pt>
                <c:pt idx="23865">
                  <c:v>2.7840609999999999</c:v>
                </c:pt>
                <c:pt idx="23866">
                  <c:v>2.7852640000000002</c:v>
                </c:pt>
                <c:pt idx="23867">
                  <c:v>2.7874270000000001</c:v>
                </c:pt>
                <c:pt idx="23868">
                  <c:v>2.8317100000000002</c:v>
                </c:pt>
                <c:pt idx="23869">
                  <c:v>2.8585150000000001</c:v>
                </c:pt>
                <c:pt idx="23870">
                  <c:v>2.8391380000000002</c:v>
                </c:pt>
                <c:pt idx="23871">
                  <c:v>2.7954330000000001</c:v>
                </c:pt>
                <c:pt idx="23872">
                  <c:v>2.7569919999999999</c:v>
                </c:pt>
                <c:pt idx="23873">
                  <c:v>2.751871</c:v>
                </c:pt>
                <c:pt idx="23874">
                  <c:v>2.703382</c:v>
                </c:pt>
                <c:pt idx="23875">
                  <c:v>2.719849</c:v>
                </c:pt>
                <c:pt idx="23876">
                  <c:v>2.7619199999999999</c:v>
                </c:pt>
                <c:pt idx="23877">
                  <c:v>2.80077</c:v>
                </c:pt>
                <c:pt idx="23878">
                  <c:v>2.8137509999999999</c:v>
                </c:pt>
                <c:pt idx="23879">
                  <c:v>2.801491</c:v>
                </c:pt>
                <c:pt idx="23880">
                  <c:v>2.7988460000000002</c:v>
                </c:pt>
                <c:pt idx="23881">
                  <c:v>2.8214450000000002</c:v>
                </c:pt>
                <c:pt idx="23882">
                  <c:v>2.8638520000000001</c:v>
                </c:pt>
                <c:pt idx="23883">
                  <c:v>2.876954</c:v>
                </c:pt>
                <c:pt idx="23884">
                  <c:v>2.8983500000000002</c:v>
                </c:pt>
                <c:pt idx="23885">
                  <c:v>2.8894069999999998</c:v>
                </c:pt>
                <c:pt idx="23886">
                  <c:v>2.8998170000000001</c:v>
                </c:pt>
                <c:pt idx="23887">
                  <c:v>2.9554459999999998</c:v>
                </c:pt>
                <c:pt idx="23888">
                  <c:v>2.997109</c:v>
                </c:pt>
                <c:pt idx="23889">
                  <c:v>2.9150100000000001</c:v>
                </c:pt>
                <c:pt idx="23890">
                  <c:v>2.8000479999999999</c:v>
                </c:pt>
                <c:pt idx="23891">
                  <c:v>2.6781630000000001</c:v>
                </c:pt>
                <c:pt idx="23892">
                  <c:v>2.6445539999999998</c:v>
                </c:pt>
                <c:pt idx="23893">
                  <c:v>2.681673</c:v>
                </c:pt>
                <c:pt idx="23894">
                  <c:v>2.6844130000000002</c:v>
                </c:pt>
                <c:pt idx="23895">
                  <c:v>2.677562</c:v>
                </c:pt>
                <c:pt idx="23896">
                  <c:v>2.633375</c:v>
                </c:pt>
                <c:pt idx="23897">
                  <c:v>2.671624</c:v>
                </c:pt>
                <c:pt idx="23898">
                  <c:v>2.74627</c:v>
                </c:pt>
                <c:pt idx="23899">
                  <c:v>2.7613430000000001</c:v>
                </c:pt>
                <c:pt idx="23900">
                  <c:v>2.8070680000000001</c:v>
                </c:pt>
                <c:pt idx="23901">
                  <c:v>2.895778</c:v>
                </c:pt>
                <c:pt idx="23902">
                  <c:v>2.955206</c:v>
                </c:pt>
                <c:pt idx="23903">
                  <c:v>3.0021089999999999</c:v>
                </c:pt>
                <c:pt idx="23904">
                  <c:v>3.0148269999999999</c:v>
                </c:pt>
                <c:pt idx="23905">
                  <c:v>2.8536350000000001</c:v>
                </c:pt>
                <c:pt idx="23906">
                  <c:v>2.8212519999999999</c:v>
                </c:pt>
                <c:pt idx="23907">
                  <c:v>2.8042549999999999</c:v>
                </c:pt>
                <c:pt idx="23908">
                  <c:v>2.7626659999999998</c:v>
                </c:pt>
                <c:pt idx="23909">
                  <c:v>2.7955290000000002</c:v>
                </c:pt>
                <c:pt idx="23910">
                  <c:v>2.7968030000000002</c:v>
                </c:pt>
                <c:pt idx="23911">
                  <c:v>2.76519</c:v>
                </c:pt>
                <c:pt idx="23912">
                  <c:v>2.7274219999999998</c:v>
                </c:pt>
                <c:pt idx="23913">
                  <c:v>2.7100650000000002</c:v>
                </c:pt>
                <c:pt idx="23914">
                  <c:v>2.7107860000000001</c:v>
                </c:pt>
                <c:pt idx="23915">
                  <c:v>2.7391779999999999</c:v>
                </c:pt>
                <c:pt idx="23916">
                  <c:v>2.7768250000000001</c:v>
                </c:pt>
                <c:pt idx="23917">
                  <c:v>2.7889659999999998</c:v>
                </c:pt>
                <c:pt idx="23918">
                  <c:v>2.8249059999999999</c:v>
                </c:pt>
                <c:pt idx="23919">
                  <c:v>2.8491870000000001</c:v>
                </c:pt>
                <c:pt idx="23920">
                  <c:v>2.8980619999999999</c:v>
                </c:pt>
                <c:pt idx="23921">
                  <c:v>2.912582</c:v>
                </c:pt>
                <c:pt idx="23922">
                  <c:v>2.8695740000000001</c:v>
                </c:pt>
                <c:pt idx="23923">
                  <c:v>2.8396910000000002</c:v>
                </c:pt>
                <c:pt idx="23924">
                  <c:v>2.8255309999999998</c:v>
                </c:pt>
                <c:pt idx="23925">
                  <c:v>2.8225500000000001</c:v>
                </c:pt>
                <c:pt idx="23926">
                  <c:v>2.8298350000000001</c:v>
                </c:pt>
                <c:pt idx="23927">
                  <c:v>2.8272620000000002</c:v>
                </c:pt>
                <c:pt idx="23928">
                  <c:v>2.818079</c:v>
                </c:pt>
                <c:pt idx="23929">
                  <c:v>2.8380079999999999</c:v>
                </c:pt>
                <c:pt idx="23930">
                  <c:v>2.8832049999999998</c:v>
                </c:pt>
                <c:pt idx="23931">
                  <c:v>2.9226070000000002</c:v>
                </c:pt>
                <c:pt idx="23932">
                  <c:v>2.9282330000000001</c:v>
                </c:pt>
                <c:pt idx="23933">
                  <c:v>2.9134959999999999</c:v>
                </c:pt>
                <c:pt idx="23934">
                  <c:v>2.8497400000000002</c:v>
                </c:pt>
                <c:pt idx="23935">
                  <c:v>2.8354840000000001</c:v>
                </c:pt>
                <c:pt idx="23936">
                  <c:v>2.789326</c:v>
                </c:pt>
                <c:pt idx="23937">
                  <c:v>2.7006890000000001</c:v>
                </c:pt>
                <c:pt idx="23938">
                  <c:v>2.6819850000000001</c:v>
                </c:pt>
                <c:pt idx="23939">
                  <c:v>2.730667</c:v>
                </c:pt>
                <c:pt idx="23940">
                  <c:v>2.769733</c:v>
                </c:pt>
                <c:pt idx="23941">
                  <c:v>2.7858890000000001</c:v>
                </c:pt>
                <c:pt idx="23942">
                  <c:v>2.7870659999999998</c:v>
                </c:pt>
                <c:pt idx="23943">
                  <c:v>2.7887249999999999</c:v>
                </c:pt>
                <c:pt idx="23944">
                  <c:v>2.786321</c:v>
                </c:pt>
                <c:pt idx="23945">
                  <c:v>2.787668</c:v>
                </c:pt>
                <c:pt idx="23946">
                  <c:v>2.819858</c:v>
                </c:pt>
                <c:pt idx="23947">
                  <c:v>2.8589959999999999</c:v>
                </c:pt>
                <c:pt idx="23948">
                  <c:v>2.8729629999999999</c:v>
                </c:pt>
                <c:pt idx="23949">
                  <c:v>2.8614000000000002</c:v>
                </c:pt>
                <c:pt idx="23950">
                  <c:v>2.8204829999999999</c:v>
                </c:pt>
                <c:pt idx="23951">
                  <c:v>2.7901919999999998</c:v>
                </c:pt>
                <c:pt idx="23952">
                  <c:v>2.8141600000000002</c:v>
                </c:pt>
                <c:pt idx="23953">
                  <c:v>2.8270940000000002</c:v>
                </c:pt>
                <c:pt idx="23954">
                  <c:v>2.8858009999999998</c:v>
                </c:pt>
                <c:pt idx="23955">
                  <c:v>2.8874119999999999</c:v>
                </c:pt>
                <c:pt idx="23956">
                  <c:v>2.829907</c:v>
                </c:pt>
                <c:pt idx="23957">
                  <c:v>2.7726899999999999</c:v>
                </c:pt>
                <c:pt idx="23958">
                  <c:v>2.7691080000000001</c:v>
                </c:pt>
                <c:pt idx="23959">
                  <c:v>2.7628819999999998</c:v>
                </c:pt>
                <c:pt idx="23960">
                  <c:v>2.7889900000000001</c:v>
                </c:pt>
                <c:pt idx="23961">
                  <c:v>2.8368790000000002</c:v>
                </c:pt>
                <c:pt idx="23962">
                  <c:v>2.8401480000000001</c:v>
                </c:pt>
                <c:pt idx="23963">
                  <c:v>2.8529140000000002</c:v>
                </c:pt>
                <c:pt idx="23964">
                  <c:v>2.8462779999999999</c:v>
                </c:pt>
                <c:pt idx="23965">
                  <c:v>2.822238</c:v>
                </c:pt>
                <c:pt idx="23966">
                  <c:v>2.7639399999999998</c:v>
                </c:pt>
                <c:pt idx="23967">
                  <c:v>2.6807349999999999</c:v>
                </c:pt>
                <c:pt idx="23968">
                  <c:v>2.6636419999999998</c:v>
                </c:pt>
                <c:pt idx="23969">
                  <c:v>2.612196</c:v>
                </c:pt>
                <c:pt idx="23970">
                  <c:v>2.635491</c:v>
                </c:pt>
                <c:pt idx="23971">
                  <c:v>2.7458849999999999</c:v>
                </c:pt>
                <c:pt idx="23972">
                  <c:v>2.7981009999999999</c:v>
                </c:pt>
                <c:pt idx="23973">
                  <c:v>2.8328639999999998</c:v>
                </c:pt>
                <c:pt idx="23974">
                  <c:v>2.8478889999999999</c:v>
                </c:pt>
                <c:pt idx="23975">
                  <c:v>2.8446440000000002</c:v>
                </c:pt>
                <c:pt idx="23976">
                  <c:v>2.8778440000000001</c:v>
                </c:pt>
                <c:pt idx="23977">
                  <c:v>2.8946960000000002</c:v>
                </c:pt>
                <c:pt idx="23978">
                  <c:v>2.8446440000000002</c:v>
                </c:pt>
                <c:pt idx="23979">
                  <c:v>2.816011</c:v>
                </c:pt>
                <c:pt idx="23980">
                  <c:v>2.8386819999999999</c:v>
                </c:pt>
                <c:pt idx="23981">
                  <c:v>2.888109</c:v>
                </c:pt>
                <c:pt idx="23982">
                  <c:v>2.9039030000000001</c:v>
                </c:pt>
                <c:pt idx="23983">
                  <c:v>2.818031</c:v>
                </c:pt>
                <c:pt idx="23984">
                  <c:v>2.7236959999999999</c:v>
                </c:pt>
                <c:pt idx="23985">
                  <c:v>2.6968909999999999</c:v>
                </c:pt>
                <c:pt idx="23986">
                  <c:v>2.760742</c:v>
                </c:pt>
                <c:pt idx="23987">
                  <c:v>2.8007460000000002</c:v>
                </c:pt>
                <c:pt idx="23988">
                  <c:v>2.8345470000000001</c:v>
                </c:pt>
                <c:pt idx="23989">
                  <c:v>2.8871950000000002</c:v>
                </c:pt>
                <c:pt idx="23990">
                  <c:v>2.9063080000000001</c:v>
                </c:pt>
                <c:pt idx="23991">
                  <c:v>2.8977490000000001</c:v>
                </c:pt>
                <c:pt idx="23992">
                  <c:v>2.8557739999999998</c:v>
                </c:pt>
                <c:pt idx="23993">
                  <c:v>2.825796</c:v>
                </c:pt>
                <c:pt idx="23994">
                  <c:v>2.7987500000000001</c:v>
                </c:pt>
                <c:pt idx="23995">
                  <c:v>2.776224</c:v>
                </c:pt>
                <c:pt idx="23996">
                  <c:v>2.7259310000000001</c:v>
                </c:pt>
                <c:pt idx="23997">
                  <c:v>2.7444190000000002</c:v>
                </c:pt>
                <c:pt idx="23998">
                  <c:v>2.814473</c:v>
                </c:pt>
                <c:pt idx="23999">
                  <c:v>2.8295940000000002</c:v>
                </c:pt>
                <c:pt idx="24000">
                  <c:v>2.8132709999999999</c:v>
                </c:pt>
                <c:pt idx="24001">
                  <c:v>2.8122609999999999</c:v>
                </c:pt>
                <c:pt idx="24002">
                  <c:v>2.816684</c:v>
                </c:pt>
                <c:pt idx="24003">
                  <c:v>2.8281040000000002</c:v>
                </c:pt>
                <c:pt idx="24004">
                  <c:v>2.8386819999999999</c:v>
                </c:pt>
                <c:pt idx="24005">
                  <c:v>2.8259639999999999</c:v>
                </c:pt>
                <c:pt idx="24006">
                  <c:v>2.8241610000000001</c:v>
                </c:pt>
                <c:pt idx="24007">
                  <c:v>2.780672</c:v>
                </c:pt>
                <c:pt idx="24008">
                  <c:v>2.745044</c:v>
                </c:pt>
                <c:pt idx="24009">
                  <c:v>2.7272059999999998</c:v>
                </c:pt>
                <c:pt idx="24010">
                  <c:v>2.7862010000000001</c:v>
                </c:pt>
                <c:pt idx="24011">
                  <c:v>2.8539469999999998</c:v>
                </c:pt>
                <c:pt idx="24012">
                  <c:v>2.8684919999999998</c:v>
                </c:pt>
                <c:pt idx="24013">
                  <c:v>2.8771460000000002</c:v>
                </c:pt>
                <c:pt idx="24014">
                  <c:v>2.846927</c:v>
                </c:pt>
                <c:pt idx="24015">
                  <c:v>2.8308930000000001</c:v>
                </c:pt>
                <c:pt idx="24016">
                  <c:v>2.8175979999999998</c:v>
                </c:pt>
                <c:pt idx="24017">
                  <c:v>2.8154340000000002</c:v>
                </c:pt>
                <c:pt idx="24018">
                  <c:v>2.801202</c:v>
                </c:pt>
                <c:pt idx="24019">
                  <c:v>2.780888</c:v>
                </c:pt>
                <c:pt idx="24020">
                  <c:v>2.7808160000000002</c:v>
                </c:pt>
                <c:pt idx="24021">
                  <c:v>2.7955049999999999</c:v>
                </c:pt>
                <c:pt idx="24022">
                  <c:v>2.828392</c:v>
                </c:pt>
                <c:pt idx="24023">
                  <c:v>2.842095</c:v>
                </c:pt>
                <c:pt idx="24024">
                  <c:v>2.8481299999999998</c:v>
                </c:pt>
                <c:pt idx="24025">
                  <c:v>2.8725070000000001</c:v>
                </c:pt>
                <c:pt idx="24026">
                  <c:v>2.8795030000000001</c:v>
                </c:pt>
                <c:pt idx="24027">
                  <c:v>2.8249550000000001</c:v>
                </c:pt>
                <c:pt idx="24028">
                  <c:v>2.7388650000000001</c:v>
                </c:pt>
                <c:pt idx="24029">
                  <c:v>2.7007370000000002</c:v>
                </c:pt>
                <c:pt idx="24030">
                  <c:v>2.7512460000000001</c:v>
                </c:pt>
                <c:pt idx="24031">
                  <c:v>2.7954569999999999</c:v>
                </c:pt>
                <c:pt idx="24032">
                  <c:v>2.8375759999999999</c:v>
                </c:pt>
                <c:pt idx="24033">
                  <c:v>2.8267820000000001</c:v>
                </c:pt>
                <c:pt idx="24034">
                  <c:v>2.762016</c:v>
                </c:pt>
                <c:pt idx="24035">
                  <c:v>2.757425</c:v>
                </c:pt>
                <c:pt idx="24036">
                  <c:v>2.775118</c:v>
                </c:pt>
                <c:pt idx="24037">
                  <c:v>2.8156750000000001</c:v>
                </c:pt>
                <c:pt idx="24038">
                  <c:v>2.7822589999999998</c:v>
                </c:pt>
                <c:pt idx="24039">
                  <c:v>2.7701180000000001</c:v>
                </c:pt>
                <c:pt idx="24040">
                  <c:v>2.816805</c:v>
                </c:pt>
                <c:pt idx="24041">
                  <c:v>2.774181</c:v>
                </c:pt>
                <c:pt idx="24042">
                  <c:v>2.7792289999999999</c:v>
                </c:pt>
                <c:pt idx="24043">
                  <c:v>2.824522</c:v>
                </c:pt>
                <c:pt idx="24044">
                  <c:v>2.8357250000000001</c:v>
                </c:pt>
                <c:pt idx="24045">
                  <c:v>2.820122</c:v>
                </c:pt>
                <c:pt idx="24046">
                  <c:v>2.797933</c:v>
                </c:pt>
                <c:pt idx="24047">
                  <c:v>2.7427839999999999</c:v>
                </c:pt>
                <c:pt idx="24048">
                  <c:v>2.7774260000000002</c:v>
                </c:pt>
                <c:pt idx="24049">
                  <c:v>2.8584429999999998</c:v>
                </c:pt>
                <c:pt idx="24050">
                  <c:v>2.8307720000000001</c:v>
                </c:pt>
                <c:pt idx="24051">
                  <c:v>2.7858649999999998</c:v>
                </c:pt>
                <c:pt idx="24052">
                  <c:v>2.7742049999999998</c:v>
                </c:pt>
                <c:pt idx="24053">
                  <c:v>2.7905519999999999</c:v>
                </c:pt>
                <c:pt idx="24054">
                  <c:v>2.8551730000000002</c:v>
                </c:pt>
                <c:pt idx="24055">
                  <c:v>2.9057309999999998</c:v>
                </c:pt>
                <c:pt idx="24056">
                  <c:v>2.8661599999999998</c:v>
                </c:pt>
                <c:pt idx="24057">
                  <c:v>2.7926440000000001</c:v>
                </c:pt>
                <c:pt idx="24058">
                  <c:v>2.7567029999999999</c:v>
                </c:pt>
                <c:pt idx="24059">
                  <c:v>2.7074199999999999</c:v>
                </c:pt>
                <c:pt idx="24060">
                  <c:v>2.6777060000000001</c:v>
                </c:pt>
                <c:pt idx="24061">
                  <c:v>2.727903</c:v>
                </c:pt>
                <c:pt idx="24062">
                  <c:v>2.787283</c:v>
                </c:pt>
                <c:pt idx="24063">
                  <c:v>2.821396</c:v>
                </c:pt>
                <c:pt idx="24064">
                  <c:v>2.8538030000000001</c:v>
                </c:pt>
                <c:pt idx="24065">
                  <c:v>2.825291</c:v>
                </c:pt>
                <c:pt idx="24066">
                  <c:v>2.8113959999999998</c:v>
                </c:pt>
                <c:pt idx="24067">
                  <c:v>2.8440189999999999</c:v>
                </c:pt>
                <c:pt idx="24068">
                  <c:v>2.9183759999999999</c:v>
                </c:pt>
                <c:pt idx="24069">
                  <c:v>2.8749349999999998</c:v>
                </c:pt>
                <c:pt idx="24070">
                  <c:v>2.820627</c:v>
                </c:pt>
                <c:pt idx="24071">
                  <c:v>2.8059379999999998</c:v>
                </c:pt>
                <c:pt idx="24072">
                  <c:v>2.8020200000000002</c:v>
                </c:pt>
                <c:pt idx="24073">
                  <c:v>2.8119730000000001</c:v>
                </c:pt>
                <c:pt idx="24074">
                  <c:v>2.8184390000000001</c:v>
                </c:pt>
                <c:pt idx="24075">
                  <c:v>2.813704</c:v>
                </c:pt>
                <c:pt idx="24076">
                  <c:v>2.804424</c:v>
                </c:pt>
                <c:pt idx="24077">
                  <c:v>2.7920189999999998</c:v>
                </c:pt>
                <c:pt idx="24078">
                  <c:v>2.7934369999999999</c:v>
                </c:pt>
                <c:pt idx="24079">
                  <c:v>2.8042799999999999</c:v>
                </c:pt>
                <c:pt idx="24080">
                  <c:v>2.8117800000000002</c:v>
                </c:pt>
                <c:pt idx="24081">
                  <c:v>2.8076690000000002</c:v>
                </c:pt>
                <c:pt idx="24082">
                  <c:v>2.8254589999999999</c:v>
                </c:pt>
                <c:pt idx="24083">
                  <c:v>2.8354840000000001</c:v>
                </c:pt>
                <c:pt idx="24084">
                  <c:v>2.825339</c:v>
                </c:pt>
                <c:pt idx="24085">
                  <c:v>2.7695889999999999</c:v>
                </c:pt>
                <c:pt idx="24086">
                  <c:v>2.7921870000000002</c:v>
                </c:pt>
                <c:pt idx="24087">
                  <c:v>2.78572</c:v>
                </c:pt>
                <c:pt idx="24088">
                  <c:v>2.7886289999999998</c:v>
                </c:pt>
                <c:pt idx="24089">
                  <c:v>2.7843260000000001</c:v>
                </c:pt>
                <c:pt idx="24090">
                  <c:v>2.786321</c:v>
                </c:pt>
                <c:pt idx="24091">
                  <c:v>2.789615</c:v>
                </c:pt>
                <c:pt idx="24092">
                  <c:v>2.8018269999999998</c:v>
                </c:pt>
                <c:pt idx="24093">
                  <c:v>2.815747</c:v>
                </c:pt>
                <c:pt idx="24094">
                  <c:v>2.8390420000000001</c:v>
                </c:pt>
                <c:pt idx="24095">
                  <c:v>2.8723860000000001</c:v>
                </c:pt>
                <c:pt idx="24096">
                  <c:v>2.913135</c:v>
                </c:pt>
                <c:pt idx="24097">
                  <c:v>2.8334410000000001</c:v>
                </c:pt>
                <c:pt idx="24098">
                  <c:v>2.7127089999999998</c:v>
                </c:pt>
                <c:pt idx="24099">
                  <c:v>2.6481599999999998</c:v>
                </c:pt>
                <c:pt idx="24100">
                  <c:v>2.6714319999999998</c:v>
                </c:pt>
                <c:pt idx="24101">
                  <c:v>2.6916020000000001</c:v>
                </c:pt>
                <c:pt idx="24102">
                  <c:v>2.71997</c:v>
                </c:pt>
                <c:pt idx="24103">
                  <c:v>2.7743250000000002</c:v>
                </c:pt>
                <c:pt idx="24104">
                  <c:v>2.873853</c:v>
                </c:pt>
                <c:pt idx="24105">
                  <c:v>2.9039519999999999</c:v>
                </c:pt>
                <c:pt idx="24106">
                  <c:v>2.8564240000000001</c:v>
                </c:pt>
                <c:pt idx="24107">
                  <c:v>2.7953359999999998</c:v>
                </c:pt>
                <c:pt idx="24108">
                  <c:v>2.7733400000000001</c:v>
                </c:pt>
                <c:pt idx="24109">
                  <c:v>2.8329360000000001</c:v>
                </c:pt>
                <c:pt idx="24110">
                  <c:v>2.9195060000000002</c:v>
                </c:pt>
                <c:pt idx="24111">
                  <c:v>2.9646300000000001</c:v>
                </c:pt>
                <c:pt idx="24112">
                  <c:v>2.9177270000000002</c:v>
                </c:pt>
                <c:pt idx="24113">
                  <c:v>2.8962349999999999</c:v>
                </c:pt>
                <c:pt idx="24114">
                  <c:v>2.8791419999999999</c:v>
                </c:pt>
                <c:pt idx="24115">
                  <c:v>2.799928</c:v>
                </c:pt>
                <c:pt idx="24116">
                  <c:v>2.768243</c:v>
                </c:pt>
                <c:pt idx="24117">
                  <c:v>2.7825470000000001</c:v>
                </c:pt>
                <c:pt idx="24118">
                  <c:v>2.7545160000000002</c:v>
                </c:pt>
                <c:pt idx="24119">
                  <c:v>2.7538429999999998</c:v>
                </c:pt>
                <c:pt idx="24120">
                  <c:v>2.7317490000000002</c:v>
                </c:pt>
                <c:pt idx="24121">
                  <c:v>2.7220849999999999</c:v>
                </c:pt>
                <c:pt idx="24122">
                  <c:v>2.7188629999999998</c:v>
                </c:pt>
                <c:pt idx="24123">
                  <c:v>2.7288640000000002</c:v>
                </c:pt>
                <c:pt idx="24124">
                  <c:v>2.7416299999999998</c:v>
                </c:pt>
                <c:pt idx="24125">
                  <c:v>2.7729789999999999</c:v>
                </c:pt>
                <c:pt idx="24126">
                  <c:v>2.7988460000000002</c:v>
                </c:pt>
                <c:pt idx="24127">
                  <c:v>2.843105</c:v>
                </c:pt>
                <c:pt idx="24128">
                  <c:v>2.8569520000000002</c:v>
                </c:pt>
                <c:pt idx="24129">
                  <c:v>2.8275510000000001</c:v>
                </c:pt>
                <c:pt idx="24130">
                  <c:v>2.8278150000000002</c:v>
                </c:pt>
                <c:pt idx="24131">
                  <c:v>2.860919</c:v>
                </c:pt>
                <c:pt idx="24132">
                  <c:v>2.8687559999999999</c:v>
                </c:pt>
                <c:pt idx="24133">
                  <c:v>2.8685879999999999</c:v>
                </c:pt>
                <c:pt idx="24134">
                  <c:v>2.850654</c:v>
                </c:pt>
                <c:pt idx="24135">
                  <c:v>2.8414459999999999</c:v>
                </c:pt>
                <c:pt idx="24136">
                  <c:v>2.8493080000000002</c:v>
                </c:pt>
                <c:pt idx="24137">
                  <c:v>2.8159149999999999</c:v>
                </c:pt>
                <c:pt idx="24138">
                  <c:v>2.7937020000000001</c:v>
                </c:pt>
                <c:pt idx="24139">
                  <c:v>2.7946879999999998</c:v>
                </c:pt>
                <c:pt idx="24140">
                  <c:v>2.7571599999999998</c:v>
                </c:pt>
                <c:pt idx="24141">
                  <c:v>2.7319179999999998</c:v>
                </c:pt>
                <c:pt idx="24142">
                  <c:v>2.703862</c:v>
                </c:pt>
                <c:pt idx="24143">
                  <c:v>2.7517269999999998</c:v>
                </c:pt>
                <c:pt idx="24144">
                  <c:v>2.8465910000000001</c:v>
                </c:pt>
                <c:pt idx="24145">
                  <c:v>2.880296</c:v>
                </c:pt>
                <c:pt idx="24146">
                  <c:v>2.8628420000000001</c:v>
                </c:pt>
                <c:pt idx="24147">
                  <c:v>2.8114680000000001</c:v>
                </c:pt>
                <c:pt idx="24148">
                  <c:v>2.8471199999999999</c:v>
                </c:pt>
                <c:pt idx="24149">
                  <c:v>2.9013309999999999</c:v>
                </c:pt>
                <c:pt idx="24150">
                  <c:v>2.890946</c:v>
                </c:pt>
                <c:pt idx="24151">
                  <c:v>2.8419509999999999</c:v>
                </c:pt>
                <c:pt idx="24152">
                  <c:v>2.7825470000000001</c:v>
                </c:pt>
                <c:pt idx="24153">
                  <c:v>2.7422309999999999</c:v>
                </c:pt>
                <c:pt idx="24154">
                  <c:v>2.7249219999999998</c:v>
                </c:pt>
                <c:pt idx="24155">
                  <c:v>2.750813</c:v>
                </c:pt>
                <c:pt idx="24156">
                  <c:v>2.792163</c:v>
                </c:pt>
                <c:pt idx="24157">
                  <c:v>2.799207</c:v>
                </c:pt>
                <c:pt idx="24158">
                  <c:v>2.8053129999999999</c:v>
                </c:pt>
                <c:pt idx="24159">
                  <c:v>2.8216130000000001</c:v>
                </c:pt>
                <c:pt idx="24160">
                  <c:v>2.8180070000000002</c:v>
                </c:pt>
                <c:pt idx="24161">
                  <c:v>2.802308</c:v>
                </c:pt>
                <c:pt idx="24162">
                  <c:v>2.759468</c:v>
                </c:pt>
                <c:pt idx="24163">
                  <c:v>2.7446830000000002</c:v>
                </c:pt>
                <c:pt idx="24164">
                  <c:v>2.775623</c:v>
                </c:pt>
                <c:pt idx="24165">
                  <c:v>2.7327110000000001</c:v>
                </c:pt>
                <c:pt idx="24166">
                  <c:v>2.6938610000000001</c:v>
                </c:pt>
                <c:pt idx="24167">
                  <c:v>2.7713920000000001</c:v>
                </c:pt>
                <c:pt idx="24168">
                  <c:v>2.859356</c:v>
                </c:pt>
                <c:pt idx="24169">
                  <c:v>2.8452449999999998</c:v>
                </c:pt>
                <c:pt idx="24170">
                  <c:v>2.8063709999999999</c:v>
                </c:pt>
                <c:pt idx="24171">
                  <c:v>2.7639399999999998</c:v>
                </c:pt>
                <c:pt idx="24172">
                  <c:v>2.6955200000000001</c:v>
                </c:pt>
                <c:pt idx="24173">
                  <c:v>2.7578330000000002</c:v>
                </c:pt>
                <c:pt idx="24174">
                  <c:v>2.8408449999999998</c:v>
                </c:pt>
                <c:pt idx="24175">
                  <c:v>2.9509989999999999</c:v>
                </c:pt>
                <c:pt idx="24176">
                  <c:v>2.947657</c:v>
                </c:pt>
                <c:pt idx="24177">
                  <c:v>2.845701</c:v>
                </c:pt>
                <c:pt idx="24178">
                  <c:v>2.779398</c:v>
                </c:pt>
                <c:pt idx="24179">
                  <c:v>2.7753830000000002</c:v>
                </c:pt>
                <c:pt idx="24180">
                  <c:v>2.8047119999999999</c:v>
                </c:pt>
                <c:pt idx="24181">
                  <c:v>2.911813</c:v>
                </c:pt>
                <c:pt idx="24182">
                  <c:v>3.005331</c:v>
                </c:pt>
                <c:pt idx="24183">
                  <c:v>3.0643020000000001</c:v>
                </c:pt>
                <c:pt idx="24184">
                  <c:v>3.0524019999999998</c:v>
                </c:pt>
                <c:pt idx="24185">
                  <c:v>2.9925410000000001</c:v>
                </c:pt>
                <c:pt idx="24186">
                  <c:v>2.9251550000000002</c:v>
                </c:pt>
                <c:pt idx="24187">
                  <c:v>2.8285610000000001</c:v>
                </c:pt>
                <c:pt idx="24188">
                  <c:v>2.6817449999999998</c:v>
                </c:pt>
                <c:pt idx="24189">
                  <c:v>2.5711819999999999</c:v>
                </c:pt>
                <c:pt idx="24190">
                  <c:v>2.6219320000000002</c:v>
                </c:pt>
                <c:pt idx="24191">
                  <c:v>2.805434</c:v>
                </c:pt>
                <c:pt idx="24192">
                  <c:v>2.957875</c:v>
                </c:pt>
                <c:pt idx="24193">
                  <c:v>3.0258370000000001</c:v>
                </c:pt>
                <c:pt idx="24194">
                  <c:v>2.9891269999999999</c:v>
                </c:pt>
                <c:pt idx="24195">
                  <c:v>2.9246029999999998</c:v>
                </c:pt>
                <c:pt idx="24196">
                  <c:v>2.8106019999999998</c:v>
                </c:pt>
                <c:pt idx="24197">
                  <c:v>2.7226620000000001</c:v>
                </c:pt>
                <c:pt idx="24198">
                  <c:v>2.7078530000000001</c:v>
                </c:pt>
                <c:pt idx="24199">
                  <c:v>2.7092960000000001</c:v>
                </c:pt>
                <c:pt idx="24200">
                  <c:v>2.72723</c:v>
                </c:pt>
                <c:pt idx="24201">
                  <c:v>2.7901919999999998</c:v>
                </c:pt>
                <c:pt idx="24202">
                  <c:v>2.8786610000000001</c:v>
                </c:pt>
                <c:pt idx="24203">
                  <c:v>2.921694</c:v>
                </c:pt>
                <c:pt idx="24204">
                  <c:v>2.8807529999999999</c:v>
                </c:pt>
                <c:pt idx="24205">
                  <c:v>2.8519519999999998</c:v>
                </c:pt>
                <c:pt idx="24206">
                  <c:v>2.8518560000000002</c:v>
                </c:pt>
                <c:pt idx="24207">
                  <c:v>2.847</c:v>
                </c:pt>
                <c:pt idx="24208">
                  <c:v>2.811636</c:v>
                </c:pt>
                <c:pt idx="24209">
                  <c:v>2.7807439999999999</c:v>
                </c:pt>
                <c:pt idx="24210">
                  <c:v>2.7647330000000001</c:v>
                </c:pt>
                <c:pt idx="24211">
                  <c:v>2.7367499999999998</c:v>
                </c:pt>
                <c:pt idx="24212">
                  <c:v>2.7229990000000002</c:v>
                </c:pt>
                <c:pt idx="24213">
                  <c:v>2.76769</c:v>
                </c:pt>
                <c:pt idx="24214">
                  <c:v>2.7091509999999999</c:v>
                </c:pt>
                <c:pt idx="24215">
                  <c:v>2.7118679999999999</c:v>
                </c:pt>
                <c:pt idx="24216">
                  <c:v>2.7226140000000001</c:v>
                </c:pt>
                <c:pt idx="24217">
                  <c:v>2.7497319999999998</c:v>
                </c:pt>
                <c:pt idx="24218">
                  <c:v>2.7771620000000001</c:v>
                </c:pt>
                <c:pt idx="24219">
                  <c:v>2.8195450000000002</c:v>
                </c:pt>
                <c:pt idx="24220">
                  <c:v>2.8728189999999998</c:v>
                </c:pt>
                <c:pt idx="24221">
                  <c:v>2.862193</c:v>
                </c:pt>
                <c:pt idx="24222">
                  <c:v>2.8300749999999999</c:v>
                </c:pt>
                <c:pt idx="24223">
                  <c:v>2.8118759999999998</c:v>
                </c:pt>
                <c:pt idx="24224">
                  <c:v>2.8067799999999998</c:v>
                </c:pt>
                <c:pt idx="24225">
                  <c:v>2.8218049999999999</c:v>
                </c:pt>
                <c:pt idx="24226">
                  <c:v>2.8200500000000002</c:v>
                </c:pt>
                <c:pt idx="24227">
                  <c:v>2.8049770000000001</c:v>
                </c:pt>
                <c:pt idx="24228">
                  <c:v>2.7955049999999999</c:v>
                </c:pt>
                <c:pt idx="24229">
                  <c:v>2.7967789999999999</c:v>
                </c:pt>
                <c:pt idx="24230">
                  <c:v>2.816516</c:v>
                </c:pt>
                <c:pt idx="24231">
                  <c:v>2.854476</c:v>
                </c:pt>
                <c:pt idx="24232">
                  <c:v>2.8271419999999998</c:v>
                </c:pt>
                <c:pt idx="24233">
                  <c:v>2.818343</c:v>
                </c:pt>
                <c:pt idx="24234">
                  <c:v>2.8785409999999998</c:v>
                </c:pt>
                <c:pt idx="24235">
                  <c:v>2.9034949999999999</c:v>
                </c:pt>
                <c:pt idx="24236">
                  <c:v>2.876906</c:v>
                </c:pt>
                <c:pt idx="24237">
                  <c:v>2.8911380000000002</c:v>
                </c:pt>
                <c:pt idx="24238">
                  <c:v>2.8623859999999999</c:v>
                </c:pt>
                <c:pt idx="24239">
                  <c:v>2.7878599999999998</c:v>
                </c:pt>
                <c:pt idx="24240">
                  <c:v>2.7236479999999998</c:v>
                </c:pt>
                <c:pt idx="24241">
                  <c:v>2.7384559999999998</c:v>
                </c:pt>
                <c:pt idx="24242">
                  <c:v>2.8006730000000002</c:v>
                </c:pt>
                <c:pt idx="24243">
                  <c:v>2.8347869999999999</c:v>
                </c:pt>
                <c:pt idx="24244">
                  <c:v>2.8018999999999998</c:v>
                </c:pt>
                <c:pt idx="24245">
                  <c:v>2.752761</c:v>
                </c:pt>
                <c:pt idx="24246">
                  <c:v>2.6947269999999999</c:v>
                </c:pt>
                <c:pt idx="24247">
                  <c:v>2.6186630000000002</c:v>
                </c:pt>
                <c:pt idx="24248">
                  <c:v>2.6083249999999998</c:v>
                </c:pt>
                <c:pt idx="24249">
                  <c:v>2.656863</c:v>
                </c:pt>
                <c:pt idx="24250">
                  <c:v>2.7232150000000002</c:v>
                </c:pt>
                <c:pt idx="24251">
                  <c:v>2.7520639999999998</c:v>
                </c:pt>
                <c:pt idx="24252">
                  <c:v>2.7616559999999999</c:v>
                </c:pt>
                <c:pt idx="24253">
                  <c:v>2.836398</c:v>
                </c:pt>
                <c:pt idx="24254">
                  <c:v>2.8968120000000002</c:v>
                </c:pt>
                <c:pt idx="24255">
                  <c:v>2.938402</c:v>
                </c:pt>
                <c:pt idx="24256">
                  <c:v>2.962707</c:v>
                </c:pt>
                <c:pt idx="24257">
                  <c:v>2.9741740000000001</c:v>
                </c:pt>
                <c:pt idx="24258">
                  <c:v>2.9584039999999998</c:v>
                </c:pt>
                <c:pt idx="24259">
                  <c:v>2.8966910000000001</c:v>
                </c:pt>
                <c:pt idx="24260">
                  <c:v>2.8396669999999999</c:v>
                </c:pt>
                <c:pt idx="24261">
                  <c:v>2.7993749999999999</c:v>
                </c:pt>
                <c:pt idx="24262">
                  <c:v>2.7527370000000002</c:v>
                </c:pt>
                <c:pt idx="24263">
                  <c:v>2.7420629999999999</c:v>
                </c:pt>
                <c:pt idx="24264">
                  <c:v>2.7109779999999999</c:v>
                </c:pt>
                <c:pt idx="24265">
                  <c:v>2.6197680000000001</c:v>
                </c:pt>
                <c:pt idx="24266">
                  <c:v>2.5979640000000002</c:v>
                </c:pt>
                <c:pt idx="24267">
                  <c:v>2.6270769999999999</c:v>
                </c:pt>
                <c:pt idx="24268">
                  <c:v>2.7171810000000001</c:v>
                </c:pt>
                <c:pt idx="24269">
                  <c:v>2.783509</c:v>
                </c:pt>
                <c:pt idx="24270">
                  <c:v>2.8767140000000002</c:v>
                </c:pt>
                <c:pt idx="24271">
                  <c:v>2.9460709999999999</c:v>
                </c:pt>
                <c:pt idx="24272">
                  <c:v>2.9989599999999998</c:v>
                </c:pt>
                <c:pt idx="24273">
                  <c:v>2.9862899999999999</c:v>
                </c:pt>
                <c:pt idx="24274">
                  <c:v>2.8676020000000002</c:v>
                </c:pt>
                <c:pt idx="24275">
                  <c:v>2.7834840000000001</c:v>
                </c:pt>
                <c:pt idx="24276">
                  <c:v>2.7294900000000002</c:v>
                </c:pt>
                <c:pt idx="24277">
                  <c:v>2.6897259999999998</c:v>
                </c:pt>
                <c:pt idx="24278">
                  <c:v>2.7071079999999998</c:v>
                </c:pt>
                <c:pt idx="24279">
                  <c:v>2.7632180000000002</c:v>
                </c:pt>
                <c:pt idx="24280">
                  <c:v>2.8101940000000001</c:v>
                </c:pt>
                <c:pt idx="24281">
                  <c:v>2.8527930000000001</c:v>
                </c:pt>
                <c:pt idx="24282">
                  <c:v>2.882123</c:v>
                </c:pt>
                <c:pt idx="24283">
                  <c:v>2.895994</c:v>
                </c:pt>
                <c:pt idx="24284">
                  <c:v>2.9287610000000002</c:v>
                </c:pt>
                <c:pt idx="24285">
                  <c:v>2.9404690000000002</c:v>
                </c:pt>
                <c:pt idx="24286">
                  <c:v>2.8822670000000001</c:v>
                </c:pt>
                <c:pt idx="24287">
                  <c:v>2.8162280000000002</c:v>
                </c:pt>
                <c:pt idx="24288">
                  <c:v>2.7866580000000001</c:v>
                </c:pt>
                <c:pt idx="24289">
                  <c:v>2.7746140000000001</c:v>
                </c:pt>
                <c:pt idx="24290">
                  <c:v>2.7720410000000002</c:v>
                </c:pt>
                <c:pt idx="24291">
                  <c:v>2.7693729999999999</c:v>
                </c:pt>
                <c:pt idx="24292">
                  <c:v>2.7895669999999999</c:v>
                </c:pt>
                <c:pt idx="24293">
                  <c:v>2.792211</c:v>
                </c:pt>
                <c:pt idx="24294">
                  <c:v>2.7716569999999998</c:v>
                </c:pt>
                <c:pt idx="24295">
                  <c:v>2.7724980000000001</c:v>
                </c:pt>
                <c:pt idx="24296">
                  <c:v>2.7794699999999999</c:v>
                </c:pt>
                <c:pt idx="24297">
                  <c:v>2.7872349999999999</c:v>
                </c:pt>
                <c:pt idx="24298">
                  <c:v>2.81291</c:v>
                </c:pt>
                <c:pt idx="24299">
                  <c:v>2.6657579999999998</c:v>
                </c:pt>
                <c:pt idx="24300">
                  <c:v>2.626884</c:v>
                </c:pt>
                <c:pt idx="24301">
                  <c:v>2.667681</c:v>
                </c:pt>
                <c:pt idx="24302">
                  <c:v>2.7350189999999999</c:v>
                </c:pt>
                <c:pt idx="24303">
                  <c:v>2.8344019999999999</c:v>
                </c:pt>
                <c:pt idx="24304">
                  <c:v>2.939435</c:v>
                </c:pt>
                <c:pt idx="24305">
                  <c:v>2.974126</c:v>
                </c:pt>
                <c:pt idx="24306">
                  <c:v>2.9520089999999999</c:v>
                </c:pt>
                <c:pt idx="24307">
                  <c:v>3.0147059999999999</c:v>
                </c:pt>
                <c:pt idx="24308">
                  <c:v>2.9736210000000001</c:v>
                </c:pt>
                <c:pt idx="24309">
                  <c:v>2.9043600000000001</c:v>
                </c:pt>
                <c:pt idx="24310">
                  <c:v>2.8315899999999998</c:v>
                </c:pt>
                <c:pt idx="24311">
                  <c:v>2.8111069999999998</c:v>
                </c:pt>
                <c:pt idx="24312">
                  <c:v>2.8558699999999999</c:v>
                </c:pt>
                <c:pt idx="24313">
                  <c:v>2.79976</c:v>
                </c:pt>
                <c:pt idx="24314">
                  <c:v>2.7365330000000001</c:v>
                </c:pt>
                <c:pt idx="24315">
                  <c:v>2.7161469999999999</c:v>
                </c:pt>
                <c:pt idx="24316">
                  <c:v>2.720739</c:v>
                </c:pt>
                <c:pt idx="24317">
                  <c:v>2.7358600000000002</c:v>
                </c:pt>
                <c:pt idx="24318">
                  <c:v>2.781946</c:v>
                </c:pt>
                <c:pt idx="24319">
                  <c:v>2.8008899999999999</c:v>
                </c:pt>
                <c:pt idx="24320">
                  <c:v>2.7782680000000002</c:v>
                </c:pt>
                <c:pt idx="24321">
                  <c:v>2.7789169999999999</c:v>
                </c:pt>
                <c:pt idx="24322">
                  <c:v>2.7540110000000002</c:v>
                </c:pt>
                <c:pt idx="24323">
                  <c:v>2.741269</c:v>
                </c:pt>
                <c:pt idx="24324">
                  <c:v>2.7285520000000001</c:v>
                </c:pt>
                <c:pt idx="24325">
                  <c:v>2.7516790000000002</c:v>
                </c:pt>
                <c:pt idx="24326">
                  <c:v>2.7873549999999998</c:v>
                </c:pt>
                <c:pt idx="24327">
                  <c:v>2.823007</c:v>
                </c:pt>
                <c:pt idx="24328">
                  <c:v>2.8742380000000001</c:v>
                </c:pt>
                <c:pt idx="24329">
                  <c:v>2.8946000000000001</c:v>
                </c:pt>
                <c:pt idx="24330">
                  <c:v>2.8813049999999998</c:v>
                </c:pt>
                <c:pt idx="24331">
                  <c:v>2.8413020000000002</c:v>
                </c:pt>
                <c:pt idx="24332">
                  <c:v>2.7897829999999999</c:v>
                </c:pt>
                <c:pt idx="24333">
                  <c:v>2.7835809999999999</c:v>
                </c:pt>
                <c:pt idx="24334">
                  <c:v>2.8300269999999998</c:v>
                </c:pt>
                <c:pt idx="24335">
                  <c:v>2.845726</c:v>
                </c:pt>
                <c:pt idx="24336">
                  <c:v>2.8874360000000001</c:v>
                </c:pt>
                <c:pt idx="24337">
                  <c:v>2.8863539999999999</c:v>
                </c:pt>
                <c:pt idx="24338">
                  <c:v>2.85087</c:v>
                </c:pt>
                <c:pt idx="24339">
                  <c:v>2.8313969999999999</c:v>
                </c:pt>
                <c:pt idx="24340">
                  <c:v>2.7997839999999998</c:v>
                </c:pt>
                <c:pt idx="24341">
                  <c:v>2.790432</c:v>
                </c:pt>
                <c:pt idx="24342">
                  <c:v>2.8160829999999999</c:v>
                </c:pt>
                <c:pt idx="24343">
                  <c:v>2.8272620000000002</c:v>
                </c:pt>
                <c:pt idx="24344">
                  <c:v>2.8268300000000002</c:v>
                </c:pt>
                <c:pt idx="24345">
                  <c:v>2.826349</c:v>
                </c:pt>
                <c:pt idx="24346">
                  <c:v>2.8220459999999998</c:v>
                </c:pt>
                <c:pt idx="24347">
                  <c:v>2.8236560000000002</c:v>
                </c:pt>
                <c:pt idx="24348">
                  <c:v>2.8243529999999999</c:v>
                </c:pt>
                <c:pt idx="24349">
                  <c:v>2.820843</c:v>
                </c:pt>
                <c:pt idx="24350">
                  <c:v>2.816805</c:v>
                </c:pt>
                <c:pt idx="24351">
                  <c:v>2.816011</c:v>
                </c:pt>
                <c:pt idx="24352">
                  <c:v>2.8185359999999999</c:v>
                </c:pt>
                <c:pt idx="24353">
                  <c:v>2.7995199999999998</c:v>
                </c:pt>
                <c:pt idx="24354">
                  <c:v>2.77745</c:v>
                </c:pt>
                <c:pt idx="24355">
                  <c:v>2.8156029999999999</c:v>
                </c:pt>
                <c:pt idx="24356">
                  <c:v>2.852938</c:v>
                </c:pt>
                <c:pt idx="24357">
                  <c:v>2.8315169999999998</c:v>
                </c:pt>
                <c:pt idx="24358">
                  <c:v>2.7864170000000001</c:v>
                </c:pt>
                <c:pt idx="24359">
                  <c:v>2.771512</c:v>
                </c:pt>
                <c:pt idx="24360">
                  <c:v>2.7675939999999999</c:v>
                </c:pt>
                <c:pt idx="24361">
                  <c:v>2.7729789999999999</c:v>
                </c:pt>
                <c:pt idx="24362">
                  <c:v>2.773844</c:v>
                </c:pt>
                <c:pt idx="24363">
                  <c:v>2.7849029999999999</c:v>
                </c:pt>
                <c:pt idx="24364">
                  <c:v>2.7579530000000001</c:v>
                </c:pt>
                <c:pt idx="24365">
                  <c:v>2.7156899999999999</c:v>
                </c:pt>
                <c:pt idx="24366">
                  <c:v>2.7310279999999998</c:v>
                </c:pt>
                <c:pt idx="24367">
                  <c:v>2.7259799999999998</c:v>
                </c:pt>
                <c:pt idx="24368">
                  <c:v>2.747376</c:v>
                </c:pt>
                <c:pt idx="24369">
                  <c:v>2.8182710000000002</c:v>
                </c:pt>
                <c:pt idx="24370">
                  <c:v>2.8145210000000001</c:v>
                </c:pt>
                <c:pt idx="24371">
                  <c:v>2.7693249999999998</c:v>
                </c:pt>
                <c:pt idx="24372">
                  <c:v>2.754467</c:v>
                </c:pt>
                <c:pt idx="24373">
                  <c:v>2.7949999999999999</c:v>
                </c:pt>
                <c:pt idx="24374">
                  <c:v>2.8576250000000001</c:v>
                </c:pt>
                <c:pt idx="24375">
                  <c:v>2.94922</c:v>
                </c:pt>
                <c:pt idx="24376">
                  <c:v>3.0364390000000001</c:v>
                </c:pt>
                <c:pt idx="24377">
                  <c:v>3.0740630000000002</c:v>
                </c:pt>
                <c:pt idx="24378">
                  <c:v>2.973741</c:v>
                </c:pt>
                <c:pt idx="24379">
                  <c:v>2.8454130000000002</c:v>
                </c:pt>
                <c:pt idx="24380">
                  <c:v>2.7911049999999999</c:v>
                </c:pt>
                <c:pt idx="24381">
                  <c:v>2.7697569999999998</c:v>
                </c:pt>
                <c:pt idx="24382">
                  <c:v>2.7711760000000001</c:v>
                </c:pt>
                <c:pt idx="24383">
                  <c:v>2.7753350000000001</c:v>
                </c:pt>
                <c:pt idx="24384">
                  <c:v>2.7700459999999998</c:v>
                </c:pt>
                <c:pt idx="24385">
                  <c:v>2.7532899999999998</c:v>
                </c:pt>
                <c:pt idx="24386">
                  <c:v>2.7547799999999998</c:v>
                </c:pt>
                <c:pt idx="24387">
                  <c:v>2.7556940000000001</c:v>
                </c:pt>
                <c:pt idx="24388">
                  <c:v>2.7152090000000002</c:v>
                </c:pt>
                <c:pt idx="24389">
                  <c:v>2.707973</c:v>
                </c:pt>
                <c:pt idx="24390">
                  <c:v>2.699246</c:v>
                </c:pt>
                <c:pt idx="24391">
                  <c:v>2.7358359999999999</c:v>
                </c:pt>
                <c:pt idx="24392">
                  <c:v>2.839162</c:v>
                </c:pt>
                <c:pt idx="24393">
                  <c:v>2.9081830000000002</c:v>
                </c:pt>
                <c:pt idx="24394">
                  <c:v>2.906644</c:v>
                </c:pt>
                <c:pt idx="24395">
                  <c:v>2.8358449999999999</c:v>
                </c:pt>
                <c:pt idx="24396">
                  <c:v>2.7771379999999999</c:v>
                </c:pt>
                <c:pt idx="24397">
                  <c:v>2.8480810000000001</c:v>
                </c:pt>
                <c:pt idx="24398">
                  <c:v>2.9370560000000001</c:v>
                </c:pt>
                <c:pt idx="24399">
                  <c:v>2.9284970000000001</c:v>
                </c:pt>
                <c:pt idx="24400">
                  <c:v>2.8728910000000001</c:v>
                </c:pt>
                <c:pt idx="24401">
                  <c:v>2.8354119999999998</c:v>
                </c:pt>
                <c:pt idx="24402">
                  <c:v>2.8326709999999999</c:v>
                </c:pt>
                <c:pt idx="24403">
                  <c:v>2.8350759999999999</c:v>
                </c:pt>
                <c:pt idx="24404">
                  <c:v>2.8473359999999999</c:v>
                </c:pt>
                <c:pt idx="24405">
                  <c:v>2.8518319999999999</c:v>
                </c:pt>
                <c:pt idx="24406">
                  <c:v>2.8481540000000001</c:v>
                </c:pt>
                <c:pt idx="24407">
                  <c:v>2.827671</c:v>
                </c:pt>
                <c:pt idx="24408">
                  <c:v>2.7933409999999999</c:v>
                </c:pt>
                <c:pt idx="24409">
                  <c:v>2.7767050000000002</c:v>
                </c:pt>
                <c:pt idx="24410">
                  <c:v>2.7943750000000001</c:v>
                </c:pt>
                <c:pt idx="24411">
                  <c:v>2.8131740000000001</c:v>
                </c:pt>
                <c:pt idx="24412">
                  <c:v>2.80803</c:v>
                </c:pt>
                <c:pt idx="24413">
                  <c:v>2.7988460000000002</c:v>
                </c:pt>
                <c:pt idx="24414">
                  <c:v>2.7982450000000001</c:v>
                </c:pt>
                <c:pt idx="24415">
                  <c:v>2.8223820000000002</c:v>
                </c:pt>
                <c:pt idx="24416">
                  <c:v>2.827623</c:v>
                </c:pt>
                <c:pt idx="24417">
                  <c:v>2.8058179999999999</c:v>
                </c:pt>
                <c:pt idx="24418">
                  <c:v>2.7780999999999998</c:v>
                </c:pt>
                <c:pt idx="24419">
                  <c:v>2.7542270000000002</c:v>
                </c:pt>
                <c:pt idx="24420">
                  <c:v>2.7328070000000002</c:v>
                </c:pt>
                <c:pt idx="24421">
                  <c:v>2.7245370000000002</c:v>
                </c:pt>
                <c:pt idx="24422">
                  <c:v>2.7595399999999999</c:v>
                </c:pt>
                <c:pt idx="24423">
                  <c:v>2.8065869999999999</c:v>
                </c:pt>
                <c:pt idx="24424">
                  <c:v>2.8636119999999998</c:v>
                </c:pt>
                <c:pt idx="24425">
                  <c:v>2.8743340000000002</c:v>
                </c:pt>
                <c:pt idx="24426">
                  <c:v>2.8423600000000002</c:v>
                </c:pt>
                <c:pt idx="24427">
                  <c:v>2.8272379999999999</c:v>
                </c:pt>
                <c:pt idx="24428">
                  <c:v>2.83683</c:v>
                </c:pt>
                <c:pt idx="24429">
                  <c:v>2.8321429999999999</c:v>
                </c:pt>
                <c:pt idx="24430">
                  <c:v>2.8110590000000002</c:v>
                </c:pt>
                <c:pt idx="24431">
                  <c:v>2.8076449999999999</c:v>
                </c:pt>
                <c:pt idx="24432">
                  <c:v>2.8107220000000002</c:v>
                </c:pt>
                <c:pt idx="24433">
                  <c:v>2.8016350000000001</c:v>
                </c:pt>
                <c:pt idx="24434">
                  <c:v>2.80565</c:v>
                </c:pt>
                <c:pt idx="24435">
                  <c:v>2.8097129999999999</c:v>
                </c:pt>
                <c:pt idx="24436">
                  <c:v>2.8312050000000002</c:v>
                </c:pt>
                <c:pt idx="24437">
                  <c:v>2.8526250000000002</c:v>
                </c:pt>
                <c:pt idx="24438">
                  <c:v>2.8540679999999998</c:v>
                </c:pt>
                <c:pt idx="24439">
                  <c:v>2.8371909999999998</c:v>
                </c:pt>
                <c:pt idx="24440">
                  <c:v>2.8060589999999999</c:v>
                </c:pt>
                <c:pt idx="24441">
                  <c:v>2.8010100000000002</c:v>
                </c:pt>
                <c:pt idx="24442">
                  <c:v>2.8539949999999998</c:v>
                </c:pt>
                <c:pt idx="24443">
                  <c:v>2.877243</c:v>
                </c:pt>
                <c:pt idx="24444">
                  <c:v>2.8507020000000001</c:v>
                </c:pt>
                <c:pt idx="24445">
                  <c:v>2.8288489999999999</c:v>
                </c:pt>
                <c:pt idx="24446">
                  <c:v>2.8172860000000002</c:v>
                </c:pt>
                <c:pt idx="24447">
                  <c:v>2.7804069999999999</c:v>
                </c:pt>
                <c:pt idx="24448">
                  <c:v>2.8251710000000001</c:v>
                </c:pt>
                <c:pt idx="24449">
                  <c:v>2.865294</c:v>
                </c:pt>
                <c:pt idx="24450">
                  <c:v>2.86842</c:v>
                </c:pt>
                <c:pt idx="24451">
                  <c:v>2.8235359999999998</c:v>
                </c:pt>
                <c:pt idx="24452">
                  <c:v>2.7957689999999999</c:v>
                </c:pt>
                <c:pt idx="24453">
                  <c:v>2.800818</c:v>
                </c:pt>
                <c:pt idx="24454">
                  <c:v>2.8269259999999998</c:v>
                </c:pt>
                <c:pt idx="24455">
                  <c:v>2.8035100000000002</c:v>
                </c:pt>
                <c:pt idx="24456">
                  <c:v>2.7874509999999999</c:v>
                </c:pt>
                <c:pt idx="24457">
                  <c:v>2.7949760000000001</c:v>
                </c:pt>
                <c:pt idx="24458">
                  <c:v>2.7476880000000001</c:v>
                </c:pt>
                <c:pt idx="24459">
                  <c:v>2.7202099999999998</c:v>
                </c:pt>
                <c:pt idx="24460">
                  <c:v>2.757088</c:v>
                </c:pt>
                <c:pt idx="24461">
                  <c:v>2.774133</c:v>
                </c:pt>
                <c:pt idx="24462">
                  <c:v>2.7954810000000001</c:v>
                </c:pt>
                <c:pt idx="24463">
                  <c:v>2.8954409999999999</c:v>
                </c:pt>
                <c:pt idx="24464">
                  <c:v>3.0217499999999999</c:v>
                </c:pt>
                <c:pt idx="24465">
                  <c:v>3.0191539999999999</c:v>
                </c:pt>
                <c:pt idx="24466">
                  <c:v>2.8959700000000002</c:v>
                </c:pt>
                <c:pt idx="24467">
                  <c:v>2.7915380000000001</c:v>
                </c:pt>
                <c:pt idx="24468">
                  <c:v>2.73949</c:v>
                </c:pt>
                <c:pt idx="24469">
                  <c:v>2.6714799999999999</c:v>
                </c:pt>
                <c:pt idx="24470">
                  <c:v>2.7277819999999999</c:v>
                </c:pt>
                <c:pt idx="24471">
                  <c:v>2.7444670000000002</c:v>
                </c:pt>
                <c:pt idx="24472">
                  <c:v>2.7168679999999998</c:v>
                </c:pt>
                <c:pt idx="24473">
                  <c:v>2.7299699999999998</c:v>
                </c:pt>
                <c:pt idx="24474">
                  <c:v>2.7203539999999999</c:v>
                </c:pt>
                <c:pt idx="24475">
                  <c:v>2.715306</c:v>
                </c:pt>
                <c:pt idx="24476">
                  <c:v>2.7711760000000001</c:v>
                </c:pt>
                <c:pt idx="24477">
                  <c:v>2.8216130000000001</c:v>
                </c:pt>
                <c:pt idx="24478">
                  <c:v>2.8376239999999999</c:v>
                </c:pt>
                <c:pt idx="24479">
                  <c:v>2.9007540000000001</c:v>
                </c:pt>
                <c:pt idx="24480">
                  <c:v>2.873685</c:v>
                </c:pt>
                <c:pt idx="24481">
                  <c:v>2.8450039999999999</c:v>
                </c:pt>
                <c:pt idx="24482">
                  <c:v>2.8482980000000002</c:v>
                </c:pt>
                <c:pt idx="24483">
                  <c:v>2.7889179999999998</c:v>
                </c:pt>
                <c:pt idx="24484">
                  <c:v>2.786994</c:v>
                </c:pt>
                <c:pt idx="24485">
                  <c:v>2.8167810000000002</c:v>
                </c:pt>
                <c:pt idx="24486">
                  <c:v>2.83046</c:v>
                </c:pt>
                <c:pt idx="24487">
                  <c:v>2.836157</c:v>
                </c:pt>
                <c:pt idx="24488">
                  <c:v>2.8384170000000002</c:v>
                </c:pt>
                <c:pt idx="24489">
                  <c:v>2.9043600000000001</c:v>
                </c:pt>
                <c:pt idx="24490">
                  <c:v>2.9111639999999999</c:v>
                </c:pt>
                <c:pt idx="24491">
                  <c:v>2.8879169999999998</c:v>
                </c:pt>
                <c:pt idx="24492">
                  <c:v>2.8504130000000001</c:v>
                </c:pt>
                <c:pt idx="24493">
                  <c:v>2.8134869999999998</c:v>
                </c:pt>
                <c:pt idx="24494">
                  <c:v>2.7924030000000002</c:v>
                </c:pt>
                <c:pt idx="24495">
                  <c:v>2.8550770000000001</c:v>
                </c:pt>
                <c:pt idx="24496">
                  <c:v>2.896331</c:v>
                </c:pt>
                <c:pt idx="24497">
                  <c:v>2.9039030000000001</c:v>
                </c:pt>
                <c:pt idx="24498">
                  <c:v>2.9186160000000001</c:v>
                </c:pt>
                <c:pt idx="24499">
                  <c:v>2.8917389999999998</c:v>
                </c:pt>
                <c:pt idx="24500">
                  <c:v>2.822454</c:v>
                </c:pt>
                <c:pt idx="24501">
                  <c:v>2.7346819999999998</c:v>
                </c:pt>
                <c:pt idx="24502">
                  <c:v>2.7257150000000001</c:v>
                </c:pt>
                <c:pt idx="24503">
                  <c:v>2.7706949999999999</c:v>
                </c:pt>
                <c:pt idx="24504">
                  <c:v>2.8789980000000002</c:v>
                </c:pt>
                <c:pt idx="24505">
                  <c:v>2.9600140000000001</c:v>
                </c:pt>
                <c:pt idx="24506">
                  <c:v>2.918857</c:v>
                </c:pt>
                <c:pt idx="24507">
                  <c:v>2.8286090000000002</c:v>
                </c:pt>
                <c:pt idx="24508">
                  <c:v>2.7698779999999998</c:v>
                </c:pt>
                <c:pt idx="24509">
                  <c:v>2.7187190000000001</c:v>
                </c:pt>
                <c:pt idx="24510">
                  <c:v>2.7118199999999999</c:v>
                </c:pt>
                <c:pt idx="24511">
                  <c:v>2.7622810000000002</c:v>
                </c:pt>
                <c:pt idx="24512">
                  <c:v>2.7673290000000001</c:v>
                </c:pt>
                <c:pt idx="24513">
                  <c:v>2.7718970000000001</c:v>
                </c:pt>
                <c:pt idx="24514">
                  <c:v>2.8026209999999998</c:v>
                </c:pt>
                <c:pt idx="24515">
                  <c:v>2.8188</c:v>
                </c:pt>
                <c:pt idx="24516">
                  <c:v>2.8255789999999998</c:v>
                </c:pt>
                <c:pt idx="24517">
                  <c:v>2.830676</c:v>
                </c:pt>
                <c:pt idx="24518">
                  <c:v>2.826397</c:v>
                </c:pt>
                <c:pt idx="24519">
                  <c:v>2.8367580000000001</c:v>
                </c:pt>
                <c:pt idx="24520">
                  <c:v>2.865367</c:v>
                </c:pt>
                <c:pt idx="24521">
                  <c:v>2.880055</c:v>
                </c:pt>
                <c:pt idx="24522">
                  <c:v>2.8980380000000001</c:v>
                </c:pt>
                <c:pt idx="24523">
                  <c:v>2.8746939999999999</c:v>
                </c:pt>
                <c:pt idx="24524">
                  <c:v>2.811636</c:v>
                </c:pt>
                <c:pt idx="24525">
                  <c:v>2.740043</c:v>
                </c:pt>
                <c:pt idx="24526">
                  <c:v>2.6612619999999998</c:v>
                </c:pt>
                <c:pt idx="24527">
                  <c:v>2.6661429999999999</c:v>
                </c:pt>
                <c:pt idx="24528">
                  <c:v>2.651694</c:v>
                </c:pt>
                <c:pt idx="24529">
                  <c:v>2.642366</c:v>
                </c:pt>
                <c:pt idx="24530">
                  <c:v>2.6944620000000001</c:v>
                </c:pt>
                <c:pt idx="24531">
                  <c:v>2.7427359999999998</c:v>
                </c:pt>
                <c:pt idx="24532">
                  <c:v>2.7744209999999998</c:v>
                </c:pt>
                <c:pt idx="24533">
                  <c:v>2.8611599999999999</c:v>
                </c:pt>
                <c:pt idx="24534">
                  <c:v>2.902317</c:v>
                </c:pt>
                <c:pt idx="24535">
                  <c:v>2.8746700000000001</c:v>
                </c:pt>
                <c:pt idx="24536">
                  <c:v>2.8401719999999999</c:v>
                </c:pt>
                <c:pt idx="24537">
                  <c:v>2.8115640000000002</c:v>
                </c:pt>
                <c:pt idx="24538">
                  <c:v>2.8076690000000002</c:v>
                </c:pt>
                <c:pt idx="24539">
                  <c:v>2.7894709999999998</c:v>
                </c:pt>
                <c:pt idx="24540">
                  <c:v>2.7853840000000001</c:v>
                </c:pt>
                <c:pt idx="24541">
                  <c:v>2.8206509999999998</c:v>
                </c:pt>
                <c:pt idx="24542">
                  <c:v>2.8713769999999998</c:v>
                </c:pt>
                <c:pt idx="24543">
                  <c:v>2.8874840000000002</c:v>
                </c:pt>
                <c:pt idx="24544">
                  <c:v>2.9190010000000002</c:v>
                </c:pt>
                <c:pt idx="24545">
                  <c:v>2.885224</c:v>
                </c:pt>
                <c:pt idx="24546">
                  <c:v>2.8568799999999999</c:v>
                </c:pt>
                <c:pt idx="24547">
                  <c:v>2.8762810000000001</c:v>
                </c:pt>
                <c:pt idx="24548">
                  <c:v>2.8597649999999999</c:v>
                </c:pt>
                <c:pt idx="24549">
                  <c:v>2.8163719999999999</c:v>
                </c:pt>
                <c:pt idx="24550">
                  <c:v>2.74437</c:v>
                </c:pt>
                <c:pt idx="24551">
                  <c:v>2.72973</c:v>
                </c:pt>
                <c:pt idx="24552">
                  <c:v>2.8164920000000002</c:v>
                </c:pt>
                <c:pt idx="24553">
                  <c:v>2.8577940000000002</c:v>
                </c:pt>
                <c:pt idx="24554">
                  <c:v>2.805145</c:v>
                </c:pt>
                <c:pt idx="24555">
                  <c:v>2.8082220000000002</c:v>
                </c:pt>
                <c:pt idx="24556">
                  <c:v>2.8494999999999999</c:v>
                </c:pt>
                <c:pt idx="24557">
                  <c:v>2.865367</c:v>
                </c:pt>
                <c:pt idx="24558">
                  <c:v>2.8571689999999998</c:v>
                </c:pt>
                <c:pt idx="24559">
                  <c:v>2.865367</c:v>
                </c:pt>
                <c:pt idx="24560">
                  <c:v>2.8902000000000001</c:v>
                </c:pt>
                <c:pt idx="24561">
                  <c:v>2.921189</c:v>
                </c:pt>
                <c:pt idx="24562">
                  <c:v>2.9540039999999999</c:v>
                </c:pt>
                <c:pt idx="24563">
                  <c:v>2.9142169999999998</c:v>
                </c:pt>
                <c:pt idx="24564">
                  <c:v>2.8424320000000001</c:v>
                </c:pt>
                <c:pt idx="24565">
                  <c:v>2.7530730000000001</c:v>
                </c:pt>
                <c:pt idx="24566">
                  <c:v>2.692755</c:v>
                </c:pt>
                <c:pt idx="24567">
                  <c:v>2.718623</c:v>
                </c:pt>
                <c:pt idx="24568">
                  <c:v>2.7078530000000001</c:v>
                </c:pt>
                <c:pt idx="24569">
                  <c:v>2.7020590000000002</c:v>
                </c:pt>
                <c:pt idx="24570">
                  <c:v>2.7642760000000002</c:v>
                </c:pt>
                <c:pt idx="24571">
                  <c:v>2.7555010000000002</c:v>
                </c:pt>
                <c:pt idx="24572">
                  <c:v>2.7230470000000002</c:v>
                </c:pt>
                <c:pt idx="24573">
                  <c:v>2.7655500000000002</c:v>
                </c:pt>
                <c:pt idx="24574">
                  <c:v>2.8224300000000002</c:v>
                </c:pt>
                <c:pt idx="24575">
                  <c:v>2.8441390000000002</c:v>
                </c:pt>
                <c:pt idx="24576">
                  <c:v>2.8582749999999999</c:v>
                </c:pt>
                <c:pt idx="24577">
                  <c:v>2.8693810000000002</c:v>
                </c:pt>
                <c:pt idx="24578">
                  <c:v>2.8424559999999999</c:v>
                </c:pt>
                <c:pt idx="24579">
                  <c:v>2.7918259999999999</c:v>
                </c:pt>
                <c:pt idx="24580">
                  <c:v>2.7649729999999999</c:v>
                </c:pt>
                <c:pt idx="24581">
                  <c:v>2.7492749999999999</c:v>
                </c:pt>
                <c:pt idx="24582">
                  <c:v>2.7317490000000002</c:v>
                </c:pt>
                <c:pt idx="24583">
                  <c:v>2.7641559999999998</c:v>
                </c:pt>
                <c:pt idx="24584">
                  <c:v>2.7978369999999999</c:v>
                </c:pt>
                <c:pt idx="24585">
                  <c:v>2.8313730000000001</c:v>
                </c:pt>
                <c:pt idx="24586">
                  <c:v>2.8664000000000001</c:v>
                </c:pt>
                <c:pt idx="24587">
                  <c:v>2.8657029999999999</c:v>
                </c:pt>
                <c:pt idx="24588">
                  <c:v>2.8396189999999999</c:v>
                </c:pt>
                <c:pt idx="24589">
                  <c:v>2.8359649999999998</c:v>
                </c:pt>
                <c:pt idx="24590">
                  <c:v>2.8344990000000001</c:v>
                </c:pt>
                <c:pt idx="24591">
                  <c:v>2.818127</c:v>
                </c:pt>
                <c:pt idx="24592">
                  <c:v>2.808246</c:v>
                </c:pt>
                <c:pt idx="24593">
                  <c:v>2.795601</c:v>
                </c:pt>
                <c:pt idx="24594">
                  <c:v>2.7734839999999998</c:v>
                </c:pt>
                <c:pt idx="24595">
                  <c:v>2.7436729999999998</c:v>
                </c:pt>
                <c:pt idx="24596">
                  <c:v>2.7534580000000002</c:v>
                </c:pt>
                <c:pt idx="24597">
                  <c:v>2.7569439999999998</c:v>
                </c:pt>
                <c:pt idx="24598">
                  <c:v>2.7048480000000001</c:v>
                </c:pt>
                <c:pt idx="24599">
                  <c:v>2.7053050000000001</c:v>
                </c:pt>
                <c:pt idx="24600">
                  <c:v>2.7748059999999999</c:v>
                </c:pt>
                <c:pt idx="24601">
                  <c:v>2.801876</c:v>
                </c:pt>
                <c:pt idx="24602">
                  <c:v>2.853154</c:v>
                </c:pt>
                <c:pt idx="24603">
                  <c:v>2.8462299999999998</c:v>
                </c:pt>
                <c:pt idx="24604">
                  <c:v>2.8432970000000002</c:v>
                </c:pt>
                <c:pt idx="24605">
                  <c:v>2.85765</c:v>
                </c:pt>
                <c:pt idx="24606">
                  <c:v>2.9263819999999998</c:v>
                </c:pt>
                <c:pt idx="24607">
                  <c:v>2.9370069999999999</c:v>
                </c:pt>
                <c:pt idx="24608">
                  <c:v>2.8977490000000001</c:v>
                </c:pt>
                <c:pt idx="24609">
                  <c:v>2.8638279999999998</c:v>
                </c:pt>
                <c:pt idx="24610">
                  <c:v>2.7673290000000001</c:v>
                </c:pt>
                <c:pt idx="24611">
                  <c:v>2.7498999999999998</c:v>
                </c:pt>
                <c:pt idx="24612">
                  <c:v>2.7925</c:v>
                </c:pt>
                <c:pt idx="24613">
                  <c:v>2.7976200000000002</c:v>
                </c:pt>
                <c:pt idx="24614">
                  <c:v>2.862482</c:v>
                </c:pt>
                <c:pt idx="24615">
                  <c:v>2.898927</c:v>
                </c:pt>
                <c:pt idx="24616">
                  <c:v>2.8695020000000002</c:v>
                </c:pt>
                <c:pt idx="24617">
                  <c:v>2.8047360000000001</c:v>
                </c:pt>
                <c:pt idx="24618">
                  <c:v>2.7248260000000002</c:v>
                </c:pt>
                <c:pt idx="24619">
                  <c:v>2.755598</c:v>
                </c:pt>
                <c:pt idx="24620">
                  <c:v>2.8001930000000002</c:v>
                </c:pt>
                <c:pt idx="24621">
                  <c:v>2.826301</c:v>
                </c:pt>
                <c:pt idx="24622">
                  <c:v>2.8198820000000002</c:v>
                </c:pt>
                <c:pt idx="24623">
                  <c:v>2.8559670000000001</c:v>
                </c:pt>
                <c:pt idx="24624">
                  <c:v>2.909313</c:v>
                </c:pt>
                <c:pt idx="24625">
                  <c:v>2.9111639999999999</c:v>
                </c:pt>
                <c:pt idx="24626">
                  <c:v>2.9007779999999999</c:v>
                </c:pt>
                <c:pt idx="24627">
                  <c:v>2.8830119999999999</c:v>
                </c:pt>
                <c:pt idx="24628">
                  <c:v>2.8970280000000002</c:v>
                </c:pt>
                <c:pt idx="24629">
                  <c:v>2.8869549999999999</c:v>
                </c:pt>
                <c:pt idx="24630">
                  <c:v>2.825628</c:v>
                </c:pt>
                <c:pt idx="24631">
                  <c:v>2.7765610000000001</c:v>
                </c:pt>
                <c:pt idx="24632">
                  <c:v>2.8062990000000001</c:v>
                </c:pt>
                <c:pt idx="24633">
                  <c:v>2.78661</c:v>
                </c:pt>
                <c:pt idx="24634">
                  <c:v>2.7654779999999999</c:v>
                </c:pt>
                <c:pt idx="24635">
                  <c:v>2.755261</c:v>
                </c:pt>
                <c:pt idx="24636">
                  <c:v>2.7722090000000001</c:v>
                </c:pt>
                <c:pt idx="24637">
                  <c:v>2.844163</c:v>
                </c:pt>
                <c:pt idx="24638">
                  <c:v>2.8551009999999999</c:v>
                </c:pt>
                <c:pt idx="24639">
                  <c:v>2.831277</c:v>
                </c:pt>
                <c:pt idx="24640">
                  <c:v>2.8055539999999999</c:v>
                </c:pt>
                <c:pt idx="24641">
                  <c:v>2.759252</c:v>
                </c:pt>
                <c:pt idx="24642">
                  <c:v>2.7343700000000002</c:v>
                </c:pt>
                <c:pt idx="24643">
                  <c:v>2.729393</c:v>
                </c:pt>
                <c:pt idx="24644">
                  <c:v>2.7214839999999998</c:v>
                </c:pt>
                <c:pt idx="24645">
                  <c:v>2.7664399999999998</c:v>
                </c:pt>
                <c:pt idx="24646">
                  <c:v>2.8212039999999998</c:v>
                </c:pt>
                <c:pt idx="24647">
                  <c:v>2.8195929999999998</c:v>
                </c:pt>
                <c:pt idx="24648">
                  <c:v>2.8276949999999998</c:v>
                </c:pt>
                <c:pt idx="24649">
                  <c:v>2.7973319999999999</c:v>
                </c:pt>
                <c:pt idx="24650">
                  <c:v>2.7699980000000002</c:v>
                </c:pt>
                <c:pt idx="24651">
                  <c:v>2.765406</c:v>
                </c:pt>
                <c:pt idx="24652">
                  <c:v>2.7654779999999999</c:v>
                </c:pt>
                <c:pt idx="24653">
                  <c:v>2.7768489999999999</c:v>
                </c:pt>
                <c:pt idx="24654">
                  <c:v>2.8058900000000002</c:v>
                </c:pt>
                <c:pt idx="24655">
                  <c:v>2.8497880000000002</c:v>
                </c:pt>
                <c:pt idx="24656">
                  <c:v>2.849259</c:v>
                </c:pt>
                <c:pt idx="24657">
                  <c:v>2.8376239999999999</c:v>
                </c:pt>
                <c:pt idx="24658">
                  <c:v>2.8199779999999999</c:v>
                </c:pt>
                <c:pt idx="24659">
                  <c:v>2.8114919999999999</c:v>
                </c:pt>
                <c:pt idx="24660">
                  <c:v>2.8191130000000002</c:v>
                </c:pt>
                <c:pt idx="24661">
                  <c:v>2.8143280000000002</c:v>
                </c:pt>
                <c:pt idx="24662">
                  <c:v>2.8377919999999999</c:v>
                </c:pt>
                <c:pt idx="24663">
                  <c:v>2.8293059999999999</c:v>
                </c:pt>
                <c:pt idx="24664">
                  <c:v>2.7925719999999998</c:v>
                </c:pt>
                <c:pt idx="24665">
                  <c:v>2.7544919999999999</c:v>
                </c:pt>
                <c:pt idx="24666">
                  <c:v>2.7611270000000001</c:v>
                </c:pt>
                <c:pt idx="24667">
                  <c:v>2.7440340000000001</c:v>
                </c:pt>
                <c:pt idx="24668">
                  <c:v>2.7362690000000001</c:v>
                </c:pt>
                <c:pt idx="24669">
                  <c:v>2.7321580000000001</c:v>
                </c:pt>
                <c:pt idx="24670">
                  <c:v>2.7460529999999999</c:v>
                </c:pt>
                <c:pt idx="24671">
                  <c:v>2.7822339999999999</c:v>
                </c:pt>
                <c:pt idx="24672">
                  <c:v>2.7557900000000002</c:v>
                </c:pt>
                <c:pt idx="24673">
                  <c:v>2.791442</c:v>
                </c:pt>
                <c:pt idx="24674">
                  <c:v>2.851591</c:v>
                </c:pt>
                <c:pt idx="24675">
                  <c:v>2.8362050000000001</c:v>
                </c:pt>
                <c:pt idx="24676">
                  <c:v>2.876906</c:v>
                </c:pt>
                <c:pt idx="24677">
                  <c:v>2.9246989999999999</c:v>
                </c:pt>
                <c:pt idx="24678">
                  <c:v>2.9162119999999998</c:v>
                </c:pt>
                <c:pt idx="24679">
                  <c:v>2.8865940000000001</c:v>
                </c:pt>
                <c:pt idx="24680">
                  <c:v>2.8234880000000002</c:v>
                </c:pt>
                <c:pt idx="24681">
                  <c:v>2.7709109999999999</c:v>
                </c:pt>
                <c:pt idx="24682">
                  <c:v>2.757136</c:v>
                </c:pt>
                <c:pt idx="24683">
                  <c:v>2.724008</c:v>
                </c:pt>
                <c:pt idx="24684">
                  <c:v>2.7314370000000001</c:v>
                </c:pt>
                <c:pt idx="24685">
                  <c:v>2.8147609999999998</c:v>
                </c:pt>
                <c:pt idx="24686">
                  <c:v>2.8573849999999998</c:v>
                </c:pt>
                <c:pt idx="24687">
                  <c:v>2.8603179999999999</c:v>
                </c:pt>
                <c:pt idx="24688">
                  <c:v>2.8543799999999999</c:v>
                </c:pt>
                <c:pt idx="24689">
                  <c:v>2.8847670000000001</c:v>
                </c:pt>
                <c:pt idx="24690">
                  <c:v>2.9026779999999999</c:v>
                </c:pt>
                <c:pt idx="24691">
                  <c:v>2.8627699999999998</c:v>
                </c:pt>
                <c:pt idx="24692">
                  <c:v>2.7948080000000002</c:v>
                </c:pt>
                <c:pt idx="24693">
                  <c:v>2.7467990000000002</c:v>
                </c:pt>
                <c:pt idx="24694">
                  <c:v>2.7630979999999998</c:v>
                </c:pt>
                <c:pt idx="24695">
                  <c:v>2.8371909999999998</c:v>
                </c:pt>
                <c:pt idx="24696">
                  <c:v>2.8318300000000001</c:v>
                </c:pt>
                <c:pt idx="24697">
                  <c:v>2.803871</c:v>
                </c:pt>
                <c:pt idx="24698">
                  <c:v>2.777234</c:v>
                </c:pt>
                <c:pt idx="24699">
                  <c:v>2.7713920000000001</c:v>
                </c:pt>
                <c:pt idx="24700">
                  <c:v>2.7725219999999999</c:v>
                </c:pt>
                <c:pt idx="24701">
                  <c:v>2.775455</c:v>
                </c:pt>
                <c:pt idx="24702">
                  <c:v>2.7935089999999998</c:v>
                </c:pt>
                <c:pt idx="24703">
                  <c:v>2.7971400000000002</c:v>
                </c:pt>
                <c:pt idx="24704">
                  <c:v>2.769733</c:v>
                </c:pt>
                <c:pt idx="24705">
                  <c:v>2.7375910000000001</c:v>
                </c:pt>
                <c:pt idx="24706">
                  <c:v>2.7294649999999998</c:v>
                </c:pt>
                <c:pt idx="24707">
                  <c:v>2.7104010000000001</c:v>
                </c:pt>
                <c:pt idx="24708">
                  <c:v>2.7206429999999999</c:v>
                </c:pt>
                <c:pt idx="24709">
                  <c:v>2.7689159999999999</c:v>
                </c:pt>
                <c:pt idx="24710">
                  <c:v>2.7729789999999999</c:v>
                </c:pt>
                <c:pt idx="24711">
                  <c:v>2.8008660000000001</c:v>
                </c:pt>
                <c:pt idx="24712">
                  <c:v>2.8161079999999998</c:v>
                </c:pt>
                <c:pt idx="24713">
                  <c:v>2.7634349999999999</c:v>
                </c:pt>
                <c:pt idx="24714">
                  <c:v>2.7424710000000001</c:v>
                </c:pt>
                <c:pt idx="24715">
                  <c:v>2.76918</c:v>
                </c:pt>
                <c:pt idx="24716">
                  <c:v>2.744202</c:v>
                </c:pt>
                <c:pt idx="24717">
                  <c:v>2.7765369999999998</c:v>
                </c:pt>
                <c:pt idx="24718">
                  <c:v>2.832239</c:v>
                </c:pt>
                <c:pt idx="24719">
                  <c:v>2.8606549999999999</c:v>
                </c:pt>
                <c:pt idx="24720">
                  <c:v>2.9222459999999999</c:v>
                </c:pt>
                <c:pt idx="24721">
                  <c:v>2.9675389999999999</c:v>
                </c:pt>
                <c:pt idx="24722">
                  <c:v>2.934291</c:v>
                </c:pt>
                <c:pt idx="24723">
                  <c:v>2.9106350000000001</c:v>
                </c:pt>
                <c:pt idx="24724">
                  <c:v>2.8922680000000001</c:v>
                </c:pt>
                <c:pt idx="24725">
                  <c:v>2.8726509999999998</c:v>
                </c:pt>
                <c:pt idx="24726">
                  <c:v>2.8543799999999999</c:v>
                </c:pt>
                <c:pt idx="24727">
                  <c:v>2.8258920000000001</c:v>
                </c:pt>
                <c:pt idx="24728">
                  <c:v>2.8234880000000002</c:v>
                </c:pt>
                <c:pt idx="24729">
                  <c:v>2.8424320000000001</c:v>
                </c:pt>
                <c:pt idx="24730">
                  <c:v>2.832551</c:v>
                </c:pt>
                <c:pt idx="24731">
                  <c:v>2.8174540000000001</c:v>
                </c:pt>
                <c:pt idx="24732">
                  <c:v>2.8153860000000002</c:v>
                </c:pt>
                <c:pt idx="24733">
                  <c:v>2.8364220000000002</c:v>
                </c:pt>
                <c:pt idx="24734">
                  <c:v>2.844163</c:v>
                </c:pt>
                <c:pt idx="24735">
                  <c:v>2.8395229999999998</c:v>
                </c:pt>
                <c:pt idx="24736">
                  <c:v>2.8283680000000002</c:v>
                </c:pt>
                <c:pt idx="24737">
                  <c:v>2.831061</c:v>
                </c:pt>
                <c:pt idx="24738">
                  <c:v>2.8663759999999998</c:v>
                </c:pt>
                <c:pt idx="24739">
                  <c:v>2.8725070000000001</c:v>
                </c:pt>
                <c:pt idx="24740">
                  <c:v>2.8605589999999999</c:v>
                </c:pt>
                <c:pt idx="24741">
                  <c:v>2.8514949999999999</c:v>
                </c:pt>
                <c:pt idx="24742">
                  <c:v>2.834282</c:v>
                </c:pt>
                <c:pt idx="24743">
                  <c:v>2.8115160000000001</c:v>
                </c:pt>
                <c:pt idx="24744">
                  <c:v>2.797644</c:v>
                </c:pt>
                <c:pt idx="24745">
                  <c:v>2.7635550000000002</c:v>
                </c:pt>
                <c:pt idx="24746">
                  <c:v>2.7708870000000001</c:v>
                </c:pt>
                <c:pt idx="24747">
                  <c:v>2.7595399999999999</c:v>
                </c:pt>
                <c:pt idx="24748">
                  <c:v>2.7734359999999998</c:v>
                </c:pt>
                <c:pt idx="24749">
                  <c:v>2.7919710000000002</c:v>
                </c:pt>
                <c:pt idx="24750">
                  <c:v>2.7829069999999998</c:v>
                </c:pt>
                <c:pt idx="24751">
                  <c:v>2.795312</c:v>
                </c:pt>
                <c:pt idx="24752">
                  <c:v>2.8043279999999999</c:v>
                </c:pt>
                <c:pt idx="24753">
                  <c:v>2.81291</c:v>
                </c:pt>
                <c:pt idx="24754">
                  <c:v>2.8421669999999999</c:v>
                </c:pt>
                <c:pt idx="24755">
                  <c:v>2.8512309999999998</c:v>
                </c:pt>
                <c:pt idx="24756">
                  <c:v>2.8395229999999998</c:v>
                </c:pt>
                <c:pt idx="24757">
                  <c:v>2.805698</c:v>
                </c:pt>
                <c:pt idx="24758">
                  <c:v>2.774686</c:v>
                </c:pt>
                <c:pt idx="24759">
                  <c:v>2.7528570000000001</c:v>
                </c:pt>
                <c:pt idx="24760">
                  <c:v>2.7237200000000001</c:v>
                </c:pt>
                <c:pt idx="24761">
                  <c:v>2.7690600000000001</c:v>
                </c:pt>
                <c:pt idx="24762">
                  <c:v>2.8066360000000001</c:v>
                </c:pt>
                <c:pt idx="24763">
                  <c:v>2.8870990000000001</c:v>
                </c:pt>
                <c:pt idx="24764">
                  <c:v>2.91025</c:v>
                </c:pt>
                <c:pt idx="24765">
                  <c:v>2.784783</c:v>
                </c:pt>
                <c:pt idx="24766">
                  <c:v>2.7907929999999999</c:v>
                </c:pt>
                <c:pt idx="24767">
                  <c:v>2.7812969999999999</c:v>
                </c:pt>
                <c:pt idx="24768">
                  <c:v>2.7313890000000001</c:v>
                </c:pt>
                <c:pt idx="24769">
                  <c:v>2.695208</c:v>
                </c:pt>
                <c:pt idx="24770">
                  <c:v>2.6285669999999999</c:v>
                </c:pt>
                <c:pt idx="24771">
                  <c:v>2.6293129999999998</c:v>
                </c:pt>
                <c:pt idx="24772">
                  <c:v>2.6789320000000001</c:v>
                </c:pt>
                <c:pt idx="24773">
                  <c:v>2.6440969999999999</c:v>
                </c:pt>
                <c:pt idx="24774">
                  <c:v>2.5651480000000002</c:v>
                </c:pt>
                <c:pt idx="24775">
                  <c:v>2.5939009999999998</c:v>
                </c:pt>
                <c:pt idx="24776">
                  <c:v>2.728961</c:v>
                </c:pt>
                <c:pt idx="24777">
                  <c:v>2.8930129999999998</c:v>
                </c:pt>
                <c:pt idx="24778">
                  <c:v>3.0222790000000002</c:v>
                </c:pt>
                <c:pt idx="24779">
                  <c:v>2.9880450000000001</c:v>
                </c:pt>
                <c:pt idx="24780">
                  <c:v>2.889167</c:v>
                </c:pt>
                <c:pt idx="24781">
                  <c:v>2.8699340000000002</c:v>
                </c:pt>
                <c:pt idx="24782">
                  <c:v>2.874959</c:v>
                </c:pt>
                <c:pt idx="24783">
                  <c:v>2.8292099999999998</c:v>
                </c:pt>
                <c:pt idx="24784">
                  <c:v>2.7663920000000002</c:v>
                </c:pt>
                <c:pt idx="24785">
                  <c:v>2.7543470000000001</c:v>
                </c:pt>
                <c:pt idx="24786">
                  <c:v>2.799544</c:v>
                </c:pt>
                <c:pt idx="24787">
                  <c:v>2.8650060000000002</c:v>
                </c:pt>
                <c:pt idx="24788">
                  <c:v>2.8855849999999998</c:v>
                </c:pt>
                <c:pt idx="24789">
                  <c:v>2.862314</c:v>
                </c:pt>
                <c:pt idx="24790">
                  <c:v>2.8269739999999999</c:v>
                </c:pt>
                <c:pt idx="24791">
                  <c:v>2.8884460000000001</c:v>
                </c:pt>
                <c:pt idx="24792">
                  <c:v>2.8977729999999999</c:v>
                </c:pt>
                <c:pt idx="24793">
                  <c:v>2.8602460000000001</c:v>
                </c:pt>
                <c:pt idx="24794">
                  <c:v>2.8478650000000001</c:v>
                </c:pt>
                <c:pt idx="24795">
                  <c:v>2.842889</c:v>
                </c:pt>
                <c:pt idx="24796">
                  <c:v>2.834835</c:v>
                </c:pt>
                <c:pt idx="24797">
                  <c:v>2.818127</c:v>
                </c:pt>
                <c:pt idx="24798">
                  <c:v>2.8192569999999999</c:v>
                </c:pt>
                <c:pt idx="24799">
                  <c:v>2.8223820000000002</c:v>
                </c:pt>
                <c:pt idx="24800">
                  <c:v>2.7955770000000002</c:v>
                </c:pt>
                <c:pt idx="24801">
                  <c:v>2.8260839999999998</c:v>
                </c:pt>
                <c:pt idx="24802">
                  <c:v>2.8465189999999998</c:v>
                </c:pt>
                <c:pt idx="24803">
                  <c:v>2.848058</c:v>
                </c:pt>
                <c:pt idx="24804">
                  <c:v>2.8412060000000001</c:v>
                </c:pt>
                <c:pt idx="24805">
                  <c:v>2.8434900000000001</c:v>
                </c:pt>
                <c:pt idx="24806">
                  <c:v>2.8324790000000002</c:v>
                </c:pt>
                <c:pt idx="24807">
                  <c:v>2.8319740000000002</c:v>
                </c:pt>
                <c:pt idx="24808">
                  <c:v>2.829666</c:v>
                </c:pt>
                <c:pt idx="24809">
                  <c:v>2.8018269999999998</c:v>
                </c:pt>
                <c:pt idx="24810">
                  <c:v>2.7748539999999999</c:v>
                </c:pt>
                <c:pt idx="24811">
                  <c:v>2.8003130000000001</c:v>
                </c:pt>
                <c:pt idx="24812">
                  <c:v>2.774349</c:v>
                </c:pt>
                <c:pt idx="24813">
                  <c:v>2.7813690000000002</c:v>
                </c:pt>
                <c:pt idx="24814">
                  <c:v>2.8295940000000002</c:v>
                </c:pt>
                <c:pt idx="24815">
                  <c:v>2.8512309999999998</c:v>
                </c:pt>
                <c:pt idx="24816">
                  <c:v>2.8347150000000001</c:v>
                </c:pt>
                <c:pt idx="24817">
                  <c:v>2.7686030000000001</c:v>
                </c:pt>
                <c:pt idx="24818">
                  <c:v>2.7023480000000002</c:v>
                </c:pt>
                <c:pt idx="24819">
                  <c:v>2.700977</c:v>
                </c:pt>
                <c:pt idx="24820">
                  <c:v>2.7351390000000002</c:v>
                </c:pt>
                <c:pt idx="24821">
                  <c:v>2.7853840000000001</c:v>
                </c:pt>
                <c:pt idx="24822">
                  <c:v>2.8147129999999998</c:v>
                </c:pt>
                <c:pt idx="24823">
                  <c:v>2.8341620000000001</c:v>
                </c:pt>
                <c:pt idx="24824">
                  <c:v>2.8839980000000001</c:v>
                </c:pt>
                <c:pt idx="24825">
                  <c:v>2.8750789999999999</c:v>
                </c:pt>
                <c:pt idx="24826">
                  <c:v>2.8175500000000002</c:v>
                </c:pt>
                <c:pt idx="24827">
                  <c:v>2.7371099999999999</c:v>
                </c:pt>
                <c:pt idx="24828">
                  <c:v>2.6742680000000001</c:v>
                </c:pt>
                <c:pt idx="24829">
                  <c:v>2.7231429999999999</c:v>
                </c:pt>
                <c:pt idx="24830">
                  <c:v>2.828681</c:v>
                </c:pt>
                <c:pt idx="24831">
                  <c:v>2.834282</c:v>
                </c:pt>
                <c:pt idx="24832">
                  <c:v>2.7764169999999999</c:v>
                </c:pt>
                <c:pt idx="24833">
                  <c:v>2.7145600000000001</c:v>
                </c:pt>
                <c:pt idx="24834">
                  <c:v>2.729946</c:v>
                </c:pt>
                <c:pt idx="24835">
                  <c:v>2.79738</c:v>
                </c:pt>
                <c:pt idx="24836">
                  <c:v>2.8222619999999998</c:v>
                </c:pt>
                <c:pt idx="24837">
                  <c:v>2.7800229999999999</c:v>
                </c:pt>
                <c:pt idx="24838">
                  <c:v>2.7325910000000002</c:v>
                </c:pt>
                <c:pt idx="24839">
                  <c:v>2.735379</c:v>
                </c:pt>
                <c:pt idx="24840">
                  <c:v>2.832503</c:v>
                </c:pt>
                <c:pt idx="24841">
                  <c:v>2.9104909999999999</c:v>
                </c:pt>
                <c:pt idx="24842">
                  <c:v>2.8441390000000002</c:v>
                </c:pt>
                <c:pt idx="24843">
                  <c:v>2.7207629999999998</c:v>
                </c:pt>
                <c:pt idx="24844">
                  <c:v>2.6747969999999999</c:v>
                </c:pt>
                <c:pt idx="24845">
                  <c:v>2.6750379999999998</c:v>
                </c:pt>
                <c:pt idx="24846">
                  <c:v>2.720907</c:v>
                </c:pt>
                <c:pt idx="24847">
                  <c:v>2.784951</c:v>
                </c:pt>
                <c:pt idx="24848">
                  <c:v>2.8277909999999999</c:v>
                </c:pt>
                <c:pt idx="24849">
                  <c:v>2.8598370000000002</c:v>
                </c:pt>
                <c:pt idx="24850">
                  <c:v>2.9126780000000001</c:v>
                </c:pt>
                <c:pt idx="24851">
                  <c:v>2.9467439999999998</c:v>
                </c:pt>
                <c:pt idx="24852">
                  <c:v>2.905875</c:v>
                </c:pt>
                <c:pt idx="24853">
                  <c:v>2.8970760000000002</c:v>
                </c:pt>
                <c:pt idx="24854">
                  <c:v>2.8768820000000002</c:v>
                </c:pt>
                <c:pt idx="24855">
                  <c:v>2.836903</c:v>
                </c:pt>
                <c:pt idx="24856">
                  <c:v>2.8301229999999999</c:v>
                </c:pt>
                <c:pt idx="24857">
                  <c:v>2.8388740000000001</c:v>
                </c:pt>
                <c:pt idx="24858">
                  <c:v>2.8489230000000001</c:v>
                </c:pt>
                <c:pt idx="24859">
                  <c:v>2.8212039999999998</c:v>
                </c:pt>
                <c:pt idx="24860">
                  <c:v>2.7876430000000001</c:v>
                </c:pt>
                <c:pt idx="24861">
                  <c:v>2.8004090000000001</c:v>
                </c:pt>
                <c:pt idx="24862">
                  <c:v>2.8165640000000001</c:v>
                </c:pt>
                <c:pt idx="24863">
                  <c:v>2.8047849999999999</c:v>
                </c:pt>
                <c:pt idx="24864">
                  <c:v>2.8034620000000001</c:v>
                </c:pt>
                <c:pt idx="24865">
                  <c:v>2.7895189999999999</c:v>
                </c:pt>
                <c:pt idx="24866">
                  <c:v>2.8102420000000001</c:v>
                </c:pt>
                <c:pt idx="24867">
                  <c:v>2.881907</c:v>
                </c:pt>
                <c:pt idx="24868">
                  <c:v>2.910755</c:v>
                </c:pt>
                <c:pt idx="24869">
                  <c:v>2.8933019999999998</c:v>
                </c:pt>
                <c:pt idx="24870">
                  <c:v>2.8509660000000001</c:v>
                </c:pt>
                <c:pt idx="24871">
                  <c:v>2.8368069999999999</c:v>
                </c:pt>
                <c:pt idx="24872">
                  <c:v>2.7994479999999999</c:v>
                </c:pt>
                <c:pt idx="24873">
                  <c:v>2.7166519999999998</c:v>
                </c:pt>
                <c:pt idx="24874">
                  <c:v>2.6867939999999999</c:v>
                </c:pt>
                <c:pt idx="24875">
                  <c:v>2.7409089999999998</c:v>
                </c:pt>
                <c:pt idx="24876">
                  <c:v>2.7732429999999999</c:v>
                </c:pt>
                <c:pt idx="24877">
                  <c:v>2.7720889999999998</c:v>
                </c:pt>
                <c:pt idx="24878">
                  <c:v>2.7660550000000002</c:v>
                </c:pt>
                <c:pt idx="24879">
                  <c:v>2.7896390000000002</c:v>
                </c:pt>
                <c:pt idx="24880">
                  <c:v>2.8166120000000001</c:v>
                </c:pt>
                <c:pt idx="24881">
                  <c:v>2.8201700000000001</c:v>
                </c:pt>
                <c:pt idx="24882">
                  <c:v>2.7980770000000001</c:v>
                </c:pt>
                <c:pt idx="24883">
                  <c:v>2.7814649999999999</c:v>
                </c:pt>
                <c:pt idx="24884">
                  <c:v>2.7627860000000002</c:v>
                </c:pt>
                <c:pt idx="24885">
                  <c:v>2.754251</c:v>
                </c:pt>
                <c:pt idx="24886">
                  <c:v>2.776465</c:v>
                </c:pt>
                <c:pt idx="24887">
                  <c:v>2.8233440000000001</c:v>
                </c:pt>
                <c:pt idx="24888">
                  <c:v>2.8701750000000001</c:v>
                </c:pt>
                <c:pt idx="24889">
                  <c:v>2.8719299999999999</c:v>
                </c:pt>
                <c:pt idx="24890">
                  <c:v>2.8341379999999998</c:v>
                </c:pt>
                <c:pt idx="24891">
                  <c:v>2.7909609999999998</c:v>
                </c:pt>
                <c:pt idx="24892">
                  <c:v>2.7747820000000001</c:v>
                </c:pt>
                <c:pt idx="24893">
                  <c:v>2.800217</c:v>
                </c:pt>
                <c:pt idx="24894">
                  <c:v>2.8357250000000001</c:v>
                </c:pt>
                <c:pt idx="24895">
                  <c:v>2.8564470000000002</c:v>
                </c:pt>
                <c:pt idx="24896">
                  <c:v>2.8535149999999998</c:v>
                </c:pt>
                <c:pt idx="24897">
                  <c:v>2.8494280000000001</c:v>
                </c:pt>
                <c:pt idx="24898">
                  <c:v>2.8345950000000002</c:v>
                </c:pt>
                <c:pt idx="24899">
                  <c:v>2.8070680000000001</c:v>
                </c:pt>
                <c:pt idx="24900">
                  <c:v>2.7711999999999999</c:v>
                </c:pt>
                <c:pt idx="24901">
                  <c:v>2.784494</c:v>
                </c:pt>
                <c:pt idx="24902">
                  <c:v>2.806203</c:v>
                </c:pt>
                <c:pt idx="24903">
                  <c:v>2.8607269999999998</c:v>
                </c:pt>
                <c:pt idx="24904">
                  <c:v>2.9298670000000002</c:v>
                </c:pt>
                <c:pt idx="24905">
                  <c:v>2.926358</c:v>
                </c:pt>
                <c:pt idx="24906">
                  <c:v>2.8679869999999998</c:v>
                </c:pt>
                <c:pt idx="24907">
                  <c:v>2.7848310000000001</c:v>
                </c:pt>
                <c:pt idx="24908">
                  <c:v>2.6792449999999999</c:v>
                </c:pt>
                <c:pt idx="24909">
                  <c:v>2.6377269999999999</c:v>
                </c:pt>
                <c:pt idx="24910">
                  <c:v>2.6585939999999999</c:v>
                </c:pt>
                <c:pt idx="24911">
                  <c:v>2.779013</c:v>
                </c:pt>
                <c:pt idx="24912">
                  <c:v>2.9184239999999999</c:v>
                </c:pt>
                <c:pt idx="24913">
                  <c:v>2.945398</c:v>
                </c:pt>
                <c:pt idx="24914">
                  <c:v>2.9104429999999999</c:v>
                </c:pt>
                <c:pt idx="24915">
                  <c:v>2.879623</c:v>
                </c:pt>
                <c:pt idx="24916">
                  <c:v>2.870295</c:v>
                </c:pt>
                <c:pt idx="24917">
                  <c:v>2.819016</c:v>
                </c:pt>
                <c:pt idx="24918">
                  <c:v>2.753314</c:v>
                </c:pt>
                <c:pt idx="24919">
                  <c:v>2.6937169999999999</c:v>
                </c:pt>
                <c:pt idx="24920">
                  <c:v>2.692755</c:v>
                </c:pt>
                <c:pt idx="24921">
                  <c:v>2.7556940000000001</c:v>
                </c:pt>
                <c:pt idx="24922">
                  <c:v>2.793774</c:v>
                </c:pt>
                <c:pt idx="24923">
                  <c:v>2.809088</c:v>
                </c:pt>
                <c:pt idx="24924">
                  <c:v>2.8277429999999999</c:v>
                </c:pt>
                <c:pt idx="24925">
                  <c:v>2.8386089999999999</c:v>
                </c:pt>
                <c:pt idx="24926">
                  <c:v>2.8203390000000002</c:v>
                </c:pt>
                <c:pt idx="24927">
                  <c:v>2.8460139999999998</c:v>
                </c:pt>
                <c:pt idx="24928">
                  <c:v>2.8267570000000002</c:v>
                </c:pt>
                <c:pt idx="24929">
                  <c:v>2.8102900000000002</c:v>
                </c:pt>
                <c:pt idx="24930">
                  <c:v>2.829402</c:v>
                </c:pt>
                <c:pt idx="24931">
                  <c:v>2.8398840000000001</c:v>
                </c:pt>
                <c:pt idx="24932">
                  <c:v>2.8160590000000001</c:v>
                </c:pt>
                <c:pt idx="24933">
                  <c:v>2.8220209999999999</c:v>
                </c:pt>
                <c:pt idx="24934">
                  <c:v>2.8579859999999999</c:v>
                </c:pt>
                <c:pt idx="24935">
                  <c:v>2.8591639999999998</c:v>
                </c:pt>
                <c:pt idx="24936">
                  <c:v>2.8555820000000001</c:v>
                </c:pt>
                <c:pt idx="24937">
                  <c:v>2.8636599999999999</c:v>
                </c:pt>
                <c:pt idx="24938">
                  <c:v>2.866857</c:v>
                </c:pt>
                <c:pt idx="24939">
                  <c:v>2.8576250000000001</c:v>
                </c:pt>
                <c:pt idx="24940">
                  <c:v>2.8142320000000001</c:v>
                </c:pt>
                <c:pt idx="24941">
                  <c:v>2.7779790000000002</c:v>
                </c:pt>
                <c:pt idx="24942">
                  <c:v>2.799544</c:v>
                </c:pt>
                <c:pt idx="24943">
                  <c:v>2.8172130000000002</c:v>
                </c:pt>
                <c:pt idx="24944">
                  <c:v>2.8122129999999999</c:v>
                </c:pt>
                <c:pt idx="24945">
                  <c:v>2.8112270000000001</c:v>
                </c:pt>
                <c:pt idx="24946">
                  <c:v>2.8219249999999998</c:v>
                </c:pt>
                <c:pt idx="24947">
                  <c:v>2.8160590000000001</c:v>
                </c:pt>
                <c:pt idx="24948">
                  <c:v>2.7618960000000001</c:v>
                </c:pt>
                <c:pt idx="24949">
                  <c:v>2.7420149999999999</c:v>
                </c:pt>
                <c:pt idx="24950">
                  <c:v>2.7518950000000002</c:v>
                </c:pt>
                <c:pt idx="24951">
                  <c:v>2.7673770000000002</c:v>
                </c:pt>
                <c:pt idx="24952">
                  <c:v>2.8068040000000001</c:v>
                </c:pt>
                <c:pt idx="24953">
                  <c:v>2.8366380000000002</c:v>
                </c:pt>
                <c:pt idx="24954">
                  <c:v>2.840052</c:v>
                </c:pt>
                <c:pt idx="24955">
                  <c:v>2.8169970000000002</c:v>
                </c:pt>
                <c:pt idx="24956">
                  <c:v>2.7791090000000001</c:v>
                </c:pt>
                <c:pt idx="24957">
                  <c:v>2.7606700000000002</c:v>
                </c:pt>
                <c:pt idx="24958">
                  <c:v>2.7655259999999999</c:v>
                </c:pt>
                <c:pt idx="24959">
                  <c:v>2.7727140000000001</c:v>
                </c:pt>
                <c:pt idx="24960">
                  <c:v>2.7819940000000001</c:v>
                </c:pt>
                <c:pt idx="24961">
                  <c:v>2.777739</c:v>
                </c:pt>
                <c:pt idx="24962">
                  <c:v>2.7887490000000001</c:v>
                </c:pt>
                <c:pt idx="24963">
                  <c:v>2.8520240000000001</c:v>
                </c:pt>
                <c:pt idx="24964">
                  <c:v>2.9003459999999999</c:v>
                </c:pt>
                <c:pt idx="24965">
                  <c:v>2.879623</c:v>
                </c:pt>
                <c:pt idx="24966">
                  <c:v>2.8335129999999999</c:v>
                </c:pt>
                <c:pt idx="24967">
                  <c:v>2.7975720000000002</c:v>
                </c:pt>
                <c:pt idx="24968">
                  <c:v>2.7928839999999999</c:v>
                </c:pt>
                <c:pt idx="24969">
                  <c:v>2.7880039999999999</c:v>
                </c:pt>
                <c:pt idx="24970">
                  <c:v>2.8027410000000001</c:v>
                </c:pt>
                <c:pt idx="24971">
                  <c:v>2.8089439999999999</c:v>
                </c:pt>
                <c:pt idx="24972">
                  <c:v>2.8063950000000002</c:v>
                </c:pt>
                <c:pt idx="24973">
                  <c:v>2.7931249999999999</c:v>
                </c:pt>
                <c:pt idx="24974">
                  <c:v>2.7900960000000001</c:v>
                </c:pt>
                <c:pt idx="24975">
                  <c:v>2.7962980000000002</c:v>
                </c:pt>
                <c:pt idx="24976">
                  <c:v>2.7967789999999999</c:v>
                </c:pt>
                <c:pt idx="24977">
                  <c:v>2.811588</c:v>
                </c:pt>
                <c:pt idx="24978">
                  <c:v>2.8191609999999998</c:v>
                </c:pt>
                <c:pt idx="24979">
                  <c:v>2.8221660000000002</c:v>
                </c:pt>
                <c:pt idx="24980">
                  <c:v>2.8162759999999998</c:v>
                </c:pt>
                <c:pt idx="24981">
                  <c:v>2.8061069999999999</c:v>
                </c:pt>
                <c:pt idx="24982">
                  <c:v>2.813367</c:v>
                </c:pt>
                <c:pt idx="24983">
                  <c:v>2.8187519999999999</c:v>
                </c:pt>
                <c:pt idx="24984">
                  <c:v>2.8264209999999999</c:v>
                </c:pt>
                <c:pt idx="24985">
                  <c:v>2.8290890000000002</c:v>
                </c:pt>
                <c:pt idx="24986">
                  <c:v>2.8320699999999999</c:v>
                </c:pt>
                <c:pt idx="24987">
                  <c:v>2.8311329999999999</c:v>
                </c:pt>
                <c:pt idx="24988">
                  <c:v>2.801803</c:v>
                </c:pt>
                <c:pt idx="24989">
                  <c:v>2.7801909999999999</c:v>
                </c:pt>
                <c:pt idx="24990">
                  <c:v>2.770286</c:v>
                </c:pt>
                <c:pt idx="24991">
                  <c:v>2.7863929999999999</c:v>
                </c:pt>
                <c:pt idx="24992">
                  <c:v>2.8046160000000002</c:v>
                </c:pt>
                <c:pt idx="24993">
                  <c:v>2.825339</c:v>
                </c:pt>
                <c:pt idx="24994">
                  <c:v>2.826012</c:v>
                </c:pt>
                <c:pt idx="24995">
                  <c:v>2.8122609999999999</c:v>
                </c:pt>
                <c:pt idx="24996">
                  <c:v>2.6273170000000001</c:v>
                </c:pt>
                <c:pt idx="24997">
                  <c:v>2.5635859999999999</c:v>
                </c:pt>
                <c:pt idx="24998">
                  <c:v>2.5677210000000001</c:v>
                </c:pt>
                <c:pt idx="24999">
                  <c:v>2.6378710000000001</c:v>
                </c:pt>
                <c:pt idx="25000">
                  <c:v>2.6981649999999999</c:v>
                </c:pt>
                <c:pt idx="25001">
                  <c:v>2.7638669999999999</c:v>
                </c:pt>
                <c:pt idx="25002">
                  <c:v>2.8063229999999999</c:v>
                </c:pt>
                <c:pt idx="25003">
                  <c:v>2.769781</c:v>
                </c:pt>
                <c:pt idx="25004">
                  <c:v>2.7301869999999999</c:v>
                </c:pt>
                <c:pt idx="25005">
                  <c:v>2.7830279999999998</c:v>
                </c:pt>
                <c:pt idx="25006">
                  <c:v>2.8612069999999998</c:v>
                </c:pt>
                <c:pt idx="25007">
                  <c:v>2.842937</c:v>
                </c:pt>
                <c:pt idx="25008">
                  <c:v>2.827671</c:v>
                </c:pt>
                <c:pt idx="25009">
                  <c:v>2.8205309999999999</c:v>
                </c:pt>
                <c:pt idx="25010">
                  <c:v>2.802549</c:v>
                </c:pt>
                <c:pt idx="25011">
                  <c:v>2.7790370000000002</c:v>
                </c:pt>
                <c:pt idx="25012">
                  <c:v>2.783172</c:v>
                </c:pt>
                <c:pt idx="25013">
                  <c:v>2.7861530000000001</c:v>
                </c:pt>
                <c:pt idx="25014">
                  <c:v>2.7852389999999998</c:v>
                </c:pt>
                <c:pt idx="25015">
                  <c:v>2.8065389999999999</c:v>
                </c:pt>
                <c:pt idx="25016">
                  <c:v>2.8468309999999999</c:v>
                </c:pt>
                <c:pt idx="25017">
                  <c:v>2.8764249999999998</c:v>
                </c:pt>
                <c:pt idx="25018">
                  <c:v>2.8642609999999999</c:v>
                </c:pt>
                <c:pt idx="25019">
                  <c:v>2.8516149999999998</c:v>
                </c:pt>
                <c:pt idx="25020">
                  <c:v>2.8473359999999999</c:v>
                </c:pt>
                <c:pt idx="25021">
                  <c:v>2.8272620000000002</c:v>
                </c:pt>
                <c:pt idx="25022">
                  <c:v>2.7962500000000001</c:v>
                </c:pt>
                <c:pt idx="25023">
                  <c:v>2.7874029999999999</c:v>
                </c:pt>
                <c:pt idx="25024">
                  <c:v>2.8078859999999999</c:v>
                </c:pt>
                <c:pt idx="25025">
                  <c:v>2.830676</c:v>
                </c:pt>
                <c:pt idx="25026">
                  <c:v>2.859356</c:v>
                </c:pt>
                <c:pt idx="25027">
                  <c:v>2.8737089999999998</c:v>
                </c:pt>
                <c:pt idx="25028">
                  <c:v>2.8615439999999999</c:v>
                </c:pt>
                <c:pt idx="25029">
                  <c:v>2.8473839999999999</c:v>
                </c:pt>
                <c:pt idx="25030">
                  <c:v>2.8435139999999999</c:v>
                </c:pt>
                <c:pt idx="25031">
                  <c:v>2.839162</c:v>
                </c:pt>
                <c:pt idx="25032">
                  <c:v>2.8505099999999999</c:v>
                </c:pt>
                <c:pt idx="25033">
                  <c:v>2.8782519999999998</c:v>
                </c:pt>
                <c:pt idx="25034">
                  <c:v>2.8852000000000002</c:v>
                </c:pt>
                <c:pt idx="25035">
                  <c:v>2.8687559999999999</c:v>
                </c:pt>
                <c:pt idx="25036">
                  <c:v>2.8577699999999999</c:v>
                </c:pt>
                <c:pt idx="25037">
                  <c:v>2.8529140000000002</c:v>
                </c:pt>
                <c:pt idx="25038">
                  <c:v>2.835629</c:v>
                </c:pt>
                <c:pt idx="25039">
                  <c:v>2.82457</c:v>
                </c:pt>
                <c:pt idx="25040">
                  <c:v>2.8168769999999999</c:v>
                </c:pt>
                <c:pt idx="25041">
                  <c:v>2.818295</c:v>
                </c:pt>
                <c:pt idx="25042">
                  <c:v>2.8135110000000001</c:v>
                </c:pt>
                <c:pt idx="25043">
                  <c:v>2.8062269999999998</c:v>
                </c:pt>
                <c:pt idx="25044">
                  <c:v>2.8114680000000001</c:v>
                </c:pt>
                <c:pt idx="25045">
                  <c:v>2.8126699999999998</c:v>
                </c:pt>
                <c:pt idx="25046">
                  <c:v>2.8212519999999999</c:v>
                </c:pt>
                <c:pt idx="25047">
                  <c:v>2.8271899999999999</c:v>
                </c:pt>
                <c:pt idx="25048">
                  <c:v>2.8328880000000001</c:v>
                </c:pt>
                <c:pt idx="25049">
                  <c:v>2.834066</c:v>
                </c:pt>
                <c:pt idx="25050">
                  <c:v>2.838225</c:v>
                </c:pt>
                <c:pt idx="25051">
                  <c:v>2.840605</c:v>
                </c:pt>
                <c:pt idx="25052">
                  <c:v>2.83623</c:v>
                </c:pt>
                <c:pt idx="25053">
                  <c:v>2.8386819999999999</c:v>
                </c:pt>
                <c:pt idx="25054">
                  <c:v>2.8435380000000001</c:v>
                </c:pt>
                <c:pt idx="25055">
                  <c:v>2.8441869999999998</c:v>
                </c:pt>
                <c:pt idx="25056">
                  <c:v>2.8427210000000001</c:v>
                </c:pt>
                <c:pt idx="25057">
                  <c:v>2.8402440000000002</c:v>
                </c:pt>
                <c:pt idx="25058">
                  <c:v>2.8441390000000002</c:v>
                </c:pt>
                <c:pt idx="25059">
                  <c:v>2.853755</c:v>
                </c:pt>
                <c:pt idx="25060">
                  <c:v>2.858635</c:v>
                </c:pt>
                <c:pt idx="25061">
                  <c:v>2.8496199999999998</c:v>
                </c:pt>
                <c:pt idx="25062">
                  <c:v>2.8392590000000002</c:v>
                </c:pt>
                <c:pt idx="25063">
                  <c:v>2.8197380000000001</c:v>
                </c:pt>
                <c:pt idx="25064">
                  <c:v>2.818079</c:v>
                </c:pt>
                <c:pt idx="25065">
                  <c:v>2.8434179999999998</c:v>
                </c:pt>
                <c:pt idx="25066">
                  <c:v>2.8817620000000002</c:v>
                </c:pt>
                <c:pt idx="25067">
                  <c:v>2.8642850000000002</c:v>
                </c:pt>
                <c:pt idx="25068">
                  <c:v>2.8365179999999999</c:v>
                </c:pt>
                <c:pt idx="25069">
                  <c:v>2.8232719999999998</c:v>
                </c:pt>
                <c:pt idx="25070">
                  <c:v>2.8033419999999998</c:v>
                </c:pt>
                <c:pt idx="25071">
                  <c:v>2.7802150000000001</c:v>
                </c:pt>
                <c:pt idx="25072">
                  <c:v>2.7962020000000001</c:v>
                </c:pt>
                <c:pt idx="25073">
                  <c:v>2.8220459999999998</c:v>
                </c:pt>
                <c:pt idx="25074">
                  <c:v>2.8309890000000002</c:v>
                </c:pt>
                <c:pt idx="25075">
                  <c:v>2.823969</c:v>
                </c:pt>
                <c:pt idx="25076">
                  <c:v>2.7905280000000001</c:v>
                </c:pt>
                <c:pt idx="25077">
                  <c:v>2.7154739999999999</c:v>
                </c:pt>
                <c:pt idx="25078">
                  <c:v>2.6957369999999998</c:v>
                </c:pt>
                <c:pt idx="25079">
                  <c:v>2.7487699999999999</c:v>
                </c:pt>
                <c:pt idx="25080">
                  <c:v>2.776465</c:v>
                </c:pt>
                <c:pt idx="25081">
                  <c:v>2.7583380000000002</c:v>
                </c:pt>
                <c:pt idx="25082">
                  <c:v>2.7254510000000001</c:v>
                </c:pt>
                <c:pt idx="25083">
                  <c:v>2.7067709999999998</c:v>
                </c:pt>
                <c:pt idx="25084">
                  <c:v>2.724777</c:v>
                </c:pt>
                <c:pt idx="25085">
                  <c:v>2.7026119999999998</c:v>
                </c:pt>
                <c:pt idx="25086">
                  <c:v>2.7168679999999998</c:v>
                </c:pt>
                <c:pt idx="25087">
                  <c:v>2.7275659999999999</c:v>
                </c:pt>
                <c:pt idx="25088">
                  <c:v>2.7010010000000002</c:v>
                </c:pt>
                <c:pt idx="25089">
                  <c:v>2.724561</c:v>
                </c:pt>
                <c:pt idx="25090">
                  <c:v>2.7588910000000002</c:v>
                </c:pt>
                <c:pt idx="25091">
                  <c:v>2.7835570000000001</c:v>
                </c:pt>
                <c:pt idx="25092">
                  <c:v>2.80077</c:v>
                </c:pt>
                <c:pt idx="25093">
                  <c:v>2.8088229999999998</c:v>
                </c:pt>
                <c:pt idx="25094">
                  <c:v>2.8227910000000001</c:v>
                </c:pt>
                <c:pt idx="25095">
                  <c:v>2.8229350000000002</c:v>
                </c:pt>
                <c:pt idx="25096">
                  <c:v>2.76519</c:v>
                </c:pt>
                <c:pt idx="25097">
                  <c:v>2.7686510000000002</c:v>
                </c:pt>
                <c:pt idx="25098">
                  <c:v>2.8305799999999999</c:v>
                </c:pt>
                <c:pt idx="25099">
                  <c:v>2.8559909999999999</c:v>
                </c:pt>
                <c:pt idx="25100">
                  <c:v>2.8773390000000001</c:v>
                </c:pt>
                <c:pt idx="25101">
                  <c:v>2.8510629999999999</c:v>
                </c:pt>
                <c:pt idx="25102">
                  <c:v>2.7985820000000001</c:v>
                </c:pt>
                <c:pt idx="25103">
                  <c:v>2.7958889999999998</c:v>
                </c:pt>
                <c:pt idx="25104">
                  <c:v>2.8187760000000002</c:v>
                </c:pt>
                <c:pt idx="25105">
                  <c:v>2.8299310000000002</c:v>
                </c:pt>
                <c:pt idx="25106">
                  <c:v>2.8317100000000002</c:v>
                </c:pt>
                <c:pt idx="25107">
                  <c:v>2.8523369999999999</c:v>
                </c:pt>
                <c:pt idx="25108">
                  <c:v>2.8836369999999998</c:v>
                </c:pt>
                <c:pt idx="25109">
                  <c:v>2.8639960000000002</c:v>
                </c:pt>
                <c:pt idx="25110">
                  <c:v>2.8156750000000001</c:v>
                </c:pt>
                <c:pt idx="25111">
                  <c:v>2.786009</c:v>
                </c:pt>
                <c:pt idx="25112">
                  <c:v>2.793005</c:v>
                </c:pt>
                <c:pt idx="25113">
                  <c:v>2.7904559999999998</c:v>
                </c:pt>
                <c:pt idx="25114">
                  <c:v>2.7782680000000002</c:v>
                </c:pt>
                <c:pt idx="25115">
                  <c:v>2.7910569999999999</c:v>
                </c:pt>
                <c:pt idx="25116">
                  <c:v>2.811636</c:v>
                </c:pt>
                <c:pt idx="25117">
                  <c:v>2.8494999999999999</c:v>
                </c:pt>
                <c:pt idx="25118">
                  <c:v>2.908039</c:v>
                </c:pt>
                <c:pt idx="25119">
                  <c:v>2.8940950000000001</c:v>
                </c:pt>
                <c:pt idx="25120">
                  <c:v>2.858155</c:v>
                </c:pt>
                <c:pt idx="25121">
                  <c:v>2.8519999999999999</c:v>
                </c:pt>
                <c:pt idx="25122">
                  <c:v>2.8537789999999998</c:v>
                </c:pt>
                <c:pt idx="25123">
                  <c:v>2.8408449999999998</c:v>
                </c:pt>
                <c:pt idx="25124">
                  <c:v>2.836157</c:v>
                </c:pt>
                <c:pt idx="25125">
                  <c:v>2.8396430000000001</c:v>
                </c:pt>
                <c:pt idx="25126">
                  <c:v>2.8460139999999998</c:v>
                </c:pt>
                <c:pt idx="25127">
                  <c:v>2.8473839999999999</c:v>
                </c:pt>
                <c:pt idx="25128">
                  <c:v>2.8475280000000001</c:v>
                </c:pt>
                <c:pt idx="25129">
                  <c:v>2.8463029999999998</c:v>
                </c:pt>
                <c:pt idx="25130">
                  <c:v>2.8377439999999998</c:v>
                </c:pt>
                <c:pt idx="25131">
                  <c:v>2.8358690000000002</c:v>
                </c:pt>
                <c:pt idx="25132">
                  <c:v>2.8462540000000001</c:v>
                </c:pt>
                <c:pt idx="25133">
                  <c:v>2.8424320000000001</c:v>
                </c:pt>
                <c:pt idx="25134">
                  <c:v>2.8321670000000001</c:v>
                </c:pt>
                <c:pt idx="25135">
                  <c:v>2.8285369999999999</c:v>
                </c:pt>
                <c:pt idx="25136">
                  <c:v>2.828392</c:v>
                </c:pt>
                <c:pt idx="25137">
                  <c:v>2.8289930000000001</c:v>
                </c:pt>
                <c:pt idx="25138">
                  <c:v>2.8249059999999999</c:v>
                </c:pt>
                <c:pt idx="25139">
                  <c:v>2.8259880000000002</c:v>
                </c:pt>
                <c:pt idx="25140">
                  <c:v>2.8274309999999998</c:v>
                </c:pt>
                <c:pt idx="25141">
                  <c:v>2.8270940000000002</c:v>
                </c:pt>
                <c:pt idx="25142">
                  <c:v>2.8242090000000002</c:v>
                </c:pt>
                <c:pt idx="25143">
                  <c:v>2.8273830000000002</c:v>
                </c:pt>
                <c:pt idx="25144">
                  <c:v>2.8376480000000002</c:v>
                </c:pt>
                <c:pt idx="25145">
                  <c:v>2.8320219999999998</c:v>
                </c:pt>
                <c:pt idx="25146">
                  <c:v>2.8266610000000001</c:v>
                </c:pt>
                <c:pt idx="25147">
                  <c:v>2.8300990000000001</c:v>
                </c:pt>
                <c:pt idx="25148">
                  <c:v>2.8294260000000002</c:v>
                </c:pt>
                <c:pt idx="25149">
                  <c:v>2.8382489999999998</c:v>
                </c:pt>
                <c:pt idx="25150">
                  <c:v>2.8457499999999998</c:v>
                </c:pt>
                <c:pt idx="25151">
                  <c:v>2.8450039999999999</c:v>
                </c:pt>
                <c:pt idx="25152">
                  <c:v>2.8440910000000001</c:v>
                </c:pt>
                <c:pt idx="25153">
                  <c:v>2.841278</c:v>
                </c:pt>
                <c:pt idx="25154">
                  <c:v>2.8394270000000001</c:v>
                </c:pt>
                <c:pt idx="25155">
                  <c:v>2.8323109999999998</c:v>
                </c:pt>
                <c:pt idx="25156">
                  <c:v>2.8291849999999998</c:v>
                </c:pt>
                <c:pt idx="25157">
                  <c:v>2.8283680000000002</c:v>
                </c:pt>
                <c:pt idx="25158">
                  <c:v>2.8257720000000002</c:v>
                </c:pt>
                <c:pt idx="25159">
                  <c:v>2.8277670000000001</c:v>
                </c:pt>
                <c:pt idx="25160">
                  <c:v>2.8318780000000001</c:v>
                </c:pt>
                <c:pt idx="25161">
                  <c:v>2.8298350000000001</c:v>
                </c:pt>
                <c:pt idx="25162">
                  <c:v>2.8277190000000001</c:v>
                </c:pt>
                <c:pt idx="25163">
                  <c:v>2.8269739999999999</c:v>
                </c:pt>
                <c:pt idx="25164">
                  <c:v>2.8313250000000001</c:v>
                </c:pt>
                <c:pt idx="25165">
                  <c:v>2.8327680000000002</c:v>
                </c:pt>
                <c:pt idx="25166">
                  <c:v>2.8314699999999999</c:v>
                </c:pt>
                <c:pt idx="25167">
                  <c:v>2.826902</c:v>
                </c:pt>
                <c:pt idx="25168">
                  <c:v>2.8269259999999998</c:v>
                </c:pt>
                <c:pt idx="25169">
                  <c:v>2.8223820000000002</c:v>
                </c:pt>
                <c:pt idx="25170">
                  <c:v>2.823296</c:v>
                </c:pt>
                <c:pt idx="25171">
                  <c:v>2.826301</c:v>
                </c:pt>
                <c:pt idx="25172">
                  <c:v>2.8272620000000002</c:v>
                </c:pt>
                <c:pt idx="25173">
                  <c:v>2.8234159999999999</c:v>
                </c:pt>
                <c:pt idx="25174">
                  <c:v>2.8186800000000001</c:v>
                </c:pt>
                <c:pt idx="25175">
                  <c:v>2.8090639999999998</c:v>
                </c:pt>
                <c:pt idx="25176">
                  <c:v>2.8018519999999998</c:v>
                </c:pt>
                <c:pt idx="25177">
                  <c:v>2.8032219999999999</c:v>
                </c:pt>
                <c:pt idx="25178">
                  <c:v>2.800529</c:v>
                </c:pt>
                <c:pt idx="25179">
                  <c:v>2.805914</c:v>
                </c:pt>
                <c:pt idx="25180">
                  <c:v>2.81291</c:v>
                </c:pt>
                <c:pt idx="25181">
                  <c:v>2.8206989999999998</c:v>
                </c:pt>
                <c:pt idx="25182">
                  <c:v>2.8508460000000002</c:v>
                </c:pt>
                <c:pt idx="25183">
                  <c:v>2.8683239999999999</c:v>
                </c:pt>
                <c:pt idx="25184">
                  <c:v>2.8482980000000002</c:v>
                </c:pt>
                <c:pt idx="25185">
                  <c:v>2.8039909999999999</c:v>
                </c:pt>
                <c:pt idx="25186">
                  <c:v>2.7703099999999998</c:v>
                </c:pt>
                <c:pt idx="25187">
                  <c:v>2.7410049999999999</c:v>
                </c:pt>
                <c:pt idx="25188">
                  <c:v>2.7361970000000002</c:v>
                </c:pt>
                <c:pt idx="25189">
                  <c:v>2.722445</c:v>
                </c:pt>
                <c:pt idx="25190">
                  <c:v>2.7483610000000001</c:v>
                </c:pt>
                <c:pt idx="25191">
                  <c:v>2.7857919999999998</c:v>
                </c:pt>
                <c:pt idx="25192">
                  <c:v>2.790432</c:v>
                </c:pt>
                <c:pt idx="25193">
                  <c:v>2.7706469999999999</c:v>
                </c:pt>
                <c:pt idx="25194">
                  <c:v>2.7511260000000002</c:v>
                </c:pt>
                <c:pt idx="25195">
                  <c:v>2.7622330000000002</c:v>
                </c:pt>
                <c:pt idx="25196">
                  <c:v>2.7672569999999999</c:v>
                </c:pt>
                <c:pt idx="25197">
                  <c:v>2.778508</c:v>
                </c:pt>
                <c:pt idx="25198">
                  <c:v>2.7817539999999998</c:v>
                </c:pt>
                <c:pt idx="25199">
                  <c:v>2.7651659999999998</c:v>
                </c:pt>
                <c:pt idx="25200">
                  <c:v>2.7554289999999999</c:v>
                </c:pt>
                <c:pt idx="25201">
                  <c:v>2.7559819999999999</c:v>
                </c:pt>
                <c:pt idx="25202">
                  <c:v>2.7806959999999998</c:v>
                </c:pt>
                <c:pt idx="25203">
                  <c:v>2.787836</c:v>
                </c:pt>
                <c:pt idx="25204">
                  <c:v>2.7625449999999998</c:v>
                </c:pt>
                <c:pt idx="25205">
                  <c:v>2.7729789999999999</c:v>
                </c:pt>
                <c:pt idx="25206">
                  <c:v>2.7898550000000002</c:v>
                </c:pt>
                <c:pt idx="25207">
                  <c:v>2.7951679999999999</c:v>
                </c:pt>
                <c:pt idx="25208">
                  <c:v>2.7821380000000002</c:v>
                </c:pt>
                <c:pt idx="25209">
                  <c:v>2.7787730000000002</c:v>
                </c:pt>
                <c:pt idx="25210">
                  <c:v>2.8107950000000002</c:v>
                </c:pt>
                <c:pt idx="25211">
                  <c:v>2.8347389999999999</c:v>
                </c:pt>
                <c:pt idx="25212">
                  <c:v>2.8203390000000002</c:v>
                </c:pt>
                <c:pt idx="25213">
                  <c:v>2.8065389999999999</c:v>
                </c:pt>
                <c:pt idx="25214">
                  <c:v>2.8173339999999998</c:v>
                </c:pt>
                <c:pt idx="25215">
                  <c:v>2.8167089999999999</c:v>
                </c:pt>
                <c:pt idx="25216">
                  <c:v>2.7954569999999999</c:v>
                </c:pt>
                <c:pt idx="25217">
                  <c:v>2.8007219999999999</c:v>
                </c:pt>
                <c:pt idx="25218">
                  <c:v>2.8138000000000001</c:v>
                </c:pt>
                <c:pt idx="25219">
                  <c:v>2.8238970000000001</c:v>
                </c:pt>
                <c:pt idx="25220">
                  <c:v>2.8387060000000002</c:v>
                </c:pt>
                <c:pt idx="25221">
                  <c:v>2.8321190000000001</c:v>
                </c:pt>
                <c:pt idx="25222">
                  <c:v>2.8202419999999999</c:v>
                </c:pt>
                <c:pt idx="25223">
                  <c:v>2.813968</c:v>
                </c:pt>
                <c:pt idx="25224">
                  <c:v>2.8075730000000001</c:v>
                </c:pt>
                <c:pt idx="25225">
                  <c:v>2.8101940000000001</c:v>
                </c:pt>
                <c:pt idx="25226">
                  <c:v>2.818031</c:v>
                </c:pt>
                <c:pt idx="25227">
                  <c:v>2.8233679999999999</c:v>
                </c:pt>
                <c:pt idx="25228">
                  <c:v>2.8234159999999999</c:v>
                </c:pt>
                <c:pt idx="25229">
                  <c:v>2.81541</c:v>
                </c:pt>
                <c:pt idx="25230">
                  <c:v>2.8105060000000002</c:v>
                </c:pt>
                <c:pt idx="25231">
                  <c:v>2.811852</c:v>
                </c:pt>
                <c:pt idx="25232">
                  <c:v>2.8099530000000001</c:v>
                </c:pt>
                <c:pt idx="25233">
                  <c:v>2.8079580000000002</c:v>
                </c:pt>
                <c:pt idx="25234">
                  <c:v>2.805145</c:v>
                </c:pt>
                <c:pt idx="25235">
                  <c:v>2.794591</c:v>
                </c:pt>
                <c:pt idx="25236">
                  <c:v>2.7868019999999998</c:v>
                </c:pt>
                <c:pt idx="25237">
                  <c:v>2.791658</c:v>
                </c:pt>
                <c:pt idx="25238">
                  <c:v>2.7946149999999998</c:v>
                </c:pt>
                <c:pt idx="25239">
                  <c:v>2.7929080000000002</c:v>
                </c:pt>
                <c:pt idx="25240">
                  <c:v>2.7928359999999999</c:v>
                </c:pt>
                <c:pt idx="25241">
                  <c:v>2.7954569999999999</c:v>
                </c:pt>
                <c:pt idx="25242">
                  <c:v>2.7960579999999999</c:v>
                </c:pt>
                <c:pt idx="25243">
                  <c:v>2.7965870000000002</c:v>
                </c:pt>
                <c:pt idx="25244">
                  <c:v>2.7993030000000001</c:v>
                </c:pt>
                <c:pt idx="25245">
                  <c:v>2.801491</c:v>
                </c:pt>
                <c:pt idx="25246">
                  <c:v>2.8083909999999999</c:v>
                </c:pt>
                <c:pt idx="25247">
                  <c:v>2.8098329999999998</c:v>
                </c:pt>
                <c:pt idx="25248">
                  <c:v>2.812357</c:v>
                </c:pt>
                <c:pt idx="25249">
                  <c:v>2.8163960000000001</c:v>
                </c:pt>
                <c:pt idx="25250">
                  <c:v>2.8169970000000002</c:v>
                </c:pt>
                <c:pt idx="25251">
                  <c:v>2.8163719999999999</c:v>
                </c:pt>
                <c:pt idx="25252">
                  <c:v>2.8193290000000002</c:v>
                </c:pt>
                <c:pt idx="25253">
                  <c:v>2.820627</c:v>
                </c:pt>
                <c:pt idx="25254">
                  <c:v>2.8236560000000002</c:v>
                </c:pt>
                <c:pt idx="25255">
                  <c:v>2.826133</c:v>
                </c:pt>
                <c:pt idx="25256">
                  <c:v>2.822454</c:v>
                </c:pt>
                <c:pt idx="25257">
                  <c:v>2.8208920000000002</c:v>
                </c:pt>
                <c:pt idx="25258">
                  <c:v>2.8214199999999998</c:v>
                </c:pt>
                <c:pt idx="25259">
                  <c:v>2.8293300000000001</c:v>
                </c:pt>
                <c:pt idx="25260">
                  <c:v>2.8358690000000002</c:v>
                </c:pt>
                <c:pt idx="25261">
                  <c:v>2.8303880000000001</c:v>
                </c:pt>
                <c:pt idx="25262">
                  <c:v>2.828897</c:v>
                </c:pt>
                <c:pt idx="25263">
                  <c:v>2.8329360000000001</c:v>
                </c:pt>
                <c:pt idx="25264">
                  <c:v>2.8346429999999998</c:v>
                </c:pt>
                <c:pt idx="25265">
                  <c:v>2.8407969999999998</c:v>
                </c:pt>
                <c:pt idx="25266">
                  <c:v>2.839763</c:v>
                </c:pt>
                <c:pt idx="25267">
                  <c:v>2.8373840000000001</c:v>
                </c:pt>
                <c:pt idx="25268">
                  <c:v>2.8333930000000001</c:v>
                </c:pt>
                <c:pt idx="25269">
                  <c:v>2.8355079999999999</c:v>
                </c:pt>
                <c:pt idx="25270">
                  <c:v>2.825628</c:v>
                </c:pt>
                <c:pt idx="25271">
                  <c:v>2.8244250000000002</c:v>
                </c:pt>
                <c:pt idx="25272">
                  <c:v>2.8312529999999998</c:v>
                </c:pt>
                <c:pt idx="25273">
                  <c:v>2.8302429999999998</c:v>
                </c:pt>
                <c:pt idx="25274">
                  <c:v>2.8307959999999999</c:v>
                </c:pt>
                <c:pt idx="25275">
                  <c:v>2.8301229999999999</c:v>
                </c:pt>
                <c:pt idx="25276">
                  <c:v>2.8306279999999999</c:v>
                </c:pt>
                <c:pt idx="25277">
                  <c:v>2.834667</c:v>
                </c:pt>
                <c:pt idx="25278">
                  <c:v>2.835099</c:v>
                </c:pt>
                <c:pt idx="25279">
                  <c:v>2.8330320000000002</c:v>
                </c:pt>
                <c:pt idx="25280">
                  <c:v>2.833056</c:v>
                </c:pt>
                <c:pt idx="25281">
                  <c:v>2.8365179999999999</c:v>
                </c:pt>
                <c:pt idx="25282">
                  <c:v>2.8327439999999999</c:v>
                </c:pt>
                <c:pt idx="25283">
                  <c:v>2.8297870000000001</c:v>
                </c:pt>
                <c:pt idx="25284">
                  <c:v>2.8285849999999999</c:v>
                </c:pt>
                <c:pt idx="25285">
                  <c:v>2.8223579999999999</c:v>
                </c:pt>
                <c:pt idx="25286">
                  <c:v>2.8198099999999999</c:v>
                </c:pt>
                <c:pt idx="25287">
                  <c:v>2.8201700000000001</c:v>
                </c:pt>
                <c:pt idx="25288">
                  <c:v>2.819642</c:v>
                </c:pt>
                <c:pt idx="25289">
                  <c:v>2.818295</c:v>
                </c:pt>
                <c:pt idx="25290">
                  <c:v>2.8132470000000001</c:v>
                </c:pt>
                <c:pt idx="25291">
                  <c:v>2.808414</c:v>
                </c:pt>
                <c:pt idx="25292">
                  <c:v>2.813078</c:v>
                </c:pt>
                <c:pt idx="25293">
                  <c:v>2.8174779999999999</c:v>
                </c:pt>
                <c:pt idx="25294">
                  <c:v>2.8186559999999998</c:v>
                </c:pt>
                <c:pt idx="25295">
                  <c:v>2.820459</c:v>
                </c:pt>
                <c:pt idx="25296">
                  <c:v>2.8234159999999999</c:v>
                </c:pt>
                <c:pt idx="25297">
                  <c:v>2.8277429999999999</c:v>
                </c:pt>
                <c:pt idx="25298">
                  <c:v>2.8335370000000002</c:v>
                </c:pt>
                <c:pt idx="25299">
                  <c:v>2.839763</c:v>
                </c:pt>
                <c:pt idx="25300">
                  <c:v>2.8385129999999998</c:v>
                </c:pt>
                <c:pt idx="25301">
                  <c:v>2.8365179999999999</c:v>
                </c:pt>
                <c:pt idx="25302">
                  <c:v>2.8312529999999998</c:v>
                </c:pt>
                <c:pt idx="25303">
                  <c:v>2.8256030000000001</c:v>
                </c:pt>
                <c:pt idx="25304">
                  <c:v>2.822743</c:v>
                </c:pt>
                <c:pt idx="25305">
                  <c:v>2.823296</c:v>
                </c:pt>
                <c:pt idx="25306">
                  <c:v>2.8237760000000001</c:v>
                </c:pt>
                <c:pt idx="25307">
                  <c:v>2.8219249999999998</c:v>
                </c:pt>
                <c:pt idx="25308">
                  <c:v>2.8171889999999999</c:v>
                </c:pt>
                <c:pt idx="25309">
                  <c:v>2.8135590000000001</c:v>
                </c:pt>
                <c:pt idx="25310">
                  <c:v>2.8141120000000002</c:v>
                </c:pt>
                <c:pt idx="25311">
                  <c:v>2.8116840000000001</c:v>
                </c:pt>
                <c:pt idx="25312">
                  <c:v>2.8036789999999998</c:v>
                </c:pt>
                <c:pt idx="25313">
                  <c:v>2.8059620000000001</c:v>
                </c:pt>
                <c:pt idx="25314">
                  <c:v>2.8065630000000001</c:v>
                </c:pt>
                <c:pt idx="25315">
                  <c:v>2.8090639999999998</c:v>
                </c:pt>
                <c:pt idx="25316">
                  <c:v>2.8122850000000001</c:v>
                </c:pt>
                <c:pt idx="25317">
                  <c:v>2.8126699999999998</c:v>
                </c:pt>
                <c:pt idx="25318">
                  <c:v>2.8133910000000002</c:v>
                </c:pt>
                <c:pt idx="25319">
                  <c:v>2.8143280000000002</c:v>
                </c:pt>
                <c:pt idx="25320">
                  <c:v>2.8146170000000001</c:v>
                </c:pt>
                <c:pt idx="25321">
                  <c:v>2.8147129999999998</c:v>
                </c:pt>
                <c:pt idx="25322">
                  <c:v>2.8170929999999998</c:v>
                </c:pt>
                <c:pt idx="25323">
                  <c:v>2.8192089999999999</c:v>
                </c:pt>
                <c:pt idx="25324">
                  <c:v>2.8191609999999998</c:v>
                </c:pt>
                <c:pt idx="25325">
                  <c:v>2.8168769999999999</c:v>
                </c:pt>
                <c:pt idx="25326">
                  <c:v>2.8163</c:v>
                </c:pt>
                <c:pt idx="25327">
                  <c:v>2.8169729999999999</c:v>
                </c:pt>
                <c:pt idx="25328">
                  <c:v>2.8177180000000002</c:v>
                </c:pt>
                <c:pt idx="25329">
                  <c:v>2.819353</c:v>
                </c:pt>
                <c:pt idx="25330">
                  <c:v>2.818295</c:v>
                </c:pt>
                <c:pt idx="25331">
                  <c:v>2.8174779999999999</c:v>
                </c:pt>
                <c:pt idx="25332">
                  <c:v>2.8174779999999999</c:v>
                </c:pt>
                <c:pt idx="25333">
                  <c:v>2.81731</c:v>
                </c:pt>
                <c:pt idx="25334">
                  <c:v>2.81779</c:v>
                </c:pt>
                <c:pt idx="25335">
                  <c:v>2.8201700000000001</c:v>
                </c:pt>
                <c:pt idx="25336">
                  <c:v>2.8198099999999999</c:v>
                </c:pt>
                <c:pt idx="25337">
                  <c:v>2.8212999999999999</c:v>
                </c:pt>
                <c:pt idx="25338">
                  <c:v>2.821685</c:v>
                </c:pt>
                <c:pt idx="25339">
                  <c:v>2.821469</c:v>
                </c:pt>
                <c:pt idx="25340">
                  <c:v>2.8213729999999999</c:v>
                </c:pt>
                <c:pt idx="25341">
                  <c:v>2.8197380000000001</c:v>
                </c:pt>
                <c:pt idx="25342">
                  <c:v>2.8206989999999998</c:v>
                </c:pt>
                <c:pt idx="25343">
                  <c:v>2.820459</c:v>
                </c:pt>
                <c:pt idx="25344">
                  <c:v>2.8200500000000002</c:v>
                </c:pt>
                <c:pt idx="25345">
                  <c:v>2.8182710000000002</c:v>
                </c:pt>
                <c:pt idx="25346">
                  <c:v>2.8127900000000001</c:v>
                </c:pt>
                <c:pt idx="25347">
                  <c:v>2.8177660000000002</c:v>
                </c:pt>
                <c:pt idx="25348">
                  <c:v>2.8170449999999998</c:v>
                </c:pt>
                <c:pt idx="25349">
                  <c:v>2.8165879999999999</c:v>
                </c:pt>
                <c:pt idx="25350">
                  <c:v>2.8156029999999999</c:v>
                </c:pt>
                <c:pt idx="25351">
                  <c:v>2.8179829999999999</c:v>
                </c:pt>
                <c:pt idx="25352">
                  <c:v>2.8206509999999998</c:v>
                </c:pt>
                <c:pt idx="25353">
                  <c:v>2.822406</c:v>
                </c:pt>
                <c:pt idx="25354">
                  <c:v>2.8237519999999998</c:v>
                </c:pt>
                <c:pt idx="25355">
                  <c:v>2.8241849999999999</c:v>
                </c:pt>
                <c:pt idx="25356">
                  <c:v>2.81969</c:v>
                </c:pt>
                <c:pt idx="25357">
                  <c:v>2.8244250000000002</c:v>
                </c:pt>
                <c:pt idx="25358">
                  <c:v>2.8175979999999998</c:v>
                </c:pt>
                <c:pt idx="25359">
                  <c:v>2.813463</c:v>
                </c:pt>
                <c:pt idx="25360">
                  <c:v>2.809761</c:v>
                </c:pt>
                <c:pt idx="25361">
                  <c:v>2.8138000000000001</c:v>
                </c:pt>
                <c:pt idx="25362">
                  <c:v>2.8192569999999999</c:v>
                </c:pt>
                <c:pt idx="25363">
                  <c:v>2.8133910000000002</c:v>
                </c:pt>
                <c:pt idx="25364">
                  <c:v>2.8151700000000002</c:v>
                </c:pt>
                <c:pt idx="25365">
                  <c:v>2.818031</c:v>
                </c:pt>
                <c:pt idx="25366">
                  <c:v>2.8163960000000001</c:v>
                </c:pt>
                <c:pt idx="25367">
                  <c:v>2.8175500000000002</c:v>
                </c:pt>
                <c:pt idx="25368">
                  <c:v>2.81392</c:v>
                </c:pt>
                <c:pt idx="25369">
                  <c:v>2.8192810000000001</c:v>
                </c:pt>
                <c:pt idx="25370">
                  <c:v>2.8216130000000001</c:v>
                </c:pt>
                <c:pt idx="25371">
                  <c:v>2.8239450000000001</c:v>
                </c:pt>
                <c:pt idx="25372">
                  <c:v>2.8221660000000002</c:v>
                </c:pt>
                <c:pt idx="25373">
                  <c:v>2.8225739999999999</c:v>
                </c:pt>
                <c:pt idx="25374">
                  <c:v>2.818848</c:v>
                </c:pt>
                <c:pt idx="25375">
                  <c:v>2.8157230000000002</c:v>
                </c:pt>
                <c:pt idx="25376">
                  <c:v>2.8162280000000002</c:v>
                </c:pt>
                <c:pt idx="25377">
                  <c:v>2.8163239999999998</c:v>
                </c:pt>
                <c:pt idx="25378">
                  <c:v>2.8155549999999998</c:v>
                </c:pt>
                <c:pt idx="25379">
                  <c:v>2.8152659999999998</c:v>
                </c:pt>
                <c:pt idx="25380">
                  <c:v>2.8137279999999998</c:v>
                </c:pt>
                <c:pt idx="25381">
                  <c:v>2.8131740000000001</c:v>
                </c:pt>
                <c:pt idx="25382">
                  <c:v>2.812405</c:v>
                </c:pt>
                <c:pt idx="25383">
                  <c:v>2.8119730000000001</c:v>
                </c:pt>
                <c:pt idx="25384">
                  <c:v>2.812862</c:v>
                </c:pt>
                <c:pt idx="25385">
                  <c:v>2.8174779999999999</c:v>
                </c:pt>
                <c:pt idx="25386">
                  <c:v>2.819858</c:v>
                </c:pt>
                <c:pt idx="25387">
                  <c:v>2.820627</c:v>
                </c:pt>
                <c:pt idx="25388">
                  <c:v>2.8209399999999998</c:v>
                </c:pt>
                <c:pt idx="25389">
                  <c:v>2.8202910000000001</c:v>
                </c:pt>
                <c:pt idx="25390">
                  <c:v>2.8207230000000001</c:v>
                </c:pt>
                <c:pt idx="25391">
                  <c:v>2.8235839999999999</c:v>
                </c:pt>
                <c:pt idx="25392">
                  <c:v>2.8227910000000001</c:v>
                </c:pt>
                <c:pt idx="25393">
                  <c:v>2.8219249999999998</c:v>
                </c:pt>
                <c:pt idx="25394">
                  <c:v>2.81969</c:v>
                </c:pt>
                <c:pt idx="25395">
                  <c:v>2.8168769999999999</c:v>
                </c:pt>
                <c:pt idx="25396">
                  <c:v>2.815795</c:v>
                </c:pt>
                <c:pt idx="25397">
                  <c:v>2.8128380000000002</c:v>
                </c:pt>
                <c:pt idx="25398">
                  <c:v>2.81142</c:v>
                </c:pt>
                <c:pt idx="25399">
                  <c:v>2.8081740000000002</c:v>
                </c:pt>
                <c:pt idx="25400">
                  <c:v>2.8057699999999999</c:v>
                </c:pt>
                <c:pt idx="25401">
                  <c:v>2.804208</c:v>
                </c:pt>
                <c:pt idx="25402">
                  <c:v>2.8075009999999998</c:v>
                </c:pt>
                <c:pt idx="25403">
                  <c:v>2.8097129999999999</c:v>
                </c:pt>
                <c:pt idx="25404">
                  <c:v>2.8088709999999999</c:v>
                </c:pt>
                <c:pt idx="25405">
                  <c:v>2.810362</c:v>
                </c:pt>
                <c:pt idx="25406">
                  <c:v>2.810073</c:v>
                </c:pt>
                <c:pt idx="25407">
                  <c:v>2.8094000000000001</c:v>
                </c:pt>
                <c:pt idx="25408">
                  <c:v>2.8111549999999998</c:v>
                </c:pt>
                <c:pt idx="25409">
                  <c:v>2.8164199999999999</c:v>
                </c:pt>
                <c:pt idx="25410">
                  <c:v>2.814136</c:v>
                </c:pt>
                <c:pt idx="25411">
                  <c:v>2.8142559999999999</c:v>
                </c:pt>
                <c:pt idx="25412">
                  <c:v>2.8172860000000002</c:v>
                </c:pt>
                <c:pt idx="25413">
                  <c:v>2.8146409999999999</c:v>
                </c:pt>
                <c:pt idx="25414">
                  <c:v>2.8091840000000001</c:v>
                </c:pt>
                <c:pt idx="25415">
                  <c:v>2.8084389999999999</c:v>
                </c:pt>
                <c:pt idx="25416">
                  <c:v>2.8062749999999999</c:v>
                </c:pt>
                <c:pt idx="25417">
                  <c:v>2.806467</c:v>
                </c:pt>
                <c:pt idx="25418">
                  <c:v>2.8070439999999999</c:v>
                </c:pt>
                <c:pt idx="25419">
                  <c:v>2.8069959999999998</c:v>
                </c:pt>
                <c:pt idx="25420">
                  <c:v>2.8039190000000001</c:v>
                </c:pt>
                <c:pt idx="25421">
                  <c:v>2.804087</c:v>
                </c:pt>
                <c:pt idx="25422">
                  <c:v>2.8040150000000001</c:v>
                </c:pt>
                <c:pt idx="25423">
                  <c:v>2.8061790000000002</c:v>
                </c:pt>
                <c:pt idx="25424">
                  <c:v>2.8058179999999999</c:v>
                </c:pt>
                <c:pt idx="25425">
                  <c:v>2.8056739999999998</c:v>
                </c:pt>
                <c:pt idx="25426">
                  <c:v>2.8045680000000002</c:v>
                </c:pt>
                <c:pt idx="25427">
                  <c:v>2.8112270000000001</c:v>
                </c:pt>
                <c:pt idx="25428">
                  <c:v>2.813679</c:v>
                </c:pt>
                <c:pt idx="25429">
                  <c:v>2.8125260000000001</c:v>
                </c:pt>
                <c:pt idx="25430">
                  <c:v>2.8152900000000001</c:v>
                </c:pt>
                <c:pt idx="25431">
                  <c:v>2.8179110000000001</c:v>
                </c:pt>
                <c:pt idx="25432">
                  <c:v>2.8150740000000001</c:v>
                </c:pt>
                <c:pt idx="25433">
                  <c:v>2.8125979999999999</c:v>
                </c:pt>
                <c:pt idx="25434">
                  <c:v>2.8134389999999998</c:v>
                </c:pt>
                <c:pt idx="25435">
                  <c:v>2.8120449999999999</c:v>
                </c:pt>
                <c:pt idx="25436">
                  <c:v>2.8134869999999998</c:v>
                </c:pt>
                <c:pt idx="25437">
                  <c:v>2.812694</c:v>
                </c:pt>
                <c:pt idx="25438">
                  <c:v>2.8132470000000001</c:v>
                </c:pt>
                <c:pt idx="25439">
                  <c:v>2.8141600000000002</c:v>
                </c:pt>
                <c:pt idx="25440">
                  <c:v>2.8157709999999998</c:v>
                </c:pt>
                <c:pt idx="25441">
                  <c:v>2.814473</c:v>
                </c:pt>
                <c:pt idx="25442">
                  <c:v>2.8175500000000002</c:v>
                </c:pt>
                <c:pt idx="25443">
                  <c:v>2.816805</c:v>
                </c:pt>
                <c:pt idx="25444">
                  <c:v>2.8160590000000001</c:v>
                </c:pt>
                <c:pt idx="25445">
                  <c:v>2.8184879999999999</c:v>
                </c:pt>
                <c:pt idx="25446">
                  <c:v>2.8192569999999999</c:v>
                </c:pt>
                <c:pt idx="25447">
                  <c:v>2.8200500000000002</c:v>
                </c:pt>
                <c:pt idx="25448">
                  <c:v>2.8240889999999998</c:v>
                </c:pt>
                <c:pt idx="25449">
                  <c:v>2.8231510000000002</c:v>
                </c:pt>
                <c:pt idx="25450">
                  <c:v>2.8266849999999999</c:v>
                </c:pt>
                <c:pt idx="25451">
                  <c:v>2.8271899999999999</c:v>
                </c:pt>
                <c:pt idx="25452">
                  <c:v>2.8303880000000001</c:v>
                </c:pt>
                <c:pt idx="25453">
                  <c:v>2.8294260000000002</c:v>
                </c:pt>
                <c:pt idx="25454">
                  <c:v>2.8289209999999998</c:v>
                </c:pt>
                <c:pt idx="25455">
                  <c:v>2.8278150000000002</c:v>
                </c:pt>
                <c:pt idx="25456">
                  <c:v>2.8275269999999999</c:v>
                </c:pt>
                <c:pt idx="25457">
                  <c:v>2.8275269999999999</c:v>
                </c:pt>
                <c:pt idx="25458">
                  <c:v>2.8298109999999999</c:v>
                </c:pt>
                <c:pt idx="25459">
                  <c:v>2.828176</c:v>
                </c:pt>
                <c:pt idx="25460">
                  <c:v>2.8255560000000002</c:v>
                </c:pt>
                <c:pt idx="25461">
                  <c:v>2.8236080000000001</c:v>
                </c:pt>
                <c:pt idx="25462">
                  <c:v>2.8246660000000001</c:v>
                </c:pt>
                <c:pt idx="25463">
                  <c:v>2.829955</c:v>
                </c:pt>
                <c:pt idx="25464">
                  <c:v>2.8351959999999998</c:v>
                </c:pt>
                <c:pt idx="25465">
                  <c:v>2.8377680000000001</c:v>
                </c:pt>
                <c:pt idx="25466">
                  <c:v>2.8366380000000002</c:v>
                </c:pt>
                <c:pt idx="25467">
                  <c:v>2.8367580000000001</c:v>
                </c:pt>
                <c:pt idx="25468">
                  <c:v>2.838489</c:v>
                </c:pt>
                <c:pt idx="25469">
                  <c:v>2.8401960000000002</c:v>
                </c:pt>
                <c:pt idx="25470">
                  <c:v>2.8393069999999998</c:v>
                </c:pt>
                <c:pt idx="25471">
                  <c:v>2.8364699999999998</c:v>
                </c:pt>
                <c:pt idx="25472">
                  <c:v>2.8347389999999999</c:v>
                </c:pt>
                <c:pt idx="25473">
                  <c:v>2.83094</c:v>
                </c:pt>
                <c:pt idx="25474">
                  <c:v>2.8269739999999999</c:v>
                </c:pt>
                <c:pt idx="25475">
                  <c:v>2.825291</c:v>
                </c:pt>
                <c:pt idx="25476">
                  <c:v>2.823464</c:v>
                </c:pt>
                <c:pt idx="25477">
                  <c:v>2.8242090000000002</c:v>
                </c:pt>
                <c:pt idx="25478">
                  <c:v>2.8203149999999999</c:v>
                </c:pt>
                <c:pt idx="25479">
                  <c:v>2.8193049999999999</c:v>
                </c:pt>
                <c:pt idx="25480">
                  <c:v>2.8125979999999999</c:v>
                </c:pt>
                <c:pt idx="25481">
                  <c:v>2.8084630000000002</c:v>
                </c:pt>
                <c:pt idx="25482">
                  <c:v>2.8067799999999998</c:v>
                </c:pt>
                <c:pt idx="25483">
                  <c:v>2.8098809999999999</c:v>
                </c:pt>
                <c:pt idx="25484">
                  <c:v>2.8153380000000001</c:v>
                </c:pt>
                <c:pt idx="25485">
                  <c:v>2.8197619999999999</c:v>
                </c:pt>
                <c:pt idx="25486">
                  <c:v>2.815795</c:v>
                </c:pt>
                <c:pt idx="25487">
                  <c:v>2.8155549999999998</c:v>
                </c:pt>
                <c:pt idx="25488">
                  <c:v>2.8218290000000001</c:v>
                </c:pt>
                <c:pt idx="25489">
                  <c:v>2.8235359999999998</c:v>
                </c:pt>
                <c:pt idx="25490">
                  <c:v>2.8197619999999999</c:v>
                </c:pt>
                <c:pt idx="25491">
                  <c:v>2.813367</c:v>
                </c:pt>
                <c:pt idx="25492">
                  <c:v>2.8168530000000001</c:v>
                </c:pt>
                <c:pt idx="25493">
                  <c:v>2.8168769999999999</c:v>
                </c:pt>
                <c:pt idx="25494">
                  <c:v>2.8219249999999998</c:v>
                </c:pt>
                <c:pt idx="25495">
                  <c:v>2.8347389999999999</c:v>
                </c:pt>
                <c:pt idx="25496">
                  <c:v>2.831277</c:v>
                </c:pt>
                <c:pt idx="25497">
                  <c:v>2.8307000000000002</c:v>
                </c:pt>
                <c:pt idx="25498">
                  <c:v>2.8252190000000001</c:v>
                </c:pt>
                <c:pt idx="25499">
                  <c:v>2.809304</c:v>
                </c:pt>
                <c:pt idx="25500">
                  <c:v>2.8054579999999998</c:v>
                </c:pt>
                <c:pt idx="25501">
                  <c:v>2.8045200000000001</c:v>
                </c:pt>
                <c:pt idx="25502">
                  <c:v>2.8042799999999999</c:v>
                </c:pt>
                <c:pt idx="25503">
                  <c:v>2.8125260000000001</c:v>
                </c:pt>
                <c:pt idx="25504">
                  <c:v>2.809545</c:v>
                </c:pt>
                <c:pt idx="25505">
                  <c:v>2.8132950000000001</c:v>
                </c:pt>
                <c:pt idx="25506">
                  <c:v>2.8153619999999999</c:v>
                </c:pt>
                <c:pt idx="25507">
                  <c:v>2.8187039999999999</c:v>
                </c:pt>
                <c:pt idx="25508">
                  <c:v>2.8229829999999998</c:v>
                </c:pt>
                <c:pt idx="25509">
                  <c:v>2.8210600000000001</c:v>
                </c:pt>
                <c:pt idx="25510">
                  <c:v>2.8159869999999998</c:v>
                </c:pt>
                <c:pt idx="25511">
                  <c:v>2.8131270000000002</c:v>
                </c:pt>
                <c:pt idx="25512">
                  <c:v>2.809545</c:v>
                </c:pt>
                <c:pt idx="25513">
                  <c:v>2.8091599999999999</c:v>
                </c:pt>
                <c:pt idx="25514">
                  <c:v>2.8146409999999999</c:v>
                </c:pt>
                <c:pt idx="25515">
                  <c:v>2.816516</c:v>
                </c:pt>
                <c:pt idx="25516">
                  <c:v>2.8146409999999999</c:v>
                </c:pt>
                <c:pt idx="25517">
                  <c:v>2.8138000000000001</c:v>
                </c:pt>
                <c:pt idx="25518">
                  <c:v>2.8133430000000001</c:v>
                </c:pt>
                <c:pt idx="25519">
                  <c:v>2.813367</c:v>
                </c:pt>
                <c:pt idx="25520">
                  <c:v>2.8153860000000002</c:v>
                </c:pt>
                <c:pt idx="25521">
                  <c:v>2.814905</c:v>
                </c:pt>
                <c:pt idx="25522">
                  <c:v>2.814136</c:v>
                </c:pt>
                <c:pt idx="25523">
                  <c:v>2.8146409999999999</c:v>
                </c:pt>
                <c:pt idx="25524">
                  <c:v>2.8126220000000002</c:v>
                </c:pt>
                <c:pt idx="25525">
                  <c:v>2.8080780000000001</c:v>
                </c:pt>
                <c:pt idx="25526">
                  <c:v>2.800986</c:v>
                </c:pt>
                <c:pt idx="25527">
                  <c:v>2.801034</c:v>
                </c:pt>
                <c:pt idx="25528">
                  <c:v>2.802813</c:v>
                </c:pt>
                <c:pt idx="25529">
                  <c:v>2.8017789999999998</c:v>
                </c:pt>
                <c:pt idx="25530">
                  <c:v>2.8064429999999998</c:v>
                </c:pt>
                <c:pt idx="25531">
                  <c:v>2.813078</c:v>
                </c:pt>
                <c:pt idx="25532">
                  <c:v>2.8170929999999998</c:v>
                </c:pt>
                <c:pt idx="25533">
                  <c:v>2.8179349999999999</c:v>
                </c:pt>
                <c:pt idx="25534">
                  <c:v>2.818127</c:v>
                </c:pt>
                <c:pt idx="25535">
                  <c:v>2.8223820000000002</c:v>
                </c:pt>
                <c:pt idx="25536">
                  <c:v>2.8248099999999998</c:v>
                </c:pt>
                <c:pt idx="25537">
                  <c:v>2.8214199999999998</c:v>
                </c:pt>
                <c:pt idx="25538">
                  <c:v>2.818848</c:v>
                </c:pt>
                <c:pt idx="25539">
                  <c:v>2.8202910000000001</c:v>
                </c:pt>
                <c:pt idx="25540">
                  <c:v>2.8227190000000002</c:v>
                </c:pt>
                <c:pt idx="25541">
                  <c:v>2.8237760000000001</c:v>
                </c:pt>
                <c:pt idx="25542">
                  <c:v>2.8233199999999998</c:v>
                </c:pt>
                <c:pt idx="25543">
                  <c:v>2.8244980000000002</c:v>
                </c:pt>
                <c:pt idx="25544">
                  <c:v>2.8273830000000002</c:v>
                </c:pt>
                <c:pt idx="25545">
                  <c:v>2.82796</c:v>
                </c:pt>
                <c:pt idx="25546">
                  <c:v>2.8290410000000001</c:v>
                </c:pt>
                <c:pt idx="25547">
                  <c:v>2.8246419999999999</c:v>
                </c:pt>
                <c:pt idx="25548">
                  <c:v>2.8231030000000001</c:v>
                </c:pt>
                <c:pt idx="25549">
                  <c:v>2.8255309999999998</c:v>
                </c:pt>
                <c:pt idx="25550">
                  <c:v>2.8219249999999998</c:v>
                </c:pt>
                <c:pt idx="25551">
                  <c:v>2.8170449999999998</c:v>
                </c:pt>
                <c:pt idx="25552">
                  <c:v>2.8169729999999999</c:v>
                </c:pt>
                <c:pt idx="25553">
                  <c:v>2.823801</c:v>
                </c:pt>
                <c:pt idx="25554">
                  <c:v>2.8225259999999999</c:v>
                </c:pt>
                <c:pt idx="25555">
                  <c:v>2.820411</c:v>
                </c:pt>
                <c:pt idx="25556">
                  <c:v>2.8218529999999999</c:v>
                </c:pt>
                <c:pt idx="25557">
                  <c:v>2.8223820000000002</c:v>
                </c:pt>
                <c:pt idx="25558">
                  <c:v>2.8235600000000001</c:v>
                </c:pt>
                <c:pt idx="25559">
                  <c:v>2.8243049999999998</c:v>
                </c:pt>
                <c:pt idx="25560">
                  <c:v>2.8238729999999999</c:v>
                </c:pt>
                <c:pt idx="25561">
                  <c:v>2.8212519999999999</c:v>
                </c:pt>
                <c:pt idx="25562">
                  <c:v>2.8236560000000002</c:v>
                </c:pt>
                <c:pt idx="25563">
                  <c:v>2.8225020000000001</c:v>
                </c:pt>
                <c:pt idx="25564">
                  <c:v>2.8233440000000001</c:v>
                </c:pt>
                <c:pt idx="25565">
                  <c:v>2.8240409999999998</c:v>
                </c:pt>
                <c:pt idx="25566">
                  <c:v>2.8207230000000001</c:v>
                </c:pt>
                <c:pt idx="25567">
                  <c:v>2.817742</c:v>
                </c:pt>
                <c:pt idx="25568">
                  <c:v>2.816684</c:v>
                </c:pt>
                <c:pt idx="25569">
                  <c:v>2.8161079999999998</c:v>
                </c:pt>
                <c:pt idx="25570">
                  <c:v>2.8150740000000001</c:v>
                </c:pt>
                <c:pt idx="25571">
                  <c:v>2.8177660000000002</c:v>
                </c:pt>
                <c:pt idx="25572">
                  <c:v>2.8181509999999999</c:v>
                </c:pt>
                <c:pt idx="25573">
                  <c:v>2.8163960000000001</c:v>
                </c:pt>
                <c:pt idx="25574">
                  <c:v>2.8128380000000002</c:v>
                </c:pt>
                <c:pt idx="25575">
                  <c:v>2.812189</c:v>
                </c:pt>
                <c:pt idx="25576">
                  <c:v>2.8101690000000001</c:v>
                </c:pt>
                <c:pt idx="25577">
                  <c:v>2.8106260000000001</c:v>
                </c:pt>
                <c:pt idx="25578">
                  <c:v>2.8149540000000002</c:v>
                </c:pt>
                <c:pt idx="25579">
                  <c:v>2.8152180000000002</c:v>
                </c:pt>
                <c:pt idx="25580">
                  <c:v>2.8148089999999999</c:v>
                </c:pt>
                <c:pt idx="25581">
                  <c:v>2.8137759999999998</c:v>
                </c:pt>
                <c:pt idx="25582">
                  <c:v>2.813078</c:v>
                </c:pt>
                <c:pt idx="25583">
                  <c:v>2.8123809999999998</c:v>
                </c:pt>
                <c:pt idx="25584">
                  <c:v>2.8127420000000001</c:v>
                </c:pt>
                <c:pt idx="25585">
                  <c:v>2.8134389999999998</c:v>
                </c:pt>
                <c:pt idx="25586">
                  <c:v>2.811852</c:v>
                </c:pt>
                <c:pt idx="25587">
                  <c:v>2.812405</c:v>
                </c:pt>
                <c:pt idx="25588">
                  <c:v>2.8132229999999998</c:v>
                </c:pt>
                <c:pt idx="25589">
                  <c:v>2.8091360000000001</c:v>
                </c:pt>
                <c:pt idx="25590">
                  <c:v>2.8076449999999999</c:v>
                </c:pt>
                <c:pt idx="25591">
                  <c:v>2.8096649999999999</c:v>
                </c:pt>
                <c:pt idx="25592">
                  <c:v>2.8122370000000001</c:v>
                </c:pt>
                <c:pt idx="25593">
                  <c:v>2.8132470000000001</c:v>
                </c:pt>
                <c:pt idx="25594">
                  <c:v>2.8081019999999999</c:v>
                </c:pt>
                <c:pt idx="25595">
                  <c:v>2.804376</c:v>
                </c:pt>
                <c:pt idx="25596">
                  <c:v>2.8040389999999999</c:v>
                </c:pt>
                <c:pt idx="25597">
                  <c:v>2.805434</c:v>
                </c:pt>
                <c:pt idx="25598">
                  <c:v>2.8113229999999998</c:v>
                </c:pt>
                <c:pt idx="25599">
                  <c:v>2.8146409999999999</c:v>
                </c:pt>
                <c:pt idx="25600">
                  <c:v>2.8145690000000001</c:v>
                </c:pt>
                <c:pt idx="25601">
                  <c:v>2.8156509999999999</c:v>
                </c:pt>
                <c:pt idx="25602">
                  <c:v>2.8145929999999999</c:v>
                </c:pt>
                <c:pt idx="25603">
                  <c:v>2.8121170000000002</c:v>
                </c:pt>
                <c:pt idx="25604">
                  <c:v>2.8143769999999999</c:v>
                </c:pt>
                <c:pt idx="25605">
                  <c:v>2.7975240000000001</c:v>
                </c:pt>
                <c:pt idx="25606">
                  <c:v>2.796106</c:v>
                </c:pt>
                <c:pt idx="25607">
                  <c:v>2.7949760000000001</c:v>
                </c:pt>
                <c:pt idx="25608">
                  <c:v>2.7967789999999999</c:v>
                </c:pt>
                <c:pt idx="25609">
                  <c:v>2.80125</c:v>
                </c:pt>
                <c:pt idx="25610">
                  <c:v>2.8040630000000002</c:v>
                </c:pt>
                <c:pt idx="25611">
                  <c:v>2.807261</c:v>
                </c:pt>
                <c:pt idx="25612">
                  <c:v>2.811035</c:v>
                </c:pt>
                <c:pt idx="25613">
                  <c:v>2.806756</c:v>
                </c:pt>
                <c:pt idx="25614">
                  <c:v>2.8040630000000002</c:v>
                </c:pt>
                <c:pt idx="25615">
                  <c:v>2.804929</c:v>
                </c:pt>
                <c:pt idx="25616">
                  <c:v>2.8090639999999998</c:v>
                </c:pt>
                <c:pt idx="25617">
                  <c:v>2.8088709999999999</c:v>
                </c:pt>
                <c:pt idx="25618">
                  <c:v>2.8104819999999999</c:v>
                </c:pt>
                <c:pt idx="25619">
                  <c:v>2.8083670000000001</c:v>
                </c:pt>
                <c:pt idx="25620">
                  <c:v>2.8058420000000002</c:v>
                </c:pt>
                <c:pt idx="25621">
                  <c:v>2.8064429999999998</c:v>
                </c:pt>
                <c:pt idx="25622">
                  <c:v>2.803582</c:v>
                </c:pt>
                <c:pt idx="25623">
                  <c:v>2.8011059999999999</c:v>
                </c:pt>
                <c:pt idx="25624">
                  <c:v>2.7996639999999999</c:v>
                </c:pt>
                <c:pt idx="25625">
                  <c:v>2.7955770000000002</c:v>
                </c:pt>
                <c:pt idx="25626">
                  <c:v>2.8006250000000001</c:v>
                </c:pt>
                <c:pt idx="25627">
                  <c:v>2.803366</c:v>
                </c:pt>
                <c:pt idx="25628">
                  <c:v>2.8044959999999999</c:v>
                </c:pt>
                <c:pt idx="25629">
                  <c:v>2.8032940000000002</c:v>
                </c:pt>
                <c:pt idx="25630">
                  <c:v>2.8023319999999998</c:v>
                </c:pt>
                <c:pt idx="25631">
                  <c:v>2.805193</c:v>
                </c:pt>
                <c:pt idx="25632">
                  <c:v>2.810314</c:v>
                </c:pt>
                <c:pt idx="25633">
                  <c:v>2.8099050000000001</c:v>
                </c:pt>
                <c:pt idx="25634">
                  <c:v>2.8110110000000001</c:v>
                </c:pt>
                <c:pt idx="25635">
                  <c:v>2.8123089999999999</c:v>
                </c:pt>
                <c:pt idx="25636">
                  <c:v>2.8111069999999998</c:v>
                </c:pt>
                <c:pt idx="25637">
                  <c:v>2.8093279999999998</c:v>
                </c:pt>
                <c:pt idx="25638">
                  <c:v>2.8079100000000001</c:v>
                </c:pt>
                <c:pt idx="25639">
                  <c:v>2.8091599999999999</c:v>
                </c:pt>
                <c:pt idx="25640">
                  <c:v>2.8098809999999999</c:v>
                </c:pt>
                <c:pt idx="25641">
                  <c:v>2.8087029999999999</c:v>
                </c:pt>
                <c:pt idx="25642">
                  <c:v>2.8036539999999999</c:v>
                </c:pt>
                <c:pt idx="25643">
                  <c:v>2.80077</c:v>
                </c:pt>
                <c:pt idx="25644">
                  <c:v>2.798918</c:v>
                </c:pt>
                <c:pt idx="25645">
                  <c:v>2.8008899999999999</c:v>
                </c:pt>
                <c:pt idx="25646">
                  <c:v>2.8034859999999999</c:v>
                </c:pt>
                <c:pt idx="25647">
                  <c:v>2.8040150000000001</c:v>
                </c:pt>
                <c:pt idx="25648">
                  <c:v>2.8011300000000001</c:v>
                </c:pt>
                <c:pt idx="25649">
                  <c:v>2.8021400000000001</c:v>
                </c:pt>
                <c:pt idx="25650">
                  <c:v>2.804592</c:v>
                </c:pt>
                <c:pt idx="25651">
                  <c:v>2.8059859999999999</c:v>
                </c:pt>
                <c:pt idx="25652">
                  <c:v>2.8058900000000002</c:v>
                </c:pt>
                <c:pt idx="25653">
                  <c:v>2.8053370000000002</c:v>
                </c:pt>
                <c:pt idx="25654">
                  <c:v>2.8050009999999999</c:v>
                </c:pt>
                <c:pt idx="25655">
                  <c:v>2.8106740000000001</c:v>
                </c:pt>
                <c:pt idx="25656">
                  <c:v>2.8099050000000001</c:v>
                </c:pt>
                <c:pt idx="25657">
                  <c:v>2.807429</c:v>
                </c:pt>
                <c:pt idx="25658">
                  <c:v>2.8068279999999999</c:v>
                </c:pt>
                <c:pt idx="25659">
                  <c:v>2.8073809999999999</c:v>
                </c:pt>
                <c:pt idx="25660">
                  <c:v>2.8083420000000001</c:v>
                </c:pt>
                <c:pt idx="25661">
                  <c:v>2.8065630000000001</c:v>
                </c:pt>
                <c:pt idx="25662">
                  <c:v>2.803871</c:v>
                </c:pt>
                <c:pt idx="25663">
                  <c:v>2.8035100000000002</c:v>
                </c:pt>
                <c:pt idx="25664">
                  <c:v>2.8021159999999998</c:v>
                </c:pt>
                <c:pt idx="25665">
                  <c:v>2.7996400000000001</c:v>
                </c:pt>
                <c:pt idx="25666">
                  <c:v>2.7977889999999999</c:v>
                </c:pt>
                <c:pt idx="25667">
                  <c:v>2.7993510000000001</c:v>
                </c:pt>
                <c:pt idx="25668">
                  <c:v>2.8030300000000001</c:v>
                </c:pt>
                <c:pt idx="25669">
                  <c:v>2.8025000000000002</c:v>
                </c:pt>
                <c:pt idx="25670">
                  <c:v>2.8021880000000001</c:v>
                </c:pt>
                <c:pt idx="25671">
                  <c:v>2.8041109999999998</c:v>
                </c:pt>
                <c:pt idx="25672">
                  <c:v>2.805866</c:v>
                </c:pt>
                <c:pt idx="25673">
                  <c:v>2.8075009999999998</c:v>
                </c:pt>
                <c:pt idx="25674">
                  <c:v>2.8082220000000002</c:v>
                </c:pt>
                <c:pt idx="25675">
                  <c:v>2.8063470000000001</c:v>
                </c:pt>
                <c:pt idx="25676">
                  <c:v>2.804424</c:v>
                </c:pt>
                <c:pt idx="25677">
                  <c:v>2.8043520000000002</c:v>
                </c:pt>
                <c:pt idx="25678">
                  <c:v>2.8031980000000001</c:v>
                </c:pt>
                <c:pt idx="25679">
                  <c:v>2.799976</c:v>
                </c:pt>
                <c:pt idx="25680">
                  <c:v>2.7975720000000002</c:v>
                </c:pt>
                <c:pt idx="25681">
                  <c:v>2.7968989999999998</c:v>
                </c:pt>
                <c:pt idx="25682">
                  <c:v>2.7993749999999999</c:v>
                </c:pt>
                <c:pt idx="25683">
                  <c:v>2.7969710000000001</c:v>
                </c:pt>
                <c:pt idx="25684">
                  <c:v>2.7964419999999999</c:v>
                </c:pt>
                <c:pt idx="25685">
                  <c:v>2.7971400000000002</c:v>
                </c:pt>
                <c:pt idx="25686">
                  <c:v>2.7972839999999999</c:v>
                </c:pt>
                <c:pt idx="25687">
                  <c:v>2.7973319999999999</c:v>
                </c:pt>
                <c:pt idx="25688">
                  <c:v>2.7964419999999999</c:v>
                </c:pt>
                <c:pt idx="25689">
                  <c:v>2.7976930000000002</c:v>
                </c:pt>
                <c:pt idx="25690">
                  <c:v>2.798943</c:v>
                </c:pt>
                <c:pt idx="25691">
                  <c:v>2.8010579999999998</c:v>
                </c:pt>
                <c:pt idx="25692">
                  <c:v>2.800818</c:v>
                </c:pt>
                <c:pt idx="25693">
                  <c:v>2.801202</c:v>
                </c:pt>
                <c:pt idx="25694">
                  <c:v>2.8008899999999999</c:v>
                </c:pt>
                <c:pt idx="25695">
                  <c:v>2.7996400000000001</c:v>
                </c:pt>
                <c:pt idx="25696">
                  <c:v>2.7982209999999998</c:v>
                </c:pt>
                <c:pt idx="25697">
                  <c:v>2.7990870000000001</c:v>
                </c:pt>
                <c:pt idx="25698">
                  <c:v>2.797644</c:v>
                </c:pt>
                <c:pt idx="25699">
                  <c:v>2.7952400000000002</c:v>
                </c:pt>
                <c:pt idx="25700">
                  <c:v>2.7982209999999998</c:v>
                </c:pt>
                <c:pt idx="25701">
                  <c:v>2.7991350000000002</c:v>
                </c:pt>
                <c:pt idx="25702">
                  <c:v>2.7986059999999999</c:v>
                </c:pt>
                <c:pt idx="25703">
                  <c:v>2.7994479999999999</c:v>
                </c:pt>
                <c:pt idx="25704">
                  <c:v>2.7997839999999998</c:v>
                </c:pt>
                <c:pt idx="25705">
                  <c:v>2.7983660000000001</c:v>
                </c:pt>
                <c:pt idx="25706">
                  <c:v>2.8001450000000001</c:v>
                </c:pt>
                <c:pt idx="25707">
                  <c:v>2.8039909999999999</c:v>
                </c:pt>
                <c:pt idx="25708">
                  <c:v>2.800986</c:v>
                </c:pt>
                <c:pt idx="25709">
                  <c:v>2.8019240000000001</c:v>
                </c:pt>
                <c:pt idx="25710">
                  <c:v>2.8049050000000002</c:v>
                </c:pt>
                <c:pt idx="25711">
                  <c:v>2.8079100000000001</c:v>
                </c:pt>
                <c:pt idx="25712">
                  <c:v>2.8043040000000001</c:v>
                </c:pt>
                <c:pt idx="25713">
                  <c:v>2.8058420000000002</c:v>
                </c:pt>
                <c:pt idx="25714">
                  <c:v>2.8060350000000001</c:v>
                </c:pt>
                <c:pt idx="25715">
                  <c:v>2.8042549999999999</c:v>
                </c:pt>
                <c:pt idx="25716">
                  <c:v>2.80315</c:v>
                </c:pt>
                <c:pt idx="25717">
                  <c:v>2.799423</c:v>
                </c:pt>
                <c:pt idx="25718">
                  <c:v>2.7980770000000001</c:v>
                </c:pt>
                <c:pt idx="25719">
                  <c:v>2.7993990000000002</c:v>
                </c:pt>
                <c:pt idx="25720">
                  <c:v>2.797885</c:v>
                </c:pt>
                <c:pt idx="25721">
                  <c:v>2.7970670000000002</c:v>
                </c:pt>
                <c:pt idx="25722">
                  <c:v>2.7987739999999999</c:v>
                </c:pt>
                <c:pt idx="25723">
                  <c:v>2.796322</c:v>
                </c:pt>
                <c:pt idx="25724">
                  <c:v>2.7957930000000002</c:v>
                </c:pt>
                <c:pt idx="25725">
                  <c:v>2.798918</c:v>
                </c:pt>
                <c:pt idx="25726">
                  <c:v>2.8005049999999998</c:v>
                </c:pt>
                <c:pt idx="25727">
                  <c:v>2.800265</c:v>
                </c:pt>
                <c:pt idx="25728">
                  <c:v>2.8029809999999999</c:v>
                </c:pt>
                <c:pt idx="25729">
                  <c:v>2.803366</c:v>
                </c:pt>
                <c:pt idx="25730">
                  <c:v>2.8032940000000002</c:v>
                </c:pt>
                <c:pt idx="25731">
                  <c:v>2.80565</c:v>
                </c:pt>
                <c:pt idx="25732">
                  <c:v>2.8012260000000002</c:v>
                </c:pt>
                <c:pt idx="25733">
                  <c:v>2.8034859999999999</c:v>
                </c:pt>
                <c:pt idx="25734">
                  <c:v>2.8034620000000001</c:v>
                </c:pt>
                <c:pt idx="25735">
                  <c:v>2.798702</c:v>
                </c:pt>
                <c:pt idx="25736">
                  <c:v>2.7959130000000001</c:v>
                </c:pt>
                <c:pt idx="25737">
                  <c:v>2.7974999999999999</c:v>
                </c:pt>
                <c:pt idx="25738">
                  <c:v>2.7990629999999999</c:v>
                </c:pt>
                <c:pt idx="25739">
                  <c:v>2.7988219999999999</c:v>
                </c:pt>
                <c:pt idx="25740">
                  <c:v>2.797644</c:v>
                </c:pt>
                <c:pt idx="25741">
                  <c:v>2.7974039999999998</c:v>
                </c:pt>
                <c:pt idx="25742">
                  <c:v>2.7982209999999998</c:v>
                </c:pt>
                <c:pt idx="25743">
                  <c:v>2.7975240000000001</c:v>
                </c:pt>
                <c:pt idx="25744">
                  <c:v>2.7952159999999999</c:v>
                </c:pt>
                <c:pt idx="25745">
                  <c:v>2.7973319999999999</c:v>
                </c:pt>
                <c:pt idx="25746">
                  <c:v>2.8026689999999999</c:v>
                </c:pt>
                <c:pt idx="25747">
                  <c:v>2.7990870000000001</c:v>
                </c:pt>
                <c:pt idx="25748">
                  <c:v>2.8008660000000001</c:v>
                </c:pt>
                <c:pt idx="25749">
                  <c:v>2.8011780000000002</c:v>
                </c:pt>
                <c:pt idx="25750">
                  <c:v>2.8032219999999999</c:v>
                </c:pt>
                <c:pt idx="25751">
                  <c:v>2.8037030000000001</c:v>
                </c:pt>
                <c:pt idx="25752">
                  <c:v>2.8023799999999999</c:v>
                </c:pt>
                <c:pt idx="25753">
                  <c:v>2.8034620000000001</c:v>
                </c:pt>
                <c:pt idx="25754">
                  <c:v>2.8019959999999999</c:v>
                </c:pt>
                <c:pt idx="25755">
                  <c:v>2.7999520000000002</c:v>
                </c:pt>
                <c:pt idx="25756">
                  <c:v>2.7995679999999998</c:v>
                </c:pt>
                <c:pt idx="25757">
                  <c:v>2.7977400000000001</c:v>
                </c:pt>
                <c:pt idx="25758">
                  <c:v>2.7954089999999998</c:v>
                </c:pt>
                <c:pt idx="25759">
                  <c:v>2.7931970000000002</c:v>
                </c:pt>
                <c:pt idx="25760">
                  <c:v>2.7983660000000001</c:v>
                </c:pt>
                <c:pt idx="25761">
                  <c:v>2.8017069999999999</c:v>
                </c:pt>
                <c:pt idx="25762">
                  <c:v>2.802092</c:v>
                </c:pt>
                <c:pt idx="25763">
                  <c:v>2.8029329999999999</c:v>
                </c:pt>
                <c:pt idx="25764">
                  <c:v>2.804087</c:v>
                </c:pt>
                <c:pt idx="25765">
                  <c:v>2.805409</c:v>
                </c:pt>
                <c:pt idx="25766">
                  <c:v>2.8029570000000001</c:v>
                </c:pt>
                <c:pt idx="25767">
                  <c:v>2.8032699999999999</c:v>
                </c:pt>
                <c:pt idx="25768">
                  <c:v>2.8024770000000001</c:v>
                </c:pt>
                <c:pt idx="25769">
                  <c:v>2.803582</c:v>
                </c:pt>
                <c:pt idx="25770">
                  <c:v>2.808414</c:v>
                </c:pt>
                <c:pt idx="25771">
                  <c:v>2.8066840000000002</c:v>
                </c:pt>
                <c:pt idx="25772">
                  <c:v>2.8032699999999999</c:v>
                </c:pt>
                <c:pt idx="25773">
                  <c:v>2.8048570000000002</c:v>
                </c:pt>
                <c:pt idx="25774">
                  <c:v>2.8046160000000002</c:v>
                </c:pt>
                <c:pt idx="25775">
                  <c:v>2.8050009999999999</c:v>
                </c:pt>
                <c:pt idx="25776">
                  <c:v>2.801491</c:v>
                </c:pt>
                <c:pt idx="25777">
                  <c:v>2.7977400000000001</c:v>
                </c:pt>
                <c:pt idx="25778">
                  <c:v>2.8018269999999998</c:v>
                </c:pt>
                <c:pt idx="25779">
                  <c:v>2.7988940000000002</c:v>
                </c:pt>
                <c:pt idx="25780">
                  <c:v>2.7985579999999999</c:v>
                </c:pt>
                <c:pt idx="25781">
                  <c:v>2.800481</c:v>
                </c:pt>
                <c:pt idx="25782">
                  <c:v>2.8027890000000002</c:v>
                </c:pt>
                <c:pt idx="25783">
                  <c:v>2.801587</c:v>
                </c:pt>
                <c:pt idx="25784">
                  <c:v>2.8013469999999998</c:v>
                </c:pt>
                <c:pt idx="25785">
                  <c:v>2.8055300000000001</c:v>
                </c:pt>
                <c:pt idx="25786">
                  <c:v>2.8069959999999998</c:v>
                </c:pt>
                <c:pt idx="25787">
                  <c:v>2.8047849999999999</c:v>
                </c:pt>
                <c:pt idx="25788">
                  <c:v>2.8038949999999998</c:v>
                </c:pt>
                <c:pt idx="25789">
                  <c:v>2.8068279999999999</c:v>
                </c:pt>
                <c:pt idx="25790">
                  <c:v>2.802813</c:v>
                </c:pt>
                <c:pt idx="25791">
                  <c:v>2.8022119999999999</c:v>
                </c:pt>
                <c:pt idx="25792">
                  <c:v>2.8008660000000001</c:v>
                </c:pt>
                <c:pt idx="25793">
                  <c:v>2.8008899999999999</c:v>
                </c:pt>
                <c:pt idx="25794">
                  <c:v>2.7990629999999999</c:v>
                </c:pt>
                <c:pt idx="25795">
                  <c:v>2.799423</c:v>
                </c:pt>
                <c:pt idx="25796">
                  <c:v>2.79488</c:v>
                </c:pt>
                <c:pt idx="25797">
                  <c:v>2.7944469999999999</c:v>
                </c:pt>
                <c:pt idx="25798">
                  <c:v>2.7968989999999998</c:v>
                </c:pt>
                <c:pt idx="25799">
                  <c:v>2.7971879999999998</c:v>
                </c:pt>
                <c:pt idx="25800">
                  <c:v>2.798654</c:v>
                </c:pt>
                <c:pt idx="25801">
                  <c:v>2.8007939999999998</c:v>
                </c:pt>
                <c:pt idx="25802">
                  <c:v>2.8011780000000002</c:v>
                </c:pt>
                <c:pt idx="25803">
                  <c:v>2.7998799999999999</c:v>
                </c:pt>
                <c:pt idx="25804">
                  <c:v>2.7993269999999999</c:v>
                </c:pt>
                <c:pt idx="25805">
                  <c:v>2.801876</c:v>
                </c:pt>
                <c:pt idx="25806">
                  <c:v>2.8029090000000001</c:v>
                </c:pt>
                <c:pt idx="25807">
                  <c:v>2.8036310000000002</c:v>
                </c:pt>
                <c:pt idx="25808">
                  <c:v>2.8061790000000002</c:v>
                </c:pt>
                <c:pt idx="25809">
                  <c:v>2.8012260000000002</c:v>
                </c:pt>
                <c:pt idx="25810">
                  <c:v>2.8008419999999998</c:v>
                </c:pt>
                <c:pt idx="25811">
                  <c:v>2.7993269999999999</c:v>
                </c:pt>
                <c:pt idx="25812">
                  <c:v>2.8008899999999999</c:v>
                </c:pt>
                <c:pt idx="25813">
                  <c:v>2.802813</c:v>
                </c:pt>
                <c:pt idx="25814">
                  <c:v>2.8022119999999999</c:v>
                </c:pt>
                <c:pt idx="25815">
                  <c:v>2.8001689999999999</c:v>
                </c:pt>
                <c:pt idx="25816">
                  <c:v>2.8003369999999999</c:v>
                </c:pt>
                <c:pt idx="25817">
                  <c:v>2.8007219999999999</c:v>
                </c:pt>
                <c:pt idx="25818">
                  <c:v>2.7976679999999998</c:v>
                </c:pt>
                <c:pt idx="25819">
                  <c:v>2.7962739999999999</c:v>
                </c:pt>
                <c:pt idx="25820">
                  <c:v>2.7965629999999999</c:v>
                </c:pt>
                <c:pt idx="25821">
                  <c:v>2.797212</c:v>
                </c:pt>
                <c:pt idx="25822">
                  <c:v>2.800217</c:v>
                </c:pt>
                <c:pt idx="25823">
                  <c:v>2.8039909999999999</c:v>
                </c:pt>
                <c:pt idx="25824">
                  <c:v>2.8052169999999998</c:v>
                </c:pt>
                <c:pt idx="25825">
                  <c:v>2.8024040000000001</c:v>
                </c:pt>
                <c:pt idx="25826">
                  <c:v>2.8040630000000002</c:v>
                </c:pt>
                <c:pt idx="25827">
                  <c:v>2.8035100000000002</c:v>
                </c:pt>
                <c:pt idx="25828">
                  <c:v>2.8024770000000001</c:v>
                </c:pt>
                <c:pt idx="25829">
                  <c:v>2.8034379999999999</c:v>
                </c:pt>
                <c:pt idx="25830">
                  <c:v>2.8013710000000001</c:v>
                </c:pt>
                <c:pt idx="25831">
                  <c:v>2.7991109999999999</c:v>
                </c:pt>
                <c:pt idx="25832">
                  <c:v>2.7984140000000002</c:v>
                </c:pt>
                <c:pt idx="25833">
                  <c:v>2.7989670000000002</c:v>
                </c:pt>
                <c:pt idx="25834">
                  <c:v>2.8000250000000002</c:v>
                </c:pt>
                <c:pt idx="25835">
                  <c:v>2.8000479999999999</c:v>
                </c:pt>
                <c:pt idx="25836">
                  <c:v>2.797596</c:v>
                </c:pt>
                <c:pt idx="25837">
                  <c:v>2.7968989999999998</c:v>
                </c:pt>
                <c:pt idx="25838">
                  <c:v>2.7956970000000001</c:v>
                </c:pt>
                <c:pt idx="25839">
                  <c:v>2.7949519999999999</c:v>
                </c:pt>
                <c:pt idx="25840">
                  <c:v>2.7953359999999998</c:v>
                </c:pt>
                <c:pt idx="25841">
                  <c:v>2.795312</c:v>
                </c:pt>
                <c:pt idx="25842">
                  <c:v>2.7964419999999999</c:v>
                </c:pt>
                <c:pt idx="25843">
                  <c:v>2.7988940000000002</c:v>
                </c:pt>
                <c:pt idx="25844">
                  <c:v>2.7983169999999999</c:v>
                </c:pt>
                <c:pt idx="25845">
                  <c:v>2.7969949999999999</c:v>
                </c:pt>
                <c:pt idx="25846">
                  <c:v>2.7960340000000001</c:v>
                </c:pt>
                <c:pt idx="25847">
                  <c:v>2.7948080000000002</c:v>
                </c:pt>
                <c:pt idx="25848">
                  <c:v>2.8001689999999999</c:v>
                </c:pt>
                <c:pt idx="25849">
                  <c:v>2.8026209999999998</c:v>
                </c:pt>
                <c:pt idx="25850">
                  <c:v>2.7988710000000001</c:v>
                </c:pt>
                <c:pt idx="25851">
                  <c:v>2.7965629999999999</c:v>
                </c:pt>
                <c:pt idx="25852">
                  <c:v>2.7964419999999999</c:v>
                </c:pt>
                <c:pt idx="25853">
                  <c:v>2.794038</c:v>
                </c:pt>
                <c:pt idx="25854">
                  <c:v>2.7916099999999999</c:v>
                </c:pt>
                <c:pt idx="25855">
                  <c:v>2.7951199999999998</c:v>
                </c:pt>
                <c:pt idx="25856">
                  <c:v>2.7911049999999999</c:v>
                </c:pt>
                <c:pt idx="25857">
                  <c:v>2.7908170000000001</c:v>
                </c:pt>
                <c:pt idx="25858">
                  <c:v>2.792163</c:v>
                </c:pt>
                <c:pt idx="25859">
                  <c:v>2.7937020000000001</c:v>
                </c:pt>
                <c:pt idx="25860">
                  <c:v>2.7949999999999999</c:v>
                </c:pt>
                <c:pt idx="25861">
                  <c:v>2.794543</c:v>
                </c:pt>
                <c:pt idx="25862">
                  <c:v>2.7963939999999998</c:v>
                </c:pt>
                <c:pt idx="25863">
                  <c:v>2.7994479999999999</c:v>
                </c:pt>
                <c:pt idx="25864">
                  <c:v>2.800265</c:v>
                </c:pt>
                <c:pt idx="25865">
                  <c:v>2.8011780000000002</c:v>
                </c:pt>
                <c:pt idx="25866">
                  <c:v>2.802549</c:v>
                </c:pt>
                <c:pt idx="25867">
                  <c:v>2.8004570000000002</c:v>
                </c:pt>
                <c:pt idx="25868">
                  <c:v>2.8018269999999998</c:v>
                </c:pt>
                <c:pt idx="25869">
                  <c:v>2.8022360000000002</c:v>
                </c:pt>
                <c:pt idx="25870">
                  <c:v>2.799928</c:v>
                </c:pt>
                <c:pt idx="25871">
                  <c:v>2.7984140000000002</c:v>
                </c:pt>
                <c:pt idx="25872">
                  <c:v>2.7977400000000001</c:v>
                </c:pt>
                <c:pt idx="25873">
                  <c:v>2.79637</c:v>
                </c:pt>
                <c:pt idx="25874">
                  <c:v>2.794111</c:v>
                </c:pt>
                <c:pt idx="25875">
                  <c:v>2.7903120000000001</c:v>
                </c:pt>
                <c:pt idx="25876">
                  <c:v>2.7882199999999999</c:v>
                </c:pt>
                <c:pt idx="25877">
                  <c:v>2.7901919999999998</c:v>
                </c:pt>
                <c:pt idx="25878">
                  <c:v>2.7887249999999999</c:v>
                </c:pt>
                <c:pt idx="25879">
                  <c:v>2.7863449999999998</c:v>
                </c:pt>
                <c:pt idx="25880">
                  <c:v>2.7901919999999998</c:v>
                </c:pt>
                <c:pt idx="25881">
                  <c:v>2.7951199999999998</c:v>
                </c:pt>
                <c:pt idx="25882">
                  <c:v>2.7978369999999999</c:v>
                </c:pt>
                <c:pt idx="25883">
                  <c:v>2.796106</c:v>
                </c:pt>
                <c:pt idx="25884">
                  <c:v>2.7952880000000002</c:v>
                </c:pt>
                <c:pt idx="25885">
                  <c:v>2.7950719999999998</c:v>
                </c:pt>
                <c:pt idx="25886">
                  <c:v>2.7974519999999998</c:v>
                </c:pt>
                <c:pt idx="25887">
                  <c:v>2.8008419999999998</c:v>
                </c:pt>
                <c:pt idx="25888">
                  <c:v>2.8041109999999998</c:v>
                </c:pt>
                <c:pt idx="25889">
                  <c:v>2.8079339999999999</c:v>
                </c:pt>
                <c:pt idx="25890">
                  <c:v>2.8099530000000001</c:v>
                </c:pt>
                <c:pt idx="25891">
                  <c:v>2.8086549999999999</c:v>
                </c:pt>
                <c:pt idx="25892">
                  <c:v>2.805434</c:v>
                </c:pt>
                <c:pt idx="25893">
                  <c:v>2.802092</c:v>
                </c:pt>
                <c:pt idx="25894">
                  <c:v>2.798486</c:v>
                </c:pt>
                <c:pt idx="25895">
                  <c:v>2.7962020000000001</c:v>
                </c:pt>
                <c:pt idx="25896">
                  <c:v>2.7967550000000001</c:v>
                </c:pt>
                <c:pt idx="25897">
                  <c:v>2.7961779999999998</c:v>
                </c:pt>
                <c:pt idx="25898">
                  <c:v>2.7954810000000001</c:v>
                </c:pt>
                <c:pt idx="25899">
                  <c:v>2.7952880000000002</c:v>
                </c:pt>
                <c:pt idx="25900">
                  <c:v>2.800265</c:v>
                </c:pt>
                <c:pt idx="25901">
                  <c:v>2.8019240000000001</c:v>
                </c:pt>
                <c:pt idx="25902">
                  <c:v>2.8015629999999998</c:v>
                </c:pt>
                <c:pt idx="25903">
                  <c:v>2.801202</c:v>
                </c:pt>
                <c:pt idx="25904">
                  <c:v>2.803318</c:v>
                </c:pt>
                <c:pt idx="25905">
                  <c:v>2.8014190000000001</c:v>
                </c:pt>
                <c:pt idx="25906">
                  <c:v>2.8045439999999999</c:v>
                </c:pt>
                <c:pt idx="25907">
                  <c:v>2.8024529999999999</c:v>
                </c:pt>
                <c:pt idx="25908">
                  <c:v>2.7980290000000001</c:v>
                </c:pt>
                <c:pt idx="25909">
                  <c:v>2.7979090000000002</c:v>
                </c:pt>
                <c:pt idx="25910">
                  <c:v>2.79976</c:v>
                </c:pt>
                <c:pt idx="25911">
                  <c:v>2.800986</c:v>
                </c:pt>
                <c:pt idx="25912">
                  <c:v>2.8039429999999999</c:v>
                </c:pt>
                <c:pt idx="25913">
                  <c:v>2.80315</c:v>
                </c:pt>
                <c:pt idx="25914">
                  <c:v>2.80125</c:v>
                </c:pt>
                <c:pt idx="25915">
                  <c:v>2.7981009999999999</c:v>
                </c:pt>
                <c:pt idx="25916">
                  <c:v>2.7977400000000001</c:v>
                </c:pt>
                <c:pt idx="25917">
                  <c:v>2.7995679999999998</c:v>
                </c:pt>
                <c:pt idx="25918">
                  <c:v>2.7994949999999998</c:v>
                </c:pt>
                <c:pt idx="25919">
                  <c:v>2.798943</c:v>
                </c:pt>
                <c:pt idx="25920">
                  <c:v>2.7984140000000002</c:v>
                </c:pt>
                <c:pt idx="25921">
                  <c:v>2.801587</c:v>
                </c:pt>
                <c:pt idx="25922">
                  <c:v>2.804592</c:v>
                </c:pt>
                <c:pt idx="25923">
                  <c:v>2.805482</c:v>
                </c:pt>
                <c:pt idx="25924">
                  <c:v>2.8073570000000001</c:v>
                </c:pt>
                <c:pt idx="25925">
                  <c:v>2.806419</c:v>
                </c:pt>
                <c:pt idx="25926">
                  <c:v>2.806203</c:v>
                </c:pt>
                <c:pt idx="25927">
                  <c:v>2.8058179999999999</c:v>
                </c:pt>
                <c:pt idx="25928">
                  <c:v>2.806756</c:v>
                </c:pt>
                <c:pt idx="25929">
                  <c:v>2.8067799999999998</c:v>
                </c:pt>
                <c:pt idx="25930">
                  <c:v>2.8056260000000002</c:v>
                </c:pt>
                <c:pt idx="25931">
                  <c:v>2.8065869999999999</c:v>
                </c:pt>
                <c:pt idx="25932">
                  <c:v>2.8017069999999999</c:v>
                </c:pt>
                <c:pt idx="25933">
                  <c:v>2.799255</c:v>
                </c:pt>
                <c:pt idx="25934">
                  <c:v>2.7990390000000001</c:v>
                </c:pt>
                <c:pt idx="25935">
                  <c:v>2.7982209999999998</c:v>
                </c:pt>
                <c:pt idx="25936">
                  <c:v>2.7982209999999998</c:v>
                </c:pt>
                <c:pt idx="25937">
                  <c:v>2.798438</c:v>
                </c:pt>
                <c:pt idx="25938">
                  <c:v>2.8011780000000002</c:v>
                </c:pt>
                <c:pt idx="25939">
                  <c:v>2.8000250000000002</c:v>
                </c:pt>
                <c:pt idx="25940">
                  <c:v>2.802549</c:v>
                </c:pt>
                <c:pt idx="25941">
                  <c:v>2.8030539999999999</c:v>
                </c:pt>
                <c:pt idx="25942">
                  <c:v>2.8039429999999999</c:v>
                </c:pt>
                <c:pt idx="25943">
                  <c:v>2.805097</c:v>
                </c:pt>
                <c:pt idx="25944">
                  <c:v>2.8027890000000002</c:v>
                </c:pt>
                <c:pt idx="25945">
                  <c:v>2.8027890000000002</c:v>
                </c:pt>
                <c:pt idx="25946">
                  <c:v>2.8044720000000001</c:v>
                </c:pt>
                <c:pt idx="25947">
                  <c:v>2.8062749999999999</c:v>
                </c:pt>
                <c:pt idx="25948">
                  <c:v>2.8053129999999999</c:v>
                </c:pt>
                <c:pt idx="25949">
                  <c:v>2.8014190000000001</c:v>
                </c:pt>
                <c:pt idx="25950">
                  <c:v>2.7996400000000001</c:v>
                </c:pt>
                <c:pt idx="25951">
                  <c:v>2.7973560000000002</c:v>
                </c:pt>
                <c:pt idx="25952">
                  <c:v>2.7967309999999999</c:v>
                </c:pt>
                <c:pt idx="25953">
                  <c:v>2.7970670000000002</c:v>
                </c:pt>
                <c:pt idx="25954">
                  <c:v>2.7942070000000001</c:v>
                </c:pt>
                <c:pt idx="25955">
                  <c:v>2.79298</c:v>
                </c:pt>
                <c:pt idx="25956">
                  <c:v>2.7929080000000002</c:v>
                </c:pt>
                <c:pt idx="25957">
                  <c:v>2.7935569999999998</c:v>
                </c:pt>
                <c:pt idx="25958">
                  <c:v>2.7928120000000001</c:v>
                </c:pt>
                <c:pt idx="25959">
                  <c:v>2.7947109999999999</c:v>
                </c:pt>
                <c:pt idx="25960">
                  <c:v>2.7971159999999999</c:v>
                </c:pt>
                <c:pt idx="25961">
                  <c:v>2.8000970000000001</c:v>
                </c:pt>
                <c:pt idx="25962">
                  <c:v>2.7992789999999999</c:v>
                </c:pt>
                <c:pt idx="25963">
                  <c:v>2.8012260000000002</c:v>
                </c:pt>
                <c:pt idx="25964">
                  <c:v>2.8018519999999998</c:v>
                </c:pt>
                <c:pt idx="25965">
                  <c:v>2.8001209999999999</c:v>
                </c:pt>
                <c:pt idx="25966">
                  <c:v>2.7962980000000002</c:v>
                </c:pt>
                <c:pt idx="25967">
                  <c:v>2.799207</c:v>
                </c:pt>
                <c:pt idx="25968">
                  <c:v>2.8019959999999999</c:v>
                </c:pt>
                <c:pt idx="25969">
                  <c:v>2.799544</c:v>
                </c:pt>
                <c:pt idx="25970">
                  <c:v>2.7960579999999999</c:v>
                </c:pt>
                <c:pt idx="25971">
                  <c:v>2.7964899999999999</c:v>
                </c:pt>
                <c:pt idx="25972">
                  <c:v>2.7958409999999998</c:v>
                </c:pt>
                <c:pt idx="25973">
                  <c:v>2.7956970000000001</c:v>
                </c:pt>
                <c:pt idx="25974">
                  <c:v>2.7939660000000002</c:v>
                </c:pt>
                <c:pt idx="25975">
                  <c:v>2.792211</c:v>
                </c:pt>
                <c:pt idx="25976">
                  <c:v>2.7930769999999998</c:v>
                </c:pt>
                <c:pt idx="25977">
                  <c:v>2.7921390000000001</c:v>
                </c:pt>
                <c:pt idx="25978">
                  <c:v>2.790216</c:v>
                </c:pt>
                <c:pt idx="25979">
                  <c:v>2.790985</c:v>
                </c:pt>
                <c:pt idx="25980">
                  <c:v>2.792716</c:v>
                </c:pt>
                <c:pt idx="25981">
                  <c:v>2.7958409999999998</c:v>
                </c:pt>
                <c:pt idx="25982">
                  <c:v>2.7990149999999998</c:v>
                </c:pt>
                <c:pt idx="25983">
                  <c:v>2.7976679999999998</c:v>
                </c:pt>
                <c:pt idx="25984">
                  <c:v>2.800986</c:v>
                </c:pt>
                <c:pt idx="25985">
                  <c:v>2.8014190000000001</c:v>
                </c:pt>
                <c:pt idx="25986">
                  <c:v>2.8005770000000001</c:v>
                </c:pt>
                <c:pt idx="25987">
                  <c:v>2.800529</c:v>
                </c:pt>
                <c:pt idx="25988">
                  <c:v>2.8017310000000002</c:v>
                </c:pt>
                <c:pt idx="25989">
                  <c:v>2.8011059999999999</c:v>
                </c:pt>
                <c:pt idx="25990">
                  <c:v>2.7959130000000001</c:v>
                </c:pt>
                <c:pt idx="25991">
                  <c:v>2.7936540000000001</c:v>
                </c:pt>
                <c:pt idx="25992">
                  <c:v>2.791706</c:v>
                </c:pt>
                <c:pt idx="25993">
                  <c:v>2.7883650000000002</c:v>
                </c:pt>
                <c:pt idx="25994">
                  <c:v>2.7852640000000002</c:v>
                </c:pt>
                <c:pt idx="25995">
                  <c:v>2.78423</c:v>
                </c:pt>
                <c:pt idx="25996">
                  <c:v>2.787283</c:v>
                </c:pt>
                <c:pt idx="25997">
                  <c:v>2.7883170000000002</c:v>
                </c:pt>
                <c:pt idx="25998">
                  <c:v>2.789879</c:v>
                </c:pt>
                <c:pt idx="25999">
                  <c:v>2.7906970000000002</c:v>
                </c:pt>
                <c:pt idx="26000">
                  <c:v>2.791442</c:v>
                </c:pt>
                <c:pt idx="26001">
                  <c:v>2.7947839999999999</c:v>
                </c:pt>
                <c:pt idx="26002">
                  <c:v>2.7971629999999998</c:v>
                </c:pt>
                <c:pt idx="26003">
                  <c:v>2.7986059999999999</c:v>
                </c:pt>
                <c:pt idx="26004">
                  <c:v>2.7987739999999999</c:v>
                </c:pt>
                <c:pt idx="26005">
                  <c:v>2.8004570000000002</c:v>
                </c:pt>
                <c:pt idx="26006">
                  <c:v>2.803534</c:v>
                </c:pt>
                <c:pt idx="26007">
                  <c:v>2.8037510000000001</c:v>
                </c:pt>
                <c:pt idx="26008">
                  <c:v>2.804376</c:v>
                </c:pt>
                <c:pt idx="26009">
                  <c:v>2.7990629999999999</c:v>
                </c:pt>
                <c:pt idx="26010">
                  <c:v>2.7973080000000001</c:v>
                </c:pt>
                <c:pt idx="26011">
                  <c:v>2.7957450000000001</c:v>
                </c:pt>
                <c:pt idx="26012">
                  <c:v>2.7953359999999998</c:v>
                </c:pt>
                <c:pt idx="26013">
                  <c:v>2.7957450000000001</c:v>
                </c:pt>
                <c:pt idx="26014">
                  <c:v>2.7957209999999999</c:v>
                </c:pt>
                <c:pt idx="26015">
                  <c:v>2.7937979999999998</c:v>
                </c:pt>
                <c:pt idx="26016">
                  <c:v>2.795601</c:v>
                </c:pt>
                <c:pt idx="26017">
                  <c:v>2.794327</c:v>
                </c:pt>
                <c:pt idx="26018">
                  <c:v>2.7925960000000001</c:v>
                </c:pt>
                <c:pt idx="26019">
                  <c:v>2.7922829999999998</c:v>
                </c:pt>
                <c:pt idx="26020">
                  <c:v>2.7934130000000001</c:v>
                </c:pt>
                <c:pt idx="26021">
                  <c:v>2.7951920000000001</c:v>
                </c:pt>
                <c:pt idx="26022">
                  <c:v>2.7928600000000001</c:v>
                </c:pt>
                <c:pt idx="26023">
                  <c:v>2.793221</c:v>
                </c:pt>
                <c:pt idx="26024">
                  <c:v>2.7977400000000001</c:v>
                </c:pt>
                <c:pt idx="26025">
                  <c:v>2.796875</c:v>
                </c:pt>
                <c:pt idx="26026">
                  <c:v>2.799976</c:v>
                </c:pt>
                <c:pt idx="26027">
                  <c:v>2.802597</c:v>
                </c:pt>
                <c:pt idx="26028">
                  <c:v>2.7999520000000002</c:v>
                </c:pt>
                <c:pt idx="26029">
                  <c:v>2.7980770000000001</c:v>
                </c:pt>
                <c:pt idx="26030">
                  <c:v>2.7975240000000001</c:v>
                </c:pt>
                <c:pt idx="26031">
                  <c:v>2.7986059999999999</c:v>
                </c:pt>
                <c:pt idx="26032">
                  <c:v>2.7942070000000001</c:v>
                </c:pt>
                <c:pt idx="26033">
                  <c:v>2.79149</c:v>
                </c:pt>
                <c:pt idx="26034">
                  <c:v>2.7947600000000001</c:v>
                </c:pt>
                <c:pt idx="26035">
                  <c:v>2.7905760000000002</c:v>
                </c:pt>
                <c:pt idx="26036">
                  <c:v>2.789326</c:v>
                </c:pt>
                <c:pt idx="26037">
                  <c:v>2.7899029999999998</c:v>
                </c:pt>
                <c:pt idx="26038">
                  <c:v>2.7905760000000002</c:v>
                </c:pt>
                <c:pt idx="26039">
                  <c:v>2.79149</c:v>
                </c:pt>
                <c:pt idx="26040">
                  <c:v>2.7912020000000002</c:v>
                </c:pt>
                <c:pt idx="26041">
                  <c:v>2.7937259999999999</c:v>
                </c:pt>
                <c:pt idx="26042">
                  <c:v>2.7956970000000001</c:v>
                </c:pt>
                <c:pt idx="26043">
                  <c:v>2.7926920000000002</c:v>
                </c:pt>
                <c:pt idx="26044">
                  <c:v>2.791706</c:v>
                </c:pt>
                <c:pt idx="26045">
                  <c:v>2.7900719999999999</c:v>
                </c:pt>
                <c:pt idx="26046">
                  <c:v>2.7854320000000001</c:v>
                </c:pt>
                <c:pt idx="26047">
                  <c:v>2.7861769999999999</c:v>
                </c:pt>
                <c:pt idx="26048">
                  <c:v>2.791153</c:v>
                </c:pt>
                <c:pt idx="26049">
                  <c:v>2.791153</c:v>
                </c:pt>
                <c:pt idx="26050">
                  <c:v>2.7916099999999999</c:v>
                </c:pt>
                <c:pt idx="26051">
                  <c:v>2.7934369999999999</c:v>
                </c:pt>
                <c:pt idx="26052">
                  <c:v>2.7952880000000002</c:v>
                </c:pt>
                <c:pt idx="26053">
                  <c:v>2.7954089999999998</c:v>
                </c:pt>
                <c:pt idx="26054">
                  <c:v>2.7974999999999999</c:v>
                </c:pt>
                <c:pt idx="26055">
                  <c:v>2.799976</c:v>
                </c:pt>
                <c:pt idx="26056">
                  <c:v>2.7985579999999999</c:v>
                </c:pt>
                <c:pt idx="26057">
                  <c:v>2.8001209999999999</c:v>
                </c:pt>
                <c:pt idx="26058">
                  <c:v>2.7979810000000001</c:v>
                </c:pt>
                <c:pt idx="26059">
                  <c:v>2.7967550000000001</c:v>
                </c:pt>
                <c:pt idx="26060">
                  <c:v>2.7949760000000001</c:v>
                </c:pt>
                <c:pt idx="26061">
                  <c:v>2.795938</c:v>
                </c:pt>
                <c:pt idx="26062">
                  <c:v>2.7947109999999999</c:v>
                </c:pt>
                <c:pt idx="26063">
                  <c:v>2.7911290000000002</c:v>
                </c:pt>
                <c:pt idx="26064">
                  <c:v>2.7916340000000002</c:v>
                </c:pt>
                <c:pt idx="26065">
                  <c:v>2.793269</c:v>
                </c:pt>
                <c:pt idx="26066">
                  <c:v>2.7938700000000001</c:v>
                </c:pt>
                <c:pt idx="26067">
                  <c:v>2.7940860000000001</c:v>
                </c:pt>
                <c:pt idx="26068">
                  <c:v>2.7927879999999998</c:v>
                </c:pt>
                <c:pt idx="26069">
                  <c:v>2.7940140000000002</c:v>
                </c:pt>
                <c:pt idx="26070">
                  <c:v>2.793606</c:v>
                </c:pt>
                <c:pt idx="26071">
                  <c:v>2.7935340000000002</c:v>
                </c:pt>
                <c:pt idx="26072">
                  <c:v>2.7905280000000001</c:v>
                </c:pt>
                <c:pt idx="26073">
                  <c:v>2.7915139999999998</c:v>
                </c:pt>
                <c:pt idx="26074">
                  <c:v>2.7892779999999999</c:v>
                </c:pt>
                <c:pt idx="26075">
                  <c:v>2.7865139999999999</c:v>
                </c:pt>
                <c:pt idx="26076">
                  <c:v>2.7873549999999998</c:v>
                </c:pt>
                <c:pt idx="26077">
                  <c:v>2.7935810000000001</c:v>
                </c:pt>
                <c:pt idx="26078">
                  <c:v>2.7961299999999998</c:v>
                </c:pt>
                <c:pt idx="26079">
                  <c:v>2.795865</c:v>
                </c:pt>
                <c:pt idx="26080">
                  <c:v>2.7930769999999998</c:v>
                </c:pt>
                <c:pt idx="26081">
                  <c:v>2.7928359999999999</c:v>
                </c:pt>
                <c:pt idx="26082">
                  <c:v>2.794111</c:v>
                </c:pt>
                <c:pt idx="26083">
                  <c:v>2.7931490000000001</c:v>
                </c:pt>
                <c:pt idx="26084">
                  <c:v>2.790985</c:v>
                </c:pt>
                <c:pt idx="26085">
                  <c:v>2.7903359999999999</c:v>
                </c:pt>
                <c:pt idx="26086">
                  <c:v>2.7870659999999998</c:v>
                </c:pt>
                <c:pt idx="26087">
                  <c:v>2.7882440000000002</c:v>
                </c:pt>
                <c:pt idx="26088">
                  <c:v>2.791779</c:v>
                </c:pt>
                <c:pt idx="26089">
                  <c:v>2.7948080000000002</c:v>
                </c:pt>
                <c:pt idx="26090">
                  <c:v>2.7923559999999998</c:v>
                </c:pt>
                <c:pt idx="26091">
                  <c:v>2.7934610000000002</c:v>
                </c:pt>
                <c:pt idx="26092">
                  <c:v>2.7954569999999999</c:v>
                </c:pt>
                <c:pt idx="26093">
                  <c:v>2.794543</c:v>
                </c:pt>
                <c:pt idx="26094">
                  <c:v>2.796611</c:v>
                </c:pt>
                <c:pt idx="26095">
                  <c:v>2.7993030000000001</c:v>
                </c:pt>
                <c:pt idx="26096">
                  <c:v>2.8010579999999998</c:v>
                </c:pt>
                <c:pt idx="26097">
                  <c:v>2.8016589999999999</c:v>
                </c:pt>
                <c:pt idx="26098">
                  <c:v>2.8016589999999999</c:v>
                </c:pt>
                <c:pt idx="26099">
                  <c:v>2.799976</c:v>
                </c:pt>
                <c:pt idx="26100">
                  <c:v>2.797091</c:v>
                </c:pt>
                <c:pt idx="26101">
                  <c:v>2.7962739999999999</c:v>
                </c:pt>
                <c:pt idx="26102">
                  <c:v>2.7974519999999998</c:v>
                </c:pt>
                <c:pt idx="26103">
                  <c:v>2.7938459999999998</c:v>
                </c:pt>
                <c:pt idx="26104">
                  <c:v>2.7943750000000001</c:v>
                </c:pt>
                <c:pt idx="26105">
                  <c:v>2.7954569999999999</c:v>
                </c:pt>
                <c:pt idx="26106">
                  <c:v>2.7924519999999999</c:v>
                </c:pt>
                <c:pt idx="26107">
                  <c:v>2.7897590000000001</c:v>
                </c:pt>
                <c:pt idx="26108">
                  <c:v>2.7918509999999999</c:v>
                </c:pt>
                <c:pt idx="26109">
                  <c:v>2.794495</c:v>
                </c:pt>
                <c:pt idx="26110">
                  <c:v>2.7965870000000002</c:v>
                </c:pt>
                <c:pt idx="26111">
                  <c:v>2.7980049999999999</c:v>
                </c:pt>
                <c:pt idx="26112">
                  <c:v>2.79738</c:v>
                </c:pt>
                <c:pt idx="26113">
                  <c:v>2.7994479999999999</c:v>
                </c:pt>
                <c:pt idx="26114">
                  <c:v>2.7979810000000001</c:v>
                </c:pt>
                <c:pt idx="26115">
                  <c:v>2.7978610000000002</c:v>
                </c:pt>
                <c:pt idx="26116">
                  <c:v>2.7982209999999998</c:v>
                </c:pt>
                <c:pt idx="26117">
                  <c:v>2.7962980000000002</c:v>
                </c:pt>
                <c:pt idx="26118">
                  <c:v>2.7961779999999998</c:v>
                </c:pt>
                <c:pt idx="26119">
                  <c:v>2.7986059999999999</c:v>
                </c:pt>
                <c:pt idx="26120">
                  <c:v>2.7971159999999999</c:v>
                </c:pt>
                <c:pt idx="26121">
                  <c:v>2.7962980000000002</c:v>
                </c:pt>
                <c:pt idx="26122">
                  <c:v>2.7948559999999998</c:v>
                </c:pt>
                <c:pt idx="26123">
                  <c:v>2.7917540000000001</c:v>
                </c:pt>
                <c:pt idx="26124">
                  <c:v>2.7902879999999999</c:v>
                </c:pt>
                <c:pt idx="26125">
                  <c:v>2.788894</c:v>
                </c:pt>
                <c:pt idx="26126">
                  <c:v>2.7881480000000001</c:v>
                </c:pt>
                <c:pt idx="26127">
                  <c:v>2.784783</c:v>
                </c:pt>
                <c:pt idx="26128">
                  <c:v>2.7873070000000002</c:v>
                </c:pt>
                <c:pt idx="26129">
                  <c:v>2.7897110000000001</c:v>
                </c:pt>
                <c:pt idx="26130">
                  <c:v>2.790216</c:v>
                </c:pt>
                <c:pt idx="26131">
                  <c:v>2.7910089999999999</c:v>
                </c:pt>
                <c:pt idx="26132">
                  <c:v>2.792716</c:v>
                </c:pt>
                <c:pt idx="26133">
                  <c:v>2.7901919999999998</c:v>
                </c:pt>
                <c:pt idx="26134">
                  <c:v>2.7881480000000001</c:v>
                </c:pt>
                <c:pt idx="26135">
                  <c:v>2.7928839999999999</c:v>
                </c:pt>
                <c:pt idx="26136">
                  <c:v>2.7979810000000001</c:v>
                </c:pt>
                <c:pt idx="26137">
                  <c:v>2.79738</c:v>
                </c:pt>
                <c:pt idx="26138">
                  <c:v>2.7925719999999998</c:v>
                </c:pt>
                <c:pt idx="26139">
                  <c:v>2.789158</c:v>
                </c:pt>
                <c:pt idx="26140">
                  <c:v>2.7897829999999999</c:v>
                </c:pt>
                <c:pt idx="26141">
                  <c:v>2.7944469999999999</c:v>
                </c:pt>
                <c:pt idx="26142">
                  <c:v>2.7888700000000002</c:v>
                </c:pt>
                <c:pt idx="26143">
                  <c:v>2.7876430000000001</c:v>
                </c:pt>
                <c:pt idx="26144">
                  <c:v>2.784951</c:v>
                </c:pt>
                <c:pt idx="26145">
                  <c:v>2.7918509999999999</c:v>
                </c:pt>
                <c:pt idx="26146">
                  <c:v>2.7977400000000001</c:v>
                </c:pt>
                <c:pt idx="26147">
                  <c:v>2.8006730000000002</c:v>
                </c:pt>
                <c:pt idx="26148">
                  <c:v>2.803077</c:v>
                </c:pt>
                <c:pt idx="26149">
                  <c:v>2.8009140000000001</c:v>
                </c:pt>
                <c:pt idx="26150">
                  <c:v>2.8001689999999999</c:v>
                </c:pt>
                <c:pt idx="26151">
                  <c:v>2.801539</c:v>
                </c:pt>
                <c:pt idx="26152">
                  <c:v>2.7994949999999998</c:v>
                </c:pt>
                <c:pt idx="26153">
                  <c:v>2.7986300000000002</c:v>
                </c:pt>
                <c:pt idx="26154">
                  <c:v>2.7964660000000001</c:v>
                </c:pt>
                <c:pt idx="26155">
                  <c:v>2.7964180000000001</c:v>
                </c:pt>
                <c:pt idx="26156">
                  <c:v>2.7937020000000001</c:v>
                </c:pt>
                <c:pt idx="26157">
                  <c:v>2.7932929999999998</c:v>
                </c:pt>
                <c:pt idx="26158">
                  <c:v>2.7927399999999998</c:v>
                </c:pt>
                <c:pt idx="26159">
                  <c:v>2.7881719999999999</c:v>
                </c:pt>
                <c:pt idx="26160">
                  <c:v>2.7868740000000001</c:v>
                </c:pt>
                <c:pt idx="26161">
                  <c:v>2.7850229999999998</c:v>
                </c:pt>
                <c:pt idx="26162">
                  <c:v>2.7862969999999998</c:v>
                </c:pt>
                <c:pt idx="26163">
                  <c:v>2.787836</c:v>
                </c:pt>
                <c:pt idx="26164">
                  <c:v>2.7887490000000001</c:v>
                </c:pt>
                <c:pt idx="26165">
                  <c:v>2.790985</c:v>
                </c:pt>
                <c:pt idx="26166">
                  <c:v>2.792764</c:v>
                </c:pt>
                <c:pt idx="26167">
                  <c:v>2.7941579999999999</c:v>
                </c:pt>
                <c:pt idx="26168">
                  <c:v>2.7957450000000001</c:v>
                </c:pt>
                <c:pt idx="26169">
                  <c:v>2.7967309999999999</c:v>
                </c:pt>
                <c:pt idx="26170">
                  <c:v>2.796322</c:v>
                </c:pt>
                <c:pt idx="26171">
                  <c:v>2.7967309999999999</c:v>
                </c:pt>
                <c:pt idx="26172">
                  <c:v>2.7971879999999998</c:v>
                </c:pt>
                <c:pt idx="26173">
                  <c:v>2.7969710000000001</c:v>
                </c:pt>
                <c:pt idx="26174">
                  <c:v>2.7955049999999999</c:v>
                </c:pt>
                <c:pt idx="26175">
                  <c:v>2.7946149999999998</c:v>
                </c:pt>
                <c:pt idx="26176">
                  <c:v>2.791274</c:v>
                </c:pt>
                <c:pt idx="26177">
                  <c:v>2.7901919999999998</c:v>
                </c:pt>
                <c:pt idx="26178">
                  <c:v>2.7891339999999998</c:v>
                </c:pt>
                <c:pt idx="26179">
                  <c:v>2.7905519999999999</c:v>
                </c:pt>
                <c:pt idx="26180">
                  <c:v>2.788653</c:v>
                </c:pt>
                <c:pt idx="26181">
                  <c:v>2.7882440000000002</c:v>
                </c:pt>
                <c:pt idx="26182">
                  <c:v>2.7849270000000002</c:v>
                </c:pt>
                <c:pt idx="26183">
                  <c:v>2.7974039999999998</c:v>
                </c:pt>
                <c:pt idx="26184">
                  <c:v>2.795601</c:v>
                </c:pt>
                <c:pt idx="26185">
                  <c:v>2.7956490000000001</c:v>
                </c:pt>
                <c:pt idx="26186">
                  <c:v>2.7935810000000001</c:v>
                </c:pt>
                <c:pt idx="26187">
                  <c:v>2.789927</c:v>
                </c:pt>
                <c:pt idx="26188">
                  <c:v>2.787331</c:v>
                </c:pt>
                <c:pt idx="26189">
                  <c:v>2.791995</c:v>
                </c:pt>
                <c:pt idx="26190">
                  <c:v>2.7948080000000002</c:v>
                </c:pt>
                <c:pt idx="26191">
                  <c:v>2.7954569999999999</c:v>
                </c:pt>
                <c:pt idx="26192">
                  <c:v>2.7923800000000001</c:v>
                </c:pt>
                <c:pt idx="26193">
                  <c:v>2.7906010000000001</c:v>
                </c:pt>
                <c:pt idx="26194">
                  <c:v>2.7905280000000001</c:v>
                </c:pt>
                <c:pt idx="26195">
                  <c:v>2.788341</c:v>
                </c:pt>
                <c:pt idx="26196">
                  <c:v>2.7892060000000001</c:v>
                </c:pt>
                <c:pt idx="26197">
                  <c:v>2.790985</c:v>
                </c:pt>
                <c:pt idx="26198">
                  <c:v>2.7954810000000001</c:v>
                </c:pt>
                <c:pt idx="26199">
                  <c:v>2.8007939999999998</c:v>
                </c:pt>
                <c:pt idx="26200">
                  <c:v>2.7988940000000002</c:v>
                </c:pt>
                <c:pt idx="26201">
                  <c:v>2.7968510000000002</c:v>
                </c:pt>
                <c:pt idx="26202">
                  <c:v>2.7957209999999999</c:v>
                </c:pt>
                <c:pt idx="26203">
                  <c:v>2.7978610000000002</c:v>
                </c:pt>
                <c:pt idx="26204">
                  <c:v>2.7962020000000001</c:v>
                </c:pt>
                <c:pt idx="26205">
                  <c:v>2.795817</c:v>
                </c:pt>
                <c:pt idx="26206">
                  <c:v>2.795264</c:v>
                </c:pt>
                <c:pt idx="26207">
                  <c:v>2.7928120000000001</c:v>
                </c:pt>
                <c:pt idx="26208">
                  <c:v>2.788653</c:v>
                </c:pt>
                <c:pt idx="26209">
                  <c:v>2.7861530000000001</c:v>
                </c:pt>
                <c:pt idx="26210">
                  <c:v>2.7835329999999998</c:v>
                </c:pt>
                <c:pt idx="26211">
                  <c:v>2.785215</c:v>
                </c:pt>
                <c:pt idx="26212">
                  <c:v>2.78572</c:v>
                </c:pt>
                <c:pt idx="26213">
                  <c:v>2.7885330000000002</c:v>
                </c:pt>
                <c:pt idx="26214">
                  <c:v>2.7882440000000002</c:v>
                </c:pt>
                <c:pt idx="26215">
                  <c:v>2.7850470000000001</c:v>
                </c:pt>
                <c:pt idx="26216">
                  <c:v>2.7845900000000001</c:v>
                </c:pt>
                <c:pt idx="26217">
                  <c:v>2.7870430000000002</c:v>
                </c:pt>
                <c:pt idx="26218">
                  <c:v>2.7861050000000001</c:v>
                </c:pt>
                <c:pt idx="26219">
                  <c:v>2.7853599999999998</c:v>
                </c:pt>
                <c:pt idx="26220">
                  <c:v>2.7859609999999999</c:v>
                </c:pt>
                <c:pt idx="26221">
                  <c:v>2.7872110000000001</c:v>
                </c:pt>
                <c:pt idx="26222">
                  <c:v>2.796827</c:v>
                </c:pt>
                <c:pt idx="26223">
                  <c:v>2.79637</c:v>
                </c:pt>
                <c:pt idx="26224">
                  <c:v>2.7948080000000002</c:v>
                </c:pt>
                <c:pt idx="26225">
                  <c:v>2.791153</c:v>
                </c:pt>
                <c:pt idx="26226">
                  <c:v>2.7915619999999999</c:v>
                </c:pt>
                <c:pt idx="26227">
                  <c:v>2.7906490000000002</c:v>
                </c:pt>
                <c:pt idx="26228">
                  <c:v>2.7886289999999998</c:v>
                </c:pt>
                <c:pt idx="26229">
                  <c:v>2.7888700000000002</c:v>
                </c:pt>
                <c:pt idx="26230">
                  <c:v>2.788557</c:v>
                </c:pt>
                <c:pt idx="26231">
                  <c:v>2.78661</c:v>
                </c:pt>
                <c:pt idx="26232">
                  <c:v>2.787836</c:v>
                </c:pt>
                <c:pt idx="26233">
                  <c:v>2.7899509999999998</c:v>
                </c:pt>
                <c:pt idx="26234">
                  <c:v>2.7918989999999999</c:v>
                </c:pt>
                <c:pt idx="26235">
                  <c:v>2.7940140000000002</c:v>
                </c:pt>
                <c:pt idx="26236">
                  <c:v>2.793606</c:v>
                </c:pt>
                <c:pt idx="26237">
                  <c:v>2.7958889999999998</c:v>
                </c:pt>
                <c:pt idx="26238">
                  <c:v>2.7998799999999999</c:v>
                </c:pt>
                <c:pt idx="26239">
                  <c:v>2.7972600000000001</c:v>
                </c:pt>
                <c:pt idx="26240">
                  <c:v>2.7940140000000002</c:v>
                </c:pt>
                <c:pt idx="26241">
                  <c:v>2.7933409999999999</c:v>
                </c:pt>
                <c:pt idx="26242">
                  <c:v>2.7964660000000001</c:v>
                </c:pt>
                <c:pt idx="26243">
                  <c:v>2.7919710000000002</c:v>
                </c:pt>
                <c:pt idx="26244">
                  <c:v>2.790384</c:v>
                </c:pt>
                <c:pt idx="26245">
                  <c:v>2.7920430000000001</c:v>
                </c:pt>
                <c:pt idx="26246">
                  <c:v>2.7879320000000001</c:v>
                </c:pt>
                <c:pt idx="26247">
                  <c:v>2.7894709999999998</c:v>
                </c:pt>
                <c:pt idx="26248">
                  <c:v>2.7921149999999999</c:v>
                </c:pt>
                <c:pt idx="26249">
                  <c:v>2.788052</c:v>
                </c:pt>
                <c:pt idx="26250">
                  <c:v>2.7857440000000002</c:v>
                </c:pt>
                <c:pt idx="26251">
                  <c:v>2.7889659999999998</c:v>
                </c:pt>
                <c:pt idx="26252">
                  <c:v>2.7920910000000001</c:v>
                </c:pt>
                <c:pt idx="26253">
                  <c:v>2.7939180000000001</c:v>
                </c:pt>
                <c:pt idx="26254">
                  <c:v>2.7928839999999999</c:v>
                </c:pt>
                <c:pt idx="26255">
                  <c:v>2.7907690000000001</c:v>
                </c:pt>
                <c:pt idx="26256">
                  <c:v>2.7858160000000001</c:v>
                </c:pt>
                <c:pt idx="26257">
                  <c:v>2.7868019999999998</c:v>
                </c:pt>
                <c:pt idx="26258">
                  <c:v>2.79488</c:v>
                </c:pt>
                <c:pt idx="26259">
                  <c:v>2.7935810000000001</c:v>
                </c:pt>
                <c:pt idx="26260">
                  <c:v>2.790168</c:v>
                </c:pt>
                <c:pt idx="26261">
                  <c:v>2.788557</c:v>
                </c:pt>
                <c:pt idx="26262">
                  <c:v>2.7865859999999998</c:v>
                </c:pt>
                <c:pt idx="26263">
                  <c:v>2.7893509999999999</c:v>
                </c:pt>
                <c:pt idx="26264">
                  <c:v>2.788605</c:v>
                </c:pt>
                <c:pt idx="26265">
                  <c:v>2.7838210000000001</c:v>
                </c:pt>
                <c:pt idx="26266">
                  <c:v>2.786273</c:v>
                </c:pt>
                <c:pt idx="26267">
                  <c:v>2.7902879999999999</c:v>
                </c:pt>
                <c:pt idx="26268">
                  <c:v>2.795312</c:v>
                </c:pt>
                <c:pt idx="26269">
                  <c:v>2.7951440000000001</c:v>
                </c:pt>
                <c:pt idx="26270">
                  <c:v>2.7892779999999999</c:v>
                </c:pt>
                <c:pt idx="26271">
                  <c:v>2.7909130000000002</c:v>
                </c:pt>
                <c:pt idx="26272">
                  <c:v>2.7947600000000001</c:v>
                </c:pt>
                <c:pt idx="26273">
                  <c:v>2.7994479999999999</c:v>
                </c:pt>
                <c:pt idx="26274">
                  <c:v>2.8003849999999999</c:v>
                </c:pt>
                <c:pt idx="26275">
                  <c:v>2.797885</c:v>
                </c:pt>
                <c:pt idx="26276">
                  <c:v>2.7992309999999998</c:v>
                </c:pt>
                <c:pt idx="26277">
                  <c:v>2.8003369999999999</c:v>
                </c:pt>
                <c:pt idx="26278">
                  <c:v>2.799928</c:v>
                </c:pt>
                <c:pt idx="26279">
                  <c:v>2.7964660000000001</c:v>
                </c:pt>
                <c:pt idx="26280">
                  <c:v>2.797933</c:v>
                </c:pt>
                <c:pt idx="26281">
                  <c:v>2.7966829999999998</c:v>
                </c:pt>
                <c:pt idx="26282">
                  <c:v>2.7923309999999999</c:v>
                </c:pt>
                <c:pt idx="26283">
                  <c:v>2.793053</c:v>
                </c:pt>
                <c:pt idx="26284">
                  <c:v>2.7917540000000001</c:v>
                </c:pt>
                <c:pt idx="26285">
                  <c:v>2.791995</c:v>
                </c:pt>
                <c:pt idx="26286">
                  <c:v>2.7930769999999998</c:v>
                </c:pt>
                <c:pt idx="26287">
                  <c:v>2.7918029999999998</c:v>
                </c:pt>
                <c:pt idx="26288">
                  <c:v>2.790384</c:v>
                </c:pt>
                <c:pt idx="26289">
                  <c:v>2.7897110000000001</c:v>
                </c:pt>
                <c:pt idx="26290">
                  <c:v>2.7863929999999999</c:v>
                </c:pt>
                <c:pt idx="26291">
                  <c:v>2.7877399999999999</c:v>
                </c:pt>
                <c:pt idx="26292">
                  <c:v>2.7886769999999999</c:v>
                </c:pt>
                <c:pt idx="26293">
                  <c:v>2.7867060000000001</c:v>
                </c:pt>
                <c:pt idx="26294">
                  <c:v>2.7875960000000002</c:v>
                </c:pt>
                <c:pt idx="26295">
                  <c:v>2.7888700000000002</c:v>
                </c:pt>
                <c:pt idx="26296">
                  <c:v>2.7935340000000002</c:v>
                </c:pt>
                <c:pt idx="26297">
                  <c:v>2.798197</c:v>
                </c:pt>
                <c:pt idx="26298">
                  <c:v>2.7957689999999999</c:v>
                </c:pt>
                <c:pt idx="26299">
                  <c:v>2.7934130000000001</c:v>
                </c:pt>
                <c:pt idx="26300">
                  <c:v>2.7937500000000002</c:v>
                </c:pt>
                <c:pt idx="26301">
                  <c:v>2.7940140000000002</c:v>
                </c:pt>
                <c:pt idx="26302">
                  <c:v>2.792259</c:v>
                </c:pt>
                <c:pt idx="26303">
                  <c:v>2.7881239999999998</c:v>
                </c:pt>
                <c:pt idx="26304">
                  <c:v>2.786057</c:v>
                </c:pt>
                <c:pt idx="26305">
                  <c:v>2.7843979999999999</c:v>
                </c:pt>
                <c:pt idx="26306">
                  <c:v>2.7824749999999998</c:v>
                </c:pt>
                <c:pt idx="26307">
                  <c:v>2.7871869999999999</c:v>
                </c:pt>
                <c:pt idx="26308">
                  <c:v>2.7888700000000002</c:v>
                </c:pt>
                <c:pt idx="26309">
                  <c:v>2.789879</c:v>
                </c:pt>
                <c:pt idx="26310">
                  <c:v>2.7903359999999999</c:v>
                </c:pt>
                <c:pt idx="26311">
                  <c:v>2.7887010000000001</c:v>
                </c:pt>
                <c:pt idx="26312">
                  <c:v>2.7876430000000001</c:v>
                </c:pt>
                <c:pt idx="26313">
                  <c:v>2.7846380000000002</c:v>
                </c:pt>
                <c:pt idx="26314">
                  <c:v>2.7843979999999999</c:v>
                </c:pt>
                <c:pt idx="26315">
                  <c:v>2.7870659999999998</c:v>
                </c:pt>
                <c:pt idx="26316">
                  <c:v>2.786826</c:v>
                </c:pt>
                <c:pt idx="26317">
                  <c:v>2.788557</c:v>
                </c:pt>
                <c:pt idx="26318">
                  <c:v>2.793606</c:v>
                </c:pt>
                <c:pt idx="26319">
                  <c:v>2.795817</c:v>
                </c:pt>
                <c:pt idx="26320">
                  <c:v>2.796322</c:v>
                </c:pt>
                <c:pt idx="26321">
                  <c:v>2.7961779999999998</c:v>
                </c:pt>
                <c:pt idx="26322">
                  <c:v>2.7945669999999998</c:v>
                </c:pt>
                <c:pt idx="26323">
                  <c:v>2.7935569999999998</c:v>
                </c:pt>
                <c:pt idx="26324">
                  <c:v>2.7910810000000001</c:v>
                </c:pt>
                <c:pt idx="26325">
                  <c:v>2.7923559999999998</c:v>
                </c:pt>
                <c:pt idx="26326">
                  <c:v>2.7906970000000002</c:v>
                </c:pt>
                <c:pt idx="26327">
                  <c:v>2.7887490000000001</c:v>
                </c:pt>
                <c:pt idx="26328">
                  <c:v>2.7908409999999999</c:v>
                </c:pt>
                <c:pt idx="26329">
                  <c:v>2.7889179999999998</c:v>
                </c:pt>
                <c:pt idx="26330">
                  <c:v>2.7885810000000002</c:v>
                </c:pt>
                <c:pt idx="26331">
                  <c:v>2.7871869999999999</c:v>
                </c:pt>
                <c:pt idx="26332">
                  <c:v>2.7910810000000001</c:v>
                </c:pt>
                <c:pt idx="26333">
                  <c:v>2.7940860000000001</c:v>
                </c:pt>
                <c:pt idx="26334">
                  <c:v>2.793774</c:v>
                </c:pt>
                <c:pt idx="26335">
                  <c:v>2.7925239999999998</c:v>
                </c:pt>
                <c:pt idx="26336">
                  <c:v>2.7938939999999999</c:v>
                </c:pt>
                <c:pt idx="26337">
                  <c:v>2.7915139999999998</c:v>
                </c:pt>
                <c:pt idx="26338">
                  <c:v>2.7888700000000002</c:v>
                </c:pt>
                <c:pt idx="26339">
                  <c:v>2.787668</c:v>
                </c:pt>
                <c:pt idx="26340">
                  <c:v>2.7915139999999998</c:v>
                </c:pt>
                <c:pt idx="26341">
                  <c:v>2.7933889999999999</c:v>
                </c:pt>
                <c:pt idx="26342">
                  <c:v>2.7952400000000002</c:v>
                </c:pt>
                <c:pt idx="26343">
                  <c:v>2.7928839999999999</c:v>
                </c:pt>
                <c:pt idx="26344">
                  <c:v>2.789879</c:v>
                </c:pt>
                <c:pt idx="26345">
                  <c:v>2.7898070000000001</c:v>
                </c:pt>
                <c:pt idx="26346">
                  <c:v>2.7885089999999999</c:v>
                </c:pt>
                <c:pt idx="26347">
                  <c:v>2.7894230000000002</c:v>
                </c:pt>
                <c:pt idx="26348">
                  <c:v>2.7870430000000002</c:v>
                </c:pt>
                <c:pt idx="26349">
                  <c:v>2.7832680000000001</c:v>
                </c:pt>
                <c:pt idx="26350">
                  <c:v>2.7817780000000001</c:v>
                </c:pt>
                <c:pt idx="26351">
                  <c:v>2.7827389999999999</c:v>
                </c:pt>
                <c:pt idx="26352">
                  <c:v>2.7851910000000002</c:v>
                </c:pt>
                <c:pt idx="26353">
                  <c:v>2.7877160000000001</c:v>
                </c:pt>
                <c:pt idx="26354">
                  <c:v>2.7896390000000002</c:v>
                </c:pt>
                <c:pt idx="26355">
                  <c:v>2.7893979999999998</c:v>
                </c:pt>
                <c:pt idx="26356">
                  <c:v>2.7904559999999998</c:v>
                </c:pt>
                <c:pt idx="26357">
                  <c:v>2.7916099999999999</c:v>
                </c:pt>
                <c:pt idx="26358">
                  <c:v>2.791779</c:v>
                </c:pt>
                <c:pt idx="26359">
                  <c:v>2.7926679999999999</c:v>
                </c:pt>
                <c:pt idx="26360">
                  <c:v>2.7910810000000001</c:v>
                </c:pt>
                <c:pt idx="26361">
                  <c:v>2.7913939999999999</c:v>
                </c:pt>
                <c:pt idx="26362">
                  <c:v>2.7920910000000001</c:v>
                </c:pt>
                <c:pt idx="26363">
                  <c:v>2.7894709999999998</c:v>
                </c:pt>
                <c:pt idx="26364">
                  <c:v>2.7856000000000001</c:v>
                </c:pt>
                <c:pt idx="26365">
                  <c:v>2.786994</c:v>
                </c:pt>
                <c:pt idx="26366">
                  <c:v>2.7905760000000002</c:v>
                </c:pt>
                <c:pt idx="26367">
                  <c:v>2.788821</c:v>
                </c:pt>
                <c:pt idx="26368">
                  <c:v>2.7889659999999998</c:v>
                </c:pt>
                <c:pt idx="26369">
                  <c:v>2.7850229999999998</c:v>
                </c:pt>
                <c:pt idx="26370">
                  <c:v>2.7820659999999999</c:v>
                </c:pt>
                <c:pt idx="26371">
                  <c:v>2.7843499999999999</c:v>
                </c:pt>
                <c:pt idx="26372">
                  <c:v>2.7865139999999999</c:v>
                </c:pt>
                <c:pt idx="26373">
                  <c:v>2.7889179999999998</c:v>
                </c:pt>
                <c:pt idx="26374">
                  <c:v>2.7913459999999999</c:v>
                </c:pt>
                <c:pt idx="26375">
                  <c:v>2.7918750000000001</c:v>
                </c:pt>
                <c:pt idx="26376">
                  <c:v>2.7897590000000001</c:v>
                </c:pt>
                <c:pt idx="26377">
                  <c:v>2.784735</c:v>
                </c:pt>
                <c:pt idx="26378">
                  <c:v>2.7824749999999998</c:v>
                </c:pt>
                <c:pt idx="26379">
                  <c:v>2.784735</c:v>
                </c:pt>
                <c:pt idx="26380">
                  <c:v>2.7904800000000001</c:v>
                </c:pt>
                <c:pt idx="26381">
                  <c:v>2.7912979999999998</c:v>
                </c:pt>
                <c:pt idx="26382">
                  <c:v>2.7865139999999999</c:v>
                </c:pt>
                <c:pt idx="26383">
                  <c:v>2.7829799999999998</c:v>
                </c:pt>
                <c:pt idx="26384">
                  <c:v>2.7843979999999999</c:v>
                </c:pt>
                <c:pt idx="26385">
                  <c:v>2.786562</c:v>
                </c:pt>
                <c:pt idx="26386">
                  <c:v>2.786225</c:v>
                </c:pt>
                <c:pt idx="26387">
                  <c:v>2.7860330000000002</c:v>
                </c:pt>
                <c:pt idx="26388">
                  <c:v>2.7841100000000001</c:v>
                </c:pt>
                <c:pt idx="26389">
                  <c:v>2.7843019999999998</c:v>
                </c:pt>
                <c:pt idx="26390">
                  <c:v>2.7831959999999998</c:v>
                </c:pt>
                <c:pt idx="26391">
                  <c:v>2.786321</c:v>
                </c:pt>
                <c:pt idx="26392">
                  <c:v>2.7864420000000001</c:v>
                </c:pt>
                <c:pt idx="26393">
                  <c:v>2.783941</c:v>
                </c:pt>
                <c:pt idx="26394">
                  <c:v>2.7800229999999999</c:v>
                </c:pt>
                <c:pt idx="26395">
                  <c:v>2.7812250000000001</c:v>
                </c:pt>
                <c:pt idx="26396">
                  <c:v>2.783989</c:v>
                </c:pt>
                <c:pt idx="26397">
                  <c:v>2.781393</c:v>
                </c:pt>
                <c:pt idx="26398">
                  <c:v>2.7784599999999999</c:v>
                </c:pt>
                <c:pt idx="26399">
                  <c:v>2.7767770000000001</c:v>
                </c:pt>
                <c:pt idx="26400">
                  <c:v>2.7750699999999999</c:v>
                </c:pt>
                <c:pt idx="26401">
                  <c:v>2.775191</c:v>
                </c:pt>
                <c:pt idx="26402">
                  <c:v>2.7744930000000001</c:v>
                </c:pt>
                <c:pt idx="26403">
                  <c:v>2.7740610000000001</c:v>
                </c:pt>
                <c:pt idx="26404">
                  <c:v>2.7722329999999999</c:v>
                </c:pt>
                <c:pt idx="26405">
                  <c:v>2.772065</c:v>
                </c:pt>
                <c:pt idx="26406">
                  <c:v>2.776176</c:v>
                </c:pt>
                <c:pt idx="26407">
                  <c:v>2.782667</c:v>
                </c:pt>
                <c:pt idx="26408">
                  <c:v>2.790673</c:v>
                </c:pt>
                <c:pt idx="26409">
                  <c:v>2.7951679999999999</c:v>
                </c:pt>
                <c:pt idx="26410">
                  <c:v>2.7898550000000002</c:v>
                </c:pt>
                <c:pt idx="26411">
                  <c:v>2.7876430000000001</c:v>
                </c:pt>
                <c:pt idx="26412">
                  <c:v>2.789374</c:v>
                </c:pt>
                <c:pt idx="26413">
                  <c:v>2.7868740000000001</c:v>
                </c:pt>
                <c:pt idx="26414">
                  <c:v>2.7849029999999999</c:v>
                </c:pt>
                <c:pt idx="26415">
                  <c:v>2.781657</c:v>
                </c:pt>
                <c:pt idx="26416">
                  <c:v>2.7812969999999999</c:v>
                </c:pt>
                <c:pt idx="26417">
                  <c:v>2.7824270000000002</c:v>
                </c:pt>
                <c:pt idx="26418">
                  <c:v>2.7817780000000001</c:v>
                </c:pt>
                <c:pt idx="26419">
                  <c:v>2.7775460000000001</c:v>
                </c:pt>
                <c:pt idx="26420">
                  <c:v>2.777018</c:v>
                </c:pt>
                <c:pt idx="26421">
                  <c:v>2.77983</c:v>
                </c:pt>
                <c:pt idx="26422">
                  <c:v>2.7820179999999999</c:v>
                </c:pt>
                <c:pt idx="26423">
                  <c:v>2.7864659999999999</c:v>
                </c:pt>
                <c:pt idx="26424">
                  <c:v>2.7876430000000001</c:v>
                </c:pt>
                <c:pt idx="26425">
                  <c:v>2.7874029999999999</c:v>
                </c:pt>
                <c:pt idx="26426">
                  <c:v>2.7874270000000001</c:v>
                </c:pt>
                <c:pt idx="26427">
                  <c:v>2.7899989999999999</c:v>
                </c:pt>
                <c:pt idx="26428">
                  <c:v>2.7892299999999999</c:v>
                </c:pt>
                <c:pt idx="26429">
                  <c:v>2.7896390000000002</c:v>
                </c:pt>
                <c:pt idx="26430">
                  <c:v>2.7906490000000002</c:v>
                </c:pt>
                <c:pt idx="26431">
                  <c:v>2.7906490000000002</c:v>
                </c:pt>
                <c:pt idx="26432">
                  <c:v>2.7888459999999999</c:v>
                </c:pt>
                <c:pt idx="26433">
                  <c:v>2.7872349999999999</c:v>
                </c:pt>
                <c:pt idx="26434">
                  <c:v>2.7882929999999999</c:v>
                </c:pt>
                <c:pt idx="26435">
                  <c:v>2.7874509999999999</c:v>
                </c:pt>
                <c:pt idx="26436">
                  <c:v>2.784014</c:v>
                </c:pt>
                <c:pt idx="26437">
                  <c:v>2.7835329999999998</c:v>
                </c:pt>
                <c:pt idx="26438">
                  <c:v>2.7817059999999998</c:v>
                </c:pt>
                <c:pt idx="26439">
                  <c:v>2.7811050000000002</c:v>
                </c:pt>
                <c:pt idx="26440">
                  <c:v>2.7795899999999998</c:v>
                </c:pt>
                <c:pt idx="26441">
                  <c:v>2.7767050000000002</c:v>
                </c:pt>
                <c:pt idx="26442">
                  <c:v>2.7759119999999999</c:v>
                </c:pt>
                <c:pt idx="26443">
                  <c:v>2.7775699999999999</c:v>
                </c:pt>
                <c:pt idx="26444">
                  <c:v>2.7859129999999999</c:v>
                </c:pt>
                <c:pt idx="26445">
                  <c:v>2.786994</c:v>
                </c:pt>
                <c:pt idx="26446">
                  <c:v>2.787836</c:v>
                </c:pt>
                <c:pt idx="26447">
                  <c:v>2.7838210000000001</c:v>
                </c:pt>
                <c:pt idx="26448">
                  <c:v>2.7828349999999999</c:v>
                </c:pt>
                <c:pt idx="26449">
                  <c:v>2.7843019999999998</c:v>
                </c:pt>
                <c:pt idx="26450">
                  <c:v>2.781898</c:v>
                </c:pt>
                <c:pt idx="26451">
                  <c:v>2.781898</c:v>
                </c:pt>
                <c:pt idx="26452">
                  <c:v>2.7849029999999999</c:v>
                </c:pt>
                <c:pt idx="26453">
                  <c:v>2.7869459999999999</c:v>
                </c:pt>
                <c:pt idx="26454">
                  <c:v>2.7849750000000002</c:v>
                </c:pt>
                <c:pt idx="26455">
                  <c:v>2.783509</c:v>
                </c:pt>
                <c:pt idx="26456">
                  <c:v>2.7826909999999998</c:v>
                </c:pt>
                <c:pt idx="26457">
                  <c:v>2.7791329999999999</c:v>
                </c:pt>
                <c:pt idx="26458">
                  <c:v>2.775407</c:v>
                </c:pt>
                <c:pt idx="26459">
                  <c:v>2.7764169999999999</c:v>
                </c:pt>
                <c:pt idx="26460">
                  <c:v>2.7764890000000002</c:v>
                </c:pt>
                <c:pt idx="26461">
                  <c:v>2.7762479999999998</c:v>
                </c:pt>
                <c:pt idx="26462">
                  <c:v>2.7834370000000002</c:v>
                </c:pt>
                <c:pt idx="26463">
                  <c:v>2.779013</c:v>
                </c:pt>
                <c:pt idx="26464">
                  <c:v>2.7782439999999999</c:v>
                </c:pt>
                <c:pt idx="26465">
                  <c:v>2.779566</c:v>
                </c:pt>
                <c:pt idx="26466">
                  <c:v>2.7771379999999999</c:v>
                </c:pt>
                <c:pt idx="26467">
                  <c:v>2.776176</c:v>
                </c:pt>
                <c:pt idx="26468">
                  <c:v>2.777498</c:v>
                </c:pt>
                <c:pt idx="26469">
                  <c:v>2.7764169999999999</c:v>
                </c:pt>
                <c:pt idx="26470">
                  <c:v>2.775792</c:v>
                </c:pt>
                <c:pt idx="26471">
                  <c:v>2.7753350000000001</c:v>
                </c:pt>
                <c:pt idx="26472">
                  <c:v>2.7792050000000001</c:v>
                </c:pt>
                <c:pt idx="26473">
                  <c:v>2.7850709999999999</c:v>
                </c:pt>
                <c:pt idx="26474">
                  <c:v>2.7847110000000002</c:v>
                </c:pt>
                <c:pt idx="26475">
                  <c:v>2.7838210000000001</c:v>
                </c:pt>
                <c:pt idx="26476">
                  <c:v>2.7870910000000002</c:v>
                </c:pt>
                <c:pt idx="26477">
                  <c:v>2.7807919999999999</c:v>
                </c:pt>
                <c:pt idx="26478">
                  <c:v>2.7788930000000001</c:v>
                </c:pt>
                <c:pt idx="26479">
                  <c:v>2.78084</c:v>
                </c:pt>
                <c:pt idx="26480">
                  <c:v>2.778292</c:v>
                </c:pt>
                <c:pt idx="26481">
                  <c:v>2.7772579999999998</c:v>
                </c:pt>
                <c:pt idx="26482">
                  <c:v>2.7781720000000001</c:v>
                </c:pt>
                <c:pt idx="26483">
                  <c:v>2.776392</c:v>
                </c:pt>
                <c:pt idx="26484">
                  <c:v>2.7802150000000001</c:v>
                </c:pt>
                <c:pt idx="26485">
                  <c:v>2.7794460000000001</c:v>
                </c:pt>
                <c:pt idx="26486">
                  <c:v>2.7812969999999999</c:v>
                </c:pt>
                <c:pt idx="26487">
                  <c:v>2.7817780000000001</c:v>
                </c:pt>
                <c:pt idx="26488">
                  <c:v>2.7831959999999998</c:v>
                </c:pt>
                <c:pt idx="26489">
                  <c:v>2.7823060000000002</c:v>
                </c:pt>
                <c:pt idx="26490">
                  <c:v>2.7830279999999998</c:v>
                </c:pt>
                <c:pt idx="26491">
                  <c:v>2.7831000000000001</c:v>
                </c:pt>
                <c:pt idx="26492">
                  <c:v>2.780672</c:v>
                </c:pt>
                <c:pt idx="26493">
                  <c:v>2.7802150000000001</c:v>
                </c:pt>
                <c:pt idx="26494">
                  <c:v>2.7780749999999999</c:v>
                </c:pt>
                <c:pt idx="26495">
                  <c:v>2.7743250000000002</c:v>
                </c:pt>
                <c:pt idx="26496">
                  <c:v>2.7732670000000001</c:v>
                </c:pt>
                <c:pt idx="26497">
                  <c:v>2.774734</c:v>
                </c:pt>
                <c:pt idx="26498">
                  <c:v>2.775623</c:v>
                </c:pt>
                <c:pt idx="26499">
                  <c:v>2.7749739999999998</c:v>
                </c:pt>
                <c:pt idx="26500">
                  <c:v>2.7750940000000002</c:v>
                </c:pt>
                <c:pt idx="26501">
                  <c:v>2.774902</c:v>
                </c:pt>
                <c:pt idx="26502">
                  <c:v>2.7753830000000002</c:v>
                </c:pt>
                <c:pt idx="26503">
                  <c:v>2.7752150000000002</c:v>
                </c:pt>
                <c:pt idx="26504">
                  <c:v>2.7784119999999999</c:v>
                </c:pt>
                <c:pt idx="26505">
                  <c:v>2.7817780000000001</c:v>
                </c:pt>
                <c:pt idx="26506">
                  <c:v>2.7827630000000001</c:v>
                </c:pt>
                <c:pt idx="26507">
                  <c:v>2.7830279999999998</c:v>
                </c:pt>
                <c:pt idx="26508">
                  <c:v>2.7837010000000002</c:v>
                </c:pt>
                <c:pt idx="26509">
                  <c:v>2.7814169999999998</c:v>
                </c:pt>
                <c:pt idx="26510">
                  <c:v>2.781056</c:v>
                </c:pt>
                <c:pt idx="26511">
                  <c:v>2.7812250000000001</c:v>
                </c:pt>
                <c:pt idx="26512">
                  <c:v>2.780119</c:v>
                </c:pt>
                <c:pt idx="26513">
                  <c:v>2.7867540000000002</c:v>
                </c:pt>
                <c:pt idx="26514">
                  <c:v>2.7874270000000001</c:v>
                </c:pt>
                <c:pt idx="26515">
                  <c:v>2.7787730000000002</c:v>
                </c:pt>
                <c:pt idx="26516">
                  <c:v>2.775407</c:v>
                </c:pt>
                <c:pt idx="26517">
                  <c:v>2.782883</c:v>
                </c:pt>
                <c:pt idx="26518">
                  <c:v>2.788605</c:v>
                </c:pt>
                <c:pt idx="26519">
                  <c:v>2.7864659999999999</c:v>
                </c:pt>
                <c:pt idx="26520">
                  <c:v>2.7815129999999999</c:v>
                </c:pt>
                <c:pt idx="26521">
                  <c:v>2.7789890000000002</c:v>
                </c:pt>
                <c:pt idx="26522">
                  <c:v>2.781682</c:v>
                </c:pt>
                <c:pt idx="26523">
                  <c:v>2.7835329999999998</c:v>
                </c:pt>
                <c:pt idx="26524">
                  <c:v>2.7859609999999999</c:v>
                </c:pt>
                <c:pt idx="26525">
                  <c:v>2.7859609999999999</c:v>
                </c:pt>
                <c:pt idx="26526">
                  <c:v>2.7834370000000002</c:v>
                </c:pt>
                <c:pt idx="26527">
                  <c:v>2.7860330000000002</c:v>
                </c:pt>
                <c:pt idx="26528">
                  <c:v>2.789927</c:v>
                </c:pt>
                <c:pt idx="26529">
                  <c:v>2.7882440000000002</c:v>
                </c:pt>
                <c:pt idx="26530">
                  <c:v>2.786273</c:v>
                </c:pt>
                <c:pt idx="26531">
                  <c:v>2.7868499999999998</c:v>
                </c:pt>
                <c:pt idx="26532">
                  <c:v>2.7905280000000001</c:v>
                </c:pt>
                <c:pt idx="26533">
                  <c:v>2.7879559999999999</c:v>
                </c:pt>
                <c:pt idx="26534">
                  <c:v>2.7857440000000002</c:v>
                </c:pt>
                <c:pt idx="26535">
                  <c:v>2.787836</c:v>
                </c:pt>
                <c:pt idx="26536">
                  <c:v>2.7834840000000001</c:v>
                </c:pt>
                <c:pt idx="26537">
                  <c:v>2.7820179999999999</c:v>
                </c:pt>
                <c:pt idx="26538">
                  <c:v>2.7797100000000001</c:v>
                </c:pt>
                <c:pt idx="26539">
                  <c:v>2.775671</c:v>
                </c:pt>
                <c:pt idx="26540">
                  <c:v>2.777739</c:v>
                </c:pt>
                <c:pt idx="26541">
                  <c:v>2.7809840000000001</c:v>
                </c:pt>
                <c:pt idx="26542">
                  <c:v>2.781898</c:v>
                </c:pt>
                <c:pt idx="26543">
                  <c:v>2.7831000000000001</c:v>
                </c:pt>
                <c:pt idx="26544">
                  <c:v>2.7881</c:v>
                </c:pt>
                <c:pt idx="26545">
                  <c:v>2.7879320000000001</c:v>
                </c:pt>
                <c:pt idx="26546">
                  <c:v>2.7859129999999999</c:v>
                </c:pt>
                <c:pt idx="26547">
                  <c:v>2.789927</c:v>
                </c:pt>
                <c:pt idx="26548">
                  <c:v>2.7896390000000002</c:v>
                </c:pt>
                <c:pt idx="26549">
                  <c:v>2.7857440000000002</c:v>
                </c:pt>
                <c:pt idx="26550">
                  <c:v>2.784735</c:v>
                </c:pt>
                <c:pt idx="26551">
                  <c:v>2.78572</c:v>
                </c:pt>
                <c:pt idx="26552">
                  <c:v>2.787668</c:v>
                </c:pt>
                <c:pt idx="26553">
                  <c:v>2.7877879999999999</c:v>
                </c:pt>
                <c:pt idx="26554">
                  <c:v>2.7829069999999998</c:v>
                </c:pt>
                <c:pt idx="26555">
                  <c:v>2.7771859999999999</c:v>
                </c:pt>
                <c:pt idx="26556">
                  <c:v>2.7776670000000001</c:v>
                </c:pt>
                <c:pt idx="26557">
                  <c:v>2.7781720000000001</c:v>
                </c:pt>
                <c:pt idx="26558">
                  <c:v>2.7783159999999998</c:v>
                </c:pt>
                <c:pt idx="26559">
                  <c:v>2.7776429999999999</c:v>
                </c:pt>
                <c:pt idx="26560">
                  <c:v>2.7768250000000001</c:v>
                </c:pt>
                <c:pt idx="26561">
                  <c:v>2.7784119999999999</c:v>
                </c:pt>
                <c:pt idx="26562">
                  <c:v>2.780071</c:v>
                </c:pt>
                <c:pt idx="26563">
                  <c:v>2.783388</c:v>
                </c:pt>
                <c:pt idx="26564">
                  <c:v>2.7821859999999998</c:v>
                </c:pt>
                <c:pt idx="26565">
                  <c:v>2.7833399999999999</c:v>
                </c:pt>
                <c:pt idx="26566">
                  <c:v>2.7807919999999999</c:v>
                </c:pt>
                <c:pt idx="26567">
                  <c:v>2.7828599999999999</c:v>
                </c:pt>
                <c:pt idx="26568">
                  <c:v>2.7832439999999998</c:v>
                </c:pt>
                <c:pt idx="26569">
                  <c:v>2.7875960000000002</c:v>
                </c:pt>
                <c:pt idx="26570">
                  <c:v>2.789927</c:v>
                </c:pt>
                <c:pt idx="26571">
                  <c:v>2.7895669999999999</c:v>
                </c:pt>
                <c:pt idx="26572">
                  <c:v>2.7853840000000001</c:v>
                </c:pt>
                <c:pt idx="26573">
                  <c:v>2.7807200000000001</c:v>
                </c:pt>
                <c:pt idx="26574">
                  <c:v>2.7778109999999998</c:v>
                </c:pt>
                <c:pt idx="26575">
                  <c:v>2.7725939999999998</c:v>
                </c:pt>
                <c:pt idx="26576">
                  <c:v>2.7708390000000001</c:v>
                </c:pt>
                <c:pt idx="26577">
                  <c:v>2.7639879999999999</c:v>
                </c:pt>
                <c:pt idx="26578">
                  <c:v>2.7622330000000002</c:v>
                </c:pt>
                <c:pt idx="26579">
                  <c:v>2.7625929999999999</c:v>
                </c:pt>
                <c:pt idx="26580">
                  <c:v>2.7678579999999999</c:v>
                </c:pt>
                <c:pt idx="26581">
                  <c:v>2.7726419999999998</c:v>
                </c:pt>
                <c:pt idx="26582">
                  <c:v>2.7773059999999998</c:v>
                </c:pt>
                <c:pt idx="26583">
                  <c:v>2.7811050000000002</c:v>
                </c:pt>
                <c:pt idx="26584">
                  <c:v>2.7800950000000002</c:v>
                </c:pt>
                <c:pt idx="26585">
                  <c:v>2.7796859999999999</c:v>
                </c:pt>
                <c:pt idx="26586">
                  <c:v>2.7810320000000002</c:v>
                </c:pt>
                <c:pt idx="26587">
                  <c:v>2.7808160000000002</c:v>
                </c:pt>
                <c:pt idx="26588">
                  <c:v>2.7817539999999998</c:v>
                </c:pt>
                <c:pt idx="26589">
                  <c:v>2.781177</c:v>
                </c:pt>
                <c:pt idx="26590">
                  <c:v>2.7771859999999999</c:v>
                </c:pt>
                <c:pt idx="26591">
                  <c:v>2.7752870000000001</c:v>
                </c:pt>
                <c:pt idx="26592">
                  <c:v>2.7766570000000002</c:v>
                </c:pt>
                <c:pt idx="26593">
                  <c:v>2.782883</c:v>
                </c:pt>
                <c:pt idx="26594">
                  <c:v>2.7827869999999999</c:v>
                </c:pt>
                <c:pt idx="26595">
                  <c:v>2.784662</c:v>
                </c:pt>
                <c:pt idx="26596">
                  <c:v>2.7838210000000001</c:v>
                </c:pt>
                <c:pt idx="26597">
                  <c:v>2.7799269999999998</c:v>
                </c:pt>
                <c:pt idx="26598">
                  <c:v>2.7762959999999999</c:v>
                </c:pt>
                <c:pt idx="26599">
                  <c:v>2.7767770000000001</c:v>
                </c:pt>
                <c:pt idx="26600">
                  <c:v>2.7800470000000002</c:v>
                </c:pt>
                <c:pt idx="26601">
                  <c:v>2.7799749999999999</c:v>
                </c:pt>
                <c:pt idx="26602">
                  <c:v>2.7819219999999998</c:v>
                </c:pt>
                <c:pt idx="26603">
                  <c:v>2.7805759999999999</c:v>
                </c:pt>
                <c:pt idx="26604">
                  <c:v>2.781345</c:v>
                </c:pt>
                <c:pt idx="26605">
                  <c:v>2.7824270000000002</c:v>
                </c:pt>
                <c:pt idx="26606">
                  <c:v>2.7827869999999999</c:v>
                </c:pt>
                <c:pt idx="26607">
                  <c:v>2.7823060000000002</c:v>
                </c:pt>
                <c:pt idx="26608">
                  <c:v>2.7852389999999998</c:v>
                </c:pt>
                <c:pt idx="26609">
                  <c:v>2.7857919999999998</c:v>
                </c:pt>
                <c:pt idx="26610">
                  <c:v>2.7863929999999999</c:v>
                </c:pt>
                <c:pt idx="26611">
                  <c:v>2.7859850000000002</c:v>
                </c:pt>
                <c:pt idx="26612">
                  <c:v>2.7845659999999999</c:v>
                </c:pt>
                <c:pt idx="26613">
                  <c:v>2.7822100000000001</c:v>
                </c:pt>
                <c:pt idx="26614">
                  <c:v>2.7790370000000002</c:v>
                </c:pt>
                <c:pt idx="26615">
                  <c:v>2.7786040000000001</c:v>
                </c:pt>
                <c:pt idx="26616">
                  <c:v>2.7789890000000002</c:v>
                </c:pt>
                <c:pt idx="26617">
                  <c:v>2.7767770000000001</c:v>
                </c:pt>
                <c:pt idx="26618">
                  <c:v>2.775191</c:v>
                </c:pt>
                <c:pt idx="26619">
                  <c:v>2.7756949999999998</c:v>
                </c:pt>
                <c:pt idx="26620">
                  <c:v>2.779013</c:v>
                </c:pt>
                <c:pt idx="26621">
                  <c:v>2.7829069999999998</c:v>
                </c:pt>
                <c:pt idx="26622">
                  <c:v>2.7860809999999998</c:v>
                </c:pt>
                <c:pt idx="26623">
                  <c:v>2.7876430000000001</c:v>
                </c:pt>
                <c:pt idx="26624">
                  <c:v>2.7875960000000002</c:v>
                </c:pt>
                <c:pt idx="26625">
                  <c:v>2.790168</c:v>
                </c:pt>
                <c:pt idx="26626">
                  <c:v>2.7916820000000002</c:v>
                </c:pt>
                <c:pt idx="26627">
                  <c:v>2.7905519999999999</c:v>
                </c:pt>
                <c:pt idx="26628">
                  <c:v>2.787668</c:v>
                </c:pt>
                <c:pt idx="26629">
                  <c:v>2.783509</c:v>
                </c:pt>
                <c:pt idx="26630">
                  <c:v>2.7860330000000002</c:v>
                </c:pt>
                <c:pt idx="26631">
                  <c:v>2.786826</c:v>
                </c:pt>
                <c:pt idx="26632">
                  <c:v>2.786225</c:v>
                </c:pt>
                <c:pt idx="26633">
                  <c:v>2.7826430000000002</c:v>
                </c:pt>
                <c:pt idx="26634">
                  <c:v>2.7799749999999999</c:v>
                </c:pt>
                <c:pt idx="26635">
                  <c:v>2.7784119999999999</c:v>
                </c:pt>
                <c:pt idx="26636">
                  <c:v>2.7818740000000002</c:v>
                </c:pt>
                <c:pt idx="26637">
                  <c:v>2.7835809999999999</c:v>
                </c:pt>
                <c:pt idx="26638">
                  <c:v>2.7841819999999999</c:v>
                </c:pt>
                <c:pt idx="26639">
                  <c:v>2.7815370000000001</c:v>
                </c:pt>
                <c:pt idx="26640">
                  <c:v>2.7844699999999998</c:v>
                </c:pt>
                <c:pt idx="26641">
                  <c:v>2.787836</c:v>
                </c:pt>
                <c:pt idx="26642">
                  <c:v>2.791153</c:v>
                </c:pt>
                <c:pt idx="26643">
                  <c:v>2.7924519999999999</c:v>
                </c:pt>
                <c:pt idx="26644">
                  <c:v>2.793485</c:v>
                </c:pt>
                <c:pt idx="26645">
                  <c:v>2.7941579999999999</c:v>
                </c:pt>
                <c:pt idx="26646">
                  <c:v>2.793606</c:v>
                </c:pt>
                <c:pt idx="26647">
                  <c:v>2.7924519999999999</c:v>
                </c:pt>
                <c:pt idx="26648">
                  <c:v>2.7934130000000001</c:v>
                </c:pt>
                <c:pt idx="26649">
                  <c:v>2.7928120000000001</c:v>
                </c:pt>
                <c:pt idx="26650">
                  <c:v>2.7913939999999999</c:v>
                </c:pt>
                <c:pt idx="26651">
                  <c:v>2.789374</c:v>
                </c:pt>
                <c:pt idx="26652">
                  <c:v>2.7895910000000002</c:v>
                </c:pt>
                <c:pt idx="26653">
                  <c:v>2.7901919999999998</c:v>
                </c:pt>
                <c:pt idx="26654">
                  <c:v>2.7880039999999999</c:v>
                </c:pt>
                <c:pt idx="26655">
                  <c:v>2.787884</c:v>
                </c:pt>
                <c:pt idx="26656">
                  <c:v>2.7881719999999999</c:v>
                </c:pt>
                <c:pt idx="26657">
                  <c:v>2.7895669999999999</c:v>
                </c:pt>
                <c:pt idx="26658">
                  <c:v>2.7920669999999999</c:v>
                </c:pt>
                <c:pt idx="26659">
                  <c:v>2.7935089999999998</c:v>
                </c:pt>
                <c:pt idx="26660">
                  <c:v>2.795938</c:v>
                </c:pt>
                <c:pt idx="26661">
                  <c:v>2.7967309999999999</c:v>
                </c:pt>
                <c:pt idx="26662">
                  <c:v>2.793606</c:v>
                </c:pt>
                <c:pt idx="26663">
                  <c:v>2.7943030000000002</c:v>
                </c:pt>
                <c:pt idx="26664">
                  <c:v>2.793606</c:v>
                </c:pt>
                <c:pt idx="26665">
                  <c:v>2.7938939999999999</c:v>
                </c:pt>
                <c:pt idx="26666">
                  <c:v>2.7928600000000001</c:v>
                </c:pt>
                <c:pt idx="26667">
                  <c:v>2.7913700000000001</c:v>
                </c:pt>
                <c:pt idx="26668">
                  <c:v>2.7905519999999999</c:v>
                </c:pt>
                <c:pt idx="26669">
                  <c:v>2.7883650000000002</c:v>
                </c:pt>
                <c:pt idx="26670">
                  <c:v>2.7861530000000001</c:v>
                </c:pt>
                <c:pt idx="26671">
                  <c:v>2.781898</c:v>
                </c:pt>
                <c:pt idx="26672">
                  <c:v>2.783388</c:v>
                </c:pt>
                <c:pt idx="26673">
                  <c:v>2.7823790000000002</c:v>
                </c:pt>
                <c:pt idx="26674">
                  <c:v>2.782451</c:v>
                </c:pt>
                <c:pt idx="26675">
                  <c:v>2.7817059999999998</c:v>
                </c:pt>
                <c:pt idx="26676">
                  <c:v>2.7848310000000001</c:v>
                </c:pt>
                <c:pt idx="26677">
                  <c:v>2.7862490000000002</c:v>
                </c:pt>
                <c:pt idx="26678">
                  <c:v>2.78572</c:v>
                </c:pt>
                <c:pt idx="26679">
                  <c:v>2.7892779999999999</c:v>
                </c:pt>
                <c:pt idx="26680">
                  <c:v>2.792259</c:v>
                </c:pt>
                <c:pt idx="26681">
                  <c:v>2.7947109999999999</c:v>
                </c:pt>
                <c:pt idx="26682">
                  <c:v>2.7947600000000001</c:v>
                </c:pt>
                <c:pt idx="26683">
                  <c:v>2.7864659999999999</c:v>
                </c:pt>
                <c:pt idx="26684">
                  <c:v>2.788557</c:v>
                </c:pt>
                <c:pt idx="26685">
                  <c:v>2.7868740000000001</c:v>
                </c:pt>
                <c:pt idx="26686">
                  <c:v>2.7846380000000002</c:v>
                </c:pt>
                <c:pt idx="26687">
                  <c:v>2.7882440000000002</c:v>
                </c:pt>
                <c:pt idx="26688">
                  <c:v>2.7919230000000002</c:v>
                </c:pt>
                <c:pt idx="26689">
                  <c:v>2.7934369999999999</c:v>
                </c:pt>
                <c:pt idx="26690">
                  <c:v>2.7923070000000001</c:v>
                </c:pt>
                <c:pt idx="26691">
                  <c:v>2.7926920000000002</c:v>
                </c:pt>
                <c:pt idx="26692">
                  <c:v>2.7928600000000001</c:v>
                </c:pt>
                <c:pt idx="26693">
                  <c:v>2.7913939999999999</c:v>
                </c:pt>
                <c:pt idx="26694">
                  <c:v>2.7915139999999998</c:v>
                </c:pt>
                <c:pt idx="26695">
                  <c:v>2.7903120000000001</c:v>
                </c:pt>
                <c:pt idx="26696">
                  <c:v>2.7892060000000001</c:v>
                </c:pt>
                <c:pt idx="26697">
                  <c:v>2.7877399999999999</c:v>
                </c:pt>
                <c:pt idx="26698">
                  <c:v>2.786562</c:v>
                </c:pt>
                <c:pt idx="26699">
                  <c:v>2.788557</c:v>
                </c:pt>
                <c:pt idx="26700">
                  <c:v>2.785552</c:v>
                </c:pt>
                <c:pt idx="26701">
                  <c:v>2.7893509999999999</c:v>
                </c:pt>
                <c:pt idx="26702">
                  <c:v>2.7843499999999999</c:v>
                </c:pt>
                <c:pt idx="26703">
                  <c:v>2.7820900000000002</c:v>
                </c:pt>
                <c:pt idx="26704">
                  <c:v>2.7808639999999998</c:v>
                </c:pt>
                <c:pt idx="26705">
                  <c:v>2.7848549999999999</c:v>
                </c:pt>
                <c:pt idx="26706">
                  <c:v>2.7894950000000001</c:v>
                </c:pt>
                <c:pt idx="26707">
                  <c:v>2.7886769999999999</c:v>
                </c:pt>
                <c:pt idx="26708">
                  <c:v>2.7906970000000002</c:v>
                </c:pt>
                <c:pt idx="26709">
                  <c:v>2.7931490000000001</c:v>
                </c:pt>
                <c:pt idx="26710">
                  <c:v>2.7947600000000001</c:v>
                </c:pt>
                <c:pt idx="26711">
                  <c:v>2.7939180000000001</c:v>
                </c:pt>
                <c:pt idx="26712">
                  <c:v>2.7974760000000001</c:v>
                </c:pt>
                <c:pt idx="26713">
                  <c:v>2.7970670000000002</c:v>
                </c:pt>
                <c:pt idx="26714">
                  <c:v>2.7938700000000001</c:v>
                </c:pt>
                <c:pt idx="26715">
                  <c:v>2.7944469999999999</c:v>
                </c:pt>
                <c:pt idx="26716">
                  <c:v>2.7981250000000002</c:v>
                </c:pt>
                <c:pt idx="26717">
                  <c:v>2.7962980000000002</c:v>
                </c:pt>
                <c:pt idx="26718">
                  <c:v>2.7943989999999999</c:v>
                </c:pt>
                <c:pt idx="26719">
                  <c:v>2.7892299999999999</c:v>
                </c:pt>
                <c:pt idx="26720">
                  <c:v>2.7868740000000001</c:v>
                </c:pt>
                <c:pt idx="26721">
                  <c:v>2.788894</c:v>
                </c:pt>
                <c:pt idx="26722">
                  <c:v>2.7862490000000002</c:v>
                </c:pt>
                <c:pt idx="26723">
                  <c:v>2.7836050000000001</c:v>
                </c:pt>
                <c:pt idx="26724">
                  <c:v>2.7722329999999999</c:v>
                </c:pt>
                <c:pt idx="26725">
                  <c:v>2.7624490000000002</c:v>
                </c:pt>
                <c:pt idx="26726">
                  <c:v>2.7702619999999998</c:v>
                </c:pt>
                <c:pt idx="26727">
                  <c:v>2.7904800000000001</c:v>
                </c:pt>
                <c:pt idx="26728">
                  <c:v>2.7993269999999999</c:v>
                </c:pt>
                <c:pt idx="26729">
                  <c:v>2.7973560000000002</c:v>
                </c:pt>
                <c:pt idx="26730">
                  <c:v>2.7937500000000002</c:v>
                </c:pt>
                <c:pt idx="26731">
                  <c:v>2.7874750000000001</c:v>
                </c:pt>
                <c:pt idx="26732">
                  <c:v>2.788557</c:v>
                </c:pt>
                <c:pt idx="26733">
                  <c:v>2.7924519999999999</c:v>
                </c:pt>
                <c:pt idx="26734">
                  <c:v>2.7915380000000001</c:v>
                </c:pt>
                <c:pt idx="26735">
                  <c:v>2.7920430000000001</c:v>
                </c:pt>
                <c:pt idx="26736">
                  <c:v>2.7898070000000001</c:v>
                </c:pt>
                <c:pt idx="26737">
                  <c:v>2.7861530000000001</c:v>
                </c:pt>
                <c:pt idx="26738">
                  <c:v>2.7860330000000002</c:v>
                </c:pt>
                <c:pt idx="26739">
                  <c:v>2.7871389999999998</c:v>
                </c:pt>
                <c:pt idx="26740">
                  <c:v>2.7836530000000002</c:v>
                </c:pt>
                <c:pt idx="26741">
                  <c:v>2.7828599999999999</c:v>
                </c:pt>
                <c:pt idx="26742">
                  <c:v>2.7823310000000001</c:v>
                </c:pt>
                <c:pt idx="26743">
                  <c:v>2.7844699999999998</c:v>
                </c:pt>
                <c:pt idx="26744">
                  <c:v>2.7904080000000002</c:v>
                </c:pt>
                <c:pt idx="26745">
                  <c:v>2.7898550000000002</c:v>
                </c:pt>
                <c:pt idx="26746">
                  <c:v>2.786321</c:v>
                </c:pt>
                <c:pt idx="26747">
                  <c:v>2.7835329999999998</c:v>
                </c:pt>
                <c:pt idx="26748">
                  <c:v>2.7848790000000001</c:v>
                </c:pt>
                <c:pt idx="26749">
                  <c:v>2.7840370000000001</c:v>
                </c:pt>
                <c:pt idx="26750">
                  <c:v>2.7841100000000001</c:v>
                </c:pt>
                <c:pt idx="26751">
                  <c:v>2.784999</c:v>
                </c:pt>
                <c:pt idx="26752">
                  <c:v>2.7845659999999999</c:v>
                </c:pt>
                <c:pt idx="26753">
                  <c:v>2.7849029999999999</c:v>
                </c:pt>
                <c:pt idx="26754">
                  <c:v>2.7844220000000002</c:v>
                </c:pt>
                <c:pt idx="26755">
                  <c:v>2.7843979999999999</c:v>
                </c:pt>
                <c:pt idx="26756">
                  <c:v>2.7834599999999998</c:v>
                </c:pt>
                <c:pt idx="26757">
                  <c:v>2.7835329999999998</c:v>
                </c:pt>
                <c:pt idx="26758">
                  <c:v>2.7851910000000002</c:v>
                </c:pt>
                <c:pt idx="26759">
                  <c:v>2.7873549999999998</c:v>
                </c:pt>
                <c:pt idx="26760">
                  <c:v>2.7890380000000001</c:v>
                </c:pt>
                <c:pt idx="26761">
                  <c:v>2.7896390000000002</c:v>
                </c:pt>
                <c:pt idx="26762">
                  <c:v>2.790168</c:v>
                </c:pt>
                <c:pt idx="26763">
                  <c:v>2.7870910000000002</c:v>
                </c:pt>
                <c:pt idx="26764">
                  <c:v>2.786009</c:v>
                </c:pt>
                <c:pt idx="26765">
                  <c:v>2.7876430000000001</c:v>
                </c:pt>
                <c:pt idx="26766">
                  <c:v>2.784446</c:v>
                </c:pt>
                <c:pt idx="26767">
                  <c:v>2.7841100000000001</c:v>
                </c:pt>
                <c:pt idx="26768">
                  <c:v>2.7805520000000001</c:v>
                </c:pt>
                <c:pt idx="26769">
                  <c:v>2.782114</c:v>
                </c:pt>
                <c:pt idx="26770">
                  <c:v>2.7850950000000001</c:v>
                </c:pt>
                <c:pt idx="26771">
                  <c:v>2.7843499999999999</c:v>
                </c:pt>
                <c:pt idx="26772">
                  <c:v>2.7815850000000002</c:v>
                </c:pt>
                <c:pt idx="26773">
                  <c:v>2.7818740000000002</c:v>
                </c:pt>
                <c:pt idx="26774">
                  <c:v>2.7867540000000002</c:v>
                </c:pt>
                <c:pt idx="26775">
                  <c:v>2.786994</c:v>
                </c:pt>
                <c:pt idx="26776">
                  <c:v>2.7851669999999999</c:v>
                </c:pt>
                <c:pt idx="26777">
                  <c:v>2.7864659999999999</c:v>
                </c:pt>
                <c:pt idx="26778">
                  <c:v>2.7881480000000001</c:v>
                </c:pt>
                <c:pt idx="26779">
                  <c:v>2.7896869999999998</c:v>
                </c:pt>
                <c:pt idx="26780">
                  <c:v>2.7918509999999999</c:v>
                </c:pt>
                <c:pt idx="26781">
                  <c:v>2.7926440000000001</c:v>
                </c:pt>
                <c:pt idx="26782">
                  <c:v>2.7886289999999998</c:v>
                </c:pt>
                <c:pt idx="26783">
                  <c:v>2.7868019999999998</c:v>
                </c:pt>
                <c:pt idx="26784">
                  <c:v>2.784494</c:v>
                </c:pt>
                <c:pt idx="26785">
                  <c:v>2.7832680000000001</c:v>
                </c:pt>
                <c:pt idx="26786">
                  <c:v>2.781657</c:v>
                </c:pt>
                <c:pt idx="26787">
                  <c:v>2.7800229999999999</c:v>
                </c:pt>
                <c:pt idx="26788">
                  <c:v>2.7799749999999999</c:v>
                </c:pt>
                <c:pt idx="26789">
                  <c:v>2.7799019999999999</c:v>
                </c:pt>
                <c:pt idx="26790">
                  <c:v>2.7794460000000001</c:v>
                </c:pt>
                <c:pt idx="26791">
                  <c:v>2.7773780000000001</c:v>
                </c:pt>
                <c:pt idx="26792">
                  <c:v>2.7808639999999998</c:v>
                </c:pt>
                <c:pt idx="26793">
                  <c:v>2.7836530000000002</c:v>
                </c:pt>
                <c:pt idx="26794">
                  <c:v>2.7852389999999998</c:v>
                </c:pt>
                <c:pt idx="26795">
                  <c:v>2.7843979999999999</c:v>
                </c:pt>
                <c:pt idx="26796">
                  <c:v>2.7845900000000001</c:v>
                </c:pt>
                <c:pt idx="26797">
                  <c:v>2.7840859999999998</c:v>
                </c:pt>
                <c:pt idx="26798">
                  <c:v>2.7879559999999999</c:v>
                </c:pt>
                <c:pt idx="26799">
                  <c:v>2.7874750000000001</c:v>
                </c:pt>
                <c:pt idx="26800">
                  <c:v>2.7842060000000002</c:v>
                </c:pt>
                <c:pt idx="26801">
                  <c:v>2.7852389999999998</c:v>
                </c:pt>
                <c:pt idx="26802">
                  <c:v>2.7881</c:v>
                </c:pt>
                <c:pt idx="26803">
                  <c:v>2.7862969999999998</c:v>
                </c:pt>
                <c:pt idx="26804">
                  <c:v>2.7818740000000002</c:v>
                </c:pt>
                <c:pt idx="26805">
                  <c:v>2.7785799999999998</c:v>
                </c:pt>
                <c:pt idx="26806">
                  <c:v>2.7761279999999999</c:v>
                </c:pt>
                <c:pt idx="26807">
                  <c:v>2.77745</c:v>
                </c:pt>
                <c:pt idx="26808">
                  <c:v>2.7775699999999999</c:v>
                </c:pt>
                <c:pt idx="26809">
                  <c:v>2.7747820000000001</c:v>
                </c:pt>
                <c:pt idx="26810">
                  <c:v>2.7743730000000002</c:v>
                </c:pt>
                <c:pt idx="26811">
                  <c:v>2.773291</c:v>
                </c:pt>
                <c:pt idx="26812">
                  <c:v>2.7736999999999998</c:v>
                </c:pt>
                <c:pt idx="26813">
                  <c:v>2.7754310000000002</c:v>
                </c:pt>
                <c:pt idx="26814">
                  <c:v>2.7755510000000001</c:v>
                </c:pt>
                <c:pt idx="26815">
                  <c:v>2.7744209999999998</c:v>
                </c:pt>
                <c:pt idx="26816">
                  <c:v>2.7773539999999999</c:v>
                </c:pt>
                <c:pt idx="26817">
                  <c:v>2.781177</c:v>
                </c:pt>
                <c:pt idx="26818">
                  <c:v>2.778724</c:v>
                </c:pt>
                <c:pt idx="26819">
                  <c:v>2.7779790000000002</c:v>
                </c:pt>
                <c:pt idx="26820">
                  <c:v>2.7798539999999998</c:v>
                </c:pt>
                <c:pt idx="26821">
                  <c:v>2.7794699999999999</c:v>
                </c:pt>
                <c:pt idx="26822">
                  <c:v>2.7759119999999999</c:v>
                </c:pt>
                <c:pt idx="26823">
                  <c:v>2.7730030000000001</c:v>
                </c:pt>
                <c:pt idx="26824">
                  <c:v>2.7760319999999998</c:v>
                </c:pt>
                <c:pt idx="26825">
                  <c:v>2.7773059999999998</c:v>
                </c:pt>
                <c:pt idx="26826">
                  <c:v>2.7724739999999999</c:v>
                </c:pt>
                <c:pt idx="26827">
                  <c:v>2.7856000000000001</c:v>
                </c:pt>
                <c:pt idx="26828">
                  <c:v>2.7906249999999999</c:v>
                </c:pt>
                <c:pt idx="26829">
                  <c:v>2.7900239999999998</c:v>
                </c:pt>
                <c:pt idx="26830">
                  <c:v>2.7890860000000002</c:v>
                </c:pt>
                <c:pt idx="26831">
                  <c:v>2.7870430000000002</c:v>
                </c:pt>
                <c:pt idx="26832">
                  <c:v>2.7834840000000001</c:v>
                </c:pt>
                <c:pt idx="26833">
                  <c:v>2.7831959999999998</c:v>
                </c:pt>
                <c:pt idx="26834">
                  <c:v>2.7819699999999998</c:v>
                </c:pt>
                <c:pt idx="26835">
                  <c:v>2.7843019999999998</c:v>
                </c:pt>
                <c:pt idx="26836">
                  <c:v>2.7840370000000001</c:v>
                </c:pt>
                <c:pt idx="26837">
                  <c:v>2.783004</c:v>
                </c:pt>
                <c:pt idx="26838">
                  <c:v>2.7854559999999999</c:v>
                </c:pt>
                <c:pt idx="26839">
                  <c:v>2.7853599999999998</c:v>
                </c:pt>
                <c:pt idx="26840">
                  <c:v>2.7860330000000002</c:v>
                </c:pt>
                <c:pt idx="26841">
                  <c:v>2.786321</c:v>
                </c:pt>
                <c:pt idx="26842">
                  <c:v>2.788942</c:v>
                </c:pt>
                <c:pt idx="26843">
                  <c:v>2.7887249999999999</c:v>
                </c:pt>
                <c:pt idx="26844">
                  <c:v>2.7923309999999999</c:v>
                </c:pt>
                <c:pt idx="26845">
                  <c:v>2.7912499999999998</c:v>
                </c:pt>
                <c:pt idx="26846">
                  <c:v>2.7928359999999999</c:v>
                </c:pt>
                <c:pt idx="26847">
                  <c:v>2.791779</c:v>
                </c:pt>
                <c:pt idx="26848">
                  <c:v>2.7887970000000002</c:v>
                </c:pt>
                <c:pt idx="26849">
                  <c:v>2.7843499999999999</c:v>
                </c:pt>
                <c:pt idx="26850">
                  <c:v>2.7843740000000001</c:v>
                </c:pt>
                <c:pt idx="26851">
                  <c:v>2.7837969999999999</c:v>
                </c:pt>
                <c:pt idx="26852">
                  <c:v>2.7782439999999999</c:v>
                </c:pt>
                <c:pt idx="26853">
                  <c:v>2.7776670000000001</c:v>
                </c:pt>
                <c:pt idx="26854">
                  <c:v>2.776008</c:v>
                </c:pt>
                <c:pt idx="26855">
                  <c:v>2.773412</c:v>
                </c:pt>
                <c:pt idx="26856">
                  <c:v>2.7779310000000002</c:v>
                </c:pt>
                <c:pt idx="26857">
                  <c:v>2.7795899999999998</c:v>
                </c:pt>
                <c:pt idx="26858">
                  <c:v>2.7820659999999999</c:v>
                </c:pt>
                <c:pt idx="26859">
                  <c:v>2.7843499999999999</c:v>
                </c:pt>
                <c:pt idx="26860">
                  <c:v>2.7840609999999999</c:v>
                </c:pt>
                <c:pt idx="26861">
                  <c:v>2.7878120000000002</c:v>
                </c:pt>
                <c:pt idx="26862">
                  <c:v>2.7865139999999999</c:v>
                </c:pt>
                <c:pt idx="26863">
                  <c:v>2.7835570000000001</c:v>
                </c:pt>
                <c:pt idx="26864">
                  <c:v>2.7787489999999999</c:v>
                </c:pt>
                <c:pt idx="26865">
                  <c:v>2.7748059999999999</c:v>
                </c:pt>
                <c:pt idx="26866">
                  <c:v>2.7758880000000001</c:v>
                </c:pt>
                <c:pt idx="26867">
                  <c:v>2.7838690000000001</c:v>
                </c:pt>
                <c:pt idx="26868">
                  <c:v>2.781946</c:v>
                </c:pt>
                <c:pt idx="26869">
                  <c:v>2.7784599999999999</c:v>
                </c:pt>
                <c:pt idx="26870">
                  <c:v>2.7746140000000001</c:v>
                </c:pt>
                <c:pt idx="26871">
                  <c:v>2.7724739999999999</c:v>
                </c:pt>
                <c:pt idx="26872">
                  <c:v>2.7689400000000002</c:v>
                </c:pt>
                <c:pt idx="26873">
                  <c:v>2.7689159999999999</c:v>
                </c:pt>
                <c:pt idx="26874">
                  <c:v>2.7725219999999999</c:v>
                </c:pt>
                <c:pt idx="26875">
                  <c:v>2.775719</c:v>
                </c:pt>
                <c:pt idx="26876">
                  <c:v>2.7783880000000001</c:v>
                </c:pt>
                <c:pt idx="26877">
                  <c:v>2.7793739999999998</c:v>
                </c:pt>
                <c:pt idx="26878">
                  <c:v>2.7772100000000002</c:v>
                </c:pt>
                <c:pt idx="26879">
                  <c:v>2.7775460000000001</c:v>
                </c:pt>
                <c:pt idx="26880">
                  <c:v>2.7781720000000001</c:v>
                </c:pt>
                <c:pt idx="26881">
                  <c:v>2.77834</c:v>
                </c:pt>
                <c:pt idx="26882">
                  <c:v>2.7783880000000001</c:v>
                </c:pt>
                <c:pt idx="26883">
                  <c:v>2.7693490000000001</c:v>
                </c:pt>
                <c:pt idx="26884">
                  <c:v>2.7677619999999998</c:v>
                </c:pt>
                <c:pt idx="26885">
                  <c:v>2.7654299999999998</c:v>
                </c:pt>
                <c:pt idx="26886">
                  <c:v>2.7620640000000001</c:v>
                </c:pt>
                <c:pt idx="26887">
                  <c:v>2.762858</c:v>
                </c:pt>
                <c:pt idx="26888">
                  <c:v>2.7628339999999998</c:v>
                </c:pt>
                <c:pt idx="26889">
                  <c:v>2.7634829999999999</c:v>
                </c:pt>
                <c:pt idx="26890">
                  <c:v>2.7663920000000002</c:v>
                </c:pt>
                <c:pt idx="26891">
                  <c:v>2.7679299999999998</c:v>
                </c:pt>
                <c:pt idx="26892">
                  <c:v>2.7694450000000002</c:v>
                </c:pt>
                <c:pt idx="26893">
                  <c:v>2.7707670000000002</c:v>
                </c:pt>
                <c:pt idx="26894">
                  <c:v>2.7710319999999999</c:v>
                </c:pt>
                <c:pt idx="26895">
                  <c:v>2.7739880000000001</c:v>
                </c:pt>
                <c:pt idx="26896">
                  <c:v>2.7747099999999998</c:v>
                </c:pt>
                <c:pt idx="26897">
                  <c:v>2.7727140000000001</c:v>
                </c:pt>
                <c:pt idx="26898">
                  <c:v>2.7736999999999998</c:v>
                </c:pt>
                <c:pt idx="26899">
                  <c:v>2.7730990000000002</c:v>
                </c:pt>
                <c:pt idx="26900">
                  <c:v>2.7732429999999999</c:v>
                </c:pt>
                <c:pt idx="26901">
                  <c:v>2.7752150000000002</c:v>
                </c:pt>
                <c:pt idx="26902">
                  <c:v>2.7708390000000001</c:v>
                </c:pt>
                <c:pt idx="26903">
                  <c:v>2.7672330000000001</c:v>
                </c:pt>
                <c:pt idx="26904">
                  <c:v>2.7663679999999999</c:v>
                </c:pt>
                <c:pt idx="26905">
                  <c:v>2.7701660000000001</c:v>
                </c:pt>
                <c:pt idx="26906">
                  <c:v>2.7662719999999998</c:v>
                </c:pt>
                <c:pt idx="26907">
                  <c:v>2.76668</c:v>
                </c:pt>
                <c:pt idx="26908">
                  <c:v>2.7679779999999998</c:v>
                </c:pt>
                <c:pt idx="26909">
                  <c:v>2.7690839999999999</c:v>
                </c:pt>
                <c:pt idx="26910">
                  <c:v>2.7699259999999999</c:v>
                </c:pt>
                <c:pt idx="26911">
                  <c:v>2.7704550000000001</c:v>
                </c:pt>
                <c:pt idx="26912">
                  <c:v>2.7704780000000002</c:v>
                </c:pt>
                <c:pt idx="26913">
                  <c:v>2.7716569999999998</c:v>
                </c:pt>
                <c:pt idx="26914">
                  <c:v>2.7747099999999998</c:v>
                </c:pt>
                <c:pt idx="26915">
                  <c:v>2.7757679999999998</c:v>
                </c:pt>
                <c:pt idx="26916">
                  <c:v>2.777787</c:v>
                </c:pt>
                <c:pt idx="26917">
                  <c:v>2.7771379999999999</c:v>
                </c:pt>
                <c:pt idx="26918">
                  <c:v>2.780335</c:v>
                </c:pt>
                <c:pt idx="26919">
                  <c:v>2.7779310000000002</c:v>
                </c:pt>
                <c:pt idx="26920">
                  <c:v>2.7747099999999998</c:v>
                </c:pt>
                <c:pt idx="26921">
                  <c:v>2.7752629999999998</c:v>
                </c:pt>
                <c:pt idx="26922">
                  <c:v>2.775191</c:v>
                </c:pt>
                <c:pt idx="26923">
                  <c:v>2.7744450000000001</c:v>
                </c:pt>
                <c:pt idx="26924">
                  <c:v>2.772065</c:v>
                </c:pt>
                <c:pt idx="26925">
                  <c:v>2.7704550000000001</c:v>
                </c:pt>
                <c:pt idx="26926">
                  <c:v>2.7682910000000001</c:v>
                </c:pt>
                <c:pt idx="26927">
                  <c:v>2.7675939999999999</c:v>
                </c:pt>
                <c:pt idx="26928">
                  <c:v>2.7694209999999999</c:v>
                </c:pt>
                <c:pt idx="26929">
                  <c:v>2.770238</c:v>
                </c:pt>
                <c:pt idx="26930">
                  <c:v>2.7728100000000002</c:v>
                </c:pt>
                <c:pt idx="26931">
                  <c:v>2.7789890000000002</c:v>
                </c:pt>
                <c:pt idx="26932">
                  <c:v>2.7823549999999999</c:v>
                </c:pt>
                <c:pt idx="26933">
                  <c:v>2.7798780000000001</c:v>
                </c:pt>
                <c:pt idx="26934">
                  <c:v>2.777066</c:v>
                </c:pt>
                <c:pt idx="26935">
                  <c:v>2.7766090000000001</c:v>
                </c:pt>
                <c:pt idx="26936">
                  <c:v>2.7773059999999998</c:v>
                </c:pt>
                <c:pt idx="26937">
                  <c:v>2.7768969999999999</c:v>
                </c:pt>
                <c:pt idx="26938">
                  <c:v>2.777787</c:v>
                </c:pt>
                <c:pt idx="26939">
                  <c:v>2.7808160000000002</c:v>
                </c:pt>
                <c:pt idx="26940">
                  <c:v>2.7813210000000002</c:v>
                </c:pt>
                <c:pt idx="26941">
                  <c:v>2.7822589999999998</c:v>
                </c:pt>
                <c:pt idx="26942">
                  <c:v>2.780383</c:v>
                </c:pt>
                <c:pt idx="26943">
                  <c:v>2.7760799999999999</c:v>
                </c:pt>
                <c:pt idx="26944">
                  <c:v>2.7731469999999998</c:v>
                </c:pt>
                <c:pt idx="26945">
                  <c:v>2.7683629999999999</c:v>
                </c:pt>
                <c:pt idx="26946">
                  <c:v>2.7681710000000002</c:v>
                </c:pt>
                <c:pt idx="26947">
                  <c:v>2.770286</c:v>
                </c:pt>
                <c:pt idx="26948">
                  <c:v>2.769517</c:v>
                </c:pt>
                <c:pt idx="26949">
                  <c:v>2.7670889999999999</c:v>
                </c:pt>
                <c:pt idx="26950">
                  <c:v>2.7700459999999998</c:v>
                </c:pt>
                <c:pt idx="26951">
                  <c:v>2.7694930000000002</c:v>
                </c:pt>
                <c:pt idx="26952">
                  <c:v>2.7706469999999999</c:v>
                </c:pt>
                <c:pt idx="26953">
                  <c:v>2.7717770000000002</c:v>
                </c:pt>
                <c:pt idx="26954">
                  <c:v>2.7735560000000001</c:v>
                </c:pt>
                <c:pt idx="26955">
                  <c:v>2.778508</c:v>
                </c:pt>
                <c:pt idx="26956">
                  <c:v>2.7799019999999999</c:v>
                </c:pt>
                <c:pt idx="26957">
                  <c:v>2.7784599999999999</c:v>
                </c:pt>
                <c:pt idx="26958">
                  <c:v>2.775455</c:v>
                </c:pt>
                <c:pt idx="26959">
                  <c:v>2.774686</c:v>
                </c:pt>
                <c:pt idx="26960">
                  <c:v>2.7728830000000002</c:v>
                </c:pt>
                <c:pt idx="26961">
                  <c:v>2.7714400000000001</c:v>
                </c:pt>
                <c:pt idx="26962">
                  <c:v>2.7727629999999999</c:v>
                </c:pt>
                <c:pt idx="26963">
                  <c:v>2.7719689999999999</c:v>
                </c:pt>
                <c:pt idx="26964">
                  <c:v>2.7692770000000002</c:v>
                </c:pt>
                <c:pt idx="26965">
                  <c:v>2.7712240000000001</c:v>
                </c:pt>
                <c:pt idx="26966">
                  <c:v>2.7692040000000002</c:v>
                </c:pt>
                <c:pt idx="26967">
                  <c:v>2.7708870000000001</c:v>
                </c:pt>
                <c:pt idx="26968">
                  <c:v>2.7707670000000002</c:v>
                </c:pt>
                <c:pt idx="26969">
                  <c:v>2.7687719999999998</c:v>
                </c:pt>
                <c:pt idx="26970">
                  <c:v>2.7647089999999999</c:v>
                </c:pt>
                <c:pt idx="26971">
                  <c:v>2.7623530000000001</c:v>
                </c:pt>
                <c:pt idx="26972">
                  <c:v>2.769469</c:v>
                </c:pt>
                <c:pt idx="26973">
                  <c:v>2.774181</c:v>
                </c:pt>
                <c:pt idx="26974">
                  <c:v>2.7736999999999998</c:v>
                </c:pt>
                <c:pt idx="26975">
                  <c:v>2.7744930000000001</c:v>
                </c:pt>
                <c:pt idx="26976">
                  <c:v>2.7744450000000001</c:v>
                </c:pt>
                <c:pt idx="26977">
                  <c:v>2.773892</c:v>
                </c:pt>
                <c:pt idx="26978">
                  <c:v>2.774397</c:v>
                </c:pt>
                <c:pt idx="26979">
                  <c:v>2.772907</c:v>
                </c:pt>
                <c:pt idx="26980">
                  <c:v>2.7706469999999999</c:v>
                </c:pt>
                <c:pt idx="26981">
                  <c:v>2.765021</c:v>
                </c:pt>
                <c:pt idx="26982">
                  <c:v>2.7565110000000002</c:v>
                </c:pt>
                <c:pt idx="26983">
                  <c:v>2.7584819999999999</c:v>
                </c:pt>
                <c:pt idx="26984">
                  <c:v>2.7597079999999998</c:v>
                </c:pt>
                <c:pt idx="26985">
                  <c:v>2.7612709999999998</c:v>
                </c:pt>
                <c:pt idx="26986">
                  <c:v>2.7602129999999998</c:v>
                </c:pt>
                <c:pt idx="26987">
                  <c:v>2.7576890000000001</c:v>
                </c:pt>
                <c:pt idx="26988">
                  <c:v>2.7604540000000002</c:v>
                </c:pt>
                <c:pt idx="26989">
                  <c:v>2.7682190000000002</c:v>
                </c:pt>
                <c:pt idx="26990">
                  <c:v>2.7730030000000001</c:v>
                </c:pt>
                <c:pt idx="26991">
                  <c:v>2.7701899999999999</c:v>
                </c:pt>
                <c:pt idx="26992">
                  <c:v>2.7683629999999999</c:v>
                </c:pt>
                <c:pt idx="26993">
                  <c:v>2.7665600000000001</c:v>
                </c:pt>
                <c:pt idx="26994">
                  <c:v>2.7683390000000001</c:v>
                </c:pt>
                <c:pt idx="26995">
                  <c:v>2.7678340000000001</c:v>
                </c:pt>
                <c:pt idx="26996">
                  <c:v>2.7676660000000002</c:v>
                </c:pt>
                <c:pt idx="26997">
                  <c:v>2.7730990000000002</c:v>
                </c:pt>
                <c:pt idx="26998">
                  <c:v>2.7760319999999998</c:v>
                </c:pt>
                <c:pt idx="26999">
                  <c:v>2.7740610000000001</c:v>
                </c:pt>
                <c:pt idx="27000">
                  <c:v>2.7714400000000001</c:v>
                </c:pt>
                <c:pt idx="27001">
                  <c:v>2.771296</c:v>
                </c:pt>
                <c:pt idx="27002">
                  <c:v>2.7680500000000001</c:v>
                </c:pt>
                <c:pt idx="27003">
                  <c:v>2.7636750000000001</c:v>
                </c:pt>
                <c:pt idx="27004">
                  <c:v>2.7616320000000001</c:v>
                </c:pt>
                <c:pt idx="27005">
                  <c:v>2.7603089999999999</c:v>
                </c:pt>
                <c:pt idx="27006">
                  <c:v>2.7590349999999999</c:v>
                </c:pt>
                <c:pt idx="27007">
                  <c:v>2.7604540000000002</c:v>
                </c:pt>
                <c:pt idx="27008">
                  <c:v>2.7582659999999999</c:v>
                </c:pt>
                <c:pt idx="27009">
                  <c:v>2.7622330000000002</c:v>
                </c:pt>
                <c:pt idx="27010">
                  <c:v>2.7630499999999998</c:v>
                </c:pt>
                <c:pt idx="27011">
                  <c:v>2.7701180000000001</c:v>
                </c:pt>
                <c:pt idx="27012">
                  <c:v>2.7742049999999998</c:v>
                </c:pt>
                <c:pt idx="27013">
                  <c:v>2.7699500000000001</c:v>
                </c:pt>
                <c:pt idx="27014">
                  <c:v>2.7736040000000002</c:v>
                </c:pt>
                <c:pt idx="27015">
                  <c:v>2.7733400000000001</c:v>
                </c:pt>
                <c:pt idx="27016">
                  <c:v>2.7739400000000001</c:v>
                </c:pt>
                <c:pt idx="27017">
                  <c:v>2.7776670000000001</c:v>
                </c:pt>
                <c:pt idx="27018">
                  <c:v>2.7735799999999999</c:v>
                </c:pt>
                <c:pt idx="27019">
                  <c:v>2.7712479999999999</c:v>
                </c:pt>
                <c:pt idx="27020">
                  <c:v>2.7699020000000001</c:v>
                </c:pt>
                <c:pt idx="27021">
                  <c:v>2.7680030000000002</c:v>
                </c:pt>
                <c:pt idx="27022">
                  <c:v>2.7646609999999998</c:v>
                </c:pt>
                <c:pt idx="27023">
                  <c:v>2.7593000000000001</c:v>
                </c:pt>
                <c:pt idx="27024">
                  <c:v>2.765695</c:v>
                </c:pt>
                <c:pt idx="27025">
                  <c:v>2.7674729999999998</c:v>
                </c:pt>
                <c:pt idx="27026">
                  <c:v>2.7677860000000001</c:v>
                </c:pt>
                <c:pt idx="27027">
                  <c:v>2.7643239999999998</c:v>
                </c:pt>
                <c:pt idx="27028">
                  <c:v>2.7647569999999999</c:v>
                </c:pt>
                <c:pt idx="27029">
                  <c:v>2.7664879999999998</c:v>
                </c:pt>
                <c:pt idx="27030">
                  <c:v>2.7704059999999999</c:v>
                </c:pt>
                <c:pt idx="27031">
                  <c:v>2.7721610000000001</c:v>
                </c:pt>
                <c:pt idx="27032">
                  <c:v>2.7771620000000001</c:v>
                </c:pt>
                <c:pt idx="27033">
                  <c:v>2.77935</c:v>
                </c:pt>
                <c:pt idx="27034">
                  <c:v>2.7811050000000002</c:v>
                </c:pt>
                <c:pt idx="27035">
                  <c:v>2.7778830000000001</c:v>
                </c:pt>
                <c:pt idx="27036">
                  <c:v>2.7792289999999999</c:v>
                </c:pt>
                <c:pt idx="27037">
                  <c:v>2.7787489999999999</c:v>
                </c:pt>
                <c:pt idx="27038">
                  <c:v>2.778292</c:v>
                </c:pt>
                <c:pt idx="27039">
                  <c:v>2.776729</c:v>
                </c:pt>
                <c:pt idx="27040">
                  <c:v>2.7754789999999998</c:v>
                </c:pt>
                <c:pt idx="27041">
                  <c:v>2.7711760000000001</c:v>
                </c:pt>
                <c:pt idx="27042">
                  <c:v>2.7693729999999999</c:v>
                </c:pt>
                <c:pt idx="27043">
                  <c:v>2.7705989999999998</c:v>
                </c:pt>
                <c:pt idx="27044">
                  <c:v>2.7709350000000001</c:v>
                </c:pt>
                <c:pt idx="27045">
                  <c:v>2.7707670000000002</c:v>
                </c:pt>
                <c:pt idx="27046">
                  <c:v>2.7678579999999999</c:v>
                </c:pt>
                <c:pt idx="27047">
                  <c:v>2.766921</c:v>
                </c:pt>
                <c:pt idx="27048">
                  <c:v>2.769733</c:v>
                </c:pt>
                <c:pt idx="27049">
                  <c:v>2.7705989999999998</c:v>
                </c:pt>
                <c:pt idx="27050">
                  <c:v>2.7732190000000001</c:v>
                </c:pt>
                <c:pt idx="27051">
                  <c:v>2.7723779999999998</c:v>
                </c:pt>
                <c:pt idx="27052">
                  <c:v>2.7749259999999998</c:v>
                </c:pt>
                <c:pt idx="27053">
                  <c:v>2.7727140000000001</c:v>
                </c:pt>
                <c:pt idx="27054">
                  <c:v>2.7699980000000002</c:v>
                </c:pt>
                <c:pt idx="27055">
                  <c:v>2.7702140000000002</c:v>
                </c:pt>
                <c:pt idx="27056">
                  <c:v>2.7714639999999999</c:v>
                </c:pt>
                <c:pt idx="27057">
                  <c:v>2.7726899999999999</c:v>
                </c:pt>
                <c:pt idx="27058">
                  <c:v>2.7661989999999999</c:v>
                </c:pt>
                <c:pt idx="27059">
                  <c:v>2.7653099999999999</c:v>
                </c:pt>
                <c:pt idx="27060">
                  <c:v>2.765406</c:v>
                </c:pt>
                <c:pt idx="27061">
                  <c:v>2.766921</c:v>
                </c:pt>
                <c:pt idx="27062">
                  <c:v>2.7641079999999998</c:v>
                </c:pt>
                <c:pt idx="27063">
                  <c:v>2.7627130000000002</c:v>
                </c:pt>
                <c:pt idx="27064">
                  <c:v>2.7639879999999999</c:v>
                </c:pt>
                <c:pt idx="27065">
                  <c:v>2.7608139999999999</c:v>
                </c:pt>
                <c:pt idx="27066">
                  <c:v>2.7559100000000001</c:v>
                </c:pt>
                <c:pt idx="27067">
                  <c:v>2.7561749999999998</c:v>
                </c:pt>
                <c:pt idx="27068">
                  <c:v>2.7567270000000001</c:v>
                </c:pt>
                <c:pt idx="27069">
                  <c:v>2.7566310000000001</c:v>
                </c:pt>
                <c:pt idx="27070">
                  <c:v>2.7621120000000001</c:v>
                </c:pt>
                <c:pt idx="27071">
                  <c:v>2.7639640000000001</c:v>
                </c:pt>
                <c:pt idx="27072">
                  <c:v>2.7639640000000001</c:v>
                </c:pt>
                <c:pt idx="27073">
                  <c:v>2.766079</c:v>
                </c:pt>
                <c:pt idx="27074">
                  <c:v>2.7636270000000001</c:v>
                </c:pt>
                <c:pt idx="27075">
                  <c:v>2.7617759999999998</c:v>
                </c:pt>
                <c:pt idx="27076">
                  <c:v>2.7599969999999998</c:v>
                </c:pt>
                <c:pt idx="27077">
                  <c:v>2.7582179999999998</c:v>
                </c:pt>
                <c:pt idx="27078">
                  <c:v>2.7555010000000002</c:v>
                </c:pt>
                <c:pt idx="27079">
                  <c:v>2.7549969999999999</c:v>
                </c:pt>
                <c:pt idx="27080">
                  <c:v>2.7502840000000002</c:v>
                </c:pt>
                <c:pt idx="27081">
                  <c:v>2.7481209999999998</c:v>
                </c:pt>
                <c:pt idx="27082">
                  <c:v>2.74966</c:v>
                </c:pt>
                <c:pt idx="27083">
                  <c:v>2.7487460000000001</c:v>
                </c:pt>
                <c:pt idx="27084">
                  <c:v>2.7440820000000001</c:v>
                </c:pt>
                <c:pt idx="27085">
                  <c:v>2.7494429999999999</c:v>
                </c:pt>
                <c:pt idx="27086">
                  <c:v>2.7543709999999999</c:v>
                </c:pt>
                <c:pt idx="27087">
                  <c:v>2.7590349999999999</c:v>
                </c:pt>
                <c:pt idx="27088">
                  <c:v>2.7571599999999998</c:v>
                </c:pt>
                <c:pt idx="27089">
                  <c:v>2.7603810000000002</c:v>
                </c:pt>
                <c:pt idx="27090">
                  <c:v>2.7598039999999999</c:v>
                </c:pt>
                <c:pt idx="27091">
                  <c:v>2.760189</c:v>
                </c:pt>
                <c:pt idx="27092">
                  <c:v>2.75841</c:v>
                </c:pt>
                <c:pt idx="27093">
                  <c:v>2.7576649999999998</c:v>
                </c:pt>
                <c:pt idx="27094">
                  <c:v>2.7568239999999999</c:v>
                </c:pt>
                <c:pt idx="27095">
                  <c:v>2.7621120000000001</c:v>
                </c:pt>
                <c:pt idx="27096">
                  <c:v>2.766079</c:v>
                </c:pt>
                <c:pt idx="27097">
                  <c:v>2.765069</c:v>
                </c:pt>
                <c:pt idx="27098">
                  <c:v>2.7611029999999999</c:v>
                </c:pt>
                <c:pt idx="27099">
                  <c:v>2.7580499999999999</c:v>
                </c:pt>
                <c:pt idx="27100">
                  <c:v>2.7587229999999998</c:v>
                </c:pt>
                <c:pt idx="27101">
                  <c:v>2.7602609999999999</c:v>
                </c:pt>
                <c:pt idx="27102">
                  <c:v>2.7586750000000002</c:v>
                </c:pt>
                <c:pt idx="27103">
                  <c:v>2.7583859999999998</c:v>
                </c:pt>
                <c:pt idx="27104">
                  <c:v>2.7544919999999999</c:v>
                </c:pt>
                <c:pt idx="27105">
                  <c:v>2.7530250000000001</c:v>
                </c:pt>
                <c:pt idx="27106">
                  <c:v>2.7561499999999999</c:v>
                </c:pt>
                <c:pt idx="27107">
                  <c:v>2.7567029999999999</c:v>
                </c:pt>
                <c:pt idx="27108">
                  <c:v>2.7558379999999998</c:v>
                </c:pt>
                <c:pt idx="27109">
                  <c:v>2.758915</c:v>
                </c:pt>
                <c:pt idx="27110">
                  <c:v>2.7580499999999999</c:v>
                </c:pt>
                <c:pt idx="27111">
                  <c:v>2.759973</c:v>
                </c:pt>
                <c:pt idx="27112">
                  <c:v>2.7585060000000001</c:v>
                </c:pt>
                <c:pt idx="27113">
                  <c:v>2.7561019999999998</c:v>
                </c:pt>
                <c:pt idx="27114">
                  <c:v>2.7564389999999999</c:v>
                </c:pt>
                <c:pt idx="27115">
                  <c:v>2.7569680000000001</c:v>
                </c:pt>
                <c:pt idx="27116">
                  <c:v>2.75692</c:v>
                </c:pt>
                <c:pt idx="27117">
                  <c:v>2.7599969999999998</c:v>
                </c:pt>
                <c:pt idx="27118">
                  <c:v>2.7605499999999998</c:v>
                </c:pt>
                <c:pt idx="27119">
                  <c:v>2.755646</c:v>
                </c:pt>
                <c:pt idx="27120">
                  <c:v>2.757304</c:v>
                </c:pt>
                <c:pt idx="27121">
                  <c:v>2.7598039999999999</c:v>
                </c:pt>
                <c:pt idx="27122">
                  <c:v>2.7541310000000001</c:v>
                </c:pt>
                <c:pt idx="27123">
                  <c:v>2.7543709999999999</c:v>
                </c:pt>
                <c:pt idx="27124">
                  <c:v>2.752256</c:v>
                </c:pt>
                <c:pt idx="27125">
                  <c:v>2.7513179999999999</c:v>
                </c:pt>
                <c:pt idx="27126">
                  <c:v>2.75353</c:v>
                </c:pt>
                <c:pt idx="27127">
                  <c:v>2.7528329999999999</c:v>
                </c:pt>
                <c:pt idx="27128">
                  <c:v>2.750813</c:v>
                </c:pt>
                <c:pt idx="27129">
                  <c:v>2.7524479999999998</c:v>
                </c:pt>
                <c:pt idx="27130">
                  <c:v>2.7553570000000001</c:v>
                </c:pt>
                <c:pt idx="27131">
                  <c:v>2.7580260000000001</c:v>
                </c:pt>
                <c:pt idx="27132">
                  <c:v>2.7604540000000002</c:v>
                </c:pt>
                <c:pt idx="27133">
                  <c:v>2.7592279999999998</c:v>
                </c:pt>
                <c:pt idx="27134">
                  <c:v>2.7580979999999999</c:v>
                </c:pt>
                <c:pt idx="27135">
                  <c:v>2.759757</c:v>
                </c:pt>
                <c:pt idx="27136">
                  <c:v>2.7629060000000001</c:v>
                </c:pt>
                <c:pt idx="27137">
                  <c:v>2.7625449999999998</c:v>
                </c:pt>
                <c:pt idx="27138">
                  <c:v>2.7586750000000002</c:v>
                </c:pt>
                <c:pt idx="27139">
                  <c:v>2.7553809999999999</c:v>
                </c:pt>
                <c:pt idx="27140">
                  <c:v>2.756319</c:v>
                </c:pt>
                <c:pt idx="27141">
                  <c:v>2.7538909999999999</c:v>
                </c:pt>
                <c:pt idx="27142">
                  <c:v>2.7523759999999999</c:v>
                </c:pt>
                <c:pt idx="27143">
                  <c:v>2.7513420000000002</c:v>
                </c:pt>
                <c:pt idx="27144">
                  <c:v>2.7530489999999999</c:v>
                </c:pt>
                <c:pt idx="27145">
                  <c:v>2.7540830000000001</c:v>
                </c:pt>
                <c:pt idx="27146">
                  <c:v>2.7512219999999998</c:v>
                </c:pt>
                <c:pt idx="27147">
                  <c:v>2.7569439999999998</c:v>
                </c:pt>
                <c:pt idx="27148">
                  <c:v>2.7557659999999999</c:v>
                </c:pt>
                <c:pt idx="27149">
                  <c:v>2.7576170000000002</c:v>
                </c:pt>
                <c:pt idx="27150">
                  <c:v>2.7616320000000001</c:v>
                </c:pt>
                <c:pt idx="27151">
                  <c:v>2.7619919999999998</c:v>
                </c:pt>
                <c:pt idx="27152">
                  <c:v>2.7621120000000001</c:v>
                </c:pt>
                <c:pt idx="27153">
                  <c:v>2.7615120000000002</c:v>
                </c:pt>
                <c:pt idx="27154">
                  <c:v>2.7603810000000002</c:v>
                </c:pt>
                <c:pt idx="27155">
                  <c:v>2.7605019999999998</c:v>
                </c:pt>
                <c:pt idx="27156">
                  <c:v>2.7612709999999998</c:v>
                </c:pt>
                <c:pt idx="27157">
                  <c:v>2.760478</c:v>
                </c:pt>
                <c:pt idx="27158">
                  <c:v>2.7550210000000002</c:v>
                </c:pt>
                <c:pt idx="27159">
                  <c:v>2.7498999999999998</c:v>
                </c:pt>
                <c:pt idx="27160">
                  <c:v>2.7486980000000001</c:v>
                </c:pt>
                <c:pt idx="27161">
                  <c:v>2.7518229999999999</c:v>
                </c:pt>
                <c:pt idx="27162">
                  <c:v>2.7546360000000001</c:v>
                </c:pt>
                <c:pt idx="27163">
                  <c:v>2.7536019999999999</c:v>
                </c:pt>
                <c:pt idx="27164">
                  <c:v>2.7539150000000001</c:v>
                </c:pt>
                <c:pt idx="27165">
                  <c:v>2.7562220000000002</c:v>
                </c:pt>
                <c:pt idx="27166">
                  <c:v>2.7519670000000001</c:v>
                </c:pt>
                <c:pt idx="27167">
                  <c:v>2.7524959999999998</c:v>
                </c:pt>
                <c:pt idx="27168">
                  <c:v>2.7517990000000001</c:v>
                </c:pt>
                <c:pt idx="27169">
                  <c:v>2.7513179999999999</c:v>
                </c:pt>
                <c:pt idx="27170">
                  <c:v>2.7502610000000001</c:v>
                </c:pt>
                <c:pt idx="27171">
                  <c:v>2.7516069999999999</c:v>
                </c:pt>
                <c:pt idx="27172">
                  <c:v>2.7536019999999999</c:v>
                </c:pt>
                <c:pt idx="27173">
                  <c:v>2.752256</c:v>
                </c:pt>
                <c:pt idx="27174">
                  <c:v>2.747592</c:v>
                </c:pt>
                <c:pt idx="27175">
                  <c:v>2.7493470000000002</c:v>
                </c:pt>
                <c:pt idx="27176">
                  <c:v>2.7500200000000001</c:v>
                </c:pt>
                <c:pt idx="27177">
                  <c:v>2.7487460000000001</c:v>
                </c:pt>
                <c:pt idx="27178">
                  <c:v>2.7498520000000002</c:v>
                </c:pt>
                <c:pt idx="27179">
                  <c:v>2.7495630000000002</c:v>
                </c:pt>
                <c:pt idx="27180">
                  <c:v>2.7463419999999998</c:v>
                </c:pt>
                <c:pt idx="27181">
                  <c:v>2.7424710000000001</c:v>
                </c:pt>
                <c:pt idx="27182">
                  <c:v>2.7396829999999999</c:v>
                </c:pt>
                <c:pt idx="27183">
                  <c:v>2.7390330000000001</c:v>
                </c:pt>
                <c:pt idx="27184">
                  <c:v>2.7395139999999998</c:v>
                </c:pt>
                <c:pt idx="27185">
                  <c:v>2.742327</c:v>
                </c:pt>
                <c:pt idx="27186">
                  <c:v>2.7418459999999998</c:v>
                </c:pt>
                <c:pt idx="27187">
                  <c:v>2.7421350000000002</c:v>
                </c:pt>
                <c:pt idx="27188">
                  <c:v>2.7475679999999998</c:v>
                </c:pt>
                <c:pt idx="27189">
                  <c:v>2.7466550000000001</c:v>
                </c:pt>
                <c:pt idx="27190">
                  <c:v>2.7458369999999999</c:v>
                </c:pt>
                <c:pt idx="27191">
                  <c:v>2.7466300000000001</c:v>
                </c:pt>
                <c:pt idx="27192">
                  <c:v>2.7472789999999998</c:v>
                </c:pt>
                <c:pt idx="27193">
                  <c:v>2.7489379999999999</c:v>
                </c:pt>
                <c:pt idx="27194">
                  <c:v>2.7485300000000001</c:v>
                </c:pt>
                <c:pt idx="27195">
                  <c:v>2.7504050000000002</c:v>
                </c:pt>
                <c:pt idx="27196">
                  <c:v>2.7464379999999999</c:v>
                </c:pt>
                <c:pt idx="27197">
                  <c:v>2.7415340000000001</c:v>
                </c:pt>
                <c:pt idx="27198">
                  <c:v>2.7429519999999998</c:v>
                </c:pt>
                <c:pt idx="27199">
                  <c:v>2.7404999999999999</c:v>
                </c:pt>
                <c:pt idx="27200">
                  <c:v>2.7407879999999998</c:v>
                </c:pt>
                <c:pt idx="27201">
                  <c:v>2.7405240000000002</c:v>
                </c:pt>
                <c:pt idx="27202">
                  <c:v>2.7389610000000002</c:v>
                </c:pt>
                <c:pt idx="27203">
                  <c:v>2.7393459999999998</c:v>
                </c:pt>
                <c:pt idx="27204">
                  <c:v>2.7413180000000001</c:v>
                </c:pt>
                <c:pt idx="27205">
                  <c:v>2.7389610000000002</c:v>
                </c:pt>
                <c:pt idx="27206">
                  <c:v>2.7356199999999999</c:v>
                </c:pt>
                <c:pt idx="27207">
                  <c:v>2.7387450000000002</c:v>
                </c:pt>
                <c:pt idx="27208">
                  <c:v>2.7400669999999998</c:v>
                </c:pt>
                <c:pt idx="27209">
                  <c:v>2.7417259999999999</c:v>
                </c:pt>
                <c:pt idx="27210">
                  <c:v>2.7425920000000001</c:v>
                </c:pt>
                <c:pt idx="27211">
                  <c:v>2.744154</c:v>
                </c:pt>
                <c:pt idx="27212">
                  <c:v>2.7447309999999998</c:v>
                </c:pt>
                <c:pt idx="27213">
                  <c:v>2.747207</c:v>
                </c:pt>
                <c:pt idx="27214">
                  <c:v>2.7476880000000001</c:v>
                </c:pt>
                <c:pt idx="27215">
                  <c:v>2.744202</c:v>
                </c:pt>
                <c:pt idx="27216">
                  <c:v>2.7442500000000001</c:v>
                </c:pt>
                <c:pt idx="27217">
                  <c:v>2.7471109999999999</c:v>
                </c:pt>
                <c:pt idx="27218">
                  <c:v>2.7443949999999999</c:v>
                </c:pt>
                <c:pt idx="27219">
                  <c:v>2.7432889999999999</c:v>
                </c:pt>
                <c:pt idx="27220">
                  <c:v>2.74187</c:v>
                </c:pt>
                <c:pt idx="27221">
                  <c:v>2.741606</c:v>
                </c:pt>
                <c:pt idx="27222">
                  <c:v>2.7397070000000001</c:v>
                </c:pt>
                <c:pt idx="27223">
                  <c:v>2.7393939999999999</c:v>
                </c:pt>
                <c:pt idx="27224">
                  <c:v>2.7404519999999999</c:v>
                </c:pt>
                <c:pt idx="27225">
                  <c:v>2.7386970000000002</c:v>
                </c:pt>
                <c:pt idx="27226">
                  <c:v>2.7404280000000001</c:v>
                </c:pt>
                <c:pt idx="27227">
                  <c:v>2.7417259999999999</c:v>
                </c:pt>
                <c:pt idx="27228">
                  <c:v>2.74437</c:v>
                </c:pt>
                <c:pt idx="27229">
                  <c:v>2.7490830000000002</c:v>
                </c:pt>
                <c:pt idx="27230">
                  <c:v>2.7541790000000002</c:v>
                </c:pt>
                <c:pt idx="27231">
                  <c:v>2.7527849999999998</c:v>
                </c:pt>
                <c:pt idx="27232">
                  <c:v>2.7517749999999999</c:v>
                </c:pt>
                <c:pt idx="27233">
                  <c:v>2.754804</c:v>
                </c:pt>
                <c:pt idx="27234">
                  <c:v>2.7570399999999999</c:v>
                </c:pt>
                <c:pt idx="27235">
                  <c:v>2.755598</c:v>
                </c:pt>
                <c:pt idx="27236">
                  <c:v>2.753145</c:v>
                </c:pt>
                <c:pt idx="27237">
                  <c:v>2.7505489999999999</c:v>
                </c:pt>
                <c:pt idx="27238">
                  <c:v>2.7480009999999999</c:v>
                </c:pt>
                <c:pt idx="27239">
                  <c:v>2.7468949999999999</c:v>
                </c:pt>
                <c:pt idx="27240">
                  <c:v>2.744707</c:v>
                </c:pt>
                <c:pt idx="27241">
                  <c:v>2.7429519999999998</c:v>
                </c:pt>
                <c:pt idx="27242">
                  <c:v>2.743169</c:v>
                </c:pt>
                <c:pt idx="27243">
                  <c:v>2.742712</c:v>
                </c:pt>
                <c:pt idx="27244">
                  <c:v>2.744491</c:v>
                </c:pt>
                <c:pt idx="27245">
                  <c:v>2.7429999999999999</c:v>
                </c:pt>
                <c:pt idx="27246">
                  <c:v>2.7460529999999999</c:v>
                </c:pt>
                <c:pt idx="27247">
                  <c:v>2.7480009999999999</c:v>
                </c:pt>
                <c:pt idx="27248">
                  <c:v>2.7478319999999998</c:v>
                </c:pt>
                <c:pt idx="27249">
                  <c:v>2.7498040000000001</c:v>
                </c:pt>
                <c:pt idx="27250">
                  <c:v>2.7504050000000002</c:v>
                </c:pt>
                <c:pt idx="27251">
                  <c:v>2.7455729999999998</c:v>
                </c:pt>
                <c:pt idx="27252">
                  <c:v>2.7461250000000001</c:v>
                </c:pt>
                <c:pt idx="27253">
                  <c:v>2.7498279999999999</c:v>
                </c:pt>
                <c:pt idx="27254">
                  <c:v>2.7542270000000002</c:v>
                </c:pt>
                <c:pt idx="27255">
                  <c:v>2.758915</c:v>
                </c:pt>
                <c:pt idx="27256">
                  <c:v>2.757352</c:v>
                </c:pt>
                <c:pt idx="27257">
                  <c:v>2.7505730000000002</c:v>
                </c:pt>
                <c:pt idx="27258">
                  <c:v>2.7468469999999998</c:v>
                </c:pt>
                <c:pt idx="27259">
                  <c:v>2.7440579999999999</c:v>
                </c:pt>
                <c:pt idx="27260">
                  <c:v>2.7417739999999999</c:v>
                </c:pt>
                <c:pt idx="27261">
                  <c:v>2.7465820000000001</c:v>
                </c:pt>
                <c:pt idx="27262">
                  <c:v>2.7511260000000002</c:v>
                </c:pt>
                <c:pt idx="27263">
                  <c:v>2.751198</c:v>
                </c:pt>
                <c:pt idx="27264">
                  <c:v>2.7502840000000002</c:v>
                </c:pt>
                <c:pt idx="27265">
                  <c:v>2.7506689999999998</c:v>
                </c:pt>
                <c:pt idx="27266">
                  <c:v>2.749539</c:v>
                </c:pt>
                <c:pt idx="27267">
                  <c:v>2.7541790000000002</c:v>
                </c:pt>
                <c:pt idx="27268">
                  <c:v>2.7554289999999999</c:v>
                </c:pt>
                <c:pt idx="27269">
                  <c:v>2.755093</c:v>
                </c:pt>
                <c:pt idx="27270">
                  <c:v>2.7569439999999998</c:v>
                </c:pt>
                <c:pt idx="27271">
                  <c:v>2.7583380000000002</c:v>
                </c:pt>
                <c:pt idx="27272">
                  <c:v>2.75692</c:v>
                </c:pt>
                <c:pt idx="27273">
                  <c:v>2.7572800000000002</c:v>
                </c:pt>
                <c:pt idx="27274">
                  <c:v>2.759757</c:v>
                </c:pt>
                <c:pt idx="27275">
                  <c:v>2.759468</c:v>
                </c:pt>
                <c:pt idx="27276">
                  <c:v>2.7576170000000002</c:v>
                </c:pt>
                <c:pt idx="27277">
                  <c:v>2.757088</c:v>
                </c:pt>
                <c:pt idx="27278">
                  <c:v>2.7542270000000002</c:v>
                </c:pt>
                <c:pt idx="27279">
                  <c:v>2.7456450000000001</c:v>
                </c:pt>
                <c:pt idx="27280">
                  <c:v>2.7460779999999998</c:v>
                </c:pt>
                <c:pt idx="27281">
                  <c:v>2.7488899999999998</c:v>
                </c:pt>
                <c:pt idx="27282">
                  <c:v>2.7510539999999999</c:v>
                </c:pt>
                <c:pt idx="27283">
                  <c:v>2.7481209999999998</c:v>
                </c:pt>
                <c:pt idx="27284">
                  <c:v>2.745476</c:v>
                </c:pt>
                <c:pt idx="27285">
                  <c:v>2.7470629999999998</c:v>
                </c:pt>
                <c:pt idx="27286">
                  <c:v>2.746318</c:v>
                </c:pt>
                <c:pt idx="27287">
                  <c:v>2.7476400000000001</c:v>
                </c:pt>
                <c:pt idx="27288">
                  <c:v>2.750092</c:v>
                </c:pt>
                <c:pt idx="27289">
                  <c:v>2.7511260000000002</c:v>
                </c:pt>
                <c:pt idx="27290">
                  <c:v>2.753314</c:v>
                </c:pt>
                <c:pt idx="27291">
                  <c:v>2.7535539999999998</c:v>
                </c:pt>
                <c:pt idx="27292">
                  <c:v>2.751703</c:v>
                </c:pt>
                <c:pt idx="27293">
                  <c:v>2.7510059999999998</c:v>
                </c:pt>
                <c:pt idx="27294">
                  <c:v>2.7503329999999999</c:v>
                </c:pt>
                <c:pt idx="27295">
                  <c:v>2.7511260000000002</c:v>
                </c:pt>
                <c:pt idx="27296">
                  <c:v>2.753145</c:v>
                </c:pt>
                <c:pt idx="27297">
                  <c:v>2.7514620000000001</c:v>
                </c:pt>
                <c:pt idx="27298">
                  <c:v>2.7508849999999998</c:v>
                </c:pt>
                <c:pt idx="27299">
                  <c:v>2.7497560000000001</c:v>
                </c:pt>
                <c:pt idx="27300">
                  <c:v>2.7458369999999999</c:v>
                </c:pt>
                <c:pt idx="27301">
                  <c:v>2.742712</c:v>
                </c:pt>
                <c:pt idx="27302">
                  <c:v>2.7420629999999999</c:v>
                </c:pt>
                <c:pt idx="27303">
                  <c:v>2.7362929999999999</c:v>
                </c:pt>
                <c:pt idx="27304">
                  <c:v>2.7369180000000002</c:v>
                </c:pt>
                <c:pt idx="27305">
                  <c:v>2.7404519999999999</c:v>
                </c:pt>
                <c:pt idx="27306">
                  <c:v>2.7434090000000002</c:v>
                </c:pt>
                <c:pt idx="27307">
                  <c:v>2.7457889999999998</c:v>
                </c:pt>
                <c:pt idx="27308">
                  <c:v>2.746534</c:v>
                </c:pt>
                <c:pt idx="27309">
                  <c:v>2.741606</c:v>
                </c:pt>
                <c:pt idx="27310">
                  <c:v>2.7434090000000002</c:v>
                </c:pt>
                <c:pt idx="27311">
                  <c:v>2.744875</c:v>
                </c:pt>
                <c:pt idx="27312">
                  <c:v>2.7432409999999998</c:v>
                </c:pt>
                <c:pt idx="27313">
                  <c:v>2.7465579999999998</c:v>
                </c:pt>
                <c:pt idx="27314">
                  <c:v>2.7449240000000001</c:v>
                </c:pt>
                <c:pt idx="27315">
                  <c:v>2.7428080000000001</c:v>
                </c:pt>
                <c:pt idx="27316">
                  <c:v>2.7409810000000001</c:v>
                </c:pt>
                <c:pt idx="27317">
                  <c:v>2.7377590000000001</c:v>
                </c:pt>
                <c:pt idx="27318">
                  <c:v>2.735716</c:v>
                </c:pt>
                <c:pt idx="27319">
                  <c:v>2.735932</c:v>
                </c:pt>
                <c:pt idx="27320">
                  <c:v>2.7370380000000001</c:v>
                </c:pt>
                <c:pt idx="27321">
                  <c:v>2.7364850000000001</c:v>
                </c:pt>
                <c:pt idx="27322">
                  <c:v>2.7345380000000001</c:v>
                </c:pt>
                <c:pt idx="27323">
                  <c:v>2.7314609999999999</c:v>
                </c:pt>
                <c:pt idx="27324">
                  <c:v>2.7312919999999998</c:v>
                </c:pt>
                <c:pt idx="27325">
                  <c:v>2.7350189999999999</c:v>
                </c:pt>
                <c:pt idx="27326">
                  <c:v>2.7392979999999998</c:v>
                </c:pt>
                <c:pt idx="27327">
                  <c:v>2.7429760000000001</c:v>
                </c:pt>
                <c:pt idx="27328">
                  <c:v>2.7445149999999998</c:v>
                </c:pt>
                <c:pt idx="27329">
                  <c:v>2.7452839999999998</c:v>
                </c:pt>
                <c:pt idx="27330">
                  <c:v>2.7447789999999999</c:v>
                </c:pt>
                <c:pt idx="27331">
                  <c:v>2.7430720000000002</c:v>
                </c:pt>
                <c:pt idx="27332">
                  <c:v>2.743601</c:v>
                </c:pt>
                <c:pt idx="27333">
                  <c:v>2.7475679999999998</c:v>
                </c:pt>
                <c:pt idx="27334">
                  <c:v>2.7463899999999999</c:v>
                </c:pt>
                <c:pt idx="27335">
                  <c:v>2.742327</c:v>
                </c:pt>
                <c:pt idx="27336">
                  <c:v>2.7399469999999999</c:v>
                </c:pt>
                <c:pt idx="27337">
                  <c:v>2.738264</c:v>
                </c:pt>
                <c:pt idx="27338">
                  <c:v>2.734057</c:v>
                </c:pt>
                <c:pt idx="27339">
                  <c:v>2.7359810000000002</c:v>
                </c:pt>
                <c:pt idx="27340">
                  <c:v>2.7377349999999998</c:v>
                </c:pt>
                <c:pt idx="27341">
                  <c:v>2.734105</c:v>
                </c:pt>
                <c:pt idx="27342">
                  <c:v>2.7389860000000001</c:v>
                </c:pt>
                <c:pt idx="27343">
                  <c:v>2.7383120000000001</c:v>
                </c:pt>
                <c:pt idx="27344">
                  <c:v>2.7381440000000001</c:v>
                </c:pt>
                <c:pt idx="27345">
                  <c:v>2.7406199999999998</c:v>
                </c:pt>
                <c:pt idx="27346">
                  <c:v>2.7419180000000001</c:v>
                </c:pt>
                <c:pt idx="27347">
                  <c:v>2.7423510000000002</c:v>
                </c:pt>
                <c:pt idx="27348">
                  <c:v>2.7413180000000001</c:v>
                </c:pt>
                <c:pt idx="27349">
                  <c:v>2.7415579999999999</c:v>
                </c:pt>
                <c:pt idx="27350">
                  <c:v>2.7404039999999998</c:v>
                </c:pt>
                <c:pt idx="27351">
                  <c:v>2.7421829999999998</c:v>
                </c:pt>
                <c:pt idx="27352">
                  <c:v>2.7453319999999999</c:v>
                </c:pt>
                <c:pt idx="27353">
                  <c:v>2.7466550000000001</c:v>
                </c:pt>
                <c:pt idx="27354">
                  <c:v>2.7446350000000002</c:v>
                </c:pt>
                <c:pt idx="27355">
                  <c:v>2.7405240000000002</c:v>
                </c:pt>
                <c:pt idx="27356">
                  <c:v>2.7363170000000001</c:v>
                </c:pt>
                <c:pt idx="27357">
                  <c:v>2.7414860000000001</c:v>
                </c:pt>
                <c:pt idx="27358">
                  <c:v>2.7492510000000001</c:v>
                </c:pt>
                <c:pt idx="27359">
                  <c:v>2.7487219999999999</c:v>
                </c:pt>
                <c:pt idx="27360">
                  <c:v>2.743601</c:v>
                </c:pt>
                <c:pt idx="27361">
                  <c:v>2.7415579999999999</c:v>
                </c:pt>
                <c:pt idx="27362">
                  <c:v>2.741269</c:v>
                </c:pt>
                <c:pt idx="27363">
                  <c:v>2.733336</c:v>
                </c:pt>
                <c:pt idx="27364">
                  <c:v>2.739274</c:v>
                </c:pt>
                <c:pt idx="27365">
                  <c:v>2.737711</c:v>
                </c:pt>
                <c:pt idx="27366">
                  <c:v>2.7346339999999998</c:v>
                </c:pt>
                <c:pt idx="27367">
                  <c:v>2.737663</c:v>
                </c:pt>
                <c:pt idx="27368">
                  <c:v>2.7390819999999998</c:v>
                </c:pt>
                <c:pt idx="27369">
                  <c:v>2.7428560000000002</c:v>
                </c:pt>
                <c:pt idx="27370">
                  <c:v>2.747039</c:v>
                </c:pt>
                <c:pt idx="27371">
                  <c:v>2.7437930000000001</c:v>
                </c:pt>
                <c:pt idx="27372">
                  <c:v>2.7406440000000001</c:v>
                </c:pt>
                <c:pt idx="27373">
                  <c:v>2.7403559999999998</c:v>
                </c:pt>
                <c:pt idx="27374">
                  <c:v>2.7398750000000001</c:v>
                </c:pt>
                <c:pt idx="27375">
                  <c:v>2.7368220000000001</c:v>
                </c:pt>
                <c:pt idx="27376">
                  <c:v>2.736942</c:v>
                </c:pt>
                <c:pt idx="27377">
                  <c:v>2.7362690000000001</c:v>
                </c:pt>
                <c:pt idx="27378">
                  <c:v>2.7370619999999999</c:v>
                </c:pt>
                <c:pt idx="27379">
                  <c:v>2.7345139999999999</c:v>
                </c:pt>
                <c:pt idx="27380">
                  <c:v>2.7354759999999998</c:v>
                </c:pt>
                <c:pt idx="27381">
                  <c:v>2.7417739999999999</c:v>
                </c:pt>
                <c:pt idx="27382">
                  <c:v>2.7412930000000002</c:v>
                </c:pt>
                <c:pt idx="27383">
                  <c:v>2.7425190000000002</c:v>
                </c:pt>
                <c:pt idx="27384">
                  <c:v>2.7426879999999998</c:v>
                </c:pt>
                <c:pt idx="27385">
                  <c:v>2.744154</c:v>
                </c:pt>
                <c:pt idx="27386">
                  <c:v>2.7401149999999999</c:v>
                </c:pt>
                <c:pt idx="27387">
                  <c:v>2.7406440000000001</c:v>
                </c:pt>
                <c:pt idx="27388">
                  <c:v>2.7398750000000001</c:v>
                </c:pt>
                <c:pt idx="27389">
                  <c:v>2.7394180000000001</c:v>
                </c:pt>
                <c:pt idx="27390">
                  <c:v>2.7380719999999998</c:v>
                </c:pt>
                <c:pt idx="27391">
                  <c:v>2.7374710000000002</c:v>
                </c:pt>
                <c:pt idx="27392">
                  <c:v>2.7373509999999999</c:v>
                </c:pt>
                <c:pt idx="27393">
                  <c:v>2.7385290000000002</c:v>
                </c:pt>
                <c:pt idx="27394">
                  <c:v>2.74038</c:v>
                </c:pt>
                <c:pt idx="27395">
                  <c:v>2.7404039999999998</c:v>
                </c:pt>
                <c:pt idx="27396">
                  <c:v>2.7461739999999999</c:v>
                </c:pt>
                <c:pt idx="27397">
                  <c:v>2.7461980000000001</c:v>
                </c:pt>
                <c:pt idx="27398">
                  <c:v>2.7460049999999998</c:v>
                </c:pt>
                <c:pt idx="27399">
                  <c:v>2.7478560000000001</c:v>
                </c:pt>
                <c:pt idx="27400">
                  <c:v>2.7436250000000002</c:v>
                </c:pt>
                <c:pt idx="27401">
                  <c:v>2.7384810000000002</c:v>
                </c:pt>
                <c:pt idx="27402">
                  <c:v>2.7368700000000001</c:v>
                </c:pt>
                <c:pt idx="27403">
                  <c:v>2.7367499999999998</c:v>
                </c:pt>
                <c:pt idx="27404">
                  <c:v>2.7397309999999999</c:v>
                </c:pt>
                <c:pt idx="27405">
                  <c:v>2.7362690000000001</c:v>
                </c:pt>
                <c:pt idx="27406">
                  <c:v>2.736942</c:v>
                </c:pt>
                <c:pt idx="27407">
                  <c:v>2.7409810000000001</c:v>
                </c:pt>
                <c:pt idx="27408">
                  <c:v>2.7416779999999998</c:v>
                </c:pt>
                <c:pt idx="27409">
                  <c:v>2.7399710000000002</c:v>
                </c:pt>
                <c:pt idx="27410">
                  <c:v>2.7412450000000002</c:v>
                </c:pt>
                <c:pt idx="27411">
                  <c:v>2.7424949999999999</c:v>
                </c:pt>
                <c:pt idx="27412">
                  <c:v>2.7430720000000002</c:v>
                </c:pt>
                <c:pt idx="27413">
                  <c:v>2.7439619999999998</c:v>
                </c:pt>
                <c:pt idx="27414">
                  <c:v>2.743649</c:v>
                </c:pt>
                <c:pt idx="27415">
                  <c:v>2.74437</c:v>
                </c:pt>
                <c:pt idx="27416">
                  <c:v>2.7466780000000002</c:v>
                </c:pt>
                <c:pt idx="27417">
                  <c:v>2.7423510000000002</c:v>
                </c:pt>
                <c:pt idx="27418">
                  <c:v>2.7440099999999998</c:v>
                </c:pt>
                <c:pt idx="27419">
                  <c:v>2.7421350000000002</c:v>
                </c:pt>
                <c:pt idx="27420">
                  <c:v>2.741053</c:v>
                </c:pt>
                <c:pt idx="27421">
                  <c:v>2.7400669999999998</c:v>
                </c:pt>
                <c:pt idx="27422">
                  <c:v>2.7381199999999999</c:v>
                </c:pt>
                <c:pt idx="27423">
                  <c:v>2.7377829999999999</c:v>
                </c:pt>
                <c:pt idx="27424">
                  <c:v>2.736389</c:v>
                </c:pt>
                <c:pt idx="27425">
                  <c:v>2.734899</c:v>
                </c:pt>
                <c:pt idx="27426">
                  <c:v>2.7347779999999999</c:v>
                </c:pt>
                <c:pt idx="27427">
                  <c:v>2.7353550000000002</c:v>
                </c:pt>
                <c:pt idx="27428">
                  <c:v>2.736437</c:v>
                </c:pt>
                <c:pt idx="27429">
                  <c:v>2.736605</c:v>
                </c:pt>
                <c:pt idx="27430">
                  <c:v>2.7368700000000001</c:v>
                </c:pt>
                <c:pt idx="27431">
                  <c:v>2.7377590000000001</c:v>
                </c:pt>
                <c:pt idx="27432">
                  <c:v>2.737495</c:v>
                </c:pt>
                <c:pt idx="27433">
                  <c:v>2.7434569999999998</c:v>
                </c:pt>
                <c:pt idx="27434">
                  <c:v>2.7508379999999999</c:v>
                </c:pt>
                <c:pt idx="27435">
                  <c:v>2.7519670000000001</c:v>
                </c:pt>
                <c:pt idx="27436">
                  <c:v>2.7489620000000001</c:v>
                </c:pt>
                <c:pt idx="27437">
                  <c:v>2.7489620000000001</c:v>
                </c:pt>
                <c:pt idx="27438">
                  <c:v>2.7507410000000001</c:v>
                </c:pt>
                <c:pt idx="27439">
                  <c:v>2.748313</c:v>
                </c:pt>
                <c:pt idx="27440">
                  <c:v>2.7472310000000002</c:v>
                </c:pt>
                <c:pt idx="27441">
                  <c:v>2.7474240000000001</c:v>
                </c:pt>
                <c:pt idx="27442">
                  <c:v>2.7479290000000001</c:v>
                </c:pt>
                <c:pt idx="27443">
                  <c:v>2.7435529999999999</c:v>
                </c:pt>
                <c:pt idx="27444">
                  <c:v>2.7391540000000001</c:v>
                </c:pt>
                <c:pt idx="27445">
                  <c:v>2.736437</c:v>
                </c:pt>
                <c:pt idx="27446">
                  <c:v>2.7386010000000001</c:v>
                </c:pt>
                <c:pt idx="27447">
                  <c:v>2.7427600000000001</c:v>
                </c:pt>
                <c:pt idx="27448">
                  <c:v>2.7413409999999998</c:v>
                </c:pt>
                <c:pt idx="27449">
                  <c:v>2.7429519999999998</c:v>
                </c:pt>
                <c:pt idx="27450">
                  <c:v>2.745212</c:v>
                </c:pt>
                <c:pt idx="27451">
                  <c:v>2.7442259999999998</c:v>
                </c:pt>
                <c:pt idx="27452">
                  <c:v>2.7460779999999998</c:v>
                </c:pt>
                <c:pt idx="27453">
                  <c:v>2.7481209999999998</c:v>
                </c:pt>
                <c:pt idx="27454">
                  <c:v>2.7483610000000001</c:v>
                </c:pt>
                <c:pt idx="27455">
                  <c:v>2.7499479999999998</c:v>
                </c:pt>
                <c:pt idx="27456">
                  <c:v>2.74966</c:v>
                </c:pt>
                <c:pt idx="27457">
                  <c:v>2.7501639999999998</c:v>
                </c:pt>
                <c:pt idx="27458">
                  <c:v>2.7494190000000001</c:v>
                </c:pt>
                <c:pt idx="27459">
                  <c:v>2.745765</c:v>
                </c:pt>
                <c:pt idx="27460">
                  <c:v>2.7404039999999998</c:v>
                </c:pt>
                <c:pt idx="27461">
                  <c:v>2.7416779999999998</c:v>
                </c:pt>
                <c:pt idx="27462">
                  <c:v>2.7416779999999998</c:v>
                </c:pt>
                <c:pt idx="27463">
                  <c:v>2.742664</c:v>
                </c:pt>
                <c:pt idx="27464">
                  <c:v>2.7438419999999999</c:v>
                </c:pt>
                <c:pt idx="27465">
                  <c:v>2.7442259999999998</c:v>
                </c:pt>
                <c:pt idx="27466">
                  <c:v>2.7447789999999999</c:v>
                </c:pt>
                <c:pt idx="27467">
                  <c:v>2.7471830000000002</c:v>
                </c:pt>
                <c:pt idx="27468">
                  <c:v>2.7486980000000001</c:v>
                </c:pt>
                <c:pt idx="27469">
                  <c:v>2.7464620000000002</c:v>
                </c:pt>
                <c:pt idx="27470">
                  <c:v>2.7433369999999999</c:v>
                </c:pt>
                <c:pt idx="27471">
                  <c:v>2.7445629999999999</c:v>
                </c:pt>
                <c:pt idx="27472">
                  <c:v>2.7477119999999999</c:v>
                </c:pt>
                <c:pt idx="27473">
                  <c:v>2.7434569999999998</c:v>
                </c:pt>
                <c:pt idx="27474">
                  <c:v>2.7422550000000001</c:v>
                </c:pt>
                <c:pt idx="27475">
                  <c:v>2.7410290000000002</c:v>
                </c:pt>
                <c:pt idx="27476">
                  <c:v>2.7417500000000001</c:v>
                </c:pt>
                <c:pt idx="27477">
                  <c:v>2.7460529999999999</c:v>
                </c:pt>
                <c:pt idx="27478">
                  <c:v>2.7485780000000002</c:v>
                </c:pt>
                <c:pt idx="27479">
                  <c:v>2.7487460000000001</c:v>
                </c:pt>
                <c:pt idx="27480">
                  <c:v>2.7476159999999998</c:v>
                </c:pt>
                <c:pt idx="27481">
                  <c:v>2.7455970000000001</c:v>
                </c:pt>
                <c:pt idx="27482">
                  <c:v>2.745428</c:v>
                </c:pt>
                <c:pt idx="27483">
                  <c:v>2.743986</c:v>
                </c:pt>
                <c:pt idx="27484">
                  <c:v>2.7473999999999998</c:v>
                </c:pt>
                <c:pt idx="27485">
                  <c:v>2.7502119999999999</c:v>
                </c:pt>
                <c:pt idx="27486">
                  <c:v>2.7497799999999999</c:v>
                </c:pt>
                <c:pt idx="27487">
                  <c:v>2.7511019999999999</c:v>
                </c:pt>
                <c:pt idx="27488">
                  <c:v>2.7520880000000001</c:v>
                </c:pt>
                <c:pt idx="27489">
                  <c:v>2.7543709999999999</c:v>
                </c:pt>
                <c:pt idx="27490">
                  <c:v>2.7540110000000002</c:v>
                </c:pt>
                <c:pt idx="27491">
                  <c:v>2.752761</c:v>
                </c:pt>
                <c:pt idx="27492">
                  <c:v>2.752424</c:v>
                </c:pt>
                <c:pt idx="27493">
                  <c:v>2.7491300000000001</c:v>
                </c:pt>
                <c:pt idx="27494">
                  <c:v>2.7466780000000002</c:v>
                </c:pt>
                <c:pt idx="27495">
                  <c:v>2.7434810000000001</c:v>
                </c:pt>
                <c:pt idx="27496">
                  <c:v>2.7417500000000001</c:v>
                </c:pt>
                <c:pt idx="27497">
                  <c:v>2.7404039999999998</c:v>
                </c:pt>
                <c:pt idx="27498">
                  <c:v>2.7419910000000001</c:v>
                </c:pt>
                <c:pt idx="27499">
                  <c:v>2.7426400000000002</c:v>
                </c:pt>
                <c:pt idx="27500">
                  <c:v>2.7386249999999999</c:v>
                </c:pt>
                <c:pt idx="27501">
                  <c:v>2.7388889999999999</c:v>
                </c:pt>
                <c:pt idx="27502">
                  <c:v>2.7396349999999998</c:v>
                </c:pt>
                <c:pt idx="27503">
                  <c:v>2.7399710000000002</c:v>
                </c:pt>
                <c:pt idx="27504">
                  <c:v>2.742712</c:v>
                </c:pt>
                <c:pt idx="27505">
                  <c:v>2.7419910000000001</c:v>
                </c:pt>
                <c:pt idx="27506">
                  <c:v>2.7441779999999998</c:v>
                </c:pt>
                <c:pt idx="27507">
                  <c:v>2.7462460000000002</c:v>
                </c:pt>
                <c:pt idx="27508">
                  <c:v>2.7483849999999999</c:v>
                </c:pt>
                <c:pt idx="27509">
                  <c:v>2.7496109999999998</c:v>
                </c:pt>
                <c:pt idx="27510">
                  <c:v>2.7517749999999999</c:v>
                </c:pt>
                <c:pt idx="27511">
                  <c:v>2.7475679999999998</c:v>
                </c:pt>
                <c:pt idx="27512">
                  <c:v>2.7464620000000002</c:v>
                </c:pt>
                <c:pt idx="27513">
                  <c:v>2.7464140000000001</c:v>
                </c:pt>
                <c:pt idx="27514">
                  <c:v>2.740885</c:v>
                </c:pt>
                <c:pt idx="27515">
                  <c:v>2.7373750000000001</c:v>
                </c:pt>
                <c:pt idx="27516">
                  <c:v>2.7357640000000001</c:v>
                </c:pt>
                <c:pt idx="27517">
                  <c:v>2.7371099999999999</c:v>
                </c:pt>
                <c:pt idx="27518">
                  <c:v>2.7400669999999998</c:v>
                </c:pt>
                <c:pt idx="27519">
                  <c:v>2.7388409999999999</c:v>
                </c:pt>
                <c:pt idx="27520">
                  <c:v>2.7384810000000002</c:v>
                </c:pt>
                <c:pt idx="27521">
                  <c:v>2.7406679999999999</c:v>
                </c:pt>
                <c:pt idx="27522">
                  <c:v>2.7416779999999998</c:v>
                </c:pt>
                <c:pt idx="27523">
                  <c:v>2.7410770000000002</c:v>
                </c:pt>
                <c:pt idx="27524">
                  <c:v>2.7392500000000002</c:v>
                </c:pt>
                <c:pt idx="27525">
                  <c:v>2.7432409999999998</c:v>
                </c:pt>
                <c:pt idx="27526">
                  <c:v>2.7477119999999999</c:v>
                </c:pt>
                <c:pt idx="27527">
                  <c:v>2.7489620000000001</c:v>
                </c:pt>
                <c:pt idx="27528">
                  <c:v>2.7490579999999998</c:v>
                </c:pt>
                <c:pt idx="27529">
                  <c:v>2.75014</c:v>
                </c:pt>
                <c:pt idx="27530">
                  <c:v>2.7520389999999999</c:v>
                </c:pt>
                <c:pt idx="27531">
                  <c:v>2.748313</c:v>
                </c:pt>
                <c:pt idx="27532">
                  <c:v>2.7465820000000001</c:v>
                </c:pt>
                <c:pt idx="27533">
                  <c:v>2.7482410000000002</c:v>
                </c:pt>
                <c:pt idx="27534">
                  <c:v>2.7474720000000001</c:v>
                </c:pt>
                <c:pt idx="27535">
                  <c:v>2.74437</c:v>
                </c:pt>
                <c:pt idx="27536">
                  <c:v>2.7436970000000001</c:v>
                </c:pt>
                <c:pt idx="27537">
                  <c:v>2.742375</c:v>
                </c:pt>
                <c:pt idx="27538">
                  <c:v>2.7467990000000002</c:v>
                </c:pt>
                <c:pt idx="27539">
                  <c:v>2.7460290000000001</c:v>
                </c:pt>
                <c:pt idx="27540">
                  <c:v>2.7456209999999999</c:v>
                </c:pt>
                <c:pt idx="27541">
                  <c:v>2.7477839999999998</c:v>
                </c:pt>
                <c:pt idx="27542">
                  <c:v>2.7480730000000002</c:v>
                </c:pt>
                <c:pt idx="27543">
                  <c:v>2.7484329999999999</c:v>
                </c:pt>
                <c:pt idx="27544">
                  <c:v>2.7492749999999999</c:v>
                </c:pt>
                <c:pt idx="27545">
                  <c:v>2.7485780000000002</c:v>
                </c:pt>
                <c:pt idx="27546">
                  <c:v>2.748265</c:v>
                </c:pt>
                <c:pt idx="27547">
                  <c:v>2.7517510000000001</c:v>
                </c:pt>
                <c:pt idx="27548">
                  <c:v>2.7539150000000001</c:v>
                </c:pt>
                <c:pt idx="27549">
                  <c:v>2.7529050000000002</c:v>
                </c:pt>
                <c:pt idx="27550">
                  <c:v>2.7498279999999999</c:v>
                </c:pt>
                <c:pt idx="27551">
                  <c:v>2.7482890000000002</c:v>
                </c:pt>
                <c:pt idx="27552">
                  <c:v>2.748818</c:v>
                </c:pt>
                <c:pt idx="27553">
                  <c:v>2.7471350000000001</c:v>
                </c:pt>
                <c:pt idx="27554">
                  <c:v>2.7455729999999998</c:v>
                </c:pt>
                <c:pt idx="27555">
                  <c:v>2.744659</c:v>
                </c:pt>
                <c:pt idx="27556">
                  <c:v>2.745212</c:v>
                </c:pt>
                <c:pt idx="27557">
                  <c:v>2.7434810000000001</c:v>
                </c:pt>
                <c:pt idx="27558">
                  <c:v>2.7455479999999999</c:v>
                </c:pt>
                <c:pt idx="27559">
                  <c:v>2.7440820000000001</c:v>
                </c:pt>
                <c:pt idx="27560">
                  <c:v>2.744875</c:v>
                </c:pt>
                <c:pt idx="27561">
                  <c:v>2.7438419999999999</c:v>
                </c:pt>
                <c:pt idx="27562">
                  <c:v>2.744996</c:v>
                </c:pt>
                <c:pt idx="27563">
                  <c:v>2.748818</c:v>
                </c:pt>
                <c:pt idx="27564">
                  <c:v>2.752256</c:v>
                </c:pt>
                <c:pt idx="27565">
                  <c:v>2.7527370000000002</c:v>
                </c:pt>
                <c:pt idx="27566">
                  <c:v>2.751487</c:v>
                </c:pt>
                <c:pt idx="27567">
                  <c:v>2.7478799999999999</c:v>
                </c:pt>
                <c:pt idx="27568">
                  <c:v>2.7497069999999999</c:v>
                </c:pt>
                <c:pt idx="27569">
                  <c:v>2.7487699999999999</c:v>
                </c:pt>
                <c:pt idx="27570">
                  <c:v>2.7460290000000001</c:v>
                </c:pt>
                <c:pt idx="27571">
                  <c:v>2.7415820000000002</c:v>
                </c:pt>
                <c:pt idx="27572">
                  <c:v>2.7417259999999999</c:v>
                </c:pt>
                <c:pt idx="27573">
                  <c:v>2.7422550000000001</c:v>
                </c:pt>
                <c:pt idx="27574">
                  <c:v>2.7433610000000002</c:v>
                </c:pt>
                <c:pt idx="27575">
                  <c:v>2.7427839999999999</c:v>
                </c:pt>
                <c:pt idx="27576">
                  <c:v>2.741053</c:v>
                </c:pt>
                <c:pt idx="27577">
                  <c:v>2.7379039999999999</c:v>
                </c:pt>
                <c:pt idx="27578">
                  <c:v>2.7345860000000002</c:v>
                </c:pt>
                <c:pt idx="27579">
                  <c:v>2.7365569999999999</c:v>
                </c:pt>
                <c:pt idx="27580">
                  <c:v>2.737711</c:v>
                </c:pt>
                <c:pt idx="27581">
                  <c:v>2.7368700000000001</c:v>
                </c:pt>
                <c:pt idx="27582">
                  <c:v>2.7394419999999999</c:v>
                </c:pt>
                <c:pt idx="27583">
                  <c:v>2.7412209999999999</c:v>
                </c:pt>
                <c:pt idx="27584">
                  <c:v>2.7460529999999999</c:v>
                </c:pt>
                <c:pt idx="27585">
                  <c:v>2.747376</c:v>
                </c:pt>
                <c:pt idx="27586">
                  <c:v>2.7460529999999999</c:v>
                </c:pt>
                <c:pt idx="27587">
                  <c:v>2.7461250000000001</c:v>
                </c:pt>
                <c:pt idx="27588">
                  <c:v>2.745933</c:v>
                </c:pt>
                <c:pt idx="27589">
                  <c:v>2.7455729999999998</c:v>
                </c:pt>
                <c:pt idx="27590">
                  <c:v>2.742159</c:v>
                </c:pt>
                <c:pt idx="27591">
                  <c:v>2.7406679999999999</c:v>
                </c:pt>
                <c:pt idx="27592">
                  <c:v>2.7436970000000001</c:v>
                </c:pt>
                <c:pt idx="27593">
                  <c:v>2.7441059999999999</c:v>
                </c:pt>
                <c:pt idx="27594">
                  <c:v>2.7383359999999999</c:v>
                </c:pt>
                <c:pt idx="27595">
                  <c:v>2.7356199999999999</c:v>
                </c:pt>
                <c:pt idx="27596">
                  <c:v>2.7329509999999999</c:v>
                </c:pt>
                <c:pt idx="27597">
                  <c:v>2.7324220000000001</c:v>
                </c:pt>
                <c:pt idx="27598">
                  <c:v>2.730667</c:v>
                </c:pt>
                <c:pt idx="27599">
                  <c:v>2.7330960000000002</c:v>
                </c:pt>
                <c:pt idx="27600">
                  <c:v>2.735668</c:v>
                </c:pt>
                <c:pt idx="27601">
                  <c:v>2.733889</c:v>
                </c:pt>
                <c:pt idx="27602">
                  <c:v>2.7333120000000002</c:v>
                </c:pt>
                <c:pt idx="27603">
                  <c:v>2.7369180000000002</c:v>
                </c:pt>
                <c:pt idx="27604">
                  <c:v>2.7413650000000001</c:v>
                </c:pt>
                <c:pt idx="27605">
                  <c:v>2.7412450000000002</c:v>
                </c:pt>
                <c:pt idx="27606">
                  <c:v>2.7392020000000001</c:v>
                </c:pt>
                <c:pt idx="27607">
                  <c:v>2.7392259999999999</c:v>
                </c:pt>
                <c:pt idx="27608">
                  <c:v>2.7354039999999999</c:v>
                </c:pt>
                <c:pt idx="27609">
                  <c:v>2.733047</c:v>
                </c:pt>
                <c:pt idx="27610">
                  <c:v>2.7391540000000001</c:v>
                </c:pt>
                <c:pt idx="27611">
                  <c:v>2.742159</c:v>
                </c:pt>
                <c:pt idx="27612">
                  <c:v>2.7383120000000001</c:v>
                </c:pt>
                <c:pt idx="27613">
                  <c:v>2.736437</c:v>
                </c:pt>
                <c:pt idx="27614">
                  <c:v>2.7367979999999998</c:v>
                </c:pt>
                <c:pt idx="27615">
                  <c:v>2.7346339999999998</c:v>
                </c:pt>
                <c:pt idx="27616">
                  <c:v>2.7274940000000001</c:v>
                </c:pt>
                <c:pt idx="27617">
                  <c:v>2.7218930000000001</c:v>
                </c:pt>
                <c:pt idx="27618">
                  <c:v>2.7286239999999999</c:v>
                </c:pt>
                <c:pt idx="27619">
                  <c:v>2.737495</c:v>
                </c:pt>
                <c:pt idx="27620">
                  <c:v>2.7384559999999998</c:v>
                </c:pt>
                <c:pt idx="27621">
                  <c:v>2.737158</c:v>
                </c:pt>
                <c:pt idx="27622">
                  <c:v>2.73699</c:v>
                </c:pt>
                <c:pt idx="27623">
                  <c:v>2.738</c:v>
                </c:pt>
                <c:pt idx="27624">
                  <c:v>2.739995</c:v>
                </c:pt>
                <c:pt idx="27625">
                  <c:v>2.7429999999999999</c:v>
                </c:pt>
                <c:pt idx="27626">
                  <c:v>2.7427600000000001</c:v>
                </c:pt>
                <c:pt idx="27627">
                  <c:v>2.7422789999999999</c:v>
                </c:pt>
                <c:pt idx="27628">
                  <c:v>2.7404760000000001</c:v>
                </c:pt>
                <c:pt idx="27629">
                  <c:v>2.7419180000000001</c:v>
                </c:pt>
                <c:pt idx="27630">
                  <c:v>2.7393939999999999</c:v>
                </c:pt>
                <c:pt idx="27631">
                  <c:v>2.738048</c:v>
                </c:pt>
                <c:pt idx="27632">
                  <c:v>2.7417259999999999</c:v>
                </c:pt>
                <c:pt idx="27633">
                  <c:v>2.7409089999999998</c:v>
                </c:pt>
                <c:pt idx="27634">
                  <c:v>2.7387929999999998</c:v>
                </c:pt>
                <c:pt idx="27635">
                  <c:v>2.7381199999999999</c:v>
                </c:pt>
                <c:pt idx="27636">
                  <c:v>2.7392500000000002</c:v>
                </c:pt>
                <c:pt idx="27637">
                  <c:v>2.739538</c:v>
                </c:pt>
                <c:pt idx="27638">
                  <c:v>2.7386010000000001</c:v>
                </c:pt>
                <c:pt idx="27639">
                  <c:v>2.734226</c:v>
                </c:pt>
                <c:pt idx="27640">
                  <c:v>2.7347779999999999</c:v>
                </c:pt>
                <c:pt idx="27641">
                  <c:v>2.7384810000000002</c:v>
                </c:pt>
                <c:pt idx="27642">
                  <c:v>2.7412450000000002</c:v>
                </c:pt>
                <c:pt idx="27643">
                  <c:v>2.7478560000000001</c:v>
                </c:pt>
                <c:pt idx="27644">
                  <c:v>2.7485780000000002</c:v>
                </c:pt>
                <c:pt idx="27645">
                  <c:v>2.7478319999999998</c:v>
                </c:pt>
                <c:pt idx="27646">
                  <c:v>2.7456930000000002</c:v>
                </c:pt>
                <c:pt idx="27647">
                  <c:v>2.745428</c:v>
                </c:pt>
                <c:pt idx="27648">
                  <c:v>2.7476400000000001</c:v>
                </c:pt>
                <c:pt idx="27649">
                  <c:v>2.750813</c:v>
                </c:pt>
                <c:pt idx="27650">
                  <c:v>2.749924</c:v>
                </c:pt>
                <c:pt idx="27651">
                  <c:v>2.7474959999999999</c:v>
                </c:pt>
                <c:pt idx="27652">
                  <c:v>2.7455479999999999</c:v>
                </c:pt>
                <c:pt idx="27653">
                  <c:v>2.7460049999999998</c:v>
                </c:pt>
                <c:pt idx="27654">
                  <c:v>2.7422550000000001</c:v>
                </c:pt>
                <c:pt idx="27655">
                  <c:v>2.7422070000000001</c:v>
                </c:pt>
                <c:pt idx="27656">
                  <c:v>2.7411249999999998</c:v>
                </c:pt>
                <c:pt idx="27657">
                  <c:v>2.7399469999999999</c:v>
                </c:pt>
                <c:pt idx="27658">
                  <c:v>2.7404760000000001</c:v>
                </c:pt>
                <c:pt idx="27659">
                  <c:v>2.737158</c:v>
                </c:pt>
                <c:pt idx="27660">
                  <c:v>2.7402600000000001</c:v>
                </c:pt>
                <c:pt idx="27661">
                  <c:v>2.7411729999999999</c:v>
                </c:pt>
                <c:pt idx="27662">
                  <c:v>2.7429999999999999</c:v>
                </c:pt>
                <c:pt idx="27663">
                  <c:v>2.7434810000000001</c:v>
                </c:pt>
                <c:pt idx="27664">
                  <c:v>2.7457889999999998</c:v>
                </c:pt>
                <c:pt idx="27665">
                  <c:v>2.7473999999999998</c:v>
                </c:pt>
                <c:pt idx="27666">
                  <c:v>2.7479770000000001</c:v>
                </c:pt>
                <c:pt idx="27667">
                  <c:v>2.74865</c:v>
                </c:pt>
                <c:pt idx="27668">
                  <c:v>2.747376</c:v>
                </c:pt>
                <c:pt idx="27669">
                  <c:v>2.7483849999999999</c:v>
                </c:pt>
                <c:pt idx="27670">
                  <c:v>2.7456689999999999</c:v>
                </c:pt>
                <c:pt idx="27671">
                  <c:v>2.746775</c:v>
                </c:pt>
                <c:pt idx="27672">
                  <c:v>2.7460779999999998</c:v>
                </c:pt>
                <c:pt idx="27673">
                  <c:v>2.743096</c:v>
                </c:pt>
                <c:pt idx="27674">
                  <c:v>2.7412450000000002</c:v>
                </c:pt>
                <c:pt idx="27675">
                  <c:v>2.7405240000000002</c:v>
                </c:pt>
                <c:pt idx="27676">
                  <c:v>2.7397070000000001</c:v>
                </c:pt>
                <c:pt idx="27677">
                  <c:v>2.74139</c:v>
                </c:pt>
                <c:pt idx="27678">
                  <c:v>2.7378800000000001</c:v>
                </c:pt>
                <c:pt idx="27679">
                  <c:v>2.735379</c:v>
                </c:pt>
                <c:pt idx="27680">
                  <c:v>2.7359079999999998</c:v>
                </c:pt>
                <c:pt idx="27681">
                  <c:v>2.7364130000000002</c:v>
                </c:pt>
                <c:pt idx="27682">
                  <c:v>2.7375910000000001</c:v>
                </c:pt>
                <c:pt idx="27683">
                  <c:v>2.7378559999999998</c:v>
                </c:pt>
                <c:pt idx="27684">
                  <c:v>2.7394419999999999</c:v>
                </c:pt>
                <c:pt idx="27685">
                  <c:v>2.7394180000000001</c:v>
                </c:pt>
                <c:pt idx="27686">
                  <c:v>2.7387450000000002</c:v>
                </c:pt>
                <c:pt idx="27687">
                  <c:v>2.740764</c:v>
                </c:pt>
                <c:pt idx="27688">
                  <c:v>2.7389130000000002</c:v>
                </c:pt>
                <c:pt idx="27689">
                  <c:v>2.7412450000000002</c:v>
                </c:pt>
                <c:pt idx="27690">
                  <c:v>2.7419660000000001</c:v>
                </c:pt>
                <c:pt idx="27691">
                  <c:v>2.74288</c:v>
                </c:pt>
                <c:pt idx="27692">
                  <c:v>2.7414860000000001</c:v>
                </c:pt>
                <c:pt idx="27693">
                  <c:v>2.7383359999999999</c:v>
                </c:pt>
                <c:pt idx="27694">
                  <c:v>2.7360039999999999</c:v>
                </c:pt>
                <c:pt idx="27695">
                  <c:v>2.7351869999999998</c:v>
                </c:pt>
                <c:pt idx="27696">
                  <c:v>2.7355480000000001</c:v>
                </c:pt>
                <c:pt idx="27697">
                  <c:v>2.7378800000000001</c:v>
                </c:pt>
                <c:pt idx="27698">
                  <c:v>2.736726</c:v>
                </c:pt>
                <c:pt idx="27699">
                  <c:v>2.7351869999999998</c:v>
                </c:pt>
                <c:pt idx="27700">
                  <c:v>2.7360039999999999</c:v>
                </c:pt>
                <c:pt idx="27701">
                  <c:v>2.7383600000000001</c:v>
                </c:pt>
                <c:pt idx="27702">
                  <c:v>2.74139</c:v>
                </c:pt>
                <c:pt idx="27703">
                  <c:v>2.7405719999999998</c:v>
                </c:pt>
                <c:pt idx="27704">
                  <c:v>2.7422550000000001</c:v>
                </c:pt>
                <c:pt idx="27705">
                  <c:v>2.7460529999999999</c:v>
                </c:pt>
                <c:pt idx="27706">
                  <c:v>2.7438419999999999</c:v>
                </c:pt>
                <c:pt idx="27707">
                  <c:v>2.7423030000000002</c:v>
                </c:pt>
                <c:pt idx="27708">
                  <c:v>2.7449720000000002</c:v>
                </c:pt>
                <c:pt idx="27709">
                  <c:v>2.7447550000000001</c:v>
                </c:pt>
                <c:pt idx="27710">
                  <c:v>2.7419180000000001</c:v>
                </c:pt>
                <c:pt idx="27711">
                  <c:v>2.7438660000000001</c:v>
                </c:pt>
                <c:pt idx="27712">
                  <c:v>2.7425920000000001</c:v>
                </c:pt>
                <c:pt idx="27713">
                  <c:v>2.7383359999999999</c:v>
                </c:pt>
                <c:pt idx="27714">
                  <c:v>2.7396590000000001</c:v>
                </c:pt>
                <c:pt idx="27715">
                  <c:v>2.7391540000000001</c:v>
                </c:pt>
                <c:pt idx="27716">
                  <c:v>2.7398750000000001</c:v>
                </c:pt>
                <c:pt idx="27717">
                  <c:v>2.7369659999999998</c:v>
                </c:pt>
                <c:pt idx="27718">
                  <c:v>2.7353550000000002</c:v>
                </c:pt>
                <c:pt idx="27719">
                  <c:v>2.737206</c:v>
                </c:pt>
                <c:pt idx="27720">
                  <c:v>2.7440579999999999</c:v>
                </c:pt>
                <c:pt idx="27721">
                  <c:v>2.7450199999999998</c:v>
                </c:pt>
                <c:pt idx="27722">
                  <c:v>2.7519429999999998</c:v>
                </c:pt>
                <c:pt idx="27723">
                  <c:v>2.757641</c:v>
                </c:pt>
                <c:pt idx="27724">
                  <c:v>2.7559339999999999</c:v>
                </c:pt>
                <c:pt idx="27725">
                  <c:v>2.756799</c:v>
                </c:pt>
                <c:pt idx="27726">
                  <c:v>2.7557420000000001</c:v>
                </c:pt>
                <c:pt idx="27727">
                  <c:v>2.7532169999999998</c:v>
                </c:pt>
                <c:pt idx="27728">
                  <c:v>2.7538670000000001</c:v>
                </c:pt>
                <c:pt idx="27729">
                  <c:v>2.7508379999999999</c:v>
                </c:pt>
                <c:pt idx="27730">
                  <c:v>2.7448999999999999</c:v>
                </c:pt>
                <c:pt idx="27731">
                  <c:v>2.7442259999999998</c:v>
                </c:pt>
                <c:pt idx="27732">
                  <c:v>2.7449240000000001</c:v>
                </c:pt>
                <c:pt idx="27733">
                  <c:v>2.7457410000000002</c:v>
                </c:pt>
                <c:pt idx="27734">
                  <c:v>2.743217</c:v>
                </c:pt>
                <c:pt idx="27735">
                  <c:v>2.744443</c:v>
                </c:pt>
                <c:pt idx="27736">
                  <c:v>2.744154</c:v>
                </c:pt>
                <c:pt idx="27737">
                  <c:v>2.742159</c:v>
                </c:pt>
                <c:pt idx="27738">
                  <c:v>2.7426879999999998</c:v>
                </c:pt>
                <c:pt idx="27739">
                  <c:v>2.7451639999999999</c:v>
                </c:pt>
                <c:pt idx="27740">
                  <c:v>2.7478560000000001</c:v>
                </c:pt>
                <c:pt idx="27741">
                  <c:v>2.744875</c:v>
                </c:pt>
                <c:pt idx="27742">
                  <c:v>2.7502610000000001</c:v>
                </c:pt>
                <c:pt idx="27743">
                  <c:v>2.751992</c:v>
                </c:pt>
                <c:pt idx="27744">
                  <c:v>2.7512460000000001</c:v>
                </c:pt>
                <c:pt idx="27745">
                  <c:v>2.7520639999999998</c:v>
                </c:pt>
                <c:pt idx="27746">
                  <c:v>2.7499959999999999</c:v>
                </c:pt>
                <c:pt idx="27747">
                  <c:v>2.7481689999999999</c:v>
                </c:pt>
                <c:pt idx="27748">
                  <c:v>2.749924</c:v>
                </c:pt>
                <c:pt idx="27749">
                  <c:v>2.7507410000000001</c:v>
                </c:pt>
                <c:pt idx="27750">
                  <c:v>2.7526890000000002</c:v>
                </c:pt>
                <c:pt idx="27751">
                  <c:v>2.7519429999999998</c:v>
                </c:pt>
                <c:pt idx="27752">
                  <c:v>2.7503329999999999</c:v>
                </c:pt>
                <c:pt idx="27753">
                  <c:v>2.755814</c:v>
                </c:pt>
                <c:pt idx="27754">
                  <c:v>2.7574730000000001</c:v>
                </c:pt>
                <c:pt idx="27755">
                  <c:v>2.756872</c:v>
                </c:pt>
                <c:pt idx="27756">
                  <c:v>2.7583139999999999</c:v>
                </c:pt>
                <c:pt idx="27757">
                  <c:v>2.7558859999999998</c:v>
                </c:pt>
                <c:pt idx="27758">
                  <c:v>2.7561499999999999</c:v>
                </c:pt>
                <c:pt idx="27759">
                  <c:v>2.7550690000000002</c:v>
                </c:pt>
                <c:pt idx="27760">
                  <c:v>2.752256</c:v>
                </c:pt>
                <c:pt idx="27761">
                  <c:v>2.7473999999999998</c:v>
                </c:pt>
                <c:pt idx="27762">
                  <c:v>2.746702</c:v>
                </c:pt>
                <c:pt idx="27763">
                  <c:v>2.7448510000000002</c:v>
                </c:pt>
                <c:pt idx="27764">
                  <c:v>2.7458130000000001</c:v>
                </c:pt>
                <c:pt idx="27765">
                  <c:v>2.7428319999999999</c:v>
                </c:pt>
                <c:pt idx="27766">
                  <c:v>2.7435049999999999</c:v>
                </c:pt>
                <c:pt idx="27767">
                  <c:v>2.7404280000000001</c:v>
                </c:pt>
                <c:pt idx="27768">
                  <c:v>2.740885</c:v>
                </c:pt>
                <c:pt idx="27769">
                  <c:v>2.7443469999999999</c:v>
                </c:pt>
                <c:pt idx="27770">
                  <c:v>2.7468949999999999</c:v>
                </c:pt>
                <c:pt idx="27771">
                  <c:v>2.7460049999999998</c:v>
                </c:pt>
                <c:pt idx="27772">
                  <c:v>2.74437</c:v>
                </c:pt>
                <c:pt idx="27773">
                  <c:v>2.7448269999999999</c:v>
                </c:pt>
                <c:pt idx="27774">
                  <c:v>2.743433</c:v>
                </c:pt>
                <c:pt idx="27775">
                  <c:v>2.745765</c:v>
                </c:pt>
                <c:pt idx="27776">
                  <c:v>2.747544</c:v>
                </c:pt>
                <c:pt idx="27777">
                  <c:v>2.7428319999999999</c:v>
                </c:pt>
                <c:pt idx="27778">
                  <c:v>2.7421350000000002</c:v>
                </c:pt>
                <c:pt idx="27779">
                  <c:v>2.742111</c:v>
                </c:pt>
                <c:pt idx="27780">
                  <c:v>2.74139</c:v>
                </c:pt>
                <c:pt idx="27781">
                  <c:v>2.7399469999999999</c:v>
                </c:pt>
                <c:pt idx="27782">
                  <c:v>2.7389130000000002</c:v>
                </c:pt>
                <c:pt idx="27783">
                  <c:v>2.7376870000000002</c:v>
                </c:pt>
                <c:pt idx="27784">
                  <c:v>2.7389610000000002</c:v>
                </c:pt>
                <c:pt idx="27785">
                  <c:v>2.740764</c:v>
                </c:pt>
                <c:pt idx="27786">
                  <c:v>2.7406679999999999</c:v>
                </c:pt>
                <c:pt idx="27787">
                  <c:v>2.7410290000000002</c:v>
                </c:pt>
                <c:pt idx="27788">
                  <c:v>2.7420870000000002</c:v>
                </c:pt>
                <c:pt idx="27789">
                  <c:v>2.7398989999999999</c:v>
                </c:pt>
                <c:pt idx="27790">
                  <c:v>2.7388170000000001</c:v>
                </c:pt>
                <c:pt idx="27791">
                  <c:v>2.7423989999999998</c:v>
                </c:pt>
                <c:pt idx="27792">
                  <c:v>2.7447550000000001</c:v>
                </c:pt>
                <c:pt idx="27793">
                  <c:v>2.7434810000000001</c:v>
                </c:pt>
                <c:pt idx="27794">
                  <c:v>2.7444670000000002</c:v>
                </c:pt>
                <c:pt idx="27795">
                  <c:v>2.745981</c:v>
                </c:pt>
                <c:pt idx="27796">
                  <c:v>2.743649</c:v>
                </c:pt>
                <c:pt idx="27797">
                  <c:v>2.7417980000000002</c:v>
                </c:pt>
                <c:pt idx="27798">
                  <c:v>2.7423989999999998</c:v>
                </c:pt>
                <c:pt idx="27799">
                  <c:v>2.7406679999999999</c:v>
                </c:pt>
                <c:pt idx="27800">
                  <c:v>2.7380239999999998</c:v>
                </c:pt>
                <c:pt idx="27801">
                  <c:v>2.7385769999999998</c:v>
                </c:pt>
                <c:pt idx="27802">
                  <c:v>2.7373509999999999</c:v>
                </c:pt>
                <c:pt idx="27803">
                  <c:v>2.737158</c:v>
                </c:pt>
                <c:pt idx="27804">
                  <c:v>2.7371340000000002</c:v>
                </c:pt>
                <c:pt idx="27805">
                  <c:v>2.7363650000000002</c:v>
                </c:pt>
                <c:pt idx="27806">
                  <c:v>2.7375430000000001</c:v>
                </c:pt>
                <c:pt idx="27807">
                  <c:v>2.7347540000000001</c:v>
                </c:pt>
                <c:pt idx="27808">
                  <c:v>2.7365330000000001</c:v>
                </c:pt>
                <c:pt idx="27809">
                  <c:v>2.7389610000000002</c:v>
                </c:pt>
                <c:pt idx="27810">
                  <c:v>2.7401390000000001</c:v>
                </c:pt>
                <c:pt idx="27811">
                  <c:v>2.7399469999999999</c:v>
                </c:pt>
                <c:pt idx="27812">
                  <c:v>2.7425679999999999</c:v>
                </c:pt>
                <c:pt idx="27813">
                  <c:v>2.7450920000000001</c:v>
                </c:pt>
                <c:pt idx="27814">
                  <c:v>2.7512940000000001</c:v>
                </c:pt>
                <c:pt idx="27815">
                  <c:v>2.75014</c:v>
                </c:pt>
                <c:pt idx="27816">
                  <c:v>2.7449240000000001</c:v>
                </c:pt>
                <c:pt idx="27817">
                  <c:v>2.7449469999999998</c:v>
                </c:pt>
                <c:pt idx="27818">
                  <c:v>2.7459570000000002</c:v>
                </c:pt>
                <c:pt idx="27819">
                  <c:v>2.7427359999999998</c:v>
                </c:pt>
                <c:pt idx="27820">
                  <c:v>2.7425920000000001</c:v>
                </c:pt>
                <c:pt idx="27821">
                  <c:v>2.7393939999999999</c:v>
                </c:pt>
                <c:pt idx="27822">
                  <c:v>2.7375189999999998</c:v>
                </c:pt>
                <c:pt idx="27823">
                  <c:v>2.7406440000000001</c:v>
                </c:pt>
                <c:pt idx="27824">
                  <c:v>2.7435290000000001</c:v>
                </c:pt>
                <c:pt idx="27825">
                  <c:v>2.737279</c:v>
                </c:pt>
                <c:pt idx="27826">
                  <c:v>2.7370139999999998</c:v>
                </c:pt>
                <c:pt idx="27827">
                  <c:v>2.7407159999999999</c:v>
                </c:pt>
                <c:pt idx="27828">
                  <c:v>2.7472789999999998</c:v>
                </c:pt>
                <c:pt idx="27829">
                  <c:v>2.7488419999999998</c:v>
                </c:pt>
                <c:pt idx="27830">
                  <c:v>2.7474720000000001</c:v>
                </c:pt>
                <c:pt idx="27831">
                  <c:v>2.7487699999999999</c:v>
                </c:pt>
                <c:pt idx="27832">
                  <c:v>2.7486980000000001</c:v>
                </c:pt>
                <c:pt idx="27833">
                  <c:v>2.7495630000000002</c:v>
                </c:pt>
                <c:pt idx="27834">
                  <c:v>2.7515350000000001</c:v>
                </c:pt>
                <c:pt idx="27835">
                  <c:v>2.7561979999999999</c:v>
                </c:pt>
                <c:pt idx="27836">
                  <c:v>2.7535539999999998</c:v>
                </c:pt>
                <c:pt idx="27837">
                  <c:v>2.7505730000000002</c:v>
                </c:pt>
                <c:pt idx="27838">
                  <c:v>2.7498279999999999</c:v>
                </c:pt>
                <c:pt idx="27839">
                  <c:v>2.7495150000000002</c:v>
                </c:pt>
                <c:pt idx="27840">
                  <c:v>2.7491789999999998</c:v>
                </c:pt>
                <c:pt idx="27841">
                  <c:v>2.745981</c:v>
                </c:pt>
                <c:pt idx="27842">
                  <c:v>2.7453319999999999</c:v>
                </c:pt>
                <c:pt idx="27843">
                  <c:v>2.7451639999999999</c:v>
                </c:pt>
                <c:pt idx="27844">
                  <c:v>2.7447550000000001</c:v>
                </c:pt>
                <c:pt idx="27845">
                  <c:v>2.7442739999999999</c:v>
                </c:pt>
                <c:pt idx="27846">
                  <c:v>2.7452839999999998</c:v>
                </c:pt>
                <c:pt idx="27847">
                  <c:v>2.7478560000000001</c:v>
                </c:pt>
                <c:pt idx="27848">
                  <c:v>2.7480730000000002</c:v>
                </c:pt>
                <c:pt idx="27849">
                  <c:v>2.7481209999999998</c:v>
                </c:pt>
                <c:pt idx="27850">
                  <c:v>2.7495150000000002</c:v>
                </c:pt>
                <c:pt idx="27851">
                  <c:v>2.7480250000000002</c:v>
                </c:pt>
                <c:pt idx="27852">
                  <c:v>2.7485539999999999</c:v>
                </c:pt>
                <c:pt idx="27853">
                  <c:v>2.7518229999999999</c:v>
                </c:pt>
                <c:pt idx="27854">
                  <c:v>2.7522319999999998</c:v>
                </c:pt>
                <c:pt idx="27855">
                  <c:v>2.7508379999999999</c:v>
                </c:pt>
                <c:pt idx="27856">
                  <c:v>2.748097</c:v>
                </c:pt>
                <c:pt idx="27857">
                  <c:v>2.7467269999999999</c:v>
                </c:pt>
                <c:pt idx="27858">
                  <c:v>2.748097</c:v>
                </c:pt>
                <c:pt idx="27859">
                  <c:v>2.7466300000000001</c:v>
                </c:pt>
                <c:pt idx="27860">
                  <c:v>2.7436970000000001</c:v>
                </c:pt>
                <c:pt idx="27861">
                  <c:v>2.7406679999999999</c:v>
                </c:pt>
                <c:pt idx="27862">
                  <c:v>2.7368939999999999</c:v>
                </c:pt>
                <c:pt idx="27863">
                  <c:v>2.7392259999999999</c:v>
                </c:pt>
                <c:pt idx="27864">
                  <c:v>2.7398030000000002</c:v>
                </c:pt>
                <c:pt idx="27865">
                  <c:v>2.7379039999999999</c:v>
                </c:pt>
                <c:pt idx="27866">
                  <c:v>2.7370860000000001</c:v>
                </c:pt>
                <c:pt idx="27867">
                  <c:v>2.7388409999999999</c:v>
                </c:pt>
                <c:pt idx="27868">
                  <c:v>2.7396829999999999</c:v>
                </c:pt>
                <c:pt idx="27869">
                  <c:v>2.7433369999999999</c:v>
                </c:pt>
                <c:pt idx="27870">
                  <c:v>2.7460779999999998</c:v>
                </c:pt>
                <c:pt idx="27871">
                  <c:v>2.7447550000000001</c:v>
                </c:pt>
                <c:pt idx="27872">
                  <c:v>2.742543</c:v>
                </c:pt>
                <c:pt idx="27873">
                  <c:v>2.7428080000000001</c:v>
                </c:pt>
                <c:pt idx="27874">
                  <c:v>2.7427600000000001</c:v>
                </c:pt>
                <c:pt idx="27875">
                  <c:v>2.7435770000000002</c:v>
                </c:pt>
                <c:pt idx="27876">
                  <c:v>2.740764</c:v>
                </c:pt>
                <c:pt idx="27877">
                  <c:v>2.7377590000000001</c:v>
                </c:pt>
                <c:pt idx="27878">
                  <c:v>2.737495</c:v>
                </c:pt>
                <c:pt idx="27879">
                  <c:v>2.7369180000000002</c:v>
                </c:pt>
                <c:pt idx="27880">
                  <c:v>2.7358359999999999</c:v>
                </c:pt>
                <c:pt idx="27881">
                  <c:v>2.733336</c:v>
                </c:pt>
                <c:pt idx="27882">
                  <c:v>2.7355239999999998</c:v>
                </c:pt>
                <c:pt idx="27883">
                  <c:v>2.7347060000000001</c:v>
                </c:pt>
                <c:pt idx="27884">
                  <c:v>2.7334320000000001</c:v>
                </c:pt>
                <c:pt idx="27885">
                  <c:v>2.7346339999999998</c:v>
                </c:pt>
                <c:pt idx="27886">
                  <c:v>2.7365569999999999</c:v>
                </c:pt>
                <c:pt idx="27887">
                  <c:v>2.7334320000000001</c:v>
                </c:pt>
                <c:pt idx="27888">
                  <c:v>2.73699</c:v>
                </c:pt>
                <c:pt idx="27889">
                  <c:v>2.7368220000000001</c:v>
                </c:pt>
                <c:pt idx="27890">
                  <c:v>2.7424949999999999</c:v>
                </c:pt>
                <c:pt idx="27891">
                  <c:v>2.742543</c:v>
                </c:pt>
                <c:pt idx="27892">
                  <c:v>2.7422550000000001</c:v>
                </c:pt>
                <c:pt idx="27893">
                  <c:v>2.7390099999999999</c:v>
                </c:pt>
                <c:pt idx="27894">
                  <c:v>2.7361010000000001</c:v>
                </c:pt>
                <c:pt idx="27895">
                  <c:v>2.7374230000000002</c:v>
                </c:pt>
                <c:pt idx="27896">
                  <c:v>2.7364609999999998</c:v>
                </c:pt>
                <c:pt idx="27897">
                  <c:v>2.7353070000000002</c:v>
                </c:pt>
                <c:pt idx="27898">
                  <c:v>2.7365089999999999</c:v>
                </c:pt>
                <c:pt idx="27899">
                  <c:v>2.738264</c:v>
                </c:pt>
                <c:pt idx="27900">
                  <c:v>2.7388409999999999</c:v>
                </c:pt>
                <c:pt idx="27901">
                  <c:v>2.7416299999999998</c:v>
                </c:pt>
                <c:pt idx="27902">
                  <c:v>2.7461250000000001</c:v>
                </c:pt>
                <c:pt idx="27903">
                  <c:v>2.7462939999999998</c:v>
                </c:pt>
                <c:pt idx="27904">
                  <c:v>2.7472789999999998</c:v>
                </c:pt>
                <c:pt idx="27905">
                  <c:v>2.7470150000000002</c:v>
                </c:pt>
                <c:pt idx="27906">
                  <c:v>2.7497799999999999</c:v>
                </c:pt>
                <c:pt idx="27907">
                  <c:v>2.7495150000000002</c:v>
                </c:pt>
                <c:pt idx="27908">
                  <c:v>2.7490830000000002</c:v>
                </c:pt>
                <c:pt idx="27909">
                  <c:v>2.7490579999999998</c:v>
                </c:pt>
                <c:pt idx="27910">
                  <c:v>2.7441300000000002</c:v>
                </c:pt>
                <c:pt idx="27911">
                  <c:v>2.74288</c:v>
                </c:pt>
                <c:pt idx="27912">
                  <c:v>2.741269</c:v>
                </c:pt>
                <c:pt idx="27913">
                  <c:v>2.7392259999999999</c:v>
                </c:pt>
                <c:pt idx="27914">
                  <c:v>2.742327</c:v>
                </c:pt>
                <c:pt idx="27915">
                  <c:v>2.743433</c:v>
                </c:pt>
                <c:pt idx="27916">
                  <c:v>2.7392259999999999</c:v>
                </c:pt>
                <c:pt idx="27917">
                  <c:v>2.7410049999999999</c:v>
                </c:pt>
                <c:pt idx="27918">
                  <c:v>2.7408610000000002</c:v>
                </c:pt>
                <c:pt idx="27919">
                  <c:v>2.7397309999999999</c:v>
                </c:pt>
                <c:pt idx="27920">
                  <c:v>2.7430720000000002</c:v>
                </c:pt>
                <c:pt idx="27921">
                  <c:v>2.7471830000000002</c:v>
                </c:pt>
                <c:pt idx="27922">
                  <c:v>2.7427359999999998</c:v>
                </c:pt>
                <c:pt idx="27923">
                  <c:v>2.7438899999999999</c:v>
                </c:pt>
                <c:pt idx="27924">
                  <c:v>2.7507649999999999</c:v>
                </c:pt>
                <c:pt idx="27925">
                  <c:v>2.7488419999999998</c:v>
                </c:pt>
                <c:pt idx="27926">
                  <c:v>2.7483610000000001</c:v>
                </c:pt>
                <c:pt idx="27927">
                  <c:v>2.7479770000000001</c:v>
                </c:pt>
                <c:pt idx="27928">
                  <c:v>2.7475679999999998</c:v>
                </c:pt>
                <c:pt idx="27929">
                  <c:v>2.7438419999999999</c:v>
                </c:pt>
                <c:pt idx="27930">
                  <c:v>2.7439619999999998</c:v>
                </c:pt>
                <c:pt idx="27931">
                  <c:v>2.7423030000000002</c:v>
                </c:pt>
                <c:pt idx="27932">
                  <c:v>2.7411490000000001</c:v>
                </c:pt>
                <c:pt idx="27933">
                  <c:v>2.7426879999999998</c:v>
                </c:pt>
                <c:pt idx="27934">
                  <c:v>2.7438419999999999</c:v>
                </c:pt>
                <c:pt idx="27935">
                  <c:v>2.7424710000000001</c:v>
                </c:pt>
                <c:pt idx="27936">
                  <c:v>2.7426879999999998</c:v>
                </c:pt>
                <c:pt idx="27937">
                  <c:v>2.7422550000000001</c:v>
                </c:pt>
                <c:pt idx="27938">
                  <c:v>2.7474959999999999</c:v>
                </c:pt>
                <c:pt idx="27939">
                  <c:v>2.75115</c:v>
                </c:pt>
                <c:pt idx="27940">
                  <c:v>2.7477360000000002</c:v>
                </c:pt>
                <c:pt idx="27941">
                  <c:v>2.7463899999999999</c:v>
                </c:pt>
                <c:pt idx="27942">
                  <c:v>2.7484820000000001</c:v>
                </c:pt>
                <c:pt idx="27943">
                  <c:v>2.7489620000000001</c:v>
                </c:pt>
                <c:pt idx="27944">
                  <c:v>2.75115</c:v>
                </c:pt>
                <c:pt idx="27945">
                  <c:v>2.7489620000000001</c:v>
                </c:pt>
                <c:pt idx="27946">
                  <c:v>2.7446350000000002</c:v>
                </c:pt>
                <c:pt idx="27947">
                  <c:v>2.7422070000000001</c:v>
                </c:pt>
                <c:pt idx="27948">
                  <c:v>2.7390330000000001</c:v>
                </c:pt>
                <c:pt idx="27949">
                  <c:v>2.7388650000000001</c:v>
                </c:pt>
                <c:pt idx="27950">
                  <c:v>2.7396099999999999</c:v>
                </c:pt>
                <c:pt idx="27951">
                  <c:v>2.7395139999999998</c:v>
                </c:pt>
                <c:pt idx="27952">
                  <c:v>2.7404039999999998</c:v>
                </c:pt>
                <c:pt idx="27953">
                  <c:v>2.737832</c:v>
                </c:pt>
                <c:pt idx="27954">
                  <c:v>2.7359079999999998</c:v>
                </c:pt>
                <c:pt idx="27955">
                  <c:v>2.7379039999999999</c:v>
                </c:pt>
                <c:pt idx="27956">
                  <c:v>2.7405719999999998</c:v>
                </c:pt>
                <c:pt idx="27957">
                  <c:v>2.7398030000000002</c:v>
                </c:pt>
                <c:pt idx="27958">
                  <c:v>2.7428319999999999</c:v>
                </c:pt>
                <c:pt idx="27959">
                  <c:v>2.749155</c:v>
                </c:pt>
                <c:pt idx="27960">
                  <c:v>2.749924</c:v>
                </c:pt>
                <c:pt idx="27961">
                  <c:v>2.7490830000000002</c:v>
                </c:pt>
                <c:pt idx="27962">
                  <c:v>2.7464140000000001</c:v>
                </c:pt>
                <c:pt idx="27963">
                  <c:v>2.741053</c:v>
                </c:pt>
                <c:pt idx="27964">
                  <c:v>2.7420390000000001</c:v>
                </c:pt>
                <c:pt idx="27965">
                  <c:v>2.7484090000000001</c:v>
                </c:pt>
                <c:pt idx="27966">
                  <c:v>2.7492269999999999</c:v>
                </c:pt>
                <c:pt idx="27967">
                  <c:v>2.746823</c:v>
                </c:pt>
                <c:pt idx="27968">
                  <c:v>2.7410290000000002</c:v>
                </c:pt>
                <c:pt idx="27969">
                  <c:v>2.7344659999999998</c:v>
                </c:pt>
                <c:pt idx="27970">
                  <c:v>2.7319900000000001</c:v>
                </c:pt>
                <c:pt idx="27971">
                  <c:v>2.7370619999999999</c:v>
                </c:pt>
                <c:pt idx="27972">
                  <c:v>2.7404519999999999</c:v>
                </c:pt>
                <c:pt idx="27973">
                  <c:v>2.7364850000000001</c:v>
                </c:pt>
                <c:pt idx="27974">
                  <c:v>2.733673</c:v>
                </c:pt>
                <c:pt idx="27975">
                  <c:v>2.7357640000000001</c:v>
                </c:pt>
                <c:pt idx="27976">
                  <c:v>2.7391540000000001</c:v>
                </c:pt>
                <c:pt idx="27977">
                  <c:v>2.737832</c:v>
                </c:pt>
                <c:pt idx="27978">
                  <c:v>2.739058</c:v>
                </c:pt>
                <c:pt idx="27979">
                  <c:v>2.7417739999999999</c:v>
                </c:pt>
                <c:pt idx="27980">
                  <c:v>2.7441059999999999</c:v>
                </c:pt>
                <c:pt idx="27981">
                  <c:v>2.7440099999999998</c:v>
                </c:pt>
                <c:pt idx="27982">
                  <c:v>2.745044</c:v>
                </c:pt>
                <c:pt idx="27983">
                  <c:v>2.749107</c:v>
                </c:pt>
                <c:pt idx="27984">
                  <c:v>2.745765</c:v>
                </c:pt>
                <c:pt idx="27985">
                  <c:v>2.7455240000000001</c:v>
                </c:pt>
                <c:pt idx="27986">
                  <c:v>2.7413650000000001</c:v>
                </c:pt>
                <c:pt idx="27987">
                  <c:v>2.7388650000000001</c:v>
                </c:pt>
                <c:pt idx="27988">
                  <c:v>2.7360280000000001</c:v>
                </c:pt>
                <c:pt idx="27989">
                  <c:v>2.7336960000000001</c:v>
                </c:pt>
                <c:pt idx="27990">
                  <c:v>2.7350669999999999</c:v>
                </c:pt>
                <c:pt idx="27991">
                  <c:v>2.7354509999999999</c:v>
                </c:pt>
                <c:pt idx="27992">
                  <c:v>2.7310279999999998</c:v>
                </c:pt>
                <c:pt idx="27993">
                  <c:v>2.7285759999999999</c:v>
                </c:pt>
                <c:pt idx="27994">
                  <c:v>2.7316530000000001</c:v>
                </c:pt>
                <c:pt idx="27995">
                  <c:v>2.7330960000000002</c:v>
                </c:pt>
                <c:pt idx="27996">
                  <c:v>2.7358359999999999</c:v>
                </c:pt>
                <c:pt idx="27997">
                  <c:v>2.7391540000000001</c:v>
                </c:pt>
                <c:pt idx="27998">
                  <c:v>2.7458369999999999</c:v>
                </c:pt>
                <c:pt idx="27999">
                  <c:v>2.7483610000000001</c:v>
                </c:pt>
                <c:pt idx="28000">
                  <c:v>2.74526</c:v>
                </c:pt>
                <c:pt idx="28001">
                  <c:v>2.7471109999999999</c:v>
                </c:pt>
                <c:pt idx="28002">
                  <c:v>2.7523040000000001</c:v>
                </c:pt>
                <c:pt idx="28003">
                  <c:v>2.7548520000000001</c:v>
                </c:pt>
                <c:pt idx="28004">
                  <c:v>2.7516069999999999</c:v>
                </c:pt>
                <c:pt idx="28005">
                  <c:v>2.7533379999999998</c:v>
                </c:pt>
                <c:pt idx="28006">
                  <c:v>2.7530730000000001</c:v>
                </c:pt>
                <c:pt idx="28007">
                  <c:v>2.7525919999999999</c:v>
                </c:pt>
                <c:pt idx="28008">
                  <c:v>2.749323</c:v>
                </c:pt>
                <c:pt idx="28009">
                  <c:v>2.7485780000000002</c:v>
                </c:pt>
                <c:pt idx="28010">
                  <c:v>2.7469670000000002</c:v>
                </c:pt>
                <c:pt idx="28011">
                  <c:v>2.7456930000000002</c:v>
                </c:pt>
                <c:pt idx="28012">
                  <c:v>2.7446109999999999</c:v>
                </c:pt>
                <c:pt idx="28013">
                  <c:v>2.7440579999999999</c:v>
                </c:pt>
                <c:pt idx="28014">
                  <c:v>2.7464379999999999</c:v>
                </c:pt>
                <c:pt idx="28015">
                  <c:v>2.7495150000000002</c:v>
                </c:pt>
                <c:pt idx="28016">
                  <c:v>2.7547799999999998</c:v>
                </c:pt>
                <c:pt idx="28017">
                  <c:v>2.7577370000000001</c:v>
                </c:pt>
                <c:pt idx="28018">
                  <c:v>2.7577129999999999</c:v>
                </c:pt>
                <c:pt idx="28019">
                  <c:v>2.7582179999999998</c:v>
                </c:pt>
                <c:pt idx="28020">
                  <c:v>2.7572079999999999</c:v>
                </c:pt>
                <c:pt idx="28021">
                  <c:v>2.755093</c:v>
                </c:pt>
                <c:pt idx="28022">
                  <c:v>2.7580260000000001</c:v>
                </c:pt>
                <c:pt idx="28023">
                  <c:v>2.7593960000000002</c:v>
                </c:pt>
                <c:pt idx="28024">
                  <c:v>2.7577129999999999</c:v>
                </c:pt>
                <c:pt idx="28025">
                  <c:v>2.7571119999999998</c:v>
                </c:pt>
                <c:pt idx="28026">
                  <c:v>2.7566549999999999</c:v>
                </c:pt>
                <c:pt idx="28027">
                  <c:v>2.754804</c:v>
                </c:pt>
                <c:pt idx="28028">
                  <c:v>2.753193</c:v>
                </c:pt>
                <c:pt idx="28029">
                  <c:v>2.749539</c:v>
                </c:pt>
                <c:pt idx="28030">
                  <c:v>2.749924</c:v>
                </c:pt>
                <c:pt idx="28031">
                  <c:v>2.74776</c:v>
                </c:pt>
                <c:pt idx="28032">
                  <c:v>2.7464379999999999</c:v>
                </c:pt>
                <c:pt idx="28033">
                  <c:v>2.7427600000000001</c:v>
                </c:pt>
                <c:pt idx="28034">
                  <c:v>2.7407159999999999</c:v>
                </c:pt>
                <c:pt idx="28035">
                  <c:v>2.741822</c:v>
                </c:pt>
                <c:pt idx="28036">
                  <c:v>2.744875</c:v>
                </c:pt>
                <c:pt idx="28037">
                  <c:v>2.7497560000000001</c:v>
                </c:pt>
                <c:pt idx="28038">
                  <c:v>2.7534580000000002</c:v>
                </c:pt>
                <c:pt idx="28039">
                  <c:v>2.7565110000000002</c:v>
                </c:pt>
                <c:pt idx="28040">
                  <c:v>2.7591070000000002</c:v>
                </c:pt>
                <c:pt idx="28041">
                  <c:v>2.7607659999999998</c:v>
                </c:pt>
                <c:pt idx="28042">
                  <c:v>2.7592759999999998</c:v>
                </c:pt>
                <c:pt idx="28043">
                  <c:v>2.7559100000000001</c:v>
                </c:pt>
                <c:pt idx="28044">
                  <c:v>2.7507890000000002</c:v>
                </c:pt>
                <c:pt idx="28045">
                  <c:v>2.7478799999999999</c:v>
                </c:pt>
                <c:pt idx="28046">
                  <c:v>2.7494429999999999</c:v>
                </c:pt>
                <c:pt idx="28047">
                  <c:v>2.7530250000000001</c:v>
                </c:pt>
                <c:pt idx="28048">
                  <c:v>2.7555010000000002</c:v>
                </c:pt>
                <c:pt idx="28049">
                  <c:v>2.755261</c:v>
                </c:pt>
                <c:pt idx="28050">
                  <c:v>2.7517749999999999</c:v>
                </c:pt>
                <c:pt idx="28051">
                  <c:v>2.7496350000000001</c:v>
                </c:pt>
                <c:pt idx="28052">
                  <c:v>2.7507169999999999</c:v>
                </c:pt>
                <c:pt idx="28053">
                  <c:v>2.7515830000000001</c:v>
                </c:pt>
                <c:pt idx="28054">
                  <c:v>2.7512699999999999</c:v>
                </c:pt>
                <c:pt idx="28055">
                  <c:v>2.749876</c:v>
                </c:pt>
                <c:pt idx="28056">
                  <c:v>2.7502610000000001</c:v>
                </c:pt>
                <c:pt idx="28057">
                  <c:v>2.7507649999999999</c:v>
                </c:pt>
                <c:pt idx="28058">
                  <c:v>2.754251</c:v>
                </c:pt>
                <c:pt idx="28059">
                  <c:v>2.7559339999999999</c:v>
                </c:pt>
                <c:pt idx="28060">
                  <c:v>2.7566790000000001</c:v>
                </c:pt>
                <c:pt idx="28061">
                  <c:v>2.7567520000000001</c:v>
                </c:pt>
                <c:pt idx="28062">
                  <c:v>2.7566549999999999</c:v>
                </c:pt>
                <c:pt idx="28063">
                  <c:v>2.7580260000000001</c:v>
                </c:pt>
                <c:pt idx="28064">
                  <c:v>2.753987</c:v>
                </c:pt>
                <c:pt idx="28065">
                  <c:v>2.751487</c:v>
                </c:pt>
                <c:pt idx="28066">
                  <c:v>2.7496109999999998</c:v>
                </c:pt>
                <c:pt idx="28067">
                  <c:v>2.7521360000000001</c:v>
                </c:pt>
                <c:pt idx="28068">
                  <c:v>2.7461250000000001</c:v>
                </c:pt>
                <c:pt idx="28069">
                  <c:v>2.7456450000000001</c:v>
                </c:pt>
                <c:pt idx="28070">
                  <c:v>2.743986</c:v>
                </c:pt>
                <c:pt idx="28071">
                  <c:v>2.7451880000000002</c:v>
                </c:pt>
                <c:pt idx="28072">
                  <c:v>2.7443469999999999</c:v>
                </c:pt>
                <c:pt idx="28073">
                  <c:v>2.7445629999999999</c:v>
                </c:pt>
                <c:pt idx="28074">
                  <c:v>2.7426400000000002</c:v>
                </c:pt>
                <c:pt idx="28075">
                  <c:v>2.7431450000000002</c:v>
                </c:pt>
                <c:pt idx="28076">
                  <c:v>2.7451400000000001</c:v>
                </c:pt>
                <c:pt idx="28077">
                  <c:v>2.7462460000000002</c:v>
                </c:pt>
                <c:pt idx="28078">
                  <c:v>2.7474720000000001</c:v>
                </c:pt>
                <c:pt idx="28079">
                  <c:v>2.750813</c:v>
                </c:pt>
                <c:pt idx="28080">
                  <c:v>2.7457410000000002</c:v>
                </c:pt>
                <c:pt idx="28081">
                  <c:v>2.7500680000000002</c:v>
                </c:pt>
                <c:pt idx="28082">
                  <c:v>2.7519429999999998</c:v>
                </c:pt>
                <c:pt idx="28083">
                  <c:v>2.7484329999999999</c:v>
                </c:pt>
                <c:pt idx="28084">
                  <c:v>2.74966</c:v>
                </c:pt>
                <c:pt idx="28085">
                  <c:v>2.7501639999999998</c:v>
                </c:pt>
                <c:pt idx="28086">
                  <c:v>2.7490579999999998</c:v>
                </c:pt>
                <c:pt idx="28087">
                  <c:v>2.7509579999999998</c:v>
                </c:pt>
                <c:pt idx="28088">
                  <c:v>2.7526649999999999</c:v>
                </c:pt>
                <c:pt idx="28089">
                  <c:v>2.747328</c:v>
                </c:pt>
                <c:pt idx="28090">
                  <c:v>2.7469670000000002</c:v>
                </c:pt>
                <c:pt idx="28091">
                  <c:v>2.7485300000000001</c:v>
                </c:pt>
                <c:pt idx="28092">
                  <c:v>2.747255</c:v>
                </c:pt>
                <c:pt idx="28093">
                  <c:v>2.7452839999999998</c:v>
                </c:pt>
                <c:pt idx="28094">
                  <c:v>2.7431930000000002</c:v>
                </c:pt>
                <c:pt idx="28095">
                  <c:v>2.7437209999999999</c:v>
                </c:pt>
                <c:pt idx="28096">
                  <c:v>2.7434810000000001</c:v>
                </c:pt>
                <c:pt idx="28097">
                  <c:v>2.7482410000000002</c:v>
                </c:pt>
                <c:pt idx="28098">
                  <c:v>2.7530969999999999</c:v>
                </c:pt>
                <c:pt idx="28099">
                  <c:v>2.7564150000000001</c:v>
                </c:pt>
                <c:pt idx="28100">
                  <c:v>2.7596599999999998</c:v>
                </c:pt>
                <c:pt idx="28101">
                  <c:v>2.7592759999999998</c:v>
                </c:pt>
                <c:pt idx="28102">
                  <c:v>2.7520389999999999</c:v>
                </c:pt>
                <c:pt idx="28103">
                  <c:v>2.7511260000000002</c:v>
                </c:pt>
                <c:pt idx="28104">
                  <c:v>2.7503570000000002</c:v>
                </c:pt>
                <c:pt idx="28105">
                  <c:v>2.753746</c:v>
                </c:pt>
                <c:pt idx="28106">
                  <c:v>2.7555489999999998</c:v>
                </c:pt>
                <c:pt idx="28107">
                  <c:v>2.7516790000000002</c:v>
                </c:pt>
                <c:pt idx="28108">
                  <c:v>2.7512460000000001</c:v>
                </c:pt>
                <c:pt idx="28109">
                  <c:v>2.7530969999999999</c:v>
                </c:pt>
                <c:pt idx="28110">
                  <c:v>2.7538909999999999</c:v>
                </c:pt>
                <c:pt idx="28111">
                  <c:v>2.7507890000000002</c:v>
                </c:pt>
                <c:pt idx="28112">
                  <c:v>2.7523520000000001</c:v>
                </c:pt>
                <c:pt idx="28113">
                  <c:v>2.7593960000000002</c:v>
                </c:pt>
                <c:pt idx="28114">
                  <c:v>2.7674259999999999</c:v>
                </c:pt>
                <c:pt idx="28115">
                  <c:v>2.767522</c:v>
                </c:pt>
                <c:pt idx="28116">
                  <c:v>2.763747</c:v>
                </c:pt>
                <c:pt idx="28117">
                  <c:v>2.7591559999999999</c:v>
                </c:pt>
                <c:pt idx="28118">
                  <c:v>2.7563909999999998</c:v>
                </c:pt>
                <c:pt idx="28119">
                  <c:v>2.760189</c:v>
                </c:pt>
                <c:pt idx="28120">
                  <c:v>2.7619199999999999</c:v>
                </c:pt>
                <c:pt idx="28121">
                  <c:v>2.761584</c:v>
                </c:pt>
                <c:pt idx="28122">
                  <c:v>2.7616320000000001</c:v>
                </c:pt>
                <c:pt idx="28123">
                  <c:v>2.7579769999999999</c:v>
                </c:pt>
                <c:pt idx="28124">
                  <c:v>2.7562470000000001</c:v>
                </c:pt>
                <c:pt idx="28125">
                  <c:v>2.7557900000000002</c:v>
                </c:pt>
                <c:pt idx="28126">
                  <c:v>2.7553809999999999</c:v>
                </c:pt>
                <c:pt idx="28127">
                  <c:v>2.7520150000000001</c:v>
                </c:pt>
                <c:pt idx="28128">
                  <c:v>2.754203</c:v>
                </c:pt>
                <c:pt idx="28129">
                  <c:v>2.753266</c:v>
                </c:pt>
                <c:pt idx="28130">
                  <c:v>2.7551410000000001</c:v>
                </c:pt>
                <c:pt idx="28131">
                  <c:v>2.7608380000000001</c:v>
                </c:pt>
                <c:pt idx="28132">
                  <c:v>2.761031</c:v>
                </c:pt>
                <c:pt idx="28133">
                  <c:v>2.7612709999999998</c:v>
                </c:pt>
                <c:pt idx="28134">
                  <c:v>2.7608380000000001</c:v>
                </c:pt>
                <c:pt idx="28135">
                  <c:v>2.760983</c:v>
                </c:pt>
                <c:pt idx="28136">
                  <c:v>2.7600449999999999</c:v>
                </c:pt>
                <c:pt idx="28137">
                  <c:v>2.762257</c:v>
                </c:pt>
                <c:pt idx="28138">
                  <c:v>2.7640359999999999</c:v>
                </c:pt>
                <c:pt idx="28139">
                  <c:v>2.7655500000000002</c:v>
                </c:pt>
                <c:pt idx="28140">
                  <c:v>2.7603810000000002</c:v>
                </c:pt>
                <c:pt idx="28141">
                  <c:v>2.7553570000000001</c:v>
                </c:pt>
                <c:pt idx="28142">
                  <c:v>2.7556940000000001</c:v>
                </c:pt>
                <c:pt idx="28143">
                  <c:v>2.7580979999999999</c:v>
                </c:pt>
                <c:pt idx="28144">
                  <c:v>2.7553570000000001</c:v>
                </c:pt>
                <c:pt idx="28145">
                  <c:v>2.753987</c:v>
                </c:pt>
                <c:pt idx="28146">
                  <c:v>2.7523279999999999</c:v>
                </c:pt>
                <c:pt idx="28147">
                  <c:v>2.753266</c:v>
                </c:pt>
                <c:pt idx="28148">
                  <c:v>2.7521360000000001</c:v>
                </c:pt>
                <c:pt idx="28149">
                  <c:v>2.7533379999999998</c:v>
                </c:pt>
                <c:pt idx="28150">
                  <c:v>2.7519429999999998</c:v>
                </c:pt>
                <c:pt idx="28151">
                  <c:v>2.7541549999999999</c:v>
                </c:pt>
                <c:pt idx="28152">
                  <c:v>2.7570640000000002</c:v>
                </c:pt>
                <c:pt idx="28153">
                  <c:v>2.7587470000000001</c:v>
                </c:pt>
                <c:pt idx="28154">
                  <c:v>2.7607179999999998</c:v>
                </c:pt>
                <c:pt idx="28155">
                  <c:v>2.7623289999999998</c:v>
                </c:pt>
                <c:pt idx="28156">
                  <c:v>2.7617039999999999</c:v>
                </c:pt>
                <c:pt idx="28157">
                  <c:v>2.7624490000000002</c:v>
                </c:pt>
                <c:pt idx="28158">
                  <c:v>2.7618239999999998</c:v>
                </c:pt>
                <c:pt idx="28159">
                  <c:v>2.761463</c:v>
                </c:pt>
                <c:pt idx="28160">
                  <c:v>2.7629060000000001</c:v>
                </c:pt>
                <c:pt idx="28161">
                  <c:v>2.7583139999999999</c:v>
                </c:pt>
                <c:pt idx="28162">
                  <c:v>2.7524959999999998</c:v>
                </c:pt>
                <c:pt idx="28163">
                  <c:v>2.7521360000000001</c:v>
                </c:pt>
                <c:pt idx="28164">
                  <c:v>2.7515350000000001</c:v>
                </c:pt>
                <c:pt idx="28165">
                  <c:v>2.7510059999999998</c:v>
                </c:pt>
                <c:pt idx="28166">
                  <c:v>2.7523279999999999</c:v>
                </c:pt>
                <c:pt idx="28167">
                  <c:v>2.7528570000000001</c:v>
                </c:pt>
                <c:pt idx="28168">
                  <c:v>2.753145</c:v>
                </c:pt>
                <c:pt idx="28169">
                  <c:v>2.7512219999999998</c:v>
                </c:pt>
                <c:pt idx="28170">
                  <c:v>2.751487</c:v>
                </c:pt>
                <c:pt idx="28171">
                  <c:v>2.7546840000000001</c:v>
                </c:pt>
                <c:pt idx="28172">
                  <c:v>2.759757</c:v>
                </c:pt>
                <c:pt idx="28173">
                  <c:v>2.7613189999999999</c:v>
                </c:pt>
                <c:pt idx="28174">
                  <c:v>2.7599490000000002</c:v>
                </c:pt>
                <c:pt idx="28175">
                  <c:v>2.763843</c:v>
                </c:pt>
                <c:pt idx="28176">
                  <c:v>2.7622810000000002</c:v>
                </c:pt>
                <c:pt idx="28177">
                  <c:v>2.7587709999999999</c:v>
                </c:pt>
                <c:pt idx="28178">
                  <c:v>2.7589389999999998</c:v>
                </c:pt>
                <c:pt idx="28179">
                  <c:v>2.7629060000000001</c:v>
                </c:pt>
                <c:pt idx="28180">
                  <c:v>2.7636509999999999</c:v>
                </c:pt>
                <c:pt idx="28181">
                  <c:v>2.7597079999999998</c:v>
                </c:pt>
                <c:pt idx="28182">
                  <c:v>2.7562950000000002</c:v>
                </c:pt>
                <c:pt idx="28183">
                  <c:v>2.7546119999999998</c:v>
                </c:pt>
                <c:pt idx="28184">
                  <c:v>2.7547079999999999</c:v>
                </c:pt>
                <c:pt idx="28185">
                  <c:v>2.7525200000000001</c:v>
                </c:pt>
                <c:pt idx="28186">
                  <c:v>2.749539</c:v>
                </c:pt>
                <c:pt idx="28187">
                  <c:v>2.749539</c:v>
                </c:pt>
                <c:pt idx="28188">
                  <c:v>2.7548279999999998</c:v>
                </c:pt>
                <c:pt idx="28189">
                  <c:v>2.7548759999999999</c:v>
                </c:pt>
                <c:pt idx="28190">
                  <c:v>2.7521599999999999</c:v>
                </c:pt>
                <c:pt idx="28191">
                  <c:v>2.7678579999999999</c:v>
                </c:pt>
                <c:pt idx="28192">
                  <c:v>2.7667280000000001</c:v>
                </c:pt>
                <c:pt idx="28193">
                  <c:v>2.7622810000000002</c:v>
                </c:pt>
                <c:pt idx="28194">
                  <c:v>2.762016</c:v>
                </c:pt>
                <c:pt idx="28195">
                  <c:v>2.7630020000000002</c:v>
                </c:pt>
                <c:pt idx="28196">
                  <c:v>2.7628819999999998</c:v>
                </c:pt>
                <c:pt idx="28197">
                  <c:v>2.7623530000000001</c:v>
                </c:pt>
                <c:pt idx="28198">
                  <c:v>2.7642280000000001</c:v>
                </c:pt>
                <c:pt idx="28199">
                  <c:v>2.7680989999999999</c:v>
                </c:pt>
                <c:pt idx="28200">
                  <c:v>2.7690839999999999</c:v>
                </c:pt>
                <c:pt idx="28201">
                  <c:v>2.76918</c:v>
                </c:pt>
                <c:pt idx="28202">
                  <c:v>2.7713199999999998</c:v>
                </c:pt>
                <c:pt idx="28203">
                  <c:v>2.7653099999999999</c:v>
                </c:pt>
                <c:pt idx="28204">
                  <c:v>2.7621120000000001</c:v>
                </c:pt>
                <c:pt idx="28205">
                  <c:v>2.761199</c:v>
                </c:pt>
                <c:pt idx="28206">
                  <c:v>2.760983</c:v>
                </c:pt>
                <c:pt idx="28207">
                  <c:v>2.7597320000000001</c:v>
                </c:pt>
                <c:pt idx="28208">
                  <c:v>2.7567029999999999</c:v>
                </c:pt>
                <c:pt idx="28209">
                  <c:v>2.7579050000000001</c:v>
                </c:pt>
                <c:pt idx="28210">
                  <c:v>2.7561499999999999</c:v>
                </c:pt>
                <c:pt idx="28211">
                  <c:v>2.7589389999999998</c:v>
                </c:pt>
                <c:pt idx="28212">
                  <c:v>2.756535</c:v>
                </c:pt>
                <c:pt idx="28213">
                  <c:v>2.759083</c:v>
                </c:pt>
                <c:pt idx="28214">
                  <c:v>2.7603810000000002</c:v>
                </c:pt>
                <c:pt idx="28215">
                  <c:v>2.7604299999999999</c:v>
                </c:pt>
                <c:pt idx="28216">
                  <c:v>2.759973</c:v>
                </c:pt>
                <c:pt idx="28217">
                  <c:v>2.760742</c:v>
                </c:pt>
                <c:pt idx="28218">
                  <c:v>2.7585060000000001</c:v>
                </c:pt>
                <c:pt idx="28219">
                  <c:v>2.759204</c:v>
                </c:pt>
                <c:pt idx="28220">
                  <c:v>2.756319</c:v>
                </c:pt>
                <c:pt idx="28221">
                  <c:v>2.75841</c:v>
                </c:pt>
                <c:pt idx="28222">
                  <c:v>2.7595160000000001</c:v>
                </c:pt>
                <c:pt idx="28223">
                  <c:v>2.7636029999999998</c:v>
                </c:pt>
                <c:pt idx="28224">
                  <c:v>2.7645409999999999</c:v>
                </c:pt>
                <c:pt idx="28225">
                  <c:v>2.762257</c:v>
                </c:pt>
                <c:pt idx="28226">
                  <c:v>2.7655979999999998</c:v>
                </c:pt>
                <c:pt idx="28227">
                  <c:v>2.7713679999999998</c:v>
                </c:pt>
                <c:pt idx="28228">
                  <c:v>2.7730990000000002</c:v>
                </c:pt>
                <c:pt idx="28229">
                  <c:v>2.7724259999999998</c:v>
                </c:pt>
                <c:pt idx="28230">
                  <c:v>2.7701660000000001</c:v>
                </c:pt>
                <c:pt idx="28231">
                  <c:v>2.7685550000000001</c:v>
                </c:pt>
                <c:pt idx="28232">
                  <c:v>2.7630020000000002</c:v>
                </c:pt>
                <c:pt idx="28233">
                  <c:v>2.7642039999999999</c:v>
                </c:pt>
                <c:pt idx="28234">
                  <c:v>2.7639879999999999</c:v>
                </c:pt>
                <c:pt idx="28235">
                  <c:v>2.7606700000000002</c:v>
                </c:pt>
                <c:pt idx="28236">
                  <c:v>2.757593</c:v>
                </c:pt>
                <c:pt idx="28237">
                  <c:v>2.7570640000000002</c:v>
                </c:pt>
                <c:pt idx="28238">
                  <c:v>2.7571840000000001</c:v>
                </c:pt>
                <c:pt idx="28239">
                  <c:v>2.7622810000000002</c:v>
                </c:pt>
                <c:pt idx="28240">
                  <c:v>2.7626659999999998</c:v>
                </c:pt>
                <c:pt idx="28241">
                  <c:v>2.7625929999999999</c:v>
                </c:pt>
                <c:pt idx="28242">
                  <c:v>2.7614390000000002</c:v>
                </c:pt>
                <c:pt idx="28243">
                  <c:v>2.7620399999999998</c:v>
                </c:pt>
                <c:pt idx="28244">
                  <c:v>2.7636509999999999</c:v>
                </c:pt>
                <c:pt idx="28245">
                  <c:v>2.7693729999999999</c:v>
                </c:pt>
                <c:pt idx="28246">
                  <c:v>2.7701180000000001</c:v>
                </c:pt>
                <c:pt idx="28247">
                  <c:v>2.7680500000000001</c:v>
                </c:pt>
                <c:pt idx="28248">
                  <c:v>2.7704780000000002</c:v>
                </c:pt>
                <c:pt idx="28249">
                  <c:v>2.7742049999999998</c:v>
                </c:pt>
                <c:pt idx="28250">
                  <c:v>2.7713199999999998</c:v>
                </c:pt>
                <c:pt idx="28251">
                  <c:v>2.767954</c:v>
                </c:pt>
                <c:pt idx="28252">
                  <c:v>2.768243</c:v>
                </c:pt>
                <c:pt idx="28253">
                  <c:v>2.7699739999999999</c:v>
                </c:pt>
                <c:pt idx="28254">
                  <c:v>2.766079</c:v>
                </c:pt>
                <c:pt idx="28255">
                  <c:v>2.763531</c:v>
                </c:pt>
                <c:pt idx="28256">
                  <c:v>2.7600210000000001</c:v>
                </c:pt>
                <c:pt idx="28257">
                  <c:v>2.7610549999999998</c:v>
                </c:pt>
                <c:pt idx="28258">
                  <c:v>2.76281</c:v>
                </c:pt>
                <c:pt idx="28259">
                  <c:v>2.7600690000000001</c:v>
                </c:pt>
                <c:pt idx="28260">
                  <c:v>2.7568239999999999</c:v>
                </c:pt>
                <c:pt idx="28261">
                  <c:v>2.7583139999999999</c:v>
                </c:pt>
                <c:pt idx="28262">
                  <c:v>2.7605979999999999</c:v>
                </c:pt>
                <c:pt idx="28263">
                  <c:v>2.7659590000000001</c:v>
                </c:pt>
                <c:pt idx="28264">
                  <c:v>2.7668240000000002</c:v>
                </c:pt>
                <c:pt idx="28265">
                  <c:v>2.7669929999999998</c:v>
                </c:pt>
                <c:pt idx="28266">
                  <c:v>2.7665120000000001</c:v>
                </c:pt>
                <c:pt idx="28267">
                  <c:v>2.767906</c:v>
                </c:pt>
                <c:pt idx="28268">
                  <c:v>2.767522</c:v>
                </c:pt>
                <c:pt idx="28269">
                  <c:v>2.7675939999999999</c:v>
                </c:pt>
                <c:pt idx="28270">
                  <c:v>2.7703579999999999</c:v>
                </c:pt>
                <c:pt idx="28271">
                  <c:v>2.7670409999999999</c:v>
                </c:pt>
                <c:pt idx="28272">
                  <c:v>2.7652380000000001</c:v>
                </c:pt>
                <c:pt idx="28273">
                  <c:v>2.7643239999999998</c:v>
                </c:pt>
                <c:pt idx="28274">
                  <c:v>2.7627619999999999</c:v>
                </c:pt>
                <c:pt idx="28275">
                  <c:v>2.7612950000000001</c:v>
                </c:pt>
                <c:pt idx="28276">
                  <c:v>2.762257</c:v>
                </c:pt>
                <c:pt idx="28277">
                  <c:v>2.7622330000000002</c:v>
                </c:pt>
                <c:pt idx="28278">
                  <c:v>2.7615120000000002</c:v>
                </c:pt>
                <c:pt idx="28279">
                  <c:v>2.7616079999999998</c:v>
                </c:pt>
                <c:pt idx="28280">
                  <c:v>2.7663199999999999</c:v>
                </c:pt>
                <c:pt idx="28281">
                  <c:v>2.765695</c:v>
                </c:pt>
                <c:pt idx="28282">
                  <c:v>2.7634349999999999</c:v>
                </c:pt>
                <c:pt idx="28283">
                  <c:v>2.7635550000000002</c:v>
                </c:pt>
                <c:pt idx="28284">
                  <c:v>2.7663920000000002</c:v>
                </c:pt>
                <c:pt idx="28285">
                  <c:v>2.7691560000000002</c:v>
                </c:pt>
                <c:pt idx="28286">
                  <c:v>2.7654779999999999</c:v>
                </c:pt>
                <c:pt idx="28287">
                  <c:v>2.7661030000000002</c:v>
                </c:pt>
                <c:pt idx="28288">
                  <c:v>2.7727140000000001</c:v>
                </c:pt>
                <c:pt idx="28289">
                  <c:v>2.7701660000000001</c:v>
                </c:pt>
                <c:pt idx="28290">
                  <c:v>2.771128</c:v>
                </c:pt>
                <c:pt idx="28291">
                  <c:v>2.7657180000000001</c:v>
                </c:pt>
                <c:pt idx="28292">
                  <c:v>2.763242</c:v>
                </c:pt>
                <c:pt idx="28293">
                  <c:v>2.7632659999999998</c:v>
                </c:pt>
                <c:pt idx="28294">
                  <c:v>2.7621609999999999</c:v>
                </c:pt>
                <c:pt idx="28295">
                  <c:v>2.7631939999999999</c:v>
                </c:pt>
                <c:pt idx="28296">
                  <c:v>2.7648769999999998</c:v>
                </c:pt>
                <c:pt idx="28297">
                  <c:v>2.7623289999999998</c:v>
                </c:pt>
                <c:pt idx="28298">
                  <c:v>2.7613189999999999</c:v>
                </c:pt>
                <c:pt idx="28299">
                  <c:v>2.7615349999999999</c:v>
                </c:pt>
                <c:pt idx="28300">
                  <c:v>2.762689</c:v>
                </c:pt>
                <c:pt idx="28301">
                  <c:v>2.7667039999999998</c:v>
                </c:pt>
                <c:pt idx="28302">
                  <c:v>2.7680259999999999</c:v>
                </c:pt>
                <c:pt idx="28303">
                  <c:v>2.7680259999999999</c:v>
                </c:pt>
                <c:pt idx="28304">
                  <c:v>2.7679779999999998</c:v>
                </c:pt>
                <c:pt idx="28305">
                  <c:v>2.7706230000000001</c:v>
                </c:pt>
                <c:pt idx="28306">
                  <c:v>2.770575</c:v>
                </c:pt>
                <c:pt idx="28307">
                  <c:v>2.7678099999999999</c:v>
                </c:pt>
                <c:pt idx="28308">
                  <c:v>2.767954</c:v>
                </c:pt>
                <c:pt idx="28309">
                  <c:v>2.7699500000000001</c:v>
                </c:pt>
                <c:pt idx="28310">
                  <c:v>2.7709350000000001</c:v>
                </c:pt>
                <c:pt idx="28311">
                  <c:v>2.7698299999999998</c:v>
                </c:pt>
                <c:pt idx="28312">
                  <c:v>2.763026</c:v>
                </c:pt>
                <c:pt idx="28313">
                  <c:v>2.7632659999999998</c:v>
                </c:pt>
                <c:pt idx="28314">
                  <c:v>2.7649010000000001</c:v>
                </c:pt>
                <c:pt idx="28315">
                  <c:v>2.7586270000000002</c:v>
                </c:pt>
                <c:pt idx="28316">
                  <c:v>2.760478</c:v>
                </c:pt>
                <c:pt idx="28317">
                  <c:v>2.7607900000000001</c:v>
                </c:pt>
                <c:pt idx="28318">
                  <c:v>2.7623530000000001</c:v>
                </c:pt>
                <c:pt idx="28319">
                  <c:v>2.7641079999999998</c:v>
                </c:pt>
                <c:pt idx="28320">
                  <c:v>2.76329</c:v>
                </c:pt>
                <c:pt idx="28321">
                  <c:v>2.7653099999999999</c:v>
                </c:pt>
                <c:pt idx="28322">
                  <c:v>2.7658870000000002</c:v>
                </c:pt>
                <c:pt idx="28323">
                  <c:v>2.7680989999999999</c:v>
                </c:pt>
                <c:pt idx="28324">
                  <c:v>2.772402</c:v>
                </c:pt>
                <c:pt idx="28325">
                  <c:v>2.7703340000000001</c:v>
                </c:pt>
                <c:pt idx="28326">
                  <c:v>2.7706469999999999</c:v>
                </c:pt>
                <c:pt idx="28327">
                  <c:v>2.7688920000000001</c:v>
                </c:pt>
                <c:pt idx="28328">
                  <c:v>2.7644440000000001</c:v>
                </c:pt>
                <c:pt idx="28329">
                  <c:v>2.7615590000000001</c:v>
                </c:pt>
                <c:pt idx="28330">
                  <c:v>2.76519</c:v>
                </c:pt>
                <c:pt idx="28331">
                  <c:v>2.7657910000000001</c:v>
                </c:pt>
                <c:pt idx="28332">
                  <c:v>2.7637230000000002</c:v>
                </c:pt>
                <c:pt idx="28333">
                  <c:v>2.7639640000000001</c:v>
                </c:pt>
                <c:pt idx="28334">
                  <c:v>2.7658870000000002</c:v>
                </c:pt>
                <c:pt idx="28335">
                  <c:v>2.765911</c:v>
                </c:pt>
                <c:pt idx="28336">
                  <c:v>2.7648769999999998</c:v>
                </c:pt>
                <c:pt idx="28337">
                  <c:v>2.7653819999999998</c:v>
                </c:pt>
                <c:pt idx="28338">
                  <c:v>2.767522</c:v>
                </c:pt>
                <c:pt idx="28339">
                  <c:v>2.7680030000000002</c:v>
                </c:pt>
                <c:pt idx="28340">
                  <c:v>2.7661750000000001</c:v>
                </c:pt>
                <c:pt idx="28341">
                  <c:v>2.7675700000000001</c:v>
                </c:pt>
                <c:pt idx="28342">
                  <c:v>2.7706230000000001</c:v>
                </c:pt>
                <c:pt idx="28343">
                  <c:v>2.769854</c:v>
                </c:pt>
                <c:pt idx="28344">
                  <c:v>2.7689159999999999</c:v>
                </c:pt>
                <c:pt idx="28345">
                  <c:v>2.7703340000000001</c:v>
                </c:pt>
                <c:pt idx="28346">
                  <c:v>2.7706949999999999</c:v>
                </c:pt>
                <c:pt idx="28347">
                  <c:v>2.770575</c:v>
                </c:pt>
                <c:pt idx="28348">
                  <c:v>2.771849</c:v>
                </c:pt>
                <c:pt idx="28349">
                  <c:v>2.7708870000000001</c:v>
                </c:pt>
                <c:pt idx="28350">
                  <c:v>2.765911</c:v>
                </c:pt>
                <c:pt idx="28351">
                  <c:v>2.7638910000000001</c:v>
                </c:pt>
                <c:pt idx="28352">
                  <c:v>2.7648290000000002</c:v>
                </c:pt>
                <c:pt idx="28353">
                  <c:v>2.7656710000000002</c:v>
                </c:pt>
                <c:pt idx="28354">
                  <c:v>2.7663199999999999</c:v>
                </c:pt>
                <c:pt idx="28355">
                  <c:v>2.7667519999999999</c:v>
                </c:pt>
                <c:pt idx="28356">
                  <c:v>2.765911</c:v>
                </c:pt>
                <c:pt idx="28357">
                  <c:v>2.7648769999999998</c:v>
                </c:pt>
                <c:pt idx="28358">
                  <c:v>2.7647089999999999</c:v>
                </c:pt>
                <c:pt idx="28359">
                  <c:v>2.767738</c:v>
                </c:pt>
                <c:pt idx="28360">
                  <c:v>2.7692770000000002</c:v>
                </c:pt>
                <c:pt idx="28361">
                  <c:v>2.7784599999999999</c:v>
                </c:pt>
                <c:pt idx="28362">
                  <c:v>2.779398</c:v>
                </c:pt>
                <c:pt idx="28363">
                  <c:v>2.7778350000000001</c:v>
                </c:pt>
                <c:pt idx="28364">
                  <c:v>2.7757679999999998</c:v>
                </c:pt>
                <c:pt idx="28365">
                  <c:v>2.7775699999999999</c:v>
                </c:pt>
                <c:pt idx="28366">
                  <c:v>2.7733629999999998</c:v>
                </c:pt>
                <c:pt idx="28367">
                  <c:v>2.7704309999999999</c:v>
                </c:pt>
                <c:pt idx="28368">
                  <c:v>2.7681710000000002</c:v>
                </c:pt>
                <c:pt idx="28369">
                  <c:v>2.7675939999999999</c:v>
                </c:pt>
                <c:pt idx="28370">
                  <c:v>2.7685550000000001</c:v>
                </c:pt>
                <c:pt idx="28371">
                  <c:v>2.771512</c:v>
                </c:pt>
                <c:pt idx="28372">
                  <c:v>2.7680030000000002</c:v>
                </c:pt>
                <c:pt idx="28373">
                  <c:v>2.7693490000000001</c:v>
                </c:pt>
                <c:pt idx="28374">
                  <c:v>2.7713679999999998</c:v>
                </c:pt>
                <c:pt idx="28375">
                  <c:v>2.769685</c:v>
                </c:pt>
                <c:pt idx="28376">
                  <c:v>2.772354</c:v>
                </c:pt>
                <c:pt idx="28377">
                  <c:v>2.7730510000000002</c:v>
                </c:pt>
                <c:pt idx="28378">
                  <c:v>2.7755510000000001</c:v>
                </c:pt>
                <c:pt idx="28379">
                  <c:v>2.7783639999999998</c:v>
                </c:pt>
                <c:pt idx="28380">
                  <c:v>2.7783639999999998</c:v>
                </c:pt>
                <c:pt idx="28381">
                  <c:v>2.7787489999999999</c:v>
                </c:pt>
                <c:pt idx="28382">
                  <c:v>2.7765849999999999</c:v>
                </c:pt>
                <c:pt idx="28383">
                  <c:v>2.772618</c:v>
                </c:pt>
                <c:pt idx="28384">
                  <c:v>2.7695650000000001</c:v>
                </c:pt>
                <c:pt idx="28385">
                  <c:v>2.7691080000000001</c:v>
                </c:pt>
                <c:pt idx="28386">
                  <c:v>2.77156</c:v>
                </c:pt>
                <c:pt idx="28387">
                  <c:v>2.7672810000000001</c:v>
                </c:pt>
                <c:pt idx="28388">
                  <c:v>2.7640120000000001</c:v>
                </c:pt>
                <c:pt idx="28389">
                  <c:v>2.7645409999999999</c:v>
                </c:pt>
                <c:pt idx="28390">
                  <c:v>2.7671610000000002</c:v>
                </c:pt>
                <c:pt idx="28391">
                  <c:v>2.7689400000000002</c:v>
                </c:pt>
                <c:pt idx="28392">
                  <c:v>2.771585</c:v>
                </c:pt>
                <c:pt idx="28393">
                  <c:v>2.7708629999999999</c:v>
                </c:pt>
                <c:pt idx="28394">
                  <c:v>2.7705989999999998</c:v>
                </c:pt>
                <c:pt idx="28395">
                  <c:v>2.7729550000000001</c:v>
                </c:pt>
                <c:pt idx="28396">
                  <c:v>2.7709589999999999</c:v>
                </c:pt>
                <c:pt idx="28397">
                  <c:v>2.7714880000000002</c:v>
                </c:pt>
                <c:pt idx="28398">
                  <c:v>2.7768969999999999</c:v>
                </c:pt>
                <c:pt idx="28399">
                  <c:v>2.7780749999999999</c:v>
                </c:pt>
                <c:pt idx="28400">
                  <c:v>2.777018</c:v>
                </c:pt>
                <c:pt idx="28401">
                  <c:v>2.782114</c:v>
                </c:pt>
                <c:pt idx="28402">
                  <c:v>2.7791809999999999</c:v>
                </c:pt>
                <c:pt idx="28403">
                  <c:v>2.7779310000000002</c:v>
                </c:pt>
                <c:pt idx="28404">
                  <c:v>2.7776190000000001</c:v>
                </c:pt>
                <c:pt idx="28405">
                  <c:v>2.773123</c:v>
                </c:pt>
                <c:pt idx="28406">
                  <c:v>2.7619440000000002</c:v>
                </c:pt>
                <c:pt idx="28407">
                  <c:v>2.760742</c:v>
                </c:pt>
                <c:pt idx="28408">
                  <c:v>2.7610070000000002</c:v>
                </c:pt>
                <c:pt idx="28409">
                  <c:v>2.759204</c:v>
                </c:pt>
                <c:pt idx="28410">
                  <c:v>2.7768250000000001</c:v>
                </c:pt>
                <c:pt idx="28411">
                  <c:v>2.7761279999999999</c:v>
                </c:pt>
                <c:pt idx="28412">
                  <c:v>2.7780269999999998</c:v>
                </c:pt>
                <c:pt idx="28413">
                  <c:v>2.7761040000000001</c:v>
                </c:pt>
                <c:pt idx="28414">
                  <c:v>2.7779069999999999</c:v>
                </c:pt>
                <c:pt idx="28415">
                  <c:v>2.7794699999999999</c:v>
                </c:pt>
                <c:pt idx="28416">
                  <c:v>2.780624</c:v>
                </c:pt>
                <c:pt idx="28417">
                  <c:v>2.7756470000000002</c:v>
                </c:pt>
                <c:pt idx="28418">
                  <c:v>2.7731710000000001</c:v>
                </c:pt>
                <c:pt idx="28419">
                  <c:v>2.7733400000000001</c:v>
                </c:pt>
                <c:pt idx="28420">
                  <c:v>2.7743009999999999</c:v>
                </c:pt>
                <c:pt idx="28421">
                  <c:v>2.7745649999999999</c:v>
                </c:pt>
                <c:pt idx="28422">
                  <c:v>2.7753830000000002</c:v>
                </c:pt>
                <c:pt idx="28423">
                  <c:v>2.773676</c:v>
                </c:pt>
                <c:pt idx="28424">
                  <c:v>2.770238</c:v>
                </c:pt>
                <c:pt idx="28425">
                  <c:v>2.7716810000000001</c:v>
                </c:pt>
                <c:pt idx="28426">
                  <c:v>2.775239</c:v>
                </c:pt>
                <c:pt idx="28427">
                  <c:v>2.7775460000000001</c:v>
                </c:pt>
                <c:pt idx="28428">
                  <c:v>2.7805520000000001</c:v>
                </c:pt>
                <c:pt idx="28429">
                  <c:v>2.780383</c:v>
                </c:pt>
                <c:pt idx="28430">
                  <c:v>2.774133</c:v>
                </c:pt>
                <c:pt idx="28431">
                  <c:v>2.7706949999999999</c:v>
                </c:pt>
                <c:pt idx="28432">
                  <c:v>2.7735080000000001</c:v>
                </c:pt>
                <c:pt idx="28433">
                  <c:v>2.7792530000000002</c:v>
                </c:pt>
                <c:pt idx="28434">
                  <c:v>2.7838690000000001</c:v>
                </c:pt>
                <c:pt idx="28435">
                  <c:v>2.7862010000000001</c:v>
                </c:pt>
                <c:pt idx="28436">
                  <c:v>2.78572</c:v>
                </c:pt>
                <c:pt idx="28437">
                  <c:v>2.7800470000000002</c:v>
                </c:pt>
                <c:pt idx="28438">
                  <c:v>2.7800950000000002</c:v>
                </c:pt>
                <c:pt idx="28439">
                  <c:v>2.7784119999999999</c:v>
                </c:pt>
                <c:pt idx="28440">
                  <c:v>2.775239</c:v>
                </c:pt>
                <c:pt idx="28441">
                  <c:v>2.774133</c:v>
                </c:pt>
                <c:pt idx="28442">
                  <c:v>2.7744209999999998</c:v>
                </c:pt>
                <c:pt idx="28443">
                  <c:v>2.7765369999999998</c:v>
                </c:pt>
                <c:pt idx="28444">
                  <c:v>2.7814169999999998</c:v>
                </c:pt>
                <c:pt idx="28445">
                  <c:v>2.781177</c:v>
                </c:pt>
                <c:pt idx="28446">
                  <c:v>2.7792289999999999</c:v>
                </c:pt>
                <c:pt idx="28447">
                  <c:v>2.7816329999999998</c:v>
                </c:pt>
                <c:pt idx="28448">
                  <c:v>2.7831239999999999</c:v>
                </c:pt>
                <c:pt idx="28449">
                  <c:v>2.7808639999999998</c:v>
                </c:pt>
                <c:pt idx="28450">
                  <c:v>2.781657</c:v>
                </c:pt>
                <c:pt idx="28451">
                  <c:v>2.7859609999999999</c:v>
                </c:pt>
                <c:pt idx="28452">
                  <c:v>2.7879800000000001</c:v>
                </c:pt>
                <c:pt idx="28453">
                  <c:v>2.787331</c:v>
                </c:pt>
                <c:pt idx="28454">
                  <c:v>2.7845900000000001</c:v>
                </c:pt>
                <c:pt idx="28455">
                  <c:v>2.7839170000000002</c:v>
                </c:pt>
                <c:pt idx="28456">
                  <c:v>2.780287</c:v>
                </c:pt>
                <c:pt idx="28457">
                  <c:v>2.7834599999999998</c:v>
                </c:pt>
                <c:pt idx="28458">
                  <c:v>2.7862969999999998</c:v>
                </c:pt>
                <c:pt idx="28459">
                  <c:v>2.7836289999999999</c:v>
                </c:pt>
                <c:pt idx="28460">
                  <c:v>2.7811520000000001</c:v>
                </c:pt>
                <c:pt idx="28461">
                  <c:v>2.7814890000000001</c:v>
                </c:pt>
                <c:pt idx="28462">
                  <c:v>2.7830279999999998</c:v>
                </c:pt>
                <c:pt idx="28463">
                  <c:v>2.7820420000000001</c:v>
                </c:pt>
                <c:pt idx="28464">
                  <c:v>2.781657</c:v>
                </c:pt>
                <c:pt idx="28465">
                  <c:v>2.7808639999999998</c:v>
                </c:pt>
                <c:pt idx="28466">
                  <c:v>2.779013</c:v>
                </c:pt>
                <c:pt idx="28467">
                  <c:v>2.780071</c:v>
                </c:pt>
                <c:pt idx="28468">
                  <c:v>2.7845179999999998</c:v>
                </c:pt>
                <c:pt idx="28469">
                  <c:v>2.7896390000000002</c:v>
                </c:pt>
                <c:pt idx="28470">
                  <c:v>2.7870189999999999</c:v>
                </c:pt>
                <c:pt idx="28471">
                  <c:v>2.7843979999999999</c:v>
                </c:pt>
                <c:pt idx="28472">
                  <c:v>2.7924030000000002</c:v>
                </c:pt>
                <c:pt idx="28473">
                  <c:v>2.79149</c:v>
                </c:pt>
                <c:pt idx="28474">
                  <c:v>2.792764</c:v>
                </c:pt>
                <c:pt idx="28475">
                  <c:v>2.7910089999999999</c:v>
                </c:pt>
                <c:pt idx="28476">
                  <c:v>2.7867540000000002</c:v>
                </c:pt>
                <c:pt idx="28477">
                  <c:v>2.7851189999999999</c:v>
                </c:pt>
                <c:pt idx="28478">
                  <c:v>2.7823790000000002</c:v>
                </c:pt>
                <c:pt idx="28479">
                  <c:v>2.7826430000000002</c:v>
                </c:pt>
                <c:pt idx="28480">
                  <c:v>2.7863929999999999</c:v>
                </c:pt>
                <c:pt idx="28481">
                  <c:v>2.7840609999999999</c:v>
                </c:pt>
                <c:pt idx="28482">
                  <c:v>2.7832680000000001</c:v>
                </c:pt>
                <c:pt idx="28483">
                  <c:v>2.7802150000000001</c:v>
                </c:pt>
                <c:pt idx="28484">
                  <c:v>2.7796620000000001</c:v>
                </c:pt>
                <c:pt idx="28485">
                  <c:v>2.7850950000000001</c:v>
                </c:pt>
                <c:pt idx="28486">
                  <c:v>2.7850950000000001</c:v>
                </c:pt>
                <c:pt idx="28487">
                  <c:v>2.785504</c:v>
                </c:pt>
                <c:pt idx="28488">
                  <c:v>2.7877399999999999</c:v>
                </c:pt>
                <c:pt idx="28489">
                  <c:v>2.7903600000000002</c:v>
                </c:pt>
                <c:pt idx="28490">
                  <c:v>2.792259</c:v>
                </c:pt>
                <c:pt idx="28491">
                  <c:v>2.7887490000000001</c:v>
                </c:pt>
                <c:pt idx="28492">
                  <c:v>2.790889</c:v>
                </c:pt>
                <c:pt idx="28493">
                  <c:v>2.790432</c:v>
                </c:pt>
                <c:pt idx="28494">
                  <c:v>2.7851189999999999</c:v>
                </c:pt>
                <c:pt idx="28495">
                  <c:v>2.781393</c:v>
                </c:pt>
                <c:pt idx="28496">
                  <c:v>2.7805520000000001</c:v>
                </c:pt>
                <c:pt idx="28497">
                  <c:v>2.7824990000000001</c:v>
                </c:pt>
                <c:pt idx="28498">
                  <c:v>2.7847590000000002</c:v>
                </c:pt>
                <c:pt idx="28499">
                  <c:v>2.7801670000000001</c:v>
                </c:pt>
                <c:pt idx="28500">
                  <c:v>2.7753830000000002</c:v>
                </c:pt>
                <c:pt idx="28501">
                  <c:v>2.7726660000000001</c:v>
                </c:pt>
                <c:pt idx="28502">
                  <c:v>2.773892</c:v>
                </c:pt>
                <c:pt idx="28503">
                  <c:v>2.7751670000000002</c:v>
                </c:pt>
                <c:pt idx="28504">
                  <c:v>2.7760560000000001</c:v>
                </c:pt>
                <c:pt idx="28505">
                  <c:v>2.7741090000000002</c:v>
                </c:pt>
                <c:pt idx="28506">
                  <c:v>2.7756470000000002</c:v>
                </c:pt>
                <c:pt idx="28507">
                  <c:v>2.7788210000000002</c:v>
                </c:pt>
                <c:pt idx="28508">
                  <c:v>2.7806000000000002</c:v>
                </c:pt>
                <c:pt idx="28509">
                  <c:v>2.7799990000000001</c:v>
                </c:pt>
                <c:pt idx="28510">
                  <c:v>2.7809840000000001</c:v>
                </c:pt>
                <c:pt idx="28511">
                  <c:v>2.7793739999999998</c:v>
                </c:pt>
                <c:pt idx="28512">
                  <c:v>2.7762720000000001</c:v>
                </c:pt>
                <c:pt idx="28513">
                  <c:v>2.777066</c:v>
                </c:pt>
                <c:pt idx="28514">
                  <c:v>2.7805759999999999</c:v>
                </c:pt>
                <c:pt idx="28515">
                  <c:v>2.778292</c:v>
                </c:pt>
                <c:pt idx="28516">
                  <c:v>2.7762479999999998</c:v>
                </c:pt>
                <c:pt idx="28517">
                  <c:v>2.7761279999999999</c:v>
                </c:pt>
                <c:pt idx="28518">
                  <c:v>2.7720410000000002</c:v>
                </c:pt>
                <c:pt idx="28519">
                  <c:v>2.7697090000000002</c:v>
                </c:pt>
                <c:pt idx="28520">
                  <c:v>2.7711519999999998</c:v>
                </c:pt>
                <c:pt idx="28521">
                  <c:v>2.7702140000000002</c:v>
                </c:pt>
                <c:pt idx="28522">
                  <c:v>2.7686269999999999</c:v>
                </c:pt>
                <c:pt idx="28523">
                  <c:v>2.7686999999999999</c:v>
                </c:pt>
                <c:pt idx="28524">
                  <c:v>2.7680989999999999</c:v>
                </c:pt>
                <c:pt idx="28525">
                  <c:v>2.7697569999999998</c:v>
                </c:pt>
                <c:pt idx="28526">
                  <c:v>2.7730990000000002</c:v>
                </c:pt>
                <c:pt idx="28527">
                  <c:v>2.7713199999999998</c:v>
                </c:pt>
                <c:pt idx="28528">
                  <c:v>2.770575</c:v>
                </c:pt>
                <c:pt idx="28529">
                  <c:v>2.7730990000000002</c:v>
                </c:pt>
                <c:pt idx="28530">
                  <c:v>2.7700939999999998</c:v>
                </c:pt>
                <c:pt idx="28531">
                  <c:v>2.7711760000000001</c:v>
                </c:pt>
                <c:pt idx="28532">
                  <c:v>2.7716319999999999</c:v>
                </c:pt>
                <c:pt idx="28533">
                  <c:v>2.770743</c:v>
                </c:pt>
                <c:pt idx="28534">
                  <c:v>2.7690359999999998</c:v>
                </c:pt>
                <c:pt idx="28535">
                  <c:v>2.770791</c:v>
                </c:pt>
                <c:pt idx="28536">
                  <c:v>2.7755030000000001</c:v>
                </c:pt>
                <c:pt idx="28537">
                  <c:v>2.775455</c:v>
                </c:pt>
                <c:pt idx="28538">
                  <c:v>2.771512</c:v>
                </c:pt>
                <c:pt idx="28539">
                  <c:v>2.7696369999999999</c:v>
                </c:pt>
                <c:pt idx="28540">
                  <c:v>2.7659349999999998</c:v>
                </c:pt>
                <c:pt idx="28541">
                  <c:v>2.7667280000000001</c:v>
                </c:pt>
                <c:pt idx="28542">
                  <c:v>2.7682190000000002</c:v>
                </c:pt>
                <c:pt idx="28543">
                  <c:v>2.7692770000000002</c:v>
                </c:pt>
                <c:pt idx="28544">
                  <c:v>2.7708149999999998</c:v>
                </c:pt>
                <c:pt idx="28545">
                  <c:v>2.7722579999999999</c:v>
                </c:pt>
                <c:pt idx="28546">
                  <c:v>2.7737720000000001</c:v>
                </c:pt>
                <c:pt idx="28547">
                  <c:v>2.7713199999999998</c:v>
                </c:pt>
                <c:pt idx="28548">
                  <c:v>2.7752629999999998</c:v>
                </c:pt>
                <c:pt idx="28549">
                  <c:v>2.7736999999999998</c:v>
                </c:pt>
                <c:pt idx="28550">
                  <c:v>2.7718970000000001</c:v>
                </c:pt>
                <c:pt idx="28551">
                  <c:v>2.7783639999999998</c:v>
                </c:pt>
                <c:pt idx="28552">
                  <c:v>2.7832439999999998</c:v>
                </c:pt>
                <c:pt idx="28553">
                  <c:v>2.780119</c:v>
                </c:pt>
                <c:pt idx="28554">
                  <c:v>2.774902</c:v>
                </c:pt>
                <c:pt idx="28555">
                  <c:v>2.7780269999999998</c:v>
                </c:pt>
                <c:pt idx="28556">
                  <c:v>2.7771859999999999</c:v>
                </c:pt>
                <c:pt idx="28557">
                  <c:v>2.7734839999999998</c:v>
                </c:pt>
                <c:pt idx="28558">
                  <c:v>2.7701419999999999</c:v>
                </c:pt>
                <c:pt idx="28559">
                  <c:v>2.7688199999999998</c:v>
                </c:pt>
                <c:pt idx="28560">
                  <c:v>2.7700459999999998</c:v>
                </c:pt>
                <c:pt idx="28561">
                  <c:v>2.769781</c:v>
                </c:pt>
                <c:pt idx="28562">
                  <c:v>2.76769</c:v>
                </c:pt>
                <c:pt idx="28563">
                  <c:v>2.769253</c:v>
                </c:pt>
                <c:pt idx="28564">
                  <c:v>2.7733150000000002</c:v>
                </c:pt>
                <c:pt idx="28565">
                  <c:v>2.771849</c:v>
                </c:pt>
                <c:pt idx="28566">
                  <c:v>2.7737720000000001</c:v>
                </c:pt>
                <c:pt idx="28567">
                  <c:v>2.7749980000000001</c:v>
                </c:pt>
                <c:pt idx="28568">
                  <c:v>2.775623</c:v>
                </c:pt>
                <c:pt idx="28569">
                  <c:v>2.7769689999999998</c:v>
                </c:pt>
                <c:pt idx="28570">
                  <c:v>2.7788210000000002</c:v>
                </c:pt>
                <c:pt idx="28571">
                  <c:v>2.7787000000000002</c:v>
                </c:pt>
                <c:pt idx="28572">
                  <c:v>2.7791090000000001</c:v>
                </c:pt>
                <c:pt idx="28573">
                  <c:v>2.775118</c:v>
                </c:pt>
                <c:pt idx="28574">
                  <c:v>2.7739159999999998</c:v>
                </c:pt>
                <c:pt idx="28575">
                  <c:v>2.7717529999999999</c:v>
                </c:pt>
                <c:pt idx="28576">
                  <c:v>2.771849</c:v>
                </c:pt>
                <c:pt idx="28577">
                  <c:v>2.7743009999999999</c:v>
                </c:pt>
                <c:pt idx="28578">
                  <c:v>2.7716090000000002</c:v>
                </c:pt>
                <c:pt idx="28579">
                  <c:v>2.7717290000000001</c:v>
                </c:pt>
                <c:pt idx="28580">
                  <c:v>2.7684829999999998</c:v>
                </c:pt>
                <c:pt idx="28581">
                  <c:v>2.7702140000000002</c:v>
                </c:pt>
                <c:pt idx="28582">
                  <c:v>2.769301</c:v>
                </c:pt>
                <c:pt idx="28583">
                  <c:v>2.7716569999999998</c:v>
                </c:pt>
                <c:pt idx="28584">
                  <c:v>2.7700459999999998</c:v>
                </c:pt>
                <c:pt idx="28585">
                  <c:v>2.7691319999999999</c:v>
                </c:pt>
                <c:pt idx="28586">
                  <c:v>2.7752150000000002</c:v>
                </c:pt>
                <c:pt idx="28587">
                  <c:v>2.7849270000000002</c:v>
                </c:pt>
                <c:pt idx="28588">
                  <c:v>2.7901919999999998</c:v>
                </c:pt>
                <c:pt idx="28589">
                  <c:v>2.7878599999999998</c:v>
                </c:pt>
                <c:pt idx="28590">
                  <c:v>2.783004</c:v>
                </c:pt>
                <c:pt idx="28591">
                  <c:v>2.7822589999999998</c:v>
                </c:pt>
                <c:pt idx="28592">
                  <c:v>2.7839170000000002</c:v>
                </c:pt>
                <c:pt idx="28593">
                  <c:v>2.783989</c:v>
                </c:pt>
                <c:pt idx="28594">
                  <c:v>2.77745</c:v>
                </c:pt>
                <c:pt idx="28595">
                  <c:v>2.7758150000000001</c:v>
                </c:pt>
                <c:pt idx="28596">
                  <c:v>2.7813690000000002</c:v>
                </c:pt>
                <c:pt idx="28597">
                  <c:v>2.7810800000000002</c:v>
                </c:pt>
                <c:pt idx="28598">
                  <c:v>2.779398</c:v>
                </c:pt>
                <c:pt idx="28599">
                  <c:v>2.777234</c:v>
                </c:pt>
                <c:pt idx="28600">
                  <c:v>2.7774260000000002</c:v>
                </c:pt>
                <c:pt idx="28601">
                  <c:v>2.777066</c:v>
                </c:pt>
                <c:pt idx="28602">
                  <c:v>2.7743250000000002</c:v>
                </c:pt>
                <c:pt idx="28603">
                  <c:v>2.7732429999999999</c:v>
                </c:pt>
                <c:pt idx="28604">
                  <c:v>2.7758880000000001</c:v>
                </c:pt>
                <c:pt idx="28605">
                  <c:v>2.778508</c:v>
                </c:pt>
                <c:pt idx="28606">
                  <c:v>2.781177</c:v>
                </c:pt>
                <c:pt idx="28607">
                  <c:v>2.7816329999999998</c:v>
                </c:pt>
                <c:pt idx="28608">
                  <c:v>2.7853119999999998</c:v>
                </c:pt>
                <c:pt idx="28609">
                  <c:v>2.78572</c:v>
                </c:pt>
                <c:pt idx="28610">
                  <c:v>2.781561</c:v>
                </c:pt>
                <c:pt idx="28611">
                  <c:v>2.7834840000000001</c:v>
                </c:pt>
                <c:pt idx="28612">
                  <c:v>2.785336</c:v>
                </c:pt>
                <c:pt idx="28613">
                  <c:v>2.7855759999999998</c:v>
                </c:pt>
                <c:pt idx="28614">
                  <c:v>2.7843019999999998</c:v>
                </c:pt>
                <c:pt idx="28615">
                  <c:v>2.7823060000000002</c:v>
                </c:pt>
                <c:pt idx="28616">
                  <c:v>2.781898</c:v>
                </c:pt>
                <c:pt idx="28617">
                  <c:v>2.7804310000000001</c:v>
                </c:pt>
                <c:pt idx="28618">
                  <c:v>2.7774019999999999</c:v>
                </c:pt>
                <c:pt idx="28619">
                  <c:v>2.7734839999999998</c:v>
                </c:pt>
                <c:pt idx="28620">
                  <c:v>2.7743730000000002</c:v>
                </c:pt>
                <c:pt idx="28621">
                  <c:v>2.7791329999999999</c:v>
                </c:pt>
                <c:pt idx="28622">
                  <c:v>2.7758150000000001</c:v>
                </c:pt>
                <c:pt idx="28623">
                  <c:v>2.7741090000000002</c:v>
                </c:pt>
                <c:pt idx="28624">
                  <c:v>2.7734359999999998</c:v>
                </c:pt>
                <c:pt idx="28625">
                  <c:v>2.7771620000000001</c:v>
                </c:pt>
                <c:pt idx="28626">
                  <c:v>2.7820179999999999</c:v>
                </c:pt>
                <c:pt idx="28627">
                  <c:v>2.7817539999999998</c:v>
                </c:pt>
                <c:pt idx="28628">
                  <c:v>2.7818740000000002</c:v>
                </c:pt>
                <c:pt idx="28629">
                  <c:v>2.7849270000000002</c:v>
                </c:pt>
                <c:pt idx="28630">
                  <c:v>2.7870430000000002</c:v>
                </c:pt>
                <c:pt idx="28631">
                  <c:v>2.7873070000000002</c:v>
                </c:pt>
                <c:pt idx="28632">
                  <c:v>2.786994</c:v>
                </c:pt>
                <c:pt idx="28633">
                  <c:v>2.782667</c:v>
                </c:pt>
                <c:pt idx="28634">
                  <c:v>2.77983</c:v>
                </c:pt>
                <c:pt idx="28635">
                  <c:v>2.7753350000000001</c:v>
                </c:pt>
                <c:pt idx="28636">
                  <c:v>2.7739639999999999</c:v>
                </c:pt>
                <c:pt idx="28637">
                  <c:v>2.774181</c:v>
                </c:pt>
                <c:pt idx="28638">
                  <c:v>2.7703579999999999</c:v>
                </c:pt>
                <c:pt idx="28639">
                  <c:v>2.765911</c:v>
                </c:pt>
                <c:pt idx="28640">
                  <c:v>2.764348</c:v>
                </c:pt>
                <c:pt idx="28641">
                  <c:v>2.766127</c:v>
                </c:pt>
                <c:pt idx="28642">
                  <c:v>2.769854</c:v>
                </c:pt>
                <c:pt idx="28643">
                  <c:v>2.7728100000000002</c:v>
                </c:pt>
                <c:pt idx="28644">
                  <c:v>2.7733400000000001</c:v>
                </c:pt>
                <c:pt idx="28645">
                  <c:v>2.7737720000000001</c:v>
                </c:pt>
                <c:pt idx="28646">
                  <c:v>2.773892</c:v>
                </c:pt>
                <c:pt idx="28647">
                  <c:v>2.777787</c:v>
                </c:pt>
                <c:pt idx="28648">
                  <c:v>2.7843499999999999</c:v>
                </c:pt>
                <c:pt idx="28649">
                  <c:v>2.7899509999999998</c:v>
                </c:pt>
                <c:pt idx="28650">
                  <c:v>2.7860330000000002</c:v>
                </c:pt>
                <c:pt idx="28651">
                  <c:v>2.7831239999999999</c:v>
                </c:pt>
                <c:pt idx="28652">
                  <c:v>2.7788930000000001</c:v>
                </c:pt>
                <c:pt idx="28653">
                  <c:v>2.7766329999999999</c:v>
                </c:pt>
                <c:pt idx="28654">
                  <c:v>2.7745649999999999</c:v>
                </c:pt>
                <c:pt idx="28655">
                  <c:v>2.7750940000000002</c:v>
                </c:pt>
                <c:pt idx="28656">
                  <c:v>2.7733150000000002</c:v>
                </c:pt>
                <c:pt idx="28657">
                  <c:v>2.7729789999999999</c:v>
                </c:pt>
                <c:pt idx="28658">
                  <c:v>2.7758639999999999</c:v>
                </c:pt>
                <c:pt idx="28659">
                  <c:v>2.775671</c:v>
                </c:pt>
                <c:pt idx="28660">
                  <c:v>2.774397</c:v>
                </c:pt>
                <c:pt idx="28661">
                  <c:v>2.7721610000000001</c:v>
                </c:pt>
                <c:pt idx="28662">
                  <c:v>2.773412</c:v>
                </c:pt>
                <c:pt idx="28663">
                  <c:v>2.7732190000000001</c:v>
                </c:pt>
                <c:pt idx="28664">
                  <c:v>2.7785319999999998</c:v>
                </c:pt>
                <c:pt idx="28665">
                  <c:v>2.7800470000000002</c:v>
                </c:pt>
                <c:pt idx="28666">
                  <c:v>2.7819940000000001</c:v>
                </c:pt>
                <c:pt idx="28667">
                  <c:v>2.785504</c:v>
                </c:pt>
                <c:pt idx="28668">
                  <c:v>2.78322</c:v>
                </c:pt>
                <c:pt idx="28669">
                  <c:v>2.7836050000000001</c:v>
                </c:pt>
                <c:pt idx="28670">
                  <c:v>2.783509</c:v>
                </c:pt>
                <c:pt idx="28671">
                  <c:v>2.785504</c:v>
                </c:pt>
                <c:pt idx="28672">
                  <c:v>2.784662</c:v>
                </c:pt>
                <c:pt idx="28673">
                  <c:v>2.7791329999999999</c:v>
                </c:pt>
                <c:pt idx="28674">
                  <c:v>2.7782200000000001</c:v>
                </c:pt>
                <c:pt idx="28675">
                  <c:v>2.7785319999999998</c:v>
                </c:pt>
                <c:pt idx="28676">
                  <c:v>2.7771859999999999</c:v>
                </c:pt>
                <c:pt idx="28677">
                  <c:v>2.7800229999999999</c:v>
                </c:pt>
                <c:pt idx="28678">
                  <c:v>2.7797339999999999</c:v>
                </c:pt>
                <c:pt idx="28679">
                  <c:v>2.7815370000000001</c:v>
                </c:pt>
                <c:pt idx="28680">
                  <c:v>2.7801909999999999</c:v>
                </c:pt>
                <c:pt idx="28681">
                  <c:v>2.7836050000000001</c:v>
                </c:pt>
                <c:pt idx="28682">
                  <c:v>2.7827869999999999</c:v>
                </c:pt>
                <c:pt idx="28683">
                  <c:v>2.7839649999999998</c:v>
                </c:pt>
                <c:pt idx="28684">
                  <c:v>2.7898070000000001</c:v>
                </c:pt>
                <c:pt idx="28685">
                  <c:v>2.792211</c:v>
                </c:pt>
                <c:pt idx="28686">
                  <c:v>2.7895910000000002</c:v>
                </c:pt>
                <c:pt idx="28687">
                  <c:v>2.787547</c:v>
                </c:pt>
                <c:pt idx="28688">
                  <c:v>2.788942</c:v>
                </c:pt>
                <c:pt idx="28689">
                  <c:v>2.7906490000000002</c:v>
                </c:pt>
                <c:pt idx="28690">
                  <c:v>2.7886769999999999</c:v>
                </c:pt>
                <c:pt idx="28691">
                  <c:v>2.787836</c:v>
                </c:pt>
                <c:pt idx="28692">
                  <c:v>2.7874270000000001</c:v>
                </c:pt>
                <c:pt idx="28693">
                  <c:v>2.7881239999999998</c:v>
                </c:pt>
                <c:pt idx="28694">
                  <c:v>2.784999</c:v>
                </c:pt>
                <c:pt idx="28695">
                  <c:v>2.7833399999999999</c:v>
                </c:pt>
                <c:pt idx="28696">
                  <c:v>2.7826430000000002</c:v>
                </c:pt>
                <c:pt idx="28697">
                  <c:v>2.783893</c:v>
                </c:pt>
                <c:pt idx="28698">
                  <c:v>2.7807919999999999</c:v>
                </c:pt>
                <c:pt idx="28699">
                  <c:v>2.7795899999999998</c:v>
                </c:pt>
                <c:pt idx="28700">
                  <c:v>2.7791090000000001</c:v>
                </c:pt>
                <c:pt idx="28701">
                  <c:v>2.783989</c:v>
                </c:pt>
                <c:pt idx="28702">
                  <c:v>2.7850709999999999</c:v>
                </c:pt>
                <c:pt idx="28703">
                  <c:v>2.7868499999999998</c:v>
                </c:pt>
                <c:pt idx="28704">
                  <c:v>2.7855279999999998</c:v>
                </c:pt>
                <c:pt idx="28705">
                  <c:v>2.7865859999999998</c:v>
                </c:pt>
                <c:pt idx="28706">
                  <c:v>2.789447</c:v>
                </c:pt>
                <c:pt idx="28707">
                  <c:v>2.7880039999999999</c:v>
                </c:pt>
                <c:pt idx="28708">
                  <c:v>2.7875709999999998</c:v>
                </c:pt>
                <c:pt idx="28709">
                  <c:v>2.7878120000000002</c:v>
                </c:pt>
                <c:pt idx="28710">
                  <c:v>2.7854800000000002</c:v>
                </c:pt>
                <c:pt idx="28711">
                  <c:v>2.7861530000000001</c:v>
                </c:pt>
                <c:pt idx="28712">
                  <c:v>2.7833399999999999</c:v>
                </c:pt>
                <c:pt idx="28713">
                  <c:v>2.778003</c:v>
                </c:pt>
                <c:pt idx="28714">
                  <c:v>2.7789649999999999</c:v>
                </c:pt>
                <c:pt idx="28715">
                  <c:v>2.7787730000000002</c:v>
                </c:pt>
                <c:pt idx="28716">
                  <c:v>2.7773780000000001</c:v>
                </c:pt>
                <c:pt idx="28717">
                  <c:v>2.779325</c:v>
                </c:pt>
                <c:pt idx="28718">
                  <c:v>2.7770419999999998</c:v>
                </c:pt>
                <c:pt idx="28719">
                  <c:v>2.7759839999999998</c:v>
                </c:pt>
                <c:pt idx="28720">
                  <c:v>2.7766090000000001</c:v>
                </c:pt>
                <c:pt idx="28721">
                  <c:v>2.7782680000000002</c:v>
                </c:pt>
                <c:pt idx="28722">
                  <c:v>2.780071</c:v>
                </c:pt>
                <c:pt idx="28723">
                  <c:v>2.7807439999999999</c:v>
                </c:pt>
                <c:pt idx="28724">
                  <c:v>2.781898</c:v>
                </c:pt>
                <c:pt idx="28725">
                  <c:v>2.7868019999999998</c:v>
                </c:pt>
                <c:pt idx="28726">
                  <c:v>2.7863929999999999</c:v>
                </c:pt>
                <c:pt idx="28727">
                  <c:v>2.7854559999999999</c:v>
                </c:pt>
                <c:pt idx="28728">
                  <c:v>2.7843979999999999</c:v>
                </c:pt>
                <c:pt idx="28729">
                  <c:v>2.7838210000000001</c:v>
                </c:pt>
                <c:pt idx="28730">
                  <c:v>2.7877640000000001</c:v>
                </c:pt>
                <c:pt idx="28731">
                  <c:v>2.786009</c:v>
                </c:pt>
                <c:pt idx="28732">
                  <c:v>2.7868019999999998</c:v>
                </c:pt>
                <c:pt idx="28733">
                  <c:v>2.782114</c:v>
                </c:pt>
                <c:pt idx="28734">
                  <c:v>2.7807919999999999</c:v>
                </c:pt>
                <c:pt idx="28735">
                  <c:v>2.7798060000000002</c:v>
                </c:pt>
                <c:pt idx="28736">
                  <c:v>2.7787730000000002</c:v>
                </c:pt>
                <c:pt idx="28737">
                  <c:v>2.7801909999999999</c:v>
                </c:pt>
                <c:pt idx="28738">
                  <c:v>2.7804310000000001</c:v>
                </c:pt>
                <c:pt idx="28739">
                  <c:v>2.776392</c:v>
                </c:pt>
                <c:pt idx="28740">
                  <c:v>2.778724</c:v>
                </c:pt>
                <c:pt idx="28741">
                  <c:v>2.7790849999999998</c:v>
                </c:pt>
                <c:pt idx="28742">
                  <c:v>2.7801670000000001</c:v>
                </c:pt>
                <c:pt idx="28743">
                  <c:v>2.781946</c:v>
                </c:pt>
                <c:pt idx="28744">
                  <c:v>2.7832680000000001</c:v>
                </c:pt>
                <c:pt idx="28745">
                  <c:v>2.7823790000000002</c:v>
                </c:pt>
                <c:pt idx="28746">
                  <c:v>2.7814169999999998</c:v>
                </c:pt>
                <c:pt idx="28747">
                  <c:v>2.784446</c:v>
                </c:pt>
                <c:pt idx="28748">
                  <c:v>2.7827389999999999</c:v>
                </c:pt>
                <c:pt idx="28749">
                  <c:v>2.782715</c:v>
                </c:pt>
                <c:pt idx="28750">
                  <c:v>2.783893</c:v>
                </c:pt>
                <c:pt idx="28751">
                  <c:v>2.7797100000000001</c:v>
                </c:pt>
                <c:pt idx="28752">
                  <c:v>2.7795420000000002</c:v>
                </c:pt>
                <c:pt idx="28753">
                  <c:v>2.7799749999999999</c:v>
                </c:pt>
                <c:pt idx="28754">
                  <c:v>2.7756470000000002</c:v>
                </c:pt>
                <c:pt idx="28755">
                  <c:v>2.7757679999999998</c:v>
                </c:pt>
                <c:pt idx="28756">
                  <c:v>2.7814410000000001</c:v>
                </c:pt>
                <c:pt idx="28757">
                  <c:v>2.7836289999999999</c:v>
                </c:pt>
                <c:pt idx="28758">
                  <c:v>2.7842539999999998</c:v>
                </c:pt>
                <c:pt idx="28759">
                  <c:v>2.785552</c:v>
                </c:pt>
                <c:pt idx="28760">
                  <c:v>2.7856239999999999</c:v>
                </c:pt>
                <c:pt idx="28761">
                  <c:v>2.7867060000000001</c:v>
                </c:pt>
                <c:pt idx="28762">
                  <c:v>2.7825950000000002</c:v>
                </c:pt>
                <c:pt idx="28763">
                  <c:v>2.781898</c:v>
                </c:pt>
                <c:pt idx="28764">
                  <c:v>2.787331</c:v>
                </c:pt>
                <c:pt idx="28765">
                  <c:v>2.7864659999999999</c:v>
                </c:pt>
                <c:pt idx="28766">
                  <c:v>2.783893</c:v>
                </c:pt>
                <c:pt idx="28767">
                  <c:v>2.786826</c:v>
                </c:pt>
                <c:pt idx="28768">
                  <c:v>2.7901199999999999</c:v>
                </c:pt>
                <c:pt idx="28769">
                  <c:v>2.7943989999999999</c:v>
                </c:pt>
                <c:pt idx="28770">
                  <c:v>2.7920430000000001</c:v>
                </c:pt>
                <c:pt idx="28771">
                  <c:v>2.7909609999999998</c:v>
                </c:pt>
                <c:pt idx="28772">
                  <c:v>2.7878120000000002</c:v>
                </c:pt>
                <c:pt idx="28773">
                  <c:v>2.7860809999999998</c:v>
                </c:pt>
                <c:pt idx="28774">
                  <c:v>2.7856239999999999</c:v>
                </c:pt>
                <c:pt idx="28775">
                  <c:v>2.7844699999999998</c:v>
                </c:pt>
                <c:pt idx="28776">
                  <c:v>2.7818019999999999</c:v>
                </c:pt>
                <c:pt idx="28777">
                  <c:v>2.7782439999999999</c:v>
                </c:pt>
                <c:pt idx="28778">
                  <c:v>2.7768489999999999</c:v>
                </c:pt>
                <c:pt idx="28779">
                  <c:v>2.781345</c:v>
                </c:pt>
                <c:pt idx="28780">
                  <c:v>2.7846380000000002</c:v>
                </c:pt>
                <c:pt idx="28781">
                  <c:v>2.7828349999999999</c:v>
                </c:pt>
                <c:pt idx="28782">
                  <c:v>2.7850950000000001</c:v>
                </c:pt>
                <c:pt idx="28783">
                  <c:v>2.7845420000000001</c:v>
                </c:pt>
                <c:pt idx="28784">
                  <c:v>2.785841</c:v>
                </c:pt>
                <c:pt idx="28785">
                  <c:v>2.7926679999999999</c:v>
                </c:pt>
                <c:pt idx="28786">
                  <c:v>2.7946390000000001</c:v>
                </c:pt>
                <c:pt idx="28787">
                  <c:v>2.791995</c:v>
                </c:pt>
                <c:pt idx="28788">
                  <c:v>2.788653</c:v>
                </c:pt>
                <c:pt idx="28789">
                  <c:v>2.789374</c:v>
                </c:pt>
                <c:pt idx="28790">
                  <c:v>2.7871869999999999</c:v>
                </c:pt>
                <c:pt idx="28791">
                  <c:v>2.7844220000000002</c:v>
                </c:pt>
                <c:pt idx="28792">
                  <c:v>2.7835570000000001</c:v>
                </c:pt>
                <c:pt idx="28793">
                  <c:v>2.7862969999999998</c:v>
                </c:pt>
                <c:pt idx="28794">
                  <c:v>2.7889179999999998</c:v>
                </c:pt>
                <c:pt idx="28795">
                  <c:v>2.7856239999999999</c:v>
                </c:pt>
                <c:pt idx="28796">
                  <c:v>2.78572</c:v>
                </c:pt>
                <c:pt idx="28797">
                  <c:v>2.784783</c:v>
                </c:pt>
                <c:pt idx="28798">
                  <c:v>2.7845420000000001</c:v>
                </c:pt>
                <c:pt idx="28799">
                  <c:v>2.782619</c:v>
                </c:pt>
                <c:pt idx="28800">
                  <c:v>2.7852640000000002</c:v>
                </c:pt>
                <c:pt idx="28801">
                  <c:v>2.786009</c:v>
                </c:pt>
                <c:pt idx="28802">
                  <c:v>2.786826</c:v>
                </c:pt>
                <c:pt idx="28803">
                  <c:v>2.7892060000000001</c:v>
                </c:pt>
                <c:pt idx="28804">
                  <c:v>2.7911290000000002</c:v>
                </c:pt>
                <c:pt idx="28805">
                  <c:v>2.7880039999999999</c:v>
                </c:pt>
                <c:pt idx="28806">
                  <c:v>2.7902879999999999</c:v>
                </c:pt>
                <c:pt idx="28807">
                  <c:v>2.790721</c:v>
                </c:pt>
                <c:pt idx="28808">
                  <c:v>2.7902399999999998</c:v>
                </c:pt>
                <c:pt idx="28809">
                  <c:v>2.786994</c:v>
                </c:pt>
                <c:pt idx="28810">
                  <c:v>2.7864170000000001</c:v>
                </c:pt>
                <c:pt idx="28811">
                  <c:v>2.7887249999999999</c:v>
                </c:pt>
                <c:pt idx="28812">
                  <c:v>2.788653</c:v>
                </c:pt>
                <c:pt idx="28813">
                  <c:v>2.7857919999999998</c:v>
                </c:pt>
                <c:pt idx="28814">
                  <c:v>2.787668</c:v>
                </c:pt>
                <c:pt idx="28815">
                  <c:v>2.7872349999999999</c:v>
                </c:pt>
                <c:pt idx="28816">
                  <c:v>2.7848069999999998</c:v>
                </c:pt>
                <c:pt idx="28817">
                  <c:v>2.7830759999999999</c:v>
                </c:pt>
                <c:pt idx="28818">
                  <c:v>2.782114</c:v>
                </c:pt>
                <c:pt idx="28819">
                  <c:v>2.7840609999999999</c:v>
                </c:pt>
                <c:pt idx="28820">
                  <c:v>2.783893</c:v>
                </c:pt>
                <c:pt idx="28821">
                  <c:v>2.7844699999999998</c:v>
                </c:pt>
                <c:pt idx="28822">
                  <c:v>2.7888459999999999</c:v>
                </c:pt>
                <c:pt idx="28823">
                  <c:v>2.7887010000000001</c:v>
                </c:pt>
                <c:pt idx="28824">
                  <c:v>2.7899029999999998</c:v>
                </c:pt>
                <c:pt idx="28825">
                  <c:v>2.791153</c:v>
                </c:pt>
                <c:pt idx="28826">
                  <c:v>2.7918750000000001</c:v>
                </c:pt>
                <c:pt idx="28827">
                  <c:v>2.7926920000000002</c:v>
                </c:pt>
                <c:pt idx="28828">
                  <c:v>2.7947350000000002</c:v>
                </c:pt>
                <c:pt idx="28829">
                  <c:v>2.792548</c:v>
                </c:pt>
                <c:pt idx="28830">
                  <c:v>2.7910330000000001</c:v>
                </c:pt>
                <c:pt idx="28831">
                  <c:v>2.7925719999999998</c:v>
                </c:pt>
                <c:pt idx="28832">
                  <c:v>2.7910089999999999</c:v>
                </c:pt>
                <c:pt idx="28833">
                  <c:v>2.787884</c:v>
                </c:pt>
                <c:pt idx="28834">
                  <c:v>2.7856239999999999</c:v>
                </c:pt>
                <c:pt idx="28835">
                  <c:v>2.7861530000000001</c:v>
                </c:pt>
                <c:pt idx="28836">
                  <c:v>2.7875960000000002</c:v>
                </c:pt>
                <c:pt idx="28837">
                  <c:v>2.7864659999999999</c:v>
                </c:pt>
                <c:pt idx="28838">
                  <c:v>2.7857919999999998</c:v>
                </c:pt>
                <c:pt idx="28839">
                  <c:v>2.7846869999999999</c:v>
                </c:pt>
                <c:pt idx="28840">
                  <c:v>2.7805520000000001</c:v>
                </c:pt>
                <c:pt idx="28841">
                  <c:v>2.7843019999999998</c:v>
                </c:pt>
                <c:pt idx="28842">
                  <c:v>2.790889</c:v>
                </c:pt>
                <c:pt idx="28843">
                  <c:v>2.7973319999999999</c:v>
                </c:pt>
                <c:pt idx="28844">
                  <c:v>2.7960099999999999</c:v>
                </c:pt>
                <c:pt idx="28845">
                  <c:v>2.7938939999999999</c:v>
                </c:pt>
                <c:pt idx="28846">
                  <c:v>2.7949999999999999</c:v>
                </c:pt>
                <c:pt idx="28847">
                  <c:v>2.7962980000000002</c:v>
                </c:pt>
                <c:pt idx="28848">
                  <c:v>2.7942550000000002</c:v>
                </c:pt>
                <c:pt idx="28849">
                  <c:v>2.7920910000000001</c:v>
                </c:pt>
                <c:pt idx="28850">
                  <c:v>2.7947839999999999</c:v>
                </c:pt>
                <c:pt idx="28851">
                  <c:v>2.7929080000000002</c:v>
                </c:pt>
                <c:pt idx="28852">
                  <c:v>2.7874750000000001</c:v>
                </c:pt>
                <c:pt idx="28853">
                  <c:v>2.781609</c:v>
                </c:pt>
                <c:pt idx="28854">
                  <c:v>2.7810320000000002</c:v>
                </c:pt>
                <c:pt idx="28855">
                  <c:v>2.7814649999999999</c:v>
                </c:pt>
                <c:pt idx="28856">
                  <c:v>2.7833399999999999</c:v>
                </c:pt>
                <c:pt idx="28857">
                  <c:v>2.7862010000000001</c:v>
                </c:pt>
                <c:pt idx="28858">
                  <c:v>2.7862010000000001</c:v>
                </c:pt>
                <c:pt idx="28859">
                  <c:v>2.7841339999999999</c:v>
                </c:pt>
                <c:pt idx="28860">
                  <c:v>2.7825229999999999</c:v>
                </c:pt>
                <c:pt idx="28861">
                  <c:v>2.7829799999999998</c:v>
                </c:pt>
                <c:pt idx="28862">
                  <c:v>2.786562</c:v>
                </c:pt>
                <c:pt idx="28863">
                  <c:v>2.7943989999999999</c:v>
                </c:pt>
                <c:pt idx="28864">
                  <c:v>2.7997839999999998</c:v>
                </c:pt>
                <c:pt idx="28865">
                  <c:v>2.7961299999999998</c:v>
                </c:pt>
                <c:pt idx="28866">
                  <c:v>2.793774</c:v>
                </c:pt>
                <c:pt idx="28867">
                  <c:v>2.7949280000000001</c:v>
                </c:pt>
                <c:pt idx="28868">
                  <c:v>2.794543</c:v>
                </c:pt>
                <c:pt idx="28869">
                  <c:v>2.791153</c:v>
                </c:pt>
                <c:pt idx="28870">
                  <c:v>2.7887249999999999</c:v>
                </c:pt>
                <c:pt idx="28871">
                  <c:v>2.784783</c:v>
                </c:pt>
                <c:pt idx="28872">
                  <c:v>2.7839170000000002</c:v>
                </c:pt>
                <c:pt idx="28873">
                  <c:v>2.7854320000000001</c:v>
                </c:pt>
                <c:pt idx="28874">
                  <c:v>2.784662</c:v>
                </c:pt>
                <c:pt idx="28875">
                  <c:v>2.784446</c:v>
                </c:pt>
                <c:pt idx="28876">
                  <c:v>2.7859850000000002</c:v>
                </c:pt>
                <c:pt idx="28877">
                  <c:v>2.7884129999999998</c:v>
                </c:pt>
                <c:pt idx="28878">
                  <c:v>2.7847590000000002</c:v>
                </c:pt>
                <c:pt idx="28879">
                  <c:v>2.7824990000000001</c:v>
                </c:pt>
                <c:pt idx="28880">
                  <c:v>2.7827869999999999</c:v>
                </c:pt>
                <c:pt idx="28881">
                  <c:v>2.7834840000000001</c:v>
                </c:pt>
                <c:pt idx="28882">
                  <c:v>2.7850229999999998</c:v>
                </c:pt>
                <c:pt idx="28883">
                  <c:v>2.7911049999999999</c:v>
                </c:pt>
                <c:pt idx="28884">
                  <c:v>2.7980049999999999</c:v>
                </c:pt>
                <c:pt idx="28885">
                  <c:v>2.798654</c:v>
                </c:pt>
                <c:pt idx="28886">
                  <c:v>2.7946879999999998</c:v>
                </c:pt>
                <c:pt idx="28887">
                  <c:v>2.793005</c:v>
                </c:pt>
                <c:pt idx="28888">
                  <c:v>2.7925719999999998</c:v>
                </c:pt>
                <c:pt idx="28889">
                  <c:v>2.791153</c:v>
                </c:pt>
                <c:pt idx="28890">
                  <c:v>2.7953610000000002</c:v>
                </c:pt>
                <c:pt idx="28891">
                  <c:v>2.7964899999999999</c:v>
                </c:pt>
                <c:pt idx="28892">
                  <c:v>2.794279</c:v>
                </c:pt>
                <c:pt idx="28893">
                  <c:v>2.789374</c:v>
                </c:pt>
                <c:pt idx="28894">
                  <c:v>2.7888700000000002</c:v>
                </c:pt>
                <c:pt idx="28895">
                  <c:v>2.7879559999999999</c:v>
                </c:pt>
                <c:pt idx="28896">
                  <c:v>2.7871389999999998</c:v>
                </c:pt>
                <c:pt idx="28897">
                  <c:v>2.784783</c:v>
                </c:pt>
                <c:pt idx="28898">
                  <c:v>2.7843019999999998</c:v>
                </c:pt>
                <c:pt idx="28899">
                  <c:v>2.7855759999999998</c:v>
                </c:pt>
                <c:pt idx="28900">
                  <c:v>2.788605</c:v>
                </c:pt>
                <c:pt idx="28901">
                  <c:v>2.7886289999999998</c:v>
                </c:pt>
                <c:pt idx="28902">
                  <c:v>2.7926920000000002</c:v>
                </c:pt>
                <c:pt idx="28903">
                  <c:v>2.792548</c:v>
                </c:pt>
                <c:pt idx="28904">
                  <c:v>2.7908650000000002</c:v>
                </c:pt>
                <c:pt idx="28905">
                  <c:v>2.793053</c:v>
                </c:pt>
                <c:pt idx="28906">
                  <c:v>2.7906010000000001</c:v>
                </c:pt>
                <c:pt idx="28907">
                  <c:v>2.7911049999999999</c:v>
                </c:pt>
                <c:pt idx="28908">
                  <c:v>2.7905760000000002</c:v>
                </c:pt>
                <c:pt idx="28909">
                  <c:v>2.7887490000000001</c:v>
                </c:pt>
                <c:pt idx="28910">
                  <c:v>2.7880039999999999</c:v>
                </c:pt>
                <c:pt idx="28911">
                  <c:v>2.7867299999999999</c:v>
                </c:pt>
                <c:pt idx="28912">
                  <c:v>2.7891819999999998</c:v>
                </c:pt>
                <c:pt idx="28913">
                  <c:v>2.7915139999999998</c:v>
                </c:pt>
                <c:pt idx="28914">
                  <c:v>2.7937979999999998</c:v>
                </c:pt>
                <c:pt idx="28915">
                  <c:v>2.79488</c:v>
                </c:pt>
                <c:pt idx="28916">
                  <c:v>2.7887490000000001</c:v>
                </c:pt>
                <c:pt idx="28917">
                  <c:v>2.7861289999999999</c:v>
                </c:pt>
                <c:pt idx="28918">
                  <c:v>2.7837489999999998</c:v>
                </c:pt>
                <c:pt idx="28919">
                  <c:v>2.7841580000000001</c:v>
                </c:pt>
                <c:pt idx="28920">
                  <c:v>2.7852640000000002</c:v>
                </c:pt>
                <c:pt idx="28921">
                  <c:v>2.7885810000000002</c:v>
                </c:pt>
                <c:pt idx="28922">
                  <c:v>2.7920430000000001</c:v>
                </c:pt>
                <c:pt idx="28923">
                  <c:v>2.796322</c:v>
                </c:pt>
                <c:pt idx="28924">
                  <c:v>2.7934369999999999</c:v>
                </c:pt>
                <c:pt idx="28925">
                  <c:v>2.791706</c:v>
                </c:pt>
                <c:pt idx="28926">
                  <c:v>2.7937259999999999</c:v>
                </c:pt>
                <c:pt idx="28927">
                  <c:v>2.7953359999999998</c:v>
                </c:pt>
                <c:pt idx="28928">
                  <c:v>2.793606</c:v>
                </c:pt>
                <c:pt idx="28929">
                  <c:v>2.7918029999999998</c:v>
                </c:pt>
                <c:pt idx="28930">
                  <c:v>2.7904080000000002</c:v>
                </c:pt>
                <c:pt idx="28931">
                  <c:v>2.787836</c:v>
                </c:pt>
                <c:pt idx="28932">
                  <c:v>2.7871869999999999</c:v>
                </c:pt>
                <c:pt idx="28933">
                  <c:v>2.7844699999999998</c:v>
                </c:pt>
                <c:pt idx="28934">
                  <c:v>2.7843979999999999</c:v>
                </c:pt>
                <c:pt idx="28935">
                  <c:v>2.7854559999999999</c:v>
                </c:pt>
                <c:pt idx="28936">
                  <c:v>2.7853599999999998</c:v>
                </c:pt>
                <c:pt idx="28937">
                  <c:v>2.7849029999999999</c:v>
                </c:pt>
                <c:pt idx="28938">
                  <c:v>2.7873070000000002</c:v>
                </c:pt>
                <c:pt idx="28939">
                  <c:v>2.785841</c:v>
                </c:pt>
                <c:pt idx="28940">
                  <c:v>2.7866339999999998</c:v>
                </c:pt>
                <c:pt idx="28941">
                  <c:v>2.7893509999999999</c:v>
                </c:pt>
                <c:pt idx="28942">
                  <c:v>2.7862969999999998</c:v>
                </c:pt>
                <c:pt idx="28943">
                  <c:v>2.7863449999999998</c:v>
                </c:pt>
                <c:pt idx="28944">
                  <c:v>2.7918750000000001</c:v>
                </c:pt>
                <c:pt idx="28945">
                  <c:v>2.7931729999999999</c:v>
                </c:pt>
                <c:pt idx="28946">
                  <c:v>2.7942070000000001</c:v>
                </c:pt>
                <c:pt idx="28947">
                  <c:v>2.7870189999999999</c:v>
                </c:pt>
                <c:pt idx="28948">
                  <c:v>2.7849270000000002</c:v>
                </c:pt>
                <c:pt idx="28949">
                  <c:v>2.7840370000000001</c:v>
                </c:pt>
                <c:pt idx="28950">
                  <c:v>2.781657</c:v>
                </c:pt>
                <c:pt idx="28951">
                  <c:v>2.7804790000000001</c:v>
                </c:pt>
                <c:pt idx="28952">
                  <c:v>2.7812250000000001</c:v>
                </c:pt>
                <c:pt idx="28953">
                  <c:v>2.785288</c:v>
                </c:pt>
                <c:pt idx="28954">
                  <c:v>2.7838690000000001</c:v>
                </c:pt>
                <c:pt idx="28955">
                  <c:v>2.7847110000000002</c:v>
                </c:pt>
                <c:pt idx="28956">
                  <c:v>2.7852389999999998</c:v>
                </c:pt>
                <c:pt idx="28957">
                  <c:v>2.7850229999999998</c:v>
                </c:pt>
                <c:pt idx="28958">
                  <c:v>2.7901199999999999</c:v>
                </c:pt>
                <c:pt idx="28959">
                  <c:v>2.7948080000000002</c:v>
                </c:pt>
                <c:pt idx="28960">
                  <c:v>2.7951679999999999</c:v>
                </c:pt>
                <c:pt idx="28961">
                  <c:v>2.7947350000000002</c:v>
                </c:pt>
                <c:pt idx="28962">
                  <c:v>2.7938459999999998</c:v>
                </c:pt>
                <c:pt idx="28963">
                  <c:v>2.790889</c:v>
                </c:pt>
                <c:pt idx="28964">
                  <c:v>2.790721</c:v>
                </c:pt>
                <c:pt idx="28965">
                  <c:v>2.790673</c:v>
                </c:pt>
                <c:pt idx="28966">
                  <c:v>2.7895189999999999</c:v>
                </c:pt>
                <c:pt idx="28967">
                  <c:v>2.791153</c:v>
                </c:pt>
                <c:pt idx="28968">
                  <c:v>2.7901919999999998</c:v>
                </c:pt>
                <c:pt idx="28969">
                  <c:v>2.7882199999999999</c:v>
                </c:pt>
                <c:pt idx="28970">
                  <c:v>2.7902399999999998</c:v>
                </c:pt>
                <c:pt idx="28971">
                  <c:v>2.791658</c:v>
                </c:pt>
                <c:pt idx="28972">
                  <c:v>2.788557</c:v>
                </c:pt>
                <c:pt idx="28973">
                  <c:v>2.7884850000000001</c:v>
                </c:pt>
                <c:pt idx="28974">
                  <c:v>2.7910089999999999</c:v>
                </c:pt>
                <c:pt idx="28975">
                  <c:v>2.792163</c:v>
                </c:pt>
                <c:pt idx="28976">
                  <c:v>2.79488</c:v>
                </c:pt>
                <c:pt idx="28977">
                  <c:v>2.7970429999999999</c:v>
                </c:pt>
                <c:pt idx="28978">
                  <c:v>2.7987739999999999</c:v>
                </c:pt>
                <c:pt idx="28979">
                  <c:v>2.800818</c:v>
                </c:pt>
                <c:pt idx="28980">
                  <c:v>2.8033419999999998</c:v>
                </c:pt>
                <c:pt idx="28981">
                  <c:v>2.8019720000000001</c:v>
                </c:pt>
                <c:pt idx="28982">
                  <c:v>2.8025000000000002</c:v>
                </c:pt>
                <c:pt idx="28983">
                  <c:v>2.8018999999999998</c:v>
                </c:pt>
                <c:pt idx="28984">
                  <c:v>2.797596</c:v>
                </c:pt>
                <c:pt idx="28985">
                  <c:v>2.7887010000000001</c:v>
                </c:pt>
                <c:pt idx="28986">
                  <c:v>2.781129</c:v>
                </c:pt>
                <c:pt idx="28987">
                  <c:v>2.7873070000000002</c:v>
                </c:pt>
                <c:pt idx="28988">
                  <c:v>2.7911049999999999</c:v>
                </c:pt>
                <c:pt idx="28989">
                  <c:v>2.790168</c:v>
                </c:pt>
                <c:pt idx="28990">
                  <c:v>2.786778</c:v>
                </c:pt>
                <c:pt idx="28991">
                  <c:v>2.7855759999999998</c:v>
                </c:pt>
                <c:pt idx="28992">
                  <c:v>2.782883</c:v>
                </c:pt>
                <c:pt idx="28993">
                  <c:v>2.785768</c:v>
                </c:pt>
                <c:pt idx="28994">
                  <c:v>2.7909130000000002</c:v>
                </c:pt>
                <c:pt idx="28995">
                  <c:v>2.7996400000000001</c:v>
                </c:pt>
                <c:pt idx="28996">
                  <c:v>2.799255</c:v>
                </c:pt>
                <c:pt idx="28997">
                  <c:v>2.7990629999999999</c:v>
                </c:pt>
                <c:pt idx="28998">
                  <c:v>2.7958889999999998</c:v>
                </c:pt>
                <c:pt idx="28999">
                  <c:v>2.797885</c:v>
                </c:pt>
                <c:pt idx="29000">
                  <c:v>2.8032940000000002</c:v>
                </c:pt>
                <c:pt idx="29001">
                  <c:v>2.800265</c:v>
                </c:pt>
                <c:pt idx="29002">
                  <c:v>2.7949760000000001</c:v>
                </c:pt>
                <c:pt idx="29003">
                  <c:v>2.7913220000000001</c:v>
                </c:pt>
                <c:pt idx="29004">
                  <c:v>2.791947</c:v>
                </c:pt>
                <c:pt idx="29005">
                  <c:v>2.792259</c:v>
                </c:pt>
                <c:pt idx="29006">
                  <c:v>2.7898309999999999</c:v>
                </c:pt>
                <c:pt idx="29007">
                  <c:v>2.7893979999999998</c:v>
                </c:pt>
                <c:pt idx="29008">
                  <c:v>2.7916340000000002</c:v>
                </c:pt>
                <c:pt idx="29009">
                  <c:v>2.7941579999999999</c:v>
                </c:pt>
                <c:pt idx="29010">
                  <c:v>2.7909609999999998</c:v>
                </c:pt>
                <c:pt idx="29011">
                  <c:v>2.7917299999999998</c:v>
                </c:pt>
                <c:pt idx="29012">
                  <c:v>2.7935569999999998</c:v>
                </c:pt>
                <c:pt idx="29013">
                  <c:v>2.7921149999999999</c:v>
                </c:pt>
                <c:pt idx="29014">
                  <c:v>2.79399</c:v>
                </c:pt>
                <c:pt idx="29015">
                  <c:v>2.7931729999999999</c:v>
                </c:pt>
                <c:pt idx="29016">
                  <c:v>2.7924519999999999</c:v>
                </c:pt>
                <c:pt idx="29017">
                  <c:v>2.7929569999999999</c:v>
                </c:pt>
                <c:pt idx="29018">
                  <c:v>2.791995</c:v>
                </c:pt>
                <c:pt idx="29019">
                  <c:v>2.7949280000000001</c:v>
                </c:pt>
                <c:pt idx="29020">
                  <c:v>2.8013469999999998</c:v>
                </c:pt>
                <c:pt idx="29021">
                  <c:v>2.8027169999999999</c:v>
                </c:pt>
                <c:pt idx="29022">
                  <c:v>2.80125</c:v>
                </c:pt>
                <c:pt idx="29023">
                  <c:v>2.8017310000000002</c:v>
                </c:pt>
                <c:pt idx="29024">
                  <c:v>2.8000970000000001</c:v>
                </c:pt>
                <c:pt idx="29025">
                  <c:v>2.797933</c:v>
                </c:pt>
                <c:pt idx="29026">
                  <c:v>2.7925239999999998</c:v>
                </c:pt>
                <c:pt idx="29027">
                  <c:v>2.793774</c:v>
                </c:pt>
                <c:pt idx="29028">
                  <c:v>2.7969710000000001</c:v>
                </c:pt>
                <c:pt idx="29029">
                  <c:v>2.7947109999999999</c:v>
                </c:pt>
                <c:pt idx="29030">
                  <c:v>2.7928359999999999</c:v>
                </c:pt>
                <c:pt idx="29031">
                  <c:v>2.7921870000000002</c:v>
                </c:pt>
                <c:pt idx="29032">
                  <c:v>2.7910569999999999</c:v>
                </c:pt>
                <c:pt idx="29033">
                  <c:v>2.7911290000000002</c:v>
                </c:pt>
                <c:pt idx="29034">
                  <c:v>2.7945669999999998</c:v>
                </c:pt>
                <c:pt idx="29035">
                  <c:v>2.7972600000000001</c:v>
                </c:pt>
                <c:pt idx="29036">
                  <c:v>2.7988460000000002</c:v>
                </c:pt>
                <c:pt idx="29037">
                  <c:v>2.7968030000000002</c:v>
                </c:pt>
                <c:pt idx="29038">
                  <c:v>2.7968030000000002</c:v>
                </c:pt>
                <c:pt idx="29039">
                  <c:v>2.801587</c:v>
                </c:pt>
                <c:pt idx="29040">
                  <c:v>2.802549</c:v>
                </c:pt>
                <c:pt idx="29041">
                  <c:v>2.8016589999999999</c:v>
                </c:pt>
                <c:pt idx="29042">
                  <c:v>2.8029809999999999</c:v>
                </c:pt>
                <c:pt idx="29043">
                  <c:v>2.8010579999999998</c:v>
                </c:pt>
                <c:pt idx="29044">
                  <c:v>2.7994949999999998</c:v>
                </c:pt>
                <c:pt idx="29045">
                  <c:v>2.7994949999999998</c:v>
                </c:pt>
                <c:pt idx="29046">
                  <c:v>2.798438</c:v>
                </c:pt>
                <c:pt idx="29047">
                  <c:v>2.7946149999999998</c:v>
                </c:pt>
                <c:pt idx="29048">
                  <c:v>2.7936540000000001</c:v>
                </c:pt>
                <c:pt idx="29049">
                  <c:v>2.7912499999999998</c:v>
                </c:pt>
                <c:pt idx="29050">
                  <c:v>2.7898070000000001</c:v>
                </c:pt>
                <c:pt idx="29051">
                  <c:v>2.7932450000000002</c:v>
                </c:pt>
                <c:pt idx="29052">
                  <c:v>2.7939660000000002</c:v>
                </c:pt>
                <c:pt idx="29053">
                  <c:v>2.7954569999999999</c:v>
                </c:pt>
                <c:pt idx="29054">
                  <c:v>2.7945190000000002</c:v>
                </c:pt>
                <c:pt idx="29055">
                  <c:v>2.7935340000000002</c:v>
                </c:pt>
                <c:pt idx="29056">
                  <c:v>2.7942070000000001</c:v>
                </c:pt>
                <c:pt idx="29057">
                  <c:v>2.793606</c:v>
                </c:pt>
                <c:pt idx="29058">
                  <c:v>2.7916820000000002</c:v>
                </c:pt>
                <c:pt idx="29059">
                  <c:v>2.8023560000000001</c:v>
                </c:pt>
                <c:pt idx="29060">
                  <c:v>2.8071160000000002</c:v>
                </c:pt>
                <c:pt idx="29061">
                  <c:v>2.802813</c:v>
                </c:pt>
                <c:pt idx="29062">
                  <c:v>2.8034379999999999</c:v>
                </c:pt>
                <c:pt idx="29063">
                  <c:v>2.8020200000000002</c:v>
                </c:pt>
                <c:pt idx="29064">
                  <c:v>2.7977650000000001</c:v>
                </c:pt>
                <c:pt idx="29065">
                  <c:v>2.7940140000000002</c:v>
                </c:pt>
                <c:pt idx="29066">
                  <c:v>2.7929330000000001</c:v>
                </c:pt>
                <c:pt idx="29067">
                  <c:v>2.7968510000000002</c:v>
                </c:pt>
                <c:pt idx="29068">
                  <c:v>2.7958889999999998</c:v>
                </c:pt>
                <c:pt idx="29069">
                  <c:v>2.7987259999999998</c:v>
                </c:pt>
                <c:pt idx="29070">
                  <c:v>2.7987500000000001</c:v>
                </c:pt>
                <c:pt idx="29071">
                  <c:v>2.7941340000000001</c:v>
                </c:pt>
                <c:pt idx="29072">
                  <c:v>2.7935089999999998</c:v>
                </c:pt>
                <c:pt idx="29073">
                  <c:v>2.7962020000000001</c:v>
                </c:pt>
                <c:pt idx="29074">
                  <c:v>2.7983169999999999</c:v>
                </c:pt>
                <c:pt idx="29075">
                  <c:v>2.800433</c:v>
                </c:pt>
                <c:pt idx="29076">
                  <c:v>2.799159</c:v>
                </c:pt>
                <c:pt idx="29077">
                  <c:v>2.8008899999999999</c:v>
                </c:pt>
                <c:pt idx="29078">
                  <c:v>2.803318</c:v>
                </c:pt>
                <c:pt idx="29079">
                  <c:v>2.803823</c:v>
                </c:pt>
                <c:pt idx="29080">
                  <c:v>2.8019720000000001</c:v>
                </c:pt>
                <c:pt idx="29081">
                  <c:v>2.8043040000000001</c:v>
                </c:pt>
                <c:pt idx="29082">
                  <c:v>2.8065150000000001</c:v>
                </c:pt>
                <c:pt idx="29083">
                  <c:v>2.8081019999999999</c:v>
                </c:pt>
                <c:pt idx="29084">
                  <c:v>2.8090160000000002</c:v>
                </c:pt>
                <c:pt idx="29085">
                  <c:v>2.8071890000000002</c:v>
                </c:pt>
                <c:pt idx="29086">
                  <c:v>2.804592</c:v>
                </c:pt>
                <c:pt idx="29087">
                  <c:v>2.8029809999999999</c:v>
                </c:pt>
                <c:pt idx="29088">
                  <c:v>2.8039670000000001</c:v>
                </c:pt>
                <c:pt idx="29089">
                  <c:v>2.8057219999999998</c:v>
                </c:pt>
                <c:pt idx="29090">
                  <c:v>2.8055059999999998</c:v>
                </c:pt>
                <c:pt idx="29091">
                  <c:v>2.8003849999999999</c:v>
                </c:pt>
                <c:pt idx="29092">
                  <c:v>2.8029809999999999</c:v>
                </c:pt>
                <c:pt idx="29093">
                  <c:v>2.8053370000000002</c:v>
                </c:pt>
                <c:pt idx="29094">
                  <c:v>2.8034620000000001</c:v>
                </c:pt>
                <c:pt idx="29095">
                  <c:v>2.80315</c:v>
                </c:pt>
                <c:pt idx="29096">
                  <c:v>2.8063950000000002</c:v>
                </c:pt>
                <c:pt idx="29097">
                  <c:v>2.808487</c:v>
                </c:pt>
                <c:pt idx="29098">
                  <c:v>2.8082940000000001</c:v>
                </c:pt>
                <c:pt idx="29099">
                  <c:v>2.8093759999999999</c:v>
                </c:pt>
                <c:pt idx="29100">
                  <c:v>2.8090639999999998</c:v>
                </c:pt>
                <c:pt idx="29101">
                  <c:v>2.8086069999999999</c:v>
                </c:pt>
                <c:pt idx="29102">
                  <c:v>2.8068279999999999</c:v>
                </c:pt>
                <c:pt idx="29103">
                  <c:v>2.8069480000000002</c:v>
                </c:pt>
                <c:pt idx="29104">
                  <c:v>2.804376</c:v>
                </c:pt>
                <c:pt idx="29105">
                  <c:v>2.8043520000000002</c:v>
                </c:pt>
                <c:pt idx="29106">
                  <c:v>2.8006730000000002</c:v>
                </c:pt>
                <c:pt idx="29107">
                  <c:v>2.80077</c:v>
                </c:pt>
                <c:pt idx="29108">
                  <c:v>2.7997839999999998</c:v>
                </c:pt>
                <c:pt idx="29109">
                  <c:v>2.7966829999999998</c:v>
                </c:pt>
                <c:pt idx="29110">
                  <c:v>2.7939419999999999</c:v>
                </c:pt>
                <c:pt idx="29111">
                  <c:v>2.7960099999999999</c:v>
                </c:pt>
                <c:pt idx="29112">
                  <c:v>2.800217</c:v>
                </c:pt>
                <c:pt idx="29113">
                  <c:v>2.796827</c:v>
                </c:pt>
                <c:pt idx="29114">
                  <c:v>2.7986780000000002</c:v>
                </c:pt>
                <c:pt idx="29115">
                  <c:v>2.8037749999999999</c:v>
                </c:pt>
                <c:pt idx="29116">
                  <c:v>2.8016109999999999</c:v>
                </c:pt>
                <c:pt idx="29117">
                  <c:v>2.8029090000000001</c:v>
                </c:pt>
                <c:pt idx="29118">
                  <c:v>2.8067319999999998</c:v>
                </c:pt>
                <c:pt idx="29119">
                  <c:v>2.8095919999999999</c:v>
                </c:pt>
                <c:pt idx="29120">
                  <c:v>2.8045439999999999</c:v>
                </c:pt>
                <c:pt idx="29121">
                  <c:v>2.8013949999999999</c:v>
                </c:pt>
                <c:pt idx="29122">
                  <c:v>2.7982450000000001</c:v>
                </c:pt>
                <c:pt idx="29123">
                  <c:v>2.799207</c:v>
                </c:pt>
                <c:pt idx="29124">
                  <c:v>2.7995679999999998</c:v>
                </c:pt>
                <c:pt idx="29125">
                  <c:v>2.7990629999999999</c:v>
                </c:pt>
                <c:pt idx="29126">
                  <c:v>2.7996159999999999</c:v>
                </c:pt>
                <c:pt idx="29127">
                  <c:v>2.8000720000000001</c:v>
                </c:pt>
                <c:pt idx="29128">
                  <c:v>2.8026450000000001</c:v>
                </c:pt>
                <c:pt idx="29129">
                  <c:v>2.8025000000000002</c:v>
                </c:pt>
                <c:pt idx="29130">
                  <c:v>2.8022840000000002</c:v>
                </c:pt>
                <c:pt idx="29131">
                  <c:v>2.8055059999999998</c:v>
                </c:pt>
                <c:pt idx="29132">
                  <c:v>2.806203</c:v>
                </c:pt>
                <c:pt idx="29133">
                  <c:v>2.8055300000000001</c:v>
                </c:pt>
                <c:pt idx="29134">
                  <c:v>2.803582</c:v>
                </c:pt>
                <c:pt idx="29135">
                  <c:v>2.8041589999999998</c:v>
                </c:pt>
                <c:pt idx="29136">
                  <c:v>2.8069959999999998</c:v>
                </c:pt>
                <c:pt idx="29137">
                  <c:v>2.8040150000000001</c:v>
                </c:pt>
                <c:pt idx="29138">
                  <c:v>2.8058900000000002</c:v>
                </c:pt>
                <c:pt idx="29139">
                  <c:v>2.8071890000000002</c:v>
                </c:pt>
                <c:pt idx="29140">
                  <c:v>2.8020679999999998</c:v>
                </c:pt>
                <c:pt idx="29141">
                  <c:v>2.8019479999999999</c:v>
                </c:pt>
                <c:pt idx="29142">
                  <c:v>2.7988219999999999</c:v>
                </c:pt>
                <c:pt idx="29143">
                  <c:v>2.7956970000000001</c:v>
                </c:pt>
                <c:pt idx="29144">
                  <c:v>2.7960820000000002</c:v>
                </c:pt>
                <c:pt idx="29145">
                  <c:v>2.8014429999999999</c:v>
                </c:pt>
                <c:pt idx="29146">
                  <c:v>2.8339940000000001</c:v>
                </c:pt>
                <c:pt idx="29147">
                  <c:v>2.869453</c:v>
                </c:pt>
                <c:pt idx="29148">
                  <c:v>2.8940229999999998</c:v>
                </c:pt>
                <c:pt idx="29149">
                  <c:v>2.8972920000000002</c:v>
                </c:pt>
                <c:pt idx="29150">
                  <c:v>2.8715929999999998</c:v>
                </c:pt>
                <c:pt idx="29151">
                  <c:v>2.8262529999999999</c:v>
                </c:pt>
                <c:pt idx="29152">
                  <c:v>2.798486</c:v>
                </c:pt>
                <c:pt idx="29153">
                  <c:v>2.7818499999999999</c:v>
                </c:pt>
                <c:pt idx="29154">
                  <c:v>2.7704059999999999</c:v>
                </c:pt>
                <c:pt idx="29155">
                  <c:v>2.7677619999999998</c:v>
                </c:pt>
                <c:pt idx="29156">
                  <c:v>2.775792</c:v>
                </c:pt>
                <c:pt idx="29157">
                  <c:v>2.7825950000000002</c:v>
                </c:pt>
                <c:pt idx="29158">
                  <c:v>2.7920189999999998</c:v>
                </c:pt>
                <c:pt idx="29159">
                  <c:v>2.7926440000000001</c:v>
                </c:pt>
                <c:pt idx="29160">
                  <c:v>2.7918750000000001</c:v>
                </c:pt>
                <c:pt idx="29161">
                  <c:v>2.7926679999999999</c:v>
                </c:pt>
                <c:pt idx="29162">
                  <c:v>2.793269</c:v>
                </c:pt>
                <c:pt idx="29163">
                  <c:v>2.7896390000000002</c:v>
                </c:pt>
                <c:pt idx="29164">
                  <c:v>2.7845420000000001</c:v>
                </c:pt>
                <c:pt idx="29165">
                  <c:v>2.7839170000000002</c:v>
                </c:pt>
                <c:pt idx="29166">
                  <c:v>2.7886769999999999</c:v>
                </c:pt>
                <c:pt idx="29167">
                  <c:v>2.7936299999999998</c:v>
                </c:pt>
                <c:pt idx="29168">
                  <c:v>2.7944230000000001</c:v>
                </c:pt>
                <c:pt idx="29169">
                  <c:v>2.797428</c:v>
                </c:pt>
                <c:pt idx="29170">
                  <c:v>2.8001450000000001</c:v>
                </c:pt>
                <c:pt idx="29171">
                  <c:v>2.7993749999999999</c:v>
                </c:pt>
                <c:pt idx="29172">
                  <c:v>2.8004570000000002</c:v>
                </c:pt>
                <c:pt idx="29173">
                  <c:v>2.801491</c:v>
                </c:pt>
                <c:pt idx="29174">
                  <c:v>2.802308</c:v>
                </c:pt>
                <c:pt idx="29175">
                  <c:v>2.8016589999999999</c:v>
                </c:pt>
                <c:pt idx="29176">
                  <c:v>2.8017310000000002</c:v>
                </c:pt>
                <c:pt idx="29177">
                  <c:v>2.80125</c:v>
                </c:pt>
                <c:pt idx="29178">
                  <c:v>2.8034620000000001</c:v>
                </c:pt>
                <c:pt idx="29179">
                  <c:v>2.8049529999999998</c:v>
                </c:pt>
                <c:pt idx="29180">
                  <c:v>2.8064909999999998</c:v>
                </c:pt>
                <c:pt idx="29181">
                  <c:v>2.8032699999999999</c:v>
                </c:pt>
                <c:pt idx="29182">
                  <c:v>2.7988219999999999</c:v>
                </c:pt>
                <c:pt idx="29183">
                  <c:v>2.7946629999999999</c:v>
                </c:pt>
                <c:pt idx="29184">
                  <c:v>2.7943989999999999</c:v>
                </c:pt>
                <c:pt idx="29185">
                  <c:v>2.7960340000000001</c:v>
                </c:pt>
                <c:pt idx="29186">
                  <c:v>2.7961299999999998</c:v>
                </c:pt>
                <c:pt idx="29187">
                  <c:v>2.7972839999999999</c:v>
                </c:pt>
                <c:pt idx="29188">
                  <c:v>2.7999040000000002</c:v>
                </c:pt>
                <c:pt idx="29189">
                  <c:v>2.7990149999999998</c:v>
                </c:pt>
                <c:pt idx="29190">
                  <c:v>2.8030300000000001</c:v>
                </c:pt>
                <c:pt idx="29191">
                  <c:v>2.8034140000000001</c:v>
                </c:pt>
                <c:pt idx="29192">
                  <c:v>2.8080780000000001</c:v>
                </c:pt>
                <c:pt idx="29193">
                  <c:v>2.8087270000000002</c:v>
                </c:pt>
                <c:pt idx="29194">
                  <c:v>2.8069000000000002</c:v>
                </c:pt>
                <c:pt idx="29195">
                  <c:v>2.806467</c:v>
                </c:pt>
                <c:pt idx="29196">
                  <c:v>2.806155</c:v>
                </c:pt>
                <c:pt idx="29197">
                  <c:v>2.8086790000000001</c:v>
                </c:pt>
                <c:pt idx="29198">
                  <c:v>2.8143280000000002</c:v>
                </c:pt>
                <c:pt idx="29199">
                  <c:v>2.8185600000000002</c:v>
                </c:pt>
                <c:pt idx="29200">
                  <c:v>2.8123330000000002</c:v>
                </c:pt>
                <c:pt idx="29201">
                  <c:v>2.8086549999999999</c:v>
                </c:pt>
                <c:pt idx="29202">
                  <c:v>2.8065869999999999</c:v>
                </c:pt>
                <c:pt idx="29203">
                  <c:v>2.8053620000000001</c:v>
                </c:pt>
                <c:pt idx="29204">
                  <c:v>2.805097</c:v>
                </c:pt>
                <c:pt idx="29205">
                  <c:v>2.8069959999999998</c:v>
                </c:pt>
                <c:pt idx="29206">
                  <c:v>2.80714</c:v>
                </c:pt>
                <c:pt idx="29207">
                  <c:v>2.8072370000000002</c:v>
                </c:pt>
                <c:pt idx="29208">
                  <c:v>2.806708</c:v>
                </c:pt>
                <c:pt idx="29209">
                  <c:v>2.8069000000000002</c:v>
                </c:pt>
                <c:pt idx="29210">
                  <c:v>2.8078370000000001</c:v>
                </c:pt>
                <c:pt idx="29211">
                  <c:v>2.8080539999999998</c:v>
                </c:pt>
                <c:pt idx="29212">
                  <c:v>2.8091119999999998</c:v>
                </c:pt>
                <c:pt idx="29213">
                  <c:v>2.8112750000000002</c:v>
                </c:pt>
                <c:pt idx="29214">
                  <c:v>2.813463</c:v>
                </c:pt>
                <c:pt idx="29215">
                  <c:v>2.813199</c:v>
                </c:pt>
                <c:pt idx="29216">
                  <c:v>2.810867</c:v>
                </c:pt>
                <c:pt idx="29217">
                  <c:v>2.805097</c:v>
                </c:pt>
                <c:pt idx="29218">
                  <c:v>2.8044959999999999</c:v>
                </c:pt>
                <c:pt idx="29219">
                  <c:v>2.8082699999999998</c:v>
                </c:pt>
                <c:pt idx="29220">
                  <c:v>2.8071640000000002</c:v>
                </c:pt>
                <c:pt idx="29221">
                  <c:v>2.8040630000000002</c:v>
                </c:pt>
                <c:pt idx="29222">
                  <c:v>2.804208</c:v>
                </c:pt>
                <c:pt idx="29223">
                  <c:v>2.8053849999999998</c:v>
                </c:pt>
                <c:pt idx="29224">
                  <c:v>2.8010100000000002</c:v>
                </c:pt>
                <c:pt idx="29225">
                  <c:v>2.7969710000000001</c:v>
                </c:pt>
                <c:pt idx="29226">
                  <c:v>2.7981250000000002</c:v>
                </c:pt>
                <c:pt idx="29227">
                  <c:v>2.799976</c:v>
                </c:pt>
                <c:pt idx="29228">
                  <c:v>2.8011780000000002</c:v>
                </c:pt>
                <c:pt idx="29229">
                  <c:v>2.805097</c:v>
                </c:pt>
                <c:pt idx="29230">
                  <c:v>2.804376</c:v>
                </c:pt>
                <c:pt idx="29231">
                  <c:v>2.8025000000000002</c:v>
                </c:pt>
                <c:pt idx="29232">
                  <c:v>2.8024770000000001</c:v>
                </c:pt>
                <c:pt idx="29233">
                  <c:v>2.8025000000000002</c:v>
                </c:pt>
                <c:pt idx="29234">
                  <c:v>2.8076210000000001</c:v>
                </c:pt>
                <c:pt idx="29235">
                  <c:v>2.8099530000000001</c:v>
                </c:pt>
                <c:pt idx="29236">
                  <c:v>2.8117320000000001</c:v>
                </c:pt>
                <c:pt idx="29237">
                  <c:v>2.8105060000000002</c:v>
                </c:pt>
                <c:pt idx="29238">
                  <c:v>2.8100010000000002</c:v>
                </c:pt>
                <c:pt idx="29239">
                  <c:v>2.8084389999999999</c:v>
                </c:pt>
                <c:pt idx="29240">
                  <c:v>2.8058900000000002</c:v>
                </c:pt>
                <c:pt idx="29241">
                  <c:v>2.8047360000000001</c:v>
                </c:pt>
                <c:pt idx="29242">
                  <c:v>2.8033899999999998</c:v>
                </c:pt>
                <c:pt idx="29243">
                  <c:v>2.8027410000000001</c:v>
                </c:pt>
                <c:pt idx="29244">
                  <c:v>2.7999040000000002</c:v>
                </c:pt>
                <c:pt idx="29245">
                  <c:v>2.7971400000000002</c:v>
                </c:pt>
                <c:pt idx="29246">
                  <c:v>2.7973560000000002</c:v>
                </c:pt>
                <c:pt idx="29247">
                  <c:v>2.8014190000000001</c:v>
                </c:pt>
                <c:pt idx="29248">
                  <c:v>2.8033419999999998</c:v>
                </c:pt>
                <c:pt idx="29249">
                  <c:v>2.8088709999999999</c:v>
                </c:pt>
                <c:pt idx="29250">
                  <c:v>2.8061069999999999</c:v>
                </c:pt>
                <c:pt idx="29251">
                  <c:v>2.8035580000000002</c:v>
                </c:pt>
                <c:pt idx="29252">
                  <c:v>2.8055300000000001</c:v>
                </c:pt>
                <c:pt idx="29253">
                  <c:v>2.810746</c:v>
                </c:pt>
                <c:pt idx="29254">
                  <c:v>2.8101940000000001</c:v>
                </c:pt>
                <c:pt idx="29255">
                  <c:v>2.8103859999999998</c:v>
                </c:pt>
                <c:pt idx="29256">
                  <c:v>2.8120690000000002</c:v>
                </c:pt>
                <c:pt idx="29257">
                  <c:v>2.8090160000000002</c:v>
                </c:pt>
                <c:pt idx="29258">
                  <c:v>2.807477</c:v>
                </c:pt>
                <c:pt idx="29259">
                  <c:v>2.8090639999999998</c:v>
                </c:pt>
                <c:pt idx="29260">
                  <c:v>2.8057940000000001</c:v>
                </c:pt>
                <c:pt idx="29261">
                  <c:v>2.8029329999999999</c:v>
                </c:pt>
                <c:pt idx="29262">
                  <c:v>2.8034859999999999</c:v>
                </c:pt>
                <c:pt idx="29263">
                  <c:v>2.8019959999999999</c:v>
                </c:pt>
                <c:pt idx="29264">
                  <c:v>2.8007460000000002</c:v>
                </c:pt>
                <c:pt idx="29265">
                  <c:v>2.7985820000000001</c:v>
                </c:pt>
                <c:pt idx="29266">
                  <c:v>2.7996880000000002</c:v>
                </c:pt>
                <c:pt idx="29267">
                  <c:v>2.8005529999999998</c:v>
                </c:pt>
                <c:pt idx="29268">
                  <c:v>2.8030050000000002</c:v>
                </c:pt>
                <c:pt idx="29269">
                  <c:v>2.8083179999999999</c:v>
                </c:pt>
                <c:pt idx="29270">
                  <c:v>2.8091119999999998</c:v>
                </c:pt>
                <c:pt idx="29271">
                  <c:v>2.8105540000000002</c:v>
                </c:pt>
                <c:pt idx="29272">
                  <c:v>2.8159149999999999</c:v>
                </c:pt>
                <c:pt idx="29273">
                  <c:v>2.816757</c:v>
                </c:pt>
                <c:pt idx="29274">
                  <c:v>2.81779</c:v>
                </c:pt>
                <c:pt idx="29275">
                  <c:v>2.8149540000000002</c:v>
                </c:pt>
                <c:pt idx="29276">
                  <c:v>2.810362</c:v>
                </c:pt>
                <c:pt idx="29277">
                  <c:v>2.8118280000000002</c:v>
                </c:pt>
                <c:pt idx="29278">
                  <c:v>2.8140879999999999</c:v>
                </c:pt>
                <c:pt idx="29279">
                  <c:v>2.8115160000000001</c:v>
                </c:pt>
                <c:pt idx="29280">
                  <c:v>2.8081019999999999</c:v>
                </c:pt>
                <c:pt idx="29281">
                  <c:v>2.805698</c:v>
                </c:pt>
                <c:pt idx="29282">
                  <c:v>2.8080780000000001</c:v>
                </c:pt>
                <c:pt idx="29283">
                  <c:v>2.8084389999999999</c:v>
                </c:pt>
                <c:pt idx="29284">
                  <c:v>2.805434</c:v>
                </c:pt>
                <c:pt idx="29285">
                  <c:v>2.806708</c:v>
                </c:pt>
                <c:pt idx="29286">
                  <c:v>2.8076449999999999</c:v>
                </c:pt>
                <c:pt idx="29287">
                  <c:v>2.8055539999999999</c:v>
                </c:pt>
                <c:pt idx="29288">
                  <c:v>2.8094239999999999</c:v>
                </c:pt>
                <c:pt idx="29289">
                  <c:v>2.8102420000000001</c:v>
                </c:pt>
                <c:pt idx="29290">
                  <c:v>2.8079580000000002</c:v>
                </c:pt>
                <c:pt idx="29291">
                  <c:v>2.8094960000000002</c:v>
                </c:pt>
                <c:pt idx="29292">
                  <c:v>2.8103379999999998</c:v>
                </c:pt>
                <c:pt idx="29293">
                  <c:v>2.8049050000000002</c:v>
                </c:pt>
                <c:pt idx="29294">
                  <c:v>2.8032219999999999</c:v>
                </c:pt>
                <c:pt idx="29295">
                  <c:v>2.8037749999999999</c:v>
                </c:pt>
                <c:pt idx="29296">
                  <c:v>2.805097</c:v>
                </c:pt>
                <c:pt idx="29297">
                  <c:v>2.808198</c:v>
                </c:pt>
                <c:pt idx="29298">
                  <c:v>2.8085830000000001</c:v>
                </c:pt>
                <c:pt idx="29299">
                  <c:v>2.806419</c:v>
                </c:pt>
                <c:pt idx="29300">
                  <c:v>2.8070919999999999</c:v>
                </c:pt>
                <c:pt idx="29301">
                  <c:v>2.806155</c:v>
                </c:pt>
                <c:pt idx="29302">
                  <c:v>2.805698</c:v>
                </c:pt>
                <c:pt idx="29303">
                  <c:v>2.805914</c:v>
                </c:pt>
                <c:pt idx="29304">
                  <c:v>2.8068759999999999</c:v>
                </c:pt>
                <c:pt idx="29305">
                  <c:v>2.8075969999999999</c:v>
                </c:pt>
                <c:pt idx="29306">
                  <c:v>2.8091840000000001</c:v>
                </c:pt>
                <c:pt idx="29307">
                  <c:v>2.8109150000000001</c:v>
                </c:pt>
                <c:pt idx="29308">
                  <c:v>2.8102179999999999</c:v>
                </c:pt>
                <c:pt idx="29309">
                  <c:v>2.8107709999999999</c:v>
                </c:pt>
                <c:pt idx="29310">
                  <c:v>2.811372</c:v>
                </c:pt>
                <c:pt idx="29311">
                  <c:v>2.8081499999999999</c:v>
                </c:pt>
                <c:pt idx="29312">
                  <c:v>2.8058900000000002</c:v>
                </c:pt>
                <c:pt idx="29313">
                  <c:v>2.802813</c:v>
                </c:pt>
                <c:pt idx="29314">
                  <c:v>2.8010100000000002</c:v>
                </c:pt>
                <c:pt idx="29315">
                  <c:v>2.8025000000000002</c:v>
                </c:pt>
                <c:pt idx="29316">
                  <c:v>2.8033419999999998</c:v>
                </c:pt>
                <c:pt idx="29317">
                  <c:v>2.8054579999999998</c:v>
                </c:pt>
                <c:pt idx="29318">
                  <c:v>2.8072370000000002</c:v>
                </c:pt>
                <c:pt idx="29319">
                  <c:v>2.8036539999999999</c:v>
                </c:pt>
                <c:pt idx="29320">
                  <c:v>2.8050250000000001</c:v>
                </c:pt>
                <c:pt idx="29321">
                  <c:v>2.8118280000000002</c:v>
                </c:pt>
                <c:pt idx="29322">
                  <c:v>2.8109630000000001</c:v>
                </c:pt>
                <c:pt idx="29323">
                  <c:v>2.812357</c:v>
                </c:pt>
                <c:pt idx="29324">
                  <c:v>2.8142079999999998</c:v>
                </c:pt>
                <c:pt idx="29325">
                  <c:v>2.814184</c:v>
                </c:pt>
                <c:pt idx="29326">
                  <c:v>2.8157709999999998</c:v>
                </c:pt>
                <c:pt idx="29327">
                  <c:v>2.8158669999999999</c:v>
                </c:pt>
                <c:pt idx="29328">
                  <c:v>2.8125979999999999</c:v>
                </c:pt>
                <c:pt idx="29329">
                  <c:v>2.8122129999999999</c:v>
                </c:pt>
                <c:pt idx="29330">
                  <c:v>2.8085110000000002</c:v>
                </c:pt>
                <c:pt idx="29331">
                  <c:v>2.8051210000000002</c:v>
                </c:pt>
                <c:pt idx="29332">
                  <c:v>2.8040150000000001</c:v>
                </c:pt>
                <c:pt idx="29333">
                  <c:v>2.805434</c:v>
                </c:pt>
                <c:pt idx="29334">
                  <c:v>2.8049050000000002</c:v>
                </c:pt>
                <c:pt idx="29335">
                  <c:v>2.8067319999999998</c:v>
                </c:pt>
                <c:pt idx="29336">
                  <c:v>2.802308</c:v>
                </c:pt>
                <c:pt idx="29337">
                  <c:v>2.8029570000000001</c:v>
                </c:pt>
                <c:pt idx="29338">
                  <c:v>2.8078370000000001</c:v>
                </c:pt>
                <c:pt idx="29339">
                  <c:v>2.8069480000000002</c:v>
                </c:pt>
                <c:pt idx="29340">
                  <c:v>2.8081740000000002</c:v>
                </c:pt>
                <c:pt idx="29341">
                  <c:v>2.8086310000000001</c:v>
                </c:pt>
                <c:pt idx="29342">
                  <c:v>2.80803</c:v>
                </c:pt>
                <c:pt idx="29343">
                  <c:v>2.8062990000000001</c:v>
                </c:pt>
                <c:pt idx="29344">
                  <c:v>2.8104339999999999</c:v>
                </c:pt>
                <c:pt idx="29345">
                  <c:v>2.814136</c:v>
                </c:pt>
                <c:pt idx="29346">
                  <c:v>2.8119489999999998</c:v>
                </c:pt>
                <c:pt idx="29347">
                  <c:v>2.81142</c:v>
                </c:pt>
                <c:pt idx="29348">
                  <c:v>2.8093520000000001</c:v>
                </c:pt>
                <c:pt idx="29349">
                  <c:v>2.8114439999999998</c:v>
                </c:pt>
                <c:pt idx="29350">
                  <c:v>2.813367</c:v>
                </c:pt>
                <c:pt idx="29351">
                  <c:v>2.8082699999999998</c:v>
                </c:pt>
                <c:pt idx="29352">
                  <c:v>2.806155</c:v>
                </c:pt>
                <c:pt idx="29353">
                  <c:v>2.8033899999999998</c:v>
                </c:pt>
                <c:pt idx="29354">
                  <c:v>2.8053129999999999</c:v>
                </c:pt>
                <c:pt idx="29355">
                  <c:v>2.8063470000000001</c:v>
                </c:pt>
                <c:pt idx="29356">
                  <c:v>2.806756</c:v>
                </c:pt>
                <c:pt idx="29357">
                  <c:v>2.806708</c:v>
                </c:pt>
                <c:pt idx="29358">
                  <c:v>2.8053849999999998</c:v>
                </c:pt>
                <c:pt idx="29359">
                  <c:v>2.8063709999999999</c:v>
                </c:pt>
                <c:pt idx="29360">
                  <c:v>2.8083179999999999</c:v>
                </c:pt>
                <c:pt idx="29361">
                  <c:v>2.8117559999999999</c:v>
                </c:pt>
                <c:pt idx="29362">
                  <c:v>2.8129339999999998</c:v>
                </c:pt>
                <c:pt idx="29363">
                  <c:v>2.810073</c:v>
                </c:pt>
                <c:pt idx="29364">
                  <c:v>2.8111549999999998</c:v>
                </c:pt>
                <c:pt idx="29365">
                  <c:v>2.8166120000000001</c:v>
                </c:pt>
                <c:pt idx="29366">
                  <c:v>2.823801</c:v>
                </c:pt>
                <c:pt idx="29367">
                  <c:v>2.8238729999999999</c:v>
                </c:pt>
                <c:pt idx="29368">
                  <c:v>2.8157230000000002</c:v>
                </c:pt>
                <c:pt idx="29369">
                  <c:v>2.8106990000000001</c:v>
                </c:pt>
                <c:pt idx="29370">
                  <c:v>2.809472</c:v>
                </c:pt>
                <c:pt idx="29371">
                  <c:v>2.8075489999999999</c:v>
                </c:pt>
                <c:pt idx="29372">
                  <c:v>2.8086790000000001</c:v>
                </c:pt>
                <c:pt idx="29373">
                  <c:v>2.8094239999999999</c:v>
                </c:pt>
                <c:pt idx="29374">
                  <c:v>2.8068040000000001</c:v>
                </c:pt>
                <c:pt idx="29375">
                  <c:v>2.8070200000000001</c:v>
                </c:pt>
                <c:pt idx="29376">
                  <c:v>2.8061790000000002</c:v>
                </c:pt>
                <c:pt idx="29377">
                  <c:v>2.802861</c:v>
                </c:pt>
                <c:pt idx="29378">
                  <c:v>2.8033419999999998</c:v>
                </c:pt>
                <c:pt idx="29379">
                  <c:v>2.8061790000000002</c:v>
                </c:pt>
                <c:pt idx="29380">
                  <c:v>2.8072370000000002</c:v>
                </c:pt>
                <c:pt idx="29381">
                  <c:v>2.8088229999999998</c:v>
                </c:pt>
                <c:pt idx="29382">
                  <c:v>2.8071640000000002</c:v>
                </c:pt>
                <c:pt idx="29383">
                  <c:v>2.8065869999999999</c:v>
                </c:pt>
                <c:pt idx="29384">
                  <c:v>2.8080059999999998</c:v>
                </c:pt>
                <c:pt idx="29385">
                  <c:v>2.8114439999999998</c:v>
                </c:pt>
                <c:pt idx="29386">
                  <c:v>2.8164199999999999</c:v>
                </c:pt>
                <c:pt idx="29387">
                  <c:v>2.8171170000000001</c:v>
                </c:pt>
                <c:pt idx="29388">
                  <c:v>2.8135110000000001</c:v>
                </c:pt>
                <c:pt idx="29389">
                  <c:v>2.811035</c:v>
                </c:pt>
                <c:pt idx="29390">
                  <c:v>2.810362</c:v>
                </c:pt>
                <c:pt idx="29391">
                  <c:v>2.810073</c:v>
                </c:pt>
                <c:pt idx="29392">
                  <c:v>2.8087270000000002</c:v>
                </c:pt>
                <c:pt idx="29393">
                  <c:v>2.8076690000000002</c:v>
                </c:pt>
                <c:pt idx="29394">
                  <c:v>2.803102</c:v>
                </c:pt>
                <c:pt idx="29395">
                  <c:v>2.807477</c:v>
                </c:pt>
                <c:pt idx="29396">
                  <c:v>2.8082699999999998</c:v>
                </c:pt>
                <c:pt idx="29397">
                  <c:v>2.807982</c:v>
                </c:pt>
                <c:pt idx="29398">
                  <c:v>2.8078620000000001</c:v>
                </c:pt>
                <c:pt idx="29399">
                  <c:v>2.8112270000000001</c:v>
                </c:pt>
                <c:pt idx="29400">
                  <c:v>2.8111790000000001</c:v>
                </c:pt>
                <c:pt idx="29401">
                  <c:v>2.8063950000000002</c:v>
                </c:pt>
                <c:pt idx="29402">
                  <c:v>2.8074530000000002</c:v>
                </c:pt>
                <c:pt idx="29403">
                  <c:v>2.8156509999999999</c:v>
                </c:pt>
                <c:pt idx="29404">
                  <c:v>2.8403399999999999</c:v>
                </c:pt>
                <c:pt idx="29405">
                  <c:v>2.8578420000000002</c:v>
                </c:pt>
                <c:pt idx="29406">
                  <c:v>2.8677229999999998</c:v>
                </c:pt>
                <c:pt idx="29407">
                  <c:v>2.864357</c:v>
                </c:pt>
                <c:pt idx="29408">
                  <c:v>2.845221</c:v>
                </c:pt>
                <c:pt idx="29409">
                  <c:v>2.818848</c:v>
                </c:pt>
                <c:pt idx="29410">
                  <c:v>2.800986</c:v>
                </c:pt>
                <c:pt idx="29411">
                  <c:v>2.789326</c:v>
                </c:pt>
                <c:pt idx="29412">
                  <c:v>2.797212</c:v>
                </c:pt>
                <c:pt idx="29413">
                  <c:v>2.8241369999999999</c:v>
                </c:pt>
                <c:pt idx="29414">
                  <c:v>2.8315899999999998</c:v>
                </c:pt>
                <c:pt idx="29415">
                  <c:v>2.829234</c:v>
                </c:pt>
                <c:pt idx="29416">
                  <c:v>2.8211560000000002</c:v>
                </c:pt>
                <c:pt idx="29417">
                  <c:v>2.8046880000000001</c:v>
                </c:pt>
                <c:pt idx="29418">
                  <c:v>2.7875709999999998</c:v>
                </c:pt>
                <c:pt idx="29419">
                  <c:v>2.7851910000000002</c:v>
                </c:pt>
                <c:pt idx="29420">
                  <c:v>2.7828599999999999</c:v>
                </c:pt>
                <c:pt idx="29421">
                  <c:v>2.7887249999999999</c:v>
                </c:pt>
                <c:pt idx="29422">
                  <c:v>2.797885</c:v>
                </c:pt>
                <c:pt idx="29423">
                  <c:v>2.7996639999999999</c:v>
                </c:pt>
                <c:pt idx="29424">
                  <c:v>2.8012990000000002</c:v>
                </c:pt>
                <c:pt idx="29425">
                  <c:v>2.8003369999999999</c:v>
                </c:pt>
                <c:pt idx="29426">
                  <c:v>2.8015150000000002</c:v>
                </c:pt>
                <c:pt idx="29427">
                  <c:v>2.8068279999999999</c:v>
                </c:pt>
                <c:pt idx="29428">
                  <c:v>2.8089439999999999</c:v>
                </c:pt>
                <c:pt idx="29429">
                  <c:v>2.806155</c:v>
                </c:pt>
                <c:pt idx="29430">
                  <c:v>2.803534</c:v>
                </c:pt>
                <c:pt idx="29431">
                  <c:v>2.8042799999999999</c:v>
                </c:pt>
                <c:pt idx="29432">
                  <c:v>2.799255</c:v>
                </c:pt>
                <c:pt idx="29433">
                  <c:v>2.7980770000000001</c:v>
                </c:pt>
                <c:pt idx="29434">
                  <c:v>2.7992789999999999</c:v>
                </c:pt>
                <c:pt idx="29435">
                  <c:v>2.801275</c:v>
                </c:pt>
                <c:pt idx="29436">
                  <c:v>2.7981250000000002</c:v>
                </c:pt>
                <c:pt idx="29437">
                  <c:v>2.8018999999999998</c:v>
                </c:pt>
                <c:pt idx="29438">
                  <c:v>2.8068759999999999</c:v>
                </c:pt>
                <c:pt idx="29439">
                  <c:v>2.8087270000000002</c:v>
                </c:pt>
                <c:pt idx="29440">
                  <c:v>2.806155</c:v>
                </c:pt>
                <c:pt idx="29441">
                  <c:v>2.8066599999999999</c:v>
                </c:pt>
                <c:pt idx="29442">
                  <c:v>2.8117079999999999</c:v>
                </c:pt>
                <c:pt idx="29443">
                  <c:v>2.8181029999999998</c:v>
                </c:pt>
                <c:pt idx="29444">
                  <c:v>2.822454</c:v>
                </c:pt>
                <c:pt idx="29445">
                  <c:v>2.8228629999999999</c:v>
                </c:pt>
                <c:pt idx="29446">
                  <c:v>2.8181989999999999</c:v>
                </c:pt>
                <c:pt idx="29447">
                  <c:v>2.8169490000000001</c:v>
                </c:pt>
                <c:pt idx="29448">
                  <c:v>2.8162759999999998</c:v>
                </c:pt>
                <c:pt idx="29449">
                  <c:v>2.8151459999999999</c:v>
                </c:pt>
                <c:pt idx="29450">
                  <c:v>2.8133430000000001</c:v>
                </c:pt>
                <c:pt idx="29451">
                  <c:v>2.806708</c:v>
                </c:pt>
                <c:pt idx="29452">
                  <c:v>2.8053370000000002</c:v>
                </c:pt>
                <c:pt idx="29453">
                  <c:v>2.806924</c:v>
                </c:pt>
                <c:pt idx="29454">
                  <c:v>2.8066360000000001</c:v>
                </c:pt>
                <c:pt idx="29455">
                  <c:v>2.8040630000000002</c:v>
                </c:pt>
                <c:pt idx="29456">
                  <c:v>2.8021880000000001</c:v>
                </c:pt>
                <c:pt idx="29457">
                  <c:v>2.8064429999999998</c:v>
                </c:pt>
                <c:pt idx="29458">
                  <c:v>2.8162759999999998</c:v>
                </c:pt>
                <c:pt idx="29459">
                  <c:v>2.817237</c:v>
                </c:pt>
                <c:pt idx="29460">
                  <c:v>2.8144010000000002</c:v>
                </c:pt>
                <c:pt idx="29461">
                  <c:v>2.8137279999999998</c:v>
                </c:pt>
                <c:pt idx="29462">
                  <c:v>2.8094000000000001</c:v>
                </c:pt>
                <c:pt idx="29463">
                  <c:v>2.80904</c:v>
                </c:pt>
                <c:pt idx="29464">
                  <c:v>2.816252</c:v>
                </c:pt>
                <c:pt idx="29465">
                  <c:v>2.8183189999999998</c:v>
                </c:pt>
                <c:pt idx="29466">
                  <c:v>2.8188960000000001</c:v>
                </c:pt>
                <c:pt idx="29467">
                  <c:v>2.8210120000000001</c:v>
                </c:pt>
                <c:pt idx="29468">
                  <c:v>2.8214199999999998</c:v>
                </c:pt>
                <c:pt idx="29469">
                  <c:v>2.8150019999999998</c:v>
                </c:pt>
                <c:pt idx="29470">
                  <c:v>2.816805</c:v>
                </c:pt>
                <c:pt idx="29471">
                  <c:v>2.8171409999999999</c:v>
                </c:pt>
                <c:pt idx="29472">
                  <c:v>2.8161320000000001</c:v>
                </c:pt>
                <c:pt idx="29473">
                  <c:v>2.813704</c:v>
                </c:pt>
                <c:pt idx="29474">
                  <c:v>2.8153619999999999</c:v>
                </c:pt>
                <c:pt idx="29475">
                  <c:v>2.8161800000000001</c:v>
                </c:pt>
                <c:pt idx="29476">
                  <c:v>2.8162759999999998</c:v>
                </c:pt>
                <c:pt idx="29477">
                  <c:v>2.8168769999999999</c:v>
                </c:pt>
                <c:pt idx="29478">
                  <c:v>2.8136549999999998</c:v>
                </c:pt>
                <c:pt idx="29479">
                  <c:v>2.8179349999999999</c:v>
                </c:pt>
                <c:pt idx="29480">
                  <c:v>2.8203870000000002</c:v>
                </c:pt>
                <c:pt idx="29481">
                  <c:v>2.8189440000000001</c:v>
                </c:pt>
                <c:pt idx="29482">
                  <c:v>2.8182469999999999</c:v>
                </c:pt>
                <c:pt idx="29483">
                  <c:v>2.8184390000000001</c:v>
                </c:pt>
                <c:pt idx="29484">
                  <c:v>2.818848</c:v>
                </c:pt>
                <c:pt idx="29485">
                  <c:v>2.8214199999999998</c:v>
                </c:pt>
                <c:pt idx="29486">
                  <c:v>2.8189679999999999</c:v>
                </c:pt>
                <c:pt idx="29487">
                  <c:v>2.8138480000000001</c:v>
                </c:pt>
                <c:pt idx="29488">
                  <c:v>2.8143530000000001</c:v>
                </c:pt>
                <c:pt idx="29489">
                  <c:v>2.8177180000000002</c:v>
                </c:pt>
                <c:pt idx="29490">
                  <c:v>2.8158189999999998</c:v>
                </c:pt>
                <c:pt idx="29491">
                  <c:v>2.813631</c:v>
                </c:pt>
                <c:pt idx="29492">
                  <c:v>2.8148089999999999</c:v>
                </c:pt>
                <c:pt idx="29493">
                  <c:v>2.8146409999999999</c:v>
                </c:pt>
                <c:pt idx="29494">
                  <c:v>2.813968</c:v>
                </c:pt>
                <c:pt idx="29495">
                  <c:v>2.813151</c:v>
                </c:pt>
                <c:pt idx="29496">
                  <c:v>2.811035</c:v>
                </c:pt>
                <c:pt idx="29497">
                  <c:v>2.8133910000000002</c:v>
                </c:pt>
                <c:pt idx="29498">
                  <c:v>2.811804</c:v>
                </c:pt>
                <c:pt idx="29499">
                  <c:v>2.8124289999999998</c:v>
                </c:pt>
                <c:pt idx="29500">
                  <c:v>2.8153619999999999</c:v>
                </c:pt>
                <c:pt idx="29501">
                  <c:v>2.8179110000000001</c:v>
                </c:pt>
                <c:pt idx="29502">
                  <c:v>2.817069</c:v>
                </c:pt>
                <c:pt idx="29503">
                  <c:v>2.8206989999999998</c:v>
                </c:pt>
                <c:pt idx="29504">
                  <c:v>2.823248</c:v>
                </c:pt>
                <c:pt idx="29505">
                  <c:v>2.8226230000000001</c:v>
                </c:pt>
                <c:pt idx="29506">
                  <c:v>2.8231269999999999</c:v>
                </c:pt>
                <c:pt idx="29507">
                  <c:v>2.8195929999999998</c:v>
                </c:pt>
                <c:pt idx="29508">
                  <c:v>2.818295</c:v>
                </c:pt>
                <c:pt idx="29509">
                  <c:v>2.8173339999999998</c:v>
                </c:pt>
                <c:pt idx="29510">
                  <c:v>2.8145449999999999</c:v>
                </c:pt>
                <c:pt idx="29511">
                  <c:v>2.814136</c:v>
                </c:pt>
                <c:pt idx="29512">
                  <c:v>2.815531</c:v>
                </c:pt>
                <c:pt idx="29513">
                  <c:v>2.8131270000000002</c:v>
                </c:pt>
                <c:pt idx="29514">
                  <c:v>2.8120449999999999</c:v>
                </c:pt>
                <c:pt idx="29515">
                  <c:v>2.8118280000000002</c:v>
                </c:pt>
                <c:pt idx="29516">
                  <c:v>2.811372</c:v>
                </c:pt>
                <c:pt idx="29517">
                  <c:v>2.811852</c:v>
                </c:pt>
                <c:pt idx="29518">
                  <c:v>2.8107220000000002</c:v>
                </c:pt>
                <c:pt idx="29519">
                  <c:v>2.8127659999999999</c:v>
                </c:pt>
                <c:pt idx="29520">
                  <c:v>2.8160590000000001</c:v>
                </c:pt>
                <c:pt idx="29521">
                  <c:v>2.8225020000000001</c:v>
                </c:pt>
                <c:pt idx="29522">
                  <c:v>2.8217810000000001</c:v>
                </c:pt>
                <c:pt idx="29523">
                  <c:v>2.8194729999999999</c:v>
                </c:pt>
                <c:pt idx="29524">
                  <c:v>2.819858</c:v>
                </c:pt>
                <c:pt idx="29525">
                  <c:v>2.8354119999999998</c:v>
                </c:pt>
                <c:pt idx="29526">
                  <c:v>2.8620489999999998</c:v>
                </c:pt>
                <c:pt idx="29527">
                  <c:v>2.867194</c:v>
                </c:pt>
                <c:pt idx="29528">
                  <c:v>2.8553899999999999</c:v>
                </c:pt>
                <c:pt idx="29529">
                  <c:v>2.838441</c:v>
                </c:pt>
                <c:pt idx="29530">
                  <c:v>2.8108909999999998</c:v>
                </c:pt>
                <c:pt idx="29531">
                  <c:v>2.7971629999999998</c:v>
                </c:pt>
                <c:pt idx="29532">
                  <c:v>2.7945190000000002</c:v>
                </c:pt>
                <c:pt idx="29533">
                  <c:v>2.7892299999999999</c:v>
                </c:pt>
                <c:pt idx="29534">
                  <c:v>2.7926199999999999</c:v>
                </c:pt>
                <c:pt idx="29535">
                  <c:v>2.7988940000000002</c:v>
                </c:pt>
                <c:pt idx="29536">
                  <c:v>2.8044479999999998</c:v>
                </c:pt>
                <c:pt idx="29537">
                  <c:v>2.8064909999999998</c:v>
                </c:pt>
                <c:pt idx="29538">
                  <c:v>2.8078370000000001</c:v>
                </c:pt>
                <c:pt idx="29539">
                  <c:v>2.808799</c:v>
                </c:pt>
                <c:pt idx="29540">
                  <c:v>2.811299</c:v>
                </c:pt>
                <c:pt idx="29541">
                  <c:v>2.813367</c:v>
                </c:pt>
                <c:pt idx="29542">
                  <c:v>2.811131</c:v>
                </c:pt>
                <c:pt idx="29543">
                  <c:v>2.8096410000000001</c:v>
                </c:pt>
                <c:pt idx="29544">
                  <c:v>2.81392</c:v>
                </c:pt>
                <c:pt idx="29545">
                  <c:v>2.8145929999999999</c:v>
                </c:pt>
                <c:pt idx="29546">
                  <c:v>2.811636</c:v>
                </c:pt>
                <c:pt idx="29547">
                  <c:v>2.8119239999999999</c:v>
                </c:pt>
                <c:pt idx="29548">
                  <c:v>2.81053</c:v>
                </c:pt>
                <c:pt idx="29549">
                  <c:v>2.8153139999999999</c:v>
                </c:pt>
                <c:pt idx="29550">
                  <c:v>2.8176939999999999</c:v>
                </c:pt>
                <c:pt idx="29551">
                  <c:v>2.816757</c:v>
                </c:pt>
                <c:pt idx="29552">
                  <c:v>2.8125010000000001</c:v>
                </c:pt>
                <c:pt idx="29553">
                  <c:v>2.811588</c:v>
                </c:pt>
                <c:pt idx="29554">
                  <c:v>2.8049770000000001</c:v>
                </c:pt>
                <c:pt idx="29555">
                  <c:v>2.8077899999999998</c:v>
                </c:pt>
                <c:pt idx="29556">
                  <c:v>2.8103379999999998</c:v>
                </c:pt>
                <c:pt idx="29557">
                  <c:v>2.8162759999999998</c:v>
                </c:pt>
                <c:pt idx="29558">
                  <c:v>2.819858</c:v>
                </c:pt>
                <c:pt idx="29559">
                  <c:v>2.8169249999999999</c:v>
                </c:pt>
                <c:pt idx="29560">
                  <c:v>2.8160829999999999</c:v>
                </c:pt>
                <c:pt idx="29561">
                  <c:v>2.8182710000000002</c:v>
                </c:pt>
                <c:pt idx="29562">
                  <c:v>2.8199540000000001</c:v>
                </c:pt>
                <c:pt idx="29563">
                  <c:v>2.8216130000000001</c:v>
                </c:pt>
                <c:pt idx="29564">
                  <c:v>2.8244020000000001</c:v>
                </c:pt>
                <c:pt idx="29565">
                  <c:v>2.8465669999999998</c:v>
                </c:pt>
                <c:pt idx="29566">
                  <c:v>2.8779159999999999</c:v>
                </c:pt>
                <c:pt idx="29567">
                  <c:v>2.8798629999999998</c:v>
                </c:pt>
                <c:pt idx="29568">
                  <c:v>2.866641</c:v>
                </c:pt>
                <c:pt idx="29569">
                  <c:v>2.8382969999999998</c:v>
                </c:pt>
                <c:pt idx="29570">
                  <c:v>2.8043279999999999</c:v>
                </c:pt>
                <c:pt idx="29571">
                  <c:v>2.789447</c:v>
                </c:pt>
                <c:pt idx="29572">
                  <c:v>2.7896390000000002</c:v>
                </c:pt>
                <c:pt idx="29573">
                  <c:v>2.790721</c:v>
                </c:pt>
                <c:pt idx="29574">
                  <c:v>2.7918259999999999</c:v>
                </c:pt>
                <c:pt idx="29575">
                  <c:v>2.7922829999999998</c:v>
                </c:pt>
                <c:pt idx="29576">
                  <c:v>2.7947839999999999</c:v>
                </c:pt>
                <c:pt idx="29577">
                  <c:v>2.8016350000000001</c:v>
                </c:pt>
                <c:pt idx="29578">
                  <c:v>2.802597</c:v>
                </c:pt>
                <c:pt idx="29579">
                  <c:v>2.8062990000000001</c:v>
                </c:pt>
                <c:pt idx="29580">
                  <c:v>2.811372</c:v>
                </c:pt>
                <c:pt idx="29581">
                  <c:v>2.8109150000000001</c:v>
                </c:pt>
                <c:pt idx="29582">
                  <c:v>2.8093279999999998</c:v>
                </c:pt>
                <c:pt idx="29583">
                  <c:v>2.810746</c:v>
                </c:pt>
                <c:pt idx="29584">
                  <c:v>2.8111549999999998</c:v>
                </c:pt>
                <c:pt idx="29585">
                  <c:v>2.8085830000000001</c:v>
                </c:pt>
                <c:pt idx="29586">
                  <c:v>2.8080539999999998</c:v>
                </c:pt>
                <c:pt idx="29587">
                  <c:v>2.806203</c:v>
                </c:pt>
                <c:pt idx="29588">
                  <c:v>2.8009379999999999</c:v>
                </c:pt>
                <c:pt idx="29589">
                  <c:v>2.801491</c:v>
                </c:pt>
                <c:pt idx="29590">
                  <c:v>2.8024529999999999</c:v>
                </c:pt>
                <c:pt idx="29591">
                  <c:v>2.8032460000000001</c:v>
                </c:pt>
                <c:pt idx="29592">
                  <c:v>2.8052649999999999</c:v>
                </c:pt>
                <c:pt idx="29593">
                  <c:v>2.80904</c:v>
                </c:pt>
                <c:pt idx="29594">
                  <c:v>2.8107709999999999</c:v>
                </c:pt>
                <c:pt idx="29595">
                  <c:v>2.8091599999999999</c:v>
                </c:pt>
                <c:pt idx="29596">
                  <c:v>2.8074050000000002</c:v>
                </c:pt>
                <c:pt idx="29597">
                  <c:v>2.8079100000000001</c:v>
                </c:pt>
                <c:pt idx="29598">
                  <c:v>2.8086069999999999</c:v>
                </c:pt>
                <c:pt idx="29599">
                  <c:v>2.8093759999999999</c:v>
                </c:pt>
                <c:pt idx="29600">
                  <c:v>2.809256</c:v>
                </c:pt>
                <c:pt idx="29601">
                  <c:v>2.8163960000000001</c:v>
                </c:pt>
                <c:pt idx="29602">
                  <c:v>2.8251469999999999</c:v>
                </c:pt>
                <c:pt idx="29603">
                  <c:v>2.8226469999999999</c:v>
                </c:pt>
                <c:pt idx="29604">
                  <c:v>2.8168769999999999</c:v>
                </c:pt>
                <c:pt idx="29605">
                  <c:v>2.8168530000000001</c:v>
                </c:pt>
                <c:pt idx="29606">
                  <c:v>2.8179829999999999</c:v>
                </c:pt>
                <c:pt idx="29607">
                  <c:v>2.8164440000000002</c:v>
                </c:pt>
                <c:pt idx="29608">
                  <c:v>2.8144010000000002</c:v>
                </c:pt>
                <c:pt idx="29609">
                  <c:v>2.8121649999999998</c:v>
                </c:pt>
                <c:pt idx="29610">
                  <c:v>2.8122370000000001</c:v>
                </c:pt>
                <c:pt idx="29611">
                  <c:v>2.8137509999999999</c:v>
                </c:pt>
                <c:pt idx="29612">
                  <c:v>2.8143769999999999</c:v>
                </c:pt>
                <c:pt idx="29613">
                  <c:v>2.8133430000000001</c:v>
                </c:pt>
                <c:pt idx="29614">
                  <c:v>2.8127900000000001</c:v>
                </c:pt>
                <c:pt idx="29615">
                  <c:v>2.815795</c:v>
                </c:pt>
                <c:pt idx="29616">
                  <c:v>2.816011</c:v>
                </c:pt>
                <c:pt idx="29617">
                  <c:v>2.816011</c:v>
                </c:pt>
                <c:pt idx="29618">
                  <c:v>2.8196180000000002</c:v>
                </c:pt>
                <c:pt idx="29619">
                  <c:v>2.8168289999999998</c:v>
                </c:pt>
                <c:pt idx="29620">
                  <c:v>2.8154340000000002</c:v>
                </c:pt>
                <c:pt idx="29621">
                  <c:v>2.8152900000000001</c:v>
                </c:pt>
                <c:pt idx="29622">
                  <c:v>2.8170929999999998</c:v>
                </c:pt>
                <c:pt idx="29623">
                  <c:v>2.8186079999999998</c:v>
                </c:pt>
                <c:pt idx="29624">
                  <c:v>2.817863</c:v>
                </c:pt>
                <c:pt idx="29625">
                  <c:v>2.8169729999999999</c:v>
                </c:pt>
                <c:pt idx="29626">
                  <c:v>2.8162759999999998</c:v>
                </c:pt>
                <c:pt idx="29627">
                  <c:v>2.8163239999999998</c:v>
                </c:pt>
                <c:pt idx="29628">
                  <c:v>2.812189</c:v>
                </c:pt>
                <c:pt idx="29629">
                  <c:v>2.8110590000000002</c:v>
                </c:pt>
                <c:pt idx="29630">
                  <c:v>2.8126220000000002</c:v>
                </c:pt>
                <c:pt idx="29631">
                  <c:v>2.8122850000000001</c:v>
                </c:pt>
                <c:pt idx="29632">
                  <c:v>2.8095919999999999</c:v>
                </c:pt>
                <c:pt idx="29633">
                  <c:v>2.8079580000000002</c:v>
                </c:pt>
                <c:pt idx="29634">
                  <c:v>2.809472</c:v>
                </c:pt>
                <c:pt idx="29635">
                  <c:v>2.8075009999999998</c:v>
                </c:pt>
                <c:pt idx="29636">
                  <c:v>2.811347</c:v>
                </c:pt>
                <c:pt idx="29637">
                  <c:v>2.8125260000000001</c:v>
                </c:pt>
                <c:pt idx="29638">
                  <c:v>2.8119969999999999</c:v>
                </c:pt>
                <c:pt idx="29639">
                  <c:v>2.814425</c:v>
                </c:pt>
                <c:pt idx="29640">
                  <c:v>2.8153139999999999</c:v>
                </c:pt>
                <c:pt idx="29641">
                  <c:v>2.8158430000000001</c:v>
                </c:pt>
                <c:pt idx="29642">
                  <c:v>2.8178869999999998</c:v>
                </c:pt>
                <c:pt idx="29643">
                  <c:v>2.819569</c:v>
                </c:pt>
                <c:pt idx="29644">
                  <c:v>2.8154819999999998</c:v>
                </c:pt>
                <c:pt idx="29645">
                  <c:v>2.8130060000000001</c:v>
                </c:pt>
                <c:pt idx="29646">
                  <c:v>2.8121649999999998</c:v>
                </c:pt>
                <c:pt idx="29647">
                  <c:v>2.81053</c:v>
                </c:pt>
                <c:pt idx="29648">
                  <c:v>2.8107950000000002</c:v>
                </c:pt>
                <c:pt idx="29649">
                  <c:v>2.8099530000000001</c:v>
                </c:pt>
                <c:pt idx="29650">
                  <c:v>2.8101449999999999</c:v>
                </c:pt>
                <c:pt idx="29651">
                  <c:v>2.8076210000000001</c:v>
                </c:pt>
                <c:pt idx="29652">
                  <c:v>2.8105540000000002</c:v>
                </c:pt>
                <c:pt idx="29653">
                  <c:v>2.8134389999999998</c:v>
                </c:pt>
                <c:pt idx="29654">
                  <c:v>2.8136070000000002</c:v>
                </c:pt>
                <c:pt idx="29655">
                  <c:v>2.8140640000000001</c:v>
                </c:pt>
                <c:pt idx="29656">
                  <c:v>2.8178869999999998</c:v>
                </c:pt>
                <c:pt idx="29657">
                  <c:v>2.8161559999999999</c:v>
                </c:pt>
                <c:pt idx="29658">
                  <c:v>2.818295</c:v>
                </c:pt>
                <c:pt idx="29659">
                  <c:v>2.8219970000000001</c:v>
                </c:pt>
                <c:pt idx="29660">
                  <c:v>2.835388</c:v>
                </c:pt>
                <c:pt idx="29661">
                  <c:v>2.8572410000000001</c:v>
                </c:pt>
                <c:pt idx="29662">
                  <c:v>2.860703</c:v>
                </c:pt>
                <c:pt idx="29663">
                  <c:v>2.8466629999999999</c:v>
                </c:pt>
                <c:pt idx="29664">
                  <c:v>2.8291379999999999</c:v>
                </c:pt>
                <c:pt idx="29665">
                  <c:v>2.8052890000000001</c:v>
                </c:pt>
                <c:pt idx="29666">
                  <c:v>2.7925960000000001</c:v>
                </c:pt>
                <c:pt idx="29667">
                  <c:v>2.793005</c:v>
                </c:pt>
                <c:pt idx="29668">
                  <c:v>2.7886769999999999</c:v>
                </c:pt>
                <c:pt idx="29669">
                  <c:v>2.793005</c:v>
                </c:pt>
                <c:pt idx="29670">
                  <c:v>2.797644</c:v>
                </c:pt>
                <c:pt idx="29671">
                  <c:v>2.8047360000000001</c:v>
                </c:pt>
                <c:pt idx="29672">
                  <c:v>2.816036</c:v>
                </c:pt>
                <c:pt idx="29673">
                  <c:v>2.8184149999999999</c:v>
                </c:pt>
                <c:pt idx="29674">
                  <c:v>2.8169729999999999</c:v>
                </c:pt>
                <c:pt idx="29675">
                  <c:v>2.8184879999999999</c:v>
                </c:pt>
                <c:pt idx="29676">
                  <c:v>2.820363</c:v>
                </c:pt>
                <c:pt idx="29677">
                  <c:v>2.820459</c:v>
                </c:pt>
                <c:pt idx="29678">
                  <c:v>2.823296</c:v>
                </c:pt>
                <c:pt idx="29679">
                  <c:v>2.8242090000000002</c:v>
                </c:pt>
                <c:pt idx="29680">
                  <c:v>2.8231269999999999</c:v>
                </c:pt>
                <c:pt idx="29681">
                  <c:v>2.8221660000000002</c:v>
                </c:pt>
                <c:pt idx="29682">
                  <c:v>2.8231999999999999</c:v>
                </c:pt>
                <c:pt idx="29683">
                  <c:v>2.8197619999999999</c:v>
                </c:pt>
                <c:pt idx="29684">
                  <c:v>2.8170449999999998</c:v>
                </c:pt>
                <c:pt idx="29685">
                  <c:v>2.8200259999999999</c:v>
                </c:pt>
                <c:pt idx="29686">
                  <c:v>2.82118</c:v>
                </c:pt>
                <c:pt idx="29687">
                  <c:v>2.8159390000000002</c:v>
                </c:pt>
                <c:pt idx="29688">
                  <c:v>2.8150019999999998</c:v>
                </c:pt>
                <c:pt idx="29689">
                  <c:v>2.8160590000000001</c:v>
                </c:pt>
                <c:pt idx="29690">
                  <c:v>2.8154819999999998</c:v>
                </c:pt>
                <c:pt idx="29691">
                  <c:v>2.8155060000000001</c:v>
                </c:pt>
                <c:pt idx="29692">
                  <c:v>2.8136549999999998</c:v>
                </c:pt>
                <c:pt idx="29693">
                  <c:v>2.817526</c:v>
                </c:pt>
                <c:pt idx="29694">
                  <c:v>2.8202910000000001</c:v>
                </c:pt>
                <c:pt idx="29695">
                  <c:v>2.8207230000000001</c:v>
                </c:pt>
                <c:pt idx="29696">
                  <c:v>2.8228870000000001</c:v>
                </c:pt>
                <c:pt idx="29697">
                  <c:v>2.8246660000000001</c:v>
                </c:pt>
                <c:pt idx="29698">
                  <c:v>2.8245459999999998</c:v>
                </c:pt>
                <c:pt idx="29699">
                  <c:v>2.8218290000000001</c:v>
                </c:pt>
                <c:pt idx="29700">
                  <c:v>2.8200020000000001</c:v>
                </c:pt>
                <c:pt idx="29701">
                  <c:v>2.8199299999999998</c:v>
                </c:pt>
                <c:pt idx="29702">
                  <c:v>2.8200020000000001</c:v>
                </c:pt>
                <c:pt idx="29703">
                  <c:v>2.8174540000000001</c:v>
                </c:pt>
                <c:pt idx="29704">
                  <c:v>2.815795</c:v>
                </c:pt>
                <c:pt idx="29705">
                  <c:v>2.8150979999999999</c:v>
                </c:pt>
                <c:pt idx="29706">
                  <c:v>2.8125010000000001</c:v>
                </c:pt>
                <c:pt idx="29707">
                  <c:v>2.811636</c:v>
                </c:pt>
                <c:pt idx="29708">
                  <c:v>2.8121649999999998</c:v>
                </c:pt>
                <c:pt idx="29709">
                  <c:v>2.811083</c:v>
                </c:pt>
                <c:pt idx="29710">
                  <c:v>2.8149540000000002</c:v>
                </c:pt>
                <c:pt idx="29711">
                  <c:v>2.8194490000000001</c:v>
                </c:pt>
                <c:pt idx="29712">
                  <c:v>2.821396</c:v>
                </c:pt>
                <c:pt idx="29713">
                  <c:v>2.820964</c:v>
                </c:pt>
                <c:pt idx="29714">
                  <c:v>2.8207230000000001</c:v>
                </c:pt>
                <c:pt idx="29715">
                  <c:v>2.820964</c:v>
                </c:pt>
                <c:pt idx="29716">
                  <c:v>2.8216610000000002</c:v>
                </c:pt>
                <c:pt idx="29717">
                  <c:v>2.8198820000000002</c:v>
                </c:pt>
                <c:pt idx="29718">
                  <c:v>2.8199299999999998</c:v>
                </c:pt>
                <c:pt idx="29719">
                  <c:v>2.8210839999999999</c:v>
                </c:pt>
                <c:pt idx="29720">
                  <c:v>2.8244250000000002</c:v>
                </c:pt>
                <c:pt idx="29721">
                  <c:v>2.821685</c:v>
                </c:pt>
                <c:pt idx="29722">
                  <c:v>2.8189199999999999</c:v>
                </c:pt>
                <c:pt idx="29723">
                  <c:v>2.8165640000000001</c:v>
                </c:pt>
                <c:pt idx="29724">
                  <c:v>2.8170449999999998</c:v>
                </c:pt>
                <c:pt idx="29725">
                  <c:v>2.8181509999999999</c:v>
                </c:pt>
                <c:pt idx="29726">
                  <c:v>2.8206030000000002</c:v>
                </c:pt>
                <c:pt idx="29727">
                  <c:v>2.8188240000000002</c:v>
                </c:pt>
                <c:pt idx="29728">
                  <c:v>2.8176459999999999</c:v>
                </c:pt>
                <c:pt idx="29729">
                  <c:v>2.8174299999999999</c:v>
                </c:pt>
                <c:pt idx="29730">
                  <c:v>2.8169729999999999</c:v>
                </c:pt>
                <c:pt idx="29731">
                  <c:v>2.8198820000000002</c:v>
                </c:pt>
                <c:pt idx="29732">
                  <c:v>2.8188</c:v>
                </c:pt>
                <c:pt idx="29733">
                  <c:v>2.8180070000000002</c:v>
                </c:pt>
                <c:pt idx="29734">
                  <c:v>2.819642</c:v>
                </c:pt>
                <c:pt idx="29735">
                  <c:v>2.8223340000000001</c:v>
                </c:pt>
                <c:pt idx="29736">
                  <c:v>2.8227669999999998</c:v>
                </c:pt>
                <c:pt idx="29737">
                  <c:v>2.8236080000000001</c:v>
                </c:pt>
                <c:pt idx="29738">
                  <c:v>2.82219</c:v>
                </c:pt>
                <c:pt idx="29739">
                  <c:v>2.81969</c:v>
                </c:pt>
                <c:pt idx="29740">
                  <c:v>2.8202419999999999</c:v>
                </c:pt>
                <c:pt idx="29741">
                  <c:v>2.8185359999999999</c:v>
                </c:pt>
                <c:pt idx="29742">
                  <c:v>2.8148819999999999</c:v>
                </c:pt>
                <c:pt idx="29743">
                  <c:v>2.8184149999999999</c:v>
                </c:pt>
                <c:pt idx="29744">
                  <c:v>2.8174060000000001</c:v>
                </c:pt>
                <c:pt idx="29745">
                  <c:v>2.8164920000000002</c:v>
                </c:pt>
                <c:pt idx="29746">
                  <c:v>2.817526</c:v>
                </c:pt>
                <c:pt idx="29747">
                  <c:v>2.8149540000000002</c:v>
                </c:pt>
                <c:pt idx="29748">
                  <c:v>2.8167089999999999</c:v>
                </c:pt>
                <c:pt idx="29749">
                  <c:v>2.8186800000000001</c:v>
                </c:pt>
                <c:pt idx="29750">
                  <c:v>2.8157230000000002</c:v>
                </c:pt>
                <c:pt idx="29751">
                  <c:v>2.8147129999999998</c:v>
                </c:pt>
                <c:pt idx="29752">
                  <c:v>2.8225739999999999</c:v>
                </c:pt>
                <c:pt idx="29753">
                  <c:v>2.825291</c:v>
                </c:pt>
                <c:pt idx="29754">
                  <c:v>2.8243290000000001</c:v>
                </c:pt>
                <c:pt idx="29755">
                  <c:v>2.8255560000000002</c:v>
                </c:pt>
                <c:pt idx="29756">
                  <c:v>2.828344</c:v>
                </c:pt>
                <c:pt idx="29757">
                  <c:v>2.8284639999999999</c:v>
                </c:pt>
                <c:pt idx="29758">
                  <c:v>2.8274309999999998</c:v>
                </c:pt>
                <c:pt idx="29759">
                  <c:v>2.827671</c:v>
                </c:pt>
                <c:pt idx="29760">
                  <c:v>2.8282240000000001</c:v>
                </c:pt>
                <c:pt idx="29761">
                  <c:v>2.8278150000000002</c:v>
                </c:pt>
                <c:pt idx="29762">
                  <c:v>2.8240889999999998</c:v>
                </c:pt>
                <c:pt idx="29763">
                  <c:v>2.8229109999999999</c:v>
                </c:pt>
                <c:pt idx="29764">
                  <c:v>2.8220700000000001</c:v>
                </c:pt>
                <c:pt idx="29765">
                  <c:v>2.818343</c:v>
                </c:pt>
                <c:pt idx="29766">
                  <c:v>2.8161320000000001</c:v>
                </c:pt>
                <c:pt idx="29767">
                  <c:v>2.8150019999999998</c:v>
                </c:pt>
                <c:pt idx="29768">
                  <c:v>2.811299</c:v>
                </c:pt>
                <c:pt idx="29769">
                  <c:v>2.8096410000000001</c:v>
                </c:pt>
                <c:pt idx="29770">
                  <c:v>2.81142</c:v>
                </c:pt>
                <c:pt idx="29771">
                  <c:v>2.8165640000000001</c:v>
                </c:pt>
                <c:pt idx="29772">
                  <c:v>2.8206509999999998</c:v>
                </c:pt>
                <c:pt idx="29773">
                  <c:v>2.8221180000000001</c:v>
                </c:pt>
                <c:pt idx="29774">
                  <c:v>2.8209399999999998</c:v>
                </c:pt>
                <c:pt idx="29775">
                  <c:v>2.818848</c:v>
                </c:pt>
                <c:pt idx="29776">
                  <c:v>2.8222139999999998</c:v>
                </c:pt>
                <c:pt idx="29777">
                  <c:v>2.8225500000000001</c:v>
                </c:pt>
                <c:pt idx="29778">
                  <c:v>2.8251710000000001</c:v>
                </c:pt>
                <c:pt idx="29779">
                  <c:v>2.8254589999999999</c:v>
                </c:pt>
                <c:pt idx="29780">
                  <c:v>2.8188</c:v>
                </c:pt>
                <c:pt idx="29781">
                  <c:v>2.8186079999999998</c:v>
                </c:pt>
                <c:pt idx="29782">
                  <c:v>2.8214929999999998</c:v>
                </c:pt>
                <c:pt idx="29783">
                  <c:v>2.8222139999999998</c:v>
                </c:pt>
                <c:pt idx="29784">
                  <c:v>2.8189440000000001</c:v>
                </c:pt>
                <c:pt idx="29785">
                  <c:v>2.8145210000000001</c:v>
                </c:pt>
                <c:pt idx="29786">
                  <c:v>2.812646</c:v>
                </c:pt>
                <c:pt idx="29787">
                  <c:v>2.8117559999999999</c:v>
                </c:pt>
                <c:pt idx="29788">
                  <c:v>2.8144010000000002</c:v>
                </c:pt>
                <c:pt idx="29789">
                  <c:v>2.8166359999999999</c:v>
                </c:pt>
                <c:pt idx="29790">
                  <c:v>2.8138239999999999</c:v>
                </c:pt>
                <c:pt idx="29791">
                  <c:v>2.812646</c:v>
                </c:pt>
                <c:pt idx="29792">
                  <c:v>2.816468</c:v>
                </c:pt>
                <c:pt idx="29793">
                  <c:v>2.8156509999999999</c:v>
                </c:pt>
                <c:pt idx="29794">
                  <c:v>2.8156750000000001</c:v>
                </c:pt>
                <c:pt idx="29795">
                  <c:v>2.8185600000000002</c:v>
                </c:pt>
                <c:pt idx="29796">
                  <c:v>2.8147609999999998</c:v>
                </c:pt>
                <c:pt idx="29797">
                  <c:v>2.8168289999999998</c:v>
                </c:pt>
                <c:pt idx="29798">
                  <c:v>2.8156750000000001</c:v>
                </c:pt>
                <c:pt idx="29799">
                  <c:v>2.8166359999999999</c:v>
                </c:pt>
                <c:pt idx="29800">
                  <c:v>2.8161800000000001</c:v>
                </c:pt>
                <c:pt idx="29801">
                  <c:v>2.813415</c:v>
                </c:pt>
                <c:pt idx="29802">
                  <c:v>2.8131020000000002</c:v>
                </c:pt>
                <c:pt idx="29803">
                  <c:v>2.8154340000000002</c:v>
                </c:pt>
                <c:pt idx="29804">
                  <c:v>2.8164199999999999</c:v>
                </c:pt>
                <c:pt idx="29805">
                  <c:v>2.8186079999999998</c:v>
                </c:pt>
                <c:pt idx="29806">
                  <c:v>2.8148330000000001</c:v>
                </c:pt>
                <c:pt idx="29807">
                  <c:v>2.8179110000000001</c:v>
                </c:pt>
                <c:pt idx="29808">
                  <c:v>2.8246180000000001</c:v>
                </c:pt>
                <c:pt idx="29809">
                  <c:v>2.8190879999999998</c:v>
                </c:pt>
                <c:pt idx="29810">
                  <c:v>2.81541</c:v>
                </c:pt>
                <c:pt idx="29811">
                  <c:v>2.8137509999999999</c:v>
                </c:pt>
                <c:pt idx="29812">
                  <c:v>2.8134389999999998</c:v>
                </c:pt>
                <c:pt idx="29813">
                  <c:v>2.8132950000000001</c:v>
                </c:pt>
                <c:pt idx="29814">
                  <c:v>2.8145929999999999</c:v>
                </c:pt>
                <c:pt idx="29815">
                  <c:v>2.8190409999999999</c:v>
                </c:pt>
                <c:pt idx="29816">
                  <c:v>2.8217089999999998</c:v>
                </c:pt>
                <c:pt idx="29817">
                  <c:v>2.8210359999999999</c:v>
                </c:pt>
                <c:pt idx="29818">
                  <c:v>2.8223099999999999</c:v>
                </c:pt>
                <c:pt idx="29819">
                  <c:v>2.8203390000000002</c:v>
                </c:pt>
                <c:pt idx="29820">
                  <c:v>2.8199779999999999</c:v>
                </c:pt>
                <c:pt idx="29821">
                  <c:v>2.8198340000000002</c:v>
                </c:pt>
                <c:pt idx="29822">
                  <c:v>2.8198820000000002</c:v>
                </c:pt>
                <c:pt idx="29823">
                  <c:v>2.818031</c:v>
                </c:pt>
                <c:pt idx="29824">
                  <c:v>2.8125499999999999</c:v>
                </c:pt>
                <c:pt idx="29825">
                  <c:v>2.8106260000000001</c:v>
                </c:pt>
                <c:pt idx="29826">
                  <c:v>2.8141120000000002</c:v>
                </c:pt>
                <c:pt idx="29827">
                  <c:v>2.8163960000000001</c:v>
                </c:pt>
                <c:pt idx="29828">
                  <c:v>2.8147609999999998</c:v>
                </c:pt>
                <c:pt idx="29829">
                  <c:v>2.8158669999999999</c:v>
                </c:pt>
                <c:pt idx="29830">
                  <c:v>2.8183669999999998</c:v>
                </c:pt>
                <c:pt idx="29831">
                  <c:v>2.817237</c:v>
                </c:pt>
                <c:pt idx="29832">
                  <c:v>2.8225500000000001</c:v>
                </c:pt>
                <c:pt idx="29833">
                  <c:v>2.8250510000000002</c:v>
                </c:pt>
                <c:pt idx="29834">
                  <c:v>2.8242569999999998</c:v>
                </c:pt>
                <c:pt idx="29835">
                  <c:v>2.8248820000000001</c:v>
                </c:pt>
                <c:pt idx="29836">
                  <c:v>2.8274789999999999</c:v>
                </c:pt>
                <c:pt idx="29837">
                  <c:v>2.83046</c:v>
                </c:pt>
                <c:pt idx="29838">
                  <c:v>2.8255789999999998</c:v>
                </c:pt>
                <c:pt idx="29839">
                  <c:v>2.8264450000000001</c:v>
                </c:pt>
                <c:pt idx="29840">
                  <c:v>2.8272620000000002</c:v>
                </c:pt>
                <c:pt idx="29841">
                  <c:v>2.82457</c:v>
                </c:pt>
                <c:pt idx="29842">
                  <c:v>2.824065</c:v>
                </c:pt>
                <c:pt idx="29843">
                  <c:v>2.821949</c:v>
                </c:pt>
                <c:pt idx="29844">
                  <c:v>2.819642</c:v>
                </c:pt>
                <c:pt idx="29845">
                  <c:v>2.8204829999999999</c:v>
                </c:pt>
                <c:pt idx="29846">
                  <c:v>2.8174540000000001</c:v>
                </c:pt>
                <c:pt idx="29847">
                  <c:v>2.8194249999999998</c:v>
                </c:pt>
                <c:pt idx="29848">
                  <c:v>2.8152900000000001</c:v>
                </c:pt>
                <c:pt idx="29849">
                  <c:v>2.8136070000000002</c:v>
                </c:pt>
                <c:pt idx="29850">
                  <c:v>2.8169970000000002</c:v>
                </c:pt>
                <c:pt idx="29851">
                  <c:v>2.8200020000000001</c:v>
                </c:pt>
                <c:pt idx="29852">
                  <c:v>2.820627</c:v>
                </c:pt>
                <c:pt idx="29853">
                  <c:v>2.823296</c:v>
                </c:pt>
                <c:pt idx="29854">
                  <c:v>2.8256519999999998</c:v>
                </c:pt>
                <c:pt idx="29855">
                  <c:v>2.8304360000000002</c:v>
                </c:pt>
                <c:pt idx="29856">
                  <c:v>2.8310369999999998</c:v>
                </c:pt>
                <c:pt idx="29857">
                  <c:v>2.833561</c:v>
                </c:pt>
                <c:pt idx="29858">
                  <c:v>2.8294980000000001</c:v>
                </c:pt>
                <c:pt idx="29859">
                  <c:v>2.8231269999999999</c:v>
                </c:pt>
                <c:pt idx="29860">
                  <c:v>2.8238479999999999</c:v>
                </c:pt>
                <c:pt idx="29861">
                  <c:v>2.8256760000000001</c:v>
                </c:pt>
                <c:pt idx="29862">
                  <c:v>2.8221660000000002</c:v>
                </c:pt>
                <c:pt idx="29863">
                  <c:v>2.8174779999999999</c:v>
                </c:pt>
                <c:pt idx="29864">
                  <c:v>2.8146170000000001</c:v>
                </c:pt>
                <c:pt idx="29865">
                  <c:v>2.8159390000000002</c:v>
                </c:pt>
                <c:pt idx="29866">
                  <c:v>2.8166120000000001</c:v>
                </c:pt>
                <c:pt idx="29867">
                  <c:v>2.817237</c:v>
                </c:pt>
                <c:pt idx="29868">
                  <c:v>2.8163960000000001</c:v>
                </c:pt>
                <c:pt idx="29869">
                  <c:v>2.811347</c:v>
                </c:pt>
                <c:pt idx="29870">
                  <c:v>2.8087029999999999</c:v>
                </c:pt>
                <c:pt idx="29871">
                  <c:v>2.8155549999999998</c:v>
                </c:pt>
                <c:pt idx="29872">
                  <c:v>2.8233679999999999</c:v>
                </c:pt>
                <c:pt idx="29873">
                  <c:v>2.823175</c:v>
                </c:pt>
                <c:pt idx="29874">
                  <c:v>2.8259880000000002</c:v>
                </c:pt>
                <c:pt idx="29875">
                  <c:v>2.8261560000000001</c:v>
                </c:pt>
                <c:pt idx="29876">
                  <c:v>2.822743</c:v>
                </c:pt>
                <c:pt idx="29877">
                  <c:v>2.8259880000000002</c:v>
                </c:pt>
                <c:pt idx="29878">
                  <c:v>2.82457</c:v>
                </c:pt>
                <c:pt idx="29879">
                  <c:v>2.8230789999999999</c:v>
                </c:pt>
                <c:pt idx="29880">
                  <c:v>2.8245939999999998</c:v>
                </c:pt>
                <c:pt idx="29881">
                  <c:v>2.8202660000000002</c:v>
                </c:pt>
                <c:pt idx="29882">
                  <c:v>2.8189199999999999</c:v>
                </c:pt>
                <c:pt idx="29883">
                  <c:v>2.8145929999999999</c:v>
                </c:pt>
                <c:pt idx="29884">
                  <c:v>2.8140640000000001</c:v>
                </c:pt>
                <c:pt idx="29885">
                  <c:v>2.8159149999999999</c:v>
                </c:pt>
                <c:pt idx="29886">
                  <c:v>2.8130299999999999</c:v>
                </c:pt>
                <c:pt idx="29887">
                  <c:v>2.8141120000000002</c:v>
                </c:pt>
                <c:pt idx="29888">
                  <c:v>2.80952</c:v>
                </c:pt>
                <c:pt idx="29889">
                  <c:v>2.8106740000000001</c:v>
                </c:pt>
                <c:pt idx="29890">
                  <c:v>2.8149540000000002</c:v>
                </c:pt>
                <c:pt idx="29891">
                  <c:v>2.8168289999999998</c:v>
                </c:pt>
                <c:pt idx="29892">
                  <c:v>2.8153139999999999</c:v>
                </c:pt>
                <c:pt idx="29893">
                  <c:v>2.8131020000000002</c:v>
                </c:pt>
                <c:pt idx="29894">
                  <c:v>2.8150019999999998</c:v>
                </c:pt>
                <c:pt idx="29895">
                  <c:v>2.8148089999999999</c:v>
                </c:pt>
                <c:pt idx="29896">
                  <c:v>2.813631</c:v>
                </c:pt>
                <c:pt idx="29897">
                  <c:v>2.8148089999999999</c:v>
                </c:pt>
                <c:pt idx="29898">
                  <c:v>2.818127</c:v>
                </c:pt>
                <c:pt idx="29899">
                  <c:v>2.818511</c:v>
                </c:pt>
                <c:pt idx="29900">
                  <c:v>2.819569</c:v>
                </c:pt>
                <c:pt idx="29901">
                  <c:v>2.8208190000000002</c:v>
                </c:pt>
                <c:pt idx="29902">
                  <c:v>2.8213240000000002</c:v>
                </c:pt>
                <c:pt idx="29903">
                  <c:v>2.820411</c:v>
                </c:pt>
                <c:pt idx="29904">
                  <c:v>2.8190650000000002</c:v>
                </c:pt>
                <c:pt idx="29905">
                  <c:v>2.8125979999999999</c:v>
                </c:pt>
                <c:pt idx="29906">
                  <c:v>2.8109869999999999</c:v>
                </c:pt>
                <c:pt idx="29907">
                  <c:v>2.8139919999999998</c:v>
                </c:pt>
                <c:pt idx="29908">
                  <c:v>2.814473</c:v>
                </c:pt>
                <c:pt idx="29909">
                  <c:v>2.8151220000000001</c:v>
                </c:pt>
                <c:pt idx="29910">
                  <c:v>2.8142079999999998</c:v>
                </c:pt>
                <c:pt idx="29911">
                  <c:v>2.8134389999999998</c:v>
                </c:pt>
                <c:pt idx="29912">
                  <c:v>2.8188</c:v>
                </c:pt>
                <c:pt idx="29913">
                  <c:v>2.8215409999999999</c:v>
                </c:pt>
                <c:pt idx="29914">
                  <c:v>2.8185600000000002</c:v>
                </c:pt>
                <c:pt idx="29915">
                  <c:v>2.8201700000000001</c:v>
                </c:pt>
                <c:pt idx="29916">
                  <c:v>2.8199779999999999</c:v>
                </c:pt>
                <c:pt idx="29917">
                  <c:v>2.8216130000000001</c:v>
                </c:pt>
                <c:pt idx="29918">
                  <c:v>2.8232719999999998</c:v>
                </c:pt>
                <c:pt idx="29919">
                  <c:v>2.8185600000000002</c:v>
                </c:pt>
                <c:pt idx="29920">
                  <c:v>2.8172860000000002</c:v>
                </c:pt>
                <c:pt idx="29921">
                  <c:v>2.8202419999999999</c:v>
                </c:pt>
                <c:pt idx="29922">
                  <c:v>2.8151459999999999</c:v>
                </c:pt>
                <c:pt idx="29923">
                  <c:v>2.813078</c:v>
                </c:pt>
                <c:pt idx="29924">
                  <c:v>2.8125499999999999</c:v>
                </c:pt>
                <c:pt idx="29925">
                  <c:v>2.8122129999999999</c:v>
                </c:pt>
                <c:pt idx="29926">
                  <c:v>2.8118759999999998</c:v>
                </c:pt>
                <c:pt idx="29927">
                  <c:v>2.816805</c:v>
                </c:pt>
                <c:pt idx="29928">
                  <c:v>2.8227669999999998</c:v>
                </c:pt>
                <c:pt idx="29929">
                  <c:v>2.823728</c:v>
                </c:pt>
                <c:pt idx="29930">
                  <c:v>2.8239930000000002</c:v>
                </c:pt>
                <c:pt idx="29931">
                  <c:v>2.8217089999999998</c:v>
                </c:pt>
                <c:pt idx="29932">
                  <c:v>2.8214450000000002</c:v>
                </c:pt>
                <c:pt idx="29933">
                  <c:v>2.8193049999999999</c:v>
                </c:pt>
                <c:pt idx="29934">
                  <c:v>2.8189199999999999</c:v>
                </c:pt>
                <c:pt idx="29935">
                  <c:v>2.8227190000000002</c:v>
                </c:pt>
                <c:pt idx="29936">
                  <c:v>2.825507</c:v>
                </c:pt>
                <c:pt idx="29937">
                  <c:v>2.8285369999999999</c:v>
                </c:pt>
                <c:pt idx="29938">
                  <c:v>2.827118</c:v>
                </c:pt>
                <c:pt idx="29939">
                  <c:v>2.826902</c:v>
                </c:pt>
                <c:pt idx="29940">
                  <c:v>2.8269500000000001</c:v>
                </c:pt>
                <c:pt idx="29941">
                  <c:v>2.826397</c:v>
                </c:pt>
                <c:pt idx="29942">
                  <c:v>2.8222139999999998</c:v>
                </c:pt>
                <c:pt idx="29943">
                  <c:v>2.8206030000000002</c:v>
                </c:pt>
                <c:pt idx="29944">
                  <c:v>2.8163719999999999</c:v>
                </c:pt>
                <c:pt idx="29945">
                  <c:v>2.818127</c:v>
                </c:pt>
                <c:pt idx="29946">
                  <c:v>2.8189199999999999</c:v>
                </c:pt>
                <c:pt idx="29947">
                  <c:v>2.8163239999999998</c:v>
                </c:pt>
                <c:pt idx="29948">
                  <c:v>2.8141600000000002</c:v>
                </c:pt>
                <c:pt idx="29949">
                  <c:v>2.8144969999999998</c:v>
                </c:pt>
                <c:pt idx="29950">
                  <c:v>2.8199540000000001</c:v>
                </c:pt>
                <c:pt idx="29951">
                  <c:v>2.821637</c:v>
                </c:pt>
                <c:pt idx="29952">
                  <c:v>2.821685</c:v>
                </c:pt>
                <c:pt idx="29953">
                  <c:v>2.8221419999999999</c:v>
                </c:pt>
                <c:pt idx="29954">
                  <c:v>2.823728</c:v>
                </c:pt>
                <c:pt idx="29955">
                  <c:v>2.8241369999999999</c:v>
                </c:pt>
                <c:pt idx="29956">
                  <c:v>2.8259880000000002</c:v>
                </c:pt>
                <c:pt idx="29957">
                  <c:v>2.8251469999999999</c:v>
                </c:pt>
                <c:pt idx="29958">
                  <c:v>2.8227669999999998</c:v>
                </c:pt>
                <c:pt idx="29959">
                  <c:v>2.8251469999999999</c:v>
                </c:pt>
                <c:pt idx="29960">
                  <c:v>2.8284159999999998</c:v>
                </c:pt>
                <c:pt idx="29961">
                  <c:v>2.8300990000000001</c:v>
                </c:pt>
                <c:pt idx="29962">
                  <c:v>2.8269739999999999</c:v>
                </c:pt>
                <c:pt idx="29963">
                  <c:v>2.8238249999999998</c:v>
                </c:pt>
                <c:pt idx="29964">
                  <c:v>2.8242569999999998</c:v>
                </c:pt>
                <c:pt idx="29965">
                  <c:v>2.820964</c:v>
                </c:pt>
                <c:pt idx="29966">
                  <c:v>2.8200500000000002</c:v>
                </c:pt>
                <c:pt idx="29967">
                  <c:v>2.8173339999999998</c:v>
                </c:pt>
                <c:pt idx="29968">
                  <c:v>2.817863</c:v>
                </c:pt>
                <c:pt idx="29969">
                  <c:v>2.8186559999999998</c:v>
                </c:pt>
                <c:pt idx="29970">
                  <c:v>2.8180070000000002</c:v>
                </c:pt>
                <c:pt idx="29971">
                  <c:v>2.812189</c:v>
                </c:pt>
                <c:pt idx="29972">
                  <c:v>2.8163239999999998</c:v>
                </c:pt>
                <c:pt idx="29973">
                  <c:v>2.8251710000000001</c:v>
                </c:pt>
                <c:pt idx="29974">
                  <c:v>2.828392</c:v>
                </c:pt>
                <c:pt idx="29975">
                  <c:v>2.8273830000000002</c:v>
                </c:pt>
                <c:pt idx="29976">
                  <c:v>2.8271660000000001</c:v>
                </c:pt>
                <c:pt idx="29977">
                  <c:v>2.8277670000000001</c:v>
                </c:pt>
                <c:pt idx="29978">
                  <c:v>2.8256519999999998</c:v>
                </c:pt>
                <c:pt idx="29979">
                  <c:v>2.8266849999999999</c:v>
                </c:pt>
                <c:pt idx="29980">
                  <c:v>2.827671</c:v>
                </c:pt>
                <c:pt idx="29981">
                  <c:v>2.825507</c:v>
                </c:pt>
                <c:pt idx="29982">
                  <c:v>2.8202910000000001</c:v>
                </c:pt>
                <c:pt idx="29983">
                  <c:v>2.8194490000000001</c:v>
                </c:pt>
                <c:pt idx="29984">
                  <c:v>2.8198340000000002</c:v>
                </c:pt>
                <c:pt idx="29985">
                  <c:v>2.8153380000000001</c:v>
                </c:pt>
                <c:pt idx="29986">
                  <c:v>2.8171650000000001</c:v>
                </c:pt>
                <c:pt idx="29987">
                  <c:v>2.81969</c:v>
                </c:pt>
                <c:pt idx="29988">
                  <c:v>2.8214450000000002</c:v>
                </c:pt>
                <c:pt idx="29989">
                  <c:v>2.8211080000000002</c:v>
                </c:pt>
                <c:pt idx="29990">
                  <c:v>2.819906</c:v>
                </c:pt>
                <c:pt idx="29991">
                  <c:v>2.8214929999999998</c:v>
                </c:pt>
                <c:pt idx="29992">
                  <c:v>2.823248</c:v>
                </c:pt>
                <c:pt idx="29993">
                  <c:v>2.8253629999999998</c:v>
                </c:pt>
                <c:pt idx="29994">
                  <c:v>2.8236560000000002</c:v>
                </c:pt>
                <c:pt idx="29995">
                  <c:v>2.8217810000000001</c:v>
                </c:pt>
                <c:pt idx="29996">
                  <c:v>2.8239930000000002</c:v>
                </c:pt>
                <c:pt idx="29997">
                  <c:v>2.8270219999999999</c:v>
                </c:pt>
                <c:pt idx="29998">
                  <c:v>2.8277909999999999</c:v>
                </c:pt>
                <c:pt idx="29999">
                  <c:v>2.8289689999999998</c:v>
                </c:pt>
                <c:pt idx="30000">
                  <c:v>2.8263729999999998</c:v>
                </c:pt>
                <c:pt idx="30001">
                  <c:v>2.8249059999999999</c:v>
                </c:pt>
                <c:pt idx="30002">
                  <c:v>2.8254589999999999</c:v>
                </c:pt>
                <c:pt idx="30003">
                  <c:v>2.8223340000000001</c:v>
                </c:pt>
                <c:pt idx="30004">
                  <c:v>2.8171409999999999</c:v>
                </c:pt>
                <c:pt idx="30005">
                  <c:v>2.8144010000000002</c:v>
                </c:pt>
                <c:pt idx="30006">
                  <c:v>2.813367</c:v>
                </c:pt>
                <c:pt idx="30007">
                  <c:v>2.8142320000000001</c:v>
                </c:pt>
                <c:pt idx="30008">
                  <c:v>2.8145210000000001</c:v>
                </c:pt>
                <c:pt idx="30009">
                  <c:v>2.817237</c:v>
                </c:pt>
                <c:pt idx="30010">
                  <c:v>2.819858</c:v>
                </c:pt>
                <c:pt idx="30011">
                  <c:v>2.8202910000000001</c:v>
                </c:pt>
                <c:pt idx="30012">
                  <c:v>2.8209399999999998</c:v>
                </c:pt>
                <c:pt idx="30013">
                  <c:v>2.8229829999999998</c:v>
                </c:pt>
                <c:pt idx="30014">
                  <c:v>2.821637</c:v>
                </c:pt>
                <c:pt idx="30015">
                  <c:v>2.8220939999999999</c:v>
                </c:pt>
                <c:pt idx="30016">
                  <c:v>2.8227190000000002</c:v>
                </c:pt>
                <c:pt idx="30017">
                  <c:v>2.82368</c:v>
                </c:pt>
                <c:pt idx="30018">
                  <c:v>2.8242569999999998</c:v>
                </c:pt>
                <c:pt idx="30019">
                  <c:v>2.8215409999999999</c:v>
                </c:pt>
                <c:pt idx="30020">
                  <c:v>2.817574</c:v>
                </c:pt>
                <c:pt idx="30021">
                  <c:v>2.8191609999999998</c:v>
                </c:pt>
                <c:pt idx="30022">
                  <c:v>2.817237</c:v>
                </c:pt>
                <c:pt idx="30023">
                  <c:v>2.8147609999999998</c:v>
                </c:pt>
                <c:pt idx="30024">
                  <c:v>2.8183910000000001</c:v>
                </c:pt>
                <c:pt idx="30025">
                  <c:v>2.8191130000000002</c:v>
                </c:pt>
                <c:pt idx="30026">
                  <c:v>2.817526</c:v>
                </c:pt>
                <c:pt idx="30027">
                  <c:v>2.8153860000000002</c:v>
                </c:pt>
                <c:pt idx="30028">
                  <c:v>2.8182469999999999</c:v>
                </c:pt>
                <c:pt idx="30029">
                  <c:v>2.8241849999999999</c:v>
                </c:pt>
                <c:pt idx="30030">
                  <c:v>2.822743</c:v>
                </c:pt>
                <c:pt idx="30031">
                  <c:v>2.8242090000000002</c:v>
                </c:pt>
                <c:pt idx="30032">
                  <c:v>2.8259880000000002</c:v>
                </c:pt>
                <c:pt idx="30033">
                  <c:v>2.826301</c:v>
                </c:pt>
                <c:pt idx="30034">
                  <c:v>2.8238249999999998</c:v>
                </c:pt>
                <c:pt idx="30035">
                  <c:v>2.8225259999999999</c:v>
                </c:pt>
                <c:pt idx="30036">
                  <c:v>2.8254109999999999</c:v>
                </c:pt>
                <c:pt idx="30037">
                  <c:v>2.822695</c:v>
                </c:pt>
                <c:pt idx="30038">
                  <c:v>2.8222860000000001</c:v>
                </c:pt>
                <c:pt idx="30039">
                  <c:v>2.8218290000000001</c:v>
                </c:pt>
                <c:pt idx="30040">
                  <c:v>2.8212280000000001</c:v>
                </c:pt>
                <c:pt idx="30041">
                  <c:v>2.8183189999999998</c:v>
                </c:pt>
                <c:pt idx="30042">
                  <c:v>2.8193769999999998</c:v>
                </c:pt>
                <c:pt idx="30043">
                  <c:v>2.8226469999999999</c:v>
                </c:pt>
                <c:pt idx="30044">
                  <c:v>2.8244500000000001</c:v>
                </c:pt>
                <c:pt idx="30045">
                  <c:v>2.819858</c:v>
                </c:pt>
                <c:pt idx="30046">
                  <c:v>2.8169249999999999</c:v>
                </c:pt>
                <c:pt idx="30047">
                  <c:v>2.8189440000000001</c:v>
                </c:pt>
                <c:pt idx="30048">
                  <c:v>2.8176220000000001</c:v>
                </c:pt>
                <c:pt idx="30049">
                  <c:v>2.8172609999999998</c:v>
                </c:pt>
                <c:pt idx="30050">
                  <c:v>2.8199779999999999</c:v>
                </c:pt>
                <c:pt idx="30051">
                  <c:v>2.823296</c:v>
                </c:pt>
                <c:pt idx="30052">
                  <c:v>2.82707</c:v>
                </c:pt>
                <c:pt idx="30053">
                  <c:v>2.825844</c:v>
                </c:pt>
                <c:pt idx="30054">
                  <c:v>2.8246660000000001</c:v>
                </c:pt>
                <c:pt idx="30055">
                  <c:v>2.8226230000000001</c:v>
                </c:pt>
                <c:pt idx="30056">
                  <c:v>2.8192089999999999</c:v>
                </c:pt>
                <c:pt idx="30057">
                  <c:v>2.819353</c:v>
                </c:pt>
                <c:pt idx="30058">
                  <c:v>2.8227669999999998</c:v>
                </c:pt>
                <c:pt idx="30059">
                  <c:v>2.824065</c:v>
                </c:pt>
                <c:pt idx="30060">
                  <c:v>2.8233920000000001</c:v>
                </c:pt>
                <c:pt idx="30061">
                  <c:v>2.824281</c:v>
                </c:pt>
                <c:pt idx="30062">
                  <c:v>2.8199540000000001</c:v>
                </c:pt>
                <c:pt idx="30063">
                  <c:v>2.8161079999999998</c:v>
                </c:pt>
                <c:pt idx="30064">
                  <c:v>2.8162039999999999</c:v>
                </c:pt>
                <c:pt idx="30065">
                  <c:v>2.8188960000000001</c:v>
                </c:pt>
                <c:pt idx="30066">
                  <c:v>2.8181029999999998</c:v>
                </c:pt>
                <c:pt idx="30067">
                  <c:v>2.821949</c:v>
                </c:pt>
                <c:pt idx="30068">
                  <c:v>2.8197619999999999</c:v>
                </c:pt>
                <c:pt idx="30069">
                  <c:v>2.8196180000000002</c:v>
                </c:pt>
                <c:pt idx="30070">
                  <c:v>2.8214450000000002</c:v>
                </c:pt>
                <c:pt idx="30071">
                  <c:v>2.8246899999999999</c:v>
                </c:pt>
                <c:pt idx="30072">
                  <c:v>2.8228629999999999</c:v>
                </c:pt>
                <c:pt idx="30073">
                  <c:v>2.8246899999999999</c:v>
                </c:pt>
                <c:pt idx="30074">
                  <c:v>2.8263250000000002</c:v>
                </c:pt>
                <c:pt idx="30075">
                  <c:v>2.8251230000000001</c:v>
                </c:pt>
                <c:pt idx="30076">
                  <c:v>2.8207230000000001</c:v>
                </c:pt>
                <c:pt idx="30077">
                  <c:v>2.8203390000000002</c:v>
                </c:pt>
                <c:pt idx="30078">
                  <c:v>2.8193290000000002</c:v>
                </c:pt>
                <c:pt idx="30079">
                  <c:v>2.8174060000000001</c:v>
                </c:pt>
                <c:pt idx="30080">
                  <c:v>2.8178139999999998</c:v>
                </c:pt>
                <c:pt idx="30081">
                  <c:v>2.8172130000000002</c:v>
                </c:pt>
                <c:pt idx="30082">
                  <c:v>2.8153619999999999</c:v>
                </c:pt>
                <c:pt idx="30083">
                  <c:v>2.814689</c:v>
                </c:pt>
                <c:pt idx="30084">
                  <c:v>2.8125010000000001</c:v>
                </c:pt>
                <c:pt idx="30085">
                  <c:v>2.8118759999999998</c:v>
                </c:pt>
                <c:pt idx="30086">
                  <c:v>2.811035</c:v>
                </c:pt>
                <c:pt idx="30087">
                  <c:v>2.8150499999999998</c:v>
                </c:pt>
                <c:pt idx="30088">
                  <c:v>2.819642</c:v>
                </c:pt>
                <c:pt idx="30089">
                  <c:v>2.8265410000000002</c:v>
                </c:pt>
                <c:pt idx="30090">
                  <c:v>2.831782</c:v>
                </c:pt>
                <c:pt idx="30091">
                  <c:v>2.8326229999999999</c:v>
                </c:pt>
                <c:pt idx="30092">
                  <c:v>2.8317580000000002</c:v>
                </c:pt>
                <c:pt idx="30093">
                  <c:v>2.8287049999999998</c:v>
                </c:pt>
                <c:pt idx="30094">
                  <c:v>2.8272140000000001</c:v>
                </c:pt>
                <c:pt idx="30095">
                  <c:v>2.8376239999999999</c:v>
                </c:pt>
                <c:pt idx="30096">
                  <c:v>2.8917630000000001</c:v>
                </c:pt>
                <c:pt idx="30097">
                  <c:v>2.9280400000000002</c:v>
                </c:pt>
                <c:pt idx="30098">
                  <c:v>2.9259970000000002</c:v>
                </c:pt>
                <c:pt idx="30099">
                  <c:v>2.9021490000000001</c:v>
                </c:pt>
                <c:pt idx="30100">
                  <c:v>2.8570730000000002</c:v>
                </c:pt>
                <c:pt idx="30101">
                  <c:v>2.8055059999999998</c:v>
                </c:pt>
                <c:pt idx="30102">
                  <c:v>2.7898070000000001</c:v>
                </c:pt>
                <c:pt idx="30103">
                  <c:v>2.7815129999999999</c:v>
                </c:pt>
                <c:pt idx="30104">
                  <c:v>2.7778589999999999</c:v>
                </c:pt>
                <c:pt idx="30105">
                  <c:v>2.7910330000000001</c:v>
                </c:pt>
                <c:pt idx="30106">
                  <c:v>2.799712</c:v>
                </c:pt>
                <c:pt idx="30107">
                  <c:v>2.8050730000000001</c:v>
                </c:pt>
                <c:pt idx="30108">
                  <c:v>2.80904</c:v>
                </c:pt>
                <c:pt idx="30109">
                  <c:v>2.811035</c:v>
                </c:pt>
                <c:pt idx="30110">
                  <c:v>2.8179590000000001</c:v>
                </c:pt>
                <c:pt idx="30111">
                  <c:v>2.8203870000000002</c:v>
                </c:pt>
                <c:pt idx="30112">
                  <c:v>2.8207469999999999</c:v>
                </c:pt>
                <c:pt idx="30113">
                  <c:v>2.819016</c:v>
                </c:pt>
                <c:pt idx="30114">
                  <c:v>2.8167330000000002</c:v>
                </c:pt>
                <c:pt idx="30115">
                  <c:v>2.816468</c:v>
                </c:pt>
                <c:pt idx="30116">
                  <c:v>2.816516</c:v>
                </c:pt>
                <c:pt idx="30117">
                  <c:v>2.8169970000000002</c:v>
                </c:pt>
                <c:pt idx="30118">
                  <c:v>2.8142320000000001</c:v>
                </c:pt>
                <c:pt idx="30119">
                  <c:v>2.8161559999999999</c:v>
                </c:pt>
                <c:pt idx="30120">
                  <c:v>2.8127900000000001</c:v>
                </c:pt>
                <c:pt idx="30121">
                  <c:v>2.8157709999999998</c:v>
                </c:pt>
                <c:pt idx="30122">
                  <c:v>2.8146409999999999</c:v>
                </c:pt>
                <c:pt idx="30123">
                  <c:v>2.814689</c:v>
                </c:pt>
                <c:pt idx="30124">
                  <c:v>2.815242</c:v>
                </c:pt>
                <c:pt idx="30125">
                  <c:v>2.8173819999999998</c:v>
                </c:pt>
                <c:pt idx="30126">
                  <c:v>2.8210600000000001</c:v>
                </c:pt>
                <c:pt idx="30127">
                  <c:v>2.8238729999999999</c:v>
                </c:pt>
                <c:pt idx="30128">
                  <c:v>2.822454</c:v>
                </c:pt>
                <c:pt idx="30129">
                  <c:v>2.8244500000000001</c:v>
                </c:pt>
                <c:pt idx="30130">
                  <c:v>2.8244020000000001</c:v>
                </c:pt>
                <c:pt idx="30131">
                  <c:v>2.8232240000000002</c:v>
                </c:pt>
                <c:pt idx="30132">
                  <c:v>2.8231510000000002</c:v>
                </c:pt>
                <c:pt idx="30133">
                  <c:v>2.83094</c:v>
                </c:pt>
                <c:pt idx="30134">
                  <c:v>2.83094</c:v>
                </c:pt>
                <c:pt idx="30135">
                  <c:v>2.8281520000000002</c:v>
                </c:pt>
                <c:pt idx="30136">
                  <c:v>2.8265889999999998</c:v>
                </c:pt>
                <c:pt idx="30137">
                  <c:v>2.8269739999999999</c:v>
                </c:pt>
                <c:pt idx="30138">
                  <c:v>2.8237040000000002</c:v>
                </c:pt>
                <c:pt idx="30139">
                  <c:v>2.8206030000000002</c:v>
                </c:pt>
                <c:pt idx="30140">
                  <c:v>2.819401</c:v>
                </c:pt>
                <c:pt idx="30141">
                  <c:v>2.8135110000000001</c:v>
                </c:pt>
                <c:pt idx="30142">
                  <c:v>2.8128139999999999</c:v>
                </c:pt>
                <c:pt idx="30143">
                  <c:v>2.8174299999999999</c:v>
                </c:pt>
                <c:pt idx="30144">
                  <c:v>2.8270940000000002</c:v>
                </c:pt>
                <c:pt idx="30145">
                  <c:v>2.8311809999999999</c:v>
                </c:pt>
                <c:pt idx="30146">
                  <c:v>2.832287</c:v>
                </c:pt>
                <c:pt idx="30147">
                  <c:v>2.8328639999999998</c:v>
                </c:pt>
                <c:pt idx="30148">
                  <c:v>2.8344260000000001</c:v>
                </c:pt>
                <c:pt idx="30149">
                  <c:v>2.830219</c:v>
                </c:pt>
                <c:pt idx="30150">
                  <c:v>2.8311809999999999</c:v>
                </c:pt>
                <c:pt idx="30151">
                  <c:v>2.8318780000000001</c:v>
                </c:pt>
                <c:pt idx="30152">
                  <c:v>2.8313489999999999</c:v>
                </c:pt>
                <c:pt idx="30153">
                  <c:v>2.8319019999999999</c:v>
                </c:pt>
                <c:pt idx="30154">
                  <c:v>2.8270460000000002</c:v>
                </c:pt>
                <c:pt idx="30155">
                  <c:v>2.826854</c:v>
                </c:pt>
                <c:pt idx="30156">
                  <c:v>2.8269739999999999</c:v>
                </c:pt>
                <c:pt idx="30157">
                  <c:v>2.821396</c:v>
                </c:pt>
                <c:pt idx="30158">
                  <c:v>2.8202910000000001</c:v>
                </c:pt>
                <c:pt idx="30159">
                  <c:v>2.820122</c:v>
                </c:pt>
                <c:pt idx="30160">
                  <c:v>2.8185359999999999</c:v>
                </c:pt>
                <c:pt idx="30161">
                  <c:v>2.8203149999999999</c:v>
                </c:pt>
                <c:pt idx="30162">
                  <c:v>2.822695</c:v>
                </c:pt>
                <c:pt idx="30163">
                  <c:v>2.8275749999999999</c:v>
                </c:pt>
                <c:pt idx="30164">
                  <c:v>2.8256519999999998</c:v>
                </c:pt>
                <c:pt idx="30165">
                  <c:v>2.824786</c:v>
                </c:pt>
                <c:pt idx="30166">
                  <c:v>2.8243529999999999</c:v>
                </c:pt>
                <c:pt idx="30167">
                  <c:v>2.8250989999999998</c:v>
                </c:pt>
                <c:pt idx="30168">
                  <c:v>2.8238970000000001</c:v>
                </c:pt>
                <c:pt idx="30169">
                  <c:v>2.8258679999999998</c:v>
                </c:pt>
                <c:pt idx="30170">
                  <c:v>2.8244250000000002</c:v>
                </c:pt>
                <c:pt idx="30171">
                  <c:v>2.8226469999999999</c:v>
                </c:pt>
                <c:pt idx="30172">
                  <c:v>2.821685</c:v>
                </c:pt>
                <c:pt idx="30173">
                  <c:v>2.8217810000000001</c:v>
                </c:pt>
                <c:pt idx="30174">
                  <c:v>2.8298830000000001</c:v>
                </c:pt>
                <c:pt idx="30175">
                  <c:v>2.834114</c:v>
                </c:pt>
                <c:pt idx="30176">
                  <c:v>2.849933</c:v>
                </c:pt>
                <c:pt idx="30177">
                  <c:v>2.8640690000000002</c:v>
                </c:pt>
                <c:pt idx="30178">
                  <c:v>2.861809</c:v>
                </c:pt>
                <c:pt idx="30179">
                  <c:v>2.8536350000000001</c:v>
                </c:pt>
                <c:pt idx="30180">
                  <c:v>2.8392110000000002</c:v>
                </c:pt>
                <c:pt idx="30181">
                  <c:v>2.8212760000000001</c:v>
                </c:pt>
                <c:pt idx="30182">
                  <c:v>2.816252</c:v>
                </c:pt>
                <c:pt idx="30183">
                  <c:v>2.805097</c:v>
                </c:pt>
                <c:pt idx="30184">
                  <c:v>2.8029090000000001</c:v>
                </c:pt>
                <c:pt idx="30185">
                  <c:v>2.8108430000000002</c:v>
                </c:pt>
                <c:pt idx="30186">
                  <c:v>2.813078</c:v>
                </c:pt>
                <c:pt idx="30187">
                  <c:v>2.8166600000000002</c:v>
                </c:pt>
                <c:pt idx="30188">
                  <c:v>2.817358</c:v>
                </c:pt>
                <c:pt idx="30189">
                  <c:v>2.817574</c:v>
                </c:pt>
                <c:pt idx="30190">
                  <c:v>2.8200500000000002</c:v>
                </c:pt>
                <c:pt idx="30191">
                  <c:v>2.8221180000000001</c:v>
                </c:pt>
                <c:pt idx="30192">
                  <c:v>2.8380320000000001</c:v>
                </c:pt>
                <c:pt idx="30193">
                  <c:v>2.8568799999999999</c:v>
                </c:pt>
                <c:pt idx="30194">
                  <c:v>2.8604859999999999</c:v>
                </c:pt>
                <c:pt idx="30195">
                  <c:v>2.8547889999999998</c:v>
                </c:pt>
                <c:pt idx="30196">
                  <c:v>2.8396189999999999</c:v>
                </c:pt>
                <c:pt idx="30197">
                  <c:v>2.8153139999999999</c:v>
                </c:pt>
                <c:pt idx="30198">
                  <c:v>2.80226</c:v>
                </c:pt>
                <c:pt idx="30199">
                  <c:v>2.8011059999999999</c:v>
                </c:pt>
                <c:pt idx="30200">
                  <c:v>2.7971400000000002</c:v>
                </c:pt>
                <c:pt idx="30201">
                  <c:v>2.8030300000000001</c:v>
                </c:pt>
                <c:pt idx="30202">
                  <c:v>2.8123330000000002</c:v>
                </c:pt>
                <c:pt idx="30203">
                  <c:v>2.8112509999999999</c:v>
                </c:pt>
                <c:pt idx="30204">
                  <c:v>2.816805</c:v>
                </c:pt>
                <c:pt idx="30205">
                  <c:v>2.8206989999999998</c:v>
                </c:pt>
                <c:pt idx="30206">
                  <c:v>2.8204349999999998</c:v>
                </c:pt>
                <c:pt idx="30207">
                  <c:v>2.8215650000000001</c:v>
                </c:pt>
                <c:pt idx="30208">
                  <c:v>2.8223579999999999</c:v>
                </c:pt>
                <c:pt idx="30209">
                  <c:v>2.82368</c:v>
                </c:pt>
                <c:pt idx="30210">
                  <c:v>2.8236560000000002</c:v>
                </c:pt>
                <c:pt idx="30211">
                  <c:v>2.8228149999999999</c:v>
                </c:pt>
                <c:pt idx="30212">
                  <c:v>2.8200500000000002</c:v>
                </c:pt>
                <c:pt idx="30213">
                  <c:v>2.820122</c:v>
                </c:pt>
                <c:pt idx="30214">
                  <c:v>2.8206030000000002</c:v>
                </c:pt>
                <c:pt idx="30215">
                  <c:v>2.8163960000000001</c:v>
                </c:pt>
                <c:pt idx="30216">
                  <c:v>2.818295</c:v>
                </c:pt>
                <c:pt idx="30217">
                  <c:v>2.8146409999999999</c:v>
                </c:pt>
                <c:pt idx="30218">
                  <c:v>2.8134869999999998</c:v>
                </c:pt>
                <c:pt idx="30219">
                  <c:v>2.8150499999999998</c:v>
                </c:pt>
                <c:pt idx="30220">
                  <c:v>2.8152900000000001</c:v>
                </c:pt>
                <c:pt idx="30221">
                  <c:v>2.8128380000000002</c:v>
                </c:pt>
                <c:pt idx="30222">
                  <c:v>2.8166359999999999</c:v>
                </c:pt>
                <c:pt idx="30223">
                  <c:v>2.8162039999999999</c:v>
                </c:pt>
                <c:pt idx="30224">
                  <c:v>2.8194970000000001</c:v>
                </c:pt>
                <c:pt idx="30225">
                  <c:v>2.8181750000000001</c:v>
                </c:pt>
                <c:pt idx="30226">
                  <c:v>2.8207960000000001</c:v>
                </c:pt>
                <c:pt idx="30227">
                  <c:v>2.8237760000000001</c:v>
                </c:pt>
                <c:pt idx="30228">
                  <c:v>2.8241369999999999</c:v>
                </c:pt>
                <c:pt idx="30229">
                  <c:v>2.822743</c:v>
                </c:pt>
                <c:pt idx="30230">
                  <c:v>2.8261560000000001</c:v>
                </c:pt>
                <c:pt idx="30231">
                  <c:v>2.8262290000000001</c:v>
                </c:pt>
                <c:pt idx="30232">
                  <c:v>2.8242569999999998</c:v>
                </c:pt>
                <c:pt idx="30233">
                  <c:v>2.823969</c:v>
                </c:pt>
                <c:pt idx="30234">
                  <c:v>2.8210120000000001</c:v>
                </c:pt>
                <c:pt idx="30235">
                  <c:v>2.817742</c:v>
                </c:pt>
                <c:pt idx="30236">
                  <c:v>2.8190409999999999</c:v>
                </c:pt>
                <c:pt idx="30237">
                  <c:v>2.8178380000000001</c:v>
                </c:pt>
                <c:pt idx="30238">
                  <c:v>2.8168530000000001</c:v>
                </c:pt>
                <c:pt idx="30239">
                  <c:v>2.816011</c:v>
                </c:pt>
                <c:pt idx="30240">
                  <c:v>2.8163719999999999</c:v>
                </c:pt>
                <c:pt idx="30241">
                  <c:v>2.8140879999999999</c:v>
                </c:pt>
                <c:pt idx="30242">
                  <c:v>2.8127659999999999</c:v>
                </c:pt>
                <c:pt idx="30243">
                  <c:v>2.8142809999999998</c:v>
                </c:pt>
                <c:pt idx="30244">
                  <c:v>2.8173339999999998</c:v>
                </c:pt>
                <c:pt idx="30245">
                  <c:v>2.8176939999999999</c:v>
                </c:pt>
                <c:pt idx="30246">
                  <c:v>2.8171650000000001</c:v>
                </c:pt>
                <c:pt idx="30247">
                  <c:v>2.8203390000000002</c:v>
                </c:pt>
                <c:pt idx="30248">
                  <c:v>2.8238479999999999</c:v>
                </c:pt>
                <c:pt idx="30249">
                  <c:v>2.8262290000000001</c:v>
                </c:pt>
                <c:pt idx="30250">
                  <c:v>2.8330799999999998</c:v>
                </c:pt>
                <c:pt idx="30251">
                  <c:v>2.833345</c:v>
                </c:pt>
                <c:pt idx="30252">
                  <c:v>2.8285849999999999</c:v>
                </c:pt>
                <c:pt idx="30253">
                  <c:v>2.8240409999999998</c:v>
                </c:pt>
                <c:pt idx="30254">
                  <c:v>2.8248340000000001</c:v>
                </c:pt>
                <c:pt idx="30255">
                  <c:v>2.8256030000000001</c:v>
                </c:pt>
                <c:pt idx="30256">
                  <c:v>2.8233679999999999</c:v>
                </c:pt>
                <c:pt idx="30257">
                  <c:v>2.8193290000000002</c:v>
                </c:pt>
                <c:pt idx="30258">
                  <c:v>2.8122850000000001</c:v>
                </c:pt>
                <c:pt idx="30259">
                  <c:v>2.8150740000000001</c:v>
                </c:pt>
                <c:pt idx="30260">
                  <c:v>2.8192569999999999</c:v>
                </c:pt>
                <c:pt idx="30261">
                  <c:v>2.8226469999999999</c:v>
                </c:pt>
                <c:pt idx="30262">
                  <c:v>2.8174060000000001</c:v>
                </c:pt>
                <c:pt idx="30263">
                  <c:v>2.8151459999999999</c:v>
                </c:pt>
                <c:pt idx="30264">
                  <c:v>2.8146409999999999</c:v>
                </c:pt>
                <c:pt idx="30265">
                  <c:v>2.8187519999999999</c:v>
                </c:pt>
                <c:pt idx="30266">
                  <c:v>2.8239209999999999</c:v>
                </c:pt>
                <c:pt idx="30267">
                  <c:v>2.820843</c:v>
                </c:pt>
                <c:pt idx="30268">
                  <c:v>2.8182710000000002</c:v>
                </c:pt>
                <c:pt idx="30269">
                  <c:v>2.8197139999999998</c:v>
                </c:pt>
                <c:pt idx="30270">
                  <c:v>2.8217810000000001</c:v>
                </c:pt>
                <c:pt idx="30271">
                  <c:v>2.8206989999999998</c:v>
                </c:pt>
                <c:pt idx="30272">
                  <c:v>2.8214199999999998</c:v>
                </c:pt>
                <c:pt idx="30273">
                  <c:v>2.8248579999999999</c:v>
                </c:pt>
                <c:pt idx="30274">
                  <c:v>2.8258200000000002</c:v>
                </c:pt>
                <c:pt idx="30275">
                  <c:v>2.8207960000000001</c:v>
                </c:pt>
                <c:pt idx="30276">
                  <c:v>2.818343</c:v>
                </c:pt>
                <c:pt idx="30277">
                  <c:v>2.816684</c:v>
                </c:pt>
                <c:pt idx="30278">
                  <c:v>2.8156750000000001</c:v>
                </c:pt>
                <c:pt idx="30279">
                  <c:v>2.8169010000000001</c:v>
                </c:pt>
                <c:pt idx="30280">
                  <c:v>2.815963</c:v>
                </c:pt>
                <c:pt idx="30281">
                  <c:v>2.8171170000000001</c:v>
                </c:pt>
                <c:pt idx="30282">
                  <c:v>2.8178380000000001</c:v>
                </c:pt>
                <c:pt idx="30283">
                  <c:v>2.8210839999999999</c:v>
                </c:pt>
                <c:pt idx="30284">
                  <c:v>2.823512</c:v>
                </c:pt>
                <c:pt idx="30285">
                  <c:v>2.8240889999999998</c:v>
                </c:pt>
                <c:pt idx="30286">
                  <c:v>2.8284159999999998</c:v>
                </c:pt>
                <c:pt idx="30287">
                  <c:v>2.8334649999999999</c:v>
                </c:pt>
                <c:pt idx="30288">
                  <c:v>2.8426960000000001</c:v>
                </c:pt>
                <c:pt idx="30289">
                  <c:v>2.8448600000000002</c:v>
                </c:pt>
                <c:pt idx="30290">
                  <c:v>2.845221</c:v>
                </c:pt>
                <c:pt idx="30291">
                  <c:v>2.8399320000000001</c:v>
                </c:pt>
                <c:pt idx="30292">
                  <c:v>2.831013</c:v>
                </c:pt>
                <c:pt idx="30293">
                  <c:v>2.8199779999999999</c:v>
                </c:pt>
                <c:pt idx="30294">
                  <c:v>2.8163480000000001</c:v>
                </c:pt>
                <c:pt idx="30295">
                  <c:v>2.8212280000000001</c:v>
                </c:pt>
                <c:pt idx="30296">
                  <c:v>2.8467829999999998</c:v>
                </c:pt>
                <c:pt idx="30297">
                  <c:v>2.8597649999999999</c:v>
                </c:pt>
                <c:pt idx="30298">
                  <c:v>2.8553899999999999</c:v>
                </c:pt>
                <c:pt idx="30299">
                  <c:v>2.8450760000000002</c:v>
                </c:pt>
                <c:pt idx="30300">
                  <c:v>2.829618</c:v>
                </c:pt>
                <c:pt idx="30301">
                  <c:v>2.814184</c:v>
                </c:pt>
                <c:pt idx="30302">
                  <c:v>2.813078</c:v>
                </c:pt>
                <c:pt idx="30303">
                  <c:v>2.809304</c:v>
                </c:pt>
                <c:pt idx="30304">
                  <c:v>2.8156750000000001</c:v>
                </c:pt>
                <c:pt idx="30305">
                  <c:v>2.846543</c:v>
                </c:pt>
                <c:pt idx="30306">
                  <c:v>2.8624339999999999</c:v>
                </c:pt>
                <c:pt idx="30307">
                  <c:v>2.8627699999999998</c:v>
                </c:pt>
                <c:pt idx="30308">
                  <c:v>2.8513269999999999</c:v>
                </c:pt>
                <c:pt idx="30309">
                  <c:v>2.826397</c:v>
                </c:pt>
                <c:pt idx="30310">
                  <c:v>2.8085110000000002</c:v>
                </c:pt>
                <c:pt idx="30311">
                  <c:v>2.8057940000000001</c:v>
                </c:pt>
                <c:pt idx="30312">
                  <c:v>2.8040150000000001</c:v>
                </c:pt>
                <c:pt idx="30313">
                  <c:v>2.8047119999999999</c:v>
                </c:pt>
                <c:pt idx="30314">
                  <c:v>2.806756</c:v>
                </c:pt>
                <c:pt idx="30315">
                  <c:v>2.8085110000000002</c:v>
                </c:pt>
                <c:pt idx="30316">
                  <c:v>2.8073090000000001</c:v>
                </c:pt>
                <c:pt idx="30317">
                  <c:v>2.811035</c:v>
                </c:pt>
                <c:pt idx="30318">
                  <c:v>2.815531</c:v>
                </c:pt>
                <c:pt idx="30319">
                  <c:v>2.8123089999999999</c:v>
                </c:pt>
                <c:pt idx="30320">
                  <c:v>2.8157230000000002</c:v>
                </c:pt>
                <c:pt idx="30321">
                  <c:v>2.8145929999999999</c:v>
                </c:pt>
                <c:pt idx="30322">
                  <c:v>2.8124769999999999</c:v>
                </c:pt>
                <c:pt idx="30323">
                  <c:v>2.8161320000000001</c:v>
                </c:pt>
                <c:pt idx="30324">
                  <c:v>2.8186800000000001</c:v>
                </c:pt>
                <c:pt idx="30325">
                  <c:v>2.8223820000000002</c:v>
                </c:pt>
                <c:pt idx="30326">
                  <c:v>2.8251710000000001</c:v>
                </c:pt>
                <c:pt idx="30327">
                  <c:v>2.8256519999999998</c:v>
                </c:pt>
                <c:pt idx="30328">
                  <c:v>2.824017</c:v>
                </c:pt>
                <c:pt idx="30329">
                  <c:v>2.8232240000000002</c:v>
                </c:pt>
                <c:pt idx="30330">
                  <c:v>2.8220939999999999</c:v>
                </c:pt>
                <c:pt idx="30331">
                  <c:v>2.8230550000000001</c:v>
                </c:pt>
                <c:pt idx="30332">
                  <c:v>2.8215170000000001</c:v>
                </c:pt>
                <c:pt idx="30333">
                  <c:v>2.8192089999999999</c:v>
                </c:pt>
                <c:pt idx="30334">
                  <c:v>2.8200259999999999</c:v>
                </c:pt>
                <c:pt idx="30335">
                  <c:v>2.8214450000000002</c:v>
                </c:pt>
                <c:pt idx="30336">
                  <c:v>2.8234880000000002</c:v>
                </c:pt>
                <c:pt idx="30337">
                  <c:v>2.8244020000000001</c:v>
                </c:pt>
                <c:pt idx="30338">
                  <c:v>2.8220459999999998</c:v>
                </c:pt>
                <c:pt idx="30339">
                  <c:v>2.8218529999999999</c:v>
                </c:pt>
                <c:pt idx="30340">
                  <c:v>2.8197380000000001</c:v>
                </c:pt>
                <c:pt idx="30341">
                  <c:v>2.8190879999999998</c:v>
                </c:pt>
                <c:pt idx="30342">
                  <c:v>2.8197380000000001</c:v>
                </c:pt>
                <c:pt idx="30343">
                  <c:v>2.8195929999999998</c:v>
                </c:pt>
                <c:pt idx="30344">
                  <c:v>2.8235839999999999</c:v>
                </c:pt>
                <c:pt idx="30345">
                  <c:v>2.824786</c:v>
                </c:pt>
                <c:pt idx="30346">
                  <c:v>2.8259880000000002</c:v>
                </c:pt>
                <c:pt idx="30347">
                  <c:v>2.8288730000000002</c:v>
                </c:pt>
                <c:pt idx="30348">
                  <c:v>2.8294980000000001</c:v>
                </c:pt>
                <c:pt idx="30349">
                  <c:v>2.8275030000000001</c:v>
                </c:pt>
                <c:pt idx="30350">
                  <c:v>2.829234</c:v>
                </c:pt>
                <c:pt idx="30351">
                  <c:v>2.8270460000000002</c:v>
                </c:pt>
                <c:pt idx="30352">
                  <c:v>2.8198820000000002</c:v>
                </c:pt>
                <c:pt idx="30353">
                  <c:v>2.8182230000000001</c:v>
                </c:pt>
                <c:pt idx="30354">
                  <c:v>2.817358</c:v>
                </c:pt>
                <c:pt idx="30355">
                  <c:v>2.8174299999999999</c:v>
                </c:pt>
                <c:pt idx="30356">
                  <c:v>2.814184</c:v>
                </c:pt>
                <c:pt idx="30357">
                  <c:v>2.813968</c:v>
                </c:pt>
                <c:pt idx="30358">
                  <c:v>2.8161320000000001</c:v>
                </c:pt>
                <c:pt idx="30359">
                  <c:v>2.8169970000000002</c:v>
                </c:pt>
                <c:pt idx="30360">
                  <c:v>2.8230550000000001</c:v>
                </c:pt>
                <c:pt idx="30361">
                  <c:v>2.8279839999999998</c:v>
                </c:pt>
                <c:pt idx="30362">
                  <c:v>2.823728</c:v>
                </c:pt>
                <c:pt idx="30363">
                  <c:v>2.823175</c:v>
                </c:pt>
                <c:pt idx="30364">
                  <c:v>2.825628</c:v>
                </c:pt>
                <c:pt idx="30365">
                  <c:v>2.825339</c:v>
                </c:pt>
                <c:pt idx="30366">
                  <c:v>2.8275990000000002</c:v>
                </c:pt>
                <c:pt idx="30367">
                  <c:v>2.8238249999999998</c:v>
                </c:pt>
                <c:pt idx="30368">
                  <c:v>2.823969</c:v>
                </c:pt>
                <c:pt idx="30369">
                  <c:v>2.8307959999999999</c:v>
                </c:pt>
                <c:pt idx="30370">
                  <c:v>2.8307479999999998</c:v>
                </c:pt>
                <c:pt idx="30371">
                  <c:v>2.8273830000000002</c:v>
                </c:pt>
                <c:pt idx="30372">
                  <c:v>2.8301470000000002</c:v>
                </c:pt>
                <c:pt idx="30373">
                  <c:v>2.831229</c:v>
                </c:pt>
                <c:pt idx="30374">
                  <c:v>2.8267570000000002</c:v>
                </c:pt>
                <c:pt idx="30375">
                  <c:v>2.8243529999999999</c:v>
                </c:pt>
                <c:pt idx="30376">
                  <c:v>2.8234880000000002</c:v>
                </c:pt>
                <c:pt idx="30377">
                  <c:v>2.8209399999999998</c:v>
                </c:pt>
                <c:pt idx="30378">
                  <c:v>2.817574</c:v>
                </c:pt>
                <c:pt idx="30379">
                  <c:v>2.8145929999999999</c:v>
                </c:pt>
                <c:pt idx="30380">
                  <c:v>2.8167330000000002</c:v>
                </c:pt>
                <c:pt idx="30381">
                  <c:v>2.8132470000000001</c:v>
                </c:pt>
                <c:pt idx="30382">
                  <c:v>2.8150499999999998</c:v>
                </c:pt>
                <c:pt idx="30383">
                  <c:v>2.8173819999999998</c:v>
                </c:pt>
                <c:pt idx="30384">
                  <c:v>2.82118</c:v>
                </c:pt>
                <c:pt idx="30385">
                  <c:v>2.831998</c:v>
                </c:pt>
                <c:pt idx="30386">
                  <c:v>2.8349549999999999</c:v>
                </c:pt>
                <c:pt idx="30387">
                  <c:v>2.8318780000000001</c:v>
                </c:pt>
                <c:pt idx="30388">
                  <c:v>2.829234</c:v>
                </c:pt>
                <c:pt idx="30389">
                  <c:v>2.8294739999999998</c:v>
                </c:pt>
                <c:pt idx="30390">
                  <c:v>2.8271419999999998</c:v>
                </c:pt>
                <c:pt idx="30391">
                  <c:v>2.8297870000000001</c:v>
                </c:pt>
                <c:pt idx="30392">
                  <c:v>2.8289930000000001</c:v>
                </c:pt>
                <c:pt idx="30393">
                  <c:v>2.8209399999999998</c:v>
                </c:pt>
                <c:pt idx="30394">
                  <c:v>2.816684</c:v>
                </c:pt>
                <c:pt idx="30395">
                  <c:v>2.8210120000000001</c:v>
                </c:pt>
                <c:pt idx="30396">
                  <c:v>2.8258200000000002</c:v>
                </c:pt>
                <c:pt idx="30397">
                  <c:v>2.823464</c:v>
                </c:pt>
                <c:pt idx="30398">
                  <c:v>2.823007</c:v>
                </c:pt>
                <c:pt idx="30399">
                  <c:v>2.820964</c:v>
                </c:pt>
                <c:pt idx="30400">
                  <c:v>2.8215170000000001</c:v>
                </c:pt>
                <c:pt idx="30401">
                  <c:v>2.8213729999999999</c:v>
                </c:pt>
                <c:pt idx="30402">
                  <c:v>2.8218049999999999</c:v>
                </c:pt>
                <c:pt idx="30403">
                  <c:v>2.824065</c:v>
                </c:pt>
                <c:pt idx="30404">
                  <c:v>2.824017</c:v>
                </c:pt>
                <c:pt idx="30405">
                  <c:v>2.8275030000000001</c:v>
                </c:pt>
                <c:pt idx="30406">
                  <c:v>2.8307000000000002</c:v>
                </c:pt>
                <c:pt idx="30407">
                  <c:v>2.8307479999999998</c:v>
                </c:pt>
                <c:pt idx="30408">
                  <c:v>2.829666</c:v>
                </c:pt>
                <c:pt idx="30409">
                  <c:v>2.8255789999999998</c:v>
                </c:pt>
                <c:pt idx="30410">
                  <c:v>2.8308439999999999</c:v>
                </c:pt>
                <c:pt idx="30411">
                  <c:v>2.8369270000000002</c:v>
                </c:pt>
                <c:pt idx="30412">
                  <c:v>2.833297</c:v>
                </c:pt>
                <c:pt idx="30413">
                  <c:v>2.8285119999999999</c:v>
                </c:pt>
                <c:pt idx="30414">
                  <c:v>2.825507</c:v>
                </c:pt>
                <c:pt idx="30415">
                  <c:v>2.8249059999999999</c:v>
                </c:pt>
                <c:pt idx="30416">
                  <c:v>2.825027</c:v>
                </c:pt>
                <c:pt idx="30417">
                  <c:v>2.8250510000000002</c:v>
                </c:pt>
                <c:pt idx="30418">
                  <c:v>2.8236319999999999</c:v>
                </c:pt>
                <c:pt idx="30419">
                  <c:v>2.8225020000000001</c:v>
                </c:pt>
                <c:pt idx="30420">
                  <c:v>2.8220700000000001</c:v>
                </c:pt>
                <c:pt idx="30421">
                  <c:v>2.8236319999999999</c:v>
                </c:pt>
                <c:pt idx="30422">
                  <c:v>2.822238</c:v>
                </c:pt>
                <c:pt idx="30423">
                  <c:v>2.8215650000000001</c:v>
                </c:pt>
                <c:pt idx="30424">
                  <c:v>2.8262049999999999</c:v>
                </c:pt>
                <c:pt idx="30425">
                  <c:v>2.8305319999999998</c:v>
                </c:pt>
                <c:pt idx="30426">
                  <c:v>2.835388</c:v>
                </c:pt>
                <c:pt idx="30427">
                  <c:v>2.8375520000000001</c:v>
                </c:pt>
                <c:pt idx="30428">
                  <c:v>2.8359890000000001</c:v>
                </c:pt>
                <c:pt idx="30429">
                  <c:v>2.8346429999999998</c:v>
                </c:pt>
                <c:pt idx="30430">
                  <c:v>2.8335370000000002</c:v>
                </c:pt>
                <c:pt idx="30431">
                  <c:v>2.8307000000000002</c:v>
                </c:pt>
                <c:pt idx="30432">
                  <c:v>2.8289930000000001</c:v>
                </c:pt>
                <c:pt idx="30433">
                  <c:v>2.8273830000000002</c:v>
                </c:pt>
                <c:pt idx="30434">
                  <c:v>2.8271899999999999</c:v>
                </c:pt>
                <c:pt idx="30435">
                  <c:v>2.8258200000000002</c:v>
                </c:pt>
                <c:pt idx="30436">
                  <c:v>2.8256999999999999</c:v>
                </c:pt>
                <c:pt idx="30437">
                  <c:v>2.8251469999999999</c:v>
                </c:pt>
                <c:pt idx="30438">
                  <c:v>2.8246419999999999</c:v>
                </c:pt>
                <c:pt idx="30439">
                  <c:v>2.8203390000000002</c:v>
                </c:pt>
                <c:pt idx="30440">
                  <c:v>2.8202910000000001</c:v>
                </c:pt>
                <c:pt idx="30441">
                  <c:v>2.8221419999999999</c:v>
                </c:pt>
                <c:pt idx="30442">
                  <c:v>2.8244980000000002</c:v>
                </c:pt>
                <c:pt idx="30443">
                  <c:v>2.8241610000000001</c:v>
                </c:pt>
                <c:pt idx="30444">
                  <c:v>2.8257240000000001</c:v>
                </c:pt>
                <c:pt idx="30445">
                  <c:v>2.8302670000000001</c:v>
                </c:pt>
                <c:pt idx="30446">
                  <c:v>2.83195</c:v>
                </c:pt>
                <c:pt idx="30447">
                  <c:v>2.8320219999999998</c:v>
                </c:pt>
                <c:pt idx="30448">
                  <c:v>2.8327200000000001</c:v>
                </c:pt>
                <c:pt idx="30449">
                  <c:v>2.835604</c:v>
                </c:pt>
                <c:pt idx="30450">
                  <c:v>2.8298109999999999</c:v>
                </c:pt>
                <c:pt idx="30451">
                  <c:v>2.8257240000000001</c:v>
                </c:pt>
                <c:pt idx="30452">
                  <c:v>2.8264209999999999</c:v>
                </c:pt>
                <c:pt idx="30453">
                  <c:v>2.8239450000000001</c:v>
                </c:pt>
                <c:pt idx="30454">
                  <c:v>2.8215889999999999</c:v>
                </c:pt>
                <c:pt idx="30455">
                  <c:v>2.8197860000000001</c:v>
                </c:pt>
                <c:pt idx="30456">
                  <c:v>2.8166120000000001</c:v>
                </c:pt>
                <c:pt idx="30457">
                  <c:v>2.8152180000000002</c:v>
                </c:pt>
                <c:pt idx="30458">
                  <c:v>2.8198820000000002</c:v>
                </c:pt>
                <c:pt idx="30459">
                  <c:v>2.8244500000000001</c:v>
                </c:pt>
                <c:pt idx="30460">
                  <c:v>2.8227669999999998</c:v>
                </c:pt>
                <c:pt idx="30461">
                  <c:v>2.8222619999999998</c:v>
                </c:pt>
                <c:pt idx="30462">
                  <c:v>2.8288730000000002</c:v>
                </c:pt>
                <c:pt idx="30463">
                  <c:v>2.829739</c:v>
                </c:pt>
                <c:pt idx="30464">
                  <c:v>2.826854</c:v>
                </c:pt>
                <c:pt idx="30465">
                  <c:v>2.8266849999999999</c:v>
                </c:pt>
                <c:pt idx="30466">
                  <c:v>2.8307000000000002</c:v>
                </c:pt>
                <c:pt idx="30467">
                  <c:v>2.8338739999999998</c:v>
                </c:pt>
                <c:pt idx="30468">
                  <c:v>2.8375520000000001</c:v>
                </c:pt>
                <c:pt idx="30469">
                  <c:v>2.8413979999999999</c:v>
                </c:pt>
                <c:pt idx="30470">
                  <c:v>2.83683</c:v>
                </c:pt>
                <c:pt idx="30471">
                  <c:v>2.831998</c:v>
                </c:pt>
                <c:pt idx="30472">
                  <c:v>2.828945</c:v>
                </c:pt>
                <c:pt idx="30473">
                  <c:v>2.8287529999999999</c:v>
                </c:pt>
                <c:pt idx="30474">
                  <c:v>2.827623</c:v>
                </c:pt>
                <c:pt idx="30475">
                  <c:v>2.826012</c:v>
                </c:pt>
                <c:pt idx="30476">
                  <c:v>2.8244500000000001</c:v>
                </c:pt>
                <c:pt idx="30477">
                  <c:v>2.824738</c:v>
                </c:pt>
                <c:pt idx="30478">
                  <c:v>2.82457</c:v>
                </c:pt>
                <c:pt idx="30479">
                  <c:v>2.8249789999999999</c:v>
                </c:pt>
                <c:pt idx="30480">
                  <c:v>2.8263250000000002</c:v>
                </c:pt>
                <c:pt idx="30481">
                  <c:v>2.8240889999999998</c:v>
                </c:pt>
                <c:pt idx="30482">
                  <c:v>2.824233</c:v>
                </c:pt>
                <c:pt idx="30483">
                  <c:v>2.825002</c:v>
                </c:pt>
                <c:pt idx="30484">
                  <c:v>2.8254589999999999</c:v>
                </c:pt>
                <c:pt idx="30485">
                  <c:v>2.8245939999999998</c:v>
                </c:pt>
                <c:pt idx="30486">
                  <c:v>2.8279350000000001</c:v>
                </c:pt>
                <c:pt idx="30487">
                  <c:v>2.8295699999999999</c:v>
                </c:pt>
                <c:pt idx="30488">
                  <c:v>2.8300269999999998</c:v>
                </c:pt>
                <c:pt idx="30489">
                  <c:v>2.8308439999999999</c:v>
                </c:pt>
                <c:pt idx="30490">
                  <c:v>2.8309160000000002</c:v>
                </c:pt>
                <c:pt idx="30491">
                  <c:v>2.8343539999999998</c:v>
                </c:pt>
                <c:pt idx="30492">
                  <c:v>2.8305560000000001</c:v>
                </c:pt>
                <c:pt idx="30493">
                  <c:v>2.826012</c:v>
                </c:pt>
                <c:pt idx="30494">
                  <c:v>2.8243290000000001</c:v>
                </c:pt>
                <c:pt idx="30495">
                  <c:v>2.8439709999999998</c:v>
                </c:pt>
                <c:pt idx="30496">
                  <c:v>2.8656069999999998</c:v>
                </c:pt>
                <c:pt idx="30497">
                  <c:v>2.8667370000000001</c:v>
                </c:pt>
                <c:pt idx="30498">
                  <c:v>2.8571209999999998</c:v>
                </c:pt>
                <c:pt idx="30499">
                  <c:v>2.8437299999999999</c:v>
                </c:pt>
                <c:pt idx="30500">
                  <c:v>2.8252190000000001</c:v>
                </c:pt>
                <c:pt idx="30501">
                  <c:v>2.8139919999999998</c:v>
                </c:pt>
                <c:pt idx="30502">
                  <c:v>2.8114439999999998</c:v>
                </c:pt>
                <c:pt idx="30503">
                  <c:v>2.8089909999999998</c:v>
                </c:pt>
                <c:pt idx="30504">
                  <c:v>2.8135590000000001</c:v>
                </c:pt>
                <c:pt idx="30505">
                  <c:v>2.8193769999999998</c:v>
                </c:pt>
                <c:pt idx="30506">
                  <c:v>2.8231269999999999</c:v>
                </c:pt>
                <c:pt idx="30507">
                  <c:v>2.8269739999999999</c:v>
                </c:pt>
                <c:pt idx="30508">
                  <c:v>2.8300749999999999</c:v>
                </c:pt>
                <c:pt idx="30509">
                  <c:v>2.8266849999999999</c:v>
                </c:pt>
                <c:pt idx="30510">
                  <c:v>2.8239930000000002</c:v>
                </c:pt>
                <c:pt idx="30511">
                  <c:v>2.8248820000000001</c:v>
                </c:pt>
                <c:pt idx="30512">
                  <c:v>2.826613</c:v>
                </c:pt>
                <c:pt idx="30513">
                  <c:v>2.8290649999999999</c:v>
                </c:pt>
                <c:pt idx="30514">
                  <c:v>2.8298350000000001</c:v>
                </c:pt>
                <c:pt idx="30515">
                  <c:v>2.830219</c:v>
                </c:pt>
                <c:pt idx="30516">
                  <c:v>2.8304840000000002</c:v>
                </c:pt>
                <c:pt idx="30517">
                  <c:v>2.8233199999999998</c:v>
                </c:pt>
                <c:pt idx="30518">
                  <c:v>2.8187760000000002</c:v>
                </c:pt>
                <c:pt idx="30519">
                  <c:v>2.8201700000000001</c:v>
                </c:pt>
                <c:pt idx="30520">
                  <c:v>2.825027</c:v>
                </c:pt>
                <c:pt idx="30521">
                  <c:v>2.8294260000000002</c:v>
                </c:pt>
                <c:pt idx="30522">
                  <c:v>2.826565</c:v>
                </c:pt>
                <c:pt idx="30523">
                  <c:v>2.8229109999999999</c:v>
                </c:pt>
                <c:pt idx="30524">
                  <c:v>2.8274309999999998</c:v>
                </c:pt>
                <c:pt idx="30525">
                  <c:v>2.8359649999999998</c:v>
                </c:pt>
                <c:pt idx="30526">
                  <c:v>2.8363499999999999</c:v>
                </c:pt>
                <c:pt idx="30527">
                  <c:v>2.8348110000000002</c:v>
                </c:pt>
                <c:pt idx="30528">
                  <c:v>2.833224</c:v>
                </c:pt>
                <c:pt idx="30529">
                  <c:v>2.833224</c:v>
                </c:pt>
                <c:pt idx="30530">
                  <c:v>2.8380079999999999</c:v>
                </c:pt>
                <c:pt idx="30531">
                  <c:v>2.839283</c:v>
                </c:pt>
                <c:pt idx="30532">
                  <c:v>2.8337530000000002</c:v>
                </c:pt>
                <c:pt idx="30533">
                  <c:v>2.8319740000000002</c:v>
                </c:pt>
                <c:pt idx="30534">
                  <c:v>2.8317100000000002</c:v>
                </c:pt>
                <c:pt idx="30535">
                  <c:v>2.8280080000000001</c:v>
                </c:pt>
                <c:pt idx="30536">
                  <c:v>2.8275269999999999</c:v>
                </c:pt>
                <c:pt idx="30537">
                  <c:v>2.8256999999999999</c:v>
                </c:pt>
                <c:pt idx="30538">
                  <c:v>2.8253149999999998</c:v>
                </c:pt>
                <c:pt idx="30539">
                  <c:v>2.8219729999999998</c:v>
                </c:pt>
                <c:pt idx="30540">
                  <c:v>2.8235839999999999</c:v>
                </c:pt>
                <c:pt idx="30541">
                  <c:v>2.824738</c:v>
                </c:pt>
                <c:pt idx="30542">
                  <c:v>2.8243290000000001</c:v>
                </c:pt>
                <c:pt idx="30543">
                  <c:v>2.8258200000000002</c:v>
                </c:pt>
                <c:pt idx="30544">
                  <c:v>2.8293300000000001</c:v>
                </c:pt>
                <c:pt idx="30545">
                  <c:v>2.832239</c:v>
                </c:pt>
                <c:pt idx="30546">
                  <c:v>2.8309890000000002</c:v>
                </c:pt>
                <c:pt idx="30547">
                  <c:v>2.833777</c:v>
                </c:pt>
                <c:pt idx="30548">
                  <c:v>2.8358690000000002</c:v>
                </c:pt>
                <c:pt idx="30549">
                  <c:v>2.8478889999999999</c:v>
                </c:pt>
                <c:pt idx="30550">
                  <c:v>2.8537789999999998</c:v>
                </c:pt>
                <c:pt idx="30551">
                  <c:v>2.853539</c:v>
                </c:pt>
                <c:pt idx="30552">
                  <c:v>2.852096</c:v>
                </c:pt>
                <c:pt idx="30553">
                  <c:v>2.845221</c:v>
                </c:pt>
                <c:pt idx="30554">
                  <c:v>2.8300749999999999</c:v>
                </c:pt>
                <c:pt idx="30555">
                  <c:v>2.82219</c:v>
                </c:pt>
                <c:pt idx="30556">
                  <c:v>2.8204349999999998</c:v>
                </c:pt>
                <c:pt idx="30557">
                  <c:v>2.8176700000000001</c:v>
                </c:pt>
                <c:pt idx="30558">
                  <c:v>2.8189199999999999</c:v>
                </c:pt>
                <c:pt idx="30559">
                  <c:v>2.8189920000000002</c:v>
                </c:pt>
                <c:pt idx="30560">
                  <c:v>2.8178380000000001</c:v>
                </c:pt>
                <c:pt idx="30561">
                  <c:v>2.820916</c:v>
                </c:pt>
                <c:pt idx="30562">
                  <c:v>2.8219249999999998</c:v>
                </c:pt>
                <c:pt idx="30563">
                  <c:v>2.8232240000000002</c:v>
                </c:pt>
                <c:pt idx="30564">
                  <c:v>2.8255789999999998</c:v>
                </c:pt>
                <c:pt idx="30565">
                  <c:v>2.829666</c:v>
                </c:pt>
                <c:pt idx="30566">
                  <c:v>2.8321429999999999</c:v>
                </c:pt>
                <c:pt idx="30567">
                  <c:v>2.8336329999999998</c:v>
                </c:pt>
                <c:pt idx="30568">
                  <c:v>2.833825</c:v>
                </c:pt>
                <c:pt idx="30569">
                  <c:v>2.8338739999999998</c:v>
                </c:pt>
                <c:pt idx="30570">
                  <c:v>2.8346909999999998</c:v>
                </c:pt>
                <c:pt idx="30571">
                  <c:v>2.8315899999999998</c:v>
                </c:pt>
                <c:pt idx="30572">
                  <c:v>2.828392</c:v>
                </c:pt>
                <c:pt idx="30573">
                  <c:v>2.8253870000000001</c:v>
                </c:pt>
                <c:pt idx="30574">
                  <c:v>2.8259880000000002</c:v>
                </c:pt>
                <c:pt idx="30575">
                  <c:v>2.823175</c:v>
                </c:pt>
                <c:pt idx="30576">
                  <c:v>2.8210600000000001</c:v>
                </c:pt>
                <c:pt idx="30577">
                  <c:v>2.8247140000000002</c:v>
                </c:pt>
                <c:pt idx="30578">
                  <c:v>2.823296</c:v>
                </c:pt>
                <c:pt idx="30579">
                  <c:v>2.8241130000000001</c:v>
                </c:pt>
                <c:pt idx="30580">
                  <c:v>2.825075</c:v>
                </c:pt>
                <c:pt idx="30581">
                  <c:v>2.8272140000000001</c:v>
                </c:pt>
                <c:pt idx="30582">
                  <c:v>2.8293780000000002</c:v>
                </c:pt>
                <c:pt idx="30583">
                  <c:v>2.8313009999999998</c:v>
                </c:pt>
                <c:pt idx="30584">
                  <c:v>2.8321190000000001</c:v>
                </c:pt>
                <c:pt idx="30585">
                  <c:v>2.8307479999999998</c:v>
                </c:pt>
                <c:pt idx="30586">
                  <c:v>2.8329599999999999</c:v>
                </c:pt>
                <c:pt idx="30587">
                  <c:v>2.832792</c:v>
                </c:pt>
                <c:pt idx="30588">
                  <c:v>2.8343060000000002</c:v>
                </c:pt>
                <c:pt idx="30589">
                  <c:v>2.8349549999999999</c:v>
                </c:pt>
                <c:pt idx="30590">
                  <c:v>2.8357250000000001</c:v>
                </c:pt>
                <c:pt idx="30591">
                  <c:v>2.8353160000000002</c:v>
                </c:pt>
                <c:pt idx="30592">
                  <c:v>2.8307479999999998</c:v>
                </c:pt>
                <c:pt idx="30593">
                  <c:v>2.8281040000000002</c:v>
                </c:pt>
                <c:pt idx="30594">
                  <c:v>2.8273100000000002</c:v>
                </c:pt>
                <c:pt idx="30595">
                  <c:v>2.8269739999999999</c:v>
                </c:pt>
                <c:pt idx="30596">
                  <c:v>2.825628</c:v>
                </c:pt>
                <c:pt idx="30597">
                  <c:v>2.8311090000000001</c:v>
                </c:pt>
                <c:pt idx="30598">
                  <c:v>2.828729</c:v>
                </c:pt>
                <c:pt idx="30599">
                  <c:v>2.8250989999999998</c:v>
                </c:pt>
                <c:pt idx="30600">
                  <c:v>2.8242569999999998</c:v>
                </c:pt>
                <c:pt idx="30601">
                  <c:v>2.8280560000000001</c:v>
                </c:pt>
                <c:pt idx="30602">
                  <c:v>2.8375759999999999</c:v>
                </c:pt>
                <c:pt idx="30603">
                  <c:v>2.8371430000000002</c:v>
                </c:pt>
                <c:pt idx="30604">
                  <c:v>2.833345</c:v>
                </c:pt>
                <c:pt idx="30605">
                  <c:v>2.8354360000000001</c:v>
                </c:pt>
                <c:pt idx="30606">
                  <c:v>2.8366859999999998</c:v>
                </c:pt>
                <c:pt idx="30607">
                  <c:v>2.8348589999999998</c:v>
                </c:pt>
                <c:pt idx="30608">
                  <c:v>2.8407490000000002</c:v>
                </c:pt>
                <c:pt idx="30609">
                  <c:v>2.8394029999999999</c:v>
                </c:pt>
                <c:pt idx="30610">
                  <c:v>2.8368790000000002</c:v>
                </c:pt>
                <c:pt idx="30611">
                  <c:v>2.8374069999999998</c:v>
                </c:pt>
                <c:pt idx="30612">
                  <c:v>2.8356759999999999</c:v>
                </c:pt>
                <c:pt idx="30613">
                  <c:v>2.8333210000000002</c:v>
                </c:pt>
                <c:pt idx="30614">
                  <c:v>2.839763</c:v>
                </c:pt>
                <c:pt idx="30615">
                  <c:v>2.8423600000000002</c:v>
                </c:pt>
                <c:pt idx="30616">
                  <c:v>2.8412540000000002</c:v>
                </c:pt>
                <c:pt idx="30617">
                  <c:v>2.836109</c:v>
                </c:pt>
                <c:pt idx="30618">
                  <c:v>2.8330799999999998</c:v>
                </c:pt>
                <c:pt idx="30619">
                  <c:v>2.8373110000000001</c:v>
                </c:pt>
                <c:pt idx="30620">
                  <c:v>2.8397389999999998</c:v>
                </c:pt>
                <c:pt idx="30621">
                  <c:v>2.8408449999999998</c:v>
                </c:pt>
                <c:pt idx="30622">
                  <c:v>2.8446440000000002</c:v>
                </c:pt>
                <c:pt idx="30623">
                  <c:v>2.841879</c:v>
                </c:pt>
                <c:pt idx="30624">
                  <c:v>2.8409170000000001</c:v>
                </c:pt>
                <c:pt idx="30625">
                  <c:v>2.8396669999999999</c:v>
                </c:pt>
                <c:pt idx="30626">
                  <c:v>2.8383929999999999</c:v>
                </c:pt>
                <c:pt idx="30627">
                  <c:v>2.8415180000000002</c:v>
                </c:pt>
                <c:pt idx="30628">
                  <c:v>2.8402440000000002</c:v>
                </c:pt>
                <c:pt idx="30629">
                  <c:v>2.8407249999999999</c:v>
                </c:pt>
                <c:pt idx="30630">
                  <c:v>2.8424079999999998</c:v>
                </c:pt>
                <c:pt idx="30631">
                  <c:v>2.8399320000000001</c:v>
                </c:pt>
                <c:pt idx="30632">
                  <c:v>2.840004</c:v>
                </c:pt>
                <c:pt idx="30633">
                  <c:v>2.8357969999999999</c:v>
                </c:pt>
                <c:pt idx="30634">
                  <c:v>2.8320219999999998</c:v>
                </c:pt>
                <c:pt idx="30635">
                  <c:v>2.8302670000000001</c:v>
                </c:pt>
                <c:pt idx="30636">
                  <c:v>2.8285369999999999</c:v>
                </c:pt>
                <c:pt idx="30637">
                  <c:v>2.828681</c:v>
                </c:pt>
                <c:pt idx="30638">
                  <c:v>2.8342339999999999</c:v>
                </c:pt>
                <c:pt idx="30639">
                  <c:v>2.8337530000000002</c:v>
                </c:pt>
                <c:pt idx="30640">
                  <c:v>2.831061</c:v>
                </c:pt>
                <c:pt idx="30641">
                  <c:v>2.8336809999999999</c:v>
                </c:pt>
                <c:pt idx="30642">
                  <c:v>2.8345950000000002</c:v>
                </c:pt>
                <c:pt idx="30643">
                  <c:v>2.8339940000000001</c:v>
                </c:pt>
                <c:pt idx="30644">
                  <c:v>2.8364699999999998</c:v>
                </c:pt>
                <c:pt idx="30645">
                  <c:v>2.8370950000000001</c:v>
                </c:pt>
                <c:pt idx="30646">
                  <c:v>2.8377919999999999</c:v>
                </c:pt>
                <c:pt idx="30647">
                  <c:v>2.8341859999999999</c:v>
                </c:pt>
                <c:pt idx="30648">
                  <c:v>2.8324310000000001</c:v>
                </c:pt>
                <c:pt idx="30649">
                  <c:v>2.8344019999999999</c:v>
                </c:pt>
                <c:pt idx="30650">
                  <c:v>2.8506779999999998</c:v>
                </c:pt>
                <c:pt idx="30651">
                  <c:v>2.8708960000000001</c:v>
                </c:pt>
                <c:pt idx="30652">
                  <c:v>2.8716889999999999</c:v>
                </c:pt>
                <c:pt idx="30653">
                  <c:v>2.8627699999999998</c:v>
                </c:pt>
                <c:pt idx="30654">
                  <c:v>2.8482500000000002</c:v>
                </c:pt>
                <c:pt idx="30655">
                  <c:v>2.831734</c:v>
                </c:pt>
                <c:pt idx="30656">
                  <c:v>2.816684</c:v>
                </c:pt>
                <c:pt idx="30657">
                  <c:v>2.8073090000000001</c:v>
                </c:pt>
                <c:pt idx="30658">
                  <c:v>2.806467</c:v>
                </c:pt>
                <c:pt idx="30659">
                  <c:v>2.818295</c:v>
                </c:pt>
                <c:pt idx="30660">
                  <c:v>2.8278150000000002</c:v>
                </c:pt>
                <c:pt idx="30661">
                  <c:v>2.829955</c:v>
                </c:pt>
                <c:pt idx="30662">
                  <c:v>2.8320470000000002</c:v>
                </c:pt>
                <c:pt idx="30663">
                  <c:v>2.8337530000000002</c:v>
                </c:pt>
                <c:pt idx="30664">
                  <c:v>2.8330320000000002</c:v>
                </c:pt>
                <c:pt idx="30665">
                  <c:v>2.83195</c:v>
                </c:pt>
                <c:pt idx="30666">
                  <c:v>2.8326950000000002</c:v>
                </c:pt>
                <c:pt idx="30667">
                  <c:v>2.833297</c:v>
                </c:pt>
                <c:pt idx="30668">
                  <c:v>2.833345</c:v>
                </c:pt>
                <c:pt idx="30669">
                  <c:v>2.8311090000000001</c:v>
                </c:pt>
                <c:pt idx="30670">
                  <c:v>2.8315899999999998</c:v>
                </c:pt>
                <c:pt idx="30671">
                  <c:v>2.8337289999999999</c:v>
                </c:pt>
                <c:pt idx="30672">
                  <c:v>2.833825</c:v>
                </c:pt>
                <c:pt idx="30673">
                  <c:v>2.83284</c:v>
                </c:pt>
                <c:pt idx="30674">
                  <c:v>2.8308439999999999</c:v>
                </c:pt>
                <c:pt idx="30675">
                  <c:v>2.8277670000000001</c:v>
                </c:pt>
                <c:pt idx="30676">
                  <c:v>2.8249550000000001</c:v>
                </c:pt>
                <c:pt idx="30677">
                  <c:v>2.8301470000000002</c:v>
                </c:pt>
                <c:pt idx="30678">
                  <c:v>2.8316379999999999</c:v>
                </c:pt>
                <c:pt idx="30679">
                  <c:v>2.8307959999999999</c:v>
                </c:pt>
                <c:pt idx="30680">
                  <c:v>2.8316379999999999</c:v>
                </c:pt>
                <c:pt idx="30681">
                  <c:v>2.8340179999999999</c:v>
                </c:pt>
                <c:pt idx="30682">
                  <c:v>2.8403890000000001</c:v>
                </c:pt>
                <c:pt idx="30683">
                  <c:v>2.8410380000000002</c:v>
                </c:pt>
                <c:pt idx="30684">
                  <c:v>2.8396910000000002</c:v>
                </c:pt>
                <c:pt idx="30685">
                  <c:v>2.8388019999999998</c:v>
                </c:pt>
                <c:pt idx="30686">
                  <c:v>2.8366380000000002</c:v>
                </c:pt>
                <c:pt idx="30687">
                  <c:v>2.834667</c:v>
                </c:pt>
                <c:pt idx="30688">
                  <c:v>2.834835</c:v>
                </c:pt>
                <c:pt idx="30689">
                  <c:v>2.83284</c:v>
                </c:pt>
                <c:pt idx="30690">
                  <c:v>2.8326229999999999</c:v>
                </c:pt>
                <c:pt idx="30691">
                  <c:v>2.831061</c:v>
                </c:pt>
                <c:pt idx="30692">
                  <c:v>2.8281040000000002</c:v>
                </c:pt>
                <c:pt idx="30693">
                  <c:v>2.8303639999999999</c:v>
                </c:pt>
                <c:pt idx="30694">
                  <c:v>2.8302429999999998</c:v>
                </c:pt>
                <c:pt idx="30695">
                  <c:v>2.8277429999999999</c:v>
                </c:pt>
                <c:pt idx="30696">
                  <c:v>2.8261080000000001</c:v>
                </c:pt>
                <c:pt idx="30697">
                  <c:v>2.8283200000000002</c:v>
                </c:pt>
                <c:pt idx="30698">
                  <c:v>2.8287770000000001</c:v>
                </c:pt>
                <c:pt idx="30699">
                  <c:v>2.8255309999999998</c:v>
                </c:pt>
                <c:pt idx="30700">
                  <c:v>2.8271899999999999</c:v>
                </c:pt>
                <c:pt idx="30701">
                  <c:v>2.8294980000000001</c:v>
                </c:pt>
                <c:pt idx="30702">
                  <c:v>2.8293539999999999</c:v>
                </c:pt>
                <c:pt idx="30703">
                  <c:v>2.8284159999999998</c:v>
                </c:pt>
                <c:pt idx="30704">
                  <c:v>2.8267570000000002</c:v>
                </c:pt>
                <c:pt idx="30705">
                  <c:v>2.8292579999999998</c:v>
                </c:pt>
                <c:pt idx="30706">
                  <c:v>2.8336809999999999</c:v>
                </c:pt>
                <c:pt idx="30707">
                  <c:v>2.8351959999999998</c:v>
                </c:pt>
                <c:pt idx="30708">
                  <c:v>2.8349549999999999</c:v>
                </c:pt>
                <c:pt idx="30709">
                  <c:v>2.8385370000000001</c:v>
                </c:pt>
                <c:pt idx="30710">
                  <c:v>2.8351479999999998</c:v>
                </c:pt>
                <c:pt idx="30711">
                  <c:v>2.8309890000000002</c:v>
                </c:pt>
                <c:pt idx="30712">
                  <c:v>2.8309890000000002</c:v>
                </c:pt>
                <c:pt idx="30713">
                  <c:v>2.8325269999999998</c:v>
                </c:pt>
                <c:pt idx="30714">
                  <c:v>2.834066</c:v>
                </c:pt>
                <c:pt idx="30715">
                  <c:v>2.833345</c:v>
                </c:pt>
                <c:pt idx="30716">
                  <c:v>2.8290890000000002</c:v>
                </c:pt>
                <c:pt idx="30717">
                  <c:v>2.8266849999999999</c:v>
                </c:pt>
                <c:pt idx="30718">
                  <c:v>2.8261080000000001</c:v>
                </c:pt>
                <c:pt idx="30719">
                  <c:v>2.8300749999999999</c:v>
                </c:pt>
                <c:pt idx="30720">
                  <c:v>2.8316379999999999</c:v>
                </c:pt>
                <c:pt idx="30721">
                  <c:v>2.8316620000000001</c:v>
                </c:pt>
                <c:pt idx="30722">
                  <c:v>2.8340420000000002</c:v>
                </c:pt>
                <c:pt idx="30723">
                  <c:v>2.8345220000000002</c:v>
                </c:pt>
                <c:pt idx="30724">
                  <c:v>2.8359649999999998</c:v>
                </c:pt>
                <c:pt idx="30725">
                  <c:v>2.8345950000000002</c:v>
                </c:pt>
                <c:pt idx="30726">
                  <c:v>2.8359649999999998</c:v>
                </c:pt>
                <c:pt idx="30727">
                  <c:v>2.8365900000000002</c:v>
                </c:pt>
                <c:pt idx="30728">
                  <c:v>2.8348110000000002</c:v>
                </c:pt>
                <c:pt idx="30729">
                  <c:v>2.837888</c:v>
                </c:pt>
                <c:pt idx="30730">
                  <c:v>2.8381530000000001</c:v>
                </c:pt>
                <c:pt idx="30731">
                  <c:v>2.8343539999999998</c:v>
                </c:pt>
                <c:pt idx="30732">
                  <c:v>2.8295940000000002</c:v>
                </c:pt>
                <c:pt idx="30733">
                  <c:v>2.8323830000000001</c:v>
                </c:pt>
                <c:pt idx="30734">
                  <c:v>2.8300749999999999</c:v>
                </c:pt>
                <c:pt idx="30735">
                  <c:v>2.8330799999999998</c:v>
                </c:pt>
                <c:pt idx="30736">
                  <c:v>2.8317580000000002</c:v>
                </c:pt>
                <c:pt idx="30737">
                  <c:v>2.8300269999999998</c:v>
                </c:pt>
                <c:pt idx="30738">
                  <c:v>2.833561</c:v>
                </c:pt>
                <c:pt idx="30739">
                  <c:v>2.8334890000000001</c:v>
                </c:pt>
                <c:pt idx="30740">
                  <c:v>2.8347630000000001</c:v>
                </c:pt>
                <c:pt idx="30741">
                  <c:v>2.8335849999999998</c:v>
                </c:pt>
                <c:pt idx="30742">
                  <c:v>2.8339460000000001</c:v>
                </c:pt>
                <c:pt idx="30743">
                  <c:v>2.8332000000000002</c:v>
                </c:pt>
                <c:pt idx="30744">
                  <c:v>2.8341620000000001</c:v>
                </c:pt>
                <c:pt idx="30745">
                  <c:v>2.8360370000000001</c:v>
                </c:pt>
                <c:pt idx="30746">
                  <c:v>2.836999</c:v>
                </c:pt>
                <c:pt idx="30747">
                  <c:v>2.8398840000000001</c:v>
                </c:pt>
                <c:pt idx="30748">
                  <c:v>2.8383929999999999</c:v>
                </c:pt>
                <c:pt idx="30749">
                  <c:v>2.836157</c:v>
                </c:pt>
                <c:pt idx="30750">
                  <c:v>2.8335849999999998</c:v>
                </c:pt>
                <c:pt idx="30751">
                  <c:v>2.8317100000000002</c:v>
                </c:pt>
                <c:pt idx="30752">
                  <c:v>2.8311090000000001</c:v>
                </c:pt>
                <c:pt idx="30753">
                  <c:v>2.8321429999999999</c:v>
                </c:pt>
                <c:pt idx="30754">
                  <c:v>2.828729</c:v>
                </c:pt>
                <c:pt idx="30755">
                  <c:v>2.8271660000000001</c:v>
                </c:pt>
                <c:pt idx="30756">
                  <c:v>2.825027</c:v>
                </c:pt>
                <c:pt idx="30757">
                  <c:v>2.8267820000000001</c:v>
                </c:pt>
                <c:pt idx="30758">
                  <c:v>2.8275510000000001</c:v>
                </c:pt>
                <c:pt idx="30759">
                  <c:v>2.8274789999999999</c:v>
                </c:pt>
                <c:pt idx="30760">
                  <c:v>2.8263729999999998</c:v>
                </c:pt>
                <c:pt idx="30761">
                  <c:v>2.8271899999999999</c:v>
                </c:pt>
                <c:pt idx="30762">
                  <c:v>2.830508</c:v>
                </c:pt>
                <c:pt idx="30763">
                  <c:v>2.8334649999999999</c:v>
                </c:pt>
                <c:pt idx="30764">
                  <c:v>2.8365420000000001</c:v>
                </c:pt>
                <c:pt idx="30765">
                  <c:v>2.8309890000000002</c:v>
                </c:pt>
                <c:pt idx="30766">
                  <c:v>2.8344749999999999</c:v>
                </c:pt>
                <c:pt idx="30767">
                  <c:v>2.8371430000000002</c:v>
                </c:pt>
                <c:pt idx="30768">
                  <c:v>2.835388</c:v>
                </c:pt>
                <c:pt idx="30769">
                  <c:v>2.8302670000000001</c:v>
                </c:pt>
                <c:pt idx="30770">
                  <c:v>2.8260839999999998</c:v>
                </c:pt>
                <c:pt idx="30771">
                  <c:v>2.8270219999999999</c:v>
                </c:pt>
                <c:pt idx="30772">
                  <c:v>2.8244980000000002</c:v>
                </c:pt>
                <c:pt idx="30773">
                  <c:v>2.8220939999999999</c:v>
                </c:pt>
                <c:pt idx="30774">
                  <c:v>2.8244500000000001</c:v>
                </c:pt>
                <c:pt idx="30775">
                  <c:v>2.8281040000000002</c:v>
                </c:pt>
                <c:pt idx="30776">
                  <c:v>2.8291849999999998</c:v>
                </c:pt>
                <c:pt idx="30777">
                  <c:v>2.8288489999999999</c:v>
                </c:pt>
                <c:pt idx="30778">
                  <c:v>2.8242569999999998</c:v>
                </c:pt>
                <c:pt idx="30779">
                  <c:v>2.8219249999999998</c:v>
                </c:pt>
                <c:pt idx="30780">
                  <c:v>2.8219729999999998</c:v>
                </c:pt>
                <c:pt idx="30781">
                  <c:v>2.827839</c:v>
                </c:pt>
                <c:pt idx="30782">
                  <c:v>2.828945</c:v>
                </c:pt>
                <c:pt idx="30783">
                  <c:v>2.829907</c:v>
                </c:pt>
                <c:pt idx="30784">
                  <c:v>2.8274550000000001</c:v>
                </c:pt>
                <c:pt idx="30785">
                  <c:v>2.8255789999999998</c:v>
                </c:pt>
                <c:pt idx="30786">
                  <c:v>2.8242569999999998</c:v>
                </c:pt>
                <c:pt idx="30787">
                  <c:v>2.8270219999999999</c:v>
                </c:pt>
                <c:pt idx="30788">
                  <c:v>2.826012</c:v>
                </c:pt>
                <c:pt idx="30789">
                  <c:v>2.8165879999999999</c:v>
                </c:pt>
                <c:pt idx="30790">
                  <c:v>2.817069</c:v>
                </c:pt>
                <c:pt idx="30791">
                  <c:v>2.828633</c:v>
                </c:pt>
                <c:pt idx="30792">
                  <c:v>2.8292820000000001</c:v>
                </c:pt>
                <c:pt idx="30793">
                  <c:v>2.8217569999999998</c:v>
                </c:pt>
                <c:pt idx="30794">
                  <c:v>2.8210839999999999</c:v>
                </c:pt>
                <c:pt idx="30795">
                  <c:v>2.8206989999999998</c:v>
                </c:pt>
                <c:pt idx="30796">
                  <c:v>2.8206989999999998</c:v>
                </c:pt>
                <c:pt idx="30797">
                  <c:v>2.8189199999999999</c:v>
                </c:pt>
                <c:pt idx="30798">
                  <c:v>2.8210839999999999</c:v>
                </c:pt>
                <c:pt idx="30799">
                  <c:v>2.8289930000000001</c:v>
                </c:pt>
                <c:pt idx="30800">
                  <c:v>2.833272</c:v>
                </c:pt>
                <c:pt idx="30801">
                  <c:v>2.8356530000000002</c:v>
                </c:pt>
                <c:pt idx="30802">
                  <c:v>2.8368790000000002</c:v>
                </c:pt>
                <c:pt idx="30803">
                  <c:v>2.8383210000000001</c:v>
                </c:pt>
                <c:pt idx="30804">
                  <c:v>2.8336809999999999</c:v>
                </c:pt>
                <c:pt idx="30805">
                  <c:v>2.8340900000000002</c:v>
                </c:pt>
                <c:pt idx="30806">
                  <c:v>2.835604</c:v>
                </c:pt>
                <c:pt idx="30807">
                  <c:v>2.8365179999999999</c:v>
                </c:pt>
                <c:pt idx="30808">
                  <c:v>2.83623</c:v>
                </c:pt>
                <c:pt idx="30809">
                  <c:v>2.8294260000000002</c:v>
                </c:pt>
                <c:pt idx="30810">
                  <c:v>2.8233679999999999</c:v>
                </c:pt>
                <c:pt idx="30811">
                  <c:v>2.823175</c:v>
                </c:pt>
                <c:pt idx="30812">
                  <c:v>2.821685</c:v>
                </c:pt>
                <c:pt idx="30813">
                  <c:v>2.8225739999999999</c:v>
                </c:pt>
                <c:pt idx="30814">
                  <c:v>2.8239450000000001</c:v>
                </c:pt>
                <c:pt idx="30815">
                  <c:v>2.8243779999999998</c:v>
                </c:pt>
                <c:pt idx="30816">
                  <c:v>2.8259159999999999</c:v>
                </c:pt>
                <c:pt idx="30817">
                  <c:v>2.827671</c:v>
                </c:pt>
                <c:pt idx="30818">
                  <c:v>2.8272140000000001</c:v>
                </c:pt>
                <c:pt idx="30819">
                  <c:v>2.8256999999999999</c:v>
                </c:pt>
                <c:pt idx="30820">
                  <c:v>2.8256030000000001</c:v>
                </c:pt>
                <c:pt idx="30821">
                  <c:v>2.827671</c:v>
                </c:pt>
                <c:pt idx="30822">
                  <c:v>2.8266610000000001</c:v>
                </c:pt>
                <c:pt idx="30823">
                  <c:v>2.8257240000000001</c:v>
                </c:pt>
                <c:pt idx="30824">
                  <c:v>2.8279839999999998</c:v>
                </c:pt>
                <c:pt idx="30825">
                  <c:v>2.8264930000000001</c:v>
                </c:pt>
                <c:pt idx="30826">
                  <c:v>2.822743</c:v>
                </c:pt>
                <c:pt idx="30827">
                  <c:v>2.8194249999999998</c:v>
                </c:pt>
                <c:pt idx="30828">
                  <c:v>2.8194970000000001</c:v>
                </c:pt>
                <c:pt idx="30829">
                  <c:v>2.8205070000000001</c:v>
                </c:pt>
                <c:pt idx="30830">
                  <c:v>2.8220209999999999</c:v>
                </c:pt>
                <c:pt idx="30831">
                  <c:v>2.8194729999999999</c:v>
                </c:pt>
                <c:pt idx="30832">
                  <c:v>2.8212999999999999</c:v>
                </c:pt>
                <c:pt idx="30833">
                  <c:v>2.8200020000000001</c:v>
                </c:pt>
                <c:pt idx="30834">
                  <c:v>2.8190650000000002</c:v>
                </c:pt>
                <c:pt idx="30835">
                  <c:v>2.8181750000000001</c:v>
                </c:pt>
                <c:pt idx="30836">
                  <c:v>2.8194729999999999</c:v>
                </c:pt>
                <c:pt idx="30837">
                  <c:v>2.8191609999999998</c:v>
                </c:pt>
                <c:pt idx="30838">
                  <c:v>2.8192089999999999</c:v>
                </c:pt>
                <c:pt idx="30839">
                  <c:v>2.8213240000000002</c:v>
                </c:pt>
                <c:pt idx="30840">
                  <c:v>2.823175</c:v>
                </c:pt>
                <c:pt idx="30841">
                  <c:v>2.8245939999999998</c:v>
                </c:pt>
                <c:pt idx="30842">
                  <c:v>2.826902</c:v>
                </c:pt>
                <c:pt idx="30843">
                  <c:v>2.827671</c:v>
                </c:pt>
                <c:pt idx="30844">
                  <c:v>2.8269500000000001</c:v>
                </c:pt>
                <c:pt idx="30845">
                  <c:v>2.8243049999999998</c:v>
                </c:pt>
                <c:pt idx="30846">
                  <c:v>2.822406</c:v>
                </c:pt>
                <c:pt idx="30847">
                  <c:v>2.8207710000000001</c:v>
                </c:pt>
                <c:pt idx="30848">
                  <c:v>2.823969</c:v>
                </c:pt>
                <c:pt idx="30849">
                  <c:v>2.8244020000000001</c:v>
                </c:pt>
                <c:pt idx="30850">
                  <c:v>2.8214199999999998</c:v>
                </c:pt>
                <c:pt idx="30851">
                  <c:v>2.8215650000000001</c:v>
                </c:pt>
                <c:pt idx="30852">
                  <c:v>2.818632</c:v>
                </c:pt>
                <c:pt idx="30853">
                  <c:v>2.8138000000000001</c:v>
                </c:pt>
                <c:pt idx="30854">
                  <c:v>2.8111549999999998</c:v>
                </c:pt>
                <c:pt idx="30855">
                  <c:v>2.8134389999999998</c:v>
                </c:pt>
                <c:pt idx="30856">
                  <c:v>2.8134389999999998</c:v>
                </c:pt>
                <c:pt idx="30857">
                  <c:v>2.8138480000000001</c:v>
                </c:pt>
                <c:pt idx="30858">
                  <c:v>2.8160829999999999</c:v>
                </c:pt>
                <c:pt idx="30859">
                  <c:v>2.8161559999999999</c:v>
                </c:pt>
                <c:pt idx="30860">
                  <c:v>2.8184149999999999</c:v>
                </c:pt>
                <c:pt idx="30861">
                  <c:v>2.8180070000000002</c:v>
                </c:pt>
                <c:pt idx="30862">
                  <c:v>2.8213240000000002</c:v>
                </c:pt>
                <c:pt idx="30863">
                  <c:v>2.8225739999999999</c:v>
                </c:pt>
                <c:pt idx="30864">
                  <c:v>2.8226469999999999</c:v>
                </c:pt>
                <c:pt idx="30865">
                  <c:v>2.8222619999999998</c:v>
                </c:pt>
                <c:pt idx="30866">
                  <c:v>2.8218049999999999</c:v>
                </c:pt>
                <c:pt idx="30867">
                  <c:v>2.8232240000000002</c:v>
                </c:pt>
                <c:pt idx="30868">
                  <c:v>2.8187760000000002</c:v>
                </c:pt>
                <c:pt idx="30869">
                  <c:v>2.8185600000000002</c:v>
                </c:pt>
                <c:pt idx="30870">
                  <c:v>2.8176939999999999</c:v>
                </c:pt>
                <c:pt idx="30871">
                  <c:v>2.8176459999999999</c:v>
                </c:pt>
                <c:pt idx="30872">
                  <c:v>2.8179349999999999</c:v>
                </c:pt>
                <c:pt idx="30873">
                  <c:v>2.816805</c:v>
                </c:pt>
                <c:pt idx="30874">
                  <c:v>2.816805</c:v>
                </c:pt>
                <c:pt idx="30875">
                  <c:v>2.8174779999999999</c:v>
                </c:pt>
                <c:pt idx="30876">
                  <c:v>2.8168769999999999</c:v>
                </c:pt>
                <c:pt idx="30877">
                  <c:v>2.8200020000000001</c:v>
                </c:pt>
                <c:pt idx="30878">
                  <c:v>2.818848</c:v>
                </c:pt>
                <c:pt idx="30879">
                  <c:v>2.8180550000000002</c:v>
                </c:pt>
                <c:pt idx="30880">
                  <c:v>2.8186559999999998</c:v>
                </c:pt>
                <c:pt idx="30881">
                  <c:v>2.8191850000000001</c:v>
                </c:pt>
                <c:pt idx="30882">
                  <c:v>2.819906</c:v>
                </c:pt>
                <c:pt idx="30883">
                  <c:v>2.821637</c:v>
                </c:pt>
                <c:pt idx="30884">
                  <c:v>2.822454</c:v>
                </c:pt>
                <c:pt idx="30885">
                  <c:v>2.821132</c:v>
                </c:pt>
                <c:pt idx="30886">
                  <c:v>2.822695</c:v>
                </c:pt>
                <c:pt idx="30887">
                  <c:v>2.824786</c:v>
                </c:pt>
                <c:pt idx="30888">
                  <c:v>2.8243779999999998</c:v>
                </c:pt>
                <c:pt idx="30889">
                  <c:v>2.8228629999999999</c:v>
                </c:pt>
                <c:pt idx="30890">
                  <c:v>2.8215889999999999</c:v>
                </c:pt>
                <c:pt idx="30891">
                  <c:v>2.8212280000000001</c:v>
                </c:pt>
                <c:pt idx="30892">
                  <c:v>2.818848</c:v>
                </c:pt>
                <c:pt idx="30893">
                  <c:v>2.81541</c:v>
                </c:pt>
                <c:pt idx="30894">
                  <c:v>2.8130299999999999</c:v>
                </c:pt>
                <c:pt idx="30895">
                  <c:v>2.814136</c:v>
                </c:pt>
                <c:pt idx="30896">
                  <c:v>2.8120449999999999</c:v>
                </c:pt>
                <c:pt idx="30897">
                  <c:v>2.81392</c:v>
                </c:pt>
                <c:pt idx="30898">
                  <c:v>2.8148819999999999</c:v>
                </c:pt>
                <c:pt idx="30899">
                  <c:v>2.8178139999999998</c:v>
                </c:pt>
                <c:pt idx="30900">
                  <c:v>2.8205309999999999</c:v>
                </c:pt>
                <c:pt idx="30901">
                  <c:v>2.8246899999999999</c:v>
                </c:pt>
                <c:pt idx="30902">
                  <c:v>2.8219729999999998</c:v>
                </c:pt>
                <c:pt idx="30903">
                  <c:v>2.8192810000000001</c:v>
                </c:pt>
                <c:pt idx="30904">
                  <c:v>2.818079</c:v>
                </c:pt>
                <c:pt idx="30905">
                  <c:v>2.8206989999999998</c:v>
                </c:pt>
                <c:pt idx="30906">
                  <c:v>2.8218049999999999</c:v>
                </c:pt>
                <c:pt idx="30907">
                  <c:v>2.8186800000000001</c:v>
                </c:pt>
                <c:pt idx="30908">
                  <c:v>2.8138960000000002</c:v>
                </c:pt>
                <c:pt idx="30909">
                  <c:v>2.8114680000000001</c:v>
                </c:pt>
                <c:pt idx="30910">
                  <c:v>2.8142079999999998</c:v>
                </c:pt>
                <c:pt idx="30911">
                  <c:v>2.815194</c:v>
                </c:pt>
                <c:pt idx="30912">
                  <c:v>2.8135349999999999</c:v>
                </c:pt>
                <c:pt idx="30913">
                  <c:v>2.8106260000000001</c:v>
                </c:pt>
                <c:pt idx="30914">
                  <c:v>2.8106019999999998</c:v>
                </c:pt>
                <c:pt idx="30915">
                  <c:v>2.8123330000000002</c:v>
                </c:pt>
                <c:pt idx="30916">
                  <c:v>2.8136070000000002</c:v>
                </c:pt>
                <c:pt idx="30917">
                  <c:v>2.8132709999999999</c:v>
                </c:pt>
                <c:pt idx="30918">
                  <c:v>2.8109389999999999</c:v>
                </c:pt>
                <c:pt idx="30919">
                  <c:v>2.8076210000000001</c:v>
                </c:pt>
                <c:pt idx="30920">
                  <c:v>2.8123330000000002</c:v>
                </c:pt>
                <c:pt idx="30921">
                  <c:v>2.8147850000000001</c:v>
                </c:pt>
                <c:pt idx="30922">
                  <c:v>2.8141600000000002</c:v>
                </c:pt>
                <c:pt idx="30923">
                  <c:v>2.811131</c:v>
                </c:pt>
                <c:pt idx="30924">
                  <c:v>2.8128380000000002</c:v>
                </c:pt>
                <c:pt idx="30925">
                  <c:v>2.8107950000000002</c:v>
                </c:pt>
                <c:pt idx="30926">
                  <c:v>2.808799</c:v>
                </c:pt>
                <c:pt idx="30927">
                  <c:v>2.8122129999999999</c:v>
                </c:pt>
                <c:pt idx="30928">
                  <c:v>2.811035</c:v>
                </c:pt>
                <c:pt idx="30929">
                  <c:v>2.8055539999999999</c:v>
                </c:pt>
                <c:pt idx="30930">
                  <c:v>2.8024529999999999</c:v>
                </c:pt>
                <c:pt idx="30931">
                  <c:v>2.8066119999999999</c:v>
                </c:pt>
                <c:pt idx="30932">
                  <c:v>2.8129339999999998</c:v>
                </c:pt>
                <c:pt idx="30933">
                  <c:v>2.8091119999999998</c:v>
                </c:pt>
                <c:pt idx="30934">
                  <c:v>2.8060589999999999</c:v>
                </c:pt>
                <c:pt idx="30935">
                  <c:v>2.80714</c:v>
                </c:pt>
                <c:pt idx="30936">
                  <c:v>2.8091840000000001</c:v>
                </c:pt>
                <c:pt idx="30937">
                  <c:v>2.8101449999999999</c:v>
                </c:pt>
                <c:pt idx="30938">
                  <c:v>2.8132950000000001</c:v>
                </c:pt>
                <c:pt idx="30939">
                  <c:v>2.8121649999999998</c:v>
                </c:pt>
                <c:pt idx="30940">
                  <c:v>2.8099050000000001</c:v>
                </c:pt>
                <c:pt idx="30941">
                  <c:v>2.8121649999999998</c:v>
                </c:pt>
                <c:pt idx="30942">
                  <c:v>2.8127900000000001</c:v>
                </c:pt>
                <c:pt idx="30943">
                  <c:v>2.8123809999999998</c:v>
                </c:pt>
                <c:pt idx="30944">
                  <c:v>2.8141120000000002</c:v>
                </c:pt>
                <c:pt idx="30945">
                  <c:v>2.8195929999999998</c:v>
                </c:pt>
                <c:pt idx="30946">
                  <c:v>2.819137</c:v>
                </c:pt>
                <c:pt idx="30947">
                  <c:v>2.8154340000000002</c:v>
                </c:pt>
                <c:pt idx="30948">
                  <c:v>2.8119489999999998</c:v>
                </c:pt>
                <c:pt idx="30949">
                  <c:v>2.812694</c:v>
                </c:pt>
                <c:pt idx="30950">
                  <c:v>2.8142079999999998</c:v>
                </c:pt>
                <c:pt idx="30951">
                  <c:v>2.8140879999999999</c:v>
                </c:pt>
                <c:pt idx="30952">
                  <c:v>2.81392</c:v>
                </c:pt>
                <c:pt idx="30953">
                  <c:v>2.8127659999999999</c:v>
                </c:pt>
                <c:pt idx="30954">
                  <c:v>2.8080539999999998</c:v>
                </c:pt>
                <c:pt idx="30955">
                  <c:v>2.8059859999999999</c:v>
                </c:pt>
                <c:pt idx="30956">
                  <c:v>2.805193</c:v>
                </c:pt>
                <c:pt idx="30957">
                  <c:v>2.806155</c:v>
                </c:pt>
                <c:pt idx="30958">
                  <c:v>2.805434</c:v>
                </c:pt>
                <c:pt idx="30959">
                  <c:v>2.8085589999999998</c:v>
                </c:pt>
                <c:pt idx="30960">
                  <c:v>2.8106499999999999</c:v>
                </c:pt>
                <c:pt idx="30961">
                  <c:v>2.8089439999999999</c:v>
                </c:pt>
                <c:pt idx="30962">
                  <c:v>2.8088709999999999</c:v>
                </c:pt>
                <c:pt idx="30963">
                  <c:v>2.81142</c:v>
                </c:pt>
                <c:pt idx="30964">
                  <c:v>2.8113959999999998</c:v>
                </c:pt>
                <c:pt idx="30965">
                  <c:v>2.813367</c:v>
                </c:pt>
                <c:pt idx="30966">
                  <c:v>2.8197860000000001</c:v>
                </c:pt>
                <c:pt idx="30967">
                  <c:v>2.8163719999999999</c:v>
                </c:pt>
                <c:pt idx="30968">
                  <c:v>2.8148089999999999</c:v>
                </c:pt>
                <c:pt idx="30969">
                  <c:v>2.8163239999999998</c:v>
                </c:pt>
                <c:pt idx="30970">
                  <c:v>2.8134869999999998</c:v>
                </c:pt>
                <c:pt idx="30971">
                  <c:v>2.8148330000000001</c:v>
                </c:pt>
                <c:pt idx="30972">
                  <c:v>2.8119489999999998</c:v>
                </c:pt>
                <c:pt idx="30973">
                  <c:v>2.8136070000000002</c:v>
                </c:pt>
                <c:pt idx="30974">
                  <c:v>2.8121170000000002</c:v>
                </c:pt>
                <c:pt idx="30975">
                  <c:v>2.815194</c:v>
                </c:pt>
                <c:pt idx="30976">
                  <c:v>2.8116599999999998</c:v>
                </c:pt>
                <c:pt idx="30977">
                  <c:v>2.8075489999999999</c:v>
                </c:pt>
                <c:pt idx="30978">
                  <c:v>2.8100969999999998</c:v>
                </c:pt>
                <c:pt idx="30979">
                  <c:v>2.8109630000000001</c:v>
                </c:pt>
                <c:pt idx="30980">
                  <c:v>2.809472</c:v>
                </c:pt>
                <c:pt idx="30981">
                  <c:v>2.809256</c:v>
                </c:pt>
                <c:pt idx="30982">
                  <c:v>2.813631</c:v>
                </c:pt>
                <c:pt idx="30983">
                  <c:v>2.8170929999999998</c:v>
                </c:pt>
                <c:pt idx="30984">
                  <c:v>2.817742</c:v>
                </c:pt>
                <c:pt idx="30985">
                  <c:v>2.8182230000000001</c:v>
                </c:pt>
                <c:pt idx="30986">
                  <c:v>2.8192569999999999</c:v>
                </c:pt>
                <c:pt idx="30987">
                  <c:v>2.8198820000000002</c:v>
                </c:pt>
                <c:pt idx="30988">
                  <c:v>2.8180070000000002</c:v>
                </c:pt>
                <c:pt idx="30989">
                  <c:v>2.8147129999999998</c:v>
                </c:pt>
                <c:pt idx="30990">
                  <c:v>2.8136070000000002</c:v>
                </c:pt>
                <c:pt idx="30991">
                  <c:v>2.813463</c:v>
                </c:pt>
                <c:pt idx="30992">
                  <c:v>2.8106990000000001</c:v>
                </c:pt>
                <c:pt idx="30993">
                  <c:v>2.8094000000000001</c:v>
                </c:pt>
                <c:pt idx="30994">
                  <c:v>2.8088709999999999</c:v>
                </c:pt>
                <c:pt idx="30995">
                  <c:v>2.8050489999999999</c:v>
                </c:pt>
                <c:pt idx="30996">
                  <c:v>2.7998560000000001</c:v>
                </c:pt>
                <c:pt idx="30997">
                  <c:v>2.7994479999999999</c:v>
                </c:pt>
                <c:pt idx="30998">
                  <c:v>2.8023319999999998</c:v>
                </c:pt>
                <c:pt idx="30999">
                  <c:v>2.8061790000000002</c:v>
                </c:pt>
                <c:pt idx="31000">
                  <c:v>2.8094000000000001</c:v>
                </c:pt>
                <c:pt idx="31001">
                  <c:v>2.8099050000000001</c:v>
                </c:pt>
                <c:pt idx="31002">
                  <c:v>2.8111549999999998</c:v>
                </c:pt>
                <c:pt idx="31003">
                  <c:v>2.8140640000000001</c:v>
                </c:pt>
                <c:pt idx="31004">
                  <c:v>2.8130299999999999</c:v>
                </c:pt>
                <c:pt idx="31005">
                  <c:v>2.8113229999999998</c:v>
                </c:pt>
                <c:pt idx="31006">
                  <c:v>2.8083670000000001</c:v>
                </c:pt>
                <c:pt idx="31007">
                  <c:v>2.807261</c:v>
                </c:pt>
                <c:pt idx="31008">
                  <c:v>2.8096410000000001</c:v>
                </c:pt>
                <c:pt idx="31009">
                  <c:v>2.8142809999999998</c:v>
                </c:pt>
                <c:pt idx="31010">
                  <c:v>2.8107950000000002</c:v>
                </c:pt>
                <c:pt idx="31011">
                  <c:v>2.8039190000000001</c:v>
                </c:pt>
                <c:pt idx="31012">
                  <c:v>2.8047849999999999</c:v>
                </c:pt>
                <c:pt idx="31013">
                  <c:v>2.8084389999999999</c:v>
                </c:pt>
                <c:pt idx="31014">
                  <c:v>2.8066599999999999</c:v>
                </c:pt>
                <c:pt idx="31015">
                  <c:v>2.8058420000000002</c:v>
                </c:pt>
                <c:pt idx="31016">
                  <c:v>2.8078620000000001</c:v>
                </c:pt>
                <c:pt idx="31017">
                  <c:v>2.810362</c:v>
                </c:pt>
                <c:pt idx="31018">
                  <c:v>2.8092800000000002</c:v>
                </c:pt>
                <c:pt idx="31019">
                  <c:v>2.8089909999999998</c:v>
                </c:pt>
                <c:pt idx="31020">
                  <c:v>2.8117079999999999</c:v>
                </c:pt>
                <c:pt idx="31021">
                  <c:v>2.8124769999999999</c:v>
                </c:pt>
                <c:pt idx="31022">
                  <c:v>2.8114680000000001</c:v>
                </c:pt>
                <c:pt idx="31023">
                  <c:v>2.8130299999999999</c:v>
                </c:pt>
                <c:pt idx="31024">
                  <c:v>2.8105060000000002</c:v>
                </c:pt>
                <c:pt idx="31025">
                  <c:v>2.8100010000000002</c:v>
                </c:pt>
                <c:pt idx="31026">
                  <c:v>2.8099530000000001</c:v>
                </c:pt>
                <c:pt idx="31027">
                  <c:v>2.8082220000000002</c:v>
                </c:pt>
                <c:pt idx="31028">
                  <c:v>2.8060350000000001</c:v>
                </c:pt>
                <c:pt idx="31029">
                  <c:v>2.8057219999999998</c:v>
                </c:pt>
                <c:pt idx="31030">
                  <c:v>2.8066840000000002</c:v>
                </c:pt>
                <c:pt idx="31031">
                  <c:v>2.805914</c:v>
                </c:pt>
                <c:pt idx="31032">
                  <c:v>2.8047119999999999</c:v>
                </c:pt>
                <c:pt idx="31033">
                  <c:v>2.8048570000000002</c:v>
                </c:pt>
                <c:pt idx="31034">
                  <c:v>2.8041109999999998</c:v>
                </c:pt>
                <c:pt idx="31035">
                  <c:v>2.8073090000000001</c:v>
                </c:pt>
                <c:pt idx="31036">
                  <c:v>2.8163480000000001</c:v>
                </c:pt>
                <c:pt idx="31037">
                  <c:v>2.8200500000000002</c:v>
                </c:pt>
                <c:pt idx="31038">
                  <c:v>2.8187519999999999</c:v>
                </c:pt>
                <c:pt idx="31039">
                  <c:v>2.815963</c:v>
                </c:pt>
                <c:pt idx="31040">
                  <c:v>2.8150019999999998</c:v>
                </c:pt>
                <c:pt idx="31041">
                  <c:v>2.8121649999999998</c:v>
                </c:pt>
                <c:pt idx="31042">
                  <c:v>2.806419</c:v>
                </c:pt>
                <c:pt idx="31043">
                  <c:v>2.80565</c:v>
                </c:pt>
                <c:pt idx="31044">
                  <c:v>2.809761</c:v>
                </c:pt>
                <c:pt idx="31045">
                  <c:v>2.8096410000000001</c:v>
                </c:pt>
                <c:pt idx="31046">
                  <c:v>2.80714</c:v>
                </c:pt>
                <c:pt idx="31047">
                  <c:v>2.8057940000000001</c:v>
                </c:pt>
                <c:pt idx="31048">
                  <c:v>2.8057219999999998</c:v>
                </c:pt>
                <c:pt idx="31049">
                  <c:v>2.80125</c:v>
                </c:pt>
                <c:pt idx="31050">
                  <c:v>2.7971629999999998</c:v>
                </c:pt>
                <c:pt idx="31051">
                  <c:v>2.7956249999999998</c:v>
                </c:pt>
                <c:pt idx="31052">
                  <c:v>2.7946390000000001</c:v>
                </c:pt>
                <c:pt idx="31053">
                  <c:v>2.7974760000000001</c:v>
                </c:pt>
                <c:pt idx="31054">
                  <c:v>2.8007219999999999</c:v>
                </c:pt>
                <c:pt idx="31055">
                  <c:v>2.807213</c:v>
                </c:pt>
                <c:pt idx="31056">
                  <c:v>2.813367</c:v>
                </c:pt>
                <c:pt idx="31057">
                  <c:v>2.8143280000000002</c:v>
                </c:pt>
                <c:pt idx="31058">
                  <c:v>2.8168530000000001</c:v>
                </c:pt>
                <c:pt idx="31059">
                  <c:v>2.8209399999999998</c:v>
                </c:pt>
                <c:pt idx="31060">
                  <c:v>2.8181989999999999</c:v>
                </c:pt>
                <c:pt idx="31061">
                  <c:v>2.8151220000000001</c:v>
                </c:pt>
                <c:pt idx="31062">
                  <c:v>2.8144969999999998</c:v>
                </c:pt>
                <c:pt idx="31063">
                  <c:v>2.8161320000000001</c:v>
                </c:pt>
                <c:pt idx="31064">
                  <c:v>2.816757</c:v>
                </c:pt>
                <c:pt idx="31065">
                  <c:v>2.8158430000000001</c:v>
                </c:pt>
                <c:pt idx="31066">
                  <c:v>2.8096169999999998</c:v>
                </c:pt>
                <c:pt idx="31067">
                  <c:v>2.808751</c:v>
                </c:pt>
                <c:pt idx="31068">
                  <c:v>2.8115399999999999</c:v>
                </c:pt>
                <c:pt idx="31069">
                  <c:v>2.8144490000000002</c:v>
                </c:pt>
                <c:pt idx="31070">
                  <c:v>2.8143530000000001</c:v>
                </c:pt>
                <c:pt idx="31071">
                  <c:v>2.8102659999999999</c:v>
                </c:pt>
                <c:pt idx="31072">
                  <c:v>2.8063950000000002</c:v>
                </c:pt>
                <c:pt idx="31073">
                  <c:v>2.8063470000000001</c:v>
                </c:pt>
                <c:pt idx="31074">
                  <c:v>2.8088709999999999</c:v>
                </c:pt>
                <c:pt idx="31075">
                  <c:v>2.809472</c:v>
                </c:pt>
                <c:pt idx="31076">
                  <c:v>2.8126699999999998</c:v>
                </c:pt>
                <c:pt idx="31077">
                  <c:v>2.8130299999999999</c:v>
                </c:pt>
                <c:pt idx="31078">
                  <c:v>2.8148569999999999</c:v>
                </c:pt>
                <c:pt idx="31079">
                  <c:v>2.818295</c:v>
                </c:pt>
                <c:pt idx="31080">
                  <c:v>2.8168530000000001</c:v>
                </c:pt>
                <c:pt idx="31081">
                  <c:v>2.8122370000000001</c:v>
                </c:pt>
                <c:pt idx="31082">
                  <c:v>2.8135590000000001</c:v>
                </c:pt>
                <c:pt idx="31083">
                  <c:v>2.8151700000000002</c:v>
                </c:pt>
                <c:pt idx="31084">
                  <c:v>2.8089909999999998</c:v>
                </c:pt>
                <c:pt idx="31085">
                  <c:v>2.806756</c:v>
                </c:pt>
                <c:pt idx="31086">
                  <c:v>2.8066599999999999</c:v>
                </c:pt>
                <c:pt idx="31087">
                  <c:v>2.8057460000000001</c:v>
                </c:pt>
                <c:pt idx="31088">
                  <c:v>2.8057940000000001</c:v>
                </c:pt>
                <c:pt idx="31089">
                  <c:v>2.8063470000000001</c:v>
                </c:pt>
                <c:pt idx="31090">
                  <c:v>2.8039190000000001</c:v>
                </c:pt>
                <c:pt idx="31091">
                  <c:v>2.8020200000000002</c:v>
                </c:pt>
                <c:pt idx="31092">
                  <c:v>2.7988940000000002</c:v>
                </c:pt>
                <c:pt idx="31093">
                  <c:v>2.8041109999999998</c:v>
                </c:pt>
                <c:pt idx="31094">
                  <c:v>2.803871</c:v>
                </c:pt>
                <c:pt idx="31095">
                  <c:v>2.806203</c:v>
                </c:pt>
                <c:pt idx="31096">
                  <c:v>2.8091599999999999</c:v>
                </c:pt>
                <c:pt idx="31097">
                  <c:v>2.8138239999999999</c:v>
                </c:pt>
                <c:pt idx="31098">
                  <c:v>2.81779</c:v>
                </c:pt>
                <c:pt idx="31099">
                  <c:v>2.8186800000000001</c:v>
                </c:pt>
                <c:pt idx="31100">
                  <c:v>2.8178380000000001</c:v>
                </c:pt>
                <c:pt idx="31101">
                  <c:v>2.8171409999999999</c:v>
                </c:pt>
                <c:pt idx="31102">
                  <c:v>2.814737</c:v>
                </c:pt>
                <c:pt idx="31103">
                  <c:v>2.815531</c:v>
                </c:pt>
                <c:pt idx="31104">
                  <c:v>2.8143530000000001</c:v>
                </c:pt>
                <c:pt idx="31105">
                  <c:v>2.8130299999999999</c:v>
                </c:pt>
                <c:pt idx="31106">
                  <c:v>2.8087270000000002</c:v>
                </c:pt>
                <c:pt idx="31107">
                  <c:v>2.8059859999999999</c:v>
                </c:pt>
                <c:pt idx="31108">
                  <c:v>2.8083909999999999</c:v>
                </c:pt>
                <c:pt idx="31109">
                  <c:v>2.8092079999999999</c:v>
                </c:pt>
                <c:pt idx="31110">
                  <c:v>2.8070200000000001</c:v>
                </c:pt>
                <c:pt idx="31111">
                  <c:v>2.8025730000000002</c:v>
                </c:pt>
                <c:pt idx="31112">
                  <c:v>2.8017789999999998</c:v>
                </c:pt>
                <c:pt idx="31113">
                  <c:v>2.8021159999999998</c:v>
                </c:pt>
                <c:pt idx="31114">
                  <c:v>2.8088470000000001</c:v>
                </c:pt>
                <c:pt idx="31115">
                  <c:v>2.8132950000000001</c:v>
                </c:pt>
                <c:pt idx="31116">
                  <c:v>2.8144010000000002</c:v>
                </c:pt>
                <c:pt idx="31117">
                  <c:v>2.8181989999999999</c:v>
                </c:pt>
                <c:pt idx="31118">
                  <c:v>2.8171170000000001</c:v>
                </c:pt>
                <c:pt idx="31119">
                  <c:v>2.8175979999999998</c:v>
                </c:pt>
                <c:pt idx="31120">
                  <c:v>2.8168530000000001</c:v>
                </c:pt>
                <c:pt idx="31121">
                  <c:v>2.8098329999999998</c:v>
                </c:pt>
                <c:pt idx="31122">
                  <c:v>2.8047849999999999</c:v>
                </c:pt>
                <c:pt idx="31123">
                  <c:v>2.8011780000000002</c:v>
                </c:pt>
                <c:pt idx="31124">
                  <c:v>2.8025250000000002</c:v>
                </c:pt>
                <c:pt idx="31125">
                  <c:v>2.802044</c:v>
                </c:pt>
                <c:pt idx="31126">
                  <c:v>2.799976</c:v>
                </c:pt>
                <c:pt idx="31127">
                  <c:v>2.8027890000000002</c:v>
                </c:pt>
                <c:pt idx="31128">
                  <c:v>2.804208</c:v>
                </c:pt>
                <c:pt idx="31129">
                  <c:v>2.80714</c:v>
                </c:pt>
                <c:pt idx="31130">
                  <c:v>2.80904</c:v>
                </c:pt>
                <c:pt idx="31131">
                  <c:v>2.81392</c:v>
                </c:pt>
                <c:pt idx="31132">
                  <c:v>2.811852</c:v>
                </c:pt>
                <c:pt idx="31133">
                  <c:v>2.8128860000000002</c:v>
                </c:pt>
                <c:pt idx="31134">
                  <c:v>2.8112750000000002</c:v>
                </c:pt>
                <c:pt idx="31135">
                  <c:v>2.80904</c:v>
                </c:pt>
                <c:pt idx="31136">
                  <c:v>2.8099530000000001</c:v>
                </c:pt>
                <c:pt idx="31137">
                  <c:v>2.8122370000000001</c:v>
                </c:pt>
                <c:pt idx="31138">
                  <c:v>2.8120449999999999</c:v>
                </c:pt>
                <c:pt idx="31139">
                  <c:v>2.8145690000000001</c:v>
                </c:pt>
                <c:pt idx="31140">
                  <c:v>2.8166120000000001</c:v>
                </c:pt>
                <c:pt idx="31141">
                  <c:v>2.8153139999999999</c:v>
                </c:pt>
                <c:pt idx="31142">
                  <c:v>2.8162280000000002</c:v>
                </c:pt>
                <c:pt idx="31143">
                  <c:v>2.8176700000000001</c:v>
                </c:pt>
                <c:pt idx="31144">
                  <c:v>2.814473</c:v>
                </c:pt>
                <c:pt idx="31145">
                  <c:v>2.8144490000000002</c:v>
                </c:pt>
                <c:pt idx="31146">
                  <c:v>2.8119730000000001</c:v>
                </c:pt>
                <c:pt idx="31147">
                  <c:v>2.8089439999999999</c:v>
                </c:pt>
                <c:pt idx="31148">
                  <c:v>2.8075009999999998</c:v>
                </c:pt>
                <c:pt idx="31149">
                  <c:v>2.8071890000000002</c:v>
                </c:pt>
                <c:pt idx="31150">
                  <c:v>2.808487</c:v>
                </c:pt>
                <c:pt idx="31151">
                  <c:v>2.80803</c:v>
                </c:pt>
                <c:pt idx="31152">
                  <c:v>2.8104339999999999</c:v>
                </c:pt>
                <c:pt idx="31153">
                  <c:v>2.8101219999999998</c:v>
                </c:pt>
                <c:pt idx="31154">
                  <c:v>2.809256</c:v>
                </c:pt>
                <c:pt idx="31155">
                  <c:v>2.8118759999999998</c:v>
                </c:pt>
                <c:pt idx="31156">
                  <c:v>2.8118280000000002</c:v>
                </c:pt>
                <c:pt idx="31157">
                  <c:v>2.811852</c:v>
                </c:pt>
                <c:pt idx="31158">
                  <c:v>2.8138719999999999</c:v>
                </c:pt>
                <c:pt idx="31159">
                  <c:v>2.8135590000000001</c:v>
                </c:pt>
                <c:pt idx="31160">
                  <c:v>2.8164440000000002</c:v>
                </c:pt>
                <c:pt idx="31161">
                  <c:v>2.8184149999999999</c:v>
                </c:pt>
                <c:pt idx="31162">
                  <c:v>2.8215650000000001</c:v>
                </c:pt>
                <c:pt idx="31163">
                  <c:v>2.8204349999999998</c:v>
                </c:pt>
                <c:pt idx="31164">
                  <c:v>2.8188719999999998</c:v>
                </c:pt>
                <c:pt idx="31165">
                  <c:v>2.814978</c:v>
                </c:pt>
                <c:pt idx="31166">
                  <c:v>2.8117559999999999</c:v>
                </c:pt>
                <c:pt idx="31167">
                  <c:v>2.8120210000000001</c:v>
                </c:pt>
                <c:pt idx="31168">
                  <c:v>2.8115160000000001</c:v>
                </c:pt>
                <c:pt idx="31169">
                  <c:v>2.8130299999999999</c:v>
                </c:pt>
                <c:pt idx="31170">
                  <c:v>2.8163960000000001</c:v>
                </c:pt>
                <c:pt idx="31171">
                  <c:v>2.8145449999999999</c:v>
                </c:pt>
                <c:pt idx="31172">
                  <c:v>2.8123809999999998</c:v>
                </c:pt>
                <c:pt idx="31173">
                  <c:v>2.8141120000000002</c:v>
                </c:pt>
                <c:pt idx="31174">
                  <c:v>2.819401</c:v>
                </c:pt>
                <c:pt idx="31175">
                  <c:v>2.819016</c:v>
                </c:pt>
                <c:pt idx="31176">
                  <c:v>2.8197860000000001</c:v>
                </c:pt>
                <c:pt idx="31177">
                  <c:v>2.8181989999999999</c:v>
                </c:pt>
                <c:pt idx="31178">
                  <c:v>2.8220939999999999</c:v>
                </c:pt>
                <c:pt idx="31179">
                  <c:v>2.8275030000000001</c:v>
                </c:pt>
                <c:pt idx="31180">
                  <c:v>2.8291379999999999</c:v>
                </c:pt>
                <c:pt idx="31181">
                  <c:v>2.8276469999999998</c:v>
                </c:pt>
                <c:pt idx="31182">
                  <c:v>2.8248340000000001</c:v>
                </c:pt>
                <c:pt idx="31183">
                  <c:v>2.8192810000000001</c:v>
                </c:pt>
                <c:pt idx="31184">
                  <c:v>2.8164920000000002</c:v>
                </c:pt>
                <c:pt idx="31185">
                  <c:v>2.8125260000000001</c:v>
                </c:pt>
                <c:pt idx="31186">
                  <c:v>2.8104100000000001</c:v>
                </c:pt>
                <c:pt idx="31187">
                  <c:v>2.8084389999999999</c:v>
                </c:pt>
                <c:pt idx="31188">
                  <c:v>2.8072370000000002</c:v>
                </c:pt>
                <c:pt idx="31189">
                  <c:v>2.8032940000000002</c:v>
                </c:pt>
                <c:pt idx="31190">
                  <c:v>2.8007460000000002</c:v>
                </c:pt>
                <c:pt idx="31191">
                  <c:v>2.8036539999999999</c:v>
                </c:pt>
                <c:pt idx="31192">
                  <c:v>2.8066360000000001</c:v>
                </c:pt>
                <c:pt idx="31193">
                  <c:v>2.8069959999999998</c:v>
                </c:pt>
                <c:pt idx="31194">
                  <c:v>2.811636</c:v>
                </c:pt>
                <c:pt idx="31195">
                  <c:v>2.8112509999999999</c:v>
                </c:pt>
                <c:pt idx="31196">
                  <c:v>2.811588</c:v>
                </c:pt>
                <c:pt idx="31197">
                  <c:v>2.8165640000000001</c:v>
                </c:pt>
                <c:pt idx="31198">
                  <c:v>2.8192810000000001</c:v>
                </c:pt>
                <c:pt idx="31199">
                  <c:v>2.8155060000000001</c:v>
                </c:pt>
                <c:pt idx="31200">
                  <c:v>2.8171409999999999</c:v>
                </c:pt>
                <c:pt idx="31201">
                  <c:v>2.8181029999999998</c:v>
                </c:pt>
                <c:pt idx="31202">
                  <c:v>2.8150740000000001</c:v>
                </c:pt>
                <c:pt idx="31203">
                  <c:v>2.8122850000000001</c:v>
                </c:pt>
                <c:pt idx="31204">
                  <c:v>2.8107220000000002</c:v>
                </c:pt>
                <c:pt idx="31205">
                  <c:v>2.8081019999999999</c:v>
                </c:pt>
                <c:pt idx="31206">
                  <c:v>2.805434</c:v>
                </c:pt>
                <c:pt idx="31207">
                  <c:v>2.8045200000000001</c:v>
                </c:pt>
                <c:pt idx="31208">
                  <c:v>2.8043040000000001</c:v>
                </c:pt>
                <c:pt idx="31209">
                  <c:v>2.8057460000000001</c:v>
                </c:pt>
                <c:pt idx="31210">
                  <c:v>2.8066840000000002</c:v>
                </c:pt>
                <c:pt idx="31211">
                  <c:v>2.8088709999999999</c:v>
                </c:pt>
                <c:pt idx="31212">
                  <c:v>2.8114680000000001</c:v>
                </c:pt>
                <c:pt idx="31213">
                  <c:v>2.813367</c:v>
                </c:pt>
                <c:pt idx="31214">
                  <c:v>2.813151</c:v>
                </c:pt>
                <c:pt idx="31215">
                  <c:v>2.811636</c:v>
                </c:pt>
                <c:pt idx="31216">
                  <c:v>2.8122850000000001</c:v>
                </c:pt>
                <c:pt idx="31217">
                  <c:v>2.815531</c:v>
                </c:pt>
                <c:pt idx="31218">
                  <c:v>2.8144490000000002</c:v>
                </c:pt>
                <c:pt idx="31219">
                  <c:v>2.8142320000000001</c:v>
                </c:pt>
                <c:pt idx="31220">
                  <c:v>2.8177180000000002</c:v>
                </c:pt>
                <c:pt idx="31221">
                  <c:v>2.8196180000000002</c:v>
                </c:pt>
                <c:pt idx="31222">
                  <c:v>2.8183669999999998</c:v>
                </c:pt>
                <c:pt idx="31223">
                  <c:v>2.815795</c:v>
                </c:pt>
                <c:pt idx="31224">
                  <c:v>2.8143280000000002</c:v>
                </c:pt>
                <c:pt idx="31225">
                  <c:v>2.808246</c:v>
                </c:pt>
                <c:pt idx="31226">
                  <c:v>2.804808</c:v>
                </c:pt>
                <c:pt idx="31227">
                  <c:v>2.806419</c:v>
                </c:pt>
                <c:pt idx="31228">
                  <c:v>2.8060100000000001</c:v>
                </c:pt>
                <c:pt idx="31229">
                  <c:v>2.804929</c:v>
                </c:pt>
                <c:pt idx="31230">
                  <c:v>2.8066599999999999</c:v>
                </c:pt>
                <c:pt idx="31231">
                  <c:v>2.8125979999999999</c:v>
                </c:pt>
                <c:pt idx="31232">
                  <c:v>2.811588</c:v>
                </c:pt>
                <c:pt idx="31233">
                  <c:v>2.8128139999999999</c:v>
                </c:pt>
                <c:pt idx="31234">
                  <c:v>2.8102420000000001</c:v>
                </c:pt>
                <c:pt idx="31235">
                  <c:v>2.8165640000000001</c:v>
                </c:pt>
                <c:pt idx="31236">
                  <c:v>2.819858</c:v>
                </c:pt>
                <c:pt idx="31237">
                  <c:v>2.81779</c:v>
                </c:pt>
                <c:pt idx="31238">
                  <c:v>2.8143280000000002</c:v>
                </c:pt>
                <c:pt idx="31239">
                  <c:v>2.8147129999999998</c:v>
                </c:pt>
                <c:pt idx="31240">
                  <c:v>2.8147609999999998</c:v>
                </c:pt>
                <c:pt idx="31241">
                  <c:v>2.8187519999999999</c:v>
                </c:pt>
                <c:pt idx="31242">
                  <c:v>2.8167089999999999</c:v>
                </c:pt>
                <c:pt idx="31243">
                  <c:v>2.8154819999999998</c:v>
                </c:pt>
                <c:pt idx="31244">
                  <c:v>2.8145690000000001</c:v>
                </c:pt>
                <c:pt idx="31245">
                  <c:v>2.8084630000000002</c:v>
                </c:pt>
                <c:pt idx="31246">
                  <c:v>2.8024770000000001</c:v>
                </c:pt>
                <c:pt idx="31247">
                  <c:v>2.8066599999999999</c:v>
                </c:pt>
                <c:pt idx="31248">
                  <c:v>2.809088</c:v>
                </c:pt>
                <c:pt idx="31249">
                  <c:v>2.8011780000000002</c:v>
                </c:pt>
                <c:pt idx="31250">
                  <c:v>2.795048</c:v>
                </c:pt>
                <c:pt idx="31251">
                  <c:v>2.801491</c:v>
                </c:pt>
                <c:pt idx="31252">
                  <c:v>2.8135590000000001</c:v>
                </c:pt>
                <c:pt idx="31253">
                  <c:v>2.8128860000000002</c:v>
                </c:pt>
                <c:pt idx="31254">
                  <c:v>2.8131270000000002</c:v>
                </c:pt>
                <c:pt idx="31255">
                  <c:v>2.815963</c:v>
                </c:pt>
                <c:pt idx="31256">
                  <c:v>2.8160590000000001</c:v>
                </c:pt>
                <c:pt idx="31257">
                  <c:v>2.8140399999999999</c:v>
                </c:pt>
                <c:pt idx="31258">
                  <c:v>2.8138960000000002</c:v>
                </c:pt>
                <c:pt idx="31259">
                  <c:v>2.8121170000000002</c:v>
                </c:pt>
                <c:pt idx="31260">
                  <c:v>2.8104819999999999</c:v>
                </c:pt>
                <c:pt idx="31261">
                  <c:v>2.8111069999999998</c:v>
                </c:pt>
                <c:pt idx="31262">
                  <c:v>2.812141</c:v>
                </c:pt>
                <c:pt idx="31263">
                  <c:v>2.8123330000000002</c:v>
                </c:pt>
                <c:pt idx="31264">
                  <c:v>2.8112029999999999</c:v>
                </c:pt>
                <c:pt idx="31265">
                  <c:v>2.8105540000000002</c:v>
                </c:pt>
                <c:pt idx="31266">
                  <c:v>2.8097129999999999</c:v>
                </c:pt>
                <c:pt idx="31267">
                  <c:v>2.8086310000000001</c:v>
                </c:pt>
                <c:pt idx="31268">
                  <c:v>2.8077899999999998</c:v>
                </c:pt>
                <c:pt idx="31269">
                  <c:v>2.8078620000000001</c:v>
                </c:pt>
                <c:pt idx="31270">
                  <c:v>2.8047360000000001</c:v>
                </c:pt>
                <c:pt idx="31271">
                  <c:v>2.804592</c:v>
                </c:pt>
                <c:pt idx="31272">
                  <c:v>2.8052410000000001</c:v>
                </c:pt>
                <c:pt idx="31273">
                  <c:v>2.8072370000000002</c:v>
                </c:pt>
                <c:pt idx="31274">
                  <c:v>2.8100010000000002</c:v>
                </c:pt>
                <c:pt idx="31275">
                  <c:v>2.8122850000000001</c:v>
                </c:pt>
                <c:pt idx="31276">
                  <c:v>2.811636</c:v>
                </c:pt>
                <c:pt idx="31277">
                  <c:v>2.8051689999999998</c:v>
                </c:pt>
                <c:pt idx="31278">
                  <c:v>2.8052890000000001</c:v>
                </c:pt>
                <c:pt idx="31279">
                  <c:v>2.8085589999999998</c:v>
                </c:pt>
                <c:pt idx="31280">
                  <c:v>2.8086790000000001</c:v>
                </c:pt>
                <c:pt idx="31281">
                  <c:v>2.8061790000000002</c:v>
                </c:pt>
                <c:pt idx="31282">
                  <c:v>2.803077</c:v>
                </c:pt>
                <c:pt idx="31283">
                  <c:v>2.797091</c:v>
                </c:pt>
                <c:pt idx="31284">
                  <c:v>2.7985820000000001</c:v>
                </c:pt>
                <c:pt idx="31285">
                  <c:v>2.8007460000000002</c:v>
                </c:pt>
                <c:pt idx="31286">
                  <c:v>2.8024529999999999</c:v>
                </c:pt>
                <c:pt idx="31287">
                  <c:v>2.8022360000000002</c:v>
                </c:pt>
                <c:pt idx="31288">
                  <c:v>2.7971629999999998</c:v>
                </c:pt>
                <c:pt idx="31289">
                  <c:v>2.7947109999999999</c:v>
                </c:pt>
                <c:pt idx="31290">
                  <c:v>2.8013469999999998</c:v>
                </c:pt>
                <c:pt idx="31291">
                  <c:v>2.8060350000000001</c:v>
                </c:pt>
                <c:pt idx="31292">
                  <c:v>2.8044479999999998</c:v>
                </c:pt>
                <c:pt idx="31293">
                  <c:v>2.8037510000000001</c:v>
                </c:pt>
                <c:pt idx="31294">
                  <c:v>2.8070680000000001</c:v>
                </c:pt>
                <c:pt idx="31295">
                  <c:v>2.8076690000000002</c:v>
                </c:pt>
                <c:pt idx="31296">
                  <c:v>2.8058179999999999</c:v>
                </c:pt>
                <c:pt idx="31297">
                  <c:v>2.8106990000000001</c:v>
                </c:pt>
                <c:pt idx="31298">
                  <c:v>2.8119489999999998</c:v>
                </c:pt>
                <c:pt idx="31299">
                  <c:v>2.8121649999999998</c:v>
                </c:pt>
                <c:pt idx="31300">
                  <c:v>2.813151</c:v>
                </c:pt>
                <c:pt idx="31301">
                  <c:v>2.8140399999999999</c:v>
                </c:pt>
                <c:pt idx="31302">
                  <c:v>2.813367</c:v>
                </c:pt>
                <c:pt idx="31303">
                  <c:v>2.8163239999999998</c:v>
                </c:pt>
                <c:pt idx="31304">
                  <c:v>2.8112750000000002</c:v>
                </c:pt>
                <c:pt idx="31305">
                  <c:v>2.8061310000000002</c:v>
                </c:pt>
                <c:pt idx="31306">
                  <c:v>2.804087</c:v>
                </c:pt>
                <c:pt idx="31307">
                  <c:v>2.8050250000000001</c:v>
                </c:pt>
                <c:pt idx="31308">
                  <c:v>2.8030050000000002</c:v>
                </c:pt>
                <c:pt idx="31309">
                  <c:v>2.8034620000000001</c:v>
                </c:pt>
                <c:pt idx="31310">
                  <c:v>2.8006250000000001</c:v>
                </c:pt>
                <c:pt idx="31311">
                  <c:v>2.800433</c:v>
                </c:pt>
                <c:pt idx="31312">
                  <c:v>2.8025000000000002</c:v>
                </c:pt>
                <c:pt idx="31313">
                  <c:v>2.806708</c:v>
                </c:pt>
                <c:pt idx="31314">
                  <c:v>2.8057940000000001</c:v>
                </c:pt>
                <c:pt idx="31315">
                  <c:v>2.8011300000000001</c:v>
                </c:pt>
                <c:pt idx="31316">
                  <c:v>2.80464</c:v>
                </c:pt>
                <c:pt idx="31317">
                  <c:v>2.8059859999999999</c:v>
                </c:pt>
                <c:pt idx="31318">
                  <c:v>2.8048570000000002</c:v>
                </c:pt>
                <c:pt idx="31319">
                  <c:v>2.8049050000000002</c:v>
                </c:pt>
                <c:pt idx="31320">
                  <c:v>2.8068520000000001</c:v>
                </c:pt>
                <c:pt idx="31321">
                  <c:v>2.8057699999999999</c:v>
                </c:pt>
                <c:pt idx="31322">
                  <c:v>2.805145</c:v>
                </c:pt>
                <c:pt idx="31323">
                  <c:v>2.8043999999999998</c:v>
                </c:pt>
                <c:pt idx="31324">
                  <c:v>2.8011780000000002</c:v>
                </c:pt>
                <c:pt idx="31325">
                  <c:v>2.7985340000000001</c:v>
                </c:pt>
                <c:pt idx="31326">
                  <c:v>2.7936540000000001</c:v>
                </c:pt>
                <c:pt idx="31327">
                  <c:v>2.7928359999999999</c:v>
                </c:pt>
                <c:pt idx="31328">
                  <c:v>2.7934369999999999</c:v>
                </c:pt>
                <c:pt idx="31329">
                  <c:v>2.7980770000000001</c:v>
                </c:pt>
                <c:pt idx="31330">
                  <c:v>2.8156509999999999</c:v>
                </c:pt>
                <c:pt idx="31331">
                  <c:v>2.8209399999999998</c:v>
                </c:pt>
                <c:pt idx="31332">
                  <c:v>2.8216610000000002</c:v>
                </c:pt>
                <c:pt idx="31333">
                  <c:v>2.8170929999999998</c:v>
                </c:pt>
                <c:pt idx="31334">
                  <c:v>2.808751</c:v>
                </c:pt>
                <c:pt idx="31335">
                  <c:v>2.803534</c:v>
                </c:pt>
                <c:pt idx="31336">
                  <c:v>2.8011780000000002</c:v>
                </c:pt>
                <c:pt idx="31337">
                  <c:v>2.7971400000000002</c:v>
                </c:pt>
                <c:pt idx="31338">
                  <c:v>2.7951199999999998</c:v>
                </c:pt>
                <c:pt idx="31339">
                  <c:v>2.7977650000000001</c:v>
                </c:pt>
                <c:pt idx="31340">
                  <c:v>2.8000720000000001</c:v>
                </c:pt>
                <c:pt idx="31341">
                  <c:v>2.7968989999999998</c:v>
                </c:pt>
                <c:pt idx="31342">
                  <c:v>2.7918509999999999</c:v>
                </c:pt>
                <c:pt idx="31343">
                  <c:v>2.7898309999999999</c:v>
                </c:pt>
                <c:pt idx="31344">
                  <c:v>2.8002889999999998</c:v>
                </c:pt>
                <c:pt idx="31345">
                  <c:v>2.8053370000000002</c:v>
                </c:pt>
                <c:pt idx="31346">
                  <c:v>2.8000720000000001</c:v>
                </c:pt>
                <c:pt idx="31347">
                  <c:v>2.7965629999999999</c:v>
                </c:pt>
                <c:pt idx="31348">
                  <c:v>2.7979810000000001</c:v>
                </c:pt>
                <c:pt idx="31349">
                  <c:v>2.8008660000000001</c:v>
                </c:pt>
                <c:pt idx="31350">
                  <c:v>2.8018999999999998</c:v>
                </c:pt>
                <c:pt idx="31351">
                  <c:v>2.8006250000000001</c:v>
                </c:pt>
                <c:pt idx="31352">
                  <c:v>2.8003849999999999</c:v>
                </c:pt>
                <c:pt idx="31353">
                  <c:v>2.7983660000000001</c:v>
                </c:pt>
                <c:pt idx="31354">
                  <c:v>2.7983660000000001</c:v>
                </c:pt>
                <c:pt idx="31355">
                  <c:v>2.8000479999999999</c:v>
                </c:pt>
                <c:pt idx="31356">
                  <c:v>2.8010820000000001</c:v>
                </c:pt>
                <c:pt idx="31357">
                  <c:v>2.8046639999999998</c:v>
                </c:pt>
                <c:pt idx="31358">
                  <c:v>2.8054579999999998</c:v>
                </c:pt>
                <c:pt idx="31359">
                  <c:v>2.8034620000000001</c:v>
                </c:pt>
                <c:pt idx="31360">
                  <c:v>2.8043040000000001</c:v>
                </c:pt>
                <c:pt idx="31361">
                  <c:v>2.80952</c:v>
                </c:pt>
                <c:pt idx="31362">
                  <c:v>2.8047849999999999</c:v>
                </c:pt>
                <c:pt idx="31363">
                  <c:v>2.802092</c:v>
                </c:pt>
                <c:pt idx="31364">
                  <c:v>2.7998560000000001</c:v>
                </c:pt>
                <c:pt idx="31365">
                  <c:v>2.7971879999999998</c:v>
                </c:pt>
                <c:pt idx="31366">
                  <c:v>2.7993749999999999</c:v>
                </c:pt>
                <c:pt idx="31367">
                  <c:v>2.798918</c:v>
                </c:pt>
                <c:pt idx="31368">
                  <c:v>2.793053</c:v>
                </c:pt>
                <c:pt idx="31369">
                  <c:v>2.7935340000000002</c:v>
                </c:pt>
                <c:pt idx="31370">
                  <c:v>2.79298</c:v>
                </c:pt>
                <c:pt idx="31371">
                  <c:v>2.7946149999999998</c:v>
                </c:pt>
                <c:pt idx="31372">
                  <c:v>2.796923</c:v>
                </c:pt>
                <c:pt idx="31373">
                  <c:v>2.801323</c:v>
                </c:pt>
                <c:pt idx="31374">
                  <c:v>2.799544</c:v>
                </c:pt>
                <c:pt idx="31375">
                  <c:v>2.8000479999999999</c:v>
                </c:pt>
                <c:pt idx="31376">
                  <c:v>2.799255</c:v>
                </c:pt>
                <c:pt idx="31377">
                  <c:v>2.8013710000000001</c:v>
                </c:pt>
                <c:pt idx="31378">
                  <c:v>2.8033899999999998</c:v>
                </c:pt>
                <c:pt idx="31379">
                  <c:v>2.8020200000000002</c:v>
                </c:pt>
                <c:pt idx="31380">
                  <c:v>2.8043520000000002</c:v>
                </c:pt>
                <c:pt idx="31381">
                  <c:v>2.8192089999999999</c:v>
                </c:pt>
                <c:pt idx="31382">
                  <c:v>2.8391139999999999</c:v>
                </c:pt>
                <c:pt idx="31383">
                  <c:v>2.844884</c:v>
                </c:pt>
                <c:pt idx="31384">
                  <c:v>2.8382489999999998</c:v>
                </c:pt>
                <c:pt idx="31385">
                  <c:v>2.8203390000000002</c:v>
                </c:pt>
                <c:pt idx="31386">
                  <c:v>2.8013469999999998</c:v>
                </c:pt>
                <c:pt idx="31387">
                  <c:v>2.7903120000000001</c:v>
                </c:pt>
                <c:pt idx="31388">
                  <c:v>2.7813690000000002</c:v>
                </c:pt>
                <c:pt idx="31389">
                  <c:v>2.77346</c:v>
                </c:pt>
                <c:pt idx="31390">
                  <c:v>2.7773300000000001</c:v>
                </c:pt>
                <c:pt idx="31391">
                  <c:v>2.7863449999999998</c:v>
                </c:pt>
                <c:pt idx="31392">
                  <c:v>2.787836</c:v>
                </c:pt>
                <c:pt idx="31393">
                  <c:v>2.7924760000000002</c:v>
                </c:pt>
                <c:pt idx="31394">
                  <c:v>2.7954330000000001</c:v>
                </c:pt>
                <c:pt idx="31395">
                  <c:v>2.7972839999999999</c:v>
                </c:pt>
                <c:pt idx="31396">
                  <c:v>2.7949760000000001</c:v>
                </c:pt>
                <c:pt idx="31397">
                  <c:v>2.7953359999999998</c:v>
                </c:pt>
                <c:pt idx="31398">
                  <c:v>2.797091</c:v>
                </c:pt>
                <c:pt idx="31399">
                  <c:v>2.7964180000000001</c:v>
                </c:pt>
                <c:pt idx="31400">
                  <c:v>2.794591</c:v>
                </c:pt>
                <c:pt idx="31401">
                  <c:v>2.795938</c:v>
                </c:pt>
                <c:pt idx="31402">
                  <c:v>2.7926920000000002</c:v>
                </c:pt>
                <c:pt idx="31403">
                  <c:v>2.790384</c:v>
                </c:pt>
                <c:pt idx="31404">
                  <c:v>2.788821</c:v>
                </c:pt>
                <c:pt idx="31405">
                  <c:v>2.7897829999999999</c:v>
                </c:pt>
                <c:pt idx="31406">
                  <c:v>2.7881969999999998</c:v>
                </c:pt>
                <c:pt idx="31407">
                  <c:v>2.79738</c:v>
                </c:pt>
                <c:pt idx="31408">
                  <c:v>2.8036539999999999</c:v>
                </c:pt>
                <c:pt idx="31409">
                  <c:v>2.802044</c:v>
                </c:pt>
                <c:pt idx="31410">
                  <c:v>2.7934369999999999</c:v>
                </c:pt>
                <c:pt idx="31411">
                  <c:v>2.7936540000000001</c:v>
                </c:pt>
                <c:pt idx="31412">
                  <c:v>2.7962259999999999</c:v>
                </c:pt>
                <c:pt idx="31413">
                  <c:v>2.7956490000000001</c:v>
                </c:pt>
                <c:pt idx="31414">
                  <c:v>2.797885</c:v>
                </c:pt>
                <c:pt idx="31415">
                  <c:v>2.7948559999999998</c:v>
                </c:pt>
                <c:pt idx="31416">
                  <c:v>2.7915619999999999</c:v>
                </c:pt>
                <c:pt idx="31417">
                  <c:v>2.7918750000000001</c:v>
                </c:pt>
                <c:pt idx="31418">
                  <c:v>2.7932450000000002</c:v>
                </c:pt>
                <c:pt idx="31419">
                  <c:v>2.799207</c:v>
                </c:pt>
                <c:pt idx="31420">
                  <c:v>2.8047119999999999</c:v>
                </c:pt>
                <c:pt idx="31421">
                  <c:v>2.806155</c:v>
                </c:pt>
                <c:pt idx="31422">
                  <c:v>2.8066599999999999</c:v>
                </c:pt>
                <c:pt idx="31423">
                  <c:v>2.8073090000000001</c:v>
                </c:pt>
                <c:pt idx="31424">
                  <c:v>2.7999040000000002</c:v>
                </c:pt>
                <c:pt idx="31425">
                  <c:v>2.7962500000000001</c:v>
                </c:pt>
                <c:pt idx="31426">
                  <c:v>2.794327</c:v>
                </c:pt>
                <c:pt idx="31427">
                  <c:v>2.7926440000000001</c:v>
                </c:pt>
                <c:pt idx="31428">
                  <c:v>2.7907449999999998</c:v>
                </c:pt>
                <c:pt idx="31429">
                  <c:v>2.787547</c:v>
                </c:pt>
                <c:pt idx="31430">
                  <c:v>2.7926679999999999</c:v>
                </c:pt>
                <c:pt idx="31431">
                  <c:v>2.7970190000000001</c:v>
                </c:pt>
                <c:pt idx="31432">
                  <c:v>2.7986300000000002</c:v>
                </c:pt>
                <c:pt idx="31433">
                  <c:v>2.7993510000000001</c:v>
                </c:pt>
                <c:pt idx="31434">
                  <c:v>2.8017069999999999</c:v>
                </c:pt>
                <c:pt idx="31435">
                  <c:v>2.80464</c:v>
                </c:pt>
                <c:pt idx="31436">
                  <c:v>2.8059859999999999</c:v>
                </c:pt>
                <c:pt idx="31437">
                  <c:v>2.8049770000000001</c:v>
                </c:pt>
                <c:pt idx="31438">
                  <c:v>2.8053370000000002</c:v>
                </c:pt>
                <c:pt idx="31439">
                  <c:v>2.8120210000000001</c:v>
                </c:pt>
                <c:pt idx="31440">
                  <c:v>2.81392</c:v>
                </c:pt>
                <c:pt idx="31441">
                  <c:v>2.81053</c:v>
                </c:pt>
                <c:pt idx="31442">
                  <c:v>2.8042549999999999</c:v>
                </c:pt>
                <c:pt idx="31443">
                  <c:v>2.8021400000000001</c:v>
                </c:pt>
                <c:pt idx="31444">
                  <c:v>2.8027410000000001</c:v>
                </c:pt>
                <c:pt idx="31445">
                  <c:v>2.7952159999999999</c:v>
                </c:pt>
                <c:pt idx="31446">
                  <c:v>2.7913939999999999</c:v>
                </c:pt>
                <c:pt idx="31447">
                  <c:v>2.7931490000000001</c:v>
                </c:pt>
                <c:pt idx="31448">
                  <c:v>2.7949760000000001</c:v>
                </c:pt>
                <c:pt idx="31449">
                  <c:v>2.7895669999999999</c:v>
                </c:pt>
                <c:pt idx="31450">
                  <c:v>2.7919230000000002</c:v>
                </c:pt>
                <c:pt idx="31451">
                  <c:v>2.788605</c:v>
                </c:pt>
                <c:pt idx="31452">
                  <c:v>2.7924519999999999</c:v>
                </c:pt>
                <c:pt idx="31453">
                  <c:v>2.797212</c:v>
                </c:pt>
                <c:pt idx="31454">
                  <c:v>2.7991830000000002</c:v>
                </c:pt>
                <c:pt idx="31455">
                  <c:v>2.8004090000000001</c:v>
                </c:pt>
                <c:pt idx="31456">
                  <c:v>2.8016350000000001</c:v>
                </c:pt>
                <c:pt idx="31457">
                  <c:v>2.8002889999999998</c:v>
                </c:pt>
                <c:pt idx="31458">
                  <c:v>2.8016109999999999</c:v>
                </c:pt>
                <c:pt idx="31459">
                  <c:v>2.8024770000000001</c:v>
                </c:pt>
                <c:pt idx="31460">
                  <c:v>2.8004570000000002</c:v>
                </c:pt>
                <c:pt idx="31461">
                  <c:v>2.796154</c:v>
                </c:pt>
                <c:pt idx="31462">
                  <c:v>2.7937259999999999</c:v>
                </c:pt>
                <c:pt idx="31463">
                  <c:v>2.7930769999999998</c:v>
                </c:pt>
                <c:pt idx="31464">
                  <c:v>2.7933650000000001</c:v>
                </c:pt>
                <c:pt idx="31465">
                  <c:v>2.7921390000000001</c:v>
                </c:pt>
                <c:pt idx="31466">
                  <c:v>2.7932929999999998</c:v>
                </c:pt>
                <c:pt idx="31467">
                  <c:v>2.7874989999999999</c:v>
                </c:pt>
                <c:pt idx="31468">
                  <c:v>2.7858649999999998</c:v>
                </c:pt>
                <c:pt idx="31469">
                  <c:v>2.789615</c:v>
                </c:pt>
                <c:pt idx="31470">
                  <c:v>2.793005</c:v>
                </c:pt>
                <c:pt idx="31471">
                  <c:v>2.7921149999999999</c:v>
                </c:pt>
                <c:pt idx="31472">
                  <c:v>2.7889659999999998</c:v>
                </c:pt>
                <c:pt idx="31473">
                  <c:v>2.7888700000000002</c:v>
                </c:pt>
                <c:pt idx="31474">
                  <c:v>2.7913700000000001</c:v>
                </c:pt>
                <c:pt idx="31475">
                  <c:v>2.791947</c:v>
                </c:pt>
                <c:pt idx="31476">
                  <c:v>2.791779</c:v>
                </c:pt>
                <c:pt idx="31477">
                  <c:v>2.7971400000000002</c:v>
                </c:pt>
                <c:pt idx="31478">
                  <c:v>2.8006980000000001</c:v>
                </c:pt>
                <c:pt idx="31479">
                  <c:v>2.8033899999999998</c:v>
                </c:pt>
                <c:pt idx="31480">
                  <c:v>2.7992789999999999</c:v>
                </c:pt>
                <c:pt idx="31481">
                  <c:v>2.7956490000000001</c:v>
                </c:pt>
                <c:pt idx="31482">
                  <c:v>2.7972359999999998</c:v>
                </c:pt>
                <c:pt idx="31483">
                  <c:v>2.796322</c:v>
                </c:pt>
                <c:pt idx="31484">
                  <c:v>2.7928600000000001</c:v>
                </c:pt>
                <c:pt idx="31485">
                  <c:v>2.7881</c:v>
                </c:pt>
                <c:pt idx="31486">
                  <c:v>2.7880280000000002</c:v>
                </c:pt>
                <c:pt idx="31487">
                  <c:v>2.7882690000000001</c:v>
                </c:pt>
                <c:pt idx="31488">
                  <c:v>2.7889179999999998</c:v>
                </c:pt>
                <c:pt idx="31489">
                  <c:v>2.7949519999999999</c:v>
                </c:pt>
                <c:pt idx="31490">
                  <c:v>2.794038</c:v>
                </c:pt>
                <c:pt idx="31491">
                  <c:v>2.7974999999999999</c:v>
                </c:pt>
                <c:pt idx="31492">
                  <c:v>2.799928</c:v>
                </c:pt>
                <c:pt idx="31493">
                  <c:v>2.8071160000000002</c:v>
                </c:pt>
                <c:pt idx="31494">
                  <c:v>2.8133189999999999</c:v>
                </c:pt>
                <c:pt idx="31495">
                  <c:v>2.8112750000000002</c:v>
                </c:pt>
                <c:pt idx="31496">
                  <c:v>2.808414</c:v>
                </c:pt>
                <c:pt idx="31497">
                  <c:v>2.8005529999999998</c:v>
                </c:pt>
                <c:pt idx="31498">
                  <c:v>2.7861530000000001</c:v>
                </c:pt>
                <c:pt idx="31499">
                  <c:v>2.7794940000000001</c:v>
                </c:pt>
                <c:pt idx="31500">
                  <c:v>2.7837969999999999</c:v>
                </c:pt>
                <c:pt idx="31501">
                  <c:v>2.7835570000000001</c:v>
                </c:pt>
                <c:pt idx="31502">
                  <c:v>2.7883650000000002</c:v>
                </c:pt>
                <c:pt idx="31503">
                  <c:v>2.7898309999999999</c:v>
                </c:pt>
                <c:pt idx="31504">
                  <c:v>2.7903600000000002</c:v>
                </c:pt>
                <c:pt idx="31505">
                  <c:v>2.793774</c:v>
                </c:pt>
                <c:pt idx="31506">
                  <c:v>2.7990870000000001</c:v>
                </c:pt>
                <c:pt idx="31507">
                  <c:v>2.7992789999999999</c:v>
                </c:pt>
                <c:pt idx="31508">
                  <c:v>2.797933</c:v>
                </c:pt>
                <c:pt idx="31509">
                  <c:v>2.7964180000000001</c:v>
                </c:pt>
                <c:pt idx="31510">
                  <c:v>2.7963939999999998</c:v>
                </c:pt>
                <c:pt idx="31511">
                  <c:v>2.792211</c:v>
                </c:pt>
                <c:pt idx="31512">
                  <c:v>2.7909609999999998</c:v>
                </c:pt>
                <c:pt idx="31513">
                  <c:v>2.7884370000000001</c:v>
                </c:pt>
                <c:pt idx="31514">
                  <c:v>2.7932450000000002</c:v>
                </c:pt>
                <c:pt idx="31515">
                  <c:v>2.80952</c:v>
                </c:pt>
                <c:pt idx="31516">
                  <c:v>2.8248099999999998</c:v>
                </c:pt>
                <c:pt idx="31517">
                  <c:v>2.824017</c:v>
                </c:pt>
                <c:pt idx="31518">
                  <c:v>2.8190409999999999</c:v>
                </c:pt>
                <c:pt idx="31519">
                  <c:v>2.8087749999999998</c:v>
                </c:pt>
                <c:pt idx="31520">
                  <c:v>2.7947839999999999</c:v>
                </c:pt>
                <c:pt idx="31521">
                  <c:v>2.7894230000000002</c:v>
                </c:pt>
                <c:pt idx="31522">
                  <c:v>2.7866819999999999</c:v>
                </c:pt>
                <c:pt idx="31523">
                  <c:v>2.7884370000000001</c:v>
                </c:pt>
                <c:pt idx="31524">
                  <c:v>2.7888459999999999</c:v>
                </c:pt>
                <c:pt idx="31525">
                  <c:v>2.78661</c:v>
                </c:pt>
                <c:pt idx="31526">
                  <c:v>2.7860330000000002</c:v>
                </c:pt>
                <c:pt idx="31527">
                  <c:v>2.787836</c:v>
                </c:pt>
                <c:pt idx="31528">
                  <c:v>2.784446</c:v>
                </c:pt>
                <c:pt idx="31529">
                  <c:v>2.781177</c:v>
                </c:pt>
                <c:pt idx="31530">
                  <c:v>2.7851189999999999</c:v>
                </c:pt>
                <c:pt idx="31531">
                  <c:v>2.7913939999999999</c:v>
                </c:pt>
                <c:pt idx="31532">
                  <c:v>2.7900239999999998</c:v>
                </c:pt>
                <c:pt idx="31533">
                  <c:v>2.7835809999999999</c:v>
                </c:pt>
                <c:pt idx="31534">
                  <c:v>2.7804069999999999</c:v>
                </c:pt>
                <c:pt idx="31535">
                  <c:v>2.7781229999999999</c:v>
                </c:pt>
                <c:pt idx="31536">
                  <c:v>2.7822589999999998</c:v>
                </c:pt>
                <c:pt idx="31537">
                  <c:v>2.787547</c:v>
                </c:pt>
                <c:pt idx="31538">
                  <c:v>2.7934369999999999</c:v>
                </c:pt>
                <c:pt idx="31539">
                  <c:v>2.7967070000000001</c:v>
                </c:pt>
                <c:pt idx="31540">
                  <c:v>2.802549</c:v>
                </c:pt>
                <c:pt idx="31541">
                  <c:v>2.7986300000000002</c:v>
                </c:pt>
                <c:pt idx="31542">
                  <c:v>2.7949760000000001</c:v>
                </c:pt>
                <c:pt idx="31543">
                  <c:v>2.7975479999999999</c:v>
                </c:pt>
                <c:pt idx="31544">
                  <c:v>2.7980529999999999</c:v>
                </c:pt>
                <c:pt idx="31545">
                  <c:v>2.7956970000000001</c:v>
                </c:pt>
                <c:pt idx="31546">
                  <c:v>2.7954810000000001</c:v>
                </c:pt>
                <c:pt idx="31547">
                  <c:v>2.7969469999999998</c:v>
                </c:pt>
                <c:pt idx="31548">
                  <c:v>2.795938</c:v>
                </c:pt>
                <c:pt idx="31549">
                  <c:v>2.7925719999999998</c:v>
                </c:pt>
                <c:pt idx="31550">
                  <c:v>2.7913700000000001</c:v>
                </c:pt>
                <c:pt idx="31551">
                  <c:v>2.7923559999999998</c:v>
                </c:pt>
                <c:pt idx="31552">
                  <c:v>2.7938700000000001</c:v>
                </c:pt>
                <c:pt idx="31553">
                  <c:v>2.789879</c:v>
                </c:pt>
                <c:pt idx="31554">
                  <c:v>2.7865139999999999</c:v>
                </c:pt>
                <c:pt idx="31555">
                  <c:v>2.7909609999999998</c:v>
                </c:pt>
                <c:pt idx="31556">
                  <c:v>2.7923309999999999</c:v>
                </c:pt>
                <c:pt idx="31557">
                  <c:v>2.7913220000000001</c:v>
                </c:pt>
                <c:pt idx="31558">
                  <c:v>2.7918259999999999</c:v>
                </c:pt>
                <c:pt idx="31559">
                  <c:v>2.79488</c:v>
                </c:pt>
                <c:pt idx="31560">
                  <c:v>2.7957209999999999</c:v>
                </c:pt>
                <c:pt idx="31561">
                  <c:v>2.7943989999999999</c:v>
                </c:pt>
                <c:pt idx="31562">
                  <c:v>2.7970429999999999</c:v>
                </c:pt>
                <c:pt idx="31563">
                  <c:v>2.7958889999999998</c:v>
                </c:pt>
                <c:pt idx="31564">
                  <c:v>2.7961779999999998</c:v>
                </c:pt>
                <c:pt idx="31565">
                  <c:v>2.7986300000000002</c:v>
                </c:pt>
                <c:pt idx="31566">
                  <c:v>2.799423</c:v>
                </c:pt>
                <c:pt idx="31567">
                  <c:v>2.8011300000000001</c:v>
                </c:pt>
                <c:pt idx="31568">
                  <c:v>2.800265</c:v>
                </c:pt>
                <c:pt idx="31569">
                  <c:v>2.7971879999999998</c:v>
                </c:pt>
                <c:pt idx="31570">
                  <c:v>2.792764</c:v>
                </c:pt>
                <c:pt idx="31571">
                  <c:v>2.7913220000000001</c:v>
                </c:pt>
                <c:pt idx="31572">
                  <c:v>2.794327</c:v>
                </c:pt>
                <c:pt idx="31573">
                  <c:v>2.794327</c:v>
                </c:pt>
                <c:pt idx="31574">
                  <c:v>2.7971629999999998</c:v>
                </c:pt>
                <c:pt idx="31575">
                  <c:v>2.7956729999999999</c:v>
                </c:pt>
                <c:pt idx="31576">
                  <c:v>2.7967550000000001</c:v>
                </c:pt>
                <c:pt idx="31577">
                  <c:v>2.798943</c:v>
                </c:pt>
                <c:pt idx="31578">
                  <c:v>2.7978610000000002</c:v>
                </c:pt>
                <c:pt idx="31579">
                  <c:v>2.7946879999999998</c:v>
                </c:pt>
                <c:pt idx="31580">
                  <c:v>2.7976679999999998</c:v>
                </c:pt>
                <c:pt idx="31581">
                  <c:v>2.802092</c:v>
                </c:pt>
                <c:pt idx="31582">
                  <c:v>2.8038470000000002</c:v>
                </c:pt>
                <c:pt idx="31583">
                  <c:v>2.8045680000000002</c:v>
                </c:pt>
                <c:pt idx="31584">
                  <c:v>2.8011539999999999</c:v>
                </c:pt>
                <c:pt idx="31585">
                  <c:v>2.8005049999999998</c:v>
                </c:pt>
                <c:pt idx="31586">
                  <c:v>2.7985579999999999</c:v>
                </c:pt>
                <c:pt idx="31587">
                  <c:v>2.7957209999999999</c:v>
                </c:pt>
                <c:pt idx="31588">
                  <c:v>2.7949039999999998</c:v>
                </c:pt>
                <c:pt idx="31589">
                  <c:v>2.7936779999999999</c:v>
                </c:pt>
                <c:pt idx="31590">
                  <c:v>2.791153</c:v>
                </c:pt>
                <c:pt idx="31591">
                  <c:v>2.7917299999999998</c:v>
                </c:pt>
                <c:pt idx="31592">
                  <c:v>2.7922349999999998</c:v>
                </c:pt>
                <c:pt idx="31593">
                  <c:v>2.789374</c:v>
                </c:pt>
                <c:pt idx="31594">
                  <c:v>2.790432</c:v>
                </c:pt>
                <c:pt idx="31595">
                  <c:v>2.7941340000000001</c:v>
                </c:pt>
                <c:pt idx="31596">
                  <c:v>2.8032219999999999</c:v>
                </c:pt>
                <c:pt idx="31597">
                  <c:v>2.8070439999999999</c:v>
                </c:pt>
                <c:pt idx="31598">
                  <c:v>2.8098809999999999</c:v>
                </c:pt>
                <c:pt idx="31599">
                  <c:v>2.8099289999999999</c:v>
                </c:pt>
                <c:pt idx="31600">
                  <c:v>2.8097370000000002</c:v>
                </c:pt>
                <c:pt idx="31601">
                  <c:v>2.8070680000000001</c:v>
                </c:pt>
                <c:pt idx="31602">
                  <c:v>2.7994479999999999</c:v>
                </c:pt>
                <c:pt idx="31603">
                  <c:v>2.797596</c:v>
                </c:pt>
                <c:pt idx="31604">
                  <c:v>2.7914659999999998</c:v>
                </c:pt>
                <c:pt idx="31605">
                  <c:v>2.788821</c:v>
                </c:pt>
                <c:pt idx="31606">
                  <c:v>2.7918259999999999</c:v>
                </c:pt>
                <c:pt idx="31607">
                  <c:v>2.7925719999999998</c:v>
                </c:pt>
                <c:pt idx="31608">
                  <c:v>2.7925960000000001</c:v>
                </c:pt>
                <c:pt idx="31609">
                  <c:v>2.7911779999999999</c:v>
                </c:pt>
                <c:pt idx="31610">
                  <c:v>2.794279</c:v>
                </c:pt>
                <c:pt idx="31611">
                  <c:v>2.7944469999999999</c:v>
                </c:pt>
                <c:pt idx="31612">
                  <c:v>2.798943</c:v>
                </c:pt>
                <c:pt idx="31613">
                  <c:v>2.8014670000000002</c:v>
                </c:pt>
                <c:pt idx="31614">
                  <c:v>2.8011059999999999</c:v>
                </c:pt>
                <c:pt idx="31615">
                  <c:v>2.8011059999999999</c:v>
                </c:pt>
                <c:pt idx="31616">
                  <c:v>2.8024279999999999</c:v>
                </c:pt>
                <c:pt idx="31617">
                  <c:v>2.799928</c:v>
                </c:pt>
                <c:pt idx="31618">
                  <c:v>2.7952400000000002</c:v>
                </c:pt>
                <c:pt idx="31619">
                  <c:v>2.7943989999999999</c:v>
                </c:pt>
                <c:pt idx="31620">
                  <c:v>2.7994949999999998</c:v>
                </c:pt>
                <c:pt idx="31621">
                  <c:v>2.7996400000000001</c:v>
                </c:pt>
                <c:pt idx="31622">
                  <c:v>2.800818</c:v>
                </c:pt>
                <c:pt idx="31623">
                  <c:v>2.7992789999999999</c:v>
                </c:pt>
                <c:pt idx="31624">
                  <c:v>2.7977650000000001</c:v>
                </c:pt>
                <c:pt idx="31625">
                  <c:v>2.795096</c:v>
                </c:pt>
                <c:pt idx="31626">
                  <c:v>2.7926440000000001</c:v>
                </c:pt>
                <c:pt idx="31627">
                  <c:v>2.7927399999999998</c:v>
                </c:pt>
                <c:pt idx="31628">
                  <c:v>2.7949760000000001</c:v>
                </c:pt>
                <c:pt idx="31629">
                  <c:v>2.8193049999999999</c:v>
                </c:pt>
                <c:pt idx="31630">
                  <c:v>2.8414459999999999</c:v>
                </c:pt>
                <c:pt idx="31631">
                  <c:v>2.8456769999999998</c:v>
                </c:pt>
                <c:pt idx="31632">
                  <c:v>2.843369</c:v>
                </c:pt>
                <c:pt idx="31633">
                  <c:v>2.8328639999999998</c:v>
                </c:pt>
                <c:pt idx="31634">
                  <c:v>2.8142809999999998</c:v>
                </c:pt>
                <c:pt idx="31635">
                  <c:v>2.795817</c:v>
                </c:pt>
                <c:pt idx="31636">
                  <c:v>2.780888</c:v>
                </c:pt>
                <c:pt idx="31637">
                  <c:v>2.7582900000000001</c:v>
                </c:pt>
                <c:pt idx="31638">
                  <c:v>2.74776</c:v>
                </c:pt>
                <c:pt idx="31639">
                  <c:v>2.7630979999999998</c:v>
                </c:pt>
                <c:pt idx="31640">
                  <c:v>2.7742529999999999</c:v>
                </c:pt>
                <c:pt idx="31641">
                  <c:v>2.7758400000000001</c:v>
                </c:pt>
                <c:pt idx="31642">
                  <c:v>2.7880039999999999</c:v>
                </c:pt>
                <c:pt idx="31643">
                  <c:v>2.7971400000000002</c:v>
                </c:pt>
                <c:pt idx="31644">
                  <c:v>2.7975240000000001</c:v>
                </c:pt>
                <c:pt idx="31645">
                  <c:v>2.7950719999999998</c:v>
                </c:pt>
                <c:pt idx="31646">
                  <c:v>2.7890860000000002</c:v>
                </c:pt>
                <c:pt idx="31647">
                  <c:v>2.78911</c:v>
                </c:pt>
                <c:pt idx="31648">
                  <c:v>2.7887249999999999</c:v>
                </c:pt>
                <c:pt idx="31649">
                  <c:v>2.788557</c:v>
                </c:pt>
                <c:pt idx="31650">
                  <c:v>2.7881969999999998</c:v>
                </c:pt>
                <c:pt idx="31651">
                  <c:v>2.788052</c:v>
                </c:pt>
                <c:pt idx="31652">
                  <c:v>2.78762</c:v>
                </c:pt>
                <c:pt idx="31653">
                  <c:v>2.7929569999999999</c:v>
                </c:pt>
                <c:pt idx="31654">
                  <c:v>2.7944469999999999</c:v>
                </c:pt>
                <c:pt idx="31655">
                  <c:v>2.8007460000000002</c:v>
                </c:pt>
                <c:pt idx="31656">
                  <c:v>2.8011300000000001</c:v>
                </c:pt>
                <c:pt idx="31657">
                  <c:v>2.803582</c:v>
                </c:pt>
                <c:pt idx="31658">
                  <c:v>2.8016109999999999</c:v>
                </c:pt>
                <c:pt idx="31659">
                  <c:v>2.7955049999999999</c:v>
                </c:pt>
                <c:pt idx="31660">
                  <c:v>2.7936540000000001</c:v>
                </c:pt>
                <c:pt idx="31661">
                  <c:v>2.7980529999999999</c:v>
                </c:pt>
                <c:pt idx="31662">
                  <c:v>2.8045439999999999</c:v>
                </c:pt>
                <c:pt idx="31663">
                  <c:v>2.8046880000000001</c:v>
                </c:pt>
                <c:pt idx="31664">
                  <c:v>2.8021159999999998</c:v>
                </c:pt>
                <c:pt idx="31665">
                  <c:v>2.797428</c:v>
                </c:pt>
                <c:pt idx="31666">
                  <c:v>2.7951679999999999</c:v>
                </c:pt>
                <c:pt idx="31667">
                  <c:v>2.7936779999999999</c:v>
                </c:pt>
                <c:pt idx="31668">
                  <c:v>2.7929080000000002</c:v>
                </c:pt>
                <c:pt idx="31669">
                  <c:v>2.792163</c:v>
                </c:pt>
                <c:pt idx="31670">
                  <c:v>2.7955049999999999</c:v>
                </c:pt>
                <c:pt idx="31671">
                  <c:v>2.8</c:v>
                </c:pt>
                <c:pt idx="31672">
                  <c:v>2.7982209999999998</c:v>
                </c:pt>
                <c:pt idx="31673">
                  <c:v>2.7980529999999999</c:v>
                </c:pt>
                <c:pt idx="31674">
                  <c:v>2.8014190000000001</c:v>
                </c:pt>
                <c:pt idx="31675">
                  <c:v>2.800986</c:v>
                </c:pt>
                <c:pt idx="31676">
                  <c:v>2.8012990000000002</c:v>
                </c:pt>
                <c:pt idx="31677">
                  <c:v>2.8023319999999998</c:v>
                </c:pt>
                <c:pt idx="31678">
                  <c:v>2.805097</c:v>
                </c:pt>
                <c:pt idx="31679">
                  <c:v>2.8025250000000002</c:v>
                </c:pt>
                <c:pt idx="31680">
                  <c:v>2.8034379999999999</c:v>
                </c:pt>
                <c:pt idx="31681">
                  <c:v>2.804376</c:v>
                </c:pt>
                <c:pt idx="31682">
                  <c:v>2.8017310000000002</c:v>
                </c:pt>
                <c:pt idx="31683">
                  <c:v>2.8010579999999998</c:v>
                </c:pt>
                <c:pt idx="31684">
                  <c:v>2.800529</c:v>
                </c:pt>
                <c:pt idx="31685">
                  <c:v>2.801275</c:v>
                </c:pt>
                <c:pt idx="31686">
                  <c:v>2.8010100000000002</c:v>
                </c:pt>
                <c:pt idx="31687">
                  <c:v>2.8027410000000001</c:v>
                </c:pt>
                <c:pt idx="31688">
                  <c:v>2.7970429999999999</c:v>
                </c:pt>
                <c:pt idx="31689">
                  <c:v>2.7899989999999999</c:v>
                </c:pt>
                <c:pt idx="31690">
                  <c:v>2.793005</c:v>
                </c:pt>
                <c:pt idx="31691">
                  <c:v>2.7939180000000001</c:v>
                </c:pt>
                <c:pt idx="31692">
                  <c:v>2.7929330000000001</c:v>
                </c:pt>
                <c:pt idx="31693">
                  <c:v>2.793774</c:v>
                </c:pt>
                <c:pt idx="31694">
                  <c:v>2.7975240000000001</c:v>
                </c:pt>
                <c:pt idx="31695">
                  <c:v>2.800529</c:v>
                </c:pt>
                <c:pt idx="31696">
                  <c:v>2.7975720000000002</c:v>
                </c:pt>
                <c:pt idx="31697">
                  <c:v>2.7989670000000002</c:v>
                </c:pt>
                <c:pt idx="31698">
                  <c:v>2.7978130000000001</c:v>
                </c:pt>
                <c:pt idx="31699">
                  <c:v>2.7993269999999999</c:v>
                </c:pt>
                <c:pt idx="31700">
                  <c:v>2.8002410000000002</c:v>
                </c:pt>
                <c:pt idx="31701">
                  <c:v>2.8002889999999998</c:v>
                </c:pt>
                <c:pt idx="31702">
                  <c:v>2.800265</c:v>
                </c:pt>
                <c:pt idx="31703">
                  <c:v>2.7983419999999999</c:v>
                </c:pt>
                <c:pt idx="31704">
                  <c:v>2.7940860000000001</c:v>
                </c:pt>
                <c:pt idx="31705">
                  <c:v>2.7864659999999999</c:v>
                </c:pt>
                <c:pt idx="31706">
                  <c:v>2.7841819999999999</c:v>
                </c:pt>
                <c:pt idx="31707">
                  <c:v>2.7836289999999999</c:v>
                </c:pt>
                <c:pt idx="31708">
                  <c:v>2.7938459999999998</c:v>
                </c:pt>
                <c:pt idx="31709">
                  <c:v>2.8050730000000001</c:v>
                </c:pt>
                <c:pt idx="31710">
                  <c:v>2.8057940000000001</c:v>
                </c:pt>
                <c:pt idx="31711">
                  <c:v>2.80803</c:v>
                </c:pt>
                <c:pt idx="31712">
                  <c:v>2.801755</c:v>
                </c:pt>
                <c:pt idx="31713">
                  <c:v>2.7848790000000001</c:v>
                </c:pt>
                <c:pt idx="31714">
                  <c:v>2.7853599999999998</c:v>
                </c:pt>
                <c:pt idx="31715">
                  <c:v>2.7874989999999999</c:v>
                </c:pt>
                <c:pt idx="31716">
                  <c:v>2.7859850000000002</c:v>
                </c:pt>
                <c:pt idx="31717">
                  <c:v>2.7874270000000001</c:v>
                </c:pt>
                <c:pt idx="31718">
                  <c:v>2.7913700000000001</c:v>
                </c:pt>
                <c:pt idx="31719">
                  <c:v>2.7944710000000001</c:v>
                </c:pt>
                <c:pt idx="31720">
                  <c:v>2.7939180000000001</c:v>
                </c:pt>
                <c:pt idx="31721">
                  <c:v>2.7964899999999999</c:v>
                </c:pt>
                <c:pt idx="31722">
                  <c:v>2.802813</c:v>
                </c:pt>
                <c:pt idx="31723">
                  <c:v>2.8106990000000001</c:v>
                </c:pt>
                <c:pt idx="31724">
                  <c:v>2.8086069999999999</c:v>
                </c:pt>
                <c:pt idx="31725">
                  <c:v>2.8047360000000001</c:v>
                </c:pt>
                <c:pt idx="31726">
                  <c:v>2.8019720000000001</c:v>
                </c:pt>
                <c:pt idx="31727">
                  <c:v>2.8039429999999999</c:v>
                </c:pt>
                <c:pt idx="31728">
                  <c:v>2.80077</c:v>
                </c:pt>
                <c:pt idx="31729">
                  <c:v>2.7924760000000002</c:v>
                </c:pt>
                <c:pt idx="31730">
                  <c:v>2.7851189999999999</c:v>
                </c:pt>
                <c:pt idx="31731">
                  <c:v>2.7862010000000001</c:v>
                </c:pt>
                <c:pt idx="31732">
                  <c:v>2.7926679999999999</c:v>
                </c:pt>
                <c:pt idx="31733">
                  <c:v>2.7902640000000001</c:v>
                </c:pt>
                <c:pt idx="31734">
                  <c:v>2.790937</c:v>
                </c:pt>
                <c:pt idx="31735">
                  <c:v>2.7986059999999999</c:v>
                </c:pt>
                <c:pt idx="31736">
                  <c:v>2.7998560000000001</c:v>
                </c:pt>
                <c:pt idx="31737">
                  <c:v>2.804135</c:v>
                </c:pt>
                <c:pt idx="31738">
                  <c:v>2.8061790000000002</c:v>
                </c:pt>
                <c:pt idx="31739">
                  <c:v>2.8039190000000001</c:v>
                </c:pt>
                <c:pt idx="31740">
                  <c:v>2.801491</c:v>
                </c:pt>
                <c:pt idx="31741">
                  <c:v>2.8020200000000002</c:v>
                </c:pt>
                <c:pt idx="31742">
                  <c:v>2.8023560000000001</c:v>
                </c:pt>
                <c:pt idx="31743">
                  <c:v>2.8030539999999999</c:v>
                </c:pt>
                <c:pt idx="31744">
                  <c:v>2.801876</c:v>
                </c:pt>
                <c:pt idx="31745">
                  <c:v>2.7949519999999999</c:v>
                </c:pt>
                <c:pt idx="31746">
                  <c:v>2.7945669999999998</c:v>
                </c:pt>
                <c:pt idx="31747">
                  <c:v>2.794038</c:v>
                </c:pt>
                <c:pt idx="31748">
                  <c:v>2.7946149999999998</c:v>
                </c:pt>
                <c:pt idx="31749">
                  <c:v>2.7973080000000001</c:v>
                </c:pt>
                <c:pt idx="31750">
                  <c:v>2.797091</c:v>
                </c:pt>
                <c:pt idx="31751">
                  <c:v>2.7976679999999998</c:v>
                </c:pt>
                <c:pt idx="31752">
                  <c:v>2.8005770000000001</c:v>
                </c:pt>
                <c:pt idx="31753">
                  <c:v>2.8000970000000001</c:v>
                </c:pt>
                <c:pt idx="31754">
                  <c:v>2.8001450000000001</c:v>
                </c:pt>
                <c:pt idx="31755">
                  <c:v>2.8024529999999999</c:v>
                </c:pt>
                <c:pt idx="31756">
                  <c:v>2.8030050000000002</c:v>
                </c:pt>
                <c:pt idx="31757">
                  <c:v>2.8069000000000002</c:v>
                </c:pt>
                <c:pt idx="31758">
                  <c:v>2.8065150000000001</c:v>
                </c:pt>
                <c:pt idx="31759">
                  <c:v>2.8057699999999999</c:v>
                </c:pt>
                <c:pt idx="31760">
                  <c:v>2.8042799999999999</c:v>
                </c:pt>
                <c:pt idx="31761">
                  <c:v>2.8022119999999999</c:v>
                </c:pt>
                <c:pt idx="31762">
                  <c:v>2.7996159999999999</c:v>
                </c:pt>
                <c:pt idx="31763">
                  <c:v>2.7967550000000001</c:v>
                </c:pt>
                <c:pt idx="31764">
                  <c:v>2.7972600000000001</c:v>
                </c:pt>
                <c:pt idx="31765">
                  <c:v>2.7980049999999999</c:v>
                </c:pt>
                <c:pt idx="31766">
                  <c:v>2.7971629999999998</c:v>
                </c:pt>
                <c:pt idx="31767">
                  <c:v>2.7967789999999999</c:v>
                </c:pt>
                <c:pt idx="31768">
                  <c:v>2.7942070000000001</c:v>
                </c:pt>
                <c:pt idx="31769">
                  <c:v>2.7946390000000001</c:v>
                </c:pt>
                <c:pt idx="31770">
                  <c:v>2.7960579999999999</c:v>
                </c:pt>
                <c:pt idx="31771">
                  <c:v>2.7963939999999998</c:v>
                </c:pt>
                <c:pt idx="31772">
                  <c:v>2.796875</c:v>
                </c:pt>
                <c:pt idx="31773">
                  <c:v>2.7971629999999998</c:v>
                </c:pt>
                <c:pt idx="31774">
                  <c:v>2.7981250000000002</c:v>
                </c:pt>
                <c:pt idx="31775">
                  <c:v>2.8027890000000002</c:v>
                </c:pt>
                <c:pt idx="31776">
                  <c:v>2.8075730000000001</c:v>
                </c:pt>
                <c:pt idx="31777">
                  <c:v>2.8058420000000002</c:v>
                </c:pt>
                <c:pt idx="31778">
                  <c:v>2.8053129999999999</c:v>
                </c:pt>
                <c:pt idx="31779">
                  <c:v>2.8048320000000002</c:v>
                </c:pt>
                <c:pt idx="31780">
                  <c:v>2.8033419999999998</c:v>
                </c:pt>
                <c:pt idx="31781">
                  <c:v>2.799207</c:v>
                </c:pt>
                <c:pt idx="31782">
                  <c:v>2.7979810000000001</c:v>
                </c:pt>
                <c:pt idx="31783">
                  <c:v>2.7988219999999999</c:v>
                </c:pt>
                <c:pt idx="31784">
                  <c:v>2.7956970000000001</c:v>
                </c:pt>
                <c:pt idx="31785">
                  <c:v>2.7954089999999998</c:v>
                </c:pt>
                <c:pt idx="31786">
                  <c:v>2.7943989999999999</c:v>
                </c:pt>
                <c:pt idx="31787">
                  <c:v>2.7848549999999999</c:v>
                </c:pt>
                <c:pt idx="31788">
                  <c:v>2.7837730000000001</c:v>
                </c:pt>
                <c:pt idx="31789">
                  <c:v>2.7843019999999998</c:v>
                </c:pt>
                <c:pt idx="31790">
                  <c:v>2.7851189999999999</c:v>
                </c:pt>
                <c:pt idx="31791">
                  <c:v>2.794495</c:v>
                </c:pt>
                <c:pt idx="31792">
                  <c:v>2.7988460000000002</c:v>
                </c:pt>
                <c:pt idx="31793">
                  <c:v>2.799928</c:v>
                </c:pt>
                <c:pt idx="31794">
                  <c:v>2.8007460000000002</c:v>
                </c:pt>
                <c:pt idx="31795">
                  <c:v>2.799207</c:v>
                </c:pt>
                <c:pt idx="31796">
                  <c:v>2.7932929999999998</c:v>
                </c:pt>
                <c:pt idx="31797">
                  <c:v>2.7887249999999999</c:v>
                </c:pt>
                <c:pt idx="31798">
                  <c:v>2.800986</c:v>
                </c:pt>
                <c:pt idx="31799">
                  <c:v>2.8009379999999999</c:v>
                </c:pt>
                <c:pt idx="31800">
                  <c:v>2.7972600000000001</c:v>
                </c:pt>
                <c:pt idx="31801">
                  <c:v>2.795048</c:v>
                </c:pt>
                <c:pt idx="31802">
                  <c:v>2.8012990000000002</c:v>
                </c:pt>
                <c:pt idx="31803">
                  <c:v>2.7970190000000001</c:v>
                </c:pt>
                <c:pt idx="31804">
                  <c:v>2.7895910000000002</c:v>
                </c:pt>
                <c:pt idx="31805">
                  <c:v>2.791442</c:v>
                </c:pt>
                <c:pt idx="31806">
                  <c:v>2.8139919999999998</c:v>
                </c:pt>
                <c:pt idx="31807">
                  <c:v>2.8440669999999999</c:v>
                </c:pt>
                <c:pt idx="31808">
                  <c:v>2.858924</c:v>
                </c:pt>
                <c:pt idx="31809">
                  <c:v>2.859909</c:v>
                </c:pt>
                <c:pt idx="31810">
                  <c:v>2.8511829999999998</c:v>
                </c:pt>
                <c:pt idx="31811">
                  <c:v>2.837215</c:v>
                </c:pt>
                <c:pt idx="31812">
                  <c:v>2.8207230000000001</c:v>
                </c:pt>
                <c:pt idx="31813">
                  <c:v>2.8</c:v>
                </c:pt>
                <c:pt idx="31814">
                  <c:v>2.7800950000000002</c:v>
                </c:pt>
                <c:pt idx="31815">
                  <c:v>2.7693249999999998</c:v>
                </c:pt>
                <c:pt idx="31816">
                  <c:v>2.782451</c:v>
                </c:pt>
                <c:pt idx="31817">
                  <c:v>2.7954810000000001</c:v>
                </c:pt>
                <c:pt idx="31818">
                  <c:v>2.7940860000000001</c:v>
                </c:pt>
                <c:pt idx="31819">
                  <c:v>2.7926440000000001</c:v>
                </c:pt>
                <c:pt idx="31820">
                  <c:v>2.7909609999999998</c:v>
                </c:pt>
                <c:pt idx="31821">
                  <c:v>2.7905760000000002</c:v>
                </c:pt>
                <c:pt idx="31822">
                  <c:v>2.7897829999999999</c:v>
                </c:pt>
                <c:pt idx="31823">
                  <c:v>2.779566</c:v>
                </c:pt>
                <c:pt idx="31824">
                  <c:v>2.7711760000000001</c:v>
                </c:pt>
                <c:pt idx="31825">
                  <c:v>2.7617039999999999</c:v>
                </c:pt>
                <c:pt idx="31826">
                  <c:v>2.7515830000000001</c:v>
                </c:pt>
                <c:pt idx="31827">
                  <c:v>2.7563909999999998</c:v>
                </c:pt>
                <c:pt idx="31828">
                  <c:v>2.761752</c:v>
                </c:pt>
                <c:pt idx="31829">
                  <c:v>2.7644440000000001</c:v>
                </c:pt>
                <c:pt idx="31830">
                  <c:v>2.775623</c:v>
                </c:pt>
                <c:pt idx="31831">
                  <c:v>2.7829799999999998</c:v>
                </c:pt>
                <c:pt idx="31832">
                  <c:v>2.8010579999999998</c:v>
                </c:pt>
                <c:pt idx="31833">
                  <c:v>2.809761</c:v>
                </c:pt>
                <c:pt idx="31834">
                  <c:v>2.8137509999999999</c:v>
                </c:pt>
                <c:pt idx="31835">
                  <c:v>2.8082220000000002</c:v>
                </c:pt>
                <c:pt idx="31836">
                  <c:v>2.8040630000000002</c:v>
                </c:pt>
                <c:pt idx="31837">
                  <c:v>2.7952400000000002</c:v>
                </c:pt>
                <c:pt idx="31838">
                  <c:v>2.7896390000000002</c:v>
                </c:pt>
                <c:pt idx="31839">
                  <c:v>2.791706</c:v>
                </c:pt>
                <c:pt idx="31840">
                  <c:v>2.7866580000000001</c:v>
                </c:pt>
                <c:pt idx="31841">
                  <c:v>2.783677</c:v>
                </c:pt>
                <c:pt idx="31842">
                  <c:v>2.7795899999999998</c:v>
                </c:pt>
                <c:pt idx="31843">
                  <c:v>2.7799019999999999</c:v>
                </c:pt>
                <c:pt idx="31844">
                  <c:v>2.783172</c:v>
                </c:pt>
                <c:pt idx="31845">
                  <c:v>2.8031739999999998</c:v>
                </c:pt>
                <c:pt idx="31846">
                  <c:v>2.800529</c:v>
                </c:pt>
                <c:pt idx="31847">
                  <c:v>2.793774</c:v>
                </c:pt>
                <c:pt idx="31848">
                  <c:v>2.802813</c:v>
                </c:pt>
                <c:pt idx="31849">
                  <c:v>2.8019240000000001</c:v>
                </c:pt>
                <c:pt idx="31850">
                  <c:v>2.7913220000000001</c:v>
                </c:pt>
                <c:pt idx="31851">
                  <c:v>2.7908409999999999</c:v>
                </c:pt>
                <c:pt idx="31852">
                  <c:v>2.7943750000000001</c:v>
                </c:pt>
                <c:pt idx="31853">
                  <c:v>2.7902640000000001</c:v>
                </c:pt>
                <c:pt idx="31854">
                  <c:v>2.792764</c:v>
                </c:pt>
                <c:pt idx="31855">
                  <c:v>2.8027890000000002</c:v>
                </c:pt>
                <c:pt idx="31856">
                  <c:v>2.8068759999999999</c:v>
                </c:pt>
                <c:pt idx="31857">
                  <c:v>2.813679</c:v>
                </c:pt>
                <c:pt idx="31858">
                  <c:v>2.8159869999999998</c:v>
                </c:pt>
                <c:pt idx="31859">
                  <c:v>2.8010820000000001</c:v>
                </c:pt>
                <c:pt idx="31860">
                  <c:v>2.7735319999999999</c:v>
                </c:pt>
                <c:pt idx="31861">
                  <c:v>2.747592</c:v>
                </c:pt>
                <c:pt idx="31862">
                  <c:v>2.7410290000000002</c:v>
                </c:pt>
                <c:pt idx="31863">
                  <c:v>2.740164</c:v>
                </c:pt>
                <c:pt idx="31864">
                  <c:v>2.7461250000000001</c:v>
                </c:pt>
                <c:pt idx="31865">
                  <c:v>2.7570640000000002</c:v>
                </c:pt>
                <c:pt idx="31866">
                  <c:v>2.7723779999999998</c:v>
                </c:pt>
                <c:pt idx="31867">
                  <c:v>2.7846380000000002</c:v>
                </c:pt>
                <c:pt idx="31868">
                  <c:v>2.7932929999999998</c:v>
                </c:pt>
                <c:pt idx="31869">
                  <c:v>2.8040630000000002</c:v>
                </c:pt>
                <c:pt idx="31870">
                  <c:v>2.8181989999999999</c:v>
                </c:pt>
                <c:pt idx="31871">
                  <c:v>2.8151700000000002</c:v>
                </c:pt>
                <c:pt idx="31872">
                  <c:v>2.8244980000000002</c:v>
                </c:pt>
                <c:pt idx="31873">
                  <c:v>2.8401719999999999</c:v>
                </c:pt>
                <c:pt idx="31874">
                  <c:v>2.8453409999999999</c:v>
                </c:pt>
                <c:pt idx="31875">
                  <c:v>2.8473839999999999</c:v>
                </c:pt>
                <c:pt idx="31876">
                  <c:v>2.8416389999999998</c:v>
                </c:pt>
                <c:pt idx="31877">
                  <c:v>2.8194490000000001</c:v>
                </c:pt>
                <c:pt idx="31878">
                  <c:v>2.8103859999999998</c:v>
                </c:pt>
                <c:pt idx="31879">
                  <c:v>2.7940619999999998</c:v>
                </c:pt>
                <c:pt idx="31880">
                  <c:v>2.7617759999999998</c:v>
                </c:pt>
                <c:pt idx="31881">
                  <c:v>2.7492990000000002</c:v>
                </c:pt>
                <c:pt idx="31882">
                  <c:v>2.7572320000000001</c:v>
                </c:pt>
                <c:pt idx="31883">
                  <c:v>2.7605979999999999</c:v>
                </c:pt>
                <c:pt idx="31884">
                  <c:v>2.7683629999999999</c:v>
                </c:pt>
                <c:pt idx="31885">
                  <c:v>2.7730030000000001</c:v>
                </c:pt>
                <c:pt idx="31886">
                  <c:v>2.7745169999999999</c:v>
                </c:pt>
                <c:pt idx="31887">
                  <c:v>2.7736519999999998</c:v>
                </c:pt>
                <c:pt idx="31888">
                  <c:v>2.7782680000000002</c:v>
                </c:pt>
                <c:pt idx="31889">
                  <c:v>2.7842539999999998</c:v>
                </c:pt>
                <c:pt idx="31890">
                  <c:v>2.7852389999999998</c:v>
                </c:pt>
                <c:pt idx="31891">
                  <c:v>2.7930769999999998</c:v>
                </c:pt>
                <c:pt idx="31892">
                  <c:v>2.7977650000000001</c:v>
                </c:pt>
                <c:pt idx="31893">
                  <c:v>2.7937979999999998</c:v>
                </c:pt>
                <c:pt idx="31894">
                  <c:v>2.7742049999999998</c:v>
                </c:pt>
                <c:pt idx="31895">
                  <c:v>2.7776670000000001</c:v>
                </c:pt>
                <c:pt idx="31896">
                  <c:v>2.7801909999999999</c:v>
                </c:pt>
                <c:pt idx="31897">
                  <c:v>2.7820179999999999</c:v>
                </c:pt>
                <c:pt idx="31898">
                  <c:v>2.7804069999999999</c:v>
                </c:pt>
                <c:pt idx="31899">
                  <c:v>2.775407</c:v>
                </c:pt>
                <c:pt idx="31900">
                  <c:v>2.7750940000000002</c:v>
                </c:pt>
                <c:pt idx="31901">
                  <c:v>2.775623</c:v>
                </c:pt>
                <c:pt idx="31902">
                  <c:v>2.7797100000000001</c:v>
                </c:pt>
                <c:pt idx="31903">
                  <c:v>2.7860330000000002</c:v>
                </c:pt>
                <c:pt idx="31904">
                  <c:v>2.8000479999999999</c:v>
                </c:pt>
                <c:pt idx="31905">
                  <c:v>2.8111549999999998</c:v>
                </c:pt>
                <c:pt idx="31906">
                  <c:v>2.81541</c:v>
                </c:pt>
                <c:pt idx="31907">
                  <c:v>2.8065869999999999</c:v>
                </c:pt>
                <c:pt idx="31908">
                  <c:v>2.7979569999999998</c:v>
                </c:pt>
                <c:pt idx="31909">
                  <c:v>2.815194</c:v>
                </c:pt>
                <c:pt idx="31910">
                  <c:v>2.8290890000000002</c:v>
                </c:pt>
                <c:pt idx="31911">
                  <c:v>2.831566</c:v>
                </c:pt>
                <c:pt idx="31912">
                  <c:v>2.813151</c:v>
                </c:pt>
                <c:pt idx="31913">
                  <c:v>2.7784599999999999</c:v>
                </c:pt>
                <c:pt idx="31914">
                  <c:v>2.7663920000000002</c:v>
                </c:pt>
                <c:pt idx="31915">
                  <c:v>2.771128</c:v>
                </c:pt>
                <c:pt idx="31916">
                  <c:v>2.7714880000000002</c:v>
                </c:pt>
                <c:pt idx="31917">
                  <c:v>2.7536499999999999</c:v>
                </c:pt>
                <c:pt idx="31918">
                  <c:v>2.7301139999999999</c:v>
                </c:pt>
                <c:pt idx="31919">
                  <c:v>2.728456</c:v>
                </c:pt>
                <c:pt idx="31920">
                  <c:v>2.729778</c:v>
                </c:pt>
                <c:pt idx="31921">
                  <c:v>2.7462939999999998</c:v>
                </c:pt>
                <c:pt idx="31922">
                  <c:v>2.7685070000000001</c:v>
                </c:pt>
                <c:pt idx="31923">
                  <c:v>2.77108</c:v>
                </c:pt>
                <c:pt idx="31924">
                  <c:v>2.778051</c:v>
                </c:pt>
                <c:pt idx="31925">
                  <c:v>2.77156</c:v>
                </c:pt>
                <c:pt idx="31926">
                  <c:v>2.7558859999999998</c:v>
                </c:pt>
                <c:pt idx="31927">
                  <c:v>2.7520639999999998</c:v>
                </c:pt>
                <c:pt idx="31928">
                  <c:v>2.7481209999999998</c:v>
                </c:pt>
                <c:pt idx="31929">
                  <c:v>2.7667999999999999</c:v>
                </c:pt>
                <c:pt idx="31930">
                  <c:v>2.7998080000000001</c:v>
                </c:pt>
                <c:pt idx="31931">
                  <c:v>2.8131740000000001</c:v>
                </c:pt>
                <c:pt idx="31932">
                  <c:v>2.7841819999999999</c:v>
                </c:pt>
                <c:pt idx="31933">
                  <c:v>2.7644199999999999</c:v>
                </c:pt>
                <c:pt idx="31934">
                  <c:v>2.763363</c:v>
                </c:pt>
                <c:pt idx="31935">
                  <c:v>2.7802150000000001</c:v>
                </c:pt>
                <c:pt idx="31936">
                  <c:v>2.8029090000000001</c:v>
                </c:pt>
                <c:pt idx="31937">
                  <c:v>2.8368790000000002</c:v>
                </c:pt>
                <c:pt idx="31938">
                  <c:v>2.832335</c:v>
                </c:pt>
                <c:pt idx="31939">
                  <c:v>2.8099050000000001</c:v>
                </c:pt>
                <c:pt idx="31940">
                  <c:v>2.7921149999999999</c:v>
                </c:pt>
                <c:pt idx="31941">
                  <c:v>2.7526649999999999</c:v>
                </c:pt>
                <c:pt idx="31942">
                  <c:v>2.7163629999999999</c:v>
                </c:pt>
                <c:pt idx="31943">
                  <c:v>2.708863</c:v>
                </c:pt>
                <c:pt idx="31944">
                  <c:v>2.723071</c:v>
                </c:pt>
                <c:pt idx="31945">
                  <c:v>2.7394419999999999</c:v>
                </c:pt>
                <c:pt idx="31946">
                  <c:v>2.7730030000000001</c:v>
                </c:pt>
                <c:pt idx="31947">
                  <c:v>2.810362</c:v>
                </c:pt>
                <c:pt idx="31948">
                  <c:v>2.835099</c:v>
                </c:pt>
                <c:pt idx="31949">
                  <c:v>2.8645969999999998</c:v>
                </c:pt>
                <c:pt idx="31950">
                  <c:v>2.8833489999999999</c:v>
                </c:pt>
                <c:pt idx="31951">
                  <c:v>2.8708239999999998</c:v>
                </c:pt>
                <c:pt idx="31952">
                  <c:v>2.847264</c:v>
                </c:pt>
                <c:pt idx="31953">
                  <c:v>2.8192810000000001</c:v>
                </c:pt>
                <c:pt idx="31954">
                  <c:v>2.7851430000000001</c:v>
                </c:pt>
                <c:pt idx="31955">
                  <c:v>2.7412930000000002</c:v>
                </c:pt>
                <c:pt idx="31956">
                  <c:v>2.740764</c:v>
                </c:pt>
                <c:pt idx="31957">
                  <c:v>2.739779</c:v>
                </c:pt>
                <c:pt idx="31958">
                  <c:v>2.7343700000000002</c:v>
                </c:pt>
                <c:pt idx="31959">
                  <c:v>2.7342499999999998</c:v>
                </c:pt>
                <c:pt idx="31960">
                  <c:v>2.7454519999999998</c:v>
                </c:pt>
                <c:pt idx="31961">
                  <c:v>2.775623</c:v>
                </c:pt>
                <c:pt idx="31962">
                  <c:v>2.7670889999999999</c:v>
                </c:pt>
                <c:pt idx="31963">
                  <c:v>2.778003</c:v>
                </c:pt>
                <c:pt idx="31964">
                  <c:v>2.796322</c:v>
                </c:pt>
                <c:pt idx="31965">
                  <c:v>2.7946879999999998</c:v>
                </c:pt>
                <c:pt idx="31966">
                  <c:v>2.7975720000000002</c:v>
                </c:pt>
                <c:pt idx="31967">
                  <c:v>2.837167</c:v>
                </c:pt>
                <c:pt idx="31968">
                  <c:v>2.847216</c:v>
                </c:pt>
                <c:pt idx="31969">
                  <c:v>2.8561109999999998</c:v>
                </c:pt>
                <c:pt idx="31970">
                  <c:v>2.8307479999999998</c:v>
                </c:pt>
                <c:pt idx="31971">
                  <c:v>2.8122129999999999</c:v>
                </c:pt>
                <c:pt idx="31972">
                  <c:v>2.7960820000000002</c:v>
                </c:pt>
                <c:pt idx="31973">
                  <c:v>2.7443469999999999</c:v>
                </c:pt>
                <c:pt idx="31974">
                  <c:v>2.7133099999999999</c:v>
                </c:pt>
                <c:pt idx="31975">
                  <c:v>2.7068910000000002</c:v>
                </c:pt>
                <c:pt idx="31976">
                  <c:v>2.726845</c:v>
                </c:pt>
                <c:pt idx="31977">
                  <c:v>2.7511739999999998</c:v>
                </c:pt>
                <c:pt idx="31978">
                  <c:v>2.7871630000000001</c:v>
                </c:pt>
                <c:pt idx="31979">
                  <c:v>2.8164920000000002</c:v>
                </c:pt>
                <c:pt idx="31980">
                  <c:v>2.8166120000000001</c:v>
                </c:pt>
                <c:pt idx="31981">
                  <c:v>2.8134389999999998</c:v>
                </c:pt>
                <c:pt idx="31982">
                  <c:v>2.8258200000000002</c:v>
                </c:pt>
                <c:pt idx="31983">
                  <c:v>2.83046</c:v>
                </c:pt>
                <c:pt idx="31984">
                  <c:v>2.7999040000000002</c:v>
                </c:pt>
                <c:pt idx="31985">
                  <c:v>2.7941579999999999</c:v>
                </c:pt>
                <c:pt idx="31986">
                  <c:v>2.7918029999999998</c:v>
                </c:pt>
                <c:pt idx="31987">
                  <c:v>2.7657430000000001</c:v>
                </c:pt>
                <c:pt idx="31988">
                  <c:v>2.7530969999999999</c:v>
                </c:pt>
                <c:pt idx="31989">
                  <c:v>2.7562950000000002</c:v>
                </c:pt>
                <c:pt idx="31990">
                  <c:v>2.7533620000000001</c:v>
                </c:pt>
                <c:pt idx="31991">
                  <c:v>2.7485059999999999</c:v>
                </c:pt>
                <c:pt idx="31992">
                  <c:v>2.757425</c:v>
                </c:pt>
                <c:pt idx="31993">
                  <c:v>2.767954</c:v>
                </c:pt>
                <c:pt idx="31994">
                  <c:v>2.79298</c:v>
                </c:pt>
                <c:pt idx="31995">
                  <c:v>2.8161559999999999</c:v>
                </c:pt>
                <c:pt idx="31996">
                  <c:v>2.8025250000000002</c:v>
                </c:pt>
                <c:pt idx="31997">
                  <c:v>2.8013949999999999</c:v>
                </c:pt>
                <c:pt idx="31998">
                  <c:v>2.823512</c:v>
                </c:pt>
                <c:pt idx="31999">
                  <c:v>2.8352919999999999</c:v>
                </c:pt>
                <c:pt idx="32000">
                  <c:v>2.8386819999999999</c:v>
                </c:pt>
                <c:pt idx="32001">
                  <c:v>2.801755</c:v>
                </c:pt>
                <c:pt idx="32002">
                  <c:v>2.7725219999999999</c:v>
                </c:pt>
                <c:pt idx="32003">
                  <c:v>2.7539150000000001</c:v>
                </c:pt>
                <c:pt idx="32004">
                  <c:v>2.7197049999999998</c:v>
                </c:pt>
                <c:pt idx="32005">
                  <c:v>2.7355719999999999</c:v>
                </c:pt>
                <c:pt idx="32006">
                  <c:v>2.7789410000000001</c:v>
                </c:pt>
                <c:pt idx="32007">
                  <c:v>2.8220939999999999</c:v>
                </c:pt>
                <c:pt idx="32008">
                  <c:v>2.7908409999999999</c:v>
                </c:pt>
                <c:pt idx="32009">
                  <c:v>2.730235</c:v>
                </c:pt>
                <c:pt idx="32010">
                  <c:v>2.7030449999999999</c:v>
                </c:pt>
                <c:pt idx="32011">
                  <c:v>2.721965</c:v>
                </c:pt>
                <c:pt idx="32012">
                  <c:v>2.7634829999999999</c:v>
                </c:pt>
                <c:pt idx="32013">
                  <c:v>2.7859850000000002</c:v>
                </c:pt>
                <c:pt idx="32014">
                  <c:v>2.7688679999999999</c:v>
                </c:pt>
                <c:pt idx="32015">
                  <c:v>2.7631220000000001</c:v>
                </c:pt>
                <c:pt idx="32016">
                  <c:v>2.7917540000000001</c:v>
                </c:pt>
                <c:pt idx="32017">
                  <c:v>2.7810320000000002</c:v>
                </c:pt>
                <c:pt idx="32018">
                  <c:v>2.7639640000000001</c:v>
                </c:pt>
                <c:pt idx="32019">
                  <c:v>2.755093</c:v>
                </c:pt>
                <c:pt idx="32020">
                  <c:v>2.7383600000000001</c:v>
                </c:pt>
                <c:pt idx="32021">
                  <c:v>2.7531210000000002</c:v>
                </c:pt>
                <c:pt idx="32022">
                  <c:v>2.8040630000000002</c:v>
                </c:pt>
                <c:pt idx="32023">
                  <c:v>2.8348110000000002</c:v>
                </c:pt>
                <c:pt idx="32024">
                  <c:v>2.8301949999999998</c:v>
                </c:pt>
                <c:pt idx="32025">
                  <c:v>2.7858649999999998</c:v>
                </c:pt>
                <c:pt idx="32026">
                  <c:v>2.6983090000000001</c:v>
                </c:pt>
                <c:pt idx="32027">
                  <c:v>2.6596039999999999</c:v>
                </c:pt>
                <c:pt idx="32028">
                  <c:v>2.6668400000000001</c:v>
                </c:pt>
                <c:pt idx="32029">
                  <c:v>2.6902789999999999</c:v>
                </c:pt>
                <c:pt idx="32030">
                  <c:v>2.708142</c:v>
                </c:pt>
                <c:pt idx="32031">
                  <c:v>2.759083</c:v>
                </c:pt>
                <c:pt idx="32032">
                  <c:v>2.8418070000000002</c:v>
                </c:pt>
                <c:pt idx="32033">
                  <c:v>2.8662079999999999</c:v>
                </c:pt>
                <c:pt idx="32034">
                  <c:v>2.8687079999999998</c:v>
                </c:pt>
                <c:pt idx="32035">
                  <c:v>2.8701270000000001</c:v>
                </c:pt>
                <c:pt idx="32036">
                  <c:v>2.8700060000000001</c:v>
                </c:pt>
                <c:pt idx="32037">
                  <c:v>2.843153</c:v>
                </c:pt>
                <c:pt idx="32038">
                  <c:v>2.8281040000000002</c:v>
                </c:pt>
                <c:pt idx="32039">
                  <c:v>2.8091119999999998</c:v>
                </c:pt>
                <c:pt idx="32040">
                  <c:v>2.775671</c:v>
                </c:pt>
                <c:pt idx="32041">
                  <c:v>2.7451880000000002</c:v>
                </c:pt>
                <c:pt idx="32042">
                  <c:v>2.7739880000000001</c:v>
                </c:pt>
                <c:pt idx="32043">
                  <c:v>2.8034140000000001</c:v>
                </c:pt>
                <c:pt idx="32044">
                  <c:v>2.7865139999999999</c:v>
                </c:pt>
                <c:pt idx="32045">
                  <c:v>2.795096</c:v>
                </c:pt>
                <c:pt idx="32046">
                  <c:v>2.7795899999999998</c:v>
                </c:pt>
                <c:pt idx="32047">
                  <c:v>2.7645409999999999</c:v>
                </c:pt>
                <c:pt idx="32048">
                  <c:v>2.7404039999999998</c:v>
                </c:pt>
                <c:pt idx="32049">
                  <c:v>2.7465579999999998</c:v>
                </c:pt>
                <c:pt idx="32050">
                  <c:v>2.779614</c:v>
                </c:pt>
                <c:pt idx="32051">
                  <c:v>2.7941579999999999</c:v>
                </c:pt>
                <c:pt idx="32052">
                  <c:v>2.8277909999999999</c:v>
                </c:pt>
                <c:pt idx="32053">
                  <c:v>2.8572410000000001</c:v>
                </c:pt>
                <c:pt idx="32054">
                  <c:v>2.8659439999999998</c:v>
                </c:pt>
                <c:pt idx="32055">
                  <c:v>2.8696700000000002</c:v>
                </c:pt>
                <c:pt idx="32056">
                  <c:v>2.8558699999999999</c:v>
                </c:pt>
                <c:pt idx="32057">
                  <c:v>2.8001689999999999</c:v>
                </c:pt>
                <c:pt idx="32058">
                  <c:v>2.7624490000000002</c:v>
                </c:pt>
                <c:pt idx="32059">
                  <c:v>2.7668240000000002</c:v>
                </c:pt>
                <c:pt idx="32060">
                  <c:v>2.7778589999999999</c:v>
                </c:pt>
                <c:pt idx="32061">
                  <c:v>2.799159</c:v>
                </c:pt>
                <c:pt idx="32062">
                  <c:v>2.7911049999999999</c:v>
                </c:pt>
                <c:pt idx="32063">
                  <c:v>2.7398030000000002</c:v>
                </c:pt>
                <c:pt idx="32064">
                  <c:v>2.7256429999999998</c:v>
                </c:pt>
                <c:pt idx="32065">
                  <c:v>2.7580979999999999</c:v>
                </c:pt>
                <c:pt idx="32066">
                  <c:v>2.7788210000000002</c:v>
                </c:pt>
                <c:pt idx="32067">
                  <c:v>2.7745169999999999</c:v>
                </c:pt>
                <c:pt idx="32068">
                  <c:v>2.7784599999999999</c:v>
                </c:pt>
                <c:pt idx="32069">
                  <c:v>2.8143530000000001</c:v>
                </c:pt>
                <c:pt idx="32070">
                  <c:v>2.8526729999999998</c:v>
                </c:pt>
                <c:pt idx="32071">
                  <c:v>2.851375</c:v>
                </c:pt>
                <c:pt idx="32072">
                  <c:v>2.8352919999999999</c:v>
                </c:pt>
                <c:pt idx="32073">
                  <c:v>2.7985340000000001</c:v>
                </c:pt>
                <c:pt idx="32074">
                  <c:v>2.7920669999999999</c:v>
                </c:pt>
                <c:pt idx="32075">
                  <c:v>2.7593480000000001</c:v>
                </c:pt>
                <c:pt idx="32076">
                  <c:v>2.744875</c:v>
                </c:pt>
                <c:pt idx="32077">
                  <c:v>2.7597079999999998</c:v>
                </c:pt>
                <c:pt idx="32078">
                  <c:v>2.7448510000000002</c:v>
                </c:pt>
                <c:pt idx="32079">
                  <c:v>2.7583380000000002</c:v>
                </c:pt>
                <c:pt idx="32080">
                  <c:v>2.7751670000000002</c:v>
                </c:pt>
                <c:pt idx="32081">
                  <c:v>2.7662719999999998</c:v>
                </c:pt>
                <c:pt idx="32082">
                  <c:v>2.7368700000000001</c:v>
                </c:pt>
                <c:pt idx="32083">
                  <c:v>2.7084299999999999</c:v>
                </c:pt>
                <c:pt idx="32084">
                  <c:v>2.6862889999999999</c:v>
                </c:pt>
                <c:pt idx="32085">
                  <c:v>2.6717680000000001</c:v>
                </c:pt>
                <c:pt idx="32086">
                  <c:v>2.656406</c:v>
                </c:pt>
                <c:pt idx="32087">
                  <c:v>2.651526</c:v>
                </c:pt>
                <c:pt idx="32088">
                  <c:v>2.695881</c:v>
                </c:pt>
                <c:pt idx="32089">
                  <c:v>2.760189</c:v>
                </c:pt>
                <c:pt idx="32090">
                  <c:v>2.7912499999999998</c:v>
                </c:pt>
                <c:pt idx="32091">
                  <c:v>2.8117559999999999</c:v>
                </c:pt>
                <c:pt idx="32092">
                  <c:v>2.820411</c:v>
                </c:pt>
                <c:pt idx="32093">
                  <c:v>2.8030539999999999</c:v>
                </c:pt>
                <c:pt idx="32094">
                  <c:v>2.7211949999999998</c:v>
                </c:pt>
                <c:pt idx="32095">
                  <c:v>2.6708789999999998</c:v>
                </c:pt>
                <c:pt idx="32096">
                  <c:v>2.707541</c:v>
                </c:pt>
                <c:pt idx="32097">
                  <c:v>2.7986059999999999</c:v>
                </c:pt>
                <c:pt idx="32098">
                  <c:v>2.8966669999999999</c:v>
                </c:pt>
                <c:pt idx="32099">
                  <c:v>2.898158</c:v>
                </c:pt>
                <c:pt idx="32100">
                  <c:v>2.8840460000000001</c:v>
                </c:pt>
                <c:pt idx="32101">
                  <c:v>2.8546689999999999</c:v>
                </c:pt>
                <c:pt idx="32102">
                  <c:v>2.8098329999999998</c:v>
                </c:pt>
                <c:pt idx="32103">
                  <c:v>2.71468</c:v>
                </c:pt>
                <c:pt idx="32104">
                  <c:v>2.7054490000000002</c:v>
                </c:pt>
                <c:pt idx="32105">
                  <c:v>2.793053</c:v>
                </c:pt>
                <c:pt idx="32106">
                  <c:v>2.8075009999999998</c:v>
                </c:pt>
                <c:pt idx="32107">
                  <c:v>2.7748300000000001</c:v>
                </c:pt>
                <c:pt idx="32108">
                  <c:v>2.7172770000000002</c:v>
                </c:pt>
                <c:pt idx="32109">
                  <c:v>2.6584979999999998</c:v>
                </c:pt>
                <c:pt idx="32110">
                  <c:v>2.6490740000000002</c:v>
                </c:pt>
                <c:pt idx="32111">
                  <c:v>2.7006410000000001</c:v>
                </c:pt>
                <c:pt idx="32112">
                  <c:v>2.7829799999999998</c:v>
                </c:pt>
                <c:pt idx="32113">
                  <c:v>2.7990870000000001</c:v>
                </c:pt>
                <c:pt idx="32114">
                  <c:v>2.7446830000000002</c:v>
                </c:pt>
                <c:pt idx="32115">
                  <c:v>2.6993670000000001</c:v>
                </c:pt>
                <c:pt idx="32116">
                  <c:v>2.6925150000000002</c:v>
                </c:pt>
                <c:pt idx="32117">
                  <c:v>2.6963620000000001</c:v>
                </c:pt>
                <c:pt idx="32118">
                  <c:v>2.7566069999999998</c:v>
                </c:pt>
                <c:pt idx="32119">
                  <c:v>2.8422160000000001</c:v>
                </c:pt>
                <c:pt idx="32120">
                  <c:v>2.8935900000000001</c:v>
                </c:pt>
                <c:pt idx="32121">
                  <c:v>2.9106830000000001</c:v>
                </c:pt>
                <c:pt idx="32122">
                  <c:v>2.8710399999999998</c:v>
                </c:pt>
                <c:pt idx="32123">
                  <c:v>2.8463029999999998</c:v>
                </c:pt>
                <c:pt idx="32124">
                  <c:v>2.7942070000000001</c:v>
                </c:pt>
                <c:pt idx="32125">
                  <c:v>2.7424230000000001</c:v>
                </c:pt>
                <c:pt idx="32126">
                  <c:v>2.7639879999999999</c:v>
                </c:pt>
                <c:pt idx="32127">
                  <c:v>2.7649729999999999</c:v>
                </c:pt>
                <c:pt idx="32128">
                  <c:v>2.7546119999999998</c:v>
                </c:pt>
                <c:pt idx="32129">
                  <c:v>2.7562470000000001</c:v>
                </c:pt>
                <c:pt idx="32130">
                  <c:v>2.7710319999999999</c:v>
                </c:pt>
                <c:pt idx="32131">
                  <c:v>2.7332160000000001</c:v>
                </c:pt>
                <c:pt idx="32132">
                  <c:v>2.7587709999999999</c:v>
                </c:pt>
                <c:pt idx="32133">
                  <c:v>2.7684350000000002</c:v>
                </c:pt>
                <c:pt idx="32134">
                  <c:v>2.792211</c:v>
                </c:pt>
                <c:pt idx="32135">
                  <c:v>2.7993030000000001</c:v>
                </c:pt>
                <c:pt idx="32136">
                  <c:v>2.7686760000000001</c:v>
                </c:pt>
                <c:pt idx="32137">
                  <c:v>2.6944379999999999</c:v>
                </c:pt>
                <c:pt idx="32138">
                  <c:v>2.6557569999999999</c:v>
                </c:pt>
                <c:pt idx="32139">
                  <c:v>2.6591710000000002</c:v>
                </c:pt>
                <c:pt idx="32140">
                  <c:v>2.706699</c:v>
                </c:pt>
                <c:pt idx="32141">
                  <c:v>2.7696369999999999</c:v>
                </c:pt>
                <c:pt idx="32142">
                  <c:v>2.8137279999999998</c:v>
                </c:pt>
                <c:pt idx="32143">
                  <c:v>2.8137509999999999</c:v>
                </c:pt>
                <c:pt idx="32144">
                  <c:v>2.760478</c:v>
                </c:pt>
                <c:pt idx="32145">
                  <c:v>2.729946</c:v>
                </c:pt>
                <c:pt idx="32146">
                  <c:v>2.7324709999999999</c:v>
                </c:pt>
                <c:pt idx="32147">
                  <c:v>2.7192479999999999</c:v>
                </c:pt>
                <c:pt idx="32148">
                  <c:v>2.7390819999999998</c:v>
                </c:pt>
                <c:pt idx="32149">
                  <c:v>2.7582420000000001</c:v>
                </c:pt>
                <c:pt idx="32150">
                  <c:v>2.7903120000000001</c:v>
                </c:pt>
                <c:pt idx="32151">
                  <c:v>2.8141600000000002</c:v>
                </c:pt>
                <c:pt idx="32152">
                  <c:v>2.800986</c:v>
                </c:pt>
                <c:pt idx="32153">
                  <c:v>2.8120690000000002</c:v>
                </c:pt>
                <c:pt idx="32154">
                  <c:v>2.8031980000000001</c:v>
                </c:pt>
                <c:pt idx="32155">
                  <c:v>2.7636750000000001</c:v>
                </c:pt>
                <c:pt idx="32156">
                  <c:v>2.738505</c:v>
                </c:pt>
                <c:pt idx="32157">
                  <c:v>2.7888459999999999</c:v>
                </c:pt>
                <c:pt idx="32158">
                  <c:v>2.8520720000000002</c:v>
                </c:pt>
                <c:pt idx="32159">
                  <c:v>2.8494039999999998</c:v>
                </c:pt>
                <c:pt idx="32160">
                  <c:v>2.8200980000000002</c:v>
                </c:pt>
                <c:pt idx="32161">
                  <c:v>2.8287529999999999</c:v>
                </c:pt>
                <c:pt idx="32162">
                  <c:v>2.7924760000000002</c:v>
                </c:pt>
                <c:pt idx="32163">
                  <c:v>2.7300179999999998</c:v>
                </c:pt>
                <c:pt idx="32164">
                  <c:v>2.7018430000000002</c:v>
                </c:pt>
                <c:pt idx="32165">
                  <c:v>2.7208830000000002</c:v>
                </c:pt>
                <c:pt idx="32166">
                  <c:v>2.7267009999999998</c:v>
                </c:pt>
                <c:pt idx="32167">
                  <c:v>2.7303549999999999</c:v>
                </c:pt>
                <c:pt idx="32168">
                  <c:v>2.7240799999999998</c:v>
                </c:pt>
                <c:pt idx="32169">
                  <c:v>2.7325910000000002</c:v>
                </c:pt>
                <c:pt idx="32170">
                  <c:v>2.7895430000000001</c:v>
                </c:pt>
                <c:pt idx="32171">
                  <c:v>2.8267099999999998</c:v>
                </c:pt>
                <c:pt idx="32172">
                  <c:v>2.7517990000000001</c:v>
                </c:pt>
                <c:pt idx="32173">
                  <c:v>2.7241279999999999</c:v>
                </c:pt>
                <c:pt idx="32174">
                  <c:v>2.755477</c:v>
                </c:pt>
                <c:pt idx="32175">
                  <c:v>2.8147129999999998</c:v>
                </c:pt>
                <c:pt idx="32176">
                  <c:v>2.8319019999999999</c:v>
                </c:pt>
                <c:pt idx="32177">
                  <c:v>2.8355079999999999</c:v>
                </c:pt>
                <c:pt idx="32178">
                  <c:v>2.8852959999999999</c:v>
                </c:pt>
                <c:pt idx="32179">
                  <c:v>2.9217420000000001</c:v>
                </c:pt>
                <c:pt idx="32180">
                  <c:v>2.905538</c:v>
                </c:pt>
                <c:pt idx="32181">
                  <c:v>2.890898</c:v>
                </c:pt>
                <c:pt idx="32182">
                  <c:v>2.8512309999999998</c:v>
                </c:pt>
                <c:pt idx="32183">
                  <c:v>2.8505099999999999</c:v>
                </c:pt>
                <c:pt idx="32184">
                  <c:v>2.9160680000000001</c:v>
                </c:pt>
                <c:pt idx="32185">
                  <c:v>2.9038560000000002</c:v>
                </c:pt>
                <c:pt idx="32186">
                  <c:v>2.8499810000000001</c:v>
                </c:pt>
                <c:pt idx="32187">
                  <c:v>2.6970589999999999</c:v>
                </c:pt>
                <c:pt idx="32188">
                  <c:v>2.5554359999999998</c:v>
                </c:pt>
                <c:pt idx="32189">
                  <c:v>2.509639</c:v>
                </c:pt>
                <c:pt idx="32190">
                  <c:v>2.5091580000000002</c:v>
                </c:pt>
                <c:pt idx="32191">
                  <c:v>2.5720719999999999</c:v>
                </c:pt>
                <c:pt idx="32192">
                  <c:v>2.6406350000000001</c:v>
                </c:pt>
                <c:pt idx="32193">
                  <c:v>2.7400910000000001</c:v>
                </c:pt>
                <c:pt idx="32194">
                  <c:v>2.8546930000000001</c:v>
                </c:pt>
                <c:pt idx="32195">
                  <c:v>2.8837820000000001</c:v>
                </c:pt>
                <c:pt idx="32196">
                  <c:v>2.8228629999999999</c:v>
                </c:pt>
                <c:pt idx="32197">
                  <c:v>2.8333930000000001</c:v>
                </c:pt>
                <c:pt idx="32198">
                  <c:v>2.8179829999999999</c:v>
                </c:pt>
                <c:pt idx="32199">
                  <c:v>2.8017069999999999</c:v>
                </c:pt>
                <c:pt idx="32200">
                  <c:v>2.824017</c:v>
                </c:pt>
                <c:pt idx="32201">
                  <c:v>2.8017069999999999</c:v>
                </c:pt>
                <c:pt idx="32202">
                  <c:v>2.8103859999999998</c:v>
                </c:pt>
                <c:pt idx="32203">
                  <c:v>2.7885330000000002</c:v>
                </c:pt>
                <c:pt idx="32204">
                  <c:v>2.8002889999999998</c:v>
                </c:pt>
                <c:pt idx="32205">
                  <c:v>2.8187039999999999</c:v>
                </c:pt>
                <c:pt idx="32206">
                  <c:v>2.8441869999999998</c:v>
                </c:pt>
                <c:pt idx="32207">
                  <c:v>2.8453889999999999</c:v>
                </c:pt>
                <c:pt idx="32208">
                  <c:v>2.7987739999999999</c:v>
                </c:pt>
                <c:pt idx="32209">
                  <c:v>2.7165080000000001</c:v>
                </c:pt>
                <c:pt idx="32210">
                  <c:v>2.7020110000000002</c:v>
                </c:pt>
                <c:pt idx="32211">
                  <c:v>2.7001360000000001</c:v>
                </c:pt>
                <c:pt idx="32212">
                  <c:v>2.7018430000000002</c:v>
                </c:pt>
                <c:pt idx="32213">
                  <c:v>2.7377829999999999</c:v>
                </c:pt>
                <c:pt idx="32214">
                  <c:v>2.7821859999999998</c:v>
                </c:pt>
                <c:pt idx="32215">
                  <c:v>2.7799749999999999</c:v>
                </c:pt>
                <c:pt idx="32216">
                  <c:v>2.7818260000000001</c:v>
                </c:pt>
                <c:pt idx="32217">
                  <c:v>2.8101219999999998</c:v>
                </c:pt>
                <c:pt idx="32218">
                  <c:v>2.8078370000000001</c:v>
                </c:pt>
                <c:pt idx="32219">
                  <c:v>2.736173</c:v>
                </c:pt>
                <c:pt idx="32220">
                  <c:v>2.6931159999999998</c:v>
                </c:pt>
                <c:pt idx="32221">
                  <c:v>2.6570550000000002</c:v>
                </c:pt>
                <c:pt idx="32222">
                  <c:v>2.6673200000000001</c:v>
                </c:pt>
                <c:pt idx="32223">
                  <c:v>2.7019630000000001</c:v>
                </c:pt>
                <c:pt idx="32224">
                  <c:v>2.7581220000000002</c:v>
                </c:pt>
                <c:pt idx="32225">
                  <c:v>2.8225020000000001</c:v>
                </c:pt>
                <c:pt idx="32226">
                  <c:v>2.8458220000000001</c:v>
                </c:pt>
                <c:pt idx="32227">
                  <c:v>2.8412060000000001</c:v>
                </c:pt>
                <c:pt idx="32228">
                  <c:v>2.8111069999999998</c:v>
                </c:pt>
                <c:pt idx="32229">
                  <c:v>2.7843499999999999</c:v>
                </c:pt>
                <c:pt idx="32230">
                  <c:v>2.8133910000000002</c:v>
                </c:pt>
                <c:pt idx="32231">
                  <c:v>2.8269739999999999</c:v>
                </c:pt>
                <c:pt idx="32232">
                  <c:v>2.811804</c:v>
                </c:pt>
                <c:pt idx="32233">
                  <c:v>2.7942070000000001</c:v>
                </c:pt>
                <c:pt idx="32234">
                  <c:v>2.7571840000000001</c:v>
                </c:pt>
                <c:pt idx="32235">
                  <c:v>2.7412930000000002</c:v>
                </c:pt>
                <c:pt idx="32236">
                  <c:v>2.7653099999999999</c:v>
                </c:pt>
                <c:pt idx="32237">
                  <c:v>2.8270460000000002</c:v>
                </c:pt>
                <c:pt idx="32238">
                  <c:v>2.8625539999999998</c:v>
                </c:pt>
                <c:pt idx="32239">
                  <c:v>2.8488989999999998</c:v>
                </c:pt>
                <c:pt idx="32240">
                  <c:v>2.824065</c:v>
                </c:pt>
                <c:pt idx="32241">
                  <c:v>2.7775949999999998</c:v>
                </c:pt>
                <c:pt idx="32242">
                  <c:v>2.7458610000000001</c:v>
                </c:pt>
                <c:pt idx="32243">
                  <c:v>2.6953520000000002</c:v>
                </c:pt>
                <c:pt idx="32244">
                  <c:v>2.6508769999999999</c:v>
                </c:pt>
                <c:pt idx="32245">
                  <c:v>2.6105849999999999</c:v>
                </c:pt>
                <c:pt idx="32246">
                  <c:v>2.5883229999999999</c:v>
                </c:pt>
                <c:pt idx="32247">
                  <c:v>2.6442420000000002</c:v>
                </c:pt>
                <c:pt idx="32248">
                  <c:v>2.7246329999999999</c:v>
                </c:pt>
                <c:pt idx="32249">
                  <c:v>2.7379519999999999</c:v>
                </c:pt>
                <c:pt idx="32250">
                  <c:v>2.7320380000000002</c:v>
                </c:pt>
                <c:pt idx="32251">
                  <c:v>2.8345220000000002</c:v>
                </c:pt>
                <c:pt idx="32252">
                  <c:v>2.961481</c:v>
                </c:pt>
                <c:pt idx="32253">
                  <c:v>2.9877570000000002</c:v>
                </c:pt>
                <c:pt idx="32254">
                  <c:v>2.9116209999999998</c:v>
                </c:pt>
                <c:pt idx="32255">
                  <c:v>2.7930290000000002</c:v>
                </c:pt>
                <c:pt idx="32256">
                  <c:v>2.786562</c:v>
                </c:pt>
                <c:pt idx="32257">
                  <c:v>2.9313579999999999</c:v>
                </c:pt>
                <c:pt idx="32258">
                  <c:v>2.967371</c:v>
                </c:pt>
                <c:pt idx="32259">
                  <c:v>2.9262609999999998</c:v>
                </c:pt>
                <c:pt idx="32260">
                  <c:v>2.8950330000000002</c:v>
                </c:pt>
                <c:pt idx="32261">
                  <c:v>2.8314210000000002</c:v>
                </c:pt>
                <c:pt idx="32262">
                  <c:v>2.787884</c:v>
                </c:pt>
                <c:pt idx="32263">
                  <c:v>2.773387</c:v>
                </c:pt>
                <c:pt idx="32264">
                  <c:v>2.7541310000000001</c:v>
                </c:pt>
                <c:pt idx="32265">
                  <c:v>2.7222050000000002</c:v>
                </c:pt>
                <c:pt idx="32266">
                  <c:v>2.7497319999999998</c:v>
                </c:pt>
                <c:pt idx="32267">
                  <c:v>2.722518</c:v>
                </c:pt>
                <c:pt idx="32268">
                  <c:v>2.6825619999999999</c:v>
                </c:pt>
                <c:pt idx="32269">
                  <c:v>2.7062659999999998</c:v>
                </c:pt>
                <c:pt idx="32270">
                  <c:v>2.7316530000000001</c:v>
                </c:pt>
                <c:pt idx="32271">
                  <c:v>2.763747</c:v>
                </c:pt>
                <c:pt idx="32272">
                  <c:v>2.843153</c:v>
                </c:pt>
                <c:pt idx="32273">
                  <c:v>2.8688760000000002</c:v>
                </c:pt>
                <c:pt idx="32274">
                  <c:v>2.8513030000000001</c:v>
                </c:pt>
                <c:pt idx="32275">
                  <c:v>2.8735889999999999</c:v>
                </c:pt>
                <c:pt idx="32276">
                  <c:v>2.861135</c:v>
                </c:pt>
                <c:pt idx="32277">
                  <c:v>2.781056</c:v>
                </c:pt>
                <c:pt idx="32278">
                  <c:v>2.6913369999999999</c:v>
                </c:pt>
                <c:pt idx="32279">
                  <c:v>2.6520549999999998</c:v>
                </c:pt>
                <c:pt idx="32280">
                  <c:v>2.620177</c:v>
                </c:pt>
                <c:pt idx="32281">
                  <c:v>2.661791</c:v>
                </c:pt>
                <c:pt idx="32282">
                  <c:v>2.7101130000000002</c:v>
                </c:pt>
                <c:pt idx="32283">
                  <c:v>2.7166760000000001</c:v>
                </c:pt>
                <c:pt idx="32284">
                  <c:v>2.7340810000000002</c:v>
                </c:pt>
                <c:pt idx="32285">
                  <c:v>2.8204829999999999</c:v>
                </c:pt>
                <c:pt idx="32286">
                  <c:v>2.867121</c:v>
                </c:pt>
                <c:pt idx="32287">
                  <c:v>2.8561830000000001</c:v>
                </c:pt>
                <c:pt idx="32288">
                  <c:v>2.7709350000000001</c:v>
                </c:pt>
                <c:pt idx="32289">
                  <c:v>2.6767439999999998</c:v>
                </c:pt>
                <c:pt idx="32290">
                  <c:v>2.648641</c:v>
                </c:pt>
                <c:pt idx="32291">
                  <c:v>2.6581610000000002</c:v>
                </c:pt>
                <c:pt idx="32292">
                  <c:v>2.6752539999999998</c:v>
                </c:pt>
                <c:pt idx="32293">
                  <c:v>2.6610939999999998</c:v>
                </c:pt>
                <c:pt idx="32294">
                  <c:v>2.6622720000000002</c:v>
                </c:pt>
                <c:pt idx="32295">
                  <c:v>2.6976119999999999</c:v>
                </c:pt>
                <c:pt idx="32296">
                  <c:v>2.7598769999999999</c:v>
                </c:pt>
                <c:pt idx="32297">
                  <c:v>2.7920189999999998</c:v>
                </c:pt>
                <c:pt idx="32298">
                  <c:v>2.7990149999999998</c:v>
                </c:pt>
                <c:pt idx="32299">
                  <c:v>2.816757</c:v>
                </c:pt>
                <c:pt idx="32300">
                  <c:v>2.8564959999999999</c:v>
                </c:pt>
                <c:pt idx="32301">
                  <c:v>2.897268</c:v>
                </c:pt>
                <c:pt idx="32302">
                  <c:v>2.8992399999999998</c:v>
                </c:pt>
                <c:pt idx="32303">
                  <c:v>2.8431289999999998</c:v>
                </c:pt>
                <c:pt idx="32304">
                  <c:v>2.9378730000000002</c:v>
                </c:pt>
                <c:pt idx="32305">
                  <c:v>3.00122</c:v>
                </c:pt>
                <c:pt idx="32306">
                  <c:v>2.9801120000000001</c:v>
                </c:pt>
                <c:pt idx="32307">
                  <c:v>2.9238810000000002</c:v>
                </c:pt>
                <c:pt idx="32308">
                  <c:v>2.8595250000000001</c:v>
                </c:pt>
                <c:pt idx="32309">
                  <c:v>2.8058179999999999</c:v>
                </c:pt>
                <c:pt idx="32310">
                  <c:v>2.7407409999999999</c:v>
                </c:pt>
                <c:pt idx="32311">
                  <c:v>2.6905199999999998</c:v>
                </c:pt>
                <c:pt idx="32312">
                  <c:v>2.6268359999999999</c:v>
                </c:pt>
                <c:pt idx="32313">
                  <c:v>2.6466460000000001</c:v>
                </c:pt>
                <c:pt idx="32314">
                  <c:v>2.6775859999999998</c:v>
                </c:pt>
                <c:pt idx="32315">
                  <c:v>2.7524479999999998</c:v>
                </c:pt>
                <c:pt idx="32316">
                  <c:v>2.763916</c:v>
                </c:pt>
                <c:pt idx="32317">
                  <c:v>2.727735</c:v>
                </c:pt>
                <c:pt idx="32318">
                  <c:v>2.7462460000000002</c:v>
                </c:pt>
                <c:pt idx="32319">
                  <c:v>2.7652139999999998</c:v>
                </c:pt>
                <c:pt idx="32320">
                  <c:v>2.8104100000000001</c:v>
                </c:pt>
                <c:pt idx="32321">
                  <c:v>2.8272379999999999</c:v>
                </c:pt>
                <c:pt idx="32322">
                  <c:v>2.7868019999999998</c:v>
                </c:pt>
                <c:pt idx="32323">
                  <c:v>2.7420149999999999</c:v>
                </c:pt>
                <c:pt idx="32324">
                  <c:v>2.7097519999999999</c:v>
                </c:pt>
                <c:pt idx="32325">
                  <c:v>2.721797</c:v>
                </c:pt>
                <c:pt idx="32326">
                  <c:v>2.7563430000000002</c:v>
                </c:pt>
                <c:pt idx="32327">
                  <c:v>2.7157140000000002</c:v>
                </c:pt>
                <c:pt idx="32328">
                  <c:v>2.6447219999999998</c:v>
                </c:pt>
                <c:pt idx="32329">
                  <c:v>2.6189269999999998</c:v>
                </c:pt>
                <c:pt idx="32330">
                  <c:v>2.7276859999999998</c:v>
                </c:pt>
                <c:pt idx="32331">
                  <c:v>2.8190650000000002</c:v>
                </c:pt>
                <c:pt idx="32332">
                  <c:v>2.867578</c:v>
                </c:pt>
                <c:pt idx="32333">
                  <c:v>2.8908740000000002</c:v>
                </c:pt>
                <c:pt idx="32334">
                  <c:v>2.8737330000000001</c:v>
                </c:pt>
                <c:pt idx="32335">
                  <c:v>2.8606069999999999</c:v>
                </c:pt>
                <c:pt idx="32336">
                  <c:v>2.8507500000000001</c:v>
                </c:pt>
                <c:pt idx="32337">
                  <c:v>2.7805279999999999</c:v>
                </c:pt>
                <c:pt idx="32338">
                  <c:v>2.7190319999999999</c:v>
                </c:pt>
                <c:pt idx="32339">
                  <c:v>2.668282</c:v>
                </c:pt>
                <c:pt idx="32340">
                  <c:v>2.6451790000000002</c:v>
                </c:pt>
                <c:pt idx="32341">
                  <c:v>2.6597</c:v>
                </c:pt>
                <c:pt idx="32342">
                  <c:v>2.6906639999999999</c:v>
                </c:pt>
                <c:pt idx="32343">
                  <c:v>2.7506210000000002</c:v>
                </c:pt>
                <c:pt idx="32344">
                  <c:v>2.8009620000000002</c:v>
                </c:pt>
                <c:pt idx="32345">
                  <c:v>2.802308</c:v>
                </c:pt>
                <c:pt idx="32346">
                  <c:v>2.766127</c:v>
                </c:pt>
                <c:pt idx="32347">
                  <c:v>2.7395870000000002</c:v>
                </c:pt>
                <c:pt idx="32348">
                  <c:v>2.8202910000000001</c:v>
                </c:pt>
                <c:pt idx="32349">
                  <c:v>2.8865699999999999</c:v>
                </c:pt>
                <c:pt idx="32350">
                  <c:v>2.8491390000000001</c:v>
                </c:pt>
                <c:pt idx="32351">
                  <c:v>2.780287</c:v>
                </c:pt>
                <c:pt idx="32352">
                  <c:v>2.6968909999999999</c:v>
                </c:pt>
                <c:pt idx="32353">
                  <c:v>2.6048870000000002</c:v>
                </c:pt>
                <c:pt idx="32354">
                  <c:v>2.6598920000000001</c:v>
                </c:pt>
                <c:pt idx="32355">
                  <c:v>2.7782680000000002</c:v>
                </c:pt>
                <c:pt idx="32356">
                  <c:v>2.8492829999999998</c:v>
                </c:pt>
                <c:pt idx="32357">
                  <c:v>2.9196499999999999</c:v>
                </c:pt>
                <c:pt idx="32358">
                  <c:v>2.9369109999999998</c:v>
                </c:pt>
                <c:pt idx="32359">
                  <c:v>2.880728</c:v>
                </c:pt>
                <c:pt idx="32360">
                  <c:v>2.826301</c:v>
                </c:pt>
                <c:pt idx="32361">
                  <c:v>2.801539</c:v>
                </c:pt>
                <c:pt idx="32362">
                  <c:v>2.8238479999999999</c:v>
                </c:pt>
                <c:pt idx="32363">
                  <c:v>2.8285610000000001</c:v>
                </c:pt>
                <c:pt idx="32364">
                  <c:v>2.7563909999999998</c:v>
                </c:pt>
                <c:pt idx="32365">
                  <c:v>2.7463419999999998</c:v>
                </c:pt>
                <c:pt idx="32366">
                  <c:v>2.827118</c:v>
                </c:pt>
                <c:pt idx="32367">
                  <c:v>2.8141600000000002</c:v>
                </c:pt>
                <c:pt idx="32368">
                  <c:v>2.7752150000000002</c:v>
                </c:pt>
                <c:pt idx="32369">
                  <c:v>2.7991109999999999</c:v>
                </c:pt>
                <c:pt idx="32370">
                  <c:v>2.770575</c:v>
                </c:pt>
                <c:pt idx="32371">
                  <c:v>2.799255</c:v>
                </c:pt>
                <c:pt idx="32372">
                  <c:v>2.8671700000000002</c:v>
                </c:pt>
                <c:pt idx="32373">
                  <c:v>2.8174540000000001</c:v>
                </c:pt>
                <c:pt idx="32374">
                  <c:v>2.7059060000000001</c:v>
                </c:pt>
                <c:pt idx="32375">
                  <c:v>2.5817359999999998</c:v>
                </c:pt>
                <c:pt idx="32376">
                  <c:v>2.557191</c:v>
                </c:pt>
                <c:pt idx="32377">
                  <c:v>2.6244320000000001</c:v>
                </c:pt>
                <c:pt idx="32378">
                  <c:v>2.6877550000000001</c:v>
                </c:pt>
                <c:pt idx="32379">
                  <c:v>2.7967309999999999</c:v>
                </c:pt>
                <c:pt idx="32380">
                  <c:v>2.808751</c:v>
                </c:pt>
                <c:pt idx="32381">
                  <c:v>2.7616559999999999</c:v>
                </c:pt>
                <c:pt idx="32382">
                  <c:v>2.760141</c:v>
                </c:pt>
                <c:pt idx="32383">
                  <c:v>2.7988460000000002</c:v>
                </c:pt>
                <c:pt idx="32384">
                  <c:v>2.88645</c:v>
                </c:pt>
                <c:pt idx="32385">
                  <c:v>2.9445800000000002</c:v>
                </c:pt>
                <c:pt idx="32386">
                  <c:v>2.9016679999999999</c:v>
                </c:pt>
                <c:pt idx="32387">
                  <c:v>2.8037269999999999</c:v>
                </c:pt>
                <c:pt idx="32388">
                  <c:v>2.7937500000000002</c:v>
                </c:pt>
                <c:pt idx="32389">
                  <c:v>2.8117559999999999</c:v>
                </c:pt>
                <c:pt idx="32390">
                  <c:v>2.7822589999999998</c:v>
                </c:pt>
                <c:pt idx="32391">
                  <c:v>2.7286239999999999</c:v>
                </c:pt>
                <c:pt idx="32392">
                  <c:v>2.7213639999999999</c:v>
                </c:pt>
                <c:pt idx="32393">
                  <c:v>2.7353550000000002</c:v>
                </c:pt>
                <c:pt idx="32394">
                  <c:v>2.6888130000000001</c:v>
                </c:pt>
                <c:pt idx="32395">
                  <c:v>2.6769609999999999</c:v>
                </c:pt>
                <c:pt idx="32396">
                  <c:v>2.6765759999999998</c:v>
                </c:pt>
                <c:pt idx="32397">
                  <c:v>2.7337449999999999</c:v>
                </c:pt>
                <c:pt idx="32398">
                  <c:v>2.7655500000000002</c:v>
                </c:pt>
                <c:pt idx="32399">
                  <c:v>2.7603089999999999</c:v>
                </c:pt>
                <c:pt idx="32400">
                  <c:v>2.7258110000000002</c:v>
                </c:pt>
                <c:pt idx="32401">
                  <c:v>2.7355960000000001</c:v>
                </c:pt>
                <c:pt idx="32402">
                  <c:v>2.7584580000000001</c:v>
                </c:pt>
                <c:pt idx="32403">
                  <c:v>2.7310279999999998</c:v>
                </c:pt>
                <c:pt idx="32404">
                  <c:v>2.7272059999999998</c:v>
                </c:pt>
                <c:pt idx="32405">
                  <c:v>2.8424559999999999</c:v>
                </c:pt>
                <c:pt idx="32406">
                  <c:v>2.8868589999999998</c:v>
                </c:pt>
                <c:pt idx="32407">
                  <c:v>2.7730269999999999</c:v>
                </c:pt>
                <c:pt idx="32408">
                  <c:v>2.671624</c:v>
                </c:pt>
                <c:pt idx="32409">
                  <c:v>2.6693639999999998</c:v>
                </c:pt>
                <c:pt idx="32410">
                  <c:v>2.7296100000000001</c:v>
                </c:pt>
                <c:pt idx="32411">
                  <c:v>2.8085830000000001</c:v>
                </c:pt>
                <c:pt idx="32412">
                  <c:v>2.8607269999999998</c:v>
                </c:pt>
                <c:pt idx="32413">
                  <c:v>2.858635</c:v>
                </c:pt>
                <c:pt idx="32414">
                  <c:v>2.7367020000000002</c:v>
                </c:pt>
                <c:pt idx="32415">
                  <c:v>2.7112189999999998</c:v>
                </c:pt>
                <c:pt idx="32416">
                  <c:v>2.7249699999999999</c:v>
                </c:pt>
                <c:pt idx="32417">
                  <c:v>2.7515830000000001</c:v>
                </c:pt>
                <c:pt idx="32418">
                  <c:v>2.7515350000000001</c:v>
                </c:pt>
                <c:pt idx="32419">
                  <c:v>2.6857120000000001</c:v>
                </c:pt>
                <c:pt idx="32420">
                  <c:v>2.6137579999999998</c:v>
                </c:pt>
                <c:pt idx="32421">
                  <c:v>2.5637780000000001</c:v>
                </c:pt>
                <c:pt idx="32422">
                  <c:v>2.5751970000000002</c:v>
                </c:pt>
                <c:pt idx="32423">
                  <c:v>2.6870340000000001</c:v>
                </c:pt>
                <c:pt idx="32424">
                  <c:v>2.751703</c:v>
                </c:pt>
                <c:pt idx="32425">
                  <c:v>2.739995</c:v>
                </c:pt>
                <c:pt idx="32426">
                  <c:v>2.7332399999999999</c:v>
                </c:pt>
                <c:pt idx="32427">
                  <c:v>2.8060350000000001</c:v>
                </c:pt>
                <c:pt idx="32428">
                  <c:v>2.8223820000000002</c:v>
                </c:pt>
                <c:pt idx="32429">
                  <c:v>2.8170929999999998</c:v>
                </c:pt>
                <c:pt idx="32430">
                  <c:v>2.7904559999999998</c:v>
                </c:pt>
                <c:pt idx="32431">
                  <c:v>2.7420870000000002</c:v>
                </c:pt>
                <c:pt idx="32432">
                  <c:v>2.756872</c:v>
                </c:pt>
                <c:pt idx="32433">
                  <c:v>2.7858890000000001</c:v>
                </c:pt>
                <c:pt idx="32434">
                  <c:v>2.7103769999999998</c:v>
                </c:pt>
                <c:pt idx="32435">
                  <c:v>2.6618629999999999</c:v>
                </c:pt>
                <c:pt idx="32436">
                  <c:v>2.654795</c:v>
                </c:pt>
                <c:pt idx="32437">
                  <c:v>2.6912410000000002</c:v>
                </c:pt>
                <c:pt idx="32438">
                  <c:v>2.7722090000000001</c:v>
                </c:pt>
                <c:pt idx="32439">
                  <c:v>2.8575529999999998</c:v>
                </c:pt>
                <c:pt idx="32440">
                  <c:v>2.8081499999999999</c:v>
                </c:pt>
                <c:pt idx="32441">
                  <c:v>2.782403</c:v>
                </c:pt>
                <c:pt idx="32442">
                  <c:v>2.813199</c:v>
                </c:pt>
                <c:pt idx="32443">
                  <c:v>2.785768</c:v>
                </c:pt>
                <c:pt idx="32444">
                  <c:v>2.7753589999999999</c:v>
                </c:pt>
                <c:pt idx="32445">
                  <c:v>2.7900480000000001</c:v>
                </c:pt>
                <c:pt idx="32446">
                  <c:v>2.7739639999999999</c:v>
                </c:pt>
                <c:pt idx="32447">
                  <c:v>2.7418459999999998</c:v>
                </c:pt>
                <c:pt idx="32448">
                  <c:v>2.8225020000000001</c:v>
                </c:pt>
                <c:pt idx="32449">
                  <c:v>2.8923399999999999</c:v>
                </c:pt>
                <c:pt idx="32450">
                  <c:v>2.8647170000000002</c:v>
                </c:pt>
                <c:pt idx="32451">
                  <c:v>2.8037510000000001</c:v>
                </c:pt>
                <c:pt idx="32452">
                  <c:v>2.7406199999999998</c:v>
                </c:pt>
                <c:pt idx="32453">
                  <c:v>2.6766719999999999</c:v>
                </c:pt>
                <c:pt idx="32454">
                  <c:v>2.6760229999999998</c:v>
                </c:pt>
                <c:pt idx="32455">
                  <c:v>2.7818499999999999</c:v>
                </c:pt>
                <c:pt idx="32456">
                  <c:v>2.901764</c:v>
                </c:pt>
                <c:pt idx="32457">
                  <c:v>2.8360609999999999</c:v>
                </c:pt>
                <c:pt idx="32458">
                  <c:v>2.7599490000000002</c:v>
                </c:pt>
                <c:pt idx="32459">
                  <c:v>2.712974</c:v>
                </c:pt>
                <c:pt idx="32460">
                  <c:v>2.6898469999999999</c:v>
                </c:pt>
                <c:pt idx="32461">
                  <c:v>2.749155</c:v>
                </c:pt>
                <c:pt idx="32462">
                  <c:v>2.7788210000000002</c:v>
                </c:pt>
                <c:pt idx="32463">
                  <c:v>2.790168</c:v>
                </c:pt>
                <c:pt idx="32464">
                  <c:v>2.739106</c:v>
                </c:pt>
                <c:pt idx="32465">
                  <c:v>2.7046559999999999</c:v>
                </c:pt>
                <c:pt idx="32466">
                  <c:v>2.781657</c:v>
                </c:pt>
                <c:pt idx="32467">
                  <c:v>2.8919549999999998</c:v>
                </c:pt>
                <c:pt idx="32468">
                  <c:v>2.8661840000000001</c:v>
                </c:pt>
                <c:pt idx="32469">
                  <c:v>2.8562310000000002</c:v>
                </c:pt>
                <c:pt idx="32470">
                  <c:v>2.8286570000000002</c:v>
                </c:pt>
                <c:pt idx="32471">
                  <c:v>2.734874</c:v>
                </c:pt>
                <c:pt idx="32472">
                  <c:v>2.7052809999999998</c:v>
                </c:pt>
                <c:pt idx="32473">
                  <c:v>2.7253539999999998</c:v>
                </c:pt>
                <c:pt idx="32474">
                  <c:v>2.7617280000000002</c:v>
                </c:pt>
                <c:pt idx="32475">
                  <c:v>2.7897110000000001</c:v>
                </c:pt>
                <c:pt idx="32476">
                  <c:v>2.8300990000000001</c:v>
                </c:pt>
                <c:pt idx="32477">
                  <c:v>2.841879</c:v>
                </c:pt>
                <c:pt idx="32478">
                  <c:v>2.8337050000000001</c:v>
                </c:pt>
                <c:pt idx="32479">
                  <c:v>2.805914</c:v>
                </c:pt>
                <c:pt idx="32480">
                  <c:v>2.7731710000000001</c:v>
                </c:pt>
                <c:pt idx="32481">
                  <c:v>2.7825950000000002</c:v>
                </c:pt>
                <c:pt idx="32482">
                  <c:v>2.8003849999999999</c:v>
                </c:pt>
                <c:pt idx="32483">
                  <c:v>2.7904800000000001</c:v>
                </c:pt>
                <c:pt idx="32484">
                  <c:v>2.75454</c:v>
                </c:pt>
                <c:pt idx="32485">
                  <c:v>2.8009620000000002</c:v>
                </c:pt>
                <c:pt idx="32486">
                  <c:v>2.8483700000000001</c:v>
                </c:pt>
                <c:pt idx="32487">
                  <c:v>2.7916340000000002</c:v>
                </c:pt>
                <c:pt idx="32488">
                  <c:v>2.7099929999999999</c:v>
                </c:pt>
                <c:pt idx="32489">
                  <c:v>2.6391450000000001</c:v>
                </c:pt>
                <c:pt idx="32490">
                  <c:v>2.6121479999999999</c:v>
                </c:pt>
                <c:pt idx="32491">
                  <c:v>2.6252499999999999</c:v>
                </c:pt>
                <c:pt idx="32492">
                  <c:v>2.6580650000000001</c:v>
                </c:pt>
                <c:pt idx="32493">
                  <c:v>2.7025399999999999</c:v>
                </c:pt>
                <c:pt idx="32494">
                  <c:v>2.7705989999999998</c:v>
                </c:pt>
                <c:pt idx="32495">
                  <c:v>2.8060589999999999</c:v>
                </c:pt>
                <c:pt idx="32496">
                  <c:v>2.7843260000000001</c:v>
                </c:pt>
                <c:pt idx="32497">
                  <c:v>2.801491</c:v>
                </c:pt>
                <c:pt idx="32498">
                  <c:v>2.8964509999999999</c:v>
                </c:pt>
                <c:pt idx="32499">
                  <c:v>2.905923</c:v>
                </c:pt>
                <c:pt idx="32500">
                  <c:v>2.80904</c:v>
                </c:pt>
                <c:pt idx="32501">
                  <c:v>2.6764079999999999</c:v>
                </c:pt>
                <c:pt idx="32502">
                  <c:v>2.6654209999999998</c:v>
                </c:pt>
                <c:pt idx="32503">
                  <c:v>2.6588099999999999</c:v>
                </c:pt>
                <c:pt idx="32504">
                  <c:v>2.691481</c:v>
                </c:pt>
                <c:pt idx="32505">
                  <c:v>2.7530730000000001</c:v>
                </c:pt>
                <c:pt idx="32506">
                  <c:v>2.7626659999999998</c:v>
                </c:pt>
                <c:pt idx="32507">
                  <c:v>2.8003849999999999</c:v>
                </c:pt>
                <c:pt idx="32508">
                  <c:v>2.877748</c:v>
                </c:pt>
                <c:pt idx="32509">
                  <c:v>2.8769779999999998</c:v>
                </c:pt>
                <c:pt idx="32510">
                  <c:v>2.8024770000000001</c:v>
                </c:pt>
                <c:pt idx="32511">
                  <c:v>2.77156</c:v>
                </c:pt>
                <c:pt idx="32512">
                  <c:v>2.7970429999999999</c:v>
                </c:pt>
                <c:pt idx="32513">
                  <c:v>2.8163239999999998</c:v>
                </c:pt>
                <c:pt idx="32514">
                  <c:v>2.8267820000000001</c:v>
                </c:pt>
                <c:pt idx="32515">
                  <c:v>2.839836</c:v>
                </c:pt>
                <c:pt idx="32516">
                  <c:v>2.779614</c:v>
                </c:pt>
                <c:pt idx="32517">
                  <c:v>2.7002079999999999</c:v>
                </c:pt>
                <c:pt idx="32518">
                  <c:v>2.639097</c:v>
                </c:pt>
                <c:pt idx="32519">
                  <c:v>2.6776580000000001</c:v>
                </c:pt>
                <c:pt idx="32520">
                  <c:v>2.7252100000000001</c:v>
                </c:pt>
                <c:pt idx="32521">
                  <c:v>2.7360769999999999</c:v>
                </c:pt>
                <c:pt idx="32522">
                  <c:v>2.7452359999999998</c:v>
                </c:pt>
                <c:pt idx="32523">
                  <c:v>2.7439619999999998</c:v>
                </c:pt>
                <c:pt idx="32524">
                  <c:v>2.7544439999999999</c:v>
                </c:pt>
                <c:pt idx="32525">
                  <c:v>2.8051210000000002</c:v>
                </c:pt>
                <c:pt idx="32526">
                  <c:v>2.8280799999999999</c:v>
                </c:pt>
                <c:pt idx="32527">
                  <c:v>2.7726899999999999</c:v>
                </c:pt>
                <c:pt idx="32528">
                  <c:v>2.7352110000000001</c:v>
                </c:pt>
                <c:pt idx="32529">
                  <c:v>2.7073719999999999</c:v>
                </c:pt>
                <c:pt idx="32530">
                  <c:v>2.7275420000000001</c:v>
                </c:pt>
                <c:pt idx="32531">
                  <c:v>2.7403559999999998</c:v>
                </c:pt>
                <c:pt idx="32532">
                  <c:v>2.690544</c:v>
                </c:pt>
                <c:pt idx="32533">
                  <c:v>2.7204739999999998</c:v>
                </c:pt>
                <c:pt idx="32534">
                  <c:v>2.8491390000000001</c:v>
                </c:pt>
                <c:pt idx="32535">
                  <c:v>2.9850889999999999</c:v>
                </c:pt>
                <c:pt idx="32536">
                  <c:v>2.9990320000000001</c:v>
                </c:pt>
                <c:pt idx="32537">
                  <c:v>2.9053939999999998</c:v>
                </c:pt>
                <c:pt idx="32538">
                  <c:v>2.8056260000000002</c:v>
                </c:pt>
                <c:pt idx="32539">
                  <c:v>2.7767770000000001</c:v>
                </c:pt>
                <c:pt idx="32540">
                  <c:v>2.6960489999999999</c:v>
                </c:pt>
                <c:pt idx="32541">
                  <c:v>2.6025070000000001</c:v>
                </c:pt>
                <c:pt idx="32542">
                  <c:v>2.4903339999999998</c:v>
                </c:pt>
                <c:pt idx="32543">
                  <c:v>2.5013209999999999</c:v>
                </c:pt>
                <c:pt idx="32544">
                  <c:v>2.6064259999999999</c:v>
                </c:pt>
                <c:pt idx="32545">
                  <c:v>2.6862170000000001</c:v>
                </c:pt>
                <c:pt idx="32546">
                  <c:v>2.7168920000000001</c:v>
                </c:pt>
                <c:pt idx="32547">
                  <c:v>2.7406679999999999</c:v>
                </c:pt>
                <c:pt idx="32548">
                  <c:v>2.794832</c:v>
                </c:pt>
                <c:pt idx="32549">
                  <c:v>2.917583</c:v>
                </c:pt>
                <c:pt idx="32550">
                  <c:v>2.9754</c:v>
                </c:pt>
                <c:pt idx="32551">
                  <c:v>2.8915950000000001</c:v>
                </c:pt>
                <c:pt idx="32552">
                  <c:v>2.8191609999999998</c:v>
                </c:pt>
                <c:pt idx="32553">
                  <c:v>2.815242</c:v>
                </c:pt>
                <c:pt idx="32554">
                  <c:v>2.8450280000000001</c:v>
                </c:pt>
                <c:pt idx="32555">
                  <c:v>2.8291849999999998</c:v>
                </c:pt>
                <c:pt idx="32556">
                  <c:v>2.8112509999999999</c:v>
                </c:pt>
                <c:pt idx="32557">
                  <c:v>2.8030300000000001</c:v>
                </c:pt>
                <c:pt idx="32558">
                  <c:v>2.7668720000000002</c:v>
                </c:pt>
                <c:pt idx="32559">
                  <c:v>2.7633869999999998</c:v>
                </c:pt>
                <c:pt idx="32560">
                  <c:v>2.8113229999999998</c:v>
                </c:pt>
                <c:pt idx="32561">
                  <c:v>2.7815850000000002</c:v>
                </c:pt>
                <c:pt idx="32562">
                  <c:v>2.768796</c:v>
                </c:pt>
                <c:pt idx="32563">
                  <c:v>2.8385609999999999</c:v>
                </c:pt>
                <c:pt idx="32564">
                  <c:v>2.9031820000000002</c:v>
                </c:pt>
                <c:pt idx="32565">
                  <c:v>2.8507739999999999</c:v>
                </c:pt>
                <c:pt idx="32566">
                  <c:v>2.7293210000000001</c:v>
                </c:pt>
                <c:pt idx="32567">
                  <c:v>2.6900390000000001</c:v>
                </c:pt>
                <c:pt idx="32568">
                  <c:v>2.6795810000000002</c:v>
                </c:pt>
                <c:pt idx="32569">
                  <c:v>2.7116989999999999</c:v>
                </c:pt>
                <c:pt idx="32570">
                  <c:v>2.752761</c:v>
                </c:pt>
                <c:pt idx="32571">
                  <c:v>2.7483369999999998</c:v>
                </c:pt>
                <c:pt idx="32572">
                  <c:v>2.7059299999999999</c:v>
                </c:pt>
                <c:pt idx="32573">
                  <c:v>2.7394419999999999</c:v>
                </c:pt>
                <c:pt idx="32574">
                  <c:v>2.77935</c:v>
                </c:pt>
                <c:pt idx="32575">
                  <c:v>2.75603</c:v>
                </c:pt>
                <c:pt idx="32576">
                  <c:v>2.7295859999999998</c:v>
                </c:pt>
                <c:pt idx="32577">
                  <c:v>2.745428</c:v>
                </c:pt>
                <c:pt idx="32578">
                  <c:v>2.7558379999999998</c:v>
                </c:pt>
                <c:pt idx="32579">
                  <c:v>2.7224940000000002</c:v>
                </c:pt>
                <c:pt idx="32580">
                  <c:v>2.6343130000000001</c:v>
                </c:pt>
                <c:pt idx="32581">
                  <c:v>2.6001509999999999</c:v>
                </c:pt>
                <c:pt idx="32582">
                  <c:v>2.6648679999999998</c:v>
                </c:pt>
                <c:pt idx="32583">
                  <c:v>2.6766480000000001</c:v>
                </c:pt>
                <c:pt idx="32584">
                  <c:v>2.7213639999999999</c:v>
                </c:pt>
                <c:pt idx="32585">
                  <c:v>2.7985099999999998</c:v>
                </c:pt>
                <c:pt idx="32586">
                  <c:v>2.9292660000000001</c:v>
                </c:pt>
                <c:pt idx="32587">
                  <c:v>2.9757370000000001</c:v>
                </c:pt>
                <c:pt idx="32588">
                  <c:v>2.8477929999999998</c:v>
                </c:pt>
                <c:pt idx="32589">
                  <c:v>2.737158</c:v>
                </c:pt>
                <c:pt idx="32590">
                  <c:v>2.6671999999999998</c:v>
                </c:pt>
                <c:pt idx="32591">
                  <c:v>2.6139030000000001</c:v>
                </c:pt>
                <c:pt idx="32592">
                  <c:v>2.6741959999999998</c:v>
                </c:pt>
                <c:pt idx="32593">
                  <c:v>2.7923800000000001</c:v>
                </c:pt>
                <c:pt idx="32594">
                  <c:v>2.8351959999999998</c:v>
                </c:pt>
                <c:pt idx="32595">
                  <c:v>2.8577219999999999</c:v>
                </c:pt>
                <c:pt idx="32596">
                  <c:v>2.9338099999999998</c:v>
                </c:pt>
                <c:pt idx="32597">
                  <c:v>2.9461430000000002</c:v>
                </c:pt>
                <c:pt idx="32598">
                  <c:v>2.865246</c:v>
                </c:pt>
                <c:pt idx="32599">
                  <c:v>2.8059620000000001</c:v>
                </c:pt>
                <c:pt idx="32600">
                  <c:v>2.7925960000000001</c:v>
                </c:pt>
                <c:pt idx="32601">
                  <c:v>2.7920910000000001</c:v>
                </c:pt>
                <c:pt idx="32602">
                  <c:v>2.7775460000000001</c:v>
                </c:pt>
                <c:pt idx="32603">
                  <c:v>2.7845900000000001</c:v>
                </c:pt>
                <c:pt idx="32604">
                  <c:v>2.7930290000000002</c:v>
                </c:pt>
                <c:pt idx="32605">
                  <c:v>2.7606220000000001</c:v>
                </c:pt>
                <c:pt idx="32606">
                  <c:v>2.7094399999999998</c:v>
                </c:pt>
                <c:pt idx="32607">
                  <c:v>2.6829710000000002</c:v>
                </c:pt>
                <c:pt idx="32608">
                  <c:v>2.6794609999999999</c:v>
                </c:pt>
                <c:pt idx="32609">
                  <c:v>2.7209310000000002</c:v>
                </c:pt>
                <c:pt idx="32610">
                  <c:v>2.7611509999999999</c:v>
                </c:pt>
                <c:pt idx="32611">
                  <c:v>2.7628339999999998</c:v>
                </c:pt>
                <c:pt idx="32612">
                  <c:v>2.813679</c:v>
                </c:pt>
                <c:pt idx="32613">
                  <c:v>2.766969</c:v>
                </c:pt>
                <c:pt idx="32614">
                  <c:v>2.7854800000000002</c:v>
                </c:pt>
                <c:pt idx="32615">
                  <c:v>2.8703430000000001</c:v>
                </c:pt>
                <c:pt idx="32616">
                  <c:v>2.87818</c:v>
                </c:pt>
                <c:pt idx="32617">
                  <c:v>2.7957930000000002</c:v>
                </c:pt>
                <c:pt idx="32618">
                  <c:v>2.7333120000000002</c:v>
                </c:pt>
                <c:pt idx="32619">
                  <c:v>2.742111</c:v>
                </c:pt>
                <c:pt idx="32620">
                  <c:v>2.7415820000000002</c:v>
                </c:pt>
                <c:pt idx="32621">
                  <c:v>2.7170359999999998</c:v>
                </c:pt>
                <c:pt idx="32622">
                  <c:v>2.7236720000000001</c:v>
                </c:pt>
                <c:pt idx="32623">
                  <c:v>2.7389860000000001</c:v>
                </c:pt>
                <c:pt idx="32624">
                  <c:v>2.7329029999999999</c:v>
                </c:pt>
                <c:pt idx="32625">
                  <c:v>2.7448030000000001</c:v>
                </c:pt>
                <c:pt idx="32626">
                  <c:v>2.7832680000000001</c:v>
                </c:pt>
                <c:pt idx="32627">
                  <c:v>2.7573759999999998</c:v>
                </c:pt>
                <c:pt idx="32628">
                  <c:v>2.7332160000000001</c:v>
                </c:pt>
                <c:pt idx="32629">
                  <c:v>2.6894619999999998</c:v>
                </c:pt>
                <c:pt idx="32630">
                  <c:v>2.6663109999999999</c:v>
                </c:pt>
                <c:pt idx="32631">
                  <c:v>2.7041029999999999</c:v>
                </c:pt>
                <c:pt idx="32632">
                  <c:v>2.732326</c:v>
                </c:pt>
                <c:pt idx="32633">
                  <c:v>2.7985099999999998</c:v>
                </c:pt>
                <c:pt idx="32634">
                  <c:v>2.867362</c:v>
                </c:pt>
                <c:pt idx="32635">
                  <c:v>2.937128</c:v>
                </c:pt>
                <c:pt idx="32636">
                  <c:v>2.9323920000000001</c:v>
                </c:pt>
                <c:pt idx="32637">
                  <c:v>2.8212039999999998</c:v>
                </c:pt>
                <c:pt idx="32638">
                  <c:v>2.749323</c:v>
                </c:pt>
                <c:pt idx="32639">
                  <c:v>2.7919710000000002</c:v>
                </c:pt>
                <c:pt idx="32640">
                  <c:v>2.702083</c:v>
                </c:pt>
                <c:pt idx="32641">
                  <c:v>2.6041660000000002</c:v>
                </c:pt>
                <c:pt idx="32642">
                  <c:v>2.542214</c:v>
                </c:pt>
                <c:pt idx="32643">
                  <c:v>2.533703</c:v>
                </c:pt>
                <c:pt idx="32644">
                  <c:v>2.6738840000000001</c:v>
                </c:pt>
                <c:pt idx="32645">
                  <c:v>2.9132549999999999</c:v>
                </c:pt>
                <c:pt idx="32646">
                  <c:v>2.9678270000000002</c:v>
                </c:pt>
                <c:pt idx="32647">
                  <c:v>2.9470559999999999</c:v>
                </c:pt>
                <c:pt idx="32648">
                  <c:v>2.9209719999999999</c:v>
                </c:pt>
                <c:pt idx="32649">
                  <c:v>2.821348</c:v>
                </c:pt>
                <c:pt idx="32650">
                  <c:v>2.7469429999999999</c:v>
                </c:pt>
                <c:pt idx="32651">
                  <c:v>2.7601170000000002</c:v>
                </c:pt>
                <c:pt idx="32652">
                  <c:v>2.7557420000000001</c:v>
                </c:pt>
                <c:pt idx="32653">
                  <c:v>2.739827</c:v>
                </c:pt>
                <c:pt idx="32654">
                  <c:v>2.71896</c:v>
                </c:pt>
                <c:pt idx="32655">
                  <c:v>2.736774</c:v>
                </c:pt>
                <c:pt idx="32656">
                  <c:v>2.7546599999999999</c:v>
                </c:pt>
                <c:pt idx="32657">
                  <c:v>2.7728350000000002</c:v>
                </c:pt>
                <c:pt idx="32658">
                  <c:v>2.7636270000000001</c:v>
                </c:pt>
                <c:pt idx="32659">
                  <c:v>2.737158</c:v>
                </c:pt>
                <c:pt idx="32660">
                  <c:v>2.7321819999999999</c:v>
                </c:pt>
                <c:pt idx="32661">
                  <c:v>2.7674979999999998</c:v>
                </c:pt>
                <c:pt idx="32662">
                  <c:v>2.7306189999999999</c:v>
                </c:pt>
                <c:pt idx="32663">
                  <c:v>2.669003</c:v>
                </c:pt>
                <c:pt idx="32664">
                  <c:v>2.7074919999999998</c:v>
                </c:pt>
                <c:pt idx="32665">
                  <c:v>2.7423510000000002</c:v>
                </c:pt>
                <c:pt idx="32666">
                  <c:v>2.7940140000000002</c:v>
                </c:pt>
                <c:pt idx="32667">
                  <c:v>2.7971400000000002</c:v>
                </c:pt>
                <c:pt idx="32668">
                  <c:v>2.776008</c:v>
                </c:pt>
                <c:pt idx="32669">
                  <c:v>2.7446350000000002</c:v>
                </c:pt>
                <c:pt idx="32670">
                  <c:v>2.7236959999999999</c:v>
                </c:pt>
                <c:pt idx="32671">
                  <c:v>2.7326630000000001</c:v>
                </c:pt>
                <c:pt idx="32672">
                  <c:v>2.8032699999999999</c:v>
                </c:pt>
                <c:pt idx="32673">
                  <c:v>2.8420709999999998</c:v>
                </c:pt>
                <c:pt idx="32674">
                  <c:v>2.8513510000000002</c:v>
                </c:pt>
                <c:pt idx="32675">
                  <c:v>2.8801269999999999</c:v>
                </c:pt>
                <c:pt idx="32676">
                  <c:v>2.815795</c:v>
                </c:pt>
                <c:pt idx="32677">
                  <c:v>2.7653099999999999</c:v>
                </c:pt>
                <c:pt idx="32678">
                  <c:v>2.7818260000000001</c:v>
                </c:pt>
                <c:pt idx="32679">
                  <c:v>2.773075</c:v>
                </c:pt>
                <c:pt idx="32680">
                  <c:v>2.6836679999999999</c:v>
                </c:pt>
                <c:pt idx="32681">
                  <c:v>2.627678</c:v>
                </c:pt>
                <c:pt idx="32682">
                  <c:v>2.625947</c:v>
                </c:pt>
                <c:pt idx="32683">
                  <c:v>2.75942</c:v>
                </c:pt>
                <c:pt idx="32684">
                  <c:v>2.9145539999999999</c:v>
                </c:pt>
                <c:pt idx="32685">
                  <c:v>2.9257080000000002</c:v>
                </c:pt>
                <c:pt idx="32686">
                  <c:v>2.9009469999999999</c:v>
                </c:pt>
                <c:pt idx="32687">
                  <c:v>2.913087</c:v>
                </c:pt>
                <c:pt idx="32688">
                  <c:v>2.9627309999999998</c:v>
                </c:pt>
                <c:pt idx="32689">
                  <c:v>3.0061239999999998</c:v>
                </c:pt>
                <c:pt idx="32690">
                  <c:v>3.0724279999999999</c:v>
                </c:pt>
                <c:pt idx="32691">
                  <c:v>3.0554790000000001</c:v>
                </c:pt>
                <c:pt idx="32692">
                  <c:v>2.9268380000000001</c:v>
                </c:pt>
                <c:pt idx="32693">
                  <c:v>2.7706949999999999</c:v>
                </c:pt>
                <c:pt idx="32694">
                  <c:v>2.6211869999999999</c:v>
                </c:pt>
                <c:pt idx="32695">
                  <c:v>2.6082529999999999</c:v>
                </c:pt>
                <c:pt idx="32696">
                  <c:v>2.574452</c:v>
                </c:pt>
                <c:pt idx="32697">
                  <c:v>2.6116670000000002</c:v>
                </c:pt>
                <c:pt idx="32698">
                  <c:v>2.6843889999999999</c:v>
                </c:pt>
                <c:pt idx="32699">
                  <c:v>2.7191519999999998</c:v>
                </c:pt>
                <c:pt idx="32700">
                  <c:v>2.7429519999999998</c:v>
                </c:pt>
                <c:pt idx="32701">
                  <c:v>2.7218689999999999</c:v>
                </c:pt>
                <c:pt idx="32702">
                  <c:v>2.695039</c:v>
                </c:pt>
                <c:pt idx="32703">
                  <c:v>2.7172770000000002</c:v>
                </c:pt>
                <c:pt idx="32704">
                  <c:v>2.6773210000000001</c:v>
                </c:pt>
                <c:pt idx="32705">
                  <c:v>2.6042380000000001</c:v>
                </c:pt>
                <c:pt idx="32706">
                  <c:v>2.5956320000000002</c:v>
                </c:pt>
                <c:pt idx="32707">
                  <c:v>2.602363</c:v>
                </c:pt>
                <c:pt idx="32708">
                  <c:v>2.6300819999999998</c:v>
                </c:pt>
                <c:pt idx="32709">
                  <c:v>2.7339609999999999</c:v>
                </c:pt>
                <c:pt idx="32710">
                  <c:v>2.7064110000000001</c:v>
                </c:pt>
                <c:pt idx="32711">
                  <c:v>2.6392169999999999</c:v>
                </c:pt>
                <c:pt idx="32712">
                  <c:v>2.710305</c:v>
                </c:pt>
                <c:pt idx="32713">
                  <c:v>2.8018999999999998</c:v>
                </c:pt>
                <c:pt idx="32714">
                  <c:v>2.85087</c:v>
                </c:pt>
                <c:pt idx="32715">
                  <c:v>2.852096</c:v>
                </c:pt>
                <c:pt idx="32716">
                  <c:v>2.8097850000000002</c:v>
                </c:pt>
                <c:pt idx="32717">
                  <c:v>2.8097129999999999</c:v>
                </c:pt>
                <c:pt idx="32718">
                  <c:v>2.8866909999999999</c:v>
                </c:pt>
                <c:pt idx="32719">
                  <c:v>2.9204439999999998</c:v>
                </c:pt>
                <c:pt idx="32720">
                  <c:v>2.8441390000000002</c:v>
                </c:pt>
                <c:pt idx="32721">
                  <c:v>2.8380079999999999</c:v>
                </c:pt>
                <c:pt idx="32722">
                  <c:v>2.8809209999999998</c:v>
                </c:pt>
                <c:pt idx="32723">
                  <c:v>2.855702</c:v>
                </c:pt>
                <c:pt idx="32724">
                  <c:v>2.7830279999999998</c:v>
                </c:pt>
                <c:pt idx="32725">
                  <c:v>2.7348270000000001</c:v>
                </c:pt>
                <c:pt idx="32726">
                  <c:v>2.6611660000000001</c:v>
                </c:pt>
                <c:pt idx="32727">
                  <c:v>2.708189</c:v>
                </c:pt>
                <c:pt idx="32728">
                  <c:v>2.7993269999999999</c:v>
                </c:pt>
                <c:pt idx="32729">
                  <c:v>2.7618480000000001</c:v>
                </c:pt>
                <c:pt idx="32730">
                  <c:v>2.6422699999999999</c:v>
                </c:pt>
                <c:pt idx="32731">
                  <c:v>2.5850780000000002</c:v>
                </c:pt>
                <c:pt idx="32732">
                  <c:v>2.5334150000000002</c:v>
                </c:pt>
                <c:pt idx="32733">
                  <c:v>2.5856309999999998</c:v>
                </c:pt>
                <c:pt idx="32734">
                  <c:v>2.7093189999999998</c:v>
                </c:pt>
                <c:pt idx="32735">
                  <c:v>2.7797580000000002</c:v>
                </c:pt>
                <c:pt idx="32736">
                  <c:v>2.8648380000000002</c:v>
                </c:pt>
                <c:pt idx="32737">
                  <c:v>3.0026139999999999</c:v>
                </c:pt>
                <c:pt idx="32738">
                  <c:v>3.0591569999999999</c:v>
                </c:pt>
                <c:pt idx="32739">
                  <c:v>2.9925410000000001</c:v>
                </c:pt>
                <c:pt idx="32740">
                  <c:v>2.878733</c:v>
                </c:pt>
                <c:pt idx="32741">
                  <c:v>2.8152180000000002</c:v>
                </c:pt>
                <c:pt idx="32742">
                  <c:v>2.826613</c:v>
                </c:pt>
                <c:pt idx="32743">
                  <c:v>2.920347</c:v>
                </c:pt>
                <c:pt idx="32744">
                  <c:v>2.9460709999999999</c:v>
                </c:pt>
                <c:pt idx="32745">
                  <c:v>2.8933740000000001</c:v>
                </c:pt>
                <c:pt idx="32746">
                  <c:v>2.8600539999999999</c:v>
                </c:pt>
                <c:pt idx="32747">
                  <c:v>2.870247</c:v>
                </c:pt>
                <c:pt idx="32748">
                  <c:v>2.8273830000000002</c:v>
                </c:pt>
                <c:pt idx="32749">
                  <c:v>2.7007370000000002</c:v>
                </c:pt>
                <c:pt idx="32750">
                  <c:v>2.6607820000000002</c:v>
                </c:pt>
                <c:pt idx="32751">
                  <c:v>2.6442420000000002</c:v>
                </c:pt>
                <c:pt idx="32752">
                  <c:v>2.6370779999999998</c:v>
                </c:pt>
                <c:pt idx="32753">
                  <c:v>2.6757110000000002</c:v>
                </c:pt>
                <c:pt idx="32754">
                  <c:v>2.663691</c:v>
                </c:pt>
                <c:pt idx="32755">
                  <c:v>2.655348</c:v>
                </c:pt>
                <c:pt idx="32756">
                  <c:v>2.6793170000000002</c:v>
                </c:pt>
                <c:pt idx="32757">
                  <c:v>2.7315330000000002</c:v>
                </c:pt>
                <c:pt idx="32758">
                  <c:v>2.8307959999999999</c:v>
                </c:pt>
                <c:pt idx="32759">
                  <c:v>2.9156110000000002</c:v>
                </c:pt>
                <c:pt idx="32760">
                  <c:v>2.8701750000000001</c:v>
                </c:pt>
                <c:pt idx="32761">
                  <c:v>2.8115160000000001</c:v>
                </c:pt>
                <c:pt idx="32762">
                  <c:v>2.7892060000000001</c:v>
                </c:pt>
                <c:pt idx="32763">
                  <c:v>2.7604540000000002</c:v>
                </c:pt>
                <c:pt idx="32764">
                  <c:v>2.694366</c:v>
                </c:pt>
                <c:pt idx="32765">
                  <c:v>2.6703739999999998</c:v>
                </c:pt>
                <c:pt idx="32766">
                  <c:v>2.7101130000000002</c:v>
                </c:pt>
                <c:pt idx="32767">
                  <c:v>2.7887490000000001</c:v>
                </c:pt>
                <c:pt idx="32768">
                  <c:v>2.800986</c:v>
                </c:pt>
                <c:pt idx="32769">
                  <c:v>2.784278</c:v>
                </c:pt>
                <c:pt idx="32770">
                  <c:v>2.778508</c:v>
                </c:pt>
                <c:pt idx="32771">
                  <c:v>2.724297</c:v>
                </c:pt>
                <c:pt idx="32772">
                  <c:v>2.7503570000000002</c:v>
                </c:pt>
                <c:pt idx="32773">
                  <c:v>2.7673290000000001</c:v>
                </c:pt>
                <c:pt idx="32774">
                  <c:v>2.7619440000000002</c:v>
                </c:pt>
                <c:pt idx="32775">
                  <c:v>2.7598289999999999</c:v>
                </c:pt>
                <c:pt idx="32776">
                  <c:v>2.7820659999999999</c:v>
                </c:pt>
                <c:pt idx="32777">
                  <c:v>2.744996</c:v>
                </c:pt>
                <c:pt idx="32778">
                  <c:v>2.720955</c:v>
                </c:pt>
                <c:pt idx="32779">
                  <c:v>2.7497560000000001</c:v>
                </c:pt>
                <c:pt idx="32780">
                  <c:v>2.7800229999999999</c:v>
                </c:pt>
                <c:pt idx="32781">
                  <c:v>2.7667519999999999</c:v>
                </c:pt>
                <c:pt idx="32782">
                  <c:v>2.7837969999999999</c:v>
                </c:pt>
                <c:pt idx="32783">
                  <c:v>2.845653</c:v>
                </c:pt>
                <c:pt idx="32784">
                  <c:v>2.852144</c:v>
                </c:pt>
                <c:pt idx="32785">
                  <c:v>2.803366</c:v>
                </c:pt>
                <c:pt idx="32786">
                  <c:v>2.7255950000000002</c:v>
                </c:pt>
                <c:pt idx="32787">
                  <c:v>2.6743649999999999</c:v>
                </c:pt>
                <c:pt idx="32788">
                  <c:v>2.6509490000000002</c:v>
                </c:pt>
                <c:pt idx="32789">
                  <c:v>2.6553239999999998</c:v>
                </c:pt>
                <c:pt idx="32790">
                  <c:v>2.7062179999999998</c:v>
                </c:pt>
                <c:pt idx="32791">
                  <c:v>2.7806959999999998</c:v>
                </c:pt>
                <c:pt idx="32792">
                  <c:v>2.8208190000000002</c:v>
                </c:pt>
                <c:pt idx="32793">
                  <c:v>2.8345950000000002</c:v>
                </c:pt>
                <c:pt idx="32794">
                  <c:v>2.809761</c:v>
                </c:pt>
                <c:pt idx="32795">
                  <c:v>2.7004239999999999</c:v>
                </c:pt>
                <c:pt idx="32796">
                  <c:v>2.6143589999999999</c:v>
                </c:pt>
                <c:pt idx="32797">
                  <c:v>2.6145520000000002</c:v>
                </c:pt>
                <c:pt idx="32798">
                  <c:v>2.6110180000000001</c:v>
                </c:pt>
                <c:pt idx="32799">
                  <c:v>2.6733310000000001</c:v>
                </c:pt>
                <c:pt idx="32800">
                  <c:v>2.7186949999999999</c:v>
                </c:pt>
                <c:pt idx="32801">
                  <c:v>2.777523</c:v>
                </c:pt>
                <c:pt idx="32802">
                  <c:v>2.9456859999999998</c:v>
                </c:pt>
                <c:pt idx="32803">
                  <c:v>3.071682</c:v>
                </c:pt>
                <c:pt idx="32804">
                  <c:v>2.9990079999999999</c:v>
                </c:pt>
                <c:pt idx="32805">
                  <c:v>2.900442</c:v>
                </c:pt>
                <c:pt idx="32806">
                  <c:v>2.8401719999999999</c:v>
                </c:pt>
                <c:pt idx="32807">
                  <c:v>2.7996880000000002</c:v>
                </c:pt>
                <c:pt idx="32808">
                  <c:v>2.7613910000000002</c:v>
                </c:pt>
                <c:pt idx="32809">
                  <c:v>2.7507410000000001</c:v>
                </c:pt>
                <c:pt idx="32810">
                  <c:v>2.7912020000000002</c:v>
                </c:pt>
                <c:pt idx="32811">
                  <c:v>2.8175979999999998</c:v>
                </c:pt>
                <c:pt idx="32812">
                  <c:v>2.822406</c:v>
                </c:pt>
                <c:pt idx="32813">
                  <c:v>2.801539</c:v>
                </c:pt>
                <c:pt idx="32814">
                  <c:v>2.7345619999999999</c:v>
                </c:pt>
                <c:pt idx="32815">
                  <c:v>2.7011940000000001</c:v>
                </c:pt>
                <c:pt idx="32816">
                  <c:v>2.7248019999999999</c:v>
                </c:pt>
                <c:pt idx="32817">
                  <c:v>2.728672</c:v>
                </c:pt>
                <c:pt idx="32818">
                  <c:v>2.7931729999999999</c:v>
                </c:pt>
                <c:pt idx="32819">
                  <c:v>2.869742</c:v>
                </c:pt>
                <c:pt idx="32820">
                  <c:v>2.9077980000000001</c:v>
                </c:pt>
                <c:pt idx="32821">
                  <c:v>2.857361</c:v>
                </c:pt>
                <c:pt idx="32822">
                  <c:v>2.780672</c:v>
                </c:pt>
                <c:pt idx="32823">
                  <c:v>2.7420149999999999</c:v>
                </c:pt>
                <c:pt idx="32824">
                  <c:v>2.772186</c:v>
                </c:pt>
                <c:pt idx="32825">
                  <c:v>2.790432</c:v>
                </c:pt>
                <c:pt idx="32826">
                  <c:v>2.7628819999999998</c:v>
                </c:pt>
                <c:pt idx="32827">
                  <c:v>2.7627380000000001</c:v>
                </c:pt>
                <c:pt idx="32828">
                  <c:v>2.734226</c:v>
                </c:pt>
                <c:pt idx="32829">
                  <c:v>2.7108819999999998</c:v>
                </c:pt>
                <c:pt idx="32830">
                  <c:v>2.6949670000000001</c:v>
                </c:pt>
                <c:pt idx="32831">
                  <c:v>2.71468</c:v>
                </c:pt>
                <c:pt idx="32832">
                  <c:v>2.7389860000000001</c:v>
                </c:pt>
                <c:pt idx="32833">
                  <c:v>2.7504529999999998</c:v>
                </c:pt>
                <c:pt idx="32834">
                  <c:v>2.7507410000000001</c:v>
                </c:pt>
                <c:pt idx="32835">
                  <c:v>2.7806959999999998</c:v>
                </c:pt>
                <c:pt idx="32836">
                  <c:v>2.7437209999999999</c:v>
                </c:pt>
                <c:pt idx="32837">
                  <c:v>2.7485300000000001</c:v>
                </c:pt>
                <c:pt idx="32838">
                  <c:v>2.7838690000000001</c:v>
                </c:pt>
                <c:pt idx="32839">
                  <c:v>2.8255789999999998</c:v>
                </c:pt>
                <c:pt idx="32840">
                  <c:v>2.8440669999999999</c:v>
                </c:pt>
                <c:pt idx="32841">
                  <c:v>2.8186079999999998</c:v>
                </c:pt>
                <c:pt idx="32842">
                  <c:v>2.7976200000000002</c:v>
                </c:pt>
                <c:pt idx="32843">
                  <c:v>2.8464230000000001</c:v>
                </c:pt>
                <c:pt idx="32844">
                  <c:v>2.8643809999999998</c:v>
                </c:pt>
                <c:pt idx="32845">
                  <c:v>2.8154819999999998</c:v>
                </c:pt>
                <c:pt idx="32846">
                  <c:v>2.774133</c:v>
                </c:pt>
                <c:pt idx="32847">
                  <c:v>2.7512219999999998</c:v>
                </c:pt>
                <c:pt idx="32848">
                  <c:v>2.7291530000000002</c:v>
                </c:pt>
                <c:pt idx="32849">
                  <c:v>2.6671040000000001</c:v>
                </c:pt>
                <c:pt idx="32850">
                  <c:v>2.6384720000000002</c:v>
                </c:pt>
                <c:pt idx="32851">
                  <c:v>2.727614</c:v>
                </c:pt>
                <c:pt idx="32852">
                  <c:v>2.8198820000000002</c:v>
                </c:pt>
                <c:pt idx="32853">
                  <c:v>2.8194970000000001</c:v>
                </c:pt>
                <c:pt idx="32854">
                  <c:v>2.7683870000000002</c:v>
                </c:pt>
                <c:pt idx="32855">
                  <c:v>2.7532899999999998</c:v>
                </c:pt>
                <c:pt idx="32856">
                  <c:v>2.8347630000000001</c:v>
                </c:pt>
                <c:pt idx="32857">
                  <c:v>2.8705829999999999</c:v>
                </c:pt>
                <c:pt idx="32858">
                  <c:v>2.8337530000000002</c:v>
                </c:pt>
                <c:pt idx="32859">
                  <c:v>2.796322</c:v>
                </c:pt>
                <c:pt idx="32860">
                  <c:v>2.7376870000000002</c:v>
                </c:pt>
                <c:pt idx="32861">
                  <c:v>2.667224</c:v>
                </c:pt>
                <c:pt idx="32862">
                  <c:v>2.6102240000000001</c:v>
                </c:pt>
                <c:pt idx="32863">
                  <c:v>2.5936119999999998</c:v>
                </c:pt>
                <c:pt idx="32864">
                  <c:v>2.6519110000000001</c:v>
                </c:pt>
                <c:pt idx="32865">
                  <c:v>2.8153619999999999</c:v>
                </c:pt>
                <c:pt idx="32866">
                  <c:v>2.9071729999999998</c:v>
                </c:pt>
                <c:pt idx="32867">
                  <c:v>2.919578</c:v>
                </c:pt>
                <c:pt idx="32868">
                  <c:v>2.9603030000000001</c:v>
                </c:pt>
                <c:pt idx="32869">
                  <c:v>2.9692699999999999</c:v>
                </c:pt>
                <c:pt idx="32870">
                  <c:v>2.8689249999999999</c:v>
                </c:pt>
                <c:pt idx="32871">
                  <c:v>2.7595160000000001</c:v>
                </c:pt>
                <c:pt idx="32872">
                  <c:v>2.7477839999999998</c:v>
                </c:pt>
                <c:pt idx="32873">
                  <c:v>2.808198</c:v>
                </c:pt>
                <c:pt idx="32874">
                  <c:v>2.8547889999999998</c:v>
                </c:pt>
                <c:pt idx="32875">
                  <c:v>2.8282240000000001</c:v>
                </c:pt>
                <c:pt idx="32876">
                  <c:v>2.6902550000000001</c:v>
                </c:pt>
                <c:pt idx="32877">
                  <c:v>2.5647880000000001</c:v>
                </c:pt>
                <c:pt idx="32878">
                  <c:v>2.5413000000000001</c:v>
                </c:pt>
                <c:pt idx="32879">
                  <c:v>2.5782500000000002</c:v>
                </c:pt>
                <c:pt idx="32880">
                  <c:v>2.6996069999999999</c:v>
                </c:pt>
                <c:pt idx="32881">
                  <c:v>2.7645650000000002</c:v>
                </c:pt>
                <c:pt idx="32882">
                  <c:v>2.7776670000000001</c:v>
                </c:pt>
                <c:pt idx="32883">
                  <c:v>2.816516</c:v>
                </c:pt>
                <c:pt idx="32884">
                  <c:v>2.837936</c:v>
                </c:pt>
                <c:pt idx="32885">
                  <c:v>2.8746939999999999</c:v>
                </c:pt>
                <c:pt idx="32886">
                  <c:v>2.8244500000000001</c:v>
                </c:pt>
                <c:pt idx="32887">
                  <c:v>2.7969710000000001</c:v>
                </c:pt>
                <c:pt idx="32888">
                  <c:v>2.8119730000000001</c:v>
                </c:pt>
                <c:pt idx="32889">
                  <c:v>2.8065150000000001</c:v>
                </c:pt>
                <c:pt idx="32890">
                  <c:v>2.7595399999999999</c:v>
                </c:pt>
                <c:pt idx="32891">
                  <c:v>2.6642190000000001</c:v>
                </c:pt>
                <c:pt idx="32892">
                  <c:v>2.673956</c:v>
                </c:pt>
                <c:pt idx="32893">
                  <c:v>2.7466550000000001</c:v>
                </c:pt>
                <c:pt idx="32894">
                  <c:v>2.8163239999999998</c:v>
                </c:pt>
                <c:pt idx="32895">
                  <c:v>2.853491</c:v>
                </c:pt>
                <c:pt idx="32896">
                  <c:v>2.8507020000000001</c:v>
                </c:pt>
                <c:pt idx="32897">
                  <c:v>2.7952400000000002</c:v>
                </c:pt>
                <c:pt idx="32898">
                  <c:v>2.7964180000000001</c:v>
                </c:pt>
                <c:pt idx="32899">
                  <c:v>2.8192089999999999</c:v>
                </c:pt>
                <c:pt idx="32900">
                  <c:v>2.8058179999999999</c:v>
                </c:pt>
                <c:pt idx="32901">
                  <c:v>2.7554289999999999</c:v>
                </c:pt>
                <c:pt idx="32902">
                  <c:v>2.7195130000000001</c:v>
                </c:pt>
                <c:pt idx="32903">
                  <c:v>2.7404039999999998</c:v>
                </c:pt>
                <c:pt idx="32904">
                  <c:v>2.7789410000000001</c:v>
                </c:pt>
                <c:pt idx="32905">
                  <c:v>2.867146</c:v>
                </c:pt>
                <c:pt idx="32906">
                  <c:v>2.9398919999999999</c:v>
                </c:pt>
                <c:pt idx="32907">
                  <c:v>2.9669859999999999</c:v>
                </c:pt>
                <c:pt idx="32908">
                  <c:v>2.969678</c:v>
                </c:pt>
                <c:pt idx="32909">
                  <c:v>2.9125100000000002</c:v>
                </c:pt>
                <c:pt idx="32910">
                  <c:v>2.7419660000000001</c:v>
                </c:pt>
                <c:pt idx="32911">
                  <c:v>2.5857269999999999</c:v>
                </c:pt>
                <c:pt idx="32912">
                  <c:v>2.637222</c:v>
                </c:pt>
                <c:pt idx="32913">
                  <c:v>2.8307000000000002</c:v>
                </c:pt>
                <c:pt idx="32914">
                  <c:v>2.873901</c:v>
                </c:pt>
                <c:pt idx="32915">
                  <c:v>2.8633950000000001</c:v>
                </c:pt>
                <c:pt idx="32916">
                  <c:v>2.7971400000000002</c:v>
                </c:pt>
                <c:pt idx="32917">
                  <c:v>2.7520639999999998</c:v>
                </c:pt>
                <c:pt idx="32918">
                  <c:v>2.7719450000000001</c:v>
                </c:pt>
                <c:pt idx="32919">
                  <c:v>2.7745899999999999</c:v>
                </c:pt>
                <c:pt idx="32920">
                  <c:v>2.7283360000000001</c:v>
                </c:pt>
                <c:pt idx="32921">
                  <c:v>2.7249699999999999</c:v>
                </c:pt>
                <c:pt idx="32922">
                  <c:v>2.7468949999999999</c:v>
                </c:pt>
                <c:pt idx="32923">
                  <c:v>2.7569439999999998</c:v>
                </c:pt>
                <c:pt idx="32924">
                  <c:v>2.803534</c:v>
                </c:pt>
                <c:pt idx="32925">
                  <c:v>2.8187280000000001</c:v>
                </c:pt>
                <c:pt idx="32926">
                  <c:v>2.7835809999999999</c:v>
                </c:pt>
                <c:pt idx="32927">
                  <c:v>2.7134299999999998</c:v>
                </c:pt>
                <c:pt idx="32928">
                  <c:v>2.7485539999999999</c:v>
                </c:pt>
                <c:pt idx="32929">
                  <c:v>2.7442739999999999</c:v>
                </c:pt>
                <c:pt idx="32930">
                  <c:v>2.7462939999999998</c:v>
                </c:pt>
                <c:pt idx="32931">
                  <c:v>2.7361970000000002</c:v>
                </c:pt>
                <c:pt idx="32932">
                  <c:v>2.7291530000000002</c:v>
                </c:pt>
                <c:pt idx="32933">
                  <c:v>2.7515830000000001</c:v>
                </c:pt>
                <c:pt idx="32934">
                  <c:v>2.7011699999999998</c:v>
                </c:pt>
                <c:pt idx="32935">
                  <c:v>2.6935730000000002</c:v>
                </c:pt>
                <c:pt idx="32936">
                  <c:v>2.7403559999999998</c:v>
                </c:pt>
                <c:pt idx="32937">
                  <c:v>2.7568480000000002</c:v>
                </c:pt>
                <c:pt idx="32938">
                  <c:v>2.7154259999999999</c:v>
                </c:pt>
                <c:pt idx="32939">
                  <c:v>2.719897</c:v>
                </c:pt>
                <c:pt idx="32940">
                  <c:v>2.7730510000000002</c:v>
                </c:pt>
                <c:pt idx="32941">
                  <c:v>2.8560150000000002</c:v>
                </c:pt>
                <c:pt idx="32942">
                  <c:v>2.9962909999999998</c:v>
                </c:pt>
                <c:pt idx="32943">
                  <c:v>3.109667</c:v>
                </c:pt>
                <c:pt idx="32944">
                  <c:v>3.04644</c:v>
                </c:pt>
                <c:pt idx="32945">
                  <c:v>2.9370319999999999</c:v>
                </c:pt>
                <c:pt idx="32946">
                  <c:v>2.86592</c:v>
                </c:pt>
                <c:pt idx="32947">
                  <c:v>2.7909130000000002</c:v>
                </c:pt>
                <c:pt idx="32948">
                  <c:v>2.722013</c:v>
                </c:pt>
                <c:pt idx="32949">
                  <c:v>2.6924670000000002</c:v>
                </c:pt>
                <c:pt idx="32950">
                  <c:v>2.6316920000000001</c:v>
                </c:pt>
                <c:pt idx="32951">
                  <c:v>2.6578490000000001</c:v>
                </c:pt>
                <c:pt idx="32952">
                  <c:v>2.6857359999999999</c:v>
                </c:pt>
                <c:pt idx="32953">
                  <c:v>2.6895820000000001</c:v>
                </c:pt>
                <c:pt idx="32954">
                  <c:v>2.7848790000000001</c:v>
                </c:pt>
                <c:pt idx="32955">
                  <c:v>2.8430089999999999</c:v>
                </c:pt>
                <c:pt idx="32956">
                  <c:v>2.8684919999999998</c:v>
                </c:pt>
                <c:pt idx="32957">
                  <c:v>2.8605100000000001</c:v>
                </c:pt>
                <c:pt idx="32958">
                  <c:v>2.7977400000000001</c:v>
                </c:pt>
                <c:pt idx="32959">
                  <c:v>2.7593000000000001</c:v>
                </c:pt>
                <c:pt idx="32960">
                  <c:v>2.6966260000000002</c:v>
                </c:pt>
                <c:pt idx="32961">
                  <c:v>2.6547710000000002</c:v>
                </c:pt>
                <c:pt idx="32962">
                  <c:v>2.6654930000000001</c:v>
                </c:pt>
                <c:pt idx="32963">
                  <c:v>2.692034</c:v>
                </c:pt>
                <c:pt idx="32964">
                  <c:v>2.784278</c:v>
                </c:pt>
                <c:pt idx="32965">
                  <c:v>2.8784930000000002</c:v>
                </c:pt>
                <c:pt idx="32966">
                  <c:v>2.8933260000000001</c:v>
                </c:pt>
                <c:pt idx="32967">
                  <c:v>2.8872439999999999</c:v>
                </c:pt>
                <c:pt idx="32968">
                  <c:v>2.8410859999999998</c:v>
                </c:pt>
                <c:pt idx="32969">
                  <c:v>2.7724259999999998</c:v>
                </c:pt>
                <c:pt idx="32970">
                  <c:v>2.7224219999999999</c:v>
                </c:pt>
                <c:pt idx="32971">
                  <c:v>2.6536170000000001</c:v>
                </c:pt>
                <c:pt idx="32972">
                  <c:v>2.6456840000000001</c:v>
                </c:pt>
                <c:pt idx="32973">
                  <c:v>2.68451</c:v>
                </c:pt>
                <c:pt idx="32974">
                  <c:v>2.7205699999999999</c:v>
                </c:pt>
                <c:pt idx="32975">
                  <c:v>2.793485</c:v>
                </c:pt>
                <c:pt idx="32976">
                  <c:v>2.8493080000000002</c:v>
                </c:pt>
                <c:pt idx="32977">
                  <c:v>2.8496199999999998</c:v>
                </c:pt>
                <c:pt idx="32978">
                  <c:v>2.826349</c:v>
                </c:pt>
                <c:pt idx="32979">
                  <c:v>2.74288</c:v>
                </c:pt>
                <c:pt idx="32980">
                  <c:v>2.673619</c:v>
                </c:pt>
                <c:pt idx="32981">
                  <c:v>2.6634739999999999</c:v>
                </c:pt>
                <c:pt idx="32982">
                  <c:v>2.677009</c:v>
                </c:pt>
                <c:pt idx="32983">
                  <c:v>2.7945190000000002</c:v>
                </c:pt>
                <c:pt idx="32984">
                  <c:v>2.8710640000000001</c:v>
                </c:pt>
                <c:pt idx="32985">
                  <c:v>2.911813</c:v>
                </c:pt>
                <c:pt idx="32986">
                  <c:v>2.9203229999999998</c:v>
                </c:pt>
                <c:pt idx="32987">
                  <c:v>2.955422</c:v>
                </c:pt>
                <c:pt idx="32988">
                  <c:v>2.9604949999999999</c:v>
                </c:pt>
                <c:pt idx="32989">
                  <c:v>2.934507</c:v>
                </c:pt>
                <c:pt idx="32990">
                  <c:v>2.8866179999999999</c:v>
                </c:pt>
                <c:pt idx="32991">
                  <c:v>2.826613</c:v>
                </c:pt>
                <c:pt idx="32992">
                  <c:v>2.7768489999999999</c:v>
                </c:pt>
                <c:pt idx="32993">
                  <c:v>2.747544</c:v>
                </c:pt>
                <c:pt idx="32994">
                  <c:v>2.7631459999999999</c:v>
                </c:pt>
                <c:pt idx="32995">
                  <c:v>2.776729</c:v>
                </c:pt>
                <c:pt idx="32996">
                  <c:v>2.799207</c:v>
                </c:pt>
                <c:pt idx="32997">
                  <c:v>2.800529</c:v>
                </c:pt>
                <c:pt idx="32998">
                  <c:v>2.7969469999999998</c:v>
                </c:pt>
                <c:pt idx="32999">
                  <c:v>2.7791809999999999</c:v>
                </c:pt>
                <c:pt idx="33000">
                  <c:v>2.7537940000000001</c:v>
                </c:pt>
                <c:pt idx="33001">
                  <c:v>2.8029090000000001</c:v>
                </c:pt>
                <c:pt idx="33002">
                  <c:v>2.8894310000000001</c:v>
                </c:pt>
                <c:pt idx="33003">
                  <c:v>2.9152269999999998</c:v>
                </c:pt>
                <c:pt idx="33004">
                  <c:v>2.8577699999999999</c:v>
                </c:pt>
                <c:pt idx="33005">
                  <c:v>2.7555489999999998</c:v>
                </c:pt>
                <c:pt idx="33006">
                  <c:v>2.7597809999999998</c:v>
                </c:pt>
                <c:pt idx="33007">
                  <c:v>2.7839649999999998</c:v>
                </c:pt>
                <c:pt idx="33008">
                  <c:v>2.836903</c:v>
                </c:pt>
                <c:pt idx="33009">
                  <c:v>2.8293300000000001</c:v>
                </c:pt>
                <c:pt idx="33010">
                  <c:v>2.817069</c:v>
                </c:pt>
                <c:pt idx="33011">
                  <c:v>2.8571930000000001</c:v>
                </c:pt>
                <c:pt idx="33012">
                  <c:v>2.822454</c:v>
                </c:pt>
                <c:pt idx="33013">
                  <c:v>2.7210749999999999</c:v>
                </c:pt>
                <c:pt idx="33014">
                  <c:v>2.6843889999999999</c:v>
                </c:pt>
                <c:pt idx="33015">
                  <c:v>2.6644359999999998</c:v>
                </c:pt>
                <c:pt idx="33016">
                  <c:v>2.7585540000000002</c:v>
                </c:pt>
                <c:pt idx="33017">
                  <c:v>2.845437</c:v>
                </c:pt>
                <c:pt idx="33018">
                  <c:v>2.8993600000000002</c:v>
                </c:pt>
                <c:pt idx="33019">
                  <c:v>2.8107950000000002</c:v>
                </c:pt>
                <c:pt idx="33020">
                  <c:v>2.73699</c:v>
                </c:pt>
                <c:pt idx="33021">
                  <c:v>2.6999680000000001</c:v>
                </c:pt>
                <c:pt idx="33022">
                  <c:v>2.6464050000000001</c:v>
                </c:pt>
                <c:pt idx="33023">
                  <c:v>2.7261000000000002</c:v>
                </c:pt>
                <c:pt idx="33024">
                  <c:v>2.7696130000000001</c:v>
                </c:pt>
                <c:pt idx="33025">
                  <c:v>2.685327</c:v>
                </c:pt>
                <c:pt idx="33026">
                  <c:v>2.6578729999999999</c:v>
                </c:pt>
                <c:pt idx="33027">
                  <c:v>2.7342979999999999</c:v>
                </c:pt>
                <c:pt idx="33028">
                  <c:v>2.7689159999999999</c:v>
                </c:pt>
                <c:pt idx="33029">
                  <c:v>2.7770419999999998</c:v>
                </c:pt>
                <c:pt idx="33030">
                  <c:v>2.7345380000000001</c:v>
                </c:pt>
                <c:pt idx="33031">
                  <c:v>2.6632579999999999</c:v>
                </c:pt>
                <c:pt idx="33032">
                  <c:v>2.7056170000000002</c:v>
                </c:pt>
                <c:pt idx="33033">
                  <c:v>2.7505489999999999</c:v>
                </c:pt>
                <c:pt idx="33034">
                  <c:v>2.741606</c:v>
                </c:pt>
                <c:pt idx="33035">
                  <c:v>2.7283360000000001</c:v>
                </c:pt>
                <c:pt idx="33036">
                  <c:v>2.7303310000000001</c:v>
                </c:pt>
                <c:pt idx="33037">
                  <c:v>2.804376</c:v>
                </c:pt>
                <c:pt idx="33038">
                  <c:v>2.9056829999999998</c:v>
                </c:pt>
                <c:pt idx="33039">
                  <c:v>2.9142169999999998</c:v>
                </c:pt>
                <c:pt idx="33040">
                  <c:v>2.8537789999999998</c:v>
                </c:pt>
                <c:pt idx="33041">
                  <c:v>2.8670010000000001</c:v>
                </c:pt>
                <c:pt idx="33042">
                  <c:v>2.849091</c:v>
                </c:pt>
                <c:pt idx="33043">
                  <c:v>2.7093430000000001</c:v>
                </c:pt>
                <c:pt idx="33044">
                  <c:v>2.610128</c:v>
                </c:pt>
                <c:pt idx="33045">
                  <c:v>2.5857510000000001</c:v>
                </c:pt>
                <c:pt idx="33046">
                  <c:v>2.6224129999999999</c:v>
                </c:pt>
                <c:pt idx="33047">
                  <c:v>2.694823</c:v>
                </c:pt>
                <c:pt idx="33048">
                  <c:v>2.7949999999999999</c:v>
                </c:pt>
                <c:pt idx="33049">
                  <c:v>2.8611599999999999</c:v>
                </c:pt>
                <c:pt idx="33050">
                  <c:v>2.8655110000000001</c:v>
                </c:pt>
                <c:pt idx="33051">
                  <c:v>2.8795989999999998</c:v>
                </c:pt>
                <c:pt idx="33052">
                  <c:v>2.8201700000000001</c:v>
                </c:pt>
                <c:pt idx="33053">
                  <c:v>2.792211</c:v>
                </c:pt>
                <c:pt idx="33054">
                  <c:v>2.8385129999999998</c:v>
                </c:pt>
                <c:pt idx="33055">
                  <c:v>2.8319740000000002</c:v>
                </c:pt>
                <c:pt idx="33056">
                  <c:v>2.8002889999999998</c:v>
                </c:pt>
                <c:pt idx="33057">
                  <c:v>2.825339</c:v>
                </c:pt>
                <c:pt idx="33058">
                  <c:v>2.82219</c:v>
                </c:pt>
                <c:pt idx="33059">
                  <c:v>2.8606069999999999</c:v>
                </c:pt>
                <c:pt idx="33060">
                  <c:v>2.8880849999999998</c:v>
                </c:pt>
                <c:pt idx="33061">
                  <c:v>2.8522159999999999</c:v>
                </c:pt>
                <c:pt idx="33062">
                  <c:v>2.8399559999999999</c:v>
                </c:pt>
                <c:pt idx="33063">
                  <c:v>2.9164050000000001</c:v>
                </c:pt>
                <c:pt idx="33064">
                  <c:v>2.8676020000000002</c:v>
                </c:pt>
                <c:pt idx="33065">
                  <c:v>2.7392979999999998</c:v>
                </c:pt>
                <c:pt idx="33066">
                  <c:v>2.6881879999999998</c:v>
                </c:pt>
                <c:pt idx="33067">
                  <c:v>2.734105</c:v>
                </c:pt>
                <c:pt idx="33068">
                  <c:v>2.7841819999999999</c:v>
                </c:pt>
                <c:pt idx="33069">
                  <c:v>2.7680259999999999</c:v>
                </c:pt>
                <c:pt idx="33070">
                  <c:v>2.7717770000000002</c:v>
                </c:pt>
                <c:pt idx="33071">
                  <c:v>2.8233440000000001</c:v>
                </c:pt>
                <c:pt idx="33072">
                  <c:v>2.9008980000000002</c:v>
                </c:pt>
                <c:pt idx="33073">
                  <c:v>2.951552</c:v>
                </c:pt>
                <c:pt idx="33074">
                  <c:v>2.9204189999999999</c:v>
                </c:pt>
                <c:pt idx="33075">
                  <c:v>2.8663280000000002</c:v>
                </c:pt>
                <c:pt idx="33076">
                  <c:v>2.8313969999999999</c:v>
                </c:pt>
                <c:pt idx="33077">
                  <c:v>2.8183669999999998</c:v>
                </c:pt>
                <c:pt idx="33078">
                  <c:v>2.8272620000000002</c:v>
                </c:pt>
                <c:pt idx="33079">
                  <c:v>2.851423</c:v>
                </c:pt>
                <c:pt idx="33080">
                  <c:v>2.7988940000000002</c:v>
                </c:pt>
                <c:pt idx="33081">
                  <c:v>2.758867</c:v>
                </c:pt>
                <c:pt idx="33082">
                  <c:v>2.6737639999999998</c:v>
                </c:pt>
                <c:pt idx="33083">
                  <c:v>2.620466</c:v>
                </c:pt>
                <c:pt idx="33084">
                  <c:v>2.6601810000000001</c:v>
                </c:pt>
                <c:pt idx="33085">
                  <c:v>2.6835</c:v>
                </c:pt>
                <c:pt idx="33086">
                  <c:v>2.7510059999999998</c:v>
                </c:pt>
                <c:pt idx="33087">
                  <c:v>2.7987500000000001</c:v>
                </c:pt>
                <c:pt idx="33088">
                  <c:v>2.783172</c:v>
                </c:pt>
                <c:pt idx="33089">
                  <c:v>2.7353070000000002</c:v>
                </c:pt>
                <c:pt idx="33090">
                  <c:v>2.7199930000000001</c:v>
                </c:pt>
                <c:pt idx="33091">
                  <c:v>2.72973</c:v>
                </c:pt>
                <c:pt idx="33092">
                  <c:v>2.7429519999999998</c:v>
                </c:pt>
                <c:pt idx="33093">
                  <c:v>2.7150409999999998</c:v>
                </c:pt>
                <c:pt idx="33094">
                  <c:v>2.7182390000000001</c:v>
                </c:pt>
                <c:pt idx="33095">
                  <c:v>2.7663199999999999</c:v>
                </c:pt>
                <c:pt idx="33096">
                  <c:v>2.786057</c:v>
                </c:pt>
                <c:pt idx="33097">
                  <c:v>2.7749259999999998</c:v>
                </c:pt>
                <c:pt idx="33098">
                  <c:v>2.7368700000000001</c:v>
                </c:pt>
                <c:pt idx="33099">
                  <c:v>2.7327590000000002</c:v>
                </c:pt>
                <c:pt idx="33100">
                  <c:v>2.863972</c:v>
                </c:pt>
                <c:pt idx="33101">
                  <c:v>2.903807</c:v>
                </c:pt>
                <c:pt idx="33102">
                  <c:v>2.8044959999999999</c:v>
                </c:pt>
                <c:pt idx="33103">
                  <c:v>2.6300340000000002</c:v>
                </c:pt>
                <c:pt idx="33104">
                  <c:v>2.5886119999999999</c:v>
                </c:pt>
                <c:pt idx="33105">
                  <c:v>2.720955</c:v>
                </c:pt>
                <c:pt idx="33106">
                  <c:v>2.8500049999999999</c:v>
                </c:pt>
                <c:pt idx="33107">
                  <c:v>2.8868109999999998</c:v>
                </c:pt>
                <c:pt idx="33108">
                  <c:v>2.881955</c:v>
                </c:pt>
                <c:pt idx="33109">
                  <c:v>2.8419989999999999</c:v>
                </c:pt>
                <c:pt idx="33110">
                  <c:v>2.7644199999999999</c:v>
                </c:pt>
                <c:pt idx="33111">
                  <c:v>2.6716479999999998</c:v>
                </c:pt>
                <c:pt idx="33112">
                  <c:v>2.6334469999999999</c:v>
                </c:pt>
                <c:pt idx="33113">
                  <c:v>2.6466460000000001</c:v>
                </c:pt>
                <c:pt idx="33114">
                  <c:v>2.738264</c:v>
                </c:pt>
                <c:pt idx="33115">
                  <c:v>2.7694450000000002</c:v>
                </c:pt>
                <c:pt idx="33116">
                  <c:v>2.7571119999999998</c:v>
                </c:pt>
                <c:pt idx="33117">
                  <c:v>2.7543950000000001</c:v>
                </c:pt>
                <c:pt idx="33118">
                  <c:v>2.7170610000000002</c:v>
                </c:pt>
                <c:pt idx="33119">
                  <c:v>2.7098239999999998</c:v>
                </c:pt>
                <c:pt idx="33120">
                  <c:v>2.7107860000000001</c:v>
                </c:pt>
                <c:pt idx="33121">
                  <c:v>2.7519670000000001</c:v>
                </c:pt>
                <c:pt idx="33122">
                  <c:v>2.7688199999999998</c:v>
                </c:pt>
                <c:pt idx="33123">
                  <c:v>2.7210749999999999</c:v>
                </c:pt>
                <c:pt idx="33124">
                  <c:v>2.6929720000000001</c:v>
                </c:pt>
                <c:pt idx="33125">
                  <c:v>2.74377</c:v>
                </c:pt>
                <c:pt idx="33126">
                  <c:v>2.76668</c:v>
                </c:pt>
                <c:pt idx="33127">
                  <c:v>2.847216</c:v>
                </c:pt>
                <c:pt idx="33128">
                  <c:v>2.8753669999999998</c:v>
                </c:pt>
                <c:pt idx="33129">
                  <c:v>2.9410219999999998</c:v>
                </c:pt>
                <c:pt idx="33130">
                  <c:v>2.989223</c:v>
                </c:pt>
                <c:pt idx="33131">
                  <c:v>3.0173990000000002</c:v>
                </c:pt>
                <c:pt idx="33132">
                  <c:v>2.9208280000000002</c:v>
                </c:pt>
                <c:pt idx="33133">
                  <c:v>2.763747</c:v>
                </c:pt>
                <c:pt idx="33134">
                  <c:v>2.6699890000000002</c:v>
                </c:pt>
                <c:pt idx="33135">
                  <c:v>2.7407409999999999</c:v>
                </c:pt>
                <c:pt idx="33136">
                  <c:v>2.8470960000000001</c:v>
                </c:pt>
                <c:pt idx="33137">
                  <c:v>2.878012</c:v>
                </c:pt>
                <c:pt idx="33138">
                  <c:v>2.8552940000000002</c:v>
                </c:pt>
                <c:pt idx="33139">
                  <c:v>2.833224</c:v>
                </c:pt>
                <c:pt idx="33140">
                  <c:v>2.7664399999999998</c:v>
                </c:pt>
                <c:pt idx="33141">
                  <c:v>2.7334320000000001</c:v>
                </c:pt>
                <c:pt idx="33142">
                  <c:v>2.7590110000000001</c:v>
                </c:pt>
                <c:pt idx="33143">
                  <c:v>2.7365569999999999</c:v>
                </c:pt>
                <c:pt idx="33144">
                  <c:v>2.7660309999999999</c:v>
                </c:pt>
                <c:pt idx="33145">
                  <c:v>2.7898550000000002</c:v>
                </c:pt>
                <c:pt idx="33146">
                  <c:v>2.83284</c:v>
                </c:pt>
                <c:pt idx="33147">
                  <c:v>2.8043040000000001</c:v>
                </c:pt>
                <c:pt idx="33148">
                  <c:v>2.8326709999999999</c:v>
                </c:pt>
                <c:pt idx="33149">
                  <c:v>2.8869069999999999</c:v>
                </c:pt>
                <c:pt idx="33150">
                  <c:v>2.9258769999999998</c:v>
                </c:pt>
                <c:pt idx="33151">
                  <c:v>2.8656069999999998</c:v>
                </c:pt>
                <c:pt idx="33152">
                  <c:v>2.7378079999999998</c:v>
                </c:pt>
                <c:pt idx="33153">
                  <c:v>2.7017229999999999</c:v>
                </c:pt>
                <c:pt idx="33154">
                  <c:v>2.7262919999999999</c:v>
                </c:pt>
                <c:pt idx="33155">
                  <c:v>2.7467269999999999</c:v>
                </c:pt>
                <c:pt idx="33156">
                  <c:v>2.7777150000000002</c:v>
                </c:pt>
                <c:pt idx="33157">
                  <c:v>2.7707190000000002</c:v>
                </c:pt>
                <c:pt idx="33158">
                  <c:v>2.8123089999999999</c:v>
                </c:pt>
                <c:pt idx="33159">
                  <c:v>2.8254109999999999</c:v>
                </c:pt>
                <c:pt idx="33160">
                  <c:v>2.7862010000000001</c:v>
                </c:pt>
                <c:pt idx="33161">
                  <c:v>2.7530250000000001</c:v>
                </c:pt>
                <c:pt idx="33162">
                  <c:v>2.7244169999999999</c:v>
                </c:pt>
                <c:pt idx="33163">
                  <c:v>2.7172049999999999</c:v>
                </c:pt>
                <c:pt idx="33164">
                  <c:v>2.7367020000000002</c:v>
                </c:pt>
                <c:pt idx="33165">
                  <c:v>2.7663679999999999</c:v>
                </c:pt>
                <c:pt idx="33166">
                  <c:v>2.8108909999999998</c:v>
                </c:pt>
                <c:pt idx="33167">
                  <c:v>2.819906</c:v>
                </c:pt>
                <c:pt idx="33168">
                  <c:v>2.7880039999999999</c:v>
                </c:pt>
                <c:pt idx="33169">
                  <c:v>2.7246570000000001</c:v>
                </c:pt>
                <c:pt idx="33170">
                  <c:v>2.6803750000000002</c:v>
                </c:pt>
                <c:pt idx="33171">
                  <c:v>2.6561900000000001</c:v>
                </c:pt>
                <c:pt idx="33172">
                  <c:v>2.654531</c:v>
                </c:pt>
                <c:pt idx="33173">
                  <c:v>2.6988859999999999</c:v>
                </c:pt>
                <c:pt idx="33174">
                  <c:v>2.7323979999999999</c:v>
                </c:pt>
                <c:pt idx="33175">
                  <c:v>2.7136230000000001</c:v>
                </c:pt>
                <c:pt idx="33176">
                  <c:v>2.7207629999999998</c:v>
                </c:pt>
                <c:pt idx="33177">
                  <c:v>2.7329750000000002</c:v>
                </c:pt>
                <c:pt idx="33178">
                  <c:v>2.7953359999999998</c:v>
                </c:pt>
                <c:pt idx="33179">
                  <c:v>2.8022119999999999</c:v>
                </c:pt>
                <c:pt idx="33180">
                  <c:v>2.7788689999999998</c:v>
                </c:pt>
                <c:pt idx="33181">
                  <c:v>2.74526</c:v>
                </c:pt>
                <c:pt idx="33182">
                  <c:v>2.8062990000000001</c:v>
                </c:pt>
                <c:pt idx="33183">
                  <c:v>2.7971629999999998</c:v>
                </c:pt>
                <c:pt idx="33184">
                  <c:v>2.6536409999999999</c:v>
                </c:pt>
                <c:pt idx="33185">
                  <c:v>2.5920260000000002</c:v>
                </c:pt>
                <c:pt idx="33186">
                  <c:v>2.6877070000000001</c:v>
                </c:pt>
                <c:pt idx="33187">
                  <c:v>2.822454</c:v>
                </c:pt>
                <c:pt idx="33188">
                  <c:v>2.9753039999999999</c:v>
                </c:pt>
                <c:pt idx="33189">
                  <c:v>3.0486520000000001</c:v>
                </c:pt>
                <c:pt idx="33190">
                  <c:v>2.9529939999999999</c:v>
                </c:pt>
                <c:pt idx="33191">
                  <c:v>2.8225259999999999</c:v>
                </c:pt>
                <c:pt idx="33192">
                  <c:v>2.791442</c:v>
                </c:pt>
                <c:pt idx="33193">
                  <c:v>2.8073329999999999</c:v>
                </c:pt>
                <c:pt idx="33194">
                  <c:v>3.0216059999999998</c:v>
                </c:pt>
                <c:pt idx="33195">
                  <c:v>2.9388100000000001</c:v>
                </c:pt>
                <c:pt idx="33196">
                  <c:v>2.769685</c:v>
                </c:pt>
                <c:pt idx="33197">
                  <c:v>2.6361400000000001</c:v>
                </c:pt>
                <c:pt idx="33198">
                  <c:v>2.6015220000000001</c:v>
                </c:pt>
                <c:pt idx="33199">
                  <c:v>2.5701489999999998</c:v>
                </c:pt>
                <c:pt idx="33200">
                  <c:v>2.5625520000000002</c:v>
                </c:pt>
                <c:pt idx="33201">
                  <c:v>2.6154410000000001</c:v>
                </c:pt>
                <c:pt idx="33202">
                  <c:v>2.6626810000000001</c:v>
                </c:pt>
                <c:pt idx="33203">
                  <c:v>2.7179259999999998</c:v>
                </c:pt>
                <c:pt idx="33204">
                  <c:v>2.6825380000000001</c:v>
                </c:pt>
                <c:pt idx="33205">
                  <c:v>2.6294330000000001</c:v>
                </c:pt>
                <c:pt idx="33206">
                  <c:v>2.6394579999999999</c:v>
                </c:pt>
                <c:pt idx="33207">
                  <c:v>2.7061459999999999</c:v>
                </c:pt>
                <c:pt idx="33208">
                  <c:v>2.7278069999999999</c:v>
                </c:pt>
                <c:pt idx="33209">
                  <c:v>2.7843499999999999</c:v>
                </c:pt>
                <c:pt idx="33210">
                  <c:v>2.8292820000000001</c:v>
                </c:pt>
                <c:pt idx="33211">
                  <c:v>2.8109389999999999</c:v>
                </c:pt>
                <c:pt idx="33212">
                  <c:v>2.805434</c:v>
                </c:pt>
                <c:pt idx="33213">
                  <c:v>2.7561499999999999</c:v>
                </c:pt>
                <c:pt idx="33214">
                  <c:v>2.7553809999999999</c:v>
                </c:pt>
                <c:pt idx="33215">
                  <c:v>2.8270219999999999</c:v>
                </c:pt>
                <c:pt idx="33216">
                  <c:v>2.842384</c:v>
                </c:pt>
                <c:pt idx="33217">
                  <c:v>2.820411</c:v>
                </c:pt>
                <c:pt idx="33218">
                  <c:v>2.8273100000000002</c:v>
                </c:pt>
                <c:pt idx="33219">
                  <c:v>2.8774350000000002</c:v>
                </c:pt>
                <c:pt idx="33220">
                  <c:v>2.8972199999999999</c:v>
                </c:pt>
                <c:pt idx="33221">
                  <c:v>2.944652</c:v>
                </c:pt>
                <c:pt idx="33222">
                  <c:v>2.9522010000000001</c:v>
                </c:pt>
                <c:pt idx="33223">
                  <c:v>2.8348589999999998</c:v>
                </c:pt>
                <c:pt idx="33224">
                  <c:v>2.7527370000000002</c:v>
                </c:pt>
                <c:pt idx="33225">
                  <c:v>2.7563430000000002</c:v>
                </c:pt>
                <c:pt idx="33226">
                  <c:v>2.7988460000000002</c:v>
                </c:pt>
                <c:pt idx="33227">
                  <c:v>2.8089909999999998</c:v>
                </c:pt>
                <c:pt idx="33228">
                  <c:v>2.7776909999999999</c:v>
                </c:pt>
                <c:pt idx="33229">
                  <c:v>2.745476</c:v>
                </c:pt>
                <c:pt idx="33230">
                  <c:v>2.7644199999999999</c:v>
                </c:pt>
                <c:pt idx="33231">
                  <c:v>2.8214199999999998</c:v>
                </c:pt>
                <c:pt idx="33232">
                  <c:v>2.8360129999999999</c:v>
                </c:pt>
                <c:pt idx="33233">
                  <c:v>2.8605100000000001</c:v>
                </c:pt>
                <c:pt idx="33234">
                  <c:v>2.8580580000000002</c:v>
                </c:pt>
                <c:pt idx="33235">
                  <c:v>2.8265169999999999</c:v>
                </c:pt>
                <c:pt idx="33236">
                  <c:v>2.7722090000000001</c:v>
                </c:pt>
                <c:pt idx="33237">
                  <c:v>2.7355960000000001</c:v>
                </c:pt>
                <c:pt idx="33238">
                  <c:v>2.8154340000000002</c:v>
                </c:pt>
                <c:pt idx="33239">
                  <c:v>2.7524959999999998</c:v>
                </c:pt>
                <c:pt idx="33240">
                  <c:v>2.7089829999999999</c:v>
                </c:pt>
                <c:pt idx="33241">
                  <c:v>2.7004969999999999</c:v>
                </c:pt>
                <c:pt idx="33242">
                  <c:v>2.7197529999999999</c:v>
                </c:pt>
                <c:pt idx="33243">
                  <c:v>2.713695</c:v>
                </c:pt>
                <c:pt idx="33244">
                  <c:v>2.6775859999999998</c:v>
                </c:pt>
                <c:pt idx="33245">
                  <c:v>2.7404760000000001</c:v>
                </c:pt>
                <c:pt idx="33246">
                  <c:v>2.8472879999999998</c:v>
                </c:pt>
                <c:pt idx="33247">
                  <c:v>2.8793579999999999</c:v>
                </c:pt>
                <c:pt idx="33248">
                  <c:v>2.7762959999999999</c:v>
                </c:pt>
                <c:pt idx="33249">
                  <c:v>2.7526160000000002</c:v>
                </c:pt>
                <c:pt idx="33250">
                  <c:v>2.7840859999999998</c:v>
                </c:pt>
                <c:pt idx="33251">
                  <c:v>2.8116119999999998</c:v>
                </c:pt>
                <c:pt idx="33252">
                  <c:v>2.8341620000000001</c:v>
                </c:pt>
                <c:pt idx="33253">
                  <c:v>2.830219</c:v>
                </c:pt>
                <c:pt idx="33254">
                  <c:v>2.7782439999999999</c:v>
                </c:pt>
                <c:pt idx="33255">
                  <c:v>2.7283119999999998</c:v>
                </c:pt>
                <c:pt idx="33256">
                  <c:v>2.658401</c:v>
                </c:pt>
                <c:pt idx="33257">
                  <c:v>2.6203940000000001</c:v>
                </c:pt>
                <c:pt idx="33258">
                  <c:v>2.7206429999999999</c:v>
                </c:pt>
                <c:pt idx="33259">
                  <c:v>2.8410380000000002</c:v>
                </c:pt>
                <c:pt idx="33260">
                  <c:v>2.9008509999999998</c:v>
                </c:pt>
                <c:pt idx="33261">
                  <c:v>2.85087</c:v>
                </c:pt>
                <c:pt idx="33262">
                  <c:v>2.7638669999999999</c:v>
                </c:pt>
                <c:pt idx="33263">
                  <c:v>2.6816970000000002</c:v>
                </c:pt>
                <c:pt idx="33264">
                  <c:v>2.620946</c:v>
                </c:pt>
                <c:pt idx="33265">
                  <c:v>2.5997189999999999</c:v>
                </c:pt>
                <c:pt idx="33266">
                  <c:v>2.6223649999999998</c:v>
                </c:pt>
                <c:pt idx="33267">
                  <c:v>2.7578330000000002</c:v>
                </c:pt>
                <c:pt idx="33268">
                  <c:v>2.8762569999999998</c:v>
                </c:pt>
                <c:pt idx="33269">
                  <c:v>2.8562310000000002</c:v>
                </c:pt>
                <c:pt idx="33270">
                  <c:v>2.771801</c:v>
                </c:pt>
                <c:pt idx="33271">
                  <c:v>2.6746050000000001</c:v>
                </c:pt>
                <c:pt idx="33272">
                  <c:v>2.6421739999999998</c:v>
                </c:pt>
                <c:pt idx="33273">
                  <c:v>2.6488339999999999</c:v>
                </c:pt>
                <c:pt idx="33274">
                  <c:v>2.5738029999999998</c:v>
                </c:pt>
                <c:pt idx="33275">
                  <c:v>2.5457719999999999</c:v>
                </c:pt>
                <c:pt idx="33276">
                  <c:v>2.6002239999999999</c:v>
                </c:pt>
                <c:pt idx="33277">
                  <c:v>2.7352829999999999</c:v>
                </c:pt>
                <c:pt idx="33278">
                  <c:v>2.8496199999999998</c:v>
                </c:pt>
                <c:pt idx="33279">
                  <c:v>2.9625379999999999</c:v>
                </c:pt>
                <c:pt idx="33280">
                  <c:v>3.0543969999999998</c:v>
                </c:pt>
                <c:pt idx="33281">
                  <c:v>3.0509110000000002</c:v>
                </c:pt>
                <c:pt idx="33282">
                  <c:v>2.9800879999999998</c:v>
                </c:pt>
                <c:pt idx="33283">
                  <c:v>2.8539949999999998</c:v>
                </c:pt>
                <c:pt idx="33284">
                  <c:v>2.8829159999999998</c:v>
                </c:pt>
                <c:pt idx="33285">
                  <c:v>2.9552779999999998</c:v>
                </c:pt>
                <c:pt idx="33286">
                  <c:v>2.8840460000000001</c:v>
                </c:pt>
                <c:pt idx="33287">
                  <c:v>2.8603420000000002</c:v>
                </c:pt>
                <c:pt idx="33288">
                  <c:v>2.8430569999999999</c:v>
                </c:pt>
                <c:pt idx="33289">
                  <c:v>2.8114439999999998</c:v>
                </c:pt>
                <c:pt idx="33290">
                  <c:v>2.7882440000000002</c:v>
                </c:pt>
                <c:pt idx="33291">
                  <c:v>2.7454040000000002</c:v>
                </c:pt>
                <c:pt idx="33292">
                  <c:v>2.7470150000000002</c:v>
                </c:pt>
                <c:pt idx="33293">
                  <c:v>2.718359</c:v>
                </c:pt>
                <c:pt idx="33294">
                  <c:v>2.6399870000000001</c:v>
                </c:pt>
                <c:pt idx="33295">
                  <c:v>2.6343369999999999</c:v>
                </c:pt>
                <c:pt idx="33296">
                  <c:v>2.6520790000000001</c:v>
                </c:pt>
                <c:pt idx="33297">
                  <c:v>2.6599879999999998</c:v>
                </c:pt>
                <c:pt idx="33298">
                  <c:v>2.6881400000000002</c:v>
                </c:pt>
                <c:pt idx="33299">
                  <c:v>2.760526</c:v>
                </c:pt>
                <c:pt idx="33300">
                  <c:v>2.8934220000000002</c:v>
                </c:pt>
                <c:pt idx="33301">
                  <c:v>2.9403250000000001</c:v>
                </c:pt>
                <c:pt idx="33302">
                  <c:v>2.9398200000000001</c:v>
                </c:pt>
                <c:pt idx="33303">
                  <c:v>2.8532739999999999</c:v>
                </c:pt>
                <c:pt idx="33304">
                  <c:v>2.754203</c:v>
                </c:pt>
                <c:pt idx="33305">
                  <c:v>2.7649249999999999</c:v>
                </c:pt>
                <c:pt idx="33306">
                  <c:v>2.7987259999999998</c:v>
                </c:pt>
                <c:pt idx="33307">
                  <c:v>2.7943509999999998</c:v>
                </c:pt>
                <c:pt idx="33308">
                  <c:v>2.8091119999999998</c:v>
                </c:pt>
                <c:pt idx="33309">
                  <c:v>2.8117079999999999</c:v>
                </c:pt>
                <c:pt idx="33310">
                  <c:v>2.780624</c:v>
                </c:pt>
                <c:pt idx="33311">
                  <c:v>2.74288</c:v>
                </c:pt>
                <c:pt idx="33312">
                  <c:v>2.7807919999999999</c:v>
                </c:pt>
                <c:pt idx="33313">
                  <c:v>2.8380079999999999</c:v>
                </c:pt>
                <c:pt idx="33314">
                  <c:v>2.847048</c:v>
                </c:pt>
                <c:pt idx="33315">
                  <c:v>2.8377680000000001</c:v>
                </c:pt>
                <c:pt idx="33316">
                  <c:v>2.8017069999999999</c:v>
                </c:pt>
                <c:pt idx="33317">
                  <c:v>2.7624010000000001</c:v>
                </c:pt>
                <c:pt idx="33318">
                  <c:v>2.7724500000000001</c:v>
                </c:pt>
                <c:pt idx="33319">
                  <c:v>2.8267820000000001</c:v>
                </c:pt>
                <c:pt idx="33320">
                  <c:v>2.8285119999999999</c:v>
                </c:pt>
                <c:pt idx="33321">
                  <c:v>2.804376</c:v>
                </c:pt>
                <c:pt idx="33322">
                  <c:v>2.8219970000000001</c:v>
                </c:pt>
                <c:pt idx="33323">
                  <c:v>2.8148089999999999</c:v>
                </c:pt>
                <c:pt idx="33324">
                  <c:v>2.7595879999999999</c:v>
                </c:pt>
                <c:pt idx="33325">
                  <c:v>2.6926830000000002</c:v>
                </c:pt>
                <c:pt idx="33326">
                  <c:v>2.7160989999999998</c:v>
                </c:pt>
                <c:pt idx="33327">
                  <c:v>2.8350520000000001</c:v>
                </c:pt>
                <c:pt idx="33328">
                  <c:v>2.8670249999999999</c:v>
                </c:pt>
                <c:pt idx="33329">
                  <c:v>2.8320699999999999</c:v>
                </c:pt>
                <c:pt idx="33330">
                  <c:v>2.7887490000000001</c:v>
                </c:pt>
                <c:pt idx="33331">
                  <c:v>2.7432409999999998</c:v>
                </c:pt>
                <c:pt idx="33332">
                  <c:v>2.7182390000000001</c:v>
                </c:pt>
                <c:pt idx="33333">
                  <c:v>2.7134299999999998</c:v>
                </c:pt>
                <c:pt idx="33334">
                  <c:v>2.6526559999999999</c:v>
                </c:pt>
                <c:pt idx="33335">
                  <c:v>2.6507329999999998</c:v>
                </c:pt>
                <c:pt idx="33336">
                  <c:v>2.7639399999999998</c:v>
                </c:pt>
                <c:pt idx="33337">
                  <c:v>2.883613</c:v>
                </c:pt>
                <c:pt idx="33338">
                  <c:v>2.9140730000000001</c:v>
                </c:pt>
                <c:pt idx="33339">
                  <c:v>2.7241759999999999</c:v>
                </c:pt>
                <c:pt idx="33340">
                  <c:v>2.6817690000000001</c:v>
                </c:pt>
                <c:pt idx="33341">
                  <c:v>2.7688440000000001</c:v>
                </c:pt>
                <c:pt idx="33342">
                  <c:v>2.8574329999999999</c:v>
                </c:pt>
                <c:pt idx="33343">
                  <c:v>2.902822</c:v>
                </c:pt>
                <c:pt idx="33344">
                  <c:v>2.8631310000000001</c:v>
                </c:pt>
                <c:pt idx="33345">
                  <c:v>2.8091599999999999</c:v>
                </c:pt>
                <c:pt idx="33346">
                  <c:v>2.7350189999999999</c:v>
                </c:pt>
                <c:pt idx="33347">
                  <c:v>2.671888</c:v>
                </c:pt>
                <c:pt idx="33348">
                  <c:v>2.6176529999999998</c:v>
                </c:pt>
                <c:pt idx="33349">
                  <c:v>2.5800049999999999</c:v>
                </c:pt>
                <c:pt idx="33350">
                  <c:v>2.5220199999999999</c:v>
                </c:pt>
                <c:pt idx="33351">
                  <c:v>2.5270440000000001</c:v>
                </c:pt>
                <c:pt idx="33352">
                  <c:v>2.6009690000000001</c:v>
                </c:pt>
                <c:pt idx="33353">
                  <c:v>2.739827</c:v>
                </c:pt>
                <c:pt idx="33354">
                  <c:v>2.8468550000000001</c:v>
                </c:pt>
                <c:pt idx="33355">
                  <c:v>2.936887</c:v>
                </c:pt>
                <c:pt idx="33356">
                  <c:v>2.9619369999999998</c:v>
                </c:pt>
                <c:pt idx="33357">
                  <c:v>2.9022209999999999</c:v>
                </c:pt>
                <c:pt idx="33358">
                  <c:v>2.7833160000000001</c:v>
                </c:pt>
                <c:pt idx="33359">
                  <c:v>2.8177660000000002</c:v>
                </c:pt>
                <c:pt idx="33360">
                  <c:v>2.8670490000000002</c:v>
                </c:pt>
                <c:pt idx="33361">
                  <c:v>2.8558469999999998</c:v>
                </c:pt>
                <c:pt idx="33362">
                  <c:v>2.825507</c:v>
                </c:pt>
                <c:pt idx="33363">
                  <c:v>2.7907929999999999</c:v>
                </c:pt>
                <c:pt idx="33364">
                  <c:v>2.813415</c:v>
                </c:pt>
                <c:pt idx="33365">
                  <c:v>2.8238729999999999</c:v>
                </c:pt>
                <c:pt idx="33366">
                  <c:v>2.8290649999999999</c:v>
                </c:pt>
                <c:pt idx="33367">
                  <c:v>2.8366380000000002</c:v>
                </c:pt>
                <c:pt idx="33368">
                  <c:v>2.847216</c:v>
                </c:pt>
                <c:pt idx="33369">
                  <c:v>2.8318300000000001</c:v>
                </c:pt>
                <c:pt idx="33370">
                  <c:v>2.7830279999999998</c:v>
                </c:pt>
                <c:pt idx="33371">
                  <c:v>2.7352590000000001</c:v>
                </c:pt>
                <c:pt idx="33372">
                  <c:v>2.7323740000000001</c:v>
                </c:pt>
                <c:pt idx="33373">
                  <c:v>2.7648290000000002</c:v>
                </c:pt>
                <c:pt idx="33374">
                  <c:v>2.7812009999999998</c:v>
                </c:pt>
                <c:pt idx="33375">
                  <c:v>2.834667</c:v>
                </c:pt>
                <c:pt idx="33376">
                  <c:v>2.8817620000000002</c:v>
                </c:pt>
                <c:pt idx="33377">
                  <c:v>2.887003</c:v>
                </c:pt>
                <c:pt idx="33378">
                  <c:v>2.8538749999999999</c:v>
                </c:pt>
                <c:pt idx="33379">
                  <c:v>2.8526250000000002</c:v>
                </c:pt>
                <c:pt idx="33380">
                  <c:v>2.8005770000000001</c:v>
                </c:pt>
                <c:pt idx="33381">
                  <c:v>2.7723300000000002</c:v>
                </c:pt>
                <c:pt idx="33382">
                  <c:v>2.7748539999999999</c:v>
                </c:pt>
                <c:pt idx="33383">
                  <c:v>2.7773539999999999</c:v>
                </c:pt>
                <c:pt idx="33384">
                  <c:v>2.8187760000000002</c:v>
                </c:pt>
                <c:pt idx="33385">
                  <c:v>2.8906329999999998</c:v>
                </c:pt>
                <c:pt idx="33386">
                  <c:v>2.7990149999999998</c:v>
                </c:pt>
                <c:pt idx="33387">
                  <c:v>2.7868019999999998</c:v>
                </c:pt>
                <c:pt idx="33388">
                  <c:v>2.7969710000000001</c:v>
                </c:pt>
                <c:pt idx="33389">
                  <c:v>2.7379280000000001</c:v>
                </c:pt>
                <c:pt idx="33390">
                  <c:v>2.80077</c:v>
                </c:pt>
                <c:pt idx="33391">
                  <c:v>2.8045439999999999</c:v>
                </c:pt>
                <c:pt idx="33392">
                  <c:v>2.774349</c:v>
                </c:pt>
                <c:pt idx="33393">
                  <c:v>2.7557420000000001</c:v>
                </c:pt>
                <c:pt idx="33394">
                  <c:v>2.755814</c:v>
                </c:pt>
                <c:pt idx="33395">
                  <c:v>2.736221</c:v>
                </c:pt>
                <c:pt idx="33396">
                  <c:v>2.7159070000000001</c:v>
                </c:pt>
                <c:pt idx="33397">
                  <c:v>2.7071079999999998</c:v>
                </c:pt>
                <c:pt idx="33398">
                  <c:v>2.729009</c:v>
                </c:pt>
                <c:pt idx="33399">
                  <c:v>2.6836199999999999</c:v>
                </c:pt>
                <c:pt idx="33400">
                  <c:v>2.6665749999999999</c:v>
                </c:pt>
                <c:pt idx="33401">
                  <c:v>2.739827</c:v>
                </c:pt>
                <c:pt idx="33402">
                  <c:v>2.851591</c:v>
                </c:pt>
                <c:pt idx="33403">
                  <c:v>2.9078460000000002</c:v>
                </c:pt>
                <c:pt idx="33404">
                  <c:v>2.8507980000000002</c:v>
                </c:pt>
                <c:pt idx="33405">
                  <c:v>2.7356199999999999</c:v>
                </c:pt>
                <c:pt idx="33406">
                  <c:v>2.7642760000000002</c:v>
                </c:pt>
                <c:pt idx="33407">
                  <c:v>2.834619</c:v>
                </c:pt>
                <c:pt idx="33408">
                  <c:v>2.8302429999999998</c:v>
                </c:pt>
                <c:pt idx="33409">
                  <c:v>2.802308</c:v>
                </c:pt>
                <c:pt idx="33410">
                  <c:v>2.7919710000000002</c:v>
                </c:pt>
                <c:pt idx="33411">
                  <c:v>2.8482500000000002</c:v>
                </c:pt>
                <c:pt idx="33412">
                  <c:v>2.9092169999999999</c:v>
                </c:pt>
                <c:pt idx="33413">
                  <c:v>2.914698</c:v>
                </c:pt>
                <c:pt idx="33414">
                  <c:v>2.829113</c:v>
                </c:pt>
                <c:pt idx="33415">
                  <c:v>2.7874989999999999</c:v>
                </c:pt>
                <c:pt idx="33416">
                  <c:v>2.7984619999999998</c:v>
                </c:pt>
                <c:pt idx="33417">
                  <c:v>2.841326</c:v>
                </c:pt>
                <c:pt idx="33418">
                  <c:v>2.8930850000000001</c:v>
                </c:pt>
                <c:pt idx="33419">
                  <c:v>2.8939270000000001</c:v>
                </c:pt>
                <c:pt idx="33420">
                  <c:v>2.8217810000000001</c:v>
                </c:pt>
                <c:pt idx="33421">
                  <c:v>2.7492030000000001</c:v>
                </c:pt>
                <c:pt idx="33422">
                  <c:v>2.7416779999999998</c:v>
                </c:pt>
                <c:pt idx="33423">
                  <c:v>2.7433130000000001</c:v>
                </c:pt>
                <c:pt idx="33424">
                  <c:v>2.7530969999999999</c:v>
                </c:pt>
                <c:pt idx="33425">
                  <c:v>2.6947269999999999</c:v>
                </c:pt>
                <c:pt idx="33426">
                  <c:v>2.6216680000000001</c:v>
                </c:pt>
                <c:pt idx="33427">
                  <c:v>2.681889</c:v>
                </c:pt>
                <c:pt idx="33428">
                  <c:v>2.7201379999999999</c:v>
                </c:pt>
                <c:pt idx="33429">
                  <c:v>2.7500200000000001</c:v>
                </c:pt>
                <c:pt idx="33430">
                  <c:v>2.7679299999999998</c:v>
                </c:pt>
                <c:pt idx="33431">
                  <c:v>2.72533</c:v>
                </c:pt>
                <c:pt idx="33432">
                  <c:v>2.7288160000000001</c:v>
                </c:pt>
                <c:pt idx="33433">
                  <c:v>2.8049050000000002</c:v>
                </c:pt>
                <c:pt idx="33434">
                  <c:v>2.8260839999999998</c:v>
                </c:pt>
                <c:pt idx="33435">
                  <c:v>2.732615</c:v>
                </c:pt>
                <c:pt idx="33436">
                  <c:v>2.7713679999999998</c:v>
                </c:pt>
                <c:pt idx="33437">
                  <c:v>2.8595250000000001</c:v>
                </c:pt>
                <c:pt idx="33438">
                  <c:v>2.9006340000000002</c:v>
                </c:pt>
                <c:pt idx="33439">
                  <c:v>2.8879169999999998</c:v>
                </c:pt>
                <c:pt idx="33440">
                  <c:v>2.8489230000000001</c:v>
                </c:pt>
                <c:pt idx="33441">
                  <c:v>2.8803200000000002</c:v>
                </c:pt>
                <c:pt idx="33442">
                  <c:v>2.8984939999999999</c:v>
                </c:pt>
                <c:pt idx="33443">
                  <c:v>2.8666170000000002</c:v>
                </c:pt>
                <c:pt idx="33444">
                  <c:v>2.8290169999999999</c:v>
                </c:pt>
                <c:pt idx="33445">
                  <c:v>2.834571</c:v>
                </c:pt>
                <c:pt idx="33446">
                  <c:v>2.8500529999999999</c:v>
                </c:pt>
                <c:pt idx="33447">
                  <c:v>2.8216130000000001</c:v>
                </c:pt>
                <c:pt idx="33448">
                  <c:v>2.7711039999999998</c:v>
                </c:pt>
                <c:pt idx="33449">
                  <c:v>2.7589389999999998</c:v>
                </c:pt>
                <c:pt idx="33450">
                  <c:v>2.7027079999999999</c:v>
                </c:pt>
                <c:pt idx="33451">
                  <c:v>2.707036</c:v>
                </c:pt>
                <c:pt idx="33452">
                  <c:v>2.7288890000000001</c:v>
                </c:pt>
                <c:pt idx="33453">
                  <c:v>2.7453080000000001</c:v>
                </c:pt>
                <c:pt idx="33454">
                  <c:v>2.811131</c:v>
                </c:pt>
                <c:pt idx="33455">
                  <c:v>2.8202419999999999</c:v>
                </c:pt>
                <c:pt idx="33456">
                  <c:v>2.8727469999999999</c:v>
                </c:pt>
                <c:pt idx="33457">
                  <c:v>2.9419360000000001</c:v>
                </c:pt>
                <c:pt idx="33458">
                  <c:v>2.9527540000000001</c:v>
                </c:pt>
                <c:pt idx="33459">
                  <c:v>2.86842</c:v>
                </c:pt>
                <c:pt idx="33460">
                  <c:v>2.7730510000000002</c:v>
                </c:pt>
                <c:pt idx="33461">
                  <c:v>2.7411729999999999</c:v>
                </c:pt>
                <c:pt idx="33462">
                  <c:v>2.7571840000000001</c:v>
                </c:pt>
                <c:pt idx="33463">
                  <c:v>2.7468469999999998</c:v>
                </c:pt>
                <c:pt idx="33464">
                  <c:v>2.7924760000000002</c:v>
                </c:pt>
                <c:pt idx="33465">
                  <c:v>2.8215409999999999</c:v>
                </c:pt>
                <c:pt idx="33466">
                  <c:v>2.834066</c:v>
                </c:pt>
                <c:pt idx="33467">
                  <c:v>2.81541</c:v>
                </c:pt>
                <c:pt idx="33468">
                  <c:v>2.779061</c:v>
                </c:pt>
                <c:pt idx="33469">
                  <c:v>2.7371819999999998</c:v>
                </c:pt>
                <c:pt idx="33470">
                  <c:v>2.6607090000000002</c:v>
                </c:pt>
                <c:pt idx="33471">
                  <c:v>2.6629450000000001</c:v>
                </c:pt>
                <c:pt idx="33472">
                  <c:v>2.7636509999999999</c:v>
                </c:pt>
                <c:pt idx="33473">
                  <c:v>2.8156750000000001</c:v>
                </c:pt>
                <c:pt idx="33474">
                  <c:v>2.795817</c:v>
                </c:pt>
                <c:pt idx="33475">
                  <c:v>2.7735799999999999</c:v>
                </c:pt>
                <c:pt idx="33476">
                  <c:v>2.8059379999999998</c:v>
                </c:pt>
                <c:pt idx="33477">
                  <c:v>2.8302670000000001</c:v>
                </c:pt>
                <c:pt idx="33478">
                  <c:v>2.7863449999999998</c:v>
                </c:pt>
                <c:pt idx="33479">
                  <c:v>2.8232240000000002</c:v>
                </c:pt>
                <c:pt idx="33480">
                  <c:v>2.9075099999999998</c:v>
                </c:pt>
                <c:pt idx="33481">
                  <c:v>2.9439790000000001</c:v>
                </c:pt>
                <c:pt idx="33482">
                  <c:v>2.9096009999999999</c:v>
                </c:pt>
                <c:pt idx="33483">
                  <c:v>2.8480089999999998</c:v>
                </c:pt>
                <c:pt idx="33484">
                  <c:v>2.810073</c:v>
                </c:pt>
                <c:pt idx="33485">
                  <c:v>2.8188719999999998</c:v>
                </c:pt>
                <c:pt idx="33486">
                  <c:v>2.8432490000000001</c:v>
                </c:pt>
                <c:pt idx="33487">
                  <c:v>2.8019240000000001</c:v>
                </c:pt>
                <c:pt idx="33488">
                  <c:v>2.7422070000000001</c:v>
                </c:pt>
                <c:pt idx="33489">
                  <c:v>2.6825619999999999</c:v>
                </c:pt>
                <c:pt idx="33490">
                  <c:v>2.7171080000000001</c:v>
                </c:pt>
                <c:pt idx="33491">
                  <c:v>2.747544</c:v>
                </c:pt>
                <c:pt idx="33492">
                  <c:v>2.7415099999999999</c:v>
                </c:pt>
                <c:pt idx="33493">
                  <c:v>2.7144400000000002</c:v>
                </c:pt>
                <c:pt idx="33494">
                  <c:v>2.7565110000000002</c:v>
                </c:pt>
                <c:pt idx="33495">
                  <c:v>2.832551</c:v>
                </c:pt>
                <c:pt idx="33496">
                  <c:v>2.828945</c:v>
                </c:pt>
                <c:pt idx="33497">
                  <c:v>2.781177</c:v>
                </c:pt>
                <c:pt idx="33498">
                  <c:v>2.6832349999999998</c:v>
                </c:pt>
                <c:pt idx="33499">
                  <c:v>2.6193360000000001</c:v>
                </c:pt>
                <c:pt idx="33500">
                  <c:v>2.7057129999999998</c:v>
                </c:pt>
                <c:pt idx="33501">
                  <c:v>2.8470960000000001</c:v>
                </c:pt>
                <c:pt idx="33502">
                  <c:v>2.842768</c:v>
                </c:pt>
                <c:pt idx="33503">
                  <c:v>2.810867</c:v>
                </c:pt>
                <c:pt idx="33504">
                  <c:v>2.8708480000000001</c:v>
                </c:pt>
                <c:pt idx="33505">
                  <c:v>2.894768</c:v>
                </c:pt>
                <c:pt idx="33506">
                  <c:v>2.7851910000000002</c:v>
                </c:pt>
                <c:pt idx="33507">
                  <c:v>2.7169159999999999</c:v>
                </c:pt>
                <c:pt idx="33508">
                  <c:v>2.7395139999999998</c:v>
                </c:pt>
                <c:pt idx="33509">
                  <c:v>2.7683149999999999</c:v>
                </c:pt>
                <c:pt idx="33510">
                  <c:v>2.869021</c:v>
                </c:pt>
                <c:pt idx="33511">
                  <c:v>2.881907</c:v>
                </c:pt>
                <c:pt idx="33512">
                  <c:v>2.878781</c:v>
                </c:pt>
                <c:pt idx="33513">
                  <c:v>2.8552940000000002</c:v>
                </c:pt>
                <c:pt idx="33514">
                  <c:v>2.875464</c:v>
                </c:pt>
                <c:pt idx="33515">
                  <c:v>2.9263819999999998</c:v>
                </c:pt>
                <c:pt idx="33516">
                  <c:v>2.8928449999999999</c:v>
                </c:pt>
                <c:pt idx="33517">
                  <c:v>2.834571</c:v>
                </c:pt>
                <c:pt idx="33518">
                  <c:v>2.79738</c:v>
                </c:pt>
                <c:pt idx="33519">
                  <c:v>2.772065</c:v>
                </c:pt>
                <c:pt idx="33520">
                  <c:v>2.7241279999999999</c:v>
                </c:pt>
                <c:pt idx="33521">
                  <c:v>2.7116509999999998</c:v>
                </c:pt>
                <c:pt idx="33522">
                  <c:v>2.713743</c:v>
                </c:pt>
                <c:pt idx="33523">
                  <c:v>2.728672</c:v>
                </c:pt>
                <c:pt idx="33524">
                  <c:v>2.7728830000000002</c:v>
                </c:pt>
                <c:pt idx="33525">
                  <c:v>2.7757429999999998</c:v>
                </c:pt>
                <c:pt idx="33526">
                  <c:v>2.810746</c:v>
                </c:pt>
                <c:pt idx="33527">
                  <c:v>2.9471530000000001</c:v>
                </c:pt>
                <c:pt idx="33528">
                  <c:v>3.0003540000000002</c:v>
                </c:pt>
                <c:pt idx="33529">
                  <c:v>2.9421279999999999</c:v>
                </c:pt>
                <c:pt idx="33530">
                  <c:v>2.8192810000000001</c:v>
                </c:pt>
                <c:pt idx="33531">
                  <c:v>2.7037659999999999</c:v>
                </c:pt>
                <c:pt idx="33532">
                  <c:v>2.653762</c:v>
                </c:pt>
                <c:pt idx="33533">
                  <c:v>2.7200169999999999</c:v>
                </c:pt>
                <c:pt idx="33534">
                  <c:v>2.8417110000000001</c:v>
                </c:pt>
                <c:pt idx="33535">
                  <c:v>2.8593320000000002</c:v>
                </c:pt>
                <c:pt idx="33536">
                  <c:v>2.9073889999999998</c:v>
                </c:pt>
                <c:pt idx="33537">
                  <c:v>2.9383059999999999</c:v>
                </c:pt>
                <c:pt idx="33538">
                  <c:v>2.9617209999999998</c:v>
                </c:pt>
                <c:pt idx="33539">
                  <c:v>2.974294</c:v>
                </c:pt>
                <c:pt idx="33540">
                  <c:v>2.9289779999999999</c:v>
                </c:pt>
                <c:pt idx="33541">
                  <c:v>2.8819789999999998</c:v>
                </c:pt>
                <c:pt idx="33542">
                  <c:v>2.8043040000000001</c:v>
                </c:pt>
                <c:pt idx="33543">
                  <c:v>2.7699980000000002</c:v>
                </c:pt>
                <c:pt idx="33544">
                  <c:v>2.81142</c:v>
                </c:pt>
                <c:pt idx="33545">
                  <c:v>2.786225</c:v>
                </c:pt>
                <c:pt idx="33546">
                  <c:v>2.7449240000000001</c:v>
                </c:pt>
                <c:pt idx="33547">
                  <c:v>2.6756150000000001</c:v>
                </c:pt>
                <c:pt idx="33548">
                  <c:v>2.578274</c:v>
                </c:pt>
                <c:pt idx="33549">
                  <c:v>2.6056080000000001</c:v>
                </c:pt>
                <c:pt idx="33550">
                  <c:v>2.6853509999999998</c:v>
                </c:pt>
                <c:pt idx="33551">
                  <c:v>2.7619199999999999</c:v>
                </c:pt>
                <c:pt idx="33552">
                  <c:v>2.7753350000000001</c:v>
                </c:pt>
                <c:pt idx="33553">
                  <c:v>2.7720410000000002</c:v>
                </c:pt>
                <c:pt idx="33554">
                  <c:v>2.782114</c:v>
                </c:pt>
                <c:pt idx="33555">
                  <c:v>2.7361249999999999</c:v>
                </c:pt>
                <c:pt idx="33556">
                  <c:v>2.692323</c:v>
                </c:pt>
                <c:pt idx="33557">
                  <c:v>2.6895099999999998</c:v>
                </c:pt>
                <c:pt idx="33558">
                  <c:v>2.7630499999999998</c:v>
                </c:pt>
                <c:pt idx="33559">
                  <c:v>2.7837489999999998</c:v>
                </c:pt>
                <c:pt idx="33560">
                  <c:v>2.7745899999999999</c:v>
                </c:pt>
                <c:pt idx="33561">
                  <c:v>2.7714880000000002</c:v>
                </c:pt>
                <c:pt idx="33562">
                  <c:v>2.8232240000000002</c:v>
                </c:pt>
                <c:pt idx="33563">
                  <c:v>2.9259729999999999</c:v>
                </c:pt>
                <c:pt idx="33564">
                  <c:v>2.9030619999999998</c:v>
                </c:pt>
                <c:pt idx="33565">
                  <c:v>2.8654869999999999</c:v>
                </c:pt>
                <c:pt idx="33566">
                  <c:v>2.8762569999999998</c:v>
                </c:pt>
                <c:pt idx="33567">
                  <c:v>2.8463270000000001</c:v>
                </c:pt>
                <c:pt idx="33568">
                  <c:v>2.8576739999999998</c:v>
                </c:pt>
                <c:pt idx="33569">
                  <c:v>2.915924</c:v>
                </c:pt>
                <c:pt idx="33570">
                  <c:v>2.850365</c:v>
                </c:pt>
                <c:pt idx="33571">
                  <c:v>2.7971400000000002</c:v>
                </c:pt>
                <c:pt idx="33572">
                  <c:v>2.8265889999999998</c:v>
                </c:pt>
                <c:pt idx="33573">
                  <c:v>2.8394029999999999</c:v>
                </c:pt>
                <c:pt idx="33574">
                  <c:v>2.7899509999999998</c:v>
                </c:pt>
                <c:pt idx="33575">
                  <c:v>2.818127</c:v>
                </c:pt>
                <c:pt idx="33576">
                  <c:v>2.8129580000000001</c:v>
                </c:pt>
                <c:pt idx="33577">
                  <c:v>2.762521</c:v>
                </c:pt>
                <c:pt idx="33578">
                  <c:v>2.7606220000000001</c:v>
                </c:pt>
                <c:pt idx="33579">
                  <c:v>2.7443230000000001</c:v>
                </c:pt>
                <c:pt idx="33580">
                  <c:v>2.7277819999999999</c:v>
                </c:pt>
                <c:pt idx="33581">
                  <c:v>2.7118440000000001</c:v>
                </c:pt>
                <c:pt idx="33582">
                  <c:v>2.7026119999999998</c:v>
                </c:pt>
                <c:pt idx="33583">
                  <c:v>2.7756470000000002</c:v>
                </c:pt>
                <c:pt idx="33584">
                  <c:v>2.8388260000000001</c:v>
                </c:pt>
                <c:pt idx="33585">
                  <c:v>2.8612799999999998</c:v>
                </c:pt>
                <c:pt idx="33586">
                  <c:v>2.7873549999999998</c:v>
                </c:pt>
                <c:pt idx="33587">
                  <c:v>2.716075</c:v>
                </c:pt>
                <c:pt idx="33588">
                  <c:v>2.7499720000000001</c:v>
                </c:pt>
                <c:pt idx="33589">
                  <c:v>2.7703820000000001</c:v>
                </c:pt>
                <c:pt idx="33590">
                  <c:v>2.7970190000000001</c:v>
                </c:pt>
                <c:pt idx="33591">
                  <c:v>2.8437299999999999</c:v>
                </c:pt>
                <c:pt idx="33592">
                  <c:v>2.8763049999999999</c:v>
                </c:pt>
                <c:pt idx="33593">
                  <c:v>2.9131589999999998</c:v>
                </c:pt>
                <c:pt idx="33594">
                  <c:v>2.9324880000000002</c:v>
                </c:pt>
                <c:pt idx="33595">
                  <c:v>2.8996970000000002</c:v>
                </c:pt>
                <c:pt idx="33596">
                  <c:v>2.9088319999999999</c:v>
                </c:pt>
                <c:pt idx="33597">
                  <c:v>2.9199389999999998</c:v>
                </c:pt>
                <c:pt idx="33598">
                  <c:v>2.915251</c:v>
                </c:pt>
                <c:pt idx="33599">
                  <c:v>2.8948399999999999</c:v>
                </c:pt>
                <c:pt idx="33600">
                  <c:v>2.872579</c:v>
                </c:pt>
                <c:pt idx="33601">
                  <c:v>2.8791419999999999</c:v>
                </c:pt>
                <c:pt idx="33602">
                  <c:v>2.8604379999999998</c:v>
                </c:pt>
                <c:pt idx="33603">
                  <c:v>2.84111</c:v>
                </c:pt>
                <c:pt idx="33604">
                  <c:v>2.894768</c:v>
                </c:pt>
                <c:pt idx="33605">
                  <c:v>2.8768340000000001</c:v>
                </c:pt>
                <c:pt idx="33606">
                  <c:v>2.8106260000000001</c:v>
                </c:pt>
                <c:pt idx="33607">
                  <c:v>2.7400190000000002</c:v>
                </c:pt>
                <c:pt idx="33608">
                  <c:v>2.7080929999999999</c:v>
                </c:pt>
                <c:pt idx="33609">
                  <c:v>2.5877460000000001</c:v>
                </c:pt>
                <c:pt idx="33610">
                  <c:v>2.639602</c:v>
                </c:pt>
                <c:pt idx="33611">
                  <c:v>2.74776</c:v>
                </c:pt>
                <c:pt idx="33612">
                  <c:v>2.7883650000000002</c:v>
                </c:pt>
                <c:pt idx="33613">
                  <c:v>2.817237</c:v>
                </c:pt>
                <c:pt idx="33614">
                  <c:v>2.8905609999999999</c:v>
                </c:pt>
                <c:pt idx="33615">
                  <c:v>2.9248189999999998</c:v>
                </c:pt>
                <c:pt idx="33616">
                  <c:v>2.9174389999999999</c:v>
                </c:pt>
                <c:pt idx="33617">
                  <c:v>2.859861</c:v>
                </c:pt>
                <c:pt idx="33618">
                  <c:v>2.780383</c:v>
                </c:pt>
                <c:pt idx="33619">
                  <c:v>2.664917</c:v>
                </c:pt>
                <c:pt idx="33620">
                  <c:v>2.6395780000000002</c:v>
                </c:pt>
                <c:pt idx="33621">
                  <c:v>2.756583</c:v>
                </c:pt>
                <c:pt idx="33622">
                  <c:v>2.8809930000000001</c:v>
                </c:pt>
                <c:pt idx="33623">
                  <c:v>2.868852</c:v>
                </c:pt>
                <c:pt idx="33624">
                  <c:v>2.8419989999999999</c:v>
                </c:pt>
                <c:pt idx="33625">
                  <c:v>2.7814649999999999</c:v>
                </c:pt>
                <c:pt idx="33626">
                  <c:v>2.8091599999999999</c:v>
                </c:pt>
                <c:pt idx="33627">
                  <c:v>2.835556</c:v>
                </c:pt>
                <c:pt idx="33628">
                  <c:v>2.7985820000000001</c:v>
                </c:pt>
                <c:pt idx="33629">
                  <c:v>2.772113</c:v>
                </c:pt>
                <c:pt idx="33630">
                  <c:v>2.7935340000000002</c:v>
                </c:pt>
                <c:pt idx="33631">
                  <c:v>2.786826</c:v>
                </c:pt>
                <c:pt idx="33632">
                  <c:v>2.7125409999999999</c:v>
                </c:pt>
                <c:pt idx="33633">
                  <c:v>2.6479680000000001</c:v>
                </c:pt>
                <c:pt idx="33634">
                  <c:v>2.6430880000000001</c:v>
                </c:pt>
                <c:pt idx="33635">
                  <c:v>2.7086939999999999</c:v>
                </c:pt>
                <c:pt idx="33636">
                  <c:v>2.780624</c:v>
                </c:pt>
                <c:pt idx="33637">
                  <c:v>2.813968</c:v>
                </c:pt>
                <c:pt idx="33638">
                  <c:v>2.9023650000000001</c:v>
                </c:pt>
                <c:pt idx="33639">
                  <c:v>2.9617689999999999</c:v>
                </c:pt>
                <c:pt idx="33640">
                  <c:v>2.927848</c:v>
                </c:pt>
                <c:pt idx="33641">
                  <c:v>2.884118</c:v>
                </c:pt>
                <c:pt idx="33642">
                  <c:v>2.8486340000000001</c:v>
                </c:pt>
                <c:pt idx="33643">
                  <c:v>2.8469760000000002</c:v>
                </c:pt>
                <c:pt idx="33644">
                  <c:v>2.795601</c:v>
                </c:pt>
                <c:pt idx="33645">
                  <c:v>2.7132860000000001</c:v>
                </c:pt>
                <c:pt idx="33646">
                  <c:v>2.6768649999999998</c:v>
                </c:pt>
                <c:pt idx="33647">
                  <c:v>2.7123010000000001</c:v>
                </c:pt>
                <c:pt idx="33648">
                  <c:v>2.7318210000000001</c:v>
                </c:pt>
                <c:pt idx="33649">
                  <c:v>2.7319179999999998</c:v>
                </c:pt>
                <c:pt idx="33650">
                  <c:v>2.759636</c:v>
                </c:pt>
                <c:pt idx="33651">
                  <c:v>2.7505730000000002</c:v>
                </c:pt>
                <c:pt idx="33652">
                  <c:v>2.849812</c:v>
                </c:pt>
                <c:pt idx="33653">
                  <c:v>2.9638849999999999</c:v>
                </c:pt>
                <c:pt idx="33654">
                  <c:v>3.0369679999999999</c:v>
                </c:pt>
                <c:pt idx="33655">
                  <c:v>3.0262220000000002</c:v>
                </c:pt>
                <c:pt idx="33656">
                  <c:v>2.9421040000000001</c:v>
                </c:pt>
                <c:pt idx="33657">
                  <c:v>2.857145</c:v>
                </c:pt>
                <c:pt idx="33658">
                  <c:v>2.8185359999999999</c:v>
                </c:pt>
                <c:pt idx="33659">
                  <c:v>2.8256519999999998</c:v>
                </c:pt>
                <c:pt idx="33660">
                  <c:v>2.8403160000000001</c:v>
                </c:pt>
                <c:pt idx="33661">
                  <c:v>2.8226230000000001</c:v>
                </c:pt>
                <c:pt idx="33662">
                  <c:v>2.7848549999999999</c:v>
                </c:pt>
                <c:pt idx="33663">
                  <c:v>2.7566549999999999</c:v>
                </c:pt>
                <c:pt idx="33664">
                  <c:v>2.7263639999999998</c:v>
                </c:pt>
                <c:pt idx="33665">
                  <c:v>2.6678739999999999</c:v>
                </c:pt>
                <c:pt idx="33666">
                  <c:v>2.7093919999999998</c:v>
                </c:pt>
                <c:pt idx="33667">
                  <c:v>2.80464</c:v>
                </c:pt>
                <c:pt idx="33668">
                  <c:v>2.8661120000000002</c:v>
                </c:pt>
                <c:pt idx="33669">
                  <c:v>2.8832049999999998</c:v>
                </c:pt>
                <c:pt idx="33670">
                  <c:v>2.9013070000000001</c:v>
                </c:pt>
                <c:pt idx="33671">
                  <c:v>2.8990230000000001</c:v>
                </c:pt>
                <c:pt idx="33672">
                  <c:v>2.8905609999999999</c:v>
                </c:pt>
                <c:pt idx="33673">
                  <c:v>2.8492829999999998</c:v>
                </c:pt>
                <c:pt idx="33674">
                  <c:v>2.8293300000000001</c:v>
                </c:pt>
                <c:pt idx="33675">
                  <c:v>2.8055539999999999</c:v>
                </c:pt>
                <c:pt idx="33676">
                  <c:v>2.7833399999999999</c:v>
                </c:pt>
                <c:pt idx="33677">
                  <c:v>2.7631220000000001</c:v>
                </c:pt>
                <c:pt idx="33678">
                  <c:v>2.7428319999999999</c:v>
                </c:pt>
                <c:pt idx="33679">
                  <c:v>2.7330960000000002</c:v>
                </c:pt>
                <c:pt idx="33680">
                  <c:v>2.7580260000000001</c:v>
                </c:pt>
                <c:pt idx="33681">
                  <c:v>2.7779069999999999</c:v>
                </c:pt>
                <c:pt idx="33682">
                  <c:v>2.7824749999999998</c:v>
                </c:pt>
                <c:pt idx="33683">
                  <c:v>2.7603580000000001</c:v>
                </c:pt>
                <c:pt idx="33684">
                  <c:v>2.7546840000000001</c:v>
                </c:pt>
                <c:pt idx="33685">
                  <c:v>2.7357399999999998</c:v>
                </c:pt>
                <c:pt idx="33686">
                  <c:v>2.7300900000000001</c:v>
                </c:pt>
                <c:pt idx="33687">
                  <c:v>2.7513899999999998</c:v>
                </c:pt>
                <c:pt idx="33688">
                  <c:v>2.7825950000000002</c:v>
                </c:pt>
                <c:pt idx="33689">
                  <c:v>2.7702140000000002</c:v>
                </c:pt>
                <c:pt idx="33690">
                  <c:v>2.768796</c:v>
                </c:pt>
                <c:pt idx="33691">
                  <c:v>2.8331040000000001</c:v>
                </c:pt>
                <c:pt idx="33692">
                  <c:v>2.9525619999999999</c:v>
                </c:pt>
                <c:pt idx="33693">
                  <c:v>2.9549180000000002</c:v>
                </c:pt>
                <c:pt idx="33694">
                  <c:v>2.8837820000000001</c:v>
                </c:pt>
                <c:pt idx="33695">
                  <c:v>2.8056019999999999</c:v>
                </c:pt>
                <c:pt idx="33696">
                  <c:v>2.7585060000000001</c:v>
                </c:pt>
                <c:pt idx="33697">
                  <c:v>2.6989580000000002</c:v>
                </c:pt>
                <c:pt idx="33698">
                  <c:v>2.691265</c:v>
                </c:pt>
                <c:pt idx="33699">
                  <c:v>2.7019630000000001</c:v>
                </c:pt>
                <c:pt idx="33700">
                  <c:v>2.7069640000000001</c:v>
                </c:pt>
                <c:pt idx="33701">
                  <c:v>2.7384559999999998</c:v>
                </c:pt>
                <c:pt idx="33702">
                  <c:v>2.7222050000000002</c:v>
                </c:pt>
                <c:pt idx="33703">
                  <c:v>2.7128779999999999</c:v>
                </c:pt>
                <c:pt idx="33704">
                  <c:v>2.7072280000000002</c:v>
                </c:pt>
                <c:pt idx="33705">
                  <c:v>2.7910569999999999</c:v>
                </c:pt>
                <c:pt idx="33706">
                  <c:v>2.9207559999999999</c:v>
                </c:pt>
                <c:pt idx="33707">
                  <c:v>2.9726360000000001</c:v>
                </c:pt>
                <c:pt idx="33708">
                  <c:v>2.893446</c:v>
                </c:pt>
                <c:pt idx="33709">
                  <c:v>2.8022119999999999</c:v>
                </c:pt>
                <c:pt idx="33710">
                  <c:v>2.8001450000000001</c:v>
                </c:pt>
                <c:pt idx="33711">
                  <c:v>2.8647900000000002</c:v>
                </c:pt>
                <c:pt idx="33712">
                  <c:v>2.8636360000000001</c:v>
                </c:pt>
                <c:pt idx="33713">
                  <c:v>2.8726750000000001</c:v>
                </c:pt>
                <c:pt idx="33714">
                  <c:v>2.879839</c:v>
                </c:pt>
                <c:pt idx="33715">
                  <c:v>2.8385129999999998</c:v>
                </c:pt>
                <c:pt idx="33716">
                  <c:v>2.7993269999999999</c:v>
                </c:pt>
                <c:pt idx="33717">
                  <c:v>2.7411490000000001</c:v>
                </c:pt>
                <c:pt idx="33718">
                  <c:v>2.7308599999999998</c:v>
                </c:pt>
                <c:pt idx="33719">
                  <c:v>2.7997839999999998</c:v>
                </c:pt>
                <c:pt idx="33720">
                  <c:v>2.8736609999999998</c:v>
                </c:pt>
                <c:pt idx="33721">
                  <c:v>2.897942</c:v>
                </c:pt>
                <c:pt idx="33722">
                  <c:v>2.8941669999999999</c:v>
                </c:pt>
                <c:pt idx="33723">
                  <c:v>2.9058989999999998</c:v>
                </c:pt>
                <c:pt idx="33724">
                  <c:v>2.8879169999999998</c:v>
                </c:pt>
                <c:pt idx="33725">
                  <c:v>2.8514949999999999</c:v>
                </c:pt>
                <c:pt idx="33726">
                  <c:v>2.8040389999999999</c:v>
                </c:pt>
                <c:pt idx="33727">
                  <c:v>2.752977</c:v>
                </c:pt>
                <c:pt idx="33728">
                  <c:v>2.7104970000000002</c:v>
                </c:pt>
                <c:pt idx="33729">
                  <c:v>2.7708149999999998</c:v>
                </c:pt>
                <c:pt idx="33730">
                  <c:v>2.8075009999999998</c:v>
                </c:pt>
                <c:pt idx="33731">
                  <c:v>2.8133910000000002</c:v>
                </c:pt>
                <c:pt idx="33732">
                  <c:v>2.8039429999999999</c:v>
                </c:pt>
                <c:pt idx="33733">
                  <c:v>2.787668</c:v>
                </c:pt>
                <c:pt idx="33734">
                  <c:v>2.79149</c:v>
                </c:pt>
                <c:pt idx="33735">
                  <c:v>2.8248579999999999</c:v>
                </c:pt>
                <c:pt idx="33736">
                  <c:v>2.7968030000000002</c:v>
                </c:pt>
                <c:pt idx="33737">
                  <c:v>2.7546599999999999</c:v>
                </c:pt>
                <c:pt idx="33738">
                  <c:v>2.7370860000000001</c:v>
                </c:pt>
                <c:pt idx="33739">
                  <c:v>2.7619199999999999</c:v>
                </c:pt>
                <c:pt idx="33740">
                  <c:v>2.8104819999999999</c:v>
                </c:pt>
                <c:pt idx="33741">
                  <c:v>2.818127</c:v>
                </c:pt>
                <c:pt idx="33742">
                  <c:v>2.7993030000000001</c:v>
                </c:pt>
                <c:pt idx="33743">
                  <c:v>2.7775949999999998</c:v>
                </c:pt>
                <c:pt idx="33744">
                  <c:v>2.7748300000000001</c:v>
                </c:pt>
                <c:pt idx="33745">
                  <c:v>2.7803589999999998</c:v>
                </c:pt>
                <c:pt idx="33746">
                  <c:v>2.7897110000000001</c:v>
                </c:pt>
                <c:pt idx="33747">
                  <c:v>2.7497560000000001</c:v>
                </c:pt>
                <c:pt idx="33748">
                  <c:v>2.7190799999999999</c:v>
                </c:pt>
                <c:pt idx="33749">
                  <c:v>2.7494670000000001</c:v>
                </c:pt>
                <c:pt idx="33750">
                  <c:v>2.7598769999999999</c:v>
                </c:pt>
                <c:pt idx="33751">
                  <c:v>2.7917299999999998</c:v>
                </c:pt>
                <c:pt idx="33752">
                  <c:v>2.8335849999999998</c:v>
                </c:pt>
                <c:pt idx="33753">
                  <c:v>2.8308680000000002</c:v>
                </c:pt>
                <c:pt idx="33754">
                  <c:v>2.8218529999999999</c:v>
                </c:pt>
                <c:pt idx="33755">
                  <c:v>2.7968989999999998</c:v>
                </c:pt>
                <c:pt idx="33756">
                  <c:v>2.8206030000000002</c:v>
                </c:pt>
                <c:pt idx="33757">
                  <c:v>2.8479130000000001</c:v>
                </c:pt>
                <c:pt idx="33758">
                  <c:v>2.8036539999999999</c:v>
                </c:pt>
                <c:pt idx="33759">
                  <c:v>2.7501639999999998</c:v>
                </c:pt>
                <c:pt idx="33760">
                  <c:v>2.7518470000000002</c:v>
                </c:pt>
                <c:pt idx="33761">
                  <c:v>2.7886769999999999</c:v>
                </c:pt>
                <c:pt idx="33762">
                  <c:v>2.8545959999999999</c:v>
                </c:pt>
                <c:pt idx="33763">
                  <c:v>2.8555579999999998</c:v>
                </c:pt>
                <c:pt idx="33764">
                  <c:v>2.7781959999999999</c:v>
                </c:pt>
                <c:pt idx="33765">
                  <c:v>2.6873459999999998</c:v>
                </c:pt>
                <c:pt idx="33766">
                  <c:v>2.764084</c:v>
                </c:pt>
                <c:pt idx="33767">
                  <c:v>2.8412060000000001</c:v>
                </c:pt>
                <c:pt idx="33768">
                  <c:v>2.9284729999999999</c:v>
                </c:pt>
                <c:pt idx="33769">
                  <c:v>2.9557349999999998</c:v>
                </c:pt>
                <c:pt idx="33770">
                  <c:v>2.8960910000000002</c:v>
                </c:pt>
                <c:pt idx="33771">
                  <c:v>2.8335849999999998</c:v>
                </c:pt>
                <c:pt idx="33772">
                  <c:v>2.8754879999999998</c:v>
                </c:pt>
                <c:pt idx="33773">
                  <c:v>2.8578899999999998</c:v>
                </c:pt>
                <c:pt idx="33774">
                  <c:v>2.7410290000000002</c:v>
                </c:pt>
                <c:pt idx="33775">
                  <c:v>2.6598199999999999</c:v>
                </c:pt>
                <c:pt idx="33776">
                  <c:v>2.647535</c:v>
                </c:pt>
                <c:pt idx="33777">
                  <c:v>2.6055609999999998</c:v>
                </c:pt>
                <c:pt idx="33778">
                  <c:v>2.6240480000000002</c:v>
                </c:pt>
                <c:pt idx="33779">
                  <c:v>2.7045349999999999</c:v>
                </c:pt>
                <c:pt idx="33780">
                  <c:v>2.7710080000000001</c:v>
                </c:pt>
                <c:pt idx="33781">
                  <c:v>2.8026450000000001</c:v>
                </c:pt>
                <c:pt idx="33782">
                  <c:v>2.803077</c:v>
                </c:pt>
                <c:pt idx="33783">
                  <c:v>2.819016</c:v>
                </c:pt>
                <c:pt idx="33784">
                  <c:v>2.8294980000000001</c:v>
                </c:pt>
                <c:pt idx="33785">
                  <c:v>2.8236560000000002</c:v>
                </c:pt>
                <c:pt idx="33786">
                  <c:v>2.8556059999999999</c:v>
                </c:pt>
                <c:pt idx="33787">
                  <c:v>2.8975569999999999</c:v>
                </c:pt>
                <c:pt idx="33788">
                  <c:v>2.9540999999999999</c:v>
                </c:pt>
                <c:pt idx="33789">
                  <c:v>2.9383780000000002</c:v>
                </c:pt>
                <c:pt idx="33790">
                  <c:v>2.6138059999999999</c:v>
                </c:pt>
                <c:pt idx="33791">
                  <c:v>2.6321729999999999</c:v>
                </c:pt>
                <c:pt idx="33792">
                  <c:v>2.6758310000000001</c:v>
                </c:pt>
                <c:pt idx="33793">
                  <c:v>2.7597079999999998</c:v>
                </c:pt>
                <c:pt idx="33794">
                  <c:v>2.8792140000000002</c:v>
                </c:pt>
                <c:pt idx="33795">
                  <c:v>2.90876</c:v>
                </c:pt>
                <c:pt idx="33796">
                  <c:v>2.9496289999999998</c:v>
                </c:pt>
                <c:pt idx="33797">
                  <c:v>2.9913150000000002</c:v>
                </c:pt>
                <c:pt idx="33798">
                  <c:v>2.9264049999999999</c:v>
                </c:pt>
                <c:pt idx="33799">
                  <c:v>2.8205070000000001</c:v>
                </c:pt>
                <c:pt idx="33800">
                  <c:v>2.8059379999999998</c:v>
                </c:pt>
                <c:pt idx="33801">
                  <c:v>2.8266610000000001</c:v>
                </c:pt>
                <c:pt idx="33802">
                  <c:v>2.8144010000000002</c:v>
                </c:pt>
                <c:pt idx="33803">
                  <c:v>2.7951679999999999</c:v>
                </c:pt>
                <c:pt idx="33804">
                  <c:v>2.8118280000000002</c:v>
                </c:pt>
                <c:pt idx="33805">
                  <c:v>2.8526009999999999</c:v>
                </c:pt>
                <c:pt idx="33806">
                  <c:v>2.8493080000000002</c:v>
                </c:pt>
                <c:pt idx="33807">
                  <c:v>2.8137279999999998</c:v>
                </c:pt>
                <c:pt idx="33808">
                  <c:v>2.7890860000000002</c:v>
                </c:pt>
                <c:pt idx="33809">
                  <c:v>2.7795899999999998</c:v>
                </c:pt>
                <c:pt idx="33810">
                  <c:v>2.771296</c:v>
                </c:pt>
                <c:pt idx="33811">
                  <c:v>2.752929</c:v>
                </c:pt>
                <c:pt idx="33812">
                  <c:v>2.7422070000000001</c:v>
                </c:pt>
                <c:pt idx="33813">
                  <c:v>2.742111</c:v>
                </c:pt>
                <c:pt idx="33814">
                  <c:v>2.7339370000000001</c:v>
                </c:pt>
                <c:pt idx="33815">
                  <c:v>2.7215560000000001</c:v>
                </c:pt>
                <c:pt idx="33816">
                  <c:v>2.7711999999999999</c:v>
                </c:pt>
                <c:pt idx="33817">
                  <c:v>2.8085110000000002</c:v>
                </c:pt>
                <c:pt idx="33818">
                  <c:v>2.7703340000000001</c:v>
                </c:pt>
                <c:pt idx="33819">
                  <c:v>2.7336490000000002</c:v>
                </c:pt>
                <c:pt idx="33820">
                  <c:v>2.7788930000000001</c:v>
                </c:pt>
                <c:pt idx="33821">
                  <c:v>2.833777</c:v>
                </c:pt>
                <c:pt idx="33822">
                  <c:v>2.8215409999999999</c:v>
                </c:pt>
                <c:pt idx="33823">
                  <c:v>2.7821859999999998</c:v>
                </c:pt>
                <c:pt idx="33824">
                  <c:v>2.7526890000000002</c:v>
                </c:pt>
                <c:pt idx="33825">
                  <c:v>2.7481930000000001</c:v>
                </c:pt>
                <c:pt idx="33826">
                  <c:v>2.7526890000000002</c:v>
                </c:pt>
                <c:pt idx="33827">
                  <c:v>2.7489620000000001</c:v>
                </c:pt>
                <c:pt idx="33828">
                  <c:v>2.8865940000000001</c:v>
                </c:pt>
                <c:pt idx="33829">
                  <c:v>3.0640139999999998</c:v>
                </c:pt>
                <c:pt idx="33830">
                  <c:v>3.0517289999999999</c:v>
                </c:pt>
                <c:pt idx="33831">
                  <c:v>2.9310930000000002</c:v>
                </c:pt>
                <c:pt idx="33832">
                  <c:v>2.8286090000000002</c:v>
                </c:pt>
                <c:pt idx="33833">
                  <c:v>2.719465</c:v>
                </c:pt>
                <c:pt idx="33834">
                  <c:v>2.633928</c:v>
                </c:pt>
                <c:pt idx="33835">
                  <c:v>2.5491609999999998</c:v>
                </c:pt>
                <c:pt idx="33836">
                  <c:v>2.571399</c:v>
                </c:pt>
                <c:pt idx="33837">
                  <c:v>2.6774420000000001</c:v>
                </c:pt>
                <c:pt idx="33838">
                  <c:v>2.7163149999999998</c:v>
                </c:pt>
                <c:pt idx="33839">
                  <c:v>2.7375910000000001</c:v>
                </c:pt>
                <c:pt idx="33840">
                  <c:v>2.754467</c:v>
                </c:pt>
                <c:pt idx="33841">
                  <c:v>2.8317100000000002</c:v>
                </c:pt>
                <c:pt idx="33842">
                  <c:v>2.910034</c:v>
                </c:pt>
                <c:pt idx="33843">
                  <c:v>2.889551</c:v>
                </c:pt>
                <c:pt idx="33844">
                  <c:v>2.9039999999999999</c:v>
                </c:pt>
                <c:pt idx="33845">
                  <c:v>2.8761369999999999</c:v>
                </c:pt>
                <c:pt idx="33846">
                  <c:v>2.8292579999999998</c:v>
                </c:pt>
                <c:pt idx="33847">
                  <c:v>2.7906010000000001</c:v>
                </c:pt>
                <c:pt idx="33848">
                  <c:v>2.7760319999999998</c:v>
                </c:pt>
                <c:pt idx="33849">
                  <c:v>2.7977889999999999</c:v>
                </c:pt>
                <c:pt idx="33850">
                  <c:v>2.8318300000000001</c:v>
                </c:pt>
                <c:pt idx="33851">
                  <c:v>2.863515</c:v>
                </c:pt>
                <c:pt idx="33852">
                  <c:v>2.8461099999999999</c:v>
                </c:pt>
                <c:pt idx="33853">
                  <c:v>2.8544999999999998</c:v>
                </c:pt>
                <c:pt idx="33854">
                  <c:v>2.8554620000000002</c:v>
                </c:pt>
                <c:pt idx="33855">
                  <c:v>2.8675299999999999</c:v>
                </c:pt>
                <c:pt idx="33856">
                  <c:v>2.7725219999999999</c:v>
                </c:pt>
                <c:pt idx="33857">
                  <c:v>2.6069789999999999</c:v>
                </c:pt>
                <c:pt idx="33858">
                  <c:v>2.489541</c:v>
                </c:pt>
                <c:pt idx="33859">
                  <c:v>2.4498980000000001</c:v>
                </c:pt>
                <c:pt idx="33860">
                  <c:v>2.5240149999999999</c:v>
                </c:pt>
                <c:pt idx="33861">
                  <c:v>2.5875300000000001</c:v>
                </c:pt>
                <c:pt idx="33862">
                  <c:v>2.717902</c:v>
                </c:pt>
                <c:pt idx="33863">
                  <c:v>2.829739</c:v>
                </c:pt>
                <c:pt idx="33864">
                  <c:v>2.945398</c:v>
                </c:pt>
                <c:pt idx="33865">
                  <c:v>3.0568740000000001</c:v>
                </c:pt>
                <c:pt idx="33866">
                  <c:v>3.0023260000000001</c:v>
                </c:pt>
                <c:pt idx="33867">
                  <c:v>2.8933740000000001</c:v>
                </c:pt>
                <c:pt idx="33868">
                  <c:v>2.8625539999999998</c:v>
                </c:pt>
                <c:pt idx="33869">
                  <c:v>2.8693089999999999</c:v>
                </c:pt>
                <c:pt idx="33870">
                  <c:v>2.8572890000000002</c:v>
                </c:pt>
                <c:pt idx="33871">
                  <c:v>2.8424800000000001</c:v>
                </c:pt>
                <c:pt idx="33872">
                  <c:v>2.8366859999999998</c:v>
                </c:pt>
                <c:pt idx="33873">
                  <c:v>2.7866819999999999</c:v>
                </c:pt>
                <c:pt idx="33874">
                  <c:v>2.7207150000000002</c:v>
                </c:pt>
                <c:pt idx="33875">
                  <c:v>2.7287680000000001</c:v>
                </c:pt>
                <c:pt idx="33876">
                  <c:v>2.781177</c:v>
                </c:pt>
                <c:pt idx="33877">
                  <c:v>2.8329360000000001</c:v>
                </c:pt>
                <c:pt idx="33878">
                  <c:v>2.8255789999999998</c:v>
                </c:pt>
                <c:pt idx="33879">
                  <c:v>2.8280080000000001</c:v>
                </c:pt>
                <c:pt idx="33880">
                  <c:v>2.8303389999999999</c:v>
                </c:pt>
                <c:pt idx="33881">
                  <c:v>2.8610150000000001</c:v>
                </c:pt>
                <c:pt idx="33882">
                  <c:v>2.858371</c:v>
                </c:pt>
                <c:pt idx="33883">
                  <c:v>2.8251710000000001</c:v>
                </c:pt>
                <c:pt idx="33884">
                  <c:v>2.7984619999999998</c:v>
                </c:pt>
                <c:pt idx="33885">
                  <c:v>2.7674259999999999</c:v>
                </c:pt>
                <c:pt idx="33886">
                  <c:v>2.8070919999999999</c:v>
                </c:pt>
                <c:pt idx="33887">
                  <c:v>2.8650540000000002</c:v>
                </c:pt>
                <c:pt idx="33888">
                  <c:v>2.8734920000000002</c:v>
                </c:pt>
                <c:pt idx="33889">
                  <c:v>2.8322630000000002</c:v>
                </c:pt>
                <c:pt idx="33890">
                  <c:v>2.795096</c:v>
                </c:pt>
                <c:pt idx="33891">
                  <c:v>2.8032219999999999</c:v>
                </c:pt>
                <c:pt idx="33892">
                  <c:v>2.7908409999999999</c:v>
                </c:pt>
                <c:pt idx="33893">
                  <c:v>2.7729789999999999</c:v>
                </c:pt>
                <c:pt idx="33894">
                  <c:v>2.8244500000000001</c:v>
                </c:pt>
                <c:pt idx="33895">
                  <c:v>2.8460619999999999</c:v>
                </c:pt>
                <c:pt idx="33896">
                  <c:v>2.8444029999999998</c:v>
                </c:pt>
                <c:pt idx="33897">
                  <c:v>2.8050009999999999</c:v>
                </c:pt>
                <c:pt idx="33898">
                  <c:v>2.7862010000000001</c:v>
                </c:pt>
                <c:pt idx="33899">
                  <c:v>2.7593719999999999</c:v>
                </c:pt>
                <c:pt idx="33900">
                  <c:v>2.7107860000000001</c:v>
                </c:pt>
                <c:pt idx="33901">
                  <c:v>2.6815289999999998</c:v>
                </c:pt>
                <c:pt idx="33902">
                  <c:v>2.5788989999999998</c:v>
                </c:pt>
                <c:pt idx="33903">
                  <c:v>2.555412</c:v>
                </c:pt>
                <c:pt idx="33904">
                  <c:v>2.650925</c:v>
                </c:pt>
                <c:pt idx="33905">
                  <c:v>2.7921390000000001</c:v>
                </c:pt>
                <c:pt idx="33906">
                  <c:v>2.8494519999999999</c:v>
                </c:pt>
                <c:pt idx="33907">
                  <c:v>2.8181509999999999</c:v>
                </c:pt>
                <c:pt idx="33908">
                  <c:v>2.9008980000000002</c:v>
                </c:pt>
                <c:pt idx="33909">
                  <c:v>2.9505180000000002</c:v>
                </c:pt>
                <c:pt idx="33910">
                  <c:v>2.9822760000000001</c:v>
                </c:pt>
                <c:pt idx="33911">
                  <c:v>2.8793099999999998</c:v>
                </c:pt>
                <c:pt idx="33912">
                  <c:v>2.7317490000000002</c:v>
                </c:pt>
                <c:pt idx="33913">
                  <c:v>2.7323740000000001</c:v>
                </c:pt>
                <c:pt idx="33914">
                  <c:v>2.7810320000000002</c:v>
                </c:pt>
                <c:pt idx="33915">
                  <c:v>2.7723779999999998</c:v>
                </c:pt>
                <c:pt idx="33916">
                  <c:v>2.678668</c:v>
                </c:pt>
                <c:pt idx="33917">
                  <c:v>2.6976599999999999</c:v>
                </c:pt>
                <c:pt idx="33918">
                  <c:v>2.812357</c:v>
                </c:pt>
                <c:pt idx="33919">
                  <c:v>2.8702230000000002</c:v>
                </c:pt>
                <c:pt idx="33920">
                  <c:v>2.9009710000000002</c:v>
                </c:pt>
                <c:pt idx="33921">
                  <c:v>2.9059710000000001</c:v>
                </c:pt>
                <c:pt idx="33922">
                  <c:v>2.890056</c:v>
                </c:pt>
                <c:pt idx="33923">
                  <c:v>2.8869310000000001</c:v>
                </c:pt>
                <c:pt idx="33924">
                  <c:v>2.8436340000000002</c:v>
                </c:pt>
                <c:pt idx="33925">
                  <c:v>2.8176459999999999</c:v>
                </c:pt>
                <c:pt idx="33926">
                  <c:v>2.7935340000000002</c:v>
                </c:pt>
                <c:pt idx="33927">
                  <c:v>2.766632</c:v>
                </c:pt>
                <c:pt idx="33928">
                  <c:v>2.7717049999999999</c:v>
                </c:pt>
                <c:pt idx="33929">
                  <c:v>2.816757</c:v>
                </c:pt>
                <c:pt idx="33930">
                  <c:v>2.8350029999999999</c:v>
                </c:pt>
                <c:pt idx="33931">
                  <c:v>2.8071160000000002</c:v>
                </c:pt>
                <c:pt idx="33932">
                  <c:v>2.7887970000000002</c:v>
                </c:pt>
                <c:pt idx="33933">
                  <c:v>2.8080780000000001</c:v>
                </c:pt>
                <c:pt idx="33934">
                  <c:v>2.8171650000000001</c:v>
                </c:pt>
                <c:pt idx="33935">
                  <c:v>2.7770419999999998</c:v>
                </c:pt>
                <c:pt idx="33936">
                  <c:v>2.6817690000000001</c:v>
                </c:pt>
                <c:pt idx="33937">
                  <c:v>2.6528960000000001</c:v>
                </c:pt>
                <c:pt idx="33938">
                  <c:v>2.6698930000000001</c:v>
                </c:pt>
                <c:pt idx="33939">
                  <c:v>2.7135989999999999</c:v>
                </c:pt>
                <c:pt idx="33940">
                  <c:v>2.7732190000000001</c:v>
                </c:pt>
                <c:pt idx="33941">
                  <c:v>2.8555100000000002</c:v>
                </c:pt>
                <c:pt idx="33942">
                  <c:v>2.9061629999999998</c:v>
                </c:pt>
                <c:pt idx="33943">
                  <c:v>2.9222950000000001</c:v>
                </c:pt>
                <c:pt idx="33944">
                  <c:v>2.9313099999999999</c:v>
                </c:pt>
                <c:pt idx="33945">
                  <c:v>2.8346909999999998</c:v>
                </c:pt>
                <c:pt idx="33946">
                  <c:v>2.7712240000000001</c:v>
                </c:pt>
                <c:pt idx="33947">
                  <c:v>2.781345</c:v>
                </c:pt>
                <c:pt idx="33948">
                  <c:v>2.8232240000000002</c:v>
                </c:pt>
                <c:pt idx="33949">
                  <c:v>2.8210839999999999</c:v>
                </c:pt>
                <c:pt idx="33950">
                  <c:v>2.775407</c:v>
                </c:pt>
                <c:pt idx="33951">
                  <c:v>2.7240319999999998</c:v>
                </c:pt>
                <c:pt idx="33952">
                  <c:v>2.7170359999999998</c:v>
                </c:pt>
                <c:pt idx="33953">
                  <c:v>2.771055</c:v>
                </c:pt>
                <c:pt idx="33954">
                  <c:v>2.8715929999999998</c:v>
                </c:pt>
                <c:pt idx="33955">
                  <c:v>2.8964989999999999</c:v>
                </c:pt>
                <c:pt idx="33956">
                  <c:v>2.8653189999999999</c:v>
                </c:pt>
                <c:pt idx="33957">
                  <c:v>2.819569</c:v>
                </c:pt>
                <c:pt idx="33958">
                  <c:v>2.7959619999999998</c:v>
                </c:pt>
                <c:pt idx="33959">
                  <c:v>2.757425</c:v>
                </c:pt>
                <c:pt idx="33960">
                  <c:v>2.7371099999999999</c:v>
                </c:pt>
                <c:pt idx="33961">
                  <c:v>2.734658</c:v>
                </c:pt>
                <c:pt idx="33962">
                  <c:v>2.7218930000000001</c:v>
                </c:pt>
                <c:pt idx="33963">
                  <c:v>2.7354270000000001</c:v>
                </c:pt>
                <c:pt idx="33964">
                  <c:v>2.8313969999999999</c:v>
                </c:pt>
                <c:pt idx="33965">
                  <c:v>2.961865</c:v>
                </c:pt>
                <c:pt idx="33966">
                  <c:v>2.936623</c:v>
                </c:pt>
                <c:pt idx="33967">
                  <c:v>2.8127900000000001</c:v>
                </c:pt>
                <c:pt idx="33968">
                  <c:v>2.7638669999999999</c:v>
                </c:pt>
                <c:pt idx="33969">
                  <c:v>2.7825950000000002</c:v>
                </c:pt>
                <c:pt idx="33970">
                  <c:v>2.8439950000000001</c:v>
                </c:pt>
                <c:pt idx="33971">
                  <c:v>2.876954</c:v>
                </c:pt>
                <c:pt idx="33972">
                  <c:v>2.8046880000000001</c:v>
                </c:pt>
                <c:pt idx="33973">
                  <c:v>2.7417259999999999</c:v>
                </c:pt>
                <c:pt idx="33974">
                  <c:v>2.7177579999999999</c:v>
                </c:pt>
                <c:pt idx="33975">
                  <c:v>2.6785239999999999</c:v>
                </c:pt>
                <c:pt idx="33976">
                  <c:v>2.7479770000000001</c:v>
                </c:pt>
                <c:pt idx="33977">
                  <c:v>2.852144</c:v>
                </c:pt>
                <c:pt idx="33978">
                  <c:v>2.8459660000000002</c:v>
                </c:pt>
                <c:pt idx="33979">
                  <c:v>2.7683870000000002</c:v>
                </c:pt>
                <c:pt idx="33980">
                  <c:v>2.8018269999999998</c:v>
                </c:pt>
                <c:pt idx="33981">
                  <c:v>2.812093</c:v>
                </c:pt>
                <c:pt idx="33982">
                  <c:v>2.804808</c:v>
                </c:pt>
                <c:pt idx="33983">
                  <c:v>2.7774260000000002</c:v>
                </c:pt>
                <c:pt idx="33984">
                  <c:v>2.7709589999999999</c:v>
                </c:pt>
                <c:pt idx="33985">
                  <c:v>2.8329119999999999</c:v>
                </c:pt>
                <c:pt idx="33986">
                  <c:v>2.87229</c:v>
                </c:pt>
                <c:pt idx="33987">
                  <c:v>2.8485140000000002</c:v>
                </c:pt>
                <c:pt idx="33988">
                  <c:v>2.8679389999999998</c:v>
                </c:pt>
                <c:pt idx="33989">
                  <c:v>2.8563999999999998</c:v>
                </c:pt>
                <c:pt idx="33990">
                  <c:v>2.87669</c:v>
                </c:pt>
                <c:pt idx="33991">
                  <c:v>2.8367339999999999</c:v>
                </c:pt>
                <c:pt idx="33992">
                  <c:v>2.7128290000000002</c:v>
                </c:pt>
                <c:pt idx="33993">
                  <c:v>2.6357789999999999</c:v>
                </c:pt>
                <c:pt idx="33994">
                  <c:v>2.680399</c:v>
                </c:pt>
                <c:pt idx="33995">
                  <c:v>2.752977</c:v>
                </c:pt>
                <c:pt idx="33996">
                  <c:v>2.8191609999999998</c:v>
                </c:pt>
                <c:pt idx="33997">
                  <c:v>2.8297870000000001</c:v>
                </c:pt>
                <c:pt idx="33998">
                  <c:v>2.9666489999999999</c:v>
                </c:pt>
                <c:pt idx="33999">
                  <c:v>3.0889440000000001</c:v>
                </c:pt>
                <c:pt idx="34000">
                  <c:v>2.9754239999999998</c:v>
                </c:pt>
                <c:pt idx="34001">
                  <c:v>2.7872110000000001</c:v>
                </c:pt>
                <c:pt idx="34002">
                  <c:v>2.7928600000000001</c:v>
                </c:pt>
                <c:pt idx="34003">
                  <c:v>2.8465910000000001</c:v>
                </c:pt>
                <c:pt idx="34004">
                  <c:v>2.861809</c:v>
                </c:pt>
                <c:pt idx="34005">
                  <c:v>2.8457979999999998</c:v>
                </c:pt>
                <c:pt idx="34006">
                  <c:v>2.8662320000000001</c:v>
                </c:pt>
                <c:pt idx="34007">
                  <c:v>2.8277429999999999</c:v>
                </c:pt>
                <c:pt idx="34008">
                  <c:v>2.7571599999999998</c:v>
                </c:pt>
                <c:pt idx="34009">
                  <c:v>2.7301389999999999</c:v>
                </c:pt>
                <c:pt idx="34010">
                  <c:v>2.7548520000000001</c:v>
                </c:pt>
                <c:pt idx="34011">
                  <c:v>2.781129</c:v>
                </c:pt>
                <c:pt idx="34012">
                  <c:v>2.7635070000000002</c:v>
                </c:pt>
                <c:pt idx="34013">
                  <c:v>2.7494190000000001</c:v>
                </c:pt>
                <c:pt idx="34014">
                  <c:v>2.7667760000000001</c:v>
                </c:pt>
                <c:pt idx="34015">
                  <c:v>2.8368069999999999</c:v>
                </c:pt>
                <c:pt idx="34016">
                  <c:v>2.8978929999999998</c:v>
                </c:pt>
                <c:pt idx="34017">
                  <c:v>2.8865219999999998</c:v>
                </c:pt>
                <c:pt idx="34018">
                  <c:v>2.828344</c:v>
                </c:pt>
                <c:pt idx="34019">
                  <c:v>2.7889900000000001</c:v>
                </c:pt>
                <c:pt idx="34020">
                  <c:v>2.7730990000000002</c:v>
                </c:pt>
                <c:pt idx="34021">
                  <c:v>2.731268</c:v>
                </c:pt>
                <c:pt idx="34022">
                  <c:v>2.677009</c:v>
                </c:pt>
                <c:pt idx="34023">
                  <c:v>2.7154739999999999</c:v>
                </c:pt>
                <c:pt idx="34024">
                  <c:v>2.7781470000000001</c:v>
                </c:pt>
                <c:pt idx="34025">
                  <c:v>2.8016109999999999</c:v>
                </c:pt>
                <c:pt idx="34026">
                  <c:v>2.8473839999999999</c:v>
                </c:pt>
                <c:pt idx="34027">
                  <c:v>2.8473120000000001</c:v>
                </c:pt>
                <c:pt idx="34028">
                  <c:v>2.833898</c:v>
                </c:pt>
                <c:pt idx="34029">
                  <c:v>2.831445</c:v>
                </c:pt>
                <c:pt idx="34030">
                  <c:v>2.8472879999999998</c:v>
                </c:pt>
                <c:pt idx="34031">
                  <c:v>2.8538990000000002</c:v>
                </c:pt>
                <c:pt idx="34032">
                  <c:v>2.8183669999999998</c:v>
                </c:pt>
                <c:pt idx="34033">
                  <c:v>2.7407879999999998</c:v>
                </c:pt>
                <c:pt idx="34034">
                  <c:v>2.694607</c:v>
                </c:pt>
                <c:pt idx="34035">
                  <c:v>2.7159070000000001</c:v>
                </c:pt>
                <c:pt idx="34036">
                  <c:v>2.8057460000000001</c:v>
                </c:pt>
                <c:pt idx="34037">
                  <c:v>2.8523130000000001</c:v>
                </c:pt>
                <c:pt idx="34038">
                  <c:v>2.862746</c:v>
                </c:pt>
                <c:pt idx="34039">
                  <c:v>2.8245459999999998</c:v>
                </c:pt>
                <c:pt idx="34040">
                  <c:v>2.773075</c:v>
                </c:pt>
                <c:pt idx="34041">
                  <c:v>2.819906</c:v>
                </c:pt>
                <c:pt idx="34042">
                  <c:v>2.87818</c:v>
                </c:pt>
                <c:pt idx="34043">
                  <c:v>2.8806560000000001</c:v>
                </c:pt>
                <c:pt idx="34044">
                  <c:v>2.8396910000000002</c:v>
                </c:pt>
                <c:pt idx="34045">
                  <c:v>2.8263250000000002</c:v>
                </c:pt>
                <c:pt idx="34046">
                  <c:v>2.8060350000000001</c:v>
                </c:pt>
                <c:pt idx="34047">
                  <c:v>2.7219410000000002</c:v>
                </c:pt>
                <c:pt idx="34048">
                  <c:v>2.6540020000000002</c:v>
                </c:pt>
                <c:pt idx="34049">
                  <c:v>2.595367</c:v>
                </c:pt>
                <c:pt idx="34050">
                  <c:v>2.6157300000000001</c:v>
                </c:pt>
                <c:pt idx="34051">
                  <c:v>2.6760229999999998</c:v>
                </c:pt>
                <c:pt idx="34052">
                  <c:v>2.7447550000000001</c:v>
                </c:pt>
                <c:pt idx="34053">
                  <c:v>2.8762569999999998</c:v>
                </c:pt>
                <c:pt idx="34054">
                  <c:v>2.9558070000000001</c:v>
                </c:pt>
                <c:pt idx="34055">
                  <c:v>2.9523929999999998</c:v>
                </c:pt>
                <c:pt idx="34056">
                  <c:v>2.8878200000000001</c:v>
                </c:pt>
                <c:pt idx="34057">
                  <c:v>2.8430330000000001</c:v>
                </c:pt>
                <c:pt idx="34058">
                  <c:v>2.8468789999999999</c:v>
                </c:pt>
                <c:pt idx="34059">
                  <c:v>2.7909130000000002</c:v>
                </c:pt>
                <c:pt idx="34060">
                  <c:v>2.7838690000000001</c:v>
                </c:pt>
                <c:pt idx="34061">
                  <c:v>2.8214450000000002</c:v>
                </c:pt>
                <c:pt idx="34062">
                  <c:v>2.8772180000000001</c:v>
                </c:pt>
                <c:pt idx="34063">
                  <c:v>2.9138799999999998</c:v>
                </c:pt>
                <c:pt idx="34064">
                  <c:v>2.9232320000000001</c:v>
                </c:pt>
                <c:pt idx="34065">
                  <c:v>2.9563839999999999</c:v>
                </c:pt>
                <c:pt idx="34066">
                  <c:v>2.9346999999999999</c:v>
                </c:pt>
                <c:pt idx="34067">
                  <c:v>2.8300749999999999</c:v>
                </c:pt>
                <c:pt idx="34068">
                  <c:v>2.8015629999999998</c:v>
                </c:pt>
                <c:pt idx="34069">
                  <c:v>2.706026</c:v>
                </c:pt>
                <c:pt idx="34070">
                  <c:v>2.616835</c:v>
                </c:pt>
                <c:pt idx="34071">
                  <c:v>2.5702210000000001</c:v>
                </c:pt>
                <c:pt idx="34072">
                  <c:v>2.6107529999999999</c:v>
                </c:pt>
                <c:pt idx="34073">
                  <c:v>2.698718</c:v>
                </c:pt>
                <c:pt idx="34074">
                  <c:v>2.8189440000000001</c:v>
                </c:pt>
                <c:pt idx="34075">
                  <c:v>2.8918590000000002</c:v>
                </c:pt>
                <c:pt idx="34076">
                  <c:v>2.9114520000000002</c:v>
                </c:pt>
                <c:pt idx="34077">
                  <c:v>2.930444</c:v>
                </c:pt>
                <c:pt idx="34078">
                  <c:v>2.904865</c:v>
                </c:pt>
                <c:pt idx="34079">
                  <c:v>2.8048320000000002</c:v>
                </c:pt>
                <c:pt idx="34080">
                  <c:v>2.7446109999999999</c:v>
                </c:pt>
                <c:pt idx="34081">
                  <c:v>2.7536499999999999</c:v>
                </c:pt>
                <c:pt idx="34082">
                  <c:v>2.7932450000000002</c:v>
                </c:pt>
                <c:pt idx="34083">
                  <c:v>2.7997839999999998</c:v>
                </c:pt>
                <c:pt idx="34084">
                  <c:v>2.7925719999999998</c:v>
                </c:pt>
                <c:pt idx="34085">
                  <c:v>2.8228629999999999</c:v>
                </c:pt>
                <c:pt idx="34086">
                  <c:v>2.8601019999999999</c:v>
                </c:pt>
                <c:pt idx="34087">
                  <c:v>2.851375</c:v>
                </c:pt>
                <c:pt idx="34088">
                  <c:v>2.7919230000000002</c:v>
                </c:pt>
                <c:pt idx="34089">
                  <c:v>2.7415579999999999</c:v>
                </c:pt>
                <c:pt idx="34090">
                  <c:v>2.746775</c:v>
                </c:pt>
                <c:pt idx="34091">
                  <c:v>2.79149</c:v>
                </c:pt>
                <c:pt idx="34092">
                  <c:v>2.8017310000000002</c:v>
                </c:pt>
                <c:pt idx="34093">
                  <c:v>2.8048570000000002</c:v>
                </c:pt>
                <c:pt idx="34094">
                  <c:v>2.814184</c:v>
                </c:pt>
                <c:pt idx="34095">
                  <c:v>2.8507259999999999</c:v>
                </c:pt>
                <c:pt idx="34096">
                  <c:v>2.8797429999999999</c:v>
                </c:pt>
                <c:pt idx="34097">
                  <c:v>2.8871229999999999</c:v>
                </c:pt>
                <c:pt idx="34098">
                  <c:v>2.9052739999999999</c:v>
                </c:pt>
                <c:pt idx="34099">
                  <c:v>2.901932</c:v>
                </c:pt>
                <c:pt idx="34100">
                  <c:v>2.8883730000000001</c:v>
                </c:pt>
                <c:pt idx="34101">
                  <c:v>2.8401480000000001</c:v>
                </c:pt>
                <c:pt idx="34102">
                  <c:v>2.810314</c:v>
                </c:pt>
                <c:pt idx="34103">
                  <c:v>2.7765849999999999</c:v>
                </c:pt>
                <c:pt idx="34104">
                  <c:v>2.6813359999999999</c:v>
                </c:pt>
                <c:pt idx="34105">
                  <c:v>2.6709269999999998</c:v>
                </c:pt>
                <c:pt idx="34106">
                  <c:v>2.7241040000000001</c:v>
                </c:pt>
                <c:pt idx="34107">
                  <c:v>2.806419</c:v>
                </c:pt>
                <c:pt idx="34108">
                  <c:v>2.8664969999999999</c:v>
                </c:pt>
                <c:pt idx="34109">
                  <c:v>2.9187850000000002</c:v>
                </c:pt>
                <c:pt idx="34110">
                  <c:v>2.9849199999999998</c:v>
                </c:pt>
                <c:pt idx="34111">
                  <c:v>2.9875409999999998</c:v>
                </c:pt>
                <c:pt idx="34112">
                  <c:v>2.8743820000000002</c:v>
                </c:pt>
                <c:pt idx="34113">
                  <c:v>2.7376149999999999</c:v>
                </c:pt>
                <c:pt idx="34114">
                  <c:v>2.7097039999999999</c:v>
                </c:pt>
                <c:pt idx="34115">
                  <c:v>2.7053050000000001</c:v>
                </c:pt>
                <c:pt idx="34116">
                  <c:v>2.7286480000000002</c:v>
                </c:pt>
                <c:pt idx="34117">
                  <c:v>2.791995</c:v>
                </c:pt>
                <c:pt idx="34118">
                  <c:v>2.7967550000000001</c:v>
                </c:pt>
                <c:pt idx="34119">
                  <c:v>2.783677</c:v>
                </c:pt>
                <c:pt idx="34120">
                  <c:v>2.8171650000000001</c:v>
                </c:pt>
                <c:pt idx="34121">
                  <c:v>2.8629380000000002</c:v>
                </c:pt>
                <c:pt idx="34122">
                  <c:v>2.8592599999999999</c:v>
                </c:pt>
                <c:pt idx="34123">
                  <c:v>2.855029</c:v>
                </c:pt>
                <c:pt idx="34124">
                  <c:v>2.8644769999999999</c:v>
                </c:pt>
                <c:pt idx="34125">
                  <c:v>2.8628179999999999</c:v>
                </c:pt>
                <c:pt idx="34126">
                  <c:v>2.8467829999999998</c:v>
                </c:pt>
                <c:pt idx="34127">
                  <c:v>2.824281</c:v>
                </c:pt>
                <c:pt idx="34128">
                  <c:v>2.8163239999999998</c:v>
                </c:pt>
                <c:pt idx="34129">
                  <c:v>2.779614</c:v>
                </c:pt>
                <c:pt idx="34130">
                  <c:v>2.7251620000000001</c:v>
                </c:pt>
                <c:pt idx="34131">
                  <c:v>2.7208350000000001</c:v>
                </c:pt>
                <c:pt idx="34132">
                  <c:v>2.7350189999999999</c:v>
                </c:pt>
                <c:pt idx="34133">
                  <c:v>2.7674729999999998</c:v>
                </c:pt>
                <c:pt idx="34134">
                  <c:v>2.8077169999999998</c:v>
                </c:pt>
                <c:pt idx="34135">
                  <c:v>2.8257720000000002</c:v>
                </c:pt>
                <c:pt idx="34136">
                  <c:v>2.8190879999999998</c:v>
                </c:pt>
                <c:pt idx="34137">
                  <c:v>2.8520720000000002</c:v>
                </c:pt>
                <c:pt idx="34138">
                  <c:v>2.9057550000000001</c:v>
                </c:pt>
                <c:pt idx="34139">
                  <c:v>2.8719299999999999</c:v>
                </c:pt>
                <c:pt idx="34140">
                  <c:v>2.7886769999999999</c:v>
                </c:pt>
                <c:pt idx="34141">
                  <c:v>2.7204980000000001</c:v>
                </c:pt>
                <c:pt idx="34142">
                  <c:v>2.6567430000000001</c:v>
                </c:pt>
                <c:pt idx="34143">
                  <c:v>2.6351059999999999</c:v>
                </c:pt>
                <c:pt idx="34144">
                  <c:v>2.6602290000000002</c:v>
                </c:pt>
                <c:pt idx="34145">
                  <c:v>2.6890770000000002</c:v>
                </c:pt>
                <c:pt idx="34146">
                  <c:v>2.677009</c:v>
                </c:pt>
                <c:pt idx="34147">
                  <c:v>2.6889569999999998</c:v>
                </c:pt>
                <c:pt idx="34148">
                  <c:v>2.7650939999999999</c:v>
                </c:pt>
                <c:pt idx="34149">
                  <c:v>2.929459</c:v>
                </c:pt>
                <c:pt idx="34150">
                  <c:v>2.999104</c:v>
                </c:pt>
                <c:pt idx="34151">
                  <c:v>3.0819000000000001</c:v>
                </c:pt>
                <c:pt idx="34152">
                  <c:v>3.0548540000000002</c:v>
                </c:pt>
                <c:pt idx="34153">
                  <c:v>2.8983020000000002</c:v>
                </c:pt>
                <c:pt idx="34154">
                  <c:v>2.738937</c:v>
                </c:pt>
                <c:pt idx="34155">
                  <c:v>2.6826829999999999</c:v>
                </c:pt>
                <c:pt idx="34156">
                  <c:v>2.7556699999999998</c:v>
                </c:pt>
                <c:pt idx="34157">
                  <c:v>2.8916909999999998</c:v>
                </c:pt>
                <c:pt idx="34158">
                  <c:v>2.7171080000000001</c:v>
                </c:pt>
                <c:pt idx="34159">
                  <c:v>2.7036220000000002</c:v>
                </c:pt>
                <c:pt idx="34160">
                  <c:v>2.6981169999999999</c:v>
                </c:pt>
                <c:pt idx="34161">
                  <c:v>2.7267969999999999</c:v>
                </c:pt>
                <c:pt idx="34162">
                  <c:v>2.7459570000000002</c:v>
                </c:pt>
                <c:pt idx="34163">
                  <c:v>2.7463660000000001</c:v>
                </c:pt>
                <c:pt idx="34164">
                  <c:v>2.800986</c:v>
                </c:pt>
                <c:pt idx="34165">
                  <c:v>2.8513510000000002</c:v>
                </c:pt>
                <c:pt idx="34166">
                  <c:v>2.865246</c:v>
                </c:pt>
                <c:pt idx="34167">
                  <c:v>2.9088799999999999</c:v>
                </c:pt>
                <c:pt idx="34168">
                  <c:v>2.9639570000000002</c:v>
                </c:pt>
                <c:pt idx="34169">
                  <c:v>2.8910420000000001</c:v>
                </c:pt>
                <c:pt idx="34170">
                  <c:v>2.8433449999999998</c:v>
                </c:pt>
                <c:pt idx="34171">
                  <c:v>2.8117079999999999</c:v>
                </c:pt>
                <c:pt idx="34172">
                  <c:v>2.8542360000000002</c:v>
                </c:pt>
                <c:pt idx="34173">
                  <c:v>2.8666170000000002</c:v>
                </c:pt>
                <c:pt idx="34174">
                  <c:v>2.8170449999999998</c:v>
                </c:pt>
                <c:pt idx="34175">
                  <c:v>2.7485300000000001</c:v>
                </c:pt>
                <c:pt idx="34176">
                  <c:v>2.715786</c:v>
                </c:pt>
                <c:pt idx="34177">
                  <c:v>2.7672089999999998</c:v>
                </c:pt>
                <c:pt idx="34178">
                  <c:v>2.811636</c:v>
                </c:pt>
                <c:pt idx="34179">
                  <c:v>2.794495</c:v>
                </c:pt>
                <c:pt idx="34180">
                  <c:v>2.7928359999999999</c:v>
                </c:pt>
                <c:pt idx="34181">
                  <c:v>2.799928</c:v>
                </c:pt>
                <c:pt idx="34182">
                  <c:v>2.7993510000000001</c:v>
                </c:pt>
                <c:pt idx="34183">
                  <c:v>2.835099</c:v>
                </c:pt>
                <c:pt idx="34184">
                  <c:v>2.8681070000000002</c:v>
                </c:pt>
                <c:pt idx="34185">
                  <c:v>2.8435380000000001</c:v>
                </c:pt>
                <c:pt idx="34186">
                  <c:v>2.8192330000000001</c:v>
                </c:pt>
                <c:pt idx="34187">
                  <c:v>2.8121170000000002</c:v>
                </c:pt>
                <c:pt idx="34188">
                  <c:v>2.8162759999999998</c:v>
                </c:pt>
                <c:pt idx="34189">
                  <c:v>2.7910810000000001</c:v>
                </c:pt>
                <c:pt idx="34190">
                  <c:v>2.7816329999999998</c:v>
                </c:pt>
                <c:pt idx="34191">
                  <c:v>2.7951920000000001</c:v>
                </c:pt>
                <c:pt idx="34192">
                  <c:v>2.8009140000000001</c:v>
                </c:pt>
                <c:pt idx="34193">
                  <c:v>2.786225</c:v>
                </c:pt>
                <c:pt idx="34194">
                  <c:v>2.7504050000000002</c:v>
                </c:pt>
                <c:pt idx="34195">
                  <c:v>2.7267009999999998</c:v>
                </c:pt>
                <c:pt idx="34196">
                  <c:v>2.7324709999999999</c:v>
                </c:pt>
                <c:pt idx="34197">
                  <c:v>2.7594919999999998</c:v>
                </c:pt>
                <c:pt idx="34198">
                  <c:v>2.7526649999999999</c:v>
                </c:pt>
                <c:pt idx="34199">
                  <c:v>2.7505009999999999</c:v>
                </c:pt>
                <c:pt idx="34200">
                  <c:v>2.8310369999999998</c:v>
                </c:pt>
                <c:pt idx="34201">
                  <c:v>2.9119090000000001</c:v>
                </c:pt>
                <c:pt idx="34202">
                  <c:v>2.9163809999999999</c:v>
                </c:pt>
                <c:pt idx="34203">
                  <c:v>2.8727710000000002</c:v>
                </c:pt>
                <c:pt idx="34204">
                  <c:v>2.897942</c:v>
                </c:pt>
                <c:pt idx="34205">
                  <c:v>2.9414310000000001</c:v>
                </c:pt>
                <c:pt idx="34206">
                  <c:v>3.0157159999999998</c:v>
                </c:pt>
                <c:pt idx="34207">
                  <c:v>3.1022379999999998</c:v>
                </c:pt>
                <c:pt idx="34208">
                  <c:v>3.1278410000000001</c:v>
                </c:pt>
                <c:pt idx="34209">
                  <c:v>2.9554710000000002</c:v>
                </c:pt>
                <c:pt idx="34210">
                  <c:v>2.684774</c:v>
                </c:pt>
                <c:pt idx="34211">
                  <c:v>2.5553400000000002</c:v>
                </c:pt>
                <c:pt idx="34212">
                  <c:v>2.532934</c:v>
                </c:pt>
                <c:pt idx="34213">
                  <c:v>2.5180289999999999</c:v>
                </c:pt>
                <c:pt idx="34214">
                  <c:v>2.603084</c:v>
                </c:pt>
                <c:pt idx="34215">
                  <c:v>2.642366</c:v>
                </c:pt>
                <c:pt idx="34216">
                  <c:v>2.719681</c:v>
                </c:pt>
                <c:pt idx="34217">
                  <c:v>2.7547320000000002</c:v>
                </c:pt>
                <c:pt idx="34218">
                  <c:v>2.7690359999999998</c:v>
                </c:pt>
                <c:pt idx="34219">
                  <c:v>2.8008899999999999</c:v>
                </c:pt>
                <c:pt idx="34220">
                  <c:v>2.842768</c:v>
                </c:pt>
                <c:pt idx="34221">
                  <c:v>2.886835</c:v>
                </c:pt>
                <c:pt idx="34222">
                  <c:v>2.882123</c:v>
                </c:pt>
                <c:pt idx="34223">
                  <c:v>2.8332000000000002</c:v>
                </c:pt>
                <c:pt idx="34224">
                  <c:v>2.8589959999999999</c:v>
                </c:pt>
                <c:pt idx="34225">
                  <c:v>2.840004</c:v>
                </c:pt>
                <c:pt idx="34226">
                  <c:v>2.823248</c:v>
                </c:pt>
                <c:pt idx="34227">
                  <c:v>2.8301229999999999</c:v>
                </c:pt>
                <c:pt idx="34228">
                  <c:v>2.8404609999999999</c:v>
                </c:pt>
                <c:pt idx="34229">
                  <c:v>2.8852000000000002</c:v>
                </c:pt>
                <c:pt idx="34230">
                  <c:v>2.8515429999999999</c:v>
                </c:pt>
                <c:pt idx="34231">
                  <c:v>2.7431930000000002</c:v>
                </c:pt>
                <c:pt idx="34232">
                  <c:v>2.6877070000000001</c:v>
                </c:pt>
                <c:pt idx="34233">
                  <c:v>2.7644679999999999</c:v>
                </c:pt>
                <c:pt idx="34234">
                  <c:v>2.84849</c:v>
                </c:pt>
                <c:pt idx="34235">
                  <c:v>2.9227509999999999</c:v>
                </c:pt>
                <c:pt idx="34236">
                  <c:v>2.9620099999999998</c:v>
                </c:pt>
                <c:pt idx="34237">
                  <c:v>2.910971</c:v>
                </c:pt>
                <c:pt idx="34238">
                  <c:v>2.8873639999999998</c:v>
                </c:pt>
                <c:pt idx="34239">
                  <c:v>2.8708</c:v>
                </c:pt>
                <c:pt idx="34240">
                  <c:v>2.8490669999999998</c:v>
                </c:pt>
                <c:pt idx="34241">
                  <c:v>2.810362</c:v>
                </c:pt>
                <c:pt idx="34242">
                  <c:v>2.759925</c:v>
                </c:pt>
                <c:pt idx="34243">
                  <c:v>2.7336960000000001</c:v>
                </c:pt>
                <c:pt idx="34244">
                  <c:v>2.7825950000000002</c:v>
                </c:pt>
                <c:pt idx="34245">
                  <c:v>2.8664719999999999</c:v>
                </c:pt>
                <c:pt idx="34246">
                  <c:v>2.874911</c:v>
                </c:pt>
                <c:pt idx="34247">
                  <c:v>2.8827959999999999</c:v>
                </c:pt>
                <c:pt idx="34248">
                  <c:v>2.8510140000000002</c:v>
                </c:pt>
                <c:pt idx="34249">
                  <c:v>2.7530489999999999</c:v>
                </c:pt>
                <c:pt idx="34250">
                  <c:v>2.7024439999999998</c:v>
                </c:pt>
                <c:pt idx="34251">
                  <c:v>2.7422550000000001</c:v>
                </c:pt>
                <c:pt idx="34252">
                  <c:v>2.776008</c:v>
                </c:pt>
                <c:pt idx="34253">
                  <c:v>2.7908409999999999</c:v>
                </c:pt>
                <c:pt idx="34254">
                  <c:v>2.8058420000000002</c:v>
                </c:pt>
                <c:pt idx="34255">
                  <c:v>2.7793739999999998</c:v>
                </c:pt>
                <c:pt idx="34256">
                  <c:v>2.7763450000000001</c:v>
                </c:pt>
                <c:pt idx="34257">
                  <c:v>2.8018999999999998</c:v>
                </c:pt>
                <c:pt idx="34258">
                  <c:v>2.7856719999999999</c:v>
                </c:pt>
                <c:pt idx="34259">
                  <c:v>2.7615590000000001</c:v>
                </c:pt>
                <c:pt idx="34260">
                  <c:v>2.7732429999999999</c:v>
                </c:pt>
                <c:pt idx="34261">
                  <c:v>2.8137509999999999</c:v>
                </c:pt>
                <c:pt idx="34262">
                  <c:v>2.816757</c:v>
                </c:pt>
                <c:pt idx="34263">
                  <c:v>2.8124769999999999</c:v>
                </c:pt>
                <c:pt idx="34264">
                  <c:v>2.8509660000000001</c:v>
                </c:pt>
                <c:pt idx="34265">
                  <c:v>2.8781560000000002</c:v>
                </c:pt>
                <c:pt idx="34266">
                  <c:v>2.9170539999999998</c:v>
                </c:pt>
                <c:pt idx="34267">
                  <c:v>2.9130389999999999</c:v>
                </c:pt>
                <c:pt idx="34268">
                  <c:v>2.8847909999999999</c:v>
                </c:pt>
                <c:pt idx="34269">
                  <c:v>2.8848150000000001</c:v>
                </c:pt>
                <c:pt idx="34270">
                  <c:v>2.8445230000000001</c:v>
                </c:pt>
                <c:pt idx="34271">
                  <c:v>2.772402</c:v>
                </c:pt>
                <c:pt idx="34272">
                  <c:v>2.7048719999999999</c:v>
                </c:pt>
                <c:pt idx="34273">
                  <c:v>2.6788120000000002</c:v>
                </c:pt>
                <c:pt idx="34274">
                  <c:v>2.6592669999999998</c:v>
                </c:pt>
                <c:pt idx="34275">
                  <c:v>2.7069640000000001</c:v>
                </c:pt>
                <c:pt idx="34276">
                  <c:v>2.810867</c:v>
                </c:pt>
                <c:pt idx="34277">
                  <c:v>2.8827240000000001</c:v>
                </c:pt>
                <c:pt idx="34278">
                  <c:v>2.8059859999999999</c:v>
                </c:pt>
                <c:pt idx="34279">
                  <c:v>2.6971790000000002</c:v>
                </c:pt>
                <c:pt idx="34280">
                  <c:v>2.726845</c:v>
                </c:pt>
                <c:pt idx="34281">
                  <c:v>2.768748</c:v>
                </c:pt>
                <c:pt idx="34282">
                  <c:v>2.7555740000000002</c:v>
                </c:pt>
                <c:pt idx="34283">
                  <c:v>2.74139</c:v>
                </c:pt>
                <c:pt idx="34284">
                  <c:v>2.7467269999999999</c:v>
                </c:pt>
                <c:pt idx="34285">
                  <c:v>2.7308599999999998</c:v>
                </c:pt>
                <c:pt idx="34286">
                  <c:v>2.7134299999999998</c:v>
                </c:pt>
                <c:pt idx="34287">
                  <c:v>2.767449</c:v>
                </c:pt>
                <c:pt idx="34288">
                  <c:v>2.8434900000000001</c:v>
                </c:pt>
                <c:pt idx="34289">
                  <c:v>2.9094090000000001</c:v>
                </c:pt>
                <c:pt idx="34290">
                  <c:v>2.9541240000000002</c:v>
                </c:pt>
                <c:pt idx="34291">
                  <c:v>2.9490759999999998</c:v>
                </c:pt>
                <c:pt idx="34292">
                  <c:v>2.9568409999999998</c:v>
                </c:pt>
                <c:pt idx="34293">
                  <c:v>2.8955860000000002</c:v>
                </c:pt>
                <c:pt idx="34294">
                  <c:v>2.8163960000000001</c:v>
                </c:pt>
                <c:pt idx="34295">
                  <c:v>2.7141999999999999</c:v>
                </c:pt>
                <c:pt idx="34296">
                  <c:v>2.695112</c:v>
                </c:pt>
                <c:pt idx="34297">
                  <c:v>2.758146</c:v>
                </c:pt>
                <c:pt idx="34298">
                  <c:v>2.72295</c:v>
                </c:pt>
                <c:pt idx="34299">
                  <c:v>2.6878989999999998</c:v>
                </c:pt>
                <c:pt idx="34300">
                  <c:v>2.7292730000000001</c:v>
                </c:pt>
                <c:pt idx="34301">
                  <c:v>2.770286</c:v>
                </c:pt>
                <c:pt idx="34302">
                  <c:v>2.760958</c:v>
                </c:pt>
                <c:pt idx="34303">
                  <c:v>2.7026840000000001</c:v>
                </c:pt>
                <c:pt idx="34304">
                  <c:v>2.7181660000000001</c:v>
                </c:pt>
                <c:pt idx="34305">
                  <c:v>2.7538909999999999</c:v>
                </c:pt>
                <c:pt idx="34306">
                  <c:v>2.7892779999999999</c:v>
                </c:pt>
                <c:pt idx="34307">
                  <c:v>2.7338650000000002</c:v>
                </c:pt>
                <c:pt idx="34308">
                  <c:v>2.777739</c:v>
                </c:pt>
                <c:pt idx="34309">
                  <c:v>2.8798870000000001</c:v>
                </c:pt>
                <c:pt idx="34310">
                  <c:v>2.8911380000000002</c:v>
                </c:pt>
                <c:pt idx="34311">
                  <c:v>2.8468789999999999</c:v>
                </c:pt>
                <c:pt idx="34312">
                  <c:v>2.8936139999999999</c:v>
                </c:pt>
                <c:pt idx="34313">
                  <c:v>2.9866030000000001</c:v>
                </c:pt>
                <c:pt idx="34314">
                  <c:v>3.007206</c:v>
                </c:pt>
                <c:pt idx="34315">
                  <c:v>2.9790779999999999</c:v>
                </c:pt>
                <c:pt idx="34316">
                  <c:v>2.9243380000000001</c:v>
                </c:pt>
                <c:pt idx="34317">
                  <c:v>2.920347</c:v>
                </c:pt>
                <c:pt idx="34318">
                  <c:v>2.8995760000000002</c:v>
                </c:pt>
                <c:pt idx="34319">
                  <c:v>2.8332000000000002</c:v>
                </c:pt>
                <c:pt idx="34320">
                  <c:v>2.8151700000000002</c:v>
                </c:pt>
                <c:pt idx="34321">
                  <c:v>2.8053129999999999</c:v>
                </c:pt>
                <c:pt idx="34322">
                  <c:v>2.7776190000000001</c:v>
                </c:pt>
                <c:pt idx="34323">
                  <c:v>2.7737959999999999</c:v>
                </c:pt>
                <c:pt idx="34324">
                  <c:v>2.7941579999999999</c:v>
                </c:pt>
                <c:pt idx="34325">
                  <c:v>2.8008899999999999</c:v>
                </c:pt>
                <c:pt idx="34326">
                  <c:v>2.8071890000000002</c:v>
                </c:pt>
                <c:pt idx="34327">
                  <c:v>2.844379</c:v>
                </c:pt>
                <c:pt idx="34328">
                  <c:v>2.8590200000000001</c:v>
                </c:pt>
                <c:pt idx="34329">
                  <c:v>2.9071250000000002</c:v>
                </c:pt>
                <c:pt idx="34330">
                  <c:v>2.9167169999999998</c:v>
                </c:pt>
                <c:pt idx="34331">
                  <c:v>2.872458</c:v>
                </c:pt>
                <c:pt idx="34332">
                  <c:v>2.8170929999999998</c:v>
                </c:pt>
                <c:pt idx="34333">
                  <c:v>2.755646</c:v>
                </c:pt>
                <c:pt idx="34334">
                  <c:v>2.740837</c:v>
                </c:pt>
                <c:pt idx="34335">
                  <c:v>2.7657910000000001</c:v>
                </c:pt>
                <c:pt idx="34336">
                  <c:v>2.8205550000000001</c:v>
                </c:pt>
                <c:pt idx="34337">
                  <c:v>2.7987980000000001</c:v>
                </c:pt>
                <c:pt idx="34338">
                  <c:v>2.7832439999999998</c:v>
                </c:pt>
                <c:pt idx="34339">
                  <c:v>2.7881969999999998</c:v>
                </c:pt>
                <c:pt idx="34340">
                  <c:v>2.8500049999999999</c:v>
                </c:pt>
                <c:pt idx="34341">
                  <c:v>2.9493879999999999</c:v>
                </c:pt>
                <c:pt idx="34342">
                  <c:v>2.9414069999999999</c:v>
                </c:pt>
                <c:pt idx="34343">
                  <c:v>2.875416</c:v>
                </c:pt>
                <c:pt idx="34344">
                  <c:v>2.8436340000000002</c:v>
                </c:pt>
                <c:pt idx="34345">
                  <c:v>2.8223340000000001</c:v>
                </c:pt>
                <c:pt idx="34346">
                  <c:v>2.7981009999999999</c:v>
                </c:pt>
                <c:pt idx="34347">
                  <c:v>2.7887490000000001</c:v>
                </c:pt>
                <c:pt idx="34348">
                  <c:v>2.7965629999999999</c:v>
                </c:pt>
                <c:pt idx="34349">
                  <c:v>2.8037030000000001</c:v>
                </c:pt>
                <c:pt idx="34350">
                  <c:v>2.7799510000000001</c:v>
                </c:pt>
                <c:pt idx="34351">
                  <c:v>2.7262200000000001</c:v>
                </c:pt>
                <c:pt idx="34352">
                  <c:v>2.7683149999999999</c:v>
                </c:pt>
                <c:pt idx="34353">
                  <c:v>2.7970429999999999</c:v>
                </c:pt>
                <c:pt idx="34354">
                  <c:v>2.722013</c:v>
                </c:pt>
                <c:pt idx="34355">
                  <c:v>2.6448670000000001</c:v>
                </c:pt>
                <c:pt idx="34356">
                  <c:v>2.5872649999999999</c:v>
                </c:pt>
                <c:pt idx="34357">
                  <c:v>2.5545460000000002</c:v>
                </c:pt>
                <c:pt idx="34358">
                  <c:v>2.5778180000000002</c:v>
                </c:pt>
                <c:pt idx="34359">
                  <c:v>2.6618629999999999</c:v>
                </c:pt>
                <c:pt idx="34360">
                  <c:v>2.8218529999999999</c:v>
                </c:pt>
                <c:pt idx="34361">
                  <c:v>2.9132069999999999</c:v>
                </c:pt>
                <c:pt idx="34362">
                  <c:v>2.9264299999999999</c:v>
                </c:pt>
                <c:pt idx="34363">
                  <c:v>2.86164</c:v>
                </c:pt>
                <c:pt idx="34364">
                  <c:v>2.8095680000000001</c:v>
                </c:pt>
                <c:pt idx="34365">
                  <c:v>2.788821</c:v>
                </c:pt>
                <c:pt idx="34366">
                  <c:v>2.804135</c:v>
                </c:pt>
                <c:pt idx="34367">
                  <c:v>2.823296</c:v>
                </c:pt>
                <c:pt idx="34368">
                  <c:v>2.887724</c:v>
                </c:pt>
                <c:pt idx="34369">
                  <c:v>2.915972</c:v>
                </c:pt>
                <c:pt idx="34370">
                  <c:v>2.9298670000000002</c:v>
                </c:pt>
                <c:pt idx="34371">
                  <c:v>2.9061629999999998</c:v>
                </c:pt>
                <c:pt idx="34372">
                  <c:v>2.8180550000000002</c:v>
                </c:pt>
                <c:pt idx="34373">
                  <c:v>2.790937</c:v>
                </c:pt>
                <c:pt idx="34374">
                  <c:v>2.8125499999999999</c:v>
                </c:pt>
                <c:pt idx="34375">
                  <c:v>2.7810320000000002</c:v>
                </c:pt>
                <c:pt idx="34376">
                  <c:v>2.7432650000000001</c:v>
                </c:pt>
                <c:pt idx="34377">
                  <c:v>2.7237680000000002</c:v>
                </c:pt>
                <c:pt idx="34378">
                  <c:v>2.7389610000000002</c:v>
                </c:pt>
                <c:pt idx="34379">
                  <c:v>2.779013</c:v>
                </c:pt>
                <c:pt idx="34380">
                  <c:v>2.868636</c:v>
                </c:pt>
                <c:pt idx="34381">
                  <c:v>2.9140969999999999</c:v>
                </c:pt>
                <c:pt idx="34382">
                  <c:v>2.9174859999999998</c:v>
                </c:pt>
                <c:pt idx="34383">
                  <c:v>2.952826</c:v>
                </c:pt>
                <c:pt idx="34384">
                  <c:v>2.9283769999999998</c:v>
                </c:pt>
                <c:pt idx="34385">
                  <c:v>2.8856090000000001</c:v>
                </c:pt>
                <c:pt idx="34386">
                  <c:v>2.869453</c:v>
                </c:pt>
                <c:pt idx="34387">
                  <c:v>2.7931970000000002</c:v>
                </c:pt>
                <c:pt idx="34388">
                  <c:v>2.6915049999999998</c:v>
                </c:pt>
                <c:pt idx="34389">
                  <c:v>2.6654930000000001</c:v>
                </c:pt>
                <c:pt idx="34390">
                  <c:v>2.7104970000000002</c:v>
                </c:pt>
                <c:pt idx="34391">
                  <c:v>2.8081019999999999</c:v>
                </c:pt>
                <c:pt idx="34392">
                  <c:v>2.8734679999999999</c:v>
                </c:pt>
                <c:pt idx="34393">
                  <c:v>2.9322469999999998</c:v>
                </c:pt>
                <c:pt idx="34394">
                  <c:v>3.0054509999999999</c:v>
                </c:pt>
                <c:pt idx="34395">
                  <c:v>3.0274480000000001</c:v>
                </c:pt>
                <c:pt idx="34396">
                  <c:v>3.054373</c:v>
                </c:pt>
                <c:pt idx="34397">
                  <c:v>3.0296120000000002</c:v>
                </c:pt>
                <c:pt idx="34398">
                  <c:v>2.8758720000000002</c:v>
                </c:pt>
                <c:pt idx="34399">
                  <c:v>2.7454519999999998</c:v>
                </c:pt>
                <c:pt idx="34400">
                  <c:v>2.66696</c:v>
                </c:pt>
                <c:pt idx="34401">
                  <c:v>2.623278</c:v>
                </c:pt>
                <c:pt idx="34402">
                  <c:v>2.6722730000000001</c:v>
                </c:pt>
                <c:pt idx="34403">
                  <c:v>2.794038</c:v>
                </c:pt>
                <c:pt idx="34404">
                  <c:v>2.8822429999999999</c:v>
                </c:pt>
                <c:pt idx="34405">
                  <c:v>2.8619289999999999</c:v>
                </c:pt>
                <c:pt idx="34406">
                  <c:v>2.8365900000000002</c:v>
                </c:pt>
                <c:pt idx="34407">
                  <c:v>2.8646210000000001</c:v>
                </c:pt>
                <c:pt idx="34408">
                  <c:v>2.914866</c:v>
                </c:pt>
                <c:pt idx="34409">
                  <c:v>2.9018359999999999</c:v>
                </c:pt>
                <c:pt idx="34410">
                  <c:v>2.8082220000000002</c:v>
                </c:pt>
                <c:pt idx="34411">
                  <c:v>2.6960489999999999</c:v>
                </c:pt>
                <c:pt idx="34412">
                  <c:v>2.6854230000000001</c:v>
                </c:pt>
                <c:pt idx="34413">
                  <c:v>2.7271339999999999</c:v>
                </c:pt>
                <c:pt idx="34414">
                  <c:v>2.7598769999999999</c:v>
                </c:pt>
                <c:pt idx="34415">
                  <c:v>2.757641</c:v>
                </c:pt>
                <c:pt idx="34416">
                  <c:v>2.749323</c:v>
                </c:pt>
                <c:pt idx="34417">
                  <c:v>2.7705989999999998</c:v>
                </c:pt>
                <c:pt idx="34418">
                  <c:v>2.858924</c:v>
                </c:pt>
                <c:pt idx="34419">
                  <c:v>2.9235929999999999</c:v>
                </c:pt>
                <c:pt idx="34420">
                  <c:v>2.8948399999999999</c:v>
                </c:pt>
                <c:pt idx="34421">
                  <c:v>2.8409659999999999</c:v>
                </c:pt>
                <c:pt idx="34422">
                  <c:v>2.8523369999999999</c:v>
                </c:pt>
                <c:pt idx="34423">
                  <c:v>2.8419750000000001</c:v>
                </c:pt>
                <c:pt idx="34424">
                  <c:v>2.80714</c:v>
                </c:pt>
                <c:pt idx="34425">
                  <c:v>2.783509</c:v>
                </c:pt>
                <c:pt idx="34426">
                  <c:v>2.755093</c:v>
                </c:pt>
                <c:pt idx="34427">
                  <c:v>2.800529</c:v>
                </c:pt>
                <c:pt idx="34428">
                  <c:v>2.8448600000000002</c:v>
                </c:pt>
                <c:pt idx="34429">
                  <c:v>2.8432490000000001</c:v>
                </c:pt>
                <c:pt idx="34430">
                  <c:v>2.8039909999999999</c:v>
                </c:pt>
                <c:pt idx="34431">
                  <c:v>2.8019240000000001</c:v>
                </c:pt>
                <c:pt idx="34432">
                  <c:v>2.7827389999999999</c:v>
                </c:pt>
                <c:pt idx="34433">
                  <c:v>2.6861929999999998</c:v>
                </c:pt>
                <c:pt idx="34434">
                  <c:v>2.6770330000000002</c:v>
                </c:pt>
                <c:pt idx="34435">
                  <c:v>2.689943</c:v>
                </c:pt>
                <c:pt idx="34436">
                  <c:v>2.7872590000000002</c:v>
                </c:pt>
                <c:pt idx="34437">
                  <c:v>3.0144419999999998</c:v>
                </c:pt>
                <c:pt idx="34438">
                  <c:v>3.1049790000000002</c:v>
                </c:pt>
                <c:pt idx="34439">
                  <c:v>3.042017</c:v>
                </c:pt>
                <c:pt idx="34440">
                  <c:v>2.9639329999999999</c:v>
                </c:pt>
                <c:pt idx="34441">
                  <c:v>2.879022</c:v>
                </c:pt>
                <c:pt idx="34442">
                  <c:v>2.7619919999999998</c:v>
                </c:pt>
                <c:pt idx="34443">
                  <c:v>2.6739320000000002</c:v>
                </c:pt>
                <c:pt idx="34444">
                  <c:v>2.6903269999999999</c:v>
                </c:pt>
                <c:pt idx="34445">
                  <c:v>2.7091989999999999</c:v>
                </c:pt>
                <c:pt idx="34446">
                  <c:v>2.6944379999999999</c:v>
                </c:pt>
                <c:pt idx="34447">
                  <c:v>2.6866970000000001</c:v>
                </c:pt>
                <c:pt idx="34448">
                  <c:v>2.6872739999999999</c:v>
                </c:pt>
                <c:pt idx="34449">
                  <c:v>2.737832</c:v>
                </c:pt>
                <c:pt idx="34450">
                  <c:v>2.7837489999999998</c:v>
                </c:pt>
                <c:pt idx="34451">
                  <c:v>2.820363</c:v>
                </c:pt>
                <c:pt idx="34452">
                  <c:v>2.8848400000000001</c:v>
                </c:pt>
                <c:pt idx="34453">
                  <c:v>2.9090240000000001</c:v>
                </c:pt>
                <c:pt idx="34454">
                  <c:v>2.8484660000000002</c:v>
                </c:pt>
                <c:pt idx="34455">
                  <c:v>2.8058420000000002</c:v>
                </c:pt>
                <c:pt idx="34456">
                  <c:v>2.8020679999999998</c:v>
                </c:pt>
                <c:pt idx="34457">
                  <c:v>2.7960579999999999</c:v>
                </c:pt>
                <c:pt idx="34458">
                  <c:v>2.8466870000000002</c:v>
                </c:pt>
                <c:pt idx="34459">
                  <c:v>2.885777</c:v>
                </c:pt>
                <c:pt idx="34460">
                  <c:v>2.8838780000000002</c:v>
                </c:pt>
                <c:pt idx="34461">
                  <c:v>2.8419750000000001</c:v>
                </c:pt>
                <c:pt idx="34462">
                  <c:v>2.810362</c:v>
                </c:pt>
                <c:pt idx="34463">
                  <c:v>2.8234400000000002</c:v>
                </c:pt>
                <c:pt idx="34464">
                  <c:v>2.8928449999999999</c:v>
                </c:pt>
                <c:pt idx="34465">
                  <c:v>2.9481619999999999</c:v>
                </c:pt>
                <c:pt idx="34466">
                  <c:v>2.9333290000000001</c:v>
                </c:pt>
                <c:pt idx="34467">
                  <c:v>2.8985660000000002</c:v>
                </c:pt>
                <c:pt idx="34468">
                  <c:v>2.8557980000000001</c:v>
                </c:pt>
                <c:pt idx="34469">
                  <c:v>2.8091840000000001</c:v>
                </c:pt>
                <c:pt idx="34470">
                  <c:v>2.794495</c:v>
                </c:pt>
                <c:pt idx="34471">
                  <c:v>2.790216</c:v>
                </c:pt>
                <c:pt idx="34472">
                  <c:v>2.81392</c:v>
                </c:pt>
                <c:pt idx="34473">
                  <c:v>2.817526</c:v>
                </c:pt>
                <c:pt idx="34474">
                  <c:v>2.813704</c:v>
                </c:pt>
                <c:pt idx="34475">
                  <c:v>2.8209879999999998</c:v>
                </c:pt>
                <c:pt idx="34476">
                  <c:v>2.7985579999999999</c:v>
                </c:pt>
                <c:pt idx="34477">
                  <c:v>2.786009</c:v>
                </c:pt>
                <c:pt idx="34478">
                  <c:v>2.7918029999999998</c:v>
                </c:pt>
                <c:pt idx="34479">
                  <c:v>2.8156029999999999</c:v>
                </c:pt>
                <c:pt idx="34480">
                  <c:v>2.8343060000000002</c:v>
                </c:pt>
                <c:pt idx="34481">
                  <c:v>2.8544999999999998</c:v>
                </c:pt>
                <c:pt idx="34482">
                  <c:v>2.8621449999999999</c:v>
                </c:pt>
                <c:pt idx="34483">
                  <c:v>2.8352919999999999</c:v>
                </c:pt>
                <c:pt idx="34484">
                  <c:v>2.7600210000000001</c:v>
                </c:pt>
                <c:pt idx="34485">
                  <c:v>2.7027320000000001</c:v>
                </c:pt>
                <c:pt idx="34486">
                  <c:v>2.708863</c:v>
                </c:pt>
                <c:pt idx="34487">
                  <c:v>2.742664</c:v>
                </c:pt>
                <c:pt idx="34488">
                  <c:v>2.7458849999999999</c:v>
                </c:pt>
                <c:pt idx="34489">
                  <c:v>2.7207150000000002</c:v>
                </c:pt>
                <c:pt idx="34490">
                  <c:v>2.715522</c:v>
                </c:pt>
                <c:pt idx="34491">
                  <c:v>2.8071890000000002</c:v>
                </c:pt>
                <c:pt idx="34492">
                  <c:v>2.9163320000000001</c:v>
                </c:pt>
                <c:pt idx="34493">
                  <c:v>2.9127260000000001</c:v>
                </c:pt>
                <c:pt idx="34494">
                  <c:v>2.8329119999999999</c:v>
                </c:pt>
                <c:pt idx="34495">
                  <c:v>2.801587</c:v>
                </c:pt>
                <c:pt idx="34496">
                  <c:v>2.8350520000000001</c:v>
                </c:pt>
                <c:pt idx="34497">
                  <c:v>2.8520479999999999</c:v>
                </c:pt>
                <c:pt idx="34498">
                  <c:v>2.8993120000000001</c:v>
                </c:pt>
                <c:pt idx="34499">
                  <c:v>2.9440270000000002</c:v>
                </c:pt>
                <c:pt idx="34500">
                  <c:v>2.9250590000000001</c:v>
                </c:pt>
                <c:pt idx="34501">
                  <c:v>2.8622890000000001</c:v>
                </c:pt>
                <c:pt idx="34502">
                  <c:v>2.7830279999999998</c:v>
                </c:pt>
                <c:pt idx="34503">
                  <c:v>2.7480009999999999</c:v>
                </c:pt>
                <c:pt idx="34504">
                  <c:v>2.8448359999999999</c:v>
                </c:pt>
                <c:pt idx="34505">
                  <c:v>2.8834209999999998</c:v>
                </c:pt>
                <c:pt idx="34506">
                  <c:v>2.8326470000000001</c:v>
                </c:pt>
                <c:pt idx="34507">
                  <c:v>2.7417980000000002</c:v>
                </c:pt>
                <c:pt idx="34508">
                  <c:v>2.6658539999999999</c:v>
                </c:pt>
                <c:pt idx="34509">
                  <c:v>2.6559010000000001</c:v>
                </c:pt>
                <c:pt idx="34510">
                  <c:v>2.7691080000000001</c:v>
                </c:pt>
                <c:pt idx="34511">
                  <c:v>2.8434179999999998</c:v>
                </c:pt>
                <c:pt idx="34512">
                  <c:v>2.8496920000000001</c:v>
                </c:pt>
                <c:pt idx="34513">
                  <c:v>2.8416389999999998</c:v>
                </c:pt>
                <c:pt idx="34514">
                  <c:v>2.8520479999999999</c:v>
                </c:pt>
                <c:pt idx="34515">
                  <c:v>2.9217420000000001</c:v>
                </c:pt>
                <c:pt idx="34516">
                  <c:v>2.930396</c:v>
                </c:pt>
                <c:pt idx="34517">
                  <c:v>2.831998</c:v>
                </c:pt>
                <c:pt idx="34518">
                  <c:v>2.7159070000000001</c:v>
                </c:pt>
                <c:pt idx="34519">
                  <c:v>2.6333989999999998</c:v>
                </c:pt>
                <c:pt idx="34520">
                  <c:v>2.6962649999999999</c:v>
                </c:pt>
                <c:pt idx="34521">
                  <c:v>2.7644440000000001</c:v>
                </c:pt>
                <c:pt idx="34522">
                  <c:v>2.7268210000000002</c:v>
                </c:pt>
                <c:pt idx="34523">
                  <c:v>2.7182870000000001</c:v>
                </c:pt>
                <c:pt idx="34524">
                  <c:v>2.7311719999999999</c:v>
                </c:pt>
                <c:pt idx="34525">
                  <c:v>2.7402359999999999</c:v>
                </c:pt>
                <c:pt idx="34526">
                  <c:v>2.7744689999999999</c:v>
                </c:pt>
                <c:pt idx="34527">
                  <c:v>2.7703820000000001</c:v>
                </c:pt>
                <c:pt idx="34528">
                  <c:v>2.7818260000000001</c:v>
                </c:pt>
                <c:pt idx="34529">
                  <c:v>2.7796620000000001</c:v>
                </c:pt>
                <c:pt idx="34530">
                  <c:v>2.7432889999999999</c:v>
                </c:pt>
                <c:pt idx="34531">
                  <c:v>2.780383</c:v>
                </c:pt>
                <c:pt idx="34532">
                  <c:v>2.8430089999999999</c:v>
                </c:pt>
                <c:pt idx="34533">
                  <c:v>2.8846229999999999</c:v>
                </c:pt>
                <c:pt idx="34534">
                  <c:v>2.8737089999999998</c:v>
                </c:pt>
                <c:pt idx="34535">
                  <c:v>2.863035</c:v>
                </c:pt>
                <c:pt idx="34536">
                  <c:v>2.9226070000000002</c:v>
                </c:pt>
                <c:pt idx="34537">
                  <c:v>2.9836459999999998</c:v>
                </c:pt>
                <c:pt idx="34538">
                  <c:v>2.9429699999999999</c:v>
                </c:pt>
                <c:pt idx="34539">
                  <c:v>2.8401239999999999</c:v>
                </c:pt>
                <c:pt idx="34540">
                  <c:v>2.811372</c:v>
                </c:pt>
                <c:pt idx="34541">
                  <c:v>2.8900079999999999</c:v>
                </c:pt>
                <c:pt idx="34542">
                  <c:v>3.0296120000000002</c:v>
                </c:pt>
                <c:pt idx="34543">
                  <c:v>3.0193460000000001</c:v>
                </c:pt>
                <c:pt idx="34544">
                  <c:v>2.9123420000000002</c:v>
                </c:pt>
                <c:pt idx="34545">
                  <c:v>2.7764169999999999</c:v>
                </c:pt>
                <c:pt idx="34546">
                  <c:v>2.773628</c:v>
                </c:pt>
                <c:pt idx="34547">
                  <c:v>2.780119</c:v>
                </c:pt>
                <c:pt idx="34548">
                  <c:v>2.7228539999999999</c:v>
                </c:pt>
                <c:pt idx="34549">
                  <c:v>2.7206429999999999</c:v>
                </c:pt>
                <c:pt idx="34550">
                  <c:v>2.77346</c:v>
                </c:pt>
                <c:pt idx="34551">
                  <c:v>2.7579530000000001</c:v>
                </c:pt>
                <c:pt idx="34552">
                  <c:v>2.7685070000000001</c:v>
                </c:pt>
                <c:pt idx="34553">
                  <c:v>2.7497799999999999</c:v>
                </c:pt>
                <c:pt idx="34554">
                  <c:v>2.7265320000000002</c:v>
                </c:pt>
                <c:pt idx="34555">
                  <c:v>2.7621120000000001</c:v>
                </c:pt>
                <c:pt idx="34556">
                  <c:v>2.7918029999999998</c:v>
                </c:pt>
                <c:pt idx="34557">
                  <c:v>2.8232719999999998</c:v>
                </c:pt>
                <c:pt idx="34558">
                  <c:v>2.848706</c:v>
                </c:pt>
                <c:pt idx="34559">
                  <c:v>2.863299</c:v>
                </c:pt>
                <c:pt idx="34560">
                  <c:v>2.8447879999999999</c:v>
                </c:pt>
                <c:pt idx="34561">
                  <c:v>2.8338739999999998</c:v>
                </c:pt>
                <c:pt idx="34562">
                  <c:v>2.826397</c:v>
                </c:pt>
                <c:pt idx="34563">
                  <c:v>2.857361</c:v>
                </c:pt>
                <c:pt idx="34564">
                  <c:v>2.8541400000000001</c:v>
                </c:pt>
                <c:pt idx="34565">
                  <c:v>2.813415</c:v>
                </c:pt>
                <c:pt idx="34566">
                  <c:v>2.7686760000000001</c:v>
                </c:pt>
                <c:pt idx="34567">
                  <c:v>2.803318</c:v>
                </c:pt>
                <c:pt idx="34568">
                  <c:v>2.8125260000000001</c:v>
                </c:pt>
                <c:pt idx="34569">
                  <c:v>2.8255789999999998</c:v>
                </c:pt>
                <c:pt idx="34570">
                  <c:v>2.777739</c:v>
                </c:pt>
                <c:pt idx="34571">
                  <c:v>2.7604299999999999</c:v>
                </c:pt>
                <c:pt idx="34572">
                  <c:v>2.7521840000000002</c:v>
                </c:pt>
                <c:pt idx="34573">
                  <c:v>2.6989580000000002</c:v>
                </c:pt>
                <c:pt idx="34574">
                  <c:v>2.6911450000000001</c:v>
                </c:pt>
                <c:pt idx="34575">
                  <c:v>2.7868740000000001</c:v>
                </c:pt>
                <c:pt idx="34576">
                  <c:v>2.8946480000000001</c:v>
                </c:pt>
                <c:pt idx="34577">
                  <c:v>2.934555</c:v>
                </c:pt>
                <c:pt idx="34578">
                  <c:v>2.8840699999999999</c:v>
                </c:pt>
                <c:pt idx="34579">
                  <c:v>2.765863</c:v>
                </c:pt>
                <c:pt idx="34580">
                  <c:v>2.7184789999999999</c:v>
                </c:pt>
                <c:pt idx="34581">
                  <c:v>2.734658</c:v>
                </c:pt>
                <c:pt idx="34582">
                  <c:v>2.7695650000000001</c:v>
                </c:pt>
                <c:pt idx="34583">
                  <c:v>2.7734839999999998</c:v>
                </c:pt>
                <c:pt idx="34584">
                  <c:v>2.7876430000000001</c:v>
                </c:pt>
                <c:pt idx="34585">
                  <c:v>2.8926769999999999</c:v>
                </c:pt>
                <c:pt idx="34586">
                  <c:v>2.9406859999999999</c:v>
                </c:pt>
                <c:pt idx="34587">
                  <c:v>2.923352</c:v>
                </c:pt>
                <c:pt idx="34588">
                  <c:v>2.8687800000000001</c:v>
                </c:pt>
                <c:pt idx="34589">
                  <c:v>2.8562310000000002</c:v>
                </c:pt>
                <c:pt idx="34590">
                  <c:v>2.857818</c:v>
                </c:pt>
                <c:pt idx="34591">
                  <c:v>2.8511829999999998</c:v>
                </c:pt>
                <c:pt idx="34592">
                  <c:v>2.7906249999999999</c:v>
                </c:pt>
                <c:pt idx="34593">
                  <c:v>2.7510539999999999</c:v>
                </c:pt>
                <c:pt idx="34594">
                  <c:v>2.7740130000000001</c:v>
                </c:pt>
                <c:pt idx="34595">
                  <c:v>2.7993030000000001</c:v>
                </c:pt>
                <c:pt idx="34596">
                  <c:v>2.8229350000000002</c:v>
                </c:pt>
                <c:pt idx="34597">
                  <c:v>2.8755359999999999</c:v>
                </c:pt>
                <c:pt idx="34598">
                  <c:v>2.9441709999999999</c:v>
                </c:pt>
                <c:pt idx="34599">
                  <c:v>2.9330889999999998</c:v>
                </c:pt>
                <c:pt idx="34600">
                  <c:v>2.8817140000000001</c:v>
                </c:pt>
                <c:pt idx="34601">
                  <c:v>2.8095680000000001</c:v>
                </c:pt>
                <c:pt idx="34602">
                  <c:v>2.7870659999999998</c:v>
                </c:pt>
                <c:pt idx="34603">
                  <c:v>2.7964180000000001</c:v>
                </c:pt>
                <c:pt idx="34604">
                  <c:v>2.8340420000000002</c:v>
                </c:pt>
                <c:pt idx="34605">
                  <c:v>2.8055539999999999</c:v>
                </c:pt>
                <c:pt idx="34606">
                  <c:v>2.764589</c:v>
                </c:pt>
                <c:pt idx="34607">
                  <c:v>2.7877879999999999</c:v>
                </c:pt>
                <c:pt idx="34608">
                  <c:v>2.8077169999999998</c:v>
                </c:pt>
                <c:pt idx="34609">
                  <c:v>2.869189</c:v>
                </c:pt>
                <c:pt idx="34610">
                  <c:v>2.908471</c:v>
                </c:pt>
                <c:pt idx="34611">
                  <c:v>2.8665690000000001</c:v>
                </c:pt>
                <c:pt idx="34612">
                  <c:v>2.8202910000000001</c:v>
                </c:pt>
                <c:pt idx="34613">
                  <c:v>2.7957689999999999</c:v>
                </c:pt>
                <c:pt idx="34614">
                  <c:v>2.7354509999999999</c:v>
                </c:pt>
                <c:pt idx="34615">
                  <c:v>2.6428950000000002</c:v>
                </c:pt>
                <c:pt idx="34616">
                  <c:v>2.6359720000000002</c:v>
                </c:pt>
                <c:pt idx="34617">
                  <c:v>2.6968909999999999</c:v>
                </c:pt>
                <c:pt idx="34618">
                  <c:v>2.7762479999999998</c:v>
                </c:pt>
                <c:pt idx="34619">
                  <c:v>2.8007460000000002</c:v>
                </c:pt>
                <c:pt idx="34620">
                  <c:v>2.801876</c:v>
                </c:pt>
                <c:pt idx="34621">
                  <c:v>2.769685</c:v>
                </c:pt>
                <c:pt idx="34622">
                  <c:v>2.9095049999999998</c:v>
                </c:pt>
                <c:pt idx="34623">
                  <c:v>3.017712</c:v>
                </c:pt>
                <c:pt idx="34624">
                  <c:v>2.9230160000000001</c:v>
                </c:pt>
                <c:pt idx="34625">
                  <c:v>2.813199</c:v>
                </c:pt>
                <c:pt idx="34626">
                  <c:v>2.7086700000000001</c:v>
                </c:pt>
                <c:pt idx="34627">
                  <c:v>2.713911</c:v>
                </c:pt>
                <c:pt idx="34628">
                  <c:v>2.8032940000000002</c:v>
                </c:pt>
                <c:pt idx="34629">
                  <c:v>2.789927</c:v>
                </c:pt>
                <c:pt idx="34630">
                  <c:v>2.7856719999999999</c:v>
                </c:pt>
                <c:pt idx="34631">
                  <c:v>2.7601170000000002</c:v>
                </c:pt>
                <c:pt idx="34632">
                  <c:v>2.7319659999999999</c:v>
                </c:pt>
                <c:pt idx="34633">
                  <c:v>2.7242000000000002</c:v>
                </c:pt>
                <c:pt idx="34634">
                  <c:v>2.7611750000000002</c:v>
                </c:pt>
                <c:pt idx="34635">
                  <c:v>2.831493</c:v>
                </c:pt>
                <c:pt idx="34636">
                  <c:v>2.872579</c:v>
                </c:pt>
                <c:pt idx="34637">
                  <c:v>2.863972</c:v>
                </c:pt>
                <c:pt idx="34638">
                  <c:v>2.8509180000000001</c:v>
                </c:pt>
                <c:pt idx="34639">
                  <c:v>2.8666170000000002</c:v>
                </c:pt>
                <c:pt idx="34640">
                  <c:v>2.8910420000000001</c:v>
                </c:pt>
                <c:pt idx="34641">
                  <c:v>2.8735889999999999</c:v>
                </c:pt>
                <c:pt idx="34642">
                  <c:v>2.821901</c:v>
                </c:pt>
                <c:pt idx="34643">
                  <c:v>2.8055539999999999</c:v>
                </c:pt>
                <c:pt idx="34644">
                  <c:v>2.810025</c:v>
                </c:pt>
                <c:pt idx="34645">
                  <c:v>2.806708</c:v>
                </c:pt>
                <c:pt idx="34646">
                  <c:v>2.7960820000000002</c:v>
                </c:pt>
                <c:pt idx="34647">
                  <c:v>2.8368069999999999</c:v>
                </c:pt>
                <c:pt idx="34648">
                  <c:v>2.868179</c:v>
                </c:pt>
                <c:pt idx="34649">
                  <c:v>2.8561830000000001</c:v>
                </c:pt>
                <c:pt idx="34650">
                  <c:v>2.8672900000000001</c:v>
                </c:pt>
                <c:pt idx="34651">
                  <c:v>2.903327</c:v>
                </c:pt>
                <c:pt idx="34652">
                  <c:v>2.8587790000000002</c:v>
                </c:pt>
                <c:pt idx="34653">
                  <c:v>2.7300900000000001</c:v>
                </c:pt>
                <c:pt idx="34654">
                  <c:v>2.6919379999999999</c:v>
                </c:pt>
                <c:pt idx="34655">
                  <c:v>2.7318449999999999</c:v>
                </c:pt>
                <c:pt idx="34656">
                  <c:v>2.7459090000000002</c:v>
                </c:pt>
                <c:pt idx="34657">
                  <c:v>2.795385</c:v>
                </c:pt>
                <c:pt idx="34658">
                  <c:v>2.859477</c:v>
                </c:pt>
                <c:pt idx="34659">
                  <c:v>2.882844</c:v>
                </c:pt>
                <c:pt idx="34660">
                  <c:v>2.8706309999999999</c:v>
                </c:pt>
                <c:pt idx="34661">
                  <c:v>2.8464710000000002</c:v>
                </c:pt>
                <c:pt idx="34662">
                  <c:v>2.81541</c:v>
                </c:pt>
                <c:pt idx="34663">
                  <c:v>2.772859</c:v>
                </c:pt>
                <c:pt idx="34664">
                  <c:v>2.7925960000000001</c:v>
                </c:pt>
                <c:pt idx="34665">
                  <c:v>2.8381289999999999</c:v>
                </c:pt>
                <c:pt idx="34666">
                  <c:v>2.8930370000000001</c:v>
                </c:pt>
                <c:pt idx="34667">
                  <c:v>2.8984459999999999</c:v>
                </c:pt>
                <c:pt idx="34668">
                  <c:v>2.8242569999999998</c:v>
                </c:pt>
                <c:pt idx="34669">
                  <c:v>2.7638669999999999</c:v>
                </c:pt>
                <c:pt idx="34670">
                  <c:v>2.7476880000000001</c:v>
                </c:pt>
                <c:pt idx="34671">
                  <c:v>2.7516790000000002</c:v>
                </c:pt>
                <c:pt idx="34672">
                  <c:v>2.7563430000000002</c:v>
                </c:pt>
                <c:pt idx="34673">
                  <c:v>2.7609110000000001</c:v>
                </c:pt>
                <c:pt idx="34674">
                  <c:v>2.7475679999999998</c:v>
                </c:pt>
                <c:pt idx="34675">
                  <c:v>2.7607900000000001</c:v>
                </c:pt>
                <c:pt idx="34676">
                  <c:v>2.8313969999999999</c:v>
                </c:pt>
                <c:pt idx="34677">
                  <c:v>2.8473120000000001</c:v>
                </c:pt>
                <c:pt idx="34678">
                  <c:v>2.8916909999999998</c:v>
                </c:pt>
                <c:pt idx="34679">
                  <c:v>2.8953449999999998</c:v>
                </c:pt>
                <c:pt idx="34680">
                  <c:v>2.9919880000000001</c:v>
                </c:pt>
                <c:pt idx="34681">
                  <c:v>3.0623309999999999</c:v>
                </c:pt>
                <c:pt idx="34682">
                  <c:v>3.0134080000000001</c:v>
                </c:pt>
                <c:pt idx="34683">
                  <c:v>2.917462</c:v>
                </c:pt>
                <c:pt idx="34684">
                  <c:v>2.86402</c:v>
                </c:pt>
                <c:pt idx="34685">
                  <c:v>2.8241610000000001</c:v>
                </c:pt>
                <c:pt idx="34686">
                  <c:v>2.7520389999999999</c:v>
                </c:pt>
                <c:pt idx="34687">
                  <c:v>2.7629779999999999</c:v>
                </c:pt>
                <c:pt idx="34688">
                  <c:v>2.835604</c:v>
                </c:pt>
                <c:pt idx="34689">
                  <c:v>2.892941</c:v>
                </c:pt>
                <c:pt idx="34690">
                  <c:v>2.9409019999999999</c:v>
                </c:pt>
                <c:pt idx="34691">
                  <c:v>2.8892869999999999</c:v>
                </c:pt>
                <c:pt idx="34692">
                  <c:v>2.8099050000000001</c:v>
                </c:pt>
                <c:pt idx="34693">
                  <c:v>2.8089909999999998</c:v>
                </c:pt>
                <c:pt idx="34694">
                  <c:v>2.8169970000000002</c:v>
                </c:pt>
                <c:pt idx="34695">
                  <c:v>2.8119969999999999</c:v>
                </c:pt>
                <c:pt idx="34696">
                  <c:v>2.7862490000000002</c:v>
                </c:pt>
                <c:pt idx="34697">
                  <c:v>2.782956</c:v>
                </c:pt>
                <c:pt idx="34698">
                  <c:v>2.7743009999999999</c:v>
                </c:pt>
                <c:pt idx="34699">
                  <c:v>2.8062749999999999</c:v>
                </c:pt>
                <c:pt idx="34700">
                  <c:v>2.858419</c:v>
                </c:pt>
                <c:pt idx="34701">
                  <c:v>2.9064999999999999</c:v>
                </c:pt>
                <c:pt idx="34702">
                  <c:v>2.9015240000000002</c:v>
                </c:pt>
                <c:pt idx="34703">
                  <c:v>2.821132</c:v>
                </c:pt>
                <c:pt idx="34704">
                  <c:v>2.7415099999999999</c:v>
                </c:pt>
                <c:pt idx="34705">
                  <c:v>2.6796530000000001</c:v>
                </c:pt>
                <c:pt idx="34706">
                  <c:v>2.6746530000000002</c:v>
                </c:pt>
                <c:pt idx="34707">
                  <c:v>2.6965059999999998</c:v>
                </c:pt>
                <c:pt idx="34708">
                  <c:v>2.7168920000000001</c:v>
                </c:pt>
                <c:pt idx="34709">
                  <c:v>2.6973950000000002</c:v>
                </c:pt>
                <c:pt idx="34710">
                  <c:v>2.6553</c:v>
                </c:pt>
                <c:pt idx="34711">
                  <c:v>2.6768649999999998</c:v>
                </c:pt>
                <c:pt idx="34712">
                  <c:v>2.6980919999999999</c:v>
                </c:pt>
                <c:pt idx="34713">
                  <c:v>2.7163629999999999</c:v>
                </c:pt>
                <c:pt idx="34714">
                  <c:v>2.7633390000000002</c:v>
                </c:pt>
                <c:pt idx="34715">
                  <c:v>2.7401870000000002</c:v>
                </c:pt>
                <c:pt idx="34716">
                  <c:v>2.8886620000000001</c:v>
                </c:pt>
                <c:pt idx="34717">
                  <c:v>2.9956900000000002</c:v>
                </c:pt>
                <c:pt idx="34718">
                  <c:v>3.022351</c:v>
                </c:pt>
                <c:pt idx="34719">
                  <c:v>2.9353729999999998</c:v>
                </c:pt>
                <c:pt idx="34720">
                  <c:v>2.8576250000000001</c:v>
                </c:pt>
                <c:pt idx="34721">
                  <c:v>2.7985820000000001</c:v>
                </c:pt>
                <c:pt idx="34722">
                  <c:v>2.7809840000000001</c:v>
                </c:pt>
                <c:pt idx="34723">
                  <c:v>2.792259</c:v>
                </c:pt>
                <c:pt idx="34724">
                  <c:v>2.863756</c:v>
                </c:pt>
                <c:pt idx="34725">
                  <c:v>2.9214530000000001</c:v>
                </c:pt>
                <c:pt idx="34726">
                  <c:v>2.9310450000000001</c:v>
                </c:pt>
                <c:pt idx="34727">
                  <c:v>2.9013550000000001</c:v>
                </c:pt>
                <c:pt idx="34728">
                  <c:v>2.8290649999999999</c:v>
                </c:pt>
                <c:pt idx="34729">
                  <c:v>2.7612950000000001</c:v>
                </c:pt>
                <c:pt idx="34730">
                  <c:v>2.7582900000000001</c:v>
                </c:pt>
                <c:pt idx="34731">
                  <c:v>2.7675459999999998</c:v>
                </c:pt>
                <c:pt idx="34732">
                  <c:v>2.7648290000000002</c:v>
                </c:pt>
                <c:pt idx="34733">
                  <c:v>2.7526890000000002</c:v>
                </c:pt>
                <c:pt idx="34734">
                  <c:v>2.767185</c:v>
                </c:pt>
                <c:pt idx="34735">
                  <c:v>2.7926679999999999</c:v>
                </c:pt>
                <c:pt idx="34736">
                  <c:v>2.7613910000000002</c:v>
                </c:pt>
                <c:pt idx="34737">
                  <c:v>2.7384810000000002</c:v>
                </c:pt>
                <c:pt idx="34738">
                  <c:v>2.756078</c:v>
                </c:pt>
                <c:pt idx="34739">
                  <c:v>2.7745169999999999</c:v>
                </c:pt>
                <c:pt idx="34740">
                  <c:v>2.8169729999999999</c:v>
                </c:pt>
                <c:pt idx="34741">
                  <c:v>2.8295699999999999</c:v>
                </c:pt>
                <c:pt idx="34742">
                  <c:v>2.8008660000000001</c:v>
                </c:pt>
                <c:pt idx="34743">
                  <c:v>2.7915139999999998</c:v>
                </c:pt>
                <c:pt idx="34744">
                  <c:v>2.8274309999999998</c:v>
                </c:pt>
                <c:pt idx="34745">
                  <c:v>2.8345220000000002</c:v>
                </c:pt>
                <c:pt idx="34746">
                  <c:v>2.9096730000000002</c:v>
                </c:pt>
                <c:pt idx="34747">
                  <c:v>2.9408059999999998</c:v>
                </c:pt>
                <c:pt idx="34748">
                  <c:v>2.959365</c:v>
                </c:pt>
                <c:pt idx="34749">
                  <c:v>2.9518399999999998</c:v>
                </c:pt>
                <c:pt idx="34750">
                  <c:v>2.835124</c:v>
                </c:pt>
                <c:pt idx="34751">
                  <c:v>2.7806959999999998</c:v>
                </c:pt>
                <c:pt idx="34752">
                  <c:v>2.8688760000000002</c:v>
                </c:pt>
                <c:pt idx="34753">
                  <c:v>2.8451960000000001</c:v>
                </c:pt>
                <c:pt idx="34754">
                  <c:v>2.8044720000000001</c:v>
                </c:pt>
                <c:pt idx="34755">
                  <c:v>2.8138719999999999</c:v>
                </c:pt>
                <c:pt idx="34756">
                  <c:v>2.856592</c:v>
                </c:pt>
                <c:pt idx="34757">
                  <c:v>2.8278150000000002</c:v>
                </c:pt>
                <c:pt idx="34758">
                  <c:v>2.7745410000000001</c:v>
                </c:pt>
                <c:pt idx="34759">
                  <c:v>2.7776670000000001</c:v>
                </c:pt>
                <c:pt idx="34760">
                  <c:v>2.7456689999999999</c:v>
                </c:pt>
                <c:pt idx="34761">
                  <c:v>2.705425</c:v>
                </c:pt>
                <c:pt idx="34762">
                  <c:v>2.6167150000000001</c:v>
                </c:pt>
                <c:pt idx="34763">
                  <c:v>2.7026840000000001</c:v>
                </c:pt>
                <c:pt idx="34764">
                  <c:v>2.8211560000000002</c:v>
                </c:pt>
                <c:pt idx="34765">
                  <c:v>2.90448</c:v>
                </c:pt>
                <c:pt idx="34766">
                  <c:v>2.9205640000000002</c:v>
                </c:pt>
                <c:pt idx="34767">
                  <c:v>2.8618329999999998</c:v>
                </c:pt>
                <c:pt idx="34768">
                  <c:v>2.8463029999999998</c:v>
                </c:pt>
                <c:pt idx="34769">
                  <c:v>2.889672</c:v>
                </c:pt>
                <c:pt idx="34770">
                  <c:v>2.8499810000000001</c:v>
                </c:pt>
                <c:pt idx="34771">
                  <c:v>2.7713920000000001</c:v>
                </c:pt>
                <c:pt idx="34772">
                  <c:v>2.7461739999999999</c:v>
                </c:pt>
                <c:pt idx="34773">
                  <c:v>2.7809840000000001</c:v>
                </c:pt>
                <c:pt idx="34774">
                  <c:v>2.7821859999999998</c:v>
                </c:pt>
                <c:pt idx="34775">
                  <c:v>2.7865859999999998</c:v>
                </c:pt>
                <c:pt idx="34776">
                  <c:v>2.828897</c:v>
                </c:pt>
                <c:pt idx="34777">
                  <c:v>2.8683719999999999</c:v>
                </c:pt>
                <c:pt idx="34778">
                  <c:v>2.885993</c:v>
                </c:pt>
                <c:pt idx="34779">
                  <c:v>2.8548610000000001</c:v>
                </c:pt>
                <c:pt idx="34780">
                  <c:v>2.8084389999999999</c:v>
                </c:pt>
                <c:pt idx="34781">
                  <c:v>2.7924030000000002</c:v>
                </c:pt>
                <c:pt idx="34782">
                  <c:v>2.8209399999999998</c:v>
                </c:pt>
                <c:pt idx="34783">
                  <c:v>2.8372869999999999</c:v>
                </c:pt>
                <c:pt idx="34784">
                  <c:v>2.8399079999999999</c:v>
                </c:pt>
                <c:pt idx="34785">
                  <c:v>2.791442</c:v>
                </c:pt>
                <c:pt idx="34786">
                  <c:v>2.7238159999999998</c:v>
                </c:pt>
                <c:pt idx="34787">
                  <c:v>2.7254510000000001</c:v>
                </c:pt>
                <c:pt idx="34788">
                  <c:v>2.746702</c:v>
                </c:pt>
                <c:pt idx="34789">
                  <c:v>2.7827389999999999</c:v>
                </c:pt>
                <c:pt idx="34790">
                  <c:v>2.8473839999999999</c:v>
                </c:pt>
                <c:pt idx="34791">
                  <c:v>2.836999</c:v>
                </c:pt>
                <c:pt idx="34792">
                  <c:v>2.8187760000000002</c:v>
                </c:pt>
                <c:pt idx="34793">
                  <c:v>2.8112029999999999</c:v>
                </c:pt>
                <c:pt idx="34794">
                  <c:v>2.8230789999999999</c:v>
                </c:pt>
                <c:pt idx="34795">
                  <c:v>2.8393069999999998</c:v>
                </c:pt>
                <c:pt idx="34796">
                  <c:v>2.8248820000000001</c:v>
                </c:pt>
                <c:pt idx="34797">
                  <c:v>2.7993749999999999</c:v>
                </c:pt>
                <c:pt idx="34798">
                  <c:v>2.8128860000000002</c:v>
                </c:pt>
                <c:pt idx="34799">
                  <c:v>2.8217089999999998</c:v>
                </c:pt>
                <c:pt idx="34800">
                  <c:v>2.8026689999999999</c:v>
                </c:pt>
                <c:pt idx="34801">
                  <c:v>2.8233679999999999</c:v>
                </c:pt>
                <c:pt idx="34802">
                  <c:v>2.816757</c:v>
                </c:pt>
                <c:pt idx="34803">
                  <c:v>2.8052890000000001</c:v>
                </c:pt>
                <c:pt idx="34804">
                  <c:v>2.7773059999999998</c:v>
                </c:pt>
                <c:pt idx="34805">
                  <c:v>2.8100010000000002</c:v>
                </c:pt>
                <c:pt idx="34806">
                  <c:v>2.836446</c:v>
                </c:pt>
                <c:pt idx="34807">
                  <c:v>2.8375279999999998</c:v>
                </c:pt>
                <c:pt idx="34808">
                  <c:v>2.8550770000000001</c:v>
                </c:pt>
                <c:pt idx="34809">
                  <c:v>2.887772</c:v>
                </c:pt>
                <c:pt idx="34810">
                  <c:v>2.8959700000000002</c:v>
                </c:pt>
                <c:pt idx="34811">
                  <c:v>2.858155</c:v>
                </c:pt>
                <c:pt idx="34812">
                  <c:v>2.8125499999999999</c:v>
                </c:pt>
                <c:pt idx="34813">
                  <c:v>2.758194</c:v>
                </c:pt>
                <c:pt idx="34814">
                  <c:v>2.7052809999999998</c:v>
                </c:pt>
                <c:pt idx="34815">
                  <c:v>2.740164</c:v>
                </c:pt>
                <c:pt idx="34816">
                  <c:v>2.7704550000000001</c:v>
                </c:pt>
                <c:pt idx="34817">
                  <c:v>2.7945669999999998</c:v>
                </c:pt>
                <c:pt idx="34818">
                  <c:v>2.7893020000000002</c:v>
                </c:pt>
                <c:pt idx="34819">
                  <c:v>2.7814169999999998</c:v>
                </c:pt>
                <c:pt idx="34820">
                  <c:v>2.7933409999999999</c:v>
                </c:pt>
                <c:pt idx="34821">
                  <c:v>2.818127</c:v>
                </c:pt>
                <c:pt idx="34822">
                  <c:v>2.8501970000000001</c:v>
                </c:pt>
                <c:pt idx="34823">
                  <c:v>2.8582019999999999</c:v>
                </c:pt>
                <c:pt idx="34824">
                  <c:v>2.8150740000000001</c:v>
                </c:pt>
                <c:pt idx="34825">
                  <c:v>2.7667519999999999</c:v>
                </c:pt>
                <c:pt idx="34826">
                  <c:v>2.7957209999999999</c:v>
                </c:pt>
                <c:pt idx="34827">
                  <c:v>2.8326709999999999</c:v>
                </c:pt>
                <c:pt idx="34828">
                  <c:v>2.8527689999999999</c:v>
                </c:pt>
                <c:pt idx="34829">
                  <c:v>2.7951679999999999</c:v>
                </c:pt>
                <c:pt idx="34830">
                  <c:v>2.7791329999999999</c:v>
                </c:pt>
                <c:pt idx="34831">
                  <c:v>2.838441</c:v>
                </c:pt>
                <c:pt idx="34832">
                  <c:v>2.844211</c:v>
                </c:pt>
                <c:pt idx="34833">
                  <c:v>2.8204829999999999</c:v>
                </c:pt>
                <c:pt idx="34834">
                  <c:v>2.8236560000000002</c:v>
                </c:pt>
                <c:pt idx="34835">
                  <c:v>2.8197380000000001</c:v>
                </c:pt>
                <c:pt idx="34836">
                  <c:v>2.7586750000000002</c:v>
                </c:pt>
                <c:pt idx="34837">
                  <c:v>2.744154</c:v>
                </c:pt>
                <c:pt idx="34838">
                  <c:v>2.8025730000000002</c:v>
                </c:pt>
                <c:pt idx="34839">
                  <c:v>2.8430810000000002</c:v>
                </c:pt>
                <c:pt idx="34840">
                  <c:v>2.9665530000000002</c:v>
                </c:pt>
                <c:pt idx="34841">
                  <c:v>3.0138889999999998</c:v>
                </c:pt>
                <c:pt idx="34842">
                  <c:v>2.9415269999999998</c:v>
                </c:pt>
                <c:pt idx="34843">
                  <c:v>2.877675</c:v>
                </c:pt>
                <c:pt idx="34844">
                  <c:v>2.7879320000000001</c:v>
                </c:pt>
                <c:pt idx="34845">
                  <c:v>2.7493470000000002</c:v>
                </c:pt>
                <c:pt idx="34846">
                  <c:v>2.740885</c:v>
                </c:pt>
                <c:pt idx="34847">
                  <c:v>2.762305</c:v>
                </c:pt>
                <c:pt idx="34848">
                  <c:v>2.7880280000000002</c:v>
                </c:pt>
                <c:pt idx="34849">
                  <c:v>2.8092320000000002</c:v>
                </c:pt>
                <c:pt idx="34850">
                  <c:v>2.8234400000000002</c:v>
                </c:pt>
                <c:pt idx="34851">
                  <c:v>2.820627</c:v>
                </c:pt>
                <c:pt idx="34852">
                  <c:v>2.8029570000000001</c:v>
                </c:pt>
                <c:pt idx="34853">
                  <c:v>2.7747820000000001</c:v>
                </c:pt>
                <c:pt idx="34854">
                  <c:v>2.7890139999999999</c:v>
                </c:pt>
                <c:pt idx="34855">
                  <c:v>2.7804549999999999</c:v>
                </c:pt>
                <c:pt idx="34856">
                  <c:v>2.708574</c:v>
                </c:pt>
                <c:pt idx="34857">
                  <c:v>2.6898710000000001</c:v>
                </c:pt>
                <c:pt idx="34858">
                  <c:v>2.6712630000000002</c:v>
                </c:pt>
                <c:pt idx="34859">
                  <c:v>2.7005690000000002</c:v>
                </c:pt>
                <c:pt idx="34860">
                  <c:v>2.7500200000000001</c:v>
                </c:pt>
                <c:pt idx="34861">
                  <c:v>2.7868740000000001</c:v>
                </c:pt>
                <c:pt idx="34862">
                  <c:v>2.8239450000000001</c:v>
                </c:pt>
                <c:pt idx="34863">
                  <c:v>2.8326709999999999</c:v>
                </c:pt>
                <c:pt idx="34864">
                  <c:v>2.866641</c:v>
                </c:pt>
                <c:pt idx="34865">
                  <c:v>2.931959</c:v>
                </c:pt>
                <c:pt idx="34866">
                  <c:v>2.925516</c:v>
                </c:pt>
                <c:pt idx="34867">
                  <c:v>2.8837820000000001</c:v>
                </c:pt>
                <c:pt idx="34868">
                  <c:v>2.8737330000000001</c:v>
                </c:pt>
                <c:pt idx="34869">
                  <c:v>2.8983020000000002</c:v>
                </c:pt>
                <c:pt idx="34870">
                  <c:v>2.854212</c:v>
                </c:pt>
                <c:pt idx="34871">
                  <c:v>2.7422789999999999</c:v>
                </c:pt>
                <c:pt idx="34872">
                  <c:v>2.6978279999999999</c:v>
                </c:pt>
                <c:pt idx="34873">
                  <c:v>2.839715</c:v>
                </c:pt>
                <c:pt idx="34874">
                  <c:v>2.8696700000000002</c:v>
                </c:pt>
                <c:pt idx="34875">
                  <c:v>2.8989509999999998</c:v>
                </c:pt>
                <c:pt idx="34876">
                  <c:v>2.903038</c:v>
                </c:pt>
                <c:pt idx="34877">
                  <c:v>2.93845</c:v>
                </c:pt>
                <c:pt idx="34878">
                  <c:v>2.9812180000000001</c:v>
                </c:pt>
                <c:pt idx="34879">
                  <c:v>2.926285</c:v>
                </c:pt>
                <c:pt idx="34880">
                  <c:v>2.8004570000000002</c:v>
                </c:pt>
                <c:pt idx="34881">
                  <c:v>2.7174930000000002</c:v>
                </c:pt>
                <c:pt idx="34882">
                  <c:v>2.672682</c:v>
                </c:pt>
                <c:pt idx="34883">
                  <c:v>2.6970350000000001</c:v>
                </c:pt>
                <c:pt idx="34884">
                  <c:v>2.7073719999999999</c:v>
                </c:pt>
                <c:pt idx="34885">
                  <c:v>2.68689</c:v>
                </c:pt>
                <c:pt idx="34886">
                  <c:v>2.6761919999999999</c:v>
                </c:pt>
                <c:pt idx="34887">
                  <c:v>2.6854469999999999</c:v>
                </c:pt>
                <c:pt idx="34888">
                  <c:v>2.779013</c:v>
                </c:pt>
                <c:pt idx="34889">
                  <c:v>2.862482</c:v>
                </c:pt>
                <c:pt idx="34890">
                  <c:v>2.8772180000000001</c:v>
                </c:pt>
                <c:pt idx="34891">
                  <c:v>2.8695499999999998</c:v>
                </c:pt>
                <c:pt idx="34892">
                  <c:v>2.813679</c:v>
                </c:pt>
                <c:pt idx="34893">
                  <c:v>2.777523</c:v>
                </c:pt>
                <c:pt idx="34894">
                  <c:v>2.8010579999999998</c:v>
                </c:pt>
                <c:pt idx="34895">
                  <c:v>2.8479369999999999</c:v>
                </c:pt>
                <c:pt idx="34896">
                  <c:v>2.850533</c:v>
                </c:pt>
                <c:pt idx="34897">
                  <c:v>2.8218529999999999</c:v>
                </c:pt>
                <c:pt idx="34898">
                  <c:v>2.8122609999999999</c:v>
                </c:pt>
                <c:pt idx="34899">
                  <c:v>2.8101219999999998</c:v>
                </c:pt>
                <c:pt idx="34900">
                  <c:v>2.8284159999999998</c:v>
                </c:pt>
                <c:pt idx="34901">
                  <c:v>2.8411339999999998</c:v>
                </c:pt>
                <c:pt idx="34902">
                  <c:v>2.8401239999999999</c:v>
                </c:pt>
                <c:pt idx="34903">
                  <c:v>2.8604859999999999</c:v>
                </c:pt>
                <c:pt idx="34904">
                  <c:v>2.826301</c:v>
                </c:pt>
                <c:pt idx="34905">
                  <c:v>2.8200259999999999</c:v>
                </c:pt>
                <c:pt idx="34906">
                  <c:v>2.7848549999999999</c:v>
                </c:pt>
                <c:pt idx="34907">
                  <c:v>2.7741570000000002</c:v>
                </c:pt>
                <c:pt idx="34908">
                  <c:v>2.7954330000000001</c:v>
                </c:pt>
                <c:pt idx="34909">
                  <c:v>2.7970670000000002</c:v>
                </c:pt>
                <c:pt idx="34910">
                  <c:v>2.809809</c:v>
                </c:pt>
                <c:pt idx="34911">
                  <c:v>2.786562</c:v>
                </c:pt>
                <c:pt idx="34912">
                  <c:v>2.7099199999999999</c:v>
                </c:pt>
                <c:pt idx="34913">
                  <c:v>2.729009</c:v>
                </c:pt>
                <c:pt idx="34914">
                  <c:v>2.8111549999999998</c:v>
                </c:pt>
                <c:pt idx="34915">
                  <c:v>2.7895910000000002</c:v>
                </c:pt>
                <c:pt idx="34916">
                  <c:v>2.78762</c:v>
                </c:pt>
                <c:pt idx="34917">
                  <c:v>2.8001689999999999</c:v>
                </c:pt>
                <c:pt idx="34918">
                  <c:v>2.7841339999999999</c:v>
                </c:pt>
                <c:pt idx="34919">
                  <c:v>2.7856239999999999</c:v>
                </c:pt>
                <c:pt idx="34920">
                  <c:v>2.7518229999999999</c:v>
                </c:pt>
                <c:pt idx="34921">
                  <c:v>2.7048239999999999</c:v>
                </c:pt>
                <c:pt idx="34922">
                  <c:v>2.7112669999999999</c:v>
                </c:pt>
                <c:pt idx="34923">
                  <c:v>2.7646850000000001</c:v>
                </c:pt>
                <c:pt idx="34924">
                  <c:v>2.8637320000000002</c:v>
                </c:pt>
                <c:pt idx="34925">
                  <c:v>2.9713850000000002</c:v>
                </c:pt>
                <c:pt idx="34926">
                  <c:v>3.025477</c:v>
                </c:pt>
                <c:pt idx="34927">
                  <c:v>2.9901369999999998</c:v>
                </c:pt>
                <c:pt idx="34928">
                  <c:v>2.9060429999999999</c:v>
                </c:pt>
                <c:pt idx="34929">
                  <c:v>2.8357009999999998</c:v>
                </c:pt>
                <c:pt idx="34930">
                  <c:v>2.8388260000000001</c:v>
                </c:pt>
                <c:pt idx="34931">
                  <c:v>2.8338489999999998</c:v>
                </c:pt>
                <c:pt idx="34932">
                  <c:v>2.7161230000000001</c:v>
                </c:pt>
                <c:pt idx="34933">
                  <c:v>2.634722</c:v>
                </c:pt>
                <c:pt idx="34934">
                  <c:v>2.7130939999999999</c:v>
                </c:pt>
                <c:pt idx="34935">
                  <c:v>2.8047119999999999</c:v>
                </c:pt>
                <c:pt idx="34936">
                  <c:v>2.8242090000000002</c:v>
                </c:pt>
                <c:pt idx="34937">
                  <c:v>2.8403640000000001</c:v>
                </c:pt>
                <c:pt idx="34938">
                  <c:v>2.8413979999999999</c:v>
                </c:pt>
                <c:pt idx="34939">
                  <c:v>2.8262529999999999</c:v>
                </c:pt>
                <c:pt idx="34940">
                  <c:v>2.9501819999999999</c:v>
                </c:pt>
                <c:pt idx="34941">
                  <c:v>3.0402619999999998</c:v>
                </c:pt>
                <c:pt idx="34942">
                  <c:v>2.9795590000000001</c:v>
                </c:pt>
                <c:pt idx="34943">
                  <c:v>2.923136</c:v>
                </c:pt>
                <c:pt idx="34944">
                  <c:v>2.8274309999999998</c:v>
                </c:pt>
                <c:pt idx="34945">
                  <c:v>2.8139919999999998</c:v>
                </c:pt>
                <c:pt idx="34946">
                  <c:v>2.799928</c:v>
                </c:pt>
                <c:pt idx="34947">
                  <c:v>2.7847590000000002</c:v>
                </c:pt>
                <c:pt idx="34948">
                  <c:v>2.8083179999999999</c:v>
                </c:pt>
                <c:pt idx="34949">
                  <c:v>2.7731949999999999</c:v>
                </c:pt>
                <c:pt idx="34950">
                  <c:v>2.748265</c:v>
                </c:pt>
                <c:pt idx="34951">
                  <c:v>2.7578330000000002</c:v>
                </c:pt>
                <c:pt idx="34952">
                  <c:v>2.772186</c:v>
                </c:pt>
                <c:pt idx="34953">
                  <c:v>2.7616559999999999</c:v>
                </c:pt>
                <c:pt idx="34954">
                  <c:v>2.740043</c:v>
                </c:pt>
                <c:pt idx="34955">
                  <c:v>2.7226140000000001</c:v>
                </c:pt>
                <c:pt idx="34956">
                  <c:v>2.7443230000000001</c:v>
                </c:pt>
                <c:pt idx="34957">
                  <c:v>2.7685789999999999</c:v>
                </c:pt>
                <c:pt idx="34958">
                  <c:v>2.8047360000000001</c:v>
                </c:pt>
                <c:pt idx="34959">
                  <c:v>2.8354840000000001</c:v>
                </c:pt>
                <c:pt idx="34960">
                  <c:v>2.883445</c:v>
                </c:pt>
                <c:pt idx="34961">
                  <c:v>2.9100820000000001</c:v>
                </c:pt>
                <c:pt idx="34962">
                  <c:v>2.6014010000000001</c:v>
                </c:pt>
                <c:pt idx="34963">
                  <c:v>2.5963769999999999</c:v>
                </c:pt>
                <c:pt idx="34964">
                  <c:v>2.6637870000000001</c:v>
                </c:pt>
                <c:pt idx="34965">
                  <c:v>2.756872</c:v>
                </c:pt>
                <c:pt idx="34966">
                  <c:v>2.8238970000000001</c:v>
                </c:pt>
                <c:pt idx="34967">
                  <c:v>2.8568319999999998</c:v>
                </c:pt>
                <c:pt idx="34968">
                  <c:v>2.8935659999999999</c:v>
                </c:pt>
                <c:pt idx="34969">
                  <c:v>2.9117169999999999</c:v>
                </c:pt>
                <c:pt idx="34970">
                  <c:v>2.851207</c:v>
                </c:pt>
                <c:pt idx="34971">
                  <c:v>2.7701660000000001</c:v>
                </c:pt>
                <c:pt idx="34972">
                  <c:v>2.7264599999999999</c:v>
                </c:pt>
                <c:pt idx="34973">
                  <c:v>2.7466300000000001</c:v>
                </c:pt>
                <c:pt idx="34974">
                  <c:v>2.7928600000000001</c:v>
                </c:pt>
                <c:pt idx="34975">
                  <c:v>2.8084389999999999</c:v>
                </c:pt>
                <c:pt idx="34976">
                  <c:v>2.7925239999999998</c:v>
                </c:pt>
                <c:pt idx="34977">
                  <c:v>2.7880039999999999</c:v>
                </c:pt>
                <c:pt idx="34978">
                  <c:v>2.8586589999999998</c:v>
                </c:pt>
                <c:pt idx="34979">
                  <c:v>2.8683719999999999</c:v>
                </c:pt>
                <c:pt idx="34980">
                  <c:v>2.8182469999999999</c:v>
                </c:pt>
                <c:pt idx="34981">
                  <c:v>2.8262049999999999</c:v>
                </c:pt>
                <c:pt idx="34982">
                  <c:v>2.8214199999999998</c:v>
                </c:pt>
                <c:pt idx="34983">
                  <c:v>2.849812</c:v>
                </c:pt>
                <c:pt idx="34984">
                  <c:v>2.9252760000000002</c:v>
                </c:pt>
                <c:pt idx="34985">
                  <c:v>2.9237609999999998</c:v>
                </c:pt>
                <c:pt idx="34986">
                  <c:v>2.775239</c:v>
                </c:pt>
                <c:pt idx="34987">
                  <c:v>2.6873939999999998</c:v>
                </c:pt>
                <c:pt idx="34988">
                  <c:v>2.7325910000000002</c:v>
                </c:pt>
                <c:pt idx="34989">
                  <c:v>2.7979810000000001</c:v>
                </c:pt>
                <c:pt idx="34990">
                  <c:v>2.830676</c:v>
                </c:pt>
                <c:pt idx="34991">
                  <c:v>2.8702709999999998</c:v>
                </c:pt>
                <c:pt idx="34992">
                  <c:v>2.8405330000000002</c:v>
                </c:pt>
                <c:pt idx="34993">
                  <c:v>2.8047599999999999</c:v>
                </c:pt>
                <c:pt idx="34994">
                  <c:v>2.8074530000000002</c:v>
                </c:pt>
                <c:pt idx="34995">
                  <c:v>2.7584339999999998</c:v>
                </c:pt>
                <c:pt idx="34996">
                  <c:v>2.7230470000000002</c:v>
                </c:pt>
                <c:pt idx="34997">
                  <c:v>2.7510059999999998</c:v>
                </c:pt>
                <c:pt idx="34998">
                  <c:v>2.758651</c:v>
                </c:pt>
                <c:pt idx="34999">
                  <c:v>2.7643239999999998</c:v>
                </c:pt>
                <c:pt idx="35000">
                  <c:v>2.8248099999999998</c:v>
                </c:pt>
                <c:pt idx="35001">
                  <c:v>2.8837579999999998</c:v>
                </c:pt>
                <c:pt idx="35002">
                  <c:v>2.8778199999999998</c:v>
                </c:pt>
                <c:pt idx="35003">
                  <c:v>2.825075</c:v>
                </c:pt>
                <c:pt idx="35004">
                  <c:v>2.8284639999999999</c:v>
                </c:pt>
                <c:pt idx="35005">
                  <c:v>2.8461340000000002</c:v>
                </c:pt>
                <c:pt idx="35006">
                  <c:v>2.8505099999999999</c:v>
                </c:pt>
                <c:pt idx="35007">
                  <c:v>2.8344019999999999</c:v>
                </c:pt>
                <c:pt idx="35008">
                  <c:v>2.8499569999999999</c:v>
                </c:pt>
                <c:pt idx="35009">
                  <c:v>2.859909</c:v>
                </c:pt>
                <c:pt idx="35010">
                  <c:v>2.8941189999999999</c:v>
                </c:pt>
                <c:pt idx="35011">
                  <c:v>2.8732519999999999</c:v>
                </c:pt>
                <c:pt idx="35012">
                  <c:v>2.8579140000000001</c:v>
                </c:pt>
                <c:pt idx="35013">
                  <c:v>2.8530340000000001</c:v>
                </c:pt>
                <c:pt idx="35014">
                  <c:v>2.796322</c:v>
                </c:pt>
                <c:pt idx="35015">
                  <c:v>2.734947</c:v>
                </c:pt>
                <c:pt idx="35016">
                  <c:v>2.8339219999999998</c:v>
                </c:pt>
                <c:pt idx="35017">
                  <c:v>2.9333290000000001</c:v>
                </c:pt>
                <c:pt idx="35018">
                  <c:v>2.9858579999999999</c:v>
                </c:pt>
                <c:pt idx="35019">
                  <c:v>2.9718900000000001</c:v>
                </c:pt>
                <c:pt idx="35020">
                  <c:v>2.9172699999999998</c:v>
                </c:pt>
                <c:pt idx="35021">
                  <c:v>2.8545959999999999</c:v>
                </c:pt>
                <c:pt idx="35022">
                  <c:v>2.795048</c:v>
                </c:pt>
                <c:pt idx="35023">
                  <c:v>2.7455479999999999</c:v>
                </c:pt>
                <c:pt idx="35024">
                  <c:v>2.7549239999999999</c:v>
                </c:pt>
                <c:pt idx="35025">
                  <c:v>2.7991830000000002</c:v>
                </c:pt>
                <c:pt idx="35026">
                  <c:v>2.8098809999999999</c:v>
                </c:pt>
                <c:pt idx="35027">
                  <c:v>2.8014670000000002</c:v>
                </c:pt>
                <c:pt idx="35028">
                  <c:v>2.7489379999999999</c:v>
                </c:pt>
                <c:pt idx="35029">
                  <c:v>2.693549</c:v>
                </c:pt>
                <c:pt idx="35030">
                  <c:v>2.6423179999999999</c:v>
                </c:pt>
                <c:pt idx="35031">
                  <c:v>2.6629930000000002</c:v>
                </c:pt>
                <c:pt idx="35032">
                  <c:v>2.7506210000000002</c:v>
                </c:pt>
                <c:pt idx="35033">
                  <c:v>2.8296420000000002</c:v>
                </c:pt>
                <c:pt idx="35034">
                  <c:v>2.852865</c:v>
                </c:pt>
                <c:pt idx="35035">
                  <c:v>2.8695020000000002</c:v>
                </c:pt>
                <c:pt idx="35036">
                  <c:v>2.8858730000000001</c:v>
                </c:pt>
                <c:pt idx="35037">
                  <c:v>2.8751509999999998</c:v>
                </c:pt>
                <c:pt idx="35038">
                  <c:v>2.7846380000000002</c:v>
                </c:pt>
                <c:pt idx="35039">
                  <c:v>2.7344659999999998</c:v>
                </c:pt>
                <c:pt idx="35040">
                  <c:v>2.7695889999999999</c:v>
                </c:pt>
                <c:pt idx="35041">
                  <c:v>2.769781</c:v>
                </c:pt>
                <c:pt idx="35042">
                  <c:v>2.7517749999999999</c:v>
                </c:pt>
                <c:pt idx="35043">
                  <c:v>2.763242</c:v>
                </c:pt>
                <c:pt idx="35044">
                  <c:v>2.746775</c:v>
                </c:pt>
                <c:pt idx="35045">
                  <c:v>2.7558859999999998</c:v>
                </c:pt>
                <c:pt idx="35046">
                  <c:v>2.8346429999999998</c:v>
                </c:pt>
                <c:pt idx="35047">
                  <c:v>2.88395</c:v>
                </c:pt>
                <c:pt idx="35048">
                  <c:v>2.8671700000000002</c:v>
                </c:pt>
                <c:pt idx="35049">
                  <c:v>2.8694060000000001</c:v>
                </c:pt>
                <c:pt idx="35050">
                  <c:v>2.8636840000000001</c:v>
                </c:pt>
                <c:pt idx="35051">
                  <c:v>2.7775699999999999</c:v>
                </c:pt>
                <c:pt idx="35052">
                  <c:v>2.7436250000000002</c:v>
                </c:pt>
                <c:pt idx="35053">
                  <c:v>2.7054969999999998</c:v>
                </c:pt>
                <c:pt idx="35054">
                  <c:v>2.7361490000000002</c:v>
                </c:pt>
                <c:pt idx="35055">
                  <c:v>2.7626170000000001</c:v>
                </c:pt>
                <c:pt idx="35056">
                  <c:v>2.7393700000000001</c:v>
                </c:pt>
                <c:pt idx="35057">
                  <c:v>2.787331</c:v>
                </c:pt>
                <c:pt idx="35058">
                  <c:v>2.9137840000000002</c:v>
                </c:pt>
                <c:pt idx="35059">
                  <c:v>3.0735579999999998</c:v>
                </c:pt>
                <c:pt idx="35060">
                  <c:v>3.0361030000000002</c:v>
                </c:pt>
                <c:pt idx="35061">
                  <c:v>2.8889019999999999</c:v>
                </c:pt>
                <c:pt idx="35062">
                  <c:v>2.8145690000000001</c:v>
                </c:pt>
                <c:pt idx="35063">
                  <c:v>2.826854</c:v>
                </c:pt>
                <c:pt idx="35064">
                  <c:v>2.8333689999999998</c:v>
                </c:pt>
                <c:pt idx="35065">
                  <c:v>2.809472</c:v>
                </c:pt>
                <c:pt idx="35066">
                  <c:v>2.80803</c:v>
                </c:pt>
                <c:pt idx="35067">
                  <c:v>2.8013469999999998</c:v>
                </c:pt>
                <c:pt idx="35068">
                  <c:v>2.806467</c:v>
                </c:pt>
                <c:pt idx="35069">
                  <c:v>2.8056019999999999</c:v>
                </c:pt>
                <c:pt idx="35070">
                  <c:v>2.8255560000000002</c:v>
                </c:pt>
                <c:pt idx="35071">
                  <c:v>2.8289930000000001</c:v>
                </c:pt>
                <c:pt idx="35072">
                  <c:v>2.7907929999999999</c:v>
                </c:pt>
                <c:pt idx="35073">
                  <c:v>2.78423</c:v>
                </c:pt>
                <c:pt idx="35074">
                  <c:v>2.803823</c:v>
                </c:pt>
                <c:pt idx="35075">
                  <c:v>2.8295940000000002</c:v>
                </c:pt>
                <c:pt idx="35076">
                  <c:v>2.848274</c:v>
                </c:pt>
                <c:pt idx="35077">
                  <c:v>2.8815219999999999</c:v>
                </c:pt>
                <c:pt idx="35078">
                  <c:v>2.879623</c:v>
                </c:pt>
                <c:pt idx="35079">
                  <c:v>2.8518560000000002</c:v>
                </c:pt>
                <c:pt idx="35080">
                  <c:v>2.8468070000000001</c:v>
                </c:pt>
                <c:pt idx="35081">
                  <c:v>2.856592</c:v>
                </c:pt>
                <c:pt idx="35082">
                  <c:v>2.825027</c:v>
                </c:pt>
                <c:pt idx="35083">
                  <c:v>2.7991830000000002</c:v>
                </c:pt>
                <c:pt idx="35084">
                  <c:v>2.826613</c:v>
                </c:pt>
                <c:pt idx="35085">
                  <c:v>2.8826040000000002</c:v>
                </c:pt>
                <c:pt idx="35086">
                  <c:v>2.9061149999999998</c:v>
                </c:pt>
                <c:pt idx="35087">
                  <c:v>2.8759929999999998</c:v>
                </c:pt>
                <c:pt idx="35088">
                  <c:v>2.8537789999999998</c:v>
                </c:pt>
                <c:pt idx="35089">
                  <c:v>2.9154429999999998</c:v>
                </c:pt>
                <c:pt idx="35090">
                  <c:v>2.9397720000000001</c:v>
                </c:pt>
                <c:pt idx="35091">
                  <c:v>2.8318300000000001</c:v>
                </c:pt>
                <c:pt idx="35092">
                  <c:v>2.695713</c:v>
                </c:pt>
                <c:pt idx="35093">
                  <c:v>2.7008570000000001</c:v>
                </c:pt>
                <c:pt idx="35094">
                  <c:v>2.7556940000000001</c:v>
                </c:pt>
                <c:pt idx="35095">
                  <c:v>2.8045439999999999</c:v>
                </c:pt>
                <c:pt idx="35096">
                  <c:v>2.8435380000000001</c:v>
                </c:pt>
                <c:pt idx="35097">
                  <c:v>2.8151700000000002</c:v>
                </c:pt>
                <c:pt idx="35098">
                  <c:v>2.7923070000000001</c:v>
                </c:pt>
                <c:pt idx="35099">
                  <c:v>2.8237760000000001</c:v>
                </c:pt>
                <c:pt idx="35100">
                  <c:v>2.8575780000000002</c:v>
                </c:pt>
                <c:pt idx="35101">
                  <c:v>2.7850470000000001</c:v>
                </c:pt>
                <c:pt idx="35102">
                  <c:v>2.6560220000000001</c:v>
                </c:pt>
                <c:pt idx="35103">
                  <c:v>2.6076039999999998</c:v>
                </c:pt>
                <c:pt idx="35104">
                  <c:v>2.6465740000000002</c:v>
                </c:pt>
                <c:pt idx="35105">
                  <c:v>2.6461890000000001</c:v>
                </c:pt>
                <c:pt idx="35106">
                  <c:v>2.6425350000000001</c:v>
                </c:pt>
                <c:pt idx="35107">
                  <c:v>2.674509</c:v>
                </c:pt>
                <c:pt idx="35108">
                  <c:v>2.7053050000000001</c:v>
                </c:pt>
                <c:pt idx="35109">
                  <c:v>2.8326709999999999</c:v>
                </c:pt>
                <c:pt idx="35110">
                  <c:v>2.959822</c:v>
                </c:pt>
                <c:pt idx="35111">
                  <c:v>2.9494120000000001</c:v>
                </c:pt>
                <c:pt idx="35112">
                  <c:v>2.8870749999999998</c:v>
                </c:pt>
                <c:pt idx="35113">
                  <c:v>2.893783</c:v>
                </c:pt>
                <c:pt idx="35114">
                  <c:v>3.012591</c:v>
                </c:pt>
                <c:pt idx="35115">
                  <c:v>3.076346</c:v>
                </c:pt>
                <c:pt idx="35116">
                  <c:v>3.046608</c:v>
                </c:pt>
                <c:pt idx="35117">
                  <c:v>2.855702</c:v>
                </c:pt>
                <c:pt idx="35118">
                  <c:v>2.7042470000000001</c:v>
                </c:pt>
                <c:pt idx="35119">
                  <c:v>2.689486</c:v>
                </c:pt>
                <c:pt idx="35120">
                  <c:v>2.728672</c:v>
                </c:pt>
                <c:pt idx="35121">
                  <c:v>2.731773</c:v>
                </c:pt>
                <c:pt idx="35122">
                  <c:v>2.7585060000000001</c:v>
                </c:pt>
                <c:pt idx="35123">
                  <c:v>2.7875230000000002</c:v>
                </c:pt>
                <c:pt idx="35124">
                  <c:v>2.8131270000000002</c:v>
                </c:pt>
                <c:pt idx="35125">
                  <c:v>2.8714729999999999</c:v>
                </c:pt>
                <c:pt idx="35126">
                  <c:v>2.874743</c:v>
                </c:pt>
                <c:pt idx="35127">
                  <c:v>2.84849</c:v>
                </c:pt>
                <c:pt idx="35128">
                  <c:v>2.8516149999999998</c:v>
                </c:pt>
                <c:pt idx="35129">
                  <c:v>2.7928839999999999</c:v>
                </c:pt>
                <c:pt idx="35130">
                  <c:v>2.7663199999999999</c:v>
                </c:pt>
                <c:pt idx="35131">
                  <c:v>2.8602219999999998</c:v>
                </c:pt>
                <c:pt idx="35132">
                  <c:v>2.9403489999999999</c:v>
                </c:pt>
                <c:pt idx="35133">
                  <c:v>2.8975089999999999</c:v>
                </c:pt>
                <c:pt idx="35134">
                  <c:v>2.8244980000000002</c:v>
                </c:pt>
                <c:pt idx="35135">
                  <c:v>2.803823</c:v>
                </c:pt>
                <c:pt idx="35136">
                  <c:v>2.807982</c:v>
                </c:pt>
                <c:pt idx="35137">
                  <c:v>2.8021159999999998</c:v>
                </c:pt>
                <c:pt idx="35138">
                  <c:v>2.8101449999999999</c:v>
                </c:pt>
                <c:pt idx="35139">
                  <c:v>2.811083</c:v>
                </c:pt>
                <c:pt idx="35140">
                  <c:v>2.80315</c:v>
                </c:pt>
                <c:pt idx="35141">
                  <c:v>2.8196180000000002</c:v>
                </c:pt>
                <c:pt idx="35142">
                  <c:v>2.8657270000000001</c:v>
                </c:pt>
                <c:pt idx="35143">
                  <c:v>2.8814259999999998</c:v>
                </c:pt>
                <c:pt idx="35144">
                  <c:v>2.7912979999999998</c:v>
                </c:pt>
                <c:pt idx="35145">
                  <c:v>2.6953520000000002</c:v>
                </c:pt>
                <c:pt idx="35146">
                  <c:v>2.6518389999999998</c:v>
                </c:pt>
                <c:pt idx="35147">
                  <c:v>2.7174930000000002</c:v>
                </c:pt>
                <c:pt idx="35148">
                  <c:v>2.8218049999999999</c:v>
                </c:pt>
                <c:pt idx="35149">
                  <c:v>2.8985660000000002</c:v>
                </c:pt>
                <c:pt idx="35150">
                  <c:v>2.9356610000000001</c:v>
                </c:pt>
                <c:pt idx="35151">
                  <c:v>2.9227989999999999</c:v>
                </c:pt>
                <c:pt idx="35152">
                  <c:v>2.9200590000000002</c:v>
                </c:pt>
                <c:pt idx="35153">
                  <c:v>2.9466960000000002</c:v>
                </c:pt>
                <c:pt idx="35154">
                  <c:v>2.8938549999999998</c:v>
                </c:pt>
                <c:pt idx="35155">
                  <c:v>2.8633950000000001</c:v>
                </c:pt>
                <c:pt idx="35156">
                  <c:v>2.8197139999999998</c:v>
                </c:pt>
                <c:pt idx="35157">
                  <c:v>2.7850229999999998</c:v>
                </c:pt>
                <c:pt idx="35158">
                  <c:v>2.7996880000000002</c:v>
                </c:pt>
                <c:pt idx="35159">
                  <c:v>2.7912020000000002</c:v>
                </c:pt>
                <c:pt idx="35160">
                  <c:v>2.7884609999999999</c:v>
                </c:pt>
                <c:pt idx="35161">
                  <c:v>2.7579050000000001</c:v>
                </c:pt>
                <c:pt idx="35162">
                  <c:v>2.7341769999999999</c:v>
                </c:pt>
                <c:pt idx="35163">
                  <c:v>2.7095600000000002</c:v>
                </c:pt>
                <c:pt idx="35164">
                  <c:v>2.7108340000000002</c:v>
                </c:pt>
                <c:pt idx="35165">
                  <c:v>2.7719450000000001</c:v>
                </c:pt>
                <c:pt idx="35166">
                  <c:v>2.806467</c:v>
                </c:pt>
                <c:pt idx="35167">
                  <c:v>2.8619050000000001</c:v>
                </c:pt>
                <c:pt idx="35168">
                  <c:v>2.8552219999999999</c:v>
                </c:pt>
                <c:pt idx="35169">
                  <c:v>2.8231510000000002</c:v>
                </c:pt>
                <c:pt idx="35170">
                  <c:v>2.8382489999999998</c:v>
                </c:pt>
                <c:pt idx="35171">
                  <c:v>2.8608229999999999</c:v>
                </c:pt>
                <c:pt idx="35172">
                  <c:v>2.8525290000000001</c:v>
                </c:pt>
                <c:pt idx="35173">
                  <c:v>2.8771949999999999</c:v>
                </c:pt>
                <c:pt idx="35174">
                  <c:v>2.9146260000000002</c:v>
                </c:pt>
                <c:pt idx="35175">
                  <c:v>2.8844310000000002</c:v>
                </c:pt>
                <c:pt idx="35176">
                  <c:v>2.8558699999999999</c:v>
                </c:pt>
                <c:pt idx="35177">
                  <c:v>2.8200020000000001</c:v>
                </c:pt>
                <c:pt idx="35178">
                  <c:v>2.8046880000000001</c:v>
                </c:pt>
                <c:pt idx="35179">
                  <c:v>2.7708149999999998</c:v>
                </c:pt>
                <c:pt idx="35180">
                  <c:v>2.7228059999999998</c:v>
                </c:pt>
                <c:pt idx="35181">
                  <c:v>2.692323</c:v>
                </c:pt>
                <c:pt idx="35182">
                  <c:v>2.7036220000000002</c:v>
                </c:pt>
                <c:pt idx="35183">
                  <c:v>2.7419660000000001</c:v>
                </c:pt>
                <c:pt idx="35184">
                  <c:v>2.775407</c:v>
                </c:pt>
                <c:pt idx="35185">
                  <c:v>2.9002970000000001</c:v>
                </c:pt>
                <c:pt idx="35186">
                  <c:v>2.857361</c:v>
                </c:pt>
                <c:pt idx="35187">
                  <c:v>2.8669289999999998</c:v>
                </c:pt>
                <c:pt idx="35188">
                  <c:v>2.8583949999999998</c:v>
                </c:pt>
                <c:pt idx="35189">
                  <c:v>2.7218930000000001</c:v>
                </c:pt>
                <c:pt idx="35190">
                  <c:v>2.686385</c:v>
                </c:pt>
                <c:pt idx="35191">
                  <c:v>2.713959</c:v>
                </c:pt>
                <c:pt idx="35192">
                  <c:v>2.7325430000000002</c:v>
                </c:pt>
                <c:pt idx="35193">
                  <c:v>2.7910089999999999</c:v>
                </c:pt>
                <c:pt idx="35194">
                  <c:v>2.8243529999999999</c:v>
                </c:pt>
                <c:pt idx="35195">
                  <c:v>2.8460619999999999</c:v>
                </c:pt>
                <c:pt idx="35196">
                  <c:v>2.8585150000000001</c:v>
                </c:pt>
                <c:pt idx="35197">
                  <c:v>2.840052</c:v>
                </c:pt>
                <c:pt idx="35198">
                  <c:v>2.824017</c:v>
                </c:pt>
                <c:pt idx="35199">
                  <c:v>2.8166120000000001</c:v>
                </c:pt>
                <c:pt idx="35200">
                  <c:v>2.7380239999999998</c:v>
                </c:pt>
                <c:pt idx="35201">
                  <c:v>2.707468</c:v>
                </c:pt>
                <c:pt idx="35202">
                  <c:v>2.7758639999999999</c:v>
                </c:pt>
                <c:pt idx="35203">
                  <c:v>2.7758639999999999</c:v>
                </c:pt>
                <c:pt idx="35204">
                  <c:v>2.8125499999999999</c:v>
                </c:pt>
                <c:pt idx="35205">
                  <c:v>2.9455179999999999</c:v>
                </c:pt>
                <c:pt idx="35206">
                  <c:v>3.0281690000000001</c:v>
                </c:pt>
                <c:pt idx="35207">
                  <c:v>3.0302370000000001</c:v>
                </c:pt>
                <c:pt idx="35208">
                  <c:v>2.986723</c:v>
                </c:pt>
                <c:pt idx="35209">
                  <c:v>2.8679869999999998</c:v>
                </c:pt>
                <c:pt idx="35210">
                  <c:v>2.781056</c:v>
                </c:pt>
                <c:pt idx="35211">
                  <c:v>2.7738679999999998</c:v>
                </c:pt>
                <c:pt idx="35212">
                  <c:v>2.7527370000000002</c:v>
                </c:pt>
                <c:pt idx="35213">
                  <c:v>2.7330960000000002</c:v>
                </c:pt>
                <c:pt idx="35214">
                  <c:v>2.7461739999999999</c:v>
                </c:pt>
                <c:pt idx="35215">
                  <c:v>2.7771379999999999</c:v>
                </c:pt>
                <c:pt idx="35216">
                  <c:v>2.7976930000000002</c:v>
                </c:pt>
                <c:pt idx="35217">
                  <c:v>2.823801</c:v>
                </c:pt>
                <c:pt idx="35218">
                  <c:v>2.8100010000000002</c:v>
                </c:pt>
                <c:pt idx="35219">
                  <c:v>2.7902399999999998</c:v>
                </c:pt>
                <c:pt idx="35220">
                  <c:v>2.7769460000000001</c:v>
                </c:pt>
                <c:pt idx="35221">
                  <c:v>2.7448510000000002</c:v>
                </c:pt>
                <c:pt idx="35222">
                  <c:v>2.740548</c:v>
                </c:pt>
                <c:pt idx="35223">
                  <c:v>2.8129819999999999</c:v>
                </c:pt>
                <c:pt idx="35224">
                  <c:v>2.8995519999999999</c:v>
                </c:pt>
                <c:pt idx="35225">
                  <c:v>2.9063080000000001</c:v>
                </c:pt>
                <c:pt idx="35226">
                  <c:v>2.8782999999999999</c:v>
                </c:pt>
                <c:pt idx="35227">
                  <c:v>2.829955</c:v>
                </c:pt>
                <c:pt idx="35228">
                  <c:v>2.7620399999999998</c:v>
                </c:pt>
                <c:pt idx="35229">
                  <c:v>2.7550690000000002</c:v>
                </c:pt>
                <c:pt idx="35230">
                  <c:v>2.8138239999999999</c:v>
                </c:pt>
                <c:pt idx="35231">
                  <c:v>2.864814</c:v>
                </c:pt>
                <c:pt idx="35232">
                  <c:v>2.8657509999999999</c:v>
                </c:pt>
                <c:pt idx="35233">
                  <c:v>2.8707280000000002</c:v>
                </c:pt>
                <c:pt idx="35234">
                  <c:v>2.8526250000000002</c:v>
                </c:pt>
                <c:pt idx="35235">
                  <c:v>2.8314210000000002</c:v>
                </c:pt>
                <c:pt idx="35236">
                  <c:v>2.79399</c:v>
                </c:pt>
                <c:pt idx="35237">
                  <c:v>2.8150499999999998</c:v>
                </c:pt>
                <c:pt idx="35238">
                  <c:v>2.8566880000000001</c:v>
                </c:pt>
                <c:pt idx="35239">
                  <c:v>2.887772</c:v>
                </c:pt>
                <c:pt idx="35240">
                  <c:v>2.859356</c:v>
                </c:pt>
                <c:pt idx="35241">
                  <c:v>2.8082940000000001</c:v>
                </c:pt>
                <c:pt idx="35242">
                  <c:v>2.8039429999999999</c:v>
                </c:pt>
                <c:pt idx="35243">
                  <c:v>2.8066360000000001</c:v>
                </c:pt>
                <c:pt idx="35244">
                  <c:v>2.79738</c:v>
                </c:pt>
                <c:pt idx="35245">
                  <c:v>2.786321</c:v>
                </c:pt>
                <c:pt idx="35246">
                  <c:v>2.8172130000000002</c:v>
                </c:pt>
                <c:pt idx="35247">
                  <c:v>2.7946149999999998</c:v>
                </c:pt>
                <c:pt idx="35248">
                  <c:v>2.696097</c:v>
                </c:pt>
                <c:pt idx="35249">
                  <c:v>2.6443140000000001</c:v>
                </c:pt>
                <c:pt idx="35250">
                  <c:v>2.6335199999999999</c:v>
                </c:pt>
                <c:pt idx="35251">
                  <c:v>2.6748449999999999</c:v>
                </c:pt>
                <c:pt idx="35252">
                  <c:v>2.7787489999999999</c:v>
                </c:pt>
                <c:pt idx="35253">
                  <c:v>2.7915139999999998</c:v>
                </c:pt>
                <c:pt idx="35254">
                  <c:v>2.8284159999999998</c:v>
                </c:pt>
                <c:pt idx="35255">
                  <c:v>2.8510870000000001</c:v>
                </c:pt>
                <c:pt idx="35256">
                  <c:v>2.8522880000000002</c:v>
                </c:pt>
                <c:pt idx="35257">
                  <c:v>2.839836</c:v>
                </c:pt>
                <c:pt idx="35258">
                  <c:v>2.826854</c:v>
                </c:pt>
                <c:pt idx="35259">
                  <c:v>2.887556</c:v>
                </c:pt>
                <c:pt idx="35260">
                  <c:v>2.9747270000000001</c:v>
                </c:pt>
                <c:pt idx="35261">
                  <c:v>2.9356610000000001</c:v>
                </c:pt>
                <c:pt idx="35262">
                  <c:v>2.8092800000000002</c:v>
                </c:pt>
                <c:pt idx="35263">
                  <c:v>2.7344900000000001</c:v>
                </c:pt>
                <c:pt idx="35264">
                  <c:v>2.7489620000000001</c:v>
                </c:pt>
                <c:pt idx="35265">
                  <c:v>2.7881239999999998</c:v>
                </c:pt>
                <c:pt idx="35266">
                  <c:v>2.8157230000000002</c:v>
                </c:pt>
                <c:pt idx="35267">
                  <c:v>2.828681</c:v>
                </c:pt>
                <c:pt idx="35268">
                  <c:v>2.8296420000000002</c:v>
                </c:pt>
                <c:pt idx="35269">
                  <c:v>2.7975240000000001</c:v>
                </c:pt>
                <c:pt idx="35270">
                  <c:v>2.7690600000000001</c:v>
                </c:pt>
                <c:pt idx="35271">
                  <c:v>2.8166359999999999</c:v>
                </c:pt>
                <c:pt idx="35272">
                  <c:v>2.8608229999999999</c:v>
                </c:pt>
                <c:pt idx="35273">
                  <c:v>2.9419360000000001</c:v>
                </c:pt>
                <c:pt idx="35274">
                  <c:v>2.9970129999999999</c:v>
                </c:pt>
                <c:pt idx="35275">
                  <c:v>3.0270630000000001</c:v>
                </c:pt>
                <c:pt idx="35276">
                  <c:v>3.0351170000000001</c:v>
                </c:pt>
                <c:pt idx="35277">
                  <c:v>2.9860980000000001</c:v>
                </c:pt>
                <c:pt idx="35278">
                  <c:v>2.8778679999999999</c:v>
                </c:pt>
                <c:pt idx="35279">
                  <c:v>2.806756</c:v>
                </c:pt>
                <c:pt idx="35280">
                  <c:v>2.7393459999999998</c:v>
                </c:pt>
                <c:pt idx="35281">
                  <c:v>2.720955</c:v>
                </c:pt>
                <c:pt idx="35282">
                  <c:v>2.7326630000000001</c:v>
                </c:pt>
                <c:pt idx="35283">
                  <c:v>2.7335759999999998</c:v>
                </c:pt>
                <c:pt idx="35284">
                  <c:v>2.7641079999999998</c:v>
                </c:pt>
                <c:pt idx="35285">
                  <c:v>2.7582659999999999</c:v>
                </c:pt>
                <c:pt idx="35286">
                  <c:v>2.7194159999999998</c:v>
                </c:pt>
                <c:pt idx="35287">
                  <c:v>2.6992950000000002</c:v>
                </c:pt>
                <c:pt idx="35288">
                  <c:v>2.758867</c:v>
                </c:pt>
                <c:pt idx="35289">
                  <c:v>2.821733</c:v>
                </c:pt>
                <c:pt idx="35290">
                  <c:v>2.9318390000000001</c:v>
                </c:pt>
                <c:pt idx="35291">
                  <c:v>2.982853</c:v>
                </c:pt>
                <c:pt idx="35292">
                  <c:v>3.0027339999999998</c:v>
                </c:pt>
                <c:pt idx="35293">
                  <c:v>2.9989599999999998</c:v>
                </c:pt>
                <c:pt idx="35294">
                  <c:v>2.9623219999999999</c:v>
                </c:pt>
                <c:pt idx="35295">
                  <c:v>2.9085190000000001</c:v>
                </c:pt>
                <c:pt idx="35296">
                  <c:v>2.820675</c:v>
                </c:pt>
                <c:pt idx="35297">
                  <c:v>2.787115</c:v>
                </c:pt>
                <c:pt idx="35298">
                  <c:v>2.7947839999999999</c:v>
                </c:pt>
                <c:pt idx="35299">
                  <c:v>2.7272780000000001</c:v>
                </c:pt>
                <c:pt idx="35300">
                  <c:v>2.7231429999999999</c:v>
                </c:pt>
                <c:pt idx="35301">
                  <c:v>2.725403</c:v>
                </c:pt>
                <c:pt idx="35302">
                  <c:v>2.722013</c:v>
                </c:pt>
                <c:pt idx="35303">
                  <c:v>2.7655979999999998</c:v>
                </c:pt>
                <c:pt idx="35304">
                  <c:v>2.8068279999999999</c:v>
                </c:pt>
                <c:pt idx="35305">
                  <c:v>2.8099050000000001</c:v>
                </c:pt>
                <c:pt idx="35306">
                  <c:v>2.7665120000000001</c:v>
                </c:pt>
                <c:pt idx="35307">
                  <c:v>2.7605499999999998</c:v>
                </c:pt>
                <c:pt idx="35308">
                  <c:v>2.8334410000000001</c:v>
                </c:pt>
                <c:pt idx="35309">
                  <c:v>2.845942</c:v>
                </c:pt>
                <c:pt idx="35310">
                  <c:v>2.7817059999999998</c:v>
                </c:pt>
                <c:pt idx="35311">
                  <c:v>2.7473999999999998</c:v>
                </c:pt>
                <c:pt idx="35312">
                  <c:v>2.8057460000000001</c:v>
                </c:pt>
                <c:pt idx="35313">
                  <c:v>2.8243049999999998</c:v>
                </c:pt>
                <c:pt idx="35314">
                  <c:v>2.7973319999999999</c:v>
                </c:pt>
                <c:pt idx="35315">
                  <c:v>2.789158</c:v>
                </c:pt>
                <c:pt idx="35316">
                  <c:v>2.7919230000000002</c:v>
                </c:pt>
                <c:pt idx="35317">
                  <c:v>2.7909130000000002</c:v>
                </c:pt>
                <c:pt idx="35318">
                  <c:v>2.7708870000000001</c:v>
                </c:pt>
                <c:pt idx="35319">
                  <c:v>2.7462939999999998</c:v>
                </c:pt>
                <c:pt idx="35320">
                  <c:v>2.8030539999999999</c:v>
                </c:pt>
                <c:pt idx="35321">
                  <c:v>2.9264299999999999</c:v>
                </c:pt>
                <c:pt idx="35322">
                  <c:v>2.9434979999999999</c:v>
                </c:pt>
                <c:pt idx="35323">
                  <c:v>2.9017879999999998</c:v>
                </c:pt>
                <c:pt idx="35324">
                  <c:v>2.77156</c:v>
                </c:pt>
                <c:pt idx="35325">
                  <c:v>2.7435049999999999</c:v>
                </c:pt>
                <c:pt idx="35326">
                  <c:v>2.7217720000000001</c:v>
                </c:pt>
                <c:pt idx="35327">
                  <c:v>2.686769</c:v>
                </c:pt>
                <c:pt idx="35328">
                  <c:v>2.7138390000000001</c:v>
                </c:pt>
                <c:pt idx="35329">
                  <c:v>2.6772010000000002</c:v>
                </c:pt>
                <c:pt idx="35330">
                  <c:v>2.6633779999999998</c:v>
                </c:pt>
                <c:pt idx="35331">
                  <c:v>2.777498</c:v>
                </c:pt>
                <c:pt idx="35332">
                  <c:v>2.8439950000000001</c:v>
                </c:pt>
                <c:pt idx="35333">
                  <c:v>2.8883009999999998</c:v>
                </c:pt>
                <c:pt idx="35334">
                  <c:v>2.8867150000000001</c:v>
                </c:pt>
                <c:pt idx="35335">
                  <c:v>2.8203149999999999</c:v>
                </c:pt>
                <c:pt idx="35336">
                  <c:v>2.8115640000000002</c:v>
                </c:pt>
                <c:pt idx="35337">
                  <c:v>2.8382489999999998</c:v>
                </c:pt>
                <c:pt idx="35338">
                  <c:v>2.8566400000000001</c:v>
                </c:pt>
                <c:pt idx="35339">
                  <c:v>2.7948559999999998</c:v>
                </c:pt>
                <c:pt idx="35340">
                  <c:v>2.7428319999999999</c:v>
                </c:pt>
                <c:pt idx="35341">
                  <c:v>2.8112270000000001</c:v>
                </c:pt>
                <c:pt idx="35342">
                  <c:v>2.893662</c:v>
                </c:pt>
                <c:pt idx="35343">
                  <c:v>3.0188169999999999</c:v>
                </c:pt>
                <c:pt idx="35344">
                  <c:v>3.0729090000000001</c:v>
                </c:pt>
                <c:pt idx="35345">
                  <c:v>3.0298039999999999</c:v>
                </c:pt>
                <c:pt idx="35346">
                  <c:v>2.8916909999999998</c:v>
                </c:pt>
                <c:pt idx="35347">
                  <c:v>2.6863610000000002</c:v>
                </c:pt>
                <c:pt idx="35348">
                  <c:v>2.6170040000000001</c:v>
                </c:pt>
                <c:pt idx="35349">
                  <c:v>2.6371980000000002</c:v>
                </c:pt>
                <c:pt idx="35350">
                  <c:v>2.7262439999999999</c:v>
                </c:pt>
                <c:pt idx="35351">
                  <c:v>2.8338489999999998</c:v>
                </c:pt>
                <c:pt idx="35352">
                  <c:v>2.8764970000000001</c:v>
                </c:pt>
                <c:pt idx="35353">
                  <c:v>2.9336419999999999</c:v>
                </c:pt>
                <c:pt idx="35354">
                  <c:v>3.0235289999999999</c:v>
                </c:pt>
                <c:pt idx="35355">
                  <c:v>3.0664660000000001</c:v>
                </c:pt>
                <c:pt idx="35356">
                  <c:v>2.9948969999999999</c:v>
                </c:pt>
                <c:pt idx="35357">
                  <c:v>2.915756</c:v>
                </c:pt>
                <c:pt idx="35358">
                  <c:v>2.9292419999999999</c:v>
                </c:pt>
                <c:pt idx="35359">
                  <c:v>2.9165730000000001</c:v>
                </c:pt>
                <c:pt idx="35360">
                  <c:v>2.8299789999999998</c:v>
                </c:pt>
                <c:pt idx="35361">
                  <c:v>2.8261080000000001</c:v>
                </c:pt>
                <c:pt idx="35362">
                  <c:v>2.8497400000000002</c:v>
                </c:pt>
                <c:pt idx="35363">
                  <c:v>2.8321909999999999</c:v>
                </c:pt>
                <c:pt idx="35364">
                  <c:v>2.7850709999999999</c:v>
                </c:pt>
                <c:pt idx="35365">
                  <c:v>2.7871630000000001</c:v>
                </c:pt>
                <c:pt idx="35366">
                  <c:v>2.7190560000000001</c:v>
                </c:pt>
                <c:pt idx="35367">
                  <c:v>2.6831149999999999</c:v>
                </c:pt>
                <c:pt idx="35368">
                  <c:v>2.7099690000000001</c:v>
                </c:pt>
                <c:pt idx="35369">
                  <c:v>2.7441300000000002</c:v>
                </c:pt>
                <c:pt idx="35370">
                  <c:v>2.7851669999999999</c:v>
                </c:pt>
                <c:pt idx="35371">
                  <c:v>2.8376480000000002</c:v>
                </c:pt>
                <c:pt idx="35372">
                  <c:v>2.8527450000000001</c:v>
                </c:pt>
                <c:pt idx="35373">
                  <c:v>2.8365659999999999</c:v>
                </c:pt>
                <c:pt idx="35374">
                  <c:v>2.8579620000000001</c:v>
                </c:pt>
                <c:pt idx="35375">
                  <c:v>2.8674580000000001</c:v>
                </c:pt>
                <c:pt idx="35376">
                  <c:v>2.8546689999999999</c:v>
                </c:pt>
                <c:pt idx="35377">
                  <c:v>2.8198820000000002</c:v>
                </c:pt>
                <c:pt idx="35378">
                  <c:v>2.7722090000000001</c:v>
                </c:pt>
                <c:pt idx="35379">
                  <c:v>2.7655500000000002</c:v>
                </c:pt>
                <c:pt idx="35380">
                  <c:v>2.785288</c:v>
                </c:pt>
                <c:pt idx="35381">
                  <c:v>2.8050489999999999</c:v>
                </c:pt>
                <c:pt idx="35382">
                  <c:v>2.7831480000000002</c:v>
                </c:pt>
                <c:pt idx="35383">
                  <c:v>2.7724259999999998</c:v>
                </c:pt>
                <c:pt idx="35384">
                  <c:v>2.8072370000000002</c:v>
                </c:pt>
                <c:pt idx="35385">
                  <c:v>2.8583470000000002</c:v>
                </c:pt>
                <c:pt idx="35386">
                  <c:v>2.8942389999999998</c:v>
                </c:pt>
                <c:pt idx="35387">
                  <c:v>2.9261409999999999</c:v>
                </c:pt>
                <c:pt idx="35388">
                  <c:v>2.9388830000000001</c:v>
                </c:pt>
                <c:pt idx="35389">
                  <c:v>2.920083</c:v>
                </c:pt>
                <c:pt idx="35390">
                  <c:v>2.8702709999999998</c:v>
                </c:pt>
                <c:pt idx="35391">
                  <c:v>2.8376480000000002</c:v>
                </c:pt>
                <c:pt idx="35392">
                  <c:v>2.8111790000000001</c:v>
                </c:pt>
                <c:pt idx="35393">
                  <c:v>2.7731710000000001</c:v>
                </c:pt>
                <c:pt idx="35394">
                  <c:v>2.6805430000000001</c:v>
                </c:pt>
                <c:pt idx="35395">
                  <c:v>2.5955110000000001</c:v>
                </c:pt>
                <c:pt idx="35396">
                  <c:v>2.641165</c:v>
                </c:pt>
                <c:pt idx="35397">
                  <c:v>2.7195610000000001</c:v>
                </c:pt>
                <c:pt idx="35398">
                  <c:v>2.7358600000000002</c:v>
                </c:pt>
                <c:pt idx="35399">
                  <c:v>2.7309079999999999</c:v>
                </c:pt>
                <c:pt idx="35400">
                  <c:v>2.737495</c:v>
                </c:pt>
                <c:pt idx="35401">
                  <c:v>2.7716569999999998</c:v>
                </c:pt>
                <c:pt idx="35402">
                  <c:v>2.8570009999999999</c:v>
                </c:pt>
                <c:pt idx="35403">
                  <c:v>2.91025</c:v>
                </c:pt>
                <c:pt idx="35404">
                  <c:v>2.8651019999999998</c:v>
                </c:pt>
                <c:pt idx="35405">
                  <c:v>2.7841100000000001</c:v>
                </c:pt>
                <c:pt idx="35406">
                  <c:v>2.7590110000000001</c:v>
                </c:pt>
                <c:pt idx="35407">
                  <c:v>2.810025</c:v>
                </c:pt>
                <c:pt idx="35408">
                  <c:v>2.8923640000000002</c:v>
                </c:pt>
                <c:pt idx="35409">
                  <c:v>2.8970039999999999</c:v>
                </c:pt>
                <c:pt idx="35410">
                  <c:v>2.8608229999999999</c:v>
                </c:pt>
                <c:pt idx="35411">
                  <c:v>2.855197</c:v>
                </c:pt>
                <c:pt idx="35412">
                  <c:v>2.8465910000000001</c:v>
                </c:pt>
                <c:pt idx="35413">
                  <c:v>2.7753350000000001</c:v>
                </c:pt>
                <c:pt idx="35414">
                  <c:v>2.7307399999999999</c:v>
                </c:pt>
                <c:pt idx="35415">
                  <c:v>2.7451880000000002</c:v>
                </c:pt>
                <c:pt idx="35416">
                  <c:v>2.8340900000000002</c:v>
                </c:pt>
                <c:pt idx="35417">
                  <c:v>2.8438979999999998</c:v>
                </c:pt>
                <c:pt idx="35418">
                  <c:v>2.829907</c:v>
                </c:pt>
                <c:pt idx="35419">
                  <c:v>2.816805</c:v>
                </c:pt>
                <c:pt idx="35420">
                  <c:v>2.8132709999999999</c:v>
                </c:pt>
                <c:pt idx="35421">
                  <c:v>2.833272</c:v>
                </c:pt>
                <c:pt idx="35422">
                  <c:v>2.8103859999999998</c:v>
                </c:pt>
                <c:pt idx="35423">
                  <c:v>2.7740849999999999</c:v>
                </c:pt>
                <c:pt idx="35424">
                  <c:v>2.7573289999999999</c:v>
                </c:pt>
                <c:pt idx="35425">
                  <c:v>2.773075</c:v>
                </c:pt>
                <c:pt idx="35426">
                  <c:v>2.7703820000000001</c:v>
                </c:pt>
                <c:pt idx="35427">
                  <c:v>2.795601</c:v>
                </c:pt>
                <c:pt idx="35428">
                  <c:v>2.847048</c:v>
                </c:pt>
                <c:pt idx="35429">
                  <c:v>2.8911859999999998</c:v>
                </c:pt>
                <c:pt idx="35430">
                  <c:v>2.9629470000000002</c:v>
                </c:pt>
                <c:pt idx="35431">
                  <c:v>3.0121820000000001</c:v>
                </c:pt>
                <c:pt idx="35432">
                  <c:v>2.9731399999999999</c:v>
                </c:pt>
                <c:pt idx="35433">
                  <c:v>2.8878919999999999</c:v>
                </c:pt>
                <c:pt idx="35434">
                  <c:v>2.843658</c:v>
                </c:pt>
                <c:pt idx="35435">
                  <c:v>2.9013789999999999</c:v>
                </c:pt>
                <c:pt idx="35436">
                  <c:v>2.9912670000000001</c:v>
                </c:pt>
                <c:pt idx="35437">
                  <c:v>2.956769</c:v>
                </c:pt>
                <c:pt idx="35438">
                  <c:v>2.8884460000000001</c:v>
                </c:pt>
                <c:pt idx="35439">
                  <c:v>2.8823150000000002</c:v>
                </c:pt>
                <c:pt idx="35440">
                  <c:v>2.7831959999999998</c:v>
                </c:pt>
                <c:pt idx="35441">
                  <c:v>2.7160510000000002</c:v>
                </c:pt>
                <c:pt idx="35442">
                  <c:v>2.7548520000000001</c:v>
                </c:pt>
                <c:pt idx="35443">
                  <c:v>2.764132</c:v>
                </c:pt>
                <c:pt idx="35444">
                  <c:v>2.7713199999999998</c:v>
                </c:pt>
                <c:pt idx="35445">
                  <c:v>2.7988219999999999</c:v>
                </c:pt>
                <c:pt idx="35446">
                  <c:v>2.8210120000000001</c:v>
                </c:pt>
                <c:pt idx="35447">
                  <c:v>2.8821949999999998</c:v>
                </c:pt>
                <c:pt idx="35448">
                  <c:v>2.8563999999999998</c:v>
                </c:pt>
                <c:pt idx="35449">
                  <c:v>2.7601170000000002</c:v>
                </c:pt>
                <c:pt idx="35450">
                  <c:v>2.727109</c:v>
                </c:pt>
                <c:pt idx="35451">
                  <c:v>2.7471350000000001</c:v>
                </c:pt>
                <c:pt idx="35452">
                  <c:v>2.8382489999999998</c:v>
                </c:pt>
                <c:pt idx="35453">
                  <c:v>2.8604379999999998</c:v>
                </c:pt>
                <c:pt idx="35454">
                  <c:v>2.8370709999999999</c:v>
                </c:pt>
                <c:pt idx="35455">
                  <c:v>2.8615680000000001</c:v>
                </c:pt>
                <c:pt idx="35456">
                  <c:v>2.9045049999999999</c:v>
                </c:pt>
                <c:pt idx="35457">
                  <c:v>2.8973409999999999</c:v>
                </c:pt>
                <c:pt idx="35458">
                  <c:v>2.847769</c:v>
                </c:pt>
                <c:pt idx="35459">
                  <c:v>2.7977400000000001</c:v>
                </c:pt>
                <c:pt idx="35460">
                  <c:v>2.7667519999999999</c:v>
                </c:pt>
                <c:pt idx="35461">
                  <c:v>2.7722090000000001</c:v>
                </c:pt>
                <c:pt idx="35462">
                  <c:v>2.8036310000000002</c:v>
                </c:pt>
                <c:pt idx="35463">
                  <c:v>2.8406289999999998</c:v>
                </c:pt>
                <c:pt idx="35464">
                  <c:v>2.8157230000000002</c:v>
                </c:pt>
                <c:pt idx="35465">
                  <c:v>2.8023560000000001</c:v>
                </c:pt>
                <c:pt idx="35466">
                  <c:v>2.8021400000000001</c:v>
                </c:pt>
                <c:pt idx="35467">
                  <c:v>2.776392</c:v>
                </c:pt>
                <c:pt idx="35468">
                  <c:v>2.766921</c:v>
                </c:pt>
                <c:pt idx="35469">
                  <c:v>2.7801429999999998</c:v>
                </c:pt>
                <c:pt idx="35470">
                  <c:v>2.807261</c:v>
                </c:pt>
                <c:pt idx="35471">
                  <c:v>2.8275269999999999</c:v>
                </c:pt>
                <c:pt idx="35472">
                  <c:v>2.850654</c:v>
                </c:pt>
                <c:pt idx="35473">
                  <c:v>2.8673860000000002</c:v>
                </c:pt>
                <c:pt idx="35474">
                  <c:v>2.8912580000000001</c:v>
                </c:pt>
                <c:pt idx="35475">
                  <c:v>2.8898640000000002</c:v>
                </c:pt>
                <c:pt idx="35476">
                  <c:v>2.8277670000000001</c:v>
                </c:pt>
                <c:pt idx="35477">
                  <c:v>2.778508</c:v>
                </c:pt>
                <c:pt idx="35478">
                  <c:v>2.7996639999999999</c:v>
                </c:pt>
                <c:pt idx="35479">
                  <c:v>2.8005529999999998</c:v>
                </c:pt>
                <c:pt idx="35480">
                  <c:v>2.7546599999999999</c:v>
                </c:pt>
                <c:pt idx="35481">
                  <c:v>2.7198730000000002</c:v>
                </c:pt>
                <c:pt idx="35482">
                  <c:v>2.7989670000000002</c:v>
                </c:pt>
                <c:pt idx="35483">
                  <c:v>2.8710399999999998</c:v>
                </c:pt>
                <c:pt idx="35484">
                  <c:v>2.9158040000000001</c:v>
                </c:pt>
                <c:pt idx="35485">
                  <c:v>2.9222709999999998</c:v>
                </c:pt>
                <c:pt idx="35486">
                  <c:v>2.9140009999999998</c:v>
                </c:pt>
                <c:pt idx="35487">
                  <c:v>2.835629</c:v>
                </c:pt>
                <c:pt idx="35488">
                  <c:v>2.738048</c:v>
                </c:pt>
                <c:pt idx="35489">
                  <c:v>2.702372</c:v>
                </c:pt>
                <c:pt idx="35490">
                  <c:v>2.720402</c:v>
                </c:pt>
                <c:pt idx="35491">
                  <c:v>2.7461980000000001</c:v>
                </c:pt>
                <c:pt idx="35492">
                  <c:v>2.8257240000000001</c:v>
                </c:pt>
                <c:pt idx="35493">
                  <c:v>2.8920759999999999</c:v>
                </c:pt>
                <c:pt idx="35494">
                  <c:v>2.8418549999999998</c:v>
                </c:pt>
                <c:pt idx="35495">
                  <c:v>2.83284</c:v>
                </c:pt>
                <c:pt idx="35496">
                  <c:v>2.9128949999999998</c:v>
                </c:pt>
                <c:pt idx="35497">
                  <c:v>2.94821</c:v>
                </c:pt>
                <c:pt idx="35498">
                  <c:v>2.9352520000000002</c:v>
                </c:pt>
                <c:pt idx="35499">
                  <c:v>2.8786130000000001</c:v>
                </c:pt>
                <c:pt idx="35500">
                  <c:v>2.798486</c:v>
                </c:pt>
                <c:pt idx="35501">
                  <c:v>2.746534</c:v>
                </c:pt>
                <c:pt idx="35502">
                  <c:v>2.7249699999999999</c:v>
                </c:pt>
                <c:pt idx="35503">
                  <c:v>2.8043040000000001</c:v>
                </c:pt>
                <c:pt idx="35504">
                  <c:v>2.831277</c:v>
                </c:pt>
                <c:pt idx="35505">
                  <c:v>2.8424559999999999</c:v>
                </c:pt>
                <c:pt idx="35506">
                  <c:v>2.907413</c:v>
                </c:pt>
                <c:pt idx="35507">
                  <c:v>2.9334009999999999</c:v>
                </c:pt>
                <c:pt idx="35508">
                  <c:v>2.891667</c:v>
                </c:pt>
                <c:pt idx="35509">
                  <c:v>2.8277909999999999</c:v>
                </c:pt>
                <c:pt idx="35510">
                  <c:v>2.8277670000000001</c:v>
                </c:pt>
                <c:pt idx="35511">
                  <c:v>2.866304</c:v>
                </c:pt>
                <c:pt idx="35512">
                  <c:v>2.8385609999999999</c:v>
                </c:pt>
                <c:pt idx="35513">
                  <c:v>2.7823549999999999</c:v>
                </c:pt>
                <c:pt idx="35514">
                  <c:v>2.7868019999999998</c:v>
                </c:pt>
                <c:pt idx="35515">
                  <c:v>2.7670889999999999</c:v>
                </c:pt>
                <c:pt idx="35516">
                  <c:v>2.739563</c:v>
                </c:pt>
                <c:pt idx="35517">
                  <c:v>2.7534580000000002</c:v>
                </c:pt>
                <c:pt idx="35518">
                  <c:v>2.834835</c:v>
                </c:pt>
                <c:pt idx="35519">
                  <c:v>2.9061629999999998</c:v>
                </c:pt>
                <c:pt idx="35520">
                  <c:v>2.9286889999999999</c:v>
                </c:pt>
                <c:pt idx="35521">
                  <c:v>2.909481</c:v>
                </c:pt>
                <c:pt idx="35522">
                  <c:v>2.9365019999999999</c:v>
                </c:pt>
                <c:pt idx="35523">
                  <c:v>2.944388</c:v>
                </c:pt>
                <c:pt idx="35524">
                  <c:v>2.933522</c:v>
                </c:pt>
                <c:pt idx="35525">
                  <c:v>2.885777</c:v>
                </c:pt>
                <c:pt idx="35526">
                  <c:v>2.88157</c:v>
                </c:pt>
                <c:pt idx="35527">
                  <c:v>2.8847909999999999</c:v>
                </c:pt>
                <c:pt idx="35528">
                  <c:v>2.9000330000000001</c:v>
                </c:pt>
                <c:pt idx="35529">
                  <c:v>2.820459</c:v>
                </c:pt>
                <c:pt idx="35530">
                  <c:v>2.7233109999999998</c:v>
                </c:pt>
                <c:pt idx="35531">
                  <c:v>2.7014100000000001</c:v>
                </c:pt>
                <c:pt idx="35532">
                  <c:v>2.7317490000000002</c:v>
                </c:pt>
                <c:pt idx="35533">
                  <c:v>2.805409</c:v>
                </c:pt>
                <c:pt idx="35534">
                  <c:v>2.8727710000000002</c:v>
                </c:pt>
                <c:pt idx="35535">
                  <c:v>2.8964270000000001</c:v>
                </c:pt>
                <c:pt idx="35536">
                  <c:v>2.8739249999999998</c:v>
                </c:pt>
                <c:pt idx="35537">
                  <c:v>2.8515670000000002</c:v>
                </c:pt>
                <c:pt idx="35538">
                  <c:v>2.8388740000000001</c:v>
                </c:pt>
                <c:pt idx="35539">
                  <c:v>2.829402</c:v>
                </c:pt>
                <c:pt idx="35540">
                  <c:v>2.820122</c:v>
                </c:pt>
                <c:pt idx="35541">
                  <c:v>2.8318059999999998</c:v>
                </c:pt>
                <c:pt idx="35542">
                  <c:v>2.8290169999999999</c:v>
                </c:pt>
                <c:pt idx="35543">
                  <c:v>2.823296</c:v>
                </c:pt>
                <c:pt idx="35544">
                  <c:v>2.8023799999999999</c:v>
                </c:pt>
                <c:pt idx="35545">
                  <c:v>2.7463660000000001</c:v>
                </c:pt>
                <c:pt idx="35546">
                  <c:v>2.7106659999999998</c:v>
                </c:pt>
                <c:pt idx="35547">
                  <c:v>2.747255</c:v>
                </c:pt>
                <c:pt idx="35548">
                  <c:v>2.7925239999999998</c:v>
                </c:pt>
                <c:pt idx="35549">
                  <c:v>2.7965629999999999</c:v>
                </c:pt>
                <c:pt idx="35550">
                  <c:v>2.7602609999999999</c:v>
                </c:pt>
                <c:pt idx="35551">
                  <c:v>2.7090550000000002</c:v>
                </c:pt>
                <c:pt idx="35552">
                  <c:v>2.7275659999999999</c:v>
                </c:pt>
                <c:pt idx="35553">
                  <c:v>2.769228</c:v>
                </c:pt>
                <c:pt idx="35554">
                  <c:v>2.7935340000000002</c:v>
                </c:pt>
                <c:pt idx="35555">
                  <c:v>2.7608619999999999</c:v>
                </c:pt>
                <c:pt idx="35556">
                  <c:v>2.809857</c:v>
                </c:pt>
                <c:pt idx="35557">
                  <c:v>2.945999</c:v>
                </c:pt>
                <c:pt idx="35558">
                  <c:v>3.03478</c:v>
                </c:pt>
                <c:pt idx="35559">
                  <c:v>2.9763139999999999</c:v>
                </c:pt>
                <c:pt idx="35560">
                  <c:v>2.889119</c:v>
                </c:pt>
                <c:pt idx="35561">
                  <c:v>2.8316859999999999</c:v>
                </c:pt>
                <c:pt idx="35562">
                  <c:v>2.8049529999999998</c:v>
                </c:pt>
                <c:pt idx="35563">
                  <c:v>2.7611509999999999</c:v>
                </c:pt>
                <c:pt idx="35564">
                  <c:v>2.7498279999999999</c:v>
                </c:pt>
                <c:pt idx="35565">
                  <c:v>2.7939660000000002</c:v>
                </c:pt>
                <c:pt idx="35566">
                  <c:v>2.8199779999999999</c:v>
                </c:pt>
                <c:pt idx="35567">
                  <c:v>2.947994</c:v>
                </c:pt>
                <c:pt idx="35568">
                  <c:v>3.0351650000000001</c:v>
                </c:pt>
                <c:pt idx="35569">
                  <c:v>3.0671870000000001</c:v>
                </c:pt>
                <c:pt idx="35570">
                  <c:v>3.0671149999999998</c:v>
                </c:pt>
                <c:pt idx="35571">
                  <c:v>3.0003299999999999</c:v>
                </c:pt>
                <c:pt idx="35572">
                  <c:v>2.9715539999999998</c:v>
                </c:pt>
                <c:pt idx="35573">
                  <c:v>2.9166449999999999</c:v>
                </c:pt>
                <c:pt idx="35574">
                  <c:v>2.8152659999999998</c:v>
                </c:pt>
                <c:pt idx="35575">
                  <c:v>2.7856000000000001</c:v>
                </c:pt>
                <c:pt idx="35576">
                  <c:v>2.7433130000000001</c:v>
                </c:pt>
                <c:pt idx="35577">
                  <c:v>2.7342499999999998</c:v>
                </c:pt>
                <c:pt idx="35578">
                  <c:v>2.764637</c:v>
                </c:pt>
                <c:pt idx="35579">
                  <c:v>2.7968030000000002</c:v>
                </c:pt>
                <c:pt idx="35580">
                  <c:v>2.7701660000000001</c:v>
                </c:pt>
                <c:pt idx="35581">
                  <c:v>2.7551649999999999</c:v>
                </c:pt>
                <c:pt idx="35582">
                  <c:v>2.8508939999999998</c:v>
                </c:pt>
                <c:pt idx="35583">
                  <c:v>2.920588</c:v>
                </c:pt>
                <c:pt idx="35584">
                  <c:v>2.9225829999999999</c:v>
                </c:pt>
                <c:pt idx="35585">
                  <c:v>2.9079660000000001</c:v>
                </c:pt>
                <c:pt idx="35586">
                  <c:v>2.8600059999999998</c:v>
                </c:pt>
                <c:pt idx="35587">
                  <c:v>2.825507</c:v>
                </c:pt>
                <c:pt idx="35588">
                  <c:v>2.8072370000000002</c:v>
                </c:pt>
                <c:pt idx="35589">
                  <c:v>2.7368220000000001</c:v>
                </c:pt>
                <c:pt idx="35590">
                  <c:v>2.7266530000000002</c:v>
                </c:pt>
                <c:pt idx="35591">
                  <c:v>2.807261</c:v>
                </c:pt>
                <c:pt idx="35592">
                  <c:v>2.806756</c:v>
                </c:pt>
                <c:pt idx="35593">
                  <c:v>2.7868499999999998</c:v>
                </c:pt>
                <c:pt idx="35594">
                  <c:v>2.7711999999999999</c:v>
                </c:pt>
                <c:pt idx="35595">
                  <c:v>2.7564150000000001</c:v>
                </c:pt>
                <c:pt idx="35596">
                  <c:v>2.799544</c:v>
                </c:pt>
                <c:pt idx="35597">
                  <c:v>2.8265889999999998</c:v>
                </c:pt>
                <c:pt idx="35598">
                  <c:v>2.803102</c:v>
                </c:pt>
                <c:pt idx="35599">
                  <c:v>2.790432</c:v>
                </c:pt>
                <c:pt idx="35600">
                  <c:v>2.844379</c:v>
                </c:pt>
                <c:pt idx="35601">
                  <c:v>2.872579</c:v>
                </c:pt>
                <c:pt idx="35602">
                  <c:v>2.820363</c:v>
                </c:pt>
                <c:pt idx="35603">
                  <c:v>2.7783880000000001</c:v>
                </c:pt>
                <c:pt idx="35604">
                  <c:v>2.7523279999999999</c:v>
                </c:pt>
                <c:pt idx="35605">
                  <c:v>2.7740369999999999</c:v>
                </c:pt>
                <c:pt idx="35606">
                  <c:v>2.7879559999999999</c:v>
                </c:pt>
                <c:pt idx="35607">
                  <c:v>2.7851430000000001</c:v>
                </c:pt>
                <c:pt idx="35608">
                  <c:v>2.8089189999999999</c:v>
                </c:pt>
                <c:pt idx="35609">
                  <c:v>2.828128</c:v>
                </c:pt>
                <c:pt idx="35610">
                  <c:v>2.8654389999999998</c:v>
                </c:pt>
                <c:pt idx="35611">
                  <c:v>2.9028459999999998</c:v>
                </c:pt>
                <c:pt idx="35612">
                  <c:v>2.9382100000000002</c:v>
                </c:pt>
                <c:pt idx="35613">
                  <c:v>2.9464549999999998</c:v>
                </c:pt>
                <c:pt idx="35614">
                  <c:v>2.8821469999999998</c:v>
                </c:pt>
                <c:pt idx="35615">
                  <c:v>2.8326470000000001</c:v>
                </c:pt>
                <c:pt idx="35616">
                  <c:v>2.8437299999999999</c:v>
                </c:pt>
                <c:pt idx="35617">
                  <c:v>2.8940229999999998</c:v>
                </c:pt>
                <c:pt idx="35618">
                  <c:v>2.9434499999999999</c:v>
                </c:pt>
                <c:pt idx="35619">
                  <c:v>2.9410940000000001</c:v>
                </c:pt>
                <c:pt idx="35620">
                  <c:v>2.9209960000000001</c:v>
                </c:pt>
                <c:pt idx="35621">
                  <c:v>2.854428</c:v>
                </c:pt>
                <c:pt idx="35622">
                  <c:v>2.7901199999999999</c:v>
                </c:pt>
                <c:pt idx="35623">
                  <c:v>2.6997270000000002</c:v>
                </c:pt>
                <c:pt idx="35624">
                  <c:v>2.6506120000000002</c:v>
                </c:pt>
                <c:pt idx="35625">
                  <c:v>2.663017</c:v>
                </c:pt>
                <c:pt idx="35626">
                  <c:v>2.7431199999999998</c:v>
                </c:pt>
                <c:pt idx="35627">
                  <c:v>2.844668</c:v>
                </c:pt>
                <c:pt idx="35628">
                  <c:v>2.9370560000000001</c:v>
                </c:pt>
                <c:pt idx="35629">
                  <c:v>2.9641489999999999</c:v>
                </c:pt>
                <c:pt idx="35630">
                  <c:v>2.9140489999999999</c:v>
                </c:pt>
                <c:pt idx="35631">
                  <c:v>2.8909220000000002</c:v>
                </c:pt>
                <c:pt idx="35632">
                  <c:v>2.8748629999999999</c:v>
                </c:pt>
                <c:pt idx="35633">
                  <c:v>2.8672900000000001</c:v>
                </c:pt>
                <c:pt idx="35634">
                  <c:v>2.8642850000000002</c:v>
                </c:pt>
                <c:pt idx="35635">
                  <c:v>2.8052169999999998</c:v>
                </c:pt>
                <c:pt idx="35636">
                  <c:v>2.7889659999999998</c:v>
                </c:pt>
                <c:pt idx="35637">
                  <c:v>2.8551009999999999</c:v>
                </c:pt>
                <c:pt idx="35638">
                  <c:v>2.9293629999999999</c:v>
                </c:pt>
                <c:pt idx="35639">
                  <c:v>2.9214769999999999</c:v>
                </c:pt>
                <c:pt idx="35640">
                  <c:v>2.808751</c:v>
                </c:pt>
                <c:pt idx="35641">
                  <c:v>2.7201140000000001</c:v>
                </c:pt>
                <c:pt idx="35642">
                  <c:v>2.6572960000000001</c:v>
                </c:pt>
                <c:pt idx="35643">
                  <c:v>2.6972510000000001</c:v>
                </c:pt>
                <c:pt idx="35644">
                  <c:v>2.8455810000000001</c:v>
                </c:pt>
                <c:pt idx="35645">
                  <c:v>2.9715539999999998</c:v>
                </c:pt>
                <c:pt idx="35646">
                  <c:v>2.9838619999999998</c:v>
                </c:pt>
                <c:pt idx="35647">
                  <c:v>2.951552</c:v>
                </c:pt>
                <c:pt idx="35648">
                  <c:v>2.9073169999999999</c:v>
                </c:pt>
                <c:pt idx="35649">
                  <c:v>2.8425760000000002</c:v>
                </c:pt>
                <c:pt idx="35650">
                  <c:v>2.7784599999999999</c:v>
                </c:pt>
                <c:pt idx="35651">
                  <c:v>2.7862969999999998</c:v>
                </c:pt>
                <c:pt idx="35652">
                  <c:v>2.7591559999999999</c:v>
                </c:pt>
                <c:pt idx="35653">
                  <c:v>2.7267009999999998</c:v>
                </c:pt>
                <c:pt idx="35654">
                  <c:v>2.6832590000000001</c:v>
                </c:pt>
                <c:pt idx="35655">
                  <c:v>2.702925</c:v>
                </c:pt>
                <c:pt idx="35656">
                  <c:v>2.8330320000000002</c:v>
                </c:pt>
                <c:pt idx="35657">
                  <c:v>2.874358</c:v>
                </c:pt>
                <c:pt idx="35658">
                  <c:v>2.831013</c:v>
                </c:pt>
                <c:pt idx="35659">
                  <c:v>2.8117320000000001</c:v>
                </c:pt>
                <c:pt idx="35660">
                  <c:v>2.798918</c:v>
                </c:pt>
                <c:pt idx="35661">
                  <c:v>2.8188960000000001</c:v>
                </c:pt>
                <c:pt idx="35662">
                  <c:v>2.8165879999999999</c:v>
                </c:pt>
                <c:pt idx="35663">
                  <c:v>2.763843</c:v>
                </c:pt>
                <c:pt idx="35664">
                  <c:v>2.7422309999999999</c:v>
                </c:pt>
                <c:pt idx="35665">
                  <c:v>2.7258110000000002</c:v>
                </c:pt>
                <c:pt idx="35666">
                  <c:v>2.7410049999999999</c:v>
                </c:pt>
                <c:pt idx="35667">
                  <c:v>2.780624</c:v>
                </c:pt>
                <c:pt idx="35668">
                  <c:v>2.8092800000000002</c:v>
                </c:pt>
                <c:pt idx="35669">
                  <c:v>2.8264450000000001</c:v>
                </c:pt>
                <c:pt idx="35670">
                  <c:v>2.8863300000000001</c:v>
                </c:pt>
                <c:pt idx="35671">
                  <c:v>2.983838</c:v>
                </c:pt>
                <c:pt idx="35672">
                  <c:v>2.992613</c:v>
                </c:pt>
                <c:pt idx="35673">
                  <c:v>2.9189289999999999</c:v>
                </c:pt>
                <c:pt idx="35674">
                  <c:v>2.830508</c:v>
                </c:pt>
                <c:pt idx="35675">
                  <c:v>2.8210120000000001</c:v>
                </c:pt>
                <c:pt idx="35676">
                  <c:v>2.8535629999999998</c:v>
                </c:pt>
                <c:pt idx="35677">
                  <c:v>2.8965709999999998</c:v>
                </c:pt>
                <c:pt idx="35678">
                  <c:v>2.9046249999999998</c:v>
                </c:pt>
                <c:pt idx="35679">
                  <c:v>2.8467829999999998</c:v>
                </c:pt>
                <c:pt idx="35680">
                  <c:v>2.7825950000000002</c:v>
                </c:pt>
                <c:pt idx="35681">
                  <c:v>2.759636</c:v>
                </c:pt>
                <c:pt idx="35682">
                  <c:v>2.776729</c:v>
                </c:pt>
                <c:pt idx="35683">
                  <c:v>2.7857440000000002</c:v>
                </c:pt>
                <c:pt idx="35684">
                  <c:v>2.774734</c:v>
                </c:pt>
                <c:pt idx="35685">
                  <c:v>2.805482</c:v>
                </c:pt>
                <c:pt idx="35686">
                  <c:v>2.8990960000000001</c:v>
                </c:pt>
                <c:pt idx="35687">
                  <c:v>2.998936</c:v>
                </c:pt>
                <c:pt idx="35688">
                  <c:v>2.967635</c:v>
                </c:pt>
                <c:pt idx="35689">
                  <c:v>2.88883</c:v>
                </c:pt>
                <c:pt idx="35690">
                  <c:v>2.9069090000000002</c:v>
                </c:pt>
                <c:pt idx="35691">
                  <c:v>2.9673470000000002</c:v>
                </c:pt>
                <c:pt idx="35692">
                  <c:v>3.0179279999999999</c:v>
                </c:pt>
                <c:pt idx="35693">
                  <c:v>3.0255969999999999</c:v>
                </c:pt>
                <c:pt idx="35694">
                  <c:v>2.9642689999999998</c:v>
                </c:pt>
                <c:pt idx="35695">
                  <c:v>2.8871229999999999</c:v>
                </c:pt>
                <c:pt idx="35696">
                  <c:v>2.8629380000000002</c:v>
                </c:pt>
                <c:pt idx="35697">
                  <c:v>2.8374799999999998</c:v>
                </c:pt>
                <c:pt idx="35698">
                  <c:v>2.7788210000000002</c:v>
                </c:pt>
                <c:pt idx="35699">
                  <c:v>2.7041029999999999</c:v>
                </c:pt>
                <c:pt idx="35700">
                  <c:v>2.6875870000000002</c:v>
                </c:pt>
                <c:pt idx="35701">
                  <c:v>2.6676090000000001</c:v>
                </c:pt>
                <c:pt idx="35702">
                  <c:v>2.711916</c:v>
                </c:pt>
                <c:pt idx="35703">
                  <c:v>2.7779310000000002</c:v>
                </c:pt>
                <c:pt idx="35704">
                  <c:v>2.7839649999999998</c:v>
                </c:pt>
                <c:pt idx="35705">
                  <c:v>2.7924519999999999</c:v>
                </c:pt>
                <c:pt idx="35706">
                  <c:v>2.8298589999999999</c:v>
                </c:pt>
                <c:pt idx="35707">
                  <c:v>2.829739</c:v>
                </c:pt>
                <c:pt idx="35708">
                  <c:v>2.772186</c:v>
                </c:pt>
                <c:pt idx="35709">
                  <c:v>2.6773699999999998</c:v>
                </c:pt>
                <c:pt idx="35710">
                  <c:v>2.6477520000000001</c:v>
                </c:pt>
                <c:pt idx="35711">
                  <c:v>2.6965780000000001</c:v>
                </c:pt>
                <c:pt idx="35712">
                  <c:v>2.6654689999999999</c:v>
                </c:pt>
                <c:pt idx="35713">
                  <c:v>2.5970740000000001</c:v>
                </c:pt>
                <c:pt idx="35714">
                  <c:v>2.626452</c:v>
                </c:pt>
                <c:pt idx="35715">
                  <c:v>2.7136230000000001</c:v>
                </c:pt>
                <c:pt idx="35716">
                  <c:v>2.8530340000000001</c:v>
                </c:pt>
                <c:pt idx="35717">
                  <c:v>2.993166</c:v>
                </c:pt>
                <c:pt idx="35718">
                  <c:v>2.9588839999999998</c:v>
                </c:pt>
                <c:pt idx="35719">
                  <c:v>2.8925809999999998</c:v>
                </c:pt>
                <c:pt idx="35720">
                  <c:v>2.8551250000000001</c:v>
                </c:pt>
                <c:pt idx="35721">
                  <c:v>2.867626</c:v>
                </c:pt>
                <c:pt idx="35722">
                  <c:v>2.895778</c:v>
                </c:pt>
                <c:pt idx="35723">
                  <c:v>2.9559510000000002</c:v>
                </c:pt>
                <c:pt idx="35724">
                  <c:v>2.9754</c:v>
                </c:pt>
                <c:pt idx="35725">
                  <c:v>2.9762659999999999</c:v>
                </c:pt>
                <c:pt idx="35726">
                  <c:v>2.9475850000000001</c:v>
                </c:pt>
                <c:pt idx="35727">
                  <c:v>2.9484750000000002</c:v>
                </c:pt>
                <c:pt idx="35728">
                  <c:v>2.9395319999999998</c:v>
                </c:pt>
                <c:pt idx="35729">
                  <c:v>2.9136639999999998</c:v>
                </c:pt>
                <c:pt idx="35730">
                  <c:v>2.8691409999999999</c:v>
                </c:pt>
                <c:pt idx="35731">
                  <c:v>2.871569</c:v>
                </c:pt>
                <c:pt idx="35732">
                  <c:v>2.8738290000000002</c:v>
                </c:pt>
                <c:pt idx="35733">
                  <c:v>2.8915709999999999</c:v>
                </c:pt>
                <c:pt idx="35734">
                  <c:v>2.902101</c:v>
                </c:pt>
                <c:pt idx="35735">
                  <c:v>2.8709440000000002</c:v>
                </c:pt>
                <c:pt idx="35736">
                  <c:v>2.8721700000000001</c:v>
                </c:pt>
                <c:pt idx="35737">
                  <c:v>2.8490669999999998</c:v>
                </c:pt>
                <c:pt idx="35738">
                  <c:v>2.77257</c:v>
                </c:pt>
                <c:pt idx="35739">
                  <c:v>2.6567669999999999</c:v>
                </c:pt>
                <c:pt idx="35740">
                  <c:v>2.6277499999999998</c:v>
                </c:pt>
                <c:pt idx="35741">
                  <c:v>2.7259310000000001</c:v>
                </c:pt>
                <c:pt idx="35742">
                  <c:v>2.8021400000000001</c:v>
                </c:pt>
                <c:pt idx="35743">
                  <c:v>2.862025</c:v>
                </c:pt>
                <c:pt idx="35744">
                  <c:v>2.8919549999999998</c:v>
                </c:pt>
                <c:pt idx="35745">
                  <c:v>2.8759440000000001</c:v>
                </c:pt>
                <c:pt idx="35746">
                  <c:v>2.8395950000000001</c:v>
                </c:pt>
                <c:pt idx="35747">
                  <c:v>2.8175979999999998</c:v>
                </c:pt>
                <c:pt idx="35748">
                  <c:v>2.793317</c:v>
                </c:pt>
                <c:pt idx="35749">
                  <c:v>2.8063229999999999</c:v>
                </c:pt>
                <c:pt idx="35750">
                  <c:v>2.8356530000000002</c:v>
                </c:pt>
                <c:pt idx="35751">
                  <c:v>2.8556539999999999</c:v>
                </c:pt>
                <c:pt idx="35752">
                  <c:v>2.8242569999999998</c:v>
                </c:pt>
                <c:pt idx="35753">
                  <c:v>2.811299</c:v>
                </c:pt>
                <c:pt idx="35754">
                  <c:v>2.84599</c:v>
                </c:pt>
                <c:pt idx="35755">
                  <c:v>2.8425280000000002</c:v>
                </c:pt>
                <c:pt idx="35756">
                  <c:v>2.8295940000000002</c:v>
                </c:pt>
                <c:pt idx="35757">
                  <c:v>2.8569040000000001</c:v>
                </c:pt>
                <c:pt idx="35758">
                  <c:v>2.872579</c:v>
                </c:pt>
                <c:pt idx="35759">
                  <c:v>2.8349069999999998</c:v>
                </c:pt>
                <c:pt idx="35760">
                  <c:v>2.802092</c:v>
                </c:pt>
                <c:pt idx="35761">
                  <c:v>2.8200980000000002</c:v>
                </c:pt>
                <c:pt idx="35762">
                  <c:v>2.8439459999999999</c:v>
                </c:pt>
                <c:pt idx="35763">
                  <c:v>2.8401239999999999</c:v>
                </c:pt>
                <c:pt idx="35764">
                  <c:v>2.8343060000000002</c:v>
                </c:pt>
                <c:pt idx="35765">
                  <c:v>2.8409659999999999</c:v>
                </c:pt>
                <c:pt idx="35766">
                  <c:v>2.8546200000000002</c:v>
                </c:pt>
                <c:pt idx="35767">
                  <c:v>2.8673860000000002</c:v>
                </c:pt>
                <c:pt idx="35768">
                  <c:v>2.8691170000000001</c:v>
                </c:pt>
                <c:pt idx="35769">
                  <c:v>2.842937</c:v>
                </c:pt>
                <c:pt idx="35770">
                  <c:v>2.848058</c:v>
                </c:pt>
                <c:pt idx="35771">
                  <c:v>2.8657750000000002</c:v>
                </c:pt>
                <c:pt idx="35772">
                  <c:v>2.8780839999999999</c:v>
                </c:pt>
                <c:pt idx="35773">
                  <c:v>2.8404609999999999</c:v>
                </c:pt>
                <c:pt idx="35774">
                  <c:v>2.7524000000000002</c:v>
                </c:pt>
                <c:pt idx="35775">
                  <c:v>2.6993909999999999</c:v>
                </c:pt>
                <c:pt idx="35776">
                  <c:v>2.6918899999999999</c:v>
                </c:pt>
                <c:pt idx="35777">
                  <c:v>2.7317010000000002</c:v>
                </c:pt>
                <c:pt idx="35778">
                  <c:v>2.7782439999999999</c:v>
                </c:pt>
                <c:pt idx="35779">
                  <c:v>2.8361809999999998</c:v>
                </c:pt>
                <c:pt idx="35780">
                  <c:v>2.8639000000000001</c:v>
                </c:pt>
                <c:pt idx="35781">
                  <c:v>2.9064519999999998</c:v>
                </c:pt>
                <c:pt idx="35782">
                  <c:v>3.0381459999999998</c:v>
                </c:pt>
                <c:pt idx="35783">
                  <c:v>3.024635</c:v>
                </c:pt>
                <c:pt idx="35784">
                  <c:v>2.8416869999999999</c:v>
                </c:pt>
                <c:pt idx="35785">
                  <c:v>2.7814649999999999</c:v>
                </c:pt>
                <c:pt idx="35786">
                  <c:v>2.7996880000000002</c:v>
                </c:pt>
                <c:pt idx="35787">
                  <c:v>2.9049369999999999</c:v>
                </c:pt>
                <c:pt idx="35788">
                  <c:v>2.943619</c:v>
                </c:pt>
                <c:pt idx="35789">
                  <c:v>2.9114520000000002</c:v>
                </c:pt>
                <c:pt idx="35790">
                  <c:v>2.9225349999999999</c:v>
                </c:pt>
                <c:pt idx="35791">
                  <c:v>2.9078460000000002</c:v>
                </c:pt>
                <c:pt idx="35792">
                  <c:v>2.8120690000000002</c:v>
                </c:pt>
                <c:pt idx="35793">
                  <c:v>2.7568959999999998</c:v>
                </c:pt>
                <c:pt idx="35794">
                  <c:v>2.7520880000000001</c:v>
                </c:pt>
                <c:pt idx="35795">
                  <c:v>2.76281</c:v>
                </c:pt>
                <c:pt idx="35796">
                  <c:v>2.8248340000000001</c:v>
                </c:pt>
                <c:pt idx="35797">
                  <c:v>2.9589319999999999</c:v>
                </c:pt>
                <c:pt idx="35798">
                  <c:v>2.913087</c:v>
                </c:pt>
                <c:pt idx="35799">
                  <c:v>2.8027890000000002</c:v>
                </c:pt>
                <c:pt idx="35800">
                  <c:v>2.6747010000000002</c:v>
                </c:pt>
                <c:pt idx="35801">
                  <c:v>2.6180129999999999</c:v>
                </c:pt>
                <c:pt idx="35802">
                  <c:v>2.6154649999999999</c:v>
                </c:pt>
                <c:pt idx="35803">
                  <c:v>2.6360440000000001</c:v>
                </c:pt>
                <c:pt idx="35804">
                  <c:v>2.675494</c:v>
                </c:pt>
                <c:pt idx="35805">
                  <c:v>2.763026</c:v>
                </c:pt>
                <c:pt idx="35806">
                  <c:v>2.8866670000000001</c:v>
                </c:pt>
                <c:pt idx="35807">
                  <c:v>2.9578030000000002</c:v>
                </c:pt>
                <c:pt idx="35808">
                  <c:v>3.018481</c:v>
                </c:pt>
                <c:pt idx="35809">
                  <c:v>3.0206689999999998</c:v>
                </c:pt>
                <c:pt idx="35810">
                  <c:v>2.957875</c:v>
                </c:pt>
                <c:pt idx="35811">
                  <c:v>2.9185439999999998</c:v>
                </c:pt>
                <c:pt idx="35812">
                  <c:v>2.8812329999999999</c:v>
                </c:pt>
                <c:pt idx="35813">
                  <c:v>2.876906</c:v>
                </c:pt>
                <c:pt idx="35814">
                  <c:v>2.8729390000000001</c:v>
                </c:pt>
                <c:pt idx="35815">
                  <c:v>2.8579379999999999</c:v>
                </c:pt>
                <c:pt idx="35816">
                  <c:v>2.828729</c:v>
                </c:pt>
                <c:pt idx="35817">
                  <c:v>2.787836</c:v>
                </c:pt>
                <c:pt idx="35818">
                  <c:v>2.7676419999999999</c:v>
                </c:pt>
                <c:pt idx="35819">
                  <c:v>2.7696130000000001</c:v>
                </c:pt>
                <c:pt idx="35820">
                  <c:v>2.7587229999999998</c:v>
                </c:pt>
                <c:pt idx="35821">
                  <c:v>2.8840460000000001</c:v>
                </c:pt>
                <c:pt idx="35822">
                  <c:v>2.8633950000000001</c:v>
                </c:pt>
                <c:pt idx="35823">
                  <c:v>2.8388979999999999</c:v>
                </c:pt>
                <c:pt idx="35824">
                  <c:v>2.8118759999999998</c:v>
                </c:pt>
                <c:pt idx="35825">
                  <c:v>2.8160590000000001</c:v>
                </c:pt>
                <c:pt idx="35826">
                  <c:v>2.82118</c:v>
                </c:pt>
                <c:pt idx="35827">
                  <c:v>2.7887740000000001</c:v>
                </c:pt>
                <c:pt idx="35828">
                  <c:v>2.7694450000000002</c:v>
                </c:pt>
                <c:pt idx="35829">
                  <c:v>2.7755749999999999</c:v>
                </c:pt>
                <c:pt idx="35830">
                  <c:v>2.8169249999999999</c:v>
                </c:pt>
                <c:pt idx="35831">
                  <c:v>2.8594529999999998</c:v>
                </c:pt>
                <c:pt idx="35832">
                  <c:v>2.8818820000000001</c:v>
                </c:pt>
                <c:pt idx="35833">
                  <c:v>2.872458</c:v>
                </c:pt>
                <c:pt idx="35834">
                  <c:v>2.8556780000000002</c:v>
                </c:pt>
                <c:pt idx="35835">
                  <c:v>2.845221</c:v>
                </c:pt>
                <c:pt idx="35836">
                  <c:v>2.8326709999999999</c:v>
                </c:pt>
                <c:pt idx="35837">
                  <c:v>2.8154340000000002</c:v>
                </c:pt>
                <c:pt idx="35838">
                  <c:v>2.8200020000000001</c:v>
                </c:pt>
                <c:pt idx="35839">
                  <c:v>2.8333210000000002</c:v>
                </c:pt>
                <c:pt idx="35840">
                  <c:v>2.831061</c:v>
                </c:pt>
                <c:pt idx="35841">
                  <c:v>2.8380809999999999</c:v>
                </c:pt>
                <c:pt idx="35842">
                  <c:v>2.813968</c:v>
                </c:pt>
                <c:pt idx="35843">
                  <c:v>2.7695409999999998</c:v>
                </c:pt>
                <c:pt idx="35844">
                  <c:v>2.7710080000000001</c:v>
                </c:pt>
                <c:pt idx="35845">
                  <c:v>2.7973080000000001</c:v>
                </c:pt>
                <c:pt idx="35846">
                  <c:v>2.8395950000000001</c:v>
                </c:pt>
                <c:pt idx="35847">
                  <c:v>2.883397</c:v>
                </c:pt>
                <c:pt idx="35848">
                  <c:v>2.930396</c:v>
                </c:pt>
                <c:pt idx="35849">
                  <c:v>2.9261650000000001</c:v>
                </c:pt>
                <c:pt idx="35850">
                  <c:v>2.879238</c:v>
                </c:pt>
                <c:pt idx="35851">
                  <c:v>2.8539469999999998</c:v>
                </c:pt>
                <c:pt idx="35852">
                  <c:v>2.834883</c:v>
                </c:pt>
                <c:pt idx="35853">
                  <c:v>2.8796949999999999</c:v>
                </c:pt>
                <c:pt idx="35854">
                  <c:v>2.948258</c:v>
                </c:pt>
                <c:pt idx="35855">
                  <c:v>2.963476</c:v>
                </c:pt>
                <c:pt idx="35856">
                  <c:v>2.88984</c:v>
                </c:pt>
                <c:pt idx="35857">
                  <c:v>2.8386339999999999</c:v>
                </c:pt>
                <c:pt idx="35858">
                  <c:v>2.8152900000000001</c:v>
                </c:pt>
                <c:pt idx="35859">
                  <c:v>2.8021639999999999</c:v>
                </c:pt>
                <c:pt idx="35860">
                  <c:v>2.7476159999999998</c:v>
                </c:pt>
                <c:pt idx="35861">
                  <c:v>2.7410290000000002</c:v>
                </c:pt>
                <c:pt idx="35862">
                  <c:v>2.6964579999999998</c:v>
                </c:pt>
                <c:pt idx="35863">
                  <c:v>2.6199370000000002</c:v>
                </c:pt>
                <c:pt idx="35864">
                  <c:v>2.8590680000000002</c:v>
                </c:pt>
                <c:pt idx="35865">
                  <c:v>2.842889</c:v>
                </c:pt>
                <c:pt idx="35866">
                  <c:v>2.8179829999999999</c:v>
                </c:pt>
                <c:pt idx="35867">
                  <c:v>2.8099289999999999</c:v>
                </c:pt>
                <c:pt idx="35868">
                  <c:v>2.8458220000000001</c:v>
                </c:pt>
                <c:pt idx="35869">
                  <c:v>2.8705349999999998</c:v>
                </c:pt>
                <c:pt idx="35870">
                  <c:v>2.8682029999999998</c:v>
                </c:pt>
                <c:pt idx="35871">
                  <c:v>2.8349549999999999</c:v>
                </c:pt>
                <c:pt idx="35872">
                  <c:v>2.8591160000000002</c:v>
                </c:pt>
                <c:pt idx="35873">
                  <c:v>2.8742130000000001</c:v>
                </c:pt>
                <c:pt idx="35874">
                  <c:v>2.882123</c:v>
                </c:pt>
                <c:pt idx="35875">
                  <c:v>2.8659919999999999</c:v>
                </c:pt>
                <c:pt idx="35876">
                  <c:v>2.8570730000000002</c:v>
                </c:pt>
                <c:pt idx="35877">
                  <c:v>2.8642370000000001</c:v>
                </c:pt>
                <c:pt idx="35878">
                  <c:v>2.9093849999999999</c:v>
                </c:pt>
                <c:pt idx="35879">
                  <c:v>2.9375599999999999</c:v>
                </c:pt>
                <c:pt idx="35880">
                  <c:v>2.9146740000000002</c:v>
                </c:pt>
                <c:pt idx="35881">
                  <c:v>2.9123420000000002</c:v>
                </c:pt>
                <c:pt idx="35882">
                  <c:v>2.8565680000000002</c:v>
                </c:pt>
                <c:pt idx="35883">
                  <c:v>2.8128380000000002</c:v>
                </c:pt>
                <c:pt idx="35884">
                  <c:v>2.7890380000000001</c:v>
                </c:pt>
                <c:pt idx="35885">
                  <c:v>2.8226230000000001</c:v>
                </c:pt>
                <c:pt idx="35886">
                  <c:v>2.8719779999999999</c:v>
                </c:pt>
                <c:pt idx="35887">
                  <c:v>2.8965230000000002</c:v>
                </c:pt>
                <c:pt idx="35888">
                  <c:v>2.909481</c:v>
                </c:pt>
                <c:pt idx="35889">
                  <c:v>2.8837090000000001</c:v>
                </c:pt>
                <c:pt idx="35890">
                  <c:v>2.7841100000000001</c:v>
                </c:pt>
                <c:pt idx="35891">
                  <c:v>2.7171080000000001</c:v>
                </c:pt>
                <c:pt idx="35892">
                  <c:v>2.736437</c:v>
                </c:pt>
                <c:pt idx="35893">
                  <c:v>2.815026</c:v>
                </c:pt>
                <c:pt idx="35894">
                  <c:v>2.8633229999999998</c:v>
                </c:pt>
                <c:pt idx="35895">
                  <c:v>2.8621690000000002</c:v>
                </c:pt>
                <c:pt idx="35896">
                  <c:v>2.7908170000000001</c:v>
                </c:pt>
                <c:pt idx="35897">
                  <c:v>2.757425</c:v>
                </c:pt>
                <c:pt idx="35898">
                  <c:v>2.7510059999999998</c:v>
                </c:pt>
                <c:pt idx="35899">
                  <c:v>2.721123</c:v>
                </c:pt>
                <c:pt idx="35900">
                  <c:v>2.8148330000000001</c:v>
                </c:pt>
                <c:pt idx="35901">
                  <c:v>2.9676830000000001</c:v>
                </c:pt>
                <c:pt idx="35902">
                  <c:v>2.996604</c:v>
                </c:pt>
                <c:pt idx="35903">
                  <c:v>2.971746</c:v>
                </c:pt>
                <c:pt idx="35904">
                  <c:v>2.945614</c:v>
                </c:pt>
                <c:pt idx="35905">
                  <c:v>2.8701029999999998</c:v>
                </c:pt>
                <c:pt idx="35906">
                  <c:v>2.7765369999999998</c:v>
                </c:pt>
                <c:pt idx="35907">
                  <c:v>2.7491300000000001</c:v>
                </c:pt>
                <c:pt idx="35908">
                  <c:v>2.7330719999999999</c:v>
                </c:pt>
                <c:pt idx="35909">
                  <c:v>2.7217720000000001</c:v>
                </c:pt>
                <c:pt idx="35910">
                  <c:v>2.7181419999999998</c:v>
                </c:pt>
                <c:pt idx="35911">
                  <c:v>2.7929080000000002</c:v>
                </c:pt>
                <c:pt idx="35912">
                  <c:v>2.8427210000000001</c:v>
                </c:pt>
                <c:pt idx="35913">
                  <c:v>2.8727710000000002</c:v>
                </c:pt>
                <c:pt idx="35914">
                  <c:v>2.8727710000000002</c:v>
                </c:pt>
                <c:pt idx="35915">
                  <c:v>2.8540190000000001</c:v>
                </c:pt>
                <c:pt idx="35916">
                  <c:v>2.847264</c:v>
                </c:pt>
                <c:pt idx="35917">
                  <c:v>2.824233</c:v>
                </c:pt>
                <c:pt idx="35918">
                  <c:v>2.7617759999999998</c:v>
                </c:pt>
                <c:pt idx="35919">
                  <c:v>2.692876</c:v>
                </c:pt>
                <c:pt idx="35920">
                  <c:v>2.6833079999999998</c:v>
                </c:pt>
                <c:pt idx="35921">
                  <c:v>2.742543</c:v>
                </c:pt>
                <c:pt idx="35922">
                  <c:v>2.8053849999999998</c:v>
                </c:pt>
                <c:pt idx="35923">
                  <c:v>2.9019080000000002</c:v>
                </c:pt>
                <c:pt idx="35924">
                  <c:v>2.9277039999999999</c:v>
                </c:pt>
                <c:pt idx="35925">
                  <c:v>2.9206120000000002</c:v>
                </c:pt>
                <c:pt idx="35926">
                  <c:v>2.9415749999999998</c:v>
                </c:pt>
                <c:pt idx="35927">
                  <c:v>2.9310930000000002</c:v>
                </c:pt>
                <c:pt idx="35928">
                  <c:v>2.8560150000000002</c:v>
                </c:pt>
                <c:pt idx="35929">
                  <c:v>2.7953359999999998</c:v>
                </c:pt>
                <c:pt idx="35930">
                  <c:v>2.786225</c:v>
                </c:pt>
                <c:pt idx="35931">
                  <c:v>2.783725</c:v>
                </c:pt>
                <c:pt idx="35932">
                  <c:v>2.7601170000000002</c:v>
                </c:pt>
                <c:pt idx="35933">
                  <c:v>2.7618</c:v>
                </c:pt>
                <c:pt idx="35934">
                  <c:v>2.8115640000000002</c:v>
                </c:pt>
                <c:pt idx="35935">
                  <c:v>2.833825</c:v>
                </c:pt>
                <c:pt idx="35936">
                  <c:v>2.8292579999999998</c:v>
                </c:pt>
                <c:pt idx="35937">
                  <c:v>2.8216130000000001</c:v>
                </c:pt>
                <c:pt idx="35938">
                  <c:v>2.7946149999999998</c:v>
                </c:pt>
                <c:pt idx="35939">
                  <c:v>2.7728100000000002</c:v>
                </c:pt>
                <c:pt idx="35940">
                  <c:v>2.7675459999999998</c:v>
                </c:pt>
                <c:pt idx="35941">
                  <c:v>2.8163</c:v>
                </c:pt>
                <c:pt idx="35942">
                  <c:v>2.8936860000000002</c:v>
                </c:pt>
                <c:pt idx="35943">
                  <c:v>2.9321510000000002</c:v>
                </c:pt>
                <c:pt idx="35944">
                  <c:v>2.903591</c:v>
                </c:pt>
                <c:pt idx="35945">
                  <c:v>2.8918590000000002</c:v>
                </c:pt>
                <c:pt idx="35946">
                  <c:v>2.9841030000000002</c:v>
                </c:pt>
                <c:pt idx="35947">
                  <c:v>2.991892</c:v>
                </c:pt>
                <c:pt idx="35948">
                  <c:v>2.9633080000000001</c:v>
                </c:pt>
                <c:pt idx="35949">
                  <c:v>2.9392429999999998</c:v>
                </c:pt>
                <c:pt idx="35950">
                  <c:v>2.9103940000000001</c:v>
                </c:pt>
                <c:pt idx="35951">
                  <c:v>2.8811849999999999</c:v>
                </c:pt>
                <c:pt idx="35952">
                  <c:v>2.8788049999999998</c:v>
                </c:pt>
                <c:pt idx="35953">
                  <c:v>2.8767140000000002</c:v>
                </c:pt>
                <c:pt idx="35954">
                  <c:v>2.8770500000000001</c:v>
                </c:pt>
                <c:pt idx="35955">
                  <c:v>2.8813049999999998</c:v>
                </c:pt>
                <c:pt idx="35956">
                  <c:v>2.7918750000000001</c:v>
                </c:pt>
                <c:pt idx="35957">
                  <c:v>2.6608540000000001</c:v>
                </c:pt>
                <c:pt idx="35958">
                  <c:v>2.6400109999999999</c:v>
                </c:pt>
                <c:pt idx="35959">
                  <c:v>2.6124360000000002</c:v>
                </c:pt>
                <c:pt idx="35960">
                  <c:v>2.6027960000000001</c:v>
                </c:pt>
                <c:pt idx="35961">
                  <c:v>2.6736430000000002</c:v>
                </c:pt>
                <c:pt idx="35962">
                  <c:v>2.7354039999999999</c:v>
                </c:pt>
                <c:pt idx="35963">
                  <c:v>2.8693810000000002</c:v>
                </c:pt>
                <c:pt idx="35964">
                  <c:v>3.0435789999999998</c:v>
                </c:pt>
                <c:pt idx="35965">
                  <c:v>3.0608879999999998</c:v>
                </c:pt>
                <c:pt idx="35966">
                  <c:v>3.0047779999999999</c:v>
                </c:pt>
                <c:pt idx="35967">
                  <c:v>2.90198</c:v>
                </c:pt>
                <c:pt idx="35968">
                  <c:v>2.9315259999999999</c:v>
                </c:pt>
                <c:pt idx="35969">
                  <c:v>2.8949600000000002</c:v>
                </c:pt>
                <c:pt idx="35970">
                  <c:v>2.8215409999999999</c:v>
                </c:pt>
                <c:pt idx="35971">
                  <c:v>2.813968</c:v>
                </c:pt>
                <c:pt idx="35972">
                  <c:v>2.8533219999999999</c:v>
                </c:pt>
                <c:pt idx="35973">
                  <c:v>2.8686120000000002</c:v>
                </c:pt>
                <c:pt idx="35974">
                  <c:v>2.8242569999999998</c:v>
                </c:pt>
                <c:pt idx="35975">
                  <c:v>2.8326229999999999</c:v>
                </c:pt>
                <c:pt idx="35976">
                  <c:v>2.8842140000000001</c:v>
                </c:pt>
                <c:pt idx="35977">
                  <c:v>2.8674580000000001</c:v>
                </c:pt>
                <c:pt idx="35978">
                  <c:v>2.826012</c:v>
                </c:pt>
                <c:pt idx="35979">
                  <c:v>2.8610389999999999</c:v>
                </c:pt>
                <c:pt idx="35980">
                  <c:v>2.853923</c:v>
                </c:pt>
                <c:pt idx="35981">
                  <c:v>2.8492109999999999</c:v>
                </c:pt>
                <c:pt idx="35982">
                  <c:v>2.8606069999999999</c:v>
                </c:pt>
                <c:pt idx="35983">
                  <c:v>2.8453409999999999</c:v>
                </c:pt>
                <c:pt idx="35984">
                  <c:v>2.8096169999999998</c:v>
                </c:pt>
                <c:pt idx="35985">
                  <c:v>2.7452839999999998</c:v>
                </c:pt>
                <c:pt idx="35986">
                  <c:v>2.7184789999999999</c:v>
                </c:pt>
                <c:pt idx="35987">
                  <c:v>2.7472310000000002</c:v>
                </c:pt>
                <c:pt idx="35988">
                  <c:v>2.7337449999999999</c:v>
                </c:pt>
                <c:pt idx="35989">
                  <c:v>2.6845340000000002</c:v>
                </c:pt>
                <c:pt idx="35990">
                  <c:v>2.6460210000000002</c:v>
                </c:pt>
                <c:pt idx="35991">
                  <c:v>2.6847979999999998</c:v>
                </c:pt>
                <c:pt idx="35992">
                  <c:v>2.7164350000000002</c:v>
                </c:pt>
                <c:pt idx="35993">
                  <c:v>2.8101690000000001</c:v>
                </c:pt>
                <c:pt idx="35994">
                  <c:v>2.9302039999999998</c:v>
                </c:pt>
                <c:pt idx="35995">
                  <c:v>2.9441470000000001</c:v>
                </c:pt>
                <c:pt idx="35996">
                  <c:v>2.9617689999999999</c:v>
                </c:pt>
                <c:pt idx="35997">
                  <c:v>2.93946</c:v>
                </c:pt>
                <c:pt idx="35998">
                  <c:v>2.9013789999999999</c:v>
                </c:pt>
                <c:pt idx="35999">
                  <c:v>2.9686689999999998</c:v>
                </c:pt>
                <c:pt idx="36000">
                  <c:v>3.142674</c:v>
                </c:pt>
                <c:pt idx="36001">
                  <c:v>3.223811</c:v>
                </c:pt>
                <c:pt idx="36002">
                  <c:v>3.1402220000000001</c:v>
                </c:pt>
                <c:pt idx="36003">
                  <c:v>3.0264859999999998</c:v>
                </c:pt>
                <c:pt idx="36004">
                  <c:v>2.8836620000000002</c:v>
                </c:pt>
                <c:pt idx="36005">
                  <c:v>2.781177</c:v>
                </c:pt>
                <c:pt idx="36006">
                  <c:v>2.689702</c:v>
                </c:pt>
                <c:pt idx="36007">
                  <c:v>2.6539540000000001</c:v>
                </c:pt>
                <c:pt idx="36008">
                  <c:v>2.6911450000000001</c:v>
                </c:pt>
                <c:pt idx="36009">
                  <c:v>2.694366</c:v>
                </c:pt>
                <c:pt idx="36010">
                  <c:v>2.6779709999999999</c:v>
                </c:pt>
                <c:pt idx="36011">
                  <c:v>2.7071320000000001</c:v>
                </c:pt>
                <c:pt idx="36012">
                  <c:v>2.7414860000000001</c:v>
                </c:pt>
                <c:pt idx="36013">
                  <c:v>2.7998080000000001</c:v>
                </c:pt>
                <c:pt idx="36014">
                  <c:v>2.848827</c:v>
                </c:pt>
                <c:pt idx="36015">
                  <c:v>2.846495</c:v>
                </c:pt>
                <c:pt idx="36016">
                  <c:v>2.8198099999999999</c:v>
                </c:pt>
                <c:pt idx="36017">
                  <c:v>2.853707</c:v>
                </c:pt>
                <c:pt idx="36018">
                  <c:v>2.8595009999999998</c:v>
                </c:pt>
                <c:pt idx="36019">
                  <c:v>2.8680829999999999</c:v>
                </c:pt>
                <c:pt idx="36020">
                  <c:v>2.8075489999999999</c:v>
                </c:pt>
                <c:pt idx="36021">
                  <c:v>2.7987259999999998</c:v>
                </c:pt>
                <c:pt idx="36022">
                  <c:v>2.8871709999999999</c:v>
                </c:pt>
                <c:pt idx="36023">
                  <c:v>2.9300600000000001</c:v>
                </c:pt>
                <c:pt idx="36024">
                  <c:v>2.90924</c:v>
                </c:pt>
                <c:pt idx="36025">
                  <c:v>2.8935659999999999</c:v>
                </c:pt>
                <c:pt idx="36026">
                  <c:v>2.894768</c:v>
                </c:pt>
                <c:pt idx="36027">
                  <c:v>2.8977490000000001</c:v>
                </c:pt>
                <c:pt idx="36028">
                  <c:v>2.8713289999999998</c:v>
                </c:pt>
                <c:pt idx="36029">
                  <c:v>2.8251230000000001</c:v>
                </c:pt>
                <c:pt idx="36030">
                  <c:v>2.8156750000000001</c:v>
                </c:pt>
                <c:pt idx="36031">
                  <c:v>2.801876</c:v>
                </c:pt>
                <c:pt idx="36032">
                  <c:v>2.8094000000000001</c:v>
                </c:pt>
                <c:pt idx="36033">
                  <c:v>2.8282479999999999</c:v>
                </c:pt>
                <c:pt idx="36034">
                  <c:v>2.8316620000000001</c:v>
                </c:pt>
                <c:pt idx="36035">
                  <c:v>2.8757039999999998</c:v>
                </c:pt>
                <c:pt idx="36036">
                  <c:v>2.9238569999999999</c:v>
                </c:pt>
                <c:pt idx="36037">
                  <c:v>2.9442919999999999</c:v>
                </c:pt>
                <c:pt idx="36038">
                  <c:v>2.9196499999999999</c:v>
                </c:pt>
                <c:pt idx="36039">
                  <c:v>2.7931729999999999</c:v>
                </c:pt>
                <c:pt idx="36040">
                  <c:v>2.761199</c:v>
                </c:pt>
                <c:pt idx="36041">
                  <c:v>2.7805759999999999</c:v>
                </c:pt>
                <c:pt idx="36042">
                  <c:v>2.7611509999999999</c:v>
                </c:pt>
                <c:pt idx="36043">
                  <c:v>2.7461739999999999</c:v>
                </c:pt>
                <c:pt idx="36044">
                  <c:v>2.7562220000000002</c:v>
                </c:pt>
                <c:pt idx="36045">
                  <c:v>2.7455970000000001</c:v>
                </c:pt>
                <c:pt idx="36046">
                  <c:v>2.7367979999999998</c:v>
                </c:pt>
                <c:pt idx="36047">
                  <c:v>2.7219890000000002</c:v>
                </c:pt>
                <c:pt idx="36048">
                  <c:v>2.6749170000000002</c:v>
                </c:pt>
                <c:pt idx="36049">
                  <c:v>2.6791010000000002</c:v>
                </c:pt>
                <c:pt idx="36050">
                  <c:v>2.7054010000000002</c:v>
                </c:pt>
                <c:pt idx="36051">
                  <c:v>2.6657820000000001</c:v>
                </c:pt>
                <c:pt idx="36052">
                  <c:v>2.7046070000000002</c:v>
                </c:pt>
                <c:pt idx="36053">
                  <c:v>2.7991830000000002</c:v>
                </c:pt>
                <c:pt idx="36054">
                  <c:v>2.9396279999999999</c:v>
                </c:pt>
                <c:pt idx="36055">
                  <c:v>3.0742069999999999</c:v>
                </c:pt>
                <c:pt idx="36056">
                  <c:v>3.0570900000000001</c:v>
                </c:pt>
                <c:pt idx="36057">
                  <c:v>2.9159000000000002</c:v>
                </c:pt>
                <c:pt idx="36058">
                  <c:v>2.8572169999999999</c:v>
                </c:pt>
                <c:pt idx="36059">
                  <c:v>2.8976289999999998</c:v>
                </c:pt>
                <c:pt idx="36060">
                  <c:v>2.9306610000000002</c:v>
                </c:pt>
                <c:pt idx="36061">
                  <c:v>2.9334009999999999</c:v>
                </c:pt>
                <c:pt idx="36062">
                  <c:v>2.887772</c:v>
                </c:pt>
                <c:pt idx="36063">
                  <c:v>2.814136</c:v>
                </c:pt>
                <c:pt idx="36064">
                  <c:v>2.7894709999999998</c:v>
                </c:pt>
                <c:pt idx="36065">
                  <c:v>2.7397070000000001</c:v>
                </c:pt>
                <c:pt idx="36066">
                  <c:v>2.7510059999999998</c:v>
                </c:pt>
                <c:pt idx="36067">
                  <c:v>2.7686510000000002</c:v>
                </c:pt>
                <c:pt idx="36068">
                  <c:v>2.8089909999999998</c:v>
                </c:pt>
                <c:pt idx="36069">
                  <c:v>2.90299</c:v>
                </c:pt>
                <c:pt idx="36070">
                  <c:v>2.9460950000000001</c:v>
                </c:pt>
                <c:pt idx="36071">
                  <c:v>2.9026049999999999</c:v>
                </c:pt>
                <c:pt idx="36072">
                  <c:v>2.9308049999999999</c:v>
                </c:pt>
                <c:pt idx="36073">
                  <c:v>2.9937909999999999</c:v>
                </c:pt>
                <c:pt idx="36074">
                  <c:v>2.990329</c:v>
                </c:pt>
                <c:pt idx="36075">
                  <c:v>2.9571290000000001</c:v>
                </c:pt>
                <c:pt idx="36076">
                  <c:v>2.8473359999999999</c:v>
                </c:pt>
                <c:pt idx="36077">
                  <c:v>2.81291</c:v>
                </c:pt>
                <c:pt idx="36078">
                  <c:v>2.7879559999999999</c:v>
                </c:pt>
                <c:pt idx="36079">
                  <c:v>2.742928</c:v>
                </c:pt>
                <c:pt idx="36080">
                  <c:v>2.7211470000000002</c:v>
                </c:pt>
                <c:pt idx="36081">
                  <c:v>2.7076129999999998</c:v>
                </c:pt>
                <c:pt idx="36082">
                  <c:v>2.7292969999999999</c:v>
                </c:pt>
                <c:pt idx="36083">
                  <c:v>2.7420870000000002</c:v>
                </c:pt>
                <c:pt idx="36084">
                  <c:v>2.8026689999999999</c:v>
                </c:pt>
                <c:pt idx="36085">
                  <c:v>2.8860899999999998</c:v>
                </c:pt>
                <c:pt idx="36086">
                  <c:v>2.9005380000000001</c:v>
                </c:pt>
                <c:pt idx="36087">
                  <c:v>2.883613</c:v>
                </c:pt>
                <c:pt idx="36088">
                  <c:v>2.8642850000000002</c:v>
                </c:pt>
                <c:pt idx="36089">
                  <c:v>2.9282810000000001</c:v>
                </c:pt>
                <c:pt idx="36090">
                  <c:v>2.987781</c:v>
                </c:pt>
                <c:pt idx="36091">
                  <c:v>2.9465520000000001</c:v>
                </c:pt>
                <c:pt idx="36092">
                  <c:v>2.8995760000000002</c:v>
                </c:pt>
                <c:pt idx="36093">
                  <c:v>2.9003459999999999</c:v>
                </c:pt>
                <c:pt idx="36094">
                  <c:v>2.8985189999999998</c:v>
                </c:pt>
                <c:pt idx="36095">
                  <c:v>2.8377439999999998</c:v>
                </c:pt>
                <c:pt idx="36096">
                  <c:v>2.7847590000000002</c:v>
                </c:pt>
                <c:pt idx="36097">
                  <c:v>2.7620640000000001</c:v>
                </c:pt>
                <c:pt idx="36098">
                  <c:v>2.7740849999999999</c:v>
                </c:pt>
                <c:pt idx="36099">
                  <c:v>2.7030690000000002</c:v>
                </c:pt>
                <c:pt idx="36100">
                  <c:v>2.6602049999999999</c:v>
                </c:pt>
                <c:pt idx="36101">
                  <c:v>2.7476400000000001</c:v>
                </c:pt>
                <c:pt idx="36102">
                  <c:v>2.8798629999999998</c:v>
                </c:pt>
                <c:pt idx="36103">
                  <c:v>2.9489800000000002</c:v>
                </c:pt>
                <c:pt idx="36104">
                  <c:v>2.9253480000000001</c:v>
                </c:pt>
                <c:pt idx="36105">
                  <c:v>2.8847429999999998</c:v>
                </c:pt>
                <c:pt idx="36106">
                  <c:v>2.8712080000000002</c:v>
                </c:pt>
                <c:pt idx="36107">
                  <c:v>2.850149</c:v>
                </c:pt>
                <c:pt idx="36108">
                  <c:v>2.862241</c:v>
                </c:pt>
                <c:pt idx="36109">
                  <c:v>2.849259</c:v>
                </c:pt>
                <c:pt idx="36110">
                  <c:v>2.8181029999999998</c:v>
                </c:pt>
                <c:pt idx="36111">
                  <c:v>2.865631</c:v>
                </c:pt>
                <c:pt idx="36112">
                  <c:v>2.913929</c:v>
                </c:pt>
                <c:pt idx="36113">
                  <c:v>2.928353</c:v>
                </c:pt>
                <c:pt idx="36114">
                  <c:v>2.8714249999999999</c:v>
                </c:pt>
                <c:pt idx="36115">
                  <c:v>2.824017</c:v>
                </c:pt>
                <c:pt idx="36116">
                  <c:v>2.8206989999999998</c:v>
                </c:pt>
                <c:pt idx="36117">
                  <c:v>2.8215650000000001</c:v>
                </c:pt>
                <c:pt idx="36118">
                  <c:v>2.832239</c:v>
                </c:pt>
                <c:pt idx="36119">
                  <c:v>2.7830279999999998</c:v>
                </c:pt>
                <c:pt idx="36120">
                  <c:v>2.7519670000000001</c:v>
                </c:pt>
                <c:pt idx="36121">
                  <c:v>2.7455240000000001</c:v>
                </c:pt>
                <c:pt idx="36122">
                  <c:v>2.7115070000000001</c:v>
                </c:pt>
                <c:pt idx="36123">
                  <c:v>2.7126130000000002</c:v>
                </c:pt>
                <c:pt idx="36124">
                  <c:v>2.7369180000000002</c:v>
                </c:pt>
                <c:pt idx="36125">
                  <c:v>2.7714880000000002</c:v>
                </c:pt>
                <c:pt idx="36126">
                  <c:v>2.8113959999999998</c:v>
                </c:pt>
                <c:pt idx="36127">
                  <c:v>2.7696369999999999</c:v>
                </c:pt>
                <c:pt idx="36128">
                  <c:v>2.7274940000000001</c:v>
                </c:pt>
                <c:pt idx="36129">
                  <c:v>2.7851910000000002</c:v>
                </c:pt>
                <c:pt idx="36130">
                  <c:v>2.8271419999999998</c:v>
                </c:pt>
                <c:pt idx="36131">
                  <c:v>2.8618809999999999</c:v>
                </c:pt>
                <c:pt idx="36132">
                  <c:v>2.9591970000000001</c:v>
                </c:pt>
                <c:pt idx="36133">
                  <c:v>2.9706640000000002</c:v>
                </c:pt>
                <c:pt idx="36134">
                  <c:v>2.9495809999999998</c:v>
                </c:pt>
                <c:pt idx="36135">
                  <c:v>2.8555100000000002</c:v>
                </c:pt>
                <c:pt idx="36136">
                  <c:v>2.7748300000000001</c:v>
                </c:pt>
                <c:pt idx="36137">
                  <c:v>2.7908409999999999</c:v>
                </c:pt>
                <c:pt idx="36138">
                  <c:v>2.8696220000000001</c:v>
                </c:pt>
                <c:pt idx="36139">
                  <c:v>2.896547</c:v>
                </c:pt>
                <c:pt idx="36140">
                  <c:v>2.8343060000000002</c:v>
                </c:pt>
                <c:pt idx="36141">
                  <c:v>2.8104580000000001</c:v>
                </c:pt>
                <c:pt idx="36142">
                  <c:v>2.8101940000000001</c:v>
                </c:pt>
                <c:pt idx="36143">
                  <c:v>2.7969710000000001</c:v>
                </c:pt>
                <c:pt idx="36144">
                  <c:v>2.7851189999999999</c:v>
                </c:pt>
                <c:pt idx="36145">
                  <c:v>2.7891819999999998</c:v>
                </c:pt>
                <c:pt idx="36146">
                  <c:v>2.8061790000000002</c:v>
                </c:pt>
                <c:pt idx="36147">
                  <c:v>2.8576250000000001</c:v>
                </c:pt>
                <c:pt idx="36148">
                  <c:v>2.9054180000000001</c:v>
                </c:pt>
                <c:pt idx="36149">
                  <c:v>2.9923730000000002</c:v>
                </c:pt>
                <c:pt idx="36150">
                  <c:v>3.0439400000000001</c:v>
                </c:pt>
                <c:pt idx="36151">
                  <c:v>2.9927809999999999</c:v>
                </c:pt>
                <c:pt idx="36152">
                  <c:v>2.932296</c:v>
                </c:pt>
                <c:pt idx="36153">
                  <c:v>2.8974609999999998</c:v>
                </c:pt>
                <c:pt idx="36154">
                  <c:v>2.8930370000000001</c:v>
                </c:pt>
                <c:pt idx="36155">
                  <c:v>2.9070290000000001</c:v>
                </c:pt>
                <c:pt idx="36156">
                  <c:v>2.8757280000000001</c:v>
                </c:pt>
                <c:pt idx="36157">
                  <c:v>2.8036539999999999</c:v>
                </c:pt>
                <c:pt idx="36158">
                  <c:v>2.7881969999999998</c:v>
                </c:pt>
                <c:pt idx="36159">
                  <c:v>2.7967309999999999</c:v>
                </c:pt>
                <c:pt idx="36160">
                  <c:v>2.795601</c:v>
                </c:pt>
                <c:pt idx="36161">
                  <c:v>2.7292489999999998</c:v>
                </c:pt>
                <c:pt idx="36162">
                  <c:v>2.679173</c:v>
                </c:pt>
                <c:pt idx="36163">
                  <c:v>2.6405150000000002</c:v>
                </c:pt>
                <c:pt idx="36164">
                  <c:v>2.675783</c:v>
                </c:pt>
                <c:pt idx="36165">
                  <c:v>2.7471589999999999</c:v>
                </c:pt>
                <c:pt idx="36166">
                  <c:v>2.84361</c:v>
                </c:pt>
                <c:pt idx="36167">
                  <c:v>2.8899360000000001</c:v>
                </c:pt>
                <c:pt idx="36168">
                  <c:v>3.0082149999999999</c:v>
                </c:pt>
                <c:pt idx="36169">
                  <c:v>3.0737260000000002</c:v>
                </c:pt>
                <c:pt idx="36170">
                  <c:v>3.0233129999999999</c:v>
                </c:pt>
                <c:pt idx="36171">
                  <c:v>2.9013309999999999</c:v>
                </c:pt>
                <c:pt idx="36172">
                  <c:v>2.8278629999999998</c:v>
                </c:pt>
                <c:pt idx="36173">
                  <c:v>2.795601</c:v>
                </c:pt>
                <c:pt idx="36174">
                  <c:v>2.7583380000000002</c:v>
                </c:pt>
                <c:pt idx="36175">
                  <c:v>2.7596599999999998</c:v>
                </c:pt>
                <c:pt idx="36176">
                  <c:v>2.7870910000000002</c:v>
                </c:pt>
                <c:pt idx="36177">
                  <c:v>2.786225</c:v>
                </c:pt>
                <c:pt idx="36178">
                  <c:v>2.805434</c:v>
                </c:pt>
                <c:pt idx="36179">
                  <c:v>2.8436819999999998</c:v>
                </c:pt>
                <c:pt idx="36180">
                  <c:v>2.8588040000000001</c:v>
                </c:pt>
                <c:pt idx="36181">
                  <c:v>2.8520720000000002</c:v>
                </c:pt>
                <c:pt idx="36182">
                  <c:v>2.8414700000000002</c:v>
                </c:pt>
                <c:pt idx="36183">
                  <c:v>2.864573</c:v>
                </c:pt>
                <c:pt idx="36184">
                  <c:v>2.871858</c:v>
                </c:pt>
                <c:pt idx="36185">
                  <c:v>2.8077899999999998</c:v>
                </c:pt>
                <c:pt idx="36186">
                  <c:v>2.7661750000000001</c:v>
                </c:pt>
                <c:pt idx="36187">
                  <c:v>2.7540589999999998</c:v>
                </c:pt>
                <c:pt idx="36188">
                  <c:v>2.776224</c:v>
                </c:pt>
                <c:pt idx="36189">
                  <c:v>2.7945190000000002</c:v>
                </c:pt>
                <c:pt idx="36190">
                  <c:v>2.841879</c:v>
                </c:pt>
                <c:pt idx="36191">
                  <c:v>2.8393069999999998</c:v>
                </c:pt>
                <c:pt idx="36192">
                  <c:v>2.8187280000000001</c:v>
                </c:pt>
                <c:pt idx="36193">
                  <c:v>2.727662</c:v>
                </c:pt>
                <c:pt idx="36194">
                  <c:v>2.6533530000000001</c:v>
                </c:pt>
                <c:pt idx="36195">
                  <c:v>2.642366</c:v>
                </c:pt>
                <c:pt idx="36196">
                  <c:v>2.6591469999999999</c:v>
                </c:pt>
                <c:pt idx="36197">
                  <c:v>2.7045590000000002</c:v>
                </c:pt>
                <c:pt idx="36198">
                  <c:v>2.84361</c:v>
                </c:pt>
                <c:pt idx="36199">
                  <c:v>2.9579710000000001</c:v>
                </c:pt>
                <c:pt idx="36200">
                  <c:v>3.0459830000000001</c:v>
                </c:pt>
                <c:pt idx="36201">
                  <c:v>3.1141860000000001</c:v>
                </c:pt>
                <c:pt idx="36202">
                  <c:v>3.0694949999999999</c:v>
                </c:pt>
                <c:pt idx="36203">
                  <c:v>2.9880450000000001</c:v>
                </c:pt>
                <c:pt idx="36204">
                  <c:v>2.9616729999999998</c:v>
                </c:pt>
                <c:pt idx="36205">
                  <c:v>2.913977</c:v>
                </c:pt>
                <c:pt idx="36206">
                  <c:v>2.8501249999999998</c:v>
                </c:pt>
                <c:pt idx="36207">
                  <c:v>2.7671130000000002</c:v>
                </c:pt>
                <c:pt idx="36208">
                  <c:v>2.7642039999999999</c:v>
                </c:pt>
                <c:pt idx="36209">
                  <c:v>2.7616559999999999</c:v>
                </c:pt>
                <c:pt idx="36210">
                  <c:v>2.7647810000000002</c:v>
                </c:pt>
                <c:pt idx="36211">
                  <c:v>2.8316620000000001</c:v>
                </c:pt>
                <c:pt idx="36212">
                  <c:v>2.8596210000000002</c:v>
                </c:pt>
                <c:pt idx="36213">
                  <c:v>2.8341859999999999</c:v>
                </c:pt>
                <c:pt idx="36214">
                  <c:v>2.8442349999999998</c:v>
                </c:pt>
                <c:pt idx="36215">
                  <c:v>2.8427929999999999</c:v>
                </c:pt>
                <c:pt idx="36216">
                  <c:v>2.8237040000000002</c:v>
                </c:pt>
                <c:pt idx="36217">
                  <c:v>2.8625539999999998</c:v>
                </c:pt>
                <c:pt idx="36218">
                  <c:v>2.8674819999999999</c:v>
                </c:pt>
                <c:pt idx="36219">
                  <c:v>2.8250989999999998</c:v>
                </c:pt>
                <c:pt idx="36220">
                  <c:v>2.7782200000000001</c:v>
                </c:pt>
                <c:pt idx="36221">
                  <c:v>2.7607179999999998</c:v>
                </c:pt>
                <c:pt idx="36222">
                  <c:v>2.7821859999999998</c:v>
                </c:pt>
                <c:pt idx="36223">
                  <c:v>2.8113229999999998</c:v>
                </c:pt>
                <c:pt idx="36224">
                  <c:v>2.7758400000000001</c:v>
                </c:pt>
                <c:pt idx="36225">
                  <c:v>2.7505730000000002</c:v>
                </c:pt>
                <c:pt idx="36226">
                  <c:v>2.8559429999999999</c:v>
                </c:pt>
                <c:pt idx="36227">
                  <c:v>2.976674</c:v>
                </c:pt>
                <c:pt idx="36228">
                  <c:v>2.9687410000000001</c:v>
                </c:pt>
                <c:pt idx="36229">
                  <c:v>2.8471440000000001</c:v>
                </c:pt>
                <c:pt idx="36230">
                  <c:v>2.7636750000000001</c:v>
                </c:pt>
                <c:pt idx="36231">
                  <c:v>2.767738</c:v>
                </c:pt>
                <c:pt idx="36232">
                  <c:v>2.7152090000000002</c:v>
                </c:pt>
                <c:pt idx="36233">
                  <c:v>2.6059450000000002</c:v>
                </c:pt>
                <c:pt idx="36234">
                  <c:v>2.546084</c:v>
                </c:pt>
                <c:pt idx="36235">
                  <c:v>2.5694029999999999</c:v>
                </c:pt>
                <c:pt idx="36236">
                  <c:v>2.640612</c:v>
                </c:pt>
                <c:pt idx="36237">
                  <c:v>2.7690359999999998</c:v>
                </c:pt>
                <c:pt idx="36238">
                  <c:v>2.891667</c:v>
                </c:pt>
                <c:pt idx="36239">
                  <c:v>2.9829249999999998</c:v>
                </c:pt>
                <c:pt idx="36240">
                  <c:v>3.0952660000000001</c:v>
                </c:pt>
                <c:pt idx="36241">
                  <c:v>3.150271</c:v>
                </c:pt>
                <c:pt idx="36242">
                  <c:v>3.0257890000000001</c:v>
                </c:pt>
                <c:pt idx="36243">
                  <c:v>2.9180630000000001</c:v>
                </c:pt>
                <c:pt idx="36244">
                  <c:v>2.9463349999999999</c:v>
                </c:pt>
                <c:pt idx="36245">
                  <c:v>2.9652069999999999</c:v>
                </c:pt>
                <c:pt idx="36246">
                  <c:v>2.9228960000000002</c:v>
                </c:pt>
                <c:pt idx="36247">
                  <c:v>2.8832770000000001</c:v>
                </c:pt>
                <c:pt idx="36248">
                  <c:v>2.8580100000000002</c:v>
                </c:pt>
                <c:pt idx="36249">
                  <c:v>2.8416869999999999</c:v>
                </c:pt>
                <c:pt idx="36250">
                  <c:v>2.8273579999999998</c:v>
                </c:pt>
                <c:pt idx="36251">
                  <c:v>2.8401960000000002</c:v>
                </c:pt>
                <c:pt idx="36252">
                  <c:v>2.830171</c:v>
                </c:pt>
                <c:pt idx="36253">
                  <c:v>2.805698</c:v>
                </c:pt>
                <c:pt idx="36254">
                  <c:v>2.821901</c:v>
                </c:pt>
                <c:pt idx="36255">
                  <c:v>2.8263729999999998</c:v>
                </c:pt>
                <c:pt idx="36256">
                  <c:v>2.8490190000000002</c:v>
                </c:pt>
                <c:pt idx="36257">
                  <c:v>2.8557260000000002</c:v>
                </c:pt>
                <c:pt idx="36258">
                  <c:v>2.8273830000000002</c:v>
                </c:pt>
                <c:pt idx="36259">
                  <c:v>2.780888</c:v>
                </c:pt>
                <c:pt idx="36260">
                  <c:v>2.8003849999999999</c:v>
                </c:pt>
                <c:pt idx="36261">
                  <c:v>2.908255</c:v>
                </c:pt>
                <c:pt idx="36262">
                  <c:v>3.0390600000000001</c:v>
                </c:pt>
                <c:pt idx="36263">
                  <c:v>3.1040169999999998</c:v>
                </c:pt>
                <c:pt idx="36264">
                  <c:v>3.0473050000000002</c:v>
                </c:pt>
                <c:pt idx="36265">
                  <c:v>2.8964509999999999</c:v>
                </c:pt>
                <c:pt idx="36266">
                  <c:v>2.7646850000000001</c:v>
                </c:pt>
                <c:pt idx="36267">
                  <c:v>2.7320380000000002</c:v>
                </c:pt>
                <c:pt idx="36268">
                  <c:v>2.7813690000000002</c:v>
                </c:pt>
                <c:pt idx="36269">
                  <c:v>2.8017789999999998</c:v>
                </c:pt>
                <c:pt idx="36270">
                  <c:v>2.7683629999999999</c:v>
                </c:pt>
                <c:pt idx="36271">
                  <c:v>2.6782110000000001</c:v>
                </c:pt>
                <c:pt idx="36272">
                  <c:v>2.6031559999999998</c:v>
                </c:pt>
                <c:pt idx="36273">
                  <c:v>2.50108</c:v>
                </c:pt>
                <c:pt idx="36274">
                  <c:v>2.526948</c:v>
                </c:pt>
                <c:pt idx="36275">
                  <c:v>2.685063</c:v>
                </c:pt>
                <c:pt idx="36276">
                  <c:v>2.760478</c:v>
                </c:pt>
                <c:pt idx="36277">
                  <c:v>2.8332000000000002</c:v>
                </c:pt>
                <c:pt idx="36278">
                  <c:v>2.960375</c:v>
                </c:pt>
                <c:pt idx="36279">
                  <c:v>2.980737</c:v>
                </c:pt>
                <c:pt idx="36280">
                  <c:v>2.9256600000000001</c:v>
                </c:pt>
                <c:pt idx="36281">
                  <c:v>2.876185</c:v>
                </c:pt>
                <c:pt idx="36282">
                  <c:v>2.8702230000000002</c:v>
                </c:pt>
                <c:pt idx="36283">
                  <c:v>2.8334890000000001</c:v>
                </c:pt>
                <c:pt idx="36284">
                  <c:v>2.7726660000000001</c:v>
                </c:pt>
                <c:pt idx="36285">
                  <c:v>2.7726660000000001</c:v>
                </c:pt>
                <c:pt idx="36286">
                  <c:v>2.7856719999999999</c:v>
                </c:pt>
                <c:pt idx="36287">
                  <c:v>2.8164440000000002</c:v>
                </c:pt>
                <c:pt idx="36288">
                  <c:v>2.8882050000000001</c:v>
                </c:pt>
                <c:pt idx="36289">
                  <c:v>2.8458939999999999</c:v>
                </c:pt>
                <c:pt idx="36290">
                  <c:v>2.7790849999999998</c:v>
                </c:pt>
                <c:pt idx="36291">
                  <c:v>2.8218290000000001</c:v>
                </c:pt>
                <c:pt idx="36292">
                  <c:v>2.8644050000000001</c:v>
                </c:pt>
                <c:pt idx="36293">
                  <c:v>2.856087</c:v>
                </c:pt>
                <c:pt idx="36294">
                  <c:v>2.8180070000000002</c:v>
                </c:pt>
                <c:pt idx="36295">
                  <c:v>2.7825470000000001</c:v>
                </c:pt>
                <c:pt idx="36296">
                  <c:v>2.721508</c:v>
                </c:pt>
                <c:pt idx="36297">
                  <c:v>2.8430810000000002</c:v>
                </c:pt>
                <c:pt idx="36298">
                  <c:v>2.9601579999999998</c:v>
                </c:pt>
                <c:pt idx="36299">
                  <c:v>2.9830450000000002</c:v>
                </c:pt>
                <c:pt idx="36300">
                  <c:v>2.8876759999999999</c:v>
                </c:pt>
                <c:pt idx="36301">
                  <c:v>2.8074050000000002</c:v>
                </c:pt>
                <c:pt idx="36302">
                  <c:v>2.830676</c:v>
                </c:pt>
                <c:pt idx="36303">
                  <c:v>2.869453</c:v>
                </c:pt>
                <c:pt idx="36304">
                  <c:v>2.8569040000000001</c:v>
                </c:pt>
                <c:pt idx="36305">
                  <c:v>2.8858009999999998</c:v>
                </c:pt>
                <c:pt idx="36306">
                  <c:v>2.8852959999999999</c:v>
                </c:pt>
                <c:pt idx="36307">
                  <c:v>2.8655349999999999</c:v>
                </c:pt>
                <c:pt idx="36308">
                  <c:v>2.842047</c:v>
                </c:pt>
                <c:pt idx="36309">
                  <c:v>2.8019959999999999</c:v>
                </c:pt>
                <c:pt idx="36310">
                  <c:v>2.8407969999999998</c:v>
                </c:pt>
                <c:pt idx="36311">
                  <c:v>2.9292419999999999</c:v>
                </c:pt>
                <c:pt idx="36312">
                  <c:v>2.9517440000000001</c:v>
                </c:pt>
                <c:pt idx="36313">
                  <c:v>2.9334730000000002</c:v>
                </c:pt>
                <c:pt idx="36314">
                  <c:v>2.8601740000000002</c:v>
                </c:pt>
                <c:pt idx="36315">
                  <c:v>2.8334410000000001</c:v>
                </c:pt>
                <c:pt idx="36316">
                  <c:v>2.9279199999999999</c:v>
                </c:pt>
                <c:pt idx="36317">
                  <c:v>2.9542440000000001</c:v>
                </c:pt>
                <c:pt idx="36318">
                  <c:v>2.8959459999999999</c:v>
                </c:pt>
                <c:pt idx="36319">
                  <c:v>2.8722180000000002</c:v>
                </c:pt>
                <c:pt idx="36320">
                  <c:v>2.828392</c:v>
                </c:pt>
                <c:pt idx="36321">
                  <c:v>2.8301470000000002</c:v>
                </c:pt>
                <c:pt idx="36322">
                  <c:v>2.8348110000000002</c:v>
                </c:pt>
                <c:pt idx="36323">
                  <c:v>2.8458939999999999</c:v>
                </c:pt>
                <c:pt idx="36324">
                  <c:v>2.8366859999999998</c:v>
                </c:pt>
                <c:pt idx="36325">
                  <c:v>2.8077899999999998</c:v>
                </c:pt>
                <c:pt idx="36326">
                  <c:v>2.8442590000000001</c:v>
                </c:pt>
                <c:pt idx="36327">
                  <c:v>2.8600059999999998</c:v>
                </c:pt>
                <c:pt idx="36328">
                  <c:v>2.8238479999999999</c:v>
                </c:pt>
                <c:pt idx="36329">
                  <c:v>2.8216610000000002</c:v>
                </c:pt>
                <c:pt idx="36330">
                  <c:v>2.865294</c:v>
                </c:pt>
                <c:pt idx="36331">
                  <c:v>2.8827479999999999</c:v>
                </c:pt>
                <c:pt idx="36332">
                  <c:v>2.8757280000000001</c:v>
                </c:pt>
                <c:pt idx="36333">
                  <c:v>2.8602460000000001</c:v>
                </c:pt>
                <c:pt idx="36334">
                  <c:v>2.8542360000000002</c:v>
                </c:pt>
                <c:pt idx="36335">
                  <c:v>2.854765</c:v>
                </c:pt>
                <c:pt idx="36336">
                  <c:v>2.831445</c:v>
                </c:pt>
                <c:pt idx="36337">
                  <c:v>2.7922829999999998</c:v>
                </c:pt>
                <c:pt idx="36338">
                  <c:v>2.8021880000000001</c:v>
                </c:pt>
                <c:pt idx="36339">
                  <c:v>2.8411580000000001</c:v>
                </c:pt>
                <c:pt idx="36340">
                  <c:v>2.8200020000000001</c:v>
                </c:pt>
                <c:pt idx="36341">
                  <c:v>2.8172860000000002</c:v>
                </c:pt>
                <c:pt idx="36342">
                  <c:v>2.7924519999999999</c:v>
                </c:pt>
                <c:pt idx="36343">
                  <c:v>2.769253</c:v>
                </c:pt>
                <c:pt idx="36344">
                  <c:v>2.765911</c:v>
                </c:pt>
                <c:pt idx="36345">
                  <c:v>2.772907</c:v>
                </c:pt>
                <c:pt idx="36346">
                  <c:v>2.7900239999999998</c:v>
                </c:pt>
                <c:pt idx="36347">
                  <c:v>2.7537699999999998</c:v>
                </c:pt>
                <c:pt idx="36348">
                  <c:v>2.738048</c:v>
                </c:pt>
                <c:pt idx="36349">
                  <c:v>2.728961</c:v>
                </c:pt>
                <c:pt idx="36350">
                  <c:v>2.6874669999999998</c:v>
                </c:pt>
                <c:pt idx="36351">
                  <c:v>2.7892299999999999</c:v>
                </c:pt>
                <c:pt idx="36352">
                  <c:v>2.881402</c:v>
                </c:pt>
                <c:pt idx="36353">
                  <c:v>2.9238810000000002</c:v>
                </c:pt>
                <c:pt idx="36354">
                  <c:v>2.9170539999999998</c:v>
                </c:pt>
                <c:pt idx="36355">
                  <c:v>2.817574</c:v>
                </c:pt>
                <c:pt idx="36356">
                  <c:v>2.7431450000000002</c:v>
                </c:pt>
                <c:pt idx="36357">
                  <c:v>2.7364609999999998</c:v>
                </c:pt>
                <c:pt idx="36358">
                  <c:v>2.7096079999999998</c:v>
                </c:pt>
                <c:pt idx="36359">
                  <c:v>2.7207870000000001</c:v>
                </c:pt>
                <c:pt idx="36360">
                  <c:v>2.8732760000000002</c:v>
                </c:pt>
                <c:pt idx="36361">
                  <c:v>2.9995850000000002</c:v>
                </c:pt>
                <c:pt idx="36362">
                  <c:v>2.8820990000000002</c:v>
                </c:pt>
                <c:pt idx="36363">
                  <c:v>2.759757</c:v>
                </c:pt>
                <c:pt idx="36364">
                  <c:v>2.778003</c:v>
                </c:pt>
                <c:pt idx="36365">
                  <c:v>2.858371</c:v>
                </c:pt>
                <c:pt idx="36366">
                  <c:v>2.9406620000000001</c:v>
                </c:pt>
                <c:pt idx="36367">
                  <c:v>2.986243</c:v>
                </c:pt>
                <c:pt idx="36368">
                  <c:v>3.0043690000000001</c:v>
                </c:pt>
                <c:pt idx="36369">
                  <c:v>2.9551340000000001</c:v>
                </c:pt>
                <c:pt idx="36370">
                  <c:v>2.9656639999999999</c:v>
                </c:pt>
                <c:pt idx="36371">
                  <c:v>2.894336</c:v>
                </c:pt>
                <c:pt idx="36372">
                  <c:v>2.8434179999999998</c:v>
                </c:pt>
                <c:pt idx="36373">
                  <c:v>2.8407010000000001</c:v>
                </c:pt>
                <c:pt idx="36374">
                  <c:v>2.8619530000000002</c:v>
                </c:pt>
                <c:pt idx="36375">
                  <c:v>2.8709920000000002</c:v>
                </c:pt>
                <c:pt idx="36376">
                  <c:v>2.9145050000000001</c:v>
                </c:pt>
                <c:pt idx="36377">
                  <c:v>2.9662169999999999</c:v>
                </c:pt>
                <c:pt idx="36378">
                  <c:v>3.0367760000000001</c:v>
                </c:pt>
                <c:pt idx="36379">
                  <c:v>3.0369440000000001</c:v>
                </c:pt>
                <c:pt idx="36380">
                  <c:v>2.9620099999999998</c:v>
                </c:pt>
                <c:pt idx="36381">
                  <c:v>2.9257810000000002</c:v>
                </c:pt>
                <c:pt idx="36382">
                  <c:v>2.8642609999999999</c:v>
                </c:pt>
                <c:pt idx="36383">
                  <c:v>2.7287439999999998</c:v>
                </c:pt>
                <c:pt idx="36384">
                  <c:v>2.722445</c:v>
                </c:pt>
                <c:pt idx="36385">
                  <c:v>2.7176619999999998</c:v>
                </c:pt>
                <c:pt idx="36386">
                  <c:v>2.7746379999999999</c:v>
                </c:pt>
                <c:pt idx="36387">
                  <c:v>2.8387060000000002</c:v>
                </c:pt>
                <c:pt idx="36388">
                  <c:v>2.810867</c:v>
                </c:pt>
                <c:pt idx="36389">
                  <c:v>2.8094000000000001</c:v>
                </c:pt>
                <c:pt idx="36390">
                  <c:v>2.9257080000000002</c:v>
                </c:pt>
                <c:pt idx="36391">
                  <c:v>2.939003</c:v>
                </c:pt>
                <c:pt idx="36392">
                  <c:v>2.8912100000000001</c:v>
                </c:pt>
                <c:pt idx="36393">
                  <c:v>2.892725</c:v>
                </c:pt>
                <c:pt idx="36394">
                  <c:v>2.9151790000000002</c:v>
                </c:pt>
                <c:pt idx="36395">
                  <c:v>2.9380410000000001</c:v>
                </c:pt>
                <c:pt idx="36396">
                  <c:v>2.9160200000000001</c:v>
                </c:pt>
                <c:pt idx="36397">
                  <c:v>2.878949</c:v>
                </c:pt>
                <c:pt idx="36398">
                  <c:v>2.875175</c:v>
                </c:pt>
                <c:pt idx="36399">
                  <c:v>2.8514469999999998</c:v>
                </c:pt>
                <c:pt idx="36400">
                  <c:v>2.8136549999999998</c:v>
                </c:pt>
                <c:pt idx="36401">
                  <c:v>2.7803110000000002</c:v>
                </c:pt>
                <c:pt idx="36402">
                  <c:v>2.7725219999999999</c:v>
                </c:pt>
                <c:pt idx="36403">
                  <c:v>2.7795899999999998</c:v>
                </c:pt>
                <c:pt idx="36404">
                  <c:v>2.8038949999999998</c:v>
                </c:pt>
                <c:pt idx="36405">
                  <c:v>2.8084630000000002</c:v>
                </c:pt>
                <c:pt idx="36406">
                  <c:v>2.807741</c:v>
                </c:pt>
                <c:pt idx="36407">
                  <c:v>2.8196180000000002</c:v>
                </c:pt>
                <c:pt idx="36408">
                  <c:v>2.8360370000000001</c:v>
                </c:pt>
                <c:pt idx="36409">
                  <c:v>2.8495240000000002</c:v>
                </c:pt>
                <c:pt idx="36410">
                  <c:v>2.8563510000000001</c:v>
                </c:pt>
                <c:pt idx="36411">
                  <c:v>2.8831570000000002</c:v>
                </c:pt>
                <c:pt idx="36412">
                  <c:v>2.9008020000000001</c:v>
                </c:pt>
                <c:pt idx="36413">
                  <c:v>2.8908260000000001</c:v>
                </c:pt>
                <c:pt idx="36414">
                  <c:v>2.8716170000000001</c:v>
                </c:pt>
                <c:pt idx="36415">
                  <c:v>2.8418070000000002</c:v>
                </c:pt>
                <c:pt idx="36416">
                  <c:v>2.7736040000000002</c:v>
                </c:pt>
                <c:pt idx="36417">
                  <c:v>2.7944710000000001</c:v>
                </c:pt>
                <c:pt idx="36418">
                  <c:v>2.7999520000000002</c:v>
                </c:pt>
                <c:pt idx="36419">
                  <c:v>2.8206509999999998</c:v>
                </c:pt>
                <c:pt idx="36420">
                  <c:v>2.853539</c:v>
                </c:pt>
                <c:pt idx="36421">
                  <c:v>2.8813049999999998</c:v>
                </c:pt>
                <c:pt idx="36422">
                  <c:v>2.8887100000000001</c:v>
                </c:pt>
                <c:pt idx="36423">
                  <c:v>2.878228</c:v>
                </c:pt>
                <c:pt idx="36424">
                  <c:v>2.831229</c:v>
                </c:pt>
                <c:pt idx="36425">
                  <c:v>2.7750699999999999</c:v>
                </c:pt>
                <c:pt idx="36426">
                  <c:v>2.7601650000000002</c:v>
                </c:pt>
                <c:pt idx="36427">
                  <c:v>2.7229260000000002</c:v>
                </c:pt>
                <c:pt idx="36428">
                  <c:v>2.724008</c:v>
                </c:pt>
                <c:pt idx="36429">
                  <c:v>2.7181660000000001</c:v>
                </c:pt>
                <c:pt idx="36430">
                  <c:v>2.718407</c:v>
                </c:pt>
                <c:pt idx="36431">
                  <c:v>2.7643960000000001</c:v>
                </c:pt>
                <c:pt idx="36432">
                  <c:v>2.837888</c:v>
                </c:pt>
                <c:pt idx="36433">
                  <c:v>2.8684440000000002</c:v>
                </c:pt>
                <c:pt idx="36434">
                  <c:v>2.89811</c:v>
                </c:pt>
                <c:pt idx="36435">
                  <c:v>2.9484270000000001</c:v>
                </c:pt>
                <c:pt idx="36436">
                  <c:v>2.983285</c:v>
                </c:pt>
                <c:pt idx="36437">
                  <c:v>3.0873810000000002</c:v>
                </c:pt>
                <c:pt idx="36438">
                  <c:v>3.1578439999999999</c:v>
                </c:pt>
                <c:pt idx="36439">
                  <c:v>3.1209180000000001</c:v>
                </c:pt>
                <c:pt idx="36440">
                  <c:v>3.0500940000000001</c:v>
                </c:pt>
                <c:pt idx="36441">
                  <c:v>3.012591</c:v>
                </c:pt>
                <c:pt idx="36442">
                  <c:v>2.9398919999999999</c:v>
                </c:pt>
                <c:pt idx="36443">
                  <c:v>2.8344019999999999</c:v>
                </c:pt>
                <c:pt idx="36444">
                  <c:v>2.7795179999999999</c:v>
                </c:pt>
                <c:pt idx="36445">
                  <c:v>2.7473999999999998</c:v>
                </c:pt>
                <c:pt idx="36446">
                  <c:v>2.7112189999999998</c:v>
                </c:pt>
                <c:pt idx="36447">
                  <c:v>2.7597809999999998</c:v>
                </c:pt>
                <c:pt idx="36448">
                  <c:v>2.7827869999999999</c:v>
                </c:pt>
                <c:pt idx="36449">
                  <c:v>2.7869459999999999</c:v>
                </c:pt>
                <c:pt idx="36450">
                  <c:v>2.8340179999999999</c:v>
                </c:pt>
                <c:pt idx="36451">
                  <c:v>2.8589959999999999</c:v>
                </c:pt>
                <c:pt idx="36452">
                  <c:v>2.8000720000000001</c:v>
                </c:pt>
                <c:pt idx="36453">
                  <c:v>2.711363</c:v>
                </c:pt>
                <c:pt idx="36454">
                  <c:v>2.71997</c:v>
                </c:pt>
                <c:pt idx="36455">
                  <c:v>2.7456930000000002</c:v>
                </c:pt>
                <c:pt idx="36456">
                  <c:v>2.7390330000000001</c:v>
                </c:pt>
                <c:pt idx="36457">
                  <c:v>2.737279</c:v>
                </c:pt>
                <c:pt idx="36458">
                  <c:v>2.736437</c:v>
                </c:pt>
                <c:pt idx="36459">
                  <c:v>2.8081499999999999</c:v>
                </c:pt>
                <c:pt idx="36460">
                  <c:v>2.9684279999999998</c:v>
                </c:pt>
                <c:pt idx="36461">
                  <c:v>3.0074939999999999</c:v>
                </c:pt>
                <c:pt idx="36462">
                  <c:v>2.95059</c:v>
                </c:pt>
                <c:pt idx="36463">
                  <c:v>2.937128</c:v>
                </c:pt>
                <c:pt idx="36464">
                  <c:v>2.9354209999999998</c:v>
                </c:pt>
                <c:pt idx="36465">
                  <c:v>2.9503020000000002</c:v>
                </c:pt>
                <c:pt idx="36466">
                  <c:v>2.9313820000000002</c:v>
                </c:pt>
                <c:pt idx="36467">
                  <c:v>2.8680110000000001</c:v>
                </c:pt>
                <c:pt idx="36468">
                  <c:v>2.8028369999999998</c:v>
                </c:pt>
                <c:pt idx="36469">
                  <c:v>2.8079580000000002</c:v>
                </c:pt>
                <c:pt idx="36470">
                  <c:v>2.8755839999999999</c:v>
                </c:pt>
                <c:pt idx="36471">
                  <c:v>2.900658</c:v>
                </c:pt>
                <c:pt idx="36472">
                  <c:v>2.928353</c:v>
                </c:pt>
                <c:pt idx="36473">
                  <c:v>2.924194</c:v>
                </c:pt>
                <c:pt idx="36474">
                  <c:v>2.8765939999999999</c:v>
                </c:pt>
                <c:pt idx="36475">
                  <c:v>2.8600059999999998</c:v>
                </c:pt>
                <c:pt idx="36476">
                  <c:v>2.8440910000000001</c:v>
                </c:pt>
                <c:pt idx="36477">
                  <c:v>2.8436819999999998</c:v>
                </c:pt>
                <c:pt idx="36478">
                  <c:v>2.8525770000000001</c:v>
                </c:pt>
                <c:pt idx="36479">
                  <c:v>2.8467829999999998</c:v>
                </c:pt>
                <c:pt idx="36480">
                  <c:v>2.826397</c:v>
                </c:pt>
                <c:pt idx="36481">
                  <c:v>2.8344260000000001</c:v>
                </c:pt>
                <c:pt idx="36482">
                  <c:v>2.8965230000000002</c:v>
                </c:pt>
                <c:pt idx="36483">
                  <c:v>2.9297230000000001</c:v>
                </c:pt>
                <c:pt idx="36484">
                  <c:v>2.9278240000000002</c:v>
                </c:pt>
                <c:pt idx="36485">
                  <c:v>2.9156110000000002</c:v>
                </c:pt>
                <c:pt idx="36486">
                  <c:v>2.8964989999999999</c:v>
                </c:pt>
                <c:pt idx="36487">
                  <c:v>2.8577460000000001</c:v>
                </c:pt>
                <c:pt idx="36488">
                  <c:v>2.7635070000000002</c:v>
                </c:pt>
                <c:pt idx="36489">
                  <c:v>2.743096</c:v>
                </c:pt>
                <c:pt idx="36490">
                  <c:v>2.783509</c:v>
                </c:pt>
                <c:pt idx="36491">
                  <c:v>2.8059379999999998</c:v>
                </c:pt>
                <c:pt idx="36492">
                  <c:v>2.820675</c:v>
                </c:pt>
                <c:pt idx="36493">
                  <c:v>2.8458939999999999</c:v>
                </c:pt>
                <c:pt idx="36494">
                  <c:v>2.8583229999999999</c:v>
                </c:pt>
                <c:pt idx="36495">
                  <c:v>2.8349790000000001</c:v>
                </c:pt>
                <c:pt idx="36496">
                  <c:v>2.8692609999999998</c:v>
                </c:pt>
                <c:pt idx="36497">
                  <c:v>2.8745500000000002</c:v>
                </c:pt>
                <c:pt idx="36498">
                  <c:v>2.8593320000000002</c:v>
                </c:pt>
                <c:pt idx="36499">
                  <c:v>2.83873</c:v>
                </c:pt>
                <c:pt idx="36500">
                  <c:v>2.7906490000000002</c:v>
                </c:pt>
                <c:pt idx="36501">
                  <c:v>2.7843499999999999</c:v>
                </c:pt>
                <c:pt idx="36502">
                  <c:v>2.8520240000000001</c:v>
                </c:pt>
                <c:pt idx="36503">
                  <c:v>2.915082</c:v>
                </c:pt>
                <c:pt idx="36504">
                  <c:v>2.9805929999999998</c:v>
                </c:pt>
                <c:pt idx="36505">
                  <c:v>3.000715</c:v>
                </c:pt>
                <c:pt idx="36506">
                  <c:v>2.8983979999999998</c:v>
                </c:pt>
                <c:pt idx="36507">
                  <c:v>2.8308439999999999</c:v>
                </c:pt>
                <c:pt idx="36508">
                  <c:v>2.7650450000000002</c:v>
                </c:pt>
                <c:pt idx="36509">
                  <c:v>2.5974110000000001</c:v>
                </c:pt>
                <c:pt idx="36510">
                  <c:v>2.8053129999999999</c:v>
                </c:pt>
                <c:pt idx="36511">
                  <c:v>2.7842060000000002</c:v>
                </c:pt>
                <c:pt idx="36512">
                  <c:v>2.7491789999999998</c:v>
                </c:pt>
                <c:pt idx="36513">
                  <c:v>2.7429999999999999</c:v>
                </c:pt>
                <c:pt idx="36514">
                  <c:v>2.7542990000000001</c:v>
                </c:pt>
                <c:pt idx="36515">
                  <c:v>2.6962410000000001</c:v>
                </c:pt>
                <c:pt idx="36516">
                  <c:v>2.6978759999999999</c:v>
                </c:pt>
                <c:pt idx="36517">
                  <c:v>2.7954569999999999</c:v>
                </c:pt>
                <c:pt idx="36518">
                  <c:v>2.845726</c:v>
                </c:pt>
                <c:pt idx="36519">
                  <c:v>2.7502119999999999</c:v>
                </c:pt>
                <c:pt idx="36520">
                  <c:v>2.956769</c:v>
                </c:pt>
                <c:pt idx="36521">
                  <c:v>2.8951289999999998</c:v>
                </c:pt>
                <c:pt idx="36522">
                  <c:v>2.8259159999999999</c:v>
                </c:pt>
                <c:pt idx="36523">
                  <c:v>2.8574570000000001</c:v>
                </c:pt>
                <c:pt idx="36524">
                  <c:v>2.9558070000000001</c:v>
                </c:pt>
                <c:pt idx="36525">
                  <c:v>2.9945119999999998</c:v>
                </c:pt>
                <c:pt idx="36526">
                  <c:v>2.9595579999999999</c:v>
                </c:pt>
                <c:pt idx="36527">
                  <c:v>2.9235929999999999</c:v>
                </c:pt>
                <c:pt idx="36528">
                  <c:v>2.8748390000000001</c:v>
                </c:pt>
                <c:pt idx="36529">
                  <c:v>2.8189920000000002</c:v>
                </c:pt>
                <c:pt idx="36530">
                  <c:v>2.7568239999999999</c:v>
                </c:pt>
                <c:pt idx="36531">
                  <c:v>2.7532899999999998</c:v>
                </c:pt>
                <c:pt idx="36532">
                  <c:v>2.7019869999999999</c:v>
                </c:pt>
                <c:pt idx="36533">
                  <c:v>2.7998560000000001</c:v>
                </c:pt>
                <c:pt idx="36534">
                  <c:v>2.8842379999999999</c:v>
                </c:pt>
                <c:pt idx="36535">
                  <c:v>2.8889260000000001</c:v>
                </c:pt>
                <c:pt idx="36536">
                  <c:v>2.8678910000000002</c:v>
                </c:pt>
                <c:pt idx="36537">
                  <c:v>2.893278</c:v>
                </c:pt>
                <c:pt idx="36538">
                  <c:v>2.8847429999999998</c:v>
                </c:pt>
                <c:pt idx="36539">
                  <c:v>2.8422879999999999</c:v>
                </c:pt>
                <c:pt idx="36540">
                  <c:v>2.8339219999999998</c:v>
                </c:pt>
                <c:pt idx="36541">
                  <c:v>2.8600780000000001</c:v>
                </c:pt>
                <c:pt idx="36542">
                  <c:v>2.861472</c:v>
                </c:pt>
                <c:pt idx="36543">
                  <c:v>2.8517839999999999</c:v>
                </c:pt>
                <c:pt idx="36544">
                  <c:v>2.834835</c:v>
                </c:pt>
                <c:pt idx="36545">
                  <c:v>2.816252</c:v>
                </c:pt>
                <c:pt idx="36546">
                  <c:v>2.8421189999999998</c:v>
                </c:pt>
                <c:pt idx="36547">
                  <c:v>2.8926769999999999</c:v>
                </c:pt>
                <c:pt idx="36548">
                  <c:v>2.8802240000000001</c:v>
                </c:pt>
                <c:pt idx="36549">
                  <c:v>2.8013710000000001</c:v>
                </c:pt>
                <c:pt idx="36550">
                  <c:v>2.7678820000000002</c:v>
                </c:pt>
                <c:pt idx="36551">
                  <c:v>2.816468</c:v>
                </c:pt>
                <c:pt idx="36552">
                  <c:v>2.848706</c:v>
                </c:pt>
                <c:pt idx="36553">
                  <c:v>2.8583229999999999</c:v>
                </c:pt>
                <c:pt idx="36554">
                  <c:v>2.8634430000000002</c:v>
                </c:pt>
                <c:pt idx="36555">
                  <c:v>2.8663759999999998</c:v>
                </c:pt>
                <c:pt idx="36556">
                  <c:v>2.863299</c:v>
                </c:pt>
                <c:pt idx="36557">
                  <c:v>2.8695740000000001</c:v>
                </c:pt>
                <c:pt idx="36558">
                  <c:v>2.7951199999999998</c:v>
                </c:pt>
                <c:pt idx="36559">
                  <c:v>2.77108</c:v>
                </c:pt>
                <c:pt idx="36560">
                  <c:v>2.793317</c:v>
                </c:pt>
                <c:pt idx="36561">
                  <c:v>2.827334</c:v>
                </c:pt>
                <c:pt idx="36562">
                  <c:v>2.853418</c:v>
                </c:pt>
                <c:pt idx="36563">
                  <c:v>2.8397869999999998</c:v>
                </c:pt>
                <c:pt idx="36564">
                  <c:v>2.8827479999999999</c:v>
                </c:pt>
                <c:pt idx="36565">
                  <c:v>2.9728279999999998</c:v>
                </c:pt>
                <c:pt idx="36566">
                  <c:v>3.0415839999999998</c:v>
                </c:pt>
                <c:pt idx="36567">
                  <c:v>3.015933</c:v>
                </c:pt>
                <c:pt idx="36568">
                  <c:v>2.9426570000000001</c:v>
                </c:pt>
                <c:pt idx="36569">
                  <c:v>2.8803920000000001</c:v>
                </c:pt>
                <c:pt idx="36570">
                  <c:v>2.8584670000000001</c:v>
                </c:pt>
                <c:pt idx="36571">
                  <c:v>2.7822339999999999</c:v>
                </c:pt>
                <c:pt idx="36572">
                  <c:v>2.7086700000000001</c:v>
                </c:pt>
                <c:pt idx="36573">
                  <c:v>2.7456930000000002</c:v>
                </c:pt>
                <c:pt idx="36574">
                  <c:v>2.7804790000000001</c:v>
                </c:pt>
                <c:pt idx="36575">
                  <c:v>2.777234</c:v>
                </c:pt>
                <c:pt idx="36576">
                  <c:v>2.7799510000000001</c:v>
                </c:pt>
                <c:pt idx="36577">
                  <c:v>2.8164440000000002</c:v>
                </c:pt>
                <c:pt idx="36578">
                  <c:v>2.8279839999999998</c:v>
                </c:pt>
                <c:pt idx="36579">
                  <c:v>2.829955</c:v>
                </c:pt>
                <c:pt idx="36580">
                  <c:v>2.8606549999999999</c:v>
                </c:pt>
                <c:pt idx="36581">
                  <c:v>2.8499810000000001</c:v>
                </c:pt>
                <c:pt idx="36582">
                  <c:v>2.8507739999999999</c:v>
                </c:pt>
                <c:pt idx="36583">
                  <c:v>2.8799589999999999</c:v>
                </c:pt>
                <c:pt idx="36584">
                  <c:v>2.864309</c:v>
                </c:pt>
                <c:pt idx="36585">
                  <c:v>2.8938549999999998</c:v>
                </c:pt>
                <c:pt idx="36586">
                  <c:v>2.92292</c:v>
                </c:pt>
                <c:pt idx="36587">
                  <c:v>2.9636439999999999</c:v>
                </c:pt>
                <c:pt idx="36588">
                  <c:v>2.9596779999999998</c:v>
                </c:pt>
                <c:pt idx="36589">
                  <c:v>2.8786369999999999</c:v>
                </c:pt>
                <c:pt idx="36590">
                  <c:v>2.7817780000000001</c:v>
                </c:pt>
                <c:pt idx="36591">
                  <c:v>2.74377</c:v>
                </c:pt>
                <c:pt idx="36592">
                  <c:v>2.7605979999999999</c:v>
                </c:pt>
                <c:pt idx="36593">
                  <c:v>2.79827</c:v>
                </c:pt>
                <c:pt idx="36594">
                  <c:v>2.8216610000000002</c:v>
                </c:pt>
                <c:pt idx="36595">
                  <c:v>2.8136070000000002</c:v>
                </c:pt>
                <c:pt idx="36596">
                  <c:v>2.8156509999999999</c:v>
                </c:pt>
                <c:pt idx="36597">
                  <c:v>2.8598370000000002</c:v>
                </c:pt>
                <c:pt idx="36598">
                  <c:v>2.8942869999999998</c:v>
                </c:pt>
                <c:pt idx="36599">
                  <c:v>2.9155630000000001</c:v>
                </c:pt>
                <c:pt idx="36600">
                  <c:v>2.9056340000000001</c:v>
                </c:pt>
                <c:pt idx="36601">
                  <c:v>2.9267180000000002</c:v>
                </c:pt>
                <c:pt idx="36602">
                  <c:v>2.9148900000000002</c:v>
                </c:pt>
                <c:pt idx="36603">
                  <c:v>2.9081830000000002</c:v>
                </c:pt>
                <c:pt idx="36604">
                  <c:v>2.9121250000000001</c:v>
                </c:pt>
                <c:pt idx="36605">
                  <c:v>2.9077259999999998</c:v>
                </c:pt>
                <c:pt idx="36606">
                  <c:v>2.8993600000000002</c:v>
                </c:pt>
                <c:pt idx="36607">
                  <c:v>2.8712569999999999</c:v>
                </c:pt>
                <c:pt idx="36608">
                  <c:v>2.9103940000000001</c:v>
                </c:pt>
                <c:pt idx="36609">
                  <c:v>2.9105150000000002</c:v>
                </c:pt>
                <c:pt idx="36610">
                  <c:v>2.8315169999999998</c:v>
                </c:pt>
                <c:pt idx="36611">
                  <c:v>2.7259310000000001</c:v>
                </c:pt>
                <c:pt idx="36612">
                  <c:v>2.7176619999999998</c:v>
                </c:pt>
                <c:pt idx="36613">
                  <c:v>2.7797580000000002</c:v>
                </c:pt>
                <c:pt idx="36614">
                  <c:v>2.8392110000000002</c:v>
                </c:pt>
                <c:pt idx="36615">
                  <c:v>2.8346429999999998</c:v>
                </c:pt>
                <c:pt idx="36616">
                  <c:v>2.8535149999999998</c:v>
                </c:pt>
                <c:pt idx="36617">
                  <c:v>2.8587069999999999</c:v>
                </c:pt>
                <c:pt idx="36618">
                  <c:v>2.8394509999999999</c:v>
                </c:pt>
                <c:pt idx="36619">
                  <c:v>2.8032940000000002</c:v>
                </c:pt>
                <c:pt idx="36620">
                  <c:v>2.7478560000000001</c:v>
                </c:pt>
                <c:pt idx="36621">
                  <c:v>2.74187</c:v>
                </c:pt>
                <c:pt idx="36622">
                  <c:v>2.7675700000000001</c:v>
                </c:pt>
                <c:pt idx="36623">
                  <c:v>2.8320219999999998</c:v>
                </c:pt>
                <c:pt idx="36624">
                  <c:v>2.8870749999999998</c:v>
                </c:pt>
                <c:pt idx="36625">
                  <c:v>2.8904890000000001</c:v>
                </c:pt>
                <c:pt idx="36626">
                  <c:v>2.869694</c:v>
                </c:pt>
                <c:pt idx="36627">
                  <c:v>2.892172</c:v>
                </c:pt>
                <c:pt idx="36628">
                  <c:v>2.9308770000000002</c:v>
                </c:pt>
                <c:pt idx="36629">
                  <c:v>2.763579</c:v>
                </c:pt>
                <c:pt idx="36630">
                  <c:v>2.7453560000000001</c:v>
                </c:pt>
                <c:pt idx="36631">
                  <c:v>2.7445149999999998</c:v>
                </c:pt>
                <c:pt idx="36632">
                  <c:v>2.7278549999999999</c:v>
                </c:pt>
                <c:pt idx="36633">
                  <c:v>2.7411970000000001</c:v>
                </c:pt>
                <c:pt idx="36634">
                  <c:v>2.7947600000000001</c:v>
                </c:pt>
                <c:pt idx="36635">
                  <c:v>2.8443309999999999</c:v>
                </c:pt>
                <c:pt idx="36636">
                  <c:v>2.8880849999999998</c:v>
                </c:pt>
                <c:pt idx="36637">
                  <c:v>2.923184</c:v>
                </c:pt>
                <c:pt idx="36638">
                  <c:v>2.9943919999999999</c:v>
                </c:pt>
                <c:pt idx="36639">
                  <c:v>3.0608879999999998</c:v>
                </c:pt>
                <c:pt idx="36640">
                  <c:v>3.0211250000000001</c:v>
                </c:pt>
                <c:pt idx="36641">
                  <c:v>2.9222950000000001</c:v>
                </c:pt>
                <c:pt idx="36642">
                  <c:v>2.8642609999999999</c:v>
                </c:pt>
                <c:pt idx="36643">
                  <c:v>2.8705590000000001</c:v>
                </c:pt>
                <c:pt idx="36644">
                  <c:v>2.8591880000000001</c:v>
                </c:pt>
                <c:pt idx="36645">
                  <c:v>2.8380809999999999</c:v>
                </c:pt>
                <c:pt idx="36646">
                  <c:v>2.858876</c:v>
                </c:pt>
                <c:pt idx="36647">
                  <c:v>2.857097</c:v>
                </c:pt>
                <c:pt idx="36648">
                  <c:v>2.8812329999999999</c:v>
                </c:pt>
                <c:pt idx="36649">
                  <c:v>2.8875799999999998</c:v>
                </c:pt>
                <c:pt idx="36650">
                  <c:v>2.856087</c:v>
                </c:pt>
                <c:pt idx="36651">
                  <c:v>2.864862</c:v>
                </c:pt>
                <c:pt idx="36652">
                  <c:v>2.922679</c:v>
                </c:pt>
                <c:pt idx="36653">
                  <c:v>2.955927</c:v>
                </c:pt>
                <c:pt idx="36654">
                  <c:v>2.9764819999999999</c:v>
                </c:pt>
                <c:pt idx="36655">
                  <c:v>2.9554710000000002</c:v>
                </c:pt>
                <c:pt idx="36656">
                  <c:v>2.9180389999999998</c:v>
                </c:pt>
                <c:pt idx="36657">
                  <c:v>2.8851520000000002</c:v>
                </c:pt>
                <c:pt idx="36658">
                  <c:v>2.870968</c:v>
                </c:pt>
                <c:pt idx="36659">
                  <c:v>2.8968600000000002</c:v>
                </c:pt>
                <c:pt idx="36660">
                  <c:v>2.907149</c:v>
                </c:pt>
                <c:pt idx="36661">
                  <c:v>2.9016920000000002</c:v>
                </c:pt>
                <c:pt idx="36662">
                  <c:v>2.8880370000000002</c:v>
                </c:pt>
                <c:pt idx="36663">
                  <c:v>2.8748149999999999</c:v>
                </c:pt>
                <c:pt idx="36664">
                  <c:v>2.8746939999999999</c:v>
                </c:pt>
                <c:pt idx="36665">
                  <c:v>2.795553</c:v>
                </c:pt>
                <c:pt idx="36666">
                  <c:v>2.696914</c:v>
                </c:pt>
                <c:pt idx="36667">
                  <c:v>2.5919539999999999</c:v>
                </c:pt>
                <c:pt idx="36668">
                  <c:v>2.6222690000000002</c:v>
                </c:pt>
                <c:pt idx="36669">
                  <c:v>2.769685</c:v>
                </c:pt>
                <c:pt idx="36670">
                  <c:v>2.8661599999999998</c:v>
                </c:pt>
                <c:pt idx="36671">
                  <c:v>2.8910420000000001</c:v>
                </c:pt>
                <c:pt idx="36672">
                  <c:v>2.9231600000000002</c:v>
                </c:pt>
                <c:pt idx="36673">
                  <c:v>2.9604949999999999</c:v>
                </c:pt>
                <c:pt idx="36674">
                  <c:v>2.9788860000000001</c:v>
                </c:pt>
                <c:pt idx="36675">
                  <c:v>2.940493</c:v>
                </c:pt>
                <c:pt idx="36676">
                  <c:v>2.886282</c:v>
                </c:pt>
                <c:pt idx="36677">
                  <c:v>2.881354</c:v>
                </c:pt>
                <c:pt idx="36678">
                  <c:v>2.9153709999999999</c:v>
                </c:pt>
                <c:pt idx="36679">
                  <c:v>2.9596300000000002</c:v>
                </c:pt>
                <c:pt idx="36680">
                  <c:v>2.9383780000000002</c:v>
                </c:pt>
                <c:pt idx="36681">
                  <c:v>2.8776989999999998</c:v>
                </c:pt>
                <c:pt idx="36682">
                  <c:v>2.8003369999999999</c:v>
                </c:pt>
                <c:pt idx="36683">
                  <c:v>2.7429999999999999</c:v>
                </c:pt>
                <c:pt idx="36684">
                  <c:v>2.6650610000000001</c:v>
                </c:pt>
                <c:pt idx="36685">
                  <c:v>2.632342</c:v>
                </c:pt>
                <c:pt idx="36686">
                  <c:v>2.6629930000000002</c:v>
                </c:pt>
                <c:pt idx="36687">
                  <c:v>2.77007</c:v>
                </c:pt>
                <c:pt idx="36688">
                  <c:v>2.7992309999999998</c:v>
                </c:pt>
                <c:pt idx="36689">
                  <c:v>2.799976</c:v>
                </c:pt>
                <c:pt idx="36690">
                  <c:v>2.8178869999999998</c:v>
                </c:pt>
                <c:pt idx="36691">
                  <c:v>2.871737</c:v>
                </c:pt>
                <c:pt idx="36692">
                  <c:v>2.9102739999999998</c:v>
                </c:pt>
                <c:pt idx="36693">
                  <c:v>2.9006340000000002</c:v>
                </c:pt>
                <c:pt idx="36694">
                  <c:v>2.8024279999999999</c:v>
                </c:pt>
                <c:pt idx="36695">
                  <c:v>2.741438</c:v>
                </c:pt>
                <c:pt idx="36696">
                  <c:v>2.720691</c:v>
                </c:pt>
                <c:pt idx="36697">
                  <c:v>2.7500439999999999</c:v>
                </c:pt>
                <c:pt idx="36698">
                  <c:v>2.8344019999999999</c:v>
                </c:pt>
                <c:pt idx="36699">
                  <c:v>2.9154909999999998</c:v>
                </c:pt>
                <c:pt idx="36700">
                  <c:v>2.9552299999999998</c:v>
                </c:pt>
                <c:pt idx="36701">
                  <c:v>2.9816750000000001</c:v>
                </c:pt>
                <c:pt idx="36702">
                  <c:v>3.0200670000000001</c:v>
                </c:pt>
                <c:pt idx="36703">
                  <c:v>2.9777800000000001</c:v>
                </c:pt>
                <c:pt idx="36704">
                  <c:v>2.8502450000000001</c:v>
                </c:pt>
                <c:pt idx="36705">
                  <c:v>2.773387</c:v>
                </c:pt>
                <c:pt idx="36706">
                  <c:v>2.802092</c:v>
                </c:pt>
                <c:pt idx="36707">
                  <c:v>2.8426960000000001</c:v>
                </c:pt>
                <c:pt idx="36708">
                  <c:v>2.8504610000000001</c:v>
                </c:pt>
                <c:pt idx="36709">
                  <c:v>2.8750789999999999</c:v>
                </c:pt>
                <c:pt idx="36710">
                  <c:v>2.893157</c:v>
                </c:pt>
                <c:pt idx="36711">
                  <c:v>2.8957299999999999</c:v>
                </c:pt>
                <c:pt idx="36712">
                  <c:v>2.9266459999999999</c:v>
                </c:pt>
                <c:pt idx="36713">
                  <c:v>2.8936139999999999</c:v>
                </c:pt>
                <c:pt idx="36714">
                  <c:v>2.8741889999999999</c:v>
                </c:pt>
                <c:pt idx="36715">
                  <c:v>2.8809209999999998</c:v>
                </c:pt>
                <c:pt idx="36716">
                  <c:v>2.8820749999999999</c:v>
                </c:pt>
                <c:pt idx="36717">
                  <c:v>2.864573</c:v>
                </c:pt>
                <c:pt idx="36718">
                  <c:v>2.8642850000000002</c:v>
                </c:pt>
                <c:pt idx="36719">
                  <c:v>2.8838300000000001</c:v>
                </c:pt>
                <c:pt idx="36720">
                  <c:v>2.90924</c:v>
                </c:pt>
                <c:pt idx="36721">
                  <c:v>2.9098660000000001</c:v>
                </c:pt>
                <c:pt idx="36722">
                  <c:v>2.8999609999999998</c:v>
                </c:pt>
                <c:pt idx="36723">
                  <c:v>2.9042159999999999</c:v>
                </c:pt>
                <c:pt idx="36724">
                  <c:v>2.9246509999999999</c:v>
                </c:pt>
                <c:pt idx="36725">
                  <c:v>2.9706640000000002</c:v>
                </c:pt>
                <c:pt idx="36726">
                  <c:v>3.0379779999999998</c:v>
                </c:pt>
                <c:pt idx="36727">
                  <c:v>2.9996330000000002</c:v>
                </c:pt>
                <c:pt idx="36728">
                  <c:v>2.9098419999999998</c:v>
                </c:pt>
                <c:pt idx="36729">
                  <c:v>2.8116119999999998</c:v>
                </c:pt>
                <c:pt idx="36730">
                  <c:v>2.7569439999999998</c:v>
                </c:pt>
                <c:pt idx="36731">
                  <c:v>2.8034620000000001</c:v>
                </c:pt>
                <c:pt idx="36732">
                  <c:v>2.8199540000000001</c:v>
                </c:pt>
                <c:pt idx="36733">
                  <c:v>2.8225739999999999</c:v>
                </c:pt>
                <c:pt idx="36734">
                  <c:v>2.8539469999999998</c:v>
                </c:pt>
                <c:pt idx="36735">
                  <c:v>2.8797670000000002</c:v>
                </c:pt>
                <c:pt idx="36736">
                  <c:v>2.8422879999999999</c:v>
                </c:pt>
                <c:pt idx="36737">
                  <c:v>2.8264930000000001</c:v>
                </c:pt>
                <c:pt idx="36738">
                  <c:v>2.8757760000000001</c:v>
                </c:pt>
                <c:pt idx="36739">
                  <c:v>2.9121739999999998</c:v>
                </c:pt>
                <c:pt idx="36740">
                  <c:v>2.8944800000000002</c:v>
                </c:pt>
                <c:pt idx="36741">
                  <c:v>2.7977400000000001</c:v>
                </c:pt>
                <c:pt idx="36742">
                  <c:v>2.6482320000000001</c:v>
                </c:pt>
                <c:pt idx="36743">
                  <c:v>2.5432709999999998</c:v>
                </c:pt>
                <c:pt idx="36744">
                  <c:v>2.6422699999999999</c:v>
                </c:pt>
                <c:pt idx="36745">
                  <c:v>2.848538</c:v>
                </c:pt>
                <c:pt idx="36746">
                  <c:v>2.9961470000000001</c:v>
                </c:pt>
                <c:pt idx="36747">
                  <c:v>3.0656479999999999</c:v>
                </c:pt>
                <c:pt idx="36748">
                  <c:v>2.9598460000000002</c:v>
                </c:pt>
                <c:pt idx="36749">
                  <c:v>2.9021970000000001</c:v>
                </c:pt>
                <c:pt idx="36750">
                  <c:v>3.0179520000000002</c:v>
                </c:pt>
                <c:pt idx="36751">
                  <c:v>2.9497249999999999</c:v>
                </c:pt>
                <c:pt idx="36752">
                  <c:v>2.8651019999999998</c:v>
                </c:pt>
                <c:pt idx="36753">
                  <c:v>2.788557</c:v>
                </c:pt>
                <c:pt idx="36754">
                  <c:v>2.6698689999999998</c:v>
                </c:pt>
                <c:pt idx="36755">
                  <c:v>2.6787640000000001</c:v>
                </c:pt>
                <c:pt idx="36756">
                  <c:v>2.786273</c:v>
                </c:pt>
                <c:pt idx="36757">
                  <c:v>2.823728</c:v>
                </c:pt>
                <c:pt idx="36758">
                  <c:v>2.8326709999999999</c:v>
                </c:pt>
                <c:pt idx="36759">
                  <c:v>2.8558469999999998</c:v>
                </c:pt>
                <c:pt idx="36760">
                  <c:v>2.8531059999999999</c:v>
                </c:pt>
                <c:pt idx="36761">
                  <c:v>2.8640919999999999</c:v>
                </c:pt>
                <c:pt idx="36762">
                  <c:v>2.9048409999999998</c:v>
                </c:pt>
                <c:pt idx="36763">
                  <c:v>2.8997929999999998</c:v>
                </c:pt>
                <c:pt idx="36764">
                  <c:v>2.8879649999999999</c:v>
                </c:pt>
                <c:pt idx="36765">
                  <c:v>2.842937</c:v>
                </c:pt>
                <c:pt idx="36766">
                  <c:v>2.7701180000000001</c:v>
                </c:pt>
                <c:pt idx="36767">
                  <c:v>2.7162670000000002</c:v>
                </c:pt>
                <c:pt idx="36768">
                  <c:v>2.7329750000000002</c:v>
                </c:pt>
                <c:pt idx="36769">
                  <c:v>2.850365</c:v>
                </c:pt>
                <c:pt idx="36770">
                  <c:v>2.9341469999999998</c:v>
                </c:pt>
                <c:pt idx="36771">
                  <c:v>2.9595579999999999</c:v>
                </c:pt>
                <c:pt idx="36772">
                  <c:v>2.9791259999999999</c:v>
                </c:pt>
                <c:pt idx="36773">
                  <c:v>3.1249799999999999</c:v>
                </c:pt>
                <c:pt idx="36774">
                  <c:v>3.1235140000000001</c:v>
                </c:pt>
                <c:pt idx="36775">
                  <c:v>2.9811939999999999</c:v>
                </c:pt>
                <c:pt idx="36776">
                  <c:v>2.8857050000000002</c:v>
                </c:pt>
                <c:pt idx="36777">
                  <c:v>2.8328639999999998</c:v>
                </c:pt>
                <c:pt idx="36778">
                  <c:v>2.8180070000000002</c:v>
                </c:pt>
                <c:pt idx="36779">
                  <c:v>2.8582749999999999</c:v>
                </c:pt>
                <c:pt idx="36780">
                  <c:v>2.9415990000000001</c:v>
                </c:pt>
                <c:pt idx="36781">
                  <c:v>2.9469120000000002</c:v>
                </c:pt>
                <c:pt idx="36782">
                  <c:v>2.8986149999999999</c:v>
                </c:pt>
                <c:pt idx="36783">
                  <c:v>2.8536350000000001</c:v>
                </c:pt>
                <c:pt idx="36784">
                  <c:v>2.818079</c:v>
                </c:pt>
                <c:pt idx="36785">
                  <c:v>2.7993269999999999</c:v>
                </c:pt>
                <c:pt idx="36786">
                  <c:v>2.7438660000000001</c:v>
                </c:pt>
                <c:pt idx="36787">
                  <c:v>2.8084630000000002</c:v>
                </c:pt>
                <c:pt idx="36788">
                  <c:v>2.9115250000000001</c:v>
                </c:pt>
                <c:pt idx="36789">
                  <c:v>2.9354209999999998</c:v>
                </c:pt>
                <c:pt idx="36790">
                  <c:v>2.9042400000000002</c:v>
                </c:pt>
                <c:pt idx="36791">
                  <c:v>2.875343</c:v>
                </c:pt>
                <c:pt idx="36792">
                  <c:v>2.906139</c:v>
                </c:pt>
                <c:pt idx="36793">
                  <c:v>2.931165</c:v>
                </c:pt>
                <c:pt idx="36794">
                  <c:v>2.946167</c:v>
                </c:pt>
                <c:pt idx="36795">
                  <c:v>2.9136880000000001</c:v>
                </c:pt>
                <c:pt idx="36796">
                  <c:v>2.899432</c:v>
                </c:pt>
                <c:pt idx="36797">
                  <c:v>2.8737089999999998</c:v>
                </c:pt>
                <c:pt idx="36798">
                  <c:v>2.8212039999999998</c:v>
                </c:pt>
                <c:pt idx="36799">
                  <c:v>2.7514150000000002</c:v>
                </c:pt>
                <c:pt idx="36800">
                  <c:v>2.69564</c:v>
                </c:pt>
                <c:pt idx="36801">
                  <c:v>2.7159070000000001</c:v>
                </c:pt>
                <c:pt idx="36802">
                  <c:v>2.7503329999999999</c:v>
                </c:pt>
                <c:pt idx="36803">
                  <c:v>2.814737</c:v>
                </c:pt>
                <c:pt idx="36804">
                  <c:v>2.8758240000000002</c:v>
                </c:pt>
                <c:pt idx="36805">
                  <c:v>2.9153709999999999</c:v>
                </c:pt>
                <c:pt idx="36806">
                  <c:v>2.9329200000000002</c:v>
                </c:pt>
                <c:pt idx="36807">
                  <c:v>2.9175110000000002</c:v>
                </c:pt>
                <c:pt idx="36808">
                  <c:v>2.8860899999999998</c:v>
                </c:pt>
                <c:pt idx="36809">
                  <c:v>2.8626019999999999</c:v>
                </c:pt>
                <c:pt idx="36810">
                  <c:v>2.8587069999999999</c:v>
                </c:pt>
                <c:pt idx="36811">
                  <c:v>2.8601260000000002</c:v>
                </c:pt>
                <c:pt idx="36812">
                  <c:v>2.863804</c:v>
                </c:pt>
                <c:pt idx="36813">
                  <c:v>2.879839</c:v>
                </c:pt>
                <c:pt idx="36814">
                  <c:v>2.8514710000000001</c:v>
                </c:pt>
                <c:pt idx="36815">
                  <c:v>2.7955290000000002</c:v>
                </c:pt>
                <c:pt idx="36816">
                  <c:v>2.7747099999999998</c:v>
                </c:pt>
                <c:pt idx="36817">
                  <c:v>2.8083909999999999</c:v>
                </c:pt>
                <c:pt idx="36818">
                  <c:v>2.8241849999999999</c:v>
                </c:pt>
                <c:pt idx="36819">
                  <c:v>2.8169729999999999</c:v>
                </c:pt>
                <c:pt idx="36820">
                  <c:v>2.8293059999999999</c:v>
                </c:pt>
                <c:pt idx="36821">
                  <c:v>2.8670010000000001</c:v>
                </c:pt>
                <c:pt idx="36822">
                  <c:v>2.939171</c:v>
                </c:pt>
                <c:pt idx="36823">
                  <c:v>2.993503</c:v>
                </c:pt>
                <c:pt idx="36824">
                  <c:v>2.933281</c:v>
                </c:pt>
                <c:pt idx="36825">
                  <c:v>2.8419750000000001</c:v>
                </c:pt>
                <c:pt idx="36826">
                  <c:v>2.7956970000000001</c:v>
                </c:pt>
                <c:pt idx="36827">
                  <c:v>2.7842060000000002</c:v>
                </c:pt>
                <c:pt idx="36828">
                  <c:v>2.775719</c:v>
                </c:pt>
                <c:pt idx="36829">
                  <c:v>2.7681230000000001</c:v>
                </c:pt>
                <c:pt idx="36830">
                  <c:v>2.777234</c:v>
                </c:pt>
                <c:pt idx="36831">
                  <c:v>2.813679</c:v>
                </c:pt>
                <c:pt idx="36832">
                  <c:v>2.8320470000000002</c:v>
                </c:pt>
                <c:pt idx="36833">
                  <c:v>2.878349</c:v>
                </c:pt>
                <c:pt idx="36834">
                  <c:v>2.9079899999999999</c:v>
                </c:pt>
                <c:pt idx="36835">
                  <c:v>2.87479</c:v>
                </c:pt>
                <c:pt idx="36836">
                  <c:v>2.782619</c:v>
                </c:pt>
                <c:pt idx="36837">
                  <c:v>2.6665269999999999</c:v>
                </c:pt>
                <c:pt idx="36838">
                  <c:v>2.66797</c:v>
                </c:pt>
                <c:pt idx="36839">
                  <c:v>2.7936779999999999</c:v>
                </c:pt>
                <c:pt idx="36840">
                  <c:v>2.9492440000000002</c:v>
                </c:pt>
                <c:pt idx="36841">
                  <c:v>3.0918770000000002</c:v>
                </c:pt>
                <c:pt idx="36842">
                  <c:v>3.0983200000000002</c:v>
                </c:pt>
                <c:pt idx="36843">
                  <c:v>3.0725479999999998</c:v>
                </c:pt>
                <c:pt idx="36844">
                  <c:v>3.0744950000000002</c:v>
                </c:pt>
                <c:pt idx="36845">
                  <c:v>3.10921</c:v>
                </c:pt>
                <c:pt idx="36846">
                  <c:v>3.0828859999999998</c:v>
                </c:pt>
                <c:pt idx="36847">
                  <c:v>2.9263330000000001</c:v>
                </c:pt>
                <c:pt idx="36848">
                  <c:v>2.77935</c:v>
                </c:pt>
                <c:pt idx="36849">
                  <c:v>2.7711999999999999</c:v>
                </c:pt>
                <c:pt idx="36850">
                  <c:v>2.8096410000000001</c:v>
                </c:pt>
                <c:pt idx="36851">
                  <c:v>2.8436819999999998</c:v>
                </c:pt>
                <c:pt idx="36852">
                  <c:v>2.8758240000000002</c:v>
                </c:pt>
                <c:pt idx="36853">
                  <c:v>2.861809</c:v>
                </c:pt>
                <c:pt idx="36854">
                  <c:v>2.8665929999999999</c:v>
                </c:pt>
                <c:pt idx="36855">
                  <c:v>2.870968</c:v>
                </c:pt>
                <c:pt idx="36856">
                  <c:v>2.755862</c:v>
                </c:pt>
                <c:pt idx="36857">
                  <c:v>2.7179500000000001</c:v>
                </c:pt>
                <c:pt idx="36858">
                  <c:v>2.7674259999999999</c:v>
                </c:pt>
                <c:pt idx="36859">
                  <c:v>2.7492510000000001</c:v>
                </c:pt>
                <c:pt idx="36860">
                  <c:v>2.8633950000000001</c:v>
                </c:pt>
                <c:pt idx="36861">
                  <c:v>2.9850400000000001</c:v>
                </c:pt>
                <c:pt idx="36862">
                  <c:v>3.008696</c:v>
                </c:pt>
                <c:pt idx="36863">
                  <c:v>2.9450370000000001</c:v>
                </c:pt>
                <c:pt idx="36864">
                  <c:v>2.905707</c:v>
                </c:pt>
                <c:pt idx="36865">
                  <c:v>2.9071009999999999</c:v>
                </c:pt>
                <c:pt idx="36866">
                  <c:v>2.903327</c:v>
                </c:pt>
                <c:pt idx="36867">
                  <c:v>2.8507020000000001</c:v>
                </c:pt>
                <c:pt idx="36868">
                  <c:v>2.8277429999999999</c:v>
                </c:pt>
                <c:pt idx="36869">
                  <c:v>2.8506779999999998</c:v>
                </c:pt>
                <c:pt idx="36870">
                  <c:v>2.8612799999999998</c:v>
                </c:pt>
                <c:pt idx="36871">
                  <c:v>2.8704149999999999</c:v>
                </c:pt>
                <c:pt idx="36872">
                  <c:v>2.8714490000000001</c:v>
                </c:pt>
                <c:pt idx="36873">
                  <c:v>2.8686600000000002</c:v>
                </c:pt>
                <c:pt idx="36874">
                  <c:v>2.8983500000000002</c:v>
                </c:pt>
                <c:pt idx="36875">
                  <c:v>2.8930609999999999</c:v>
                </c:pt>
                <c:pt idx="36876">
                  <c:v>2.8334649999999999</c:v>
                </c:pt>
                <c:pt idx="36877">
                  <c:v>2.795385</c:v>
                </c:pt>
                <c:pt idx="36878">
                  <c:v>2.7972839999999999</c:v>
                </c:pt>
                <c:pt idx="36879">
                  <c:v>2.827334</c:v>
                </c:pt>
                <c:pt idx="36880">
                  <c:v>2.880728</c:v>
                </c:pt>
                <c:pt idx="36881">
                  <c:v>2.8649339999999999</c:v>
                </c:pt>
                <c:pt idx="36882">
                  <c:v>2.8449559999999998</c:v>
                </c:pt>
                <c:pt idx="36883">
                  <c:v>2.858034</c:v>
                </c:pt>
                <c:pt idx="36884">
                  <c:v>2.8820510000000001</c:v>
                </c:pt>
                <c:pt idx="36885">
                  <c:v>2.8610630000000001</c:v>
                </c:pt>
                <c:pt idx="36886">
                  <c:v>2.8467829999999998</c:v>
                </c:pt>
                <c:pt idx="36887">
                  <c:v>2.8757999999999999</c:v>
                </c:pt>
                <c:pt idx="36888">
                  <c:v>2.8962829999999999</c:v>
                </c:pt>
                <c:pt idx="36889">
                  <c:v>2.9063319999999999</c:v>
                </c:pt>
                <c:pt idx="36890">
                  <c:v>2.8124769999999999</c:v>
                </c:pt>
                <c:pt idx="36891">
                  <c:v>2.8081740000000002</c:v>
                </c:pt>
                <c:pt idx="36892">
                  <c:v>2.8230550000000001</c:v>
                </c:pt>
                <c:pt idx="36893">
                  <c:v>2.8590200000000001</c:v>
                </c:pt>
                <c:pt idx="36894">
                  <c:v>2.9320309999999998</c:v>
                </c:pt>
                <c:pt idx="36895">
                  <c:v>2.943378</c:v>
                </c:pt>
                <c:pt idx="36896">
                  <c:v>2.95838</c:v>
                </c:pt>
                <c:pt idx="36897">
                  <c:v>2.940229</c:v>
                </c:pt>
                <c:pt idx="36898">
                  <c:v>2.8818820000000001</c:v>
                </c:pt>
                <c:pt idx="36899">
                  <c:v>2.8367819999999999</c:v>
                </c:pt>
                <c:pt idx="36900">
                  <c:v>2.7810320000000002</c:v>
                </c:pt>
                <c:pt idx="36901">
                  <c:v>2.732567</c:v>
                </c:pt>
                <c:pt idx="36902">
                  <c:v>2.7006890000000001</c:v>
                </c:pt>
                <c:pt idx="36903">
                  <c:v>2.7026119999999998</c:v>
                </c:pt>
                <c:pt idx="36904">
                  <c:v>2.8309890000000002</c:v>
                </c:pt>
                <c:pt idx="36905">
                  <c:v>2.9057309999999998</c:v>
                </c:pt>
                <c:pt idx="36906">
                  <c:v>2.896379</c:v>
                </c:pt>
                <c:pt idx="36907">
                  <c:v>2.928569</c:v>
                </c:pt>
                <c:pt idx="36908">
                  <c:v>3.0303810000000002</c:v>
                </c:pt>
                <c:pt idx="36909">
                  <c:v>3.05572</c:v>
                </c:pt>
                <c:pt idx="36910">
                  <c:v>3.0930070000000001</c:v>
                </c:pt>
                <c:pt idx="36911">
                  <c:v>3.018745</c:v>
                </c:pt>
                <c:pt idx="36912">
                  <c:v>2.8642129999999999</c:v>
                </c:pt>
                <c:pt idx="36913">
                  <c:v>2.7844699999999998</c:v>
                </c:pt>
                <c:pt idx="36914">
                  <c:v>2.7526160000000002</c:v>
                </c:pt>
                <c:pt idx="36915">
                  <c:v>2.7355480000000001</c:v>
                </c:pt>
                <c:pt idx="36916">
                  <c:v>2.7133579999999999</c:v>
                </c:pt>
                <c:pt idx="36917">
                  <c:v>2.7561260000000001</c:v>
                </c:pt>
                <c:pt idx="36918">
                  <c:v>2.8404850000000001</c:v>
                </c:pt>
                <c:pt idx="36919">
                  <c:v>2.882892</c:v>
                </c:pt>
                <c:pt idx="36920">
                  <c:v>2.8848150000000001</c:v>
                </c:pt>
                <c:pt idx="36921">
                  <c:v>2.8612069999999998</c:v>
                </c:pt>
                <c:pt idx="36922">
                  <c:v>2.8539469999999998</c:v>
                </c:pt>
                <c:pt idx="36923">
                  <c:v>2.8410129999999998</c:v>
                </c:pt>
                <c:pt idx="36924">
                  <c:v>2.8189679999999999</c:v>
                </c:pt>
                <c:pt idx="36925">
                  <c:v>2.7877399999999999</c:v>
                </c:pt>
                <c:pt idx="36926">
                  <c:v>2.8048570000000002</c:v>
                </c:pt>
                <c:pt idx="36927">
                  <c:v>2.823464</c:v>
                </c:pt>
                <c:pt idx="36928">
                  <c:v>2.8439709999999998</c:v>
                </c:pt>
                <c:pt idx="36929">
                  <c:v>2.8647420000000001</c:v>
                </c:pt>
                <c:pt idx="36930">
                  <c:v>2.9258280000000001</c:v>
                </c:pt>
                <c:pt idx="36931">
                  <c:v>2.967371</c:v>
                </c:pt>
                <c:pt idx="36932">
                  <c:v>3.004032</c:v>
                </c:pt>
                <c:pt idx="36933">
                  <c:v>2.99533</c:v>
                </c:pt>
                <c:pt idx="36934">
                  <c:v>2.930444</c:v>
                </c:pt>
                <c:pt idx="36935">
                  <c:v>2.882171</c:v>
                </c:pt>
                <c:pt idx="36936">
                  <c:v>2.8930370000000001</c:v>
                </c:pt>
                <c:pt idx="36937">
                  <c:v>2.893999</c:v>
                </c:pt>
                <c:pt idx="36938">
                  <c:v>2.8782999999999999</c:v>
                </c:pt>
                <c:pt idx="36939">
                  <c:v>2.8562789999999998</c:v>
                </c:pt>
                <c:pt idx="36940">
                  <c:v>2.850606</c:v>
                </c:pt>
                <c:pt idx="36941">
                  <c:v>2.8788049999999998</c:v>
                </c:pt>
                <c:pt idx="36942">
                  <c:v>2.8904890000000001</c:v>
                </c:pt>
                <c:pt idx="36943">
                  <c:v>2.8858489999999999</c:v>
                </c:pt>
                <c:pt idx="36944">
                  <c:v>2.826301</c:v>
                </c:pt>
                <c:pt idx="36945">
                  <c:v>2.7994479999999999</c:v>
                </c:pt>
                <c:pt idx="36946">
                  <c:v>2.8012990000000002</c:v>
                </c:pt>
                <c:pt idx="36947">
                  <c:v>2.8143280000000002</c:v>
                </c:pt>
                <c:pt idx="36948">
                  <c:v>2.8253870000000001</c:v>
                </c:pt>
                <c:pt idx="36949">
                  <c:v>2.8385609999999999</c:v>
                </c:pt>
                <c:pt idx="36950">
                  <c:v>2.842889</c:v>
                </c:pt>
                <c:pt idx="36951">
                  <c:v>2.8690690000000001</c:v>
                </c:pt>
                <c:pt idx="36952">
                  <c:v>2.8290890000000002</c:v>
                </c:pt>
                <c:pt idx="36953">
                  <c:v>2.842095</c:v>
                </c:pt>
                <c:pt idx="36954">
                  <c:v>2.8746459999999998</c:v>
                </c:pt>
                <c:pt idx="36955">
                  <c:v>2.9176069999999998</c:v>
                </c:pt>
                <c:pt idx="36956">
                  <c:v>2.9507829999999999</c:v>
                </c:pt>
                <c:pt idx="36957">
                  <c:v>2.9684279999999998</c:v>
                </c:pt>
                <c:pt idx="36958">
                  <c:v>3.0173030000000001</c:v>
                </c:pt>
                <c:pt idx="36959">
                  <c:v>3.0472570000000001</c:v>
                </c:pt>
                <c:pt idx="36960">
                  <c:v>3.014081</c:v>
                </c:pt>
                <c:pt idx="36961">
                  <c:v>2.9512390000000002</c:v>
                </c:pt>
                <c:pt idx="36962">
                  <c:v>2.7861769999999999</c:v>
                </c:pt>
                <c:pt idx="36963">
                  <c:v>2.8263729999999998</c:v>
                </c:pt>
                <c:pt idx="36964">
                  <c:v>2.888277</c:v>
                </c:pt>
                <c:pt idx="36965">
                  <c:v>2.9750640000000002</c:v>
                </c:pt>
                <c:pt idx="36966">
                  <c:v>3.056441</c:v>
                </c:pt>
                <c:pt idx="36967">
                  <c:v>3.015139</c:v>
                </c:pt>
                <c:pt idx="36968">
                  <c:v>2.9371999999999998</c:v>
                </c:pt>
                <c:pt idx="36969">
                  <c:v>2.9144809999999999</c:v>
                </c:pt>
                <c:pt idx="36970">
                  <c:v>2.922174</c:v>
                </c:pt>
                <c:pt idx="36971">
                  <c:v>2.85527</c:v>
                </c:pt>
                <c:pt idx="36972">
                  <c:v>2.823296</c:v>
                </c:pt>
                <c:pt idx="36973">
                  <c:v>2.7957689999999999</c:v>
                </c:pt>
                <c:pt idx="36974">
                  <c:v>2.7859129999999999</c:v>
                </c:pt>
                <c:pt idx="36975">
                  <c:v>2.8153619999999999</c:v>
                </c:pt>
                <c:pt idx="36976">
                  <c:v>2.812862</c:v>
                </c:pt>
                <c:pt idx="36977">
                  <c:v>2.7477360000000002</c:v>
                </c:pt>
                <c:pt idx="36978">
                  <c:v>2.7346339999999998</c:v>
                </c:pt>
                <c:pt idx="36979">
                  <c:v>2.747808</c:v>
                </c:pt>
                <c:pt idx="36980">
                  <c:v>2.7546599999999999</c:v>
                </c:pt>
                <c:pt idx="36981">
                  <c:v>2.7170610000000002</c:v>
                </c:pt>
                <c:pt idx="36982">
                  <c:v>2.7531690000000002</c:v>
                </c:pt>
                <c:pt idx="36983">
                  <c:v>2.8057460000000001</c:v>
                </c:pt>
                <c:pt idx="36984">
                  <c:v>2.7967550000000001</c:v>
                </c:pt>
                <c:pt idx="36985">
                  <c:v>2.8329840000000002</c:v>
                </c:pt>
                <c:pt idx="36986">
                  <c:v>2.8684919999999998</c:v>
                </c:pt>
                <c:pt idx="36987">
                  <c:v>2.8444989999999999</c:v>
                </c:pt>
                <c:pt idx="36988">
                  <c:v>2.8888060000000002</c:v>
                </c:pt>
                <c:pt idx="36989">
                  <c:v>2.975641</c:v>
                </c:pt>
                <c:pt idx="36990">
                  <c:v>2.9599899999999999</c:v>
                </c:pt>
                <c:pt idx="36991">
                  <c:v>2.906428</c:v>
                </c:pt>
                <c:pt idx="36992">
                  <c:v>2.9021490000000001</c:v>
                </c:pt>
                <c:pt idx="36993">
                  <c:v>2.8818820000000001</c:v>
                </c:pt>
                <c:pt idx="36994">
                  <c:v>2.844211</c:v>
                </c:pt>
                <c:pt idx="36995">
                  <c:v>2.8595969999999999</c:v>
                </c:pt>
                <c:pt idx="36996">
                  <c:v>2.8695020000000002</c:v>
                </c:pt>
                <c:pt idx="36997">
                  <c:v>2.867963</c:v>
                </c:pt>
                <c:pt idx="36998">
                  <c:v>2.8677229999999998</c:v>
                </c:pt>
                <c:pt idx="36999">
                  <c:v>2.7778589999999999</c:v>
                </c:pt>
                <c:pt idx="37000">
                  <c:v>2.6772490000000002</c:v>
                </c:pt>
                <c:pt idx="37001">
                  <c:v>2.6568870000000002</c:v>
                </c:pt>
                <c:pt idx="37002">
                  <c:v>2.6940059999999999</c:v>
                </c:pt>
                <c:pt idx="37003">
                  <c:v>2.7798539999999998</c:v>
                </c:pt>
                <c:pt idx="37004">
                  <c:v>2.8971239999999998</c:v>
                </c:pt>
                <c:pt idx="37005">
                  <c:v>2.997277</c:v>
                </c:pt>
                <c:pt idx="37006">
                  <c:v>3.0715379999999999</c:v>
                </c:pt>
                <c:pt idx="37007">
                  <c:v>3.1388280000000002</c:v>
                </c:pt>
                <c:pt idx="37008">
                  <c:v>3.0977670000000002</c:v>
                </c:pt>
                <c:pt idx="37009">
                  <c:v>2.983886</c:v>
                </c:pt>
                <c:pt idx="37010">
                  <c:v>2.912366</c:v>
                </c:pt>
                <c:pt idx="37011">
                  <c:v>2.895778</c:v>
                </c:pt>
                <c:pt idx="37012">
                  <c:v>2.9067159999999999</c:v>
                </c:pt>
                <c:pt idx="37013">
                  <c:v>2.909986</c:v>
                </c:pt>
                <c:pt idx="37014">
                  <c:v>2.9062600000000001</c:v>
                </c:pt>
                <c:pt idx="37015">
                  <c:v>2.8902489999999998</c:v>
                </c:pt>
                <c:pt idx="37016">
                  <c:v>2.8683239999999999</c:v>
                </c:pt>
                <c:pt idx="37017">
                  <c:v>2.834835</c:v>
                </c:pt>
                <c:pt idx="37018">
                  <c:v>2.8252670000000002</c:v>
                </c:pt>
                <c:pt idx="37019">
                  <c:v>2.78423</c:v>
                </c:pt>
                <c:pt idx="37020">
                  <c:v>2.733384</c:v>
                </c:pt>
                <c:pt idx="37021">
                  <c:v>2.698645</c:v>
                </c:pt>
                <c:pt idx="37022">
                  <c:v>2.7514150000000002</c:v>
                </c:pt>
                <c:pt idx="37023">
                  <c:v>2.8000970000000001</c:v>
                </c:pt>
                <c:pt idx="37024">
                  <c:v>2.8703189999999998</c:v>
                </c:pt>
                <c:pt idx="37025">
                  <c:v>2.9751120000000002</c:v>
                </c:pt>
                <c:pt idx="37026">
                  <c:v>3.0450940000000002</c:v>
                </c:pt>
                <c:pt idx="37027">
                  <c:v>3.0246110000000002</c:v>
                </c:pt>
                <c:pt idx="37028">
                  <c:v>2.9945849999999998</c:v>
                </c:pt>
                <c:pt idx="37029">
                  <c:v>3.0198269999999998</c:v>
                </c:pt>
                <c:pt idx="37030">
                  <c:v>3.0219429999999998</c:v>
                </c:pt>
                <c:pt idx="37031">
                  <c:v>2.971794</c:v>
                </c:pt>
                <c:pt idx="37032">
                  <c:v>2.9390990000000001</c:v>
                </c:pt>
                <c:pt idx="37033">
                  <c:v>2.9222709999999998</c:v>
                </c:pt>
                <c:pt idx="37034">
                  <c:v>2.9148179999999999</c:v>
                </c:pt>
                <c:pt idx="37035">
                  <c:v>2.8989750000000001</c:v>
                </c:pt>
                <c:pt idx="37036">
                  <c:v>2.847817</c:v>
                </c:pt>
                <c:pt idx="37037">
                  <c:v>2.841278</c:v>
                </c:pt>
                <c:pt idx="37038">
                  <c:v>2.8578420000000002</c:v>
                </c:pt>
                <c:pt idx="37039">
                  <c:v>2.8379120000000002</c:v>
                </c:pt>
                <c:pt idx="37040">
                  <c:v>2.895826</c:v>
                </c:pt>
                <c:pt idx="37041">
                  <c:v>3.005763</c:v>
                </c:pt>
                <c:pt idx="37042">
                  <c:v>2.984343</c:v>
                </c:pt>
                <c:pt idx="37043">
                  <c:v>2.883734</c:v>
                </c:pt>
                <c:pt idx="37044">
                  <c:v>2.894984</c:v>
                </c:pt>
                <c:pt idx="37045">
                  <c:v>2.889383</c:v>
                </c:pt>
                <c:pt idx="37046">
                  <c:v>2.8801269999999999</c:v>
                </c:pt>
                <c:pt idx="37047">
                  <c:v>2.868131</c:v>
                </c:pt>
                <c:pt idx="37048">
                  <c:v>2.8514710000000001</c:v>
                </c:pt>
                <c:pt idx="37049">
                  <c:v>2.808751</c:v>
                </c:pt>
                <c:pt idx="37050">
                  <c:v>2.821396</c:v>
                </c:pt>
                <c:pt idx="37051">
                  <c:v>2.999393</c:v>
                </c:pt>
                <c:pt idx="37052">
                  <c:v>2.8838780000000002</c:v>
                </c:pt>
                <c:pt idx="37053">
                  <c:v>2.7287680000000001</c:v>
                </c:pt>
                <c:pt idx="37054">
                  <c:v>2.637823</c:v>
                </c:pt>
                <c:pt idx="37055">
                  <c:v>2.645492</c:v>
                </c:pt>
                <c:pt idx="37056">
                  <c:v>2.7220610000000001</c:v>
                </c:pt>
                <c:pt idx="37057">
                  <c:v>2.805145</c:v>
                </c:pt>
                <c:pt idx="37058">
                  <c:v>2.8562310000000002</c:v>
                </c:pt>
                <c:pt idx="37059">
                  <c:v>2.9128229999999999</c:v>
                </c:pt>
                <c:pt idx="37060">
                  <c:v>2.9672019999999999</c:v>
                </c:pt>
                <c:pt idx="37061">
                  <c:v>2.9880209999999998</c:v>
                </c:pt>
                <c:pt idx="37062">
                  <c:v>2.9361899999999999</c:v>
                </c:pt>
                <c:pt idx="37063">
                  <c:v>2.9066679999999998</c:v>
                </c:pt>
                <c:pt idx="37064">
                  <c:v>2.9328959999999999</c:v>
                </c:pt>
                <c:pt idx="37065">
                  <c:v>2.8741660000000002</c:v>
                </c:pt>
                <c:pt idx="37066">
                  <c:v>2.81731</c:v>
                </c:pt>
                <c:pt idx="37067">
                  <c:v>2.808246</c:v>
                </c:pt>
                <c:pt idx="37068">
                  <c:v>2.8638520000000001</c:v>
                </c:pt>
                <c:pt idx="37069">
                  <c:v>2.9231120000000002</c:v>
                </c:pt>
                <c:pt idx="37070">
                  <c:v>2.940061</c:v>
                </c:pt>
                <c:pt idx="37071">
                  <c:v>2.9159480000000002</c:v>
                </c:pt>
                <c:pt idx="37072">
                  <c:v>2.9460709999999999</c:v>
                </c:pt>
                <c:pt idx="37073">
                  <c:v>2.9900169999999999</c:v>
                </c:pt>
                <c:pt idx="37074">
                  <c:v>2.974583</c:v>
                </c:pt>
                <c:pt idx="37075">
                  <c:v>2.94095</c:v>
                </c:pt>
                <c:pt idx="37076">
                  <c:v>2.960928</c:v>
                </c:pt>
                <c:pt idx="37077">
                  <c:v>2.9313579999999999</c:v>
                </c:pt>
                <c:pt idx="37078">
                  <c:v>2.861809</c:v>
                </c:pt>
                <c:pt idx="37079">
                  <c:v>2.8298589999999999</c:v>
                </c:pt>
                <c:pt idx="37080">
                  <c:v>2.7955290000000002</c:v>
                </c:pt>
                <c:pt idx="37081">
                  <c:v>2.8195209999999999</c:v>
                </c:pt>
                <c:pt idx="37082">
                  <c:v>2.8740209999999999</c:v>
                </c:pt>
                <c:pt idx="37083">
                  <c:v>2.9236170000000001</c:v>
                </c:pt>
                <c:pt idx="37084">
                  <c:v>2.9703279999999999</c:v>
                </c:pt>
                <c:pt idx="37085">
                  <c:v>2.9710489999999998</c:v>
                </c:pt>
                <c:pt idx="37086">
                  <c:v>2.919842</c:v>
                </c:pt>
                <c:pt idx="37087">
                  <c:v>2.8858730000000001</c:v>
                </c:pt>
                <c:pt idx="37088">
                  <c:v>2.82945</c:v>
                </c:pt>
                <c:pt idx="37089">
                  <c:v>2.8230550000000001</c:v>
                </c:pt>
                <c:pt idx="37090">
                  <c:v>2.872242</c:v>
                </c:pt>
                <c:pt idx="37091">
                  <c:v>2.8835410000000001</c:v>
                </c:pt>
                <c:pt idx="37092">
                  <c:v>2.9174859999999998</c:v>
                </c:pt>
                <c:pt idx="37093">
                  <c:v>2.9397000000000002</c:v>
                </c:pt>
                <c:pt idx="37094">
                  <c:v>2.907197</c:v>
                </c:pt>
                <c:pt idx="37095">
                  <c:v>2.9023409999999998</c:v>
                </c:pt>
                <c:pt idx="37096">
                  <c:v>2.996604</c:v>
                </c:pt>
                <c:pt idx="37097">
                  <c:v>3.0864189999999998</c:v>
                </c:pt>
                <c:pt idx="37098">
                  <c:v>3.1164700000000001</c:v>
                </c:pt>
                <c:pt idx="37099">
                  <c:v>3.0132159999999999</c:v>
                </c:pt>
                <c:pt idx="37100">
                  <c:v>2.873901</c:v>
                </c:pt>
                <c:pt idx="37101">
                  <c:v>2.8210120000000001</c:v>
                </c:pt>
                <c:pt idx="37102">
                  <c:v>2.8226469999999999</c:v>
                </c:pt>
                <c:pt idx="37103">
                  <c:v>2.806467</c:v>
                </c:pt>
                <c:pt idx="37104">
                  <c:v>2.8306040000000001</c:v>
                </c:pt>
                <c:pt idx="37105">
                  <c:v>2.8422879999999999</c:v>
                </c:pt>
                <c:pt idx="37106">
                  <c:v>2.8507020000000001</c:v>
                </c:pt>
                <c:pt idx="37107">
                  <c:v>2.8797190000000001</c:v>
                </c:pt>
                <c:pt idx="37108">
                  <c:v>2.8728669999999998</c:v>
                </c:pt>
                <c:pt idx="37109">
                  <c:v>2.8386089999999999</c:v>
                </c:pt>
                <c:pt idx="37110">
                  <c:v>2.8584429999999998</c:v>
                </c:pt>
                <c:pt idx="37111">
                  <c:v>2.8180550000000002</c:v>
                </c:pt>
                <c:pt idx="37112">
                  <c:v>2.6976840000000002</c:v>
                </c:pt>
                <c:pt idx="37113">
                  <c:v>2.6970350000000001</c:v>
                </c:pt>
                <c:pt idx="37114">
                  <c:v>2.7257389999999999</c:v>
                </c:pt>
                <c:pt idx="37115">
                  <c:v>2.7347779999999999</c:v>
                </c:pt>
                <c:pt idx="37116">
                  <c:v>2.733889</c:v>
                </c:pt>
                <c:pt idx="37117">
                  <c:v>2.7515589999999999</c:v>
                </c:pt>
                <c:pt idx="37118">
                  <c:v>2.823728</c:v>
                </c:pt>
                <c:pt idx="37119">
                  <c:v>2.9299879999999998</c:v>
                </c:pt>
                <c:pt idx="37120">
                  <c:v>2.9281600000000001</c:v>
                </c:pt>
                <c:pt idx="37121">
                  <c:v>2.785552</c:v>
                </c:pt>
                <c:pt idx="37122">
                  <c:v>2.6833800000000001</c:v>
                </c:pt>
                <c:pt idx="37123">
                  <c:v>2.7419660000000001</c:v>
                </c:pt>
                <c:pt idx="37124">
                  <c:v>2.8757519999999999</c:v>
                </c:pt>
                <c:pt idx="37125">
                  <c:v>2.9744380000000001</c:v>
                </c:pt>
                <c:pt idx="37126">
                  <c:v>3.0433870000000001</c:v>
                </c:pt>
                <c:pt idx="37127">
                  <c:v>3.0674269999999999</c:v>
                </c:pt>
                <c:pt idx="37128">
                  <c:v>3.0443730000000002</c:v>
                </c:pt>
                <c:pt idx="37129">
                  <c:v>2.9603989999999998</c:v>
                </c:pt>
                <c:pt idx="37130">
                  <c:v>2.904312</c:v>
                </c:pt>
                <c:pt idx="37131">
                  <c:v>2.8693330000000001</c:v>
                </c:pt>
                <c:pt idx="37132">
                  <c:v>2.8526250000000002</c:v>
                </c:pt>
                <c:pt idx="37133">
                  <c:v>2.8283680000000002</c:v>
                </c:pt>
                <c:pt idx="37134">
                  <c:v>2.7998080000000001</c:v>
                </c:pt>
                <c:pt idx="37135">
                  <c:v>2.8060589999999999</c:v>
                </c:pt>
                <c:pt idx="37136">
                  <c:v>2.885729</c:v>
                </c:pt>
                <c:pt idx="37137">
                  <c:v>3.0169419999999998</c:v>
                </c:pt>
                <c:pt idx="37138">
                  <c:v>3.075577</c:v>
                </c:pt>
                <c:pt idx="37139">
                  <c:v>3.0112450000000002</c:v>
                </c:pt>
                <c:pt idx="37140">
                  <c:v>2.9009230000000001</c:v>
                </c:pt>
                <c:pt idx="37141">
                  <c:v>2.8854890000000002</c:v>
                </c:pt>
                <c:pt idx="37142">
                  <c:v>2.9423689999999998</c:v>
                </c:pt>
                <c:pt idx="37143">
                  <c:v>2.9390749999999999</c:v>
                </c:pt>
                <c:pt idx="37144">
                  <c:v>2.9222709999999998</c:v>
                </c:pt>
                <c:pt idx="37145">
                  <c:v>2.8882050000000001</c:v>
                </c:pt>
                <c:pt idx="37146">
                  <c:v>2.8825799999999999</c:v>
                </c:pt>
                <c:pt idx="37147">
                  <c:v>2.9075099999999998</c:v>
                </c:pt>
                <c:pt idx="37148">
                  <c:v>2.8877480000000002</c:v>
                </c:pt>
                <c:pt idx="37149">
                  <c:v>2.8676750000000002</c:v>
                </c:pt>
                <c:pt idx="37150">
                  <c:v>2.8552460000000002</c:v>
                </c:pt>
                <c:pt idx="37151">
                  <c:v>2.856592</c:v>
                </c:pt>
                <c:pt idx="37152">
                  <c:v>2.8676979999999999</c:v>
                </c:pt>
                <c:pt idx="37153">
                  <c:v>2.903759</c:v>
                </c:pt>
                <c:pt idx="37154">
                  <c:v>2.853491</c:v>
                </c:pt>
                <c:pt idx="37155">
                  <c:v>2.781609</c:v>
                </c:pt>
                <c:pt idx="37156">
                  <c:v>2.7629060000000001</c:v>
                </c:pt>
                <c:pt idx="37157">
                  <c:v>2.807429</c:v>
                </c:pt>
                <c:pt idx="37158">
                  <c:v>2.8732519999999999</c:v>
                </c:pt>
                <c:pt idx="37159">
                  <c:v>2.9473929999999999</c:v>
                </c:pt>
                <c:pt idx="37160">
                  <c:v>2.956528</c:v>
                </c:pt>
                <c:pt idx="37161">
                  <c:v>2.9095529999999998</c:v>
                </c:pt>
                <c:pt idx="37162">
                  <c:v>2.8733960000000001</c:v>
                </c:pt>
                <c:pt idx="37163">
                  <c:v>2.8553660000000001</c:v>
                </c:pt>
                <c:pt idx="37164">
                  <c:v>2.8342339999999999</c:v>
                </c:pt>
                <c:pt idx="37165">
                  <c:v>2.8104819999999999</c:v>
                </c:pt>
                <c:pt idx="37166">
                  <c:v>2.8045439999999999</c:v>
                </c:pt>
                <c:pt idx="37167">
                  <c:v>2.8908499999999999</c:v>
                </c:pt>
                <c:pt idx="37168">
                  <c:v>2.880344</c:v>
                </c:pt>
                <c:pt idx="37169">
                  <c:v>2.8948160000000001</c:v>
                </c:pt>
                <c:pt idx="37170">
                  <c:v>2.86842</c:v>
                </c:pt>
                <c:pt idx="37171">
                  <c:v>2.8471679999999999</c:v>
                </c:pt>
                <c:pt idx="37172">
                  <c:v>2.8466149999999999</c:v>
                </c:pt>
                <c:pt idx="37173">
                  <c:v>2.8750550000000001</c:v>
                </c:pt>
                <c:pt idx="37174">
                  <c:v>2.9065720000000002</c:v>
                </c:pt>
                <c:pt idx="37175">
                  <c:v>2.9054660000000001</c:v>
                </c:pt>
                <c:pt idx="37176">
                  <c:v>2.8821949999999998</c:v>
                </c:pt>
                <c:pt idx="37177">
                  <c:v>2.8540429999999999</c:v>
                </c:pt>
                <c:pt idx="37178">
                  <c:v>2.8698860000000002</c:v>
                </c:pt>
                <c:pt idx="37179">
                  <c:v>2.907654</c:v>
                </c:pt>
                <c:pt idx="37180">
                  <c:v>2.8897439999999999</c:v>
                </c:pt>
                <c:pt idx="37181">
                  <c:v>2.87907</c:v>
                </c:pt>
                <c:pt idx="37182">
                  <c:v>2.8668089999999999</c:v>
                </c:pt>
                <c:pt idx="37183">
                  <c:v>2.826902</c:v>
                </c:pt>
                <c:pt idx="37184">
                  <c:v>2.8241130000000001</c:v>
                </c:pt>
                <c:pt idx="37185">
                  <c:v>2.8522639999999999</c:v>
                </c:pt>
                <c:pt idx="37186">
                  <c:v>2.9253480000000001</c:v>
                </c:pt>
                <c:pt idx="37187">
                  <c:v>2.9703520000000001</c:v>
                </c:pt>
                <c:pt idx="37188">
                  <c:v>2.9537879999999999</c:v>
                </c:pt>
                <c:pt idx="37189">
                  <c:v>2.908471</c:v>
                </c:pt>
                <c:pt idx="37190">
                  <c:v>2.8874119999999999</c:v>
                </c:pt>
                <c:pt idx="37191">
                  <c:v>2.8191850000000001</c:v>
                </c:pt>
                <c:pt idx="37192">
                  <c:v>2.8050250000000001</c:v>
                </c:pt>
                <c:pt idx="37193">
                  <c:v>2.861809</c:v>
                </c:pt>
                <c:pt idx="37194">
                  <c:v>2.8862100000000002</c:v>
                </c:pt>
                <c:pt idx="37195">
                  <c:v>2.9166210000000001</c:v>
                </c:pt>
                <c:pt idx="37196">
                  <c:v>2.8426480000000001</c:v>
                </c:pt>
                <c:pt idx="37197">
                  <c:v>2.7859850000000002</c:v>
                </c:pt>
                <c:pt idx="37198">
                  <c:v>2.888061</c:v>
                </c:pt>
                <c:pt idx="37199">
                  <c:v>2.960928</c:v>
                </c:pt>
                <c:pt idx="37200">
                  <c:v>2.8824830000000001</c:v>
                </c:pt>
                <c:pt idx="37201">
                  <c:v>2.7407879999999998</c:v>
                </c:pt>
                <c:pt idx="37202">
                  <c:v>2.6520549999999998</c:v>
                </c:pt>
                <c:pt idx="37203">
                  <c:v>2.6928040000000002</c:v>
                </c:pt>
                <c:pt idx="37204">
                  <c:v>2.824522</c:v>
                </c:pt>
                <c:pt idx="37205">
                  <c:v>2.90787</c:v>
                </c:pt>
                <c:pt idx="37206">
                  <c:v>2.8908260000000001</c:v>
                </c:pt>
                <c:pt idx="37207">
                  <c:v>2.9207079999999999</c:v>
                </c:pt>
                <c:pt idx="37208">
                  <c:v>3.0274000000000001</c:v>
                </c:pt>
                <c:pt idx="37209">
                  <c:v>3.038843</c:v>
                </c:pt>
                <c:pt idx="37210">
                  <c:v>2.903038</c:v>
                </c:pt>
                <c:pt idx="37211">
                  <c:v>2.8190879999999998</c:v>
                </c:pt>
                <c:pt idx="37212">
                  <c:v>2.78423</c:v>
                </c:pt>
                <c:pt idx="37213">
                  <c:v>2.8051689999999998</c:v>
                </c:pt>
                <c:pt idx="37214">
                  <c:v>2.8412299999999999</c:v>
                </c:pt>
                <c:pt idx="37215">
                  <c:v>2.8494999999999999</c:v>
                </c:pt>
                <c:pt idx="37216">
                  <c:v>2.8684919999999998</c:v>
                </c:pt>
                <c:pt idx="37217">
                  <c:v>2.9493879999999999</c:v>
                </c:pt>
                <c:pt idx="37218">
                  <c:v>2.9432100000000001</c:v>
                </c:pt>
                <c:pt idx="37219">
                  <c:v>2.8995280000000001</c:v>
                </c:pt>
                <c:pt idx="37220">
                  <c:v>2.8969800000000001</c:v>
                </c:pt>
                <c:pt idx="37221">
                  <c:v>2.9335939999999998</c:v>
                </c:pt>
                <c:pt idx="37222">
                  <c:v>2.9582830000000002</c:v>
                </c:pt>
                <c:pt idx="37223">
                  <c:v>2.916188</c:v>
                </c:pt>
                <c:pt idx="37224">
                  <c:v>2.8539469999999998</c:v>
                </c:pt>
                <c:pt idx="37225">
                  <c:v>2.8391380000000002</c:v>
                </c:pt>
                <c:pt idx="37226">
                  <c:v>2.8596689999999998</c:v>
                </c:pt>
                <c:pt idx="37227">
                  <c:v>2.8761369999999999</c:v>
                </c:pt>
                <c:pt idx="37228">
                  <c:v>2.8664480000000001</c:v>
                </c:pt>
                <c:pt idx="37229">
                  <c:v>2.8400280000000002</c:v>
                </c:pt>
                <c:pt idx="37230">
                  <c:v>2.842768</c:v>
                </c:pt>
                <c:pt idx="37231">
                  <c:v>2.8587069999999999</c:v>
                </c:pt>
                <c:pt idx="37232">
                  <c:v>2.835099</c:v>
                </c:pt>
                <c:pt idx="37233">
                  <c:v>2.8137279999999998</c:v>
                </c:pt>
                <c:pt idx="37234">
                  <c:v>2.8294980000000001</c:v>
                </c:pt>
                <c:pt idx="37235">
                  <c:v>2.9344830000000002</c:v>
                </c:pt>
                <c:pt idx="37236">
                  <c:v>2.9907859999999999</c:v>
                </c:pt>
                <c:pt idx="37237">
                  <c:v>2.9870839999999999</c:v>
                </c:pt>
                <c:pt idx="37238">
                  <c:v>2.9366469999999998</c:v>
                </c:pt>
                <c:pt idx="37239">
                  <c:v>2.8687559999999999</c:v>
                </c:pt>
                <c:pt idx="37240">
                  <c:v>2.8065869999999999</c:v>
                </c:pt>
                <c:pt idx="37241">
                  <c:v>2.8076210000000001</c:v>
                </c:pt>
                <c:pt idx="37242">
                  <c:v>2.8298350000000001</c:v>
                </c:pt>
                <c:pt idx="37243">
                  <c:v>2.826349</c:v>
                </c:pt>
                <c:pt idx="37244">
                  <c:v>2.8350270000000002</c:v>
                </c:pt>
                <c:pt idx="37245">
                  <c:v>2.8305560000000001</c:v>
                </c:pt>
                <c:pt idx="37246">
                  <c:v>2.8299789999999998</c:v>
                </c:pt>
                <c:pt idx="37247">
                  <c:v>2.8615439999999999</c:v>
                </c:pt>
                <c:pt idx="37248">
                  <c:v>2.8860649999999999</c:v>
                </c:pt>
                <c:pt idx="37249">
                  <c:v>2.8694289999999998</c:v>
                </c:pt>
                <c:pt idx="37250">
                  <c:v>2.838489</c:v>
                </c:pt>
                <c:pt idx="37251">
                  <c:v>2.8280319999999999</c:v>
                </c:pt>
                <c:pt idx="37252">
                  <c:v>2.7799269999999998</c:v>
                </c:pt>
                <c:pt idx="37253">
                  <c:v>2.8176220000000001</c:v>
                </c:pt>
                <c:pt idx="37254">
                  <c:v>2.8731559999999998</c:v>
                </c:pt>
                <c:pt idx="37255">
                  <c:v>2.8582510000000001</c:v>
                </c:pt>
                <c:pt idx="37256">
                  <c:v>2.8388019999999998</c:v>
                </c:pt>
                <c:pt idx="37257">
                  <c:v>2.8493560000000002</c:v>
                </c:pt>
                <c:pt idx="37258">
                  <c:v>2.8309890000000002</c:v>
                </c:pt>
                <c:pt idx="37259">
                  <c:v>2.7965870000000002</c:v>
                </c:pt>
                <c:pt idx="37260">
                  <c:v>2.7654540000000001</c:v>
                </c:pt>
                <c:pt idx="37261">
                  <c:v>2.7567270000000001</c:v>
                </c:pt>
                <c:pt idx="37262">
                  <c:v>2.774181</c:v>
                </c:pt>
                <c:pt idx="37263">
                  <c:v>2.7994949999999998</c:v>
                </c:pt>
                <c:pt idx="37264">
                  <c:v>2.8640439999999998</c:v>
                </c:pt>
                <c:pt idx="37265">
                  <c:v>3.0052099999999999</c:v>
                </c:pt>
                <c:pt idx="37266">
                  <c:v>3.0944729999999998</c:v>
                </c:pt>
                <c:pt idx="37267">
                  <c:v>3.0839430000000001</c:v>
                </c:pt>
                <c:pt idx="37268">
                  <c:v>3.1093060000000001</c:v>
                </c:pt>
                <c:pt idx="37269">
                  <c:v>3.0555029999999999</c:v>
                </c:pt>
                <c:pt idx="37270">
                  <c:v>2.9032300000000002</c:v>
                </c:pt>
                <c:pt idx="37271">
                  <c:v>2.851038</c:v>
                </c:pt>
                <c:pt idx="37272">
                  <c:v>2.7624010000000001</c:v>
                </c:pt>
                <c:pt idx="37273">
                  <c:v>2.6799900000000001</c:v>
                </c:pt>
                <c:pt idx="37274">
                  <c:v>2.6993909999999999</c:v>
                </c:pt>
                <c:pt idx="37275">
                  <c:v>2.731894</c:v>
                </c:pt>
                <c:pt idx="37276">
                  <c:v>2.7576649999999998</c:v>
                </c:pt>
                <c:pt idx="37277">
                  <c:v>2.81392</c:v>
                </c:pt>
                <c:pt idx="37278">
                  <c:v>2.889167</c:v>
                </c:pt>
                <c:pt idx="37279">
                  <c:v>2.9773230000000002</c:v>
                </c:pt>
                <c:pt idx="37280">
                  <c:v>3.003768</c:v>
                </c:pt>
                <c:pt idx="37281">
                  <c:v>2.97302</c:v>
                </c:pt>
                <c:pt idx="37282">
                  <c:v>2.8950089999999999</c:v>
                </c:pt>
                <c:pt idx="37283">
                  <c:v>2.8115640000000002</c:v>
                </c:pt>
                <c:pt idx="37284">
                  <c:v>2.779325</c:v>
                </c:pt>
                <c:pt idx="37285">
                  <c:v>2.820627</c:v>
                </c:pt>
                <c:pt idx="37286">
                  <c:v>2.8443550000000002</c:v>
                </c:pt>
                <c:pt idx="37287">
                  <c:v>2.7775460000000001</c:v>
                </c:pt>
                <c:pt idx="37288">
                  <c:v>2.730067</c:v>
                </c:pt>
                <c:pt idx="37289">
                  <c:v>2.8017789999999998</c:v>
                </c:pt>
                <c:pt idx="37290">
                  <c:v>2.853539</c:v>
                </c:pt>
                <c:pt idx="37291">
                  <c:v>2.9167169999999998</c:v>
                </c:pt>
                <c:pt idx="37292">
                  <c:v>2.9334500000000001</c:v>
                </c:pt>
                <c:pt idx="37293">
                  <c:v>2.8809450000000001</c:v>
                </c:pt>
                <c:pt idx="37294">
                  <c:v>2.8795989999999998</c:v>
                </c:pt>
                <c:pt idx="37295">
                  <c:v>2.9365510000000001</c:v>
                </c:pt>
                <c:pt idx="37296">
                  <c:v>3.029131</c:v>
                </c:pt>
                <c:pt idx="37297">
                  <c:v>3.0319189999999998</c:v>
                </c:pt>
                <c:pt idx="37298">
                  <c:v>2.950542</c:v>
                </c:pt>
                <c:pt idx="37299">
                  <c:v>2.9073410000000002</c:v>
                </c:pt>
                <c:pt idx="37300">
                  <c:v>2.8880370000000002</c:v>
                </c:pt>
                <c:pt idx="37301">
                  <c:v>2.8355320000000002</c:v>
                </c:pt>
                <c:pt idx="37302">
                  <c:v>2.8627940000000001</c:v>
                </c:pt>
                <c:pt idx="37303">
                  <c:v>2.9383300000000001</c:v>
                </c:pt>
                <c:pt idx="37304">
                  <c:v>2.9257810000000002</c:v>
                </c:pt>
                <c:pt idx="37305">
                  <c:v>2.8624100000000001</c:v>
                </c:pt>
                <c:pt idx="37306">
                  <c:v>2.777498</c:v>
                </c:pt>
                <c:pt idx="37307">
                  <c:v>2.7552129999999999</c:v>
                </c:pt>
                <c:pt idx="37308">
                  <c:v>2.7699980000000002</c:v>
                </c:pt>
                <c:pt idx="37309">
                  <c:v>2.8192569999999999</c:v>
                </c:pt>
                <c:pt idx="37310">
                  <c:v>2.8392590000000002</c:v>
                </c:pt>
                <c:pt idx="37311">
                  <c:v>2.8708</c:v>
                </c:pt>
                <c:pt idx="37312">
                  <c:v>2.9120529999999998</c:v>
                </c:pt>
                <c:pt idx="37313">
                  <c:v>2.963813</c:v>
                </c:pt>
                <c:pt idx="37314">
                  <c:v>2.9987680000000001</c:v>
                </c:pt>
                <c:pt idx="37315">
                  <c:v>2.9875409999999998</c:v>
                </c:pt>
                <c:pt idx="37316">
                  <c:v>2.9410219999999998</c:v>
                </c:pt>
                <c:pt idx="37317">
                  <c:v>2.8955609999999998</c:v>
                </c:pt>
                <c:pt idx="37318">
                  <c:v>2.8292579999999998</c:v>
                </c:pt>
                <c:pt idx="37319">
                  <c:v>2.7700459999999998</c:v>
                </c:pt>
                <c:pt idx="37320">
                  <c:v>2.7902399999999998</c:v>
                </c:pt>
                <c:pt idx="37321">
                  <c:v>2.9087839999999998</c:v>
                </c:pt>
                <c:pt idx="37322">
                  <c:v>2.9374880000000001</c:v>
                </c:pt>
                <c:pt idx="37323">
                  <c:v>2.9305880000000002</c:v>
                </c:pt>
                <c:pt idx="37324">
                  <c:v>2.8915229999999998</c:v>
                </c:pt>
                <c:pt idx="37325">
                  <c:v>2.8550770000000001</c:v>
                </c:pt>
                <c:pt idx="37326">
                  <c:v>2.814136</c:v>
                </c:pt>
                <c:pt idx="37327">
                  <c:v>2.7891339999999998</c:v>
                </c:pt>
                <c:pt idx="37328">
                  <c:v>2.765911</c:v>
                </c:pt>
                <c:pt idx="37329">
                  <c:v>2.8112509999999999</c:v>
                </c:pt>
                <c:pt idx="37330">
                  <c:v>2.7961779999999998</c:v>
                </c:pt>
                <c:pt idx="37331">
                  <c:v>2.733673</c:v>
                </c:pt>
                <c:pt idx="37332">
                  <c:v>2.7451159999999999</c:v>
                </c:pt>
                <c:pt idx="37333">
                  <c:v>2.7831959999999998</c:v>
                </c:pt>
                <c:pt idx="37334">
                  <c:v>2.815242</c:v>
                </c:pt>
                <c:pt idx="37335">
                  <c:v>2.8182230000000001</c:v>
                </c:pt>
                <c:pt idx="37336">
                  <c:v>2.7996880000000002</c:v>
                </c:pt>
                <c:pt idx="37337">
                  <c:v>2.8279839999999998</c:v>
                </c:pt>
                <c:pt idx="37338">
                  <c:v>2.8403160000000001</c:v>
                </c:pt>
                <c:pt idx="37339">
                  <c:v>2.8298830000000001</c:v>
                </c:pt>
                <c:pt idx="37340">
                  <c:v>2.8100969999999998</c:v>
                </c:pt>
                <c:pt idx="37341">
                  <c:v>2.7451159999999999</c:v>
                </c:pt>
                <c:pt idx="37342">
                  <c:v>2.6839569999999999</c:v>
                </c:pt>
                <c:pt idx="37343">
                  <c:v>2.7378800000000001</c:v>
                </c:pt>
                <c:pt idx="37344">
                  <c:v>2.8664719999999999</c:v>
                </c:pt>
                <c:pt idx="37345">
                  <c:v>2.9122940000000002</c:v>
                </c:pt>
                <c:pt idx="37346">
                  <c:v>2.9318870000000001</c:v>
                </c:pt>
                <c:pt idx="37347">
                  <c:v>2.9910260000000002</c:v>
                </c:pt>
                <c:pt idx="37348">
                  <c:v>3.0017969999999998</c:v>
                </c:pt>
                <c:pt idx="37349">
                  <c:v>2.9770349999999999</c:v>
                </c:pt>
                <c:pt idx="37350">
                  <c:v>2.942393</c:v>
                </c:pt>
                <c:pt idx="37351">
                  <c:v>2.8954170000000001</c:v>
                </c:pt>
                <c:pt idx="37352">
                  <c:v>2.8764729999999998</c:v>
                </c:pt>
                <c:pt idx="37353">
                  <c:v>2.8342339999999999</c:v>
                </c:pt>
                <c:pt idx="37354">
                  <c:v>2.829113</c:v>
                </c:pt>
                <c:pt idx="37355">
                  <c:v>2.9052020000000001</c:v>
                </c:pt>
                <c:pt idx="37356">
                  <c:v>2.9654229999999999</c:v>
                </c:pt>
                <c:pt idx="37357">
                  <c:v>2.9749919999999999</c:v>
                </c:pt>
                <c:pt idx="37358">
                  <c:v>2.9259490000000001</c:v>
                </c:pt>
                <c:pt idx="37359">
                  <c:v>2.8908010000000002</c:v>
                </c:pt>
                <c:pt idx="37360">
                  <c:v>2.8628420000000001</c:v>
                </c:pt>
                <c:pt idx="37361">
                  <c:v>2.8008419999999998</c:v>
                </c:pt>
                <c:pt idx="37362">
                  <c:v>2.738264</c:v>
                </c:pt>
                <c:pt idx="37363">
                  <c:v>2.716796</c:v>
                </c:pt>
                <c:pt idx="37364">
                  <c:v>2.75353</c:v>
                </c:pt>
                <c:pt idx="37365">
                  <c:v>2.77346</c:v>
                </c:pt>
                <c:pt idx="37366">
                  <c:v>2.8048570000000002</c:v>
                </c:pt>
                <c:pt idx="37367">
                  <c:v>2.859477</c:v>
                </c:pt>
                <c:pt idx="37368">
                  <c:v>2.868636</c:v>
                </c:pt>
                <c:pt idx="37369">
                  <c:v>2.9027259999999999</c:v>
                </c:pt>
                <c:pt idx="37370">
                  <c:v>2.9638369999999998</c:v>
                </c:pt>
                <c:pt idx="37371">
                  <c:v>2.9690289999999999</c:v>
                </c:pt>
                <c:pt idx="37372">
                  <c:v>2.9160200000000001</c:v>
                </c:pt>
                <c:pt idx="37373">
                  <c:v>2.8685399999999999</c:v>
                </c:pt>
                <c:pt idx="37374">
                  <c:v>2.8786369999999999</c:v>
                </c:pt>
                <c:pt idx="37375">
                  <c:v>2.8995039999999999</c:v>
                </c:pt>
                <c:pt idx="37376">
                  <c:v>2.8778920000000001</c:v>
                </c:pt>
                <c:pt idx="37377">
                  <c:v>2.879791</c:v>
                </c:pt>
                <c:pt idx="37378">
                  <c:v>2.9372240000000001</c:v>
                </c:pt>
                <c:pt idx="37379">
                  <c:v>3.076972</c:v>
                </c:pt>
                <c:pt idx="37380">
                  <c:v>3.1474579999999999</c:v>
                </c:pt>
                <c:pt idx="37381">
                  <c:v>3.1142340000000002</c:v>
                </c:pt>
                <c:pt idx="37382">
                  <c:v>2.9402050000000002</c:v>
                </c:pt>
                <c:pt idx="37383">
                  <c:v>2.9424410000000001</c:v>
                </c:pt>
                <c:pt idx="37384">
                  <c:v>2.934123</c:v>
                </c:pt>
                <c:pt idx="37385">
                  <c:v>2.8840699999999999</c:v>
                </c:pt>
                <c:pt idx="37386">
                  <c:v>2.8160829999999999</c:v>
                </c:pt>
                <c:pt idx="37387">
                  <c:v>2.7842539999999998</c:v>
                </c:pt>
                <c:pt idx="37388">
                  <c:v>2.8007219999999999</c:v>
                </c:pt>
                <c:pt idx="37389">
                  <c:v>2.817574</c:v>
                </c:pt>
                <c:pt idx="37390">
                  <c:v>2.8318059999999998</c:v>
                </c:pt>
                <c:pt idx="37391">
                  <c:v>2.8194970000000001</c:v>
                </c:pt>
                <c:pt idx="37392">
                  <c:v>2.8297870000000001</c:v>
                </c:pt>
                <c:pt idx="37393">
                  <c:v>2.896042</c:v>
                </c:pt>
                <c:pt idx="37394">
                  <c:v>2.8966910000000001</c:v>
                </c:pt>
                <c:pt idx="37395">
                  <c:v>2.8742619999999999</c:v>
                </c:pt>
                <c:pt idx="37396">
                  <c:v>2.855486</c:v>
                </c:pt>
                <c:pt idx="37397">
                  <c:v>2.8108430000000002</c:v>
                </c:pt>
                <c:pt idx="37398">
                  <c:v>2.7448030000000001</c:v>
                </c:pt>
                <c:pt idx="37399">
                  <c:v>2.6979479999999998</c:v>
                </c:pt>
                <c:pt idx="37400">
                  <c:v>2.7279270000000002</c:v>
                </c:pt>
                <c:pt idx="37401">
                  <c:v>2.7670170000000001</c:v>
                </c:pt>
                <c:pt idx="37402">
                  <c:v>2.8426960000000001</c:v>
                </c:pt>
                <c:pt idx="37403">
                  <c:v>2.876906</c:v>
                </c:pt>
                <c:pt idx="37404">
                  <c:v>2.8463750000000001</c:v>
                </c:pt>
                <c:pt idx="37405">
                  <c:v>2.858876</c:v>
                </c:pt>
                <c:pt idx="37406">
                  <c:v>2.9215970000000002</c:v>
                </c:pt>
                <c:pt idx="37407">
                  <c:v>2.9072209999999998</c:v>
                </c:pt>
                <c:pt idx="37408">
                  <c:v>2.8421189999999998</c:v>
                </c:pt>
                <c:pt idx="37409">
                  <c:v>2.7491300000000001</c:v>
                </c:pt>
                <c:pt idx="37410">
                  <c:v>2.7420390000000001</c:v>
                </c:pt>
                <c:pt idx="37411">
                  <c:v>2.8330320000000002</c:v>
                </c:pt>
                <c:pt idx="37412">
                  <c:v>2.9481139999999999</c:v>
                </c:pt>
                <c:pt idx="37413">
                  <c:v>3.0316550000000002</c:v>
                </c:pt>
                <c:pt idx="37414">
                  <c:v>3.0641820000000002</c:v>
                </c:pt>
                <c:pt idx="37415">
                  <c:v>3.0411030000000001</c:v>
                </c:pt>
                <c:pt idx="37416">
                  <c:v>3.0092249999999998</c:v>
                </c:pt>
                <c:pt idx="37417">
                  <c:v>2.9453740000000002</c:v>
                </c:pt>
                <c:pt idx="37418">
                  <c:v>2.7920910000000001</c:v>
                </c:pt>
                <c:pt idx="37419">
                  <c:v>2.7193200000000002</c:v>
                </c:pt>
                <c:pt idx="37420">
                  <c:v>2.6933569999999998</c:v>
                </c:pt>
                <c:pt idx="37421">
                  <c:v>2.7567750000000002</c:v>
                </c:pt>
                <c:pt idx="37422">
                  <c:v>2.8106260000000001</c:v>
                </c:pt>
                <c:pt idx="37423">
                  <c:v>2.8225500000000001</c:v>
                </c:pt>
                <c:pt idx="37424">
                  <c:v>2.7929080000000002</c:v>
                </c:pt>
                <c:pt idx="37425">
                  <c:v>2.7696610000000002</c:v>
                </c:pt>
                <c:pt idx="37426">
                  <c:v>2.794591</c:v>
                </c:pt>
                <c:pt idx="37427">
                  <c:v>2.8846949999999998</c:v>
                </c:pt>
                <c:pt idx="37428">
                  <c:v>2.90388</c:v>
                </c:pt>
                <c:pt idx="37429">
                  <c:v>2.8635389999999998</c:v>
                </c:pt>
                <c:pt idx="37430">
                  <c:v>2.8554379999999999</c:v>
                </c:pt>
                <c:pt idx="37431">
                  <c:v>2.9549660000000002</c:v>
                </c:pt>
                <c:pt idx="37432">
                  <c:v>2.9994170000000002</c:v>
                </c:pt>
                <c:pt idx="37433">
                  <c:v>2.9073169999999999</c:v>
                </c:pt>
                <c:pt idx="37434">
                  <c:v>2.853154</c:v>
                </c:pt>
                <c:pt idx="37435">
                  <c:v>2.8384649999999998</c:v>
                </c:pt>
                <c:pt idx="37436">
                  <c:v>2.8847909999999999</c:v>
                </c:pt>
                <c:pt idx="37437">
                  <c:v>2.9889830000000002</c:v>
                </c:pt>
                <c:pt idx="37438">
                  <c:v>2.9702069999999998</c:v>
                </c:pt>
                <c:pt idx="37439">
                  <c:v>2.8894549999999999</c:v>
                </c:pt>
                <c:pt idx="37440">
                  <c:v>2.8706070000000001</c:v>
                </c:pt>
                <c:pt idx="37441">
                  <c:v>2.9400369999999998</c:v>
                </c:pt>
                <c:pt idx="37442">
                  <c:v>2.9204910000000002</c:v>
                </c:pt>
                <c:pt idx="37443">
                  <c:v>2.8792140000000002</c:v>
                </c:pt>
                <c:pt idx="37444">
                  <c:v>2.7832680000000001</c:v>
                </c:pt>
                <c:pt idx="37445">
                  <c:v>2.7492510000000001</c:v>
                </c:pt>
                <c:pt idx="37446">
                  <c:v>2.7732190000000001</c:v>
                </c:pt>
                <c:pt idx="37447">
                  <c:v>2.8233440000000001</c:v>
                </c:pt>
                <c:pt idx="37448">
                  <c:v>2.893446</c:v>
                </c:pt>
                <c:pt idx="37449">
                  <c:v>2.9724910000000002</c:v>
                </c:pt>
                <c:pt idx="37450">
                  <c:v>3.0241539999999998</c:v>
                </c:pt>
                <c:pt idx="37451">
                  <c:v>3.0699040000000002</c:v>
                </c:pt>
                <c:pt idx="37452">
                  <c:v>3.0296120000000002</c:v>
                </c:pt>
                <c:pt idx="37453">
                  <c:v>2.9481619999999999</c:v>
                </c:pt>
                <c:pt idx="37454">
                  <c:v>2.8999609999999998</c:v>
                </c:pt>
                <c:pt idx="37455">
                  <c:v>2.880055</c:v>
                </c:pt>
                <c:pt idx="37456">
                  <c:v>2.9025089999999998</c:v>
                </c:pt>
                <c:pt idx="37457">
                  <c:v>2.862962</c:v>
                </c:pt>
                <c:pt idx="37458">
                  <c:v>2.8388499999999999</c:v>
                </c:pt>
                <c:pt idx="37459">
                  <c:v>2.8562789999999998</c:v>
                </c:pt>
                <c:pt idx="37460">
                  <c:v>2.862962</c:v>
                </c:pt>
                <c:pt idx="37461">
                  <c:v>2.8726029999999998</c:v>
                </c:pt>
                <c:pt idx="37462">
                  <c:v>2.848827</c:v>
                </c:pt>
                <c:pt idx="37463">
                  <c:v>2.8228629999999999</c:v>
                </c:pt>
                <c:pt idx="37464">
                  <c:v>2.7947600000000001</c:v>
                </c:pt>
                <c:pt idx="37465">
                  <c:v>2.7994479999999999</c:v>
                </c:pt>
                <c:pt idx="37466">
                  <c:v>2.807261</c:v>
                </c:pt>
                <c:pt idx="37467">
                  <c:v>2.8187760000000002</c:v>
                </c:pt>
                <c:pt idx="37468">
                  <c:v>2.8340179999999999</c:v>
                </c:pt>
                <c:pt idx="37469">
                  <c:v>2.8588040000000001</c:v>
                </c:pt>
                <c:pt idx="37470">
                  <c:v>2.8700540000000001</c:v>
                </c:pt>
                <c:pt idx="37471">
                  <c:v>2.9425849999999998</c:v>
                </c:pt>
                <c:pt idx="37472">
                  <c:v>2.9388339999999999</c:v>
                </c:pt>
                <c:pt idx="37473">
                  <c:v>2.920347</c:v>
                </c:pt>
                <c:pt idx="37474">
                  <c:v>2.8858489999999999</c:v>
                </c:pt>
                <c:pt idx="37475">
                  <c:v>2.8825319999999999</c:v>
                </c:pt>
                <c:pt idx="37476">
                  <c:v>2.8378640000000002</c:v>
                </c:pt>
                <c:pt idx="37477">
                  <c:v>2.8165399999999998</c:v>
                </c:pt>
                <c:pt idx="37478">
                  <c:v>2.8127900000000001</c:v>
                </c:pt>
                <c:pt idx="37479">
                  <c:v>2.7617039999999999</c:v>
                </c:pt>
                <c:pt idx="37480">
                  <c:v>2.7404280000000001</c:v>
                </c:pt>
                <c:pt idx="37481">
                  <c:v>2.7546599999999999</c:v>
                </c:pt>
                <c:pt idx="37482">
                  <c:v>2.768411</c:v>
                </c:pt>
                <c:pt idx="37483">
                  <c:v>2.8082699999999998</c:v>
                </c:pt>
                <c:pt idx="37484">
                  <c:v>2.8086549999999999</c:v>
                </c:pt>
                <c:pt idx="37485">
                  <c:v>2.7838210000000001</c:v>
                </c:pt>
                <c:pt idx="37486">
                  <c:v>2.7275659999999999</c:v>
                </c:pt>
                <c:pt idx="37487">
                  <c:v>2.718839</c:v>
                </c:pt>
                <c:pt idx="37488">
                  <c:v>2.7448510000000002</c:v>
                </c:pt>
                <c:pt idx="37489">
                  <c:v>2.7807919999999999</c:v>
                </c:pt>
                <c:pt idx="37490">
                  <c:v>2.8690929999999999</c:v>
                </c:pt>
                <c:pt idx="37491">
                  <c:v>2.9532349999999998</c:v>
                </c:pt>
                <c:pt idx="37492">
                  <c:v>3.0955789999999999</c:v>
                </c:pt>
                <c:pt idx="37493">
                  <c:v>3.1577000000000002</c:v>
                </c:pt>
                <c:pt idx="37494">
                  <c:v>3.083078</c:v>
                </c:pt>
                <c:pt idx="37495">
                  <c:v>2.9794870000000002</c:v>
                </c:pt>
                <c:pt idx="37496">
                  <c:v>2.9265979999999998</c:v>
                </c:pt>
                <c:pt idx="37497">
                  <c:v>2.8510629999999999</c:v>
                </c:pt>
                <c:pt idx="37498">
                  <c:v>2.8288730000000002</c:v>
                </c:pt>
                <c:pt idx="37499">
                  <c:v>2.8029090000000001</c:v>
                </c:pt>
                <c:pt idx="37500">
                  <c:v>2.7840859999999998</c:v>
                </c:pt>
                <c:pt idx="37501">
                  <c:v>2.7977650000000001</c:v>
                </c:pt>
                <c:pt idx="37502">
                  <c:v>2.8281520000000002</c:v>
                </c:pt>
                <c:pt idx="37503">
                  <c:v>2.8835169999999999</c:v>
                </c:pt>
                <c:pt idx="37504">
                  <c:v>2.8946480000000001</c:v>
                </c:pt>
                <c:pt idx="37505">
                  <c:v>2.8889990000000001</c:v>
                </c:pt>
                <c:pt idx="37506">
                  <c:v>2.9065479999999999</c:v>
                </c:pt>
                <c:pt idx="37507">
                  <c:v>2.906765</c:v>
                </c:pt>
                <c:pt idx="37508">
                  <c:v>2.9152990000000001</c:v>
                </c:pt>
                <c:pt idx="37509">
                  <c:v>2.943619</c:v>
                </c:pt>
                <c:pt idx="37510">
                  <c:v>2.9977819999999999</c:v>
                </c:pt>
                <c:pt idx="37511">
                  <c:v>3.043507</c:v>
                </c:pt>
                <c:pt idx="37512">
                  <c:v>3.0214859999999999</c:v>
                </c:pt>
                <c:pt idx="37513">
                  <c:v>2.9268139999999998</c:v>
                </c:pt>
                <c:pt idx="37514">
                  <c:v>2.8393790000000001</c:v>
                </c:pt>
                <c:pt idx="37515">
                  <c:v>2.8005770000000001</c:v>
                </c:pt>
                <c:pt idx="37516">
                  <c:v>2.788653</c:v>
                </c:pt>
                <c:pt idx="37517">
                  <c:v>2.7560539999999998</c:v>
                </c:pt>
                <c:pt idx="37518">
                  <c:v>2.9216220000000002</c:v>
                </c:pt>
                <c:pt idx="37519">
                  <c:v>2.8912580000000001</c:v>
                </c:pt>
                <c:pt idx="37520">
                  <c:v>2.8371189999999999</c:v>
                </c:pt>
                <c:pt idx="37521">
                  <c:v>2.8217089999999998</c:v>
                </c:pt>
                <c:pt idx="37522">
                  <c:v>2.8714010000000001</c:v>
                </c:pt>
                <c:pt idx="37523">
                  <c:v>2.90388</c:v>
                </c:pt>
                <c:pt idx="37524">
                  <c:v>2.9442919999999999</c:v>
                </c:pt>
                <c:pt idx="37525">
                  <c:v>2.9629949999999998</c:v>
                </c:pt>
                <c:pt idx="37526">
                  <c:v>2.9197700000000002</c:v>
                </c:pt>
                <c:pt idx="37527">
                  <c:v>2.8695740000000001</c:v>
                </c:pt>
                <c:pt idx="37528">
                  <c:v>2.8626019999999999</c:v>
                </c:pt>
                <c:pt idx="37529">
                  <c:v>2.8831570000000002</c:v>
                </c:pt>
                <c:pt idx="37530">
                  <c:v>2.937945</c:v>
                </c:pt>
                <c:pt idx="37531">
                  <c:v>2.965544</c:v>
                </c:pt>
                <c:pt idx="37532">
                  <c:v>2.9546290000000002</c:v>
                </c:pt>
                <c:pt idx="37533">
                  <c:v>2.9772029999999998</c:v>
                </c:pt>
                <c:pt idx="37534">
                  <c:v>3.0363669999999998</c:v>
                </c:pt>
                <c:pt idx="37535">
                  <c:v>3.038338</c:v>
                </c:pt>
                <c:pt idx="37536">
                  <c:v>2.9781170000000001</c:v>
                </c:pt>
                <c:pt idx="37537">
                  <c:v>2.8812090000000001</c:v>
                </c:pt>
                <c:pt idx="37538">
                  <c:v>2.8259400000000001</c:v>
                </c:pt>
                <c:pt idx="37539">
                  <c:v>2.83623</c:v>
                </c:pt>
                <c:pt idx="37540">
                  <c:v>2.8603179999999999</c:v>
                </c:pt>
                <c:pt idx="37541">
                  <c:v>2.8304840000000002</c:v>
                </c:pt>
                <c:pt idx="37542">
                  <c:v>2.7946390000000001</c:v>
                </c:pt>
                <c:pt idx="37543">
                  <c:v>2.765622</c:v>
                </c:pt>
                <c:pt idx="37544">
                  <c:v>2.8166120000000001</c:v>
                </c:pt>
                <c:pt idx="37545">
                  <c:v>2.8605339999999999</c:v>
                </c:pt>
                <c:pt idx="37546">
                  <c:v>2.8778440000000001</c:v>
                </c:pt>
                <c:pt idx="37547">
                  <c:v>2.833272</c:v>
                </c:pt>
                <c:pt idx="37548">
                  <c:v>2.8401719999999999</c:v>
                </c:pt>
                <c:pt idx="37549">
                  <c:v>2.912582</c:v>
                </c:pt>
                <c:pt idx="37550">
                  <c:v>2.9457339999999999</c:v>
                </c:pt>
                <c:pt idx="37551">
                  <c:v>2.9416470000000001</c:v>
                </c:pt>
                <c:pt idx="37552">
                  <c:v>2.9151539999999998</c:v>
                </c:pt>
                <c:pt idx="37553">
                  <c:v>2.9195540000000002</c:v>
                </c:pt>
                <c:pt idx="37554">
                  <c:v>2.8611599999999999</c:v>
                </c:pt>
                <c:pt idx="37555">
                  <c:v>2.8372630000000001</c:v>
                </c:pt>
                <c:pt idx="37556">
                  <c:v>2.8539469999999998</c:v>
                </c:pt>
                <c:pt idx="37557">
                  <c:v>2.8380079999999999</c:v>
                </c:pt>
                <c:pt idx="37558">
                  <c:v>2.8305560000000001</c:v>
                </c:pt>
                <c:pt idx="37559">
                  <c:v>2.8229829999999998</c:v>
                </c:pt>
                <c:pt idx="37560">
                  <c:v>2.7760560000000001</c:v>
                </c:pt>
                <c:pt idx="37561">
                  <c:v>2.714753</c:v>
                </c:pt>
                <c:pt idx="37562">
                  <c:v>2.7612709999999998</c:v>
                </c:pt>
                <c:pt idx="37563">
                  <c:v>2.8358449999999999</c:v>
                </c:pt>
                <c:pt idx="37564">
                  <c:v>2.897268</c:v>
                </c:pt>
                <c:pt idx="37565">
                  <c:v>3.0589650000000002</c:v>
                </c:pt>
                <c:pt idx="37566">
                  <c:v>3.124692</c:v>
                </c:pt>
                <c:pt idx="37567">
                  <c:v>3.0542530000000001</c:v>
                </c:pt>
                <c:pt idx="37568">
                  <c:v>2.938787</c:v>
                </c:pt>
                <c:pt idx="37569">
                  <c:v>2.8163960000000001</c:v>
                </c:pt>
                <c:pt idx="37570">
                  <c:v>2.7896869999999998</c:v>
                </c:pt>
                <c:pt idx="37571">
                  <c:v>2.8360609999999999</c:v>
                </c:pt>
                <c:pt idx="37572">
                  <c:v>2.847264</c:v>
                </c:pt>
                <c:pt idx="37573">
                  <c:v>2.7530250000000001</c:v>
                </c:pt>
                <c:pt idx="37574">
                  <c:v>2.6684019999999999</c:v>
                </c:pt>
                <c:pt idx="37575">
                  <c:v>2.7043430000000002</c:v>
                </c:pt>
                <c:pt idx="37576">
                  <c:v>2.8538749999999999</c:v>
                </c:pt>
                <c:pt idx="37577">
                  <c:v>2.9039030000000001</c:v>
                </c:pt>
                <c:pt idx="37578">
                  <c:v>2.8960910000000002</c:v>
                </c:pt>
                <c:pt idx="37579">
                  <c:v>2.8967390000000002</c:v>
                </c:pt>
                <c:pt idx="37580">
                  <c:v>2.8961380000000001</c:v>
                </c:pt>
                <c:pt idx="37581">
                  <c:v>2.828633</c:v>
                </c:pt>
                <c:pt idx="37582">
                  <c:v>2.8244500000000001</c:v>
                </c:pt>
                <c:pt idx="37583">
                  <c:v>2.9051779999999998</c:v>
                </c:pt>
                <c:pt idx="37584">
                  <c:v>2.9362620000000001</c:v>
                </c:pt>
                <c:pt idx="37585">
                  <c:v>3.014923</c:v>
                </c:pt>
                <c:pt idx="37586">
                  <c:v>3.0786060000000002</c:v>
                </c:pt>
                <c:pt idx="37587">
                  <c:v>3.0085039999999998</c:v>
                </c:pt>
                <c:pt idx="37588">
                  <c:v>2.9649670000000001</c:v>
                </c:pt>
                <c:pt idx="37589">
                  <c:v>2.9559989999999998</c:v>
                </c:pt>
                <c:pt idx="37590">
                  <c:v>2.8982779999999999</c:v>
                </c:pt>
                <c:pt idx="37591">
                  <c:v>2.8455810000000001</c:v>
                </c:pt>
                <c:pt idx="37592">
                  <c:v>2.8576009999999998</c:v>
                </c:pt>
                <c:pt idx="37593">
                  <c:v>2.879238</c:v>
                </c:pt>
                <c:pt idx="37594">
                  <c:v>2.8703910000000001</c:v>
                </c:pt>
                <c:pt idx="37595">
                  <c:v>2.8495240000000002</c:v>
                </c:pt>
                <c:pt idx="37596">
                  <c:v>2.8534419999999998</c:v>
                </c:pt>
                <c:pt idx="37597">
                  <c:v>2.8858009999999998</c:v>
                </c:pt>
                <c:pt idx="37598">
                  <c:v>2.9022929999999998</c:v>
                </c:pt>
                <c:pt idx="37599">
                  <c:v>2.8889740000000002</c:v>
                </c:pt>
                <c:pt idx="37600">
                  <c:v>2.8955139999999999</c:v>
                </c:pt>
                <c:pt idx="37601">
                  <c:v>2.882892</c:v>
                </c:pt>
                <c:pt idx="37602">
                  <c:v>2.9032789999999999</c:v>
                </c:pt>
                <c:pt idx="37603">
                  <c:v>2.9428969999999999</c:v>
                </c:pt>
                <c:pt idx="37604">
                  <c:v>2.9235449999999998</c:v>
                </c:pt>
                <c:pt idx="37605">
                  <c:v>2.8521679999999998</c:v>
                </c:pt>
                <c:pt idx="37606">
                  <c:v>2.8553419999999998</c:v>
                </c:pt>
                <c:pt idx="37607">
                  <c:v>2.9225590000000001</c:v>
                </c:pt>
                <c:pt idx="37608">
                  <c:v>2.9726360000000001</c:v>
                </c:pt>
                <c:pt idx="37609">
                  <c:v>2.9736210000000001</c:v>
                </c:pt>
                <c:pt idx="37610">
                  <c:v>2.947489</c:v>
                </c:pt>
                <c:pt idx="37611">
                  <c:v>2.8947440000000002</c:v>
                </c:pt>
                <c:pt idx="37612">
                  <c:v>2.8765450000000001</c:v>
                </c:pt>
                <c:pt idx="37613">
                  <c:v>2.9049849999999999</c:v>
                </c:pt>
                <c:pt idx="37614">
                  <c:v>2.891378</c:v>
                </c:pt>
                <c:pt idx="37615">
                  <c:v>2.8852720000000001</c:v>
                </c:pt>
                <c:pt idx="37616">
                  <c:v>2.8891909999999998</c:v>
                </c:pt>
                <c:pt idx="37617">
                  <c:v>2.9259010000000001</c:v>
                </c:pt>
                <c:pt idx="37618">
                  <c:v>2.8911380000000002</c:v>
                </c:pt>
                <c:pt idx="37619">
                  <c:v>2.846543</c:v>
                </c:pt>
                <c:pt idx="37620">
                  <c:v>2.8613279999999999</c:v>
                </c:pt>
                <c:pt idx="37621">
                  <c:v>2.829113</c:v>
                </c:pt>
                <c:pt idx="37622">
                  <c:v>2.7794940000000001</c:v>
                </c:pt>
                <c:pt idx="37623">
                  <c:v>2.7754310000000002</c:v>
                </c:pt>
                <c:pt idx="37624">
                  <c:v>2.7760319999999998</c:v>
                </c:pt>
                <c:pt idx="37625">
                  <c:v>2.753193</c:v>
                </c:pt>
                <c:pt idx="37626">
                  <c:v>2.7063869999999999</c:v>
                </c:pt>
                <c:pt idx="37627">
                  <c:v>2.7342979999999999</c:v>
                </c:pt>
                <c:pt idx="37628">
                  <c:v>2.8192089999999999</c:v>
                </c:pt>
                <c:pt idx="37629">
                  <c:v>2.8777949999999999</c:v>
                </c:pt>
                <c:pt idx="37630">
                  <c:v>3.020356</c:v>
                </c:pt>
                <c:pt idx="37631">
                  <c:v>3.131904</c:v>
                </c:pt>
                <c:pt idx="37632">
                  <c:v>3.1457030000000001</c:v>
                </c:pt>
                <c:pt idx="37633">
                  <c:v>3.0662250000000002</c:v>
                </c:pt>
                <c:pt idx="37634">
                  <c:v>2.8933740000000001</c:v>
                </c:pt>
                <c:pt idx="37635">
                  <c:v>2.8043520000000002</c:v>
                </c:pt>
                <c:pt idx="37636">
                  <c:v>2.8288009999999999</c:v>
                </c:pt>
                <c:pt idx="37637">
                  <c:v>2.8231269999999999</c:v>
                </c:pt>
                <c:pt idx="37638">
                  <c:v>2.962154</c:v>
                </c:pt>
                <c:pt idx="37639">
                  <c:v>2.9607109999999999</c:v>
                </c:pt>
                <c:pt idx="37640">
                  <c:v>2.9479700000000002</c:v>
                </c:pt>
                <c:pt idx="37641">
                  <c:v>2.9462389999999998</c:v>
                </c:pt>
                <c:pt idx="37642">
                  <c:v>2.9679959999999999</c:v>
                </c:pt>
                <c:pt idx="37643">
                  <c:v>2.9973010000000002</c:v>
                </c:pt>
                <c:pt idx="37644">
                  <c:v>2.9898720000000001</c:v>
                </c:pt>
                <c:pt idx="37645">
                  <c:v>2.974583</c:v>
                </c:pt>
                <c:pt idx="37646">
                  <c:v>2.866088</c:v>
                </c:pt>
                <c:pt idx="37647">
                  <c:v>2.7437209999999999</c:v>
                </c:pt>
                <c:pt idx="37648">
                  <c:v>2.70242</c:v>
                </c:pt>
                <c:pt idx="37649">
                  <c:v>2.6665990000000002</c:v>
                </c:pt>
                <c:pt idx="37650">
                  <c:v>2.687948</c:v>
                </c:pt>
                <c:pt idx="37651">
                  <c:v>2.8187039999999999</c:v>
                </c:pt>
                <c:pt idx="37652">
                  <c:v>2.8879649999999999</c:v>
                </c:pt>
                <c:pt idx="37653">
                  <c:v>2.9873959999999999</c:v>
                </c:pt>
                <c:pt idx="37654">
                  <c:v>3.0869239999999998</c:v>
                </c:pt>
                <c:pt idx="37655">
                  <c:v>3.0978150000000002</c:v>
                </c:pt>
                <c:pt idx="37656">
                  <c:v>3.0697830000000002</c:v>
                </c:pt>
                <c:pt idx="37657">
                  <c:v>3.065696</c:v>
                </c:pt>
                <c:pt idx="37658">
                  <c:v>3.0739899999999998</c:v>
                </c:pt>
                <c:pt idx="37659">
                  <c:v>3.036054</c:v>
                </c:pt>
                <c:pt idx="37660">
                  <c:v>2.8548610000000001</c:v>
                </c:pt>
                <c:pt idx="37661">
                  <c:v>2.7353550000000002</c:v>
                </c:pt>
                <c:pt idx="37662">
                  <c:v>2.6961930000000001</c:v>
                </c:pt>
                <c:pt idx="37663">
                  <c:v>2.6659980000000001</c:v>
                </c:pt>
                <c:pt idx="37664">
                  <c:v>2.6952560000000001</c:v>
                </c:pt>
                <c:pt idx="37665">
                  <c:v>2.7686030000000001</c:v>
                </c:pt>
                <c:pt idx="37666">
                  <c:v>2.836951</c:v>
                </c:pt>
                <c:pt idx="37667">
                  <c:v>2.9481619999999999</c:v>
                </c:pt>
                <c:pt idx="37668">
                  <c:v>3.061706</c:v>
                </c:pt>
                <c:pt idx="37669">
                  <c:v>3.0592060000000001</c:v>
                </c:pt>
                <c:pt idx="37670">
                  <c:v>2.9830450000000002</c:v>
                </c:pt>
                <c:pt idx="37671">
                  <c:v>2.9128229999999999</c:v>
                </c:pt>
                <c:pt idx="37672">
                  <c:v>2.8719779999999999</c:v>
                </c:pt>
                <c:pt idx="37673">
                  <c:v>2.8675299999999999</c:v>
                </c:pt>
                <c:pt idx="37674">
                  <c:v>2.8458459999999999</c:v>
                </c:pt>
                <c:pt idx="37675">
                  <c:v>2.839331</c:v>
                </c:pt>
                <c:pt idx="37676">
                  <c:v>2.8482259999999999</c:v>
                </c:pt>
                <c:pt idx="37677">
                  <c:v>2.84599</c:v>
                </c:pt>
                <c:pt idx="37678">
                  <c:v>2.8512550000000001</c:v>
                </c:pt>
                <c:pt idx="37679">
                  <c:v>2.860919</c:v>
                </c:pt>
                <c:pt idx="37680">
                  <c:v>2.9146019999999999</c:v>
                </c:pt>
                <c:pt idx="37681">
                  <c:v>2.9504220000000001</c:v>
                </c:pt>
                <c:pt idx="37682">
                  <c:v>2.9612159999999998</c:v>
                </c:pt>
                <c:pt idx="37683">
                  <c:v>2.9535710000000002</c:v>
                </c:pt>
                <c:pt idx="37684">
                  <c:v>2.9250349999999998</c:v>
                </c:pt>
                <c:pt idx="37685">
                  <c:v>2.8839980000000001</c:v>
                </c:pt>
                <c:pt idx="37686">
                  <c:v>2.9079899999999999</c:v>
                </c:pt>
                <c:pt idx="37687">
                  <c:v>2.9547249999999998</c:v>
                </c:pt>
                <c:pt idx="37688">
                  <c:v>2.9488590000000001</c:v>
                </c:pt>
                <c:pt idx="37689">
                  <c:v>2.9165489999999998</c:v>
                </c:pt>
                <c:pt idx="37690">
                  <c:v>2.9115000000000002</c:v>
                </c:pt>
                <c:pt idx="37691">
                  <c:v>2.8875799999999998</c:v>
                </c:pt>
                <c:pt idx="37692">
                  <c:v>2.8244020000000001</c:v>
                </c:pt>
                <c:pt idx="37693">
                  <c:v>2.7964899999999999</c:v>
                </c:pt>
                <c:pt idx="37694">
                  <c:v>2.841831</c:v>
                </c:pt>
                <c:pt idx="37695">
                  <c:v>2.9024610000000002</c:v>
                </c:pt>
                <c:pt idx="37696">
                  <c:v>2.9654470000000002</c:v>
                </c:pt>
                <c:pt idx="37697">
                  <c:v>2.899216</c:v>
                </c:pt>
                <c:pt idx="37698">
                  <c:v>2.8018999999999998</c:v>
                </c:pt>
                <c:pt idx="37699">
                  <c:v>2.8081499999999999</c:v>
                </c:pt>
                <c:pt idx="37700">
                  <c:v>2.827407</c:v>
                </c:pt>
                <c:pt idx="37701">
                  <c:v>2.8153619999999999</c:v>
                </c:pt>
                <c:pt idx="37702">
                  <c:v>2.8079100000000001</c:v>
                </c:pt>
                <c:pt idx="37703">
                  <c:v>2.8411580000000001</c:v>
                </c:pt>
                <c:pt idx="37704">
                  <c:v>2.8675299999999999</c:v>
                </c:pt>
                <c:pt idx="37705">
                  <c:v>2.8607269999999998</c:v>
                </c:pt>
                <c:pt idx="37706">
                  <c:v>2.8299310000000002</c:v>
                </c:pt>
                <c:pt idx="37707">
                  <c:v>2.789447</c:v>
                </c:pt>
                <c:pt idx="37708">
                  <c:v>2.8735889999999999</c:v>
                </c:pt>
                <c:pt idx="37709">
                  <c:v>2.944388</c:v>
                </c:pt>
                <c:pt idx="37710">
                  <c:v>2.9617209999999998</c:v>
                </c:pt>
                <c:pt idx="37711">
                  <c:v>2.984728</c:v>
                </c:pt>
                <c:pt idx="37712">
                  <c:v>2.920588</c:v>
                </c:pt>
                <c:pt idx="37713">
                  <c:v>2.8541400000000001</c:v>
                </c:pt>
                <c:pt idx="37714">
                  <c:v>2.8805360000000002</c:v>
                </c:pt>
                <c:pt idx="37715">
                  <c:v>2.91465</c:v>
                </c:pt>
                <c:pt idx="37716">
                  <c:v>2.9028939999999999</c:v>
                </c:pt>
                <c:pt idx="37717">
                  <c:v>2.8591880000000001</c:v>
                </c:pt>
                <c:pt idx="37718">
                  <c:v>2.8464230000000001</c:v>
                </c:pt>
                <c:pt idx="37719">
                  <c:v>2.864525</c:v>
                </c:pt>
                <c:pt idx="37720">
                  <c:v>2.871785</c:v>
                </c:pt>
                <c:pt idx="37721">
                  <c:v>2.864357</c:v>
                </c:pt>
                <c:pt idx="37722">
                  <c:v>2.867747</c:v>
                </c:pt>
                <c:pt idx="37723">
                  <c:v>2.8110110000000001</c:v>
                </c:pt>
                <c:pt idx="37724">
                  <c:v>2.773844</c:v>
                </c:pt>
                <c:pt idx="37725">
                  <c:v>2.7525200000000001</c:v>
                </c:pt>
                <c:pt idx="37726">
                  <c:v>2.7610070000000002</c:v>
                </c:pt>
                <c:pt idx="37727">
                  <c:v>2.875896</c:v>
                </c:pt>
                <c:pt idx="37728">
                  <c:v>2.9405410000000001</c:v>
                </c:pt>
                <c:pt idx="37729">
                  <c:v>2.9352040000000001</c:v>
                </c:pt>
                <c:pt idx="37730">
                  <c:v>2.9679470000000001</c:v>
                </c:pt>
                <c:pt idx="37731">
                  <c:v>2.9555910000000001</c:v>
                </c:pt>
                <c:pt idx="37732">
                  <c:v>2.8948879999999999</c:v>
                </c:pt>
                <c:pt idx="37733">
                  <c:v>2.887556</c:v>
                </c:pt>
                <c:pt idx="37734">
                  <c:v>2.8892389999999999</c:v>
                </c:pt>
                <c:pt idx="37735">
                  <c:v>2.8870269999999998</c:v>
                </c:pt>
                <c:pt idx="37736">
                  <c:v>2.8858489999999999</c:v>
                </c:pt>
                <c:pt idx="37737">
                  <c:v>2.8627220000000002</c:v>
                </c:pt>
                <c:pt idx="37738">
                  <c:v>2.8646929999999999</c:v>
                </c:pt>
                <c:pt idx="37739">
                  <c:v>2.8971480000000001</c:v>
                </c:pt>
                <c:pt idx="37740">
                  <c:v>2.9656639999999999</c:v>
                </c:pt>
                <c:pt idx="37741">
                  <c:v>2.9880450000000001</c:v>
                </c:pt>
                <c:pt idx="37742">
                  <c:v>2.937897</c:v>
                </c:pt>
                <c:pt idx="37743">
                  <c:v>2.8827479999999999</c:v>
                </c:pt>
                <c:pt idx="37744">
                  <c:v>2.836903</c:v>
                </c:pt>
                <c:pt idx="37745">
                  <c:v>2.7923559999999998</c:v>
                </c:pt>
                <c:pt idx="37746">
                  <c:v>2.774181</c:v>
                </c:pt>
                <c:pt idx="37747">
                  <c:v>2.7787730000000002</c:v>
                </c:pt>
                <c:pt idx="37748">
                  <c:v>2.7968510000000002</c:v>
                </c:pt>
                <c:pt idx="37749">
                  <c:v>2.7744450000000001</c:v>
                </c:pt>
                <c:pt idx="37750">
                  <c:v>2.7753830000000002</c:v>
                </c:pt>
                <c:pt idx="37751">
                  <c:v>2.837888</c:v>
                </c:pt>
                <c:pt idx="37752">
                  <c:v>2.9157310000000001</c:v>
                </c:pt>
                <c:pt idx="37753">
                  <c:v>2.9352040000000001</c:v>
                </c:pt>
                <c:pt idx="37754">
                  <c:v>2.9538359999999999</c:v>
                </c:pt>
                <c:pt idx="37755">
                  <c:v>2.9600379999999999</c:v>
                </c:pt>
                <c:pt idx="37756">
                  <c:v>2.9860739999999999</c:v>
                </c:pt>
                <c:pt idx="37757">
                  <c:v>2.9885980000000001</c:v>
                </c:pt>
                <c:pt idx="37758">
                  <c:v>2.9466960000000002</c:v>
                </c:pt>
                <c:pt idx="37759">
                  <c:v>2.9029419999999999</c:v>
                </c:pt>
                <c:pt idx="37760">
                  <c:v>2.9058269999999999</c:v>
                </c:pt>
                <c:pt idx="37761">
                  <c:v>2.9551099999999999</c:v>
                </c:pt>
                <c:pt idx="37762">
                  <c:v>3.0046330000000001</c:v>
                </c:pt>
                <c:pt idx="37763">
                  <c:v>3.01586</c:v>
                </c:pt>
                <c:pt idx="37764">
                  <c:v>2.9987439999999999</c:v>
                </c:pt>
                <c:pt idx="37765">
                  <c:v>2.9609760000000001</c:v>
                </c:pt>
                <c:pt idx="37766">
                  <c:v>2.8974609999999998</c:v>
                </c:pt>
                <c:pt idx="37767">
                  <c:v>2.8074050000000002</c:v>
                </c:pt>
                <c:pt idx="37768">
                  <c:v>2.7803110000000002</c:v>
                </c:pt>
                <c:pt idx="37769">
                  <c:v>2.8299789999999998</c:v>
                </c:pt>
                <c:pt idx="37770">
                  <c:v>2.8999130000000002</c:v>
                </c:pt>
                <c:pt idx="37771">
                  <c:v>2.918015</c:v>
                </c:pt>
                <c:pt idx="37772">
                  <c:v>2.9285929999999998</c:v>
                </c:pt>
                <c:pt idx="37773">
                  <c:v>2.942609</c:v>
                </c:pt>
                <c:pt idx="37774">
                  <c:v>2.878349</c:v>
                </c:pt>
                <c:pt idx="37775">
                  <c:v>2.8135590000000001</c:v>
                </c:pt>
                <c:pt idx="37776">
                  <c:v>2.7753350000000001</c:v>
                </c:pt>
                <c:pt idx="37777">
                  <c:v>2.796611</c:v>
                </c:pt>
                <c:pt idx="37778">
                  <c:v>2.8213729999999999</c:v>
                </c:pt>
                <c:pt idx="37779">
                  <c:v>2.8453650000000001</c:v>
                </c:pt>
                <c:pt idx="37780">
                  <c:v>2.877459</c:v>
                </c:pt>
                <c:pt idx="37781">
                  <c:v>2.8785889999999998</c:v>
                </c:pt>
                <c:pt idx="37782">
                  <c:v>2.835099</c:v>
                </c:pt>
                <c:pt idx="37783">
                  <c:v>2.7880280000000002</c:v>
                </c:pt>
                <c:pt idx="37784">
                  <c:v>2.7522799999999998</c:v>
                </c:pt>
                <c:pt idx="37785">
                  <c:v>2.7520389999999999</c:v>
                </c:pt>
                <c:pt idx="37786">
                  <c:v>2.8092320000000002</c:v>
                </c:pt>
                <c:pt idx="37787">
                  <c:v>2.8280560000000001</c:v>
                </c:pt>
                <c:pt idx="37788">
                  <c:v>2.7954810000000001</c:v>
                </c:pt>
                <c:pt idx="37789">
                  <c:v>2.8086790000000001</c:v>
                </c:pt>
                <c:pt idx="37790">
                  <c:v>2.836109</c:v>
                </c:pt>
                <c:pt idx="37791">
                  <c:v>2.8658960000000002</c:v>
                </c:pt>
                <c:pt idx="37792">
                  <c:v>2.9227029999999998</c:v>
                </c:pt>
                <c:pt idx="37793">
                  <c:v>2.8950089999999999</c:v>
                </c:pt>
                <c:pt idx="37794">
                  <c:v>2.8157230000000002</c:v>
                </c:pt>
                <c:pt idx="37795">
                  <c:v>2.8171889999999999</c:v>
                </c:pt>
                <c:pt idx="37796">
                  <c:v>2.8842859999999999</c:v>
                </c:pt>
                <c:pt idx="37797">
                  <c:v>2.9102739999999998</c:v>
                </c:pt>
                <c:pt idx="37798">
                  <c:v>2.870463</c:v>
                </c:pt>
                <c:pt idx="37799">
                  <c:v>2.8938060000000001</c:v>
                </c:pt>
                <c:pt idx="37800">
                  <c:v>2.9704000000000002</c:v>
                </c:pt>
                <c:pt idx="37801">
                  <c:v>2.9793189999999998</c:v>
                </c:pt>
                <c:pt idx="37802">
                  <c:v>2.8532259999999998</c:v>
                </c:pt>
                <c:pt idx="37803">
                  <c:v>2.7576170000000002</c:v>
                </c:pt>
                <c:pt idx="37804">
                  <c:v>2.8358449999999999</c:v>
                </c:pt>
                <c:pt idx="37805">
                  <c:v>2.8644769999999999</c:v>
                </c:pt>
                <c:pt idx="37806">
                  <c:v>2.834835</c:v>
                </c:pt>
                <c:pt idx="37807">
                  <c:v>2.8113229999999998</c:v>
                </c:pt>
                <c:pt idx="37808">
                  <c:v>2.755862</c:v>
                </c:pt>
                <c:pt idx="37809">
                  <c:v>2.8667129999999998</c:v>
                </c:pt>
                <c:pt idx="37810">
                  <c:v>3.0935600000000001</c:v>
                </c:pt>
                <c:pt idx="37811">
                  <c:v>3.1147149999999999</c:v>
                </c:pt>
                <c:pt idx="37812">
                  <c:v>3.0994009999999999</c:v>
                </c:pt>
                <c:pt idx="37813">
                  <c:v>3.089737</c:v>
                </c:pt>
                <c:pt idx="37814">
                  <c:v>3.034011</c:v>
                </c:pt>
                <c:pt idx="37815">
                  <c:v>2.993382</c:v>
                </c:pt>
                <c:pt idx="37816">
                  <c:v>2.9713129999999999</c:v>
                </c:pt>
                <c:pt idx="37817">
                  <c:v>2.9248669999999999</c:v>
                </c:pt>
                <c:pt idx="37818">
                  <c:v>2.8745500000000002</c:v>
                </c:pt>
                <c:pt idx="37819">
                  <c:v>2.834571</c:v>
                </c:pt>
                <c:pt idx="37820">
                  <c:v>2.797428</c:v>
                </c:pt>
                <c:pt idx="37821">
                  <c:v>2.7758150000000001</c:v>
                </c:pt>
                <c:pt idx="37822">
                  <c:v>2.81291</c:v>
                </c:pt>
                <c:pt idx="37823">
                  <c:v>2.8414459999999999</c:v>
                </c:pt>
                <c:pt idx="37824">
                  <c:v>2.8589000000000002</c:v>
                </c:pt>
                <c:pt idx="37825">
                  <c:v>2.8810169999999999</c:v>
                </c:pt>
                <c:pt idx="37826">
                  <c:v>2.8866179999999999</c:v>
                </c:pt>
                <c:pt idx="37827">
                  <c:v>2.8816419999999998</c:v>
                </c:pt>
                <c:pt idx="37828">
                  <c:v>2.9122699999999999</c:v>
                </c:pt>
                <c:pt idx="37829">
                  <c:v>2.935829</c:v>
                </c:pt>
                <c:pt idx="37830">
                  <c:v>2.8894549999999999</c:v>
                </c:pt>
                <c:pt idx="37831">
                  <c:v>2.8356530000000002</c:v>
                </c:pt>
                <c:pt idx="37832">
                  <c:v>2.8601019999999999</c:v>
                </c:pt>
                <c:pt idx="37833">
                  <c:v>2.8861620000000001</c:v>
                </c:pt>
                <c:pt idx="37834">
                  <c:v>2.9401570000000001</c:v>
                </c:pt>
                <c:pt idx="37835">
                  <c:v>3.0016039999999999</c:v>
                </c:pt>
                <c:pt idx="37836">
                  <c:v>2.8778679999999999</c:v>
                </c:pt>
                <c:pt idx="37837">
                  <c:v>2.9284249999999998</c:v>
                </c:pt>
                <c:pt idx="37838">
                  <c:v>2.9393630000000002</c:v>
                </c:pt>
                <c:pt idx="37839">
                  <c:v>3.0009070000000002</c:v>
                </c:pt>
                <c:pt idx="37840">
                  <c:v>3.0392519999999998</c:v>
                </c:pt>
                <c:pt idx="37841">
                  <c:v>3.0337710000000002</c:v>
                </c:pt>
                <c:pt idx="37842">
                  <c:v>2.9992239999999999</c:v>
                </c:pt>
                <c:pt idx="37843">
                  <c:v>3.02163</c:v>
                </c:pt>
                <c:pt idx="37844">
                  <c:v>2.9997530000000001</c:v>
                </c:pt>
                <c:pt idx="37845">
                  <c:v>2.9660479999999998</c:v>
                </c:pt>
                <c:pt idx="37846">
                  <c:v>2.9120050000000002</c:v>
                </c:pt>
                <c:pt idx="37847">
                  <c:v>2.8120449999999999</c:v>
                </c:pt>
                <c:pt idx="37848">
                  <c:v>2.7094399999999998</c:v>
                </c:pt>
                <c:pt idx="37849">
                  <c:v>2.7435290000000001</c:v>
                </c:pt>
                <c:pt idx="37850">
                  <c:v>2.7479770000000001</c:v>
                </c:pt>
                <c:pt idx="37851">
                  <c:v>2.7374710000000002</c:v>
                </c:pt>
                <c:pt idx="37852">
                  <c:v>2.8088950000000001</c:v>
                </c:pt>
                <c:pt idx="37853">
                  <c:v>2.8453409999999999</c:v>
                </c:pt>
                <c:pt idx="37854">
                  <c:v>2.8292579999999998</c:v>
                </c:pt>
                <c:pt idx="37855">
                  <c:v>2.8160590000000001</c:v>
                </c:pt>
                <c:pt idx="37856">
                  <c:v>2.799255</c:v>
                </c:pt>
                <c:pt idx="37857">
                  <c:v>2.865294</c:v>
                </c:pt>
                <c:pt idx="37858">
                  <c:v>2.8940950000000001</c:v>
                </c:pt>
                <c:pt idx="37859">
                  <c:v>2.845701</c:v>
                </c:pt>
                <c:pt idx="37860">
                  <c:v>2.8794059999999999</c:v>
                </c:pt>
                <c:pt idx="37861">
                  <c:v>2.9020760000000001</c:v>
                </c:pt>
                <c:pt idx="37862">
                  <c:v>2.937945</c:v>
                </c:pt>
                <c:pt idx="37863">
                  <c:v>3.0573060000000001</c:v>
                </c:pt>
                <c:pt idx="37864">
                  <c:v>3.10243</c:v>
                </c:pt>
                <c:pt idx="37865">
                  <c:v>3.0508639999999998</c:v>
                </c:pt>
                <c:pt idx="37866">
                  <c:v>2.9594849999999999</c:v>
                </c:pt>
                <c:pt idx="37867">
                  <c:v>2.899143</c:v>
                </c:pt>
                <c:pt idx="37868">
                  <c:v>2.8424320000000001</c:v>
                </c:pt>
                <c:pt idx="37869">
                  <c:v>2.7988219999999999</c:v>
                </c:pt>
                <c:pt idx="37870">
                  <c:v>2.8043279999999999</c:v>
                </c:pt>
                <c:pt idx="37871">
                  <c:v>2.8138719999999999</c:v>
                </c:pt>
                <c:pt idx="37872">
                  <c:v>2.8009620000000002</c:v>
                </c:pt>
                <c:pt idx="37873">
                  <c:v>2.8169490000000001</c:v>
                </c:pt>
                <c:pt idx="37874">
                  <c:v>2.8350759999999999</c:v>
                </c:pt>
                <c:pt idx="37875">
                  <c:v>2.8852720000000001</c:v>
                </c:pt>
                <c:pt idx="37876">
                  <c:v>2.9220299999999999</c:v>
                </c:pt>
                <c:pt idx="37877">
                  <c:v>2.9191690000000001</c:v>
                </c:pt>
                <c:pt idx="37878">
                  <c:v>2.899985</c:v>
                </c:pt>
                <c:pt idx="37879">
                  <c:v>2.9176069999999998</c:v>
                </c:pt>
                <c:pt idx="37880">
                  <c:v>2.9567929999999998</c:v>
                </c:pt>
                <c:pt idx="37881">
                  <c:v>2.9392909999999999</c:v>
                </c:pt>
                <c:pt idx="37882">
                  <c:v>2.8853680000000002</c:v>
                </c:pt>
                <c:pt idx="37883">
                  <c:v>2.8522880000000002</c:v>
                </c:pt>
                <c:pt idx="37884">
                  <c:v>2.8544040000000002</c:v>
                </c:pt>
                <c:pt idx="37885">
                  <c:v>2.8703430000000001</c:v>
                </c:pt>
                <c:pt idx="37886">
                  <c:v>2.8610869999999999</c:v>
                </c:pt>
                <c:pt idx="37887">
                  <c:v>2.8548610000000001</c:v>
                </c:pt>
                <c:pt idx="37888">
                  <c:v>2.8708480000000001</c:v>
                </c:pt>
                <c:pt idx="37889">
                  <c:v>2.8773629999999999</c:v>
                </c:pt>
                <c:pt idx="37890">
                  <c:v>2.9098169999999999</c:v>
                </c:pt>
                <c:pt idx="37891">
                  <c:v>2.9393630000000002</c:v>
                </c:pt>
                <c:pt idx="37892">
                  <c:v>2.9469120000000002</c:v>
                </c:pt>
                <c:pt idx="37893">
                  <c:v>2.9072689999999999</c:v>
                </c:pt>
                <c:pt idx="37894">
                  <c:v>2.8521679999999998</c:v>
                </c:pt>
                <c:pt idx="37895">
                  <c:v>2.8402440000000002</c:v>
                </c:pt>
                <c:pt idx="37896">
                  <c:v>2.842768</c:v>
                </c:pt>
                <c:pt idx="37897">
                  <c:v>2.8184640000000001</c:v>
                </c:pt>
                <c:pt idx="37898">
                  <c:v>2.8039190000000001</c:v>
                </c:pt>
                <c:pt idx="37899">
                  <c:v>2.7616559999999999</c:v>
                </c:pt>
                <c:pt idx="37900">
                  <c:v>2.723287</c:v>
                </c:pt>
                <c:pt idx="37901">
                  <c:v>2.7490579999999998</c:v>
                </c:pt>
                <c:pt idx="37902">
                  <c:v>2.9079899999999999</c:v>
                </c:pt>
                <c:pt idx="37903">
                  <c:v>2.9843670000000002</c:v>
                </c:pt>
                <c:pt idx="37904">
                  <c:v>2.9400369999999998</c:v>
                </c:pt>
                <c:pt idx="37905">
                  <c:v>2.9063080000000001</c:v>
                </c:pt>
                <c:pt idx="37906">
                  <c:v>2.8991920000000002</c:v>
                </c:pt>
                <c:pt idx="37907">
                  <c:v>2.9791509999999999</c:v>
                </c:pt>
                <c:pt idx="37908">
                  <c:v>3.0677159999999999</c:v>
                </c:pt>
                <c:pt idx="37909">
                  <c:v>3.0312220000000001</c:v>
                </c:pt>
                <c:pt idx="37910">
                  <c:v>2.957754</c:v>
                </c:pt>
                <c:pt idx="37911">
                  <c:v>2.8817620000000002</c:v>
                </c:pt>
                <c:pt idx="37912">
                  <c:v>2.8125979999999999</c:v>
                </c:pt>
                <c:pt idx="37913">
                  <c:v>2.7859129999999999</c:v>
                </c:pt>
                <c:pt idx="37914">
                  <c:v>2.7689400000000002</c:v>
                </c:pt>
                <c:pt idx="37915">
                  <c:v>2.7515830000000001</c:v>
                </c:pt>
                <c:pt idx="37916">
                  <c:v>2.7346339999999998</c:v>
                </c:pt>
                <c:pt idx="37917">
                  <c:v>2.7267009999999998</c:v>
                </c:pt>
                <c:pt idx="37918">
                  <c:v>2.749924</c:v>
                </c:pt>
                <c:pt idx="37919">
                  <c:v>2.779013</c:v>
                </c:pt>
                <c:pt idx="37920">
                  <c:v>2.8508939999999998</c:v>
                </c:pt>
                <c:pt idx="37921">
                  <c:v>2.9328959999999999</c:v>
                </c:pt>
                <c:pt idx="37922">
                  <c:v>2.970135</c:v>
                </c:pt>
                <c:pt idx="37923">
                  <c:v>3.0209570000000001</c:v>
                </c:pt>
                <c:pt idx="37924">
                  <c:v>2.9985750000000002</c:v>
                </c:pt>
                <c:pt idx="37925">
                  <c:v>2.9342429999999999</c:v>
                </c:pt>
                <c:pt idx="37926">
                  <c:v>2.8742619999999999</c:v>
                </c:pt>
                <c:pt idx="37927">
                  <c:v>2.833345</c:v>
                </c:pt>
                <c:pt idx="37928">
                  <c:v>2.7708870000000001</c:v>
                </c:pt>
                <c:pt idx="37929">
                  <c:v>2.715354</c:v>
                </c:pt>
                <c:pt idx="37930">
                  <c:v>2.7349950000000001</c:v>
                </c:pt>
                <c:pt idx="37931">
                  <c:v>2.7949760000000001</c:v>
                </c:pt>
                <c:pt idx="37932">
                  <c:v>2.8796710000000001</c:v>
                </c:pt>
                <c:pt idx="37933">
                  <c:v>2.9162360000000001</c:v>
                </c:pt>
                <c:pt idx="37934">
                  <c:v>2.9111639999999999</c:v>
                </c:pt>
                <c:pt idx="37935">
                  <c:v>2.9248669999999999</c:v>
                </c:pt>
                <c:pt idx="37936">
                  <c:v>2.8977729999999999</c:v>
                </c:pt>
                <c:pt idx="37937">
                  <c:v>2.8830119999999999</c:v>
                </c:pt>
                <c:pt idx="37938">
                  <c:v>2.885777</c:v>
                </c:pt>
                <c:pt idx="37939">
                  <c:v>2.8820030000000001</c:v>
                </c:pt>
                <c:pt idx="37940">
                  <c:v>2.8843830000000001</c:v>
                </c:pt>
                <c:pt idx="37941">
                  <c:v>2.8468789999999999</c:v>
                </c:pt>
                <c:pt idx="37942">
                  <c:v>2.818584</c:v>
                </c:pt>
                <c:pt idx="37943">
                  <c:v>2.8694289999999998</c:v>
                </c:pt>
                <c:pt idx="37944">
                  <c:v>2.94672</c:v>
                </c:pt>
                <c:pt idx="37945">
                  <c:v>2.9933339999999999</c:v>
                </c:pt>
                <c:pt idx="37946">
                  <c:v>3.000426</c:v>
                </c:pt>
                <c:pt idx="37947">
                  <c:v>2.9704000000000002</c:v>
                </c:pt>
                <c:pt idx="37948">
                  <c:v>2.941287</c:v>
                </c:pt>
                <c:pt idx="37949">
                  <c:v>2.877675</c:v>
                </c:pt>
                <c:pt idx="37950">
                  <c:v>2.8389700000000002</c:v>
                </c:pt>
                <c:pt idx="37951">
                  <c:v>2.8233440000000001</c:v>
                </c:pt>
                <c:pt idx="37952">
                  <c:v>2.8005529999999998</c:v>
                </c:pt>
                <c:pt idx="37953">
                  <c:v>2.8064429999999998</c:v>
                </c:pt>
                <c:pt idx="37954">
                  <c:v>2.831998</c:v>
                </c:pt>
                <c:pt idx="37955">
                  <c:v>2.8436819999999998</c:v>
                </c:pt>
                <c:pt idx="37956">
                  <c:v>2.8407249999999999</c:v>
                </c:pt>
                <c:pt idx="37957">
                  <c:v>2.868973</c:v>
                </c:pt>
                <c:pt idx="37958">
                  <c:v>2.8773149999999998</c:v>
                </c:pt>
                <c:pt idx="37959">
                  <c:v>2.8748870000000002</c:v>
                </c:pt>
                <c:pt idx="37960">
                  <c:v>2.900442</c:v>
                </c:pt>
                <c:pt idx="37961">
                  <c:v>2.9152990000000001</c:v>
                </c:pt>
                <c:pt idx="37962">
                  <c:v>2.934507</c:v>
                </c:pt>
                <c:pt idx="37963">
                  <c:v>2.953427</c:v>
                </c:pt>
                <c:pt idx="37964">
                  <c:v>2.9321510000000002</c:v>
                </c:pt>
                <c:pt idx="37965">
                  <c:v>2.8998650000000001</c:v>
                </c:pt>
                <c:pt idx="37966">
                  <c:v>2.8817140000000001</c:v>
                </c:pt>
                <c:pt idx="37967">
                  <c:v>2.8705829999999999</c:v>
                </c:pt>
                <c:pt idx="37968">
                  <c:v>2.8705829999999999</c:v>
                </c:pt>
                <c:pt idx="37969">
                  <c:v>2.9021970000000001</c:v>
                </c:pt>
                <c:pt idx="37970">
                  <c:v>2.9247709999999998</c:v>
                </c:pt>
                <c:pt idx="37971">
                  <c:v>2.9071250000000002</c:v>
                </c:pt>
                <c:pt idx="37972">
                  <c:v>2.9465029999999999</c:v>
                </c:pt>
                <c:pt idx="37973">
                  <c:v>2.9729480000000001</c:v>
                </c:pt>
                <c:pt idx="37974">
                  <c:v>2.9412150000000001</c:v>
                </c:pt>
                <c:pt idx="37975">
                  <c:v>2.888277</c:v>
                </c:pt>
                <c:pt idx="37976">
                  <c:v>2.8693089999999999</c:v>
                </c:pt>
                <c:pt idx="37977">
                  <c:v>2.8468070000000001</c:v>
                </c:pt>
                <c:pt idx="37978">
                  <c:v>2.8698380000000001</c:v>
                </c:pt>
                <c:pt idx="37979">
                  <c:v>2.9047209999999999</c:v>
                </c:pt>
                <c:pt idx="37980">
                  <c:v>2.9197700000000002</c:v>
                </c:pt>
                <c:pt idx="37981">
                  <c:v>2.882676</c:v>
                </c:pt>
                <c:pt idx="37982">
                  <c:v>2.9002490000000001</c:v>
                </c:pt>
                <c:pt idx="37983">
                  <c:v>2.9386420000000002</c:v>
                </c:pt>
                <c:pt idx="37984">
                  <c:v>2.8990960000000001</c:v>
                </c:pt>
                <c:pt idx="37985">
                  <c:v>2.8192810000000001</c:v>
                </c:pt>
                <c:pt idx="37986">
                  <c:v>2.7643960000000001</c:v>
                </c:pt>
                <c:pt idx="37987">
                  <c:v>2.791274</c:v>
                </c:pt>
                <c:pt idx="37988">
                  <c:v>2.8132470000000001</c:v>
                </c:pt>
                <c:pt idx="37989">
                  <c:v>2.8135590000000001</c:v>
                </c:pt>
                <c:pt idx="37990">
                  <c:v>2.7541310000000001</c:v>
                </c:pt>
                <c:pt idx="37991">
                  <c:v>2.7090550000000002</c:v>
                </c:pt>
                <c:pt idx="37992">
                  <c:v>2.6417890000000002</c:v>
                </c:pt>
                <c:pt idx="37993">
                  <c:v>2.6048390000000001</c:v>
                </c:pt>
                <c:pt idx="37994">
                  <c:v>2.6679460000000002</c:v>
                </c:pt>
                <c:pt idx="37995">
                  <c:v>2.8213729999999999</c:v>
                </c:pt>
                <c:pt idx="37996">
                  <c:v>2.9466239999999999</c:v>
                </c:pt>
                <c:pt idx="37997">
                  <c:v>2.8880849999999998</c:v>
                </c:pt>
                <c:pt idx="37998">
                  <c:v>2.8546689999999999</c:v>
                </c:pt>
                <c:pt idx="37999">
                  <c:v>2.8874360000000001</c:v>
                </c:pt>
                <c:pt idx="38000">
                  <c:v>2.942777</c:v>
                </c:pt>
                <c:pt idx="38001">
                  <c:v>2.9808569999999999</c:v>
                </c:pt>
                <c:pt idx="38002">
                  <c:v>2.88544</c:v>
                </c:pt>
                <c:pt idx="38003">
                  <c:v>2.8390659999999999</c:v>
                </c:pt>
                <c:pt idx="38004">
                  <c:v>2.8793099999999998</c:v>
                </c:pt>
                <c:pt idx="38005">
                  <c:v>2.9060429999999999</c:v>
                </c:pt>
                <c:pt idx="38006">
                  <c:v>2.9428969999999999</c:v>
                </c:pt>
                <c:pt idx="38007">
                  <c:v>2.9457339999999999</c:v>
                </c:pt>
                <c:pt idx="38008">
                  <c:v>2.892436</c:v>
                </c:pt>
                <c:pt idx="38009">
                  <c:v>2.8388499999999999</c:v>
                </c:pt>
                <c:pt idx="38010">
                  <c:v>2.800265</c:v>
                </c:pt>
                <c:pt idx="38011">
                  <c:v>2.8018999999999998</c:v>
                </c:pt>
                <c:pt idx="38012">
                  <c:v>2.8146650000000002</c:v>
                </c:pt>
                <c:pt idx="38013">
                  <c:v>2.7717290000000001</c:v>
                </c:pt>
                <c:pt idx="38014">
                  <c:v>2.7409569999999999</c:v>
                </c:pt>
                <c:pt idx="38015">
                  <c:v>2.7754789999999998</c:v>
                </c:pt>
                <c:pt idx="38016">
                  <c:v>2.7992309999999998</c:v>
                </c:pt>
                <c:pt idx="38017">
                  <c:v>2.8130299999999999</c:v>
                </c:pt>
                <c:pt idx="38018">
                  <c:v>2.8148089999999999</c:v>
                </c:pt>
                <c:pt idx="38019">
                  <c:v>2.8017310000000002</c:v>
                </c:pt>
                <c:pt idx="38020">
                  <c:v>2.853154</c:v>
                </c:pt>
                <c:pt idx="38021">
                  <c:v>2.945109</c:v>
                </c:pt>
                <c:pt idx="38022">
                  <c:v>2.989055</c:v>
                </c:pt>
                <c:pt idx="38023">
                  <c:v>2.960423</c:v>
                </c:pt>
                <c:pt idx="38024">
                  <c:v>2.9478499999999999</c:v>
                </c:pt>
                <c:pt idx="38025">
                  <c:v>2.9748709999999998</c:v>
                </c:pt>
                <c:pt idx="38026">
                  <c:v>3.0951219999999999</c:v>
                </c:pt>
                <c:pt idx="38027">
                  <c:v>3.1374339999999998</c:v>
                </c:pt>
                <c:pt idx="38028">
                  <c:v>3.131904</c:v>
                </c:pt>
                <c:pt idx="38029">
                  <c:v>3.0917080000000001</c:v>
                </c:pt>
                <c:pt idx="38030">
                  <c:v>2.9784769999999998</c:v>
                </c:pt>
                <c:pt idx="38031">
                  <c:v>2.8465189999999998</c:v>
                </c:pt>
                <c:pt idx="38032">
                  <c:v>2.7548520000000001</c:v>
                </c:pt>
                <c:pt idx="38033">
                  <c:v>2.7765610000000001</c:v>
                </c:pt>
                <c:pt idx="38034">
                  <c:v>2.786273</c:v>
                </c:pt>
                <c:pt idx="38035">
                  <c:v>2.7939180000000001</c:v>
                </c:pt>
                <c:pt idx="38036">
                  <c:v>2.8368069999999999</c:v>
                </c:pt>
                <c:pt idx="38037">
                  <c:v>2.9246509999999999</c:v>
                </c:pt>
                <c:pt idx="38038">
                  <c:v>2.9612880000000001</c:v>
                </c:pt>
                <c:pt idx="38039">
                  <c:v>2.9052259999999999</c:v>
                </c:pt>
                <c:pt idx="38040">
                  <c:v>2.850149</c:v>
                </c:pt>
                <c:pt idx="38041">
                  <c:v>2.8513030000000001</c:v>
                </c:pt>
                <c:pt idx="38042">
                  <c:v>2.850149</c:v>
                </c:pt>
                <c:pt idx="38043">
                  <c:v>2.8617119999999998</c:v>
                </c:pt>
                <c:pt idx="38044">
                  <c:v>2.924242</c:v>
                </c:pt>
                <c:pt idx="38045">
                  <c:v>2.9867710000000001</c:v>
                </c:pt>
                <c:pt idx="38046">
                  <c:v>3.0445169999999999</c:v>
                </c:pt>
                <c:pt idx="38047">
                  <c:v>3.1120709999999998</c:v>
                </c:pt>
                <c:pt idx="38048">
                  <c:v>3.104209</c:v>
                </c:pt>
                <c:pt idx="38049">
                  <c:v>2.9843670000000002</c:v>
                </c:pt>
                <c:pt idx="38050">
                  <c:v>2.8697659999999998</c:v>
                </c:pt>
                <c:pt idx="38051">
                  <c:v>2.7769460000000001</c:v>
                </c:pt>
                <c:pt idx="38052">
                  <c:v>2.751366</c:v>
                </c:pt>
                <c:pt idx="38053">
                  <c:v>2.7291289999999999</c:v>
                </c:pt>
                <c:pt idx="38054">
                  <c:v>2.7497069999999999</c:v>
                </c:pt>
                <c:pt idx="38055">
                  <c:v>2.7623530000000001</c:v>
                </c:pt>
                <c:pt idx="38056">
                  <c:v>2.8436819999999998</c:v>
                </c:pt>
                <c:pt idx="38057">
                  <c:v>2.917198</c:v>
                </c:pt>
                <c:pt idx="38058">
                  <c:v>2.9194580000000001</c:v>
                </c:pt>
                <c:pt idx="38059">
                  <c:v>2.8955860000000002</c:v>
                </c:pt>
                <c:pt idx="38060">
                  <c:v>2.882555</c:v>
                </c:pt>
                <c:pt idx="38061">
                  <c:v>2.8919790000000001</c:v>
                </c:pt>
                <c:pt idx="38062">
                  <c:v>2.9305650000000001</c:v>
                </c:pt>
                <c:pt idx="38063">
                  <c:v>2.9080149999999998</c:v>
                </c:pt>
                <c:pt idx="38064">
                  <c:v>2.8234880000000002</c:v>
                </c:pt>
                <c:pt idx="38065">
                  <c:v>2.7512219999999998</c:v>
                </c:pt>
                <c:pt idx="38066">
                  <c:v>2.667465</c:v>
                </c:pt>
                <c:pt idx="38067">
                  <c:v>2.7397309999999999</c:v>
                </c:pt>
                <c:pt idx="38068">
                  <c:v>2.7943509999999998</c:v>
                </c:pt>
                <c:pt idx="38069">
                  <c:v>2.8445230000000001</c:v>
                </c:pt>
                <c:pt idx="38070">
                  <c:v>2.845701</c:v>
                </c:pt>
                <c:pt idx="38071">
                  <c:v>2.8847909999999999</c:v>
                </c:pt>
                <c:pt idx="38072">
                  <c:v>2.9039030000000001</c:v>
                </c:pt>
                <c:pt idx="38073">
                  <c:v>2.849764</c:v>
                </c:pt>
                <c:pt idx="38074">
                  <c:v>2.8190650000000002</c:v>
                </c:pt>
                <c:pt idx="38075">
                  <c:v>2.8640690000000002</c:v>
                </c:pt>
                <c:pt idx="38076">
                  <c:v>2.9002970000000001</c:v>
                </c:pt>
                <c:pt idx="38077">
                  <c:v>2.91275</c:v>
                </c:pt>
                <c:pt idx="38078">
                  <c:v>2.935565</c:v>
                </c:pt>
                <c:pt idx="38079">
                  <c:v>2.972467</c:v>
                </c:pt>
                <c:pt idx="38080">
                  <c:v>3.0142739999999999</c:v>
                </c:pt>
                <c:pt idx="38081">
                  <c:v>3.0044409999999999</c:v>
                </c:pt>
                <c:pt idx="38082">
                  <c:v>3.0092970000000001</c:v>
                </c:pt>
                <c:pt idx="38083">
                  <c:v>3.0020850000000001</c:v>
                </c:pt>
                <c:pt idx="38084">
                  <c:v>2.989007</c:v>
                </c:pt>
                <c:pt idx="38085">
                  <c:v>2.9785490000000001</c:v>
                </c:pt>
                <c:pt idx="38086">
                  <c:v>2.921068</c:v>
                </c:pt>
                <c:pt idx="38087">
                  <c:v>2.882844</c:v>
                </c:pt>
                <c:pt idx="38088">
                  <c:v>2.811083</c:v>
                </c:pt>
                <c:pt idx="38089">
                  <c:v>2.7506210000000002</c:v>
                </c:pt>
                <c:pt idx="38090">
                  <c:v>2.7293210000000001</c:v>
                </c:pt>
                <c:pt idx="38091">
                  <c:v>2.7143440000000001</c:v>
                </c:pt>
                <c:pt idx="38092">
                  <c:v>2.730283</c:v>
                </c:pt>
                <c:pt idx="38093">
                  <c:v>2.8252429999999999</c:v>
                </c:pt>
                <c:pt idx="38094">
                  <c:v>2.8776989999999998</c:v>
                </c:pt>
                <c:pt idx="38095">
                  <c:v>2.8811849999999999</c:v>
                </c:pt>
                <c:pt idx="38096">
                  <c:v>2.8600300000000001</c:v>
                </c:pt>
                <c:pt idx="38097">
                  <c:v>2.8568319999999998</c:v>
                </c:pt>
                <c:pt idx="38098">
                  <c:v>2.8734440000000001</c:v>
                </c:pt>
                <c:pt idx="38099">
                  <c:v>2.9218860000000002</c:v>
                </c:pt>
                <c:pt idx="38100">
                  <c:v>2.9555189999999998</c:v>
                </c:pt>
                <c:pt idx="38101">
                  <c:v>2.9619369999999998</c:v>
                </c:pt>
                <c:pt idx="38102">
                  <c:v>2.9888150000000002</c:v>
                </c:pt>
                <c:pt idx="38103">
                  <c:v>2.963212</c:v>
                </c:pt>
                <c:pt idx="38104">
                  <c:v>2.8784209999999999</c:v>
                </c:pt>
                <c:pt idx="38105">
                  <c:v>2.8314210000000002</c:v>
                </c:pt>
                <c:pt idx="38106">
                  <c:v>2.8453650000000001</c:v>
                </c:pt>
                <c:pt idx="38107">
                  <c:v>2.849548</c:v>
                </c:pt>
                <c:pt idx="38108">
                  <c:v>2.8421910000000001</c:v>
                </c:pt>
                <c:pt idx="38109">
                  <c:v>2.8664000000000001</c:v>
                </c:pt>
                <c:pt idx="38110">
                  <c:v>2.8793099999999998</c:v>
                </c:pt>
                <c:pt idx="38111">
                  <c:v>2.8752230000000001</c:v>
                </c:pt>
                <c:pt idx="38112">
                  <c:v>2.8835890000000002</c:v>
                </c:pt>
                <c:pt idx="38113">
                  <c:v>2.8373110000000001</c:v>
                </c:pt>
                <c:pt idx="38114">
                  <c:v>2.90787</c:v>
                </c:pt>
                <c:pt idx="38115">
                  <c:v>2.937392</c:v>
                </c:pt>
                <c:pt idx="38116">
                  <c:v>2.9025089999999998</c:v>
                </c:pt>
                <c:pt idx="38117">
                  <c:v>2.8550770000000001</c:v>
                </c:pt>
                <c:pt idx="38118">
                  <c:v>2.836999</c:v>
                </c:pt>
                <c:pt idx="38119">
                  <c:v>2.9236650000000002</c:v>
                </c:pt>
                <c:pt idx="38120">
                  <c:v>3.0273279999999998</c:v>
                </c:pt>
                <c:pt idx="38121">
                  <c:v>2.9930699999999999</c:v>
                </c:pt>
                <c:pt idx="38122">
                  <c:v>2.9020760000000001</c:v>
                </c:pt>
                <c:pt idx="38123">
                  <c:v>2.8926050000000001</c:v>
                </c:pt>
                <c:pt idx="38124">
                  <c:v>2.9018359999999999</c:v>
                </c:pt>
                <c:pt idx="38125">
                  <c:v>2.9137119999999999</c:v>
                </c:pt>
                <c:pt idx="38126">
                  <c:v>2.9088799999999999</c:v>
                </c:pt>
                <c:pt idx="38127">
                  <c:v>2.8235839999999999</c:v>
                </c:pt>
                <c:pt idx="38128">
                  <c:v>2.7611509999999999</c:v>
                </c:pt>
                <c:pt idx="38129">
                  <c:v>2.719849</c:v>
                </c:pt>
                <c:pt idx="38130">
                  <c:v>2.6701570000000001</c:v>
                </c:pt>
                <c:pt idx="38131">
                  <c:v>2.7021310000000001</c:v>
                </c:pt>
                <c:pt idx="38132">
                  <c:v>2.742543</c:v>
                </c:pt>
                <c:pt idx="38133">
                  <c:v>2.861135</c:v>
                </c:pt>
                <c:pt idx="38134">
                  <c:v>2.9496769999999999</c:v>
                </c:pt>
                <c:pt idx="38135">
                  <c:v>2.927343</c:v>
                </c:pt>
                <c:pt idx="38136">
                  <c:v>2.8442590000000001</c:v>
                </c:pt>
                <c:pt idx="38137">
                  <c:v>2.8106019999999998</c:v>
                </c:pt>
                <c:pt idx="38138">
                  <c:v>2.857145</c:v>
                </c:pt>
                <c:pt idx="38139">
                  <c:v>2.9393630000000002</c:v>
                </c:pt>
                <c:pt idx="38140">
                  <c:v>2.9442680000000001</c:v>
                </c:pt>
                <c:pt idx="38141">
                  <c:v>2.9866510000000002</c:v>
                </c:pt>
                <c:pt idx="38142">
                  <c:v>3.0821399999999999</c:v>
                </c:pt>
                <c:pt idx="38143">
                  <c:v>3.2024629999999998</c:v>
                </c:pt>
                <c:pt idx="38144">
                  <c:v>3.2123439999999999</c:v>
                </c:pt>
                <c:pt idx="38145">
                  <c:v>3.0294189999999999</c:v>
                </c:pt>
                <c:pt idx="38146">
                  <c:v>2.8592599999999999</c:v>
                </c:pt>
                <c:pt idx="38147">
                  <c:v>2.8140879999999999</c:v>
                </c:pt>
                <c:pt idx="38148">
                  <c:v>2.8386819999999999</c:v>
                </c:pt>
                <c:pt idx="38149">
                  <c:v>2.8473839999999999</c:v>
                </c:pt>
                <c:pt idx="38150">
                  <c:v>2.8043279999999999</c:v>
                </c:pt>
                <c:pt idx="38151">
                  <c:v>2.785288</c:v>
                </c:pt>
                <c:pt idx="38152">
                  <c:v>2.8402440000000002</c:v>
                </c:pt>
                <c:pt idx="38153">
                  <c:v>2.8393790000000001</c:v>
                </c:pt>
                <c:pt idx="38154">
                  <c:v>2.7920430000000001</c:v>
                </c:pt>
                <c:pt idx="38155">
                  <c:v>2.8435619999999999</c:v>
                </c:pt>
                <c:pt idx="38156">
                  <c:v>2.912077</c:v>
                </c:pt>
                <c:pt idx="38157">
                  <c:v>2.935565</c:v>
                </c:pt>
                <c:pt idx="38158">
                  <c:v>2.8988550000000002</c:v>
                </c:pt>
                <c:pt idx="38159">
                  <c:v>2.8698139999999999</c:v>
                </c:pt>
                <c:pt idx="38160">
                  <c:v>2.8582749999999999</c:v>
                </c:pt>
                <c:pt idx="38161">
                  <c:v>2.8567360000000002</c:v>
                </c:pt>
                <c:pt idx="38162">
                  <c:v>2.8817140000000001</c:v>
                </c:pt>
                <c:pt idx="38163">
                  <c:v>2.8892869999999999</c:v>
                </c:pt>
                <c:pt idx="38164">
                  <c:v>2.8884940000000001</c:v>
                </c:pt>
                <c:pt idx="38165">
                  <c:v>2.84361</c:v>
                </c:pt>
                <c:pt idx="38166">
                  <c:v>2.8166120000000001</c:v>
                </c:pt>
                <c:pt idx="38167">
                  <c:v>2.8282240000000001</c:v>
                </c:pt>
                <c:pt idx="38168">
                  <c:v>2.8393549999999999</c:v>
                </c:pt>
                <c:pt idx="38169">
                  <c:v>2.8572649999999999</c:v>
                </c:pt>
                <c:pt idx="38170">
                  <c:v>2.8868109999999998</c:v>
                </c:pt>
                <c:pt idx="38171">
                  <c:v>2.883902</c:v>
                </c:pt>
                <c:pt idx="38172">
                  <c:v>2.876185</c:v>
                </c:pt>
                <c:pt idx="38173">
                  <c:v>2.8786130000000001</c:v>
                </c:pt>
                <c:pt idx="38174">
                  <c:v>2.9105629999999998</c:v>
                </c:pt>
                <c:pt idx="38175">
                  <c:v>2.9415990000000001</c:v>
                </c:pt>
                <c:pt idx="38176">
                  <c:v>2.9086400000000001</c:v>
                </c:pt>
                <c:pt idx="38177">
                  <c:v>2.8733</c:v>
                </c:pt>
                <c:pt idx="38178">
                  <c:v>2.8476249999999999</c:v>
                </c:pt>
                <c:pt idx="38179">
                  <c:v>2.8330799999999998</c:v>
                </c:pt>
                <c:pt idx="38180">
                  <c:v>2.8314210000000002</c:v>
                </c:pt>
                <c:pt idx="38181">
                  <c:v>2.8496920000000001</c:v>
                </c:pt>
                <c:pt idx="38182">
                  <c:v>2.8704149999999999</c:v>
                </c:pt>
                <c:pt idx="38183">
                  <c:v>2.8615919999999999</c:v>
                </c:pt>
                <c:pt idx="38184">
                  <c:v>2.86503</c:v>
                </c:pt>
                <c:pt idx="38185">
                  <c:v>2.8929649999999998</c:v>
                </c:pt>
                <c:pt idx="38186">
                  <c:v>2.899985</c:v>
                </c:pt>
                <c:pt idx="38187">
                  <c:v>2.922174</c:v>
                </c:pt>
                <c:pt idx="38188">
                  <c:v>3.0023260000000001</c:v>
                </c:pt>
                <c:pt idx="38189">
                  <c:v>3.0497570000000001</c:v>
                </c:pt>
                <c:pt idx="38190">
                  <c:v>3.1087050000000001</c:v>
                </c:pt>
                <c:pt idx="38191">
                  <c:v>3.1140180000000002</c:v>
                </c:pt>
                <c:pt idx="38192">
                  <c:v>3.0138889999999998</c:v>
                </c:pt>
                <c:pt idx="38193">
                  <c:v>2.8649580000000001</c:v>
                </c:pt>
                <c:pt idx="38194">
                  <c:v>2.7383839999999999</c:v>
                </c:pt>
                <c:pt idx="38195">
                  <c:v>2.6336400000000002</c:v>
                </c:pt>
                <c:pt idx="38196">
                  <c:v>2.5997669999999999</c:v>
                </c:pt>
                <c:pt idx="38197">
                  <c:v>2.5970260000000001</c:v>
                </c:pt>
                <c:pt idx="38198">
                  <c:v>2.6224850000000002</c:v>
                </c:pt>
                <c:pt idx="38199">
                  <c:v>2.7342979999999999</c:v>
                </c:pt>
                <c:pt idx="38200">
                  <c:v>2.8567840000000002</c:v>
                </c:pt>
                <c:pt idx="38201">
                  <c:v>2.9152990000000001</c:v>
                </c:pt>
                <c:pt idx="38202">
                  <c:v>2.9344830000000002</c:v>
                </c:pt>
                <c:pt idx="38203">
                  <c:v>3.0303089999999999</c:v>
                </c:pt>
                <c:pt idx="38204">
                  <c:v>3.1047380000000002</c:v>
                </c:pt>
                <c:pt idx="38205">
                  <c:v>3.0190579999999998</c:v>
                </c:pt>
                <c:pt idx="38206">
                  <c:v>2.8721700000000001</c:v>
                </c:pt>
                <c:pt idx="38207">
                  <c:v>2.8146409999999999</c:v>
                </c:pt>
                <c:pt idx="38208">
                  <c:v>2.8597649999999999</c:v>
                </c:pt>
                <c:pt idx="38209">
                  <c:v>2.9108510000000001</c:v>
                </c:pt>
                <c:pt idx="38210">
                  <c:v>2.9183520000000001</c:v>
                </c:pt>
                <c:pt idx="38211">
                  <c:v>2.9201790000000001</c:v>
                </c:pt>
                <c:pt idx="38212">
                  <c:v>2.8987829999999999</c:v>
                </c:pt>
                <c:pt idx="38213">
                  <c:v>2.908207</c:v>
                </c:pt>
                <c:pt idx="38214">
                  <c:v>3.0071340000000002</c:v>
                </c:pt>
                <c:pt idx="38215">
                  <c:v>3.1001219999999998</c:v>
                </c:pt>
                <c:pt idx="38216">
                  <c:v>3.0623309999999999</c:v>
                </c:pt>
                <c:pt idx="38217">
                  <c:v>2.9691740000000002</c:v>
                </c:pt>
                <c:pt idx="38218">
                  <c:v>2.8715929999999998</c:v>
                </c:pt>
                <c:pt idx="38219">
                  <c:v>2.8387060000000002</c:v>
                </c:pt>
                <c:pt idx="38220">
                  <c:v>2.791274</c:v>
                </c:pt>
                <c:pt idx="38221">
                  <c:v>2.75014</c:v>
                </c:pt>
                <c:pt idx="38222">
                  <c:v>2.7591559999999999</c:v>
                </c:pt>
                <c:pt idx="38223">
                  <c:v>2.7727629999999999</c:v>
                </c:pt>
                <c:pt idx="38224">
                  <c:v>2.7957209999999999</c:v>
                </c:pt>
                <c:pt idx="38225">
                  <c:v>2.8177180000000002</c:v>
                </c:pt>
                <c:pt idx="38226">
                  <c:v>2.8819309999999998</c:v>
                </c:pt>
                <c:pt idx="38227">
                  <c:v>2.9335939999999998</c:v>
                </c:pt>
                <c:pt idx="38228">
                  <c:v>2.9306369999999999</c:v>
                </c:pt>
                <c:pt idx="38229">
                  <c:v>2.893446</c:v>
                </c:pt>
                <c:pt idx="38230">
                  <c:v>2.842768</c:v>
                </c:pt>
                <c:pt idx="38231">
                  <c:v>2.777739</c:v>
                </c:pt>
                <c:pt idx="38232">
                  <c:v>2.7133340000000001</c:v>
                </c:pt>
                <c:pt idx="38233">
                  <c:v>2.71557</c:v>
                </c:pt>
                <c:pt idx="38234">
                  <c:v>2.7345139999999999</c:v>
                </c:pt>
                <c:pt idx="38235">
                  <c:v>2.767906</c:v>
                </c:pt>
                <c:pt idx="38236">
                  <c:v>2.840557</c:v>
                </c:pt>
                <c:pt idx="38237">
                  <c:v>2.8609909999999998</c:v>
                </c:pt>
                <c:pt idx="38238">
                  <c:v>2.9006099999999999</c:v>
                </c:pt>
                <c:pt idx="38239">
                  <c:v>2.9756649999999998</c:v>
                </c:pt>
                <c:pt idx="38240">
                  <c:v>3.0253320000000001</c:v>
                </c:pt>
                <c:pt idx="38241">
                  <c:v>2.9894639999999999</c:v>
                </c:pt>
                <c:pt idx="38242">
                  <c:v>2.9544609999999998</c:v>
                </c:pt>
                <c:pt idx="38243">
                  <c:v>2.9402529999999998</c:v>
                </c:pt>
                <c:pt idx="38244">
                  <c:v>2.912582</c:v>
                </c:pt>
                <c:pt idx="38245">
                  <c:v>2.8783970000000001</c:v>
                </c:pt>
                <c:pt idx="38246">
                  <c:v>2.836446</c:v>
                </c:pt>
                <c:pt idx="38247">
                  <c:v>2.8403399999999999</c:v>
                </c:pt>
                <c:pt idx="38248">
                  <c:v>2.881065</c:v>
                </c:pt>
                <c:pt idx="38249">
                  <c:v>2.8961380000000001</c:v>
                </c:pt>
                <c:pt idx="38250">
                  <c:v>2.885561</c:v>
                </c:pt>
                <c:pt idx="38251">
                  <c:v>2.8615439999999999</c:v>
                </c:pt>
                <c:pt idx="38252">
                  <c:v>2.868131</c:v>
                </c:pt>
                <c:pt idx="38253">
                  <c:v>2.8856809999999999</c:v>
                </c:pt>
                <c:pt idx="38254">
                  <c:v>2.8905370000000001</c:v>
                </c:pt>
                <c:pt idx="38255">
                  <c:v>2.9058510000000002</c:v>
                </c:pt>
                <c:pt idx="38256">
                  <c:v>2.9238569999999999</c:v>
                </c:pt>
                <c:pt idx="38257">
                  <c:v>2.9103940000000001</c:v>
                </c:pt>
                <c:pt idx="38258">
                  <c:v>2.9151310000000001</c:v>
                </c:pt>
                <c:pt idx="38259">
                  <c:v>2.938402</c:v>
                </c:pt>
                <c:pt idx="38260">
                  <c:v>2.9659279999999999</c:v>
                </c:pt>
                <c:pt idx="38261">
                  <c:v>2.9528020000000001</c:v>
                </c:pt>
                <c:pt idx="38262">
                  <c:v>2.8967390000000002</c:v>
                </c:pt>
                <c:pt idx="38263">
                  <c:v>2.84361</c:v>
                </c:pt>
                <c:pt idx="38264">
                  <c:v>2.7701660000000001</c:v>
                </c:pt>
                <c:pt idx="38265">
                  <c:v>2.7455240000000001</c:v>
                </c:pt>
                <c:pt idx="38266">
                  <c:v>2.8274309999999998</c:v>
                </c:pt>
                <c:pt idx="38267">
                  <c:v>2.8905370000000001</c:v>
                </c:pt>
                <c:pt idx="38268">
                  <c:v>2.9819149999999999</c:v>
                </c:pt>
                <c:pt idx="38269">
                  <c:v>3.0015079999999998</c:v>
                </c:pt>
                <c:pt idx="38270">
                  <c:v>2.9371999999999998</c:v>
                </c:pt>
                <c:pt idx="38271">
                  <c:v>2.8469039999999999</c:v>
                </c:pt>
                <c:pt idx="38272">
                  <c:v>2.8121649999999998</c:v>
                </c:pt>
                <c:pt idx="38273">
                  <c:v>2.8822670000000001</c:v>
                </c:pt>
                <c:pt idx="38274">
                  <c:v>2.884719</c:v>
                </c:pt>
                <c:pt idx="38275">
                  <c:v>2.8662079999999999</c:v>
                </c:pt>
                <c:pt idx="38276">
                  <c:v>2.9096730000000002</c:v>
                </c:pt>
                <c:pt idx="38277">
                  <c:v>2.9832130000000001</c:v>
                </c:pt>
                <c:pt idx="38278">
                  <c:v>3.0455990000000002</c:v>
                </c:pt>
                <c:pt idx="38279">
                  <c:v>3.041175</c:v>
                </c:pt>
                <c:pt idx="38280">
                  <c:v>2.9759769999999999</c:v>
                </c:pt>
                <c:pt idx="38281">
                  <c:v>2.9037109999999999</c:v>
                </c:pt>
                <c:pt idx="38282">
                  <c:v>2.7981250000000002</c:v>
                </c:pt>
                <c:pt idx="38283">
                  <c:v>2.7652380000000001</c:v>
                </c:pt>
                <c:pt idx="38284">
                  <c:v>2.8241369999999999</c:v>
                </c:pt>
                <c:pt idx="38285">
                  <c:v>2.8737569999999999</c:v>
                </c:pt>
                <c:pt idx="38286">
                  <c:v>2.8810410000000002</c:v>
                </c:pt>
                <c:pt idx="38287">
                  <c:v>2.894984</c:v>
                </c:pt>
                <c:pt idx="38288">
                  <c:v>2.9096730000000002</c:v>
                </c:pt>
                <c:pt idx="38289">
                  <c:v>2.9081589999999999</c:v>
                </c:pt>
                <c:pt idx="38290">
                  <c:v>2.876185</c:v>
                </c:pt>
                <c:pt idx="38291">
                  <c:v>2.8247140000000002</c:v>
                </c:pt>
                <c:pt idx="38292">
                  <c:v>2.8154340000000002</c:v>
                </c:pt>
                <c:pt idx="38293">
                  <c:v>2.8555820000000001</c:v>
                </c:pt>
                <c:pt idx="38294">
                  <c:v>2.879575</c:v>
                </c:pt>
                <c:pt idx="38295">
                  <c:v>2.8662079999999999</c:v>
                </c:pt>
                <c:pt idx="38296">
                  <c:v>2.8669769999999999</c:v>
                </c:pt>
                <c:pt idx="38297">
                  <c:v>2.917751</c:v>
                </c:pt>
                <c:pt idx="38298">
                  <c:v>2.950831</c:v>
                </c:pt>
                <c:pt idx="38299">
                  <c:v>2.9479220000000002</c:v>
                </c:pt>
                <c:pt idx="38300">
                  <c:v>2.9196979999999999</c:v>
                </c:pt>
                <c:pt idx="38301">
                  <c:v>2.8964750000000001</c:v>
                </c:pt>
                <c:pt idx="38302">
                  <c:v>2.8718089999999998</c:v>
                </c:pt>
                <c:pt idx="38303">
                  <c:v>2.8487309999999999</c:v>
                </c:pt>
                <c:pt idx="38304">
                  <c:v>2.8220209999999999</c:v>
                </c:pt>
                <c:pt idx="38305">
                  <c:v>2.7879559999999999</c:v>
                </c:pt>
                <c:pt idx="38306">
                  <c:v>2.7774740000000002</c:v>
                </c:pt>
                <c:pt idx="38307">
                  <c:v>2.7920910000000001</c:v>
                </c:pt>
                <c:pt idx="38308">
                  <c:v>2.8548610000000001</c:v>
                </c:pt>
                <c:pt idx="38309">
                  <c:v>2.9007540000000001</c:v>
                </c:pt>
                <c:pt idx="38310">
                  <c:v>2.9199630000000001</c:v>
                </c:pt>
                <c:pt idx="38311">
                  <c:v>2.9604710000000001</c:v>
                </c:pt>
                <c:pt idx="38312">
                  <c:v>2.9540519999999999</c:v>
                </c:pt>
                <c:pt idx="38313">
                  <c:v>2.9494609999999999</c:v>
                </c:pt>
                <c:pt idx="38314">
                  <c:v>2.9256359999999999</c:v>
                </c:pt>
                <c:pt idx="38315">
                  <c:v>2.8806080000000001</c:v>
                </c:pt>
                <c:pt idx="38316">
                  <c:v>2.911861</c:v>
                </c:pt>
                <c:pt idx="38317">
                  <c:v>2.9546049999999999</c:v>
                </c:pt>
                <c:pt idx="38318">
                  <c:v>2.9524659999999998</c:v>
                </c:pt>
                <c:pt idx="38319">
                  <c:v>2.927511</c:v>
                </c:pt>
                <c:pt idx="38320">
                  <c:v>2.924026</c:v>
                </c:pt>
                <c:pt idx="38321">
                  <c:v>2.903038</c:v>
                </c:pt>
                <c:pt idx="38322">
                  <c:v>2.8770259999999999</c:v>
                </c:pt>
                <c:pt idx="38323">
                  <c:v>2.8383929999999999</c:v>
                </c:pt>
                <c:pt idx="38324">
                  <c:v>2.8438979999999998</c:v>
                </c:pt>
                <c:pt idx="38325">
                  <c:v>2.8766180000000001</c:v>
                </c:pt>
                <c:pt idx="38326">
                  <c:v>2.9266459999999999</c:v>
                </c:pt>
                <c:pt idx="38327">
                  <c:v>2.9408539999999999</c:v>
                </c:pt>
                <c:pt idx="38328">
                  <c:v>2.946599</c:v>
                </c:pt>
                <c:pt idx="38329">
                  <c:v>2.8789980000000002</c:v>
                </c:pt>
                <c:pt idx="38330">
                  <c:v>2.8814500000000001</c:v>
                </c:pt>
                <c:pt idx="38331">
                  <c:v>2.885561</c:v>
                </c:pt>
                <c:pt idx="38332">
                  <c:v>2.8636360000000001</c:v>
                </c:pt>
                <c:pt idx="38333">
                  <c:v>2.8470960000000001</c:v>
                </c:pt>
                <c:pt idx="38334">
                  <c:v>2.860967</c:v>
                </c:pt>
                <c:pt idx="38335">
                  <c:v>2.8806319999999999</c:v>
                </c:pt>
                <c:pt idx="38336">
                  <c:v>2.881281</c:v>
                </c:pt>
                <c:pt idx="38337">
                  <c:v>2.8837090000000001</c:v>
                </c:pt>
                <c:pt idx="38338">
                  <c:v>2.9278</c:v>
                </c:pt>
                <c:pt idx="38339">
                  <c:v>2.9337620000000002</c:v>
                </c:pt>
                <c:pt idx="38340">
                  <c:v>2.8664480000000001</c:v>
                </c:pt>
                <c:pt idx="38341">
                  <c:v>2.7909609999999998</c:v>
                </c:pt>
                <c:pt idx="38342">
                  <c:v>2.7568239999999999</c:v>
                </c:pt>
                <c:pt idx="38343">
                  <c:v>2.7301630000000001</c:v>
                </c:pt>
                <c:pt idx="38344">
                  <c:v>2.7193930000000002</c:v>
                </c:pt>
                <c:pt idx="38345">
                  <c:v>2.7394419999999999</c:v>
                </c:pt>
                <c:pt idx="38346">
                  <c:v>2.8234159999999999</c:v>
                </c:pt>
                <c:pt idx="38347">
                  <c:v>2.9240499999999998</c:v>
                </c:pt>
                <c:pt idx="38348">
                  <c:v>2.9647019999999999</c:v>
                </c:pt>
                <c:pt idx="38349">
                  <c:v>2.963187</c:v>
                </c:pt>
                <c:pt idx="38350">
                  <c:v>2.9895360000000002</c:v>
                </c:pt>
                <c:pt idx="38351">
                  <c:v>2.9422959999999998</c:v>
                </c:pt>
                <c:pt idx="38352">
                  <c:v>2.8143530000000001</c:v>
                </c:pt>
                <c:pt idx="38353">
                  <c:v>2.8188719999999998</c:v>
                </c:pt>
                <c:pt idx="38354">
                  <c:v>2.881113</c:v>
                </c:pt>
                <c:pt idx="38355">
                  <c:v>2.8545720000000001</c:v>
                </c:pt>
                <c:pt idx="38356">
                  <c:v>2.846206</c:v>
                </c:pt>
                <c:pt idx="38357">
                  <c:v>2.895105</c:v>
                </c:pt>
                <c:pt idx="38358">
                  <c:v>2.727398</c:v>
                </c:pt>
                <c:pt idx="38359">
                  <c:v>2.7579530000000001</c:v>
                </c:pt>
                <c:pt idx="38360">
                  <c:v>2.826133</c:v>
                </c:pt>
                <c:pt idx="38361">
                  <c:v>2.8720979999999998</c:v>
                </c:pt>
                <c:pt idx="38362">
                  <c:v>2.8695740000000001</c:v>
                </c:pt>
                <c:pt idx="38363">
                  <c:v>2.9001049999999999</c:v>
                </c:pt>
                <c:pt idx="38364">
                  <c:v>2.9786459999999999</c:v>
                </c:pt>
                <c:pt idx="38365">
                  <c:v>3.0393720000000002</c:v>
                </c:pt>
                <c:pt idx="38366">
                  <c:v>3.0599029999999998</c:v>
                </c:pt>
                <c:pt idx="38367">
                  <c:v>3.0166059999999999</c:v>
                </c:pt>
                <c:pt idx="38368">
                  <c:v>2.9374880000000001</c:v>
                </c:pt>
                <c:pt idx="38369">
                  <c:v>2.8781319999999999</c:v>
                </c:pt>
                <c:pt idx="38370">
                  <c:v>2.8435619999999999</c:v>
                </c:pt>
                <c:pt idx="38371">
                  <c:v>2.7915139999999998</c:v>
                </c:pt>
                <c:pt idx="38372">
                  <c:v>2.7768489999999999</c:v>
                </c:pt>
                <c:pt idx="38373">
                  <c:v>2.7618719999999999</c:v>
                </c:pt>
                <c:pt idx="38374">
                  <c:v>2.8274789999999999</c:v>
                </c:pt>
                <c:pt idx="38375">
                  <c:v>2.9003459999999999</c:v>
                </c:pt>
                <c:pt idx="38376">
                  <c:v>2.9247709999999998</c:v>
                </c:pt>
                <c:pt idx="38377">
                  <c:v>2.9450609999999999</c:v>
                </c:pt>
                <c:pt idx="38378">
                  <c:v>2.9736210000000001</c:v>
                </c:pt>
                <c:pt idx="38379">
                  <c:v>2.992229</c:v>
                </c:pt>
                <c:pt idx="38380">
                  <c:v>2.9835259999999999</c:v>
                </c:pt>
                <c:pt idx="38381">
                  <c:v>2.9347240000000001</c:v>
                </c:pt>
                <c:pt idx="38382">
                  <c:v>2.8390179999999998</c:v>
                </c:pt>
                <c:pt idx="38383">
                  <c:v>2.7435290000000001</c:v>
                </c:pt>
                <c:pt idx="38384">
                  <c:v>2.7229990000000002</c:v>
                </c:pt>
                <c:pt idx="38385">
                  <c:v>2.7625449999999998</c:v>
                </c:pt>
                <c:pt idx="38386">
                  <c:v>2.8151220000000001</c:v>
                </c:pt>
                <c:pt idx="38387">
                  <c:v>2.8704149999999999</c:v>
                </c:pt>
                <c:pt idx="38388">
                  <c:v>2.935829</c:v>
                </c:pt>
                <c:pt idx="38389">
                  <c:v>2.974799</c:v>
                </c:pt>
                <c:pt idx="38390">
                  <c:v>2.9528020000000001</c:v>
                </c:pt>
                <c:pt idx="38391">
                  <c:v>2.9122460000000001</c:v>
                </c:pt>
                <c:pt idx="38392">
                  <c:v>2.868252</c:v>
                </c:pt>
                <c:pt idx="38393">
                  <c:v>2.8678910000000002</c:v>
                </c:pt>
                <c:pt idx="38394">
                  <c:v>2.848706</c:v>
                </c:pt>
                <c:pt idx="38395">
                  <c:v>2.8223820000000002</c:v>
                </c:pt>
                <c:pt idx="38396">
                  <c:v>2.8095919999999999</c:v>
                </c:pt>
                <c:pt idx="38397">
                  <c:v>2.7851189999999999</c:v>
                </c:pt>
                <c:pt idx="38398">
                  <c:v>2.77935</c:v>
                </c:pt>
                <c:pt idx="38399">
                  <c:v>2.8440910000000001</c:v>
                </c:pt>
                <c:pt idx="38400">
                  <c:v>2.8959220000000001</c:v>
                </c:pt>
                <c:pt idx="38401">
                  <c:v>2.912318</c:v>
                </c:pt>
                <c:pt idx="38402">
                  <c:v>2.9549180000000002</c:v>
                </c:pt>
                <c:pt idx="38403">
                  <c:v>2.999393</c:v>
                </c:pt>
                <c:pt idx="38404">
                  <c:v>3.0204759999999999</c:v>
                </c:pt>
                <c:pt idx="38405">
                  <c:v>3.0271110000000001</c:v>
                </c:pt>
                <c:pt idx="38406">
                  <c:v>3.0873569999999999</c:v>
                </c:pt>
                <c:pt idx="38407">
                  <c:v>3.1899139999999999</c:v>
                </c:pt>
                <c:pt idx="38408">
                  <c:v>3.1444290000000001</c:v>
                </c:pt>
                <c:pt idx="38409">
                  <c:v>3.0008110000000001</c:v>
                </c:pt>
                <c:pt idx="38410">
                  <c:v>2.8512309999999998</c:v>
                </c:pt>
                <c:pt idx="38411">
                  <c:v>2.6327980000000002</c:v>
                </c:pt>
                <c:pt idx="38412">
                  <c:v>2.5978669999999999</c:v>
                </c:pt>
                <c:pt idx="38413">
                  <c:v>2.6498910000000002</c:v>
                </c:pt>
                <c:pt idx="38414">
                  <c:v>2.7420390000000001</c:v>
                </c:pt>
                <c:pt idx="38415">
                  <c:v>2.7847110000000002</c:v>
                </c:pt>
                <c:pt idx="38416">
                  <c:v>2.771849</c:v>
                </c:pt>
                <c:pt idx="38417">
                  <c:v>2.745765</c:v>
                </c:pt>
                <c:pt idx="38418">
                  <c:v>2.7845420000000001</c:v>
                </c:pt>
                <c:pt idx="38419">
                  <c:v>2.813631</c:v>
                </c:pt>
                <c:pt idx="38420">
                  <c:v>2.831061</c:v>
                </c:pt>
                <c:pt idx="38421">
                  <c:v>2.907654</c:v>
                </c:pt>
                <c:pt idx="38422">
                  <c:v>2.9467919999999999</c:v>
                </c:pt>
                <c:pt idx="38423">
                  <c:v>2.9488110000000001</c:v>
                </c:pt>
                <c:pt idx="38424">
                  <c:v>2.973525</c:v>
                </c:pt>
                <c:pt idx="38425">
                  <c:v>2.9801359999999999</c:v>
                </c:pt>
                <c:pt idx="38426">
                  <c:v>3.0075419999999999</c:v>
                </c:pt>
                <c:pt idx="38427">
                  <c:v>2.9881660000000001</c:v>
                </c:pt>
                <c:pt idx="38428">
                  <c:v>2.942224</c:v>
                </c:pt>
                <c:pt idx="38429">
                  <c:v>2.921694</c:v>
                </c:pt>
                <c:pt idx="38430">
                  <c:v>2.9031820000000002</c:v>
                </c:pt>
                <c:pt idx="38431">
                  <c:v>2.9107310000000002</c:v>
                </c:pt>
                <c:pt idx="38432">
                  <c:v>2.9675150000000001</c:v>
                </c:pt>
                <c:pt idx="38433">
                  <c:v>3.0055230000000002</c:v>
                </c:pt>
                <c:pt idx="38434">
                  <c:v>2.9802080000000002</c:v>
                </c:pt>
                <c:pt idx="38435">
                  <c:v>2.9280400000000002</c:v>
                </c:pt>
                <c:pt idx="38436">
                  <c:v>2.9132069999999999</c:v>
                </c:pt>
                <c:pt idx="38437">
                  <c:v>2.8663759999999998</c:v>
                </c:pt>
                <c:pt idx="38438">
                  <c:v>2.7900239999999998</c:v>
                </c:pt>
                <c:pt idx="38439">
                  <c:v>2.8372630000000001</c:v>
                </c:pt>
                <c:pt idx="38440">
                  <c:v>2.8444989999999999</c:v>
                </c:pt>
                <c:pt idx="38441">
                  <c:v>2.8214450000000002</c:v>
                </c:pt>
                <c:pt idx="38442">
                  <c:v>2.8622169999999998</c:v>
                </c:pt>
                <c:pt idx="38443">
                  <c:v>2.8865940000000001</c:v>
                </c:pt>
                <c:pt idx="38444">
                  <c:v>2.9049610000000001</c:v>
                </c:pt>
                <c:pt idx="38445">
                  <c:v>2.9251309999999999</c:v>
                </c:pt>
                <c:pt idx="38446">
                  <c:v>2.9358050000000002</c:v>
                </c:pt>
                <c:pt idx="38447">
                  <c:v>2.910539</c:v>
                </c:pt>
                <c:pt idx="38448">
                  <c:v>2.9021970000000001</c:v>
                </c:pt>
                <c:pt idx="38449">
                  <c:v>2.905707</c:v>
                </c:pt>
                <c:pt idx="38450">
                  <c:v>2.874358</c:v>
                </c:pt>
                <c:pt idx="38451">
                  <c:v>2.8861140000000001</c:v>
                </c:pt>
                <c:pt idx="38452">
                  <c:v>2.9324400000000002</c:v>
                </c:pt>
                <c:pt idx="38453">
                  <c:v>2.9381370000000002</c:v>
                </c:pt>
                <c:pt idx="38454">
                  <c:v>2.9416229999999999</c:v>
                </c:pt>
                <c:pt idx="38455">
                  <c:v>2.9561440000000001</c:v>
                </c:pt>
                <c:pt idx="38456">
                  <c:v>2.9485709999999998</c:v>
                </c:pt>
                <c:pt idx="38457">
                  <c:v>2.959533</c:v>
                </c:pt>
                <c:pt idx="38458">
                  <c:v>2.9568409999999998</c:v>
                </c:pt>
                <c:pt idx="38459">
                  <c:v>2.9340739999999998</c:v>
                </c:pt>
                <c:pt idx="38460">
                  <c:v>2.8924599999999998</c:v>
                </c:pt>
                <c:pt idx="38461">
                  <c:v>2.8124289999999998</c:v>
                </c:pt>
                <c:pt idx="38462">
                  <c:v>2.809472</c:v>
                </c:pt>
                <c:pt idx="38463">
                  <c:v>2.8566400000000001</c:v>
                </c:pt>
                <c:pt idx="38464">
                  <c:v>2.8979900000000001</c:v>
                </c:pt>
                <c:pt idx="38465">
                  <c:v>2.8842379999999999</c:v>
                </c:pt>
                <c:pt idx="38466">
                  <c:v>2.8258679999999998</c:v>
                </c:pt>
                <c:pt idx="38467">
                  <c:v>2.8036310000000002</c:v>
                </c:pt>
                <c:pt idx="38468">
                  <c:v>2.7868019999999998</c:v>
                </c:pt>
                <c:pt idx="38469">
                  <c:v>2.7145600000000001</c:v>
                </c:pt>
                <c:pt idx="38470">
                  <c:v>2.7057859999999998</c:v>
                </c:pt>
                <c:pt idx="38471">
                  <c:v>2.6761189999999999</c:v>
                </c:pt>
                <c:pt idx="38472">
                  <c:v>2.6940300000000001</c:v>
                </c:pt>
                <c:pt idx="38473">
                  <c:v>2.7709350000000001</c:v>
                </c:pt>
                <c:pt idx="38474">
                  <c:v>2.847264</c:v>
                </c:pt>
                <c:pt idx="38475">
                  <c:v>2.9755440000000002</c:v>
                </c:pt>
                <c:pt idx="38476">
                  <c:v>3.1157729999999999</c:v>
                </c:pt>
                <c:pt idx="38477">
                  <c:v>3.2297729999999998</c:v>
                </c:pt>
                <c:pt idx="38478">
                  <c:v>3.2597040000000002</c:v>
                </c:pt>
                <c:pt idx="38479">
                  <c:v>3.1588289999999999</c:v>
                </c:pt>
                <c:pt idx="38480">
                  <c:v>2.9980220000000002</c:v>
                </c:pt>
                <c:pt idx="38481">
                  <c:v>2.8963070000000002</c:v>
                </c:pt>
                <c:pt idx="38482">
                  <c:v>2.817237</c:v>
                </c:pt>
                <c:pt idx="38483">
                  <c:v>2.7841339999999999</c:v>
                </c:pt>
                <c:pt idx="38484">
                  <c:v>2.8117559999999999</c:v>
                </c:pt>
                <c:pt idx="38485">
                  <c:v>2.8357969999999999</c:v>
                </c:pt>
                <c:pt idx="38486">
                  <c:v>2.8463029999999998</c:v>
                </c:pt>
                <c:pt idx="38487">
                  <c:v>2.865246</c:v>
                </c:pt>
                <c:pt idx="38488">
                  <c:v>2.890946</c:v>
                </c:pt>
                <c:pt idx="38489">
                  <c:v>2.881065</c:v>
                </c:pt>
                <c:pt idx="38490">
                  <c:v>2.84599</c:v>
                </c:pt>
                <c:pt idx="38491">
                  <c:v>2.8522639999999999</c:v>
                </c:pt>
                <c:pt idx="38492">
                  <c:v>2.8833250000000001</c:v>
                </c:pt>
                <c:pt idx="38493">
                  <c:v>2.8907769999999999</c:v>
                </c:pt>
                <c:pt idx="38494">
                  <c:v>2.8835169999999999</c:v>
                </c:pt>
                <c:pt idx="38495">
                  <c:v>2.908471</c:v>
                </c:pt>
                <c:pt idx="38496">
                  <c:v>2.9353250000000002</c:v>
                </c:pt>
                <c:pt idx="38497">
                  <c:v>2.9392429999999998</c:v>
                </c:pt>
                <c:pt idx="38498">
                  <c:v>2.93405</c:v>
                </c:pt>
                <c:pt idx="38499">
                  <c:v>2.8555820000000001</c:v>
                </c:pt>
                <c:pt idx="38500">
                  <c:v>2.8171170000000001</c:v>
                </c:pt>
                <c:pt idx="38501">
                  <c:v>2.8309890000000002</c:v>
                </c:pt>
                <c:pt idx="38502">
                  <c:v>2.8486820000000002</c:v>
                </c:pt>
                <c:pt idx="38503">
                  <c:v>2.8390420000000001</c:v>
                </c:pt>
                <c:pt idx="38504">
                  <c:v>2.834066</c:v>
                </c:pt>
                <c:pt idx="38505">
                  <c:v>2.860703</c:v>
                </c:pt>
                <c:pt idx="38506">
                  <c:v>2.8743820000000002</c:v>
                </c:pt>
                <c:pt idx="38507">
                  <c:v>2.9255399999999998</c:v>
                </c:pt>
                <c:pt idx="38508">
                  <c:v>2.96326</c:v>
                </c:pt>
                <c:pt idx="38509">
                  <c:v>2.9229440000000002</c:v>
                </c:pt>
                <c:pt idx="38510">
                  <c:v>2.8855369999999998</c:v>
                </c:pt>
                <c:pt idx="38511">
                  <c:v>2.93357</c:v>
                </c:pt>
                <c:pt idx="38512">
                  <c:v>2.9370560000000001</c:v>
                </c:pt>
                <c:pt idx="38513">
                  <c:v>2.9127260000000001</c:v>
                </c:pt>
                <c:pt idx="38514">
                  <c:v>2.9401809999999999</c:v>
                </c:pt>
                <c:pt idx="38515">
                  <c:v>2.9936470000000002</c:v>
                </c:pt>
                <c:pt idx="38516">
                  <c:v>2.996219</c:v>
                </c:pt>
                <c:pt idx="38517">
                  <c:v>2.9430900000000002</c:v>
                </c:pt>
                <c:pt idx="38518">
                  <c:v>2.8776510000000002</c:v>
                </c:pt>
                <c:pt idx="38519">
                  <c:v>2.8564720000000001</c:v>
                </c:pt>
                <c:pt idx="38520">
                  <c:v>2.8743099999999999</c:v>
                </c:pt>
                <c:pt idx="38521">
                  <c:v>2.8612320000000002</c:v>
                </c:pt>
                <c:pt idx="38522">
                  <c:v>2.8119000000000001</c:v>
                </c:pt>
                <c:pt idx="38523">
                  <c:v>2.8071640000000002</c:v>
                </c:pt>
                <c:pt idx="38524">
                  <c:v>2.8610389999999999</c:v>
                </c:pt>
                <c:pt idx="38525">
                  <c:v>2.9266220000000001</c:v>
                </c:pt>
                <c:pt idx="38526">
                  <c:v>2.947489</c:v>
                </c:pt>
                <c:pt idx="38527">
                  <c:v>2.9322469999999998</c:v>
                </c:pt>
                <c:pt idx="38528">
                  <c:v>2.9075340000000001</c:v>
                </c:pt>
                <c:pt idx="38529">
                  <c:v>2.9193859999999998</c:v>
                </c:pt>
                <c:pt idx="38530">
                  <c:v>2.9594849999999999</c:v>
                </c:pt>
                <c:pt idx="38531">
                  <c:v>2.9790299999999998</c:v>
                </c:pt>
                <c:pt idx="38532">
                  <c:v>2.931165</c:v>
                </c:pt>
                <c:pt idx="38533">
                  <c:v>2.8558949999999999</c:v>
                </c:pt>
                <c:pt idx="38534">
                  <c:v>2.8360370000000001</c:v>
                </c:pt>
                <c:pt idx="38535">
                  <c:v>2.8170929999999998</c:v>
                </c:pt>
                <c:pt idx="38536">
                  <c:v>2.8017789999999998</c:v>
                </c:pt>
                <c:pt idx="38537">
                  <c:v>2.831782</c:v>
                </c:pt>
                <c:pt idx="38538">
                  <c:v>2.86842</c:v>
                </c:pt>
                <c:pt idx="38539">
                  <c:v>2.9134479999999998</c:v>
                </c:pt>
                <c:pt idx="38540">
                  <c:v>2.9527060000000001</c:v>
                </c:pt>
                <c:pt idx="38541">
                  <c:v>2.9043359999999998</c:v>
                </c:pt>
                <c:pt idx="38542">
                  <c:v>2.836109</c:v>
                </c:pt>
                <c:pt idx="38543">
                  <c:v>2.8165399999999998</c:v>
                </c:pt>
                <c:pt idx="38544">
                  <c:v>2.877507</c:v>
                </c:pt>
                <c:pt idx="38545">
                  <c:v>2.9109950000000002</c:v>
                </c:pt>
                <c:pt idx="38546">
                  <c:v>2.9099620000000002</c:v>
                </c:pt>
                <c:pt idx="38547">
                  <c:v>2.9014030000000002</c:v>
                </c:pt>
                <c:pt idx="38548">
                  <c:v>2.8918110000000001</c:v>
                </c:pt>
                <c:pt idx="38549">
                  <c:v>2.8698619999999999</c:v>
                </c:pt>
                <c:pt idx="38550">
                  <c:v>2.8941669999999999</c:v>
                </c:pt>
                <c:pt idx="38551">
                  <c:v>2.9259970000000002</c:v>
                </c:pt>
                <c:pt idx="38552">
                  <c:v>2.9078219999999999</c:v>
                </c:pt>
                <c:pt idx="38553">
                  <c:v>2.8900320000000002</c:v>
                </c:pt>
                <c:pt idx="38554">
                  <c:v>2.9555669999999998</c:v>
                </c:pt>
                <c:pt idx="38555">
                  <c:v>2.9599419999999999</c:v>
                </c:pt>
                <c:pt idx="38556">
                  <c:v>2.9166210000000001</c:v>
                </c:pt>
                <c:pt idx="38557">
                  <c:v>2.8677229999999998</c:v>
                </c:pt>
                <c:pt idx="38558">
                  <c:v>2.960639</c:v>
                </c:pt>
                <c:pt idx="38559">
                  <c:v>2.9535710000000002</c:v>
                </c:pt>
                <c:pt idx="38560">
                  <c:v>2.9017400000000002</c:v>
                </c:pt>
                <c:pt idx="38561">
                  <c:v>2.8210839999999999</c:v>
                </c:pt>
                <c:pt idx="38562">
                  <c:v>2.7680030000000002</c:v>
                </c:pt>
                <c:pt idx="38563">
                  <c:v>2.7511260000000002</c:v>
                </c:pt>
                <c:pt idx="38564">
                  <c:v>2.7365810000000002</c:v>
                </c:pt>
                <c:pt idx="38565">
                  <c:v>2.7332640000000001</c:v>
                </c:pt>
                <c:pt idx="38566">
                  <c:v>2.7593000000000001</c:v>
                </c:pt>
                <c:pt idx="38567">
                  <c:v>2.8195209999999999</c:v>
                </c:pt>
                <c:pt idx="38568">
                  <c:v>2.8432970000000002</c:v>
                </c:pt>
                <c:pt idx="38569">
                  <c:v>2.8636599999999999</c:v>
                </c:pt>
                <c:pt idx="38570">
                  <c:v>2.8360129999999999</c:v>
                </c:pt>
                <c:pt idx="38571">
                  <c:v>2.7610549999999998</c:v>
                </c:pt>
                <c:pt idx="38572">
                  <c:v>2.8520240000000001</c:v>
                </c:pt>
                <c:pt idx="38573">
                  <c:v>2.9177270000000002</c:v>
                </c:pt>
                <c:pt idx="38574">
                  <c:v>2.944099</c:v>
                </c:pt>
                <c:pt idx="38575">
                  <c:v>2.9839579999999999</c:v>
                </c:pt>
                <c:pt idx="38576">
                  <c:v>3.0253079999999999</c:v>
                </c:pt>
                <c:pt idx="38577">
                  <c:v>2.9840789999999999</c:v>
                </c:pt>
                <c:pt idx="38578">
                  <c:v>2.9150100000000001</c:v>
                </c:pt>
                <c:pt idx="38579">
                  <c:v>2.9923009999999999</c:v>
                </c:pt>
                <c:pt idx="38580">
                  <c:v>3.116133</c:v>
                </c:pt>
                <c:pt idx="38581">
                  <c:v>3.1200760000000001</c:v>
                </c:pt>
                <c:pt idx="38582">
                  <c:v>2.989897</c:v>
                </c:pt>
                <c:pt idx="38583">
                  <c:v>2.9013070000000001</c:v>
                </c:pt>
                <c:pt idx="38584">
                  <c:v>2.8633229999999998</c:v>
                </c:pt>
                <c:pt idx="38585">
                  <c:v>2.8743820000000002</c:v>
                </c:pt>
                <c:pt idx="38586">
                  <c:v>2.853418</c:v>
                </c:pt>
                <c:pt idx="38587">
                  <c:v>2.8705349999999998</c:v>
                </c:pt>
                <c:pt idx="38588">
                  <c:v>2.9718900000000001</c:v>
                </c:pt>
                <c:pt idx="38589">
                  <c:v>3.033458</c:v>
                </c:pt>
                <c:pt idx="38590">
                  <c:v>3.0468250000000001</c:v>
                </c:pt>
                <c:pt idx="38591">
                  <c:v>2.9907859999999999</c:v>
                </c:pt>
                <c:pt idx="38592">
                  <c:v>2.906644</c:v>
                </c:pt>
                <c:pt idx="38593">
                  <c:v>2.8835649999999999</c:v>
                </c:pt>
                <c:pt idx="38594">
                  <c:v>2.863756</c:v>
                </c:pt>
                <c:pt idx="38595">
                  <c:v>2.869237</c:v>
                </c:pt>
                <c:pt idx="38596">
                  <c:v>2.9128470000000002</c:v>
                </c:pt>
                <c:pt idx="38597">
                  <c:v>2.90977</c:v>
                </c:pt>
                <c:pt idx="38598">
                  <c:v>2.950278</c:v>
                </c:pt>
                <c:pt idx="38599">
                  <c:v>2.9966279999999998</c:v>
                </c:pt>
                <c:pt idx="38600">
                  <c:v>3.0005229999999998</c:v>
                </c:pt>
                <c:pt idx="38601">
                  <c:v>2.9349639999999999</c:v>
                </c:pt>
                <c:pt idx="38602">
                  <c:v>2.8494519999999999</c:v>
                </c:pt>
                <c:pt idx="38603">
                  <c:v>2.835099</c:v>
                </c:pt>
                <c:pt idx="38604">
                  <c:v>2.851423</c:v>
                </c:pt>
                <c:pt idx="38605">
                  <c:v>2.8565680000000002</c:v>
                </c:pt>
                <c:pt idx="38606">
                  <c:v>2.8301949999999998</c:v>
                </c:pt>
                <c:pt idx="38607">
                  <c:v>2.827887</c:v>
                </c:pt>
                <c:pt idx="38608">
                  <c:v>2.8759199999999998</c:v>
                </c:pt>
                <c:pt idx="38609">
                  <c:v>2.9189050000000001</c:v>
                </c:pt>
                <c:pt idx="38610">
                  <c:v>2.94922</c:v>
                </c:pt>
                <c:pt idx="38611">
                  <c:v>2.909745</c:v>
                </c:pt>
                <c:pt idx="38612">
                  <c:v>2.8598370000000002</c:v>
                </c:pt>
                <c:pt idx="38613">
                  <c:v>2.8494760000000001</c:v>
                </c:pt>
                <c:pt idx="38614">
                  <c:v>2.858876</c:v>
                </c:pt>
                <c:pt idx="38615">
                  <c:v>2.8672179999999998</c:v>
                </c:pt>
                <c:pt idx="38616">
                  <c:v>2.8706309999999999</c:v>
                </c:pt>
                <c:pt idx="38617">
                  <c:v>2.8706559999999999</c:v>
                </c:pt>
                <c:pt idx="38618">
                  <c:v>2.8634919999999999</c:v>
                </c:pt>
                <c:pt idx="38619">
                  <c:v>2.8631310000000001</c:v>
                </c:pt>
                <c:pt idx="38620">
                  <c:v>2.8974609999999998</c:v>
                </c:pt>
                <c:pt idx="38621">
                  <c:v>2.8692129999999998</c:v>
                </c:pt>
                <c:pt idx="38622">
                  <c:v>2.8923160000000001</c:v>
                </c:pt>
                <c:pt idx="38623">
                  <c:v>2.8744540000000001</c:v>
                </c:pt>
                <c:pt idx="38624">
                  <c:v>2.8125979999999999</c:v>
                </c:pt>
                <c:pt idx="38625">
                  <c:v>2.8308680000000002</c:v>
                </c:pt>
                <c:pt idx="38626">
                  <c:v>2.898158</c:v>
                </c:pt>
                <c:pt idx="38627">
                  <c:v>2.8995519999999999</c:v>
                </c:pt>
                <c:pt idx="38628">
                  <c:v>2.9305880000000002</c:v>
                </c:pt>
                <c:pt idx="38629">
                  <c:v>3.0012439999999998</c:v>
                </c:pt>
                <c:pt idx="38630">
                  <c:v>2.998936</c:v>
                </c:pt>
                <c:pt idx="38631">
                  <c:v>2.9065479999999999</c:v>
                </c:pt>
                <c:pt idx="38632">
                  <c:v>2.711916</c:v>
                </c:pt>
                <c:pt idx="38633">
                  <c:v>2.571399</c:v>
                </c:pt>
                <c:pt idx="38634">
                  <c:v>2.5128599999999999</c:v>
                </c:pt>
                <c:pt idx="38635">
                  <c:v>2.5767359999999999</c:v>
                </c:pt>
                <c:pt idx="38636">
                  <c:v>2.6701090000000001</c:v>
                </c:pt>
                <c:pt idx="38637">
                  <c:v>2.7750460000000001</c:v>
                </c:pt>
                <c:pt idx="38638">
                  <c:v>2.8202419999999999</c:v>
                </c:pt>
                <c:pt idx="38639">
                  <c:v>2.8783970000000001</c:v>
                </c:pt>
                <c:pt idx="38640">
                  <c:v>3.035574</c:v>
                </c:pt>
                <c:pt idx="38641">
                  <c:v>3.1411600000000002</c:v>
                </c:pt>
                <c:pt idx="38642">
                  <c:v>3.1378659999999998</c:v>
                </c:pt>
                <c:pt idx="38643">
                  <c:v>3.0906989999999999</c:v>
                </c:pt>
                <c:pt idx="38644">
                  <c:v>3.0797840000000001</c:v>
                </c:pt>
                <c:pt idx="38645">
                  <c:v>3.0527150000000001</c:v>
                </c:pt>
                <c:pt idx="38646">
                  <c:v>3.0571139999999999</c:v>
                </c:pt>
                <c:pt idx="38647">
                  <c:v>3.0463200000000001</c:v>
                </c:pt>
                <c:pt idx="38648">
                  <c:v>2.9779969999999998</c:v>
                </c:pt>
                <c:pt idx="38649">
                  <c:v>2.875416</c:v>
                </c:pt>
                <c:pt idx="38650">
                  <c:v>2.834883</c:v>
                </c:pt>
                <c:pt idx="38651">
                  <c:v>2.825027</c:v>
                </c:pt>
                <c:pt idx="38652">
                  <c:v>2.8129819999999999</c:v>
                </c:pt>
                <c:pt idx="38653">
                  <c:v>2.8289689999999998</c:v>
                </c:pt>
                <c:pt idx="38654">
                  <c:v>2.8865460000000001</c:v>
                </c:pt>
                <c:pt idx="38655">
                  <c:v>2.9322710000000001</c:v>
                </c:pt>
                <c:pt idx="38656">
                  <c:v>2.9775640000000001</c:v>
                </c:pt>
                <c:pt idx="38657">
                  <c:v>3.018697</c:v>
                </c:pt>
                <c:pt idx="38658">
                  <c:v>3.06399</c:v>
                </c:pt>
                <c:pt idx="38659">
                  <c:v>3.0985839999999998</c:v>
                </c:pt>
                <c:pt idx="38660">
                  <c:v>3.096228</c:v>
                </c:pt>
                <c:pt idx="38661">
                  <c:v>3.0301640000000001</c:v>
                </c:pt>
                <c:pt idx="38662">
                  <c:v>2.9478979999999999</c:v>
                </c:pt>
                <c:pt idx="38663">
                  <c:v>2.8193769999999998</c:v>
                </c:pt>
                <c:pt idx="38664">
                  <c:v>2.7630020000000002</c:v>
                </c:pt>
                <c:pt idx="38665">
                  <c:v>2.7590590000000002</c:v>
                </c:pt>
                <c:pt idx="38666">
                  <c:v>2.7812730000000001</c:v>
                </c:pt>
                <c:pt idx="38667">
                  <c:v>2.824281</c:v>
                </c:pt>
                <c:pt idx="38668">
                  <c:v>2.8385850000000001</c:v>
                </c:pt>
                <c:pt idx="38669">
                  <c:v>2.8256519999999998</c:v>
                </c:pt>
                <c:pt idx="38670">
                  <c:v>2.815194</c:v>
                </c:pt>
                <c:pt idx="38671">
                  <c:v>2.8039429999999999</c:v>
                </c:pt>
                <c:pt idx="38672">
                  <c:v>2.8048320000000002</c:v>
                </c:pt>
                <c:pt idx="38673">
                  <c:v>2.8131270000000002</c:v>
                </c:pt>
                <c:pt idx="38674">
                  <c:v>2.8620489999999998</c:v>
                </c:pt>
                <c:pt idx="38675">
                  <c:v>2.8671700000000002</c:v>
                </c:pt>
                <c:pt idx="38676">
                  <c:v>2.8546689999999999</c:v>
                </c:pt>
                <c:pt idx="38677">
                  <c:v>2.87479</c:v>
                </c:pt>
                <c:pt idx="38678">
                  <c:v>2.7997839999999998</c:v>
                </c:pt>
                <c:pt idx="38679">
                  <c:v>2.7810320000000002</c:v>
                </c:pt>
                <c:pt idx="38680">
                  <c:v>2.8856090000000001</c:v>
                </c:pt>
                <c:pt idx="38681">
                  <c:v>2.9951859999999999</c:v>
                </c:pt>
                <c:pt idx="38682">
                  <c:v>3.0513680000000001</c:v>
                </c:pt>
                <c:pt idx="38683">
                  <c:v>3.0282170000000002</c:v>
                </c:pt>
                <c:pt idx="38684">
                  <c:v>2.9681639999999998</c:v>
                </c:pt>
                <c:pt idx="38685">
                  <c:v>2.957033</c:v>
                </c:pt>
                <c:pt idx="38686">
                  <c:v>2.989007</c:v>
                </c:pt>
                <c:pt idx="38687">
                  <c:v>2.9529700000000001</c:v>
                </c:pt>
                <c:pt idx="38688">
                  <c:v>2.8413499999999998</c:v>
                </c:pt>
                <c:pt idx="38689">
                  <c:v>2.853418</c:v>
                </c:pt>
                <c:pt idx="38690">
                  <c:v>2.9063319999999999</c:v>
                </c:pt>
                <c:pt idx="38691">
                  <c:v>2.9207800000000002</c:v>
                </c:pt>
                <c:pt idx="38692">
                  <c:v>2.929122</c:v>
                </c:pt>
                <c:pt idx="38693">
                  <c:v>2.9178470000000001</c:v>
                </c:pt>
                <c:pt idx="38694">
                  <c:v>2.8811849999999999</c:v>
                </c:pt>
                <c:pt idx="38695">
                  <c:v>2.8246899999999999</c:v>
                </c:pt>
                <c:pt idx="38696">
                  <c:v>2.780383</c:v>
                </c:pt>
                <c:pt idx="38697">
                  <c:v>2.7612709999999998</c:v>
                </c:pt>
                <c:pt idx="38698">
                  <c:v>2.7876919999999998</c:v>
                </c:pt>
                <c:pt idx="38699">
                  <c:v>2.7154259999999999</c:v>
                </c:pt>
                <c:pt idx="38700">
                  <c:v>2.637823</c:v>
                </c:pt>
                <c:pt idx="38701">
                  <c:v>2.6524399999999999</c:v>
                </c:pt>
                <c:pt idx="38702">
                  <c:v>2.7250420000000002</c:v>
                </c:pt>
                <c:pt idx="38703">
                  <c:v>2.7795179999999999</c:v>
                </c:pt>
                <c:pt idx="38704">
                  <c:v>2.8147609999999998</c:v>
                </c:pt>
                <c:pt idx="38705">
                  <c:v>2.8440430000000001</c:v>
                </c:pt>
                <c:pt idx="38706">
                  <c:v>2.905875</c:v>
                </c:pt>
                <c:pt idx="38707">
                  <c:v>3.0156200000000002</c:v>
                </c:pt>
                <c:pt idx="38708">
                  <c:v>3.047714</c:v>
                </c:pt>
                <c:pt idx="38709">
                  <c:v>3.002205</c:v>
                </c:pt>
                <c:pt idx="38710">
                  <c:v>2.9765299999999999</c:v>
                </c:pt>
                <c:pt idx="38711">
                  <c:v>2.9257080000000002</c:v>
                </c:pt>
                <c:pt idx="38712">
                  <c:v>2.9765779999999999</c:v>
                </c:pt>
                <c:pt idx="38713">
                  <c:v>3.0600230000000002</c:v>
                </c:pt>
                <c:pt idx="38714">
                  <c:v>3.086443</c:v>
                </c:pt>
                <c:pt idx="38715">
                  <c:v>2.9654470000000002</c:v>
                </c:pt>
                <c:pt idx="38716">
                  <c:v>2.8724829999999999</c:v>
                </c:pt>
                <c:pt idx="38717">
                  <c:v>2.8664719999999999</c:v>
                </c:pt>
                <c:pt idx="38718">
                  <c:v>2.9142649999999999</c:v>
                </c:pt>
                <c:pt idx="38719">
                  <c:v>2.9688850000000002</c:v>
                </c:pt>
                <c:pt idx="38720">
                  <c:v>3.0239379999999998</c:v>
                </c:pt>
                <c:pt idx="38721">
                  <c:v>3.0474019999999999</c:v>
                </c:pt>
                <c:pt idx="38722">
                  <c:v>3.0073979999999998</c:v>
                </c:pt>
                <c:pt idx="38723">
                  <c:v>2.924506</c:v>
                </c:pt>
                <c:pt idx="38724">
                  <c:v>2.9621780000000002</c:v>
                </c:pt>
                <c:pt idx="38725">
                  <c:v>2.9179909999999998</c:v>
                </c:pt>
                <c:pt idx="38726">
                  <c:v>2.7926199999999999</c:v>
                </c:pt>
                <c:pt idx="38727">
                  <c:v>2.6882600000000001</c:v>
                </c:pt>
                <c:pt idx="38728">
                  <c:v>2.6470790000000002</c:v>
                </c:pt>
                <c:pt idx="38729">
                  <c:v>2.7253790000000002</c:v>
                </c:pt>
                <c:pt idx="38730">
                  <c:v>2.8358210000000001</c:v>
                </c:pt>
                <c:pt idx="38731">
                  <c:v>2.884166</c:v>
                </c:pt>
                <c:pt idx="38732">
                  <c:v>2.9149379999999998</c:v>
                </c:pt>
                <c:pt idx="38733">
                  <c:v>2.9875889999999998</c:v>
                </c:pt>
                <c:pt idx="38734">
                  <c:v>3.0561039999999999</c:v>
                </c:pt>
                <c:pt idx="38735">
                  <c:v>3.0793759999999999</c:v>
                </c:pt>
                <c:pt idx="38736">
                  <c:v>3.0171830000000002</c:v>
                </c:pt>
                <c:pt idx="38737">
                  <c:v>3.0006430000000002</c:v>
                </c:pt>
                <c:pt idx="38738">
                  <c:v>3.0628120000000001</c:v>
                </c:pt>
                <c:pt idx="38739">
                  <c:v>3.0478339999999999</c:v>
                </c:pt>
                <c:pt idx="38740">
                  <c:v>2.99057</c:v>
                </c:pt>
                <c:pt idx="38741">
                  <c:v>2.9482819999999998</c:v>
                </c:pt>
                <c:pt idx="38742">
                  <c:v>2.9126300000000001</c:v>
                </c:pt>
                <c:pt idx="38743">
                  <c:v>2.8677950000000001</c:v>
                </c:pt>
                <c:pt idx="38744">
                  <c:v>2.7775699999999999</c:v>
                </c:pt>
                <c:pt idx="38745">
                  <c:v>2.7329029999999999</c:v>
                </c:pt>
                <c:pt idx="38746">
                  <c:v>2.6849660000000002</c:v>
                </c:pt>
                <c:pt idx="38747">
                  <c:v>2.691986</c:v>
                </c:pt>
                <c:pt idx="38748">
                  <c:v>2.7453080000000001</c:v>
                </c:pt>
                <c:pt idx="38749">
                  <c:v>2.784783</c:v>
                </c:pt>
                <c:pt idx="38750">
                  <c:v>2.841567</c:v>
                </c:pt>
                <c:pt idx="38751">
                  <c:v>2.8854169999999999</c:v>
                </c:pt>
                <c:pt idx="38752">
                  <c:v>2.9516960000000001</c:v>
                </c:pt>
                <c:pt idx="38753">
                  <c:v>2.993382</c:v>
                </c:pt>
                <c:pt idx="38754">
                  <c:v>3.0571380000000001</c:v>
                </c:pt>
                <c:pt idx="38755">
                  <c:v>3.0103309999999999</c:v>
                </c:pt>
                <c:pt idx="38756">
                  <c:v>2.9185439999999998</c:v>
                </c:pt>
                <c:pt idx="38757">
                  <c:v>2.849596</c:v>
                </c:pt>
                <c:pt idx="38758">
                  <c:v>2.835172</c:v>
                </c:pt>
                <c:pt idx="38759">
                  <c:v>2.83623</c:v>
                </c:pt>
                <c:pt idx="38760">
                  <c:v>2.8787090000000002</c:v>
                </c:pt>
                <c:pt idx="38761">
                  <c:v>2.9149859999999999</c:v>
                </c:pt>
                <c:pt idx="38762">
                  <c:v>2.909265</c:v>
                </c:pt>
                <c:pt idx="38763">
                  <c:v>2.8495720000000002</c:v>
                </c:pt>
                <c:pt idx="38764">
                  <c:v>2.8153139999999999</c:v>
                </c:pt>
                <c:pt idx="38765">
                  <c:v>2.8336809999999999</c:v>
                </c:pt>
                <c:pt idx="38766">
                  <c:v>2.7663920000000002</c:v>
                </c:pt>
                <c:pt idx="38767">
                  <c:v>2.7367979999999998</c:v>
                </c:pt>
                <c:pt idx="38768">
                  <c:v>2.8098329999999998</c:v>
                </c:pt>
                <c:pt idx="38769">
                  <c:v>2.8876759999999999</c:v>
                </c:pt>
                <c:pt idx="38770">
                  <c:v>2.9586440000000001</c:v>
                </c:pt>
                <c:pt idx="38771">
                  <c:v>2.9475850000000001</c:v>
                </c:pt>
                <c:pt idx="38772">
                  <c:v>2.79149</c:v>
                </c:pt>
                <c:pt idx="38773">
                  <c:v>2.6774900000000001</c:v>
                </c:pt>
                <c:pt idx="38774">
                  <c:v>2.7392979999999998</c:v>
                </c:pt>
                <c:pt idx="38775">
                  <c:v>2.821469</c:v>
                </c:pt>
                <c:pt idx="38776">
                  <c:v>2.944124</c:v>
                </c:pt>
                <c:pt idx="38777">
                  <c:v>3.042017</c:v>
                </c:pt>
                <c:pt idx="38778">
                  <c:v>3.0326409999999999</c:v>
                </c:pt>
                <c:pt idx="38779">
                  <c:v>2.9315259999999999</c:v>
                </c:pt>
                <c:pt idx="38780">
                  <c:v>2.9137599999999999</c:v>
                </c:pt>
                <c:pt idx="38781">
                  <c:v>2.8698619999999999</c:v>
                </c:pt>
                <c:pt idx="38782">
                  <c:v>2.7750219999999999</c:v>
                </c:pt>
                <c:pt idx="38783">
                  <c:v>2.7589389999999998</c:v>
                </c:pt>
                <c:pt idx="38784">
                  <c:v>2.7662719999999998</c:v>
                </c:pt>
                <c:pt idx="38785">
                  <c:v>2.7463419999999998</c:v>
                </c:pt>
                <c:pt idx="38786">
                  <c:v>2.7869459999999999</c:v>
                </c:pt>
                <c:pt idx="38787">
                  <c:v>2.8582269999999999</c:v>
                </c:pt>
                <c:pt idx="38788">
                  <c:v>2.997061</c:v>
                </c:pt>
                <c:pt idx="38789">
                  <c:v>3.1188259999999999</c:v>
                </c:pt>
                <c:pt idx="38790">
                  <c:v>3.1509200000000002</c:v>
                </c:pt>
                <c:pt idx="38791">
                  <c:v>3.0208370000000002</c:v>
                </c:pt>
                <c:pt idx="38792">
                  <c:v>2.8742619999999999</c:v>
                </c:pt>
                <c:pt idx="38793">
                  <c:v>2.7967309999999999</c:v>
                </c:pt>
                <c:pt idx="38794">
                  <c:v>2.7236479999999998</c:v>
                </c:pt>
                <c:pt idx="38795">
                  <c:v>2.697155</c:v>
                </c:pt>
                <c:pt idx="38796">
                  <c:v>2.7282869999999999</c:v>
                </c:pt>
                <c:pt idx="38797">
                  <c:v>2.8060589999999999</c:v>
                </c:pt>
                <c:pt idx="38798">
                  <c:v>2.868179</c:v>
                </c:pt>
                <c:pt idx="38799">
                  <c:v>2.965303</c:v>
                </c:pt>
                <c:pt idx="38800">
                  <c:v>3.052835</c:v>
                </c:pt>
                <c:pt idx="38801">
                  <c:v>3.0144419999999998</c:v>
                </c:pt>
                <c:pt idx="38802">
                  <c:v>2.924026</c:v>
                </c:pt>
                <c:pt idx="38803">
                  <c:v>2.8546450000000001</c:v>
                </c:pt>
                <c:pt idx="38804">
                  <c:v>2.8112270000000001</c:v>
                </c:pt>
                <c:pt idx="38805">
                  <c:v>2.8029809999999999</c:v>
                </c:pt>
                <c:pt idx="38806">
                  <c:v>2.777787</c:v>
                </c:pt>
                <c:pt idx="38807">
                  <c:v>2.7326630000000001</c:v>
                </c:pt>
                <c:pt idx="38808">
                  <c:v>2.7866819999999999</c:v>
                </c:pt>
                <c:pt idx="38809">
                  <c:v>2.8699819999999998</c:v>
                </c:pt>
                <c:pt idx="38810">
                  <c:v>2.951263</c:v>
                </c:pt>
                <c:pt idx="38811">
                  <c:v>3.0371600000000001</c:v>
                </c:pt>
                <c:pt idx="38812">
                  <c:v>3.0384829999999998</c:v>
                </c:pt>
                <c:pt idx="38813">
                  <c:v>2.9663369999999998</c:v>
                </c:pt>
                <c:pt idx="38814">
                  <c:v>2.930132</c:v>
                </c:pt>
                <c:pt idx="38815">
                  <c:v>2.9568889999999999</c:v>
                </c:pt>
                <c:pt idx="38816">
                  <c:v>3.00997</c:v>
                </c:pt>
                <c:pt idx="38817">
                  <c:v>3.0329290000000002</c:v>
                </c:pt>
                <c:pt idx="38818">
                  <c:v>2.996219</c:v>
                </c:pt>
                <c:pt idx="38819">
                  <c:v>2.9132069999999999</c:v>
                </c:pt>
                <c:pt idx="38820">
                  <c:v>2.8641890000000001</c:v>
                </c:pt>
                <c:pt idx="38821">
                  <c:v>2.8309890000000002</c:v>
                </c:pt>
                <c:pt idx="38822">
                  <c:v>2.8693330000000001</c:v>
                </c:pt>
                <c:pt idx="38823">
                  <c:v>2.9208759999999998</c:v>
                </c:pt>
                <c:pt idx="38824">
                  <c:v>2.8792620000000002</c:v>
                </c:pt>
                <c:pt idx="38825">
                  <c:v>2.815194</c:v>
                </c:pt>
                <c:pt idx="38826">
                  <c:v>2.7713199999999998</c:v>
                </c:pt>
                <c:pt idx="38827">
                  <c:v>2.793317</c:v>
                </c:pt>
                <c:pt idx="38828">
                  <c:v>2.8574329999999999</c:v>
                </c:pt>
                <c:pt idx="38829">
                  <c:v>2.8827479999999999</c:v>
                </c:pt>
                <c:pt idx="38830">
                  <c:v>2.9506619999999999</c:v>
                </c:pt>
                <c:pt idx="38831">
                  <c:v>2.9589810000000001</c:v>
                </c:pt>
                <c:pt idx="38832">
                  <c:v>2.9072689999999999</c:v>
                </c:pt>
                <c:pt idx="38833">
                  <c:v>2.883397</c:v>
                </c:pt>
                <c:pt idx="38834">
                  <c:v>2.8463270000000001</c:v>
                </c:pt>
                <c:pt idx="38835">
                  <c:v>2.7398030000000002</c:v>
                </c:pt>
                <c:pt idx="38836">
                  <c:v>2.7039339999999998</c:v>
                </c:pt>
                <c:pt idx="38837">
                  <c:v>2.7073719999999999</c:v>
                </c:pt>
                <c:pt idx="38838">
                  <c:v>2.7188629999999998</c:v>
                </c:pt>
                <c:pt idx="38839">
                  <c:v>2.7710080000000001</c:v>
                </c:pt>
                <c:pt idx="38840">
                  <c:v>2.8830119999999999</c:v>
                </c:pt>
                <c:pt idx="38841">
                  <c:v>2.9156840000000002</c:v>
                </c:pt>
                <c:pt idx="38842">
                  <c:v>2.9200590000000002</c:v>
                </c:pt>
                <c:pt idx="38843">
                  <c:v>2.9693900000000002</c:v>
                </c:pt>
                <c:pt idx="38844">
                  <c:v>3.0422090000000002</c:v>
                </c:pt>
                <c:pt idx="38845">
                  <c:v>3.0625710000000002</c:v>
                </c:pt>
                <c:pt idx="38846">
                  <c:v>3.0353810000000001</c:v>
                </c:pt>
                <c:pt idx="38847">
                  <c:v>3.0266310000000001</c:v>
                </c:pt>
                <c:pt idx="38848">
                  <c:v>2.9866990000000002</c:v>
                </c:pt>
                <c:pt idx="38849">
                  <c:v>2.882171</c:v>
                </c:pt>
                <c:pt idx="38850">
                  <c:v>2.900874</c:v>
                </c:pt>
                <c:pt idx="38851">
                  <c:v>2.9049610000000001</c:v>
                </c:pt>
                <c:pt idx="38852">
                  <c:v>2.8186800000000001</c:v>
                </c:pt>
                <c:pt idx="38853">
                  <c:v>2.8149540000000002</c:v>
                </c:pt>
                <c:pt idx="38854">
                  <c:v>2.811347</c:v>
                </c:pt>
                <c:pt idx="38855">
                  <c:v>2.781657</c:v>
                </c:pt>
                <c:pt idx="38856">
                  <c:v>2.824281</c:v>
                </c:pt>
                <c:pt idx="38857">
                  <c:v>2.881065</c:v>
                </c:pt>
                <c:pt idx="38858">
                  <c:v>2.9089520000000002</c:v>
                </c:pt>
                <c:pt idx="38859">
                  <c:v>2.9377049999999998</c:v>
                </c:pt>
                <c:pt idx="38860">
                  <c:v>2.9278719999999998</c:v>
                </c:pt>
                <c:pt idx="38861">
                  <c:v>2.8768340000000001</c:v>
                </c:pt>
                <c:pt idx="38862">
                  <c:v>2.8796710000000001</c:v>
                </c:pt>
                <c:pt idx="38863">
                  <c:v>2.8531059999999999</c:v>
                </c:pt>
                <c:pt idx="38864">
                  <c:v>2.853202</c:v>
                </c:pt>
                <c:pt idx="38865">
                  <c:v>2.8594529999999998</c:v>
                </c:pt>
                <c:pt idx="38866">
                  <c:v>2.8358690000000002</c:v>
                </c:pt>
                <c:pt idx="38867">
                  <c:v>2.8815940000000002</c:v>
                </c:pt>
                <c:pt idx="38868">
                  <c:v>2.9271989999999999</c:v>
                </c:pt>
                <c:pt idx="38869">
                  <c:v>2.9317419999999998</c:v>
                </c:pt>
                <c:pt idx="38870">
                  <c:v>2.9679470000000001</c:v>
                </c:pt>
                <c:pt idx="38871">
                  <c:v>2.978958</c:v>
                </c:pt>
                <c:pt idx="38872">
                  <c:v>2.975088</c:v>
                </c:pt>
                <c:pt idx="38873">
                  <c:v>2.9471039999999999</c:v>
                </c:pt>
                <c:pt idx="38874">
                  <c:v>2.918857</c:v>
                </c:pt>
                <c:pt idx="38875">
                  <c:v>2.8732760000000002</c:v>
                </c:pt>
                <c:pt idx="38876">
                  <c:v>2.869021</c:v>
                </c:pt>
                <c:pt idx="38877">
                  <c:v>2.8906329999999998</c:v>
                </c:pt>
                <c:pt idx="38878">
                  <c:v>2.8979900000000001</c:v>
                </c:pt>
                <c:pt idx="38879">
                  <c:v>2.87907</c:v>
                </c:pt>
                <c:pt idx="38880">
                  <c:v>2.8592840000000002</c:v>
                </c:pt>
                <c:pt idx="38881">
                  <c:v>2.850606</c:v>
                </c:pt>
                <c:pt idx="38882">
                  <c:v>2.8413979999999999</c:v>
                </c:pt>
                <c:pt idx="38883">
                  <c:v>2.8312529999999998</c:v>
                </c:pt>
                <c:pt idx="38884">
                  <c:v>2.855823</c:v>
                </c:pt>
                <c:pt idx="38885">
                  <c:v>2.8848630000000002</c:v>
                </c:pt>
                <c:pt idx="38886">
                  <c:v>2.9057550000000001</c:v>
                </c:pt>
                <c:pt idx="38887">
                  <c:v>2.8869549999999999</c:v>
                </c:pt>
                <c:pt idx="38888">
                  <c:v>2.929627</c:v>
                </c:pt>
                <c:pt idx="38889">
                  <c:v>3.0173749999999999</c:v>
                </c:pt>
                <c:pt idx="38890">
                  <c:v>3.0402619999999998</c:v>
                </c:pt>
                <c:pt idx="38891">
                  <c:v>2.9401809999999999</c:v>
                </c:pt>
                <c:pt idx="38892">
                  <c:v>2.7902399999999998</c:v>
                </c:pt>
                <c:pt idx="38893">
                  <c:v>2.6470790000000002</c:v>
                </c:pt>
                <c:pt idx="38894">
                  <c:v>2.6655180000000001</c:v>
                </c:pt>
                <c:pt idx="38895">
                  <c:v>2.822743</c:v>
                </c:pt>
                <c:pt idx="38896">
                  <c:v>2.9541240000000002</c:v>
                </c:pt>
                <c:pt idx="38897">
                  <c:v>3.0017969999999998</c:v>
                </c:pt>
                <c:pt idx="38898">
                  <c:v>2.9577059999999999</c:v>
                </c:pt>
                <c:pt idx="38899">
                  <c:v>2.8840460000000001</c:v>
                </c:pt>
                <c:pt idx="38900">
                  <c:v>2.8194970000000001</c:v>
                </c:pt>
                <c:pt idx="38901">
                  <c:v>2.7590590000000002</c:v>
                </c:pt>
                <c:pt idx="38902">
                  <c:v>2.7393939999999999</c:v>
                </c:pt>
                <c:pt idx="38903">
                  <c:v>2.7642760000000002</c:v>
                </c:pt>
                <c:pt idx="38904">
                  <c:v>2.846927</c:v>
                </c:pt>
                <c:pt idx="38905">
                  <c:v>2.9051300000000002</c:v>
                </c:pt>
                <c:pt idx="38906">
                  <c:v>2.9548700000000001</c:v>
                </c:pt>
                <c:pt idx="38907">
                  <c:v>3.0330979999999998</c:v>
                </c:pt>
                <c:pt idx="38908">
                  <c:v>3.0661529999999999</c:v>
                </c:pt>
                <c:pt idx="38909">
                  <c:v>3.0065810000000002</c:v>
                </c:pt>
                <c:pt idx="38910">
                  <c:v>2.9309249999999998</c:v>
                </c:pt>
                <c:pt idx="38911">
                  <c:v>2.9000810000000001</c:v>
                </c:pt>
                <c:pt idx="38912">
                  <c:v>2.8931330000000002</c:v>
                </c:pt>
                <c:pt idx="38913">
                  <c:v>2.9124859999999999</c:v>
                </c:pt>
                <c:pt idx="38914">
                  <c:v>2.9204680000000001</c:v>
                </c:pt>
                <c:pt idx="38915">
                  <c:v>2.9368629999999998</c:v>
                </c:pt>
                <c:pt idx="38916">
                  <c:v>2.9939589999999998</c:v>
                </c:pt>
                <c:pt idx="38917">
                  <c:v>3.0025900000000001</c:v>
                </c:pt>
                <c:pt idx="38918">
                  <c:v>2.9984069999999998</c:v>
                </c:pt>
                <c:pt idx="38919">
                  <c:v>3.0042490000000002</c:v>
                </c:pt>
                <c:pt idx="38920">
                  <c:v>2.9745590000000002</c:v>
                </c:pt>
                <c:pt idx="38921">
                  <c:v>2.9265500000000002</c:v>
                </c:pt>
                <c:pt idx="38922">
                  <c:v>2.8984700000000001</c:v>
                </c:pt>
                <c:pt idx="38923">
                  <c:v>2.8613520000000001</c:v>
                </c:pt>
                <c:pt idx="38924">
                  <c:v>2.8278629999999998</c:v>
                </c:pt>
                <c:pt idx="38925">
                  <c:v>2.8344990000000001</c:v>
                </c:pt>
                <c:pt idx="38926">
                  <c:v>2.8388499999999999</c:v>
                </c:pt>
                <c:pt idx="38927">
                  <c:v>2.851375</c:v>
                </c:pt>
                <c:pt idx="38928">
                  <c:v>2.8155060000000001</c:v>
                </c:pt>
                <c:pt idx="38929">
                  <c:v>2.7487940000000002</c:v>
                </c:pt>
                <c:pt idx="38930">
                  <c:v>2.6882839999999999</c:v>
                </c:pt>
                <c:pt idx="38931">
                  <c:v>2.6435200000000001</c:v>
                </c:pt>
                <c:pt idx="38932">
                  <c:v>2.6408040000000002</c:v>
                </c:pt>
                <c:pt idx="38933">
                  <c:v>2.7124450000000002</c:v>
                </c:pt>
                <c:pt idx="38934">
                  <c:v>2.829739</c:v>
                </c:pt>
                <c:pt idx="38935">
                  <c:v>2.890177</c:v>
                </c:pt>
                <c:pt idx="38936">
                  <c:v>2.9659759999999999</c:v>
                </c:pt>
                <c:pt idx="38937">
                  <c:v>3.0310779999999999</c:v>
                </c:pt>
                <c:pt idx="38938">
                  <c:v>2.9498449999999998</c:v>
                </c:pt>
                <c:pt idx="38939">
                  <c:v>2.8462779999999999</c:v>
                </c:pt>
                <c:pt idx="38940">
                  <c:v>2.829234</c:v>
                </c:pt>
                <c:pt idx="38941">
                  <c:v>2.85527</c:v>
                </c:pt>
                <c:pt idx="38942">
                  <c:v>2.9227509999999999</c:v>
                </c:pt>
                <c:pt idx="38943">
                  <c:v>2.9688370000000002</c:v>
                </c:pt>
                <c:pt idx="38944">
                  <c:v>3.0019170000000002</c:v>
                </c:pt>
                <c:pt idx="38945">
                  <c:v>3.0537960000000002</c:v>
                </c:pt>
                <c:pt idx="38946">
                  <c:v>3.0798559999999999</c:v>
                </c:pt>
                <c:pt idx="38947">
                  <c:v>3.0233850000000002</c:v>
                </c:pt>
                <c:pt idx="38948">
                  <c:v>2.954148</c:v>
                </c:pt>
                <c:pt idx="38949">
                  <c:v>2.9086159999999999</c:v>
                </c:pt>
                <c:pt idx="38950">
                  <c:v>2.895105</c:v>
                </c:pt>
                <c:pt idx="38951">
                  <c:v>2.8568560000000001</c:v>
                </c:pt>
                <c:pt idx="38952">
                  <c:v>2.861809</c:v>
                </c:pt>
                <c:pt idx="38953">
                  <c:v>2.8499089999999998</c:v>
                </c:pt>
                <c:pt idx="38954">
                  <c:v>2.8257720000000002</c:v>
                </c:pt>
                <c:pt idx="38955">
                  <c:v>2.8491870000000001</c:v>
                </c:pt>
                <c:pt idx="38956">
                  <c:v>2.885561</c:v>
                </c:pt>
                <c:pt idx="38957">
                  <c:v>2.9037829999999998</c:v>
                </c:pt>
                <c:pt idx="38958">
                  <c:v>2.902822</c:v>
                </c:pt>
                <c:pt idx="38959">
                  <c:v>2.8991920000000002</c:v>
                </c:pt>
                <c:pt idx="38960">
                  <c:v>2.9407580000000002</c:v>
                </c:pt>
                <c:pt idx="38961">
                  <c:v>2.9703520000000001</c:v>
                </c:pt>
                <c:pt idx="38962">
                  <c:v>2.9567209999999999</c:v>
                </c:pt>
                <c:pt idx="38963">
                  <c:v>2.9490759999999998</c:v>
                </c:pt>
                <c:pt idx="38964">
                  <c:v>2.896331</c:v>
                </c:pt>
                <c:pt idx="38965">
                  <c:v>2.864309</c:v>
                </c:pt>
                <c:pt idx="38966">
                  <c:v>2.8880129999999999</c:v>
                </c:pt>
                <c:pt idx="38967">
                  <c:v>2.8721939999999999</c:v>
                </c:pt>
                <c:pt idx="38968">
                  <c:v>2.771128</c:v>
                </c:pt>
                <c:pt idx="38969">
                  <c:v>2.6384240000000001</c:v>
                </c:pt>
                <c:pt idx="38970">
                  <c:v>2.609118</c:v>
                </c:pt>
                <c:pt idx="38971">
                  <c:v>2.6760950000000001</c:v>
                </c:pt>
                <c:pt idx="38972">
                  <c:v>2.8375279999999998</c:v>
                </c:pt>
                <c:pt idx="38973">
                  <c:v>3.0034550000000002</c:v>
                </c:pt>
                <c:pt idx="38974">
                  <c:v>3.1025749999999999</c:v>
                </c:pt>
                <c:pt idx="38975">
                  <c:v>3.1279370000000002</c:v>
                </c:pt>
                <c:pt idx="38976">
                  <c:v>3.0423529999999999</c:v>
                </c:pt>
                <c:pt idx="38977">
                  <c:v>2.8615680000000001</c:v>
                </c:pt>
                <c:pt idx="38978">
                  <c:v>2.7003759999999999</c:v>
                </c:pt>
                <c:pt idx="38979">
                  <c:v>2.728456</c:v>
                </c:pt>
                <c:pt idx="38980">
                  <c:v>2.7945669999999998</c:v>
                </c:pt>
                <c:pt idx="38981">
                  <c:v>2.865078</c:v>
                </c:pt>
                <c:pt idx="38982">
                  <c:v>2.90198</c:v>
                </c:pt>
                <c:pt idx="38983">
                  <c:v>2.8459660000000002</c:v>
                </c:pt>
                <c:pt idx="38984">
                  <c:v>2.8005770000000001</c:v>
                </c:pt>
                <c:pt idx="38985">
                  <c:v>2.7614390000000002</c:v>
                </c:pt>
                <c:pt idx="38986">
                  <c:v>2.790168</c:v>
                </c:pt>
                <c:pt idx="38987">
                  <c:v>2.908712</c:v>
                </c:pt>
                <c:pt idx="38988">
                  <c:v>3.0334340000000002</c:v>
                </c:pt>
                <c:pt idx="38989">
                  <c:v>3.0599029999999998</c:v>
                </c:pt>
                <c:pt idx="38990">
                  <c:v>2.995234</c:v>
                </c:pt>
                <c:pt idx="38991">
                  <c:v>2.9509989999999999</c:v>
                </c:pt>
                <c:pt idx="38992">
                  <c:v>2.9530669999999999</c:v>
                </c:pt>
                <c:pt idx="38993">
                  <c:v>2.929843</c:v>
                </c:pt>
                <c:pt idx="38994">
                  <c:v>2.8357250000000001</c:v>
                </c:pt>
                <c:pt idx="38995">
                  <c:v>2.820675</c:v>
                </c:pt>
                <c:pt idx="38996">
                  <c:v>2.8581059999999998</c:v>
                </c:pt>
                <c:pt idx="38997">
                  <c:v>2.8610630000000001</c:v>
                </c:pt>
                <c:pt idx="38998">
                  <c:v>2.8938790000000001</c:v>
                </c:pt>
                <c:pt idx="38999">
                  <c:v>2.8755839999999999</c:v>
                </c:pt>
                <c:pt idx="39000">
                  <c:v>2.8844310000000002</c:v>
                </c:pt>
                <c:pt idx="39001">
                  <c:v>2.860919</c:v>
                </c:pt>
                <c:pt idx="39002">
                  <c:v>2.8291849999999998</c:v>
                </c:pt>
                <c:pt idx="39003">
                  <c:v>2.8411819999999999</c:v>
                </c:pt>
                <c:pt idx="39004">
                  <c:v>2.884887</c:v>
                </c:pt>
                <c:pt idx="39005">
                  <c:v>2.9210210000000001</c:v>
                </c:pt>
                <c:pt idx="39006">
                  <c:v>2.9780449999999998</c:v>
                </c:pt>
                <c:pt idx="39007">
                  <c:v>3.0167259999999998</c:v>
                </c:pt>
                <c:pt idx="39008">
                  <c:v>3.0132639999999999</c:v>
                </c:pt>
                <c:pt idx="39009">
                  <c:v>2.9541719999999998</c:v>
                </c:pt>
                <c:pt idx="39010">
                  <c:v>2.865367</c:v>
                </c:pt>
                <c:pt idx="39011">
                  <c:v>2.845726</c:v>
                </c:pt>
                <c:pt idx="39012">
                  <c:v>2.8483700000000001</c:v>
                </c:pt>
                <c:pt idx="39013">
                  <c:v>2.8627699999999998</c:v>
                </c:pt>
                <c:pt idx="39014">
                  <c:v>2.8827240000000001</c:v>
                </c:pt>
                <c:pt idx="39015">
                  <c:v>2.8908499999999999</c:v>
                </c:pt>
                <c:pt idx="39016">
                  <c:v>2.8884460000000001</c:v>
                </c:pt>
                <c:pt idx="39017">
                  <c:v>2.9022209999999999</c:v>
                </c:pt>
                <c:pt idx="39018">
                  <c:v>2.9171019999999999</c:v>
                </c:pt>
                <c:pt idx="39019">
                  <c:v>2.9062839999999999</c:v>
                </c:pt>
                <c:pt idx="39020">
                  <c:v>2.8710640000000001</c:v>
                </c:pt>
                <c:pt idx="39021">
                  <c:v>2.869526</c:v>
                </c:pt>
                <c:pt idx="39022">
                  <c:v>2.858034</c:v>
                </c:pt>
                <c:pt idx="39023">
                  <c:v>2.8546689999999999</c:v>
                </c:pt>
                <c:pt idx="39024">
                  <c:v>2.890898</c:v>
                </c:pt>
                <c:pt idx="39025">
                  <c:v>2.9082309999999998</c:v>
                </c:pt>
                <c:pt idx="39026">
                  <c:v>2.9352520000000002</c:v>
                </c:pt>
                <c:pt idx="39027">
                  <c:v>2.9471759999999998</c:v>
                </c:pt>
                <c:pt idx="39028">
                  <c:v>2.9018839999999999</c:v>
                </c:pt>
                <c:pt idx="39029">
                  <c:v>2.8701509999999999</c:v>
                </c:pt>
                <c:pt idx="39030">
                  <c:v>2.8782519999999998</c:v>
                </c:pt>
                <c:pt idx="39031">
                  <c:v>2.8966910000000001</c:v>
                </c:pt>
                <c:pt idx="39032">
                  <c:v>2.9143129999999999</c:v>
                </c:pt>
                <c:pt idx="39033">
                  <c:v>2.935397</c:v>
                </c:pt>
                <c:pt idx="39034">
                  <c:v>3.0344920000000002</c:v>
                </c:pt>
                <c:pt idx="39035">
                  <c:v>3.0853139999999999</c:v>
                </c:pt>
                <c:pt idx="39036">
                  <c:v>2.9852810000000001</c:v>
                </c:pt>
                <c:pt idx="39037">
                  <c:v>2.8333689999999998</c:v>
                </c:pt>
                <c:pt idx="39038">
                  <c:v>2.78572</c:v>
                </c:pt>
                <c:pt idx="39039">
                  <c:v>2.8301949999999998</c:v>
                </c:pt>
                <c:pt idx="39040">
                  <c:v>2.8920520000000001</c:v>
                </c:pt>
                <c:pt idx="39041">
                  <c:v>2.8799350000000001</c:v>
                </c:pt>
                <c:pt idx="39042">
                  <c:v>2.8350759999999999</c:v>
                </c:pt>
                <c:pt idx="39043">
                  <c:v>2.8061310000000002</c:v>
                </c:pt>
                <c:pt idx="39044">
                  <c:v>2.7565590000000002</c:v>
                </c:pt>
                <c:pt idx="39045">
                  <c:v>2.6713110000000002</c:v>
                </c:pt>
                <c:pt idx="39046">
                  <c:v>2.6822020000000002</c:v>
                </c:pt>
                <c:pt idx="39047">
                  <c:v>2.7494909999999999</c:v>
                </c:pt>
                <c:pt idx="39048">
                  <c:v>2.8672900000000001</c:v>
                </c:pt>
                <c:pt idx="39049">
                  <c:v>2.9447480000000001</c:v>
                </c:pt>
                <c:pt idx="39050">
                  <c:v>2.8906809999999998</c:v>
                </c:pt>
                <c:pt idx="39051">
                  <c:v>2.6650610000000001</c:v>
                </c:pt>
                <c:pt idx="39052">
                  <c:v>2.5654129999999999</c:v>
                </c:pt>
                <c:pt idx="39053">
                  <c:v>2.6657099999999998</c:v>
                </c:pt>
                <c:pt idx="39054">
                  <c:v>2.7154020000000001</c:v>
                </c:pt>
                <c:pt idx="39055">
                  <c:v>2.7478799999999999</c:v>
                </c:pt>
                <c:pt idx="39056">
                  <c:v>2.8459660000000002</c:v>
                </c:pt>
                <c:pt idx="39057">
                  <c:v>2.9473929999999999</c:v>
                </c:pt>
                <c:pt idx="39058">
                  <c:v>3.0130479999999999</c:v>
                </c:pt>
                <c:pt idx="39059">
                  <c:v>3.1006749999999998</c:v>
                </c:pt>
                <c:pt idx="39060">
                  <c:v>3.1012040000000001</c:v>
                </c:pt>
                <c:pt idx="39061">
                  <c:v>3.0390359999999998</c:v>
                </c:pt>
                <c:pt idx="39062">
                  <c:v>2.9938150000000001</c:v>
                </c:pt>
                <c:pt idx="39063">
                  <c:v>2.9880450000000001</c:v>
                </c:pt>
                <c:pt idx="39064">
                  <c:v>2.958043</c:v>
                </c:pt>
                <c:pt idx="39065">
                  <c:v>2.9513120000000002</c:v>
                </c:pt>
                <c:pt idx="39066">
                  <c:v>2.9250349999999998</c:v>
                </c:pt>
                <c:pt idx="39067">
                  <c:v>2.8526729999999998</c:v>
                </c:pt>
                <c:pt idx="39068">
                  <c:v>2.7802630000000002</c:v>
                </c:pt>
                <c:pt idx="39069">
                  <c:v>2.772907</c:v>
                </c:pt>
                <c:pt idx="39070">
                  <c:v>2.7947350000000002</c:v>
                </c:pt>
                <c:pt idx="39071">
                  <c:v>2.80714</c:v>
                </c:pt>
                <c:pt idx="39072">
                  <c:v>2.8554620000000002</c:v>
                </c:pt>
                <c:pt idx="39073">
                  <c:v>2.902822</c:v>
                </c:pt>
                <c:pt idx="39074">
                  <c:v>2.9248910000000001</c:v>
                </c:pt>
                <c:pt idx="39075">
                  <c:v>2.9852569999999998</c:v>
                </c:pt>
                <c:pt idx="39076">
                  <c:v>3.0253570000000001</c:v>
                </c:pt>
                <c:pt idx="39077">
                  <c:v>2.9849679999999998</c:v>
                </c:pt>
                <c:pt idx="39078">
                  <c:v>2.974799</c:v>
                </c:pt>
                <c:pt idx="39079">
                  <c:v>2.914145</c:v>
                </c:pt>
                <c:pt idx="39080">
                  <c:v>2.8100010000000002</c:v>
                </c:pt>
                <c:pt idx="39081">
                  <c:v>2.7543950000000001</c:v>
                </c:pt>
                <c:pt idx="39082">
                  <c:v>2.727662</c:v>
                </c:pt>
                <c:pt idx="39083">
                  <c:v>2.6804950000000001</c:v>
                </c:pt>
                <c:pt idx="39084">
                  <c:v>2.7150650000000001</c:v>
                </c:pt>
                <c:pt idx="39085">
                  <c:v>2.802813</c:v>
                </c:pt>
                <c:pt idx="39086">
                  <c:v>2.858587</c:v>
                </c:pt>
                <c:pt idx="39087">
                  <c:v>2.9415749999999998</c:v>
                </c:pt>
                <c:pt idx="39088">
                  <c:v>2.9401329999999999</c:v>
                </c:pt>
                <c:pt idx="39089">
                  <c:v>2.860366</c:v>
                </c:pt>
                <c:pt idx="39090">
                  <c:v>2.8148819999999999</c:v>
                </c:pt>
                <c:pt idx="39091">
                  <c:v>2.9992239999999999</c:v>
                </c:pt>
                <c:pt idx="39092">
                  <c:v>2.9822039999999999</c:v>
                </c:pt>
                <c:pt idx="39093">
                  <c:v>2.9990559999999999</c:v>
                </c:pt>
                <c:pt idx="39094">
                  <c:v>2.9912429999999999</c:v>
                </c:pt>
                <c:pt idx="39095">
                  <c:v>2.965255</c:v>
                </c:pt>
                <c:pt idx="39096">
                  <c:v>2.9707840000000001</c:v>
                </c:pt>
                <c:pt idx="39097">
                  <c:v>3.0006189999999999</c:v>
                </c:pt>
                <c:pt idx="39098">
                  <c:v>3.0241539999999998</c:v>
                </c:pt>
                <c:pt idx="39099">
                  <c:v>3.0013879999999999</c:v>
                </c:pt>
                <c:pt idx="39100">
                  <c:v>2.9610720000000001</c:v>
                </c:pt>
                <c:pt idx="39101">
                  <c:v>2.9031099999999999</c:v>
                </c:pt>
                <c:pt idx="39102">
                  <c:v>2.8370709999999999</c:v>
                </c:pt>
                <c:pt idx="39103">
                  <c:v>2.8131020000000002</c:v>
                </c:pt>
                <c:pt idx="39104">
                  <c:v>2.8600300000000001</c:v>
                </c:pt>
                <c:pt idx="39105">
                  <c:v>2.8785409999999998</c:v>
                </c:pt>
                <c:pt idx="39106">
                  <c:v>2.8387540000000002</c:v>
                </c:pt>
                <c:pt idx="39107">
                  <c:v>2.8176939999999999</c:v>
                </c:pt>
                <c:pt idx="39108">
                  <c:v>2.8258679999999998</c:v>
                </c:pt>
                <c:pt idx="39109">
                  <c:v>2.8196650000000001</c:v>
                </c:pt>
                <c:pt idx="39110">
                  <c:v>2.8728910000000001</c:v>
                </c:pt>
                <c:pt idx="39111">
                  <c:v>2.9576340000000001</c:v>
                </c:pt>
                <c:pt idx="39112">
                  <c:v>2.9375119999999999</c:v>
                </c:pt>
                <c:pt idx="39113">
                  <c:v>2.9223430000000001</c:v>
                </c:pt>
                <c:pt idx="39114">
                  <c:v>2.919578</c:v>
                </c:pt>
                <c:pt idx="39115">
                  <c:v>2.931959</c:v>
                </c:pt>
                <c:pt idx="39116">
                  <c:v>3.0048499999999998</c:v>
                </c:pt>
                <c:pt idx="39117">
                  <c:v>3.0276399999999999</c:v>
                </c:pt>
                <c:pt idx="39118">
                  <c:v>2.9175589999999998</c:v>
                </c:pt>
                <c:pt idx="39119">
                  <c:v>2.8239450000000001</c:v>
                </c:pt>
                <c:pt idx="39120">
                  <c:v>2.8826999999999998</c:v>
                </c:pt>
                <c:pt idx="39121">
                  <c:v>2.8894310000000001</c:v>
                </c:pt>
                <c:pt idx="39122">
                  <c:v>2.8417590000000001</c:v>
                </c:pt>
                <c:pt idx="39123">
                  <c:v>2.7235269999999998</c:v>
                </c:pt>
                <c:pt idx="39124">
                  <c:v>2.71557</c:v>
                </c:pt>
                <c:pt idx="39125">
                  <c:v>2.7326630000000001</c:v>
                </c:pt>
                <c:pt idx="39126">
                  <c:v>2.755309</c:v>
                </c:pt>
                <c:pt idx="39127">
                  <c:v>2.760189</c:v>
                </c:pt>
                <c:pt idx="39128">
                  <c:v>2.7719930000000002</c:v>
                </c:pt>
                <c:pt idx="39129">
                  <c:v>2.7760560000000001</c:v>
                </c:pt>
                <c:pt idx="39130">
                  <c:v>2.8347630000000001</c:v>
                </c:pt>
                <c:pt idx="39131">
                  <c:v>2.8535149999999998</c:v>
                </c:pt>
                <c:pt idx="39132">
                  <c:v>2.8037030000000001</c:v>
                </c:pt>
                <c:pt idx="39133">
                  <c:v>2.745212</c:v>
                </c:pt>
                <c:pt idx="39134">
                  <c:v>2.7398030000000002</c:v>
                </c:pt>
                <c:pt idx="39135">
                  <c:v>2.750429</c:v>
                </c:pt>
                <c:pt idx="39136">
                  <c:v>2.824065</c:v>
                </c:pt>
                <c:pt idx="39137">
                  <c:v>2.883613</c:v>
                </c:pt>
                <c:pt idx="39138">
                  <c:v>2.9548450000000002</c:v>
                </c:pt>
                <c:pt idx="39139">
                  <c:v>3.0904820000000002</c:v>
                </c:pt>
                <c:pt idx="39140">
                  <c:v>3.0912999999999999</c:v>
                </c:pt>
                <c:pt idx="39141">
                  <c:v>3.01586</c:v>
                </c:pt>
                <c:pt idx="39142">
                  <c:v>2.9656639999999999</c:v>
                </c:pt>
                <c:pt idx="39143">
                  <c:v>2.9320789999999999</c:v>
                </c:pt>
                <c:pt idx="39144">
                  <c:v>2.9072450000000001</c:v>
                </c:pt>
                <c:pt idx="39145">
                  <c:v>2.9203709999999998</c:v>
                </c:pt>
                <c:pt idx="39146">
                  <c:v>2.9429210000000001</c:v>
                </c:pt>
                <c:pt idx="39147">
                  <c:v>2.9440750000000002</c:v>
                </c:pt>
                <c:pt idx="39148">
                  <c:v>2.9915310000000002</c:v>
                </c:pt>
                <c:pt idx="39149">
                  <c:v>3.0345399999999998</c:v>
                </c:pt>
                <c:pt idx="39150">
                  <c:v>2.9842710000000001</c:v>
                </c:pt>
                <c:pt idx="39151">
                  <c:v>2.9493879999999999</c:v>
                </c:pt>
                <c:pt idx="39152">
                  <c:v>2.8905129999999999</c:v>
                </c:pt>
                <c:pt idx="39153">
                  <c:v>2.8446440000000002</c:v>
                </c:pt>
                <c:pt idx="39154">
                  <c:v>2.8866909999999999</c:v>
                </c:pt>
                <c:pt idx="39155">
                  <c:v>2.9460229999999998</c:v>
                </c:pt>
                <c:pt idx="39156">
                  <c:v>3.013144</c:v>
                </c:pt>
                <c:pt idx="39157">
                  <c:v>2.9980699999999998</c:v>
                </c:pt>
                <c:pt idx="39158">
                  <c:v>2.917414</c:v>
                </c:pt>
                <c:pt idx="39159">
                  <c:v>2.8874360000000001</c:v>
                </c:pt>
                <c:pt idx="39160">
                  <c:v>2.890657</c:v>
                </c:pt>
                <c:pt idx="39161">
                  <c:v>2.8820510000000001</c:v>
                </c:pt>
                <c:pt idx="39162">
                  <c:v>2.869237</c:v>
                </c:pt>
                <c:pt idx="39163">
                  <c:v>2.8603179999999999</c:v>
                </c:pt>
                <c:pt idx="39164">
                  <c:v>2.8617840000000001</c:v>
                </c:pt>
                <c:pt idx="39165">
                  <c:v>2.8762569999999998</c:v>
                </c:pt>
                <c:pt idx="39166">
                  <c:v>2.9098169999999999</c:v>
                </c:pt>
                <c:pt idx="39167">
                  <c:v>2.9268619999999999</c:v>
                </c:pt>
                <c:pt idx="39168">
                  <c:v>2.9390990000000001</c:v>
                </c:pt>
                <c:pt idx="39169">
                  <c:v>2.9571529999999999</c:v>
                </c:pt>
                <c:pt idx="39170">
                  <c:v>2.996556</c:v>
                </c:pt>
                <c:pt idx="39171">
                  <c:v>3.0411269999999999</c:v>
                </c:pt>
                <c:pt idx="39172">
                  <c:v>2.9889350000000001</c:v>
                </c:pt>
                <c:pt idx="39173">
                  <c:v>2.8732760000000002</c:v>
                </c:pt>
                <c:pt idx="39174">
                  <c:v>2.777498</c:v>
                </c:pt>
                <c:pt idx="39175">
                  <c:v>2.785552</c:v>
                </c:pt>
                <c:pt idx="39176">
                  <c:v>2.7964899999999999</c:v>
                </c:pt>
                <c:pt idx="39177">
                  <c:v>2.7931729999999999</c:v>
                </c:pt>
                <c:pt idx="39178">
                  <c:v>2.7793009999999998</c:v>
                </c:pt>
                <c:pt idx="39179">
                  <c:v>2.8470960000000001</c:v>
                </c:pt>
                <c:pt idx="39180">
                  <c:v>2.879286</c:v>
                </c:pt>
                <c:pt idx="39181">
                  <c:v>2.8939750000000002</c:v>
                </c:pt>
                <c:pt idx="39182">
                  <c:v>2.9053939999999998</c:v>
                </c:pt>
                <c:pt idx="39183">
                  <c:v>2.8909220000000002</c:v>
                </c:pt>
                <c:pt idx="39184">
                  <c:v>2.8874360000000001</c:v>
                </c:pt>
                <c:pt idx="39185">
                  <c:v>2.8940229999999998</c:v>
                </c:pt>
                <c:pt idx="39186">
                  <c:v>2.8930370000000001</c:v>
                </c:pt>
                <c:pt idx="39187">
                  <c:v>2.8982299999999999</c:v>
                </c:pt>
                <c:pt idx="39188">
                  <c:v>2.8921000000000001</c:v>
                </c:pt>
                <c:pt idx="39189">
                  <c:v>2.9121250000000001</c:v>
                </c:pt>
                <c:pt idx="39190">
                  <c:v>2.9643410000000001</c:v>
                </c:pt>
                <c:pt idx="39191">
                  <c:v>3.0680999999999998</c:v>
                </c:pt>
                <c:pt idx="39192">
                  <c:v>3.0949059999999999</c:v>
                </c:pt>
                <c:pt idx="39193">
                  <c:v>3.0372810000000001</c:v>
                </c:pt>
                <c:pt idx="39194">
                  <c:v>2.9650150000000002</c:v>
                </c:pt>
                <c:pt idx="39195">
                  <c:v>2.9370790000000002</c:v>
                </c:pt>
                <c:pt idx="39196">
                  <c:v>2.8775550000000001</c:v>
                </c:pt>
                <c:pt idx="39197">
                  <c:v>2.763795</c:v>
                </c:pt>
                <c:pt idx="39198">
                  <c:v>2.648377</c:v>
                </c:pt>
                <c:pt idx="39199">
                  <c:v>2.6703260000000002</c:v>
                </c:pt>
                <c:pt idx="39200">
                  <c:v>2.7150409999999998</c:v>
                </c:pt>
                <c:pt idx="39201">
                  <c:v>2.7209310000000002</c:v>
                </c:pt>
                <c:pt idx="39202">
                  <c:v>2.779614</c:v>
                </c:pt>
                <c:pt idx="39203">
                  <c:v>2.8073090000000001</c:v>
                </c:pt>
                <c:pt idx="39204">
                  <c:v>2.7249219999999998</c:v>
                </c:pt>
                <c:pt idx="39205">
                  <c:v>2.6161379999999999</c:v>
                </c:pt>
                <c:pt idx="39206">
                  <c:v>2.6597719999999998</c:v>
                </c:pt>
                <c:pt idx="39207">
                  <c:v>2.8461820000000002</c:v>
                </c:pt>
                <c:pt idx="39208">
                  <c:v>2.988502</c:v>
                </c:pt>
                <c:pt idx="39209">
                  <c:v>3.0147789999999999</c:v>
                </c:pt>
                <c:pt idx="39210">
                  <c:v>2.991676</c:v>
                </c:pt>
                <c:pt idx="39211">
                  <c:v>3.0566089999999999</c:v>
                </c:pt>
                <c:pt idx="39212">
                  <c:v>3.2103480000000002</c:v>
                </c:pt>
                <c:pt idx="39213">
                  <c:v>3.208834</c:v>
                </c:pt>
                <c:pt idx="39214">
                  <c:v>3.0168699999999999</c:v>
                </c:pt>
                <c:pt idx="39215">
                  <c:v>2.9029180000000001</c:v>
                </c:pt>
                <c:pt idx="39216">
                  <c:v>2.902774</c:v>
                </c:pt>
                <c:pt idx="39217">
                  <c:v>2.925853</c:v>
                </c:pt>
                <c:pt idx="39218">
                  <c:v>2.9119090000000001</c:v>
                </c:pt>
                <c:pt idx="39219">
                  <c:v>2.8957540000000002</c:v>
                </c:pt>
                <c:pt idx="39220">
                  <c:v>2.8489469999999999</c:v>
                </c:pt>
                <c:pt idx="39221">
                  <c:v>2.8366859999999998</c:v>
                </c:pt>
                <c:pt idx="39222">
                  <c:v>2.853491</c:v>
                </c:pt>
                <c:pt idx="39223">
                  <c:v>2.9408059999999998</c:v>
                </c:pt>
                <c:pt idx="39224">
                  <c:v>2.9975900000000002</c:v>
                </c:pt>
                <c:pt idx="39225">
                  <c:v>2.973284</c:v>
                </c:pt>
                <c:pt idx="39226">
                  <c:v>2.9286409999999998</c:v>
                </c:pt>
                <c:pt idx="39227">
                  <c:v>2.9612400000000001</c:v>
                </c:pt>
                <c:pt idx="39228">
                  <c:v>2.975015</c:v>
                </c:pt>
                <c:pt idx="39229">
                  <c:v>2.960639</c:v>
                </c:pt>
                <c:pt idx="39230">
                  <c:v>2.916982</c:v>
                </c:pt>
                <c:pt idx="39231">
                  <c:v>2.8662800000000002</c:v>
                </c:pt>
                <c:pt idx="39232">
                  <c:v>2.8762089999999998</c:v>
                </c:pt>
                <c:pt idx="39233">
                  <c:v>2.8764249999999998</c:v>
                </c:pt>
                <c:pt idx="39234">
                  <c:v>2.9041440000000001</c:v>
                </c:pt>
                <c:pt idx="39235">
                  <c:v>2.952826</c:v>
                </c:pt>
                <c:pt idx="39236">
                  <c:v>2.9752800000000001</c:v>
                </c:pt>
                <c:pt idx="39237">
                  <c:v>2.9981420000000001</c:v>
                </c:pt>
                <c:pt idx="39238">
                  <c:v>2.9840789999999999</c:v>
                </c:pt>
                <c:pt idx="39239">
                  <c:v>2.962202</c:v>
                </c:pt>
                <c:pt idx="39240">
                  <c:v>2.934291</c:v>
                </c:pt>
                <c:pt idx="39241">
                  <c:v>2.9444119999999998</c:v>
                </c:pt>
                <c:pt idx="39242">
                  <c:v>2.9628510000000001</c:v>
                </c:pt>
                <c:pt idx="39243">
                  <c:v>3.0197069999999999</c:v>
                </c:pt>
                <c:pt idx="39244">
                  <c:v>3.0425450000000001</c:v>
                </c:pt>
                <c:pt idx="39245">
                  <c:v>2.9673470000000002</c:v>
                </c:pt>
                <c:pt idx="39246">
                  <c:v>2.8967879999999999</c:v>
                </c:pt>
                <c:pt idx="39247">
                  <c:v>2.8063229999999999</c:v>
                </c:pt>
                <c:pt idx="39248">
                  <c:v>2.7489140000000001</c:v>
                </c:pt>
                <c:pt idx="39249">
                  <c:v>2.7671610000000002</c:v>
                </c:pt>
                <c:pt idx="39250">
                  <c:v>2.80464</c:v>
                </c:pt>
                <c:pt idx="39251">
                  <c:v>2.8109630000000001</c:v>
                </c:pt>
                <c:pt idx="39252">
                  <c:v>2.8123809999999998</c:v>
                </c:pt>
                <c:pt idx="39253">
                  <c:v>2.8380079999999999</c:v>
                </c:pt>
                <c:pt idx="39254">
                  <c:v>2.8539949999999998</c:v>
                </c:pt>
                <c:pt idx="39255">
                  <c:v>2.8587069999999999</c:v>
                </c:pt>
                <c:pt idx="39256">
                  <c:v>2.8385850000000001</c:v>
                </c:pt>
                <c:pt idx="39257">
                  <c:v>2.8238249999999998</c:v>
                </c:pt>
                <c:pt idx="39258">
                  <c:v>2.807213</c:v>
                </c:pt>
                <c:pt idx="39259">
                  <c:v>2.820843</c:v>
                </c:pt>
                <c:pt idx="39260">
                  <c:v>2.7661750000000001</c:v>
                </c:pt>
                <c:pt idx="39261">
                  <c:v>2.6755909999999998</c:v>
                </c:pt>
                <c:pt idx="39262">
                  <c:v>2.7108340000000002</c:v>
                </c:pt>
                <c:pt idx="39263">
                  <c:v>2.750429</c:v>
                </c:pt>
                <c:pt idx="39264">
                  <c:v>2.823248</c:v>
                </c:pt>
                <c:pt idx="39265">
                  <c:v>2.851207</c:v>
                </c:pt>
                <c:pt idx="39266">
                  <c:v>2.8144010000000002</c:v>
                </c:pt>
                <c:pt idx="39267">
                  <c:v>2.824786</c:v>
                </c:pt>
                <c:pt idx="39268">
                  <c:v>2.9497490000000002</c:v>
                </c:pt>
                <c:pt idx="39269">
                  <c:v>3.032689</c:v>
                </c:pt>
                <c:pt idx="39270">
                  <c:v>3.0985839999999998</c:v>
                </c:pt>
                <c:pt idx="39271">
                  <c:v>3.1036809999999999</c:v>
                </c:pt>
                <c:pt idx="39272">
                  <c:v>2.99105</c:v>
                </c:pt>
                <c:pt idx="39273">
                  <c:v>2.9993449999999999</c:v>
                </c:pt>
                <c:pt idx="39274">
                  <c:v>3.0274719999999999</c:v>
                </c:pt>
                <c:pt idx="39275">
                  <c:v>2.9502299999999999</c:v>
                </c:pt>
                <c:pt idx="39276">
                  <c:v>2.863972</c:v>
                </c:pt>
                <c:pt idx="39277">
                  <c:v>2.770743</c:v>
                </c:pt>
                <c:pt idx="39278">
                  <c:v>2.7831959999999998</c:v>
                </c:pt>
                <c:pt idx="39279">
                  <c:v>2.8856329999999999</c:v>
                </c:pt>
                <c:pt idx="39280">
                  <c:v>2.9781170000000001</c:v>
                </c:pt>
                <c:pt idx="39281">
                  <c:v>2.9837180000000001</c:v>
                </c:pt>
                <c:pt idx="39282">
                  <c:v>2.9602309999999998</c:v>
                </c:pt>
                <c:pt idx="39283">
                  <c:v>2.968188</c:v>
                </c:pt>
                <c:pt idx="39284">
                  <c:v>2.9282330000000001</c:v>
                </c:pt>
                <c:pt idx="39285">
                  <c:v>2.8571209999999998</c:v>
                </c:pt>
                <c:pt idx="39286">
                  <c:v>2.7989670000000002</c:v>
                </c:pt>
                <c:pt idx="39287">
                  <c:v>2.8345220000000002</c:v>
                </c:pt>
                <c:pt idx="39288">
                  <c:v>2.9182800000000002</c:v>
                </c:pt>
                <c:pt idx="39289">
                  <c:v>2.9474649999999998</c:v>
                </c:pt>
                <c:pt idx="39290">
                  <c:v>2.9698229999999999</c:v>
                </c:pt>
                <c:pt idx="39291">
                  <c:v>3.0240580000000001</c:v>
                </c:pt>
                <c:pt idx="39292">
                  <c:v>3.0510320000000002</c:v>
                </c:pt>
                <c:pt idx="39293">
                  <c:v>3.008696</c:v>
                </c:pt>
                <c:pt idx="39294">
                  <c:v>3.0001380000000002</c:v>
                </c:pt>
                <c:pt idx="39295">
                  <c:v>2.9671059999999998</c:v>
                </c:pt>
                <c:pt idx="39296">
                  <c:v>2.9303240000000002</c:v>
                </c:pt>
                <c:pt idx="39297">
                  <c:v>2.8928449999999999</c:v>
                </c:pt>
                <c:pt idx="39298">
                  <c:v>2.8633709999999999</c:v>
                </c:pt>
                <c:pt idx="39299">
                  <c:v>2.7874270000000001</c:v>
                </c:pt>
                <c:pt idx="39300">
                  <c:v>2.7669929999999998</c:v>
                </c:pt>
                <c:pt idx="39301">
                  <c:v>2.7955770000000002</c:v>
                </c:pt>
                <c:pt idx="39302">
                  <c:v>2.81969</c:v>
                </c:pt>
                <c:pt idx="39303">
                  <c:v>2.8952249999999999</c:v>
                </c:pt>
                <c:pt idx="39304">
                  <c:v>2.959822</c:v>
                </c:pt>
                <c:pt idx="39305">
                  <c:v>2.9738609999999999</c:v>
                </c:pt>
                <c:pt idx="39306">
                  <c:v>2.9681160000000002</c:v>
                </c:pt>
                <c:pt idx="39307">
                  <c:v>2.9187370000000001</c:v>
                </c:pt>
                <c:pt idx="39308">
                  <c:v>2.860198</c:v>
                </c:pt>
                <c:pt idx="39309">
                  <c:v>2.8234159999999999</c:v>
                </c:pt>
                <c:pt idx="39310">
                  <c:v>2.8215409999999999</c:v>
                </c:pt>
                <c:pt idx="39311">
                  <c:v>2.8337050000000001</c:v>
                </c:pt>
                <c:pt idx="39312">
                  <c:v>2.8317100000000002</c:v>
                </c:pt>
                <c:pt idx="39313">
                  <c:v>2.7961779999999998</c:v>
                </c:pt>
                <c:pt idx="39314">
                  <c:v>2.7260520000000001</c:v>
                </c:pt>
                <c:pt idx="39315">
                  <c:v>2.7094399999999998</c:v>
                </c:pt>
                <c:pt idx="39316">
                  <c:v>2.7780999999999998</c:v>
                </c:pt>
                <c:pt idx="39317">
                  <c:v>2.8419989999999999</c:v>
                </c:pt>
                <c:pt idx="39318">
                  <c:v>2.8762569999999998</c:v>
                </c:pt>
                <c:pt idx="39319">
                  <c:v>2.9243860000000002</c:v>
                </c:pt>
                <c:pt idx="39320">
                  <c:v>2.9576340000000001</c:v>
                </c:pt>
                <c:pt idx="39321">
                  <c:v>2.9930219999999998</c:v>
                </c:pt>
                <c:pt idx="39322">
                  <c:v>2.975905</c:v>
                </c:pt>
                <c:pt idx="39323">
                  <c:v>2.9484509999999999</c:v>
                </c:pt>
                <c:pt idx="39324">
                  <c:v>2.9438110000000002</c:v>
                </c:pt>
                <c:pt idx="39325">
                  <c:v>2.937608</c:v>
                </c:pt>
                <c:pt idx="39326">
                  <c:v>2.9058269999999999</c:v>
                </c:pt>
                <c:pt idx="39327">
                  <c:v>2.9063319999999999</c:v>
                </c:pt>
                <c:pt idx="39328">
                  <c:v>2.8964750000000001</c:v>
                </c:pt>
                <c:pt idx="39329">
                  <c:v>2.8793099999999998</c:v>
                </c:pt>
                <c:pt idx="39330">
                  <c:v>2.8996729999999999</c:v>
                </c:pt>
                <c:pt idx="39331">
                  <c:v>2.8977729999999999</c:v>
                </c:pt>
                <c:pt idx="39332">
                  <c:v>2.8618570000000001</c:v>
                </c:pt>
                <c:pt idx="39333">
                  <c:v>2.8867150000000001</c:v>
                </c:pt>
                <c:pt idx="39334">
                  <c:v>2.8259880000000002</c:v>
                </c:pt>
                <c:pt idx="39335">
                  <c:v>2.784735</c:v>
                </c:pt>
                <c:pt idx="39336">
                  <c:v>2.8259400000000001</c:v>
                </c:pt>
                <c:pt idx="39337">
                  <c:v>2.974799</c:v>
                </c:pt>
                <c:pt idx="39338">
                  <c:v>3.0597829999999999</c:v>
                </c:pt>
                <c:pt idx="39339">
                  <c:v>3.078414</c:v>
                </c:pt>
                <c:pt idx="39340">
                  <c:v>3.089448</c:v>
                </c:pt>
                <c:pt idx="39341">
                  <c:v>3.0686529999999999</c:v>
                </c:pt>
                <c:pt idx="39342">
                  <c:v>2.8703669999999999</c:v>
                </c:pt>
                <c:pt idx="39343">
                  <c:v>2.7060499999999998</c:v>
                </c:pt>
                <c:pt idx="39344">
                  <c:v>2.6663350000000001</c:v>
                </c:pt>
                <c:pt idx="39345">
                  <c:v>2.7258589999999998</c:v>
                </c:pt>
                <c:pt idx="39346">
                  <c:v>2.8401719999999999</c:v>
                </c:pt>
                <c:pt idx="39347">
                  <c:v>2.9173179999999999</c:v>
                </c:pt>
                <c:pt idx="39348">
                  <c:v>2.9614090000000002</c:v>
                </c:pt>
                <c:pt idx="39349">
                  <c:v>3.006437</c:v>
                </c:pt>
                <c:pt idx="39350">
                  <c:v>3.0237940000000001</c:v>
                </c:pt>
                <c:pt idx="39351">
                  <c:v>3.006364</c:v>
                </c:pt>
                <c:pt idx="39352">
                  <c:v>2.8936139999999999</c:v>
                </c:pt>
                <c:pt idx="39353">
                  <c:v>2.859693</c:v>
                </c:pt>
                <c:pt idx="39354">
                  <c:v>2.9101300000000001</c:v>
                </c:pt>
                <c:pt idx="39355">
                  <c:v>2.9654470000000002</c:v>
                </c:pt>
                <c:pt idx="39356">
                  <c:v>2.9467919999999999</c:v>
                </c:pt>
                <c:pt idx="39357">
                  <c:v>2.8855849999999998</c:v>
                </c:pt>
                <c:pt idx="39358">
                  <c:v>2.822959</c:v>
                </c:pt>
                <c:pt idx="39359">
                  <c:v>2.8200259999999999</c:v>
                </c:pt>
                <c:pt idx="39360">
                  <c:v>2.8163719999999999</c:v>
                </c:pt>
                <c:pt idx="39361">
                  <c:v>2.8197860000000001</c:v>
                </c:pt>
                <c:pt idx="39362">
                  <c:v>2.8967149999999999</c:v>
                </c:pt>
                <c:pt idx="39363">
                  <c:v>2.910539</c:v>
                </c:pt>
                <c:pt idx="39364">
                  <c:v>2.841326</c:v>
                </c:pt>
                <c:pt idx="39365">
                  <c:v>2.8289689999999998</c:v>
                </c:pt>
                <c:pt idx="39366">
                  <c:v>2.853154</c:v>
                </c:pt>
                <c:pt idx="39367">
                  <c:v>2.8848630000000002</c:v>
                </c:pt>
                <c:pt idx="39368">
                  <c:v>2.9271509999999998</c:v>
                </c:pt>
                <c:pt idx="39369">
                  <c:v>2.9263819999999998</c:v>
                </c:pt>
                <c:pt idx="39370">
                  <c:v>2.9192659999999999</c:v>
                </c:pt>
                <c:pt idx="39371">
                  <c:v>2.9177749999999998</c:v>
                </c:pt>
                <c:pt idx="39372">
                  <c:v>2.922463</c:v>
                </c:pt>
                <c:pt idx="39373">
                  <c:v>2.9095049999999998</c:v>
                </c:pt>
                <c:pt idx="39374">
                  <c:v>2.87818</c:v>
                </c:pt>
                <c:pt idx="39375">
                  <c:v>2.8422879999999999</c:v>
                </c:pt>
                <c:pt idx="39376">
                  <c:v>2.8001689999999999</c:v>
                </c:pt>
                <c:pt idx="39377">
                  <c:v>2.7792289999999999</c:v>
                </c:pt>
                <c:pt idx="39378">
                  <c:v>2.768411</c:v>
                </c:pt>
                <c:pt idx="39379">
                  <c:v>2.722518</c:v>
                </c:pt>
                <c:pt idx="39380">
                  <c:v>2.6841249999999999</c:v>
                </c:pt>
                <c:pt idx="39381">
                  <c:v>2.6939579999999999</c:v>
                </c:pt>
                <c:pt idx="39382">
                  <c:v>2.808751</c:v>
                </c:pt>
                <c:pt idx="39383">
                  <c:v>2.9424649999999999</c:v>
                </c:pt>
                <c:pt idx="39384">
                  <c:v>3.0512959999999998</c:v>
                </c:pt>
                <c:pt idx="39385">
                  <c:v>3.0645669999999998</c:v>
                </c:pt>
                <c:pt idx="39386">
                  <c:v>3.0970209999999998</c:v>
                </c:pt>
                <c:pt idx="39387">
                  <c:v>3.1032959999999998</c:v>
                </c:pt>
                <c:pt idx="39388">
                  <c:v>3.0692539999999999</c:v>
                </c:pt>
                <c:pt idx="39389">
                  <c:v>3.0302850000000001</c:v>
                </c:pt>
                <c:pt idx="39390">
                  <c:v>2.9591249999999998</c:v>
                </c:pt>
                <c:pt idx="39391">
                  <c:v>2.8742130000000001</c:v>
                </c:pt>
                <c:pt idx="39392">
                  <c:v>2.8315169999999998</c:v>
                </c:pt>
                <c:pt idx="39393">
                  <c:v>2.7753350000000001</c:v>
                </c:pt>
                <c:pt idx="39394">
                  <c:v>2.7796859999999999</c:v>
                </c:pt>
                <c:pt idx="39395">
                  <c:v>2.7582420000000001</c:v>
                </c:pt>
                <c:pt idx="39396">
                  <c:v>2.7655500000000002</c:v>
                </c:pt>
                <c:pt idx="39397">
                  <c:v>2.8143530000000001</c:v>
                </c:pt>
                <c:pt idx="39398">
                  <c:v>2.8751030000000002</c:v>
                </c:pt>
                <c:pt idx="39399">
                  <c:v>2.873132</c:v>
                </c:pt>
                <c:pt idx="39400">
                  <c:v>2.868684</c:v>
                </c:pt>
                <c:pt idx="39401">
                  <c:v>2.8784450000000001</c:v>
                </c:pt>
                <c:pt idx="39402">
                  <c:v>2.9201549999999998</c:v>
                </c:pt>
                <c:pt idx="39403">
                  <c:v>2.9162599999999999</c:v>
                </c:pt>
                <c:pt idx="39404">
                  <c:v>2.899648</c:v>
                </c:pt>
                <c:pt idx="39405">
                  <c:v>2.90924</c:v>
                </c:pt>
                <c:pt idx="39406">
                  <c:v>2.9092169999999999</c:v>
                </c:pt>
                <c:pt idx="39407">
                  <c:v>2.8809930000000001</c:v>
                </c:pt>
                <c:pt idx="39408">
                  <c:v>2.8339460000000001</c:v>
                </c:pt>
                <c:pt idx="39409">
                  <c:v>2.851423</c:v>
                </c:pt>
                <c:pt idx="39410">
                  <c:v>3.0146579999999998</c:v>
                </c:pt>
                <c:pt idx="39411">
                  <c:v>3.1764990000000002</c:v>
                </c:pt>
                <c:pt idx="39412">
                  <c:v>3.2246769999999998</c:v>
                </c:pt>
                <c:pt idx="39413">
                  <c:v>3.160104</c:v>
                </c:pt>
                <c:pt idx="39414">
                  <c:v>3.006148</c:v>
                </c:pt>
                <c:pt idx="39415">
                  <c:v>2.8470960000000001</c:v>
                </c:pt>
                <c:pt idx="39416">
                  <c:v>2.7481209999999998</c:v>
                </c:pt>
                <c:pt idx="39417">
                  <c:v>2.699487</c:v>
                </c:pt>
                <c:pt idx="39418">
                  <c:v>2.7931490000000001</c:v>
                </c:pt>
                <c:pt idx="39419">
                  <c:v>2.8619050000000001</c:v>
                </c:pt>
                <c:pt idx="39420">
                  <c:v>2.882123</c:v>
                </c:pt>
                <c:pt idx="39421">
                  <c:v>2.9206840000000001</c:v>
                </c:pt>
                <c:pt idx="39422">
                  <c:v>2.9195540000000002</c:v>
                </c:pt>
                <c:pt idx="39423">
                  <c:v>2.937128</c:v>
                </c:pt>
                <c:pt idx="39424">
                  <c:v>2.9449890000000001</c:v>
                </c:pt>
                <c:pt idx="39425">
                  <c:v>2.9257810000000002</c:v>
                </c:pt>
                <c:pt idx="39426">
                  <c:v>2.9101539999999999</c:v>
                </c:pt>
                <c:pt idx="39427">
                  <c:v>2.8933979999999999</c:v>
                </c:pt>
                <c:pt idx="39428">
                  <c:v>2.9315020000000001</c:v>
                </c:pt>
                <c:pt idx="39429">
                  <c:v>2.9849199999999998</c:v>
                </c:pt>
                <c:pt idx="39430">
                  <c:v>3.032016</c:v>
                </c:pt>
                <c:pt idx="39431">
                  <c:v>3.0661049999999999</c:v>
                </c:pt>
                <c:pt idx="39432">
                  <c:v>3.0177839999999998</c:v>
                </c:pt>
                <c:pt idx="39433">
                  <c:v>2.8640919999999999</c:v>
                </c:pt>
                <c:pt idx="39434">
                  <c:v>2.6860719999999998</c:v>
                </c:pt>
                <c:pt idx="39435">
                  <c:v>2.595151</c:v>
                </c:pt>
                <c:pt idx="39436">
                  <c:v>2.6445059999999998</c:v>
                </c:pt>
                <c:pt idx="39437">
                  <c:v>2.758146</c:v>
                </c:pt>
                <c:pt idx="39438">
                  <c:v>2.8563749999999999</c:v>
                </c:pt>
                <c:pt idx="39439">
                  <c:v>2.948715</c:v>
                </c:pt>
                <c:pt idx="39440">
                  <c:v>3.0016039999999999</c:v>
                </c:pt>
                <c:pt idx="39441">
                  <c:v>3.0311020000000002</c:v>
                </c:pt>
                <c:pt idx="39442">
                  <c:v>2.991555</c:v>
                </c:pt>
                <c:pt idx="39443">
                  <c:v>2.918304</c:v>
                </c:pt>
                <c:pt idx="39444">
                  <c:v>2.897389</c:v>
                </c:pt>
                <c:pt idx="39445">
                  <c:v>2.8971480000000001</c:v>
                </c:pt>
                <c:pt idx="39446">
                  <c:v>2.881065</c:v>
                </c:pt>
                <c:pt idx="39447">
                  <c:v>2.91364</c:v>
                </c:pt>
                <c:pt idx="39448">
                  <c:v>2.9177029999999999</c:v>
                </c:pt>
                <c:pt idx="39449">
                  <c:v>2.865294</c:v>
                </c:pt>
                <c:pt idx="39450">
                  <c:v>2.8748149999999999</c:v>
                </c:pt>
                <c:pt idx="39451">
                  <c:v>2.9028459999999998</c:v>
                </c:pt>
                <c:pt idx="39452">
                  <c:v>2.8876040000000001</c:v>
                </c:pt>
                <c:pt idx="39453">
                  <c:v>2.9594369999999999</c:v>
                </c:pt>
                <c:pt idx="39454">
                  <c:v>3.0022289999999998</c:v>
                </c:pt>
                <c:pt idx="39455">
                  <c:v>2.9575140000000002</c:v>
                </c:pt>
                <c:pt idx="39456">
                  <c:v>2.9420320000000002</c:v>
                </c:pt>
                <c:pt idx="39457">
                  <c:v>2.9721790000000001</c:v>
                </c:pt>
                <c:pt idx="39458">
                  <c:v>2.9834540000000001</c:v>
                </c:pt>
                <c:pt idx="39459">
                  <c:v>2.9605670000000002</c:v>
                </c:pt>
                <c:pt idx="39460">
                  <c:v>2.9200110000000001</c:v>
                </c:pt>
                <c:pt idx="39461">
                  <c:v>2.8619289999999999</c:v>
                </c:pt>
                <c:pt idx="39462">
                  <c:v>2.7939180000000001</c:v>
                </c:pt>
                <c:pt idx="39463">
                  <c:v>2.7449240000000001</c:v>
                </c:pt>
                <c:pt idx="39464">
                  <c:v>2.7267009999999998</c:v>
                </c:pt>
                <c:pt idx="39465">
                  <c:v>2.7840859999999998</c:v>
                </c:pt>
                <c:pt idx="39466">
                  <c:v>2.8880370000000002</c:v>
                </c:pt>
                <c:pt idx="39467">
                  <c:v>2.980785</c:v>
                </c:pt>
                <c:pt idx="39468">
                  <c:v>3.0114130000000001</c:v>
                </c:pt>
                <c:pt idx="39469">
                  <c:v>2.9957630000000002</c:v>
                </c:pt>
                <c:pt idx="39470">
                  <c:v>2.9453740000000002</c:v>
                </c:pt>
                <c:pt idx="39471">
                  <c:v>2.9525130000000002</c:v>
                </c:pt>
                <c:pt idx="39472">
                  <c:v>2.9914109999999998</c:v>
                </c:pt>
                <c:pt idx="39473">
                  <c:v>2.9729960000000002</c:v>
                </c:pt>
                <c:pt idx="39474">
                  <c:v>2.918857</c:v>
                </c:pt>
                <c:pt idx="39475">
                  <c:v>2.8910179999999999</c:v>
                </c:pt>
                <c:pt idx="39476">
                  <c:v>2.8572890000000002</c:v>
                </c:pt>
                <c:pt idx="39477">
                  <c:v>2.8329119999999999</c:v>
                </c:pt>
                <c:pt idx="39478">
                  <c:v>2.8099530000000001</c:v>
                </c:pt>
                <c:pt idx="39479">
                  <c:v>2.8173339999999998</c:v>
                </c:pt>
                <c:pt idx="39480">
                  <c:v>2.8785889999999998</c:v>
                </c:pt>
                <c:pt idx="39481">
                  <c:v>2.864525</c:v>
                </c:pt>
                <c:pt idx="39482">
                  <c:v>2.9910030000000001</c:v>
                </c:pt>
                <c:pt idx="39483">
                  <c:v>3.0707930000000001</c:v>
                </c:pt>
                <c:pt idx="39484">
                  <c:v>3.085626</c:v>
                </c:pt>
                <c:pt idx="39485">
                  <c:v>3.0477859999999999</c:v>
                </c:pt>
                <c:pt idx="39486">
                  <c:v>3.0248759999999999</c:v>
                </c:pt>
                <c:pt idx="39487">
                  <c:v>2.9626350000000001</c:v>
                </c:pt>
                <c:pt idx="39488">
                  <c:v>2.892172</c:v>
                </c:pt>
                <c:pt idx="39489">
                  <c:v>2.93357</c:v>
                </c:pt>
                <c:pt idx="39490">
                  <c:v>3.00997</c:v>
                </c:pt>
                <c:pt idx="39491">
                  <c:v>3.008168</c:v>
                </c:pt>
                <c:pt idx="39492">
                  <c:v>2.9764339999999998</c:v>
                </c:pt>
                <c:pt idx="39493">
                  <c:v>2.946888</c:v>
                </c:pt>
                <c:pt idx="39494">
                  <c:v>2.9355889999999998</c:v>
                </c:pt>
                <c:pt idx="39495">
                  <c:v>3.0005950000000001</c:v>
                </c:pt>
                <c:pt idx="39496">
                  <c:v>2.9937909999999999</c:v>
                </c:pt>
                <c:pt idx="39497">
                  <c:v>2.929675</c:v>
                </c:pt>
                <c:pt idx="39498">
                  <c:v>2.891378</c:v>
                </c:pt>
                <c:pt idx="39499">
                  <c:v>2.8988309999999999</c:v>
                </c:pt>
                <c:pt idx="39500">
                  <c:v>2.8687800000000001</c:v>
                </c:pt>
                <c:pt idx="39501">
                  <c:v>2.8452929999999999</c:v>
                </c:pt>
                <c:pt idx="39502">
                  <c:v>2.8451960000000001</c:v>
                </c:pt>
                <c:pt idx="39503">
                  <c:v>2.868131</c:v>
                </c:pt>
                <c:pt idx="39504">
                  <c:v>2.9236170000000001</c:v>
                </c:pt>
                <c:pt idx="39505">
                  <c:v>2.9477060000000002</c:v>
                </c:pt>
                <c:pt idx="39506">
                  <c:v>2.9293629999999999</c:v>
                </c:pt>
                <c:pt idx="39507">
                  <c:v>2.9111639999999999</c:v>
                </c:pt>
                <c:pt idx="39508">
                  <c:v>2.8462779999999999</c:v>
                </c:pt>
                <c:pt idx="39509">
                  <c:v>2.7775949999999998</c:v>
                </c:pt>
                <c:pt idx="39510">
                  <c:v>2.7275900000000002</c:v>
                </c:pt>
                <c:pt idx="39511">
                  <c:v>2.7534339999999999</c:v>
                </c:pt>
                <c:pt idx="39512">
                  <c:v>2.8178380000000001</c:v>
                </c:pt>
                <c:pt idx="39513">
                  <c:v>2.97153</c:v>
                </c:pt>
                <c:pt idx="39514">
                  <c:v>3.0667779999999998</c:v>
                </c:pt>
                <c:pt idx="39515">
                  <c:v>3.0345879999999998</c:v>
                </c:pt>
                <c:pt idx="39516">
                  <c:v>2.9751840000000001</c:v>
                </c:pt>
                <c:pt idx="39517">
                  <c:v>2.924458</c:v>
                </c:pt>
                <c:pt idx="39518">
                  <c:v>2.9045529999999999</c:v>
                </c:pt>
                <c:pt idx="39519">
                  <c:v>2.9163809999999999</c:v>
                </c:pt>
                <c:pt idx="39520">
                  <c:v>2.9182079999999999</c:v>
                </c:pt>
                <c:pt idx="39521">
                  <c:v>2.896547</c:v>
                </c:pt>
                <c:pt idx="39522">
                  <c:v>2.8712330000000001</c:v>
                </c:pt>
                <c:pt idx="39523">
                  <c:v>2.8374069999999998</c:v>
                </c:pt>
                <c:pt idx="39524">
                  <c:v>2.8087270000000002</c:v>
                </c:pt>
                <c:pt idx="39525">
                  <c:v>2.8106019999999998</c:v>
                </c:pt>
                <c:pt idx="39526">
                  <c:v>2.8684919999999998</c:v>
                </c:pt>
                <c:pt idx="39527">
                  <c:v>2.8713769999999998</c:v>
                </c:pt>
                <c:pt idx="39528">
                  <c:v>2.8655590000000002</c:v>
                </c:pt>
                <c:pt idx="39529">
                  <c:v>2.9259010000000001</c:v>
                </c:pt>
                <c:pt idx="39530">
                  <c:v>2.9707119999999998</c:v>
                </c:pt>
                <c:pt idx="39531">
                  <c:v>2.9746549999999998</c:v>
                </c:pt>
                <c:pt idx="39532">
                  <c:v>3.0037440000000002</c:v>
                </c:pt>
                <c:pt idx="39533">
                  <c:v>2.9838140000000002</c:v>
                </c:pt>
                <c:pt idx="39534">
                  <c:v>2.9629470000000002</c:v>
                </c:pt>
                <c:pt idx="39535">
                  <c:v>2.9323920000000001</c:v>
                </c:pt>
                <c:pt idx="39536">
                  <c:v>2.8787090000000002</c:v>
                </c:pt>
                <c:pt idx="39537">
                  <c:v>2.833224</c:v>
                </c:pt>
                <c:pt idx="39538">
                  <c:v>2.8450519999999999</c:v>
                </c:pt>
                <c:pt idx="39539">
                  <c:v>2.9424890000000001</c:v>
                </c:pt>
                <c:pt idx="39540">
                  <c:v>2.9766020000000002</c:v>
                </c:pt>
                <c:pt idx="39541">
                  <c:v>2.942825</c:v>
                </c:pt>
                <c:pt idx="39542">
                  <c:v>2.9013789999999999</c:v>
                </c:pt>
                <c:pt idx="39543">
                  <c:v>2.892941</c:v>
                </c:pt>
                <c:pt idx="39544">
                  <c:v>2.939003</c:v>
                </c:pt>
                <c:pt idx="39545">
                  <c:v>2.9318870000000001</c:v>
                </c:pt>
                <c:pt idx="39546">
                  <c:v>2.8794300000000002</c:v>
                </c:pt>
                <c:pt idx="39547">
                  <c:v>2.8315169999999998</c:v>
                </c:pt>
                <c:pt idx="39548">
                  <c:v>2.8519760000000001</c:v>
                </c:pt>
                <c:pt idx="39549">
                  <c:v>2.906765</c:v>
                </c:pt>
                <c:pt idx="39550">
                  <c:v>2.8764249999999998</c:v>
                </c:pt>
                <c:pt idx="39551">
                  <c:v>2.8302429999999998</c:v>
                </c:pt>
                <c:pt idx="39552">
                  <c:v>2.8206989999999998</c:v>
                </c:pt>
                <c:pt idx="39553">
                  <c:v>2.8561589999999999</c:v>
                </c:pt>
                <c:pt idx="39554">
                  <c:v>2.881354</c:v>
                </c:pt>
                <c:pt idx="39555">
                  <c:v>2.836398</c:v>
                </c:pt>
                <c:pt idx="39556">
                  <c:v>2.9065720000000002</c:v>
                </c:pt>
                <c:pt idx="39557">
                  <c:v>3.0519690000000002</c:v>
                </c:pt>
                <c:pt idx="39558">
                  <c:v>3.0687980000000001</c:v>
                </c:pt>
                <c:pt idx="39559">
                  <c:v>2.9476089999999999</c:v>
                </c:pt>
                <c:pt idx="39560">
                  <c:v>2.8464230000000001</c:v>
                </c:pt>
                <c:pt idx="39561">
                  <c:v>2.8227910000000001</c:v>
                </c:pt>
                <c:pt idx="39562">
                  <c:v>2.881065</c:v>
                </c:pt>
                <c:pt idx="39563">
                  <c:v>2.891715</c:v>
                </c:pt>
                <c:pt idx="39564">
                  <c:v>2.869742</c:v>
                </c:pt>
                <c:pt idx="39565">
                  <c:v>2.8545479999999999</c:v>
                </c:pt>
                <c:pt idx="39566">
                  <c:v>2.8388740000000001</c:v>
                </c:pt>
                <c:pt idx="39567">
                  <c:v>2.800818</c:v>
                </c:pt>
                <c:pt idx="39568">
                  <c:v>2.880007</c:v>
                </c:pt>
                <c:pt idx="39569">
                  <c:v>2.8766180000000001</c:v>
                </c:pt>
                <c:pt idx="39570">
                  <c:v>2.7946390000000001</c:v>
                </c:pt>
                <c:pt idx="39571">
                  <c:v>2.7475679999999998</c:v>
                </c:pt>
                <c:pt idx="39572">
                  <c:v>2.7329270000000001</c:v>
                </c:pt>
                <c:pt idx="39573">
                  <c:v>2.7523040000000001</c:v>
                </c:pt>
                <c:pt idx="39574">
                  <c:v>2.7582420000000001</c:v>
                </c:pt>
                <c:pt idx="39575">
                  <c:v>2.8545479999999999</c:v>
                </c:pt>
                <c:pt idx="39576">
                  <c:v>2.963813</c:v>
                </c:pt>
                <c:pt idx="39577">
                  <c:v>3.0541330000000002</c:v>
                </c:pt>
                <c:pt idx="39578">
                  <c:v>3.0788470000000001</c:v>
                </c:pt>
                <c:pt idx="39579">
                  <c:v>3.0380500000000001</c:v>
                </c:pt>
                <c:pt idx="39580">
                  <c:v>3.0252840000000001</c:v>
                </c:pt>
                <c:pt idx="39581">
                  <c:v>2.9967000000000001</c:v>
                </c:pt>
                <c:pt idx="39582">
                  <c:v>2.9648460000000001</c:v>
                </c:pt>
                <c:pt idx="39583">
                  <c:v>2.9382100000000002</c:v>
                </c:pt>
                <c:pt idx="39584">
                  <c:v>2.8941430000000001</c:v>
                </c:pt>
                <c:pt idx="39585">
                  <c:v>2.845701</c:v>
                </c:pt>
                <c:pt idx="39586">
                  <c:v>2.8716409999999999</c:v>
                </c:pt>
                <c:pt idx="39587">
                  <c:v>2.9290020000000001</c:v>
                </c:pt>
                <c:pt idx="39588">
                  <c:v>2.96814</c:v>
                </c:pt>
                <c:pt idx="39589">
                  <c:v>2.9675630000000002</c:v>
                </c:pt>
                <c:pt idx="39590">
                  <c:v>2.9367909999999999</c:v>
                </c:pt>
                <c:pt idx="39591">
                  <c:v>2.9266220000000001</c:v>
                </c:pt>
                <c:pt idx="39592">
                  <c:v>2.9271029999999998</c:v>
                </c:pt>
                <c:pt idx="39593">
                  <c:v>2.9310689999999999</c:v>
                </c:pt>
                <c:pt idx="39594">
                  <c:v>2.9046249999999998</c:v>
                </c:pt>
                <c:pt idx="39595">
                  <c:v>2.9076059999999999</c:v>
                </c:pt>
                <c:pt idx="39596">
                  <c:v>2.9047930000000002</c:v>
                </c:pt>
                <c:pt idx="39597">
                  <c:v>2.8852959999999999</c:v>
                </c:pt>
                <c:pt idx="39598">
                  <c:v>2.8993600000000002</c:v>
                </c:pt>
                <c:pt idx="39599">
                  <c:v>2.8964750000000001</c:v>
                </c:pt>
                <c:pt idx="39600">
                  <c:v>2.8931819999999999</c:v>
                </c:pt>
                <c:pt idx="39601">
                  <c:v>2.887772</c:v>
                </c:pt>
                <c:pt idx="39602">
                  <c:v>2.8882289999999999</c:v>
                </c:pt>
                <c:pt idx="39603">
                  <c:v>2.9066679999999998</c:v>
                </c:pt>
                <c:pt idx="39604">
                  <c:v>2.93268</c:v>
                </c:pt>
                <c:pt idx="39605">
                  <c:v>2.9492919999999998</c:v>
                </c:pt>
                <c:pt idx="39606">
                  <c:v>2.9450129999999999</c:v>
                </c:pt>
                <c:pt idx="39607">
                  <c:v>2.8998409999999999</c:v>
                </c:pt>
                <c:pt idx="39608">
                  <c:v>2.826012</c:v>
                </c:pt>
                <c:pt idx="39609">
                  <c:v>2.7610790000000001</c:v>
                </c:pt>
                <c:pt idx="39610">
                  <c:v>2.7402359999999999</c:v>
                </c:pt>
                <c:pt idx="39611">
                  <c:v>2.767522</c:v>
                </c:pt>
                <c:pt idx="39612">
                  <c:v>2.7907690000000001</c:v>
                </c:pt>
                <c:pt idx="39613">
                  <c:v>2.8457979999999998</c:v>
                </c:pt>
                <c:pt idx="39614">
                  <c:v>2.9163079999999999</c:v>
                </c:pt>
                <c:pt idx="39615">
                  <c:v>2.979247</c:v>
                </c:pt>
                <c:pt idx="39616">
                  <c:v>3.0534840000000001</c:v>
                </c:pt>
                <c:pt idx="39617">
                  <c:v>3.0715859999999999</c:v>
                </c:pt>
                <c:pt idx="39618">
                  <c:v>3.001436</c:v>
                </c:pt>
                <c:pt idx="39619">
                  <c:v>2.9598939999999998</c:v>
                </c:pt>
                <c:pt idx="39620">
                  <c:v>2.9354209999999998</c:v>
                </c:pt>
                <c:pt idx="39621">
                  <c:v>2.9342429999999999</c:v>
                </c:pt>
                <c:pt idx="39622">
                  <c:v>2.9915069999999999</c:v>
                </c:pt>
                <c:pt idx="39623">
                  <c:v>2.9582830000000002</c:v>
                </c:pt>
                <c:pt idx="39624">
                  <c:v>2.8246899999999999</c:v>
                </c:pt>
                <c:pt idx="39625">
                  <c:v>2.69516</c:v>
                </c:pt>
                <c:pt idx="39626">
                  <c:v>2.6455880000000001</c:v>
                </c:pt>
                <c:pt idx="39627">
                  <c:v>2.5999110000000001</c:v>
                </c:pt>
                <c:pt idx="39628">
                  <c:v>2.6911689999999999</c:v>
                </c:pt>
                <c:pt idx="39629">
                  <c:v>2.7907929999999999</c:v>
                </c:pt>
                <c:pt idx="39630">
                  <c:v>2.970135</c:v>
                </c:pt>
                <c:pt idx="39631">
                  <c:v>3.0681970000000001</c:v>
                </c:pt>
                <c:pt idx="39632">
                  <c:v>2.9978060000000002</c:v>
                </c:pt>
                <c:pt idx="39633">
                  <c:v>2.9165009999999998</c:v>
                </c:pt>
                <c:pt idx="39634">
                  <c:v>2.9144809999999999</c:v>
                </c:pt>
                <c:pt idx="39635">
                  <c:v>2.960086</c:v>
                </c:pt>
                <c:pt idx="39636">
                  <c:v>3.0370400000000002</c:v>
                </c:pt>
                <c:pt idx="39637">
                  <c:v>3.041512</c:v>
                </c:pt>
                <c:pt idx="39638">
                  <c:v>3.013096</c:v>
                </c:pt>
                <c:pt idx="39639">
                  <c:v>2.974631</c:v>
                </c:pt>
                <c:pt idx="39640">
                  <c:v>2.9522010000000001</c:v>
                </c:pt>
                <c:pt idx="39641">
                  <c:v>2.8766180000000001</c:v>
                </c:pt>
                <c:pt idx="39642">
                  <c:v>2.8657270000000001</c:v>
                </c:pt>
                <c:pt idx="39643">
                  <c:v>2.8581780000000001</c:v>
                </c:pt>
                <c:pt idx="39644">
                  <c:v>2.8574809999999999</c:v>
                </c:pt>
                <c:pt idx="39645">
                  <c:v>2.8839739999999998</c:v>
                </c:pt>
                <c:pt idx="39646">
                  <c:v>2.905586</c:v>
                </c:pt>
                <c:pt idx="39647">
                  <c:v>2.9214289999999998</c:v>
                </c:pt>
                <c:pt idx="39648">
                  <c:v>2.897316</c:v>
                </c:pt>
                <c:pt idx="39649">
                  <c:v>2.8254830000000002</c:v>
                </c:pt>
                <c:pt idx="39650">
                  <c:v>2.8208920000000002</c:v>
                </c:pt>
                <c:pt idx="39651">
                  <c:v>2.8597649999999999</c:v>
                </c:pt>
                <c:pt idx="39652">
                  <c:v>2.8637320000000002</c:v>
                </c:pt>
                <c:pt idx="39653">
                  <c:v>2.8617840000000001</c:v>
                </c:pt>
                <c:pt idx="39654">
                  <c:v>2.8680110000000001</c:v>
                </c:pt>
                <c:pt idx="39655">
                  <c:v>2.8895029999999999</c:v>
                </c:pt>
                <c:pt idx="39656">
                  <c:v>2.9727800000000002</c:v>
                </c:pt>
                <c:pt idx="39657">
                  <c:v>2.9881899999999999</c:v>
                </c:pt>
                <c:pt idx="39658">
                  <c:v>2.9380649999999999</c:v>
                </c:pt>
                <c:pt idx="39659">
                  <c:v>2.9235449999999998</c:v>
                </c:pt>
                <c:pt idx="39660">
                  <c:v>2.8952249999999999</c:v>
                </c:pt>
                <c:pt idx="39661">
                  <c:v>2.8460860000000001</c:v>
                </c:pt>
                <c:pt idx="39662">
                  <c:v>2.8015629999999998</c:v>
                </c:pt>
                <c:pt idx="39663">
                  <c:v>2.779013</c:v>
                </c:pt>
                <c:pt idx="39664">
                  <c:v>2.7961299999999998</c:v>
                </c:pt>
                <c:pt idx="39665">
                  <c:v>2.816468</c:v>
                </c:pt>
                <c:pt idx="39666">
                  <c:v>2.8619530000000002</c:v>
                </c:pt>
                <c:pt idx="39667">
                  <c:v>2.9258280000000001</c:v>
                </c:pt>
                <c:pt idx="39668">
                  <c:v>2.8967390000000002</c:v>
                </c:pt>
                <c:pt idx="39669">
                  <c:v>2.8826040000000002</c:v>
                </c:pt>
                <c:pt idx="39670">
                  <c:v>2.9052020000000001</c:v>
                </c:pt>
                <c:pt idx="39671">
                  <c:v>2.949052</c:v>
                </c:pt>
                <c:pt idx="39672">
                  <c:v>2.9678270000000002</c:v>
                </c:pt>
                <c:pt idx="39673">
                  <c:v>2.9781170000000001</c:v>
                </c:pt>
                <c:pt idx="39674">
                  <c:v>3.002542</c:v>
                </c:pt>
                <c:pt idx="39675">
                  <c:v>3.0127830000000002</c:v>
                </c:pt>
                <c:pt idx="39676">
                  <c:v>2.9899450000000001</c:v>
                </c:pt>
                <c:pt idx="39677">
                  <c:v>2.9350360000000002</c:v>
                </c:pt>
                <c:pt idx="39678">
                  <c:v>2.816684</c:v>
                </c:pt>
                <c:pt idx="39679">
                  <c:v>2.7486739999999998</c:v>
                </c:pt>
                <c:pt idx="39680">
                  <c:v>2.780383</c:v>
                </c:pt>
                <c:pt idx="39681">
                  <c:v>2.793774</c:v>
                </c:pt>
                <c:pt idx="39682">
                  <c:v>2.7411490000000001</c:v>
                </c:pt>
                <c:pt idx="39683">
                  <c:v>2.7765849999999999</c:v>
                </c:pt>
                <c:pt idx="39684">
                  <c:v>2.868684</c:v>
                </c:pt>
                <c:pt idx="39685">
                  <c:v>2.9807610000000002</c:v>
                </c:pt>
                <c:pt idx="39686">
                  <c:v>3.0358860000000001</c:v>
                </c:pt>
                <c:pt idx="39687">
                  <c:v>2.9818910000000001</c:v>
                </c:pt>
                <c:pt idx="39688">
                  <c:v>2.9706640000000002</c:v>
                </c:pt>
                <c:pt idx="39689">
                  <c:v>3.0207410000000001</c:v>
                </c:pt>
                <c:pt idx="39690">
                  <c:v>3.0733410000000001</c:v>
                </c:pt>
                <c:pt idx="39691">
                  <c:v>3.0783179999999999</c:v>
                </c:pt>
                <c:pt idx="39692">
                  <c:v>3.0211969999999999</c:v>
                </c:pt>
                <c:pt idx="39693">
                  <c:v>2.9155150000000001</c:v>
                </c:pt>
                <c:pt idx="39694">
                  <c:v>2.7323740000000001</c:v>
                </c:pt>
                <c:pt idx="39695">
                  <c:v>2.6445780000000001</c:v>
                </c:pt>
                <c:pt idx="39696">
                  <c:v>2.6417169999999999</c:v>
                </c:pt>
                <c:pt idx="39697">
                  <c:v>2.64215</c:v>
                </c:pt>
                <c:pt idx="39698">
                  <c:v>2.692491</c:v>
                </c:pt>
                <c:pt idx="39699">
                  <c:v>2.7125650000000001</c:v>
                </c:pt>
                <c:pt idx="39700">
                  <c:v>2.8092079999999999</c:v>
                </c:pt>
                <c:pt idx="39701">
                  <c:v>2.9326560000000002</c:v>
                </c:pt>
                <c:pt idx="39702">
                  <c:v>3.0260539999999998</c:v>
                </c:pt>
                <c:pt idx="39703">
                  <c:v>3.114859</c:v>
                </c:pt>
                <c:pt idx="39704">
                  <c:v>3.1191149999999999</c:v>
                </c:pt>
                <c:pt idx="39705">
                  <c:v>3.0389390000000001</c:v>
                </c:pt>
                <c:pt idx="39706">
                  <c:v>2.9517920000000002</c:v>
                </c:pt>
                <c:pt idx="39707">
                  <c:v>2.8583949999999998</c:v>
                </c:pt>
                <c:pt idx="39708">
                  <c:v>2.8457729999999999</c:v>
                </c:pt>
                <c:pt idx="39709">
                  <c:v>2.836614</c:v>
                </c:pt>
                <c:pt idx="39710">
                  <c:v>2.8481299999999998</c:v>
                </c:pt>
                <c:pt idx="39711">
                  <c:v>2.8753669999999998</c:v>
                </c:pt>
                <c:pt idx="39712">
                  <c:v>2.8978929999999998</c:v>
                </c:pt>
                <c:pt idx="39713">
                  <c:v>2.8610389999999999</c:v>
                </c:pt>
                <c:pt idx="39714">
                  <c:v>2.8154340000000002</c:v>
                </c:pt>
                <c:pt idx="39715">
                  <c:v>2.7939419999999999</c:v>
                </c:pt>
                <c:pt idx="39716">
                  <c:v>2.8029570000000001</c:v>
                </c:pt>
                <c:pt idx="39717">
                  <c:v>2.7997359999999998</c:v>
                </c:pt>
                <c:pt idx="39718">
                  <c:v>2.7853840000000001</c:v>
                </c:pt>
                <c:pt idx="39719">
                  <c:v>2.82457</c:v>
                </c:pt>
                <c:pt idx="39720">
                  <c:v>2.863251</c:v>
                </c:pt>
                <c:pt idx="39721">
                  <c:v>2.9561440000000001</c:v>
                </c:pt>
                <c:pt idx="39722">
                  <c:v>3.0745909999999999</c:v>
                </c:pt>
                <c:pt idx="39723">
                  <c:v>3.0851690000000001</c:v>
                </c:pt>
                <c:pt idx="39724">
                  <c:v>3.0152350000000001</c:v>
                </c:pt>
                <c:pt idx="39725">
                  <c:v>2.986964</c:v>
                </c:pt>
                <c:pt idx="39726">
                  <c:v>2.9835020000000001</c:v>
                </c:pt>
                <c:pt idx="39727">
                  <c:v>2.9592930000000002</c:v>
                </c:pt>
                <c:pt idx="39728">
                  <c:v>2.9549660000000002</c:v>
                </c:pt>
                <c:pt idx="39729">
                  <c:v>2.9064999999999999</c:v>
                </c:pt>
                <c:pt idx="39730">
                  <c:v>2.8888539999999998</c:v>
                </c:pt>
                <c:pt idx="39731">
                  <c:v>2.911092</c:v>
                </c:pt>
                <c:pt idx="39732">
                  <c:v>2.9307089999999998</c:v>
                </c:pt>
                <c:pt idx="39733">
                  <c:v>2.9298670000000002</c:v>
                </c:pt>
                <c:pt idx="39734">
                  <c:v>2.9209719999999999</c:v>
                </c:pt>
                <c:pt idx="39735">
                  <c:v>2.8840699999999999</c:v>
                </c:pt>
                <c:pt idx="39736">
                  <c:v>2.849548</c:v>
                </c:pt>
                <c:pt idx="39737">
                  <c:v>2.8142079999999998</c:v>
                </c:pt>
                <c:pt idx="39738">
                  <c:v>2.8250510000000002</c:v>
                </c:pt>
                <c:pt idx="39739">
                  <c:v>2.8455330000000001</c:v>
                </c:pt>
                <c:pt idx="39740">
                  <c:v>2.8572410000000001</c:v>
                </c:pt>
                <c:pt idx="39741">
                  <c:v>2.876185</c:v>
                </c:pt>
                <c:pt idx="39742">
                  <c:v>2.8995039999999999</c:v>
                </c:pt>
                <c:pt idx="39743">
                  <c:v>2.9211649999999998</c:v>
                </c:pt>
                <c:pt idx="39744">
                  <c:v>2.9315259999999999</c:v>
                </c:pt>
                <c:pt idx="39745">
                  <c:v>2.9033509999999998</c:v>
                </c:pt>
                <c:pt idx="39746">
                  <c:v>2.8771460000000002</c:v>
                </c:pt>
                <c:pt idx="39747">
                  <c:v>2.905154</c:v>
                </c:pt>
                <c:pt idx="39748">
                  <c:v>2.943835</c:v>
                </c:pt>
                <c:pt idx="39749">
                  <c:v>2.967924</c:v>
                </c:pt>
                <c:pt idx="39750">
                  <c:v>2.9632839999999998</c:v>
                </c:pt>
                <c:pt idx="39751">
                  <c:v>2.9339300000000001</c:v>
                </c:pt>
                <c:pt idx="39752">
                  <c:v>2.894336</c:v>
                </c:pt>
                <c:pt idx="39753">
                  <c:v>2.880849</c:v>
                </c:pt>
                <c:pt idx="39754">
                  <c:v>2.8776269999999999</c:v>
                </c:pt>
                <c:pt idx="39755">
                  <c:v>2.8834930000000001</c:v>
                </c:pt>
                <c:pt idx="39756">
                  <c:v>2.8811849999999999</c:v>
                </c:pt>
                <c:pt idx="39757">
                  <c:v>2.9002970000000001</c:v>
                </c:pt>
                <c:pt idx="39758">
                  <c:v>2.9300839999999999</c:v>
                </c:pt>
                <c:pt idx="39759">
                  <c:v>2.8943829999999999</c:v>
                </c:pt>
                <c:pt idx="39760">
                  <c:v>2.8116840000000001</c:v>
                </c:pt>
                <c:pt idx="39761">
                  <c:v>2.8089189999999999</c:v>
                </c:pt>
                <c:pt idx="39762">
                  <c:v>2.8618809999999999</c:v>
                </c:pt>
                <c:pt idx="39763">
                  <c:v>2.9791979999999998</c:v>
                </c:pt>
                <c:pt idx="39764">
                  <c:v>3.0738460000000001</c:v>
                </c:pt>
                <c:pt idx="39765">
                  <c:v>3.0750000000000002</c:v>
                </c:pt>
                <c:pt idx="39766">
                  <c:v>2.9881419999999999</c:v>
                </c:pt>
                <c:pt idx="39767">
                  <c:v>2.8590680000000002</c:v>
                </c:pt>
                <c:pt idx="39768">
                  <c:v>2.7136710000000002</c:v>
                </c:pt>
                <c:pt idx="39769">
                  <c:v>2.688428</c:v>
                </c:pt>
                <c:pt idx="39770">
                  <c:v>2.7037420000000001</c:v>
                </c:pt>
                <c:pt idx="39771">
                  <c:v>2.7272059999999998</c:v>
                </c:pt>
                <c:pt idx="39772">
                  <c:v>2.7970429999999999</c:v>
                </c:pt>
                <c:pt idx="39773">
                  <c:v>2.9421040000000001</c:v>
                </c:pt>
                <c:pt idx="39774">
                  <c:v>3.0545900000000001</c:v>
                </c:pt>
                <c:pt idx="39775">
                  <c:v>3.001989</c:v>
                </c:pt>
                <c:pt idx="39776">
                  <c:v>2.9329930000000002</c:v>
                </c:pt>
                <c:pt idx="39777">
                  <c:v>2.9567209999999999</c:v>
                </c:pt>
                <c:pt idx="39778">
                  <c:v>2.9815299999999998</c:v>
                </c:pt>
                <c:pt idx="39779">
                  <c:v>2.9478740000000001</c:v>
                </c:pt>
                <c:pt idx="39780">
                  <c:v>2.8619530000000002</c:v>
                </c:pt>
                <c:pt idx="39781">
                  <c:v>2.7530009999999998</c:v>
                </c:pt>
                <c:pt idx="39782">
                  <c:v>2.6860240000000002</c:v>
                </c:pt>
                <c:pt idx="39783">
                  <c:v>2.7183109999999999</c:v>
                </c:pt>
                <c:pt idx="39784">
                  <c:v>2.7610790000000001</c:v>
                </c:pt>
                <c:pt idx="39785">
                  <c:v>2.7583139999999999</c:v>
                </c:pt>
                <c:pt idx="39786">
                  <c:v>2.7883650000000002</c:v>
                </c:pt>
                <c:pt idx="39787">
                  <c:v>2.8827240000000001</c:v>
                </c:pt>
                <c:pt idx="39788">
                  <c:v>2.966577</c:v>
                </c:pt>
                <c:pt idx="39789">
                  <c:v>3.0230489999999999</c:v>
                </c:pt>
                <c:pt idx="39790">
                  <c:v>3.0588929999999999</c:v>
                </c:pt>
                <c:pt idx="39791">
                  <c:v>3.0514399999999999</c:v>
                </c:pt>
                <c:pt idx="39792">
                  <c:v>2.994224</c:v>
                </c:pt>
                <c:pt idx="39793">
                  <c:v>2.9137599999999999</c:v>
                </c:pt>
                <c:pt idx="39794">
                  <c:v>2.8690929999999999</c:v>
                </c:pt>
                <c:pt idx="39795">
                  <c:v>2.8882530000000002</c:v>
                </c:pt>
                <c:pt idx="39796">
                  <c:v>2.8886379999999998</c:v>
                </c:pt>
                <c:pt idx="39797">
                  <c:v>2.899769</c:v>
                </c:pt>
                <c:pt idx="39798">
                  <c:v>2.9036390000000001</c:v>
                </c:pt>
                <c:pt idx="39799">
                  <c:v>2.8966189999999998</c:v>
                </c:pt>
                <c:pt idx="39800">
                  <c:v>2.8917630000000001</c:v>
                </c:pt>
                <c:pt idx="39801">
                  <c:v>2.9058269999999999</c:v>
                </c:pt>
                <c:pt idx="39802">
                  <c:v>2.9055620000000002</c:v>
                </c:pt>
                <c:pt idx="39803">
                  <c:v>2.872458</c:v>
                </c:pt>
                <c:pt idx="39804">
                  <c:v>2.8662079999999999</c:v>
                </c:pt>
                <c:pt idx="39805">
                  <c:v>2.8698139999999999</c:v>
                </c:pt>
                <c:pt idx="39806">
                  <c:v>2.8837820000000001</c:v>
                </c:pt>
                <c:pt idx="39807">
                  <c:v>2.9230640000000001</c:v>
                </c:pt>
                <c:pt idx="39808">
                  <c:v>2.945662</c:v>
                </c:pt>
                <c:pt idx="39809">
                  <c:v>2.8995039999999999</c:v>
                </c:pt>
                <c:pt idx="39810">
                  <c:v>2.9148900000000002</c:v>
                </c:pt>
                <c:pt idx="39811">
                  <c:v>2.9535469999999999</c:v>
                </c:pt>
                <c:pt idx="39812">
                  <c:v>2.9452289999999999</c:v>
                </c:pt>
                <c:pt idx="39813">
                  <c:v>2.9196260000000001</c:v>
                </c:pt>
                <c:pt idx="39814">
                  <c:v>2.9008259999999999</c:v>
                </c:pt>
                <c:pt idx="39815">
                  <c:v>2.9279679999999999</c:v>
                </c:pt>
                <c:pt idx="39816">
                  <c:v>2.95648</c:v>
                </c:pt>
                <c:pt idx="39817">
                  <c:v>2.946888</c:v>
                </c:pt>
                <c:pt idx="39818">
                  <c:v>2.9085670000000001</c:v>
                </c:pt>
                <c:pt idx="39819">
                  <c:v>2.8797429999999999</c:v>
                </c:pt>
                <c:pt idx="39820">
                  <c:v>2.8470960000000001</c:v>
                </c:pt>
                <c:pt idx="39821">
                  <c:v>2.8146650000000002</c:v>
                </c:pt>
                <c:pt idx="39822">
                  <c:v>2.8201700000000001</c:v>
                </c:pt>
                <c:pt idx="39823">
                  <c:v>2.8838059999999999</c:v>
                </c:pt>
                <c:pt idx="39824">
                  <c:v>2.9446279999999998</c:v>
                </c:pt>
                <c:pt idx="39825">
                  <c:v>2.9656159999999998</c:v>
                </c:pt>
                <c:pt idx="39826">
                  <c:v>2.9041199999999998</c:v>
                </c:pt>
                <c:pt idx="39827">
                  <c:v>2.8125260000000001</c:v>
                </c:pt>
                <c:pt idx="39828">
                  <c:v>2.837431</c:v>
                </c:pt>
                <c:pt idx="39829">
                  <c:v>2.895537</c:v>
                </c:pt>
                <c:pt idx="39830">
                  <c:v>2.8900320000000002</c:v>
                </c:pt>
                <c:pt idx="39831">
                  <c:v>2.8897919999999999</c:v>
                </c:pt>
                <c:pt idx="39832">
                  <c:v>2.8928690000000001</c:v>
                </c:pt>
                <c:pt idx="39833">
                  <c:v>2.8678430000000001</c:v>
                </c:pt>
                <c:pt idx="39834">
                  <c:v>2.7791090000000001</c:v>
                </c:pt>
                <c:pt idx="39835">
                  <c:v>2.788942</c:v>
                </c:pt>
                <c:pt idx="39836">
                  <c:v>2.8680829999999999</c:v>
                </c:pt>
                <c:pt idx="39837">
                  <c:v>2.8197619999999999</c:v>
                </c:pt>
                <c:pt idx="39838">
                  <c:v>2.7636029999999998</c:v>
                </c:pt>
                <c:pt idx="39839">
                  <c:v>2.7087189999999999</c:v>
                </c:pt>
                <c:pt idx="39840">
                  <c:v>2.6680899999999999</c:v>
                </c:pt>
                <c:pt idx="39841">
                  <c:v>2.710089</c:v>
                </c:pt>
                <c:pt idx="39842">
                  <c:v>2.7989670000000002</c:v>
                </c:pt>
                <c:pt idx="39843">
                  <c:v>2.8966189999999998</c:v>
                </c:pt>
                <c:pt idx="39844">
                  <c:v>2.9511910000000001</c:v>
                </c:pt>
                <c:pt idx="39845">
                  <c:v>2.9732370000000001</c:v>
                </c:pt>
                <c:pt idx="39846">
                  <c:v>2.9938389999999999</c:v>
                </c:pt>
                <c:pt idx="39847">
                  <c:v>2.9521769999999998</c:v>
                </c:pt>
                <c:pt idx="39848">
                  <c:v>2.904817</c:v>
                </c:pt>
                <c:pt idx="39849">
                  <c:v>2.8668089999999999</c:v>
                </c:pt>
                <c:pt idx="39850">
                  <c:v>2.8247620000000002</c:v>
                </c:pt>
                <c:pt idx="39851">
                  <c:v>2.8264689999999999</c:v>
                </c:pt>
                <c:pt idx="39852">
                  <c:v>2.9334500000000001</c:v>
                </c:pt>
                <c:pt idx="39853">
                  <c:v>3.0085280000000001</c:v>
                </c:pt>
                <c:pt idx="39854">
                  <c:v>3.0299960000000001</c:v>
                </c:pt>
                <c:pt idx="39855">
                  <c:v>3.0075910000000001</c:v>
                </c:pt>
                <c:pt idx="39856">
                  <c:v>3.0046819999999999</c:v>
                </c:pt>
                <c:pt idx="39857">
                  <c:v>2.984728</c:v>
                </c:pt>
                <c:pt idx="39858">
                  <c:v>2.9201069999999998</c:v>
                </c:pt>
                <c:pt idx="39859">
                  <c:v>2.8576739999999998</c:v>
                </c:pt>
                <c:pt idx="39860">
                  <c:v>2.8449559999999998</c:v>
                </c:pt>
                <c:pt idx="39861">
                  <c:v>2.8434179999999998</c:v>
                </c:pt>
                <c:pt idx="39862">
                  <c:v>2.8725309999999999</c:v>
                </c:pt>
                <c:pt idx="39863">
                  <c:v>2.9238810000000002</c:v>
                </c:pt>
                <c:pt idx="39864">
                  <c:v>2.9033989999999998</c:v>
                </c:pt>
                <c:pt idx="39865">
                  <c:v>2.8626499999999999</c:v>
                </c:pt>
                <c:pt idx="39866">
                  <c:v>2.8816419999999998</c:v>
                </c:pt>
                <c:pt idx="39867">
                  <c:v>2.8964989999999999</c:v>
                </c:pt>
                <c:pt idx="39868">
                  <c:v>2.8451490000000002</c:v>
                </c:pt>
                <c:pt idx="39869">
                  <c:v>2.9501819999999999</c:v>
                </c:pt>
                <c:pt idx="39870">
                  <c:v>3.054494</c:v>
                </c:pt>
                <c:pt idx="39871">
                  <c:v>3.0472329999999999</c:v>
                </c:pt>
                <c:pt idx="39872">
                  <c:v>2.9848479999999999</c:v>
                </c:pt>
                <c:pt idx="39873">
                  <c:v>2.9858820000000001</c:v>
                </c:pt>
                <c:pt idx="39874">
                  <c:v>2.9833820000000002</c:v>
                </c:pt>
                <c:pt idx="39875">
                  <c:v>2.952105</c:v>
                </c:pt>
                <c:pt idx="39876">
                  <c:v>2.918857</c:v>
                </c:pt>
                <c:pt idx="39877">
                  <c:v>2.8846949999999998</c:v>
                </c:pt>
                <c:pt idx="39878">
                  <c:v>2.8516149999999998</c:v>
                </c:pt>
                <c:pt idx="39879">
                  <c:v>2.8421189999999998</c:v>
                </c:pt>
                <c:pt idx="39880">
                  <c:v>2.8697180000000002</c:v>
                </c:pt>
                <c:pt idx="39881">
                  <c:v>2.9530430000000001</c:v>
                </c:pt>
                <c:pt idx="39882">
                  <c:v>3.0179040000000001</c:v>
                </c:pt>
                <c:pt idx="39883">
                  <c:v>2.9912190000000001</c:v>
                </c:pt>
                <c:pt idx="39884">
                  <c:v>2.9197700000000002</c:v>
                </c:pt>
                <c:pt idx="39885">
                  <c:v>2.82606</c:v>
                </c:pt>
                <c:pt idx="39886">
                  <c:v>2.7897590000000001</c:v>
                </c:pt>
                <c:pt idx="39887">
                  <c:v>2.8125740000000001</c:v>
                </c:pt>
                <c:pt idx="39888">
                  <c:v>2.8029329999999999</c:v>
                </c:pt>
                <c:pt idx="39889">
                  <c:v>2.816252</c:v>
                </c:pt>
                <c:pt idx="39890">
                  <c:v>2.8134869999999998</c:v>
                </c:pt>
                <c:pt idx="39891">
                  <c:v>2.8179349999999999</c:v>
                </c:pt>
                <c:pt idx="39892">
                  <c:v>2.848058</c:v>
                </c:pt>
                <c:pt idx="39893">
                  <c:v>2.942272</c:v>
                </c:pt>
                <c:pt idx="39894">
                  <c:v>3.0031189999999999</c:v>
                </c:pt>
                <c:pt idx="39895">
                  <c:v>2.9837419999999999</c:v>
                </c:pt>
                <c:pt idx="39896">
                  <c:v>2.9450609999999999</c:v>
                </c:pt>
                <c:pt idx="39897">
                  <c:v>2.922679</c:v>
                </c:pt>
                <c:pt idx="39898">
                  <c:v>2.8980860000000002</c:v>
                </c:pt>
                <c:pt idx="39899">
                  <c:v>2.8792140000000002</c:v>
                </c:pt>
                <c:pt idx="39900">
                  <c:v>2.8576009999999998</c:v>
                </c:pt>
                <c:pt idx="39901">
                  <c:v>2.8404609999999999</c:v>
                </c:pt>
                <c:pt idx="39902">
                  <c:v>2.8439709999999998</c:v>
                </c:pt>
                <c:pt idx="39903">
                  <c:v>2.857097</c:v>
                </c:pt>
                <c:pt idx="39904">
                  <c:v>2.852938</c:v>
                </c:pt>
                <c:pt idx="39905">
                  <c:v>2.826397</c:v>
                </c:pt>
                <c:pt idx="39906">
                  <c:v>2.8820990000000002</c:v>
                </c:pt>
                <c:pt idx="39907">
                  <c:v>3.0017969999999998</c:v>
                </c:pt>
                <c:pt idx="39908">
                  <c:v>3.0389870000000001</c:v>
                </c:pt>
                <c:pt idx="39909">
                  <c:v>2.959581</c:v>
                </c:pt>
                <c:pt idx="39910">
                  <c:v>2.8279109999999998</c:v>
                </c:pt>
                <c:pt idx="39911">
                  <c:v>2.7406679999999999</c:v>
                </c:pt>
                <c:pt idx="39912">
                  <c:v>2.7599490000000002</c:v>
                </c:pt>
                <c:pt idx="39913">
                  <c:v>2.8376480000000002</c:v>
                </c:pt>
                <c:pt idx="39914">
                  <c:v>2.971794</c:v>
                </c:pt>
                <c:pt idx="39915">
                  <c:v>2.9344830000000002</c:v>
                </c:pt>
                <c:pt idx="39916">
                  <c:v>2.8889740000000002</c:v>
                </c:pt>
                <c:pt idx="39917">
                  <c:v>2.8593799999999998</c:v>
                </c:pt>
                <c:pt idx="39918">
                  <c:v>2.8291379999999999</c:v>
                </c:pt>
                <c:pt idx="39919">
                  <c:v>2.7520150000000001</c:v>
                </c:pt>
                <c:pt idx="39920">
                  <c:v>2.698718</c:v>
                </c:pt>
                <c:pt idx="39921">
                  <c:v>2.7086939999999999</c:v>
                </c:pt>
                <c:pt idx="39922">
                  <c:v>2.764853</c:v>
                </c:pt>
                <c:pt idx="39923">
                  <c:v>2.8128860000000002</c:v>
                </c:pt>
                <c:pt idx="39924">
                  <c:v>2.8809209999999998</c:v>
                </c:pt>
                <c:pt idx="39925">
                  <c:v>2.9142169999999998</c:v>
                </c:pt>
                <c:pt idx="39926">
                  <c:v>2.902269</c:v>
                </c:pt>
                <c:pt idx="39927">
                  <c:v>2.9666250000000001</c:v>
                </c:pt>
                <c:pt idx="39928">
                  <c:v>3.020308</c:v>
                </c:pt>
                <c:pt idx="39929">
                  <c:v>3.0018690000000001</c:v>
                </c:pt>
                <c:pt idx="39930">
                  <c:v>2.993214</c:v>
                </c:pt>
                <c:pt idx="39931">
                  <c:v>3.0452379999999999</c:v>
                </c:pt>
                <c:pt idx="39932">
                  <c:v>2.9874679999999998</c:v>
                </c:pt>
                <c:pt idx="39933">
                  <c:v>2.8869310000000001</c:v>
                </c:pt>
                <c:pt idx="39934">
                  <c:v>2.845221</c:v>
                </c:pt>
                <c:pt idx="39935">
                  <c:v>2.8162280000000002</c:v>
                </c:pt>
                <c:pt idx="39936">
                  <c:v>2.779061</c:v>
                </c:pt>
                <c:pt idx="39937">
                  <c:v>2.9554710000000002</c:v>
                </c:pt>
                <c:pt idx="39938">
                  <c:v>2.8892389999999999</c:v>
                </c:pt>
                <c:pt idx="39939">
                  <c:v>2.8089909999999998</c:v>
                </c:pt>
                <c:pt idx="39940">
                  <c:v>2.725282</c:v>
                </c:pt>
                <c:pt idx="39941">
                  <c:v>2.7166519999999998</c:v>
                </c:pt>
                <c:pt idx="39942">
                  <c:v>2.7556699999999998</c:v>
                </c:pt>
                <c:pt idx="39943">
                  <c:v>2.8858009999999998</c:v>
                </c:pt>
                <c:pt idx="39944">
                  <c:v>3.0113650000000001</c:v>
                </c:pt>
                <c:pt idx="39945">
                  <c:v>3.030068</c:v>
                </c:pt>
                <c:pt idx="39946">
                  <c:v>3.017423</c:v>
                </c:pt>
                <c:pt idx="39947">
                  <c:v>2.9904980000000001</c:v>
                </c:pt>
                <c:pt idx="39948">
                  <c:v>2.988791</c:v>
                </c:pt>
                <c:pt idx="39949">
                  <c:v>2.9885980000000001</c:v>
                </c:pt>
                <c:pt idx="39950">
                  <c:v>2.9637889999999998</c:v>
                </c:pt>
                <c:pt idx="39951">
                  <c:v>2.908423</c:v>
                </c:pt>
                <c:pt idx="39952">
                  <c:v>2.8462540000000001</c:v>
                </c:pt>
                <c:pt idx="39953">
                  <c:v>2.8451240000000002</c:v>
                </c:pt>
                <c:pt idx="39954">
                  <c:v>2.8446440000000002</c:v>
                </c:pt>
                <c:pt idx="39955">
                  <c:v>2.795601</c:v>
                </c:pt>
                <c:pt idx="39956">
                  <c:v>2.8454130000000002</c:v>
                </c:pt>
                <c:pt idx="39957">
                  <c:v>2.9009710000000002</c:v>
                </c:pt>
                <c:pt idx="39958">
                  <c:v>2.9304679999999999</c:v>
                </c:pt>
                <c:pt idx="39959">
                  <c:v>2.9276800000000001</c:v>
                </c:pt>
                <c:pt idx="39960">
                  <c:v>2.9123420000000002</c:v>
                </c:pt>
                <c:pt idx="39961">
                  <c:v>2.9172940000000001</c:v>
                </c:pt>
                <c:pt idx="39962">
                  <c:v>2.8984220000000001</c:v>
                </c:pt>
                <c:pt idx="39963">
                  <c:v>2.8665690000000001</c:v>
                </c:pt>
                <c:pt idx="39964">
                  <c:v>2.8627940000000001</c:v>
                </c:pt>
                <c:pt idx="39965">
                  <c:v>2.8291849999999998</c:v>
                </c:pt>
                <c:pt idx="39966">
                  <c:v>2.837504</c:v>
                </c:pt>
                <c:pt idx="39967">
                  <c:v>2.862193</c:v>
                </c:pt>
                <c:pt idx="39968">
                  <c:v>2.8633709999999999</c:v>
                </c:pt>
                <c:pt idx="39969">
                  <c:v>2.8750309999999999</c:v>
                </c:pt>
                <c:pt idx="39970">
                  <c:v>2.891667</c:v>
                </c:pt>
                <c:pt idx="39971">
                  <c:v>2.942561</c:v>
                </c:pt>
                <c:pt idx="39972">
                  <c:v>2.9523929999999998</c:v>
                </c:pt>
                <c:pt idx="39973">
                  <c:v>2.9156110000000002</c:v>
                </c:pt>
                <c:pt idx="39974">
                  <c:v>2.861809</c:v>
                </c:pt>
                <c:pt idx="39975">
                  <c:v>2.795938</c:v>
                </c:pt>
                <c:pt idx="39976">
                  <c:v>2.8011059999999999</c:v>
                </c:pt>
                <c:pt idx="39977">
                  <c:v>2.8378640000000002</c:v>
                </c:pt>
                <c:pt idx="39978">
                  <c:v>2.8246180000000001</c:v>
                </c:pt>
                <c:pt idx="39979">
                  <c:v>2.8024040000000001</c:v>
                </c:pt>
                <c:pt idx="39980">
                  <c:v>2.8373590000000002</c:v>
                </c:pt>
                <c:pt idx="39981">
                  <c:v>2.9021249999999998</c:v>
                </c:pt>
                <c:pt idx="39982">
                  <c:v>2.9973489999999998</c:v>
                </c:pt>
                <c:pt idx="39983">
                  <c:v>2.993935</c:v>
                </c:pt>
                <c:pt idx="39984">
                  <c:v>2.904048</c:v>
                </c:pt>
                <c:pt idx="39985">
                  <c:v>2.877459</c:v>
                </c:pt>
                <c:pt idx="39986">
                  <c:v>2.8879169999999998</c:v>
                </c:pt>
                <c:pt idx="39987">
                  <c:v>2.8145210000000001</c:v>
                </c:pt>
                <c:pt idx="39988">
                  <c:v>2.7971400000000002</c:v>
                </c:pt>
                <c:pt idx="39989">
                  <c:v>2.8459660000000002</c:v>
                </c:pt>
                <c:pt idx="39990">
                  <c:v>2.8608229999999999</c:v>
                </c:pt>
                <c:pt idx="39991">
                  <c:v>2.8832049999999998</c:v>
                </c:pt>
                <c:pt idx="39992">
                  <c:v>2.9207320000000001</c:v>
                </c:pt>
                <c:pt idx="39993">
                  <c:v>2.9242180000000002</c:v>
                </c:pt>
                <c:pt idx="39994">
                  <c:v>2.9319350000000002</c:v>
                </c:pt>
                <c:pt idx="39995">
                  <c:v>2.9368150000000002</c:v>
                </c:pt>
                <c:pt idx="39996">
                  <c:v>2.9271029999999998</c:v>
                </c:pt>
                <c:pt idx="39997">
                  <c:v>2.8501249999999998</c:v>
                </c:pt>
                <c:pt idx="39998">
                  <c:v>2.795601</c:v>
                </c:pt>
                <c:pt idx="39999">
                  <c:v>2.774133</c:v>
                </c:pt>
                <c:pt idx="40000">
                  <c:v>2.756583</c:v>
                </c:pt>
                <c:pt idx="40001">
                  <c:v>2.786009</c:v>
                </c:pt>
                <c:pt idx="40002">
                  <c:v>2.9077259999999998</c:v>
                </c:pt>
                <c:pt idx="40003">
                  <c:v>2.998551</c:v>
                </c:pt>
                <c:pt idx="40004">
                  <c:v>3.0733899999999998</c:v>
                </c:pt>
                <c:pt idx="40005">
                  <c:v>3.0815869999999999</c:v>
                </c:pt>
                <c:pt idx="40006">
                  <c:v>3.0392519999999998</c:v>
                </c:pt>
                <c:pt idx="40007">
                  <c:v>2.9972530000000002</c:v>
                </c:pt>
                <c:pt idx="40008">
                  <c:v>2.9519129999999998</c:v>
                </c:pt>
                <c:pt idx="40009">
                  <c:v>2.90924</c:v>
                </c:pt>
                <c:pt idx="40010">
                  <c:v>2.8800309999999998</c:v>
                </c:pt>
                <c:pt idx="40011">
                  <c:v>2.8399320000000001</c:v>
                </c:pt>
                <c:pt idx="40012">
                  <c:v>2.80125</c:v>
                </c:pt>
                <c:pt idx="40013">
                  <c:v>2.761752</c:v>
                </c:pt>
                <c:pt idx="40014">
                  <c:v>2.753482</c:v>
                </c:pt>
                <c:pt idx="40015">
                  <c:v>2.7598769999999999</c:v>
                </c:pt>
                <c:pt idx="40016">
                  <c:v>2.7537219999999998</c:v>
                </c:pt>
                <c:pt idx="40017">
                  <c:v>2.7817780000000001</c:v>
                </c:pt>
                <c:pt idx="40018">
                  <c:v>2.8883489999999998</c:v>
                </c:pt>
                <c:pt idx="40019">
                  <c:v>2.9213809999999998</c:v>
                </c:pt>
                <c:pt idx="40020">
                  <c:v>2.9380890000000002</c:v>
                </c:pt>
                <c:pt idx="40021">
                  <c:v>2.9545330000000001</c:v>
                </c:pt>
                <c:pt idx="40022">
                  <c:v>2.9893679999999998</c:v>
                </c:pt>
                <c:pt idx="40023">
                  <c:v>3.0121340000000001</c:v>
                </c:pt>
                <c:pt idx="40024">
                  <c:v>3.0098259999999999</c:v>
                </c:pt>
                <c:pt idx="40025">
                  <c:v>2.984632</c:v>
                </c:pt>
                <c:pt idx="40026">
                  <c:v>2.939988</c:v>
                </c:pt>
                <c:pt idx="40027">
                  <c:v>2.8992640000000001</c:v>
                </c:pt>
                <c:pt idx="40028">
                  <c:v>2.8864260000000002</c:v>
                </c:pt>
                <c:pt idx="40029">
                  <c:v>2.928064</c:v>
                </c:pt>
                <c:pt idx="40030">
                  <c:v>2.9408539999999999</c:v>
                </c:pt>
                <c:pt idx="40031">
                  <c:v>2.8847909999999999</c:v>
                </c:pt>
                <c:pt idx="40032">
                  <c:v>2.8525529999999999</c:v>
                </c:pt>
                <c:pt idx="40033">
                  <c:v>2.8547889999999998</c:v>
                </c:pt>
                <c:pt idx="40034">
                  <c:v>2.8367819999999999</c:v>
                </c:pt>
                <c:pt idx="40035">
                  <c:v>2.8386339999999999</c:v>
                </c:pt>
                <c:pt idx="40036">
                  <c:v>2.8862580000000002</c:v>
                </c:pt>
                <c:pt idx="40037">
                  <c:v>2.9338820000000001</c:v>
                </c:pt>
                <c:pt idx="40038">
                  <c:v>2.9618169999999999</c:v>
                </c:pt>
                <c:pt idx="40039">
                  <c:v>2.9263089999999998</c:v>
                </c:pt>
                <c:pt idx="40040">
                  <c:v>2.8773149999999998</c:v>
                </c:pt>
                <c:pt idx="40041">
                  <c:v>2.8668330000000002</c:v>
                </c:pt>
                <c:pt idx="40042">
                  <c:v>2.8904890000000001</c:v>
                </c:pt>
                <c:pt idx="40043">
                  <c:v>2.908976</c:v>
                </c:pt>
                <c:pt idx="40044">
                  <c:v>2.8812329999999999</c:v>
                </c:pt>
                <c:pt idx="40045">
                  <c:v>2.8393790000000001</c:v>
                </c:pt>
                <c:pt idx="40046">
                  <c:v>2.8519760000000001</c:v>
                </c:pt>
                <c:pt idx="40047">
                  <c:v>2.891162</c:v>
                </c:pt>
                <c:pt idx="40048">
                  <c:v>2.9037829999999998</c:v>
                </c:pt>
                <c:pt idx="40049">
                  <c:v>2.905707</c:v>
                </c:pt>
                <c:pt idx="40050">
                  <c:v>2.910539</c:v>
                </c:pt>
                <c:pt idx="40051">
                  <c:v>2.9270550000000002</c:v>
                </c:pt>
                <c:pt idx="40052">
                  <c:v>2.9537640000000001</c:v>
                </c:pt>
                <c:pt idx="40053">
                  <c:v>2.91275</c:v>
                </c:pt>
                <c:pt idx="40054">
                  <c:v>2.8179110000000001</c:v>
                </c:pt>
                <c:pt idx="40055">
                  <c:v>2.8513030000000001</c:v>
                </c:pt>
                <c:pt idx="40056">
                  <c:v>2.9317190000000002</c:v>
                </c:pt>
                <c:pt idx="40057">
                  <c:v>2.966313</c:v>
                </c:pt>
                <c:pt idx="40058">
                  <c:v>2.9620340000000001</c:v>
                </c:pt>
                <c:pt idx="40059">
                  <c:v>2.9088319999999999</c:v>
                </c:pt>
                <c:pt idx="40060">
                  <c:v>2.884166</c:v>
                </c:pt>
                <c:pt idx="40061">
                  <c:v>2.9292419999999999</c:v>
                </c:pt>
                <c:pt idx="40062">
                  <c:v>2.93994</c:v>
                </c:pt>
                <c:pt idx="40063">
                  <c:v>2.8866670000000001</c:v>
                </c:pt>
                <c:pt idx="40064">
                  <c:v>2.8282240000000001</c:v>
                </c:pt>
                <c:pt idx="40065">
                  <c:v>2.8349549999999999</c:v>
                </c:pt>
                <c:pt idx="40066">
                  <c:v>2.8400280000000002</c:v>
                </c:pt>
                <c:pt idx="40067">
                  <c:v>2.8394509999999999</c:v>
                </c:pt>
                <c:pt idx="40068">
                  <c:v>2.895273</c:v>
                </c:pt>
                <c:pt idx="40069">
                  <c:v>2.9345789999999998</c:v>
                </c:pt>
                <c:pt idx="40070">
                  <c:v>2.957875</c:v>
                </c:pt>
                <c:pt idx="40071">
                  <c:v>2.9551820000000002</c:v>
                </c:pt>
                <c:pt idx="40072">
                  <c:v>2.8939750000000002</c:v>
                </c:pt>
                <c:pt idx="40073">
                  <c:v>2.8301470000000002</c:v>
                </c:pt>
                <c:pt idx="40074">
                  <c:v>2.8659680000000001</c:v>
                </c:pt>
                <c:pt idx="40075">
                  <c:v>2.8248340000000001</c:v>
                </c:pt>
                <c:pt idx="40076">
                  <c:v>2.8509419999999999</c:v>
                </c:pt>
                <c:pt idx="40077">
                  <c:v>2.9403730000000001</c:v>
                </c:pt>
                <c:pt idx="40078">
                  <c:v>3.0631240000000002</c:v>
                </c:pt>
                <c:pt idx="40079">
                  <c:v>3.0914679999999999</c:v>
                </c:pt>
                <c:pt idx="40080">
                  <c:v>3.0379299999999998</c:v>
                </c:pt>
                <c:pt idx="40081">
                  <c:v>2.9790779999999999</c:v>
                </c:pt>
                <c:pt idx="40082">
                  <c:v>2.8996240000000002</c:v>
                </c:pt>
                <c:pt idx="40083">
                  <c:v>2.8182469999999999</c:v>
                </c:pt>
                <c:pt idx="40084">
                  <c:v>2.7517749999999999</c:v>
                </c:pt>
                <c:pt idx="40085">
                  <c:v>2.7974760000000001</c:v>
                </c:pt>
                <c:pt idx="40086">
                  <c:v>2.7810320000000002</c:v>
                </c:pt>
                <c:pt idx="40087">
                  <c:v>2.739995</c:v>
                </c:pt>
                <c:pt idx="40088">
                  <c:v>2.851928</c:v>
                </c:pt>
                <c:pt idx="40089">
                  <c:v>2.8558699999999999</c:v>
                </c:pt>
                <c:pt idx="40090">
                  <c:v>2.9002249999999998</c:v>
                </c:pt>
                <c:pt idx="40091">
                  <c:v>2.9377529999999998</c:v>
                </c:pt>
                <c:pt idx="40092">
                  <c:v>2.9710969999999999</c:v>
                </c:pt>
                <c:pt idx="40093">
                  <c:v>2.9981179999999998</c:v>
                </c:pt>
                <c:pt idx="40094">
                  <c:v>2.9728759999999999</c:v>
                </c:pt>
                <c:pt idx="40095">
                  <c:v>2.8952010000000001</c:v>
                </c:pt>
                <c:pt idx="40096">
                  <c:v>2.9252280000000002</c:v>
                </c:pt>
                <c:pt idx="40097">
                  <c:v>2.9894639999999999</c:v>
                </c:pt>
                <c:pt idx="40098">
                  <c:v>2.9761690000000001</c:v>
                </c:pt>
                <c:pt idx="40099">
                  <c:v>2.9068849999999999</c:v>
                </c:pt>
                <c:pt idx="40100">
                  <c:v>2.8290169999999999</c:v>
                </c:pt>
                <c:pt idx="40101">
                  <c:v>2.7877640000000001</c:v>
                </c:pt>
                <c:pt idx="40102">
                  <c:v>2.8244980000000002</c:v>
                </c:pt>
                <c:pt idx="40103">
                  <c:v>2.9401329999999999</c:v>
                </c:pt>
                <c:pt idx="40104">
                  <c:v>3.011774</c:v>
                </c:pt>
                <c:pt idx="40105">
                  <c:v>3.009538</c:v>
                </c:pt>
                <c:pt idx="40106">
                  <c:v>2.9602309999999998</c:v>
                </c:pt>
                <c:pt idx="40107">
                  <c:v>2.8973409999999999</c:v>
                </c:pt>
                <c:pt idx="40108">
                  <c:v>2.872458</c:v>
                </c:pt>
                <c:pt idx="40109">
                  <c:v>2.8737330000000001</c:v>
                </c:pt>
                <c:pt idx="40110">
                  <c:v>2.8516149999999998</c:v>
                </c:pt>
                <c:pt idx="40111">
                  <c:v>2.862193</c:v>
                </c:pt>
                <c:pt idx="40112">
                  <c:v>2.9113799999999999</c:v>
                </c:pt>
                <c:pt idx="40113">
                  <c:v>2.9016679999999999</c:v>
                </c:pt>
                <c:pt idx="40114">
                  <c:v>2.8988309999999999</c:v>
                </c:pt>
                <c:pt idx="40115">
                  <c:v>2.8946719999999999</c:v>
                </c:pt>
                <c:pt idx="40116">
                  <c:v>2.8616160000000002</c:v>
                </c:pt>
                <c:pt idx="40117">
                  <c:v>2.8764249999999998</c:v>
                </c:pt>
                <c:pt idx="40118">
                  <c:v>2.9279679999999999</c:v>
                </c:pt>
                <c:pt idx="40119">
                  <c:v>2.9753280000000002</c:v>
                </c:pt>
                <c:pt idx="40120">
                  <c:v>2.9752320000000001</c:v>
                </c:pt>
                <c:pt idx="40121">
                  <c:v>2.9300839999999999</c:v>
                </c:pt>
                <c:pt idx="40122">
                  <c:v>2.8811849999999999</c:v>
                </c:pt>
                <c:pt idx="40123">
                  <c:v>2.882892</c:v>
                </c:pt>
                <c:pt idx="40124">
                  <c:v>2.8896229999999998</c:v>
                </c:pt>
                <c:pt idx="40125">
                  <c:v>2.8801519999999998</c:v>
                </c:pt>
                <c:pt idx="40126">
                  <c:v>2.8610150000000001</c:v>
                </c:pt>
                <c:pt idx="40127">
                  <c:v>2.8406530000000001</c:v>
                </c:pt>
                <c:pt idx="40128">
                  <c:v>2.8583470000000002</c:v>
                </c:pt>
                <c:pt idx="40129">
                  <c:v>2.8863780000000001</c:v>
                </c:pt>
                <c:pt idx="40130">
                  <c:v>2.8828680000000002</c:v>
                </c:pt>
                <c:pt idx="40131">
                  <c:v>2.8788770000000001</c:v>
                </c:pt>
                <c:pt idx="40132">
                  <c:v>2.8843830000000001</c:v>
                </c:pt>
                <c:pt idx="40133">
                  <c:v>2.8859689999999998</c:v>
                </c:pt>
                <c:pt idx="40134">
                  <c:v>2.8720979999999998</c:v>
                </c:pt>
                <c:pt idx="40135">
                  <c:v>2.8196180000000002</c:v>
                </c:pt>
                <c:pt idx="40136">
                  <c:v>2.7596599999999998</c:v>
                </c:pt>
                <c:pt idx="40137">
                  <c:v>2.7564869999999999</c:v>
                </c:pt>
                <c:pt idx="40138">
                  <c:v>2.781056</c:v>
                </c:pt>
                <c:pt idx="40139">
                  <c:v>2.774902</c:v>
                </c:pt>
                <c:pt idx="40140">
                  <c:v>2.7477839999999998</c:v>
                </c:pt>
                <c:pt idx="40141">
                  <c:v>2.7952159999999999</c:v>
                </c:pt>
                <c:pt idx="40142">
                  <c:v>2.9169339999999999</c:v>
                </c:pt>
                <c:pt idx="40143">
                  <c:v>2.9777079999999998</c:v>
                </c:pt>
                <c:pt idx="40144">
                  <c:v>2.9477060000000002</c:v>
                </c:pt>
                <c:pt idx="40145">
                  <c:v>2.907149</c:v>
                </c:pt>
                <c:pt idx="40146">
                  <c:v>2.8948879999999999</c:v>
                </c:pt>
                <c:pt idx="40147">
                  <c:v>2.8875799999999998</c:v>
                </c:pt>
                <c:pt idx="40148">
                  <c:v>2.921068</c:v>
                </c:pt>
                <c:pt idx="40149">
                  <c:v>2.9442200000000001</c:v>
                </c:pt>
                <c:pt idx="40150">
                  <c:v>2.9537640000000001</c:v>
                </c:pt>
                <c:pt idx="40151">
                  <c:v>2.941335</c:v>
                </c:pt>
                <c:pt idx="40152">
                  <c:v>2.8962110000000001</c:v>
                </c:pt>
                <c:pt idx="40153">
                  <c:v>2.882676</c:v>
                </c:pt>
                <c:pt idx="40154">
                  <c:v>2.8006980000000001</c:v>
                </c:pt>
                <c:pt idx="40155">
                  <c:v>2.7969469999999998</c:v>
                </c:pt>
                <c:pt idx="40156">
                  <c:v>2.8217810000000001</c:v>
                </c:pt>
                <c:pt idx="40157">
                  <c:v>2.8941910000000002</c:v>
                </c:pt>
                <c:pt idx="40158">
                  <c:v>2.9818669999999998</c:v>
                </c:pt>
                <c:pt idx="40159">
                  <c:v>2.9589319999999999</c:v>
                </c:pt>
                <c:pt idx="40160">
                  <c:v>3.0087920000000001</c:v>
                </c:pt>
                <c:pt idx="40161">
                  <c:v>3.069134</c:v>
                </c:pt>
                <c:pt idx="40162">
                  <c:v>2.781946</c:v>
                </c:pt>
                <c:pt idx="40163">
                  <c:v>2.7841100000000001</c:v>
                </c:pt>
                <c:pt idx="40164">
                  <c:v>2.852096</c:v>
                </c:pt>
                <c:pt idx="40165">
                  <c:v>2.8869069999999999</c:v>
                </c:pt>
                <c:pt idx="40166">
                  <c:v>2.907197</c:v>
                </c:pt>
                <c:pt idx="40167">
                  <c:v>2.9295309999999999</c:v>
                </c:pt>
                <c:pt idx="40168">
                  <c:v>2.9138799999999998</c:v>
                </c:pt>
                <c:pt idx="40169">
                  <c:v>2.8641649999999998</c:v>
                </c:pt>
                <c:pt idx="40170">
                  <c:v>2.8369749999999998</c:v>
                </c:pt>
                <c:pt idx="40171">
                  <c:v>2.8710399999999998</c:v>
                </c:pt>
                <c:pt idx="40172">
                  <c:v>2.9028700000000001</c:v>
                </c:pt>
                <c:pt idx="40173">
                  <c:v>2.9315500000000001</c:v>
                </c:pt>
                <c:pt idx="40174">
                  <c:v>2.9652310000000002</c:v>
                </c:pt>
                <c:pt idx="40175">
                  <c:v>2.992661</c:v>
                </c:pt>
                <c:pt idx="40176">
                  <c:v>2.9598939999999998</c:v>
                </c:pt>
                <c:pt idx="40177">
                  <c:v>2.9294829999999998</c:v>
                </c:pt>
                <c:pt idx="40178">
                  <c:v>2.9077980000000001</c:v>
                </c:pt>
                <c:pt idx="40179">
                  <c:v>2.8612320000000002</c:v>
                </c:pt>
                <c:pt idx="40180">
                  <c:v>2.8193290000000002</c:v>
                </c:pt>
                <c:pt idx="40181">
                  <c:v>2.795817</c:v>
                </c:pt>
                <c:pt idx="40182">
                  <c:v>2.8445230000000001</c:v>
                </c:pt>
                <c:pt idx="40183">
                  <c:v>2.9045049999999999</c:v>
                </c:pt>
                <c:pt idx="40184">
                  <c:v>2.9362379999999999</c:v>
                </c:pt>
                <c:pt idx="40185">
                  <c:v>2.9656880000000001</c:v>
                </c:pt>
                <c:pt idx="40186">
                  <c:v>2.9565760000000001</c:v>
                </c:pt>
                <c:pt idx="40187">
                  <c:v>2.923184</c:v>
                </c:pt>
                <c:pt idx="40188">
                  <c:v>2.9069090000000002</c:v>
                </c:pt>
                <c:pt idx="40189">
                  <c:v>2.9234490000000002</c:v>
                </c:pt>
                <c:pt idx="40190">
                  <c:v>2.9354450000000001</c:v>
                </c:pt>
                <c:pt idx="40191">
                  <c:v>2.9302760000000001</c:v>
                </c:pt>
                <c:pt idx="40192">
                  <c:v>2.9124140000000001</c:v>
                </c:pt>
                <c:pt idx="40193">
                  <c:v>2.8950809999999998</c:v>
                </c:pt>
                <c:pt idx="40194">
                  <c:v>2.8839260000000002</c:v>
                </c:pt>
                <c:pt idx="40195">
                  <c:v>2.8880370000000002</c:v>
                </c:pt>
                <c:pt idx="40196">
                  <c:v>2.8908010000000002</c:v>
                </c:pt>
                <c:pt idx="40197">
                  <c:v>2.8735400000000002</c:v>
                </c:pt>
                <c:pt idx="40198">
                  <c:v>2.866689</c:v>
                </c:pt>
                <c:pt idx="40199">
                  <c:v>2.8576009999999998</c:v>
                </c:pt>
                <c:pt idx="40200">
                  <c:v>2.842095</c:v>
                </c:pt>
                <c:pt idx="40201">
                  <c:v>2.8410380000000002</c:v>
                </c:pt>
                <c:pt idx="40202">
                  <c:v>2.8857050000000002</c:v>
                </c:pt>
                <c:pt idx="40203">
                  <c:v>2.9422959999999998</c:v>
                </c:pt>
                <c:pt idx="40204">
                  <c:v>2.9909539999999999</c:v>
                </c:pt>
                <c:pt idx="40205">
                  <c:v>3.0344920000000002</c:v>
                </c:pt>
                <c:pt idx="40206">
                  <c:v>3.0353089999999998</c:v>
                </c:pt>
                <c:pt idx="40207">
                  <c:v>2.9761690000000001</c:v>
                </c:pt>
                <c:pt idx="40208">
                  <c:v>2.8993120000000001</c:v>
                </c:pt>
                <c:pt idx="40209">
                  <c:v>2.822454</c:v>
                </c:pt>
                <c:pt idx="40210">
                  <c:v>2.8180070000000002</c:v>
                </c:pt>
                <c:pt idx="40211">
                  <c:v>2.8829880000000001</c:v>
                </c:pt>
                <c:pt idx="40212">
                  <c:v>2.9920119999999999</c:v>
                </c:pt>
                <c:pt idx="40213">
                  <c:v>2.97201</c:v>
                </c:pt>
                <c:pt idx="40214">
                  <c:v>2.8961380000000001</c:v>
                </c:pt>
                <c:pt idx="40215">
                  <c:v>2.8163</c:v>
                </c:pt>
                <c:pt idx="40216">
                  <c:v>2.755261</c:v>
                </c:pt>
                <c:pt idx="40217">
                  <c:v>2.6565989999999999</c:v>
                </c:pt>
                <c:pt idx="40218">
                  <c:v>2.6128450000000001</c:v>
                </c:pt>
                <c:pt idx="40219">
                  <c:v>2.6629450000000001</c:v>
                </c:pt>
                <c:pt idx="40220">
                  <c:v>2.8024279999999999</c:v>
                </c:pt>
                <c:pt idx="40221">
                  <c:v>2.914577</c:v>
                </c:pt>
                <c:pt idx="40222">
                  <c:v>3.0066290000000002</c:v>
                </c:pt>
                <c:pt idx="40223">
                  <c:v>3.0342030000000002</c:v>
                </c:pt>
                <c:pt idx="40224">
                  <c:v>3.0624030000000002</c:v>
                </c:pt>
                <c:pt idx="40225">
                  <c:v>3.0585559999999998</c:v>
                </c:pt>
                <c:pt idx="40226">
                  <c:v>3.0103789999999999</c:v>
                </c:pt>
                <c:pt idx="40227">
                  <c:v>2.9716019999999999</c:v>
                </c:pt>
                <c:pt idx="40228">
                  <c:v>2.9547249999999998</c:v>
                </c:pt>
                <c:pt idx="40229">
                  <c:v>2.938113</c:v>
                </c:pt>
                <c:pt idx="40230">
                  <c:v>2.919362</c:v>
                </c:pt>
                <c:pt idx="40231">
                  <c:v>2.8550770000000001</c:v>
                </c:pt>
                <c:pt idx="40232">
                  <c:v>2.7877160000000001</c:v>
                </c:pt>
                <c:pt idx="40233">
                  <c:v>2.7857440000000002</c:v>
                </c:pt>
                <c:pt idx="40234">
                  <c:v>2.8411339999999998</c:v>
                </c:pt>
                <c:pt idx="40235">
                  <c:v>2.8334410000000001</c:v>
                </c:pt>
                <c:pt idx="40236">
                  <c:v>2.7827630000000001</c:v>
                </c:pt>
                <c:pt idx="40237">
                  <c:v>2.7949280000000001</c:v>
                </c:pt>
                <c:pt idx="40238">
                  <c:v>2.8031739999999998</c:v>
                </c:pt>
                <c:pt idx="40239">
                  <c:v>2.7874029999999999</c:v>
                </c:pt>
                <c:pt idx="40240">
                  <c:v>2.7807919999999999</c:v>
                </c:pt>
                <c:pt idx="40241">
                  <c:v>2.7974999999999999</c:v>
                </c:pt>
                <c:pt idx="40242">
                  <c:v>2.873901</c:v>
                </c:pt>
                <c:pt idx="40243">
                  <c:v>2.9761690000000001</c:v>
                </c:pt>
                <c:pt idx="40244">
                  <c:v>3.0394679999999998</c:v>
                </c:pt>
                <c:pt idx="40245">
                  <c:v>3.0252840000000001</c:v>
                </c:pt>
                <c:pt idx="40246">
                  <c:v>3.0118459999999998</c:v>
                </c:pt>
                <c:pt idx="40247">
                  <c:v>2.9758330000000002</c:v>
                </c:pt>
                <c:pt idx="40248">
                  <c:v>2.940445</c:v>
                </c:pt>
                <c:pt idx="40249">
                  <c:v>2.8824830000000001</c:v>
                </c:pt>
                <c:pt idx="40250">
                  <c:v>2.8514949999999999</c:v>
                </c:pt>
                <c:pt idx="40251">
                  <c:v>2.8294980000000001</c:v>
                </c:pt>
                <c:pt idx="40252">
                  <c:v>2.806756</c:v>
                </c:pt>
                <c:pt idx="40253">
                  <c:v>2.8098809999999999</c:v>
                </c:pt>
                <c:pt idx="40254">
                  <c:v>2.8289930000000001</c:v>
                </c:pt>
                <c:pt idx="40255">
                  <c:v>2.8812570000000002</c:v>
                </c:pt>
                <c:pt idx="40256">
                  <c:v>2.9494359999999999</c:v>
                </c:pt>
                <c:pt idx="40257">
                  <c:v>3.0265580000000001</c:v>
                </c:pt>
                <c:pt idx="40258">
                  <c:v>3.0486520000000001</c:v>
                </c:pt>
                <c:pt idx="40259">
                  <c:v>3.09755</c:v>
                </c:pt>
                <c:pt idx="40260">
                  <c:v>3.0943529999999999</c:v>
                </c:pt>
                <c:pt idx="40261">
                  <c:v>3.0330490000000001</c:v>
                </c:pt>
                <c:pt idx="40262">
                  <c:v>2.9316460000000002</c:v>
                </c:pt>
                <c:pt idx="40263">
                  <c:v>2.819401</c:v>
                </c:pt>
                <c:pt idx="40264">
                  <c:v>2.8257479999999999</c:v>
                </c:pt>
                <c:pt idx="40265">
                  <c:v>2.8575780000000002</c:v>
                </c:pt>
                <c:pt idx="40266">
                  <c:v>2.8532980000000001</c:v>
                </c:pt>
                <c:pt idx="40267">
                  <c:v>2.8473359999999999</c:v>
                </c:pt>
                <c:pt idx="40268">
                  <c:v>2.8685640000000001</c:v>
                </c:pt>
                <c:pt idx="40269">
                  <c:v>2.9053939999999998</c:v>
                </c:pt>
                <c:pt idx="40270">
                  <c:v>2.9358780000000002</c:v>
                </c:pt>
                <c:pt idx="40271">
                  <c:v>3.0140570000000002</c:v>
                </c:pt>
                <c:pt idx="40272">
                  <c:v>3.0417999999999998</c:v>
                </c:pt>
                <c:pt idx="40273">
                  <c:v>3.0317029999999998</c:v>
                </c:pt>
                <c:pt idx="40274">
                  <c:v>3.007422</c:v>
                </c:pt>
                <c:pt idx="40275">
                  <c:v>3.0101390000000001</c:v>
                </c:pt>
                <c:pt idx="40276">
                  <c:v>3.0264139999999999</c:v>
                </c:pt>
                <c:pt idx="40277">
                  <c:v>2.961433</c:v>
                </c:pt>
                <c:pt idx="40278">
                  <c:v>2.8880370000000002</c:v>
                </c:pt>
                <c:pt idx="40279">
                  <c:v>2.826012</c:v>
                </c:pt>
                <c:pt idx="40280">
                  <c:v>2.7086939999999999</c:v>
                </c:pt>
                <c:pt idx="40281">
                  <c:v>2.674893</c:v>
                </c:pt>
                <c:pt idx="40282">
                  <c:v>2.7555740000000002</c:v>
                </c:pt>
                <c:pt idx="40283">
                  <c:v>2.7977889999999999</c:v>
                </c:pt>
                <c:pt idx="40284">
                  <c:v>2.8228629999999999</c:v>
                </c:pt>
                <c:pt idx="40285">
                  <c:v>2.8192810000000001</c:v>
                </c:pt>
                <c:pt idx="40286">
                  <c:v>2.8003369999999999</c:v>
                </c:pt>
                <c:pt idx="40287">
                  <c:v>2.7922829999999998</c:v>
                </c:pt>
                <c:pt idx="40288">
                  <c:v>2.7859129999999999</c:v>
                </c:pt>
                <c:pt idx="40289">
                  <c:v>2.8162280000000002</c:v>
                </c:pt>
                <c:pt idx="40290">
                  <c:v>2.8626740000000002</c:v>
                </c:pt>
                <c:pt idx="40291">
                  <c:v>2.8618329999999998</c:v>
                </c:pt>
                <c:pt idx="40292">
                  <c:v>2.851375</c:v>
                </c:pt>
                <c:pt idx="40293">
                  <c:v>2.9064760000000001</c:v>
                </c:pt>
                <c:pt idx="40294">
                  <c:v>2.948258</c:v>
                </c:pt>
                <c:pt idx="40295">
                  <c:v>2.9441709999999999</c:v>
                </c:pt>
                <c:pt idx="40296">
                  <c:v>2.914361</c:v>
                </c:pt>
                <c:pt idx="40297">
                  <c:v>2.896331</c:v>
                </c:pt>
                <c:pt idx="40298">
                  <c:v>2.8865940000000001</c:v>
                </c:pt>
                <c:pt idx="40299">
                  <c:v>2.943114</c:v>
                </c:pt>
                <c:pt idx="40300">
                  <c:v>3.0173510000000001</c:v>
                </c:pt>
                <c:pt idx="40301">
                  <c:v>3.0323280000000001</c:v>
                </c:pt>
                <c:pt idx="40302">
                  <c:v>2.9960270000000002</c:v>
                </c:pt>
                <c:pt idx="40303">
                  <c:v>2.9313820000000002</c:v>
                </c:pt>
                <c:pt idx="40304">
                  <c:v>2.9043359999999998</c:v>
                </c:pt>
                <c:pt idx="40305">
                  <c:v>2.920588</c:v>
                </c:pt>
                <c:pt idx="40306">
                  <c:v>2.9502299999999999</c:v>
                </c:pt>
                <c:pt idx="40307">
                  <c:v>2.9313820000000002</c:v>
                </c:pt>
                <c:pt idx="40308">
                  <c:v>2.8791899999999999</c:v>
                </c:pt>
                <c:pt idx="40309">
                  <c:v>2.8193049999999999</c:v>
                </c:pt>
                <c:pt idx="40310">
                  <c:v>2.8029809999999999</c:v>
                </c:pt>
                <c:pt idx="40311">
                  <c:v>2.8147129999999998</c:v>
                </c:pt>
                <c:pt idx="40312">
                  <c:v>2.8852720000000001</c:v>
                </c:pt>
                <c:pt idx="40313">
                  <c:v>2.9665050000000002</c:v>
                </c:pt>
                <c:pt idx="40314">
                  <c:v>2.9618410000000002</c:v>
                </c:pt>
                <c:pt idx="40315">
                  <c:v>2.8388260000000001</c:v>
                </c:pt>
                <c:pt idx="40316">
                  <c:v>2.803607</c:v>
                </c:pt>
                <c:pt idx="40317">
                  <c:v>2.7862010000000001</c:v>
                </c:pt>
                <c:pt idx="40318">
                  <c:v>2.7757679999999998</c:v>
                </c:pt>
                <c:pt idx="40319">
                  <c:v>2.8030050000000002</c:v>
                </c:pt>
                <c:pt idx="40320">
                  <c:v>2.906139</c:v>
                </c:pt>
                <c:pt idx="40321">
                  <c:v>3.0421369999999999</c:v>
                </c:pt>
                <c:pt idx="40322">
                  <c:v>3.0389149999999998</c:v>
                </c:pt>
                <c:pt idx="40323">
                  <c:v>2.9658319999999998</c:v>
                </c:pt>
                <c:pt idx="40324">
                  <c:v>2.9121250000000001</c:v>
                </c:pt>
                <c:pt idx="40325">
                  <c:v>2.9137599999999999</c:v>
                </c:pt>
                <c:pt idx="40326">
                  <c:v>2.9609760000000001</c:v>
                </c:pt>
                <c:pt idx="40327">
                  <c:v>2.9558070000000001</c:v>
                </c:pt>
                <c:pt idx="40328">
                  <c:v>2.9023889999999999</c:v>
                </c:pt>
                <c:pt idx="40329">
                  <c:v>2.8835649999999999</c:v>
                </c:pt>
                <c:pt idx="40330">
                  <c:v>2.8962110000000001</c:v>
                </c:pt>
                <c:pt idx="40331">
                  <c:v>2.897942</c:v>
                </c:pt>
                <c:pt idx="40332">
                  <c:v>2.8921000000000001</c:v>
                </c:pt>
                <c:pt idx="40333">
                  <c:v>2.8885900000000002</c:v>
                </c:pt>
                <c:pt idx="40334">
                  <c:v>2.9080870000000001</c:v>
                </c:pt>
                <c:pt idx="40335">
                  <c:v>2.960423</c:v>
                </c:pt>
                <c:pt idx="40336">
                  <c:v>3.0037440000000002</c:v>
                </c:pt>
                <c:pt idx="40337">
                  <c:v>3.0265819999999999</c:v>
                </c:pt>
                <c:pt idx="40338">
                  <c:v>2.9864350000000002</c:v>
                </c:pt>
                <c:pt idx="40339">
                  <c:v>2.9070290000000001</c:v>
                </c:pt>
                <c:pt idx="40340">
                  <c:v>2.8502689999999999</c:v>
                </c:pt>
                <c:pt idx="40341">
                  <c:v>2.8607269999999998</c:v>
                </c:pt>
                <c:pt idx="40342">
                  <c:v>2.9067880000000001</c:v>
                </c:pt>
                <c:pt idx="40343">
                  <c:v>2.8890709999999999</c:v>
                </c:pt>
                <c:pt idx="40344">
                  <c:v>2.8869549999999999</c:v>
                </c:pt>
                <c:pt idx="40345">
                  <c:v>2.8998170000000001</c:v>
                </c:pt>
                <c:pt idx="40346">
                  <c:v>2.9248669999999999</c:v>
                </c:pt>
                <c:pt idx="40347">
                  <c:v>2.9031820000000002</c:v>
                </c:pt>
                <c:pt idx="40348">
                  <c:v>2.89133</c:v>
                </c:pt>
                <c:pt idx="40349">
                  <c:v>2.890946</c:v>
                </c:pt>
                <c:pt idx="40350">
                  <c:v>2.8742619999999999</c:v>
                </c:pt>
                <c:pt idx="40351">
                  <c:v>2.8490669999999998</c:v>
                </c:pt>
                <c:pt idx="40352">
                  <c:v>2.8084389999999999</c:v>
                </c:pt>
                <c:pt idx="40353">
                  <c:v>2.7706230000000001</c:v>
                </c:pt>
                <c:pt idx="40354">
                  <c:v>2.7764169999999999</c:v>
                </c:pt>
                <c:pt idx="40355">
                  <c:v>2.805193</c:v>
                </c:pt>
                <c:pt idx="40356">
                  <c:v>2.8218049999999999</c:v>
                </c:pt>
                <c:pt idx="40357">
                  <c:v>2.9107310000000002</c:v>
                </c:pt>
                <c:pt idx="40358">
                  <c:v>2.9840550000000001</c:v>
                </c:pt>
                <c:pt idx="40359">
                  <c:v>3.0422090000000002</c:v>
                </c:pt>
                <c:pt idx="40360">
                  <c:v>3.1095709999999999</c:v>
                </c:pt>
                <c:pt idx="40361">
                  <c:v>3.130293</c:v>
                </c:pt>
                <c:pt idx="40362">
                  <c:v>3.0641340000000001</c:v>
                </c:pt>
                <c:pt idx="40363">
                  <c:v>2.927343</c:v>
                </c:pt>
                <c:pt idx="40364">
                  <c:v>2.8467349999999998</c:v>
                </c:pt>
                <c:pt idx="40365">
                  <c:v>2.8324310000000001</c:v>
                </c:pt>
                <c:pt idx="40366">
                  <c:v>2.8185359999999999</c:v>
                </c:pt>
                <c:pt idx="40367">
                  <c:v>2.845269</c:v>
                </c:pt>
                <c:pt idx="40368">
                  <c:v>2.8395709999999998</c:v>
                </c:pt>
                <c:pt idx="40369">
                  <c:v>2.9177029999999999</c:v>
                </c:pt>
                <c:pt idx="40370">
                  <c:v>2.8531780000000002</c:v>
                </c:pt>
                <c:pt idx="40371">
                  <c:v>2.8341620000000001</c:v>
                </c:pt>
                <c:pt idx="40372">
                  <c:v>2.8720500000000002</c:v>
                </c:pt>
                <c:pt idx="40373">
                  <c:v>2.8516870000000001</c:v>
                </c:pt>
                <c:pt idx="40374">
                  <c:v>2.8065389999999999</c:v>
                </c:pt>
                <c:pt idx="40375">
                  <c:v>2.8069480000000002</c:v>
                </c:pt>
                <c:pt idx="40376">
                  <c:v>2.81142</c:v>
                </c:pt>
                <c:pt idx="40377">
                  <c:v>2.837672</c:v>
                </c:pt>
                <c:pt idx="40378">
                  <c:v>2.8292820000000001</c:v>
                </c:pt>
                <c:pt idx="40379">
                  <c:v>2.8115160000000001</c:v>
                </c:pt>
                <c:pt idx="40380">
                  <c:v>2.8587319999999998</c:v>
                </c:pt>
                <c:pt idx="40381">
                  <c:v>2.924963</c:v>
                </c:pt>
                <c:pt idx="40382">
                  <c:v>2.9916520000000002</c:v>
                </c:pt>
                <c:pt idx="40383">
                  <c:v>2.9904489999999999</c:v>
                </c:pt>
                <c:pt idx="40384">
                  <c:v>2.9451329999999998</c:v>
                </c:pt>
                <c:pt idx="40385">
                  <c:v>2.8825319999999999</c:v>
                </c:pt>
                <c:pt idx="40386">
                  <c:v>2.9259490000000001</c:v>
                </c:pt>
                <c:pt idx="40387">
                  <c:v>2.9974690000000002</c:v>
                </c:pt>
                <c:pt idx="40388">
                  <c:v>2.9742700000000002</c:v>
                </c:pt>
                <c:pt idx="40389">
                  <c:v>2.885993</c:v>
                </c:pt>
                <c:pt idx="40390">
                  <c:v>2.8316140000000001</c:v>
                </c:pt>
                <c:pt idx="40391">
                  <c:v>2.8119489999999998</c:v>
                </c:pt>
                <c:pt idx="40392">
                  <c:v>2.8684919999999998</c:v>
                </c:pt>
                <c:pt idx="40393">
                  <c:v>2.8798870000000001</c:v>
                </c:pt>
                <c:pt idx="40394">
                  <c:v>2.9105629999999998</c:v>
                </c:pt>
                <c:pt idx="40395">
                  <c:v>2.9742700000000002</c:v>
                </c:pt>
                <c:pt idx="40396">
                  <c:v>3.078414</c:v>
                </c:pt>
                <c:pt idx="40397">
                  <c:v>3.1352220000000002</c:v>
                </c:pt>
                <c:pt idx="40398">
                  <c:v>3.0361989999999999</c:v>
                </c:pt>
                <c:pt idx="40399">
                  <c:v>2.8458220000000001</c:v>
                </c:pt>
                <c:pt idx="40400">
                  <c:v>2.8175979999999998</c:v>
                </c:pt>
                <c:pt idx="40401">
                  <c:v>2.8316859999999999</c:v>
                </c:pt>
                <c:pt idx="40402">
                  <c:v>2.8131270000000002</c:v>
                </c:pt>
                <c:pt idx="40403">
                  <c:v>2.7507649999999999</c:v>
                </c:pt>
                <c:pt idx="40404">
                  <c:v>2.793053</c:v>
                </c:pt>
                <c:pt idx="40405">
                  <c:v>2.8950089999999999</c:v>
                </c:pt>
                <c:pt idx="40406">
                  <c:v>2.9017400000000002</c:v>
                </c:pt>
                <c:pt idx="40407">
                  <c:v>2.9294829999999998</c:v>
                </c:pt>
                <c:pt idx="40408">
                  <c:v>2.96963</c:v>
                </c:pt>
                <c:pt idx="40409">
                  <c:v>2.9846560000000002</c:v>
                </c:pt>
                <c:pt idx="40410">
                  <c:v>2.9817230000000001</c:v>
                </c:pt>
                <c:pt idx="40411">
                  <c:v>2.9664329999999999</c:v>
                </c:pt>
                <c:pt idx="40412">
                  <c:v>2.9514559999999999</c:v>
                </c:pt>
                <c:pt idx="40413">
                  <c:v>2.9490759999999998</c:v>
                </c:pt>
                <c:pt idx="40414">
                  <c:v>2.9647019999999999</c:v>
                </c:pt>
                <c:pt idx="40415">
                  <c:v>2.9842949999999999</c:v>
                </c:pt>
                <c:pt idx="40416">
                  <c:v>2.974078</c:v>
                </c:pt>
                <c:pt idx="40417">
                  <c:v>2.9211170000000002</c:v>
                </c:pt>
                <c:pt idx="40418">
                  <c:v>2.9016199999999999</c:v>
                </c:pt>
                <c:pt idx="40419">
                  <c:v>2.93405</c:v>
                </c:pt>
                <c:pt idx="40420">
                  <c:v>2.9310450000000001</c:v>
                </c:pt>
                <c:pt idx="40421">
                  <c:v>2.9610479999999999</c:v>
                </c:pt>
                <c:pt idx="40422">
                  <c:v>3.0172310000000002</c:v>
                </c:pt>
                <c:pt idx="40423">
                  <c:v>2.9732370000000001</c:v>
                </c:pt>
                <c:pt idx="40424">
                  <c:v>2.8698139999999999</c:v>
                </c:pt>
                <c:pt idx="40425">
                  <c:v>2.8369270000000002</c:v>
                </c:pt>
                <c:pt idx="40426">
                  <c:v>2.8716650000000001</c:v>
                </c:pt>
                <c:pt idx="40427">
                  <c:v>2.8797190000000001</c:v>
                </c:pt>
                <c:pt idx="40428">
                  <c:v>2.8660160000000001</c:v>
                </c:pt>
                <c:pt idx="40429">
                  <c:v>2.8404850000000001</c:v>
                </c:pt>
                <c:pt idx="40430">
                  <c:v>2.8642850000000002</c:v>
                </c:pt>
                <c:pt idx="40431">
                  <c:v>2.9119329999999999</c:v>
                </c:pt>
                <c:pt idx="40432">
                  <c:v>2.8974850000000001</c:v>
                </c:pt>
                <c:pt idx="40433">
                  <c:v>2.8888060000000002</c:v>
                </c:pt>
                <c:pt idx="40434">
                  <c:v>2.917414</c:v>
                </c:pt>
                <c:pt idx="40435">
                  <c:v>2.912582</c:v>
                </c:pt>
                <c:pt idx="40436">
                  <c:v>2.8931819999999999</c:v>
                </c:pt>
                <c:pt idx="40437">
                  <c:v>2.9070290000000001</c:v>
                </c:pt>
                <c:pt idx="40438">
                  <c:v>2.8930370000000001</c:v>
                </c:pt>
                <c:pt idx="40439">
                  <c:v>2.8953449999999998</c:v>
                </c:pt>
                <c:pt idx="40440">
                  <c:v>2.8789009999999999</c:v>
                </c:pt>
                <c:pt idx="40441">
                  <c:v>2.8430810000000002</c:v>
                </c:pt>
                <c:pt idx="40442">
                  <c:v>2.7984619999999998</c:v>
                </c:pt>
                <c:pt idx="40443">
                  <c:v>2.7834120000000002</c:v>
                </c:pt>
                <c:pt idx="40444">
                  <c:v>2.8241849999999999</c:v>
                </c:pt>
                <c:pt idx="40445">
                  <c:v>2.9301560000000002</c:v>
                </c:pt>
                <c:pt idx="40446">
                  <c:v>2.9603269999999999</c:v>
                </c:pt>
                <c:pt idx="40447">
                  <c:v>2.8238970000000001</c:v>
                </c:pt>
                <c:pt idx="40448">
                  <c:v>2.8058420000000002</c:v>
                </c:pt>
                <c:pt idx="40449">
                  <c:v>2.8323830000000001</c:v>
                </c:pt>
                <c:pt idx="40450">
                  <c:v>2.853539</c:v>
                </c:pt>
                <c:pt idx="40451">
                  <c:v>2.8411339999999998</c:v>
                </c:pt>
                <c:pt idx="40452">
                  <c:v>2.8640919999999999</c:v>
                </c:pt>
                <c:pt idx="40453">
                  <c:v>2.8894069999999998</c:v>
                </c:pt>
                <c:pt idx="40454">
                  <c:v>2.9299879999999998</c:v>
                </c:pt>
                <c:pt idx="40455">
                  <c:v>2.91465</c:v>
                </c:pt>
                <c:pt idx="40456">
                  <c:v>2.8584670000000001</c:v>
                </c:pt>
                <c:pt idx="40457">
                  <c:v>2.8638520000000001</c:v>
                </c:pt>
                <c:pt idx="40458">
                  <c:v>2.891451</c:v>
                </c:pt>
                <c:pt idx="40459">
                  <c:v>2.9291939999999999</c:v>
                </c:pt>
                <c:pt idx="40460">
                  <c:v>2.908928</c:v>
                </c:pt>
                <c:pt idx="40461">
                  <c:v>2.8623379999999998</c:v>
                </c:pt>
                <c:pt idx="40462">
                  <c:v>2.894263</c:v>
                </c:pt>
                <c:pt idx="40463">
                  <c:v>2.845701</c:v>
                </c:pt>
                <c:pt idx="40464">
                  <c:v>2.8135590000000001</c:v>
                </c:pt>
                <c:pt idx="40465">
                  <c:v>2.8586830000000001</c:v>
                </c:pt>
                <c:pt idx="40466">
                  <c:v>2.8789729999999998</c:v>
                </c:pt>
                <c:pt idx="40467">
                  <c:v>2.8639480000000002</c:v>
                </c:pt>
                <c:pt idx="40468">
                  <c:v>2.8909699999999998</c:v>
                </c:pt>
                <c:pt idx="40469">
                  <c:v>2.9378250000000001</c:v>
                </c:pt>
                <c:pt idx="40470">
                  <c:v>2.9887190000000001</c:v>
                </c:pt>
                <c:pt idx="40471">
                  <c:v>3.1174559999999998</c:v>
                </c:pt>
                <c:pt idx="40472">
                  <c:v>3.1842160000000002</c:v>
                </c:pt>
                <c:pt idx="40473">
                  <c:v>3.1810670000000001</c:v>
                </c:pt>
                <c:pt idx="40474">
                  <c:v>3.1304379999999998</c:v>
                </c:pt>
                <c:pt idx="40475">
                  <c:v>2.999441</c:v>
                </c:pt>
                <c:pt idx="40476">
                  <c:v>2.8863059999999998</c:v>
                </c:pt>
                <c:pt idx="40477">
                  <c:v>2.8202419999999999</c:v>
                </c:pt>
                <c:pt idx="40478">
                  <c:v>2.853154</c:v>
                </c:pt>
                <c:pt idx="40479">
                  <c:v>2.895778</c:v>
                </c:pt>
                <c:pt idx="40480">
                  <c:v>2.8365420000000001</c:v>
                </c:pt>
                <c:pt idx="40481">
                  <c:v>2.830508</c:v>
                </c:pt>
                <c:pt idx="40482">
                  <c:v>2.861472</c:v>
                </c:pt>
                <c:pt idx="40483">
                  <c:v>2.8822429999999999</c:v>
                </c:pt>
                <c:pt idx="40484">
                  <c:v>2.8859210000000002</c:v>
                </c:pt>
                <c:pt idx="40485">
                  <c:v>2.8636360000000001</c:v>
                </c:pt>
                <c:pt idx="40486">
                  <c:v>2.838489</c:v>
                </c:pt>
                <c:pt idx="40487">
                  <c:v>2.8535629999999998</c:v>
                </c:pt>
                <c:pt idx="40488">
                  <c:v>2.8740929999999998</c:v>
                </c:pt>
                <c:pt idx="40489">
                  <c:v>2.870079</c:v>
                </c:pt>
                <c:pt idx="40490">
                  <c:v>2.8844789999999998</c:v>
                </c:pt>
                <c:pt idx="40491">
                  <c:v>2.91614</c:v>
                </c:pt>
                <c:pt idx="40492">
                  <c:v>2.908471</c:v>
                </c:pt>
                <c:pt idx="40493">
                  <c:v>2.9270309999999999</c:v>
                </c:pt>
                <c:pt idx="40494">
                  <c:v>2.9549180000000002</c:v>
                </c:pt>
                <c:pt idx="40495">
                  <c:v>2.9162119999999998</c:v>
                </c:pt>
                <c:pt idx="40496">
                  <c:v>2.869526</c:v>
                </c:pt>
                <c:pt idx="40497">
                  <c:v>2.8642850000000002</c:v>
                </c:pt>
                <c:pt idx="40498">
                  <c:v>2.880728</c:v>
                </c:pt>
                <c:pt idx="40499">
                  <c:v>2.8998650000000001</c:v>
                </c:pt>
                <c:pt idx="40500">
                  <c:v>2.919842</c:v>
                </c:pt>
                <c:pt idx="40501">
                  <c:v>2.9187850000000002</c:v>
                </c:pt>
                <c:pt idx="40502">
                  <c:v>2.9217179999999998</c:v>
                </c:pt>
                <c:pt idx="40503">
                  <c:v>2.9147699999999999</c:v>
                </c:pt>
                <c:pt idx="40504">
                  <c:v>2.866689</c:v>
                </c:pt>
                <c:pt idx="40505">
                  <c:v>2.8213240000000002</c:v>
                </c:pt>
                <c:pt idx="40506">
                  <c:v>2.8265410000000002</c:v>
                </c:pt>
                <c:pt idx="40507">
                  <c:v>2.8837820000000001</c:v>
                </c:pt>
                <c:pt idx="40508">
                  <c:v>2.9236650000000002</c:v>
                </c:pt>
                <c:pt idx="40509">
                  <c:v>2.936334</c:v>
                </c:pt>
                <c:pt idx="40510">
                  <c:v>2.9204910000000002</c:v>
                </c:pt>
                <c:pt idx="40511">
                  <c:v>2.9261409999999999</c:v>
                </c:pt>
                <c:pt idx="40512">
                  <c:v>2.9641730000000002</c:v>
                </c:pt>
                <c:pt idx="40513">
                  <c:v>2.9534029999999998</c:v>
                </c:pt>
                <c:pt idx="40514">
                  <c:v>2.9292419999999999</c:v>
                </c:pt>
                <c:pt idx="40515">
                  <c:v>2.928016</c:v>
                </c:pt>
                <c:pt idx="40516">
                  <c:v>2.9096730000000002</c:v>
                </c:pt>
                <c:pt idx="40517">
                  <c:v>2.8101219999999998</c:v>
                </c:pt>
                <c:pt idx="40518">
                  <c:v>2.8127900000000001</c:v>
                </c:pt>
                <c:pt idx="40519">
                  <c:v>2.8406530000000001</c:v>
                </c:pt>
                <c:pt idx="40520">
                  <c:v>2.7888700000000002</c:v>
                </c:pt>
                <c:pt idx="40521">
                  <c:v>2.7722579999999999</c:v>
                </c:pt>
                <c:pt idx="40522">
                  <c:v>2.8495240000000002</c:v>
                </c:pt>
                <c:pt idx="40523">
                  <c:v>2.9027020000000001</c:v>
                </c:pt>
                <c:pt idx="40524">
                  <c:v>2.9215249999999999</c:v>
                </c:pt>
                <c:pt idx="40525">
                  <c:v>2.920131</c:v>
                </c:pt>
                <c:pt idx="40526">
                  <c:v>2.8851520000000002</c:v>
                </c:pt>
                <c:pt idx="40527">
                  <c:v>2.8642850000000002</c:v>
                </c:pt>
                <c:pt idx="40528">
                  <c:v>2.8857529999999998</c:v>
                </c:pt>
                <c:pt idx="40529">
                  <c:v>2.8782040000000002</c:v>
                </c:pt>
                <c:pt idx="40530">
                  <c:v>2.8398840000000001</c:v>
                </c:pt>
                <c:pt idx="40531">
                  <c:v>2.8173339999999998</c:v>
                </c:pt>
                <c:pt idx="40532">
                  <c:v>2.8416869999999999</c:v>
                </c:pt>
                <c:pt idx="40533">
                  <c:v>2.901259</c:v>
                </c:pt>
                <c:pt idx="40534">
                  <c:v>2.997109</c:v>
                </c:pt>
                <c:pt idx="40535">
                  <c:v>3.0469930000000001</c:v>
                </c:pt>
                <c:pt idx="40536">
                  <c:v>3.0637249999999998</c:v>
                </c:pt>
                <c:pt idx="40537">
                  <c:v>3.0044409999999999</c:v>
                </c:pt>
                <c:pt idx="40538">
                  <c:v>2.930348</c:v>
                </c:pt>
                <c:pt idx="40539">
                  <c:v>2.820411</c:v>
                </c:pt>
                <c:pt idx="40540">
                  <c:v>2.7411490000000001</c:v>
                </c:pt>
                <c:pt idx="40541">
                  <c:v>2.7598530000000001</c:v>
                </c:pt>
                <c:pt idx="40542">
                  <c:v>2.847048</c:v>
                </c:pt>
                <c:pt idx="40543">
                  <c:v>2.9397000000000002</c:v>
                </c:pt>
                <c:pt idx="40544">
                  <c:v>2.914698</c:v>
                </c:pt>
                <c:pt idx="40545">
                  <c:v>2.8770980000000002</c:v>
                </c:pt>
                <c:pt idx="40546">
                  <c:v>2.8545240000000001</c:v>
                </c:pt>
                <c:pt idx="40547">
                  <c:v>2.855029</c:v>
                </c:pt>
                <c:pt idx="40548">
                  <c:v>2.9017400000000002</c:v>
                </c:pt>
                <c:pt idx="40549">
                  <c:v>2.91614</c:v>
                </c:pt>
                <c:pt idx="40550">
                  <c:v>2.9411420000000001</c:v>
                </c:pt>
                <c:pt idx="40551">
                  <c:v>2.966361</c:v>
                </c:pt>
                <c:pt idx="40552">
                  <c:v>2.9394840000000002</c:v>
                </c:pt>
                <c:pt idx="40553">
                  <c:v>2.9010910000000001</c:v>
                </c:pt>
                <c:pt idx="40554">
                  <c:v>2.9447000000000001</c:v>
                </c:pt>
                <c:pt idx="40555">
                  <c:v>2.9834299999999998</c:v>
                </c:pt>
                <c:pt idx="40556">
                  <c:v>2.9106830000000001</c:v>
                </c:pt>
                <c:pt idx="40557">
                  <c:v>2.8778679999999999</c:v>
                </c:pt>
                <c:pt idx="40558">
                  <c:v>2.8706070000000001</c:v>
                </c:pt>
                <c:pt idx="40559">
                  <c:v>2.8533949999999999</c:v>
                </c:pt>
                <c:pt idx="40560">
                  <c:v>2.8807529999999999</c:v>
                </c:pt>
                <c:pt idx="40561">
                  <c:v>2.9186399999999999</c:v>
                </c:pt>
                <c:pt idx="40562">
                  <c:v>2.920852</c:v>
                </c:pt>
                <c:pt idx="40563">
                  <c:v>2.8889740000000002</c:v>
                </c:pt>
                <c:pt idx="40564">
                  <c:v>2.859477</c:v>
                </c:pt>
                <c:pt idx="40565">
                  <c:v>2.8622649999999998</c:v>
                </c:pt>
                <c:pt idx="40566">
                  <c:v>2.8929649999999998</c:v>
                </c:pt>
                <c:pt idx="40567">
                  <c:v>2.9209719999999999</c:v>
                </c:pt>
                <c:pt idx="40568">
                  <c:v>2.9252760000000002</c:v>
                </c:pt>
                <c:pt idx="40569">
                  <c:v>2.9031579999999999</c:v>
                </c:pt>
                <c:pt idx="40570">
                  <c:v>2.8714010000000001</c:v>
                </c:pt>
                <c:pt idx="40571">
                  <c:v>2.877459</c:v>
                </c:pt>
                <c:pt idx="40572">
                  <c:v>2.882339</c:v>
                </c:pt>
                <c:pt idx="40573">
                  <c:v>2.8623379999999998</c:v>
                </c:pt>
                <c:pt idx="40574">
                  <c:v>2.8284639999999999</c:v>
                </c:pt>
                <c:pt idx="40575">
                  <c:v>2.8049770000000001</c:v>
                </c:pt>
                <c:pt idx="40576">
                  <c:v>2.825796</c:v>
                </c:pt>
                <c:pt idx="40577">
                  <c:v>2.8961380000000001</c:v>
                </c:pt>
                <c:pt idx="40578">
                  <c:v>2.9411179999999999</c:v>
                </c:pt>
                <c:pt idx="40579">
                  <c:v>2.9292419999999999</c:v>
                </c:pt>
                <c:pt idx="40580">
                  <c:v>2.9512390000000002</c:v>
                </c:pt>
                <c:pt idx="40581">
                  <c:v>2.9166210000000001</c:v>
                </c:pt>
                <c:pt idx="40582">
                  <c:v>2.8119239999999999</c:v>
                </c:pt>
                <c:pt idx="40583">
                  <c:v>2.6915300000000002</c:v>
                </c:pt>
                <c:pt idx="40584">
                  <c:v>2.683716</c:v>
                </c:pt>
                <c:pt idx="40585">
                  <c:v>2.786225</c:v>
                </c:pt>
                <c:pt idx="40586">
                  <c:v>2.8441390000000002</c:v>
                </c:pt>
                <c:pt idx="40587">
                  <c:v>2.8189199999999999</c:v>
                </c:pt>
                <c:pt idx="40588">
                  <c:v>2.846927</c:v>
                </c:pt>
                <c:pt idx="40589">
                  <c:v>2.9649420000000002</c:v>
                </c:pt>
                <c:pt idx="40590">
                  <c:v>2.9639329999999999</c:v>
                </c:pt>
                <c:pt idx="40591">
                  <c:v>2.9084469999999998</c:v>
                </c:pt>
                <c:pt idx="40592">
                  <c:v>2.8905370000000001</c:v>
                </c:pt>
                <c:pt idx="40593">
                  <c:v>2.9265979999999998</c:v>
                </c:pt>
                <c:pt idx="40594">
                  <c:v>2.9460470000000001</c:v>
                </c:pt>
                <c:pt idx="40595">
                  <c:v>2.9407100000000002</c:v>
                </c:pt>
                <c:pt idx="40596">
                  <c:v>2.9282330000000001</c:v>
                </c:pt>
                <c:pt idx="40597">
                  <c:v>2.8863300000000001</c:v>
                </c:pt>
                <c:pt idx="40598">
                  <c:v>2.8636360000000001</c:v>
                </c:pt>
                <c:pt idx="40599">
                  <c:v>2.806708</c:v>
                </c:pt>
                <c:pt idx="40600">
                  <c:v>2.7734839999999998</c:v>
                </c:pt>
                <c:pt idx="40601">
                  <c:v>2.747255</c:v>
                </c:pt>
                <c:pt idx="40602">
                  <c:v>2.7799749999999999</c:v>
                </c:pt>
                <c:pt idx="40603">
                  <c:v>2.8789009999999999</c:v>
                </c:pt>
                <c:pt idx="40604">
                  <c:v>2.9527779999999999</c:v>
                </c:pt>
                <c:pt idx="40605">
                  <c:v>2.9427289999999999</c:v>
                </c:pt>
                <c:pt idx="40606">
                  <c:v>3.0162450000000001</c:v>
                </c:pt>
                <c:pt idx="40607">
                  <c:v>3.0046089999999999</c:v>
                </c:pt>
                <c:pt idx="40608">
                  <c:v>2.9207320000000001</c:v>
                </c:pt>
                <c:pt idx="40609">
                  <c:v>2.9738609999999999</c:v>
                </c:pt>
                <c:pt idx="40610">
                  <c:v>2.9493640000000001</c:v>
                </c:pt>
                <c:pt idx="40611">
                  <c:v>2.9287610000000002</c:v>
                </c:pt>
                <c:pt idx="40612">
                  <c:v>2.897268</c:v>
                </c:pt>
                <c:pt idx="40613">
                  <c:v>2.818079</c:v>
                </c:pt>
                <c:pt idx="40614">
                  <c:v>2.7987739999999999</c:v>
                </c:pt>
                <c:pt idx="40615">
                  <c:v>2.7579530000000001</c:v>
                </c:pt>
                <c:pt idx="40616">
                  <c:v>2.7277100000000001</c:v>
                </c:pt>
                <c:pt idx="40617">
                  <c:v>2.7376390000000002</c:v>
                </c:pt>
                <c:pt idx="40618">
                  <c:v>2.7476639999999999</c:v>
                </c:pt>
                <c:pt idx="40619">
                  <c:v>2.769301</c:v>
                </c:pt>
                <c:pt idx="40620">
                  <c:v>2.8525290000000001</c:v>
                </c:pt>
                <c:pt idx="40621">
                  <c:v>2.938618</c:v>
                </c:pt>
                <c:pt idx="40622">
                  <c:v>2.9625379999999999</c:v>
                </c:pt>
                <c:pt idx="40623">
                  <c:v>2.9317190000000002</c:v>
                </c:pt>
                <c:pt idx="40624">
                  <c:v>2.9160919999999999</c:v>
                </c:pt>
                <c:pt idx="40625">
                  <c:v>2.9225110000000001</c:v>
                </c:pt>
                <c:pt idx="40626">
                  <c:v>2.9281130000000002</c:v>
                </c:pt>
                <c:pt idx="40627">
                  <c:v>2.9033030000000002</c:v>
                </c:pt>
                <c:pt idx="40628">
                  <c:v>2.896163</c:v>
                </c:pt>
                <c:pt idx="40629">
                  <c:v>2.889046</c:v>
                </c:pt>
                <c:pt idx="40630">
                  <c:v>2.8637320000000002</c:v>
                </c:pt>
                <c:pt idx="40631">
                  <c:v>2.8918590000000002</c:v>
                </c:pt>
                <c:pt idx="40632">
                  <c:v>2.9179430000000002</c:v>
                </c:pt>
                <c:pt idx="40633">
                  <c:v>2.8867630000000002</c:v>
                </c:pt>
                <c:pt idx="40634">
                  <c:v>2.8690690000000001</c:v>
                </c:pt>
                <c:pt idx="40635">
                  <c:v>2.8933260000000001</c:v>
                </c:pt>
                <c:pt idx="40636">
                  <c:v>2.921189</c:v>
                </c:pt>
                <c:pt idx="40637">
                  <c:v>2.9151539999999998</c:v>
                </c:pt>
                <c:pt idx="40638">
                  <c:v>2.8759929999999998</c:v>
                </c:pt>
                <c:pt idx="40639">
                  <c:v>2.861688</c:v>
                </c:pt>
                <c:pt idx="40640">
                  <c:v>2.8375759999999999</c:v>
                </c:pt>
                <c:pt idx="40641">
                  <c:v>2.8065389999999999</c:v>
                </c:pt>
                <c:pt idx="40642">
                  <c:v>2.7990629999999999</c:v>
                </c:pt>
                <c:pt idx="40643">
                  <c:v>2.840773</c:v>
                </c:pt>
                <c:pt idx="40644">
                  <c:v>2.9103219999999999</c:v>
                </c:pt>
                <c:pt idx="40645">
                  <c:v>2.9397000000000002</c:v>
                </c:pt>
                <c:pt idx="40646">
                  <c:v>2.9110680000000002</c:v>
                </c:pt>
                <c:pt idx="40647">
                  <c:v>2.8512550000000001</c:v>
                </c:pt>
                <c:pt idx="40648">
                  <c:v>2.7895189999999999</c:v>
                </c:pt>
                <c:pt idx="40649">
                  <c:v>2.7228059999999998</c:v>
                </c:pt>
                <c:pt idx="40650">
                  <c:v>2.7837489999999998</c:v>
                </c:pt>
                <c:pt idx="40651">
                  <c:v>2.9058510000000002</c:v>
                </c:pt>
                <c:pt idx="40652">
                  <c:v>2.9571049999999999</c:v>
                </c:pt>
                <c:pt idx="40653">
                  <c:v>2.9380890000000002</c:v>
                </c:pt>
                <c:pt idx="40654">
                  <c:v>2.9204680000000001</c:v>
                </c:pt>
                <c:pt idx="40655">
                  <c:v>2.956048</c:v>
                </c:pt>
                <c:pt idx="40656">
                  <c:v>3.008168</c:v>
                </c:pt>
                <c:pt idx="40657">
                  <c:v>2.9866030000000001</c:v>
                </c:pt>
                <c:pt idx="40658">
                  <c:v>2.921862</c:v>
                </c:pt>
                <c:pt idx="40659">
                  <c:v>2.8754879999999998</c:v>
                </c:pt>
                <c:pt idx="40660">
                  <c:v>2.8653189999999999</c:v>
                </c:pt>
                <c:pt idx="40661">
                  <c:v>2.8948640000000001</c:v>
                </c:pt>
                <c:pt idx="40662">
                  <c:v>2.9229440000000002</c:v>
                </c:pt>
                <c:pt idx="40663">
                  <c:v>2.931165</c:v>
                </c:pt>
                <c:pt idx="40664">
                  <c:v>2.8853200000000001</c:v>
                </c:pt>
                <c:pt idx="40665">
                  <c:v>2.8518319999999999</c:v>
                </c:pt>
                <c:pt idx="40666">
                  <c:v>2.8896470000000001</c:v>
                </c:pt>
                <c:pt idx="40667">
                  <c:v>2.9224869999999998</c:v>
                </c:pt>
                <c:pt idx="40668">
                  <c:v>2.8871950000000002</c:v>
                </c:pt>
                <c:pt idx="40669">
                  <c:v>2.7954330000000001</c:v>
                </c:pt>
                <c:pt idx="40670">
                  <c:v>2.7159070000000001</c:v>
                </c:pt>
                <c:pt idx="40671">
                  <c:v>2.7194159999999998</c:v>
                </c:pt>
                <c:pt idx="40672">
                  <c:v>2.7449240000000001</c:v>
                </c:pt>
                <c:pt idx="40673">
                  <c:v>2.7171080000000001</c:v>
                </c:pt>
                <c:pt idx="40674">
                  <c:v>2.721123</c:v>
                </c:pt>
                <c:pt idx="40675">
                  <c:v>2.8273579999999998</c:v>
                </c:pt>
                <c:pt idx="40676">
                  <c:v>2.942224</c:v>
                </c:pt>
                <c:pt idx="40677">
                  <c:v>3.0924299999999998</c:v>
                </c:pt>
                <c:pt idx="40678">
                  <c:v>3.1565460000000001</c:v>
                </c:pt>
                <c:pt idx="40679">
                  <c:v>3.0931989999999998</c:v>
                </c:pt>
                <c:pt idx="40680">
                  <c:v>2.993503</c:v>
                </c:pt>
                <c:pt idx="40681">
                  <c:v>2.8795989999999998</c:v>
                </c:pt>
                <c:pt idx="40682">
                  <c:v>2.9057789999999999</c:v>
                </c:pt>
                <c:pt idx="40683">
                  <c:v>2.965592</c:v>
                </c:pt>
                <c:pt idx="40684">
                  <c:v>2.9694859999999998</c:v>
                </c:pt>
                <c:pt idx="40685">
                  <c:v>2.9477530000000001</c:v>
                </c:pt>
                <c:pt idx="40686">
                  <c:v>2.9229919999999998</c:v>
                </c:pt>
                <c:pt idx="40687">
                  <c:v>2.8806799999999999</c:v>
                </c:pt>
                <c:pt idx="40688">
                  <c:v>2.8850319999999998</c:v>
                </c:pt>
                <c:pt idx="40689">
                  <c:v>2.8662800000000002</c:v>
                </c:pt>
                <c:pt idx="40690">
                  <c:v>2.9006340000000002</c:v>
                </c:pt>
                <c:pt idx="40691">
                  <c:v>2.9238569999999999</c:v>
                </c:pt>
                <c:pt idx="40692">
                  <c:v>2.898158</c:v>
                </c:pt>
                <c:pt idx="40693">
                  <c:v>2.876233</c:v>
                </c:pt>
                <c:pt idx="40694">
                  <c:v>2.8729879999999999</c:v>
                </c:pt>
                <c:pt idx="40695">
                  <c:v>2.8551489999999999</c:v>
                </c:pt>
                <c:pt idx="40696">
                  <c:v>2.8619289999999999</c:v>
                </c:pt>
                <c:pt idx="40697">
                  <c:v>2.8871709999999999</c:v>
                </c:pt>
                <c:pt idx="40698">
                  <c:v>2.8946239999999999</c:v>
                </c:pt>
                <c:pt idx="40699">
                  <c:v>2.8857050000000002</c:v>
                </c:pt>
                <c:pt idx="40700">
                  <c:v>2.8816660000000001</c:v>
                </c:pt>
                <c:pt idx="40701">
                  <c:v>2.87568</c:v>
                </c:pt>
                <c:pt idx="40702">
                  <c:v>2.8544999999999998</c:v>
                </c:pt>
                <c:pt idx="40703">
                  <c:v>2.8347150000000001</c:v>
                </c:pt>
                <c:pt idx="40704">
                  <c:v>2.8663759999999998</c:v>
                </c:pt>
                <c:pt idx="40705">
                  <c:v>2.9326080000000001</c:v>
                </c:pt>
                <c:pt idx="40706">
                  <c:v>2.9562879999999998</c:v>
                </c:pt>
                <c:pt idx="40707">
                  <c:v>2.9718420000000001</c:v>
                </c:pt>
                <c:pt idx="40708">
                  <c:v>2.9571049999999999</c:v>
                </c:pt>
                <c:pt idx="40709">
                  <c:v>2.8959459999999999</c:v>
                </c:pt>
                <c:pt idx="40710">
                  <c:v>2.8354599999999999</c:v>
                </c:pt>
                <c:pt idx="40711">
                  <c:v>2.8164440000000002</c:v>
                </c:pt>
                <c:pt idx="40712">
                  <c:v>2.824065</c:v>
                </c:pt>
                <c:pt idx="40713">
                  <c:v>2.8213240000000002</c:v>
                </c:pt>
                <c:pt idx="40714">
                  <c:v>2.8202419999999999</c:v>
                </c:pt>
                <c:pt idx="40715">
                  <c:v>2.869958</c:v>
                </c:pt>
                <c:pt idx="40716">
                  <c:v>2.9157310000000001</c:v>
                </c:pt>
                <c:pt idx="40717">
                  <c:v>2.8378399999999999</c:v>
                </c:pt>
                <c:pt idx="40718">
                  <c:v>2.78572</c:v>
                </c:pt>
                <c:pt idx="40719">
                  <c:v>2.781056</c:v>
                </c:pt>
                <c:pt idx="40720">
                  <c:v>2.8043040000000001</c:v>
                </c:pt>
                <c:pt idx="40721">
                  <c:v>2.8563510000000001</c:v>
                </c:pt>
                <c:pt idx="40722">
                  <c:v>2.8816660000000001</c:v>
                </c:pt>
                <c:pt idx="40723">
                  <c:v>2.8990960000000001</c:v>
                </c:pt>
                <c:pt idx="40724">
                  <c:v>2.9162849999999998</c:v>
                </c:pt>
                <c:pt idx="40725">
                  <c:v>2.8618809999999999</c:v>
                </c:pt>
                <c:pt idx="40726">
                  <c:v>2.8290649999999999</c:v>
                </c:pt>
                <c:pt idx="40727">
                  <c:v>2.8729390000000001</c:v>
                </c:pt>
                <c:pt idx="40728">
                  <c:v>2.9228480000000001</c:v>
                </c:pt>
                <c:pt idx="40729">
                  <c:v>2.9167649999999998</c:v>
                </c:pt>
                <c:pt idx="40730">
                  <c:v>2.93845</c:v>
                </c:pt>
                <c:pt idx="40731">
                  <c:v>2.9507110000000001</c:v>
                </c:pt>
                <c:pt idx="40732">
                  <c:v>2.9112119999999999</c:v>
                </c:pt>
                <c:pt idx="40733">
                  <c:v>2.8684919999999998</c:v>
                </c:pt>
                <c:pt idx="40734">
                  <c:v>2.8875320000000002</c:v>
                </c:pt>
                <c:pt idx="40735">
                  <c:v>2.8998170000000001</c:v>
                </c:pt>
                <c:pt idx="40736">
                  <c:v>2.9111159999999998</c:v>
                </c:pt>
                <c:pt idx="40737">
                  <c:v>2.8703189999999998</c:v>
                </c:pt>
                <c:pt idx="40738">
                  <c:v>2.7518229999999999</c:v>
                </c:pt>
                <c:pt idx="40739">
                  <c:v>2.6846779999999999</c:v>
                </c:pt>
                <c:pt idx="40740">
                  <c:v>2.7502610000000001</c:v>
                </c:pt>
                <c:pt idx="40741">
                  <c:v>2.8421189999999998</c:v>
                </c:pt>
                <c:pt idx="40742">
                  <c:v>2.9645820000000001</c:v>
                </c:pt>
                <c:pt idx="40743">
                  <c:v>3.0468730000000002</c:v>
                </c:pt>
                <c:pt idx="40744">
                  <c:v>3.0446849999999999</c:v>
                </c:pt>
                <c:pt idx="40745">
                  <c:v>3.0043690000000001</c:v>
                </c:pt>
                <c:pt idx="40746">
                  <c:v>3.0323280000000001</c:v>
                </c:pt>
                <c:pt idx="40747">
                  <c:v>3.0554070000000002</c:v>
                </c:pt>
                <c:pt idx="40748">
                  <c:v>3.054325</c:v>
                </c:pt>
                <c:pt idx="40749">
                  <c:v>3.0098500000000001</c:v>
                </c:pt>
                <c:pt idx="40750">
                  <c:v>2.9509989999999999</c:v>
                </c:pt>
                <c:pt idx="40751">
                  <c:v>2.9041440000000001</c:v>
                </c:pt>
                <c:pt idx="40752">
                  <c:v>2.845942</c:v>
                </c:pt>
                <c:pt idx="40753">
                  <c:v>2.7925239999999998</c:v>
                </c:pt>
                <c:pt idx="40754">
                  <c:v>2.8273100000000002</c:v>
                </c:pt>
                <c:pt idx="40755">
                  <c:v>2.8433449999999998</c:v>
                </c:pt>
                <c:pt idx="40756">
                  <c:v>2.8167330000000002</c:v>
                </c:pt>
                <c:pt idx="40757">
                  <c:v>2.7887010000000001</c:v>
                </c:pt>
                <c:pt idx="40758">
                  <c:v>2.8380570000000001</c:v>
                </c:pt>
                <c:pt idx="40759">
                  <c:v>2.8973409999999999</c:v>
                </c:pt>
                <c:pt idx="40760">
                  <c:v>2.9535230000000001</c:v>
                </c:pt>
                <c:pt idx="40761">
                  <c:v>2.9647260000000002</c:v>
                </c:pt>
                <c:pt idx="40762">
                  <c:v>2.9346749999999999</c:v>
                </c:pt>
                <c:pt idx="40763">
                  <c:v>2.8768820000000002</c:v>
                </c:pt>
                <c:pt idx="40764">
                  <c:v>2.8288730000000002</c:v>
                </c:pt>
                <c:pt idx="40765">
                  <c:v>2.8410380000000002</c:v>
                </c:pt>
                <c:pt idx="40766">
                  <c:v>2.8842379999999999</c:v>
                </c:pt>
                <c:pt idx="40767">
                  <c:v>2.8939029999999999</c:v>
                </c:pt>
                <c:pt idx="40768">
                  <c:v>2.955927</c:v>
                </c:pt>
                <c:pt idx="40769">
                  <c:v>2.911645</c:v>
                </c:pt>
                <c:pt idx="40770">
                  <c:v>2.84361</c:v>
                </c:pt>
                <c:pt idx="40771">
                  <c:v>2.8073329999999999</c:v>
                </c:pt>
                <c:pt idx="40772">
                  <c:v>2.7817780000000001</c:v>
                </c:pt>
                <c:pt idx="40773">
                  <c:v>2.7587229999999998</c:v>
                </c:pt>
                <c:pt idx="40774">
                  <c:v>2.8123089999999999</c:v>
                </c:pt>
                <c:pt idx="40775">
                  <c:v>2.8717609999999998</c:v>
                </c:pt>
                <c:pt idx="40776">
                  <c:v>2.8540190000000001</c:v>
                </c:pt>
                <c:pt idx="40777">
                  <c:v>2.8225259999999999</c:v>
                </c:pt>
                <c:pt idx="40778">
                  <c:v>2.7808160000000002</c:v>
                </c:pt>
                <c:pt idx="40779">
                  <c:v>2.7806000000000002</c:v>
                </c:pt>
                <c:pt idx="40780">
                  <c:v>2.8678669999999999</c:v>
                </c:pt>
                <c:pt idx="40781">
                  <c:v>2.9038309999999998</c:v>
                </c:pt>
                <c:pt idx="40782">
                  <c:v>2.8966669999999999</c:v>
                </c:pt>
                <c:pt idx="40783">
                  <c:v>2.8644769999999999</c:v>
                </c:pt>
                <c:pt idx="40784">
                  <c:v>2.7566549999999999</c:v>
                </c:pt>
                <c:pt idx="40785">
                  <c:v>2.7190080000000001</c:v>
                </c:pt>
                <c:pt idx="40786">
                  <c:v>2.7878599999999998</c:v>
                </c:pt>
                <c:pt idx="40787">
                  <c:v>2.8953690000000001</c:v>
                </c:pt>
                <c:pt idx="40788">
                  <c:v>2.956264</c:v>
                </c:pt>
                <c:pt idx="40789">
                  <c:v>2.9038560000000002</c:v>
                </c:pt>
                <c:pt idx="40790">
                  <c:v>2.90537</c:v>
                </c:pt>
                <c:pt idx="40791">
                  <c:v>2.9354450000000001</c:v>
                </c:pt>
                <c:pt idx="40792">
                  <c:v>2.933281</c:v>
                </c:pt>
                <c:pt idx="40793">
                  <c:v>2.8896470000000001</c:v>
                </c:pt>
                <c:pt idx="40794">
                  <c:v>2.8660160000000001</c:v>
                </c:pt>
                <c:pt idx="40795">
                  <c:v>2.9561199999999999</c:v>
                </c:pt>
                <c:pt idx="40796">
                  <c:v>3.0565850000000001</c:v>
                </c:pt>
                <c:pt idx="40797">
                  <c:v>3.060095</c:v>
                </c:pt>
                <c:pt idx="40798">
                  <c:v>2.9795829999999999</c:v>
                </c:pt>
                <c:pt idx="40799">
                  <c:v>2.9253960000000001</c:v>
                </c:pt>
                <c:pt idx="40800">
                  <c:v>2.8728910000000001</c:v>
                </c:pt>
                <c:pt idx="40801">
                  <c:v>2.8358690000000002</c:v>
                </c:pt>
                <c:pt idx="40802">
                  <c:v>2.76668</c:v>
                </c:pt>
                <c:pt idx="40803">
                  <c:v>2.7251620000000001</c:v>
                </c:pt>
                <c:pt idx="40804">
                  <c:v>2.7579289999999999</c:v>
                </c:pt>
                <c:pt idx="40805">
                  <c:v>2.7611270000000001</c:v>
                </c:pt>
                <c:pt idx="40806">
                  <c:v>2.740885</c:v>
                </c:pt>
                <c:pt idx="40807">
                  <c:v>2.7318690000000001</c:v>
                </c:pt>
                <c:pt idx="40808">
                  <c:v>2.8344019999999999</c:v>
                </c:pt>
                <c:pt idx="40809">
                  <c:v>3.0467279999999999</c:v>
                </c:pt>
                <c:pt idx="40810">
                  <c:v>3.2003240000000002</c:v>
                </c:pt>
                <c:pt idx="40811">
                  <c:v>3.1612100000000001</c:v>
                </c:pt>
                <c:pt idx="40812">
                  <c:v>3.0495649999999999</c:v>
                </c:pt>
                <c:pt idx="40813">
                  <c:v>3.0127830000000002</c:v>
                </c:pt>
                <c:pt idx="40814">
                  <c:v>2.9534750000000001</c:v>
                </c:pt>
                <c:pt idx="40815">
                  <c:v>2.9275829999999998</c:v>
                </c:pt>
                <c:pt idx="40816">
                  <c:v>2.9213809999999998</c:v>
                </c:pt>
                <c:pt idx="40817">
                  <c:v>2.8976769999999998</c:v>
                </c:pt>
                <c:pt idx="40818">
                  <c:v>2.8701750000000001</c:v>
                </c:pt>
                <c:pt idx="40819">
                  <c:v>2.8639960000000002</c:v>
                </c:pt>
                <c:pt idx="40820">
                  <c:v>2.884118</c:v>
                </c:pt>
                <c:pt idx="40821">
                  <c:v>2.9212129999999998</c:v>
                </c:pt>
                <c:pt idx="40822">
                  <c:v>2.93018</c:v>
                </c:pt>
                <c:pt idx="40823">
                  <c:v>2.9395560000000001</c:v>
                </c:pt>
                <c:pt idx="40824">
                  <c:v>2.990618</c:v>
                </c:pt>
                <c:pt idx="40825">
                  <c:v>3.0321120000000001</c:v>
                </c:pt>
                <c:pt idx="40826">
                  <c:v>3.050262</c:v>
                </c:pt>
                <c:pt idx="40827">
                  <c:v>3.0150670000000002</c:v>
                </c:pt>
                <c:pt idx="40828">
                  <c:v>2.9249869999999998</c:v>
                </c:pt>
                <c:pt idx="40829">
                  <c:v>2.8007939999999998</c:v>
                </c:pt>
                <c:pt idx="40830">
                  <c:v>2.6554929999999999</c:v>
                </c:pt>
                <c:pt idx="40831">
                  <c:v>2.6487129999999999</c:v>
                </c:pt>
                <c:pt idx="40832">
                  <c:v>2.7024919999999999</c:v>
                </c:pt>
                <c:pt idx="40833">
                  <c:v>2.7148249999999998</c:v>
                </c:pt>
                <c:pt idx="40834">
                  <c:v>2.8547889999999998</c:v>
                </c:pt>
                <c:pt idx="40835">
                  <c:v>2.8492829999999998</c:v>
                </c:pt>
                <c:pt idx="40836">
                  <c:v>2.9083990000000002</c:v>
                </c:pt>
                <c:pt idx="40837">
                  <c:v>2.9149859999999999</c:v>
                </c:pt>
                <c:pt idx="40838">
                  <c:v>2.9152990000000001</c:v>
                </c:pt>
                <c:pt idx="40839">
                  <c:v>2.9430900000000002</c:v>
                </c:pt>
                <c:pt idx="40840">
                  <c:v>2.9598939999999998</c:v>
                </c:pt>
                <c:pt idx="40841">
                  <c:v>2.9576099999999999</c:v>
                </c:pt>
                <c:pt idx="40842">
                  <c:v>2.943066</c:v>
                </c:pt>
                <c:pt idx="40843">
                  <c:v>2.9181119999999998</c:v>
                </c:pt>
                <c:pt idx="40844">
                  <c:v>2.8874119999999999</c:v>
                </c:pt>
                <c:pt idx="40845">
                  <c:v>2.8754879999999998</c:v>
                </c:pt>
                <c:pt idx="40846">
                  <c:v>2.8966669999999999</c:v>
                </c:pt>
                <c:pt idx="40847">
                  <c:v>2.8627940000000001</c:v>
                </c:pt>
                <c:pt idx="40848">
                  <c:v>2.8293780000000002</c:v>
                </c:pt>
                <c:pt idx="40849">
                  <c:v>2.874959</c:v>
                </c:pt>
                <c:pt idx="40850">
                  <c:v>2.9291459999999998</c:v>
                </c:pt>
                <c:pt idx="40851">
                  <c:v>2.9705680000000001</c:v>
                </c:pt>
                <c:pt idx="40852">
                  <c:v>3.0667779999999998</c:v>
                </c:pt>
                <c:pt idx="40853">
                  <c:v>3.054878</c:v>
                </c:pt>
                <c:pt idx="40854">
                  <c:v>2.9509509999999999</c:v>
                </c:pt>
                <c:pt idx="40855">
                  <c:v>2.7766570000000002</c:v>
                </c:pt>
                <c:pt idx="40856">
                  <c:v>2.6652770000000001</c:v>
                </c:pt>
                <c:pt idx="40857">
                  <c:v>2.696434</c:v>
                </c:pt>
                <c:pt idx="40858">
                  <c:v>2.7672810000000001</c:v>
                </c:pt>
                <c:pt idx="40859">
                  <c:v>2.871016</c:v>
                </c:pt>
                <c:pt idx="40860">
                  <c:v>2.9566970000000001</c:v>
                </c:pt>
                <c:pt idx="40861">
                  <c:v>2.9553739999999999</c:v>
                </c:pt>
                <c:pt idx="40862">
                  <c:v>2.8990960000000001</c:v>
                </c:pt>
                <c:pt idx="40863">
                  <c:v>2.887845</c:v>
                </c:pt>
                <c:pt idx="40864">
                  <c:v>2.8486579999999999</c:v>
                </c:pt>
                <c:pt idx="40865">
                  <c:v>2.8464469999999999</c:v>
                </c:pt>
                <c:pt idx="40866">
                  <c:v>2.8961869999999998</c:v>
                </c:pt>
                <c:pt idx="40867">
                  <c:v>2.8879649999999999</c:v>
                </c:pt>
                <c:pt idx="40868">
                  <c:v>2.865799</c:v>
                </c:pt>
                <c:pt idx="40869">
                  <c:v>2.86253</c:v>
                </c:pt>
                <c:pt idx="40870">
                  <c:v>2.8587549999999999</c:v>
                </c:pt>
                <c:pt idx="40871">
                  <c:v>2.807982</c:v>
                </c:pt>
                <c:pt idx="40872">
                  <c:v>2.7637230000000002</c:v>
                </c:pt>
                <c:pt idx="40873">
                  <c:v>2.7775460000000001</c:v>
                </c:pt>
                <c:pt idx="40874">
                  <c:v>2.824738</c:v>
                </c:pt>
                <c:pt idx="40875">
                  <c:v>2.8697180000000002</c:v>
                </c:pt>
                <c:pt idx="40876">
                  <c:v>2.9095049999999998</c:v>
                </c:pt>
                <c:pt idx="40877">
                  <c:v>2.9112840000000002</c:v>
                </c:pt>
                <c:pt idx="40878">
                  <c:v>2.9388339999999999</c:v>
                </c:pt>
                <c:pt idx="40879">
                  <c:v>2.9276080000000002</c:v>
                </c:pt>
                <c:pt idx="40880">
                  <c:v>2.8545959999999999</c:v>
                </c:pt>
                <c:pt idx="40881">
                  <c:v>2.808198</c:v>
                </c:pt>
                <c:pt idx="40882">
                  <c:v>2.842937</c:v>
                </c:pt>
                <c:pt idx="40883">
                  <c:v>2.899143</c:v>
                </c:pt>
                <c:pt idx="40884">
                  <c:v>2.9565999999999999</c:v>
                </c:pt>
                <c:pt idx="40885">
                  <c:v>3.0000420000000001</c:v>
                </c:pt>
                <c:pt idx="40886">
                  <c:v>2.9656159999999998</c:v>
                </c:pt>
                <c:pt idx="40887">
                  <c:v>2.9214289999999998</c:v>
                </c:pt>
                <c:pt idx="40888">
                  <c:v>2.98028</c:v>
                </c:pt>
                <c:pt idx="40889">
                  <c:v>2.993671</c:v>
                </c:pt>
                <c:pt idx="40890">
                  <c:v>2.9665530000000002</c:v>
                </c:pt>
                <c:pt idx="40891">
                  <c:v>2.9108990000000001</c:v>
                </c:pt>
                <c:pt idx="40892">
                  <c:v>2.8856329999999999</c:v>
                </c:pt>
                <c:pt idx="40893">
                  <c:v>2.8830119999999999</c:v>
                </c:pt>
                <c:pt idx="40894">
                  <c:v>2.9172940000000001</c:v>
                </c:pt>
                <c:pt idx="40895">
                  <c:v>2.9375599999999999</c:v>
                </c:pt>
                <c:pt idx="40896">
                  <c:v>2.9409260000000002</c:v>
                </c:pt>
                <c:pt idx="40897">
                  <c:v>2.944051</c:v>
                </c:pt>
                <c:pt idx="40898">
                  <c:v>2.8760889999999999</c:v>
                </c:pt>
                <c:pt idx="40899">
                  <c:v>2.818584</c:v>
                </c:pt>
                <c:pt idx="40900">
                  <c:v>2.842937</c:v>
                </c:pt>
                <c:pt idx="40901">
                  <c:v>2.872579</c:v>
                </c:pt>
                <c:pt idx="40902">
                  <c:v>2.891451</c:v>
                </c:pt>
                <c:pt idx="40903">
                  <c:v>2.9265979999999998</c:v>
                </c:pt>
                <c:pt idx="40904">
                  <c:v>2.9200110000000001</c:v>
                </c:pt>
                <c:pt idx="40905">
                  <c:v>2.9161640000000002</c:v>
                </c:pt>
                <c:pt idx="40906">
                  <c:v>2.8910179999999999</c:v>
                </c:pt>
                <c:pt idx="40907">
                  <c:v>2.8483459999999998</c:v>
                </c:pt>
                <c:pt idx="40908">
                  <c:v>2.8458459999999999</c:v>
                </c:pt>
                <c:pt idx="40909">
                  <c:v>2.8725070000000001</c:v>
                </c:pt>
                <c:pt idx="40910">
                  <c:v>2.8838300000000001</c:v>
                </c:pt>
                <c:pt idx="40911">
                  <c:v>2.8788049999999998</c:v>
                </c:pt>
                <c:pt idx="40912">
                  <c:v>2.9236170000000001</c:v>
                </c:pt>
                <c:pt idx="40913">
                  <c:v>3.0122300000000002</c:v>
                </c:pt>
                <c:pt idx="40914">
                  <c:v>3.047714</c:v>
                </c:pt>
                <c:pt idx="40915">
                  <c:v>3.0033349999999999</c:v>
                </c:pt>
                <c:pt idx="40916">
                  <c:v>2.946215</c:v>
                </c:pt>
                <c:pt idx="40917">
                  <c:v>2.9029419999999999</c:v>
                </c:pt>
                <c:pt idx="40918">
                  <c:v>2.8504860000000001</c:v>
                </c:pt>
                <c:pt idx="40919">
                  <c:v>2.7836050000000001</c:v>
                </c:pt>
                <c:pt idx="40920">
                  <c:v>2.7739400000000001</c:v>
                </c:pt>
                <c:pt idx="40921">
                  <c:v>2.7856960000000002</c:v>
                </c:pt>
                <c:pt idx="40922">
                  <c:v>2.7426159999999999</c:v>
                </c:pt>
                <c:pt idx="40923">
                  <c:v>2.6935250000000002</c:v>
                </c:pt>
                <c:pt idx="40924">
                  <c:v>2.7023239999999999</c:v>
                </c:pt>
                <c:pt idx="40925">
                  <c:v>2.7298260000000001</c:v>
                </c:pt>
                <c:pt idx="40926">
                  <c:v>2.8206509999999998</c:v>
                </c:pt>
                <c:pt idx="40927">
                  <c:v>2.9344109999999999</c:v>
                </c:pt>
                <c:pt idx="40928">
                  <c:v>3.042786</c:v>
                </c:pt>
                <c:pt idx="40929">
                  <c:v>3.1067819999999999</c:v>
                </c:pt>
                <c:pt idx="40930">
                  <c:v>3.1123829999999999</c:v>
                </c:pt>
                <c:pt idx="40931">
                  <c:v>2.9833099999999999</c:v>
                </c:pt>
                <c:pt idx="40932">
                  <c:v>2.87479</c:v>
                </c:pt>
                <c:pt idx="40933">
                  <c:v>2.8950089999999999</c:v>
                </c:pt>
                <c:pt idx="40934">
                  <c:v>2.857145</c:v>
                </c:pt>
                <c:pt idx="40935">
                  <c:v>2.7649729999999999</c:v>
                </c:pt>
                <c:pt idx="40936">
                  <c:v>2.7932929999999998</c:v>
                </c:pt>
                <c:pt idx="40937">
                  <c:v>2.8231999999999999</c:v>
                </c:pt>
                <c:pt idx="40938">
                  <c:v>2.8402919999999998</c:v>
                </c:pt>
                <c:pt idx="40939">
                  <c:v>2.8907769999999999</c:v>
                </c:pt>
                <c:pt idx="40940">
                  <c:v>2.9365990000000002</c:v>
                </c:pt>
                <c:pt idx="40941">
                  <c:v>2.892941</c:v>
                </c:pt>
                <c:pt idx="40942">
                  <c:v>2.8775550000000001</c:v>
                </c:pt>
                <c:pt idx="40943">
                  <c:v>2.8689010000000001</c:v>
                </c:pt>
                <c:pt idx="40944">
                  <c:v>2.8387060000000002</c:v>
                </c:pt>
                <c:pt idx="40945">
                  <c:v>2.816252</c:v>
                </c:pt>
                <c:pt idx="40946">
                  <c:v>2.848779</c:v>
                </c:pt>
                <c:pt idx="40947">
                  <c:v>2.932007</c:v>
                </c:pt>
                <c:pt idx="40948">
                  <c:v>2.9600379999999999</c:v>
                </c:pt>
                <c:pt idx="40949">
                  <c:v>2.9307089999999998</c:v>
                </c:pt>
                <c:pt idx="40950">
                  <c:v>2.8776269999999999</c:v>
                </c:pt>
                <c:pt idx="40951">
                  <c:v>2.8368069999999999</c:v>
                </c:pt>
                <c:pt idx="40952">
                  <c:v>2.9251550000000002</c:v>
                </c:pt>
                <c:pt idx="40953">
                  <c:v>3.0343</c:v>
                </c:pt>
                <c:pt idx="40954">
                  <c:v>3.0240100000000001</c:v>
                </c:pt>
                <c:pt idx="40955">
                  <c:v>2.9698709999999999</c:v>
                </c:pt>
                <c:pt idx="40956">
                  <c:v>2.9012829999999998</c:v>
                </c:pt>
                <c:pt idx="40957">
                  <c:v>2.8523849999999999</c:v>
                </c:pt>
                <c:pt idx="40958">
                  <c:v>2.8483939999999999</c:v>
                </c:pt>
                <c:pt idx="40959">
                  <c:v>2.8714729999999999</c:v>
                </c:pt>
                <c:pt idx="40960">
                  <c:v>2.8851520000000002</c:v>
                </c:pt>
                <c:pt idx="40961">
                  <c:v>2.8837579999999998</c:v>
                </c:pt>
                <c:pt idx="40962">
                  <c:v>2.8872439999999999</c:v>
                </c:pt>
                <c:pt idx="40963">
                  <c:v>2.8728910000000001</c:v>
                </c:pt>
                <c:pt idx="40964">
                  <c:v>2.865294</c:v>
                </c:pt>
                <c:pt idx="40965">
                  <c:v>2.880007</c:v>
                </c:pt>
                <c:pt idx="40966">
                  <c:v>2.9333290000000001</c:v>
                </c:pt>
                <c:pt idx="40967">
                  <c:v>2.9341949999999999</c:v>
                </c:pt>
                <c:pt idx="40968">
                  <c:v>2.8976289999999998</c:v>
                </c:pt>
                <c:pt idx="40969">
                  <c:v>2.8571930000000001</c:v>
                </c:pt>
                <c:pt idx="40970">
                  <c:v>2.8295219999999999</c:v>
                </c:pt>
                <c:pt idx="40971">
                  <c:v>2.8290649999999999</c:v>
                </c:pt>
                <c:pt idx="40972">
                  <c:v>2.853418</c:v>
                </c:pt>
                <c:pt idx="40973">
                  <c:v>2.851423</c:v>
                </c:pt>
                <c:pt idx="40974">
                  <c:v>2.8829880000000001</c:v>
                </c:pt>
                <c:pt idx="40975">
                  <c:v>2.9228230000000002</c:v>
                </c:pt>
                <c:pt idx="40976">
                  <c:v>2.9505180000000002</c:v>
                </c:pt>
                <c:pt idx="40977">
                  <c:v>2.9682599999999999</c:v>
                </c:pt>
                <c:pt idx="40978">
                  <c:v>2.967082</c:v>
                </c:pt>
                <c:pt idx="40979">
                  <c:v>2.952321</c:v>
                </c:pt>
                <c:pt idx="40980">
                  <c:v>2.9307810000000001</c:v>
                </c:pt>
                <c:pt idx="40981">
                  <c:v>2.92292</c:v>
                </c:pt>
                <c:pt idx="40982">
                  <c:v>2.9356369999999998</c:v>
                </c:pt>
                <c:pt idx="40983">
                  <c:v>2.9389789999999998</c:v>
                </c:pt>
                <c:pt idx="40984">
                  <c:v>2.9327519999999998</c:v>
                </c:pt>
                <c:pt idx="40985">
                  <c:v>2.8735400000000002</c:v>
                </c:pt>
                <c:pt idx="40986">
                  <c:v>2.7719930000000002</c:v>
                </c:pt>
                <c:pt idx="40987">
                  <c:v>2.7555489999999998</c:v>
                </c:pt>
                <c:pt idx="40988">
                  <c:v>2.765695</c:v>
                </c:pt>
                <c:pt idx="40989">
                  <c:v>2.796106</c:v>
                </c:pt>
                <c:pt idx="40990">
                  <c:v>2.8016350000000001</c:v>
                </c:pt>
                <c:pt idx="40991">
                  <c:v>2.7974039999999998</c:v>
                </c:pt>
                <c:pt idx="40992">
                  <c:v>2.7883170000000002</c:v>
                </c:pt>
                <c:pt idx="40993">
                  <c:v>2.7795420000000002</c:v>
                </c:pt>
                <c:pt idx="40994">
                  <c:v>2.780672</c:v>
                </c:pt>
                <c:pt idx="40995">
                  <c:v>2.8040150000000001</c:v>
                </c:pt>
                <c:pt idx="40996">
                  <c:v>2.8200500000000002</c:v>
                </c:pt>
                <c:pt idx="40997">
                  <c:v>2.8192569999999999</c:v>
                </c:pt>
                <c:pt idx="40998">
                  <c:v>2.8895270000000002</c:v>
                </c:pt>
                <c:pt idx="40999">
                  <c:v>2.9691010000000002</c:v>
                </c:pt>
                <c:pt idx="41000">
                  <c:v>2.9873720000000001</c:v>
                </c:pt>
                <c:pt idx="41001">
                  <c:v>2.9871799999999999</c:v>
                </c:pt>
                <c:pt idx="41002">
                  <c:v>2.9216220000000002</c:v>
                </c:pt>
                <c:pt idx="41003">
                  <c:v>2.7976930000000002</c:v>
                </c:pt>
                <c:pt idx="41004">
                  <c:v>2.867651</c:v>
                </c:pt>
                <c:pt idx="41005">
                  <c:v>2.9954740000000002</c:v>
                </c:pt>
                <c:pt idx="41006">
                  <c:v>3.042233</c:v>
                </c:pt>
                <c:pt idx="41007">
                  <c:v>3.03918</c:v>
                </c:pt>
                <c:pt idx="41008">
                  <c:v>2.9664809999999999</c:v>
                </c:pt>
                <c:pt idx="41009">
                  <c:v>2.9096009999999999</c:v>
                </c:pt>
                <c:pt idx="41010">
                  <c:v>2.9478979999999999</c:v>
                </c:pt>
                <c:pt idx="41011">
                  <c:v>2.9748709999999998</c:v>
                </c:pt>
                <c:pt idx="41012">
                  <c:v>2.90977</c:v>
                </c:pt>
                <c:pt idx="41013">
                  <c:v>2.8210120000000001</c:v>
                </c:pt>
                <c:pt idx="41014">
                  <c:v>2.837888</c:v>
                </c:pt>
                <c:pt idx="41015">
                  <c:v>2.8615680000000001</c:v>
                </c:pt>
                <c:pt idx="41016">
                  <c:v>2.809545</c:v>
                </c:pt>
                <c:pt idx="41017">
                  <c:v>2.7055449999999999</c:v>
                </c:pt>
                <c:pt idx="41018">
                  <c:v>2.761463</c:v>
                </c:pt>
                <c:pt idx="41019">
                  <c:v>2.8697659999999998</c:v>
                </c:pt>
                <c:pt idx="41020">
                  <c:v>2.9829249999999998</c:v>
                </c:pt>
                <c:pt idx="41021">
                  <c:v>3.0068450000000002</c:v>
                </c:pt>
                <c:pt idx="41022">
                  <c:v>2.9246270000000001</c:v>
                </c:pt>
                <c:pt idx="41023">
                  <c:v>2.9093610000000001</c:v>
                </c:pt>
                <c:pt idx="41024">
                  <c:v>2.906812</c:v>
                </c:pt>
                <c:pt idx="41025">
                  <c:v>2.9524659999999998</c:v>
                </c:pt>
                <c:pt idx="41026">
                  <c:v>2.9732609999999999</c:v>
                </c:pt>
                <c:pt idx="41027">
                  <c:v>2.9810979999999998</c:v>
                </c:pt>
                <c:pt idx="41028">
                  <c:v>2.9633560000000001</c:v>
                </c:pt>
                <c:pt idx="41029">
                  <c:v>2.9618410000000002</c:v>
                </c:pt>
                <c:pt idx="41030">
                  <c:v>2.9807610000000002</c:v>
                </c:pt>
                <c:pt idx="41031">
                  <c:v>3.0008110000000001</c:v>
                </c:pt>
                <c:pt idx="41032">
                  <c:v>2.9830450000000002</c:v>
                </c:pt>
                <c:pt idx="41033">
                  <c:v>2.9355410000000002</c:v>
                </c:pt>
                <c:pt idx="41034">
                  <c:v>2.8863059999999998</c:v>
                </c:pt>
                <c:pt idx="41035">
                  <c:v>2.8187760000000002</c:v>
                </c:pt>
                <c:pt idx="41036">
                  <c:v>2.7929330000000001</c:v>
                </c:pt>
                <c:pt idx="41037">
                  <c:v>2.8049050000000002</c:v>
                </c:pt>
                <c:pt idx="41038">
                  <c:v>2.833008</c:v>
                </c:pt>
                <c:pt idx="41039">
                  <c:v>2.8559429999999999</c:v>
                </c:pt>
                <c:pt idx="41040">
                  <c:v>2.8502689999999999</c:v>
                </c:pt>
                <c:pt idx="41041">
                  <c:v>2.7993749999999999</c:v>
                </c:pt>
                <c:pt idx="41042">
                  <c:v>2.7897829999999999</c:v>
                </c:pt>
                <c:pt idx="41043">
                  <c:v>2.8381530000000001</c:v>
                </c:pt>
                <c:pt idx="41044">
                  <c:v>2.8803679999999998</c:v>
                </c:pt>
                <c:pt idx="41045">
                  <c:v>2.937656</c:v>
                </c:pt>
                <c:pt idx="41046">
                  <c:v>2.9586920000000001</c:v>
                </c:pt>
                <c:pt idx="41047">
                  <c:v>2.9692699999999999</c:v>
                </c:pt>
                <c:pt idx="41048">
                  <c:v>2.9904980000000001</c:v>
                </c:pt>
                <c:pt idx="41049">
                  <c:v>2.9746549999999998</c:v>
                </c:pt>
                <c:pt idx="41050">
                  <c:v>2.934507</c:v>
                </c:pt>
                <c:pt idx="41051">
                  <c:v>2.865799</c:v>
                </c:pt>
                <c:pt idx="41052">
                  <c:v>2.8310369999999998</c:v>
                </c:pt>
                <c:pt idx="41053">
                  <c:v>2.8541400000000001</c:v>
                </c:pt>
                <c:pt idx="41054">
                  <c:v>2.8769300000000002</c:v>
                </c:pt>
                <c:pt idx="41055">
                  <c:v>2.873084</c:v>
                </c:pt>
                <c:pt idx="41056">
                  <c:v>2.8652220000000002</c:v>
                </c:pt>
                <c:pt idx="41057">
                  <c:v>2.8844789999999998</c:v>
                </c:pt>
                <c:pt idx="41058">
                  <c:v>2.9293629999999999</c:v>
                </c:pt>
                <c:pt idx="41059">
                  <c:v>2.959654</c:v>
                </c:pt>
                <c:pt idx="41060">
                  <c:v>2.9671780000000001</c:v>
                </c:pt>
                <c:pt idx="41061">
                  <c:v>2.919842</c:v>
                </c:pt>
                <c:pt idx="41062">
                  <c:v>2.8495240000000002</c:v>
                </c:pt>
                <c:pt idx="41063">
                  <c:v>2.7830279999999998</c:v>
                </c:pt>
                <c:pt idx="41064">
                  <c:v>2.768796</c:v>
                </c:pt>
                <c:pt idx="41065">
                  <c:v>2.8276469999999998</c:v>
                </c:pt>
                <c:pt idx="41066">
                  <c:v>2.8504610000000001</c:v>
                </c:pt>
                <c:pt idx="41067">
                  <c:v>2.8417349999999999</c:v>
                </c:pt>
                <c:pt idx="41068">
                  <c:v>2.8649100000000001</c:v>
                </c:pt>
                <c:pt idx="41069">
                  <c:v>2.869453</c:v>
                </c:pt>
                <c:pt idx="41070">
                  <c:v>2.785504</c:v>
                </c:pt>
                <c:pt idx="41071">
                  <c:v>2.738505</c:v>
                </c:pt>
                <c:pt idx="41072">
                  <c:v>2.7266050000000002</c:v>
                </c:pt>
                <c:pt idx="41073">
                  <c:v>2.767954</c:v>
                </c:pt>
                <c:pt idx="41074">
                  <c:v>2.853707</c:v>
                </c:pt>
                <c:pt idx="41075">
                  <c:v>2.9166449999999999</c:v>
                </c:pt>
                <c:pt idx="41076">
                  <c:v>2.9494609999999999</c:v>
                </c:pt>
                <c:pt idx="41077">
                  <c:v>2.9679959999999999</c:v>
                </c:pt>
                <c:pt idx="41078">
                  <c:v>3.0257170000000002</c:v>
                </c:pt>
                <c:pt idx="41079">
                  <c:v>2.9776359999999999</c:v>
                </c:pt>
                <c:pt idx="41080">
                  <c:v>2.9749189999999999</c:v>
                </c:pt>
                <c:pt idx="41081">
                  <c:v>2.9841989999999998</c:v>
                </c:pt>
                <c:pt idx="41082">
                  <c:v>2.9004180000000002</c:v>
                </c:pt>
                <c:pt idx="41083">
                  <c:v>2.8692850000000001</c:v>
                </c:pt>
                <c:pt idx="41084">
                  <c:v>2.8924840000000001</c:v>
                </c:pt>
                <c:pt idx="41085">
                  <c:v>2.9159000000000002</c:v>
                </c:pt>
                <c:pt idx="41086">
                  <c:v>2.9165009999999998</c:v>
                </c:pt>
                <c:pt idx="41087">
                  <c:v>2.9801839999999999</c:v>
                </c:pt>
                <c:pt idx="41088">
                  <c:v>3.0772840000000001</c:v>
                </c:pt>
                <c:pt idx="41089">
                  <c:v>3.142001</c:v>
                </c:pt>
                <c:pt idx="41090">
                  <c:v>3.031463</c:v>
                </c:pt>
                <c:pt idx="41091">
                  <c:v>2.854981</c:v>
                </c:pt>
                <c:pt idx="41092">
                  <c:v>2.7758880000000001</c:v>
                </c:pt>
                <c:pt idx="41093">
                  <c:v>2.7989670000000002</c:v>
                </c:pt>
                <c:pt idx="41094">
                  <c:v>2.8147609999999998</c:v>
                </c:pt>
                <c:pt idx="41095">
                  <c:v>2.8563510000000001</c:v>
                </c:pt>
                <c:pt idx="41096">
                  <c:v>2.897389</c:v>
                </c:pt>
                <c:pt idx="41097">
                  <c:v>2.9443640000000002</c:v>
                </c:pt>
                <c:pt idx="41098">
                  <c:v>2.9701110000000002</c:v>
                </c:pt>
                <c:pt idx="41099">
                  <c:v>2.9726599999999999</c:v>
                </c:pt>
                <c:pt idx="41100">
                  <c:v>2.9529700000000001</c:v>
                </c:pt>
                <c:pt idx="41101">
                  <c:v>2.9147699999999999</c:v>
                </c:pt>
                <c:pt idx="41102">
                  <c:v>2.8590680000000002</c:v>
                </c:pt>
                <c:pt idx="41103">
                  <c:v>2.8508939999999998</c:v>
                </c:pt>
                <c:pt idx="41104">
                  <c:v>2.8798629999999998</c:v>
                </c:pt>
                <c:pt idx="41105">
                  <c:v>2.8363499999999999</c:v>
                </c:pt>
                <c:pt idx="41106">
                  <c:v>2.814737</c:v>
                </c:pt>
                <c:pt idx="41107">
                  <c:v>2.8385370000000001</c:v>
                </c:pt>
                <c:pt idx="41108">
                  <c:v>2.8402919999999998</c:v>
                </c:pt>
                <c:pt idx="41109">
                  <c:v>2.8607749999999998</c:v>
                </c:pt>
                <c:pt idx="41110">
                  <c:v>2.9546290000000002</c:v>
                </c:pt>
                <c:pt idx="41111">
                  <c:v>3.0011480000000001</c:v>
                </c:pt>
                <c:pt idx="41112">
                  <c:v>2.9954260000000001</c:v>
                </c:pt>
                <c:pt idx="41113">
                  <c:v>2.9429699999999999</c:v>
                </c:pt>
                <c:pt idx="41114">
                  <c:v>2.8974609999999998</c:v>
                </c:pt>
                <c:pt idx="41115">
                  <c:v>2.9091930000000001</c:v>
                </c:pt>
                <c:pt idx="41116">
                  <c:v>2.9012349999999998</c:v>
                </c:pt>
                <c:pt idx="41117">
                  <c:v>2.8787569999999998</c:v>
                </c:pt>
                <c:pt idx="41118">
                  <c:v>2.8748149999999999</c:v>
                </c:pt>
                <c:pt idx="41119">
                  <c:v>2.859693</c:v>
                </c:pt>
                <c:pt idx="41120">
                  <c:v>2.868852</c:v>
                </c:pt>
                <c:pt idx="41121">
                  <c:v>2.9060429999999999</c:v>
                </c:pt>
                <c:pt idx="41122">
                  <c:v>2.9315500000000001</c:v>
                </c:pt>
                <c:pt idx="41123">
                  <c:v>2.9351080000000001</c:v>
                </c:pt>
                <c:pt idx="41124">
                  <c:v>2.9223910000000002</c:v>
                </c:pt>
                <c:pt idx="41125">
                  <c:v>2.9116930000000001</c:v>
                </c:pt>
                <c:pt idx="41126">
                  <c:v>2.9095049999999998</c:v>
                </c:pt>
                <c:pt idx="41127">
                  <c:v>2.8991920000000002</c:v>
                </c:pt>
                <c:pt idx="41128">
                  <c:v>2.900442</c:v>
                </c:pt>
                <c:pt idx="41129">
                  <c:v>2.8885179999999999</c:v>
                </c:pt>
                <c:pt idx="41130">
                  <c:v>2.8669769999999999</c:v>
                </c:pt>
                <c:pt idx="41131">
                  <c:v>2.8564720000000001</c:v>
                </c:pt>
                <c:pt idx="41132">
                  <c:v>2.8822909999999999</c:v>
                </c:pt>
                <c:pt idx="41133">
                  <c:v>2.9263819999999998</c:v>
                </c:pt>
                <c:pt idx="41134">
                  <c:v>3.003047</c:v>
                </c:pt>
                <c:pt idx="41135">
                  <c:v>3.0470169999999999</c:v>
                </c:pt>
                <c:pt idx="41136">
                  <c:v>3.0511279999999998</c:v>
                </c:pt>
                <c:pt idx="41137">
                  <c:v>2.965303</c:v>
                </c:pt>
                <c:pt idx="41138">
                  <c:v>2.8357969999999999</c:v>
                </c:pt>
                <c:pt idx="41139">
                  <c:v>2.7496350000000001</c:v>
                </c:pt>
                <c:pt idx="41140">
                  <c:v>2.7395139999999998</c:v>
                </c:pt>
                <c:pt idx="41141">
                  <c:v>2.7834370000000002</c:v>
                </c:pt>
                <c:pt idx="41142">
                  <c:v>2.8971480000000001</c:v>
                </c:pt>
                <c:pt idx="41143">
                  <c:v>2.974799</c:v>
                </c:pt>
                <c:pt idx="41144">
                  <c:v>3.0220630000000002</c:v>
                </c:pt>
                <c:pt idx="41145">
                  <c:v>2.9522010000000001</c:v>
                </c:pt>
                <c:pt idx="41146">
                  <c:v>2.8385609999999999</c:v>
                </c:pt>
                <c:pt idx="41147">
                  <c:v>2.801275</c:v>
                </c:pt>
                <c:pt idx="41148">
                  <c:v>2.8147129999999998</c:v>
                </c:pt>
                <c:pt idx="41149">
                  <c:v>2.8042549999999999</c:v>
                </c:pt>
                <c:pt idx="41150">
                  <c:v>2.7749259999999998</c:v>
                </c:pt>
                <c:pt idx="41151">
                  <c:v>2.8171170000000001</c:v>
                </c:pt>
                <c:pt idx="41152">
                  <c:v>2.8687800000000001</c:v>
                </c:pt>
                <c:pt idx="41153">
                  <c:v>2.8770259999999999</c:v>
                </c:pt>
                <c:pt idx="41154">
                  <c:v>2.8300749999999999</c:v>
                </c:pt>
                <c:pt idx="41155">
                  <c:v>2.7878599999999998</c:v>
                </c:pt>
                <c:pt idx="41156">
                  <c:v>2.7769689999999998</c:v>
                </c:pt>
                <c:pt idx="41157">
                  <c:v>2.7112189999999998</c:v>
                </c:pt>
                <c:pt idx="41158">
                  <c:v>2.6179169999999998</c:v>
                </c:pt>
                <c:pt idx="41159">
                  <c:v>2.6615509999999998</c:v>
                </c:pt>
                <c:pt idx="41160">
                  <c:v>2.7729789999999999</c:v>
                </c:pt>
                <c:pt idx="41161">
                  <c:v>2.8949370000000001</c:v>
                </c:pt>
                <c:pt idx="41162">
                  <c:v>2.955206</c:v>
                </c:pt>
                <c:pt idx="41163">
                  <c:v>2.8857529999999998</c:v>
                </c:pt>
                <c:pt idx="41164">
                  <c:v>2.8658960000000002</c:v>
                </c:pt>
                <c:pt idx="41165">
                  <c:v>2.9907620000000001</c:v>
                </c:pt>
                <c:pt idx="41166">
                  <c:v>3.0153560000000001</c:v>
                </c:pt>
                <c:pt idx="41167">
                  <c:v>2.9411420000000001</c:v>
                </c:pt>
                <c:pt idx="41168">
                  <c:v>2.9300839999999999</c:v>
                </c:pt>
                <c:pt idx="41169">
                  <c:v>2.9997050000000001</c:v>
                </c:pt>
                <c:pt idx="41170">
                  <c:v>2.9938150000000001</c:v>
                </c:pt>
                <c:pt idx="41171">
                  <c:v>2.9934310000000002</c:v>
                </c:pt>
                <c:pt idx="41172">
                  <c:v>3.0179040000000001</c:v>
                </c:pt>
                <c:pt idx="41173">
                  <c:v>3.041512</c:v>
                </c:pt>
                <c:pt idx="41174">
                  <c:v>2.997566</c:v>
                </c:pt>
                <c:pt idx="41175">
                  <c:v>2.9395319999999998</c:v>
                </c:pt>
                <c:pt idx="41176">
                  <c:v>2.8845510000000001</c:v>
                </c:pt>
                <c:pt idx="41177">
                  <c:v>2.8736359999999999</c:v>
                </c:pt>
                <c:pt idx="41178">
                  <c:v>2.8836369999999998</c:v>
                </c:pt>
                <c:pt idx="41179">
                  <c:v>2.8615439999999999</c:v>
                </c:pt>
                <c:pt idx="41180">
                  <c:v>2.8345470000000001</c:v>
                </c:pt>
                <c:pt idx="41181">
                  <c:v>2.8219249999999998</c:v>
                </c:pt>
                <c:pt idx="41182">
                  <c:v>2.813078</c:v>
                </c:pt>
                <c:pt idx="41183">
                  <c:v>2.8391139999999999</c:v>
                </c:pt>
                <c:pt idx="41184">
                  <c:v>2.9055140000000002</c:v>
                </c:pt>
                <c:pt idx="41185">
                  <c:v>2.9872040000000002</c:v>
                </c:pt>
                <c:pt idx="41186">
                  <c:v>2.9853770000000002</c:v>
                </c:pt>
                <c:pt idx="41187">
                  <c:v>2.9535469999999999</c:v>
                </c:pt>
                <c:pt idx="41188">
                  <c:v>2.944604</c:v>
                </c:pt>
                <c:pt idx="41189">
                  <c:v>2.902317</c:v>
                </c:pt>
                <c:pt idx="41190">
                  <c:v>2.8789980000000002</c:v>
                </c:pt>
                <c:pt idx="41191">
                  <c:v>2.874743</c:v>
                </c:pt>
                <c:pt idx="41192">
                  <c:v>2.9117649999999999</c:v>
                </c:pt>
                <c:pt idx="41193">
                  <c:v>2.9373200000000002</c:v>
                </c:pt>
                <c:pt idx="41194">
                  <c:v>2.9423439999999998</c:v>
                </c:pt>
                <c:pt idx="41195">
                  <c:v>2.926021</c:v>
                </c:pt>
                <c:pt idx="41196">
                  <c:v>2.917414</c:v>
                </c:pt>
                <c:pt idx="41197">
                  <c:v>2.9101300000000001</c:v>
                </c:pt>
                <c:pt idx="41198">
                  <c:v>2.8914270000000002</c:v>
                </c:pt>
                <c:pt idx="41199">
                  <c:v>2.85676</c:v>
                </c:pt>
                <c:pt idx="41200">
                  <c:v>2.8425760000000002</c:v>
                </c:pt>
                <c:pt idx="41201">
                  <c:v>2.8662559999999999</c:v>
                </c:pt>
                <c:pt idx="41202">
                  <c:v>2.8779159999999999</c:v>
                </c:pt>
                <c:pt idx="41203">
                  <c:v>2.8848400000000001</c:v>
                </c:pt>
                <c:pt idx="41204">
                  <c:v>2.8896229999999998</c:v>
                </c:pt>
                <c:pt idx="41205">
                  <c:v>2.8838300000000001</c:v>
                </c:pt>
                <c:pt idx="41206">
                  <c:v>2.8776269999999999</c:v>
                </c:pt>
                <c:pt idx="41207">
                  <c:v>2.907197</c:v>
                </c:pt>
                <c:pt idx="41208">
                  <c:v>2.9469599999999998</c:v>
                </c:pt>
                <c:pt idx="41209">
                  <c:v>2.9492440000000002</c:v>
                </c:pt>
                <c:pt idx="41210">
                  <c:v>2.9344589999999999</c:v>
                </c:pt>
                <c:pt idx="41211">
                  <c:v>2.928016</c:v>
                </c:pt>
                <c:pt idx="41212">
                  <c:v>2.9333290000000001</c:v>
                </c:pt>
                <c:pt idx="41213">
                  <c:v>2.934796</c:v>
                </c:pt>
                <c:pt idx="41214">
                  <c:v>2.9190969999999998</c:v>
                </c:pt>
                <c:pt idx="41215">
                  <c:v>2.8716409999999999</c:v>
                </c:pt>
                <c:pt idx="41216">
                  <c:v>2.8468550000000001</c:v>
                </c:pt>
                <c:pt idx="41217">
                  <c:v>2.8559429999999999</c:v>
                </c:pt>
                <c:pt idx="41218">
                  <c:v>2.8497880000000002</c:v>
                </c:pt>
                <c:pt idx="41219">
                  <c:v>2.7969710000000001</c:v>
                </c:pt>
                <c:pt idx="41220">
                  <c:v>2.78661</c:v>
                </c:pt>
                <c:pt idx="41221">
                  <c:v>2.8220939999999999</c:v>
                </c:pt>
                <c:pt idx="41222">
                  <c:v>2.794591</c:v>
                </c:pt>
                <c:pt idx="41223">
                  <c:v>2.769685</c:v>
                </c:pt>
                <c:pt idx="41224">
                  <c:v>2.784735</c:v>
                </c:pt>
                <c:pt idx="41225">
                  <c:v>2.8607990000000001</c:v>
                </c:pt>
                <c:pt idx="41226">
                  <c:v>2.90198</c:v>
                </c:pt>
                <c:pt idx="41227">
                  <c:v>2.8560150000000002</c:v>
                </c:pt>
                <c:pt idx="41228">
                  <c:v>2.796154</c:v>
                </c:pt>
                <c:pt idx="41229">
                  <c:v>2.8230550000000001</c:v>
                </c:pt>
                <c:pt idx="41230">
                  <c:v>2.855534</c:v>
                </c:pt>
                <c:pt idx="41231">
                  <c:v>2.9024369999999999</c:v>
                </c:pt>
                <c:pt idx="41232">
                  <c:v>2.9744630000000001</c:v>
                </c:pt>
                <c:pt idx="41233">
                  <c:v>2.9473929999999999</c:v>
                </c:pt>
                <c:pt idx="41234">
                  <c:v>2.8684919999999998</c:v>
                </c:pt>
                <c:pt idx="41235">
                  <c:v>2.826902</c:v>
                </c:pt>
                <c:pt idx="41236">
                  <c:v>2.8476490000000001</c:v>
                </c:pt>
                <c:pt idx="41237">
                  <c:v>2.8884460000000001</c:v>
                </c:pt>
                <c:pt idx="41238">
                  <c:v>2.8867389999999999</c:v>
                </c:pt>
                <c:pt idx="41239">
                  <c:v>2.8636119999999998</c:v>
                </c:pt>
                <c:pt idx="41240">
                  <c:v>2.8721459999999999</c:v>
                </c:pt>
                <c:pt idx="41241">
                  <c:v>2.9007779999999999</c:v>
                </c:pt>
                <c:pt idx="41242">
                  <c:v>2.925011</c:v>
                </c:pt>
                <c:pt idx="41243">
                  <c:v>2.8791899999999999</c:v>
                </c:pt>
                <c:pt idx="41244">
                  <c:v>2.8460619999999999</c:v>
                </c:pt>
                <c:pt idx="41245">
                  <c:v>2.809857</c:v>
                </c:pt>
                <c:pt idx="41246">
                  <c:v>2.8222619999999998</c:v>
                </c:pt>
                <c:pt idx="41247">
                  <c:v>2.8644530000000001</c:v>
                </c:pt>
                <c:pt idx="41248">
                  <c:v>2.9200590000000002</c:v>
                </c:pt>
                <c:pt idx="41249">
                  <c:v>2.974342</c:v>
                </c:pt>
                <c:pt idx="41250">
                  <c:v>2.9569130000000001</c:v>
                </c:pt>
                <c:pt idx="41251">
                  <c:v>2.8764249999999998</c:v>
                </c:pt>
                <c:pt idx="41252">
                  <c:v>2.839235</c:v>
                </c:pt>
                <c:pt idx="41253">
                  <c:v>2.8154590000000002</c:v>
                </c:pt>
                <c:pt idx="41254">
                  <c:v>2.8050250000000001</c:v>
                </c:pt>
                <c:pt idx="41255">
                  <c:v>2.8399800000000002</c:v>
                </c:pt>
                <c:pt idx="41256">
                  <c:v>2.9107789999999998</c:v>
                </c:pt>
                <c:pt idx="41257">
                  <c:v>2.905154</c:v>
                </c:pt>
                <c:pt idx="41258">
                  <c:v>2.8961869999999998</c:v>
                </c:pt>
                <c:pt idx="41259">
                  <c:v>2.9245540000000001</c:v>
                </c:pt>
                <c:pt idx="41260">
                  <c:v>2.9421279999999999</c:v>
                </c:pt>
                <c:pt idx="41261">
                  <c:v>2.9619369999999998</c:v>
                </c:pt>
                <c:pt idx="41262">
                  <c:v>2.946383</c:v>
                </c:pt>
                <c:pt idx="41263">
                  <c:v>2.9261409999999999</c:v>
                </c:pt>
                <c:pt idx="41264">
                  <c:v>2.9097209999999998</c:v>
                </c:pt>
                <c:pt idx="41265">
                  <c:v>2.8801269999999999</c:v>
                </c:pt>
                <c:pt idx="41266">
                  <c:v>2.8316379999999999</c:v>
                </c:pt>
                <c:pt idx="41267">
                  <c:v>2.8280080000000001</c:v>
                </c:pt>
                <c:pt idx="41268">
                  <c:v>2.8554620000000002</c:v>
                </c:pt>
                <c:pt idx="41269">
                  <c:v>2.8340179999999999</c:v>
                </c:pt>
                <c:pt idx="41270">
                  <c:v>2.809809</c:v>
                </c:pt>
                <c:pt idx="41271">
                  <c:v>2.799423</c:v>
                </c:pt>
                <c:pt idx="41272">
                  <c:v>2.8053129999999999</c:v>
                </c:pt>
                <c:pt idx="41273">
                  <c:v>2.8579140000000001</c:v>
                </c:pt>
                <c:pt idx="41274">
                  <c:v>2.898374</c:v>
                </c:pt>
                <c:pt idx="41275">
                  <c:v>2.9085429999999999</c:v>
                </c:pt>
                <c:pt idx="41276">
                  <c:v>2.9192170000000002</c:v>
                </c:pt>
                <c:pt idx="41277">
                  <c:v>2.9210929999999999</c:v>
                </c:pt>
                <c:pt idx="41278">
                  <c:v>2.871737</c:v>
                </c:pt>
                <c:pt idx="41279">
                  <c:v>2.9133270000000002</c:v>
                </c:pt>
                <c:pt idx="41280">
                  <c:v>2.9698229999999999</c:v>
                </c:pt>
                <c:pt idx="41281">
                  <c:v>2.9304920000000001</c:v>
                </c:pt>
                <c:pt idx="41282">
                  <c:v>2.8680590000000001</c:v>
                </c:pt>
                <c:pt idx="41283">
                  <c:v>2.8640919999999999</c:v>
                </c:pt>
                <c:pt idx="41284">
                  <c:v>2.883734</c:v>
                </c:pt>
                <c:pt idx="41285">
                  <c:v>2.898374</c:v>
                </c:pt>
                <c:pt idx="41286">
                  <c:v>2.8874840000000002</c:v>
                </c:pt>
                <c:pt idx="41287">
                  <c:v>2.7994479999999999</c:v>
                </c:pt>
                <c:pt idx="41288">
                  <c:v>2.7398509999999998</c:v>
                </c:pt>
                <c:pt idx="41289">
                  <c:v>2.786489</c:v>
                </c:pt>
                <c:pt idx="41290">
                  <c:v>2.8251949999999999</c:v>
                </c:pt>
                <c:pt idx="41291">
                  <c:v>2.7926440000000001</c:v>
                </c:pt>
                <c:pt idx="41292">
                  <c:v>2.8127179999999998</c:v>
                </c:pt>
                <c:pt idx="41293">
                  <c:v>2.8092800000000002</c:v>
                </c:pt>
                <c:pt idx="41294">
                  <c:v>2.805914</c:v>
                </c:pt>
                <c:pt idx="41295">
                  <c:v>2.8097850000000002</c:v>
                </c:pt>
                <c:pt idx="41296">
                  <c:v>2.803318</c:v>
                </c:pt>
                <c:pt idx="41297">
                  <c:v>2.8762810000000001</c:v>
                </c:pt>
                <c:pt idx="41298">
                  <c:v>3.003816</c:v>
                </c:pt>
                <c:pt idx="41299">
                  <c:v>3.0564170000000002</c:v>
                </c:pt>
                <c:pt idx="41300">
                  <c:v>2.9925890000000002</c:v>
                </c:pt>
                <c:pt idx="41301">
                  <c:v>2.8701750000000001</c:v>
                </c:pt>
                <c:pt idx="41302">
                  <c:v>2.7916340000000002</c:v>
                </c:pt>
                <c:pt idx="41303">
                  <c:v>2.7913700000000001</c:v>
                </c:pt>
                <c:pt idx="41304">
                  <c:v>2.83046</c:v>
                </c:pt>
                <c:pt idx="41305">
                  <c:v>2.8851279999999999</c:v>
                </c:pt>
                <c:pt idx="41306">
                  <c:v>2.871305</c:v>
                </c:pt>
                <c:pt idx="41307">
                  <c:v>2.8852720000000001</c:v>
                </c:pt>
                <c:pt idx="41308">
                  <c:v>2.9996809999999998</c:v>
                </c:pt>
                <c:pt idx="41309">
                  <c:v>3.0349729999999999</c:v>
                </c:pt>
                <c:pt idx="41310">
                  <c:v>2.966529</c:v>
                </c:pt>
                <c:pt idx="41311">
                  <c:v>2.9254920000000002</c:v>
                </c:pt>
                <c:pt idx="41312">
                  <c:v>2.9246750000000001</c:v>
                </c:pt>
                <c:pt idx="41313">
                  <c:v>2.924963</c:v>
                </c:pt>
                <c:pt idx="41314">
                  <c:v>2.928906</c:v>
                </c:pt>
                <c:pt idx="41315">
                  <c:v>2.914361</c:v>
                </c:pt>
                <c:pt idx="41316">
                  <c:v>2.9172940000000001</c:v>
                </c:pt>
                <c:pt idx="41317">
                  <c:v>2.9483540000000001</c:v>
                </c:pt>
                <c:pt idx="41318">
                  <c:v>2.9454699999999998</c:v>
                </c:pt>
                <c:pt idx="41319">
                  <c:v>2.8788529999999999</c:v>
                </c:pt>
                <c:pt idx="41320">
                  <c:v>2.798654</c:v>
                </c:pt>
                <c:pt idx="41321">
                  <c:v>2.764589</c:v>
                </c:pt>
                <c:pt idx="41322">
                  <c:v>2.7693970000000001</c:v>
                </c:pt>
                <c:pt idx="41323">
                  <c:v>2.8231030000000001</c:v>
                </c:pt>
                <c:pt idx="41324">
                  <c:v>2.8960659999999998</c:v>
                </c:pt>
                <c:pt idx="41325">
                  <c:v>2.9460470000000001</c:v>
                </c:pt>
                <c:pt idx="41326">
                  <c:v>3.0129280000000001</c:v>
                </c:pt>
                <c:pt idx="41327">
                  <c:v>3.006316</c:v>
                </c:pt>
                <c:pt idx="41328">
                  <c:v>2.948931</c:v>
                </c:pt>
                <c:pt idx="41329">
                  <c:v>2.9354930000000001</c:v>
                </c:pt>
                <c:pt idx="41330">
                  <c:v>2.9487869999999998</c:v>
                </c:pt>
                <c:pt idx="41331">
                  <c:v>2.9828769999999998</c:v>
                </c:pt>
                <c:pt idx="41332">
                  <c:v>2.9987919999999999</c:v>
                </c:pt>
                <c:pt idx="41333">
                  <c:v>2.9457819999999999</c:v>
                </c:pt>
                <c:pt idx="41334">
                  <c:v>2.8650540000000002</c:v>
                </c:pt>
                <c:pt idx="41335">
                  <c:v>2.8133189999999999</c:v>
                </c:pt>
                <c:pt idx="41336">
                  <c:v>2.776224</c:v>
                </c:pt>
                <c:pt idx="41337">
                  <c:v>2.737447</c:v>
                </c:pt>
                <c:pt idx="41338">
                  <c:v>2.7239360000000001</c:v>
                </c:pt>
                <c:pt idx="41339">
                  <c:v>2.7582900000000001</c:v>
                </c:pt>
                <c:pt idx="41340">
                  <c:v>2.8134869999999998</c:v>
                </c:pt>
                <c:pt idx="41341">
                  <c:v>2.9037109999999999</c:v>
                </c:pt>
                <c:pt idx="41342">
                  <c:v>2.9480659999999999</c:v>
                </c:pt>
                <c:pt idx="41343">
                  <c:v>2.853755</c:v>
                </c:pt>
                <c:pt idx="41344">
                  <c:v>2.8401239999999999</c:v>
                </c:pt>
                <c:pt idx="41345">
                  <c:v>2.8990960000000001</c:v>
                </c:pt>
                <c:pt idx="41346">
                  <c:v>2.9227509999999999</c:v>
                </c:pt>
                <c:pt idx="41347">
                  <c:v>2.8846470000000002</c:v>
                </c:pt>
                <c:pt idx="41348">
                  <c:v>2.8454130000000002</c:v>
                </c:pt>
                <c:pt idx="41349">
                  <c:v>2.8239450000000001</c:v>
                </c:pt>
                <c:pt idx="41350">
                  <c:v>2.8422879999999999</c:v>
                </c:pt>
                <c:pt idx="41351">
                  <c:v>2.8634919999999999</c:v>
                </c:pt>
                <c:pt idx="41352">
                  <c:v>2.8884460000000001</c:v>
                </c:pt>
                <c:pt idx="41353">
                  <c:v>2.9184960000000002</c:v>
                </c:pt>
                <c:pt idx="41354">
                  <c:v>3.0220630000000002</c:v>
                </c:pt>
                <c:pt idx="41355">
                  <c:v>3.1602239999999999</c:v>
                </c:pt>
                <c:pt idx="41356">
                  <c:v>3.126735</c:v>
                </c:pt>
                <c:pt idx="41357">
                  <c:v>2.9932620000000001</c:v>
                </c:pt>
                <c:pt idx="41358">
                  <c:v>2.9444599999999999</c:v>
                </c:pt>
                <c:pt idx="41359">
                  <c:v>2.909481</c:v>
                </c:pt>
                <c:pt idx="41360">
                  <c:v>2.896547</c:v>
                </c:pt>
                <c:pt idx="41361">
                  <c:v>2.8357489999999999</c:v>
                </c:pt>
                <c:pt idx="41362">
                  <c:v>2.7334559999999999</c:v>
                </c:pt>
                <c:pt idx="41363">
                  <c:v>2.749539</c:v>
                </c:pt>
                <c:pt idx="41364">
                  <c:v>2.7951679999999999</c:v>
                </c:pt>
                <c:pt idx="41365">
                  <c:v>2.8214929999999998</c:v>
                </c:pt>
                <c:pt idx="41366">
                  <c:v>2.8505820000000002</c:v>
                </c:pt>
                <c:pt idx="41367">
                  <c:v>2.901475</c:v>
                </c:pt>
                <c:pt idx="41368">
                  <c:v>3.0204759999999999</c:v>
                </c:pt>
                <c:pt idx="41369">
                  <c:v>3.1445249999999998</c:v>
                </c:pt>
                <c:pt idx="41370">
                  <c:v>3.1708020000000001</c:v>
                </c:pt>
                <c:pt idx="41371">
                  <c:v>3.0584359999999999</c:v>
                </c:pt>
                <c:pt idx="41372">
                  <c:v>2.9004660000000002</c:v>
                </c:pt>
                <c:pt idx="41373">
                  <c:v>2.8153380000000001</c:v>
                </c:pt>
                <c:pt idx="41374">
                  <c:v>2.7600449999999999</c:v>
                </c:pt>
                <c:pt idx="41375">
                  <c:v>2.766079</c:v>
                </c:pt>
                <c:pt idx="41376">
                  <c:v>2.7591800000000002</c:v>
                </c:pt>
                <c:pt idx="41377">
                  <c:v>2.7264599999999999</c:v>
                </c:pt>
                <c:pt idx="41378">
                  <c:v>2.7370380000000001</c:v>
                </c:pt>
                <c:pt idx="41379">
                  <c:v>2.7562220000000002</c:v>
                </c:pt>
                <c:pt idx="41380">
                  <c:v>2.7726899999999999</c:v>
                </c:pt>
                <c:pt idx="41381">
                  <c:v>2.7893020000000002</c:v>
                </c:pt>
                <c:pt idx="41382">
                  <c:v>2.815795</c:v>
                </c:pt>
                <c:pt idx="41383">
                  <c:v>2.896379</c:v>
                </c:pt>
                <c:pt idx="41384">
                  <c:v>2.9969890000000001</c:v>
                </c:pt>
                <c:pt idx="41385">
                  <c:v>3.0425930000000001</c:v>
                </c:pt>
                <c:pt idx="41386">
                  <c:v>2.9947530000000002</c:v>
                </c:pt>
                <c:pt idx="41387">
                  <c:v>2.9265500000000002</c:v>
                </c:pt>
                <c:pt idx="41388">
                  <c:v>2.884719</c:v>
                </c:pt>
                <c:pt idx="41389">
                  <c:v>2.881955</c:v>
                </c:pt>
                <c:pt idx="41390">
                  <c:v>2.922631</c:v>
                </c:pt>
                <c:pt idx="41391">
                  <c:v>2.8968120000000002</c:v>
                </c:pt>
                <c:pt idx="41392">
                  <c:v>2.8778440000000001</c:v>
                </c:pt>
                <c:pt idx="41393">
                  <c:v>2.906644</c:v>
                </c:pt>
                <c:pt idx="41394">
                  <c:v>2.9006820000000002</c:v>
                </c:pt>
                <c:pt idx="41395">
                  <c:v>2.8794300000000002</c:v>
                </c:pt>
                <c:pt idx="41396">
                  <c:v>2.8576250000000001</c:v>
                </c:pt>
                <c:pt idx="41397">
                  <c:v>2.9108749999999999</c:v>
                </c:pt>
                <c:pt idx="41398">
                  <c:v>2.9567929999999998</c:v>
                </c:pt>
                <c:pt idx="41399">
                  <c:v>2.8525290000000001</c:v>
                </c:pt>
                <c:pt idx="41400">
                  <c:v>2.7975240000000001</c:v>
                </c:pt>
                <c:pt idx="41401">
                  <c:v>2.7861769999999999</c:v>
                </c:pt>
                <c:pt idx="41402">
                  <c:v>2.822695</c:v>
                </c:pt>
                <c:pt idx="41403">
                  <c:v>2.8912339999999999</c:v>
                </c:pt>
                <c:pt idx="41404">
                  <c:v>2.973068</c:v>
                </c:pt>
                <c:pt idx="41405">
                  <c:v>3.0058829999999999</c:v>
                </c:pt>
                <c:pt idx="41406">
                  <c:v>2.9790779999999999</c:v>
                </c:pt>
                <c:pt idx="41407">
                  <c:v>3.0231690000000002</c:v>
                </c:pt>
                <c:pt idx="41408">
                  <c:v>3.0111479999999999</c:v>
                </c:pt>
                <c:pt idx="41409">
                  <c:v>2.9639329999999999</c:v>
                </c:pt>
                <c:pt idx="41410">
                  <c:v>2.985401</c:v>
                </c:pt>
                <c:pt idx="41411">
                  <c:v>3.0313180000000002</c:v>
                </c:pt>
                <c:pt idx="41412">
                  <c:v>2.9894639999999999</c:v>
                </c:pt>
                <c:pt idx="41413">
                  <c:v>2.9171499999999999</c:v>
                </c:pt>
                <c:pt idx="41414">
                  <c:v>2.8331279999999999</c:v>
                </c:pt>
                <c:pt idx="41415">
                  <c:v>2.7530489999999999</c:v>
                </c:pt>
                <c:pt idx="41416">
                  <c:v>2.7374230000000002</c:v>
                </c:pt>
                <c:pt idx="41417">
                  <c:v>2.7457889999999998</c:v>
                </c:pt>
                <c:pt idx="41418">
                  <c:v>2.752929</c:v>
                </c:pt>
                <c:pt idx="41419">
                  <c:v>2.8013710000000001</c:v>
                </c:pt>
                <c:pt idx="41420">
                  <c:v>2.858082</c:v>
                </c:pt>
                <c:pt idx="41421">
                  <c:v>2.931622</c:v>
                </c:pt>
                <c:pt idx="41422">
                  <c:v>2.9344830000000002</c:v>
                </c:pt>
                <c:pt idx="41423">
                  <c:v>2.928185</c:v>
                </c:pt>
                <c:pt idx="41424">
                  <c:v>2.9336180000000001</c:v>
                </c:pt>
                <c:pt idx="41425">
                  <c:v>2.9112360000000002</c:v>
                </c:pt>
                <c:pt idx="41426">
                  <c:v>2.9561440000000001</c:v>
                </c:pt>
                <c:pt idx="41427">
                  <c:v>2.9894639999999999</c:v>
                </c:pt>
                <c:pt idx="41428">
                  <c:v>2.9466480000000002</c:v>
                </c:pt>
                <c:pt idx="41429">
                  <c:v>2.8780600000000001</c:v>
                </c:pt>
                <c:pt idx="41430">
                  <c:v>2.8460380000000001</c:v>
                </c:pt>
                <c:pt idx="41431">
                  <c:v>2.8175020000000002</c:v>
                </c:pt>
                <c:pt idx="41432">
                  <c:v>2.775671</c:v>
                </c:pt>
                <c:pt idx="41433">
                  <c:v>2.7660309999999999</c:v>
                </c:pt>
                <c:pt idx="41434">
                  <c:v>2.8118280000000002</c:v>
                </c:pt>
                <c:pt idx="41435">
                  <c:v>2.874911</c:v>
                </c:pt>
                <c:pt idx="41436">
                  <c:v>2.926358</c:v>
                </c:pt>
                <c:pt idx="41437">
                  <c:v>2.9539559999999998</c:v>
                </c:pt>
                <c:pt idx="41438">
                  <c:v>2.9614569999999998</c:v>
                </c:pt>
                <c:pt idx="41439">
                  <c:v>3.0066290000000002</c:v>
                </c:pt>
                <c:pt idx="41440">
                  <c:v>3.0409109999999999</c:v>
                </c:pt>
                <c:pt idx="41441">
                  <c:v>3.0023979999999999</c:v>
                </c:pt>
                <c:pt idx="41442">
                  <c:v>2.9721310000000001</c:v>
                </c:pt>
                <c:pt idx="41443">
                  <c:v>2.9049130000000001</c:v>
                </c:pt>
                <c:pt idx="41444">
                  <c:v>2.856039</c:v>
                </c:pt>
                <c:pt idx="41445">
                  <c:v>2.8490669999999998</c:v>
                </c:pt>
                <c:pt idx="41446">
                  <c:v>2.8954650000000002</c:v>
                </c:pt>
                <c:pt idx="41447">
                  <c:v>2.9378009999999999</c:v>
                </c:pt>
                <c:pt idx="41448">
                  <c:v>2.9935990000000001</c:v>
                </c:pt>
                <c:pt idx="41449">
                  <c:v>3.0307659999999998</c:v>
                </c:pt>
                <c:pt idx="41450">
                  <c:v>2.9924210000000002</c:v>
                </c:pt>
                <c:pt idx="41451">
                  <c:v>2.9388339999999999</c:v>
                </c:pt>
                <c:pt idx="41452">
                  <c:v>2.8582510000000001</c:v>
                </c:pt>
                <c:pt idx="41453">
                  <c:v>2.7678820000000002</c:v>
                </c:pt>
                <c:pt idx="41454">
                  <c:v>2.7040549999999999</c:v>
                </c:pt>
                <c:pt idx="41455">
                  <c:v>2.6803750000000002</c:v>
                </c:pt>
                <c:pt idx="41456">
                  <c:v>2.7082619999999999</c:v>
                </c:pt>
                <c:pt idx="41457">
                  <c:v>2.7606220000000001</c:v>
                </c:pt>
                <c:pt idx="41458">
                  <c:v>2.7912020000000002</c:v>
                </c:pt>
                <c:pt idx="41459">
                  <c:v>2.7511739999999998</c:v>
                </c:pt>
                <c:pt idx="41460">
                  <c:v>2.7432650000000001</c:v>
                </c:pt>
                <c:pt idx="41461">
                  <c:v>2.7856000000000001</c:v>
                </c:pt>
                <c:pt idx="41462">
                  <c:v>2.830965</c:v>
                </c:pt>
                <c:pt idx="41463">
                  <c:v>2.892725</c:v>
                </c:pt>
                <c:pt idx="41464">
                  <c:v>2.973741</c:v>
                </c:pt>
                <c:pt idx="41465">
                  <c:v>3.0155720000000001</c:v>
                </c:pt>
                <c:pt idx="41466">
                  <c:v>2.9716260000000001</c:v>
                </c:pt>
                <c:pt idx="41467">
                  <c:v>2.9647019999999999</c:v>
                </c:pt>
                <c:pt idx="41468">
                  <c:v>2.9509029999999998</c:v>
                </c:pt>
                <c:pt idx="41469">
                  <c:v>2.8752230000000001</c:v>
                </c:pt>
                <c:pt idx="41470">
                  <c:v>2.7806959999999998</c:v>
                </c:pt>
                <c:pt idx="41471">
                  <c:v>2.7461250000000001</c:v>
                </c:pt>
                <c:pt idx="41472">
                  <c:v>2.7801909999999999</c:v>
                </c:pt>
                <c:pt idx="41473">
                  <c:v>2.8365179999999999</c:v>
                </c:pt>
                <c:pt idx="41474">
                  <c:v>2.8848630000000002</c:v>
                </c:pt>
                <c:pt idx="41475">
                  <c:v>2.831277</c:v>
                </c:pt>
                <c:pt idx="41476">
                  <c:v>2.782451</c:v>
                </c:pt>
                <c:pt idx="41477">
                  <c:v>2.7949760000000001</c:v>
                </c:pt>
                <c:pt idx="41478">
                  <c:v>2.8315899999999998</c:v>
                </c:pt>
                <c:pt idx="41479">
                  <c:v>2.8669530000000001</c:v>
                </c:pt>
                <c:pt idx="41480">
                  <c:v>2.8806319999999999</c:v>
                </c:pt>
                <c:pt idx="41481">
                  <c:v>2.9680680000000002</c:v>
                </c:pt>
                <c:pt idx="41482">
                  <c:v>3.072308</c:v>
                </c:pt>
                <c:pt idx="41483">
                  <c:v>3.096997</c:v>
                </c:pt>
                <c:pt idx="41484">
                  <c:v>3.0000179999999999</c:v>
                </c:pt>
                <c:pt idx="41485">
                  <c:v>2.900874</c:v>
                </c:pt>
                <c:pt idx="41486">
                  <c:v>2.897869</c:v>
                </c:pt>
                <c:pt idx="41487">
                  <c:v>2.937897</c:v>
                </c:pt>
                <c:pt idx="41488">
                  <c:v>3.0115810000000001</c:v>
                </c:pt>
                <c:pt idx="41489">
                  <c:v>3.027568</c:v>
                </c:pt>
                <c:pt idx="41490">
                  <c:v>2.9839579999999999</c:v>
                </c:pt>
                <c:pt idx="41491">
                  <c:v>2.9813139999999998</c:v>
                </c:pt>
                <c:pt idx="41492">
                  <c:v>3.0248520000000001</c:v>
                </c:pt>
                <c:pt idx="41493">
                  <c:v>3.001436</c:v>
                </c:pt>
                <c:pt idx="41494">
                  <c:v>2.9144570000000001</c:v>
                </c:pt>
                <c:pt idx="41495">
                  <c:v>2.8530820000000001</c:v>
                </c:pt>
                <c:pt idx="41496">
                  <c:v>2.8375520000000001</c:v>
                </c:pt>
                <c:pt idx="41497">
                  <c:v>2.8545479999999999</c:v>
                </c:pt>
                <c:pt idx="41498">
                  <c:v>2.8575780000000002</c:v>
                </c:pt>
                <c:pt idx="41499">
                  <c:v>2.8448359999999999</c:v>
                </c:pt>
                <c:pt idx="41500">
                  <c:v>2.851207</c:v>
                </c:pt>
                <c:pt idx="41501">
                  <c:v>2.844884</c:v>
                </c:pt>
                <c:pt idx="41502">
                  <c:v>2.841831</c:v>
                </c:pt>
                <c:pt idx="41503">
                  <c:v>2.8393549999999999</c:v>
                </c:pt>
                <c:pt idx="41504">
                  <c:v>2.8362769999999999</c:v>
                </c:pt>
                <c:pt idx="41505">
                  <c:v>2.8440189999999999</c:v>
                </c:pt>
                <c:pt idx="41506">
                  <c:v>2.8327200000000001</c:v>
                </c:pt>
                <c:pt idx="41507">
                  <c:v>2.846543</c:v>
                </c:pt>
                <c:pt idx="41508">
                  <c:v>2.869742</c:v>
                </c:pt>
                <c:pt idx="41509">
                  <c:v>2.8857529999999998</c:v>
                </c:pt>
                <c:pt idx="41510">
                  <c:v>2.880512</c:v>
                </c:pt>
                <c:pt idx="41511">
                  <c:v>2.9133270000000002</c:v>
                </c:pt>
                <c:pt idx="41512">
                  <c:v>3.0113409999999998</c:v>
                </c:pt>
                <c:pt idx="41513">
                  <c:v>3.0431949999999999</c:v>
                </c:pt>
                <c:pt idx="41514">
                  <c:v>3.0231210000000002</c:v>
                </c:pt>
                <c:pt idx="41515">
                  <c:v>2.9631639999999999</c:v>
                </c:pt>
                <c:pt idx="41516">
                  <c:v>2.851159</c:v>
                </c:pt>
                <c:pt idx="41517">
                  <c:v>2.7944230000000001</c:v>
                </c:pt>
                <c:pt idx="41518">
                  <c:v>2.7845900000000001</c:v>
                </c:pt>
                <c:pt idx="41519">
                  <c:v>2.824738</c:v>
                </c:pt>
                <c:pt idx="41520">
                  <c:v>2.8653189999999999</c:v>
                </c:pt>
                <c:pt idx="41521">
                  <c:v>2.9155150000000001</c:v>
                </c:pt>
                <c:pt idx="41522">
                  <c:v>2.9903770000000001</c:v>
                </c:pt>
                <c:pt idx="41523">
                  <c:v>3.0609359999999999</c:v>
                </c:pt>
                <c:pt idx="41524">
                  <c:v>3.0763950000000002</c:v>
                </c:pt>
                <c:pt idx="41525">
                  <c:v>3.0496850000000002</c:v>
                </c:pt>
                <c:pt idx="41526">
                  <c:v>2.9478260000000001</c:v>
                </c:pt>
                <c:pt idx="41527">
                  <c:v>2.8563269999999998</c:v>
                </c:pt>
                <c:pt idx="41528">
                  <c:v>2.7889179999999998</c:v>
                </c:pt>
                <c:pt idx="41529">
                  <c:v>2.7168679999999998</c:v>
                </c:pt>
                <c:pt idx="41530">
                  <c:v>2.6940059999999999</c:v>
                </c:pt>
                <c:pt idx="41531">
                  <c:v>2.7513179999999999</c:v>
                </c:pt>
                <c:pt idx="41532">
                  <c:v>2.8258679999999998</c:v>
                </c:pt>
                <c:pt idx="41533">
                  <c:v>2.909697</c:v>
                </c:pt>
                <c:pt idx="41534">
                  <c:v>2.9358529999999998</c:v>
                </c:pt>
                <c:pt idx="41535">
                  <c:v>2.899985</c:v>
                </c:pt>
                <c:pt idx="41536">
                  <c:v>2.8499569999999999</c:v>
                </c:pt>
                <c:pt idx="41537">
                  <c:v>2.8163239999999998</c:v>
                </c:pt>
                <c:pt idx="41538">
                  <c:v>2.8024770000000001</c:v>
                </c:pt>
                <c:pt idx="41539">
                  <c:v>2.6853750000000001</c:v>
                </c:pt>
                <c:pt idx="41540">
                  <c:v>2.7657180000000001</c:v>
                </c:pt>
                <c:pt idx="41541">
                  <c:v>2.9388830000000001</c:v>
                </c:pt>
                <c:pt idx="41542">
                  <c:v>2.9096730000000002</c:v>
                </c:pt>
                <c:pt idx="41543">
                  <c:v>2.767522</c:v>
                </c:pt>
                <c:pt idx="41544">
                  <c:v>2.7140309999999999</c:v>
                </c:pt>
                <c:pt idx="41545">
                  <c:v>2.7691319999999999</c:v>
                </c:pt>
                <c:pt idx="41546">
                  <c:v>2.8622890000000001</c:v>
                </c:pt>
                <c:pt idx="41547">
                  <c:v>2.926358</c:v>
                </c:pt>
                <c:pt idx="41548">
                  <c:v>2.9807610000000002</c:v>
                </c:pt>
                <c:pt idx="41549">
                  <c:v>3.0283859999999998</c:v>
                </c:pt>
                <c:pt idx="41550">
                  <c:v>3.0560559999999999</c:v>
                </c:pt>
                <c:pt idx="41551">
                  <c:v>3.035021</c:v>
                </c:pt>
                <c:pt idx="41552">
                  <c:v>2.982853</c:v>
                </c:pt>
                <c:pt idx="41553">
                  <c:v>2.9269590000000001</c:v>
                </c:pt>
                <c:pt idx="41554">
                  <c:v>2.9346510000000001</c:v>
                </c:pt>
                <c:pt idx="41555">
                  <c:v>2.9409740000000002</c:v>
                </c:pt>
                <c:pt idx="41556">
                  <c:v>2.8680349999999999</c:v>
                </c:pt>
                <c:pt idx="41557">
                  <c:v>2.8554620000000002</c:v>
                </c:pt>
                <c:pt idx="41558">
                  <c:v>2.8813049999999998</c:v>
                </c:pt>
                <c:pt idx="41559">
                  <c:v>2.9257080000000002</c:v>
                </c:pt>
                <c:pt idx="41560">
                  <c:v>2.964798</c:v>
                </c:pt>
                <c:pt idx="41561">
                  <c:v>2.991339</c:v>
                </c:pt>
                <c:pt idx="41562">
                  <c:v>3.0042249999999999</c:v>
                </c:pt>
                <c:pt idx="41563">
                  <c:v>3.0400209999999999</c:v>
                </c:pt>
                <c:pt idx="41564">
                  <c:v>3.0120619999999998</c:v>
                </c:pt>
                <c:pt idx="41565">
                  <c:v>2.8788770000000001</c:v>
                </c:pt>
                <c:pt idx="41566">
                  <c:v>2.8380570000000001</c:v>
                </c:pt>
                <c:pt idx="41567">
                  <c:v>2.8598849999999998</c:v>
                </c:pt>
                <c:pt idx="41568">
                  <c:v>2.871016</c:v>
                </c:pt>
                <c:pt idx="41569">
                  <c:v>2.888061</c:v>
                </c:pt>
                <c:pt idx="41570">
                  <c:v>2.8888780000000001</c:v>
                </c:pt>
                <c:pt idx="41571">
                  <c:v>2.8705349999999998</c:v>
                </c:pt>
                <c:pt idx="41572">
                  <c:v>2.849885</c:v>
                </c:pt>
                <c:pt idx="41573">
                  <c:v>2.8652220000000002</c:v>
                </c:pt>
                <c:pt idx="41574">
                  <c:v>2.866905</c:v>
                </c:pt>
                <c:pt idx="41575">
                  <c:v>2.8685640000000001</c:v>
                </c:pt>
                <c:pt idx="41576">
                  <c:v>2.9034230000000001</c:v>
                </c:pt>
                <c:pt idx="41577">
                  <c:v>2.9277039999999999</c:v>
                </c:pt>
                <c:pt idx="41578">
                  <c:v>2.9553500000000001</c:v>
                </c:pt>
                <c:pt idx="41579">
                  <c:v>3.014586</c:v>
                </c:pt>
                <c:pt idx="41580">
                  <c:v>3.0531470000000001</c:v>
                </c:pt>
                <c:pt idx="41581">
                  <c:v>3.0204040000000001</c:v>
                </c:pt>
                <c:pt idx="41582">
                  <c:v>2.946984</c:v>
                </c:pt>
                <c:pt idx="41583">
                  <c:v>2.845942</c:v>
                </c:pt>
                <c:pt idx="41584">
                  <c:v>2.7406679999999999</c:v>
                </c:pt>
                <c:pt idx="41585">
                  <c:v>2.673162</c:v>
                </c:pt>
                <c:pt idx="41586">
                  <c:v>2.685832</c:v>
                </c:pt>
                <c:pt idx="41587">
                  <c:v>2.7089829999999999</c:v>
                </c:pt>
                <c:pt idx="41588">
                  <c:v>2.763795</c:v>
                </c:pt>
                <c:pt idx="41589">
                  <c:v>2.8344019999999999</c:v>
                </c:pt>
                <c:pt idx="41590">
                  <c:v>2.9496289999999998</c:v>
                </c:pt>
                <c:pt idx="41591">
                  <c:v>2.9990320000000001</c:v>
                </c:pt>
                <c:pt idx="41592">
                  <c:v>2.983886</c:v>
                </c:pt>
                <c:pt idx="41593">
                  <c:v>2.9315980000000001</c:v>
                </c:pt>
                <c:pt idx="41594">
                  <c:v>2.9127749999999999</c:v>
                </c:pt>
                <c:pt idx="41595">
                  <c:v>2.9310689999999999</c:v>
                </c:pt>
                <c:pt idx="41596">
                  <c:v>2.929675</c:v>
                </c:pt>
                <c:pt idx="41597">
                  <c:v>2.9322469999999998</c:v>
                </c:pt>
                <c:pt idx="41598">
                  <c:v>2.9361419999999998</c:v>
                </c:pt>
                <c:pt idx="41599">
                  <c:v>2.9210210000000001</c:v>
                </c:pt>
                <c:pt idx="41600">
                  <c:v>2.9037109999999999</c:v>
                </c:pt>
                <c:pt idx="41601">
                  <c:v>2.9186640000000001</c:v>
                </c:pt>
                <c:pt idx="41602">
                  <c:v>2.8824830000000001</c:v>
                </c:pt>
                <c:pt idx="41603">
                  <c:v>2.8189920000000002</c:v>
                </c:pt>
                <c:pt idx="41604">
                  <c:v>2.7780749999999999</c:v>
                </c:pt>
                <c:pt idx="41605">
                  <c:v>2.7993030000000001</c:v>
                </c:pt>
                <c:pt idx="41606">
                  <c:v>2.843442</c:v>
                </c:pt>
                <c:pt idx="41607">
                  <c:v>2.8777949999999999</c:v>
                </c:pt>
                <c:pt idx="41608">
                  <c:v>2.8743820000000002</c:v>
                </c:pt>
                <c:pt idx="41609">
                  <c:v>2.854981</c:v>
                </c:pt>
                <c:pt idx="41610">
                  <c:v>2.8254109999999999</c:v>
                </c:pt>
                <c:pt idx="41611">
                  <c:v>2.8007460000000002</c:v>
                </c:pt>
                <c:pt idx="41612">
                  <c:v>2.8834689999999998</c:v>
                </c:pt>
                <c:pt idx="41613">
                  <c:v>2.9508070000000002</c:v>
                </c:pt>
                <c:pt idx="41614">
                  <c:v>2.96088</c:v>
                </c:pt>
                <c:pt idx="41615">
                  <c:v>2.979968</c:v>
                </c:pt>
                <c:pt idx="41616">
                  <c:v>2.9730439999999998</c:v>
                </c:pt>
                <c:pt idx="41617">
                  <c:v>2.963212</c:v>
                </c:pt>
                <c:pt idx="41618">
                  <c:v>2.8573849999999998</c:v>
                </c:pt>
                <c:pt idx="41619">
                  <c:v>2.7736999999999998</c:v>
                </c:pt>
                <c:pt idx="41620">
                  <c:v>2.8207230000000001</c:v>
                </c:pt>
                <c:pt idx="41621">
                  <c:v>2.8881329999999998</c:v>
                </c:pt>
                <c:pt idx="41622">
                  <c:v>2.9141689999999998</c:v>
                </c:pt>
                <c:pt idx="41623">
                  <c:v>2.9093610000000001</c:v>
                </c:pt>
                <c:pt idx="41624">
                  <c:v>2.8699819999999998</c:v>
                </c:pt>
                <c:pt idx="41625">
                  <c:v>2.8441390000000002</c:v>
                </c:pt>
                <c:pt idx="41626">
                  <c:v>2.9275829999999998</c:v>
                </c:pt>
                <c:pt idx="41627">
                  <c:v>2.9713129999999999</c:v>
                </c:pt>
                <c:pt idx="41628">
                  <c:v>2.9713850000000002</c:v>
                </c:pt>
                <c:pt idx="41629">
                  <c:v>2.8875799999999998</c:v>
                </c:pt>
                <c:pt idx="41630">
                  <c:v>2.7898070000000001</c:v>
                </c:pt>
                <c:pt idx="41631">
                  <c:v>2.7865859999999998</c:v>
                </c:pt>
                <c:pt idx="41632">
                  <c:v>2.8598370000000002</c:v>
                </c:pt>
                <c:pt idx="41633">
                  <c:v>2.8945759999999998</c:v>
                </c:pt>
                <c:pt idx="41634">
                  <c:v>2.915635</c:v>
                </c:pt>
                <c:pt idx="41635">
                  <c:v>2.9459749999999998</c:v>
                </c:pt>
                <c:pt idx="41636">
                  <c:v>2.9734289999999999</c:v>
                </c:pt>
                <c:pt idx="41637">
                  <c:v>3.0173510000000001</c:v>
                </c:pt>
                <c:pt idx="41638">
                  <c:v>2.9775879999999999</c:v>
                </c:pt>
                <c:pt idx="41639">
                  <c:v>2.8852479999999998</c:v>
                </c:pt>
                <c:pt idx="41640">
                  <c:v>2.8198820000000002</c:v>
                </c:pt>
                <c:pt idx="41641">
                  <c:v>2.77495</c:v>
                </c:pt>
                <c:pt idx="41642">
                  <c:v>2.7472789999999998</c:v>
                </c:pt>
                <c:pt idx="41643">
                  <c:v>2.7120600000000001</c:v>
                </c:pt>
                <c:pt idx="41644">
                  <c:v>2.755525</c:v>
                </c:pt>
                <c:pt idx="41645">
                  <c:v>2.8515190000000001</c:v>
                </c:pt>
                <c:pt idx="41646">
                  <c:v>2.9398439999999999</c:v>
                </c:pt>
                <c:pt idx="41647">
                  <c:v>3.0054029999999998</c:v>
                </c:pt>
                <c:pt idx="41648">
                  <c:v>3.0280010000000002</c:v>
                </c:pt>
                <c:pt idx="41649">
                  <c:v>3.030573</c:v>
                </c:pt>
                <c:pt idx="41650">
                  <c:v>3.0168699999999999</c:v>
                </c:pt>
                <c:pt idx="41651">
                  <c:v>2.9606150000000002</c:v>
                </c:pt>
                <c:pt idx="41652">
                  <c:v>2.9080870000000001</c:v>
                </c:pt>
                <c:pt idx="41653">
                  <c:v>2.9075579999999999</c:v>
                </c:pt>
                <c:pt idx="41654">
                  <c:v>2.9469120000000002</c:v>
                </c:pt>
                <c:pt idx="41655">
                  <c:v>2.9125100000000002</c:v>
                </c:pt>
                <c:pt idx="41656">
                  <c:v>2.8663759999999998</c:v>
                </c:pt>
                <c:pt idx="41657">
                  <c:v>2.8311809999999999</c:v>
                </c:pt>
                <c:pt idx="41658">
                  <c:v>2.8489230000000001</c:v>
                </c:pt>
                <c:pt idx="41659">
                  <c:v>2.8793579999999999</c:v>
                </c:pt>
                <c:pt idx="41660">
                  <c:v>2.8900320000000002</c:v>
                </c:pt>
                <c:pt idx="41661">
                  <c:v>2.9033509999999998</c:v>
                </c:pt>
                <c:pt idx="41662">
                  <c:v>2.8863539999999999</c:v>
                </c:pt>
                <c:pt idx="41663">
                  <c:v>2.8512550000000001</c:v>
                </c:pt>
                <c:pt idx="41664">
                  <c:v>2.859356</c:v>
                </c:pt>
                <c:pt idx="41665">
                  <c:v>2.878949</c:v>
                </c:pt>
                <c:pt idx="41666">
                  <c:v>2.8850319999999998</c:v>
                </c:pt>
                <c:pt idx="41667">
                  <c:v>2.8880849999999998</c:v>
                </c:pt>
                <c:pt idx="41668">
                  <c:v>2.8847909999999999</c:v>
                </c:pt>
                <c:pt idx="41669">
                  <c:v>2.8745020000000001</c:v>
                </c:pt>
                <c:pt idx="41670">
                  <c:v>2.8867630000000002</c:v>
                </c:pt>
                <c:pt idx="41671">
                  <c:v>2.9266939999999999</c:v>
                </c:pt>
                <c:pt idx="41672">
                  <c:v>2.9638849999999999</c:v>
                </c:pt>
                <c:pt idx="41673">
                  <c:v>2.9677310000000001</c:v>
                </c:pt>
                <c:pt idx="41674">
                  <c:v>2.9669620000000001</c:v>
                </c:pt>
                <c:pt idx="41675">
                  <c:v>2.949821</c:v>
                </c:pt>
                <c:pt idx="41676">
                  <c:v>2.8970039999999999</c:v>
                </c:pt>
                <c:pt idx="41677">
                  <c:v>2.8556059999999999</c:v>
                </c:pt>
                <c:pt idx="41678">
                  <c:v>2.8533949999999999</c:v>
                </c:pt>
                <c:pt idx="41679">
                  <c:v>2.8605100000000001</c:v>
                </c:pt>
                <c:pt idx="41680">
                  <c:v>2.832335</c:v>
                </c:pt>
                <c:pt idx="41681">
                  <c:v>2.8272620000000002</c:v>
                </c:pt>
                <c:pt idx="41682">
                  <c:v>2.8319260000000002</c:v>
                </c:pt>
                <c:pt idx="41683">
                  <c:v>2.845173</c:v>
                </c:pt>
                <c:pt idx="41684">
                  <c:v>2.8501249999999998</c:v>
                </c:pt>
                <c:pt idx="41685">
                  <c:v>2.8022119999999999</c:v>
                </c:pt>
                <c:pt idx="41686">
                  <c:v>2.7731710000000001</c:v>
                </c:pt>
                <c:pt idx="41687">
                  <c:v>2.78322</c:v>
                </c:pt>
                <c:pt idx="41688">
                  <c:v>2.7733150000000002</c:v>
                </c:pt>
                <c:pt idx="41689">
                  <c:v>2.7442980000000001</c:v>
                </c:pt>
                <c:pt idx="41690">
                  <c:v>2.67422</c:v>
                </c:pt>
                <c:pt idx="41691">
                  <c:v>2.7072280000000002</c:v>
                </c:pt>
                <c:pt idx="41692">
                  <c:v>2.7910810000000001</c:v>
                </c:pt>
                <c:pt idx="41693">
                  <c:v>2.8355079999999999</c:v>
                </c:pt>
                <c:pt idx="41694">
                  <c:v>2.9093849999999999</c:v>
                </c:pt>
                <c:pt idx="41695">
                  <c:v>2.962707</c:v>
                </c:pt>
                <c:pt idx="41696">
                  <c:v>2.9417430000000002</c:v>
                </c:pt>
                <c:pt idx="41697">
                  <c:v>2.9511189999999998</c:v>
                </c:pt>
                <c:pt idx="41698">
                  <c:v>2.9770349999999999</c:v>
                </c:pt>
                <c:pt idx="41699">
                  <c:v>2.9693179999999999</c:v>
                </c:pt>
                <c:pt idx="41700">
                  <c:v>2.972756</c:v>
                </c:pt>
                <c:pt idx="41701">
                  <c:v>3.031174</c:v>
                </c:pt>
                <c:pt idx="41702">
                  <c:v>3.0067970000000002</c:v>
                </c:pt>
                <c:pt idx="41703">
                  <c:v>2.8892869999999999</c:v>
                </c:pt>
                <c:pt idx="41704">
                  <c:v>2.7249219999999998</c:v>
                </c:pt>
                <c:pt idx="41705">
                  <c:v>2.6438329999999999</c:v>
                </c:pt>
                <c:pt idx="41706">
                  <c:v>2.6254900000000001</c:v>
                </c:pt>
                <c:pt idx="41707">
                  <c:v>2.5880589999999999</c:v>
                </c:pt>
                <c:pt idx="41708">
                  <c:v>2.617292</c:v>
                </c:pt>
                <c:pt idx="41709">
                  <c:v>2.7199450000000001</c:v>
                </c:pt>
                <c:pt idx="41710">
                  <c:v>2.863804</c:v>
                </c:pt>
                <c:pt idx="41711">
                  <c:v>3.0373290000000002</c:v>
                </c:pt>
                <c:pt idx="41712">
                  <c:v>3.1726049999999999</c:v>
                </c:pt>
                <c:pt idx="41713">
                  <c:v>3.1082480000000001</c:v>
                </c:pt>
                <c:pt idx="41714">
                  <c:v>3.045382</c:v>
                </c:pt>
                <c:pt idx="41715">
                  <c:v>3.0499499999999999</c:v>
                </c:pt>
                <c:pt idx="41716">
                  <c:v>3.0033829999999999</c:v>
                </c:pt>
                <c:pt idx="41717">
                  <c:v>2.945662</c:v>
                </c:pt>
                <c:pt idx="41718">
                  <c:v>2.9654470000000002</c:v>
                </c:pt>
                <c:pt idx="41719">
                  <c:v>3.0082149999999999</c:v>
                </c:pt>
                <c:pt idx="41720">
                  <c:v>2.9883099999999998</c:v>
                </c:pt>
                <c:pt idx="41721">
                  <c:v>2.9594849999999999</c:v>
                </c:pt>
                <c:pt idx="41722">
                  <c:v>2.9333770000000001</c:v>
                </c:pt>
                <c:pt idx="41723">
                  <c:v>2.8898160000000002</c:v>
                </c:pt>
                <c:pt idx="41724">
                  <c:v>2.853707</c:v>
                </c:pt>
                <c:pt idx="41725">
                  <c:v>2.8624339999999999</c:v>
                </c:pt>
                <c:pt idx="41726">
                  <c:v>2.8547410000000002</c:v>
                </c:pt>
                <c:pt idx="41727">
                  <c:v>2.8439709999999998</c:v>
                </c:pt>
                <c:pt idx="41728">
                  <c:v>2.8385850000000001</c:v>
                </c:pt>
                <c:pt idx="41729">
                  <c:v>2.8720979999999998</c:v>
                </c:pt>
                <c:pt idx="41730">
                  <c:v>2.8792140000000002</c:v>
                </c:pt>
                <c:pt idx="41731">
                  <c:v>2.9028939999999999</c:v>
                </c:pt>
                <c:pt idx="41732">
                  <c:v>2.917198</c:v>
                </c:pt>
                <c:pt idx="41733">
                  <c:v>2.9238810000000002</c:v>
                </c:pt>
                <c:pt idx="41734">
                  <c:v>2.9141210000000002</c:v>
                </c:pt>
                <c:pt idx="41735">
                  <c:v>2.8985189999999998</c:v>
                </c:pt>
                <c:pt idx="41736">
                  <c:v>2.876185</c:v>
                </c:pt>
                <c:pt idx="41737">
                  <c:v>2.8690690000000001</c:v>
                </c:pt>
                <c:pt idx="41738">
                  <c:v>2.8902239999999999</c:v>
                </c:pt>
                <c:pt idx="41739">
                  <c:v>2.9124379999999999</c:v>
                </c:pt>
                <c:pt idx="41740">
                  <c:v>2.9257080000000002</c:v>
                </c:pt>
                <c:pt idx="41741">
                  <c:v>2.8941189999999999</c:v>
                </c:pt>
                <c:pt idx="41742">
                  <c:v>2.8510629999999999</c:v>
                </c:pt>
                <c:pt idx="41743">
                  <c:v>2.86164</c:v>
                </c:pt>
                <c:pt idx="41744">
                  <c:v>2.892004</c:v>
                </c:pt>
                <c:pt idx="41745">
                  <c:v>2.8695979999999999</c:v>
                </c:pt>
                <c:pt idx="41746">
                  <c:v>2.8625539999999998</c:v>
                </c:pt>
                <c:pt idx="41747">
                  <c:v>2.8528180000000001</c:v>
                </c:pt>
                <c:pt idx="41748">
                  <c:v>2.8197860000000001</c:v>
                </c:pt>
                <c:pt idx="41749">
                  <c:v>2.826349</c:v>
                </c:pt>
                <c:pt idx="41750">
                  <c:v>2.8523369999999999</c:v>
                </c:pt>
                <c:pt idx="41751">
                  <c:v>2.8786369999999999</c:v>
                </c:pt>
                <c:pt idx="41752">
                  <c:v>2.9272710000000002</c:v>
                </c:pt>
                <c:pt idx="41753">
                  <c:v>3.010764</c:v>
                </c:pt>
                <c:pt idx="41754">
                  <c:v>3.008168</c:v>
                </c:pt>
                <c:pt idx="41755">
                  <c:v>2.8708960000000001</c:v>
                </c:pt>
                <c:pt idx="41756">
                  <c:v>2.852433</c:v>
                </c:pt>
                <c:pt idx="41757">
                  <c:v>2.8723860000000001</c:v>
                </c:pt>
                <c:pt idx="41758">
                  <c:v>2.8885179999999999</c:v>
                </c:pt>
                <c:pt idx="41759">
                  <c:v>2.843658</c:v>
                </c:pt>
                <c:pt idx="41760">
                  <c:v>2.7461980000000001</c:v>
                </c:pt>
                <c:pt idx="41761">
                  <c:v>2.6993429999999998</c:v>
                </c:pt>
                <c:pt idx="41762">
                  <c:v>2.751366</c:v>
                </c:pt>
                <c:pt idx="41763">
                  <c:v>2.8554620000000002</c:v>
                </c:pt>
                <c:pt idx="41764">
                  <c:v>2.9486430000000001</c:v>
                </c:pt>
                <c:pt idx="41765">
                  <c:v>2.9845350000000002</c:v>
                </c:pt>
                <c:pt idx="41766">
                  <c:v>3.0503589999999998</c:v>
                </c:pt>
                <c:pt idx="41767">
                  <c:v>3.1152679999999999</c:v>
                </c:pt>
                <c:pt idx="41768">
                  <c:v>3.0850249999999999</c:v>
                </c:pt>
                <c:pt idx="41769">
                  <c:v>2.937729</c:v>
                </c:pt>
                <c:pt idx="41770">
                  <c:v>2.8238970000000001</c:v>
                </c:pt>
                <c:pt idx="41771">
                  <c:v>2.773387</c:v>
                </c:pt>
                <c:pt idx="41772">
                  <c:v>2.8017789999999998</c:v>
                </c:pt>
                <c:pt idx="41773">
                  <c:v>2.8633470000000001</c:v>
                </c:pt>
                <c:pt idx="41774">
                  <c:v>2.8145449999999999</c:v>
                </c:pt>
                <c:pt idx="41775">
                  <c:v>2.7896869999999998</c:v>
                </c:pt>
                <c:pt idx="41776">
                  <c:v>2.8496920000000001</c:v>
                </c:pt>
                <c:pt idx="41777">
                  <c:v>2.8968120000000002</c:v>
                </c:pt>
                <c:pt idx="41778">
                  <c:v>2.929675</c:v>
                </c:pt>
                <c:pt idx="41779">
                  <c:v>2.877459</c:v>
                </c:pt>
                <c:pt idx="41780">
                  <c:v>2.8659680000000001</c:v>
                </c:pt>
                <c:pt idx="41781">
                  <c:v>2.926742</c:v>
                </c:pt>
                <c:pt idx="41782">
                  <c:v>2.9978060000000002</c:v>
                </c:pt>
                <c:pt idx="41783">
                  <c:v>3.013144</c:v>
                </c:pt>
                <c:pt idx="41784">
                  <c:v>2.9492919999999998</c:v>
                </c:pt>
                <c:pt idx="41785">
                  <c:v>2.837888</c:v>
                </c:pt>
                <c:pt idx="41786">
                  <c:v>2.797428</c:v>
                </c:pt>
                <c:pt idx="41787">
                  <c:v>2.8581300000000001</c:v>
                </c:pt>
                <c:pt idx="41788">
                  <c:v>2.8790939999999998</c:v>
                </c:pt>
                <c:pt idx="41789">
                  <c:v>2.8703189999999998</c:v>
                </c:pt>
                <c:pt idx="41790">
                  <c:v>2.8768340000000001</c:v>
                </c:pt>
                <c:pt idx="41791">
                  <c:v>2.903807</c:v>
                </c:pt>
                <c:pt idx="41792">
                  <c:v>2.980953</c:v>
                </c:pt>
                <c:pt idx="41793">
                  <c:v>2.9799920000000002</c:v>
                </c:pt>
                <c:pt idx="41794">
                  <c:v>2.8755120000000001</c:v>
                </c:pt>
                <c:pt idx="41795">
                  <c:v>2.8104819999999999</c:v>
                </c:pt>
                <c:pt idx="41796">
                  <c:v>2.828392</c:v>
                </c:pt>
                <c:pt idx="41797">
                  <c:v>2.8605339999999999</c:v>
                </c:pt>
                <c:pt idx="41798">
                  <c:v>2.8904890000000001</c:v>
                </c:pt>
                <c:pt idx="41799">
                  <c:v>2.8962590000000001</c:v>
                </c:pt>
                <c:pt idx="41800">
                  <c:v>2.9334730000000002</c:v>
                </c:pt>
                <c:pt idx="41801">
                  <c:v>2.9461909999999998</c:v>
                </c:pt>
                <c:pt idx="41802">
                  <c:v>2.9140730000000001</c:v>
                </c:pt>
                <c:pt idx="41803">
                  <c:v>2.8481779999999999</c:v>
                </c:pt>
                <c:pt idx="41804">
                  <c:v>2.8577699999999999</c:v>
                </c:pt>
                <c:pt idx="41805">
                  <c:v>2.8743340000000002</c:v>
                </c:pt>
                <c:pt idx="41806">
                  <c:v>2.8657029999999999</c:v>
                </c:pt>
                <c:pt idx="41807">
                  <c:v>2.8941910000000002</c:v>
                </c:pt>
                <c:pt idx="41808">
                  <c:v>2.9219580000000001</c:v>
                </c:pt>
                <c:pt idx="41809">
                  <c:v>2.8870749999999998</c:v>
                </c:pt>
                <c:pt idx="41810">
                  <c:v>2.8644769999999999</c:v>
                </c:pt>
                <c:pt idx="41811">
                  <c:v>2.869021</c:v>
                </c:pt>
                <c:pt idx="41812">
                  <c:v>2.8922680000000001</c:v>
                </c:pt>
                <c:pt idx="41813">
                  <c:v>2.9181119999999998</c:v>
                </c:pt>
                <c:pt idx="41814">
                  <c:v>2.8951769999999999</c:v>
                </c:pt>
                <c:pt idx="41815">
                  <c:v>2.8762089999999998</c:v>
                </c:pt>
                <c:pt idx="41816">
                  <c:v>2.8907769999999999</c:v>
                </c:pt>
                <c:pt idx="41817">
                  <c:v>2.9018600000000001</c:v>
                </c:pt>
                <c:pt idx="41818">
                  <c:v>2.8849119999999999</c:v>
                </c:pt>
                <c:pt idx="41819">
                  <c:v>2.8608950000000002</c:v>
                </c:pt>
                <c:pt idx="41820">
                  <c:v>2.822406</c:v>
                </c:pt>
                <c:pt idx="41821">
                  <c:v>2.8129819999999999</c:v>
                </c:pt>
                <c:pt idx="41822">
                  <c:v>2.867651</c:v>
                </c:pt>
                <c:pt idx="41823">
                  <c:v>2.9441709999999999</c:v>
                </c:pt>
                <c:pt idx="41824">
                  <c:v>2.9899209999999998</c:v>
                </c:pt>
                <c:pt idx="41825">
                  <c:v>3.0044170000000001</c:v>
                </c:pt>
                <c:pt idx="41826">
                  <c:v>2.985233</c:v>
                </c:pt>
                <c:pt idx="41827">
                  <c:v>2.937128</c:v>
                </c:pt>
                <c:pt idx="41828">
                  <c:v>2.9152269999999998</c:v>
                </c:pt>
                <c:pt idx="41829">
                  <c:v>2.8916909999999998</c:v>
                </c:pt>
                <c:pt idx="41830">
                  <c:v>2.8860169999999998</c:v>
                </c:pt>
                <c:pt idx="41831">
                  <c:v>2.912366</c:v>
                </c:pt>
                <c:pt idx="41832">
                  <c:v>2.8592119999999999</c:v>
                </c:pt>
                <c:pt idx="41833">
                  <c:v>2.8680590000000001</c:v>
                </c:pt>
                <c:pt idx="41834">
                  <c:v>2.918256</c:v>
                </c:pt>
                <c:pt idx="41835">
                  <c:v>2.915082</c:v>
                </c:pt>
                <c:pt idx="41836">
                  <c:v>2.887772</c:v>
                </c:pt>
                <c:pt idx="41837">
                  <c:v>2.8168530000000001</c:v>
                </c:pt>
                <c:pt idx="41838">
                  <c:v>2.7958409999999998</c:v>
                </c:pt>
                <c:pt idx="41839">
                  <c:v>2.8215409999999999</c:v>
                </c:pt>
                <c:pt idx="41840">
                  <c:v>2.787668</c:v>
                </c:pt>
                <c:pt idx="41841">
                  <c:v>2.749323</c:v>
                </c:pt>
                <c:pt idx="41842">
                  <c:v>2.7172290000000001</c:v>
                </c:pt>
                <c:pt idx="41843">
                  <c:v>2.712974</c:v>
                </c:pt>
                <c:pt idx="41844">
                  <c:v>2.791442</c:v>
                </c:pt>
                <c:pt idx="41845">
                  <c:v>2.8606549999999999</c:v>
                </c:pt>
                <c:pt idx="41846">
                  <c:v>2.9136639999999998</c:v>
                </c:pt>
                <c:pt idx="41847">
                  <c:v>2.974342</c:v>
                </c:pt>
                <c:pt idx="41848">
                  <c:v>3.000162</c:v>
                </c:pt>
                <c:pt idx="41849">
                  <c:v>2.980569</c:v>
                </c:pt>
                <c:pt idx="41850">
                  <c:v>3.0371359999999998</c:v>
                </c:pt>
                <c:pt idx="41851">
                  <c:v>3.1046420000000001</c:v>
                </c:pt>
                <c:pt idx="41852">
                  <c:v>3.1193070000000001</c:v>
                </c:pt>
                <c:pt idx="41853">
                  <c:v>3.1202920000000001</c:v>
                </c:pt>
                <c:pt idx="41854">
                  <c:v>3.056152</c:v>
                </c:pt>
                <c:pt idx="41855">
                  <c:v>2.96136</c:v>
                </c:pt>
                <c:pt idx="41856">
                  <c:v>2.8721939999999999</c:v>
                </c:pt>
                <c:pt idx="41857">
                  <c:v>2.8290649999999999</c:v>
                </c:pt>
                <c:pt idx="41858">
                  <c:v>2.815026</c:v>
                </c:pt>
                <c:pt idx="41859">
                  <c:v>2.771344</c:v>
                </c:pt>
                <c:pt idx="41860">
                  <c:v>2.7615590000000001</c:v>
                </c:pt>
                <c:pt idx="41861">
                  <c:v>2.773844</c:v>
                </c:pt>
                <c:pt idx="41862">
                  <c:v>2.704968</c:v>
                </c:pt>
                <c:pt idx="41863">
                  <c:v>2.587218</c:v>
                </c:pt>
                <c:pt idx="41864">
                  <c:v>2.529833</c:v>
                </c:pt>
                <c:pt idx="41865">
                  <c:v>2.5078119999999999</c:v>
                </c:pt>
                <c:pt idx="41866">
                  <c:v>2.581159</c:v>
                </c:pt>
                <c:pt idx="41867">
                  <c:v>2.7193930000000002</c:v>
                </c:pt>
                <c:pt idx="41868">
                  <c:v>2.8678430000000001</c:v>
                </c:pt>
                <c:pt idx="41869">
                  <c:v>3.073582</c:v>
                </c:pt>
                <c:pt idx="41870">
                  <c:v>3.186188</c:v>
                </c:pt>
                <c:pt idx="41871">
                  <c:v>3.2142430000000002</c:v>
                </c:pt>
                <c:pt idx="41872">
                  <c:v>3.10921</c:v>
                </c:pt>
                <c:pt idx="41873">
                  <c:v>3.0637490000000001</c:v>
                </c:pt>
                <c:pt idx="41874">
                  <c:v>3.0225439999999999</c:v>
                </c:pt>
                <c:pt idx="41875">
                  <c:v>2.9272230000000001</c:v>
                </c:pt>
                <c:pt idx="41876">
                  <c:v>2.897052</c:v>
                </c:pt>
                <c:pt idx="41877">
                  <c:v>2.887508</c:v>
                </c:pt>
                <c:pt idx="41878">
                  <c:v>2.8977010000000001</c:v>
                </c:pt>
                <c:pt idx="41879">
                  <c:v>2.9217659999999999</c:v>
                </c:pt>
                <c:pt idx="41880">
                  <c:v>2.9610479999999999</c:v>
                </c:pt>
                <c:pt idx="41881">
                  <c:v>2.9693420000000001</c:v>
                </c:pt>
                <c:pt idx="41882">
                  <c:v>2.9276800000000001</c:v>
                </c:pt>
                <c:pt idx="41883">
                  <c:v>2.9014509999999998</c:v>
                </c:pt>
                <c:pt idx="41884">
                  <c:v>2.9091680000000002</c:v>
                </c:pt>
                <c:pt idx="41885">
                  <c:v>2.8969800000000001</c:v>
                </c:pt>
                <c:pt idx="41886">
                  <c:v>2.8626499999999999</c:v>
                </c:pt>
                <c:pt idx="41887">
                  <c:v>2.902101</c:v>
                </c:pt>
                <c:pt idx="41888">
                  <c:v>2.9148420000000002</c:v>
                </c:pt>
                <c:pt idx="41889">
                  <c:v>2.900658</c:v>
                </c:pt>
                <c:pt idx="41890">
                  <c:v>2.9065720000000002</c:v>
                </c:pt>
                <c:pt idx="41891">
                  <c:v>2.8863059999999998</c:v>
                </c:pt>
                <c:pt idx="41892">
                  <c:v>2.8602699999999999</c:v>
                </c:pt>
                <c:pt idx="41893">
                  <c:v>2.8284639999999999</c:v>
                </c:pt>
                <c:pt idx="41894">
                  <c:v>2.8165640000000001</c:v>
                </c:pt>
                <c:pt idx="41895">
                  <c:v>2.9158520000000001</c:v>
                </c:pt>
                <c:pt idx="41896">
                  <c:v>3.0519690000000002</c:v>
                </c:pt>
                <c:pt idx="41897">
                  <c:v>3.0558879999999999</c:v>
                </c:pt>
                <c:pt idx="41898">
                  <c:v>2.9874930000000002</c:v>
                </c:pt>
                <c:pt idx="41899">
                  <c:v>2.9008509999999998</c:v>
                </c:pt>
                <c:pt idx="41900">
                  <c:v>2.8473120000000001</c:v>
                </c:pt>
                <c:pt idx="41901">
                  <c:v>2.8818820000000001</c:v>
                </c:pt>
                <c:pt idx="41902">
                  <c:v>2.9180389999999998</c:v>
                </c:pt>
                <c:pt idx="41903">
                  <c:v>2.87229</c:v>
                </c:pt>
                <c:pt idx="41904">
                  <c:v>2.8435380000000001</c:v>
                </c:pt>
                <c:pt idx="41905">
                  <c:v>2.862193</c:v>
                </c:pt>
                <c:pt idx="41906">
                  <c:v>2.865631</c:v>
                </c:pt>
                <c:pt idx="41907">
                  <c:v>2.8611599999999999</c:v>
                </c:pt>
                <c:pt idx="41908">
                  <c:v>2.8627220000000002</c:v>
                </c:pt>
                <c:pt idx="41909">
                  <c:v>2.891715</c:v>
                </c:pt>
                <c:pt idx="41910">
                  <c:v>2.8947919999999998</c:v>
                </c:pt>
                <c:pt idx="41911">
                  <c:v>2.885993</c:v>
                </c:pt>
                <c:pt idx="41912">
                  <c:v>2.879454</c:v>
                </c:pt>
                <c:pt idx="41913">
                  <c:v>2.9094329999999999</c:v>
                </c:pt>
                <c:pt idx="41914">
                  <c:v>2.950278</c:v>
                </c:pt>
                <c:pt idx="41915">
                  <c:v>2.9126780000000001</c:v>
                </c:pt>
                <c:pt idx="41916">
                  <c:v>2.8664480000000001</c:v>
                </c:pt>
                <c:pt idx="41917">
                  <c:v>2.851664</c:v>
                </c:pt>
                <c:pt idx="41918">
                  <c:v>2.7753830000000002</c:v>
                </c:pt>
                <c:pt idx="41919">
                  <c:v>2.7835329999999998</c:v>
                </c:pt>
                <c:pt idx="41920">
                  <c:v>2.8878919999999999</c:v>
                </c:pt>
                <c:pt idx="41921">
                  <c:v>3.0439400000000001</c:v>
                </c:pt>
                <c:pt idx="41922">
                  <c:v>3.1195710000000001</c:v>
                </c:pt>
                <c:pt idx="41923">
                  <c:v>3.0398529999999999</c:v>
                </c:pt>
                <c:pt idx="41924">
                  <c:v>2.9467439999999998</c:v>
                </c:pt>
                <c:pt idx="41925">
                  <c:v>2.934844</c:v>
                </c:pt>
                <c:pt idx="41926">
                  <c:v>2.8582269999999999</c:v>
                </c:pt>
                <c:pt idx="41927">
                  <c:v>2.8134869999999998</c:v>
                </c:pt>
                <c:pt idx="41928">
                  <c:v>2.8261560000000001</c:v>
                </c:pt>
                <c:pt idx="41929">
                  <c:v>2.7700939999999998</c:v>
                </c:pt>
                <c:pt idx="41930">
                  <c:v>2.7444190000000002</c:v>
                </c:pt>
                <c:pt idx="41931">
                  <c:v>2.7768009999999999</c:v>
                </c:pt>
                <c:pt idx="41932">
                  <c:v>2.8282479999999999</c:v>
                </c:pt>
                <c:pt idx="41933">
                  <c:v>2.8189679999999999</c:v>
                </c:pt>
                <c:pt idx="41934">
                  <c:v>2.777739</c:v>
                </c:pt>
                <c:pt idx="41935">
                  <c:v>2.7766570000000002</c:v>
                </c:pt>
                <c:pt idx="41936">
                  <c:v>2.8624100000000001</c:v>
                </c:pt>
                <c:pt idx="41937">
                  <c:v>2.9641009999999999</c:v>
                </c:pt>
                <c:pt idx="41938">
                  <c:v>3.0209090000000001</c:v>
                </c:pt>
                <c:pt idx="41939">
                  <c:v>2.992902</c:v>
                </c:pt>
                <c:pt idx="41940">
                  <c:v>2.873516</c:v>
                </c:pt>
                <c:pt idx="41941">
                  <c:v>2.8189679999999999</c:v>
                </c:pt>
                <c:pt idx="41942">
                  <c:v>2.8195209999999999</c:v>
                </c:pt>
                <c:pt idx="41943">
                  <c:v>2.8479369999999999</c:v>
                </c:pt>
                <c:pt idx="41944">
                  <c:v>2.930733</c:v>
                </c:pt>
                <c:pt idx="41945">
                  <c:v>2.9909059999999998</c:v>
                </c:pt>
                <c:pt idx="41946">
                  <c:v>3.0284580000000001</c:v>
                </c:pt>
                <c:pt idx="41947">
                  <c:v>3.0728599999999999</c:v>
                </c:pt>
                <c:pt idx="41948">
                  <c:v>3.0681729999999998</c:v>
                </c:pt>
                <c:pt idx="41949">
                  <c:v>3.002205</c:v>
                </c:pt>
                <c:pt idx="41950">
                  <c:v>2.9441709999999999</c:v>
                </c:pt>
                <c:pt idx="41951">
                  <c:v>2.9408059999999998</c:v>
                </c:pt>
                <c:pt idx="41952">
                  <c:v>2.9659759999999999</c:v>
                </c:pt>
                <c:pt idx="41953">
                  <c:v>2.9735490000000002</c:v>
                </c:pt>
                <c:pt idx="41954">
                  <c:v>2.9341949999999999</c:v>
                </c:pt>
                <c:pt idx="41955">
                  <c:v>2.885993</c:v>
                </c:pt>
                <c:pt idx="41956">
                  <c:v>2.8672420000000001</c:v>
                </c:pt>
                <c:pt idx="41957">
                  <c:v>2.8554140000000001</c:v>
                </c:pt>
                <c:pt idx="41958">
                  <c:v>2.837431</c:v>
                </c:pt>
                <c:pt idx="41959">
                  <c:v>2.838441</c:v>
                </c:pt>
                <c:pt idx="41960">
                  <c:v>2.8394750000000002</c:v>
                </c:pt>
                <c:pt idx="41961">
                  <c:v>2.8452449999999998</c:v>
                </c:pt>
                <c:pt idx="41962">
                  <c:v>2.8424800000000001</c:v>
                </c:pt>
                <c:pt idx="41963">
                  <c:v>2.8295219999999999</c:v>
                </c:pt>
                <c:pt idx="41964">
                  <c:v>2.8334890000000001</c:v>
                </c:pt>
                <c:pt idx="41965">
                  <c:v>2.8523130000000001</c:v>
                </c:pt>
                <c:pt idx="41966">
                  <c:v>2.8602219999999998</c:v>
                </c:pt>
                <c:pt idx="41967">
                  <c:v>2.8844310000000002</c:v>
                </c:pt>
                <c:pt idx="41968">
                  <c:v>2.9162599999999999</c:v>
                </c:pt>
                <c:pt idx="41969">
                  <c:v>2.9196499999999999</c:v>
                </c:pt>
                <c:pt idx="41970">
                  <c:v>2.9007779999999999</c:v>
                </c:pt>
                <c:pt idx="41971">
                  <c:v>2.8697659999999998</c:v>
                </c:pt>
                <c:pt idx="41972">
                  <c:v>2.8687559999999999</c:v>
                </c:pt>
                <c:pt idx="41973">
                  <c:v>2.8824350000000001</c:v>
                </c:pt>
                <c:pt idx="41974">
                  <c:v>2.8765209999999999</c:v>
                </c:pt>
                <c:pt idx="41975">
                  <c:v>2.8844789999999998</c:v>
                </c:pt>
                <c:pt idx="41976">
                  <c:v>2.9519129999999998</c:v>
                </c:pt>
                <c:pt idx="41977">
                  <c:v>2.976963</c:v>
                </c:pt>
                <c:pt idx="41978">
                  <c:v>2.943066</c:v>
                </c:pt>
                <c:pt idx="41979">
                  <c:v>2.8984220000000001</c:v>
                </c:pt>
                <c:pt idx="41980">
                  <c:v>2.8929649999999998</c:v>
                </c:pt>
                <c:pt idx="41981">
                  <c:v>2.8864260000000002</c:v>
                </c:pt>
                <c:pt idx="41982">
                  <c:v>2.862193</c:v>
                </c:pt>
                <c:pt idx="41983">
                  <c:v>2.856087</c:v>
                </c:pt>
                <c:pt idx="41984">
                  <c:v>2.8871950000000002</c:v>
                </c:pt>
                <c:pt idx="41985">
                  <c:v>2.9065720000000002</c:v>
                </c:pt>
                <c:pt idx="41986">
                  <c:v>2.9136880000000001</c:v>
                </c:pt>
                <c:pt idx="41987">
                  <c:v>2.901259</c:v>
                </c:pt>
                <c:pt idx="41988">
                  <c:v>2.844884</c:v>
                </c:pt>
                <c:pt idx="41989">
                  <c:v>2.7987259999999998</c:v>
                </c:pt>
                <c:pt idx="41990">
                  <c:v>2.7776909999999999</c:v>
                </c:pt>
                <c:pt idx="41991">
                  <c:v>2.7766570000000002</c:v>
                </c:pt>
                <c:pt idx="41992">
                  <c:v>2.8554379999999999</c:v>
                </c:pt>
                <c:pt idx="41993">
                  <c:v>2.9433060000000002</c:v>
                </c:pt>
                <c:pt idx="41994">
                  <c:v>2.9589319999999999</c:v>
                </c:pt>
                <c:pt idx="41995">
                  <c:v>2.9068610000000001</c:v>
                </c:pt>
                <c:pt idx="41996">
                  <c:v>2.880849</c:v>
                </c:pt>
                <c:pt idx="41997">
                  <c:v>2.8739729999999999</c:v>
                </c:pt>
                <c:pt idx="41998">
                  <c:v>2.8993359999999999</c:v>
                </c:pt>
                <c:pt idx="41999">
                  <c:v>2.9381849999999998</c:v>
                </c:pt>
                <c:pt idx="42000">
                  <c:v>2.897942</c:v>
                </c:pt>
                <c:pt idx="42001">
                  <c:v>2.877459</c:v>
                </c:pt>
                <c:pt idx="42002">
                  <c:v>2.9079660000000001</c:v>
                </c:pt>
                <c:pt idx="42003">
                  <c:v>2.9003209999999999</c:v>
                </c:pt>
                <c:pt idx="42004">
                  <c:v>2.8936139999999999</c:v>
                </c:pt>
                <c:pt idx="42005">
                  <c:v>2.876449</c:v>
                </c:pt>
                <c:pt idx="42006">
                  <c:v>2.8545959999999999</c:v>
                </c:pt>
                <c:pt idx="42007">
                  <c:v>2.8434179999999998</c:v>
                </c:pt>
                <c:pt idx="42008">
                  <c:v>2.8549570000000002</c:v>
                </c:pt>
                <c:pt idx="42009">
                  <c:v>2.883613</c:v>
                </c:pt>
                <c:pt idx="42010">
                  <c:v>2.8859210000000002</c:v>
                </c:pt>
                <c:pt idx="42011">
                  <c:v>2.9263330000000001</c:v>
                </c:pt>
                <c:pt idx="42012">
                  <c:v>2.988334</c:v>
                </c:pt>
                <c:pt idx="42013">
                  <c:v>3.0108839999999999</c:v>
                </c:pt>
                <c:pt idx="42014">
                  <c:v>3.0048499999999998</c:v>
                </c:pt>
                <c:pt idx="42015">
                  <c:v>2.952874</c:v>
                </c:pt>
                <c:pt idx="42016">
                  <c:v>2.961697</c:v>
                </c:pt>
                <c:pt idx="42017">
                  <c:v>2.9349159999999999</c:v>
                </c:pt>
                <c:pt idx="42018">
                  <c:v>2.865246</c:v>
                </c:pt>
                <c:pt idx="42019">
                  <c:v>2.8473359999999999</c:v>
                </c:pt>
                <c:pt idx="42020">
                  <c:v>2.8998650000000001</c:v>
                </c:pt>
                <c:pt idx="42021">
                  <c:v>2.9481139999999999</c:v>
                </c:pt>
                <c:pt idx="42022">
                  <c:v>2.9466960000000002</c:v>
                </c:pt>
                <c:pt idx="42023">
                  <c:v>2.891162</c:v>
                </c:pt>
                <c:pt idx="42024">
                  <c:v>2.8271899999999999</c:v>
                </c:pt>
                <c:pt idx="42025">
                  <c:v>2.799423</c:v>
                </c:pt>
                <c:pt idx="42026">
                  <c:v>2.829618</c:v>
                </c:pt>
                <c:pt idx="42027">
                  <c:v>2.8619289999999999</c:v>
                </c:pt>
                <c:pt idx="42028">
                  <c:v>2.911597</c:v>
                </c:pt>
                <c:pt idx="42029">
                  <c:v>2.9428730000000001</c:v>
                </c:pt>
                <c:pt idx="42030">
                  <c:v>2.9400119999999998</c:v>
                </c:pt>
                <c:pt idx="42031">
                  <c:v>2.9497249999999999</c:v>
                </c:pt>
                <c:pt idx="42032">
                  <c:v>2.9464790000000001</c:v>
                </c:pt>
                <c:pt idx="42033">
                  <c:v>2.9430170000000002</c:v>
                </c:pt>
                <c:pt idx="42034">
                  <c:v>2.920083</c:v>
                </c:pt>
                <c:pt idx="42035">
                  <c:v>2.891162</c:v>
                </c:pt>
                <c:pt idx="42036">
                  <c:v>2.8551489999999999</c:v>
                </c:pt>
                <c:pt idx="42037">
                  <c:v>2.8559190000000001</c:v>
                </c:pt>
                <c:pt idx="42038">
                  <c:v>2.8924599999999998</c:v>
                </c:pt>
                <c:pt idx="42039">
                  <c:v>2.9192659999999999</c:v>
                </c:pt>
                <c:pt idx="42040">
                  <c:v>2.9449890000000001</c:v>
                </c:pt>
                <c:pt idx="42041">
                  <c:v>2.9580669999999998</c:v>
                </c:pt>
                <c:pt idx="42042">
                  <c:v>2.9340739999999998</c:v>
                </c:pt>
                <c:pt idx="42043">
                  <c:v>2.9040240000000002</c:v>
                </c:pt>
                <c:pt idx="42044">
                  <c:v>2.8714970000000002</c:v>
                </c:pt>
                <c:pt idx="42045">
                  <c:v>2.8748629999999999</c:v>
                </c:pt>
                <c:pt idx="42046">
                  <c:v>2.8860899999999998</c:v>
                </c:pt>
                <c:pt idx="42047">
                  <c:v>2.88056</c:v>
                </c:pt>
                <c:pt idx="42048">
                  <c:v>2.8647900000000002</c:v>
                </c:pt>
                <c:pt idx="42049">
                  <c:v>2.8701270000000001</c:v>
                </c:pt>
                <c:pt idx="42050">
                  <c:v>2.88645</c:v>
                </c:pt>
                <c:pt idx="42051">
                  <c:v>2.872579</c:v>
                </c:pt>
                <c:pt idx="42052">
                  <c:v>2.8634189999999999</c:v>
                </c:pt>
                <c:pt idx="42053">
                  <c:v>2.889888</c:v>
                </c:pt>
                <c:pt idx="42054">
                  <c:v>2.8917630000000001</c:v>
                </c:pt>
                <c:pt idx="42055">
                  <c:v>2.8906329999999998</c:v>
                </c:pt>
                <c:pt idx="42056">
                  <c:v>2.8827240000000001</c:v>
                </c:pt>
                <c:pt idx="42057">
                  <c:v>2.8820990000000002</c:v>
                </c:pt>
                <c:pt idx="42058">
                  <c:v>2.8917389999999998</c:v>
                </c:pt>
                <c:pt idx="42059">
                  <c:v>2.87818</c:v>
                </c:pt>
                <c:pt idx="42060">
                  <c:v>2.867578</c:v>
                </c:pt>
                <c:pt idx="42061">
                  <c:v>2.9581390000000001</c:v>
                </c:pt>
                <c:pt idx="42062">
                  <c:v>2.9937909999999999</c:v>
                </c:pt>
                <c:pt idx="42063">
                  <c:v>2.952105</c:v>
                </c:pt>
                <c:pt idx="42064">
                  <c:v>2.8763529999999999</c:v>
                </c:pt>
                <c:pt idx="42065">
                  <c:v>2.789663</c:v>
                </c:pt>
                <c:pt idx="42066">
                  <c:v>2.756583</c:v>
                </c:pt>
                <c:pt idx="42067">
                  <c:v>2.793606</c:v>
                </c:pt>
                <c:pt idx="42068">
                  <c:v>2.7742049999999998</c:v>
                </c:pt>
                <c:pt idx="42069">
                  <c:v>2.8373349999999999</c:v>
                </c:pt>
                <c:pt idx="42070">
                  <c:v>2.8430569999999999</c:v>
                </c:pt>
                <c:pt idx="42071">
                  <c:v>2.7369659999999998</c:v>
                </c:pt>
                <c:pt idx="42072">
                  <c:v>2.6944379999999999</c:v>
                </c:pt>
                <c:pt idx="42073">
                  <c:v>2.6622240000000001</c:v>
                </c:pt>
                <c:pt idx="42074">
                  <c:v>2.6631140000000002</c:v>
                </c:pt>
                <c:pt idx="42075">
                  <c:v>2.8254589999999999</c:v>
                </c:pt>
                <c:pt idx="42076">
                  <c:v>3.0234570000000001</c:v>
                </c:pt>
                <c:pt idx="42077">
                  <c:v>3.1999390000000001</c:v>
                </c:pt>
                <c:pt idx="42078">
                  <c:v>3.2779739999999999</c:v>
                </c:pt>
                <c:pt idx="42079">
                  <c:v>3.1524589999999999</c:v>
                </c:pt>
                <c:pt idx="42080">
                  <c:v>3.030958</c:v>
                </c:pt>
                <c:pt idx="42081">
                  <c:v>2.9423439999999998</c:v>
                </c:pt>
                <c:pt idx="42082">
                  <c:v>2.8680829999999999</c:v>
                </c:pt>
                <c:pt idx="42083">
                  <c:v>2.880512</c:v>
                </c:pt>
                <c:pt idx="42084">
                  <c:v>2.8481779999999999</c:v>
                </c:pt>
                <c:pt idx="42085">
                  <c:v>2.8107709999999999</c:v>
                </c:pt>
                <c:pt idx="42086">
                  <c:v>2.8241369999999999</c:v>
                </c:pt>
                <c:pt idx="42087">
                  <c:v>2.830219</c:v>
                </c:pt>
                <c:pt idx="42088">
                  <c:v>2.8091119999999998</c:v>
                </c:pt>
                <c:pt idx="42089">
                  <c:v>2.8443070000000001</c:v>
                </c:pt>
                <c:pt idx="42090">
                  <c:v>2.9021970000000001</c:v>
                </c:pt>
                <c:pt idx="42091">
                  <c:v>2.879839</c:v>
                </c:pt>
                <c:pt idx="42092">
                  <c:v>2.7648769999999998</c:v>
                </c:pt>
                <c:pt idx="42093">
                  <c:v>2.7049919999999998</c:v>
                </c:pt>
                <c:pt idx="42094">
                  <c:v>2.775792</c:v>
                </c:pt>
                <c:pt idx="42095">
                  <c:v>2.864814</c:v>
                </c:pt>
                <c:pt idx="42096">
                  <c:v>2.9371999999999998</c:v>
                </c:pt>
                <c:pt idx="42097">
                  <c:v>2.9399160000000002</c:v>
                </c:pt>
                <c:pt idx="42098">
                  <c:v>2.9081109999999999</c:v>
                </c:pt>
                <c:pt idx="42099">
                  <c:v>2.935012</c:v>
                </c:pt>
                <c:pt idx="42100">
                  <c:v>2.923184</c:v>
                </c:pt>
                <c:pt idx="42101">
                  <c:v>2.889888</c:v>
                </c:pt>
                <c:pt idx="42102">
                  <c:v>2.8860169999999998</c:v>
                </c:pt>
                <c:pt idx="42103">
                  <c:v>2.8897439999999999</c:v>
                </c:pt>
                <c:pt idx="42104">
                  <c:v>2.8732280000000001</c:v>
                </c:pt>
                <c:pt idx="42105">
                  <c:v>2.8608470000000001</c:v>
                </c:pt>
                <c:pt idx="42106">
                  <c:v>2.8860410000000001</c:v>
                </c:pt>
                <c:pt idx="42107">
                  <c:v>2.9237129999999998</c:v>
                </c:pt>
                <c:pt idx="42108">
                  <c:v>2.9345789999999998</c:v>
                </c:pt>
                <c:pt idx="42109">
                  <c:v>2.9384980000000001</c:v>
                </c:pt>
                <c:pt idx="42110">
                  <c:v>2.9219580000000001</c:v>
                </c:pt>
                <c:pt idx="42111">
                  <c:v>2.9024610000000002</c:v>
                </c:pt>
                <c:pt idx="42112">
                  <c:v>2.9110680000000002</c:v>
                </c:pt>
                <c:pt idx="42113">
                  <c:v>2.935012</c:v>
                </c:pt>
                <c:pt idx="42114">
                  <c:v>2.9545330000000001</c:v>
                </c:pt>
                <c:pt idx="42115">
                  <c:v>2.9376329999999999</c:v>
                </c:pt>
                <c:pt idx="42116">
                  <c:v>2.9065479999999999</c:v>
                </c:pt>
                <c:pt idx="42117">
                  <c:v>2.8963070000000002</c:v>
                </c:pt>
                <c:pt idx="42118">
                  <c:v>2.8824350000000001</c:v>
                </c:pt>
                <c:pt idx="42119">
                  <c:v>2.8623609999999999</c:v>
                </c:pt>
                <c:pt idx="42120">
                  <c:v>2.8543799999999999</c:v>
                </c:pt>
                <c:pt idx="42121">
                  <c:v>2.8636360000000001</c:v>
                </c:pt>
                <c:pt idx="42122">
                  <c:v>2.8782999999999999</c:v>
                </c:pt>
                <c:pt idx="42123">
                  <c:v>2.8826040000000002</c:v>
                </c:pt>
                <c:pt idx="42124">
                  <c:v>2.8763770000000002</c:v>
                </c:pt>
                <c:pt idx="42125">
                  <c:v>2.8953929999999999</c:v>
                </c:pt>
                <c:pt idx="42126">
                  <c:v>2.8927489999999998</c:v>
                </c:pt>
                <c:pt idx="42127">
                  <c:v>2.885729</c:v>
                </c:pt>
                <c:pt idx="42128">
                  <c:v>2.889167</c:v>
                </c:pt>
                <c:pt idx="42129">
                  <c:v>2.8809450000000001</c:v>
                </c:pt>
                <c:pt idx="42130">
                  <c:v>2.8453409999999999</c:v>
                </c:pt>
                <c:pt idx="42131">
                  <c:v>2.8458700000000001</c:v>
                </c:pt>
                <c:pt idx="42132">
                  <c:v>2.8714490000000001</c:v>
                </c:pt>
                <c:pt idx="42133">
                  <c:v>2.8603179999999999</c:v>
                </c:pt>
                <c:pt idx="42134">
                  <c:v>2.8461820000000002</c:v>
                </c:pt>
                <c:pt idx="42135">
                  <c:v>2.8413979999999999</c:v>
                </c:pt>
                <c:pt idx="42136">
                  <c:v>2.8809930000000001</c:v>
                </c:pt>
                <c:pt idx="42137">
                  <c:v>2.8948879999999999</c:v>
                </c:pt>
                <c:pt idx="42138">
                  <c:v>2.9022209999999999</c:v>
                </c:pt>
                <c:pt idx="42139">
                  <c:v>2.9058030000000001</c:v>
                </c:pt>
                <c:pt idx="42140">
                  <c:v>2.8856329999999999</c:v>
                </c:pt>
                <c:pt idx="42141">
                  <c:v>2.8503889999999998</c:v>
                </c:pt>
                <c:pt idx="42142">
                  <c:v>2.8390900000000001</c:v>
                </c:pt>
                <c:pt idx="42143">
                  <c:v>2.7831239999999999</c:v>
                </c:pt>
                <c:pt idx="42144">
                  <c:v>2.7029730000000001</c:v>
                </c:pt>
                <c:pt idx="42145">
                  <c:v>2.6416210000000002</c:v>
                </c:pt>
                <c:pt idx="42146">
                  <c:v>2.6381600000000001</c:v>
                </c:pt>
                <c:pt idx="42147">
                  <c:v>2.695929</c:v>
                </c:pt>
                <c:pt idx="42148">
                  <c:v>2.7579530000000001</c:v>
                </c:pt>
                <c:pt idx="42149">
                  <c:v>2.7785319999999998</c:v>
                </c:pt>
                <c:pt idx="42150">
                  <c:v>2.8366380000000002</c:v>
                </c:pt>
                <c:pt idx="42151">
                  <c:v>2.9289779999999999</c:v>
                </c:pt>
                <c:pt idx="42152">
                  <c:v>3.048435</c:v>
                </c:pt>
                <c:pt idx="42153">
                  <c:v>3.079304</c:v>
                </c:pt>
                <c:pt idx="42154">
                  <c:v>3.0642299999999998</c:v>
                </c:pt>
                <c:pt idx="42155">
                  <c:v>3.0849530000000001</c:v>
                </c:pt>
                <c:pt idx="42156">
                  <c:v>3.0772360000000001</c:v>
                </c:pt>
                <c:pt idx="42157">
                  <c:v>3.0407419999999998</c:v>
                </c:pt>
                <c:pt idx="42158">
                  <c:v>3.030573</c:v>
                </c:pt>
                <c:pt idx="42159">
                  <c:v>2.9797030000000002</c:v>
                </c:pt>
                <c:pt idx="42160">
                  <c:v>2.9333529999999999</c:v>
                </c:pt>
                <c:pt idx="42161">
                  <c:v>2.8722660000000002</c:v>
                </c:pt>
                <c:pt idx="42162">
                  <c:v>2.9051300000000002</c:v>
                </c:pt>
                <c:pt idx="42163">
                  <c:v>2.9436429999999998</c:v>
                </c:pt>
                <c:pt idx="42164">
                  <c:v>2.8547410000000002</c:v>
                </c:pt>
                <c:pt idx="42165">
                  <c:v>2.7599490000000002</c:v>
                </c:pt>
                <c:pt idx="42166">
                  <c:v>2.703141</c:v>
                </c:pt>
                <c:pt idx="42167">
                  <c:v>2.712637</c:v>
                </c:pt>
                <c:pt idx="42168">
                  <c:v>2.7884609999999999</c:v>
                </c:pt>
                <c:pt idx="42169">
                  <c:v>2.849596</c:v>
                </c:pt>
                <c:pt idx="42170">
                  <c:v>2.8980619999999999</c:v>
                </c:pt>
                <c:pt idx="42171">
                  <c:v>2.9496769999999999</c:v>
                </c:pt>
                <c:pt idx="42172">
                  <c:v>2.9779239999999998</c:v>
                </c:pt>
                <c:pt idx="42173">
                  <c:v>2.97201</c:v>
                </c:pt>
                <c:pt idx="42174">
                  <c:v>2.938618</c:v>
                </c:pt>
                <c:pt idx="42175">
                  <c:v>2.9181360000000001</c:v>
                </c:pt>
                <c:pt idx="42176">
                  <c:v>2.9049849999999999</c:v>
                </c:pt>
                <c:pt idx="42177">
                  <c:v>2.8832049999999998</c:v>
                </c:pt>
                <c:pt idx="42178">
                  <c:v>2.8649580000000001</c:v>
                </c:pt>
                <c:pt idx="42179">
                  <c:v>2.8691650000000002</c:v>
                </c:pt>
                <c:pt idx="42180">
                  <c:v>2.9017400000000002</c:v>
                </c:pt>
                <c:pt idx="42181">
                  <c:v>2.9527540000000001</c:v>
                </c:pt>
                <c:pt idx="42182">
                  <c:v>2.9780929999999999</c:v>
                </c:pt>
                <c:pt idx="42183">
                  <c:v>2.9884059999999999</c:v>
                </c:pt>
                <c:pt idx="42184">
                  <c:v>2.986723</c:v>
                </c:pt>
                <c:pt idx="42185">
                  <c:v>2.9558309999999999</c:v>
                </c:pt>
                <c:pt idx="42186">
                  <c:v>2.9287610000000002</c:v>
                </c:pt>
                <c:pt idx="42187">
                  <c:v>2.9147940000000001</c:v>
                </c:pt>
                <c:pt idx="42188">
                  <c:v>2.8843830000000001</c:v>
                </c:pt>
                <c:pt idx="42189">
                  <c:v>2.901475</c:v>
                </c:pt>
                <c:pt idx="42190">
                  <c:v>2.9367909999999999</c:v>
                </c:pt>
                <c:pt idx="42191">
                  <c:v>2.9363579999999998</c:v>
                </c:pt>
                <c:pt idx="42192">
                  <c:v>2.9024130000000001</c:v>
                </c:pt>
                <c:pt idx="42193">
                  <c:v>2.8390420000000001</c:v>
                </c:pt>
                <c:pt idx="42194">
                  <c:v>2.823175</c:v>
                </c:pt>
                <c:pt idx="42195">
                  <c:v>2.8319019999999999</c:v>
                </c:pt>
                <c:pt idx="42196">
                  <c:v>2.8257240000000001</c:v>
                </c:pt>
                <c:pt idx="42197">
                  <c:v>2.8044720000000001</c:v>
                </c:pt>
                <c:pt idx="42198">
                  <c:v>2.8192810000000001</c:v>
                </c:pt>
                <c:pt idx="42199">
                  <c:v>2.8344990000000001</c:v>
                </c:pt>
                <c:pt idx="42200">
                  <c:v>2.8382010000000002</c:v>
                </c:pt>
                <c:pt idx="42201">
                  <c:v>2.8392590000000002</c:v>
                </c:pt>
                <c:pt idx="42202">
                  <c:v>2.8591880000000001</c:v>
                </c:pt>
                <c:pt idx="42203">
                  <c:v>2.8664480000000001</c:v>
                </c:pt>
                <c:pt idx="42204">
                  <c:v>2.8245459999999998</c:v>
                </c:pt>
                <c:pt idx="42205">
                  <c:v>2.8021400000000001</c:v>
                </c:pt>
                <c:pt idx="42206">
                  <c:v>2.8280560000000001</c:v>
                </c:pt>
                <c:pt idx="42207">
                  <c:v>2.8309890000000002</c:v>
                </c:pt>
                <c:pt idx="42208">
                  <c:v>2.839283</c:v>
                </c:pt>
                <c:pt idx="42209">
                  <c:v>2.8559909999999999</c:v>
                </c:pt>
                <c:pt idx="42210">
                  <c:v>2.9297230000000001</c:v>
                </c:pt>
                <c:pt idx="42211">
                  <c:v>3.0240339999999999</c:v>
                </c:pt>
                <c:pt idx="42212">
                  <c:v>3.0209090000000001</c:v>
                </c:pt>
                <c:pt idx="42213">
                  <c:v>2.9262609999999998</c:v>
                </c:pt>
                <c:pt idx="42214">
                  <c:v>2.854428</c:v>
                </c:pt>
                <c:pt idx="42215">
                  <c:v>2.7886289999999998</c:v>
                </c:pt>
                <c:pt idx="42216">
                  <c:v>2.787668</c:v>
                </c:pt>
                <c:pt idx="42217">
                  <c:v>2.8176459999999999</c:v>
                </c:pt>
                <c:pt idx="42218">
                  <c:v>2.7935340000000002</c:v>
                </c:pt>
                <c:pt idx="42219">
                  <c:v>2.8011539999999999</c:v>
                </c:pt>
                <c:pt idx="42220">
                  <c:v>2.9300600000000001</c:v>
                </c:pt>
                <c:pt idx="42221">
                  <c:v>3.0365829999999998</c:v>
                </c:pt>
                <c:pt idx="42222">
                  <c:v>3.0728849999999999</c:v>
                </c:pt>
                <c:pt idx="42223">
                  <c:v>3.0305970000000002</c:v>
                </c:pt>
                <c:pt idx="42224">
                  <c:v>2.9265500000000002</c:v>
                </c:pt>
                <c:pt idx="42225">
                  <c:v>2.9039280000000001</c:v>
                </c:pt>
                <c:pt idx="42226">
                  <c:v>2.9879009999999999</c:v>
                </c:pt>
                <c:pt idx="42227">
                  <c:v>2.9839579999999999</c:v>
                </c:pt>
                <c:pt idx="42228">
                  <c:v>2.942224</c:v>
                </c:pt>
                <c:pt idx="42229">
                  <c:v>2.8808729999999998</c:v>
                </c:pt>
                <c:pt idx="42230">
                  <c:v>2.876954</c:v>
                </c:pt>
                <c:pt idx="42231">
                  <c:v>2.9339300000000001</c:v>
                </c:pt>
                <c:pt idx="42232">
                  <c:v>2.979752</c:v>
                </c:pt>
                <c:pt idx="42233">
                  <c:v>2.9734050000000001</c:v>
                </c:pt>
                <c:pt idx="42234">
                  <c:v>2.9607589999999999</c:v>
                </c:pt>
                <c:pt idx="42235">
                  <c:v>2.978958</c:v>
                </c:pt>
                <c:pt idx="42236">
                  <c:v>2.8999130000000002</c:v>
                </c:pt>
                <c:pt idx="42237">
                  <c:v>2.7898070000000001</c:v>
                </c:pt>
                <c:pt idx="42238">
                  <c:v>2.8151459999999999</c:v>
                </c:pt>
                <c:pt idx="42239">
                  <c:v>2.8174779999999999</c:v>
                </c:pt>
                <c:pt idx="42240">
                  <c:v>2.76918</c:v>
                </c:pt>
                <c:pt idx="42241">
                  <c:v>2.7399469999999999</c:v>
                </c:pt>
                <c:pt idx="42242">
                  <c:v>2.753145</c:v>
                </c:pt>
                <c:pt idx="42243">
                  <c:v>2.7633390000000002</c:v>
                </c:pt>
                <c:pt idx="42244">
                  <c:v>2.8289209999999998</c:v>
                </c:pt>
                <c:pt idx="42245">
                  <c:v>2.8041830000000001</c:v>
                </c:pt>
                <c:pt idx="42246">
                  <c:v>2.8303389999999999</c:v>
                </c:pt>
                <c:pt idx="42247">
                  <c:v>2.8940229999999998</c:v>
                </c:pt>
                <c:pt idx="42248">
                  <c:v>2.9216690000000001</c:v>
                </c:pt>
                <c:pt idx="42249">
                  <c:v>2.9511430000000001</c:v>
                </c:pt>
                <c:pt idx="42250">
                  <c:v>2.9444360000000001</c:v>
                </c:pt>
                <c:pt idx="42251">
                  <c:v>2.9083510000000001</c:v>
                </c:pt>
                <c:pt idx="42252">
                  <c:v>2.9095770000000001</c:v>
                </c:pt>
                <c:pt idx="42253">
                  <c:v>2.9292660000000001</c:v>
                </c:pt>
                <c:pt idx="42254">
                  <c:v>2.9051779999999998</c:v>
                </c:pt>
                <c:pt idx="42255">
                  <c:v>2.9127749999999999</c:v>
                </c:pt>
                <c:pt idx="42256">
                  <c:v>2.9349400000000001</c:v>
                </c:pt>
                <c:pt idx="42257">
                  <c:v>2.9544130000000002</c:v>
                </c:pt>
                <c:pt idx="42258">
                  <c:v>2.965592</c:v>
                </c:pt>
                <c:pt idx="42259">
                  <c:v>2.9711210000000001</c:v>
                </c:pt>
                <c:pt idx="42260">
                  <c:v>2.938618</c:v>
                </c:pt>
                <c:pt idx="42261">
                  <c:v>2.921357</c:v>
                </c:pt>
                <c:pt idx="42262">
                  <c:v>2.91614</c:v>
                </c:pt>
                <c:pt idx="42263">
                  <c:v>2.9102739999999998</c:v>
                </c:pt>
                <c:pt idx="42264">
                  <c:v>2.881281</c:v>
                </c:pt>
                <c:pt idx="42265">
                  <c:v>2.8652220000000002</c:v>
                </c:pt>
                <c:pt idx="42266">
                  <c:v>2.8773870000000001</c:v>
                </c:pt>
                <c:pt idx="42267">
                  <c:v>2.8574809999999999</c:v>
                </c:pt>
                <c:pt idx="42268">
                  <c:v>2.8325269999999998</c:v>
                </c:pt>
                <c:pt idx="42269">
                  <c:v>2.8782040000000002</c:v>
                </c:pt>
                <c:pt idx="42270">
                  <c:v>2.9231120000000002</c:v>
                </c:pt>
                <c:pt idx="42271">
                  <c:v>2.9223669999999999</c:v>
                </c:pt>
                <c:pt idx="42272">
                  <c:v>2.8989989999999999</c:v>
                </c:pt>
                <c:pt idx="42273">
                  <c:v>2.8512550000000001</c:v>
                </c:pt>
                <c:pt idx="42274">
                  <c:v>2.8117320000000001</c:v>
                </c:pt>
                <c:pt idx="42275">
                  <c:v>2.859909</c:v>
                </c:pt>
                <c:pt idx="42276">
                  <c:v>2.8974850000000001</c:v>
                </c:pt>
                <c:pt idx="42277">
                  <c:v>2.86741</c:v>
                </c:pt>
                <c:pt idx="42278">
                  <c:v>2.8499089999999998</c:v>
                </c:pt>
                <c:pt idx="42279">
                  <c:v>2.8588520000000002</c:v>
                </c:pt>
                <c:pt idx="42280">
                  <c:v>2.8651740000000001</c:v>
                </c:pt>
                <c:pt idx="42281">
                  <c:v>2.872458</c:v>
                </c:pt>
                <c:pt idx="42282">
                  <c:v>2.8871950000000002</c:v>
                </c:pt>
                <c:pt idx="42283">
                  <c:v>2.9143129999999999</c:v>
                </c:pt>
                <c:pt idx="42284">
                  <c:v>2.9535469999999999</c:v>
                </c:pt>
                <c:pt idx="42285">
                  <c:v>2.9321990000000002</c:v>
                </c:pt>
                <c:pt idx="42286">
                  <c:v>2.8587549999999999</c:v>
                </c:pt>
                <c:pt idx="42287">
                  <c:v>2.8148819999999999</c:v>
                </c:pt>
                <c:pt idx="42288">
                  <c:v>2.8336809999999999</c:v>
                </c:pt>
                <c:pt idx="42289">
                  <c:v>2.81541</c:v>
                </c:pt>
                <c:pt idx="42290">
                  <c:v>2.7855279999999998</c:v>
                </c:pt>
                <c:pt idx="42291">
                  <c:v>2.8215170000000001</c:v>
                </c:pt>
                <c:pt idx="42292">
                  <c:v>2.9076780000000002</c:v>
                </c:pt>
                <c:pt idx="42293">
                  <c:v>2.9947050000000002</c:v>
                </c:pt>
                <c:pt idx="42294">
                  <c:v>3.088679</c:v>
                </c:pt>
                <c:pt idx="42295">
                  <c:v>3.0700720000000001</c:v>
                </c:pt>
                <c:pt idx="42296">
                  <c:v>2.904433</c:v>
                </c:pt>
                <c:pt idx="42297">
                  <c:v>2.7835809999999999</c:v>
                </c:pt>
                <c:pt idx="42298">
                  <c:v>2.7772100000000002</c:v>
                </c:pt>
                <c:pt idx="42299">
                  <c:v>2.780383</c:v>
                </c:pt>
                <c:pt idx="42300">
                  <c:v>2.7207870000000001</c:v>
                </c:pt>
                <c:pt idx="42301">
                  <c:v>2.7609110000000001</c:v>
                </c:pt>
                <c:pt idx="42302">
                  <c:v>2.8021400000000001</c:v>
                </c:pt>
                <c:pt idx="42303">
                  <c:v>2.8106990000000001</c:v>
                </c:pt>
                <c:pt idx="42304">
                  <c:v>2.8357489999999999</c:v>
                </c:pt>
                <c:pt idx="42305">
                  <c:v>2.8755600000000001</c:v>
                </c:pt>
                <c:pt idx="42306">
                  <c:v>2.9102980000000001</c:v>
                </c:pt>
                <c:pt idx="42307">
                  <c:v>2.9491960000000002</c:v>
                </c:pt>
                <c:pt idx="42308">
                  <c:v>2.914409</c:v>
                </c:pt>
                <c:pt idx="42309">
                  <c:v>2.8200259999999999</c:v>
                </c:pt>
                <c:pt idx="42310">
                  <c:v>2.8809450000000001</c:v>
                </c:pt>
                <c:pt idx="42311">
                  <c:v>3.0328810000000002</c:v>
                </c:pt>
                <c:pt idx="42312">
                  <c:v>3.0327609999999998</c:v>
                </c:pt>
                <c:pt idx="42313">
                  <c:v>2.8962110000000001</c:v>
                </c:pt>
                <c:pt idx="42314">
                  <c:v>2.8066360000000001</c:v>
                </c:pt>
                <c:pt idx="42315">
                  <c:v>2.7562950000000002</c:v>
                </c:pt>
                <c:pt idx="42316">
                  <c:v>2.7054490000000002</c:v>
                </c:pt>
                <c:pt idx="42317">
                  <c:v>2.7141519999999999</c:v>
                </c:pt>
                <c:pt idx="42318">
                  <c:v>2.7574730000000001</c:v>
                </c:pt>
                <c:pt idx="42319">
                  <c:v>2.8402919999999998</c:v>
                </c:pt>
                <c:pt idx="42320">
                  <c:v>2.9126059999999998</c:v>
                </c:pt>
                <c:pt idx="42321">
                  <c:v>2.8861379999999999</c:v>
                </c:pt>
                <c:pt idx="42322">
                  <c:v>2.9659520000000001</c:v>
                </c:pt>
                <c:pt idx="42323">
                  <c:v>3.100724</c:v>
                </c:pt>
                <c:pt idx="42324">
                  <c:v>3.1246679999999998</c:v>
                </c:pt>
                <c:pt idx="42325">
                  <c:v>3.06399</c:v>
                </c:pt>
                <c:pt idx="42326">
                  <c:v>2.9520089999999999</c:v>
                </c:pt>
                <c:pt idx="42327">
                  <c:v>2.8686120000000002</c:v>
                </c:pt>
                <c:pt idx="42328">
                  <c:v>2.8201939999999999</c:v>
                </c:pt>
                <c:pt idx="42329">
                  <c:v>2.7491789999999998</c:v>
                </c:pt>
                <c:pt idx="42330">
                  <c:v>2.879839</c:v>
                </c:pt>
                <c:pt idx="42331">
                  <c:v>2.9065240000000001</c:v>
                </c:pt>
                <c:pt idx="42332">
                  <c:v>2.891378</c:v>
                </c:pt>
                <c:pt idx="42333">
                  <c:v>2.892941</c:v>
                </c:pt>
                <c:pt idx="42334">
                  <c:v>2.9022209999999999</c:v>
                </c:pt>
                <c:pt idx="42335">
                  <c:v>2.8980139999999999</c:v>
                </c:pt>
                <c:pt idx="42336">
                  <c:v>2.879623</c:v>
                </c:pt>
                <c:pt idx="42337">
                  <c:v>2.8552219999999999</c:v>
                </c:pt>
                <c:pt idx="42338">
                  <c:v>2.8604379999999998</c:v>
                </c:pt>
                <c:pt idx="42339">
                  <c:v>2.871016</c:v>
                </c:pt>
                <c:pt idx="42340">
                  <c:v>2.8795259999999998</c:v>
                </c:pt>
                <c:pt idx="42341">
                  <c:v>2.9038560000000002</c:v>
                </c:pt>
                <c:pt idx="42342">
                  <c:v>2.8997449999999998</c:v>
                </c:pt>
                <c:pt idx="42343">
                  <c:v>2.8779159999999999</c:v>
                </c:pt>
                <c:pt idx="42344">
                  <c:v>2.8743340000000002</c:v>
                </c:pt>
                <c:pt idx="42345">
                  <c:v>2.8827479999999999</c:v>
                </c:pt>
                <c:pt idx="42346">
                  <c:v>2.8782040000000002</c:v>
                </c:pt>
                <c:pt idx="42347">
                  <c:v>2.8482500000000002</c:v>
                </c:pt>
                <c:pt idx="42348">
                  <c:v>2.843826</c:v>
                </c:pt>
                <c:pt idx="42349">
                  <c:v>2.862962</c:v>
                </c:pt>
                <c:pt idx="42350">
                  <c:v>2.864357</c:v>
                </c:pt>
                <c:pt idx="42351">
                  <c:v>2.844211</c:v>
                </c:pt>
                <c:pt idx="42352">
                  <c:v>2.8558469999999998</c:v>
                </c:pt>
                <c:pt idx="42353">
                  <c:v>2.8865940000000001</c:v>
                </c:pt>
                <c:pt idx="42354">
                  <c:v>2.8859689999999998</c:v>
                </c:pt>
                <c:pt idx="42355">
                  <c:v>2.9091680000000002</c:v>
                </c:pt>
                <c:pt idx="42356">
                  <c:v>2.8909699999999998</c:v>
                </c:pt>
                <c:pt idx="42357">
                  <c:v>2.8781080000000001</c:v>
                </c:pt>
                <c:pt idx="42358">
                  <c:v>2.8902489999999998</c:v>
                </c:pt>
                <c:pt idx="42359">
                  <c:v>2.8915709999999999</c:v>
                </c:pt>
                <c:pt idx="42360">
                  <c:v>2.8733960000000001</c:v>
                </c:pt>
                <c:pt idx="42361">
                  <c:v>2.8492109999999999</c:v>
                </c:pt>
                <c:pt idx="42362">
                  <c:v>2.8500529999999999</c:v>
                </c:pt>
                <c:pt idx="42363">
                  <c:v>2.8967149999999999</c:v>
                </c:pt>
                <c:pt idx="42364">
                  <c:v>2.9060190000000001</c:v>
                </c:pt>
                <c:pt idx="42365">
                  <c:v>2.8101449999999999</c:v>
                </c:pt>
                <c:pt idx="42366">
                  <c:v>2.7665600000000001</c:v>
                </c:pt>
                <c:pt idx="42367">
                  <c:v>2.8091840000000001</c:v>
                </c:pt>
                <c:pt idx="42368">
                  <c:v>2.8495720000000002</c:v>
                </c:pt>
                <c:pt idx="42369">
                  <c:v>2.883397</c:v>
                </c:pt>
                <c:pt idx="42370">
                  <c:v>2.9693900000000002</c:v>
                </c:pt>
                <c:pt idx="42371">
                  <c:v>3.0359340000000001</c:v>
                </c:pt>
                <c:pt idx="42372">
                  <c:v>2.9803289999999998</c:v>
                </c:pt>
                <c:pt idx="42373">
                  <c:v>2.8249789999999999</c:v>
                </c:pt>
                <c:pt idx="42374">
                  <c:v>2.6766480000000001</c:v>
                </c:pt>
                <c:pt idx="42375">
                  <c:v>2.6129889999999998</c:v>
                </c:pt>
                <c:pt idx="42376">
                  <c:v>2.6653009999999999</c:v>
                </c:pt>
                <c:pt idx="42377">
                  <c:v>2.762858</c:v>
                </c:pt>
                <c:pt idx="42378">
                  <c:v>2.9525619999999999</c:v>
                </c:pt>
                <c:pt idx="42379">
                  <c:v>2.9969399999999999</c:v>
                </c:pt>
                <c:pt idx="42380">
                  <c:v>2.9940560000000001</c:v>
                </c:pt>
                <c:pt idx="42381">
                  <c:v>2.9872999999999998</c:v>
                </c:pt>
                <c:pt idx="42382">
                  <c:v>2.9559989999999998</c:v>
                </c:pt>
                <c:pt idx="42383">
                  <c:v>2.9471530000000001</c:v>
                </c:pt>
                <c:pt idx="42384">
                  <c:v>2.987565</c:v>
                </c:pt>
                <c:pt idx="42385">
                  <c:v>3.0137689999999999</c:v>
                </c:pt>
                <c:pt idx="42386">
                  <c:v>2.9745590000000002</c:v>
                </c:pt>
                <c:pt idx="42387">
                  <c:v>2.9693900000000002</c:v>
                </c:pt>
                <c:pt idx="42388">
                  <c:v>2.9828049999999999</c:v>
                </c:pt>
                <c:pt idx="42389">
                  <c:v>2.9222950000000001</c:v>
                </c:pt>
                <c:pt idx="42390">
                  <c:v>2.8294980000000001</c:v>
                </c:pt>
                <c:pt idx="42391">
                  <c:v>2.75353</c:v>
                </c:pt>
                <c:pt idx="42392">
                  <c:v>2.754251</c:v>
                </c:pt>
                <c:pt idx="42393">
                  <c:v>2.7631700000000001</c:v>
                </c:pt>
                <c:pt idx="42394">
                  <c:v>2.7570160000000001</c:v>
                </c:pt>
                <c:pt idx="42395">
                  <c:v>2.793053</c:v>
                </c:pt>
                <c:pt idx="42396">
                  <c:v>2.8569520000000002</c:v>
                </c:pt>
                <c:pt idx="42397">
                  <c:v>2.868684</c:v>
                </c:pt>
                <c:pt idx="42398">
                  <c:v>2.9097940000000002</c:v>
                </c:pt>
                <c:pt idx="42399">
                  <c:v>2.8830360000000002</c:v>
                </c:pt>
                <c:pt idx="42400">
                  <c:v>2.8755600000000001</c:v>
                </c:pt>
                <c:pt idx="42401">
                  <c:v>2.9738609999999999</c:v>
                </c:pt>
                <c:pt idx="42402">
                  <c:v>3.0475460000000001</c:v>
                </c:pt>
                <c:pt idx="42403">
                  <c:v>3.0185770000000001</c:v>
                </c:pt>
                <c:pt idx="42404">
                  <c:v>3.0225200000000001</c:v>
                </c:pt>
                <c:pt idx="42405">
                  <c:v>3.0593979999999998</c:v>
                </c:pt>
                <c:pt idx="42406">
                  <c:v>3.0254289999999999</c:v>
                </c:pt>
                <c:pt idx="42407">
                  <c:v>2.9670100000000001</c:v>
                </c:pt>
                <c:pt idx="42408">
                  <c:v>2.94773</c:v>
                </c:pt>
                <c:pt idx="42409">
                  <c:v>2.914914</c:v>
                </c:pt>
                <c:pt idx="42410">
                  <c:v>2.869526</c:v>
                </c:pt>
                <c:pt idx="42411">
                  <c:v>2.8466149999999999</c:v>
                </c:pt>
                <c:pt idx="42412">
                  <c:v>2.863588</c:v>
                </c:pt>
                <c:pt idx="42413">
                  <c:v>2.869694</c:v>
                </c:pt>
                <c:pt idx="42414">
                  <c:v>2.8815219999999999</c:v>
                </c:pt>
                <c:pt idx="42415">
                  <c:v>2.9187850000000002</c:v>
                </c:pt>
                <c:pt idx="42416">
                  <c:v>2.9279679999999999</c:v>
                </c:pt>
                <c:pt idx="42417">
                  <c:v>2.9003459999999999</c:v>
                </c:pt>
                <c:pt idx="42418">
                  <c:v>2.8802720000000002</c:v>
                </c:pt>
                <c:pt idx="42419">
                  <c:v>2.8665690000000001</c:v>
                </c:pt>
                <c:pt idx="42420">
                  <c:v>2.8553899999999999</c:v>
                </c:pt>
                <c:pt idx="42421">
                  <c:v>2.8566639999999999</c:v>
                </c:pt>
                <c:pt idx="42422">
                  <c:v>2.8575050000000002</c:v>
                </c:pt>
                <c:pt idx="42423">
                  <c:v>2.8683239999999999</c:v>
                </c:pt>
                <c:pt idx="42424">
                  <c:v>2.881907</c:v>
                </c:pt>
                <c:pt idx="42425">
                  <c:v>2.90787</c:v>
                </c:pt>
                <c:pt idx="42426">
                  <c:v>2.9052259999999999</c:v>
                </c:pt>
                <c:pt idx="42427">
                  <c:v>2.8721459999999999</c:v>
                </c:pt>
                <c:pt idx="42428">
                  <c:v>2.8642609999999999</c:v>
                </c:pt>
                <c:pt idx="42429">
                  <c:v>2.858155</c:v>
                </c:pt>
                <c:pt idx="42430">
                  <c:v>2.8789009999999999</c:v>
                </c:pt>
                <c:pt idx="42431">
                  <c:v>2.9000330000000001</c:v>
                </c:pt>
                <c:pt idx="42432">
                  <c:v>2.8840460000000001</c:v>
                </c:pt>
                <c:pt idx="42433">
                  <c:v>2.8702709999999998</c:v>
                </c:pt>
                <c:pt idx="42434">
                  <c:v>2.847985</c:v>
                </c:pt>
                <c:pt idx="42435">
                  <c:v>2.813631</c:v>
                </c:pt>
                <c:pt idx="42436">
                  <c:v>2.801539</c:v>
                </c:pt>
                <c:pt idx="42437">
                  <c:v>2.8490669999999998</c:v>
                </c:pt>
                <c:pt idx="42438">
                  <c:v>2.9035669999999998</c:v>
                </c:pt>
                <c:pt idx="42439">
                  <c:v>2.9063560000000002</c:v>
                </c:pt>
                <c:pt idx="42440">
                  <c:v>2.8943829999999999</c:v>
                </c:pt>
                <c:pt idx="42441">
                  <c:v>2.8808009999999999</c:v>
                </c:pt>
                <c:pt idx="42442">
                  <c:v>2.8786610000000001</c:v>
                </c:pt>
                <c:pt idx="42443">
                  <c:v>2.9376799999999998</c:v>
                </c:pt>
                <c:pt idx="42444">
                  <c:v>3.0006189999999999</c:v>
                </c:pt>
                <c:pt idx="42445">
                  <c:v>3.0049700000000001</c:v>
                </c:pt>
                <c:pt idx="42446">
                  <c:v>2.944556</c:v>
                </c:pt>
                <c:pt idx="42447">
                  <c:v>2.876185</c:v>
                </c:pt>
                <c:pt idx="42448">
                  <c:v>2.791995</c:v>
                </c:pt>
                <c:pt idx="42449">
                  <c:v>2.7574730000000001</c:v>
                </c:pt>
                <c:pt idx="42450">
                  <c:v>2.7963939999999998</c:v>
                </c:pt>
                <c:pt idx="42451">
                  <c:v>2.8294260000000002</c:v>
                </c:pt>
                <c:pt idx="42452">
                  <c:v>2.8442829999999999</c:v>
                </c:pt>
                <c:pt idx="42453">
                  <c:v>2.8176700000000001</c:v>
                </c:pt>
                <c:pt idx="42454">
                  <c:v>2.8363260000000001</c:v>
                </c:pt>
                <c:pt idx="42455">
                  <c:v>2.8902969999999999</c:v>
                </c:pt>
                <c:pt idx="42456">
                  <c:v>2.912366</c:v>
                </c:pt>
                <c:pt idx="42457">
                  <c:v>2.8553899999999999</c:v>
                </c:pt>
                <c:pt idx="42458">
                  <c:v>2.7868740000000001</c:v>
                </c:pt>
                <c:pt idx="42459">
                  <c:v>2.7148970000000001</c:v>
                </c:pt>
                <c:pt idx="42460">
                  <c:v>2.8047119999999999</c:v>
                </c:pt>
                <c:pt idx="42461">
                  <c:v>2.8895270000000002</c:v>
                </c:pt>
                <c:pt idx="42462">
                  <c:v>2.8777949999999999</c:v>
                </c:pt>
                <c:pt idx="42463">
                  <c:v>2.8883969999999999</c:v>
                </c:pt>
                <c:pt idx="42464">
                  <c:v>2.9319829999999998</c:v>
                </c:pt>
                <c:pt idx="42465">
                  <c:v>2.9876130000000001</c:v>
                </c:pt>
                <c:pt idx="42466">
                  <c:v>3.003431</c:v>
                </c:pt>
                <c:pt idx="42467">
                  <c:v>2.9444360000000001</c:v>
                </c:pt>
                <c:pt idx="42468">
                  <c:v>2.9073169999999999</c:v>
                </c:pt>
                <c:pt idx="42469">
                  <c:v>2.9232320000000001</c:v>
                </c:pt>
                <c:pt idx="42470">
                  <c:v>2.929627</c:v>
                </c:pt>
                <c:pt idx="42471">
                  <c:v>2.8792620000000002</c:v>
                </c:pt>
                <c:pt idx="42472">
                  <c:v>2.8517839999999999</c:v>
                </c:pt>
                <c:pt idx="42473">
                  <c:v>2.928401</c:v>
                </c:pt>
                <c:pt idx="42474">
                  <c:v>2.9509989999999999</c:v>
                </c:pt>
                <c:pt idx="42475">
                  <c:v>2.9581149999999998</c:v>
                </c:pt>
                <c:pt idx="42476">
                  <c:v>2.934002</c:v>
                </c:pt>
                <c:pt idx="42477">
                  <c:v>2.904865</c:v>
                </c:pt>
                <c:pt idx="42478">
                  <c:v>2.8709440000000002</c:v>
                </c:pt>
                <c:pt idx="42479">
                  <c:v>2.8848400000000001</c:v>
                </c:pt>
                <c:pt idx="42480">
                  <c:v>2.926237</c:v>
                </c:pt>
                <c:pt idx="42481">
                  <c:v>2.9142169999999998</c:v>
                </c:pt>
                <c:pt idx="42482">
                  <c:v>2.8998650000000001</c:v>
                </c:pt>
                <c:pt idx="42483">
                  <c:v>2.8926050000000001</c:v>
                </c:pt>
                <c:pt idx="42484">
                  <c:v>2.8779159999999999</c:v>
                </c:pt>
                <c:pt idx="42485">
                  <c:v>2.8609909999999998</c:v>
                </c:pt>
                <c:pt idx="42486">
                  <c:v>2.8636360000000001</c:v>
                </c:pt>
                <c:pt idx="42487">
                  <c:v>2.8704869999999998</c:v>
                </c:pt>
                <c:pt idx="42488">
                  <c:v>2.867578</c:v>
                </c:pt>
                <c:pt idx="42489">
                  <c:v>2.876449</c:v>
                </c:pt>
                <c:pt idx="42490">
                  <c:v>2.9018839999999999</c:v>
                </c:pt>
                <c:pt idx="42491">
                  <c:v>2.9232320000000001</c:v>
                </c:pt>
                <c:pt idx="42492">
                  <c:v>2.9357570000000002</c:v>
                </c:pt>
                <c:pt idx="42493">
                  <c:v>2.9380890000000002</c:v>
                </c:pt>
                <c:pt idx="42494">
                  <c:v>2.9207800000000002</c:v>
                </c:pt>
                <c:pt idx="42495">
                  <c:v>2.9217659999999999</c:v>
                </c:pt>
                <c:pt idx="42496">
                  <c:v>2.9192900000000002</c:v>
                </c:pt>
                <c:pt idx="42497">
                  <c:v>2.9142169999999998</c:v>
                </c:pt>
                <c:pt idx="42498">
                  <c:v>2.8915709999999999</c:v>
                </c:pt>
                <c:pt idx="42499">
                  <c:v>2.8728189999999998</c:v>
                </c:pt>
                <c:pt idx="42500">
                  <c:v>2.866352</c:v>
                </c:pt>
                <c:pt idx="42501">
                  <c:v>2.8610630000000001</c:v>
                </c:pt>
                <c:pt idx="42502">
                  <c:v>2.8633709999999999</c:v>
                </c:pt>
                <c:pt idx="42503">
                  <c:v>2.8768099999999999</c:v>
                </c:pt>
                <c:pt idx="42504">
                  <c:v>2.8756080000000002</c:v>
                </c:pt>
                <c:pt idx="42505">
                  <c:v>2.8693330000000001</c:v>
                </c:pt>
                <c:pt idx="42506">
                  <c:v>2.8755120000000001</c:v>
                </c:pt>
                <c:pt idx="42507">
                  <c:v>2.8750070000000001</c:v>
                </c:pt>
                <c:pt idx="42508">
                  <c:v>2.8569770000000001</c:v>
                </c:pt>
                <c:pt idx="42509">
                  <c:v>2.8438020000000002</c:v>
                </c:pt>
                <c:pt idx="42510">
                  <c:v>2.880728</c:v>
                </c:pt>
                <c:pt idx="42511">
                  <c:v>2.8794300000000002</c:v>
                </c:pt>
                <c:pt idx="42512">
                  <c:v>2.848058</c:v>
                </c:pt>
                <c:pt idx="42513">
                  <c:v>2.8411580000000001</c:v>
                </c:pt>
                <c:pt idx="42514">
                  <c:v>2.847817</c:v>
                </c:pt>
                <c:pt idx="42515">
                  <c:v>2.8418070000000002</c:v>
                </c:pt>
                <c:pt idx="42516">
                  <c:v>2.8037990000000002</c:v>
                </c:pt>
                <c:pt idx="42517">
                  <c:v>2.7830759999999999</c:v>
                </c:pt>
                <c:pt idx="42518">
                  <c:v>2.8355320000000002</c:v>
                </c:pt>
                <c:pt idx="42519">
                  <c:v>2.9208280000000002</c:v>
                </c:pt>
                <c:pt idx="42520">
                  <c:v>2.966866</c:v>
                </c:pt>
                <c:pt idx="42521">
                  <c:v>2.9395319999999998</c:v>
                </c:pt>
                <c:pt idx="42522">
                  <c:v>2.9120050000000002</c:v>
                </c:pt>
                <c:pt idx="42523">
                  <c:v>2.83772</c:v>
                </c:pt>
                <c:pt idx="42524">
                  <c:v>2.85087</c:v>
                </c:pt>
                <c:pt idx="42525">
                  <c:v>2.8280080000000001</c:v>
                </c:pt>
                <c:pt idx="42526">
                  <c:v>2.8925559999999999</c:v>
                </c:pt>
                <c:pt idx="42527">
                  <c:v>2.9833820000000002</c:v>
                </c:pt>
                <c:pt idx="42528">
                  <c:v>2.9602550000000001</c:v>
                </c:pt>
                <c:pt idx="42529">
                  <c:v>2.9005860000000001</c:v>
                </c:pt>
                <c:pt idx="42530">
                  <c:v>2.928064</c:v>
                </c:pt>
                <c:pt idx="42531">
                  <c:v>2.9608080000000001</c:v>
                </c:pt>
                <c:pt idx="42532">
                  <c:v>2.9609999999999999</c:v>
                </c:pt>
                <c:pt idx="42533">
                  <c:v>2.9373680000000002</c:v>
                </c:pt>
                <c:pt idx="42534">
                  <c:v>2.8700060000000001</c:v>
                </c:pt>
                <c:pt idx="42535">
                  <c:v>2.771055</c:v>
                </c:pt>
                <c:pt idx="42536">
                  <c:v>2.7037420000000001</c:v>
                </c:pt>
                <c:pt idx="42537">
                  <c:v>2.695039</c:v>
                </c:pt>
                <c:pt idx="42538">
                  <c:v>2.7947350000000002</c:v>
                </c:pt>
                <c:pt idx="42539">
                  <c:v>2.9148420000000002</c:v>
                </c:pt>
                <c:pt idx="42540">
                  <c:v>2.9956179999999999</c:v>
                </c:pt>
                <c:pt idx="42541">
                  <c:v>2.988791</c:v>
                </c:pt>
                <c:pt idx="42542">
                  <c:v>3.023746</c:v>
                </c:pt>
                <c:pt idx="42543">
                  <c:v>3.038627</c:v>
                </c:pt>
                <c:pt idx="42544">
                  <c:v>2.9709050000000001</c:v>
                </c:pt>
                <c:pt idx="42545">
                  <c:v>2.993214</c:v>
                </c:pt>
                <c:pt idx="42546">
                  <c:v>2.9638369999999998</c:v>
                </c:pt>
                <c:pt idx="42547">
                  <c:v>2.9204189999999999</c:v>
                </c:pt>
                <c:pt idx="42548">
                  <c:v>2.8875320000000002</c:v>
                </c:pt>
                <c:pt idx="42549">
                  <c:v>2.859429</c:v>
                </c:pt>
                <c:pt idx="42550">
                  <c:v>2.8726989999999999</c:v>
                </c:pt>
                <c:pt idx="42551">
                  <c:v>2.9273189999999998</c:v>
                </c:pt>
                <c:pt idx="42552">
                  <c:v>2.9616009999999999</c:v>
                </c:pt>
                <c:pt idx="42553">
                  <c:v>2.9690289999999999</c:v>
                </c:pt>
                <c:pt idx="42554">
                  <c:v>2.9345309999999998</c:v>
                </c:pt>
                <c:pt idx="42555">
                  <c:v>2.9073889999999998</c:v>
                </c:pt>
                <c:pt idx="42556">
                  <c:v>2.899384</c:v>
                </c:pt>
                <c:pt idx="42557">
                  <c:v>2.888566</c:v>
                </c:pt>
                <c:pt idx="42558">
                  <c:v>2.8777720000000002</c:v>
                </c:pt>
                <c:pt idx="42559">
                  <c:v>2.8187280000000001</c:v>
                </c:pt>
                <c:pt idx="42560">
                  <c:v>2.7405240000000002</c:v>
                </c:pt>
                <c:pt idx="42561">
                  <c:v>2.744443</c:v>
                </c:pt>
                <c:pt idx="42562">
                  <c:v>2.7903600000000002</c:v>
                </c:pt>
                <c:pt idx="42563">
                  <c:v>2.80226</c:v>
                </c:pt>
                <c:pt idx="42564">
                  <c:v>2.7869700000000002</c:v>
                </c:pt>
                <c:pt idx="42565">
                  <c:v>2.763843</c:v>
                </c:pt>
                <c:pt idx="42566">
                  <c:v>2.768411</c:v>
                </c:pt>
                <c:pt idx="42567">
                  <c:v>2.8640439999999998</c:v>
                </c:pt>
                <c:pt idx="42568">
                  <c:v>2.9235449999999998</c:v>
                </c:pt>
                <c:pt idx="42569">
                  <c:v>2.8925320000000001</c:v>
                </c:pt>
                <c:pt idx="42570">
                  <c:v>2.869694</c:v>
                </c:pt>
                <c:pt idx="42571">
                  <c:v>2.911861</c:v>
                </c:pt>
                <c:pt idx="42572">
                  <c:v>2.9966279999999998</c:v>
                </c:pt>
                <c:pt idx="42573">
                  <c:v>3.067596</c:v>
                </c:pt>
                <c:pt idx="42574">
                  <c:v>3.0433150000000002</c:v>
                </c:pt>
                <c:pt idx="42575">
                  <c:v>3.0068929999999998</c:v>
                </c:pt>
                <c:pt idx="42576">
                  <c:v>2.9669140000000001</c:v>
                </c:pt>
                <c:pt idx="42577">
                  <c:v>2.7670409999999999</c:v>
                </c:pt>
                <c:pt idx="42578">
                  <c:v>2.8173339999999998</c:v>
                </c:pt>
                <c:pt idx="42579">
                  <c:v>2.8358690000000002</c:v>
                </c:pt>
                <c:pt idx="42580">
                  <c:v>2.8410129999999998</c:v>
                </c:pt>
                <c:pt idx="42581">
                  <c:v>2.854428</c:v>
                </c:pt>
                <c:pt idx="42582">
                  <c:v>2.8848400000000001</c:v>
                </c:pt>
                <c:pt idx="42583">
                  <c:v>2.9289299999999998</c:v>
                </c:pt>
                <c:pt idx="42584">
                  <c:v>2.9134479999999998</c:v>
                </c:pt>
                <c:pt idx="42585">
                  <c:v>2.892436</c:v>
                </c:pt>
                <c:pt idx="42586">
                  <c:v>2.9192900000000002</c:v>
                </c:pt>
                <c:pt idx="42587">
                  <c:v>2.9337140000000002</c:v>
                </c:pt>
                <c:pt idx="42588">
                  <c:v>2.9478979999999999</c:v>
                </c:pt>
                <c:pt idx="42589">
                  <c:v>2.9488349999999999</c:v>
                </c:pt>
                <c:pt idx="42590">
                  <c:v>2.9343870000000001</c:v>
                </c:pt>
                <c:pt idx="42591">
                  <c:v>2.922126</c:v>
                </c:pt>
                <c:pt idx="42592">
                  <c:v>2.8989029999999998</c:v>
                </c:pt>
                <c:pt idx="42593">
                  <c:v>2.8751509999999998</c:v>
                </c:pt>
                <c:pt idx="42594">
                  <c:v>2.8585389999999999</c:v>
                </c:pt>
                <c:pt idx="42595">
                  <c:v>2.803607</c:v>
                </c:pt>
                <c:pt idx="42596">
                  <c:v>2.8254589999999999</c:v>
                </c:pt>
                <c:pt idx="42597">
                  <c:v>2.9177270000000002</c:v>
                </c:pt>
                <c:pt idx="42598">
                  <c:v>2.9384980000000001</c:v>
                </c:pt>
                <c:pt idx="42599">
                  <c:v>2.9956420000000001</c:v>
                </c:pt>
                <c:pt idx="42600">
                  <c:v>3.1039690000000002</c:v>
                </c:pt>
                <c:pt idx="42601">
                  <c:v>3.0887509999999998</c:v>
                </c:pt>
                <c:pt idx="42602">
                  <c:v>2.9763860000000002</c:v>
                </c:pt>
                <c:pt idx="42603">
                  <c:v>2.9104670000000001</c:v>
                </c:pt>
                <c:pt idx="42604">
                  <c:v>2.861472</c:v>
                </c:pt>
                <c:pt idx="42605">
                  <c:v>2.8201939999999999</c:v>
                </c:pt>
                <c:pt idx="42606">
                  <c:v>2.8124769999999999</c:v>
                </c:pt>
                <c:pt idx="42607">
                  <c:v>2.8432010000000001</c:v>
                </c:pt>
                <c:pt idx="42608">
                  <c:v>2.8996970000000002</c:v>
                </c:pt>
                <c:pt idx="42609">
                  <c:v>2.9640049999999998</c:v>
                </c:pt>
                <c:pt idx="42610">
                  <c:v>2.9860500000000001</c:v>
                </c:pt>
                <c:pt idx="42611">
                  <c:v>2.9456859999999998</c:v>
                </c:pt>
                <c:pt idx="42612">
                  <c:v>2.9278</c:v>
                </c:pt>
                <c:pt idx="42613">
                  <c:v>2.9075820000000001</c:v>
                </c:pt>
                <c:pt idx="42614">
                  <c:v>2.8624580000000002</c:v>
                </c:pt>
                <c:pt idx="42615">
                  <c:v>2.8768340000000001</c:v>
                </c:pt>
                <c:pt idx="42616">
                  <c:v>2.8487550000000001</c:v>
                </c:pt>
                <c:pt idx="42617">
                  <c:v>2.7965629999999999</c:v>
                </c:pt>
                <c:pt idx="42618">
                  <c:v>2.7830759999999999</c:v>
                </c:pt>
                <c:pt idx="42619">
                  <c:v>2.835604</c:v>
                </c:pt>
                <c:pt idx="42620">
                  <c:v>2.9207800000000002</c:v>
                </c:pt>
                <c:pt idx="42621">
                  <c:v>2.9662649999999999</c:v>
                </c:pt>
                <c:pt idx="42622">
                  <c:v>2.981627</c:v>
                </c:pt>
                <c:pt idx="42623">
                  <c:v>2.954148</c:v>
                </c:pt>
                <c:pt idx="42624">
                  <c:v>2.9461430000000002</c:v>
                </c:pt>
                <c:pt idx="42625">
                  <c:v>2.9553500000000001</c:v>
                </c:pt>
                <c:pt idx="42626">
                  <c:v>2.9369350000000001</c:v>
                </c:pt>
                <c:pt idx="42627">
                  <c:v>2.8987829999999999</c:v>
                </c:pt>
                <c:pt idx="42628">
                  <c:v>2.8432729999999999</c:v>
                </c:pt>
                <c:pt idx="42629">
                  <c:v>2.812189</c:v>
                </c:pt>
                <c:pt idx="42630">
                  <c:v>2.8541880000000002</c:v>
                </c:pt>
                <c:pt idx="42631">
                  <c:v>2.8498359999999998</c:v>
                </c:pt>
                <c:pt idx="42632">
                  <c:v>2.8359169999999998</c:v>
                </c:pt>
                <c:pt idx="42633">
                  <c:v>2.8444509999999998</c:v>
                </c:pt>
                <c:pt idx="42634">
                  <c:v>2.8356530000000002</c:v>
                </c:pt>
                <c:pt idx="42635">
                  <c:v>2.8390420000000001</c:v>
                </c:pt>
                <c:pt idx="42636">
                  <c:v>2.88056</c:v>
                </c:pt>
                <c:pt idx="42637">
                  <c:v>2.9162599999999999</c:v>
                </c:pt>
                <c:pt idx="42638">
                  <c:v>2.9242659999999998</c:v>
                </c:pt>
                <c:pt idx="42639">
                  <c:v>2.9071250000000002</c:v>
                </c:pt>
                <c:pt idx="42640">
                  <c:v>2.8682029999999998</c:v>
                </c:pt>
                <c:pt idx="42641">
                  <c:v>2.8375520000000001</c:v>
                </c:pt>
                <c:pt idx="42642">
                  <c:v>2.8402919999999998</c:v>
                </c:pt>
                <c:pt idx="42643">
                  <c:v>2.8690449999999998</c:v>
                </c:pt>
                <c:pt idx="42644">
                  <c:v>2.8947919999999998</c:v>
                </c:pt>
                <c:pt idx="42645">
                  <c:v>2.8974609999999998</c:v>
                </c:pt>
                <c:pt idx="42646">
                  <c:v>2.9410699999999999</c:v>
                </c:pt>
                <c:pt idx="42647">
                  <c:v>2.9706640000000002</c:v>
                </c:pt>
                <c:pt idx="42648">
                  <c:v>2.9778760000000002</c:v>
                </c:pt>
                <c:pt idx="42649">
                  <c:v>2.9910260000000002</c:v>
                </c:pt>
                <c:pt idx="42650">
                  <c:v>2.9935510000000001</c:v>
                </c:pt>
                <c:pt idx="42651">
                  <c:v>2.9703520000000001</c:v>
                </c:pt>
                <c:pt idx="42652">
                  <c:v>2.9907379999999999</c:v>
                </c:pt>
                <c:pt idx="42653">
                  <c:v>2.9998010000000002</c:v>
                </c:pt>
                <c:pt idx="42654">
                  <c:v>2.9905940000000002</c:v>
                </c:pt>
                <c:pt idx="42655">
                  <c:v>2.9512390000000002</c:v>
                </c:pt>
                <c:pt idx="42656">
                  <c:v>2.885993</c:v>
                </c:pt>
                <c:pt idx="42657">
                  <c:v>2.836109</c:v>
                </c:pt>
                <c:pt idx="42658">
                  <c:v>2.8118759999999998</c:v>
                </c:pt>
                <c:pt idx="42659">
                  <c:v>2.8187519999999999</c:v>
                </c:pt>
                <c:pt idx="42660">
                  <c:v>2.8033899999999998</c:v>
                </c:pt>
                <c:pt idx="42661">
                  <c:v>2.7864170000000001</c:v>
                </c:pt>
                <c:pt idx="42662">
                  <c:v>2.7784599999999999</c:v>
                </c:pt>
                <c:pt idx="42663">
                  <c:v>2.7828110000000001</c:v>
                </c:pt>
                <c:pt idx="42664">
                  <c:v>2.893999</c:v>
                </c:pt>
                <c:pt idx="42665">
                  <c:v>2.9769869999999998</c:v>
                </c:pt>
                <c:pt idx="42666">
                  <c:v>3.00997</c:v>
                </c:pt>
                <c:pt idx="42667">
                  <c:v>2.9895119999999999</c:v>
                </c:pt>
                <c:pt idx="42668">
                  <c:v>2.9396520000000002</c:v>
                </c:pt>
                <c:pt idx="42669">
                  <c:v>2.936887</c:v>
                </c:pt>
                <c:pt idx="42670">
                  <c:v>2.9889589999999999</c:v>
                </c:pt>
                <c:pt idx="42671">
                  <c:v>2.9659040000000001</c:v>
                </c:pt>
                <c:pt idx="42672">
                  <c:v>2.8987829999999999</c:v>
                </c:pt>
                <c:pt idx="42673">
                  <c:v>2.8898160000000002</c:v>
                </c:pt>
                <c:pt idx="42674">
                  <c:v>2.9433060000000002</c:v>
                </c:pt>
                <c:pt idx="42675">
                  <c:v>2.9269099999999999</c:v>
                </c:pt>
                <c:pt idx="42676">
                  <c:v>2.8390900000000001</c:v>
                </c:pt>
                <c:pt idx="42677">
                  <c:v>2.7736999999999998</c:v>
                </c:pt>
                <c:pt idx="42678">
                  <c:v>2.8107220000000002</c:v>
                </c:pt>
                <c:pt idx="42679">
                  <c:v>2.8647170000000002</c:v>
                </c:pt>
                <c:pt idx="42680">
                  <c:v>2.901211</c:v>
                </c:pt>
                <c:pt idx="42681">
                  <c:v>2.931165</c:v>
                </c:pt>
                <c:pt idx="42682">
                  <c:v>2.9284490000000001</c:v>
                </c:pt>
                <c:pt idx="42683">
                  <c:v>2.878949</c:v>
                </c:pt>
                <c:pt idx="42684">
                  <c:v>2.8692129999999998</c:v>
                </c:pt>
                <c:pt idx="42685">
                  <c:v>2.8817620000000002</c:v>
                </c:pt>
                <c:pt idx="42686">
                  <c:v>2.881354</c:v>
                </c:pt>
                <c:pt idx="42687">
                  <c:v>2.8815460000000002</c:v>
                </c:pt>
                <c:pt idx="42688">
                  <c:v>2.8343539999999998</c:v>
                </c:pt>
                <c:pt idx="42689">
                  <c:v>2.838441</c:v>
                </c:pt>
                <c:pt idx="42690">
                  <c:v>2.8932289999999998</c:v>
                </c:pt>
                <c:pt idx="42691">
                  <c:v>2.9354689999999999</c:v>
                </c:pt>
                <c:pt idx="42692">
                  <c:v>2.9647019999999999</c:v>
                </c:pt>
                <c:pt idx="42693">
                  <c:v>2.9563839999999999</c:v>
                </c:pt>
                <c:pt idx="42694">
                  <c:v>2.9707119999999998</c:v>
                </c:pt>
                <c:pt idx="42695">
                  <c:v>2.9568889999999999</c:v>
                </c:pt>
                <c:pt idx="42696">
                  <c:v>2.941335</c:v>
                </c:pt>
                <c:pt idx="42697">
                  <c:v>2.9548939999999999</c:v>
                </c:pt>
                <c:pt idx="42698">
                  <c:v>2.9341469999999998</c:v>
                </c:pt>
                <c:pt idx="42699">
                  <c:v>2.8955860000000002</c:v>
                </c:pt>
                <c:pt idx="42700">
                  <c:v>2.9084469999999998</c:v>
                </c:pt>
                <c:pt idx="42701">
                  <c:v>2.926742</c:v>
                </c:pt>
                <c:pt idx="42702">
                  <c:v>2.9106830000000001</c:v>
                </c:pt>
                <c:pt idx="42703">
                  <c:v>2.88157</c:v>
                </c:pt>
                <c:pt idx="42704">
                  <c:v>2.8844789999999998</c:v>
                </c:pt>
                <c:pt idx="42705">
                  <c:v>2.894984</c:v>
                </c:pt>
                <c:pt idx="42706">
                  <c:v>2.9127990000000001</c:v>
                </c:pt>
                <c:pt idx="42707">
                  <c:v>2.9171740000000002</c:v>
                </c:pt>
                <c:pt idx="42708">
                  <c:v>2.9300120000000001</c:v>
                </c:pt>
                <c:pt idx="42709">
                  <c:v>2.9362140000000001</c:v>
                </c:pt>
                <c:pt idx="42710">
                  <c:v>2.9011629999999999</c:v>
                </c:pt>
                <c:pt idx="42711">
                  <c:v>2.8695740000000001</c:v>
                </c:pt>
                <c:pt idx="42712">
                  <c:v>2.8760650000000001</c:v>
                </c:pt>
                <c:pt idx="42713">
                  <c:v>2.8899599999999999</c:v>
                </c:pt>
                <c:pt idx="42714">
                  <c:v>2.8850319999999998</c:v>
                </c:pt>
                <c:pt idx="42715">
                  <c:v>2.9160919999999999</c:v>
                </c:pt>
                <c:pt idx="42716">
                  <c:v>2.9379209999999998</c:v>
                </c:pt>
                <c:pt idx="42717">
                  <c:v>2.959533</c:v>
                </c:pt>
                <c:pt idx="42718">
                  <c:v>2.9800399999999998</c:v>
                </c:pt>
                <c:pt idx="42719">
                  <c:v>2.974126</c:v>
                </c:pt>
                <c:pt idx="42720">
                  <c:v>2.980232</c:v>
                </c:pt>
                <c:pt idx="42721">
                  <c:v>2.9799920000000002</c:v>
                </c:pt>
                <c:pt idx="42722">
                  <c:v>2.9308529999999999</c:v>
                </c:pt>
                <c:pt idx="42723">
                  <c:v>2.7955290000000002</c:v>
                </c:pt>
                <c:pt idx="42724">
                  <c:v>2.7250420000000002</c:v>
                </c:pt>
                <c:pt idx="42725">
                  <c:v>2.768195</c:v>
                </c:pt>
                <c:pt idx="42726">
                  <c:v>2.8714249999999999</c:v>
                </c:pt>
                <c:pt idx="42727">
                  <c:v>2.9531390000000002</c:v>
                </c:pt>
                <c:pt idx="42728">
                  <c:v>2.9865789999999999</c:v>
                </c:pt>
                <c:pt idx="42729">
                  <c:v>2.9597739999999999</c:v>
                </c:pt>
                <c:pt idx="42730">
                  <c:v>2.8850560000000001</c:v>
                </c:pt>
                <c:pt idx="42731">
                  <c:v>2.8347869999999999</c:v>
                </c:pt>
                <c:pt idx="42732">
                  <c:v>2.8318059999999998</c:v>
                </c:pt>
                <c:pt idx="42733">
                  <c:v>2.8406530000000001</c:v>
                </c:pt>
                <c:pt idx="42734">
                  <c:v>2.8573849999999998</c:v>
                </c:pt>
                <c:pt idx="42735">
                  <c:v>2.8476490000000001</c:v>
                </c:pt>
                <c:pt idx="42736">
                  <c:v>2.8912580000000001</c:v>
                </c:pt>
                <c:pt idx="42737">
                  <c:v>2.924747</c:v>
                </c:pt>
                <c:pt idx="42738">
                  <c:v>2.9163570000000001</c:v>
                </c:pt>
                <c:pt idx="42739">
                  <c:v>2.9246270000000001</c:v>
                </c:pt>
                <c:pt idx="42740">
                  <c:v>2.9037109999999999</c:v>
                </c:pt>
                <c:pt idx="42741">
                  <c:v>2.8216130000000001</c:v>
                </c:pt>
                <c:pt idx="42742">
                  <c:v>2.757857</c:v>
                </c:pt>
                <c:pt idx="42743">
                  <c:v>2.7177340000000001</c:v>
                </c:pt>
                <c:pt idx="42744">
                  <c:v>2.6893419999999999</c:v>
                </c:pt>
                <c:pt idx="42745">
                  <c:v>2.7269410000000001</c:v>
                </c:pt>
                <c:pt idx="42746">
                  <c:v>2.8939029999999999</c:v>
                </c:pt>
                <c:pt idx="42747">
                  <c:v>3.0493730000000001</c:v>
                </c:pt>
                <c:pt idx="42748">
                  <c:v>3.1015169999999999</c:v>
                </c:pt>
                <c:pt idx="42749">
                  <c:v>3.079904</c:v>
                </c:pt>
                <c:pt idx="42750">
                  <c:v>3.095939</c:v>
                </c:pt>
                <c:pt idx="42751">
                  <c:v>3.0664180000000001</c:v>
                </c:pt>
                <c:pt idx="42752">
                  <c:v>2.9868670000000002</c:v>
                </c:pt>
                <c:pt idx="42753">
                  <c:v>2.9398200000000001</c:v>
                </c:pt>
                <c:pt idx="42754">
                  <c:v>2.8968600000000002</c:v>
                </c:pt>
                <c:pt idx="42755">
                  <c:v>2.8730349999999998</c:v>
                </c:pt>
                <c:pt idx="42756">
                  <c:v>2.8224300000000002</c:v>
                </c:pt>
                <c:pt idx="42757">
                  <c:v>2.7874509999999999</c:v>
                </c:pt>
                <c:pt idx="42758">
                  <c:v>2.8457499999999998</c:v>
                </c:pt>
                <c:pt idx="42759">
                  <c:v>2.9536440000000002</c:v>
                </c:pt>
                <c:pt idx="42760">
                  <c:v>3.0219429999999998</c:v>
                </c:pt>
                <c:pt idx="42761">
                  <c:v>3.0163890000000002</c:v>
                </c:pt>
                <c:pt idx="42762">
                  <c:v>2.9625379999999999</c:v>
                </c:pt>
                <c:pt idx="42763">
                  <c:v>2.9395319999999998</c:v>
                </c:pt>
                <c:pt idx="42764">
                  <c:v>2.9606870000000001</c:v>
                </c:pt>
                <c:pt idx="42765">
                  <c:v>2.9613119999999999</c:v>
                </c:pt>
                <c:pt idx="42766">
                  <c:v>2.9491000000000001</c:v>
                </c:pt>
                <c:pt idx="42767">
                  <c:v>2.9399639999999998</c:v>
                </c:pt>
                <c:pt idx="42768">
                  <c:v>2.9056829999999998</c:v>
                </c:pt>
                <c:pt idx="42769">
                  <c:v>2.9264779999999999</c:v>
                </c:pt>
                <c:pt idx="42770">
                  <c:v>2.8988070000000001</c:v>
                </c:pt>
                <c:pt idx="42771">
                  <c:v>2.8124769999999999</c:v>
                </c:pt>
                <c:pt idx="42772">
                  <c:v>2.731773</c:v>
                </c:pt>
                <c:pt idx="42773">
                  <c:v>2.6973470000000002</c:v>
                </c:pt>
                <c:pt idx="42774">
                  <c:v>2.6846299999999998</c:v>
                </c:pt>
                <c:pt idx="42775">
                  <c:v>2.7066509999999999</c:v>
                </c:pt>
                <c:pt idx="42776">
                  <c:v>2.7695889999999999</c:v>
                </c:pt>
                <c:pt idx="42777">
                  <c:v>2.9222950000000001</c:v>
                </c:pt>
                <c:pt idx="42778">
                  <c:v>3.0756489999999999</c:v>
                </c:pt>
                <c:pt idx="42779">
                  <c:v>3.2580689999999999</c:v>
                </c:pt>
                <c:pt idx="42780">
                  <c:v>3.262661</c:v>
                </c:pt>
                <c:pt idx="42781">
                  <c:v>3.1307499999999999</c:v>
                </c:pt>
                <c:pt idx="42782">
                  <c:v>3.0292029999999999</c:v>
                </c:pt>
                <c:pt idx="42783">
                  <c:v>2.9849679999999998</c:v>
                </c:pt>
                <c:pt idx="42784">
                  <c:v>2.8985430000000001</c:v>
                </c:pt>
                <c:pt idx="42785">
                  <c:v>2.8617119999999998</c:v>
                </c:pt>
                <c:pt idx="42786">
                  <c:v>2.8751030000000002</c:v>
                </c:pt>
                <c:pt idx="42787">
                  <c:v>2.879238</c:v>
                </c:pt>
                <c:pt idx="42788">
                  <c:v>2.913592</c:v>
                </c:pt>
                <c:pt idx="42789">
                  <c:v>2.930685</c:v>
                </c:pt>
                <c:pt idx="42790">
                  <c:v>2.9176310000000001</c:v>
                </c:pt>
                <c:pt idx="42791">
                  <c:v>2.9045529999999999</c:v>
                </c:pt>
                <c:pt idx="42792">
                  <c:v>2.9003459999999999</c:v>
                </c:pt>
                <c:pt idx="42793">
                  <c:v>2.8834689999999998</c:v>
                </c:pt>
                <c:pt idx="42794">
                  <c:v>2.8879890000000001</c:v>
                </c:pt>
                <c:pt idx="42795">
                  <c:v>2.8688039999999999</c:v>
                </c:pt>
                <c:pt idx="42796">
                  <c:v>2.8233440000000001</c:v>
                </c:pt>
                <c:pt idx="42797">
                  <c:v>2.7982450000000001</c:v>
                </c:pt>
                <c:pt idx="42798">
                  <c:v>2.8365420000000001</c:v>
                </c:pt>
                <c:pt idx="42799">
                  <c:v>2.8726029999999998</c:v>
                </c:pt>
                <c:pt idx="42800">
                  <c:v>2.9239289999999998</c:v>
                </c:pt>
                <c:pt idx="42801">
                  <c:v>2.8884690000000002</c:v>
                </c:pt>
                <c:pt idx="42802">
                  <c:v>2.8998409999999999</c:v>
                </c:pt>
                <c:pt idx="42803">
                  <c:v>2.9326319999999999</c:v>
                </c:pt>
                <c:pt idx="42804">
                  <c:v>2.9659040000000001</c:v>
                </c:pt>
                <c:pt idx="42805">
                  <c:v>2.9653269999999998</c:v>
                </c:pt>
                <c:pt idx="42806">
                  <c:v>2.935012</c:v>
                </c:pt>
                <c:pt idx="42807">
                  <c:v>2.913856</c:v>
                </c:pt>
                <c:pt idx="42808">
                  <c:v>2.9160439999999999</c:v>
                </c:pt>
                <c:pt idx="42809">
                  <c:v>2.8843350000000001</c:v>
                </c:pt>
                <c:pt idx="42810">
                  <c:v>2.8507739999999999</c:v>
                </c:pt>
                <c:pt idx="42811">
                  <c:v>2.8040389999999999</c:v>
                </c:pt>
                <c:pt idx="42812">
                  <c:v>2.7409089999999998</c:v>
                </c:pt>
                <c:pt idx="42813">
                  <c:v>2.7200169999999999</c:v>
                </c:pt>
                <c:pt idx="42814">
                  <c:v>2.8230789999999999</c:v>
                </c:pt>
                <c:pt idx="42815">
                  <c:v>2.920852</c:v>
                </c:pt>
                <c:pt idx="42816">
                  <c:v>2.927343</c:v>
                </c:pt>
                <c:pt idx="42817">
                  <c:v>2.9140250000000001</c:v>
                </c:pt>
                <c:pt idx="42818">
                  <c:v>2.927343</c:v>
                </c:pt>
                <c:pt idx="42819">
                  <c:v>3.0236260000000001</c:v>
                </c:pt>
                <c:pt idx="42820">
                  <c:v>2.9367670000000001</c:v>
                </c:pt>
                <c:pt idx="42821">
                  <c:v>2.9404690000000002</c:v>
                </c:pt>
                <c:pt idx="42822">
                  <c:v>2.8813049999999998</c:v>
                </c:pt>
                <c:pt idx="42823">
                  <c:v>2.8569279999999999</c:v>
                </c:pt>
                <c:pt idx="42824">
                  <c:v>2.877507</c:v>
                </c:pt>
                <c:pt idx="42825">
                  <c:v>3.023361</c:v>
                </c:pt>
                <c:pt idx="42826">
                  <c:v>2.9449649999999998</c:v>
                </c:pt>
                <c:pt idx="42827">
                  <c:v>2.931406</c:v>
                </c:pt>
                <c:pt idx="42828">
                  <c:v>2.8929649999999998</c:v>
                </c:pt>
                <c:pt idx="42829">
                  <c:v>2.8233679999999999</c:v>
                </c:pt>
                <c:pt idx="42830">
                  <c:v>2.8271660000000001</c:v>
                </c:pt>
                <c:pt idx="42831">
                  <c:v>2.8607990000000001</c:v>
                </c:pt>
                <c:pt idx="42832">
                  <c:v>2.937608</c:v>
                </c:pt>
                <c:pt idx="42833">
                  <c:v>2.9998490000000002</c:v>
                </c:pt>
                <c:pt idx="42834">
                  <c:v>3.0060519999999999</c:v>
                </c:pt>
                <c:pt idx="42835">
                  <c:v>3.00848</c:v>
                </c:pt>
                <c:pt idx="42836">
                  <c:v>3.0305490000000002</c:v>
                </c:pt>
                <c:pt idx="42837">
                  <c:v>3.0505270000000002</c:v>
                </c:pt>
                <c:pt idx="42838">
                  <c:v>3.0140090000000002</c:v>
                </c:pt>
                <c:pt idx="42839">
                  <c:v>2.9278</c:v>
                </c:pt>
                <c:pt idx="42840">
                  <c:v>2.844932</c:v>
                </c:pt>
                <c:pt idx="42841">
                  <c:v>2.8171889999999999</c:v>
                </c:pt>
                <c:pt idx="42842">
                  <c:v>2.8044959999999999</c:v>
                </c:pt>
                <c:pt idx="42843">
                  <c:v>2.838441</c:v>
                </c:pt>
                <c:pt idx="42844">
                  <c:v>2.9008980000000002</c:v>
                </c:pt>
                <c:pt idx="42845">
                  <c:v>2.9114040000000001</c:v>
                </c:pt>
                <c:pt idx="42846">
                  <c:v>2.9369589999999999</c:v>
                </c:pt>
                <c:pt idx="42847">
                  <c:v>2.8881809999999999</c:v>
                </c:pt>
                <c:pt idx="42848">
                  <c:v>2.8278150000000002</c:v>
                </c:pt>
                <c:pt idx="42849">
                  <c:v>2.8289209999999998</c:v>
                </c:pt>
                <c:pt idx="42850">
                  <c:v>2.9135200000000001</c:v>
                </c:pt>
                <c:pt idx="42851">
                  <c:v>2.995234</c:v>
                </c:pt>
                <c:pt idx="42852">
                  <c:v>3.0339149999999999</c:v>
                </c:pt>
                <c:pt idx="42853">
                  <c:v>2.9856410000000002</c:v>
                </c:pt>
                <c:pt idx="42854">
                  <c:v>2.9155389999999999</c:v>
                </c:pt>
                <c:pt idx="42855">
                  <c:v>2.871569</c:v>
                </c:pt>
                <c:pt idx="42856">
                  <c:v>2.848058</c:v>
                </c:pt>
                <c:pt idx="42857">
                  <c:v>2.845269</c:v>
                </c:pt>
                <c:pt idx="42858">
                  <c:v>2.8698860000000002</c:v>
                </c:pt>
                <c:pt idx="42859">
                  <c:v>2.8665690000000001</c:v>
                </c:pt>
                <c:pt idx="42860">
                  <c:v>2.8344499999999999</c:v>
                </c:pt>
                <c:pt idx="42861">
                  <c:v>2.8370709999999999</c:v>
                </c:pt>
                <c:pt idx="42862">
                  <c:v>2.891378</c:v>
                </c:pt>
                <c:pt idx="42863">
                  <c:v>2.9390269999999998</c:v>
                </c:pt>
                <c:pt idx="42864">
                  <c:v>2.9305159999999999</c:v>
                </c:pt>
                <c:pt idx="42865">
                  <c:v>2.925732</c:v>
                </c:pt>
                <c:pt idx="42866">
                  <c:v>2.9495079999999998</c:v>
                </c:pt>
                <c:pt idx="42867">
                  <c:v>2.9898250000000002</c:v>
                </c:pt>
                <c:pt idx="42868">
                  <c:v>2.9945119999999998</c:v>
                </c:pt>
                <c:pt idx="42869">
                  <c:v>2.9581149999999998</c:v>
                </c:pt>
                <c:pt idx="42870">
                  <c:v>2.899985</c:v>
                </c:pt>
                <c:pt idx="42871">
                  <c:v>2.8734679999999999</c:v>
                </c:pt>
                <c:pt idx="42872">
                  <c:v>2.8800309999999998</c:v>
                </c:pt>
                <c:pt idx="42873">
                  <c:v>2.894047</c:v>
                </c:pt>
                <c:pt idx="42874">
                  <c:v>2.891451</c:v>
                </c:pt>
                <c:pt idx="42875">
                  <c:v>2.8592599999999999</c:v>
                </c:pt>
                <c:pt idx="42876">
                  <c:v>2.8236560000000002</c:v>
                </c:pt>
                <c:pt idx="42877">
                  <c:v>2.8045200000000001</c:v>
                </c:pt>
                <c:pt idx="42878">
                  <c:v>2.8030539999999999</c:v>
                </c:pt>
                <c:pt idx="42879">
                  <c:v>2.8277190000000001</c:v>
                </c:pt>
                <c:pt idx="42880">
                  <c:v>2.863251</c:v>
                </c:pt>
                <c:pt idx="42881">
                  <c:v>2.8649580000000001</c:v>
                </c:pt>
                <c:pt idx="42882">
                  <c:v>2.8989750000000001</c:v>
                </c:pt>
                <c:pt idx="42883">
                  <c:v>2.9814340000000001</c:v>
                </c:pt>
                <c:pt idx="42884">
                  <c:v>3.0024700000000002</c:v>
                </c:pt>
                <c:pt idx="42885">
                  <c:v>2.9319829999999998</c:v>
                </c:pt>
                <c:pt idx="42886">
                  <c:v>2.9034710000000001</c:v>
                </c:pt>
                <c:pt idx="42887">
                  <c:v>2.945109</c:v>
                </c:pt>
                <c:pt idx="42888">
                  <c:v>2.9305159999999999</c:v>
                </c:pt>
                <c:pt idx="42889">
                  <c:v>2.8871470000000001</c:v>
                </c:pt>
                <c:pt idx="42890">
                  <c:v>2.9318629999999999</c:v>
                </c:pt>
                <c:pt idx="42891">
                  <c:v>2.941767</c:v>
                </c:pt>
                <c:pt idx="42892">
                  <c:v>2.9004660000000002</c:v>
                </c:pt>
                <c:pt idx="42893">
                  <c:v>2.9252760000000002</c:v>
                </c:pt>
                <c:pt idx="42894">
                  <c:v>2.996267</c:v>
                </c:pt>
                <c:pt idx="42895">
                  <c:v>3.1236820000000001</c:v>
                </c:pt>
                <c:pt idx="42896">
                  <c:v>3.1232250000000001</c:v>
                </c:pt>
                <c:pt idx="42897">
                  <c:v>2.9534750000000001</c:v>
                </c:pt>
                <c:pt idx="42898">
                  <c:v>2.815795</c:v>
                </c:pt>
                <c:pt idx="42899">
                  <c:v>2.7488419999999998</c:v>
                </c:pt>
                <c:pt idx="42900">
                  <c:v>2.783941</c:v>
                </c:pt>
                <c:pt idx="42901">
                  <c:v>2.787884</c:v>
                </c:pt>
                <c:pt idx="42902">
                  <c:v>2.7595879999999999</c:v>
                </c:pt>
                <c:pt idx="42903">
                  <c:v>2.7895669999999999</c:v>
                </c:pt>
                <c:pt idx="42904">
                  <c:v>2.8944800000000002</c:v>
                </c:pt>
                <c:pt idx="42905">
                  <c:v>2.9703759999999999</c:v>
                </c:pt>
                <c:pt idx="42906">
                  <c:v>2.9860500000000001</c:v>
                </c:pt>
                <c:pt idx="42907">
                  <c:v>2.9638849999999999</c:v>
                </c:pt>
                <c:pt idx="42908">
                  <c:v>2.8568560000000001</c:v>
                </c:pt>
                <c:pt idx="42909">
                  <c:v>2.7780269999999998</c:v>
                </c:pt>
                <c:pt idx="42910">
                  <c:v>2.7949280000000001</c:v>
                </c:pt>
                <c:pt idx="42911">
                  <c:v>2.7895669999999999</c:v>
                </c:pt>
                <c:pt idx="42912">
                  <c:v>2.8111069999999998</c:v>
                </c:pt>
                <c:pt idx="42913">
                  <c:v>2.8619050000000001</c:v>
                </c:pt>
                <c:pt idx="42914">
                  <c:v>2.8712080000000002</c:v>
                </c:pt>
                <c:pt idx="42915">
                  <c:v>2.881834</c:v>
                </c:pt>
                <c:pt idx="42916">
                  <c:v>2.939435</c:v>
                </c:pt>
                <c:pt idx="42917">
                  <c:v>2.9685009999999998</c:v>
                </c:pt>
                <c:pt idx="42918">
                  <c:v>2.9823</c:v>
                </c:pt>
                <c:pt idx="42919">
                  <c:v>3.0342509999999998</c:v>
                </c:pt>
                <c:pt idx="42920">
                  <c:v>3.0147059999999999</c:v>
                </c:pt>
                <c:pt idx="42921">
                  <c:v>2.9763380000000002</c:v>
                </c:pt>
                <c:pt idx="42922">
                  <c:v>2.9638610000000001</c:v>
                </c:pt>
                <c:pt idx="42923">
                  <c:v>2.962971</c:v>
                </c:pt>
                <c:pt idx="42924">
                  <c:v>2.9449890000000001</c:v>
                </c:pt>
                <c:pt idx="42925">
                  <c:v>2.9198909999999998</c:v>
                </c:pt>
                <c:pt idx="42926">
                  <c:v>2.91364</c:v>
                </c:pt>
                <c:pt idx="42927">
                  <c:v>2.9193859999999998</c:v>
                </c:pt>
                <c:pt idx="42928">
                  <c:v>2.9161160000000002</c:v>
                </c:pt>
                <c:pt idx="42929">
                  <c:v>2.9155630000000001</c:v>
                </c:pt>
                <c:pt idx="42930">
                  <c:v>2.9240979999999999</c:v>
                </c:pt>
                <c:pt idx="42931">
                  <c:v>2.9346030000000001</c:v>
                </c:pt>
                <c:pt idx="42932">
                  <c:v>2.9412389999999999</c:v>
                </c:pt>
                <c:pt idx="42933">
                  <c:v>2.9517679999999999</c:v>
                </c:pt>
                <c:pt idx="42934">
                  <c:v>2.9271029999999998</c:v>
                </c:pt>
                <c:pt idx="42935">
                  <c:v>2.8907769999999999</c:v>
                </c:pt>
                <c:pt idx="42936">
                  <c:v>2.8852479999999998</c:v>
                </c:pt>
                <c:pt idx="42937">
                  <c:v>2.8908499999999999</c:v>
                </c:pt>
                <c:pt idx="42938">
                  <c:v>2.872458</c:v>
                </c:pt>
                <c:pt idx="42939">
                  <c:v>2.87229</c:v>
                </c:pt>
                <c:pt idx="42940">
                  <c:v>2.9055140000000002</c:v>
                </c:pt>
                <c:pt idx="42941">
                  <c:v>2.912919</c:v>
                </c:pt>
                <c:pt idx="42942">
                  <c:v>2.9027500000000002</c:v>
                </c:pt>
                <c:pt idx="42943">
                  <c:v>2.900153</c:v>
                </c:pt>
                <c:pt idx="42944">
                  <c:v>2.9220299999999999</c:v>
                </c:pt>
                <c:pt idx="42945">
                  <c:v>2.928401</c:v>
                </c:pt>
                <c:pt idx="42946">
                  <c:v>2.9060429999999999</c:v>
                </c:pt>
                <c:pt idx="42947">
                  <c:v>2.9075099999999998</c:v>
                </c:pt>
                <c:pt idx="42948">
                  <c:v>2.9179430000000002</c:v>
                </c:pt>
                <c:pt idx="42949">
                  <c:v>2.9204189999999999</c:v>
                </c:pt>
                <c:pt idx="42950">
                  <c:v>2.9102260000000002</c:v>
                </c:pt>
                <c:pt idx="42951">
                  <c:v>2.903591</c:v>
                </c:pt>
                <c:pt idx="42952">
                  <c:v>2.9378009999999999</c:v>
                </c:pt>
                <c:pt idx="42953">
                  <c:v>2.9460709999999999</c:v>
                </c:pt>
                <c:pt idx="42954">
                  <c:v>2.9054660000000001</c:v>
                </c:pt>
                <c:pt idx="42955">
                  <c:v>2.8460380000000001</c:v>
                </c:pt>
                <c:pt idx="42956">
                  <c:v>2.798943</c:v>
                </c:pt>
                <c:pt idx="42957">
                  <c:v>2.8091840000000001</c:v>
                </c:pt>
                <c:pt idx="42958">
                  <c:v>2.8493080000000002</c:v>
                </c:pt>
                <c:pt idx="42959">
                  <c:v>2.8559909999999999</c:v>
                </c:pt>
                <c:pt idx="42960">
                  <c:v>2.8148819999999999</c:v>
                </c:pt>
                <c:pt idx="42961">
                  <c:v>2.8464469999999999</c:v>
                </c:pt>
                <c:pt idx="42962">
                  <c:v>2.9309970000000001</c:v>
                </c:pt>
                <c:pt idx="42963">
                  <c:v>2.9528500000000002</c:v>
                </c:pt>
                <c:pt idx="42964">
                  <c:v>3.003816</c:v>
                </c:pt>
                <c:pt idx="42965">
                  <c:v>3.0965159999999998</c:v>
                </c:pt>
                <c:pt idx="42966">
                  <c:v>3.1083440000000002</c:v>
                </c:pt>
                <c:pt idx="42967">
                  <c:v>2.9183279999999998</c:v>
                </c:pt>
                <c:pt idx="42968">
                  <c:v>2.826565</c:v>
                </c:pt>
                <c:pt idx="42969">
                  <c:v>2.7988219999999999</c:v>
                </c:pt>
                <c:pt idx="42970">
                  <c:v>2.8150019999999998</c:v>
                </c:pt>
                <c:pt idx="42971">
                  <c:v>2.8228149999999999</c:v>
                </c:pt>
                <c:pt idx="42972">
                  <c:v>2.762016</c:v>
                </c:pt>
                <c:pt idx="42973">
                  <c:v>2.6954959999999999</c:v>
                </c:pt>
                <c:pt idx="42974">
                  <c:v>2.7057859999999998</c:v>
                </c:pt>
                <c:pt idx="42975">
                  <c:v>2.7941340000000001</c:v>
                </c:pt>
                <c:pt idx="42976">
                  <c:v>2.8667370000000001</c:v>
                </c:pt>
                <c:pt idx="42977">
                  <c:v>2.928016</c:v>
                </c:pt>
                <c:pt idx="42978">
                  <c:v>2.9887429999999999</c:v>
                </c:pt>
                <c:pt idx="42979">
                  <c:v>2.976146</c:v>
                </c:pt>
                <c:pt idx="42980">
                  <c:v>2.9568409999999998</c:v>
                </c:pt>
                <c:pt idx="42981">
                  <c:v>2.992613</c:v>
                </c:pt>
                <c:pt idx="42982">
                  <c:v>3.0109560000000002</c:v>
                </c:pt>
                <c:pt idx="42983">
                  <c:v>3.0149710000000001</c:v>
                </c:pt>
                <c:pt idx="42984">
                  <c:v>2.9816750000000001</c:v>
                </c:pt>
                <c:pt idx="42985">
                  <c:v>2.9207079999999999</c:v>
                </c:pt>
                <c:pt idx="42986">
                  <c:v>2.8897439999999999</c:v>
                </c:pt>
                <c:pt idx="42987">
                  <c:v>2.851664</c:v>
                </c:pt>
                <c:pt idx="42988">
                  <c:v>2.847</c:v>
                </c:pt>
                <c:pt idx="42989">
                  <c:v>2.8500290000000001</c:v>
                </c:pt>
                <c:pt idx="42990">
                  <c:v>2.870247</c:v>
                </c:pt>
                <c:pt idx="42991">
                  <c:v>2.8841899999999998</c:v>
                </c:pt>
                <c:pt idx="42992">
                  <c:v>2.8851279999999999</c:v>
                </c:pt>
                <c:pt idx="42993">
                  <c:v>2.9622739999999999</c:v>
                </c:pt>
                <c:pt idx="42994">
                  <c:v>3.060384</c:v>
                </c:pt>
                <c:pt idx="42995">
                  <c:v>3.0439880000000001</c:v>
                </c:pt>
                <c:pt idx="42996">
                  <c:v>2.9777079999999998</c:v>
                </c:pt>
                <c:pt idx="42997">
                  <c:v>2.9147699999999999</c:v>
                </c:pt>
                <c:pt idx="42998">
                  <c:v>2.879286</c:v>
                </c:pt>
                <c:pt idx="42999">
                  <c:v>2.8904890000000001</c:v>
                </c:pt>
                <c:pt idx="43000">
                  <c:v>2.9191929999999999</c:v>
                </c:pt>
                <c:pt idx="43001">
                  <c:v>2.9215010000000001</c:v>
                </c:pt>
                <c:pt idx="43002">
                  <c:v>2.914193</c:v>
                </c:pt>
                <c:pt idx="43003">
                  <c:v>2.9131109999999998</c:v>
                </c:pt>
                <c:pt idx="43004">
                  <c:v>2.905322</c:v>
                </c:pt>
                <c:pt idx="43005">
                  <c:v>2.9367429999999999</c:v>
                </c:pt>
                <c:pt idx="43006">
                  <c:v>2.9491480000000001</c:v>
                </c:pt>
                <c:pt idx="43007">
                  <c:v>2.9397959999999999</c:v>
                </c:pt>
                <c:pt idx="43008">
                  <c:v>2.9416950000000002</c:v>
                </c:pt>
                <c:pt idx="43009">
                  <c:v>2.929074</c:v>
                </c:pt>
                <c:pt idx="43010">
                  <c:v>2.9130630000000002</c:v>
                </c:pt>
                <c:pt idx="43011">
                  <c:v>2.906428</c:v>
                </c:pt>
                <c:pt idx="43012">
                  <c:v>2.9045770000000002</c:v>
                </c:pt>
                <c:pt idx="43013">
                  <c:v>2.8896000000000002</c:v>
                </c:pt>
                <c:pt idx="43014">
                  <c:v>2.890609</c:v>
                </c:pt>
                <c:pt idx="43015">
                  <c:v>2.9039030000000001</c:v>
                </c:pt>
                <c:pt idx="43016">
                  <c:v>2.8985910000000001</c:v>
                </c:pt>
                <c:pt idx="43017">
                  <c:v>2.8878919999999999</c:v>
                </c:pt>
                <c:pt idx="43018">
                  <c:v>2.8765450000000001</c:v>
                </c:pt>
                <c:pt idx="43019">
                  <c:v>2.8761130000000001</c:v>
                </c:pt>
                <c:pt idx="43020">
                  <c:v>2.8580580000000002</c:v>
                </c:pt>
                <c:pt idx="43021">
                  <c:v>2.877243</c:v>
                </c:pt>
                <c:pt idx="43022">
                  <c:v>2.9107789999999998</c:v>
                </c:pt>
                <c:pt idx="43023">
                  <c:v>2.9732120000000002</c:v>
                </c:pt>
                <c:pt idx="43024">
                  <c:v>2.9928780000000001</c:v>
                </c:pt>
                <c:pt idx="43025">
                  <c:v>2.958091</c:v>
                </c:pt>
                <c:pt idx="43026">
                  <c:v>2.9277039999999999</c:v>
                </c:pt>
                <c:pt idx="43027">
                  <c:v>2.884887</c:v>
                </c:pt>
                <c:pt idx="43028">
                  <c:v>2.8461820000000002</c:v>
                </c:pt>
                <c:pt idx="43029">
                  <c:v>2.8452449999999998</c:v>
                </c:pt>
                <c:pt idx="43030">
                  <c:v>2.8691170000000001</c:v>
                </c:pt>
                <c:pt idx="43031">
                  <c:v>2.8346429999999998</c:v>
                </c:pt>
                <c:pt idx="43032">
                  <c:v>2.784662</c:v>
                </c:pt>
                <c:pt idx="43033">
                  <c:v>2.8182230000000001</c:v>
                </c:pt>
                <c:pt idx="43034">
                  <c:v>2.8933740000000001</c:v>
                </c:pt>
                <c:pt idx="43035">
                  <c:v>2.9208280000000002</c:v>
                </c:pt>
                <c:pt idx="43036">
                  <c:v>2.9333529999999999</c:v>
                </c:pt>
                <c:pt idx="43037">
                  <c:v>2.9135680000000002</c:v>
                </c:pt>
                <c:pt idx="43038">
                  <c:v>2.871785</c:v>
                </c:pt>
                <c:pt idx="43039">
                  <c:v>2.8824589999999999</c:v>
                </c:pt>
                <c:pt idx="43040">
                  <c:v>2.9289540000000001</c:v>
                </c:pt>
                <c:pt idx="43041">
                  <c:v>2.9478499999999999</c:v>
                </c:pt>
                <c:pt idx="43042">
                  <c:v>2.9350360000000002</c:v>
                </c:pt>
                <c:pt idx="43043">
                  <c:v>2.9547979999999998</c:v>
                </c:pt>
                <c:pt idx="43044">
                  <c:v>2.9427289999999999</c:v>
                </c:pt>
                <c:pt idx="43045">
                  <c:v>2.895994</c:v>
                </c:pt>
                <c:pt idx="43046">
                  <c:v>2.8467349999999998</c:v>
                </c:pt>
                <c:pt idx="43047">
                  <c:v>2.7805040000000001</c:v>
                </c:pt>
                <c:pt idx="43048">
                  <c:v>2.8525770000000001</c:v>
                </c:pt>
                <c:pt idx="43049">
                  <c:v>2.857818</c:v>
                </c:pt>
                <c:pt idx="43050">
                  <c:v>2.7930290000000002</c:v>
                </c:pt>
                <c:pt idx="43051">
                  <c:v>2.785768</c:v>
                </c:pt>
                <c:pt idx="43052">
                  <c:v>2.7925960000000001</c:v>
                </c:pt>
                <c:pt idx="43053">
                  <c:v>2.8482980000000002</c:v>
                </c:pt>
                <c:pt idx="43054">
                  <c:v>3.103488</c:v>
                </c:pt>
                <c:pt idx="43055">
                  <c:v>3.1803460000000001</c:v>
                </c:pt>
                <c:pt idx="43056">
                  <c:v>3.0575230000000002</c:v>
                </c:pt>
                <c:pt idx="43057">
                  <c:v>2.9336899999999999</c:v>
                </c:pt>
                <c:pt idx="43058">
                  <c:v>2.8601740000000002</c:v>
                </c:pt>
                <c:pt idx="43059">
                  <c:v>2.8755839999999999</c:v>
                </c:pt>
                <c:pt idx="43060">
                  <c:v>2.9070049999999998</c:v>
                </c:pt>
                <c:pt idx="43061">
                  <c:v>2.930685</c:v>
                </c:pt>
                <c:pt idx="43062">
                  <c:v>2.9589560000000001</c:v>
                </c:pt>
                <c:pt idx="43063">
                  <c:v>2.9968439999999998</c:v>
                </c:pt>
                <c:pt idx="43064">
                  <c:v>2.9946570000000001</c:v>
                </c:pt>
                <c:pt idx="43065">
                  <c:v>2.970135</c:v>
                </c:pt>
                <c:pt idx="43066">
                  <c:v>2.949989</c:v>
                </c:pt>
                <c:pt idx="43067">
                  <c:v>2.8801519999999998</c:v>
                </c:pt>
                <c:pt idx="43068">
                  <c:v>2.845726</c:v>
                </c:pt>
                <c:pt idx="43069">
                  <c:v>2.8392110000000002</c:v>
                </c:pt>
                <c:pt idx="43070">
                  <c:v>2.842336</c:v>
                </c:pt>
                <c:pt idx="43071">
                  <c:v>2.8723380000000001</c:v>
                </c:pt>
                <c:pt idx="43072">
                  <c:v>2.8574329999999999</c:v>
                </c:pt>
                <c:pt idx="43073">
                  <c:v>2.854981</c:v>
                </c:pt>
                <c:pt idx="43074">
                  <c:v>2.88056</c:v>
                </c:pt>
                <c:pt idx="43075">
                  <c:v>2.915082</c:v>
                </c:pt>
                <c:pt idx="43076">
                  <c:v>2.949268</c:v>
                </c:pt>
                <c:pt idx="43077">
                  <c:v>2.9561199999999999</c:v>
                </c:pt>
                <c:pt idx="43078">
                  <c:v>2.9384260000000002</c:v>
                </c:pt>
                <c:pt idx="43079">
                  <c:v>2.941551</c:v>
                </c:pt>
                <c:pt idx="43080">
                  <c:v>2.9575619999999998</c:v>
                </c:pt>
                <c:pt idx="43081">
                  <c:v>2.9721549999999999</c:v>
                </c:pt>
                <c:pt idx="43082">
                  <c:v>2.9766499999999998</c:v>
                </c:pt>
                <c:pt idx="43083">
                  <c:v>2.947225</c:v>
                </c:pt>
                <c:pt idx="43084">
                  <c:v>2.9361899999999999</c:v>
                </c:pt>
                <c:pt idx="43085">
                  <c:v>2.9230879999999999</c:v>
                </c:pt>
                <c:pt idx="43086">
                  <c:v>2.91465</c:v>
                </c:pt>
                <c:pt idx="43087">
                  <c:v>2.91953</c:v>
                </c:pt>
                <c:pt idx="43088">
                  <c:v>2.9167649999999998</c:v>
                </c:pt>
                <c:pt idx="43089">
                  <c:v>2.911308</c:v>
                </c:pt>
                <c:pt idx="43090">
                  <c:v>2.918256</c:v>
                </c:pt>
                <c:pt idx="43091">
                  <c:v>2.899143</c:v>
                </c:pt>
                <c:pt idx="43092">
                  <c:v>2.8642850000000002</c:v>
                </c:pt>
                <c:pt idx="43093">
                  <c:v>2.873348</c:v>
                </c:pt>
                <c:pt idx="43094">
                  <c:v>2.8894790000000001</c:v>
                </c:pt>
                <c:pt idx="43095">
                  <c:v>2.8532980000000001</c:v>
                </c:pt>
                <c:pt idx="43096">
                  <c:v>2.8148089999999999</c:v>
                </c:pt>
                <c:pt idx="43097">
                  <c:v>2.8148819999999999</c:v>
                </c:pt>
                <c:pt idx="43098">
                  <c:v>2.8327200000000001</c:v>
                </c:pt>
                <c:pt idx="43099">
                  <c:v>2.855702</c:v>
                </c:pt>
                <c:pt idx="43100">
                  <c:v>2.8430089999999999</c:v>
                </c:pt>
                <c:pt idx="43101">
                  <c:v>2.8168769999999999</c:v>
                </c:pt>
                <c:pt idx="43102">
                  <c:v>2.9000569999999999</c:v>
                </c:pt>
                <c:pt idx="43103">
                  <c:v>2.9656159999999998</c:v>
                </c:pt>
                <c:pt idx="43104">
                  <c:v>2.9665050000000002</c:v>
                </c:pt>
                <c:pt idx="43105">
                  <c:v>2.9221499999999998</c:v>
                </c:pt>
                <c:pt idx="43106">
                  <c:v>2.9127749999999999</c:v>
                </c:pt>
                <c:pt idx="43107">
                  <c:v>2.9085190000000001</c:v>
                </c:pt>
                <c:pt idx="43108">
                  <c:v>2.9112119999999999</c:v>
                </c:pt>
                <c:pt idx="43109">
                  <c:v>2.8779159999999999</c:v>
                </c:pt>
                <c:pt idx="43110">
                  <c:v>2.8631549999999999</c:v>
                </c:pt>
                <c:pt idx="43111">
                  <c:v>2.894336</c:v>
                </c:pt>
                <c:pt idx="43112">
                  <c:v>2.9826839999999999</c:v>
                </c:pt>
                <c:pt idx="43113">
                  <c:v>3.0510320000000002</c:v>
                </c:pt>
                <c:pt idx="43114">
                  <c:v>3.0112199999999998</c:v>
                </c:pt>
                <c:pt idx="43115">
                  <c:v>2.9256120000000001</c:v>
                </c:pt>
                <c:pt idx="43116">
                  <c:v>2.8963549999999998</c:v>
                </c:pt>
                <c:pt idx="43117">
                  <c:v>2.9202750000000002</c:v>
                </c:pt>
                <c:pt idx="43118">
                  <c:v>2.921189</c:v>
                </c:pt>
                <c:pt idx="43119">
                  <c:v>2.9419360000000001</c:v>
                </c:pt>
                <c:pt idx="43120">
                  <c:v>2.9458540000000002</c:v>
                </c:pt>
                <c:pt idx="43121">
                  <c:v>2.8576009999999998</c:v>
                </c:pt>
                <c:pt idx="43122">
                  <c:v>2.8320219999999998</c:v>
                </c:pt>
                <c:pt idx="43123">
                  <c:v>2.9254440000000002</c:v>
                </c:pt>
                <c:pt idx="43124">
                  <c:v>2.989776</c:v>
                </c:pt>
                <c:pt idx="43125">
                  <c:v>2.9527060000000001</c:v>
                </c:pt>
                <c:pt idx="43126">
                  <c:v>2.9319109999999999</c:v>
                </c:pt>
                <c:pt idx="43127">
                  <c:v>2.9334730000000002</c:v>
                </c:pt>
                <c:pt idx="43128">
                  <c:v>2.9416950000000002</c:v>
                </c:pt>
                <c:pt idx="43129">
                  <c:v>2.920299</c:v>
                </c:pt>
                <c:pt idx="43130">
                  <c:v>2.9047209999999999</c:v>
                </c:pt>
                <c:pt idx="43131">
                  <c:v>2.8994080000000002</c:v>
                </c:pt>
                <c:pt idx="43132">
                  <c:v>2.8934220000000002</c:v>
                </c:pt>
                <c:pt idx="43133">
                  <c:v>2.8617119999999998</c:v>
                </c:pt>
                <c:pt idx="43134">
                  <c:v>2.8275030000000001</c:v>
                </c:pt>
                <c:pt idx="43135">
                  <c:v>2.8044720000000001</c:v>
                </c:pt>
                <c:pt idx="43136">
                  <c:v>2.8284159999999998</c:v>
                </c:pt>
                <c:pt idx="43137">
                  <c:v>2.869694</c:v>
                </c:pt>
                <c:pt idx="43138">
                  <c:v>2.8808250000000002</c:v>
                </c:pt>
                <c:pt idx="43139">
                  <c:v>2.8873880000000001</c:v>
                </c:pt>
                <c:pt idx="43140">
                  <c:v>2.9672499999999999</c:v>
                </c:pt>
                <c:pt idx="43141">
                  <c:v>3.0078070000000001</c:v>
                </c:pt>
                <c:pt idx="43142">
                  <c:v>2.966361</c:v>
                </c:pt>
                <c:pt idx="43143">
                  <c:v>2.9618169999999999</c:v>
                </c:pt>
                <c:pt idx="43144">
                  <c:v>2.9435220000000002</c:v>
                </c:pt>
                <c:pt idx="43145">
                  <c:v>2.9329200000000002</c:v>
                </c:pt>
                <c:pt idx="43146">
                  <c:v>2.981579</c:v>
                </c:pt>
                <c:pt idx="43147">
                  <c:v>2.9785490000000001</c:v>
                </c:pt>
                <c:pt idx="43148">
                  <c:v>2.9604949999999999</c:v>
                </c:pt>
                <c:pt idx="43149">
                  <c:v>2.9629949999999998</c:v>
                </c:pt>
                <c:pt idx="43150">
                  <c:v>2.938955</c:v>
                </c:pt>
                <c:pt idx="43151">
                  <c:v>2.8930129999999998</c:v>
                </c:pt>
                <c:pt idx="43152">
                  <c:v>2.886234</c:v>
                </c:pt>
                <c:pt idx="43153">
                  <c:v>2.9127019999999999</c:v>
                </c:pt>
                <c:pt idx="43154">
                  <c:v>2.9217179999999998</c:v>
                </c:pt>
                <c:pt idx="43155">
                  <c:v>2.9039519999999999</c:v>
                </c:pt>
                <c:pt idx="43156">
                  <c:v>2.8769779999999998</c:v>
                </c:pt>
                <c:pt idx="43157">
                  <c:v>2.85426</c:v>
                </c:pt>
                <c:pt idx="43158">
                  <c:v>2.8693330000000001</c:v>
                </c:pt>
                <c:pt idx="43159">
                  <c:v>2.8856809999999999</c:v>
                </c:pt>
                <c:pt idx="43160">
                  <c:v>2.8661120000000002</c:v>
                </c:pt>
                <c:pt idx="43161">
                  <c:v>2.85676</c:v>
                </c:pt>
                <c:pt idx="43162">
                  <c:v>2.8564240000000001</c:v>
                </c:pt>
                <c:pt idx="43163">
                  <c:v>2.8627699999999998</c:v>
                </c:pt>
                <c:pt idx="43164">
                  <c:v>2.8915229999999998</c:v>
                </c:pt>
                <c:pt idx="43165">
                  <c:v>2.954196</c:v>
                </c:pt>
                <c:pt idx="43166">
                  <c:v>2.9847039999999998</c:v>
                </c:pt>
                <c:pt idx="43167">
                  <c:v>2.974078</c:v>
                </c:pt>
                <c:pt idx="43168">
                  <c:v>2.9443160000000002</c:v>
                </c:pt>
                <c:pt idx="43169">
                  <c:v>2.9935990000000001</c:v>
                </c:pt>
                <c:pt idx="43170">
                  <c:v>3.0100669999999998</c:v>
                </c:pt>
                <c:pt idx="43171">
                  <c:v>2.9673470000000002</c:v>
                </c:pt>
                <c:pt idx="43172">
                  <c:v>2.942056</c:v>
                </c:pt>
                <c:pt idx="43173">
                  <c:v>2.895489</c:v>
                </c:pt>
                <c:pt idx="43174">
                  <c:v>2.8155790000000001</c:v>
                </c:pt>
                <c:pt idx="43175">
                  <c:v>2.8403399999999999</c:v>
                </c:pt>
                <c:pt idx="43176">
                  <c:v>2.9077980000000001</c:v>
                </c:pt>
                <c:pt idx="43177">
                  <c:v>2.8861140000000001</c:v>
                </c:pt>
                <c:pt idx="43178">
                  <c:v>2.885392</c:v>
                </c:pt>
                <c:pt idx="43179">
                  <c:v>2.9142890000000001</c:v>
                </c:pt>
                <c:pt idx="43180">
                  <c:v>2.9627309999999998</c:v>
                </c:pt>
                <c:pt idx="43181">
                  <c:v>2.989776</c:v>
                </c:pt>
                <c:pt idx="43182">
                  <c:v>2.9271509999999998</c:v>
                </c:pt>
                <c:pt idx="43183">
                  <c:v>2.8214450000000002</c:v>
                </c:pt>
                <c:pt idx="43184">
                  <c:v>2.853923</c:v>
                </c:pt>
                <c:pt idx="43185">
                  <c:v>2.8998170000000001</c:v>
                </c:pt>
                <c:pt idx="43186">
                  <c:v>2.900874</c:v>
                </c:pt>
                <c:pt idx="43187">
                  <c:v>2.8997449999999998</c:v>
                </c:pt>
                <c:pt idx="43188">
                  <c:v>2.9278960000000001</c:v>
                </c:pt>
                <c:pt idx="43189">
                  <c:v>2.9823</c:v>
                </c:pt>
                <c:pt idx="43190">
                  <c:v>2.9880450000000001</c:v>
                </c:pt>
                <c:pt idx="43191">
                  <c:v>2.9641250000000001</c:v>
                </c:pt>
                <c:pt idx="43192">
                  <c:v>2.9406140000000001</c:v>
                </c:pt>
                <c:pt idx="43193">
                  <c:v>2.950494</c:v>
                </c:pt>
                <c:pt idx="43194">
                  <c:v>2.9791020000000001</c:v>
                </c:pt>
                <c:pt idx="43195">
                  <c:v>2.968693</c:v>
                </c:pt>
                <c:pt idx="43196">
                  <c:v>2.8994800000000001</c:v>
                </c:pt>
                <c:pt idx="43197">
                  <c:v>2.8800309999999998</c:v>
                </c:pt>
                <c:pt idx="43198">
                  <c:v>2.9167169999999998</c:v>
                </c:pt>
                <c:pt idx="43199">
                  <c:v>2.9390990000000001</c:v>
                </c:pt>
                <c:pt idx="43200">
                  <c:v>2.9121250000000001</c:v>
                </c:pt>
                <c:pt idx="43201">
                  <c:v>2.8550049999999998</c:v>
                </c:pt>
                <c:pt idx="43202">
                  <c:v>2.7727379999999999</c:v>
                </c:pt>
                <c:pt idx="43203">
                  <c:v>2.7089829999999999</c:v>
                </c:pt>
                <c:pt idx="43204">
                  <c:v>2.7943750000000001</c:v>
                </c:pt>
                <c:pt idx="43205">
                  <c:v>2.8860899999999998</c:v>
                </c:pt>
                <c:pt idx="43206">
                  <c:v>2.8825080000000001</c:v>
                </c:pt>
                <c:pt idx="43207">
                  <c:v>2.809472</c:v>
                </c:pt>
                <c:pt idx="43208">
                  <c:v>2.833224</c:v>
                </c:pt>
                <c:pt idx="43209">
                  <c:v>2.899937</c:v>
                </c:pt>
                <c:pt idx="43210">
                  <c:v>2.8935659999999999</c:v>
                </c:pt>
                <c:pt idx="43211">
                  <c:v>2.8903690000000002</c:v>
                </c:pt>
                <c:pt idx="43212">
                  <c:v>2.9784290000000002</c:v>
                </c:pt>
                <c:pt idx="43213">
                  <c:v>3.0355259999999999</c:v>
                </c:pt>
                <c:pt idx="43214">
                  <c:v>3.068149</c:v>
                </c:pt>
                <c:pt idx="43215">
                  <c:v>3.088247</c:v>
                </c:pt>
                <c:pt idx="43216">
                  <c:v>3.0072299999999998</c:v>
                </c:pt>
                <c:pt idx="43217">
                  <c:v>2.9136160000000002</c:v>
                </c:pt>
                <c:pt idx="43218">
                  <c:v>2.9093369999999998</c:v>
                </c:pt>
                <c:pt idx="43219">
                  <c:v>2.9507110000000001</c:v>
                </c:pt>
                <c:pt idx="43220">
                  <c:v>2.941335</c:v>
                </c:pt>
                <c:pt idx="43221">
                  <c:v>2.900874</c:v>
                </c:pt>
                <c:pt idx="43222">
                  <c:v>2.8727710000000002</c:v>
                </c:pt>
                <c:pt idx="43223">
                  <c:v>2.8799109999999999</c:v>
                </c:pt>
                <c:pt idx="43224">
                  <c:v>2.913135</c:v>
                </c:pt>
                <c:pt idx="43225">
                  <c:v>2.924194</c:v>
                </c:pt>
                <c:pt idx="43226">
                  <c:v>2.9408300000000001</c:v>
                </c:pt>
                <c:pt idx="43227">
                  <c:v>2.9597739999999999</c:v>
                </c:pt>
                <c:pt idx="43228">
                  <c:v>2.9849199999999998</c:v>
                </c:pt>
                <c:pt idx="43229">
                  <c:v>3.015307</c:v>
                </c:pt>
                <c:pt idx="43230">
                  <c:v>3.0023260000000001</c:v>
                </c:pt>
                <c:pt idx="43231">
                  <c:v>2.982612</c:v>
                </c:pt>
                <c:pt idx="43232">
                  <c:v>2.9500609999999998</c:v>
                </c:pt>
                <c:pt idx="43233">
                  <c:v>2.9184000000000001</c:v>
                </c:pt>
                <c:pt idx="43234">
                  <c:v>2.8877480000000002</c:v>
                </c:pt>
                <c:pt idx="43235">
                  <c:v>2.9096730000000002</c:v>
                </c:pt>
                <c:pt idx="43236">
                  <c:v>2.9154909999999998</c:v>
                </c:pt>
                <c:pt idx="43237">
                  <c:v>2.9261409999999999</c:v>
                </c:pt>
                <c:pt idx="43238">
                  <c:v>2.9519129999999998</c:v>
                </c:pt>
                <c:pt idx="43239">
                  <c:v>2.9405649999999999</c:v>
                </c:pt>
                <c:pt idx="43240">
                  <c:v>2.9543409999999999</c:v>
                </c:pt>
                <c:pt idx="43241">
                  <c:v>2.9873240000000001</c:v>
                </c:pt>
                <c:pt idx="43242">
                  <c:v>2.9468160000000001</c:v>
                </c:pt>
                <c:pt idx="43243">
                  <c:v>2.8856809999999999</c:v>
                </c:pt>
                <c:pt idx="43244">
                  <c:v>2.8422399999999999</c:v>
                </c:pt>
                <c:pt idx="43245">
                  <c:v>2.7636029999999998</c:v>
                </c:pt>
                <c:pt idx="43246">
                  <c:v>2.7127569999999999</c:v>
                </c:pt>
                <c:pt idx="43247">
                  <c:v>2.674004</c:v>
                </c:pt>
                <c:pt idx="43248">
                  <c:v>2.6865290000000002</c:v>
                </c:pt>
                <c:pt idx="43249">
                  <c:v>2.8334410000000001</c:v>
                </c:pt>
                <c:pt idx="43250">
                  <c:v>3.050287</c:v>
                </c:pt>
                <c:pt idx="43251">
                  <c:v>3.1940970000000002</c:v>
                </c:pt>
                <c:pt idx="43252">
                  <c:v>3.226864</c:v>
                </c:pt>
                <c:pt idx="43253">
                  <c:v>3.2160220000000002</c:v>
                </c:pt>
                <c:pt idx="43254">
                  <c:v>3.139116</c:v>
                </c:pt>
                <c:pt idx="43255">
                  <c:v>2.9894639999999999</c:v>
                </c:pt>
                <c:pt idx="43256">
                  <c:v>2.8817140000000001</c:v>
                </c:pt>
                <c:pt idx="43257">
                  <c:v>2.8424800000000001</c:v>
                </c:pt>
                <c:pt idx="43258">
                  <c:v>2.8656069999999998</c:v>
                </c:pt>
                <c:pt idx="43259">
                  <c:v>2.885777</c:v>
                </c:pt>
                <c:pt idx="43260">
                  <c:v>2.8573849999999998</c:v>
                </c:pt>
                <c:pt idx="43261">
                  <c:v>2.7943030000000002</c:v>
                </c:pt>
                <c:pt idx="43262">
                  <c:v>2.7490579999999998</c:v>
                </c:pt>
                <c:pt idx="43263">
                  <c:v>2.744875</c:v>
                </c:pt>
                <c:pt idx="43264">
                  <c:v>2.83683</c:v>
                </c:pt>
                <c:pt idx="43265">
                  <c:v>2.8966669999999999</c:v>
                </c:pt>
                <c:pt idx="43266">
                  <c:v>2.8773149999999998</c:v>
                </c:pt>
                <c:pt idx="43267">
                  <c:v>2.8687800000000001</c:v>
                </c:pt>
                <c:pt idx="43268">
                  <c:v>2.9876849999999999</c:v>
                </c:pt>
                <c:pt idx="43269">
                  <c:v>3.027809</c:v>
                </c:pt>
                <c:pt idx="43270">
                  <c:v>3.0236019999999999</c:v>
                </c:pt>
                <c:pt idx="43271">
                  <c:v>3.0369920000000001</c:v>
                </c:pt>
                <c:pt idx="43272">
                  <c:v>3.0187689999999998</c:v>
                </c:pt>
                <c:pt idx="43273">
                  <c:v>2.9948969999999999</c:v>
                </c:pt>
                <c:pt idx="43274">
                  <c:v>2.9943680000000001</c:v>
                </c:pt>
                <c:pt idx="43275">
                  <c:v>2.9446759999999998</c:v>
                </c:pt>
                <c:pt idx="43276">
                  <c:v>2.923953</c:v>
                </c:pt>
                <c:pt idx="43277">
                  <c:v>2.9263089999999998</c:v>
                </c:pt>
                <c:pt idx="43278">
                  <c:v>2.9067400000000001</c:v>
                </c:pt>
                <c:pt idx="43279">
                  <c:v>2.7921149999999999</c:v>
                </c:pt>
                <c:pt idx="43280">
                  <c:v>2.7611029999999999</c:v>
                </c:pt>
                <c:pt idx="43281">
                  <c:v>2.858635</c:v>
                </c:pt>
                <c:pt idx="43282">
                  <c:v>2.9259729999999999</c:v>
                </c:pt>
                <c:pt idx="43283">
                  <c:v>2.9116209999999998</c:v>
                </c:pt>
                <c:pt idx="43284">
                  <c:v>2.9293870000000002</c:v>
                </c:pt>
                <c:pt idx="43285">
                  <c:v>2.928016</c:v>
                </c:pt>
                <c:pt idx="43286">
                  <c:v>2.8795030000000001</c:v>
                </c:pt>
                <c:pt idx="43287">
                  <c:v>2.8564240000000001</c:v>
                </c:pt>
                <c:pt idx="43288">
                  <c:v>2.8646929999999999</c:v>
                </c:pt>
                <c:pt idx="43289">
                  <c:v>2.8797429999999999</c:v>
                </c:pt>
                <c:pt idx="43290">
                  <c:v>2.8964509999999999</c:v>
                </c:pt>
                <c:pt idx="43291">
                  <c:v>2.9241220000000001</c:v>
                </c:pt>
                <c:pt idx="43292">
                  <c:v>2.963212</c:v>
                </c:pt>
                <c:pt idx="43293">
                  <c:v>2.9863390000000001</c:v>
                </c:pt>
                <c:pt idx="43294">
                  <c:v>3.0411990000000002</c:v>
                </c:pt>
                <c:pt idx="43295">
                  <c:v>3.0609120000000001</c:v>
                </c:pt>
                <c:pt idx="43296">
                  <c:v>3.0087679999999999</c:v>
                </c:pt>
                <c:pt idx="43297">
                  <c:v>3.0039359999999999</c:v>
                </c:pt>
                <c:pt idx="43298">
                  <c:v>3.0158360000000002</c:v>
                </c:pt>
                <c:pt idx="43299">
                  <c:v>2.9845120000000001</c:v>
                </c:pt>
                <c:pt idx="43300">
                  <c:v>2.9514800000000001</c:v>
                </c:pt>
                <c:pt idx="43301">
                  <c:v>2.9330409999999998</c:v>
                </c:pt>
                <c:pt idx="43302">
                  <c:v>2.9441470000000001</c:v>
                </c:pt>
                <c:pt idx="43303">
                  <c:v>2.9346749999999999</c:v>
                </c:pt>
                <c:pt idx="43304">
                  <c:v>2.9366469999999998</c:v>
                </c:pt>
                <c:pt idx="43305">
                  <c:v>2.9389310000000002</c:v>
                </c:pt>
                <c:pt idx="43306">
                  <c:v>2.9194580000000001</c:v>
                </c:pt>
                <c:pt idx="43307">
                  <c:v>2.9167169999999998</c:v>
                </c:pt>
                <c:pt idx="43308">
                  <c:v>2.9199630000000001</c:v>
                </c:pt>
                <c:pt idx="43309">
                  <c:v>2.932512</c:v>
                </c:pt>
                <c:pt idx="43310">
                  <c:v>2.9544130000000002</c:v>
                </c:pt>
                <c:pt idx="43311">
                  <c:v>2.9477060000000002</c:v>
                </c:pt>
                <c:pt idx="43312">
                  <c:v>2.9370560000000001</c:v>
                </c:pt>
                <c:pt idx="43313">
                  <c:v>2.9429699999999999</c:v>
                </c:pt>
                <c:pt idx="43314">
                  <c:v>2.9494609999999999</c:v>
                </c:pt>
                <c:pt idx="43315">
                  <c:v>2.9612880000000001</c:v>
                </c:pt>
                <c:pt idx="43316">
                  <c:v>2.9739339999999999</c:v>
                </c:pt>
                <c:pt idx="43317">
                  <c:v>2.9537879999999999</c:v>
                </c:pt>
                <c:pt idx="43318">
                  <c:v>2.9338099999999998</c:v>
                </c:pt>
                <c:pt idx="43319">
                  <c:v>2.902317</c:v>
                </c:pt>
                <c:pt idx="43320">
                  <c:v>2.9236170000000001</c:v>
                </c:pt>
                <c:pt idx="43321">
                  <c:v>3.0052099999999999</c:v>
                </c:pt>
                <c:pt idx="43322">
                  <c:v>3.0534599999999998</c:v>
                </c:pt>
                <c:pt idx="43323">
                  <c:v>3.038386</c:v>
                </c:pt>
                <c:pt idx="43324">
                  <c:v>2.990882</c:v>
                </c:pt>
                <c:pt idx="43325">
                  <c:v>2.9322710000000001</c:v>
                </c:pt>
                <c:pt idx="43326">
                  <c:v>2.9221020000000002</c:v>
                </c:pt>
                <c:pt idx="43327">
                  <c:v>2.8932540000000002</c:v>
                </c:pt>
                <c:pt idx="43328">
                  <c:v>2.9215010000000001</c:v>
                </c:pt>
                <c:pt idx="43329">
                  <c:v>2.9342429999999999</c:v>
                </c:pt>
                <c:pt idx="43330">
                  <c:v>2.836398</c:v>
                </c:pt>
                <c:pt idx="43331">
                  <c:v>2.755093</c:v>
                </c:pt>
                <c:pt idx="43332">
                  <c:v>2.7279990000000001</c:v>
                </c:pt>
                <c:pt idx="43333">
                  <c:v>2.7388889999999999</c:v>
                </c:pt>
                <c:pt idx="43334">
                  <c:v>2.7881969999999998</c:v>
                </c:pt>
                <c:pt idx="43335">
                  <c:v>2.797933</c:v>
                </c:pt>
                <c:pt idx="43336">
                  <c:v>2.858587</c:v>
                </c:pt>
                <c:pt idx="43337">
                  <c:v>2.9485709999999998</c:v>
                </c:pt>
                <c:pt idx="43338">
                  <c:v>3.0148030000000001</c:v>
                </c:pt>
                <c:pt idx="43339">
                  <c:v>3.005595</c:v>
                </c:pt>
                <c:pt idx="43340">
                  <c:v>2.9661200000000001</c:v>
                </c:pt>
                <c:pt idx="43341">
                  <c:v>2.9419599999999999</c:v>
                </c:pt>
                <c:pt idx="43342">
                  <c:v>3.017423</c:v>
                </c:pt>
                <c:pt idx="43343">
                  <c:v>3.0712739999999998</c:v>
                </c:pt>
                <c:pt idx="43344">
                  <c:v>3.0147059999999999</c:v>
                </c:pt>
                <c:pt idx="43345">
                  <c:v>2.953211</c:v>
                </c:pt>
                <c:pt idx="43346">
                  <c:v>2.9314779999999998</c:v>
                </c:pt>
                <c:pt idx="43347">
                  <c:v>2.8650060000000002</c:v>
                </c:pt>
                <c:pt idx="43348">
                  <c:v>2.7971400000000002</c:v>
                </c:pt>
                <c:pt idx="43349">
                  <c:v>2.8291379999999999</c:v>
                </c:pt>
                <c:pt idx="43350">
                  <c:v>2.9266700000000001</c:v>
                </c:pt>
                <c:pt idx="43351">
                  <c:v>2.9684520000000001</c:v>
                </c:pt>
                <c:pt idx="43352">
                  <c:v>3.0165820000000001</c:v>
                </c:pt>
                <c:pt idx="43353">
                  <c:v>3.0248759999999999</c:v>
                </c:pt>
                <c:pt idx="43354">
                  <c:v>2.9960270000000002</c:v>
                </c:pt>
                <c:pt idx="43355">
                  <c:v>3.0301640000000001</c:v>
                </c:pt>
                <c:pt idx="43356">
                  <c:v>3.0451899999999998</c:v>
                </c:pt>
                <c:pt idx="43357">
                  <c:v>3.0131679999999998</c:v>
                </c:pt>
                <c:pt idx="43358">
                  <c:v>2.991387</c:v>
                </c:pt>
                <c:pt idx="43359">
                  <c:v>2.9674670000000001</c:v>
                </c:pt>
                <c:pt idx="43360">
                  <c:v>2.9367670000000001</c:v>
                </c:pt>
                <c:pt idx="43361">
                  <c:v>2.914577</c:v>
                </c:pt>
                <c:pt idx="43362">
                  <c:v>2.910803</c:v>
                </c:pt>
                <c:pt idx="43363">
                  <c:v>2.9070290000000001</c:v>
                </c:pt>
                <c:pt idx="43364">
                  <c:v>2.899937</c:v>
                </c:pt>
                <c:pt idx="43365">
                  <c:v>2.9003459999999999</c:v>
                </c:pt>
                <c:pt idx="43366">
                  <c:v>2.9125580000000002</c:v>
                </c:pt>
                <c:pt idx="43367">
                  <c:v>2.9382570000000001</c:v>
                </c:pt>
                <c:pt idx="43368">
                  <c:v>2.9715780000000001</c:v>
                </c:pt>
                <c:pt idx="43369">
                  <c:v>2.9822519999999999</c:v>
                </c:pt>
                <c:pt idx="43370">
                  <c:v>2.9612880000000001</c:v>
                </c:pt>
                <c:pt idx="43371">
                  <c:v>2.9282089999999998</c:v>
                </c:pt>
                <c:pt idx="43372">
                  <c:v>2.9007540000000001</c:v>
                </c:pt>
                <c:pt idx="43373">
                  <c:v>2.8983020000000002</c:v>
                </c:pt>
                <c:pt idx="43374">
                  <c:v>2.9033509999999998</c:v>
                </c:pt>
                <c:pt idx="43375">
                  <c:v>2.9145539999999999</c:v>
                </c:pt>
                <c:pt idx="43376">
                  <c:v>2.9299400000000002</c:v>
                </c:pt>
                <c:pt idx="43377">
                  <c:v>2.9367670000000001</c:v>
                </c:pt>
                <c:pt idx="43378">
                  <c:v>2.9672990000000001</c:v>
                </c:pt>
                <c:pt idx="43379">
                  <c:v>2.9869400000000002</c:v>
                </c:pt>
                <c:pt idx="43380">
                  <c:v>2.98807</c:v>
                </c:pt>
                <c:pt idx="43381">
                  <c:v>2.9727800000000002</c:v>
                </c:pt>
                <c:pt idx="43382">
                  <c:v>2.9400849999999998</c:v>
                </c:pt>
                <c:pt idx="43383">
                  <c:v>2.9169339999999999</c:v>
                </c:pt>
                <c:pt idx="43384">
                  <c:v>2.9202270000000001</c:v>
                </c:pt>
                <c:pt idx="43385">
                  <c:v>2.9325359999999998</c:v>
                </c:pt>
                <c:pt idx="43386">
                  <c:v>2.9353250000000002</c:v>
                </c:pt>
                <c:pt idx="43387">
                  <c:v>2.8907769999999999</c:v>
                </c:pt>
                <c:pt idx="43388">
                  <c:v>2.842047</c:v>
                </c:pt>
                <c:pt idx="43389">
                  <c:v>2.8793820000000001</c:v>
                </c:pt>
                <c:pt idx="43390">
                  <c:v>2.9458299999999999</c:v>
                </c:pt>
                <c:pt idx="43391">
                  <c:v>2.9718900000000001</c:v>
                </c:pt>
                <c:pt idx="43392">
                  <c:v>2.9582350000000002</c:v>
                </c:pt>
                <c:pt idx="43393">
                  <c:v>2.959918</c:v>
                </c:pt>
                <c:pt idx="43394">
                  <c:v>2.9621300000000002</c:v>
                </c:pt>
                <c:pt idx="43395">
                  <c:v>2.9411900000000002</c:v>
                </c:pt>
                <c:pt idx="43396">
                  <c:v>2.933954</c:v>
                </c:pt>
                <c:pt idx="43397">
                  <c:v>2.912534</c:v>
                </c:pt>
                <c:pt idx="43398">
                  <c:v>2.9134720000000001</c:v>
                </c:pt>
                <c:pt idx="43399">
                  <c:v>2.9278240000000002</c:v>
                </c:pt>
                <c:pt idx="43400">
                  <c:v>2.9897520000000002</c:v>
                </c:pt>
                <c:pt idx="43401">
                  <c:v>2.9941759999999999</c:v>
                </c:pt>
                <c:pt idx="43402">
                  <c:v>2.9369830000000001</c:v>
                </c:pt>
                <c:pt idx="43403">
                  <c:v>2.885993</c:v>
                </c:pt>
                <c:pt idx="43404">
                  <c:v>2.820074</c:v>
                </c:pt>
                <c:pt idx="43405">
                  <c:v>2.7982209999999998</c:v>
                </c:pt>
                <c:pt idx="43406">
                  <c:v>2.8669769999999999</c:v>
                </c:pt>
                <c:pt idx="43407">
                  <c:v>2.886787</c:v>
                </c:pt>
                <c:pt idx="43408">
                  <c:v>2.84022</c:v>
                </c:pt>
                <c:pt idx="43409">
                  <c:v>2.8049529999999998</c:v>
                </c:pt>
                <c:pt idx="43410">
                  <c:v>2.889167</c:v>
                </c:pt>
                <c:pt idx="43411">
                  <c:v>3.0275439999999998</c:v>
                </c:pt>
                <c:pt idx="43412">
                  <c:v>3.0501179999999999</c:v>
                </c:pt>
                <c:pt idx="43413">
                  <c:v>2.9596049999999998</c:v>
                </c:pt>
                <c:pt idx="43414">
                  <c:v>2.9133520000000002</c:v>
                </c:pt>
                <c:pt idx="43415">
                  <c:v>2.9425129999999999</c:v>
                </c:pt>
                <c:pt idx="43416">
                  <c:v>2.9374400000000001</c:v>
                </c:pt>
                <c:pt idx="43417">
                  <c:v>2.8662079999999999</c:v>
                </c:pt>
                <c:pt idx="43418">
                  <c:v>2.8525529999999999</c:v>
                </c:pt>
                <c:pt idx="43419">
                  <c:v>2.9111159999999998</c:v>
                </c:pt>
                <c:pt idx="43420">
                  <c:v>2.9373200000000002</c:v>
                </c:pt>
                <c:pt idx="43421">
                  <c:v>2.9197700000000002</c:v>
                </c:pt>
                <c:pt idx="43422">
                  <c:v>2.8873880000000001</c:v>
                </c:pt>
                <c:pt idx="43423">
                  <c:v>2.803077</c:v>
                </c:pt>
                <c:pt idx="43424">
                  <c:v>2.7976679999999998</c:v>
                </c:pt>
                <c:pt idx="43425">
                  <c:v>2.785768</c:v>
                </c:pt>
                <c:pt idx="43426">
                  <c:v>2.756583</c:v>
                </c:pt>
                <c:pt idx="43427">
                  <c:v>2.7211470000000002</c:v>
                </c:pt>
                <c:pt idx="43428">
                  <c:v>2.7404280000000001</c:v>
                </c:pt>
                <c:pt idx="43429">
                  <c:v>2.863972</c:v>
                </c:pt>
                <c:pt idx="43430">
                  <c:v>3.03091</c:v>
                </c:pt>
                <c:pt idx="43431">
                  <c:v>3.170201</c:v>
                </c:pt>
                <c:pt idx="43432">
                  <c:v>3.130846</c:v>
                </c:pt>
                <c:pt idx="43433">
                  <c:v>3.1018050000000001</c:v>
                </c:pt>
                <c:pt idx="43434">
                  <c:v>3.121038</c:v>
                </c:pt>
                <c:pt idx="43435">
                  <c:v>3.0703119999999999</c:v>
                </c:pt>
                <c:pt idx="43436">
                  <c:v>3.045671</c:v>
                </c:pt>
                <c:pt idx="43437">
                  <c:v>2.9728279999999998</c:v>
                </c:pt>
                <c:pt idx="43438">
                  <c:v>2.9648949999999998</c:v>
                </c:pt>
                <c:pt idx="43439">
                  <c:v>2.944051</c:v>
                </c:pt>
                <c:pt idx="43440">
                  <c:v>2.9720589999999998</c:v>
                </c:pt>
                <c:pt idx="43441">
                  <c:v>3.0302370000000001</c:v>
                </c:pt>
                <c:pt idx="43442">
                  <c:v>3.0458150000000002</c:v>
                </c:pt>
                <c:pt idx="43443">
                  <c:v>3.0144419999999998</c:v>
                </c:pt>
                <c:pt idx="43444">
                  <c:v>3.0146579999999998</c:v>
                </c:pt>
                <c:pt idx="43445">
                  <c:v>2.995546</c:v>
                </c:pt>
                <c:pt idx="43446">
                  <c:v>3.0113650000000001</c:v>
                </c:pt>
                <c:pt idx="43447">
                  <c:v>2.9944639999999998</c:v>
                </c:pt>
                <c:pt idx="43448">
                  <c:v>2.9937909999999999</c:v>
                </c:pt>
                <c:pt idx="43449">
                  <c:v>2.987012</c:v>
                </c:pt>
                <c:pt idx="43450">
                  <c:v>2.9370790000000002</c:v>
                </c:pt>
                <c:pt idx="43451">
                  <c:v>2.9059949999999999</c:v>
                </c:pt>
                <c:pt idx="43452">
                  <c:v>2.8829639999999999</c:v>
                </c:pt>
                <c:pt idx="43453">
                  <c:v>2.8856090000000001</c:v>
                </c:pt>
                <c:pt idx="43454">
                  <c:v>2.9212370000000001</c:v>
                </c:pt>
                <c:pt idx="43455">
                  <c:v>2.9050570000000002</c:v>
                </c:pt>
                <c:pt idx="43456">
                  <c:v>2.906428</c:v>
                </c:pt>
                <c:pt idx="43457">
                  <c:v>2.9502299999999999</c:v>
                </c:pt>
                <c:pt idx="43458">
                  <c:v>2.9892720000000002</c:v>
                </c:pt>
                <c:pt idx="43459">
                  <c:v>2.9840789999999999</c:v>
                </c:pt>
                <c:pt idx="43460">
                  <c:v>2.9589560000000001</c:v>
                </c:pt>
                <c:pt idx="43461">
                  <c:v>2.9372959999999999</c:v>
                </c:pt>
                <c:pt idx="43462">
                  <c:v>2.940229</c:v>
                </c:pt>
                <c:pt idx="43463">
                  <c:v>2.970977</c:v>
                </c:pt>
                <c:pt idx="43464">
                  <c:v>2.9937909999999999</c:v>
                </c:pt>
                <c:pt idx="43465">
                  <c:v>3.0149469999999998</c:v>
                </c:pt>
                <c:pt idx="43466">
                  <c:v>3.0044170000000001</c:v>
                </c:pt>
                <c:pt idx="43467">
                  <c:v>2.9498690000000001</c:v>
                </c:pt>
                <c:pt idx="43468">
                  <c:v>2.8770259999999999</c:v>
                </c:pt>
                <c:pt idx="43469">
                  <c:v>2.8316140000000001</c:v>
                </c:pt>
                <c:pt idx="43470">
                  <c:v>2.8555820000000001</c:v>
                </c:pt>
                <c:pt idx="43471">
                  <c:v>2.8711120000000001</c:v>
                </c:pt>
                <c:pt idx="43472">
                  <c:v>2.8620009999999998</c:v>
                </c:pt>
                <c:pt idx="43473">
                  <c:v>2.8604379999999998</c:v>
                </c:pt>
                <c:pt idx="43474">
                  <c:v>2.8940709999999998</c:v>
                </c:pt>
                <c:pt idx="43475">
                  <c:v>2.999393</c:v>
                </c:pt>
                <c:pt idx="43476">
                  <c:v>3.0723560000000001</c:v>
                </c:pt>
                <c:pt idx="43477">
                  <c:v>3.0518489999999998</c:v>
                </c:pt>
                <c:pt idx="43478">
                  <c:v>2.9534750000000001</c:v>
                </c:pt>
                <c:pt idx="43479">
                  <c:v>2.8467349999999998</c:v>
                </c:pt>
                <c:pt idx="43480">
                  <c:v>2.788894</c:v>
                </c:pt>
                <c:pt idx="43481">
                  <c:v>2.7822589999999998</c:v>
                </c:pt>
                <c:pt idx="43482">
                  <c:v>2.8154590000000002</c:v>
                </c:pt>
                <c:pt idx="43483">
                  <c:v>2.8783970000000001</c:v>
                </c:pt>
                <c:pt idx="43484">
                  <c:v>2.9821559999999998</c:v>
                </c:pt>
                <c:pt idx="43485">
                  <c:v>3.0328810000000002</c:v>
                </c:pt>
                <c:pt idx="43486">
                  <c:v>2.9928539999999999</c:v>
                </c:pt>
                <c:pt idx="43487">
                  <c:v>2.9059469999999998</c:v>
                </c:pt>
                <c:pt idx="43488">
                  <c:v>2.7961299999999998</c:v>
                </c:pt>
                <c:pt idx="43489">
                  <c:v>2.7423030000000002</c:v>
                </c:pt>
                <c:pt idx="43490">
                  <c:v>2.8532980000000001</c:v>
                </c:pt>
                <c:pt idx="43491">
                  <c:v>3.0009790000000001</c:v>
                </c:pt>
                <c:pt idx="43492">
                  <c:v>3.032448</c:v>
                </c:pt>
                <c:pt idx="43493">
                  <c:v>3.0052099999999999</c:v>
                </c:pt>
                <c:pt idx="43494">
                  <c:v>2.9618890000000002</c:v>
                </c:pt>
                <c:pt idx="43495">
                  <c:v>2.9027500000000002</c:v>
                </c:pt>
                <c:pt idx="43496">
                  <c:v>2.8688760000000002</c:v>
                </c:pt>
                <c:pt idx="43497">
                  <c:v>2.8739729999999999</c:v>
                </c:pt>
                <c:pt idx="43498">
                  <c:v>2.8825319999999999</c:v>
                </c:pt>
                <c:pt idx="43499">
                  <c:v>2.8727469999999999</c:v>
                </c:pt>
                <c:pt idx="43500">
                  <c:v>2.8680110000000001</c:v>
                </c:pt>
                <c:pt idx="43501">
                  <c:v>2.91614</c:v>
                </c:pt>
                <c:pt idx="43502">
                  <c:v>2.985112</c:v>
                </c:pt>
                <c:pt idx="43503">
                  <c:v>3.0381459999999998</c:v>
                </c:pt>
                <c:pt idx="43504">
                  <c:v>3.0478339999999999</c:v>
                </c:pt>
                <c:pt idx="43505">
                  <c:v>2.9651350000000001</c:v>
                </c:pt>
                <c:pt idx="43506">
                  <c:v>2.876233</c:v>
                </c:pt>
                <c:pt idx="43507">
                  <c:v>2.8424559999999999</c:v>
                </c:pt>
                <c:pt idx="43508">
                  <c:v>2.876185</c:v>
                </c:pt>
                <c:pt idx="43509">
                  <c:v>2.9385940000000002</c:v>
                </c:pt>
                <c:pt idx="43510">
                  <c:v>2.915082</c:v>
                </c:pt>
                <c:pt idx="43511">
                  <c:v>2.948763</c:v>
                </c:pt>
                <c:pt idx="43512">
                  <c:v>3.0036239999999998</c:v>
                </c:pt>
                <c:pt idx="43513">
                  <c:v>3.0754329999999999</c:v>
                </c:pt>
                <c:pt idx="43514">
                  <c:v>3.0857700000000001</c:v>
                </c:pt>
                <c:pt idx="43515">
                  <c:v>3.015933</c:v>
                </c:pt>
                <c:pt idx="43516">
                  <c:v>2.9595090000000002</c:v>
                </c:pt>
                <c:pt idx="43517">
                  <c:v>2.9954740000000002</c:v>
                </c:pt>
                <c:pt idx="43518">
                  <c:v>3.045623</c:v>
                </c:pt>
                <c:pt idx="43519">
                  <c:v>3.0845919999999998</c:v>
                </c:pt>
                <c:pt idx="43520">
                  <c:v>3.0505990000000001</c:v>
                </c:pt>
                <c:pt idx="43521">
                  <c:v>3.005547</c:v>
                </c:pt>
                <c:pt idx="43522">
                  <c:v>2.9869159999999999</c:v>
                </c:pt>
                <c:pt idx="43523">
                  <c:v>2.9506619999999999</c:v>
                </c:pt>
                <c:pt idx="43524">
                  <c:v>2.9212609999999999</c:v>
                </c:pt>
                <c:pt idx="43525">
                  <c:v>2.995234</c:v>
                </c:pt>
                <c:pt idx="43526">
                  <c:v>3.0021810000000002</c:v>
                </c:pt>
                <c:pt idx="43527">
                  <c:v>2.9662410000000001</c:v>
                </c:pt>
                <c:pt idx="43528">
                  <c:v>2.9390990000000001</c:v>
                </c:pt>
                <c:pt idx="43529">
                  <c:v>2.9225829999999999</c:v>
                </c:pt>
                <c:pt idx="43530">
                  <c:v>2.934002</c:v>
                </c:pt>
                <c:pt idx="43531">
                  <c:v>2.9511430000000001</c:v>
                </c:pt>
                <c:pt idx="43532">
                  <c:v>2.958091</c:v>
                </c:pt>
                <c:pt idx="43533">
                  <c:v>2.9577779999999998</c:v>
                </c:pt>
                <c:pt idx="43534">
                  <c:v>2.927295</c:v>
                </c:pt>
                <c:pt idx="43535">
                  <c:v>2.927006</c:v>
                </c:pt>
                <c:pt idx="43536">
                  <c:v>2.9127260000000001</c:v>
                </c:pt>
                <c:pt idx="43537">
                  <c:v>2.8820749999999999</c:v>
                </c:pt>
                <c:pt idx="43538">
                  <c:v>2.8664969999999999</c:v>
                </c:pt>
                <c:pt idx="43539">
                  <c:v>2.8886859999999999</c:v>
                </c:pt>
                <c:pt idx="43540">
                  <c:v>2.91614</c:v>
                </c:pt>
                <c:pt idx="43541">
                  <c:v>2.9041920000000001</c:v>
                </c:pt>
                <c:pt idx="43542">
                  <c:v>2.8925320000000001</c:v>
                </c:pt>
                <c:pt idx="43543">
                  <c:v>2.885008</c:v>
                </c:pt>
                <c:pt idx="43544">
                  <c:v>2.895321</c:v>
                </c:pt>
                <c:pt idx="43545">
                  <c:v>2.913904</c:v>
                </c:pt>
                <c:pt idx="43546">
                  <c:v>2.9433060000000002</c:v>
                </c:pt>
                <c:pt idx="43547">
                  <c:v>2.9676110000000002</c:v>
                </c:pt>
                <c:pt idx="43548">
                  <c:v>2.9578030000000002</c:v>
                </c:pt>
                <c:pt idx="43549">
                  <c:v>2.9467680000000001</c:v>
                </c:pt>
                <c:pt idx="43550">
                  <c:v>2.9540280000000001</c:v>
                </c:pt>
                <c:pt idx="43551">
                  <c:v>2.9530180000000001</c:v>
                </c:pt>
                <c:pt idx="43552">
                  <c:v>2.9183279999999998</c:v>
                </c:pt>
                <c:pt idx="43553">
                  <c:v>2.8907769999999999</c:v>
                </c:pt>
                <c:pt idx="43554">
                  <c:v>2.9029419999999999</c:v>
                </c:pt>
                <c:pt idx="43555">
                  <c:v>2.9062350000000001</c:v>
                </c:pt>
                <c:pt idx="43556">
                  <c:v>2.8994559999999998</c:v>
                </c:pt>
                <c:pt idx="43557">
                  <c:v>2.918015</c:v>
                </c:pt>
                <c:pt idx="43558">
                  <c:v>2.9566970000000001</c:v>
                </c:pt>
                <c:pt idx="43559">
                  <c:v>2.946215</c:v>
                </c:pt>
                <c:pt idx="43560">
                  <c:v>2.9381849999999998</c:v>
                </c:pt>
                <c:pt idx="43561">
                  <c:v>2.9457100000000001</c:v>
                </c:pt>
                <c:pt idx="43562">
                  <c:v>2.9766020000000002</c:v>
                </c:pt>
                <c:pt idx="43563">
                  <c:v>2.9379209999999998</c:v>
                </c:pt>
                <c:pt idx="43564">
                  <c:v>2.8529620000000002</c:v>
                </c:pt>
                <c:pt idx="43565">
                  <c:v>2.8065630000000001</c:v>
                </c:pt>
                <c:pt idx="43566">
                  <c:v>2.8191609999999998</c:v>
                </c:pt>
                <c:pt idx="43567">
                  <c:v>2.8244500000000001</c:v>
                </c:pt>
                <c:pt idx="43568">
                  <c:v>2.8394509999999999</c:v>
                </c:pt>
                <c:pt idx="43569">
                  <c:v>2.856255</c:v>
                </c:pt>
                <c:pt idx="43570">
                  <c:v>2.790673</c:v>
                </c:pt>
                <c:pt idx="43571">
                  <c:v>2.8416139999999999</c:v>
                </c:pt>
                <c:pt idx="43572">
                  <c:v>2.876906</c:v>
                </c:pt>
                <c:pt idx="43573">
                  <c:v>2.8362769999999999</c:v>
                </c:pt>
                <c:pt idx="43574">
                  <c:v>2.8655110000000001</c:v>
                </c:pt>
                <c:pt idx="43575">
                  <c:v>2.9683799999999998</c:v>
                </c:pt>
                <c:pt idx="43576">
                  <c:v>3.022856</c:v>
                </c:pt>
                <c:pt idx="43577">
                  <c:v>3.028842</c:v>
                </c:pt>
                <c:pt idx="43578">
                  <c:v>3.0861550000000002</c:v>
                </c:pt>
                <c:pt idx="43579">
                  <c:v>3.1625079999999999</c:v>
                </c:pt>
                <c:pt idx="43580">
                  <c:v>3.1952029999999998</c:v>
                </c:pt>
                <c:pt idx="43581">
                  <c:v>3.1619069999999998</c:v>
                </c:pt>
                <c:pt idx="43582">
                  <c:v>3.1588289999999999</c:v>
                </c:pt>
                <c:pt idx="43583">
                  <c:v>3.1534450000000001</c:v>
                </c:pt>
                <c:pt idx="43584">
                  <c:v>3.0666340000000001</c:v>
                </c:pt>
                <c:pt idx="43585">
                  <c:v>2.942008</c:v>
                </c:pt>
                <c:pt idx="43586">
                  <c:v>2.9249390000000002</c:v>
                </c:pt>
                <c:pt idx="43587">
                  <c:v>2.8551009999999999</c:v>
                </c:pt>
                <c:pt idx="43588">
                  <c:v>2.7733629999999998</c:v>
                </c:pt>
                <c:pt idx="43589">
                  <c:v>2.7176849999999999</c:v>
                </c:pt>
                <c:pt idx="43590">
                  <c:v>2.6889569999999998</c:v>
                </c:pt>
                <c:pt idx="43591">
                  <c:v>2.7192720000000001</c:v>
                </c:pt>
                <c:pt idx="43592">
                  <c:v>2.8040150000000001</c:v>
                </c:pt>
                <c:pt idx="43593">
                  <c:v>2.8838539999999999</c:v>
                </c:pt>
                <c:pt idx="43594">
                  <c:v>3.0117500000000001</c:v>
                </c:pt>
                <c:pt idx="43595">
                  <c:v>3.05471</c:v>
                </c:pt>
                <c:pt idx="43596">
                  <c:v>3.0672109999999999</c:v>
                </c:pt>
                <c:pt idx="43597">
                  <c:v>3.01098</c:v>
                </c:pt>
                <c:pt idx="43598">
                  <c:v>2.9752079999999999</c:v>
                </c:pt>
                <c:pt idx="43599">
                  <c:v>2.9748230000000002</c:v>
                </c:pt>
                <c:pt idx="43600">
                  <c:v>2.996219</c:v>
                </c:pt>
                <c:pt idx="43601">
                  <c:v>2.9908579999999998</c:v>
                </c:pt>
                <c:pt idx="43602">
                  <c:v>2.9803760000000001</c:v>
                </c:pt>
                <c:pt idx="43603">
                  <c:v>2.9695339999999999</c:v>
                </c:pt>
                <c:pt idx="43604">
                  <c:v>2.952922</c:v>
                </c:pt>
                <c:pt idx="43605">
                  <c:v>2.9360940000000002</c:v>
                </c:pt>
                <c:pt idx="43606">
                  <c:v>2.9315259999999999</c:v>
                </c:pt>
                <c:pt idx="43607">
                  <c:v>2.9448210000000001</c:v>
                </c:pt>
                <c:pt idx="43608">
                  <c:v>2.9398680000000001</c:v>
                </c:pt>
                <c:pt idx="43609">
                  <c:v>2.9262609999999998</c:v>
                </c:pt>
                <c:pt idx="43610">
                  <c:v>2.9460229999999998</c:v>
                </c:pt>
                <c:pt idx="43611">
                  <c:v>2.9641730000000002</c:v>
                </c:pt>
                <c:pt idx="43612">
                  <c:v>2.9852569999999998</c:v>
                </c:pt>
                <c:pt idx="43613">
                  <c:v>2.9862899999999999</c:v>
                </c:pt>
                <c:pt idx="43614">
                  <c:v>2.9640049999999998</c:v>
                </c:pt>
                <c:pt idx="43615">
                  <c:v>2.9611200000000002</c:v>
                </c:pt>
                <c:pt idx="43616">
                  <c:v>2.9271989999999999</c:v>
                </c:pt>
                <c:pt idx="43617">
                  <c:v>2.8865699999999999</c:v>
                </c:pt>
                <c:pt idx="43618">
                  <c:v>2.8915229999999998</c:v>
                </c:pt>
                <c:pt idx="43619">
                  <c:v>2.912318</c:v>
                </c:pt>
                <c:pt idx="43620">
                  <c:v>2.947994</c:v>
                </c:pt>
                <c:pt idx="43621">
                  <c:v>2.9722270000000002</c:v>
                </c:pt>
                <c:pt idx="43622">
                  <c:v>2.968909</c:v>
                </c:pt>
                <c:pt idx="43623">
                  <c:v>2.9196979999999999</c:v>
                </c:pt>
                <c:pt idx="43624">
                  <c:v>2.8803920000000001</c:v>
                </c:pt>
                <c:pt idx="43625">
                  <c:v>2.9232559999999999</c:v>
                </c:pt>
                <c:pt idx="43626">
                  <c:v>2.9469599999999998</c:v>
                </c:pt>
                <c:pt idx="43627">
                  <c:v>2.9255399999999998</c:v>
                </c:pt>
                <c:pt idx="43628">
                  <c:v>2.9137840000000002</c:v>
                </c:pt>
                <c:pt idx="43629">
                  <c:v>2.904601</c:v>
                </c:pt>
                <c:pt idx="43630">
                  <c:v>2.9041440000000001</c:v>
                </c:pt>
                <c:pt idx="43631">
                  <c:v>2.9144809999999999</c:v>
                </c:pt>
                <c:pt idx="43632">
                  <c:v>2.963981</c:v>
                </c:pt>
                <c:pt idx="43633">
                  <c:v>3.0544210000000001</c:v>
                </c:pt>
                <c:pt idx="43634">
                  <c:v>3.0569220000000001</c:v>
                </c:pt>
                <c:pt idx="43635">
                  <c:v>2.945398</c:v>
                </c:pt>
                <c:pt idx="43636">
                  <c:v>2.816252</c:v>
                </c:pt>
                <c:pt idx="43637">
                  <c:v>2.724056</c:v>
                </c:pt>
                <c:pt idx="43638">
                  <c:v>2.6405150000000002</c:v>
                </c:pt>
                <c:pt idx="43639">
                  <c:v>2.5629369999999998</c:v>
                </c:pt>
                <c:pt idx="43640">
                  <c:v>2.5935160000000002</c:v>
                </c:pt>
                <c:pt idx="43641">
                  <c:v>2.628279</c:v>
                </c:pt>
                <c:pt idx="43642">
                  <c:v>2.7132619999999998</c:v>
                </c:pt>
                <c:pt idx="43643">
                  <c:v>2.8727710000000002</c:v>
                </c:pt>
                <c:pt idx="43644">
                  <c:v>3.1343320000000001</c:v>
                </c:pt>
                <c:pt idx="43645">
                  <c:v>3.3910130000000001</c:v>
                </c:pt>
                <c:pt idx="43646">
                  <c:v>3.488305</c:v>
                </c:pt>
                <c:pt idx="43647">
                  <c:v>3.446955</c:v>
                </c:pt>
                <c:pt idx="43648">
                  <c:v>3.279922</c:v>
                </c:pt>
                <c:pt idx="43649">
                  <c:v>3.1780379999999999</c:v>
                </c:pt>
                <c:pt idx="43650">
                  <c:v>3.1249319999999998</c:v>
                </c:pt>
                <c:pt idx="43651">
                  <c:v>3.0555270000000001</c:v>
                </c:pt>
                <c:pt idx="43652">
                  <c:v>2.9666969999999999</c:v>
                </c:pt>
                <c:pt idx="43653">
                  <c:v>2.900201</c:v>
                </c:pt>
                <c:pt idx="43654">
                  <c:v>2.8660399999999999</c:v>
                </c:pt>
                <c:pt idx="43655">
                  <c:v>2.8409170000000001</c:v>
                </c:pt>
                <c:pt idx="43656">
                  <c:v>2.838273</c:v>
                </c:pt>
                <c:pt idx="43657">
                  <c:v>2.8085830000000001</c:v>
                </c:pt>
                <c:pt idx="43658">
                  <c:v>2.8094000000000001</c:v>
                </c:pt>
                <c:pt idx="43659">
                  <c:v>2.8199540000000001</c:v>
                </c:pt>
                <c:pt idx="43660">
                  <c:v>2.8107950000000002</c:v>
                </c:pt>
                <c:pt idx="43661">
                  <c:v>2.8316859999999999</c:v>
                </c:pt>
                <c:pt idx="43662">
                  <c:v>2.886234</c:v>
                </c:pt>
                <c:pt idx="43663">
                  <c:v>2.9243139999999999</c:v>
                </c:pt>
                <c:pt idx="43664">
                  <c:v>2.860751</c:v>
                </c:pt>
                <c:pt idx="43665">
                  <c:v>2.8575529999999998</c:v>
                </c:pt>
                <c:pt idx="43666">
                  <c:v>2.8880849999999998</c:v>
                </c:pt>
                <c:pt idx="43667">
                  <c:v>2.9238330000000001</c:v>
                </c:pt>
                <c:pt idx="43668">
                  <c:v>2.9268380000000001</c:v>
                </c:pt>
                <c:pt idx="43669">
                  <c:v>2.9542679999999999</c:v>
                </c:pt>
                <c:pt idx="43670">
                  <c:v>3.0226639999999998</c:v>
                </c:pt>
                <c:pt idx="43671">
                  <c:v>3.110652</c:v>
                </c:pt>
                <c:pt idx="43672">
                  <c:v>3.1534200000000001</c:v>
                </c:pt>
                <c:pt idx="43673">
                  <c:v>3.133731</c:v>
                </c:pt>
                <c:pt idx="43674">
                  <c:v>3.0120619999999998</c:v>
                </c:pt>
                <c:pt idx="43675">
                  <c:v>2.9388339999999999</c:v>
                </c:pt>
                <c:pt idx="43676">
                  <c:v>2.894504</c:v>
                </c:pt>
                <c:pt idx="43677">
                  <c:v>2.8835410000000001</c:v>
                </c:pt>
                <c:pt idx="43678">
                  <c:v>2.881281</c:v>
                </c:pt>
                <c:pt idx="43679">
                  <c:v>2.8764729999999998</c:v>
                </c:pt>
                <c:pt idx="43680">
                  <c:v>2.8815940000000002</c:v>
                </c:pt>
                <c:pt idx="43681">
                  <c:v>2.9173420000000001</c:v>
                </c:pt>
                <c:pt idx="43682">
                  <c:v>2.959365</c:v>
                </c:pt>
                <c:pt idx="43683">
                  <c:v>2.9969169999999998</c:v>
                </c:pt>
                <c:pt idx="43684">
                  <c:v>3.0052099999999999</c:v>
                </c:pt>
                <c:pt idx="43685">
                  <c:v>2.95838</c:v>
                </c:pt>
                <c:pt idx="43686">
                  <c:v>2.933786</c:v>
                </c:pt>
                <c:pt idx="43687">
                  <c:v>2.8945280000000002</c:v>
                </c:pt>
                <c:pt idx="43688">
                  <c:v>2.8398119999999998</c:v>
                </c:pt>
                <c:pt idx="43689">
                  <c:v>2.8089189999999999</c:v>
                </c:pt>
                <c:pt idx="43690">
                  <c:v>2.8073090000000001</c:v>
                </c:pt>
                <c:pt idx="43691">
                  <c:v>2.8253149999999998</c:v>
                </c:pt>
                <c:pt idx="43692">
                  <c:v>2.8798629999999998</c:v>
                </c:pt>
                <c:pt idx="43693">
                  <c:v>2.9173659999999999</c:v>
                </c:pt>
                <c:pt idx="43694">
                  <c:v>2.967371</c:v>
                </c:pt>
                <c:pt idx="43695">
                  <c:v>3.0483150000000001</c:v>
                </c:pt>
                <c:pt idx="43696">
                  <c:v>3.0238659999999999</c:v>
                </c:pt>
                <c:pt idx="43697">
                  <c:v>2.9794870000000002</c:v>
                </c:pt>
                <c:pt idx="43698">
                  <c:v>2.9703040000000001</c:v>
                </c:pt>
                <c:pt idx="43699">
                  <c:v>2.9539080000000002</c:v>
                </c:pt>
                <c:pt idx="43700">
                  <c:v>2.951384</c:v>
                </c:pt>
                <c:pt idx="43701">
                  <c:v>2.9492440000000002</c:v>
                </c:pt>
                <c:pt idx="43702">
                  <c:v>2.9379689999999998</c:v>
                </c:pt>
                <c:pt idx="43703">
                  <c:v>2.938402</c:v>
                </c:pt>
                <c:pt idx="43704">
                  <c:v>2.9272230000000001</c:v>
                </c:pt>
                <c:pt idx="43705">
                  <c:v>2.9153709999999999</c:v>
                </c:pt>
                <c:pt idx="43706">
                  <c:v>2.908712</c:v>
                </c:pt>
                <c:pt idx="43707">
                  <c:v>2.890898</c:v>
                </c:pt>
                <c:pt idx="43708">
                  <c:v>2.8747180000000001</c:v>
                </c:pt>
                <c:pt idx="43709">
                  <c:v>2.8459660000000002</c:v>
                </c:pt>
                <c:pt idx="43710">
                  <c:v>2.865847</c:v>
                </c:pt>
                <c:pt idx="43711">
                  <c:v>2.9309249999999998</c:v>
                </c:pt>
                <c:pt idx="43712">
                  <c:v>2.9769389999999998</c:v>
                </c:pt>
                <c:pt idx="43713">
                  <c:v>2.9721310000000001</c:v>
                </c:pt>
                <c:pt idx="43714">
                  <c:v>2.9331610000000001</c:v>
                </c:pt>
                <c:pt idx="43715">
                  <c:v>2.9209960000000001</c:v>
                </c:pt>
                <c:pt idx="43716">
                  <c:v>2.9442200000000001</c:v>
                </c:pt>
                <c:pt idx="43717">
                  <c:v>3.004321</c:v>
                </c:pt>
                <c:pt idx="43718">
                  <c:v>3.0961799999999999</c:v>
                </c:pt>
                <c:pt idx="43719">
                  <c:v>3.0869</c:v>
                </c:pt>
                <c:pt idx="43720">
                  <c:v>2.9574180000000001</c:v>
                </c:pt>
                <c:pt idx="43721">
                  <c:v>2.838778</c:v>
                </c:pt>
                <c:pt idx="43722">
                  <c:v>2.822743</c:v>
                </c:pt>
                <c:pt idx="43723">
                  <c:v>2.837936</c:v>
                </c:pt>
                <c:pt idx="43724">
                  <c:v>2.8158430000000001</c:v>
                </c:pt>
                <c:pt idx="43725">
                  <c:v>2.7718970000000001</c:v>
                </c:pt>
                <c:pt idx="43726">
                  <c:v>2.823728</c:v>
                </c:pt>
                <c:pt idx="43727">
                  <c:v>2.9909539999999999</c:v>
                </c:pt>
                <c:pt idx="43728">
                  <c:v>3.238283</c:v>
                </c:pt>
                <c:pt idx="43729">
                  <c:v>3.2698969999999998</c:v>
                </c:pt>
                <c:pt idx="43730">
                  <c:v>3.1288990000000001</c:v>
                </c:pt>
                <c:pt idx="43731">
                  <c:v>3.0373290000000002</c:v>
                </c:pt>
                <c:pt idx="43732">
                  <c:v>3.0315829999999999</c:v>
                </c:pt>
                <c:pt idx="43733">
                  <c:v>2.9576579999999999</c:v>
                </c:pt>
                <c:pt idx="43734">
                  <c:v>2.8567840000000002</c:v>
                </c:pt>
                <c:pt idx="43735">
                  <c:v>2.796611</c:v>
                </c:pt>
                <c:pt idx="43736">
                  <c:v>2.7373989999999999</c:v>
                </c:pt>
                <c:pt idx="43737">
                  <c:v>2.7283360000000001</c:v>
                </c:pt>
                <c:pt idx="43738">
                  <c:v>2.7536260000000001</c:v>
                </c:pt>
                <c:pt idx="43739">
                  <c:v>2.8011300000000001</c:v>
                </c:pt>
                <c:pt idx="43740">
                  <c:v>2.8708239999999998</c:v>
                </c:pt>
                <c:pt idx="43741">
                  <c:v>2.932007</c:v>
                </c:pt>
                <c:pt idx="43742">
                  <c:v>2.9455420000000001</c:v>
                </c:pt>
                <c:pt idx="43743">
                  <c:v>2.9379689999999998</c:v>
                </c:pt>
                <c:pt idx="43744">
                  <c:v>2.9864109999999999</c:v>
                </c:pt>
                <c:pt idx="43745">
                  <c:v>3.0356939999999999</c:v>
                </c:pt>
                <c:pt idx="43746">
                  <c:v>3.0318230000000002</c:v>
                </c:pt>
                <c:pt idx="43747">
                  <c:v>3.007663</c:v>
                </c:pt>
                <c:pt idx="43748">
                  <c:v>2.9279440000000001</c:v>
                </c:pt>
                <c:pt idx="43749">
                  <c:v>2.8517359999999998</c:v>
                </c:pt>
                <c:pt idx="43750">
                  <c:v>2.8426960000000001</c:v>
                </c:pt>
                <c:pt idx="43751">
                  <c:v>2.8729629999999999</c:v>
                </c:pt>
                <c:pt idx="43752">
                  <c:v>2.930348</c:v>
                </c:pt>
                <c:pt idx="43753">
                  <c:v>2.9615290000000001</c:v>
                </c:pt>
                <c:pt idx="43754">
                  <c:v>2.990666</c:v>
                </c:pt>
                <c:pt idx="43755">
                  <c:v>3.0008590000000002</c:v>
                </c:pt>
                <c:pt idx="43756">
                  <c:v>3.0257170000000002</c:v>
                </c:pt>
                <c:pt idx="43757">
                  <c:v>3.0548299999999999</c:v>
                </c:pt>
                <c:pt idx="43758">
                  <c:v>3.0205000000000002</c:v>
                </c:pt>
                <c:pt idx="43759">
                  <c:v>2.9650150000000002</c:v>
                </c:pt>
                <c:pt idx="43760">
                  <c:v>2.9555910000000001</c:v>
                </c:pt>
                <c:pt idx="43761">
                  <c:v>2.9236170000000001</c:v>
                </c:pt>
                <c:pt idx="43762">
                  <c:v>2.8734679999999999</c:v>
                </c:pt>
                <c:pt idx="43763">
                  <c:v>2.9079419999999998</c:v>
                </c:pt>
                <c:pt idx="43764">
                  <c:v>2.9698470000000001</c:v>
                </c:pt>
                <c:pt idx="43765">
                  <c:v>3.0067249999999999</c:v>
                </c:pt>
                <c:pt idx="43766">
                  <c:v>3.0486759999999999</c:v>
                </c:pt>
                <c:pt idx="43767">
                  <c:v>3.0661529999999999</c:v>
                </c:pt>
                <c:pt idx="43768">
                  <c:v>3.0342030000000002</c:v>
                </c:pt>
                <c:pt idx="43769">
                  <c:v>3.0113889999999999</c:v>
                </c:pt>
                <c:pt idx="43770">
                  <c:v>3.0276879999999999</c:v>
                </c:pt>
                <c:pt idx="43771">
                  <c:v>3.0226160000000002</c:v>
                </c:pt>
                <c:pt idx="43772">
                  <c:v>2.9697019999999998</c:v>
                </c:pt>
                <c:pt idx="43773">
                  <c:v>2.9061149999999998</c:v>
                </c:pt>
                <c:pt idx="43774">
                  <c:v>2.8961869999999998</c:v>
                </c:pt>
                <c:pt idx="43775">
                  <c:v>2.9091200000000002</c:v>
                </c:pt>
                <c:pt idx="43776">
                  <c:v>2.9321510000000002</c:v>
                </c:pt>
                <c:pt idx="43777">
                  <c:v>2.9063560000000002</c:v>
                </c:pt>
                <c:pt idx="43778">
                  <c:v>2.90448</c:v>
                </c:pt>
                <c:pt idx="43779">
                  <c:v>2.9471530000000001</c:v>
                </c:pt>
                <c:pt idx="43780">
                  <c:v>2.957754</c:v>
                </c:pt>
                <c:pt idx="43781">
                  <c:v>2.9257810000000002</c:v>
                </c:pt>
                <c:pt idx="43782">
                  <c:v>2.9235690000000001</c:v>
                </c:pt>
                <c:pt idx="43783">
                  <c:v>2.937176</c:v>
                </c:pt>
                <c:pt idx="43784">
                  <c:v>2.94922</c:v>
                </c:pt>
                <c:pt idx="43785">
                  <c:v>2.9486430000000001</c:v>
                </c:pt>
                <c:pt idx="43786">
                  <c:v>2.9506139999999998</c:v>
                </c:pt>
                <c:pt idx="43787">
                  <c:v>2.945109</c:v>
                </c:pt>
                <c:pt idx="43788">
                  <c:v>2.9229919999999998</c:v>
                </c:pt>
                <c:pt idx="43789">
                  <c:v>2.9019080000000002</c:v>
                </c:pt>
                <c:pt idx="43790">
                  <c:v>2.877675</c:v>
                </c:pt>
                <c:pt idx="43791">
                  <c:v>2.9006099999999999</c:v>
                </c:pt>
                <c:pt idx="43792">
                  <c:v>2.9466239999999999</c:v>
                </c:pt>
                <c:pt idx="43793">
                  <c:v>2.9703520000000001</c:v>
                </c:pt>
                <c:pt idx="43794">
                  <c:v>2.9597259999999999</c:v>
                </c:pt>
                <c:pt idx="43795">
                  <c:v>2.9904489999999999</c:v>
                </c:pt>
                <c:pt idx="43796">
                  <c:v>2.9918200000000001</c:v>
                </c:pt>
                <c:pt idx="43797">
                  <c:v>2.8869310000000001</c:v>
                </c:pt>
                <c:pt idx="43798">
                  <c:v>2.792764</c:v>
                </c:pt>
                <c:pt idx="43799">
                  <c:v>2.7429519999999998</c:v>
                </c:pt>
                <c:pt idx="43800">
                  <c:v>2.7130700000000001</c:v>
                </c:pt>
                <c:pt idx="43801">
                  <c:v>2.7031170000000002</c:v>
                </c:pt>
                <c:pt idx="43802">
                  <c:v>2.7590110000000001</c:v>
                </c:pt>
                <c:pt idx="43803">
                  <c:v>3.0285299999999999</c:v>
                </c:pt>
                <c:pt idx="43804">
                  <c:v>2.9452530000000001</c:v>
                </c:pt>
                <c:pt idx="43805">
                  <c:v>2.8969079999999998</c:v>
                </c:pt>
                <c:pt idx="43806">
                  <c:v>2.9633560000000001</c:v>
                </c:pt>
                <c:pt idx="43807">
                  <c:v>2.9716019999999999</c:v>
                </c:pt>
                <c:pt idx="43808">
                  <c:v>2.9453740000000002</c:v>
                </c:pt>
                <c:pt idx="43809">
                  <c:v>2.9147219999999998</c:v>
                </c:pt>
                <c:pt idx="43810">
                  <c:v>2.8837090000000001</c:v>
                </c:pt>
                <c:pt idx="43811">
                  <c:v>2.921068</c:v>
                </c:pt>
                <c:pt idx="43812">
                  <c:v>3.046224</c:v>
                </c:pt>
                <c:pt idx="43813">
                  <c:v>3.118465</c:v>
                </c:pt>
                <c:pt idx="43814">
                  <c:v>3.1055799999999998</c:v>
                </c:pt>
                <c:pt idx="43815">
                  <c:v>3.083126</c:v>
                </c:pt>
                <c:pt idx="43816">
                  <c:v>2.9994170000000002</c:v>
                </c:pt>
                <c:pt idx="43817">
                  <c:v>2.9276559999999998</c:v>
                </c:pt>
                <c:pt idx="43818">
                  <c:v>2.9301560000000002</c:v>
                </c:pt>
                <c:pt idx="43819">
                  <c:v>2.926358</c:v>
                </c:pt>
                <c:pt idx="43820">
                  <c:v>2.922199</c:v>
                </c:pt>
                <c:pt idx="43821">
                  <c:v>2.9279920000000002</c:v>
                </c:pt>
                <c:pt idx="43822">
                  <c:v>2.9572729999999998</c:v>
                </c:pt>
                <c:pt idx="43823">
                  <c:v>2.982853</c:v>
                </c:pt>
                <c:pt idx="43824">
                  <c:v>3.0237940000000001</c:v>
                </c:pt>
                <c:pt idx="43825">
                  <c:v>3.0686529999999999</c:v>
                </c:pt>
                <c:pt idx="43826">
                  <c:v>3.068317</c:v>
                </c:pt>
                <c:pt idx="43827">
                  <c:v>3.0788470000000001</c:v>
                </c:pt>
                <c:pt idx="43828">
                  <c:v>3.0589650000000002</c:v>
                </c:pt>
                <c:pt idx="43829">
                  <c:v>3.0041530000000001</c:v>
                </c:pt>
                <c:pt idx="43830">
                  <c:v>2.9261170000000001</c:v>
                </c:pt>
                <c:pt idx="43831">
                  <c:v>2.9051300000000002</c:v>
                </c:pt>
                <c:pt idx="43832">
                  <c:v>2.9440750000000002</c:v>
                </c:pt>
                <c:pt idx="43833">
                  <c:v>2.9644140000000001</c:v>
                </c:pt>
                <c:pt idx="43834">
                  <c:v>2.9553500000000001</c:v>
                </c:pt>
                <c:pt idx="43835">
                  <c:v>2.916525</c:v>
                </c:pt>
                <c:pt idx="43836">
                  <c:v>2.88395</c:v>
                </c:pt>
                <c:pt idx="43837">
                  <c:v>2.8547169999999999</c:v>
                </c:pt>
                <c:pt idx="43838">
                  <c:v>2.7832680000000001</c:v>
                </c:pt>
                <c:pt idx="43839">
                  <c:v>2.7568959999999998</c:v>
                </c:pt>
                <c:pt idx="43840">
                  <c:v>2.780335</c:v>
                </c:pt>
                <c:pt idx="43841">
                  <c:v>2.8047599999999999</c:v>
                </c:pt>
                <c:pt idx="43842">
                  <c:v>2.825075</c:v>
                </c:pt>
                <c:pt idx="43843">
                  <c:v>2.9006340000000002</c:v>
                </c:pt>
                <c:pt idx="43844">
                  <c:v>2.9897040000000001</c:v>
                </c:pt>
                <c:pt idx="43845">
                  <c:v>3.0700240000000001</c:v>
                </c:pt>
                <c:pt idx="43846">
                  <c:v>3.1447419999999999</c:v>
                </c:pt>
                <c:pt idx="43847">
                  <c:v>3.1464490000000001</c:v>
                </c:pt>
                <c:pt idx="43848">
                  <c:v>3.0713940000000002</c:v>
                </c:pt>
                <c:pt idx="43849">
                  <c:v>3.0312939999999999</c:v>
                </c:pt>
                <c:pt idx="43850">
                  <c:v>3.0252599999999998</c:v>
                </c:pt>
                <c:pt idx="43851">
                  <c:v>3.0282170000000002</c:v>
                </c:pt>
                <c:pt idx="43852">
                  <c:v>3.0400689999999999</c:v>
                </c:pt>
                <c:pt idx="43853">
                  <c:v>3.0198510000000001</c:v>
                </c:pt>
                <c:pt idx="43854">
                  <c:v>2.977131</c:v>
                </c:pt>
                <c:pt idx="43855">
                  <c:v>2.9640049999999998</c:v>
                </c:pt>
                <c:pt idx="43856">
                  <c:v>2.9177029999999999</c:v>
                </c:pt>
                <c:pt idx="43857">
                  <c:v>2.8440669999999999</c:v>
                </c:pt>
                <c:pt idx="43858">
                  <c:v>2.8525770000000001</c:v>
                </c:pt>
                <c:pt idx="43859">
                  <c:v>2.9108990000000001</c:v>
                </c:pt>
                <c:pt idx="43860">
                  <c:v>2.9225349999999999</c:v>
                </c:pt>
                <c:pt idx="43861">
                  <c:v>2.925179</c:v>
                </c:pt>
                <c:pt idx="43862">
                  <c:v>2.9152269999999998</c:v>
                </c:pt>
                <c:pt idx="43863">
                  <c:v>2.907149</c:v>
                </c:pt>
                <c:pt idx="43864">
                  <c:v>2.923737</c:v>
                </c:pt>
                <c:pt idx="43865">
                  <c:v>2.9191449999999999</c:v>
                </c:pt>
                <c:pt idx="43866">
                  <c:v>2.9262609999999998</c:v>
                </c:pt>
                <c:pt idx="43867">
                  <c:v>2.9383780000000002</c:v>
                </c:pt>
                <c:pt idx="43868">
                  <c:v>2.9355169999999999</c:v>
                </c:pt>
                <c:pt idx="43869">
                  <c:v>2.9180869999999999</c:v>
                </c:pt>
                <c:pt idx="43870">
                  <c:v>2.909529</c:v>
                </c:pt>
                <c:pt idx="43871">
                  <c:v>2.9000810000000001</c:v>
                </c:pt>
                <c:pt idx="43872">
                  <c:v>2.8865940000000001</c:v>
                </c:pt>
                <c:pt idx="43873">
                  <c:v>2.9054419999999999</c:v>
                </c:pt>
                <c:pt idx="43874">
                  <c:v>2.9647739999999998</c:v>
                </c:pt>
                <c:pt idx="43875">
                  <c:v>3.0233370000000002</c:v>
                </c:pt>
                <c:pt idx="43876">
                  <c:v>2.9638610000000001</c:v>
                </c:pt>
                <c:pt idx="43877">
                  <c:v>2.9112840000000002</c:v>
                </c:pt>
                <c:pt idx="43878">
                  <c:v>2.891667</c:v>
                </c:pt>
                <c:pt idx="43879">
                  <c:v>2.833272</c:v>
                </c:pt>
                <c:pt idx="43880">
                  <c:v>2.7931490000000001</c:v>
                </c:pt>
                <c:pt idx="43881">
                  <c:v>2.8582749999999999</c:v>
                </c:pt>
                <c:pt idx="43882">
                  <c:v>2.9140009999999998</c:v>
                </c:pt>
                <c:pt idx="43883">
                  <c:v>3.0191780000000001</c:v>
                </c:pt>
                <c:pt idx="43884">
                  <c:v>3.0886550000000002</c:v>
                </c:pt>
                <c:pt idx="43885">
                  <c:v>3.0402369999999999</c:v>
                </c:pt>
                <c:pt idx="43886">
                  <c:v>3.0016769999999999</c:v>
                </c:pt>
                <c:pt idx="43887">
                  <c:v>2.9781650000000002</c:v>
                </c:pt>
                <c:pt idx="43888">
                  <c:v>2.9423439999999998</c:v>
                </c:pt>
                <c:pt idx="43889">
                  <c:v>2.942008</c:v>
                </c:pt>
                <c:pt idx="43890">
                  <c:v>2.9558789999999999</c:v>
                </c:pt>
                <c:pt idx="43891">
                  <c:v>2.923521</c:v>
                </c:pt>
                <c:pt idx="43892">
                  <c:v>2.8800309999999998</c:v>
                </c:pt>
                <c:pt idx="43893">
                  <c:v>2.864814</c:v>
                </c:pt>
                <c:pt idx="43894">
                  <c:v>2.8737569999999999</c:v>
                </c:pt>
                <c:pt idx="43895">
                  <c:v>2.8617370000000002</c:v>
                </c:pt>
                <c:pt idx="43896">
                  <c:v>2.8148569999999999</c:v>
                </c:pt>
                <c:pt idx="43897">
                  <c:v>2.8447399999999998</c:v>
                </c:pt>
                <c:pt idx="43898">
                  <c:v>2.8925320000000001</c:v>
                </c:pt>
                <c:pt idx="43899">
                  <c:v>2.8987349999999998</c:v>
                </c:pt>
                <c:pt idx="43900">
                  <c:v>2.9381370000000002</c:v>
                </c:pt>
                <c:pt idx="43901">
                  <c:v>3.0387469999999999</c:v>
                </c:pt>
                <c:pt idx="43902">
                  <c:v>3.059879</c:v>
                </c:pt>
                <c:pt idx="43903">
                  <c:v>3.0039120000000001</c:v>
                </c:pt>
                <c:pt idx="43904">
                  <c:v>2.9478740000000001</c:v>
                </c:pt>
                <c:pt idx="43905">
                  <c:v>2.9473449999999999</c:v>
                </c:pt>
                <c:pt idx="43906">
                  <c:v>2.953427</c:v>
                </c:pt>
                <c:pt idx="43907">
                  <c:v>2.9160919999999999</c:v>
                </c:pt>
                <c:pt idx="43908">
                  <c:v>2.9879730000000002</c:v>
                </c:pt>
                <c:pt idx="43909">
                  <c:v>3.0811060000000001</c:v>
                </c:pt>
                <c:pt idx="43910">
                  <c:v>3.0860110000000001</c:v>
                </c:pt>
                <c:pt idx="43911">
                  <c:v>3.0162209999999998</c:v>
                </c:pt>
                <c:pt idx="43912">
                  <c:v>2.935012</c:v>
                </c:pt>
                <c:pt idx="43913">
                  <c:v>2.8883730000000001</c:v>
                </c:pt>
                <c:pt idx="43914">
                  <c:v>2.9249869999999998</c:v>
                </c:pt>
                <c:pt idx="43915">
                  <c:v>2.9361660000000001</c:v>
                </c:pt>
                <c:pt idx="43916">
                  <c:v>2.917751</c:v>
                </c:pt>
                <c:pt idx="43917">
                  <c:v>2.950494</c:v>
                </c:pt>
                <c:pt idx="43918">
                  <c:v>2.9752800000000001</c:v>
                </c:pt>
                <c:pt idx="43919">
                  <c:v>2.973573</c:v>
                </c:pt>
                <c:pt idx="43920">
                  <c:v>2.9737170000000002</c:v>
                </c:pt>
                <c:pt idx="43921">
                  <c:v>2.9849199999999998</c:v>
                </c:pt>
                <c:pt idx="43922">
                  <c:v>2.9745590000000002</c:v>
                </c:pt>
                <c:pt idx="43923">
                  <c:v>2.9489070000000002</c:v>
                </c:pt>
                <c:pt idx="43924">
                  <c:v>2.9449169999999998</c:v>
                </c:pt>
                <c:pt idx="43925">
                  <c:v>2.9876369999999999</c:v>
                </c:pt>
                <c:pt idx="43926">
                  <c:v>3.0259339999999999</c:v>
                </c:pt>
                <c:pt idx="43927">
                  <c:v>3.0612490000000001</c:v>
                </c:pt>
                <c:pt idx="43928">
                  <c:v>3.0549019999999998</c:v>
                </c:pt>
                <c:pt idx="43929">
                  <c:v>3.0284580000000001</c:v>
                </c:pt>
                <c:pt idx="43930">
                  <c:v>2.9933100000000001</c:v>
                </c:pt>
                <c:pt idx="43931">
                  <c:v>2.9499650000000002</c:v>
                </c:pt>
                <c:pt idx="43932">
                  <c:v>2.8995039999999999</c:v>
                </c:pt>
                <c:pt idx="43933">
                  <c:v>2.8997449999999998</c:v>
                </c:pt>
                <c:pt idx="43934">
                  <c:v>2.9230160000000001</c:v>
                </c:pt>
                <c:pt idx="43935">
                  <c:v>2.9501580000000001</c:v>
                </c:pt>
                <c:pt idx="43936">
                  <c:v>2.9612159999999998</c:v>
                </c:pt>
                <c:pt idx="43937">
                  <c:v>2.9355889999999998</c:v>
                </c:pt>
                <c:pt idx="43938">
                  <c:v>2.9181360000000001</c:v>
                </c:pt>
                <c:pt idx="43939">
                  <c:v>2.8921960000000002</c:v>
                </c:pt>
                <c:pt idx="43940">
                  <c:v>2.8620009999999998</c:v>
                </c:pt>
                <c:pt idx="43941">
                  <c:v>2.8549090000000001</c:v>
                </c:pt>
                <c:pt idx="43942">
                  <c:v>2.8610389999999999</c:v>
                </c:pt>
                <c:pt idx="43943">
                  <c:v>2.8561830000000001</c:v>
                </c:pt>
                <c:pt idx="43944">
                  <c:v>2.8825080000000001</c:v>
                </c:pt>
                <c:pt idx="43945">
                  <c:v>2.8842379999999999</c:v>
                </c:pt>
                <c:pt idx="43946">
                  <c:v>2.8849840000000002</c:v>
                </c:pt>
                <c:pt idx="43947">
                  <c:v>2.944099</c:v>
                </c:pt>
                <c:pt idx="43948">
                  <c:v>2.974294</c:v>
                </c:pt>
                <c:pt idx="43949">
                  <c:v>2.93405</c:v>
                </c:pt>
                <c:pt idx="43950">
                  <c:v>2.9382100000000002</c:v>
                </c:pt>
                <c:pt idx="43951">
                  <c:v>2.9160200000000001</c:v>
                </c:pt>
                <c:pt idx="43952">
                  <c:v>2.8551250000000001</c:v>
                </c:pt>
                <c:pt idx="43953">
                  <c:v>2.86015</c:v>
                </c:pt>
                <c:pt idx="43954">
                  <c:v>2.9131109999999998</c:v>
                </c:pt>
                <c:pt idx="43955">
                  <c:v>3.0302129999999998</c:v>
                </c:pt>
                <c:pt idx="43956">
                  <c:v>3.1029589999999998</c:v>
                </c:pt>
                <c:pt idx="43957">
                  <c:v>3.1036570000000001</c:v>
                </c:pt>
                <c:pt idx="43958">
                  <c:v>3.0564170000000002</c:v>
                </c:pt>
                <c:pt idx="43959">
                  <c:v>2.960207</c:v>
                </c:pt>
                <c:pt idx="43960">
                  <c:v>2.8715449999999998</c:v>
                </c:pt>
                <c:pt idx="43961">
                  <c:v>2.7769940000000002</c:v>
                </c:pt>
                <c:pt idx="43962">
                  <c:v>2.7294900000000002</c:v>
                </c:pt>
                <c:pt idx="43963">
                  <c:v>2.761463</c:v>
                </c:pt>
                <c:pt idx="43964">
                  <c:v>2.7762720000000001</c:v>
                </c:pt>
                <c:pt idx="43965">
                  <c:v>2.8941669999999999</c:v>
                </c:pt>
                <c:pt idx="43966">
                  <c:v>3.0708410000000002</c:v>
                </c:pt>
                <c:pt idx="43967">
                  <c:v>3.2064300000000001</c:v>
                </c:pt>
                <c:pt idx="43968">
                  <c:v>3.189794</c:v>
                </c:pt>
                <c:pt idx="43969">
                  <c:v>3.0697830000000002</c:v>
                </c:pt>
                <c:pt idx="43970">
                  <c:v>2.9900410000000002</c:v>
                </c:pt>
                <c:pt idx="43971">
                  <c:v>2.923521</c:v>
                </c:pt>
                <c:pt idx="43972">
                  <c:v>2.8869069999999999</c:v>
                </c:pt>
                <c:pt idx="43973">
                  <c:v>2.896836</c:v>
                </c:pt>
                <c:pt idx="43974">
                  <c:v>2.9251070000000001</c:v>
                </c:pt>
                <c:pt idx="43975">
                  <c:v>2.9461909999999998</c:v>
                </c:pt>
                <c:pt idx="43976">
                  <c:v>2.9653269999999998</c:v>
                </c:pt>
                <c:pt idx="43977">
                  <c:v>2.9707840000000001</c:v>
                </c:pt>
                <c:pt idx="43978">
                  <c:v>2.938787</c:v>
                </c:pt>
                <c:pt idx="43979">
                  <c:v>2.9065479999999999</c:v>
                </c:pt>
                <c:pt idx="43980">
                  <c:v>2.9152990000000001</c:v>
                </c:pt>
                <c:pt idx="43981">
                  <c:v>2.9500609999999998</c:v>
                </c:pt>
                <c:pt idx="43982">
                  <c:v>2.9483069999999998</c:v>
                </c:pt>
                <c:pt idx="43983">
                  <c:v>2.9294349999999998</c:v>
                </c:pt>
                <c:pt idx="43984">
                  <c:v>2.921189</c:v>
                </c:pt>
                <c:pt idx="43985">
                  <c:v>2.9155150000000001</c:v>
                </c:pt>
                <c:pt idx="43986">
                  <c:v>2.9251070000000001</c:v>
                </c:pt>
                <c:pt idx="43987">
                  <c:v>2.934844</c:v>
                </c:pt>
                <c:pt idx="43988">
                  <c:v>2.9384980000000001</c:v>
                </c:pt>
                <c:pt idx="43989">
                  <c:v>2.99295</c:v>
                </c:pt>
                <c:pt idx="43990">
                  <c:v>3.0248029999999999</c:v>
                </c:pt>
                <c:pt idx="43991">
                  <c:v>3.0339390000000002</c:v>
                </c:pt>
                <c:pt idx="43992">
                  <c:v>3.0388190000000002</c:v>
                </c:pt>
                <c:pt idx="43993">
                  <c:v>2.995714</c:v>
                </c:pt>
                <c:pt idx="43994">
                  <c:v>2.963476</c:v>
                </c:pt>
                <c:pt idx="43995">
                  <c:v>2.9191929999999999</c:v>
                </c:pt>
                <c:pt idx="43996">
                  <c:v>2.8733</c:v>
                </c:pt>
                <c:pt idx="43997">
                  <c:v>2.8932060000000002</c:v>
                </c:pt>
                <c:pt idx="43998">
                  <c:v>2.912919</c:v>
                </c:pt>
                <c:pt idx="43999">
                  <c:v>2.922174</c:v>
                </c:pt>
                <c:pt idx="44000">
                  <c:v>2.9170539999999998</c:v>
                </c:pt>
                <c:pt idx="44001">
                  <c:v>2.9100820000000001</c:v>
                </c:pt>
                <c:pt idx="44002">
                  <c:v>2.9259970000000002</c:v>
                </c:pt>
                <c:pt idx="44003">
                  <c:v>2.960375</c:v>
                </c:pt>
                <c:pt idx="44004">
                  <c:v>2.96814</c:v>
                </c:pt>
                <c:pt idx="44005">
                  <c:v>2.9583309999999998</c:v>
                </c:pt>
                <c:pt idx="44006">
                  <c:v>2.9579230000000001</c:v>
                </c:pt>
                <c:pt idx="44007">
                  <c:v>2.947225</c:v>
                </c:pt>
                <c:pt idx="44008">
                  <c:v>2.9250829999999999</c:v>
                </c:pt>
                <c:pt idx="44009">
                  <c:v>2.925179</c:v>
                </c:pt>
                <c:pt idx="44010">
                  <c:v>2.9628510000000001</c:v>
                </c:pt>
                <c:pt idx="44011">
                  <c:v>2.9833340000000002</c:v>
                </c:pt>
                <c:pt idx="44012">
                  <c:v>2.9524409999999999</c:v>
                </c:pt>
                <c:pt idx="44013">
                  <c:v>2.899937</c:v>
                </c:pt>
                <c:pt idx="44014">
                  <c:v>2.8990469999999999</c:v>
                </c:pt>
                <c:pt idx="44015">
                  <c:v>2.8985430000000001</c:v>
                </c:pt>
                <c:pt idx="44016">
                  <c:v>2.923136</c:v>
                </c:pt>
                <c:pt idx="44017">
                  <c:v>2.9569610000000002</c:v>
                </c:pt>
                <c:pt idx="44018">
                  <c:v>2.9336180000000001</c:v>
                </c:pt>
                <c:pt idx="44019">
                  <c:v>2.9307089999999998</c:v>
                </c:pt>
                <c:pt idx="44020">
                  <c:v>2.9359739999999999</c:v>
                </c:pt>
                <c:pt idx="44021">
                  <c:v>2.8770980000000002</c:v>
                </c:pt>
                <c:pt idx="44022">
                  <c:v>2.8387060000000002</c:v>
                </c:pt>
                <c:pt idx="44023">
                  <c:v>2.8390420000000001</c:v>
                </c:pt>
                <c:pt idx="44024">
                  <c:v>2.8745500000000002</c:v>
                </c:pt>
                <c:pt idx="44025">
                  <c:v>2.9013070000000001</c:v>
                </c:pt>
                <c:pt idx="44026">
                  <c:v>2.9242900000000001</c:v>
                </c:pt>
                <c:pt idx="44027">
                  <c:v>2.981122</c:v>
                </c:pt>
                <c:pt idx="44028">
                  <c:v>3.0245150000000001</c:v>
                </c:pt>
                <c:pt idx="44029">
                  <c:v>3.0839430000000001</c:v>
                </c:pt>
                <c:pt idx="44030">
                  <c:v>3.142001</c:v>
                </c:pt>
                <c:pt idx="44031">
                  <c:v>3.0789909999999998</c:v>
                </c:pt>
                <c:pt idx="44032">
                  <c:v>2.976458</c:v>
                </c:pt>
                <c:pt idx="44033">
                  <c:v>2.8967390000000002</c:v>
                </c:pt>
                <c:pt idx="44034">
                  <c:v>2.9078940000000002</c:v>
                </c:pt>
                <c:pt idx="44035">
                  <c:v>2.9456859999999998</c:v>
                </c:pt>
                <c:pt idx="44036">
                  <c:v>2.981506</c:v>
                </c:pt>
                <c:pt idx="44037">
                  <c:v>2.937344</c:v>
                </c:pt>
                <c:pt idx="44038">
                  <c:v>2.9222220000000001</c:v>
                </c:pt>
                <c:pt idx="44039">
                  <c:v>2.9208280000000002</c:v>
                </c:pt>
                <c:pt idx="44040">
                  <c:v>2.9374639999999999</c:v>
                </c:pt>
                <c:pt idx="44041">
                  <c:v>2.9210210000000001</c:v>
                </c:pt>
                <c:pt idx="44042">
                  <c:v>2.8918590000000002</c:v>
                </c:pt>
                <c:pt idx="44043">
                  <c:v>2.9011629999999999</c:v>
                </c:pt>
                <c:pt idx="44044">
                  <c:v>2.9160200000000001</c:v>
                </c:pt>
                <c:pt idx="44045">
                  <c:v>2.9369109999999998</c:v>
                </c:pt>
                <c:pt idx="44046">
                  <c:v>3.0173030000000001</c:v>
                </c:pt>
                <c:pt idx="44047">
                  <c:v>2.9581149999999998</c:v>
                </c:pt>
                <c:pt idx="44048">
                  <c:v>2.8362050000000001</c:v>
                </c:pt>
                <c:pt idx="44049">
                  <c:v>2.767353</c:v>
                </c:pt>
                <c:pt idx="44050">
                  <c:v>2.753482</c:v>
                </c:pt>
                <c:pt idx="44051">
                  <c:v>2.7956490000000001</c:v>
                </c:pt>
                <c:pt idx="44052">
                  <c:v>2.8620009999999998</c:v>
                </c:pt>
                <c:pt idx="44053">
                  <c:v>2.912029</c:v>
                </c:pt>
                <c:pt idx="44054">
                  <c:v>2.9533550000000002</c:v>
                </c:pt>
                <c:pt idx="44055">
                  <c:v>3.040718</c:v>
                </c:pt>
                <c:pt idx="44056">
                  <c:v>3.0720909999999999</c:v>
                </c:pt>
                <c:pt idx="44057">
                  <c:v>3.016702</c:v>
                </c:pt>
                <c:pt idx="44058">
                  <c:v>2.9941759999999999</c:v>
                </c:pt>
                <c:pt idx="44059">
                  <c:v>2.9855930000000002</c:v>
                </c:pt>
                <c:pt idx="44060">
                  <c:v>2.9801600000000001</c:v>
                </c:pt>
                <c:pt idx="44061">
                  <c:v>2.9646539999999999</c:v>
                </c:pt>
                <c:pt idx="44062">
                  <c:v>3.00848</c:v>
                </c:pt>
                <c:pt idx="44063">
                  <c:v>3.0925739999999999</c:v>
                </c:pt>
                <c:pt idx="44064">
                  <c:v>3.1277689999999998</c:v>
                </c:pt>
                <c:pt idx="44065">
                  <c:v>3.0573790000000001</c:v>
                </c:pt>
                <c:pt idx="44066">
                  <c:v>2.987228</c:v>
                </c:pt>
                <c:pt idx="44067">
                  <c:v>2.9558789999999999</c:v>
                </c:pt>
                <c:pt idx="44068">
                  <c:v>2.9566490000000001</c:v>
                </c:pt>
                <c:pt idx="44069">
                  <c:v>2.9478019999999998</c:v>
                </c:pt>
                <c:pt idx="44070">
                  <c:v>2.9288099999999999</c:v>
                </c:pt>
                <c:pt idx="44071">
                  <c:v>2.9183279999999998</c:v>
                </c:pt>
                <c:pt idx="44072">
                  <c:v>2.9496289999999998</c:v>
                </c:pt>
                <c:pt idx="44073">
                  <c:v>2.9943680000000001</c:v>
                </c:pt>
                <c:pt idx="44074">
                  <c:v>3.0252840000000001</c:v>
                </c:pt>
                <c:pt idx="44075">
                  <c:v>2.9930219999999998</c:v>
                </c:pt>
                <c:pt idx="44076">
                  <c:v>2.9405410000000001</c:v>
                </c:pt>
                <c:pt idx="44077">
                  <c:v>2.8758720000000002</c:v>
                </c:pt>
                <c:pt idx="44078">
                  <c:v>2.8086790000000001</c:v>
                </c:pt>
                <c:pt idx="44079">
                  <c:v>2.8378399999999999</c:v>
                </c:pt>
                <c:pt idx="44080">
                  <c:v>2.9144809999999999</c:v>
                </c:pt>
                <c:pt idx="44081">
                  <c:v>2.967419</c:v>
                </c:pt>
                <c:pt idx="44082">
                  <c:v>3.024467</c:v>
                </c:pt>
                <c:pt idx="44083">
                  <c:v>3.0233850000000002</c:v>
                </c:pt>
                <c:pt idx="44084">
                  <c:v>2.9922529999999998</c:v>
                </c:pt>
                <c:pt idx="44085">
                  <c:v>2.993214</c:v>
                </c:pt>
                <c:pt idx="44086">
                  <c:v>2.999104</c:v>
                </c:pt>
                <c:pt idx="44087">
                  <c:v>2.9933100000000001</c:v>
                </c:pt>
                <c:pt idx="44088">
                  <c:v>2.9619369999999998</c:v>
                </c:pt>
                <c:pt idx="44089">
                  <c:v>2.9317190000000002</c:v>
                </c:pt>
                <c:pt idx="44090">
                  <c:v>2.9375360000000001</c:v>
                </c:pt>
                <c:pt idx="44091">
                  <c:v>2.9487869999999998</c:v>
                </c:pt>
                <c:pt idx="44092">
                  <c:v>2.9816029999999998</c:v>
                </c:pt>
                <c:pt idx="44093">
                  <c:v>3.0062920000000002</c:v>
                </c:pt>
                <c:pt idx="44094">
                  <c:v>2.9684520000000001</c:v>
                </c:pt>
                <c:pt idx="44095">
                  <c:v>2.9843190000000002</c:v>
                </c:pt>
                <c:pt idx="44096">
                  <c:v>3.0228320000000002</c:v>
                </c:pt>
                <c:pt idx="44097">
                  <c:v>2.9569610000000002</c:v>
                </c:pt>
                <c:pt idx="44098">
                  <c:v>2.8665210000000001</c:v>
                </c:pt>
                <c:pt idx="44099">
                  <c:v>2.8314699999999999</c:v>
                </c:pt>
                <c:pt idx="44100">
                  <c:v>2.8980139999999999</c:v>
                </c:pt>
                <c:pt idx="44101">
                  <c:v>2.9624899999999998</c:v>
                </c:pt>
                <c:pt idx="44102">
                  <c:v>2.993671</c:v>
                </c:pt>
                <c:pt idx="44103">
                  <c:v>2.9974210000000001</c:v>
                </c:pt>
                <c:pt idx="44104">
                  <c:v>2.958596</c:v>
                </c:pt>
                <c:pt idx="44105">
                  <c:v>2.8963070000000002</c:v>
                </c:pt>
                <c:pt idx="44106">
                  <c:v>2.826133</c:v>
                </c:pt>
                <c:pt idx="44107">
                  <c:v>2.746775</c:v>
                </c:pt>
                <c:pt idx="44108">
                  <c:v>2.7960579999999999</c:v>
                </c:pt>
                <c:pt idx="44109">
                  <c:v>2.8657270000000001</c:v>
                </c:pt>
                <c:pt idx="44110">
                  <c:v>2.8869069999999999</c:v>
                </c:pt>
                <c:pt idx="44111">
                  <c:v>2.8859210000000002</c:v>
                </c:pt>
                <c:pt idx="44112">
                  <c:v>2.8273100000000002</c:v>
                </c:pt>
                <c:pt idx="44113">
                  <c:v>2.8770980000000002</c:v>
                </c:pt>
                <c:pt idx="44114">
                  <c:v>2.9303720000000002</c:v>
                </c:pt>
                <c:pt idx="44115">
                  <c:v>2.9158040000000001</c:v>
                </c:pt>
                <c:pt idx="44116">
                  <c:v>2.9367670000000001</c:v>
                </c:pt>
                <c:pt idx="44117">
                  <c:v>2.9419599999999999</c:v>
                </c:pt>
                <c:pt idx="44118">
                  <c:v>2.9087839999999998</c:v>
                </c:pt>
                <c:pt idx="44119">
                  <c:v>2.9276800000000001</c:v>
                </c:pt>
                <c:pt idx="44120">
                  <c:v>2.9761690000000001</c:v>
                </c:pt>
                <c:pt idx="44121">
                  <c:v>3.015428</c:v>
                </c:pt>
                <c:pt idx="44122">
                  <c:v>2.9876130000000001</c:v>
                </c:pt>
                <c:pt idx="44123">
                  <c:v>2.966361</c:v>
                </c:pt>
                <c:pt idx="44124">
                  <c:v>2.9959549999999999</c:v>
                </c:pt>
                <c:pt idx="44125">
                  <c:v>3.0500219999999998</c:v>
                </c:pt>
                <c:pt idx="44126">
                  <c:v>3.101613</c:v>
                </c:pt>
                <c:pt idx="44127">
                  <c:v>3.1019260000000002</c:v>
                </c:pt>
                <c:pt idx="44128">
                  <c:v>3.0189140000000001</c:v>
                </c:pt>
                <c:pt idx="44129">
                  <c:v>2.9704000000000002</c:v>
                </c:pt>
                <c:pt idx="44130">
                  <c:v>2.935397</c:v>
                </c:pt>
                <c:pt idx="44131">
                  <c:v>2.9447719999999999</c:v>
                </c:pt>
                <c:pt idx="44132">
                  <c:v>2.968477</c:v>
                </c:pt>
                <c:pt idx="44133">
                  <c:v>2.9475850000000001</c:v>
                </c:pt>
                <c:pt idx="44134">
                  <c:v>2.9703759999999999</c:v>
                </c:pt>
                <c:pt idx="44135">
                  <c:v>2.9644379999999999</c:v>
                </c:pt>
                <c:pt idx="44136">
                  <c:v>2.9364300000000001</c:v>
                </c:pt>
                <c:pt idx="44137">
                  <c:v>2.920804</c:v>
                </c:pt>
                <c:pt idx="44138">
                  <c:v>2.9424160000000001</c:v>
                </c:pt>
                <c:pt idx="44139">
                  <c:v>2.950037</c:v>
                </c:pt>
                <c:pt idx="44140">
                  <c:v>2.9749189999999999</c:v>
                </c:pt>
                <c:pt idx="44141">
                  <c:v>3.008095</c:v>
                </c:pt>
                <c:pt idx="44142">
                  <c:v>3.067091</c:v>
                </c:pt>
                <c:pt idx="44143">
                  <c:v>3.1146189999999998</c:v>
                </c:pt>
                <c:pt idx="44144">
                  <c:v>3.1085370000000001</c:v>
                </c:pt>
                <c:pt idx="44145">
                  <c:v>3.049229</c:v>
                </c:pt>
                <c:pt idx="44146">
                  <c:v>3.013096</c:v>
                </c:pt>
                <c:pt idx="44147">
                  <c:v>2.9688850000000002</c:v>
                </c:pt>
                <c:pt idx="44148">
                  <c:v>2.9333290000000001</c:v>
                </c:pt>
                <c:pt idx="44149">
                  <c:v>2.9191449999999999</c:v>
                </c:pt>
                <c:pt idx="44150">
                  <c:v>2.8801519999999998</c:v>
                </c:pt>
                <c:pt idx="44151">
                  <c:v>2.8646449999999999</c:v>
                </c:pt>
                <c:pt idx="44152">
                  <c:v>2.8987590000000001</c:v>
                </c:pt>
                <c:pt idx="44153">
                  <c:v>2.911645</c:v>
                </c:pt>
                <c:pt idx="44154">
                  <c:v>2.905586</c:v>
                </c:pt>
                <c:pt idx="44155">
                  <c:v>2.8888060000000002</c:v>
                </c:pt>
                <c:pt idx="44156">
                  <c:v>2.8736120000000001</c:v>
                </c:pt>
                <c:pt idx="44157">
                  <c:v>2.8822429999999999</c:v>
                </c:pt>
                <c:pt idx="44158">
                  <c:v>2.8912819999999999</c:v>
                </c:pt>
                <c:pt idx="44159">
                  <c:v>2.9209719999999999</c:v>
                </c:pt>
                <c:pt idx="44160">
                  <c:v>2.964029</c:v>
                </c:pt>
                <c:pt idx="44161">
                  <c:v>3.0093450000000002</c:v>
                </c:pt>
                <c:pt idx="44162">
                  <c:v>3.0031910000000002</c:v>
                </c:pt>
                <c:pt idx="44163">
                  <c:v>2.961649</c:v>
                </c:pt>
                <c:pt idx="44164">
                  <c:v>2.9788380000000001</c:v>
                </c:pt>
                <c:pt idx="44165">
                  <c:v>3.0350929999999998</c:v>
                </c:pt>
                <c:pt idx="44166">
                  <c:v>3.0454780000000001</c:v>
                </c:pt>
                <c:pt idx="44167">
                  <c:v>2.9940560000000001</c:v>
                </c:pt>
                <c:pt idx="44168">
                  <c:v>2.9323679999999999</c:v>
                </c:pt>
                <c:pt idx="44169">
                  <c:v>2.9266459999999999</c:v>
                </c:pt>
                <c:pt idx="44170">
                  <c:v>2.9507349999999999</c:v>
                </c:pt>
                <c:pt idx="44171">
                  <c:v>2.9546290000000002</c:v>
                </c:pt>
                <c:pt idx="44172">
                  <c:v>2.9491239999999999</c:v>
                </c:pt>
                <c:pt idx="44173">
                  <c:v>2.936455</c:v>
                </c:pt>
                <c:pt idx="44174">
                  <c:v>2.9290980000000002</c:v>
                </c:pt>
                <c:pt idx="44175">
                  <c:v>2.9523929999999998</c:v>
                </c:pt>
                <c:pt idx="44176">
                  <c:v>2.9896799999999999</c:v>
                </c:pt>
                <c:pt idx="44177">
                  <c:v>2.9568650000000001</c:v>
                </c:pt>
                <c:pt idx="44178">
                  <c:v>2.956769</c:v>
                </c:pt>
                <c:pt idx="44179">
                  <c:v>2.9656159999999998</c:v>
                </c:pt>
                <c:pt idx="44180">
                  <c:v>2.9415269999999998</c:v>
                </c:pt>
                <c:pt idx="44181">
                  <c:v>2.9550139999999998</c:v>
                </c:pt>
                <c:pt idx="44182">
                  <c:v>2.93405</c:v>
                </c:pt>
                <c:pt idx="44183">
                  <c:v>2.9036629999999999</c:v>
                </c:pt>
                <c:pt idx="44184">
                  <c:v>2.9142410000000001</c:v>
                </c:pt>
                <c:pt idx="44185">
                  <c:v>2.9103940000000001</c:v>
                </c:pt>
                <c:pt idx="44186">
                  <c:v>2.8646690000000001</c:v>
                </c:pt>
                <c:pt idx="44187">
                  <c:v>2.849548</c:v>
                </c:pt>
                <c:pt idx="44188">
                  <c:v>2.9286650000000001</c:v>
                </c:pt>
                <c:pt idx="44189">
                  <c:v>2.9228960000000002</c:v>
                </c:pt>
                <c:pt idx="44190">
                  <c:v>2.8596689999999998</c:v>
                </c:pt>
                <c:pt idx="44191">
                  <c:v>2.813078</c:v>
                </c:pt>
                <c:pt idx="44192">
                  <c:v>2.8663280000000002</c:v>
                </c:pt>
                <c:pt idx="44193">
                  <c:v>3.006821</c:v>
                </c:pt>
                <c:pt idx="44194">
                  <c:v>3.137794</c:v>
                </c:pt>
                <c:pt idx="44195">
                  <c:v>3.1459679999999999</c:v>
                </c:pt>
                <c:pt idx="44196">
                  <c:v>3.092285</c:v>
                </c:pt>
                <c:pt idx="44197">
                  <c:v>3.0981030000000001</c:v>
                </c:pt>
                <c:pt idx="44198">
                  <c:v>3.064543</c:v>
                </c:pt>
                <c:pt idx="44199">
                  <c:v>3.0124710000000001</c:v>
                </c:pt>
                <c:pt idx="44200">
                  <c:v>2.9788380000000001</c:v>
                </c:pt>
                <c:pt idx="44201">
                  <c:v>2.9701110000000002</c:v>
                </c:pt>
                <c:pt idx="44202">
                  <c:v>2.9276800000000001</c:v>
                </c:pt>
                <c:pt idx="44203">
                  <c:v>2.885224</c:v>
                </c:pt>
                <c:pt idx="44204">
                  <c:v>2.883445</c:v>
                </c:pt>
                <c:pt idx="44205">
                  <c:v>2.8888539999999998</c:v>
                </c:pt>
                <c:pt idx="44206">
                  <c:v>2.9171260000000001</c:v>
                </c:pt>
                <c:pt idx="44207">
                  <c:v>2.9163320000000001</c:v>
                </c:pt>
                <c:pt idx="44208">
                  <c:v>2.8794780000000002</c:v>
                </c:pt>
                <c:pt idx="44209">
                  <c:v>2.8810169999999999</c:v>
                </c:pt>
                <c:pt idx="44210">
                  <c:v>2.899432</c:v>
                </c:pt>
                <c:pt idx="44211">
                  <c:v>2.9198909999999998</c:v>
                </c:pt>
                <c:pt idx="44212">
                  <c:v>2.88306</c:v>
                </c:pt>
                <c:pt idx="44213">
                  <c:v>2.8789259999999999</c:v>
                </c:pt>
                <c:pt idx="44214">
                  <c:v>2.9390510000000001</c:v>
                </c:pt>
                <c:pt idx="44215">
                  <c:v>3.0330249999999999</c:v>
                </c:pt>
                <c:pt idx="44216">
                  <c:v>3.0788470000000001</c:v>
                </c:pt>
                <c:pt idx="44217">
                  <c:v>3.0970689999999998</c:v>
                </c:pt>
                <c:pt idx="44218">
                  <c:v>3.055167</c:v>
                </c:pt>
                <c:pt idx="44219">
                  <c:v>2.9944639999999998</c:v>
                </c:pt>
                <c:pt idx="44220">
                  <c:v>2.9642930000000001</c:v>
                </c:pt>
                <c:pt idx="44221">
                  <c:v>2.9146019999999999</c:v>
                </c:pt>
                <c:pt idx="44222">
                  <c:v>2.8806799999999999</c:v>
                </c:pt>
                <c:pt idx="44223">
                  <c:v>2.9236170000000001</c:v>
                </c:pt>
                <c:pt idx="44224">
                  <c:v>2.9881660000000001</c:v>
                </c:pt>
                <c:pt idx="44225">
                  <c:v>2.9855209999999999</c:v>
                </c:pt>
                <c:pt idx="44226">
                  <c:v>3.0024220000000001</c:v>
                </c:pt>
                <c:pt idx="44227">
                  <c:v>2.9942479999999998</c:v>
                </c:pt>
                <c:pt idx="44228">
                  <c:v>2.942777</c:v>
                </c:pt>
                <c:pt idx="44229">
                  <c:v>2.9371040000000002</c:v>
                </c:pt>
                <c:pt idx="44230">
                  <c:v>2.957033</c:v>
                </c:pt>
                <c:pt idx="44231">
                  <c:v>2.9886469999999998</c:v>
                </c:pt>
                <c:pt idx="44232">
                  <c:v>2.9523450000000002</c:v>
                </c:pt>
                <c:pt idx="44233">
                  <c:v>2.8900800000000002</c:v>
                </c:pt>
                <c:pt idx="44234">
                  <c:v>2.9599660000000001</c:v>
                </c:pt>
                <c:pt idx="44235">
                  <c:v>2.970183</c:v>
                </c:pt>
                <c:pt idx="44236">
                  <c:v>2.937945</c:v>
                </c:pt>
                <c:pt idx="44237">
                  <c:v>2.9695339999999999</c:v>
                </c:pt>
                <c:pt idx="44238">
                  <c:v>2.9932620000000001</c:v>
                </c:pt>
                <c:pt idx="44239">
                  <c:v>3.0094660000000002</c:v>
                </c:pt>
                <c:pt idx="44240">
                  <c:v>3.015139</c:v>
                </c:pt>
                <c:pt idx="44241">
                  <c:v>3.0284089999999999</c:v>
                </c:pt>
                <c:pt idx="44242">
                  <c:v>3.0173030000000001</c:v>
                </c:pt>
                <c:pt idx="44243">
                  <c:v>2.992397</c:v>
                </c:pt>
                <c:pt idx="44244">
                  <c:v>2.9663369999999998</c:v>
                </c:pt>
                <c:pt idx="44245">
                  <c:v>2.9516239999999998</c:v>
                </c:pt>
                <c:pt idx="44246">
                  <c:v>2.9613849999999999</c:v>
                </c:pt>
                <c:pt idx="44247">
                  <c:v>2.9644620000000002</c:v>
                </c:pt>
                <c:pt idx="44248">
                  <c:v>2.958548</c:v>
                </c:pt>
                <c:pt idx="44249">
                  <c:v>2.9787180000000002</c:v>
                </c:pt>
                <c:pt idx="44250">
                  <c:v>3.0237219999999998</c:v>
                </c:pt>
                <c:pt idx="44251">
                  <c:v>3.056441</c:v>
                </c:pt>
                <c:pt idx="44252">
                  <c:v>3.0487959999999998</c:v>
                </c:pt>
                <c:pt idx="44253">
                  <c:v>2.9997530000000001</c:v>
                </c:pt>
                <c:pt idx="44254">
                  <c:v>2.957322</c:v>
                </c:pt>
                <c:pt idx="44255">
                  <c:v>2.9213809999999998</c:v>
                </c:pt>
                <c:pt idx="44256">
                  <c:v>2.9153709999999999</c:v>
                </c:pt>
                <c:pt idx="44257">
                  <c:v>2.898879</c:v>
                </c:pt>
                <c:pt idx="44258">
                  <c:v>2.8647170000000002</c:v>
                </c:pt>
                <c:pt idx="44259">
                  <c:v>2.8158669999999999</c:v>
                </c:pt>
                <c:pt idx="44260">
                  <c:v>2.8193290000000002</c:v>
                </c:pt>
                <c:pt idx="44261">
                  <c:v>2.898158</c:v>
                </c:pt>
                <c:pt idx="44262">
                  <c:v>2.968188</c:v>
                </c:pt>
                <c:pt idx="44263">
                  <c:v>3.008648</c:v>
                </c:pt>
                <c:pt idx="44264">
                  <c:v>3.0469210000000002</c:v>
                </c:pt>
                <c:pt idx="44265">
                  <c:v>3.0615380000000001</c:v>
                </c:pt>
                <c:pt idx="44266">
                  <c:v>3.0612729999999999</c:v>
                </c:pt>
                <c:pt idx="44267">
                  <c:v>3.0489160000000002</c:v>
                </c:pt>
                <c:pt idx="44268">
                  <c:v>2.9657119999999999</c:v>
                </c:pt>
                <c:pt idx="44269">
                  <c:v>2.9310930000000002</c:v>
                </c:pt>
                <c:pt idx="44270">
                  <c:v>2.884671</c:v>
                </c:pt>
                <c:pt idx="44271">
                  <c:v>2.7967550000000001</c:v>
                </c:pt>
                <c:pt idx="44272">
                  <c:v>2.8011539999999999</c:v>
                </c:pt>
                <c:pt idx="44273">
                  <c:v>2.934339</c:v>
                </c:pt>
                <c:pt idx="44274">
                  <c:v>3.011822</c:v>
                </c:pt>
                <c:pt idx="44275">
                  <c:v>3.023145</c:v>
                </c:pt>
                <c:pt idx="44276">
                  <c:v>2.9565039999999998</c:v>
                </c:pt>
                <c:pt idx="44277">
                  <c:v>2.8813780000000002</c:v>
                </c:pt>
                <c:pt idx="44278">
                  <c:v>2.8891429999999998</c:v>
                </c:pt>
                <c:pt idx="44279">
                  <c:v>2.9458540000000002</c:v>
                </c:pt>
                <c:pt idx="44280">
                  <c:v>2.985449</c:v>
                </c:pt>
                <c:pt idx="44281">
                  <c:v>3.0033110000000001</c:v>
                </c:pt>
                <c:pt idx="44282">
                  <c:v>2.9917479999999999</c:v>
                </c:pt>
                <c:pt idx="44283">
                  <c:v>2.999825</c:v>
                </c:pt>
                <c:pt idx="44284">
                  <c:v>2.9764339999999998</c:v>
                </c:pt>
                <c:pt idx="44285">
                  <c:v>2.9109950000000002</c:v>
                </c:pt>
                <c:pt idx="44286">
                  <c:v>2.8691409999999999</c:v>
                </c:pt>
                <c:pt idx="44287">
                  <c:v>2.8653189999999999</c:v>
                </c:pt>
                <c:pt idx="44288">
                  <c:v>2.9072930000000001</c:v>
                </c:pt>
                <c:pt idx="44289">
                  <c:v>2.889335</c:v>
                </c:pt>
                <c:pt idx="44290">
                  <c:v>2.7967070000000001</c:v>
                </c:pt>
                <c:pt idx="44291">
                  <c:v>2.791995</c:v>
                </c:pt>
                <c:pt idx="44292">
                  <c:v>2.8555820000000001</c:v>
                </c:pt>
                <c:pt idx="44293">
                  <c:v>2.8657029999999999</c:v>
                </c:pt>
                <c:pt idx="44294">
                  <c:v>2.8222619999999998</c:v>
                </c:pt>
                <c:pt idx="44295">
                  <c:v>2.8019240000000001</c:v>
                </c:pt>
                <c:pt idx="44296">
                  <c:v>2.9466239999999999</c:v>
                </c:pt>
                <c:pt idx="44297">
                  <c:v>3.1971500000000002</c:v>
                </c:pt>
                <c:pt idx="44298">
                  <c:v>3.321151</c:v>
                </c:pt>
                <c:pt idx="44299">
                  <c:v>3.2909079999999999</c:v>
                </c:pt>
                <c:pt idx="44300">
                  <c:v>3.1353900000000001</c:v>
                </c:pt>
                <c:pt idx="44301">
                  <c:v>3.0336500000000002</c:v>
                </c:pt>
                <c:pt idx="44302">
                  <c:v>3.0290349999999999</c:v>
                </c:pt>
                <c:pt idx="44303">
                  <c:v>3.0235530000000002</c:v>
                </c:pt>
                <c:pt idx="44304">
                  <c:v>3.0256210000000001</c:v>
                </c:pt>
                <c:pt idx="44305">
                  <c:v>3.0240819999999999</c:v>
                </c:pt>
                <c:pt idx="44306">
                  <c:v>3.014033</c:v>
                </c:pt>
                <c:pt idx="44307">
                  <c:v>3.0069650000000001</c:v>
                </c:pt>
                <c:pt idx="44308">
                  <c:v>2.9960270000000002</c:v>
                </c:pt>
                <c:pt idx="44309">
                  <c:v>2.9835500000000001</c:v>
                </c:pt>
                <c:pt idx="44310">
                  <c:v>2.98468</c:v>
                </c:pt>
                <c:pt idx="44311">
                  <c:v>2.9939840000000002</c:v>
                </c:pt>
                <c:pt idx="44312">
                  <c:v>2.9857130000000001</c:v>
                </c:pt>
                <c:pt idx="44313">
                  <c:v>2.9576820000000001</c:v>
                </c:pt>
                <c:pt idx="44314">
                  <c:v>2.950879</c:v>
                </c:pt>
                <c:pt idx="44315">
                  <c:v>2.9318870000000001</c:v>
                </c:pt>
                <c:pt idx="44316">
                  <c:v>2.8840460000000001</c:v>
                </c:pt>
                <c:pt idx="44317">
                  <c:v>2.8782519999999998</c:v>
                </c:pt>
                <c:pt idx="44318">
                  <c:v>2.8682750000000001</c:v>
                </c:pt>
                <c:pt idx="44319">
                  <c:v>2.8621210000000001</c:v>
                </c:pt>
                <c:pt idx="44320">
                  <c:v>2.8781080000000001</c:v>
                </c:pt>
                <c:pt idx="44321">
                  <c:v>2.8905129999999999</c:v>
                </c:pt>
                <c:pt idx="44322">
                  <c:v>2.9204680000000001</c:v>
                </c:pt>
                <c:pt idx="44323">
                  <c:v>2.9897279999999999</c:v>
                </c:pt>
                <c:pt idx="44324">
                  <c:v>3.0694710000000001</c:v>
                </c:pt>
                <c:pt idx="44325">
                  <c:v>3.061874</c:v>
                </c:pt>
                <c:pt idx="44326">
                  <c:v>3.0051619999999999</c:v>
                </c:pt>
                <c:pt idx="44327">
                  <c:v>2.9577779999999998</c:v>
                </c:pt>
                <c:pt idx="44328">
                  <c:v>2.9586920000000001</c:v>
                </c:pt>
                <c:pt idx="44329">
                  <c:v>2.9644140000000001</c:v>
                </c:pt>
                <c:pt idx="44330">
                  <c:v>2.9550380000000001</c:v>
                </c:pt>
                <c:pt idx="44331">
                  <c:v>2.9644620000000002</c:v>
                </c:pt>
                <c:pt idx="44332">
                  <c:v>2.977131</c:v>
                </c:pt>
                <c:pt idx="44333">
                  <c:v>2.9664329999999999</c:v>
                </c:pt>
                <c:pt idx="44334">
                  <c:v>2.9907859999999999</c:v>
                </c:pt>
                <c:pt idx="44335">
                  <c:v>2.9978539999999998</c:v>
                </c:pt>
                <c:pt idx="44336">
                  <c:v>2.958596</c:v>
                </c:pt>
                <c:pt idx="44337">
                  <c:v>2.9362379999999999</c:v>
                </c:pt>
                <c:pt idx="44338">
                  <c:v>2.9548700000000001</c:v>
                </c:pt>
                <c:pt idx="44339">
                  <c:v>2.9860259999999998</c:v>
                </c:pt>
                <c:pt idx="44340">
                  <c:v>3.009153</c:v>
                </c:pt>
                <c:pt idx="44341">
                  <c:v>2.9959549999999999</c:v>
                </c:pt>
                <c:pt idx="44342">
                  <c:v>3.015428</c:v>
                </c:pt>
                <c:pt idx="44343">
                  <c:v>3.0853380000000001</c:v>
                </c:pt>
                <c:pt idx="44344">
                  <c:v>3.0803129999999999</c:v>
                </c:pt>
                <c:pt idx="44345">
                  <c:v>2.9863629999999999</c:v>
                </c:pt>
                <c:pt idx="44346">
                  <c:v>2.8220459999999998</c:v>
                </c:pt>
                <c:pt idx="44347">
                  <c:v>2.6985969999999999</c:v>
                </c:pt>
                <c:pt idx="44348">
                  <c:v>2.6789800000000001</c:v>
                </c:pt>
                <c:pt idx="44349">
                  <c:v>2.6917219999999999</c:v>
                </c:pt>
                <c:pt idx="44350">
                  <c:v>2.7358359999999999</c:v>
                </c:pt>
                <c:pt idx="44351">
                  <c:v>2.8399320000000001</c:v>
                </c:pt>
                <c:pt idx="44352">
                  <c:v>2.9699909999999998</c:v>
                </c:pt>
                <c:pt idx="44353">
                  <c:v>3.0720190000000001</c:v>
                </c:pt>
                <c:pt idx="44354">
                  <c:v>3.1470739999999999</c:v>
                </c:pt>
                <c:pt idx="44355">
                  <c:v>3.0513680000000001</c:v>
                </c:pt>
                <c:pt idx="44356">
                  <c:v>2.9145300000000001</c:v>
                </c:pt>
                <c:pt idx="44357">
                  <c:v>2.8853200000000001</c:v>
                </c:pt>
                <c:pt idx="44358">
                  <c:v>2.9143849999999998</c:v>
                </c:pt>
                <c:pt idx="44359">
                  <c:v>2.9624419999999998</c:v>
                </c:pt>
                <c:pt idx="44360">
                  <c:v>3.0126870000000001</c:v>
                </c:pt>
                <c:pt idx="44361">
                  <c:v>3.0892559999999998</c:v>
                </c:pt>
                <c:pt idx="44362">
                  <c:v>3.152771</c:v>
                </c:pt>
                <c:pt idx="44363">
                  <c:v>3.1398619999999999</c:v>
                </c:pt>
                <c:pt idx="44364">
                  <c:v>3.0280490000000002</c:v>
                </c:pt>
                <c:pt idx="44365">
                  <c:v>2.9270309999999999</c:v>
                </c:pt>
                <c:pt idx="44366">
                  <c:v>2.8865699999999999</c:v>
                </c:pt>
                <c:pt idx="44367">
                  <c:v>2.8903690000000002</c:v>
                </c:pt>
                <c:pt idx="44368">
                  <c:v>2.9402529999999998</c:v>
                </c:pt>
                <c:pt idx="44369">
                  <c:v>2.948547</c:v>
                </c:pt>
                <c:pt idx="44370">
                  <c:v>2.9552779999999998</c:v>
                </c:pt>
                <c:pt idx="44371">
                  <c:v>3.0370159999999999</c:v>
                </c:pt>
                <c:pt idx="44372">
                  <c:v>3.0390109999999999</c:v>
                </c:pt>
                <c:pt idx="44373">
                  <c:v>3.016413</c:v>
                </c:pt>
                <c:pt idx="44374">
                  <c:v>2.9835739999999999</c:v>
                </c:pt>
                <c:pt idx="44375">
                  <c:v>2.9393389999999999</c:v>
                </c:pt>
                <c:pt idx="44376">
                  <c:v>2.9091930000000001</c:v>
                </c:pt>
                <c:pt idx="44377">
                  <c:v>3.01675</c:v>
                </c:pt>
                <c:pt idx="44378">
                  <c:v>3.0510320000000002</c:v>
                </c:pt>
                <c:pt idx="44379">
                  <c:v>3.0472329999999999</c:v>
                </c:pt>
                <c:pt idx="44380">
                  <c:v>3.033458</c:v>
                </c:pt>
                <c:pt idx="44381">
                  <c:v>3.0293709999999998</c:v>
                </c:pt>
                <c:pt idx="44382">
                  <c:v>3.0083120000000001</c:v>
                </c:pt>
                <c:pt idx="44383">
                  <c:v>2.9899689999999999</c:v>
                </c:pt>
                <c:pt idx="44384">
                  <c:v>2.9804970000000002</c:v>
                </c:pt>
                <c:pt idx="44385">
                  <c:v>2.9542679999999999</c:v>
                </c:pt>
                <c:pt idx="44386">
                  <c:v>2.975905</c:v>
                </c:pt>
                <c:pt idx="44387">
                  <c:v>2.9987439999999999</c:v>
                </c:pt>
                <c:pt idx="44388">
                  <c:v>2.949989</c:v>
                </c:pt>
                <c:pt idx="44389">
                  <c:v>2.906091</c:v>
                </c:pt>
                <c:pt idx="44390">
                  <c:v>2.905106</c:v>
                </c:pt>
                <c:pt idx="44391">
                  <c:v>2.8984220000000001</c:v>
                </c:pt>
                <c:pt idx="44392">
                  <c:v>2.8891429999999998</c:v>
                </c:pt>
                <c:pt idx="44393">
                  <c:v>2.8857050000000002</c:v>
                </c:pt>
                <c:pt idx="44394">
                  <c:v>2.9109950000000002</c:v>
                </c:pt>
                <c:pt idx="44395">
                  <c:v>2.9453740000000002</c:v>
                </c:pt>
                <c:pt idx="44396">
                  <c:v>2.9553259999999999</c:v>
                </c:pt>
                <c:pt idx="44397">
                  <c:v>2.964245</c:v>
                </c:pt>
                <c:pt idx="44398">
                  <c:v>2.9850400000000001</c:v>
                </c:pt>
                <c:pt idx="44399">
                  <c:v>2.9925169999999999</c:v>
                </c:pt>
                <c:pt idx="44400">
                  <c:v>2.9903050000000002</c:v>
                </c:pt>
                <c:pt idx="44401">
                  <c:v>2.994488</c:v>
                </c:pt>
                <c:pt idx="44402">
                  <c:v>3.0042970000000002</c:v>
                </c:pt>
                <c:pt idx="44403">
                  <c:v>3.012038</c:v>
                </c:pt>
                <c:pt idx="44404">
                  <c:v>3.0328810000000002</c:v>
                </c:pt>
                <c:pt idx="44405">
                  <c:v>3.0627879999999998</c:v>
                </c:pt>
                <c:pt idx="44406">
                  <c:v>3.0562969999999998</c:v>
                </c:pt>
                <c:pt idx="44407">
                  <c:v>3.008648</c:v>
                </c:pt>
                <c:pt idx="44408">
                  <c:v>2.946984</c:v>
                </c:pt>
                <c:pt idx="44409">
                  <c:v>2.9087839999999998</c:v>
                </c:pt>
                <c:pt idx="44410">
                  <c:v>2.8930370000000001</c:v>
                </c:pt>
                <c:pt idx="44411">
                  <c:v>2.9050820000000002</c:v>
                </c:pt>
                <c:pt idx="44412">
                  <c:v>2.9507590000000001</c:v>
                </c:pt>
                <c:pt idx="44413">
                  <c:v>2.9869400000000002</c:v>
                </c:pt>
                <c:pt idx="44414">
                  <c:v>3.036054</c:v>
                </c:pt>
                <c:pt idx="44415">
                  <c:v>2.7104010000000001</c:v>
                </c:pt>
                <c:pt idx="44416">
                  <c:v>2.6826340000000002</c:v>
                </c:pt>
                <c:pt idx="44417">
                  <c:v>2.735115</c:v>
                </c:pt>
                <c:pt idx="44418">
                  <c:v>2.829907</c:v>
                </c:pt>
                <c:pt idx="44419">
                  <c:v>2.9638849999999999</c:v>
                </c:pt>
                <c:pt idx="44420">
                  <c:v>3.1011320000000002</c:v>
                </c:pt>
                <c:pt idx="44421">
                  <c:v>3.1776049999999998</c:v>
                </c:pt>
                <c:pt idx="44422">
                  <c:v>3.2511209999999999</c:v>
                </c:pt>
                <c:pt idx="44423">
                  <c:v>3.2790319999999999</c:v>
                </c:pt>
                <c:pt idx="44424">
                  <c:v>3.2300620000000002</c:v>
                </c:pt>
                <c:pt idx="44425">
                  <c:v>3.1241629999999998</c:v>
                </c:pt>
                <c:pt idx="44426">
                  <c:v>3.0906509999999998</c:v>
                </c:pt>
                <c:pt idx="44427">
                  <c:v>3.0441799999999999</c:v>
                </c:pt>
                <c:pt idx="44428">
                  <c:v>2.9691740000000002</c:v>
                </c:pt>
                <c:pt idx="44429">
                  <c:v>2.8995760000000002</c:v>
                </c:pt>
                <c:pt idx="44430">
                  <c:v>2.8532980000000001</c:v>
                </c:pt>
                <c:pt idx="44431">
                  <c:v>2.826613</c:v>
                </c:pt>
                <c:pt idx="44432">
                  <c:v>2.8308200000000001</c:v>
                </c:pt>
                <c:pt idx="44433">
                  <c:v>2.8217810000000001</c:v>
                </c:pt>
                <c:pt idx="44434">
                  <c:v>2.8507500000000001</c:v>
                </c:pt>
                <c:pt idx="44435">
                  <c:v>2.865415</c:v>
                </c:pt>
                <c:pt idx="44436">
                  <c:v>2.9452530000000001</c:v>
                </c:pt>
                <c:pt idx="44437">
                  <c:v>3.080241</c:v>
                </c:pt>
                <c:pt idx="44438">
                  <c:v>3.1261100000000002</c:v>
                </c:pt>
                <c:pt idx="44439">
                  <c:v>3.095002</c:v>
                </c:pt>
                <c:pt idx="44440">
                  <c:v>3.0724279999999999</c:v>
                </c:pt>
                <c:pt idx="44441">
                  <c:v>3.0373049999999999</c:v>
                </c:pt>
                <c:pt idx="44442">
                  <c:v>3.039949</c:v>
                </c:pt>
                <c:pt idx="44443">
                  <c:v>3.0266790000000001</c:v>
                </c:pt>
                <c:pt idx="44444">
                  <c:v>2.9951620000000001</c:v>
                </c:pt>
                <c:pt idx="44445">
                  <c:v>2.94922</c:v>
                </c:pt>
                <c:pt idx="44446">
                  <c:v>2.9233039999999999</c:v>
                </c:pt>
                <c:pt idx="44447">
                  <c:v>2.9315980000000001</c:v>
                </c:pt>
                <c:pt idx="44448">
                  <c:v>2.9346269999999999</c:v>
                </c:pt>
                <c:pt idx="44449">
                  <c:v>2.9190489999999998</c:v>
                </c:pt>
                <c:pt idx="44450">
                  <c:v>2.8714490000000001</c:v>
                </c:pt>
                <c:pt idx="44451">
                  <c:v>2.857529</c:v>
                </c:pt>
                <c:pt idx="44452">
                  <c:v>2.8833489999999999</c:v>
                </c:pt>
                <c:pt idx="44453">
                  <c:v>2.8874840000000002</c:v>
                </c:pt>
                <c:pt idx="44454">
                  <c:v>2.8774350000000002</c:v>
                </c:pt>
                <c:pt idx="44455">
                  <c:v>2.8727469999999999</c:v>
                </c:pt>
                <c:pt idx="44456">
                  <c:v>2.9139529999999998</c:v>
                </c:pt>
                <c:pt idx="44457">
                  <c:v>3.0405980000000001</c:v>
                </c:pt>
                <c:pt idx="44458">
                  <c:v>3.1551990000000001</c:v>
                </c:pt>
                <c:pt idx="44459">
                  <c:v>3.1891449999999999</c:v>
                </c:pt>
                <c:pt idx="44460">
                  <c:v>3.134789</c:v>
                </c:pt>
                <c:pt idx="44461">
                  <c:v>3.048988</c:v>
                </c:pt>
                <c:pt idx="44462">
                  <c:v>2.96963</c:v>
                </c:pt>
                <c:pt idx="44463">
                  <c:v>2.8892389999999999</c:v>
                </c:pt>
                <c:pt idx="44464">
                  <c:v>2.856303</c:v>
                </c:pt>
                <c:pt idx="44465">
                  <c:v>2.8774350000000002</c:v>
                </c:pt>
                <c:pt idx="44466">
                  <c:v>2.888325</c:v>
                </c:pt>
                <c:pt idx="44467">
                  <c:v>2.8893589999999998</c:v>
                </c:pt>
                <c:pt idx="44468">
                  <c:v>2.9699430000000002</c:v>
                </c:pt>
                <c:pt idx="44469">
                  <c:v>3.1120709999999998</c:v>
                </c:pt>
                <c:pt idx="44470">
                  <c:v>3.221695</c:v>
                </c:pt>
                <c:pt idx="44471">
                  <c:v>3.1655609999999998</c:v>
                </c:pt>
                <c:pt idx="44472">
                  <c:v>3.0227360000000001</c:v>
                </c:pt>
                <c:pt idx="44473">
                  <c:v>2.966577</c:v>
                </c:pt>
                <c:pt idx="44474">
                  <c:v>2.9966279999999998</c:v>
                </c:pt>
                <c:pt idx="44475">
                  <c:v>3.005595</c:v>
                </c:pt>
                <c:pt idx="44476">
                  <c:v>2.9481860000000002</c:v>
                </c:pt>
                <c:pt idx="44477">
                  <c:v>2.8904649999999998</c:v>
                </c:pt>
                <c:pt idx="44478">
                  <c:v>2.888782</c:v>
                </c:pt>
                <c:pt idx="44479">
                  <c:v>2.9087839999999998</c:v>
                </c:pt>
                <c:pt idx="44480">
                  <c:v>2.9104670000000001</c:v>
                </c:pt>
                <c:pt idx="44481">
                  <c:v>2.88645</c:v>
                </c:pt>
                <c:pt idx="44482">
                  <c:v>2.8460139999999998</c:v>
                </c:pt>
                <c:pt idx="44483">
                  <c:v>2.8691650000000002</c:v>
                </c:pt>
                <c:pt idx="44484">
                  <c:v>2.966145</c:v>
                </c:pt>
                <c:pt idx="44485">
                  <c:v>3.0435310000000002</c:v>
                </c:pt>
                <c:pt idx="44486">
                  <c:v>3.0843280000000002</c:v>
                </c:pt>
                <c:pt idx="44487">
                  <c:v>3.0794239999999999</c:v>
                </c:pt>
                <c:pt idx="44488">
                  <c:v>3.0183849999999999</c:v>
                </c:pt>
                <c:pt idx="44489">
                  <c:v>3.029347</c:v>
                </c:pt>
                <c:pt idx="44490">
                  <c:v>3.0758179999999999</c:v>
                </c:pt>
                <c:pt idx="44491">
                  <c:v>3.0744950000000002</c:v>
                </c:pt>
                <c:pt idx="44492">
                  <c:v>3.0005229999999998</c:v>
                </c:pt>
                <c:pt idx="44493">
                  <c:v>2.9482819999999998</c:v>
                </c:pt>
                <c:pt idx="44494">
                  <c:v>2.950831</c:v>
                </c:pt>
                <c:pt idx="44495">
                  <c:v>2.9763139999999999</c:v>
                </c:pt>
                <c:pt idx="44496">
                  <c:v>2.971746</c:v>
                </c:pt>
                <c:pt idx="44497">
                  <c:v>2.9261170000000001</c:v>
                </c:pt>
                <c:pt idx="44498">
                  <c:v>2.9295550000000001</c:v>
                </c:pt>
                <c:pt idx="44499">
                  <c:v>2.9837180000000001</c:v>
                </c:pt>
                <c:pt idx="44500">
                  <c:v>3.0368240000000002</c:v>
                </c:pt>
                <c:pt idx="44501">
                  <c:v>3.074039</c:v>
                </c:pt>
                <c:pt idx="44502">
                  <c:v>3.0727159999999998</c:v>
                </c:pt>
                <c:pt idx="44503">
                  <c:v>3.0616819999999998</c:v>
                </c:pt>
                <c:pt idx="44504">
                  <c:v>3.0430980000000001</c:v>
                </c:pt>
                <c:pt idx="44505">
                  <c:v>3.0345879999999998</c:v>
                </c:pt>
                <c:pt idx="44506">
                  <c:v>3.0092729999999999</c:v>
                </c:pt>
                <c:pt idx="44507">
                  <c:v>2.9866269999999999</c:v>
                </c:pt>
                <c:pt idx="44508">
                  <c:v>2.9355169999999999</c:v>
                </c:pt>
                <c:pt idx="44509">
                  <c:v>2.8677229999999998</c:v>
                </c:pt>
                <c:pt idx="44510">
                  <c:v>2.841831</c:v>
                </c:pt>
                <c:pt idx="44511">
                  <c:v>2.8809450000000001</c:v>
                </c:pt>
                <c:pt idx="44512">
                  <c:v>2.9131109999999998</c:v>
                </c:pt>
                <c:pt idx="44513">
                  <c:v>2.9472010000000002</c:v>
                </c:pt>
                <c:pt idx="44514">
                  <c:v>2.9364789999999998</c:v>
                </c:pt>
                <c:pt idx="44515">
                  <c:v>2.908928</c:v>
                </c:pt>
                <c:pt idx="44516">
                  <c:v>2.9329200000000002</c:v>
                </c:pt>
                <c:pt idx="44517">
                  <c:v>2.9663369999999998</c:v>
                </c:pt>
                <c:pt idx="44518">
                  <c:v>2.952369</c:v>
                </c:pt>
                <c:pt idx="44519">
                  <c:v>2.9359980000000001</c:v>
                </c:pt>
                <c:pt idx="44520">
                  <c:v>2.952369</c:v>
                </c:pt>
                <c:pt idx="44521">
                  <c:v>2.9508070000000002</c:v>
                </c:pt>
                <c:pt idx="44522">
                  <c:v>2.9579230000000001</c:v>
                </c:pt>
                <c:pt idx="44523">
                  <c:v>2.9821309999999999</c:v>
                </c:pt>
                <c:pt idx="44524">
                  <c:v>2.970183</c:v>
                </c:pt>
                <c:pt idx="44525">
                  <c:v>2.9696549999999999</c:v>
                </c:pt>
                <c:pt idx="44526">
                  <c:v>3.008168</c:v>
                </c:pt>
                <c:pt idx="44527">
                  <c:v>2.9843670000000002</c:v>
                </c:pt>
                <c:pt idx="44528">
                  <c:v>2.9394110000000002</c:v>
                </c:pt>
                <c:pt idx="44529">
                  <c:v>2.9426570000000001</c:v>
                </c:pt>
                <c:pt idx="44530">
                  <c:v>2.9729000000000001</c:v>
                </c:pt>
                <c:pt idx="44531">
                  <c:v>2.9825159999999999</c:v>
                </c:pt>
                <c:pt idx="44532">
                  <c:v>2.9975900000000002</c:v>
                </c:pt>
                <c:pt idx="44533">
                  <c:v>3.0249959999999998</c:v>
                </c:pt>
                <c:pt idx="44534">
                  <c:v>3.050767</c:v>
                </c:pt>
                <c:pt idx="44535">
                  <c:v>2.989897</c:v>
                </c:pt>
                <c:pt idx="44536">
                  <c:v>2.9440750000000002</c:v>
                </c:pt>
                <c:pt idx="44537">
                  <c:v>2.9638849999999999</c:v>
                </c:pt>
                <c:pt idx="44538">
                  <c:v>2.9484509999999999</c:v>
                </c:pt>
                <c:pt idx="44539">
                  <c:v>2.915203</c:v>
                </c:pt>
                <c:pt idx="44540">
                  <c:v>2.9304679999999999</c:v>
                </c:pt>
                <c:pt idx="44541">
                  <c:v>2.9591970000000001</c:v>
                </c:pt>
                <c:pt idx="44542">
                  <c:v>3.0069889999999999</c:v>
                </c:pt>
                <c:pt idx="44543">
                  <c:v>3.0085999999999999</c:v>
                </c:pt>
                <c:pt idx="44544">
                  <c:v>3.0097779999999998</c:v>
                </c:pt>
                <c:pt idx="44545">
                  <c:v>3.050767</c:v>
                </c:pt>
                <c:pt idx="44546">
                  <c:v>3.0258370000000001</c:v>
                </c:pt>
                <c:pt idx="44547">
                  <c:v>3.0001139999999999</c:v>
                </c:pt>
                <c:pt idx="44548">
                  <c:v>3.0361030000000002</c:v>
                </c:pt>
                <c:pt idx="44549">
                  <c:v>3.0469210000000002</c:v>
                </c:pt>
                <c:pt idx="44550">
                  <c:v>3.0073979999999998</c:v>
                </c:pt>
                <c:pt idx="44551">
                  <c:v>2.9199389999999998</c:v>
                </c:pt>
                <c:pt idx="44552">
                  <c:v>2.814473</c:v>
                </c:pt>
                <c:pt idx="44553">
                  <c:v>2.7913459999999999</c:v>
                </c:pt>
                <c:pt idx="44554">
                  <c:v>2.8339699999999999</c:v>
                </c:pt>
                <c:pt idx="44555">
                  <c:v>2.8754879999999998</c:v>
                </c:pt>
                <c:pt idx="44556">
                  <c:v>2.9194339999999999</c:v>
                </c:pt>
                <c:pt idx="44557">
                  <c:v>2.971025</c:v>
                </c:pt>
                <c:pt idx="44558">
                  <c:v>3.006653</c:v>
                </c:pt>
                <c:pt idx="44559">
                  <c:v>3.0274239999999999</c:v>
                </c:pt>
                <c:pt idx="44560">
                  <c:v>3.0382899999999999</c:v>
                </c:pt>
                <c:pt idx="44561">
                  <c:v>2.949052</c:v>
                </c:pt>
                <c:pt idx="44562">
                  <c:v>2.8489469999999999</c:v>
                </c:pt>
                <c:pt idx="44563">
                  <c:v>2.8684440000000002</c:v>
                </c:pt>
                <c:pt idx="44564">
                  <c:v>2.9460709999999999</c:v>
                </c:pt>
                <c:pt idx="44565">
                  <c:v>3.0038640000000001</c:v>
                </c:pt>
                <c:pt idx="44566">
                  <c:v>3.0264859999999998</c:v>
                </c:pt>
                <c:pt idx="44567">
                  <c:v>3.0413679999999998</c:v>
                </c:pt>
                <c:pt idx="44568">
                  <c:v>3.0355500000000002</c:v>
                </c:pt>
                <c:pt idx="44569">
                  <c:v>3.0417040000000002</c:v>
                </c:pt>
                <c:pt idx="44570">
                  <c:v>3.015139</c:v>
                </c:pt>
                <c:pt idx="44571">
                  <c:v>2.9866269999999999</c:v>
                </c:pt>
                <c:pt idx="44572">
                  <c:v>2.9915799999999999</c:v>
                </c:pt>
                <c:pt idx="44573">
                  <c:v>2.9850650000000001</c:v>
                </c:pt>
                <c:pt idx="44574">
                  <c:v>2.9940560000000001</c:v>
                </c:pt>
                <c:pt idx="44575">
                  <c:v>3.022351</c:v>
                </c:pt>
                <c:pt idx="44576">
                  <c:v>3.039228</c:v>
                </c:pt>
                <c:pt idx="44577">
                  <c:v>3.0171109999999999</c:v>
                </c:pt>
                <c:pt idx="44578">
                  <c:v>2.982564</c:v>
                </c:pt>
                <c:pt idx="44579">
                  <c:v>2.9357570000000002</c:v>
                </c:pt>
                <c:pt idx="44580">
                  <c:v>2.9249869999999998</c:v>
                </c:pt>
                <c:pt idx="44581">
                  <c:v>2.9791259999999999</c:v>
                </c:pt>
                <c:pt idx="44582">
                  <c:v>2.9634520000000002</c:v>
                </c:pt>
                <c:pt idx="44583">
                  <c:v>2.919746</c:v>
                </c:pt>
                <c:pt idx="44584">
                  <c:v>2.8656790000000001</c:v>
                </c:pt>
                <c:pt idx="44585">
                  <c:v>2.818343</c:v>
                </c:pt>
                <c:pt idx="44586">
                  <c:v>2.794111</c:v>
                </c:pt>
                <c:pt idx="44587">
                  <c:v>2.7598039999999999</c:v>
                </c:pt>
                <c:pt idx="44588">
                  <c:v>2.7774260000000002</c:v>
                </c:pt>
                <c:pt idx="44589">
                  <c:v>2.858635</c:v>
                </c:pt>
                <c:pt idx="44590">
                  <c:v>2.8994080000000002</c:v>
                </c:pt>
                <c:pt idx="44591">
                  <c:v>2.926574</c:v>
                </c:pt>
                <c:pt idx="44592">
                  <c:v>3.0185529999999998</c:v>
                </c:pt>
                <c:pt idx="44593">
                  <c:v>3.110941</c:v>
                </c:pt>
                <c:pt idx="44594">
                  <c:v>3.1221920000000001</c:v>
                </c:pt>
                <c:pt idx="44595">
                  <c:v>3.1459920000000001</c:v>
                </c:pt>
                <c:pt idx="44596">
                  <c:v>3.1932079999999998</c:v>
                </c:pt>
                <c:pt idx="44597">
                  <c:v>3.12825</c:v>
                </c:pt>
                <c:pt idx="44598">
                  <c:v>3.0610080000000002</c:v>
                </c:pt>
                <c:pt idx="44599">
                  <c:v>3.0563690000000001</c:v>
                </c:pt>
                <c:pt idx="44600">
                  <c:v>3.0465840000000002</c:v>
                </c:pt>
                <c:pt idx="44601">
                  <c:v>3.0209809999999999</c:v>
                </c:pt>
                <c:pt idx="44602">
                  <c:v>2.9874200000000002</c:v>
                </c:pt>
                <c:pt idx="44603">
                  <c:v>2.9495079999999998</c:v>
                </c:pt>
                <c:pt idx="44604">
                  <c:v>2.9454699999999998</c:v>
                </c:pt>
                <c:pt idx="44605">
                  <c:v>2.945109</c:v>
                </c:pt>
                <c:pt idx="44606">
                  <c:v>2.9651830000000001</c:v>
                </c:pt>
                <c:pt idx="44607">
                  <c:v>3.0253570000000001</c:v>
                </c:pt>
                <c:pt idx="44608">
                  <c:v>3.1164939999999999</c:v>
                </c:pt>
                <c:pt idx="44609">
                  <c:v>3.1835909999999998</c:v>
                </c:pt>
                <c:pt idx="44610">
                  <c:v>3.1904669999999999</c:v>
                </c:pt>
                <c:pt idx="44611">
                  <c:v>3.1195949999999999</c:v>
                </c:pt>
                <c:pt idx="44612">
                  <c:v>3.0444450000000001</c:v>
                </c:pt>
                <c:pt idx="44613">
                  <c:v>2.9618410000000002</c:v>
                </c:pt>
                <c:pt idx="44614">
                  <c:v>2.8851040000000001</c:v>
                </c:pt>
                <c:pt idx="44615">
                  <c:v>2.8997199999999999</c:v>
                </c:pt>
                <c:pt idx="44616">
                  <c:v>2.9048409999999998</c:v>
                </c:pt>
                <c:pt idx="44617">
                  <c:v>2.8515429999999999</c:v>
                </c:pt>
                <c:pt idx="44618">
                  <c:v>2.852649</c:v>
                </c:pt>
                <c:pt idx="44619">
                  <c:v>2.8690690000000001</c:v>
                </c:pt>
                <c:pt idx="44620">
                  <c:v>2.9002249999999998</c:v>
                </c:pt>
                <c:pt idx="44621">
                  <c:v>2.9165730000000001</c:v>
                </c:pt>
                <c:pt idx="44622">
                  <c:v>2.9209960000000001</c:v>
                </c:pt>
                <c:pt idx="44623">
                  <c:v>2.9318149999999998</c:v>
                </c:pt>
                <c:pt idx="44624">
                  <c:v>2.9484750000000002</c:v>
                </c:pt>
                <c:pt idx="44625">
                  <c:v>2.9911469999999998</c:v>
                </c:pt>
                <c:pt idx="44626">
                  <c:v>3.0369679999999999</c:v>
                </c:pt>
                <c:pt idx="44627">
                  <c:v>3.0457909999999999</c:v>
                </c:pt>
                <c:pt idx="44628">
                  <c:v>2.990666</c:v>
                </c:pt>
                <c:pt idx="44629">
                  <c:v>2.960639</c:v>
                </c:pt>
                <c:pt idx="44630">
                  <c:v>2.9644620000000002</c:v>
                </c:pt>
                <c:pt idx="44631">
                  <c:v>2.9946570000000001</c:v>
                </c:pt>
                <c:pt idx="44632">
                  <c:v>3.0213899999999998</c:v>
                </c:pt>
                <c:pt idx="44633">
                  <c:v>3.0439159999999998</c:v>
                </c:pt>
                <c:pt idx="44634">
                  <c:v>3.0476420000000002</c:v>
                </c:pt>
                <c:pt idx="44635">
                  <c:v>3.0255730000000001</c:v>
                </c:pt>
                <c:pt idx="44636">
                  <c:v>3.0350450000000002</c:v>
                </c:pt>
                <c:pt idx="44637">
                  <c:v>3.0164610000000001</c:v>
                </c:pt>
                <c:pt idx="44638">
                  <c:v>2.9642689999999998</c:v>
                </c:pt>
                <c:pt idx="44639">
                  <c:v>2.9778760000000002</c:v>
                </c:pt>
                <c:pt idx="44640">
                  <c:v>2.970977</c:v>
                </c:pt>
                <c:pt idx="44641">
                  <c:v>2.9242180000000002</c:v>
                </c:pt>
                <c:pt idx="44642">
                  <c:v>2.8811610000000001</c:v>
                </c:pt>
                <c:pt idx="44643">
                  <c:v>2.865415</c:v>
                </c:pt>
                <c:pt idx="44644">
                  <c:v>2.905875</c:v>
                </c:pt>
                <c:pt idx="44645">
                  <c:v>2.9520330000000001</c:v>
                </c:pt>
                <c:pt idx="44646">
                  <c:v>2.953211</c:v>
                </c:pt>
                <c:pt idx="44647">
                  <c:v>2.953163</c:v>
                </c:pt>
                <c:pt idx="44648">
                  <c:v>3.0323760000000002</c:v>
                </c:pt>
                <c:pt idx="44649">
                  <c:v>3.1022859999999999</c:v>
                </c:pt>
                <c:pt idx="44650">
                  <c:v>3.0878139999999998</c:v>
                </c:pt>
                <c:pt idx="44651">
                  <c:v>2.9523929999999998</c:v>
                </c:pt>
                <c:pt idx="44652">
                  <c:v>2.8457729999999999</c:v>
                </c:pt>
                <c:pt idx="44653">
                  <c:v>2.8904890000000001</c:v>
                </c:pt>
                <c:pt idx="44654">
                  <c:v>2.9493640000000001</c:v>
                </c:pt>
                <c:pt idx="44655">
                  <c:v>2.9626589999999999</c:v>
                </c:pt>
                <c:pt idx="44656">
                  <c:v>2.988839</c:v>
                </c:pt>
                <c:pt idx="44657">
                  <c:v>3.0108600000000001</c:v>
                </c:pt>
                <c:pt idx="44658">
                  <c:v>2.980569</c:v>
                </c:pt>
                <c:pt idx="44659">
                  <c:v>3.010764</c:v>
                </c:pt>
                <c:pt idx="44660">
                  <c:v>3.0285299999999999</c:v>
                </c:pt>
                <c:pt idx="44661">
                  <c:v>3.0284339999999998</c:v>
                </c:pt>
                <c:pt idx="44662">
                  <c:v>3.0236740000000002</c:v>
                </c:pt>
                <c:pt idx="44663">
                  <c:v>3.037785</c:v>
                </c:pt>
                <c:pt idx="44664">
                  <c:v>3.0317750000000001</c:v>
                </c:pt>
                <c:pt idx="44665">
                  <c:v>3.0185770000000001</c:v>
                </c:pt>
                <c:pt idx="44666">
                  <c:v>2.9853529999999999</c:v>
                </c:pt>
                <c:pt idx="44667">
                  <c:v>2.9746790000000001</c:v>
                </c:pt>
                <c:pt idx="44668">
                  <c:v>2.9901369999999998</c:v>
                </c:pt>
                <c:pt idx="44669">
                  <c:v>3.0176630000000002</c:v>
                </c:pt>
                <c:pt idx="44670">
                  <c:v>3.0261260000000001</c:v>
                </c:pt>
                <c:pt idx="44671">
                  <c:v>3.0449250000000001</c:v>
                </c:pt>
                <c:pt idx="44672">
                  <c:v>2.9736929999999999</c:v>
                </c:pt>
                <c:pt idx="44673">
                  <c:v>2.976674</c:v>
                </c:pt>
                <c:pt idx="44674">
                  <c:v>3.0245150000000001</c:v>
                </c:pt>
                <c:pt idx="44675">
                  <c:v>3.0446369999999998</c:v>
                </c:pt>
                <c:pt idx="44676">
                  <c:v>3.050888</c:v>
                </c:pt>
                <c:pt idx="44677">
                  <c:v>3.02502</c:v>
                </c:pt>
                <c:pt idx="44678">
                  <c:v>2.985401</c:v>
                </c:pt>
                <c:pt idx="44679">
                  <c:v>2.9727800000000002</c:v>
                </c:pt>
                <c:pt idx="44680">
                  <c:v>2.9981179999999998</c:v>
                </c:pt>
                <c:pt idx="44681">
                  <c:v>3.0216780000000001</c:v>
                </c:pt>
                <c:pt idx="44682">
                  <c:v>3.0313669999999999</c:v>
                </c:pt>
                <c:pt idx="44683">
                  <c:v>3.0317270000000001</c:v>
                </c:pt>
                <c:pt idx="44684">
                  <c:v>3.0225919999999999</c:v>
                </c:pt>
                <c:pt idx="44685">
                  <c:v>3.015428</c:v>
                </c:pt>
                <c:pt idx="44686">
                  <c:v>2.989223</c:v>
                </c:pt>
                <c:pt idx="44687">
                  <c:v>2.9736449999999999</c:v>
                </c:pt>
                <c:pt idx="44688">
                  <c:v>2.9701110000000002</c:v>
                </c:pt>
                <c:pt idx="44689">
                  <c:v>2.9590529999999999</c:v>
                </c:pt>
                <c:pt idx="44690">
                  <c:v>2.9674670000000001</c:v>
                </c:pt>
                <c:pt idx="44691">
                  <c:v>3.0173749999999999</c:v>
                </c:pt>
                <c:pt idx="44692">
                  <c:v>3.0429300000000001</c:v>
                </c:pt>
                <c:pt idx="44693">
                  <c:v>3.020597</c:v>
                </c:pt>
                <c:pt idx="44694">
                  <c:v>2.9778519999999999</c:v>
                </c:pt>
                <c:pt idx="44695">
                  <c:v>2.8949370000000001</c:v>
                </c:pt>
                <c:pt idx="44696">
                  <c:v>2.8778679999999999</c:v>
                </c:pt>
                <c:pt idx="44697">
                  <c:v>2.8969079999999998</c:v>
                </c:pt>
                <c:pt idx="44698">
                  <c:v>2.8869790000000002</c:v>
                </c:pt>
                <c:pt idx="44699">
                  <c:v>2.8802720000000002</c:v>
                </c:pt>
                <c:pt idx="44700">
                  <c:v>2.9017400000000002</c:v>
                </c:pt>
                <c:pt idx="44701">
                  <c:v>2.9520810000000002</c:v>
                </c:pt>
                <c:pt idx="44702">
                  <c:v>2.9834299999999998</c:v>
                </c:pt>
                <c:pt idx="44703">
                  <c:v>2.97302</c:v>
                </c:pt>
                <c:pt idx="44704">
                  <c:v>2.9288340000000002</c:v>
                </c:pt>
                <c:pt idx="44705">
                  <c:v>2.923737</c:v>
                </c:pt>
                <c:pt idx="44706">
                  <c:v>2.9744869999999999</c:v>
                </c:pt>
                <c:pt idx="44707">
                  <c:v>3.0649030000000002</c:v>
                </c:pt>
                <c:pt idx="44708">
                  <c:v>3.1345489999999998</c:v>
                </c:pt>
                <c:pt idx="44709">
                  <c:v>3.1672920000000002</c:v>
                </c:pt>
                <c:pt idx="44710">
                  <c:v>3.0905300000000002</c:v>
                </c:pt>
                <c:pt idx="44711">
                  <c:v>3.0887030000000002</c:v>
                </c:pt>
                <c:pt idx="44712">
                  <c:v>3.0923569999999998</c:v>
                </c:pt>
                <c:pt idx="44713">
                  <c:v>3.033458</c:v>
                </c:pt>
                <c:pt idx="44714">
                  <c:v>2.9601350000000002</c:v>
                </c:pt>
                <c:pt idx="44715">
                  <c:v>2.8809209999999998</c:v>
                </c:pt>
                <c:pt idx="44716">
                  <c:v>2.8449800000000001</c:v>
                </c:pt>
                <c:pt idx="44717">
                  <c:v>2.866857</c:v>
                </c:pt>
                <c:pt idx="44718">
                  <c:v>2.9243380000000001</c:v>
                </c:pt>
                <c:pt idx="44719">
                  <c:v>3.0059079999999998</c:v>
                </c:pt>
                <c:pt idx="44720">
                  <c:v>3.0801690000000002</c:v>
                </c:pt>
                <c:pt idx="44721">
                  <c:v>3.1627960000000002</c:v>
                </c:pt>
                <c:pt idx="44722">
                  <c:v>3.1451259999999999</c:v>
                </c:pt>
                <c:pt idx="44723">
                  <c:v>3.0650230000000001</c:v>
                </c:pt>
                <c:pt idx="44724">
                  <c:v>3.0373290000000002</c:v>
                </c:pt>
                <c:pt idx="44725">
                  <c:v>3.0140090000000002</c:v>
                </c:pt>
                <c:pt idx="44726">
                  <c:v>3.013601</c:v>
                </c:pt>
                <c:pt idx="44727">
                  <c:v>3.0195150000000002</c:v>
                </c:pt>
                <c:pt idx="44728">
                  <c:v>3.019298</c:v>
                </c:pt>
                <c:pt idx="44729">
                  <c:v>3.0021330000000002</c:v>
                </c:pt>
                <c:pt idx="44730">
                  <c:v>2.9686689999999998</c:v>
                </c:pt>
                <c:pt idx="44731">
                  <c:v>2.9641250000000001</c:v>
                </c:pt>
                <c:pt idx="44732">
                  <c:v>2.9517440000000001</c:v>
                </c:pt>
                <c:pt idx="44733">
                  <c:v>2.9096009999999999</c:v>
                </c:pt>
                <c:pt idx="44734">
                  <c:v>2.8791899999999999</c:v>
                </c:pt>
                <c:pt idx="44735">
                  <c:v>2.9123420000000002</c:v>
                </c:pt>
                <c:pt idx="44736">
                  <c:v>2.9960990000000001</c:v>
                </c:pt>
                <c:pt idx="44737">
                  <c:v>3.0385070000000001</c:v>
                </c:pt>
                <c:pt idx="44738">
                  <c:v>3.0504549999999999</c:v>
                </c:pt>
                <c:pt idx="44739">
                  <c:v>3.0129999999999999</c:v>
                </c:pt>
                <c:pt idx="44740">
                  <c:v>3.0528110000000002</c:v>
                </c:pt>
                <c:pt idx="44741">
                  <c:v>3.1957559999999998</c:v>
                </c:pt>
                <c:pt idx="44742">
                  <c:v>3.2293400000000001</c:v>
                </c:pt>
                <c:pt idx="44743">
                  <c:v>3.1597430000000002</c:v>
                </c:pt>
                <c:pt idx="44744">
                  <c:v>3.0783420000000001</c:v>
                </c:pt>
                <c:pt idx="44745">
                  <c:v>2.9954260000000001</c:v>
                </c:pt>
                <c:pt idx="44746">
                  <c:v>2.9561199999999999</c:v>
                </c:pt>
                <c:pt idx="44747">
                  <c:v>2.942056</c:v>
                </c:pt>
                <c:pt idx="44748">
                  <c:v>2.9434260000000001</c:v>
                </c:pt>
                <c:pt idx="44749">
                  <c:v>2.949773</c:v>
                </c:pt>
                <c:pt idx="44750">
                  <c:v>2.974294</c:v>
                </c:pt>
                <c:pt idx="44751">
                  <c:v>2.9808089999999998</c:v>
                </c:pt>
                <c:pt idx="44752">
                  <c:v>2.951384</c:v>
                </c:pt>
                <c:pt idx="44753">
                  <c:v>2.9573700000000001</c:v>
                </c:pt>
                <c:pt idx="44754">
                  <c:v>3.0193219999999998</c:v>
                </c:pt>
                <c:pt idx="44755">
                  <c:v>3.0546139999999999</c:v>
                </c:pt>
                <c:pt idx="44756">
                  <c:v>3.0681970000000001</c:v>
                </c:pt>
                <c:pt idx="44757">
                  <c:v>3.050046</c:v>
                </c:pt>
                <c:pt idx="44758">
                  <c:v>2.9941520000000001</c:v>
                </c:pt>
                <c:pt idx="44759">
                  <c:v>3.0046819999999999</c:v>
                </c:pt>
                <c:pt idx="44760">
                  <c:v>3.0447570000000002</c:v>
                </c:pt>
                <c:pt idx="44761">
                  <c:v>3.0654319999999999</c:v>
                </c:pt>
                <c:pt idx="44762">
                  <c:v>3.0684610000000001</c:v>
                </c:pt>
                <c:pt idx="44763">
                  <c:v>3.0715620000000001</c:v>
                </c:pt>
                <c:pt idx="44764">
                  <c:v>3.067596</c:v>
                </c:pt>
                <c:pt idx="44765">
                  <c:v>2.9875409999999998</c:v>
                </c:pt>
                <c:pt idx="44766">
                  <c:v>2.9164050000000001</c:v>
                </c:pt>
                <c:pt idx="44767">
                  <c:v>2.8818820000000001</c:v>
                </c:pt>
                <c:pt idx="44768">
                  <c:v>2.8615680000000001</c:v>
                </c:pt>
                <c:pt idx="44769">
                  <c:v>2.8807040000000002</c:v>
                </c:pt>
                <c:pt idx="44770">
                  <c:v>2.9020280000000001</c:v>
                </c:pt>
                <c:pt idx="44771">
                  <c:v>2.9534750000000001</c:v>
                </c:pt>
                <c:pt idx="44772">
                  <c:v>3.0371359999999998</c:v>
                </c:pt>
                <c:pt idx="44773">
                  <c:v>3.0959880000000002</c:v>
                </c:pt>
                <c:pt idx="44774">
                  <c:v>3.0692300000000001</c:v>
                </c:pt>
                <c:pt idx="44775">
                  <c:v>3.0696629999999998</c:v>
                </c:pt>
                <c:pt idx="44776">
                  <c:v>3.1025269999999998</c:v>
                </c:pt>
                <c:pt idx="44777">
                  <c:v>3.1489250000000002</c:v>
                </c:pt>
                <c:pt idx="44778">
                  <c:v>3.1607769999999999</c:v>
                </c:pt>
                <c:pt idx="44779">
                  <c:v>3.0761780000000001</c:v>
                </c:pt>
                <c:pt idx="44780">
                  <c:v>2.9282330000000001</c:v>
                </c:pt>
                <c:pt idx="44781">
                  <c:v>2.7769219999999999</c:v>
                </c:pt>
                <c:pt idx="44782">
                  <c:v>2.763026</c:v>
                </c:pt>
                <c:pt idx="44783">
                  <c:v>2.874743</c:v>
                </c:pt>
                <c:pt idx="44784">
                  <c:v>2.9400369999999998</c:v>
                </c:pt>
                <c:pt idx="44785">
                  <c:v>2.963212</c:v>
                </c:pt>
                <c:pt idx="44786">
                  <c:v>3.004032</c:v>
                </c:pt>
                <c:pt idx="44787">
                  <c:v>3.1192829999999998</c:v>
                </c:pt>
                <c:pt idx="44788">
                  <c:v>3.1687099999999999</c:v>
                </c:pt>
                <c:pt idx="44789">
                  <c:v>3.103272</c:v>
                </c:pt>
                <c:pt idx="44790">
                  <c:v>3.075072</c:v>
                </c:pt>
                <c:pt idx="44791">
                  <c:v>3.0368240000000002</c:v>
                </c:pt>
                <c:pt idx="44792">
                  <c:v>3.0028060000000001</c:v>
                </c:pt>
                <c:pt idx="44793">
                  <c:v>3.0451419999999998</c:v>
                </c:pt>
                <c:pt idx="44794">
                  <c:v>3.0567769999999999</c:v>
                </c:pt>
                <c:pt idx="44795">
                  <c:v>3.0344199999999999</c:v>
                </c:pt>
                <c:pt idx="44796">
                  <c:v>3.0264139999999999</c:v>
                </c:pt>
                <c:pt idx="44797">
                  <c:v>3.0441319999999998</c:v>
                </c:pt>
                <c:pt idx="44798">
                  <c:v>3.0495890000000001</c:v>
                </c:pt>
                <c:pt idx="44799">
                  <c:v>3.0506470000000001</c:v>
                </c:pt>
                <c:pt idx="44800">
                  <c:v>3.0248759999999999</c:v>
                </c:pt>
                <c:pt idx="44801">
                  <c:v>2.9680200000000001</c:v>
                </c:pt>
                <c:pt idx="44802">
                  <c:v>2.9490759999999998</c:v>
                </c:pt>
                <c:pt idx="44803">
                  <c:v>2.952105</c:v>
                </c:pt>
                <c:pt idx="44804">
                  <c:v>2.9232559999999999</c:v>
                </c:pt>
                <c:pt idx="44805">
                  <c:v>2.9098419999999998</c:v>
                </c:pt>
                <c:pt idx="44806">
                  <c:v>2.908471</c:v>
                </c:pt>
                <c:pt idx="44807">
                  <c:v>2.8905370000000001</c:v>
                </c:pt>
                <c:pt idx="44808">
                  <c:v>2.8975810000000002</c:v>
                </c:pt>
                <c:pt idx="44809">
                  <c:v>2.9239289999999998</c:v>
                </c:pt>
                <c:pt idx="44810">
                  <c:v>2.9648460000000001</c:v>
                </c:pt>
                <c:pt idx="44811">
                  <c:v>2.9827330000000001</c:v>
                </c:pt>
                <c:pt idx="44812">
                  <c:v>2.9808330000000001</c:v>
                </c:pt>
                <c:pt idx="44813">
                  <c:v>3.0023740000000001</c:v>
                </c:pt>
                <c:pt idx="44814">
                  <c:v>3.064927</c:v>
                </c:pt>
                <c:pt idx="44815">
                  <c:v>3.1028150000000001</c:v>
                </c:pt>
                <c:pt idx="44816">
                  <c:v>3.0958909999999999</c:v>
                </c:pt>
                <c:pt idx="44817">
                  <c:v>3.0642299999999998</c:v>
                </c:pt>
                <c:pt idx="44818">
                  <c:v>3.0814430000000002</c:v>
                </c:pt>
                <c:pt idx="44819">
                  <c:v>3.0894970000000002</c:v>
                </c:pt>
                <c:pt idx="44820">
                  <c:v>3.0321120000000001</c:v>
                </c:pt>
                <c:pt idx="44821">
                  <c:v>2.9693900000000002</c:v>
                </c:pt>
                <c:pt idx="44822">
                  <c:v>2.9523929999999998</c:v>
                </c:pt>
                <c:pt idx="44823">
                  <c:v>3.0120619999999998</c:v>
                </c:pt>
                <c:pt idx="44824">
                  <c:v>3.0462720000000001</c:v>
                </c:pt>
                <c:pt idx="44825">
                  <c:v>3.1003630000000002</c:v>
                </c:pt>
                <c:pt idx="44826">
                  <c:v>3.1377700000000002</c:v>
                </c:pt>
                <c:pt idx="44827">
                  <c:v>3.066875</c:v>
                </c:pt>
                <c:pt idx="44828">
                  <c:v>2.9715539999999998</c:v>
                </c:pt>
                <c:pt idx="44829">
                  <c:v>2.8852000000000002</c:v>
                </c:pt>
                <c:pt idx="44830">
                  <c:v>2.990618</c:v>
                </c:pt>
                <c:pt idx="44831">
                  <c:v>3.118249</c:v>
                </c:pt>
                <c:pt idx="44832">
                  <c:v>3.135294</c:v>
                </c:pt>
                <c:pt idx="44833">
                  <c:v>3.122817</c:v>
                </c:pt>
                <c:pt idx="44834">
                  <c:v>3.0390109999999999</c:v>
                </c:pt>
                <c:pt idx="44835">
                  <c:v>2.9702549999999999</c:v>
                </c:pt>
                <c:pt idx="44836">
                  <c:v>2.9432100000000001</c:v>
                </c:pt>
                <c:pt idx="44837">
                  <c:v>2.9509750000000001</c:v>
                </c:pt>
                <c:pt idx="44838">
                  <c:v>2.9809779999999999</c:v>
                </c:pt>
                <c:pt idx="44839">
                  <c:v>2.9979260000000001</c:v>
                </c:pt>
                <c:pt idx="44840">
                  <c:v>3.0266310000000001</c:v>
                </c:pt>
                <c:pt idx="44841">
                  <c:v>3.0343</c:v>
                </c:pt>
                <c:pt idx="44842">
                  <c:v>3.0571380000000001</c:v>
                </c:pt>
                <c:pt idx="44843">
                  <c:v>3.11659</c:v>
                </c:pt>
                <c:pt idx="44844">
                  <c:v>3.1356540000000002</c:v>
                </c:pt>
                <c:pt idx="44845">
                  <c:v>3.1002429999999999</c:v>
                </c:pt>
                <c:pt idx="44846">
                  <c:v>3.043723</c:v>
                </c:pt>
                <c:pt idx="44847">
                  <c:v>2.9801359999999999</c:v>
                </c:pt>
                <c:pt idx="44848">
                  <c:v>2.9685009999999998</c:v>
                </c:pt>
                <c:pt idx="44849">
                  <c:v>2.9815299999999998</c:v>
                </c:pt>
                <c:pt idx="44850">
                  <c:v>2.986218</c:v>
                </c:pt>
                <c:pt idx="44851">
                  <c:v>3.0089130000000002</c:v>
                </c:pt>
                <c:pt idx="44852">
                  <c:v>3.0441560000000001</c:v>
                </c:pt>
                <c:pt idx="44853">
                  <c:v>3.0312459999999999</c:v>
                </c:pt>
                <c:pt idx="44854">
                  <c:v>3.0060519999999999</c:v>
                </c:pt>
                <c:pt idx="44855">
                  <c:v>3.0395400000000001</c:v>
                </c:pt>
                <c:pt idx="44856">
                  <c:v>3.076298</c:v>
                </c:pt>
                <c:pt idx="44857">
                  <c:v>3.0669949999999999</c:v>
                </c:pt>
                <c:pt idx="44858">
                  <c:v>3.0922610000000001</c:v>
                </c:pt>
                <c:pt idx="44859">
                  <c:v>3.0793759999999999</c:v>
                </c:pt>
                <c:pt idx="44860">
                  <c:v>3.0358139999999998</c:v>
                </c:pt>
                <c:pt idx="44861">
                  <c:v>2.9685969999999999</c:v>
                </c:pt>
                <c:pt idx="44862">
                  <c:v>2.9496530000000001</c:v>
                </c:pt>
                <c:pt idx="44863">
                  <c:v>2.9529939999999999</c:v>
                </c:pt>
                <c:pt idx="44864">
                  <c:v>2.966866</c:v>
                </c:pt>
                <c:pt idx="44865">
                  <c:v>2.9822519999999999</c:v>
                </c:pt>
                <c:pt idx="44866">
                  <c:v>2.9832369999999999</c:v>
                </c:pt>
                <c:pt idx="44867">
                  <c:v>2.9726840000000001</c:v>
                </c:pt>
                <c:pt idx="44868">
                  <c:v>2.9383059999999999</c:v>
                </c:pt>
                <c:pt idx="44869">
                  <c:v>2.9132790000000002</c:v>
                </c:pt>
                <c:pt idx="44870">
                  <c:v>2.9088319999999999</c:v>
                </c:pt>
                <c:pt idx="44871">
                  <c:v>2.9403250000000001</c:v>
                </c:pt>
                <c:pt idx="44872">
                  <c:v>2.9979019999999998</c:v>
                </c:pt>
                <c:pt idx="44873">
                  <c:v>2.9928300000000001</c:v>
                </c:pt>
                <c:pt idx="44874">
                  <c:v>2.9699909999999998</c:v>
                </c:pt>
                <c:pt idx="44875">
                  <c:v>2.9951370000000002</c:v>
                </c:pt>
                <c:pt idx="44876">
                  <c:v>3.001989</c:v>
                </c:pt>
                <c:pt idx="44877">
                  <c:v>2.9888870000000001</c:v>
                </c:pt>
                <c:pt idx="44878">
                  <c:v>3.021871</c:v>
                </c:pt>
                <c:pt idx="44879">
                  <c:v>3.1072389999999999</c:v>
                </c:pt>
                <c:pt idx="44880">
                  <c:v>3.17835</c:v>
                </c:pt>
                <c:pt idx="44881">
                  <c:v>3.1582520000000001</c:v>
                </c:pt>
                <c:pt idx="44882">
                  <c:v>3.088775</c:v>
                </c:pt>
                <c:pt idx="44883">
                  <c:v>3.036295</c:v>
                </c:pt>
                <c:pt idx="44884">
                  <c:v>3.0165099999999998</c:v>
                </c:pt>
                <c:pt idx="44885">
                  <c:v>3.0235050000000001</c:v>
                </c:pt>
                <c:pt idx="44886">
                  <c:v>3.014586</c:v>
                </c:pt>
                <c:pt idx="44887">
                  <c:v>3.0266310000000001</c:v>
                </c:pt>
                <c:pt idx="44888">
                  <c:v>3.0832700000000002</c:v>
                </c:pt>
                <c:pt idx="44889">
                  <c:v>3.0906020000000001</c:v>
                </c:pt>
                <c:pt idx="44890">
                  <c:v>3.0570179999999998</c:v>
                </c:pt>
                <c:pt idx="44891">
                  <c:v>3.0051619999999999</c:v>
                </c:pt>
                <c:pt idx="44892">
                  <c:v>2.9687410000000001</c:v>
                </c:pt>
                <c:pt idx="44893">
                  <c:v>2.963692</c:v>
                </c:pt>
                <c:pt idx="44894">
                  <c:v>2.945614</c:v>
                </c:pt>
                <c:pt idx="44895">
                  <c:v>2.8394029999999999</c:v>
                </c:pt>
                <c:pt idx="44896">
                  <c:v>2.7624249999999999</c:v>
                </c:pt>
                <c:pt idx="44897">
                  <c:v>2.8121170000000002</c:v>
                </c:pt>
                <c:pt idx="44898">
                  <c:v>2.896331</c:v>
                </c:pt>
                <c:pt idx="44899">
                  <c:v>2.969678</c:v>
                </c:pt>
                <c:pt idx="44900">
                  <c:v>2.9932379999999998</c:v>
                </c:pt>
                <c:pt idx="44901">
                  <c:v>3.0463680000000002</c:v>
                </c:pt>
                <c:pt idx="44902">
                  <c:v>3.130919</c:v>
                </c:pt>
                <c:pt idx="44903">
                  <c:v>3.2157580000000001</c:v>
                </c:pt>
                <c:pt idx="44904">
                  <c:v>3.156666</c:v>
                </c:pt>
                <c:pt idx="44905">
                  <c:v>3.084568</c:v>
                </c:pt>
                <c:pt idx="44906">
                  <c:v>3.064927</c:v>
                </c:pt>
                <c:pt idx="44907">
                  <c:v>3.0653359999999998</c:v>
                </c:pt>
                <c:pt idx="44908">
                  <c:v>3.065312</c:v>
                </c:pt>
                <c:pt idx="44909">
                  <c:v>3.0751439999999999</c:v>
                </c:pt>
                <c:pt idx="44910">
                  <c:v>3.0905300000000002</c:v>
                </c:pt>
                <c:pt idx="44911">
                  <c:v>3.121302</c:v>
                </c:pt>
                <c:pt idx="44912">
                  <c:v>3.1366879999999999</c:v>
                </c:pt>
                <c:pt idx="44913">
                  <c:v>3.14717</c:v>
                </c:pt>
                <c:pt idx="44914">
                  <c:v>3.1865000000000001</c:v>
                </c:pt>
                <c:pt idx="44915">
                  <c:v>3.1785909999999999</c:v>
                </c:pt>
                <c:pt idx="44916">
                  <c:v>3.0937760000000001</c:v>
                </c:pt>
                <c:pt idx="44917">
                  <c:v>2.9614090000000002</c:v>
                </c:pt>
                <c:pt idx="44918">
                  <c:v>2.8765939999999999</c:v>
                </c:pt>
                <c:pt idx="44919">
                  <c:v>2.8922439999999998</c:v>
                </c:pt>
                <c:pt idx="44920">
                  <c:v>2.8880370000000002</c:v>
                </c:pt>
                <c:pt idx="44921">
                  <c:v>2.8953449999999998</c:v>
                </c:pt>
                <c:pt idx="44922">
                  <c:v>2.9395319999999998</c:v>
                </c:pt>
                <c:pt idx="44923">
                  <c:v>2.9711210000000001</c:v>
                </c:pt>
                <c:pt idx="44924">
                  <c:v>2.9747750000000002</c:v>
                </c:pt>
                <c:pt idx="44925">
                  <c:v>2.947946</c:v>
                </c:pt>
                <c:pt idx="44926">
                  <c:v>2.9615770000000001</c:v>
                </c:pt>
                <c:pt idx="44927">
                  <c:v>2.9878529999999999</c:v>
                </c:pt>
                <c:pt idx="44928">
                  <c:v>2.9726599999999999</c:v>
                </c:pt>
                <c:pt idx="44929">
                  <c:v>2.9525619999999999</c:v>
                </c:pt>
                <c:pt idx="44930">
                  <c:v>2.9591249999999998</c:v>
                </c:pt>
                <c:pt idx="44931">
                  <c:v>3.0393240000000001</c:v>
                </c:pt>
                <c:pt idx="44932">
                  <c:v>3.1074790000000001</c:v>
                </c:pt>
                <c:pt idx="44933">
                  <c:v>3.097839</c:v>
                </c:pt>
                <c:pt idx="44934">
                  <c:v>3.0593499999999998</c:v>
                </c:pt>
                <c:pt idx="44935">
                  <c:v>3.1148829999999998</c:v>
                </c:pt>
                <c:pt idx="44936">
                  <c:v>3.1464490000000001</c:v>
                </c:pt>
                <c:pt idx="44937">
                  <c:v>3.1565940000000001</c:v>
                </c:pt>
                <c:pt idx="44938">
                  <c:v>3.055936</c:v>
                </c:pt>
                <c:pt idx="44939">
                  <c:v>2.9911469999999998</c:v>
                </c:pt>
                <c:pt idx="44940">
                  <c:v>2.977468</c:v>
                </c:pt>
                <c:pt idx="44941">
                  <c:v>2.9885980000000001</c:v>
                </c:pt>
                <c:pt idx="44942">
                  <c:v>3.0082149999999999</c:v>
                </c:pt>
                <c:pt idx="44943">
                  <c:v>3.027736</c:v>
                </c:pt>
                <c:pt idx="44944">
                  <c:v>3.0278809999999998</c:v>
                </c:pt>
                <c:pt idx="44945">
                  <c:v>3.030405</c:v>
                </c:pt>
                <c:pt idx="44946">
                  <c:v>2.9882379999999999</c:v>
                </c:pt>
                <c:pt idx="44947">
                  <c:v>2.9129429999999998</c:v>
                </c:pt>
                <c:pt idx="44948">
                  <c:v>2.8318300000000001</c:v>
                </c:pt>
                <c:pt idx="44949">
                  <c:v>2.8395709999999998</c:v>
                </c:pt>
                <c:pt idx="44950">
                  <c:v>2.9338579999999999</c:v>
                </c:pt>
                <c:pt idx="44951">
                  <c:v>3.0622590000000001</c:v>
                </c:pt>
                <c:pt idx="44952">
                  <c:v>3.1712340000000001</c:v>
                </c:pt>
                <c:pt idx="44953">
                  <c:v>3.2304219999999999</c:v>
                </c:pt>
                <c:pt idx="44954">
                  <c:v>3.3249499999999999</c:v>
                </c:pt>
                <c:pt idx="44955">
                  <c:v>3.3048760000000001</c:v>
                </c:pt>
                <c:pt idx="44956">
                  <c:v>3.1314709999999999</c:v>
                </c:pt>
                <c:pt idx="44957">
                  <c:v>3.0354540000000001</c:v>
                </c:pt>
                <c:pt idx="44958">
                  <c:v>3.014586</c:v>
                </c:pt>
                <c:pt idx="44959">
                  <c:v>2.9929739999999998</c:v>
                </c:pt>
                <c:pt idx="44960">
                  <c:v>2.996772</c:v>
                </c:pt>
                <c:pt idx="44961">
                  <c:v>3.0395159999999999</c:v>
                </c:pt>
                <c:pt idx="44962">
                  <c:v>3.0500940000000001</c:v>
                </c:pt>
                <c:pt idx="44963">
                  <c:v>3.0626910000000001</c:v>
                </c:pt>
                <c:pt idx="44964">
                  <c:v>3.1085850000000002</c:v>
                </c:pt>
                <c:pt idx="44965">
                  <c:v>3.1301009999999998</c:v>
                </c:pt>
                <c:pt idx="44966">
                  <c:v>3.150487</c:v>
                </c:pt>
                <c:pt idx="44967">
                  <c:v>3.1072139999999999</c:v>
                </c:pt>
                <c:pt idx="44968">
                  <c:v>3.0597340000000002</c:v>
                </c:pt>
                <c:pt idx="44969">
                  <c:v>3.0389149999999998</c:v>
                </c:pt>
                <c:pt idx="44970">
                  <c:v>2.9886219999999999</c:v>
                </c:pt>
                <c:pt idx="44971">
                  <c:v>2.9317669999999998</c:v>
                </c:pt>
                <c:pt idx="44972">
                  <c:v>2.9410940000000001</c:v>
                </c:pt>
                <c:pt idx="44973">
                  <c:v>2.9454940000000001</c:v>
                </c:pt>
                <c:pt idx="44974">
                  <c:v>2.9460229999999998</c:v>
                </c:pt>
                <c:pt idx="44975">
                  <c:v>2.9578500000000001</c:v>
                </c:pt>
                <c:pt idx="44976">
                  <c:v>2.9688129999999999</c:v>
                </c:pt>
                <c:pt idx="44977">
                  <c:v>2.9813619999999998</c:v>
                </c:pt>
                <c:pt idx="44978">
                  <c:v>3.0035280000000002</c:v>
                </c:pt>
                <c:pt idx="44979">
                  <c:v>3.0023979999999999</c:v>
                </c:pt>
                <c:pt idx="44980">
                  <c:v>2.9826600000000001</c:v>
                </c:pt>
                <c:pt idx="44981">
                  <c:v>2.9836939999999998</c:v>
                </c:pt>
                <c:pt idx="44982">
                  <c:v>2.9811700000000001</c:v>
                </c:pt>
                <c:pt idx="44983">
                  <c:v>2.9956659999999999</c:v>
                </c:pt>
                <c:pt idx="44984">
                  <c:v>3.0252599999999998</c:v>
                </c:pt>
                <c:pt idx="44985">
                  <c:v>3.0538439999999998</c:v>
                </c:pt>
                <c:pt idx="44986">
                  <c:v>3.0674269999999999</c:v>
                </c:pt>
                <c:pt idx="44987">
                  <c:v>3.097286</c:v>
                </c:pt>
                <c:pt idx="44988">
                  <c:v>3.1163500000000002</c:v>
                </c:pt>
                <c:pt idx="44989">
                  <c:v>3.119523</c:v>
                </c:pt>
                <c:pt idx="44990">
                  <c:v>3.1014689999999998</c:v>
                </c:pt>
                <c:pt idx="44991">
                  <c:v>2.9946570000000001</c:v>
                </c:pt>
                <c:pt idx="44992">
                  <c:v>2.8736120000000001</c:v>
                </c:pt>
                <c:pt idx="44993">
                  <c:v>2.8482259999999999</c:v>
                </c:pt>
                <c:pt idx="44994">
                  <c:v>2.8772180000000001</c:v>
                </c:pt>
                <c:pt idx="44995">
                  <c:v>2.8389220000000002</c:v>
                </c:pt>
                <c:pt idx="44996">
                  <c:v>2.8609429999999998</c:v>
                </c:pt>
                <c:pt idx="44997">
                  <c:v>2.9543170000000001</c:v>
                </c:pt>
                <c:pt idx="44998">
                  <c:v>3.0340829999999999</c:v>
                </c:pt>
                <c:pt idx="44999">
                  <c:v>3.1309659999999999</c:v>
                </c:pt>
                <c:pt idx="45000">
                  <c:v>3.1832310000000001</c:v>
                </c:pt>
                <c:pt idx="45001">
                  <c:v>3.1364960000000002</c:v>
                </c:pt>
                <c:pt idx="45002">
                  <c:v>3.1445979999999998</c:v>
                </c:pt>
                <c:pt idx="45003">
                  <c:v>3.113826</c:v>
                </c:pt>
                <c:pt idx="45004">
                  <c:v>3.1299809999999999</c:v>
                </c:pt>
                <c:pt idx="45005">
                  <c:v>3.1462560000000002</c:v>
                </c:pt>
                <c:pt idx="45006">
                  <c:v>3.1069260000000001</c:v>
                </c:pt>
                <c:pt idx="45007">
                  <c:v>3.0191539999999999</c:v>
                </c:pt>
                <c:pt idx="45008">
                  <c:v>3.0614650000000001</c:v>
                </c:pt>
                <c:pt idx="45009">
                  <c:v>3.0952660000000001</c:v>
                </c:pt>
                <c:pt idx="45010">
                  <c:v>2.9757129999999998</c:v>
                </c:pt>
                <c:pt idx="45011">
                  <c:v>2.8911859999999998</c:v>
                </c:pt>
                <c:pt idx="45012">
                  <c:v>2.9582109999999999</c:v>
                </c:pt>
                <c:pt idx="45013">
                  <c:v>2.9926849999999998</c:v>
                </c:pt>
                <c:pt idx="45014">
                  <c:v>3.0255010000000002</c:v>
                </c:pt>
                <c:pt idx="45015">
                  <c:v>3.108368</c:v>
                </c:pt>
                <c:pt idx="45016">
                  <c:v>3.1577000000000002</c:v>
                </c:pt>
                <c:pt idx="45017">
                  <c:v>3.228307</c:v>
                </c:pt>
                <c:pt idx="45018">
                  <c:v>3.161546</c:v>
                </c:pt>
                <c:pt idx="45019">
                  <c:v>3.0752890000000002</c:v>
                </c:pt>
                <c:pt idx="45020">
                  <c:v>3.034516</c:v>
                </c:pt>
                <c:pt idx="45021">
                  <c:v>3.0496850000000002</c:v>
                </c:pt>
                <c:pt idx="45022">
                  <c:v>3.0658409999999998</c:v>
                </c:pt>
                <c:pt idx="45023">
                  <c:v>3.0464159999999998</c:v>
                </c:pt>
                <c:pt idx="45024">
                  <c:v>2.9967000000000001</c:v>
                </c:pt>
                <c:pt idx="45025">
                  <c:v>2.9609999999999999</c:v>
                </c:pt>
                <c:pt idx="45026">
                  <c:v>2.9687890000000001</c:v>
                </c:pt>
                <c:pt idx="45027">
                  <c:v>2.9857130000000001</c:v>
                </c:pt>
                <c:pt idx="45028">
                  <c:v>3.009538</c:v>
                </c:pt>
                <c:pt idx="45029">
                  <c:v>3.0365829999999998</c:v>
                </c:pt>
                <c:pt idx="45030">
                  <c:v>3.0495649999999999</c:v>
                </c:pt>
                <c:pt idx="45031">
                  <c:v>3.048387</c:v>
                </c:pt>
                <c:pt idx="45032">
                  <c:v>3.0374490000000001</c:v>
                </c:pt>
                <c:pt idx="45033">
                  <c:v>3.0091770000000002</c:v>
                </c:pt>
                <c:pt idx="45034">
                  <c:v>2.9894639999999999</c:v>
                </c:pt>
                <c:pt idx="45035">
                  <c:v>3.0040079999999998</c:v>
                </c:pt>
                <c:pt idx="45036">
                  <c:v>3.0056910000000001</c:v>
                </c:pt>
                <c:pt idx="45037">
                  <c:v>3.035285</c:v>
                </c:pt>
                <c:pt idx="45038">
                  <c:v>3.0249480000000002</c:v>
                </c:pt>
                <c:pt idx="45039">
                  <c:v>3.0456470000000002</c:v>
                </c:pt>
                <c:pt idx="45040">
                  <c:v>3.1048580000000001</c:v>
                </c:pt>
                <c:pt idx="45041">
                  <c:v>3.1295480000000002</c:v>
                </c:pt>
                <c:pt idx="45042">
                  <c:v>3.1008680000000002</c:v>
                </c:pt>
                <c:pt idx="45043">
                  <c:v>3.082309</c:v>
                </c:pt>
                <c:pt idx="45044">
                  <c:v>3.06548</c:v>
                </c:pt>
                <c:pt idx="45045">
                  <c:v>3.0351650000000001</c:v>
                </c:pt>
                <c:pt idx="45046">
                  <c:v>2.9828049999999999</c:v>
                </c:pt>
                <c:pt idx="45047">
                  <c:v>2.9597980000000002</c:v>
                </c:pt>
                <c:pt idx="45048">
                  <c:v>2.966145</c:v>
                </c:pt>
                <c:pt idx="45049">
                  <c:v>3.0086719999999998</c:v>
                </c:pt>
                <c:pt idx="45050">
                  <c:v>3.0724279999999999</c:v>
                </c:pt>
                <c:pt idx="45051">
                  <c:v>3.1045699999999998</c:v>
                </c:pt>
                <c:pt idx="45052">
                  <c:v>3.107383</c:v>
                </c:pt>
                <c:pt idx="45053">
                  <c:v>3.1104120000000002</c:v>
                </c:pt>
                <c:pt idx="45054">
                  <c:v>3.0999300000000001</c:v>
                </c:pt>
                <c:pt idx="45055">
                  <c:v>3.0686049999999998</c:v>
                </c:pt>
                <c:pt idx="45056">
                  <c:v>3.0617779999999999</c:v>
                </c:pt>
                <c:pt idx="45057">
                  <c:v>3.0580029999999998</c:v>
                </c:pt>
                <c:pt idx="45058">
                  <c:v>3.0470649999999999</c:v>
                </c:pt>
                <c:pt idx="45059">
                  <c:v>3.0168460000000001</c:v>
                </c:pt>
                <c:pt idx="45060">
                  <c:v>2.9928300000000001</c:v>
                </c:pt>
                <c:pt idx="45061">
                  <c:v>2.9546049999999999</c:v>
                </c:pt>
                <c:pt idx="45062">
                  <c:v>2.9460229999999998</c:v>
                </c:pt>
                <c:pt idx="45063">
                  <c:v>2.9868429999999999</c:v>
                </c:pt>
                <c:pt idx="45064">
                  <c:v>2.9967959999999998</c:v>
                </c:pt>
                <c:pt idx="45065">
                  <c:v>3.01675</c:v>
                </c:pt>
                <c:pt idx="45066">
                  <c:v>3.0468489999999999</c:v>
                </c:pt>
                <c:pt idx="45067">
                  <c:v>3.0731009999999999</c:v>
                </c:pt>
                <c:pt idx="45068">
                  <c:v>3.0803609999999999</c:v>
                </c:pt>
                <c:pt idx="45069">
                  <c:v>3.0415359999999998</c:v>
                </c:pt>
                <c:pt idx="45070">
                  <c:v>3.0281690000000001</c:v>
                </c:pt>
                <c:pt idx="45071">
                  <c:v>3.0229520000000001</c:v>
                </c:pt>
                <c:pt idx="45072">
                  <c:v>3.0120140000000002</c:v>
                </c:pt>
                <c:pt idx="45073">
                  <c:v>3.042065</c:v>
                </c:pt>
                <c:pt idx="45074">
                  <c:v>3.0334819999999998</c:v>
                </c:pt>
                <c:pt idx="45075">
                  <c:v>2.984343</c:v>
                </c:pt>
                <c:pt idx="45076">
                  <c:v>2.9986709999999999</c:v>
                </c:pt>
                <c:pt idx="45077">
                  <c:v>2.9811700000000001</c:v>
                </c:pt>
                <c:pt idx="45078">
                  <c:v>2.9626589999999999</c:v>
                </c:pt>
                <c:pt idx="45079">
                  <c:v>2.9240979999999999</c:v>
                </c:pt>
                <c:pt idx="45080">
                  <c:v>2.8932540000000002</c:v>
                </c:pt>
                <c:pt idx="45081">
                  <c:v>2.9359250000000001</c:v>
                </c:pt>
                <c:pt idx="45082">
                  <c:v>3.085963</c:v>
                </c:pt>
                <c:pt idx="45083">
                  <c:v>3.2574920000000001</c:v>
                </c:pt>
                <c:pt idx="45084">
                  <c:v>3.3356479999999999</c:v>
                </c:pt>
                <c:pt idx="45085">
                  <c:v>3.3412730000000002</c:v>
                </c:pt>
                <c:pt idx="45086">
                  <c:v>3.2725409999999999</c:v>
                </c:pt>
                <c:pt idx="45087">
                  <c:v>3.1963569999999999</c:v>
                </c:pt>
                <c:pt idx="45088">
                  <c:v>3.183014</c:v>
                </c:pt>
                <c:pt idx="45089">
                  <c:v>3.153829</c:v>
                </c:pt>
                <c:pt idx="45090">
                  <c:v>3.1001949999999998</c:v>
                </c:pt>
                <c:pt idx="45091">
                  <c:v>3.0707689999999999</c:v>
                </c:pt>
                <c:pt idx="45092">
                  <c:v>3.047113</c:v>
                </c:pt>
                <c:pt idx="45093">
                  <c:v>3.0061719999999998</c:v>
                </c:pt>
                <c:pt idx="45094">
                  <c:v>2.881907</c:v>
                </c:pt>
                <c:pt idx="45095">
                  <c:v>2.793606</c:v>
                </c:pt>
                <c:pt idx="45096">
                  <c:v>2.7726419999999998</c:v>
                </c:pt>
                <c:pt idx="45097">
                  <c:v>2.8708</c:v>
                </c:pt>
                <c:pt idx="45098">
                  <c:v>2.9554459999999998</c:v>
                </c:pt>
                <c:pt idx="45099">
                  <c:v>3.042618</c:v>
                </c:pt>
                <c:pt idx="45100">
                  <c:v>3.1304620000000001</c:v>
                </c:pt>
                <c:pt idx="45101">
                  <c:v>3.1570990000000001</c:v>
                </c:pt>
                <c:pt idx="45102">
                  <c:v>3.1822210000000002</c:v>
                </c:pt>
                <c:pt idx="45103">
                  <c:v>3.1799369999999998</c:v>
                </c:pt>
                <c:pt idx="45104">
                  <c:v>3.1424820000000002</c:v>
                </c:pt>
                <c:pt idx="45105">
                  <c:v>3.0996419999999998</c:v>
                </c:pt>
                <c:pt idx="45106">
                  <c:v>3.0794959999999998</c:v>
                </c:pt>
                <c:pt idx="45107">
                  <c:v>3.0796160000000001</c:v>
                </c:pt>
                <c:pt idx="45108">
                  <c:v>3.0596619999999999</c:v>
                </c:pt>
                <c:pt idx="45109">
                  <c:v>3.0293230000000002</c:v>
                </c:pt>
                <c:pt idx="45110">
                  <c:v>3.0610080000000002</c:v>
                </c:pt>
                <c:pt idx="45111">
                  <c:v>3.0945450000000001</c:v>
                </c:pt>
                <c:pt idx="45112">
                  <c:v>3.081251</c:v>
                </c:pt>
                <c:pt idx="45113">
                  <c:v>3.0571619999999999</c:v>
                </c:pt>
                <c:pt idx="45114">
                  <c:v>2.9989119999999998</c:v>
                </c:pt>
                <c:pt idx="45115">
                  <c:v>2.9605670000000002</c:v>
                </c:pt>
                <c:pt idx="45116">
                  <c:v>2.976121</c:v>
                </c:pt>
                <c:pt idx="45117">
                  <c:v>3.025525</c:v>
                </c:pt>
                <c:pt idx="45118">
                  <c:v>3.0716350000000001</c:v>
                </c:pt>
                <c:pt idx="45119">
                  <c:v>3.1103160000000001</c:v>
                </c:pt>
                <c:pt idx="45120">
                  <c:v>3.1286830000000001</c:v>
                </c:pt>
                <c:pt idx="45121">
                  <c:v>3.1284179999999999</c:v>
                </c:pt>
                <c:pt idx="45122">
                  <c:v>3.1145230000000002</c:v>
                </c:pt>
                <c:pt idx="45123">
                  <c:v>3.0884390000000002</c:v>
                </c:pt>
                <c:pt idx="45124">
                  <c:v>3.0817320000000001</c:v>
                </c:pt>
                <c:pt idx="45125">
                  <c:v>3.0745429999999998</c:v>
                </c:pt>
                <c:pt idx="45126">
                  <c:v>3.061585</c:v>
                </c:pt>
                <c:pt idx="45127">
                  <c:v>3.0855060000000001</c:v>
                </c:pt>
                <c:pt idx="45128">
                  <c:v>3.1325289999999999</c:v>
                </c:pt>
                <c:pt idx="45129">
                  <c:v>3.1684700000000001</c:v>
                </c:pt>
                <c:pt idx="45130">
                  <c:v>3.1797689999999998</c:v>
                </c:pt>
                <c:pt idx="45131">
                  <c:v>3.1448860000000001</c:v>
                </c:pt>
                <c:pt idx="45132">
                  <c:v>3.0592779999999999</c:v>
                </c:pt>
                <c:pt idx="45133">
                  <c:v>2.9955219999999998</c:v>
                </c:pt>
                <c:pt idx="45134">
                  <c:v>2.9798960000000001</c:v>
                </c:pt>
                <c:pt idx="45135">
                  <c:v>3.0136970000000001</c:v>
                </c:pt>
                <c:pt idx="45136">
                  <c:v>3.0225919999999999</c:v>
                </c:pt>
                <c:pt idx="45137">
                  <c:v>3.012807</c:v>
                </c:pt>
                <c:pt idx="45138">
                  <c:v>3.0374970000000001</c:v>
                </c:pt>
                <c:pt idx="45139">
                  <c:v>3.0475219999999998</c:v>
                </c:pt>
                <c:pt idx="45140">
                  <c:v>3.054926</c:v>
                </c:pt>
                <c:pt idx="45141">
                  <c:v>3.0730050000000002</c:v>
                </c:pt>
                <c:pt idx="45142">
                  <c:v>3.0663450000000001</c:v>
                </c:pt>
                <c:pt idx="45143">
                  <c:v>3.045382</c:v>
                </c:pt>
                <c:pt idx="45144">
                  <c:v>3.0238659999999999</c:v>
                </c:pt>
                <c:pt idx="45145">
                  <c:v>3.0054509999999999</c:v>
                </c:pt>
                <c:pt idx="45146">
                  <c:v>2.9287130000000001</c:v>
                </c:pt>
                <c:pt idx="45147">
                  <c:v>2.8767619999999998</c:v>
                </c:pt>
                <c:pt idx="45148">
                  <c:v>2.9119570000000001</c:v>
                </c:pt>
                <c:pt idx="45149">
                  <c:v>2.9833099999999999</c:v>
                </c:pt>
                <c:pt idx="45150">
                  <c:v>3.0623070000000001</c:v>
                </c:pt>
                <c:pt idx="45151">
                  <c:v>3.1515209999999998</c:v>
                </c:pt>
                <c:pt idx="45152">
                  <c:v>3.2043140000000001</c:v>
                </c:pt>
                <c:pt idx="45153">
                  <c:v>3.254343</c:v>
                </c:pt>
                <c:pt idx="45154">
                  <c:v>3.1895289999999998</c:v>
                </c:pt>
                <c:pt idx="45155">
                  <c:v>3.0888710000000001</c:v>
                </c:pt>
                <c:pt idx="45156">
                  <c:v>3.0052590000000001</c:v>
                </c:pt>
                <c:pt idx="45157">
                  <c:v>2.9760010000000001</c:v>
                </c:pt>
                <c:pt idx="45158">
                  <c:v>3.0046330000000001</c:v>
                </c:pt>
                <c:pt idx="45159">
                  <c:v>2.974799</c:v>
                </c:pt>
                <c:pt idx="45160">
                  <c:v>2.9482339999999998</c:v>
                </c:pt>
                <c:pt idx="45161">
                  <c:v>2.9516960000000001</c:v>
                </c:pt>
                <c:pt idx="45162">
                  <c:v>3.0031669999999999</c:v>
                </c:pt>
                <c:pt idx="45163">
                  <c:v>3.0812270000000002</c:v>
                </c:pt>
                <c:pt idx="45164">
                  <c:v>3.1517140000000001</c:v>
                </c:pt>
                <c:pt idx="45165">
                  <c:v>3.1826539999999999</c:v>
                </c:pt>
                <c:pt idx="45166">
                  <c:v>3.1030069999999998</c:v>
                </c:pt>
                <c:pt idx="45167">
                  <c:v>3.0067729999999999</c:v>
                </c:pt>
                <c:pt idx="45168">
                  <c:v>2.9927809999999999</c:v>
                </c:pt>
                <c:pt idx="45169">
                  <c:v>3.0322559999999998</c:v>
                </c:pt>
                <c:pt idx="45170">
                  <c:v>3.0493969999999999</c:v>
                </c:pt>
                <c:pt idx="45171">
                  <c:v>3.0937999999999999</c:v>
                </c:pt>
                <c:pt idx="45172">
                  <c:v>3.0879099999999999</c:v>
                </c:pt>
                <c:pt idx="45173">
                  <c:v>3.1343800000000002</c:v>
                </c:pt>
                <c:pt idx="45174">
                  <c:v>3.1682049999999999</c:v>
                </c:pt>
                <c:pt idx="45175">
                  <c:v>3.1581800000000002</c:v>
                </c:pt>
                <c:pt idx="45176">
                  <c:v>3.091396</c:v>
                </c:pt>
                <c:pt idx="45177">
                  <c:v>2.9145539999999999</c:v>
                </c:pt>
                <c:pt idx="45178">
                  <c:v>2.8716650000000001</c:v>
                </c:pt>
                <c:pt idx="45179">
                  <c:v>2.9249149999999999</c:v>
                </c:pt>
                <c:pt idx="45180">
                  <c:v>2.945325</c:v>
                </c:pt>
                <c:pt idx="45181">
                  <c:v>2.9359980000000001</c:v>
                </c:pt>
                <c:pt idx="45182">
                  <c:v>2.9259970000000002</c:v>
                </c:pt>
                <c:pt idx="45183">
                  <c:v>2.9815299999999998</c:v>
                </c:pt>
                <c:pt idx="45184">
                  <c:v>3.1645750000000001</c:v>
                </c:pt>
                <c:pt idx="45185">
                  <c:v>3.2796569999999998</c:v>
                </c:pt>
                <c:pt idx="45186">
                  <c:v>3.247611</c:v>
                </c:pt>
                <c:pt idx="45187">
                  <c:v>3.1677249999999999</c:v>
                </c:pt>
                <c:pt idx="45188">
                  <c:v>3.1341160000000001</c:v>
                </c:pt>
                <c:pt idx="45189">
                  <c:v>3.1211099999999998</c:v>
                </c:pt>
                <c:pt idx="45190">
                  <c:v>3.1299809999999999</c:v>
                </c:pt>
                <c:pt idx="45191">
                  <c:v>3.1306060000000002</c:v>
                </c:pt>
                <c:pt idx="45192">
                  <c:v>3.1075029999999999</c:v>
                </c:pt>
                <c:pt idx="45193">
                  <c:v>3.1005549999999999</c:v>
                </c:pt>
                <c:pt idx="45194">
                  <c:v>3.0655039999999998</c:v>
                </c:pt>
                <c:pt idx="45195">
                  <c:v>3.037064</c:v>
                </c:pt>
                <c:pt idx="45196">
                  <c:v>3.0223270000000002</c:v>
                </c:pt>
                <c:pt idx="45197">
                  <c:v>3.0181680000000002</c:v>
                </c:pt>
                <c:pt idx="45198">
                  <c:v>3.0274000000000001</c:v>
                </c:pt>
                <c:pt idx="45199">
                  <c:v>3.0431949999999999</c:v>
                </c:pt>
                <c:pt idx="45200">
                  <c:v>3.0787740000000001</c:v>
                </c:pt>
                <c:pt idx="45201">
                  <c:v>3.1247400000000001</c:v>
                </c:pt>
                <c:pt idx="45202">
                  <c:v>3.1351019999999998</c:v>
                </c:pt>
                <c:pt idx="45203">
                  <c:v>3.134693</c:v>
                </c:pt>
                <c:pt idx="45204">
                  <c:v>3.1441170000000001</c:v>
                </c:pt>
                <c:pt idx="45205">
                  <c:v>3.1173600000000001</c:v>
                </c:pt>
                <c:pt idx="45206">
                  <c:v>3.1002190000000001</c:v>
                </c:pt>
                <c:pt idx="45207">
                  <c:v>3.0720670000000001</c:v>
                </c:pt>
                <c:pt idx="45208">
                  <c:v>3.0604309999999999</c:v>
                </c:pt>
                <c:pt idx="45209">
                  <c:v>3.0812750000000002</c:v>
                </c:pt>
                <c:pt idx="45210">
                  <c:v>3.0922130000000001</c:v>
                </c:pt>
                <c:pt idx="45211">
                  <c:v>3.0693510000000002</c:v>
                </c:pt>
                <c:pt idx="45212">
                  <c:v>3.0565609999999999</c:v>
                </c:pt>
                <c:pt idx="45213">
                  <c:v>3.0534840000000001</c:v>
                </c:pt>
                <c:pt idx="45214">
                  <c:v>3.0684369999999999</c:v>
                </c:pt>
                <c:pt idx="45215">
                  <c:v>3.0870690000000001</c:v>
                </c:pt>
                <c:pt idx="45216">
                  <c:v>3.1069740000000001</c:v>
                </c:pt>
                <c:pt idx="45217">
                  <c:v>3.1327940000000001</c:v>
                </c:pt>
                <c:pt idx="45218">
                  <c:v>3.167869</c:v>
                </c:pt>
                <c:pt idx="45219">
                  <c:v>3.160825</c:v>
                </c:pt>
                <c:pt idx="45220">
                  <c:v>3.0788950000000002</c:v>
                </c:pt>
                <c:pt idx="45221">
                  <c:v>3.0293230000000002</c:v>
                </c:pt>
                <c:pt idx="45222">
                  <c:v>3.064543</c:v>
                </c:pt>
                <c:pt idx="45223">
                  <c:v>3.0910350000000002</c:v>
                </c:pt>
                <c:pt idx="45224">
                  <c:v>3.1060850000000002</c:v>
                </c:pt>
                <c:pt idx="45225">
                  <c:v>3.1848900000000002</c:v>
                </c:pt>
                <c:pt idx="45226">
                  <c:v>3.276869</c:v>
                </c:pt>
                <c:pt idx="45227">
                  <c:v>3.364665</c:v>
                </c:pt>
                <c:pt idx="45228">
                  <c:v>3.3857719999999998</c:v>
                </c:pt>
                <c:pt idx="45229">
                  <c:v>3.2381389999999999</c:v>
                </c:pt>
                <c:pt idx="45230">
                  <c:v>3.0421610000000001</c:v>
                </c:pt>
                <c:pt idx="45231">
                  <c:v>2.9806409999999999</c:v>
                </c:pt>
                <c:pt idx="45232">
                  <c:v>3.0271349999999999</c:v>
                </c:pt>
                <c:pt idx="45233">
                  <c:v>3.081779</c:v>
                </c:pt>
                <c:pt idx="45234">
                  <c:v>3.0729090000000001</c:v>
                </c:pt>
                <c:pt idx="45235">
                  <c:v>3.0366309999999999</c:v>
                </c:pt>
                <c:pt idx="45236">
                  <c:v>3.0155479999999999</c:v>
                </c:pt>
                <c:pt idx="45237">
                  <c:v>2.9864830000000002</c:v>
                </c:pt>
                <c:pt idx="45238">
                  <c:v>2.9246029999999998</c:v>
                </c:pt>
                <c:pt idx="45239">
                  <c:v>2.9037109999999999</c:v>
                </c:pt>
                <c:pt idx="45240">
                  <c:v>2.9145539999999999</c:v>
                </c:pt>
                <c:pt idx="45241">
                  <c:v>2.9649670000000001</c:v>
                </c:pt>
                <c:pt idx="45242">
                  <c:v>3.0331220000000001</c:v>
                </c:pt>
                <c:pt idx="45243">
                  <c:v>3.1270959999999999</c:v>
                </c:pt>
                <c:pt idx="45244">
                  <c:v>3.1804899999999998</c:v>
                </c:pt>
                <c:pt idx="45245">
                  <c:v>3.1557040000000001</c:v>
                </c:pt>
                <c:pt idx="45246">
                  <c:v>3.1229610000000001</c:v>
                </c:pt>
                <c:pt idx="45247">
                  <c:v>3.0607440000000001</c:v>
                </c:pt>
                <c:pt idx="45248">
                  <c:v>3.0274960000000002</c:v>
                </c:pt>
                <c:pt idx="45249">
                  <c:v>3.0581719999999999</c:v>
                </c:pt>
                <c:pt idx="45250">
                  <c:v>3.0863710000000002</c:v>
                </c:pt>
                <c:pt idx="45251">
                  <c:v>3.0647829999999998</c:v>
                </c:pt>
                <c:pt idx="45252">
                  <c:v>3.0324</c:v>
                </c:pt>
                <c:pt idx="45253">
                  <c:v>3.0292509999999999</c:v>
                </c:pt>
                <c:pt idx="45254">
                  <c:v>3.0129999999999999</c:v>
                </c:pt>
                <c:pt idx="45255">
                  <c:v>2.9996330000000002</c:v>
                </c:pt>
                <c:pt idx="45256">
                  <c:v>2.9977100000000001</c:v>
                </c:pt>
                <c:pt idx="45257">
                  <c:v>3.0146579999999998</c:v>
                </c:pt>
                <c:pt idx="45258">
                  <c:v>3.0390600000000001</c:v>
                </c:pt>
                <c:pt idx="45259">
                  <c:v>3.1159889999999999</c:v>
                </c:pt>
                <c:pt idx="45260">
                  <c:v>3.1811630000000002</c:v>
                </c:pt>
                <c:pt idx="45261">
                  <c:v>3.1687099999999999</c:v>
                </c:pt>
                <c:pt idx="45262">
                  <c:v>3.1639979999999999</c:v>
                </c:pt>
                <c:pt idx="45263">
                  <c:v>3.175297</c:v>
                </c:pt>
                <c:pt idx="45264">
                  <c:v>3.1409910000000001</c:v>
                </c:pt>
                <c:pt idx="45265">
                  <c:v>3.1136569999999999</c:v>
                </c:pt>
                <c:pt idx="45266">
                  <c:v>3.127961</c:v>
                </c:pt>
                <c:pt idx="45267">
                  <c:v>3.160873</c:v>
                </c:pt>
                <c:pt idx="45268">
                  <c:v>3.1530119999999999</c:v>
                </c:pt>
                <c:pt idx="45269">
                  <c:v>3.1392609999999999</c:v>
                </c:pt>
                <c:pt idx="45270">
                  <c:v>3.1224799999999999</c:v>
                </c:pt>
                <c:pt idx="45271">
                  <c:v>3.097045</c:v>
                </c:pt>
                <c:pt idx="45272">
                  <c:v>3.1205569999999998</c:v>
                </c:pt>
                <c:pt idx="45273">
                  <c:v>3.1343079999999999</c:v>
                </c:pt>
                <c:pt idx="45274">
                  <c:v>3.123129</c:v>
                </c:pt>
                <c:pt idx="45275">
                  <c:v>3.1106039999999999</c:v>
                </c:pt>
                <c:pt idx="45276">
                  <c:v>3.0895450000000002</c:v>
                </c:pt>
                <c:pt idx="45277">
                  <c:v>3.0681729999999998</c:v>
                </c:pt>
                <c:pt idx="45278">
                  <c:v>3.0602390000000002</c:v>
                </c:pt>
                <c:pt idx="45279">
                  <c:v>3.0833659999999998</c:v>
                </c:pt>
                <c:pt idx="45280">
                  <c:v>3.1008439999999999</c:v>
                </c:pt>
                <c:pt idx="45281">
                  <c:v>3.103488</c:v>
                </c:pt>
                <c:pt idx="45282">
                  <c:v>3.1333470000000001</c:v>
                </c:pt>
                <c:pt idx="45283">
                  <c:v>3.1346449999999999</c:v>
                </c:pt>
                <c:pt idx="45284">
                  <c:v>3.1417130000000002</c:v>
                </c:pt>
                <c:pt idx="45285">
                  <c:v>3.1405590000000001</c:v>
                </c:pt>
                <c:pt idx="45286">
                  <c:v>3.1098110000000001</c:v>
                </c:pt>
                <c:pt idx="45287">
                  <c:v>3.0755530000000002</c:v>
                </c:pt>
                <c:pt idx="45288">
                  <c:v>3.0454780000000001</c:v>
                </c:pt>
                <c:pt idx="45289">
                  <c:v>3.0804809999999998</c:v>
                </c:pt>
                <c:pt idx="45290">
                  <c:v>3.0932710000000001</c:v>
                </c:pt>
                <c:pt idx="45291">
                  <c:v>3.0492050000000002</c:v>
                </c:pt>
                <c:pt idx="45292">
                  <c:v>3.0039120000000001</c:v>
                </c:pt>
                <c:pt idx="45293">
                  <c:v>3.0146099999999998</c:v>
                </c:pt>
                <c:pt idx="45294">
                  <c:v>3.0341070000000001</c:v>
                </c:pt>
                <c:pt idx="45295">
                  <c:v>3.0428579999999998</c:v>
                </c:pt>
                <c:pt idx="45296">
                  <c:v>3.039228</c:v>
                </c:pt>
                <c:pt idx="45297">
                  <c:v>3.0532430000000002</c:v>
                </c:pt>
                <c:pt idx="45298">
                  <c:v>3.1169989999999999</c:v>
                </c:pt>
                <c:pt idx="45299">
                  <c:v>3.21143</c:v>
                </c:pt>
                <c:pt idx="45300">
                  <c:v>3.241673</c:v>
                </c:pt>
                <c:pt idx="45301">
                  <c:v>3.2334510000000001</c:v>
                </c:pt>
                <c:pt idx="45302">
                  <c:v>3.1590220000000002</c:v>
                </c:pt>
                <c:pt idx="45303">
                  <c:v>3.1764990000000002</c:v>
                </c:pt>
                <c:pt idx="45304">
                  <c:v>3.1322649999999999</c:v>
                </c:pt>
                <c:pt idx="45305">
                  <c:v>3.0708410000000002</c:v>
                </c:pt>
                <c:pt idx="45306">
                  <c:v>2.9724910000000002</c:v>
                </c:pt>
                <c:pt idx="45307">
                  <c:v>2.9359739999999999</c:v>
                </c:pt>
                <c:pt idx="45308">
                  <c:v>2.9449169999999998</c:v>
                </c:pt>
                <c:pt idx="45309">
                  <c:v>2.9421040000000001</c:v>
                </c:pt>
                <c:pt idx="45310">
                  <c:v>2.9215490000000002</c:v>
                </c:pt>
                <c:pt idx="45311">
                  <c:v>2.9728759999999999</c:v>
                </c:pt>
                <c:pt idx="45312">
                  <c:v>3.0787499999999999</c:v>
                </c:pt>
                <c:pt idx="45313">
                  <c:v>3.202944</c:v>
                </c:pt>
                <c:pt idx="45314">
                  <c:v>3.2089300000000001</c:v>
                </c:pt>
                <c:pt idx="45315">
                  <c:v>3.1151</c:v>
                </c:pt>
                <c:pt idx="45316">
                  <c:v>3.0008349999999999</c:v>
                </c:pt>
                <c:pt idx="45317">
                  <c:v>2.9707119999999998</c:v>
                </c:pt>
                <c:pt idx="45318">
                  <c:v>3.0219429999999998</c:v>
                </c:pt>
                <c:pt idx="45319">
                  <c:v>3.06447</c:v>
                </c:pt>
                <c:pt idx="45320">
                  <c:v>3.0349970000000002</c:v>
                </c:pt>
                <c:pt idx="45321">
                  <c:v>3.1120709999999998</c:v>
                </c:pt>
                <c:pt idx="45322">
                  <c:v>3.26105</c:v>
                </c:pt>
                <c:pt idx="45323">
                  <c:v>3.3789929999999999</c:v>
                </c:pt>
                <c:pt idx="45324">
                  <c:v>3.3730310000000001</c:v>
                </c:pt>
                <c:pt idx="45325">
                  <c:v>3.2017419999999999</c:v>
                </c:pt>
                <c:pt idx="45326">
                  <c:v>3.038891</c:v>
                </c:pt>
                <c:pt idx="45327">
                  <c:v>3.0152350000000001</c:v>
                </c:pt>
                <c:pt idx="45328">
                  <c:v>3.0463680000000002</c:v>
                </c:pt>
                <c:pt idx="45329">
                  <c:v>3.1203650000000001</c:v>
                </c:pt>
                <c:pt idx="45330">
                  <c:v>3.1379139999999999</c:v>
                </c:pt>
                <c:pt idx="45331">
                  <c:v>3.1263269999999999</c:v>
                </c:pt>
                <c:pt idx="45332">
                  <c:v>3.1438760000000001</c:v>
                </c:pt>
                <c:pt idx="45333">
                  <c:v>3.2074150000000001</c:v>
                </c:pt>
                <c:pt idx="45334">
                  <c:v>3.2224409999999999</c:v>
                </c:pt>
                <c:pt idx="45335">
                  <c:v>3.1684939999999999</c:v>
                </c:pt>
                <c:pt idx="45336">
                  <c:v>3.0927419999999999</c:v>
                </c:pt>
                <c:pt idx="45337">
                  <c:v>3.0893760000000001</c:v>
                </c:pt>
                <c:pt idx="45338">
                  <c:v>3.114547</c:v>
                </c:pt>
                <c:pt idx="45339">
                  <c:v>3.1176720000000002</c:v>
                </c:pt>
                <c:pt idx="45340">
                  <c:v>3.164431</c:v>
                </c:pt>
                <c:pt idx="45341">
                  <c:v>3.1406550000000002</c:v>
                </c:pt>
                <c:pt idx="45342">
                  <c:v>3.0822120000000002</c:v>
                </c:pt>
                <c:pt idx="45343">
                  <c:v>3.125918</c:v>
                </c:pt>
                <c:pt idx="45344">
                  <c:v>3.1976550000000001</c:v>
                </c:pt>
                <c:pt idx="45345">
                  <c:v>3.1966929999999998</c:v>
                </c:pt>
                <c:pt idx="45346">
                  <c:v>3.1436120000000001</c:v>
                </c:pt>
                <c:pt idx="45347">
                  <c:v>3.080241</c:v>
                </c:pt>
                <c:pt idx="45348">
                  <c:v>3.0244430000000002</c:v>
                </c:pt>
                <c:pt idx="45349">
                  <c:v>3.013528</c:v>
                </c:pt>
                <c:pt idx="45350">
                  <c:v>3.0830060000000001</c:v>
                </c:pt>
                <c:pt idx="45351">
                  <c:v>3.164479</c:v>
                </c:pt>
                <c:pt idx="45352">
                  <c:v>3.2763399999999998</c:v>
                </c:pt>
                <c:pt idx="45353">
                  <c:v>3.3604340000000001</c:v>
                </c:pt>
                <c:pt idx="45354">
                  <c:v>3.383032</c:v>
                </c:pt>
                <c:pt idx="45355">
                  <c:v>3.2891050000000002</c:v>
                </c:pt>
                <c:pt idx="45356">
                  <c:v>3.1635420000000001</c:v>
                </c:pt>
                <c:pt idx="45357">
                  <c:v>3.1193309999999999</c:v>
                </c:pt>
                <c:pt idx="45358">
                  <c:v>3.0800969999999999</c:v>
                </c:pt>
                <c:pt idx="45359">
                  <c:v>3.0767310000000001</c:v>
                </c:pt>
                <c:pt idx="45360">
                  <c:v>3.0653839999999999</c:v>
                </c:pt>
                <c:pt idx="45361">
                  <c:v>3.0319189999999998</c:v>
                </c:pt>
                <c:pt idx="45362">
                  <c:v>2.9934310000000002</c:v>
                </c:pt>
                <c:pt idx="45363">
                  <c:v>3.030958</c:v>
                </c:pt>
                <c:pt idx="45364">
                  <c:v>3.0729570000000002</c:v>
                </c:pt>
                <c:pt idx="45365">
                  <c:v>3.160825</c:v>
                </c:pt>
                <c:pt idx="45366">
                  <c:v>3.1817639999999998</c:v>
                </c:pt>
                <c:pt idx="45367">
                  <c:v>3.1338270000000001</c:v>
                </c:pt>
                <c:pt idx="45368">
                  <c:v>3.123081</c:v>
                </c:pt>
                <c:pt idx="45369">
                  <c:v>3.1311110000000002</c:v>
                </c:pt>
                <c:pt idx="45370">
                  <c:v>3.121591</c:v>
                </c:pt>
                <c:pt idx="45371">
                  <c:v>3.1131280000000001</c:v>
                </c:pt>
                <c:pt idx="45372">
                  <c:v>3.084616</c:v>
                </c:pt>
                <c:pt idx="45373">
                  <c:v>3.0699519999999998</c:v>
                </c:pt>
                <c:pt idx="45374">
                  <c:v>3.0627879999999998</c:v>
                </c:pt>
                <c:pt idx="45375">
                  <c:v>3.0693269999999999</c:v>
                </c:pt>
                <c:pt idx="45376">
                  <c:v>3.0593979999999998</c:v>
                </c:pt>
                <c:pt idx="45377">
                  <c:v>3.0769470000000001</c:v>
                </c:pt>
                <c:pt idx="45378">
                  <c:v>3.1120950000000001</c:v>
                </c:pt>
                <c:pt idx="45379">
                  <c:v>3.1278890000000001</c:v>
                </c:pt>
                <c:pt idx="45380">
                  <c:v>3.112984</c:v>
                </c:pt>
                <c:pt idx="45381">
                  <c:v>3.0963240000000001</c:v>
                </c:pt>
                <c:pt idx="45382">
                  <c:v>3.0589409999999999</c:v>
                </c:pt>
                <c:pt idx="45383">
                  <c:v>2.9737650000000002</c:v>
                </c:pt>
                <c:pt idx="45384">
                  <c:v>2.985233</c:v>
                </c:pt>
                <c:pt idx="45385">
                  <c:v>3.0597099999999999</c:v>
                </c:pt>
                <c:pt idx="45386">
                  <c:v>3.087116</c:v>
                </c:pt>
                <c:pt idx="45387">
                  <c:v>3.10344</c:v>
                </c:pt>
                <c:pt idx="45388">
                  <c:v>3.1132970000000002</c:v>
                </c:pt>
                <c:pt idx="45389">
                  <c:v>3.1178159999999999</c:v>
                </c:pt>
                <c:pt idx="45390">
                  <c:v>3.1490930000000001</c:v>
                </c:pt>
                <c:pt idx="45391">
                  <c:v>3.172196</c:v>
                </c:pt>
                <c:pt idx="45392">
                  <c:v>3.1289229999999999</c:v>
                </c:pt>
                <c:pt idx="45393">
                  <c:v>3.1076950000000001</c:v>
                </c:pt>
                <c:pt idx="45394">
                  <c:v>3.1085370000000001</c:v>
                </c:pt>
                <c:pt idx="45395">
                  <c:v>3.095218</c:v>
                </c:pt>
                <c:pt idx="45396">
                  <c:v>3.1116139999999999</c:v>
                </c:pt>
                <c:pt idx="45397">
                  <c:v>3.1765949999999998</c:v>
                </c:pt>
                <c:pt idx="45398">
                  <c:v>3.2244600000000001</c:v>
                </c:pt>
                <c:pt idx="45399">
                  <c:v>3.2397260000000001</c:v>
                </c:pt>
                <c:pt idx="45400">
                  <c:v>3.2100599999999999</c:v>
                </c:pt>
                <c:pt idx="45401">
                  <c:v>3.1251730000000002</c:v>
                </c:pt>
                <c:pt idx="45402">
                  <c:v>3.0859869999999998</c:v>
                </c:pt>
                <c:pt idx="45403">
                  <c:v>3.0623309999999999</c:v>
                </c:pt>
                <c:pt idx="45404">
                  <c:v>3.0205479999999998</c:v>
                </c:pt>
                <c:pt idx="45405">
                  <c:v>2.959365</c:v>
                </c:pt>
                <c:pt idx="45406">
                  <c:v>2.9049610000000001</c:v>
                </c:pt>
                <c:pt idx="45407">
                  <c:v>2.9536669999999998</c:v>
                </c:pt>
                <c:pt idx="45408">
                  <c:v>3.0662250000000002</c:v>
                </c:pt>
                <c:pt idx="45409">
                  <c:v>3.144501</c:v>
                </c:pt>
                <c:pt idx="45410">
                  <c:v>3.1192829999999998</c:v>
                </c:pt>
                <c:pt idx="45411">
                  <c:v>3.045334</c:v>
                </c:pt>
                <c:pt idx="45412">
                  <c:v>3.0393479999999999</c:v>
                </c:pt>
                <c:pt idx="45413">
                  <c:v>3.0598070000000002</c:v>
                </c:pt>
                <c:pt idx="45414">
                  <c:v>3.0954830000000002</c:v>
                </c:pt>
                <c:pt idx="45415">
                  <c:v>3.0914440000000001</c:v>
                </c:pt>
                <c:pt idx="45416">
                  <c:v>3.129019</c:v>
                </c:pt>
                <c:pt idx="45417">
                  <c:v>3.2131609999999999</c:v>
                </c:pt>
                <c:pt idx="45418">
                  <c:v>3.3044190000000002</c:v>
                </c:pt>
                <c:pt idx="45419">
                  <c:v>3.3031929999999998</c:v>
                </c:pt>
                <c:pt idx="45420">
                  <c:v>3.2277300000000002</c:v>
                </c:pt>
                <c:pt idx="45421">
                  <c:v>3.201838</c:v>
                </c:pt>
                <c:pt idx="45422">
                  <c:v>3.2092670000000001</c:v>
                </c:pt>
                <c:pt idx="45423">
                  <c:v>3.1805140000000001</c:v>
                </c:pt>
                <c:pt idx="45424">
                  <c:v>3.064759</c:v>
                </c:pt>
                <c:pt idx="45425">
                  <c:v>2.9982389999999999</c:v>
                </c:pt>
                <c:pt idx="45426">
                  <c:v>3.0232410000000001</c:v>
                </c:pt>
                <c:pt idx="45427">
                  <c:v>3.1654409999999999</c:v>
                </c:pt>
                <c:pt idx="45428">
                  <c:v>3.280138</c:v>
                </c:pt>
                <c:pt idx="45429">
                  <c:v>3.3671410000000002</c:v>
                </c:pt>
                <c:pt idx="45430">
                  <c:v>3.3018710000000002</c:v>
                </c:pt>
                <c:pt idx="45431">
                  <c:v>3.1735660000000001</c:v>
                </c:pt>
                <c:pt idx="45432">
                  <c:v>3.1123349999999999</c:v>
                </c:pt>
                <c:pt idx="45433">
                  <c:v>3.1191870000000002</c:v>
                </c:pt>
                <c:pt idx="45434">
                  <c:v>3.1532520000000002</c:v>
                </c:pt>
                <c:pt idx="45435">
                  <c:v>3.1489250000000002</c:v>
                </c:pt>
                <c:pt idx="45436">
                  <c:v>3.1338270000000001</c:v>
                </c:pt>
                <c:pt idx="45437">
                  <c:v>3.122312</c:v>
                </c:pt>
                <c:pt idx="45438">
                  <c:v>3.1058439999999998</c:v>
                </c:pt>
                <c:pt idx="45439">
                  <c:v>3.086179</c:v>
                </c:pt>
                <c:pt idx="45440">
                  <c:v>3.0643500000000001</c:v>
                </c:pt>
                <c:pt idx="45441">
                  <c:v>3.0828609999999999</c:v>
                </c:pt>
                <c:pt idx="45442">
                  <c:v>3.1048100000000001</c:v>
                </c:pt>
                <c:pt idx="45443">
                  <c:v>3.1092580000000001</c:v>
                </c:pt>
                <c:pt idx="45444">
                  <c:v>3.1286350000000001</c:v>
                </c:pt>
                <c:pt idx="45445">
                  <c:v>3.1057239999999999</c:v>
                </c:pt>
                <c:pt idx="45446">
                  <c:v>3.0828609999999999</c:v>
                </c:pt>
                <c:pt idx="45447">
                  <c:v>3.0775489999999999</c:v>
                </c:pt>
                <c:pt idx="45448">
                  <c:v>3.0996419999999998</c:v>
                </c:pt>
                <c:pt idx="45449">
                  <c:v>3.116374</c:v>
                </c:pt>
                <c:pt idx="45450">
                  <c:v>3.1142340000000002</c:v>
                </c:pt>
                <c:pt idx="45451">
                  <c:v>3.1010840000000002</c:v>
                </c:pt>
                <c:pt idx="45452">
                  <c:v>3.1316639999999998</c:v>
                </c:pt>
                <c:pt idx="45453">
                  <c:v>3.1429870000000002</c:v>
                </c:pt>
                <c:pt idx="45454">
                  <c:v>3.1226970000000001</c:v>
                </c:pt>
                <c:pt idx="45455">
                  <c:v>3.1139459999999999</c:v>
                </c:pt>
                <c:pt idx="45456">
                  <c:v>3.0824530000000001</c:v>
                </c:pt>
                <c:pt idx="45457">
                  <c:v>3.053051</c:v>
                </c:pt>
                <c:pt idx="45458">
                  <c:v>3.0294189999999999</c:v>
                </c:pt>
                <c:pt idx="45459">
                  <c:v>3.0794480000000002</c:v>
                </c:pt>
                <c:pt idx="45460">
                  <c:v>3.138395</c:v>
                </c:pt>
                <c:pt idx="45461">
                  <c:v>3.182461</c:v>
                </c:pt>
                <c:pt idx="45462">
                  <c:v>3.207392</c:v>
                </c:pt>
                <c:pt idx="45463">
                  <c:v>3.213257</c:v>
                </c:pt>
                <c:pt idx="45464">
                  <c:v>3.2441970000000002</c:v>
                </c:pt>
                <c:pt idx="45465">
                  <c:v>3.2699929999999999</c:v>
                </c:pt>
                <c:pt idx="45466">
                  <c:v>3.222801</c:v>
                </c:pt>
                <c:pt idx="45467">
                  <c:v>3.074567</c:v>
                </c:pt>
                <c:pt idx="45468">
                  <c:v>2.914409</c:v>
                </c:pt>
                <c:pt idx="45469">
                  <c:v>2.8468550000000001</c:v>
                </c:pt>
                <c:pt idx="45470">
                  <c:v>2.884118</c:v>
                </c:pt>
                <c:pt idx="45471">
                  <c:v>2.9653510000000001</c:v>
                </c:pt>
                <c:pt idx="45472">
                  <c:v>3.0353569999999999</c:v>
                </c:pt>
                <c:pt idx="45473">
                  <c:v>3.1087769999999999</c:v>
                </c:pt>
                <c:pt idx="45474">
                  <c:v>3.147891</c:v>
                </c:pt>
                <c:pt idx="45475">
                  <c:v>3.1900339999999998</c:v>
                </c:pt>
                <c:pt idx="45476">
                  <c:v>3.215325</c:v>
                </c:pt>
                <c:pt idx="45477">
                  <c:v>3.1760429999999999</c:v>
                </c:pt>
                <c:pt idx="45478">
                  <c:v>3.1559689999999998</c:v>
                </c:pt>
                <c:pt idx="45479">
                  <c:v>3.175754</c:v>
                </c:pt>
                <c:pt idx="45480">
                  <c:v>3.171932</c:v>
                </c:pt>
                <c:pt idx="45481">
                  <c:v>3.1427939999999999</c:v>
                </c:pt>
                <c:pt idx="45482">
                  <c:v>3.1134170000000001</c:v>
                </c:pt>
                <c:pt idx="45483">
                  <c:v>3.0530029999999999</c:v>
                </c:pt>
                <c:pt idx="45484">
                  <c:v>2.9875409999999998</c:v>
                </c:pt>
                <c:pt idx="45485">
                  <c:v>3.0137689999999999</c:v>
                </c:pt>
                <c:pt idx="45486">
                  <c:v>3.093607</c:v>
                </c:pt>
                <c:pt idx="45487">
                  <c:v>3.2007080000000001</c:v>
                </c:pt>
                <c:pt idx="45488">
                  <c:v>3.3732950000000002</c:v>
                </c:pt>
                <c:pt idx="45489">
                  <c:v>3.4084910000000002</c:v>
                </c:pt>
                <c:pt idx="45490">
                  <c:v>3.374377</c:v>
                </c:pt>
                <c:pt idx="45491">
                  <c:v>3.3443019999999999</c:v>
                </c:pt>
                <c:pt idx="45492">
                  <c:v>3.2627329999999999</c:v>
                </c:pt>
                <c:pt idx="45493">
                  <c:v>3.177581</c:v>
                </c:pt>
                <c:pt idx="45494">
                  <c:v>3.1263269999999999</c:v>
                </c:pt>
                <c:pt idx="45495">
                  <c:v>3.1120230000000002</c:v>
                </c:pt>
                <c:pt idx="45496">
                  <c:v>3.030068</c:v>
                </c:pt>
                <c:pt idx="45497">
                  <c:v>3.021029</c:v>
                </c:pt>
                <c:pt idx="45498">
                  <c:v>3.001268</c:v>
                </c:pt>
                <c:pt idx="45499">
                  <c:v>2.9920840000000002</c:v>
                </c:pt>
                <c:pt idx="45500">
                  <c:v>3.0356459999999998</c:v>
                </c:pt>
                <c:pt idx="45501">
                  <c:v>3.0842079999999998</c:v>
                </c:pt>
                <c:pt idx="45502">
                  <c:v>3.154045</c:v>
                </c:pt>
                <c:pt idx="45503">
                  <c:v>3.244462</c:v>
                </c:pt>
                <c:pt idx="45504">
                  <c:v>3.2865329999999999</c:v>
                </c:pt>
                <c:pt idx="45505">
                  <c:v>3.311992</c:v>
                </c:pt>
                <c:pt idx="45506">
                  <c:v>3.262829</c:v>
                </c:pt>
                <c:pt idx="45507">
                  <c:v>3.194963</c:v>
                </c:pt>
                <c:pt idx="45508">
                  <c:v>3.1967650000000001</c:v>
                </c:pt>
                <c:pt idx="45509">
                  <c:v>3.2066219999999999</c:v>
                </c:pt>
                <c:pt idx="45510">
                  <c:v>3.1537570000000001</c:v>
                </c:pt>
                <c:pt idx="45511">
                  <c:v>3.0847850000000001</c:v>
                </c:pt>
                <c:pt idx="45512">
                  <c:v>3.0758899999999998</c:v>
                </c:pt>
                <c:pt idx="45513">
                  <c:v>3.048772</c:v>
                </c:pt>
                <c:pt idx="45514">
                  <c:v>3.0003540000000002</c:v>
                </c:pt>
                <c:pt idx="45515">
                  <c:v>2.9791979999999998</c:v>
                </c:pt>
                <c:pt idx="45516">
                  <c:v>3.0092970000000001</c:v>
                </c:pt>
                <c:pt idx="45517">
                  <c:v>3.0689660000000001</c:v>
                </c:pt>
                <c:pt idx="45518">
                  <c:v>3.123634</c:v>
                </c:pt>
                <c:pt idx="45519">
                  <c:v>3.1940010000000001</c:v>
                </c:pt>
                <c:pt idx="45520">
                  <c:v>3.2518660000000001</c:v>
                </c:pt>
                <c:pt idx="45521">
                  <c:v>3.2479</c:v>
                </c:pt>
                <c:pt idx="45522">
                  <c:v>3.2103480000000002</c:v>
                </c:pt>
                <c:pt idx="45523">
                  <c:v>3.1857310000000001</c:v>
                </c:pt>
                <c:pt idx="45524">
                  <c:v>3.1447180000000001</c:v>
                </c:pt>
                <c:pt idx="45525">
                  <c:v>3.1409910000000001</c:v>
                </c:pt>
                <c:pt idx="45526">
                  <c:v>3.1383709999999998</c:v>
                </c:pt>
                <c:pt idx="45527">
                  <c:v>3.1911160000000001</c:v>
                </c:pt>
                <c:pt idx="45528">
                  <c:v>3.232418</c:v>
                </c:pt>
                <c:pt idx="45529">
                  <c:v>3.1510159999999998</c:v>
                </c:pt>
                <c:pt idx="45530">
                  <c:v>3.1604640000000002</c:v>
                </c:pt>
                <c:pt idx="45531">
                  <c:v>3.1815000000000002</c:v>
                </c:pt>
                <c:pt idx="45532">
                  <c:v>3.2180170000000001</c:v>
                </c:pt>
                <c:pt idx="45533">
                  <c:v>3.142674</c:v>
                </c:pt>
                <c:pt idx="45534">
                  <c:v>3.0729090000000001</c:v>
                </c:pt>
                <c:pt idx="45535">
                  <c:v>3.0491570000000001</c:v>
                </c:pt>
                <c:pt idx="45536">
                  <c:v>3.188447</c:v>
                </c:pt>
                <c:pt idx="45537">
                  <c:v>3.2876150000000002</c:v>
                </c:pt>
                <c:pt idx="45538">
                  <c:v>3.300284</c:v>
                </c:pt>
                <c:pt idx="45539">
                  <c:v>3.2298209999999998</c:v>
                </c:pt>
                <c:pt idx="45540">
                  <c:v>3.197174</c:v>
                </c:pt>
                <c:pt idx="45541">
                  <c:v>3.2199170000000001</c:v>
                </c:pt>
                <c:pt idx="45542">
                  <c:v>3.2451829999999999</c:v>
                </c:pt>
                <c:pt idx="45543">
                  <c:v>3.2425630000000001</c:v>
                </c:pt>
                <c:pt idx="45544">
                  <c:v>3.199338</c:v>
                </c:pt>
                <c:pt idx="45545">
                  <c:v>3.1488529999999999</c:v>
                </c:pt>
                <c:pt idx="45546">
                  <c:v>3.0888239999999998</c:v>
                </c:pt>
                <c:pt idx="45547">
                  <c:v>3.0687500000000001</c:v>
                </c:pt>
                <c:pt idx="45548">
                  <c:v>2.9848479999999999</c:v>
                </c:pt>
                <c:pt idx="45549">
                  <c:v>2.9336899999999999</c:v>
                </c:pt>
                <c:pt idx="45550">
                  <c:v>2.915635</c:v>
                </c:pt>
                <c:pt idx="45551">
                  <c:v>2.9672990000000001</c:v>
                </c:pt>
                <c:pt idx="45552">
                  <c:v>3.0384829999999998</c:v>
                </c:pt>
                <c:pt idx="45553">
                  <c:v>3.1627000000000001</c:v>
                </c:pt>
                <c:pt idx="45554">
                  <c:v>3.2704499999999999</c:v>
                </c:pt>
                <c:pt idx="45555">
                  <c:v>3.251458</c:v>
                </c:pt>
                <c:pt idx="45556">
                  <c:v>3.1774849999999999</c:v>
                </c:pt>
                <c:pt idx="45557">
                  <c:v>3.1546949999999998</c:v>
                </c:pt>
                <c:pt idx="45558">
                  <c:v>3.1542859999999999</c:v>
                </c:pt>
                <c:pt idx="45559">
                  <c:v>3.103224</c:v>
                </c:pt>
                <c:pt idx="45560">
                  <c:v>3.0888960000000001</c:v>
                </c:pt>
                <c:pt idx="45561">
                  <c:v>3.1040649999999999</c:v>
                </c:pt>
                <c:pt idx="45562">
                  <c:v>3.1575069999999998</c:v>
                </c:pt>
                <c:pt idx="45563">
                  <c:v>3.1916690000000001</c:v>
                </c:pt>
                <c:pt idx="45564">
                  <c:v>3.2168869999999998</c:v>
                </c:pt>
                <c:pt idx="45565">
                  <c:v>3.2127289999999999</c:v>
                </c:pt>
                <c:pt idx="45566">
                  <c:v>3.1839040000000001</c:v>
                </c:pt>
                <c:pt idx="45567">
                  <c:v>3.1815479999999998</c:v>
                </c:pt>
                <c:pt idx="45568">
                  <c:v>3.1726049999999999</c:v>
                </c:pt>
                <c:pt idx="45569">
                  <c:v>3.1919089999999999</c:v>
                </c:pt>
                <c:pt idx="45570">
                  <c:v>3.2125119999999998</c:v>
                </c:pt>
                <c:pt idx="45571">
                  <c:v>3.1896010000000001</c:v>
                </c:pt>
                <c:pt idx="45572">
                  <c:v>3.1616179999999998</c:v>
                </c:pt>
                <c:pt idx="45573">
                  <c:v>3.136736</c:v>
                </c:pt>
                <c:pt idx="45574">
                  <c:v>3.1387800000000001</c:v>
                </c:pt>
                <c:pt idx="45575">
                  <c:v>3.1666669999999999</c:v>
                </c:pt>
                <c:pt idx="45576">
                  <c:v>3.1901299999999999</c:v>
                </c:pt>
                <c:pt idx="45577">
                  <c:v>3.1796250000000001</c:v>
                </c:pt>
                <c:pt idx="45578">
                  <c:v>3.1945299999999999</c:v>
                </c:pt>
                <c:pt idx="45579">
                  <c:v>3.1843129999999999</c:v>
                </c:pt>
                <c:pt idx="45580">
                  <c:v>3.1563050000000001</c:v>
                </c:pt>
                <c:pt idx="45581">
                  <c:v>3.110268</c:v>
                </c:pt>
                <c:pt idx="45582">
                  <c:v>3.0696629999999998</c:v>
                </c:pt>
                <c:pt idx="45583">
                  <c:v>3.066754</c:v>
                </c:pt>
                <c:pt idx="45584">
                  <c:v>3.0960359999999998</c:v>
                </c:pt>
                <c:pt idx="45585">
                  <c:v>3.1092819999999999</c:v>
                </c:pt>
                <c:pt idx="45586">
                  <c:v>3.1619549999999998</c:v>
                </c:pt>
                <c:pt idx="45587">
                  <c:v>3.289177</c:v>
                </c:pt>
                <c:pt idx="45588">
                  <c:v>3.3392059999999999</c:v>
                </c:pt>
                <c:pt idx="45589">
                  <c:v>3.33019</c:v>
                </c:pt>
                <c:pt idx="45590">
                  <c:v>3.3092269999999999</c:v>
                </c:pt>
                <c:pt idx="45591">
                  <c:v>3.251506</c:v>
                </c:pt>
                <c:pt idx="45592">
                  <c:v>3.133178</c:v>
                </c:pt>
                <c:pt idx="45593">
                  <c:v>3.052594</c:v>
                </c:pt>
                <c:pt idx="45594">
                  <c:v>3.0971899999999999</c:v>
                </c:pt>
                <c:pt idx="45595">
                  <c:v>3.1563289999999999</c:v>
                </c:pt>
                <c:pt idx="45596">
                  <c:v>3.1558730000000002</c:v>
                </c:pt>
                <c:pt idx="45597">
                  <c:v>3.1673879999999999</c:v>
                </c:pt>
                <c:pt idx="45598">
                  <c:v>3.1479629999999998</c:v>
                </c:pt>
                <c:pt idx="45599">
                  <c:v>3.0926459999999998</c:v>
                </c:pt>
                <c:pt idx="45600">
                  <c:v>3.0135770000000002</c:v>
                </c:pt>
                <c:pt idx="45601">
                  <c:v>2.9073889999999998</c:v>
                </c:pt>
                <c:pt idx="45602">
                  <c:v>2.9565519999999998</c:v>
                </c:pt>
                <c:pt idx="45603">
                  <c:v>3.0442279999999999</c:v>
                </c:pt>
                <c:pt idx="45604">
                  <c:v>3.092886</c:v>
                </c:pt>
                <c:pt idx="45605">
                  <c:v>3.1208459999999998</c:v>
                </c:pt>
                <c:pt idx="45606">
                  <c:v>3.1317360000000001</c:v>
                </c:pt>
                <c:pt idx="45607">
                  <c:v>3.1880869999999999</c:v>
                </c:pt>
                <c:pt idx="45608">
                  <c:v>3.270378</c:v>
                </c:pt>
                <c:pt idx="45609">
                  <c:v>3.2807149999999998</c:v>
                </c:pt>
                <c:pt idx="45610">
                  <c:v>3.2566989999999998</c:v>
                </c:pt>
                <c:pt idx="45611">
                  <c:v>3.3441100000000001</c:v>
                </c:pt>
                <c:pt idx="45612">
                  <c:v>3.308602</c:v>
                </c:pt>
                <c:pt idx="45613">
                  <c:v>3.2660740000000001</c:v>
                </c:pt>
                <c:pt idx="45614">
                  <c:v>3.2519629999999999</c:v>
                </c:pt>
                <c:pt idx="45615">
                  <c:v>3.2350379999999999</c:v>
                </c:pt>
                <c:pt idx="45616">
                  <c:v>3.1952509999999998</c:v>
                </c:pt>
                <c:pt idx="45617">
                  <c:v>3.1522670000000002</c:v>
                </c:pt>
                <c:pt idx="45618">
                  <c:v>3.1084640000000001</c:v>
                </c:pt>
                <c:pt idx="45619">
                  <c:v>3.0471849999999998</c:v>
                </c:pt>
                <c:pt idx="45620">
                  <c:v>2.9854970000000001</c:v>
                </c:pt>
                <c:pt idx="45621">
                  <c:v>2.9204189999999999</c:v>
                </c:pt>
                <c:pt idx="45622">
                  <c:v>2.9298190000000002</c:v>
                </c:pt>
                <c:pt idx="45623">
                  <c:v>3.0044409999999999</c:v>
                </c:pt>
                <c:pt idx="45624">
                  <c:v>3.1095709999999999</c:v>
                </c:pt>
                <c:pt idx="45625">
                  <c:v>3.242178</c:v>
                </c:pt>
                <c:pt idx="45626">
                  <c:v>3.3389890000000002</c:v>
                </c:pt>
                <c:pt idx="45627">
                  <c:v>3.3451919999999999</c:v>
                </c:pt>
                <c:pt idx="45628">
                  <c:v>3.2953079999999999</c:v>
                </c:pt>
                <c:pt idx="45629">
                  <c:v>3.2585259999999998</c:v>
                </c:pt>
                <c:pt idx="45630">
                  <c:v>3.173206</c:v>
                </c:pt>
                <c:pt idx="45631">
                  <c:v>3.1455109999999999</c:v>
                </c:pt>
                <c:pt idx="45632">
                  <c:v>3.1453190000000002</c:v>
                </c:pt>
                <c:pt idx="45633">
                  <c:v>3.124355</c:v>
                </c:pt>
                <c:pt idx="45634">
                  <c:v>3.0788470000000001</c:v>
                </c:pt>
                <c:pt idx="45635">
                  <c:v>3.0814430000000002</c:v>
                </c:pt>
                <c:pt idx="45636">
                  <c:v>3.1071900000000001</c:v>
                </c:pt>
                <c:pt idx="45637">
                  <c:v>3.066033</c:v>
                </c:pt>
                <c:pt idx="45638">
                  <c:v>3.056994</c:v>
                </c:pt>
                <c:pt idx="45639">
                  <c:v>3.0746639999999998</c:v>
                </c:pt>
                <c:pt idx="45640">
                  <c:v>3.0312939999999999</c:v>
                </c:pt>
                <c:pt idx="45641">
                  <c:v>3.019466</c:v>
                </c:pt>
                <c:pt idx="45642">
                  <c:v>3.0747119999999999</c:v>
                </c:pt>
                <c:pt idx="45643">
                  <c:v>3.1537570000000001</c:v>
                </c:pt>
                <c:pt idx="45644">
                  <c:v>3.2679499999999999</c:v>
                </c:pt>
                <c:pt idx="45645">
                  <c:v>3.3067989999999998</c:v>
                </c:pt>
                <c:pt idx="45646">
                  <c:v>3.2900909999999999</c:v>
                </c:pt>
                <c:pt idx="45647">
                  <c:v>3.2551839999999999</c:v>
                </c:pt>
                <c:pt idx="45648">
                  <c:v>3.218378</c:v>
                </c:pt>
                <c:pt idx="45649">
                  <c:v>3.2360479999999998</c:v>
                </c:pt>
                <c:pt idx="45650">
                  <c:v>3.2627809999999999</c:v>
                </c:pt>
                <c:pt idx="45651">
                  <c:v>3.2572999999999999</c:v>
                </c:pt>
                <c:pt idx="45652">
                  <c:v>3.2530679999999998</c:v>
                </c:pt>
                <c:pt idx="45653">
                  <c:v>3.2377060000000002</c:v>
                </c:pt>
                <c:pt idx="45654">
                  <c:v>3.212704</c:v>
                </c:pt>
                <c:pt idx="45655">
                  <c:v>3.193352</c:v>
                </c:pt>
                <c:pt idx="45656">
                  <c:v>3.1855389999999999</c:v>
                </c:pt>
                <c:pt idx="45657">
                  <c:v>3.17109</c:v>
                </c:pt>
                <c:pt idx="45658">
                  <c:v>3.1495980000000001</c:v>
                </c:pt>
                <c:pt idx="45659">
                  <c:v>3.1001470000000002</c:v>
                </c:pt>
                <c:pt idx="45660">
                  <c:v>3.092381</c:v>
                </c:pt>
                <c:pt idx="45661">
                  <c:v>3.0821399999999999</c:v>
                </c:pt>
                <c:pt idx="45662">
                  <c:v>3.0439159999999998</c:v>
                </c:pt>
                <c:pt idx="45663">
                  <c:v>3.0346120000000001</c:v>
                </c:pt>
                <c:pt idx="45664">
                  <c:v>3.0394920000000001</c:v>
                </c:pt>
                <c:pt idx="45665">
                  <c:v>3.0573540000000001</c:v>
                </c:pt>
                <c:pt idx="45666">
                  <c:v>3.1143550000000002</c:v>
                </c:pt>
                <c:pt idx="45667">
                  <c:v>3.1652719999999999</c:v>
                </c:pt>
                <c:pt idx="45668">
                  <c:v>3.1936640000000001</c:v>
                </c:pt>
                <c:pt idx="45669">
                  <c:v>3.2379229999999999</c:v>
                </c:pt>
                <c:pt idx="45670">
                  <c:v>3.2833350000000001</c:v>
                </c:pt>
                <c:pt idx="45671">
                  <c:v>3.2589579999999998</c:v>
                </c:pt>
                <c:pt idx="45672">
                  <c:v>3.2135940000000001</c:v>
                </c:pt>
                <c:pt idx="45673">
                  <c:v>3.2120069999999998</c:v>
                </c:pt>
                <c:pt idx="45674">
                  <c:v>3.1883509999999999</c:v>
                </c:pt>
                <c:pt idx="45675">
                  <c:v>3.1529150000000001</c:v>
                </c:pt>
                <c:pt idx="45676">
                  <c:v>3.108368</c:v>
                </c:pt>
                <c:pt idx="45677">
                  <c:v>3.0825010000000002</c:v>
                </c:pt>
                <c:pt idx="45678">
                  <c:v>3.1044260000000001</c:v>
                </c:pt>
                <c:pt idx="45679">
                  <c:v>3.1870289999999999</c:v>
                </c:pt>
                <c:pt idx="45680">
                  <c:v>3.2661709999999999</c:v>
                </c:pt>
                <c:pt idx="45681">
                  <c:v>3.3175690000000002</c:v>
                </c:pt>
                <c:pt idx="45682">
                  <c:v>3.3308399999999998</c:v>
                </c:pt>
                <c:pt idx="45683">
                  <c:v>3.223306</c:v>
                </c:pt>
                <c:pt idx="45684">
                  <c:v>3.1119020000000002</c:v>
                </c:pt>
                <c:pt idx="45685">
                  <c:v>3.0668989999999998</c:v>
                </c:pt>
                <c:pt idx="45686">
                  <c:v>3.018866</c:v>
                </c:pt>
                <c:pt idx="45687">
                  <c:v>3.02603</c:v>
                </c:pt>
                <c:pt idx="45688">
                  <c:v>3.1530119999999999</c:v>
                </c:pt>
                <c:pt idx="45689">
                  <c:v>3.2185700000000002</c:v>
                </c:pt>
                <c:pt idx="45690">
                  <c:v>3.255328</c:v>
                </c:pt>
                <c:pt idx="45691">
                  <c:v>3.2624680000000001</c:v>
                </c:pt>
                <c:pt idx="45692">
                  <c:v>3.2407119999999998</c:v>
                </c:pt>
                <c:pt idx="45693">
                  <c:v>3.2091219999999998</c:v>
                </c:pt>
                <c:pt idx="45694">
                  <c:v>3.176139</c:v>
                </c:pt>
                <c:pt idx="45695">
                  <c:v>3.2476590000000001</c:v>
                </c:pt>
                <c:pt idx="45696">
                  <c:v>3.2859080000000001</c:v>
                </c:pt>
                <c:pt idx="45697">
                  <c:v>3.1996259999999999</c:v>
                </c:pt>
                <c:pt idx="45698">
                  <c:v>3.0705529999999999</c:v>
                </c:pt>
                <c:pt idx="45699">
                  <c:v>2.9556870000000002</c:v>
                </c:pt>
                <c:pt idx="45700">
                  <c:v>2.9216690000000001</c:v>
                </c:pt>
                <c:pt idx="45701">
                  <c:v>2.9262130000000002</c:v>
                </c:pt>
                <c:pt idx="45702">
                  <c:v>2.997061</c:v>
                </c:pt>
                <c:pt idx="45703">
                  <c:v>3.070192</c:v>
                </c:pt>
                <c:pt idx="45704">
                  <c:v>3.15794</c:v>
                </c:pt>
                <c:pt idx="45705">
                  <c:v>3.2262149999999998</c:v>
                </c:pt>
                <c:pt idx="45706">
                  <c:v>3.3000440000000002</c:v>
                </c:pt>
                <c:pt idx="45707">
                  <c:v>3.345577</c:v>
                </c:pt>
                <c:pt idx="45708">
                  <c:v>3.3506490000000002</c:v>
                </c:pt>
                <c:pt idx="45709">
                  <c:v>3.3342529999999999</c:v>
                </c:pt>
                <c:pt idx="45710">
                  <c:v>3.3270170000000001</c:v>
                </c:pt>
                <c:pt idx="45711">
                  <c:v>3.2989380000000001</c:v>
                </c:pt>
                <c:pt idx="45712">
                  <c:v>3.2148439999999998</c:v>
                </c:pt>
                <c:pt idx="45713">
                  <c:v>3.0464639999999998</c:v>
                </c:pt>
                <c:pt idx="45714">
                  <c:v>2.9077739999999999</c:v>
                </c:pt>
                <c:pt idx="45715">
                  <c:v>2.9025810000000001</c:v>
                </c:pt>
                <c:pt idx="45716">
                  <c:v>2.9907140000000001</c:v>
                </c:pt>
                <c:pt idx="45717">
                  <c:v>3.0939199999999998</c:v>
                </c:pt>
                <c:pt idx="45718">
                  <c:v>3.192847</c:v>
                </c:pt>
                <c:pt idx="45719">
                  <c:v>3.2629969999999999</c:v>
                </c:pt>
                <c:pt idx="45720">
                  <c:v>3.294009</c:v>
                </c:pt>
                <c:pt idx="45721">
                  <c:v>3.3015099999999999</c:v>
                </c:pt>
                <c:pt idx="45722">
                  <c:v>3.2679010000000002</c:v>
                </c:pt>
                <c:pt idx="45723">
                  <c:v>3.223859</c:v>
                </c:pt>
                <c:pt idx="45724">
                  <c:v>3.2298689999999999</c:v>
                </c:pt>
                <c:pt idx="45725">
                  <c:v>3.229244</c:v>
                </c:pt>
                <c:pt idx="45726">
                  <c:v>3.218763</c:v>
                </c:pt>
                <c:pt idx="45727">
                  <c:v>3.222296</c:v>
                </c:pt>
                <c:pt idx="45728">
                  <c:v>3.1949380000000001</c:v>
                </c:pt>
                <c:pt idx="45729">
                  <c:v>3.1634690000000001</c:v>
                </c:pt>
                <c:pt idx="45730">
                  <c:v>3.1294040000000001</c:v>
                </c:pt>
                <c:pt idx="45731">
                  <c:v>3.1301969999999999</c:v>
                </c:pt>
                <c:pt idx="45732">
                  <c:v>3.1325289999999999</c:v>
                </c:pt>
                <c:pt idx="45733">
                  <c:v>3.1602239999999999</c:v>
                </c:pt>
                <c:pt idx="45734">
                  <c:v>3.1584449999999999</c:v>
                </c:pt>
                <c:pt idx="45735">
                  <c:v>3.134789</c:v>
                </c:pt>
                <c:pt idx="45736">
                  <c:v>3.1058439999999998</c:v>
                </c:pt>
                <c:pt idx="45737">
                  <c:v>3.1224799999999999</c:v>
                </c:pt>
                <c:pt idx="45738">
                  <c:v>3.153324</c:v>
                </c:pt>
                <c:pt idx="45739">
                  <c:v>3.1508720000000001</c:v>
                </c:pt>
                <c:pt idx="45740">
                  <c:v>3.1451989999999999</c:v>
                </c:pt>
                <c:pt idx="45741">
                  <c:v>3.1332979999999999</c:v>
                </c:pt>
                <c:pt idx="45742">
                  <c:v>3.1186340000000001</c:v>
                </c:pt>
                <c:pt idx="45743">
                  <c:v>3.1689020000000001</c:v>
                </c:pt>
                <c:pt idx="45744">
                  <c:v>3.1480350000000001</c:v>
                </c:pt>
                <c:pt idx="45745">
                  <c:v>3.1219999999999999</c:v>
                </c:pt>
                <c:pt idx="45746">
                  <c:v>3.1343079999999999</c:v>
                </c:pt>
                <c:pt idx="45747">
                  <c:v>3.1761629999999998</c:v>
                </c:pt>
                <c:pt idx="45748">
                  <c:v>3.204987</c:v>
                </c:pt>
                <c:pt idx="45749">
                  <c:v>3.2135940000000001</c:v>
                </c:pt>
                <c:pt idx="45750">
                  <c:v>3.2116709999999999</c:v>
                </c:pt>
                <c:pt idx="45751">
                  <c:v>3.2090260000000002</c:v>
                </c:pt>
                <c:pt idx="45752">
                  <c:v>3.1870530000000001</c:v>
                </c:pt>
                <c:pt idx="45753">
                  <c:v>3.2078720000000001</c:v>
                </c:pt>
                <c:pt idx="45754">
                  <c:v>3.2767719999999998</c:v>
                </c:pt>
                <c:pt idx="45755">
                  <c:v>3.355553</c:v>
                </c:pt>
                <c:pt idx="45756">
                  <c:v>3.344471</c:v>
                </c:pt>
                <c:pt idx="45757">
                  <c:v>3.2044830000000002</c:v>
                </c:pt>
                <c:pt idx="45758">
                  <c:v>3.0678359999999998</c:v>
                </c:pt>
                <c:pt idx="45759">
                  <c:v>3.0135770000000002</c:v>
                </c:pt>
                <c:pt idx="45760">
                  <c:v>3.0313180000000002</c:v>
                </c:pt>
                <c:pt idx="45761">
                  <c:v>3.130366</c:v>
                </c:pt>
                <c:pt idx="45762">
                  <c:v>3.1871969999999998</c:v>
                </c:pt>
                <c:pt idx="45763">
                  <c:v>3.2220080000000002</c:v>
                </c:pt>
                <c:pt idx="45764">
                  <c:v>3.2222490000000001</c:v>
                </c:pt>
                <c:pt idx="45765">
                  <c:v>3.1780140000000001</c:v>
                </c:pt>
                <c:pt idx="45766">
                  <c:v>3.1222880000000002</c:v>
                </c:pt>
                <c:pt idx="45767">
                  <c:v>3.1008200000000001</c:v>
                </c:pt>
                <c:pt idx="45768">
                  <c:v>3.057547</c:v>
                </c:pt>
                <c:pt idx="45769">
                  <c:v>3.013144</c:v>
                </c:pt>
                <c:pt idx="45770">
                  <c:v>3.0227840000000001</c:v>
                </c:pt>
                <c:pt idx="45771">
                  <c:v>3.0414880000000002</c:v>
                </c:pt>
                <c:pt idx="45772">
                  <c:v>3.1033919999999999</c:v>
                </c:pt>
                <c:pt idx="45773">
                  <c:v>3.1852260000000001</c:v>
                </c:pt>
                <c:pt idx="45774">
                  <c:v>3.2119589999999998</c:v>
                </c:pt>
                <c:pt idx="45775">
                  <c:v>3.2613620000000001</c:v>
                </c:pt>
                <c:pt idx="45776">
                  <c:v>3.3858920000000001</c:v>
                </c:pt>
                <c:pt idx="45777">
                  <c:v>3.3760119999999998</c:v>
                </c:pt>
                <c:pt idx="45778">
                  <c:v>3.2611460000000001</c:v>
                </c:pt>
                <c:pt idx="45779">
                  <c:v>3.1812109999999998</c:v>
                </c:pt>
                <c:pt idx="45780">
                  <c:v>3.1045219999999998</c:v>
                </c:pt>
                <c:pt idx="45781">
                  <c:v>3.0406460000000002</c:v>
                </c:pt>
                <c:pt idx="45782">
                  <c:v>3.0792069999999998</c:v>
                </c:pt>
                <c:pt idx="45783">
                  <c:v>3.1392609999999999</c:v>
                </c:pt>
                <c:pt idx="45784">
                  <c:v>3.1495980000000001</c:v>
                </c:pt>
                <c:pt idx="45785">
                  <c:v>3.1379860000000002</c:v>
                </c:pt>
                <c:pt idx="45786">
                  <c:v>3.1689259999999999</c:v>
                </c:pt>
                <c:pt idx="45787">
                  <c:v>3.159214</c:v>
                </c:pt>
                <c:pt idx="45788">
                  <c:v>3.1173109999999999</c:v>
                </c:pt>
                <c:pt idx="45789">
                  <c:v>3.1115900000000001</c:v>
                </c:pt>
                <c:pt idx="45790">
                  <c:v>3.0622590000000001</c:v>
                </c:pt>
                <c:pt idx="45791">
                  <c:v>3.0856499999999998</c:v>
                </c:pt>
                <c:pt idx="45792">
                  <c:v>3.1531319999999998</c:v>
                </c:pt>
                <c:pt idx="45793">
                  <c:v>3.1519300000000001</c:v>
                </c:pt>
                <c:pt idx="45794">
                  <c:v>3.1621709999999998</c:v>
                </c:pt>
                <c:pt idx="45795">
                  <c:v>3.244294</c:v>
                </c:pt>
                <c:pt idx="45796">
                  <c:v>3.3615629999999999</c:v>
                </c:pt>
                <c:pt idx="45797">
                  <c:v>3.326416</c:v>
                </c:pt>
                <c:pt idx="45798">
                  <c:v>3.250232</c:v>
                </c:pt>
                <c:pt idx="45799">
                  <c:v>3.2152530000000001</c:v>
                </c:pt>
                <c:pt idx="45800">
                  <c:v>3.2169590000000001</c:v>
                </c:pt>
                <c:pt idx="45801">
                  <c:v>3.2509049999999999</c:v>
                </c:pt>
                <c:pt idx="45802">
                  <c:v>3.2297729999999998</c:v>
                </c:pt>
                <c:pt idx="45803">
                  <c:v>3.1743359999999998</c:v>
                </c:pt>
                <c:pt idx="45804">
                  <c:v>3.1408230000000001</c:v>
                </c:pt>
                <c:pt idx="45805">
                  <c:v>3.1078640000000002</c:v>
                </c:pt>
                <c:pt idx="45806">
                  <c:v>3.0625710000000002</c:v>
                </c:pt>
                <c:pt idx="45807">
                  <c:v>3.0026860000000002</c:v>
                </c:pt>
                <c:pt idx="45808">
                  <c:v>2.9850650000000001</c:v>
                </c:pt>
                <c:pt idx="45809">
                  <c:v>3.0341550000000002</c:v>
                </c:pt>
                <c:pt idx="45810">
                  <c:v>3.091396</c:v>
                </c:pt>
                <c:pt idx="45811">
                  <c:v>3.0992090000000001</c:v>
                </c:pt>
                <c:pt idx="45812">
                  <c:v>3.1851539999999998</c:v>
                </c:pt>
                <c:pt idx="45813">
                  <c:v>3.2830949999999999</c:v>
                </c:pt>
                <c:pt idx="45814">
                  <c:v>3.3282669999999999</c:v>
                </c:pt>
                <c:pt idx="45815">
                  <c:v>3.3108140000000001</c:v>
                </c:pt>
                <c:pt idx="45816">
                  <c:v>3.3130500000000001</c:v>
                </c:pt>
                <c:pt idx="45817">
                  <c:v>3.3023509999999998</c:v>
                </c:pt>
                <c:pt idx="45818">
                  <c:v>3.253285</c:v>
                </c:pt>
                <c:pt idx="45819">
                  <c:v>3.1394769999999999</c:v>
                </c:pt>
                <c:pt idx="45820">
                  <c:v>3.0874290000000002</c:v>
                </c:pt>
                <c:pt idx="45821">
                  <c:v>3.1214949999999999</c:v>
                </c:pt>
                <c:pt idx="45822">
                  <c:v>3.196453</c:v>
                </c:pt>
                <c:pt idx="45823">
                  <c:v>3.24552</c:v>
                </c:pt>
                <c:pt idx="45824">
                  <c:v>3.185346</c:v>
                </c:pt>
                <c:pt idx="45825">
                  <c:v>3.1134409999999999</c:v>
                </c:pt>
                <c:pt idx="45826">
                  <c:v>3.1219030000000001</c:v>
                </c:pt>
                <c:pt idx="45827">
                  <c:v>3.0737260000000002</c:v>
                </c:pt>
                <c:pt idx="45828">
                  <c:v>3.0431949999999999</c:v>
                </c:pt>
                <c:pt idx="45829">
                  <c:v>3.0898330000000001</c:v>
                </c:pt>
                <c:pt idx="45830">
                  <c:v>3.1923900000000001</c:v>
                </c:pt>
                <c:pt idx="45831">
                  <c:v>3.303121</c:v>
                </c:pt>
                <c:pt idx="45832">
                  <c:v>3.3531249999999999</c:v>
                </c:pt>
                <c:pt idx="45833">
                  <c:v>3.3127610000000001</c:v>
                </c:pt>
                <c:pt idx="45834">
                  <c:v>3.2244600000000001</c:v>
                </c:pt>
                <c:pt idx="45835">
                  <c:v>3.1485159999999999</c:v>
                </c:pt>
                <c:pt idx="45836">
                  <c:v>3.1626280000000002</c:v>
                </c:pt>
                <c:pt idx="45837">
                  <c:v>3.1677249999999999</c:v>
                </c:pt>
                <c:pt idx="45838">
                  <c:v>3.1573389999999999</c:v>
                </c:pt>
                <c:pt idx="45839">
                  <c:v>3.1701290000000002</c:v>
                </c:pt>
                <c:pt idx="45840">
                  <c:v>3.1565460000000001</c:v>
                </c:pt>
                <c:pt idx="45841">
                  <c:v>3.1833749999999998</c:v>
                </c:pt>
                <c:pt idx="45842">
                  <c:v>3.2637179999999999</c:v>
                </c:pt>
                <c:pt idx="45843">
                  <c:v>3.302111</c:v>
                </c:pt>
                <c:pt idx="45844">
                  <c:v>3.265161</c:v>
                </c:pt>
                <c:pt idx="45845">
                  <c:v>3.2104210000000002</c:v>
                </c:pt>
                <c:pt idx="45846">
                  <c:v>3.1785670000000001</c:v>
                </c:pt>
                <c:pt idx="45847">
                  <c:v>3.1430349999999998</c:v>
                </c:pt>
                <c:pt idx="45848">
                  <c:v>3.141785</c:v>
                </c:pt>
                <c:pt idx="45849">
                  <c:v>3.1364960000000002</c:v>
                </c:pt>
                <c:pt idx="45850">
                  <c:v>3.1281059999999998</c:v>
                </c:pt>
                <c:pt idx="45851">
                  <c:v>3.1281539999999999</c:v>
                </c:pt>
                <c:pt idx="45852">
                  <c:v>3.1639979999999999</c:v>
                </c:pt>
                <c:pt idx="45853">
                  <c:v>3.2416969999999998</c:v>
                </c:pt>
                <c:pt idx="45854">
                  <c:v>3.2522030000000002</c:v>
                </c:pt>
                <c:pt idx="45855">
                  <c:v>3.2313839999999998</c:v>
                </c:pt>
                <c:pt idx="45856">
                  <c:v>3.2084730000000001</c:v>
                </c:pt>
                <c:pt idx="45857">
                  <c:v>3.1841680000000001</c:v>
                </c:pt>
                <c:pt idx="45858">
                  <c:v>3.1361590000000001</c:v>
                </c:pt>
                <c:pt idx="45859">
                  <c:v>3.1213500000000001</c:v>
                </c:pt>
                <c:pt idx="45860">
                  <c:v>3.131135</c:v>
                </c:pt>
                <c:pt idx="45861">
                  <c:v>3.1507520000000002</c:v>
                </c:pt>
                <c:pt idx="45862">
                  <c:v>3.1593339999999999</c:v>
                </c:pt>
                <c:pt idx="45863">
                  <c:v>3.1648640000000001</c:v>
                </c:pt>
                <c:pt idx="45864">
                  <c:v>3.1992180000000001</c:v>
                </c:pt>
                <c:pt idx="45865">
                  <c:v>3.2270569999999998</c:v>
                </c:pt>
                <c:pt idx="45866">
                  <c:v>3.1933280000000002</c:v>
                </c:pt>
                <c:pt idx="45867">
                  <c:v>3.132072</c:v>
                </c:pt>
                <c:pt idx="45868">
                  <c:v>3.1352220000000002</c:v>
                </c:pt>
                <c:pt idx="45869">
                  <c:v>3.195443</c:v>
                </c:pt>
                <c:pt idx="45870">
                  <c:v>3.2259989999999998</c:v>
                </c:pt>
                <c:pt idx="45871">
                  <c:v>3.2474430000000001</c:v>
                </c:pt>
                <c:pt idx="45872">
                  <c:v>3.25379</c:v>
                </c:pt>
                <c:pt idx="45873">
                  <c:v>3.2138580000000001</c:v>
                </c:pt>
                <c:pt idx="45874">
                  <c:v>3.1913320000000001</c:v>
                </c:pt>
                <c:pt idx="45875">
                  <c:v>3.1529400000000001</c:v>
                </c:pt>
                <c:pt idx="45876">
                  <c:v>3.0883430000000001</c:v>
                </c:pt>
                <c:pt idx="45877">
                  <c:v>3.06786</c:v>
                </c:pt>
                <c:pt idx="45878">
                  <c:v>3.062595</c:v>
                </c:pt>
                <c:pt idx="45879">
                  <c:v>3.0577869999999998</c:v>
                </c:pt>
                <c:pt idx="45880">
                  <c:v>3.0596860000000001</c:v>
                </c:pt>
                <c:pt idx="45881">
                  <c:v>3.0475940000000001</c:v>
                </c:pt>
                <c:pt idx="45882">
                  <c:v>3.0261260000000001</c:v>
                </c:pt>
                <c:pt idx="45883">
                  <c:v>3.0724999999999998</c:v>
                </c:pt>
                <c:pt idx="45884">
                  <c:v>3.147338</c:v>
                </c:pt>
                <c:pt idx="45885">
                  <c:v>3.2032560000000001</c:v>
                </c:pt>
                <c:pt idx="45886">
                  <c:v>3.2444139999999999</c:v>
                </c:pt>
                <c:pt idx="45887">
                  <c:v>3.3680780000000001</c:v>
                </c:pt>
                <c:pt idx="45888">
                  <c:v>3.4624860000000002</c:v>
                </c:pt>
                <c:pt idx="45889">
                  <c:v>3.423708</c:v>
                </c:pt>
                <c:pt idx="45890">
                  <c:v>3.2639109999999998</c:v>
                </c:pt>
                <c:pt idx="45891">
                  <c:v>3.1336110000000001</c:v>
                </c:pt>
                <c:pt idx="45892">
                  <c:v>3.1037530000000002</c:v>
                </c:pt>
                <c:pt idx="45893">
                  <c:v>3.1196679999999999</c:v>
                </c:pt>
                <c:pt idx="45894">
                  <c:v>3.1129359999999999</c:v>
                </c:pt>
                <c:pt idx="45895">
                  <c:v>3.0992329999999999</c:v>
                </c:pt>
                <c:pt idx="45896">
                  <c:v>3.1030549999999999</c:v>
                </c:pt>
                <c:pt idx="45897">
                  <c:v>3.091348</c:v>
                </c:pt>
                <c:pt idx="45898">
                  <c:v>3.0811060000000001</c:v>
                </c:pt>
                <c:pt idx="45899">
                  <c:v>3.0912280000000001</c:v>
                </c:pt>
                <c:pt idx="45900">
                  <c:v>3.1222400000000001</c:v>
                </c:pt>
                <c:pt idx="45901">
                  <c:v>3.1262300000000001</c:v>
                </c:pt>
                <c:pt idx="45902">
                  <c:v>3.112263</c:v>
                </c:pt>
                <c:pt idx="45903">
                  <c:v>3.2018620000000002</c:v>
                </c:pt>
                <c:pt idx="45904">
                  <c:v>3.2335470000000002</c:v>
                </c:pt>
                <c:pt idx="45905">
                  <c:v>3.2185459999999999</c:v>
                </c:pt>
                <c:pt idx="45906">
                  <c:v>3.2203010000000001</c:v>
                </c:pt>
                <c:pt idx="45907">
                  <c:v>3.281749</c:v>
                </c:pt>
                <c:pt idx="45908">
                  <c:v>3.3000440000000002</c:v>
                </c:pt>
                <c:pt idx="45909">
                  <c:v>3.2553519999999998</c:v>
                </c:pt>
                <c:pt idx="45910">
                  <c:v>3.2316240000000001</c:v>
                </c:pt>
                <c:pt idx="45911">
                  <c:v>3.2210459999999999</c:v>
                </c:pt>
                <c:pt idx="45912">
                  <c:v>3.184841</c:v>
                </c:pt>
                <c:pt idx="45913">
                  <c:v>3.1968860000000001</c:v>
                </c:pt>
                <c:pt idx="45914">
                  <c:v>3.2226330000000001</c:v>
                </c:pt>
                <c:pt idx="45915">
                  <c:v>3.2416010000000002</c:v>
                </c:pt>
                <c:pt idx="45916">
                  <c:v>3.2660019999999998</c:v>
                </c:pt>
                <c:pt idx="45917">
                  <c:v>3.2206860000000002</c:v>
                </c:pt>
                <c:pt idx="45918">
                  <c:v>3.1152440000000001</c:v>
                </c:pt>
                <c:pt idx="45919">
                  <c:v>3.019466</c:v>
                </c:pt>
                <c:pt idx="45920">
                  <c:v>3.067596</c:v>
                </c:pt>
                <c:pt idx="45921">
                  <c:v>3.1354380000000002</c:v>
                </c:pt>
                <c:pt idx="45922">
                  <c:v>3.1607050000000001</c:v>
                </c:pt>
                <c:pt idx="45923">
                  <c:v>3.1913079999999998</c:v>
                </c:pt>
                <c:pt idx="45924">
                  <c:v>3.2212149999999999</c:v>
                </c:pt>
                <c:pt idx="45925">
                  <c:v>3.2220080000000002</c:v>
                </c:pt>
                <c:pt idx="45926">
                  <c:v>3.3622359999999998</c:v>
                </c:pt>
                <c:pt idx="45927">
                  <c:v>3.2735509999999999</c:v>
                </c:pt>
                <c:pt idx="45928">
                  <c:v>3.2088100000000002</c:v>
                </c:pt>
                <c:pt idx="45929">
                  <c:v>3.1332019999999998</c:v>
                </c:pt>
                <c:pt idx="45930">
                  <c:v>3.0410309999999998</c:v>
                </c:pt>
                <c:pt idx="45931">
                  <c:v>3.033963</c:v>
                </c:pt>
                <c:pt idx="45932">
                  <c:v>3.0265339999999998</c:v>
                </c:pt>
                <c:pt idx="45933">
                  <c:v>3.0985360000000002</c:v>
                </c:pt>
                <c:pt idx="45934">
                  <c:v>3.1935920000000002</c:v>
                </c:pt>
                <c:pt idx="45935">
                  <c:v>3.2836240000000001</c:v>
                </c:pt>
                <c:pt idx="45936">
                  <c:v>3.3181940000000001</c:v>
                </c:pt>
                <c:pt idx="45937">
                  <c:v>3.2742239999999998</c:v>
                </c:pt>
                <c:pt idx="45938">
                  <c:v>3.2351580000000002</c:v>
                </c:pt>
                <c:pt idx="45939">
                  <c:v>3.2055159999999998</c:v>
                </c:pt>
                <c:pt idx="45940">
                  <c:v>3.2184740000000001</c:v>
                </c:pt>
                <c:pt idx="45941">
                  <c:v>3.1988810000000001</c:v>
                </c:pt>
                <c:pt idx="45942">
                  <c:v>3.1513049999999998</c:v>
                </c:pt>
                <c:pt idx="45943">
                  <c:v>3.1581800000000002</c:v>
                </c:pt>
                <c:pt idx="45944">
                  <c:v>3.1923900000000001</c:v>
                </c:pt>
                <c:pt idx="45945">
                  <c:v>3.1978230000000001</c:v>
                </c:pt>
                <c:pt idx="45946">
                  <c:v>3.183182</c:v>
                </c:pt>
                <c:pt idx="45947">
                  <c:v>3.1982080000000002</c:v>
                </c:pt>
                <c:pt idx="45948">
                  <c:v>3.2455440000000002</c:v>
                </c:pt>
                <c:pt idx="45949">
                  <c:v>3.2513380000000001</c:v>
                </c:pt>
                <c:pt idx="45950">
                  <c:v>3.240183</c:v>
                </c:pt>
                <c:pt idx="45951">
                  <c:v>3.2217199999999999</c:v>
                </c:pt>
                <c:pt idx="45952">
                  <c:v>3.2043379999999999</c:v>
                </c:pt>
                <c:pt idx="45953">
                  <c:v>3.1512090000000001</c:v>
                </c:pt>
                <c:pt idx="45954">
                  <c:v>3.1301009999999998</c:v>
                </c:pt>
                <c:pt idx="45955">
                  <c:v>3.128298</c:v>
                </c:pt>
                <c:pt idx="45956">
                  <c:v>3.1428669999999999</c:v>
                </c:pt>
                <c:pt idx="45957">
                  <c:v>3.1386590000000001</c:v>
                </c:pt>
                <c:pt idx="45958">
                  <c:v>3.1484679999999998</c:v>
                </c:pt>
                <c:pt idx="45959">
                  <c:v>3.1490209999999998</c:v>
                </c:pt>
                <c:pt idx="45960">
                  <c:v>3.1393810000000002</c:v>
                </c:pt>
                <c:pt idx="45961">
                  <c:v>3.1400299999999999</c:v>
                </c:pt>
                <c:pt idx="45962">
                  <c:v>3.1349089999999999</c:v>
                </c:pt>
                <c:pt idx="45963">
                  <c:v>3.1433230000000001</c:v>
                </c:pt>
                <c:pt idx="45964">
                  <c:v>3.1924380000000001</c:v>
                </c:pt>
                <c:pt idx="45965">
                  <c:v>3.2063579999999998</c:v>
                </c:pt>
                <c:pt idx="45966">
                  <c:v>3.2159499999999999</c:v>
                </c:pt>
                <c:pt idx="45967">
                  <c:v>3.1822210000000002</c:v>
                </c:pt>
                <c:pt idx="45968">
                  <c:v>3.1662340000000002</c:v>
                </c:pt>
                <c:pt idx="45969">
                  <c:v>3.2176330000000002</c:v>
                </c:pt>
                <c:pt idx="45970">
                  <c:v>3.1980879999999998</c:v>
                </c:pt>
                <c:pt idx="45971">
                  <c:v>3.1727249999999998</c:v>
                </c:pt>
                <c:pt idx="45972">
                  <c:v>3.118706</c:v>
                </c:pt>
                <c:pt idx="45973">
                  <c:v>3.0839910000000001</c:v>
                </c:pt>
                <c:pt idx="45974">
                  <c:v>3.099545</c:v>
                </c:pt>
                <c:pt idx="45975">
                  <c:v>3.0915400000000002</c:v>
                </c:pt>
                <c:pt idx="45976">
                  <c:v>3.1176720000000002</c:v>
                </c:pt>
                <c:pt idx="45977">
                  <c:v>3.202655</c:v>
                </c:pt>
                <c:pt idx="45978">
                  <c:v>3.3252860000000002</c:v>
                </c:pt>
                <c:pt idx="45979">
                  <c:v>3.342403</c:v>
                </c:pt>
                <c:pt idx="45980">
                  <c:v>3.2680940000000001</c:v>
                </c:pt>
                <c:pt idx="45981">
                  <c:v>3.1307260000000001</c:v>
                </c:pt>
                <c:pt idx="45982">
                  <c:v>3.0735579999999998</c:v>
                </c:pt>
                <c:pt idx="45983">
                  <c:v>3.0980789999999998</c:v>
                </c:pt>
                <c:pt idx="45984">
                  <c:v>3.1183209999999999</c:v>
                </c:pt>
                <c:pt idx="45985">
                  <c:v>3.1263269999999999</c:v>
                </c:pt>
                <c:pt idx="45986">
                  <c:v>3.13402</c:v>
                </c:pt>
                <c:pt idx="45987">
                  <c:v>3.1503429999999999</c:v>
                </c:pt>
                <c:pt idx="45988">
                  <c:v>3.1127199999999999</c:v>
                </c:pt>
                <c:pt idx="45989">
                  <c:v>3.0707930000000001</c:v>
                </c:pt>
                <c:pt idx="45990">
                  <c:v>3.0322079999999998</c:v>
                </c:pt>
                <c:pt idx="45991">
                  <c:v>3.067644</c:v>
                </c:pt>
                <c:pt idx="45992">
                  <c:v>3.1426259999999999</c:v>
                </c:pt>
                <c:pt idx="45993">
                  <c:v>3.2298930000000001</c:v>
                </c:pt>
                <c:pt idx="45994">
                  <c:v>3.224653</c:v>
                </c:pt>
                <c:pt idx="45995">
                  <c:v>3.1653929999999999</c:v>
                </c:pt>
                <c:pt idx="45996">
                  <c:v>3.234076</c:v>
                </c:pt>
                <c:pt idx="45997">
                  <c:v>3.4213279999999999</c:v>
                </c:pt>
                <c:pt idx="45998">
                  <c:v>3.5094370000000001</c:v>
                </c:pt>
                <c:pt idx="45999">
                  <c:v>3.414453</c:v>
                </c:pt>
                <c:pt idx="46000">
                  <c:v>3.3100450000000001</c:v>
                </c:pt>
                <c:pt idx="46001">
                  <c:v>3.2697280000000002</c:v>
                </c:pt>
                <c:pt idx="46002">
                  <c:v>3.2212149999999999</c:v>
                </c:pt>
                <c:pt idx="46003">
                  <c:v>3.1253890000000002</c:v>
                </c:pt>
                <c:pt idx="46004">
                  <c:v>3.0797599999999998</c:v>
                </c:pt>
                <c:pt idx="46005">
                  <c:v>3.0227119999999998</c:v>
                </c:pt>
                <c:pt idx="46006">
                  <c:v>3.0315590000000001</c:v>
                </c:pt>
                <c:pt idx="46007">
                  <c:v>3.1260620000000001</c:v>
                </c:pt>
                <c:pt idx="46008">
                  <c:v>3.2132809999999998</c:v>
                </c:pt>
                <c:pt idx="46009">
                  <c:v>3.226143</c:v>
                </c:pt>
                <c:pt idx="46010">
                  <c:v>3.228307</c:v>
                </c:pt>
                <c:pt idx="46011">
                  <c:v>3.2400869999999999</c:v>
                </c:pt>
                <c:pt idx="46012">
                  <c:v>3.2875190000000001</c:v>
                </c:pt>
                <c:pt idx="46013">
                  <c:v>3.2620840000000002</c:v>
                </c:pt>
                <c:pt idx="46014">
                  <c:v>3.2040500000000001</c:v>
                </c:pt>
                <c:pt idx="46015">
                  <c:v>3.2094830000000001</c:v>
                </c:pt>
                <c:pt idx="46016">
                  <c:v>3.2197719999999999</c:v>
                </c:pt>
                <c:pt idx="46017">
                  <c:v>3.2148439999999998</c:v>
                </c:pt>
                <c:pt idx="46018">
                  <c:v>3.2206139999999999</c:v>
                </c:pt>
                <c:pt idx="46019">
                  <c:v>3.1799369999999998</c:v>
                </c:pt>
                <c:pt idx="46020">
                  <c:v>3.0973579999999998</c:v>
                </c:pt>
                <c:pt idx="46021">
                  <c:v>3.0510079999999999</c:v>
                </c:pt>
                <c:pt idx="46022">
                  <c:v>3.032232</c:v>
                </c:pt>
                <c:pt idx="46023">
                  <c:v>3.0540850000000002</c:v>
                </c:pt>
                <c:pt idx="46024">
                  <c:v>3.1508479999999999</c:v>
                </c:pt>
                <c:pt idx="46025">
                  <c:v>3.2376589999999998</c:v>
                </c:pt>
                <c:pt idx="46026">
                  <c:v>3.3066309999999999</c:v>
                </c:pt>
                <c:pt idx="46027">
                  <c:v>3.3178580000000002</c:v>
                </c:pt>
                <c:pt idx="46028">
                  <c:v>3.2565780000000002</c:v>
                </c:pt>
                <c:pt idx="46029">
                  <c:v>3.2109009999999998</c:v>
                </c:pt>
                <c:pt idx="46030">
                  <c:v>3.2068620000000001</c:v>
                </c:pt>
                <c:pt idx="46031">
                  <c:v>3.2170320000000001</c:v>
                </c:pt>
                <c:pt idx="46032">
                  <c:v>3.1946020000000002</c:v>
                </c:pt>
                <c:pt idx="46033">
                  <c:v>3.19102</c:v>
                </c:pt>
                <c:pt idx="46034">
                  <c:v>3.1985199999999998</c:v>
                </c:pt>
                <c:pt idx="46035">
                  <c:v>3.17537</c:v>
                </c:pt>
                <c:pt idx="46036">
                  <c:v>3.1459199999999998</c:v>
                </c:pt>
                <c:pt idx="46037">
                  <c:v>3.1302690000000002</c:v>
                </c:pt>
                <c:pt idx="46038">
                  <c:v>3.1435879999999998</c:v>
                </c:pt>
                <c:pt idx="46039">
                  <c:v>3.1934</c:v>
                </c:pt>
                <c:pt idx="46040">
                  <c:v>3.2449189999999999</c:v>
                </c:pt>
                <c:pt idx="46041">
                  <c:v>3.2481640000000001</c:v>
                </c:pt>
                <c:pt idx="46042">
                  <c:v>3.197775</c:v>
                </c:pt>
                <c:pt idx="46043">
                  <c:v>3.1376740000000001</c:v>
                </c:pt>
                <c:pt idx="46044">
                  <c:v>3.0921889999999999</c:v>
                </c:pt>
                <c:pt idx="46045">
                  <c:v>3.111542</c:v>
                </c:pt>
                <c:pt idx="46046">
                  <c:v>3.1536369999999998</c:v>
                </c:pt>
                <c:pt idx="46047">
                  <c:v>3.1410629999999999</c:v>
                </c:pt>
                <c:pt idx="46048">
                  <c:v>3.0767790000000002</c:v>
                </c:pt>
                <c:pt idx="46049">
                  <c:v>3.0554070000000002</c:v>
                </c:pt>
                <c:pt idx="46050">
                  <c:v>3.1093060000000001</c:v>
                </c:pt>
                <c:pt idx="46051">
                  <c:v>3.1787109999999998</c:v>
                </c:pt>
                <c:pt idx="46052">
                  <c:v>3.2090740000000002</c:v>
                </c:pt>
                <c:pt idx="46053">
                  <c:v>3.331032</c:v>
                </c:pt>
                <c:pt idx="46054">
                  <c:v>3.438205</c:v>
                </c:pt>
                <c:pt idx="46055">
                  <c:v>3.4727510000000001</c:v>
                </c:pt>
                <c:pt idx="46056">
                  <c:v>3.4700829999999998</c:v>
                </c:pt>
                <c:pt idx="46057">
                  <c:v>3.3160069999999999</c:v>
                </c:pt>
                <c:pt idx="46058">
                  <c:v>3.2177530000000001</c:v>
                </c:pt>
                <c:pt idx="46059">
                  <c:v>3.1632289999999998</c:v>
                </c:pt>
                <c:pt idx="46060">
                  <c:v>3.0817320000000001</c:v>
                </c:pt>
                <c:pt idx="46061">
                  <c:v>3.0611769999999998</c:v>
                </c:pt>
                <c:pt idx="46062">
                  <c:v>3.0888960000000001</c:v>
                </c:pt>
                <c:pt idx="46063">
                  <c:v>3.1152920000000002</c:v>
                </c:pt>
                <c:pt idx="46064">
                  <c:v>3.1857790000000001</c:v>
                </c:pt>
                <c:pt idx="46065">
                  <c:v>3.2256140000000002</c:v>
                </c:pt>
                <c:pt idx="46066">
                  <c:v>3.219484</c:v>
                </c:pt>
                <c:pt idx="46067">
                  <c:v>3.195611</c:v>
                </c:pt>
                <c:pt idx="46068">
                  <c:v>3.1914280000000002</c:v>
                </c:pt>
                <c:pt idx="46069">
                  <c:v>3.2018620000000002</c:v>
                </c:pt>
                <c:pt idx="46070">
                  <c:v>3.2252779999999999</c:v>
                </c:pt>
                <c:pt idx="46071">
                  <c:v>3.2338360000000002</c:v>
                </c:pt>
                <c:pt idx="46072">
                  <c:v>3.224532</c:v>
                </c:pt>
                <c:pt idx="46073">
                  <c:v>3.2255419999999999</c:v>
                </c:pt>
                <c:pt idx="46074">
                  <c:v>3.2150599999999998</c:v>
                </c:pt>
                <c:pt idx="46075">
                  <c:v>3.209867</c:v>
                </c:pt>
                <c:pt idx="46076">
                  <c:v>3.2126079999999999</c:v>
                </c:pt>
                <c:pt idx="46077">
                  <c:v>3.2074150000000001</c:v>
                </c:pt>
                <c:pt idx="46078">
                  <c:v>3.192126</c:v>
                </c:pt>
                <c:pt idx="46079">
                  <c:v>3.1965970000000001</c:v>
                </c:pt>
                <c:pt idx="46080">
                  <c:v>3.225085</c:v>
                </c:pt>
                <c:pt idx="46081">
                  <c:v>3.2546550000000001</c:v>
                </c:pt>
                <c:pt idx="46082">
                  <c:v>3.282133</c:v>
                </c:pt>
                <c:pt idx="46083">
                  <c:v>3.282422</c:v>
                </c:pt>
                <c:pt idx="46084">
                  <c:v>3.2405189999999999</c:v>
                </c:pt>
                <c:pt idx="46085">
                  <c:v>3.2127289999999999</c:v>
                </c:pt>
                <c:pt idx="46086">
                  <c:v>3.1612100000000001</c:v>
                </c:pt>
                <c:pt idx="46087">
                  <c:v>3.1048580000000001</c:v>
                </c:pt>
                <c:pt idx="46088">
                  <c:v>3.0529549999999999</c:v>
                </c:pt>
                <c:pt idx="46089">
                  <c:v>3.034179</c:v>
                </c:pt>
                <c:pt idx="46090">
                  <c:v>3.047666</c:v>
                </c:pt>
                <c:pt idx="46091">
                  <c:v>3.08779</c:v>
                </c:pt>
                <c:pt idx="46092">
                  <c:v>3.1645029999999998</c:v>
                </c:pt>
                <c:pt idx="46093">
                  <c:v>3.2495829999999999</c:v>
                </c:pt>
                <c:pt idx="46094">
                  <c:v>3.2453750000000001</c:v>
                </c:pt>
                <c:pt idx="46095">
                  <c:v>3.2304940000000002</c:v>
                </c:pt>
                <c:pt idx="46096">
                  <c:v>3.2608090000000001</c:v>
                </c:pt>
                <c:pt idx="46097">
                  <c:v>3.2605930000000001</c:v>
                </c:pt>
                <c:pt idx="46098">
                  <c:v>3.2675649999999998</c:v>
                </c:pt>
                <c:pt idx="46099">
                  <c:v>3.2808109999999999</c:v>
                </c:pt>
                <c:pt idx="46100">
                  <c:v>3.260761</c:v>
                </c:pt>
                <c:pt idx="46101">
                  <c:v>3.2087620000000001</c:v>
                </c:pt>
                <c:pt idx="46102">
                  <c:v>3.1690710000000002</c:v>
                </c:pt>
                <c:pt idx="46103">
                  <c:v>3.1803460000000001</c:v>
                </c:pt>
                <c:pt idx="46104">
                  <c:v>3.1767400000000001</c:v>
                </c:pt>
                <c:pt idx="46105">
                  <c:v>3.1901540000000002</c:v>
                </c:pt>
                <c:pt idx="46106">
                  <c:v>3.2537660000000002</c:v>
                </c:pt>
                <c:pt idx="46107">
                  <c:v>3.300789</c:v>
                </c:pt>
                <c:pt idx="46108">
                  <c:v>3.3034330000000001</c:v>
                </c:pt>
                <c:pt idx="46109">
                  <c:v>3.2976640000000002</c:v>
                </c:pt>
                <c:pt idx="46110">
                  <c:v>3.2647759999999999</c:v>
                </c:pt>
                <c:pt idx="46111">
                  <c:v>3.1871010000000002</c:v>
                </c:pt>
                <c:pt idx="46112">
                  <c:v>3.1105320000000001</c:v>
                </c:pt>
                <c:pt idx="46113">
                  <c:v>3.093127</c:v>
                </c:pt>
                <c:pt idx="46114">
                  <c:v>3.096949</c:v>
                </c:pt>
                <c:pt idx="46115">
                  <c:v>3.1213500000000001</c:v>
                </c:pt>
                <c:pt idx="46116">
                  <c:v>3.1539730000000001</c:v>
                </c:pt>
                <c:pt idx="46117">
                  <c:v>3.196453</c:v>
                </c:pt>
                <c:pt idx="46118">
                  <c:v>3.1694070000000001</c:v>
                </c:pt>
                <c:pt idx="46119">
                  <c:v>3.0770680000000001</c:v>
                </c:pt>
                <c:pt idx="46120">
                  <c:v>3.026967</c:v>
                </c:pt>
                <c:pt idx="46121">
                  <c:v>3.0542050000000001</c:v>
                </c:pt>
                <c:pt idx="46122">
                  <c:v>3.139453</c:v>
                </c:pt>
                <c:pt idx="46123">
                  <c:v>3.221095</c:v>
                </c:pt>
                <c:pt idx="46124">
                  <c:v>3.2780710000000002</c:v>
                </c:pt>
                <c:pt idx="46125">
                  <c:v>3.3649529999999999</c:v>
                </c:pt>
                <c:pt idx="46126">
                  <c:v>3.4256790000000001</c:v>
                </c:pt>
                <c:pt idx="46127">
                  <c:v>3.4215450000000001</c:v>
                </c:pt>
                <c:pt idx="46128">
                  <c:v>3.4188999999999998</c:v>
                </c:pt>
                <c:pt idx="46129">
                  <c:v>3.3575010000000001</c:v>
                </c:pt>
                <c:pt idx="46130">
                  <c:v>3.2985289999999998</c:v>
                </c:pt>
                <c:pt idx="46131">
                  <c:v>3.2508330000000001</c:v>
                </c:pt>
                <c:pt idx="46132">
                  <c:v>3.1561370000000002</c:v>
                </c:pt>
                <c:pt idx="46133">
                  <c:v>3.101998</c:v>
                </c:pt>
                <c:pt idx="46134">
                  <c:v>3.106277</c:v>
                </c:pt>
                <c:pt idx="46135">
                  <c:v>3.0776690000000002</c:v>
                </c:pt>
                <c:pt idx="46136">
                  <c:v>3.101445</c:v>
                </c:pt>
                <c:pt idx="46137">
                  <c:v>3.1188739999999999</c:v>
                </c:pt>
                <c:pt idx="46138">
                  <c:v>3.1570990000000001</c:v>
                </c:pt>
                <c:pt idx="46139">
                  <c:v>3.2234500000000001</c:v>
                </c:pt>
                <c:pt idx="46140">
                  <c:v>3.23047</c:v>
                </c:pt>
                <c:pt idx="46141">
                  <c:v>3.2365050000000002</c:v>
                </c:pt>
                <c:pt idx="46142">
                  <c:v>3.2351580000000002</c:v>
                </c:pt>
                <c:pt idx="46143">
                  <c:v>3.2712910000000002</c:v>
                </c:pt>
                <c:pt idx="46144">
                  <c:v>3.2839610000000001</c:v>
                </c:pt>
                <c:pt idx="46145">
                  <c:v>3.3336519999999998</c:v>
                </c:pt>
                <c:pt idx="46146">
                  <c:v>3.3541829999999999</c:v>
                </c:pt>
                <c:pt idx="46147">
                  <c:v>3.3246850000000001</c:v>
                </c:pt>
                <c:pt idx="46148">
                  <c:v>3.3417300000000001</c:v>
                </c:pt>
                <c:pt idx="46149">
                  <c:v>3.3637990000000002</c:v>
                </c:pt>
                <c:pt idx="46150">
                  <c:v>3.2858839999999998</c:v>
                </c:pt>
                <c:pt idx="46151">
                  <c:v>3.2524670000000002</c:v>
                </c:pt>
                <c:pt idx="46152">
                  <c:v>3.2526120000000001</c:v>
                </c:pt>
                <c:pt idx="46153">
                  <c:v>3.212825</c:v>
                </c:pt>
                <c:pt idx="46154">
                  <c:v>3.1467610000000001</c:v>
                </c:pt>
                <c:pt idx="46155">
                  <c:v>3.0909870000000002</c:v>
                </c:pt>
                <c:pt idx="46156">
                  <c:v>3.1651039999999999</c:v>
                </c:pt>
                <c:pt idx="46157">
                  <c:v>3.2358790000000002</c:v>
                </c:pt>
                <c:pt idx="46158">
                  <c:v>3.2697280000000002</c:v>
                </c:pt>
                <c:pt idx="46159">
                  <c:v>3.2913410000000001</c:v>
                </c:pt>
                <c:pt idx="46160">
                  <c:v>3.2546789999999999</c:v>
                </c:pt>
                <c:pt idx="46161">
                  <c:v>3.2030880000000002</c:v>
                </c:pt>
                <c:pt idx="46162">
                  <c:v>3.186356</c:v>
                </c:pt>
                <c:pt idx="46163">
                  <c:v>3.2487170000000001</c:v>
                </c:pt>
                <c:pt idx="46164">
                  <c:v>3.2614830000000001</c:v>
                </c:pt>
                <c:pt idx="46165">
                  <c:v>3.2384279999999999</c:v>
                </c:pt>
                <c:pt idx="46166">
                  <c:v>3.2477309999999999</c:v>
                </c:pt>
                <c:pt idx="46167">
                  <c:v>3.2021989999999998</c:v>
                </c:pt>
                <c:pt idx="46168">
                  <c:v>3.2077520000000002</c:v>
                </c:pt>
                <c:pt idx="46169">
                  <c:v>3.2123919999999999</c:v>
                </c:pt>
                <c:pt idx="46170">
                  <c:v>3.2096990000000001</c:v>
                </c:pt>
                <c:pt idx="46171">
                  <c:v>3.2015980000000002</c:v>
                </c:pt>
                <c:pt idx="46172">
                  <c:v>3.166474</c:v>
                </c:pt>
                <c:pt idx="46173">
                  <c:v>3.1293319999999998</c:v>
                </c:pt>
                <c:pt idx="46174">
                  <c:v>3.0830060000000001</c:v>
                </c:pt>
                <c:pt idx="46175">
                  <c:v>3.070649</c:v>
                </c:pt>
                <c:pt idx="46176">
                  <c:v>3.0726439999999999</c:v>
                </c:pt>
                <c:pt idx="46177">
                  <c:v>3.0979589999999999</c:v>
                </c:pt>
                <c:pt idx="46178">
                  <c:v>3.1308699999999998</c:v>
                </c:pt>
                <c:pt idx="46179">
                  <c:v>3.230518</c:v>
                </c:pt>
                <c:pt idx="46180">
                  <c:v>3.3440379999999998</c:v>
                </c:pt>
                <c:pt idx="46181">
                  <c:v>3.369208</c:v>
                </c:pt>
                <c:pt idx="46182">
                  <c:v>3.3517549999999998</c:v>
                </c:pt>
                <c:pt idx="46183">
                  <c:v>3.3499759999999998</c:v>
                </c:pt>
                <c:pt idx="46184">
                  <c:v>3.3126410000000002</c:v>
                </c:pt>
                <c:pt idx="46185">
                  <c:v>3.1629160000000001</c:v>
                </c:pt>
                <c:pt idx="46186">
                  <c:v>3.0427140000000001</c:v>
                </c:pt>
                <c:pt idx="46187">
                  <c:v>3.0072540000000001</c:v>
                </c:pt>
                <c:pt idx="46188">
                  <c:v>3.1100029999999999</c:v>
                </c:pt>
                <c:pt idx="46189">
                  <c:v>3.226648</c:v>
                </c:pt>
                <c:pt idx="46190">
                  <c:v>3.2883360000000001</c:v>
                </c:pt>
                <c:pt idx="46191">
                  <c:v>3.304227</c:v>
                </c:pt>
                <c:pt idx="46192">
                  <c:v>3.259992</c:v>
                </c:pt>
                <c:pt idx="46193">
                  <c:v>3.2735029999999998</c:v>
                </c:pt>
                <c:pt idx="46194">
                  <c:v>3.326368</c:v>
                </c:pt>
                <c:pt idx="46195">
                  <c:v>3.2402310000000001</c:v>
                </c:pt>
                <c:pt idx="46196">
                  <c:v>3.202223</c:v>
                </c:pt>
                <c:pt idx="46197">
                  <c:v>3.2819410000000002</c:v>
                </c:pt>
                <c:pt idx="46198">
                  <c:v>3.2593190000000001</c:v>
                </c:pt>
                <c:pt idx="46199">
                  <c:v>3.2017180000000001</c:v>
                </c:pt>
                <c:pt idx="46200">
                  <c:v>3.1623389999999998</c:v>
                </c:pt>
                <c:pt idx="46201">
                  <c:v>3.1605599999999998</c:v>
                </c:pt>
                <c:pt idx="46202">
                  <c:v>3.204218</c:v>
                </c:pt>
                <c:pt idx="46203">
                  <c:v>3.2054200000000002</c:v>
                </c:pt>
                <c:pt idx="46204">
                  <c:v>3.168037</c:v>
                </c:pt>
                <c:pt idx="46205">
                  <c:v>3.146353</c:v>
                </c:pt>
                <c:pt idx="46206">
                  <c:v>3.1220469999999998</c:v>
                </c:pt>
                <c:pt idx="46207">
                  <c:v>3.1929910000000001</c:v>
                </c:pt>
                <c:pt idx="46208">
                  <c:v>3.2999230000000002</c:v>
                </c:pt>
                <c:pt idx="46209">
                  <c:v>3.2830710000000001</c:v>
                </c:pt>
                <c:pt idx="46210">
                  <c:v>3.2719879999999999</c:v>
                </c:pt>
                <c:pt idx="46211">
                  <c:v>3.2482120000000001</c:v>
                </c:pt>
                <c:pt idx="46212">
                  <c:v>3.210493</c:v>
                </c:pt>
                <c:pt idx="46213">
                  <c:v>3.2492220000000001</c:v>
                </c:pt>
                <c:pt idx="46214">
                  <c:v>3.277854</c:v>
                </c:pt>
                <c:pt idx="46215">
                  <c:v>3.3024</c:v>
                </c:pt>
                <c:pt idx="46216">
                  <c:v>3.215036</c:v>
                </c:pt>
                <c:pt idx="46217">
                  <c:v>3.1981359999999999</c:v>
                </c:pt>
                <c:pt idx="46218">
                  <c:v>3.127024</c:v>
                </c:pt>
                <c:pt idx="46219">
                  <c:v>3.090122</c:v>
                </c:pt>
                <c:pt idx="46220">
                  <c:v>3.115917</c:v>
                </c:pt>
                <c:pt idx="46221">
                  <c:v>3.1875580000000001</c:v>
                </c:pt>
                <c:pt idx="46222">
                  <c:v>3.245784</c:v>
                </c:pt>
                <c:pt idx="46223">
                  <c:v>3.2815799999999999</c:v>
                </c:pt>
                <c:pt idx="46224">
                  <c:v>3.305164</c:v>
                </c:pt>
                <c:pt idx="46225">
                  <c:v>3.3139150000000002</c:v>
                </c:pt>
                <c:pt idx="46226">
                  <c:v>3.3443499999999999</c:v>
                </c:pt>
                <c:pt idx="46227">
                  <c:v>3.3322579999999999</c:v>
                </c:pt>
                <c:pt idx="46228">
                  <c:v>3.3146840000000002</c:v>
                </c:pt>
                <c:pt idx="46229">
                  <c:v>3.2955239999999999</c:v>
                </c:pt>
                <c:pt idx="46230">
                  <c:v>3.2542710000000001</c:v>
                </c:pt>
                <c:pt idx="46231">
                  <c:v>3.1870050000000001</c:v>
                </c:pt>
                <c:pt idx="46232">
                  <c:v>3.140342</c:v>
                </c:pt>
                <c:pt idx="46233">
                  <c:v>3.145823</c:v>
                </c:pt>
                <c:pt idx="46234">
                  <c:v>3.1625559999999999</c:v>
                </c:pt>
                <c:pt idx="46235">
                  <c:v>3.148228</c:v>
                </c:pt>
                <c:pt idx="46236">
                  <c:v>3.1633969999999998</c:v>
                </c:pt>
                <c:pt idx="46237">
                  <c:v>3.1764990000000002</c:v>
                </c:pt>
                <c:pt idx="46238">
                  <c:v>3.1768839999999998</c:v>
                </c:pt>
                <c:pt idx="46239">
                  <c:v>3.1826780000000001</c:v>
                </c:pt>
                <c:pt idx="46240">
                  <c:v>3.19977</c:v>
                </c:pt>
                <c:pt idx="46241">
                  <c:v>3.2121029999999999</c:v>
                </c:pt>
                <c:pt idx="46242">
                  <c:v>3.2280180000000001</c:v>
                </c:pt>
                <c:pt idx="46243">
                  <c:v>3.2463850000000001</c:v>
                </c:pt>
                <c:pt idx="46244">
                  <c:v>3.2852109999999999</c:v>
                </c:pt>
                <c:pt idx="46245">
                  <c:v>3.300332</c:v>
                </c:pt>
                <c:pt idx="46246">
                  <c:v>3.257107</c:v>
                </c:pt>
                <c:pt idx="46247">
                  <c:v>3.2189070000000002</c:v>
                </c:pt>
                <c:pt idx="46248">
                  <c:v>3.2217440000000002</c:v>
                </c:pt>
                <c:pt idx="46249">
                  <c:v>3.2422740000000001</c:v>
                </c:pt>
                <c:pt idx="46250">
                  <c:v>3.2357589999999998</c:v>
                </c:pt>
                <c:pt idx="46251">
                  <c:v>3.2338840000000002</c:v>
                </c:pt>
                <c:pt idx="46252">
                  <c:v>3.228812</c:v>
                </c:pt>
                <c:pt idx="46253">
                  <c:v>3.2186900000000001</c:v>
                </c:pt>
                <c:pt idx="46254">
                  <c:v>3.2405430000000002</c:v>
                </c:pt>
                <c:pt idx="46255">
                  <c:v>3.2402310000000001</c:v>
                </c:pt>
                <c:pt idx="46256">
                  <c:v>3.19977</c:v>
                </c:pt>
                <c:pt idx="46257">
                  <c:v>3.1922700000000002</c:v>
                </c:pt>
                <c:pt idx="46258">
                  <c:v>3.2054680000000002</c:v>
                </c:pt>
                <c:pt idx="46259">
                  <c:v>3.1777489999999999</c:v>
                </c:pt>
                <c:pt idx="46260">
                  <c:v>3.1684459999999999</c:v>
                </c:pt>
                <c:pt idx="46261">
                  <c:v>3.1879189999999999</c:v>
                </c:pt>
                <c:pt idx="46262">
                  <c:v>3.157483</c:v>
                </c:pt>
                <c:pt idx="46263">
                  <c:v>3.087189</c:v>
                </c:pt>
                <c:pt idx="46264">
                  <c:v>3.0982470000000002</c:v>
                </c:pt>
                <c:pt idx="46265">
                  <c:v>3.0829819999999999</c:v>
                </c:pt>
                <c:pt idx="46266">
                  <c:v>3.1288269999999998</c:v>
                </c:pt>
                <c:pt idx="46267">
                  <c:v>3.2407599999999999</c:v>
                </c:pt>
                <c:pt idx="46268">
                  <c:v>3.1814279999999999</c:v>
                </c:pt>
                <c:pt idx="46269">
                  <c:v>3.2506159999999999</c:v>
                </c:pt>
                <c:pt idx="46270">
                  <c:v>3.325815</c:v>
                </c:pt>
                <c:pt idx="46271">
                  <c:v>3.42693</c:v>
                </c:pt>
                <c:pt idx="46272">
                  <c:v>3.3876230000000001</c:v>
                </c:pt>
                <c:pt idx="46273">
                  <c:v>3.2345809999999999</c:v>
                </c:pt>
                <c:pt idx="46274">
                  <c:v>3.1004350000000001</c:v>
                </c:pt>
                <c:pt idx="46275">
                  <c:v>3.025236</c:v>
                </c:pt>
                <c:pt idx="46276">
                  <c:v>2.9735010000000002</c:v>
                </c:pt>
                <c:pt idx="46277">
                  <c:v>3.0385550000000001</c:v>
                </c:pt>
                <c:pt idx="46278">
                  <c:v>3.0903860000000001</c:v>
                </c:pt>
                <c:pt idx="46279">
                  <c:v>3.124644</c:v>
                </c:pt>
                <c:pt idx="46280">
                  <c:v>3.2172480000000001</c:v>
                </c:pt>
                <c:pt idx="46281">
                  <c:v>3.3129050000000002</c:v>
                </c:pt>
                <c:pt idx="46282">
                  <c:v>3.2893219999999999</c:v>
                </c:pt>
                <c:pt idx="46283">
                  <c:v>3.3241559999999999</c:v>
                </c:pt>
                <c:pt idx="46284">
                  <c:v>3.4052690000000001</c:v>
                </c:pt>
                <c:pt idx="46285">
                  <c:v>3.397961</c:v>
                </c:pt>
                <c:pt idx="46286">
                  <c:v>3.319925</c:v>
                </c:pt>
                <c:pt idx="46287">
                  <c:v>3.314155</c:v>
                </c:pt>
                <c:pt idx="46288">
                  <c:v>3.3305750000000001</c:v>
                </c:pt>
                <c:pt idx="46289">
                  <c:v>3.2941780000000001</c:v>
                </c:pt>
                <c:pt idx="46290">
                  <c:v>3.212993</c:v>
                </c:pt>
                <c:pt idx="46291">
                  <c:v>3.173038</c:v>
                </c:pt>
                <c:pt idx="46292">
                  <c:v>3.208593</c:v>
                </c:pt>
                <c:pt idx="46293">
                  <c:v>3.232297</c:v>
                </c:pt>
                <c:pt idx="46294">
                  <c:v>3.2496550000000002</c:v>
                </c:pt>
                <c:pt idx="46295">
                  <c:v>3.2586940000000002</c:v>
                </c:pt>
                <c:pt idx="46296">
                  <c:v>3.291509</c:v>
                </c:pt>
                <c:pt idx="46297">
                  <c:v>3.2915570000000001</c:v>
                </c:pt>
                <c:pt idx="46298">
                  <c:v>3.2368649999999999</c:v>
                </c:pt>
                <c:pt idx="46299">
                  <c:v>3.227706</c:v>
                </c:pt>
                <c:pt idx="46300">
                  <c:v>3.2301340000000001</c:v>
                </c:pt>
                <c:pt idx="46301">
                  <c:v>3.165152</c:v>
                </c:pt>
                <c:pt idx="46302">
                  <c:v>3.1165419999999999</c:v>
                </c:pt>
                <c:pt idx="46303">
                  <c:v>3.1565460000000001</c:v>
                </c:pt>
                <c:pt idx="46304">
                  <c:v>3.2112620000000001</c:v>
                </c:pt>
                <c:pt idx="46305">
                  <c:v>3.2294369999999999</c:v>
                </c:pt>
                <c:pt idx="46306">
                  <c:v>3.2227769999999998</c:v>
                </c:pt>
                <c:pt idx="46307">
                  <c:v>3.2410000000000001</c:v>
                </c:pt>
                <c:pt idx="46308">
                  <c:v>3.2643680000000002</c:v>
                </c:pt>
                <c:pt idx="46309">
                  <c:v>3.310549</c:v>
                </c:pt>
                <c:pt idx="46310">
                  <c:v>3.3573559999999998</c:v>
                </c:pt>
                <c:pt idx="46311">
                  <c:v>3.344519</c:v>
                </c:pt>
                <c:pt idx="46312">
                  <c:v>3.3460809999999999</c:v>
                </c:pt>
                <c:pt idx="46313">
                  <c:v>3.367213</c:v>
                </c:pt>
                <c:pt idx="46314">
                  <c:v>3.3411770000000001</c:v>
                </c:pt>
                <c:pt idx="46315">
                  <c:v>3.2910279999999998</c:v>
                </c:pt>
                <c:pt idx="46316">
                  <c:v>3.2134260000000001</c:v>
                </c:pt>
                <c:pt idx="46317">
                  <c:v>3.221695</c:v>
                </c:pt>
                <c:pt idx="46318">
                  <c:v>3.3061739999999999</c:v>
                </c:pt>
                <c:pt idx="46319">
                  <c:v>3.329469</c:v>
                </c:pt>
                <c:pt idx="46320">
                  <c:v>3.285739</c:v>
                </c:pt>
                <c:pt idx="46321">
                  <c:v>3.2123439999999999</c:v>
                </c:pt>
                <c:pt idx="46322">
                  <c:v>3.1472180000000001</c:v>
                </c:pt>
                <c:pt idx="46323">
                  <c:v>3.1411120000000001</c:v>
                </c:pt>
                <c:pt idx="46324">
                  <c:v>3.1409910000000001</c:v>
                </c:pt>
                <c:pt idx="46325">
                  <c:v>3.1209899999999999</c:v>
                </c:pt>
                <c:pt idx="46326">
                  <c:v>3.115316</c:v>
                </c:pt>
                <c:pt idx="46327">
                  <c:v>3.138563</c:v>
                </c:pt>
                <c:pt idx="46328">
                  <c:v>3.1813310000000001</c:v>
                </c:pt>
                <c:pt idx="46329">
                  <c:v>3.2024149999999998</c:v>
                </c:pt>
                <c:pt idx="46330">
                  <c:v>3.21244</c:v>
                </c:pt>
                <c:pt idx="46331">
                  <c:v>3.2210220000000001</c:v>
                </c:pt>
                <c:pt idx="46332">
                  <c:v>3.1872210000000001</c:v>
                </c:pt>
                <c:pt idx="46333">
                  <c:v>3.1054119999999998</c:v>
                </c:pt>
                <c:pt idx="46334">
                  <c:v>3.120196</c:v>
                </c:pt>
                <c:pt idx="46335">
                  <c:v>3.1774849999999999</c:v>
                </c:pt>
                <c:pt idx="46336">
                  <c:v>3.212199</c:v>
                </c:pt>
                <c:pt idx="46337">
                  <c:v>3.3205260000000001</c:v>
                </c:pt>
                <c:pt idx="46338">
                  <c:v>3.4504410000000001</c:v>
                </c:pt>
                <c:pt idx="46339">
                  <c:v>3.5213130000000001</c:v>
                </c:pt>
                <c:pt idx="46340">
                  <c:v>3.4076970000000002</c:v>
                </c:pt>
                <c:pt idx="46341">
                  <c:v>3.1992180000000001</c:v>
                </c:pt>
                <c:pt idx="46342">
                  <c:v>3.0844</c:v>
                </c:pt>
                <c:pt idx="46343">
                  <c:v>3.0465840000000002</c:v>
                </c:pt>
                <c:pt idx="46344">
                  <c:v>3.0452620000000001</c:v>
                </c:pt>
                <c:pt idx="46345">
                  <c:v>3.0674269999999999</c:v>
                </c:pt>
                <c:pt idx="46346">
                  <c:v>3.1411600000000002</c:v>
                </c:pt>
                <c:pt idx="46347">
                  <c:v>3.177581</c:v>
                </c:pt>
                <c:pt idx="46348">
                  <c:v>3.2167669999999999</c:v>
                </c:pt>
                <c:pt idx="46349">
                  <c:v>3.2716759999999998</c:v>
                </c:pt>
                <c:pt idx="46350">
                  <c:v>3.3016540000000001</c:v>
                </c:pt>
                <c:pt idx="46351">
                  <c:v>3.2963650000000002</c:v>
                </c:pt>
                <c:pt idx="46352">
                  <c:v>3.223643</c:v>
                </c:pt>
                <c:pt idx="46353">
                  <c:v>3.1569780000000001</c:v>
                </c:pt>
                <c:pt idx="46354">
                  <c:v>3.0898810000000001</c:v>
                </c:pt>
                <c:pt idx="46355">
                  <c:v>3.0796640000000002</c:v>
                </c:pt>
                <c:pt idx="46356">
                  <c:v>3.2038090000000001</c:v>
                </c:pt>
                <c:pt idx="46357">
                  <c:v>3.266219</c:v>
                </c:pt>
                <c:pt idx="46358">
                  <c:v>3.2792729999999999</c:v>
                </c:pt>
                <c:pt idx="46359">
                  <c:v>3.2502080000000002</c:v>
                </c:pt>
                <c:pt idx="46360">
                  <c:v>3.2231619999999999</c:v>
                </c:pt>
                <c:pt idx="46361">
                  <c:v>3.2232099999999999</c:v>
                </c:pt>
                <c:pt idx="46362">
                  <c:v>3.2533810000000001</c:v>
                </c:pt>
                <c:pt idx="46363">
                  <c:v>3.277806</c:v>
                </c:pt>
                <c:pt idx="46364">
                  <c:v>3.243404</c:v>
                </c:pt>
                <c:pt idx="46365">
                  <c:v>3.2015250000000002</c:v>
                </c:pt>
                <c:pt idx="46366">
                  <c:v>3.1874380000000002</c:v>
                </c:pt>
                <c:pt idx="46367">
                  <c:v>3.2154449999999999</c:v>
                </c:pt>
                <c:pt idx="46368">
                  <c:v>3.2865570000000002</c:v>
                </c:pt>
                <c:pt idx="46369">
                  <c:v>3.3171840000000001</c:v>
                </c:pt>
                <c:pt idx="46370">
                  <c:v>3.2728540000000002</c:v>
                </c:pt>
                <c:pt idx="46371">
                  <c:v>3.2549679999999999</c:v>
                </c:pt>
                <c:pt idx="46372">
                  <c:v>3.314276</c:v>
                </c:pt>
                <c:pt idx="46373">
                  <c:v>3.3742570000000001</c:v>
                </c:pt>
                <c:pt idx="46374">
                  <c:v>3.3937300000000001</c:v>
                </c:pt>
                <c:pt idx="46375">
                  <c:v>3.3280509999999999</c:v>
                </c:pt>
                <c:pt idx="46376">
                  <c:v>3.2627090000000001</c:v>
                </c:pt>
                <c:pt idx="46377">
                  <c:v>3.220205</c:v>
                </c:pt>
                <c:pt idx="46378">
                  <c:v>3.2066219999999999</c:v>
                </c:pt>
                <c:pt idx="46379">
                  <c:v>3.2829030000000001</c:v>
                </c:pt>
                <c:pt idx="46380">
                  <c:v>3.3161990000000001</c:v>
                </c:pt>
                <c:pt idx="46381">
                  <c:v>3.3131219999999999</c:v>
                </c:pt>
                <c:pt idx="46382">
                  <c:v>3.298289</c:v>
                </c:pt>
                <c:pt idx="46383">
                  <c:v>3.213714</c:v>
                </c:pt>
                <c:pt idx="46384">
                  <c:v>3.177918</c:v>
                </c:pt>
                <c:pt idx="46385">
                  <c:v>3.1627960000000002</c:v>
                </c:pt>
                <c:pt idx="46386">
                  <c:v>3.141953</c:v>
                </c:pt>
                <c:pt idx="46387">
                  <c:v>3.1625559999999999</c:v>
                </c:pt>
                <c:pt idx="46388">
                  <c:v>3.1919089999999999</c:v>
                </c:pt>
                <c:pt idx="46389">
                  <c:v>3.2345809999999999</c:v>
                </c:pt>
                <c:pt idx="46390">
                  <c:v>3.2522509999999998</c:v>
                </c:pt>
                <c:pt idx="46391">
                  <c:v>3.2812199999999998</c:v>
                </c:pt>
                <c:pt idx="46392">
                  <c:v>3.2911730000000001</c:v>
                </c:pt>
                <c:pt idx="46393">
                  <c:v>3.3046829999999998</c:v>
                </c:pt>
                <c:pt idx="46394">
                  <c:v>3.2805469999999999</c:v>
                </c:pt>
                <c:pt idx="46395">
                  <c:v>3.2834560000000002</c:v>
                </c:pt>
                <c:pt idx="46396">
                  <c:v>3.260834</c:v>
                </c:pt>
                <c:pt idx="46397">
                  <c:v>3.27271</c:v>
                </c:pt>
                <c:pt idx="46398">
                  <c:v>3.302832</c:v>
                </c:pt>
                <c:pt idx="46399">
                  <c:v>3.2691509999999999</c:v>
                </c:pt>
                <c:pt idx="46400">
                  <c:v>3.2487409999999999</c:v>
                </c:pt>
                <c:pt idx="46401">
                  <c:v>3.2547030000000001</c:v>
                </c:pt>
                <c:pt idx="46402">
                  <c:v>3.2816770000000002</c:v>
                </c:pt>
                <c:pt idx="46403">
                  <c:v>3.2346050000000002</c:v>
                </c:pt>
                <c:pt idx="46404">
                  <c:v>3.1826539999999999</c:v>
                </c:pt>
                <c:pt idx="46405">
                  <c:v>3.176644</c:v>
                </c:pt>
                <c:pt idx="46406">
                  <c:v>3.1823890000000001</c:v>
                </c:pt>
                <c:pt idx="46407">
                  <c:v>3.1960920000000002</c:v>
                </c:pt>
                <c:pt idx="46408">
                  <c:v>3.2177289999999998</c:v>
                </c:pt>
                <c:pt idx="46409">
                  <c:v>3.213762</c:v>
                </c:pt>
                <c:pt idx="46410">
                  <c:v>3.2010209999999999</c:v>
                </c:pt>
                <c:pt idx="46411">
                  <c:v>3.1958519999999999</c:v>
                </c:pt>
                <c:pt idx="46412">
                  <c:v>3.184625</c:v>
                </c:pt>
                <c:pt idx="46413">
                  <c:v>3.178976</c:v>
                </c:pt>
                <c:pt idx="46414">
                  <c:v>3.224701</c:v>
                </c:pt>
                <c:pt idx="46415">
                  <c:v>3.2881200000000002</c:v>
                </c:pt>
                <c:pt idx="46416">
                  <c:v>3.3052359999999998</c:v>
                </c:pt>
                <c:pt idx="46417">
                  <c:v>3.2487409999999999</c:v>
                </c:pt>
                <c:pt idx="46418">
                  <c:v>3.197775</c:v>
                </c:pt>
                <c:pt idx="46419">
                  <c:v>3.170922</c:v>
                </c:pt>
                <c:pt idx="46420">
                  <c:v>3.1568580000000002</c:v>
                </c:pt>
                <c:pt idx="46421">
                  <c:v>3.1339480000000002</c:v>
                </c:pt>
                <c:pt idx="46422">
                  <c:v>3.1345969999999999</c:v>
                </c:pt>
                <c:pt idx="46423">
                  <c:v>3.1906349999999999</c:v>
                </c:pt>
                <c:pt idx="46424">
                  <c:v>3.2573479999999999</c:v>
                </c:pt>
                <c:pt idx="46425">
                  <c:v>3.271604</c:v>
                </c:pt>
                <c:pt idx="46426">
                  <c:v>3.295957</c:v>
                </c:pt>
                <c:pt idx="46427">
                  <c:v>3.3588469999999999</c:v>
                </c:pt>
                <c:pt idx="46428">
                  <c:v>3.3680300000000001</c:v>
                </c:pt>
                <c:pt idx="46429">
                  <c:v>3.321151</c:v>
                </c:pt>
                <c:pt idx="46430">
                  <c:v>3.2196039999999999</c:v>
                </c:pt>
                <c:pt idx="46431">
                  <c:v>3.212704</c:v>
                </c:pt>
                <c:pt idx="46432">
                  <c:v>3.2709549999999998</c:v>
                </c:pt>
                <c:pt idx="46433">
                  <c:v>3.2519870000000002</c:v>
                </c:pt>
                <c:pt idx="46434">
                  <c:v>3.142722</c:v>
                </c:pt>
                <c:pt idx="46435">
                  <c:v>3.065528</c:v>
                </c:pt>
                <c:pt idx="46436">
                  <c:v>3.056225</c:v>
                </c:pt>
                <c:pt idx="46437">
                  <c:v>3.0496850000000002</c:v>
                </c:pt>
                <c:pt idx="46438">
                  <c:v>2.9588359999999998</c:v>
                </c:pt>
                <c:pt idx="46439">
                  <c:v>2.8940229999999998</c:v>
                </c:pt>
                <c:pt idx="46440">
                  <c:v>2.9483069999999998</c:v>
                </c:pt>
                <c:pt idx="46441">
                  <c:v>3.0942569999999998</c:v>
                </c:pt>
                <c:pt idx="46442">
                  <c:v>3.3234590000000002</c:v>
                </c:pt>
                <c:pt idx="46443">
                  <c:v>3.4911180000000002</c:v>
                </c:pt>
                <c:pt idx="46444">
                  <c:v>3.497128</c:v>
                </c:pt>
                <c:pt idx="46445">
                  <c:v>3.474987</c:v>
                </c:pt>
                <c:pt idx="46446">
                  <c:v>3.4368099999999999</c:v>
                </c:pt>
                <c:pt idx="46447">
                  <c:v>3.326632</c:v>
                </c:pt>
                <c:pt idx="46448">
                  <c:v>3.2379950000000002</c:v>
                </c:pt>
                <c:pt idx="46449">
                  <c:v>3.2082570000000001</c:v>
                </c:pt>
                <c:pt idx="46450">
                  <c:v>3.280427</c:v>
                </c:pt>
                <c:pt idx="46451">
                  <c:v>3.2970630000000001</c:v>
                </c:pt>
                <c:pt idx="46452">
                  <c:v>3.31216</c:v>
                </c:pt>
                <c:pt idx="46453">
                  <c:v>3.3290850000000001</c:v>
                </c:pt>
                <c:pt idx="46454">
                  <c:v>3.30627</c:v>
                </c:pt>
                <c:pt idx="46455">
                  <c:v>3.2939370000000001</c:v>
                </c:pt>
                <c:pt idx="46456">
                  <c:v>3.3419699999999999</c:v>
                </c:pt>
                <c:pt idx="46457">
                  <c:v>3.3305030000000002</c:v>
                </c:pt>
                <c:pt idx="46458">
                  <c:v>3.280859</c:v>
                </c:pt>
                <c:pt idx="46459">
                  <c:v>3.2404470000000001</c:v>
                </c:pt>
                <c:pt idx="46460">
                  <c:v>3.2394609999999999</c:v>
                </c:pt>
                <c:pt idx="46461">
                  <c:v>3.2073670000000001</c:v>
                </c:pt>
                <c:pt idx="46462">
                  <c:v>3.1796250000000001</c:v>
                </c:pt>
                <c:pt idx="46463">
                  <c:v>3.1880389999999998</c:v>
                </c:pt>
                <c:pt idx="46464">
                  <c:v>3.1887599999999998</c:v>
                </c:pt>
                <c:pt idx="46465">
                  <c:v>3.143948</c:v>
                </c:pt>
                <c:pt idx="46466">
                  <c:v>3.0967570000000002</c:v>
                </c:pt>
                <c:pt idx="46467">
                  <c:v>3.1294520000000001</c:v>
                </c:pt>
                <c:pt idx="46468">
                  <c:v>3.1953710000000002</c:v>
                </c:pt>
                <c:pt idx="46469">
                  <c:v>3.236529</c:v>
                </c:pt>
                <c:pt idx="46470">
                  <c:v>3.2769650000000001</c:v>
                </c:pt>
                <c:pt idx="46471">
                  <c:v>3.2772049999999999</c:v>
                </c:pt>
                <c:pt idx="46472">
                  <c:v>3.2549920000000001</c:v>
                </c:pt>
                <c:pt idx="46473">
                  <c:v>3.278816</c:v>
                </c:pt>
                <c:pt idx="46474">
                  <c:v>3.2875429999999999</c:v>
                </c:pt>
                <c:pt idx="46475">
                  <c:v>3.284297</c:v>
                </c:pt>
                <c:pt idx="46476">
                  <c:v>3.2689349999999999</c:v>
                </c:pt>
                <c:pt idx="46477">
                  <c:v>3.2713390000000002</c:v>
                </c:pt>
                <c:pt idx="46478">
                  <c:v>3.2796569999999998</c:v>
                </c:pt>
                <c:pt idx="46479">
                  <c:v>3.2654010000000002</c:v>
                </c:pt>
                <c:pt idx="46480">
                  <c:v>3.2514340000000002</c:v>
                </c:pt>
                <c:pt idx="46481">
                  <c:v>3.2544390000000001</c:v>
                </c:pt>
                <c:pt idx="46482">
                  <c:v>3.2629969999999999</c:v>
                </c:pt>
                <c:pt idx="46483">
                  <c:v>3.252516</c:v>
                </c:pt>
                <c:pt idx="46484">
                  <c:v>3.2203970000000002</c:v>
                </c:pt>
                <c:pt idx="46485">
                  <c:v>3.191068</c:v>
                </c:pt>
                <c:pt idx="46486">
                  <c:v>3.190563</c:v>
                </c:pt>
                <c:pt idx="46487">
                  <c:v>3.1895530000000001</c:v>
                </c:pt>
                <c:pt idx="46488">
                  <c:v>3.1717629999999999</c:v>
                </c:pt>
                <c:pt idx="46489">
                  <c:v>3.1600799999999998</c:v>
                </c:pt>
                <c:pt idx="46490">
                  <c:v>3.1781820000000001</c:v>
                </c:pt>
                <c:pt idx="46491">
                  <c:v>3.2151079999999999</c:v>
                </c:pt>
                <c:pt idx="46492">
                  <c:v>3.2719640000000001</c:v>
                </c:pt>
                <c:pt idx="46493">
                  <c:v>3.320646</c:v>
                </c:pt>
                <c:pt idx="46494">
                  <c:v>3.3247330000000002</c:v>
                </c:pt>
                <c:pt idx="46495">
                  <c:v>3.2867489999999999</c:v>
                </c:pt>
                <c:pt idx="46496">
                  <c:v>3.2639589999999998</c:v>
                </c:pt>
                <c:pt idx="46497">
                  <c:v>3.25177</c:v>
                </c:pt>
                <c:pt idx="46498">
                  <c:v>3.1963330000000001</c:v>
                </c:pt>
                <c:pt idx="46499">
                  <c:v>3.2135220000000002</c:v>
                </c:pt>
                <c:pt idx="46500">
                  <c:v>3.2348460000000001</c:v>
                </c:pt>
                <c:pt idx="46501">
                  <c:v>3.239077</c:v>
                </c:pt>
                <c:pt idx="46502">
                  <c:v>3.2575880000000002</c:v>
                </c:pt>
                <c:pt idx="46503">
                  <c:v>3.240351</c:v>
                </c:pt>
                <c:pt idx="46504">
                  <c:v>3.1830620000000001</c:v>
                </c:pt>
                <c:pt idx="46505">
                  <c:v>3.132914</c:v>
                </c:pt>
                <c:pt idx="46506">
                  <c:v>3.1524589999999999</c:v>
                </c:pt>
                <c:pt idx="46507">
                  <c:v>3.1731099999999999</c:v>
                </c:pt>
                <c:pt idx="46508">
                  <c:v>3.1114220000000001</c:v>
                </c:pt>
                <c:pt idx="46509">
                  <c:v>3.0855540000000001</c:v>
                </c:pt>
                <c:pt idx="46510">
                  <c:v>3.1597430000000002</c:v>
                </c:pt>
                <c:pt idx="46511">
                  <c:v>3.236529</c:v>
                </c:pt>
                <c:pt idx="46512">
                  <c:v>3.3386049999999998</c:v>
                </c:pt>
                <c:pt idx="46513">
                  <c:v>3.3634870000000001</c:v>
                </c:pt>
                <c:pt idx="46514">
                  <c:v>3.2874460000000001</c:v>
                </c:pt>
                <c:pt idx="46515">
                  <c:v>3.198785</c:v>
                </c:pt>
                <c:pt idx="46516">
                  <c:v>3.2574200000000002</c:v>
                </c:pt>
                <c:pt idx="46517">
                  <c:v>3.3566349999999998</c:v>
                </c:pt>
                <c:pt idx="46518">
                  <c:v>3.3723339999999999</c:v>
                </c:pt>
                <c:pt idx="46519">
                  <c:v>3.2943699999999998</c:v>
                </c:pt>
                <c:pt idx="46520">
                  <c:v>3.3027120000000001</c:v>
                </c:pt>
                <c:pt idx="46521">
                  <c:v>3.3575249999999999</c:v>
                </c:pt>
                <c:pt idx="46522">
                  <c:v>3.3756750000000002</c:v>
                </c:pt>
                <c:pt idx="46523">
                  <c:v>3.2992979999999998</c:v>
                </c:pt>
                <c:pt idx="46524">
                  <c:v>3.2350379999999999</c:v>
                </c:pt>
                <c:pt idx="46525">
                  <c:v>3.1881110000000001</c:v>
                </c:pt>
                <c:pt idx="46526">
                  <c:v>3.130293</c:v>
                </c:pt>
                <c:pt idx="46527">
                  <c:v>3.1579640000000002</c:v>
                </c:pt>
                <c:pt idx="46528">
                  <c:v>3.220469</c:v>
                </c:pt>
                <c:pt idx="46529">
                  <c:v>3.2970139999999999</c:v>
                </c:pt>
                <c:pt idx="46530">
                  <c:v>3.3292290000000002</c:v>
                </c:pt>
                <c:pt idx="46531">
                  <c:v>3.2515779999999999</c:v>
                </c:pt>
                <c:pt idx="46532">
                  <c:v>3.1681569999999999</c:v>
                </c:pt>
                <c:pt idx="46533">
                  <c:v>3.0572819999999998</c:v>
                </c:pt>
                <c:pt idx="46534">
                  <c:v>3.011774</c:v>
                </c:pt>
                <c:pt idx="46535">
                  <c:v>3.0798800000000002</c:v>
                </c:pt>
                <c:pt idx="46536">
                  <c:v>3.1658970000000002</c:v>
                </c:pt>
                <c:pt idx="46537">
                  <c:v>3.2525629999999999</c:v>
                </c:pt>
                <c:pt idx="46538">
                  <c:v>3.3699300000000001</c:v>
                </c:pt>
                <c:pt idx="46539">
                  <c:v>3.467174</c:v>
                </c:pt>
                <c:pt idx="46540">
                  <c:v>3.4433729999999998</c:v>
                </c:pt>
                <c:pt idx="46541">
                  <c:v>3.34036</c:v>
                </c:pt>
                <c:pt idx="46542">
                  <c:v>3.2746569999999999</c:v>
                </c:pt>
                <c:pt idx="46543">
                  <c:v>3.297784</c:v>
                </c:pt>
                <c:pt idx="46544">
                  <c:v>3.3325710000000002</c:v>
                </c:pt>
                <c:pt idx="46545">
                  <c:v>3.3023039999999999</c:v>
                </c:pt>
                <c:pt idx="46546">
                  <c:v>3.279874</c:v>
                </c:pt>
                <c:pt idx="46547">
                  <c:v>3.3254299999999999</c:v>
                </c:pt>
                <c:pt idx="46548">
                  <c:v>3.3652419999999998</c:v>
                </c:pt>
                <c:pt idx="46549">
                  <c:v>3.384137</c:v>
                </c:pt>
                <c:pt idx="46550">
                  <c:v>3.362717</c:v>
                </c:pt>
                <c:pt idx="46551">
                  <c:v>3.334638</c:v>
                </c:pt>
                <c:pt idx="46552">
                  <c:v>3.1980400000000002</c:v>
                </c:pt>
                <c:pt idx="46553">
                  <c:v>3.1908270000000001</c:v>
                </c:pt>
                <c:pt idx="46554">
                  <c:v>3.1876540000000002</c:v>
                </c:pt>
                <c:pt idx="46555">
                  <c:v>3.1272160000000002</c:v>
                </c:pt>
                <c:pt idx="46556">
                  <c:v>3.1151</c:v>
                </c:pt>
                <c:pt idx="46557">
                  <c:v>3.1534450000000001</c:v>
                </c:pt>
                <c:pt idx="46558">
                  <c:v>3.2074639999999999</c:v>
                </c:pt>
                <c:pt idx="46559">
                  <c:v>3.2547510000000002</c:v>
                </c:pt>
                <c:pt idx="46560">
                  <c:v>3.2947310000000001</c:v>
                </c:pt>
                <c:pt idx="46561">
                  <c:v>3.3015819999999998</c:v>
                </c:pt>
                <c:pt idx="46562">
                  <c:v>3.3224740000000001</c:v>
                </c:pt>
                <c:pt idx="46563">
                  <c:v>3.3224740000000001</c:v>
                </c:pt>
                <c:pt idx="46564">
                  <c:v>3.2957399999999999</c:v>
                </c:pt>
                <c:pt idx="46565">
                  <c:v>3.2489569999999999</c:v>
                </c:pt>
                <c:pt idx="46566">
                  <c:v>3.1985199999999998</c:v>
                </c:pt>
                <c:pt idx="46567">
                  <c:v>3.166474</c:v>
                </c:pt>
                <c:pt idx="46568">
                  <c:v>3.2112379999999998</c:v>
                </c:pt>
                <c:pt idx="46569">
                  <c:v>3.2619630000000002</c:v>
                </c:pt>
                <c:pt idx="46570">
                  <c:v>3.2609780000000002</c:v>
                </c:pt>
                <c:pt idx="46571">
                  <c:v>3.2466979999999999</c:v>
                </c:pt>
                <c:pt idx="46572">
                  <c:v>3.2405189999999999</c:v>
                </c:pt>
                <c:pt idx="46573">
                  <c:v>3.220253</c:v>
                </c:pt>
                <c:pt idx="46574">
                  <c:v>3.1759219999999999</c:v>
                </c:pt>
                <c:pt idx="46575">
                  <c:v>3.1163979999999998</c:v>
                </c:pt>
                <c:pt idx="46576">
                  <c:v>3.0712739999999998</c:v>
                </c:pt>
                <c:pt idx="46577">
                  <c:v>3.0649989999999998</c:v>
                </c:pt>
                <c:pt idx="46578">
                  <c:v>3.0790869999999999</c:v>
                </c:pt>
                <c:pt idx="46579">
                  <c:v>3.0876929999999998</c:v>
                </c:pt>
                <c:pt idx="46580">
                  <c:v>3.1179610000000002</c:v>
                </c:pt>
                <c:pt idx="46581">
                  <c:v>3.211719</c:v>
                </c:pt>
                <c:pt idx="46582">
                  <c:v>3.303938</c:v>
                </c:pt>
                <c:pt idx="46583">
                  <c:v>3.321704</c:v>
                </c:pt>
                <c:pt idx="46584">
                  <c:v>3.2956439999999998</c:v>
                </c:pt>
                <c:pt idx="46585">
                  <c:v>3.3197809999999999</c:v>
                </c:pt>
                <c:pt idx="46586">
                  <c:v>3.3872629999999999</c:v>
                </c:pt>
                <c:pt idx="46587">
                  <c:v>3.3590390000000001</c:v>
                </c:pt>
                <c:pt idx="46588">
                  <c:v>3.2640310000000001</c:v>
                </c:pt>
                <c:pt idx="46589">
                  <c:v>3.2506879999999998</c:v>
                </c:pt>
                <c:pt idx="46590">
                  <c:v>3.3050199999999998</c:v>
                </c:pt>
                <c:pt idx="46591">
                  <c:v>3.3393980000000001</c:v>
                </c:pt>
                <c:pt idx="46592">
                  <c:v>3.221816</c:v>
                </c:pt>
                <c:pt idx="46593">
                  <c:v>3.0332659999999998</c:v>
                </c:pt>
                <c:pt idx="46594">
                  <c:v>3.0317989999999999</c:v>
                </c:pt>
                <c:pt idx="46595">
                  <c:v>3.156209</c:v>
                </c:pt>
                <c:pt idx="46596">
                  <c:v>3.274537</c:v>
                </c:pt>
                <c:pt idx="46597">
                  <c:v>3.310549</c:v>
                </c:pt>
                <c:pt idx="46598">
                  <c:v>3.3131940000000002</c:v>
                </c:pt>
                <c:pt idx="46599">
                  <c:v>3.3539430000000001</c:v>
                </c:pt>
                <c:pt idx="46600">
                  <c:v>3.4045239999999999</c:v>
                </c:pt>
                <c:pt idx="46601">
                  <c:v>3.4175779999999998</c:v>
                </c:pt>
                <c:pt idx="46602">
                  <c:v>3.3528609999999999</c:v>
                </c:pt>
                <c:pt idx="46603">
                  <c:v>3.307785</c:v>
                </c:pt>
                <c:pt idx="46604">
                  <c:v>3.2702819999999999</c:v>
                </c:pt>
                <c:pt idx="46605">
                  <c:v>3.278527</c:v>
                </c:pt>
                <c:pt idx="46606">
                  <c:v>3.266651</c:v>
                </c:pt>
                <c:pt idx="46607">
                  <c:v>3.3325459999999998</c:v>
                </c:pt>
                <c:pt idx="46608">
                  <c:v>3.28247</c:v>
                </c:pt>
                <c:pt idx="46609">
                  <c:v>3.2339319999999998</c:v>
                </c:pt>
                <c:pt idx="46610">
                  <c:v>3.2336200000000002</c:v>
                </c:pt>
                <c:pt idx="46611">
                  <c:v>3.2352780000000001</c:v>
                </c:pt>
                <c:pt idx="46612">
                  <c:v>3.2237629999999999</c:v>
                </c:pt>
                <c:pt idx="46613">
                  <c:v>3.2220080000000002</c:v>
                </c:pt>
                <c:pt idx="46614">
                  <c:v>3.2456640000000001</c:v>
                </c:pt>
                <c:pt idx="46615">
                  <c:v>3.23285</c:v>
                </c:pt>
                <c:pt idx="46616">
                  <c:v>3.1743359999999998</c:v>
                </c:pt>
                <c:pt idx="46617">
                  <c:v>3.1057480000000002</c:v>
                </c:pt>
                <c:pt idx="46618">
                  <c:v>3.1193550000000001</c:v>
                </c:pt>
                <c:pt idx="46619">
                  <c:v>3.1696960000000001</c:v>
                </c:pt>
                <c:pt idx="46620">
                  <c:v>3.2018140000000002</c:v>
                </c:pt>
                <c:pt idx="46621">
                  <c:v>3.2099639999999998</c:v>
                </c:pt>
                <c:pt idx="46622">
                  <c:v>3.1718350000000002</c:v>
                </c:pt>
                <c:pt idx="46623">
                  <c:v>3.1235140000000001</c:v>
                </c:pt>
                <c:pt idx="46624">
                  <c:v>3.1499100000000002</c:v>
                </c:pt>
                <c:pt idx="46625">
                  <c:v>3.2227769999999998</c:v>
                </c:pt>
                <c:pt idx="46626">
                  <c:v>3.251217</c:v>
                </c:pt>
                <c:pt idx="46627">
                  <c:v>3.2636219999999998</c:v>
                </c:pt>
                <c:pt idx="46628">
                  <c:v>3.3443260000000001</c:v>
                </c:pt>
                <c:pt idx="46629">
                  <c:v>3.4189720000000001</c:v>
                </c:pt>
                <c:pt idx="46630">
                  <c:v>3.399788</c:v>
                </c:pt>
                <c:pt idx="46631">
                  <c:v>3.3492310000000001</c:v>
                </c:pt>
                <c:pt idx="46632">
                  <c:v>3.2980239999999998</c:v>
                </c:pt>
                <c:pt idx="46633">
                  <c:v>3.2396060000000002</c:v>
                </c:pt>
                <c:pt idx="46634">
                  <c:v>3.2010689999999999</c:v>
                </c:pt>
                <c:pt idx="46635">
                  <c:v>3.1695280000000001</c:v>
                </c:pt>
                <c:pt idx="46636">
                  <c:v>3.1827019999999999</c:v>
                </c:pt>
                <c:pt idx="46637">
                  <c:v>3.2744409999999999</c:v>
                </c:pt>
                <c:pt idx="46638">
                  <c:v>3.3010769999999998</c:v>
                </c:pt>
                <c:pt idx="46639">
                  <c:v>3.3053810000000001</c:v>
                </c:pt>
                <c:pt idx="46640">
                  <c:v>3.2998270000000001</c:v>
                </c:pt>
                <c:pt idx="46641">
                  <c:v>3.2692480000000002</c:v>
                </c:pt>
                <c:pt idx="46642">
                  <c:v>3.2474910000000001</c:v>
                </c:pt>
                <c:pt idx="46643">
                  <c:v>3.1713070000000001</c:v>
                </c:pt>
                <c:pt idx="46644">
                  <c:v>3.0852170000000001</c:v>
                </c:pt>
                <c:pt idx="46645">
                  <c:v>3.1008680000000002</c:v>
                </c:pt>
                <c:pt idx="46646">
                  <c:v>3.1340439999999998</c:v>
                </c:pt>
                <c:pt idx="46647">
                  <c:v>3.1873179999999999</c:v>
                </c:pt>
                <c:pt idx="46648">
                  <c:v>3.264656</c:v>
                </c:pt>
                <c:pt idx="46649">
                  <c:v>3.3388450000000001</c:v>
                </c:pt>
                <c:pt idx="46650">
                  <c:v>3.3482210000000001</c:v>
                </c:pt>
                <c:pt idx="46651">
                  <c:v>3.3593280000000001</c:v>
                </c:pt>
                <c:pt idx="46652">
                  <c:v>3.3517070000000002</c:v>
                </c:pt>
                <c:pt idx="46653">
                  <c:v>3.2862680000000002</c:v>
                </c:pt>
                <c:pt idx="46654">
                  <c:v>3.237082</c:v>
                </c:pt>
                <c:pt idx="46655">
                  <c:v>3.2496550000000002</c:v>
                </c:pt>
                <c:pt idx="46656">
                  <c:v>3.3032650000000001</c:v>
                </c:pt>
                <c:pt idx="46657">
                  <c:v>3.3388450000000001</c:v>
                </c:pt>
                <c:pt idx="46658">
                  <c:v>3.3458890000000001</c:v>
                </c:pt>
                <c:pt idx="46659">
                  <c:v>3.3949560000000001</c:v>
                </c:pt>
                <c:pt idx="46660">
                  <c:v>3.3874070000000001</c:v>
                </c:pt>
                <c:pt idx="46661">
                  <c:v>3.3876469999999999</c:v>
                </c:pt>
                <c:pt idx="46662">
                  <c:v>3.4548410000000001</c:v>
                </c:pt>
                <c:pt idx="46663">
                  <c:v>3.445417</c:v>
                </c:pt>
                <c:pt idx="46664">
                  <c:v>3.3172090000000001</c:v>
                </c:pt>
                <c:pt idx="46665">
                  <c:v>3.12147</c:v>
                </c:pt>
                <c:pt idx="46666">
                  <c:v>3.0021810000000002</c:v>
                </c:pt>
                <c:pt idx="46667">
                  <c:v>3.0800730000000001</c:v>
                </c:pt>
                <c:pt idx="46668">
                  <c:v>3.1692390000000001</c:v>
                </c:pt>
                <c:pt idx="46669">
                  <c:v>3.2013569999999998</c:v>
                </c:pt>
                <c:pt idx="46670">
                  <c:v>3.1798649999999999</c:v>
                </c:pt>
                <c:pt idx="46671">
                  <c:v>3.230591</c:v>
                </c:pt>
                <c:pt idx="46672">
                  <c:v>3.288672</c:v>
                </c:pt>
                <c:pt idx="46673">
                  <c:v>3.267998</c:v>
                </c:pt>
                <c:pt idx="46674">
                  <c:v>3.2513380000000001</c:v>
                </c:pt>
                <c:pt idx="46675">
                  <c:v>3.2106370000000002</c:v>
                </c:pt>
                <c:pt idx="46676">
                  <c:v>3.1403180000000002</c:v>
                </c:pt>
                <c:pt idx="46677">
                  <c:v>3.0851449999999998</c:v>
                </c:pt>
                <c:pt idx="46678">
                  <c:v>3.1003150000000002</c:v>
                </c:pt>
                <c:pt idx="46679">
                  <c:v>3.1459199999999998</c:v>
                </c:pt>
                <c:pt idx="46680">
                  <c:v>3.1721720000000002</c:v>
                </c:pt>
                <c:pt idx="46681">
                  <c:v>3.181908</c:v>
                </c:pt>
                <c:pt idx="46682">
                  <c:v>3.2655219999999998</c:v>
                </c:pt>
                <c:pt idx="46683">
                  <c:v>3.3520189999999999</c:v>
                </c:pt>
                <c:pt idx="46684">
                  <c:v>3.4202219999999999</c:v>
                </c:pt>
                <c:pt idx="46685">
                  <c:v>3.411279</c:v>
                </c:pt>
                <c:pt idx="46686">
                  <c:v>3.3521879999999999</c:v>
                </c:pt>
                <c:pt idx="46687">
                  <c:v>3.2509290000000002</c:v>
                </c:pt>
                <c:pt idx="46688">
                  <c:v>3.203449</c:v>
                </c:pt>
                <c:pt idx="46689">
                  <c:v>3.2036889999999998</c:v>
                </c:pt>
                <c:pt idx="46690">
                  <c:v>3.2487650000000001</c:v>
                </c:pt>
                <c:pt idx="46691">
                  <c:v>3.3276659999999998</c:v>
                </c:pt>
                <c:pt idx="46692">
                  <c:v>3.345288</c:v>
                </c:pt>
                <c:pt idx="46693">
                  <c:v>3.3558659999999998</c:v>
                </c:pt>
                <c:pt idx="46694">
                  <c:v>3.3422830000000001</c:v>
                </c:pt>
                <c:pt idx="46695">
                  <c:v>3.2581169999999999</c:v>
                </c:pt>
                <c:pt idx="46696">
                  <c:v>3.2535729999999998</c:v>
                </c:pt>
                <c:pt idx="46697">
                  <c:v>3.2681179999999999</c:v>
                </c:pt>
                <c:pt idx="46698">
                  <c:v>3.1947220000000001</c:v>
                </c:pt>
                <c:pt idx="46699">
                  <c:v>3.2190989999999999</c:v>
                </c:pt>
                <c:pt idx="46700">
                  <c:v>3.2478030000000002</c:v>
                </c:pt>
                <c:pt idx="46701">
                  <c:v>3.2559049999999998</c:v>
                </c:pt>
                <c:pt idx="46702">
                  <c:v>3.2647520000000001</c:v>
                </c:pt>
                <c:pt idx="46703">
                  <c:v>3.2412160000000001</c:v>
                </c:pt>
                <c:pt idx="46704">
                  <c:v>3.1987130000000001</c:v>
                </c:pt>
                <c:pt idx="46705">
                  <c:v>3.168374</c:v>
                </c:pt>
                <c:pt idx="46706">
                  <c:v>3.1746479999999999</c:v>
                </c:pt>
                <c:pt idx="46707">
                  <c:v>3.2027999999999999</c:v>
                </c:pt>
                <c:pt idx="46708">
                  <c:v>3.2341489999999999</c:v>
                </c:pt>
                <c:pt idx="46709">
                  <c:v>3.2336680000000002</c:v>
                </c:pt>
                <c:pt idx="46710">
                  <c:v>3.2698969999999998</c:v>
                </c:pt>
                <c:pt idx="46711">
                  <c:v>3.2999719999999999</c:v>
                </c:pt>
                <c:pt idx="46712">
                  <c:v>3.2581889999999998</c:v>
                </c:pt>
                <c:pt idx="46713">
                  <c:v>3.2426110000000001</c:v>
                </c:pt>
                <c:pt idx="46714">
                  <c:v>3.2829269999999999</c:v>
                </c:pt>
                <c:pt idx="46715">
                  <c:v>3.3006929999999999</c:v>
                </c:pt>
                <c:pt idx="46716">
                  <c:v>3.2961490000000002</c:v>
                </c:pt>
                <c:pt idx="46717">
                  <c:v>3.320935</c:v>
                </c:pt>
                <c:pt idx="46718">
                  <c:v>3.32382</c:v>
                </c:pt>
                <c:pt idx="46719">
                  <c:v>3.3057889999999999</c:v>
                </c:pt>
                <c:pt idx="46720">
                  <c:v>3.2384279999999999</c:v>
                </c:pt>
                <c:pt idx="46721">
                  <c:v>3.2079200000000001</c:v>
                </c:pt>
                <c:pt idx="46722">
                  <c:v>3.2508569999999999</c:v>
                </c:pt>
                <c:pt idx="46723">
                  <c:v>3.2542939999999998</c:v>
                </c:pt>
                <c:pt idx="46724">
                  <c:v>3.1727249999999998</c:v>
                </c:pt>
                <c:pt idx="46725">
                  <c:v>3.1776529999999998</c:v>
                </c:pt>
                <c:pt idx="46726">
                  <c:v>3.193352</c:v>
                </c:pt>
                <c:pt idx="46727">
                  <c:v>3.205492</c:v>
                </c:pt>
                <c:pt idx="46728">
                  <c:v>3.192126</c:v>
                </c:pt>
                <c:pt idx="46729">
                  <c:v>3.1393810000000002</c:v>
                </c:pt>
                <c:pt idx="46730">
                  <c:v>3.1783260000000002</c:v>
                </c:pt>
                <c:pt idx="46731">
                  <c:v>3.2296529999999999</c:v>
                </c:pt>
                <c:pt idx="46732">
                  <c:v>3.1557520000000001</c:v>
                </c:pt>
                <c:pt idx="46733">
                  <c:v>3.0953379999999999</c:v>
                </c:pt>
                <c:pt idx="46734">
                  <c:v>3.0862270000000001</c:v>
                </c:pt>
                <c:pt idx="46735">
                  <c:v>3.128298</c:v>
                </c:pt>
                <c:pt idx="46736">
                  <c:v>3.2042899999999999</c:v>
                </c:pt>
                <c:pt idx="46737">
                  <c:v>3.318819</c:v>
                </c:pt>
                <c:pt idx="46738">
                  <c:v>3.3553130000000002</c:v>
                </c:pt>
                <c:pt idx="46739">
                  <c:v>3.3330510000000002</c:v>
                </c:pt>
                <c:pt idx="46740">
                  <c:v>3.4241410000000001</c:v>
                </c:pt>
                <c:pt idx="46741">
                  <c:v>3.5605709999999999</c:v>
                </c:pt>
                <c:pt idx="46742">
                  <c:v>3.6317309999999998</c:v>
                </c:pt>
                <c:pt idx="46743">
                  <c:v>3.4946280000000001</c:v>
                </c:pt>
                <c:pt idx="46744">
                  <c:v>3.2886000000000002</c:v>
                </c:pt>
                <c:pt idx="46745">
                  <c:v>3.1705610000000002</c:v>
                </c:pt>
                <c:pt idx="46746">
                  <c:v>3.1654650000000002</c:v>
                </c:pt>
                <c:pt idx="46747">
                  <c:v>3.2343169999999999</c:v>
                </c:pt>
                <c:pt idx="46748">
                  <c:v>3.26932</c:v>
                </c:pt>
                <c:pt idx="46749">
                  <c:v>3.3032889999999999</c:v>
                </c:pt>
                <c:pt idx="46750">
                  <c:v>3.2973750000000002</c:v>
                </c:pt>
                <c:pt idx="46751">
                  <c:v>3.2052520000000002</c:v>
                </c:pt>
                <c:pt idx="46752">
                  <c:v>3.1757059999999999</c:v>
                </c:pt>
                <c:pt idx="46753">
                  <c:v>3.2070310000000002</c:v>
                </c:pt>
                <c:pt idx="46754">
                  <c:v>3.2697769999999999</c:v>
                </c:pt>
                <c:pt idx="46755">
                  <c:v>3.3011729999999999</c:v>
                </c:pt>
                <c:pt idx="46756">
                  <c:v>3.2683339999999999</c:v>
                </c:pt>
                <c:pt idx="46757">
                  <c:v>3.2510970000000001</c:v>
                </c:pt>
                <c:pt idx="46758">
                  <c:v>3.2404470000000001</c:v>
                </c:pt>
                <c:pt idx="46759">
                  <c:v>3.2363119999999999</c:v>
                </c:pt>
                <c:pt idx="46760">
                  <c:v>3.2386439999999999</c:v>
                </c:pt>
                <c:pt idx="46761">
                  <c:v>3.2376339999999999</c:v>
                </c:pt>
                <c:pt idx="46762">
                  <c:v>3.2580930000000001</c:v>
                </c:pt>
                <c:pt idx="46763">
                  <c:v>3.2493660000000002</c:v>
                </c:pt>
                <c:pt idx="46764">
                  <c:v>3.1891210000000001</c:v>
                </c:pt>
                <c:pt idx="46765">
                  <c:v>3.1382270000000001</c:v>
                </c:pt>
                <c:pt idx="46766">
                  <c:v>3.1289709999999999</c:v>
                </c:pt>
                <c:pt idx="46767">
                  <c:v>3.1143550000000002</c:v>
                </c:pt>
                <c:pt idx="46768">
                  <c:v>3.1072389999999999</c:v>
                </c:pt>
                <c:pt idx="46769">
                  <c:v>3.1347170000000002</c:v>
                </c:pt>
                <c:pt idx="46770">
                  <c:v>3.1827019999999999</c:v>
                </c:pt>
                <c:pt idx="46771">
                  <c:v>3.286845</c:v>
                </c:pt>
                <c:pt idx="46772">
                  <c:v>3.3918789999999999</c:v>
                </c:pt>
                <c:pt idx="46773">
                  <c:v>3.4121450000000002</c:v>
                </c:pt>
                <c:pt idx="46774">
                  <c:v>3.353774</c:v>
                </c:pt>
                <c:pt idx="46775">
                  <c:v>3.2841529999999999</c:v>
                </c:pt>
                <c:pt idx="46776">
                  <c:v>3.2596799999999999</c:v>
                </c:pt>
                <c:pt idx="46777">
                  <c:v>3.2496550000000002</c:v>
                </c:pt>
                <c:pt idx="46778">
                  <c:v>3.2375379999999998</c:v>
                </c:pt>
                <c:pt idx="46779">
                  <c:v>3.252732</c:v>
                </c:pt>
                <c:pt idx="46780">
                  <c:v>3.2670360000000001</c:v>
                </c:pt>
                <c:pt idx="46781">
                  <c:v>3.2928799999999998</c:v>
                </c:pt>
                <c:pt idx="46782">
                  <c:v>3.2970630000000001</c:v>
                </c:pt>
                <c:pt idx="46783">
                  <c:v>3.2689590000000002</c:v>
                </c:pt>
                <c:pt idx="46784">
                  <c:v>3.267252</c:v>
                </c:pt>
                <c:pt idx="46785">
                  <c:v>3.25379</c:v>
                </c:pt>
                <c:pt idx="46786">
                  <c:v>3.2195320000000001</c:v>
                </c:pt>
                <c:pt idx="46787">
                  <c:v>3.18174</c:v>
                </c:pt>
                <c:pt idx="46788">
                  <c:v>3.1819570000000001</c:v>
                </c:pt>
                <c:pt idx="46789">
                  <c:v>3.2350620000000001</c:v>
                </c:pt>
                <c:pt idx="46790">
                  <c:v>3.2443659999999999</c:v>
                </c:pt>
                <c:pt idx="46791">
                  <c:v>3.237851</c:v>
                </c:pt>
                <c:pt idx="46792">
                  <c:v>3.2815799999999999</c:v>
                </c:pt>
                <c:pt idx="46793">
                  <c:v>3.3075920000000001</c:v>
                </c:pt>
                <c:pt idx="46794">
                  <c:v>3.2878310000000002</c:v>
                </c:pt>
                <c:pt idx="46795">
                  <c:v>3.2895859999999999</c:v>
                </c:pt>
                <c:pt idx="46796">
                  <c:v>3.2720600000000002</c:v>
                </c:pt>
                <c:pt idx="46797">
                  <c:v>3.2401110000000002</c:v>
                </c:pt>
                <c:pt idx="46798">
                  <c:v>3.185899</c:v>
                </c:pt>
                <c:pt idx="46799">
                  <c:v>3.1578919999999999</c:v>
                </c:pt>
                <c:pt idx="46800">
                  <c:v>3.1983280000000001</c:v>
                </c:pt>
                <c:pt idx="46801">
                  <c:v>3.258213</c:v>
                </c:pt>
                <c:pt idx="46802">
                  <c:v>3.2980239999999998</c:v>
                </c:pt>
                <c:pt idx="46803">
                  <c:v>3.277085</c:v>
                </c:pt>
                <c:pt idx="46804">
                  <c:v>3.206334</c:v>
                </c:pt>
                <c:pt idx="46805">
                  <c:v>3.1886399999999999</c:v>
                </c:pt>
                <c:pt idx="46806">
                  <c:v>3.2130649999999998</c:v>
                </c:pt>
                <c:pt idx="46807">
                  <c:v>3.2471299999999998</c:v>
                </c:pt>
                <c:pt idx="46808">
                  <c:v>3.179576</c:v>
                </c:pt>
                <c:pt idx="46809">
                  <c:v>3.0874290000000002</c:v>
                </c:pt>
                <c:pt idx="46810">
                  <c:v>3.0721630000000002</c:v>
                </c:pt>
                <c:pt idx="46811">
                  <c:v>3.1242109999999998</c:v>
                </c:pt>
                <c:pt idx="46812">
                  <c:v>3.1782780000000002</c:v>
                </c:pt>
                <c:pt idx="46813">
                  <c:v>3.2654010000000002</c:v>
                </c:pt>
                <c:pt idx="46814">
                  <c:v>3.3676940000000002</c:v>
                </c:pt>
                <c:pt idx="46815">
                  <c:v>3.4619089999999999</c:v>
                </c:pt>
                <c:pt idx="46816">
                  <c:v>3.5744660000000001</c:v>
                </c:pt>
                <c:pt idx="46817">
                  <c:v>3.6191339999999999</c:v>
                </c:pt>
                <c:pt idx="46818">
                  <c:v>3.5605470000000001</c:v>
                </c:pt>
                <c:pt idx="46819">
                  <c:v>3.438469</c:v>
                </c:pt>
                <c:pt idx="46820">
                  <c:v>3.3102369999999999</c:v>
                </c:pt>
                <c:pt idx="46821">
                  <c:v>3.1743600000000001</c:v>
                </c:pt>
                <c:pt idx="46822">
                  <c:v>3.0860349999999999</c:v>
                </c:pt>
                <c:pt idx="46823">
                  <c:v>3.15794</c:v>
                </c:pt>
                <c:pt idx="46824">
                  <c:v>3.2167910000000002</c:v>
                </c:pt>
                <c:pt idx="46825">
                  <c:v>3.2147480000000002</c:v>
                </c:pt>
                <c:pt idx="46826">
                  <c:v>3.1736870000000001</c:v>
                </c:pt>
                <c:pt idx="46827">
                  <c:v>3.155945</c:v>
                </c:pt>
                <c:pt idx="46828">
                  <c:v>3.1514489999999999</c:v>
                </c:pt>
                <c:pt idx="46829">
                  <c:v>3.1731579999999999</c:v>
                </c:pt>
                <c:pt idx="46830">
                  <c:v>3.1968139999999998</c:v>
                </c:pt>
                <c:pt idx="46831">
                  <c:v>3.2394370000000001</c:v>
                </c:pt>
                <c:pt idx="46832">
                  <c:v>3.2656420000000002</c:v>
                </c:pt>
                <c:pt idx="46833">
                  <c:v>3.2503280000000001</c:v>
                </c:pt>
                <c:pt idx="46834">
                  <c:v>3.2335470000000002</c:v>
                </c:pt>
                <c:pt idx="46835">
                  <c:v>3.305164</c:v>
                </c:pt>
                <c:pt idx="46836">
                  <c:v>3.307785</c:v>
                </c:pt>
                <c:pt idx="46837">
                  <c:v>3.243404</c:v>
                </c:pt>
                <c:pt idx="46838">
                  <c:v>3.2204449999999998</c:v>
                </c:pt>
                <c:pt idx="46839">
                  <c:v>3.2165509999999999</c:v>
                </c:pt>
                <c:pt idx="46840">
                  <c:v>3.2373460000000001</c:v>
                </c:pt>
                <c:pt idx="46841">
                  <c:v>3.2483569999999999</c:v>
                </c:pt>
                <c:pt idx="46842">
                  <c:v>3.2332830000000001</c:v>
                </c:pt>
                <c:pt idx="46843">
                  <c:v>3.225133</c:v>
                </c:pt>
                <c:pt idx="46844">
                  <c:v>3.262276</c:v>
                </c:pt>
                <c:pt idx="46845">
                  <c:v>3.270642</c:v>
                </c:pt>
                <c:pt idx="46846">
                  <c:v>3.2605209999999998</c:v>
                </c:pt>
                <c:pt idx="46847">
                  <c:v>3.25379</c:v>
                </c:pt>
                <c:pt idx="46848">
                  <c:v>3.2590789999999998</c:v>
                </c:pt>
                <c:pt idx="46849">
                  <c:v>3.250111</c:v>
                </c:pt>
                <c:pt idx="46850">
                  <c:v>3.2431640000000002</c:v>
                </c:pt>
                <c:pt idx="46851">
                  <c:v>3.2368890000000001</c:v>
                </c:pt>
                <c:pt idx="46852">
                  <c:v>3.2209979999999998</c:v>
                </c:pt>
                <c:pt idx="46853">
                  <c:v>3.2013090000000002</c:v>
                </c:pt>
                <c:pt idx="46854">
                  <c:v>3.209435</c:v>
                </c:pt>
                <c:pt idx="46855">
                  <c:v>3.258381</c:v>
                </c:pt>
                <c:pt idx="46856">
                  <c:v>3.2754500000000002</c:v>
                </c:pt>
                <c:pt idx="46857">
                  <c:v>3.3073999999999999</c:v>
                </c:pt>
                <c:pt idx="46858">
                  <c:v>3.3066309999999999</c:v>
                </c:pt>
                <c:pt idx="46859">
                  <c:v>3.320093</c:v>
                </c:pt>
                <c:pt idx="46860">
                  <c:v>3.2957890000000001</c:v>
                </c:pt>
                <c:pt idx="46861">
                  <c:v>3.2276090000000002</c:v>
                </c:pt>
                <c:pt idx="46862">
                  <c:v>3.218642</c:v>
                </c:pt>
                <c:pt idx="46863">
                  <c:v>3.2405910000000002</c:v>
                </c:pt>
                <c:pt idx="46864">
                  <c:v>3.2291720000000002</c:v>
                </c:pt>
                <c:pt idx="46865">
                  <c:v>3.1885189999999999</c:v>
                </c:pt>
                <c:pt idx="46866">
                  <c:v>3.194121</c:v>
                </c:pt>
                <c:pt idx="46867">
                  <c:v>3.2166950000000001</c:v>
                </c:pt>
                <c:pt idx="46868">
                  <c:v>3.2070310000000002</c:v>
                </c:pt>
                <c:pt idx="46869">
                  <c:v>3.1835909999999998</c:v>
                </c:pt>
                <c:pt idx="46870">
                  <c:v>3.175802</c:v>
                </c:pt>
                <c:pt idx="46871">
                  <c:v>3.2436440000000002</c:v>
                </c:pt>
                <c:pt idx="46872">
                  <c:v>3.340913</c:v>
                </c:pt>
                <c:pt idx="46873">
                  <c:v>3.3529810000000002</c:v>
                </c:pt>
                <c:pt idx="46874">
                  <c:v>3.3099959999999999</c:v>
                </c:pt>
                <c:pt idx="46875">
                  <c:v>3.24552</c:v>
                </c:pt>
                <c:pt idx="46876">
                  <c:v>3.1735899999999999</c:v>
                </c:pt>
                <c:pt idx="46877">
                  <c:v>3.1493820000000001</c:v>
                </c:pt>
                <c:pt idx="46878">
                  <c:v>3.146064</c:v>
                </c:pt>
                <c:pt idx="46879">
                  <c:v>3.1453190000000002</c:v>
                </c:pt>
                <c:pt idx="46880">
                  <c:v>3.186741</c:v>
                </c:pt>
                <c:pt idx="46881">
                  <c:v>3.2226569999999999</c:v>
                </c:pt>
                <c:pt idx="46882">
                  <c:v>3.2426349999999999</c:v>
                </c:pt>
                <c:pt idx="46883">
                  <c:v>3.291677</c:v>
                </c:pt>
                <c:pt idx="46884">
                  <c:v>3.3036500000000002</c:v>
                </c:pt>
                <c:pt idx="46885">
                  <c:v>3.359664</c:v>
                </c:pt>
                <c:pt idx="46886">
                  <c:v>3.4212799999999999</c:v>
                </c:pt>
                <c:pt idx="46887">
                  <c:v>3.4281320000000002</c:v>
                </c:pt>
                <c:pt idx="46888">
                  <c:v>3.4005570000000001</c:v>
                </c:pt>
                <c:pt idx="46889">
                  <c:v>3.32281</c:v>
                </c:pt>
                <c:pt idx="46890">
                  <c:v>3.2201569999999999</c:v>
                </c:pt>
                <c:pt idx="46891">
                  <c:v>3.1226729999999998</c:v>
                </c:pt>
                <c:pt idx="46892">
                  <c:v>3.0370879999999998</c:v>
                </c:pt>
                <c:pt idx="46893">
                  <c:v>3.0846879999999999</c:v>
                </c:pt>
                <c:pt idx="46894">
                  <c:v>3.1413280000000001</c:v>
                </c:pt>
                <c:pt idx="46895">
                  <c:v>3.1850580000000002</c:v>
                </c:pt>
                <c:pt idx="46896">
                  <c:v>3.2004920000000001</c:v>
                </c:pt>
                <c:pt idx="46897">
                  <c:v>3.1117340000000002</c:v>
                </c:pt>
                <c:pt idx="46898">
                  <c:v>3.0862989999999999</c:v>
                </c:pt>
                <c:pt idx="46899">
                  <c:v>3.247058</c:v>
                </c:pt>
                <c:pt idx="46900">
                  <c:v>3.4140679999999999</c:v>
                </c:pt>
                <c:pt idx="46901">
                  <c:v>3.4112309999999999</c:v>
                </c:pt>
                <c:pt idx="46902">
                  <c:v>3.284465</c:v>
                </c:pt>
                <c:pt idx="46903">
                  <c:v>3.1849370000000001</c:v>
                </c:pt>
                <c:pt idx="46904">
                  <c:v>3.2149160000000001</c:v>
                </c:pt>
                <c:pt idx="46905">
                  <c:v>3.2558569999999998</c:v>
                </c:pt>
                <c:pt idx="46906">
                  <c:v>3.2669640000000002</c:v>
                </c:pt>
                <c:pt idx="46907">
                  <c:v>3.2269359999999998</c:v>
                </c:pt>
                <c:pt idx="46908">
                  <c:v>3.1789990000000001</c:v>
                </c:pt>
                <c:pt idx="46909">
                  <c:v>3.2640069999999999</c:v>
                </c:pt>
                <c:pt idx="46910">
                  <c:v>3.3288440000000001</c:v>
                </c:pt>
                <c:pt idx="46911">
                  <c:v>3.338076</c:v>
                </c:pt>
                <c:pt idx="46912">
                  <c:v>3.3263440000000002</c:v>
                </c:pt>
                <c:pt idx="46913">
                  <c:v>3.30139</c:v>
                </c:pt>
                <c:pt idx="46914">
                  <c:v>3.2766280000000001</c:v>
                </c:pt>
                <c:pt idx="46915">
                  <c:v>3.2307109999999999</c:v>
                </c:pt>
                <c:pt idx="46916">
                  <c:v>3.2110210000000001</c:v>
                </c:pt>
                <c:pt idx="46917">
                  <c:v>3.2306629999999998</c:v>
                </c:pt>
                <c:pt idx="46918">
                  <c:v>3.2317450000000001</c:v>
                </c:pt>
                <c:pt idx="46919">
                  <c:v>3.232923</c:v>
                </c:pt>
                <c:pt idx="46920">
                  <c:v>3.2477309999999999</c:v>
                </c:pt>
                <c:pt idx="46921">
                  <c:v>3.2388119999999998</c:v>
                </c:pt>
                <c:pt idx="46922">
                  <c:v>3.226191</c:v>
                </c:pt>
                <c:pt idx="46923">
                  <c:v>3.2743679999999999</c:v>
                </c:pt>
                <c:pt idx="46924">
                  <c:v>3.270305</c:v>
                </c:pt>
                <c:pt idx="46925">
                  <c:v>3.2632370000000002</c:v>
                </c:pt>
                <c:pt idx="46926">
                  <c:v>3.2546309999999998</c:v>
                </c:pt>
                <c:pt idx="46927">
                  <c:v>3.2405189999999999</c:v>
                </c:pt>
                <c:pt idx="46928">
                  <c:v>3.2303500000000001</c:v>
                </c:pt>
                <c:pt idx="46929">
                  <c:v>3.229533</c:v>
                </c:pt>
                <c:pt idx="46930">
                  <c:v>3.2332589999999999</c:v>
                </c:pt>
                <c:pt idx="46931">
                  <c:v>3.2522509999999998</c:v>
                </c:pt>
                <c:pt idx="46932">
                  <c:v>3.289682</c:v>
                </c:pt>
                <c:pt idx="46933">
                  <c:v>3.3109099999999998</c:v>
                </c:pt>
                <c:pt idx="46934">
                  <c:v>3.3223530000000001</c:v>
                </c:pt>
                <c:pt idx="46935">
                  <c:v>3.3292290000000002</c:v>
                </c:pt>
                <c:pt idx="46936">
                  <c:v>3.2849460000000001</c:v>
                </c:pt>
                <c:pt idx="46937">
                  <c:v>3.2034729999999998</c:v>
                </c:pt>
                <c:pt idx="46938">
                  <c:v>3.18763</c:v>
                </c:pt>
                <c:pt idx="46939">
                  <c:v>3.2383069999999998</c:v>
                </c:pt>
                <c:pt idx="46940">
                  <c:v>3.2374179999999999</c:v>
                </c:pt>
                <c:pt idx="46941">
                  <c:v>3.219989</c:v>
                </c:pt>
                <c:pt idx="46942">
                  <c:v>3.2516259999999999</c:v>
                </c:pt>
                <c:pt idx="46943">
                  <c:v>3.2733110000000001</c:v>
                </c:pt>
                <c:pt idx="46944">
                  <c:v>3.2698969999999998</c:v>
                </c:pt>
                <c:pt idx="46945">
                  <c:v>3.265714</c:v>
                </c:pt>
                <c:pt idx="46946">
                  <c:v>3.2835999999999999</c:v>
                </c:pt>
                <c:pt idx="46947">
                  <c:v>3.2754500000000002</c:v>
                </c:pt>
                <c:pt idx="46948">
                  <c:v>3.2595350000000001</c:v>
                </c:pt>
                <c:pt idx="46949">
                  <c:v>3.2362639999999998</c:v>
                </c:pt>
                <c:pt idx="46950">
                  <c:v>3.2209979999999998</c:v>
                </c:pt>
                <c:pt idx="46951">
                  <c:v>3.206502</c:v>
                </c:pt>
                <c:pt idx="46952">
                  <c:v>3.2110699999999999</c:v>
                </c:pt>
                <c:pt idx="46953">
                  <c:v>3.2453989999999999</c:v>
                </c:pt>
                <c:pt idx="46954">
                  <c:v>3.244847</c:v>
                </c:pt>
                <c:pt idx="46955">
                  <c:v>3.2033049999999998</c:v>
                </c:pt>
                <c:pt idx="46956">
                  <c:v>3.1742880000000002</c:v>
                </c:pt>
                <c:pt idx="46957">
                  <c:v>3.1798410000000001</c:v>
                </c:pt>
                <c:pt idx="46958">
                  <c:v>3.2145069999999998</c:v>
                </c:pt>
                <c:pt idx="46959">
                  <c:v>3.2753299999999999</c:v>
                </c:pt>
                <c:pt idx="46960">
                  <c:v>3.29562</c:v>
                </c:pt>
                <c:pt idx="46961">
                  <c:v>3.331969</c:v>
                </c:pt>
                <c:pt idx="46962">
                  <c:v>3.3632939999999998</c:v>
                </c:pt>
                <c:pt idx="46963">
                  <c:v>3.3915419999999998</c:v>
                </c:pt>
                <c:pt idx="46964">
                  <c:v>3.4048120000000002</c:v>
                </c:pt>
                <c:pt idx="46965">
                  <c:v>3.4023119999999998</c:v>
                </c:pt>
                <c:pt idx="46966">
                  <c:v>3.3559380000000001</c:v>
                </c:pt>
                <c:pt idx="46967">
                  <c:v>3.2544629999999999</c:v>
                </c:pt>
                <c:pt idx="46968">
                  <c:v>3.187462</c:v>
                </c:pt>
                <c:pt idx="46969">
                  <c:v>3.1466409999999998</c:v>
                </c:pt>
                <c:pt idx="46970">
                  <c:v>3.1239469999999998</c:v>
                </c:pt>
                <c:pt idx="46971">
                  <c:v>3.0981510000000001</c:v>
                </c:pt>
                <c:pt idx="46972">
                  <c:v>3.0883430000000001</c:v>
                </c:pt>
                <c:pt idx="46973">
                  <c:v>3.1046179999999999</c:v>
                </c:pt>
                <c:pt idx="46974">
                  <c:v>3.1425779999999999</c:v>
                </c:pt>
                <c:pt idx="46975">
                  <c:v>3.1872210000000001</c:v>
                </c:pt>
                <c:pt idx="46976">
                  <c:v>3.2030880000000002</c:v>
                </c:pt>
                <c:pt idx="46977">
                  <c:v>3.1958039999999999</c:v>
                </c:pt>
                <c:pt idx="46978">
                  <c:v>3.1853940000000001</c:v>
                </c:pt>
                <c:pt idx="46979">
                  <c:v>3.160657</c:v>
                </c:pt>
                <c:pt idx="46980">
                  <c:v>3.1382989999999999</c:v>
                </c:pt>
                <c:pt idx="46981">
                  <c:v>3.1336349999999999</c:v>
                </c:pt>
                <c:pt idx="46982">
                  <c:v>3.195684</c:v>
                </c:pt>
                <c:pt idx="46983">
                  <c:v>3.273984</c:v>
                </c:pt>
                <c:pt idx="46984">
                  <c:v>3.2778779999999998</c:v>
                </c:pt>
                <c:pt idx="46985">
                  <c:v>3.2889370000000002</c:v>
                </c:pt>
                <c:pt idx="46986">
                  <c:v>3.2665310000000001</c:v>
                </c:pt>
                <c:pt idx="46987">
                  <c:v>3.215878</c:v>
                </c:pt>
                <c:pt idx="46988">
                  <c:v>3.177365</c:v>
                </c:pt>
                <c:pt idx="46989">
                  <c:v>3.1606329999999998</c:v>
                </c:pt>
                <c:pt idx="46990">
                  <c:v>3.2025830000000002</c:v>
                </c:pt>
                <c:pt idx="46991">
                  <c:v>3.2266240000000002</c:v>
                </c:pt>
                <c:pt idx="46992">
                  <c:v>3.1720039999999998</c:v>
                </c:pt>
                <c:pt idx="46993">
                  <c:v>3.1328659999999999</c:v>
                </c:pt>
                <c:pt idx="46994">
                  <c:v>3.1063010000000002</c:v>
                </c:pt>
                <c:pt idx="46995">
                  <c:v>3.1183689999999999</c:v>
                </c:pt>
                <c:pt idx="46996">
                  <c:v>3.1518099999999998</c:v>
                </c:pt>
                <c:pt idx="46997">
                  <c:v>3.180971</c:v>
                </c:pt>
                <c:pt idx="46998">
                  <c:v>3.20167</c:v>
                </c:pt>
                <c:pt idx="46999">
                  <c:v>3.204939</c:v>
                </c:pt>
                <c:pt idx="47000">
                  <c:v>3.189794</c:v>
                </c:pt>
                <c:pt idx="47001">
                  <c:v>3.2087379999999999</c:v>
                </c:pt>
                <c:pt idx="47002">
                  <c:v>3.2842730000000002</c:v>
                </c:pt>
                <c:pt idx="47003">
                  <c:v>3.3272810000000002</c:v>
                </c:pt>
                <c:pt idx="47004">
                  <c:v>3.3324980000000002</c:v>
                </c:pt>
                <c:pt idx="47005">
                  <c:v>3.3454799999999998</c:v>
                </c:pt>
                <c:pt idx="47006">
                  <c:v>3.3422830000000001</c:v>
                </c:pt>
                <c:pt idx="47007">
                  <c:v>3.3487740000000001</c:v>
                </c:pt>
                <c:pt idx="47008">
                  <c:v>3.3424990000000001</c:v>
                </c:pt>
                <c:pt idx="47009">
                  <c:v>3.3199730000000001</c:v>
                </c:pt>
                <c:pt idx="47010">
                  <c:v>3.273984</c:v>
                </c:pt>
                <c:pt idx="47011">
                  <c:v>3.2236910000000001</c:v>
                </c:pt>
                <c:pt idx="47012">
                  <c:v>3.232129</c:v>
                </c:pt>
                <c:pt idx="47013">
                  <c:v>3.242731</c:v>
                </c:pt>
                <c:pt idx="47014">
                  <c:v>3.2542710000000001</c:v>
                </c:pt>
                <c:pt idx="47015">
                  <c:v>3.2329949999999998</c:v>
                </c:pt>
                <c:pt idx="47016">
                  <c:v>3.2005400000000002</c:v>
                </c:pt>
                <c:pt idx="47017">
                  <c:v>3.2042419999999998</c:v>
                </c:pt>
                <c:pt idx="47018">
                  <c:v>3.2102520000000001</c:v>
                </c:pt>
                <c:pt idx="47019">
                  <c:v>3.1940490000000001</c:v>
                </c:pt>
                <c:pt idx="47020">
                  <c:v>3.2071749999999999</c:v>
                </c:pt>
                <c:pt idx="47021">
                  <c:v>3.246337</c:v>
                </c:pt>
                <c:pt idx="47022">
                  <c:v>3.3017750000000001</c:v>
                </c:pt>
                <c:pt idx="47023">
                  <c:v>3.3472110000000002</c:v>
                </c:pt>
                <c:pt idx="47024">
                  <c:v>3.3525960000000001</c:v>
                </c:pt>
                <c:pt idx="47025">
                  <c:v>3.3402150000000002</c:v>
                </c:pt>
                <c:pt idx="47026">
                  <c:v>3.3012700000000001</c:v>
                </c:pt>
                <c:pt idx="47027">
                  <c:v>3.2879269999999998</c:v>
                </c:pt>
                <c:pt idx="47028">
                  <c:v>3.2799459999999998</c:v>
                </c:pt>
                <c:pt idx="47029">
                  <c:v>3.2616990000000001</c:v>
                </c:pt>
                <c:pt idx="47030">
                  <c:v>3.2381630000000001</c:v>
                </c:pt>
                <c:pt idx="47031">
                  <c:v>3.2215029999999998</c:v>
                </c:pt>
                <c:pt idx="47032">
                  <c:v>3.2372019999999999</c:v>
                </c:pt>
                <c:pt idx="47033">
                  <c:v>3.2489810000000001</c:v>
                </c:pt>
                <c:pt idx="47034">
                  <c:v>3.257708</c:v>
                </c:pt>
                <c:pt idx="47035">
                  <c:v>3.2678050000000001</c:v>
                </c:pt>
                <c:pt idx="47036">
                  <c:v>3.279128</c:v>
                </c:pt>
                <c:pt idx="47037">
                  <c:v>3.2827579999999998</c:v>
                </c:pt>
                <c:pt idx="47038">
                  <c:v>3.2820610000000001</c:v>
                </c:pt>
                <c:pt idx="47039">
                  <c:v>3.2709060000000001</c:v>
                </c:pt>
                <c:pt idx="47040">
                  <c:v>3.2718919999999998</c:v>
                </c:pt>
                <c:pt idx="47041">
                  <c:v>3.2621560000000001</c:v>
                </c:pt>
                <c:pt idx="47042">
                  <c:v>3.2675169999999998</c:v>
                </c:pt>
                <c:pt idx="47043">
                  <c:v>3.2992979999999998</c:v>
                </c:pt>
                <c:pt idx="47044">
                  <c:v>3.3089870000000001</c:v>
                </c:pt>
                <c:pt idx="47045">
                  <c:v>3.2862680000000002</c:v>
                </c:pt>
                <c:pt idx="47046">
                  <c:v>3.2407840000000001</c:v>
                </c:pt>
                <c:pt idx="47047">
                  <c:v>3.214267</c:v>
                </c:pt>
                <c:pt idx="47048">
                  <c:v>3.1989290000000001</c:v>
                </c:pt>
                <c:pt idx="47049">
                  <c:v>3.1899860000000002</c:v>
                </c:pt>
                <c:pt idx="47050">
                  <c:v>3.202728</c:v>
                </c:pt>
                <c:pt idx="47051">
                  <c:v>3.2037369999999998</c:v>
                </c:pt>
                <c:pt idx="47052">
                  <c:v>3.2131370000000001</c:v>
                </c:pt>
                <c:pt idx="47053">
                  <c:v>3.2451590000000001</c:v>
                </c:pt>
                <c:pt idx="47054">
                  <c:v>3.265666</c:v>
                </c:pt>
                <c:pt idx="47055">
                  <c:v>3.2620840000000002</c:v>
                </c:pt>
                <c:pt idx="47056">
                  <c:v>3.3047800000000001</c:v>
                </c:pt>
                <c:pt idx="47057">
                  <c:v>3.369208</c:v>
                </c:pt>
                <c:pt idx="47058">
                  <c:v>3.4198620000000002</c:v>
                </c:pt>
                <c:pt idx="47059">
                  <c:v>3.4644330000000001</c:v>
                </c:pt>
                <c:pt idx="47060">
                  <c:v>3.4457049999999998</c:v>
                </c:pt>
                <c:pt idx="47061">
                  <c:v>3.3993069999999999</c:v>
                </c:pt>
                <c:pt idx="47062">
                  <c:v>3.3017270000000001</c:v>
                </c:pt>
                <c:pt idx="47063">
                  <c:v>3.1974870000000002</c:v>
                </c:pt>
                <c:pt idx="47064">
                  <c:v>3.1582050000000002</c:v>
                </c:pt>
                <c:pt idx="47065">
                  <c:v>3.11659</c:v>
                </c:pt>
                <c:pt idx="47066">
                  <c:v>3.1361829999999999</c:v>
                </c:pt>
                <c:pt idx="47067">
                  <c:v>3.17109</c:v>
                </c:pt>
                <c:pt idx="47068">
                  <c:v>3.183303</c:v>
                </c:pt>
                <c:pt idx="47069">
                  <c:v>3.1271200000000001</c:v>
                </c:pt>
                <c:pt idx="47070">
                  <c:v>3.095002</c:v>
                </c:pt>
                <c:pt idx="47071">
                  <c:v>3.1255329999999999</c:v>
                </c:pt>
                <c:pt idx="47072">
                  <c:v>3.0965159999999998</c:v>
                </c:pt>
                <c:pt idx="47073">
                  <c:v>3.0869239999999998</c:v>
                </c:pt>
                <c:pt idx="47074">
                  <c:v>3.1610649999999998</c:v>
                </c:pt>
                <c:pt idx="47075">
                  <c:v>3.1031040000000001</c:v>
                </c:pt>
                <c:pt idx="47076">
                  <c:v>3.0517530000000002</c:v>
                </c:pt>
                <c:pt idx="47077">
                  <c:v>3.0681250000000002</c:v>
                </c:pt>
                <c:pt idx="47078">
                  <c:v>3.0570179999999998</c:v>
                </c:pt>
                <c:pt idx="47079">
                  <c:v>3.0889679999999999</c:v>
                </c:pt>
                <c:pt idx="47080">
                  <c:v>3.1619069999999998</c:v>
                </c:pt>
                <c:pt idx="47081">
                  <c:v>3.248669</c:v>
                </c:pt>
                <c:pt idx="47082">
                  <c:v>3.2789359999999999</c:v>
                </c:pt>
                <c:pt idx="47083">
                  <c:v>3.273142</c:v>
                </c:pt>
                <c:pt idx="47084">
                  <c:v>3.2844890000000002</c:v>
                </c:pt>
                <c:pt idx="47085">
                  <c:v>3.2676609999999999</c:v>
                </c:pt>
                <c:pt idx="47086">
                  <c:v>3.237009</c:v>
                </c:pt>
                <c:pt idx="47087">
                  <c:v>3.2081369999999998</c:v>
                </c:pt>
                <c:pt idx="47088">
                  <c:v>3.1673399999999998</c:v>
                </c:pt>
                <c:pt idx="47089">
                  <c:v>3.1173839999999999</c:v>
                </c:pt>
                <c:pt idx="47090">
                  <c:v>3.1302210000000001</c:v>
                </c:pt>
                <c:pt idx="47091">
                  <c:v>3.1695030000000002</c:v>
                </c:pt>
                <c:pt idx="47092">
                  <c:v>3.1982560000000002</c:v>
                </c:pt>
                <c:pt idx="47093">
                  <c:v>3.2334269999999998</c:v>
                </c:pt>
                <c:pt idx="47094">
                  <c:v>3.2747289999999998</c:v>
                </c:pt>
                <c:pt idx="47095">
                  <c:v>3.2979280000000002</c:v>
                </c:pt>
                <c:pt idx="47096">
                  <c:v>3.2745129999999998</c:v>
                </c:pt>
                <c:pt idx="47097">
                  <c:v>3.2466499999999998</c:v>
                </c:pt>
                <c:pt idx="47098">
                  <c:v>3.2384759999999999</c:v>
                </c:pt>
                <c:pt idx="47099">
                  <c:v>3.2596799999999999</c:v>
                </c:pt>
                <c:pt idx="47100">
                  <c:v>3.298505</c:v>
                </c:pt>
                <c:pt idx="47101">
                  <c:v>3.2999960000000002</c:v>
                </c:pt>
                <c:pt idx="47102">
                  <c:v>3.2802340000000001</c:v>
                </c:pt>
                <c:pt idx="47103">
                  <c:v>3.2757390000000002</c:v>
                </c:pt>
                <c:pt idx="47104">
                  <c:v>3.2757390000000002</c:v>
                </c:pt>
                <c:pt idx="47105">
                  <c:v>3.2751139999999999</c:v>
                </c:pt>
                <c:pt idx="47106">
                  <c:v>3.2738149999999999</c:v>
                </c:pt>
                <c:pt idx="47107">
                  <c:v>3.276869</c:v>
                </c:pt>
                <c:pt idx="47108">
                  <c:v>3.2690790000000001</c:v>
                </c:pt>
                <c:pt idx="47109">
                  <c:v>3.2452070000000002</c:v>
                </c:pt>
                <c:pt idx="47110">
                  <c:v>3.2182580000000001</c:v>
                </c:pt>
                <c:pt idx="47111">
                  <c:v>3.2285949999999999</c:v>
                </c:pt>
                <c:pt idx="47112">
                  <c:v>3.2435719999999999</c:v>
                </c:pt>
                <c:pt idx="47113">
                  <c:v>3.2460969999999998</c:v>
                </c:pt>
                <c:pt idx="47114">
                  <c:v>3.2518660000000001</c:v>
                </c:pt>
                <c:pt idx="47115">
                  <c:v>3.2577799999999999</c:v>
                </c:pt>
                <c:pt idx="47116">
                  <c:v>3.257396</c:v>
                </c:pt>
                <c:pt idx="47117">
                  <c:v>3.2467220000000001</c:v>
                </c:pt>
                <c:pt idx="47118">
                  <c:v>3.2372019999999999</c:v>
                </c:pt>
                <c:pt idx="47119">
                  <c:v>3.2373940000000001</c:v>
                </c:pt>
                <c:pt idx="47120">
                  <c:v>3.2324419999999998</c:v>
                </c:pt>
                <c:pt idx="47121">
                  <c:v>3.2267440000000001</c:v>
                </c:pt>
                <c:pt idx="47122">
                  <c:v>3.2296290000000001</c:v>
                </c:pt>
                <c:pt idx="47123">
                  <c:v>3.2390289999999999</c:v>
                </c:pt>
                <c:pt idx="47124">
                  <c:v>3.2372260000000002</c:v>
                </c:pt>
                <c:pt idx="47125">
                  <c:v>3.2292920000000001</c:v>
                </c:pt>
                <c:pt idx="47126">
                  <c:v>3.2427790000000001</c:v>
                </c:pt>
                <c:pt idx="47127">
                  <c:v>3.259992</c:v>
                </c:pt>
                <c:pt idx="47128">
                  <c:v>3.270546</c:v>
                </c:pt>
                <c:pt idx="47129">
                  <c:v>3.2608820000000001</c:v>
                </c:pt>
                <c:pt idx="47130">
                  <c:v>3.2466740000000001</c:v>
                </c:pt>
                <c:pt idx="47131">
                  <c:v>3.2469380000000001</c:v>
                </c:pt>
                <c:pt idx="47132">
                  <c:v>3.252275</c:v>
                </c:pt>
                <c:pt idx="47133">
                  <c:v>3.2485010000000001</c:v>
                </c:pt>
                <c:pt idx="47134">
                  <c:v>3.244462</c:v>
                </c:pt>
                <c:pt idx="47135">
                  <c:v>3.2466740000000001</c:v>
                </c:pt>
                <c:pt idx="47136">
                  <c:v>3.2515779999999999</c:v>
                </c:pt>
                <c:pt idx="47137">
                  <c:v>3.2534290000000001</c:v>
                </c:pt>
                <c:pt idx="47138">
                  <c:v>3.2562660000000001</c:v>
                </c:pt>
                <c:pt idx="47139">
                  <c:v>3.262877</c:v>
                </c:pt>
                <c:pt idx="47140">
                  <c:v>3.2595350000000001</c:v>
                </c:pt>
                <c:pt idx="47141">
                  <c:v>3.2504960000000001</c:v>
                </c:pt>
                <c:pt idx="47142">
                  <c:v>3.2500390000000001</c:v>
                </c:pt>
                <c:pt idx="47143">
                  <c:v>3.247852</c:v>
                </c:pt>
                <c:pt idx="47144">
                  <c:v>3.2451829999999999</c:v>
                </c:pt>
                <c:pt idx="47145">
                  <c:v>3.2500870000000002</c:v>
                </c:pt>
                <c:pt idx="47146">
                  <c:v>3.2375859999999999</c:v>
                </c:pt>
                <c:pt idx="47147">
                  <c:v>3.2215989999999999</c:v>
                </c:pt>
                <c:pt idx="47148">
                  <c:v>3.2330670000000001</c:v>
                </c:pt>
                <c:pt idx="47149">
                  <c:v>3.2402790000000001</c:v>
                </c:pt>
                <c:pt idx="47150">
                  <c:v>3.2390530000000002</c:v>
                </c:pt>
                <c:pt idx="47151">
                  <c:v>3.2388370000000002</c:v>
                </c:pt>
                <c:pt idx="47152">
                  <c:v>3.235735</c:v>
                </c:pt>
                <c:pt idx="47153">
                  <c:v>3.2294130000000001</c:v>
                </c:pt>
                <c:pt idx="47154">
                  <c:v>3.241914</c:v>
                </c:pt>
                <c:pt idx="47155">
                  <c:v>3.2422019999999998</c:v>
                </c:pt>
                <c:pt idx="47156">
                  <c:v>3.2414809999999998</c:v>
                </c:pt>
                <c:pt idx="47157">
                  <c:v>3.2458079999999998</c:v>
                </c:pt>
                <c:pt idx="47158">
                  <c:v>3.2371059999999998</c:v>
                </c:pt>
                <c:pt idx="47159">
                  <c:v>3.2046510000000001</c:v>
                </c:pt>
                <c:pt idx="47160">
                  <c:v>3.226696</c:v>
                </c:pt>
                <c:pt idx="47161">
                  <c:v>3.2827099999999998</c:v>
                </c:pt>
                <c:pt idx="47162">
                  <c:v>3.2265280000000001</c:v>
                </c:pt>
                <c:pt idx="47163">
                  <c:v>3.1554160000000002</c:v>
                </c:pt>
                <c:pt idx="47164">
                  <c:v>3.1490450000000001</c:v>
                </c:pt>
                <c:pt idx="47165">
                  <c:v>3.143516</c:v>
                </c:pt>
                <c:pt idx="47166">
                  <c:v>3.133731</c:v>
                </c:pt>
                <c:pt idx="47167">
                  <c:v>3.1650800000000001</c:v>
                </c:pt>
                <c:pt idx="47168">
                  <c:v>3.1752250000000002</c:v>
                </c:pt>
                <c:pt idx="47169">
                  <c:v>3.1673879999999999</c:v>
                </c:pt>
                <c:pt idx="47170">
                  <c:v>3.157772</c:v>
                </c:pt>
                <c:pt idx="47171">
                  <c:v>3.1671480000000001</c:v>
                </c:pt>
                <c:pt idx="47172">
                  <c:v>3.2168869999999998</c:v>
                </c:pt>
                <c:pt idx="47173">
                  <c:v>3.2816290000000001</c:v>
                </c:pt>
                <c:pt idx="47174">
                  <c:v>3.2842009999999999</c:v>
                </c:pt>
                <c:pt idx="47175">
                  <c:v>3.2257820000000001</c:v>
                </c:pt>
                <c:pt idx="47176">
                  <c:v>3.2141470000000001</c:v>
                </c:pt>
                <c:pt idx="47177">
                  <c:v>3.2022949999999999</c:v>
                </c:pt>
                <c:pt idx="47178">
                  <c:v>3.2344369999999998</c:v>
                </c:pt>
                <c:pt idx="47179">
                  <c:v>3.259223</c:v>
                </c:pt>
                <c:pt idx="47180">
                  <c:v>3.2602319999999998</c:v>
                </c:pt>
                <c:pt idx="47181">
                  <c:v>3.2496550000000002</c:v>
                </c:pt>
                <c:pt idx="47182">
                  <c:v>3.2605689999999998</c:v>
                </c:pt>
                <c:pt idx="47183">
                  <c:v>3.2717480000000001</c:v>
                </c:pt>
                <c:pt idx="47184">
                  <c:v>3.2600159999999998</c:v>
                </c:pt>
                <c:pt idx="47185">
                  <c:v>3.2448950000000001</c:v>
                </c:pt>
                <c:pt idx="47186">
                  <c:v>3.240135</c:v>
                </c:pt>
                <c:pt idx="47187">
                  <c:v>3.2222490000000001</c:v>
                </c:pt>
                <c:pt idx="47188">
                  <c:v>3.2190750000000001</c:v>
                </c:pt>
                <c:pt idx="47189">
                  <c:v>3.241072</c:v>
                </c:pt>
                <c:pt idx="47190">
                  <c:v>3.24701</c:v>
                </c:pt>
                <c:pt idx="47191">
                  <c:v>3.2596080000000001</c:v>
                </c:pt>
                <c:pt idx="47192">
                  <c:v>3.280138</c:v>
                </c:pt>
                <c:pt idx="47193">
                  <c:v>3.2561460000000002</c:v>
                </c:pt>
                <c:pt idx="47194">
                  <c:v>3.246626</c:v>
                </c:pt>
                <c:pt idx="47195">
                  <c:v>3.2648000000000001</c:v>
                </c:pt>
                <c:pt idx="47196">
                  <c:v>3.2752819999999998</c:v>
                </c:pt>
                <c:pt idx="47197">
                  <c:v>3.2777340000000001</c:v>
                </c:pt>
                <c:pt idx="47198">
                  <c:v>3.272926</c:v>
                </c:pt>
                <c:pt idx="47199">
                  <c:v>3.2688630000000001</c:v>
                </c:pt>
                <c:pt idx="47200">
                  <c:v>3.2678769999999999</c:v>
                </c:pt>
                <c:pt idx="47201">
                  <c:v>3.2628529999999998</c:v>
                </c:pt>
                <c:pt idx="47202">
                  <c:v>3.2572269999999999</c:v>
                </c:pt>
                <c:pt idx="47203">
                  <c:v>3.2571789999999998</c:v>
                </c:pt>
                <c:pt idx="47204">
                  <c:v>3.2642950000000002</c:v>
                </c:pt>
                <c:pt idx="47205">
                  <c:v>3.2704019999999998</c:v>
                </c:pt>
                <c:pt idx="47206">
                  <c:v>3.272084</c:v>
                </c:pt>
                <c:pt idx="47207">
                  <c:v>3.2707139999999999</c:v>
                </c:pt>
                <c:pt idx="47208">
                  <c:v>3.271363</c:v>
                </c:pt>
                <c:pt idx="47209">
                  <c:v>3.2707380000000001</c:v>
                </c:pt>
                <c:pt idx="47210">
                  <c:v>3.2738640000000001</c:v>
                </c:pt>
                <c:pt idx="47211">
                  <c:v>3.2717480000000001</c:v>
                </c:pt>
                <c:pt idx="47212">
                  <c:v>3.2746089999999999</c:v>
                </c:pt>
                <c:pt idx="47213">
                  <c:v>3.27759</c:v>
                </c:pt>
                <c:pt idx="47214">
                  <c:v>3.274705</c:v>
                </c:pt>
                <c:pt idx="47215">
                  <c:v>3.2781189999999998</c:v>
                </c:pt>
                <c:pt idx="47216">
                  <c:v>3.2766519999999999</c:v>
                </c:pt>
                <c:pt idx="47217">
                  <c:v>3.275811</c:v>
                </c:pt>
                <c:pt idx="47218">
                  <c:v>3.2749450000000002</c:v>
                </c:pt>
                <c:pt idx="47219">
                  <c:v>3.2748490000000001</c:v>
                </c:pt>
                <c:pt idx="47220">
                  <c:v>3.2808350000000002</c:v>
                </c:pt>
                <c:pt idx="47221">
                  <c:v>3.2836240000000001</c:v>
                </c:pt>
                <c:pt idx="47222">
                  <c:v>3.2816290000000001</c:v>
                </c:pt>
                <c:pt idx="47223">
                  <c:v>3.282422</c:v>
                </c:pt>
                <c:pt idx="47224">
                  <c:v>3.274537</c:v>
                </c:pt>
                <c:pt idx="47225">
                  <c:v>3.263935</c:v>
                </c:pt>
                <c:pt idx="47226">
                  <c:v>3.262108</c:v>
                </c:pt>
                <c:pt idx="47227">
                  <c:v>3.2641749999999998</c:v>
                </c:pt>
                <c:pt idx="47228">
                  <c:v>3.26355</c:v>
                </c:pt>
                <c:pt idx="47229">
                  <c:v>3.2641990000000001</c:v>
                </c:pt>
                <c:pt idx="47230">
                  <c:v>3.2598959999999999</c:v>
                </c:pt>
                <c:pt idx="47231">
                  <c:v>3.261555</c:v>
                </c:pt>
                <c:pt idx="47232">
                  <c:v>3.2601360000000001</c:v>
                </c:pt>
                <c:pt idx="47233">
                  <c:v>3.2605209999999998</c:v>
                </c:pt>
                <c:pt idx="47234">
                  <c:v>3.2666029999999999</c:v>
                </c:pt>
                <c:pt idx="47235">
                  <c:v>3.2660019999999998</c:v>
                </c:pt>
                <c:pt idx="47236">
                  <c:v>3.2665310000000001</c:v>
                </c:pt>
                <c:pt idx="47237">
                  <c:v>3.2629009999999998</c:v>
                </c:pt>
                <c:pt idx="47238">
                  <c:v>3.25766</c:v>
                </c:pt>
                <c:pt idx="47239">
                  <c:v>3.2555209999999999</c:v>
                </c:pt>
                <c:pt idx="47240">
                  <c:v>3.2591030000000001</c:v>
                </c:pt>
                <c:pt idx="47241">
                  <c:v>3.2593670000000001</c:v>
                </c:pt>
                <c:pt idx="47242">
                  <c:v>3.255064</c:v>
                </c:pt>
                <c:pt idx="47243">
                  <c:v>3.2494860000000001</c:v>
                </c:pt>
                <c:pt idx="47244">
                  <c:v>3.245015</c:v>
                </c:pt>
                <c:pt idx="47245">
                  <c:v>3.2451590000000001</c:v>
                </c:pt>
                <c:pt idx="47246">
                  <c:v>3.249727</c:v>
                </c:pt>
                <c:pt idx="47247">
                  <c:v>3.2469380000000001</c:v>
                </c:pt>
                <c:pt idx="47248">
                  <c:v>3.2415530000000001</c:v>
                </c:pt>
                <c:pt idx="47249">
                  <c:v>3.2409279999999998</c:v>
                </c:pt>
                <c:pt idx="47250">
                  <c:v>3.250184</c:v>
                </c:pt>
                <c:pt idx="47251">
                  <c:v>3.2514340000000002</c:v>
                </c:pt>
                <c:pt idx="47252">
                  <c:v>3.2479480000000001</c:v>
                </c:pt>
                <c:pt idx="47253">
                  <c:v>3.2474430000000001</c:v>
                </c:pt>
                <c:pt idx="47254">
                  <c:v>3.2494139999999998</c:v>
                </c:pt>
                <c:pt idx="47255">
                  <c:v>3.2562660000000001</c:v>
                </c:pt>
                <c:pt idx="47256">
                  <c:v>3.2552319999999999</c:v>
                </c:pt>
                <c:pt idx="47257">
                  <c:v>3.2546309999999998</c:v>
                </c:pt>
                <c:pt idx="47258">
                  <c:v>3.2584300000000002</c:v>
                </c:pt>
                <c:pt idx="47259">
                  <c:v>3.2545109999999999</c:v>
                </c:pt>
                <c:pt idx="47260">
                  <c:v>3.2502800000000001</c:v>
                </c:pt>
                <c:pt idx="47261">
                  <c:v>3.251217</c:v>
                </c:pt>
                <c:pt idx="47262">
                  <c:v>3.2469139999999999</c:v>
                </c:pt>
                <c:pt idx="47263">
                  <c:v>3.239846</c:v>
                </c:pt>
                <c:pt idx="47264">
                  <c:v>3.2398699999999998</c:v>
                </c:pt>
                <c:pt idx="47265">
                  <c:v>3.2417929999999999</c:v>
                </c:pt>
                <c:pt idx="47266">
                  <c:v>3.2385959999999998</c:v>
                </c:pt>
                <c:pt idx="47267">
                  <c:v>3.230591</c:v>
                </c:pt>
                <c:pt idx="47268">
                  <c:v>3.2326100000000002</c:v>
                </c:pt>
                <c:pt idx="47269">
                  <c:v>3.2497750000000001</c:v>
                </c:pt>
                <c:pt idx="47270">
                  <c:v>3.2523710000000001</c:v>
                </c:pt>
                <c:pt idx="47271">
                  <c:v>3.2519870000000002</c:v>
                </c:pt>
                <c:pt idx="47272">
                  <c:v>3.2478280000000002</c:v>
                </c:pt>
                <c:pt idx="47273">
                  <c:v>3.239582</c:v>
                </c:pt>
                <c:pt idx="47274">
                  <c:v>3.228186</c:v>
                </c:pt>
                <c:pt idx="47275">
                  <c:v>3.2192430000000001</c:v>
                </c:pt>
                <c:pt idx="47276">
                  <c:v>3.2190750000000001</c:v>
                </c:pt>
                <c:pt idx="47277">
                  <c:v>3.220926</c:v>
                </c:pt>
                <c:pt idx="47278">
                  <c:v>3.2196039999999999</c:v>
                </c:pt>
                <c:pt idx="47279">
                  <c:v>3.2176809999999998</c:v>
                </c:pt>
                <c:pt idx="47280">
                  <c:v>3.2199170000000001</c:v>
                </c:pt>
                <c:pt idx="47281">
                  <c:v>3.225133</c:v>
                </c:pt>
                <c:pt idx="47282">
                  <c:v>3.2311920000000001</c:v>
                </c:pt>
                <c:pt idx="47283">
                  <c:v>3.2393649999999998</c:v>
                </c:pt>
                <c:pt idx="47284">
                  <c:v>3.2345090000000001</c:v>
                </c:pt>
                <c:pt idx="47285">
                  <c:v>3.230302</c:v>
                </c:pt>
                <c:pt idx="47286">
                  <c:v>3.2384759999999999</c:v>
                </c:pt>
                <c:pt idx="47287">
                  <c:v>3.2412890000000001</c:v>
                </c:pt>
                <c:pt idx="47288">
                  <c:v>3.238283</c:v>
                </c:pt>
                <c:pt idx="47289">
                  <c:v>3.232586</c:v>
                </c:pt>
                <c:pt idx="47290">
                  <c:v>3.2276090000000002</c:v>
                </c:pt>
                <c:pt idx="47291">
                  <c:v>3.2307109999999999</c:v>
                </c:pt>
                <c:pt idx="47292">
                  <c:v>3.2369370000000002</c:v>
                </c:pt>
                <c:pt idx="47293">
                  <c:v>3.2403270000000002</c:v>
                </c:pt>
                <c:pt idx="47294">
                  <c:v>3.2395100000000001</c:v>
                </c:pt>
                <c:pt idx="47295">
                  <c:v>3.2399659999999999</c:v>
                </c:pt>
                <c:pt idx="47296">
                  <c:v>3.2368649999999999</c:v>
                </c:pt>
                <c:pt idx="47297">
                  <c:v>3.2323940000000002</c:v>
                </c:pt>
                <c:pt idx="47298">
                  <c:v>3.2275369999999999</c:v>
                </c:pt>
                <c:pt idx="47299">
                  <c:v>3.222753</c:v>
                </c:pt>
                <c:pt idx="47300">
                  <c:v>3.2233540000000001</c:v>
                </c:pt>
                <c:pt idx="47301">
                  <c:v>3.2217920000000002</c:v>
                </c:pt>
                <c:pt idx="47302">
                  <c:v>3.2197480000000001</c:v>
                </c:pt>
                <c:pt idx="47303">
                  <c:v>3.2187389999999998</c:v>
                </c:pt>
                <c:pt idx="47304">
                  <c:v>3.220974</c:v>
                </c:pt>
                <c:pt idx="47305">
                  <c:v>3.219436</c:v>
                </c:pt>
                <c:pt idx="47306">
                  <c:v>3.2226089999999998</c:v>
                </c:pt>
                <c:pt idx="47307">
                  <c:v>3.2268159999999999</c:v>
                </c:pt>
                <c:pt idx="47308">
                  <c:v>3.2270319999999999</c:v>
                </c:pt>
                <c:pt idx="47309">
                  <c:v>3.22309</c:v>
                </c:pt>
                <c:pt idx="47310">
                  <c:v>3.2193640000000001</c:v>
                </c:pt>
                <c:pt idx="47311">
                  <c:v>3.221768</c:v>
                </c:pt>
                <c:pt idx="47312">
                  <c:v>3.222296</c:v>
                </c:pt>
                <c:pt idx="47313">
                  <c:v>3.2277300000000002</c:v>
                </c:pt>
                <c:pt idx="47314">
                  <c:v>3.2292679999999998</c:v>
                </c:pt>
                <c:pt idx="47315">
                  <c:v>3.224653</c:v>
                </c:pt>
                <c:pt idx="47316">
                  <c:v>3.2223449999999998</c:v>
                </c:pt>
                <c:pt idx="47317">
                  <c:v>3.2173919999999998</c:v>
                </c:pt>
                <c:pt idx="47318">
                  <c:v>3.2123919999999999</c:v>
                </c:pt>
                <c:pt idx="47319">
                  <c:v>3.2133530000000001</c:v>
                </c:pt>
                <c:pt idx="47320">
                  <c:v>3.215204</c:v>
                </c:pt>
                <c:pt idx="47321">
                  <c:v>3.2135940000000001</c:v>
                </c:pt>
                <c:pt idx="47322">
                  <c:v>3.2144349999999999</c:v>
                </c:pt>
                <c:pt idx="47323">
                  <c:v>3.2178010000000001</c:v>
                </c:pt>
                <c:pt idx="47324">
                  <c:v>3.2208779999999999</c:v>
                </c:pt>
                <c:pt idx="47325">
                  <c:v>3.225133</c:v>
                </c:pt>
                <c:pt idx="47326">
                  <c:v>3.2304219999999999</c:v>
                </c:pt>
                <c:pt idx="47327">
                  <c:v>3.230591</c:v>
                </c:pt>
                <c:pt idx="47328">
                  <c:v>3.2280899999999999</c:v>
                </c:pt>
                <c:pt idx="47329">
                  <c:v>3.2312880000000002</c:v>
                </c:pt>
                <c:pt idx="47330">
                  <c:v>3.2347980000000001</c:v>
                </c:pt>
                <c:pt idx="47331">
                  <c:v>3.23136</c:v>
                </c:pt>
                <c:pt idx="47332">
                  <c:v>3.231312</c:v>
                </c:pt>
                <c:pt idx="47333">
                  <c:v>3.2278739999999999</c:v>
                </c:pt>
                <c:pt idx="47334">
                  <c:v>3.2278020000000001</c:v>
                </c:pt>
                <c:pt idx="47335">
                  <c:v>3.2286670000000002</c:v>
                </c:pt>
                <c:pt idx="47336">
                  <c:v>3.2353990000000001</c:v>
                </c:pt>
                <c:pt idx="47337">
                  <c:v>3.2356630000000002</c:v>
                </c:pt>
                <c:pt idx="47338">
                  <c:v>3.2319369999999998</c:v>
                </c:pt>
                <c:pt idx="47339">
                  <c:v>3.2346050000000002</c:v>
                </c:pt>
                <c:pt idx="47340">
                  <c:v>3.234918</c:v>
                </c:pt>
                <c:pt idx="47341">
                  <c:v>3.234076</c:v>
                </c:pt>
                <c:pt idx="47342">
                  <c:v>3.234124</c:v>
                </c:pt>
                <c:pt idx="47343">
                  <c:v>3.2337400000000001</c:v>
                </c:pt>
                <c:pt idx="47344">
                  <c:v>3.2388370000000002</c:v>
                </c:pt>
                <c:pt idx="47345">
                  <c:v>3.2423220000000001</c:v>
                </c:pt>
                <c:pt idx="47346">
                  <c:v>3.2420339999999999</c:v>
                </c:pt>
                <c:pt idx="47347">
                  <c:v>3.2475390000000002</c:v>
                </c:pt>
                <c:pt idx="47348">
                  <c:v>3.2493660000000002</c:v>
                </c:pt>
                <c:pt idx="47349">
                  <c:v>3.2477070000000001</c:v>
                </c:pt>
                <c:pt idx="47350">
                  <c:v>3.2464810000000002</c:v>
                </c:pt>
                <c:pt idx="47351">
                  <c:v>3.2452070000000002</c:v>
                </c:pt>
                <c:pt idx="47352">
                  <c:v>3.2464569999999999</c:v>
                </c:pt>
                <c:pt idx="47353">
                  <c:v>3.2492220000000001</c:v>
                </c:pt>
                <c:pt idx="47354">
                  <c:v>3.2508089999999998</c:v>
                </c:pt>
                <c:pt idx="47355">
                  <c:v>3.2481640000000001</c:v>
                </c:pt>
                <c:pt idx="47356">
                  <c:v>3.241625</c:v>
                </c:pt>
                <c:pt idx="47357">
                  <c:v>3.243236</c:v>
                </c:pt>
                <c:pt idx="47358">
                  <c:v>3.2443659999999999</c:v>
                </c:pt>
                <c:pt idx="47359">
                  <c:v>3.2409279999999998</c:v>
                </c:pt>
                <c:pt idx="47360">
                  <c:v>3.2410239999999999</c:v>
                </c:pt>
                <c:pt idx="47361">
                  <c:v>3.2392210000000001</c:v>
                </c:pt>
                <c:pt idx="47362">
                  <c:v>3.235687</c:v>
                </c:pt>
                <c:pt idx="47363">
                  <c:v>3.2364320000000002</c:v>
                </c:pt>
                <c:pt idx="47364">
                  <c:v>3.2366730000000001</c:v>
                </c:pt>
                <c:pt idx="47365">
                  <c:v>3.2390050000000001</c:v>
                </c:pt>
                <c:pt idx="47366">
                  <c:v>3.2423700000000002</c:v>
                </c:pt>
                <c:pt idx="47367">
                  <c:v>3.2424430000000002</c:v>
                </c:pt>
                <c:pt idx="47368">
                  <c:v>3.2362160000000002</c:v>
                </c:pt>
                <c:pt idx="47369">
                  <c:v>3.2334510000000001</c:v>
                </c:pt>
                <c:pt idx="47370">
                  <c:v>3.2385959999999998</c:v>
                </c:pt>
                <c:pt idx="47371">
                  <c:v>3.2398699999999998</c:v>
                </c:pt>
                <c:pt idx="47372">
                  <c:v>3.2466740000000001</c:v>
                </c:pt>
                <c:pt idx="47373">
                  <c:v>3.2551359999999998</c:v>
                </c:pt>
                <c:pt idx="47374">
                  <c:v>3.2505679999999999</c:v>
                </c:pt>
                <c:pt idx="47375">
                  <c:v>3.2387160000000002</c:v>
                </c:pt>
                <c:pt idx="47376">
                  <c:v>3.2355909999999999</c:v>
                </c:pt>
                <c:pt idx="47377">
                  <c:v>3.234918</c:v>
                </c:pt>
                <c:pt idx="47378">
                  <c:v>3.231913</c:v>
                </c:pt>
                <c:pt idx="47379">
                  <c:v>3.2284030000000001</c:v>
                </c:pt>
                <c:pt idx="47380">
                  <c:v>3.2294610000000001</c:v>
                </c:pt>
                <c:pt idx="47381">
                  <c:v>3.229028</c:v>
                </c:pt>
                <c:pt idx="47382">
                  <c:v>3.2280660000000001</c:v>
                </c:pt>
                <c:pt idx="47383">
                  <c:v>3.2286429999999999</c:v>
                </c:pt>
                <c:pt idx="47384">
                  <c:v>3.232418</c:v>
                </c:pt>
                <c:pt idx="47385">
                  <c:v>3.2337400000000001</c:v>
                </c:pt>
                <c:pt idx="47386">
                  <c:v>3.2368649999999999</c:v>
                </c:pt>
                <c:pt idx="47387">
                  <c:v>3.2381150000000001</c:v>
                </c:pt>
                <c:pt idx="47388">
                  <c:v>3.2366730000000001</c:v>
                </c:pt>
                <c:pt idx="47389">
                  <c:v>3.2371780000000001</c:v>
                </c:pt>
                <c:pt idx="47390">
                  <c:v>3.238235</c:v>
                </c:pt>
                <c:pt idx="47391">
                  <c:v>3.2402549999999999</c:v>
                </c:pt>
                <c:pt idx="47392">
                  <c:v>3.2417690000000001</c:v>
                </c:pt>
                <c:pt idx="47393">
                  <c:v>3.2413609999999999</c:v>
                </c:pt>
                <c:pt idx="47394">
                  <c:v>3.238788</c:v>
                </c:pt>
                <c:pt idx="47395">
                  <c:v>3.2351580000000002</c:v>
                </c:pt>
                <c:pt idx="47396">
                  <c:v>3.2353510000000001</c:v>
                </c:pt>
                <c:pt idx="47397">
                  <c:v>3.2310469999999998</c:v>
                </c:pt>
                <c:pt idx="47398">
                  <c:v>3.2314799999999999</c:v>
                </c:pt>
                <c:pt idx="47399">
                  <c:v>3.229965</c:v>
                </c:pt>
                <c:pt idx="47400">
                  <c:v>3.2305419999999998</c:v>
                </c:pt>
                <c:pt idx="47401">
                  <c:v>3.2283550000000001</c:v>
                </c:pt>
                <c:pt idx="47402">
                  <c:v>3.2267199999999998</c:v>
                </c:pt>
                <c:pt idx="47403">
                  <c:v>3.229797</c:v>
                </c:pt>
                <c:pt idx="47404">
                  <c:v>3.232586</c:v>
                </c:pt>
                <c:pt idx="47405">
                  <c:v>3.2359040000000001</c:v>
                </c:pt>
                <c:pt idx="47406">
                  <c:v>3.2373940000000001</c:v>
                </c:pt>
                <c:pt idx="47407">
                  <c:v>3.2384279999999999</c:v>
                </c:pt>
                <c:pt idx="47408">
                  <c:v>3.2376589999999998</c:v>
                </c:pt>
                <c:pt idx="47409">
                  <c:v>3.2388119999999998</c:v>
                </c:pt>
                <c:pt idx="47410">
                  <c:v>3.238067</c:v>
                </c:pt>
                <c:pt idx="47411">
                  <c:v>3.2329949999999998</c:v>
                </c:pt>
                <c:pt idx="47412">
                  <c:v>3.2322489999999999</c:v>
                </c:pt>
                <c:pt idx="47413">
                  <c:v>3.2317450000000001</c:v>
                </c:pt>
                <c:pt idx="47414">
                  <c:v>3.2292200000000002</c:v>
                </c:pt>
                <c:pt idx="47415">
                  <c:v>3.2291720000000002</c:v>
                </c:pt>
                <c:pt idx="47416">
                  <c:v>3.2281140000000001</c:v>
                </c:pt>
                <c:pt idx="47417">
                  <c:v>3.2304940000000002</c:v>
                </c:pt>
                <c:pt idx="47418">
                  <c:v>3.235519</c:v>
                </c:pt>
                <c:pt idx="47419">
                  <c:v>3.241168</c:v>
                </c:pt>
                <c:pt idx="47420">
                  <c:v>3.243789</c:v>
                </c:pt>
                <c:pt idx="47421">
                  <c:v>3.2416010000000002</c:v>
                </c:pt>
                <c:pt idx="47422">
                  <c:v>3.2392210000000001</c:v>
                </c:pt>
                <c:pt idx="47423">
                  <c:v>3.2349899999999998</c:v>
                </c:pt>
                <c:pt idx="47424">
                  <c:v>3.2397019999999999</c:v>
                </c:pt>
                <c:pt idx="47425">
                  <c:v>3.2446299999999999</c:v>
                </c:pt>
                <c:pt idx="47426">
                  <c:v>3.2459760000000002</c:v>
                </c:pt>
                <c:pt idx="47427">
                  <c:v>3.2489810000000001</c:v>
                </c:pt>
                <c:pt idx="47428">
                  <c:v>3.247611</c:v>
                </c:pt>
                <c:pt idx="47429">
                  <c:v>3.2445339999999998</c:v>
                </c:pt>
                <c:pt idx="47430">
                  <c:v>3.2415289999999999</c:v>
                </c:pt>
                <c:pt idx="47431">
                  <c:v>3.2371539999999999</c:v>
                </c:pt>
                <c:pt idx="47432">
                  <c:v>3.2317450000000001</c:v>
                </c:pt>
                <c:pt idx="47433">
                  <c:v>3.2338840000000002</c:v>
                </c:pt>
                <c:pt idx="47434">
                  <c:v>3.2387640000000002</c:v>
                </c:pt>
                <c:pt idx="47435">
                  <c:v>3.2402069999999998</c:v>
                </c:pt>
                <c:pt idx="47436">
                  <c:v>3.2385959999999998</c:v>
                </c:pt>
                <c:pt idx="47437">
                  <c:v>3.241914</c:v>
                </c:pt>
                <c:pt idx="47438">
                  <c:v>3.2430430000000001</c:v>
                </c:pt>
                <c:pt idx="47439">
                  <c:v>3.2419380000000002</c:v>
                </c:pt>
                <c:pt idx="47440">
                  <c:v>3.2407599999999999</c:v>
                </c:pt>
                <c:pt idx="47441">
                  <c:v>3.238283</c:v>
                </c:pt>
                <c:pt idx="47442">
                  <c:v>3.2379470000000001</c:v>
                </c:pt>
                <c:pt idx="47443">
                  <c:v>3.239341</c:v>
                </c:pt>
                <c:pt idx="47444">
                  <c:v>3.2428750000000002</c:v>
                </c:pt>
                <c:pt idx="47445">
                  <c:v>3.2450389999999998</c:v>
                </c:pt>
                <c:pt idx="47446">
                  <c:v>3.2451349999999999</c:v>
                </c:pt>
                <c:pt idx="47447">
                  <c:v>3.2472029999999998</c:v>
                </c:pt>
                <c:pt idx="47448">
                  <c:v>3.245568</c:v>
                </c:pt>
                <c:pt idx="47449">
                  <c:v>3.2451110000000001</c:v>
                </c:pt>
                <c:pt idx="47450">
                  <c:v>3.247179</c:v>
                </c:pt>
                <c:pt idx="47451">
                  <c:v>3.2466499999999998</c:v>
                </c:pt>
                <c:pt idx="47452">
                  <c:v>3.2468180000000002</c:v>
                </c:pt>
                <c:pt idx="47453">
                  <c:v>3.2515779999999999</c:v>
                </c:pt>
                <c:pt idx="47454">
                  <c:v>3.2538619999999998</c:v>
                </c:pt>
                <c:pt idx="47455">
                  <c:v>3.246578</c:v>
                </c:pt>
                <c:pt idx="47456">
                  <c:v>3.2418420000000001</c:v>
                </c:pt>
                <c:pt idx="47457">
                  <c:v>3.2368890000000001</c:v>
                </c:pt>
                <c:pt idx="47458">
                  <c:v>3.2394370000000001</c:v>
                </c:pt>
                <c:pt idx="47459">
                  <c:v>3.2379950000000002</c:v>
                </c:pt>
                <c:pt idx="47460">
                  <c:v>3.237082</c:v>
                </c:pt>
                <c:pt idx="47461">
                  <c:v>3.2351580000000002</c:v>
                </c:pt>
                <c:pt idx="47462">
                  <c:v>3.2342209999999998</c:v>
                </c:pt>
                <c:pt idx="47463">
                  <c:v>3.2325620000000002</c:v>
                </c:pt>
                <c:pt idx="47464">
                  <c:v>3.2255660000000002</c:v>
                </c:pt>
                <c:pt idx="47465">
                  <c:v>3.2257340000000001</c:v>
                </c:pt>
                <c:pt idx="47466">
                  <c:v>3.2307109999999999</c:v>
                </c:pt>
                <c:pt idx="47467">
                  <c:v>3.2341730000000002</c:v>
                </c:pt>
                <c:pt idx="47468">
                  <c:v>3.2350379999999999</c:v>
                </c:pt>
                <c:pt idx="47469">
                  <c:v>3.2342930000000001</c:v>
                </c:pt>
                <c:pt idx="47470">
                  <c:v>3.23963</c:v>
                </c:pt>
                <c:pt idx="47471">
                  <c:v>3.2448950000000001</c:v>
                </c:pt>
                <c:pt idx="47472">
                  <c:v>3.250785</c:v>
                </c:pt>
                <c:pt idx="47473">
                  <c:v>3.2500629999999999</c:v>
                </c:pt>
                <c:pt idx="47474">
                  <c:v>3.247852</c:v>
                </c:pt>
                <c:pt idx="47475">
                  <c:v>3.236024</c:v>
                </c:pt>
                <c:pt idx="47476">
                  <c:v>3.230086</c:v>
                </c:pt>
                <c:pt idx="47477">
                  <c:v>3.2286429999999999</c:v>
                </c:pt>
                <c:pt idx="47478">
                  <c:v>3.2270810000000001</c:v>
                </c:pt>
                <c:pt idx="47479">
                  <c:v>3.234461</c:v>
                </c:pt>
                <c:pt idx="47480">
                  <c:v>3.2319849999999999</c:v>
                </c:pt>
                <c:pt idx="47481">
                  <c:v>3.2302059999999999</c:v>
                </c:pt>
                <c:pt idx="47482">
                  <c:v>3.2358310000000001</c:v>
                </c:pt>
                <c:pt idx="47483">
                  <c:v>3.2340279999999999</c:v>
                </c:pt>
                <c:pt idx="47484">
                  <c:v>3.2322009999999999</c:v>
                </c:pt>
                <c:pt idx="47485">
                  <c:v>3.2348460000000001</c:v>
                </c:pt>
                <c:pt idx="47486">
                  <c:v>3.2402549999999999</c:v>
                </c:pt>
                <c:pt idx="47487">
                  <c:v>3.2403270000000002</c:v>
                </c:pt>
                <c:pt idx="47488">
                  <c:v>3.2439809999999998</c:v>
                </c:pt>
                <c:pt idx="47489">
                  <c:v>3.2489340000000002</c:v>
                </c:pt>
                <c:pt idx="47490">
                  <c:v>3.2465290000000002</c:v>
                </c:pt>
                <c:pt idx="47491">
                  <c:v>3.2419859999999998</c:v>
                </c:pt>
                <c:pt idx="47492">
                  <c:v>3.2368410000000001</c:v>
                </c:pt>
                <c:pt idx="47493">
                  <c:v>3.2342689999999998</c:v>
                </c:pt>
                <c:pt idx="47494">
                  <c:v>3.2336680000000002</c:v>
                </c:pt>
                <c:pt idx="47495">
                  <c:v>3.2303500000000001</c:v>
                </c:pt>
                <c:pt idx="47496">
                  <c:v>3.23047</c:v>
                </c:pt>
                <c:pt idx="47497">
                  <c:v>3.229749</c:v>
                </c:pt>
                <c:pt idx="47498">
                  <c:v>3.2286670000000002</c:v>
                </c:pt>
                <c:pt idx="47499">
                  <c:v>3.2314080000000001</c:v>
                </c:pt>
                <c:pt idx="47500">
                  <c:v>3.2292200000000002</c:v>
                </c:pt>
                <c:pt idx="47501">
                  <c:v>3.2291720000000002</c:v>
                </c:pt>
                <c:pt idx="47502">
                  <c:v>3.2294610000000001</c:v>
                </c:pt>
                <c:pt idx="47503">
                  <c:v>3.2328260000000002</c:v>
                </c:pt>
                <c:pt idx="47504">
                  <c:v>3.2376589999999998</c:v>
                </c:pt>
                <c:pt idx="47505">
                  <c:v>3.2361439999999999</c:v>
                </c:pt>
                <c:pt idx="47506">
                  <c:v>3.2379950000000002</c:v>
                </c:pt>
                <c:pt idx="47507">
                  <c:v>3.236793</c:v>
                </c:pt>
                <c:pt idx="47508">
                  <c:v>3.2350140000000001</c:v>
                </c:pt>
                <c:pt idx="47509">
                  <c:v>3.2341000000000002</c:v>
                </c:pt>
                <c:pt idx="47510">
                  <c:v>3.2327059999999999</c:v>
                </c:pt>
                <c:pt idx="47511">
                  <c:v>3.2291720000000002</c:v>
                </c:pt>
                <c:pt idx="47512">
                  <c:v>3.2260949999999999</c:v>
                </c:pt>
                <c:pt idx="47513">
                  <c:v>3.2254459999999998</c:v>
                </c:pt>
                <c:pt idx="47514">
                  <c:v>3.2243400000000002</c:v>
                </c:pt>
                <c:pt idx="47515">
                  <c:v>3.2242920000000002</c:v>
                </c:pt>
                <c:pt idx="47516">
                  <c:v>3.2247970000000001</c:v>
                </c:pt>
                <c:pt idx="47517">
                  <c:v>3.2257340000000001</c:v>
                </c:pt>
                <c:pt idx="47518">
                  <c:v>3.231865</c:v>
                </c:pt>
                <c:pt idx="47519">
                  <c:v>3.2422019999999998</c:v>
                </c:pt>
                <c:pt idx="47520">
                  <c:v>3.244005</c:v>
                </c:pt>
                <c:pt idx="47521">
                  <c:v>3.242515</c:v>
                </c:pt>
                <c:pt idx="47522">
                  <c:v>3.2335720000000001</c:v>
                </c:pt>
                <c:pt idx="47523">
                  <c:v>3.2233299999999998</c:v>
                </c:pt>
                <c:pt idx="47524">
                  <c:v>3.2185220000000001</c:v>
                </c:pt>
                <c:pt idx="47525">
                  <c:v>3.2156850000000001</c:v>
                </c:pt>
                <c:pt idx="47526">
                  <c:v>3.2188110000000001</c:v>
                </c:pt>
                <c:pt idx="47527">
                  <c:v>3.2283550000000001</c:v>
                </c:pt>
                <c:pt idx="47528">
                  <c:v>3.2318169999999999</c:v>
                </c:pt>
                <c:pt idx="47529">
                  <c:v>3.2297009999999999</c:v>
                </c:pt>
                <c:pt idx="47530">
                  <c:v>3.2323940000000002</c:v>
                </c:pt>
                <c:pt idx="47531">
                  <c:v>3.2292679999999998</c:v>
                </c:pt>
                <c:pt idx="47532">
                  <c:v>3.2287149999999998</c:v>
                </c:pt>
                <c:pt idx="47533">
                  <c:v>3.2283309999999998</c:v>
                </c:pt>
                <c:pt idx="47534">
                  <c:v>3.2268159999999999</c:v>
                </c:pt>
                <c:pt idx="47535">
                  <c:v>3.2256140000000002</c:v>
                </c:pt>
                <c:pt idx="47536">
                  <c:v>3.2285469999999998</c:v>
                </c:pt>
                <c:pt idx="47537">
                  <c:v>3.2302059999999999</c:v>
                </c:pt>
                <c:pt idx="47538">
                  <c:v>3.2293400000000001</c:v>
                </c:pt>
                <c:pt idx="47539">
                  <c:v>3.2277779999999998</c:v>
                </c:pt>
                <c:pt idx="47540">
                  <c:v>3.2267440000000001</c:v>
                </c:pt>
                <c:pt idx="47541">
                  <c:v>3.2250610000000002</c:v>
                </c:pt>
                <c:pt idx="47542">
                  <c:v>3.2210459999999999</c:v>
                </c:pt>
                <c:pt idx="47543">
                  <c:v>3.2281629999999999</c:v>
                </c:pt>
                <c:pt idx="47544">
                  <c:v>3.2328260000000002</c:v>
                </c:pt>
                <c:pt idx="47545">
                  <c:v>3.2350140000000001</c:v>
                </c:pt>
                <c:pt idx="47546">
                  <c:v>3.237009</c:v>
                </c:pt>
                <c:pt idx="47547">
                  <c:v>3.234461</c:v>
                </c:pt>
                <c:pt idx="47548">
                  <c:v>3.2381869999999999</c:v>
                </c:pt>
                <c:pt idx="47549">
                  <c:v>3.237009</c:v>
                </c:pt>
                <c:pt idx="47550">
                  <c:v>3.2360959999999999</c:v>
                </c:pt>
                <c:pt idx="47551">
                  <c:v>3.2352539999999999</c:v>
                </c:pt>
                <c:pt idx="47552">
                  <c:v>3.2361439999999999</c:v>
                </c:pt>
                <c:pt idx="47553">
                  <c:v>3.2352300000000001</c:v>
                </c:pt>
                <c:pt idx="47554">
                  <c:v>3.2330429999999999</c:v>
                </c:pt>
                <c:pt idx="47555">
                  <c:v>3.2311190000000001</c:v>
                </c:pt>
                <c:pt idx="47556">
                  <c:v>3.228186</c:v>
                </c:pt>
                <c:pt idx="47557">
                  <c:v>3.2242199999999999</c:v>
                </c:pt>
                <c:pt idx="47558">
                  <c:v>3.2264550000000001</c:v>
                </c:pt>
                <c:pt idx="47559">
                  <c:v>3.2237629999999999</c:v>
                </c:pt>
                <c:pt idx="47560">
                  <c:v>3.2232340000000002</c:v>
                </c:pt>
                <c:pt idx="47561">
                  <c:v>3.2269600000000001</c:v>
                </c:pt>
                <c:pt idx="47562">
                  <c:v>3.2256619999999998</c:v>
                </c:pt>
                <c:pt idx="47563">
                  <c:v>3.225085</c:v>
                </c:pt>
                <c:pt idx="47564">
                  <c:v>3.2282829999999998</c:v>
                </c:pt>
                <c:pt idx="47565">
                  <c:v>3.228259</c:v>
                </c:pt>
                <c:pt idx="47566">
                  <c:v>3.2310949999999998</c:v>
                </c:pt>
                <c:pt idx="47567">
                  <c:v>3.2314319999999999</c:v>
                </c:pt>
                <c:pt idx="47568">
                  <c:v>3.2308309999999998</c:v>
                </c:pt>
                <c:pt idx="47569">
                  <c:v>3.2331629999999998</c:v>
                </c:pt>
                <c:pt idx="47570">
                  <c:v>3.230254</c:v>
                </c:pt>
                <c:pt idx="47571">
                  <c:v>3.228259</c:v>
                </c:pt>
                <c:pt idx="47572">
                  <c:v>3.2298689999999999</c:v>
                </c:pt>
                <c:pt idx="47573">
                  <c:v>3.231023</c:v>
                </c:pt>
                <c:pt idx="47574">
                  <c:v>3.2319610000000001</c:v>
                </c:pt>
                <c:pt idx="47575">
                  <c:v>3.2334269999999998</c:v>
                </c:pt>
                <c:pt idx="47576">
                  <c:v>3.2317450000000001</c:v>
                </c:pt>
                <c:pt idx="47577">
                  <c:v>3.2323940000000002</c:v>
                </c:pt>
                <c:pt idx="47578">
                  <c:v>3.2286429999999999</c:v>
                </c:pt>
                <c:pt idx="47579">
                  <c:v>3.2280180000000001</c:v>
                </c:pt>
                <c:pt idx="47580">
                  <c:v>3.22898</c:v>
                </c:pt>
                <c:pt idx="47581">
                  <c:v>3.2313839999999998</c:v>
                </c:pt>
                <c:pt idx="47582">
                  <c:v>3.2321049999999998</c:v>
                </c:pt>
                <c:pt idx="47583">
                  <c:v>3.232898</c:v>
                </c:pt>
                <c:pt idx="47584">
                  <c:v>3.2352780000000001</c:v>
                </c:pt>
                <c:pt idx="47585">
                  <c:v>3.232802</c:v>
                </c:pt>
                <c:pt idx="47586">
                  <c:v>3.234413</c:v>
                </c:pt>
                <c:pt idx="47587">
                  <c:v>3.2363599999999999</c:v>
                </c:pt>
                <c:pt idx="47588">
                  <c:v>3.237466</c:v>
                </c:pt>
                <c:pt idx="47589">
                  <c:v>3.237466</c:v>
                </c:pt>
                <c:pt idx="47590">
                  <c:v>3.2362160000000002</c:v>
                </c:pt>
                <c:pt idx="47591">
                  <c:v>3.2352780000000001</c:v>
                </c:pt>
                <c:pt idx="47592">
                  <c:v>3.236745</c:v>
                </c:pt>
                <c:pt idx="47593">
                  <c:v>3.2361439999999999</c:v>
                </c:pt>
                <c:pt idx="47594">
                  <c:v>3.2314319999999999</c:v>
                </c:pt>
                <c:pt idx="47595">
                  <c:v>3.2322009999999999</c:v>
                </c:pt>
                <c:pt idx="47596">
                  <c:v>3.2287400000000002</c:v>
                </c:pt>
                <c:pt idx="47597">
                  <c:v>3.227706</c:v>
                </c:pt>
                <c:pt idx="47598">
                  <c:v>3.2245080000000002</c:v>
                </c:pt>
                <c:pt idx="47599">
                  <c:v>3.2221280000000001</c:v>
                </c:pt>
                <c:pt idx="47600">
                  <c:v>3.2226089999999998</c:v>
                </c:pt>
                <c:pt idx="47601">
                  <c:v>3.2220080000000002</c:v>
                </c:pt>
                <c:pt idx="47602">
                  <c:v>3.218979</c:v>
                </c:pt>
                <c:pt idx="47603">
                  <c:v>3.2197</c:v>
                </c:pt>
                <c:pt idx="47604">
                  <c:v>3.2262870000000001</c:v>
                </c:pt>
                <c:pt idx="47605">
                  <c:v>3.225806</c:v>
                </c:pt>
                <c:pt idx="47606">
                  <c:v>3.2252049999999999</c:v>
                </c:pt>
                <c:pt idx="47607">
                  <c:v>3.2261190000000002</c:v>
                </c:pt>
                <c:pt idx="47608">
                  <c:v>3.2273209999999999</c:v>
                </c:pt>
                <c:pt idx="47609">
                  <c:v>3.226432</c:v>
                </c:pt>
                <c:pt idx="47610">
                  <c:v>3.224869</c:v>
                </c:pt>
                <c:pt idx="47611">
                  <c:v>3.2292200000000002</c:v>
                </c:pt>
                <c:pt idx="47612">
                  <c:v>3.2250369999999999</c:v>
                </c:pt>
                <c:pt idx="47613">
                  <c:v>3.2165270000000001</c:v>
                </c:pt>
                <c:pt idx="47614">
                  <c:v>3.2185220000000001</c:v>
                </c:pt>
                <c:pt idx="47615">
                  <c:v>3.2189549999999998</c:v>
                </c:pt>
                <c:pt idx="47616">
                  <c:v>3.2174399999999999</c:v>
                </c:pt>
                <c:pt idx="47617">
                  <c:v>3.2141950000000001</c:v>
                </c:pt>
                <c:pt idx="47618">
                  <c:v>3.216647</c:v>
                </c:pt>
                <c:pt idx="47619">
                  <c:v>3.21821</c:v>
                </c:pt>
                <c:pt idx="47620">
                  <c:v>3.2197719999999999</c:v>
                </c:pt>
                <c:pt idx="47621">
                  <c:v>3.2210709999999998</c:v>
                </c:pt>
                <c:pt idx="47622">
                  <c:v>3.2265280000000001</c:v>
                </c:pt>
                <c:pt idx="47623">
                  <c:v>3.2262390000000001</c:v>
                </c:pt>
                <c:pt idx="47624">
                  <c:v>3.2254459999999998</c:v>
                </c:pt>
                <c:pt idx="47625">
                  <c:v>3.2248450000000002</c:v>
                </c:pt>
                <c:pt idx="47626">
                  <c:v>3.2248209999999999</c:v>
                </c:pt>
                <c:pt idx="47627">
                  <c:v>3.220974</c:v>
                </c:pt>
                <c:pt idx="47628">
                  <c:v>3.2219600000000002</c:v>
                </c:pt>
                <c:pt idx="47629">
                  <c:v>3.219147</c:v>
                </c:pt>
                <c:pt idx="47630">
                  <c:v>3.2183540000000002</c:v>
                </c:pt>
                <c:pt idx="47631">
                  <c:v>3.2202769999999998</c:v>
                </c:pt>
                <c:pt idx="47632">
                  <c:v>3.218426</c:v>
                </c:pt>
                <c:pt idx="47633">
                  <c:v>3.2206860000000002</c:v>
                </c:pt>
                <c:pt idx="47634">
                  <c:v>3.2219359999999999</c:v>
                </c:pt>
                <c:pt idx="47635">
                  <c:v>3.2215509999999998</c:v>
                </c:pt>
                <c:pt idx="47636">
                  <c:v>3.2229700000000001</c:v>
                </c:pt>
                <c:pt idx="47637">
                  <c:v>3.2252540000000001</c:v>
                </c:pt>
                <c:pt idx="47638">
                  <c:v>3.2234750000000001</c:v>
                </c:pt>
                <c:pt idx="47639">
                  <c:v>3.2249409999999998</c:v>
                </c:pt>
                <c:pt idx="47640">
                  <c:v>3.2307830000000002</c:v>
                </c:pt>
                <c:pt idx="47641">
                  <c:v>3.231865</c:v>
                </c:pt>
                <c:pt idx="47642">
                  <c:v>3.2335959999999999</c:v>
                </c:pt>
                <c:pt idx="47643">
                  <c:v>3.2288600000000001</c:v>
                </c:pt>
                <c:pt idx="47644">
                  <c:v>3.225927</c:v>
                </c:pt>
                <c:pt idx="47645">
                  <c:v>3.2306629999999998</c:v>
                </c:pt>
                <c:pt idx="47646">
                  <c:v>3.2302780000000002</c:v>
                </c:pt>
                <c:pt idx="47647">
                  <c:v>3.225133</c:v>
                </c:pt>
                <c:pt idx="47648">
                  <c:v>3.221816</c:v>
                </c:pt>
                <c:pt idx="47649">
                  <c:v>3.2246039999999998</c:v>
                </c:pt>
                <c:pt idx="47650">
                  <c:v>3.2244359999999999</c:v>
                </c:pt>
                <c:pt idx="47651">
                  <c:v>3.2228979999999998</c:v>
                </c:pt>
                <c:pt idx="47652">
                  <c:v>3.2200129999999998</c:v>
                </c:pt>
                <c:pt idx="47653">
                  <c:v>3.2215750000000001</c:v>
                </c:pt>
                <c:pt idx="47654">
                  <c:v>3.216094</c:v>
                </c:pt>
                <c:pt idx="47655">
                  <c:v>3.2185220000000001</c:v>
                </c:pt>
                <c:pt idx="47656">
                  <c:v>3.2190509999999999</c:v>
                </c:pt>
                <c:pt idx="47657">
                  <c:v>3.2185459999999999</c:v>
                </c:pt>
                <c:pt idx="47658">
                  <c:v>3.2201569999999999</c:v>
                </c:pt>
                <c:pt idx="47659">
                  <c:v>3.2205180000000002</c:v>
                </c:pt>
                <c:pt idx="47660">
                  <c:v>3.2214550000000002</c:v>
                </c:pt>
                <c:pt idx="47661">
                  <c:v>3.219436</c:v>
                </c:pt>
                <c:pt idx="47662">
                  <c:v>3.2203490000000001</c:v>
                </c:pt>
                <c:pt idx="47663">
                  <c:v>3.2207340000000002</c:v>
                </c:pt>
                <c:pt idx="47664">
                  <c:v>3.2173919999999998</c:v>
                </c:pt>
                <c:pt idx="47665">
                  <c:v>3.2181860000000002</c:v>
                </c:pt>
                <c:pt idx="47666">
                  <c:v>3.217873</c:v>
                </c:pt>
                <c:pt idx="47667">
                  <c:v>3.219484</c:v>
                </c:pt>
                <c:pt idx="47668">
                  <c:v>3.2192910000000001</c:v>
                </c:pt>
                <c:pt idx="47669">
                  <c:v>3.2155170000000002</c:v>
                </c:pt>
                <c:pt idx="47670">
                  <c:v>3.2164549999999998</c:v>
                </c:pt>
                <c:pt idx="47671">
                  <c:v>3.215204</c:v>
                </c:pt>
                <c:pt idx="47672">
                  <c:v>3.211983</c:v>
                </c:pt>
                <c:pt idx="47673">
                  <c:v>3.2096990000000001</c:v>
                </c:pt>
                <c:pt idx="47674">
                  <c:v>3.2094589999999998</c:v>
                </c:pt>
                <c:pt idx="47675">
                  <c:v>3.2117909999999998</c:v>
                </c:pt>
                <c:pt idx="47676">
                  <c:v>3.2150599999999998</c:v>
                </c:pt>
                <c:pt idx="47677">
                  <c:v>3.216431</c:v>
                </c:pt>
                <c:pt idx="47678">
                  <c:v>3.2129210000000001</c:v>
                </c:pt>
                <c:pt idx="47679">
                  <c:v>3.214267</c:v>
                </c:pt>
                <c:pt idx="47680">
                  <c:v>3.2189549999999998</c:v>
                </c:pt>
                <c:pt idx="47681">
                  <c:v>3.219436</c:v>
                </c:pt>
                <c:pt idx="47682">
                  <c:v>3.2186659999999998</c:v>
                </c:pt>
                <c:pt idx="47683">
                  <c:v>3.2151809999999998</c:v>
                </c:pt>
                <c:pt idx="47684">
                  <c:v>3.2165029999999999</c:v>
                </c:pt>
                <c:pt idx="47685">
                  <c:v>3.219436</c:v>
                </c:pt>
                <c:pt idx="47686">
                  <c:v>3.2188110000000001</c:v>
                </c:pt>
                <c:pt idx="47687">
                  <c:v>3.2165029999999999</c:v>
                </c:pt>
                <c:pt idx="47688">
                  <c:v>3.2148680000000001</c:v>
                </c:pt>
                <c:pt idx="47689">
                  <c:v>3.2093389999999999</c:v>
                </c:pt>
                <c:pt idx="47690">
                  <c:v>3.208377</c:v>
                </c:pt>
                <c:pt idx="47691">
                  <c:v>3.2084969999999999</c:v>
                </c:pt>
                <c:pt idx="47692">
                  <c:v>3.20756</c:v>
                </c:pt>
                <c:pt idx="47693">
                  <c:v>3.2040980000000001</c:v>
                </c:pt>
                <c:pt idx="47694">
                  <c:v>3.2050109999999998</c:v>
                </c:pt>
                <c:pt idx="47695">
                  <c:v>3.2070310000000002</c:v>
                </c:pt>
                <c:pt idx="47696">
                  <c:v>3.2097950000000002</c:v>
                </c:pt>
                <c:pt idx="47697">
                  <c:v>3.2150840000000001</c:v>
                </c:pt>
                <c:pt idx="47698">
                  <c:v>3.2197239999999998</c:v>
                </c:pt>
                <c:pt idx="47699">
                  <c:v>3.2154449999999999</c:v>
                </c:pt>
                <c:pt idx="47700">
                  <c:v>3.2158060000000002</c:v>
                </c:pt>
                <c:pt idx="47701">
                  <c:v>3.214267</c:v>
                </c:pt>
                <c:pt idx="47702">
                  <c:v>3.2139060000000002</c:v>
                </c:pt>
                <c:pt idx="47703">
                  <c:v>3.2141470000000001</c:v>
                </c:pt>
                <c:pt idx="47704">
                  <c:v>3.214772</c:v>
                </c:pt>
                <c:pt idx="47705">
                  <c:v>3.2134740000000002</c:v>
                </c:pt>
                <c:pt idx="47706">
                  <c:v>3.21244</c:v>
                </c:pt>
                <c:pt idx="47707">
                  <c:v>3.2129449999999999</c:v>
                </c:pt>
                <c:pt idx="47708">
                  <c:v>3.2130890000000001</c:v>
                </c:pt>
                <c:pt idx="47709">
                  <c:v>3.2140029999999999</c:v>
                </c:pt>
                <c:pt idx="47710">
                  <c:v>3.2114780000000001</c:v>
                </c:pt>
                <c:pt idx="47711">
                  <c:v>3.2120790000000001</c:v>
                </c:pt>
                <c:pt idx="47712">
                  <c:v>3.2096749999999998</c:v>
                </c:pt>
                <c:pt idx="47713">
                  <c:v>3.2071749999999999</c:v>
                </c:pt>
                <c:pt idx="47714">
                  <c:v>3.2068620000000001</c:v>
                </c:pt>
                <c:pt idx="47715">
                  <c:v>3.206213</c:v>
                </c:pt>
                <c:pt idx="47716">
                  <c:v>3.210156</c:v>
                </c:pt>
                <c:pt idx="47717">
                  <c:v>3.2144590000000002</c:v>
                </c:pt>
                <c:pt idx="47718">
                  <c:v>3.2157089999999999</c:v>
                </c:pt>
                <c:pt idx="47719">
                  <c:v>3.2169840000000001</c:v>
                </c:pt>
                <c:pt idx="47720">
                  <c:v>3.21482</c:v>
                </c:pt>
                <c:pt idx="47721">
                  <c:v>3.213762</c:v>
                </c:pt>
                <c:pt idx="47722">
                  <c:v>3.2169590000000001</c:v>
                </c:pt>
                <c:pt idx="47723">
                  <c:v>3.2185700000000002</c:v>
                </c:pt>
                <c:pt idx="47724">
                  <c:v>3.217873</c:v>
                </c:pt>
                <c:pt idx="47725">
                  <c:v>3.2148680000000001</c:v>
                </c:pt>
                <c:pt idx="47726">
                  <c:v>3.2113100000000001</c:v>
                </c:pt>
                <c:pt idx="47727">
                  <c:v>3.2051560000000001</c:v>
                </c:pt>
                <c:pt idx="47728">
                  <c:v>3.207608</c:v>
                </c:pt>
                <c:pt idx="47729">
                  <c:v>3.2079439999999999</c:v>
                </c:pt>
                <c:pt idx="47730">
                  <c:v>3.2054680000000002</c:v>
                </c:pt>
                <c:pt idx="47731">
                  <c:v>3.2023429999999999</c:v>
                </c:pt>
                <c:pt idx="47732">
                  <c:v>3.2038090000000001</c:v>
                </c:pt>
                <c:pt idx="47733">
                  <c:v>3.203665</c:v>
                </c:pt>
                <c:pt idx="47734">
                  <c:v>3.2063820000000001</c:v>
                </c:pt>
                <c:pt idx="47735">
                  <c:v>3.2082090000000001</c:v>
                </c:pt>
                <c:pt idx="47736">
                  <c:v>3.211382</c:v>
                </c:pt>
                <c:pt idx="47737">
                  <c:v>3.2175120000000001</c:v>
                </c:pt>
                <c:pt idx="47738">
                  <c:v>3.216262</c:v>
                </c:pt>
                <c:pt idx="47739">
                  <c:v>3.2180170000000001</c:v>
                </c:pt>
                <c:pt idx="47740">
                  <c:v>3.2206380000000001</c:v>
                </c:pt>
                <c:pt idx="47741">
                  <c:v>3.2231619999999999</c:v>
                </c:pt>
                <c:pt idx="47742">
                  <c:v>3.2213590000000001</c:v>
                </c:pt>
                <c:pt idx="47743">
                  <c:v>3.217489</c:v>
                </c:pt>
                <c:pt idx="47744">
                  <c:v>3.212993</c:v>
                </c:pt>
                <c:pt idx="47745">
                  <c:v>3.2110210000000001</c:v>
                </c:pt>
                <c:pt idx="47746">
                  <c:v>3.207271</c:v>
                </c:pt>
                <c:pt idx="47747">
                  <c:v>3.2051799999999999</c:v>
                </c:pt>
                <c:pt idx="47748">
                  <c:v>3.210108</c:v>
                </c:pt>
                <c:pt idx="47749">
                  <c:v>3.2072949999999998</c:v>
                </c:pt>
                <c:pt idx="47750">
                  <c:v>3.2027519999999998</c:v>
                </c:pt>
                <c:pt idx="47751">
                  <c:v>3.2015980000000002</c:v>
                </c:pt>
                <c:pt idx="47752">
                  <c:v>3.2016939999999998</c:v>
                </c:pt>
                <c:pt idx="47753">
                  <c:v>3.202102</c:v>
                </c:pt>
                <c:pt idx="47754">
                  <c:v>3.2051069999999999</c:v>
                </c:pt>
                <c:pt idx="47755">
                  <c:v>3.2065739999999998</c:v>
                </c:pt>
                <c:pt idx="47756">
                  <c:v>3.2075840000000002</c:v>
                </c:pt>
                <c:pt idx="47757">
                  <c:v>3.2061649999999999</c:v>
                </c:pt>
                <c:pt idx="47758">
                  <c:v>3.2076319999999998</c:v>
                </c:pt>
                <c:pt idx="47759">
                  <c:v>3.2123919999999999</c:v>
                </c:pt>
                <c:pt idx="47760">
                  <c:v>3.2106849999999998</c:v>
                </c:pt>
                <c:pt idx="47761">
                  <c:v>3.2119110000000002</c:v>
                </c:pt>
                <c:pt idx="47762">
                  <c:v>3.2128009999999998</c:v>
                </c:pt>
                <c:pt idx="47763">
                  <c:v>3.2116950000000002</c:v>
                </c:pt>
                <c:pt idx="47764">
                  <c:v>3.2127759999999999</c:v>
                </c:pt>
                <c:pt idx="47765">
                  <c:v>3.21393</c:v>
                </c:pt>
                <c:pt idx="47766">
                  <c:v>3.2095310000000001</c:v>
                </c:pt>
                <c:pt idx="47767">
                  <c:v>3.206045</c:v>
                </c:pt>
                <c:pt idx="47768">
                  <c:v>3.20417</c:v>
                </c:pt>
                <c:pt idx="47769">
                  <c:v>3.202728</c:v>
                </c:pt>
                <c:pt idx="47770">
                  <c:v>3.2033770000000001</c:v>
                </c:pt>
                <c:pt idx="47771">
                  <c:v>3.2041219999999999</c:v>
                </c:pt>
                <c:pt idx="47772">
                  <c:v>3.2027519999999998</c:v>
                </c:pt>
                <c:pt idx="47773">
                  <c:v>3.2033290000000001</c:v>
                </c:pt>
                <c:pt idx="47774">
                  <c:v>3.205997</c:v>
                </c:pt>
                <c:pt idx="47775">
                  <c:v>3.2064300000000001</c:v>
                </c:pt>
                <c:pt idx="47776">
                  <c:v>3.2079439999999999</c:v>
                </c:pt>
                <c:pt idx="47777">
                  <c:v>3.2084489999999999</c:v>
                </c:pt>
                <c:pt idx="47778">
                  <c:v>3.208545</c:v>
                </c:pt>
                <c:pt idx="47779">
                  <c:v>3.211719</c:v>
                </c:pt>
                <c:pt idx="47780">
                  <c:v>3.2123919999999999</c:v>
                </c:pt>
                <c:pt idx="47781">
                  <c:v>3.2113339999999999</c:v>
                </c:pt>
                <c:pt idx="47782">
                  <c:v>3.2141229999999998</c:v>
                </c:pt>
                <c:pt idx="47783">
                  <c:v>3.2132329999999998</c:v>
                </c:pt>
                <c:pt idx="47784">
                  <c:v>3.2127520000000001</c:v>
                </c:pt>
                <c:pt idx="47785">
                  <c:v>3.2182339999999998</c:v>
                </c:pt>
                <c:pt idx="47786">
                  <c:v>3.2185700000000002</c:v>
                </c:pt>
                <c:pt idx="47787">
                  <c:v>3.2157809999999998</c:v>
                </c:pt>
                <c:pt idx="47788">
                  <c:v>3.2075119999999999</c:v>
                </c:pt>
                <c:pt idx="47789">
                  <c:v>3.2065980000000001</c:v>
                </c:pt>
                <c:pt idx="47790">
                  <c:v>3.2075119999999999</c:v>
                </c:pt>
                <c:pt idx="47791">
                  <c:v>3.2084009999999998</c:v>
                </c:pt>
                <c:pt idx="47792">
                  <c:v>3.2099160000000002</c:v>
                </c:pt>
                <c:pt idx="47793">
                  <c:v>3.210156</c:v>
                </c:pt>
                <c:pt idx="47794">
                  <c:v>3.2064300000000001</c:v>
                </c:pt>
                <c:pt idx="47795">
                  <c:v>3.207824</c:v>
                </c:pt>
                <c:pt idx="47796">
                  <c:v>3.2120790000000001</c:v>
                </c:pt>
                <c:pt idx="47797">
                  <c:v>3.2125840000000001</c:v>
                </c:pt>
                <c:pt idx="47798">
                  <c:v>3.2109489999999998</c:v>
                </c:pt>
                <c:pt idx="47799">
                  <c:v>3.2115499999999999</c:v>
                </c:pt>
                <c:pt idx="47800">
                  <c:v>3.2134019999999999</c:v>
                </c:pt>
                <c:pt idx="47801">
                  <c:v>3.2162860000000002</c:v>
                </c:pt>
                <c:pt idx="47802">
                  <c:v>3.2131370000000001</c:v>
                </c:pt>
                <c:pt idx="47803">
                  <c:v>3.2127759999999999</c:v>
                </c:pt>
                <c:pt idx="47804">
                  <c:v>3.215589</c:v>
                </c:pt>
                <c:pt idx="47805">
                  <c:v>3.2153969999999998</c:v>
                </c:pt>
                <c:pt idx="47806">
                  <c:v>3.2113100000000001</c:v>
                </c:pt>
                <c:pt idx="47807">
                  <c:v>3.211382</c:v>
                </c:pt>
                <c:pt idx="47808">
                  <c:v>3.2116709999999999</c:v>
                </c:pt>
                <c:pt idx="47809">
                  <c:v>3.2094830000000001</c:v>
                </c:pt>
                <c:pt idx="47810">
                  <c:v>3.2059730000000002</c:v>
                </c:pt>
                <c:pt idx="47811">
                  <c:v>3.2068620000000001</c:v>
                </c:pt>
                <c:pt idx="47812">
                  <c:v>3.2061410000000001</c:v>
                </c:pt>
                <c:pt idx="47813">
                  <c:v>3.2068150000000002</c:v>
                </c:pt>
                <c:pt idx="47814">
                  <c:v>3.207319</c:v>
                </c:pt>
                <c:pt idx="47815">
                  <c:v>3.2105410000000001</c:v>
                </c:pt>
                <c:pt idx="47816">
                  <c:v>3.2154210000000001</c:v>
                </c:pt>
                <c:pt idx="47817">
                  <c:v>3.215589</c:v>
                </c:pt>
                <c:pt idx="47818">
                  <c:v>3.2131850000000002</c:v>
                </c:pt>
                <c:pt idx="47819">
                  <c:v>3.213762</c:v>
                </c:pt>
                <c:pt idx="47820">
                  <c:v>3.2139060000000002</c:v>
                </c:pt>
                <c:pt idx="47821">
                  <c:v>3.218162</c:v>
                </c:pt>
                <c:pt idx="47822">
                  <c:v>3.2187389999999998</c:v>
                </c:pt>
                <c:pt idx="47823">
                  <c:v>3.215157</c:v>
                </c:pt>
                <c:pt idx="47824">
                  <c:v>3.2155649999999998</c:v>
                </c:pt>
                <c:pt idx="47825">
                  <c:v>3.2151079999999999</c:v>
                </c:pt>
                <c:pt idx="47826">
                  <c:v>3.211983</c:v>
                </c:pt>
                <c:pt idx="47827">
                  <c:v>3.209435</c:v>
                </c:pt>
                <c:pt idx="47828">
                  <c:v>3.2082329999999999</c:v>
                </c:pt>
                <c:pt idx="47829">
                  <c:v>3.2083050000000002</c:v>
                </c:pt>
                <c:pt idx="47830">
                  <c:v>3.2083529999999998</c:v>
                </c:pt>
                <c:pt idx="47831">
                  <c:v>3.2078720000000001</c:v>
                </c:pt>
                <c:pt idx="47832">
                  <c:v>3.206334</c:v>
                </c:pt>
                <c:pt idx="47833">
                  <c:v>3.203954</c:v>
                </c:pt>
                <c:pt idx="47834">
                  <c:v>3.2051799999999999</c:v>
                </c:pt>
                <c:pt idx="47835">
                  <c:v>3.2093389999999999</c:v>
                </c:pt>
                <c:pt idx="47836">
                  <c:v>3.2112620000000001</c:v>
                </c:pt>
                <c:pt idx="47837">
                  <c:v>3.212993</c:v>
                </c:pt>
                <c:pt idx="47838">
                  <c:v>3.2156609999999999</c:v>
                </c:pt>
                <c:pt idx="47839">
                  <c:v>3.2140029999999999</c:v>
                </c:pt>
                <c:pt idx="47840">
                  <c:v>3.2143389999999998</c:v>
                </c:pt>
                <c:pt idx="47841">
                  <c:v>3.214556</c:v>
                </c:pt>
                <c:pt idx="47842">
                  <c:v>3.2142189999999999</c:v>
                </c:pt>
                <c:pt idx="47843">
                  <c:v>3.209219</c:v>
                </c:pt>
                <c:pt idx="47844">
                  <c:v>3.2108050000000001</c:v>
                </c:pt>
                <c:pt idx="47845">
                  <c:v>3.2112379999999998</c:v>
                </c:pt>
                <c:pt idx="47846">
                  <c:v>3.2113339999999999</c:v>
                </c:pt>
                <c:pt idx="47847">
                  <c:v>3.2115749999999998</c:v>
                </c:pt>
                <c:pt idx="47848">
                  <c:v>3.2085689999999998</c:v>
                </c:pt>
                <c:pt idx="47849">
                  <c:v>3.2075840000000002</c:v>
                </c:pt>
                <c:pt idx="47850">
                  <c:v>3.2038570000000002</c:v>
                </c:pt>
                <c:pt idx="47851">
                  <c:v>3.2035450000000001</c:v>
                </c:pt>
                <c:pt idx="47852">
                  <c:v>3.2049629999999998</c:v>
                </c:pt>
                <c:pt idx="47853">
                  <c:v>3.2049150000000002</c:v>
                </c:pt>
                <c:pt idx="47854">
                  <c:v>3.2042899999999999</c:v>
                </c:pt>
                <c:pt idx="47855">
                  <c:v>3.2027760000000001</c:v>
                </c:pt>
                <c:pt idx="47856">
                  <c:v>3.204507</c:v>
                </c:pt>
                <c:pt idx="47857">
                  <c:v>3.2044100000000002</c:v>
                </c:pt>
                <c:pt idx="47858">
                  <c:v>3.2062379999999999</c:v>
                </c:pt>
                <c:pt idx="47859">
                  <c:v>3.2069830000000001</c:v>
                </c:pt>
                <c:pt idx="47860">
                  <c:v>3.2105410000000001</c:v>
                </c:pt>
                <c:pt idx="47861">
                  <c:v>3.2147480000000002</c:v>
                </c:pt>
                <c:pt idx="47862">
                  <c:v>3.2154690000000001</c:v>
                </c:pt>
                <c:pt idx="47863">
                  <c:v>3.218931</c:v>
                </c:pt>
                <c:pt idx="47864">
                  <c:v>3.221527</c:v>
                </c:pt>
                <c:pt idx="47865">
                  <c:v>3.2206619999999999</c:v>
                </c:pt>
                <c:pt idx="47866">
                  <c:v>3.2150599999999998</c:v>
                </c:pt>
                <c:pt idx="47867">
                  <c:v>3.2117909999999998</c:v>
                </c:pt>
                <c:pt idx="47868">
                  <c:v>3.2119589999999998</c:v>
                </c:pt>
                <c:pt idx="47869">
                  <c:v>3.2120069999999998</c:v>
                </c:pt>
                <c:pt idx="47870">
                  <c:v>3.2098200000000001</c:v>
                </c:pt>
                <c:pt idx="47871">
                  <c:v>3.208593</c:v>
                </c:pt>
                <c:pt idx="47872">
                  <c:v>3.2074639999999999</c:v>
                </c:pt>
                <c:pt idx="47873">
                  <c:v>3.2049150000000002</c:v>
                </c:pt>
                <c:pt idx="47874">
                  <c:v>3.204507</c:v>
                </c:pt>
                <c:pt idx="47875">
                  <c:v>3.2066699999999999</c:v>
                </c:pt>
                <c:pt idx="47876">
                  <c:v>3.2110940000000001</c:v>
                </c:pt>
                <c:pt idx="47877">
                  <c:v>3.2129690000000002</c:v>
                </c:pt>
                <c:pt idx="47878">
                  <c:v>3.2138580000000001</c:v>
                </c:pt>
                <c:pt idx="47879">
                  <c:v>3.2114539999999998</c:v>
                </c:pt>
                <c:pt idx="47880">
                  <c:v>3.2119589999999998</c:v>
                </c:pt>
                <c:pt idx="47881">
                  <c:v>3.211935</c:v>
                </c:pt>
                <c:pt idx="47882">
                  <c:v>3.2129210000000001</c:v>
                </c:pt>
                <c:pt idx="47883">
                  <c:v>3.2123439999999999</c:v>
                </c:pt>
                <c:pt idx="47884">
                  <c:v>3.2095069999999999</c:v>
                </c:pt>
                <c:pt idx="47885">
                  <c:v>3.2102759999999999</c:v>
                </c:pt>
                <c:pt idx="47886">
                  <c:v>3.2081849999999998</c:v>
                </c:pt>
                <c:pt idx="47887">
                  <c:v>3.2042899999999999</c:v>
                </c:pt>
                <c:pt idx="47888">
                  <c:v>3.200828</c:v>
                </c:pt>
                <c:pt idx="47889">
                  <c:v>3.2023429999999999</c:v>
                </c:pt>
                <c:pt idx="47890">
                  <c:v>3.2042660000000001</c:v>
                </c:pt>
                <c:pt idx="47891">
                  <c:v>3.202944</c:v>
                </c:pt>
                <c:pt idx="47892">
                  <c:v>3.2033529999999999</c:v>
                </c:pt>
                <c:pt idx="47893">
                  <c:v>3.2041460000000002</c:v>
                </c:pt>
                <c:pt idx="47894">
                  <c:v>3.2019579999999999</c:v>
                </c:pt>
                <c:pt idx="47895">
                  <c:v>3.2006359999999998</c:v>
                </c:pt>
                <c:pt idx="47896">
                  <c:v>3.2068620000000001</c:v>
                </c:pt>
                <c:pt idx="47897">
                  <c:v>3.2095790000000002</c:v>
                </c:pt>
                <c:pt idx="47898">
                  <c:v>3.208882</c:v>
                </c:pt>
                <c:pt idx="47899">
                  <c:v>3.2100360000000001</c:v>
                </c:pt>
                <c:pt idx="47900">
                  <c:v>3.210877</c:v>
                </c:pt>
                <c:pt idx="47901">
                  <c:v>3.20994</c:v>
                </c:pt>
                <c:pt idx="47902">
                  <c:v>3.2106129999999999</c:v>
                </c:pt>
                <c:pt idx="47903">
                  <c:v>3.2143630000000001</c:v>
                </c:pt>
                <c:pt idx="47904">
                  <c:v>3.210877</c:v>
                </c:pt>
                <c:pt idx="47905">
                  <c:v>3.205997</c:v>
                </c:pt>
                <c:pt idx="47906">
                  <c:v>3.2003720000000002</c:v>
                </c:pt>
                <c:pt idx="47907">
                  <c:v>3.201622</c:v>
                </c:pt>
                <c:pt idx="47908">
                  <c:v>3.2038329999999999</c:v>
                </c:pt>
                <c:pt idx="47909">
                  <c:v>3.2024870000000001</c:v>
                </c:pt>
                <c:pt idx="47910">
                  <c:v>3.2031839999999998</c:v>
                </c:pt>
                <c:pt idx="47911">
                  <c:v>3.2009240000000001</c:v>
                </c:pt>
                <c:pt idx="47912">
                  <c:v>3.202175</c:v>
                </c:pt>
                <c:pt idx="47913">
                  <c:v>3.2042899999999999</c:v>
                </c:pt>
                <c:pt idx="47914">
                  <c:v>3.2021510000000002</c:v>
                </c:pt>
                <c:pt idx="47915">
                  <c:v>3.2055880000000001</c:v>
                </c:pt>
                <c:pt idx="47916">
                  <c:v>3.2089539999999999</c:v>
                </c:pt>
                <c:pt idx="47917">
                  <c:v>3.2109489999999998</c:v>
                </c:pt>
                <c:pt idx="47918">
                  <c:v>3.20994</c:v>
                </c:pt>
                <c:pt idx="47919">
                  <c:v>3.210709</c:v>
                </c:pt>
                <c:pt idx="47920">
                  <c:v>3.2114780000000001</c:v>
                </c:pt>
                <c:pt idx="47921">
                  <c:v>3.2129449999999999</c:v>
                </c:pt>
                <c:pt idx="47922">
                  <c:v>3.2125119999999998</c:v>
                </c:pt>
                <c:pt idx="47923">
                  <c:v>3.2108530000000002</c:v>
                </c:pt>
                <c:pt idx="47924">
                  <c:v>3.2116220000000002</c:v>
                </c:pt>
                <c:pt idx="47925">
                  <c:v>3.2091460000000001</c:v>
                </c:pt>
                <c:pt idx="47926">
                  <c:v>3.2053479999999999</c:v>
                </c:pt>
                <c:pt idx="47927">
                  <c:v>3.2044579999999998</c:v>
                </c:pt>
                <c:pt idx="47928">
                  <c:v>3.2010689999999999</c:v>
                </c:pt>
                <c:pt idx="47929">
                  <c:v>3.2012610000000001</c:v>
                </c:pt>
                <c:pt idx="47930">
                  <c:v>3.2027760000000001</c:v>
                </c:pt>
                <c:pt idx="47931">
                  <c:v>3.1994820000000002</c:v>
                </c:pt>
                <c:pt idx="47932">
                  <c:v>3.1959719999999998</c:v>
                </c:pt>
                <c:pt idx="47933">
                  <c:v>3.197174</c:v>
                </c:pt>
                <c:pt idx="47934">
                  <c:v>3.1983999999999999</c:v>
                </c:pt>
                <c:pt idx="47935">
                  <c:v>3.2007560000000002</c:v>
                </c:pt>
                <c:pt idx="47936">
                  <c:v>3.205781</c:v>
                </c:pt>
                <c:pt idx="47937">
                  <c:v>3.2031839999999998</c:v>
                </c:pt>
                <c:pt idx="47938">
                  <c:v>3.2030159999999999</c:v>
                </c:pt>
                <c:pt idx="47939">
                  <c:v>3.2046990000000002</c:v>
                </c:pt>
                <c:pt idx="47940">
                  <c:v>3.20655</c:v>
                </c:pt>
                <c:pt idx="47941">
                  <c:v>3.2073670000000001</c:v>
                </c:pt>
                <c:pt idx="47942">
                  <c:v>3.20655</c:v>
                </c:pt>
                <c:pt idx="47943">
                  <c:v>3.203713</c:v>
                </c:pt>
                <c:pt idx="47944">
                  <c:v>3.2040259999999998</c:v>
                </c:pt>
                <c:pt idx="47945">
                  <c:v>3.2048429999999999</c:v>
                </c:pt>
                <c:pt idx="47946">
                  <c:v>3.2019340000000001</c:v>
                </c:pt>
                <c:pt idx="47947">
                  <c:v>3.2003720000000002</c:v>
                </c:pt>
                <c:pt idx="47948">
                  <c:v>3.1993140000000002</c:v>
                </c:pt>
                <c:pt idx="47949">
                  <c:v>3.19977</c:v>
                </c:pt>
                <c:pt idx="47950">
                  <c:v>3.1962609999999998</c:v>
                </c:pt>
                <c:pt idx="47951">
                  <c:v>3.1972939999999999</c:v>
                </c:pt>
                <c:pt idx="47952">
                  <c:v>3.1982080000000002</c:v>
                </c:pt>
                <c:pt idx="47953">
                  <c:v>3.1994340000000001</c:v>
                </c:pt>
                <c:pt idx="47954">
                  <c:v>3.2003240000000002</c:v>
                </c:pt>
                <c:pt idx="47955">
                  <c:v>3.2008519999999998</c:v>
                </c:pt>
                <c:pt idx="47956">
                  <c:v>3.2052999999999998</c:v>
                </c:pt>
                <c:pt idx="47957">
                  <c:v>3.2072229999999999</c:v>
                </c:pt>
                <c:pt idx="47958">
                  <c:v>3.2100360000000001</c:v>
                </c:pt>
                <c:pt idx="47959">
                  <c:v>3.207055</c:v>
                </c:pt>
                <c:pt idx="47960">
                  <c:v>3.2061649999999999</c:v>
                </c:pt>
                <c:pt idx="47961">
                  <c:v>3.2046269999999999</c:v>
                </c:pt>
                <c:pt idx="47962">
                  <c:v>3.2042419999999998</c:v>
                </c:pt>
                <c:pt idx="47963">
                  <c:v>3.2045789999999998</c:v>
                </c:pt>
                <c:pt idx="47964">
                  <c:v>3.201886</c:v>
                </c:pt>
                <c:pt idx="47965">
                  <c:v>3.1986409999999998</c:v>
                </c:pt>
                <c:pt idx="47966">
                  <c:v>3.195684</c:v>
                </c:pt>
                <c:pt idx="47967">
                  <c:v>3.195732</c:v>
                </c:pt>
                <c:pt idx="47968">
                  <c:v>3.1955149999999999</c:v>
                </c:pt>
                <c:pt idx="47969">
                  <c:v>3.1966450000000002</c:v>
                </c:pt>
                <c:pt idx="47970">
                  <c:v>3.1947700000000001</c:v>
                </c:pt>
                <c:pt idx="47971">
                  <c:v>3.1936640000000001</c:v>
                </c:pt>
                <c:pt idx="47972">
                  <c:v>3.1959240000000002</c:v>
                </c:pt>
                <c:pt idx="47973">
                  <c:v>3.1973180000000001</c:v>
                </c:pt>
                <c:pt idx="47974">
                  <c:v>3.2005880000000002</c:v>
                </c:pt>
                <c:pt idx="47975">
                  <c:v>3.2000829999999998</c:v>
                </c:pt>
                <c:pt idx="47976">
                  <c:v>3.2025350000000001</c:v>
                </c:pt>
                <c:pt idx="47977">
                  <c:v>3.202944</c:v>
                </c:pt>
                <c:pt idx="47978">
                  <c:v>3.204507</c:v>
                </c:pt>
                <c:pt idx="47979">
                  <c:v>3.2053479999999999</c:v>
                </c:pt>
                <c:pt idx="47980">
                  <c:v>3.20417</c:v>
                </c:pt>
                <c:pt idx="47981">
                  <c:v>3.2033529999999999</c:v>
                </c:pt>
                <c:pt idx="47982">
                  <c:v>3.1996020000000001</c:v>
                </c:pt>
                <c:pt idx="47983">
                  <c:v>3.2024629999999998</c:v>
                </c:pt>
                <c:pt idx="47984">
                  <c:v>3.19828</c:v>
                </c:pt>
                <c:pt idx="47985">
                  <c:v>3.1970779999999999</c:v>
                </c:pt>
                <c:pt idx="47986">
                  <c:v>3.197775</c:v>
                </c:pt>
                <c:pt idx="47987">
                  <c:v>3.1931590000000001</c:v>
                </c:pt>
                <c:pt idx="47988">
                  <c:v>3.1926549999999998</c:v>
                </c:pt>
                <c:pt idx="47989">
                  <c:v>3.1927270000000001</c:v>
                </c:pt>
                <c:pt idx="47990">
                  <c:v>3.190347</c:v>
                </c:pt>
                <c:pt idx="47991">
                  <c:v>3.1922700000000002</c:v>
                </c:pt>
                <c:pt idx="47992">
                  <c:v>3.1917409999999999</c:v>
                </c:pt>
                <c:pt idx="47993">
                  <c:v>3.193111</c:v>
                </c:pt>
                <c:pt idx="47994">
                  <c:v>3.19489</c:v>
                </c:pt>
                <c:pt idx="47995">
                  <c:v>3.1923900000000001</c:v>
                </c:pt>
                <c:pt idx="47996">
                  <c:v>3.1902270000000001</c:v>
                </c:pt>
                <c:pt idx="47997">
                  <c:v>3.1955149999999999</c:v>
                </c:pt>
                <c:pt idx="47998">
                  <c:v>3.1957559999999998</c:v>
                </c:pt>
                <c:pt idx="47999">
                  <c:v>3.1935199999999999</c:v>
                </c:pt>
                <c:pt idx="48000">
                  <c:v>3.1885680000000001</c:v>
                </c:pt>
                <c:pt idx="48001">
                  <c:v>3.1875580000000001</c:v>
                </c:pt>
                <c:pt idx="48002">
                  <c:v>3.1855389999999999</c:v>
                </c:pt>
                <c:pt idx="48003">
                  <c:v>3.1827019999999999</c:v>
                </c:pt>
                <c:pt idx="48004">
                  <c:v>3.1812109999999998</c:v>
                </c:pt>
                <c:pt idx="48005">
                  <c:v>3.1829420000000002</c:v>
                </c:pt>
                <c:pt idx="48006">
                  <c:v>3.1850580000000002</c:v>
                </c:pt>
                <c:pt idx="48007">
                  <c:v>3.1850339999999999</c:v>
                </c:pt>
                <c:pt idx="48008">
                  <c:v>3.18662</c:v>
                </c:pt>
                <c:pt idx="48009">
                  <c:v>3.1875580000000001</c:v>
                </c:pt>
                <c:pt idx="48010">
                  <c:v>3.1910440000000002</c:v>
                </c:pt>
                <c:pt idx="48011">
                  <c:v>3.1936399999999998</c:v>
                </c:pt>
                <c:pt idx="48012">
                  <c:v>3.1900819999999999</c:v>
                </c:pt>
                <c:pt idx="48013">
                  <c:v>3.1883029999999999</c:v>
                </c:pt>
                <c:pt idx="48014">
                  <c:v>3.1897220000000002</c:v>
                </c:pt>
                <c:pt idx="48015">
                  <c:v>3.1932320000000001</c:v>
                </c:pt>
                <c:pt idx="48016">
                  <c:v>3.1932320000000001</c:v>
                </c:pt>
                <c:pt idx="48017">
                  <c:v>3.19251</c:v>
                </c:pt>
                <c:pt idx="48018">
                  <c:v>3.1914039999999999</c:v>
                </c:pt>
                <c:pt idx="48019">
                  <c:v>3.1893850000000001</c:v>
                </c:pt>
                <c:pt idx="48020">
                  <c:v>3.1873179999999999</c:v>
                </c:pt>
                <c:pt idx="48021">
                  <c:v>3.1877019999999998</c:v>
                </c:pt>
                <c:pt idx="48022">
                  <c:v>3.189073</c:v>
                </c:pt>
                <c:pt idx="48023">
                  <c:v>3.1872449999999999</c:v>
                </c:pt>
                <c:pt idx="48024">
                  <c:v>3.1844570000000001</c:v>
                </c:pt>
                <c:pt idx="48025">
                  <c:v>3.1810429999999998</c:v>
                </c:pt>
                <c:pt idx="48026">
                  <c:v>3.18174</c:v>
                </c:pt>
                <c:pt idx="48027">
                  <c:v>3.1850580000000002</c:v>
                </c:pt>
                <c:pt idx="48028">
                  <c:v>3.1906110000000001</c:v>
                </c:pt>
                <c:pt idx="48029">
                  <c:v>3.1917650000000002</c:v>
                </c:pt>
                <c:pt idx="48030">
                  <c:v>3.193111</c:v>
                </c:pt>
                <c:pt idx="48031">
                  <c:v>3.1921499999999998</c:v>
                </c:pt>
                <c:pt idx="48032">
                  <c:v>3.1899860000000002</c:v>
                </c:pt>
                <c:pt idx="48033">
                  <c:v>3.188183</c:v>
                </c:pt>
                <c:pt idx="48034">
                  <c:v>3.191789</c:v>
                </c:pt>
                <c:pt idx="48035">
                  <c:v>3.1956359999999999</c:v>
                </c:pt>
                <c:pt idx="48036">
                  <c:v>3.195227</c:v>
                </c:pt>
                <c:pt idx="48037">
                  <c:v>3.195684</c:v>
                </c:pt>
                <c:pt idx="48038">
                  <c:v>3.1935920000000002</c:v>
                </c:pt>
                <c:pt idx="48039">
                  <c:v>3.1935920000000002</c:v>
                </c:pt>
                <c:pt idx="48040">
                  <c:v>3.1890960000000002</c:v>
                </c:pt>
                <c:pt idx="48041">
                  <c:v>3.1872690000000001</c:v>
                </c:pt>
                <c:pt idx="48042">
                  <c:v>3.1882790000000001</c:v>
                </c:pt>
                <c:pt idx="48043">
                  <c:v>3.1872690000000001</c:v>
                </c:pt>
                <c:pt idx="48044">
                  <c:v>3.1843360000000001</c:v>
                </c:pt>
                <c:pt idx="48045">
                  <c:v>3.1852260000000001</c:v>
                </c:pt>
                <c:pt idx="48046">
                  <c:v>3.184577</c:v>
                </c:pt>
                <c:pt idx="48047">
                  <c:v>3.1853220000000002</c:v>
                </c:pt>
                <c:pt idx="48048">
                  <c:v>3.186067</c:v>
                </c:pt>
                <c:pt idx="48049">
                  <c:v>3.1840480000000002</c:v>
                </c:pt>
                <c:pt idx="48050">
                  <c:v>3.1871010000000002</c:v>
                </c:pt>
                <c:pt idx="48051">
                  <c:v>3.1896260000000001</c:v>
                </c:pt>
                <c:pt idx="48052">
                  <c:v>3.1919089999999999</c:v>
                </c:pt>
                <c:pt idx="48053">
                  <c:v>3.1927270000000001</c:v>
                </c:pt>
                <c:pt idx="48054">
                  <c:v>3.1914039999999999</c:v>
                </c:pt>
                <c:pt idx="48055">
                  <c:v>3.190563</c:v>
                </c:pt>
                <c:pt idx="48056">
                  <c:v>3.1936640000000001</c:v>
                </c:pt>
                <c:pt idx="48057">
                  <c:v>3.1944330000000001</c:v>
                </c:pt>
                <c:pt idx="48058">
                  <c:v>3.1927750000000001</c:v>
                </c:pt>
                <c:pt idx="48059">
                  <c:v>3.1933760000000002</c:v>
                </c:pt>
                <c:pt idx="48060">
                  <c:v>3.1923659999999998</c:v>
                </c:pt>
                <c:pt idx="48061">
                  <c:v>3.190347</c:v>
                </c:pt>
                <c:pt idx="48062">
                  <c:v>3.188015</c:v>
                </c:pt>
                <c:pt idx="48063">
                  <c:v>3.189073</c:v>
                </c:pt>
                <c:pt idx="48064">
                  <c:v>3.1871969999999998</c:v>
                </c:pt>
                <c:pt idx="48065">
                  <c:v>3.1852499999999999</c:v>
                </c:pt>
                <c:pt idx="48066">
                  <c:v>3.184409</c:v>
                </c:pt>
                <c:pt idx="48067">
                  <c:v>3.1848169999999998</c:v>
                </c:pt>
                <c:pt idx="48068">
                  <c:v>3.1865960000000002</c:v>
                </c:pt>
                <c:pt idx="48069">
                  <c:v>3.1860909999999998</c:v>
                </c:pt>
                <c:pt idx="48070">
                  <c:v>3.1884960000000002</c:v>
                </c:pt>
                <c:pt idx="48071">
                  <c:v>3.187678</c:v>
                </c:pt>
                <c:pt idx="48072">
                  <c:v>3.1906829999999999</c:v>
                </c:pt>
                <c:pt idx="48073">
                  <c:v>3.1927509999999999</c:v>
                </c:pt>
                <c:pt idx="48074">
                  <c:v>3.1934960000000001</c:v>
                </c:pt>
                <c:pt idx="48075">
                  <c:v>3.193953</c:v>
                </c:pt>
                <c:pt idx="48076">
                  <c:v>3.1921499999999998</c:v>
                </c:pt>
                <c:pt idx="48077">
                  <c:v>3.1932320000000001</c:v>
                </c:pt>
                <c:pt idx="48078">
                  <c:v>3.1917409999999999</c:v>
                </c:pt>
                <c:pt idx="48079">
                  <c:v>3.1909960000000002</c:v>
                </c:pt>
                <c:pt idx="48080">
                  <c:v>3.188904</c:v>
                </c:pt>
                <c:pt idx="48081">
                  <c:v>3.1903950000000001</c:v>
                </c:pt>
                <c:pt idx="48082">
                  <c:v>3.189673</c:v>
                </c:pt>
                <c:pt idx="48083">
                  <c:v>3.1876060000000002</c:v>
                </c:pt>
                <c:pt idx="48084">
                  <c:v>3.185467</c:v>
                </c:pt>
                <c:pt idx="48085">
                  <c:v>3.1844329999999998</c:v>
                </c:pt>
                <c:pt idx="48086">
                  <c:v>3.1835909999999998</c:v>
                </c:pt>
                <c:pt idx="48087">
                  <c:v>3.183135</c:v>
                </c:pt>
                <c:pt idx="48088">
                  <c:v>3.1837840000000002</c:v>
                </c:pt>
                <c:pt idx="48089">
                  <c:v>3.1828219999999998</c:v>
                </c:pt>
                <c:pt idx="48090">
                  <c:v>3.1868370000000001</c:v>
                </c:pt>
                <c:pt idx="48091">
                  <c:v>3.1892170000000002</c:v>
                </c:pt>
                <c:pt idx="48092">
                  <c:v>3.1903709999999998</c:v>
                </c:pt>
                <c:pt idx="48093">
                  <c:v>3.194121</c:v>
                </c:pt>
                <c:pt idx="48094">
                  <c:v>3.193953</c:v>
                </c:pt>
                <c:pt idx="48095">
                  <c:v>3.193111</c:v>
                </c:pt>
                <c:pt idx="48096">
                  <c:v>3.1923180000000002</c:v>
                </c:pt>
                <c:pt idx="48097">
                  <c:v>3.1919569999999999</c:v>
                </c:pt>
                <c:pt idx="48098">
                  <c:v>3.1884960000000002</c:v>
                </c:pt>
                <c:pt idx="48099">
                  <c:v>3.1865480000000002</c:v>
                </c:pt>
                <c:pt idx="48100">
                  <c:v>3.182293</c:v>
                </c:pt>
                <c:pt idx="48101">
                  <c:v>3.1837119999999999</c:v>
                </c:pt>
                <c:pt idx="48102">
                  <c:v>3.1842890000000001</c:v>
                </c:pt>
                <c:pt idx="48103">
                  <c:v>3.1858029999999999</c:v>
                </c:pt>
                <c:pt idx="48104">
                  <c:v>3.1848649999999998</c:v>
                </c:pt>
                <c:pt idx="48105">
                  <c:v>3.180177</c:v>
                </c:pt>
                <c:pt idx="48106">
                  <c:v>3.1762350000000001</c:v>
                </c:pt>
                <c:pt idx="48107">
                  <c:v>3.1800090000000001</c:v>
                </c:pt>
                <c:pt idx="48108">
                  <c:v>3.1827260000000002</c:v>
                </c:pt>
                <c:pt idx="48109">
                  <c:v>3.1849859999999999</c:v>
                </c:pt>
                <c:pt idx="48110">
                  <c:v>3.186909</c:v>
                </c:pt>
                <c:pt idx="48111">
                  <c:v>3.1864759999999999</c:v>
                </c:pt>
                <c:pt idx="48112">
                  <c:v>3.1858270000000002</c:v>
                </c:pt>
                <c:pt idx="48113">
                  <c:v>3.1870530000000001</c:v>
                </c:pt>
                <c:pt idx="48114">
                  <c:v>3.1872690000000001</c:v>
                </c:pt>
                <c:pt idx="48115">
                  <c:v>3.1875339999999999</c:v>
                </c:pt>
                <c:pt idx="48116">
                  <c:v>3.1888559999999999</c:v>
                </c:pt>
                <c:pt idx="48117">
                  <c:v>3.1894089999999999</c:v>
                </c:pt>
                <c:pt idx="48118">
                  <c:v>3.186067</c:v>
                </c:pt>
                <c:pt idx="48119">
                  <c:v>3.1851060000000002</c:v>
                </c:pt>
                <c:pt idx="48120">
                  <c:v>3.1852740000000002</c:v>
                </c:pt>
                <c:pt idx="48121">
                  <c:v>3.1845050000000001</c:v>
                </c:pt>
                <c:pt idx="48122">
                  <c:v>3.1834470000000001</c:v>
                </c:pt>
                <c:pt idx="48123">
                  <c:v>3.1796489999999999</c:v>
                </c:pt>
                <c:pt idx="48124">
                  <c:v>3.1798649999999999</c:v>
                </c:pt>
                <c:pt idx="48125">
                  <c:v>3.180177</c:v>
                </c:pt>
                <c:pt idx="48126">
                  <c:v>3.1807300000000001</c:v>
                </c:pt>
                <c:pt idx="48127">
                  <c:v>3.18275</c:v>
                </c:pt>
                <c:pt idx="48128">
                  <c:v>3.184024</c:v>
                </c:pt>
                <c:pt idx="48129">
                  <c:v>3.1853220000000002</c:v>
                </c:pt>
                <c:pt idx="48130">
                  <c:v>3.1852740000000002</c:v>
                </c:pt>
                <c:pt idx="48131">
                  <c:v>3.1879430000000002</c:v>
                </c:pt>
                <c:pt idx="48132">
                  <c:v>3.1886640000000002</c:v>
                </c:pt>
                <c:pt idx="48133">
                  <c:v>3.188399</c:v>
                </c:pt>
                <c:pt idx="48134">
                  <c:v>3.1887120000000002</c:v>
                </c:pt>
                <c:pt idx="48135">
                  <c:v>3.1908759999999998</c:v>
                </c:pt>
                <c:pt idx="48136">
                  <c:v>3.1916690000000001</c:v>
                </c:pt>
                <c:pt idx="48137">
                  <c:v>3.1893129999999998</c:v>
                </c:pt>
                <c:pt idx="48138">
                  <c:v>3.1886160000000001</c:v>
                </c:pt>
                <c:pt idx="48139">
                  <c:v>3.187462</c:v>
                </c:pt>
                <c:pt idx="48140">
                  <c:v>3.1851060000000002</c:v>
                </c:pt>
                <c:pt idx="48141">
                  <c:v>3.1849370000000001</c:v>
                </c:pt>
                <c:pt idx="48142">
                  <c:v>3.1832790000000002</c:v>
                </c:pt>
                <c:pt idx="48143">
                  <c:v>3.1827260000000002</c:v>
                </c:pt>
                <c:pt idx="48144">
                  <c:v>3.1841439999999999</c:v>
                </c:pt>
                <c:pt idx="48145">
                  <c:v>3.1851780000000001</c:v>
                </c:pt>
                <c:pt idx="48146">
                  <c:v>3.1857069999999998</c:v>
                </c:pt>
                <c:pt idx="48147">
                  <c:v>3.1834709999999999</c:v>
                </c:pt>
                <c:pt idx="48148">
                  <c:v>3.1850339999999999</c:v>
                </c:pt>
                <c:pt idx="48149">
                  <c:v>3.188399</c:v>
                </c:pt>
                <c:pt idx="48150">
                  <c:v>3.1862840000000001</c:v>
                </c:pt>
                <c:pt idx="48151">
                  <c:v>3.1850339999999999</c:v>
                </c:pt>
                <c:pt idx="48152">
                  <c:v>3.1898179999999998</c:v>
                </c:pt>
                <c:pt idx="48153">
                  <c:v>3.1922700000000002</c:v>
                </c:pt>
                <c:pt idx="48154">
                  <c:v>3.1934719999999999</c:v>
                </c:pt>
                <c:pt idx="48155">
                  <c:v>3.1918129999999998</c:v>
                </c:pt>
                <c:pt idx="48156">
                  <c:v>3.1914769999999999</c:v>
                </c:pt>
                <c:pt idx="48157">
                  <c:v>3.1912120000000002</c:v>
                </c:pt>
                <c:pt idx="48158">
                  <c:v>3.190178</c:v>
                </c:pt>
                <c:pt idx="48159">
                  <c:v>3.1884229999999998</c:v>
                </c:pt>
                <c:pt idx="48160">
                  <c:v>3.18763</c:v>
                </c:pt>
                <c:pt idx="48161">
                  <c:v>3.1854420000000001</c:v>
                </c:pt>
                <c:pt idx="48162">
                  <c:v>3.185298</c:v>
                </c:pt>
                <c:pt idx="48163">
                  <c:v>3.1829420000000002</c:v>
                </c:pt>
                <c:pt idx="48164">
                  <c:v>3.1862599999999999</c:v>
                </c:pt>
                <c:pt idx="48165">
                  <c:v>3.1845530000000002</c:v>
                </c:pt>
                <c:pt idx="48166">
                  <c:v>3.1837840000000002</c:v>
                </c:pt>
                <c:pt idx="48167">
                  <c:v>3.18513</c:v>
                </c:pt>
                <c:pt idx="48168">
                  <c:v>3.1852260000000001</c:v>
                </c:pt>
                <c:pt idx="48169">
                  <c:v>3.1864279999999998</c:v>
                </c:pt>
                <c:pt idx="48170">
                  <c:v>3.1883509999999999</c:v>
                </c:pt>
                <c:pt idx="48171">
                  <c:v>3.1923900000000001</c:v>
                </c:pt>
                <c:pt idx="48172">
                  <c:v>3.1903229999999998</c:v>
                </c:pt>
                <c:pt idx="48173">
                  <c:v>3.189794</c:v>
                </c:pt>
                <c:pt idx="48174">
                  <c:v>3.1890000000000001</c:v>
                </c:pt>
                <c:pt idx="48175">
                  <c:v>3.1866680000000001</c:v>
                </c:pt>
                <c:pt idx="48176">
                  <c:v>3.185298</c:v>
                </c:pt>
                <c:pt idx="48177">
                  <c:v>3.1894809999999998</c:v>
                </c:pt>
                <c:pt idx="48178">
                  <c:v>3.1883029999999999</c:v>
                </c:pt>
                <c:pt idx="48179">
                  <c:v>3.1872449999999999</c:v>
                </c:pt>
                <c:pt idx="48180">
                  <c:v>3.1852499999999999</c:v>
                </c:pt>
                <c:pt idx="48181">
                  <c:v>3.182077</c:v>
                </c:pt>
                <c:pt idx="48182">
                  <c:v>3.183135</c:v>
                </c:pt>
                <c:pt idx="48183">
                  <c:v>3.1829179999999999</c:v>
                </c:pt>
                <c:pt idx="48184">
                  <c:v>3.179144</c:v>
                </c:pt>
                <c:pt idx="48185">
                  <c:v>3.1801300000000001</c:v>
                </c:pt>
                <c:pt idx="48186">
                  <c:v>3.1787830000000001</c:v>
                </c:pt>
                <c:pt idx="48187">
                  <c:v>3.1807300000000001</c:v>
                </c:pt>
                <c:pt idx="48188">
                  <c:v>3.1868370000000001</c:v>
                </c:pt>
                <c:pt idx="48189">
                  <c:v>3.1878709999999999</c:v>
                </c:pt>
                <c:pt idx="48190">
                  <c:v>3.187462</c:v>
                </c:pt>
                <c:pt idx="48191">
                  <c:v>3.1867649999999998</c:v>
                </c:pt>
                <c:pt idx="48192">
                  <c:v>3.186957</c:v>
                </c:pt>
                <c:pt idx="48193">
                  <c:v>3.1870289999999999</c:v>
                </c:pt>
                <c:pt idx="48194">
                  <c:v>3.1867890000000001</c:v>
                </c:pt>
                <c:pt idx="48195">
                  <c:v>3.1880630000000001</c:v>
                </c:pt>
                <c:pt idx="48196">
                  <c:v>3.1894330000000002</c:v>
                </c:pt>
                <c:pt idx="48197">
                  <c:v>3.1887120000000002</c:v>
                </c:pt>
                <c:pt idx="48198">
                  <c:v>3.1875100000000001</c:v>
                </c:pt>
                <c:pt idx="48199">
                  <c:v>3.1850100000000001</c:v>
                </c:pt>
                <c:pt idx="48200">
                  <c:v>3.1818599999999999</c:v>
                </c:pt>
                <c:pt idx="48201">
                  <c:v>3.1810670000000001</c:v>
                </c:pt>
                <c:pt idx="48202">
                  <c:v>3.1792159999999998</c:v>
                </c:pt>
                <c:pt idx="48203">
                  <c:v>3.1782059999999999</c:v>
                </c:pt>
                <c:pt idx="48204">
                  <c:v>3.1777730000000002</c:v>
                </c:pt>
                <c:pt idx="48205">
                  <c:v>3.1756579999999999</c:v>
                </c:pt>
                <c:pt idx="48206">
                  <c:v>3.1754169999999999</c:v>
                </c:pt>
                <c:pt idx="48207">
                  <c:v>3.1794560000000001</c:v>
                </c:pt>
                <c:pt idx="48208">
                  <c:v>3.1823410000000001</c:v>
                </c:pt>
                <c:pt idx="48209">
                  <c:v>3.1832790000000002</c:v>
                </c:pt>
                <c:pt idx="48210">
                  <c:v>3.1806100000000002</c:v>
                </c:pt>
                <c:pt idx="48211">
                  <c:v>3.18174</c:v>
                </c:pt>
                <c:pt idx="48212">
                  <c:v>3.1824370000000002</c:v>
                </c:pt>
                <c:pt idx="48213">
                  <c:v>3.1842640000000002</c:v>
                </c:pt>
                <c:pt idx="48214">
                  <c:v>3.1837589999999998</c:v>
                </c:pt>
                <c:pt idx="48215">
                  <c:v>3.1864759999999999</c:v>
                </c:pt>
                <c:pt idx="48216">
                  <c:v>3.1864279999999998</c:v>
                </c:pt>
                <c:pt idx="48217">
                  <c:v>3.1845050000000001</c:v>
                </c:pt>
                <c:pt idx="48218">
                  <c:v>3.1828460000000001</c:v>
                </c:pt>
                <c:pt idx="48219">
                  <c:v>3.180707</c:v>
                </c:pt>
                <c:pt idx="48220">
                  <c:v>3.1774610000000001</c:v>
                </c:pt>
                <c:pt idx="48221">
                  <c:v>3.177028</c:v>
                </c:pt>
                <c:pt idx="48222">
                  <c:v>3.1736390000000001</c:v>
                </c:pt>
                <c:pt idx="48223">
                  <c:v>3.1702970000000001</c:v>
                </c:pt>
                <c:pt idx="48224">
                  <c:v>3.1703929999999998</c:v>
                </c:pt>
                <c:pt idx="48225">
                  <c:v>3.1733259999999999</c:v>
                </c:pt>
                <c:pt idx="48226">
                  <c:v>3.1718600000000001</c:v>
                </c:pt>
                <c:pt idx="48227">
                  <c:v>3.1725080000000001</c:v>
                </c:pt>
                <c:pt idx="48228">
                  <c:v>3.1697440000000001</c:v>
                </c:pt>
                <c:pt idx="48229">
                  <c:v>3.168806</c:v>
                </c:pt>
                <c:pt idx="48230">
                  <c:v>3.167869</c:v>
                </c:pt>
                <c:pt idx="48231">
                  <c:v>3.1663779999999999</c:v>
                </c:pt>
                <c:pt idx="48232">
                  <c:v>3.1720039999999998</c:v>
                </c:pt>
                <c:pt idx="48233">
                  <c:v>3.178134</c:v>
                </c:pt>
                <c:pt idx="48234">
                  <c:v>3.180971</c:v>
                </c:pt>
                <c:pt idx="48235">
                  <c:v>3.1840000000000002</c:v>
                </c:pt>
                <c:pt idx="48236">
                  <c:v>3.1815959999999999</c:v>
                </c:pt>
                <c:pt idx="48237">
                  <c:v>3.1784219999999999</c:v>
                </c:pt>
                <c:pt idx="48238">
                  <c:v>3.1774849999999999</c:v>
                </c:pt>
                <c:pt idx="48239">
                  <c:v>3.17686</c:v>
                </c:pt>
                <c:pt idx="48240">
                  <c:v>3.175249</c:v>
                </c:pt>
                <c:pt idx="48241">
                  <c:v>3.175802</c:v>
                </c:pt>
                <c:pt idx="48242">
                  <c:v>3.1746240000000001</c:v>
                </c:pt>
                <c:pt idx="48243">
                  <c:v>3.174312</c:v>
                </c:pt>
                <c:pt idx="48244">
                  <c:v>3.175249</c:v>
                </c:pt>
                <c:pt idx="48245">
                  <c:v>3.1785190000000001</c:v>
                </c:pt>
                <c:pt idx="48246">
                  <c:v>3.1775329999999999</c:v>
                </c:pt>
                <c:pt idx="48247">
                  <c:v>3.178302</c:v>
                </c:pt>
                <c:pt idx="48248">
                  <c:v>3.178855</c:v>
                </c:pt>
                <c:pt idx="48249">
                  <c:v>3.1816680000000002</c:v>
                </c:pt>
                <c:pt idx="48250">
                  <c:v>3.182029</c:v>
                </c:pt>
                <c:pt idx="48251">
                  <c:v>3.1827740000000002</c:v>
                </c:pt>
                <c:pt idx="48252">
                  <c:v>3.1836150000000001</c:v>
                </c:pt>
                <c:pt idx="48253">
                  <c:v>3.185514</c:v>
                </c:pt>
                <c:pt idx="48254">
                  <c:v>3.1849859999999999</c:v>
                </c:pt>
                <c:pt idx="48255">
                  <c:v>3.1836150000000001</c:v>
                </c:pt>
                <c:pt idx="48256">
                  <c:v>3.1850100000000001</c:v>
                </c:pt>
                <c:pt idx="48257">
                  <c:v>3.1842160000000002</c:v>
                </c:pt>
                <c:pt idx="48258">
                  <c:v>3.1818840000000002</c:v>
                </c:pt>
                <c:pt idx="48259">
                  <c:v>3.178687</c:v>
                </c:pt>
                <c:pt idx="48260">
                  <c:v>3.182029</c:v>
                </c:pt>
                <c:pt idx="48261">
                  <c:v>3.1826059999999998</c:v>
                </c:pt>
                <c:pt idx="48262">
                  <c:v>3.1827740000000002</c:v>
                </c:pt>
                <c:pt idx="48263">
                  <c:v>3.185467</c:v>
                </c:pt>
                <c:pt idx="48264">
                  <c:v>3.1877260000000001</c:v>
                </c:pt>
                <c:pt idx="48265">
                  <c:v>3.1819809999999999</c:v>
                </c:pt>
                <c:pt idx="48266">
                  <c:v>3.1695280000000001</c:v>
                </c:pt>
                <c:pt idx="48267">
                  <c:v>3.1645029999999998</c:v>
                </c:pt>
                <c:pt idx="48268">
                  <c:v>3.1642389999999998</c:v>
                </c:pt>
                <c:pt idx="48269">
                  <c:v>3.1646960000000002</c:v>
                </c:pt>
                <c:pt idx="48270">
                  <c:v>3.1725569999999998</c:v>
                </c:pt>
                <c:pt idx="48271">
                  <c:v>3.1742880000000002</c:v>
                </c:pt>
                <c:pt idx="48272">
                  <c:v>3.1787350000000001</c:v>
                </c:pt>
                <c:pt idx="48273">
                  <c:v>3.1841439999999999</c:v>
                </c:pt>
                <c:pt idx="48274">
                  <c:v>3.1899139999999999</c:v>
                </c:pt>
                <c:pt idx="48275">
                  <c:v>3.1966929999999998</c:v>
                </c:pt>
                <c:pt idx="48276">
                  <c:v>3.1988569999999998</c:v>
                </c:pt>
                <c:pt idx="48277">
                  <c:v>3.1892649999999998</c:v>
                </c:pt>
                <c:pt idx="48278">
                  <c:v>3.179408</c:v>
                </c:pt>
                <c:pt idx="48279">
                  <c:v>3.1776529999999998</c:v>
                </c:pt>
                <c:pt idx="48280">
                  <c:v>3.1780140000000001</c:v>
                </c:pt>
                <c:pt idx="48281">
                  <c:v>3.1779419999999998</c:v>
                </c:pt>
                <c:pt idx="48282">
                  <c:v>3.1766679999999998</c:v>
                </c:pt>
                <c:pt idx="48283">
                  <c:v>3.1766679999999998</c:v>
                </c:pt>
                <c:pt idx="48284">
                  <c:v>3.1754419999999999</c:v>
                </c:pt>
                <c:pt idx="48285">
                  <c:v>3.1779660000000001</c:v>
                </c:pt>
                <c:pt idx="48286">
                  <c:v>3.1762109999999999</c:v>
                </c:pt>
                <c:pt idx="48287">
                  <c:v>3.1752729999999998</c:v>
                </c:pt>
                <c:pt idx="48288">
                  <c:v>3.1805379999999999</c:v>
                </c:pt>
                <c:pt idx="48289">
                  <c:v>3.181908</c:v>
                </c:pt>
                <c:pt idx="48290">
                  <c:v>3.1815720000000001</c:v>
                </c:pt>
                <c:pt idx="48291">
                  <c:v>3.1837589999999998</c:v>
                </c:pt>
                <c:pt idx="48292">
                  <c:v>3.1831589999999998</c:v>
                </c:pt>
                <c:pt idx="48293">
                  <c:v>3.1828699999999999</c:v>
                </c:pt>
                <c:pt idx="48294">
                  <c:v>3.183182</c:v>
                </c:pt>
                <c:pt idx="48295">
                  <c:v>3.182509</c:v>
                </c:pt>
                <c:pt idx="48296">
                  <c:v>3.182293</c:v>
                </c:pt>
                <c:pt idx="48297">
                  <c:v>3.1806580000000002</c:v>
                </c:pt>
                <c:pt idx="48298">
                  <c:v>3.1776529999999998</c:v>
                </c:pt>
                <c:pt idx="48299">
                  <c:v>3.1775570000000002</c:v>
                </c:pt>
                <c:pt idx="48300">
                  <c:v>3.1771720000000001</c:v>
                </c:pt>
                <c:pt idx="48301">
                  <c:v>3.1728450000000001</c:v>
                </c:pt>
                <c:pt idx="48302">
                  <c:v>3.173038</c:v>
                </c:pt>
                <c:pt idx="48303">
                  <c:v>3.1757059999999999</c:v>
                </c:pt>
                <c:pt idx="48304">
                  <c:v>3.1733980000000002</c:v>
                </c:pt>
                <c:pt idx="48305">
                  <c:v>3.1712579999999999</c:v>
                </c:pt>
                <c:pt idx="48306">
                  <c:v>3.1732779999999998</c:v>
                </c:pt>
                <c:pt idx="48307">
                  <c:v>3.1745760000000001</c:v>
                </c:pt>
                <c:pt idx="48308">
                  <c:v>3.1771720000000001</c:v>
                </c:pt>
                <c:pt idx="48309">
                  <c:v>3.1774849999999999</c:v>
                </c:pt>
                <c:pt idx="48310">
                  <c:v>3.1802739999999998</c:v>
                </c:pt>
                <c:pt idx="48311">
                  <c:v>3.1764990000000002</c:v>
                </c:pt>
                <c:pt idx="48312">
                  <c:v>3.1796000000000002</c:v>
                </c:pt>
                <c:pt idx="48313">
                  <c:v>3.180634</c:v>
                </c:pt>
                <c:pt idx="48314">
                  <c:v>3.1835909999999998</c:v>
                </c:pt>
                <c:pt idx="48315">
                  <c:v>3.1837119999999999</c:v>
                </c:pt>
                <c:pt idx="48316">
                  <c:v>3.1857549999999999</c:v>
                </c:pt>
                <c:pt idx="48317">
                  <c:v>3.187414</c:v>
                </c:pt>
                <c:pt idx="48318">
                  <c:v>3.1901540000000002</c:v>
                </c:pt>
                <c:pt idx="48319">
                  <c:v>3.188231</c:v>
                </c:pt>
                <c:pt idx="48320">
                  <c:v>3.1826300000000001</c:v>
                </c:pt>
                <c:pt idx="48321">
                  <c:v>3.1822689999999998</c:v>
                </c:pt>
                <c:pt idx="48322">
                  <c:v>3.1843360000000001</c:v>
                </c:pt>
                <c:pt idx="48323">
                  <c:v>3.183856</c:v>
                </c:pt>
                <c:pt idx="48324">
                  <c:v>3.1797930000000001</c:v>
                </c:pt>
                <c:pt idx="48325">
                  <c:v>3.181692</c:v>
                </c:pt>
                <c:pt idx="48326">
                  <c:v>3.1811150000000001</c:v>
                </c:pt>
                <c:pt idx="48327">
                  <c:v>3.1802739999999998</c:v>
                </c:pt>
                <c:pt idx="48328">
                  <c:v>3.180971</c:v>
                </c:pt>
                <c:pt idx="48329">
                  <c:v>3.1765469999999998</c:v>
                </c:pt>
                <c:pt idx="48330">
                  <c:v>3.1744319999999999</c:v>
                </c:pt>
                <c:pt idx="48331">
                  <c:v>3.1753209999999998</c:v>
                </c:pt>
                <c:pt idx="48332">
                  <c:v>3.17787</c:v>
                </c:pt>
                <c:pt idx="48333">
                  <c:v>3.1846009999999998</c:v>
                </c:pt>
                <c:pt idx="48334">
                  <c:v>3.186572</c:v>
                </c:pt>
                <c:pt idx="48335">
                  <c:v>3.1837589999999998</c:v>
                </c:pt>
                <c:pt idx="48336">
                  <c:v>3.1844809999999999</c:v>
                </c:pt>
                <c:pt idx="48337">
                  <c:v>3.189794</c:v>
                </c:pt>
                <c:pt idx="48338">
                  <c:v>3.1861640000000002</c:v>
                </c:pt>
                <c:pt idx="48339">
                  <c:v>3.1870289999999999</c:v>
                </c:pt>
                <c:pt idx="48340">
                  <c:v>3.1882790000000001</c:v>
                </c:pt>
                <c:pt idx="48341">
                  <c:v>3.1844329999999998</c:v>
                </c:pt>
                <c:pt idx="48342">
                  <c:v>3.1834709999999999</c:v>
                </c:pt>
                <c:pt idx="48343">
                  <c:v>3.1839759999999999</c:v>
                </c:pt>
                <c:pt idx="48344">
                  <c:v>3.1808510000000001</c:v>
                </c:pt>
                <c:pt idx="48345">
                  <c:v>3.1780620000000002</c:v>
                </c:pt>
                <c:pt idx="48346">
                  <c:v>3.1810670000000001</c:v>
                </c:pt>
                <c:pt idx="48347">
                  <c:v>3.1809949999999998</c:v>
                </c:pt>
                <c:pt idx="48348">
                  <c:v>3.1777009999999999</c:v>
                </c:pt>
                <c:pt idx="48349">
                  <c:v>3.1750569999999998</c:v>
                </c:pt>
                <c:pt idx="48350">
                  <c:v>3.175802</c:v>
                </c:pt>
                <c:pt idx="48351">
                  <c:v>3.1744560000000002</c:v>
                </c:pt>
                <c:pt idx="48352">
                  <c:v>3.1740469999999998</c:v>
                </c:pt>
                <c:pt idx="48353">
                  <c:v>3.1765949999999998</c:v>
                </c:pt>
                <c:pt idx="48354">
                  <c:v>3.1782539999999999</c:v>
                </c:pt>
                <c:pt idx="48355">
                  <c:v>3.1777730000000002</c:v>
                </c:pt>
                <c:pt idx="48356">
                  <c:v>3.1797209999999998</c:v>
                </c:pt>
                <c:pt idx="48357">
                  <c:v>3.1801050000000002</c:v>
                </c:pt>
                <c:pt idx="48358">
                  <c:v>3.1790959999999999</c:v>
                </c:pt>
                <c:pt idx="48359">
                  <c:v>3.1805859999999999</c:v>
                </c:pt>
                <c:pt idx="48360">
                  <c:v>3.1818119999999999</c:v>
                </c:pt>
                <c:pt idx="48361">
                  <c:v>3.1843849999999998</c:v>
                </c:pt>
                <c:pt idx="48362">
                  <c:v>3.1859470000000001</c:v>
                </c:pt>
                <c:pt idx="48363">
                  <c:v>3.180466</c:v>
                </c:pt>
                <c:pt idx="48364">
                  <c:v>3.1774849999999999</c:v>
                </c:pt>
                <c:pt idx="48365">
                  <c:v>3.1778219999999999</c:v>
                </c:pt>
                <c:pt idx="48366">
                  <c:v>3.1779899999999999</c:v>
                </c:pt>
                <c:pt idx="48367">
                  <c:v>3.17686</c:v>
                </c:pt>
                <c:pt idx="48368">
                  <c:v>3.1745760000000001</c:v>
                </c:pt>
                <c:pt idx="48369">
                  <c:v>3.1738550000000001</c:v>
                </c:pt>
                <c:pt idx="48370">
                  <c:v>3.1751290000000001</c:v>
                </c:pt>
                <c:pt idx="48371">
                  <c:v>3.1735660000000001</c:v>
                </c:pt>
                <c:pt idx="48372">
                  <c:v>3.1734460000000002</c:v>
                </c:pt>
                <c:pt idx="48373">
                  <c:v>3.1767639999999999</c:v>
                </c:pt>
                <c:pt idx="48374">
                  <c:v>3.1770040000000002</c:v>
                </c:pt>
                <c:pt idx="48375">
                  <c:v>3.180466</c:v>
                </c:pt>
                <c:pt idx="48376">
                  <c:v>3.1806580000000002</c:v>
                </c:pt>
                <c:pt idx="48377">
                  <c:v>3.179144</c:v>
                </c:pt>
                <c:pt idx="48378">
                  <c:v>3.1782780000000002</c:v>
                </c:pt>
                <c:pt idx="48379">
                  <c:v>3.1791680000000002</c:v>
                </c:pt>
                <c:pt idx="48380">
                  <c:v>3.1787830000000001</c:v>
                </c:pt>
                <c:pt idx="48381">
                  <c:v>3.1800090000000001</c:v>
                </c:pt>
                <c:pt idx="48382">
                  <c:v>3.1766200000000002</c:v>
                </c:pt>
                <c:pt idx="48383">
                  <c:v>3.1764749999999999</c:v>
                </c:pt>
                <c:pt idx="48384">
                  <c:v>3.1725810000000001</c:v>
                </c:pt>
                <c:pt idx="48385">
                  <c:v>3.1736149999999999</c:v>
                </c:pt>
                <c:pt idx="48386">
                  <c:v>3.1731579999999999</c:v>
                </c:pt>
                <c:pt idx="48387">
                  <c:v>3.1735419999999999</c:v>
                </c:pt>
                <c:pt idx="48388">
                  <c:v>3.1723159999999999</c:v>
                </c:pt>
                <c:pt idx="48389">
                  <c:v>3.1707299999999998</c:v>
                </c:pt>
                <c:pt idx="48390">
                  <c:v>3.1731099999999999</c:v>
                </c:pt>
                <c:pt idx="48391">
                  <c:v>3.1748159999999999</c:v>
                </c:pt>
                <c:pt idx="48392">
                  <c:v>3.1764030000000001</c:v>
                </c:pt>
                <c:pt idx="48393">
                  <c:v>3.176139</c:v>
                </c:pt>
                <c:pt idx="48394">
                  <c:v>3.1723159999999999</c:v>
                </c:pt>
                <c:pt idx="48395">
                  <c:v>3.1735660000000001</c:v>
                </c:pt>
                <c:pt idx="48396">
                  <c:v>3.1763309999999998</c:v>
                </c:pt>
                <c:pt idx="48397">
                  <c:v>3.176571</c:v>
                </c:pt>
                <c:pt idx="48398">
                  <c:v>3.1752729999999998</c:v>
                </c:pt>
                <c:pt idx="48399">
                  <c:v>3.1704409999999998</c:v>
                </c:pt>
                <c:pt idx="48400">
                  <c:v>3.1614260000000001</c:v>
                </c:pt>
                <c:pt idx="48401">
                  <c:v>3.1589019999999999</c:v>
                </c:pt>
                <c:pt idx="48402">
                  <c:v>3.1593819999999999</c:v>
                </c:pt>
                <c:pt idx="48403">
                  <c:v>3.1634929999999999</c:v>
                </c:pt>
                <c:pt idx="48404">
                  <c:v>3.1681089999999998</c:v>
                </c:pt>
                <c:pt idx="48405">
                  <c:v>3.1731340000000001</c:v>
                </c:pt>
                <c:pt idx="48406">
                  <c:v>3.1790959999999999</c:v>
                </c:pt>
                <c:pt idx="48407">
                  <c:v>3.1810909999999999</c:v>
                </c:pt>
                <c:pt idx="48408">
                  <c:v>3.1843360000000001</c:v>
                </c:pt>
                <c:pt idx="48409">
                  <c:v>3.1872449999999999</c:v>
                </c:pt>
                <c:pt idx="48410">
                  <c:v>3.184024</c:v>
                </c:pt>
                <c:pt idx="48411">
                  <c:v>3.1818840000000002</c:v>
                </c:pt>
                <c:pt idx="48412">
                  <c:v>3.1804899999999998</c:v>
                </c:pt>
                <c:pt idx="48413">
                  <c:v>3.1828219999999998</c:v>
                </c:pt>
                <c:pt idx="48414">
                  <c:v>3.184625</c:v>
                </c:pt>
                <c:pt idx="48415">
                  <c:v>3.1832790000000002</c:v>
                </c:pt>
                <c:pt idx="48416">
                  <c:v>3.1787109999999998</c:v>
                </c:pt>
                <c:pt idx="48417">
                  <c:v>3.1800570000000001</c:v>
                </c:pt>
                <c:pt idx="48418">
                  <c:v>3.183303</c:v>
                </c:pt>
                <c:pt idx="48419">
                  <c:v>3.1870050000000001</c:v>
                </c:pt>
                <c:pt idx="48420">
                  <c:v>3.1879189999999999</c:v>
                </c:pt>
                <c:pt idx="48421">
                  <c:v>3.1871010000000002</c:v>
                </c:pt>
                <c:pt idx="48422">
                  <c:v>3.1828219999999998</c:v>
                </c:pt>
                <c:pt idx="48423">
                  <c:v>3.1813799999999999</c:v>
                </c:pt>
                <c:pt idx="48424">
                  <c:v>3.1806100000000002</c:v>
                </c:pt>
                <c:pt idx="48425">
                  <c:v>3.1795040000000001</c:v>
                </c:pt>
                <c:pt idx="48426">
                  <c:v>3.178687</c:v>
                </c:pt>
                <c:pt idx="48427">
                  <c:v>3.1749849999999999</c:v>
                </c:pt>
                <c:pt idx="48428">
                  <c:v>3.1738550000000001</c:v>
                </c:pt>
                <c:pt idx="48429">
                  <c:v>3.1777489999999999</c:v>
                </c:pt>
                <c:pt idx="48430">
                  <c:v>3.1802260000000002</c:v>
                </c:pt>
                <c:pt idx="48431">
                  <c:v>3.1790479999999999</c:v>
                </c:pt>
                <c:pt idx="48432">
                  <c:v>3.180177</c:v>
                </c:pt>
                <c:pt idx="48433">
                  <c:v>3.1821250000000001</c:v>
                </c:pt>
                <c:pt idx="48434">
                  <c:v>3.181524</c:v>
                </c:pt>
                <c:pt idx="48435">
                  <c:v>3.1836630000000001</c:v>
                </c:pt>
                <c:pt idx="48436">
                  <c:v>3.1840959999999998</c:v>
                </c:pt>
                <c:pt idx="48437">
                  <c:v>3.1861160000000002</c:v>
                </c:pt>
                <c:pt idx="48438">
                  <c:v>3.1857549999999999</c:v>
                </c:pt>
                <c:pt idx="48439">
                  <c:v>3.1828219999999998</c:v>
                </c:pt>
                <c:pt idx="48440">
                  <c:v>3.1823410000000001</c:v>
                </c:pt>
                <c:pt idx="48441">
                  <c:v>3.182509</c:v>
                </c:pt>
                <c:pt idx="48442">
                  <c:v>3.1804899999999998</c:v>
                </c:pt>
                <c:pt idx="48443">
                  <c:v>3.178086</c:v>
                </c:pt>
                <c:pt idx="48444">
                  <c:v>3.1756820000000001</c:v>
                </c:pt>
                <c:pt idx="48445">
                  <c:v>3.1734460000000002</c:v>
                </c:pt>
                <c:pt idx="48446">
                  <c:v>3.1764510000000001</c:v>
                </c:pt>
                <c:pt idx="48447">
                  <c:v>3.174528</c:v>
                </c:pt>
                <c:pt idx="48448">
                  <c:v>3.1741670000000002</c:v>
                </c:pt>
                <c:pt idx="48449">
                  <c:v>3.17597</c:v>
                </c:pt>
                <c:pt idx="48450">
                  <c:v>3.1770999999999998</c:v>
                </c:pt>
                <c:pt idx="48451">
                  <c:v>3.1790959999999999</c:v>
                </c:pt>
                <c:pt idx="48452">
                  <c:v>3.1759460000000002</c:v>
                </c:pt>
                <c:pt idx="48453">
                  <c:v>3.1784949999999998</c:v>
                </c:pt>
                <c:pt idx="48454">
                  <c:v>3.1814520000000002</c:v>
                </c:pt>
                <c:pt idx="48455">
                  <c:v>3.1816680000000002</c:v>
                </c:pt>
                <c:pt idx="48456">
                  <c:v>3.1828940000000001</c:v>
                </c:pt>
                <c:pt idx="48457">
                  <c:v>3.181019</c:v>
                </c:pt>
                <c:pt idx="48458">
                  <c:v>3.1798410000000001</c:v>
                </c:pt>
                <c:pt idx="48459">
                  <c:v>3.179576</c:v>
                </c:pt>
                <c:pt idx="48460">
                  <c:v>3.1783260000000002</c:v>
                </c:pt>
                <c:pt idx="48461">
                  <c:v>3.180177</c:v>
                </c:pt>
                <c:pt idx="48462">
                  <c:v>3.1796000000000002</c:v>
                </c:pt>
                <c:pt idx="48463">
                  <c:v>3.174528</c:v>
                </c:pt>
                <c:pt idx="48464">
                  <c:v>3.1721720000000002</c:v>
                </c:pt>
                <c:pt idx="48465">
                  <c:v>3.1749369999999999</c:v>
                </c:pt>
                <c:pt idx="48466">
                  <c:v>3.1736870000000001</c:v>
                </c:pt>
                <c:pt idx="48467">
                  <c:v>3.1712099999999999</c:v>
                </c:pt>
                <c:pt idx="48468">
                  <c:v>3.169648</c:v>
                </c:pt>
                <c:pt idx="48469">
                  <c:v>3.1728209999999999</c:v>
                </c:pt>
                <c:pt idx="48470">
                  <c:v>3.1724610000000002</c:v>
                </c:pt>
                <c:pt idx="48471">
                  <c:v>3.1725810000000001</c:v>
                </c:pt>
                <c:pt idx="48472">
                  <c:v>3.172196</c:v>
                </c:pt>
                <c:pt idx="48473">
                  <c:v>3.172196</c:v>
                </c:pt>
                <c:pt idx="48474">
                  <c:v>3.1745040000000002</c:v>
                </c:pt>
                <c:pt idx="48475">
                  <c:v>3.173254</c:v>
                </c:pt>
                <c:pt idx="48476">
                  <c:v>3.1749610000000001</c:v>
                </c:pt>
                <c:pt idx="48477">
                  <c:v>3.173422</c:v>
                </c:pt>
                <c:pt idx="48478">
                  <c:v>3.1752009999999999</c:v>
                </c:pt>
                <c:pt idx="48479">
                  <c:v>3.1715469999999999</c:v>
                </c:pt>
                <c:pt idx="48480">
                  <c:v>3.1699839999999999</c:v>
                </c:pt>
                <c:pt idx="48481">
                  <c:v>3.1695280000000001</c:v>
                </c:pt>
                <c:pt idx="48482">
                  <c:v>3.1663540000000001</c:v>
                </c:pt>
                <c:pt idx="48483">
                  <c:v>3.165152</c:v>
                </c:pt>
                <c:pt idx="48484">
                  <c:v>3.1684459999999999</c:v>
                </c:pt>
                <c:pt idx="48485">
                  <c:v>3.1728450000000001</c:v>
                </c:pt>
                <c:pt idx="48486">
                  <c:v>3.1739030000000001</c:v>
                </c:pt>
                <c:pt idx="48487">
                  <c:v>3.1722199999999998</c:v>
                </c:pt>
                <c:pt idx="48488">
                  <c:v>3.1718600000000001</c:v>
                </c:pt>
                <c:pt idx="48489">
                  <c:v>3.1701290000000002</c:v>
                </c:pt>
                <c:pt idx="48490">
                  <c:v>3.1689509999999999</c:v>
                </c:pt>
                <c:pt idx="48491">
                  <c:v>3.173206</c:v>
                </c:pt>
                <c:pt idx="48492">
                  <c:v>3.1721240000000002</c:v>
                </c:pt>
                <c:pt idx="48493">
                  <c:v>3.1694309999999999</c:v>
                </c:pt>
                <c:pt idx="48494">
                  <c:v>3.1697920000000002</c:v>
                </c:pt>
                <c:pt idx="48495">
                  <c:v>3.1671239999999998</c:v>
                </c:pt>
                <c:pt idx="48496">
                  <c:v>3.16859</c:v>
                </c:pt>
                <c:pt idx="48497">
                  <c:v>3.1743839999999999</c:v>
                </c:pt>
                <c:pt idx="48498">
                  <c:v>3.1746720000000002</c:v>
                </c:pt>
                <c:pt idx="48499">
                  <c:v>3.1722920000000001</c:v>
                </c:pt>
                <c:pt idx="48500">
                  <c:v>3.1647189999999998</c:v>
                </c:pt>
                <c:pt idx="48501">
                  <c:v>3.1654650000000002</c:v>
                </c:pt>
                <c:pt idx="48502">
                  <c:v>3.1657769999999998</c:v>
                </c:pt>
                <c:pt idx="48503">
                  <c:v>3.1665230000000002</c:v>
                </c:pt>
                <c:pt idx="48504">
                  <c:v>3.1645989999999999</c:v>
                </c:pt>
                <c:pt idx="48505">
                  <c:v>3.164431</c:v>
                </c:pt>
                <c:pt idx="48506">
                  <c:v>3.1630129999999999</c:v>
                </c:pt>
                <c:pt idx="48507">
                  <c:v>3.161762</c:v>
                </c:pt>
                <c:pt idx="48508">
                  <c:v>3.1607769999999999</c:v>
                </c:pt>
                <c:pt idx="48509">
                  <c:v>3.156209</c:v>
                </c:pt>
                <c:pt idx="48510">
                  <c:v>3.1573869999999999</c:v>
                </c:pt>
                <c:pt idx="48511">
                  <c:v>3.1608969999999998</c:v>
                </c:pt>
                <c:pt idx="48512">
                  <c:v>3.1671480000000001</c:v>
                </c:pt>
                <c:pt idx="48513">
                  <c:v>3.171138</c:v>
                </c:pt>
                <c:pt idx="48514">
                  <c:v>3.1708020000000001</c:v>
                </c:pt>
                <c:pt idx="48515">
                  <c:v>3.1695760000000002</c:v>
                </c:pt>
                <c:pt idx="48516">
                  <c:v>3.1696960000000001</c:v>
                </c:pt>
                <c:pt idx="48517">
                  <c:v>3.1698400000000002</c:v>
                </c:pt>
                <c:pt idx="48518">
                  <c:v>3.1740949999999999</c:v>
                </c:pt>
                <c:pt idx="48519">
                  <c:v>3.1751529999999999</c:v>
                </c:pt>
                <c:pt idx="48520">
                  <c:v>3.1717390000000001</c:v>
                </c:pt>
                <c:pt idx="48521">
                  <c:v>3.166763</c:v>
                </c:pt>
                <c:pt idx="48522">
                  <c:v>3.1634690000000001</c:v>
                </c:pt>
                <c:pt idx="48523">
                  <c:v>3.1621229999999998</c:v>
                </c:pt>
                <c:pt idx="48524">
                  <c:v>3.163157</c:v>
                </c:pt>
                <c:pt idx="48525">
                  <c:v>3.1641189999999999</c:v>
                </c:pt>
                <c:pt idx="48526">
                  <c:v>3.161931</c:v>
                </c:pt>
                <c:pt idx="48527">
                  <c:v>3.1611370000000001</c:v>
                </c:pt>
                <c:pt idx="48528">
                  <c:v>3.1560890000000001</c:v>
                </c:pt>
                <c:pt idx="48529">
                  <c:v>3.155993</c:v>
                </c:pt>
                <c:pt idx="48530">
                  <c:v>3.155608</c:v>
                </c:pt>
                <c:pt idx="48531">
                  <c:v>3.1611609999999999</c:v>
                </c:pt>
                <c:pt idx="48532">
                  <c:v>3.16371</c:v>
                </c:pt>
                <c:pt idx="48533">
                  <c:v>3.166474</c:v>
                </c:pt>
                <c:pt idx="48534">
                  <c:v>3.1656810000000002</c:v>
                </c:pt>
                <c:pt idx="48535">
                  <c:v>3.166474</c:v>
                </c:pt>
                <c:pt idx="48536">
                  <c:v>3.1676760000000002</c:v>
                </c:pt>
                <c:pt idx="48537">
                  <c:v>3.1685660000000002</c:v>
                </c:pt>
                <c:pt idx="48538">
                  <c:v>3.1691910000000001</c:v>
                </c:pt>
                <c:pt idx="48539">
                  <c:v>3.1695519999999999</c:v>
                </c:pt>
                <c:pt idx="48540">
                  <c:v>3.1728930000000002</c:v>
                </c:pt>
                <c:pt idx="48541">
                  <c:v>3.167484</c:v>
                </c:pt>
                <c:pt idx="48542">
                  <c:v>3.1647919999999998</c:v>
                </c:pt>
                <c:pt idx="48543">
                  <c:v>3.166474</c:v>
                </c:pt>
                <c:pt idx="48544">
                  <c:v>3.1623640000000002</c:v>
                </c:pt>
                <c:pt idx="48545">
                  <c:v>3.1592859999999998</c:v>
                </c:pt>
                <c:pt idx="48546">
                  <c:v>3.1588289999999999</c:v>
                </c:pt>
                <c:pt idx="48547">
                  <c:v>3.1620029999999999</c:v>
                </c:pt>
                <c:pt idx="48548">
                  <c:v>3.1646230000000002</c:v>
                </c:pt>
                <c:pt idx="48549">
                  <c:v>3.162099</c:v>
                </c:pt>
                <c:pt idx="48550">
                  <c:v>3.1625079999999999</c:v>
                </c:pt>
                <c:pt idx="48551">
                  <c:v>3.1683020000000002</c:v>
                </c:pt>
                <c:pt idx="48552">
                  <c:v>3.1718350000000002</c:v>
                </c:pt>
                <c:pt idx="48553">
                  <c:v>3.1734939999999998</c:v>
                </c:pt>
                <c:pt idx="48554">
                  <c:v>3.1693829999999998</c:v>
                </c:pt>
                <c:pt idx="48555">
                  <c:v>3.1686860000000001</c:v>
                </c:pt>
                <c:pt idx="48556">
                  <c:v>3.1709939999999999</c:v>
                </c:pt>
                <c:pt idx="48557">
                  <c:v>3.1725569999999998</c:v>
                </c:pt>
                <c:pt idx="48558">
                  <c:v>3.1714030000000002</c:v>
                </c:pt>
                <c:pt idx="48559">
                  <c:v>3.1722440000000001</c:v>
                </c:pt>
                <c:pt idx="48560">
                  <c:v>3.1710660000000002</c:v>
                </c:pt>
                <c:pt idx="48561">
                  <c:v>3.1685660000000002</c:v>
                </c:pt>
                <c:pt idx="48562">
                  <c:v>3.165994</c:v>
                </c:pt>
                <c:pt idx="48563">
                  <c:v>3.1662819999999998</c:v>
                </c:pt>
                <c:pt idx="48564">
                  <c:v>3.1626280000000002</c:v>
                </c:pt>
                <c:pt idx="48565">
                  <c:v>3.1609929999999999</c:v>
                </c:pt>
                <c:pt idx="48566">
                  <c:v>3.1593819999999999</c:v>
                </c:pt>
                <c:pt idx="48567">
                  <c:v>3.1616659999999999</c:v>
                </c:pt>
                <c:pt idx="48568">
                  <c:v>3.1626759999999998</c:v>
                </c:pt>
                <c:pt idx="48569">
                  <c:v>3.160056</c:v>
                </c:pt>
                <c:pt idx="48570">
                  <c:v>3.1616179999999998</c:v>
                </c:pt>
                <c:pt idx="48571">
                  <c:v>3.164215</c:v>
                </c:pt>
                <c:pt idx="48572">
                  <c:v>3.1618590000000002</c:v>
                </c:pt>
                <c:pt idx="48573">
                  <c:v>3.1636860000000002</c:v>
                </c:pt>
                <c:pt idx="48574">
                  <c:v>3.1650559999999999</c:v>
                </c:pt>
                <c:pt idx="48575">
                  <c:v>3.164431</c:v>
                </c:pt>
                <c:pt idx="48576">
                  <c:v>3.165152</c:v>
                </c:pt>
                <c:pt idx="48577">
                  <c:v>3.1676039999999999</c:v>
                </c:pt>
                <c:pt idx="48578">
                  <c:v>3.1672440000000002</c:v>
                </c:pt>
                <c:pt idx="48579">
                  <c:v>3.1667869999999998</c:v>
                </c:pt>
                <c:pt idx="48580">
                  <c:v>3.1620750000000002</c:v>
                </c:pt>
                <c:pt idx="48581">
                  <c:v>3.1580599999999999</c:v>
                </c:pt>
                <c:pt idx="48582">
                  <c:v>3.1582520000000001</c:v>
                </c:pt>
                <c:pt idx="48583">
                  <c:v>3.1603439999999998</c:v>
                </c:pt>
                <c:pt idx="48584">
                  <c:v>3.1600799999999998</c:v>
                </c:pt>
                <c:pt idx="48585">
                  <c:v>3.1607769999999999</c:v>
                </c:pt>
                <c:pt idx="48586">
                  <c:v>3.1564739999999998</c:v>
                </c:pt>
                <c:pt idx="48587">
                  <c:v>3.1534680000000002</c:v>
                </c:pt>
                <c:pt idx="48588">
                  <c:v>3.1542620000000001</c:v>
                </c:pt>
                <c:pt idx="48589">
                  <c:v>3.1570019999999999</c:v>
                </c:pt>
                <c:pt idx="48590">
                  <c:v>3.1589740000000002</c:v>
                </c:pt>
                <c:pt idx="48591">
                  <c:v>3.1608010000000002</c:v>
                </c:pt>
                <c:pt idx="48592">
                  <c:v>3.1614499999999999</c:v>
                </c:pt>
                <c:pt idx="48593">
                  <c:v>3.1641189999999999</c:v>
                </c:pt>
                <c:pt idx="48594">
                  <c:v>3.1625559999999999</c:v>
                </c:pt>
                <c:pt idx="48595">
                  <c:v>3.1613540000000002</c:v>
                </c:pt>
                <c:pt idx="48596">
                  <c:v>3.1609449999999999</c:v>
                </c:pt>
                <c:pt idx="48597">
                  <c:v>3.162868</c:v>
                </c:pt>
                <c:pt idx="48598">
                  <c:v>3.1620029999999999</c:v>
                </c:pt>
                <c:pt idx="48599">
                  <c:v>3.1597909999999998</c:v>
                </c:pt>
                <c:pt idx="48600">
                  <c:v>3.1556799999999998</c:v>
                </c:pt>
                <c:pt idx="48601">
                  <c:v>3.1525310000000002</c:v>
                </c:pt>
                <c:pt idx="48602">
                  <c:v>3.153661</c:v>
                </c:pt>
                <c:pt idx="48603">
                  <c:v>3.1562570000000001</c:v>
                </c:pt>
                <c:pt idx="48604">
                  <c:v>3.1531560000000001</c:v>
                </c:pt>
                <c:pt idx="48605">
                  <c:v>3.1509680000000002</c:v>
                </c:pt>
                <c:pt idx="48606">
                  <c:v>3.1507999999999998</c:v>
                </c:pt>
                <c:pt idx="48607">
                  <c:v>3.1502469999999998</c:v>
                </c:pt>
                <c:pt idx="48608">
                  <c:v>3.1501749999999999</c:v>
                </c:pt>
                <c:pt idx="48609">
                  <c:v>3.152218</c:v>
                </c:pt>
                <c:pt idx="48610">
                  <c:v>3.1521699999999999</c:v>
                </c:pt>
                <c:pt idx="48611">
                  <c:v>3.1508479999999999</c:v>
                </c:pt>
                <c:pt idx="48612">
                  <c:v>3.1487080000000001</c:v>
                </c:pt>
                <c:pt idx="48613">
                  <c:v>3.1506080000000001</c:v>
                </c:pt>
                <c:pt idx="48614">
                  <c:v>3.1737350000000002</c:v>
                </c:pt>
                <c:pt idx="48615">
                  <c:v>3.196501</c:v>
                </c:pt>
                <c:pt idx="48616">
                  <c:v>3.1970779999999999</c:v>
                </c:pt>
                <c:pt idx="48617">
                  <c:v>3.190515</c:v>
                </c:pt>
                <c:pt idx="48618">
                  <c:v>3.1738550000000001</c:v>
                </c:pt>
                <c:pt idx="48619">
                  <c:v>3.1385390000000002</c:v>
                </c:pt>
                <c:pt idx="48620">
                  <c:v>3.1318320000000002</c:v>
                </c:pt>
                <c:pt idx="48621">
                  <c:v>3.1312790000000001</c:v>
                </c:pt>
                <c:pt idx="48622">
                  <c:v>3.131688</c:v>
                </c:pt>
                <c:pt idx="48623">
                  <c:v>3.1388760000000002</c:v>
                </c:pt>
                <c:pt idx="48624">
                  <c:v>3.1502469999999998</c:v>
                </c:pt>
                <c:pt idx="48625">
                  <c:v>3.150271</c:v>
                </c:pt>
                <c:pt idx="48626">
                  <c:v>3.1443569999999998</c:v>
                </c:pt>
                <c:pt idx="48627">
                  <c:v>3.1448140000000002</c:v>
                </c:pt>
                <c:pt idx="48628">
                  <c:v>3.149165</c:v>
                </c:pt>
                <c:pt idx="48629">
                  <c:v>3.1537329999999999</c:v>
                </c:pt>
                <c:pt idx="48630">
                  <c:v>3.1571470000000001</c:v>
                </c:pt>
                <c:pt idx="48631">
                  <c:v>3.156666</c:v>
                </c:pt>
                <c:pt idx="48632">
                  <c:v>3.158493</c:v>
                </c:pt>
                <c:pt idx="48633">
                  <c:v>3.1592859999999998</c:v>
                </c:pt>
                <c:pt idx="48634">
                  <c:v>3.161931</c:v>
                </c:pt>
                <c:pt idx="48635">
                  <c:v>3.1616420000000001</c:v>
                </c:pt>
                <c:pt idx="48636">
                  <c:v>3.1621950000000001</c:v>
                </c:pt>
                <c:pt idx="48637">
                  <c:v>3.157219</c:v>
                </c:pt>
                <c:pt idx="48638">
                  <c:v>3.153276</c:v>
                </c:pt>
                <c:pt idx="48639">
                  <c:v>3.1505359999999998</c:v>
                </c:pt>
                <c:pt idx="48640">
                  <c:v>3.153829</c:v>
                </c:pt>
                <c:pt idx="48641">
                  <c:v>3.1525069999999999</c:v>
                </c:pt>
                <c:pt idx="48642">
                  <c:v>3.1525789999999998</c:v>
                </c:pt>
                <c:pt idx="48643">
                  <c:v>3.151329</c:v>
                </c:pt>
                <c:pt idx="48644">
                  <c:v>3.1497899999999999</c:v>
                </c:pt>
                <c:pt idx="48645">
                  <c:v>3.1512090000000001</c:v>
                </c:pt>
                <c:pt idx="48646">
                  <c:v>3.1548630000000002</c:v>
                </c:pt>
                <c:pt idx="48647">
                  <c:v>3.156161</c:v>
                </c:pt>
                <c:pt idx="48648">
                  <c:v>3.1525789999999998</c:v>
                </c:pt>
                <c:pt idx="48649">
                  <c:v>3.1539250000000001</c:v>
                </c:pt>
                <c:pt idx="48650">
                  <c:v>3.1547190000000001</c:v>
                </c:pt>
                <c:pt idx="48651">
                  <c:v>3.156161</c:v>
                </c:pt>
                <c:pt idx="48652">
                  <c:v>3.1577000000000002</c:v>
                </c:pt>
                <c:pt idx="48653">
                  <c:v>3.1544059999999998</c:v>
                </c:pt>
                <c:pt idx="48654">
                  <c:v>3.1557759999999999</c:v>
                </c:pt>
                <c:pt idx="48655">
                  <c:v>3.1579640000000002</c:v>
                </c:pt>
                <c:pt idx="48656">
                  <c:v>3.1590220000000002</c:v>
                </c:pt>
                <c:pt idx="48657">
                  <c:v>3.1594310000000001</c:v>
                </c:pt>
                <c:pt idx="48658">
                  <c:v>3.1556320000000002</c:v>
                </c:pt>
                <c:pt idx="48659">
                  <c:v>3.1530360000000002</c:v>
                </c:pt>
                <c:pt idx="48660">
                  <c:v>3.1530840000000002</c:v>
                </c:pt>
                <c:pt idx="48661">
                  <c:v>3.151281</c:v>
                </c:pt>
                <c:pt idx="48662">
                  <c:v>3.1503909999999999</c:v>
                </c:pt>
                <c:pt idx="48663">
                  <c:v>3.1502949999999998</c:v>
                </c:pt>
                <c:pt idx="48664">
                  <c:v>3.150992</c:v>
                </c:pt>
                <c:pt idx="48665">
                  <c:v>3.1510159999999998</c:v>
                </c:pt>
                <c:pt idx="48666">
                  <c:v>3.151834</c:v>
                </c:pt>
                <c:pt idx="48667">
                  <c:v>3.1530119999999999</c:v>
                </c:pt>
                <c:pt idx="48668">
                  <c:v>3.1541419999999998</c:v>
                </c:pt>
                <c:pt idx="48669">
                  <c:v>3.1545260000000002</c:v>
                </c:pt>
                <c:pt idx="48670">
                  <c:v>3.1540219999999999</c:v>
                </c:pt>
                <c:pt idx="48671">
                  <c:v>3.1546949999999998</c:v>
                </c:pt>
                <c:pt idx="48672">
                  <c:v>3.155824</c:v>
                </c:pt>
                <c:pt idx="48673">
                  <c:v>3.158709</c:v>
                </c:pt>
                <c:pt idx="48674">
                  <c:v>3.1575069999999998</c:v>
                </c:pt>
                <c:pt idx="48675">
                  <c:v>3.1578439999999999</c:v>
                </c:pt>
                <c:pt idx="48676">
                  <c:v>3.1588539999999998</c:v>
                </c:pt>
                <c:pt idx="48677">
                  <c:v>3.1573869999999999</c:v>
                </c:pt>
                <c:pt idx="48678">
                  <c:v>3.1574589999999998</c:v>
                </c:pt>
                <c:pt idx="48679">
                  <c:v>3.155656</c:v>
                </c:pt>
                <c:pt idx="48680">
                  <c:v>3.1523870000000001</c:v>
                </c:pt>
                <c:pt idx="48681">
                  <c:v>3.1499830000000002</c:v>
                </c:pt>
                <c:pt idx="48682">
                  <c:v>3.1482760000000001</c:v>
                </c:pt>
                <c:pt idx="48683">
                  <c:v>3.1466409999999998</c:v>
                </c:pt>
                <c:pt idx="48684">
                  <c:v>3.1472899999999999</c:v>
                </c:pt>
                <c:pt idx="48685">
                  <c:v>3.1480589999999999</c:v>
                </c:pt>
                <c:pt idx="48686">
                  <c:v>3.1503190000000001</c:v>
                </c:pt>
                <c:pt idx="48687">
                  <c:v>3.1534680000000002</c:v>
                </c:pt>
                <c:pt idx="48688">
                  <c:v>3.1551749999999998</c:v>
                </c:pt>
                <c:pt idx="48689">
                  <c:v>3.155608</c:v>
                </c:pt>
                <c:pt idx="48690">
                  <c:v>3.1565460000000001</c:v>
                </c:pt>
                <c:pt idx="48691">
                  <c:v>3.156425</c:v>
                </c:pt>
                <c:pt idx="48692">
                  <c:v>3.1558489999999999</c:v>
                </c:pt>
                <c:pt idx="48693">
                  <c:v>3.1568580000000002</c:v>
                </c:pt>
                <c:pt idx="48694">
                  <c:v>3.158541</c:v>
                </c:pt>
                <c:pt idx="48695">
                  <c:v>3.1598630000000001</c:v>
                </c:pt>
                <c:pt idx="48696">
                  <c:v>3.1583009999999998</c:v>
                </c:pt>
                <c:pt idx="48697">
                  <c:v>3.1571229999999999</c:v>
                </c:pt>
                <c:pt idx="48698">
                  <c:v>3.156209</c:v>
                </c:pt>
                <c:pt idx="48699">
                  <c:v>3.152555</c:v>
                </c:pt>
                <c:pt idx="48700">
                  <c:v>3.1511849999999999</c:v>
                </c:pt>
                <c:pt idx="48701">
                  <c:v>3.1524589999999999</c:v>
                </c:pt>
                <c:pt idx="48702">
                  <c:v>3.1509680000000002</c:v>
                </c:pt>
                <c:pt idx="48703">
                  <c:v>3.1519780000000002</c:v>
                </c:pt>
                <c:pt idx="48704">
                  <c:v>3.151329</c:v>
                </c:pt>
                <c:pt idx="48705">
                  <c:v>3.1457269999999999</c:v>
                </c:pt>
                <c:pt idx="48706">
                  <c:v>3.1474820000000001</c:v>
                </c:pt>
                <c:pt idx="48707">
                  <c:v>3.1470020000000001</c:v>
                </c:pt>
                <c:pt idx="48708">
                  <c:v>3.1501030000000001</c:v>
                </c:pt>
                <c:pt idx="48709">
                  <c:v>3.156425</c:v>
                </c:pt>
                <c:pt idx="48710">
                  <c:v>3.1584449999999999</c:v>
                </c:pt>
                <c:pt idx="48711">
                  <c:v>3.1572429999999998</c:v>
                </c:pt>
                <c:pt idx="48712">
                  <c:v>3.1568339999999999</c:v>
                </c:pt>
                <c:pt idx="48713">
                  <c:v>3.1573150000000001</c:v>
                </c:pt>
                <c:pt idx="48714">
                  <c:v>3.1583730000000001</c:v>
                </c:pt>
                <c:pt idx="48715">
                  <c:v>3.157219</c:v>
                </c:pt>
                <c:pt idx="48716">
                  <c:v>3.1567620000000001</c:v>
                </c:pt>
                <c:pt idx="48717">
                  <c:v>3.1565219999999998</c:v>
                </c:pt>
                <c:pt idx="48718">
                  <c:v>3.155608</c:v>
                </c:pt>
                <c:pt idx="48719">
                  <c:v>3.1532520000000002</c:v>
                </c:pt>
                <c:pt idx="48720">
                  <c:v>3.1504150000000002</c:v>
                </c:pt>
                <c:pt idx="48721">
                  <c:v>3.1471939999999998</c:v>
                </c:pt>
                <c:pt idx="48722">
                  <c:v>3.1502469999999998</c:v>
                </c:pt>
                <c:pt idx="48723">
                  <c:v>3.1514489999999999</c:v>
                </c:pt>
                <c:pt idx="48724">
                  <c:v>3.1495259999999998</c:v>
                </c:pt>
                <c:pt idx="48725">
                  <c:v>3.1475059999999999</c:v>
                </c:pt>
                <c:pt idx="48726">
                  <c:v>3.145391</c:v>
                </c:pt>
                <c:pt idx="48727">
                  <c:v>3.1480589999999999</c:v>
                </c:pt>
                <c:pt idx="48728">
                  <c:v>3.1507999999999998</c:v>
                </c:pt>
                <c:pt idx="48729">
                  <c:v>3.1513529999999998</c:v>
                </c:pt>
                <c:pt idx="48730">
                  <c:v>3.1569780000000001</c:v>
                </c:pt>
                <c:pt idx="48731">
                  <c:v>3.1605840000000001</c:v>
                </c:pt>
                <c:pt idx="48732">
                  <c:v>3.1612580000000001</c:v>
                </c:pt>
                <c:pt idx="48733">
                  <c:v>3.1607530000000001</c:v>
                </c:pt>
                <c:pt idx="48734">
                  <c:v>3.1564739999999998</c:v>
                </c:pt>
                <c:pt idx="48735">
                  <c:v>3.157267</c:v>
                </c:pt>
                <c:pt idx="48736">
                  <c:v>3.1575310000000001</c:v>
                </c:pt>
                <c:pt idx="48737">
                  <c:v>3.1564009999999998</c:v>
                </c:pt>
                <c:pt idx="48738">
                  <c:v>3.1510880000000001</c:v>
                </c:pt>
                <c:pt idx="48739">
                  <c:v>3.149454</c:v>
                </c:pt>
                <c:pt idx="48740">
                  <c:v>3.150439</c:v>
                </c:pt>
                <c:pt idx="48741">
                  <c:v>3.1526990000000001</c:v>
                </c:pt>
                <c:pt idx="48742">
                  <c:v>3.150776</c:v>
                </c:pt>
                <c:pt idx="48743">
                  <c:v>3.1482519999999998</c:v>
                </c:pt>
                <c:pt idx="48744">
                  <c:v>3.146064</c:v>
                </c:pt>
                <c:pt idx="48745">
                  <c:v>3.1469299999999998</c:v>
                </c:pt>
                <c:pt idx="48746">
                  <c:v>3.1490209999999998</c:v>
                </c:pt>
                <c:pt idx="48747">
                  <c:v>3.1467130000000001</c:v>
                </c:pt>
                <c:pt idx="48748">
                  <c:v>3.1474340000000001</c:v>
                </c:pt>
                <c:pt idx="48749">
                  <c:v>3.1491169999999999</c:v>
                </c:pt>
                <c:pt idx="48750">
                  <c:v>3.152339</c:v>
                </c:pt>
                <c:pt idx="48751">
                  <c:v>3.153829</c:v>
                </c:pt>
                <c:pt idx="48752">
                  <c:v>3.1557759999999999</c:v>
                </c:pt>
                <c:pt idx="48753">
                  <c:v>3.1554639999999998</c:v>
                </c:pt>
                <c:pt idx="48754">
                  <c:v>3.1560169999999999</c:v>
                </c:pt>
                <c:pt idx="48755">
                  <c:v>3.1553680000000002</c:v>
                </c:pt>
                <c:pt idx="48756">
                  <c:v>3.1493090000000001</c:v>
                </c:pt>
                <c:pt idx="48757">
                  <c:v>3.1474340000000001</c:v>
                </c:pt>
                <c:pt idx="48758">
                  <c:v>3.1466889999999998</c:v>
                </c:pt>
                <c:pt idx="48759">
                  <c:v>3.14967</c:v>
                </c:pt>
                <c:pt idx="48760">
                  <c:v>3.1482039999999998</c:v>
                </c:pt>
                <c:pt idx="48761">
                  <c:v>3.1450300000000002</c:v>
                </c:pt>
                <c:pt idx="48762">
                  <c:v>3.14479</c:v>
                </c:pt>
                <c:pt idx="48763">
                  <c:v>3.1483240000000001</c:v>
                </c:pt>
                <c:pt idx="48764">
                  <c:v>3.1443810000000001</c:v>
                </c:pt>
                <c:pt idx="48765">
                  <c:v>3.1382989999999999</c:v>
                </c:pt>
                <c:pt idx="48766">
                  <c:v>3.131567</c:v>
                </c:pt>
                <c:pt idx="48767">
                  <c:v>3.121302</c:v>
                </c:pt>
                <c:pt idx="48768">
                  <c:v>3.1118299999999999</c:v>
                </c:pt>
                <c:pt idx="48769">
                  <c:v>3.1028150000000001</c:v>
                </c:pt>
                <c:pt idx="48770">
                  <c:v>3.0979830000000002</c:v>
                </c:pt>
                <c:pt idx="48771">
                  <c:v>3.1026470000000002</c:v>
                </c:pt>
                <c:pt idx="48772">
                  <c:v>3.1105800000000001</c:v>
                </c:pt>
                <c:pt idx="48773">
                  <c:v>3.1261830000000002</c:v>
                </c:pt>
                <c:pt idx="48774">
                  <c:v>3.1511369999999999</c:v>
                </c:pt>
                <c:pt idx="48775">
                  <c:v>3.1595749999999998</c:v>
                </c:pt>
                <c:pt idx="48776">
                  <c:v>3.1591900000000002</c:v>
                </c:pt>
                <c:pt idx="48777">
                  <c:v>3.1733739999999999</c:v>
                </c:pt>
                <c:pt idx="48778">
                  <c:v>3.177413</c:v>
                </c:pt>
                <c:pt idx="48779">
                  <c:v>3.1678449999999998</c:v>
                </c:pt>
                <c:pt idx="48780">
                  <c:v>3.1602960000000002</c:v>
                </c:pt>
                <c:pt idx="48781">
                  <c:v>3.1519059999999999</c:v>
                </c:pt>
                <c:pt idx="48782">
                  <c:v>3.1479870000000001</c:v>
                </c:pt>
                <c:pt idx="48783">
                  <c:v>3.146665</c:v>
                </c:pt>
                <c:pt idx="48784">
                  <c:v>3.1494059999999999</c:v>
                </c:pt>
                <c:pt idx="48785">
                  <c:v>3.1509200000000002</c:v>
                </c:pt>
                <c:pt idx="48786">
                  <c:v>3.1501990000000002</c:v>
                </c:pt>
                <c:pt idx="48787">
                  <c:v>3.143996</c:v>
                </c:pt>
                <c:pt idx="48788">
                  <c:v>3.1379380000000001</c:v>
                </c:pt>
                <c:pt idx="48789">
                  <c:v>3.1387079999999998</c:v>
                </c:pt>
                <c:pt idx="48790">
                  <c:v>3.1427459999999998</c:v>
                </c:pt>
                <c:pt idx="48791">
                  <c:v>3.1495980000000001</c:v>
                </c:pt>
                <c:pt idx="48792">
                  <c:v>3.1532520000000002</c:v>
                </c:pt>
                <c:pt idx="48793">
                  <c:v>3.1570269999999998</c:v>
                </c:pt>
                <c:pt idx="48794">
                  <c:v>3.156666</c:v>
                </c:pt>
                <c:pt idx="48795">
                  <c:v>3.1512090000000001</c:v>
                </c:pt>
                <c:pt idx="48796">
                  <c:v>3.1488529999999999</c:v>
                </c:pt>
                <c:pt idx="48797">
                  <c:v>3.15116</c:v>
                </c:pt>
                <c:pt idx="48798">
                  <c:v>3.1487569999999998</c:v>
                </c:pt>
                <c:pt idx="48799">
                  <c:v>3.144838</c:v>
                </c:pt>
                <c:pt idx="48800">
                  <c:v>3.1375060000000001</c:v>
                </c:pt>
                <c:pt idx="48801">
                  <c:v>3.1330580000000001</c:v>
                </c:pt>
                <c:pt idx="48802">
                  <c:v>3.1313270000000002</c:v>
                </c:pt>
                <c:pt idx="48803">
                  <c:v>3.1293319999999998</c:v>
                </c:pt>
                <c:pt idx="48804">
                  <c:v>3.1312790000000001</c:v>
                </c:pt>
                <c:pt idx="48805">
                  <c:v>3.130366</c:v>
                </c:pt>
                <c:pt idx="48806">
                  <c:v>3.1371690000000001</c:v>
                </c:pt>
                <c:pt idx="48807">
                  <c:v>3.1560649999999999</c:v>
                </c:pt>
                <c:pt idx="48808">
                  <c:v>3.1679170000000001</c:v>
                </c:pt>
                <c:pt idx="48809">
                  <c:v>3.1671710000000002</c:v>
                </c:pt>
                <c:pt idx="48810">
                  <c:v>3.1596950000000001</c:v>
                </c:pt>
                <c:pt idx="48811">
                  <c:v>3.1533720000000001</c:v>
                </c:pt>
                <c:pt idx="48812">
                  <c:v>3.1511130000000001</c:v>
                </c:pt>
                <c:pt idx="48813">
                  <c:v>3.148155</c:v>
                </c:pt>
                <c:pt idx="48814">
                  <c:v>3.1412800000000001</c:v>
                </c:pt>
                <c:pt idx="48815">
                  <c:v>3.1260379999999999</c:v>
                </c:pt>
                <c:pt idx="48816">
                  <c:v>3.1132249999999999</c:v>
                </c:pt>
                <c:pt idx="48817">
                  <c:v>3.1067100000000001</c:v>
                </c:pt>
                <c:pt idx="48818">
                  <c:v>3.0897610000000002</c:v>
                </c:pt>
                <c:pt idx="48819">
                  <c:v>3.0862989999999999</c:v>
                </c:pt>
                <c:pt idx="48820">
                  <c:v>3.0923090000000002</c:v>
                </c:pt>
                <c:pt idx="48821">
                  <c:v>3.1045699999999998</c:v>
                </c:pt>
                <c:pt idx="48822">
                  <c:v>3.1287310000000002</c:v>
                </c:pt>
                <c:pt idx="48823">
                  <c:v>3.1663299999999999</c:v>
                </c:pt>
                <c:pt idx="48824">
                  <c:v>3.1863320000000002</c:v>
                </c:pt>
                <c:pt idx="48825">
                  <c:v>3.1901299999999999</c:v>
                </c:pt>
                <c:pt idx="48826">
                  <c:v>3.1911879999999999</c:v>
                </c:pt>
                <c:pt idx="48827">
                  <c:v>3.1693829999999998</c:v>
                </c:pt>
                <c:pt idx="48828">
                  <c:v>3.15794</c:v>
                </c:pt>
                <c:pt idx="48829">
                  <c:v>3.1504150000000002</c:v>
                </c:pt>
                <c:pt idx="48830">
                  <c:v>3.150055</c:v>
                </c:pt>
                <c:pt idx="48831">
                  <c:v>3.1467610000000001</c:v>
                </c:pt>
                <c:pt idx="48832">
                  <c:v>3.1449579999999999</c:v>
                </c:pt>
                <c:pt idx="48833">
                  <c:v>3.1514730000000002</c:v>
                </c:pt>
                <c:pt idx="48834">
                  <c:v>3.156666</c:v>
                </c:pt>
                <c:pt idx="48835">
                  <c:v>3.15645</c:v>
                </c:pt>
                <c:pt idx="48836">
                  <c:v>3.1535169999999999</c:v>
                </c:pt>
                <c:pt idx="48837">
                  <c:v>3.150512</c:v>
                </c:pt>
                <c:pt idx="48838">
                  <c:v>3.1602960000000002</c:v>
                </c:pt>
                <c:pt idx="48839">
                  <c:v>3.1656089999999999</c:v>
                </c:pt>
                <c:pt idx="48840">
                  <c:v>3.1536369999999998</c:v>
                </c:pt>
                <c:pt idx="48841">
                  <c:v>3.1395490000000001</c:v>
                </c:pt>
                <c:pt idx="48842">
                  <c:v>3.1196429999999999</c:v>
                </c:pt>
                <c:pt idx="48843">
                  <c:v>3.0958429999999999</c:v>
                </c:pt>
                <c:pt idx="48844">
                  <c:v>3.0918770000000002</c:v>
                </c:pt>
                <c:pt idx="48845">
                  <c:v>3.0819239999999999</c:v>
                </c:pt>
                <c:pt idx="48846">
                  <c:v>3.0862750000000001</c:v>
                </c:pt>
                <c:pt idx="48847">
                  <c:v>3.0971419999999998</c:v>
                </c:pt>
                <c:pt idx="48848">
                  <c:v>3.1006520000000002</c:v>
                </c:pt>
                <c:pt idx="48849">
                  <c:v>3.124644</c:v>
                </c:pt>
                <c:pt idx="48850">
                  <c:v>3.1756099999999998</c:v>
                </c:pt>
                <c:pt idx="48851">
                  <c:v>3.1976550000000001</c:v>
                </c:pt>
                <c:pt idx="48852">
                  <c:v>3.1863079999999999</c:v>
                </c:pt>
                <c:pt idx="48853">
                  <c:v>3.175538</c:v>
                </c:pt>
                <c:pt idx="48854">
                  <c:v>3.1579640000000002</c:v>
                </c:pt>
                <c:pt idx="48855">
                  <c:v>3.142458</c:v>
                </c:pt>
                <c:pt idx="48856">
                  <c:v>3.133899</c:v>
                </c:pt>
                <c:pt idx="48857">
                  <c:v>3.1458719999999998</c:v>
                </c:pt>
                <c:pt idx="48858">
                  <c:v>3.1677249999999999</c:v>
                </c:pt>
                <c:pt idx="48859">
                  <c:v>3.1863800000000002</c:v>
                </c:pt>
                <c:pt idx="48860">
                  <c:v>3.193905</c:v>
                </c:pt>
                <c:pt idx="48861">
                  <c:v>3.1852740000000002</c:v>
                </c:pt>
                <c:pt idx="48862">
                  <c:v>3.1800570000000001</c:v>
                </c:pt>
                <c:pt idx="48863">
                  <c:v>3.1709459999999998</c:v>
                </c:pt>
                <c:pt idx="48864">
                  <c:v>3.1570510000000001</c:v>
                </c:pt>
                <c:pt idx="48865">
                  <c:v>3.1433710000000001</c:v>
                </c:pt>
                <c:pt idx="48866">
                  <c:v>3.1346690000000001</c:v>
                </c:pt>
                <c:pt idx="48867">
                  <c:v>3.131567</c:v>
                </c:pt>
                <c:pt idx="48868">
                  <c:v>3.136857</c:v>
                </c:pt>
                <c:pt idx="48869">
                  <c:v>3.1429870000000002</c:v>
                </c:pt>
                <c:pt idx="48870">
                  <c:v>3.1688299999999998</c:v>
                </c:pt>
                <c:pt idx="48871">
                  <c:v>3.1721240000000002</c:v>
                </c:pt>
                <c:pt idx="48872">
                  <c:v>3.1656330000000001</c:v>
                </c:pt>
                <c:pt idx="48873">
                  <c:v>3.160657</c:v>
                </c:pt>
                <c:pt idx="48874">
                  <c:v>3.1567620000000001</c:v>
                </c:pt>
                <c:pt idx="48875">
                  <c:v>3.1532040000000001</c:v>
                </c:pt>
                <c:pt idx="48876">
                  <c:v>3.154935</c:v>
                </c:pt>
                <c:pt idx="48877">
                  <c:v>3.157988</c:v>
                </c:pt>
                <c:pt idx="48878">
                  <c:v>3.1563050000000001</c:v>
                </c:pt>
                <c:pt idx="48879">
                  <c:v>3.1495739999999999</c:v>
                </c:pt>
                <c:pt idx="48880">
                  <c:v>3.1381070000000002</c:v>
                </c:pt>
                <c:pt idx="48881">
                  <c:v>3.1287069999999999</c:v>
                </c:pt>
                <c:pt idx="48882">
                  <c:v>3.1232250000000001</c:v>
                </c:pt>
                <c:pt idx="48883">
                  <c:v>3.108368</c:v>
                </c:pt>
                <c:pt idx="48884">
                  <c:v>3.0994730000000001</c:v>
                </c:pt>
                <c:pt idx="48885">
                  <c:v>3.1202450000000002</c:v>
                </c:pt>
                <c:pt idx="48886">
                  <c:v>3.1402700000000001</c:v>
                </c:pt>
                <c:pt idx="48887">
                  <c:v>3.1571950000000002</c:v>
                </c:pt>
                <c:pt idx="48888">
                  <c:v>3.179192</c:v>
                </c:pt>
                <c:pt idx="48889">
                  <c:v>3.1815720000000001</c:v>
                </c:pt>
                <c:pt idx="48890">
                  <c:v>3.1758500000000001</c:v>
                </c:pt>
                <c:pt idx="48891">
                  <c:v>3.1693349999999998</c:v>
                </c:pt>
                <c:pt idx="48892">
                  <c:v>3.1661619999999999</c:v>
                </c:pt>
                <c:pt idx="48893">
                  <c:v>3.1643110000000001</c:v>
                </c:pt>
                <c:pt idx="48894">
                  <c:v>3.1589019999999999</c:v>
                </c:pt>
                <c:pt idx="48895">
                  <c:v>3.1496219999999999</c:v>
                </c:pt>
                <c:pt idx="48896">
                  <c:v>3.1399819999999998</c:v>
                </c:pt>
                <c:pt idx="48897">
                  <c:v>3.1400299999999999</c:v>
                </c:pt>
                <c:pt idx="48898">
                  <c:v>3.1431070000000001</c:v>
                </c:pt>
                <c:pt idx="48899">
                  <c:v>3.1462080000000001</c:v>
                </c:pt>
                <c:pt idx="48900">
                  <c:v>3.148396</c:v>
                </c:pt>
                <c:pt idx="48901">
                  <c:v>3.1415199999999999</c:v>
                </c:pt>
                <c:pt idx="48902">
                  <c:v>3.1376979999999999</c:v>
                </c:pt>
                <c:pt idx="48903">
                  <c:v>3.134188</c:v>
                </c:pt>
                <c:pt idx="48904">
                  <c:v>3.1303420000000002</c:v>
                </c:pt>
                <c:pt idx="48905">
                  <c:v>3.1244749999999999</c:v>
                </c:pt>
                <c:pt idx="48906">
                  <c:v>3.1112289999999998</c:v>
                </c:pt>
                <c:pt idx="48907">
                  <c:v>3.0937039999999998</c:v>
                </c:pt>
                <c:pt idx="48908">
                  <c:v>3.0927660000000001</c:v>
                </c:pt>
                <c:pt idx="48909">
                  <c:v>3.0927899999999999</c:v>
                </c:pt>
                <c:pt idx="48910">
                  <c:v>3.0766589999999998</c:v>
                </c:pt>
                <c:pt idx="48911">
                  <c:v>3.077404</c:v>
                </c:pt>
                <c:pt idx="48912">
                  <c:v>3.0468489999999999</c:v>
                </c:pt>
                <c:pt idx="48913">
                  <c:v>3.0305010000000001</c:v>
                </c:pt>
                <c:pt idx="48914">
                  <c:v>3.0477859999999999</c:v>
                </c:pt>
                <c:pt idx="48915">
                  <c:v>3.064927</c:v>
                </c:pt>
                <c:pt idx="48916">
                  <c:v>3.0977899999999998</c:v>
                </c:pt>
                <c:pt idx="48917">
                  <c:v>3.1739989999999998</c:v>
                </c:pt>
                <c:pt idx="48918">
                  <c:v>3.1988569999999998</c:v>
                </c:pt>
                <c:pt idx="48919">
                  <c:v>3.1695280000000001</c:v>
                </c:pt>
                <c:pt idx="48920">
                  <c:v>3.155608</c:v>
                </c:pt>
                <c:pt idx="48921">
                  <c:v>3.1724359999999998</c:v>
                </c:pt>
                <c:pt idx="48922">
                  <c:v>3.185899</c:v>
                </c:pt>
                <c:pt idx="48923">
                  <c:v>3.1790959999999999</c:v>
                </c:pt>
                <c:pt idx="48924">
                  <c:v>3.1698879999999998</c:v>
                </c:pt>
                <c:pt idx="48925">
                  <c:v>3.172412</c:v>
                </c:pt>
                <c:pt idx="48926">
                  <c:v>3.18174</c:v>
                </c:pt>
                <c:pt idx="48927">
                  <c:v>3.160488</c:v>
                </c:pt>
                <c:pt idx="48928">
                  <c:v>3.1601759999999999</c:v>
                </c:pt>
                <c:pt idx="48929">
                  <c:v>3.155824</c:v>
                </c:pt>
                <c:pt idx="48930">
                  <c:v>3.1528429999999998</c:v>
                </c:pt>
                <c:pt idx="48931">
                  <c:v>3.1509680000000002</c:v>
                </c:pt>
                <c:pt idx="48932">
                  <c:v>3.1482039999999998</c:v>
                </c:pt>
                <c:pt idx="48933">
                  <c:v>3.1513770000000001</c:v>
                </c:pt>
                <c:pt idx="48934">
                  <c:v>3.1562809999999999</c:v>
                </c:pt>
                <c:pt idx="48935">
                  <c:v>3.156209</c:v>
                </c:pt>
                <c:pt idx="48936">
                  <c:v>3.1478190000000001</c:v>
                </c:pt>
                <c:pt idx="48937">
                  <c:v>3.1401979999999998</c:v>
                </c:pt>
                <c:pt idx="48938">
                  <c:v>3.1327699999999998</c:v>
                </c:pt>
                <c:pt idx="48939">
                  <c:v>3.1317599999999999</c:v>
                </c:pt>
                <c:pt idx="48940">
                  <c:v>3.1389239999999998</c:v>
                </c:pt>
                <c:pt idx="48941">
                  <c:v>3.1434440000000001</c:v>
                </c:pt>
                <c:pt idx="48942">
                  <c:v>3.1573869999999999</c:v>
                </c:pt>
                <c:pt idx="48943">
                  <c:v>3.1641910000000002</c:v>
                </c:pt>
                <c:pt idx="48944">
                  <c:v>3.1599110000000001</c:v>
                </c:pt>
                <c:pt idx="48945">
                  <c:v>3.1506560000000001</c:v>
                </c:pt>
                <c:pt idx="48946">
                  <c:v>3.1408469999999999</c:v>
                </c:pt>
                <c:pt idx="48947">
                  <c:v>3.1287310000000002</c:v>
                </c:pt>
                <c:pt idx="48948">
                  <c:v>3.1319759999999999</c:v>
                </c:pt>
                <c:pt idx="48949">
                  <c:v>3.1415199999999999</c:v>
                </c:pt>
                <c:pt idx="48950">
                  <c:v>3.1301969999999999</c:v>
                </c:pt>
                <c:pt idx="48951">
                  <c:v>3.118201</c:v>
                </c:pt>
                <c:pt idx="48952">
                  <c:v>3.103993</c:v>
                </c:pt>
                <c:pt idx="48953">
                  <c:v>3.0955550000000001</c:v>
                </c:pt>
                <c:pt idx="48954">
                  <c:v>3.0942080000000001</c:v>
                </c:pt>
                <c:pt idx="48955">
                  <c:v>3.1002429999999999</c:v>
                </c:pt>
                <c:pt idx="48956">
                  <c:v>3.1125029999999998</c:v>
                </c:pt>
                <c:pt idx="48957">
                  <c:v>3.1216149999999998</c:v>
                </c:pt>
                <c:pt idx="48958">
                  <c:v>3.1518820000000001</c:v>
                </c:pt>
                <c:pt idx="48959">
                  <c:v>3.2015980000000002</c:v>
                </c:pt>
                <c:pt idx="48960">
                  <c:v>3.1955870000000002</c:v>
                </c:pt>
                <c:pt idx="48961">
                  <c:v>3.171427</c:v>
                </c:pt>
                <c:pt idx="48962">
                  <c:v>3.1619790000000001</c:v>
                </c:pt>
                <c:pt idx="48963">
                  <c:v>3.1595749999999998</c:v>
                </c:pt>
                <c:pt idx="48964">
                  <c:v>3.1563289999999999</c:v>
                </c:pt>
                <c:pt idx="48965">
                  <c:v>3.1536369999999998</c:v>
                </c:pt>
                <c:pt idx="48966">
                  <c:v>3.1557279999999999</c:v>
                </c:pt>
                <c:pt idx="48967">
                  <c:v>3.1572909999999998</c:v>
                </c:pt>
                <c:pt idx="48968">
                  <c:v>3.1516410000000001</c:v>
                </c:pt>
                <c:pt idx="48969">
                  <c:v>3.1514009999999999</c:v>
                </c:pt>
                <c:pt idx="48970">
                  <c:v>3.148997</c:v>
                </c:pt>
                <c:pt idx="48971">
                  <c:v>3.1399819999999998</c:v>
                </c:pt>
                <c:pt idx="48972">
                  <c:v>3.1293799999999998</c:v>
                </c:pt>
                <c:pt idx="48973">
                  <c:v>3.1209660000000001</c:v>
                </c:pt>
                <c:pt idx="48974">
                  <c:v>3.1112289999999998</c:v>
                </c:pt>
                <c:pt idx="48975">
                  <c:v>3.1027670000000001</c:v>
                </c:pt>
                <c:pt idx="48976">
                  <c:v>3.094449</c:v>
                </c:pt>
                <c:pt idx="48977">
                  <c:v>3.0954109999999999</c:v>
                </c:pt>
                <c:pt idx="48978">
                  <c:v>3.098897</c:v>
                </c:pt>
                <c:pt idx="48979">
                  <c:v>3.0861550000000002</c:v>
                </c:pt>
                <c:pt idx="48980">
                  <c:v>3.0792069999999998</c:v>
                </c:pt>
                <c:pt idx="48981">
                  <c:v>3.1021179999999999</c:v>
                </c:pt>
                <c:pt idx="48982">
                  <c:v>3.1557520000000001</c:v>
                </c:pt>
                <c:pt idx="48983">
                  <c:v>3.1720519999999999</c:v>
                </c:pt>
                <c:pt idx="48984">
                  <c:v>3.1588539999999998</c:v>
                </c:pt>
                <c:pt idx="48985">
                  <c:v>3.1956359999999999</c:v>
                </c:pt>
                <c:pt idx="48986">
                  <c:v>3.217873</c:v>
                </c:pt>
                <c:pt idx="48987">
                  <c:v>3.1839279999999999</c:v>
                </c:pt>
                <c:pt idx="48988">
                  <c:v>3.1652</c:v>
                </c:pt>
                <c:pt idx="48989">
                  <c:v>3.160825</c:v>
                </c:pt>
                <c:pt idx="48990">
                  <c:v>3.1607769999999999</c:v>
                </c:pt>
                <c:pt idx="48991">
                  <c:v>3.1562570000000001</c:v>
                </c:pt>
                <c:pt idx="48992">
                  <c:v>3.1532040000000001</c:v>
                </c:pt>
                <c:pt idx="48993">
                  <c:v>3.152339</c:v>
                </c:pt>
                <c:pt idx="48994">
                  <c:v>3.1530119999999999</c:v>
                </c:pt>
                <c:pt idx="48995">
                  <c:v>3.1493329999999999</c:v>
                </c:pt>
                <c:pt idx="48996">
                  <c:v>3.1456789999999999</c:v>
                </c:pt>
                <c:pt idx="48997">
                  <c:v>3.150944</c:v>
                </c:pt>
                <c:pt idx="48998">
                  <c:v>3.1594310000000001</c:v>
                </c:pt>
                <c:pt idx="48999">
                  <c:v>3.1566179999999999</c:v>
                </c:pt>
                <c:pt idx="49000">
                  <c:v>3.1537329999999999</c:v>
                </c:pt>
                <c:pt idx="49001">
                  <c:v>3.1544780000000001</c:v>
                </c:pt>
                <c:pt idx="49002">
                  <c:v>3.1496460000000002</c:v>
                </c:pt>
                <c:pt idx="49003">
                  <c:v>3.1503190000000001</c:v>
                </c:pt>
                <c:pt idx="49004">
                  <c:v>3.1516169999999999</c:v>
                </c:pt>
                <c:pt idx="49005">
                  <c:v>3.1545740000000002</c:v>
                </c:pt>
                <c:pt idx="49006">
                  <c:v>3.1540940000000002</c:v>
                </c:pt>
                <c:pt idx="49007">
                  <c:v>3.1482039999999998</c:v>
                </c:pt>
                <c:pt idx="49008">
                  <c:v>3.1328659999999999</c:v>
                </c:pt>
                <c:pt idx="49009">
                  <c:v>3.1208459999999998</c:v>
                </c:pt>
                <c:pt idx="49010">
                  <c:v>3.1236820000000001</c:v>
                </c:pt>
                <c:pt idx="49011">
                  <c:v>3.1171190000000002</c:v>
                </c:pt>
                <c:pt idx="49012">
                  <c:v>3.1102919999999998</c:v>
                </c:pt>
                <c:pt idx="49013">
                  <c:v>3.112527</c:v>
                </c:pt>
                <c:pt idx="49014">
                  <c:v>3.122528</c:v>
                </c:pt>
                <c:pt idx="49015">
                  <c:v>3.1480830000000002</c:v>
                </c:pt>
                <c:pt idx="49016">
                  <c:v>3.1776049999999998</c:v>
                </c:pt>
                <c:pt idx="49017">
                  <c:v>3.176018</c:v>
                </c:pt>
                <c:pt idx="49018">
                  <c:v>3.172485</c:v>
                </c:pt>
                <c:pt idx="49019">
                  <c:v>3.1654170000000001</c:v>
                </c:pt>
                <c:pt idx="49020">
                  <c:v>3.1590940000000001</c:v>
                </c:pt>
                <c:pt idx="49021">
                  <c:v>3.1623640000000002</c:v>
                </c:pt>
                <c:pt idx="49022">
                  <c:v>3.1632769999999999</c:v>
                </c:pt>
                <c:pt idx="49023">
                  <c:v>3.160536</c:v>
                </c:pt>
                <c:pt idx="49024">
                  <c:v>3.160272</c:v>
                </c:pt>
                <c:pt idx="49025">
                  <c:v>3.1621950000000001</c:v>
                </c:pt>
                <c:pt idx="49026">
                  <c:v>3.1614260000000001</c:v>
                </c:pt>
                <c:pt idx="49027">
                  <c:v>3.1632289999999998</c:v>
                </c:pt>
                <c:pt idx="49028">
                  <c:v>3.1637819999999999</c:v>
                </c:pt>
                <c:pt idx="49029">
                  <c:v>3.161546</c:v>
                </c:pt>
                <c:pt idx="49030">
                  <c:v>3.1569060000000002</c:v>
                </c:pt>
                <c:pt idx="49031">
                  <c:v>3.150512</c:v>
                </c:pt>
                <c:pt idx="49032">
                  <c:v>3.1462080000000001</c:v>
                </c:pt>
                <c:pt idx="49033">
                  <c:v>3.144333</c:v>
                </c:pt>
                <c:pt idx="49034">
                  <c:v>3.148228</c:v>
                </c:pt>
                <c:pt idx="49035">
                  <c:v>3.146881</c:v>
                </c:pt>
                <c:pt idx="49036">
                  <c:v>3.1492369999999998</c:v>
                </c:pt>
                <c:pt idx="49037">
                  <c:v>3.1474099999999998</c:v>
                </c:pt>
                <c:pt idx="49038">
                  <c:v>3.1483479999999999</c:v>
                </c:pt>
                <c:pt idx="49039">
                  <c:v>3.154598</c:v>
                </c:pt>
                <c:pt idx="49040">
                  <c:v>3.1528909999999999</c:v>
                </c:pt>
                <c:pt idx="49041">
                  <c:v>3.146881</c:v>
                </c:pt>
                <c:pt idx="49042">
                  <c:v>3.1447660000000002</c:v>
                </c:pt>
                <c:pt idx="49043">
                  <c:v>3.1423860000000001</c:v>
                </c:pt>
                <c:pt idx="49044">
                  <c:v>3.1464970000000001</c:v>
                </c:pt>
                <c:pt idx="49045">
                  <c:v>3.1578919999999999</c:v>
                </c:pt>
                <c:pt idx="49046">
                  <c:v>3.1663779999999999</c:v>
                </c:pt>
                <c:pt idx="49047">
                  <c:v>3.1701290000000002</c:v>
                </c:pt>
                <c:pt idx="49048">
                  <c:v>3.1699600000000001</c:v>
                </c:pt>
                <c:pt idx="49049">
                  <c:v>3.1495739999999999</c:v>
                </c:pt>
                <c:pt idx="49050">
                  <c:v>3.1446700000000001</c:v>
                </c:pt>
                <c:pt idx="49051">
                  <c:v>3.1407750000000001</c:v>
                </c:pt>
                <c:pt idx="49052">
                  <c:v>3.1292119999999999</c:v>
                </c:pt>
                <c:pt idx="49053">
                  <c:v>3.1312069999999999</c:v>
                </c:pt>
                <c:pt idx="49054">
                  <c:v>3.1283699999999999</c:v>
                </c:pt>
                <c:pt idx="49055">
                  <c:v>3.1232500000000001</c:v>
                </c:pt>
                <c:pt idx="49056">
                  <c:v>3.1332979999999999</c:v>
                </c:pt>
                <c:pt idx="49057">
                  <c:v>3.1426500000000002</c:v>
                </c:pt>
                <c:pt idx="49058">
                  <c:v>3.150271</c:v>
                </c:pt>
                <c:pt idx="49059">
                  <c:v>3.1645029999999998</c:v>
                </c:pt>
                <c:pt idx="49060">
                  <c:v>3.17835</c:v>
                </c:pt>
                <c:pt idx="49061">
                  <c:v>3.1764510000000001</c:v>
                </c:pt>
                <c:pt idx="49062">
                  <c:v>3.1698879999999998</c:v>
                </c:pt>
                <c:pt idx="49063">
                  <c:v>3.1661139999999999</c:v>
                </c:pt>
                <c:pt idx="49064">
                  <c:v>3.160657</c:v>
                </c:pt>
                <c:pt idx="49065">
                  <c:v>3.1576279999999999</c:v>
                </c:pt>
                <c:pt idx="49066">
                  <c:v>3.159599</c:v>
                </c:pt>
                <c:pt idx="49067">
                  <c:v>3.154887</c:v>
                </c:pt>
                <c:pt idx="49068">
                  <c:v>3.1441170000000001</c:v>
                </c:pt>
                <c:pt idx="49069">
                  <c:v>3.131135</c:v>
                </c:pt>
                <c:pt idx="49070">
                  <c:v>3.1281300000000001</c:v>
                </c:pt>
                <c:pt idx="49071">
                  <c:v>3.1322649999999999</c:v>
                </c:pt>
                <c:pt idx="49072">
                  <c:v>3.1296680000000001</c:v>
                </c:pt>
                <c:pt idx="49073">
                  <c:v>3.133972</c:v>
                </c:pt>
                <c:pt idx="49074">
                  <c:v>3.1402220000000001</c:v>
                </c:pt>
                <c:pt idx="49075">
                  <c:v>3.1532040000000001</c:v>
                </c:pt>
                <c:pt idx="49076">
                  <c:v>3.1754419999999999</c:v>
                </c:pt>
                <c:pt idx="49077">
                  <c:v>3.1742159999999999</c:v>
                </c:pt>
                <c:pt idx="49078">
                  <c:v>3.159262</c:v>
                </c:pt>
                <c:pt idx="49079">
                  <c:v>3.1506080000000001</c:v>
                </c:pt>
                <c:pt idx="49080">
                  <c:v>3.14229</c:v>
                </c:pt>
                <c:pt idx="49081">
                  <c:v>3.1438039999999998</c:v>
                </c:pt>
                <c:pt idx="49082">
                  <c:v>3.1433710000000001</c:v>
                </c:pt>
                <c:pt idx="49083">
                  <c:v>3.1453190000000002</c:v>
                </c:pt>
                <c:pt idx="49084">
                  <c:v>3.1470980000000002</c:v>
                </c:pt>
                <c:pt idx="49085">
                  <c:v>3.1518820000000001</c:v>
                </c:pt>
                <c:pt idx="49086">
                  <c:v>3.1684220000000001</c:v>
                </c:pt>
                <c:pt idx="49087">
                  <c:v>3.1814279999999999</c:v>
                </c:pt>
                <c:pt idx="49088">
                  <c:v>3.1686380000000001</c:v>
                </c:pt>
                <c:pt idx="49089">
                  <c:v>3.159262</c:v>
                </c:pt>
                <c:pt idx="49090">
                  <c:v>3.163589</c:v>
                </c:pt>
                <c:pt idx="49091">
                  <c:v>3.1654409999999999</c:v>
                </c:pt>
                <c:pt idx="49092">
                  <c:v>3.1588539999999998</c:v>
                </c:pt>
                <c:pt idx="49093">
                  <c:v>3.153276</c:v>
                </c:pt>
                <c:pt idx="49094">
                  <c:v>3.148444</c:v>
                </c:pt>
                <c:pt idx="49095">
                  <c:v>3.139405</c:v>
                </c:pt>
                <c:pt idx="49096">
                  <c:v>3.1240429999999999</c:v>
                </c:pt>
                <c:pt idx="49097">
                  <c:v>3.1240670000000001</c:v>
                </c:pt>
                <c:pt idx="49098">
                  <c:v>3.1400779999999999</c:v>
                </c:pt>
                <c:pt idx="49099">
                  <c:v>3.1552470000000001</c:v>
                </c:pt>
                <c:pt idx="49100">
                  <c:v>3.1500309999999998</c:v>
                </c:pt>
                <c:pt idx="49101">
                  <c:v>3.1519059999999999</c:v>
                </c:pt>
                <c:pt idx="49102">
                  <c:v>3.1520260000000002</c:v>
                </c:pt>
                <c:pt idx="49103">
                  <c:v>3.1556320000000002</c:v>
                </c:pt>
                <c:pt idx="49104">
                  <c:v>3.1592859999999998</c:v>
                </c:pt>
                <c:pt idx="49105">
                  <c:v>3.1627719999999999</c:v>
                </c:pt>
                <c:pt idx="49106">
                  <c:v>3.1650320000000001</c:v>
                </c:pt>
                <c:pt idx="49107">
                  <c:v>3.1645029999999998</c:v>
                </c:pt>
                <c:pt idx="49108">
                  <c:v>3.159046</c:v>
                </c:pt>
                <c:pt idx="49109">
                  <c:v>3.1530360000000002</c:v>
                </c:pt>
                <c:pt idx="49110">
                  <c:v>3.1512090000000001</c:v>
                </c:pt>
                <c:pt idx="49111">
                  <c:v>3.147338</c:v>
                </c:pt>
                <c:pt idx="49112">
                  <c:v>3.1452710000000002</c:v>
                </c:pt>
                <c:pt idx="49113">
                  <c:v>3.1456789999999999</c:v>
                </c:pt>
                <c:pt idx="49114">
                  <c:v>3.1444770000000002</c:v>
                </c:pt>
                <c:pt idx="49115">
                  <c:v>3.1414240000000002</c:v>
                </c:pt>
                <c:pt idx="49116">
                  <c:v>3.1355339999999998</c:v>
                </c:pt>
                <c:pt idx="49117">
                  <c:v>3.1538050000000002</c:v>
                </c:pt>
                <c:pt idx="49118">
                  <c:v>3.1557040000000001</c:v>
                </c:pt>
                <c:pt idx="49119">
                  <c:v>3.150992</c:v>
                </c:pt>
                <c:pt idx="49120">
                  <c:v>3.1625800000000002</c:v>
                </c:pt>
                <c:pt idx="49121">
                  <c:v>3.1620509999999999</c:v>
                </c:pt>
                <c:pt idx="49122">
                  <c:v>3.1573869999999999</c:v>
                </c:pt>
                <c:pt idx="49123">
                  <c:v>3.1528679999999998</c:v>
                </c:pt>
                <c:pt idx="49124">
                  <c:v>3.1472180000000001</c:v>
                </c:pt>
                <c:pt idx="49125">
                  <c:v>3.1452230000000001</c:v>
                </c:pt>
                <c:pt idx="49126">
                  <c:v>3.141232</c:v>
                </c:pt>
                <c:pt idx="49127">
                  <c:v>3.1361829999999999</c:v>
                </c:pt>
                <c:pt idx="49128">
                  <c:v>3.1356540000000002</c:v>
                </c:pt>
                <c:pt idx="49129">
                  <c:v>3.1371929999999999</c:v>
                </c:pt>
                <c:pt idx="49130">
                  <c:v>3.143732</c:v>
                </c:pt>
                <c:pt idx="49131">
                  <c:v>3.1565699999999999</c:v>
                </c:pt>
                <c:pt idx="49132">
                  <c:v>3.1643110000000001</c:v>
                </c:pt>
                <c:pt idx="49133">
                  <c:v>3.1609210000000001</c:v>
                </c:pt>
                <c:pt idx="49134">
                  <c:v>3.1565460000000001</c:v>
                </c:pt>
                <c:pt idx="49135">
                  <c:v>3.1524109999999999</c:v>
                </c:pt>
                <c:pt idx="49136">
                  <c:v>3.1515689999999998</c:v>
                </c:pt>
                <c:pt idx="49137">
                  <c:v>3.148685</c:v>
                </c:pt>
                <c:pt idx="49138">
                  <c:v>3.1496940000000002</c:v>
                </c:pt>
                <c:pt idx="49139">
                  <c:v>3.1494780000000002</c:v>
                </c:pt>
                <c:pt idx="49140">
                  <c:v>3.1547670000000001</c:v>
                </c:pt>
                <c:pt idx="49141">
                  <c:v>3.1588289999999999</c:v>
                </c:pt>
                <c:pt idx="49142">
                  <c:v>3.159262</c:v>
                </c:pt>
                <c:pt idx="49143">
                  <c:v>3.1658490000000001</c:v>
                </c:pt>
                <c:pt idx="49144">
                  <c:v>3.172749</c:v>
                </c:pt>
                <c:pt idx="49145">
                  <c:v>3.1622669999999999</c:v>
                </c:pt>
                <c:pt idx="49146">
                  <c:v>3.1580599999999999</c:v>
                </c:pt>
                <c:pt idx="49147">
                  <c:v>3.1480830000000002</c:v>
                </c:pt>
                <c:pt idx="49148">
                  <c:v>3.14039</c:v>
                </c:pt>
                <c:pt idx="49149">
                  <c:v>3.1391640000000001</c:v>
                </c:pt>
                <c:pt idx="49150">
                  <c:v>3.1376019999999998</c:v>
                </c:pt>
                <c:pt idx="49151">
                  <c:v>3.1393089999999999</c:v>
                </c:pt>
                <c:pt idx="49152">
                  <c:v>3.1459679999999999</c:v>
                </c:pt>
                <c:pt idx="49153">
                  <c:v>3.1521219999999999</c:v>
                </c:pt>
                <c:pt idx="49154">
                  <c:v>3.1525789999999998</c:v>
                </c:pt>
                <c:pt idx="49155">
                  <c:v>3.1529400000000001</c:v>
                </c:pt>
                <c:pt idx="49156">
                  <c:v>3.1540689999999998</c:v>
                </c:pt>
                <c:pt idx="49157">
                  <c:v>3.156882</c:v>
                </c:pt>
                <c:pt idx="49158">
                  <c:v>3.1581079999999999</c:v>
                </c:pt>
                <c:pt idx="49159">
                  <c:v>3.1549830000000001</c:v>
                </c:pt>
                <c:pt idx="49160">
                  <c:v>3.1553680000000002</c:v>
                </c:pt>
                <c:pt idx="49161">
                  <c:v>3.1567379999999998</c:v>
                </c:pt>
                <c:pt idx="49162">
                  <c:v>3.151834</c:v>
                </c:pt>
                <c:pt idx="49163">
                  <c:v>3.1421209999999999</c:v>
                </c:pt>
                <c:pt idx="49164">
                  <c:v>3.1404390000000002</c:v>
                </c:pt>
                <c:pt idx="49165">
                  <c:v>3.1497419999999998</c:v>
                </c:pt>
                <c:pt idx="49166">
                  <c:v>3.1593339999999999</c:v>
                </c:pt>
                <c:pt idx="49167">
                  <c:v>3.1557279999999999</c:v>
                </c:pt>
                <c:pt idx="49168">
                  <c:v>3.1512090000000001</c:v>
                </c:pt>
                <c:pt idx="49169">
                  <c:v>3.1424820000000002</c:v>
                </c:pt>
                <c:pt idx="49170">
                  <c:v>3.1265429999999999</c:v>
                </c:pt>
                <c:pt idx="49171">
                  <c:v>3.1213980000000001</c:v>
                </c:pt>
                <c:pt idx="49172">
                  <c:v>3.1188980000000002</c:v>
                </c:pt>
                <c:pt idx="49173">
                  <c:v>3.1078640000000002</c:v>
                </c:pt>
                <c:pt idx="49174">
                  <c:v>3.1206049999999999</c:v>
                </c:pt>
                <c:pt idx="49175">
                  <c:v>3.152291</c:v>
                </c:pt>
                <c:pt idx="49176">
                  <c:v>3.170369</c:v>
                </c:pt>
                <c:pt idx="49177">
                  <c:v>3.148997</c:v>
                </c:pt>
                <c:pt idx="49178">
                  <c:v>3.1199319999999999</c:v>
                </c:pt>
                <c:pt idx="49179">
                  <c:v>3.118465</c:v>
                </c:pt>
                <c:pt idx="49180">
                  <c:v>3.1245720000000001</c:v>
                </c:pt>
                <c:pt idx="49181">
                  <c:v>3.1325769999999999</c:v>
                </c:pt>
                <c:pt idx="49182">
                  <c:v>3.1382270000000001</c:v>
                </c:pt>
                <c:pt idx="49183">
                  <c:v>3.1470500000000001</c:v>
                </c:pt>
                <c:pt idx="49184">
                  <c:v>3.1670750000000001</c:v>
                </c:pt>
                <c:pt idx="49185">
                  <c:v>3.1592859999999998</c:v>
                </c:pt>
                <c:pt idx="49186">
                  <c:v>3.136784</c:v>
                </c:pt>
                <c:pt idx="49187">
                  <c:v>3.136784</c:v>
                </c:pt>
                <c:pt idx="49188">
                  <c:v>3.139068</c:v>
                </c:pt>
                <c:pt idx="49189">
                  <c:v>3.134404</c:v>
                </c:pt>
                <c:pt idx="49190">
                  <c:v>3.1257259999999998</c:v>
                </c:pt>
                <c:pt idx="49191">
                  <c:v>3.1232500000000001</c:v>
                </c:pt>
                <c:pt idx="49192">
                  <c:v>3.1231049999999998</c:v>
                </c:pt>
                <c:pt idx="49193">
                  <c:v>3.1280579999999998</c:v>
                </c:pt>
                <c:pt idx="49194">
                  <c:v>3.13313</c:v>
                </c:pt>
                <c:pt idx="49195">
                  <c:v>3.1349330000000002</c:v>
                </c:pt>
                <c:pt idx="49196">
                  <c:v>3.1423860000000001</c:v>
                </c:pt>
                <c:pt idx="49197">
                  <c:v>3.1434679999999999</c:v>
                </c:pt>
                <c:pt idx="49198">
                  <c:v>3.141953</c:v>
                </c:pt>
                <c:pt idx="49199">
                  <c:v>3.1531319999999998</c:v>
                </c:pt>
                <c:pt idx="49200">
                  <c:v>3.1455829999999998</c:v>
                </c:pt>
                <c:pt idx="49201">
                  <c:v>3.136736</c:v>
                </c:pt>
                <c:pt idx="49202">
                  <c:v>3.1386349999999998</c:v>
                </c:pt>
                <c:pt idx="49203">
                  <c:v>3.1395490000000001</c:v>
                </c:pt>
                <c:pt idx="49204">
                  <c:v>3.1349809999999998</c:v>
                </c:pt>
                <c:pt idx="49205">
                  <c:v>3.136015</c:v>
                </c:pt>
                <c:pt idx="49206">
                  <c:v>3.1399819999999998</c:v>
                </c:pt>
                <c:pt idx="49207">
                  <c:v>3.140631</c:v>
                </c:pt>
                <c:pt idx="49208">
                  <c:v>3.137842</c:v>
                </c:pt>
                <c:pt idx="49209">
                  <c:v>3.1226479999999999</c:v>
                </c:pt>
                <c:pt idx="49210">
                  <c:v>3.1082239999999999</c:v>
                </c:pt>
                <c:pt idx="49211">
                  <c:v>3.097839</c:v>
                </c:pt>
                <c:pt idx="49212">
                  <c:v>3.0876209999999999</c:v>
                </c:pt>
                <c:pt idx="49213">
                  <c:v>3.0764670000000001</c:v>
                </c:pt>
                <c:pt idx="49214">
                  <c:v>3.0929099999999998</c:v>
                </c:pt>
                <c:pt idx="49215">
                  <c:v>3.1242109999999998</c:v>
                </c:pt>
                <c:pt idx="49216">
                  <c:v>3.1456309999999998</c:v>
                </c:pt>
                <c:pt idx="49217">
                  <c:v>3.173254</c:v>
                </c:pt>
                <c:pt idx="49218">
                  <c:v>3.1942889999999999</c:v>
                </c:pt>
                <c:pt idx="49219">
                  <c:v>3.1622669999999999</c:v>
                </c:pt>
                <c:pt idx="49220">
                  <c:v>3.1340919999999999</c:v>
                </c:pt>
                <c:pt idx="49221">
                  <c:v>3.1380340000000002</c:v>
                </c:pt>
                <c:pt idx="49222">
                  <c:v>3.1440929999999998</c:v>
                </c:pt>
                <c:pt idx="49223">
                  <c:v>3.1387800000000001</c:v>
                </c:pt>
                <c:pt idx="49224">
                  <c:v>3.1447660000000002</c:v>
                </c:pt>
                <c:pt idx="49225">
                  <c:v>3.1415440000000001</c:v>
                </c:pt>
                <c:pt idx="49226">
                  <c:v>3.1307260000000001</c:v>
                </c:pt>
                <c:pt idx="49227">
                  <c:v>3.124644</c:v>
                </c:pt>
                <c:pt idx="49228">
                  <c:v>3.1266389999999999</c:v>
                </c:pt>
                <c:pt idx="49229">
                  <c:v>3.133972</c:v>
                </c:pt>
                <c:pt idx="49230">
                  <c:v>3.1339959999999998</c:v>
                </c:pt>
                <c:pt idx="49231">
                  <c:v>3.1353900000000001</c:v>
                </c:pt>
                <c:pt idx="49232">
                  <c:v>3.1265670000000001</c:v>
                </c:pt>
                <c:pt idx="49233">
                  <c:v>3.1266389999999999</c:v>
                </c:pt>
                <c:pt idx="49234">
                  <c:v>3.1393810000000002</c:v>
                </c:pt>
                <c:pt idx="49235">
                  <c:v>3.148396</c:v>
                </c:pt>
                <c:pt idx="49236">
                  <c:v>3.1403180000000002</c:v>
                </c:pt>
                <c:pt idx="49237">
                  <c:v>3.131688</c:v>
                </c:pt>
                <c:pt idx="49238">
                  <c:v>3.1409910000000001</c:v>
                </c:pt>
                <c:pt idx="49239">
                  <c:v>3.1307499999999999</c:v>
                </c:pt>
                <c:pt idx="49240">
                  <c:v>3.1214460000000002</c:v>
                </c:pt>
                <c:pt idx="49241">
                  <c:v>3.1290909999999998</c:v>
                </c:pt>
                <c:pt idx="49242">
                  <c:v>3.1408230000000001</c:v>
                </c:pt>
                <c:pt idx="49243">
                  <c:v>3.1393089999999999</c:v>
                </c:pt>
                <c:pt idx="49244">
                  <c:v>3.1415440000000001</c:v>
                </c:pt>
                <c:pt idx="49245">
                  <c:v>3.1340680000000001</c:v>
                </c:pt>
                <c:pt idx="49246">
                  <c:v>3.1161089999999998</c:v>
                </c:pt>
                <c:pt idx="49247">
                  <c:v>3.1149079999999998</c:v>
                </c:pt>
                <c:pt idx="49248">
                  <c:v>3.1206290000000001</c:v>
                </c:pt>
                <c:pt idx="49249">
                  <c:v>3.1270479999999998</c:v>
                </c:pt>
                <c:pt idx="49250">
                  <c:v>3.1238510000000002</c:v>
                </c:pt>
                <c:pt idx="49251">
                  <c:v>3.1301730000000001</c:v>
                </c:pt>
                <c:pt idx="49252">
                  <c:v>3.1348129999999998</c:v>
                </c:pt>
                <c:pt idx="49253">
                  <c:v>3.1263269999999999</c:v>
                </c:pt>
                <c:pt idx="49254">
                  <c:v>3.1261830000000002</c:v>
                </c:pt>
                <c:pt idx="49255">
                  <c:v>3.137337</c:v>
                </c:pt>
                <c:pt idx="49256">
                  <c:v>3.132457</c:v>
                </c:pt>
                <c:pt idx="49257">
                  <c:v>3.1322649999999999</c:v>
                </c:pt>
                <c:pt idx="49258">
                  <c:v>3.137578</c:v>
                </c:pt>
                <c:pt idx="49259">
                  <c:v>3.1457760000000001</c:v>
                </c:pt>
                <c:pt idx="49260">
                  <c:v>3.1514489999999999</c:v>
                </c:pt>
                <c:pt idx="49261">
                  <c:v>3.1493820000000001</c:v>
                </c:pt>
                <c:pt idx="49262">
                  <c:v>3.1401500000000002</c:v>
                </c:pt>
                <c:pt idx="49263">
                  <c:v>3.1405590000000001</c:v>
                </c:pt>
                <c:pt idx="49264">
                  <c:v>3.1357029999999999</c:v>
                </c:pt>
                <c:pt idx="49265">
                  <c:v>3.1316639999999998</c:v>
                </c:pt>
                <c:pt idx="49266">
                  <c:v>3.1270479999999998</c:v>
                </c:pt>
                <c:pt idx="49267">
                  <c:v>3.1301730000000001</c:v>
                </c:pt>
                <c:pt idx="49268">
                  <c:v>3.125702</c:v>
                </c:pt>
                <c:pt idx="49269">
                  <c:v>3.1188739999999999</c:v>
                </c:pt>
                <c:pt idx="49270">
                  <c:v>3.115917</c:v>
                </c:pt>
                <c:pt idx="49271">
                  <c:v>3.1094499999999998</c:v>
                </c:pt>
                <c:pt idx="49272">
                  <c:v>3.0902180000000001</c:v>
                </c:pt>
                <c:pt idx="49273">
                  <c:v>3.0870690000000001</c:v>
                </c:pt>
                <c:pt idx="49274">
                  <c:v>3.1142340000000002</c:v>
                </c:pt>
                <c:pt idx="49275">
                  <c:v>3.1286589999999999</c:v>
                </c:pt>
                <c:pt idx="49276">
                  <c:v>3.1385390000000002</c:v>
                </c:pt>
                <c:pt idx="49277">
                  <c:v>3.139357</c:v>
                </c:pt>
                <c:pt idx="49278">
                  <c:v>3.1481080000000001</c:v>
                </c:pt>
                <c:pt idx="49279">
                  <c:v>3.1684220000000001</c:v>
                </c:pt>
                <c:pt idx="49280">
                  <c:v>3.1547670000000001</c:v>
                </c:pt>
                <c:pt idx="49281">
                  <c:v>3.1451989999999999</c:v>
                </c:pt>
                <c:pt idx="49282">
                  <c:v>3.143348</c:v>
                </c:pt>
                <c:pt idx="49283">
                  <c:v>3.1364719999999999</c:v>
                </c:pt>
                <c:pt idx="49284">
                  <c:v>3.1337790000000001</c:v>
                </c:pt>
                <c:pt idx="49285">
                  <c:v>3.1337790000000001</c:v>
                </c:pt>
                <c:pt idx="49286">
                  <c:v>3.137073</c:v>
                </c:pt>
                <c:pt idx="49287">
                  <c:v>3.1390199999999999</c:v>
                </c:pt>
                <c:pt idx="49288">
                  <c:v>3.1422659999999998</c:v>
                </c:pt>
                <c:pt idx="49289">
                  <c:v>3.1333709999999999</c:v>
                </c:pt>
                <c:pt idx="49290">
                  <c:v>3.1253890000000002</c:v>
                </c:pt>
                <c:pt idx="49291">
                  <c:v>3.1255820000000001</c:v>
                </c:pt>
                <c:pt idx="49292">
                  <c:v>3.119211</c:v>
                </c:pt>
                <c:pt idx="49293">
                  <c:v>3.1131769999999999</c:v>
                </c:pt>
                <c:pt idx="49294">
                  <c:v>3.1262789999999998</c:v>
                </c:pt>
                <c:pt idx="49295">
                  <c:v>3.1408710000000002</c:v>
                </c:pt>
                <c:pt idx="49296">
                  <c:v>3.1438999999999999</c:v>
                </c:pt>
                <c:pt idx="49297">
                  <c:v>3.1396449999999998</c:v>
                </c:pt>
                <c:pt idx="49298">
                  <c:v>3.1406550000000002</c:v>
                </c:pt>
                <c:pt idx="49299">
                  <c:v>3.1418330000000001</c:v>
                </c:pt>
                <c:pt idx="49300">
                  <c:v>3.137073</c:v>
                </c:pt>
                <c:pt idx="49301">
                  <c:v>3.1381549999999998</c:v>
                </c:pt>
                <c:pt idx="49302">
                  <c:v>3.143948</c:v>
                </c:pt>
                <c:pt idx="49303">
                  <c:v>3.141184</c:v>
                </c:pt>
                <c:pt idx="49304">
                  <c:v>3.138852</c:v>
                </c:pt>
                <c:pt idx="49305">
                  <c:v>3.1365919999999998</c:v>
                </c:pt>
                <c:pt idx="49306">
                  <c:v>3.140631</c:v>
                </c:pt>
                <c:pt idx="49307">
                  <c:v>3.1338509999999999</c:v>
                </c:pt>
                <c:pt idx="49308">
                  <c:v>3.1232980000000001</c:v>
                </c:pt>
                <c:pt idx="49309">
                  <c:v>3.137337</c:v>
                </c:pt>
                <c:pt idx="49310">
                  <c:v>3.1474579999999999</c:v>
                </c:pt>
                <c:pt idx="49311">
                  <c:v>3.1415440000000001</c:v>
                </c:pt>
                <c:pt idx="49312">
                  <c:v>3.131135</c:v>
                </c:pt>
                <c:pt idx="49313">
                  <c:v>3.1330580000000001</c:v>
                </c:pt>
                <c:pt idx="49314">
                  <c:v>3.1466409999999998</c:v>
                </c:pt>
                <c:pt idx="49315">
                  <c:v>3.1510159999999998</c:v>
                </c:pt>
                <c:pt idx="49316">
                  <c:v>3.1411600000000002</c:v>
                </c:pt>
                <c:pt idx="49317">
                  <c:v>3.1253649999999999</c:v>
                </c:pt>
                <c:pt idx="49318">
                  <c:v>3.1173359999999999</c:v>
                </c:pt>
                <c:pt idx="49319">
                  <c:v>3.1172629999999999</c:v>
                </c:pt>
                <c:pt idx="49320">
                  <c:v>3.122144</c:v>
                </c:pt>
                <c:pt idx="49321">
                  <c:v>3.1270479999999998</c:v>
                </c:pt>
                <c:pt idx="49322">
                  <c:v>3.1332019999999998</c:v>
                </c:pt>
                <c:pt idx="49323">
                  <c:v>3.1384430000000001</c:v>
                </c:pt>
                <c:pt idx="49324">
                  <c:v>3.1555360000000001</c:v>
                </c:pt>
                <c:pt idx="49325">
                  <c:v>3.1727970000000001</c:v>
                </c:pt>
                <c:pt idx="49326">
                  <c:v>3.153613</c:v>
                </c:pt>
                <c:pt idx="49327">
                  <c:v>3.138611</c:v>
                </c:pt>
                <c:pt idx="49328">
                  <c:v>3.1268560000000001</c:v>
                </c:pt>
                <c:pt idx="49329">
                  <c:v>3.1204369999999999</c:v>
                </c:pt>
                <c:pt idx="49330">
                  <c:v>3.1296200000000001</c:v>
                </c:pt>
                <c:pt idx="49331">
                  <c:v>3.1289950000000002</c:v>
                </c:pt>
                <c:pt idx="49332">
                  <c:v>3.14039</c:v>
                </c:pt>
                <c:pt idx="49333">
                  <c:v>3.1451500000000001</c:v>
                </c:pt>
                <c:pt idx="49334">
                  <c:v>3.146665</c:v>
                </c:pt>
                <c:pt idx="49335">
                  <c:v>3.158709</c:v>
                </c:pt>
                <c:pt idx="49336">
                  <c:v>3.166426</c:v>
                </c:pt>
                <c:pt idx="49337">
                  <c:v>3.157219</c:v>
                </c:pt>
                <c:pt idx="49338">
                  <c:v>3.141016</c:v>
                </c:pt>
                <c:pt idx="49339">
                  <c:v>3.1287310000000002</c:v>
                </c:pt>
                <c:pt idx="49340">
                  <c:v>3.1064210000000001</c:v>
                </c:pt>
                <c:pt idx="49341">
                  <c:v>3.095723</c:v>
                </c:pt>
                <c:pt idx="49342">
                  <c:v>3.1042580000000002</c:v>
                </c:pt>
                <c:pt idx="49343">
                  <c:v>3.123875</c:v>
                </c:pt>
                <c:pt idx="49344">
                  <c:v>3.1485400000000001</c:v>
                </c:pt>
                <c:pt idx="49345">
                  <c:v>3.1627480000000001</c:v>
                </c:pt>
                <c:pt idx="49346">
                  <c:v>3.1554880000000001</c:v>
                </c:pt>
                <c:pt idx="49347">
                  <c:v>3.1424099999999999</c:v>
                </c:pt>
                <c:pt idx="49348">
                  <c:v>3.1348129999999998</c:v>
                </c:pt>
                <c:pt idx="49349">
                  <c:v>3.1332740000000001</c:v>
                </c:pt>
                <c:pt idx="49350">
                  <c:v>3.1310150000000001</c:v>
                </c:pt>
                <c:pt idx="49351">
                  <c:v>3.1336349999999999</c:v>
                </c:pt>
                <c:pt idx="49352">
                  <c:v>3.1318320000000002</c:v>
                </c:pt>
                <c:pt idx="49353">
                  <c:v>3.1292599999999999</c:v>
                </c:pt>
                <c:pt idx="49354">
                  <c:v>3.1397889999999999</c:v>
                </c:pt>
                <c:pt idx="49355">
                  <c:v>3.1477469999999999</c:v>
                </c:pt>
                <c:pt idx="49356">
                  <c:v>3.1456789999999999</c:v>
                </c:pt>
                <c:pt idx="49357">
                  <c:v>3.1382989999999999</c:v>
                </c:pt>
                <c:pt idx="49358">
                  <c:v>3.1392609999999999</c:v>
                </c:pt>
                <c:pt idx="49359">
                  <c:v>3.1470500000000001</c:v>
                </c:pt>
                <c:pt idx="49360">
                  <c:v>3.142722</c:v>
                </c:pt>
                <c:pt idx="49361">
                  <c:v>3.1346449999999999</c:v>
                </c:pt>
                <c:pt idx="49362">
                  <c:v>3.1373609999999998</c:v>
                </c:pt>
                <c:pt idx="49363">
                  <c:v>3.1420249999999998</c:v>
                </c:pt>
                <c:pt idx="49364">
                  <c:v>3.137578</c:v>
                </c:pt>
                <c:pt idx="49365">
                  <c:v>3.1308220000000002</c:v>
                </c:pt>
                <c:pt idx="49366">
                  <c:v>3.1283699999999999</c:v>
                </c:pt>
                <c:pt idx="49367">
                  <c:v>3.1302210000000001</c:v>
                </c:pt>
                <c:pt idx="49368">
                  <c:v>3.1333709999999999</c:v>
                </c:pt>
                <c:pt idx="49369">
                  <c:v>3.1371929999999999</c:v>
                </c:pt>
                <c:pt idx="49370">
                  <c:v>3.1322169999999998</c:v>
                </c:pt>
                <c:pt idx="49371">
                  <c:v>3.131856</c:v>
                </c:pt>
                <c:pt idx="49372">
                  <c:v>3.137025</c:v>
                </c:pt>
                <c:pt idx="49373">
                  <c:v>3.1387079999999998</c:v>
                </c:pt>
                <c:pt idx="49374">
                  <c:v>3.1379860000000002</c:v>
                </c:pt>
                <c:pt idx="49375">
                  <c:v>3.1336590000000002</c:v>
                </c:pt>
                <c:pt idx="49376">
                  <c:v>3.1397170000000001</c:v>
                </c:pt>
                <c:pt idx="49377">
                  <c:v>3.1404390000000002</c:v>
                </c:pt>
                <c:pt idx="49378">
                  <c:v>3.1354380000000002</c:v>
                </c:pt>
                <c:pt idx="49379">
                  <c:v>3.1293319999999998</c:v>
                </c:pt>
                <c:pt idx="49380">
                  <c:v>3.1298119999999998</c:v>
                </c:pt>
                <c:pt idx="49381">
                  <c:v>3.134452</c:v>
                </c:pt>
                <c:pt idx="49382">
                  <c:v>3.1343800000000002</c:v>
                </c:pt>
                <c:pt idx="49383">
                  <c:v>3.1352220000000002</c:v>
                </c:pt>
                <c:pt idx="49384">
                  <c:v>3.1313029999999999</c:v>
                </c:pt>
                <c:pt idx="49385">
                  <c:v>3.1330819999999999</c:v>
                </c:pt>
                <c:pt idx="49386">
                  <c:v>3.1344280000000002</c:v>
                </c:pt>
                <c:pt idx="49387">
                  <c:v>3.1340919999999999</c:v>
                </c:pt>
                <c:pt idx="49388">
                  <c:v>3.1292360000000001</c:v>
                </c:pt>
                <c:pt idx="49389">
                  <c:v>3.1320969999999999</c:v>
                </c:pt>
                <c:pt idx="49390">
                  <c:v>3.1446700000000001</c:v>
                </c:pt>
                <c:pt idx="49391">
                  <c:v>3.1486360000000002</c:v>
                </c:pt>
                <c:pt idx="49392">
                  <c:v>3.150055</c:v>
                </c:pt>
                <c:pt idx="49393">
                  <c:v>3.1538050000000002</c:v>
                </c:pt>
                <c:pt idx="49394">
                  <c:v>3.1526990000000001</c:v>
                </c:pt>
                <c:pt idx="49395">
                  <c:v>3.1512570000000002</c:v>
                </c:pt>
                <c:pt idx="49396">
                  <c:v>3.1525310000000002</c:v>
                </c:pt>
                <c:pt idx="49397">
                  <c:v>3.1522670000000002</c:v>
                </c:pt>
                <c:pt idx="49398">
                  <c:v>3.1510880000000001</c:v>
                </c:pt>
                <c:pt idx="49399">
                  <c:v>3.1516410000000001</c:v>
                </c:pt>
                <c:pt idx="49400">
                  <c:v>3.1526510000000001</c:v>
                </c:pt>
                <c:pt idx="49401">
                  <c:v>3.1516899999999999</c:v>
                </c:pt>
                <c:pt idx="49402">
                  <c:v>3.1452230000000001</c:v>
                </c:pt>
                <c:pt idx="49403">
                  <c:v>3.1324809999999998</c:v>
                </c:pt>
                <c:pt idx="49404">
                  <c:v>3.1389480000000001</c:v>
                </c:pt>
                <c:pt idx="49405">
                  <c:v>3.1476030000000002</c:v>
                </c:pt>
                <c:pt idx="49406">
                  <c:v>3.143275</c:v>
                </c:pt>
                <c:pt idx="49407">
                  <c:v>3.1377220000000001</c:v>
                </c:pt>
                <c:pt idx="49408">
                  <c:v>3.134525</c:v>
                </c:pt>
                <c:pt idx="49409">
                  <c:v>3.126976</c:v>
                </c:pt>
                <c:pt idx="49410">
                  <c:v>3.1331060000000002</c:v>
                </c:pt>
                <c:pt idx="49411">
                  <c:v>3.1427710000000002</c:v>
                </c:pt>
                <c:pt idx="49412">
                  <c:v>3.142722</c:v>
                </c:pt>
                <c:pt idx="49413">
                  <c:v>3.133467</c:v>
                </c:pt>
                <c:pt idx="49414">
                  <c:v>3.1379380000000001</c:v>
                </c:pt>
                <c:pt idx="49415">
                  <c:v>3.1485400000000001</c:v>
                </c:pt>
                <c:pt idx="49416">
                  <c:v>3.150992</c:v>
                </c:pt>
                <c:pt idx="49417">
                  <c:v>3.1587329999999998</c:v>
                </c:pt>
                <c:pt idx="49418">
                  <c:v>3.1617139999999999</c:v>
                </c:pt>
                <c:pt idx="49419">
                  <c:v>3.1535890000000002</c:v>
                </c:pt>
                <c:pt idx="49420">
                  <c:v>3.1420970000000001</c:v>
                </c:pt>
                <c:pt idx="49421">
                  <c:v>3.1366160000000001</c:v>
                </c:pt>
                <c:pt idx="49422">
                  <c:v>3.136784</c:v>
                </c:pt>
                <c:pt idx="49423">
                  <c:v>3.1340439999999998</c:v>
                </c:pt>
                <c:pt idx="49424">
                  <c:v>3.126134</c:v>
                </c:pt>
                <c:pt idx="49425">
                  <c:v>3.1251009999999999</c:v>
                </c:pt>
                <c:pt idx="49426">
                  <c:v>3.1272160000000002</c:v>
                </c:pt>
                <c:pt idx="49427">
                  <c:v>3.1317840000000001</c:v>
                </c:pt>
                <c:pt idx="49428">
                  <c:v>3.1291389999999999</c:v>
                </c:pt>
                <c:pt idx="49429">
                  <c:v>3.1180810000000001</c:v>
                </c:pt>
                <c:pt idx="49430">
                  <c:v>3.116663</c:v>
                </c:pt>
                <c:pt idx="49431">
                  <c:v>3.1225520000000002</c:v>
                </c:pt>
                <c:pt idx="49432">
                  <c:v>3.1244519999999998</c:v>
                </c:pt>
                <c:pt idx="49433">
                  <c:v>3.1220469999999998</c:v>
                </c:pt>
                <c:pt idx="49434">
                  <c:v>3.1228889999999998</c:v>
                </c:pt>
                <c:pt idx="49435">
                  <c:v>3.1238510000000002</c:v>
                </c:pt>
                <c:pt idx="49436">
                  <c:v>3.1144029999999998</c:v>
                </c:pt>
                <c:pt idx="49437">
                  <c:v>3.1125759999999998</c:v>
                </c:pt>
                <c:pt idx="49438">
                  <c:v>3.1165419999999999</c:v>
                </c:pt>
                <c:pt idx="49439">
                  <c:v>3.1242830000000001</c:v>
                </c:pt>
                <c:pt idx="49440">
                  <c:v>3.1426259999999999</c:v>
                </c:pt>
                <c:pt idx="49441">
                  <c:v>3.1484920000000001</c:v>
                </c:pt>
                <c:pt idx="49442">
                  <c:v>3.143227</c:v>
                </c:pt>
                <c:pt idx="49443">
                  <c:v>3.12825</c:v>
                </c:pt>
                <c:pt idx="49444">
                  <c:v>3.1165660000000002</c:v>
                </c:pt>
                <c:pt idx="49445">
                  <c:v>3.105003</c:v>
                </c:pt>
                <c:pt idx="49446">
                  <c:v>3.092117</c:v>
                </c:pt>
                <c:pt idx="49447">
                  <c:v>3.0850970000000002</c:v>
                </c:pt>
                <c:pt idx="49448">
                  <c:v>3.0940639999999999</c:v>
                </c:pt>
                <c:pt idx="49449">
                  <c:v>3.1073590000000002</c:v>
                </c:pt>
                <c:pt idx="49450">
                  <c:v>3.1276009999999999</c:v>
                </c:pt>
                <c:pt idx="49451">
                  <c:v>3.137842</c:v>
                </c:pt>
                <c:pt idx="49452">
                  <c:v>3.1286589999999999</c:v>
                </c:pt>
                <c:pt idx="49453">
                  <c:v>3.1181290000000002</c:v>
                </c:pt>
                <c:pt idx="49454">
                  <c:v>3.120797</c:v>
                </c:pt>
                <c:pt idx="49455">
                  <c:v>3.1304620000000001</c:v>
                </c:pt>
                <c:pt idx="49456">
                  <c:v>3.130846</c:v>
                </c:pt>
                <c:pt idx="49457">
                  <c:v>3.1278169999999998</c:v>
                </c:pt>
                <c:pt idx="49458">
                  <c:v>3.1242830000000001</c:v>
                </c:pt>
                <c:pt idx="49459">
                  <c:v>3.1328659999999999</c:v>
                </c:pt>
                <c:pt idx="49460">
                  <c:v>3.13164</c:v>
                </c:pt>
                <c:pt idx="49461">
                  <c:v>3.119523</c:v>
                </c:pt>
                <c:pt idx="49462">
                  <c:v>3.1127199999999999</c:v>
                </c:pt>
                <c:pt idx="49463">
                  <c:v>3.1179610000000002</c:v>
                </c:pt>
                <c:pt idx="49464">
                  <c:v>3.1248840000000002</c:v>
                </c:pt>
                <c:pt idx="49465">
                  <c:v>3.114859</c:v>
                </c:pt>
                <c:pt idx="49466">
                  <c:v>3.103488</c:v>
                </c:pt>
                <c:pt idx="49467">
                  <c:v>3.1014689999999998</c:v>
                </c:pt>
                <c:pt idx="49468">
                  <c:v>3.1020699999999999</c:v>
                </c:pt>
                <c:pt idx="49469">
                  <c:v>3.1051229999999999</c:v>
                </c:pt>
                <c:pt idx="49470">
                  <c:v>3.1154600000000001</c:v>
                </c:pt>
                <c:pt idx="49471">
                  <c:v>3.1196920000000001</c:v>
                </c:pt>
                <c:pt idx="49472">
                  <c:v>3.1227209999999999</c:v>
                </c:pt>
                <c:pt idx="49473">
                  <c:v>3.1203889999999999</c:v>
                </c:pt>
                <c:pt idx="49474">
                  <c:v>3.119812</c:v>
                </c:pt>
                <c:pt idx="49475">
                  <c:v>3.1190180000000001</c:v>
                </c:pt>
                <c:pt idx="49476">
                  <c:v>3.1149550000000001</c:v>
                </c:pt>
                <c:pt idx="49477">
                  <c:v>3.1212300000000002</c:v>
                </c:pt>
                <c:pt idx="49478">
                  <c:v>3.1257259999999998</c:v>
                </c:pt>
                <c:pt idx="49479">
                  <c:v>3.1341399999999999</c:v>
                </c:pt>
                <c:pt idx="49480">
                  <c:v>3.1268799999999999</c:v>
                </c:pt>
                <c:pt idx="49481">
                  <c:v>3.1240190000000001</c:v>
                </c:pt>
                <c:pt idx="49482">
                  <c:v>3.1287069999999999</c:v>
                </c:pt>
                <c:pt idx="49483">
                  <c:v>3.124403</c:v>
                </c:pt>
                <c:pt idx="49484">
                  <c:v>3.122096</c:v>
                </c:pt>
                <c:pt idx="49485">
                  <c:v>3.1173359999999999</c:v>
                </c:pt>
                <c:pt idx="49486">
                  <c:v>3.1157010000000001</c:v>
                </c:pt>
                <c:pt idx="49487">
                  <c:v>3.1073110000000002</c:v>
                </c:pt>
                <c:pt idx="49488">
                  <c:v>3.1002909999999999</c:v>
                </c:pt>
                <c:pt idx="49489">
                  <c:v>3.1041370000000001</c:v>
                </c:pt>
                <c:pt idx="49490">
                  <c:v>3.1139939999999999</c:v>
                </c:pt>
                <c:pt idx="49491">
                  <c:v>3.124355</c:v>
                </c:pt>
                <c:pt idx="49492">
                  <c:v>3.1263269999999999</c:v>
                </c:pt>
                <c:pt idx="49493">
                  <c:v>3.1212300000000002</c:v>
                </c:pt>
                <c:pt idx="49494">
                  <c:v>3.1155089999999999</c:v>
                </c:pt>
                <c:pt idx="49495">
                  <c:v>3.115148</c:v>
                </c:pt>
                <c:pt idx="49496">
                  <c:v>3.116422</c:v>
                </c:pt>
                <c:pt idx="49497">
                  <c:v>3.116422</c:v>
                </c:pt>
                <c:pt idx="49498">
                  <c:v>3.1199560000000002</c:v>
                </c:pt>
                <c:pt idx="49499">
                  <c:v>3.1238269999999999</c:v>
                </c:pt>
                <c:pt idx="49500">
                  <c:v>3.118201</c:v>
                </c:pt>
                <c:pt idx="49501">
                  <c:v>3.1183450000000001</c:v>
                </c:pt>
                <c:pt idx="49502">
                  <c:v>3.1209419999999999</c:v>
                </c:pt>
                <c:pt idx="49503">
                  <c:v>3.1169989999999999</c:v>
                </c:pt>
                <c:pt idx="49504">
                  <c:v>3.1126960000000001</c:v>
                </c:pt>
                <c:pt idx="49505">
                  <c:v>3.1132970000000002</c:v>
                </c:pt>
                <c:pt idx="49506">
                  <c:v>3.1196679999999999</c:v>
                </c:pt>
                <c:pt idx="49507">
                  <c:v>3.1230570000000002</c:v>
                </c:pt>
                <c:pt idx="49508">
                  <c:v>3.1171190000000002</c:v>
                </c:pt>
                <c:pt idx="49509">
                  <c:v>3.1139939999999999</c:v>
                </c:pt>
                <c:pt idx="49510">
                  <c:v>3.1194269999999999</c:v>
                </c:pt>
                <c:pt idx="49511">
                  <c:v>3.1225520000000002</c:v>
                </c:pt>
                <c:pt idx="49512">
                  <c:v>3.1223359999999998</c:v>
                </c:pt>
                <c:pt idx="49513">
                  <c:v>3.1236579999999998</c:v>
                </c:pt>
                <c:pt idx="49514">
                  <c:v>3.12974</c:v>
                </c:pt>
                <c:pt idx="49515">
                  <c:v>3.1301489999999998</c:v>
                </c:pt>
                <c:pt idx="49516">
                  <c:v>3.1335869999999999</c:v>
                </c:pt>
                <c:pt idx="49517">
                  <c:v>3.1303420000000002</c:v>
                </c:pt>
                <c:pt idx="49518">
                  <c:v>3.1306539999999998</c:v>
                </c:pt>
                <c:pt idx="49519">
                  <c:v>3.1302690000000002</c:v>
                </c:pt>
                <c:pt idx="49520">
                  <c:v>3.1292599999999999</c:v>
                </c:pt>
                <c:pt idx="49521">
                  <c:v>3.1306539999999998</c:v>
                </c:pt>
                <c:pt idx="49522">
                  <c:v>3.1262059999999998</c:v>
                </c:pt>
                <c:pt idx="49523">
                  <c:v>3.1242350000000001</c:v>
                </c:pt>
                <c:pt idx="49524">
                  <c:v>3.1151</c:v>
                </c:pt>
                <c:pt idx="49525">
                  <c:v>3.1072139999999999</c:v>
                </c:pt>
                <c:pt idx="49526">
                  <c:v>3.1082960000000002</c:v>
                </c:pt>
                <c:pt idx="49527">
                  <c:v>3.1166140000000002</c:v>
                </c:pt>
                <c:pt idx="49528">
                  <c:v>3.1191870000000002</c:v>
                </c:pt>
                <c:pt idx="49529">
                  <c:v>3.1216629999999999</c:v>
                </c:pt>
                <c:pt idx="49530">
                  <c:v>3.1237780000000002</c:v>
                </c:pt>
                <c:pt idx="49531">
                  <c:v>3.122528</c:v>
                </c:pt>
                <c:pt idx="49532">
                  <c:v>3.1237539999999999</c:v>
                </c:pt>
                <c:pt idx="49533">
                  <c:v>3.1229610000000001</c:v>
                </c:pt>
                <c:pt idx="49534">
                  <c:v>3.1185860000000001</c:v>
                </c:pt>
                <c:pt idx="49535">
                  <c:v>3.1106039999999999</c:v>
                </c:pt>
                <c:pt idx="49536">
                  <c:v>3.1149550000000001</c:v>
                </c:pt>
                <c:pt idx="49537">
                  <c:v>3.121038</c:v>
                </c:pt>
                <c:pt idx="49538">
                  <c:v>3.1250520000000002</c:v>
                </c:pt>
                <c:pt idx="49539">
                  <c:v>3.1156769999999998</c:v>
                </c:pt>
                <c:pt idx="49540">
                  <c:v>3.1046659999999999</c:v>
                </c:pt>
                <c:pt idx="49541">
                  <c:v>3.0959150000000002</c:v>
                </c:pt>
                <c:pt idx="49542">
                  <c:v>3.101156</c:v>
                </c:pt>
                <c:pt idx="49543">
                  <c:v>3.0961560000000001</c:v>
                </c:pt>
                <c:pt idx="49544">
                  <c:v>3.086443</c:v>
                </c:pt>
                <c:pt idx="49545">
                  <c:v>3.0856979999999998</c:v>
                </c:pt>
                <c:pt idx="49546">
                  <c:v>3.0934629999999999</c:v>
                </c:pt>
                <c:pt idx="49547">
                  <c:v>3.0960839999999998</c:v>
                </c:pt>
                <c:pt idx="49548">
                  <c:v>3.1058439999999998</c:v>
                </c:pt>
                <c:pt idx="49549">
                  <c:v>3.1082239999999999</c:v>
                </c:pt>
                <c:pt idx="49550">
                  <c:v>3.1082480000000001</c:v>
                </c:pt>
                <c:pt idx="49551">
                  <c:v>3.1179610000000002</c:v>
                </c:pt>
                <c:pt idx="49552">
                  <c:v>3.133972</c:v>
                </c:pt>
                <c:pt idx="49553">
                  <c:v>3.1359669999999999</c:v>
                </c:pt>
                <c:pt idx="49554">
                  <c:v>3.1268319999999998</c:v>
                </c:pt>
                <c:pt idx="49555">
                  <c:v>3.1216870000000001</c:v>
                </c:pt>
                <c:pt idx="49556">
                  <c:v>3.116206</c:v>
                </c:pt>
                <c:pt idx="49557">
                  <c:v>3.1206290000000001</c:v>
                </c:pt>
                <c:pt idx="49558">
                  <c:v>3.12676</c:v>
                </c:pt>
                <c:pt idx="49559">
                  <c:v>3.1191870000000002</c:v>
                </c:pt>
                <c:pt idx="49560">
                  <c:v>3.1114459999999999</c:v>
                </c:pt>
                <c:pt idx="49561">
                  <c:v>3.100892</c:v>
                </c:pt>
                <c:pt idx="49562">
                  <c:v>3.0986799999999999</c:v>
                </c:pt>
                <c:pt idx="49563">
                  <c:v>3.0994009999999999</c:v>
                </c:pt>
                <c:pt idx="49564">
                  <c:v>3.0952660000000001</c:v>
                </c:pt>
                <c:pt idx="49565">
                  <c:v>3.0976460000000001</c:v>
                </c:pt>
                <c:pt idx="49566">
                  <c:v>3.1074069999999998</c:v>
                </c:pt>
                <c:pt idx="49567">
                  <c:v>3.1164700000000001</c:v>
                </c:pt>
                <c:pt idx="49568">
                  <c:v>3.1094499999999998</c:v>
                </c:pt>
                <c:pt idx="49569">
                  <c:v>3.0994980000000001</c:v>
                </c:pt>
                <c:pt idx="49570">
                  <c:v>3.088679</c:v>
                </c:pt>
                <c:pt idx="49571">
                  <c:v>3.0994489999999999</c:v>
                </c:pt>
                <c:pt idx="49572">
                  <c:v>3.1124550000000002</c:v>
                </c:pt>
                <c:pt idx="49573">
                  <c:v>3.1152679999999999</c:v>
                </c:pt>
                <c:pt idx="49574">
                  <c:v>3.1223359999999998</c:v>
                </c:pt>
                <c:pt idx="49575">
                  <c:v>3.1248119999999999</c:v>
                </c:pt>
                <c:pt idx="49576">
                  <c:v>3.1286589999999999</c:v>
                </c:pt>
                <c:pt idx="49577">
                  <c:v>3.1249319999999998</c:v>
                </c:pt>
                <c:pt idx="49578">
                  <c:v>3.1240670000000001</c:v>
                </c:pt>
                <c:pt idx="49579">
                  <c:v>3.1261830000000002</c:v>
                </c:pt>
                <c:pt idx="49580">
                  <c:v>3.1256539999999999</c:v>
                </c:pt>
                <c:pt idx="49581">
                  <c:v>3.1214460000000002</c:v>
                </c:pt>
                <c:pt idx="49582">
                  <c:v>3.1112289999999998</c:v>
                </c:pt>
                <c:pt idx="49583">
                  <c:v>3.110484</c:v>
                </c:pt>
                <c:pt idx="49584">
                  <c:v>3.1072139999999999</c:v>
                </c:pt>
                <c:pt idx="49585">
                  <c:v>3.1060850000000002</c:v>
                </c:pt>
                <c:pt idx="49586">
                  <c:v>3.1090179999999998</c:v>
                </c:pt>
                <c:pt idx="49587">
                  <c:v>3.1074310000000001</c:v>
                </c:pt>
                <c:pt idx="49588">
                  <c:v>3.111494</c:v>
                </c:pt>
                <c:pt idx="49589">
                  <c:v>3.1175039999999998</c:v>
                </c:pt>
                <c:pt idx="49590">
                  <c:v>3.124355</c:v>
                </c:pt>
                <c:pt idx="49591">
                  <c:v>3.129356</c:v>
                </c:pt>
                <c:pt idx="49592">
                  <c:v>3.1292360000000001</c:v>
                </c:pt>
                <c:pt idx="49593">
                  <c:v>3.1476030000000002</c:v>
                </c:pt>
                <c:pt idx="49594">
                  <c:v>3.1806580000000002</c:v>
                </c:pt>
                <c:pt idx="49595">
                  <c:v>3.1891210000000001</c:v>
                </c:pt>
                <c:pt idx="49596">
                  <c:v>3.1909480000000001</c:v>
                </c:pt>
                <c:pt idx="49597">
                  <c:v>3.1905389999999998</c:v>
                </c:pt>
                <c:pt idx="49598">
                  <c:v>3.1729889999999998</c:v>
                </c:pt>
                <c:pt idx="49599">
                  <c:v>3.149959</c:v>
                </c:pt>
                <c:pt idx="49600">
                  <c:v>3.126976</c:v>
                </c:pt>
                <c:pt idx="49601">
                  <c:v>3.0974300000000001</c:v>
                </c:pt>
                <c:pt idx="49602">
                  <c:v>3.0785580000000001</c:v>
                </c:pt>
                <c:pt idx="49603">
                  <c:v>3.0788470000000001</c:v>
                </c:pt>
                <c:pt idx="49604">
                  <c:v>3.092622</c:v>
                </c:pt>
                <c:pt idx="49605">
                  <c:v>3.098392</c:v>
                </c:pt>
                <c:pt idx="49606">
                  <c:v>3.1024060000000002</c:v>
                </c:pt>
                <c:pt idx="49607">
                  <c:v>3.108657</c:v>
                </c:pt>
                <c:pt idx="49608">
                  <c:v>3.115917</c:v>
                </c:pt>
                <c:pt idx="49609">
                  <c:v>3.1181049999999999</c:v>
                </c:pt>
                <c:pt idx="49610">
                  <c:v>3.1181290000000002</c:v>
                </c:pt>
                <c:pt idx="49611">
                  <c:v>3.1242109999999998</c:v>
                </c:pt>
                <c:pt idx="49612">
                  <c:v>3.1286109999999998</c:v>
                </c:pt>
                <c:pt idx="49613">
                  <c:v>3.129524</c:v>
                </c:pt>
                <c:pt idx="49614">
                  <c:v>3.1296680000000001</c:v>
                </c:pt>
                <c:pt idx="49615">
                  <c:v>3.1234660000000001</c:v>
                </c:pt>
                <c:pt idx="49616">
                  <c:v>3.124091</c:v>
                </c:pt>
                <c:pt idx="49617">
                  <c:v>3.12676</c:v>
                </c:pt>
                <c:pt idx="49618">
                  <c:v>3.128803</c:v>
                </c:pt>
                <c:pt idx="49619">
                  <c:v>3.1247639999999999</c:v>
                </c:pt>
                <c:pt idx="49620">
                  <c:v>3.1227450000000001</c:v>
                </c:pt>
                <c:pt idx="49621">
                  <c:v>3.1231049999999998</c:v>
                </c:pt>
                <c:pt idx="49622">
                  <c:v>3.1250049999999998</c:v>
                </c:pt>
                <c:pt idx="49623">
                  <c:v>3.119764</c:v>
                </c:pt>
                <c:pt idx="49624">
                  <c:v>3.1179610000000002</c:v>
                </c:pt>
                <c:pt idx="49625">
                  <c:v>3.1154600000000001</c:v>
                </c:pt>
                <c:pt idx="49626">
                  <c:v>3.1081279999999998</c:v>
                </c:pt>
                <c:pt idx="49627">
                  <c:v>3.091612</c:v>
                </c:pt>
                <c:pt idx="49628">
                  <c:v>3.0866120000000001</c:v>
                </c:pt>
                <c:pt idx="49629">
                  <c:v>3.0870929999999999</c:v>
                </c:pt>
                <c:pt idx="49630">
                  <c:v>3.0929579999999999</c:v>
                </c:pt>
                <c:pt idx="49631">
                  <c:v>3.106541</c:v>
                </c:pt>
                <c:pt idx="49632">
                  <c:v>3.1286589999999999</c:v>
                </c:pt>
                <c:pt idx="49633">
                  <c:v>3.1396929999999998</c:v>
                </c:pt>
                <c:pt idx="49634">
                  <c:v>3.1392609999999999</c:v>
                </c:pt>
                <c:pt idx="49635">
                  <c:v>3.1405829999999999</c:v>
                </c:pt>
                <c:pt idx="49636">
                  <c:v>3.1389480000000001</c:v>
                </c:pt>
                <c:pt idx="49637">
                  <c:v>3.138563</c:v>
                </c:pt>
                <c:pt idx="49638">
                  <c:v>3.1323850000000002</c:v>
                </c:pt>
                <c:pt idx="49639">
                  <c:v>3.127481</c:v>
                </c:pt>
                <c:pt idx="49640">
                  <c:v>3.1147870000000002</c:v>
                </c:pt>
                <c:pt idx="49641">
                  <c:v>3.0978870000000001</c:v>
                </c:pt>
                <c:pt idx="49642">
                  <c:v>3.090074</c:v>
                </c:pt>
                <c:pt idx="49643">
                  <c:v>3.0960359999999998</c:v>
                </c:pt>
                <c:pt idx="49644">
                  <c:v>3.1030549999999999</c:v>
                </c:pt>
                <c:pt idx="49645">
                  <c:v>3.1115659999999998</c:v>
                </c:pt>
                <c:pt idx="49646">
                  <c:v>3.1173839999999999</c:v>
                </c:pt>
                <c:pt idx="49647">
                  <c:v>3.1337549999999998</c:v>
                </c:pt>
                <c:pt idx="49648">
                  <c:v>3.1538529999999998</c:v>
                </c:pt>
                <c:pt idx="49649">
                  <c:v>3.1591900000000002</c:v>
                </c:pt>
                <c:pt idx="49650">
                  <c:v>3.148396</c:v>
                </c:pt>
                <c:pt idx="49651">
                  <c:v>3.1304859999999999</c:v>
                </c:pt>
                <c:pt idx="49652">
                  <c:v>3.1172390000000001</c:v>
                </c:pt>
                <c:pt idx="49653">
                  <c:v>3.10582</c:v>
                </c:pt>
                <c:pt idx="49654">
                  <c:v>3.1052909999999998</c:v>
                </c:pt>
                <c:pt idx="49655">
                  <c:v>3.1208209999999998</c:v>
                </c:pt>
                <c:pt idx="49656">
                  <c:v>3.1276009999999999</c:v>
                </c:pt>
                <c:pt idx="49657">
                  <c:v>3.1196429999999999</c:v>
                </c:pt>
                <c:pt idx="49658">
                  <c:v>3.1172390000000001</c:v>
                </c:pt>
                <c:pt idx="49659">
                  <c:v>3.120269</c:v>
                </c:pt>
                <c:pt idx="49660">
                  <c:v>3.1198839999999999</c:v>
                </c:pt>
                <c:pt idx="49661">
                  <c:v>3.1150760000000002</c:v>
                </c:pt>
                <c:pt idx="49662">
                  <c:v>3.107936</c:v>
                </c:pt>
                <c:pt idx="49663">
                  <c:v>3.1072139999999999</c:v>
                </c:pt>
                <c:pt idx="49664">
                  <c:v>3.1183930000000002</c:v>
                </c:pt>
                <c:pt idx="49665">
                  <c:v>3.1249319999999998</c:v>
                </c:pt>
                <c:pt idx="49666">
                  <c:v>3.1356790000000001</c:v>
                </c:pt>
                <c:pt idx="49667">
                  <c:v>3.1361349999999999</c:v>
                </c:pt>
                <c:pt idx="49668">
                  <c:v>3.1268799999999999</c:v>
                </c:pt>
                <c:pt idx="49669">
                  <c:v>3.1201240000000001</c:v>
                </c:pt>
                <c:pt idx="49670">
                  <c:v>3.1136569999999999</c:v>
                </c:pt>
                <c:pt idx="49671">
                  <c:v>3.1130800000000001</c:v>
                </c:pt>
                <c:pt idx="49672">
                  <c:v>3.1135609999999998</c:v>
                </c:pt>
                <c:pt idx="49673">
                  <c:v>3.113874</c:v>
                </c:pt>
                <c:pt idx="49674">
                  <c:v>3.1151960000000001</c:v>
                </c:pt>
                <c:pt idx="49675">
                  <c:v>3.1123590000000001</c:v>
                </c:pt>
                <c:pt idx="49676">
                  <c:v>3.1068060000000002</c:v>
                </c:pt>
                <c:pt idx="49677">
                  <c:v>3.0987040000000001</c:v>
                </c:pt>
                <c:pt idx="49678">
                  <c:v>3.0932230000000001</c:v>
                </c:pt>
                <c:pt idx="49679">
                  <c:v>3.0941360000000002</c:v>
                </c:pt>
                <c:pt idx="49680">
                  <c:v>3.1044019999999999</c:v>
                </c:pt>
                <c:pt idx="49681">
                  <c:v>3.116663</c:v>
                </c:pt>
                <c:pt idx="49682">
                  <c:v>3.11748</c:v>
                </c:pt>
                <c:pt idx="49683">
                  <c:v>3.1160610000000002</c:v>
                </c:pt>
                <c:pt idx="49684">
                  <c:v>3.1209899999999999</c:v>
                </c:pt>
                <c:pt idx="49685">
                  <c:v>3.1263749999999999</c:v>
                </c:pt>
                <c:pt idx="49686">
                  <c:v>3.1261100000000002</c:v>
                </c:pt>
                <c:pt idx="49687">
                  <c:v>3.1227930000000002</c:v>
                </c:pt>
                <c:pt idx="49688">
                  <c:v>3.1232739999999999</c:v>
                </c:pt>
                <c:pt idx="49689">
                  <c:v>3.123923</c:v>
                </c:pt>
                <c:pt idx="49690">
                  <c:v>3.1203650000000001</c:v>
                </c:pt>
                <c:pt idx="49691">
                  <c:v>3.1153400000000002</c:v>
                </c:pt>
                <c:pt idx="49692">
                  <c:v>3.1098110000000001</c:v>
                </c:pt>
                <c:pt idx="49693">
                  <c:v>3.1110609999999999</c:v>
                </c:pt>
                <c:pt idx="49694">
                  <c:v>3.114547</c:v>
                </c:pt>
                <c:pt idx="49695">
                  <c:v>3.123129</c:v>
                </c:pt>
                <c:pt idx="49696">
                  <c:v>3.123418</c:v>
                </c:pt>
                <c:pt idx="49697">
                  <c:v>3.119523</c:v>
                </c:pt>
                <c:pt idx="49698">
                  <c:v>3.1146430000000001</c:v>
                </c:pt>
                <c:pt idx="49699">
                  <c:v>3.1164459999999998</c:v>
                </c:pt>
                <c:pt idx="49700">
                  <c:v>3.1198839999999999</c:v>
                </c:pt>
                <c:pt idx="49701">
                  <c:v>3.1183209999999999</c:v>
                </c:pt>
                <c:pt idx="49702">
                  <c:v>3.1196679999999999</c:v>
                </c:pt>
                <c:pt idx="49703">
                  <c:v>3.124403</c:v>
                </c:pt>
                <c:pt idx="49704">
                  <c:v>3.129524</c:v>
                </c:pt>
                <c:pt idx="49705">
                  <c:v>3.1263030000000001</c:v>
                </c:pt>
                <c:pt idx="49706">
                  <c:v>3.1260379999999999</c:v>
                </c:pt>
                <c:pt idx="49707">
                  <c:v>3.128851</c:v>
                </c:pt>
                <c:pt idx="49708">
                  <c:v>3.1297649999999999</c:v>
                </c:pt>
                <c:pt idx="49709">
                  <c:v>3.1287310000000002</c:v>
                </c:pt>
                <c:pt idx="49710">
                  <c:v>3.127961</c:v>
                </c:pt>
                <c:pt idx="49711">
                  <c:v>3.1269520000000002</c:v>
                </c:pt>
                <c:pt idx="49712">
                  <c:v>3.1239949999999999</c:v>
                </c:pt>
                <c:pt idx="49713">
                  <c:v>3.1188739999999999</c:v>
                </c:pt>
                <c:pt idx="49714">
                  <c:v>3.111253</c:v>
                </c:pt>
                <c:pt idx="49715">
                  <c:v>3.1134170000000001</c:v>
                </c:pt>
                <c:pt idx="49716">
                  <c:v>3.1157729999999999</c:v>
                </c:pt>
                <c:pt idx="49717">
                  <c:v>3.1157490000000001</c:v>
                </c:pt>
                <c:pt idx="49718">
                  <c:v>3.1145710000000002</c:v>
                </c:pt>
                <c:pt idx="49719">
                  <c:v>3.1162299999999998</c:v>
                </c:pt>
                <c:pt idx="49720">
                  <c:v>3.120581</c:v>
                </c:pt>
                <c:pt idx="49721">
                  <c:v>3.120269</c:v>
                </c:pt>
                <c:pt idx="49722">
                  <c:v>3.120533</c:v>
                </c:pt>
                <c:pt idx="49723">
                  <c:v>3.120269</c:v>
                </c:pt>
                <c:pt idx="49724">
                  <c:v>3.1212780000000002</c:v>
                </c:pt>
                <c:pt idx="49725">
                  <c:v>3.1258699999999999</c:v>
                </c:pt>
                <c:pt idx="49726">
                  <c:v>3.123418</c:v>
                </c:pt>
                <c:pt idx="49727">
                  <c:v>3.1250770000000001</c:v>
                </c:pt>
                <c:pt idx="49728">
                  <c:v>3.1272160000000002</c:v>
                </c:pt>
                <c:pt idx="49729">
                  <c:v>3.1215190000000002</c:v>
                </c:pt>
                <c:pt idx="49730">
                  <c:v>3.1141619999999999</c:v>
                </c:pt>
                <c:pt idx="49731">
                  <c:v>3.1146669999999999</c:v>
                </c:pt>
                <c:pt idx="49732">
                  <c:v>3.1167829999999999</c:v>
                </c:pt>
                <c:pt idx="49733">
                  <c:v>3.1137779999999999</c:v>
                </c:pt>
                <c:pt idx="49734">
                  <c:v>3.1116139999999999</c:v>
                </c:pt>
                <c:pt idx="49735">
                  <c:v>3.1124309999999999</c:v>
                </c:pt>
                <c:pt idx="49736">
                  <c:v>3.113032</c:v>
                </c:pt>
                <c:pt idx="49737">
                  <c:v>3.1116619999999999</c:v>
                </c:pt>
                <c:pt idx="49738">
                  <c:v>3.1094740000000001</c:v>
                </c:pt>
                <c:pt idx="49739">
                  <c:v>3.108104</c:v>
                </c:pt>
                <c:pt idx="49740">
                  <c:v>3.109979</c:v>
                </c:pt>
                <c:pt idx="49741">
                  <c:v>3.109883</c:v>
                </c:pt>
                <c:pt idx="49742">
                  <c:v>3.1085129999999999</c:v>
                </c:pt>
                <c:pt idx="49743">
                  <c:v>3.1108210000000001</c:v>
                </c:pt>
                <c:pt idx="49744">
                  <c:v>3.1141139999999998</c:v>
                </c:pt>
                <c:pt idx="49745">
                  <c:v>3.1175519999999999</c:v>
                </c:pt>
                <c:pt idx="49746">
                  <c:v>3.1383709999999998</c:v>
                </c:pt>
                <c:pt idx="49747">
                  <c:v>3.1620509999999999</c:v>
                </c:pt>
                <c:pt idx="49748">
                  <c:v>3.1696719999999998</c:v>
                </c:pt>
                <c:pt idx="49749">
                  <c:v>3.1646230000000002</c:v>
                </c:pt>
                <c:pt idx="49750">
                  <c:v>3.1551749999999998</c:v>
                </c:pt>
                <c:pt idx="49751">
                  <c:v>3.14717</c:v>
                </c:pt>
                <c:pt idx="49752">
                  <c:v>3.1248119999999999</c:v>
                </c:pt>
                <c:pt idx="49753">
                  <c:v>3.0978870000000001</c:v>
                </c:pt>
                <c:pt idx="49754">
                  <c:v>3.0690620000000002</c:v>
                </c:pt>
                <c:pt idx="49755">
                  <c:v>3.0607440000000001</c:v>
                </c:pt>
                <c:pt idx="49756">
                  <c:v>3.0761539999999998</c:v>
                </c:pt>
                <c:pt idx="49757">
                  <c:v>3.0860590000000001</c:v>
                </c:pt>
                <c:pt idx="49758">
                  <c:v>3.0861070000000002</c:v>
                </c:pt>
                <c:pt idx="49759">
                  <c:v>3.092117</c:v>
                </c:pt>
                <c:pt idx="49760">
                  <c:v>3.0969009999999999</c:v>
                </c:pt>
                <c:pt idx="49761">
                  <c:v>3.099666</c:v>
                </c:pt>
                <c:pt idx="49762">
                  <c:v>3.1013250000000001</c:v>
                </c:pt>
                <c:pt idx="49763">
                  <c:v>3.0960839999999998</c:v>
                </c:pt>
                <c:pt idx="49764">
                  <c:v>3.0979589999999999</c:v>
                </c:pt>
                <c:pt idx="49765">
                  <c:v>3.0949779999999998</c:v>
                </c:pt>
                <c:pt idx="49766">
                  <c:v>3.0881020000000001</c:v>
                </c:pt>
                <c:pt idx="49767">
                  <c:v>3.0939920000000001</c:v>
                </c:pt>
                <c:pt idx="49768">
                  <c:v>3.1021899999999998</c:v>
                </c:pt>
                <c:pt idx="49769">
                  <c:v>3.109162</c:v>
                </c:pt>
                <c:pt idx="49770">
                  <c:v>3.1002909999999999</c:v>
                </c:pt>
                <c:pt idx="49771">
                  <c:v>3.1002909999999999</c:v>
                </c:pt>
                <c:pt idx="49772">
                  <c:v>3.1017570000000001</c:v>
                </c:pt>
                <c:pt idx="49773">
                  <c:v>3.111542</c:v>
                </c:pt>
                <c:pt idx="49774">
                  <c:v>3.1245479999999999</c:v>
                </c:pt>
                <c:pt idx="49775">
                  <c:v>3.1281539999999999</c:v>
                </c:pt>
                <c:pt idx="49776">
                  <c:v>3.118249</c:v>
                </c:pt>
                <c:pt idx="49777">
                  <c:v>3.1059640000000002</c:v>
                </c:pt>
                <c:pt idx="49778">
                  <c:v>3.1001470000000002</c:v>
                </c:pt>
                <c:pt idx="49779">
                  <c:v>3.101108</c:v>
                </c:pt>
                <c:pt idx="49780">
                  <c:v>3.1014930000000001</c:v>
                </c:pt>
                <c:pt idx="49781">
                  <c:v>3.1077669999999999</c:v>
                </c:pt>
                <c:pt idx="49782">
                  <c:v>3.1167829999999999</c:v>
                </c:pt>
                <c:pt idx="49783">
                  <c:v>3.1167829999999999</c:v>
                </c:pt>
                <c:pt idx="49784">
                  <c:v>3.1128879999999999</c:v>
                </c:pt>
                <c:pt idx="49785">
                  <c:v>3.1163020000000001</c:v>
                </c:pt>
                <c:pt idx="49786">
                  <c:v>3.1193550000000001</c:v>
                </c:pt>
                <c:pt idx="49787">
                  <c:v>3.1212780000000002</c:v>
                </c:pt>
                <c:pt idx="49788">
                  <c:v>3.120196</c:v>
                </c:pt>
                <c:pt idx="49789">
                  <c:v>3.1173109999999999</c:v>
                </c:pt>
                <c:pt idx="49790">
                  <c:v>3.1080320000000001</c:v>
                </c:pt>
                <c:pt idx="49791">
                  <c:v>3.0983200000000002</c:v>
                </c:pt>
                <c:pt idx="49792">
                  <c:v>3.09368</c:v>
                </c:pt>
                <c:pt idx="49793">
                  <c:v>3.0963240000000001</c:v>
                </c:pt>
                <c:pt idx="49794">
                  <c:v>3.099618</c:v>
                </c:pt>
                <c:pt idx="49795">
                  <c:v>3.0969009999999999</c:v>
                </c:pt>
                <c:pt idx="49796">
                  <c:v>3.1004350000000001</c:v>
                </c:pt>
                <c:pt idx="49797">
                  <c:v>3.0983670000000001</c:v>
                </c:pt>
                <c:pt idx="49798">
                  <c:v>3.095939</c:v>
                </c:pt>
                <c:pt idx="49799">
                  <c:v>3.0958670000000001</c:v>
                </c:pt>
                <c:pt idx="49800">
                  <c:v>3.0968770000000001</c:v>
                </c:pt>
                <c:pt idx="49801">
                  <c:v>3.0965159999999998</c:v>
                </c:pt>
                <c:pt idx="49802">
                  <c:v>3.099329</c:v>
                </c:pt>
                <c:pt idx="49803">
                  <c:v>3.1007720000000001</c:v>
                </c:pt>
                <c:pt idx="49804">
                  <c:v>3.1064210000000001</c:v>
                </c:pt>
                <c:pt idx="49805">
                  <c:v>3.1116860000000002</c:v>
                </c:pt>
                <c:pt idx="49806">
                  <c:v>3.1152440000000001</c:v>
                </c:pt>
                <c:pt idx="49807">
                  <c:v>3.1132970000000002</c:v>
                </c:pt>
                <c:pt idx="49808">
                  <c:v>3.1126719999999999</c:v>
                </c:pt>
                <c:pt idx="49809">
                  <c:v>3.1152679999999999</c:v>
                </c:pt>
                <c:pt idx="49810">
                  <c:v>3.1177440000000001</c:v>
                </c:pt>
                <c:pt idx="49811">
                  <c:v>3.1183450000000001</c:v>
                </c:pt>
                <c:pt idx="49812">
                  <c:v>3.1245720000000001</c:v>
                </c:pt>
                <c:pt idx="49813">
                  <c:v>3.1219999999999999</c:v>
                </c:pt>
                <c:pt idx="49814">
                  <c:v>3.122576</c:v>
                </c:pt>
                <c:pt idx="49815">
                  <c:v>3.1191629999999999</c:v>
                </c:pt>
                <c:pt idx="49816">
                  <c:v>3.1150280000000001</c:v>
                </c:pt>
                <c:pt idx="49817">
                  <c:v>3.1219999999999999</c:v>
                </c:pt>
                <c:pt idx="49818">
                  <c:v>3.1226479999999999</c:v>
                </c:pt>
                <c:pt idx="49819">
                  <c:v>3.1200040000000002</c:v>
                </c:pt>
                <c:pt idx="49820">
                  <c:v>3.1140180000000002</c:v>
                </c:pt>
                <c:pt idx="49821">
                  <c:v>3.114811</c:v>
                </c:pt>
                <c:pt idx="49822">
                  <c:v>3.1198359999999998</c:v>
                </c:pt>
                <c:pt idx="49823">
                  <c:v>3.1226729999999998</c:v>
                </c:pt>
                <c:pt idx="49824">
                  <c:v>3.1216629999999999</c:v>
                </c:pt>
                <c:pt idx="49825">
                  <c:v>3.1217830000000002</c:v>
                </c:pt>
                <c:pt idx="49826">
                  <c:v>3.1305100000000001</c:v>
                </c:pt>
                <c:pt idx="49827">
                  <c:v>3.1400299999999999</c:v>
                </c:pt>
                <c:pt idx="49828">
                  <c:v>3.1378659999999998</c:v>
                </c:pt>
                <c:pt idx="49829">
                  <c:v>3.1133690000000001</c:v>
                </c:pt>
                <c:pt idx="49830">
                  <c:v>3.1103399999999999</c:v>
                </c:pt>
                <c:pt idx="49831">
                  <c:v>3.1047380000000002</c:v>
                </c:pt>
                <c:pt idx="49832">
                  <c:v>3.1027670000000001</c:v>
                </c:pt>
                <c:pt idx="49833">
                  <c:v>3.1030799999999998</c:v>
                </c:pt>
                <c:pt idx="49834">
                  <c:v>3.1043780000000001</c:v>
                </c:pt>
                <c:pt idx="49835">
                  <c:v>3.1140180000000002</c:v>
                </c:pt>
                <c:pt idx="49836">
                  <c:v>3.1187779999999998</c:v>
                </c:pt>
                <c:pt idx="49837">
                  <c:v>3.1245720000000001</c:v>
                </c:pt>
                <c:pt idx="49838">
                  <c:v>3.128587</c:v>
                </c:pt>
                <c:pt idx="49839">
                  <c:v>3.1327699999999998</c:v>
                </c:pt>
                <c:pt idx="49840">
                  <c:v>3.1313749999999998</c:v>
                </c:pt>
                <c:pt idx="49841">
                  <c:v>3.123875</c:v>
                </c:pt>
                <c:pt idx="49842">
                  <c:v>3.1163500000000002</c:v>
                </c:pt>
                <c:pt idx="49843">
                  <c:v>3.1139939999999999</c:v>
                </c:pt>
                <c:pt idx="49844">
                  <c:v>3.1064690000000001</c:v>
                </c:pt>
                <c:pt idx="49845">
                  <c:v>3.1054590000000002</c:v>
                </c:pt>
                <c:pt idx="49846">
                  <c:v>3.1095709999999999</c:v>
                </c:pt>
                <c:pt idx="49847">
                  <c:v>3.1072139999999999</c:v>
                </c:pt>
                <c:pt idx="49848">
                  <c:v>3.1065649999999998</c:v>
                </c:pt>
                <c:pt idx="49849">
                  <c:v>3.1038969999999999</c:v>
                </c:pt>
                <c:pt idx="49850">
                  <c:v>3.0971899999999999</c:v>
                </c:pt>
                <c:pt idx="49851">
                  <c:v>3.097334</c:v>
                </c:pt>
                <c:pt idx="49852">
                  <c:v>3.1018050000000001</c:v>
                </c:pt>
                <c:pt idx="49853">
                  <c:v>3.096781</c:v>
                </c:pt>
                <c:pt idx="49854">
                  <c:v>3.0894729999999999</c:v>
                </c:pt>
                <c:pt idx="49855">
                  <c:v>3.0948579999999999</c:v>
                </c:pt>
                <c:pt idx="49856">
                  <c:v>3.100603</c:v>
                </c:pt>
                <c:pt idx="49857">
                  <c:v>3.1030799999999998</c:v>
                </c:pt>
                <c:pt idx="49858">
                  <c:v>3.110147</c:v>
                </c:pt>
                <c:pt idx="49859">
                  <c:v>3.1113729999999999</c:v>
                </c:pt>
                <c:pt idx="49860">
                  <c:v>3.109979</c:v>
                </c:pt>
                <c:pt idx="49861">
                  <c:v>3.1089449999999998</c:v>
                </c:pt>
                <c:pt idx="49862">
                  <c:v>3.1105079999999998</c:v>
                </c:pt>
                <c:pt idx="49863">
                  <c:v>3.1229369999999999</c:v>
                </c:pt>
                <c:pt idx="49864">
                  <c:v>3.153829</c:v>
                </c:pt>
                <c:pt idx="49865">
                  <c:v>3.1771240000000001</c:v>
                </c:pt>
                <c:pt idx="49866">
                  <c:v>3.18513</c:v>
                </c:pt>
                <c:pt idx="49867">
                  <c:v>3.1810670000000001</c:v>
                </c:pt>
                <c:pt idx="49868">
                  <c:v>3.1686380000000001</c:v>
                </c:pt>
                <c:pt idx="49869">
                  <c:v>3.1416400000000002</c:v>
                </c:pt>
                <c:pt idx="49870">
                  <c:v>3.1145710000000002</c:v>
                </c:pt>
                <c:pt idx="49871">
                  <c:v>3.0846879999999999</c:v>
                </c:pt>
                <c:pt idx="49872">
                  <c:v>3.053051</c:v>
                </c:pt>
                <c:pt idx="49873">
                  <c:v>3.051488</c:v>
                </c:pt>
                <c:pt idx="49874">
                  <c:v>3.0653839999999999</c:v>
                </c:pt>
                <c:pt idx="49875">
                  <c:v>3.0732930000000001</c:v>
                </c:pt>
                <c:pt idx="49876">
                  <c:v>3.0884149999999999</c:v>
                </c:pt>
                <c:pt idx="49877">
                  <c:v>3.096565</c:v>
                </c:pt>
                <c:pt idx="49878">
                  <c:v>3.1030799999999998</c:v>
                </c:pt>
                <c:pt idx="49879">
                  <c:v>3.1041609999999999</c:v>
                </c:pt>
                <c:pt idx="49880">
                  <c:v>3.105315</c:v>
                </c:pt>
                <c:pt idx="49881">
                  <c:v>3.1105559999999999</c:v>
                </c:pt>
                <c:pt idx="49882">
                  <c:v>3.109715</c:v>
                </c:pt>
                <c:pt idx="49883">
                  <c:v>3.1057239999999999</c:v>
                </c:pt>
                <c:pt idx="49884">
                  <c:v>3.1045940000000001</c:v>
                </c:pt>
                <c:pt idx="49885">
                  <c:v>3.1077669999999999</c:v>
                </c:pt>
                <c:pt idx="49886">
                  <c:v>3.106662</c:v>
                </c:pt>
                <c:pt idx="49887">
                  <c:v>3.1083440000000002</c:v>
                </c:pt>
                <c:pt idx="49888">
                  <c:v>3.1134170000000001</c:v>
                </c:pt>
                <c:pt idx="49889">
                  <c:v>3.118153</c:v>
                </c:pt>
                <c:pt idx="49890">
                  <c:v>3.1176720000000002</c:v>
                </c:pt>
                <c:pt idx="49891">
                  <c:v>3.1117340000000002</c:v>
                </c:pt>
                <c:pt idx="49892">
                  <c:v>3.1120230000000002</c:v>
                </c:pt>
                <c:pt idx="49893">
                  <c:v>3.1149800000000001</c:v>
                </c:pt>
                <c:pt idx="49894">
                  <c:v>3.116158</c:v>
                </c:pt>
                <c:pt idx="49895">
                  <c:v>3.1077669999999999</c:v>
                </c:pt>
                <c:pt idx="49896">
                  <c:v>3.0931030000000002</c:v>
                </c:pt>
                <c:pt idx="49897">
                  <c:v>3.0981510000000001</c:v>
                </c:pt>
                <c:pt idx="49898">
                  <c:v>3.1077430000000001</c:v>
                </c:pt>
                <c:pt idx="49899">
                  <c:v>3.1049549999999999</c:v>
                </c:pt>
                <c:pt idx="49900">
                  <c:v>3.099666</c:v>
                </c:pt>
                <c:pt idx="49901">
                  <c:v>3.111758</c:v>
                </c:pt>
                <c:pt idx="49902">
                  <c:v>3.1223359999999998</c:v>
                </c:pt>
                <c:pt idx="49903">
                  <c:v>3.122023</c:v>
                </c:pt>
                <c:pt idx="49904">
                  <c:v>3.1206529999999999</c:v>
                </c:pt>
                <c:pt idx="49905">
                  <c:v>3.1194269999999999</c:v>
                </c:pt>
                <c:pt idx="49906">
                  <c:v>3.1167590000000001</c:v>
                </c:pt>
                <c:pt idx="49907">
                  <c:v>3.1112289999999998</c:v>
                </c:pt>
                <c:pt idx="49908">
                  <c:v>3.1087769999999999</c:v>
                </c:pt>
                <c:pt idx="49909">
                  <c:v>3.109883</c:v>
                </c:pt>
                <c:pt idx="49910">
                  <c:v>3.1059399999999999</c:v>
                </c:pt>
                <c:pt idx="49911">
                  <c:v>3.1024060000000002</c:v>
                </c:pt>
                <c:pt idx="49912">
                  <c:v>3.09856</c:v>
                </c:pt>
                <c:pt idx="49913">
                  <c:v>3.098897</c:v>
                </c:pt>
                <c:pt idx="49914">
                  <c:v>3.097839</c:v>
                </c:pt>
                <c:pt idx="49915">
                  <c:v>3.1020940000000001</c:v>
                </c:pt>
                <c:pt idx="49916">
                  <c:v>3.10832</c:v>
                </c:pt>
                <c:pt idx="49917">
                  <c:v>3.1159409999999998</c:v>
                </c:pt>
                <c:pt idx="49918">
                  <c:v>3.120581</c:v>
                </c:pt>
                <c:pt idx="49919">
                  <c:v>3.1210619999999998</c:v>
                </c:pt>
                <c:pt idx="49920">
                  <c:v>3.1247159999999998</c:v>
                </c:pt>
                <c:pt idx="49921">
                  <c:v>3.1256780000000002</c:v>
                </c:pt>
                <c:pt idx="49922">
                  <c:v>3.1219269999999999</c:v>
                </c:pt>
                <c:pt idx="49923">
                  <c:v>3.111926</c:v>
                </c:pt>
                <c:pt idx="49924">
                  <c:v>3.1163500000000002</c:v>
                </c:pt>
                <c:pt idx="49925">
                  <c:v>3.1224799999999999</c:v>
                </c:pt>
                <c:pt idx="49926">
                  <c:v>3.1271200000000001</c:v>
                </c:pt>
                <c:pt idx="49927">
                  <c:v>3.1294040000000001</c:v>
                </c:pt>
                <c:pt idx="49928">
                  <c:v>3.1233939999999998</c:v>
                </c:pt>
                <c:pt idx="49929">
                  <c:v>3.1168550000000002</c:v>
                </c:pt>
                <c:pt idx="49930">
                  <c:v>3.1044499999999999</c:v>
                </c:pt>
                <c:pt idx="49931">
                  <c:v>3.0901939999999999</c:v>
                </c:pt>
                <c:pt idx="49932">
                  <c:v>3.0889199999999999</c:v>
                </c:pt>
                <c:pt idx="49933">
                  <c:v>3.0893760000000001</c:v>
                </c:pt>
                <c:pt idx="49934">
                  <c:v>3.089016</c:v>
                </c:pt>
                <c:pt idx="49935">
                  <c:v>3.0929829999999998</c:v>
                </c:pt>
                <c:pt idx="49936">
                  <c:v>3.1023580000000002</c:v>
                </c:pt>
                <c:pt idx="49937">
                  <c:v>3.1154359999999999</c:v>
                </c:pt>
                <c:pt idx="49938">
                  <c:v>3.1373850000000001</c:v>
                </c:pt>
                <c:pt idx="49939">
                  <c:v>3.1598630000000001</c:v>
                </c:pt>
                <c:pt idx="49940">
                  <c:v>3.163878</c:v>
                </c:pt>
                <c:pt idx="49941">
                  <c:v>3.1533479999999998</c:v>
                </c:pt>
                <c:pt idx="49942">
                  <c:v>3.136015</c:v>
                </c:pt>
                <c:pt idx="49943">
                  <c:v>3.1086330000000002</c:v>
                </c:pt>
                <c:pt idx="49944">
                  <c:v>3.0968290000000001</c:v>
                </c:pt>
                <c:pt idx="49945">
                  <c:v>3.0908190000000002</c:v>
                </c:pt>
                <c:pt idx="49946">
                  <c:v>3.0850490000000002</c:v>
                </c:pt>
                <c:pt idx="49947">
                  <c:v>3.0897610000000002</c:v>
                </c:pt>
                <c:pt idx="49948">
                  <c:v>3.0926939999999998</c:v>
                </c:pt>
                <c:pt idx="49949">
                  <c:v>3.0953870000000001</c:v>
                </c:pt>
                <c:pt idx="49950">
                  <c:v>3.098392</c:v>
                </c:pt>
                <c:pt idx="49951">
                  <c:v>3.1044019999999999</c:v>
                </c:pt>
                <c:pt idx="49952">
                  <c:v>3.1122390000000002</c:v>
                </c:pt>
                <c:pt idx="49953">
                  <c:v>3.1108690000000001</c:v>
                </c:pt>
                <c:pt idx="49954">
                  <c:v>3.1100750000000001</c:v>
                </c:pt>
                <c:pt idx="49955">
                  <c:v>3.1017570000000001</c:v>
                </c:pt>
                <c:pt idx="49956">
                  <c:v>3.087237</c:v>
                </c:pt>
                <c:pt idx="49957">
                  <c:v>3.090795</c:v>
                </c:pt>
                <c:pt idx="49958">
                  <c:v>3.102671</c:v>
                </c:pt>
                <c:pt idx="49959">
                  <c:v>3.115148</c:v>
                </c:pt>
                <c:pt idx="49960">
                  <c:v>3.116206</c:v>
                </c:pt>
                <c:pt idx="49961">
                  <c:v>3.1102189999999998</c:v>
                </c:pt>
                <c:pt idx="49962">
                  <c:v>3.126255</c:v>
                </c:pt>
                <c:pt idx="49963">
                  <c:v>3.1405829999999999</c:v>
                </c:pt>
                <c:pt idx="49964">
                  <c:v>3.1534200000000001</c:v>
                </c:pt>
                <c:pt idx="49965">
                  <c:v>3.161041</c:v>
                </c:pt>
                <c:pt idx="49966">
                  <c:v>3.1484679999999998</c:v>
                </c:pt>
                <c:pt idx="49967">
                  <c:v>3.123802</c:v>
                </c:pt>
                <c:pt idx="49968">
                  <c:v>3.1017809999999999</c:v>
                </c:pt>
                <c:pt idx="49969">
                  <c:v>3.0720909999999999</c:v>
                </c:pt>
                <c:pt idx="49970">
                  <c:v>3.0584120000000001</c:v>
                </c:pt>
                <c:pt idx="49971">
                  <c:v>3.06447</c:v>
                </c:pt>
                <c:pt idx="49972">
                  <c:v>3.0719949999999998</c:v>
                </c:pt>
                <c:pt idx="49973">
                  <c:v>3.0713699999999999</c:v>
                </c:pt>
                <c:pt idx="49974">
                  <c:v>3.0812029999999999</c:v>
                </c:pt>
                <c:pt idx="49975">
                  <c:v>3.0856020000000002</c:v>
                </c:pt>
                <c:pt idx="49976">
                  <c:v>3.0850970000000002</c:v>
                </c:pt>
                <c:pt idx="49977">
                  <c:v>3.0824289999999999</c:v>
                </c:pt>
                <c:pt idx="49978">
                  <c:v>3.084184</c:v>
                </c:pt>
                <c:pt idx="49979">
                  <c:v>3.0821399999999999</c:v>
                </c:pt>
                <c:pt idx="49980">
                  <c:v>3.088174</c:v>
                </c:pt>
                <c:pt idx="49981">
                  <c:v>3.0974780000000002</c:v>
                </c:pt>
                <c:pt idx="49982">
                  <c:v>3.099882</c:v>
                </c:pt>
                <c:pt idx="49983">
                  <c:v>3.0995210000000002</c:v>
                </c:pt>
                <c:pt idx="49984">
                  <c:v>3.1006269999999998</c:v>
                </c:pt>
                <c:pt idx="49985">
                  <c:v>3.0960839999999998</c:v>
                </c:pt>
                <c:pt idx="49986">
                  <c:v>3.0970209999999998</c:v>
                </c:pt>
                <c:pt idx="49987">
                  <c:v>3.0966369999999999</c:v>
                </c:pt>
                <c:pt idx="49988">
                  <c:v>3.0951219999999999</c:v>
                </c:pt>
                <c:pt idx="49989">
                  <c:v>3.097045</c:v>
                </c:pt>
                <c:pt idx="49990">
                  <c:v>3.0950259999999998</c:v>
                </c:pt>
                <c:pt idx="49991">
                  <c:v>3.0950500000000001</c:v>
                </c:pt>
                <c:pt idx="49992">
                  <c:v>3.0941839999999998</c:v>
                </c:pt>
                <c:pt idx="49993">
                  <c:v>3.0894729999999999</c:v>
                </c:pt>
                <c:pt idx="49994">
                  <c:v>3.0837270000000001</c:v>
                </c:pt>
                <c:pt idx="49995">
                  <c:v>3.092285</c:v>
                </c:pt>
                <c:pt idx="49996">
                  <c:v>3.0962040000000002</c:v>
                </c:pt>
                <c:pt idx="49997">
                  <c:v>3.102719</c:v>
                </c:pt>
                <c:pt idx="49998">
                  <c:v>3.1059890000000001</c:v>
                </c:pt>
                <c:pt idx="49999">
                  <c:v>3.1045219999999998</c:v>
                </c:pt>
                <c:pt idx="50000">
                  <c:v>3.1075029999999999</c:v>
                </c:pt>
                <c:pt idx="50001">
                  <c:v>3.107888</c:v>
                </c:pt>
                <c:pt idx="50002">
                  <c:v>3.1069019999999998</c:v>
                </c:pt>
                <c:pt idx="50003">
                  <c:v>3.1064690000000001</c:v>
                </c:pt>
                <c:pt idx="50004">
                  <c:v>3.1061329999999998</c:v>
                </c:pt>
                <c:pt idx="50005">
                  <c:v>3.1052430000000002</c:v>
                </c:pt>
                <c:pt idx="50006">
                  <c:v>3.1024790000000002</c:v>
                </c:pt>
                <c:pt idx="50007">
                  <c:v>3.0962519999999998</c:v>
                </c:pt>
                <c:pt idx="50008">
                  <c:v>3.0979830000000002</c:v>
                </c:pt>
                <c:pt idx="50009">
                  <c:v>3.100892</c:v>
                </c:pt>
                <c:pt idx="50010">
                  <c:v>3.103993</c:v>
                </c:pt>
                <c:pt idx="50011">
                  <c:v>3.1001949999999998</c:v>
                </c:pt>
                <c:pt idx="50012">
                  <c:v>3.0997859999999999</c:v>
                </c:pt>
                <c:pt idx="50013">
                  <c:v>3.097502</c:v>
                </c:pt>
                <c:pt idx="50014">
                  <c:v>3.0943529999999999</c:v>
                </c:pt>
                <c:pt idx="50015">
                  <c:v>3.0944729999999998</c:v>
                </c:pt>
                <c:pt idx="50016">
                  <c:v>3.0966130000000001</c:v>
                </c:pt>
                <c:pt idx="50017">
                  <c:v>3.1043539999999998</c:v>
                </c:pt>
                <c:pt idx="50018">
                  <c:v>3.1063010000000002</c:v>
                </c:pt>
                <c:pt idx="50019">
                  <c:v>3.107888</c:v>
                </c:pt>
                <c:pt idx="50020">
                  <c:v>3.1087530000000001</c:v>
                </c:pt>
                <c:pt idx="50021">
                  <c:v>3.1098110000000001</c:v>
                </c:pt>
                <c:pt idx="50022">
                  <c:v>3.114547</c:v>
                </c:pt>
                <c:pt idx="50023">
                  <c:v>3.1147390000000001</c:v>
                </c:pt>
                <c:pt idx="50024">
                  <c:v>3.1114459999999999</c:v>
                </c:pt>
                <c:pt idx="50025">
                  <c:v>3.105051</c:v>
                </c:pt>
                <c:pt idx="50026">
                  <c:v>3.1038250000000001</c:v>
                </c:pt>
                <c:pt idx="50027">
                  <c:v>3.1057959999999998</c:v>
                </c:pt>
                <c:pt idx="50028">
                  <c:v>3.1034160000000002</c:v>
                </c:pt>
                <c:pt idx="50029">
                  <c:v>3.1006990000000001</c:v>
                </c:pt>
                <c:pt idx="50030">
                  <c:v>3.0976219999999999</c:v>
                </c:pt>
                <c:pt idx="50031">
                  <c:v>3.098897</c:v>
                </c:pt>
                <c:pt idx="50032">
                  <c:v>3.0990410000000002</c:v>
                </c:pt>
                <c:pt idx="50033">
                  <c:v>3.0955309999999998</c:v>
                </c:pt>
                <c:pt idx="50034">
                  <c:v>3.0956030000000001</c:v>
                </c:pt>
                <c:pt idx="50035">
                  <c:v>3.0960839999999998</c:v>
                </c:pt>
                <c:pt idx="50036">
                  <c:v>3.099666</c:v>
                </c:pt>
                <c:pt idx="50037">
                  <c:v>3.1065170000000002</c:v>
                </c:pt>
                <c:pt idx="50038">
                  <c:v>3.1135130000000002</c:v>
                </c:pt>
                <c:pt idx="50039">
                  <c:v>3.115532</c:v>
                </c:pt>
                <c:pt idx="50040">
                  <c:v>3.1211820000000001</c:v>
                </c:pt>
                <c:pt idx="50041">
                  <c:v>3.121591</c:v>
                </c:pt>
                <c:pt idx="50042">
                  <c:v>3.115316</c:v>
                </c:pt>
                <c:pt idx="50043">
                  <c:v>3.1127440000000002</c:v>
                </c:pt>
                <c:pt idx="50044">
                  <c:v>3.1082239999999999</c:v>
                </c:pt>
                <c:pt idx="50045">
                  <c:v>3.1080559999999999</c:v>
                </c:pt>
                <c:pt idx="50046">
                  <c:v>3.1103879999999999</c:v>
                </c:pt>
                <c:pt idx="50047">
                  <c:v>3.1067819999999999</c:v>
                </c:pt>
                <c:pt idx="50048">
                  <c:v>3.099065</c:v>
                </c:pt>
                <c:pt idx="50049">
                  <c:v>3.1003150000000002</c:v>
                </c:pt>
                <c:pt idx="50050">
                  <c:v>3.0986560000000001</c:v>
                </c:pt>
                <c:pt idx="50051">
                  <c:v>3.1017329999999999</c:v>
                </c:pt>
                <c:pt idx="50052">
                  <c:v>3.1043059999999998</c:v>
                </c:pt>
                <c:pt idx="50053">
                  <c:v>3.103945</c:v>
                </c:pt>
                <c:pt idx="50054">
                  <c:v>3.1089690000000001</c:v>
                </c:pt>
                <c:pt idx="50055">
                  <c:v>3.1090900000000001</c:v>
                </c:pt>
                <c:pt idx="50056">
                  <c:v>3.105003</c:v>
                </c:pt>
                <c:pt idx="50057">
                  <c:v>3.1063489999999998</c:v>
                </c:pt>
                <c:pt idx="50058">
                  <c:v>3.1067339999999999</c:v>
                </c:pt>
                <c:pt idx="50059">
                  <c:v>3.110147</c:v>
                </c:pt>
                <c:pt idx="50060">
                  <c:v>3.1147149999999999</c:v>
                </c:pt>
                <c:pt idx="50061">
                  <c:v>3.1168070000000001</c:v>
                </c:pt>
                <c:pt idx="50062">
                  <c:v>3.1219510000000001</c:v>
                </c:pt>
                <c:pt idx="50063">
                  <c:v>3.120533</c:v>
                </c:pt>
                <c:pt idx="50064">
                  <c:v>3.1150519999999999</c:v>
                </c:pt>
                <c:pt idx="50065">
                  <c:v>3.1119020000000002</c:v>
                </c:pt>
                <c:pt idx="50066">
                  <c:v>3.1114459999999999</c:v>
                </c:pt>
                <c:pt idx="50067">
                  <c:v>3.1107960000000001</c:v>
                </c:pt>
                <c:pt idx="50068">
                  <c:v>3.1097389999999998</c:v>
                </c:pt>
                <c:pt idx="50069">
                  <c:v>3.1066129999999998</c:v>
                </c:pt>
                <c:pt idx="50070">
                  <c:v>3.1038489999999999</c:v>
                </c:pt>
                <c:pt idx="50071">
                  <c:v>3.0999059999999998</c:v>
                </c:pt>
                <c:pt idx="50072">
                  <c:v>3.1038730000000001</c:v>
                </c:pt>
                <c:pt idx="50073">
                  <c:v>3.1072139999999999</c:v>
                </c:pt>
                <c:pt idx="50074">
                  <c:v>3.104762</c:v>
                </c:pt>
                <c:pt idx="50075">
                  <c:v>3.110989</c:v>
                </c:pt>
                <c:pt idx="50076">
                  <c:v>3.114042</c:v>
                </c:pt>
                <c:pt idx="50077">
                  <c:v>3.1152679999999999</c:v>
                </c:pt>
                <c:pt idx="50078">
                  <c:v>3.116638</c:v>
                </c:pt>
                <c:pt idx="50079">
                  <c:v>3.1197879999999998</c:v>
                </c:pt>
                <c:pt idx="50080">
                  <c:v>3.121759</c:v>
                </c:pt>
                <c:pt idx="50081">
                  <c:v>3.116206</c:v>
                </c:pt>
                <c:pt idx="50082">
                  <c:v>3.1095950000000001</c:v>
                </c:pt>
                <c:pt idx="50083">
                  <c:v>3.1092339999999998</c:v>
                </c:pt>
                <c:pt idx="50084">
                  <c:v>3.10344</c:v>
                </c:pt>
                <c:pt idx="50085">
                  <c:v>3.0992090000000001</c:v>
                </c:pt>
                <c:pt idx="50086">
                  <c:v>3.103945</c:v>
                </c:pt>
                <c:pt idx="50087">
                  <c:v>3.1068539999999998</c:v>
                </c:pt>
                <c:pt idx="50088">
                  <c:v>3.1089449999999998</c:v>
                </c:pt>
                <c:pt idx="50089">
                  <c:v>3.1075029999999999</c:v>
                </c:pt>
                <c:pt idx="50090">
                  <c:v>3.1059640000000002</c:v>
                </c:pt>
                <c:pt idx="50091">
                  <c:v>3.1047380000000002</c:v>
                </c:pt>
                <c:pt idx="50092">
                  <c:v>3.1121669999999999</c:v>
                </c:pt>
                <c:pt idx="50093">
                  <c:v>3.1165660000000002</c:v>
                </c:pt>
                <c:pt idx="50094">
                  <c:v>3.1183450000000001</c:v>
                </c:pt>
                <c:pt idx="50095">
                  <c:v>3.1194269999999999</c:v>
                </c:pt>
                <c:pt idx="50096">
                  <c:v>3.1139459999999999</c:v>
                </c:pt>
                <c:pt idx="50097">
                  <c:v>3.1064690000000001</c:v>
                </c:pt>
                <c:pt idx="50098">
                  <c:v>3.1125509999999998</c:v>
                </c:pt>
                <c:pt idx="50099">
                  <c:v>3.1170710000000001</c:v>
                </c:pt>
                <c:pt idx="50100">
                  <c:v>3.1160610000000002</c:v>
                </c:pt>
                <c:pt idx="50101">
                  <c:v>3.108441</c:v>
                </c:pt>
                <c:pt idx="50102">
                  <c:v>3.1039690000000002</c:v>
                </c:pt>
                <c:pt idx="50103">
                  <c:v>3.094233</c:v>
                </c:pt>
                <c:pt idx="50104">
                  <c:v>3.092886</c:v>
                </c:pt>
                <c:pt idx="50105">
                  <c:v>3.0989689999999999</c:v>
                </c:pt>
                <c:pt idx="50106">
                  <c:v>3.1012040000000001</c:v>
                </c:pt>
                <c:pt idx="50107">
                  <c:v>3.1068539999999998</c:v>
                </c:pt>
                <c:pt idx="50108">
                  <c:v>3.108152</c:v>
                </c:pt>
                <c:pt idx="50109">
                  <c:v>3.1003630000000002</c:v>
                </c:pt>
                <c:pt idx="50110">
                  <c:v>3.1030549999999999</c:v>
                </c:pt>
                <c:pt idx="50111">
                  <c:v>3.1079119999999998</c:v>
                </c:pt>
                <c:pt idx="50112">
                  <c:v>3.1100029999999999</c:v>
                </c:pt>
                <c:pt idx="50113">
                  <c:v>3.1122390000000002</c:v>
                </c:pt>
                <c:pt idx="50114">
                  <c:v>3.1149550000000001</c:v>
                </c:pt>
                <c:pt idx="50115">
                  <c:v>3.113032</c:v>
                </c:pt>
                <c:pt idx="50116">
                  <c:v>3.107335</c:v>
                </c:pt>
                <c:pt idx="50117">
                  <c:v>3.109979</c:v>
                </c:pt>
                <c:pt idx="50118">
                  <c:v>3.1115179999999998</c:v>
                </c:pt>
                <c:pt idx="50119">
                  <c:v>3.1099549999999998</c:v>
                </c:pt>
                <c:pt idx="50120">
                  <c:v>3.1118299999999999</c:v>
                </c:pt>
                <c:pt idx="50121">
                  <c:v>3.108609</c:v>
                </c:pt>
                <c:pt idx="50122">
                  <c:v>3.1024790000000002</c:v>
                </c:pt>
                <c:pt idx="50123">
                  <c:v>3.1059890000000001</c:v>
                </c:pt>
                <c:pt idx="50124">
                  <c:v>3.1033680000000001</c:v>
                </c:pt>
                <c:pt idx="50125">
                  <c:v>3.1036809999999999</c:v>
                </c:pt>
                <c:pt idx="50126">
                  <c:v>3.0986799999999999</c:v>
                </c:pt>
                <c:pt idx="50127">
                  <c:v>3.0955309999999998</c:v>
                </c:pt>
                <c:pt idx="50128">
                  <c:v>3.100892</c:v>
                </c:pt>
                <c:pt idx="50129">
                  <c:v>3.102887</c:v>
                </c:pt>
                <c:pt idx="50130">
                  <c:v>3.1020940000000001</c:v>
                </c:pt>
                <c:pt idx="50131">
                  <c:v>3.0976460000000001</c:v>
                </c:pt>
                <c:pt idx="50132">
                  <c:v>3.0995210000000002</c:v>
                </c:pt>
                <c:pt idx="50133">
                  <c:v>3.1046900000000002</c:v>
                </c:pt>
                <c:pt idx="50134">
                  <c:v>3.112263</c:v>
                </c:pt>
                <c:pt idx="50135">
                  <c:v>3.1118779999999999</c:v>
                </c:pt>
                <c:pt idx="50136">
                  <c:v>3.1045219999999998</c:v>
                </c:pt>
                <c:pt idx="50137">
                  <c:v>3.1070700000000002</c:v>
                </c:pt>
                <c:pt idx="50138">
                  <c:v>3.1111330000000001</c:v>
                </c:pt>
                <c:pt idx="50139">
                  <c:v>3.1126239999999998</c:v>
                </c:pt>
                <c:pt idx="50140">
                  <c:v>3.1077669999999999</c:v>
                </c:pt>
                <c:pt idx="50141">
                  <c:v>3.1103879999999999</c:v>
                </c:pt>
                <c:pt idx="50142">
                  <c:v>3.1038009999999998</c:v>
                </c:pt>
                <c:pt idx="50143">
                  <c:v>3.0909390000000001</c:v>
                </c:pt>
                <c:pt idx="50144">
                  <c:v>3.0946410000000002</c:v>
                </c:pt>
                <c:pt idx="50145">
                  <c:v>3.0989689999999999</c:v>
                </c:pt>
                <c:pt idx="50146">
                  <c:v>3.104762</c:v>
                </c:pt>
                <c:pt idx="50147">
                  <c:v>3.110652</c:v>
                </c:pt>
                <c:pt idx="50148">
                  <c:v>3.1091859999999998</c:v>
                </c:pt>
                <c:pt idx="50149">
                  <c:v>3.1084640000000001</c:v>
                </c:pt>
                <c:pt idx="50150">
                  <c:v>3.112263</c:v>
                </c:pt>
                <c:pt idx="50151">
                  <c:v>3.1071659999999999</c:v>
                </c:pt>
                <c:pt idx="50152">
                  <c:v>3.1045699999999998</c:v>
                </c:pt>
                <c:pt idx="50153">
                  <c:v>3.1101719999999999</c:v>
                </c:pt>
                <c:pt idx="50154">
                  <c:v>3.112816</c:v>
                </c:pt>
                <c:pt idx="50155">
                  <c:v>3.1077189999999999</c:v>
                </c:pt>
                <c:pt idx="50156">
                  <c:v>3.1032000000000002</c:v>
                </c:pt>
                <c:pt idx="50157">
                  <c:v>3.1092580000000001</c:v>
                </c:pt>
                <c:pt idx="50158">
                  <c:v>3.1223839999999998</c:v>
                </c:pt>
                <c:pt idx="50159">
                  <c:v>3.1300050000000001</c:v>
                </c:pt>
                <c:pt idx="50160">
                  <c:v>3.1273119999999999</c:v>
                </c:pt>
                <c:pt idx="50161">
                  <c:v>3.1209660000000001</c:v>
                </c:pt>
                <c:pt idx="50162">
                  <c:v>3.1171669999999998</c:v>
                </c:pt>
                <c:pt idx="50163">
                  <c:v>3.1110370000000001</c:v>
                </c:pt>
                <c:pt idx="50164">
                  <c:v>3.1128640000000001</c:v>
                </c:pt>
                <c:pt idx="50165">
                  <c:v>3.1146430000000001</c:v>
                </c:pt>
                <c:pt idx="50166">
                  <c:v>3.1172390000000001</c:v>
                </c:pt>
                <c:pt idx="50167">
                  <c:v>3.1161089999999998</c:v>
                </c:pt>
                <c:pt idx="50168">
                  <c:v>3.1142340000000002</c:v>
                </c:pt>
                <c:pt idx="50169">
                  <c:v>3.1242350000000001</c:v>
                </c:pt>
                <c:pt idx="50170">
                  <c:v>3.1340680000000001</c:v>
                </c:pt>
                <c:pt idx="50171">
                  <c:v>3.138563</c:v>
                </c:pt>
                <c:pt idx="50172">
                  <c:v>3.138611</c:v>
                </c:pt>
                <c:pt idx="50173">
                  <c:v>3.1372650000000002</c:v>
                </c:pt>
                <c:pt idx="50174">
                  <c:v>3.1308220000000002</c:v>
                </c:pt>
                <c:pt idx="50175">
                  <c:v>3.1213739999999999</c:v>
                </c:pt>
                <c:pt idx="50176">
                  <c:v>3.116158</c:v>
                </c:pt>
                <c:pt idx="50177">
                  <c:v>3.1062050000000001</c:v>
                </c:pt>
                <c:pt idx="50178">
                  <c:v>3.1095950000000001</c:v>
                </c:pt>
                <c:pt idx="50179">
                  <c:v>3.1143550000000002</c:v>
                </c:pt>
                <c:pt idx="50180">
                  <c:v>3.1111089999999999</c:v>
                </c:pt>
                <c:pt idx="50181">
                  <c:v>3.105556</c:v>
                </c:pt>
                <c:pt idx="50182">
                  <c:v>3.1039210000000002</c:v>
                </c:pt>
                <c:pt idx="50183">
                  <c:v>3.1056279999999998</c:v>
                </c:pt>
                <c:pt idx="50184">
                  <c:v>3.1100509999999999</c:v>
                </c:pt>
                <c:pt idx="50185">
                  <c:v>3.1071420000000001</c:v>
                </c:pt>
                <c:pt idx="50186">
                  <c:v>3.1074310000000001</c:v>
                </c:pt>
                <c:pt idx="50187">
                  <c:v>3.1094499999999998</c:v>
                </c:pt>
                <c:pt idx="50188">
                  <c:v>3.1080559999999999</c:v>
                </c:pt>
                <c:pt idx="50189">
                  <c:v>3.112768</c:v>
                </c:pt>
                <c:pt idx="50190">
                  <c:v>3.1155560000000002</c:v>
                </c:pt>
                <c:pt idx="50191">
                  <c:v>3.1133690000000001</c:v>
                </c:pt>
                <c:pt idx="50192">
                  <c:v>3.1150280000000001</c:v>
                </c:pt>
                <c:pt idx="50193">
                  <c:v>3.1231049999999998</c:v>
                </c:pt>
                <c:pt idx="50194">
                  <c:v>3.123875</c:v>
                </c:pt>
                <c:pt idx="50195">
                  <c:v>3.1175999999999999</c:v>
                </c:pt>
                <c:pt idx="50196">
                  <c:v>3.1150519999999999</c:v>
                </c:pt>
                <c:pt idx="50197">
                  <c:v>3.1214460000000002</c:v>
                </c:pt>
                <c:pt idx="50198">
                  <c:v>3.1260859999999999</c:v>
                </c:pt>
                <c:pt idx="50199">
                  <c:v>3.1258219999999999</c:v>
                </c:pt>
                <c:pt idx="50200">
                  <c:v>3.120269</c:v>
                </c:pt>
                <c:pt idx="50201">
                  <c:v>3.1125029999999998</c:v>
                </c:pt>
                <c:pt idx="50202">
                  <c:v>3.1092580000000001</c:v>
                </c:pt>
                <c:pt idx="50203">
                  <c:v>3.1110609999999999</c:v>
                </c:pt>
                <c:pt idx="50204">
                  <c:v>3.1200519999999998</c:v>
                </c:pt>
                <c:pt idx="50205">
                  <c:v>3.1169030000000002</c:v>
                </c:pt>
                <c:pt idx="50206">
                  <c:v>3.1172629999999999</c:v>
                </c:pt>
                <c:pt idx="50207">
                  <c:v>3.1123349999999999</c:v>
                </c:pt>
                <c:pt idx="50208">
                  <c:v>3.1076950000000001</c:v>
                </c:pt>
                <c:pt idx="50209">
                  <c:v>3.1094020000000002</c:v>
                </c:pt>
                <c:pt idx="50210">
                  <c:v>3.113537</c:v>
                </c:pt>
                <c:pt idx="50211">
                  <c:v>3.1144270000000001</c:v>
                </c:pt>
                <c:pt idx="50212">
                  <c:v>3.1215670000000002</c:v>
                </c:pt>
                <c:pt idx="50213">
                  <c:v>3.1224319999999999</c:v>
                </c:pt>
                <c:pt idx="50214">
                  <c:v>3.1205090000000002</c:v>
                </c:pt>
                <c:pt idx="50215">
                  <c:v>3.124908</c:v>
                </c:pt>
                <c:pt idx="50216">
                  <c:v>3.1279849999999998</c:v>
                </c:pt>
                <c:pt idx="50217">
                  <c:v>3.1265670000000001</c:v>
                </c:pt>
                <c:pt idx="50218">
                  <c:v>3.1224080000000001</c:v>
                </c:pt>
                <c:pt idx="50219">
                  <c:v>3.1161819999999998</c:v>
                </c:pt>
                <c:pt idx="50220">
                  <c:v>3.1201479999999999</c:v>
                </c:pt>
                <c:pt idx="50221">
                  <c:v>3.121038</c:v>
                </c:pt>
                <c:pt idx="50222">
                  <c:v>3.1195469999999998</c:v>
                </c:pt>
                <c:pt idx="50223">
                  <c:v>3.114306</c:v>
                </c:pt>
                <c:pt idx="50224">
                  <c:v>3.107647</c:v>
                </c:pt>
                <c:pt idx="50225">
                  <c:v>3.105051</c:v>
                </c:pt>
                <c:pt idx="50226">
                  <c:v>3.109715</c:v>
                </c:pt>
                <c:pt idx="50227">
                  <c:v>3.118465</c:v>
                </c:pt>
                <c:pt idx="50228">
                  <c:v>3.118249</c:v>
                </c:pt>
                <c:pt idx="50229">
                  <c:v>3.1114700000000002</c:v>
                </c:pt>
                <c:pt idx="50230">
                  <c:v>3.1069740000000001</c:v>
                </c:pt>
                <c:pt idx="50231">
                  <c:v>3.1149550000000001</c:v>
                </c:pt>
                <c:pt idx="50232">
                  <c:v>3.1196190000000001</c:v>
                </c:pt>
                <c:pt idx="50233">
                  <c:v>3.1260620000000001</c:v>
                </c:pt>
                <c:pt idx="50234">
                  <c:v>3.1343320000000001</c:v>
                </c:pt>
                <c:pt idx="50235">
                  <c:v>3.137578</c:v>
                </c:pt>
                <c:pt idx="50236">
                  <c:v>3.1363759999999998</c:v>
                </c:pt>
                <c:pt idx="50237">
                  <c:v>3.1319279999999998</c:v>
                </c:pt>
                <c:pt idx="50238">
                  <c:v>3.1258460000000001</c:v>
                </c:pt>
                <c:pt idx="50239">
                  <c:v>3.12236</c:v>
                </c:pt>
                <c:pt idx="50240">
                  <c:v>3.123129</c:v>
                </c:pt>
                <c:pt idx="50241">
                  <c:v>3.1196190000000001</c:v>
                </c:pt>
                <c:pt idx="50242">
                  <c:v>3.1129359999999999</c:v>
                </c:pt>
                <c:pt idx="50243">
                  <c:v>3.1036809999999999</c:v>
                </c:pt>
                <c:pt idx="50244">
                  <c:v>3.1016849999999998</c:v>
                </c:pt>
                <c:pt idx="50245">
                  <c:v>3.1063969999999999</c:v>
                </c:pt>
                <c:pt idx="50246">
                  <c:v>3.1032959999999998</c:v>
                </c:pt>
                <c:pt idx="50247">
                  <c:v>3.105604</c:v>
                </c:pt>
                <c:pt idx="50248">
                  <c:v>3.1096910000000002</c:v>
                </c:pt>
                <c:pt idx="50249">
                  <c:v>3.1170469999999999</c:v>
                </c:pt>
                <c:pt idx="50250">
                  <c:v>3.1178880000000002</c:v>
                </c:pt>
                <c:pt idx="50251">
                  <c:v>3.1209660000000001</c:v>
                </c:pt>
                <c:pt idx="50252">
                  <c:v>3.1393089999999999</c:v>
                </c:pt>
                <c:pt idx="50253">
                  <c:v>3.1392609999999999</c:v>
                </c:pt>
                <c:pt idx="50254">
                  <c:v>3.1314950000000001</c:v>
                </c:pt>
                <c:pt idx="50255">
                  <c:v>3.1268069999999999</c:v>
                </c:pt>
                <c:pt idx="50256">
                  <c:v>3.1322169999999998</c:v>
                </c:pt>
                <c:pt idx="50257">
                  <c:v>3.129308</c:v>
                </c:pt>
                <c:pt idx="50258">
                  <c:v>3.1244999999999998</c:v>
                </c:pt>
                <c:pt idx="50259">
                  <c:v>3.1207729999999998</c:v>
                </c:pt>
                <c:pt idx="50260">
                  <c:v>3.1203650000000001</c:v>
                </c:pt>
                <c:pt idx="50261">
                  <c:v>3.1222400000000001</c:v>
                </c:pt>
                <c:pt idx="50262">
                  <c:v>3.1197879999999998</c:v>
                </c:pt>
                <c:pt idx="50263">
                  <c:v>3.1088490000000002</c:v>
                </c:pt>
                <c:pt idx="50264">
                  <c:v>3.1075750000000002</c:v>
                </c:pt>
                <c:pt idx="50265">
                  <c:v>3.114331</c:v>
                </c:pt>
                <c:pt idx="50266">
                  <c:v>3.1199080000000001</c:v>
                </c:pt>
                <c:pt idx="50267">
                  <c:v>3.1225040000000002</c:v>
                </c:pt>
                <c:pt idx="50268">
                  <c:v>3.1214460000000002</c:v>
                </c:pt>
                <c:pt idx="50269">
                  <c:v>3.1141139999999998</c:v>
                </c:pt>
                <c:pt idx="50270">
                  <c:v>3.1179610000000002</c:v>
                </c:pt>
                <c:pt idx="50271">
                  <c:v>3.12676</c:v>
                </c:pt>
                <c:pt idx="50272">
                  <c:v>3.1266150000000001</c:v>
                </c:pt>
                <c:pt idx="50273">
                  <c:v>3.1303420000000002</c:v>
                </c:pt>
                <c:pt idx="50274">
                  <c:v>3.1335150000000001</c:v>
                </c:pt>
                <c:pt idx="50275">
                  <c:v>3.1378900000000001</c:v>
                </c:pt>
                <c:pt idx="50276">
                  <c:v>3.1393810000000002</c:v>
                </c:pt>
                <c:pt idx="50277">
                  <c:v>3.1335630000000001</c:v>
                </c:pt>
                <c:pt idx="50278">
                  <c:v>3.1236100000000002</c:v>
                </c:pt>
                <c:pt idx="50279">
                  <c:v>3.1258460000000001</c:v>
                </c:pt>
                <c:pt idx="50280">
                  <c:v>3.1286350000000001</c:v>
                </c:pt>
                <c:pt idx="50281">
                  <c:v>3.1165660000000002</c:v>
                </c:pt>
                <c:pt idx="50282">
                  <c:v>3.1074069999999998</c:v>
                </c:pt>
                <c:pt idx="50283">
                  <c:v>3.1106280000000002</c:v>
                </c:pt>
                <c:pt idx="50284">
                  <c:v>3.1168550000000002</c:v>
                </c:pt>
                <c:pt idx="50285">
                  <c:v>3.1220720000000002</c:v>
                </c:pt>
                <c:pt idx="50286">
                  <c:v>3.115917</c:v>
                </c:pt>
                <c:pt idx="50287">
                  <c:v>3.1141380000000001</c:v>
                </c:pt>
                <c:pt idx="50288">
                  <c:v>3.1088490000000002</c:v>
                </c:pt>
                <c:pt idx="50289">
                  <c:v>3.1147390000000001</c:v>
                </c:pt>
                <c:pt idx="50290">
                  <c:v>3.1202450000000002</c:v>
                </c:pt>
                <c:pt idx="50291">
                  <c:v>3.1212780000000002</c:v>
                </c:pt>
                <c:pt idx="50292">
                  <c:v>3.118153</c:v>
                </c:pt>
                <c:pt idx="50293">
                  <c:v>3.114811</c:v>
                </c:pt>
                <c:pt idx="50294">
                  <c:v>3.120317</c:v>
                </c:pt>
                <c:pt idx="50295">
                  <c:v>3.1302449999999999</c:v>
                </c:pt>
                <c:pt idx="50296">
                  <c:v>3.135799</c:v>
                </c:pt>
                <c:pt idx="50297">
                  <c:v>3.140679</c:v>
                </c:pt>
                <c:pt idx="50298">
                  <c:v>3.1456789999999999</c:v>
                </c:pt>
                <c:pt idx="50299">
                  <c:v>3.1364960000000002</c:v>
                </c:pt>
                <c:pt idx="50300">
                  <c:v>3.1312069999999999</c:v>
                </c:pt>
                <c:pt idx="50301">
                  <c:v>3.1283699999999999</c:v>
                </c:pt>
                <c:pt idx="50302">
                  <c:v>3.1235379999999999</c:v>
                </c:pt>
                <c:pt idx="50303">
                  <c:v>3.119523</c:v>
                </c:pt>
                <c:pt idx="50304">
                  <c:v>3.1168070000000001</c:v>
                </c:pt>
                <c:pt idx="50305">
                  <c:v>3.1250049999999998</c:v>
                </c:pt>
                <c:pt idx="50306">
                  <c:v>3.1307499999999999</c:v>
                </c:pt>
                <c:pt idx="50307">
                  <c:v>3.1376740000000001</c:v>
                </c:pt>
                <c:pt idx="50308">
                  <c:v>3.1406070000000001</c:v>
                </c:pt>
                <c:pt idx="50309">
                  <c:v>3.133899</c:v>
                </c:pt>
                <c:pt idx="50310">
                  <c:v>3.132409</c:v>
                </c:pt>
                <c:pt idx="50311">
                  <c:v>3.1329859999999998</c:v>
                </c:pt>
                <c:pt idx="50312">
                  <c:v>3.1371449999999999</c:v>
                </c:pt>
                <c:pt idx="50313">
                  <c:v>3.1352220000000002</c:v>
                </c:pt>
                <c:pt idx="50314">
                  <c:v>3.1418330000000001</c:v>
                </c:pt>
                <c:pt idx="50315">
                  <c:v>3.148612</c:v>
                </c:pt>
                <c:pt idx="50316">
                  <c:v>3.1453669999999998</c:v>
                </c:pt>
                <c:pt idx="50317">
                  <c:v>3.1382750000000001</c:v>
                </c:pt>
                <c:pt idx="50318">
                  <c:v>3.1336590000000002</c:v>
                </c:pt>
                <c:pt idx="50319">
                  <c:v>3.1292360000000001</c:v>
                </c:pt>
                <c:pt idx="50320">
                  <c:v>3.132409</c:v>
                </c:pt>
                <c:pt idx="50321">
                  <c:v>3.13652</c:v>
                </c:pt>
                <c:pt idx="50322">
                  <c:v>3.1315200000000001</c:v>
                </c:pt>
                <c:pt idx="50323">
                  <c:v>3.125918</c:v>
                </c:pt>
                <c:pt idx="50324">
                  <c:v>3.1288749999999999</c:v>
                </c:pt>
                <c:pt idx="50325">
                  <c:v>3.1248840000000002</c:v>
                </c:pt>
                <c:pt idx="50326">
                  <c:v>3.1188020000000001</c:v>
                </c:pt>
                <c:pt idx="50327">
                  <c:v>3.1244749999999999</c:v>
                </c:pt>
                <c:pt idx="50328">
                  <c:v>3.1327940000000001</c:v>
                </c:pt>
                <c:pt idx="50329">
                  <c:v>3.1330580000000001</c:v>
                </c:pt>
                <c:pt idx="50330">
                  <c:v>3.1314709999999999</c:v>
                </c:pt>
                <c:pt idx="50331">
                  <c:v>3.1238269999999999</c:v>
                </c:pt>
                <c:pt idx="50332">
                  <c:v>3.1170949999999999</c:v>
                </c:pt>
                <c:pt idx="50333">
                  <c:v>3.12147</c:v>
                </c:pt>
                <c:pt idx="50334">
                  <c:v>3.1349809999999998</c:v>
                </c:pt>
                <c:pt idx="50335">
                  <c:v>3.1479149999999998</c:v>
                </c:pt>
                <c:pt idx="50336">
                  <c:v>3.1487569999999998</c:v>
                </c:pt>
                <c:pt idx="50337">
                  <c:v>3.1457030000000001</c:v>
                </c:pt>
                <c:pt idx="50338">
                  <c:v>3.1411600000000002</c:v>
                </c:pt>
                <c:pt idx="50339">
                  <c:v>3.134957</c:v>
                </c:pt>
                <c:pt idx="50340">
                  <c:v>3.137578</c:v>
                </c:pt>
                <c:pt idx="50341">
                  <c:v>3.138395</c:v>
                </c:pt>
                <c:pt idx="50342">
                  <c:v>3.1375060000000001</c:v>
                </c:pt>
                <c:pt idx="50343">
                  <c:v>3.1353420000000001</c:v>
                </c:pt>
                <c:pt idx="50344">
                  <c:v>3.1307499999999999</c:v>
                </c:pt>
                <c:pt idx="50345">
                  <c:v>3.1269279999999999</c:v>
                </c:pt>
                <c:pt idx="50346">
                  <c:v>3.1232739999999999</c:v>
                </c:pt>
                <c:pt idx="50347">
                  <c:v>3.1225520000000002</c:v>
                </c:pt>
                <c:pt idx="50348">
                  <c:v>3.12147</c:v>
                </c:pt>
                <c:pt idx="50349">
                  <c:v>3.1159650000000001</c:v>
                </c:pt>
                <c:pt idx="50350">
                  <c:v>3.1298119999999998</c:v>
                </c:pt>
                <c:pt idx="50351">
                  <c:v>3.1412079999999998</c:v>
                </c:pt>
                <c:pt idx="50352">
                  <c:v>3.137842</c:v>
                </c:pt>
                <c:pt idx="50353">
                  <c:v>3.1428669999999999</c:v>
                </c:pt>
                <c:pt idx="50354">
                  <c:v>3.1474820000000001</c:v>
                </c:pt>
                <c:pt idx="50355">
                  <c:v>3.1462560000000002</c:v>
                </c:pt>
                <c:pt idx="50356">
                  <c:v>3.1477710000000001</c:v>
                </c:pt>
                <c:pt idx="50357">
                  <c:v>3.1533720000000001</c:v>
                </c:pt>
                <c:pt idx="50358">
                  <c:v>3.1479629999999998</c:v>
                </c:pt>
                <c:pt idx="50359">
                  <c:v>3.1410399999999998</c:v>
                </c:pt>
                <c:pt idx="50360">
                  <c:v>3.1353179999999998</c:v>
                </c:pt>
                <c:pt idx="50361">
                  <c:v>3.1297649999999999</c:v>
                </c:pt>
                <c:pt idx="50362">
                  <c:v>3.1276489999999999</c:v>
                </c:pt>
                <c:pt idx="50363">
                  <c:v>3.1297649999999999</c:v>
                </c:pt>
                <c:pt idx="50364">
                  <c:v>3.1244749999999999</c:v>
                </c:pt>
                <c:pt idx="50365">
                  <c:v>3.1136569999999999</c:v>
                </c:pt>
                <c:pt idx="50366">
                  <c:v>3.117937</c:v>
                </c:pt>
                <c:pt idx="50367">
                  <c:v>3.1301489999999998</c:v>
                </c:pt>
                <c:pt idx="50368">
                  <c:v>3.1296439999999999</c:v>
                </c:pt>
                <c:pt idx="50369">
                  <c:v>3.125918</c:v>
                </c:pt>
                <c:pt idx="50370">
                  <c:v>3.1278169999999998</c:v>
                </c:pt>
                <c:pt idx="50371">
                  <c:v>3.1346449999999999</c:v>
                </c:pt>
                <c:pt idx="50372">
                  <c:v>3.1338750000000002</c:v>
                </c:pt>
                <c:pt idx="50373">
                  <c:v>3.1296439999999999</c:v>
                </c:pt>
                <c:pt idx="50374">
                  <c:v>3.1285379999999998</c:v>
                </c:pt>
                <c:pt idx="50375">
                  <c:v>3.1290429999999998</c:v>
                </c:pt>
                <c:pt idx="50376">
                  <c:v>3.1323370000000001</c:v>
                </c:pt>
                <c:pt idx="50377">
                  <c:v>3.1378180000000002</c:v>
                </c:pt>
                <c:pt idx="50378">
                  <c:v>3.1452469999999999</c:v>
                </c:pt>
                <c:pt idx="50379">
                  <c:v>3.1458719999999998</c:v>
                </c:pt>
                <c:pt idx="50380">
                  <c:v>3.1431789999999999</c:v>
                </c:pt>
                <c:pt idx="50381">
                  <c:v>3.1385869999999998</c:v>
                </c:pt>
                <c:pt idx="50382">
                  <c:v>3.136736</c:v>
                </c:pt>
                <c:pt idx="50383">
                  <c:v>3.1343800000000002</c:v>
                </c:pt>
                <c:pt idx="50384">
                  <c:v>3.1291150000000001</c:v>
                </c:pt>
                <c:pt idx="50385">
                  <c:v>3.1205569999999998</c:v>
                </c:pt>
                <c:pt idx="50386">
                  <c:v>3.1224560000000001</c:v>
                </c:pt>
                <c:pt idx="50387">
                  <c:v>3.1340439999999998</c:v>
                </c:pt>
                <c:pt idx="50388">
                  <c:v>3.1407509999999998</c:v>
                </c:pt>
                <c:pt idx="50389">
                  <c:v>3.1390920000000002</c:v>
                </c:pt>
                <c:pt idx="50390">
                  <c:v>3.1384669999999999</c:v>
                </c:pt>
                <c:pt idx="50391">
                  <c:v>3.138347</c:v>
                </c:pt>
                <c:pt idx="50392">
                  <c:v>3.1363759999999998</c:v>
                </c:pt>
                <c:pt idx="50393">
                  <c:v>3.1296200000000001</c:v>
                </c:pt>
                <c:pt idx="50394">
                  <c:v>3.123586</c:v>
                </c:pt>
                <c:pt idx="50395">
                  <c:v>3.135751</c:v>
                </c:pt>
                <c:pt idx="50396">
                  <c:v>3.1408230000000001</c:v>
                </c:pt>
                <c:pt idx="50397">
                  <c:v>3.133178</c:v>
                </c:pt>
                <c:pt idx="50398">
                  <c:v>3.12825</c:v>
                </c:pt>
                <c:pt idx="50399">
                  <c:v>3.1247400000000001</c:v>
                </c:pt>
                <c:pt idx="50400">
                  <c:v>3.1291150000000001</c:v>
                </c:pt>
                <c:pt idx="50401">
                  <c:v>3.129524</c:v>
                </c:pt>
                <c:pt idx="50402">
                  <c:v>3.1215670000000002</c:v>
                </c:pt>
                <c:pt idx="50403">
                  <c:v>3.1271680000000002</c:v>
                </c:pt>
                <c:pt idx="50404">
                  <c:v>3.1232980000000001</c:v>
                </c:pt>
                <c:pt idx="50405">
                  <c:v>3.1273599999999999</c:v>
                </c:pt>
                <c:pt idx="50406">
                  <c:v>3.1305339999999999</c:v>
                </c:pt>
                <c:pt idx="50407">
                  <c:v>3.1296439999999999</c:v>
                </c:pt>
                <c:pt idx="50408">
                  <c:v>3.1280100000000002</c:v>
                </c:pt>
                <c:pt idx="50409">
                  <c:v>3.1253649999999999</c:v>
                </c:pt>
                <c:pt idx="50410">
                  <c:v>3.1221199999999998</c:v>
                </c:pt>
                <c:pt idx="50411">
                  <c:v>3.1258940000000002</c:v>
                </c:pt>
                <c:pt idx="50412">
                  <c:v>3.1350289999999998</c:v>
                </c:pt>
                <c:pt idx="50413">
                  <c:v>3.1403660000000002</c:v>
                </c:pt>
                <c:pt idx="50414">
                  <c:v>3.1375060000000001</c:v>
                </c:pt>
                <c:pt idx="50415">
                  <c:v>3.145295</c:v>
                </c:pt>
                <c:pt idx="50416">
                  <c:v>3.143275</c:v>
                </c:pt>
                <c:pt idx="50417">
                  <c:v>3.1374569999999999</c:v>
                </c:pt>
                <c:pt idx="50418">
                  <c:v>3.1353420000000001</c:v>
                </c:pt>
                <c:pt idx="50419">
                  <c:v>3.1322649999999999</c:v>
                </c:pt>
                <c:pt idx="50420">
                  <c:v>3.1318079999999999</c:v>
                </c:pt>
                <c:pt idx="50421">
                  <c:v>3.1385390000000002</c:v>
                </c:pt>
                <c:pt idx="50422">
                  <c:v>3.1315430000000002</c:v>
                </c:pt>
                <c:pt idx="50423">
                  <c:v>3.1278410000000001</c:v>
                </c:pt>
                <c:pt idx="50424">
                  <c:v>3.1168309999999999</c:v>
                </c:pt>
                <c:pt idx="50425">
                  <c:v>3.1054119999999998</c:v>
                </c:pt>
                <c:pt idx="50426">
                  <c:v>3.1069019999999998</c:v>
                </c:pt>
                <c:pt idx="50427">
                  <c:v>3.11897</c:v>
                </c:pt>
                <c:pt idx="50428">
                  <c:v>3.1308940000000001</c:v>
                </c:pt>
                <c:pt idx="50429">
                  <c:v>3.133178</c:v>
                </c:pt>
                <c:pt idx="50430">
                  <c:v>3.1402700000000001</c:v>
                </c:pt>
                <c:pt idx="50431">
                  <c:v>3.1454149999999998</c:v>
                </c:pt>
                <c:pt idx="50432">
                  <c:v>3.1372170000000001</c:v>
                </c:pt>
                <c:pt idx="50433">
                  <c:v>3.1323850000000002</c:v>
                </c:pt>
                <c:pt idx="50434">
                  <c:v>3.1332740000000001</c:v>
                </c:pt>
                <c:pt idx="50435">
                  <c:v>3.13402</c:v>
                </c:pt>
                <c:pt idx="50436">
                  <c:v>3.140126</c:v>
                </c:pt>
                <c:pt idx="50437">
                  <c:v>3.145607</c:v>
                </c:pt>
                <c:pt idx="50438">
                  <c:v>3.1462080000000001</c:v>
                </c:pt>
                <c:pt idx="50439">
                  <c:v>3.1389239999999998</c:v>
                </c:pt>
                <c:pt idx="50440">
                  <c:v>3.126687</c:v>
                </c:pt>
                <c:pt idx="50441">
                  <c:v>3.12724</c:v>
                </c:pt>
                <c:pt idx="50442">
                  <c:v>3.133972</c:v>
                </c:pt>
                <c:pt idx="50443">
                  <c:v>3.13313</c:v>
                </c:pt>
                <c:pt idx="50444">
                  <c:v>3.1285620000000001</c:v>
                </c:pt>
                <c:pt idx="50445">
                  <c:v>3.1300530000000002</c:v>
                </c:pt>
                <c:pt idx="50446">
                  <c:v>3.1214230000000001</c:v>
                </c:pt>
                <c:pt idx="50447">
                  <c:v>3.1160130000000001</c:v>
                </c:pt>
                <c:pt idx="50448">
                  <c:v>3.1259899999999998</c:v>
                </c:pt>
                <c:pt idx="50449">
                  <c:v>3.1377220000000001</c:v>
                </c:pt>
                <c:pt idx="50450">
                  <c:v>3.1438519999999999</c:v>
                </c:pt>
                <c:pt idx="50451">
                  <c:v>3.138131</c:v>
                </c:pt>
                <c:pt idx="50452">
                  <c:v>3.1400299999999999</c:v>
                </c:pt>
                <c:pt idx="50453">
                  <c:v>3.139357</c:v>
                </c:pt>
                <c:pt idx="50454">
                  <c:v>3.134188</c:v>
                </c:pt>
                <c:pt idx="50455">
                  <c:v>3.1213980000000001</c:v>
                </c:pt>
                <c:pt idx="50456">
                  <c:v>3.1068539999999998</c:v>
                </c:pt>
                <c:pt idx="50457">
                  <c:v>3.1057480000000002</c:v>
                </c:pt>
                <c:pt idx="50458">
                  <c:v>3.1390440000000002</c:v>
                </c:pt>
                <c:pt idx="50459">
                  <c:v>3.1741670000000002</c:v>
                </c:pt>
                <c:pt idx="50460">
                  <c:v>3.1904910000000002</c:v>
                </c:pt>
                <c:pt idx="50461">
                  <c:v>3.1864759999999999</c:v>
                </c:pt>
                <c:pt idx="50462">
                  <c:v>3.1838320000000002</c:v>
                </c:pt>
                <c:pt idx="50463">
                  <c:v>3.16859</c:v>
                </c:pt>
                <c:pt idx="50464">
                  <c:v>3.1467610000000001</c:v>
                </c:pt>
                <c:pt idx="50465">
                  <c:v>3.1342840000000001</c:v>
                </c:pt>
                <c:pt idx="50466">
                  <c:v>3.1153400000000002</c:v>
                </c:pt>
                <c:pt idx="50467">
                  <c:v>3.1274090000000001</c:v>
                </c:pt>
                <c:pt idx="50468">
                  <c:v>3.1256539999999999</c:v>
                </c:pt>
                <c:pt idx="50469">
                  <c:v>3.113585</c:v>
                </c:pt>
                <c:pt idx="50470">
                  <c:v>3.1149079999999998</c:v>
                </c:pt>
                <c:pt idx="50471">
                  <c:v>3.1287790000000002</c:v>
                </c:pt>
                <c:pt idx="50472">
                  <c:v>3.1517369999999998</c:v>
                </c:pt>
                <c:pt idx="50473">
                  <c:v>3.1618339999999998</c:v>
                </c:pt>
                <c:pt idx="50474">
                  <c:v>3.1603439999999998</c:v>
                </c:pt>
                <c:pt idx="50475">
                  <c:v>3.1564009999999998</c:v>
                </c:pt>
                <c:pt idx="50476">
                  <c:v>3.1555840000000002</c:v>
                </c:pt>
                <c:pt idx="50477">
                  <c:v>3.155103</c:v>
                </c:pt>
                <c:pt idx="50478">
                  <c:v>3.1467610000000001</c:v>
                </c:pt>
                <c:pt idx="50479">
                  <c:v>3.1379139999999999</c:v>
                </c:pt>
                <c:pt idx="50480">
                  <c:v>3.1351740000000001</c:v>
                </c:pt>
                <c:pt idx="50481">
                  <c:v>3.1350289999999998</c:v>
                </c:pt>
                <c:pt idx="50482">
                  <c:v>3.121086</c:v>
                </c:pt>
                <c:pt idx="50483">
                  <c:v>3.115917</c:v>
                </c:pt>
                <c:pt idx="50484">
                  <c:v>3.1252209999999998</c:v>
                </c:pt>
                <c:pt idx="50485">
                  <c:v>3.1361110000000001</c:v>
                </c:pt>
                <c:pt idx="50486">
                  <c:v>3.1273369999999998</c:v>
                </c:pt>
                <c:pt idx="50487">
                  <c:v>3.1233219999999999</c:v>
                </c:pt>
                <c:pt idx="50488">
                  <c:v>3.136231</c:v>
                </c:pt>
                <c:pt idx="50489">
                  <c:v>3.15544</c:v>
                </c:pt>
                <c:pt idx="50490">
                  <c:v>3.1694789999999999</c:v>
                </c:pt>
                <c:pt idx="50491">
                  <c:v>3.166426</c:v>
                </c:pt>
                <c:pt idx="50492">
                  <c:v>3.166042</c:v>
                </c:pt>
                <c:pt idx="50493">
                  <c:v>3.1552470000000001</c:v>
                </c:pt>
                <c:pt idx="50494">
                  <c:v>3.152339</c:v>
                </c:pt>
                <c:pt idx="50495">
                  <c:v>3.1564969999999999</c:v>
                </c:pt>
                <c:pt idx="50496">
                  <c:v>3.1465209999999999</c:v>
                </c:pt>
                <c:pt idx="50497">
                  <c:v>3.1446700000000001</c:v>
                </c:pt>
                <c:pt idx="50498">
                  <c:v>3.1568100000000001</c:v>
                </c:pt>
                <c:pt idx="50499">
                  <c:v>3.1607769999999999</c:v>
                </c:pt>
                <c:pt idx="50500">
                  <c:v>3.1544539999999999</c:v>
                </c:pt>
                <c:pt idx="50501">
                  <c:v>3.1382989999999999</c:v>
                </c:pt>
                <c:pt idx="50502">
                  <c:v>3.133972</c:v>
                </c:pt>
                <c:pt idx="50503">
                  <c:v>3.1374569999999999</c:v>
                </c:pt>
                <c:pt idx="50504">
                  <c:v>3.1369039999999999</c:v>
                </c:pt>
                <c:pt idx="50505">
                  <c:v>3.1378180000000002</c:v>
                </c:pt>
                <c:pt idx="50506">
                  <c:v>3.140463</c:v>
                </c:pt>
                <c:pt idx="50507">
                  <c:v>3.1468090000000002</c:v>
                </c:pt>
                <c:pt idx="50508">
                  <c:v>3.145054</c:v>
                </c:pt>
                <c:pt idx="50509">
                  <c:v>3.1421939999999999</c:v>
                </c:pt>
                <c:pt idx="50510">
                  <c:v>3.1385390000000002</c:v>
                </c:pt>
                <c:pt idx="50511">
                  <c:v>3.1520980000000001</c:v>
                </c:pt>
                <c:pt idx="50512">
                  <c:v>3.167268</c:v>
                </c:pt>
                <c:pt idx="50513">
                  <c:v>3.1584449999999999</c:v>
                </c:pt>
                <c:pt idx="50514">
                  <c:v>3.1493090000000001</c:v>
                </c:pt>
                <c:pt idx="50515">
                  <c:v>3.1493579999999999</c:v>
                </c:pt>
                <c:pt idx="50516">
                  <c:v>3.1600069999999998</c:v>
                </c:pt>
                <c:pt idx="50517">
                  <c:v>3.1511130000000001</c:v>
                </c:pt>
                <c:pt idx="50518">
                  <c:v>3.1356299999999999</c:v>
                </c:pt>
                <c:pt idx="50519">
                  <c:v>3.1422409999999998</c:v>
                </c:pt>
                <c:pt idx="50520">
                  <c:v>3.1525069999999999</c:v>
                </c:pt>
                <c:pt idx="50521">
                  <c:v>3.1472899999999999</c:v>
                </c:pt>
                <c:pt idx="50522">
                  <c:v>3.1540940000000002</c:v>
                </c:pt>
                <c:pt idx="50523">
                  <c:v>3.15205</c:v>
                </c:pt>
                <c:pt idx="50524">
                  <c:v>3.1346210000000001</c:v>
                </c:pt>
                <c:pt idx="50525">
                  <c:v>3.12236</c:v>
                </c:pt>
                <c:pt idx="50526">
                  <c:v>3.1213259999999998</c:v>
                </c:pt>
                <c:pt idx="50527">
                  <c:v>3.1464490000000001</c:v>
                </c:pt>
                <c:pt idx="50528">
                  <c:v>3.158541</c:v>
                </c:pt>
                <c:pt idx="50529">
                  <c:v>3.153829</c:v>
                </c:pt>
                <c:pt idx="50530">
                  <c:v>3.1580840000000001</c:v>
                </c:pt>
                <c:pt idx="50531">
                  <c:v>3.1654170000000001</c:v>
                </c:pt>
                <c:pt idx="50532">
                  <c:v>3.1503190000000001</c:v>
                </c:pt>
                <c:pt idx="50533">
                  <c:v>3.1395970000000002</c:v>
                </c:pt>
                <c:pt idx="50534">
                  <c:v>3.1438280000000001</c:v>
                </c:pt>
                <c:pt idx="50535">
                  <c:v>3.1473620000000002</c:v>
                </c:pt>
                <c:pt idx="50536">
                  <c:v>3.1460400000000002</c:v>
                </c:pt>
                <c:pt idx="50537">
                  <c:v>3.163421</c:v>
                </c:pt>
                <c:pt idx="50538">
                  <c:v>3.1754419999999999</c:v>
                </c:pt>
                <c:pt idx="50539">
                  <c:v>3.1772689999999999</c:v>
                </c:pt>
                <c:pt idx="50540">
                  <c:v>3.1738550000000001</c:v>
                </c:pt>
                <c:pt idx="50541">
                  <c:v>3.1667869999999998</c:v>
                </c:pt>
                <c:pt idx="50542">
                  <c:v>3.1478190000000001</c:v>
                </c:pt>
                <c:pt idx="50543">
                  <c:v>3.137794</c:v>
                </c:pt>
                <c:pt idx="50544">
                  <c:v>3.1474340000000001</c:v>
                </c:pt>
                <c:pt idx="50545">
                  <c:v>3.155897</c:v>
                </c:pt>
                <c:pt idx="50546">
                  <c:v>3.1665230000000002</c:v>
                </c:pt>
                <c:pt idx="50547">
                  <c:v>3.1687340000000002</c:v>
                </c:pt>
                <c:pt idx="50548">
                  <c:v>3.1728689999999999</c:v>
                </c:pt>
                <c:pt idx="50549">
                  <c:v>3.1532520000000002</c:v>
                </c:pt>
                <c:pt idx="50550">
                  <c:v>3.1316639999999998</c:v>
                </c:pt>
                <c:pt idx="50551">
                  <c:v>3.1486360000000002</c:v>
                </c:pt>
                <c:pt idx="50552">
                  <c:v>3.1671239999999998</c:v>
                </c:pt>
                <c:pt idx="50553">
                  <c:v>3.17109</c:v>
                </c:pt>
                <c:pt idx="50554">
                  <c:v>3.1715469999999999</c:v>
                </c:pt>
                <c:pt idx="50555">
                  <c:v>3.1634690000000001</c:v>
                </c:pt>
                <c:pt idx="50556">
                  <c:v>3.1669550000000002</c:v>
                </c:pt>
                <c:pt idx="50557">
                  <c:v>3.1793119999999999</c:v>
                </c:pt>
                <c:pt idx="50558">
                  <c:v>3.1914280000000002</c:v>
                </c:pt>
                <c:pt idx="50559">
                  <c:v>3.1642389999999998</c:v>
                </c:pt>
                <c:pt idx="50560">
                  <c:v>3.1337790000000001</c:v>
                </c:pt>
                <c:pt idx="50561">
                  <c:v>3.116663</c:v>
                </c:pt>
                <c:pt idx="50562">
                  <c:v>3.1133449999999998</c:v>
                </c:pt>
                <c:pt idx="50563">
                  <c:v>3.1040410000000001</c:v>
                </c:pt>
                <c:pt idx="50564">
                  <c:v>3.1144989999999999</c:v>
                </c:pt>
                <c:pt idx="50565">
                  <c:v>3.146617</c:v>
                </c:pt>
                <c:pt idx="50566">
                  <c:v>3.164936</c:v>
                </c:pt>
                <c:pt idx="50567">
                  <c:v>3.1809949999999998</c:v>
                </c:pt>
                <c:pt idx="50568">
                  <c:v>3.1917650000000002</c:v>
                </c:pt>
                <c:pt idx="50569">
                  <c:v>3.1951070000000001</c:v>
                </c:pt>
                <c:pt idx="50570">
                  <c:v>3.1753930000000001</c:v>
                </c:pt>
                <c:pt idx="50571">
                  <c:v>3.1602000000000001</c:v>
                </c:pt>
                <c:pt idx="50572">
                  <c:v>3.1691189999999998</c:v>
                </c:pt>
                <c:pt idx="50573">
                  <c:v>3.1784469999999998</c:v>
                </c:pt>
                <c:pt idx="50574">
                  <c:v>3.1775329999999999</c:v>
                </c:pt>
                <c:pt idx="50575">
                  <c:v>3.178375</c:v>
                </c:pt>
                <c:pt idx="50576">
                  <c:v>3.1796000000000002</c:v>
                </c:pt>
                <c:pt idx="50577">
                  <c:v>3.1839279999999999</c:v>
                </c:pt>
                <c:pt idx="50578">
                  <c:v>3.1885189999999999</c:v>
                </c:pt>
                <c:pt idx="50579">
                  <c:v>3.173038</c:v>
                </c:pt>
                <c:pt idx="50580">
                  <c:v>3.152002</c:v>
                </c:pt>
                <c:pt idx="50581">
                  <c:v>3.1580360000000001</c:v>
                </c:pt>
                <c:pt idx="50582">
                  <c:v>3.174696</c:v>
                </c:pt>
                <c:pt idx="50583">
                  <c:v>3.1677970000000002</c:v>
                </c:pt>
                <c:pt idx="50584">
                  <c:v>3.1674600000000002</c:v>
                </c:pt>
                <c:pt idx="50585">
                  <c:v>3.1627000000000001</c:v>
                </c:pt>
                <c:pt idx="50586">
                  <c:v>3.162941</c:v>
                </c:pt>
                <c:pt idx="50587">
                  <c:v>3.1655850000000001</c:v>
                </c:pt>
                <c:pt idx="50588">
                  <c:v>3.1720280000000001</c:v>
                </c:pt>
                <c:pt idx="50589">
                  <c:v>3.1869809999999998</c:v>
                </c:pt>
                <c:pt idx="50590">
                  <c:v>3.197006</c:v>
                </c:pt>
                <c:pt idx="50591">
                  <c:v>3.2112379999999998</c:v>
                </c:pt>
                <c:pt idx="50592">
                  <c:v>3.2190989999999999</c:v>
                </c:pt>
                <c:pt idx="50593">
                  <c:v>3.2054680000000002</c:v>
                </c:pt>
                <c:pt idx="50594">
                  <c:v>3.163878</c:v>
                </c:pt>
                <c:pt idx="50595">
                  <c:v>3.1398619999999999</c:v>
                </c:pt>
                <c:pt idx="50596">
                  <c:v>3.1534680000000002</c:v>
                </c:pt>
                <c:pt idx="50597">
                  <c:v>3.1648399999999999</c:v>
                </c:pt>
                <c:pt idx="50598">
                  <c:v>3.1518579999999998</c:v>
                </c:pt>
                <c:pt idx="50599">
                  <c:v>3.1455109999999999</c:v>
                </c:pt>
                <c:pt idx="50600">
                  <c:v>3.160825</c:v>
                </c:pt>
                <c:pt idx="50601">
                  <c:v>3.1639979999999999</c:v>
                </c:pt>
                <c:pt idx="50602">
                  <c:v>3.1588780000000001</c:v>
                </c:pt>
                <c:pt idx="50603">
                  <c:v>3.1651039999999999</c:v>
                </c:pt>
                <c:pt idx="50604">
                  <c:v>3.163878</c:v>
                </c:pt>
                <c:pt idx="50605">
                  <c:v>3.1525310000000002</c:v>
                </c:pt>
                <c:pt idx="50606">
                  <c:v>3.1359669999999999</c:v>
                </c:pt>
                <c:pt idx="50607">
                  <c:v>3.1451259999999999</c:v>
                </c:pt>
                <c:pt idx="50608">
                  <c:v>3.1711140000000002</c:v>
                </c:pt>
                <c:pt idx="50609">
                  <c:v>3.1893129999999998</c:v>
                </c:pt>
                <c:pt idx="50610">
                  <c:v>3.1891449999999999</c:v>
                </c:pt>
                <c:pt idx="50611">
                  <c:v>3.1689750000000001</c:v>
                </c:pt>
                <c:pt idx="50612">
                  <c:v>3.1611129999999998</c:v>
                </c:pt>
                <c:pt idx="50613">
                  <c:v>3.1722440000000001</c:v>
                </c:pt>
                <c:pt idx="50614">
                  <c:v>3.179745</c:v>
                </c:pt>
                <c:pt idx="50615">
                  <c:v>3.1743359999999998</c:v>
                </c:pt>
                <c:pt idx="50616">
                  <c:v>3.1685660000000002</c:v>
                </c:pt>
                <c:pt idx="50617">
                  <c:v>3.1762109999999999</c:v>
                </c:pt>
                <c:pt idx="50618">
                  <c:v>3.17448</c:v>
                </c:pt>
                <c:pt idx="50619">
                  <c:v>3.1687820000000002</c:v>
                </c:pt>
                <c:pt idx="50620">
                  <c:v>3.1666189999999999</c:v>
                </c:pt>
                <c:pt idx="50621">
                  <c:v>3.1600320000000002</c:v>
                </c:pt>
                <c:pt idx="50622">
                  <c:v>3.1765949999999998</c:v>
                </c:pt>
                <c:pt idx="50623">
                  <c:v>3.1768360000000002</c:v>
                </c:pt>
                <c:pt idx="50624">
                  <c:v>3.182582</c:v>
                </c:pt>
                <c:pt idx="50625">
                  <c:v>3.182077</c:v>
                </c:pt>
                <c:pt idx="50626">
                  <c:v>3.158998</c:v>
                </c:pt>
                <c:pt idx="50627">
                  <c:v>3.145848</c:v>
                </c:pt>
                <c:pt idx="50628">
                  <c:v>3.1312069999999999</c:v>
                </c:pt>
                <c:pt idx="50629">
                  <c:v>3.1222159999999999</c:v>
                </c:pt>
                <c:pt idx="50630">
                  <c:v>3.1273369999999998</c:v>
                </c:pt>
                <c:pt idx="50631">
                  <c:v>3.1355819999999999</c:v>
                </c:pt>
                <c:pt idx="50632">
                  <c:v>3.1544539999999999</c:v>
                </c:pt>
                <c:pt idx="50633">
                  <c:v>3.1562329999999998</c:v>
                </c:pt>
                <c:pt idx="50634">
                  <c:v>3.140126</c:v>
                </c:pt>
                <c:pt idx="50635">
                  <c:v>3.1455109999999999</c:v>
                </c:pt>
                <c:pt idx="50636">
                  <c:v>3.1590940000000001</c:v>
                </c:pt>
                <c:pt idx="50637">
                  <c:v>3.1637580000000001</c:v>
                </c:pt>
                <c:pt idx="50638">
                  <c:v>3.1716669999999998</c:v>
                </c:pt>
                <c:pt idx="50639">
                  <c:v>3.1907070000000002</c:v>
                </c:pt>
                <c:pt idx="50640">
                  <c:v>3.193568</c:v>
                </c:pt>
                <c:pt idx="50641">
                  <c:v>3.1868129999999999</c:v>
                </c:pt>
                <c:pt idx="50642">
                  <c:v>3.1770520000000002</c:v>
                </c:pt>
                <c:pt idx="50643">
                  <c:v>3.1629160000000001</c:v>
                </c:pt>
                <c:pt idx="50644">
                  <c:v>3.163878</c:v>
                </c:pt>
                <c:pt idx="50645">
                  <c:v>3.1758739999999999</c:v>
                </c:pt>
                <c:pt idx="50646">
                  <c:v>3.1816200000000001</c:v>
                </c:pt>
                <c:pt idx="50647">
                  <c:v>3.169143</c:v>
                </c:pt>
                <c:pt idx="50648">
                  <c:v>3.1510400000000001</c:v>
                </c:pt>
                <c:pt idx="50649">
                  <c:v>3.1658249999999999</c:v>
                </c:pt>
                <c:pt idx="50650">
                  <c:v>3.1848169999999998</c:v>
                </c:pt>
                <c:pt idx="50651">
                  <c:v>3.1856589999999998</c:v>
                </c:pt>
                <c:pt idx="50652">
                  <c:v>3.1813549999999999</c:v>
                </c:pt>
                <c:pt idx="50653">
                  <c:v>3.175538</c:v>
                </c:pt>
                <c:pt idx="50654">
                  <c:v>3.1713070000000001</c:v>
                </c:pt>
                <c:pt idx="50655">
                  <c:v>3.159503</c:v>
                </c:pt>
                <c:pt idx="50656">
                  <c:v>3.1483720000000002</c:v>
                </c:pt>
                <c:pt idx="50657">
                  <c:v>3.1345489999999998</c:v>
                </c:pt>
                <c:pt idx="50658">
                  <c:v>3.1236820000000001</c:v>
                </c:pt>
                <c:pt idx="50659">
                  <c:v>3.130125</c:v>
                </c:pt>
                <c:pt idx="50660">
                  <c:v>3.1434679999999999</c:v>
                </c:pt>
                <c:pt idx="50661">
                  <c:v>3.1515689999999998</c:v>
                </c:pt>
                <c:pt idx="50662">
                  <c:v>3.1577000000000002</c:v>
                </c:pt>
                <c:pt idx="50663">
                  <c:v>3.1594310000000001</c:v>
                </c:pt>
                <c:pt idx="50664">
                  <c:v>3.1602480000000002</c:v>
                </c:pt>
                <c:pt idx="50665">
                  <c:v>3.1804420000000002</c:v>
                </c:pt>
                <c:pt idx="50666">
                  <c:v>3.1740469999999998</c:v>
                </c:pt>
                <c:pt idx="50667">
                  <c:v>3.1709700000000001</c:v>
                </c:pt>
                <c:pt idx="50668">
                  <c:v>3.183351</c:v>
                </c:pt>
                <c:pt idx="50669">
                  <c:v>3.203449</c:v>
                </c:pt>
                <c:pt idx="50670">
                  <c:v>3.2040500000000001</c:v>
                </c:pt>
                <c:pt idx="50671">
                  <c:v>3.193568</c:v>
                </c:pt>
                <c:pt idx="50672">
                  <c:v>3.185467</c:v>
                </c:pt>
                <c:pt idx="50673">
                  <c:v>3.185467</c:v>
                </c:pt>
                <c:pt idx="50674">
                  <c:v>3.180803</c:v>
                </c:pt>
                <c:pt idx="50675">
                  <c:v>3.1731099999999999</c:v>
                </c:pt>
                <c:pt idx="50676">
                  <c:v>3.1616900000000001</c:v>
                </c:pt>
                <c:pt idx="50677">
                  <c:v>3.1562570000000001</c:v>
                </c:pt>
                <c:pt idx="50678">
                  <c:v>3.1552229999999999</c:v>
                </c:pt>
                <c:pt idx="50679">
                  <c:v>3.155392</c:v>
                </c:pt>
                <c:pt idx="50680">
                  <c:v>3.157772</c:v>
                </c:pt>
                <c:pt idx="50681">
                  <c:v>3.1668829999999999</c:v>
                </c:pt>
                <c:pt idx="50682">
                  <c:v>3.1705130000000001</c:v>
                </c:pt>
                <c:pt idx="50683">
                  <c:v>3.1605120000000002</c:v>
                </c:pt>
                <c:pt idx="50684">
                  <c:v>3.1645029999999998</c:v>
                </c:pt>
                <c:pt idx="50685">
                  <c:v>3.17597</c:v>
                </c:pt>
                <c:pt idx="50686">
                  <c:v>3.1927989999999999</c:v>
                </c:pt>
                <c:pt idx="50687">
                  <c:v>3.1842890000000001</c:v>
                </c:pt>
                <c:pt idx="50688">
                  <c:v>3.173254</c:v>
                </c:pt>
                <c:pt idx="50689">
                  <c:v>3.1830379999999998</c:v>
                </c:pt>
                <c:pt idx="50690">
                  <c:v>3.192126</c:v>
                </c:pt>
                <c:pt idx="50691">
                  <c:v>3.1988810000000001</c:v>
                </c:pt>
                <c:pt idx="50692">
                  <c:v>3.1909719999999999</c:v>
                </c:pt>
                <c:pt idx="50693">
                  <c:v>3.1876060000000002</c:v>
                </c:pt>
                <c:pt idx="50694">
                  <c:v>3.2021989999999998</c:v>
                </c:pt>
                <c:pt idx="50695">
                  <c:v>3.205228</c:v>
                </c:pt>
                <c:pt idx="50696">
                  <c:v>3.1921499999999998</c:v>
                </c:pt>
                <c:pt idx="50697">
                  <c:v>3.1773410000000002</c:v>
                </c:pt>
                <c:pt idx="50698">
                  <c:v>3.1661860000000002</c:v>
                </c:pt>
                <c:pt idx="50699">
                  <c:v>3.157435</c:v>
                </c:pt>
                <c:pt idx="50700">
                  <c:v>3.150439</c:v>
                </c:pt>
                <c:pt idx="50701">
                  <c:v>3.1449340000000001</c:v>
                </c:pt>
                <c:pt idx="50702">
                  <c:v>3.1610649999999998</c:v>
                </c:pt>
                <c:pt idx="50703">
                  <c:v>3.1913320000000001</c:v>
                </c:pt>
                <c:pt idx="50704">
                  <c:v>3.2126800000000002</c:v>
                </c:pt>
                <c:pt idx="50705">
                  <c:v>3.2086169999999998</c:v>
                </c:pt>
                <c:pt idx="50706">
                  <c:v>3.1952029999999998</c:v>
                </c:pt>
                <c:pt idx="50707">
                  <c:v>3.1769319999999999</c:v>
                </c:pt>
                <c:pt idx="50708">
                  <c:v>3.1694070000000001</c:v>
                </c:pt>
                <c:pt idx="50709">
                  <c:v>3.1814040000000001</c:v>
                </c:pt>
                <c:pt idx="50710">
                  <c:v>3.204771</c:v>
                </c:pt>
                <c:pt idx="50711">
                  <c:v>3.219436</c:v>
                </c:pt>
                <c:pt idx="50712">
                  <c:v>3.2151809999999998</c:v>
                </c:pt>
                <c:pt idx="50713">
                  <c:v>3.178976</c:v>
                </c:pt>
                <c:pt idx="50714">
                  <c:v>3.1767639999999999</c:v>
                </c:pt>
                <c:pt idx="50715">
                  <c:v>3.1688540000000001</c:v>
                </c:pt>
                <c:pt idx="50716">
                  <c:v>3.1686860000000001</c:v>
                </c:pt>
                <c:pt idx="50717">
                  <c:v>3.1564969999999999</c:v>
                </c:pt>
                <c:pt idx="50718">
                  <c:v>3.1567620000000001</c:v>
                </c:pt>
                <c:pt idx="50719">
                  <c:v>3.17198</c:v>
                </c:pt>
                <c:pt idx="50720">
                  <c:v>3.2001309999999998</c:v>
                </c:pt>
                <c:pt idx="50721">
                  <c:v>3.210998</c:v>
                </c:pt>
                <c:pt idx="50722">
                  <c:v>3.2035450000000001</c:v>
                </c:pt>
                <c:pt idx="50723">
                  <c:v>3.208113</c:v>
                </c:pt>
                <c:pt idx="50724">
                  <c:v>3.2108289999999999</c:v>
                </c:pt>
                <c:pt idx="50725">
                  <c:v>3.2046030000000001</c:v>
                </c:pt>
                <c:pt idx="50726">
                  <c:v>3.2056610000000001</c:v>
                </c:pt>
                <c:pt idx="50727">
                  <c:v>3.203112</c:v>
                </c:pt>
                <c:pt idx="50728">
                  <c:v>3.1855389999999999</c:v>
                </c:pt>
                <c:pt idx="50729">
                  <c:v>3.176018</c:v>
                </c:pt>
                <c:pt idx="50730">
                  <c:v>3.185851</c:v>
                </c:pt>
                <c:pt idx="50731">
                  <c:v>3.1839520000000001</c:v>
                </c:pt>
                <c:pt idx="50732">
                  <c:v>3.1835909999999998</c:v>
                </c:pt>
                <c:pt idx="50733">
                  <c:v>3.1647189999999998</c:v>
                </c:pt>
                <c:pt idx="50734">
                  <c:v>3.1450300000000002</c:v>
                </c:pt>
                <c:pt idx="50735">
                  <c:v>3.1581079999999999</c:v>
                </c:pt>
                <c:pt idx="50736">
                  <c:v>3.1987369999999999</c:v>
                </c:pt>
                <c:pt idx="50737">
                  <c:v>3.2091460000000001</c:v>
                </c:pt>
                <c:pt idx="50738">
                  <c:v>3.186957</c:v>
                </c:pt>
                <c:pt idx="50739">
                  <c:v>3.1839520000000001</c:v>
                </c:pt>
                <c:pt idx="50740">
                  <c:v>3.1859229999999998</c:v>
                </c:pt>
                <c:pt idx="50741">
                  <c:v>3.202391</c:v>
                </c:pt>
                <c:pt idx="50742">
                  <c:v>3.1933280000000002</c:v>
                </c:pt>
                <c:pt idx="50743">
                  <c:v>3.182293</c:v>
                </c:pt>
                <c:pt idx="50744">
                  <c:v>3.167748</c:v>
                </c:pt>
                <c:pt idx="50745">
                  <c:v>3.1525069999999999</c:v>
                </c:pt>
                <c:pt idx="50746">
                  <c:v>3.1604160000000001</c:v>
                </c:pt>
                <c:pt idx="50747">
                  <c:v>3.1720039999999998</c:v>
                </c:pt>
                <c:pt idx="50748">
                  <c:v>3.1860189999999999</c:v>
                </c:pt>
                <c:pt idx="50749">
                  <c:v>3.1919089999999999</c:v>
                </c:pt>
                <c:pt idx="50750">
                  <c:v>3.196116</c:v>
                </c:pt>
                <c:pt idx="50751">
                  <c:v>3.2177530000000001</c:v>
                </c:pt>
                <c:pt idx="50752">
                  <c:v>3.2372740000000002</c:v>
                </c:pt>
                <c:pt idx="50753">
                  <c:v>3.224027</c:v>
                </c:pt>
                <c:pt idx="50754">
                  <c:v>3.18174</c:v>
                </c:pt>
                <c:pt idx="50755">
                  <c:v>3.1516649999999999</c:v>
                </c:pt>
                <c:pt idx="50756">
                  <c:v>3.1110129999999998</c:v>
                </c:pt>
                <c:pt idx="50757">
                  <c:v>3.077693</c:v>
                </c:pt>
                <c:pt idx="50758">
                  <c:v>3.0739899999999998</c:v>
                </c:pt>
                <c:pt idx="50759">
                  <c:v>3.0816110000000001</c:v>
                </c:pt>
                <c:pt idx="50760">
                  <c:v>3.0826690000000001</c:v>
                </c:pt>
                <c:pt idx="50761">
                  <c:v>3.0759379999999998</c:v>
                </c:pt>
                <c:pt idx="50762">
                  <c:v>3.0831740000000001</c:v>
                </c:pt>
                <c:pt idx="50763">
                  <c:v>3.1219269999999999</c:v>
                </c:pt>
                <c:pt idx="50764">
                  <c:v>3.1849859999999999</c:v>
                </c:pt>
                <c:pt idx="50765">
                  <c:v>3.2456399999999999</c:v>
                </c:pt>
                <c:pt idx="50766">
                  <c:v>3.2857159999999999</c:v>
                </c:pt>
                <c:pt idx="50767">
                  <c:v>3.2885279999999999</c:v>
                </c:pt>
                <c:pt idx="50768">
                  <c:v>3.26444</c:v>
                </c:pt>
                <c:pt idx="50769">
                  <c:v>3.2535249999999998</c:v>
                </c:pt>
                <c:pt idx="50770">
                  <c:v>3.2231619999999999</c:v>
                </c:pt>
                <c:pt idx="50771">
                  <c:v>3.2027519999999998</c:v>
                </c:pt>
                <c:pt idx="50772">
                  <c:v>3.208834</c:v>
                </c:pt>
                <c:pt idx="50773">
                  <c:v>3.2046510000000001</c:v>
                </c:pt>
                <c:pt idx="50774">
                  <c:v>3.208834</c:v>
                </c:pt>
                <c:pt idx="50775">
                  <c:v>3.204507</c:v>
                </c:pt>
                <c:pt idx="50776">
                  <c:v>3.189073</c:v>
                </c:pt>
                <c:pt idx="50777">
                  <c:v>3.194674</c:v>
                </c:pt>
                <c:pt idx="50778">
                  <c:v>3.2054200000000002</c:v>
                </c:pt>
                <c:pt idx="50779">
                  <c:v>3.1976789999999999</c:v>
                </c:pt>
                <c:pt idx="50780">
                  <c:v>3.1925340000000002</c:v>
                </c:pt>
                <c:pt idx="50781">
                  <c:v>3.1932079999999998</c:v>
                </c:pt>
                <c:pt idx="50782">
                  <c:v>3.1991930000000002</c:v>
                </c:pt>
                <c:pt idx="50783">
                  <c:v>3.1952750000000001</c:v>
                </c:pt>
                <c:pt idx="50784">
                  <c:v>3.1834950000000002</c:v>
                </c:pt>
                <c:pt idx="50785">
                  <c:v>3.193111</c:v>
                </c:pt>
                <c:pt idx="50786">
                  <c:v>3.2109740000000002</c:v>
                </c:pt>
                <c:pt idx="50787">
                  <c:v>3.2182819999999999</c:v>
                </c:pt>
                <c:pt idx="50788">
                  <c:v>3.2170800000000002</c:v>
                </c:pt>
                <c:pt idx="50789">
                  <c:v>3.207271</c:v>
                </c:pt>
                <c:pt idx="50790">
                  <c:v>3.1967180000000002</c:v>
                </c:pt>
                <c:pt idx="50791">
                  <c:v>3.1969099999999999</c:v>
                </c:pt>
                <c:pt idx="50792">
                  <c:v>3.1963089999999998</c:v>
                </c:pt>
                <c:pt idx="50793">
                  <c:v>3.201381</c:v>
                </c:pt>
                <c:pt idx="50794">
                  <c:v>3.210156</c:v>
                </c:pt>
                <c:pt idx="50795">
                  <c:v>3.2061410000000001</c:v>
                </c:pt>
                <c:pt idx="50796">
                  <c:v>3.1992419999999999</c:v>
                </c:pt>
                <c:pt idx="50797">
                  <c:v>3.2014049999999998</c:v>
                </c:pt>
                <c:pt idx="50798">
                  <c:v>3.20506</c:v>
                </c:pt>
                <c:pt idx="50799">
                  <c:v>3.193953</c:v>
                </c:pt>
                <c:pt idx="50800">
                  <c:v>3.1811630000000002</c:v>
                </c:pt>
                <c:pt idx="50801">
                  <c:v>3.173206</c:v>
                </c:pt>
                <c:pt idx="50802">
                  <c:v>3.1842640000000002</c:v>
                </c:pt>
                <c:pt idx="50803">
                  <c:v>3.197006</c:v>
                </c:pt>
                <c:pt idx="50804">
                  <c:v>3.2065739999999998</c:v>
                </c:pt>
                <c:pt idx="50805">
                  <c:v>3.2159979999999999</c:v>
                </c:pt>
                <c:pt idx="50806">
                  <c:v>3.218594</c:v>
                </c:pt>
                <c:pt idx="50807">
                  <c:v>3.2098439999999999</c:v>
                </c:pt>
                <c:pt idx="50808">
                  <c:v>3.2209020000000002</c:v>
                </c:pt>
                <c:pt idx="50809">
                  <c:v>3.2330670000000001</c:v>
                </c:pt>
                <c:pt idx="50810">
                  <c:v>3.230855</c:v>
                </c:pt>
                <c:pt idx="50811">
                  <c:v>3.2314799999999999</c:v>
                </c:pt>
                <c:pt idx="50812">
                  <c:v>3.2355909999999999</c:v>
                </c:pt>
                <c:pt idx="50813">
                  <c:v>3.2317450000000001</c:v>
                </c:pt>
                <c:pt idx="50814">
                  <c:v>3.2214070000000001</c:v>
                </c:pt>
                <c:pt idx="50815">
                  <c:v>3.2179690000000001</c:v>
                </c:pt>
                <c:pt idx="50816">
                  <c:v>3.217705</c:v>
                </c:pt>
                <c:pt idx="50817">
                  <c:v>3.2251810000000001</c:v>
                </c:pt>
                <c:pt idx="50818">
                  <c:v>3.2590309999999998</c:v>
                </c:pt>
                <c:pt idx="50819">
                  <c:v>3.274753</c:v>
                </c:pt>
                <c:pt idx="50820">
                  <c:v>3.267493</c:v>
                </c:pt>
                <c:pt idx="50821">
                  <c:v>3.2831429999999999</c:v>
                </c:pt>
                <c:pt idx="50822">
                  <c:v>3.2903549999999999</c:v>
                </c:pt>
                <c:pt idx="50823">
                  <c:v>3.2781669999999998</c:v>
                </c:pt>
                <c:pt idx="50824">
                  <c:v>3.2513130000000001</c:v>
                </c:pt>
                <c:pt idx="50825">
                  <c:v>3.2128009999999998</c:v>
                </c:pt>
                <c:pt idx="50826">
                  <c:v>3.175297</c:v>
                </c:pt>
                <c:pt idx="50827">
                  <c:v>3.1795529999999999</c:v>
                </c:pt>
                <c:pt idx="50828">
                  <c:v>3.189241</c:v>
                </c:pt>
                <c:pt idx="50829">
                  <c:v>3.1817160000000002</c:v>
                </c:pt>
                <c:pt idx="50830">
                  <c:v>3.1871489999999998</c:v>
                </c:pt>
                <c:pt idx="50831">
                  <c:v>3.2012610000000001</c:v>
                </c:pt>
                <c:pt idx="50832">
                  <c:v>3.2173919999999998</c:v>
                </c:pt>
                <c:pt idx="50833">
                  <c:v>3.222296</c:v>
                </c:pt>
                <c:pt idx="50834">
                  <c:v>3.2164069999999998</c:v>
                </c:pt>
                <c:pt idx="50835">
                  <c:v>3.2119589999999998</c:v>
                </c:pt>
                <c:pt idx="50836">
                  <c:v>3.2036410000000002</c:v>
                </c:pt>
                <c:pt idx="50837">
                  <c:v>3.1972459999999998</c:v>
                </c:pt>
                <c:pt idx="50838">
                  <c:v>3.195732</c:v>
                </c:pt>
                <c:pt idx="50839">
                  <c:v>3.1867890000000001</c:v>
                </c:pt>
                <c:pt idx="50840">
                  <c:v>3.1935199999999999</c:v>
                </c:pt>
                <c:pt idx="50841">
                  <c:v>3.2142189999999999</c:v>
                </c:pt>
                <c:pt idx="50842">
                  <c:v>3.2212149999999999</c:v>
                </c:pt>
                <c:pt idx="50843">
                  <c:v>3.2094589999999998</c:v>
                </c:pt>
                <c:pt idx="50844">
                  <c:v>3.214483</c:v>
                </c:pt>
                <c:pt idx="50845">
                  <c:v>3.2215750000000001</c:v>
                </c:pt>
                <c:pt idx="50846">
                  <c:v>3.2334510000000001</c:v>
                </c:pt>
                <c:pt idx="50847">
                  <c:v>3.2415050000000001</c:v>
                </c:pt>
                <c:pt idx="50848">
                  <c:v>3.2310949999999998</c:v>
                </c:pt>
                <c:pt idx="50849">
                  <c:v>3.2244359999999999</c:v>
                </c:pt>
                <c:pt idx="50850">
                  <c:v>3.2167910000000002</c:v>
                </c:pt>
                <c:pt idx="50851">
                  <c:v>3.1972459999999998</c:v>
                </c:pt>
                <c:pt idx="50852">
                  <c:v>3.179192</c:v>
                </c:pt>
                <c:pt idx="50853">
                  <c:v>3.1834470000000001</c:v>
                </c:pt>
                <c:pt idx="50854">
                  <c:v>3.20994</c:v>
                </c:pt>
                <c:pt idx="50855">
                  <c:v>3.2353019999999999</c:v>
                </c:pt>
                <c:pt idx="50856">
                  <c:v>3.2391969999999999</c:v>
                </c:pt>
                <c:pt idx="50857">
                  <c:v>3.2154449999999999</c:v>
                </c:pt>
                <c:pt idx="50858">
                  <c:v>3.2023190000000001</c:v>
                </c:pt>
                <c:pt idx="50859">
                  <c:v>3.1918609999999998</c:v>
                </c:pt>
                <c:pt idx="50860">
                  <c:v>3.1864279999999998</c:v>
                </c:pt>
                <c:pt idx="50861">
                  <c:v>3.1940970000000002</c:v>
                </c:pt>
                <c:pt idx="50862">
                  <c:v>3.2126800000000002</c:v>
                </c:pt>
                <c:pt idx="50863">
                  <c:v>3.2271290000000001</c:v>
                </c:pt>
                <c:pt idx="50864">
                  <c:v>3.2424189999999999</c:v>
                </c:pt>
                <c:pt idx="50865">
                  <c:v>3.2353510000000001</c:v>
                </c:pt>
                <c:pt idx="50866">
                  <c:v>3.2328739999999998</c:v>
                </c:pt>
                <c:pt idx="50867">
                  <c:v>3.2363119999999999</c:v>
                </c:pt>
                <c:pt idx="50868">
                  <c:v>3.234461</c:v>
                </c:pt>
                <c:pt idx="50869">
                  <c:v>3.2277779999999998</c:v>
                </c:pt>
                <c:pt idx="50870">
                  <c:v>3.2162860000000002</c:v>
                </c:pt>
                <c:pt idx="50871">
                  <c:v>3.2178969999999998</c:v>
                </c:pt>
                <c:pt idx="50872">
                  <c:v>3.2219600000000002</c:v>
                </c:pt>
                <c:pt idx="50873">
                  <c:v>3.2189549999999998</c:v>
                </c:pt>
                <c:pt idx="50874">
                  <c:v>3.2098439999999999</c:v>
                </c:pt>
                <c:pt idx="50875">
                  <c:v>3.2104689999999998</c:v>
                </c:pt>
                <c:pt idx="50876">
                  <c:v>3.207776</c:v>
                </c:pt>
                <c:pt idx="50877">
                  <c:v>3.2041219999999999</c:v>
                </c:pt>
                <c:pt idx="50878">
                  <c:v>3.2074389999999999</c:v>
                </c:pt>
                <c:pt idx="50879">
                  <c:v>3.2097470000000001</c:v>
                </c:pt>
                <c:pt idx="50880">
                  <c:v>3.2124640000000002</c:v>
                </c:pt>
                <c:pt idx="50881">
                  <c:v>3.2167669999999999</c:v>
                </c:pt>
                <c:pt idx="50882">
                  <c:v>3.2154690000000001</c:v>
                </c:pt>
                <c:pt idx="50883">
                  <c:v>3.2233540000000001</c:v>
                </c:pt>
                <c:pt idx="50884">
                  <c:v>3.2316959999999999</c:v>
                </c:pt>
                <c:pt idx="50885">
                  <c:v>3.2309510000000001</c:v>
                </c:pt>
                <c:pt idx="50886">
                  <c:v>3.227249</c:v>
                </c:pt>
                <c:pt idx="50887">
                  <c:v>3.224869</c:v>
                </c:pt>
                <c:pt idx="50888">
                  <c:v>3.2177769999999999</c:v>
                </c:pt>
                <c:pt idx="50889">
                  <c:v>3.2144349999999999</c:v>
                </c:pt>
                <c:pt idx="50890">
                  <c:v>3.2134499999999999</c:v>
                </c:pt>
                <c:pt idx="50891">
                  <c:v>3.204771</c:v>
                </c:pt>
                <c:pt idx="50892">
                  <c:v>3.203713</c:v>
                </c:pt>
                <c:pt idx="50893">
                  <c:v>3.2033770000000001</c:v>
                </c:pt>
                <c:pt idx="50894">
                  <c:v>3.1998190000000002</c:v>
                </c:pt>
                <c:pt idx="50895">
                  <c:v>3.1945060000000001</c:v>
                </c:pt>
                <c:pt idx="50896">
                  <c:v>3.1927270000000001</c:v>
                </c:pt>
                <c:pt idx="50897">
                  <c:v>3.1884960000000002</c:v>
                </c:pt>
                <c:pt idx="50898">
                  <c:v>3.1876540000000002</c:v>
                </c:pt>
                <c:pt idx="50899">
                  <c:v>3.1913079999999998</c:v>
                </c:pt>
                <c:pt idx="50900">
                  <c:v>3.1936399999999998</c:v>
                </c:pt>
                <c:pt idx="50901">
                  <c:v>3.1950829999999999</c:v>
                </c:pt>
                <c:pt idx="50902">
                  <c:v>3.2030400000000001</c:v>
                </c:pt>
                <c:pt idx="50903">
                  <c:v>3.227465</c:v>
                </c:pt>
                <c:pt idx="50904">
                  <c:v>3.2454480000000001</c:v>
                </c:pt>
                <c:pt idx="50905">
                  <c:v>3.2333069999999999</c:v>
                </c:pt>
                <c:pt idx="50906">
                  <c:v>3.2240030000000002</c:v>
                </c:pt>
                <c:pt idx="50907">
                  <c:v>3.2235230000000001</c:v>
                </c:pt>
                <c:pt idx="50908">
                  <c:v>3.2229700000000001</c:v>
                </c:pt>
                <c:pt idx="50909">
                  <c:v>3.2168869999999998</c:v>
                </c:pt>
                <c:pt idx="50910">
                  <c:v>3.2108289999999999</c:v>
                </c:pt>
                <c:pt idx="50911">
                  <c:v>3.2095069999999999</c:v>
                </c:pt>
                <c:pt idx="50912">
                  <c:v>3.2103000000000002</c:v>
                </c:pt>
                <c:pt idx="50913">
                  <c:v>3.2066219999999999</c:v>
                </c:pt>
                <c:pt idx="50914">
                  <c:v>3.2108530000000002</c:v>
                </c:pt>
                <c:pt idx="50915">
                  <c:v>3.2131609999999999</c:v>
                </c:pt>
                <c:pt idx="50916">
                  <c:v>3.2100599999999999</c:v>
                </c:pt>
                <c:pt idx="50917">
                  <c:v>3.2106129999999999</c:v>
                </c:pt>
                <c:pt idx="50918">
                  <c:v>3.2165270000000001</c:v>
                </c:pt>
                <c:pt idx="50919">
                  <c:v>3.218931</c:v>
                </c:pt>
                <c:pt idx="50920">
                  <c:v>3.214483</c:v>
                </c:pt>
                <c:pt idx="50921">
                  <c:v>3.2138580000000001</c:v>
                </c:pt>
                <c:pt idx="50922">
                  <c:v>3.2242199999999999</c:v>
                </c:pt>
                <c:pt idx="50923">
                  <c:v>3.2283309999999998</c:v>
                </c:pt>
                <c:pt idx="50924">
                  <c:v>3.2210459999999999</c:v>
                </c:pt>
                <c:pt idx="50925">
                  <c:v>3.2084250000000001</c:v>
                </c:pt>
                <c:pt idx="50926">
                  <c:v>3.209219</c:v>
                </c:pt>
                <c:pt idx="50927">
                  <c:v>3.2147480000000002</c:v>
                </c:pt>
                <c:pt idx="50928">
                  <c:v>3.2265999999999999</c:v>
                </c:pt>
                <c:pt idx="50929">
                  <c:v>3.2272249999999998</c:v>
                </c:pt>
                <c:pt idx="50930">
                  <c:v>3.223859</c:v>
                </c:pt>
                <c:pt idx="50931">
                  <c:v>3.2194600000000002</c:v>
                </c:pt>
                <c:pt idx="50932">
                  <c:v>3.2149160000000001</c:v>
                </c:pt>
                <c:pt idx="50933">
                  <c:v>3.2120549999999999</c:v>
                </c:pt>
                <c:pt idx="50934">
                  <c:v>3.2123439999999999</c:v>
                </c:pt>
                <c:pt idx="50935">
                  <c:v>3.215204</c:v>
                </c:pt>
                <c:pt idx="50936">
                  <c:v>3.2141950000000001</c:v>
                </c:pt>
                <c:pt idx="50937">
                  <c:v>3.211382</c:v>
                </c:pt>
                <c:pt idx="50938">
                  <c:v>3.2140270000000002</c:v>
                </c:pt>
                <c:pt idx="50939">
                  <c:v>3.2328739999999998</c:v>
                </c:pt>
                <c:pt idx="50940">
                  <c:v>3.2620119999999999</c:v>
                </c:pt>
                <c:pt idx="50941">
                  <c:v>3.2777579999999999</c:v>
                </c:pt>
                <c:pt idx="50942">
                  <c:v>3.2861720000000001</c:v>
                </c:pt>
                <c:pt idx="50943">
                  <c:v>3.2906200000000001</c:v>
                </c:pt>
                <c:pt idx="50944">
                  <c:v>3.2867730000000002</c:v>
                </c:pt>
                <c:pt idx="50945">
                  <c:v>3.2658100000000001</c:v>
                </c:pt>
                <c:pt idx="50946">
                  <c:v>3.2268159999999999</c:v>
                </c:pt>
                <c:pt idx="50947">
                  <c:v>3.1970779999999999</c:v>
                </c:pt>
                <c:pt idx="50948">
                  <c:v>3.175033</c:v>
                </c:pt>
                <c:pt idx="50949">
                  <c:v>3.1679170000000001</c:v>
                </c:pt>
                <c:pt idx="50950">
                  <c:v>3.184072</c:v>
                </c:pt>
                <c:pt idx="50951">
                  <c:v>3.1855389999999999</c:v>
                </c:pt>
                <c:pt idx="50952">
                  <c:v>3.1910919999999998</c:v>
                </c:pt>
                <c:pt idx="50953">
                  <c:v>3.2024870000000001</c:v>
                </c:pt>
                <c:pt idx="50954">
                  <c:v>3.1927989999999999</c:v>
                </c:pt>
                <c:pt idx="50955">
                  <c:v>3.1851539999999998</c:v>
                </c:pt>
                <c:pt idx="50956">
                  <c:v>3.191789</c:v>
                </c:pt>
                <c:pt idx="50957">
                  <c:v>3.2084250000000001</c:v>
                </c:pt>
                <c:pt idx="50958">
                  <c:v>3.21821</c:v>
                </c:pt>
                <c:pt idx="50959">
                  <c:v>3.2309749999999999</c:v>
                </c:pt>
                <c:pt idx="50960">
                  <c:v>3.2533089999999998</c:v>
                </c:pt>
                <c:pt idx="50961">
                  <c:v>3.2789600000000001</c:v>
                </c:pt>
                <c:pt idx="50962">
                  <c:v>3.262877</c:v>
                </c:pt>
                <c:pt idx="50963">
                  <c:v>3.2409520000000001</c:v>
                </c:pt>
                <c:pt idx="50964">
                  <c:v>3.2361200000000001</c:v>
                </c:pt>
                <c:pt idx="50965">
                  <c:v>3.2235710000000002</c:v>
                </c:pt>
                <c:pt idx="50966">
                  <c:v>3.2076319999999998</c:v>
                </c:pt>
                <c:pt idx="50967">
                  <c:v>3.213714</c:v>
                </c:pt>
                <c:pt idx="50968">
                  <c:v>3.223042</c:v>
                </c:pt>
                <c:pt idx="50969">
                  <c:v>3.230302</c:v>
                </c:pt>
                <c:pt idx="50970">
                  <c:v>3.2331150000000002</c:v>
                </c:pt>
                <c:pt idx="50971">
                  <c:v>3.223042</c:v>
                </c:pt>
                <c:pt idx="50972">
                  <c:v>3.210156</c:v>
                </c:pt>
                <c:pt idx="50973">
                  <c:v>3.2072229999999999</c:v>
                </c:pt>
                <c:pt idx="50974">
                  <c:v>3.211382</c:v>
                </c:pt>
                <c:pt idx="50975">
                  <c:v>3.2133289999999999</c:v>
                </c:pt>
                <c:pt idx="50976">
                  <c:v>3.2119589999999998</c:v>
                </c:pt>
                <c:pt idx="50977">
                  <c:v>3.2124160000000002</c:v>
                </c:pt>
                <c:pt idx="50978">
                  <c:v>3.2176330000000002</c:v>
                </c:pt>
                <c:pt idx="50979">
                  <c:v>3.2286190000000001</c:v>
                </c:pt>
                <c:pt idx="50980">
                  <c:v>3.237514</c:v>
                </c:pt>
                <c:pt idx="50981">
                  <c:v>3.2429960000000002</c:v>
                </c:pt>
                <c:pt idx="50982">
                  <c:v>3.2435719999999999</c:v>
                </c:pt>
                <c:pt idx="50983">
                  <c:v>3.2399659999999999</c:v>
                </c:pt>
                <c:pt idx="50984">
                  <c:v>3.2199409999999999</c:v>
                </c:pt>
                <c:pt idx="50985">
                  <c:v>3.1961409999999999</c:v>
                </c:pt>
                <c:pt idx="50986">
                  <c:v>3.2032080000000001</c:v>
                </c:pt>
                <c:pt idx="50987">
                  <c:v>3.2053479999999999</c:v>
                </c:pt>
                <c:pt idx="50988">
                  <c:v>3.206213</c:v>
                </c:pt>
                <c:pt idx="50989">
                  <c:v>3.2052040000000002</c:v>
                </c:pt>
                <c:pt idx="50990">
                  <c:v>3.2063820000000001</c:v>
                </c:pt>
                <c:pt idx="50991">
                  <c:v>3.2064780000000002</c:v>
                </c:pt>
                <c:pt idx="50992">
                  <c:v>3.207392</c:v>
                </c:pt>
                <c:pt idx="50993">
                  <c:v>3.2058049999999998</c:v>
                </c:pt>
                <c:pt idx="50994">
                  <c:v>3.2042660000000001</c:v>
                </c:pt>
                <c:pt idx="50995">
                  <c:v>3.2039059999999999</c:v>
                </c:pt>
                <c:pt idx="50996">
                  <c:v>3.212704</c:v>
                </c:pt>
                <c:pt idx="50997">
                  <c:v>3.2231380000000001</c:v>
                </c:pt>
                <c:pt idx="50998">
                  <c:v>3.2214550000000002</c:v>
                </c:pt>
                <c:pt idx="50999">
                  <c:v>3.2196039999999999</c:v>
                </c:pt>
                <c:pt idx="51000">
                  <c:v>3.2262629999999999</c:v>
                </c:pt>
                <c:pt idx="51001">
                  <c:v>3.2263829999999998</c:v>
                </c:pt>
                <c:pt idx="51002">
                  <c:v>3.2221760000000002</c:v>
                </c:pt>
                <c:pt idx="51003">
                  <c:v>3.2220800000000001</c:v>
                </c:pt>
                <c:pt idx="51004">
                  <c:v>3.2283309999999998</c:v>
                </c:pt>
                <c:pt idx="51005">
                  <c:v>3.2309990000000002</c:v>
                </c:pt>
                <c:pt idx="51006">
                  <c:v>3.225975</c:v>
                </c:pt>
                <c:pt idx="51007">
                  <c:v>3.2245560000000002</c:v>
                </c:pt>
                <c:pt idx="51008">
                  <c:v>3.2251569999999998</c:v>
                </c:pt>
                <c:pt idx="51009">
                  <c:v>3.2198440000000002</c:v>
                </c:pt>
                <c:pt idx="51010">
                  <c:v>3.2133530000000001</c:v>
                </c:pt>
                <c:pt idx="51011">
                  <c:v>3.209651</c:v>
                </c:pt>
                <c:pt idx="51012">
                  <c:v>3.2156370000000001</c:v>
                </c:pt>
                <c:pt idx="51013">
                  <c:v>3.2242199999999999</c:v>
                </c:pt>
                <c:pt idx="51014">
                  <c:v>3.2284030000000001</c:v>
                </c:pt>
                <c:pt idx="51015">
                  <c:v>3.2297009999999999</c:v>
                </c:pt>
                <c:pt idx="51016">
                  <c:v>3.2272729999999998</c:v>
                </c:pt>
                <c:pt idx="51017">
                  <c:v>3.2277779999999998</c:v>
                </c:pt>
                <c:pt idx="51018">
                  <c:v>3.2250130000000001</c:v>
                </c:pt>
                <c:pt idx="51019">
                  <c:v>3.2242440000000001</c:v>
                </c:pt>
                <c:pt idx="51020">
                  <c:v>3.222321</c:v>
                </c:pt>
                <c:pt idx="51021">
                  <c:v>3.2140029999999999</c:v>
                </c:pt>
                <c:pt idx="51022">
                  <c:v>3.2172000000000001</c:v>
                </c:pt>
                <c:pt idx="51023">
                  <c:v>3.21732</c:v>
                </c:pt>
                <c:pt idx="51024">
                  <c:v>3.219436</c:v>
                </c:pt>
                <c:pt idx="51025">
                  <c:v>3.2205900000000001</c:v>
                </c:pt>
                <c:pt idx="51026">
                  <c:v>3.219652</c:v>
                </c:pt>
                <c:pt idx="51027">
                  <c:v>3.2128730000000001</c:v>
                </c:pt>
                <c:pt idx="51028">
                  <c:v>3.2115499999999999</c:v>
                </c:pt>
                <c:pt idx="51029">
                  <c:v>3.2149399999999999</c:v>
                </c:pt>
                <c:pt idx="51030">
                  <c:v>3.2226810000000001</c:v>
                </c:pt>
                <c:pt idx="51031">
                  <c:v>3.232418</c:v>
                </c:pt>
                <c:pt idx="51032">
                  <c:v>3.231865</c:v>
                </c:pt>
                <c:pt idx="51033">
                  <c:v>3.2271049999999999</c:v>
                </c:pt>
                <c:pt idx="51034">
                  <c:v>3.2228490000000001</c:v>
                </c:pt>
                <c:pt idx="51035">
                  <c:v>3.2196280000000002</c:v>
                </c:pt>
                <c:pt idx="51036">
                  <c:v>3.2215750000000001</c:v>
                </c:pt>
                <c:pt idx="51037">
                  <c:v>3.2243400000000002</c:v>
                </c:pt>
                <c:pt idx="51038">
                  <c:v>3.2263350000000002</c:v>
                </c:pt>
                <c:pt idx="51039">
                  <c:v>3.2248929999999998</c:v>
                </c:pt>
                <c:pt idx="51040">
                  <c:v>3.217657</c:v>
                </c:pt>
                <c:pt idx="51041">
                  <c:v>3.2174399999999999</c:v>
                </c:pt>
                <c:pt idx="51042">
                  <c:v>3.2208540000000001</c:v>
                </c:pt>
                <c:pt idx="51043">
                  <c:v>3.2184020000000002</c:v>
                </c:pt>
                <c:pt idx="51044">
                  <c:v>3.2141229999999998</c:v>
                </c:pt>
                <c:pt idx="51045">
                  <c:v>3.2229700000000001</c:v>
                </c:pt>
                <c:pt idx="51046">
                  <c:v>3.2216480000000001</c:v>
                </c:pt>
                <c:pt idx="51047">
                  <c:v>3.220037</c:v>
                </c:pt>
                <c:pt idx="51048">
                  <c:v>3.225085</c:v>
                </c:pt>
                <c:pt idx="51049">
                  <c:v>3.2262390000000001</c:v>
                </c:pt>
                <c:pt idx="51050">
                  <c:v>3.2285469999999998</c:v>
                </c:pt>
                <c:pt idx="51051">
                  <c:v>3.2292200000000002</c:v>
                </c:pt>
                <c:pt idx="51052">
                  <c:v>3.2252540000000001</c:v>
                </c:pt>
                <c:pt idx="51053">
                  <c:v>3.2287870000000001</c:v>
                </c:pt>
                <c:pt idx="51054">
                  <c:v>3.2366730000000001</c:v>
                </c:pt>
                <c:pt idx="51055">
                  <c:v>3.2592949999999998</c:v>
                </c:pt>
                <c:pt idx="51056">
                  <c:v>3.2857880000000002</c:v>
                </c:pt>
                <c:pt idx="51057">
                  <c:v>3.2965339999999999</c:v>
                </c:pt>
                <c:pt idx="51058">
                  <c:v>3.286124</c:v>
                </c:pt>
                <c:pt idx="51059">
                  <c:v>3.2597520000000002</c:v>
                </c:pt>
                <c:pt idx="51060">
                  <c:v>3.2320329999999999</c:v>
                </c:pt>
                <c:pt idx="51061">
                  <c:v>3.2061649999999999</c:v>
                </c:pt>
                <c:pt idx="51062">
                  <c:v>3.1946500000000002</c:v>
                </c:pt>
                <c:pt idx="51063">
                  <c:v>3.1847210000000001</c:v>
                </c:pt>
                <c:pt idx="51064">
                  <c:v>3.1853940000000001</c:v>
                </c:pt>
                <c:pt idx="51065">
                  <c:v>3.2025830000000002</c:v>
                </c:pt>
                <c:pt idx="51066">
                  <c:v>3.212272</c:v>
                </c:pt>
                <c:pt idx="51067">
                  <c:v>3.2177530000000001</c:v>
                </c:pt>
                <c:pt idx="51068">
                  <c:v>3.2143630000000001</c:v>
                </c:pt>
                <c:pt idx="51069">
                  <c:v>3.2091699999999999</c:v>
                </c:pt>
                <c:pt idx="51070">
                  <c:v>3.2083529999999998</c:v>
                </c:pt>
                <c:pt idx="51071">
                  <c:v>3.21583</c:v>
                </c:pt>
                <c:pt idx="51072">
                  <c:v>3.229533</c:v>
                </c:pt>
                <c:pt idx="51073">
                  <c:v>3.2322009999999999</c:v>
                </c:pt>
                <c:pt idx="51074">
                  <c:v>3.2352059999999998</c:v>
                </c:pt>
                <c:pt idx="51075">
                  <c:v>3.2352780000000001</c:v>
                </c:pt>
                <c:pt idx="51076">
                  <c:v>3.247179</c:v>
                </c:pt>
                <c:pt idx="51077">
                  <c:v>3.2707139999999999</c:v>
                </c:pt>
                <c:pt idx="51078">
                  <c:v>3.2768199999999998</c:v>
                </c:pt>
                <c:pt idx="51079">
                  <c:v>3.2743679999999999</c:v>
                </c:pt>
                <c:pt idx="51080">
                  <c:v>3.2671559999999999</c:v>
                </c:pt>
                <c:pt idx="51081">
                  <c:v>3.2563140000000002</c:v>
                </c:pt>
                <c:pt idx="51082">
                  <c:v>3.2368649999999999</c:v>
                </c:pt>
                <c:pt idx="51083">
                  <c:v>3.2212390000000002</c:v>
                </c:pt>
                <c:pt idx="51084">
                  <c:v>3.196285</c:v>
                </c:pt>
                <c:pt idx="51085">
                  <c:v>3.1818840000000002</c:v>
                </c:pt>
                <c:pt idx="51086">
                  <c:v>3.1839759999999999</c:v>
                </c:pt>
                <c:pt idx="51087">
                  <c:v>3.1858270000000002</c:v>
                </c:pt>
                <c:pt idx="51088">
                  <c:v>3.1872449999999999</c:v>
                </c:pt>
                <c:pt idx="51089">
                  <c:v>3.1987610000000002</c:v>
                </c:pt>
                <c:pt idx="51090">
                  <c:v>3.204434</c:v>
                </c:pt>
                <c:pt idx="51091">
                  <c:v>3.2078479999999998</c:v>
                </c:pt>
                <c:pt idx="51092">
                  <c:v>3.2121749999999998</c:v>
                </c:pt>
                <c:pt idx="51093">
                  <c:v>3.219868</c:v>
                </c:pt>
                <c:pt idx="51094">
                  <c:v>3.2193160000000001</c:v>
                </c:pt>
                <c:pt idx="51095">
                  <c:v>3.2156370000000001</c:v>
                </c:pt>
                <c:pt idx="51096">
                  <c:v>3.2163580000000001</c:v>
                </c:pt>
                <c:pt idx="51097">
                  <c:v>3.2134260000000001</c:v>
                </c:pt>
                <c:pt idx="51098">
                  <c:v>3.2077520000000002</c:v>
                </c:pt>
                <c:pt idx="51099">
                  <c:v>3.2033770000000001</c:v>
                </c:pt>
                <c:pt idx="51100">
                  <c:v>3.209867</c:v>
                </c:pt>
                <c:pt idx="51101">
                  <c:v>3.2083529999999998</c:v>
                </c:pt>
                <c:pt idx="51102">
                  <c:v>3.2087140000000001</c:v>
                </c:pt>
                <c:pt idx="51103">
                  <c:v>3.2159260000000001</c:v>
                </c:pt>
                <c:pt idx="51104">
                  <c:v>3.2197239999999998</c:v>
                </c:pt>
                <c:pt idx="51105">
                  <c:v>3.221695</c:v>
                </c:pt>
                <c:pt idx="51106">
                  <c:v>3.2182819999999999</c:v>
                </c:pt>
                <c:pt idx="51107">
                  <c:v>3.214604</c:v>
                </c:pt>
                <c:pt idx="51108">
                  <c:v>3.2143630000000001</c:v>
                </c:pt>
                <c:pt idx="51109">
                  <c:v>3.2149640000000002</c:v>
                </c:pt>
                <c:pt idx="51110">
                  <c:v>3.2148919999999999</c:v>
                </c:pt>
                <c:pt idx="51111">
                  <c:v>3.2196039999999999</c:v>
                </c:pt>
                <c:pt idx="51112">
                  <c:v>3.2252049999999999</c:v>
                </c:pt>
                <c:pt idx="51113">
                  <c:v>3.2267199999999998</c:v>
                </c:pt>
                <c:pt idx="51114">
                  <c:v>3.2272970000000001</c:v>
                </c:pt>
                <c:pt idx="51115">
                  <c:v>3.2244600000000001</c:v>
                </c:pt>
                <c:pt idx="51116">
                  <c:v>3.224532</c:v>
                </c:pt>
                <c:pt idx="51117">
                  <c:v>3.226191</c:v>
                </c:pt>
                <c:pt idx="51118">
                  <c:v>3.2273930000000002</c:v>
                </c:pt>
                <c:pt idx="51119">
                  <c:v>3.2282099999999998</c:v>
                </c:pt>
                <c:pt idx="51120">
                  <c:v>3.2264550000000001</c:v>
                </c:pt>
                <c:pt idx="51121">
                  <c:v>3.224364</c:v>
                </c:pt>
                <c:pt idx="51122">
                  <c:v>3.222321</c:v>
                </c:pt>
                <c:pt idx="51123">
                  <c:v>3.2169120000000002</c:v>
                </c:pt>
                <c:pt idx="51124">
                  <c:v>3.2184740000000001</c:v>
                </c:pt>
                <c:pt idx="51125">
                  <c:v>3.2156850000000001</c:v>
                </c:pt>
                <c:pt idx="51126">
                  <c:v>3.2041219999999999</c:v>
                </c:pt>
                <c:pt idx="51127">
                  <c:v>3.2069830000000001</c:v>
                </c:pt>
                <c:pt idx="51128">
                  <c:v>3.2102279999999999</c:v>
                </c:pt>
                <c:pt idx="51129">
                  <c:v>3.2147960000000002</c:v>
                </c:pt>
                <c:pt idx="51130">
                  <c:v>3.2212869999999998</c:v>
                </c:pt>
                <c:pt idx="51131">
                  <c:v>3.2276579999999999</c:v>
                </c:pt>
                <c:pt idx="51132">
                  <c:v>3.2315040000000002</c:v>
                </c:pt>
                <c:pt idx="51133">
                  <c:v>3.234629</c:v>
                </c:pt>
                <c:pt idx="51134">
                  <c:v>3.2390289999999999</c:v>
                </c:pt>
                <c:pt idx="51135">
                  <c:v>3.239293</c:v>
                </c:pt>
                <c:pt idx="51136">
                  <c:v>3.2482120000000001</c:v>
                </c:pt>
                <c:pt idx="51137">
                  <c:v>3.2484769999999998</c:v>
                </c:pt>
                <c:pt idx="51138">
                  <c:v>3.2399420000000001</c:v>
                </c:pt>
                <c:pt idx="51139">
                  <c:v>3.2322730000000002</c:v>
                </c:pt>
                <c:pt idx="51140">
                  <c:v>3.232418</c:v>
                </c:pt>
                <c:pt idx="51141">
                  <c:v>3.2307350000000001</c:v>
                </c:pt>
                <c:pt idx="51142">
                  <c:v>3.2229459999999999</c:v>
                </c:pt>
                <c:pt idx="51143">
                  <c:v>3.2207819999999998</c:v>
                </c:pt>
                <c:pt idx="51144">
                  <c:v>3.2200129999999998</c:v>
                </c:pt>
                <c:pt idx="51145">
                  <c:v>3.2235710000000002</c:v>
                </c:pt>
                <c:pt idx="51146">
                  <c:v>3.2249889999999999</c:v>
                </c:pt>
                <c:pt idx="51147">
                  <c:v>3.230639</c:v>
                </c:pt>
                <c:pt idx="51148">
                  <c:v>3.226985</c:v>
                </c:pt>
                <c:pt idx="51149">
                  <c:v>3.2167189999999999</c:v>
                </c:pt>
                <c:pt idx="51150">
                  <c:v>3.2134740000000002</c:v>
                </c:pt>
                <c:pt idx="51151">
                  <c:v>3.2252049999999999</c:v>
                </c:pt>
                <c:pt idx="51152">
                  <c:v>3.2387160000000002</c:v>
                </c:pt>
                <c:pt idx="51153">
                  <c:v>3.2379709999999999</c:v>
                </c:pt>
                <c:pt idx="51154">
                  <c:v>3.2320090000000001</c:v>
                </c:pt>
                <c:pt idx="51155">
                  <c:v>3.2320570000000002</c:v>
                </c:pt>
                <c:pt idx="51156">
                  <c:v>3.2275130000000001</c:v>
                </c:pt>
                <c:pt idx="51157">
                  <c:v>3.2274889999999998</c:v>
                </c:pt>
                <c:pt idx="51158">
                  <c:v>3.2319849999999999</c:v>
                </c:pt>
                <c:pt idx="51159">
                  <c:v>3.2314319999999999</c:v>
                </c:pt>
                <c:pt idx="51160">
                  <c:v>3.2231619999999999</c:v>
                </c:pt>
                <c:pt idx="51161">
                  <c:v>3.2165270000000001</c:v>
                </c:pt>
                <c:pt idx="51162">
                  <c:v>3.2165029999999999</c:v>
                </c:pt>
                <c:pt idx="51163">
                  <c:v>3.2206139999999999</c:v>
                </c:pt>
                <c:pt idx="51164">
                  <c:v>3.2173919999999998</c:v>
                </c:pt>
                <c:pt idx="51165">
                  <c:v>3.2170800000000002</c:v>
                </c:pt>
                <c:pt idx="51166">
                  <c:v>3.2235710000000002</c:v>
                </c:pt>
                <c:pt idx="51167">
                  <c:v>3.2329460000000001</c:v>
                </c:pt>
                <c:pt idx="51168">
                  <c:v>3.2282350000000002</c:v>
                </c:pt>
                <c:pt idx="51169">
                  <c:v>3.2221760000000002</c:v>
                </c:pt>
                <c:pt idx="51170">
                  <c:v>3.2296770000000001</c:v>
                </c:pt>
                <c:pt idx="51171">
                  <c:v>3.231071</c:v>
                </c:pt>
                <c:pt idx="51172">
                  <c:v>3.2326820000000001</c:v>
                </c:pt>
                <c:pt idx="51173">
                  <c:v>3.2331629999999998</c:v>
                </c:pt>
                <c:pt idx="51174">
                  <c:v>3.2336680000000002</c:v>
                </c:pt>
                <c:pt idx="51175">
                  <c:v>3.2316720000000001</c:v>
                </c:pt>
                <c:pt idx="51176">
                  <c:v>3.226985</c:v>
                </c:pt>
                <c:pt idx="51177">
                  <c:v>3.2302300000000002</c:v>
                </c:pt>
                <c:pt idx="51178">
                  <c:v>3.228691</c:v>
                </c:pt>
                <c:pt idx="51179">
                  <c:v>3.2238829999999998</c:v>
                </c:pt>
                <c:pt idx="51180">
                  <c:v>3.222801</c:v>
                </c:pt>
                <c:pt idx="51181">
                  <c:v>3.2210459999999999</c:v>
                </c:pt>
                <c:pt idx="51182">
                  <c:v>3.223306</c:v>
                </c:pt>
                <c:pt idx="51183">
                  <c:v>3.2253980000000002</c:v>
                </c:pt>
                <c:pt idx="51184">
                  <c:v>3.2197960000000001</c:v>
                </c:pt>
                <c:pt idx="51185">
                  <c:v>3.2154449999999999</c:v>
                </c:pt>
                <c:pt idx="51186">
                  <c:v>3.2160700000000002</c:v>
                </c:pt>
                <c:pt idx="51187">
                  <c:v>3.2176330000000002</c:v>
                </c:pt>
                <c:pt idx="51188">
                  <c:v>3.2180409999999999</c:v>
                </c:pt>
                <c:pt idx="51189">
                  <c:v>3.2201569999999999</c:v>
                </c:pt>
                <c:pt idx="51190">
                  <c:v>3.22309</c:v>
                </c:pt>
                <c:pt idx="51191">
                  <c:v>3.2270089999999998</c:v>
                </c:pt>
                <c:pt idx="51192">
                  <c:v>3.2297729999999998</c:v>
                </c:pt>
                <c:pt idx="51193">
                  <c:v>3.231023</c:v>
                </c:pt>
                <c:pt idx="51194">
                  <c:v>3.2321770000000001</c:v>
                </c:pt>
                <c:pt idx="51195">
                  <c:v>3.2327300000000001</c:v>
                </c:pt>
                <c:pt idx="51196">
                  <c:v>3.2356389999999999</c:v>
                </c:pt>
                <c:pt idx="51197">
                  <c:v>3.2540300000000002</c:v>
                </c:pt>
                <c:pt idx="51198">
                  <c:v>3.2640310000000001</c:v>
                </c:pt>
                <c:pt idx="51199">
                  <c:v>3.2547269999999999</c:v>
                </c:pt>
                <c:pt idx="51200">
                  <c:v>3.2390289999999999</c:v>
                </c:pt>
                <c:pt idx="51201">
                  <c:v>3.2216719999999999</c:v>
                </c:pt>
                <c:pt idx="51202">
                  <c:v>3.2055880000000001</c:v>
                </c:pt>
                <c:pt idx="51203">
                  <c:v>3.1970540000000001</c:v>
                </c:pt>
                <c:pt idx="51204">
                  <c:v>3.1924139999999999</c:v>
                </c:pt>
                <c:pt idx="51205">
                  <c:v>3.2028240000000001</c:v>
                </c:pt>
                <c:pt idx="51206">
                  <c:v>3.2082090000000001</c:v>
                </c:pt>
                <c:pt idx="51207">
                  <c:v>3.2114780000000001</c:v>
                </c:pt>
                <c:pt idx="51208">
                  <c:v>3.2143630000000001</c:v>
                </c:pt>
                <c:pt idx="51209">
                  <c:v>3.2182819999999999</c:v>
                </c:pt>
                <c:pt idx="51210">
                  <c:v>3.2173919999999998</c:v>
                </c:pt>
                <c:pt idx="51211">
                  <c:v>3.2148919999999999</c:v>
                </c:pt>
                <c:pt idx="51212">
                  <c:v>3.2162380000000002</c:v>
                </c:pt>
                <c:pt idx="51213">
                  <c:v>3.2158540000000002</c:v>
                </c:pt>
                <c:pt idx="51214">
                  <c:v>3.2167430000000001</c:v>
                </c:pt>
                <c:pt idx="51215">
                  <c:v>3.2147960000000002</c:v>
                </c:pt>
                <c:pt idx="51216">
                  <c:v>3.21821</c:v>
                </c:pt>
                <c:pt idx="51217">
                  <c:v>3.214988</c:v>
                </c:pt>
                <c:pt idx="51218">
                  <c:v>3.2102759999999999</c:v>
                </c:pt>
                <c:pt idx="51219">
                  <c:v>3.2059009999999999</c:v>
                </c:pt>
                <c:pt idx="51220">
                  <c:v>3.2065739999999998</c:v>
                </c:pt>
                <c:pt idx="51221">
                  <c:v>3.2069109999999998</c:v>
                </c:pt>
                <c:pt idx="51222">
                  <c:v>3.2087859999999999</c:v>
                </c:pt>
                <c:pt idx="51223">
                  <c:v>3.216046</c:v>
                </c:pt>
                <c:pt idx="51224">
                  <c:v>3.2293880000000001</c:v>
                </c:pt>
                <c:pt idx="51225">
                  <c:v>3.2284030000000001</c:v>
                </c:pt>
                <c:pt idx="51226">
                  <c:v>3.2224889999999999</c:v>
                </c:pt>
                <c:pt idx="51227">
                  <c:v>3.2236910000000001</c:v>
                </c:pt>
                <c:pt idx="51228">
                  <c:v>3.2464089999999999</c:v>
                </c:pt>
                <c:pt idx="51229">
                  <c:v>3.252011</c:v>
                </c:pt>
                <c:pt idx="51230">
                  <c:v>3.2518899999999999</c:v>
                </c:pt>
                <c:pt idx="51231">
                  <c:v>3.2505199999999999</c:v>
                </c:pt>
                <c:pt idx="51232">
                  <c:v>3.2406389999999998</c:v>
                </c:pt>
                <c:pt idx="51233">
                  <c:v>3.2269600000000001</c:v>
                </c:pt>
                <c:pt idx="51234">
                  <c:v>3.227201</c:v>
                </c:pt>
                <c:pt idx="51235">
                  <c:v>3.2282829999999998</c:v>
                </c:pt>
                <c:pt idx="51236">
                  <c:v>3.2272249999999998</c:v>
                </c:pt>
                <c:pt idx="51237">
                  <c:v>3.2240030000000002</c:v>
                </c:pt>
                <c:pt idx="51238">
                  <c:v>3.216046</c:v>
                </c:pt>
                <c:pt idx="51239">
                  <c:v>3.2056610000000001</c:v>
                </c:pt>
                <c:pt idx="51240">
                  <c:v>3.212704</c:v>
                </c:pt>
                <c:pt idx="51241">
                  <c:v>3.2201330000000001</c:v>
                </c:pt>
                <c:pt idx="51242">
                  <c:v>3.2170800000000002</c:v>
                </c:pt>
                <c:pt idx="51243">
                  <c:v>3.2101799999999998</c:v>
                </c:pt>
                <c:pt idx="51244">
                  <c:v>3.2041219999999999</c:v>
                </c:pt>
                <c:pt idx="51245">
                  <c:v>3.2027760000000001</c:v>
                </c:pt>
                <c:pt idx="51246">
                  <c:v>3.208113</c:v>
                </c:pt>
                <c:pt idx="51247">
                  <c:v>3.232634</c:v>
                </c:pt>
                <c:pt idx="51248">
                  <c:v>3.2676129999999999</c:v>
                </c:pt>
                <c:pt idx="51249">
                  <c:v>3.2833600000000001</c:v>
                </c:pt>
                <c:pt idx="51250">
                  <c:v>3.289177</c:v>
                </c:pt>
                <c:pt idx="51251">
                  <c:v>3.2956919999999998</c:v>
                </c:pt>
                <c:pt idx="51252">
                  <c:v>3.279417</c:v>
                </c:pt>
                <c:pt idx="51253">
                  <c:v>3.25617</c:v>
                </c:pt>
                <c:pt idx="51254">
                  <c:v>3.2385000000000002</c:v>
                </c:pt>
                <c:pt idx="51255">
                  <c:v>3.2140029999999999</c:v>
                </c:pt>
                <c:pt idx="51256">
                  <c:v>3.196958</c:v>
                </c:pt>
                <c:pt idx="51257">
                  <c:v>3.2018140000000002</c:v>
                </c:pt>
                <c:pt idx="51258">
                  <c:v>3.207392</c:v>
                </c:pt>
                <c:pt idx="51259">
                  <c:v>3.210709</c:v>
                </c:pt>
                <c:pt idx="51260">
                  <c:v>3.2158060000000002</c:v>
                </c:pt>
                <c:pt idx="51261">
                  <c:v>3.2119589999999998</c:v>
                </c:pt>
                <c:pt idx="51262">
                  <c:v>3.2133289999999999</c:v>
                </c:pt>
                <c:pt idx="51263">
                  <c:v>3.2148919999999999</c:v>
                </c:pt>
                <c:pt idx="51264">
                  <c:v>3.2134499999999999</c:v>
                </c:pt>
                <c:pt idx="51265">
                  <c:v>3.2114060000000002</c:v>
                </c:pt>
                <c:pt idx="51266">
                  <c:v>3.2120549999999999</c:v>
                </c:pt>
                <c:pt idx="51267">
                  <c:v>3.2166709999999998</c:v>
                </c:pt>
                <c:pt idx="51268">
                  <c:v>3.216383</c:v>
                </c:pt>
                <c:pt idx="51269">
                  <c:v>3.2156129999999998</c:v>
                </c:pt>
                <c:pt idx="51270">
                  <c:v>3.221095</c:v>
                </c:pt>
                <c:pt idx="51271">
                  <c:v>3.2183540000000002</c:v>
                </c:pt>
                <c:pt idx="51272">
                  <c:v>3.2132329999999998</c:v>
                </c:pt>
                <c:pt idx="51273">
                  <c:v>3.2163580000000001</c:v>
                </c:pt>
                <c:pt idx="51274">
                  <c:v>3.222321</c:v>
                </c:pt>
                <c:pt idx="51275">
                  <c:v>3.2243879999999998</c:v>
                </c:pt>
                <c:pt idx="51276">
                  <c:v>3.2186659999999998</c:v>
                </c:pt>
                <c:pt idx="51277">
                  <c:v>3.2153969999999998</c:v>
                </c:pt>
                <c:pt idx="51278">
                  <c:v>3.2150840000000001</c:v>
                </c:pt>
                <c:pt idx="51279">
                  <c:v>3.2078959999999999</c:v>
                </c:pt>
                <c:pt idx="51280">
                  <c:v>3.2146759999999999</c:v>
                </c:pt>
                <c:pt idx="51281">
                  <c:v>3.217921</c:v>
                </c:pt>
                <c:pt idx="51282">
                  <c:v>3.2192430000000001</c:v>
                </c:pt>
                <c:pt idx="51283">
                  <c:v>3.2147480000000002</c:v>
                </c:pt>
                <c:pt idx="51284">
                  <c:v>3.2107809999999999</c:v>
                </c:pt>
                <c:pt idx="51285">
                  <c:v>3.2162380000000002</c:v>
                </c:pt>
                <c:pt idx="51286">
                  <c:v>3.2167669999999999</c:v>
                </c:pt>
                <c:pt idx="51287">
                  <c:v>3.2108050000000001</c:v>
                </c:pt>
                <c:pt idx="51288">
                  <c:v>3.2102279999999999</c:v>
                </c:pt>
                <c:pt idx="51289">
                  <c:v>3.208329</c:v>
                </c:pt>
                <c:pt idx="51290">
                  <c:v>3.210877</c:v>
                </c:pt>
                <c:pt idx="51291">
                  <c:v>3.208593</c:v>
                </c:pt>
                <c:pt idx="51292">
                  <c:v>3.2078959999999999</c:v>
                </c:pt>
                <c:pt idx="51293">
                  <c:v>3.2164069999999998</c:v>
                </c:pt>
                <c:pt idx="51294">
                  <c:v>3.231312</c:v>
                </c:pt>
                <c:pt idx="51295">
                  <c:v>3.2355909999999999</c:v>
                </c:pt>
                <c:pt idx="51296">
                  <c:v>3.231071</c:v>
                </c:pt>
                <c:pt idx="51297">
                  <c:v>3.2277779999999998</c:v>
                </c:pt>
                <c:pt idx="51298">
                  <c:v>3.2240509999999998</c:v>
                </c:pt>
                <c:pt idx="51299">
                  <c:v>3.2140749999999998</c:v>
                </c:pt>
                <c:pt idx="51300">
                  <c:v>3.211935</c:v>
                </c:pt>
                <c:pt idx="51301">
                  <c:v>3.2138580000000001</c:v>
                </c:pt>
                <c:pt idx="51302">
                  <c:v>3.2111179999999999</c:v>
                </c:pt>
                <c:pt idx="51303">
                  <c:v>3.208113</c:v>
                </c:pt>
                <c:pt idx="51304">
                  <c:v>3.2105169999999998</c:v>
                </c:pt>
                <c:pt idx="51305">
                  <c:v>3.2115499999999999</c:v>
                </c:pt>
                <c:pt idx="51306">
                  <c:v>3.2137859999999998</c:v>
                </c:pt>
                <c:pt idx="51307">
                  <c:v>3.2125599999999999</c:v>
                </c:pt>
                <c:pt idx="51308">
                  <c:v>3.2145069999999998</c:v>
                </c:pt>
                <c:pt idx="51309">
                  <c:v>3.2162860000000002</c:v>
                </c:pt>
                <c:pt idx="51310">
                  <c:v>3.2182339999999998</c:v>
                </c:pt>
                <c:pt idx="51311">
                  <c:v>3.2188110000000001</c:v>
                </c:pt>
                <c:pt idx="51312">
                  <c:v>3.2197960000000001</c:v>
                </c:pt>
                <c:pt idx="51313">
                  <c:v>3.2213349999999998</c:v>
                </c:pt>
                <c:pt idx="51314">
                  <c:v>3.2222240000000002</c:v>
                </c:pt>
                <c:pt idx="51315">
                  <c:v>3.2214070000000001</c:v>
                </c:pt>
                <c:pt idx="51316">
                  <c:v>3.226864</c:v>
                </c:pt>
                <c:pt idx="51317">
                  <c:v>3.2195320000000001</c:v>
                </c:pt>
                <c:pt idx="51318">
                  <c:v>3.2122480000000002</c:v>
                </c:pt>
                <c:pt idx="51319">
                  <c:v>3.2130169999999998</c:v>
                </c:pt>
                <c:pt idx="51320">
                  <c:v>3.2115499999999999</c:v>
                </c:pt>
                <c:pt idx="51321">
                  <c:v>3.209219</c:v>
                </c:pt>
                <c:pt idx="51322">
                  <c:v>3.2105890000000001</c:v>
                </c:pt>
                <c:pt idx="51323">
                  <c:v>3.2170320000000001</c:v>
                </c:pt>
                <c:pt idx="51324">
                  <c:v>3.2128969999999999</c:v>
                </c:pt>
                <c:pt idx="51325">
                  <c:v>3.2113339999999999</c:v>
                </c:pt>
                <c:pt idx="51326">
                  <c:v>3.2177530000000001</c:v>
                </c:pt>
                <c:pt idx="51327">
                  <c:v>3.2152769999999999</c:v>
                </c:pt>
                <c:pt idx="51328">
                  <c:v>3.2127520000000001</c:v>
                </c:pt>
                <c:pt idx="51329">
                  <c:v>3.2197719999999999</c:v>
                </c:pt>
                <c:pt idx="51330">
                  <c:v>3.225927</c:v>
                </c:pt>
                <c:pt idx="51331">
                  <c:v>3.2263350000000002</c:v>
                </c:pt>
                <c:pt idx="51332">
                  <c:v>3.2251810000000001</c:v>
                </c:pt>
                <c:pt idx="51333">
                  <c:v>3.2177289999999998</c:v>
                </c:pt>
                <c:pt idx="51334">
                  <c:v>3.2210220000000001</c:v>
                </c:pt>
                <c:pt idx="51335">
                  <c:v>3.2218640000000001</c:v>
                </c:pt>
                <c:pt idx="51336">
                  <c:v>3.2189070000000002</c:v>
                </c:pt>
                <c:pt idx="51337">
                  <c:v>3.2237629999999999</c:v>
                </c:pt>
                <c:pt idx="51338">
                  <c:v>3.2239070000000001</c:v>
                </c:pt>
                <c:pt idx="51339">
                  <c:v>3.235519</c:v>
                </c:pt>
                <c:pt idx="51340">
                  <c:v>3.2562180000000001</c:v>
                </c:pt>
                <c:pt idx="51341">
                  <c:v>3.2598479999999999</c:v>
                </c:pt>
                <c:pt idx="51342">
                  <c:v>3.2492459999999999</c:v>
                </c:pt>
                <c:pt idx="51343">
                  <c:v>3.2346050000000002</c:v>
                </c:pt>
                <c:pt idx="51344">
                  <c:v>3.2165270000000001</c:v>
                </c:pt>
                <c:pt idx="51345">
                  <c:v>3.2069109999999998</c:v>
                </c:pt>
                <c:pt idx="51346">
                  <c:v>3.1966209999999999</c:v>
                </c:pt>
                <c:pt idx="51347">
                  <c:v>3.1923900000000001</c:v>
                </c:pt>
                <c:pt idx="51348">
                  <c:v>3.1981839999999999</c:v>
                </c:pt>
                <c:pt idx="51349">
                  <c:v>3.2079200000000001</c:v>
                </c:pt>
                <c:pt idx="51350">
                  <c:v>3.2121520000000001</c:v>
                </c:pt>
                <c:pt idx="51351">
                  <c:v>3.215325</c:v>
                </c:pt>
                <c:pt idx="51352">
                  <c:v>3.2229939999999999</c:v>
                </c:pt>
                <c:pt idx="51353">
                  <c:v>3.2217440000000002</c:v>
                </c:pt>
                <c:pt idx="51354">
                  <c:v>3.2199409999999999</c:v>
                </c:pt>
                <c:pt idx="51355">
                  <c:v>3.2199170000000001</c:v>
                </c:pt>
                <c:pt idx="51356">
                  <c:v>3.223042</c:v>
                </c:pt>
                <c:pt idx="51357">
                  <c:v>3.221984</c:v>
                </c:pt>
                <c:pt idx="51358">
                  <c:v>3.2269600000000001</c:v>
                </c:pt>
                <c:pt idx="51359">
                  <c:v>3.2330429999999999</c:v>
                </c:pt>
                <c:pt idx="51360">
                  <c:v>3.2363360000000001</c:v>
                </c:pt>
                <c:pt idx="51361">
                  <c:v>3.2336200000000002</c:v>
                </c:pt>
                <c:pt idx="51362">
                  <c:v>3.2314080000000001</c:v>
                </c:pt>
                <c:pt idx="51363">
                  <c:v>3.2226330000000001</c:v>
                </c:pt>
                <c:pt idx="51364">
                  <c:v>3.2124640000000002</c:v>
                </c:pt>
                <c:pt idx="51365">
                  <c:v>3.2052520000000002</c:v>
                </c:pt>
                <c:pt idx="51366">
                  <c:v>3.2055639999999999</c:v>
                </c:pt>
                <c:pt idx="51367">
                  <c:v>3.210108</c:v>
                </c:pt>
                <c:pt idx="51368">
                  <c:v>3.2149640000000002</c:v>
                </c:pt>
                <c:pt idx="51369">
                  <c:v>3.2165029999999999</c:v>
                </c:pt>
                <c:pt idx="51370">
                  <c:v>3.218931</c:v>
                </c:pt>
                <c:pt idx="51371">
                  <c:v>3.248453</c:v>
                </c:pt>
                <c:pt idx="51372">
                  <c:v>3.2703289999999998</c:v>
                </c:pt>
                <c:pt idx="51373">
                  <c:v>3.282422</c:v>
                </c:pt>
                <c:pt idx="51374">
                  <c:v>3.2931919999999999</c:v>
                </c:pt>
                <c:pt idx="51375">
                  <c:v>3.2846579999999999</c:v>
                </c:pt>
                <c:pt idx="51376">
                  <c:v>3.2640069999999999</c:v>
                </c:pt>
                <c:pt idx="51377">
                  <c:v>3.2383320000000002</c:v>
                </c:pt>
                <c:pt idx="51378">
                  <c:v>3.206213</c:v>
                </c:pt>
                <c:pt idx="51379">
                  <c:v>3.1759219999999999</c:v>
                </c:pt>
                <c:pt idx="51380">
                  <c:v>3.1690469999999999</c:v>
                </c:pt>
                <c:pt idx="51381">
                  <c:v>3.1793840000000002</c:v>
                </c:pt>
                <c:pt idx="51382">
                  <c:v>3.1848649999999998</c:v>
                </c:pt>
                <c:pt idx="51383">
                  <c:v>3.188399</c:v>
                </c:pt>
                <c:pt idx="51384">
                  <c:v>3.1963810000000001</c:v>
                </c:pt>
                <c:pt idx="51385">
                  <c:v>3.1972700000000001</c:v>
                </c:pt>
                <c:pt idx="51386">
                  <c:v>3.1994579999999999</c:v>
                </c:pt>
                <c:pt idx="51387">
                  <c:v>3.2046030000000001</c:v>
                </c:pt>
                <c:pt idx="51388">
                  <c:v>3.210493</c:v>
                </c:pt>
                <c:pt idx="51389">
                  <c:v>3.214099</c:v>
                </c:pt>
                <c:pt idx="51390">
                  <c:v>3.2184020000000002</c:v>
                </c:pt>
                <c:pt idx="51391">
                  <c:v>3.221479</c:v>
                </c:pt>
                <c:pt idx="51392">
                  <c:v>3.2220080000000002</c:v>
                </c:pt>
                <c:pt idx="51393">
                  <c:v>3.2215750000000001</c:v>
                </c:pt>
                <c:pt idx="51394">
                  <c:v>3.2207340000000002</c:v>
                </c:pt>
                <c:pt idx="51395">
                  <c:v>3.2215989999999999</c:v>
                </c:pt>
                <c:pt idx="51396">
                  <c:v>3.2209020000000002</c:v>
                </c:pt>
                <c:pt idx="51397">
                  <c:v>3.2253500000000002</c:v>
                </c:pt>
                <c:pt idx="51398">
                  <c:v>3.22071</c:v>
                </c:pt>
                <c:pt idx="51399">
                  <c:v>3.2134019999999999</c:v>
                </c:pt>
                <c:pt idx="51400">
                  <c:v>3.2105649999999999</c:v>
                </c:pt>
                <c:pt idx="51401">
                  <c:v>3.2088580000000002</c:v>
                </c:pt>
                <c:pt idx="51402">
                  <c:v>3.2089539999999999</c:v>
                </c:pt>
                <c:pt idx="51403">
                  <c:v>3.2156370000000001</c:v>
                </c:pt>
                <c:pt idx="51404">
                  <c:v>3.2098200000000001</c:v>
                </c:pt>
                <c:pt idx="51405">
                  <c:v>3.2091940000000001</c:v>
                </c:pt>
                <c:pt idx="51406">
                  <c:v>3.207103</c:v>
                </c:pt>
                <c:pt idx="51407">
                  <c:v>3.206213</c:v>
                </c:pt>
                <c:pt idx="51408">
                  <c:v>3.2180659999999999</c:v>
                </c:pt>
                <c:pt idx="51409">
                  <c:v>3.2278739999999999</c:v>
                </c:pt>
                <c:pt idx="51410">
                  <c:v>3.2328739999999998</c:v>
                </c:pt>
                <c:pt idx="51411">
                  <c:v>3.2250610000000002</c:v>
                </c:pt>
                <c:pt idx="51412">
                  <c:v>3.2164549999999998</c:v>
                </c:pt>
                <c:pt idx="51413">
                  <c:v>3.2166709999999998</c:v>
                </c:pt>
                <c:pt idx="51414">
                  <c:v>3.217705</c:v>
                </c:pt>
                <c:pt idx="51415">
                  <c:v>3.220421</c:v>
                </c:pt>
                <c:pt idx="51416">
                  <c:v>3.2222</c:v>
                </c:pt>
                <c:pt idx="51417">
                  <c:v>3.2176330000000002</c:v>
                </c:pt>
                <c:pt idx="51418">
                  <c:v>3.2159260000000001</c:v>
                </c:pt>
                <c:pt idx="51419">
                  <c:v>3.211767</c:v>
                </c:pt>
                <c:pt idx="51420">
                  <c:v>3.2141709999999999</c:v>
                </c:pt>
                <c:pt idx="51421">
                  <c:v>3.2143389999999998</c:v>
                </c:pt>
                <c:pt idx="51422">
                  <c:v>3.2160700000000002</c:v>
                </c:pt>
                <c:pt idx="51423">
                  <c:v>3.217873</c:v>
                </c:pt>
                <c:pt idx="51424">
                  <c:v>3.2153489999999998</c:v>
                </c:pt>
                <c:pt idx="51425">
                  <c:v>3.2121029999999999</c:v>
                </c:pt>
                <c:pt idx="51426">
                  <c:v>3.207055</c:v>
                </c:pt>
                <c:pt idx="51427">
                  <c:v>3.209435</c:v>
                </c:pt>
                <c:pt idx="51428">
                  <c:v>3.2150840000000001</c:v>
                </c:pt>
                <c:pt idx="51429">
                  <c:v>3.2174640000000001</c:v>
                </c:pt>
                <c:pt idx="51430">
                  <c:v>3.2193879999999999</c:v>
                </c:pt>
                <c:pt idx="51431">
                  <c:v>3.2235710000000002</c:v>
                </c:pt>
                <c:pt idx="51432">
                  <c:v>3.2280899999999999</c:v>
                </c:pt>
                <c:pt idx="51433">
                  <c:v>3.2293880000000001</c:v>
                </c:pt>
                <c:pt idx="51434">
                  <c:v>3.2315040000000002</c:v>
                </c:pt>
                <c:pt idx="51435">
                  <c:v>3.2217199999999999</c:v>
                </c:pt>
                <c:pt idx="51436">
                  <c:v>3.2148919999999999</c:v>
                </c:pt>
                <c:pt idx="51437">
                  <c:v>3.2176330000000002</c:v>
                </c:pt>
                <c:pt idx="51438">
                  <c:v>3.217921</c:v>
                </c:pt>
                <c:pt idx="51439">
                  <c:v>3.2190750000000001</c:v>
                </c:pt>
                <c:pt idx="51440">
                  <c:v>3.220037</c:v>
                </c:pt>
                <c:pt idx="51441">
                  <c:v>3.221816</c:v>
                </c:pt>
                <c:pt idx="51442">
                  <c:v>3.2195800000000001</c:v>
                </c:pt>
                <c:pt idx="51443">
                  <c:v>3.2136900000000002</c:v>
                </c:pt>
                <c:pt idx="51444">
                  <c:v>3.2143630000000001</c:v>
                </c:pt>
                <c:pt idx="51445">
                  <c:v>3.2148919999999999</c:v>
                </c:pt>
                <c:pt idx="51446">
                  <c:v>3.2123439999999999</c:v>
                </c:pt>
                <c:pt idx="51447">
                  <c:v>3.2202769999999998</c:v>
                </c:pt>
                <c:pt idx="51448">
                  <c:v>3.225085</c:v>
                </c:pt>
                <c:pt idx="51449">
                  <c:v>3.227417</c:v>
                </c:pt>
                <c:pt idx="51450">
                  <c:v>3.2304219999999999</c:v>
                </c:pt>
                <c:pt idx="51451">
                  <c:v>3.2303500000000001</c:v>
                </c:pt>
                <c:pt idx="51452">
                  <c:v>3.235976</c:v>
                </c:pt>
                <c:pt idx="51453">
                  <c:v>3.2375859999999999</c:v>
                </c:pt>
                <c:pt idx="51454">
                  <c:v>3.2298930000000001</c:v>
                </c:pt>
                <c:pt idx="51455">
                  <c:v>3.232297</c:v>
                </c:pt>
                <c:pt idx="51456">
                  <c:v>3.236456</c:v>
                </c:pt>
                <c:pt idx="51457">
                  <c:v>3.2309269999999999</c:v>
                </c:pt>
                <c:pt idx="51458">
                  <c:v>3.223859</c:v>
                </c:pt>
                <c:pt idx="51459">
                  <c:v>3.2202289999999998</c:v>
                </c:pt>
                <c:pt idx="51460">
                  <c:v>3.220494</c:v>
                </c:pt>
                <c:pt idx="51461">
                  <c:v>3.2197719999999999</c:v>
                </c:pt>
                <c:pt idx="51462">
                  <c:v>3.225085</c:v>
                </c:pt>
                <c:pt idx="51463">
                  <c:v>3.224653</c:v>
                </c:pt>
                <c:pt idx="51464">
                  <c:v>3.2247970000000001</c:v>
                </c:pt>
                <c:pt idx="51465">
                  <c:v>3.2270089999999998</c:v>
                </c:pt>
                <c:pt idx="51466">
                  <c:v>3.2191709999999998</c:v>
                </c:pt>
                <c:pt idx="51467">
                  <c:v>3.2156850000000001</c:v>
                </c:pt>
                <c:pt idx="51468">
                  <c:v>3.2211180000000001</c:v>
                </c:pt>
                <c:pt idx="51469">
                  <c:v>3.2254939999999999</c:v>
                </c:pt>
                <c:pt idx="51470">
                  <c:v>3.2395580000000002</c:v>
                </c:pt>
                <c:pt idx="51471">
                  <c:v>3.2642470000000001</c:v>
                </c:pt>
                <c:pt idx="51472">
                  <c:v>3.278575</c:v>
                </c:pt>
                <c:pt idx="51473">
                  <c:v>3.2851620000000001</c:v>
                </c:pt>
                <c:pt idx="51474">
                  <c:v>3.2833839999999999</c:v>
                </c:pt>
                <c:pt idx="51475">
                  <c:v>3.2700650000000002</c:v>
                </c:pt>
                <c:pt idx="51476">
                  <c:v>3.2476349999999998</c:v>
                </c:pt>
                <c:pt idx="51477">
                  <c:v>3.2171280000000002</c:v>
                </c:pt>
                <c:pt idx="51478">
                  <c:v>3.190178</c:v>
                </c:pt>
                <c:pt idx="51479">
                  <c:v>3.1811389999999999</c:v>
                </c:pt>
                <c:pt idx="51480">
                  <c:v>3.1920289999999998</c:v>
                </c:pt>
                <c:pt idx="51481">
                  <c:v>3.198496</c:v>
                </c:pt>
                <c:pt idx="51482">
                  <c:v>3.1965729999999999</c:v>
                </c:pt>
                <c:pt idx="51483">
                  <c:v>3.203497</c:v>
                </c:pt>
                <c:pt idx="51484">
                  <c:v>3.210709</c:v>
                </c:pt>
                <c:pt idx="51485">
                  <c:v>3.2082570000000001</c:v>
                </c:pt>
                <c:pt idx="51486">
                  <c:v>3.2066219999999999</c:v>
                </c:pt>
                <c:pt idx="51487">
                  <c:v>3.20506</c:v>
                </c:pt>
                <c:pt idx="51488">
                  <c:v>3.2193160000000001</c:v>
                </c:pt>
                <c:pt idx="51489">
                  <c:v>3.2289319999999999</c:v>
                </c:pt>
                <c:pt idx="51490">
                  <c:v>3.2262149999999998</c:v>
                </c:pt>
                <c:pt idx="51491">
                  <c:v>3.2248209999999999</c:v>
                </c:pt>
                <c:pt idx="51492">
                  <c:v>3.2299410000000002</c:v>
                </c:pt>
                <c:pt idx="51493">
                  <c:v>3.234918</c:v>
                </c:pt>
                <c:pt idx="51494">
                  <c:v>3.2328260000000002</c:v>
                </c:pt>
                <c:pt idx="51495">
                  <c:v>3.2314560000000001</c:v>
                </c:pt>
                <c:pt idx="51496">
                  <c:v>3.23047</c:v>
                </c:pt>
                <c:pt idx="51497">
                  <c:v>3.2299899999999999</c:v>
                </c:pt>
                <c:pt idx="51498">
                  <c:v>3.2345090000000001</c:v>
                </c:pt>
                <c:pt idx="51499">
                  <c:v>3.2289080000000001</c:v>
                </c:pt>
                <c:pt idx="51500">
                  <c:v>3.2236189999999998</c:v>
                </c:pt>
                <c:pt idx="51501">
                  <c:v>3.2178010000000001</c:v>
                </c:pt>
                <c:pt idx="51502">
                  <c:v>3.2119110000000002</c:v>
                </c:pt>
                <c:pt idx="51503">
                  <c:v>3.216431</c:v>
                </c:pt>
                <c:pt idx="51504">
                  <c:v>3.218594</c:v>
                </c:pt>
                <c:pt idx="51505">
                  <c:v>3.218642</c:v>
                </c:pt>
                <c:pt idx="51506">
                  <c:v>3.2259030000000002</c:v>
                </c:pt>
                <c:pt idx="51507">
                  <c:v>3.2294130000000001</c:v>
                </c:pt>
                <c:pt idx="51508">
                  <c:v>3.2258309999999999</c:v>
                </c:pt>
                <c:pt idx="51509">
                  <c:v>3.2244120000000001</c:v>
                </c:pt>
                <c:pt idx="51510">
                  <c:v>3.2262870000000001</c:v>
                </c:pt>
                <c:pt idx="51511">
                  <c:v>3.2278739999999999</c:v>
                </c:pt>
                <c:pt idx="51512">
                  <c:v>3.2267920000000001</c:v>
                </c:pt>
                <c:pt idx="51513">
                  <c:v>3.225085</c:v>
                </c:pt>
                <c:pt idx="51514">
                  <c:v>3.2265039999999998</c:v>
                </c:pt>
                <c:pt idx="51515">
                  <c:v>3.223811</c:v>
                </c:pt>
                <c:pt idx="51516">
                  <c:v>3.2248450000000002</c:v>
                </c:pt>
                <c:pt idx="51517">
                  <c:v>3.2197239999999998</c:v>
                </c:pt>
                <c:pt idx="51518">
                  <c:v>3.2127520000000001</c:v>
                </c:pt>
                <c:pt idx="51519">
                  <c:v>3.2135220000000002</c:v>
                </c:pt>
                <c:pt idx="51520">
                  <c:v>3.214099</c:v>
                </c:pt>
                <c:pt idx="51521">
                  <c:v>3.2247249999999998</c:v>
                </c:pt>
                <c:pt idx="51522">
                  <c:v>3.2286190000000001</c:v>
                </c:pt>
                <c:pt idx="51523">
                  <c:v>3.22559</c:v>
                </c:pt>
                <c:pt idx="51524">
                  <c:v>3.2185700000000002</c:v>
                </c:pt>
                <c:pt idx="51525">
                  <c:v>3.217921</c:v>
                </c:pt>
                <c:pt idx="51526">
                  <c:v>3.217921</c:v>
                </c:pt>
                <c:pt idx="51527">
                  <c:v>3.216431</c:v>
                </c:pt>
                <c:pt idx="51528">
                  <c:v>3.220926</c:v>
                </c:pt>
                <c:pt idx="51529">
                  <c:v>3.2262629999999999</c:v>
                </c:pt>
                <c:pt idx="51530">
                  <c:v>3.2298930000000001</c:v>
                </c:pt>
                <c:pt idx="51531">
                  <c:v>3.2278980000000002</c:v>
                </c:pt>
                <c:pt idx="51532">
                  <c:v>3.2246769999999998</c:v>
                </c:pt>
                <c:pt idx="51533">
                  <c:v>3.2278500000000001</c:v>
                </c:pt>
                <c:pt idx="51534">
                  <c:v>3.2309510000000001</c:v>
                </c:pt>
                <c:pt idx="51535">
                  <c:v>3.2264080000000002</c:v>
                </c:pt>
                <c:pt idx="51536">
                  <c:v>3.2178490000000002</c:v>
                </c:pt>
                <c:pt idx="51537">
                  <c:v>3.2188349999999999</c:v>
                </c:pt>
                <c:pt idx="51538">
                  <c:v>3.2214070000000001</c:v>
                </c:pt>
                <c:pt idx="51539">
                  <c:v>3.2194600000000002</c:v>
                </c:pt>
                <c:pt idx="51540">
                  <c:v>3.2227290000000002</c:v>
                </c:pt>
                <c:pt idx="51541">
                  <c:v>3.2303500000000001</c:v>
                </c:pt>
                <c:pt idx="51542">
                  <c:v>3.2329949999999998</c:v>
                </c:pt>
                <c:pt idx="51543">
                  <c:v>3.224701</c:v>
                </c:pt>
                <c:pt idx="51544">
                  <c:v>3.2204449999999998</c:v>
                </c:pt>
                <c:pt idx="51545">
                  <c:v>3.2223449999999998</c:v>
                </c:pt>
                <c:pt idx="51546">
                  <c:v>3.2280180000000001</c:v>
                </c:pt>
                <c:pt idx="51547">
                  <c:v>3.230302</c:v>
                </c:pt>
                <c:pt idx="51548">
                  <c:v>3.2294130000000001</c:v>
                </c:pt>
                <c:pt idx="51549">
                  <c:v>3.231865</c:v>
                </c:pt>
                <c:pt idx="51550">
                  <c:v>3.2338360000000002</c:v>
                </c:pt>
                <c:pt idx="51551">
                  <c:v>3.2360000000000002</c:v>
                </c:pt>
                <c:pt idx="51552">
                  <c:v>3.234124</c:v>
                </c:pt>
                <c:pt idx="51553">
                  <c:v>3.2308309999999998</c:v>
                </c:pt>
                <c:pt idx="51554">
                  <c:v>3.2280660000000001</c:v>
                </c:pt>
                <c:pt idx="51555">
                  <c:v>3.2263829999999998</c:v>
                </c:pt>
                <c:pt idx="51556">
                  <c:v>3.2284510000000002</c:v>
                </c:pt>
                <c:pt idx="51557">
                  <c:v>3.2208060000000001</c:v>
                </c:pt>
                <c:pt idx="51558">
                  <c:v>3.2171759999999998</c:v>
                </c:pt>
                <c:pt idx="51559">
                  <c:v>3.2185700000000002</c:v>
                </c:pt>
                <c:pt idx="51560">
                  <c:v>3.2222240000000002</c:v>
                </c:pt>
                <c:pt idx="51561">
                  <c:v>3.2213349999999998</c:v>
                </c:pt>
                <c:pt idx="51562">
                  <c:v>3.2263350000000002</c:v>
                </c:pt>
                <c:pt idx="51563">
                  <c:v>3.2317200000000001</c:v>
                </c:pt>
                <c:pt idx="51564">
                  <c:v>3.2316720000000001</c:v>
                </c:pt>
                <c:pt idx="51565">
                  <c:v>3.2311190000000001</c:v>
                </c:pt>
                <c:pt idx="51566">
                  <c:v>3.2320570000000002</c:v>
                </c:pt>
                <c:pt idx="51567">
                  <c:v>3.2332830000000001</c:v>
                </c:pt>
                <c:pt idx="51568">
                  <c:v>3.221479</c:v>
                </c:pt>
                <c:pt idx="51569">
                  <c:v>3.2185700000000002</c:v>
                </c:pt>
                <c:pt idx="51570">
                  <c:v>3.2282829999999998</c:v>
                </c:pt>
                <c:pt idx="51571">
                  <c:v>3.2335470000000002</c:v>
                </c:pt>
                <c:pt idx="51572">
                  <c:v>3.2331150000000002</c:v>
                </c:pt>
                <c:pt idx="51573">
                  <c:v>3.2293159999999999</c:v>
                </c:pt>
                <c:pt idx="51574">
                  <c:v>3.2297009999999999</c:v>
                </c:pt>
                <c:pt idx="51575">
                  <c:v>3.230591</c:v>
                </c:pt>
                <c:pt idx="51576">
                  <c:v>3.232634</c:v>
                </c:pt>
                <c:pt idx="51577">
                  <c:v>3.226648</c:v>
                </c:pt>
                <c:pt idx="51578">
                  <c:v>3.222321</c:v>
                </c:pt>
                <c:pt idx="51579">
                  <c:v>3.2233540000000001</c:v>
                </c:pt>
                <c:pt idx="51580">
                  <c:v>3.2240030000000002</c:v>
                </c:pt>
                <c:pt idx="51581">
                  <c:v>3.2532130000000001</c:v>
                </c:pt>
                <c:pt idx="51582">
                  <c:v>3.26355</c:v>
                </c:pt>
                <c:pt idx="51583">
                  <c:v>3.267252</c:v>
                </c:pt>
                <c:pt idx="51584">
                  <c:v>3.261314</c:v>
                </c:pt>
                <c:pt idx="51585">
                  <c:v>3.254775</c:v>
                </c:pt>
                <c:pt idx="51586">
                  <c:v>3.2368410000000001</c:v>
                </c:pt>
                <c:pt idx="51587">
                  <c:v>3.2219600000000002</c:v>
                </c:pt>
                <c:pt idx="51588">
                  <c:v>3.2052040000000002</c:v>
                </c:pt>
                <c:pt idx="51589">
                  <c:v>3.2210459999999999</c:v>
                </c:pt>
                <c:pt idx="51590">
                  <c:v>3.2474910000000001</c:v>
                </c:pt>
                <c:pt idx="51591">
                  <c:v>3.2554240000000001</c:v>
                </c:pt>
                <c:pt idx="51592">
                  <c:v>3.2460490000000002</c:v>
                </c:pt>
                <c:pt idx="51593">
                  <c:v>3.223306</c:v>
                </c:pt>
                <c:pt idx="51594">
                  <c:v>3.2006600000000001</c:v>
                </c:pt>
                <c:pt idx="51595">
                  <c:v>3.1927509999999999</c:v>
                </c:pt>
                <c:pt idx="51596">
                  <c:v>3.1892170000000002</c:v>
                </c:pt>
                <c:pt idx="51597">
                  <c:v>3.1876540000000002</c:v>
                </c:pt>
                <c:pt idx="51598">
                  <c:v>3.185082</c:v>
                </c:pt>
                <c:pt idx="51599">
                  <c:v>3.1781579999999998</c:v>
                </c:pt>
                <c:pt idx="51600">
                  <c:v>3.1803940000000002</c:v>
                </c:pt>
                <c:pt idx="51601">
                  <c:v>3.189073</c:v>
                </c:pt>
                <c:pt idx="51602">
                  <c:v>3.1978469999999999</c:v>
                </c:pt>
                <c:pt idx="51603">
                  <c:v>3.2013090000000002</c:v>
                </c:pt>
                <c:pt idx="51604">
                  <c:v>3.2002999999999999</c:v>
                </c:pt>
                <c:pt idx="51605">
                  <c:v>3.1969820000000002</c:v>
                </c:pt>
                <c:pt idx="51606">
                  <c:v>3.202439</c:v>
                </c:pt>
                <c:pt idx="51607">
                  <c:v>3.2147480000000002</c:v>
                </c:pt>
                <c:pt idx="51608">
                  <c:v>3.2140270000000002</c:v>
                </c:pt>
                <c:pt idx="51609">
                  <c:v>3.2061649999999999</c:v>
                </c:pt>
                <c:pt idx="51610">
                  <c:v>3.205276</c:v>
                </c:pt>
                <c:pt idx="51611">
                  <c:v>3.207103</c:v>
                </c:pt>
                <c:pt idx="51612">
                  <c:v>3.212272</c:v>
                </c:pt>
                <c:pt idx="51613">
                  <c:v>3.22458</c:v>
                </c:pt>
                <c:pt idx="51614">
                  <c:v>3.2351580000000002</c:v>
                </c:pt>
                <c:pt idx="51615">
                  <c:v>3.242178</c:v>
                </c:pt>
                <c:pt idx="51616">
                  <c:v>3.241625</c:v>
                </c:pt>
                <c:pt idx="51617">
                  <c:v>3.2438850000000001</c:v>
                </c:pt>
                <c:pt idx="51618">
                  <c:v>3.2450389999999998</c:v>
                </c:pt>
                <c:pt idx="51619">
                  <c:v>3.2416010000000002</c:v>
                </c:pt>
                <c:pt idx="51620">
                  <c:v>3.2373940000000001</c:v>
                </c:pt>
                <c:pt idx="51621">
                  <c:v>3.2438129999999998</c:v>
                </c:pt>
                <c:pt idx="51622">
                  <c:v>3.2351580000000002</c:v>
                </c:pt>
                <c:pt idx="51623">
                  <c:v>3.2189070000000002</c:v>
                </c:pt>
                <c:pt idx="51624">
                  <c:v>3.216046</c:v>
                </c:pt>
                <c:pt idx="51625">
                  <c:v>3.216647</c:v>
                </c:pt>
                <c:pt idx="51626">
                  <c:v>3.2163110000000001</c:v>
                </c:pt>
                <c:pt idx="51627">
                  <c:v>3.223859</c:v>
                </c:pt>
                <c:pt idx="51628">
                  <c:v>3.228138</c:v>
                </c:pt>
                <c:pt idx="51629">
                  <c:v>3.2251569999999998</c:v>
                </c:pt>
                <c:pt idx="51630">
                  <c:v>3.22458</c:v>
                </c:pt>
                <c:pt idx="51631">
                  <c:v>3.2249409999999998</c:v>
                </c:pt>
                <c:pt idx="51632">
                  <c:v>3.2299410000000002</c:v>
                </c:pt>
                <c:pt idx="51633">
                  <c:v>3.2327539999999999</c:v>
                </c:pt>
                <c:pt idx="51634">
                  <c:v>3.2266720000000002</c:v>
                </c:pt>
                <c:pt idx="51635">
                  <c:v>3.2212869999999998</c:v>
                </c:pt>
                <c:pt idx="51636">
                  <c:v>3.2196280000000002</c:v>
                </c:pt>
                <c:pt idx="51637">
                  <c:v>3.2187139999999999</c:v>
                </c:pt>
                <c:pt idx="51638">
                  <c:v>3.217921</c:v>
                </c:pt>
                <c:pt idx="51639">
                  <c:v>3.214604</c:v>
                </c:pt>
                <c:pt idx="51640">
                  <c:v>3.2126800000000002</c:v>
                </c:pt>
                <c:pt idx="51641">
                  <c:v>3.213546</c:v>
                </c:pt>
                <c:pt idx="51642">
                  <c:v>3.221984</c:v>
                </c:pt>
                <c:pt idx="51643">
                  <c:v>3.225975</c:v>
                </c:pt>
                <c:pt idx="51644">
                  <c:v>3.2321770000000001</c:v>
                </c:pt>
                <c:pt idx="51645">
                  <c:v>3.2317450000000001</c:v>
                </c:pt>
                <c:pt idx="51646">
                  <c:v>3.2286429999999999</c:v>
                </c:pt>
                <c:pt idx="51647">
                  <c:v>3.2248209999999999</c:v>
                </c:pt>
                <c:pt idx="51648">
                  <c:v>3.2270810000000001</c:v>
                </c:pt>
                <c:pt idx="51649">
                  <c:v>3.2309030000000001</c:v>
                </c:pt>
                <c:pt idx="51650">
                  <c:v>3.2330909999999999</c:v>
                </c:pt>
                <c:pt idx="51651">
                  <c:v>3.2264550000000001</c:v>
                </c:pt>
                <c:pt idx="51652">
                  <c:v>3.2244120000000001</c:v>
                </c:pt>
                <c:pt idx="51653">
                  <c:v>3.2255419999999999</c:v>
                </c:pt>
                <c:pt idx="51654">
                  <c:v>3.2301820000000001</c:v>
                </c:pt>
                <c:pt idx="51655">
                  <c:v>3.2242199999999999</c:v>
                </c:pt>
                <c:pt idx="51656">
                  <c:v>3.2241240000000002</c:v>
                </c:pt>
                <c:pt idx="51657">
                  <c:v>3.222369</c:v>
                </c:pt>
                <c:pt idx="51658">
                  <c:v>3.2192430000000001</c:v>
                </c:pt>
                <c:pt idx="51659">
                  <c:v>3.2240030000000002</c:v>
                </c:pt>
                <c:pt idx="51660">
                  <c:v>3.2335959999999999</c:v>
                </c:pt>
                <c:pt idx="51661">
                  <c:v>3.235182</c:v>
                </c:pt>
                <c:pt idx="51662">
                  <c:v>3.236577</c:v>
                </c:pt>
                <c:pt idx="51663">
                  <c:v>3.2358310000000001</c:v>
                </c:pt>
                <c:pt idx="51664">
                  <c:v>3.2326820000000001</c:v>
                </c:pt>
                <c:pt idx="51665">
                  <c:v>3.2334510000000001</c:v>
                </c:pt>
                <c:pt idx="51666">
                  <c:v>3.2236669999999998</c:v>
                </c:pt>
                <c:pt idx="51667">
                  <c:v>3.2168869999999998</c:v>
                </c:pt>
                <c:pt idx="51668">
                  <c:v>3.2265760000000001</c:v>
                </c:pt>
                <c:pt idx="51669">
                  <c:v>3.2527560000000002</c:v>
                </c:pt>
                <c:pt idx="51670">
                  <c:v>3.2721089999999999</c:v>
                </c:pt>
                <c:pt idx="51671">
                  <c:v>3.2828789999999999</c:v>
                </c:pt>
                <c:pt idx="51672">
                  <c:v>3.2726130000000002</c:v>
                </c:pt>
                <c:pt idx="51673">
                  <c:v>3.2531400000000001</c:v>
                </c:pt>
                <c:pt idx="51674">
                  <c:v>3.2286429999999999</c:v>
                </c:pt>
                <c:pt idx="51675">
                  <c:v>3.2083050000000002</c:v>
                </c:pt>
                <c:pt idx="51676">
                  <c:v>3.1919089999999999</c:v>
                </c:pt>
                <c:pt idx="51677">
                  <c:v>3.17008</c:v>
                </c:pt>
                <c:pt idx="51678">
                  <c:v>3.171643</c:v>
                </c:pt>
                <c:pt idx="51679">
                  <c:v>3.189746</c:v>
                </c:pt>
                <c:pt idx="51680">
                  <c:v>3.2004199999999998</c:v>
                </c:pt>
                <c:pt idx="51681">
                  <c:v>3.2102520000000001</c:v>
                </c:pt>
                <c:pt idx="51682">
                  <c:v>3.211935</c:v>
                </c:pt>
                <c:pt idx="51683">
                  <c:v>3.213714</c:v>
                </c:pt>
                <c:pt idx="51684">
                  <c:v>3.2111900000000002</c:v>
                </c:pt>
                <c:pt idx="51685">
                  <c:v>3.2153489999999998</c:v>
                </c:pt>
                <c:pt idx="51686">
                  <c:v>3.2278259999999999</c:v>
                </c:pt>
                <c:pt idx="51687">
                  <c:v>3.228307</c:v>
                </c:pt>
                <c:pt idx="51688">
                  <c:v>3.2224170000000001</c:v>
                </c:pt>
                <c:pt idx="51689">
                  <c:v>3.2210459999999999</c:v>
                </c:pt>
                <c:pt idx="51690">
                  <c:v>3.2201330000000001</c:v>
                </c:pt>
                <c:pt idx="51691">
                  <c:v>3.2145800000000002</c:v>
                </c:pt>
                <c:pt idx="51692">
                  <c:v>3.20655</c:v>
                </c:pt>
                <c:pt idx="51693">
                  <c:v>3.2057090000000001</c:v>
                </c:pt>
                <c:pt idx="51694">
                  <c:v>3.2056119999999999</c:v>
                </c:pt>
                <c:pt idx="51695">
                  <c:v>3.204386</c:v>
                </c:pt>
                <c:pt idx="51696">
                  <c:v>3.2106849999999998</c:v>
                </c:pt>
                <c:pt idx="51697">
                  <c:v>3.216647</c:v>
                </c:pt>
                <c:pt idx="51698">
                  <c:v>3.2177289999999998</c:v>
                </c:pt>
                <c:pt idx="51699">
                  <c:v>3.2175609999999999</c:v>
                </c:pt>
                <c:pt idx="51700">
                  <c:v>3.2177769999999999</c:v>
                </c:pt>
                <c:pt idx="51701">
                  <c:v>3.2161179999999998</c:v>
                </c:pt>
                <c:pt idx="51702">
                  <c:v>3.2168389999999998</c:v>
                </c:pt>
                <c:pt idx="51703">
                  <c:v>3.2182580000000001</c:v>
                </c:pt>
                <c:pt idx="51704">
                  <c:v>3.224653</c:v>
                </c:pt>
                <c:pt idx="51705">
                  <c:v>3.2259509999999998</c:v>
                </c:pt>
                <c:pt idx="51706">
                  <c:v>3.225975</c:v>
                </c:pt>
                <c:pt idx="51707">
                  <c:v>3.2265760000000001</c:v>
                </c:pt>
                <c:pt idx="51708">
                  <c:v>3.2265760000000001</c:v>
                </c:pt>
                <c:pt idx="51709">
                  <c:v>3.2224170000000001</c:v>
                </c:pt>
                <c:pt idx="51710">
                  <c:v>3.2217440000000002</c:v>
                </c:pt>
                <c:pt idx="51711">
                  <c:v>3.225422</c:v>
                </c:pt>
                <c:pt idx="51712">
                  <c:v>3.2240509999999998</c:v>
                </c:pt>
                <c:pt idx="51713">
                  <c:v>3.2187869999999998</c:v>
                </c:pt>
                <c:pt idx="51714">
                  <c:v>3.212199</c:v>
                </c:pt>
                <c:pt idx="51715">
                  <c:v>3.212224</c:v>
                </c:pt>
                <c:pt idx="51716">
                  <c:v>3.2125119999999998</c:v>
                </c:pt>
                <c:pt idx="51717">
                  <c:v>3.209603</c:v>
                </c:pt>
                <c:pt idx="51718">
                  <c:v>3.2156850000000001</c:v>
                </c:pt>
                <c:pt idx="51719">
                  <c:v>3.2204449999999998</c:v>
                </c:pt>
                <c:pt idx="51720">
                  <c:v>3.2251089999999998</c:v>
                </c:pt>
                <c:pt idx="51721">
                  <c:v>3.2322009999999999</c:v>
                </c:pt>
                <c:pt idx="51722">
                  <c:v>3.2335470000000002</c:v>
                </c:pt>
                <c:pt idx="51723">
                  <c:v>3.2332350000000001</c:v>
                </c:pt>
                <c:pt idx="51724">
                  <c:v>3.2330670000000001</c:v>
                </c:pt>
                <c:pt idx="51725">
                  <c:v>3.233355</c:v>
                </c:pt>
                <c:pt idx="51726">
                  <c:v>3.2286429999999999</c:v>
                </c:pt>
                <c:pt idx="51727">
                  <c:v>3.2359040000000001</c:v>
                </c:pt>
                <c:pt idx="51728">
                  <c:v>3.2454960000000002</c:v>
                </c:pt>
                <c:pt idx="51729">
                  <c:v>3.244774</c:v>
                </c:pt>
                <c:pt idx="51730">
                  <c:v>3.2363360000000001</c:v>
                </c:pt>
                <c:pt idx="51731">
                  <c:v>3.2241240000000002</c:v>
                </c:pt>
                <c:pt idx="51732">
                  <c:v>3.223811</c:v>
                </c:pt>
                <c:pt idx="51733">
                  <c:v>3.2152769999999999</c:v>
                </c:pt>
                <c:pt idx="51734">
                  <c:v>3.2129690000000002</c:v>
                </c:pt>
                <c:pt idx="51735">
                  <c:v>3.2169590000000001</c:v>
                </c:pt>
                <c:pt idx="51736">
                  <c:v>3.2219359999999999</c:v>
                </c:pt>
                <c:pt idx="51737">
                  <c:v>3.2234750000000001</c:v>
                </c:pt>
                <c:pt idx="51738">
                  <c:v>3.2236910000000001</c:v>
                </c:pt>
                <c:pt idx="51739">
                  <c:v>3.2253020000000001</c:v>
                </c:pt>
                <c:pt idx="51740">
                  <c:v>3.2274889999999998</c:v>
                </c:pt>
                <c:pt idx="51741">
                  <c:v>3.2294610000000001</c:v>
                </c:pt>
                <c:pt idx="51742">
                  <c:v>3.2302300000000002</c:v>
                </c:pt>
                <c:pt idx="51743">
                  <c:v>3.231071</c:v>
                </c:pt>
                <c:pt idx="51744">
                  <c:v>3.229749</c:v>
                </c:pt>
                <c:pt idx="51745">
                  <c:v>3.2319369999999998</c:v>
                </c:pt>
                <c:pt idx="51746">
                  <c:v>3.2344849999999998</c:v>
                </c:pt>
                <c:pt idx="51747">
                  <c:v>3.2287400000000002</c:v>
                </c:pt>
                <c:pt idx="51748">
                  <c:v>3.2328739999999998</c:v>
                </c:pt>
                <c:pt idx="51749">
                  <c:v>3.235471</c:v>
                </c:pt>
                <c:pt idx="51750">
                  <c:v>3.2327059999999999</c:v>
                </c:pt>
                <c:pt idx="51751">
                  <c:v>3.2281140000000001</c:v>
                </c:pt>
                <c:pt idx="51752">
                  <c:v>3.2252540000000001</c:v>
                </c:pt>
                <c:pt idx="51753">
                  <c:v>3.2198440000000002</c:v>
                </c:pt>
                <c:pt idx="51754">
                  <c:v>3.2114060000000002</c:v>
                </c:pt>
                <c:pt idx="51755">
                  <c:v>3.198569</c:v>
                </c:pt>
                <c:pt idx="51756">
                  <c:v>3.1924860000000002</c:v>
                </c:pt>
                <c:pt idx="51757">
                  <c:v>3.1966929999999998</c:v>
                </c:pt>
                <c:pt idx="51758">
                  <c:v>3.2008519999999998</c:v>
                </c:pt>
                <c:pt idx="51759">
                  <c:v>3.207319</c:v>
                </c:pt>
                <c:pt idx="51760">
                  <c:v>3.2171280000000002</c:v>
                </c:pt>
                <c:pt idx="51761">
                  <c:v>3.2214309999999999</c:v>
                </c:pt>
                <c:pt idx="51762">
                  <c:v>3.2324660000000001</c:v>
                </c:pt>
                <c:pt idx="51763">
                  <c:v>3.2416489999999998</c:v>
                </c:pt>
                <c:pt idx="51764">
                  <c:v>3.2594630000000002</c:v>
                </c:pt>
                <c:pt idx="51765">
                  <c:v>3.2836240000000001</c:v>
                </c:pt>
                <c:pt idx="51766">
                  <c:v>3.2858839999999998</c:v>
                </c:pt>
                <c:pt idx="51767">
                  <c:v>3.2695120000000002</c:v>
                </c:pt>
                <c:pt idx="51768">
                  <c:v>3.2510970000000001</c:v>
                </c:pt>
                <c:pt idx="51769">
                  <c:v>3.2271049999999999</c:v>
                </c:pt>
                <c:pt idx="51770">
                  <c:v>3.2103000000000002</c:v>
                </c:pt>
                <c:pt idx="51771">
                  <c:v>3.2035930000000001</c:v>
                </c:pt>
                <c:pt idx="51772">
                  <c:v>3.1929669999999999</c:v>
                </c:pt>
                <c:pt idx="51773">
                  <c:v>3.1921979999999999</c:v>
                </c:pt>
                <c:pt idx="51774">
                  <c:v>3.1947939999999999</c:v>
                </c:pt>
                <c:pt idx="51775">
                  <c:v>3.220494</c:v>
                </c:pt>
                <c:pt idx="51776">
                  <c:v>3.213762</c:v>
                </c:pt>
                <c:pt idx="51777">
                  <c:v>3.2143869999999999</c:v>
                </c:pt>
                <c:pt idx="51778">
                  <c:v>3.2135220000000002</c:v>
                </c:pt>
                <c:pt idx="51779">
                  <c:v>3.2147480000000002</c:v>
                </c:pt>
                <c:pt idx="51780">
                  <c:v>3.2203970000000002</c:v>
                </c:pt>
                <c:pt idx="51781">
                  <c:v>3.2230180000000002</c:v>
                </c:pt>
                <c:pt idx="51782">
                  <c:v>3.220974</c:v>
                </c:pt>
                <c:pt idx="51783">
                  <c:v>3.2197480000000001</c:v>
                </c:pt>
                <c:pt idx="51784">
                  <c:v>3.2238829999999998</c:v>
                </c:pt>
                <c:pt idx="51785">
                  <c:v>3.2226810000000001</c:v>
                </c:pt>
                <c:pt idx="51786">
                  <c:v>3.2230660000000002</c:v>
                </c:pt>
                <c:pt idx="51787">
                  <c:v>3.218979</c:v>
                </c:pt>
                <c:pt idx="51788">
                  <c:v>3.212704</c:v>
                </c:pt>
                <c:pt idx="51789">
                  <c:v>3.2132329999999998</c:v>
                </c:pt>
                <c:pt idx="51790">
                  <c:v>3.207776</c:v>
                </c:pt>
                <c:pt idx="51791">
                  <c:v>3.2105890000000001</c:v>
                </c:pt>
                <c:pt idx="51792">
                  <c:v>3.2107570000000001</c:v>
                </c:pt>
                <c:pt idx="51793">
                  <c:v>3.2102759999999999</c:v>
                </c:pt>
                <c:pt idx="51794">
                  <c:v>3.2134260000000001</c:v>
                </c:pt>
                <c:pt idx="51795">
                  <c:v>3.2589100000000002</c:v>
                </c:pt>
                <c:pt idx="51796">
                  <c:v>3.2902110000000002</c:v>
                </c:pt>
                <c:pt idx="51797">
                  <c:v>3.2988659999999999</c:v>
                </c:pt>
                <c:pt idx="51798">
                  <c:v>3.2872780000000001</c:v>
                </c:pt>
                <c:pt idx="51799">
                  <c:v>3.2658339999999999</c:v>
                </c:pt>
                <c:pt idx="51800">
                  <c:v>3.2332589999999999</c:v>
                </c:pt>
                <c:pt idx="51801">
                  <c:v>3.2102279999999999</c:v>
                </c:pt>
                <c:pt idx="51802">
                  <c:v>3.1845530000000002</c:v>
                </c:pt>
                <c:pt idx="51803">
                  <c:v>3.163157</c:v>
                </c:pt>
                <c:pt idx="51804">
                  <c:v>3.171643</c:v>
                </c:pt>
                <c:pt idx="51805">
                  <c:v>3.1878709999999999</c:v>
                </c:pt>
                <c:pt idx="51806">
                  <c:v>3.1888559999999999</c:v>
                </c:pt>
                <c:pt idx="51807">
                  <c:v>3.1960920000000002</c:v>
                </c:pt>
                <c:pt idx="51808">
                  <c:v>3.1969099999999999</c:v>
                </c:pt>
                <c:pt idx="51809">
                  <c:v>3.195611</c:v>
                </c:pt>
                <c:pt idx="51810">
                  <c:v>3.194626</c:v>
                </c:pt>
                <c:pt idx="51811">
                  <c:v>3.1952750000000001</c:v>
                </c:pt>
                <c:pt idx="51812">
                  <c:v>3.1965729999999999</c:v>
                </c:pt>
                <c:pt idx="51813">
                  <c:v>3.1960679999999999</c:v>
                </c:pt>
                <c:pt idx="51814">
                  <c:v>3.2037369999999998</c:v>
                </c:pt>
                <c:pt idx="51815">
                  <c:v>3.2170559999999999</c:v>
                </c:pt>
                <c:pt idx="51816">
                  <c:v>3.2186659999999998</c:v>
                </c:pt>
                <c:pt idx="51817">
                  <c:v>3.2151320000000001</c:v>
                </c:pt>
                <c:pt idx="51818">
                  <c:v>3.2187389999999998</c:v>
                </c:pt>
                <c:pt idx="51819">
                  <c:v>3.2210709999999998</c:v>
                </c:pt>
                <c:pt idx="51820">
                  <c:v>3.2206139999999999</c:v>
                </c:pt>
                <c:pt idx="51821">
                  <c:v>3.2159499999999999</c:v>
                </c:pt>
                <c:pt idx="51822">
                  <c:v>3.2210709999999998</c:v>
                </c:pt>
                <c:pt idx="51823">
                  <c:v>3.2239550000000001</c:v>
                </c:pt>
                <c:pt idx="51824">
                  <c:v>3.2199170000000001</c:v>
                </c:pt>
                <c:pt idx="51825">
                  <c:v>3.215036</c:v>
                </c:pt>
                <c:pt idx="51826">
                  <c:v>3.2088100000000002</c:v>
                </c:pt>
                <c:pt idx="51827">
                  <c:v>3.2107570000000001</c:v>
                </c:pt>
                <c:pt idx="51828">
                  <c:v>3.2093150000000001</c:v>
                </c:pt>
                <c:pt idx="51829">
                  <c:v>3.2131609999999999</c:v>
                </c:pt>
                <c:pt idx="51830">
                  <c:v>3.2176809999999998</c:v>
                </c:pt>
                <c:pt idx="51831">
                  <c:v>3.2177769999999999</c:v>
                </c:pt>
                <c:pt idx="51832">
                  <c:v>3.2213349999999998</c:v>
                </c:pt>
                <c:pt idx="51833">
                  <c:v>3.2189549999999998</c:v>
                </c:pt>
                <c:pt idx="51834">
                  <c:v>3.2130890000000001</c:v>
                </c:pt>
                <c:pt idx="51835">
                  <c:v>3.2125599999999999</c:v>
                </c:pt>
                <c:pt idx="51836">
                  <c:v>3.2178010000000001</c:v>
                </c:pt>
                <c:pt idx="51837">
                  <c:v>3.2186900000000001</c:v>
                </c:pt>
                <c:pt idx="51838">
                  <c:v>3.2152769999999999</c:v>
                </c:pt>
                <c:pt idx="51839">
                  <c:v>3.2210459999999999</c:v>
                </c:pt>
                <c:pt idx="51840">
                  <c:v>3.2285710000000001</c:v>
                </c:pt>
                <c:pt idx="51841">
                  <c:v>3.222032</c:v>
                </c:pt>
                <c:pt idx="51842">
                  <c:v>3.2211910000000001</c:v>
                </c:pt>
                <c:pt idx="51843">
                  <c:v>3.2254700000000001</c:v>
                </c:pt>
                <c:pt idx="51844">
                  <c:v>3.227754</c:v>
                </c:pt>
                <c:pt idx="51845">
                  <c:v>3.2221280000000001</c:v>
                </c:pt>
                <c:pt idx="51846">
                  <c:v>3.2186900000000001</c:v>
                </c:pt>
                <c:pt idx="51847">
                  <c:v>3.2212149999999999</c:v>
                </c:pt>
                <c:pt idx="51848">
                  <c:v>3.2193399999999999</c:v>
                </c:pt>
                <c:pt idx="51849">
                  <c:v>3.214604</c:v>
                </c:pt>
                <c:pt idx="51850">
                  <c:v>3.215589</c:v>
                </c:pt>
                <c:pt idx="51851">
                  <c:v>3.2134740000000002</c:v>
                </c:pt>
                <c:pt idx="51852">
                  <c:v>3.2159499999999999</c:v>
                </c:pt>
                <c:pt idx="51853">
                  <c:v>3.2182819999999999</c:v>
                </c:pt>
                <c:pt idx="51854">
                  <c:v>3.2172480000000001</c:v>
                </c:pt>
                <c:pt idx="51855">
                  <c:v>3.2134260000000001</c:v>
                </c:pt>
                <c:pt idx="51856">
                  <c:v>3.2108050000000001</c:v>
                </c:pt>
                <c:pt idx="51857">
                  <c:v>3.2157580000000001</c:v>
                </c:pt>
                <c:pt idx="51858">
                  <c:v>3.2200850000000001</c:v>
                </c:pt>
                <c:pt idx="51859">
                  <c:v>3.2237629999999999</c:v>
                </c:pt>
                <c:pt idx="51860">
                  <c:v>3.2258779999999998</c:v>
                </c:pt>
                <c:pt idx="51861">
                  <c:v>3.225638</c:v>
                </c:pt>
                <c:pt idx="51862">
                  <c:v>3.2229700000000001</c:v>
                </c:pt>
                <c:pt idx="51863">
                  <c:v>3.218594</c:v>
                </c:pt>
                <c:pt idx="51864">
                  <c:v>3.2169120000000002</c:v>
                </c:pt>
                <c:pt idx="51865">
                  <c:v>3.2156129999999998</c:v>
                </c:pt>
                <c:pt idx="51866">
                  <c:v>3.2233299999999998</c:v>
                </c:pt>
                <c:pt idx="51867">
                  <c:v>3.2278500000000001</c:v>
                </c:pt>
                <c:pt idx="51868">
                  <c:v>3.2206139999999999</c:v>
                </c:pt>
                <c:pt idx="51869">
                  <c:v>3.2118869999999999</c:v>
                </c:pt>
                <c:pt idx="51870">
                  <c:v>3.2057090000000001</c:v>
                </c:pt>
                <c:pt idx="51871">
                  <c:v>3.2039059999999999</c:v>
                </c:pt>
                <c:pt idx="51872">
                  <c:v>3.2050109999999998</c:v>
                </c:pt>
                <c:pt idx="51873">
                  <c:v>3.2141229999999998</c:v>
                </c:pt>
                <c:pt idx="51874">
                  <c:v>3.218089</c:v>
                </c:pt>
                <c:pt idx="51875">
                  <c:v>3.2178249999999999</c:v>
                </c:pt>
                <c:pt idx="51876">
                  <c:v>3.2178010000000001</c:v>
                </c:pt>
                <c:pt idx="51877">
                  <c:v>3.2108050000000001</c:v>
                </c:pt>
                <c:pt idx="51878">
                  <c:v>3.2117909999999998</c:v>
                </c:pt>
                <c:pt idx="51879">
                  <c:v>3.218089</c:v>
                </c:pt>
                <c:pt idx="51880">
                  <c:v>3.232297</c:v>
                </c:pt>
                <c:pt idx="51881">
                  <c:v>3.2555450000000001</c:v>
                </c:pt>
                <c:pt idx="51882">
                  <c:v>3.2602570000000002</c:v>
                </c:pt>
                <c:pt idx="51883">
                  <c:v>3.2686709999999999</c:v>
                </c:pt>
                <c:pt idx="51884">
                  <c:v>3.2670360000000001</c:v>
                </c:pt>
                <c:pt idx="51885">
                  <c:v>3.252059</c:v>
                </c:pt>
                <c:pt idx="51886">
                  <c:v>3.2300140000000002</c:v>
                </c:pt>
                <c:pt idx="51887">
                  <c:v>3.201886</c:v>
                </c:pt>
                <c:pt idx="51888">
                  <c:v>3.170201</c:v>
                </c:pt>
                <c:pt idx="51889">
                  <c:v>3.1594549999999999</c:v>
                </c:pt>
                <c:pt idx="51890">
                  <c:v>3.1730849999999999</c:v>
                </c:pt>
                <c:pt idx="51891">
                  <c:v>3.1836389999999999</c:v>
                </c:pt>
                <c:pt idx="51892">
                  <c:v>3.1886160000000001</c:v>
                </c:pt>
                <c:pt idx="51893">
                  <c:v>3.1999629999999999</c:v>
                </c:pt>
                <c:pt idx="51894">
                  <c:v>3.2028720000000002</c:v>
                </c:pt>
                <c:pt idx="51895">
                  <c:v>3.2015980000000002</c:v>
                </c:pt>
                <c:pt idx="51896">
                  <c:v>3.202655</c:v>
                </c:pt>
                <c:pt idx="51897">
                  <c:v>3.202391</c:v>
                </c:pt>
                <c:pt idx="51898">
                  <c:v>3.206887</c:v>
                </c:pt>
                <c:pt idx="51899">
                  <c:v>3.2094109999999998</c:v>
                </c:pt>
                <c:pt idx="51900">
                  <c:v>3.2104689999999998</c:v>
                </c:pt>
                <c:pt idx="51901">
                  <c:v>3.2132329999999998</c:v>
                </c:pt>
                <c:pt idx="51902">
                  <c:v>3.21393</c:v>
                </c:pt>
                <c:pt idx="51903">
                  <c:v>3.210877</c:v>
                </c:pt>
                <c:pt idx="51904">
                  <c:v>3.2065260000000002</c:v>
                </c:pt>
                <c:pt idx="51905">
                  <c:v>3.197727</c:v>
                </c:pt>
                <c:pt idx="51906">
                  <c:v>3.1890000000000001</c:v>
                </c:pt>
                <c:pt idx="51907">
                  <c:v>3.1722199999999998</c:v>
                </c:pt>
                <c:pt idx="51908">
                  <c:v>3.1655850000000001</c:v>
                </c:pt>
                <c:pt idx="51909">
                  <c:v>3.1738550000000001</c:v>
                </c:pt>
                <c:pt idx="51910">
                  <c:v>3.1717870000000001</c:v>
                </c:pt>
                <c:pt idx="51911">
                  <c:v>3.1717870000000001</c:v>
                </c:pt>
                <c:pt idx="51912">
                  <c:v>3.1821489999999999</c:v>
                </c:pt>
                <c:pt idx="51913">
                  <c:v>3.2083529999999998</c:v>
                </c:pt>
                <c:pt idx="51914">
                  <c:v>3.2247249999999998</c:v>
                </c:pt>
                <c:pt idx="51915">
                  <c:v>3.2242679999999999</c:v>
                </c:pt>
                <c:pt idx="51916">
                  <c:v>3.2354470000000002</c:v>
                </c:pt>
                <c:pt idx="51917">
                  <c:v>3.2374420000000002</c:v>
                </c:pt>
                <c:pt idx="51918">
                  <c:v>3.231071</c:v>
                </c:pt>
                <c:pt idx="51919">
                  <c:v>3.2298689999999999</c:v>
                </c:pt>
                <c:pt idx="51920">
                  <c:v>3.2327539999999999</c:v>
                </c:pt>
                <c:pt idx="51921">
                  <c:v>3.2296290000000001</c:v>
                </c:pt>
                <c:pt idx="51922">
                  <c:v>3.2234029999999998</c:v>
                </c:pt>
                <c:pt idx="51923">
                  <c:v>3.2239550000000001</c:v>
                </c:pt>
                <c:pt idx="51924">
                  <c:v>3.2304940000000002</c:v>
                </c:pt>
                <c:pt idx="51925">
                  <c:v>3.2347009999999998</c:v>
                </c:pt>
                <c:pt idx="51926">
                  <c:v>3.2287870000000001</c:v>
                </c:pt>
                <c:pt idx="51927">
                  <c:v>3.2256860000000001</c:v>
                </c:pt>
                <c:pt idx="51928">
                  <c:v>3.221768</c:v>
                </c:pt>
                <c:pt idx="51929">
                  <c:v>3.2171280000000002</c:v>
                </c:pt>
                <c:pt idx="51930">
                  <c:v>3.2232820000000002</c:v>
                </c:pt>
                <c:pt idx="51931">
                  <c:v>3.2223929999999998</c:v>
                </c:pt>
                <c:pt idx="51932">
                  <c:v>3.2188110000000001</c:v>
                </c:pt>
                <c:pt idx="51933">
                  <c:v>3.217921</c:v>
                </c:pt>
                <c:pt idx="51934">
                  <c:v>3.220469</c:v>
                </c:pt>
                <c:pt idx="51935">
                  <c:v>3.2135940000000001</c:v>
                </c:pt>
                <c:pt idx="51936">
                  <c:v>3.2135940000000001</c:v>
                </c:pt>
                <c:pt idx="51937">
                  <c:v>3.2244600000000001</c:v>
                </c:pt>
                <c:pt idx="51938">
                  <c:v>3.2293400000000001</c:v>
                </c:pt>
                <c:pt idx="51939">
                  <c:v>3.2288839999999999</c:v>
                </c:pt>
                <c:pt idx="51940">
                  <c:v>3.2255419999999999</c:v>
                </c:pt>
                <c:pt idx="51941">
                  <c:v>3.2263829999999998</c:v>
                </c:pt>
                <c:pt idx="51942">
                  <c:v>3.229028</c:v>
                </c:pt>
                <c:pt idx="51943">
                  <c:v>3.227249</c:v>
                </c:pt>
                <c:pt idx="51944">
                  <c:v>3.226696</c:v>
                </c:pt>
                <c:pt idx="51945">
                  <c:v>3.2224170000000001</c:v>
                </c:pt>
                <c:pt idx="51946">
                  <c:v>3.220421</c:v>
                </c:pt>
                <c:pt idx="51947">
                  <c:v>3.2177289999999998</c:v>
                </c:pt>
                <c:pt idx="51948">
                  <c:v>3.2173919999999998</c:v>
                </c:pt>
                <c:pt idx="51949">
                  <c:v>3.215878</c:v>
                </c:pt>
                <c:pt idx="51950">
                  <c:v>3.2161659999999999</c:v>
                </c:pt>
                <c:pt idx="51951">
                  <c:v>3.2151079999999999</c:v>
                </c:pt>
                <c:pt idx="51952">
                  <c:v>3.2131609999999999</c:v>
                </c:pt>
                <c:pt idx="51953">
                  <c:v>3.210324</c:v>
                </c:pt>
                <c:pt idx="51954">
                  <c:v>3.2074639999999999</c:v>
                </c:pt>
                <c:pt idx="51955">
                  <c:v>3.219436</c:v>
                </c:pt>
                <c:pt idx="51956">
                  <c:v>3.2252049999999999</c:v>
                </c:pt>
                <c:pt idx="51957">
                  <c:v>3.2244839999999999</c:v>
                </c:pt>
                <c:pt idx="51958">
                  <c:v>3.2228979999999998</c:v>
                </c:pt>
                <c:pt idx="51959">
                  <c:v>3.223595</c:v>
                </c:pt>
                <c:pt idx="51960">
                  <c:v>3.2268880000000002</c:v>
                </c:pt>
                <c:pt idx="51961">
                  <c:v>3.2275369999999999</c:v>
                </c:pt>
                <c:pt idx="51962">
                  <c:v>3.2204449999999998</c:v>
                </c:pt>
                <c:pt idx="51963">
                  <c:v>3.2169590000000001</c:v>
                </c:pt>
                <c:pt idx="51964">
                  <c:v>3.2178969999999998</c:v>
                </c:pt>
                <c:pt idx="51965">
                  <c:v>3.2173440000000002</c:v>
                </c:pt>
                <c:pt idx="51966">
                  <c:v>3.2187389999999998</c:v>
                </c:pt>
                <c:pt idx="51967">
                  <c:v>3.2186900000000001</c:v>
                </c:pt>
                <c:pt idx="51968">
                  <c:v>3.2162380000000002</c:v>
                </c:pt>
                <c:pt idx="51969">
                  <c:v>3.2120790000000001</c:v>
                </c:pt>
                <c:pt idx="51970">
                  <c:v>3.2106370000000002</c:v>
                </c:pt>
                <c:pt idx="51971">
                  <c:v>3.2064780000000002</c:v>
                </c:pt>
                <c:pt idx="51972">
                  <c:v>3.2078720000000001</c:v>
                </c:pt>
                <c:pt idx="51973">
                  <c:v>3.203497</c:v>
                </c:pt>
                <c:pt idx="51974">
                  <c:v>3.2072949999999998</c:v>
                </c:pt>
                <c:pt idx="51975">
                  <c:v>3.2139540000000002</c:v>
                </c:pt>
                <c:pt idx="51976">
                  <c:v>3.2069109999999998</c:v>
                </c:pt>
                <c:pt idx="51977">
                  <c:v>3.2078959999999999</c:v>
                </c:pt>
                <c:pt idx="51978">
                  <c:v>3.2156609999999999</c:v>
                </c:pt>
                <c:pt idx="51979">
                  <c:v>3.221527</c:v>
                </c:pt>
                <c:pt idx="51980">
                  <c:v>3.2197960000000001</c:v>
                </c:pt>
                <c:pt idx="51981">
                  <c:v>3.2298689999999999</c:v>
                </c:pt>
                <c:pt idx="51982">
                  <c:v>3.2366730000000001</c:v>
                </c:pt>
                <c:pt idx="51983">
                  <c:v>3.2314319999999999</c:v>
                </c:pt>
                <c:pt idx="51984">
                  <c:v>3.2466020000000002</c:v>
                </c:pt>
                <c:pt idx="51985">
                  <c:v>3.277253</c:v>
                </c:pt>
                <c:pt idx="51986">
                  <c:v>3.2833109999999999</c:v>
                </c:pt>
                <c:pt idx="51987">
                  <c:v>3.2722530000000001</c:v>
                </c:pt>
                <c:pt idx="51988">
                  <c:v>3.2577560000000001</c:v>
                </c:pt>
                <c:pt idx="51989">
                  <c:v>3.234076</c:v>
                </c:pt>
                <c:pt idx="51990">
                  <c:v>3.2121520000000001</c:v>
                </c:pt>
                <c:pt idx="51991">
                  <c:v>3.1865000000000001</c:v>
                </c:pt>
                <c:pt idx="51992">
                  <c:v>3.163662</c:v>
                </c:pt>
                <c:pt idx="51993">
                  <c:v>3.1692390000000001</c:v>
                </c:pt>
                <c:pt idx="51994">
                  <c:v>3.1893129999999998</c:v>
                </c:pt>
                <c:pt idx="51995">
                  <c:v>3.1925340000000002</c:v>
                </c:pt>
                <c:pt idx="51996">
                  <c:v>3.2008040000000002</c:v>
                </c:pt>
                <c:pt idx="51997">
                  <c:v>3.202102</c:v>
                </c:pt>
                <c:pt idx="51998">
                  <c:v>3.2100599999999999</c:v>
                </c:pt>
                <c:pt idx="51999">
                  <c:v>3.211767</c:v>
                </c:pt>
                <c:pt idx="52000">
                  <c:v>3.215589</c:v>
                </c:pt>
                <c:pt idx="52001">
                  <c:v>3.217873</c:v>
                </c:pt>
                <c:pt idx="52002">
                  <c:v>3.2233299999999998</c:v>
                </c:pt>
                <c:pt idx="52003">
                  <c:v>3.2397260000000001</c:v>
                </c:pt>
                <c:pt idx="52004">
                  <c:v>3.2392690000000002</c:v>
                </c:pt>
                <c:pt idx="52005">
                  <c:v>3.2263829999999998</c:v>
                </c:pt>
                <c:pt idx="52006">
                  <c:v>3.2225130000000002</c:v>
                </c:pt>
                <c:pt idx="52007">
                  <c:v>3.2178249999999999</c:v>
                </c:pt>
                <c:pt idx="52008">
                  <c:v>3.2130649999999998</c:v>
                </c:pt>
                <c:pt idx="52009">
                  <c:v>3.2097709999999999</c:v>
                </c:pt>
                <c:pt idx="52010">
                  <c:v>3.2087859999999999</c:v>
                </c:pt>
                <c:pt idx="52011">
                  <c:v>3.2074639999999999</c:v>
                </c:pt>
                <c:pt idx="52012">
                  <c:v>3.2152769999999999</c:v>
                </c:pt>
                <c:pt idx="52013">
                  <c:v>3.2215989999999999</c:v>
                </c:pt>
                <c:pt idx="52014">
                  <c:v>3.2283789999999999</c:v>
                </c:pt>
                <c:pt idx="52015">
                  <c:v>3.227201</c:v>
                </c:pt>
                <c:pt idx="52016">
                  <c:v>3.2241960000000001</c:v>
                </c:pt>
                <c:pt idx="52017">
                  <c:v>3.229196</c:v>
                </c:pt>
                <c:pt idx="52018">
                  <c:v>3.2347009999999998</c:v>
                </c:pt>
                <c:pt idx="52019">
                  <c:v>3.2359040000000001</c:v>
                </c:pt>
                <c:pt idx="52020">
                  <c:v>3.2285710000000001</c:v>
                </c:pt>
                <c:pt idx="52021">
                  <c:v>3.219652</c:v>
                </c:pt>
                <c:pt idx="52022">
                  <c:v>3.2219600000000002</c:v>
                </c:pt>
                <c:pt idx="52023">
                  <c:v>3.2160700000000002</c:v>
                </c:pt>
                <c:pt idx="52024">
                  <c:v>3.209098</c:v>
                </c:pt>
                <c:pt idx="52025">
                  <c:v>3.2098200000000001</c:v>
                </c:pt>
                <c:pt idx="52026">
                  <c:v>3.2059250000000001</c:v>
                </c:pt>
                <c:pt idx="52027">
                  <c:v>3.2016939999999998</c:v>
                </c:pt>
                <c:pt idx="52028">
                  <c:v>3.21482</c:v>
                </c:pt>
                <c:pt idx="52029">
                  <c:v>3.2279939999999998</c:v>
                </c:pt>
                <c:pt idx="52030">
                  <c:v>3.2254939999999999</c:v>
                </c:pt>
                <c:pt idx="52031">
                  <c:v>3.209867</c:v>
                </c:pt>
                <c:pt idx="52032">
                  <c:v>3.2075119999999999</c:v>
                </c:pt>
                <c:pt idx="52033">
                  <c:v>3.227417</c:v>
                </c:pt>
                <c:pt idx="52034">
                  <c:v>3.2408320000000002</c:v>
                </c:pt>
                <c:pt idx="52035">
                  <c:v>3.2476590000000001</c:v>
                </c:pt>
                <c:pt idx="52036">
                  <c:v>3.2392690000000002</c:v>
                </c:pt>
                <c:pt idx="52037">
                  <c:v>3.2172719999999999</c:v>
                </c:pt>
                <c:pt idx="52038">
                  <c:v>3.1972939999999999</c:v>
                </c:pt>
                <c:pt idx="52039">
                  <c:v>3.195611</c:v>
                </c:pt>
                <c:pt idx="52040">
                  <c:v>3.1977989999999998</c:v>
                </c:pt>
                <c:pt idx="52041">
                  <c:v>3.1951309999999999</c:v>
                </c:pt>
                <c:pt idx="52042">
                  <c:v>3.1897220000000002</c:v>
                </c:pt>
                <c:pt idx="52043">
                  <c:v>3.1914530000000001</c:v>
                </c:pt>
                <c:pt idx="52044">
                  <c:v>3.2015250000000002</c:v>
                </c:pt>
                <c:pt idx="52045">
                  <c:v>3.2129449999999999</c:v>
                </c:pt>
                <c:pt idx="52046">
                  <c:v>3.2250130000000001</c:v>
                </c:pt>
                <c:pt idx="52047">
                  <c:v>3.2390289999999999</c:v>
                </c:pt>
                <c:pt idx="52048">
                  <c:v>3.2480920000000002</c:v>
                </c:pt>
                <c:pt idx="52049">
                  <c:v>3.2483080000000002</c:v>
                </c:pt>
                <c:pt idx="52050">
                  <c:v>3.2427549999999998</c:v>
                </c:pt>
                <c:pt idx="52051">
                  <c:v>3.232297</c:v>
                </c:pt>
                <c:pt idx="52052">
                  <c:v>3.226985</c:v>
                </c:pt>
                <c:pt idx="52053">
                  <c:v>3.2363119999999999</c:v>
                </c:pt>
                <c:pt idx="52054">
                  <c:v>3.2426590000000002</c:v>
                </c:pt>
                <c:pt idx="52055">
                  <c:v>3.2429960000000002</c:v>
                </c:pt>
                <c:pt idx="52056">
                  <c:v>3.238909</c:v>
                </c:pt>
                <c:pt idx="52057">
                  <c:v>3.2586219999999999</c:v>
                </c:pt>
                <c:pt idx="52058">
                  <c:v>3.281244</c:v>
                </c:pt>
                <c:pt idx="52059">
                  <c:v>3.2866529999999998</c:v>
                </c:pt>
                <c:pt idx="52060">
                  <c:v>3.2902830000000001</c:v>
                </c:pt>
                <c:pt idx="52061">
                  <c:v>3.2759309999999999</c:v>
                </c:pt>
                <c:pt idx="52062">
                  <c:v>3.247563</c:v>
                </c:pt>
                <c:pt idx="52063">
                  <c:v>3.2302300000000002</c:v>
                </c:pt>
                <c:pt idx="52064">
                  <c:v>3.2075119999999999</c:v>
                </c:pt>
                <c:pt idx="52065">
                  <c:v>3.1908759999999998</c:v>
                </c:pt>
                <c:pt idx="52066">
                  <c:v>3.206334</c:v>
                </c:pt>
                <c:pt idx="52067">
                  <c:v>3.2145800000000002</c:v>
                </c:pt>
                <c:pt idx="52068">
                  <c:v>3.2036169999999999</c:v>
                </c:pt>
                <c:pt idx="52069">
                  <c:v>3.1990249999999998</c:v>
                </c:pt>
                <c:pt idx="52070">
                  <c:v>3.2100119999999999</c:v>
                </c:pt>
                <c:pt idx="52071">
                  <c:v>3.2087140000000001</c:v>
                </c:pt>
                <c:pt idx="52072">
                  <c:v>3.205492</c:v>
                </c:pt>
                <c:pt idx="52073">
                  <c:v>3.2083050000000002</c:v>
                </c:pt>
                <c:pt idx="52074">
                  <c:v>3.2102040000000001</c:v>
                </c:pt>
                <c:pt idx="52075">
                  <c:v>3.2226569999999999</c:v>
                </c:pt>
                <c:pt idx="52076">
                  <c:v>3.237466</c:v>
                </c:pt>
                <c:pt idx="52077">
                  <c:v>3.2356150000000001</c:v>
                </c:pt>
                <c:pt idx="52078">
                  <c:v>3.2357589999999998</c:v>
                </c:pt>
                <c:pt idx="52079">
                  <c:v>3.2408320000000002</c:v>
                </c:pt>
                <c:pt idx="52080">
                  <c:v>3.245736</c:v>
                </c:pt>
                <c:pt idx="52081">
                  <c:v>3.2407119999999998</c:v>
                </c:pt>
                <c:pt idx="52082">
                  <c:v>3.2411919999999999</c:v>
                </c:pt>
                <c:pt idx="52083">
                  <c:v>3.2588379999999999</c:v>
                </c:pt>
                <c:pt idx="52084">
                  <c:v>3.2773490000000001</c:v>
                </c:pt>
                <c:pt idx="52085">
                  <c:v>3.2844169999999999</c:v>
                </c:pt>
                <c:pt idx="52086">
                  <c:v>3.2712430000000001</c:v>
                </c:pt>
                <c:pt idx="52087">
                  <c:v>3.2586940000000002</c:v>
                </c:pt>
                <c:pt idx="52088">
                  <c:v>3.2511209999999999</c:v>
                </c:pt>
                <c:pt idx="52089">
                  <c:v>3.2427549999999998</c:v>
                </c:pt>
                <c:pt idx="52090">
                  <c:v>3.2298689999999999</c:v>
                </c:pt>
                <c:pt idx="52091">
                  <c:v>3.2172000000000001</c:v>
                </c:pt>
                <c:pt idx="52092">
                  <c:v>3.2061410000000001</c:v>
                </c:pt>
                <c:pt idx="52093">
                  <c:v>3.2056119999999999</c:v>
                </c:pt>
                <c:pt idx="52094">
                  <c:v>3.231023</c:v>
                </c:pt>
                <c:pt idx="52095">
                  <c:v>3.2263350000000002</c:v>
                </c:pt>
                <c:pt idx="52096">
                  <c:v>3.231792</c:v>
                </c:pt>
                <c:pt idx="52097">
                  <c:v>3.2312150000000002</c:v>
                </c:pt>
                <c:pt idx="52098">
                  <c:v>3.2271290000000001</c:v>
                </c:pt>
                <c:pt idx="52099">
                  <c:v>3.2260949999999999</c:v>
                </c:pt>
                <c:pt idx="52100">
                  <c:v>3.2184499999999998</c:v>
                </c:pt>
                <c:pt idx="52101">
                  <c:v>3.212199</c:v>
                </c:pt>
                <c:pt idx="52102">
                  <c:v>3.215878</c:v>
                </c:pt>
                <c:pt idx="52103">
                  <c:v>3.2205180000000002</c:v>
                </c:pt>
                <c:pt idx="52104">
                  <c:v>3.2283309999999998</c:v>
                </c:pt>
                <c:pt idx="52105">
                  <c:v>3.2315520000000002</c:v>
                </c:pt>
                <c:pt idx="52106">
                  <c:v>3.2266240000000002</c:v>
                </c:pt>
                <c:pt idx="52107">
                  <c:v>3.2256140000000002</c:v>
                </c:pt>
                <c:pt idx="52108">
                  <c:v>3.2321529999999998</c:v>
                </c:pt>
                <c:pt idx="52109">
                  <c:v>3.230855</c:v>
                </c:pt>
                <c:pt idx="52110">
                  <c:v>3.2358790000000002</c:v>
                </c:pt>
                <c:pt idx="52111">
                  <c:v>3.237803</c:v>
                </c:pt>
                <c:pt idx="52112">
                  <c:v>3.2648239999999999</c:v>
                </c:pt>
                <c:pt idx="52113">
                  <c:v>3.288913</c:v>
                </c:pt>
                <c:pt idx="52114">
                  <c:v>3.2760750000000001</c:v>
                </c:pt>
                <c:pt idx="52115">
                  <c:v>3.2559049999999998</c:v>
                </c:pt>
                <c:pt idx="52116">
                  <c:v>3.2508089999999998</c:v>
                </c:pt>
                <c:pt idx="52117">
                  <c:v>3.2713869999999998</c:v>
                </c:pt>
                <c:pt idx="52118">
                  <c:v>3.2787920000000002</c:v>
                </c:pt>
                <c:pt idx="52119">
                  <c:v>3.2580209999999998</c:v>
                </c:pt>
                <c:pt idx="52120">
                  <c:v>3.252011</c:v>
                </c:pt>
                <c:pt idx="52121">
                  <c:v>3.2479</c:v>
                </c:pt>
                <c:pt idx="52122">
                  <c:v>3.2314560000000001</c:v>
                </c:pt>
                <c:pt idx="52123">
                  <c:v>3.221768</c:v>
                </c:pt>
                <c:pt idx="52124">
                  <c:v>3.1931349999999998</c:v>
                </c:pt>
                <c:pt idx="52125">
                  <c:v>3.1687820000000002</c:v>
                </c:pt>
                <c:pt idx="52126">
                  <c:v>3.1920289999999998</c:v>
                </c:pt>
                <c:pt idx="52127">
                  <c:v>3.2049629999999998</c:v>
                </c:pt>
                <c:pt idx="52128">
                  <c:v>3.1851060000000002</c:v>
                </c:pt>
                <c:pt idx="52129">
                  <c:v>3.1785670000000001</c:v>
                </c:pt>
                <c:pt idx="52130">
                  <c:v>3.188472</c:v>
                </c:pt>
                <c:pt idx="52131">
                  <c:v>3.1964049999999999</c:v>
                </c:pt>
                <c:pt idx="52132">
                  <c:v>3.2051799999999999</c:v>
                </c:pt>
                <c:pt idx="52133">
                  <c:v>3.2175850000000001</c:v>
                </c:pt>
                <c:pt idx="52134">
                  <c:v>3.238356</c:v>
                </c:pt>
                <c:pt idx="52135">
                  <c:v>3.245568</c:v>
                </c:pt>
                <c:pt idx="52136">
                  <c:v>3.2267920000000001</c:v>
                </c:pt>
                <c:pt idx="52137">
                  <c:v>3.2217920000000002</c:v>
                </c:pt>
                <c:pt idx="52138">
                  <c:v>3.22559</c:v>
                </c:pt>
                <c:pt idx="52139">
                  <c:v>3.2021269999999999</c:v>
                </c:pt>
                <c:pt idx="52140">
                  <c:v>3.177918</c:v>
                </c:pt>
                <c:pt idx="52141">
                  <c:v>3.17008</c:v>
                </c:pt>
                <c:pt idx="52142">
                  <c:v>3.175802</c:v>
                </c:pt>
                <c:pt idx="52143">
                  <c:v>3.2068620000000001</c:v>
                </c:pt>
                <c:pt idx="52144">
                  <c:v>3.2283550000000001</c:v>
                </c:pt>
                <c:pt idx="52145">
                  <c:v>3.22898</c:v>
                </c:pt>
                <c:pt idx="52146">
                  <c:v>3.254559</c:v>
                </c:pt>
                <c:pt idx="52147">
                  <c:v>3.2748249999999999</c:v>
                </c:pt>
                <c:pt idx="52148">
                  <c:v>3.2690790000000001</c:v>
                </c:pt>
                <c:pt idx="52149">
                  <c:v>3.246794</c:v>
                </c:pt>
                <c:pt idx="52150">
                  <c:v>3.2280899999999999</c:v>
                </c:pt>
                <c:pt idx="52151">
                  <c:v>3.2343410000000001</c:v>
                </c:pt>
                <c:pt idx="52152">
                  <c:v>3.2349899999999998</c:v>
                </c:pt>
                <c:pt idx="52153">
                  <c:v>3.232634</c:v>
                </c:pt>
                <c:pt idx="52154">
                  <c:v>3.2453270000000001</c:v>
                </c:pt>
                <c:pt idx="52155">
                  <c:v>3.2480199999999999</c:v>
                </c:pt>
                <c:pt idx="52156">
                  <c:v>3.2327780000000002</c:v>
                </c:pt>
                <c:pt idx="52157">
                  <c:v>3.2222490000000001</c:v>
                </c:pt>
                <c:pt idx="52158">
                  <c:v>3.218594</c:v>
                </c:pt>
                <c:pt idx="52159">
                  <c:v>3.2250610000000002</c:v>
                </c:pt>
                <c:pt idx="52160">
                  <c:v>3.2365050000000002</c:v>
                </c:pt>
                <c:pt idx="52161">
                  <c:v>3.2421540000000002</c:v>
                </c:pt>
                <c:pt idx="52162">
                  <c:v>3.235134</c:v>
                </c:pt>
                <c:pt idx="52163">
                  <c:v>3.2190029999999998</c:v>
                </c:pt>
                <c:pt idx="52164">
                  <c:v>3.2072949999999998</c:v>
                </c:pt>
                <c:pt idx="52165">
                  <c:v>3.2000109999999999</c:v>
                </c:pt>
                <c:pt idx="52166">
                  <c:v>3.1996259999999999</c:v>
                </c:pt>
                <c:pt idx="52167">
                  <c:v>3.205444</c:v>
                </c:pt>
                <c:pt idx="52168">
                  <c:v>3.2159979999999999</c:v>
                </c:pt>
                <c:pt idx="52169">
                  <c:v>3.224532</c:v>
                </c:pt>
                <c:pt idx="52170">
                  <c:v>3.219868</c:v>
                </c:pt>
                <c:pt idx="52171">
                  <c:v>3.2015250000000002</c:v>
                </c:pt>
                <c:pt idx="52172">
                  <c:v>3.202439</c:v>
                </c:pt>
                <c:pt idx="52173">
                  <c:v>3.2237390000000001</c:v>
                </c:pt>
                <c:pt idx="52174">
                  <c:v>3.2244120000000001</c:v>
                </c:pt>
                <c:pt idx="52175">
                  <c:v>3.2191709999999998</c:v>
                </c:pt>
                <c:pt idx="52176">
                  <c:v>3.2268159999999999</c:v>
                </c:pt>
                <c:pt idx="52177">
                  <c:v>3.2357109999999998</c:v>
                </c:pt>
                <c:pt idx="52178">
                  <c:v>3.2409759999999999</c:v>
                </c:pt>
                <c:pt idx="52179">
                  <c:v>3.234197</c:v>
                </c:pt>
                <c:pt idx="52180">
                  <c:v>3.2299899999999999</c:v>
                </c:pt>
                <c:pt idx="52181">
                  <c:v>3.2232099999999999</c:v>
                </c:pt>
                <c:pt idx="52182">
                  <c:v>3.2413850000000002</c:v>
                </c:pt>
                <c:pt idx="52183">
                  <c:v>3.2744879999999998</c:v>
                </c:pt>
                <c:pt idx="52184">
                  <c:v>3.2940580000000002</c:v>
                </c:pt>
                <c:pt idx="52185">
                  <c:v>3.3091550000000001</c:v>
                </c:pt>
                <c:pt idx="52186">
                  <c:v>3.3042750000000001</c:v>
                </c:pt>
                <c:pt idx="52187">
                  <c:v>3.2661950000000002</c:v>
                </c:pt>
                <c:pt idx="52188">
                  <c:v>3.2318169999999999</c:v>
                </c:pt>
                <c:pt idx="52189">
                  <c:v>3.1743359999999998</c:v>
                </c:pt>
                <c:pt idx="52190">
                  <c:v>3.093343</c:v>
                </c:pt>
                <c:pt idx="52191">
                  <c:v>3.0668500000000001</c:v>
                </c:pt>
                <c:pt idx="52192">
                  <c:v>3.0956510000000002</c:v>
                </c:pt>
                <c:pt idx="52193">
                  <c:v>3.1162299999999998</c:v>
                </c:pt>
                <c:pt idx="52194">
                  <c:v>3.1281539999999999</c:v>
                </c:pt>
                <c:pt idx="52195">
                  <c:v>3.137073</c:v>
                </c:pt>
                <c:pt idx="52196">
                  <c:v>3.1678449999999998</c:v>
                </c:pt>
                <c:pt idx="52197">
                  <c:v>3.2234989999999999</c:v>
                </c:pt>
                <c:pt idx="52198">
                  <c:v>3.280138</c:v>
                </c:pt>
                <c:pt idx="52199">
                  <c:v>3.2610980000000001</c:v>
                </c:pt>
                <c:pt idx="52200">
                  <c:v>3.1971259999999999</c:v>
                </c:pt>
                <c:pt idx="52201">
                  <c:v>3.1743359999999998</c:v>
                </c:pt>
                <c:pt idx="52202">
                  <c:v>3.1928230000000002</c:v>
                </c:pt>
                <c:pt idx="52203">
                  <c:v>3.243188</c:v>
                </c:pt>
                <c:pt idx="52204">
                  <c:v>3.266435</c:v>
                </c:pt>
                <c:pt idx="52205">
                  <c:v>3.2318169999999999</c:v>
                </c:pt>
                <c:pt idx="52206">
                  <c:v>3.2428750000000002</c:v>
                </c:pt>
                <c:pt idx="52207">
                  <c:v>3.3028810000000002</c:v>
                </c:pt>
                <c:pt idx="52208">
                  <c:v>3.3268249999999999</c:v>
                </c:pt>
                <c:pt idx="52209">
                  <c:v>3.2949229999999998</c:v>
                </c:pt>
                <c:pt idx="52210">
                  <c:v>3.2234989999999999</c:v>
                </c:pt>
                <c:pt idx="52211">
                  <c:v>3.1449820000000002</c:v>
                </c:pt>
                <c:pt idx="52212">
                  <c:v>3.1180569999999999</c:v>
                </c:pt>
                <c:pt idx="52213">
                  <c:v>3.146112</c:v>
                </c:pt>
                <c:pt idx="52214">
                  <c:v>3.2103969999999999</c:v>
                </c:pt>
                <c:pt idx="52215">
                  <c:v>3.2572269999999999</c:v>
                </c:pt>
                <c:pt idx="52216">
                  <c:v>3.2737189999999998</c:v>
                </c:pt>
                <c:pt idx="52217">
                  <c:v>3.2654010000000002</c:v>
                </c:pt>
                <c:pt idx="52218">
                  <c:v>3.2341730000000002</c:v>
                </c:pt>
                <c:pt idx="52219">
                  <c:v>3.197174</c:v>
                </c:pt>
                <c:pt idx="52220">
                  <c:v>3.2100599999999999</c:v>
                </c:pt>
                <c:pt idx="52221">
                  <c:v>3.2049150000000002</c:v>
                </c:pt>
                <c:pt idx="52222">
                  <c:v>3.194963</c:v>
                </c:pt>
                <c:pt idx="52223">
                  <c:v>3.1821009999999998</c:v>
                </c:pt>
                <c:pt idx="52224">
                  <c:v>3.2178010000000001</c:v>
                </c:pt>
                <c:pt idx="52225">
                  <c:v>3.2590539999999999</c:v>
                </c:pt>
                <c:pt idx="52226">
                  <c:v>3.245279</c:v>
                </c:pt>
                <c:pt idx="52227">
                  <c:v>3.2224170000000001</c:v>
                </c:pt>
                <c:pt idx="52228">
                  <c:v>3.2279460000000002</c:v>
                </c:pt>
                <c:pt idx="52229">
                  <c:v>3.225975</c:v>
                </c:pt>
                <c:pt idx="52230">
                  <c:v>3.1808269999999998</c:v>
                </c:pt>
                <c:pt idx="52231">
                  <c:v>3.1250520000000002</c:v>
                </c:pt>
                <c:pt idx="52232">
                  <c:v>3.1224319999999999</c:v>
                </c:pt>
                <c:pt idx="52233">
                  <c:v>3.1597430000000002</c:v>
                </c:pt>
                <c:pt idx="52234">
                  <c:v>3.1544059999999998</c:v>
                </c:pt>
                <c:pt idx="52235">
                  <c:v>3.1637580000000001</c:v>
                </c:pt>
                <c:pt idx="52236">
                  <c:v>3.1379380000000001</c:v>
                </c:pt>
                <c:pt idx="52237">
                  <c:v>3.143348</c:v>
                </c:pt>
                <c:pt idx="52238">
                  <c:v>3.1500309999999998</c:v>
                </c:pt>
                <c:pt idx="52239">
                  <c:v>3.1868850000000002</c:v>
                </c:pt>
                <c:pt idx="52240">
                  <c:v>3.2066219999999999</c:v>
                </c:pt>
                <c:pt idx="52241">
                  <c:v>3.2093389999999999</c:v>
                </c:pt>
                <c:pt idx="52242">
                  <c:v>3.1864520000000001</c:v>
                </c:pt>
                <c:pt idx="52243">
                  <c:v>3.193905</c:v>
                </c:pt>
                <c:pt idx="52244">
                  <c:v>3.2262390000000001</c:v>
                </c:pt>
                <c:pt idx="52245">
                  <c:v>3.245736</c:v>
                </c:pt>
                <c:pt idx="52246">
                  <c:v>3.2833109999999999</c:v>
                </c:pt>
                <c:pt idx="52247">
                  <c:v>3.3114870000000001</c:v>
                </c:pt>
                <c:pt idx="52248">
                  <c:v>3.2949709999999999</c:v>
                </c:pt>
                <c:pt idx="52249">
                  <c:v>3.2892489999999999</c:v>
                </c:pt>
                <c:pt idx="52250">
                  <c:v>3.3042750000000001</c:v>
                </c:pt>
                <c:pt idx="52251">
                  <c:v>3.2787920000000002</c:v>
                </c:pt>
                <c:pt idx="52252">
                  <c:v>3.2955000000000001</c:v>
                </c:pt>
                <c:pt idx="52253">
                  <c:v>3.2799939999999999</c:v>
                </c:pt>
                <c:pt idx="52254">
                  <c:v>3.2568190000000001</c:v>
                </c:pt>
                <c:pt idx="52255">
                  <c:v>3.2244600000000001</c:v>
                </c:pt>
                <c:pt idx="52256">
                  <c:v>3.283239</c:v>
                </c:pt>
                <c:pt idx="52257">
                  <c:v>3.2761469999999999</c:v>
                </c:pt>
                <c:pt idx="52258">
                  <c:v>3.26492</c:v>
                </c:pt>
                <c:pt idx="52259">
                  <c:v>3.249727</c:v>
                </c:pt>
                <c:pt idx="52260">
                  <c:v>3.2998989999999999</c:v>
                </c:pt>
                <c:pt idx="52261">
                  <c:v>3.3156460000000001</c:v>
                </c:pt>
                <c:pt idx="52262">
                  <c:v>3.330263</c:v>
                </c:pt>
                <c:pt idx="52263">
                  <c:v>3.2998509999999999</c:v>
                </c:pt>
                <c:pt idx="52264">
                  <c:v>3.2572269999999999</c:v>
                </c:pt>
                <c:pt idx="52265">
                  <c:v>3.208834</c:v>
                </c:pt>
                <c:pt idx="52266">
                  <c:v>3.1579640000000002</c:v>
                </c:pt>
                <c:pt idx="52267">
                  <c:v>3.1255090000000001</c:v>
                </c:pt>
                <c:pt idx="52268">
                  <c:v>3.1425299999999998</c:v>
                </c:pt>
                <c:pt idx="52269">
                  <c:v>3.1664500000000002</c:v>
                </c:pt>
                <c:pt idx="52270">
                  <c:v>3.2374420000000002</c:v>
                </c:pt>
                <c:pt idx="52271">
                  <c:v>3.2451590000000001</c:v>
                </c:pt>
                <c:pt idx="52272">
                  <c:v>3.2318169999999999</c:v>
                </c:pt>
                <c:pt idx="52273">
                  <c:v>3.222826</c:v>
                </c:pt>
                <c:pt idx="52274">
                  <c:v>3.1609690000000001</c:v>
                </c:pt>
                <c:pt idx="52275">
                  <c:v>3.1414719999999998</c:v>
                </c:pt>
                <c:pt idx="52276">
                  <c:v>3.2299899999999999</c:v>
                </c:pt>
                <c:pt idx="52277">
                  <c:v>3.2342930000000001</c:v>
                </c:pt>
                <c:pt idx="52278">
                  <c:v>3.2253259999999999</c:v>
                </c:pt>
                <c:pt idx="52279">
                  <c:v>3.2266240000000002</c:v>
                </c:pt>
                <c:pt idx="52280">
                  <c:v>3.1728450000000001</c:v>
                </c:pt>
                <c:pt idx="52281">
                  <c:v>3.1284179999999999</c:v>
                </c:pt>
                <c:pt idx="52282">
                  <c:v>3.099618</c:v>
                </c:pt>
                <c:pt idx="52283">
                  <c:v>3.086179</c:v>
                </c:pt>
                <c:pt idx="52284">
                  <c:v>3.0802890000000001</c:v>
                </c:pt>
                <c:pt idx="52285">
                  <c:v>3.0700240000000001</c:v>
                </c:pt>
                <c:pt idx="52286">
                  <c:v>3.0614650000000001</c:v>
                </c:pt>
                <c:pt idx="52287">
                  <c:v>3.0588449999999998</c:v>
                </c:pt>
                <c:pt idx="52288">
                  <c:v>3.079736</c:v>
                </c:pt>
                <c:pt idx="52289">
                  <c:v>3.0903860000000001</c:v>
                </c:pt>
                <c:pt idx="52290">
                  <c:v>3.0989209999999998</c:v>
                </c:pt>
                <c:pt idx="52291">
                  <c:v>3.1448619999999998</c:v>
                </c:pt>
                <c:pt idx="52292">
                  <c:v>3.1820529999999998</c:v>
                </c:pt>
                <c:pt idx="52293">
                  <c:v>3.1844809999999999</c:v>
                </c:pt>
                <c:pt idx="52294">
                  <c:v>3.2263350000000002</c:v>
                </c:pt>
                <c:pt idx="52295">
                  <c:v>3.2880229999999999</c:v>
                </c:pt>
                <c:pt idx="52296">
                  <c:v>3.360169</c:v>
                </c:pt>
                <c:pt idx="52297">
                  <c:v>3.4550809999999998</c:v>
                </c:pt>
                <c:pt idx="52298">
                  <c:v>3.4353199999999999</c:v>
                </c:pt>
                <c:pt idx="52299">
                  <c:v>3.3762279999999998</c:v>
                </c:pt>
                <c:pt idx="52300">
                  <c:v>3.2875670000000001</c:v>
                </c:pt>
                <c:pt idx="52301">
                  <c:v>3.1776049999999998</c:v>
                </c:pt>
                <c:pt idx="52302">
                  <c:v>3.0501659999999999</c:v>
                </c:pt>
                <c:pt idx="52303">
                  <c:v>3.0380739999999999</c:v>
                </c:pt>
                <c:pt idx="52304">
                  <c:v>3.1350530000000001</c:v>
                </c:pt>
                <c:pt idx="52305">
                  <c:v>3.2167910000000002</c:v>
                </c:pt>
                <c:pt idx="52306">
                  <c:v>3.2467220000000001</c:v>
                </c:pt>
                <c:pt idx="52307">
                  <c:v>3.2789839999999999</c:v>
                </c:pt>
                <c:pt idx="52308">
                  <c:v>3.3045870000000002</c:v>
                </c:pt>
                <c:pt idx="52309">
                  <c:v>3.2650649999999999</c:v>
                </c:pt>
                <c:pt idx="52310">
                  <c:v>3.2370329999999998</c:v>
                </c:pt>
                <c:pt idx="52311">
                  <c:v>3.2628529999999998</c:v>
                </c:pt>
                <c:pt idx="52312">
                  <c:v>3.385364</c:v>
                </c:pt>
                <c:pt idx="52313">
                  <c:v>3.3995479999999998</c:v>
                </c:pt>
                <c:pt idx="52314">
                  <c:v>3.3579569999999999</c:v>
                </c:pt>
                <c:pt idx="52315">
                  <c:v>3.3348300000000002</c:v>
                </c:pt>
                <c:pt idx="52316">
                  <c:v>3.3014619999999999</c:v>
                </c:pt>
                <c:pt idx="52317">
                  <c:v>3.2090740000000002</c:v>
                </c:pt>
                <c:pt idx="52318">
                  <c:v>3.1846009999999998</c:v>
                </c:pt>
                <c:pt idx="52319">
                  <c:v>3.1873659999999999</c:v>
                </c:pt>
                <c:pt idx="52320">
                  <c:v>3.1640700000000002</c:v>
                </c:pt>
                <c:pt idx="52321">
                  <c:v>3.0715620000000001</c:v>
                </c:pt>
                <c:pt idx="52322">
                  <c:v>3.0223990000000001</c:v>
                </c:pt>
                <c:pt idx="52323">
                  <c:v>3.059879</c:v>
                </c:pt>
                <c:pt idx="52324">
                  <c:v>3.116663</c:v>
                </c:pt>
                <c:pt idx="52325">
                  <c:v>3.1552470000000001</c:v>
                </c:pt>
                <c:pt idx="52326">
                  <c:v>3.1757300000000002</c:v>
                </c:pt>
                <c:pt idx="52327">
                  <c:v>3.1529400000000001</c:v>
                </c:pt>
                <c:pt idx="52328">
                  <c:v>3.1736620000000002</c:v>
                </c:pt>
                <c:pt idx="52329">
                  <c:v>3.2505440000000001</c:v>
                </c:pt>
                <c:pt idx="52330">
                  <c:v>3.278311</c:v>
                </c:pt>
                <c:pt idx="52331">
                  <c:v>3.1713550000000001</c:v>
                </c:pt>
                <c:pt idx="52332">
                  <c:v>3.1025749999999999</c:v>
                </c:pt>
                <c:pt idx="52333">
                  <c:v>3.1904430000000001</c:v>
                </c:pt>
                <c:pt idx="52334">
                  <c:v>3.30966</c:v>
                </c:pt>
                <c:pt idx="52335">
                  <c:v>3.3427159999999998</c:v>
                </c:pt>
                <c:pt idx="52336">
                  <c:v>3.2704979999999999</c:v>
                </c:pt>
                <c:pt idx="52337">
                  <c:v>3.2366969999999999</c:v>
                </c:pt>
                <c:pt idx="52338">
                  <c:v>3.302832</c:v>
                </c:pt>
                <c:pt idx="52339">
                  <c:v>3.308554</c:v>
                </c:pt>
                <c:pt idx="52340">
                  <c:v>3.2234500000000001</c:v>
                </c:pt>
                <c:pt idx="52341">
                  <c:v>3.213041</c:v>
                </c:pt>
                <c:pt idx="52342">
                  <c:v>3.2075840000000002</c:v>
                </c:pt>
                <c:pt idx="52343">
                  <c:v>3.12236</c:v>
                </c:pt>
                <c:pt idx="52344">
                  <c:v>3.1538050000000002</c:v>
                </c:pt>
                <c:pt idx="52345">
                  <c:v>3.236793</c:v>
                </c:pt>
                <c:pt idx="52346">
                  <c:v>3.1835909999999998</c:v>
                </c:pt>
                <c:pt idx="52347">
                  <c:v>3.1002190000000001</c:v>
                </c:pt>
                <c:pt idx="52348">
                  <c:v>3.1131769999999999</c:v>
                </c:pt>
                <c:pt idx="52349">
                  <c:v>3.145559</c:v>
                </c:pt>
                <c:pt idx="52350">
                  <c:v>3.2218399999999998</c:v>
                </c:pt>
                <c:pt idx="52351">
                  <c:v>3.2469380000000001</c:v>
                </c:pt>
                <c:pt idx="52352">
                  <c:v>3.2561939999999998</c:v>
                </c:pt>
                <c:pt idx="52353">
                  <c:v>3.274705</c:v>
                </c:pt>
                <c:pt idx="52354">
                  <c:v>3.2475869999999998</c:v>
                </c:pt>
                <c:pt idx="52355">
                  <c:v>3.20417</c:v>
                </c:pt>
                <c:pt idx="52356">
                  <c:v>3.1561129999999999</c:v>
                </c:pt>
                <c:pt idx="52357">
                  <c:v>3.163662</c:v>
                </c:pt>
                <c:pt idx="52358">
                  <c:v>3.273142</c:v>
                </c:pt>
                <c:pt idx="52359">
                  <c:v>3.3771179999999998</c:v>
                </c:pt>
                <c:pt idx="52360">
                  <c:v>3.3752420000000001</c:v>
                </c:pt>
                <c:pt idx="52361">
                  <c:v>3.2369129999999999</c:v>
                </c:pt>
                <c:pt idx="52362">
                  <c:v>3.1458719999999998</c:v>
                </c:pt>
                <c:pt idx="52363">
                  <c:v>3.1852260000000001</c:v>
                </c:pt>
                <c:pt idx="52364">
                  <c:v>3.2643909999999998</c:v>
                </c:pt>
                <c:pt idx="52365">
                  <c:v>3.281533</c:v>
                </c:pt>
                <c:pt idx="52366">
                  <c:v>3.2469380000000001</c:v>
                </c:pt>
                <c:pt idx="52367">
                  <c:v>3.2157089999999999</c:v>
                </c:pt>
                <c:pt idx="52368">
                  <c:v>3.230855</c:v>
                </c:pt>
                <c:pt idx="52369">
                  <c:v>3.2342689999999998</c:v>
                </c:pt>
                <c:pt idx="52370">
                  <c:v>3.2200129999999998</c:v>
                </c:pt>
                <c:pt idx="52371">
                  <c:v>3.2357109999999998</c:v>
                </c:pt>
                <c:pt idx="52372">
                  <c:v>3.273984</c:v>
                </c:pt>
                <c:pt idx="52373">
                  <c:v>3.2509049999999999</c:v>
                </c:pt>
                <c:pt idx="52374">
                  <c:v>3.2045300000000001</c:v>
                </c:pt>
                <c:pt idx="52375">
                  <c:v>3.136231</c:v>
                </c:pt>
                <c:pt idx="52376">
                  <c:v>3.0186250000000001</c:v>
                </c:pt>
                <c:pt idx="52377">
                  <c:v>2.9921799999999998</c:v>
                </c:pt>
                <c:pt idx="52378">
                  <c:v>3.0400450000000001</c:v>
                </c:pt>
                <c:pt idx="52379">
                  <c:v>3.1064929999999999</c:v>
                </c:pt>
                <c:pt idx="52380">
                  <c:v>3.091107</c:v>
                </c:pt>
                <c:pt idx="52381">
                  <c:v>3.1233219999999999</c:v>
                </c:pt>
                <c:pt idx="52382">
                  <c:v>3.1900819999999999</c:v>
                </c:pt>
                <c:pt idx="52383">
                  <c:v>3.2564820000000001</c:v>
                </c:pt>
                <c:pt idx="52384">
                  <c:v>3.3061500000000001</c:v>
                </c:pt>
                <c:pt idx="52385">
                  <c:v>3.2989139999999999</c:v>
                </c:pt>
                <c:pt idx="52386">
                  <c:v>3.2525400000000002</c:v>
                </c:pt>
                <c:pt idx="52387">
                  <c:v>3.3104049999999998</c:v>
                </c:pt>
                <c:pt idx="52388">
                  <c:v>3.3264640000000001</c:v>
                </c:pt>
                <c:pt idx="52389">
                  <c:v>3.2352780000000001</c:v>
                </c:pt>
                <c:pt idx="52390">
                  <c:v>3.17537</c:v>
                </c:pt>
                <c:pt idx="52391">
                  <c:v>3.0931030000000002</c:v>
                </c:pt>
                <c:pt idx="52392">
                  <c:v>3.0583399999999998</c:v>
                </c:pt>
                <c:pt idx="52393">
                  <c:v>3.0846879999999999</c:v>
                </c:pt>
                <c:pt idx="52394">
                  <c:v>3.1418089999999999</c:v>
                </c:pt>
                <c:pt idx="52395">
                  <c:v>3.238235</c:v>
                </c:pt>
                <c:pt idx="52396">
                  <c:v>3.3463699999999998</c:v>
                </c:pt>
                <c:pt idx="52397">
                  <c:v>3.4319060000000001</c:v>
                </c:pt>
                <c:pt idx="52398">
                  <c:v>3.3781509999999999</c:v>
                </c:pt>
                <c:pt idx="52399">
                  <c:v>3.184793</c:v>
                </c:pt>
                <c:pt idx="52400">
                  <c:v>3.1765469999999998</c:v>
                </c:pt>
                <c:pt idx="52401">
                  <c:v>3.2593909999999999</c:v>
                </c:pt>
                <c:pt idx="52402">
                  <c:v>3.2559049999999998</c:v>
                </c:pt>
                <c:pt idx="52403">
                  <c:v>3.2215509999999998</c:v>
                </c:pt>
                <c:pt idx="52404">
                  <c:v>3.1622189999999999</c:v>
                </c:pt>
                <c:pt idx="52405">
                  <c:v>3.1031759999999999</c:v>
                </c:pt>
                <c:pt idx="52406">
                  <c:v>3.0742310000000002</c:v>
                </c:pt>
                <c:pt idx="52407">
                  <c:v>3.0530270000000002</c:v>
                </c:pt>
                <c:pt idx="52408">
                  <c:v>3.032016</c:v>
                </c:pt>
                <c:pt idx="52409">
                  <c:v>3.0976219999999999</c:v>
                </c:pt>
                <c:pt idx="52410">
                  <c:v>3.1358709999999999</c:v>
                </c:pt>
                <c:pt idx="52411">
                  <c:v>3.1758980000000001</c:v>
                </c:pt>
                <c:pt idx="52412">
                  <c:v>3.199338</c:v>
                </c:pt>
                <c:pt idx="52413">
                  <c:v>3.1702249999999998</c:v>
                </c:pt>
                <c:pt idx="52414">
                  <c:v>3.2422499999999999</c:v>
                </c:pt>
                <c:pt idx="52415">
                  <c:v>3.3354309999999998</c:v>
                </c:pt>
                <c:pt idx="52416">
                  <c:v>3.3233630000000001</c:v>
                </c:pt>
                <c:pt idx="52417">
                  <c:v>3.2970630000000001</c:v>
                </c:pt>
                <c:pt idx="52418">
                  <c:v>3.3108140000000001</c:v>
                </c:pt>
                <c:pt idx="52419">
                  <c:v>3.3322820000000002</c:v>
                </c:pt>
                <c:pt idx="52420">
                  <c:v>3.3018230000000002</c:v>
                </c:pt>
                <c:pt idx="52421">
                  <c:v>3.2877109999999998</c:v>
                </c:pt>
                <c:pt idx="52422">
                  <c:v>3.3198530000000002</c:v>
                </c:pt>
                <c:pt idx="52423">
                  <c:v>3.373704</c:v>
                </c:pt>
                <c:pt idx="52424">
                  <c:v>3.392407</c:v>
                </c:pt>
                <c:pt idx="52425">
                  <c:v>3.3436530000000002</c:v>
                </c:pt>
                <c:pt idx="52426">
                  <c:v>3.297183</c:v>
                </c:pt>
                <c:pt idx="52427">
                  <c:v>3.2271770000000002</c:v>
                </c:pt>
                <c:pt idx="52428">
                  <c:v>3.2323940000000002</c:v>
                </c:pt>
                <c:pt idx="52429">
                  <c:v>3.230807</c:v>
                </c:pt>
                <c:pt idx="52430">
                  <c:v>3.2287870000000001</c:v>
                </c:pt>
                <c:pt idx="52431">
                  <c:v>3.184577</c:v>
                </c:pt>
                <c:pt idx="52432">
                  <c:v>3.1249799999999999</c:v>
                </c:pt>
                <c:pt idx="52433">
                  <c:v>3.1282740000000002</c:v>
                </c:pt>
                <c:pt idx="52434">
                  <c:v>3.1664979999999998</c:v>
                </c:pt>
                <c:pt idx="52435">
                  <c:v>3.130029</c:v>
                </c:pt>
                <c:pt idx="52436">
                  <c:v>3.0682930000000002</c:v>
                </c:pt>
                <c:pt idx="52437">
                  <c:v>3.0533160000000001</c:v>
                </c:pt>
                <c:pt idx="52438">
                  <c:v>3.1552470000000001</c:v>
                </c:pt>
                <c:pt idx="52439">
                  <c:v>3.2617950000000002</c:v>
                </c:pt>
                <c:pt idx="52440">
                  <c:v>3.314492</c:v>
                </c:pt>
                <c:pt idx="52441">
                  <c:v>3.381926</c:v>
                </c:pt>
                <c:pt idx="52442">
                  <c:v>3.4274589999999998</c:v>
                </c:pt>
                <c:pt idx="52443">
                  <c:v>3.3911090000000002</c:v>
                </c:pt>
                <c:pt idx="52444">
                  <c:v>3.3420179999999999</c:v>
                </c:pt>
                <c:pt idx="52445">
                  <c:v>3.2779500000000001</c:v>
                </c:pt>
                <c:pt idx="52446">
                  <c:v>3.2161900000000001</c:v>
                </c:pt>
                <c:pt idx="52447">
                  <c:v>3.2596799999999999</c:v>
                </c:pt>
                <c:pt idx="52448">
                  <c:v>3.2935050000000001</c:v>
                </c:pt>
                <c:pt idx="52449">
                  <c:v>3.208666</c:v>
                </c:pt>
                <c:pt idx="52450">
                  <c:v>3.174696</c:v>
                </c:pt>
                <c:pt idx="52451">
                  <c:v>3.1450300000000002</c:v>
                </c:pt>
                <c:pt idx="52452">
                  <c:v>3.1137540000000001</c:v>
                </c:pt>
                <c:pt idx="52453">
                  <c:v>3.0855540000000001</c:v>
                </c:pt>
                <c:pt idx="52454">
                  <c:v>2.9969890000000001</c:v>
                </c:pt>
                <c:pt idx="52455">
                  <c:v>3.0367039999999998</c:v>
                </c:pt>
                <c:pt idx="52456">
                  <c:v>3.0185529999999998</c:v>
                </c:pt>
                <c:pt idx="52457">
                  <c:v>3.005932</c:v>
                </c:pt>
                <c:pt idx="52458">
                  <c:v>3.0279050000000001</c:v>
                </c:pt>
                <c:pt idx="52459">
                  <c:v>3.1157729999999999</c:v>
                </c:pt>
                <c:pt idx="52460">
                  <c:v>3.152603</c:v>
                </c:pt>
                <c:pt idx="52461">
                  <c:v>3.2277779999999998</c:v>
                </c:pt>
                <c:pt idx="52462">
                  <c:v>3.3231470000000001</c:v>
                </c:pt>
                <c:pt idx="52463">
                  <c:v>3.2955719999999999</c:v>
                </c:pt>
                <c:pt idx="52464">
                  <c:v>3.1959960000000001</c:v>
                </c:pt>
                <c:pt idx="52465">
                  <c:v>3.15205</c:v>
                </c:pt>
                <c:pt idx="52466">
                  <c:v>3.1901540000000002</c:v>
                </c:pt>
                <c:pt idx="52467">
                  <c:v>3.240688</c:v>
                </c:pt>
                <c:pt idx="52468">
                  <c:v>3.2540300000000002</c:v>
                </c:pt>
                <c:pt idx="52469">
                  <c:v>3.257155</c:v>
                </c:pt>
                <c:pt idx="52470">
                  <c:v>3.3677899999999998</c:v>
                </c:pt>
                <c:pt idx="52471">
                  <c:v>3.4326509999999999</c:v>
                </c:pt>
                <c:pt idx="52472">
                  <c:v>3.4083700000000001</c:v>
                </c:pt>
                <c:pt idx="52473">
                  <c:v>3.3059099999999999</c:v>
                </c:pt>
                <c:pt idx="52474">
                  <c:v>3.1926060000000001</c:v>
                </c:pt>
                <c:pt idx="52475">
                  <c:v>3.0590850000000001</c:v>
                </c:pt>
                <c:pt idx="52476">
                  <c:v>3.066586</c:v>
                </c:pt>
                <c:pt idx="52477">
                  <c:v>3.1760429999999999</c:v>
                </c:pt>
                <c:pt idx="52478">
                  <c:v>3.2100360000000001</c:v>
                </c:pt>
                <c:pt idx="52479">
                  <c:v>3.1888559999999999</c:v>
                </c:pt>
                <c:pt idx="52480">
                  <c:v>3.1496460000000002</c:v>
                </c:pt>
                <c:pt idx="52481">
                  <c:v>3.0062679999999999</c:v>
                </c:pt>
                <c:pt idx="52482">
                  <c:v>2.9282089999999998</c:v>
                </c:pt>
                <c:pt idx="52483">
                  <c:v>3.0537239999999999</c:v>
                </c:pt>
                <c:pt idx="52484">
                  <c:v>3.1610170000000002</c:v>
                </c:pt>
                <c:pt idx="52485">
                  <c:v>3.192126</c:v>
                </c:pt>
                <c:pt idx="52486">
                  <c:v>3.2197480000000001</c:v>
                </c:pt>
                <c:pt idx="52487">
                  <c:v>3.2506159999999999</c:v>
                </c:pt>
                <c:pt idx="52488">
                  <c:v>3.3439179999999999</c:v>
                </c:pt>
                <c:pt idx="52489">
                  <c:v>3.466621</c:v>
                </c:pt>
                <c:pt idx="52490">
                  <c:v>3.5519400000000001</c:v>
                </c:pt>
                <c:pt idx="52491">
                  <c:v>3.5407380000000002</c:v>
                </c:pt>
                <c:pt idx="52492">
                  <c:v>3.5094129999999999</c:v>
                </c:pt>
                <c:pt idx="52493">
                  <c:v>3.4541919999999999</c:v>
                </c:pt>
                <c:pt idx="52494">
                  <c:v>3.3116789999999998</c:v>
                </c:pt>
                <c:pt idx="52495">
                  <c:v>3.2064539999999999</c:v>
                </c:pt>
                <c:pt idx="52496">
                  <c:v>3.0313180000000002</c:v>
                </c:pt>
                <c:pt idx="52497">
                  <c:v>2.9858099999999999</c:v>
                </c:pt>
                <c:pt idx="52498">
                  <c:v>3.0866120000000001</c:v>
                </c:pt>
                <c:pt idx="52499">
                  <c:v>3.2267199999999998</c:v>
                </c:pt>
                <c:pt idx="52500">
                  <c:v>3.4246219999999998</c:v>
                </c:pt>
                <c:pt idx="52501">
                  <c:v>3.3931770000000001</c:v>
                </c:pt>
                <c:pt idx="52502">
                  <c:v>3.237298</c:v>
                </c:pt>
                <c:pt idx="52503">
                  <c:v>3.1533000000000002</c:v>
                </c:pt>
                <c:pt idx="52504">
                  <c:v>3.1783260000000002</c:v>
                </c:pt>
                <c:pt idx="52505">
                  <c:v>3.190804</c:v>
                </c:pt>
                <c:pt idx="52506">
                  <c:v>3.2157580000000001</c:v>
                </c:pt>
                <c:pt idx="52507">
                  <c:v>3.2738640000000001</c:v>
                </c:pt>
                <c:pt idx="52508">
                  <c:v>3.2821820000000002</c:v>
                </c:pt>
                <c:pt idx="52509">
                  <c:v>3.3212229999999998</c:v>
                </c:pt>
                <c:pt idx="52510">
                  <c:v>3.254006</c:v>
                </c:pt>
                <c:pt idx="52511">
                  <c:v>3.1384910000000001</c:v>
                </c:pt>
                <c:pt idx="52512">
                  <c:v>3.110941</c:v>
                </c:pt>
                <c:pt idx="52513">
                  <c:v>3.1411600000000002</c:v>
                </c:pt>
                <c:pt idx="52514">
                  <c:v>3.170153</c:v>
                </c:pt>
                <c:pt idx="52515">
                  <c:v>3.2359520000000002</c:v>
                </c:pt>
                <c:pt idx="52516">
                  <c:v>3.2762190000000002</c:v>
                </c:pt>
                <c:pt idx="52517">
                  <c:v>3.2136659999999999</c:v>
                </c:pt>
                <c:pt idx="52518">
                  <c:v>3.1281780000000001</c:v>
                </c:pt>
                <c:pt idx="52519">
                  <c:v>3.1699359999999999</c:v>
                </c:pt>
                <c:pt idx="52520">
                  <c:v>3.2123680000000001</c:v>
                </c:pt>
                <c:pt idx="52521">
                  <c:v>3.2652809999999999</c:v>
                </c:pt>
                <c:pt idx="52522">
                  <c:v>3.3190840000000001</c:v>
                </c:pt>
                <c:pt idx="52523">
                  <c:v>3.3148049999999998</c:v>
                </c:pt>
                <c:pt idx="52524">
                  <c:v>3.2379709999999999</c:v>
                </c:pt>
                <c:pt idx="52525">
                  <c:v>3.2217199999999999</c:v>
                </c:pt>
                <c:pt idx="52526">
                  <c:v>3.1668829999999999</c:v>
                </c:pt>
                <c:pt idx="52527">
                  <c:v>3.1224080000000001</c:v>
                </c:pt>
                <c:pt idx="52528">
                  <c:v>3.1515689999999998</c:v>
                </c:pt>
                <c:pt idx="52529">
                  <c:v>3.1738550000000001</c:v>
                </c:pt>
                <c:pt idx="52530">
                  <c:v>3.1410879999999999</c:v>
                </c:pt>
                <c:pt idx="52531">
                  <c:v>3.1816439999999999</c:v>
                </c:pt>
                <c:pt idx="52532">
                  <c:v>3.2840090000000002</c:v>
                </c:pt>
                <c:pt idx="52533">
                  <c:v>3.2922790000000002</c:v>
                </c:pt>
                <c:pt idx="52534">
                  <c:v>3.2416969999999998</c:v>
                </c:pt>
                <c:pt idx="52535">
                  <c:v>3.2330429999999999</c:v>
                </c:pt>
                <c:pt idx="52536">
                  <c:v>3.233403</c:v>
                </c:pt>
                <c:pt idx="52537">
                  <c:v>3.3097080000000001</c:v>
                </c:pt>
                <c:pt idx="52538">
                  <c:v>3.3337490000000001</c:v>
                </c:pt>
                <c:pt idx="52539">
                  <c:v>3.2938170000000002</c:v>
                </c:pt>
                <c:pt idx="52540">
                  <c:v>3.1554160000000002</c:v>
                </c:pt>
                <c:pt idx="52541">
                  <c:v>3.0057149999999999</c:v>
                </c:pt>
                <c:pt idx="52542">
                  <c:v>2.9416950000000002</c:v>
                </c:pt>
                <c:pt idx="52543">
                  <c:v>2.9745110000000001</c:v>
                </c:pt>
                <c:pt idx="52544">
                  <c:v>3.1528909999999999</c:v>
                </c:pt>
                <c:pt idx="52545">
                  <c:v>3.2406640000000002</c:v>
                </c:pt>
                <c:pt idx="52546">
                  <c:v>3.1900580000000001</c:v>
                </c:pt>
                <c:pt idx="52547">
                  <c:v>3.099882</c:v>
                </c:pt>
                <c:pt idx="52548">
                  <c:v>3.0104030000000002</c:v>
                </c:pt>
                <c:pt idx="52549">
                  <c:v>3.0108600000000001</c:v>
                </c:pt>
                <c:pt idx="52550">
                  <c:v>3.1467849999999999</c:v>
                </c:pt>
                <c:pt idx="52551">
                  <c:v>3.20506</c:v>
                </c:pt>
                <c:pt idx="52552">
                  <c:v>3.2290760000000001</c:v>
                </c:pt>
                <c:pt idx="52553">
                  <c:v>3.367213</c:v>
                </c:pt>
                <c:pt idx="52554">
                  <c:v>3.427146</c:v>
                </c:pt>
                <c:pt idx="52555">
                  <c:v>3.3842099999999999</c:v>
                </c:pt>
                <c:pt idx="52556">
                  <c:v>3.3158379999999998</c:v>
                </c:pt>
                <c:pt idx="52557">
                  <c:v>3.2762190000000002</c:v>
                </c:pt>
                <c:pt idx="52558">
                  <c:v>3.3342529999999999</c:v>
                </c:pt>
                <c:pt idx="52559">
                  <c:v>3.3920469999999998</c:v>
                </c:pt>
                <c:pt idx="52560">
                  <c:v>3.3662510000000001</c:v>
                </c:pt>
                <c:pt idx="52561">
                  <c:v>3.3544710000000002</c:v>
                </c:pt>
                <c:pt idx="52562">
                  <c:v>3.3357920000000001</c:v>
                </c:pt>
                <c:pt idx="52563">
                  <c:v>3.2710029999999999</c:v>
                </c:pt>
                <c:pt idx="52564">
                  <c:v>3.1901060000000001</c:v>
                </c:pt>
                <c:pt idx="52565">
                  <c:v>3.1328900000000002</c:v>
                </c:pt>
                <c:pt idx="52566">
                  <c:v>3.1498379999999999</c:v>
                </c:pt>
                <c:pt idx="52567">
                  <c:v>3.1923180000000002</c:v>
                </c:pt>
                <c:pt idx="52568">
                  <c:v>3.1918850000000001</c:v>
                </c:pt>
                <c:pt idx="52569">
                  <c:v>3.2300620000000002</c:v>
                </c:pt>
                <c:pt idx="52570">
                  <c:v>3.2880950000000002</c:v>
                </c:pt>
                <c:pt idx="52571">
                  <c:v>3.18174</c:v>
                </c:pt>
                <c:pt idx="52572">
                  <c:v>3.1443810000000001</c:v>
                </c:pt>
                <c:pt idx="52573">
                  <c:v>3.137578</c:v>
                </c:pt>
                <c:pt idx="52574">
                  <c:v>3.1315919999999999</c:v>
                </c:pt>
                <c:pt idx="52575">
                  <c:v>3.2296290000000001</c:v>
                </c:pt>
                <c:pt idx="52576">
                  <c:v>3.2052520000000002</c:v>
                </c:pt>
                <c:pt idx="52577">
                  <c:v>3.1348609999999999</c:v>
                </c:pt>
                <c:pt idx="52578">
                  <c:v>3.164768</c:v>
                </c:pt>
                <c:pt idx="52579">
                  <c:v>3.2389570000000001</c:v>
                </c:pt>
                <c:pt idx="52580">
                  <c:v>3.2892250000000001</c:v>
                </c:pt>
                <c:pt idx="52581">
                  <c:v>3.2339560000000001</c:v>
                </c:pt>
                <c:pt idx="52582">
                  <c:v>3.1622189999999999</c:v>
                </c:pt>
                <c:pt idx="52583">
                  <c:v>3.1074790000000001</c:v>
                </c:pt>
                <c:pt idx="52584">
                  <c:v>3.1548389999999999</c:v>
                </c:pt>
                <c:pt idx="52585">
                  <c:v>3.2180659999999999</c:v>
                </c:pt>
                <c:pt idx="52586">
                  <c:v>3.2670840000000001</c:v>
                </c:pt>
                <c:pt idx="52587">
                  <c:v>3.3570199999999999</c:v>
                </c:pt>
                <c:pt idx="52588">
                  <c:v>3.421881</c:v>
                </c:pt>
                <c:pt idx="52589">
                  <c:v>3.3848829999999999</c:v>
                </c:pt>
                <c:pt idx="52590">
                  <c:v>3.3393980000000001</c:v>
                </c:pt>
                <c:pt idx="52591">
                  <c:v>3.2638630000000002</c:v>
                </c:pt>
                <c:pt idx="52592">
                  <c:v>3.1479149999999998</c:v>
                </c:pt>
                <c:pt idx="52593">
                  <c:v>3.1141860000000001</c:v>
                </c:pt>
                <c:pt idx="52594">
                  <c:v>3.1341399999999999</c:v>
                </c:pt>
                <c:pt idx="52595">
                  <c:v>3.1214460000000002</c:v>
                </c:pt>
                <c:pt idx="52596">
                  <c:v>3.1435879999999998</c:v>
                </c:pt>
                <c:pt idx="52597">
                  <c:v>3.3142520000000002</c:v>
                </c:pt>
                <c:pt idx="52598">
                  <c:v>3.405726</c:v>
                </c:pt>
                <c:pt idx="52599">
                  <c:v>3.3295409999999999</c:v>
                </c:pt>
                <c:pt idx="52600">
                  <c:v>3.163878</c:v>
                </c:pt>
                <c:pt idx="52601">
                  <c:v>3.007879</c:v>
                </c:pt>
                <c:pt idx="52602">
                  <c:v>2.9754719999999999</c:v>
                </c:pt>
                <c:pt idx="52603">
                  <c:v>3.0529549999999999</c:v>
                </c:pt>
                <c:pt idx="52604">
                  <c:v>3.052162</c:v>
                </c:pt>
                <c:pt idx="52605">
                  <c:v>3.1021420000000002</c:v>
                </c:pt>
                <c:pt idx="52606">
                  <c:v>3.1810670000000001</c:v>
                </c:pt>
                <c:pt idx="52607">
                  <c:v>3.2626369999999998</c:v>
                </c:pt>
                <c:pt idx="52608">
                  <c:v>3.354063</c:v>
                </c:pt>
                <c:pt idx="52609">
                  <c:v>3.3544710000000002</c:v>
                </c:pt>
                <c:pt idx="52610">
                  <c:v>3.3616600000000001</c:v>
                </c:pt>
                <c:pt idx="52611">
                  <c:v>3.3642080000000001</c:v>
                </c:pt>
                <c:pt idx="52612">
                  <c:v>3.404836</c:v>
                </c:pt>
                <c:pt idx="52613">
                  <c:v>3.392239</c:v>
                </c:pt>
                <c:pt idx="52614">
                  <c:v>3.2200850000000001</c:v>
                </c:pt>
                <c:pt idx="52615">
                  <c:v>3.1332979999999999</c:v>
                </c:pt>
                <c:pt idx="52616">
                  <c:v>3.1517620000000002</c:v>
                </c:pt>
                <c:pt idx="52617">
                  <c:v>3.192679</c:v>
                </c:pt>
                <c:pt idx="52618">
                  <c:v>3.2832150000000002</c:v>
                </c:pt>
                <c:pt idx="52619">
                  <c:v>3.343966</c:v>
                </c:pt>
                <c:pt idx="52620">
                  <c:v>3.2184499999999998</c:v>
                </c:pt>
                <c:pt idx="52621">
                  <c:v>3.0976460000000001</c:v>
                </c:pt>
                <c:pt idx="52622">
                  <c:v>2.9974210000000001</c:v>
                </c:pt>
                <c:pt idx="52623">
                  <c:v>2.9540760000000001</c:v>
                </c:pt>
                <c:pt idx="52624">
                  <c:v>3.045118</c:v>
                </c:pt>
                <c:pt idx="52625">
                  <c:v>3.1175039999999998</c:v>
                </c:pt>
                <c:pt idx="52626">
                  <c:v>2.9578030000000002</c:v>
                </c:pt>
                <c:pt idx="52627">
                  <c:v>2.8649819999999999</c:v>
                </c:pt>
                <c:pt idx="52628">
                  <c:v>2.8959459999999999</c:v>
                </c:pt>
                <c:pt idx="52629">
                  <c:v>2.9855689999999999</c:v>
                </c:pt>
                <c:pt idx="52630">
                  <c:v>3.141737</c:v>
                </c:pt>
                <c:pt idx="52631">
                  <c:v>3.2132329999999998</c:v>
                </c:pt>
                <c:pt idx="52632">
                  <c:v>3.2597520000000002</c:v>
                </c:pt>
                <c:pt idx="52633">
                  <c:v>3.3127849999999999</c:v>
                </c:pt>
                <c:pt idx="52634">
                  <c:v>3.3154059999999999</c:v>
                </c:pt>
                <c:pt idx="52635">
                  <c:v>3.300573</c:v>
                </c:pt>
                <c:pt idx="52636">
                  <c:v>3.3528609999999999</c:v>
                </c:pt>
                <c:pt idx="52637">
                  <c:v>3.4424359999999998</c:v>
                </c:pt>
                <c:pt idx="52638">
                  <c:v>3.2234989999999999</c:v>
                </c:pt>
                <c:pt idx="52639">
                  <c:v>2.9938389999999999</c:v>
                </c:pt>
                <c:pt idx="52640">
                  <c:v>3.0495649999999999</c:v>
                </c:pt>
                <c:pt idx="52641">
                  <c:v>3.1467130000000001</c:v>
                </c:pt>
                <c:pt idx="52642">
                  <c:v>3.1725569999999998</c:v>
                </c:pt>
                <c:pt idx="52643">
                  <c:v>3.2041460000000002</c:v>
                </c:pt>
                <c:pt idx="52644">
                  <c:v>3.2841049999999998</c:v>
                </c:pt>
                <c:pt idx="52645">
                  <c:v>3.408563</c:v>
                </c:pt>
                <c:pt idx="52646">
                  <c:v>3.490637</c:v>
                </c:pt>
                <c:pt idx="52647">
                  <c:v>3.5238849999999999</c:v>
                </c:pt>
                <c:pt idx="52648">
                  <c:v>3.475924</c:v>
                </c:pt>
                <c:pt idx="52649">
                  <c:v>3.402504</c:v>
                </c:pt>
                <c:pt idx="52650">
                  <c:v>3.3287</c:v>
                </c:pt>
                <c:pt idx="52651">
                  <c:v>3.2971349999999999</c:v>
                </c:pt>
                <c:pt idx="52652">
                  <c:v>3.2493660000000002</c:v>
                </c:pt>
                <c:pt idx="52653">
                  <c:v>3.2464569999999999</c:v>
                </c:pt>
                <c:pt idx="52654">
                  <c:v>3.2976640000000002</c:v>
                </c:pt>
                <c:pt idx="52655">
                  <c:v>3.3355030000000001</c:v>
                </c:pt>
                <c:pt idx="52656">
                  <c:v>3.4200300000000001</c:v>
                </c:pt>
                <c:pt idx="52657">
                  <c:v>3.4386369999999999</c:v>
                </c:pt>
                <c:pt idx="52658">
                  <c:v>3.4285640000000002</c:v>
                </c:pt>
                <c:pt idx="52659">
                  <c:v>3.3818299999999999</c:v>
                </c:pt>
                <c:pt idx="52660">
                  <c:v>3.3291569999999999</c:v>
                </c:pt>
                <c:pt idx="52661">
                  <c:v>3.2889370000000002</c:v>
                </c:pt>
                <c:pt idx="52662">
                  <c:v>3.2142189999999999</c:v>
                </c:pt>
                <c:pt idx="52663">
                  <c:v>3.1909239999999999</c:v>
                </c:pt>
                <c:pt idx="52664">
                  <c:v>3.187414</c:v>
                </c:pt>
                <c:pt idx="52665">
                  <c:v>3.142963</c:v>
                </c:pt>
                <c:pt idx="52666">
                  <c:v>3.099329</c:v>
                </c:pt>
                <c:pt idx="52667">
                  <c:v>3.0933190000000002</c:v>
                </c:pt>
                <c:pt idx="52668">
                  <c:v>3.1018289999999999</c:v>
                </c:pt>
                <c:pt idx="52669">
                  <c:v>3.1406550000000002</c:v>
                </c:pt>
                <c:pt idx="52670">
                  <c:v>3.1633969999999998</c:v>
                </c:pt>
                <c:pt idx="52671">
                  <c:v>3.169816</c:v>
                </c:pt>
                <c:pt idx="52672">
                  <c:v>3.1829179999999999</c:v>
                </c:pt>
                <c:pt idx="52673">
                  <c:v>3.18174</c:v>
                </c:pt>
                <c:pt idx="52674">
                  <c:v>3.2116709999999999</c:v>
                </c:pt>
                <c:pt idx="52675">
                  <c:v>3.3043230000000001</c:v>
                </c:pt>
                <c:pt idx="52676">
                  <c:v>3.2842250000000002</c:v>
                </c:pt>
                <c:pt idx="52677">
                  <c:v>3.1580840000000001</c:v>
                </c:pt>
                <c:pt idx="52678">
                  <c:v>3.130293</c:v>
                </c:pt>
                <c:pt idx="52679">
                  <c:v>3.114932</c:v>
                </c:pt>
                <c:pt idx="52680">
                  <c:v>3.081683</c:v>
                </c:pt>
                <c:pt idx="52681">
                  <c:v>3.090554</c:v>
                </c:pt>
                <c:pt idx="52682">
                  <c:v>3.1080800000000002</c:v>
                </c:pt>
                <c:pt idx="52683">
                  <c:v>3.1727249999999998</c:v>
                </c:pt>
                <c:pt idx="52684">
                  <c:v>3.3134100000000002</c:v>
                </c:pt>
                <c:pt idx="52685">
                  <c:v>3.3587989999999999</c:v>
                </c:pt>
                <c:pt idx="52686">
                  <c:v>3.2371059999999998</c:v>
                </c:pt>
                <c:pt idx="52687">
                  <c:v>3.2238829999999998</c:v>
                </c:pt>
                <c:pt idx="52688">
                  <c:v>3.4194529999999999</c:v>
                </c:pt>
                <c:pt idx="52689">
                  <c:v>3.4809730000000001</c:v>
                </c:pt>
                <c:pt idx="52690">
                  <c:v>3.3614190000000002</c:v>
                </c:pt>
                <c:pt idx="52691">
                  <c:v>3.1813069999999999</c:v>
                </c:pt>
                <c:pt idx="52692">
                  <c:v>3.1569060000000002</c:v>
                </c:pt>
                <c:pt idx="52693">
                  <c:v>3.1256539999999999</c:v>
                </c:pt>
                <c:pt idx="52694">
                  <c:v>3.0790630000000001</c:v>
                </c:pt>
                <c:pt idx="52695">
                  <c:v>3.0113650000000001</c:v>
                </c:pt>
                <c:pt idx="52696">
                  <c:v>3.0402140000000002</c:v>
                </c:pt>
                <c:pt idx="52697">
                  <c:v>3.137794</c:v>
                </c:pt>
                <c:pt idx="52698">
                  <c:v>3.2813639999999999</c:v>
                </c:pt>
                <c:pt idx="52699">
                  <c:v>3.3032170000000001</c:v>
                </c:pt>
                <c:pt idx="52700">
                  <c:v>3.235976</c:v>
                </c:pt>
                <c:pt idx="52701">
                  <c:v>3.0800489999999998</c:v>
                </c:pt>
                <c:pt idx="52702">
                  <c:v>2.9486669999999999</c:v>
                </c:pt>
                <c:pt idx="52703">
                  <c:v>3.0782699999999998</c:v>
                </c:pt>
                <c:pt idx="52704">
                  <c:v>3.1984720000000002</c:v>
                </c:pt>
                <c:pt idx="52705">
                  <c:v>3.2404470000000001</c:v>
                </c:pt>
                <c:pt idx="52706">
                  <c:v>3.3159339999999999</c:v>
                </c:pt>
                <c:pt idx="52707">
                  <c:v>3.3437730000000001</c:v>
                </c:pt>
                <c:pt idx="52708">
                  <c:v>3.3542550000000002</c:v>
                </c:pt>
                <c:pt idx="52709">
                  <c:v>3.3832719999999998</c:v>
                </c:pt>
                <c:pt idx="52710">
                  <c:v>3.3117269999999999</c:v>
                </c:pt>
                <c:pt idx="52711">
                  <c:v>3.197174</c:v>
                </c:pt>
                <c:pt idx="52712">
                  <c:v>3.0312459999999999</c:v>
                </c:pt>
                <c:pt idx="52713">
                  <c:v>2.9059949999999999</c:v>
                </c:pt>
                <c:pt idx="52714">
                  <c:v>2.9645820000000001</c:v>
                </c:pt>
                <c:pt idx="52715">
                  <c:v>3.1302690000000002</c:v>
                </c:pt>
                <c:pt idx="52716">
                  <c:v>3.2846099999999998</c:v>
                </c:pt>
                <c:pt idx="52717">
                  <c:v>3.4146930000000002</c:v>
                </c:pt>
                <c:pt idx="52718">
                  <c:v>3.4305599999999998</c:v>
                </c:pt>
                <c:pt idx="52719">
                  <c:v>3.2303500000000001</c:v>
                </c:pt>
                <c:pt idx="52720">
                  <c:v>3.0749279999999999</c:v>
                </c:pt>
                <c:pt idx="52721">
                  <c:v>3.174696</c:v>
                </c:pt>
                <c:pt idx="52722">
                  <c:v>3.3179059999999998</c:v>
                </c:pt>
                <c:pt idx="52723">
                  <c:v>3.4185639999999999</c:v>
                </c:pt>
                <c:pt idx="52724">
                  <c:v>3.4705629999999998</c:v>
                </c:pt>
                <c:pt idx="52725">
                  <c:v>3.4696500000000001</c:v>
                </c:pt>
                <c:pt idx="52726">
                  <c:v>3.5288369999999998</c:v>
                </c:pt>
                <c:pt idx="52727">
                  <c:v>3.53742</c:v>
                </c:pt>
                <c:pt idx="52728">
                  <c:v>3.343966</c:v>
                </c:pt>
                <c:pt idx="52729">
                  <c:v>3.1920540000000002</c:v>
                </c:pt>
                <c:pt idx="52730">
                  <c:v>3.1589740000000002</c:v>
                </c:pt>
                <c:pt idx="52731">
                  <c:v>3.2004199999999998</c:v>
                </c:pt>
                <c:pt idx="52732">
                  <c:v>3.2240509999999998</c:v>
                </c:pt>
                <c:pt idx="52733">
                  <c:v>3.200564</c:v>
                </c:pt>
                <c:pt idx="52734">
                  <c:v>3.1722199999999998</c:v>
                </c:pt>
                <c:pt idx="52735">
                  <c:v>3.1655129999999998</c:v>
                </c:pt>
                <c:pt idx="52736">
                  <c:v>3.1807300000000001</c:v>
                </c:pt>
                <c:pt idx="52737">
                  <c:v>3.1950099999999999</c:v>
                </c:pt>
                <c:pt idx="52738">
                  <c:v>3.1855389999999999</c:v>
                </c:pt>
                <c:pt idx="52739">
                  <c:v>3.2148680000000001</c:v>
                </c:pt>
                <c:pt idx="52740">
                  <c:v>3.164984</c:v>
                </c:pt>
                <c:pt idx="52741">
                  <c:v>3.223042</c:v>
                </c:pt>
                <c:pt idx="52742">
                  <c:v>3.302664</c:v>
                </c:pt>
                <c:pt idx="52743">
                  <c:v>3.3213680000000001</c:v>
                </c:pt>
                <c:pt idx="52744">
                  <c:v>3.417049</c:v>
                </c:pt>
                <c:pt idx="52745">
                  <c:v>3.453687</c:v>
                </c:pt>
                <c:pt idx="52746">
                  <c:v>3.453446</c:v>
                </c:pt>
                <c:pt idx="52747">
                  <c:v>3.4630380000000001</c:v>
                </c:pt>
                <c:pt idx="52748">
                  <c:v>3.352716</c:v>
                </c:pt>
                <c:pt idx="52749">
                  <c:v>3.2223929999999998</c:v>
                </c:pt>
                <c:pt idx="52750">
                  <c:v>3.268046</c:v>
                </c:pt>
                <c:pt idx="52751">
                  <c:v>3.3428599999999999</c:v>
                </c:pt>
                <c:pt idx="52752">
                  <c:v>3.304659</c:v>
                </c:pt>
                <c:pt idx="52753">
                  <c:v>3.195732</c:v>
                </c:pt>
                <c:pt idx="52754">
                  <c:v>3.1348370000000001</c:v>
                </c:pt>
                <c:pt idx="52755">
                  <c:v>3.1807300000000001</c:v>
                </c:pt>
                <c:pt idx="52756">
                  <c:v>3.2652329999999998</c:v>
                </c:pt>
                <c:pt idx="52757">
                  <c:v>3.2136900000000002</c:v>
                </c:pt>
                <c:pt idx="52758">
                  <c:v>3.153492</c:v>
                </c:pt>
                <c:pt idx="52759">
                  <c:v>3.1878709999999999</c:v>
                </c:pt>
                <c:pt idx="52760">
                  <c:v>3.2617229999999999</c:v>
                </c:pt>
                <c:pt idx="52761">
                  <c:v>3.2800660000000001</c:v>
                </c:pt>
                <c:pt idx="52762">
                  <c:v>3.2784309999999999</c:v>
                </c:pt>
                <c:pt idx="52763">
                  <c:v>3.2319849999999999</c:v>
                </c:pt>
                <c:pt idx="52764">
                  <c:v>3.20756</c:v>
                </c:pt>
                <c:pt idx="52765">
                  <c:v>3.145006</c:v>
                </c:pt>
                <c:pt idx="52766">
                  <c:v>2.947225</c:v>
                </c:pt>
                <c:pt idx="52767">
                  <c:v>2.7703579999999999</c:v>
                </c:pt>
                <c:pt idx="52768">
                  <c:v>2.7362929999999999</c:v>
                </c:pt>
                <c:pt idx="52769">
                  <c:v>2.7727629999999999</c:v>
                </c:pt>
                <c:pt idx="52770">
                  <c:v>2.818343</c:v>
                </c:pt>
                <c:pt idx="52771">
                  <c:v>2.9636680000000002</c:v>
                </c:pt>
                <c:pt idx="52772">
                  <c:v>3.2363599999999999</c:v>
                </c:pt>
                <c:pt idx="52773">
                  <c:v>3.4099089999999999</c:v>
                </c:pt>
                <c:pt idx="52774">
                  <c:v>3.5710769999999998</c:v>
                </c:pt>
                <c:pt idx="52775">
                  <c:v>3.5919919999999999</c:v>
                </c:pt>
                <c:pt idx="52776">
                  <c:v>3.4246699999999999</c:v>
                </c:pt>
                <c:pt idx="52777">
                  <c:v>3.2935050000000001</c:v>
                </c:pt>
                <c:pt idx="52778">
                  <c:v>3.2420580000000001</c:v>
                </c:pt>
                <c:pt idx="52779">
                  <c:v>3.2028479999999999</c:v>
                </c:pt>
                <c:pt idx="52780">
                  <c:v>3.1614019999999998</c:v>
                </c:pt>
                <c:pt idx="52781">
                  <c:v>2.9986709999999999</c:v>
                </c:pt>
                <c:pt idx="52782">
                  <c:v>2.8354360000000001</c:v>
                </c:pt>
                <c:pt idx="52783">
                  <c:v>2.8512309999999998</c:v>
                </c:pt>
                <c:pt idx="52784">
                  <c:v>2.9268860000000001</c:v>
                </c:pt>
                <c:pt idx="52785">
                  <c:v>3.040791</c:v>
                </c:pt>
                <c:pt idx="52786">
                  <c:v>3.1907549999999998</c:v>
                </c:pt>
                <c:pt idx="52787">
                  <c:v>3.3136510000000001</c:v>
                </c:pt>
                <c:pt idx="52788">
                  <c:v>3.4410409999999998</c:v>
                </c:pt>
                <c:pt idx="52789">
                  <c:v>3.4466670000000001</c:v>
                </c:pt>
                <c:pt idx="52790">
                  <c:v>3.4403679999999999</c:v>
                </c:pt>
                <c:pt idx="52791">
                  <c:v>3.3614670000000002</c:v>
                </c:pt>
                <c:pt idx="52792">
                  <c:v>3.5274670000000001</c:v>
                </c:pt>
                <c:pt idx="52793">
                  <c:v>3.5618690000000002</c:v>
                </c:pt>
                <c:pt idx="52794">
                  <c:v>3.4646490000000001</c:v>
                </c:pt>
                <c:pt idx="52795">
                  <c:v>3.2994189999999999</c:v>
                </c:pt>
                <c:pt idx="52796">
                  <c:v>3.1679650000000001</c:v>
                </c:pt>
                <c:pt idx="52797">
                  <c:v>3.1664500000000002</c:v>
                </c:pt>
                <c:pt idx="52798">
                  <c:v>3.20167</c:v>
                </c:pt>
                <c:pt idx="52799">
                  <c:v>3.1323129999999999</c:v>
                </c:pt>
                <c:pt idx="52800">
                  <c:v>3.0584600000000002</c:v>
                </c:pt>
                <c:pt idx="52801">
                  <c:v>3.126687</c:v>
                </c:pt>
                <c:pt idx="52802">
                  <c:v>3.2506879999999998</c:v>
                </c:pt>
                <c:pt idx="52803">
                  <c:v>3.3722129999999999</c:v>
                </c:pt>
                <c:pt idx="52804">
                  <c:v>3.5740099999999999</c:v>
                </c:pt>
                <c:pt idx="52805">
                  <c:v>3.6442079999999999</c:v>
                </c:pt>
                <c:pt idx="52806">
                  <c:v>3.5491280000000001</c:v>
                </c:pt>
                <c:pt idx="52807">
                  <c:v>3.4301750000000002</c:v>
                </c:pt>
                <c:pt idx="52808">
                  <c:v>3.3514179999999998</c:v>
                </c:pt>
                <c:pt idx="52809">
                  <c:v>3.381084</c:v>
                </c:pt>
                <c:pt idx="52810">
                  <c:v>3.3862049999999999</c:v>
                </c:pt>
                <c:pt idx="52811">
                  <c:v>3.328989</c:v>
                </c:pt>
                <c:pt idx="52812">
                  <c:v>3.3887290000000001</c:v>
                </c:pt>
                <c:pt idx="52813">
                  <c:v>3.4983059999999999</c:v>
                </c:pt>
                <c:pt idx="52814">
                  <c:v>3.398129</c:v>
                </c:pt>
                <c:pt idx="52815">
                  <c:v>3.3155739999999998</c:v>
                </c:pt>
                <c:pt idx="52816">
                  <c:v>3.2261669999999998</c:v>
                </c:pt>
                <c:pt idx="52817">
                  <c:v>3.1750090000000002</c:v>
                </c:pt>
                <c:pt idx="52818">
                  <c:v>3.1415199999999999</c:v>
                </c:pt>
                <c:pt idx="52819">
                  <c:v>3.155103</c:v>
                </c:pt>
                <c:pt idx="52820">
                  <c:v>3.0965889999999998</c:v>
                </c:pt>
                <c:pt idx="52821">
                  <c:v>3.037617</c:v>
                </c:pt>
                <c:pt idx="52822">
                  <c:v>2.8940950000000001</c:v>
                </c:pt>
                <c:pt idx="52823">
                  <c:v>2.7434090000000002</c:v>
                </c:pt>
                <c:pt idx="52824">
                  <c:v>2.8198820000000002</c:v>
                </c:pt>
                <c:pt idx="52825">
                  <c:v>3.0752649999999999</c:v>
                </c:pt>
                <c:pt idx="52826">
                  <c:v>3.1494780000000002</c:v>
                </c:pt>
                <c:pt idx="52827">
                  <c:v>3.2767719999999998</c:v>
                </c:pt>
                <c:pt idx="52828">
                  <c:v>3.473929</c:v>
                </c:pt>
                <c:pt idx="52829">
                  <c:v>3.4887380000000001</c:v>
                </c:pt>
                <c:pt idx="52830">
                  <c:v>3.4896509999999998</c:v>
                </c:pt>
                <c:pt idx="52831">
                  <c:v>3.5192929999999998</c:v>
                </c:pt>
                <c:pt idx="52832">
                  <c:v>3.4509460000000001</c:v>
                </c:pt>
                <c:pt idx="52833">
                  <c:v>3.355121</c:v>
                </c:pt>
                <c:pt idx="52834">
                  <c:v>3.2263829999999998</c:v>
                </c:pt>
                <c:pt idx="52835">
                  <c:v>3.1846969999999999</c:v>
                </c:pt>
                <c:pt idx="52836">
                  <c:v>3.216599</c:v>
                </c:pt>
                <c:pt idx="52837">
                  <c:v>3.2030639999999999</c:v>
                </c:pt>
                <c:pt idx="52838">
                  <c:v>3.2290519999999998</c:v>
                </c:pt>
                <c:pt idx="52839">
                  <c:v>3.2919900000000002</c:v>
                </c:pt>
                <c:pt idx="52840">
                  <c:v>3.3074240000000001</c:v>
                </c:pt>
                <c:pt idx="52841">
                  <c:v>3.3023509999999998</c:v>
                </c:pt>
                <c:pt idx="52842">
                  <c:v>3.2149160000000001</c:v>
                </c:pt>
                <c:pt idx="52843">
                  <c:v>3.1584690000000002</c:v>
                </c:pt>
                <c:pt idx="52844">
                  <c:v>3.3462499999999999</c:v>
                </c:pt>
                <c:pt idx="52845">
                  <c:v>3.4122409999999999</c:v>
                </c:pt>
                <c:pt idx="52846">
                  <c:v>3.1364239999999999</c:v>
                </c:pt>
                <c:pt idx="52847">
                  <c:v>3.0637249999999998</c:v>
                </c:pt>
                <c:pt idx="52848">
                  <c:v>3.1299809999999999</c:v>
                </c:pt>
                <c:pt idx="52849">
                  <c:v>3.2181129999999998</c:v>
                </c:pt>
                <c:pt idx="52850">
                  <c:v>3.1231770000000001</c:v>
                </c:pt>
                <c:pt idx="52851">
                  <c:v>2.9958109999999998</c:v>
                </c:pt>
                <c:pt idx="52852">
                  <c:v>3.0632679999999999</c:v>
                </c:pt>
                <c:pt idx="52853">
                  <c:v>3.1449099999999999</c:v>
                </c:pt>
                <c:pt idx="52854">
                  <c:v>3.1962130000000002</c:v>
                </c:pt>
                <c:pt idx="52855">
                  <c:v>3.252948</c:v>
                </c:pt>
                <c:pt idx="52856">
                  <c:v>3.3552650000000002</c:v>
                </c:pt>
                <c:pt idx="52857">
                  <c:v>3.396182</c:v>
                </c:pt>
                <c:pt idx="52858">
                  <c:v>3.3933450000000001</c:v>
                </c:pt>
                <c:pt idx="52859">
                  <c:v>3.2702089999999999</c:v>
                </c:pt>
                <c:pt idx="52860">
                  <c:v>3.0895929999999998</c:v>
                </c:pt>
                <c:pt idx="52861">
                  <c:v>3.1019019999999999</c:v>
                </c:pt>
                <c:pt idx="52862">
                  <c:v>3.104835</c:v>
                </c:pt>
                <c:pt idx="52863">
                  <c:v>3.1094740000000001</c:v>
                </c:pt>
                <c:pt idx="52864">
                  <c:v>3.123875</c:v>
                </c:pt>
                <c:pt idx="52865">
                  <c:v>3.1153400000000002</c:v>
                </c:pt>
                <c:pt idx="52866">
                  <c:v>3.0939199999999998</c:v>
                </c:pt>
                <c:pt idx="52867">
                  <c:v>3.2220559999999998</c:v>
                </c:pt>
                <c:pt idx="52868">
                  <c:v>3.352115</c:v>
                </c:pt>
                <c:pt idx="52869">
                  <c:v>3.3778869999999999</c:v>
                </c:pt>
                <c:pt idx="52870">
                  <c:v>3.2125840000000001</c:v>
                </c:pt>
                <c:pt idx="52871">
                  <c:v>3.2107570000000001</c:v>
                </c:pt>
                <c:pt idx="52872">
                  <c:v>3.3501439999999998</c:v>
                </c:pt>
                <c:pt idx="52873">
                  <c:v>3.4461379999999999</c:v>
                </c:pt>
                <c:pt idx="52874">
                  <c:v>3.3551929999999999</c:v>
                </c:pt>
                <c:pt idx="52875">
                  <c:v>3.2887689999999998</c:v>
                </c:pt>
                <c:pt idx="52876">
                  <c:v>3.3421630000000002</c:v>
                </c:pt>
                <c:pt idx="52877">
                  <c:v>3.3591829999999998</c:v>
                </c:pt>
                <c:pt idx="52878">
                  <c:v>3.1780620000000002</c:v>
                </c:pt>
                <c:pt idx="52879">
                  <c:v>3.1924860000000002</c:v>
                </c:pt>
                <c:pt idx="52880">
                  <c:v>3.316103</c:v>
                </c:pt>
                <c:pt idx="52881">
                  <c:v>3.2809309999999998</c:v>
                </c:pt>
                <c:pt idx="52882">
                  <c:v>3.2879990000000001</c:v>
                </c:pt>
                <c:pt idx="52883">
                  <c:v>3.3873350000000002</c:v>
                </c:pt>
                <c:pt idx="52884">
                  <c:v>3.411616</c:v>
                </c:pt>
                <c:pt idx="52885">
                  <c:v>3.3345660000000001</c:v>
                </c:pt>
                <c:pt idx="52886">
                  <c:v>3.2082329999999999</c:v>
                </c:pt>
                <c:pt idx="52887">
                  <c:v>3.4217849999999999</c:v>
                </c:pt>
                <c:pt idx="52888">
                  <c:v>3.5707879999999999</c:v>
                </c:pt>
                <c:pt idx="52889">
                  <c:v>3.5798030000000001</c:v>
                </c:pt>
                <c:pt idx="52890">
                  <c:v>3.394571</c:v>
                </c:pt>
                <c:pt idx="52891">
                  <c:v>3.209098</c:v>
                </c:pt>
                <c:pt idx="52892">
                  <c:v>3.1286109999999998</c:v>
                </c:pt>
                <c:pt idx="52893">
                  <c:v>3.1192829999999998</c:v>
                </c:pt>
                <c:pt idx="52894">
                  <c:v>3.1134650000000001</c:v>
                </c:pt>
                <c:pt idx="52895">
                  <c:v>3.1434440000000001</c:v>
                </c:pt>
                <c:pt idx="52896">
                  <c:v>3.1944330000000001</c:v>
                </c:pt>
                <c:pt idx="52897">
                  <c:v>3.237466</c:v>
                </c:pt>
                <c:pt idx="52898">
                  <c:v>3.265666</c:v>
                </c:pt>
                <c:pt idx="52899">
                  <c:v>3.2998029999999998</c:v>
                </c:pt>
                <c:pt idx="52900">
                  <c:v>3.294009</c:v>
                </c:pt>
                <c:pt idx="52901">
                  <c:v>3.2678769999999999</c:v>
                </c:pt>
                <c:pt idx="52902">
                  <c:v>3.3054770000000002</c:v>
                </c:pt>
                <c:pt idx="52903">
                  <c:v>3.4061110000000001</c:v>
                </c:pt>
                <c:pt idx="52904">
                  <c:v>3.372935</c:v>
                </c:pt>
                <c:pt idx="52905">
                  <c:v>3.3126410000000002</c:v>
                </c:pt>
                <c:pt idx="52906">
                  <c:v>3.268046</c:v>
                </c:pt>
                <c:pt idx="52907">
                  <c:v>3.1700080000000002</c:v>
                </c:pt>
                <c:pt idx="52908">
                  <c:v>3.1253169999999999</c:v>
                </c:pt>
                <c:pt idx="52909">
                  <c:v>2.9732370000000001</c:v>
                </c:pt>
                <c:pt idx="52910">
                  <c:v>2.93119</c:v>
                </c:pt>
                <c:pt idx="52911">
                  <c:v>3.0707689999999999</c:v>
                </c:pt>
                <c:pt idx="52912">
                  <c:v>3.1906590000000001</c:v>
                </c:pt>
                <c:pt idx="52913">
                  <c:v>3.3131699999999999</c:v>
                </c:pt>
                <c:pt idx="52914">
                  <c:v>3.374978</c:v>
                </c:pt>
                <c:pt idx="52915">
                  <c:v>3.3937059999999999</c:v>
                </c:pt>
                <c:pt idx="52916">
                  <c:v>3.3763960000000002</c:v>
                </c:pt>
                <c:pt idx="52917">
                  <c:v>3.4241410000000001</c:v>
                </c:pt>
                <c:pt idx="52918">
                  <c:v>3.460394</c:v>
                </c:pt>
                <c:pt idx="52919">
                  <c:v>3.3409610000000001</c:v>
                </c:pt>
                <c:pt idx="52920">
                  <c:v>3.1698400000000002</c:v>
                </c:pt>
                <c:pt idx="52921">
                  <c:v>3.0931510000000002</c:v>
                </c:pt>
                <c:pt idx="52922">
                  <c:v>3.0520890000000001</c:v>
                </c:pt>
                <c:pt idx="52923">
                  <c:v>2.966818</c:v>
                </c:pt>
                <c:pt idx="52924">
                  <c:v>2.9060670000000002</c:v>
                </c:pt>
                <c:pt idx="52925">
                  <c:v>2.9831650000000001</c:v>
                </c:pt>
                <c:pt idx="52926">
                  <c:v>3.0956269999999999</c:v>
                </c:pt>
                <c:pt idx="52927">
                  <c:v>3.2036410000000002</c:v>
                </c:pt>
                <c:pt idx="52928">
                  <c:v>3.2970139999999999</c:v>
                </c:pt>
                <c:pt idx="52929">
                  <c:v>3.33846</c:v>
                </c:pt>
                <c:pt idx="52930">
                  <c:v>3.4490229999999999</c:v>
                </c:pt>
                <c:pt idx="52931">
                  <c:v>3.4815260000000001</c:v>
                </c:pt>
                <c:pt idx="52932">
                  <c:v>3.425824</c:v>
                </c:pt>
                <c:pt idx="52933">
                  <c:v>3.448013</c:v>
                </c:pt>
                <c:pt idx="52934">
                  <c:v>3.272589</c:v>
                </c:pt>
                <c:pt idx="52935">
                  <c:v>3.1742880000000002</c:v>
                </c:pt>
                <c:pt idx="52936">
                  <c:v>3.1643110000000001</c:v>
                </c:pt>
                <c:pt idx="52937">
                  <c:v>3.228138</c:v>
                </c:pt>
                <c:pt idx="52938">
                  <c:v>3.2991540000000001</c:v>
                </c:pt>
                <c:pt idx="52939">
                  <c:v>3.288144</c:v>
                </c:pt>
                <c:pt idx="52940">
                  <c:v>3.2992020000000002</c:v>
                </c:pt>
                <c:pt idx="52941">
                  <c:v>3.3796659999999998</c:v>
                </c:pt>
                <c:pt idx="52942">
                  <c:v>3.4153660000000001</c:v>
                </c:pt>
                <c:pt idx="52943">
                  <c:v>3.413227</c:v>
                </c:pt>
                <c:pt idx="52944">
                  <c:v>3.4150049999999998</c:v>
                </c:pt>
                <c:pt idx="52945">
                  <c:v>3.2178490000000002</c:v>
                </c:pt>
                <c:pt idx="52946">
                  <c:v>2.9292180000000001</c:v>
                </c:pt>
                <c:pt idx="52947">
                  <c:v>2.812093</c:v>
                </c:pt>
                <c:pt idx="52948">
                  <c:v>2.8922439999999998</c:v>
                </c:pt>
                <c:pt idx="52949">
                  <c:v>2.9920119999999999</c:v>
                </c:pt>
                <c:pt idx="52950">
                  <c:v>3.0276879999999999</c:v>
                </c:pt>
                <c:pt idx="52951">
                  <c:v>3.1571470000000001</c:v>
                </c:pt>
                <c:pt idx="52952">
                  <c:v>3.5679759999999998</c:v>
                </c:pt>
                <c:pt idx="52953">
                  <c:v>3.9198569999999999</c:v>
                </c:pt>
                <c:pt idx="52954">
                  <c:v>3.80403</c:v>
                </c:pt>
                <c:pt idx="52955">
                  <c:v>3.549512</c:v>
                </c:pt>
                <c:pt idx="52956">
                  <c:v>3.4442629999999999</c:v>
                </c:pt>
                <c:pt idx="52957">
                  <c:v>3.367934</c:v>
                </c:pt>
                <c:pt idx="52958">
                  <c:v>3.2458800000000001</c:v>
                </c:pt>
                <c:pt idx="52959">
                  <c:v>3.0897130000000002</c:v>
                </c:pt>
                <c:pt idx="52960">
                  <c:v>3.0937519999999998</c:v>
                </c:pt>
                <c:pt idx="52961">
                  <c:v>3.0450699999999999</c:v>
                </c:pt>
                <c:pt idx="52962">
                  <c:v>3.1242350000000001</c:v>
                </c:pt>
                <c:pt idx="52963">
                  <c:v>3.3138909999999999</c:v>
                </c:pt>
                <c:pt idx="52964">
                  <c:v>3.3681030000000001</c:v>
                </c:pt>
                <c:pt idx="52965">
                  <c:v>3.369545</c:v>
                </c:pt>
                <c:pt idx="52966">
                  <c:v>3.4565000000000001</c:v>
                </c:pt>
                <c:pt idx="52967">
                  <c:v>3.4760439999999999</c:v>
                </c:pt>
                <c:pt idx="52968">
                  <c:v>3.3493029999999999</c:v>
                </c:pt>
                <c:pt idx="52969">
                  <c:v>3.27759</c:v>
                </c:pt>
                <c:pt idx="52970">
                  <c:v>3.3290609999999998</c:v>
                </c:pt>
                <c:pt idx="52971">
                  <c:v>3.32531</c:v>
                </c:pt>
                <c:pt idx="52972">
                  <c:v>3.245736</c:v>
                </c:pt>
                <c:pt idx="52973">
                  <c:v>3.1924860000000002</c:v>
                </c:pt>
                <c:pt idx="52974">
                  <c:v>3.2057329999999999</c:v>
                </c:pt>
                <c:pt idx="52975">
                  <c:v>3.2528519999999999</c:v>
                </c:pt>
                <c:pt idx="52976">
                  <c:v>3.3549039999999999</c:v>
                </c:pt>
                <c:pt idx="52977">
                  <c:v>3.4346230000000002</c:v>
                </c:pt>
                <c:pt idx="52978">
                  <c:v>3.387696</c:v>
                </c:pt>
                <c:pt idx="52979">
                  <c:v>3.3273060000000001</c:v>
                </c:pt>
                <c:pt idx="52980">
                  <c:v>3.344471</c:v>
                </c:pt>
                <c:pt idx="52981">
                  <c:v>3.346177</c:v>
                </c:pt>
                <c:pt idx="52982">
                  <c:v>3.3523079999999998</c:v>
                </c:pt>
                <c:pt idx="52983">
                  <c:v>3.2676609999999999</c:v>
                </c:pt>
                <c:pt idx="52984">
                  <c:v>3.169648</c:v>
                </c:pt>
                <c:pt idx="52985">
                  <c:v>3.2232099999999999</c:v>
                </c:pt>
                <c:pt idx="52986">
                  <c:v>3.2983129999999998</c:v>
                </c:pt>
                <c:pt idx="52987">
                  <c:v>3.3072319999999999</c:v>
                </c:pt>
                <c:pt idx="52988">
                  <c:v>3.3044190000000002</c:v>
                </c:pt>
                <c:pt idx="52989">
                  <c:v>3.3112699999999999</c:v>
                </c:pt>
                <c:pt idx="52990">
                  <c:v>3.4109189999999998</c:v>
                </c:pt>
                <c:pt idx="52991">
                  <c:v>3.4154620000000002</c:v>
                </c:pt>
                <c:pt idx="52992">
                  <c:v>3.244294</c:v>
                </c:pt>
                <c:pt idx="52993">
                  <c:v>3.1457030000000001</c:v>
                </c:pt>
                <c:pt idx="52994">
                  <c:v>3.078678</c:v>
                </c:pt>
                <c:pt idx="52995">
                  <c:v>2.9479700000000002</c:v>
                </c:pt>
                <c:pt idx="52996">
                  <c:v>2.7085020000000002</c:v>
                </c:pt>
                <c:pt idx="52997">
                  <c:v>2.742159</c:v>
                </c:pt>
                <c:pt idx="52998">
                  <c:v>3.0269189999999999</c:v>
                </c:pt>
                <c:pt idx="52999">
                  <c:v>3.2417210000000001</c:v>
                </c:pt>
                <c:pt idx="53000">
                  <c:v>3.2774209999999999</c:v>
                </c:pt>
                <c:pt idx="53001">
                  <c:v>3.2593429999999999</c:v>
                </c:pt>
                <c:pt idx="53002">
                  <c:v>3.3514659999999998</c:v>
                </c:pt>
                <c:pt idx="53003">
                  <c:v>3.462005</c:v>
                </c:pt>
                <c:pt idx="53004">
                  <c:v>3.4962629999999999</c:v>
                </c:pt>
                <c:pt idx="53005">
                  <c:v>3.2877350000000001</c:v>
                </c:pt>
                <c:pt idx="53006">
                  <c:v>3.2934570000000001</c:v>
                </c:pt>
                <c:pt idx="53007">
                  <c:v>3.3085059999999999</c:v>
                </c:pt>
                <c:pt idx="53008">
                  <c:v>3.0590850000000001</c:v>
                </c:pt>
                <c:pt idx="53009">
                  <c:v>2.850533</c:v>
                </c:pt>
                <c:pt idx="53010">
                  <c:v>3.0294189999999999</c:v>
                </c:pt>
                <c:pt idx="53011">
                  <c:v>3.3062459999999998</c:v>
                </c:pt>
                <c:pt idx="53012">
                  <c:v>3.42354</c:v>
                </c:pt>
                <c:pt idx="53013">
                  <c:v>3.2544149999999998</c:v>
                </c:pt>
                <c:pt idx="53014">
                  <c:v>2.9336419999999999</c:v>
                </c:pt>
                <c:pt idx="53015">
                  <c:v>3.230302</c:v>
                </c:pt>
                <c:pt idx="53016">
                  <c:v>3.3739680000000001</c:v>
                </c:pt>
                <c:pt idx="53017">
                  <c:v>3.4027449999999999</c:v>
                </c:pt>
                <c:pt idx="53018">
                  <c:v>3.5140039999999999</c:v>
                </c:pt>
                <c:pt idx="53019">
                  <c:v>3.4730629999999998</c:v>
                </c:pt>
                <c:pt idx="53020">
                  <c:v>3.5235249999999998</c:v>
                </c:pt>
                <c:pt idx="53021">
                  <c:v>3.5227550000000001</c:v>
                </c:pt>
                <c:pt idx="53022">
                  <c:v>3.4414500000000001</c:v>
                </c:pt>
                <c:pt idx="53023">
                  <c:v>3.3218719999999999</c:v>
                </c:pt>
                <c:pt idx="53024">
                  <c:v>3.2214070000000001</c:v>
                </c:pt>
                <c:pt idx="53025">
                  <c:v>3.1552720000000001</c:v>
                </c:pt>
                <c:pt idx="53026">
                  <c:v>3.1555360000000001</c:v>
                </c:pt>
                <c:pt idx="53027">
                  <c:v>3.1630609999999999</c:v>
                </c:pt>
                <c:pt idx="53028">
                  <c:v>3.184625</c:v>
                </c:pt>
                <c:pt idx="53029">
                  <c:v>3.3019189999999998</c:v>
                </c:pt>
                <c:pt idx="53030">
                  <c:v>3.3044190000000002</c:v>
                </c:pt>
                <c:pt idx="53031">
                  <c:v>3.4187080000000001</c:v>
                </c:pt>
                <c:pt idx="53032">
                  <c:v>3.5240290000000001</c:v>
                </c:pt>
                <c:pt idx="53033">
                  <c:v>3.3363450000000001</c:v>
                </c:pt>
                <c:pt idx="53034">
                  <c:v>3.0819719999999999</c:v>
                </c:pt>
                <c:pt idx="53035">
                  <c:v>2.8445719999999999</c:v>
                </c:pt>
                <c:pt idx="53036">
                  <c:v>2.9280879999999998</c:v>
                </c:pt>
                <c:pt idx="53037">
                  <c:v>3.2057090000000001</c:v>
                </c:pt>
                <c:pt idx="53038">
                  <c:v>3.271652</c:v>
                </c:pt>
                <c:pt idx="53039">
                  <c:v>3.214267</c:v>
                </c:pt>
                <c:pt idx="53040">
                  <c:v>3.3775019999999998</c:v>
                </c:pt>
                <c:pt idx="53041">
                  <c:v>3.568673</c:v>
                </c:pt>
                <c:pt idx="53042">
                  <c:v>3.6183649999999998</c:v>
                </c:pt>
                <c:pt idx="53043">
                  <c:v>3.186741</c:v>
                </c:pt>
                <c:pt idx="53044">
                  <c:v>3.1298370000000002</c:v>
                </c:pt>
                <c:pt idx="53045">
                  <c:v>3.1998190000000002</c:v>
                </c:pt>
                <c:pt idx="53046">
                  <c:v>3.2717000000000001</c:v>
                </c:pt>
                <c:pt idx="53047">
                  <c:v>3.3161749999999999</c:v>
                </c:pt>
                <c:pt idx="53048">
                  <c:v>3.4021439999999998</c:v>
                </c:pt>
                <c:pt idx="53049">
                  <c:v>3.4968149999999998</c:v>
                </c:pt>
                <c:pt idx="53050">
                  <c:v>3.5424199999999999</c:v>
                </c:pt>
                <c:pt idx="53051">
                  <c:v>3.4967679999999999</c:v>
                </c:pt>
                <c:pt idx="53052">
                  <c:v>3.3755549999999999</c:v>
                </c:pt>
                <c:pt idx="53053">
                  <c:v>3.1889280000000002</c:v>
                </c:pt>
                <c:pt idx="53054">
                  <c:v>3.0869</c:v>
                </c:pt>
                <c:pt idx="53055">
                  <c:v>3.2844890000000002</c:v>
                </c:pt>
                <c:pt idx="53056">
                  <c:v>3.4723419999999998</c:v>
                </c:pt>
                <c:pt idx="53057">
                  <c:v>3.5029940000000002</c:v>
                </c:pt>
                <c:pt idx="53058">
                  <c:v>3.5296069999999999</c:v>
                </c:pt>
                <c:pt idx="53059">
                  <c:v>3.513884</c:v>
                </c:pt>
                <c:pt idx="53060">
                  <c:v>3.4599129999999998</c:v>
                </c:pt>
                <c:pt idx="53061">
                  <c:v>3.412337</c:v>
                </c:pt>
                <c:pt idx="53062">
                  <c:v>3.327137</c:v>
                </c:pt>
                <c:pt idx="53063">
                  <c:v>3.1769799999999999</c:v>
                </c:pt>
                <c:pt idx="53064">
                  <c:v>3.1227689999999999</c:v>
                </c:pt>
                <c:pt idx="53065">
                  <c:v>3.119138</c:v>
                </c:pt>
                <c:pt idx="53066">
                  <c:v>3.1253649999999999</c:v>
                </c:pt>
                <c:pt idx="53067">
                  <c:v>3.2206860000000002</c:v>
                </c:pt>
                <c:pt idx="53068">
                  <c:v>3.3121839999999998</c:v>
                </c:pt>
                <c:pt idx="53069">
                  <c:v>3.3894259999999998</c:v>
                </c:pt>
                <c:pt idx="53070">
                  <c:v>3.4684720000000002</c:v>
                </c:pt>
                <c:pt idx="53071">
                  <c:v>3.378752</c:v>
                </c:pt>
                <c:pt idx="53072">
                  <c:v>3.276869</c:v>
                </c:pt>
                <c:pt idx="53073">
                  <c:v>3.1832549999999999</c:v>
                </c:pt>
                <c:pt idx="53074">
                  <c:v>3.0719949999999998</c:v>
                </c:pt>
                <c:pt idx="53075">
                  <c:v>3.0842800000000001</c:v>
                </c:pt>
                <c:pt idx="53076">
                  <c:v>3.0760339999999999</c:v>
                </c:pt>
                <c:pt idx="53077">
                  <c:v>3.0882230000000002</c:v>
                </c:pt>
                <c:pt idx="53078">
                  <c:v>3.1673399999999998</c:v>
                </c:pt>
                <c:pt idx="53079">
                  <c:v>3.1027429999999998</c:v>
                </c:pt>
                <c:pt idx="53080">
                  <c:v>3.031415</c:v>
                </c:pt>
                <c:pt idx="53081">
                  <c:v>2.9601350000000002</c:v>
                </c:pt>
                <c:pt idx="53082">
                  <c:v>3.0070860000000001</c:v>
                </c:pt>
                <c:pt idx="53083">
                  <c:v>3.3080250000000002</c:v>
                </c:pt>
                <c:pt idx="53084">
                  <c:v>3.5047730000000001</c:v>
                </c:pt>
                <c:pt idx="53085">
                  <c:v>3.5441989999999999</c:v>
                </c:pt>
                <c:pt idx="53086">
                  <c:v>3.531987</c:v>
                </c:pt>
                <c:pt idx="53087">
                  <c:v>3.5359050000000001</c:v>
                </c:pt>
                <c:pt idx="53088">
                  <c:v>3.3589190000000002</c:v>
                </c:pt>
                <c:pt idx="53089">
                  <c:v>3.2647040000000001</c:v>
                </c:pt>
                <c:pt idx="53090">
                  <c:v>3.1205569999999998</c:v>
                </c:pt>
                <c:pt idx="53091">
                  <c:v>3.0081190000000002</c:v>
                </c:pt>
                <c:pt idx="53092">
                  <c:v>2.9329689999999999</c:v>
                </c:pt>
                <c:pt idx="53093">
                  <c:v>2.9705919999999999</c:v>
                </c:pt>
                <c:pt idx="53094">
                  <c:v>3.1848900000000002</c:v>
                </c:pt>
                <c:pt idx="53095">
                  <c:v>3.0749520000000001</c:v>
                </c:pt>
                <c:pt idx="53096">
                  <c:v>3.1338509999999999</c:v>
                </c:pt>
                <c:pt idx="53097">
                  <c:v>3.454288</c:v>
                </c:pt>
                <c:pt idx="53098">
                  <c:v>3.417818</c:v>
                </c:pt>
                <c:pt idx="53099">
                  <c:v>3.215589</c:v>
                </c:pt>
                <c:pt idx="53100">
                  <c:v>3.2254459999999998</c:v>
                </c:pt>
                <c:pt idx="53101">
                  <c:v>3.365097</c:v>
                </c:pt>
                <c:pt idx="53102">
                  <c:v>3.3637269999999999</c:v>
                </c:pt>
                <c:pt idx="53103">
                  <c:v>3.1741670000000002</c:v>
                </c:pt>
                <c:pt idx="53104">
                  <c:v>3.2670599999999999</c:v>
                </c:pt>
                <c:pt idx="53105">
                  <c:v>3.3158620000000001</c:v>
                </c:pt>
                <c:pt idx="53106">
                  <c:v>3.48292</c:v>
                </c:pt>
                <c:pt idx="53107">
                  <c:v>3.7260659999999999</c:v>
                </c:pt>
                <c:pt idx="53108">
                  <c:v>3.8901669999999999</c:v>
                </c:pt>
                <c:pt idx="53109">
                  <c:v>3.822565</c:v>
                </c:pt>
                <c:pt idx="53110">
                  <c:v>3.7760470000000002</c:v>
                </c:pt>
                <c:pt idx="53111">
                  <c:v>3.6405059999999998</c:v>
                </c:pt>
                <c:pt idx="53112">
                  <c:v>3.347788</c:v>
                </c:pt>
                <c:pt idx="53113">
                  <c:v>3.0910350000000002</c:v>
                </c:pt>
                <c:pt idx="53114">
                  <c:v>3.0121820000000001</c:v>
                </c:pt>
                <c:pt idx="53115">
                  <c:v>3.033795</c:v>
                </c:pt>
                <c:pt idx="53116">
                  <c:v>2.971746</c:v>
                </c:pt>
                <c:pt idx="53117">
                  <c:v>2.9072930000000001</c:v>
                </c:pt>
                <c:pt idx="53118">
                  <c:v>2.907918</c:v>
                </c:pt>
                <c:pt idx="53119">
                  <c:v>3.0016280000000002</c:v>
                </c:pt>
                <c:pt idx="53120">
                  <c:v>3.2325140000000001</c:v>
                </c:pt>
                <c:pt idx="53121">
                  <c:v>3.389859</c:v>
                </c:pt>
                <c:pt idx="53122">
                  <c:v>3.551844</c:v>
                </c:pt>
                <c:pt idx="53123">
                  <c:v>3.5266500000000001</c:v>
                </c:pt>
                <c:pt idx="53124">
                  <c:v>3.5231880000000002</c:v>
                </c:pt>
                <c:pt idx="53125">
                  <c:v>3.6510600000000002</c:v>
                </c:pt>
                <c:pt idx="53126">
                  <c:v>3.5535990000000002</c:v>
                </c:pt>
                <c:pt idx="53127">
                  <c:v>3.3566349999999998</c:v>
                </c:pt>
                <c:pt idx="53128">
                  <c:v>3.2829510000000002</c:v>
                </c:pt>
                <c:pt idx="53129">
                  <c:v>3.3558180000000002</c:v>
                </c:pt>
                <c:pt idx="53130">
                  <c:v>3.456572</c:v>
                </c:pt>
                <c:pt idx="53131">
                  <c:v>3.6330529999999999</c:v>
                </c:pt>
                <c:pt idx="53132">
                  <c:v>3.5785290000000001</c:v>
                </c:pt>
                <c:pt idx="53133">
                  <c:v>3.3932730000000002</c:v>
                </c:pt>
                <c:pt idx="53134">
                  <c:v>3.300116</c:v>
                </c:pt>
                <c:pt idx="53135">
                  <c:v>3.1899860000000002</c:v>
                </c:pt>
                <c:pt idx="53136">
                  <c:v>3.2061410000000001</c:v>
                </c:pt>
                <c:pt idx="53137">
                  <c:v>3.2127759999999999</c:v>
                </c:pt>
                <c:pt idx="53138">
                  <c:v>3.1945779999999999</c:v>
                </c:pt>
                <c:pt idx="53139">
                  <c:v>3.2407599999999999</c:v>
                </c:pt>
                <c:pt idx="53140">
                  <c:v>3.3017989999999999</c:v>
                </c:pt>
                <c:pt idx="53141">
                  <c:v>3.3891140000000002</c:v>
                </c:pt>
                <c:pt idx="53142">
                  <c:v>3.3082410000000002</c:v>
                </c:pt>
                <c:pt idx="53143">
                  <c:v>3.0756969999999999</c:v>
                </c:pt>
                <c:pt idx="53144">
                  <c:v>2.9803519999999999</c:v>
                </c:pt>
                <c:pt idx="53145">
                  <c:v>2.979679</c:v>
                </c:pt>
                <c:pt idx="53146">
                  <c:v>2.9704000000000002</c:v>
                </c:pt>
                <c:pt idx="53147">
                  <c:v>3.198016</c:v>
                </c:pt>
                <c:pt idx="53148">
                  <c:v>3.4026489999999998</c:v>
                </c:pt>
                <c:pt idx="53149">
                  <c:v>3.387575</c:v>
                </c:pt>
                <c:pt idx="53150">
                  <c:v>3.4974409999999998</c:v>
                </c:pt>
                <c:pt idx="53151">
                  <c:v>3.5310489999999999</c:v>
                </c:pt>
                <c:pt idx="53152">
                  <c:v>3.3850509999999998</c:v>
                </c:pt>
                <c:pt idx="53153">
                  <c:v>3.3342290000000001</c:v>
                </c:pt>
                <c:pt idx="53154">
                  <c:v>3.193616</c:v>
                </c:pt>
                <c:pt idx="53155">
                  <c:v>3.0966610000000001</c:v>
                </c:pt>
                <c:pt idx="53156">
                  <c:v>3.0692300000000001</c:v>
                </c:pt>
                <c:pt idx="53157">
                  <c:v>3.0513439999999998</c:v>
                </c:pt>
                <c:pt idx="53158">
                  <c:v>3.0898810000000001</c:v>
                </c:pt>
                <c:pt idx="53159">
                  <c:v>3.2311190000000001</c:v>
                </c:pt>
                <c:pt idx="53160">
                  <c:v>3.3243490000000002</c:v>
                </c:pt>
                <c:pt idx="53161">
                  <c:v>3.4659960000000001</c:v>
                </c:pt>
                <c:pt idx="53162">
                  <c:v>3.5072009999999998</c:v>
                </c:pt>
                <c:pt idx="53163">
                  <c:v>3.41289</c:v>
                </c:pt>
                <c:pt idx="53164">
                  <c:v>3.0944729999999998</c:v>
                </c:pt>
                <c:pt idx="53165">
                  <c:v>2.8037749999999999</c:v>
                </c:pt>
                <c:pt idx="53166">
                  <c:v>2.8448120000000001</c:v>
                </c:pt>
                <c:pt idx="53167">
                  <c:v>3.0396369999999999</c:v>
                </c:pt>
                <c:pt idx="53168">
                  <c:v>3.174239</c:v>
                </c:pt>
                <c:pt idx="53169">
                  <c:v>3.405389</c:v>
                </c:pt>
                <c:pt idx="53170">
                  <c:v>3.3899309999999998</c:v>
                </c:pt>
                <c:pt idx="53171">
                  <c:v>3.4105340000000002</c:v>
                </c:pt>
                <c:pt idx="53172">
                  <c:v>3.3880560000000002</c:v>
                </c:pt>
                <c:pt idx="53173">
                  <c:v>3.2424430000000002</c:v>
                </c:pt>
                <c:pt idx="53174">
                  <c:v>3.2771330000000001</c:v>
                </c:pt>
                <c:pt idx="53175">
                  <c:v>3.1859950000000001</c:v>
                </c:pt>
                <c:pt idx="53176">
                  <c:v>3.0763950000000002</c:v>
                </c:pt>
                <c:pt idx="53177">
                  <c:v>3.1218789999999998</c:v>
                </c:pt>
                <c:pt idx="53178">
                  <c:v>3.3843299999999998</c:v>
                </c:pt>
                <c:pt idx="53179">
                  <c:v>3.442844</c:v>
                </c:pt>
                <c:pt idx="53180">
                  <c:v>3.4749629999999998</c:v>
                </c:pt>
                <c:pt idx="53181">
                  <c:v>3.4344299999999999</c:v>
                </c:pt>
                <c:pt idx="53182">
                  <c:v>3.1517369999999998</c:v>
                </c:pt>
                <c:pt idx="53183">
                  <c:v>2.924506</c:v>
                </c:pt>
                <c:pt idx="53184">
                  <c:v>3.119475</c:v>
                </c:pt>
                <c:pt idx="53185">
                  <c:v>3.280427</c:v>
                </c:pt>
                <c:pt idx="53186">
                  <c:v>3.2987690000000001</c:v>
                </c:pt>
                <c:pt idx="53187">
                  <c:v>3.2876629999999998</c:v>
                </c:pt>
                <c:pt idx="53188">
                  <c:v>3.2472989999999999</c:v>
                </c:pt>
                <c:pt idx="53189">
                  <c:v>3.4329879999999999</c:v>
                </c:pt>
                <c:pt idx="53190">
                  <c:v>3.6588729999999998</c:v>
                </c:pt>
                <c:pt idx="53191">
                  <c:v>3.644641</c:v>
                </c:pt>
                <c:pt idx="53192">
                  <c:v>3.519943</c:v>
                </c:pt>
                <c:pt idx="53193">
                  <c:v>3.437459</c:v>
                </c:pt>
                <c:pt idx="53194">
                  <c:v>3.3631980000000001</c:v>
                </c:pt>
                <c:pt idx="53195">
                  <c:v>3.5022489999999999</c:v>
                </c:pt>
                <c:pt idx="53196">
                  <c:v>3.6430060000000002</c:v>
                </c:pt>
                <c:pt idx="53197">
                  <c:v>3.482199</c:v>
                </c:pt>
                <c:pt idx="53198">
                  <c:v>3.2849219999999999</c:v>
                </c:pt>
                <c:pt idx="53199">
                  <c:v>3.1397889999999999</c:v>
                </c:pt>
                <c:pt idx="53200">
                  <c:v>3.220758</c:v>
                </c:pt>
                <c:pt idx="53201">
                  <c:v>3.458399</c:v>
                </c:pt>
                <c:pt idx="53202">
                  <c:v>3.3916379999999999</c:v>
                </c:pt>
                <c:pt idx="53203">
                  <c:v>3.3438460000000001</c:v>
                </c:pt>
                <c:pt idx="53204">
                  <c:v>3.3442539999999998</c:v>
                </c:pt>
                <c:pt idx="53205">
                  <c:v>3.2922069999999999</c:v>
                </c:pt>
                <c:pt idx="53206">
                  <c:v>3.2472509999999999</c:v>
                </c:pt>
                <c:pt idx="53207">
                  <c:v>3.277854</c:v>
                </c:pt>
                <c:pt idx="53208">
                  <c:v>3.223811</c:v>
                </c:pt>
                <c:pt idx="53209">
                  <c:v>3.1726529999999999</c:v>
                </c:pt>
                <c:pt idx="53210">
                  <c:v>3.2205900000000001</c:v>
                </c:pt>
                <c:pt idx="53211">
                  <c:v>3.2829269999999999</c:v>
                </c:pt>
                <c:pt idx="53212">
                  <c:v>3.4135629999999999</c:v>
                </c:pt>
                <c:pt idx="53213">
                  <c:v>3.5011670000000001</c:v>
                </c:pt>
                <c:pt idx="53214">
                  <c:v>3.4687839999999999</c:v>
                </c:pt>
                <c:pt idx="53215">
                  <c:v>3.4618609999999999</c:v>
                </c:pt>
                <c:pt idx="53216">
                  <c:v>3.362838</c:v>
                </c:pt>
                <c:pt idx="53217">
                  <c:v>3.271099</c:v>
                </c:pt>
                <c:pt idx="53218">
                  <c:v>3.2744879999999998</c:v>
                </c:pt>
                <c:pt idx="53219">
                  <c:v>3.3334359999999998</c:v>
                </c:pt>
                <c:pt idx="53220">
                  <c:v>3.3671410000000002</c:v>
                </c:pt>
                <c:pt idx="53221">
                  <c:v>3.3303590000000001</c:v>
                </c:pt>
                <c:pt idx="53222">
                  <c:v>3.2627809999999999</c:v>
                </c:pt>
                <c:pt idx="53223">
                  <c:v>3.202607</c:v>
                </c:pt>
                <c:pt idx="53224">
                  <c:v>3.2139790000000001</c:v>
                </c:pt>
                <c:pt idx="53225">
                  <c:v>3.313723</c:v>
                </c:pt>
                <c:pt idx="53226">
                  <c:v>3.3856519999999999</c:v>
                </c:pt>
                <c:pt idx="53227">
                  <c:v>3.3385319999999998</c:v>
                </c:pt>
                <c:pt idx="53228">
                  <c:v>3.0679560000000001</c:v>
                </c:pt>
                <c:pt idx="53229">
                  <c:v>2.8259400000000001</c:v>
                </c:pt>
                <c:pt idx="53230">
                  <c:v>2.6196959999999998</c:v>
                </c:pt>
                <c:pt idx="53231">
                  <c:v>2.5012729999999999</c:v>
                </c:pt>
                <c:pt idx="53232">
                  <c:v>2.6487609999999999</c:v>
                </c:pt>
                <c:pt idx="53233">
                  <c:v>2.8443070000000001</c:v>
                </c:pt>
                <c:pt idx="53234">
                  <c:v>3.1720519999999999</c:v>
                </c:pt>
                <c:pt idx="53235">
                  <c:v>3.6302650000000001</c:v>
                </c:pt>
                <c:pt idx="53236">
                  <c:v>3.7999429999999998</c:v>
                </c:pt>
                <c:pt idx="53237">
                  <c:v>3.6829860000000001</c:v>
                </c:pt>
                <c:pt idx="53238">
                  <c:v>3.594805</c:v>
                </c:pt>
                <c:pt idx="53239">
                  <c:v>3.3099240000000001</c:v>
                </c:pt>
                <c:pt idx="53240">
                  <c:v>3.2406640000000002</c:v>
                </c:pt>
                <c:pt idx="53241">
                  <c:v>3.2512889999999999</c:v>
                </c:pt>
                <c:pt idx="53242">
                  <c:v>3.2557369999999999</c:v>
                </c:pt>
                <c:pt idx="53243">
                  <c:v>3.2854990000000002</c:v>
                </c:pt>
                <c:pt idx="53244">
                  <c:v>3.2928799999999998</c:v>
                </c:pt>
                <c:pt idx="53245">
                  <c:v>3.278864</c:v>
                </c:pt>
                <c:pt idx="53246">
                  <c:v>3.2550880000000002</c:v>
                </c:pt>
                <c:pt idx="53247">
                  <c:v>3.326873</c:v>
                </c:pt>
                <c:pt idx="53248">
                  <c:v>3.4392140000000002</c:v>
                </c:pt>
                <c:pt idx="53249">
                  <c:v>3.5010469999999998</c:v>
                </c:pt>
                <c:pt idx="53250">
                  <c:v>3.542036</c:v>
                </c:pt>
                <c:pt idx="53251">
                  <c:v>3.588025</c:v>
                </c:pt>
                <c:pt idx="53252">
                  <c:v>3.5564840000000002</c:v>
                </c:pt>
                <c:pt idx="53253">
                  <c:v>3.4399839999999999</c:v>
                </c:pt>
                <c:pt idx="53254">
                  <c:v>3.3493750000000002</c:v>
                </c:pt>
                <c:pt idx="53255">
                  <c:v>3.159767</c:v>
                </c:pt>
                <c:pt idx="53256">
                  <c:v>3.125413</c:v>
                </c:pt>
                <c:pt idx="53257">
                  <c:v>3.196164</c:v>
                </c:pt>
                <c:pt idx="53258">
                  <c:v>3.2352780000000001</c:v>
                </c:pt>
                <c:pt idx="53259">
                  <c:v>3.324805</c:v>
                </c:pt>
                <c:pt idx="53260">
                  <c:v>3.368776</c:v>
                </c:pt>
                <c:pt idx="53261">
                  <c:v>3.313723</c:v>
                </c:pt>
                <c:pt idx="53262">
                  <c:v>3.2244359999999999</c:v>
                </c:pt>
                <c:pt idx="53263">
                  <c:v>3.2431640000000002</c:v>
                </c:pt>
                <c:pt idx="53264">
                  <c:v>3.1733980000000002</c:v>
                </c:pt>
                <c:pt idx="53265">
                  <c:v>3.0374490000000001</c:v>
                </c:pt>
                <c:pt idx="53266">
                  <c:v>3.0310540000000001</c:v>
                </c:pt>
                <c:pt idx="53267">
                  <c:v>3.1268560000000001</c:v>
                </c:pt>
                <c:pt idx="53268">
                  <c:v>3.1997949999999999</c:v>
                </c:pt>
                <c:pt idx="53269">
                  <c:v>3.3202379999999998</c:v>
                </c:pt>
                <c:pt idx="53270">
                  <c:v>3.5465070000000001</c:v>
                </c:pt>
                <c:pt idx="53271">
                  <c:v>3.6042529999999999</c:v>
                </c:pt>
                <c:pt idx="53272">
                  <c:v>3.5160239999999998</c:v>
                </c:pt>
                <c:pt idx="53273">
                  <c:v>3.43092</c:v>
                </c:pt>
                <c:pt idx="53274">
                  <c:v>3.3704100000000001</c:v>
                </c:pt>
                <c:pt idx="53275">
                  <c:v>3.4557540000000002</c:v>
                </c:pt>
                <c:pt idx="53276">
                  <c:v>3.4623170000000001</c:v>
                </c:pt>
                <c:pt idx="53277">
                  <c:v>3.3523800000000001</c:v>
                </c:pt>
                <c:pt idx="53278">
                  <c:v>3.2010450000000001</c:v>
                </c:pt>
                <c:pt idx="53279">
                  <c:v>3.02651</c:v>
                </c:pt>
                <c:pt idx="53280">
                  <c:v>3.003479</c:v>
                </c:pt>
                <c:pt idx="53281">
                  <c:v>3.1150280000000001</c:v>
                </c:pt>
                <c:pt idx="53282">
                  <c:v>3.202175</c:v>
                </c:pt>
                <c:pt idx="53283">
                  <c:v>3.2398699999999998</c:v>
                </c:pt>
                <c:pt idx="53284">
                  <c:v>3.2958850000000002</c:v>
                </c:pt>
                <c:pt idx="53285">
                  <c:v>3.3212229999999998</c:v>
                </c:pt>
                <c:pt idx="53286">
                  <c:v>3.4160870000000001</c:v>
                </c:pt>
                <c:pt idx="53287">
                  <c:v>3.4479890000000002</c:v>
                </c:pt>
                <c:pt idx="53288">
                  <c:v>3.336249</c:v>
                </c:pt>
                <c:pt idx="53289">
                  <c:v>3.3661310000000002</c:v>
                </c:pt>
                <c:pt idx="53290">
                  <c:v>3.3438460000000001</c:v>
                </c:pt>
                <c:pt idx="53291">
                  <c:v>3.2399179999999999</c:v>
                </c:pt>
                <c:pt idx="53292">
                  <c:v>3.2715800000000002</c:v>
                </c:pt>
                <c:pt idx="53293">
                  <c:v>3.3195649999999999</c:v>
                </c:pt>
                <c:pt idx="53294">
                  <c:v>3.3071120000000001</c:v>
                </c:pt>
                <c:pt idx="53295">
                  <c:v>3.2339799999999999</c:v>
                </c:pt>
                <c:pt idx="53296">
                  <c:v>3.1116139999999999</c:v>
                </c:pt>
                <c:pt idx="53297">
                  <c:v>3.1881349999999999</c:v>
                </c:pt>
                <c:pt idx="53298">
                  <c:v>3.378031</c:v>
                </c:pt>
                <c:pt idx="53299">
                  <c:v>3.426256</c:v>
                </c:pt>
                <c:pt idx="53300">
                  <c:v>3.4468830000000001</c:v>
                </c:pt>
                <c:pt idx="53301">
                  <c:v>3.3892099999999998</c:v>
                </c:pt>
                <c:pt idx="53302">
                  <c:v>3.4505620000000001</c:v>
                </c:pt>
                <c:pt idx="53303">
                  <c:v>3.5437669999999999</c:v>
                </c:pt>
                <c:pt idx="53304">
                  <c:v>3.4470999999999998</c:v>
                </c:pt>
                <c:pt idx="53305">
                  <c:v>3.210156</c:v>
                </c:pt>
                <c:pt idx="53306">
                  <c:v>3.1054590000000002</c:v>
                </c:pt>
                <c:pt idx="53307">
                  <c:v>3.075313</c:v>
                </c:pt>
                <c:pt idx="53308">
                  <c:v>3.241889</c:v>
                </c:pt>
                <c:pt idx="53309">
                  <c:v>3.3716599999999999</c:v>
                </c:pt>
                <c:pt idx="53310">
                  <c:v>3.335744</c:v>
                </c:pt>
                <c:pt idx="53311">
                  <c:v>3.2467700000000002</c:v>
                </c:pt>
                <c:pt idx="53312">
                  <c:v>3.2120790000000001</c:v>
                </c:pt>
                <c:pt idx="53313">
                  <c:v>3.2435719999999999</c:v>
                </c:pt>
                <c:pt idx="53314">
                  <c:v>3.2770609999999998</c:v>
                </c:pt>
                <c:pt idx="53315">
                  <c:v>3.153324</c:v>
                </c:pt>
                <c:pt idx="53316">
                  <c:v>3.0310540000000001</c:v>
                </c:pt>
                <c:pt idx="53317">
                  <c:v>2.980785</c:v>
                </c:pt>
                <c:pt idx="53318">
                  <c:v>2.9330409999999998</c:v>
                </c:pt>
                <c:pt idx="53319">
                  <c:v>2.8919790000000001</c:v>
                </c:pt>
                <c:pt idx="53320">
                  <c:v>2.9754719999999999</c:v>
                </c:pt>
                <c:pt idx="53321">
                  <c:v>3.2294130000000001</c:v>
                </c:pt>
                <c:pt idx="53322">
                  <c:v>3.6621419999999998</c:v>
                </c:pt>
                <c:pt idx="53323">
                  <c:v>3.9383439999999998</c:v>
                </c:pt>
                <c:pt idx="53324">
                  <c:v>3.7516929999999999</c:v>
                </c:pt>
                <c:pt idx="53325">
                  <c:v>3.5563880000000001</c:v>
                </c:pt>
                <c:pt idx="53326">
                  <c:v>3.5293899999999998</c:v>
                </c:pt>
                <c:pt idx="53327">
                  <c:v>3.5065759999999999</c:v>
                </c:pt>
                <c:pt idx="53328">
                  <c:v>3.3703379999999998</c:v>
                </c:pt>
                <c:pt idx="53329">
                  <c:v>3.3174969999999999</c:v>
                </c:pt>
                <c:pt idx="53330">
                  <c:v>3.4109189999999998</c:v>
                </c:pt>
                <c:pt idx="53331">
                  <c:v>3.4653700000000001</c:v>
                </c:pt>
                <c:pt idx="53332">
                  <c:v>3.4532780000000001</c:v>
                </c:pt>
                <c:pt idx="53333">
                  <c:v>3.2696079999999998</c:v>
                </c:pt>
                <c:pt idx="53334">
                  <c:v>3.059879</c:v>
                </c:pt>
                <c:pt idx="53335">
                  <c:v>3.1314709999999999</c:v>
                </c:pt>
                <c:pt idx="53336">
                  <c:v>3.2935530000000002</c:v>
                </c:pt>
                <c:pt idx="53337">
                  <c:v>3.3466339999999999</c:v>
                </c:pt>
                <c:pt idx="53338">
                  <c:v>3.3022070000000001</c:v>
                </c:pt>
                <c:pt idx="53339">
                  <c:v>3.3522120000000002</c:v>
                </c:pt>
                <c:pt idx="53340">
                  <c:v>3.4460419999999998</c:v>
                </c:pt>
                <c:pt idx="53341">
                  <c:v>3.405678</c:v>
                </c:pt>
                <c:pt idx="53342">
                  <c:v>3.3026399999999998</c:v>
                </c:pt>
                <c:pt idx="53343">
                  <c:v>3.2366969999999999</c:v>
                </c:pt>
                <c:pt idx="53344">
                  <c:v>3.1328179999999999</c:v>
                </c:pt>
                <c:pt idx="53345">
                  <c:v>3.10582</c:v>
                </c:pt>
                <c:pt idx="53346">
                  <c:v>3.0235050000000001</c:v>
                </c:pt>
                <c:pt idx="53347">
                  <c:v>2.9647019999999999</c:v>
                </c:pt>
                <c:pt idx="53348">
                  <c:v>3.0897610000000002</c:v>
                </c:pt>
                <c:pt idx="53349">
                  <c:v>3.3456239999999999</c:v>
                </c:pt>
                <c:pt idx="53350">
                  <c:v>3.4983059999999999</c:v>
                </c:pt>
                <c:pt idx="53351">
                  <c:v>3.4297659999999999</c:v>
                </c:pt>
                <c:pt idx="53352">
                  <c:v>3.2376339999999999</c:v>
                </c:pt>
                <c:pt idx="53353">
                  <c:v>3.18174</c:v>
                </c:pt>
                <c:pt idx="53354">
                  <c:v>3.2156370000000001</c:v>
                </c:pt>
                <c:pt idx="53355">
                  <c:v>3.3147799999999998</c:v>
                </c:pt>
                <c:pt idx="53356">
                  <c:v>3.3113190000000001</c:v>
                </c:pt>
                <c:pt idx="53357">
                  <c:v>3.3273779999999999</c:v>
                </c:pt>
                <c:pt idx="53358">
                  <c:v>3.3113190000000001</c:v>
                </c:pt>
                <c:pt idx="53359">
                  <c:v>3.6847880000000002</c:v>
                </c:pt>
                <c:pt idx="53360">
                  <c:v>3.801866</c:v>
                </c:pt>
                <c:pt idx="53361">
                  <c:v>3.6509870000000002</c:v>
                </c:pt>
                <c:pt idx="53362">
                  <c:v>3.4629660000000002</c:v>
                </c:pt>
                <c:pt idx="53363">
                  <c:v>3.3286039999999999</c:v>
                </c:pt>
                <c:pt idx="53364">
                  <c:v>3.2668439999999999</c:v>
                </c:pt>
                <c:pt idx="53365">
                  <c:v>3.286365</c:v>
                </c:pt>
                <c:pt idx="53366">
                  <c:v>3.2662429999999998</c:v>
                </c:pt>
                <c:pt idx="53367">
                  <c:v>3.2562180000000001</c:v>
                </c:pt>
                <c:pt idx="53368">
                  <c:v>3.2851620000000001</c:v>
                </c:pt>
                <c:pt idx="53369">
                  <c:v>3.2561460000000002</c:v>
                </c:pt>
                <c:pt idx="53370">
                  <c:v>3.2205409999999999</c:v>
                </c:pt>
                <c:pt idx="53371">
                  <c:v>3.2131609999999999</c:v>
                </c:pt>
                <c:pt idx="53372">
                  <c:v>3.2550159999999999</c:v>
                </c:pt>
                <c:pt idx="53373">
                  <c:v>3.320646</c:v>
                </c:pt>
                <c:pt idx="53374">
                  <c:v>3.3674529999999998</c:v>
                </c:pt>
                <c:pt idx="53375">
                  <c:v>3.3163670000000001</c:v>
                </c:pt>
                <c:pt idx="53376">
                  <c:v>3.2505920000000001</c:v>
                </c:pt>
                <c:pt idx="53377">
                  <c:v>3.2568670000000002</c:v>
                </c:pt>
                <c:pt idx="53378">
                  <c:v>3.25278</c:v>
                </c:pt>
                <c:pt idx="53379">
                  <c:v>3.2292920000000001</c:v>
                </c:pt>
                <c:pt idx="53380">
                  <c:v>3.2025350000000001</c:v>
                </c:pt>
                <c:pt idx="53381">
                  <c:v>3.1951070000000001</c:v>
                </c:pt>
                <c:pt idx="53382">
                  <c:v>3.221768</c:v>
                </c:pt>
                <c:pt idx="53383">
                  <c:v>3.0672830000000002</c:v>
                </c:pt>
                <c:pt idx="53384">
                  <c:v>2.9299149999999998</c:v>
                </c:pt>
                <c:pt idx="53385">
                  <c:v>2.9079899999999999</c:v>
                </c:pt>
                <c:pt idx="53386">
                  <c:v>2.7387929999999998</c:v>
                </c:pt>
                <c:pt idx="53387">
                  <c:v>2.5446179999999998</c:v>
                </c:pt>
                <c:pt idx="53388">
                  <c:v>2.863035</c:v>
                </c:pt>
                <c:pt idx="53389">
                  <c:v>3.2771330000000001</c:v>
                </c:pt>
                <c:pt idx="53390">
                  <c:v>3.5338379999999998</c:v>
                </c:pt>
                <c:pt idx="53391">
                  <c:v>3.6221869999999998</c:v>
                </c:pt>
                <c:pt idx="53392">
                  <c:v>3.4015909999999998</c:v>
                </c:pt>
                <c:pt idx="53393">
                  <c:v>3.2523469999999999</c:v>
                </c:pt>
                <c:pt idx="53394">
                  <c:v>3.354784</c:v>
                </c:pt>
                <c:pt idx="53395">
                  <c:v>3.4795780000000001</c:v>
                </c:pt>
                <c:pt idx="53396">
                  <c:v>3.375988</c:v>
                </c:pt>
                <c:pt idx="53397">
                  <c:v>3.4580860000000002</c:v>
                </c:pt>
                <c:pt idx="53398">
                  <c:v>3.6099739999999998</c:v>
                </c:pt>
                <c:pt idx="53399">
                  <c:v>3.56812</c:v>
                </c:pt>
                <c:pt idx="53400">
                  <c:v>3.4940509999999998</c:v>
                </c:pt>
                <c:pt idx="53401">
                  <c:v>3.394739</c:v>
                </c:pt>
                <c:pt idx="53402">
                  <c:v>3.2638389999999999</c:v>
                </c:pt>
                <c:pt idx="53403">
                  <c:v>3.3791129999999998</c:v>
                </c:pt>
                <c:pt idx="53404">
                  <c:v>3.4057979999999999</c:v>
                </c:pt>
                <c:pt idx="53405">
                  <c:v>3.3487740000000001</c:v>
                </c:pt>
                <c:pt idx="53406">
                  <c:v>3.3412489999999999</c:v>
                </c:pt>
                <c:pt idx="53407">
                  <c:v>3.3285800000000001</c:v>
                </c:pt>
                <c:pt idx="53408">
                  <c:v>3.3588469999999999</c:v>
                </c:pt>
                <c:pt idx="53409">
                  <c:v>3.3275700000000001</c:v>
                </c:pt>
                <c:pt idx="53410">
                  <c:v>3.3615629999999999</c:v>
                </c:pt>
                <c:pt idx="53411">
                  <c:v>3.3489900000000001</c:v>
                </c:pt>
                <c:pt idx="53412">
                  <c:v>3.166595</c:v>
                </c:pt>
                <c:pt idx="53413">
                  <c:v>3.0673309999999998</c:v>
                </c:pt>
                <c:pt idx="53414">
                  <c:v>3.157988</c:v>
                </c:pt>
                <c:pt idx="53415">
                  <c:v>3.1983280000000001</c:v>
                </c:pt>
                <c:pt idx="53416">
                  <c:v>3.2389329999999998</c:v>
                </c:pt>
                <c:pt idx="53417">
                  <c:v>3.32531</c:v>
                </c:pt>
                <c:pt idx="53418">
                  <c:v>3.4064950000000001</c:v>
                </c:pt>
                <c:pt idx="53419">
                  <c:v>3.4599850000000001</c:v>
                </c:pt>
                <c:pt idx="53420">
                  <c:v>3.5222020000000001</c:v>
                </c:pt>
                <c:pt idx="53421">
                  <c:v>3.5301119999999999</c:v>
                </c:pt>
                <c:pt idx="53422">
                  <c:v>3.4672209999999999</c:v>
                </c:pt>
                <c:pt idx="53423">
                  <c:v>3.4266169999999998</c:v>
                </c:pt>
                <c:pt idx="53424">
                  <c:v>3.375699</c:v>
                </c:pt>
                <c:pt idx="53425">
                  <c:v>3.2958609999999999</c:v>
                </c:pt>
                <c:pt idx="53426">
                  <c:v>3.2101799999999998</c:v>
                </c:pt>
                <c:pt idx="53427">
                  <c:v>3.3003800000000001</c:v>
                </c:pt>
                <c:pt idx="53428">
                  <c:v>3.3116310000000002</c:v>
                </c:pt>
                <c:pt idx="53429">
                  <c:v>3.247611</c:v>
                </c:pt>
                <c:pt idx="53430">
                  <c:v>3.3576450000000002</c:v>
                </c:pt>
                <c:pt idx="53431">
                  <c:v>3.4341659999999998</c:v>
                </c:pt>
                <c:pt idx="53432">
                  <c:v>3.3768289999999999</c:v>
                </c:pt>
                <c:pt idx="53433">
                  <c:v>3.377815</c:v>
                </c:pt>
                <c:pt idx="53434">
                  <c:v>3.3950520000000002</c:v>
                </c:pt>
                <c:pt idx="53435">
                  <c:v>3.4306079999999999</c:v>
                </c:pt>
                <c:pt idx="53436">
                  <c:v>3.4679669999999998</c:v>
                </c:pt>
                <c:pt idx="53437">
                  <c:v>3.4159670000000002</c:v>
                </c:pt>
                <c:pt idx="53438">
                  <c:v>3.359448</c:v>
                </c:pt>
                <c:pt idx="53439">
                  <c:v>3.3559860000000001</c:v>
                </c:pt>
                <c:pt idx="53440">
                  <c:v>3.2804509999999998</c:v>
                </c:pt>
                <c:pt idx="53441">
                  <c:v>3.2067899999999998</c:v>
                </c:pt>
                <c:pt idx="53442">
                  <c:v>3.229028</c:v>
                </c:pt>
                <c:pt idx="53443">
                  <c:v>3.2908360000000001</c:v>
                </c:pt>
                <c:pt idx="53444">
                  <c:v>3.3632460000000002</c:v>
                </c:pt>
                <c:pt idx="53445">
                  <c:v>3.364617</c:v>
                </c:pt>
                <c:pt idx="53446">
                  <c:v>3.3987059999999998</c:v>
                </c:pt>
                <c:pt idx="53447">
                  <c:v>3.5186679999999999</c:v>
                </c:pt>
                <c:pt idx="53448">
                  <c:v>3.4182990000000002</c:v>
                </c:pt>
                <c:pt idx="53449">
                  <c:v>3.2272249999999998</c:v>
                </c:pt>
                <c:pt idx="53450">
                  <c:v>3.1125509999999998</c:v>
                </c:pt>
                <c:pt idx="53451">
                  <c:v>3.0400450000000001</c:v>
                </c:pt>
                <c:pt idx="53452">
                  <c:v>2.8716650000000001</c:v>
                </c:pt>
                <c:pt idx="53453">
                  <c:v>2.7231429999999999</c:v>
                </c:pt>
                <c:pt idx="53454">
                  <c:v>2.8153380000000001</c:v>
                </c:pt>
                <c:pt idx="53455">
                  <c:v>3.0974300000000001</c:v>
                </c:pt>
                <c:pt idx="53456">
                  <c:v>3.1818599999999999</c:v>
                </c:pt>
                <c:pt idx="53457">
                  <c:v>2.9305650000000001</c:v>
                </c:pt>
                <c:pt idx="53458">
                  <c:v>2.7699259999999999</c:v>
                </c:pt>
                <c:pt idx="53459">
                  <c:v>3.0100189999999998</c:v>
                </c:pt>
                <c:pt idx="53460">
                  <c:v>3.31656</c:v>
                </c:pt>
                <c:pt idx="53461">
                  <c:v>3.3377150000000002</c:v>
                </c:pt>
                <c:pt idx="53462">
                  <c:v>3.3836810000000002</c:v>
                </c:pt>
                <c:pt idx="53463">
                  <c:v>3.558119</c:v>
                </c:pt>
                <c:pt idx="53464">
                  <c:v>3.6573820000000001</c:v>
                </c:pt>
                <c:pt idx="53465">
                  <c:v>3.7143820000000001</c:v>
                </c:pt>
                <c:pt idx="53466">
                  <c:v>3.5500889999999998</c:v>
                </c:pt>
                <c:pt idx="53467">
                  <c:v>3.4003410000000001</c:v>
                </c:pt>
                <c:pt idx="53468">
                  <c:v>3.3647130000000001</c:v>
                </c:pt>
                <c:pt idx="53469">
                  <c:v>3.34863</c:v>
                </c:pt>
                <c:pt idx="53470">
                  <c:v>3.3559619999999999</c:v>
                </c:pt>
                <c:pt idx="53471">
                  <c:v>3.331248</c:v>
                </c:pt>
                <c:pt idx="53472">
                  <c:v>3.29413</c:v>
                </c:pt>
                <c:pt idx="53473">
                  <c:v>3.270642</c:v>
                </c:pt>
                <c:pt idx="53474">
                  <c:v>3.2576360000000002</c:v>
                </c:pt>
                <c:pt idx="53475">
                  <c:v>3.1962130000000002</c:v>
                </c:pt>
                <c:pt idx="53476">
                  <c:v>3.0493250000000001</c:v>
                </c:pt>
                <c:pt idx="53477">
                  <c:v>2.9171499999999999</c:v>
                </c:pt>
                <c:pt idx="53478">
                  <c:v>3.0688219999999999</c:v>
                </c:pt>
                <c:pt idx="53479">
                  <c:v>3.3076880000000002</c:v>
                </c:pt>
                <c:pt idx="53480">
                  <c:v>3.4573170000000002</c:v>
                </c:pt>
                <c:pt idx="53481">
                  <c:v>3.440296</c:v>
                </c:pt>
                <c:pt idx="53482">
                  <c:v>3.4673419999999999</c:v>
                </c:pt>
                <c:pt idx="53483">
                  <c:v>3.6586560000000001</c:v>
                </c:pt>
                <c:pt idx="53484">
                  <c:v>3.6039880000000002</c:v>
                </c:pt>
                <c:pt idx="53485">
                  <c:v>3.3800020000000002</c:v>
                </c:pt>
                <c:pt idx="53486">
                  <c:v>3.3497349999999999</c:v>
                </c:pt>
                <c:pt idx="53487">
                  <c:v>3.3078090000000002</c:v>
                </c:pt>
                <c:pt idx="53488">
                  <c:v>3.2146520000000001</c:v>
                </c:pt>
                <c:pt idx="53489">
                  <c:v>3.1214949999999999</c:v>
                </c:pt>
                <c:pt idx="53490">
                  <c:v>3.157267</c:v>
                </c:pt>
                <c:pt idx="53491">
                  <c:v>3.2303259999999998</c:v>
                </c:pt>
                <c:pt idx="53492">
                  <c:v>3.265978</c:v>
                </c:pt>
                <c:pt idx="53493">
                  <c:v>3.1879430000000002</c:v>
                </c:pt>
                <c:pt idx="53494">
                  <c:v>3.2189070000000002</c:v>
                </c:pt>
                <c:pt idx="53495">
                  <c:v>3.417602</c:v>
                </c:pt>
                <c:pt idx="53496">
                  <c:v>3.5520610000000001</c:v>
                </c:pt>
                <c:pt idx="53497">
                  <c:v>3.6509870000000002</c:v>
                </c:pt>
                <c:pt idx="53498">
                  <c:v>3.7108240000000001</c:v>
                </c:pt>
                <c:pt idx="53499">
                  <c:v>3.6943570000000001</c:v>
                </c:pt>
                <c:pt idx="53500">
                  <c:v>3.575644</c:v>
                </c:pt>
                <c:pt idx="53501">
                  <c:v>3.3727179999999999</c:v>
                </c:pt>
                <c:pt idx="53502">
                  <c:v>3.2542219999999999</c:v>
                </c:pt>
                <c:pt idx="53503">
                  <c:v>3.1255090000000001</c:v>
                </c:pt>
                <c:pt idx="53504">
                  <c:v>3.017255</c:v>
                </c:pt>
                <c:pt idx="53505">
                  <c:v>3.0832459999999999</c:v>
                </c:pt>
                <c:pt idx="53506">
                  <c:v>3.0804809999999998</c:v>
                </c:pt>
                <c:pt idx="53507">
                  <c:v>3.1460400000000002</c:v>
                </c:pt>
                <c:pt idx="53508">
                  <c:v>3.2823020000000001</c:v>
                </c:pt>
                <c:pt idx="53509">
                  <c:v>3.3661789999999998</c:v>
                </c:pt>
                <c:pt idx="53510">
                  <c:v>3.4426040000000002</c:v>
                </c:pt>
                <c:pt idx="53511">
                  <c:v>3.4276749999999998</c:v>
                </c:pt>
                <c:pt idx="53512">
                  <c:v>3.3884889999999999</c:v>
                </c:pt>
                <c:pt idx="53513">
                  <c:v>3.4213040000000001</c:v>
                </c:pt>
                <c:pt idx="53514">
                  <c:v>3.4842659999999999</c:v>
                </c:pt>
                <c:pt idx="53515">
                  <c:v>3.4582549999999999</c:v>
                </c:pt>
                <c:pt idx="53516">
                  <c:v>3.3571879999999998</c:v>
                </c:pt>
                <c:pt idx="53517">
                  <c:v>3.298457</c:v>
                </c:pt>
                <c:pt idx="53518">
                  <c:v>3.2089300000000001</c:v>
                </c:pt>
                <c:pt idx="53519">
                  <c:v>3.1069260000000001</c:v>
                </c:pt>
                <c:pt idx="53520">
                  <c:v>2.9216449999999998</c:v>
                </c:pt>
                <c:pt idx="53521">
                  <c:v>2.6967699999999999</c:v>
                </c:pt>
                <c:pt idx="53522">
                  <c:v>2.6660460000000001</c:v>
                </c:pt>
                <c:pt idx="53523">
                  <c:v>2.7518229999999999</c:v>
                </c:pt>
                <c:pt idx="53524">
                  <c:v>2.9273189999999998</c:v>
                </c:pt>
                <c:pt idx="53525">
                  <c:v>3.208329</c:v>
                </c:pt>
                <c:pt idx="53526">
                  <c:v>3.4138760000000001</c:v>
                </c:pt>
                <c:pt idx="53527">
                  <c:v>3.7909760000000001</c:v>
                </c:pt>
                <c:pt idx="53528">
                  <c:v>4.049315</c:v>
                </c:pt>
                <c:pt idx="53529">
                  <c:v>3.862063</c:v>
                </c:pt>
                <c:pt idx="53530">
                  <c:v>3.490421</c:v>
                </c:pt>
                <c:pt idx="53531">
                  <c:v>3.2835760000000001</c:v>
                </c:pt>
                <c:pt idx="53532">
                  <c:v>3.2648959999999998</c:v>
                </c:pt>
                <c:pt idx="53533">
                  <c:v>3.323267</c:v>
                </c:pt>
                <c:pt idx="53534">
                  <c:v>3.409548</c:v>
                </c:pt>
                <c:pt idx="53535">
                  <c:v>3.45174</c:v>
                </c:pt>
                <c:pt idx="53536">
                  <c:v>3.489411</c:v>
                </c:pt>
                <c:pt idx="53537">
                  <c:v>3.4965989999999998</c:v>
                </c:pt>
                <c:pt idx="53538">
                  <c:v>3.3849550000000002</c:v>
                </c:pt>
                <c:pt idx="53539">
                  <c:v>3.2133530000000001</c:v>
                </c:pt>
                <c:pt idx="53540">
                  <c:v>3.1434199999999999</c:v>
                </c:pt>
                <c:pt idx="53541">
                  <c:v>3.1821969999999999</c:v>
                </c:pt>
                <c:pt idx="53542">
                  <c:v>3.2017660000000001</c:v>
                </c:pt>
                <c:pt idx="53543">
                  <c:v>3.3456239999999999</c:v>
                </c:pt>
                <c:pt idx="53544">
                  <c:v>3.249342</c:v>
                </c:pt>
                <c:pt idx="53545">
                  <c:v>3.1395970000000002</c:v>
                </c:pt>
                <c:pt idx="53546">
                  <c:v>3.3059820000000002</c:v>
                </c:pt>
                <c:pt idx="53547">
                  <c:v>3.1585890000000001</c:v>
                </c:pt>
                <c:pt idx="53548">
                  <c:v>2.811636</c:v>
                </c:pt>
                <c:pt idx="53549">
                  <c:v>2.7026119999999998</c:v>
                </c:pt>
                <c:pt idx="53550">
                  <c:v>2.6852070000000001</c:v>
                </c:pt>
                <c:pt idx="53551">
                  <c:v>2.7849029999999999</c:v>
                </c:pt>
                <c:pt idx="53552">
                  <c:v>3.1116380000000001</c:v>
                </c:pt>
                <c:pt idx="53553">
                  <c:v>3.4437579999999999</c:v>
                </c:pt>
                <c:pt idx="53554">
                  <c:v>3.7527509999999999</c:v>
                </c:pt>
                <c:pt idx="53555">
                  <c:v>4.0024839999999999</c:v>
                </c:pt>
                <c:pt idx="53556">
                  <c:v>3.8446820000000002</c:v>
                </c:pt>
                <c:pt idx="53557">
                  <c:v>3.389138</c:v>
                </c:pt>
                <c:pt idx="53558">
                  <c:v>3.0724279999999999</c:v>
                </c:pt>
                <c:pt idx="53559">
                  <c:v>3.1362070000000002</c:v>
                </c:pt>
                <c:pt idx="53560">
                  <c:v>3.263646</c:v>
                </c:pt>
                <c:pt idx="53561">
                  <c:v>3.4375309999999999</c:v>
                </c:pt>
                <c:pt idx="53562">
                  <c:v>3.4892910000000001</c:v>
                </c:pt>
                <c:pt idx="53563">
                  <c:v>3.4028170000000002</c:v>
                </c:pt>
                <c:pt idx="53564">
                  <c:v>3.4452970000000001</c:v>
                </c:pt>
                <c:pt idx="53565">
                  <c:v>3.434815</c:v>
                </c:pt>
                <c:pt idx="53566">
                  <c:v>3.3132899999999998</c:v>
                </c:pt>
                <c:pt idx="53567">
                  <c:v>3.2823259999999999</c:v>
                </c:pt>
                <c:pt idx="53568">
                  <c:v>3.2826620000000002</c:v>
                </c:pt>
                <c:pt idx="53569">
                  <c:v>3.3288199999999999</c:v>
                </c:pt>
                <c:pt idx="53570">
                  <c:v>3.4455610000000001</c:v>
                </c:pt>
                <c:pt idx="53571">
                  <c:v>3.6080510000000001</c:v>
                </c:pt>
                <c:pt idx="53572">
                  <c:v>3.6625990000000002</c:v>
                </c:pt>
                <c:pt idx="53573">
                  <c:v>3.4949159999999999</c:v>
                </c:pt>
                <c:pt idx="53574">
                  <c:v>3.231312</c:v>
                </c:pt>
                <c:pt idx="53575">
                  <c:v>3.1681089999999998</c:v>
                </c:pt>
                <c:pt idx="53576">
                  <c:v>3.316319</c:v>
                </c:pt>
                <c:pt idx="53577">
                  <c:v>3.450345</c:v>
                </c:pt>
                <c:pt idx="53578">
                  <c:v>3.4178899999999999</c:v>
                </c:pt>
                <c:pt idx="53579">
                  <c:v>3.3127610000000001</c:v>
                </c:pt>
                <c:pt idx="53580">
                  <c:v>3.3435090000000001</c:v>
                </c:pt>
                <c:pt idx="53581">
                  <c:v>3.3529810000000002</c:v>
                </c:pt>
                <c:pt idx="53582">
                  <c:v>3.2486929999999998</c:v>
                </c:pt>
                <c:pt idx="53583">
                  <c:v>3.1551749999999998</c:v>
                </c:pt>
                <c:pt idx="53584">
                  <c:v>3.2201330000000001</c:v>
                </c:pt>
                <c:pt idx="53585">
                  <c:v>3.3254299999999999</c:v>
                </c:pt>
                <c:pt idx="53586">
                  <c:v>3.4145970000000001</c:v>
                </c:pt>
                <c:pt idx="53587">
                  <c:v>3.4026010000000002</c:v>
                </c:pt>
                <c:pt idx="53588">
                  <c:v>3.3436530000000002</c:v>
                </c:pt>
                <c:pt idx="53589">
                  <c:v>3.3577170000000001</c:v>
                </c:pt>
                <c:pt idx="53590">
                  <c:v>3.3545919999999998</c:v>
                </c:pt>
                <c:pt idx="53591">
                  <c:v>3.3270650000000002</c:v>
                </c:pt>
                <c:pt idx="53592">
                  <c:v>3.2596799999999999</c:v>
                </c:pt>
                <c:pt idx="53593">
                  <c:v>3.2926869999999999</c:v>
                </c:pt>
                <c:pt idx="53594">
                  <c:v>3.2853789999999998</c:v>
                </c:pt>
                <c:pt idx="53595">
                  <c:v>3.2922069999999999</c:v>
                </c:pt>
                <c:pt idx="53596">
                  <c:v>3.3430279999999999</c:v>
                </c:pt>
                <c:pt idx="53597">
                  <c:v>3.3885610000000002</c:v>
                </c:pt>
                <c:pt idx="53598">
                  <c:v>3.4009420000000001</c:v>
                </c:pt>
                <c:pt idx="53599">
                  <c:v>3.3929119999999999</c:v>
                </c:pt>
                <c:pt idx="53600">
                  <c:v>3.34762</c:v>
                </c:pt>
                <c:pt idx="53601">
                  <c:v>3.2465290000000002</c:v>
                </c:pt>
                <c:pt idx="53602">
                  <c:v>3.1080320000000001</c:v>
                </c:pt>
                <c:pt idx="53603">
                  <c:v>3.0549499999999998</c:v>
                </c:pt>
                <c:pt idx="53604">
                  <c:v>3.1015890000000002</c:v>
                </c:pt>
                <c:pt idx="53605">
                  <c:v>3.1908270000000001</c:v>
                </c:pt>
                <c:pt idx="53606">
                  <c:v>3.3176649999999999</c:v>
                </c:pt>
                <c:pt idx="53607">
                  <c:v>3.2642709999999999</c:v>
                </c:pt>
                <c:pt idx="53608">
                  <c:v>3.0787990000000001</c:v>
                </c:pt>
                <c:pt idx="53609">
                  <c:v>2.8672420000000001</c:v>
                </c:pt>
                <c:pt idx="53610">
                  <c:v>2.7881480000000001</c:v>
                </c:pt>
                <c:pt idx="53611">
                  <c:v>2.818079</c:v>
                </c:pt>
                <c:pt idx="53612">
                  <c:v>3.0090089999999998</c:v>
                </c:pt>
                <c:pt idx="53613">
                  <c:v>3.3124729999999998</c:v>
                </c:pt>
                <c:pt idx="53614">
                  <c:v>3.5858140000000001</c:v>
                </c:pt>
                <c:pt idx="53615">
                  <c:v>3.5785049999999998</c:v>
                </c:pt>
                <c:pt idx="53616">
                  <c:v>3.386806</c:v>
                </c:pt>
                <c:pt idx="53617">
                  <c:v>3.2560980000000002</c:v>
                </c:pt>
                <c:pt idx="53618">
                  <c:v>3.239077</c:v>
                </c:pt>
                <c:pt idx="53619">
                  <c:v>3.359111</c:v>
                </c:pt>
                <c:pt idx="53620">
                  <c:v>3.5590570000000001</c:v>
                </c:pt>
                <c:pt idx="53621">
                  <c:v>3.6111040000000001</c:v>
                </c:pt>
                <c:pt idx="53622">
                  <c:v>3.4861659999999999</c:v>
                </c:pt>
                <c:pt idx="53623">
                  <c:v>3.4703949999999999</c:v>
                </c:pt>
                <c:pt idx="53624">
                  <c:v>3.3385090000000002</c:v>
                </c:pt>
                <c:pt idx="53625">
                  <c:v>3.0916359999999998</c:v>
                </c:pt>
                <c:pt idx="53626">
                  <c:v>3.1239710000000001</c:v>
                </c:pt>
                <c:pt idx="53627">
                  <c:v>3.1722679999999999</c:v>
                </c:pt>
                <c:pt idx="53628">
                  <c:v>3.1515930000000001</c:v>
                </c:pt>
                <c:pt idx="53629">
                  <c:v>3.2132329999999998</c:v>
                </c:pt>
                <c:pt idx="53630">
                  <c:v>3.2979759999999998</c:v>
                </c:pt>
                <c:pt idx="53631">
                  <c:v>3.5459299999999998</c:v>
                </c:pt>
                <c:pt idx="53632">
                  <c:v>3.8036210000000001</c:v>
                </c:pt>
                <c:pt idx="53633">
                  <c:v>3.7498900000000002</c:v>
                </c:pt>
                <c:pt idx="53634">
                  <c:v>3.538862</c:v>
                </c:pt>
                <c:pt idx="53635">
                  <c:v>3.3380040000000002</c:v>
                </c:pt>
                <c:pt idx="53636">
                  <c:v>3.1822689999999998</c:v>
                </c:pt>
                <c:pt idx="53637">
                  <c:v>3.1488290000000001</c:v>
                </c:pt>
                <c:pt idx="53638">
                  <c:v>2.9865309999999998</c:v>
                </c:pt>
                <c:pt idx="53639">
                  <c:v>2.79976</c:v>
                </c:pt>
                <c:pt idx="53640">
                  <c:v>2.848058</c:v>
                </c:pt>
                <c:pt idx="53641">
                  <c:v>3.0250680000000001</c:v>
                </c:pt>
                <c:pt idx="53642">
                  <c:v>3.3521879999999999</c:v>
                </c:pt>
                <c:pt idx="53643">
                  <c:v>3.6933229999999999</c:v>
                </c:pt>
                <c:pt idx="53644">
                  <c:v>3.625</c:v>
                </c:pt>
                <c:pt idx="53645">
                  <c:v>3.5627589999999998</c:v>
                </c:pt>
                <c:pt idx="53646">
                  <c:v>3.8084530000000001</c:v>
                </c:pt>
                <c:pt idx="53647">
                  <c:v>3.8479760000000001</c:v>
                </c:pt>
                <c:pt idx="53648">
                  <c:v>3.6131479999999998</c:v>
                </c:pt>
                <c:pt idx="53649">
                  <c:v>3.41289</c:v>
                </c:pt>
                <c:pt idx="53650">
                  <c:v>3.3896190000000002</c:v>
                </c:pt>
                <c:pt idx="53651">
                  <c:v>3.4107259999999999</c:v>
                </c:pt>
                <c:pt idx="53652">
                  <c:v>3.2572269999999999</c:v>
                </c:pt>
                <c:pt idx="53653">
                  <c:v>3.191068</c:v>
                </c:pt>
                <c:pt idx="53654">
                  <c:v>3.1882790000000001</c:v>
                </c:pt>
                <c:pt idx="53655">
                  <c:v>3.2271290000000001</c:v>
                </c:pt>
                <c:pt idx="53656">
                  <c:v>3.2875670000000001</c:v>
                </c:pt>
                <c:pt idx="53657">
                  <c:v>3.3240599999999998</c:v>
                </c:pt>
                <c:pt idx="53658">
                  <c:v>3.40361</c:v>
                </c:pt>
                <c:pt idx="53659">
                  <c:v>3.4833289999999999</c:v>
                </c:pt>
                <c:pt idx="53660">
                  <c:v>3.422771</c:v>
                </c:pt>
                <c:pt idx="53661">
                  <c:v>3.3835120000000001</c:v>
                </c:pt>
                <c:pt idx="53662">
                  <c:v>3.387527</c:v>
                </c:pt>
                <c:pt idx="53663">
                  <c:v>3.393249</c:v>
                </c:pt>
                <c:pt idx="53664">
                  <c:v>3.3804590000000001</c:v>
                </c:pt>
                <c:pt idx="53665">
                  <c:v>3.3883200000000002</c:v>
                </c:pt>
                <c:pt idx="53666">
                  <c:v>3.3928159999999998</c:v>
                </c:pt>
                <c:pt idx="53667">
                  <c:v>3.4066390000000002</c:v>
                </c:pt>
                <c:pt idx="53668">
                  <c:v>3.3722620000000001</c:v>
                </c:pt>
                <c:pt idx="53669">
                  <c:v>3.3239160000000001</c:v>
                </c:pt>
                <c:pt idx="53670">
                  <c:v>3.3137949999999998</c:v>
                </c:pt>
                <c:pt idx="53671">
                  <c:v>3.314997</c:v>
                </c:pt>
                <c:pt idx="53672">
                  <c:v>3.2776139999999998</c:v>
                </c:pt>
                <c:pt idx="53673">
                  <c:v>3.2347980000000001</c:v>
                </c:pt>
                <c:pt idx="53674">
                  <c:v>3.26492</c:v>
                </c:pt>
                <c:pt idx="53675">
                  <c:v>3.2477309999999999</c:v>
                </c:pt>
                <c:pt idx="53676">
                  <c:v>3.2439330000000002</c:v>
                </c:pt>
                <c:pt idx="53677">
                  <c:v>3.248453</c:v>
                </c:pt>
                <c:pt idx="53678">
                  <c:v>3.2438129999999998</c:v>
                </c:pt>
                <c:pt idx="53679">
                  <c:v>3.238067</c:v>
                </c:pt>
                <c:pt idx="53680">
                  <c:v>3.3053089999999998</c:v>
                </c:pt>
                <c:pt idx="53681">
                  <c:v>3.3543270000000001</c:v>
                </c:pt>
                <c:pt idx="53682">
                  <c:v>3.2715800000000002</c:v>
                </c:pt>
                <c:pt idx="53683">
                  <c:v>3.199506</c:v>
                </c:pt>
                <c:pt idx="53684">
                  <c:v>3.2277300000000002</c:v>
                </c:pt>
                <c:pt idx="53685">
                  <c:v>3.2643680000000002</c:v>
                </c:pt>
                <c:pt idx="53686">
                  <c:v>3.2992499999999998</c:v>
                </c:pt>
                <c:pt idx="53687">
                  <c:v>3.2102759999999999</c:v>
                </c:pt>
                <c:pt idx="53688">
                  <c:v>3.0800969999999999</c:v>
                </c:pt>
                <c:pt idx="53689">
                  <c:v>3.1593339999999999</c:v>
                </c:pt>
                <c:pt idx="53690">
                  <c:v>3.3316330000000001</c:v>
                </c:pt>
                <c:pt idx="53691">
                  <c:v>3.3647610000000001</c:v>
                </c:pt>
                <c:pt idx="53692">
                  <c:v>3.4348390000000002</c:v>
                </c:pt>
                <c:pt idx="53693">
                  <c:v>3.5640329999999998</c:v>
                </c:pt>
                <c:pt idx="53694">
                  <c:v>3.6599550000000001</c:v>
                </c:pt>
                <c:pt idx="53695">
                  <c:v>3.6279330000000001</c:v>
                </c:pt>
                <c:pt idx="53696">
                  <c:v>3.4281079999999999</c:v>
                </c:pt>
                <c:pt idx="53697">
                  <c:v>3.0840640000000001</c:v>
                </c:pt>
                <c:pt idx="53698">
                  <c:v>2.8928929999999999</c:v>
                </c:pt>
                <c:pt idx="53699">
                  <c:v>2.960423</c:v>
                </c:pt>
                <c:pt idx="53700">
                  <c:v>2.9216690000000001</c:v>
                </c:pt>
                <c:pt idx="53701">
                  <c:v>2.9658319999999998</c:v>
                </c:pt>
                <c:pt idx="53702">
                  <c:v>3.007158</c:v>
                </c:pt>
                <c:pt idx="53703">
                  <c:v>2.922463</c:v>
                </c:pt>
                <c:pt idx="53704">
                  <c:v>2.9867710000000001</c:v>
                </c:pt>
                <c:pt idx="53705">
                  <c:v>3.104714</c:v>
                </c:pt>
                <c:pt idx="53706">
                  <c:v>3.2819889999999998</c:v>
                </c:pt>
                <c:pt idx="53707">
                  <c:v>3.4846750000000002</c:v>
                </c:pt>
                <c:pt idx="53708">
                  <c:v>3.435416</c:v>
                </c:pt>
                <c:pt idx="53709">
                  <c:v>3.4101970000000001</c:v>
                </c:pt>
                <c:pt idx="53710">
                  <c:v>3.4458500000000001</c:v>
                </c:pt>
                <c:pt idx="53711">
                  <c:v>3.4933779999999999</c:v>
                </c:pt>
                <c:pt idx="53712">
                  <c:v>3.430151</c:v>
                </c:pt>
                <c:pt idx="53713">
                  <c:v>3.3842340000000002</c:v>
                </c:pt>
                <c:pt idx="53714">
                  <c:v>3.3729830000000001</c:v>
                </c:pt>
                <c:pt idx="53715">
                  <c:v>3.3052600000000001</c:v>
                </c:pt>
                <c:pt idx="53716">
                  <c:v>3.2492459999999999</c:v>
                </c:pt>
                <c:pt idx="53717">
                  <c:v>3.3177129999999999</c:v>
                </c:pt>
                <c:pt idx="53718">
                  <c:v>3.317377</c:v>
                </c:pt>
                <c:pt idx="53719">
                  <c:v>3.2445580000000001</c:v>
                </c:pt>
                <c:pt idx="53720">
                  <c:v>3.2229700000000001</c:v>
                </c:pt>
                <c:pt idx="53721">
                  <c:v>3.2678050000000001</c:v>
                </c:pt>
                <c:pt idx="53722">
                  <c:v>3.2777099999999999</c:v>
                </c:pt>
                <c:pt idx="53723">
                  <c:v>3.4018069999999998</c:v>
                </c:pt>
                <c:pt idx="53724">
                  <c:v>3.5980020000000001</c:v>
                </c:pt>
                <c:pt idx="53725">
                  <c:v>3.6637529999999998</c:v>
                </c:pt>
                <c:pt idx="53726">
                  <c:v>3.7523179999999998</c:v>
                </c:pt>
                <c:pt idx="53727">
                  <c:v>3.782537</c:v>
                </c:pt>
                <c:pt idx="53728">
                  <c:v>3.571005</c:v>
                </c:pt>
                <c:pt idx="53729">
                  <c:v>3.396182</c:v>
                </c:pt>
                <c:pt idx="53730">
                  <c:v>3.4923440000000001</c:v>
                </c:pt>
                <c:pt idx="53731">
                  <c:v>3.5126339999999998</c:v>
                </c:pt>
                <c:pt idx="53732">
                  <c:v>3.439479</c:v>
                </c:pt>
                <c:pt idx="53733">
                  <c:v>3.3118470000000002</c:v>
                </c:pt>
                <c:pt idx="53734">
                  <c:v>3.2909799999999998</c:v>
                </c:pt>
                <c:pt idx="53735">
                  <c:v>3.2743440000000001</c:v>
                </c:pt>
                <c:pt idx="53736">
                  <c:v>3.2760989999999999</c:v>
                </c:pt>
                <c:pt idx="53737">
                  <c:v>3.3130500000000001</c:v>
                </c:pt>
                <c:pt idx="53738">
                  <c:v>3.371372</c:v>
                </c:pt>
                <c:pt idx="53739">
                  <c:v>3.3918789999999999</c:v>
                </c:pt>
                <c:pt idx="53740">
                  <c:v>3.3597359999999998</c:v>
                </c:pt>
                <c:pt idx="53741">
                  <c:v>3.3538459999999999</c:v>
                </c:pt>
                <c:pt idx="53742">
                  <c:v>3.4162319999999999</c:v>
                </c:pt>
                <c:pt idx="53743">
                  <c:v>3.4534220000000002</c:v>
                </c:pt>
                <c:pt idx="53744">
                  <c:v>3.4712839999999998</c:v>
                </c:pt>
                <c:pt idx="53745">
                  <c:v>3.4284680000000001</c:v>
                </c:pt>
                <c:pt idx="53746">
                  <c:v>3.3548559999999998</c:v>
                </c:pt>
                <c:pt idx="53747">
                  <c:v>3.2830469999999998</c:v>
                </c:pt>
                <c:pt idx="53748">
                  <c:v>3.287639</c:v>
                </c:pt>
                <c:pt idx="53749">
                  <c:v>3.2940339999999999</c:v>
                </c:pt>
                <c:pt idx="53750">
                  <c:v>3.3232189999999999</c:v>
                </c:pt>
                <c:pt idx="53751">
                  <c:v>3.3766850000000002</c:v>
                </c:pt>
                <c:pt idx="53752">
                  <c:v>3.3962300000000001</c:v>
                </c:pt>
                <c:pt idx="53753">
                  <c:v>3.4297659999999999</c:v>
                </c:pt>
                <c:pt idx="53754">
                  <c:v>3.4466670000000001</c:v>
                </c:pt>
                <c:pt idx="53755">
                  <c:v>3.3719730000000001</c:v>
                </c:pt>
                <c:pt idx="53756">
                  <c:v>3.3086500000000001</c:v>
                </c:pt>
                <c:pt idx="53757">
                  <c:v>3.2836240000000001</c:v>
                </c:pt>
                <c:pt idx="53758">
                  <c:v>3.220758</c:v>
                </c:pt>
                <c:pt idx="53759">
                  <c:v>3.172533</c:v>
                </c:pt>
                <c:pt idx="53760">
                  <c:v>3.1345730000000001</c:v>
                </c:pt>
                <c:pt idx="53761">
                  <c:v>3.0257170000000002</c:v>
                </c:pt>
                <c:pt idx="53762">
                  <c:v>2.8972920000000002</c:v>
                </c:pt>
                <c:pt idx="53763">
                  <c:v>2.9249869999999998</c:v>
                </c:pt>
                <c:pt idx="53764">
                  <c:v>2.925179</c:v>
                </c:pt>
                <c:pt idx="53765">
                  <c:v>2.8975810000000002</c:v>
                </c:pt>
                <c:pt idx="53766">
                  <c:v>3.0922130000000001</c:v>
                </c:pt>
                <c:pt idx="53767">
                  <c:v>3.396855</c:v>
                </c:pt>
                <c:pt idx="53768">
                  <c:v>3.6343990000000002</c:v>
                </c:pt>
                <c:pt idx="53769">
                  <c:v>3.552181</c:v>
                </c:pt>
                <c:pt idx="53770">
                  <c:v>3.3669720000000001</c:v>
                </c:pt>
                <c:pt idx="53771">
                  <c:v>3.3916620000000002</c:v>
                </c:pt>
                <c:pt idx="53772">
                  <c:v>3.3931770000000001</c:v>
                </c:pt>
                <c:pt idx="53773">
                  <c:v>3.1643590000000001</c:v>
                </c:pt>
                <c:pt idx="53774">
                  <c:v>3.0403340000000001</c:v>
                </c:pt>
                <c:pt idx="53775">
                  <c:v>2.9718659999999999</c:v>
                </c:pt>
                <c:pt idx="53776">
                  <c:v>2.8780600000000001</c:v>
                </c:pt>
                <c:pt idx="53777">
                  <c:v>2.8338489999999998</c:v>
                </c:pt>
                <c:pt idx="53778">
                  <c:v>2.8238970000000001</c:v>
                </c:pt>
                <c:pt idx="53779">
                  <c:v>3.032448</c:v>
                </c:pt>
                <c:pt idx="53780">
                  <c:v>3.3554810000000002</c:v>
                </c:pt>
                <c:pt idx="53781">
                  <c:v>3.4933779999999999</c:v>
                </c:pt>
                <c:pt idx="53782">
                  <c:v>3.4002210000000002</c:v>
                </c:pt>
                <c:pt idx="53783">
                  <c:v>3.350384</c:v>
                </c:pt>
                <c:pt idx="53784">
                  <c:v>3.4063509999999999</c:v>
                </c:pt>
                <c:pt idx="53785">
                  <c:v>3.582881</c:v>
                </c:pt>
                <c:pt idx="53786">
                  <c:v>3.6305770000000002</c:v>
                </c:pt>
                <c:pt idx="53787">
                  <c:v>3.711954</c:v>
                </c:pt>
                <c:pt idx="53788">
                  <c:v>3.8367249999999999</c:v>
                </c:pt>
                <c:pt idx="53789">
                  <c:v>3.8406669999999998</c:v>
                </c:pt>
                <c:pt idx="53790">
                  <c:v>3.5425409999999999</c:v>
                </c:pt>
                <c:pt idx="53791">
                  <c:v>3.3146119999999999</c:v>
                </c:pt>
                <c:pt idx="53792">
                  <c:v>3.3769010000000002</c:v>
                </c:pt>
                <c:pt idx="53793">
                  <c:v>3.4416899999999999</c:v>
                </c:pt>
                <c:pt idx="53794">
                  <c:v>3.401278</c:v>
                </c:pt>
                <c:pt idx="53795">
                  <c:v>3.2287149999999998</c:v>
                </c:pt>
                <c:pt idx="53796">
                  <c:v>3.1944819999999998</c:v>
                </c:pt>
                <c:pt idx="53797">
                  <c:v>3.2723969999999998</c:v>
                </c:pt>
                <c:pt idx="53798">
                  <c:v>3.2917019999999999</c:v>
                </c:pt>
                <c:pt idx="53799">
                  <c:v>3.1750090000000002</c:v>
                </c:pt>
                <c:pt idx="53800">
                  <c:v>3.0123980000000001</c:v>
                </c:pt>
                <c:pt idx="53801">
                  <c:v>2.992108</c:v>
                </c:pt>
                <c:pt idx="53802">
                  <c:v>3.2097950000000002</c:v>
                </c:pt>
                <c:pt idx="53803">
                  <c:v>3.3951479999999998</c:v>
                </c:pt>
                <c:pt idx="53804">
                  <c:v>3.2871579999999998</c:v>
                </c:pt>
                <c:pt idx="53805">
                  <c:v>3.3190119999999999</c:v>
                </c:pt>
                <c:pt idx="53806">
                  <c:v>3.4797709999999999</c:v>
                </c:pt>
                <c:pt idx="53807">
                  <c:v>3.4903729999999999</c:v>
                </c:pt>
                <c:pt idx="53808">
                  <c:v>3.3107899999999999</c:v>
                </c:pt>
                <c:pt idx="53809">
                  <c:v>3.2726860000000002</c:v>
                </c:pt>
                <c:pt idx="53810">
                  <c:v>3.416833</c:v>
                </c:pt>
                <c:pt idx="53811">
                  <c:v>3.5249190000000001</c:v>
                </c:pt>
                <c:pt idx="53812">
                  <c:v>3.393249</c:v>
                </c:pt>
                <c:pt idx="53813">
                  <c:v>3.2983129999999998</c:v>
                </c:pt>
                <c:pt idx="53814">
                  <c:v>3.427603</c:v>
                </c:pt>
                <c:pt idx="53815">
                  <c:v>3.6677919999999999</c:v>
                </c:pt>
                <c:pt idx="53816">
                  <c:v>3.667888</c:v>
                </c:pt>
                <c:pt idx="53817">
                  <c:v>3.5210240000000002</c:v>
                </c:pt>
                <c:pt idx="53818">
                  <c:v>3.4122409999999999</c:v>
                </c:pt>
                <c:pt idx="53819">
                  <c:v>3.3951479999999998</c:v>
                </c:pt>
                <c:pt idx="53820">
                  <c:v>3.441306</c:v>
                </c:pt>
                <c:pt idx="53821">
                  <c:v>3.4537589999999998</c:v>
                </c:pt>
                <c:pt idx="53822">
                  <c:v>3.451355</c:v>
                </c:pt>
                <c:pt idx="53823">
                  <c:v>3.4336370000000001</c:v>
                </c:pt>
                <c:pt idx="53824">
                  <c:v>3.4398879999999998</c:v>
                </c:pt>
                <c:pt idx="53825">
                  <c:v>3.410558</c:v>
                </c:pt>
                <c:pt idx="53826">
                  <c:v>3.3038180000000001</c:v>
                </c:pt>
                <c:pt idx="53827">
                  <c:v>3.1921979999999999</c:v>
                </c:pt>
                <c:pt idx="53828">
                  <c:v>3.18662</c:v>
                </c:pt>
                <c:pt idx="53829">
                  <c:v>3.236961</c:v>
                </c:pt>
                <c:pt idx="53830">
                  <c:v>3.263887</c:v>
                </c:pt>
                <c:pt idx="53831">
                  <c:v>3.2730220000000001</c:v>
                </c:pt>
                <c:pt idx="53832">
                  <c:v>3.2591990000000002</c:v>
                </c:pt>
                <c:pt idx="53833">
                  <c:v>3.261603</c:v>
                </c:pt>
                <c:pt idx="53834">
                  <c:v>3.2815080000000001</c:v>
                </c:pt>
                <c:pt idx="53835">
                  <c:v>3.3006449999999998</c:v>
                </c:pt>
                <c:pt idx="53836">
                  <c:v>3.3370660000000001</c:v>
                </c:pt>
                <c:pt idx="53837">
                  <c:v>3.3019910000000001</c:v>
                </c:pt>
                <c:pt idx="53838">
                  <c:v>3.1502949999999998</c:v>
                </c:pt>
                <c:pt idx="53839">
                  <c:v>3.1110850000000001</c:v>
                </c:pt>
                <c:pt idx="53840">
                  <c:v>3.1923900000000001</c:v>
                </c:pt>
                <c:pt idx="53841">
                  <c:v>3.3067030000000002</c:v>
                </c:pt>
                <c:pt idx="53842">
                  <c:v>3.4135870000000001</c:v>
                </c:pt>
                <c:pt idx="53843">
                  <c:v>3.3887529999999999</c:v>
                </c:pt>
                <c:pt idx="53844">
                  <c:v>3.370987</c:v>
                </c:pt>
                <c:pt idx="53845">
                  <c:v>3.4489749999999999</c:v>
                </c:pt>
                <c:pt idx="53846">
                  <c:v>3.5352079999999999</c:v>
                </c:pt>
                <c:pt idx="53847">
                  <c:v>3.5199910000000001</c:v>
                </c:pt>
                <c:pt idx="53848">
                  <c:v>3.3764690000000002</c:v>
                </c:pt>
                <c:pt idx="53849">
                  <c:v>3.2190750000000001</c:v>
                </c:pt>
                <c:pt idx="53850">
                  <c:v>2.9316949999999999</c:v>
                </c:pt>
                <c:pt idx="53851">
                  <c:v>2.7644679999999999</c:v>
                </c:pt>
                <c:pt idx="53852">
                  <c:v>2.7671130000000002</c:v>
                </c:pt>
                <c:pt idx="53853">
                  <c:v>2.711074</c:v>
                </c:pt>
                <c:pt idx="53854">
                  <c:v>2.6812879999999999</c:v>
                </c:pt>
                <c:pt idx="53855">
                  <c:v>2.8340420000000002</c:v>
                </c:pt>
                <c:pt idx="53856">
                  <c:v>3.097839</c:v>
                </c:pt>
                <c:pt idx="53857">
                  <c:v>3.4220009999999998</c:v>
                </c:pt>
                <c:pt idx="53858">
                  <c:v>3.6521650000000001</c:v>
                </c:pt>
                <c:pt idx="53859">
                  <c:v>3.6261540000000001</c:v>
                </c:pt>
                <c:pt idx="53860">
                  <c:v>3.3984169999999998</c:v>
                </c:pt>
                <c:pt idx="53861">
                  <c:v>3.229797</c:v>
                </c:pt>
                <c:pt idx="53862">
                  <c:v>3.1328900000000002</c:v>
                </c:pt>
                <c:pt idx="53863">
                  <c:v>3.2933119999999998</c:v>
                </c:pt>
                <c:pt idx="53864">
                  <c:v>3.470828</c:v>
                </c:pt>
                <c:pt idx="53865">
                  <c:v>3.6079789999999998</c:v>
                </c:pt>
                <c:pt idx="53866">
                  <c:v>3.1740949999999999</c:v>
                </c:pt>
                <c:pt idx="53867">
                  <c:v>3.1850580000000002</c:v>
                </c:pt>
                <c:pt idx="53868">
                  <c:v>3.2596799999999999</c:v>
                </c:pt>
                <c:pt idx="53869">
                  <c:v>3.3230499999999998</c:v>
                </c:pt>
                <c:pt idx="53870">
                  <c:v>3.4389259999999999</c:v>
                </c:pt>
                <c:pt idx="53871">
                  <c:v>3.5097489999999998</c:v>
                </c:pt>
                <c:pt idx="53872">
                  <c:v>3.4878239999999998</c:v>
                </c:pt>
                <c:pt idx="53873">
                  <c:v>3.4348390000000002</c:v>
                </c:pt>
                <c:pt idx="53874">
                  <c:v>3.4133710000000002</c:v>
                </c:pt>
                <c:pt idx="53875">
                  <c:v>3.523212</c:v>
                </c:pt>
                <c:pt idx="53876">
                  <c:v>3.6363470000000002</c:v>
                </c:pt>
                <c:pt idx="53877">
                  <c:v>3.5130910000000002</c:v>
                </c:pt>
                <c:pt idx="53878">
                  <c:v>3.355842</c:v>
                </c:pt>
                <c:pt idx="53879">
                  <c:v>3.256939</c:v>
                </c:pt>
                <c:pt idx="53880">
                  <c:v>3.2671320000000001</c:v>
                </c:pt>
                <c:pt idx="53881">
                  <c:v>3.2760989999999999</c:v>
                </c:pt>
                <c:pt idx="53882">
                  <c:v>3.297736</c:v>
                </c:pt>
                <c:pt idx="53883">
                  <c:v>3.294082</c:v>
                </c:pt>
                <c:pt idx="53884">
                  <c:v>3.344951</c:v>
                </c:pt>
                <c:pt idx="53885">
                  <c:v>3.4227949999999998</c:v>
                </c:pt>
                <c:pt idx="53886">
                  <c:v>3.4185880000000002</c:v>
                </c:pt>
                <c:pt idx="53887">
                  <c:v>3.3782230000000002</c:v>
                </c:pt>
                <c:pt idx="53888">
                  <c:v>3.3449270000000002</c:v>
                </c:pt>
                <c:pt idx="53889">
                  <c:v>3.2962449999999999</c:v>
                </c:pt>
                <c:pt idx="53890">
                  <c:v>3.2715320000000001</c:v>
                </c:pt>
                <c:pt idx="53891">
                  <c:v>3.2629250000000001</c:v>
                </c:pt>
                <c:pt idx="53892">
                  <c:v>3.2921339999999999</c:v>
                </c:pt>
                <c:pt idx="53893">
                  <c:v>3.2952119999999998</c:v>
                </c:pt>
                <c:pt idx="53894">
                  <c:v>3.2575880000000002</c:v>
                </c:pt>
                <c:pt idx="53895">
                  <c:v>3.232418</c:v>
                </c:pt>
                <c:pt idx="53896">
                  <c:v>3.209387</c:v>
                </c:pt>
                <c:pt idx="53897">
                  <c:v>3.2015980000000002</c:v>
                </c:pt>
                <c:pt idx="53898">
                  <c:v>3.2472259999999999</c:v>
                </c:pt>
                <c:pt idx="53899">
                  <c:v>3.3553609999999998</c:v>
                </c:pt>
                <c:pt idx="53900">
                  <c:v>3.3120639999999999</c:v>
                </c:pt>
                <c:pt idx="53901">
                  <c:v>3.200564</c:v>
                </c:pt>
                <c:pt idx="53902">
                  <c:v>3.1531319999999998</c:v>
                </c:pt>
                <c:pt idx="53903">
                  <c:v>3.116158</c:v>
                </c:pt>
                <c:pt idx="53904">
                  <c:v>3.066249</c:v>
                </c:pt>
                <c:pt idx="53905">
                  <c:v>3.0581239999999998</c:v>
                </c:pt>
                <c:pt idx="53906">
                  <c:v>3.2090260000000002</c:v>
                </c:pt>
                <c:pt idx="53907">
                  <c:v>3.4474840000000002</c:v>
                </c:pt>
                <c:pt idx="53908">
                  <c:v>3.5827119999999999</c:v>
                </c:pt>
                <c:pt idx="53909">
                  <c:v>3.4907089999999998</c:v>
                </c:pt>
                <c:pt idx="53910">
                  <c:v>3.2107809999999999</c:v>
                </c:pt>
                <c:pt idx="53911">
                  <c:v>2.9064999999999999</c:v>
                </c:pt>
                <c:pt idx="53912">
                  <c:v>2.8091840000000001</c:v>
                </c:pt>
                <c:pt idx="53913">
                  <c:v>2.8117079999999999</c:v>
                </c:pt>
                <c:pt idx="53914">
                  <c:v>2.8539949999999998</c:v>
                </c:pt>
                <c:pt idx="53915">
                  <c:v>2.9682360000000001</c:v>
                </c:pt>
                <c:pt idx="53916">
                  <c:v>3.1020699999999999</c:v>
                </c:pt>
                <c:pt idx="53917">
                  <c:v>3.3594240000000002</c:v>
                </c:pt>
                <c:pt idx="53918">
                  <c:v>3.7264750000000002</c:v>
                </c:pt>
                <c:pt idx="53919">
                  <c:v>3.5687449999999998</c:v>
                </c:pt>
                <c:pt idx="53920">
                  <c:v>3.2929040000000001</c:v>
                </c:pt>
                <c:pt idx="53921">
                  <c:v>3.1553439999999999</c:v>
                </c:pt>
                <c:pt idx="53922">
                  <c:v>3.1838799999999998</c:v>
                </c:pt>
                <c:pt idx="53923">
                  <c:v>3.4295260000000001</c:v>
                </c:pt>
                <c:pt idx="53924">
                  <c:v>3.7129159999999999</c:v>
                </c:pt>
                <c:pt idx="53925">
                  <c:v>3.7685219999999999</c:v>
                </c:pt>
                <c:pt idx="53926">
                  <c:v>3.6938759999999999</c:v>
                </c:pt>
                <c:pt idx="53927">
                  <c:v>3.6461070000000002</c:v>
                </c:pt>
                <c:pt idx="53928">
                  <c:v>3.523428</c:v>
                </c:pt>
                <c:pt idx="53929">
                  <c:v>3.593242</c:v>
                </c:pt>
                <c:pt idx="53930">
                  <c:v>3.5070809999999999</c:v>
                </c:pt>
                <c:pt idx="53931">
                  <c:v>3.2036169999999999</c:v>
                </c:pt>
                <c:pt idx="53932">
                  <c:v>2.99783</c:v>
                </c:pt>
                <c:pt idx="53933">
                  <c:v>2.933954</c:v>
                </c:pt>
                <c:pt idx="53934">
                  <c:v>3.0418479999999999</c:v>
                </c:pt>
                <c:pt idx="53935">
                  <c:v>3.212224</c:v>
                </c:pt>
                <c:pt idx="53936">
                  <c:v>3.3565390000000002</c:v>
                </c:pt>
                <c:pt idx="53937">
                  <c:v>3.5628069999999998</c:v>
                </c:pt>
                <c:pt idx="53938">
                  <c:v>3.6688499999999999</c:v>
                </c:pt>
                <c:pt idx="53939">
                  <c:v>3.5371069999999998</c:v>
                </c:pt>
                <c:pt idx="53940">
                  <c:v>3.4310160000000001</c:v>
                </c:pt>
                <c:pt idx="53941">
                  <c:v>3.3131219999999999</c:v>
                </c:pt>
                <c:pt idx="53942">
                  <c:v>3.1994820000000002</c:v>
                </c:pt>
                <c:pt idx="53943">
                  <c:v>3.1821969999999999</c:v>
                </c:pt>
                <c:pt idx="53944">
                  <c:v>3.2293400000000001</c:v>
                </c:pt>
                <c:pt idx="53945">
                  <c:v>3.3087939999999998</c:v>
                </c:pt>
                <c:pt idx="53946">
                  <c:v>3.4312330000000002</c:v>
                </c:pt>
                <c:pt idx="53947">
                  <c:v>3.6227399999999998</c:v>
                </c:pt>
                <c:pt idx="53948">
                  <c:v>3.7630650000000001</c:v>
                </c:pt>
                <c:pt idx="53949">
                  <c:v>3.680269</c:v>
                </c:pt>
                <c:pt idx="53950">
                  <c:v>3.4172169999999999</c:v>
                </c:pt>
                <c:pt idx="53951">
                  <c:v>3.2976160000000001</c:v>
                </c:pt>
                <c:pt idx="53952">
                  <c:v>3.3265120000000001</c:v>
                </c:pt>
                <c:pt idx="53953">
                  <c:v>3.3348300000000002</c:v>
                </c:pt>
                <c:pt idx="53954">
                  <c:v>3.3199010000000002</c:v>
                </c:pt>
                <c:pt idx="53955">
                  <c:v>3.3248289999999998</c:v>
                </c:pt>
                <c:pt idx="53956">
                  <c:v>3.3239160000000001</c:v>
                </c:pt>
                <c:pt idx="53957">
                  <c:v>3.326416</c:v>
                </c:pt>
                <c:pt idx="53958">
                  <c:v>3.344398</c:v>
                </c:pt>
                <c:pt idx="53959">
                  <c:v>3.3507449999999999</c:v>
                </c:pt>
                <c:pt idx="53960">
                  <c:v>3.3009569999999999</c:v>
                </c:pt>
                <c:pt idx="53961">
                  <c:v>3.2244359999999999</c:v>
                </c:pt>
                <c:pt idx="53962">
                  <c:v>3.2462409999999999</c:v>
                </c:pt>
                <c:pt idx="53963">
                  <c:v>3.2930000000000001</c:v>
                </c:pt>
                <c:pt idx="53964">
                  <c:v>3.3919030000000001</c:v>
                </c:pt>
                <c:pt idx="53965">
                  <c:v>3.394355</c:v>
                </c:pt>
                <c:pt idx="53966">
                  <c:v>3.3426680000000002</c:v>
                </c:pt>
                <c:pt idx="53967">
                  <c:v>3.3821180000000002</c:v>
                </c:pt>
                <c:pt idx="53968">
                  <c:v>3.383032</c:v>
                </c:pt>
                <c:pt idx="53969">
                  <c:v>3.3772380000000002</c:v>
                </c:pt>
                <c:pt idx="53970">
                  <c:v>3.257612</c:v>
                </c:pt>
                <c:pt idx="53971">
                  <c:v>3.0998100000000002</c:v>
                </c:pt>
                <c:pt idx="53972">
                  <c:v>3.0976699999999999</c:v>
                </c:pt>
                <c:pt idx="53973">
                  <c:v>3.2137859999999998</c:v>
                </c:pt>
                <c:pt idx="53974">
                  <c:v>3.244774</c:v>
                </c:pt>
                <c:pt idx="53975">
                  <c:v>3.215541</c:v>
                </c:pt>
                <c:pt idx="53976">
                  <c:v>3.5274909999999999</c:v>
                </c:pt>
                <c:pt idx="53977">
                  <c:v>3.5986750000000001</c:v>
                </c:pt>
                <c:pt idx="53978">
                  <c:v>3.5689609999999998</c:v>
                </c:pt>
                <c:pt idx="53979">
                  <c:v>3.6066090000000002</c:v>
                </c:pt>
                <c:pt idx="53980">
                  <c:v>3.4935459999999998</c:v>
                </c:pt>
                <c:pt idx="53981">
                  <c:v>3.2560980000000002</c:v>
                </c:pt>
                <c:pt idx="53982">
                  <c:v>3.113273</c:v>
                </c:pt>
                <c:pt idx="53983">
                  <c:v>3.044108</c:v>
                </c:pt>
                <c:pt idx="53984">
                  <c:v>3.0307900000000001</c:v>
                </c:pt>
                <c:pt idx="53985">
                  <c:v>3.10344</c:v>
                </c:pt>
                <c:pt idx="53986">
                  <c:v>3.1012520000000001</c:v>
                </c:pt>
                <c:pt idx="53987">
                  <c:v>3.0349249999999999</c:v>
                </c:pt>
                <c:pt idx="53988">
                  <c:v>3.0924299999999998</c:v>
                </c:pt>
                <c:pt idx="53989">
                  <c:v>3.2953320000000001</c:v>
                </c:pt>
                <c:pt idx="53990">
                  <c:v>3.2598720000000001</c:v>
                </c:pt>
                <c:pt idx="53991">
                  <c:v>3.0049700000000001</c:v>
                </c:pt>
                <c:pt idx="53992">
                  <c:v>2.9751120000000002</c:v>
                </c:pt>
                <c:pt idx="53993">
                  <c:v>3.1994820000000002</c:v>
                </c:pt>
                <c:pt idx="53994">
                  <c:v>3.463784</c:v>
                </c:pt>
                <c:pt idx="53995">
                  <c:v>3.5518679999999998</c:v>
                </c:pt>
                <c:pt idx="53996">
                  <c:v>3.4326270000000001</c:v>
                </c:pt>
                <c:pt idx="53997">
                  <c:v>3.4383010000000001</c:v>
                </c:pt>
                <c:pt idx="53998">
                  <c:v>3.5136919999999998</c:v>
                </c:pt>
                <c:pt idx="53999">
                  <c:v>3.3662749999999999</c:v>
                </c:pt>
                <c:pt idx="54000">
                  <c:v>3.1224799999999999</c:v>
                </c:pt>
                <c:pt idx="54001">
                  <c:v>3.1447180000000001</c:v>
                </c:pt>
                <c:pt idx="54002">
                  <c:v>3.3491590000000002</c:v>
                </c:pt>
                <c:pt idx="54003">
                  <c:v>3.4802029999999999</c:v>
                </c:pt>
                <c:pt idx="54004">
                  <c:v>3.5278040000000002</c:v>
                </c:pt>
                <c:pt idx="54005">
                  <c:v>3.4949400000000002</c:v>
                </c:pt>
                <c:pt idx="54006">
                  <c:v>3.4978729999999998</c:v>
                </c:pt>
                <c:pt idx="54007">
                  <c:v>3.4732799999999999</c:v>
                </c:pt>
                <c:pt idx="54008">
                  <c:v>3.380868</c:v>
                </c:pt>
                <c:pt idx="54009">
                  <c:v>3.2355909999999999</c:v>
                </c:pt>
                <c:pt idx="54010">
                  <c:v>3.0615380000000001</c:v>
                </c:pt>
                <c:pt idx="54011">
                  <c:v>3.0889920000000002</c:v>
                </c:pt>
                <c:pt idx="54012">
                  <c:v>3.2867009999999999</c:v>
                </c:pt>
                <c:pt idx="54013">
                  <c:v>3.365218</c:v>
                </c:pt>
                <c:pt idx="54014">
                  <c:v>3.463063</c:v>
                </c:pt>
                <c:pt idx="54015">
                  <c:v>3.5952860000000002</c:v>
                </c:pt>
                <c:pt idx="54016">
                  <c:v>3.684933</c:v>
                </c:pt>
                <c:pt idx="54017">
                  <c:v>3.7012320000000001</c:v>
                </c:pt>
                <c:pt idx="54018">
                  <c:v>3.536915</c:v>
                </c:pt>
                <c:pt idx="54019">
                  <c:v>3.4497680000000002</c:v>
                </c:pt>
                <c:pt idx="54020">
                  <c:v>3.5009260000000002</c:v>
                </c:pt>
                <c:pt idx="54021">
                  <c:v>3.3891619999999998</c:v>
                </c:pt>
                <c:pt idx="54022">
                  <c:v>3.1296439999999999</c:v>
                </c:pt>
                <c:pt idx="54023">
                  <c:v>3.0225200000000001</c:v>
                </c:pt>
                <c:pt idx="54024">
                  <c:v>3.0784859999999998</c:v>
                </c:pt>
                <c:pt idx="54025">
                  <c:v>3.1846730000000001</c:v>
                </c:pt>
                <c:pt idx="54026">
                  <c:v>3.285307</c:v>
                </c:pt>
                <c:pt idx="54027">
                  <c:v>3.3998599999999999</c:v>
                </c:pt>
                <c:pt idx="54028">
                  <c:v>3.6114649999999999</c:v>
                </c:pt>
                <c:pt idx="54029">
                  <c:v>3.7601800000000001</c:v>
                </c:pt>
                <c:pt idx="54030">
                  <c:v>3.5976900000000001</c:v>
                </c:pt>
                <c:pt idx="54031">
                  <c:v>3.3649529999999999</c:v>
                </c:pt>
                <c:pt idx="54032">
                  <c:v>3.2823500000000001</c:v>
                </c:pt>
                <c:pt idx="54033">
                  <c:v>3.27759</c:v>
                </c:pt>
                <c:pt idx="54034">
                  <c:v>3.2565059999999999</c:v>
                </c:pt>
                <c:pt idx="54035">
                  <c:v>3.2886479999999998</c:v>
                </c:pt>
                <c:pt idx="54036">
                  <c:v>3.3764449999999999</c:v>
                </c:pt>
                <c:pt idx="54037">
                  <c:v>3.4275549999999999</c:v>
                </c:pt>
                <c:pt idx="54038">
                  <c:v>3.4768620000000001</c:v>
                </c:pt>
                <c:pt idx="54039">
                  <c:v>3.4701059999999999</c:v>
                </c:pt>
                <c:pt idx="54040">
                  <c:v>3.3985379999999998</c:v>
                </c:pt>
                <c:pt idx="54041">
                  <c:v>3.3660830000000002</c:v>
                </c:pt>
                <c:pt idx="54042">
                  <c:v>3.398466</c:v>
                </c:pt>
                <c:pt idx="54043">
                  <c:v>3.3918059999999999</c:v>
                </c:pt>
                <c:pt idx="54044">
                  <c:v>3.3186990000000001</c:v>
                </c:pt>
                <c:pt idx="54045">
                  <c:v>3.2375379999999998</c:v>
                </c:pt>
                <c:pt idx="54046">
                  <c:v>3.2497989999999999</c:v>
                </c:pt>
                <c:pt idx="54047">
                  <c:v>3.2784550000000001</c:v>
                </c:pt>
                <c:pt idx="54048">
                  <c:v>3.2874460000000001</c:v>
                </c:pt>
                <c:pt idx="54049">
                  <c:v>3.3502160000000001</c:v>
                </c:pt>
                <c:pt idx="54050">
                  <c:v>3.4185150000000002</c:v>
                </c:pt>
                <c:pt idx="54051">
                  <c:v>3.385195</c:v>
                </c:pt>
                <c:pt idx="54052">
                  <c:v>3.3184830000000001</c:v>
                </c:pt>
                <c:pt idx="54053">
                  <c:v>3.2889849999999998</c:v>
                </c:pt>
                <c:pt idx="54054">
                  <c:v>3.2781669999999998</c:v>
                </c:pt>
                <c:pt idx="54055">
                  <c:v>3.2521070000000001</c:v>
                </c:pt>
                <c:pt idx="54056">
                  <c:v>3.212224</c:v>
                </c:pt>
                <c:pt idx="54057">
                  <c:v>3.2411919999999999</c:v>
                </c:pt>
                <c:pt idx="54058">
                  <c:v>3.2071510000000001</c:v>
                </c:pt>
                <c:pt idx="54059">
                  <c:v>3.185298</c:v>
                </c:pt>
                <c:pt idx="54060">
                  <c:v>3.2169840000000001</c:v>
                </c:pt>
                <c:pt idx="54061">
                  <c:v>3.3244929999999999</c:v>
                </c:pt>
                <c:pt idx="54062">
                  <c:v>3.3083140000000002</c:v>
                </c:pt>
                <c:pt idx="54063">
                  <c:v>3.1971980000000002</c:v>
                </c:pt>
                <c:pt idx="54064">
                  <c:v>2.8865219999999998</c:v>
                </c:pt>
                <c:pt idx="54065">
                  <c:v>2.6296970000000002</c:v>
                </c:pt>
                <c:pt idx="54066">
                  <c:v>2.7729309999999998</c:v>
                </c:pt>
                <c:pt idx="54067">
                  <c:v>3.0004740000000001</c:v>
                </c:pt>
                <c:pt idx="54068">
                  <c:v>3.066538</c:v>
                </c:pt>
                <c:pt idx="54069">
                  <c:v>3.1211340000000001</c:v>
                </c:pt>
                <c:pt idx="54070">
                  <c:v>3.3649049999999998</c:v>
                </c:pt>
                <c:pt idx="54071">
                  <c:v>3.708637</c:v>
                </c:pt>
                <c:pt idx="54072">
                  <c:v>3.6816149999999999</c:v>
                </c:pt>
                <c:pt idx="54073">
                  <c:v>3.468448</c:v>
                </c:pt>
                <c:pt idx="54074">
                  <c:v>3.455778</c:v>
                </c:pt>
                <c:pt idx="54075">
                  <c:v>3.3805070000000002</c:v>
                </c:pt>
                <c:pt idx="54076">
                  <c:v>3.316872</c:v>
                </c:pt>
                <c:pt idx="54077">
                  <c:v>3.3309359999999999</c:v>
                </c:pt>
                <c:pt idx="54078">
                  <c:v>3.3580290000000002</c:v>
                </c:pt>
                <c:pt idx="54079">
                  <c:v>3.2984330000000002</c:v>
                </c:pt>
                <c:pt idx="54080">
                  <c:v>3.1909239999999999</c:v>
                </c:pt>
                <c:pt idx="54081">
                  <c:v>3.1288990000000001</c:v>
                </c:pt>
                <c:pt idx="54082">
                  <c:v>3.3048999999999999</c:v>
                </c:pt>
                <c:pt idx="54083">
                  <c:v>3.6669019999999999</c:v>
                </c:pt>
                <c:pt idx="54084">
                  <c:v>3.9123800000000002</c:v>
                </c:pt>
                <c:pt idx="54085">
                  <c:v>3.803525</c:v>
                </c:pt>
                <c:pt idx="54086">
                  <c:v>3.6242299999999998</c:v>
                </c:pt>
                <c:pt idx="54087">
                  <c:v>3.6247349999999998</c:v>
                </c:pt>
                <c:pt idx="54088">
                  <c:v>3.643319</c:v>
                </c:pt>
                <c:pt idx="54089">
                  <c:v>3.38219</c:v>
                </c:pt>
                <c:pt idx="54090">
                  <c:v>3.1026950000000002</c:v>
                </c:pt>
                <c:pt idx="54091">
                  <c:v>2.908471</c:v>
                </c:pt>
                <c:pt idx="54092">
                  <c:v>2.6878989999999998</c:v>
                </c:pt>
                <c:pt idx="54093">
                  <c:v>2.4612449999999999</c:v>
                </c:pt>
                <c:pt idx="54094">
                  <c:v>2.604911</c:v>
                </c:pt>
                <c:pt idx="54095">
                  <c:v>2.9003939999999999</c:v>
                </c:pt>
                <c:pt idx="54096">
                  <c:v>3.2090740000000002</c:v>
                </c:pt>
                <c:pt idx="54097">
                  <c:v>3.4686159999999999</c:v>
                </c:pt>
                <c:pt idx="54098">
                  <c:v>3.8072270000000001</c:v>
                </c:pt>
                <c:pt idx="54099">
                  <c:v>4.2038960000000003</c:v>
                </c:pt>
                <c:pt idx="54100">
                  <c:v>4.0941270000000003</c:v>
                </c:pt>
                <c:pt idx="54101">
                  <c:v>3.7381579999999999</c:v>
                </c:pt>
                <c:pt idx="54102">
                  <c:v>3.5113599999999998</c:v>
                </c:pt>
                <c:pt idx="54103">
                  <c:v>3.4110390000000002</c:v>
                </c:pt>
                <c:pt idx="54104">
                  <c:v>3.3939460000000001</c:v>
                </c:pt>
                <c:pt idx="54105">
                  <c:v>3.393513</c:v>
                </c:pt>
                <c:pt idx="54106">
                  <c:v>3.3965420000000002</c:v>
                </c:pt>
                <c:pt idx="54107">
                  <c:v>3.4721500000000001</c:v>
                </c:pt>
                <c:pt idx="54108">
                  <c:v>3.5387659999999999</c:v>
                </c:pt>
                <c:pt idx="54109">
                  <c:v>3.5351840000000001</c:v>
                </c:pt>
                <c:pt idx="54110">
                  <c:v>3.4695290000000001</c:v>
                </c:pt>
                <c:pt idx="54111">
                  <c:v>3.3864930000000002</c:v>
                </c:pt>
                <c:pt idx="54112">
                  <c:v>3.372093</c:v>
                </c:pt>
                <c:pt idx="54113">
                  <c:v>3.335407</c:v>
                </c:pt>
                <c:pt idx="54114">
                  <c:v>3.2640069999999999</c:v>
                </c:pt>
                <c:pt idx="54115">
                  <c:v>3.2756910000000001</c:v>
                </c:pt>
                <c:pt idx="54116">
                  <c:v>3.3293490000000001</c:v>
                </c:pt>
                <c:pt idx="54117">
                  <c:v>3.3358880000000002</c:v>
                </c:pt>
                <c:pt idx="54118">
                  <c:v>3.3300459999999998</c:v>
                </c:pt>
                <c:pt idx="54119">
                  <c:v>3.3502640000000001</c:v>
                </c:pt>
                <c:pt idx="54120">
                  <c:v>3.355721</c:v>
                </c:pt>
                <c:pt idx="54121">
                  <c:v>3.36565</c:v>
                </c:pt>
                <c:pt idx="54122">
                  <c:v>3.3756029999999999</c:v>
                </c:pt>
                <c:pt idx="54123">
                  <c:v>3.3185310000000001</c:v>
                </c:pt>
                <c:pt idx="54124">
                  <c:v>3.269873</c:v>
                </c:pt>
                <c:pt idx="54125">
                  <c:v>3.2562660000000001</c:v>
                </c:pt>
                <c:pt idx="54126">
                  <c:v>3.1845530000000002</c:v>
                </c:pt>
                <c:pt idx="54127">
                  <c:v>3.2232820000000002</c:v>
                </c:pt>
                <c:pt idx="54128">
                  <c:v>3.290956</c:v>
                </c:pt>
                <c:pt idx="54129">
                  <c:v>3.3094429999999999</c:v>
                </c:pt>
                <c:pt idx="54130">
                  <c:v>3.300116</c:v>
                </c:pt>
                <c:pt idx="54131">
                  <c:v>3.3048280000000001</c:v>
                </c:pt>
                <c:pt idx="54132">
                  <c:v>3.2810760000000001</c:v>
                </c:pt>
                <c:pt idx="54133">
                  <c:v>3.2634780000000001</c:v>
                </c:pt>
                <c:pt idx="54134">
                  <c:v>3.329974</c:v>
                </c:pt>
                <c:pt idx="54135">
                  <c:v>3.3038660000000002</c:v>
                </c:pt>
                <c:pt idx="54136">
                  <c:v>3.071418</c:v>
                </c:pt>
                <c:pt idx="54137">
                  <c:v>2.8959220000000001</c:v>
                </c:pt>
                <c:pt idx="54138">
                  <c:v>2.886234</c:v>
                </c:pt>
                <c:pt idx="54139">
                  <c:v>2.8970039999999999</c:v>
                </c:pt>
                <c:pt idx="54140">
                  <c:v>2.77935</c:v>
                </c:pt>
                <c:pt idx="54141">
                  <c:v>2.651189</c:v>
                </c:pt>
                <c:pt idx="54142">
                  <c:v>3.0126870000000001</c:v>
                </c:pt>
                <c:pt idx="54143">
                  <c:v>3.412121</c:v>
                </c:pt>
                <c:pt idx="54144">
                  <c:v>3.4766940000000002</c:v>
                </c:pt>
                <c:pt idx="54145">
                  <c:v>3.4956369999999999</c:v>
                </c:pt>
                <c:pt idx="54146">
                  <c:v>3.5347749999999998</c:v>
                </c:pt>
                <c:pt idx="54147">
                  <c:v>3.6882739999999998</c:v>
                </c:pt>
                <c:pt idx="54148">
                  <c:v>3.8105690000000001</c:v>
                </c:pt>
                <c:pt idx="54149">
                  <c:v>3.7791960000000002</c:v>
                </c:pt>
                <c:pt idx="54150">
                  <c:v>3.6276199999999998</c:v>
                </c:pt>
                <c:pt idx="54151">
                  <c:v>3.5074890000000001</c:v>
                </c:pt>
                <c:pt idx="54152">
                  <c:v>3.440032</c:v>
                </c:pt>
                <c:pt idx="54153">
                  <c:v>3.4126979999999998</c:v>
                </c:pt>
                <c:pt idx="54154">
                  <c:v>3.23963</c:v>
                </c:pt>
                <c:pt idx="54155">
                  <c:v>3.1152679999999999</c:v>
                </c:pt>
                <c:pt idx="54156">
                  <c:v>2.8982299999999999</c:v>
                </c:pt>
                <c:pt idx="54157">
                  <c:v>2.8106740000000001</c:v>
                </c:pt>
                <c:pt idx="54158">
                  <c:v>2.9584039999999998</c:v>
                </c:pt>
                <c:pt idx="54159">
                  <c:v>3.1692870000000002</c:v>
                </c:pt>
                <c:pt idx="54160">
                  <c:v>3.384258</c:v>
                </c:pt>
                <c:pt idx="54161">
                  <c:v>3.5614119999999998</c:v>
                </c:pt>
                <c:pt idx="54162">
                  <c:v>3.629375</c:v>
                </c:pt>
                <c:pt idx="54163">
                  <c:v>3.7247919999999999</c:v>
                </c:pt>
                <c:pt idx="54164">
                  <c:v>3.83134</c:v>
                </c:pt>
                <c:pt idx="54165">
                  <c:v>3.6771440000000002</c:v>
                </c:pt>
                <c:pt idx="54166">
                  <c:v>3.4186839999999998</c:v>
                </c:pt>
                <c:pt idx="54167">
                  <c:v>3.4861659999999999</c:v>
                </c:pt>
                <c:pt idx="54168">
                  <c:v>3.5081630000000001</c:v>
                </c:pt>
                <c:pt idx="54169">
                  <c:v>3.4871270000000001</c:v>
                </c:pt>
                <c:pt idx="54170">
                  <c:v>3.4442390000000001</c:v>
                </c:pt>
                <c:pt idx="54171">
                  <c:v>3.3969990000000001</c:v>
                </c:pt>
                <c:pt idx="54172">
                  <c:v>3.4102450000000002</c:v>
                </c:pt>
                <c:pt idx="54173">
                  <c:v>3.40462</c:v>
                </c:pt>
                <c:pt idx="54174">
                  <c:v>3.3710589999999998</c:v>
                </c:pt>
                <c:pt idx="54175">
                  <c:v>3.3330030000000002</c:v>
                </c:pt>
                <c:pt idx="54176">
                  <c:v>3.2901150000000001</c:v>
                </c:pt>
                <c:pt idx="54177">
                  <c:v>3.3520189999999999</c:v>
                </c:pt>
                <c:pt idx="54178">
                  <c:v>3.4667889999999999</c:v>
                </c:pt>
                <c:pt idx="54179">
                  <c:v>3.5138120000000002</c:v>
                </c:pt>
                <c:pt idx="54180">
                  <c:v>3.4851800000000002</c:v>
                </c:pt>
                <c:pt idx="54181">
                  <c:v>3.4232999999999998</c:v>
                </c:pt>
                <c:pt idx="54182">
                  <c:v>3.3391820000000001</c:v>
                </c:pt>
                <c:pt idx="54183">
                  <c:v>3.3039860000000001</c:v>
                </c:pt>
                <c:pt idx="54184">
                  <c:v>3.320983</c:v>
                </c:pt>
                <c:pt idx="54185">
                  <c:v>3.310886</c:v>
                </c:pt>
                <c:pt idx="54186">
                  <c:v>3.3226420000000001</c:v>
                </c:pt>
                <c:pt idx="54187">
                  <c:v>3.34673</c:v>
                </c:pt>
                <c:pt idx="54188">
                  <c:v>3.333075</c:v>
                </c:pt>
                <c:pt idx="54189">
                  <c:v>3.2885759999999999</c:v>
                </c:pt>
                <c:pt idx="54190">
                  <c:v>3.248621</c:v>
                </c:pt>
                <c:pt idx="54191">
                  <c:v>3.2174399999999999</c:v>
                </c:pt>
                <c:pt idx="54192">
                  <c:v>3.186188</c:v>
                </c:pt>
                <c:pt idx="54193">
                  <c:v>3.1714030000000002</c:v>
                </c:pt>
                <c:pt idx="54194">
                  <c:v>3.1997230000000001</c:v>
                </c:pt>
                <c:pt idx="54195">
                  <c:v>3.2501350000000002</c:v>
                </c:pt>
                <c:pt idx="54196">
                  <c:v>3.2839610000000001</c:v>
                </c:pt>
                <c:pt idx="54197">
                  <c:v>3.3365130000000001</c:v>
                </c:pt>
                <c:pt idx="54198">
                  <c:v>3.47126</c:v>
                </c:pt>
                <c:pt idx="54199">
                  <c:v>3.5378769999999999</c:v>
                </c:pt>
                <c:pt idx="54200">
                  <c:v>3.526602</c:v>
                </c:pt>
                <c:pt idx="54201">
                  <c:v>3.5226109999999999</c:v>
                </c:pt>
                <c:pt idx="54202">
                  <c:v>3.5042680000000002</c:v>
                </c:pt>
                <c:pt idx="54203">
                  <c:v>3.4549850000000002</c:v>
                </c:pt>
                <c:pt idx="54204">
                  <c:v>3.3980570000000001</c:v>
                </c:pt>
                <c:pt idx="54205">
                  <c:v>3.3778389999999998</c:v>
                </c:pt>
                <c:pt idx="54206">
                  <c:v>3.3542550000000002</c:v>
                </c:pt>
                <c:pt idx="54207">
                  <c:v>3.3136269999999999</c:v>
                </c:pt>
                <c:pt idx="54208">
                  <c:v>3.322594</c:v>
                </c:pt>
                <c:pt idx="54209">
                  <c:v>3.2763640000000001</c:v>
                </c:pt>
                <c:pt idx="54210">
                  <c:v>3.1750569999999998</c:v>
                </c:pt>
                <c:pt idx="54211">
                  <c:v>3.2050109999999998</c:v>
                </c:pt>
                <c:pt idx="54212">
                  <c:v>3.31115</c:v>
                </c:pt>
                <c:pt idx="54213">
                  <c:v>3.2494860000000001</c:v>
                </c:pt>
                <c:pt idx="54214">
                  <c:v>3.0101390000000001</c:v>
                </c:pt>
                <c:pt idx="54215">
                  <c:v>2.888277</c:v>
                </c:pt>
                <c:pt idx="54216">
                  <c:v>2.9753280000000002</c:v>
                </c:pt>
                <c:pt idx="54217">
                  <c:v>2.9705919999999999</c:v>
                </c:pt>
                <c:pt idx="54218">
                  <c:v>2.8964270000000001</c:v>
                </c:pt>
                <c:pt idx="54219">
                  <c:v>3.0762499999999999</c:v>
                </c:pt>
                <c:pt idx="54220">
                  <c:v>3.2007319999999999</c:v>
                </c:pt>
                <c:pt idx="54221">
                  <c:v>3.3423310000000002</c:v>
                </c:pt>
                <c:pt idx="54222">
                  <c:v>3.4289969999999999</c:v>
                </c:pt>
                <c:pt idx="54223">
                  <c:v>3.268262</c:v>
                </c:pt>
                <c:pt idx="54224">
                  <c:v>3.2118630000000001</c:v>
                </c:pt>
                <c:pt idx="54225">
                  <c:v>3.214051</c:v>
                </c:pt>
                <c:pt idx="54226">
                  <c:v>3.230807</c:v>
                </c:pt>
                <c:pt idx="54227">
                  <c:v>3.273142</c:v>
                </c:pt>
                <c:pt idx="54228">
                  <c:v>3.352115</c:v>
                </c:pt>
                <c:pt idx="54229">
                  <c:v>3.448807</c:v>
                </c:pt>
                <c:pt idx="54230">
                  <c:v>3.6072820000000001</c:v>
                </c:pt>
                <c:pt idx="54231">
                  <c:v>3.7700119999999999</c:v>
                </c:pt>
                <c:pt idx="54232">
                  <c:v>3.6819999999999999</c:v>
                </c:pt>
                <c:pt idx="54233">
                  <c:v>3.571942</c:v>
                </c:pt>
                <c:pt idx="54234">
                  <c:v>3.588867</c:v>
                </c:pt>
                <c:pt idx="54235">
                  <c:v>3.5138600000000002</c:v>
                </c:pt>
                <c:pt idx="54236">
                  <c:v>3.4192369999999999</c:v>
                </c:pt>
                <c:pt idx="54237">
                  <c:v>3.4476770000000001</c:v>
                </c:pt>
                <c:pt idx="54238">
                  <c:v>3.4853239999999999</c:v>
                </c:pt>
                <c:pt idx="54239">
                  <c:v>3.4140920000000001</c:v>
                </c:pt>
                <c:pt idx="54240">
                  <c:v>3.39974</c:v>
                </c:pt>
                <c:pt idx="54241">
                  <c:v>3.3386770000000001</c:v>
                </c:pt>
                <c:pt idx="54242">
                  <c:v>3.2962449999999999</c:v>
                </c:pt>
                <c:pt idx="54243">
                  <c:v>3.3755069999999998</c:v>
                </c:pt>
                <c:pt idx="54244">
                  <c:v>3.4054850000000001</c:v>
                </c:pt>
                <c:pt idx="54245">
                  <c:v>3.3972639999999998</c:v>
                </c:pt>
                <c:pt idx="54246">
                  <c:v>3.2734549999999998</c:v>
                </c:pt>
                <c:pt idx="54247">
                  <c:v>3.1942889999999999</c:v>
                </c:pt>
                <c:pt idx="54248">
                  <c:v>3.4081540000000001</c:v>
                </c:pt>
                <c:pt idx="54249">
                  <c:v>3.4464269999999999</c:v>
                </c:pt>
                <c:pt idx="54250">
                  <c:v>3.305164</c:v>
                </c:pt>
                <c:pt idx="54251">
                  <c:v>3.3153329999999999</c:v>
                </c:pt>
                <c:pt idx="54252">
                  <c:v>3.323483</c:v>
                </c:pt>
                <c:pt idx="54253">
                  <c:v>3.3975040000000001</c:v>
                </c:pt>
                <c:pt idx="54254">
                  <c:v>3.4760680000000002</c:v>
                </c:pt>
                <c:pt idx="54255">
                  <c:v>3.4937140000000002</c:v>
                </c:pt>
                <c:pt idx="54256">
                  <c:v>3.408274</c:v>
                </c:pt>
                <c:pt idx="54257">
                  <c:v>3.4669810000000001</c:v>
                </c:pt>
                <c:pt idx="54258">
                  <c:v>3.5730719999999998</c:v>
                </c:pt>
                <c:pt idx="54259">
                  <c:v>3.4664039999999998</c:v>
                </c:pt>
                <c:pt idx="54260">
                  <c:v>3.3409610000000001</c:v>
                </c:pt>
                <c:pt idx="54261">
                  <c:v>3.3295409999999999</c:v>
                </c:pt>
                <c:pt idx="54262">
                  <c:v>3.350673</c:v>
                </c:pt>
                <c:pt idx="54263">
                  <c:v>3.2985769999999999</c:v>
                </c:pt>
                <c:pt idx="54264">
                  <c:v>3.2718919999999998</c:v>
                </c:pt>
                <c:pt idx="54265">
                  <c:v>3.2839369999999999</c:v>
                </c:pt>
                <c:pt idx="54266">
                  <c:v>3.309275</c:v>
                </c:pt>
                <c:pt idx="54267">
                  <c:v>3.3452639999999998</c:v>
                </c:pt>
                <c:pt idx="54268">
                  <c:v>3.3916620000000002</c:v>
                </c:pt>
                <c:pt idx="54269">
                  <c:v>3.392528</c:v>
                </c:pt>
                <c:pt idx="54270">
                  <c:v>3.3793540000000002</c:v>
                </c:pt>
                <c:pt idx="54271">
                  <c:v>3.3606739999999999</c:v>
                </c:pt>
                <c:pt idx="54272">
                  <c:v>3.3540390000000002</c:v>
                </c:pt>
                <c:pt idx="54273">
                  <c:v>3.346562</c:v>
                </c:pt>
                <c:pt idx="54274">
                  <c:v>3.301126</c:v>
                </c:pt>
                <c:pt idx="54275">
                  <c:v>3.2331150000000002</c:v>
                </c:pt>
                <c:pt idx="54276">
                  <c:v>3.2331629999999998</c:v>
                </c:pt>
                <c:pt idx="54277">
                  <c:v>3.2601849999999999</c:v>
                </c:pt>
                <c:pt idx="54278">
                  <c:v>3.288672</c:v>
                </c:pt>
                <c:pt idx="54279">
                  <c:v>3.3953880000000001</c:v>
                </c:pt>
                <c:pt idx="54280">
                  <c:v>3.4354879999999999</c:v>
                </c:pt>
                <c:pt idx="54281">
                  <c:v>3.3702179999999999</c:v>
                </c:pt>
                <c:pt idx="54282">
                  <c:v>3.4365939999999999</c:v>
                </c:pt>
                <c:pt idx="54283">
                  <c:v>3.4428209999999999</c:v>
                </c:pt>
                <c:pt idx="54284">
                  <c:v>3.3866860000000001</c:v>
                </c:pt>
                <c:pt idx="54285">
                  <c:v>3.2873260000000002</c:v>
                </c:pt>
                <c:pt idx="54286">
                  <c:v>3.2060689999999998</c:v>
                </c:pt>
                <c:pt idx="54287">
                  <c:v>2.9913630000000002</c:v>
                </c:pt>
                <c:pt idx="54288">
                  <c:v>2.66357</c:v>
                </c:pt>
                <c:pt idx="54289">
                  <c:v>2.429872</c:v>
                </c:pt>
                <c:pt idx="54290">
                  <c:v>2.6208019999999999</c:v>
                </c:pt>
                <c:pt idx="54291">
                  <c:v>2.979247</c:v>
                </c:pt>
                <c:pt idx="54292">
                  <c:v>3.2678289999999999</c:v>
                </c:pt>
                <c:pt idx="54293">
                  <c:v>3.5511949999999999</c:v>
                </c:pt>
                <c:pt idx="54294">
                  <c:v>3.7680410000000002</c:v>
                </c:pt>
                <c:pt idx="54295">
                  <c:v>4.1155229999999996</c:v>
                </c:pt>
                <c:pt idx="54296">
                  <c:v>4.1164129999999997</c:v>
                </c:pt>
                <c:pt idx="54297">
                  <c:v>3.7211859999999999</c:v>
                </c:pt>
                <c:pt idx="54298">
                  <c:v>3.5328759999999999</c:v>
                </c:pt>
                <c:pt idx="54299">
                  <c:v>3.3777910000000002</c:v>
                </c:pt>
                <c:pt idx="54300">
                  <c:v>3.2650649999999999</c:v>
                </c:pt>
                <c:pt idx="54301">
                  <c:v>2.998094</c:v>
                </c:pt>
                <c:pt idx="54302">
                  <c:v>2.7400910000000001</c:v>
                </c:pt>
                <c:pt idx="54303">
                  <c:v>2.7610790000000001</c:v>
                </c:pt>
                <c:pt idx="54304">
                  <c:v>2.9472969999999998</c:v>
                </c:pt>
                <c:pt idx="54305">
                  <c:v>3.009442</c:v>
                </c:pt>
                <c:pt idx="54306">
                  <c:v>3.00949</c:v>
                </c:pt>
                <c:pt idx="54307">
                  <c:v>3.097502</c:v>
                </c:pt>
                <c:pt idx="54308">
                  <c:v>3.4744100000000002</c:v>
                </c:pt>
                <c:pt idx="54309">
                  <c:v>3.7142379999999999</c:v>
                </c:pt>
                <c:pt idx="54310">
                  <c:v>3.690655</c:v>
                </c:pt>
                <c:pt idx="54311">
                  <c:v>3.625769</c:v>
                </c:pt>
                <c:pt idx="54312">
                  <c:v>3.7130839999999998</c:v>
                </c:pt>
                <c:pt idx="54313">
                  <c:v>3.713902</c:v>
                </c:pt>
                <c:pt idx="54314">
                  <c:v>3.5190290000000002</c:v>
                </c:pt>
                <c:pt idx="54315">
                  <c:v>3.5297749999999999</c:v>
                </c:pt>
                <c:pt idx="54316">
                  <c:v>3.5566040000000001</c:v>
                </c:pt>
                <c:pt idx="54317">
                  <c:v>3.3456969999999999</c:v>
                </c:pt>
                <c:pt idx="54318">
                  <c:v>3.1264470000000002</c:v>
                </c:pt>
                <c:pt idx="54319">
                  <c:v>3.132625</c:v>
                </c:pt>
                <c:pt idx="54320">
                  <c:v>3.263935</c:v>
                </c:pt>
                <c:pt idx="54321">
                  <c:v>3.38897</c:v>
                </c:pt>
                <c:pt idx="54322">
                  <c:v>3.4801069999999998</c:v>
                </c:pt>
                <c:pt idx="54323">
                  <c:v>3.5230199999999998</c:v>
                </c:pt>
                <c:pt idx="54324">
                  <c:v>3.5816059999999998</c:v>
                </c:pt>
                <c:pt idx="54325">
                  <c:v>3.6661329999999999</c:v>
                </c:pt>
                <c:pt idx="54326">
                  <c:v>3.5028980000000001</c:v>
                </c:pt>
                <c:pt idx="54327">
                  <c:v>3.4530859999999999</c:v>
                </c:pt>
                <c:pt idx="54328">
                  <c:v>3.4728949999999998</c:v>
                </c:pt>
                <c:pt idx="54329">
                  <c:v>3.4371710000000002</c:v>
                </c:pt>
                <c:pt idx="54330">
                  <c:v>3.4082020000000002</c:v>
                </c:pt>
                <c:pt idx="54331">
                  <c:v>3.380579</c:v>
                </c:pt>
                <c:pt idx="54332">
                  <c:v>3.3922870000000001</c:v>
                </c:pt>
                <c:pt idx="54333">
                  <c:v>3.3530769999999999</c:v>
                </c:pt>
                <c:pt idx="54334">
                  <c:v>3.1952509999999998</c:v>
                </c:pt>
                <c:pt idx="54335">
                  <c:v>3.1473620000000002</c:v>
                </c:pt>
                <c:pt idx="54336">
                  <c:v>3.1956359999999999</c:v>
                </c:pt>
                <c:pt idx="54337">
                  <c:v>3.2394609999999999</c:v>
                </c:pt>
                <c:pt idx="54338">
                  <c:v>3.355721</c:v>
                </c:pt>
                <c:pt idx="54339">
                  <c:v>3.487584</c:v>
                </c:pt>
                <c:pt idx="54340">
                  <c:v>3.5185</c:v>
                </c:pt>
                <c:pt idx="54341">
                  <c:v>3.6082679999999998</c:v>
                </c:pt>
                <c:pt idx="54342">
                  <c:v>3.6652200000000001</c:v>
                </c:pt>
                <c:pt idx="54343">
                  <c:v>3.518043</c:v>
                </c:pt>
                <c:pt idx="54344">
                  <c:v>3.4151020000000001</c:v>
                </c:pt>
                <c:pt idx="54345">
                  <c:v>3.3747379999999998</c:v>
                </c:pt>
                <c:pt idx="54346">
                  <c:v>3.3744010000000002</c:v>
                </c:pt>
                <c:pt idx="54347">
                  <c:v>3.3871190000000002</c:v>
                </c:pt>
                <c:pt idx="54348">
                  <c:v>3.384258</c:v>
                </c:pt>
                <c:pt idx="54349">
                  <c:v>3.3750260000000001</c:v>
                </c:pt>
                <c:pt idx="54350">
                  <c:v>3.4122889999999999</c:v>
                </c:pt>
                <c:pt idx="54351">
                  <c:v>3.5153509999999999</c:v>
                </c:pt>
                <c:pt idx="54352">
                  <c:v>3.589636</c:v>
                </c:pt>
                <c:pt idx="54353">
                  <c:v>3.5487190000000002</c:v>
                </c:pt>
                <c:pt idx="54354">
                  <c:v>3.4583020000000002</c:v>
                </c:pt>
                <c:pt idx="54355">
                  <c:v>3.3623090000000002</c:v>
                </c:pt>
                <c:pt idx="54356">
                  <c:v>3.3976000000000002</c:v>
                </c:pt>
                <c:pt idx="54357">
                  <c:v>3.3051400000000002</c:v>
                </c:pt>
                <c:pt idx="54358">
                  <c:v>3.1844809999999999</c:v>
                </c:pt>
                <c:pt idx="54359">
                  <c:v>3.1070700000000002</c:v>
                </c:pt>
                <c:pt idx="54360">
                  <c:v>3.166595</c:v>
                </c:pt>
                <c:pt idx="54361">
                  <c:v>3.236745</c:v>
                </c:pt>
                <c:pt idx="54362">
                  <c:v>3.1099549999999998</c:v>
                </c:pt>
                <c:pt idx="54363">
                  <c:v>2.9958109999999998</c:v>
                </c:pt>
                <c:pt idx="54364">
                  <c:v>3.0310540000000001</c:v>
                </c:pt>
                <c:pt idx="54365">
                  <c:v>3.1351019999999998</c:v>
                </c:pt>
                <c:pt idx="54366">
                  <c:v>3.1449099999999999</c:v>
                </c:pt>
                <c:pt idx="54367">
                  <c:v>3.2023670000000002</c:v>
                </c:pt>
                <c:pt idx="54368">
                  <c:v>3.3639670000000002</c:v>
                </c:pt>
                <c:pt idx="54369">
                  <c:v>3.4993400000000001</c:v>
                </c:pt>
                <c:pt idx="54370">
                  <c:v>3.4401280000000001</c:v>
                </c:pt>
                <c:pt idx="54371">
                  <c:v>3.4750589999999999</c:v>
                </c:pt>
                <c:pt idx="54372">
                  <c:v>3.3459850000000002</c:v>
                </c:pt>
                <c:pt idx="54373">
                  <c:v>3.1901299999999999</c:v>
                </c:pt>
                <c:pt idx="54374">
                  <c:v>3.0945209999999999</c:v>
                </c:pt>
                <c:pt idx="54375">
                  <c:v>3.1293319999999998</c:v>
                </c:pt>
                <c:pt idx="54376">
                  <c:v>3.2073429999999998</c:v>
                </c:pt>
                <c:pt idx="54377">
                  <c:v>3.2178490000000002</c:v>
                </c:pt>
                <c:pt idx="54378">
                  <c:v>3.190299</c:v>
                </c:pt>
                <c:pt idx="54379">
                  <c:v>3.2040500000000001</c:v>
                </c:pt>
                <c:pt idx="54380">
                  <c:v>3.4283480000000002</c:v>
                </c:pt>
                <c:pt idx="54381">
                  <c:v>3.5974249999999999</c:v>
                </c:pt>
                <c:pt idx="54382">
                  <c:v>3.5360260000000001</c:v>
                </c:pt>
                <c:pt idx="54383">
                  <c:v>3.24302</c:v>
                </c:pt>
                <c:pt idx="54384">
                  <c:v>3.197775</c:v>
                </c:pt>
                <c:pt idx="54385">
                  <c:v>3.1506560000000001</c:v>
                </c:pt>
                <c:pt idx="54386">
                  <c:v>3.102166</c:v>
                </c:pt>
                <c:pt idx="54387">
                  <c:v>3.1289709999999999</c:v>
                </c:pt>
                <c:pt idx="54388">
                  <c:v>3.2250130000000001</c:v>
                </c:pt>
                <c:pt idx="54389">
                  <c:v>3.3919269999999999</c:v>
                </c:pt>
                <c:pt idx="54390">
                  <c:v>3.4710200000000002</c:v>
                </c:pt>
                <c:pt idx="54391">
                  <c:v>3.2609059999999999</c:v>
                </c:pt>
                <c:pt idx="54392">
                  <c:v>3.148901</c:v>
                </c:pt>
                <c:pt idx="54393">
                  <c:v>3.103993</c:v>
                </c:pt>
                <c:pt idx="54394">
                  <c:v>3.3215840000000001</c:v>
                </c:pt>
                <c:pt idx="54395">
                  <c:v>3.5840589999999999</c:v>
                </c:pt>
                <c:pt idx="54396">
                  <c:v>3.586487</c:v>
                </c:pt>
                <c:pt idx="54397">
                  <c:v>3.46638</c:v>
                </c:pt>
                <c:pt idx="54398">
                  <c:v>3.505134</c:v>
                </c:pt>
                <c:pt idx="54399">
                  <c:v>3.5348959999999998</c:v>
                </c:pt>
                <c:pt idx="54400">
                  <c:v>3.4525570000000001</c:v>
                </c:pt>
                <c:pt idx="54401">
                  <c:v>3.356948</c:v>
                </c:pt>
                <c:pt idx="54402">
                  <c:v>3.2486449999999998</c:v>
                </c:pt>
                <c:pt idx="54403">
                  <c:v>3.3596879999999998</c:v>
                </c:pt>
                <c:pt idx="54404">
                  <c:v>3.4627500000000002</c:v>
                </c:pt>
                <c:pt idx="54405">
                  <c:v>3.2167669999999999</c:v>
                </c:pt>
                <c:pt idx="54406">
                  <c:v>2.9382570000000001</c:v>
                </c:pt>
                <c:pt idx="54407">
                  <c:v>2.9653510000000001</c:v>
                </c:pt>
                <c:pt idx="54408">
                  <c:v>3.1060850000000002</c:v>
                </c:pt>
                <c:pt idx="54409">
                  <c:v>3.1061570000000001</c:v>
                </c:pt>
                <c:pt idx="54410">
                  <c:v>3.1328900000000002</c:v>
                </c:pt>
                <c:pt idx="54411">
                  <c:v>3.248116</c:v>
                </c:pt>
                <c:pt idx="54412">
                  <c:v>3.5894200000000001</c:v>
                </c:pt>
                <c:pt idx="54413">
                  <c:v>3.867737</c:v>
                </c:pt>
                <c:pt idx="54414">
                  <c:v>3.7382789999999999</c:v>
                </c:pt>
                <c:pt idx="54415">
                  <c:v>3.5588160000000002</c:v>
                </c:pt>
                <c:pt idx="54416">
                  <c:v>3.4680390000000001</c:v>
                </c:pt>
                <c:pt idx="54417">
                  <c:v>3.4981140000000002</c:v>
                </c:pt>
                <c:pt idx="54418">
                  <c:v>3.453687</c:v>
                </c:pt>
                <c:pt idx="54419">
                  <c:v>3.3745449999999999</c:v>
                </c:pt>
                <c:pt idx="54420">
                  <c:v>3.3001640000000001</c:v>
                </c:pt>
                <c:pt idx="54421">
                  <c:v>3.2882400000000001</c:v>
                </c:pt>
                <c:pt idx="54422">
                  <c:v>3.323026</c:v>
                </c:pt>
                <c:pt idx="54423">
                  <c:v>3.3705069999999999</c:v>
                </c:pt>
                <c:pt idx="54424">
                  <c:v>3.4021919999999999</c:v>
                </c:pt>
                <c:pt idx="54425">
                  <c:v>3.5547049999999998</c:v>
                </c:pt>
                <c:pt idx="54426">
                  <c:v>3.6695709999999999</c:v>
                </c:pt>
                <c:pt idx="54427">
                  <c:v>3.5210240000000002</c:v>
                </c:pt>
                <c:pt idx="54428">
                  <c:v>3.3748100000000001</c:v>
                </c:pt>
                <c:pt idx="54429">
                  <c:v>3.4356080000000002</c:v>
                </c:pt>
                <c:pt idx="54430">
                  <c:v>3.4705870000000001</c:v>
                </c:pt>
                <c:pt idx="54431">
                  <c:v>3.4187560000000001</c:v>
                </c:pt>
                <c:pt idx="54432">
                  <c:v>3.3543029999999998</c:v>
                </c:pt>
                <c:pt idx="54433">
                  <c:v>3.5052780000000001</c:v>
                </c:pt>
                <c:pt idx="54434">
                  <c:v>3.5815830000000002</c:v>
                </c:pt>
                <c:pt idx="54435">
                  <c:v>3.4047879999999999</c:v>
                </c:pt>
                <c:pt idx="54436">
                  <c:v>3.3702179999999999</c:v>
                </c:pt>
                <c:pt idx="54437">
                  <c:v>3.4559229999999999</c:v>
                </c:pt>
                <c:pt idx="54438">
                  <c:v>3.5455700000000001</c:v>
                </c:pt>
                <c:pt idx="54439">
                  <c:v>3.552638</c:v>
                </c:pt>
                <c:pt idx="54440">
                  <c:v>3.4365700000000001</c:v>
                </c:pt>
                <c:pt idx="54441">
                  <c:v>3.44008</c:v>
                </c:pt>
                <c:pt idx="54442">
                  <c:v>3.4241410000000001</c:v>
                </c:pt>
                <c:pt idx="54443">
                  <c:v>3.3838729999999999</c:v>
                </c:pt>
                <c:pt idx="54444">
                  <c:v>3.3536779999999999</c:v>
                </c:pt>
                <c:pt idx="54445">
                  <c:v>3.3844500000000002</c:v>
                </c:pt>
                <c:pt idx="54446">
                  <c:v>3.4678949999999999</c:v>
                </c:pt>
                <c:pt idx="54447">
                  <c:v>3.460226</c:v>
                </c:pt>
                <c:pt idx="54448">
                  <c:v>3.4493589999999998</c:v>
                </c:pt>
                <c:pt idx="54449">
                  <c:v>3.4987149999999998</c:v>
                </c:pt>
                <c:pt idx="54450">
                  <c:v>3.6101429999999999</c:v>
                </c:pt>
                <c:pt idx="54451">
                  <c:v>3.6157680000000001</c:v>
                </c:pt>
                <c:pt idx="54452">
                  <c:v>3.494796</c:v>
                </c:pt>
                <c:pt idx="54453">
                  <c:v>3.4196209999999998</c:v>
                </c:pt>
                <c:pt idx="54454">
                  <c:v>3.4172169999999999</c:v>
                </c:pt>
                <c:pt idx="54455">
                  <c:v>3.2982170000000002</c:v>
                </c:pt>
                <c:pt idx="54456">
                  <c:v>3.2605930000000001</c:v>
                </c:pt>
                <c:pt idx="54457">
                  <c:v>3.3319209999999999</c:v>
                </c:pt>
                <c:pt idx="54458">
                  <c:v>3.336681</c:v>
                </c:pt>
                <c:pt idx="54459">
                  <c:v>3.3784160000000001</c:v>
                </c:pt>
                <c:pt idx="54460">
                  <c:v>3.420607</c:v>
                </c:pt>
                <c:pt idx="54461">
                  <c:v>3.3480289999999999</c:v>
                </c:pt>
                <c:pt idx="54462">
                  <c:v>3.2482600000000001</c:v>
                </c:pt>
                <c:pt idx="54463">
                  <c:v>3.232586</c:v>
                </c:pt>
                <c:pt idx="54464">
                  <c:v>3.2807149999999998</c:v>
                </c:pt>
                <c:pt idx="54465">
                  <c:v>3.303674</c:v>
                </c:pt>
                <c:pt idx="54466">
                  <c:v>3.332643</c:v>
                </c:pt>
                <c:pt idx="54467">
                  <c:v>3.383969</c:v>
                </c:pt>
                <c:pt idx="54468">
                  <c:v>3.3711319999999998</c:v>
                </c:pt>
                <c:pt idx="54469">
                  <c:v>3.300068</c:v>
                </c:pt>
                <c:pt idx="54470">
                  <c:v>3.3287719999999998</c:v>
                </c:pt>
                <c:pt idx="54471">
                  <c:v>3.530713</c:v>
                </c:pt>
                <c:pt idx="54472">
                  <c:v>3.5573980000000001</c:v>
                </c:pt>
                <c:pt idx="54473">
                  <c:v>3.394835</c:v>
                </c:pt>
                <c:pt idx="54474">
                  <c:v>3.1909480000000001</c:v>
                </c:pt>
                <c:pt idx="54475">
                  <c:v>3.1137540000000001</c:v>
                </c:pt>
                <c:pt idx="54476">
                  <c:v>3.15116</c:v>
                </c:pt>
                <c:pt idx="54477">
                  <c:v>3.262108</c:v>
                </c:pt>
                <c:pt idx="54478">
                  <c:v>3.4255589999999998</c:v>
                </c:pt>
                <c:pt idx="54479">
                  <c:v>3.533982</c:v>
                </c:pt>
                <c:pt idx="54480">
                  <c:v>3.600238</c:v>
                </c:pt>
                <c:pt idx="54481">
                  <c:v>3.5422760000000002</c:v>
                </c:pt>
                <c:pt idx="54482">
                  <c:v>3.3897870000000001</c:v>
                </c:pt>
                <c:pt idx="54483">
                  <c:v>3.1760429999999999</c:v>
                </c:pt>
                <c:pt idx="54484">
                  <c:v>3.0813470000000001</c:v>
                </c:pt>
                <c:pt idx="54485">
                  <c:v>3.0414150000000002</c:v>
                </c:pt>
                <c:pt idx="54486">
                  <c:v>3.0747599999999999</c:v>
                </c:pt>
                <c:pt idx="54487">
                  <c:v>3.3509139999999999</c:v>
                </c:pt>
                <c:pt idx="54488">
                  <c:v>3.4180350000000002</c:v>
                </c:pt>
                <c:pt idx="54489">
                  <c:v>3.4542639999999998</c:v>
                </c:pt>
                <c:pt idx="54490">
                  <c:v>3.4502730000000001</c:v>
                </c:pt>
                <c:pt idx="54491">
                  <c:v>3.3784640000000001</c:v>
                </c:pt>
                <c:pt idx="54492">
                  <c:v>3.1988569999999998</c:v>
                </c:pt>
                <c:pt idx="54493">
                  <c:v>3.0070610000000002</c:v>
                </c:pt>
                <c:pt idx="54494">
                  <c:v>3.1511130000000001</c:v>
                </c:pt>
                <c:pt idx="54495">
                  <c:v>3.5896599999999999</c:v>
                </c:pt>
                <c:pt idx="54496">
                  <c:v>3.7277010000000002</c:v>
                </c:pt>
                <c:pt idx="54497">
                  <c:v>3.626779</c:v>
                </c:pt>
                <c:pt idx="54498">
                  <c:v>3.801145</c:v>
                </c:pt>
                <c:pt idx="54499">
                  <c:v>3.883988</c:v>
                </c:pt>
                <c:pt idx="54500">
                  <c:v>3.6695229999999999</c:v>
                </c:pt>
                <c:pt idx="54501">
                  <c:v>3.5506899999999999</c:v>
                </c:pt>
                <c:pt idx="54502">
                  <c:v>3.5110480000000002</c:v>
                </c:pt>
                <c:pt idx="54503">
                  <c:v>3.4912860000000001</c:v>
                </c:pt>
                <c:pt idx="54504">
                  <c:v>3.4096929999999999</c:v>
                </c:pt>
                <c:pt idx="54505">
                  <c:v>3.289418</c:v>
                </c:pt>
                <c:pt idx="54506">
                  <c:v>3.1748400000000001</c:v>
                </c:pt>
                <c:pt idx="54507">
                  <c:v>3.1533000000000002</c:v>
                </c:pt>
                <c:pt idx="54508">
                  <c:v>3.1971020000000001</c:v>
                </c:pt>
                <c:pt idx="54509">
                  <c:v>3.1669550000000002</c:v>
                </c:pt>
                <c:pt idx="54510">
                  <c:v>3.250712</c:v>
                </c:pt>
                <c:pt idx="54511">
                  <c:v>3.4853960000000002</c:v>
                </c:pt>
                <c:pt idx="54512">
                  <c:v>3.5455459999999999</c:v>
                </c:pt>
                <c:pt idx="54513">
                  <c:v>3.5700669999999999</c:v>
                </c:pt>
                <c:pt idx="54514">
                  <c:v>3.5824720000000001</c:v>
                </c:pt>
                <c:pt idx="54515">
                  <c:v>3.5198700000000001</c:v>
                </c:pt>
                <c:pt idx="54516">
                  <c:v>3.4952290000000001</c:v>
                </c:pt>
                <c:pt idx="54517">
                  <c:v>3.4808530000000002</c:v>
                </c:pt>
                <c:pt idx="54518">
                  <c:v>3.465875</c:v>
                </c:pt>
                <c:pt idx="54519">
                  <c:v>3.52677</c:v>
                </c:pt>
                <c:pt idx="54520">
                  <c:v>3.52576</c:v>
                </c:pt>
                <c:pt idx="54521">
                  <c:v>3.460731</c:v>
                </c:pt>
                <c:pt idx="54522">
                  <c:v>3.4269539999999998</c:v>
                </c:pt>
                <c:pt idx="54523">
                  <c:v>3.4050050000000001</c:v>
                </c:pt>
                <c:pt idx="54524">
                  <c:v>3.437484</c:v>
                </c:pt>
                <c:pt idx="54525">
                  <c:v>3.462269</c:v>
                </c:pt>
                <c:pt idx="54526">
                  <c:v>3.485252</c:v>
                </c:pt>
                <c:pt idx="54527">
                  <c:v>3.5301360000000002</c:v>
                </c:pt>
                <c:pt idx="54528">
                  <c:v>3.5117690000000001</c:v>
                </c:pt>
                <c:pt idx="54529">
                  <c:v>3.457678</c:v>
                </c:pt>
                <c:pt idx="54530">
                  <c:v>3.3886569999999998</c:v>
                </c:pt>
                <c:pt idx="54531">
                  <c:v>3.347283</c:v>
                </c:pt>
                <c:pt idx="54532">
                  <c:v>3.3761079999999999</c:v>
                </c:pt>
                <c:pt idx="54533">
                  <c:v>3.3814690000000001</c:v>
                </c:pt>
                <c:pt idx="54534">
                  <c:v>3.3561299999999998</c:v>
                </c:pt>
                <c:pt idx="54535">
                  <c:v>3.3671410000000002</c:v>
                </c:pt>
                <c:pt idx="54536">
                  <c:v>3.4308000000000001</c:v>
                </c:pt>
                <c:pt idx="54537">
                  <c:v>3.4321700000000002</c:v>
                </c:pt>
                <c:pt idx="54538">
                  <c:v>3.3830079999999998</c:v>
                </c:pt>
                <c:pt idx="54539">
                  <c:v>3.3571879999999998</c:v>
                </c:pt>
                <c:pt idx="54540">
                  <c:v>3.3246609999999999</c:v>
                </c:pt>
                <c:pt idx="54541">
                  <c:v>3.3067510000000002</c:v>
                </c:pt>
                <c:pt idx="54542">
                  <c:v>3.3201900000000002</c:v>
                </c:pt>
                <c:pt idx="54543">
                  <c:v>3.4136350000000002</c:v>
                </c:pt>
                <c:pt idx="54544">
                  <c:v>3.4921519999999999</c:v>
                </c:pt>
                <c:pt idx="54545">
                  <c:v>3.3859159999999999</c:v>
                </c:pt>
                <c:pt idx="54546">
                  <c:v>2.970183</c:v>
                </c:pt>
                <c:pt idx="54547">
                  <c:v>3.0581719999999999</c:v>
                </c:pt>
                <c:pt idx="54548">
                  <c:v>3.167821</c:v>
                </c:pt>
                <c:pt idx="54549">
                  <c:v>3.2809560000000002</c:v>
                </c:pt>
                <c:pt idx="54550">
                  <c:v>3.5247989999999998</c:v>
                </c:pt>
                <c:pt idx="54551">
                  <c:v>3.6501700000000001</c:v>
                </c:pt>
                <c:pt idx="54552">
                  <c:v>3.7132040000000002</c:v>
                </c:pt>
                <c:pt idx="54553">
                  <c:v>3.5973769999999998</c:v>
                </c:pt>
                <c:pt idx="54554">
                  <c:v>3.4427479999999999</c:v>
                </c:pt>
                <c:pt idx="54555">
                  <c:v>3.2159979999999999</c:v>
                </c:pt>
                <c:pt idx="54556">
                  <c:v>3.0559599999999998</c:v>
                </c:pt>
                <c:pt idx="54557">
                  <c:v>3.0707450000000001</c:v>
                </c:pt>
                <c:pt idx="54558">
                  <c:v>3.1756820000000001</c:v>
                </c:pt>
                <c:pt idx="54559">
                  <c:v>3.3350469999999999</c:v>
                </c:pt>
                <c:pt idx="54560">
                  <c:v>3.4687359999999998</c:v>
                </c:pt>
                <c:pt idx="54561">
                  <c:v>3.5584549999999999</c:v>
                </c:pt>
                <c:pt idx="54562">
                  <c:v>3.6277879999999998</c:v>
                </c:pt>
                <c:pt idx="54563">
                  <c:v>3.5318420000000001</c:v>
                </c:pt>
                <c:pt idx="54564">
                  <c:v>3.3169680000000001</c:v>
                </c:pt>
                <c:pt idx="54565">
                  <c:v>3.1164939999999999</c:v>
                </c:pt>
                <c:pt idx="54566">
                  <c:v>3.0393720000000002</c:v>
                </c:pt>
                <c:pt idx="54567">
                  <c:v>3.1020940000000001</c:v>
                </c:pt>
                <c:pt idx="54568">
                  <c:v>3.2571789999999998</c:v>
                </c:pt>
                <c:pt idx="54569">
                  <c:v>3.4175779999999998</c:v>
                </c:pt>
                <c:pt idx="54570">
                  <c:v>3.6067290000000001</c:v>
                </c:pt>
                <c:pt idx="54571">
                  <c:v>3.7861910000000001</c:v>
                </c:pt>
                <c:pt idx="54572">
                  <c:v>3.8980760000000001</c:v>
                </c:pt>
                <c:pt idx="54573">
                  <c:v>3.8457400000000002</c:v>
                </c:pt>
                <c:pt idx="54574">
                  <c:v>3.678947</c:v>
                </c:pt>
                <c:pt idx="54575">
                  <c:v>3.5448010000000001</c:v>
                </c:pt>
                <c:pt idx="54576">
                  <c:v>3.5072969999999999</c:v>
                </c:pt>
                <c:pt idx="54577">
                  <c:v>3.4334929999999999</c:v>
                </c:pt>
                <c:pt idx="54578">
                  <c:v>3.23047</c:v>
                </c:pt>
                <c:pt idx="54579">
                  <c:v>3.0000179999999999</c:v>
                </c:pt>
                <c:pt idx="54580">
                  <c:v>2.9625379999999999</c:v>
                </c:pt>
                <c:pt idx="54581">
                  <c:v>3.10582</c:v>
                </c:pt>
                <c:pt idx="54582">
                  <c:v>3.3021829999999999</c:v>
                </c:pt>
                <c:pt idx="54583">
                  <c:v>3.5588639999999998</c:v>
                </c:pt>
                <c:pt idx="54584">
                  <c:v>3.7849900000000001</c:v>
                </c:pt>
                <c:pt idx="54585">
                  <c:v>3.946758</c:v>
                </c:pt>
                <c:pt idx="54586">
                  <c:v>3.953754</c:v>
                </c:pt>
                <c:pt idx="54587">
                  <c:v>3.753568</c:v>
                </c:pt>
                <c:pt idx="54588">
                  <c:v>3.503066</c:v>
                </c:pt>
                <c:pt idx="54589">
                  <c:v>3.4280349999999999</c:v>
                </c:pt>
                <c:pt idx="54590">
                  <c:v>3.4511379999999998</c:v>
                </c:pt>
                <c:pt idx="54591">
                  <c:v>3.402072</c:v>
                </c:pt>
                <c:pt idx="54592">
                  <c:v>3.3538700000000001</c:v>
                </c:pt>
                <c:pt idx="54593">
                  <c:v>3.466669</c:v>
                </c:pt>
                <c:pt idx="54594">
                  <c:v>3.512947</c:v>
                </c:pt>
                <c:pt idx="54595">
                  <c:v>3.5335009999999998</c:v>
                </c:pt>
                <c:pt idx="54596">
                  <c:v>3.6382219999999998</c:v>
                </c:pt>
                <c:pt idx="54597">
                  <c:v>3.5143650000000002</c:v>
                </c:pt>
                <c:pt idx="54598">
                  <c:v>3.3841610000000002</c:v>
                </c:pt>
                <c:pt idx="54599">
                  <c:v>3.3628130000000001</c:v>
                </c:pt>
                <c:pt idx="54600">
                  <c:v>3.4112309999999999</c:v>
                </c:pt>
                <c:pt idx="54601">
                  <c:v>3.5385499999999999</c:v>
                </c:pt>
                <c:pt idx="54602">
                  <c:v>3.4030330000000002</c:v>
                </c:pt>
                <c:pt idx="54603">
                  <c:v>3.2845620000000002</c:v>
                </c:pt>
                <c:pt idx="54604">
                  <c:v>3.4096929999999999</c:v>
                </c:pt>
                <c:pt idx="54605">
                  <c:v>3.539031</c:v>
                </c:pt>
                <c:pt idx="54606">
                  <c:v>3.5680239999999999</c:v>
                </c:pt>
                <c:pt idx="54607">
                  <c:v>3.5427810000000002</c:v>
                </c:pt>
                <c:pt idx="54608">
                  <c:v>3.4423159999999999</c:v>
                </c:pt>
                <c:pt idx="54609">
                  <c:v>3.367429</c:v>
                </c:pt>
                <c:pt idx="54610">
                  <c:v>3.3737520000000001</c:v>
                </c:pt>
                <c:pt idx="54611">
                  <c:v>3.4112309999999999</c:v>
                </c:pt>
                <c:pt idx="54612">
                  <c:v>3.449119</c:v>
                </c:pt>
                <c:pt idx="54613">
                  <c:v>3.4710920000000001</c:v>
                </c:pt>
                <c:pt idx="54614">
                  <c:v>3.4211839999999998</c:v>
                </c:pt>
                <c:pt idx="54615">
                  <c:v>3.3733909999999998</c:v>
                </c:pt>
                <c:pt idx="54616">
                  <c:v>3.3515869999999999</c:v>
                </c:pt>
                <c:pt idx="54617">
                  <c:v>3.3350230000000001</c:v>
                </c:pt>
                <c:pt idx="54618">
                  <c:v>3.33846</c:v>
                </c:pt>
                <c:pt idx="54619">
                  <c:v>3.3384360000000002</c:v>
                </c:pt>
                <c:pt idx="54620">
                  <c:v>3.3762279999999998</c:v>
                </c:pt>
                <c:pt idx="54621">
                  <c:v>3.3836330000000001</c:v>
                </c:pt>
                <c:pt idx="54622">
                  <c:v>3.3948109999999998</c:v>
                </c:pt>
                <c:pt idx="54623">
                  <c:v>3.4206310000000002</c:v>
                </c:pt>
                <c:pt idx="54624">
                  <c:v>3.4163039999999998</c:v>
                </c:pt>
                <c:pt idx="54625">
                  <c:v>3.3840650000000001</c:v>
                </c:pt>
                <c:pt idx="54626">
                  <c:v>3.2862439999999999</c:v>
                </c:pt>
                <c:pt idx="54627">
                  <c:v>3.1299090000000001</c:v>
                </c:pt>
                <c:pt idx="54628">
                  <c:v>2.9218139999999999</c:v>
                </c:pt>
                <c:pt idx="54629">
                  <c:v>2.8583470000000002</c:v>
                </c:pt>
                <c:pt idx="54630">
                  <c:v>2.9106109999999998</c:v>
                </c:pt>
                <c:pt idx="54631">
                  <c:v>2.9847760000000001</c:v>
                </c:pt>
                <c:pt idx="54632">
                  <c:v>3.1164700000000001</c:v>
                </c:pt>
                <c:pt idx="54633">
                  <c:v>3.3215599999999998</c:v>
                </c:pt>
                <c:pt idx="54634">
                  <c:v>3.6706530000000002</c:v>
                </c:pt>
                <c:pt idx="54635">
                  <c:v>3.9486330000000001</c:v>
                </c:pt>
                <c:pt idx="54636">
                  <c:v>3.8226610000000001</c:v>
                </c:pt>
                <c:pt idx="54637">
                  <c:v>3.490974</c:v>
                </c:pt>
                <c:pt idx="54638">
                  <c:v>3.2830710000000001</c:v>
                </c:pt>
                <c:pt idx="54639">
                  <c:v>3.259944</c:v>
                </c:pt>
                <c:pt idx="54640">
                  <c:v>3.2955719999999999</c:v>
                </c:pt>
                <c:pt idx="54641">
                  <c:v>3.3606739999999999</c:v>
                </c:pt>
                <c:pt idx="54642">
                  <c:v>3.44109</c:v>
                </c:pt>
                <c:pt idx="54643">
                  <c:v>3.5990839999999999</c:v>
                </c:pt>
                <c:pt idx="54644">
                  <c:v>3.8206899999999999</c:v>
                </c:pt>
                <c:pt idx="54645">
                  <c:v>3.8281900000000002</c:v>
                </c:pt>
                <c:pt idx="54646">
                  <c:v>3.5746349999999998</c:v>
                </c:pt>
                <c:pt idx="54647">
                  <c:v>3.4501050000000002</c:v>
                </c:pt>
                <c:pt idx="54648">
                  <c:v>3.5327320000000002</c:v>
                </c:pt>
                <c:pt idx="54649">
                  <c:v>3.6863510000000002</c:v>
                </c:pt>
                <c:pt idx="54650">
                  <c:v>3.7833070000000002</c:v>
                </c:pt>
                <c:pt idx="54651">
                  <c:v>3.7209219999999998</c:v>
                </c:pt>
                <c:pt idx="54652">
                  <c:v>3.5479500000000002</c:v>
                </c:pt>
                <c:pt idx="54653">
                  <c:v>3.4018069999999998</c:v>
                </c:pt>
                <c:pt idx="54654">
                  <c:v>3.3176649999999999</c:v>
                </c:pt>
                <c:pt idx="54655">
                  <c:v>3.298962</c:v>
                </c:pt>
                <c:pt idx="54656">
                  <c:v>3.3090109999999999</c:v>
                </c:pt>
                <c:pt idx="54657">
                  <c:v>3.3369939999999998</c:v>
                </c:pt>
                <c:pt idx="54658">
                  <c:v>3.4123610000000002</c:v>
                </c:pt>
                <c:pt idx="54659">
                  <c:v>3.4303669999999999</c:v>
                </c:pt>
                <c:pt idx="54660">
                  <c:v>3.530208</c:v>
                </c:pt>
                <c:pt idx="54661">
                  <c:v>3.5672779999999999</c:v>
                </c:pt>
                <c:pt idx="54662">
                  <c:v>3.5275150000000002</c:v>
                </c:pt>
                <c:pt idx="54663">
                  <c:v>3.48393</c:v>
                </c:pt>
                <c:pt idx="54664">
                  <c:v>3.5150860000000002</c:v>
                </c:pt>
                <c:pt idx="54665">
                  <c:v>3.5421800000000001</c:v>
                </c:pt>
                <c:pt idx="54666">
                  <c:v>3.494532</c:v>
                </c:pt>
                <c:pt idx="54667">
                  <c:v>3.4580139999999999</c:v>
                </c:pt>
                <c:pt idx="54668">
                  <c:v>3.4057979999999999</c:v>
                </c:pt>
                <c:pt idx="54669">
                  <c:v>3.3558180000000002</c:v>
                </c:pt>
                <c:pt idx="54670">
                  <c:v>3.3908930000000002</c:v>
                </c:pt>
                <c:pt idx="54671">
                  <c:v>3.4247899999999998</c:v>
                </c:pt>
                <c:pt idx="54672">
                  <c:v>3.4774389999999999</c:v>
                </c:pt>
                <c:pt idx="54673">
                  <c:v>3.4928729999999999</c:v>
                </c:pt>
                <c:pt idx="54674">
                  <c:v>3.471549</c:v>
                </c:pt>
                <c:pt idx="54675">
                  <c:v>3.4717889999999998</c:v>
                </c:pt>
                <c:pt idx="54676">
                  <c:v>3.5195099999999999</c:v>
                </c:pt>
                <c:pt idx="54677">
                  <c:v>3.5480459999999998</c:v>
                </c:pt>
                <c:pt idx="54678">
                  <c:v>3.522707</c:v>
                </c:pt>
                <c:pt idx="54679">
                  <c:v>3.4777990000000001</c:v>
                </c:pt>
                <c:pt idx="54680">
                  <c:v>3.497344</c:v>
                </c:pt>
                <c:pt idx="54681">
                  <c:v>3.4824389999999998</c:v>
                </c:pt>
                <c:pt idx="54682">
                  <c:v>3.4436140000000002</c:v>
                </c:pt>
                <c:pt idx="54683">
                  <c:v>3.424309</c:v>
                </c:pt>
                <c:pt idx="54684">
                  <c:v>3.4200059999999999</c:v>
                </c:pt>
                <c:pt idx="54685">
                  <c:v>3.4184190000000001</c:v>
                </c:pt>
                <c:pt idx="54686">
                  <c:v>3.4008699999999998</c:v>
                </c:pt>
                <c:pt idx="54687">
                  <c:v>3.4548890000000001</c:v>
                </c:pt>
                <c:pt idx="54688">
                  <c:v>3.5677590000000001</c:v>
                </c:pt>
                <c:pt idx="54689">
                  <c:v>3.6442800000000002</c:v>
                </c:pt>
                <c:pt idx="54690">
                  <c:v>3.6180759999999998</c:v>
                </c:pt>
                <c:pt idx="54691">
                  <c:v>3.5491999999999999</c:v>
                </c:pt>
                <c:pt idx="54692">
                  <c:v>3.5030420000000002</c:v>
                </c:pt>
                <c:pt idx="54693">
                  <c:v>3.4073609999999999</c:v>
                </c:pt>
                <c:pt idx="54694">
                  <c:v>3.4130820000000002</c:v>
                </c:pt>
                <c:pt idx="54695">
                  <c:v>3.3220649999999998</c:v>
                </c:pt>
                <c:pt idx="54696">
                  <c:v>3.1985450000000002</c:v>
                </c:pt>
                <c:pt idx="54697">
                  <c:v>3.2436690000000001</c:v>
                </c:pt>
                <c:pt idx="54698">
                  <c:v>3.4091879999999999</c:v>
                </c:pt>
                <c:pt idx="54699">
                  <c:v>3.545474</c:v>
                </c:pt>
                <c:pt idx="54700">
                  <c:v>3.5111919999999999</c:v>
                </c:pt>
                <c:pt idx="54701">
                  <c:v>3.3963019999999999</c:v>
                </c:pt>
                <c:pt idx="54702">
                  <c:v>3.3151890000000002</c:v>
                </c:pt>
                <c:pt idx="54703">
                  <c:v>3.3201420000000001</c:v>
                </c:pt>
                <c:pt idx="54704">
                  <c:v>3.1846489999999998</c:v>
                </c:pt>
                <c:pt idx="54705">
                  <c:v>2.8429129999999998</c:v>
                </c:pt>
                <c:pt idx="54706">
                  <c:v>2.6655899999999999</c:v>
                </c:pt>
                <c:pt idx="54707">
                  <c:v>2.757641</c:v>
                </c:pt>
                <c:pt idx="54708">
                  <c:v>3.0000179999999999</c:v>
                </c:pt>
                <c:pt idx="54709">
                  <c:v>3.169648</c:v>
                </c:pt>
                <c:pt idx="54710">
                  <c:v>3.4005570000000001</c:v>
                </c:pt>
                <c:pt idx="54711">
                  <c:v>3.8584809999999998</c:v>
                </c:pt>
                <c:pt idx="54712">
                  <c:v>4.2044969999999999</c:v>
                </c:pt>
                <c:pt idx="54713">
                  <c:v>3.8764639999999999</c:v>
                </c:pt>
                <c:pt idx="54714">
                  <c:v>3.4598409999999999</c:v>
                </c:pt>
                <c:pt idx="54715">
                  <c:v>3.4826079999999999</c:v>
                </c:pt>
                <c:pt idx="54716">
                  <c:v>3.5349680000000001</c:v>
                </c:pt>
                <c:pt idx="54717">
                  <c:v>3.5558589999999999</c:v>
                </c:pt>
                <c:pt idx="54718">
                  <c:v>3.5565799999999999</c:v>
                </c:pt>
                <c:pt idx="54719">
                  <c:v>3.531145</c:v>
                </c:pt>
                <c:pt idx="54720">
                  <c:v>3.5909580000000001</c:v>
                </c:pt>
                <c:pt idx="54721">
                  <c:v>3.7312590000000001</c:v>
                </c:pt>
                <c:pt idx="54722">
                  <c:v>3.7379419999999999</c:v>
                </c:pt>
                <c:pt idx="54723">
                  <c:v>3.6227399999999998</c:v>
                </c:pt>
                <c:pt idx="54724">
                  <c:v>3.5836260000000002</c:v>
                </c:pt>
                <c:pt idx="54725">
                  <c:v>3.5762689999999999</c:v>
                </c:pt>
                <c:pt idx="54726">
                  <c:v>3.5502579999999999</c:v>
                </c:pt>
                <c:pt idx="54727">
                  <c:v>3.4275549999999999</c:v>
                </c:pt>
                <c:pt idx="54728">
                  <c:v>3.292519</c:v>
                </c:pt>
                <c:pt idx="54729">
                  <c:v>3.1914769999999999</c:v>
                </c:pt>
                <c:pt idx="54730">
                  <c:v>3.0800969999999999</c:v>
                </c:pt>
                <c:pt idx="54731">
                  <c:v>2.98028</c:v>
                </c:pt>
                <c:pt idx="54732">
                  <c:v>2.9401809999999999</c:v>
                </c:pt>
                <c:pt idx="54733">
                  <c:v>3.0565129999999998</c:v>
                </c:pt>
                <c:pt idx="54734">
                  <c:v>3.5649220000000001</c:v>
                </c:pt>
                <c:pt idx="54735">
                  <c:v>3.8599239999999999</c:v>
                </c:pt>
                <c:pt idx="54736">
                  <c:v>3.7738109999999998</c:v>
                </c:pt>
                <c:pt idx="54737">
                  <c:v>3.701473</c:v>
                </c:pt>
                <c:pt idx="54738">
                  <c:v>3.7679209999999999</c:v>
                </c:pt>
                <c:pt idx="54739">
                  <c:v>3.7263790000000001</c:v>
                </c:pt>
                <c:pt idx="54740">
                  <c:v>3.6544970000000001</c:v>
                </c:pt>
                <c:pt idx="54741">
                  <c:v>3.5578780000000001</c:v>
                </c:pt>
                <c:pt idx="54742">
                  <c:v>3.4463539999999999</c:v>
                </c:pt>
                <c:pt idx="54743">
                  <c:v>3.3236520000000001</c:v>
                </c:pt>
                <c:pt idx="54744">
                  <c:v>3.3412009999999999</c:v>
                </c:pt>
                <c:pt idx="54745">
                  <c:v>3.411279</c:v>
                </c:pt>
                <c:pt idx="54746">
                  <c:v>3.5234040000000002</c:v>
                </c:pt>
                <c:pt idx="54747">
                  <c:v>3.6460590000000002</c:v>
                </c:pt>
                <c:pt idx="54748">
                  <c:v>3.6287980000000002</c:v>
                </c:pt>
                <c:pt idx="54749">
                  <c:v>3.5880010000000002</c:v>
                </c:pt>
                <c:pt idx="54750">
                  <c:v>3.6007189999999998</c:v>
                </c:pt>
                <c:pt idx="54751">
                  <c:v>3.5982430000000001</c:v>
                </c:pt>
                <c:pt idx="54752">
                  <c:v>3.5287899999999999</c:v>
                </c:pt>
                <c:pt idx="54753">
                  <c:v>3.4785689999999998</c:v>
                </c:pt>
                <c:pt idx="54754">
                  <c:v>3.4284680000000001</c:v>
                </c:pt>
                <c:pt idx="54755">
                  <c:v>3.4240930000000001</c:v>
                </c:pt>
                <c:pt idx="54756">
                  <c:v>3.4461379999999999</c:v>
                </c:pt>
                <c:pt idx="54757">
                  <c:v>3.4406569999999999</c:v>
                </c:pt>
                <c:pt idx="54758">
                  <c:v>3.4252950000000002</c:v>
                </c:pt>
                <c:pt idx="54759">
                  <c:v>3.4461140000000001</c:v>
                </c:pt>
                <c:pt idx="54760">
                  <c:v>3.529871</c:v>
                </c:pt>
                <c:pt idx="54761">
                  <c:v>3.6263939999999999</c:v>
                </c:pt>
                <c:pt idx="54762">
                  <c:v>3.5773510000000002</c:v>
                </c:pt>
                <c:pt idx="54763">
                  <c:v>3.4088750000000001</c:v>
                </c:pt>
                <c:pt idx="54764">
                  <c:v>3.2471540000000001</c:v>
                </c:pt>
                <c:pt idx="54765">
                  <c:v>3.2142189999999999</c:v>
                </c:pt>
                <c:pt idx="54766">
                  <c:v>3.3376429999999999</c:v>
                </c:pt>
                <c:pt idx="54767">
                  <c:v>3.4903970000000002</c:v>
                </c:pt>
                <c:pt idx="54768">
                  <c:v>3.5508829999999998</c:v>
                </c:pt>
                <c:pt idx="54769">
                  <c:v>3.5346790000000001</c:v>
                </c:pt>
                <c:pt idx="54770">
                  <c:v>3.4895070000000001</c:v>
                </c:pt>
                <c:pt idx="54771">
                  <c:v>3.455514</c:v>
                </c:pt>
                <c:pt idx="54772">
                  <c:v>3.4584229999999998</c:v>
                </c:pt>
                <c:pt idx="54773">
                  <c:v>3.4621970000000002</c:v>
                </c:pt>
                <c:pt idx="54774">
                  <c:v>3.4581580000000001</c:v>
                </c:pt>
                <c:pt idx="54775">
                  <c:v>3.372646</c:v>
                </c:pt>
                <c:pt idx="54776">
                  <c:v>3.1286109999999998</c:v>
                </c:pt>
                <c:pt idx="54777">
                  <c:v>2.8980380000000001</c:v>
                </c:pt>
                <c:pt idx="54778">
                  <c:v>2.8318780000000001</c:v>
                </c:pt>
                <c:pt idx="54779">
                  <c:v>2.959101</c:v>
                </c:pt>
                <c:pt idx="54780">
                  <c:v>3.1946500000000002</c:v>
                </c:pt>
                <c:pt idx="54781">
                  <c:v>3.3804349999999999</c:v>
                </c:pt>
                <c:pt idx="54782">
                  <c:v>3.6363470000000002</c:v>
                </c:pt>
                <c:pt idx="54783">
                  <c:v>3.9777710000000002</c:v>
                </c:pt>
                <c:pt idx="54784">
                  <c:v>4.0256350000000003</c:v>
                </c:pt>
                <c:pt idx="54785">
                  <c:v>3.719455</c:v>
                </c:pt>
                <c:pt idx="54786">
                  <c:v>3.5341499999999999</c:v>
                </c:pt>
                <c:pt idx="54787">
                  <c:v>3.5516040000000002</c:v>
                </c:pt>
                <c:pt idx="54788">
                  <c:v>3.4910700000000001</c:v>
                </c:pt>
                <c:pt idx="54789">
                  <c:v>3.4011339999999999</c:v>
                </c:pt>
                <c:pt idx="54790">
                  <c:v>3.3370419999999998</c:v>
                </c:pt>
                <c:pt idx="54791">
                  <c:v>3.3822380000000001</c:v>
                </c:pt>
                <c:pt idx="54792">
                  <c:v>3.427098</c:v>
                </c:pt>
                <c:pt idx="54793">
                  <c:v>3.3580290000000002</c:v>
                </c:pt>
                <c:pt idx="54794">
                  <c:v>3.300837</c:v>
                </c:pt>
                <c:pt idx="54795">
                  <c:v>3.3952439999999999</c:v>
                </c:pt>
                <c:pt idx="54796">
                  <c:v>3.4028170000000002</c:v>
                </c:pt>
                <c:pt idx="54797">
                  <c:v>3.436979</c:v>
                </c:pt>
                <c:pt idx="54798">
                  <c:v>3.5550419999999998</c:v>
                </c:pt>
                <c:pt idx="54799">
                  <c:v>3.6211289999999998</c:v>
                </c:pt>
                <c:pt idx="54800">
                  <c:v>3.5555219999999998</c:v>
                </c:pt>
                <c:pt idx="54801">
                  <c:v>3.4747219999999999</c:v>
                </c:pt>
                <c:pt idx="54802">
                  <c:v>3.4037540000000002</c:v>
                </c:pt>
                <c:pt idx="54803">
                  <c:v>3.4302950000000001</c:v>
                </c:pt>
                <c:pt idx="54804">
                  <c:v>3.5751400000000002</c:v>
                </c:pt>
                <c:pt idx="54805">
                  <c:v>3.5422039999999999</c:v>
                </c:pt>
                <c:pt idx="54806">
                  <c:v>3.3431479999999998</c:v>
                </c:pt>
                <c:pt idx="54807">
                  <c:v>3.2914129999999999</c:v>
                </c:pt>
                <c:pt idx="54808">
                  <c:v>3.495349</c:v>
                </c:pt>
                <c:pt idx="54809">
                  <c:v>3.5656919999999999</c:v>
                </c:pt>
                <c:pt idx="54810">
                  <c:v>3.4677750000000001</c:v>
                </c:pt>
                <c:pt idx="54811">
                  <c:v>3.4925120000000001</c:v>
                </c:pt>
                <c:pt idx="54812">
                  <c:v>3.6173310000000001</c:v>
                </c:pt>
                <c:pt idx="54813">
                  <c:v>3.6332939999999998</c:v>
                </c:pt>
                <c:pt idx="54814">
                  <c:v>3.449576</c:v>
                </c:pt>
                <c:pt idx="54815">
                  <c:v>3.3432200000000001</c:v>
                </c:pt>
                <c:pt idx="54816">
                  <c:v>3.3804829999999999</c:v>
                </c:pt>
                <c:pt idx="54817">
                  <c:v>3.50874</c:v>
                </c:pt>
                <c:pt idx="54818">
                  <c:v>3.5270350000000001</c:v>
                </c:pt>
                <c:pt idx="54819">
                  <c:v>3.5360499999999999</c:v>
                </c:pt>
                <c:pt idx="54820">
                  <c:v>3.5544889999999998</c:v>
                </c:pt>
                <c:pt idx="54821">
                  <c:v>3.5307369999999998</c:v>
                </c:pt>
                <c:pt idx="54822">
                  <c:v>3.4717410000000002</c:v>
                </c:pt>
                <c:pt idx="54823">
                  <c:v>3.577159</c:v>
                </c:pt>
                <c:pt idx="54824">
                  <c:v>3.6746430000000001</c:v>
                </c:pt>
                <c:pt idx="54825">
                  <c:v>3.6029309999999999</c:v>
                </c:pt>
                <c:pt idx="54826">
                  <c:v>3.5103740000000001</c:v>
                </c:pt>
                <c:pt idx="54827">
                  <c:v>3.5482619999999998</c:v>
                </c:pt>
                <c:pt idx="54828">
                  <c:v>3.5281639999999999</c:v>
                </c:pt>
                <c:pt idx="54829">
                  <c:v>3.445128</c:v>
                </c:pt>
                <c:pt idx="54830">
                  <c:v>3.4337330000000001</c:v>
                </c:pt>
                <c:pt idx="54831">
                  <c:v>3.447508</c:v>
                </c:pt>
                <c:pt idx="54832">
                  <c:v>3.4575089999999999</c:v>
                </c:pt>
                <c:pt idx="54833">
                  <c:v>3.5576140000000001</c:v>
                </c:pt>
                <c:pt idx="54834">
                  <c:v>3.6183399999999999</c:v>
                </c:pt>
                <c:pt idx="54835">
                  <c:v>3.5770870000000001</c:v>
                </c:pt>
                <c:pt idx="54836">
                  <c:v>3.5767980000000001</c:v>
                </c:pt>
                <c:pt idx="54837">
                  <c:v>3.5582150000000001</c:v>
                </c:pt>
                <c:pt idx="54838">
                  <c:v>3.5069119999999998</c:v>
                </c:pt>
                <c:pt idx="54839">
                  <c:v>3.464216</c:v>
                </c:pt>
                <c:pt idx="54840">
                  <c:v>3.4107259999999999</c:v>
                </c:pt>
                <c:pt idx="54841">
                  <c:v>3.3523079999999998</c:v>
                </c:pt>
                <c:pt idx="54842">
                  <c:v>3.3087219999999999</c:v>
                </c:pt>
                <c:pt idx="54843">
                  <c:v>3.318146</c:v>
                </c:pt>
                <c:pt idx="54844">
                  <c:v>3.4051490000000002</c:v>
                </c:pt>
                <c:pt idx="54845">
                  <c:v>3.4507300000000001</c:v>
                </c:pt>
                <c:pt idx="54846">
                  <c:v>3.504677</c:v>
                </c:pt>
                <c:pt idx="54847">
                  <c:v>3.529703</c:v>
                </c:pt>
                <c:pt idx="54848">
                  <c:v>3.4785689999999998</c:v>
                </c:pt>
                <c:pt idx="54849">
                  <c:v>3.4005329999999998</c:v>
                </c:pt>
                <c:pt idx="54850">
                  <c:v>3.2587419999999998</c:v>
                </c:pt>
                <c:pt idx="54851">
                  <c:v>3.172412</c:v>
                </c:pt>
                <c:pt idx="54852">
                  <c:v>3.1650320000000001</c:v>
                </c:pt>
                <c:pt idx="54853">
                  <c:v>3.2417690000000001</c:v>
                </c:pt>
                <c:pt idx="54854">
                  <c:v>3.3713000000000002</c:v>
                </c:pt>
                <c:pt idx="54855">
                  <c:v>3.4499599999999999</c:v>
                </c:pt>
                <c:pt idx="54856">
                  <c:v>3.5885539999999998</c:v>
                </c:pt>
                <c:pt idx="54857">
                  <c:v>3.779989</c:v>
                </c:pt>
                <c:pt idx="54858">
                  <c:v>3.733711</c:v>
                </c:pt>
                <c:pt idx="54859">
                  <c:v>3.542589</c:v>
                </c:pt>
                <c:pt idx="54860">
                  <c:v>3.3068710000000001</c:v>
                </c:pt>
                <c:pt idx="54861">
                  <c:v>3.542589</c:v>
                </c:pt>
                <c:pt idx="54862">
                  <c:v>3.2203729999999999</c:v>
                </c:pt>
                <c:pt idx="54863">
                  <c:v>3.3508170000000002</c:v>
                </c:pt>
                <c:pt idx="54864">
                  <c:v>3.4700579999999999</c:v>
                </c:pt>
                <c:pt idx="54865">
                  <c:v>3.592641</c:v>
                </c:pt>
                <c:pt idx="54866">
                  <c:v>3.8688669999999998</c:v>
                </c:pt>
                <c:pt idx="54867">
                  <c:v>4.0083739999999999</c:v>
                </c:pt>
                <c:pt idx="54868">
                  <c:v>3.9425750000000002</c:v>
                </c:pt>
                <c:pt idx="54869">
                  <c:v>3.7165699999999999</c:v>
                </c:pt>
                <c:pt idx="54870">
                  <c:v>3.5862699999999998</c:v>
                </c:pt>
                <c:pt idx="54871">
                  <c:v>3.6080990000000002</c:v>
                </c:pt>
                <c:pt idx="54872">
                  <c:v>3.5006379999999999</c:v>
                </c:pt>
                <c:pt idx="54873">
                  <c:v>3.3902920000000001</c:v>
                </c:pt>
                <c:pt idx="54874">
                  <c:v>3.2264550000000001</c:v>
                </c:pt>
                <c:pt idx="54875">
                  <c:v>3.0558879999999999</c:v>
                </c:pt>
                <c:pt idx="54876">
                  <c:v>2.944652</c:v>
                </c:pt>
                <c:pt idx="54877">
                  <c:v>2.9646300000000001</c:v>
                </c:pt>
                <c:pt idx="54878">
                  <c:v>3.0636290000000002</c:v>
                </c:pt>
                <c:pt idx="54879">
                  <c:v>2.9998010000000002</c:v>
                </c:pt>
                <c:pt idx="54880">
                  <c:v>2.977347</c:v>
                </c:pt>
                <c:pt idx="54881">
                  <c:v>3.1345489999999998</c:v>
                </c:pt>
                <c:pt idx="54882">
                  <c:v>3.3010290000000002</c:v>
                </c:pt>
                <c:pt idx="54883">
                  <c:v>3.6375489999999999</c:v>
                </c:pt>
                <c:pt idx="54884">
                  <c:v>3.938056</c:v>
                </c:pt>
                <c:pt idx="54885">
                  <c:v>4.007917</c:v>
                </c:pt>
                <c:pt idx="54886">
                  <c:v>4.1172060000000004</c:v>
                </c:pt>
                <c:pt idx="54887">
                  <c:v>4.018904</c:v>
                </c:pt>
                <c:pt idx="54888">
                  <c:v>3.8063859999999998</c:v>
                </c:pt>
                <c:pt idx="54889">
                  <c:v>3.6933470000000002</c:v>
                </c:pt>
                <c:pt idx="54890">
                  <c:v>3.6713979999999999</c:v>
                </c:pt>
                <c:pt idx="54891">
                  <c:v>3.6623589999999999</c:v>
                </c:pt>
                <c:pt idx="54892">
                  <c:v>3.6180759999999998</c:v>
                </c:pt>
                <c:pt idx="54893">
                  <c:v>3.5473490000000001</c:v>
                </c:pt>
                <c:pt idx="54894">
                  <c:v>3.4913099999999999</c:v>
                </c:pt>
                <c:pt idx="54895">
                  <c:v>3.4263530000000002</c:v>
                </c:pt>
                <c:pt idx="54896">
                  <c:v>3.284033</c:v>
                </c:pt>
                <c:pt idx="54897">
                  <c:v>3.1957800000000001</c:v>
                </c:pt>
                <c:pt idx="54898">
                  <c:v>3.264945</c:v>
                </c:pt>
                <c:pt idx="54899">
                  <c:v>3.3834879999999998</c:v>
                </c:pt>
                <c:pt idx="54900">
                  <c:v>3.462005</c:v>
                </c:pt>
                <c:pt idx="54901">
                  <c:v>3.4747699999999999</c:v>
                </c:pt>
                <c:pt idx="54902">
                  <c:v>3.541747</c:v>
                </c:pt>
                <c:pt idx="54903">
                  <c:v>3.6919050000000002</c:v>
                </c:pt>
                <c:pt idx="54904">
                  <c:v>3.6894520000000002</c:v>
                </c:pt>
                <c:pt idx="54905">
                  <c:v>3.6468039999999999</c:v>
                </c:pt>
                <c:pt idx="54906">
                  <c:v>3.5744910000000001</c:v>
                </c:pt>
                <c:pt idx="54907">
                  <c:v>3.5807410000000002</c:v>
                </c:pt>
                <c:pt idx="54908">
                  <c:v>3.650531</c:v>
                </c:pt>
                <c:pt idx="54909">
                  <c:v>3.6564930000000002</c:v>
                </c:pt>
                <c:pt idx="54910">
                  <c:v>3.628654</c:v>
                </c:pt>
                <c:pt idx="54911">
                  <c:v>3.528813</c:v>
                </c:pt>
                <c:pt idx="54912">
                  <c:v>3.445681</c:v>
                </c:pt>
                <c:pt idx="54913">
                  <c:v>3.4414259999999999</c:v>
                </c:pt>
                <c:pt idx="54914">
                  <c:v>3.4561630000000001</c:v>
                </c:pt>
                <c:pt idx="54915">
                  <c:v>3.5144609999999998</c:v>
                </c:pt>
                <c:pt idx="54916">
                  <c:v>3.5690569999999999</c:v>
                </c:pt>
                <c:pt idx="54917">
                  <c:v>3.5823520000000002</c:v>
                </c:pt>
                <c:pt idx="54918">
                  <c:v>3.5869430000000002</c:v>
                </c:pt>
                <c:pt idx="54919">
                  <c:v>3.5110239999999999</c:v>
                </c:pt>
                <c:pt idx="54920">
                  <c:v>3.4317380000000002</c:v>
                </c:pt>
                <c:pt idx="54921">
                  <c:v>3.3962300000000001</c:v>
                </c:pt>
                <c:pt idx="54922">
                  <c:v>3.4051490000000002</c:v>
                </c:pt>
                <c:pt idx="54923">
                  <c:v>3.4125290000000001</c:v>
                </c:pt>
                <c:pt idx="54924">
                  <c:v>3.4046439999999998</c:v>
                </c:pt>
                <c:pt idx="54925">
                  <c:v>3.5023930000000001</c:v>
                </c:pt>
                <c:pt idx="54926">
                  <c:v>3.5955020000000002</c:v>
                </c:pt>
                <c:pt idx="54927">
                  <c:v>3.5419160000000001</c:v>
                </c:pt>
                <c:pt idx="54928">
                  <c:v>3.4588549999999998</c:v>
                </c:pt>
                <c:pt idx="54929">
                  <c:v>3.4174340000000001</c:v>
                </c:pt>
                <c:pt idx="54930">
                  <c:v>3.452172</c:v>
                </c:pt>
                <c:pt idx="54931">
                  <c:v>3.499123</c:v>
                </c:pt>
                <c:pt idx="54932">
                  <c:v>3.571005</c:v>
                </c:pt>
                <c:pt idx="54933">
                  <c:v>3.5741299999999998</c:v>
                </c:pt>
                <c:pt idx="54934">
                  <c:v>3.4881609999999998</c:v>
                </c:pt>
                <c:pt idx="54935">
                  <c:v>3.3523559999999999</c:v>
                </c:pt>
                <c:pt idx="54936">
                  <c:v>3.181524</c:v>
                </c:pt>
                <c:pt idx="54937">
                  <c:v>3.0512000000000001</c:v>
                </c:pt>
                <c:pt idx="54938">
                  <c:v>3.0213179999999999</c:v>
                </c:pt>
                <c:pt idx="54939">
                  <c:v>3.056441</c:v>
                </c:pt>
                <c:pt idx="54940">
                  <c:v>3.1036570000000001</c:v>
                </c:pt>
                <c:pt idx="54941">
                  <c:v>3.1694789999999999</c:v>
                </c:pt>
                <c:pt idx="54942">
                  <c:v>3.2891530000000002</c:v>
                </c:pt>
                <c:pt idx="54943">
                  <c:v>3.533814</c:v>
                </c:pt>
                <c:pt idx="54944">
                  <c:v>3.622932</c:v>
                </c:pt>
                <c:pt idx="54945">
                  <c:v>3.6168019999999999</c:v>
                </c:pt>
                <c:pt idx="54946">
                  <c:v>3.7865280000000001</c:v>
                </c:pt>
                <c:pt idx="54947">
                  <c:v>3.9725299999999999</c:v>
                </c:pt>
                <c:pt idx="54948">
                  <c:v>3.993757</c:v>
                </c:pt>
                <c:pt idx="54949">
                  <c:v>3.8280219999999998</c:v>
                </c:pt>
                <c:pt idx="54950">
                  <c:v>3.7492649999999998</c:v>
                </c:pt>
                <c:pt idx="54951">
                  <c:v>3.8372060000000001</c:v>
                </c:pt>
                <c:pt idx="54952">
                  <c:v>3.9500280000000001</c:v>
                </c:pt>
                <c:pt idx="54953">
                  <c:v>3.7442890000000002</c:v>
                </c:pt>
                <c:pt idx="54954">
                  <c:v>3.471765</c:v>
                </c:pt>
                <c:pt idx="54955">
                  <c:v>3.445513</c:v>
                </c:pt>
                <c:pt idx="54956">
                  <c:v>3.3730549999999999</c:v>
                </c:pt>
                <c:pt idx="54957">
                  <c:v>3.318098</c:v>
                </c:pt>
                <c:pt idx="54958">
                  <c:v>3.3471630000000001</c:v>
                </c:pt>
                <c:pt idx="54959">
                  <c:v>3.2928310000000001</c:v>
                </c:pt>
                <c:pt idx="54960">
                  <c:v>3.262877</c:v>
                </c:pt>
                <c:pt idx="54961">
                  <c:v>3.2441010000000001</c:v>
                </c:pt>
                <c:pt idx="54962">
                  <c:v>3.257107</c:v>
                </c:pt>
                <c:pt idx="54963">
                  <c:v>3.232898</c:v>
                </c:pt>
                <c:pt idx="54964">
                  <c:v>3.210661</c:v>
                </c:pt>
                <c:pt idx="54965">
                  <c:v>3.3789449999999999</c:v>
                </c:pt>
                <c:pt idx="54966">
                  <c:v>3.5711970000000002</c:v>
                </c:pt>
                <c:pt idx="54967">
                  <c:v>3.652863</c:v>
                </c:pt>
                <c:pt idx="54968">
                  <c:v>3.7668870000000001</c:v>
                </c:pt>
                <c:pt idx="54969">
                  <c:v>3.7759019999999999</c:v>
                </c:pt>
                <c:pt idx="54970">
                  <c:v>3.6108880000000001</c:v>
                </c:pt>
                <c:pt idx="54971">
                  <c:v>3.45472</c:v>
                </c:pt>
                <c:pt idx="54972">
                  <c:v>3.423997</c:v>
                </c:pt>
                <c:pt idx="54973">
                  <c:v>3.540305</c:v>
                </c:pt>
                <c:pt idx="54974">
                  <c:v>3.5192929999999998</c:v>
                </c:pt>
                <c:pt idx="54975">
                  <c:v>3.546195</c:v>
                </c:pt>
                <c:pt idx="54976">
                  <c:v>3.602185</c:v>
                </c:pt>
                <c:pt idx="54977">
                  <c:v>3.5876169999999998</c:v>
                </c:pt>
                <c:pt idx="54978">
                  <c:v>3.536699</c:v>
                </c:pt>
                <c:pt idx="54979">
                  <c:v>3.5137160000000001</c:v>
                </c:pt>
                <c:pt idx="54980">
                  <c:v>3.5141490000000002</c:v>
                </c:pt>
                <c:pt idx="54981">
                  <c:v>3.5136919999999998</c:v>
                </c:pt>
                <c:pt idx="54982">
                  <c:v>3.561388</c:v>
                </c:pt>
                <c:pt idx="54983">
                  <c:v>3.6522380000000001</c:v>
                </c:pt>
                <c:pt idx="54984">
                  <c:v>3.7058960000000001</c:v>
                </c:pt>
                <c:pt idx="54985">
                  <c:v>3.7186140000000001</c:v>
                </c:pt>
                <c:pt idx="54986">
                  <c:v>3.6600269999999999</c:v>
                </c:pt>
                <c:pt idx="54987">
                  <c:v>3.573096</c:v>
                </c:pt>
                <c:pt idx="54988">
                  <c:v>3.51261</c:v>
                </c:pt>
                <c:pt idx="54989">
                  <c:v>3.4497439999999999</c:v>
                </c:pt>
                <c:pt idx="54990">
                  <c:v>3.403105</c:v>
                </c:pt>
                <c:pt idx="54991">
                  <c:v>3.448518</c:v>
                </c:pt>
                <c:pt idx="54992">
                  <c:v>3.4276270000000002</c:v>
                </c:pt>
                <c:pt idx="54993">
                  <c:v>3.3915660000000001</c:v>
                </c:pt>
                <c:pt idx="54994">
                  <c:v>3.3423310000000002</c:v>
                </c:pt>
                <c:pt idx="54995">
                  <c:v>3.2932399999999999</c:v>
                </c:pt>
                <c:pt idx="54996">
                  <c:v>3.3680780000000001</c:v>
                </c:pt>
                <c:pt idx="54997">
                  <c:v>3.5266739999999999</c:v>
                </c:pt>
                <c:pt idx="54998">
                  <c:v>3.6090610000000001</c:v>
                </c:pt>
                <c:pt idx="54999">
                  <c:v>3.5246059999999999</c:v>
                </c:pt>
                <c:pt idx="55000">
                  <c:v>3.4341900000000001</c:v>
                </c:pt>
                <c:pt idx="55001">
                  <c:v>3.4677020000000001</c:v>
                </c:pt>
                <c:pt idx="55002">
                  <c:v>3.539415</c:v>
                </c:pt>
                <c:pt idx="55003">
                  <c:v>3.5906220000000002</c:v>
                </c:pt>
                <c:pt idx="55004">
                  <c:v>3.6171139999999999</c:v>
                </c:pt>
                <c:pt idx="55005">
                  <c:v>3.617715</c:v>
                </c:pt>
                <c:pt idx="55006">
                  <c:v>3.5629029999999999</c:v>
                </c:pt>
                <c:pt idx="55007">
                  <c:v>3.4420989999999998</c:v>
                </c:pt>
                <c:pt idx="55008">
                  <c:v>3.201886</c:v>
                </c:pt>
                <c:pt idx="55009">
                  <c:v>2.9478260000000001</c:v>
                </c:pt>
                <c:pt idx="55010">
                  <c:v>3.2294130000000001</c:v>
                </c:pt>
                <c:pt idx="55011">
                  <c:v>3.481598</c:v>
                </c:pt>
                <c:pt idx="55012">
                  <c:v>3.5623019999999999</c:v>
                </c:pt>
                <c:pt idx="55013">
                  <c:v>3.3908930000000002</c:v>
                </c:pt>
                <c:pt idx="55014">
                  <c:v>3.3391579999999998</c:v>
                </c:pt>
                <c:pt idx="55015">
                  <c:v>3.4722219999999999</c:v>
                </c:pt>
                <c:pt idx="55016">
                  <c:v>3.6647630000000002</c:v>
                </c:pt>
                <c:pt idx="55017">
                  <c:v>3.6121620000000001</c:v>
                </c:pt>
                <c:pt idx="55018">
                  <c:v>3.5114079999999999</c:v>
                </c:pt>
                <c:pt idx="55019">
                  <c:v>3.5722309999999999</c:v>
                </c:pt>
                <c:pt idx="55020">
                  <c:v>3.7721520000000002</c:v>
                </c:pt>
                <c:pt idx="55021">
                  <c:v>3.9830589999999999</c:v>
                </c:pt>
                <c:pt idx="55022">
                  <c:v>3.9967630000000001</c:v>
                </c:pt>
                <c:pt idx="55023">
                  <c:v>3.9342570000000001</c:v>
                </c:pt>
                <c:pt idx="55024">
                  <c:v>3.7747000000000002</c:v>
                </c:pt>
                <c:pt idx="55025">
                  <c:v>3.55545</c:v>
                </c:pt>
                <c:pt idx="55026">
                  <c:v>3.3507929999999999</c:v>
                </c:pt>
                <c:pt idx="55027">
                  <c:v>2.981074</c:v>
                </c:pt>
                <c:pt idx="55028">
                  <c:v>2.7946149999999998</c:v>
                </c:pt>
                <c:pt idx="55029">
                  <c:v>2.8845269999999998</c:v>
                </c:pt>
                <c:pt idx="55030">
                  <c:v>3.1712579999999999</c:v>
                </c:pt>
                <c:pt idx="55031">
                  <c:v>3.5215529999999999</c:v>
                </c:pt>
                <c:pt idx="55032">
                  <c:v>3.7828499999999998</c:v>
                </c:pt>
                <c:pt idx="55033">
                  <c:v>3.9063940000000001</c:v>
                </c:pt>
                <c:pt idx="55034">
                  <c:v>3.9502679999999999</c:v>
                </c:pt>
                <c:pt idx="55035">
                  <c:v>3.8683860000000001</c:v>
                </c:pt>
                <c:pt idx="55036">
                  <c:v>3.6595460000000002</c:v>
                </c:pt>
                <c:pt idx="55037">
                  <c:v>3.5711729999999999</c:v>
                </c:pt>
                <c:pt idx="55038">
                  <c:v>3.6483910000000002</c:v>
                </c:pt>
                <c:pt idx="55039">
                  <c:v>3.692097</c:v>
                </c:pt>
                <c:pt idx="55040">
                  <c:v>3.6930830000000001</c:v>
                </c:pt>
                <c:pt idx="55041">
                  <c:v>3.667119</c:v>
                </c:pt>
                <c:pt idx="55042">
                  <c:v>3.642525</c:v>
                </c:pt>
                <c:pt idx="55043">
                  <c:v>3.6786099999999999</c:v>
                </c:pt>
                <c:pt idx="55044">
                  <c:v>3.764964</c:v>
                </c:pt>
                <c:pt idx="55045">
                  <c:v>3.649305</c:v>
                </c:pt>
                <c:pt idx="55046">
                  <c:v>3.5799240000000001</c:v>
                </c:pt>
                <c:pt idx="55047">
                  <c:v>3.5831930000000001</c:v>
                </c:pt>
                <c:pt idx="55048">
                  <c:v>3.5833370000000002</c:v>
                </c:pt>
                <c:pt idx="55049">
                  <c:v>3.5438149999999999</c:v>
                </c:pt>
                <c:pt idx="55050">
                  <c:v>3.4725579999999998</c:v>
                </c:pt>
                <c:pt idx="55051">
                  <c:v>3.4378679999999999</c:v>
                </c:pt>
                <c:pt idx="55052">
                  <c:v>3.4665729999999999</c:v>
                </c:pt>
                <c:pt idx="55053">
                  <c:v>3.5205190000000002</c:v>
                </c:pt>
                <c:pt idx="55054">
                  <c:v>3.5274429999999999</c:v>
                </c:pt>
                <c:pt idx="55055">
                  <c:v>3.427915</c:v>
                </c:pt>
                <c:pt idx="55056">
                  <c:v>3.4029370000000001</c:v>
                </c:pt>
                <c:pt idx="55057">
                  <c:v>3.41676</c:v>
                </c:pt>
                <c:pt idx="55058">
                  <c:v>3.4375309999999999</c:v>
                </c:pt>
                <c:pt idx="55059">
                  <c:v>3.4770780000000001</c:v>
                </c:pt>
                <c:pt idx="55060">
                  <c:v>3.4580380000000002</c:v>
                </c:pt>
                <c:pt idx="55061">
                  <c:v>3.4082499999999998</c:v>
                </c:pt>
                <c:pt idx="55062">
                  <c:v>3.433252</c:v>
                </c:pt>
                <c:pt idx="55063">
                  <c:v>3.4566919999999999</c:v>
                </c:pt>
                <c:pt idx="55064">
                  <c:v>3.4715009999999999</c:v>
                </c:pt>
                <c:pt idx="55065">
                  <c:v>3.4972240000000001</c:v>
                </c:pt>
                <c:pt idx="55066">
                  <c:v>3.5426129999999998</c:v>
                </c:pt>
                <c:pt idx="55067">
                  <c:v>3.6227640000000001</c:v>
                </c:pt>
                <c:pt idx="55068">
                  <c:v>3.6780089999999999</c:v>
                </c:pt>
                <c:pt idx="55069">
                  <c:v>3.6424289999999999</c:v>
                </c:pt>
                <c:pt idx="55070">
                  <c:v>3.5310009999999998</c:v>
                </c:pt>
                <c:pt idx="55071">
                  <c:v>3.4517639999999998</c:v>
                </c:pt>
                <c:pt idx="55072">
                  <c:v>3.4417390000000001</c:v>
                </c:pt>
                <c:pt idx="55073">
                  <c:v>3.4565239999999999</c:v>
                </c:pt>
                <c:pt idx="55074">
                  <c:v>3.4968400000000002</c:v>
                </c:pt>
                <c:pt idx="55075">
                  <c:v>3.5111439999999998</c:v>
                </c:pt>
                <c:pt idx="55076">
                  <c:v>3.4992679999999998</c:v>
                </c:pt>
                <c:pt idx="55077">
                  <c:v>3.5689609999999998</c:v>
                </c:pt>
                <c:pt idx="55078">
                  <c:v>3.6380780000000001</c:v>
                </c:pt>
                <c:pt idx="55079">
                  <c:v>3.5716779999999999</c:v>
                </c:pt>
                <c:pt idx="55080">
                  <c:v>3.3798339999999998</c:v>
                </c:pt>
                <c:pt idx="55081">
                  <c:v>3.3419219999999998</c:v>
                </c:pt>
                <c:pt idx="55082">
                  <c:v>3.4257759999999999</c:v>
                </c:pt>
                <c:pt idx="55083">
                  <c:v>3.4033699999999998</c:v>
                </c:pt>
                <c:pt idx="55084">
                  <c:v>3.3290359999999999</c:v>
                </c:pt>
                <c:pt idx="55085">
                  <c:v>3.3094679999999999</c:v>
                </c:pt>
                <c:pt idx="55086">
                  <c:v>3.4284439999999998</c:v>
                </c:pt>
                <c:pt idx="55087">
                  <c:v>3.4871270000000001</c:v>
                </c:pt>
                <c:pt idx="55088">
                  <c:v>3.383705</c:v>
                </c:pt>
                <c:pt idx="55089">
                  <c:v>3.2662909999999998</c:v>
                </c:pt>
                <c:pt idx="55090">
                  <c:v>3.3900999999999999</c:v>
                </c:pt>
                <c:pt idx="55091">
                  <c:v>3.6633680000000002</c:v>
                </c:pt>
                <c:pt idx="55092">
                  <c:v>3.6992850000000002</c:v>
                </c:pt>
                <c:pt idx="55093">
                  <c:v>3.6214659999999999</c:v>
                </c:pt>
                <c:pt idx="55094">
                  <c:v>3.5675910000000002</c:v>
                </c:pt>
                <c:pt idx="55095">
                  <c:v>3.5910060000000001</c:v>
                </c:pt>
                <c:pt idx="55096">
                  <c:v>3.6861109999999999</c:v>
                </c:pt>
                <c:pt idx="55097">
                  <c:v>3.606344</c:v>
                </c:pt>
                <c:pt idx="55098">
                  <c:v>3.5127299999999999</c:v>
                </c:pt>
                <c:pt idx="55099">
                  <c:v>3.6148790000000002</c:v>
                </c:pt>
                <c:pt idx="55100">
                  <c:v>3.6031710000000001</c:v>
                </c:pt>
                <c:pt idx="55101">
                  <c:v>3.483209</c:v>
                </c:pt>
                <c:pt idx="55102">
                  <c:v>3.4889779999999999</c:v>
                </c:pt>
                <c:pt idx="55103">
                  <c:v>3.453951</c:v>
                </c:pt>
                <c:pt idx="55104">
                  <c:v>3.3090350000000002</c:v>
                </c:pt>
                <c:pt idx="55105">
                  <c:v>3.210661</c:v>
                </c:pt>
                <c:pt idx="55106">
                  <c:v>3.122913</c:v>
                </c:pt>
                <c:pt idx="55107">
                  <c:v>3.0390830000000002</c:v>
                </c:pt>
                <c:pt idx="55108">
                  <c:v>3.0521379999999998</c:v>
                </c:pt>
                <c:pt idx="55109">
                  <c:v>3.1242350000000001</c:v>
                </c:pt>
                <c:pt idx="55110">
                  <c:v>3.2733829999999999</c:v>
                </c:pt>
                <c:pt idx="55111">
                  <c:v>3.4624860000000002</c:v>
                </c:pt>
                <c:pt idx="55112">
                  <c:v>3.6565409999999998</c:v>
                </c:pt>
                <c:pt idx="55113">
                  <c:v>3.8252809999999999</c:v>
                </c:pt>
                <c:pt idx="55114">
                  <c:v>4.0362609999999997</c:v>
                </c:pt>
                <c:pt idx="55115">
                  <c:v>4.030011</c:v>
                </c:pt>
                <c:pt idx="55116">
                  <c:v>3.8925709999999998</c:v>
                </c:pt>
                <c:pt idx="55117">
                  <c:v>3.896658</c:v>
                </c:pt>
                <c:pt idx="55118">
                  <c:v>3.7773210000000002</c:v>
                </c:pt>
                <c:pt idx="55119">
                  <c:v>3.6041080000000001</c:v>
                </c:pt>
                <c:pt idx="55120">
                  <c:v>3.5819429999999999</c:v>
                </c:pt>
                <c:pt idx="55121">
                  <c:v>3.612066</c:v>
                </c:pt>
                <c:pt idx="55122">
                  <c:v>3.7190219999999998</c:v>
                </c:pt>
                <c:pt idx="55123">
                  <c:v>3.8821850000000002</c:v>
                </c:pt>
                <c:pt idx="55124">
                  <c:v>3.9397139999999999</c:v>
                </c:pt>
                <c:pt idx="55125">
                  <c:v>3.8932199999999999</c:v>
                </c:pt>
                <c:pt idx="55126">
                  <c:v>3.7404899999999999</c:v>
                </c:pt>
                <c:pt idx="55127">
                  <c:v>3.6042290000000001</c:v>
                </c:pt>
                <c:pt idx="55128">
                  <c:v>3.5194380000000001</c:v>
                </c:pt>
                <c:pt idx="55129">
                  <c:v>3.424814</c:v>
                </c:pt>
                <c:pt idx="55130">
                  <c:v>3.4187799999999999</c:v>
                </c:pt>
                <c:pt idx="55131">
                  <c:v>3.4635669999999998</c:v>
                </c:pt>
                <c:pt idx="55132">
                  <c:v>3.5016479999999999</c:v>
                </c:pt>
                <c:pt idx="55133">
                  <c:v>3.5267460000000002</c:v>
                </c:pt>
                <c:pt idx="55134">
                  <c:v>3.5240770000000001</c:v>
                </c:pt>
                <c:pt idx="55135">
                  <c:v>3.496359</c:v>
                </c:pt>
                <c:pt idx="55136">
                  <c:v>3.4353199999999999</c:v>
                </c:pt>
                <c:pt idx="55137">
                  <c:v>3.3990670000000001</c:v>
                </c:pt>
                <c:pt idx="55138">
                  <c:v>3.4280840000000001</c:v>
                </c:pt>
                <c:pt idx="55139">
                  <c:v>3.5362900000000002</c:v>
                </c:pt>
                <c:pt idx="55140">
                  <c:v>3.5752120000000001</c:v>
                </c:pt>
                <c:pt idx="55141">
                  <c:v>3.560451</c:v>
                </c:pt>
                <c:pt idx="55142">
                  <c:v>3.5524450000000001</c:v>
                </c:pt>
                <c:pt idx="55143">
                  <c:v>3.5077780000000001</c:v>
                </c:pt>
                <c:pt idx="55144">
                  <c:v>3.4937619999999998</c:v>
                </c:pt>
                <c:pt idx="55145">
                  <c:v>3.4885459999999999</c:v>
                </c:pt>
                <c:pt idx="55146">
                  <c:v>3.4834489999999998</c:v>
                </c:pt>
                <c:pt idx="55147">
                  <c:v>3.4965510000000002</c:v>
                </c:pt>
                <c:pt idx="55148">
                  <c:v>3.5079699999999998</c:v>
                </c:pt>
                <c:pt idx="55149">
                  <c:v>3.4575330000000002</c:v>
                </c:pt>
                <c:pt idx="55150">
                  <c:v>3.4088750000000001</c:v>
                </c:pt>
                <c:pt idx="55151">
                  <c:v>3.4713569999999998</c:v>
                </c:pt>
                <c:pt idx="55152">
                  <c:v>3.498354</c:v>
                </c:pt>
                <c:pt idx="55153">
                  <c:v>3.5506899999999999</c:v>
                </c:pt>
                <c:pt idx="55154">
                  <c:v>3.5641289999999999</c:v>
                </c:pt>
                <c:pt idx="55155">
                  <c:v>3.4826800000000002</c:v>
                </c:pt>
                <c:pt idx="55156">
                  <c:v>3.2857159999999999</c:v>
                </c:pt>
                <c:pt idx="55157">
                  <c:v>3.3103090000000002</c:v>
                </c:pt>
                <c:pt idx="55158">
                  <c:v>3.5240049999999998</c:v>
                </c:pt>
                <c:pt idx="55159">
                  <c:v>3.6138210000000002</c:v>
                </c:pt>
                <c:pt idx="55160">
                  <c:v>3.5589599999999999</c:v>
                </c:pt>
                <c:pt idx="55161">
                  <c:v>3.7456830000000001</c:v>
                </c:pt>
                <c:pt idx="55162">
                  <c:v>3.7331340000000002</c:v>
                </c:pt>
                <c:pt idx="55163">
                  <c:v>3.611224</c:v>
                </c:pt>
                <c:pt idx="55164">
                  <c:v>3.4956369999999999</c:v>
                </c:pt>
                <c:pt idx="55165">
                  <c:v>3.3827669999999999</c:v>
                </c:pt>
                <c:pt idx="55166">
                  <c:v>3.1474340000000001</c:v>
                </c:pt>
                <c:pt idx="55167">
                  <c:v>2.8458939999999999</c:v>
                </c:pt>
                <c:pt idx="55168">
                  <c:v>2.9590040000000002</c:v>
                </c:pt>
                <c:pt idx="55169">
                  <c:v>3.1085850000000002</c:v>
                </c:pt>
                <c:pt idx="55170">
                  <c:v>3.2310949999999998</c:v>
                </c:pt>
                <c:pt idx="55171">
                  <c:v>3.4129860000000001</c:v>
                </c:pt>
                <c:pt idx="55172">
                  <c:v>3.7076750000000001</c:v>
                </c:pt>
                <c:pt idx="55173">
                  <c:v>3.9128129999999999</c:v>
                </c:pt>
                <c:pt idx="55174">
                  <c:v>3.866463</c:v>
                </c:pt>
                <c:pt idx="55175">
                  <c:v>3.8402590000000001</c:v>
                </c:pt>
                <c:pt idx="55176">
                  <c:v>3.9072119999999999</c:v>
                </c:pt>
                <c:pt idx="55177">
                  <c:v>3.9275259999999999</c:v>
                </c:pt>
                <c:pt idx="55178">
                  <c:v>3.7566700000000002</c:v>
                </c:pt>
                <c:pt idx="55179">
                  <c:v>3.64053</c:v>
                </c:pt>
                <c:pt idx="55180">
                  <c:v>3.6559400000000002</c:v>
                </c:pt>
                <c:pt idx="55181">
                  <c:v>3.6661090000000001</c:v>
                </c:pt>
                <c:pt idx="55182">
                  <c:v>3.612282</c:v>
                </c:pt>
                <c:pt idx="55183">
                  <c:v>3.5210720000000002</c:v>
                </c:pt>
                <c:pt idx="55184">
                  <c:v>3.4836649999999998</c:v>
                </c:pt>
                <c:pt idx="55185">
                  <c:v>3.5301360000000002</c:v>
                </c:pt>
                <c:pt idx="55186">
                  <c:v>3.536915</c:v>
                </c:pt>
                <c:pt idx="55187">
                  <c:v>3.411279</c:v>
                </c:pt>
                <c:pt idx="55188">
                  <c:v>3.3497599999999998</c:v>
                </c:pt>
                <c:pt idx="55189">
                  <c:v>3.3705069999999999</c:v>
                </c:pt>
                <c:pt idx="55190">
                  <c:v>3.431762</c:v>
                </c:pt>
                <c:pt idx="55191">
                  <c:v>3.4680870000000001</c:v>
                </c:pt>
                <c:pt idx="55192">
                  <c:v>3.62738</c:v>
                </c:pt>
                <c:pt idx="55193">
                  <c:v>3.7862399999999998</c:v>
                </c:pt>
                <c:pt idx="55194">
                  <c:v>3.9933489999999998</c:v>
                </c:pt>
                <c:pt idx="55195">
                  <c:v>3.4649380000000001</c:v>
                </c:pt>
                <c:pt idx="55196">
                  <c:v>3.2009729999999998</c:v>
                </c:pt>
                <c:pt idx="55197">
                  <c:v>3.098392</c:v>
                </c:pt>
                <c:pt idx="55198">
                  <c:v>3.172701</c:v>
                </c:pt>
                <c:pt idx="55199">
                  <c:v>3.307544</c:v>
                </c:pt>
                <c:pt idx="55200">
                  <c:v>3.483136</c:v>
                </c:pt>
                <c:pt idx="55201">
                  <c:v>3.537588</c:v>
                </c:pt>
                <c:pt idx="55202">
                  <c:v>3.659907</c:v>
                </c:pt>
                <c:pt idx="55203">
                  <c:v>3.8342489999999998</c:v>
                </c:pt>
                <c:pt idx="55204">
                  <c:v>3.9328630000000002</c:v>
                </c:pt>
                <c:pt idx="55205">
                  <c:v>3.7634729999999998</c:v>
                </c:pt>
                <c:pt idx="55206">
                  <c:v>3.6109360000000001</c:v>
                </c:pt>
                <c:pt idx="55207">
                  <c:v>3.6353849999999999</c:v>
                </c:pt>
                <c:pt idx="55208">
                  <c:v>3.6329570000000002</c:v>
                </c:pt>
                <c:pt idx="55209">
                  <c:v>3.6042290000000001</c:v>
                </c:pt>
                <c:pt idx="55210">
                  <c:v>3.6222349999999999</c:v>
                </c:pt>
                <c:pt idx="55211">
                  <c:v>3.616441</c:v>
                </c:pt>
                <c:pt idx="55212">
                  <c:v>3.608892</c:v>
                </c:pt>
                <c:pt idx="55213">
                  <c:v>3.561677</c:v>
                </c:pt>
                <c:pt idx="55214">
                  <c:v>3.5009510000000001</c:v>
                </c:pt>
                <c:pt idx="55215">
                  <c:v>3.451403</c:v>
                </c:pt>
                <c:pt idx="55216">
                  <c:v>3.433084</c:v>
                </c:pt>
                <c:pt idx="55217">
                  <c:v>3.5334289999999999</c:v>
                </c:pt>
                <c:pt idx="55218">
                  <c:v>3.6042529999999999</c:v>
                </c:pt>
                <c:pt idx="55219">
                  <c:v>3.6486070000000002</c:v>
                </c:pt>
                <c:pt idx="55220">
                  <c:v>3.717892</c:v>
                </c:pt>
                <c:pt idx="55221">
                  <c:v>3.6803409999999999</c:v>
                </c:pt>
                <c:pt idx="55222">
                  <c:v>3.647405</c:v>
                </c:pt>
                <c:pt idx="55223">
                  <c:v>3.6509640000000001</c:v>
                </c:pt>
                <c:pt idx="55224">
                  <c:v>3.6569500000000001</c:v>
                </c:pt>
                <c:pt idx="55225">
                  <c:v>3.6602429999999999</c:v>
                </c:pt>
                <c:pt idx="55226">
                  <c:v>3.7088290000000002</c:v>
                </c:pt>
                <c:pt idx="55227">
                  <c:v>3.7152479999999999</c:v>
                </c:pt>
                <c:pt idx="55228">
                  <c:v>3.6746669999999999</c:v>
                </c:pt>
                <c:pt idx="55229">
                  <c:v>3.4910220000000001</c:v>
                </c:pt>
                <c:pt idx="55230">
                  <c:v>3.3930570000000002</c:v>
                </c:pt>
                <c:pt idx="55231">
                  <c:v>3.4450319999999999</c:v>
                </c:pt>
                <c:pt idx="55232">
                  <c:v>3.4771740000000002</c:v>
                </c:pt>
                <c:pt idx="55233">
                  <c:v>3.461163</c:v>
                </c:pt>
                <c:pt idx="55234">
                  <c:v>3.4301750000000002</c:v>
                </c:pt>
                <c:pt idx="55235">
                  <c:v>3.3700739999999998</c:v>
                </c:pt>
                <c:pt idx="55236">
                  <c:v>3.3438219999999998</c:v>
                </c:pt>
                <c:pt idx="55237">
                  <c:v>3.450682</c:v>
                </c:pt>
                <c:pt idx="55238">
                  <c:v>3.566004</c:v>
                </c:pt>
                <c:pt idx="55239">
                  <c:v>3.610455</c:v>
                </c:pt>
                <c:pt idx="55240">
                  <c:v>3.503835</c:v>
                </c:pt>
                <c:pt idx="55241">
                  <c:v>3.205997</c:v>
                </c:pt>
                <c:pt idx="55242">
                  <c:v>2.9559989999999998</c:v>
                </c:pt>
                <c:pt idx="55243">
                  <c:v>2.9419840000000002</c:v>
                </c:pt>
                <c:pt idx="55244">
                  <c:v>3.0187689999999998</c:v>
                </c:pt>
                <c:pt idx="55245">
                  <c:v>3.2542219999999999</c:v>
                </c:pt>
                <c:pt idx="55246">
                  <c:v>3.4450799999999999</c:v>
                </c:pt>
                <c:pt idx="55247">
                  <c:v>3.4880650000000002</c:v>
                </c:pt>
                <c:pt idx="55248">
                  <c:v>3.6385100000000001</c:v>
                </c:pt>
                <c:pt idx="55249">
                  <c:v>3.7465250000000001</c:v>
                </c:pt>
                <c:pt idx="55250">
                  <c:v>3.6744509999999999</c:v>
                </c:pt>
                <c:pt idx="55251">
                  <c:v>3.5603310000000001</c:v>
                </c:pt>
                <c:pt idx="55252">
                  <c:v>3.565115</c:v>
                </c:pt>
                <c:pt idx="55253">
                  <c:v>3.5047250000000001</c:v>
                </c:pt>
                <c:pt idx="55254">
                  <c:v>3.4634230000000001</c:v>
                </c:pt>
                <c:pt idx="55255">
                  <c:v>3.39534</c:v>
                </c:pt>
                <c:pt idx="55256">
                  <c:v>3.435921</c:v>
                </c:pt>
                <c:pt idx="55257">
                  <c:v>3.478761</c:v>
                </c:pt>
                <c:pt idx="55258">
                  <c:v>3.6207929999999999</c:v>
                </c:pt>
                <c:pt idx="55259">
                  <c:v>3.9146399999999999</c:v>
                </c:pt>
                <c:pt idx="55260">
                  <c:v>4.0280389999999997</c:v>
                </c:pt>
                <c:pt idx="55261">
                  <c:v>3.9459170000000001</c:v>
                </c:pt>
                <c:pt idx="55262">
                  <c:v>3.7966489999999999</c:v>
                </c:pt>
                <c:pt idx="55263">
                  <c:v>3.7387600000000001</c:v>
                </c:pt>
                <c:pt idx="55264">
                  <c:v>3.6667339999999999</c:v>
                </c:pt>
                <c:pt idx="55265">
                  <c:v>3.6444489999999998</c:v>
                </c:pt>
                <c:pt idx="55266">
                  <c:v>3.5799479999999999</c:v>
                </c:pt>
                <c:pt idx="55267">
                  <c:v>3.511841</c:v>
                </c:pt>
                <c:pt idx="55268">
                  <c:v>3.5365549999999999</c:v>
                </c:pt>
                <c:pt idx="55269">
                  <c:v>3.4610910000000001</c:v>
                </c:pt>
                <c:pt idx="55270">
                  <c:v>3.4259919999999999</c:v>
                </c:pt>
                <c:pt idx="55271">
                  <c:v>3.4566439999999998</c:v>
                </c:pt>
                <c:pt idx="55272">
                  <c:v>3.5864630000000002</c:v>
                </c:pt>
                <c:pt idx="55273">
                  <c:v>3.7511399999999999</c:v>
                </c:pt>
                <c:pt idx="55274">
                  <c:v>3.762632</c:v>
                </c:pt>
                <c:pt idx="55275">
                  <c:v>3.5859100000000002</c:v>
                </c:pt>
                <c:pt idx="55276">
                  <c:v>3.4662120000000001</c:v>
                </c:pt>
                <c:pt idx="55277">
                  <c:v>3.5411220000000001</c:v>
                </c:pt>
                <c:pt idx="55278">
                  <c:v>3.6134599999999999</c:v>
                </c:pt>
                <c:pt idx="55279">
                  <c:v>3.6622379999999999</c:v>
                </c:pt>
                <c:pt idx="55280">
                  <c:v>3.674499</c:v>
                </c:pt>
                <c:pt idx="55281">
                  <c:v>3.6566369999999999</c:v>
                </c:pt>
                <c:pt idx="55282">
                  <c:v>3.705584</c:v>
                </c:pt>
                <c:pt idx="55283">
                  <c:v>3.6754609999999999</c:v>
                </c:pt>
                <c:pt idx="55284">
                  <c:v>3.5139800000000001</c:v>
                </c:pt>
                <c:pt idx="55285">
                  <c:v>3.419718</c:v>
                </c:pt>
                <c:pt idx="55286">
                  <c:v>3.4476770000000001</c:v>
                </c:pt>
                <c:pt idx="55287">
                  <c:v>3.4864540000000002</c:v>
                </c:pt>
                <c:pt idx="55288">
                  <c:v>3.5297510000000001</c:v>
                </c:pt>
                <c:pt idx="55289">
                  <c:v>3.6477179999999998</c:v>
                </c:pt>
                <c:pt idx="55290">
                  <c:v>3.814343</c:v>
                </c:pt>
                <c:pt idx="55291">
                  <c:v>3.9144480000000001</c:v>
                </c:pt>
                <c:pt idx="55292">
                  <c:v>3.889926</c:v>
                </c:pt>
                <c:pt idx="55293">
                  <c:v>3.7877299999999998</c:v>
                </c:pt>
                <c:pt idx="55294">
                  <c:v>3.6553149999999999</c:v>
                </c:pt>
                <c:pt idx="55295">
                  <c:v>3.533766</c:v>
                </c:pt>
                <c:pt idx="55296">
                  <c:v>3.4846750000000002</c:v>
                </c:pt>
                <c:pt idx="55297">
                  <c:v>3.4748429999999999</c:v>
                </c:pt>
                <c:pt idx="55298">
                  <c:v>3.486694</c:v>
                </c:pt>
                <c:pt idx="55299">
                  <c:v>3.5582630000000002</c:v>
                </c:pt>
                <c:pt idx="55300">
                  <c:v>3.5649700000000002</c:v>
                </c:pt>
                <c:pt idx="55301">
                  <c:v>3.4855399999999999</c:v>
                </c:pt>
                <c:pt idx="55302">
                  <c:v>3.4329640000000001</c:v>
                </c:pt>
                <c:pt idx="55303">
                  <c:v>3.3355030000000001</c:v>
                </c:pt>
                <c:pt idx="55304">
                  <c:v>3.2218399999999998</c:v>
                </c:pt>
                <c:pt idx="55305">
                  <c:v>3.1849370000000001</c:v>
                </c:pt>
                <c:pt idx="55306">
                  <c:v>3.321704</c:v>
                </c:pt>
                <c:pt idx="55307">
                  <c:v>3.5679029999999998</c:v>
                </c:pt>
                <c:pt idx="55308">
                  <c:v>3.68099</c:v>
                </c:pt>
                <c:pt idx="55309">
                  <c:v>3.7626559999999998</c:v>
                </c:pt>
                <c:pt idx="55310">
                  <c:v>3.7260659999999999</c:v>
                </c:pt>
                <c:pt idx="55311">
                  <c:v>3.6682250000000001</c:v>
                </c:pt>
                <c:pt idx="55312">
                  <c:v>3.6868319999999999</c:v>
                </c:pt>
                <c:pt idx="55313">
                  <c:v>3.5553780000000001</c:v>
                </c:pt>
                <c:pt idx="55314">
                  <c:v>3.5050849999999998</c:v>
                </c:pt>
                <c:pt idx="55315">
                  <c:v>3.4469069999999999</c:v>
                </c:pt>
                <c:pt idx="55316">
                  <c:v>3.4510900000000002</c:v>
                </c:pt>
                <c:pt idx="55317">
                  <c:v>3.621105</c:v>
                </c:pt>
                <c:pt idx="55318">
                  <c:v>3.7705890000000002</c:v>
                </c:pt>
                <c:pt idx="55319">
                  <c:v>3.7645550000000001</c:v>
                </c:pt>
                <c:pt idx="55320">
                  <c:v>3.5443199999999999</c:v>
                </c:pt>
                <c:pt idx="55321">
                  <c:v>3.256049</c:v>
                </c:pt>
                <c:pt idx="55322">
                  <c:v>3.3120880000000001</c:v>
                </c:pt>
                <c:pt idx="55323">
                  <c:v>3.3987539999999998</c:v>
                </c:pt>
                <c:pt idx="55324">
                  <c:v>3.5018880000000001</c:v>
                </c:pt>
                <c:pt idx="55325">
                  <c:v>3.660339</c:v>
                </c:pt>
                <c:pt idx="55326">
                  <c:v>3.8974510000000002</c:v>
                </c:pt>
                <c:pt idx="55327">
                  <c:v>3.9279109999999999</c:v>
                </c:pt>
                <c:pt idx="55328">
                  <c:v>3.7187100000000002</c:v>
                </c:pt>
                <c:pt idx="55329">
                  <c:v>3.5738409999999998</c:v>
                </c:pt>
                <c:pt idx="55330">
                  <c:v>3.635313</c:v>
                </c:pt>
                <c:pt idx="55331">
                  <c:v>3.7656130000000001</c:v>
                </c:pt>
                <c:pt idx="55332">
                  <c:v>3.5240049999999998</c:v>
                </c:pt>
                <c:pt idx="55333">
                  <c:v>3.3754590000000002</c:v>
                </c:pt>
                <c:pt idx="55334">
                  <c:v>3.475203</c:v>
                </c:pt>
                <c:pt idx="55335">
                  <c:v>3.4213040000000001</c:v>
                </c:pt>
                <c:pt idx="55336">
                  <c:v>3.1679889999999999</c:v>
                </c:pt>
                <c:pt idx="55337">
                  <c:v>3.0109319999999999</c:v>
                </c:pt>
                <c:pt idx="55338">
                  <c:v>3.07464</c:v>
                </c:pt>
                <c:pt idx="55339">
                  <c:v>3.2873260000000002</c:v>
                </c:pt>
                <c:pt idx="55340">
                  <c:v>3.4800110000000002</c:v>
                </c:pt>
                <c:pt idx="55341">
                  <c:v>3.6080030000000001</c:v>
                </c:pt>
                <c:pt idx="55342">
                  <c:v>3.7478229999999999</c:v>
                </c:pt>
                <c:pt idx="55343">
                  <c:v>3.9073799999999999</c:v>
                </c:pt>
                <c:pt idx="55344">
                  <c:v>3.9804629999999999</c:v>
                </c:pt>
                <c:pt idx="55345">
                  <c:v>3.7523909999999998</c:v>
                </c:pt>
                <c:pt idx="55346">
                  <c:v>3.6036999999999999</c:v>
                </c:pt>
                <c:pt idx="55347">
                  <c:v>3.7555399999999999</c:v>
                </c:pt>
                <c:pt idx="55348">
                  <c:v>3.793885</c:v>
                </c:pt>
                <c:pt idx="55349">
                  <c:v>3.7857590000000001</c:v>
                </c:pt>
                <c:pt idx="55350">
                  <c:v>3.6856300000000002</c:v>
                </c:pt>
                <c:pt idx="55351">
                  <c:v>3.585261</c:v>
                </c:pt>
                <c:pt idx="55352">
                  <c:v>3.58954</c:v>
                </c:pt>
                <c:pt idx="55353">
                  <c:v>3.5185719999999998</c:v>
                </c:pt>
                <c:pt idx="55354">
                  <c:v>3.4132030000000002</c:v>
                </c:pt>
                <c:pt idx="55355">
                  <c:v>3.3544230000000002</c:v>
                </c:pt>
                <c:pt idx="55356">
                  <c:v>3.4102939999999999</c:v>
                </c:pt>
                <c:pt idx="55357">
                  <c:v>3.6326209999999999</c:v>
                </c:pt>
                <c:pt idx="55358">
                  <c:v>3.7098149999999999</c:v>
                </c:pt>
                <c:pt idx="55359">
                  <c:v>3.5792980000000001</c:v>
                </c:pt>
                <c:pt idx="55360">
                  <c:v>3.5963910000000001</c:v>
                </c:pt>
                <c:pt idx="55361">
                  <c:v>3.6474540000000002</c:v>
                </c:pt>
                <c:pt idx="55362">
                  <c:v>3.5993240000000002</c:v>
                </c:pt>
                <c:pt idx="55363">
                  <c:v>3.6106720000000001</c:v>
                </c:pt>
                <c:pt idx="55364">
                  <c:v>3.6507710000000002</c:v>
                </c:pt>
                <c:pt idx="55365">
                  <c:v>3.6642579999999998</c:v>
                </c:pt>
                <c:pt idx="55366">
                  <c:v>3.666998</c:v>
                </c:pt>
                <c:pt idx="55367">
                  <c:v>3.6468769999999999</c:v>
                </c:pt>
                <c:pt idx="55368">
                  <c:v>3.6380050000000002</c:v>
                </c:pt>
                <c:pt idx="55369">
                  <c:v>3.6111759999999999</c:v>
                </c:pt>
                <c:pt idx="55370">
                  <c:v>3.5498249999999998</c:v>
                </c:pt>
                <c:pt idx="55371">
                  <c:v>3.5422760000000002</c:v>
                </c:pt>
                <c:pt idx="55372">
                  <c:v>3.5760049999999999</c:v>
                </c:pt>
                <c:pt idx="55373">
                  <c:v>3.5781689999999999</c:v>
                </c:pt>
                <c:pt idx="55374">
                  <c:v>3.5041479999999998</c:v>
                </c:pt>
                <c:pt idx="55375">
                  <c:v>3.4717169999999999</c:v>
                </c:pt>
                <c:pt idx="55376">
                  <c:v>3.4981140000000002</c:v>
                </c:pt>
                <c:pt idx="55377">
                  <c:v>3.540978</c:v>
                </c:pt>
                <c:pt idx="55378">
                  <c:v>3.5103019999999998</c:v>
                </c:pt>
                <c:pt idx="55379">
                  <c:v>3.4415460000000002</c:v>
                </c:pt>
                <c:pt idx="55380">
                  <c:v>3.3467060000000002</c:v>
                </c:pt>
                <c:pt idx="55381">
                  <c:v>3.1288269999999998</c:v>
                </c:pt>
                <c:pt idx="55382">
                  <c:v>3.0189620000000001</c:v>
                </c:pt>
                <c:pt idx="55383">
                  <c:v>3.070481</c:v>
                </c:pt>
                <c:pt idx="55384">
                  <c:v>3.331753</c:v>
                </c:pt>
                <c:pt idx="55385">
                  <c:v>3.6522139999999998</c:v>
                </c:pt>
                <c:pt idx="55386">
                  <c:v>3.8820169999999998</c:v>
                </c:pt>
                <c:pt idx="55387">
                  <c:v>3.9699810000000002</c:v>
                </c:pt>
                <c:pt idx="55388">
                  <c:v>4.056648</c:v>
                </c:pt>
                <c:pt idx="55389">
                  <c:v>4.0084460000000002</c:v>
                </c:pt>
                <c:pt idx="55390">
                  <c:v>3.8838439999999999</c:v>
                </c:pt>
                <c:pt idx="55391">
                  <c:v>3.8138380000000001</c:v>
                </c:pt>
                <c:pt idx="55392">
                  <c:v>3.5376840000000001</c:v>
                </c:pt>
                <c:pt idx="55393">
                  <c:v>3.363318</c:v>
                </c:pt>
                <c:pt idx="55394">
                  <c:v>3.3182900000000002</c:v>
                </c:pt>
                <c:pt idx="55395">
                  <c:v>3.2204449999999998</c:v>
                </c:pt>
                <c:pt idx="55396">
                  <c:v>3.1413519999999999</c:v>
                </c:pt>
                <c:pt idx="55397">
                  <c:v>3.0344679999999999</c:v>
                </c:pt>
                <c:pt idx="55398">
                  <c:v>3.0608399999999998</c:v>
                </c:pt>
                <c:pt idx="55399">
                  <c:v>3.1963810000000001</c:v>
                </c:pt>
                <c:pt idx="55400">
                  <c:v>3.5425409999999999</c:v>
                </c:pt>
                <c:pt idx="55401">
                  <c:v>3.8279260000000002</c:v>
                </c:pt>
                <c:pt idx="55402">
                  <c:v>3.8492500000000001</c:v>
                </c:pt>
                <c:pt idx="55403">
                  <c:v>3.90387</c:v>
                </c:pt>
                <c:pt idx="55404">
                  <c:v>4.0209469999999996</c:v>
                </c:pt>
                <c:pt idx="55405">
                  <c:v>3.9972669999999999</c:v>
                </c:pt>
                <c:pt idx="55406">
                  <c:v>3.7847010000000001</c:v>
                </c:pt>
                <c:pt idx="55407">
                  <c:v>3.7543139999999999</c:v>
                </c:pt>
                <c:pt idx="55408">
                  <c:v>3.73787</c:v>
                </c:pt>
                <c:pt idx="55409">
                  <c:v>3.7203689999999998</c:v>
                </c:pt>
                <c:pt idx="55410">
                  <c:v>3.723325</c:v>
                </c:pt>
                <c:pt idx="55411">
                  <c:v>3.71984</c:v>
                </c:pt>
                <c:pt idx="55412">
                  <c:v>3.6587529999999999</c:v>
                </c:pt>
                <c:pt idx="55413">
                  <c:v>3.6134840000000001</c:v>
                </c:pt>
                <c:pt idx="55414">
                  <c:v>3.4840979999999999</c:v>
                </c:pt>
                <c:pt idx="55415">
                  <c:v>3.2851620000000001</c:v>
                </c:pt>
                <c:pt idx="55416">
                  <c:v>3.1857310000000001</c:v>
                </c:pt>
                <c:pt idx="55417">
                  <c:v>3.2733110000000001</c:v>
                </c:pt>
                <c:pt idx="55418">
                  <c:v>3.4770780000000001</c:v>
                </c:pt>
                <c:pt idx="55419">
                  <c:v>3.651637</c:v>
                </c:pt>
                <c:pt idx="55420">
                  <c:v>3.8345129999999998</c:v>
                </c:pt>
                <c:pt idx="55421">
                  <c:v>3.9621680000000001</c:v>
                </c:pt>
                <c:pt idx="55422">
                  <c:v>3.872954</c:v>
                </c:pt>
                <c:pt idx="55423">
                  <c:v>3.6182439999999998</c:v>
                </c:pt>
                <c:pt idx="55424">
                  <c:v>3.526265</c:v>
                </c:pt>
                <c:pt idx="55425">
                  <c:v>3.5241980000000002</c:v>
                </c:pt>
                <c:pt idx="55426">
                  <c:v>3.5758130000000001</c:v>
                </c:pt>
                <c:pt idx="55427">
                  <c:v>3.6812550000000002</c:v>
                </c:pt>
                <c:pt idx="55428">
                  <c:v>3.8506200000000002</c:v>
                </c:pt>
                <c:pt idx="55429">
                  <c:v>3.9766409999999999</c:v>
                </c:pt>
                <c:pt idx="55430">
                  <c:v>3.9325739999999998</c:v>
                </c:pt>
                <c:pt idx="55431">
                  <c:v>3.7436159999999998</c:v>
                </c:pt>
                <c:pt idx="55432">
                  <c:v>3.647405</c:v>
                </c:pt>
                <c:pt idx="55433">
                  <c:v>3.6739700000000002</c:v>
                </c:pt>
                <c:pt idx="55434">
                  <c:v>3.627211</c:v>
                </c:pt>
                <c:pt idx="55435">
                  <c:v>3.5063840000000002</c:v>
                </c:pt>
                <c:pt idx="55436">
                  <c:v>3.4573170000000002</c:v>
                </c:pt>
                <c:pt idx="55437">
                  <c:v>3.5325160000000002</c:v>
                </c:pt>
                <c:pt idx="55438">
                  <c:v>3.5872320000000002</c:v>
                </c:pt>
                <c:pt idx="55439">
                  <c:v>3.5793710000000001</c:v>
                </c:pt>
                <c:pt idx="55440">
                  <c:v>3.5680480000000001</c:v>
                </c:pt>
                <c:pt idx="55441">
                  <c:v>3.6022810000000001</c:v>
                </c:pt>
                <c:pt idx="55442">
                  <c:v>3.6173069999999998</c:v>
                </c:pt>
                <c:pt idx="55443">
                  <c:v>3.6267550000000002</c:v>
                </c:pt>
                <c:pt idx="55444">
                  <c:v>3.569178</c:v>
                </c:pt>
                <c:pt idx="55445">
                  <c:v>3.5091480000000002</c:v>
                </c:pt>
                <c:pt idx="55446">
                  <c:v>3.5209039999999998</c:v>
                </c:pt>
                <c:pt idx="55447">
                  <c:v>3.5353520000000001</c:v>
                </c:pt>
                <c:pt idx="55448">
                  <c:v>3.5291739999999998</c:v>
                </c:pt>
                <c:pt idx="55449">
                  <c:v>3.4747940000000002</c:v>
                </c:pt>
                <c:pt idx="55450">
                  <c:v>3.3998599999999999</c:v>
                </c:pt>
                <c:pt idx="55451">
                  <c:v>3.250448</c:v>
                </c:pt>
                <c:pt idx="55452">
                  <c:v>3.0362469999999999</c:v>
                </c:pt>
                <c:pt idx="55453">
                  <c:v>2.9180869999999999</c:v>
                </c:pt>
                <c:pt idx="55454">
                  <c:v>2.9554710000000002</c:v>
                </c:pt>
                <c:pt idx="55455">
                  <c:v>3.1734460000000002</c:v>
                </c:pt>
                <c:pt idx="55456">
                  <c:v>3.5326599999999999</c:v>
                </c:pt>
                <c:pt idx="55457">
                  <c:v>3.9210829999999999</c:v>
                </c:pt>
                <c:pt idx="55458">
                  <c:v>4.2128870000000003</c:v>
                </c:pt>
                <c:pt idx="55459">
                  <c:v>4.3192909999999998</c:v>
                </c:pt>
                <c:pt idx="55460">
                  <c:v>4.1698779999999998</c:v>
                </c:pt>
                <c:pt idx="55461">
                  <c:v>3.898317</c:v>
                </c:pt>
                <c:pt idx="55462">
                  <c:v>3.6930580000000002</c:v>
                </c:pt>
                <c:pt idx="55463">
                  <c:v>3.5041000000000002</c:v>
                </c:pt>
                <c:pt idx="55464">
                  <c:v>3.4612599999999998</c:v>
                </c:pt>
                <c:pt idx="55465">
                  <c:v>3.4337569999999999</c:v>
                </c:pt>
                <c:pt idx="55466">
                  <c:v>3.4058700000000002</c:v>
                </c:pt>
                <c:pt idx="55467">
                  <c:v>3.3877679999999999</c:v>
                </c:pt>
                <c:pt idx="55468">
                  <c:v>3.4721500000000001</c:v>
                </c:pt>
                <c:pt idx="55469">
                  <c:v>3.5792259999999998</c:v>
                </c:pt>
                <c:pt idx="55470">
                  <c:v>3.5959590000000001</c:v>
                </c:pt>
                <c:pt idx="55471">
                  <c:v>3.502008</c:v>
                </c:pt>
                <c:pt idx="55472">
                  <c:v>3.405173</c:v>
                </c:pt>
                <c:pt idx="55473">
                  <c:v>3.459336</c:v>
                </c:pt>
                <c:pt idx="55474">
                  <c:v>3.7133970000000001</c:v>
                </c:pt>
                <c:pt idx="55475">
                  <c:v>3.8052320000000002</c:v>
                </c:pt>
                <c:pt idx="55476">
                  <c:v>3.874444</c:v>
                </c:pt>
                <c:pt idx="55477">
                  <c:v>3.9457490000000002</c:v>
                </c:pt>
                <c:pt idx="55478">
                  <c:v>3.7743639999999998</c:v>
                </c:pt>
                <c:pt idx="55479">
                  <c:v>3.4098609999999998</c:v>
                </c:pt>
                <c:pt idx="55480">
                  <c:v>3.1414240000000002</c:v>
                </c:pt>
                <c:pt idx="55481">
                  <c:v>2.8241130000000001</c:v>
                </c:pt>
                <c:pt idx="55482">
                  <c:v>2.5972420000000001</c:v>
                </c:pt>
                <c:pt idx="55483">
                  <c:v>3.912188</c:v>
                </c:pt>
                <c:pt idx="55484">
                  <c:v>3.8663430000000001</c:v>
                </c:pt>
                <c:pt idx="55485">
                  <c:v>3.8148</c:v>
                </c:pt>
                <c:pt idx="55486">
                  <c:v>3.7164739999999998</c:v>
                </c:pt>
                <c:pt idx="55487">
                  <c:v>3.6285820000000002</c:v>
                </c:pt>
                <c:pt idx="55488">
                  <c:v>3.5238369999999999</c:v>
                </c:pt>
                <c:pt idx="55489">
                  <c:v>3.5383100000000001</c:v>
                </c:pt>
                <c:pt idx="55490">
                  <c:v>3.648968</c:v>
                </c:pt>
                <c:pt idx="55491">
                  <c:v>3.6713979999999999</c:v>
                </c:pt>
                <c:pt idx="55492">
                  <c:v>3.6062720000000001</c:v>
                </c:pt>
                <c:pt idx="55493">
                  <c:v>3.630385</c:v>
                </c:pt>
                <c:pt idx="55494">
                  <c:v>3.690029</c:v>
                </c:pt>
                <c:pt idx="55495">
                  <c:v>3.7772480000000002</c:v>
                </c:pt>
                <c:pt idx="55496">
                  <c:v>3.7775850000000002</c:v>
                </c:pt>
                <c:pt idx="55497">
                  <c:v>3.6838030000000002</c:v>
                </c:pt>
                <c:pt idx="55498">
                  <c:v>3.6402649999999999</c:v>
                </c:pt>
                <c:pt idx="55499">
                  <c:v>3.5925929999999999</c:v>
                </c:pt>
                <c:pt idx="55500">
                  <c:v>3.6018249999999998</c:v>
                </c:pt>
                <c:pt idx="55501">
                  <c:v>3.655964</c:v>
                </c:pt>
                <c:pt idx="55502">
                  <c:v>3.6513</c:v>
                </c:pt>
                <c:pt idx="55503">
                  <c:v>3.6671429999999998</c:v>
                </c:pt>
                <c:pt idx="55504">
                  <c:v>3.703516</c:v>
                </c:pt>
                <c:pt idx="55505">
                  <c:v>3.6995740000000001</c:v>
                </c:pt>
                <c:pt idx="55506">
                  <c:v>3.6918799999999998</c:v>
                </c:pt>
                <c:pt idx="55507">
                  <c:v>3.6679119999999998</c:v>
                </c:pt>
                <c:pt idx="55508">
                  <c:v>3.6383420000000002</c:v>
                </c:pt>
                <c:pt idx="55509">
                  <c:v>3.5917029999999999</c:v>
                </c:pt>
                <c:pt idx="55510">
                  <c:v>3.528597</c:v>
                </c:pt>
                <c:pt idx="55511">
                  <c:v>3.4965030000000001</c:v>
                </c:pt>
                <c:pt idx="55512">
                  <c:v>3.5023930000000001</c:v>
                </c:pt>
                <c:pt idx="55513">
                  <c:v>3.5506899999999999</c:v>
                </c:pt>
                <c:pt idx="55514">
                  <c:v>3.5688170000000001</c:v>
                </c:pt>
                <c:pt idx="55515">
                  <c:v>3.57437</c:v>
                </c:pt>
                <c:pt idx="55516">
                  <c:v>3.5809090000000001</c:v>
                </c:pt>
                <c:pt idx="55517">
                  <c:v>3.4995560000000001</c:v>
                </c:pt>
                <c:pt idx="55518">
                  <c:v>3.496912</c:v>
                </c:pt>
                <c:pt idx="55519">
                  <c:v>3.5644659999999999</c:v>
                </c:pt>
                <c:pt idx="55520">
                  <c:v>3.6964480000000002</c:v>
                </c:pt>
                <c:pt idx="55521">
                  <c:v>3.7421250000000001</c:v>
                </c:pt>
                <c:pt idx="55522">
                  <c:v>3.6577670000000002</c:v>
                </c:pt>
                <c:pt idx="55523">
                  <c:v>3.5944440000000002</c:v>
                </c:pt>
                <c:pt idx="55524">
                  <c:v>3.5180669999999998</c:v>
                </c:pt>
                <c:pt idx="55525">
                  <c:v>3.275522</c:v>
                </c:pt>
                <c:pt idx="55526">
                  <c:v>3.1384910000000001</c:v>
                </c:pt>
                <c:pt idx="55527">
                  <c:v>3.1434920000000002</c:v>
                </c:pt>
                <c:pt idx="55528">
                  <c:v>3.2962690000000001</c:v>
                </c:pt>
                <c:pt idx="55529">
                  <c:v>3.5190290000000002</c:v>
                </c:pt>
                <c:pt idx="55530">
                  <c:v>3.5807890000000002</c:v>
                </c:pt>
                <c:pt idx="55531">
                  <c:v>3.6936840000000002</c:v>
                </c:pt>
                <c:pt idx="55532">
                  <c:v>3.9064179999999999</c:v>
                </c:pt>
                <c:pt idx="55533">
                  <c:v>3.9838529999999999</c:v>
                </c:pt>
                <c:pt idx="55534">
                  <c:v>3.6848610000000002</c:v>
                </c:pt>
                <c:pt idx="55535">
                  <c:v>3.324926</c:v>
                </c:pt>
                <c:pt idx="55536">
                  <c:v>3.192847</c:v>
                </c:pt>
                <c:pt idx="55537">
                  <c:v>3.2893699999999999</c:v>
                </c:pt>
                <c:pt idx="55538">
                  <c:v>3.4466190000000001</c:v>
                </c:pt>
                <c:pt idx="55539">
                  <c:v>3.5060950000000002</c:v>
                </c:pt>
                <c:pt idx="55540">
                  <c:v>3.4407049999999999</c:v>
                </c:pt>
                <c:pt idx="55541">
                  <c:v>3.4337089999999999</c:v>
                </c:pt>
                <c:pt idx="55542">
                  <c:v>3.7022179999999998</c:v>
                </c:pt>
                <c:pt idx="55543">
                  <c:v>3.7431589999999999</c:v>
                </c:pt>
                <c:pt idx="55544">
                  <c:v>3.6237979999999999</c:v>
                </c:pt>
                <c:pt idx="55545">
                  <c:v>3.5922800000000001</c:v>
                </c:pt>
                <c:pt idx="55546">
                  <c:v>3.7914810000000001</c:v>
                </c:pt>
                <c:pt idx="55547">
                  <c:v>3.9511099999999999</c:v>
                </c:pt>
                <c:pt idx="55548">
                  <c:v>3.9057930000000001</c:v>
                </c:pt>
                <c:pt idx="55549">
                  <c:v>3.849586</c:v>
                </c:pt>
                <c:pt idx="55550">
                  <c:v>3.8361960000000002</c:v>
                </c:pt>
                <c:pt idx="55551">
                  <c:v>3.6898369999999998</c:v>
                </c:pt>
                <c:pt idx="55552">
                  <c:v>3.5594169999999998</c:v>
                </c:pt>
                <c:pt idx="55553">
                  <c:v>3.5825680000000002</c:v>
                </c:pt>
                <c:pt idx="55554">
                  <c:v>3.6350250000000002</c:v>
                </c:pt>
                <c:pt idx="55555">
                  <c:v>3.6754850000000001</c:v>
                </c:pt>
                <c:pt idx="55556">
                  <c:v>3.682048</c:v>
                </c:pt>
                <c:pt idx="55557">
                  <c:v>3.6972170000000002</c:v>
                </c:pt>
                <c:pt idx="55558">
                  <c:v>3.7257539999999998</c:v>
                </c:pt>
                <c:pt idx="55559">
                  <c:v>3.7170990000000002</c:v>
                </c:pt>
                <c:pt idx="55560">
                  <c:v>3.6985399999999999</c:v>
                </c:pt>
                <c:pt idx="55561">
                  <c:v>3.6429580000000001</c:v>
                </c:pt>
                <c:pt idx="55562">
                  <c:v>3.4992920000000001</c:v>
                </c:pt>
                <c:pt idx="55563">
                  <c:v>3.2459039999999999</c:v>
                </c:pt>
                <c:pt idx="55564">
                  <c:v>3.1339239999999999</c:v>
                </c:pt>
                <c:pt idx="55565">
                  <c:v>3.1337069999999998</c:v>
                </c:pt>
                <c:pt idx="55566">
                  <c:v>3.2584770000000001</c:v>
                </c:pt>
                <c:pt idx="55567">
                  <c:v>3.4734720000000001</c:v>
                </c:pt>
                <c:pt idx="55568">
                  <c:v>3.7278210000000001</c:v>
                </c:pt>
                <c:pt idx="55569">
                  <c:v>4.0634750000000004</c:v>
                </c:pt>
                <c:pt idx="55570">
                  <c:v>4.1725469999999998</c:v>
                </c:pt>
                <c:pt idx="55571">
                  <c:v>4.0387130000000004</c:v>
                </c:pt>
                <c:pt idx="55572">
                  <c:v>4.0189279999999998</c:v>
                </c:pt>
                <c:pt idx="55573">
                  <c:v>3.9231020000000001</c:v>
                </c:pt>
                <c:pt idx="55574">
                  <c:v>3.6559159999999999</c:v>
                </c:pt>
                <c:pt idx="55575">
                  <c:v>3.6089169999999999</c:v>
                </c:pt>
                <c:pt idx="55576">
                  <c:v>3.7103199999999998</c:v>
                </c:pt>
                <c:pt idx="55577">
                  <c:v>3.737365</c:v>
                </c:pt>
                <c:pt idx="55578">
                  <c:v>3.7364760000000001</c:v>
                </c:pt>
                <c:pt idx="55579">
                  <c:v>3.661613</c:v>
                </c:pt>
                <c:pt idx="55580">
                  <c:v>3.6742349999999999</c:v>
                </c:pt>
                <c:pt idx="55581">
                  <c:v>3.7061359999999999</c:v>
                </c:pt>
                <c:pt idx="55582">
                  <c:v>3.6829369999999999</c:v>
                </c:pt>
                <c:pt idx="55583">
                  <c:v>3.6648350000000001</c:v>
                </c:pt>
                <c:pt idx="55584">
                  <c:v>3.6446890000000001</c:v>
                </c:pt>
                <c:pt idx="55585">
                  <c:v>3.6294469999999999</c:v>
                </c:pt>
                <c:pt idx="55586">
                  <c:v>3.600454</c:v>
                </c:pt>
                <c:pt idx="55587">
                  <c:v>3.553407</c:v>
                </c:pt>
                <c:pt idx="55588">
                  <c:v>3.5308809999999999</c:v>
                </c:pt>
                <c:pt idx="55589">
                  <c:v>3.5212650000000001</c:v>
                </c:pt>
                <c:pt idx="55590">
                  <c:v>3.535088</c:v>
                </c:pt>
                <c:pt idx="55591">
                  <c:v>3.5477089999999998</c:v>
                </c:pt>
                <c:pt idx="55592">
                  <c:v>3.5995170000000001</c:v>
                </c:pt>
                <c:pt idx="55593">
                  <c:v>3.6597620000000002</c:v>
                </c:pt>
                <c:pt idx="55594">
                  <c:v>3.6547139999999998</c:v>
                </c:pt>
                <c:pt idx="55595">
                  <c:v>3.6209609999999999</c:v>
                </c:pt>
                <c:pt idx="55596">
                  <c:v>3.567663</c:v>
                </c:pt>
                <c:pt idx="55597">
                  <c:v>3.5348000000000002</c:v>
                </c:pt>
                <c:pt idx="55598">
                  <c:v>3.5190049999999999</c:v>
                </c:pt>
                <c:pt idx="55599">
                  <c:v>3.4062070000000002</c:v>
                </c:pt>
                <c:pt idx="55600">
                  <c:v>3.321151</c:v>
                </c:pt>
                <c:pt idx="55601">
                  <c:v>3.3185790000000002</c:v>
                </c:pt>
                <c:pt idx="55602">
                  <c:v>3.3097319999999999</c:v>
                </c:pt>
                <c:pt idx="55603">
                  <c:v>3.3414649999999999</c:v>
                </c:pt>
                <c:pt idx="55604">
                  <c:v>3.4333239999999998</c:v>
                </c:pt>
                <c:pt idx="55605">
                  <c:v>3.6967850000000002</c:v>
                </c:pt>
                <c:pt idx="55606">
                  <c:v>3.93493</c:v>
                </c:pt>
                <c:pt idx="55607">
                  <c:v>3.8416769999999998</c:v>
                </c:pt>
                <c:pt idx="55608">
                  <c:v>3.6057429999999999</c:v>
                </c:pt>
                <c:pt idx="55609">
                  <c:v>3.375435</c:v>
                </c:pt>
                <c:pt idx="55610">
                  <c:v>3.2706659999999999</c:v>
                </c:pt>
                <c:pt idx="55611">
                  <c:v>3.356827</c:v>
                </c:pt>
                <c:pt idx="55612">
                  <c:v>3.5413389999999998</c:v>
                </c:pt>
                <c:pt idx="55613">
                  <c:v>3.7387600000000001</c:v>
                </c:pt>
                <c:pt idx="55614">
                  <c:v>3.8692039999999999</c:v>
                </c:pt>
                <c:pt idx="55615">
                  <c:v>3.9321660000000001</c:v>
                </c:pt>
                <c:pt idx="55616">
                  <c:v>3.7827540000000002</c:v>
                </c:pt>
                <c:pt idx="55617">
                  <c:v>3.7053669999999999</c:v>
                </c:pt>
                <c:pt idx="55618">
                  <c:v>3.7537370000000001</c:v>
                </c:pt>
                <c:pt idx="55619">
                  <c:v>3.7360669999999998</c:v>
                </c:pt>
                <c:pt idx="55620">
                  <c:v>3.6446890000000001</c:v>
                </c:pt>
                <c:pt idx="55621">
                  <c:v>3.5466760000000002</c:v>
                </c:pt>
                <c:pt idx="55622">
                  <c:v>3.5392950000000001</c:v>
                </c:pt>
                <c:pt idx="55623">
                  <c:v>3.5755240000000001</c:v>
                </c:pt>
                <c:pt idx="55624">
                  <c:v>3.5862940000000001</c:v>
                </c:pt>
                <c:pt idx="55625">
                  <c:v>3.6277159999999999</c:v>
                </c:pt>
                <c:pt idx="55626">
                  <c:v>3.7540969999999998</c:v>
                </c:pt>
                <c:pt idx="55627">
                  <c:v>3.8180930000000002</c:v>
                </c:pt>
                <c:pt idx="55628">
                  <c:v>3.7720799999999999</c:v>
                </c:pt>
                <c:pt idx="55629">
                  <c:v>3.676831</c:v>
                </c:pt>
                <c:pt idx="55630">
                  <c:v>3.6224509999999999</c:v>
                </c:pt>
                <c:pt idx="55631">
                  <c:v>3.6209609999999999</c:v>
                </c:pt>
                <c:pt idx="55632">
                  <c:v>3.5930260000000001</c:v>
                </c:pt>
                <c:pt idx="55633">
                  <c:v>3.527587</c:v>
                </c:pt>
                <c:pt idx="55634">
                  <c:v>3.541026</c:v>
                </c:pt>
                <c:pt idx="55635">
                  <c:v>3.6897169999999999</c:v>
                </c:pt>
                <c:pt idx="55636">
                  <c:v>3.8550439999999999</c:v>
                </c:pt>
                <c:pt idx="55637">
                  <c:v>3.9686349999999999</c:v>
                </c:pt>
                <c:pt idx="55638">
                  <c:v>3.9668079999999999</c:v>
                </c:pt>
                <c:pt idx="55639">
                  <c:v>3.721498</c:v>
                </c:pt>
                <c:pt idx="55640">
                  <c:v>3.4120490000000001</c:v>
                </c:pt>
                <c:pt idx="55641">
                  <c:v>3.2787679999999999</c:v>
                </c:pt>
                <c:pt idx="55642">
                  <c:v>3.3860130000000002</c:v>
                </c:pt>
                <c:pt idx="55643">
                  <c:v>3.483689</c:v>
                </c:pt>
                <c:pt idx="55644">
                  <c:v>3.629591</c:v>
                </c:pt>
                <c:pt idx="55645">
                  <c:v>3.7771759999999999</c:v>
                </c:pt>
                <c:pt idx="55646">
                  <c:v>3.8384559999999999</c:v>
                </c:pt>
                <c:pt idx="55647">
                  <c:v>3.8630969999999998</c:v>
                </c:pt>
                <c:pt idx="55648">
                  <c:v>3.7818640000000001</c:v>
                </c:pt>
                <c:pt idx="55649">
                  <c:v>3.6860390000000001</c:v>
                </c:pt>
                <c:pt idx="55650">
                  <c:v>3.5930260000000001</c:v>
                </c:pt>
                <c:pt idx="55651">
                  <c:v>3.5786500000000001</c:v>
                </c:pt>
                <c:pt idx="55652">
                  <c:v>3.6603870000000001</c:v>
                </c:pt>
                <c:pt idx="55653">
                  <c:v>3.6967370000000002</c:v>
                </c:pt>
                <c:pt idx="55654">
                  <c:v>3.6694749999999998</c:v>
                </c:pt>
                <c:pt idx="55655">
                  <c:v>3.651564</c:v>
                </c:pt>
                <c:pt idx="55656">
                  <c:v>3.6722389999999998</c:v>
                </c:pt>
                <c:pt idx="55657">
                  <c:v>3.675894</c:v>
                </c:pt>
                <c:pt idx="55658">
                  <c:v>3.680053</c:v>
                </c:pt>
                <c:pt idx="55659">
                  <c:v>3.7252010000000002</c:v>
                </c:pt>
                <c:pt idx="55660">
                  <c:v>3.7886679999999999</c:v>
                </c:pt>
                <c:pt idx="55661">
                  <c:v>3.7678729999999998</c:v>
                </c:pt>
                <c:pt idx="55662">
                  <c:v>3.7043339999999998</c:v>
                </c:pt>
                <c:pt idx="55663">
                  <c:v>3.5969199999999999</c:v>
                </c:pt>
                <c:pt idx="55664">
                  <c:v>3.488569</c:v>
                </c:pt>
                <c:pt idx="55665">
                  <c:v>3.4915029999999998</c:v>
                </c:pt>
                <c:pt idx="55666">
                  <c:v>3.5498249999999998</c:v>
                </c:pt>
                <c:pt idx="55667">
                  <c:v>3.6028579999999999</c:v>
                </c:pt>
                <c:pt idx="55668">
                  <c:v>3.5838179999999999</c:v>
                </c:pt>
                <c:pt idx="55669">
                  <c:v>3.5009260000000002</c:v>
                </c:pt>
                <c:pt idx="55670">
                  <c:v>3.4304389999999998</c:v>
                </c:pt>
                <c:pt idx="55671">
                  <c:v>3.391133</c:v>
                </c:pt>
                <c:pt idx="55672">
                  <c:v>3.409332</c:v>
                </c:pt>
                <c:pt idx="55673">
                  <c:v>3.5505939999999998</c:v>
                </c:pt>
                <c:pt idx="55674">
                  <c:v>3.7942209999999998</c:v>
                </c:pt>
                <c:pt idx="55675">
                  <c:v>3.956134</c:v>
                </c:pt>
                <c:pt idx="55676">
                  <c:v>3.9336799999999998</c:v>
                </c:pt>
                <c:pt idx="55677">
                  <c:v>3.7363309999999998</c:v>
                </c:pt>
                <c:pt idx="55678">
                  <c:v>3.728831</c:v>
                </c:pt>
                <c:pt idx="55679">
                  <c:v>3.752631</c:v>
                </c:pt>
                <c:pt idx="55680">
                  <c:v>3.6168740000000001</c:v>
                </c:pt>
                <c:pt idx="55681">
                  <c:v>3.5098449999999999</c:v>
                </c:pt>
                <c:pt idx="55682">
                  <c:v>3.363775</c:v>
                </c:pt>
                <c:pt idx="55683">
                  <c:v>3.2903549999999999</c:v>
                </c:pt>
                <c:pt idx="55684">
                  <c:v>3.3882970000000001</c:v>
                </c:pt>
                <c:pt idx="55685">
                  <c:v>3.4339979999999999</c:v>
                </c:pt>
                <c:pt idx="55686">
                  <c:v>3.3835839999999999</c:v>
                </c:pt>
                <c:pt idx="55687">
                  <c:v>3.3658429999999999</c:v>
                </c:pt>
                <c:pt idx="55688">
                  <c:v>3.4462579999999998</c:v>
                </c:pt>
                <c:pt idx="55689">
                  <c:v>3.5570849999999998</c:v>
                </c:pt>
                <c:pt idx="55690">
                  <c:v>3.5530219999999999</c:v>
                </c:pt>
                <c:pt idx="55691">
                  <c:v>3.6179320000000001</c:v>
                </c:pt>
                <c:pt idx="55692">
                  <c:v>3.8925709999999998</c:v>
                </c:pt>
                <c:pt idx="55693">
                  <c:v>4.1126379999999996</c:v>
                </c:pt>
                <c:pt idx="55694">
                  <c:v>4.1117730000000003</c:v>
                </c:pt>
                <c:pt idx="55695">
                  <c:v>4.0706629999999997</c:v>
                </c:pt>
                <c:pt idx="55696">
                  <c:v>3.9770729999999999</c:v>
                </c:pt>
                <c:pt idx="55697">
                  <c:v>3.9382959999999998</c:v>
                </c:pt>
                <c:pt idx="55698">
                  <c:v>3.9235829999999998</c:v>
                </c:pt>
                <c:pt idx="55699">
                  <c:v>3.7528709999999998</c:v>
                </c:pt>
                <c:pt idx="55700">
                  <c:v>3.6349999999999998</c:v>
                </c:pt>
                <c:pt idx="55701">
                  <c:v>3.5913430000000002</c:v>
                </c:pt>
                <c:pt idx="55702">
                  <c:v>3.5814859999999999</c:v>
                </c:pt>
                <c:pt idx="55703">
                  <c:v>3.5795629999999998</c:v>
                </c:pt>
                <c:pt idx="55704">
                  <c:v>3.5689129999999998</c:v>
                </c:pt>
                <c:pt idx="55705">
                  <c:v>3.6026660000000001</c:v>
                </c:pt>
                <c:pt idx="55706">
                  <c:v>3.6425010000000002</c:v>
                </c:pt>
                <c:pt idx="55707">
                  <c:v>3.6686570000000001</c:v>
                </c:pt>
                <c:pt idx="55708">
                  <c:v>3.6877930000000001</c:v>
                </c:pt>
                <c:pt idx="55709">
                  <c:v>3.5860780000000001</c:v>
                </c:pt>
                <c:pt idx="55710">
                  <c:v>3.4269780000000001</c:v>
                </c:pt>
                <c:pt idx="55711">
                  <c:v>3.3956529999999998</c:v>
                </c:pt>
                <c:pt idx="55712">
                  <c:v>3.2952119999999998</c:v>
                </c:pt>
                <c:pt idx="55713">
                  <c:v>3.2601119999999999</c:v>
                </c:pt>
                <c:pt idx="55714">
                  <c:v>3.385748</c:v>
                </c:pt>
                <c:pt idx="55715">
                  <c:v>3.5116480000000001</c:v>
                </c:pt>
                <c:pt idx="55716">
                  <c:v>3.6112730000000002</c:v>
                </c:pt>
                <c:pt idx="55717">
                  <c:v>3.959908</c:v>
                </c:pt>
                <c:pt idx="55718">
                  <c:v>4.1486020000000003</c:v>
                </c:pt>
                <c:pt idx="55719">
                  <c:v>3.9407480000000001</c:v>
                </c:pt>
                <c:pt idx="55720">
                  <c:v>3.782273</c:v>
                </c:pt>
                <c:pt idx="55721">
                  <c:v>3.7442890000000002</c:v>
                </c:pt>
                <c:pt idx="55722">
                  <c:v>3.7111130000000001</c:v>
                </c:pt>
                <c:pt idx="55723">
                  <c:v>3.690871</c:v>
                </c:pt>
                <c:pt idx="55724">
                  <c:v>3.6629119999999999</c:v>
                </c:pt>
                <c:pt idx="55725">
                  <c:v>3.737269</c:v>
                </c:pt>
                <c:pt idx="55726">
                  <c:v>3.9653659999999999</c:v>
                </c:pt>
                <c:pt idx="55727">
                  <c:v>4.0734760000000003</c:v>
                </c:pt>
                <c:pt idx="55728">
                  <c:v>3.918342</c:v>
                </c:pt>
                <c:pt idx="55729">
                  <c:v>3.6566130000000001</c:v>
                </c:pt>
                <c:pt idx="55730">
                  <c:v>3.5204949999999999</c:v>
                </c:pt>
                <c:pt idx="55731">
                  <c:v>3.4483980000000001</c:v>
                </c:pt>
                <c:pt idx="55732">
                  <c:v>3.4979930000000001</c:v>
                </c:pt>
                <c:pt idx="55733">
                  <c:v>3.6983229999999998</c:v>
                </c:pt>
                <c:pt idx="55734">
                  <c:v>3.6950780000000001</c:v>
                </c:pt>
                <c:pt idx="55735">
                  <c:v>3.637645</c:v>
                </c:pt>
                <c:pt idx="55736">
                  <c:v>3.6178360000000001</c:v>
                </c:pt>
                <c:pt idx="55737">
                  <c:v>3.6229559999999998</c:v>
                </c:pt>
                <c:pt idx="55738">
                  <c:v>3.6432220000000002</c:v>
                </c:pt>
                <c:pt idx="55739">
                  <c:v>3.631418</c:v>
                </c:pt>
                <c:pt idx="55740">
                  <c:v>3.6184370000000001</c:v>
                </c:pt>
                <c:pt idx="55741">
                  <c:v>3.6087720000000001</c:v>
                </c:pt>
                <c:pt idx="55742">
                  <c:v>3.6138690000000002</c:v>
                </c:pt>
                <c:pt idx="55743">
                  <c:v>3.6169699999999998</c:v>
                </c:pt>
                <c:pt idx="55744">
                  <c:v>3.641756</c:v>
                </c:pt>
                <c:pt idx="55745">
                  <c:v>3.6430539999999998</c:v>
                </c:pt>
                <c:pt idx="55746">
                  <c:v>3.6180759999999998</c:v>
                </c:pt>
                <c:pt idx="55747">
                  <c:v>3.5268660000000001</c:v>
                </c:pt>
                <c:pt idx="55748">
                  <c:v>3.386469</c:v>
                </c:pt>
                <c:pt idx="55749">
                  <c:v>3.280186</c:v>
                </c:pt>
                <c:pt idx="55750">
                  <c:v>3.2694879999999999</c:v>
                </c:pt>
                <c:pt idx="55751">
                  <c:v>3.4190680000000002</c:v>
                </c:pt>
                <c:pt idx="55752">
                  <c:v>3.601728</c:v>
                </c:pt>
                <c:pt idx="55753">
                  <c:v>3.6618300000000001</c:v>
                </c:pt>
                <c:pt idx="55754">
                  <c:v>3.6993330000000002</c:v>
                </c:pt>
                <c:pt idx="55755">
                  <c:v>3.8289840000000002</c:v>
                </c:pt>
                <c:pt idx="55756">
                  <c:v>3.8428550000000001</c:v>
                </c:pt>
                <c:pt idx="55757">
                  <c:v>3.6099019999999999</c:v>
                </c:pt>
                <c:pt idx="55758">
                  <c:v>3.362285</c:v>
                </c:pt>
                <c:pt idx="55759">
                  <c:v>3.3846660000000002</c:v>
                </c:pt>
                <c:pt idx="55760">
                  <c:v>3.5216980000000002</c:v>
                </c:pt>
                <c:pt idx="55761">
                  <c:v>3.6892839999999998</c:v>
                </c:pt>
                <c:pt idx="55762">
                  <c:v>3.790327</c:v>
                </c:pt>
                <c:pt idx="55763">
                  <c:v>3.7521740000000001</c:v>
                </c:pt>
                <c:pt idx="55764">
                  <c:v>3.7257060000000002</c:v>
                </c:pt>
                <c:pt idx="55765">
                  <c:v>3.756405</c:v>
                </c:pt>
                <c:pt idx="55766">
                  <c:v>3.7527509999999999</c:v>
                </c:pt>
                <c:pt idx="55767">
                  <c:v>3.723325</c:v>
                </c:pt>
                <c:pt idx="55768">
                  <c:v>3.6294949999999999</c:v>
                </c:pt>
                <c:pt idx="55769">
                  <c:v>3.3577650000000001</c:v>
                </c:pt>
                <c:pt idx="55770">
                  <c:v>3.2461690000000001</c:v>
                </c:pt>
                <c:pt idx="55771">
                  <c:v>3.3134100000000002</c:v>
                </c:pt>
                <c:pt idx="55772">
                  <c:v>3.3729100000000001</c:v>
                </c:pt>
                <c:pt idx="55773">
                  <c:v>3.5434299999999999</c:v>
                </c:pt>
                <c:pt idx="55774">
                  <c:v>3.7067380000000001</c:v>
                </c:pt>
                <c:pt idx="55775">
                  <c:v>3.9106969999999999</c:v>
                </c:pt>
                <c:pt idx="55776">
                  <c:v>4.1321110000000001</c:v>
                </c:pt>
                <c:pt idx="55777">
                  <c:v>4.3364070000000003</c:v>
                </c:pt>
                <c:pt idx="55778">
                  <c:v>4.3491970000000002</c:v>
                </c:pt>
                <c:pt idx="55779">
                  <c:v>4.2491159999999999</c:v>
                </c:pt>
                <c:pt idx="55780">
                  <c:v>3.9840209999999998</c:v>
                </c:pt>
                <c:pt idx="55781">
                  <c:v>3.6943329999999999</c:v>
                </c:pt>
                <c:pt idx="55782">
                  <c:v>3.49946</c:v>
                </c:pt>
                <c:pt idx="55783">
                  <c:v>3.3505050000000001</c:v>
                </c:pt>
                <c:pt idx="55784">
                  <c:v>3.2829510000000002</c:v>
                </c:pt>
                <c:pt idx="55785">
                  <c:v>3.3223530000000001</c:v>
                </c:pt>
                <c:pt idx="55786">
                  <c:v>3.4851800000000002</c:v>
                </c:pt>
                <c:pt idx="55787">
                  <c:v>3.571437</c:v>
                </c:pt>
                <c:pt idx="55788">
                  <c:v>3.687986</c:v>
                </c:pt>
                <c:pt idx="55789">
                  <c:v>3.8667760000000002</c:v>
                </c:pt>
                <c:pt idx="55790">
                  <c:v>3.8324220000000002</c:v>
                </c:pt>
                <c:pt idx="55791">
                  <c:v>3.5860539999999999</c:v>
                </c:pt>
                <c:pt idx="55792">
                  <c:v>3.5284049999999998</c:v>
                </c:pt>
                <c:pt idx="55793">
                  <c:v>3.5645859999999998</c:v>
                </c:pt>
                <c:pt idx="55794">
                  <c:v>3.5943000000000001</c:v>
                </c:pt>
                <c:pt idx="55795">
                  <c:v>3.6211530000000001</c:v>
                </c:pt>
                <c:pt idx="55796">
                  <c:v>3.6758449999999998</c:v>
                </c:pt>
                <c:pt idx="55797">
                  <c:v>3.8043420000000001</c:v>
                </c:pt>
                <c:pt idx="55798">
                  <c:v>3.8355950000000001</c:v>
                </c:pt>
                <c:pt idx="55799">
                  <c:v>3.7859509999999998</c:v>
                </c:pt>
                <c:pt idx="55800">
                  <c:v>3.7547950000000001</c:v>
                </c:pt>
                <c:pt idx="55801">
                  <c:v>3.7792680000000001</c:v>
                </c:pt>
                <c:pt idx="55802">
                  <c:v>3.7829459999999999</c:v>
                </c:pt>
                <c:pt idx="55803">
                  <c:v>3.7296239999999998</c:v>
                </c:pt>
                <c:pt idx="55804">
                  <c:v>3.6714220000000002</c:v>
                </c:pt>
                <c:pt idx="55805">
                  <c:v>3.672167</c:v>
                </c:pt>
                <c:pt idx="55806">
                  <c:v>3.7054149999999999</c:v>
                </c:pt>
                <c:pt idx="55807">
                  <c:v>3.7004869999999999</c:v>
                </c:pt>
                <c:pt idx="55808">
                  <c:v>3.6868799999999999</c:v>
                </c:pt>
                <c:pt idx="55809">
                  <c:v>3.6606999999999998</c:v>
                </c:pt>
                <c:pt idx="55810">
                  <c:v>3.6218020000000002</c:v>
                </c:pt>
                <c:pt idx="55811">
                  <c:v>3.654185</c:v>
                </c:pt>
                <c:pt idx="55812">
                  <c:v>3.7093820000000002</c:v>
                </c:pt>
                <c:pt idx="55813">
                  <c:v>3.7254170000000002</c:v>
                </c:pt>
                <c:pt idx="55814">
                  <c:v>3.7395770000000002</c:v>
                </c:pt>
                <c:pt idx="55815">
                  <c:v>3.6589930000000002</c:v>
                </c:pt>
                <c:pt idx="55816">
                  <c:v>3.5691540000000002</c:v>
                </c:pt>
                <c:pt idx="55817">
                  <c:v>3.6012230000000001</c:v>
                </c:pt>
                <c:pt idx="55818">
                  <c:v>3.6275240000000002</c:v>
                </c:pt>
                <c:pt idx="55819">
                  <c:v>3.645073</c:v>
                </c:pt>
                <c:pt idx="55820">
                  <c:v>3.6527180000000001</c:v>
                </c:pt>
                <c:pt idx="55821">
                  <c:v>3.6459389999999998</c:v>
                </c:pt>
                <c:pt idx="55822">
                  <c:v>3.6091329999999999</c:v>
                </c:pt>
                <c:pt idx="55823">
                  <c:v>3.4030809999999998</c:v>
                </c:pt>
                <c:pt idx="55824">
                  <c:v>3.1351979999999999</c:v>
                </c:pt>
                <c:pt idx="55825">
                  <c:v>2.9641489999999999</c:v>
                </c:pt>
                <c:pt idx="55826">
                  <c:v>2.943114</c:v>
                </c:pt>
                <c:pt idx="55827">
                  <c:v>3.0759379999999998</c:v>
                </c:pt>
                <c:pt idx="55828">
                  <c:v>3.2995390000000002</c:v>
                </c:pt>
                <c:pt idx="55829">
                  <c:v>3.6479819999999998</c:v>
                </c:pt>
                <c:pt idx="55830">
                  <c:v>3.9727459999999999</c:v>
                </c:pt>
                <c:pt idx="55831">
                  <c:v>4.182188</c:v>
                </c:pt>
                <c:pt idx="55832">
                  <c:v>4.0891989999999998</c:v>
                </c:pt>
                <c:pt idx="55833">
                  <c:v>3.8084289999999998</c:v>
                </c:pt>
                <c:pt idx="55834">
                  <c:v>3.5620620000000001</c:v>
                </c:pt>
                <c:pt idx="55835">
                  <c:v>3.615383</c:v>
                </c:pt>
                <c:pt idx="55836">
                  <c:v>3.7345039999999998</c:v>
                </c:pt>
                <c:pt idx="55837">
                  <c:v>3.6628150000000002</c:v>
                </c:pt>
                <c:pt idx="55838">
                  <c:v>3.5955979999999998</c:v>
                </c:pt>
                <c:pt idx="55839">
                  <c:v>3.5520130000000001</c:v>
                </c:pt>
                <c:pt idx="55840">
                  <c:v>3.5625659999999999</c:v>
                </c:pt>
                <c:pt idx="55841">
                  <c:v>3.712507</c:v>
                </c:pt>
                <c:pt idx="55842">
                  <c:v>3.9617110000000002</c:v>
                </c:pt>
                <c:pt idx="55843">
                  <c:v>4.0681390000000004</c:v>
                </c:pt>
                <c:pt idx="55844">
                  <c:v>4.1576899999999997</c:v>
                </c:pt>
                <c:pt idx="55845">
                  <c:v>4.0871069999999996</c:v>
                </c:pt>
                <c:pt idx="55846">
                  <c:v>3.8470620000000002</c:v>
                </c:pt>
                <c:pt idx="55847">
                  <c:v>3.6876250000000002</c:v>
                </c:pt>
                <c:pt idx="55848">
                  <c:v>3.6005989999999999</c:v>
                </c:pt>
                <c:pt idx="55849">
                  <c:v>3.643799</c:v>
                </c:pt>
                <c:pt idx="55850">
                  <c:v>3.6509870000000002</c:v>
                </c:pt>
                <c:pt idx="55851">
                  <c:v>3.56812</c:v>
                </c:pt>
                <c:pt idx="55852">
                  <c:v>3.638582</c:v>
                </c:pt>
                <c:pt idx="55853">
                  <c:v>3.7806139999999999</c:v>
                </c:pt>
                <c:pt idx="55854">
                  <c:v>3.80891</c:v>
                </c:pt>
                <c:pt idx="55855">
                  <c:v>3.7671999999999999</c:v>
                </c:pt>
                <c:pt idx="55856">
                  <c:v>3.7524389999999999</c:v>
                </c:pt>
                <c:pt idx="55857">
                  <c:v>3.7486640000000002</c:v>
                </c:pt>
                <c:pt idx="55858">
                  <c:v>3.7291669999999999</c:v>
                </c:pt>
                <c:pt idx="55859">
                  <c:v>3.7115939999999998</c:v>
                </c:pt>
                <c:pt idx="55860">
                  <c:v>3.727989</c:v>
                </c:pt>
                <c:pt idx="55861">
                  <c:v>3.690871</c:v>
                </c:pt>
                <c:pt idx="55862">
                  <c:v>3.6569980000000002</c:v>
                </c:pt>
                <c:pt idx="55863">
                  <c:v>3.6224989999999999</c:v>
                </c:pt>
                <c:pt idx="55864">
                  <c:v>3.54331</c:v>
                </c:pt>
                <c:pt idx="55865">
                  <c:v>3.5416750000000001</c:v>
                </c:pt>
                <c:pt idx="55866">
                  <c:v>3.6239659999999998</c:v>
                </c:pt>
                <c:pt idx="55867">
                  <c:v>3.5821350000000001</c:v>
                </c:pt>
                <c:pt idx="55868">
                  <c:v>3.4807570000000001</c:v>
                </c:pt>
                <c:pt idx="55869">
                  <c:v>3.5043880000000001</c:v>
                </c:pt>
                <c:pt idx="55870">
                  <c:v>3.621057</c:v>
                </c:pt>
                <c:pt idx="55871">
                  <c:v>3.7544339999999998</c:v>
                </c:pt>
                <c:pt idx="55872">
                  <c:v>3.7992940000000002</c:v>
                </c:pt>
                <c:pt idx="55873">
                  <c:v>3.8073709999999998</c:v>
                </c:pt>
                <c:pt idx="55874">
                  <c:v>3.8937249999999999</c:v>
                </c:pt>
                <c:pt idx="55875">
                  <c:v>3.9018030000000001</c:v>
                </c:pt>
                <c:pt idx="55876">
                  <c:v>3.7567900000000001</c:v>
                </c:pt>
                <c:pt idx="55877">
                  <c:v>3.7059679999999999</c:v>
                </c:pt>
                <c:pt idx="55878">
                  <c:v>3.7000299999999999</c:v>
                </c:pt>
                <c:pt idx="55879">
                  <c:v>3.7160410000000001</c:v>
                </c:pt>
                <c:pt idx="55880">
                  <c:v>3.7427980000000001</c:v>
                </c:pt>
                <c:pt idx="55881">
                  <c:v>3.73888</c:v>
                </c:pt>
                <c:pt idx="55882">
                  <c:v>3.7323170000000001</c:v>
                </c:pt>
                <c:pt idx="55883">
                  <c:v>3.752246</c:v>
                </c:pt>
                <c:pt idx="55884">
                  <c:v>3.7261860000000002</c:v>
                </c:pt>
                <c:pt idx="55885">
                  <c:v>3.6299039999999998</c:v>
                </c:pt>
                <c:pt idx="55886">
                  <c:v>3.5368189999999999</c:v>
                </c:pt>
                <c:pt idx="55887">
                  <c:v>3.4509699999999999</c:v>
                </c:pt>
                <c:pt idx="55888">
                  <c:v>3.5278520000000002</c:v>
                </c:pt>
                <c:pt idx="55889">
                  <c:v>3.5790099999999998</c:v>
                </c:pt>
                <c:pt idx="55890">
                  <c:v>3.4745539999999999</c:v>
                </c:pt>
                <c:pt idx="55891">
                  <c:v>3.3883200000000002</c:v>
                </c:pt>
                <c:pt idx="55892">
                  <c:v>3.486262</c:v>
                </c:pt>
                <c:pt idx="55893">
                  <c:v>3.6295670000000002</c:v>
                </c:pt>
                <c:pt idx="55894">
                  <c:v>3.7132040000000002</c:v>
                </c:pt>
                <c:pt idx="55895">
                  <c:v>3.6132439999999999</c:v>
                </c:pt>
                <c:pt idx="55896">
                  <c:v>3.3939219999999999</c:v>
                </c:pt>
                <c:pt idx="55897">
                  <c:v>3.3983699999999999</c:v>
                </c:pt>
                <c:pt idx="55898">
                  <c:v>3.577375</c:v>
                </c:pt>
                <c:pt idx="55899">
                  <c:v>3.6816629999999999</c:v>
                </c:pt>
                <c:pt idx="55900">
                  <c:v>3.6990440000000002</c:v>
                </c:pt>
                <c:pt idx="55901">
                  <c:v>3.6013440000000001</c:v>
                </c:pt>
                <c:pt idx="55902">
                  <c:v>3.7896529999999999</c:v>
                </c:pt>
                <c:pt idx="55903">
                  <c:v>4.0143839999999997</c:v>
                </c:pt>
                <c:pt idx="55904">
                  <c:v>4.0596050000000004</c:v>
                </c:pt>
                <c:pt idx="55905">
                  <c:v>3.7163539999999999</c:v>
                </c:pt>
                <c:pt idx="55906">
                  <c:v>3.4311129999999999</c:v>
                </c:pt>
                <c:pt idx="55907">
                  <c:v>3.5278520000000002</c:v>
                </c:pt>
                <c:pt idx="55908">
                  <c:v>3.6128110000000002</c:v>
                </c:pt>
                <c:pt idx="55909">
                  <c:v>3.4946280000000001</c:v>
                </c:pt>
                <c:pt idx="55910">
                  <c:v>3.4618120000000001</c:v>
                </c:pt>
                <c:pt idx="55911">
                  <c:v>3.4562590000000002</c:v>
                </c:pt>
                <c:pt idx="55912">
                  <c:v>3.5692740000000001</c:v>
                </c:pt>
                <c:pt idx="55913">
                  <c:v>3.6443759999999998</c:v>
                </c:pt>
                <c:pt idx="55914">
                  <c:v>3.5069370000000002</c:v>
                </c:pt>
                <c:pt idx="55915">
                  <c:v>3.5807890000000002</c:v>
                </c:pt>
                <c:pt idx="55916">
                  <c:v>3.8066019999999998</c:v>
                </c:pt>
                <c:pt idx="55917">
                  <c:v>3.7462360000000001</c:v>
                </c:pt>
                <c:pt idx="55918">
                  <c:v>3.7274600000000002</c:v>
                </c:pt>
                <c:pt idx="55919">
                  <c:v>3.781768</c:v>
                </c:pt>
                <c:pt idx="55920">
                  <c:v>3.857472</c:v>
                </c:pt>
                <c:pt idx="55921">
                  <c:v>3.9296890000000002</c:v>
                </c:pt>
                <c:pt idx="55922">
                  <c:v>3.7953030000000001</c:v>
                </c:pt>
                <c:pt idx="55923">
                  <c:v>3.6591130000000001</c:v>
                </c:pt>
                <c:pt idx="55924">
                  <c:v>3.773787</c:v>
                </c:pt>
                <c:pt idx="55925">
                  <c:v>3.9132940000000001</c:v>
                </c:pt>
                <c:pt idx="55926">
                  <c:v>3.8672080000000002</c:v>
                </c:pt>
                <c:pt idx="55927">
                  <c:v>3.698852</c:v>
                </c:pt>
                <c:pt idx="55928">
                  <c:v>3.642309</c:v>
                </c:pt>
                <c:pt idx="55929">
                  <c:v>3.5612680000000001</c:v>
                </c:pt>
                <c:pt idx="55930">
                  <c:v>3.4753949999999998</c:v>
                </c:pt>
                <c:pt idx="55931">
                  <c:v>3.5358809999999998</c:v>
                </c:pt>
                <c:pt idx="55932">
                  <c:v>3.5795870000000001</c:v>
                </c:pt>
                <c:pt idx="55933">
                  <c:v>3.716618</c:v>
                </c:pt>
                <c:pt idx="55934">
                  <c:v>3.714334</c:v>
                </c:pt>
                <c:pt idx="55935">
                  <c:v>3.7330619999999999</c:v>
                </c:pt>
                <c:pt idx="55936">
                  <c:v>3.7333980000000002</c:v>
                </c:pt>
                <c:pt idx="55937">
                  <c:v>3.6803889999999999</c:v>
                </c:pt>
                <c:pt idx="55938">
                  <c:v>3.5898759999999998</c:v>
                </c:pt>
                <c:pt idx="55939">
                  <c:v>3.587809</c:v>
                </c:pt>
                <c:pt idx="55940">
                  <c:v>3.646636</c:v>
                </c:pt>
                <c:pt idx="55941">
                  <c:v>3.734985</c:v>
                </c:pt>
                <c:pt idx="55942">
                  <c:v>3.786432</c:v>
                </c:pt>
                <c:pt idx="55943">
                  <c:v>3.7015449999999999</c:v>
                </c:pt>
                <c:pt idx="55944">
                  <c:v>3.6324040000000002</c:v>
                </c:pt>
                <c:pt idx="55945">
                  <c:v>3.644593</c:v>
                </c:pt>
                <c:pt idx="55946">
                  <c:v>3.6646670000000001</c:v>
                </c:pt>
                <c:pt idx="55947">
                  <c:v>3.6641140000000001</c:v>
                </c:pt>
                <c:pt idx="55948">
                  <c:v>3.6659649999999999</c:v>
                </c:pt>
                <c:pt idx="55949">
                  <c:v>3.646684</c:v>
                </c:pt>
                <c:pt idx="55950">
                  <c:v>3.6553390000000001</c:v>
                </c:pt>
                <c:pt idx="55951">
                  <c:v>3.6623589999999999</c:v>
                </c:pt>
                <c:pt idx="55952">
                  <c:v>3.6395439999999999</c:v>
                </c:pt>
                <c:pt idx="55953">
                  <c:v>3.6627429999999999</c:v>
                </c:pt>
                <c:pt idx="55954">
                  <c:v>3.7421250000000001</c:v>
                </c:pt>
                <c:pt idx="55955">
                  <c:v>3.7700840000000002</c:v>
                </c:pt>
                <c:pt idx="55956">
                  <c:v>3.6807259999999999</c:v>
                </c:pt>
                <c:pt idx="55957">
                  <c:v>3.5917029999999999</c:v>
                </c:pt>
                <c:pt idx="55958">
                  <c:v>3.5652590000000002</c:v>
                </c:pt>
                <c:pt idx="55959">
                  <c:v>3.5268899999999999</c:v>
                </c:pt>
                <c:pt idx="55960">
                  <c:v>3.5185960000000001</c:v>
                </c:pt>
                <c:pt idx="55961">
                  <c:v>3.5592250000000001</c:v>
                </c:pt>
                <c:pt idx="55962">
                  <c:v>3.5990359999999999</c:v>
                </c:pt>
                <c:pt idx="55963">
                  <c:v>3.52677</c:v>
                </c:pt>
                <c:pt idx="55964">
                  <c:v>3.4853719999999999</c:v>
                </c:pt>
                <c:pt idx="55965">
                  <c:v>3.5373960000000002</c:v>
                </c:pt>
                <c:pt idx="55966">
                  <c:v>3.66784</c:v>
                </c:pt>
                <c:pt idx="55967">
                  <c:v>3.705247</c:v>
                </c:pt>
                <c:pt idx="55968">
                  <c:v>3.6431979999999999</c:v>
                </c:pt>
                <c:pt idx="55969">
                  <c:v>3.490469</c:v>
                </c:pt>
                <c:pt idx="55970">
                  <c:v>3.4318819999999999</c:v>
                </c:pt>
                <c:pt idx="55971">
                  <c:v>3.4351759999999998</c:v>
                </c:pt>
                <c:pt idx="55972">
                  <c:v>3.401014</c:v>
                </c:pt>
                <c:pt idx="55973">
                  <c:v>3.4948199999999998</c:v>
                </c:pt>
                <c:pt idx="55974">
                  <c:v>3.67611</c:v>
                </c:pt>
                <c:pt idx="55975">
                  <c:v>3.769892</c:v>
                </c:pt>
                <c:pt idx="55976">
                  <c:v>3.8746369999999999</c:v>
                </c:pt>
                <c:pt idx="55977">
                  <c:v>3.956928</c:v>
                </c:pt>
                <c:pt idx="55978">
                  <c:v>3.9560140000000001</c:v>
                </c:pt>
                <c:pt idx="55979">
                  <c:v>3.9007450000000001</c:v>
                </c:pt>
                <c:pt idx="55980">
                  <c:v>3.729768</c:v>
                </c:pt>
                <c:pt idx="55981">
                  <c:v>3.6383899999999998</c:v>
                </c:pt>
                <c:pt idx="55982">
                  <c:v>3.542036</c:v>
                </c:pt>
                <c:pt idx="55983">
                  <c:v>3.4706350000000001</c:v>
                </c:pt>
                <c:pt idx="55984">
                  <c:v>3.447749</c:v>
                </c:pt>
                <c:pt idx="55985">
                  <c:v>3.5307369999999998</c:v>
                </c:pt>
                <c:pt idx="55986">
                  <c:v>3.6440399999999999</c:v>
                </c:pt>
                <c:pt idx="55987">
                  <c:v>3.651132</c:v>
                </c:pt>
                <c:pt idx="55988">
                  <c:v>3.649737</c:v>
                </c:pt>
                <c:pt idx="55989">
                  <c:v>3.718782</c:v>
                </c:pt>
                <c:pt idx="55990">
                  <c:v>3.7413560000000001</c:v>
                </c:pt>
                <c:pt idx="55991">
                  <c:v>3.665556</c:v>
                </c:pt>
                <c:pt idx="55992">
                  <c:v>3.4457770000000001</c:v>
                </c:pt>
                <c:pt idx="55993">
                  <c:v>3.2830710000000001</c:v>
                </c:pt>
                <c:pt idx="55994">
                  <c:v>3.3332679999999999</c:v>
                </c:pt>
                <c:pt idx="55995">
                  <c:v>3.3497840000000001</c:v>
                </c:pt>
                <c:pt idx="55996">
                  <c:v>3.387143</c:v>
                </c:pt>
                <c:pt idx="55997">
                  <c:v>3.6094930000000001</c:v>
                </c:pt>
                <c:pt idx="55998">
                  <c:v>3.8531680000000001</c:v>
                </c:pt>
                <c:pt idx="55999">
                  <c:v>3.998157</c:v>
                </c:pt>
                <c:pt idx="56000">
                  <c:v>4.0119800000000003</c:v>
                </c:pt>
                <c:pt idx="56001">
                  <c:v>4.0031330000000001</c:v>
                </c:pt>
                <c:pt idx="56002">
                  <c:v>3.9300739999999998</c:v>
                </c:pt>
                <c:pt idx="56003">
                  <c:v>3.9278140000000001</c:v>
                </c:pt>
                <c:pt idx="56004">
                  <c:v>3.9876990000000001</c:v>
                </c:pt>
                <c:pt idx="56005">
                  <c:v>3.9850310000000002</c:v>
                </c:pt>
                <c:pt idx="56006">
                  <c:v>4.0373190000000001</c:v>
                </c:pt>
                <c:pt idx="56007">
                  <c:v>3.9621680000000001</c:v>
                </c:pt>
                <c:pt idx="56008">
                  <c:v>3.7600829999999998</c:v>
                </c:pt>
                <c:pt idx="56009">
                  <c:v>3.753641</c:v>
                </c:pt>
                <c:pt idx="56010">
                  <c:v>3.8547549999999999</c:v>
                </c:pt>
                <c:pt idx="56011">
                  <c:v>3.9283429999999999</c:v>
                </c:pt>
                <c:pt idx="56012">
                  <c:v>3.9089179999999999</c:v>
                </c:pt>
                <c:pt idx="56013">
                  <c:v>3.7847729999999999</c:v>
                </c:pt>
                <c:pt idx="56014">
                  <c:v>3.6384620000000001</c:v>
                </c:pt>
                <c:pt idx="56015">
                  <c:v>3.5779999999999998</c:v>
                </c:pt>
                <c:pt idx="56016">
                  <c:v>3.698299</c:v>
                </c:pt>
                <c:pt idx="56017">
                  <c:v>3.7218589999999998</c:v>
                </c:pt>
                <c:pt idx="56018">
                  <c:v>3.6855099999999998</c:v>
                </c:pt>
                <c:pt idx="56019">
                  <c:v>3.6452900000000001</c:v>
                </c:pt>
                <c:pt idx="56020">
                  <c:v>3.6481029999999999</c:v>
                </c:pt>
                <c:pt idx="56021">
                  <c:v>3.6740900000000001</c:v>
                </c:pt>
                <c:pt idx="56022">
                  <c:v>3.598074</c:v>
                </c:pt>
                <c:pt idx="56023">
                  <c:v>3.566773</c:v>
                </c:pt>
                <c:pt idx="56024">
                  <c:v>3.643367</c:v>
                </c:pt>
                <c:pt idx="56025">
                  <c:v>3.7205849999999998</c:v>
                </c:pt>
                <c:pt idx="56026">
                  <c:v>3.7423660000000001</c:v>
                </c:pt>
                <c:pt idx="56027">
                  <c:v>3.7200799999999998</c:v>
                </c:pt>
                <c:pt idx="56028">
                  <c:v>3.5871119999999999</c:v>
                </c:pt>
                <c:pt idx="56029">
                  <c:v>3.4234439999999999</c:v>
                </c:pt>
                <c:pt idx="56030">
                  <c:v>3.347019</c:v>
                </c:pt>
                <c:pt idx="56031">
                  <c:v>3.3092030000000001</c:v>
                </c:pt>
                <c:pt idx="56032">
                  <c:v>3.2969900000000001</c:v>
                </c:pt>
                <c:pt idx="56033">
                  <c:v>3.41866</c:v>
                </c:pt>
                <c:pt idx="56034">
                  <c:v>3.5166249999999999</c:v>
                </c:pt>
                <c:pt idx="56035">
                  <c:v>3.5999729999999999</c:v>
                </c:pt>
                <c:pt idx="56036">
                  <c:v>3.6907990000000002</c:v>
                </c:pt>
                <c:pt idx="56037">
                  <c:v>3.6742110000000001</c:v>
                </c:pt>
                <c:pt idx="56038">
                  <c:v>3.605286</c:v>
                </c:pt>
                <c:pt idx="56039">
                  <c:v>3.580212</c:v>
                </c:pt>
                <c:pt idx="56040">
                  <c:v>3.6296879999999998</c:v>
                </c:pt>
                <c:pt idx="56041">
                  <c:v>3.7214019999999999</c:v>
                </c:pt>
                <c:pt idx="56042">
                  <c:v>3.737365</c:v>
                </c:pt>
                <c:pt idx="56043">
                  <c:v>3.7036600000000002</c:v>
                </c:pt>
                <c:pt idx="56044">
                  <c:v>3.7257289999999998</c:v>
                </c:pt>
                <c:pt idx="56045">
                  <c:v>3.6731050000000001</c:v>
                </c:pt>
                <c:pt idx="56046">
                  <c:v>3.5948769999999999</c:v>
                </c:pt>
                <c:pt idx="56047">
                  <c:v>3.589251</c:v>
                </c:pt>
                <c:pt idx="56048">
                  <c:v>3.62738</c:v>
                </c:pt>
                <c:pt idx="56049">
                  <c:v>3.5683600000000002</c:v>
                </c:pt>
                <c:pt idx="56050">
                  <c:v>3.533261</c:v>
                </c:pt>
                <c:pt idx="56051">
                  <c:v>3.5333329999999998</c:v>
                </c:pt>
                <c:pt idx="56052">
                  <c:v>3.473112</c:v>
                </c:pt>
                <c:pt idx="56053">
                  <c:v>3.4773429999999999</c:v>
                </c:pt>
                <c:pt idx="56054">
                  <c:v>3.4981140000000002</c:v>
                </c:pt>
                <c:pt idx="56055">
                  <c:v>3.4698660000000001</c:v>
                </c:pt>
                <c:pt idx="56056">
                  <c:v>3.5745629999999999</c:v>
                </c:pt>
                <c:pt idx="56057">
                  <c:v>3.4811649999999998</c:v>
                </c:pt>
                <c:pt idx="56058">
                  <c:v>3.3082410000000002</c:v>
                </c:pt>
                <c:pt idx="56059">
                  <c:v>3.3541829999999999</c:v>
                </c:pt>
                <c:pt idx="56060">
                  <c:v>3.6387990000000001</c:v>
                </c:pt>
                <c:pt idx="56061">
                  <c:v>3.9395699999999998</c:v>
                </c:pt>
                <c:pt idx="56062">
                  <c:v>4.1078060000000001</c:v>
                </c:pt>
                <c:pt idx="56063">
                  <c:v>4.083189</c:v>
                </c:pt>
                <c:pt idx="56064">
                  <c:v>4.011692</c:v>
                </c:pt>
                <c:pt idx="56065">
                  <c:v>3.829224</c:v>
                </c:pt>
                <c:pt idx="56066">
                  <c:v>3.6990210000000001</c:v>
                </c:pt>
                <c:pt idx="56067">
                  <c:v>3.657022</c:v>
                </c:pt>
                <c:pt idx="56068">
                  <c:v>3.7216909999999999</c:v>
                </c:pt>
                <c:pt idx="56069">
                  <c:v>3.771455</c:v>
                </c:pt>
                <c:pt idx="56070">
                  <c:v>3.7238060000000002</c:v>
                </c:pt>
                <c:pt idx="56071">
                  <c:v>3.7107999999999999</c:v>
                </c:pt>
                <c:pt idx="56072">
                  <c:v>3.804751</c:v>
                </c:pt>
                <c:pt idx="56073">
                  <c:v>3.8047029999999999</c:v>
                </c:pt>
                <c:pt idx="56074">
                  <c:v>3.7406350000000002</c:v>
                </c:pt>
                <c:pt idx="56075">
                  <c:v>3.7595550000000002</c:v>
                </c:pt>
                <c:pt idx="56076">
                  <c:v>3.69164</c:v>
                </c:pt>
                <c:pt idx="56077">
                  <c:v>3.6389909999999999</c:v>
                </c:pt>
                <c:pt idx="56078">
                  <c:v>3.695751</c:v>
                </c:pt>
                <c:pt idx="56079">
                  <c:v>3.6844760000000001</c:v>
                </c:pt>
                <c:pt idx="56080">
                  <c:v>3.6464439999999998</c:v>
                </c:pt>
                <c:pt idx="56081">
                  <c:v>3.6077870000000001</c:v>
                </c:pt>
                <c:pt idx="56082">
                  <c:v>3.536699</c:v>
                </c:pt>
                <c:pt idx="56083">
                  <c:v>3.6147339999999999</c:v>
                </c:pt>
                <c:pt idx="56084">
                  <c:v>3.7443610000000001</c:v>
                </c:pt>
                <c:pt idx="56085">
                  <c:v>3.7771520000000001</c:v>
                </c:pt>
                <c:pt idx="56086">
                  <c:v>3.6721910000000002</c:v>
                </c:pt>
                <c:pt idx="56087">
                  <c:v>3.7249119999999998</c:v>
                </c:pt>
                <c:pt idx="56088">
                  <c:v>3.822397</c:v>
                </c:pt>
                <c:pt idx="56089">
                  <c:v>3.707411</c:v>
                </c:pt>
                <c:pt idx="56090">
                  <c:v>3.641035</c:v>
                </c:pt>
                <c:pt idx="56091">
                  <c:v>3.7616700000000001</c:v>
                </c:pt>
                <c:pt idx="56092">
                  <c:v>3.8952149999999999</c:v>
                </c:pt>
                <c:pt idx="56093">
                  <c:v>3.895384</c:v>
                </c:pt>
                <c:pt idx="56094">
                  <c:v>3.7711899999999998</c:v>
                </c:pt>
                <c:pt idx="56095">
                  <c:v>3.684596</c:v>
                </c:pt>
                <c:pt idx="56096">
                  <c:v>3.6364909999999999</c:v>
                </c:pt>
                <c:pt idx="56097">
                  <c:v>3.607955</c:v>
                </c:pt>
                <c:pt idx="56098">
                  <c:v>3.6030030000000002</c:v>
                </c:pt>
                <c:pt idx="56099">
                  <c:v>3.569995</c:v>
                </c:pt>
                <c:pt idx="56100">
                  <c:v>3.6033870000000001</c:v>
                </c:pt>
                <c:pt idx="56101">
                  <c:v>3.6726000000000001</c:v>
                </c:pt>
                <c:pt idx="56102">
                  <c:v>3.6735370000000001</c:v>
                </c:pt>
                <c:pt idx="56103">
                  <c:v>3.667672</c:v>
                </c:pt>
                <c:pt idx="56104">
                  <c:v>3.665171</c:v>
                </c:pt>
                <c:pt idx="56105">
                  <c:v>3.660844</c:v>
                </c:pt>
                <c:pt idx="56106">
                  <c:v>3.647405</c:v>
                </c:pt>
                <c:pt idx="56107">
                  <c:v>3.6206480000000001</c:v>
                </c:pt>
                <c:pt idx="56108">
                  <c:v>3.6212490000000002</c:v>
                </c:pt>
                <c:pt idx="56109">
                  <c:v>3.6079310000000002</c:v>
                </c:pt>
                <c:pt idx="56110">
                  <c:v>3.5835300000000001</c:v>
                </c:pt>
                <c:pt idx="56111">
                  <c:v>3.55158</c:v>
                </c:pt>
                <c:pt idx="56112">
                  <c:v>3.5295109999999998</c:v>
                </c:pt>
                <c:pt idx="56113">
                  <c:v>3.5438390000000002</c:v>
                </c:pt>
                <c:pt idx="56114">
                  <c:v>3.556797</c:v>
                </c:pt>
                <c:pt idx="56115">
                  <c:v>3.624158</c:v>
                </c:pt>
                <c:pt idx="56116">
                  <c:v>3.7085409999999999</c:v>
                </c:pt>
                <c:pt idx="56117">
                  <c:v>3.7287590000000002</c:v>
                </c:pt>
                <c:pt idx="56118">
                  <c:v>3.6406260000000001</c:v>
                </c:pt>
                <c:pt idx="56119">
                  <c:v>3.59192</c:v>
                </c:pt>
                <c:pt idx="56120">
                  <c:v>3.6353610000000001</c:v>
                </c:pt>
                <c:pt idx="56121">
                  <c:v>3.581366</c:v>
                </c:pt>
                <c:pt idx="56122">
                  <c:v>3.359448</c:v>
                </c:pt>
                <c:pt idx="56123">
                  <c:v>2.987565</c:v>
                </c:pt>
                <c:pt idx="56124">
                  <c:v>2.8282240000000001</c:v>
                </c:pt>
                <c:pt idx="56125">
                  <c:v>2.9822519999999999</c:v>
                </c:pt>
                <c:pt idx="56126">
                  <c:v>3.2816290000000001</c:v>
                </c:pt>
                <c:pt idx="56127">
                  <c:v>3.6391589999999998</c:v>
                </c:pt>
                <c:pt idx="56128">
                  <c:v>3.8870900000000002</c:v>
                </c:pt>
                <c:pt idx="56129">
                  <c:v>4.1053059999999997</c:v>
                </c:pt>
                <c:pt idx="56130">
                  <c:v>4.2923410000000004</c:v>
                </c:pt>
                <c:pt idx="56131">
                  <c:v>4.087828</c:v>
                </c:pt>
                <c:pt idx="56132">
                  <c:v>3.6821920000000001</c:v>
                </c:pt>
                <c:pt idx="56133">
                  <c:v>3.4275790000000002</c:v>
                </c:pt>
                <c:pt idx="56134">
                  <c:v>3.377046</c:v>
                </c:pt>
                <c:pt idx="56135">
                  <c:v>3.454456</c:v>
                </c:pt>
                <c:pt idx="56136">
                  <c:v>3.5015999999999998</c:v>
                </c:pt>
                <c:pt idx="56137">
                  <c:v>3.5963430000000001</c:v>
                </c:pt>
                <c:pt idx="56138">
                  <c:v>3.6631999999999998</c:v>
                </c:pt>
                <c:pt idx="56139">
                  <c:v>3.7801089999999999</c:v>
                </c:pt>
                <c:pt idx="56140">
                  <c:v>3.9530090000000002</c:v>
                </c:pt>
                <c:pt idx="56141">
                  <c:v>4.0820829999999999</c:v>
                </c:pt>
                <c:pt idx="56142">
                  <c:v>3.9331990000000001</c:v>
                </c:pt>
                <c:pt idx="56143">
                  <c:v>3.6688019999999999</c:v>
                </c:pt>
                <c:pt idx="56144">
                  <c:v>3.4943390000000001</c:v>
                </c:pt>
                <c:pt idx="56145">
                  <c:v>3.473544</c:v>
                </c:pt>
                <c:pt idx="56146">
                  <c:v>3.5584549999999999</c:v>
                </c:pt>
                <c:pt idx="56147">
                  <c:v>3.664282</c:v>
                </c:pt>
                <c:pt idx="56148">
                  <c:v>3.661133</c:v>
                </c:pt>
                <c:pt idx="56149">
                  <c:v>3.626995</c:v>
                </c:pt>
                <c:pt idx="56150">
                  <c:v>3.7414040000000002</c:v>
                </c:pt>
                <c:pt idx="56151">
                  <c:v>3.8807909999999999</c:v>
                </c:pt>
                <c:pt idx="56152">
                  <c:v>3.840379</c:v>
                </c:pt>
                <c:pt idx="56153">
                  <c:v>3.7539769999999999</c:v>
                </c:pt>
                <c:pt idx="56154">
                  <c:v>3.7005349999999999</c:v>
                </c:pt>
                <c:pt idx="56155">
                  <c:v>3.6580550000000001</c:v>
                </c:pt>
                <c:pt idx="56156">
                  <c:v>3.6623830000000002</c:v>
                </c:pt>
                <c:pt idx="56157">
                  <c:v>3.6522860000000001</c:v>
                </c:pt>
                <c:pt idx="56158">
                  <c:v>3.6381260000000002</c:v>
                </c:pt>
                <c:pt idx="56159">
                  <c:v>3.6492089999999999</c:v>
                </c:pt>
                <c:pt idx="56160">
                  <c:v>3.706906</c:v>
                </c:pt>
                <c:pt idx="56161">
                  <c:v>3.7531119999999998</c:v>
                </c:pt>
                <c:pt idx="56162">
                  <c:v>3.7778740000000002</c:v>
                </c:pt>
                <c:pt idx="56163">
                  <c:v>3.7365240000000002</c:v>
                </c:pt>
                <c:pt idx="56164">
                  <c:v>3.6932269999999998</c:v>
                </c:pt>
                <c:pt idx="56165">
                  <c:v>3.6732010000000002</c:v>
                </c:pt>
                <c:pt idx="56166">
                  <c:v>3.6444489999999998</c:v>
                </c:pt>
                <c:pt idx="56167">
                  <c:v>3.6506029999999998</c:v>
                </c:pt>
                <c:pt idx="56168">
                  <c:v>3.6827209999999999</c:v>
                </c:pt>
                <c:pt idx="56169">
                  <c:v>3.6594980000000001</c:v>
                </c:pt>
                <c:pt idx="56170">
                  <c:v>3.5912229999999998</c:v>
                </c:pt>
                <c:pt idx="56171">
                  <c:v>3.5173220000000001</c:v>
                </c:pt>
                <c:pt idx="56172">
                  <c:v>3.5109509999999999</c:v>
                </c:pt>
                <c:pt idx="56173">
                  <c:v>3.5236450000000001</c:v>
                </c:pt>
                <c:pt idx="56174">
                  <c:v>3.5645380000000002</c:v>
                </c:pt>
                <c:pt idx="56175">
                  <c:v>3.6573579999999999</c:v>
                </c:pt>
                <c:pt idx="56176">
                  <c:v>3.7660459999999998</c:v>
                </c:pt>
                <c:pt idx="56177">
                  <c:v>3.8237190000000001</c:v>
                </c:pt>
                <c:pt idx="56178">
                  <c:v>3.8175889999999999</c:v>
                </c:pt>
                <c:pt idx="56179">
                  <c:v>3.7752050000000001</c:v>
                </c:pt>
                <c:pt idx="56180">
                  <c:v>3.6705570000000001</c:v>
                </c:pt>
                <c:pt idx="56181">
                  <c:v>3.5916800000000002</c:v>
                </c:pt>
                <c:pt idx="56182">
                  <c:v>3.5655950000000001</c:v>
                </c:pt>
                <c:pt idx="56183">
                  <c:v>3.60995</c:v>
                </c:pt>
                <c:pt idx="56184">
                  <c:v>3.6921930000000001</c:v>
                </c:pt>
                <c:pt idx="56185">
                  <c:v>3.7240470000000001</c:v>
                </c:pt>
                <c:pt idx="56186">
                  <c:v>3.591631</c:v>
                </c:pt>
                <c:pt idx="56187">
                  <c:v>3.282734</c:v>
                </c:pt>
                <c:pt idx="56188">
                  <c:v>3.0054989999999999</c:v>
                </c:pt>
                <c:pt idx="56189">
                  <c:v>2.9951370000000002</c:v>
                </c:pt>
                <c:pt idx="56190">
                  <c:v>3.1238990000000002</c:v>
                </c:pt>
                <c:pt idx="56191">
                  <c:v>3.3337970000000001</c:v>
                </c:pt>
                <c:pt idx="56192">
                  <c:v>3.6335579999999998</c:v>
                </c:pt>
                <c:pt idx="56193">
                  <c:v>3.8409800000000001</c:v>
                </c:pt>
                <c:pt idx="56194">
                  <c:v>4.0841260000000004</c:v>
                </c:pt>
                <c:pt idx="56195">
                  <c:v>4.1692530000000003</c:v>
                </c:pt>
                <c:pt idx="56196">
                  <c:v>3.9745010000000001</c:v>
                </c:pt>
                <c:pt idx="56197">
                  <c:v>3.9040859999999999</c:v>
                </c:pt>
                <c:pt idx="56198">
                  <c:v>3.9024269999999999</c:v>
                </c:pt>
                <c:pt idx="56199">
                  <c:v>3.8352580000000001</c:v>
                </c:pt>
                <c:pt idx="56200">
                  <c:v>3.6995979999999999</c:v>
                </c:pt>
                <c:pt idx="56201">
                  <c:v>3.546964</c:v>
                </c:pt>
                <c:pt idx="56202">
                  <c:v>3.4117839999999999</c:v>
                </c:pt>
                <c:pt idx="56203">
                  <c:v>3.4876559999999999</c:v>
                </c:pt>
                <c:pt idx="56204">
                  <c:v>3.6427659999999999</c:v>
                </c:pt>
                <c:pt idx="56205">
                  <c:v>3.6621419999999998</c:v>
                </c:pt>
                <c:pt idx="56206">
                  <c:v>3.4896759999999998</c:v>
                </c:pt>
                <c:pt idx="56207">
                  <c:v>3.3178100000000001</c:v>
                </c:pt>
                <c:pt idx="56208">
                  <c:v>3.3046350000000002</c:v>
                </c:pt>
                <c:pt idx="56209">
                  <c:v>3.388849</c:v>
                </c:pt>
                <c:pt idx="56210">
                  <c:v>3.413443</c:v>
                </c:pt>
                <c:pt idx="56211">
                  <c:v>3.3902920000000001</c:v>
                </c:pt>
                <c:pt idx="56212">
                  <c:v>3.4898440000000002</c:v>
                </c:pt>
                <c:pt idx="56213">
                  <c:v>3.6707010000000002</c:v>
                </c:pt>
                <c:pt idx="56214">
                  <c:v>3.887162</c:v>
                </c:pt>
                <c:pt idx="56215">
                  <c:v>4.0860729999999998</c:v>
                </c:pt>
                <c:pt idx="56216">
                  <c:v>4.1220860000000004</c:v>
                </c:pt>
                <c:pt idx="56217">
                  <c:v>4.0415020000000004</c:v>
                </c:pt>
                <c:pt idx="56218">
                  <c:v>3.8704299999999998</c:v>
                </c:pt>
                <c:pt idx="56219">
                  <c:v>3.7377259999999999</c:v>
                </c:pt>
                <c:pt idx="56220">
                  <c:v>3.674283</c:v>
                </c:pt>
                <c:pt idx="56221">
                  <c:v>3.3487740000000001</c:v>
                </c:pt>
                <c:pt idx="56222">
                  <c:v>2.9766020000000002</c:v>
                </c:pt>
                <c:pt idx="56223">
                  <c:v>3.023962</c:v>
                </c:pt>
                <c:pt idx="56224">
                  <c:v>3.3332440000000001</c:v>
                </c:pt>
                <c:pt idx="56225">
                  <c:v>3.608724</c:v>
                </c:pt>
                <c:pt idx="56226">
                  <c:v>3.672215</c:v>
                </c:pt>
                <c:pt idx="56227">
                  <c:v>3.6933229999999999</c:v>
                </c:pt>
                <c:pt idx="56228">
                  <c:v>3.9807999999999999</c:v>
                </c:pt>
                <c:pt idx="56229">
                  <c:v>4.1495889999999997</c:v>
                </c:pt>
                <c:pt idx="56230">
                  <c:v>3.9855119999999999</c:v>
                </c:pt>
                <c:pt idx="56231">
                  <c:v>3.8902869999999998</c:v>
                </c:pt>
                <c:pt idx="56232">
                  <c:v>3.9916900000000002</c:v>
                </c:pt>
                <c:pt idx="56233">
                  <c:v>3.956807</c:v>
                </c:pt>
                <c:pt idx="56234">
                  <c:v>3.7773210000000002</c:v>
                </c:pt>
                <c:pt idx="56235">
                  <c:v>3.7359230000000001</c:v>
                </c:pt>
                <c:pt idx="56236">
                  <c:v>3.6922410000000001</c:v>
                </c:pt>
                <c:pt idx="56237">
                  <c:v>3.6371880000000001</c:v>
                </c:pt>
                <c:pt idx="56238">
                  <c:v>3.5951170000000001</c:v>
                </c:pt>
                <c:pt idx="56239">
                  <c:v>3.5240049999999998</c:v>
                </c:pt>
                <c:pt idx="56240">
                  <c:v>3.4602499999999998</c:v>
                </c:pt>
                <c:pt idx="56241">
                  <c:v>3.3979370000000002</c:v>
                </c:pt>
                <c:pt idx="56242">
                  <c:v>3.4142600000000001</c:v>
                </c:pt>
                <c:pt idx="56243">
                  <c:v>3.4965030000000001</c:v>
                </c:pt>
                <c:pt idx="56244">
                  <c:v>3.5764860000000001</c:v>
                </c:pt>
                <c:pt idx="56245">
                  <c:v>3.710969</c:v>
                </c:pt>
                <c:pt idx="56246">
                  <c:v>3.7464770000000001</c:v>
                </c:pt>
                <c:pt idx="56247">
                  <c:v>3.7134209999999999</c:v>
                </c:pt>
                <c:pt idx="56248">
                  <c:v>3.7632330000000001</c:v>
                </c:pt>
                <c:pt idx="56249">
                  <c:v>3.8044859999999998</c:v>
                </c:pt>
                <c:pt idx="56250">
                  <c:v>3.7908550000000001</c:v>
                </c:pt>
                <c:pt idx="56251">
                  <c:v>3.7310189999999999</c:v>
                </c:pt>
                <c:pt idx="56252">
                  <c:v>3.6696430000000002</c:v>
                </c:pt>
                <c:pt idx="56253">
                  <c:v>3.5833370000000002</c:v>
                </c:pt>
                <c:pt idx="56254">
                  <c:v>3.5047969999999999</c:v>
                </c:pt>
                <c:pt idx="56255">
                  <c:v>3.5224190000000002</c:v>
                </c:pt>
                <c:pt idx="56256">
                  <c:v>3.6029059999999999</c:v>
                </c:pt>
                <c:pt idx="56257">
                  <c:v>3.6077629999999998</c:v>
                </c:pt>
                <c:pt idx="56258">
                  <c:v>3.600743</c:v>
                </c:pt>
                <c:pt idx="56259">
                  <c:v>3.601728</c:v>
                </c:pt>
                <c:pt idx="56260">
                  <c:v>3.5599219999999998</c:v>
                </c:pt>
                <c:pt idx="56261">
                  <c:v>3.5150139999999999</c:v>
                </c:pt>
                <c:pt idx="56262">
                  <c:v>3.5809329999999999</c:v>
                </c:pt>
                <c:pt idx="56263">
                  <c:v>3.6270910000000001</c:v>
                </c:pt>
                <c:pt idx="56264">
                  <c:v>3.63964</c:v>
                </c:pt>
                <c:pt idx="56265">
                  <c:v>3.6546660000000002</c:v>
                </c:pt>
                <c:pt idx="56266">
                  <c:v>3.6169220000000002</c:v>
                </c:pt>
                <c:pt idx="56267">
                  <c:v>3.521385</c:v>
                </c:pt>
                <c:pt idx="56268">
                  <c:v>3.4761649999999999</c:v>
                </c:pt>
                <c:pt idx="56269">
                  <c:v>3.5026570000000001</c:v>
                </c:pt>
                <c:pt idx="56270">
                  <c:v>3.503282</c:v>
                </c:pt>
                <c:pt idx="56271">
                  <c:v>3.3966630000000002</c:v>
                </c:pt>
                <c:pt idx="56272">
                  <c:v>3.3728859999999998</c:v>
                </c:pt>
                <c:pt idx="56273">
                  <c:v>3.4817900000000002</c:v>
                </c:pt>
                <c:pt idx="56274">
                  <c:v>3.541363</c:v>
                </c:pt>
                <c:pt idx="56275">
                  <c:v>3.5403530000000001</c:v>
                </c:pt>
                <c:pt idx="56276">
                  <c:v>3.6131959999999999</c:v>
                </c:pt>
                <c:pt idx="56277">
                  <c:v>3.8694199999999999</c:v>
                </c:pt>
                <c:pt idx="56278">
                  <c:v>4.0580660000000002</c:v>
                </c:pt>
                <c:pt idx="56279">
                  <c:v>3.9498829999999998</c:v>
                </c:pt>
                <c:pt idx="56280">
                  <c:v>3.7984279999999999</c:v>
                </c:pt>
                <c:pt idx="56281">
                  <c:v>3.717508</c:v>
                </c:pt>
                <c:pt idx="56282">
                  <c:v>3.6002619999999999</c:v>
                </c:pt>
                <c:pt idx="56283">
                  <c:v>3.330743</c:v>
                </c:pt>
                <c:pt idx="56284">
                  <c:v>3.0113650000000001</c:v>
                </c:pt>
                <c:pt idx="56285">
                  <c:v>3.0068450000000002</c:v>
                </c:pt>
                <c:pt idx="56286">
                  <c:v>3.2085689999999998</c:v>
                </c:pt>
                <c:pt idx="56287">
                  <c:v>3.3151649999999999</c:v>
                </c:pt>
                <c:pt idx="56288">
                  <c:v>3.3966630000000002</c:v>
                </c:pt>
                <c:pt idx="56289">
                  <c:v>3.5594169999999998</c:v>
                </c:pt>
                <c:pt idx="56290">
                  <c:v>3.8030200000000001</c:v>
                </c:pt>
                <c:pt idx="56291">
                  <c:v>4.2398850000000001</c:v>
                </c:pt>
                <c:pt idx="56292">
                  <c:v>4.2664489999999997</c:v>
                </c:pt>
                <c:pt idx="56293">
                  <c:v>3.9718330000000002</c:v>
                </c:pt>
                <c:pt idx="56294">
                  <c:v>3.817564</c:v>
                </c:pt>
                <c:pt idx="56295">
                  <c:v>3.7674400000000001</c:v>
                </c:pt>
                <c:pt idx="56296">
                  <c:v>3.6688740000000002</c:v>
                </c:pt>
                <c:pt idx="56297">
                  <c:v>3.53355</c:v>
                </c:pt>
                <c:pt idx="56298">
                  <c:v>3.4869829999999999</c:v>
                </c:pt>
                <c:pt idx="56299">
                  <c:v>3.5072969999999999</c:v>
                </c:pt>
                <c:pt idx="56300">
                  <c:v>3.628822</c:v>
                </c:pt>
                <c:pt idx="56301">
                  <c:v>3.7315230000000001</c:v>
                </c:pt>
                <c:pt idx="56302">
                  <c:v>3.7508520000000001</c:v>
                </c:pt>
                <c:pt idx="56303">
                  <c:v>3.769603</c:v>
                </c:pt>
                <c:pt idx="56304">
                  <c:v>3.8095349999999999</c:v>
                </c:pt>
                <c:pt idx="56305">
                  <c:v>3.8194400000000002</c:v>
                </c:pt>
                <c:pt idx="56306">
                  <c:v>3.6780089999999999</c:v>
                </c:pt>
                <c:pt idx="56307">
                  <c:v>3.5580229999999999</c:v>
                </c:pt>
                <c:pt idx="56308">
                  <c:v>3.4758040000000001</c:v>
                </c:pt>
                <c:pt idx="56309">
                  <c:v>3.6181000000000001</c:v>
                </c:pt>
                <c:pt idx="56310">
                  <c:v>3.8992300000000002</c:v>
                </c:pt>
                <c:pt idx="56311">
                  <c:v>4.0340259999999999</c:v>
                </c:pt>
                <c:pt idx="56312">
                  <c:v>3.9417819999999999</c:v>
                </c:pt>
                <c:pt idx="56313">
                  <c:v>3.7258499999999999</c:v>
                </c:pt>
                <c:pt idx="56314">
                  <c:v>3.6199270000000001</c:v>
                </c:pt>
                <c:pt idx="56315">
                  <c:v>3.6162489999999998</c:v>
                </c:pt>
                <c:pt idx="56316">
                  <c:v>3.5315300000000001</c:v>
                </c:pt>
                <c:pt idx="56317">
                  <c:v>3.4978729999999998</c:v>
                </c:pt>
                <c:pt idx="56318">
                  <c:v>3.4613559999999999</c:v>
                </c:pt>
                <c:pt idx="56319">
                  <c:v>3.5103260000000001</c:v>
                </c:pt>
                <c:pt idx="56320">
                  <c:v>3.627043</c:v>
                </c:pt>
                <c:pt idx="56321">
                  <c:v>3.6330529999999999</c:v>
                </c:pt>
                <c:pt idx="56322">
                  <c:v>3.614182</c:v>
                </c:pt>
                <c:pt idx="56323">
                  <c:v>3.5918000000000001</c:v>
                </c:pt>
                <c:pt idx="56324">
                  <c:v>3.5541040000000002</c:v>
                </c:pt>
                <c:pt idx="56325">
                  <c:v>3.5966320000000001</c:v>
                </c:pt>
                <c:pt idx="56326">
                  <c:v>3.582087</c:v>
                </c:pt>
                <c:pt idx="56327">
                  <c:v>3.589299</c:v>
                </c:pt>
                <c:pt idx="56328">
                  <c:v>3.6625269999999999</c:v>
                </c:pt>
                <c:pt idx="56329">
                  <c:v>3.705559</c:v>
                </c:pt>
                <c:pt idx="56330">
                  <c:v>3.8488410000000002</c:v>
                </c:pt>
                <c:pt idx="56331">
                  <c:v>3.9428160000000001</c:v>
                </c:pt>
                <c:pt idx="56332">
                  <c:v>3.9530810000000001</c:v>
                </c:pt>
                <c:pt idx="56333">
                  <c:v>3.8804789999999998</c:v>
                </c:pt>
                <c:pt idx="56334">
                  <c:v>3.6989000000000001</c:v>
                </c:pt>
                <c:pt idx="56335">
                  <c:v>3.6067049999999998</c:v>
                </c:pt>
                <c:pt idx="56336">
                  <c:v>3.5463149999999999</c:v>
                </c:pt>
                <c:pt idx="56337">
                  <c:v>3.4548890000000001</c:v>
                </c:pt>
                <c:pt idx="56338">
                  <c:v>3.4973920000000001</c:v>
                </c:pt>
                <c:pt idx="56339">
                  <c:v>3.5013589999999999</c:v>
                </c:pt>
                <c:pt idx="56340">
                  <c:v>3.4907330000000001</c:v>
                </c:pt>
                <c:pt idx="56341">
                  <c:v>3.5248710000000001</c:v>
                </c:pt>
                <c:pt idx="56342">
                  <c:v>3.5272030000000001</c:v>
                </c:pt>
                <c:pt idx="56343">
                  <c:v>3.5473249999999998</c:v>
                </c:pt>
                <c:pt idx="56344">
                  <c:v>3.5404249999999999</c:v>
                </c:pt>
                <c:pt idx="56345">
                  <c:v>3.483088</c:v>
                </c:pt>
                <c:pt idx="56346">
                  <c:v>3.5055420000000002</c:v>
                </c:pt>
                <c:pt idx="56347">
                  <c:v>3.6094210000000002</c:v>
                </c:pt>
                <c:pt idx="56348">
                  <c:v>3.5132110000000001</c:v>
                </c:pt>
                <c:pt idx="56349">
                  <c:v>3.2330670000000001</c:v>
                </c:pt>
                <c:pt idx="56350">
                  <c:v>3.2699449999999999</c:v>
                </c:pt>
                <c:pt idx="56351">
                  <c:v>3.45912</c:v>
                </c:pt>
                <c:pt idx="56352">
                  <c:v>3.5091480000000002</c:v>
                </c:pt>
                <c:pt idx="56353">
                  <c:v>3.5072009999999998</c:v>
                </c:pt>
                <c:pt idx="56354">
                  <c:v>3.5663170000000002</c:v>
                </c:pt>
                <c:pt idx="56355">
                  <c:v>3.590309</c:v>
                </c:pt>
                <c:pt idx="56356">
                  <c:v>3.4544079999999999</c:v>
                </c:pt>
                <c:pt idx="56357">
                  <c:v>3.2751380000000001</c:v>
                </c:pt>
                <c:pt idx="56358">
                  <c:v>3.2726609999999998</c:v>
                </c:pt>
                <c:pt idx="56359">
                  <c:v>3.4801549999999999</c:v>
                </c:pt>
                <c:pt idx="56360">
                  <c:v>3.6697389999999999</c:v>
                </c:pt>
                <c:pt idx="56361">
                  <c:v>3.7119059999999999</c:v>
                </c:pt>
                <c:pt idx="56362">
                  <c:v>3.717171</c:v>
                </c:pt>
                <c:pt idx="56363">
                  <c:v>3.8151359999999999</c:v>
                </c:pt>
                <c:pt idx="56364">
                  <c:v>3.8566780000000001</c:v>
                </c:pt>
                <c:pt idx="56365">
                  <c:v>3.9012500000000001</c:v>
                </c:pt>
                <c:pt idx="56366">
                  <c:v>3.9123559999999999</c:v>
                </c:pt>
                <c:pt idx="56367">
                  <c:v>3.8593229999999998</c:v>
                </c:pt>
                <c:pt idx="56368">
                  <c:v>3.8410280000000001</c:v>
                </c:pt>
                <c:pt idx="56369">
                  <c:v>3.756526</c:v>
                </c:pt>
                <c:pt idx="56370">
                  <c:v>3.6599550000000001</c:v>
                </c:pt>
                <c:pt idx="56371">
                  <c:v>3.6057429999999999</c:v>
                </c:pt>
                <c:pt idx="56372">
                  <c:v>3.6237490000000001</c:v>
                </c:pt>
                <c:pt idx="56373">
                  <c:v>3.5041959999999999</c:v>
                </c:pt>
                <c:pt idx="56374">
                  <c:v>3.422218</c:v>
                </c:pt>
                <c:pt idx="56375">
                  <c:v>3.3462499999999999</c:v>
                </c:pt>
                <c:pt idx="56376">
                  <c:v>3.2185220000000001</c:v>
                </c:pt>
                <c:pt idx="56377">
                  <c:v>3.3293249999999999</c:v>
                </c:pt>
                <c:pt idx="56378">
                  <c:v>3.4500329999999999</c:v>
                </c:pt>
                <c:pt idx="56379">
                  <c:v>3.5289579999999998</c:v>
                </c:pt>
                <c:pt idx="56380">
                  <c:v>3.668946</c:v>
                </c:pt>
                <c:pt idx="56381">
                  <c:v>3.763137</c:v>
                </c:pt>
                <c:pt idx="56382">
                  <c:v>3.9692599999999998</c:v>
                </c:pt>
                <c:pt idx="56383">
                  <c:v>4.1139359999999998</c:v>
                </c:pt>
                <c:pt idx="56384">
                  <c:v>3.9901270000000002</c:v>
                </c:pt>
                <c:pt idx="56385">
                  <c:v>3.7980680000000002</c:v>
                </c:pt>
                <c:pt idx="56386">
                  <c:v>3.772681</c:v>
                </c:pt>
                <c:pt idx="56387">
                  <c:v>3.7880910000000001</c:v>
                </c:pt>
                <c:pt idx="56388">
                  <c:v>3.7792680000000001</c:v>
                </c:pt>
                <c:pt idx="56389">
                  <c:v>3.6859660000000001</c:v>
                </c:pt>
                <c:pt idx="56390">
                  <c:v>3.6279569999999999</c:v>
                </c:pt>
                <c:pt idx="56391">
                  <c:v>3.5941559999999999</c:v>
                </c:pt>
                <c:pt idx="56392">
                  <c:v>3.5235970000000001</c:v>
                </c:pt>
                <c:pt idx="56393">
                  <c:v>3.5470839999999999</c:v>
                </c:pt>
                <c:pt idx="56394">
                  <c:v>3.565283</c:v>
                </c:pt>
                <c:pt idx="56395">
                  <c:v>3.6490399999999998</c:v>
                </c:pt>
                <c:pt idx="56396">
                  <c:v>3.7018330000000002</c:v>
                </c:pt>
                <c:pt idx="56397">
                  <c:v>3.7055120000000001</c:v>
                </c:pt>
                <c:pt idx="56398">
                  <c:v>3.7322199999999999</c:v>
                </c:pt>
                <c:pt idx="56399">
                  <c:v>3.8216269999999999</c:v>
                </c:pt>
                <c:pt idx="56400">
                  <c:v>3.809679</c:v>
                </c:pt>
                <c:pt idx="56401">
                  <c:v>3.7006790000000001</c:v>
                </c:pt>
                <c:pt idx="56402">
                  <c:v>3.3399269999999999</c:v>
                </c:pt>
                <c:pt idx="56403">
                  <c:v>3.3021590000000001</c:v>
                </c:pt>
                <c:pt idx="56404">
                  <c:v>3.389859</c:v>
                </c:pt>
                <c:pt idx="56405">
                  <c:v>3.559104</c:v>
                </c:pt>
                <c:pt idx="56406">
                  <c:v>3.7388319999999999</c:v>
                </c:pt>
                <c:pt idx="56407">
                  <c:v>3.771935</c:v>
                </c:pt>
                <c:pt idx="56408">
                  <c:v>3.7552750000000001</c:v>
                </c:pt>
                <c:pt idx="56409">
                  <c:v>3.7731129999999999</c:v>
                </c:pt>
                <c:pt idx="56410">
                  <c:v>3.6746430000000001</c:v>
                </c:pt>
                <c:pt idx="56411">
                  <c:v>3.6016080000000001</c:v>
                </c:pt>
                <c:pt idx="56412">
                  <c:v>3.6402649999999999</c:v>
                </c:pt>
                <c:pt idx="56413">
                  <c:v>3.695535</c:v>
                </c:pt>
                <c:pt idx="56414">
                  <c:v>3.6842359999999998</c:v>
                </c:pt>
                <c:pt idx="56415">
                  <c:v>3.6820719999999998</c:v>
                </c:pt>
                <c:pt idx="56416">
                  <c:v>3.5838179999999999</c:v>
                </c:pt>
                <c:pt idx="56417">
                  <c:v>3.561725</c:v>
                </c:pt>
                <c:pt idx="56418">
                  <c:v>3.4970080000000001</c:v>
                </c:pt>
                <c:pt idx="56419">
                  <c:v>3.3995479999999998</c:v>
                </c:pt>
                <c:pt idx="56420">
                  <c:v>3.6302159999999999</c:v>
                </c:pt>
                <c:pt idx="56421">
                  <c:v>3.7581359999999999</c:v>
                </c:pt>
                <c:pt idx="56422">
                  <c:v>3.7668870000000001</c:v>
                </c:pt>
                <c:pt idx="56423">
                  <c:v>3.5656189999999999</c:v>
                </c:pt>
                <c:pt idx="56424">
                  <c:v>3.2176809999999998</c:v>
                </c:pt>
                <c:pt idx="56425">
                  <c:v>3.1180569999999999</c:v>
                </c:pt>
                <c:pt idx="56426">
                  <c:v>3.095002</c:v>
                </c:pt>
                <c:pt idx="56427">
                  <c:v>3.2082570000000001</c:v>
                </c:pt>
                <c:pt idx="56428">
                  <c:v>3.4327239999999999</c:v>
                </c:pt>
                <c:pt idx="56429">
                  <c:v>3.525712</c:v>
                </c:pt>
                <c:pt idx="56430">
                  <c:v>3.6990210000000001</c:v>
                </c:pt>
                <c:pt idx="56431">
                  <c:v>3.8179249999999998</c:v>
                </c:pt>
                <c:pt idx="56432">
                  <c:v>3.8094389999999998</c:v>
                </c:pt>
                <c:pt idx="56433">
                  <c:v>3.8162180000000001</c:v>
                </c:pt>
                <c:pt idx="56434">
                  <c:v>3.8448509999999998</c:v>
                </c:pt>
                <c:pt idx="56435">
                  <c:v>3.8466779999999998</c:v>
                </c:pt>
                <c:pt idx="56436">
                  <c:v>3.8202569999999998</c:v>
                </c:pt>
                <c:pt idx="56437">
                  <c:v>3.684428</c:v>
                </c:pt>
                <c:pt idx="56438">
                  <c:v>3.577375</c:v>
                </c:pt>
                <c:pt idx="56439">
                  <c:v>3.5625179999999999</c:v>
                </c:pt>
                <c:pt idx="56440">
                  <c:v>3.5548250000000001</c:v>
                </c:pt>
                <c:pt idx="56441">
                  <c:v>3.5097010000000002</c:v>
                </c:pt>
                <c:pt idx="56442">
                  <c:v>3.5363380000000002</c:v>
                </c:pt>
                <c:pt idx="56443">
                  <c:v>3.543526</c:v>
                </c:pt>
                <c:pt idx="56444">
                  <c:v>3.489627</c:v>
                </c:pt>
                <c:pt idx="56445">
                  <c:v>3.450177</c:v>
                </c:pt>
                <c:pt idx="56446">
                  <c:v>3.5276360000000002</c:v>
                </c:pt>
                <c:pt idx="56447">
                  <c:v>3.6876250000000002</c:v>
                </c:pt>
                <c:pt idx="56448">
                  <c:v>3.760348</c:v>
                </c:pt>
                <c:pt idx="56449">
                  <c:v>3.825113</c:v>
                </c:pt>
                <c:pt idx="56450">
                  <c:v>3.8722089999999998</c:v>
                </c:pt>
                <c:pt idx="56451">
                  <c:v>3.9337279999999999</c:v>
                </c:pt>
                <c:pt idx="56452">
                  <c:v>3.863578</c:v>
                </c:pt>
                <c:pt idx="56453">
                  <c:v>3.7115939999999998</c:v>
                </c:pt>
                <c:pt idx="56454">
                  <c:v>3.6532469999999999</c:v>
                </c:pt>
                <c:pt idx="56455">
                  <c:v>3.6365630000000002</c:v>
                </c:pt>
                <c:pt idx="56456">
                  <c:v>3.603075</c:v>
                </c:pt>
                <c:pt idx="56457">
                  <c:v>3.4869349999999999</c:v>
                </c:pt>
                <c:pt idx="56458">
                  <c:v>3.4417149999999999</c:v>
                </c:pt>
                <c:pt idx="56459">
                  <c:v>3.4905409999999999</c:v>
                </c:pt>
                <c:pt idx="56460">
                  <c:v>3.5049890000000001</c:v>
                </c:pt>
                <c:pt idx="56461">
                  <c:v>3.549849</c:v>
                </c:pt>
                <c:pt idx="56462">
                  <c:v>3.6460349999999999</c:v>
                </c:pt>
                <c:pt idx="56463">
                  <c:v>3.7400340000000001</c:v>
                </c:pt>
                <c:pt idx="56464">
                  <c:v>3.8753579999999999</c:v>
                </c:pt>
                <c:pt idx="56465">
                  <c:v>3.8529520000000002</c:v>
                </c:pt>
                <c:pt idx="56466">
                  <c:v>3.6416840000000001</c:v>
                </c:pt>
                <c:pt idx="56467">
                  <c:v>3.569442</c:v>
                </c:pt>
                <c:pt idx="56468">
                  <c:v>3.5543930000000001</c:v>
                </c:pt>
                <c:pt idx="56469">
                  <c:v>3.5711490000000001</c:v>
                </c:pt>
                <c:pt idx="56470">
                  <c:v>3.632933</c:v>
                </c:pt>
                <c:pt idx="56471">
                  <c:v>3.6292070000000001</c:v>
                </c:pt>
                <c:pt idx="56472">
                  <c:v>3.7232289999999999</c:v>
                </c:pt>
                <c:pt idx="56473">
                  <c:v>3.745371</c:v>
                </c:pt>
                <c:pt idx="56474">
                  <c:v>3.7220749999999998</c:v>
                </c:pt>
                <c:pt idx="56475">
                  <c:v>3.7119300000000002</c:v>
                </c:pt>
                <c:pt idx="56476">
                  <c:v>3.7036359999999999</c:v>
                </c:pt>
                <c:pt idx="56477">
                  <c:v>3.6687050000000001</c:v>
                </c:pt>
                <c:pt idx="56478">
                  <c:v>3.685991</c:v>
                </c:pt>
                <c:pt idx="56479">
                  <c:v>3.7807819999999999</c:v>
                </c:pt>
                <c:pt idx="56480">
                  <c:v>3.7668870000000001</c:v>
                </c:pt>
                <c:pt idx="56481">
                  <c:v>3.7293120000000002</c:v>
                </c:pt>
                <c:pt idx="56482">
                  <c:v>3.6535120000000001</c:v>
                </c:pt>
                <c:pt idx="56483">
                  <c:v>3.5572530000000002</c:v>
                </c:pt>
                <c:pt idx="56484">
                  <c:v>3.4555380000000002</c:v>
                </c:pt>
                <c:pt idx="56485">
                  <c:v>3.3611070000000001</c:v>
                </c:pt>
                <c:pt idx="56486">
                  <c:v>3.392576</c:v>
                </c:pt>
                <c:pt idx="56487">
                  <c:v>3.394571</c:v>
                </c:pt>
                <c:pt idx="56488">
                  <c:v>3.3921429999999999</c:v>
                </c:pt>
                <c:pt idx="56489">
                  <c:v>3.452172</c:v>
                </c:pt>
                <c:pt idx="56490">
                  <c:v>3.4952529999999999</c:v>
                </c:pt>
                <c:pt idx="56491">
                  <c:v>3.5209280000000001</c:v>
                </c:pt>
                <c:pt idx="56492">
                  <c:v>3.5814140000000001</c:v>
                </c:pt>
                <c:pt idx="56493">
                  <c:v>3.5426609999999998</c:v>
                </c:pt>
                <c:pt idx="56494">
                  <c:v>3.4697939999999998</c:v>
                </c:pt>
                <c:pt idx="56495">
                  <c:v>3.3632939999999998</c:v>
                </c:pt>
                <c:pt idx="56496">
                  <c:v>3.2079680000000002</c:v>
                </c:pt>
                <c:pt idx="56497">
                  <c:v>3.217921</c:v>
                </c:pt>
                <c:pt idx="56498">
                  <c:v>3.2528280000000001</c:v>
                </c:pt>
                <c:pt idx="56499">
                  <c:v>3.09267</c:v>
                </c:pt>
                <c:pt idx="56500">
                  <c:v>3.222801</c:v>
                </c:pt>
                <c:pt idx="56501">
                  <c:v>3.4518360000000001</c:v>
                </c:pt>
                <c:pt idx="56502">
                  <c:v>3.6104069999999999</c:v>
                </c:pt>
                <c:pt idx="56503">
                  <c:v>3.7190699999999999</c:v>
                </c:pt>
                <c:pt idx="56504">
                  <c:v>3.823334</c:v>
                </c:pt>
                <c:pt idx="56505">
                  <c:v>4.0341459999999998</c:v>
                </c:pt>
                <c:pt idx="56506">
                  <c:v>4.3026790000000004</c:v>
                </c:pt>
                <c:pt idx="56507">
                  <c:v>4.2292829999999997</c:v>
                </c:pt>
                <c:pt idx="56508">
                  <c:v>3.7933080000000001</c:v>
                </c:pt>
                <c:pt idx="56509">
                  <c:v>3.585934</c:v>
                </c:pt>
                <c:pt idx="56510">
                  <c:v>3.7405629999999999</c:v>
                </c:pt>
                <c:pt idx="56511">
                  <c:v>3.8974989999999998</c:v>
                </c:pt>
                <c:pt idx="56512">
                  <c:v>4.0080619999999998</c:v>
                </c:pt>
                <c:pt idx="56513">
                  <c:v>4.0830919999999997</c:v>
                </c:pt>
                <c:pt idx="56514">
                  <c:v>4.0681149999999997</c:v>
                </c:pt>
                <c:pt idx="56515">
                  <c:v>4.0353719999999997</c:v>
                </c:pt>
                <c:pt idx="56516">
                  <c:v>3.8526639999999999</c:v>
                </c:pt>
                <c:pt idx="56517">
                  <c:v>3.6627909999999999</c:v>
                </c:pt>
                <c:pt idx="56518">
                  <c:v>3.5646580000000001</c:v>
                </c:pt>
                <c:pt idx="56519">
                  <c:v>3.4863339999999998</c:v>
                </c:pt>
                <c:pt idx="56520">
                  <c:v>3.3926959999999999</c:v>
                </c:pt>
                <c:pt idx="56521">
                  <c:v>3.3919269999999999</c:v>
                </c:pt>
                <c:pt idx="56522">
                  <c:v>3.522996</c:v>
                </c:pt>
                <c:pt idx="56523">
                  <c:v>3.5105430000000002</c:v>
                </c:pt>
                <c:pt idx="56524">
                  <c:v>3.4063270000000001</c:v>
                </c:pt>
                <c:pt idx="56525">
                  <c:v>3.3505530000000001</c:v>
                </c:pt>
                <c:pt idx="56526">
                  <c:v>3.382647</c:v>
                </c:pt>
                <c:pt idx="56527">
                  <c:v>3.4120490000000001</c:v>
                </c:pt>
                <c:pt idx="56528">
                  <c:v>3.3991150000000001</c:v>
                </c:pt>
                <c:pt idx="56529">
                  <c:v>3.426641</c:v>
                </c:pt>
                <c:pt idx="56530">
                  <c:v>3.5573260000000002</c:v>
                </c:pt>
                <c:pt idx="56531">
                  <c:v>3.713349</c:v>
                </c:pt>
                <c:pt idx="56532">
                  <c:v>3.7529439999999998</c:v>
                </c:pt>
                <c:pt idx="56533">
                  <c:v>3.7246480000000002</c:v>
                </c:pt>
                <c:pt idx="56534">
                  <c:v>3.644352</c:v>
                </c:pt>
                <c:pt idx="56535">
                  <c:v>3.546916</c:v>
                </c:pt>
                <c:pt idx="56536">
                  <c:v>3.5362179999999999</c:v>
                </c:pt>
                <c:pt idx="56537">
                  <c:v>3.6338710000000001</c:v>
                </c:pt>
                <c:pt idx="56538">
                  <c:v>3.6764709999999998</c:v>
                </c:pt>
                <c:pt idx="56539">
                  <c:v>3.7134209999999999</c:v>
                </c:pt>
                <c:pt idx="56540">
                  <c:v>3.8014570000000001</c:v>
                </c:pt>
                <c:pt idx="56541">
                  <c:v>3.7740269999999998</c:v>
                </c:pt>
                <c:pt idx="56542">
                  <c:v>3.7663340000000001</c:v>
                </c:pt>
                <c:pt idx="56543">
                  <c:v>3.7747480000000002</c:v>
                </c:pt>
                <c:pt idx="56544">
                  <c:v>3.7087569999999999</c:v>
                </c:pt>
                <c:pt idx="56545">
                  <c:v>3.671109</c:v>
                </c:pt>
                <c:pt idx="56546">
                  <c:v>3.6111759999999999</c:v>
                </c:pt>
                <c:pt idx="56547">
                  <c:v>3.5437189999999998</c:v>
                </c:pt>
                <c:pt idx="56548">
                  <c:v>3.5596580000000002</c:v>
                </c:pt>
                <c:pt idx="56549">
                  <c:v>3.5645380000000002</c:v>
                </c:pt>
                <c:pt idx="56550">
                  <c:v>3.573096</c:v>
                </c:pt>
                <c:pt idx="56551">
                  <c:v>3.5658840000000001</c:v>
                </c:pt>
                <c:pt idx="56552">
                  <c:v>3.5220579999999999</c:v>
                </c:pt>
                <c:pt idx="56553">
                  <c:v>3.530929</c:v>
                </c:pt>
                <c:pt idx="56554">
                  <c:v>3.63137</c:v>
                </c:pt>
                <c:pt idx="56555">
                  <c:v>3.7103199999999998</c:v>
                </c:pt>
                <c:pt idx="56556">
                  <c:v>3.6999580000000001</c:v>
                </c:pt>
                <c:pt idx="56557">
                  <c:v>3.6758449999999998</c:v>
                </c:pt>
                <c:pt idx="56558">
                  <c:v>3.5956700000000001</c:v>
                </c:pt>
                <c:pt idx="56559">
                  <c:v>3.2521550000000001</c:v>
                </c:pt>
                <c:pt idx="56560">
                  <c:v>3.2375859999999999</c:v>
                </c:pt>
                <c:pt idx="56561">
                  <c:v>3.2526359999999999</c:v>
                </c:pt>
                <c:pt idx="56562">
                  <c:v>3.2325620000000002</c:v>
                </c:pt>
                <c:pt idx="56563">
                  <c:v>3.249943</c:v>
                </c:pt>
                <c:pt idx="56564">
                  <c:v>3.3242039999999999</c:v>
                </c:pt>
                <c:pt idx="56565">
                  <c:v>3.4042840000000001</c:v>
                </c:pt>
                <c:pt idx="56566">
                  <c:v>3.5262889999999998</c:v>
                </c:pt>
                <c:pt idx="56567">
                  <c:v>3.587304</c:v>
                </c:pt>
                <c:pt idx="56568">
                  <c:v>3.804414</c:v>
                </c:pt>
                <c:pt idx="56569">
                  <c:v>3.6375009999999999</c:v>
                </c:pt>
                <c:pt idx="56570">
                  <c:v>3.5155910000000001</c:v>
                </c:pt>
                <c:pt idx="56571">
                  <c:v>3.392576</c:v>
                </c:pt>
                <c:pt idx="56572">
                  <c:v>3.3216320000000001</c:v>
                </c:pt>
                <c:pt idx="56573">
                  <c:v>3.4058700000000002</c:v>
                </c:pt>
                <c:pt idx="56574">
                  <c:v>3.4706109999999999</c:v>
                </c:pt>
                <c:pt idx="56575">
                  <c:v>3.372814</c:v>
                </c:pt>
                <c:pt idx="56576">
                  <c:v>3.2293400000000001</c:v>
                </c:pt>
                <c:pt idx="56577">
                  <c:v>3.2385959999999998</c:v>
                </c:pt>
                <c:pt idx="56578">
                  <c:v>3.4326509999999999</c:v>
                </c:pt>
                <c:pt idx="56579">
                  <c:v>3.654954</c:v>
                </c:pt>
                <c:pt idx="56580">
                  <c:v>3.7508279999999998</c:v>
                </c:pt>
                <c:pt idx="56581">
                  <c:v>3.7924419999999999</c:v>
                </c:pt>
                <c:pt idx="56582">
                  <c:v>3.8427349999999998</c:v>
                </c:pt>
                <c:pt idx="56583">
                  <c:v>3.7362829999999998</c:v>
                </c:pt>
                <c:pt idx="56584">
                  <c:v>3.463327</c:v>
                </c:pt>
                <c:pt idx="56585">
                  <c:v>3.297784</c:v>
                </c:pt>
                <c:pt idx="56586">
                  <c:v>3.1858749999999998</c:v>
                </c:pt>
                <c:pt idx="56587">
                  <c:v>3.2390050000000001</c:v>
                </c:pt>
                <c:pt idx="56588">
                  <c:v>3.3766609999999999</c:v>
                </c:pt>
                <c:pt idx="56589">
                  <c:v>3.5098940000000001</c:v>
                </c:pt>
                <c:pt idx="56590">
                  <c:v>3.6772879999999999</c:v>
                </c:pt>
                <c:pt idx="56591">
                  <c:v>3.7853020000000002</c:v>
                </c:pt>
                <c:pt idx="56592">
                  <c:v>3.8804789999999998</c:v>
                </c:pt>
                <c:pt idx="56593">
                  <c:v>3.9087740000000002</c:v>
                </c:pt>
                <c:pt idx="56594">
                  <c:v>3.9403869999999999</c:v>
                </c:pt>
                <c:pt idx="56595">
                  <c:v>3.8805019999999999</c:v>
                </c:pt>
                <c:pt idx="56596">
                  <c:v>3.8248009999999999</c:v>
                </c:pt>
                <c:pt idx="56597">
                  <c:v>3.7449379999999999</c:v>
                </c:pt>
                <c:pt idx="56598">
                  <c:v>3.673273</c:v>
                </c:pt>
                <c:pt idx="56599">
                  <c:v>3.6409630000000002</c:v>
                </c:pt>
                <c:pt idx="56600">
                  <c:v>3.6561560000000002</c:v>
                </c:pt>
                <c:pt idx="56601">
                  <c:v>3.7012800000000001</c:v>
                </c:pt>
                <c:pt idx="56602">
                  <c:v>3.7447940000000002</c:v>
                </c:pt>
                <c:pt idx="56603">
                  <c:v>3.7527509999999999</c:v>
                </c:pt>
                <c:pt idx="56604">
                  <c:v>3.640914</c:v>
                </c:pt>
                <c:pt idx="56605">
                  <c:v>3.5410979999999999</c:v>
                </c:pt>
                <c:pt idx="56606">
                  <c:v>3.6191339999999999</c:v>
                </c:pt>
                <c:pt idx="56607">
                  <c:v>3.6987800000000002</c:v>
                </c:pt>
                <c:pt idx="56608">
                  <c:v>3.5848040000000001</c:v>
                </c:pt>
                <c:pt idx="56609">
                  <c:v>3.5222500000000001</c:v>
                </c:pt>
                <c:pt idx="56610">
                  <c:v>3.5419390000000002</c:v>
                </c:pt>
                <c:pt idx="56611">
                  <c:v>3.621658</c:v>
                </c:pt>
                <c:pt idx="56612">
                  <c:v>3.6142539999999999</c:v>
                </c:pt>
                <c:pt idx="56613">
                  <c:v>3.5569410000000001</c:v>
                </c:pt>
                <c:pt idx="56614">
                  <c:v>3.613893</c:v>
                </c:pt>
                <c:pt idx="56615">
                  <c:v>3.640987</c:v>
                </c:pt>
                <c:pt idx="56616">
                  <c:v>3.635265</c:v>
                </c:pt>
                <c:pt idx="56617">
                  <c:v>3.8142469999999999</c:v>
                </c:pt>
                <c:pt idx="56618">
                  <c:v>4.0167400000000004</c:v>
                </c:pt>
                <c:pt idx="56619">
                  <c:v>4.130452</c:v>
                </c:pt>
                <c:pt idx="56620">
                  <c:v>4.0738120000000002</c:v>
                </c:pt>
                <c:pt idx="56621">
                  <c:v>3.788764</c:v>
                </c:pt>
                <c:pt idx="56622">
                  <c:v>3.5639129999999999</c:v>
                </c:pt>
                <c:pt idx="56623">
                  <c:v>3.4459460000000002</c:v>
                </c:pt>
                <c:pt idx="56624">
                  <c:v>3.3613710000000001</c:v>
                </c:pt>
                <c:pt idx="56625">
                  <c:v>3.392576</c:v>
                </c:pt>
                <c:pt idx="56626">
                  <c:v>3.4404400000000002</c:v>
                </c:pt>
                <c:pt idx="56627">
                  <c:v>3.507009</c:v>
                </c:pt>
                <c:pt idx="56628">
                  <c:v>3.5721099999999999</c:v>
                </c:pt>
                <c:pt idx="56629">
                  <c:v>3.5263610000000001</c:v>
                </c:pt>
                <c:pt idx="56630">
                  <c:v>3.4313530000000001</c:v>
                </c:pt>
                <c:pt idx="56631">
                  <c:v>3.397624</c:v>
                </c:pt>
                <c:pt idx="56632">
                  <c:v>3.4281320000000002</c:v>
                </c:pt>
                <c:pt idx="56633">
                  <c:v>3.3907729999999998</c:v>
                </c:pt>
                <c:pt idx="56634">
                  <c:v>3.3488220000000002</c:v>
                </c:pt>
                <c:pt idx="56635">
                  <c:v>3.4035859999999998</c:v>
                </c:pt>
                <c:pt idx="56636">
                  <c:v>3.5560990000000001</c:v>
                </c:pt>
                <c:pt idx="56637">
                  <c:v>3.651805</c:v>
                </c:pt>
                <c:pt idx="56638">
                  <c:v>3.6011510000000002</c:v>
                </c:pt>
                <c:pt idx="56639">
                  <c:v>3.5612200000000001</c:v>
                </c:pt>
                <c:pt idx="56640">
                  <c:v>3.5717020000000002</c:v>
                </c:pt>
                <c:pt idx="56641">
                  <c:v>3.6479339999999998</c:v>
                </c:pt>
                <c:pt idx="56642">
                  <c:v>3.5486710000000001</c:v>
                </c:pt>
                <c:pt idx="56643">
                  <c:v>3.3211270000000002</c:v>
                </c:pt>
                <c:pt idx="56644">
                  <c:v>3.1611859999999998</c:v>
                </c:pt>
                <c:pt idx="56645">
                  <c:v>3.1898659999999999</c:v>
                </c:pt>
                <c:pt idx="56646">
                  <c:v>3.2760509999999998</c:v>
                </c:pt>
                <c:pt idx="56647">
                  <c:v>3.3246609999999999</c:v>
                </c:pt>
                <c:pt idx="56648">
                  <c:v>3.4006769999999999</c:v>
                </c:pt>
                <c:pt idx="56649">
                  <c:v>3.5997569999999999</c:v>
                </c:pt>
                <c:pt idx="56650">
                  <c:v>3.8764880000000002</c:v>
                </c:pt>
                <c:pt idx="56651">
                  <c:v>3.8136459999999999</c:v>
                </c:pt>
                <c:pt idx="56652">
                  <c:v>3.6800769999999998</c:v>
                </c:pt>
                <c:pt idx="56653">
                  <c:v>3.6331730000000002</c:v>
                </c:pt>
                <c:pt idx="56654">
                  <c:v>3.7064249999999999</c:v>
                </c:pt>
                <c:pt idx="56655">
                  <c:v>3.7741709999999999</c:v>
                </c:pt>
                <c:pt idx="56656">
                  <c:v>3.7363559999999998</c:v>
                </c:pt>
                <c:pt idx="56657">
                  <c:v>3.74037</c:v>
                </c:pt>
                <c:pt idx="56658">
                  <c:v>3.9349780000000001</c:v>
                </c:pt>
                <c:pt idx="56659">
                  <c:v>3.9143520000000001</c:v>
                </c:pt>
                <c:pt idx="56660">
                  <c:v>3.6970489999999998</c:v>
                </c:pt>
                <c:pt idx="56661">
                  <c:v>3.639929</c:v>
                </c:pt>
                <c:pt idx="56662">
                  <c:v>3.5790099999999998</c:v>
                </c:pt>
                <c:pt idx="56663">
                  <c:v>3.506167</c:v>
                </c:pt>
                <c:pt idx="56664">
                  <c:v>3.5069119999999998</c:v>
                </c:pt>
                <c:pt idx="56665">
                  <c:v>3.5384060000000002</c:v>
                </c:pt>
                <c:pt idx="56666">
                  <c:v>3.5191970000000001</c:v>
                </c:pt>
                <c:pt idx="56667">
                  <c:v>3.5024410000000001</c:v>
                </c:pt>
                <c:pt idx="56668">
                  <c:v>3.5592730000000001</c:v>
                </c:pt>
                <c:pt idx="56669">
                  <c:v>3.6041810000000001</c:v>
                </c:pt>
                <c:pt idx="56670">
                  <c:v>3.558624</c:v>
                </c:pt>
                <c:pt idx="56671">
                  <c:v>3.5864389999999999</c:v>
                </c:pt>
                <c:pt idx="56672">
                  <c:v>3.6772879999999999</c:v>
                </c:pt>
                <c:pt idx="56673">
                  <c:v>3.7716229999999999</c:v>
                </c:pt>
                <c:pt idx="56674">
                  <c:v>3.8442970000000001</c:v>
                </c:pt>
                <c:pt idx="56675">
                  <c:v>3.8198720000000002</c:v>
                </c:pt>
                <c:pt idx="56676">
                  <c:v>3.757511</c:v>
                </c:pt>
                <c:pt idx="56677">
                  <c:v>3.634255</c:v>
                </c:pt>
                <c:pt idx="56678">
                  <c:v>3.5667010000000001</c:v>
                </c:pt>
                <c:pt idx="56679">
                  <c:v>3.591631</c:v>
                </c:pt>
                <c:pt idx="56680">
                  <c:v>3.6221869999999998</c:v>
                </c:pt>
                <c:pt idx="56681">
                  <c:v>3.6465879999999999</c:v>
                </c:pt>
                <c:pt idx="56682">
                  <c:v>3.6061519999999998</c:v>
                </c:pt>
                <c:pt idx="56683">
                  <c:v>3.6027140000000002</c:v>
                </c:pt>
                <c:pt idx="56684">
                  <c:v>3.652021</c:v>
                </c:pt>
                <c:pt idx="56685">
                  <c:v>3.646636</c:v>
                </c:pt>
                <c:pt idx="56686">
                  <c:v>3.56324</c:v>
                </c:pt>
                <c:pt idx="56687">
                  <c:v>3.5173220000000001</c:v>
                </c:pt>
                <c:pt idx="56688">
                  <c:v>3.5109270000000001</c:v>
                </c:pt>
                <c:pt idx="56689">
                  <c:v>3.4612599999999998</c:v>
                </c:pt>
                <c:pt idx="56690">
                  <c:v>3.5742980000000002</c:v>
                </c:pt>
                <c:pt idx="56691">
                  <c:v>3.6918799999999998</c:v>
                </c:pt>
                <c:pt idx="56692">
                  <c:v>3.72811</c:v>
                </c:pt>
                <c:pt idx="56693">
                  <c:v>3.7073390000000002</c:v>
                </c:pt>
                <c:pt idx="56694">
                  <c:v>3.722604</c:v>
                </c:pt>
                <c:pt idx="56695">
                  <c:v>3.8146070000000001</c:v>
                </c:pt>
                <c:pt idx="56696">
                  <c:v>3.7800850000000001</c:v>
                </c:pt>
                <c:pt idx="56697">
                  <c:v>3.5402089999999999</c:v>
                </c:pt>
                <c:pt idx="56698">
                  <c:v>3.3687999999999998</c:v>
                </c:pt>
                <c:pt idx="56699">
                  <c:v>3.2930000000000001</c:v>
                </c:pt>
                <c:pt idx="56700">
                  <c:v>3.2779980000000002</c:v>
                </c:pt>
                <c:pt idx="56701">
                  <c:v>3.3059099999999999</c:v>
                </c:pt>
                <c:pt idx="56702">
                  <c:v>3.3870939999999998</c:v>
                </c:pt>
                <c:pt idx="56703">
                  <c:v>3.4205589999999999</c:v>
                </c:pt>
                <c:pt idx="56704">
                  <c:v>3.4278430000000002</c:v>
                </c:pt>
                <c:pt idx="56705">
                  <c:v>3.3415379999999999</c:v>
                </c:pt>
                <c:pt idx="56706">
                  <c:v>3.3782230000000002</c:v>
                </c:pt>
                <c:pt idx="56707">
                  <c:v>3.4456329999999999</c:v>
                </c:pt>
                <c:pt idx="56708">
                  <c:v>3.489026</c:v>
                </c:pt>
                <c:pt idx="56709">
                  <c:v>3.7242630000000001</c:v>
                </c:pt>
                <c:pt idx="56710">
                  <c:v>3.9198569999999999</c:v>
                </c:pt>
                <c:pt idx="56711">
                  <c:v>3.890768</c:v>
                </c:pt>
                <c:pt idx="56712">
                  <c:v>3.5686239999999998</c:v>
                </c:pt>
                <c:pt idx="56713">
                  <c:v>3.4862139999999999</c:v>
                </c:pt>
                <c:pt idx="56714">
                  <c:v>3.4948679999999999</c:v>
                </c:pt>
                <c:pt idx="56715">
                  <c:v>3.4980899999999999</c:v>
                </c:pt>
                <c:pt idx="56716">
                  <c:v>3.528213</c:v>
                </c:pt>
                <c:pt idx="56717">
                  <c:v>3.6387510000000001</c:v>
                </c:pt>
                <c:pt idx="56718">
                  <c:v>3.6893560000000001</c:v>
                </c:pt>
                <c:pt idx="56719">
                  <c:v>3.7234219999999998</c:v>
                </c:pt>
                <c:pt idx="56720">
                  <c:v>3.684428</c:v>
                </c:pt>
                <c:pt idx="56721">
                  <c:v>3.5973769999999998</c:v>
                </c:pt>
                <c:pt idx="56722">
                  <c:v>3.5724230000000001</c:v>
                </c:pt>
                <c:pt idx="56723">
                  <c:v>3.6134599999999999</c:v>
                </c:pt>
                <c:pt idx="56724">
                  <c:v>3.680822</c:v>
                </c:pt>
                <c:pt idx="56725">
                  <c:v>3.738086</c:v>
                </c:pt>
                <c:pt idx="56726">
                  <c:v>3.662623</c:v>
                </c:pt>
                <c:pt idx="56727">
                  <c:v>3.566341</c:v>
                </c:pt>
                <c:pt idx="56728">
                  <c:v>3.5038830000000001</c:v>
                </c:pt>
                <c:pt idx="56729">
                  <c:v>3.5264090000000001</c:v>
                </c:pt>
                <c:pt idx="56730">
                  <c:v>3.5883859999999999</c:v>
                </c:pt>
                <c:pt idx="56731">
                  <c:v>3.6167060000000002</c:v>
                </c:pt>
                <c:pt idx="56732">
                  <c:v>3.5617489999999998</c:v>
                </c:pt>
                <c:pt idx="56733">
                  <c:v>3.5246300000000002</c:v>
                </c:pt>
                <c:pt idx="56734">
                  <c:v>3.5785290000000001</c:v>
                </c:pt>
                <c:pt idx="56735">
                  <c:v>3.619542</c:v>
                </c:pt>
                <c:pt idx="56736">
                  <c:v>3.6592570000000002</c:v>
                </c:pt>
                <c:pt idx="56737">
                  <c:v>3.5486710000000001</c:v>
                </c:pt>
                <c:pt idx="56738">
                  <c:v>3.3984169999999998</c:v>
                </c:pt>
                <c:pt idx="56739">
                  <c:v>3.4417390000000001</c:v>
                </c:pt>
                <c:pt idx="56740">
                  <c:v>3.5482140000000002</c:v>
                </c:pt>
                <c:pt idx="56741">
                  <c:v>3.6651950000000002</c:v>
                </c:pt>
                <c:pt idx="56742">
                  <c:v>3.7995100000000002</c:v>
                </c:pt>
                <c:pt idx="56743">
                  <c:v>3.8570869999999999</c:v>
                </c:pt>
                <c:pt idx="56744">
                  <c:v>3.7834029999999998</c:v>
                </c:pt>
                <c:pt idx="56745">
                  <c:v>3.6944050000000002</c:v>
                </c:pt>
                <c:pt idx="56746">
                  <c:v>3.582039</c:v>
                </c:pt>
                <c:pt idx="56747">
                  <c:v>3.5830489999999999</c:v>
                </c:pt>
                <c:pt idx="56748">
                  <c:v>3.5537920000000001</c:v>
                </c:pt>
                <c:pt idx="56749">
                  <c:v>3.4459460000000002</c:v>
                </c:pt>
                <c:pt idx="56750">
                  <c:v>3.384522</c:v>
                </c:pt>
                <c:pt idx="56751">
                  <c:v>3.3205979999999999</c:v>
                </c:pt>
                <c:pt idx="56752">
                  <c:v>3.3800020000000002</c:v>
                </c:pt>
                <c:pt idx="56753">
                  <c:v>3.590598</c:v>
                </c:pt>
                <c:pt idx="56754">
                  <c:v>3.6277400000000002</c:v>
                </c:pt>
                <c:pt idx="56755">
                  <c:v>3.628269</c:v>
                </c:pt>
                <c:pt idx="56756">
                  <c:v>3.8653089999999999</c:v>
                </c:pt>
                <c:pt idx="56757">
                  <c:v>3.9767130000000002</c:v>
                </c:pt>
                <c:pt idx="56758">
                  <c:v>3.815569</c:v>
                </c:pt>
                <c:pt idx="56759">
                  <c:v>3.6395439999999999</c:v>
                </c:pt>
                <c:pt idx="56760">
                  <c:v>3.6348319999999998</c:v>
                </c:pt>
                <c:pt idx="56761">
                  <c:v>3.7191670000000001</c:v>
                </c:pt>
                <c:pt idx="56762">
                  <c:v>3.7359469999999999</c:v>
                </c:pt>
                <c:pt idx="56763">
                  <c:v>3.632428</c:v>
                </c:pt>
                <c:pt idx="56764">
                  <c:v>3.5099659999999999</c:v>
                </c:pt>
                <c:pt idx="56765">
                  <c:v>3.5204469999999999</c:v>
                </c:pt>
                <c:pt idx="56766">
                  <c:v>3.6086999999999998</c:v>
                </c:pt>
                <c:pt idx="56767">
                  <c:v>3.6258170000000001</c:v>
                </c:pt>
                <c:pt idx="56768">
                  <c:v>3.5801880000000001</c:v>
                </c:pt>
                <c:pt idx="56769">
                  <c:v>3.5661960000000001</c:v>
                </c:pt>
                <c:pt idx="56770">
                  <c:v>3.5906220000000002</c:v>
                </c:pt>
                <c:pt idx="56771">
                  <c:v>3.577496</c:v>
                </c:pt>
                <c:pt idx="56772">
                  <c:v>3.5635520000000001</c:v>
                </c:pt>
                <c:pt idx="56773">
                  <c:v>3.5954540000000001</c:v>
                </c:pt>
                <c:pt idx="56774">
                  <c:v>3.5659079999999999</c:v>
                </c:pt>
                <c:pt idx="56775">
                  <c:v>3.4576289999999998</c:v>
                </c:pt>
                <c:pt idx="56776">
                  <c:v>3.3338930000000002</c:v>
                </c:pt>
                <c:pt idx="56777">
                  <c:v>3.4685920000000001</c:v>
                </c:pt>
                <c:pt idx="56778">
                  <c:v>3.713517</c:v>
                </c:pt>
                <c:pt idx="56779">
                  <c:v>3.8867530000000001</c:v>
                </c:pt>
                <c:pt idx="56780">
                  <c:v>3.8655249999999999</c:v>
                </c:pt>
                <c:pt idx="56781">
                  <c:v>3.6928899999999998</c:v>
                </c:pt>
                <c:pt idx="56782">
                  <c:v>3.6115849999999998</c:v>
                </c:pt>
                <c:pt idx="56783">
                  <c:v>3.65517</c:v>
                </c:pt>
                <c:pt idx="56784">
                  <c:v>3.7100789999999999</c:v>
                </c:pt>
                <c:pt idx="56785">
                  <c:v>3.637861</c:v>
                </c:pt>
                <c:pt idx="56786">
                  <c:v>3.1495259999999998</c:v>
                </c:pt>
                <c:pt idx="56787">
                  <c:v>2.9965320000000002</c:v>
                </c:pt>
                <c:pt idx="56788">
                  <c:v>2.8229109999999999</c:v>
                </c:pt>
                <c:pt idx="56789">
                  <c:v>2.6996790000000002</c:v>
                </c:pt>
                <c:pt idx="56790">
                  <c:v>2.9741019999999998</c:v>
                </c:pt>
                <c:pt idx="56791">
                  <c:v>3.487584</c:v>
                </c:pt>
                <c:pt idx="56792">
                  <c:v>3.7951350000000001</c:v>
                </c:pt>
                <c:pt idx="56793">
                  <c:v>3.9256030000000002</c:v>
                </c:pt>
                <c:pt idx="56794">
                  <c:v>3.989719</c:v>
                </c:pt>
                <c:pt idx="56795">
                  <c:v>4.0913380000000004</c:v>
                </c:pt>
                <c:pt idx="56796">
                  <c:v>4.1731720000000001</c:v>
                </c:pt>
                <c:pt idx="56797">
                  <c:v>4.0528009999999997</c:v>
                </c:pt>
                <c:pt idx="56798">
                  <c:v>3.8268439999999999</c:v>
                </c:pt>
                <c:pt idx="56799">
                  <c:v>3.7784019999999998</c:v>
                </c:pt>
                <c:pt idx="56800">
                  <c:v>3.771671</c:v>
                </c:pt>
                <c:pt idx="56801">
                  <c:v>3.6621899999999998</c:v>
                </c:pt>
                <c:pt idx="56802">
                  <c:v>3.5729519999999999</c:v>
                </c:pt>
                <c:pt idx="56803">
                  <c:v>3.5393189999999999</c:v>
                </c:pt>
                <c:pt idx="56804">
                  <c:v>3.5316260000000002</c:v>
                </c:pt>
                <c:pt idx="56805">
                  <c:v>3.523981</c:v>
                </c:pt>
                <c:pt idx="56806">
                  <c:v>3.4858530000000001</c:v>
                </c:pt>
                <c:pt idx="56807">
                  <c:v>3.4680629999999999</c:v>
                </c:pt>
                <c:pt idx="56808">
                  <c:v>3.44496</c:v>
                </c:pt>
                <c:pt idx="56809">
                  <c:v>3.3998599999999999</c:v>
                </c:pt>
                <c:pt idx="56810">
                  <c:v>3.4225059999999998</c:v>
                </c:pt>
                <c:pt idx="56811">
                  <c:v>3.539536</c:v>
                </c:pt>
                <c:pt idx="56812">
                  <c:v>3.6133639999999998</c:v>
                </c:pt>
                <c:pt idx="56813">
                  <c:v>3.6857980000000001</c:v>
                </c:pt>
                <c:pt idx="56814">
                  <c:v>3.7594340000000002</c:v>
                </c:pt>
                <c:pt idx="56815">
                  <c:v>3.7288070000000002</c:v>
                </c:pt>
                <c:pt idx="56816">
                  <c:v>3.7543859999999998</c:v>
                </c:pt>
                <c:pt idx="56817">
                  <c:v>3.703468</c:v>
                </c:pt>
                <c:pt idx="56818">
                  <c:v>3.6173549999999999</c:v>
                </c:pt>
                <c:pt idx="56819">
                  <c:v>3.532492</c:v>
                </c:pt>
                <c:pt idx="56820">
                  <c:v>3.5690810000000002</c:v>
                </c:pt>
                <c:pt idx="56821">
                  <c:v>3.631418</c:v>
                </c:pt>
                <c:pt idx="56822">
                  <c:v>3.5319630000000002</c:v>
                </c:pt>
                <c:pt idx="56823">
                  <c:v>3.321488</c:v>
                </c:pt>
                <c:pt idx="56824">
                  <c:v>3.2504960000000001</c:v>
                </c:pt>
                <c:pt idx="56825">
                  <c:v>3.3131699999999999</c:v>
                </c:pt>
                <c:pt idx="56826">
                  <c:v>3.422434</c:v>
                </c:pt>
                <c:pt idx="56827">
                  <c:v>3.5573739999999998</c:v>
                </c:pt>
                <c:pt idx="56828">
                  <c:v>3.655411</c:v>
                </c:pt>
                <c:pt idx="56829">
                  <c:v>3.7316199999999999</c:v>
                </c:pt>
                <c:pt idx="56830">
                  <c:v>3.8538420000000002</c:v>
                </c:pt>
                <c:pt idx="56831">
                  <c:v>3.8540100000000002</c:v>
                </c:pt>
                <c:pt idx="56832">
                  <c:v>3.742534</c:v>
                </c:pt>
                <c:pt idx="56833">
                  <c:v>3.7328209999999999</c:v>
                </c:pt>
                <c:pt idx="56834">
                  <c:v>3.8047749999999998</c:v>
                </c:pt>
                <c:pt idx="56835">
                  <c:v>3.7740269999999998</c:v>
                </c:pt>
                <c:pt idx="56836">
                  <c:v>3.720008</c:v>
                </c:pt>
                <c:pt idx="56837">
                  <c:v>3.6296629999999999</c:v>
                </c:pt>
                <c:pt idx="56838">
                  <c:v>3.487247</c:v>
                </c:pt>
                <c:pt idx="56839">
                  <c:v>3.4225780000000001</c:v>
                </c:pt>
                <c:pt idx="56840">
                  <c:v>3.4596969999999998</c:v>
                </c:pt>
                <c:pt idx="56841">
                  <c:v>3.514942</c:v>
                </c:pt>
                <c:pt idx="56842">
                  <c:v>3.5164569999999999</c:v>
                </c:pt>
                <c:pt idx="56843">
                  <c:v>3.5514600000000001</c:v>
                </c:pt>
                <c:pt idx="56844">
                  <c:v>3.572784</c:v>
                </c:pt>
                <c:pt idx="56845">
                  <c:v>3.5210720000000002</c:v>
                </c:pt>
                <c:pt idx="56846">
                  <c:v>3.4243809999999999</c:v>
                </c:pt>
                <c:pt idx="56847">
                  <c:v>3.3941379999999999</c:v>
                </c:pt>
                <c:pt idx="56848">
                  <c:v>3.4934259999999999</c:v>
                </c:pt>
                <c:pt idx="56849">
                  <c:v>3.6780810000000002</c:v>
                </c:pt>
                <c:pt idx="56850">
                  <c:v>3.7108490000000001</c:v>
                </c:pt>
                <c:pt idx="56851">
                  <c:v>3.605839</c:v>
                </c:pt>
                <c:pt idx="56852">
                  <c:v>3.4602979999999999</c:v>
                </c:pt>
                <c:pt idx="56853">
                  <c:v>3.4471479999999999</c:v>
                </c:pt>
                <c:pt idx="56854">
                  <c:v>3.489026</c:v>
                </c:pt>
                <c:pt idx="56855">
                  <c:v>3.5044840000000002</c:v>
                </c:pt>
                <c:pt idx="56856">
                  <c:v>3.5031379999999999</c:v>
                </c:pt>
                <c:pt idx="56857">
                  <c:v>3.416496</c:v>
                </c:pt>
                <c:pt idx="56858">
                  <c:v>3.2456160000000001</c:v>
                </c:pt>
                <c:pt idx="56859">
                  <c:v>3.1798649999999999</c:v>
                </c:pt>
                <c:pt idx="56860">
                  <c:v>3.1137290000000002</c:v>
                </c:pt>
                <c:pt idx="56861">
                  <c:v>3.2104689999999998</c:v>
                </c:pt>
                <c:pt idx="56862">
                  <c:v>3.3581259999999999</c:v>
                </c:pt>
                <c:pt idx="56863">
                  <c:v>3.2881200000000002</c:v>
                </c:pt>
                <c:pt idx="56864">
                  <c:v>3.36517</c:v>
                </c:pt>
                <c:pt idx="56865">
                  <c:v>3.9414940000000001</c:v>
                </c:pt>
                <c:pt idx="56866">
                  <c:v>3.9537059999999999</c:v>
                </c:pt>
                <c:pt idx="56867">
                  <c:v>3.919616</c:v>
                </c:pt>
                <c:pt idx="56868">
                  <c:v>3.9775299999999998</c:v>
                </c:pt>
                <c:pt idx="56869">
                  <c:v>3.9564469999999998</c:v>
                </c:pt>
                <c:pt idx="56870">
                  <c:v>3.801024</c:v>
                </c:pt>
                <c:pt idx="56871">
                  <c:v>3.6699310000000001</c:v>
                </c:pt>
                <c:pt idx="56872">
                  <c:v>3.6351450000000001</c:v>
                </c:pt>
                <c:pt idx="56873">
                  <c:v>3.527155</c:v>
                </c:pt>
                <c:pt idx="56874">
                  <c:v>3.4495520000000002</c:v>
                </c:pt>
                <c:pt idx="56875">
                  <c:v>3.3426429999999998</c:v>
                </c:pt>
                <c:pt idx="56876">
                  <c:v>3.4158469999999999</c:v>
                </c:pt>
                <c:pt idx="56877">
                  <c:v>3.4594559999999999</c:v>
                </c:pt>
                <c:pt idx="56878">
                  <c:v>3.4219050000000002</c:v>
                </c:pt>
                <c:pt idx="56879">
                  <c:v>3.4649860000000001</c:v>
                </c:pt>
                <c:pt idx="56880">
                  <c:v>3.546748</c:v>
                </c:pt>
                <c:pt idx="56881">
                  <c:v>3.696977</c:v>
                </c:pt>
                <c:pt idx="56882">
                  <c:v>3.88733</c:v>
                </c:pt>
                <c:pt idx="56883">
                  <c:v>3.8936289999999998</c:v>
                </c:pt>
                <c:pt idx="56884">
                  <c:v>3.6865190000000001</c:v>
                </c:pt>
                <c:pt idx="56885">
                  <c:v>3.4047399999999999</c:v>
                </c:pt>
                <c:pt idx="56886">
                  <c:v>3.2079439999999999</c:v>
                </c:pt>
                <c:pt idx="56887">
                  <c:v>3.1631330000000002</c:v>
                </c:pt>
                <c:pt idx="56888">
                  <c:v>3.2559290000000001</c:v>
                </c:pt>
                <c:pt idx="56889">
                  <c:v>3.4926560000000002</c:v>
                </c:pt>
                <c:pt idx="56890">
                  <c:v>3.645146</c:v>
                </c:pt>
                <c:pt idx="56891">
                  <c:v>3.6371159999999998</c:v>
                </c:pt>
                <c:pt idx="56892">
                  <c:v>3.7962159999999998</c:v>
                </c:pt>
                <c:pt idx="56893">
                  <c:v>3.96075</c:v>
                </c:pt>
                <c:pt idx="56894">
                  <c:v>3.7928989999999998</c:v>
                </c:pt>
                <c:pt idx="56895">
                  <c:v>3.564225</c:v>
                </c:pt>
                <c:pt idx="56896">
                  <c:v>3.4669089999999998</c:v>
                </c:pt>
                <c:pt idx="56897">
                  <c:v>3.478761</c:v>
                </c:pt>
                <c:pt idx="56898">
                  <c:v>3.524486</c:v>
                </c:pt>
                <c:pt idx="56899">
                  <c:v>3.5868950000000002</c:v>
                </c:pt>
                <c:pt idx="56900">
                  <c:v>3.684091</c:v>
                </c:pt>
                <c:pt idx="56901">
                  <c:v>3.7376779999999998</c:v>
                </c:pt>
                <c:pt idx="56902">
                  <c:v>3.7589779999999999</c:v>
                </c:pt>
                <c:pt idx="56903">
                  <c:v>3.7462599999999999</c:v>
                </c:pt>
                <c:pt idx="56904">
                  <c:v>3.6719029999999999</c:v>
                </c:pt>
                <c:pt idx="56905">
                  <c:v>3.626779</c:v>
                </c:pt>
                <c:pt idx="56906">
                  <c:v>3.6269710000000002</c:v>
                </c:pt>
                <c:pt idx="56907">
                  <c:v>3.6161530000000002</c:v>
                </c:pt>
                <c:pt idx="56908">
                  <c:v>3.6119460000000001</c:v>
                </c:pt>
                <c:pt idx="56909">
                  <c:v>3.596584</c:v>
                </c:pt>
                <c:pt idx="56910">
                  <c:v>3.6015839999999999</c:v>
                </c:pt>
                <c:pt idx="56911">
                  <c:v>3.6118969999999999</c:v>
                </c:pt>
                <c:pt idx="56912">
                  <c:v>3.5891549999999999</c:v>
                </c:pt>
                <c:pt idx="56913">
                  <c:v>3.5021279999999999</c:v>
                </c:pt>
                <c:pt idx="56914">
                  <c:v>3.3937780000000002</c:v>
                </c:pt>
                <c:pt idx="56915">
                  <c:v>3.384763</c:v>
                </c:pt>
                <c:pt idx="56916">
                  <c:v>3.4255110000000002</c:v>
                </c:pt>
                <c:pt idx="56917">
                  <c:v>3.502513</c:v>
                </c:pt>
                <c:pt idx="56918">
                  <c:v>3.5777600000000001</c:v>
                </c:pt>
                <c:pt idx="56919">
                  <c:v>3.5803319999999998</c:v>
                </c:pt>
                <c:pt idx="56920">
                  <c:v>3.5786500000000001</c:v>
                </c:pt>
                <c:pt idx="56921">
                  <c:v>3.5465070000000001</c:v>
                </c:pt>
                <c:pt idx="56922">
                  <c:v>3.423251</c:v>
                </c:pt>
                <c:pt idx="56923">
                  <c:v>3.320935</c:v>
                </c:pt>
                <c:pt idx="56924">
                  <c:v>3.455057</c:v>
                </c:pt>
                <c:pt idx="56925">
                  <c:v>3.4098850000000001</c:v>
                </c:pt>
                <c:pt idx="56926">
                  <c:v>3.2701370000000001</c:v>
                </c:pt>
                <c:pt idx="56927">
                  <c:v>3.2411919999999999</c:v>
                </c:pt>
                <c:pt idx="56928">
                  <c:v>3.238019</c:v>
                </c:pt>
                <c:pt idx="56929">
                  <c:v>3.2929279999999999</c:v>
                </c:pt>
                <c:pt idx="56930">
                  <c:v>3.4472680000000002</c:v>
                </c:pt>
                <c:pt idx="56931">
                  <c:v>3.5209519999999999</c:v>
                </c:pt>
                <c:pt idx="56932">
                  <c:v>3.5766779999999998</c:v>
                </c:pt>
                <c:pt idx="56933">
                  <c:v>3.8338399999999999</c:v>
                </c:pt>
                <c:pt idx="56934">
                  <c:v>4.0579219999999996</c:v>
                </c:pt>
                <c:pt idx="56935">
                  <c:v>3.9705819999999998</c:v>
                </c:pt>
                <c:pt idx="56936">
                  <c:v>3.6966399999999999</c:v>
                </c:pt>
                <c:pt idx="56937">
                  <c:v>3.5761970000000001</c:v>
                </c:pt>
                <c:pt idx="56938">
                  <c:v>3.5836980000000001</c:v>
                </c:pt>
                <c:pt idx="56939">
                  <c:v>3.556244</c:v>
                </c:pt>
                <c:pt idx="56940">
                  <c:v>3.5204230000000001</c:v>
                </c:pt>
                <c:pt idx="56941">
                  <c:v>3.3872390000000001</c:v>
                </c:pt>
                <c:pt idx="56942">
                  <c:v>3.3617080000000001</c:v>
                </c:pt>
                <c:pt idx="56943">
                  <c:v>3.5134270000000001</c:v>
                </c:pt>
                <c:pt idx="56944">
                  <c:v>3.5653790000000001</c:v>
                </c:pt>
                <c:pt idx="56945">
                  <c:v>3.582544</c:v>
                </c:pt>
                <c:pt idx="56946">
                  <c:v>3.7504909999999998</c:v>
                </c:pt>
                <c:pt idx="56947">
                  <c:v>3.8384559999999999</c:v>
                </c:pt>
                <c:pt idx="56948">
                  <c:v>3.850476</c:v>
                </c:pt>
                <c:pt idx="56949">
                  <c:v>3.6544729999999999</c:v>
                </c:pt>
                <c:pt idx="56950">
                  <c:v>3.4869829999999999</c:v>
                </c:pt>
                <c:pt idx="56951">
                  <c:v>3.341129</c:v>
                </c:pt>
                <c:pt idx="56952">
                  <c:v>3.3606020000000001</c:v>
                </c:pt>
                <c:pt idx="56953">
                  <c:v>3.451114</c:v>
                </c:pt>
                <c:pt idx="56954">
                  <c:v>3.4727990000000002</c:v>
                </c:pt>
                <c:pt idx="56955">
                  <c:v>3.4301029999999999</c:v>
                </c:pt>
                <c:pt idx="56956">
                  <c:v>3.4965510000000002</c:v>
                </c:pt>
                <c:pt idx="56957">
                  <c:v>3.7613099999999999</c:v>
                </c:pt>
                <c:pt idx="56958">
                  <c:v>4.0080140000000002</c:v>
                </c:pt>
                <c:pt idx="56959">
                  <c:v>3.9043030000000001</c:v>
                </c:pt>
                <c:pt idx="56960">
                  <c:v>3.6186289999999999</c:v>
                </c:pt>
                <c:pt idx="56961">
                  <c:v>3.620889</c:v>
                </c:pt>
                <c:pt idx="56962">
                  <c:v>3.6616610000000001</c:v>
                </c:pt>
                <c:pt idx="56963">
                  <c:v>3.5902609999999999</c:v>
                </c:pt>
                <c:pt idx="56964">
                  <c:v>3.5708120000000001</c:v>
                </c:pt>
                <c:pt idx="56965">
                  <c:v>3.4843630000000001</c:v>
                </c:pt>
                <c:pt idx="56966">
                  <c:v>3.3120400000000001</c:v>
                </c:pt>
                <c:pt idx="56967">
                  <c:v>3.1323129999999999</c:v>
                </c:pt>
                <c:pt idx="56968">
                  <c:v>3.107936</c:v>
                </c:pt>
                <c:pt idx="56969">
                  <c:v>3.2877589999999999</c:v>
                </c:pt>
                <c:pt idx="56970">
                  <c:v>3.4541189999999999</c:v>
                </c:pt>
                <c:pt idx="56971">
                  <c:v>3.5814859999999999</c:v>
                </c:pt>
                <c:pt idx="56972">
                  <c:v>3.7885230000000001</c:v>
                </c:pt>
                <c:pt idx="56973">
                  <c:v>4.0025810000000002</c:v>
                </c:pt>
                <c:pt idx="56974">
                  <c:v>4.0571999999999999</c:v>
                </c:pt>
                <c:pt idx="56975">
                  <c:v>3.88245</c:v>
                </c:pt>
                <c:pt idx="56976">
                  <c:v>3.8518460000000001</c:v>
                </c:pt>
                <c:pt idx="56977">
                  <c:v>3.8221080000000001</c:v>
                </c:pt>
                <c:pt idx="56978">
                  <c:v>3.7253210000000001</c:v>
                </c:pt>
                <c:pt idx="56979">
                  <c:v>3.6056469999999998</c:v>
                </c:pt>
                <c:pt idx="56980">
                  <c:v>3.5072009999999998</c:v>
                </c:pt>
                <c:pt idx="56981">
                  <c:v>3.5030420000000002</c:v>
                </c:pt>
                <c:pt idx="56982">
                  <c:v>3.5250629999999998</c:v>
                </c:pt>
                <c:pt idx="56983">
                  <c:v>3.47126</c:v>
                </c:pt>
                <c:pt idx="56984">
                  <c:v>3.3927679999999998</c:v>
                </c:pt>
                <c:pt idx="56985">
                  <c:v>3.3984420000000002</c:v>
                </c:pt>
                <c:pt idx="56986">
                  <c:v>3.4821749999999998</c:v>
                </c:pt>
                <c:pt idx="56987">
                  <c:v>3.4993639999999999</c:v>
                </c:pt>
                <c:pt idx="56988">
                  <c:v>3.5001090000000001</c:v>
                </c:pt>
                <c:pt idx="56989">
                  <c:v>3.510062</c:v>
                </c:pt>
                <c:pt idx="56990">
                  <c:v>3.5801880000000001</c:v>
                </c:pt>
                <c:pt idx="56991">
                  <c:v>3.6283889999999999</c:v>
                </c:pt>
                <c:pt idx="56992">
                  <c:v>3.5383100000000001</c:v>
                </c:pt>
                <c:pt idx="56993">
                  <c:v>3.5806450000000001</c:v>
                </c:pt>
                <c:pt idx="56994">
                  <c:v>3.6089410000000002</c:v>
                </c:pt>
                <c:pt idx="56995">
                  <c:v>3.579275</c:v>
                </c:pt>
                <c:pt idx="56996">
                  <c:v>3.5842269999999998</c:v>
                </c:pt>
                <c:pt idx="56997">
                  <c:v>3.653295</c:v>
                </c:pt>
                <c:pt idx="56998">
                  <c:v>3.5887470000000001</c:v>
                </c:pt>
                <c:pt idx="56999">
                  <c:v>3.441017</c:v>
                </c:pt>
                <c:pt idx="57000">
                  <c:v>3.4254150000000001</c:v>
                </c:pt>
                <c:pt idx="57001">
                  <c:v>3.5052059999999998</c:v>
                </c:pt>
                <c:pt idx="57002">
                  <c:v>3.564225</c:v>
                </c:pt>
                <c:pt idx="57003">
                  <c:v>3.5913909999999998</c:v>
                </c:pt>
                <c:pt idx="57004">
                  <c:v>3.5100859999999998</c:v>
                </c:pt>
                <c:pt idx="57005">
                  <c:v>3.4455849999999999</c:v>
                </c:pt>
                <c:pt idx="57006">
                  <c:v>3.4778479999999998</c:v>
                </c:pt>
                <c:pt idx="57007">
                  <c:v>3.423035</c:v>
                </c:pt>
                <c:pt idx="57008">
                  <c:v>3.4327239999999999</c:v>
                </c:pt>
                <c:pt idx="57009">
                  <c:v>3.533093</c:v>
                </c:pt>
                <c:pt idx="57010">
                  <c:v>3.5775679999999999</c:v>
                </c:pt>
                <c:pt idx="57011">
                  <c:v>3.5592250000000001</c:v>
                </c:pt>
                <c:pt idx="57012">
                  <c:v>3.6693060000000002</c:v>
                </c:pt>
                <c:pt idx="57013">
                  <c:v>3.6101670000000001</c:v>
                </c:pt>
                <c:pt idx="57014">
                  <c:v>3.4393590000000001</c:v>
                </c:pt>
                <c:pt idx="57015">
                  <c:v>3.460779</c:v>
                </c:pt>
                <c:pt idx="57016">
                  <c:v>3.4733999999999998</c:v>
                </c:pt>
                <c:pt idx="57017">
                  <c:v>3.5282360000000001</c:v>
                </c:pt>
                <c:pt idx="57018">
                  <c:v>3.6328130000000001</c:v>
                </c:pt>
                <c:pt idx="57019">
                  <c:v>3.6182919999999998</c:v>
                </c:pt>
                <c:pt idx="57020">
                  <c:v>3.5201829999999998</c:v>
                </c:pt>
                <c:pt idx="57021">
                  <c:v>3.4058459999999999</c:v>
                </c:pt>
                <c:pt idx="57022">
                  <c:v>3.3691840000000002</c:v>
                </c:pt>
                <c:pt idx="57023">
                  <c:v>3.457004</c:v>
                </c:pt>
                <c:pt idx="57024">
                  <c:v>3.5170340000000002</c:v>
                </c:pt>
                <c:pt idx="57025">
                  <c:v>3.6609880000000001</c:v>
                </c:pt>
                <c:pt idx="57026">
                  <c:v>3.82694</c:v>
                </c:pt>
                <c:pt idx="57027">
                  <c:v>3.8161459999999998</c:v>
                </c:pt>
                <c:pt idx="57028">
                  <c:v>3.7424379999999999</c:v>
                </c:pt>
                <c:pt idx="57029">
                  <c:v>3.6424289999999999</c:v>
                </c:pt>
                <c:pt idx="57030">
                  <c:v>3.5865109999999998</c:v>
                </c:pt>
                <c:pt idx="57031">
                  <c:v>3.5813419999999998</c:v>
                </c:pt>
                <c:pt idx="57032">
                  <c:v>3.5629749999999998</c:v>
                </c:pt>
                <c:pt idx="57033">
                  <c:v>3.5527340000000001</c:v>
                </c:pt>
                <c:pt idx="57034">
                  <c:v>3.6509870000000002</c:v>
                </c:pt>
                <c:pt idx="57035">
                  <c:v>3.6741389999999998</c:v>
                </c:pt>
                <c:pt idx="57036">
                  <c:v>3.6964000000000001</c:v>
                </c:pt>
                <c:pt idx="57037">
                  <c:v>3.7165699999999999</c:v>
                </c:pt>
                <c:pt idx="57038">
                  <c:v>3.5396320000000001</c:v>
                </c:pt>
                <c:pt idx="57039">
                  <c:v>3.4129139999999998</c:v>
                </c:pt>
                <c:pt idx="57040">
                  <c:v>3.3728379999999998</c:v>
                </c:pt>
                <c:pt idx="57041">
                  <c:v>3.2543669999999998</c:v>
                </c:pt>
                <c:pt idx="57042">
                  <c:v>3.1673640000000001</c:v>
                </c:pt>
                <c:pt idx="57043">
                  <c:v>3.1786629999999998</c:v>
                </c:pt>
                <c:pt idx="57044">
                  <c:v>3.1666669999999999</c:v>
                </c:pt>
                <c:pt idx="57045">
                  <c:v>3.1852740000000002</c:v>
                </c:pt>
                <c:pt idx="57046">
                  <c:v>3.3345419999999999</c:v>
                </c:pt>
                <c:pt idx="57047">
                  <c:v>3.5690810000000002</c:v>
                </c:pt>
                <c:pt idx="57048">
                  <c:v>3.741644</c:v>
                </c:pt>
                <c:pt idx="57049">
                  <c:v>3.8471099999999998</c:v>
                </c:pt>
                <c:pt idx="57050">
                  <c:v>3.8560050000000001</c:v>
                </c:pt>
                <c:pt idx="57051">
                  <c:v>3.850981</c:v>
                </c:pt>
                <c:pt idx="57052">
                  <c:v>3.8795410000000001</c:v>
                </c:pt>
                <c:pt idx="57053">
                  <c:v>3.7605400000000002</c:v>
                </c:pt>
                <c:pt idx="57054">
                  <c:v>3.634808</c:v>
                </c:pt>
                <c:pt idx="57055">
                  <c:v>3.6248559999999999</c:v>
                </c:pt>
                <c:pt idx="57056">
                  <c:v>3.6073300000000001</c:v>
                </c:pt>
                <c:pt idx="57057">
                  <c:v>3.5823040000000002</c:v>
                </c:pt>
                <c:pt idx="57058">
                  <c:v>3.5590809999999999</c:v>
                </c:pt>
                <c:pt idx="57059">
                  <c:v>3.4633750000000001</c:v>
                </c:pt>
                <c:pt idx="57060">
                  <c:v>3.3987539999999998</c:v>
                </c:pt>
                <c:pt idx="57061">
                  <c:v>3.481598</c:v>
                </c:pt>
                <c:pt idx="57062">
                  <c:v>3.5304959999999999</c:v>
                </c:pt>
                <c:pt idx="57063">
                  <c:v>3.4736400000000001</c:v>
                </c:pt>
                <c:pt idx="57064">
                  <c:v>3.4011580000000001</c:v>
                </c:pt>
                <c:pt idx="57065">
                  <c:v>3.3620679999999998</c:v>
                </c:pt>
                <c:pt idx="57066">
                  <c:v>3.3422589999999999</c:v>
                </c:pt>
                <c:pt idx="57067">
                  <c:v>3.3401190000000001</c:v>
                </c:pt>
                <c:pt idx="57068">
                  <c:v>3.4579420000000001</c:v>
                </c:pt>
                <c:pt idx="57069">
                  <c:v>3.6143019999999999</c:v>
                </c:pt>
                <c:pt idx="57070">
                  <c:v>3.7654450000000002</c:v>
                </c:pt>
                <c:pt idx="57071">
                  <c:v>3.8201130000000001</c:v>
                </c:pt>
                <c:pt idx="57072">
                  <c:v>3.6982750000000002</c:v>
                </c:pt>
                <c:pt idx="57073">
                  <c:v>3.6282450000000002</c:v>
                </c:pt>
                <c:pt idx="57074">
                  <c:v>3.667287</c:v>
                </c:pt>
                <c:pt idx="57075">
                  <c:v>3.6964000000000001</c:v>
                </c:pt>
                <c:pt idx="57076">
                  <c:v>3.6123780000000001</c:v>
                </c:pt>
                <c:pt idx="57077">
                  <c:v>3.552181</c:v>
                </c:pt>
                <c:pt idx="57078">
                  <c:v>3.5634800000000002</c:v>
                </c:pt>
                <c:pt idx="57079">
                  <c:v>3.5661719999999999</c:v>
                </c:pt>
                <c:pt idx="57080">
                  <c:v>3.4891709999999998</c:v>
                </c:pt>
                <c:pt idx="57081">
                  <c:v>3.4498160000000002</c:v>
                </c:pt>
                <c:pt idx="57082">
                  <c:v>3.5235249999999998</c:v>
                </c:pt>
                <c:pt idx="57083">
                  <c:v>3.602017</c:v>
                </c:pt>
                <c:pt idx="57084">
                  <c:v>3.7263310000000001</c:v>
                </c:pt>
                <c:pt idx="57085">
                  <c:v>3.7974670000000001</c:v>
                </c:pt>
                <c:pt idx="57086">
                  <c:v>3.767296</c:v>
                </c:pt>
                <c:pt idx="57087">
                  <c:v>3.636539</c:v>
                </c:pt>
                <c:pt idx="57088">
                  <c:v>3.3904839999999998</c:v>
                </c:pt>
                <c:pt idx="57089">
                  <c:v>3.1702729999999999</c:v>
                </c:pt>
                <c:pt idx="57090">
                  <c:v>2.9491719999999999</c:v>
                </c:pt>
                <c:pt idx="57091">
                  <c:v>2.8265889999999998</c:v>
                </c:pt>
                <c:pt idx="57092">
                  <c:v>2.8670490000000002</c:v>
                </c:pt>
                <c:pt idx="57093">
                  <c:v>3.0251399999999999</c:v>
                </c:pt>
                <c:pt idx="57094">
                  <c:v>3.2265280000000001</c:v>
                </c:pt>
                <c:pt idx="57095">
                  <c:v>3.392576</c:v>
                </c:pt>
                <c:pt idx="57096">
                  <c:v>3.6356980000000001</c:v>
                </c:pt>
                <c:pt idx="57097">
                  <c:v>4.0196249999999996</c:v>
                </c:pt>
                <c:pt idx="57098">
                  <c:v>4.1241050000000001</c:v>
                </c:pt>
                <c:pt idx="57099">
                  <c:v>3.7996300000000001</c:v>
                </c:pt>
                <c:pt idx="57100">
                  <c:v>3.4712360000000002</c:v>
                </c:pt>
                <c:pt idx="57101">
                  <c:v>3.314155</c:v>
                </c:pt>
                <c:pt idx="57102">
                  <c:v>3.3078810000000001</c:v>
                </c:pt>
                <c:pt idx="57103">
                  <c:v>3.3495910000000002</c:v>
                </c:pt>
                <c:pt idx="57104">
                  <c:v>3.3138909999999999</c:v>
                </c:pt>
                <c:pt idx="57105">
                  <c:v>3.2036889999999998</c:v>
                </c:pt>
                <c:pt idx="57106">
                  <c:v>3.195732</c:v>
                </c:pt>
                <c:pt idx="57107">
                  <c:v>3.3951720000000001</c:v>
                </c:pt>
                <c:pt idx="57108">
                  <c:v>3.773739</c:v>
                </c:pt>
                <c:pt idx="57109">
                  <c:v>3.9233189999999998</c:v>
                </c:pt>
                <c:pt idx="57110">
                  <c:v>3.8111700000000002</c:v>
                </c:pt>
                <c:pt idx="57111">
                  <c:v>3.8482400000000001</c:v>
                </c:pt>
                <c:pt idx="57112">
                  <c:v>3.943705</c:v>
                </c:pt>
                <c:pt idx="57113">
                  <c:v>3.8415569999999999</c:v>
                </c:pt>
                <c:pt idx="57114">
                  <c:v>3.6970489999999998</c:v>
                </c:pt>
                <c:pt idx="57115">
                  <c:v>3.6426940000000001</c:v>
                </c:pt>
                <c:pt idx="57116">
                  <c:v>3.5585040000000001</c:v>
                </c:pt>
                <c:pt idx="57117">
                  <c:v>3.4336370000000001</c:v>
                </c:pt>
                <c:pt idx="57118">
                  <c:v>3.383248</c:v>
                </c:pt>
                <c:pt idx="57119">
                  <c:v>3.463327</c:v>
                </c:pt>
                <c:pt idx="57120">
                  <c:v>3.5052059999999998</c:v>
                </c:pt>
                <c:pt idx="57121">
                  <c:v>3.5082589999999998</c:v>
                </c:pt>
                <c:pt idx="57122">
                  <c:v>3.478593</c:v>
                </c:pt>
                <c:pt idx="57123">
                  <c:v>3.4664999999999999</c:v>
                </c:pt>
                <c:pt idx="57124">
                  <c:v>3.733711</c:v>
                </c:pt>
                <c:pt idx="57125">
                  <c:v>3.8263630000000002</c:v>
                </c:pt>
                <c:pt idx="57126">
                  <c:v>3.6852209999999999</c:v>
                </c:pt>
                <c:pt idx="57127">
                  <c:v>3.5318909999999999</c:v>
                </c:pt>
                <c:pt idx="57128">
                  <c:v>3.4802029999999999</c:v>
                </c:pt>
                <c:pt idx="57129">
                  <c:v>3.468496</c:v>
                </c:pt>
                <c:pt idx="57130">
                  <c:v>3.468664</c:v>
                </c:pt>
                <c:pt idx="57131">
                  <c:v>3.4871750000000001</c:v>
                </c:pt>
                <c:pt idx="57132">
                  <c:v>3.4981140000000002</c:v>
                </c:pt>
                <c:pt idx="57133">
                  <c:v>3.41866</c:v>
                </c:pt>
                <c:pt idx="57134">
                  <c:v>3.399956</c:v>
                </c:pt>
                <c:pt idx="57135">
                  <c:v>3.355</c:v>
                </c:pt>
                <c:pt idx="57136">
                  <c:v>3.3110059999999999</c:v>
                </c:pt>
                <c:pt idx="57137">
                  <c:v>3.2438850000000001</c:v>
                </c:pt>
                <c:pt idx="57138">
                  <c:v>3.1939289999999998</c:v>
                </c:pt>
                <c:pt idx="57139">
                  <c:v>3.3223050000000001</c:v>
                </c:pt>
                <c:pt idx="57140">
                  <c:v>3.5364580000000001</c:v>
                </c:pt>
                <c:pt idx="57141">
                  <c:v>3.5913430000000002</c:v>
                </c:pt>
                <c:pt idx="57142">
                  <c:v>3.548575</c:v>
                </c:pt>
                <c:pt idx="57143">
                  <c:v>3.6648589999999999</c:v>
                </c:pt>
                <c:pt idx="57144">
                  <c:v>3.9973390000000002</c:v>
                </c:pt>
                <c:pt idx="57145">
                  <c:v>4.0434729999999997</c:v>
                </c:pt>
                <c:pt idx="57146">
                  <c:v>3.7676799999999999</c:v>
                </c:pt>
                <c:pt idx="57147">
                  <c:v>3.5928089999999999</c:v>
                </c:pt>
                <c:pt idx="57148">
                  <c:v>3.5374919999999999</c:v>
                </c:pt>
                <c:pt idx="57149">
                  <c:v>3.5556429999999999</c:v>
                </c:pt>
                <c:pt idx="57150">
                  <c:v>3.551796</c:v>
                </c:pt>
                <c:pt idx="57151">
                  <c:v>3.559104</c:v>
                </c:pt>
                <c:pt idx="57152">
                  <c:v>3.5621339999999999</c:v>
                </c:pt>
                <c:pt idx="57153">
                  <c:v>3.5963669999999999</c:v>
                </c:pt>
                <c:pt idx="57154">
                  <c:v>3.5909819999999999</c:v>
                </c:pt>
                <c:pt idx="57155">
                  <c:v>3.5722309999999999</c:v>
                </c:pt>
                <c:pt idx="57156">
                  <c:v>3.5754999999999999</c:v>
                </c:pt>
                <c:pt idx="57157">
                  <c:v>3.4612599999999998</c:v>
                </c:pt>
                <c:pt idx="57158">
                  <c:v>3.31067</c:v>
                </c:pt>
                <c:pt idx="57159">
                  <c:v>3.2933599999999998</c:v>
                </c:pt>
                <c:pt idx="57160">
                  <c:v>3.3415620000000001</c:v>
                </c:pt>
                <c:pt idx="57161">
                  <c:v>3.4814780000000001</c:v>
                </c:pt>
                <c:pt idx="57162">
                  <c:v>3.506408</c:v>
                </c:pt>
                <c:pt idx="57163">
                  <c:v>3.4182510000000002</c:v>
                </c:pt>
                <c:pt idx="57164">
                  <c:v>3.5268419999999998</c:v>
                </c:pt>
                <c:pt idx="57165">
                  <c:v>3.6891880000000001</c:v>
                </c:pt>
                <c:pt idx="57166">
                  <c:v>3.6775280000000001</c:v>
                </c:pt>
                <c:pt idx="57167">
                  <c:v>3.567831</c:v>
                </c:pt>
                <c:pt idx="57168">
                  <c:v>3.4022160000000001</c:v>
                </c:pt>
                <c:pt idx="57169">
                  <c:v>3.2919659999999999</c:v>
                </c:pt>
                <c:pt idx="57170">
                  <c:v>3.236456</c:v>
                </c:pt>
                <c:pt idx="57171">
                  <c:v>3.2116220000000002</c:v>
                </c:pt>
                <c:pt idx="57172">
                  <c:v>3.1901540000000002</c:v>
                </c:pt>
                <c:pt idx="57173">
                  <c:v>3.1253649999999999</c:v>
                </c:pt>
                <c:pt idx="57174">
                  <c:v>3.2206380000000001</c:v>
                </c:pt>
                <c:pt idx="57175">
                  <c:v>3.4169049999999999</c:v>
                </c:pt>
                <c:pt idx="57176">
                  <c:v>3.5703070000000001</c:v>
                </c:pt>
                <c:pt idx="57177">
                  <c:v>3.6215380000000001</c:v>
                </c:pt>
                <c:pt idx="57178">
                  <c:v>3.6161050000000001</c:v>
                </c:pt>
                <c:pt idx="57179">
                  <c:v>3.6275719999999998</c:v>
                </c:pt>
                <c:pt idx="57180">
                  <c:v>3.7406109999999999</c:v>
                </c:pt>
                <c:pt idx="57181">
                  <c:v>3.4590480000000001</c:v>
                </c:pt>
                <c:pt idx="57182">
                  <c:v>3.3721410000000001</c:v>
                </c:pt>
                <c:pt idx="57183">
                  <c:v>3.4597449999999998</c:v>
                </c:pt>
                <c:pt idx="57184">
                  <c:v>3.5189089999999998</c:v>
                </c:pt>
                <c:pt idx="57185">
                  <c:v>3.5927129999999998</c:v>
                </c:pt>
                <c:pt idx="57186">
                  <c:v>3.6684410000000001</c:v>
                </c:pt>
                <c:pt idx="57187">
                  <c:v>3.731716</c:v>
                </c:pt>
                <c:pt idx="57188">
                  <c:v>3.7297920000000002</c:v>
                </c:pt>
                <c:pt idx="57189">
                  <c:v>3.674547</c:v>
                </c:pt>
                <c:pt idx="57190">
                  <c:v>3.7446489999999999</c:v>
                </c:pt>
                <c:pt idx="57191">
                  <c:v>3.7702290000000001</c:v>
                </c:pt>
                <c:pt idx="57192">
                  <c:v>3.6967129999999999</c:v>
                </c:pt>
                <c:pt idx="57193">
                  <c:v>3.5311689999999998</c:v>
                </c:pt>
                <c:pt idx="57194">
                  <c:v>3.377599</c:v>
                </c:pt>
                <c:pt idx="57195">
                  <c:v>3.3720690000000002</c:v>
                </c:pt>
                <c:pt idx="57196">
                  <c:v>3.3440379999999998</c:v>
                </c:pt>
                <c:pt idx="57197">
                  <c:v>3.3915419999999998</c:v>
                </c:pt>
                <c:pt idx="57198">
                  <c:v>3.451908</c:v>
                </c:pt>
                <c:pt idx="57199">
                  <c:v>3.493306</c:v>
                </c:pt>
                <c:pt idx="57200">
                  <c:v>3.4712839999999998</c:v>
                </c:pt>
                <c:pt idx="57201">
                  <c:v>3.5065759999999999</c:v>
                </c:pt>
                <c:pt idx="57202">
                  <c:v>3.5129709999999998</c:v>
                </c:pt>
                <c:pt idx="57203">
                  <c:v>3.525928</c:v>
                </c:pt>
                <c:pt idx="57204">
                  <c:v>3.5258080000000001</c:v>
                </c:pt>
                <c:pt idx="57205">
                  <c:v>3.4846750000000002</c:v>
                </c:pt>
                <c:pt idx="57206">
                  <c:v>3.4772470000000002</c:v>
                </c:pt>
                <c:pt idx="57207">
                  <c:v>3.5623019999999999</c:v>
                </c:pt>
                <c:pt idx="57208">
                  <c:v>3.6321400000000001</c:v>
                </c:pt>
                <c:pt idx="57209">
                  <c:v>3.6254080000000002</c:v>
                </c:pt>
                <c:pt idx="57210">
                  <c:v>3.5768949999999999</c:v>
                </c:pt>
                <c:pt idx="57211">
                  <c:v>3.5829770000000001</c:v>
                </c:pt>
                <c:pt idx="57212">
                  <c:v>3.6294469999999999</c:v>
                </c:pt>
                <c:pt idx="57213">
                  <c:v>3.6205280000000002</c:v>
                </c:pt>
                <c:pt idx="57214">
                  <c:v>3.533814</c:v>
                </c:pt>
                <c:pt idx="57215">
                  <c:v>3.488642</c:v>
                </c:pt>
                <c:pt idx="57216">
                  <c:v>3.4519320000000002</c:v>
                </c:pt>
                <c:pt idx="57217">
                  <c:v>3.478977</c:v>
                </c:pt>
                <c:pt idx="57218">
                  <c:v>3.468375</c:v>
                </c:pt>
                <c:pt idx="57219">
                  <c:v>3.3573080000000002</c:v>
                </c:pt>
                <c:pt idx="57220">
                  <c:v>3.3331719999999998</c:v>
                </c:pt>
                <c:pt idx="57221">
                  <c:v>3.2072949999999998</c:v>
                </c:pt>
                <c:pt idx="57222">
                  <c:v>3.0855299999999999</c:v>
                </c:pt>
                <c:pt idx="57223">
                  <c:v>3.2809789999999999</c:v>
                </c:pt>
                <c:pt idx="57224">
                  <c:v>3.5099659999999999</c:v>
                </c:pt>
                <c:pt idx="57225">
                  <c:v>3.6357699999999999</c:v>
                </c:pt>
                <c:pt idx="57226">
                  <c:v>3.6082909999999999</c:v>
                </c:pt>
                <c:pt idx="57227">
                  <c:v>3.6155040000000001</c:v>
                </c:pt>
                <c:pt idx="57228">
                  <c:v>3.8426390000000001</c:v>
                </c:pt>
                <c:pt idx="57229">
                  <c:v>3.8242959999999999</c:v>
                </c:pt>
                <c:pt idx="57230">
                  <c:v>3.578986</c:v>
                </c:pt>
                <c:pt idx="57231">
                  <c:v>3.5584069999999999</c:v>
                </c:pt>
                <c:pt idx="57232">
                  <c:v>3.63089</c:v>
                </c:pt>
                <c:pt idx="57233">
                  <c:v>3.6410589999999998</c:v>
                </c:pt>
                <c:pt idx="57234">
                  <c:v>3.6131959999999999</c:v>
                </c:pt>
                <c:pt idx="57235">
                  <c:v>3.5822319999999999</c:v>
                </c:pt>
                <c:pt idx="57236">
                  <c:v>3.5419160000000001</c:v>
                </c:pt>
                <c:pt idx="57237">
                  <c:v>3.460947</c:v>
                </c:pt>
                <c:pt idx="57238">
                  <c:v>3.3285800000000001</c:v>
                </c:pt>
                <c:pt idx="57239">
                  <c:v>3.2101799999999998</c:v>
                </c:pt>
                <c:pt idx="57240">
                  <c:v>3.1457269999999999</c:v>
                </c:pt>
                <c:pt idx="57241">
                  <c:v>3.0835340000000002</c:v>
                </c:pt>
                <c:pt idx="57242">
                  <c:v>3.0907469999999999</c:v>
                </c:pt>
                <c:pt idx="57243">
                  <c:v>3.245568</c:v>
                </c:pt>
                <c:pt idx="57244">
                  <c:v>3.3960129999999999</c:v>
                </c:pt>
                <c:pt idx="57245">
                  <c:v>3.5625900000000001</c:v>
                </c:pt>
                <c:pt idx="57246">
                  <c:v>3.7647469999999998</c:v>
                </c:pt>
                <c:pt idx="57247">
                  <c:v>3.8022019999999999</c:v>
                </c:pt>
                <c:pt idx="57248">
                  <c:v>3.72234</c:v>
                </c:pt>
                <c:pt idx="57249">
                  <c:v>3.7775370000000001</c:v>
                </c:pt>
                <c:pt idx="57250">
                  <c:v>3.798092</c:v>
                </c:pt>
                <c:pt idx="57251">
                  <c:v>3.688202</c:v>
                </c:pt>
                <c:pt idx="57252">
                  <c:v>3.617667</c:v>
                </c:pt>
                <c:pt idx="57253">
                  <c:v>3.5802839999999998</c:v>
                </c:pt>
                <c:pt idx="57254">
                  <c:v>3.3805070000000002</c:v>
                </c:pt>
                <c:pt idx="57255">
                  <c:v>3.0890879999999998</c:v>
                </c:pt>
                <c:pt idx="57256">
                  <c:v>3.0107400000000002</c:v>
                </c:pt>
                <c:pt idx="57257">
                  <c:v>3.0606960000000001</c:v>
                </c:pt>
                <c:pt idx="57258">
                  <c:v>3.1686139999999998</c:v>
                </c:pt>
                <c:pt idx="57259">
                  <c:v>3.1473140000000002</c:v>
                </c:pt>
                <c:pt idx="57260">
                  <c:v>3.1644549999999998</c:v>
                </c:pt>
                <c:pt idx="57261">
                  <c:v>3.5007820000000001</c:v>
                </c:pt>
                <c:pt idx="57262">
                  <c:v>3.9216600000000001</c:v>
                </c:pt>
                <c:pt idx="57263">
                  <c:v>4.0564790000000004</c:v>
                </c:pt>
                <c:pt idx="57264">
                  <c:v>3.7965529999999998</c:v>
                </c:pt>
                <c:pt idx="57265">
                  <c:v>3.6545459999999999</c:v>
                </c:pt>
                <c:pt idx="57266">
                  <c:v>3.7883789999999999</c:v>
                </c:pt>
                <c:pt idx="57267">
                  <c:v>3.945316</c:v>
                </c:pt>
                <c:pt idx="57268">
                  <c:v>3.7446489999999999</c:v>
                </c:pt>
                <c:pt idx="57269">
                  <c:v>3.5171060000000001</c:v>
                </c:pt>
                <c:pt idx="57270">
                  <c:v>3.4522680000000001</c:v>
                </c:pt>
                <c:pt idx="57271">
                  <c:v>3.4813809999999998</c:v>
                </c:pt>
                <c:pt idx="57272">
                  <c:v>3.4587110000000001</c:v>
                </c:pt>
                <c:pt idx="57273">
                  <c:v>3.3362729999999998</c:v>
                </c:pt>
                <c:pt idx="57274">
                  <c:v>3.2364799999999998</c:v>
                </c:pt>
                <c:pt idx="57275">
                  <c:v>3.1215670000000002</c:v>
                </c:pt>
                <c:pt idx="57276">
                  <c:v>3.1766920000000001</c:v>
                </c:pt>
                <c:pt idx="57277">
                  <c:v>3.441907</c:v>
                </c:pt>
                <c:pt idx="57278">
                  <c:v>3.7567900000000001</c:v>
                </c:pt>
                <c:pt idx="57279">
                  <c:v>3.8667029999999998</c:v>
                </c:pt>
                <c:pt idx="57280">
                  <c:v>3.8924989999999999</c:v>
                </c:pt>
                <c:pt idx="57281">
                  <c:v>3.9934210000000001</c:v>
                </c:pt>
                <c:pt idx="57282">
                  <c:v>3.970342</c:v>
                </c:pt>
                <c:pt idx="57283">
                  <c:v>3.7371490000000001</c:v>
                </c:pt>
                <c:pt idx="57284">
                  <c:v>3.5209039999999998</c:v>
                </c:pt>
                <c:pt idx="57285">
                  <c:v>3.510831</c:v>
                </c:pt>
                <c:pt idx="57286">
                  <c:v>3.5862699999999998</c:v>
                </c:pt>
                <c:pt idx="57287">
                  <c:v>3.633318</c:v>
                </c:pt>
                <c:pt idx="57288">
                  <c:v>3.6125229999999999</c:v>
                </c:pt>
                <c:pt idx="57289">
                  <c:v>3.5683600000000002</c:v>
                </c:pt>
                <c:pt idx="57290">
                  <c:v>3.5235729999999998</c:v>
                </c:pt>
                <c:pt idx="57291">
                  <c:v>3.4850840000000001</c:v>
                </c:pt>
                <c:pt idx="57292">
                  <c:v>3.4968400000000002</c:v>
                </c:pt>
                <c:pt idx="57293">
                  <c:v>3.5370110000000001</c:v>
                </c:pt>
                <c:pt idx="57294">
                  <c:v>3.5389339999999998</c:v>
                </c:pt>
                <c:pt idx="57295">
                  <c:v>3.47953</c:v>
                </c:pt>
                <c:pt idx="57296">
                  <c:v>3.512899</c:v>
                </c:pt>
                <c:pt idx="57297">
                  <c:v>3.55057</c:v>
                </c:pt>
                <c:pt idx="57298">
                  <c:v>3.5310969999999999</c:v>
                </c:pt>
                <c:pt idx="57299">
                  <c:v>3.4916230000000001</c:v>
                </c:pt>
                <c:pt idx="57300">
                  <c:v>3.5085709999999999</c:v>
                </c:pt>
                <c:pt idx="57301">
                  <c:v>3.5284770000000001</c:v>
                </c:pt>
                <c:pt idx="57302">
                  <c:v>3.523549</c:v>
                </c:pt>
                <c:pt idx="57303">
                  <c:v>3.532251</c:v>
                </c:pt>
                <c:pt idx="57304">
                  <c:v>3.5242939999999998</c:v>
                </c:pt>
                <c:pt idx="57305">
                  <c:v>3.5194619999999999</c:v>
                </c:pt>
                <c:pt idx="57306">
                  <c:v>3.5443920000000002</c:v>
                </c:pt>
                <c:pt idx="57307">
                  <c:v>3.5643940000000001</c:v>
                </c:pt>
                <c:pt idx="57308">
                  <c:v>3.5770149999999998</c:v>
                </c:pt>
                <c:pt idx="57309">
                  <c:v>3.5841069999999999</c:v>
                </c:pt>
                <c:pt idx="57310">
                  <c:v>3.5596809999999999</c:v>
                </c:pt>
                <c:pt idx="57311">
                  <c:v>3.493738</c:v>
                </c:pt>
                <c:pt idx="57312">
                  <c:v>3.4268329999999998</c:v>
                </c:pt>
                <c:pt idx="57313">
                  <c:v>3.4291649999999998</c:v>
                </c:pt>
                <c:pt idx="57314">
                  <c:v>3.4761649999999999</c:v>
                </c:pt>
                <c:pt idx="57315">
                  <c:v>3.4761169999999999</c:v>
                </c:pt>
                <c:pt idx="57316">
                  <c:v>3.4462820000000001</c:v>
                </c:pt>
                <c:pt idx="57317">
                  <c:v>3.3781029999999999</c:v>
                </c:pt>
                <c:pt idx="57318">
                  <c:v>3.3239879999999999</c:v>
                </c:pt>
                <c:pt idx="57319">
                  <c:v>3.2882880000000001</c:v>
                </c:pt>
                <c:pt idx="57320">
                  <c:v>3.3334839999999999</c:v>
                </c:pt>
                <c:pt idx="57321">
                  <c:v>3.3314409999999999</c:v>
                </c:pt>
                <c:pt idx="57322">
                  <c:v>3.2792970000000001</c:v>
                </c:pt>
                <c:pt idx="57323">
                  <c:v>3.4117600000000001</c:v>
                </c:pt>
                <c:pt idx="57324">
                  <c:v>3.5218660000000002</c:v>
                </c:pt>
                <c:pt idx="57325">
                  <c:v>3.647694</c:v>
                </c:pt>
                <c:pt idx="57326">
                  <c:v>3.6337259999999998</c:v>
                </c:pt>
                <c:pt idx="57327">
                  <c:v>3.4270260000000001</c:v>
                </c:pt>
                <c:pt idx="57328">
                  <c:v>3.306991</c:v>
                </c:pt>
                <c:pt idx="57329">
                  <c:v>3.2854269999999999</c:v>
                </c:pt>
                <c:pt idx="57330">
                  <c:v>3.3126890000000002</c:v>
                </c:pt>
                <c:pt idx="57331">
                  <c:v>3.4225059999999998</c:v>
                </c:pt>
                <c:pt idx="57332">
                  <c:v>3.4254869999999999</c:v>
                </c:pt>
                <c:pt idx="57333">
                  <c:v>3.3954119999999999</c:v>
                </c:pt>
                <c:pt idx="57334">
                  <c:v>3.4585669999999999</c:v>
                </c:pt>
                <c:pt idx="57335">
                  <c:v>3.5936029999999999</c:v>
                </c:pt>
                <c:pt idx="57336">
                  <c:v>3.612619</c:v>
                </c:pt>
                <c:pt idx="57337">
                  <c:v>3.4908290000000002</c:v>
                </c:pt>
                <c:pt idx="57338">
                  <c:v>3.6168260000000001</c:v>
                </c:pt>
                <c:pt idx="57339">
                  <c:v>3.7236379999999998</c:v>
                </c:pt>
                <c:pt idx="57340">
                  <c:v>3.9031250000000002</c:v>
                </c:pt>
                <c:pt idx="57341">
                  <c:v>3.8408600000000002</c:v>
                </c:pt>
                <c:pt idx="57342">
                  <c:v>3.657022</c:v>
                </c:pt>
                <c:pt idx="57343">
                  <c:v>3.6509390000000002</c:v>
                </c:pt>
                <c:pt idx="57344">
                  <c:v>3.6664699999999999</c:v>
                </c:pt>
                <c:pt idx="57345">
                  <c:v>3.5131389999999998</c:v>
                </c:pt>
                <c:pt idx="57346">
                  <c:v>3.3171369999999998</c:v>
                </c:pt>
                <c:pt idx="57347">
                  <c:v>3.0617779999999999</c:v>
                </c:pt>
                <c:pt idx="57348">
                  <c:v>2.9488349999999999</c:v>
                </c:pt>
                <c:pt idx="57349">
                  <c:v>3.106662</c:v>
                </c:pt>
                <c:pt idx="57350">
                  <c:v>3.3517070000000002</c:v>
                </c:pt>
                <c:pt idx="57351">
                  <c:v>3.5387900000000001</c:v>
                </c:pt>
                <c:pt idx="57352">
                  <c:v>3.65368</c:v>
                </c:pt>
                <c:pt idx="57353">
                  <c:v>3.641203</c:v>
                </c:pt>
                <c:pt idx="57354">
                  <c:v>3.7070259999999999</c:v>
                </c:pt>
                <c:pt idx="57355">
                  <c:v>3.6129069999999999</c:v>
                </c:pt>
                <c:pt idx="57356">
                  <c:v>3.6070899999999999</c:v>
                </c:pt>
                <c:pt idx="57357">
                  <c:v>3.7519339999999999</c:v>
                </c:pt>
                <c:pt idx="57358">
                  <c:v>3.9081009999999998</c:v>
                </c:pt>
                <c:pt idx="57359">
                  <c:v>3.879156</c:v>
                </c:pt>
                <c:pt idx="57360">
                  <c:v>3.7722000000000002</c:v>
                </c:pt>
                <c:pt idx="57361">
                  <c:v>3.6368040000000001</c:v>
                </c:pt>
                <c:pt idx="57362">
                  <c:v>3.5445359999999999</c:v>
                </c:pt>
                <c:pt idx="57363">
                  <c:v>3.4882089999999999</c:v>
                </c:pt>
                <c:pt idx="57364">
                  <c:v>3.4869110000000001</c:v>
                </c:pt>
                <c:pt idx="57365">
                  <c:v>3.4745539999999999</c:v>
                </c:pt>
                <c:pt idx="57366">
                  <c:v>3.397071</c:v>
                </c:pt>
                <c:pt idx="57367">
                  <c:v>3.2984089999999999</c:v>
                </c:pt>
                <c:pt idx="57368">
                  <c:v>3.3044190000000002</c:v>
                </c:pt>
                <c:pt idx="57369">
                  <c:v>3.330743</c:v>
                </c:pt>
                <c:pt idx="57370">
                  <c:v>3.4001000000000001</c:v>
                </c:pt>
                <c:pt idx="57371">
                  <c:v>3.5799720000000002</c:v>
                </c:pt>
                <c:pt idx="57372">
                  <c:v>3.7051270000000001</c:v>
                </c:pt>
                <c:pt idx="57373">
                  <c:v>3.8189350000000002</c:v>
                </c:pt>
                <c:pt idx="57374">
                  <c:v>3.8266279999999999</c:v>
                </c:pt>
                <c:pt idx="57375">
                  <c:v>3.708901</c:v>
                </c:pt>
                <c:pt idx="57376">
                  <c:v>3.6801490000000001</c:v>
                </c:pt>
                <c:pt idx="57377">
                  <c:v>3.6467079999999998</c:v>
                </c:pt>
                <c:pt idx="57378">
                  <c:v>3.6240139999999998</c:v>
                </c:pt>
                <c:pt idx="57379">
                  <c:v>3.6463000000000001</c:v>
                </c:pt>
                <c:pt idx="57380">
                  <c:v>3.6529829999999999</c:v>
                </c:pt>
                <c:pt idx="57381">
                  <c:v>3.6306970000000001</c:v>
                </c:pt>
                <c:pt idx="57382">
                  <c:v>3.5738409999999998</c:v>
                </c:pt>
                <c:pt idx="57383">
                  <c:v>3.4957579999999999</c:v>
                </c:pt>
                <c:pt idx="57384">
                  <c:v>3.4161830000000002</c:v>
                </c:pt>
                <c:pt idx="57385">
                  <c:v>3.377478</c:v>
                </c:pt>
                <c:pt idx="57386">
                  <c:v>3.4565000000000001</c:v>
                </c:pt>
                <c:pt idx="57387">
                  <c:v>3.6136050000000002</c:v>
                </c:pt>
                <c:pt idx="57388">
                  <c:v>3.706858</c:v>
                </c:pt>
                <c:pt idx="57389">
                  <c:v>3.694693</c:v>
                </c:pt>
                <c:pt idx="57390">
                  <c:v>3.6439680000000001</c:v>
                </c:pt>
                <c:pt idx="57391">
                  <c:v>3.6420680000000001</c:v>
                </c:pt>
                <c:pt idx="57392">
                  <c:v>3.5582389999999999</c:v>
                </c:pt>
                <c:pt idx="57393">
                  <c:v>3.4590960000000002</c:v>
                </c:pt>
                <c:pt idx="57394">
                  <c:v>3.3478599999999998</c:v>
                </c:pt>
                <c:pt idx="57395">
                  <c:v>3.2717000000000001</c:v>
                </c:pt>
                <c:pt idx="57396">
                  <c:v>3.2319849999999999</c:v>
                </c:pt>
                <c:pt idx="57397">
                  <c:v>3.233644</c:v>
                </c:pt>
                <c:pt idx="57398">
                  <c:v>3.3579810000000001</c:v>
                </c:pt>
                <c:pt idx="57399">
                  <c:v>3.4799389999999999</c:v>
                </c:pt>
                <c:pt idx="57400">
                  <c:v>3.5982669999999999</c:v>
                </c:pt>
                <c:pt idx="57401">
                  <c:v>3.6769029999999998</c:v>
                </c:pt>
                <c:pt idx="57402">
                  <c:v>3.60745</c:v>
                </c:pt>
                <c:pt idx="57403">
                  <c:v>3.559104</c:v>
                </c:pt>
                <c:pt idx="57404">
                  <c:v>3.4880650000000002</c:v>
                </c:pt>
                <c:pt idx="57405">
                  <c:v>3.385532</c:v>
                </c:pt>
                <c:pt idx="57406">
                  <c:v>3.3799540000000001</c:v>
                </c:pt>
                <c:pt idx="57407">
                  <c:v>3.5260009999999999</c:v>
                </c:pt>
                <c:pt idx="57408">
                  <c:v>3.6989969999999999</c:v>
                </c:pt>
                <c:pt idx="57409">
                  <c:v>3.6449530000000001</c:v>
                </c:pt>
                <c:pt idx="57410">
                  <c:v>3.3049719999999998</c:v>
                </c:pt>
                <c:pt idx="57411">
                  <c:v>3.1294040000000001</c:v>
                </c:pt>
                <c:pt idx="57412">
                  <c:v>3.1147149999999999</c:v>
                </c:pt>
                <c:pt idx="57413">
                  <c:v>3.072813</c:v>
                </c:pt>
                <c:pt idx="57414">
                  <c:v>3.0578110000000001</c:v>
                </c:pt>
                <c:pt idx="57415">
                  <c:v>3.1533000000000002</c:v>
                </c:pt>
                <c:pt idx="57416">
                  <c:v>3.4918870000000002</c:v>
                </c:pt>
                <c:pt idx="57417">
                  <c:v>3.8841570000000001</c:v>
                </c:pt>
                <c:pt idx="57418">
                  <c:v>3.9827710000000001</c:v>
                </c:pt>
                <c:pt idx="57419">
                  <c:v>3.852303</c:v>
                </c:pt>
                <c:pt idx="57420">
                  <c:v>3.7469809999999999</c:v>
                </c:pt>
                <c:pt idx="57421">
                  <c:v>3.7312829999999999</c:v>
                </c:pt>
                <c:pt idx="57422">
                  <c:v>3.6050939999999998</c:v>
                </c:pt>
                <c:pt idx="57423">
                  <c:v>3.4840979999999999</c:v>
                </c:pt>
                <c:pt idx="57424">
                  <c:v>3.5464349999999998</c:v>
                </c:pt>
                <c:pt idx="57425">
                  <c:v>3.653969</c:v>
                </c:pt>
                <c:pt idx="57426">
                  <c:v>3.7832590000000001</c:v>
                </c:pt>
                <c:pt idx="57427">
                  <c:v>3.767801</c:v>
                </c:pt>
                <c:pt idx="57428">
                  <c:v>3.783331</c:v>
                </c:pt>
                <c:pt idx="57429">
                  <c:v>3.7750370000000002</c:v>
                </c:pt>
                <c:pt idx="57430">
                  <c:v>3.6512519999999999</c:v>
                </c:pt>
                <c:pt idx="57431">
                  <c:v>3.5219140000000002</c:v>
                </c:pt>
                <c:pt idx="57432">
                  <c:v>3.4798429999999998</c:v>
                </c:pt>
                <c:pt idx="57433">
                  <c:v>3.451403</c:v>
                </c:pt>
                <c:pt idx="57434">
                  <c:v>3.484483</c:v>
                </c:pt>
                <c:pt idx="57435">
                  <c:v>3.53302</c:v>
                </c:pt>
                <c:pt idx="57436">
                  <c:v>3.5828329999999999</c:v>
                </c:pt>
                <c:pt idx="57437">
                  <c:v>3.6068250000000002</c:v>
                </c:pt>
                <c:pt idx="57438">
                  <c:v>3.652911</c:v>
                </c:pt>
                <c:pt idx="57439">
                  <c:v>3.6377890000000002</c:v>
                </c:pt>
                <c:pt idx="57440">
                  <c:v>3.5353279999999998</c:v>
                </c:pt>
                <c:pt idx="57441">
                  <c:v>3.3997639999999998</c:v>
                </c:pt>
                <c:pt idx="57442">
                  <c:v>3.4254150000000001</c:v>
                </c:pt>
                <c:pt idx="57443">
                  <c:v>3.4544800000000002</c:v>
                </c:pt>
                <c:pt idx="57444">
                  <c:v>3.4595289999999999</c:v>
                </c:pt>
                <c:pt idx="57445">
                  <c:v>3.493017</c:v>
                </c:pt>
                <c:pt idx="57446">
                  <c:v>3.5572530000000002</c:v>
                </c:pt>
                <c:pt idx="57447">
                  <c:v>3.6391840000000002</c:v>
                </c:pt>
                <c:pt idx="57448">
                  <c:v>3.6548579999999999</c:v>
                </c:pt>
                <c:pt idx="57449">
                  <c:v>3.6096140000000001</c:v>
                </c:pt>
                <c:pt idx="57450">
                  <c:v>3.598363</c:v>
                </c:pt>
                <c:pt idx="57451">
                  <c:v>3.6599789999999999</c:v>
                </c:pt>
                <c:pt idx="57452">
                  <c:v>3.6924570000000001</c:v>
                </c:pt>
                <c:pt idx="57453">
                  <c:v>3.62548</c:v>
                </c:pt>
                <c:pt idx="57454">
                  <c:v>3.503018</c:v>
                </c:pt>
                <c:pt idx="57455">
                  <c:v>3.533261</c:v>
                </c:pt>
                <c:pt idx="57456">
                  <c:v>3.5901169999999998</c:v>
                </c:pt>
                <c:pt idx="57457">
                  <c:v>3.5266739999999999</c:v>
                </c:pt>
                <c:pt idx="57458">
                  <c:v>3.4898920000000002</c:v>
                </c:pt>
                <c:pt idx="57459">
                  <c:v>3.50196</c:v>
                </c:pt>
                <c:pt idx="57460">
                  <c:v>3.4304160000000001</c:v>
                </c:pt>
                <c:pt idx="57461">
                  <c:v>3.3732229999999999</c:v>
                </c:pt>
                <c:pt idx="57462">
                  <c:v>3.4083700000000001</c:v>
                </c:pt>
                <c:pt idx="57463">
                  <c:v>3.4581339999999998</c:v>
                </c:pt>
                <c:pt idx="57464">
                  <c:v>3.4599609999999998</c:v>
                </c:pt>
                <c:pt idx="57465">
                  <c:v>3.5433819999999998</c:v>
                </c:pt>
                <c:pt idx="57466">
                  <c:v>3.6197110000000001</c:v>
                </c:pt>
                <c:pt idx="57467">
                  <c:v>3.604806</c:v>
                </c:pt>
                <c:pt idx="57468">
                  <c:v>3.5080420000000001</c:v>
                </c:pt>
                <c:pt idx="57469">
                  <c:v>3.4595769999999999</c:v>
                </c:pt>
                <c:pt idx="57470">
                  <c:v>3.4782320000000002</c:v>
                </c:pt>
                <c:pt idx="57471">
                  <c:v>3.4750350000000001</c:v>
                </c:pt>
                <c:pt idx="57472">
                  <c:v>3.366997</c:v>
                </c:pt>
                <c:pt idx="57473">
                  <c:v>3.282518</c:v>
                </c:pt>
                <c:pt idx="57474">
                  <c:v>3.3482690000000002</c:v>
                </c:pt>
                <c:pt idx="57475">
                  <c:v>3.5206400000000002</c:v>
                </c:pt>
                <c:pt idx="57476">
                  <c:v>3.6029309999999999</c:v>
                </c:pt>
                <c:pt idx="57477">
                  <c:v>3.5444399999999998</c:v>
                </c:pt>
                <c:pt idx="57478">
                  <c:v>3.5461710000000002</c:v>
                </c:pt>
                <c:pt idx="57479">
                  <c:v>3.7816000000000001</c:v>
                </c:pt>
                <c:pt idx="57480">
                  <c:v>3.9072119999999999</c:v>
                </c:pt>
                <c:pt idx="57481">
                  <c:v>3.8022990000000001</c:v>
                </c:pt>
                <c:pt idx="57482">
                  <c:v>3.6329090000000002</c:v>
                </c:pt>
                <c:pt idx="57483">
                  <c:v>3.544921</c:v>
                </c:pt>
                <c:pt idx="57484">
                  <c:v>3.5377329999999998</c:v>
                </c:pt>
                <c:pt idx="57485">
                  <c:v>3.4314969999999998</c:v>
                </c:pt>
                <c:pt idx="57486">
                  <c:v>3.1918609999999998</c:v>
                </c:pt>
                <c:pt idx="57487">
                  <c:v>3.0385070000000001</c:v>
                </c:pt>
                <c:pt idx="57488">
                  <c:v>3.121038</c:v>
                </c:pt>
                <c:pt idx="57489">
                  <c:v>3.2474189999999998</c:v>
                </c:pt>
                <c:pt idx="57490">
                  <c:v>3.4664519999999999</c:v>
                </c:pt>
                <c:pt idx="57491">
                  <c:v>3.7704209999999998</c:v>
                </c:pt>
                <c:pt idx="57492">
                  <c:v>3.9444499999999998</c:v>
                </c:pt>
                <c:pt idx="57493">
                  <c:v>4.1179030000000001</c:v>
                </c:pt>
                <c:pt idx="57494">
                  <c:v>4.1202350000000001</c:v>
                </c:pt>
                <c:pt idx="57495">
                  <c:v>3.8819210000000002</c:v>
                </c:pt>
                <c:pt idx="57496">
                  <c:v>3.4991469999999998</c:v>
                </c:pt>
                <c:pt idx="57497">
                  <c:v>3.4249580000000002</c:v>
                </c:pt>
                <c:pt idx="57498">
                  <c:v>3.4068800000000001</c:v>
                </c:pt>
                <c:pt idx="57499">
                  <c:v>3.4231790000000002</c:v>
                </c:pt>
                <c:pt idx="57500">
                  <c:v>3.4742890000000002</c:v>
                </c:pt>
                <c:pt idx="57501">
                  <c:v>3.3705790000000002</c:v>
                </c:pt>
                <c:pt idx="57502">
                  <c:v>3.3579089999999998</c:v>
                </c:pt>
                <c:pt idx="57503">
                  <c:v>3.4398149999999998</c:v>
                </c:pt>
                <c:pt idx="57504">
                  <c:v>3.4528210000000001</c:v>
                </c:pt>
                <c:pt idx="57505">
                  <c:v>3.4349349999999998</c:v>
                </c:pt>
                <c:pt idx="57506">
                  <c:v>3.5438869999999998</c:v>
                </c:pt>
                <c:pt idx="57507">
                  <c:v>3.7945820000000001</c:v>
                </c:pt>
                <c:pt idx="57508">
                  <c:v>3.932839</c:v>
                </c:pt>
                <c:pt idx="57509">
                  <c:v>3.8526400000000001</c:v>
                </c:pt>
                <c:pt idx="57510">
                  <c:v>3.6962320000000002</c:v>
                </c:pt>
                <c:pt idx="57511">
                  <c:v>3.5855489999999999</c:v>
                </c:pt>
                <c:pt idx="57512">
                  <c:v>3.5868229999999999</c:v>
                </c:pt>
                <c:pt idx="57513">
                  <c:v>3.596079</c:v>
                </c:pt>
                <c:pt idx="57514">
                  <c:v>3.5439829999999999</c:v>
                </c:pt>
                <c:pt idx="57515">
                  <c:v>3.5205440000000001</c:v>
                </c:pt>
                <c:pt idx="57516">
                  <c:v>3.5282360000000001</c:v>
                </c:pt>
                <c:pt idx="57517">
                  <c:v>3.505687</c:v>
                </c:pt>
                <c:pt idx="57518">
                  <c:v>3.4559709999999999</c:v>
                </c:pt>
                <c:pt idx="57519">
                  <c:v>3.4086110000000001</c:v>
                </c:pt>
                <c:pt idx="57520">
                  <c:v>3.4111829999999999</c:v>
                </c:pt>
                <c:pt idx="57521">
                  <c:v>3.4383249999999999</c:v>
                </c:pt>
                <c:pt idx="57522">
                  <c:v>3.484699</c:v>
                </c:pt>
                <c:pt idx="57523">
                  <c:v>3.569731</c:v>
                </c:pt>
                <c:pt idx="57524">
                  <c:v>3.6477900000000001</c:v>
                </c:pt>
                <c:pt idx="57525">
                  <c:v>3.6824330000000001</c:v>
                </c:pt>
                <c:pt idx="57526">
                  <c:v>3.660628</c:v>
                </c:pt>
                <c:pt idx="57527">
                  <c:v>3.6049980000000001</c:v>
                </c:pt>
                <c:pt idx="57528">
                  <c:v>3.5708839999999999</c:v>
                </c:pt>
                <c:pt idx="57529">
                  <c:v>3.6284619999999999</c:v>
                </c:pt>
                <c:pt idx="57530">
                  <c:v>3.6936599999999999</c:v>
                </c:pt>
                <c:pt idx="57531">
                  <c:v>3.678947</c:v>
                </c:pt>
                <c:pt idx="57532">
                  <c:v>3.704189</c:v>
                </c:pt>
                <c:pt idx="57533">
                  <c:v>3.7679930000000001</c:v>
                </c:pt>
                <c:pt idx="57534">
                  <c:v>3.7206090000000001</c:v>
                </c:pt>
                <c:pt idx="57535">
                  <c:v>3.6155279999999999</c:v>
                </c:pt>
                <c:pt idx="57536">
                  <c:v>3.5466519999999999</c:v>
                </c:pt>
                <c:pt idx="57537">
                  <c:v>3.5322749999999998</c:v>
                </c:pt>
                <c:pt idx="57538">
                  <c:v>3.5965120000000002</c:v>
                </c:pt>
                <c:pt idx="57539">
                  <c:v>3.629375</c:v>
                </c:pt>
                <c:pt idx="57540">
                  <c:v>3.5858620000000001</c:v>
                </c:pt>
                <c:pt idx="57541">
                  <c:v>3.5026329999999999</c:v>
                </c:pt>
                <c:pt idx="57542">
                  <c:v>3.4232749999999998</c:v>
                </c:pt>
                <c:pt idx="57543">
                  <c:v>3.3426429999999998</c:v>
                </c:pt>
                <c:pt idx="57544">
                  <c:v>3.244005</c:v>
                </c:pt>
                <c:pt idx="57545">
                  <c:v>3.193784</c:v>
                </c:pt>
                <c:pt idx="57546">
                  <c:v>3.1534450000000001</c:v>
                </c:pt>
                <c:pt idx="57547">
                  <c:v>3.2234500000000001</c:v>
                </c:pt>
                <c:pt idx="57548">
                  <c:v>3.3647849999999999</c:v>
                </c:pt>
                <c:pt idx="57549">
                  <c:v>3.4783520000000001</c:v>
                </c:pt>
                <c:pt idx="57550">
                  <c:v>3.575596</c:v>
                </c:pt>
                <c:pt idx="57551">
                  <c:v>3.637982</c:v>
                </c:pt>
                <c:pt idx="57552">
                  <c:v>3.6441840000000001</c:v>
                </c:pt>
                <c:pt idx="57553">
                  <c:v>3.7030829999999999</c:v>
                </c:pt>
                <c:pt idx="57554">
                  <c:v>3.7286869999999999</c:v>
                </c:pt>
                <c:pt idx="57555">
                  <c:v>3.6878419999999998</c:v>
                </c:pt>
                <c:pt idx="57556">
                  <c:v>3.6193019999999998</c:v>
                </c:pt>
                <c:pt idx="57557">
                  <c:v>3.5724469999999999</c:v>
                </c:pt>
                <c:pt idx="57558">
                  <c:v>3.4834489999999998</c:v>
                </c:pt>
                <c:pt idx="57559">
                  <c:v>3.3941140000000001</c:v>
                </c:pt>
                <c:pt idx="57560">
                  <c:v>3.3915899999999999</c:v>
                </c:pt>
                <c:pt idx="57561">
                  <c:v>3.3955090000000001</c:v>
                </c:pt>
                <c:pt idx="57562">
                  <c:v>3.414717</c:v>
                </c:pt>
                <c:pt idx="57563">
                  <c:v>3.508788</c:v>
                </c:pt>
                <c:pt idx="57564">
                  <c:v>3.6406260000000001</c:v>
                </c:pt>
                <c:pt idx="57565">
                  <c:v>3.6020889999999999</c:v>
                </c:pt>
                <c:pt idx="57566">
                  <c:v>3.3952680000000002</c:v>
                </c:pt>
                <c:pt idx="57567">
                  <c:v>3.3403360000000002</c:v>
                </c:pt>
                <c:pt idx="57568">
                  <c:v>3.4001969999999999</c:v>
                </c:pt>
                <c:pt idx="57569">
                  <c:v>3.4975849999999999</c:v>
                </c:pt>
                <c:pt idx="57570">
                  <c:v>3.4727030000000001</c:v>
                </c:pt>
                <c:pt idx="57571">
                  <c:v>3.5059749999999998</c:v>
                </c:pt>
                <c:pt idx="57572">
                  <c:v>3.6810139999999998</c:v>
                </c:pt>
                <c:pt idx="57573">
                  <c:v>3.857977</c:v>
                </c:pt>
                <c:pt idx="57574">
                  <c:v>3.8490820000000001</c:v>
                </c:pt>
                <c:pt idx="57575">
                  <c:v>3.7673679999999998</c:v>
                </c:pt>
                <c:pt idx="57576">
                  <c:v>3.7686660000000001</c:v>
                </c:pt>
                <c:pt idx="57577">
                  <c:v>3.7559490000000002</c:v>
                </c:pt>
                <c:pt idx="57578">
                  <c:v>3.6538240000000002</c:v>
                </c:pt>
                <c:pt idx="57579">
                  <c:v>3.4317859999999998</c:v>
                </c:pt>
                <c:pt idx="57580">
                  <c:v>3.149454</c:v>
                </c:pt>
                <c:pt idx="57581">
                  <c:v>3.0144660000000001</c:v>
                </c:pt>
                <c:pt idx="57582">
                  <c:v>3.068918</c:v>
                </c:pt>
                <c:pt idx="57583">
                  <c:v>3.2474189999999998</c:v>
                </c:pt>
                <c:pt idx="57584">
                  <c:v>3.4869829999999999</c:v>
                </c:pt>
                <c:pt idx="57585">
                  <c:v>3.6613730000000002</c:v>
                </c:pt>
                <c:pt idx="57586">
                  <c:v>3.871391</c:v>
                </c:pt>
                <c:pt idx="57587">
                  <c:v>4.1203070000000004</c:v>
                </c:pt>
                <c:pt idx="57588">
                  <c:v>3.9943590000000002</c:v>
                </c:pt>
                <c:pt idx="57589">
                  <c:v>3.691303</c:v>
                </c:pt>
                <c:pt idx="57590">
                  <c:v>3.599132</c:v>
                </c:pt>
                <c:pt idx="57591">
                  <c:v>3.6406019999999999</c:v>
                </c:pt>
                <c:pt idx="57592">
                  <c:v>3.7397930000000001</c:v>
                </c:pt>
                <c:pt idx="57593">
                  <c:v>3.7054149999999999</c:v>
                </c:pt>
                <c:pt idx="57594">
                  <c:v>3.59091</c:v>
                </c:pt>
                <c:pt idx="57595">
                  <c:v>3.5675430000000001</c:v>
                </c:pt>
                <c:pt idx="57596">
                  <c:v>3.5933619999999999</c:v>
                </c:pt>
                <c:pt idx="57597">
                  <c:v>3.6204320000000001</c:v>
                </c:pt>
                <c:pt idx="57598">
                  <c:v>3.6533190000000002</c:v>
                </c:pt>
                <c:pt idx="57599">
                  <c:v>3.6491359999999999</c:v>
                </c:pt>
                <c:pt idx="57600">
                  <c:v>3.6162969999999999</c:v>
                </c:pt>
                <c:pt idx="57601">
                  <c:v>3.6478860000000002</c:v>
                </c:pt>
                <c:pt idx="57602">
                  <c:v>3.5897800000000002</c:v>
                </c:pt>
                <c:pt idx="57603">
                  <c:v>3.4552969999999998</c:v>
                </c:pt>
                <c:pt idx="57604">
                  <c:v>3.426882</c:v>
                </c:pt>
                <c:pt idx="57605">
                  <c:v>3.5445120000000001</c:v>
                </c:pt>
                <c:pt idx="57606">
                  <c:v>3.6383179999999999</c:v>
                </c:pt>
                <c:pt idx="57607">
                  <c:v>3.7095020000000001</c:v>
                </c:pt>
                <c:pt idx="57608">
                  <c:v>3.6806290000000002</c:v>
                </c:pt>
                <c:pt idx="57609">
                  <c:v>3.6425489999999998</c:v>
                </c:pt>
                <c:pt idx="57610">
                  <c:v>3.5762930000000002</c:v>
                </c:pt>
                <c:pt idx="57611">
                  <c:v>3.5248469999999998</c:v>
                </c:pt>
                <c:pt idx="57612">
                  <c:v>3.5581670000000001</c:v>
                </c:pt>
                <c:pt idx="57613">
                  <c:v>3.6134599999999999</c:v>
                </c:pt>
                <c:pt idx="57614">
                  <c:v>3.672768</c:v>
                </c:pt>
                <c:pt idx="57615">
                  <c:v>3.6775760000000002</c:v>
                </c:pt>
                <c:pt idx="57616">
                  <c:v>3.6761819999999998</c:v>
                </c:pt>
                <c:pt idx="57617">
                  <c:v>3.660291</c:v>
                </c:pt>
                <c:pt idx="57618">
                  <c:v>3.5697779999999999</c:v>
                </c:pt>
                <c:pt idx="57619">
                  <c:v>3.4521959999999998</c:v>
                </c:pt>
                <c:pt idx="57620">
                  <c:v>3.425055</c:v>
                </c:pt>
                <c:pt idx="57621">
                  <c:v>3.433853</c:v>
                </c:pt>
                <c:pt idx="57622">
                  <c:v>3.4051969999999998</c:v>
                </c:pt>
                <c:pt idx="57623">
                  <c:v>3.4433009999999999</c:v>
                </c:pt>
                <c:pt idx="57624">
                  <c:v>3.4920550000000001</c:v>
                </c:pt>
                <c:pt idx="57625">
                  <c:v>3.59091</c:v>
                </c:pt>
                <c:pt idx="57626">
                  <c:v>3.6504829999999999</c:v>
                </c:pt>
                <c:pt idx="57627">
                  <c:v>3.6395680000000001</c:v>
                </c:pt>
                <c:pt idx="57628">
                  <c:v>3.566052</c:v>
                </c:pt>
                <c:pt idx="57629">
                  <c:v>3.4062790000000001</c:v>
                </c:pt>
                <c:pt idx="57630">
                  <c:v>3.2362639999999998</c:v>
                </c:pt>
                <c:pt idx="57631">
                  <c:v>3.1414719999999998</c:v>
                </c:pt>
                <c:pt idx="57632">
                  <c:v>3.237466</c:v>
                </c:pt>
                <c:pt idx="57633">
                  <c:v>3.2847300000000001</c:v>
                </c:pt>
                <c:pt idx="57634">
                  <c:v>3.3653379999999999</c:v>
                </c:pt>
                <c:pt idx="57635">
                  <c:v>3.5496569999999998</c:v>
                </c:pt>
                <c:pt idx="57636">
                  <c:v>3.6519249999999999</c:v>
                </c:pt>
                <c:pt idx="57637">
                  <c:v>3.6179079999999999</c:v>
                </c:pt>
                <c:pt idx="57638">
                  <c:v>3.6142289999999999</c:v>
                </c:pt>
                <c:pt idx="57639">
                  <c:v>3.6494970000000002</c:v>
                </c:pt>
                <c:pt idx="57640">
                  <c:v>3.8232620000000002</c:v>
                </c:pt>
                <c:pt idx="57641">
                  <c:v>3.651348</c:v>
                </c:pt>
                <c:pt idx="57642">
                  <c:v>3.3448310000000001</c:v>
                </c:pt>
                <c:pt idx="57643">
                  <c:v>3.4436140000000002</c:v>
                </c:pt>
                <c:pt idx="57644">
                  <c:v>3.6933470000000002</c:v>
                </c:pt>
                <c:pt idx="57645">
                  <c:v>3.8086449999999998</c:v>
                </c:pt>
                <c:pt idx="57646">
                  <c:v>3.6790669999999999</c:v>
                </c:pt>
                <c:pt idx="57647">
                  <c:v>3.4833289999999999</c:v>
                </c:pt>
                <c:pt idx="57648">
                  <c:v>3.4085139999999998</c:v>
                </c:pt>
                <c:pt idx="57649">
                  <c:v>3.5108549999999998</c:v>
                </c:pt>
                <c:pt idx="57650">
                  <c:v>3.4562349999999999</c:v>
                </c:pt>
                <c:pt idx="57651">
                  <c:v>3.486815</c:v>
                </c:pt>
                <c:pt idx="57652">
                  <c:v>3.516505</c:v>
                </c:pt>
                <c:pt idx="57653">
                  <c:v>3.6246870000000002</c:v>
                </c:pt>
                <c:pt idx="57654">
                  <c:v>3.5846119999999999</c:v>
                </c:pt>
                <c:pt idx="57655">
                  <c:v>3.4327960000000002</c:v>
                </c:pt>
                <c:pt idx="57656">
                  <c:v>3.1932320000000001</c:v>
                </c:pt>
                <c:pt idx="57657">
                  <c:v>3.0072299999999998</c:v>
                </c:pt>
                <c:pt idx="57658">
                  <c:v>2.9822760000000001</c:v>
                </c:pt>
                <c:pt idx="57659">
                  <c:v>3.1071420000000001</c:v>
                </c:pt>
                <c:pt idx="57660">
                  <c:v>3.4480849999999998</c:v>
                </c:pt>
                <c:pt idx="57661">
                  <c:v>3.8530479999999998</c:v>
                </c:pt>
                <c:pt idx="57662">
                  <c:v>4.1244420000000002</c:v>
                </c:pt>
                <c:pt idx="57663">
                  <c:v>4.3328730000000002</c:v>
                </c:pt>
                <c:pt idx="57664">
                  <c:v>4.0898719999999997</c:v>
                </c:pt>
                <c:pt idx="57665">
                  <c:v>3.7167859999999999</c:v>
                </c:pt>
                <c:pt idx="57666">
                  <c:v>3.6285099999999999</c:v>
                </c:pt>
                <c:pt idx="57667">
                  <c:v>3.6438470000000001</c:v>
                </c:pt>
                <c:pt idx="57668">
                  <c:v>3.6715659999999999</c:v>
                </c:pt>
                <c:pt idx="57669">
                  <c:v>3.7670789999999998</c:v>
                </c:pt>
                <c:pt idx="57670">
                  <c:v>3.7876099999999999</c:v>
                </c:pt>
                <c:pt idx="57671">
                  <c:v>3.653896</c:v>
                </c:pt>
                <c:pt idx="57672">
                  <c:v>3.5255200000000002</c:v>
                </c:pt>
                <c:pt idx="57673">
                  <c:v>3.5576859999999999</c:v>
                </c:pt>
                <c:pt idx="57674">
                  <c:v>3.4824869999999999</c:v>
                </c:pt>
                <c:pt idx="57675">
                  <c:v>3.4409450000000001</c:v>
                </c:pt>
                <c:pt idx="57676">
                  <c:v>3.5341019999999999</c:v>
                </c:pt>
                <c:pt idx="57677">
                  <c:v>3.5840109999999998</c:v>
                </c:pt>
                <c:pt idx="57678">
                  <c:v>3.565836</c:v>
                </c:pt>
                <c:pt idx="57679">
                  <c:v>3.6219939999999999</c:v>
                </c:pt>
                <c:pt idx="57680">
                  <c:v>3.7031070000000001</c:v>
                </c:pt>
                <c:pt idx="57681">
                  <c:v>3.6999339999999998</c:v>
                </c:pt>
                <c:pt idx="57682">
                  <c:v>3.4650099999999999</c:v>
                </c:pt>
                <c:pt idx="57683">
                  <c:v>3.4752269999999998</c:v>
                </c:pt>
                <c:pt idx="57684">
                  <c:v>3.4705149999999998</c:v>
                </c:pt>
                <c:pt idx="57685">
                  <c:v>3.5121530000000001</c:v>
                </c:pt>
                <c:pt idx="57686">
                  <c:v>3.6588729999999998</c:v>
                </c:pt>
                <c:pt idx="57687">
                  <c:v>3.8017940000000001</c:v>
                </c:pt>
                <c:pt idx="57688">
                  <c:v>3.7145269999999999</c:v>
                </c:pt>
                <c:pt idx="57689">
                  <c:v>3.5597780000000001</c:v>
                </c:pt>
                <c:pt idx="57690">
                  <c:v>3.5191249999999998</c:v>
                </c:pt>
                <c:pt idx="57691">
                  <c:v>3.5259529999999999</c:v>
                </c:pt>
                <c:pt idx="57692">
                  <c:v>3.5465789999999999</c:v>
                </c:pt>
                <c:pt idx="57693">
                  <c:v>3.6117530000000002</c:v>
                </c:pt>
                <c:pt idx="57694">
                  <c:v>3.6488480000000001</c:v>
                </c:pt>
                <c:pt idx="57695">
                  <c:v>3.6387749999999999</c:v>
                </c:pt>
                <c:pt idx="57696">
                  <c:v>3.7084929999999998</c:v>
                </c:pt>
                <c:pt idx="57697">
                  <c:v>3.7781380000000002</c:v>
                </c:pt>
                <c:pt idx="57698">
                  <c:v>3.7167629999999998</c:v>
                </c:pt>
                <c:pt idx="57699">
                  <c:v>3.6222110000000001</c:v>
                </c:pt>
                <c:pt idx="57700">
                  <c:v>3.513331</c:v>
                </c:pt>
                <c:pt idx="57701">
                  <c:v>3.3671890000000002</c:v>
                </c:pt>
                <c:pt idx="57702">
                  <c:v>3.2536700000000001</c:v>
                </c:pt>
                <c:pt idx="57703">
                  <c:v>3.1982560000000002</c:v>
                </c:pt>
                <c:pt idx="57704">
                  <c:v>3.2360720000000001</c:v>
                </c:pt>
                <c:pt idx="57705">
                  <c:v>3.281749</c:v>
                </c:pt>
                <c:pt idx="57706">
                  <c:v>3.2964859999999998</c:v>
                </c:pt>
                <c:pt idx="57707">
                  <c:v>3.3746649999999998</c:v>
                </c:pt>
                <c:pt idx="57708">
                  <c:v>3.522659</c:v>
                </c:pt>
                <c:pt idx="57709">
                  <c:v>3.5729280000000001</c:v>
                </c:pt>
                <c:pt idx="57710">
                  <c:v>3.41039</c:v>
                </c:pt>
                <c:pt idx="57711">
                  <c:v>3.338244</c:v>
                </c:pt>
                <c:pt idx="57712">
                  <c:v>3.4001000000000001</c:v>
                </c:pt>
                <c:pt idx="57713">
                  <c:v>3.4796990000000001</c:v>
                </c:pt>
                <c:pt idx="57714">
                  <c:v>3.5216729999999998</c:v>
                </c:pt>
                <c:pt idx="57715">
                  <c:v>3.4749150000000002</c:v>
                </c:pt>
                <c:pt idx="57716">
                  <c:v>3.4858769999999999</c:v>
                </c:pt>
                <c:pt idx="57717">
                  <c:v>3.6430539999999998</c:v>
                </c:pt>
                <c:pt idx="57718">
                  <c:v>3.7563569999999999</c:v>
                </c:pt>
                <c:pt idx="57719">
                  <c:v>3.7506119999999998</c:v>
                </c:pt>
                <c:pt idx="57720">
                  <c:v>3.6299760000000001</c:v>
                </c:pt>
                <c:pt idx="57721">
                  <c:v>3.5615329999999998</c:v>
                </c:pt>
                <c:pt idx="57722">
                  <c:v>3.6826249999999998</c:v>
                </c:pt>
                <c:pt idx="57723">
                  <c:v>3.698299</c:v>
                </c:pt>
                <c:pt idx="57724">
                  <c:v>3.5692740000000001</c:v>
                </c:pt>
                <c:pt idx="57725">
                  <c:v>3.5897320000000001</c:v>
                </c:pt>
                <c:pt idx="57726">
                  <c:v>3.6697150000000001</c:v>
                </c:pt>
                <c:pt idx="57727">
                  <c:v>3.6375730000000002</c:v>
                </c:pt>
                <c:pt idx="57728">
                  <c:v>3.643872</c:v>
                </c:pt>
                <c:pt idx="57729">
                  <c:v>3.652069</c:v>
                </c:pt>
                <c:pt idx="57730">
                  <c:v>3.6527660000000002</c:v>
                </c:pt>
                <c:pt idx="57731">
                  <c:v>3.584635</c:v>
                </c:pt>
                <c:pt idx="57732">
                  <c:v>3.4751069999999999</c:v>
                </c:pt>
                <c:pt idx="57733">
                  <c:v>3.4179870000000001</c:v>
                </c:pt>
                <c:pt idx="57734">
                  <c:v>3.3834399999999998</c:v>
                </c:pt>
                <c:pt idx="57735">
                  <c:v>3.5154709999999998</c:v>
                </c:pt>
                <c:pt idx="57736">
                  <c:v>3.607666</c:v>
                </c:pt>
                <c:pt idx="57737">
                  <c:v>3.604012</c:v>
                </c:pt>
                <c:pt idx="57738">
                  <c:v>3.6500979999999998</c:v>
                </c:pt>
                <c:pt idx="57739">
                  <c:v>3.6264419999999999</c:v>
                </c:pt>
                <c:pt idx="57740">
                  <c:v>3.6122339999999999</c:v>
                </c:pt>
                <c:pt idx="57741">
                  <c:v>3.6726960000000002</c:v>
                </c:pt>
                <c:pt idx="57742">
                  <c:v>3.7418130000000001</c:v>
                </c:pt>
                <c:pt idx="57743">
                  <c:v>3.755636</c:v>
                </c:pt>
                <c:pt idx="57744">
                  <c:v>3.8002310000000001</c:v>
                </c:pt>
                <c:pt idx="57745">
                  <c:v>3.8217479999999999</c:v>
                </c:pt>
                <c:pt idx="57746">
                  <c:v>3.7583280000000001</c:v>
                </c:pt>
                <c:pt idx="57747">
                  <c:v>3.7366440000000001</c:v>
                </c:pt>
                <c:pt idx="57748">
                  <c:v>3.6501220000000001</c:v>
                </c:pt>
                <c:pt idx="57749">
                  <c:v>3.5439590000000001</c:v>
                </c:pt>
                <c:pt idx="57750">
                  <c:v>3.4835449999999999</c:v>
                </c:pt>
                <c:pt idx="57751">
                  <c:v>3.4236119999999999</c:v>
                </c:pt>
                <c:pt idx="57752">
                  <c:v>3.4566680000000001</c:v>
                </c:pt>
                <c:pt idx="57753">
                  <c:v>3.6292550000000001</c:v>
                </c:pt>
                <c:pt idx="57754">
                  <c:v>3.79338</c:v>
                </c:pt>
                <c:pt idx="57755">
                  <c:v>3.7978510000000001</c:v>
                </c:pt>
                <c:pt idx="57756">
                  <c:v>3.7629199999999998</c:v>
                </c:pt>
                <c:pt idx="57757">
                  <c:v>3.686159</c:v>
                </c:pt>
                <c:pt idx="57758">
                  <c:v>3.5900210000000001</c:v>
                </c:pt>
                <c:pt idx="57759">
                  <c:v>3.4740730000000002</c:v>
                </c:pt>
                <c:pt idx="57760">
                  <c:v>3.4552489999999998</c:v>
                </c:pt>
                <c:pt idx="57761">
                  <c:v>3.4985949999999999</c:v>
                </c:pt>
                <c:pt idx="57762">
                  <c:v>3.5171779999999999</c:v>
                </c:pt>
                <c:pt idx="57763">
                  <c:v>3.5225629999999999</c:v>
                </c:pt>
                <c:pt idx="57764">
                  <c:v>3.5318420000000001</c:v>
                </c:pt>
                <c:pt idx="57765">
                  <c:v>3.4982820000000001</c:v>
                </c:pt>
                <c:pt idx="57766">
                  <c:v>3.504124</c:v>
                </c:pt>
                <c:pt idx="57767">
                  <c:v>3.492416</c:v>
                </c:pt>
                <c:pt idx="57768">
                  <c:v>3.4748899999999998</c:v>
                </c:pt>
                <c:pt idx="57769">
                  <c:v>3.4722219999999999</c:v>
                </c:pt>
                <c:pt idx="57770">
                  <c:v>3.465611</c:v>
                </c:pt>
                <c:pt idx="57771">
                  <c:v>3.474313</c:v>
                </c:pt>
                <c:pt idx="57772">
                  <c:v>3.4851800000000002</c:v>
                </c:pt>
                <c:pt idx="57773">
                  <c:v>3.5742020000000001</c:v>
                </c:pt>
                <c:pt idx="57774">
                  <c:v>3.651516</c:v>
                </c:pt>
                <c:pt idx="57775">
                  <c:v>3.5681919999999998</c:v>
                </c:pt>
                <c:pt idx="57776">
                  <c:v>3.3219439999999998</c:v>
                </c:pt>
                <c:pt idx="57777">
                  <c:v>3.2538619999999998</c:v>
                </c:pt>
                <c:pt idx="57778">
                  <c:v>3.3391090000000001</c:v>
                </c:pt>
                <c:pt idx="57779">
                  <c:v>3.3672610000000001</c:v>
                </c:pt>
                <c:pt idx="57780">
                  <c:v>3.3881760000000001</c:v>
                </c:pt>
                <c:pt idx="57781">
                  <c:v>3.5061429999999998</c:v>
                </c:pt>
                <c:pt idx="57782">
                  <c:v>3.5489350000000002</c:v>
                </c:pt>
                <c:pt idx="57783">
                  <c:v>3.582881</c:v>
                </c:pt>
                <c:pt idx="57784">
                  <c:v>3.489099</c:v>
                </c:pt>
                <c:pt idx="57785">
                  <c:v>3.4395509999999998</c:v>
                </c:pt>
                <c:pt idx="57786">
                  <c:v>3.4914540000000001</c:v>
                </c:pt>
                <c:pt idx="57787">
                  <c:v>3.5168650000000001</c:v>
                </c:pt>
                <c:pt idx="57788">
                  <c:v>3.5263610000000001</c:v>
                </c:pt>
                <c:pt idx="57789">
                  <c:v>3.4655390000000001</c:v>
                </c:pt>
                <c:pt idx="57790">
                  <c:v>3.5304479999999998</c:v>
                </c:pt>
                <c:pt idx="57791">
                  <c:v>3.528044</c:v>
                </c:pt>
                <c:pt idx="57792">
                  <c:v>3.6853899999999999</c:v>
                </c:pt>
                <c:pt idx="57793">
                  <c:v>3.8274689999999998</c:v>
                </c:pt>
                <c:pt idx="57794">
                  <c:v>3.8734350000000002</c:v>
                </c:pt>
                <c:pt idx="57795">
                  <c:v>3.952312</c:v>
                </c:pt>
                <c:pt idx="57796">
                  <c:v>3.9072840000000002</c:v>
                </c:pt>
                <c:pt idx="57797">
                  <c:v>3.6797879999999998</c:v>
                </c:pt>
                <c:pt idx="57798">
                  <c:v>3.5387659999999999</c:v>
                </c:pt>
                <c:pt idx="57799">
                  <c:v>3.484963</c:v>
                </c:pt>
                <c:pt idx="57800">
                  <c:v>3.4744579999999998</c:v>
                </c:pt>
                <c:pt idx="57801">
                  <c:v>3.4952290000000001</c:v>
                </c:pt>
                <c:pt idx="57802">
                  <c:v>3.6237249999999999</c:v>
                </c:pt>
                <c:pt idx="57803">
                  <c:v>3.6513719999999998</c:v>
                </c:pt>
                <c:pt idx="57804">
                  <c:v>3.6814469999999999</c:v>
                </c:pt>
                <c:pt idx="57805">
                  <c:v>3.7700119999999999</c:v>
                </c:pt>
                <c:pt idx="57806">
                  <c:v>3.6809660000000002</c:v>
                </c:pt>
                <c:pt idx="57807">
                  <c:v>3.5529259999999998</c:v>
                </c:pt>
                <c:pt idx="57808">
                  <c:v>3.4748899999999998</c:v>
                </c:pt>
                <c:pt idx="57809">
                  <c:v>3.3523320000000001</c:v>
                </c:pt>
                <c:pt idx="57810">
                  <c:v>3.2390050000000001</c:v>
                </c:pt>
                <c:pt idx="57811">
                  <c:v>3.2689590000000002</c:v>
                </c:pt>
                <c:pt idx="57812">
                  <c:v>3.3352870000000001</c:v>
                </c:pt>
                <c:pt idx="57813">
                  <c:v>3.4220969999999999</c:v>
                </c:pt>
                <c:pt idx="57814">
                  <c:v>3.6012230000000001</c:v>
                </c:pt>
                <c:pt idx="57815">
                  <c:v>3.7347450000000002</c:v>
                </c:pt>
                <c:pt idx="57816">
                  <c:v>3.8259069999999999</c:v>
                </c:pt>
                <c:pt idx="57817">
                  <c:v>3.8179249999999998</c:v>
                </c:pt>
                <c:pt idx="57818">
                  <c:v>3.6730809999999998</c:v>
                </c:pt>
                <c:pt idx="57819">
                  <c:v>3.5915590000000002</c:v>
                </c:pt>
                <c:pt idx="57820">
                  <c:v>3.6316109999999999</c:v>
                </c:pt>
                <c:pt idx="57821">
                  <c:v>3.6426449999999999</c:v>
                </c:pt>
                <c:pt idx="57822">
                  <c:v>3.501792</c:v>
                </c:pt>
                <c:pt idx="57823">
                  <c:v>3.4424359999999998</c:v>
                </c:pt>
                <c:pt idx="57824">
                  <c:v>3.4815740000000002</c:v>
                </c:pt>
                <c:pt idx="57825">
                  <c:v>3.5969199999999999</c:v>
                </c:pt>
                <c:pt idx="57826">
                  <c:v>3.6710370000000001</c:v>
                </c:pt>
                <c:pt idx="57827">
                  <c:v>3.643799</c:v>
                </c:pt>
                <c:pt idx="57828">
                  <c:v>3.6698110000000002</c:v>
                </c:pt>
                <c:pt idx="57829">
                  <c:v>3.803957</c:v>
                </c:pt>
                <c:pt idx="57830">
                  <c:v>3.8980039999999998</c:v>
                </c:pt>
                <c:pt idx="57831">
                  <c:v>3.893869</c:v>
                </c:pt>
                <c:pt idx="57832">
                  <c:v>3.7770320000000002</c:v>
                </c:pt>
                <c:pt idx="57833">
                  <c:v>3.5892750000000002</c:v>
                </c:pt>
                <c:pt idx="57834">
                  <c:v>3.528813</c:v>
                </c:pt>
                <c:pt idx="57835">
                  <c:v>3.600238</c:v>
                </c:pt>
                <c:pt idx="57836">
                  <c:v>3.5947330000000002</c:v>
                </c:pt>
                <c:pt idx="57837">
                  <c:v>3.5584799999999999</c:v>
                </c:pt>
                <c:pt idx="57838">
                  <c:v>3.6009350000000002</c:v>
                </c:pt>
                <c:pt idx="57839">
                  <c:v>3.6526459999999998</c:v>
                </c:pt>
                <c:pt idx="57840">
                  <c:v>3.6226440000000002</c:v>
                </c:pt>
                <c:pt idx="57841">
                  <c:v>3.5231400000000002</c:v>
                </c:pt>
                <c:pt idx="57842">
                  <c:v>3.4180350000000002</c:v>
                </c:pt>
                <c:pt idx="57843">
                  <c:v>3.4385409999999998</c:v>
                </c:pt>
                <c:pt idx="57844">
                  <c:v>3.5030420000000002</c:v>
                </c:pt>
                <c:pt idx="57845">
                  <c:v>3.5346069999999998</c:v>
                </c:pt>
                <c:pt idx="57846">
                  <c:v>3.5349439999999999</c:v>
                </c:pt>
                <c:pt idx="57847">
                  <c:v>3.5129950000000001</c:v>
                </c:pt>
                <c:pt idx="57848">
                  <c:v>3.5028739999999998</c:v>
                </c:pt>
                <c:pt idx="57849">
                  <c:v>3.5415070000000002</c:v>
                </c:pt>
                <c:pt idx="57850">
                  <c:v>3.5228760000000001</c:v>
                </c:pt>
                <c:pt idx="57851">
                  <c:v>3.5238610000000001</c:v>
                </c:pt>
                <c:pt idx="57852">
                  <c:v>3.5305680000000002</c:v>
                </c:pt>
                <c:pt idx="57853">
                  <c:v>3.5725910000000001</c:v>
                </c:pt>
                <c:pt idx="57854">
                  <c:v>3.530929</c:v>
                </c:pt>
                <c:pt idx="57855">
                  <c:v>3.3924310000000002</c:v>
                </c:pt>
                <c:pt idx="57856">
                  <c:v>3.3520430000000001</c:v>
                </c:pt>
                <c:pt idx="57857">
                  <c:v>3.2005400000000002</c:v>
                </c:pt>
                <c:pt idx="57858">
                  <c:v>2.930396</c:v>
                </c:pt>
                <c:pt idx="57859">
                  <c:v>2.8657270000000001</c:v>
                </c:pt>
                <c:pt idx="57860">
                  <c:v>3.004273</c:v>
                </c:pt>
                <c:pt idx="57861">
                  <c:v>3.4124089999999998</c:v>
                </c:pt>
                <c:pt idx="57862">
                  <c:v>3.7443369999999998</c:v>
                </c:pt>
                <c:pt idx="57863">
                  <c:v>3.7407789999999999</c:v>
                </c:pt>
                <c:pt idx="57864">
                  <c:v>3.7162329999999999</c:v>
                </c:pt>
                <c:pt idx="57865">
                  <c:v>3.8469419999999999</c:v>
                </c:pt>
                <c:pt idx="57866">
                  <c:v>4.1459580000000003</c:v>
                </c:pt>
                <c:pt idx="57867">
                  <c:v>3.9921229999999999</c:v>
                </c:pt>
                <c:pt idx="57868">
                  <c:v>3.4488310000000002</c:v>
                </c:pt>
                <c:pt idx="57869">
                  <c:v>3.1867890000000001</c:v>
                </c:pt>
                <c:pt idx="57870">
                  <c:v>3.294562</c:v>
                </c:pt>
                <c:pt idx="57871">
                  <c:v>3.5329730000000001</c:v>
                </c:pt>
                <c:pt idx="57872">
                  <c:v>3.650747</c:v>
                </c:pt>
                <c:pt idx="57873">
                  <c:v>3.795207</c:v>
                </c:pt>
                <c:pt idx="57874">
                  <c:v>3.9905360000000001</c:v>
                </c:pt>
                <c:pt idx="57875">
                  <c:v>4.1599740000000001</c:v>
                </c:pt>
                <c:pt idx="57876">
                  <c:v>4.042319</c:v>
                </c:pt>
                <c:pt idx="57877">
                  <c:v>3.846581</c:v>
                </c:pt>
                <c:pt idx="57878">
                  <c:v>3.4580860000000002</c:v>
                </c:pt>
                <c:pt idx="57879">
                  <c:v>3.3600490000000001</c:v>
                </c:pt>
                <c:pt idx="57880">
                  <c:v>3.3497110000000001</c:v>
                </c:pt>
                <c:pt idx="57881">
                  <c:v>3.3519950000000001</c:v>
                </c:pt>
                <c:pt idx="57882">
                  <c:v>3.4569559999999999</c:v>
                </c:pt>
                <c:pt idx="57883">
                  <c:v>3.5260729999999998</c:v>
                </c:pt>
                <c:pt idx="57884">
                  <c:v>3.6270669999999998</c:v>
                </c:pt>
                <c:pt idx="57885">
                  <c:v>3.5941559999999999</c:v>
                </c:pt>
                <c:pt idx="57886">
                  <c:v>3.486815</c:v>
                </c:pt>
                <c:pt idx="57887">
                  <c:v>3.6346639999999999</c:v>
                </c:pt>
                <c:pt idx="57888">
                  <c:v>3.7604679999999999</c:v>
                </c:pt>
                <c:pt idx="57889">
                  <c:v>3.6901250000000001</c:v>
                </c:pt>
                <c:pt idx="57890">
                  <c:v>3.6201919999999999</c:v>
                </c:pt>
                <c:pt idx="57891">
                  <c:v>3.629375</c:v>
                </c:pt>
                <c:pt idx="57892">
                  <c:v>3.7495059999999998</c:v>
                </c:pt>
                <c:pt idx="57893">
                  <c:v>3.775493</c:v>
                </c:pt>
                <c:pt idx="57894">
                  <c:v>3.5509309999999998</c:v>
                </c:pt>
                <c:pt idx="57895">
                  <c:v>3.4024079999999999</c:v>
                </c:pt>
                <c:pt idx="57896">
                  <c:v>3.4474119999999999</c:v>
                </c:pt>
                <c:pt idx="57897">
                  <c:v>3.4678230000000001</c:v>
                </c:pt>
                <c:pt idx="57898">
                  <c:v>3.4327239999999999</c:v>
                </c:pt>
                <c:pt idx="57899">
                  <c:v>3.4646490000000001</c:v>
                </c:pt>
                <c:pt idx="57900">
                  <c:v>3.5514359999999998</c:v>
                </c:pt>
                <c:pt idx="57901">
                  <c:v>3.7181090000000001</c:v>
                </c:pt>
                <c:pt idx="57902">
                  <c:v>3.7057760000000002</c:v>
                </c:pt>
                <c:pt idx="57903">
                  <c:v>3.5428769999999998</c:v>
                </c:pt>
                <c:pt idx="57904">
                  <c:v>3.4437820000000001</c:v>
                </c:pt>
                <c:pt idx="57905">
                  <c:v>3.3810600000000002</c:v>
                </c:pt>
                <c:pt idx="57906">
                  <c:v>3.4153660000000001</c:v>
                </c:pt>
                <c:pt idx="57907">
                  <c:v>3.4898440000000002</c:v>
                </c:pt>
                <c:pt idx="57908">
                  <c:v>3.643246</c:v>
                </c:pt>
                <c:pt idx="57909">
                  <c:v>3.7822010000000001</c:v>
                </c:pt>
                <c:pt idx="57910">
                  <c:v>3.84687</c:v>
                </c:pt>
                <c:pt idx="57911">
                  <c:v>3.8870900000000002</c:v>
                </c:pt>
                <c:pt idx="57912">
                  <c:v>3.9733230000000002</c:v>
                </c:pt>
                <c:pt idx="57913">
                  <c:v>3.919184</c:v>
                </c:pt>
                <c:pt idx="57914">
                  <c:v>3.812516</c:v>
                </c:pt>
                <c:pt idx="57915">
                  <c:v>3.8060969999999998</c:v>
                </c:pt>
                <c:pt idx="57916">
                  <c:v>3.782057</c:v>
                </c:pt>
                <c:pt idx="57917">
                  <c:v>3.6710609999999999</c:v>
                </c:pt>
                <c:pt idx="57918">
                  <c:v>3.5415549999999998</c:v>
                </c:pt>
                <c:pt idx="57919">
                  <c:v>3.4711400000000001</c:v>
                </c:pt>
                <c:pt idx="57920">
                  <c:v>3.4125770000000002</c:v>
                </c:pt>
                <c:pt idx="57921">
                  <c:v>3.4041389999999998</c:v>
                </c:pt>
                <c:pt idx="57922">
                  <c:v>3.3747379999999998</c:v>
                </c:pt>
                <c:pt idx="57923">
                  <c:v>3.3720210000000002</c:v>
                </c:pt>
                <c:pt idx="57924">
                  <c:v>3.4175779999999998</c:v>
                </c:pt>
                <c:pt idx="57925">
                  <c:v>3.6385589999999999</c:v>
                </c:pt>
                <c:pt idx="57926">
                  <c:v>3.698852</c:v>
                </c:pt>
                <c:pt idx="57927">
                  <c:v>3.599853</c:v>
                </c:pt>
                <c:pt idx="57928">
                  <c:v>3.634976</c:v>
                </c:pt>
                <c:pt idx="57929">
                  <c:v>3.8199200000000002</c:v>
                </c:pt>
                <c:pt idx="57930">
                  <c:v>3.8895659999999999</c:v>
                </c:pt>
                <c:pt idx="57931">
                  <c:v>3.7437360000000002</c:v>
                </c:pt>
                <c:pt idx="57932">
                  <c:v>3.608171</c:v>
                </c:pt>
                <c:pt idx="57933">
                  <c:v>3.598122</c:v>
                </c:pt>
                <c:pt idx="57934">
                  <c:v>3.5745629999999999</c:v>
                </c:pt>
                <c:pt idx="57935">
                  <c:v>3.5586720000000001</c:v>
                </c:pt>
                <c:pt idx="57936">
                  <c:v>3.5447519999999999</c:v>
                </c:pt>
                <c:pt idx="57937">
                  <c:v>3.4999410000000002</c:v>
                </c:pt>
                <c:pt idx="57938">
                  <c:v>3.3966150000000002</c:v>
                </c:pt>
                <c:pt idx="57939">
                  <c:v>3.2815560000000001</c:v>
                </c:pt>
                <c:pt idx="57940">
                  <c:v>3.318362</c:v>
                </c:pt>
                <c:pt idx="57941">
                  <c:v>3.481357</c:v>
                </c:pt>
                <c:pt idx="57942">
                  <c:v>3.7079399999999998</c:v>
                </c:pt>
                <c:pt idx="57943">
                  <c:v>3.7317399999999998</c:v>
                </c:pt>
                <c:pt idx="57944">
                  <c:v>3.5812940000000002</c:v>
                </c:pt>
                <c:pt idx="57945">
                  <c:v>3.4969600000000001</c:v>
                </c:pt>
                <c:pt idx="57946">
                  <c:v>3.3410090000000001</c:v>
                </c:pt>
                <c:pt idx="57947">
                  <c:v>3.1877979999999999</c:v>
                </c:pt>
                <c:pt idx="57948">
                  <c:v>3.2260949999999999</c:v>
                </c:pt>
                <c:pt idx="57949">
                  <c:v>3.4240210000000002</c:v>
                </c:pt>
                <c:pt idx="57950">
                  <c:v>3.6694749999999998</c:v>
                </c:pt>
                <c:pt idx="57951">
                  <c:v>3.8407879999999999</c:v>
                </c:pt>
                <c:pt idx="57952">
                  <c:v>3.8551880000000001</c:v>
                </c:pt>
                <c:pt idx="57953">
                  <c:v>3.8438889999999999</c:v>
                </c:pt>
                <c:pt idx="57954">
                  <c:v>3.7415240000000001</c:v>
                </c:pt>
                <c:pt idx="57955">
                  <c:v>3.56223</c:v>
                </c:pt>
                <c:pt idx="57956">
                  <c:v>3.3999799999999998</c:v>
                </c:pt>
                <c:pt idx="57957">
                  <c:v>3.4134910000000001</c:v>
                </c:pt>
                <c:pt idx="57958">
                  <c:v>3.5371069999999998</c:v>
                </c:pt>
                <c:pt idx="57959">
                  <c:v>3.677889</c:v>
                </c:pt>
                <c:pt idx="57960">
                  <c:v>3.7620309999999999</c:v>
                </c:pt>
                <c:pt idx="57961">
                  <c:v>3.7540969999999998</c:v>
                </c:pt>
                <c:pt idx="57962">
                  <c:v>3.7727050000000002</c:v>
                </c:pt>
                <c:pt idx="57963">
                  <c:v>3.767007</c:v>
                </c:pt>
                <c:pt idx="57964">
                  <c:v>3.7330380000000001</c:v>
                </c:pt>
                <c:pt idx="57965">
                  <c:v>3.671735</c:v>
                </c:pt>
                <c:pt idx="57966">
                  <c:v>3.683154</c:v>
                </c:pt>
                <c:pt idx="57967">
                  <c:v>3.8285990000000001</c:v>
                </c:pt>
                <c:pt idx="57968">
                  <c:v>3.759843</c:v>
                </c:pt>
                <c:pt idx="57969">
                  <c:v>3.7181570000000002</c:v>
                </c:pt>
                <c:pt idx="57970">
                  <c:v>3.656469</c:v>
                </c:pt>
                <c:pt idx="57971">
                  <c:v>3.4746739999999998</c:v>
                </c:pt>
                <c:pt idx="57972">
                  <c:v>3.3499759999999998</c:v>
                </c:pt>
                <c:pt idx="57973">
                  <c:v>3.39147</c:v>
                </c:pt>
                <c:pt idx="57974">
                  <c:v>3.502008</c:v>
                </c:pt>
                <c:pt idx="57975">
                  <c:v>3.5848040000000001</c:v>
                </c:pt>
                <c:pt idx="57976">
                  <c:v>3.596031</c:v>
                </c:pt>
                <c:pt idx="57977">
                  <c:v>3.6646429999999999</c:v>
                </c:pt>
                <c:pt idx="57978">
                  <c:v>3.8363160000000001</c:v>
                </c:pt>
                <c:pt idx="57979">
                  <c:v>3.8632900000000001</c:v>
                </c:pt>
                <c:pt idx="57980">
                  <c:v>3.7010160000000001</c:v>
                </c:pt>
                <c:pt idx="57981">
                  <c:v>3.5922079999999998</c:v>
                </c:pt>
                <c:pt idx="57982">
                  <c:v>3.5813419999999998</c:v>
                </c:pt>
                <c:pt idx="57983">
                  <c:v>3.6127389999999999</c:v>
                </c:pt>
                <c:pt idx="57984">
                  <c:v>3.5770870000000001</c:v>
                </c:pt>
                <c:pt idx="57985">
                  <c:v>3.578722</c:v>
                </c:pt>
                <c:pt idx="57986">
                  <c:v>3.6118739999999998</c:v>
                </c:pt>
                <c:pt idx="57987">
                  <c:v>3.6562519999999998</c:v>
                </c:pt>
                <c:pt idx="57988">
                  <c:v>3.6315870000000001</c:v>
                </c:pt>
                <c:pt idx="57989">
                  <c:v>3.5264820000000001</c:v>
                </c:pt>
                <c:pt idx="57990">
                  <c:v>3.612282</c:v>
                </c:pt>
                <c:pt idx="57991">
                  <c:v>3.776383</c:v>
                </c:pt>
                <c:pt idx="57992">
                  <c:v>3.769387</c:v>
                </c:pt>
                <c:pt idx="57993">
                  <c:v>3.7305619999999999</c:v>
                </c:pt>
                <c:pt idx="57994">
                  <c:v>3.574659</c:v>
                </c:pt>
                <c:pt idx="57995">
                  <c:v>3.490926</c:v>
                </c:pt>
                <c:pt idx="57996">
                  <c:v>3.462942</c:v>
                </c:pt>
                <c:pt idx="57997">
                  <c:v>3.5438149999999999</c:v>
                </c:pt>
                <c:pt idx="57998">
                  <c:v>3.6548579999999999</c:v>
                </c:pt>
                <c:pt idx="57999">
                  <c:v>3.6307450000000001</c:v>
                </c:pt>
                <c:pt idx="58000">
                  <c:v>3.59781</c:v>
                </c:pt>
                <c:pt idx="58001">
                  <c:v>3.5930979999999999</c:v>
                </c:pt>
                <c:pt idx="58002">
                  <c:v>3.5850200000000001</c:v>
                </c:pt>
                <c:pt idx="58003">
                  <c:v>3.5789140000000002</c:v>
                </c:pt>
                <c:pt idx="58004">
                  <c:v>3.6315629999999999</c:v>
                </c:pt>
                <c:pt idx="58005">
                  <c:v>3.6432699999999998</c:v>
                </c:pt>
                <c:pt idx="58006">
                  <c:v>3.6218499999999998</c:v>
                </c:pt>
                <c:pt idx="58007">
                  <c:v>3.6008149999999999</c:v>
                </c:pt>
                <c:pt idx="58008">
                  <c:v>3.5070570000000001</c:v>
                </c:pt>
                <c:pt idx="58009">
                  <c:v>3.262877</c:v>
                </c:pt>
                <c:pt idx="58010">
                  <c:v>3.1666669999999999</c:v>
                </c:pt>
                <c:pt idx="58011">
                  <c:v>3.225975</c:v>
                </c:pt>
                <c:pt idx="58012">
                  <c:v>3.2949470000000001</c:v>
                </c:pt>
                <c:pt idx="58013">
                  <c:v>3.4544800000000002</c:v>
                </c:pt>
                <c:pt idx="58014">
                  <c:v>3.6565650000000001</c:v>
                </c:pt>
                <c:pt idx="58015">
                  <c:v>3.836268</c:v>
                </c:pt>
                <c:pt idx="58016">
                  <c:v>3.9424549999999998</c:v>
                </c:pt>
                <c:pt idx="58017">
                  <c:v>3.889205</c:v>
                </c:pt>
                <c:pt idx="58018">
                  <c:v>3.7605879999999998</c:v>
                </c:pt>
                <c:pt idx="58019">
                  <c:v>3.6284619999999999</c:v>
                </c:pt>
                <c:pt idx="58020">
                  <c:v>3.6258170000000001</c:v>
                </c:pt>
                <c:pt idx="58021">
                  <c:v>3.614061</c:v>
                </c:pt>
                <c:pt idx="58022">
                  <c:v>3.6225960000000001</c:v>
                </c:pt>
                <c:pt idx="58023">
                  <c:v>3.626538</c:v>
                </c:pt>
                <c:pt idx="58024">
                  <c:v>3.5767739999999999</c:v>
                </c:pt>
                <c:pt idx="58025">
                  <c:v>3.5713170000000001</c:v>
                </c:pt>
                <c:pt idx="58026">
                  <c:v>3.6059830000000002</c:v>
                </c:pt>
                <c:pt idx="58027">
                  <c:v>3.663224</c:v>
                </c:pt>
                <c:pt idx="58028">
                  <c:v>3.654137</c:v>
                </c:pt>
                <c:pt idx="58029">
                  <c:v>3.59192</c:v>
                </c:pt>
                <c:pt idx="58030">
                  <c:v>3.5337420000000002</c:v>
                </c:pt>
                <c:pt idx="58031">
                  <c:v>3.4915029999999998</c:v>
                </c:pt>
                <c:pt idx="58032">
                  <c:v>3.4131779999999998</c:v>
                </c:pt>
                <c:pt idx="58033">
                  <c:v>3.179961</c:v>
                </c:pt>
                <c:pt idx="58034">
                  <c:v>3.0662729999999998</c:v>
                </c:pt>
                <c:pt idx="58035">
                  <c:v>3.1492610000000001</c:v>
                </c:pt>
                <c:pt idx="58036">
                  <c:v>3.3430759999999999</c:v>
                </c:pt>
                <c:pt idx="58037">
                  <c:v>3.4859010000000001</c:v>
                </c:pt>
                <c:pt idx="58038">
                  <c:v>3.623437</c:v>
                </c:pt>
                <c:pt idx="58039">
                  <c:v>3.8885559999999999</c:v>
                </c:pt>
                <c:pt idx="58040">
                  <c:v>4.0912179999999996</c:v>
                </c:pt>
                <c:pt idx="58041">
                  <c:v>3.918342</c:v>
                </c:pt>
                <c:pt idx="58042">
                  <c:v>3.7372209999999999</c:v>
                </c:pt>
                <c:pt idx="58043">
                  <c:v>3.7523909999999998</c:v>
                </c:pt>
                <c:pt idx="58044">
                  <c:v>3.799029</c:v>
                </c:pt>
                <c:pt idx="58045">
                  <c:v>3.7563089999999999</c:v>
                </c:pt>
                <c:pt idx="58046">
                  <c:v>3.699694</c:v>
                </c:pt>
                <c:pt idx="58047">
                  <c:v>3.6604109999999999</c:v>
                </c:pt>
                <c:pt idx="58048">
                  <c:v>3.6391589999999998</c:v>
                </c:pt>
                <c:pt idx="58049">
                  <c:v>3.7583530000000001</c:v>
                </c:pt>
                <c:pt idx="58050">
                  <c:v>3.6850290000000001</c:v>
                </c:pt>
                <c:pt idx="58051">
                  <c:v>3.572038</c:v>
                </c:pt>
                <c:pt idx="58052">
                  <c:v>3.5311689999999998</c:v>
                </c:pt>
                <c:pt idx="58053">
                  <c:v>3.5300400000000001</c:v>
                </c:pt>
                <c:pt idx="58054">
                  <c:v>3.4691930000000002</c:v>
                </c:pt>
                <c:pt idx="58055">
                  <c:v>3.4913820000000002</c:v>
                </c:pt>
                <c:pt idx="58056">
                  <c:v>3.562494</c:v>
                </c:pt>
                <c:pt idx="58057">
                  <c:v>3.6842109999999999</c:v>
                </c:pt>
                <c:pt idx="58058">
                  <c:v>3.7602280000000001</c:v>
                </c:pt>
                <c:pt idx="58059">
                  <c:v>3.6936110000000002</c:v>
                </c:pt>
                <c:pt idx="58060">
                  <c:v>3.618725</c:v>
                </c:pt>
                <c:pt idx="58061">
                  <c:v>3.6074739999999998</c:v>
                </c:pt>
                <c:pt idx="58062">
                  <c:v>3.6252399999999998</c:v>
                </c:pt>
                <c:pt idx="58063">
                  <c:v>3.6137250000000001</c:v>
                </c:pt>
                <c:pt idx="58064">
                  <c:v>3.60406</c:v>
                </c:pt>
                <c:pt idx="58065">
                  <c:v>3.6268509999999998</c:v>
                </c:pt>
                <c:pt idx="58066">
                  <c:v>3.6028579999999999</c:v>
                </c:pt>
                <c:pt idx="58067">
                  <c:v>3.5986509999999998</c:v>
                </c:pt>
                <c:pt idx="58068">
                  <c:v>3.6282450000000002</c:v>
                </c:pt>
                <c:pt idx="58069">
                  <c:v>3.6129549999999999</c:v>
                </c:pt>
                <c:pt idx="58070">
                  <c:v>3.5869430000000002</c:v>
                </c:pt>
                <c:pt idx="58071">
                  <c:v>3.6096140000000001</c:v>
                </c:pt>
                <c:pt idx="58072">
                  <c:v>3.605359</c:v>
                </c:pt>
                <c:pt idx="58073">
                  <c:v>3.5962710000000002</c:v>
                </c:pt>
                <c:pt idx="58074">
                  <c:v>3.58026</c:v>
                </c:pt>
                <c:pt idx="58075">
                  <c:v>3.5619170000000002</c:v>
                </c:pt>
                <c:pt idx="58076">
                  <c:v>3.598868</c:v>
                </c:pt>
                <c:pt idx="58077">
                  <c:v>3.568384</c:v>
                </c:pt>
                <c:pt idx="58078">
                  <c:v>3.3897629999999999</c:v>
                </c:pt>
                <c:pt idx="58079">
                  <c:v>3.204987</c:v>
                </c:pt>
                <c:pt idx="58080">
                  <c:v>3.15306</c:v>
                </c:pt>
                <c:pt idx="58081">
                  <c:v>3.168085</c:v>
                </c:pt>
                <c:pt idx="58082">
                  <c:v>3.2746089999999999</c:v>
                </c:pt>
                <c:pt idx="58083">
                  <c:v>3.4445510000000001</c:v>
                </c:pt>
                <c:pt idx="58084">
                  <c:v>3.6326679999999998</c:v>
                </c:pt>
                <c:pt idx="58085">
                  <c:v>3.9005999999999998</c:v>
                </c:pt>
                <c:pt idx="58086">
                  <c:v>4.0446270000000002</c:v>
                </c:pt>
                <c:pt idx="58087">
                  <c:v>3.8477109999999999</c:v>
                </c:pt>
                <c:pt idx="58088">
                  <c:v>3.6571419999999999</c:v>
                </c:pt>
                <c:pt idx="58089">
                  <c:v>3.614398</c:v>
                </c:pt>
                <c:pt idx="58090">
                  <c:v>3.618725</c:v>
                </c:pt>
                <c:pt idx="58091">
                  <c:v>3.3982489999999999</c:v>
                </c:pt>
                <c:pt idx="58092">
                  <c:v>3.1771720000000001</c:v>
                </c:pt>
                <c:pt idx="58093">
                  <c:v>3.1422409999999998</c:v>
                </c:pt>
                <c:pt idx="58094">
                  <c:v>3.2048670000000001</c:v>
                </c:pt>
                <c:pt idx="58095">
                  <c:v>3.3140350000000001</c:v>
                </c:pt>
                <c:pt idx="58096">
                  <c:v>3.4334690000000001</c:v>
                </c:pt>
                <c:pt idx="58097">
                  <c:v>3.7168830000000002</c:v>
                </c:pt>
                <c:pt idx="58098">
                  <c:v>3.9371900000000002</c:v>
                </c:pt>
                <c:pt idx="58099">
                  <c:v>3.9631780000000001</c:v>
                </c:pt>
                <c:pt idx="58100">
                  <c:v>3.7509000000000001</c:v>
                </c:pt>
                <c:pt idx="58101">
                  <c:v>3.6206</c:v>
                </c:pt>
                <c:pt idx="58102">
                  <c:v>3.6866639999999999</c:v>
                </c:pt>
                <c:pt idx="58103">
                  <c:v>3.7798210000000001</c:v>
                </c:pt>
                <c:pt idx="58104">
                  <c:v>3.8061210000000001</c:v>
                </c:pt>
                <c:pt idx="58105">
                  <c:v>3.718734</c:v>
                </c:pt>
                <c:pt idx="58106">
                  <c:v>3.4626540000000001</c:v>
                </c:pt>
                <c:pt idx="58107">
                  <c:v>3.3053569999999999</c:v>
                </c:pt>
                <c:pt idx="58108">
                  <c:v>3.2512409999999998</c:v>
                </c:pt>
                <c:pt idx="58109">
                  <c:v>3.1754169999999999</c:v>
                </c:pt>
                <c:pt idx="58110">
                  <c:v>3.204218</c:v>
                </c:pt>
                <c:pt idx="58111">
                  <c:v>3.442917</c:v>
                </c:pt>
                <c:pt idx="58112">
                  <c:v>3.7429670000000002</c:v>
                </c:pt>
                <c:pt idx="58113">
                  <c:v>3.8592749999999998</c:v>
                </c:pt>
                <c:pt idx="58114">
                  <c:v>3.836004</c:v>
                </c:pt>
                <c:pt idx="58115">
                  <c:v>3.831604</c:v>
                </c:pt>
                <c:pt idx="58116">
                  <c:v>3.8224689999999999</c:v>
                </c:pt>
                <c:pt idx="58117">
                  <c:v>3.774267</c:v>
                </c:pt>
                <c:pt idx="58118">
                  <c:v>3.771166</c:v>
                </c:pt>
                <c:pt idx="58119">
                  <c:v>3.6457709999999999</c:v>
                </c:pt>
                <c:pt idx="58120">
                  <c:v>3.5446080000000002</c:v>
                </c:pt>
                <c:pt idx="58121">
                  <c:v>3.572038</c:v>
                </c:pt>
                <c:pt idx="58122">
                  <c:v>3.65368</c:v>
                </c:pt>
                <c:pt idx="58123">
                  <c:v>3.6292070000000001</c:v>
                </c:pt>
                <c:pt idx="58124">
                  <c:v>3.5945879999999999</c:v>
                </c:pt>
                <c:pt idx="58125">
                  <c:v>3.702458</c:v>
                </c:pt>
                <c:pt idx="58126">
                  <c:v>3.8704540000000001</c:v>
                </c:pt>
                <c:pt idx="58127">
                  <c:v>3.8975230000000001</c:v>
                </c:pt>
                <c:pt idx="58128">
                  <c:v>3.7863120000000001</c:v>
                </c:pt>
                <c:pt idx="58129">
                  <c:v>3.7271719999999999</c:v>
                </c:pt>
                <c:pt idx="58130">
                  <c:v>3.7088770000000002</c:v>
                </c:pt>
                <c:pt idx="58131">
                  <c:v>3.6957270000000002</c:v>
                </c:pt>
                <c:pt idx="58132">
                  <c:v>3.640482</c:v>
                </c:pt>
                <c:pt idx="58133">
                  <c:v>3.5657640000000002</c:v>
                </c:pt>
                <c:pt idx="58134">
                  <c:v>3.4676779999999998</c:v>
                </c:pt>
                <c:pt idx="58135">
                  <c:v>3.4180109999999999</c:v>
                </c:pt>
                <c:pt idx="58136">
                  <c:v>3.4655390000000001</c:v>
                </c:pt>
                <c:pt idx="58137">
                  <c:v>3.5142929999999999</c:v>
                </c:pt>
                <c:pt idx="58138">
                  <c:v>3.5742500000000001</c:v>
                </c:pt>
                <c:pt idx="58139">
                  <c:v>3.6769270000000001</c:v>
                </c:pt>
                <c:pt idx="58140">
                  <c:v>3.7425579999999998</c:v>
                </c:pt>
                <c:pt idx="58141">
                  <c:v>3.7239749999999998</c:v>
                </c:pt>
                <c:pt idx="58142">
                  <c:v>3.6327889999999998</c:v>
                </c:pt>
                <c:pt idx="58143">
                  <c:v>3.5404969999999998</c:v>
                </c:pt>
                <c:pt idx="58144">
                  <c:v>3.5222500000000001</c:v>
                </c:pt>
                <c:pt idx="58145">
                  <c:v>3.6207199999999999</c:v>
                </c:pt>
                <c:pt idx="58146">
                  <c:v>3.718782</c:v>
                </c:pt>
                <c:pt idx="58147">
                  <c:v>3.7515489999999998</c:v>
                </c:pt>
                <c:pt idx="58148">
                  <c:v>3.737365</c:v>
                </c:pt>
                <c:pt idx="58149">
                  <c:v>3.6367310000000002</c:v>
                </c:pt>
                <c:pt idx="58150">
                  <c:v>3.598627</c:v>
                </c:pt>
                <c:pt idx="58151">
                  <c:v>3.6250960000000001</c:v>
                </c:pt>
                <c:pt idx="58152">
                  <c:v>3.6283650000000001</c:v>
                </c:pt>
                <c:pt idx="58153">
                  <c:v>3.5873759999999999</c:v>
                </c:pt>
                <c:pt idx="58154">
                  <c:v>3.501023</c:v>
                </c:pt>
                <c:pt idx="58155">
                  <c:v>3.4926810000000001</c:v>
                </c:pt>
                <c:pt idx="58156">
                  <c:v>3.6265619999999998</c:v>
                </c:pt>
                <c:pt idx="58157">
                  <c:v>3.7658529999999999</c:v>
                </c:pt>
                <c:pt idx="58158">
                  <c:v>3.8201849999999999</c:v>
                </c:pt>
                <c:pt idx="58159">
                  <c:v>3.711954</c:v>
                </c:pt>
                <c:pt idx="58160">
                  <c:v>3.5355690000000002</c:v>
                </c:pt>
                <c:pt idx="58161">
                  <c:v>3.363559</c:v>
                </c:pt>
                <c:pt idx="58162">
                  <c:v>3.2212390000000002</c:v>
                </c:pt>
                <c:pt idx="58163">
                  <c:v>3.1012520000000001</c:v>
                </c:pt>
                <c:pt idx="58164">
                  <c:v>2.9910260000000002</c:v>
                </c:pt>
                <c:pt idx="58165">
                  <c:v>3.1008200000000001</c:v>
                </c:pt>
                <c:pt idx="58166">
                  <c:v>3.2517459999999998</c:v>
                </c:pt>
                <c:pt idx="58167">
                  <c:v>3.43181</c:v>
                </c:pt>
                <c:pt idx="58168">
                  <c:v>3.47804</c:v>
                </c:pt>
                <c:pt idx="58169">
                  <c:v>3.409621</c:v>
                </c:pt>
                <c:pt idx="58170">
                  <c:v>3.523164</c:v>
                </c:pt>
                <c:pt idx="58171">
                  <c:v>3.699525</c:v>
                </c:pt>
                <c:pt idx="58172">
                  <c:v>3.622716</c:v>
                </c:pt>
                <c:pt idx="58173">
                  <c:v>3.5774469999999998</c:v>
                </c:pt>
                <c:pt idx="58174">
                  <c:v>3.7287590000000002</c:v>
                </c:pt>
                <c:pt idx="58175">
                  <c:v>3.785158</c:v>
                </c:pt>
                <c:pt idx="58176">
                  <c:v>3.6551230000000001</c:v>
                </c:pt>
                <c:pt idx="58177">
                  <c:v>3.5315300000000001</c:v>
                </c:pt>
                <c:pt idx="58178">
                  <c:v>3.5786009999999999</c:v>
                </c:pt>
                <c:pt idx="58179">
                  <c:v>3.6866400000000001</c:v>
                </c:pt>
                <c:pt idx="58180">
                  <c:v>3.8018900000000002</c:v>
                </c:pt>
                <c:pt idx="58181">
                  <c:v>3.7957360000000002</c:v>
                </c:pt>
                <c:pt idx="58182">
                  <c:v>3.765012</c:v>
                </c:pt>
                <c:pt idx="58183">
                  <c:v>3.6993809999999998</c:v>
                </c:pt>
                <c:pt idx="58184">
                  <c:v>3.6694749999999998</c:v>
                </c:pt>
                <c:pt idx="58185">
                  <c:v>3.5519889999999998</c:v>
                </c:pt>
                <c:pt idx="58186">
                  <c:v>3.6306729999999998</c:v>
                </c:pt>
                <c:pt idx="58187">
                  <c:v>3.7095980000000002</c:v>
                </c:pt>
                <c:pt idx="58188">
                  <c:v>3.7852540000000001</c:v>
                </c:pt>
                <c:pt idx="58189">
                  <c:v>3.9554369999999999</c:v>
                </c:pt>
                <c:pt idx="58190">
                  <c:v>3.9591630000000002</c:v>
                </c:pt>
                <c:pt idx="58191">
                  <c:v>3.8471820000000001</c:v>
                </c:pt>
                <c:pt idx="58192">
                  <c:v>3.7574149999999999</c:v>
                </c:pt>
                <c:pt idx="58193">
                  <c:v>3.5951170000000001</c:v>
                </c:pt>
                <c:pt idx="58194">
                  <c:v>3.4384929999999998</c:v>
                </c:pt>
                <c:pt idx="58195">
                  <c:v>3.4658509999999998</c:v>
                </c:pt>
                <c:pt idx="58196">
                  <c:v>3.4898440000000002</c:v>
                </c:pt>
                <c:pt idx="58197">
                  <c:v>3.4725579999999998</c:v>
                </c:pt>
                <c:pt idx="58198">
                  <c:v>3.3872870000000002</c:v>
                </c:pt>
                <c:pt idx="58199">
                  <c:v>3.360938</c:v>
                </c:pt>
                <c:pt idx="58200">
                  <c:v>3.4335650000000002</c:v>
                </c:pt>
                <c:pt idx="58201">
                  <c:v>3.5134270000000001</c:v>
                </c:pt>
                <c:pt idx="58202">
                  <c:v>3.5990120000000001</c:v>
                </c:pt>
                <c:pt idx="58203">
                  <c:v>3.6330049999999998</c:v>
                </c:pt>
                <c:pt idx="58204">
                  <c:v>3.6129069999999999</c:v>
                </c:pt>
                <c:pt idx="58205">
                  <c:v>3.6324040000000002</c:v>
                </c:pt>
                <c:pt idx="58206">
                  <c:v>3.75691</c:v>
                </c:pt>
                <c:pt idx="58207">
                  <c:v>3.8107609999999998</c:v>
                </c:pt>
                <c:pt idx="58208">
                  <c:v>3.7346010000000001</c:v>
                </c:pt>
                <c:pt idx="58209">
                  <c:v>3.72722</c:v>
                </c:pt>
                <c:pt idx="58210">
                  <c:v>3.689765</c:v>
                </c:pt>
                <c:pt idx="58211">
                  <c:v>3.6914479999999998</c:v>
                </c:pt>
                <c:pt idx="58212">
                  <c:v>3.7476069999999999</c:v>
                </c:pt>
                <c:pt idx="58213">
                  <c:v>3.7845089999999999</c:v>
                </c:pt>
                <c:pt idx="58214">
                  <c:v>3.7052710000000002</c:v>
                </c:pt>
                <c:pt idx="58215">
                  <c:v>3.5861260000000001</c:v>
                </c:pt>
                <c:pt idx="58216">
                  <c:v>3.567062</c:v>
                </c:pt>
                <c:pt idx="58217">
                  <c:v>3.6008870000000002</c:v>
                </c:pt>
                <c:pt idx="58218">
                  <c:v>3.6373319999999998</c:v>
                </c:pt>
                <c:pt idx="58219">
                  <c:v>3.6995010000000002</c:v>
                </c:pt>
                <c:pt idx="58220">
                  <c:v>3.7315710000000002</c:v>
                </c:pt>
                <c:pt idx="58221">
                  <c:v>3.7105839999999999</c:v>
                </c:pt>
                <c:pt idx="58222">
                  <c:v>3.597594</c:v>
                </c:pt>
                <c:pt idx="58223">
                  <c:v>3.5466280000000001</c:v>
                </c:pt>
                <c:pt idx="58224">
                  <c:v>3.5622539999999998</c:v>
                </c:pt>
                <c:pt idx="58225">
                  <c:v>3.6343760000000001</c:v>
                </c:pt>
                <c:pt idx="58226">
                  <c:v>3.674884</c:v>
                </c:pt>
                <c:pt idx="58227">
                  <c:v>3.6800280000000001</c:v>
                </c:pt>
                <c:pt idx="58228">
                  <c:v>3.6449289999999999</c:v>
                </c:pt>
                <c:pt idx="58229">
                  <c:v>3.5943480000000001</c:v>
                </c:pt>
                <c:pt idx="58230">
                  <c:v>3.5517720000000002</c:v>
                </c:pt>
                <c:pt idx="58231">
                  <c:v>3.6147100000000001</c:v>
                </c:pt>
                <c:pt idx="58232">
                  <c:v>3.5784570000000002</c:v>
                </c:pt>
                <c:pt idx="58233">
                  <c:v>3.5001090000000001</c:v>
                </c:pt>
                <c:pt idx="58234">
                  <c:v>3.3893300000000002</c:v>
                </c:pt>
                <c:pt idx="58235">
                  <c:v>3.2738879999999999</c:v>
                </c:pt>
                <c:pt idx="58236">
                  <c:v>3.2735029999999998</c:v>
                </c:pt>
                <c:pt idx="58237">
                  <c:v>3.267493</c:v>
                </c:pt>
                <c:pt idx="58238">
                  <c:v>3.147122</c:v>
                </c:pt>
                <c:pt idx="58239">
                  <c:v>3.1520260000000002</c:v>
                </c:pt>
                <c:pt idx="58240">
                  <c:v>3.2048909999999999</c:v>
                </c:pt>
                <c:pt idx="58241">
                  <c:v>3.3846910000000001</c:v>
                </c:pt>
                <c:pt idx="58242">
                  <c:v>3.6819519999999999</c:v>
                </c:pt>
                <c:pt idx="58243">
                  <c:v>3.827277</c:v>
                </c:pt>
                <c:pt idx="58244">
                  <c:v>3.7785950000000001</c:v>
                </c:pt>
                <c:pt idx="58245">
                  <c:v>3.7327970000000001</c:v>
                </c:pt>
                <c:pt idx="58246">
                  <c:v>3.6580789999999999</c:v>
                </c:pt>
                <c:pt idx="58247">
                  <c:v>3.7700119999999999</c:v>
                </c:pt>
                <c:pt idx="58248">
                  <c:v>3.8435760000000001</c:v>
                </c:pt>
                <c:pt idx="58249">
                  <c:v>3.7896290000000001</c:v>
                </c:pt>
                <c:pt idx="58250">
                  <c:v>3.5690330000000001</c:v>
                </c:pt>
                <c:pt idx="58251">
                  <c:v>3.342619</c:v>
                </c:pt>
                <c:pt idx="58252">
                  <c:v>3.33697</c:v>
                </c:pt>
                <c:pt idx="58253">
                  <c:v>3.4968400000000002</c:v>
                </c:pt>
                <c:pt idx="58254">
                  <c:v>3.6376689999999998</c:v>
                </c:pt>
                <c:pt idx="58255">
                  <c:v>3.632933</c:v>
                </c:pt>
                <c:pt idx="58256">
                  <c:v>3.5455220000000001</c:v>
                </c:pt>
                <c:pt idx="58257">
                  <c:v>3.5586959999999999</c:v>
                </c:pt>
                <c:pt idx="58258">
                  <c:v>3.6234130000000002</c:v>
                </c:pt>
                <c:pt idx="58259">
                  <c:v>3.7688579999999998</c:v>
                </c:pt>
                <c:pt idx="58260">
                  <c:v>3.8228770000000001</c:v>
                </c:pt>
                <c:pt idx="58261">
                  <c:v>3.7577759999999998</c:v>
                </c:pt>
                <c:pt idx="58262">
                  <c:v>3.4896509999999998</c:v>
                </c:pt>
                <c:pt idx="58263">
                  <c:v>3.6217299999999999</c:v>
                </c:pt>
                <c:pt idx="58264">
                  <c:v>3.658512</c:v>
                </c:pt>
                <c:pt idx="58265">
                  <c:v>3.5838899999999998</c:v>
                </c:pt>
                <c:pt idx="58266">
                  <c:v>3.6173790000000001</c:v>
                </c:pt>
                <c:pt idx="58267">
                  <c:v>3.7550829999999999</c:v>
                </c:pt>
                <c:pt idx="58268">
                  <c:v>3.7953030000000001</c:v>
                </c:pt>
                <c:pt idx="58269">
                  <c:v>3.601127</c:v>
                </c:pt>
                <c:pt idx="58270">
                  <c:v>3.4134190000000002</c:v>
                </c:pt>
                <c:pt idx="58271">
                  <c:v>3.4647459999999999</c:v>
                </c:pt>
                <c:pt idx="58272">
                  <c:v>3.55884</c:v>
                </c:pt>
                <c:pt idx="58273">
                  <c:v>3.5025849999999998</c:v>
                </c:pt>
                <c:pt idx="58274">
                  <c:v>3.4680149999999998</c:v>
                </c:pt>
                <c:pt idx="58275">
                  <c:v>3.5836980000000001</c:v>
                </c:pt>
                <c:pt idx="58276">
                  <c:v>3.7795079999999999</c:v>
                </c:pt>
                <c:pt idx="58277">
                  <c:v>3.835499</c:v>
                </c:pt>
                <c:pt idx="58278">
                  <c:v>3.8166509999999998</c:v>
                </c:pt>
                <c:pt idx="58279">
                  <c:v>3.7617660000000002</c:v>
                </c:pt>
                <c:pt idx="58280">
                  <c:v>3.8818009999999998</c:v>
                </c:pt>
                <c:pt idx="58281">
                  <c:v>4.0044069999999996</c:v>
                </c:pt>
                <c:pt idx="58282">
                  <c:v>3.917789</c:v>
                </c:pt>
                <c:pt idx="58283">
                  <c:v>3.8033800000000002</c:v>
                </c:pt>
                <c:pt idx="58284">
                  <c:v>3.7488809999999999</c:v>
                </c:pt>
                <c:pt idx="58285">
                  <c:v>3.7350810000000001</c:v>
                </c:pt>
                <c:pt idx="58286">
                  <c:v>3.7454909999999999</c:v>
                </c:pt>
                <c:pt idx="58287">
                  <c:v>3.7166899999999998</c:v>
                </c:pt>
                <c:pt idx="58288">
                  <c:v>3.6746189999999999</c:v>
                </c:pt>
                <c:pt idx="58289">
                  <c:v>3.6470449999999999</c:v>
                </c:pt>
                <c:pt idx="58290">
                  <c:v>3.6105749999999999</c:v>
                </c:pt>
                <c:pt idx="58291">
                  <c:v>3.64053</c:v>
                </c:pt>
                <c:pt idx="58292">
                  <c:v>3.5760049999999999</c:v>
                </c:pt>
                <c:pt idx="58293">
                  <c:v>3.407457</c:v>
                </c:pt>
                <c:pt idx="58294">
                  <c:v>3.3660830000000002</c:v>
                </c:pt>
                <c:pt idx="58295">
                  <c:v>3.3788969999999998</c:v>
                </c:pt>
                <c:pt idx="58296">
                  <c:v>3.512947</c:v>
                </c:pt>
                <c:pt idx="58297">
                  <c:v>3.6395439999999999</c:v>
                </c:pt>
                <c:pt idx="58298">
                  <c:v>3.635049</c:v>
                </c:pt>
                <c:pt idx="58299">
                  <c:v>3.6485110000000001</c:v>
                </c:pt>
                <c:pt idx="58300">
                  <c:v>3.7226520000000001</c:v>
                </c:pt>
                <c:pt idx="58301">
                  <c:v>3.6618300000000001</c:v>
                </c:pt>
                <c:pt idx="58302">
                  <c:v>3.5830009999999999</c:v>
                </c:pt>
                <c:pt idx="58303">
                  <c:v>3.5695860000000001</c:v>
                </c:pt>
                <c:pt idx="58304">
                  <c:v>3.5580229999999999</c:v>
                </c:pt>
                <c:pt idx="58305">
                  <c:v>3.5807169999999999</c:v>
                </c:pt>
                <c:pt idx="58306">
                  <c:v>3.65029</c:v>
                </c:pt>
                <c:pt idx="58307">
                  <c:v>3.7762630000000001</c:v>
                </c:pt>
                <c:pt idx="58308">
                  <c:v>3.8361239999999999</c:v>
                </c:pt>
                <c:pt idx="58309">
                  <c:v>3.7641939999999998</c:v>
                </c:pt>
                <c:pt idx="58310">
                  <c:v>3.6258889999999999</c:v>
                </c:pt>
                <c:pt idx="58311">
                  <c:v>3.4801310000000001</c:v>
                </c:pt>
                <c:pt idx="58312">
                  <c:v>3.399956</c:v>
                </c:pt>
                <c:pt idx="58313">
                  <c:v>3.5839379999999998</c:v>
                </c:pt>
                <c:pt idx="58314">
                  <c:v>3.764964</c:v>
                </c:pt>
                <c:pt idx="58315">
                  <c:v>3.865742</c:v>
                </c:pt>
                <c:pt idx="58316">
                  <c:v>3.921948</c:v>
                </c:pt>
                <c:pt idx="58317">
                  <c:v>3.7984520000000002</c:v>
                </c:pt>
                <c:pt idx="58318">
                  <c:v>3.6551230000000001</c:v>
                </c:pt>
                <c:pt idx="58319">
                  <c:v>3.627259</c:v>
                </c:pt>
                <c:pt idx="58320">
                  <c:v>3.5826639999999998</c:v>
                </c:pt>
                <c:pt idx="58321">
                  <c:v>3.5062150000000001</c:v>
                </c:pt>
                <c:pt idx="58322">
                  <c:v>3.4355600000000002</c:v>
                </c:pt>
                <c:pt idx="58323">
                  <c:v>3.396182</c:v>
                </c:pt>
                <c:pt idx="58324">
                  <c:v>3.338965</c:v>
                </c:pt>
                <c:pt idx="58325">
                  <c:v>3.236961</c:v>
                </c:pt>
                <c:pt idx="58326">
                  <c:v>3.1727729999999998</c:v>
                </c:pt>
                <c:pt idx="58327">
                  <c:v>3.1146910000000001</c:v>
                </c:pt>
                <c:pt idx="58328">
                  <c:v>3.148228</c:v>
                </c:pt>
                <c:pt idx="58329">
                  <c:v>3.3631500000000001</c:v>
                </c:pt>
                <c:pt idx="58330">
                  <c:v>3.4204870000000001</c:v>
                </c:pt>
                <c:pt idx="58331">
                  <c:v>3.3212229999999998</c:v>
                </c:pt>
                <c:pt idx="58332">
                  <c:v>3.352236</c:v>
                </c:pt>
                <c:pt idx="58333">
                  <c:v>3.4742410000000001</c:v>
                </c:pt>
                <c:pt idx="58334">
                  <c:v>3.7476539999999998</c:v>
                </c:pt>
                <c:pt idx="58335">
                  <c:v>3.9962819999999999</c:v>
                </c:pt>
                <c:pt idx="58336">
                  <c:v>3.889758</c:v>
                </c:pt>
                <c:pt idx="58337">
                  <c:v>3.9018269999999999</c:v>
                </c:pt>
                <c:pt idx="58338">
                  <c:v>3.9133179999999999</c:v>
                </c:pt>
                <c:pt idx="58339">
                  <c:v>3.692313</c:v>
                </c:pt>
                <c:pt idx="58340">
                  <c:v>3.5899000000000001</c:v>
                </c:pt>
                <c:pt idx="58341">
                  <c:v>3.6325959999999999</c:v>
                </c:pt>
                <c:pt idx="58342">
                  <c:v>3.670604</c:v>
                </c:pt>
                <c:pt idx="58343">
                  <c:v>3.739986</c:v>
                </c:pt>
                <c:pt idx="58344">
                  <c:v>3.7512850000000002</c:v>
                </c:pt>
                <c:pt idx="58345">
                  <c:v>3.7113049999999999</c:v>
                </c:pt>
                <c:pt idx="58346">
                  <c:v>3.7016650000000002</c:v>
                </c:pt>
                <c:pt idx="58347">
                  <c:v>3.6631520000000002</c:v>
                </c:pt>
                <c:pt idx="58348">
                  <c:v>3.591415</c:v>
                </c:pt>
                <c:pt idx="58349">
                  <c:v>3.5747309999999999</c:v>
                </c:pt>
                <c:pt idx="58350">
                  <c:v>3.6366350000000001</c:v>
                </c:pt>
                <c:pt idx="58351">
                  <c:v>3.6603150000000002</c:v>
                </c:pt>
                <c:pt idx="58352">
                  <c:v>3.6517089999999999</c:v>
                </c:pt>
                <c:pt idx="58353">
                  <c:v>3.6824810000000001</c:v>
                </c:pt>
                <c:pt idx="58354">
                  <c:v>3.8288150000000001</c:v>
                </c:pt>
                <c:pt idx="58355">
                  <c:v>3.8609089999999999</c:v>
                </c:pt>
                <c:pt idx="58356">
                  <c:v>3.762848</c:v>
                </c:pt>
                <c:pt idx="58357">
                  <c:v>3.7079879999999998</c:v>
                </c:pt>
                <c:pt idx="58358">
                  <c:v>3.6926019999999999</c:v>
                </c:pt>
                <c:pt idx="58359">
                  <c:v>3.6579830000000002</c:v>
                </c:pt>
                <c:pt idx="58360">
                  <c:v>3.5616289999999999</c:v>
                </c:pt>
                <c:pt idx="58361">
                  <c:v>3.5342709999999999</c:v>
                </c:pt>
                <c:pt idx="58362">
                  <c:v>3.5567489999999999</c:v>
                </c:pt>
                <c:pt idx="58363">
                  <c:v>3.593194</c:v>
                </c:pt>
                <c:pt idx="58364">
                  <c:v>3.6145179999999999</c:v>
                </c:pt>
                <c:pt idx="58365">
                  <c:v>3.6710129999999999</c:v>
                </c:pt>
                <c:pt idx="58366">
                  <c:v>3.7678479999999999</c:v>
                </c:pt>
                <c:pt idx="58367">
                  <c:v>3.761911</c:v>
                </c:pt>
                <c:pt idx="58368">
                  <c:v>3.6168019999999999</c:v>
                </c:pt>
                <c:pt idx="58369">
                  <c:v>3.5843470000000002</c:v>
                </c:pt>
                <c:pt idx="58370">
                  <c:v>3.6120420000000002</c:v>
                </c:pt>
                <c:pt idx="58371">
                  <c:v>3.615672</c:v>
                </c:pt>
                <c:pt idx="58372">
                  <c:v>3.656469</c:v>
                </c:pt>
                <c:pt idx="58373">
                  <c:v>3.711522</c:v>
                </c:pt>
                <c:pt idx="58374">
                  <c:v>3.7121469999999999</c:v>
                </c:pt>
                <c:pt idx="58375">
                  <c:v>3.6528390000000002</c:v>
                </c:pt>
                <c:pt idx="58376">
                  <c:v>3.6511800000000001</c:v>
                </c:pt>
                <c:pt idx="58377">
                  <c:v>3.676615</c:v>
                </c:pt>
                <c:pt idx="58378">
                  <c:v>3.6976260000000001</c:v>
                </c:pt>
                <c:pt idx="58379">
                  <c:v>3.6970010000000002</c:v>
                </c:pt>
                <c:pt idx="58380">
                  <c:v>3.669451</c:v>
                </c:pt>
                <c:pt idx="58381">
                  <c:v>3.6372119999999999</c:v>
                </c:pt>
                <c:pt idx="58382">
                  <c:v>3.6123059999999998</c:v>
                </c:pt>
                <c:pt idx="58383">
                  <c:v>3.512947</c:v>
                </c:pt>
                <c:pt idx="58384">
                  <c:v>3.273695</c:v>
                </c:pt>
                <c:pt idx="58385">
                  <c:v>3.1039690000000002</c:v>
                </c:pt>
                <c:pt idx="58386">
                  <c:v>3.1332979999999999</c:v>
                </c:pt>
                <c:pt idx="58387">
                  <c:v>3.2656900000000002</c:v>
                </c:pt>
                <c:pt idx="58388">
                  <c:v>3.4645290000000002</c:v>
                </c:pt>
                <c:pt idx="58389">
                  <c:v>3.6738740000000001</c:v>
                </c:pt>
                <c:pt idx="58390">
                  <c:v>3.8881709999999998</c:v>
                </c:pt>
                <c:pt idx="58391">
                  <c:v>4.0241689999999997</c:v>
                </c:pt>
                <c:pt idx="58392">
                  <c:v>3.9680580000000001</c:v>
                </c:pt>
                <c:pt idx="58393">
                  <c:v>3.8497309999999998</c:v>
                </c:pt>
                <c:pt idx="58394">
                  <c:v>3.6512280000000001</c:v>
                </c:pt>
                <c:pt idx="58395">
                  <c:v>3.3886810000000001</c:v>
                </c:pt>
                <c:pt idx="58396">
                  <c:v>3.2740559999999999</c:v>
                </c:pt>
                <c:pt idx="58397">
                  <c:v>3.2842009999999999</c:v>
                </c:pt>
                <c:pt idx="58398">
                  <c:v>3.527828</c:v>
                </c:pt>
                <c:pt idx="58399">
                  <c:v>3.7309459999999999</c:v>
                </c:pt>
                <c:pt idx="58400">
                  <c:v>3.8786269999999998</c:v>
                </c:pt>
                <c:pt idx="58401">
                  <c:v>4.1830290000000003</c:v>
                </c:pt>
                <c:pt idx="58402">
                  <c:v>4.1036229999999998</c:v>
                </c:pt>
                <c:pt idx="58403">
                  <c:v>3.7131319999999999</c:v>
                </c:pt>
                <c:pt idx="58404">
                  <c:v>3.5373239999999999</c:v>
                </c:pt>
                <c:pt idx="58405">
                  <c:v>3.2729979999999999</c:v>
                </c:pt>
                <c:pt idx="58406">
                  <c:v>3.1801300000000001</c:v>
                </c:pt>
                <c:pt idx="58407">
                  <c:v>3.3845459999999998</c:v>
                </c:pt>
                <c:pt idx="58408">
                  <c:v>3.6073059999999999</c:v>
                </c:pt>
                <c:pt idx="58409">
                  <c:v>3.7079399999999998</c:v>
                </c:pt>
                <c:pt idx="58410">
                  <c:v>3.7978510000000001</c:v>
                </c:pt>
                <c:pt idx="58411">
                  <c:v>3.7729689999999998</c:v>
                </c:pt>
                <c:pt idx="58412">
                  <c:v>3.743207</c:v>
                </c:pt>
                <c:pt idx="58413">
                  <c:v>3.4479890000000002</c:v>
                </c:pt>
                <c:pt idx="58414">
                  <c:v>3.2847059999999999</c:v>
                </c:pt>
                <c:pt idx="58415">
                  <c:v>3.258381</c:v>
                </c:pt>
                <c:pt idx="58416">
                  <c:v>3.1673879999999999</c:v>
                </c:pt>
                <c:pt idx="58417">
                  <c:v>3.1780140000000001</c:v>
                </c:pt>
                <c:pt idx="58418">
                  <c:v>3.3456489999999999</c:v>
                </c:pt>
                <c:pt idx="58419">
                  <c:v>3.5394640000000002</c:v>
                </c:pt>
                <c:pt idx="58420">
                  <c:v>3.7003189999999999</c:v>
                </c:pt>
                <c:pt idx="58421">
                  <c:v>3.8291279999999999</c:v>
                </c:pt>
                <c:pt idx="58422">
                  <c:v>3.915073</c:v>
                </c:pt>
                <c:pt idx="58423">
                  <c:v>3.8681459999999999</c:v>
                </c:pt>
                <c:pt idx="58424">
                  <c:v>3.7132770000000002</c:v>
                </c:pt>
                <c:pt idx="58425">
                  <c:v>3.5272510000000001</c:v>
                </c:pt>
                <c:pt idx="58426">
                  <c:v>3.4411619999999998</c:v>
                </c:pt>
                <c:pt idx="58427">
                  <c:v>3.4375800000000001</c:v>
                </c:pt>
                <c:pt idx="58428">
                  <c:v>3.5291260000000002</c:v>
                </c:pt>
                <c:pt idx="58429">
                  <c:v>3.6159119999999998</c:v>
                </c:pt>
                <c:pt idx="58430">
                  <c:v>3.643319</c:v>
                </c:pt>
                <c:pt idx="58431">
                  <c:v>3.8630010000000001</c:v>
                </c:pt>
                <c:pt idx="58432">
                  <c:v>4.0692449999999996</c:v>
                </c:pt>
                <c:pt idx="58433">
                  <c:v>3.9514939999999998</c:v>
                </c:pt>
                <c:pt idx="58434">
                  <c:v>3.7602039999999999</c:v>
                </c:pt>
                <c:pt idx="58435">
                  <c:v>3.7643629999999999</c:v>
                </c:pt>
                <c:pt idx="58436">
                  <c:v>3.7616700000000001</c:v>
                </c:pt>
                <c:pt idx="58437">
                  <c:v>3.7118820000000001</c:v>
                </c:pt>
                <c:pt idx="58438">
                  <c:v>3.6501220000000001</c:v>
                </c:pt>
                <c:pt idx="58439">
                  <c:v>3.569226</c:v>
                </c:pt>
                <c:pt idx="58440">
                  <c:v>3.5349919999999999</c:v>
                </c:pt>
                <c:pt idx="58441">
                  <c:v>3.5671819999999999</c:v>
                </c:pt>
                <c:pt idx="58442">
                  <c:v>3.638871</c:v>
                </c:pt>
                <c:pt idx="58443">
                  <c:v>3.663392</c:v>
                </c:pt>
                <c:pt idx="58444">
                  <c:v>3.6740900000000001</c:v>
                </c:pt>
                <c:pt idx="58445">
                  <c:v>3.7262339999999998</c:v>
                </c:pt>
                <c:pt idx="58446">
                  <c:v>3.7649879999999998</c:v>
                </c:pt>
                <c:pt idx="58447">
                  <c:v>3.7614299999999998</c:v>
                </c:pt>
                <c:pt idx="58448">
                  <c:v>3.732437</c:v>
                </c:pt>
                <c:pt idx="58449">
                  <c:v>3.6673589999999998</c:v>
                </c:pt>
                <c:pt idx="58450">
                  <c:v>3.6008390000000001</c:v>
                </c:pt>
                <c:pt idx="58451">
                  <c:v>3.5368189999999999</c:v>
                </c:pt>
                <c:pt idx="58452">
                  <c:v>3.535377</c:v>
                </c:pt>
                <c:pt idx="58453">
                  <c:v>3.6279330000000001</c:v>
                </c:pt>
                <c:pt idx="58454">
                  <c:v>3.6710129999999999</c:v>
                </c:pt>
                <c:pt idx="58455">
                  <c:v>3.684596</c:v>
                </c:pt>
                <c:pt idx="58456">
                  <c:v>3.6834180000000001</c:v>
                </c:pt>
                <c:pt idx="58457">
                  <c:v>3.5602100000000001</c:v>
                </c:pt>
                <c:pt idx="58458">
                  <c:v>3.6028579999999999</c:v>
                </c:pt>
                <c:pt idx="58459">
                  <c:v>3.7429429999999999</c:v>
                </c:pt>
                <c:pt idx="58460">
                  <c:v>3.7215950000000002</c:v>
                </c:pt>
                <c:pt idx="58461">
                  <c:v>3.628485</c:v>
                </c:pt>
                <c:pt idx="58462">
                  <c:v>3.5884339999999999</c:v>
                </c:pt>
                <c:pt idx="58463">
                  <c:v>3.6332939999999998</c:v>
                </c:pt>
                <c:pt idx="58464">
                  <c:v>3.6567569999999998</c:v>
                </c:pt>
                <c:pt idx="58465">
                  <c:v>3.6306970000000001</c:v>
                </c:pt>
                <c:pt idx="58466">
                  <c:v>3.5857890000000001</c:v>
                </c:pt>
                <c:pt idx="58467">
                  <c:v>3.551339</c:v>
                </c:pt>
                <c:pt idx="58468">
                  <c:v>3.5680000000000001</c:v>
                </c:pt>
                <c:pt idx="58469">
                  <c:v>3.5308090000000001</c:v>
                </c:pt>
                <c:pt idx="58470">
                  <c:v>3.477535</c:v>
                </c:pt>
                <c:pt idx="58471">
                  <c:v>3.42693</c:v>
                </c:pt>
                <c:pt idx="58472">
                  <c:v>3.2559529999999999</c:v>
                </c:pt>
                <c:pt idx="58473">
                  <c:v>3.1513049999999998</c:v>
                </c:pt>
                <c:pt idx="58474">
                  <c:v>3.2038090000000001</c:v>
                </c:pt>
                <c:pt idx="58475">
                  <c:v>3.3169200000000001</c:v>
                </c:pt>
                <c:pt idx="58476">
                  <c:v>3.459673</c:v>
                </c:pt>
                <c:pt idx="58477">
                  <c:v>3.7436880000000001</c:v>
                </c:pt>
                <c:pt idx="58478">
                  <c:v>3.9756309999999999</c:v>
                </c:pt>
                <c:pt idx="58479">
                  <c:v>4.103046</c:v>
                </c:pt>
                <c:pt idx="58480">
                  <c:v>3.8756460000000001</c:v>
                </c:pt>
                <c:pt idx="58481">
                  <c:v>3.5586000000000002</c:v>
                </c:pt>
                <c:pt idx="58482">
                  <c:v>3.5027780000000002</c:v>
                </c:pt>
                <c:pt idx="58483">
                  <c:v>3.5416989999999999</c:v>
                </c:pt>
                <c:pt idx="58484">
                  <c:v>3.6413229999999999</c:v>
                </c:pt>
                <c:pt idx="58485">
                  <c:v>3.6470449999999999</c:v>
                </c:pt>
                <c:pt idx="58486">
                  <c:v>3.5300150000000001</c:v>
                </c:pt>
                <c:pt idx="58487">
                  <c:v>3.4367380000000001</c:v>
                </c:pt>
                <c:pt idx="58488">
                  <c:v>3.3409369999999998</c:v>
                </c:pt>
                <c:pt idx="58489">
                  <c:v>3.3894259999999998</c:v>
                </c:pt>
                <c:pt idx="58490">
                  <c:v>3.5628310000000001</c:v>
                </c:pt>
                <c:pt idx="58491">
                  <c:v>3.637813</c:v>
                </c:pt>
                <c:pt idx="58492">
                  <c:v>3.7673679999999998</c:v>
                </c:pt>
                <c:pt idx="58493">
                  <c:v>3.8555969999999999</c:v>
                </c:pt>
                <c:pt idx="58494">
                  <c:v>3.7987890000000002</c:v>
                </c:pt>
                <c:pt idx="58495">
                  <c:v>3.861583</c:v>
                </c:pt>
                <c:pt idx="58496">
                  <c:v>3.8025389999999999</c:v>
                </c:pt>
                <c:pt idx="58497">
                  <c:v>3.5830250000000001</c:v>
                </c:pt>
                <c:pt idx="58498">
                  <c:v>3.407769</c:v>
                </c:pt>
                <c:pt idx="58499">
                  <c:v>3.362838</c:v>
                </c:pt>
                <c:pt idx="58500">
                  <c:v>3.3805550000000002</c:v>
                </c:pt>
                <c:pt idx="58501">
                  <c:v>3.3765170000000002</c:v>
                </c:pt>
                <c:pt idx="58502">
                  <c:v>3.4802520000000001</c:v>
                </c:pt>
                <c:pt idx="58503">
                  <c:v>3.6921210000000002</c:v>
                </c:pt>
                <c:pt idx="58504">
                  <c:v>3.8541780000000001</c:v>
                </c:pt>
                <c:pt idx="58505">
                  <c:v>3.91012</c:v>
                </c:pt>
                <c:pt idx="58506">
                  <c:v>3.9400270000000002</c:v>
                </c:pt>
                <c:pt idx="58507">
                  <c:v>3.9198089999999999</c:v>
                </c:pt>
                <c:pt idx="58508">
                  <c:v>3.8160020000000001</c:v>
                </c:pt>
                <c:pt idx="58509">
                  <c:v>3.7484000000000002</c:v>
                </c:pt>
                <c:pt idx="58510">
                  <c:v>3.6874090000000002</c:v>
                </c:pt>
                <c:pt idx="58511">
                  <c:v>3.5857420000000002</c:v>
                </c:pt>
                <c:pt idx="58512">
                  <c:v>3.549801</c:v>
                </c:pt>
                <c:pt idx="58513">
                  <c:v>3.5775920000000001</c:v>
                </c:pt>
                <c:pt idx="58514">
                  <c:v>3.597858</c:v>
                </c:pt>
                <c:pt idx="58515">
                  <c:v>3.6317309999999998</c:v>
                </c:pt>
                <c:pt idx="58516">
                  <c:v>3.6900050000000002</c:v>
                </c:pt>
                <c:pt idx="58517">
                  <c:v>3.729336</c:v>
                </c:pt>
                <c:pt idx="58518">
                  <c:v>3.779099</c:v>
                </c:pt>
                <c:pt idx="58519">
                  <c:v>3.8046790000000001</c:v>
                </c:pt>
                <c:pt idx="58520">
                  <c:v>3.6760619999999999</c:v>
                </c:pt>
                <c:pt idx="58521">
                  <c:v>3.713781</c:v>
                </c:pt>
                <c:pt idx="58522">
                  <c:v>3.6772399999999998</c:v>
                </c:pt>
                <c:pt idx="58523">
                  <c:v>3.6594739999999999</c:v>
                </c:pt>
                <c:pt idx="58524">
                  <c:v>3.6995010000000002</c:v>
                </c:pt>
                <c:pt idx="58525">
                  <c:v>3.729336</c:v>
                </c:pt>
                <c:pt idx="58526">
                  <c:v>3.7000060000000001</c:v>
                </c:pt>
                <c:pt idx="58527">
                  <c:v>3.706906</c:v>
                </c:pt>
                <c:pt idx="58528">
                  <c:v>3.6898849999999999</c:v>
                </c:pt>
                <c:pt idx="58529">
                  <c:v>3.6250239999999998</c:v>
                </c:pt>
                <c:pt idx="58530">
                  <c:v>3.55396</c:v>
                </c:pt>
                <c:pt idx="58531">
                  <c:v>3.5284529999999998</c:v>
                </c:pt>
                <c:pt idx="58532">
                  <c:v>3.5556190000000001</c:v>
                </c:pt>
                <c:pt idx="58533">
                  <c:v>3.6058150000000002</c:v>
                </c:pt>
                <c:pt idx="58534">
                  <c:v>3.6291350000000002</c:v>
                </c:pt>
                <c:pt idx="58535">
                  <c:v>3.6420439999999998</c:v>
                </c:pt>
                <c:pt idx="58536">
                  <c:v>3.6247349999999998</c:v>
                </c:pt>
                <c:pt idx="58537">
                  <c:v>3.5986509999999998</c:v>
                </c:pt>
                <c:pt idx="58538">
                  <c:v>3.5488629999999999</c:v>
                </c:pt>
                <c:pt idx="58539">
                  <c:v>3.4649380000000001</c:v>
                </c:pt>
                <c:pt idx="58540">
                  <c:v>3.4125290000000001</c:v>
                </c:pt>
                <c:pt idx="58541">
                  <c:v>3.4331559999999999</c:v>
                </c:pt>
                <c:pt idx="58542">
                  <c:v>3.4713569999999998</c:v>
                </c:pt>
                <c:pt idx="58543">
                  <c:v>3.5251350000000001</c:v>
                </c:pt>
                <c:pt idx="58544">
                  <c:v>3.6252399999999998</c:v>
                </c:pt>
                <c:pt idx="58545">
                  <c:v>3.588867</c:v>
                </c:pt>
                <c:pt idx="58546">
                  <c:v>3.3923350000000001</c:v>
                </c:pt>
                <c:pt idx="58547">
                  <c:v>3.2605930000000001</c:v>
                </c:pt>
                <c:pt idx="58548">
                  <c:v>3.245568</c:v>
                </c:pt>
                <c:pt idx="58549">
                  <c:v>3.3036500000000002</c:v>
                </c:pt>
                <c:pt idx="58550">
                  <c:v>3.4603700000000002</c:v>
                </c:pt>
                <c:pt idx="58551">
                  <c:v>3.5644179999999999</c:v>
                </c:pt>
                <c:pt idx="58552">
                  <c:v>3.6304569999999998</c:v>
                </c:pt>
                <c:pt idx="58553">
                  <c:v>3.683659</c:v>
                </c:pt>
                <c:pt idx="58554">
                  <c:v>3.7231329999999998</c:v>
                </c:pt>
                <c:pt idx="58555">
                  <c:v>3.5369630000000001</c:v>
                </c:pt>
                <c:pt idx="58556">
                  <c:v>3.3254299999999999</c:v>
                </c:pt>
                <c:pt idx="58557">
                  <c:v>3.29223</c:v>
                </c:pt>
                <c:pt idx="58558">
                  <c:v>3.5199180000000001</c:v>
                </c:pt>
                <c:pt idx="58559">
                  <c:v>3.666998</c:v>
                </c:pt>
                <c:pt idx="58560">
                  <c:v>3.8242720000000001</c:v>
                </c:pt>
                <c:pt idx="58561">
                  <c:v>3.9811359999999998</c:v>
                </c:pt>
                <c:pt idx="58562">
                  <c:v>4.1318229999999998</c:v>
                </c:pt>
                <c:pt idx="58563">
                  <c:v>4.2996489999999996</c:v>
                </c:pt>
                <c:pt idx="58564">
                  <c:v>4.1159080000000001</c:v>
                </c:pt>
                <c:pt idx="58565">
                  <c:v>3.769628</c:v>
                </c:pt>
                <c:pt idx="58566">
                  <c:v>3.6200950000000001</c:v>
                </c:pt>
                <c:pt idx="58567">
                  <c:v>3.6490399999999998</c:v>
                </c:pt>
                <c:pt idx="58568">
                  <c:v>3.7067130000000001</c:v>
                </c:pt>
                <c:pt idx="58569">
                  <c:v>3.7433990000000001</c:v>
                </c:pt>
                <c:pt idx="58570">
                  <c:v>3.7248640000000002</c:v>
                </c:pt>
                <c:pt idx="58571">
                  <c:v>3.6318990000000002</c:v>
                </c:pt>
                <c:pt idx="58572">
                  <c:v>3.4836170000000002</c:v>
                </c:pt>
                <c:pt idx="58573">
                  <c:v>3.3173530000000002</c:v>
                </c:pt>
                <c:pt idx="58574">
                  <c:v>3.2433320000000001</c:v>
                </c:pt>
                <c:pt idx="58575">
                  <c:v>3.303626</c:v>
                </c:pt>
                <c:pt idx="58576">
                  <c:v>3.4161830000000002</c:v>
                </c:pt>
                <c:pt idx="58577">
                  <c:v>3.558624</c:v>
                </c:pt>
                <c:pt idx="58578">
                  <c:v>3.6619259999999998</c:v>
                </c:pt>
                <c:pt idx="58579">
                  <c:v>3.6906059999999998</c:v>
                </c:pt>
                <c:pt idx="58580">
                  <c:v>3.7702049999999998</c:v>
                </c:pt>
                <c:pt idx="58581">
                  <c:v>3.7433749999999999</c:v>
                </c:pt>
                <c:pt idx="58582">
                  <c:v>3.6889959999999999</c:v>
                </c:pt>
                <c:pt idx="58583">
                  <c:v>3.661565</c:v>
                </c:pt>
                <c:pt idx="58584">
                  <c:v>3.6713019999999998</c:v>
                </c:pt>
                <c:pt idx="58585">
                  <c:v>3.6907749999999999</c:v>
                </c:pt>
                <c:pt idx="58586">
                  <c:v>3.7069540000000001</c:v>
                </c:pt>
                <c:pt idx="58587">
                  <c:v>3.7410429999999999</c:v>
                </c:pt>
                <c:pt idx="58588">
                  <c:v>3.6920730000000002</c:v>
                </c:pt>
                <c:pt idx="58589">
                  <c:v>3.7160410000000001</c:v>
                </c:pt>
                <c:pt idx="58590">
                  <c:v>3.725441</c:v>
                </c:pt>
                <c:pt idx="58591">
                  <c:v>3.6540159999999999</c:v>
                </c:pt>
                <c:pt idx="58592">
                  <c:v>3.6628150000000002</c:v>
                </c:pt>
                <c:pt idx="58593">
                  <c:v>3.7170510000000001</c:v>
                </c:pt>
                <c:pt idx="58594">
                  <c:v>3.6096140000000001</c:v>
                </c:pt>
                <c:pt idx="58595">
                  <c:v>3.6406499999999999</c:v>
                </c:pt>
                <c:pt idx="58596">
                  <c:v>3.7601079999999998</c:v>
                </c:pt>
                <c:pt idx="58597">
                  <c:v>3.755179</c:v>
                </c:pt>
                <c:pt idx="58598">
                  <c:v>3.7007989999999999</c:v>
                </c:pt>
                <c:pt idx="58599">
                  <c:v>3.6878660000000001</c:v>
                </c:pt>
                <c:pt idx="58600">
                  <c:v>3.698251</c:v>
                </c:pt>
                <c:pt idx="58601">
                  <c:v>3.6897890000000002</c:v>
                </c:pt>
                <c:pt idx="58602">
                  <c:v>3.677216</c:v>
                </c:pt>
                <c:pt idx="58603">
                  <c:v>3.685654</c:v>
                </c:pt>
                <c:pt idx="58604">
                  <c:v>3.6983709999999999</c:v>
                </c:pt>
                <c:pt idx="58605">
                  <c:v>3.7124350000000002</c:v>
                </c:pt>
                <c:pt idx="58606">
                  <c:v>3.6930100000000001</c:v>
                </c:pt>
                <c:pt idx="58607">
                  <c:v>3.6294230000000001</c:v>
                </c:pt>
                <c:pt idx="58608">
                  <c:v>3.5651630000000001</c:v>
                </c:pt>
                <c:pt idx="58609">
                  <c:v>3.53403</c:v>
                </c:pt>
                <c:pt idx="58610">
                  <c:v>3.522322</c:v>
                </c:pt>
                <c:pt idx="58611">
                  <c:v>3.5212650000000001</c:v>
                </c:pt>
                <c:pt idx="58612">
                  <c:v>3.52088</c:v>
                </c:pt>
                <c:pt idx="58613">
                  <c:v>3.5938910000000002</c:v>
                </c:pt>
                <c:pt idx="58614">
                  <c:v>3.6587770000000002</c:v>
                </c:pt>
                <c:pt idx="58615">
                  <c:v>3.7090939999999999</c:v>
                </c:pt>
                <c:pt idx="58616">
                  <c:v>3.7053669999999999</c:v>
                </c:pt>
                <c:pt idx="58617">
                  <c:v>3.6359620000000001</c:v>
                </c:pt>
                <c:pt idx="58618">
                  <c:v>3.5964879999999999</c:v>
                </c:pt>
                <c:pt idx="58619">
                  <c:v>3.5502579999999999</c:v>
                </c:pt>
                <c:pt idx="58620">
                  <c:v>3.4346230000000002</c:v>
                </c:pt>
                <c:pt idx="58621">
                  <c:v>3.3591829999999998</c:v>
                </c:pt>
                <c:pt idx="58622">
                  <c:v>3.3195410000000001</c:v>
                </c:pt>
                <c:pt idx="58623">
                  <c:v>3.331248</c:v>
                </c:pt>
                <c:pt idx="58624">
                  <c:v>3.38897</c:v>
                </c:pt>
                <c:pt idx="58625">
                  <c:v>3.6030509999999998</c:v>
                </c:pt>
                <c:pt idx="58626">
                  <c:v>3.811458</c:v>
                </c:pt>
                <c:pt idx="58627">
                  <c:v>3.898317</c:v>
                </c:pt>
                <c:pt idx="58628">
                  <c:v>3.8418450000000002</c:v>
                </c:pt>
                <c:pt idx="58629">
                  <c:v>3.8821129999999999</c:v>
                </c:pt>
                <c:pt idx="58630">
                  <c:v>3.8381189999999998</c:v>
                </c:pt>
                <c:pt idx="58631">
                  <c:v>3.7271719999999999</c:v>
                </c:pt>
                <c:pt idx="58632">
                  <c:v>3.6498330000000001</c:v>
                </c:pt>
                <c:pt idx="58633">
                  <c:v>3.4368820000000002</c:v>
                </c:pt>
                <c:pt idx="58634">
                  <c:v>3.281917</c:v>
                </c:pt>
                <c:pt idx="58635">
                  <c:v>3.3045870000000002</c:v>
                </c:pt>
                <c:pt idx="58636">
                  <c:v>3.3060299999999998</c:v>
                </c:pt>
                <c:pt idx="58637">
                  <c:v>3.2242920000000002</c:v>
                </c:pt>
                <c:pt idx="58638">
                  <c:v>3.1250290000000001</c:v>
                </c:pt>
                <c:pt idx="58639">
                  <c:v>3.173038</c:v>
                </c:pt>
                <c:pt idx="58640">
                  <c:v>3.5219140000000002</c:v>
                </c:pt>
                <c:pt idx="58641">
                  <c:v>3.862352</c:v>
                </c:pt>
                <c:pt idx="58642">
                  <c:v>4.0394589999999999</c:v>
                </c:pt>
                <c:pt idx="58643">
                  <c:v>4.156873</c:v>
                </c:pt>
                <c:pt idx="58644">
                  <c:v>4.2065640000000002</c:v>
                </c:pt>
                <c:pt idx="58645">
                  <c:v>4.0711680000000001</c:v>
                </c:pt>
                <c:pt idx="58646">
                  <c:v>3.6755330000000002</c:v>
                </c:pt>
                <c:pt idx="58647">
                  <c:v>3.4068800000000001</c:v>
                </c:pt>
                <c:pt idx="58648">
                  <c:v>3.3208869999999999</c:v>
                </c:pt>
                <c:pt idx="58649">
                  <c:v>3.3068949999999999</c:v>
                </c:pt>
                <c:pt idx="58650">
                  <c:v>3.485805</c:v>
                </c:pt>
                <c:pt idx="58651">
                  <c:v>3.9605100000000002</c:v>
                </c:pt>
                <c:pt idx="58652">
                  <c:v>3.8209780000000002</c:v>
                </c:pt>
                <c:pt idx="58653">
                  <c:v>3.685438</c:v>
                </c:pt>
                <c:pt idx="58654">
                  <c:v>3.7200319999999998</c:v>
                </c:pt>
                <c:pt idx="58655">
                  <c:v>3.7646030000000001</c:v>
                </c:pt>
                <c:pt idx="58656">
                  <c:v>3.741765</c:v>
                </c:pt>
                <c:pt idx="58657">
                  <c:v>3.7325089999999999</c:v>
                </c:pt>
                <c:pt idx="58658">
                  <c:v>3.577423</c:v>
                </c:pt>
                <c:pt idx="58659">
                  <c:v>3.4192130000000001</c:v>
                </c:pt>
                <c:pt idx="58660">
                  <c:v>3.3120400000000001</c:v>
                </c:pt>
                <c:pt idx="58661">
                  <c:v>3.6068250000000002</c:v>
                </c:pt>
                <c:pt idx="58662">
                  <c:v>3.628606</c:v>
                </c:pt>
                <c:pt idx="58663">
                  <c:v>3.6334140000000001</c:v>
                </c:pt>
                <c:pt idx="58664">
                  <c:v>3.7143820000000001</c:v>
                </c:pt>
                <c:pt idx="58665">
                  <c:v>3.7232530000000001</c:v>
                </c:pt>
                <c:pt idx="58666">
                  <c:v>3.7652040000000002</c:v>
                </c:pt>
                <c:pt idx="58667">
                  <c:v>3.844274</c:v>
                </c:pt>
                <c:pt idx="58668">
                  <c:v>3.783595</c:v>
                </c:pt>
                <c:pt idx="58669">
                  <c:v>3.755347</c:v>
                </c:pt>
                <c:pt idx="58670">
                  <c:v>3.7909510000000002</c:v>
                </c:pt>
                <c:pt idx="58671">
                  <c:v>3.7411400000000001</c:v>
                </c:pt>
                <c:pt idx="58672">
                  <c:v>3.685991</c:v>
                </c:pt>
                <c:pt idx="58673">
                  <c:v>3.662407</c:v>
                </c:pt>
                <c:pt idx="58674">
                  <c:v>3.6975060000000002</c:v>
                </c:pt>
                <c:pt idx="58675">
                  <c:v>3.72621</c:v>
                </c:pt>
                <c:pt idx="58676">
                  <c:v>3.6812309999999999</c:v>
                </c:pt>
                <c:pt idx="58677">
                  <c:v>3.6552190000000002</c:v>
                </c:pt>
                <c:pt idx="58678">
                  <c:v>3.6607959999999999</c:v>
                </c:pt>
                <c:pt idx="58679">
                  <c:v>3.650242</c:v>
                </c:pt>
                <c:pt idx="58680">
                  <c:v>3.6424050000000001</c:v>
                </c:pt>
                <c:pt idx="58681">
                  <c:v>3.641972</c:v>
                </c:pt>
                <c:pt idx="58682">
                  <c:v>3.6331730000000002</c:v>
                </c:pt>
                <c:pt idx="58683">
                  <c:v>3.6640419999999998</c:v>
                </c:pt>
                <c:pt idx="58684">
                  <c:v>3.637982</c:v>
                </c:pt>
                <c:pt idx="58685">
                  <c:v>3.5767980000000001</c:v>
                </c:pt>
                <c:pt idx="58686">
                  <c:v>3.6033390000000001</c:v>
                </c:pt>
                <c:pt idx="58687">
                  <c:v>3.6270669999999998</c:v>
                </c:pt>
                <c:pt idx="58688">
                  <c:v>3.6289419999999999</c:v>
                </c:pt>
                <c:pt idx="58689">
                  <c:v>3.6880099999999998</c:v>
                </c:pt>
                <c:pt idx="58690">
                  <c:v>3.7321</c:v>
                </c:pt>
                <c:pt idx="58691">
                  <c:v>3.6472850000000001</c:v>
                </c:pt>
                <c:pt idx="58692">
                  <c:v>3.4484219999999999</c:v>
                </c:pt>
                <c:pt idx="58693">
                  <c:v>3.370603</c:v>
                </c:pt>
                <c:pt idx="58694">
                  <c:v>3.3485819999999999</c:v>
                </c:pt>
                <c:pt idx="58695">
                  <c:v>3.3940419999999998</c:v>
                </c:pt>
                <c:pt idx="58696">
                  <c:v>3.451908</c:v>
                </c:pt>
                <c:pt idx="58697">
                  <c:v>3.4792179999999999</c:v>
                </c:pt>
                <c:pt idx="58698">
                  <c:v>3.5682160000000001</c:v>
                </c:pt>
                <c:pt idx="58699">
                  <c:v>3.8856950000000001</c:v>
                </c:pt>
                <c:pt idx="58700">
                  <c:v>3.9757509999999998</c:v>
                </c:pt>
                <c:pt idx="58701">
                  <c:v>3.8370129999999998</c:v>
                </c:pt>
                <c:pt idx="58702">
                  <c:v>3.7087330000000001</c:v>
                </c:pt>
                <c:pt idx="58703">
                  <c:v>3.5070329999999998</c:v>
                </c:pt>
                <c:pt idx="58704">
                  <c:v>3.2031839999999998</c:v>
                </c:pt>
                <c:pt idx="58705">
                  <c:v>3.0202119999999999</c:v>
                </c:pt>
                <c:pt idx="58706">
                  <c:v>2.9844390000000001</c:v>
                </c:pt>
                <c:pt idx="58707">
                  <c:v>2.895826</c:v>
                </c:pt>
                <c:pt idx="58708">
                  <c:v>2.7733629999999998</c:v>
                </c:pt>
                <c:pt idx="58709">
                  <c:v>2.9527299999999999</c:v>
                </c:pt>
                <c:pt idx="58710">
                  <c:v>3.390749</c:v>
                </c:pt>
                <c:pt idx="58711">
                  <c:v>3.8842530000000002</c:v>
                </c:pt>
                <c:pt idx="58712">
                  <c:v>4.0906409999999997</c:v>
                </c:pt>
                <c:pt idx="58713">
                  <c:v>4.1693740000000004</c:v>
                </c:pt>
                <c:pt idx="58714">
                  <c:v>4.2678919999999998</c:v>
                </c:pt>
                <c:pt idx="58715">
                  <c:v>4.2998180000000001</c:v>
                </c:pt>
                <c:pt idx="58716">
                  <c:v>4.1038629999999996</c:v>
                </c:pt>
                <c:pt idx="58717">
                  <c:v>3.8378549999999998</c:v>
                </c:pt>
                <c:pt idx="58718">
                  <c:v>3.7452749999999999</c:v>
                </c:pt>
                <c:pt idx="58719">
                  <c:v>3.7724639999999998</c:v>
                </c:pt>
                <c:pt idx="58720">
                  <c:v>3.7123390000000001</c:v>
                </c:pt>
                <c:pt idx="58721">
                  <c:v>3.6008870000000002</c:v>
                </c:pt>
                <c:pt idx="58722">
                  <c:v>3.5575420000000002</c:v>
                </c:pt>
                <c:pt idx="58723">
                  <c:v>3.6095899999999999</c:v>
                </c:pt>
                <c:pt idx="58724">
                  <c:v>3.679427</c:v>
                </c:pt>
                <c:pt idx="58725">
                  <c:v>3.7212100000000001</c:v>
                </c:pt>
                <c:pt idx="58726">
                  <c:v>3.7303929999999998</c:v>
                </c:pt>
                <c:pt idx="58727">
                  <c:v>3.7377739999999999</c:v>
                </c:pt>
                <c:pt idx="58728">
                  <c:v>3.8138139999999998</c:v>
                </c:pt>
                <c:pt idx="58729">
                  <c:v>3.9506049999999999</c:v>
                </c:pt>
                <c:pt idx="58730">
                  <c:v>3.9239679999999999</c:v>
                </c:pt>
                <c:pt idx="58731">
                  <c:v>3.7309459999999999</c:v>
                </c:pt>
                <c:pt idx="58732">
                  <c:v>3.6459389999999998</c:v>
                </c:pt>
                <c:pt idx="58733">
                  <c:v>3.581318</c:v>
                </c:pt>
                <c:pt idx="58734">
                  <c:v>3.55735</c:v>
                </c:pt>
                <c:pt idx="58735">
                  <c:v>3.5704760000000002</c:v>
                </c:pt>
                <c:pt idx="58736">
                  <c:v>3.5294629999999998</c:v>
                </c:pt>
                <c:pt idx="58737">
                  <c:v>3.4551530000000001</c:v>
                </c:pt>
                <c:pt idx="58738">
                  <c:v>3.4748429999999999</c:v>
                </c:pt>
                <c:pt idx="58739">
                  <c:v>3.6031710000000001</c:v>
                </c:pt>
                <c:pt idx="58740">
                  <c:v>3.6721430000000002</c:v>
                </c:pt>
                <c:pt idx="58741">
                  <c:v>3.7002220000000001</c:v>
                </c:pt>
                <c:pt idx="58742">
                  <c:v>3.7225799999999998</c:v>
                </c:pt>
                <c:pt idx="58743">
                  <c:v>3.6487280000000002</c:v>
                </c:pt>
                <c:pt idx="58744">
                  <c:v>3.409789</c:v>
                </c:pt>
                <c:pt idx="58745">
                  <c:v>3.3159339999999999</c:v>
                </c:pt>
                <c:pt idx="58746">
                  <c:v>3.3615149999999998</c:v>
                </c:pt>
                <c:pt idx="58747">
                  <c:v>3.3577889999999999</c:v>
                </c:pt>
                <c:pt idx="58748">
                  <c:v>3.4652259999999999</c:v>
                </c:pt>
                <c:pt idx="58749">
                  <c:v>3.669667</c:v>
                </c:pt>
                <c:pt idx="58750">
                  <c:v>3.9498359999999999</c:v>
                </c:pt>
                <c:pt idx="58751">
                  <c:v>4.1693740000000004</c:v>
                </c:pt>
                <c:pt idx="58752">
                  <c:v>4.0427520000000001</c:v>
                </c:pt>
                <c:pt idx="58753">
                  <c:v>3.7165940000000002</c:v>
                </c:pt>
                <c:pt idx="58754">
                  <c:v>3.6677680000000001</c:v>
                </c:pt>
                <c:pt idx="58755">
                  <c:v>3.6586319999999999</c:v>
                </c:pt>
                <c:pt idx="58756">
                  <c:v>3.658344</c:v>
                </c:pt>
                <c:pt idx="58757">
                  <c:v>3.6503869999999998</c:v>
                </c:pt>
                <c:pt idx="58758">
                  <c:v>3.5951170000000001</c:v>
                </c:pt>
                <c:pt idx="58759">
                  <c:v>3.5779999999999998</c:v>
                </c:pt>
                <c:pt idx="58760">
                  <c:v>3.6113689999999998</c:v>
                </c:pt>
                <c:pt idx="58761">
                  <c:v>3.6687050000000001</c:v>
                </c:pt>
                <c:pt idx="58762">
                  <c:v>3.6812309999999999</c:v>
                </c:pt>
                <c:pt idx="58763">
                  <c:v>3.6334620000000002</c:v>
                </c:pt>
                <c:pt idx="58764">
                  <c:v>3.6476700000000002</c:v>
                </c:pt>
                <c:pt idx="58765">
                  <c:v>3.6491120000000001</c:v>
                </c:pt>
                <c:pt idx="58766">
                  <c:v>3.5543680000000002</c:v>
                </c:pt>
                <c:pt idx="58767">
                  <c:v>3.3960379999999999</c:v>
                </c:pt>
                <c:pt idx="58768">
                  <c:v>3.3253339999999998</c:v>
                </c:pt>
                <c:pt idx="58769">
                  <c:v>3.379041</c:v>
                </c:pt>
                <c:pt idx="58770">
                  <c:v>3.4747460000000001</c:v>
                </c:pt>
                <c:pt idx="58771">
                  <c:v>3.5513629999999998</c:v>
                </c:pt>
                <c:pt idx="58772">
                  <c:v>3.5765579999999999</c:v>
                </c:pt>
                <c:pt idx="58773">
                  <c:v>3.6576710000000001</c:v>
                </c:pt>
                <c:pt idx="58774">
                  <c:v>3.7320280000000001</c:v>
                </c:pt>
                <c:pt idx="58775">
                  <c:v>3.7721040000000001</c:v>
                </c:pt>
                <c:pt idx="58776">
                  <c:v>3.754194</c:v>
                </c:pt>
                <c:pt idx="58777">
                  <c:v>3.6880820000000001</c:v>
                </c:pt>
                <c:pt idx="58778">
                  <c:v>3.6513</c:v>
                </c:pt>
                <c:pt idx="58779">
                  <c:v>3.6598579999999998</c:v>
                </c:pt>
                <c:pt idx="58780">
                  <c:v>3.7004869999999999</c:v>
                </c:pt>
                <c:pt idx="58781">
                  <c:v>3.691592</c:v>
                </c:pt>
                <c:pt idx="58782">
                  <c:v>3.7628720000000002</c:v>
                </c:pt>
                <c:pt idx="58783">
                  <c:v>3.7692429999999999</c:v>
                </c:pt>
                <c:pt idx="58784">
                  <c:v>3.7311869999999998</c:v>
                </c:pt>
                <c:pt idx="58785">
                  <c:v>3.6262259999999999</c:v>
                </c:pt>
                <c:pt idx="58786">
                  <c:v>3.5749230000000001</c:v>
                </c:pt>
                <c:pt idx="58787">
                  <c:v>3.6066569999999998</c:v>
                </c:pt>
                <c:pt idx="58788">
                  <c:v>3.524438</c:v>
                </c:pt>
                <c:pt idx="58789">
                  <c:v>3.390701</c:v>
                </c:pt>
                <c:pt idx="58790">
                  <c:v>3.4061590000000002</c:v>
                </c:pt>
                <c:pt idx="58791">
                  <c:v>3.4491429999999998</c:v>
                </c:pt>
                <c:pt idx="58792">
                  <c:v>3.4944600000000001</c:v>
                </c:pt>
                <c:pt idx="58793">
                  <c:v>3.633534</c:v>
                </c:pt>
                <c:pt idx="58794">
                  <c:v>3.707411</c:v>
                </c:pt>
                <c:pt idx="58795">
                  <c:v>3.6794509999999998</c:v>
                </c:pt>
                <c:pt idx="58796">
                  <c:v>3.6049259999999999</c:v>
                </c:pt>
                <c:pt idx="58797">
                  <c:v>3.567663</c:v>
                </c:pt>
                <c:pt idx="58798">
                  <c:v>3.6801010000000001</c:v>
                </c:pt>
                <c:pt idx="58799">
                  <c:v>3.7965049999999998</c:v>
                </c:pt>
                <c:pt idx="58800">
                  <c:v>3.887883</c:v>
                </c:pt>
                <c:pt idx="58801">
                  <c:v>3.8354509999999999</c:v>
                </c:pt>
                <c:pt idx="58802">
                  <c:v>3.750035</c:v>
                </c:pt>
                <c:pt idx="58803">
                  <c:v>3.6425969999999999</c:v>
                </c:pt>
                <c:pt idx="58804">
                  <c:v>3.3238919999999998</c:v>
                </c:pt>
                <c:pt idx="58805">
                  <c:v>2.9755919999999998</c:v>
                </c:pt>
                <c:pt idx="58806">
                  <c:v>2.9389310000000002</c:v>
                </c:pt>
                <c:pt idx="58807">
                  <c:v>3.1301730000000001</c:v>
                </c:pt>
                <c:pt idx="58808">
                  <c:v>3.3546399999999998</c:v>
                </c:pt>
                <c:pt idx="58809">
                  <c:v>3.500902</c:v>
                </c:pt>
                <c:pt idx="58810">
                  <c:v>3.7713580000000002</c:v>
                </c:pt>
                <c:pt idx="58811">
                  <c:v>4.0016910000000001</c:v>
                </c:pt>
                <c:pt idx="58812">
                  <c:v>4.096819</c:v>
                </c:pt>
                <c:pt idx="58813">
                  <c:v>4.0287369999999996</c:v>
                </c:pt>
                <c:pt idx="58814">
                  <c:v>3.8255219999999999</c:v>
                </c:pt>
                <c:pt idx="58815">
                  <c:v>3.8477350000000001</c:v>
                </c:pt>
                <c:pt idx="58816">
                  <c:v>3.831772</c:v>
                </c:pt>
                <c:pt idx="58817">
                  <c:v>3.8148719999999998</c:v>
                </c:pt>
                <c:pt idx="58818">
                  <c:v>3.563456</c:v>
                </c:pt>
                <c:pt idx="58819">
                  <c:v>3.4956369999999999</c:v>
                </c:pt>
                <c:pt idx="58820">
                  <c:v>3.6282930000000002</c:v>
                </c:pt>
                <c:pt idx="58821">
                  <c:v>3.7087569999999999</c:v>
                </c:pt>
                <c:pt idx="58822">
                  <c:v>3.7007029999999999</c:v>
                </c:pt>
                <c:pt idx="58823">
                  <c:v>3.6571660000000001</c:v>
                </c:pt>
                <c:pt idx="58824">
                  <c:v>3.6356980000000001</c:v>
                </c:pt>
                <c:pt idx="58825">
                  <c:v>3.6210330000000002</c:v>
                </c:pt>
                <c:pt idx="58826">
                  <c:v>3.5793949999999999</c:v>
                </c:pt>
                <c:pt idx="58827">
                  <c:v>3.620552</c:v>
                </c:pt>
                <c:pt idx="58828">
                  <c:v>3.6639930000000001</c:v>
                </c:pt>
                <c:pt idx="58829">
                  <c:v>3.684164</c:v>
                </c:pt>
                <c:pt idx="58830">
                  <c:v>3.6721430000000002</c:v>
                </c:pt>
                <c:pt idx="58831">
                  <c:v>3.6593779999999998</c:v>
                </c:pt>
                <c:pt idx="58832">
                  <c:v>3.6319949999999999</c:v>
                </c:pt>
                <c:pt idx="58833">
                  <c:v>3.5766779999999998</c:v>
                </c:pt>
                <c:pt idx="58834">
                  <c:v>3.559104</c:v>
                </c:pt>
                <c:pt idx="58835">
                  <c:v>3.4079619999999999</c:v>
                </c:pt>
                <c:pt idx="58836">
                  <c:v>3.267204</c:v>
                </c:pt>
                <c:pt idx="58837">
                  <c:v>3.2856429999999999</c:v>
                </c:pt>
                <c:pt idx="58838">
                  <c:v>3.3887529999999999</c:v>
                </c:pt>
                <c:pt idx="58839">
                  <c:v>3.5013109999999998</c:v>
                </c:pt>
                <c:pt idx="58840">
                  <c:v>3.58365</c:v>
                </c:pt>
                <c:pt idx="58841">
                  <c:v>3.7346010000000001</c:v>
                </c:pt>
                <c:pt idx="58842">
                  <c:v>3.9543789999999999</c:v>
                </c:pt>
                <c:pt idx="58843">
                  <c:v>4.1131669999999998</c:v>
                </c:pt>
                <c:pt idx="58844">
                  <c:v>3.990656</c:v>
                </c:pt>
                <c:pt idx="58845">
                  <c:v>3.8365809999999998</c:v>
                </c:pt>
                <c:pt idx="58846">
                  <c:v>3.6785860000000001</c:v>
                </c:pt>
                <c:pt idx="58847">
                  <c:v>3.490469</c:v>
                </c:pt>
                <c:pt idx="58848">
                  <c:v>3.3741850000000002</c:v>
                </c:pt>
                <c:pt idx="58849">
                  <c:v>3.3610350000000002</c:v>
                </c:pt>
                <c:pt idx="58850">
                  <c:v>3.3559139999999998</c:v>
                </c:pt>
                <c:pt idx="58851">
                  <c:v>3.3414410000000001</c:v>
                </c:pt>
                <c:pt idx="58852">
                  <c:v>3.380099</c:v>
                </c:pt>
                <c:pt idx="58853">
                  <c:v>3.4319540000000002</c:v>
                </c:pt>
                <c:pt idx="58854">
                  <c:v>3.5238369999999999</c:v>
                </c:pt>
                <c:pt idx="58855">
                  <c:v>3.6706289999999999</c:v>
                </c:pt>
                <c:pt idx="58856">
                  <c:v>3.8238629999999998</c:v>
                </c:pt>
                <c:pt idx="58857">
                  <c:v>3.755347</c:v>
                </c:pt>
                <c:pt idx="58858">
                  <c:v>3.686159</c:v>
                </c:pt>
                <c:pt idx="58859">
                  <c:v>3.4802520000000001</c:v>
                </c:pt>
                <c:pt idx="58860">
                  <c:v>3.3115589999999999</c:v>
                </c:pt>
                <c:pt idx="58861">
                  <c:v>3.1824129999999999</c:v>
                </c:pt>
                <c:pt idx="58862">
                  <c:v>3.1990970000000001</c:v>
                </c:pt>
                <c:pt idx="58863">
                  <c:v>3.2704019999999998</c:v>
                </c:pt>
                <c:pt idx="58864">
                  <c:v>3.4421710000000001</c:v>
                </c:pt>
                <c:pt idx="58865">
                  <c:v>3.5163609999999998</c:v>
                </c:pt>
                <c:pt idx="58866">
                  <c:v>3.7671749999999999</c:v>
                </c:pt>
                <c:pt idx="58867">
                  <c:v>4.0114510000000001</c:v>
                </c:pt>
                <c:pt idx="58868">
                  <c:v>4.1952410000000002</c:v>
                </c:pt>
                <c:pt idx="58869">
                  <c:v>4.1566559999999999</c:v>
                </c:pt>
                <c:pt idx="58870">
                  <c:v>3.9609420000000002</c:v>
                </c:pt>
                <c:pt idx="58871">
                  <c:v>4.0165480000000002</c:v>
                </c:pt>
                <c:pt idx="58872">
                  <c:v>3.9482490000000001</c:v>
                </c:pt>
                <c:pt idx="58873">
                  <c:v>3.7300330000000002</c:v>
                </c:pt>
                <c:pt idx="58874">
                  <c:v>3.7045020000000002</c:v>
                </c:pt>
                <c:pt idx="58875">
                  <c:v>3.718181</c:v>
                </c:pt>
                <c:pt idx="58876">
                  <c:v>3.6876250000000002</c:v>
                </c:pt>
                <c:pt idx="58877">
                  <c:v>3.648752</c:v>
                </c:pt>
                <c:pt idx="58878">
                  <c:v>3.6108159999999998</c:v>
                </c:pt>
                <c:pt idx="58879">
                  <c:v>3.7085889999999999</c:v>
                </c:pt>
                <c:pt idx="58880">
                  <c:v>3.7541220000000002</c:v>
                </c:pt>
                <c:pt idx="58881">
                  <c:v>3.6219939999999999</c:v>
                </c:pt>
                <c:pt idx="58882">
                  <c:v>3.529655</c:v>
                </c:pt>
                <c:pt idx="58883">
                  <c:v>3.5634079999999999</c:v>
                </c:pt>
                <c:pt idx="58884">
                  <c:v>3.6533920000000002</c:v>
                </c:pt>
                <c:pt idx="58885">
                  <c:v>3.669114</c:v>
                </c:pt>
                <c:pt idx="58886">
                  <c:v>3.6561560000000002</c:v>
                </c:pt>
                <c:pt idx="58887">
                  <c:v>3.656733</c:v>
                </c:pt>
                <c:pt idx="58888">
                  <c:v>3.6206239999999998</c:v>
                </c:pt>
                <c:pt idx="58889">
                  <c:v>3.518885</c:v>
                </c:pt>
                <c:pt idx="58890">
                  <c:v>3.4817179999999999</c:v>
                </c:pt>
                <c:pt idx="58891">
                  <c:v>3.465827</c:v>
                </c:pt>
                <c:pt idx="58892">
                  <c:v>3.4656349999999998</c:v>
                </c:pt>
                <c:pt idx="58893">
                  <c:v>3.5263369999999998</c:v>
                </c:pt>
                <c:pt idx="58894">
                  <c:v>3.5820630000000002</c:v>
                </c:pt>
                <c:pt idx="58895">
                  <c:v>3.6573820000000001</c:v>
                </c:pt>
                <c:pt idx="58896">
                  <c:v>3.8029480000000002</c:v>
                </c:pt>
                <c:pt idx="58897">
                  <c:v>3.9520230000000001</c:v>
                </c:pt>
                <c:pt idx="58898">
                  <c:v>4.0014019999999997</c:v>
                </c:pt>
                <c:pt idx="58899">
                  <c:v>3.947816</c:v>
                </c:pt>
                <c:pt idx="58900">
                  <c:v>3.8375180000000002</c:v>
                </c:pt>
                <c:pt idx="58901">
                  <c:v>3.7635209999999999</c:v>
                </c:pt>
                <c:pt idx="58902">
                  <c:v>3.7206570000000001</c:v>
                </c:pt>
                <c:pt idx="58903">
                  <c:v>3.7025540000000001</c:v>
                </c:pt>
                <c:pt idx="58904">
                  <c:v>3.7020019999999998</c:v>
                </c:pt>
                <c:pt idx="58905">
                  <c:v>3.6752199999999999</c:v>
                </c:pt>
                <c:pt idx="58906">
                  <c:v>3.670004</c:v>
                </c:pt>
                <c:pt idx="58907">
                  <c:v>3.6821920000000001</c:v>
                </c:pt>
                <c:pt idx="58908">
                  <c:v>3.6284619999999999</c:v>
                </c:pt>
                <c:pt idx="58909">
                  <c:v>3.5515080000000001</c:v>
                </c:pt>
                <c:pt idx="58910">
                  <c:v>3.572711</c:v>
                </c:pt>
                <c:pt idx="58911">
                  <c:v>3.6152630000000001</c:v>
                </c:pt>
                <c:pt idx="58912">
                  <c:v>3.6660370000000002</c:v>
                </c:pt>
                <c:pt idx="58913">
                  <c:v>3.6596660000000001</c:v>
                </c:pt>
                <c:pt idx="58914">
                  <c:v>3.6507230000000002</c:v>
                </c:pt>
                <c:pt idx="58915">
                  <c:v>3.6437029999999999</c:v>
                </c:pt>
                <c:pt idx="58916">
                  <c:v>3.5949249999999999</c:v>
                </c:pt>
                <c:pt idx="58917">
                  <c:v>3.5659320000000001</c:v>
                </c:pt>
                <c:pt idx="58918">
                  <c:v>3.5747550000000001</c:v>
                </c:pt>
                <c:pt idx="58919">
                  <c:v>3.524823</c:v>
                </c:pt>
                <c:pt idx="58920">
                  <c:v>3.3681260000000002</c:v>
                </c:pt>
                <c:pt idx="58921">
                  <c:v>3.2368410000000001</c:v>
                </c:pt>
                <c:pt idx="58922">
                  <c:v>3.2616749999999999</c:v>
                </c:pt>
                <c:pt idx="58923">
                  <c:v>3.4290690000000001</c:v>
                </c:pt>
                <c:pt idx="58924">
                  <c:v>3.5309050000000002</c:v>
                </c:pt>
                <c:pt idx="58925">
                  <c:v>3.5396079999999999</c:v>
                </c:pt>
                <c:pt idx="58926">
                  <c:v>3.6281249999999998</c:v>
                </c:pt>
                <c:pt idx="58927">
                  <c:v>3.8635540000000002</c:v>
                </c:pt>
                <c:pt idx="58928">
                  <c:v>3.2325140000000001</c:v>
                </c:pt>
                <c:pt idx="58929">
                  <c:v>3.2387640000000002</c:v>
                </c:pt>
                <c:pt idx="58930">
                  <c:v>3.5209519999999999</c:v>
                </c:pt>
                <c:pt idx="58931">
                  <c:v>3.6026660000000001</c:v>
                </c:pt>
                <c:pt idx="58932">
                  <c:v>3.5701149999999999</c:v>
                </c:pt>
                <c:pt idx="58933">
                  <c:v>3.5400640000000001</c:v>
                </c:pt>
                <c:pt idx="58934">
                  <c:v>3.6867839999999998</c:v>
                </c:pt>
                <c:pt idx="58935">
                  <c:v>3.8972829999999998</c:v>
                </c:pt>
                <c:pt idx="58936">
                  <c:v>3.832325</c:v>
                </c:pt>
                <c:pt idx="58937">
                  <c:v>3.7715990000000001</c:v>
                </c:pt>
                <c:pt idx="58938">
                  <c:v>3.8543219999999998</c:v>
                </c:pt>
                <c:pt idx="58939">
                  <c:v>4.0101769999999997</c:v>
                </c:pt>
                <c:pt idx="58940">
                  <c:v>4.0687639999999998</c:v>
                </c:pt>
                <c:pt idx="58941">
                  <c:v>3.9549560000000001</c:v>
                </c:pt>
                <c:pt idx="58942">
                  <c:v>3.8203049999999998</c:v>
                </c:pt>
                <c:pt idx="58943">
                  <c:v>3.7633770000000002</c:v>
                </c:pt>
                <c:pt idx="58944">
                  <c:v>3.7304170000000001</c:v>
                </c:pt>
                <c:pt idx="58945">
                  <c:v>3.7165219999999999</c:v>
                </c:pt>
                <c:pt idx="58946">
                  <c:v>3.7145510000000002</c:v>
                </c:pt>
                <c:pt idx="58947">
                  <c:v>3.6927940000000001</c:v>
                </c:pt>
                <c:pt idx="58948">
                  <c:v>3.6536080000000002</c:v>
                </c:pt>
                <c:pt idx="58949">
                  <c:v>3.6587529999999999</c:v>
                </c:pt>
                <c:pt idx="58950">
                  <c:v>3.6892839999999998</c:v>
                </c:pt>
                <c:pt idx="58951">
                  <c:v>3.6730330000000002</c:v>
                </c:pt>
                <c:pt idx="58952">
                  <c:v>3.6521889999999999</c:v>
                </c:pt>
                <c:pt idx="58953">
                  <c:v>3.6605799999999999</c:v>
                </c:pt>
                <c:pt idx="58954">
                  <c:v>3.669403</c:v>
                </c:pt>
                <c:pt idx="58955">
                  <c:v>3.6990690000000002</c:v>
                </c:pt>
                <c:pt idx="58956">
                  <c:v>3.6994289999999999</c:v>
                </c:pt>
                <c:pt idx="58957">
                  <c:v>3.670172</c:v>
                </c:pt>
                <c:pt idx="58958">
                  <c:v>3.6457950000000001</c:v>
                </c:pt>
                <c:pt idx="58959">
                  <c:v>3.66046</c:v>
                </c:pt>
                <c:pt idx="58960">
                  <c:v>3.7216429999999998</c:v>
                </c:pt>
                <c:pt idx="58961">
                  <c:v>3.8150400000000002</c:v>
                </c:pt>
                <c:pt idx="58962">
                  <c:v>3.820449</c:v>
                </c:pt>
                <c:pt idx="58963">
                  <c:v>3.7552509999999999</c:v>
                </c:pt>
                <c:pt idx="58964">
                  <c:v>3.6812550000000002</c:v>
                </c:pt>
                <c:pt idx="58965">
                  <c:v>3.6347119999999999</c:v>
                </c:pt>
                <c:pt idx="58966">
                  <c:v>3.6372599999999999</c:v>
                </c:pt>
                <c:pt idx="58967">
                  <c:v>3.651516</c:v>
                </c:pt>
                <c:pt idx="58968">
                  <c:v>3.624279</c:v>
                </c:pt>
                <c:pt idx="58969">
                  <c:v>3.6276920000000001</c:v>
                </c:pt>
                <c:pt idx="58970">
                  <c:v>3.6367310000000002</c:v>
                </c:pt>
                <c:pt idx="58971">
                  <c:v>3.700367</c:v>
                </c:pt>
                <c:pt idx="58972">
                  <c:v>3.7702529999999999</c:v>
                </c:pt>
                <c:pt idx="58973">
                  <c:v>3.7633529999999999</c:v>
                </c:pt>
                <c:pt idx="58974">
                  <c:v>3.71556</c:v>
                </c:pt>
                <c:pt idx="58975">
                  <c:v>3.6544970000000001</c:v>
                </c:pt>
                <c:pt idx="58976">
                  <c:v>3.5889389999999999</c:v>
                </c:pt>
                <c:pt idx="58977">
                  <c:v>3.5639129999999999</c:v>
                </c:pt>
                <c:pt idx="58978">
                  <c:v>3.5754039999999998</c:v>
                </c:pt>
                <c:pt idx="58979">
                  <c:v>3.6200709999999998</c:v>
                </c:pt>
                <c:pt idx="58980">
                  <c:v>3.6453859999999998</c:v>
                </c:pt>
                <c:pt idx="58981">
                  <c:v>3.6334140000000001</c:v>
                </c:pt>
                <c:pt idx="58982">
                  <c:v>3.6030989999999998</c:v>
                </c:pt>
                <c:pt idx="58983">
                  <c:v>3.6561319999999999</c:v>
                </c:pt>
                <c:pt idx="58984">
                  <c:v>3.6814230000000001</c:v>
                </c:pt>
                <c:pt idx="58985">
                  <c:v>3.685702</c:v>
                </c:pt>
                <c:pt idx="58986">
                  <c:v>3.7352020000000001</c:v>
                </c:pt>
                <c:pt idx="58987">
                  <c:v>3.654906</c:v>
                </c:pt>
                <c:pt idx="58988">
                  <c:v>3.557061</c:v>
                </c:pt>
                <c:pt idx="58989">
                  <c:v>3.3567550000000002</c:v>
                </c:pt>
                <c:pt idx="58990">
                  <c:v>3.010812</c:v>
                </c:pt>
                <c:pt idx="58991">
                  <c:v>2.6833079999999998</c:v>
                </c:pt>
                <c:pt idx="58992">
                  <c:v>2.610681</c:v>
                </c:pt>
                <c:pt idx="58993">
                  <c:v>2.7774019999999999</c:v>
                </c:pt>
                <c:pt idx="58994">
                  <c:v>3.1436839999999999</c:v>
                </c:pt>
                <c:pt idx="58995">
                  <c:v>3.3706269999999998</c:v>
                </c:pt>
                <c:pt idx="58996">
                  <c:v>3.7847970000000002</c:v>
                </c:pt>
                <c:pt idx="58997">
                  <c:v>4.293952</c:v>
                </c:pt>
                <c:pt idx="58998">
                  <c:v>4.3804499999999997</c:v>
                </c:pt>
                <c:pt idx="58999">
                  <c:v>4.2575779999999996</c:v>
                </c:pt>
                <c:pt idx="59000">
                  <c:v>4.2254360000000002</c:v>
                </c:pt>
                <c:pt idx="59001">
                  <c:v>3.9630100000000001</c:v>
                </c:pt>
                <c:pt idx="59002">
                  <c:v>3.6034830000000002</c:v>
                </c:pt>
                <c:pt idx="59003">
                  <c:v>3.4451520000000002</c:v>
                </c:pt>
                <c:pt idx="59004">
                  <c:v>3.4451520000000002</c:v>
                </c:pt>
                <c:pt idx="59005">
                  <c:v>3.5050129999999999</c:v>
                </c:pt>
                <c:pt idx="59006">
                  <c:v>3.5847799999999999</c:v>
                </c:pt>
                <c:pt idx="59007">
                  <c:v>3.751814</c:v>
                </c:pt>
                <c:pt idx="59008">
                  <c:v>3.8225889999999998</c:v>
                </c:pt>
                <c:pt idx="59009">
                  <c:v>3.7131080000000001</c:v>
                </c:pt>
                <c:pt idx="59010">
                  <c:v>3.532492</c:v>
                </c:pt>
                <c:pt idx="59011">
                  <c:v>3.5099900000000002</c:v>
                </c:pt>
                <c:pt idx="59012">
                  <c:v>3.7392400000000001</c:v>
                </c:pt>
                <c:pt idx="59013">
                  <c:v>3.8805990000000001</c:v>
                </c:pt>
                <c:pt idx="59014">
                  <c:v>3.7852299999999999</c:v>
                </c:pt>
                <c:pt idx="59015">
                  <c:v>3.797418</c:v>
                </c:pt>
                <c:pt idx="59016">
                  <c:v>3.8844449999999999</c:v>
                </c:pt>
                <c:pt idx="59017">
                  <c:v>3.827493</c:v>
                </c:pt>
                <c:pt idx="59018">
                  <c:v>3.7467410000000001</c:v>
                </c:pt>
                <c:pt idx="59019">
                  <c:v>3.6911109999999998</c:v>
                </c:pt>
                <c:pt idx="59020">
                  <c:v>3.69503</c:v>
                </c:pt>
                <c:pt idx="59021">
                  <c:v>3.7277010000000002</c:v>
                </c:pt>
                <c:pt idx="59022">
                  <c:v>3.7392400000000001</c:v>
                </c:pt>
                <c:pt idx="59023">
                  <c:v>3.7218589999999998</c:v>
                </c:pt>
                <c:pt idx="59024">
                  <c:v>3.695751</c:v>
                </c:pt>
                <c:pt idx="59025">
                  <c:v>3.6846199999999998</c:v>
                </c:pt>
                <c:pt idx="59026">
                  <c:v>3.6849569999999998</c:v>
                </c:pt>
                <c:pt idx="59027">
                  <c:v>3.669883</c:v>
                </c:pt>
                <c:pt idx="59028">
                  <c:v>3.635313</c:v>
                </c:pt>
                <c:pt idx="59029">
                  <c:v>3.652622</c:v>
                </c:pt>
                <c:pt idx="59030">
                  <c:v>3.6078589999999999</c:v>
                </c:pt>
                <c:pt idx="59031">
                  <c:v>3.5496569999999998</c:v>
                </c:pt>
                <c:pt idx="59032">
                  <c:v>3.5091000000000001</c:v>
                </c:pt>
                <c:pt idx="59033">
                  <c:v>3.4974409999999998</c:v>
                </c:pt>
                <c:pt idx="59034">
                  <c:v>3.5275150000000002</c:v>
                </c:pt>
                <c:pt idx="59035">
                  <c:v>3.5977619999999999</c:v>
                </c:pt>
                <c:pt idx="59036">
                  <c:v>3.6483669999999999</c:v>
                </c:pt>
                <c:pt idx="59037">
                  <c:v>3.7127240000000001</c:v>
                </c:pt>
                <c:pt idx="59038">
                  <c:v>3.788211</c:v>
                </c:pt>
                <c:pt idx="59039">
                  <c:v>3.767296</c:v>
                </c:pt>
                <c:pt idx="59040">
                  <c:v>3.7124830000000002</c:v>
                </c:pt>
                <c:pt idx="59041">
                  <c:v>3.709743</c:v>
                </c:pt>
                <c:pt idx="59042">
                  <c:v>3.7146710000000001</c:v>
                </c:pt>
                <c:pt idx="59043">
                  <c:v>3.6841149999999998</c:v>
                </c:pt>
                <c:pt idx="59044">
                  <c:v>3.6478380000000001</c:v>
                </c:pt>
                <c:pt idx="59045">
                  <c:v>3.6288939999999998</c:v>
                </c:pt>
                <c:pt idx="59046">
                  <c:v>3.6579350000000002</c:v>
                </c:pt>
                <c:pt idx="59047">
                  <c:v>3.6747399999999999</c:v>
                </c:pt>
                <c:pt idx="59048">
                  <c:v>3.6924090000000001</c:v>
                </c:pt>
                <c:pt idx="59049">
                  <c:v>3.731716</c:v>
                </c:pt>
                <c:pt idx="59050">
                  <c:v>3.7809270000000001</c:v>
                </c:pt>
                <c:pt idx="59051">
                  <c:v>3.6894520000000002</c:v>
                </c:pt>
                <c:pt idx="59052">
                  <c:v>3.5987710000000002</c:v>
                </c:pt>
                <c:pt idx="59053">
                  <c:v>3.548791</c:v>
                </c:pt>
                <c:pt idx="59054">
                  <c:v>3.476261</c:v>
                </c:pt>
                <c:pt idx="59055">
                  <c:v>3.4297659999999999</c:v>
                </c:pt>
                <c:pt idx="59056">
                  <c:v>3.4472200000000002</c:v>
                </c:pt>
                <c:pt idx="59057">
                  <c:v>3.50047</c:v>
                </c:pt>
                <c:pt idx="59058">
                  <c:v>3.5842510000000001</c:v>
                </c:pt>
                <c:pt idx="59059">
                  <c:v>3.4977529999999999</c:v>
                </c:pt>
                <c:pt idx="59060">
                  <c:v>3.2884799999999998</c:v>
                </c:pt>
                <c:pt idx="59061">
                  <c:v>3.029852</c:v>
                </c:pt>
                <c:pt idx="59062">
                  <c:v>3.0048020000000002</c:v>
                </c:pt>
                <c:pt idx="59063">
                  <c:v>3.1260379999999999</c:v>
                </c:pt>
                <c:pt idx="59064">
                  <c:v>3.3352629999999999</c:v>
                </c:pt>
                <c:pt idx="59065">
                  <c:v>3.6398090000000001</c:v>
                </c:pt>
                <c:pt idx="59066">
                  <c:v>4.014913</c:v>
                </c:pt>
                <c:pt idx="59067">
                  <c:v>4.2818110000000003</c:v>
                </c:pt>
                <c:pt idx="59068">
                  <c:v>4.1865870000000003</c:v>
                </c:pt>
                <c:pt idx="59069">
                  <c:v>3.996594</c:v>
                </c:pt>
                <c:pt idx="59070">
                  <c:v>3.813021</c:v>
                </c:pt>
                <c:pt idx="59071">
                  <c:v>3.6933950000000002</c:v>
                </c:pt>
                <c:pt idx="59072">
                  <c:v>3.4879690000000001</c:v>
                </c:pt>
                <c:pt idx="59073">
                  <c:v>3.0746150000000001</c:v>
                </c:pt>
                <c:pt idx="59074">
                  <c:v>2.8602460000000001</c:v>
                </c:pt>
                <c:pt idx="59075">
                  <c:v>2.9919639999999998</c:v>
                </c:pt>
                <c:pt idx="59076">
                  <c:v>3.1960920000000002</c:v>
                </c:pt>
                <c:pt idx="59077">
                  <c:v>3.3863970000000001</c:v>
                </c:pt>
                <c:pt idx="59078">
                  <c:v>3.605623</c:v>
                </c:pt>
                <c:pt idx="59079">
                  <c:v>3.9918580000000001</c:v>
                </c:pt>
                <c:pt idx="59080">
                  <c:v>4.3072220000000003</c:v>
                </c:pt>
                <c:pt idx="59081">
                  <c:v>4.3422980000000004</c:v>
                </c:pt>
                <c:pt idx="59082">
                  <c:v>4.1166770000000001</c:v>
                </c:pt>
                <c:pt idx="59083">
                  <c:v>3.921468</c:v>
                </c:pt>
                <c:pt idx="59084">
                  <c:v>3.7909510000000002</c:v>
                </c:pt>
                <c:pt idx="59085">
                  <c:v>3.6945730000000001</c:v>
                </c:pt>
                <c:pt idx="59086">
                  <c:v>3.570452</c:v>
                </c:pt>
                <c:pt idx="59087">
                  <c:v>3.4588070000000002</c:v>
                </c:pt>
                <c:pt idx="59088">
                  <c:v>3.445176</c:v>
                </c:pt>
                <c:pt idx="59089">
                  <c:v>3.4921760000000002</c:v>
                </c:pt>
                <c:pt idx="59090">
                  <c:v>3.528092</c:v>
                </c:pt>
                <c:pt idx="59091">
                  <c:v>3.6561080000000001</c:v>
                </c:pt>
                <c:pt idx="59092">
                  <c:v>3.7823449999999998</c:v>
                </c:pt>
                <c:pt idx="59093">
                  <c:v>3.9097599999999999</c:v>
                </c:pt>
                <c:pt idx="59094">
                  <c:v>3.9562539999999999</c:v>
                </c:pt>
                <c:pt idx="59095">
                  <c:v>3.8703820000000002</c:v>
                </c:pt>
                <c:pt idx="59096">
                  <c:v>3.7766229999999998</c:v>
                </c:pt>
                <c:pt idx="59097">
                  <c:v>3.713012</c:v>
                </c:pt>
                <c:pt idx="59098">
                  <c:v>3.6936110000000002</c:v>
                </c:pt>
                <c:pt idx="59099">
                  <c:v>3.6549779999999998</c:v>
                </c:pt>
                <c:pt idx="59100">
                  <c:v>3.6380539999999999</c:v>
                </c:pt>
                <c:pt idx="59101">
                  <c:v>3.6088200000000001</c:v>
                </c:pt>
                <c:pt idx="59102">
                  <c:v>3.5207359999999999</c:v>
                </c:pt>
                <c:pt idx="59103">
                  <c:v>3.419165</c:v>
                </c:pt>
                <c:pt idx="59104">
                  <c:v>3.3938980000000001</c:v>
                </c:pt>
                <c:pt idx="59105">
                  <c:v>3.4621729999999999</c:v>
                </c:pt>
                <c:pt idx="59106">
                  <c:v>3.5863179999999999</c:v>
                </c:pt>
                <c:pt idx="59107">
                  <c:v>3.743544</c:v>
                </c:pt>
                <c:pt idx="59108">
                  <c:v>3.8530959999999999</c:v>
                </c:pt>
                <c:pt idx="59109">
                  <c:v>3.8921139999999999</c:v>
                </c:pt>
                <c:pt idx="59110">
                  <c:v>3.8401380000000001</c:v>
                </c:pt>
                <c:pt idx="59111">
                  <c:v>3.7555640000000001</c:v>
                </c:pt>
                <c:pt idx="59112">
                  <c:v>3.6808700000000001</c:v>
                </c:pt>
                <c:pt idx="59113">
                  <c:v>3.6652200000000001</c:v>
                </c:pt>
                <c:pt idx="59114">
                  <c:v>3.6381019999999999</c:v>
                </c:pt>
                <c:pt idx="59115">
                  <c:v>3.5985550000000002</c:v>
                </c:pt>
                <c:pt idx="59116">
                  <c:v>3.58127</c:v>
                </c:pt>
                <c:pt idx="59117">
                  <c:v>3.5499930000000002</c:v>
                </c:pt>
                <c:pt idx="59118">
                  <c:v>3.49369</c:v>
                </c:pt>
                <c:pt idx="59119">
                  <c:v>3.5329730000000001</c:v>
                </c:pt>
                <c:pt idx="59120">
                  <c:v>3.7457790000000002</c:v>
                </c:pt>
                <c:pt idx="59121">
                  <c:v>3.7070500000000002</c:v>
                </c:pt>
                <c:pt idx="59122">
                  <c:v>3.69015</c:v>
                </c:pt>
                <c:pt idx="59123">
                  <c:v>3.743808</c:v>
                </c:pt>
                <c:pt idx="59124">
                  <c:v>3.769339</c:v>
                </c:pt>
                <c:pt idx="59125">
                  <c:v>3.6991649999999998</c:v>
                </c:pt>
                <c:pt idx="59126">
                  <c:v>3.554176</c:v>
                </c:pt>
                <c:pt idx="59127">
                  <c:v>3.4117839999999999</c:v>
                </c:pt>
                <c:pt idx="59128">
                  <c:v>3.3352390000000001</c:v>
                </c:pt>
                <c:pt idx="59129">
                  <c:v>3.2884799999999998</c:v>
                </c:pt>
                <c:pt idx="59130">
                  <c:v>3.1683249999999998</c:v>
                </c:pt>
                <c:pt idx="59131">
                  <c:v>3.1709459999999998</c:v>
                </c:pt>
                <c:pt idx="59132">
                  <c:v>3.2333310000000002</c:v>
                </c:pt>
                <c:pt idx="59133">
                  <c:v>3.3075199999999998</c:v>
                </c:pt>
                <c:pt idx="59134">
                  <c:v>3.352741</c:v>
                </c:pt>
                <c:pt idx="59135">
                  <c:v>3.4202219999999999</c:v>
                </c:pt>
                <c:pt idx="59136">
                  <c:v>3.5301119999999999</c:v>
                </c:pt>
                <c:pt idx="59137">
                  <c:v>3.7120259999999998</c:v>
                </c:pt>
                <c:pt idx="59138">
                  <c:v>3.861847</c:v>
                </c:pt>
                <c:pt idx="59139">
                  <c:v>3.8505479999999999</c:v>
                </c:pt>
                <c:pt idx="59140">
                  <c:v>3.8196319999999999</c:v>
                </c:pt>
                <c:pt idx="59141">
                  <c:v>3.6989000000000001</c:v>
                </c:pt>
                <c:pt idx="59142">
                  <c:v>3.47715</c:v>
                </c:pt>
                <c:pt idx="59143">
                  <c:v>3.4544800000000002</c:v>
                </c:pt>
                <c:pt idx="59144">
                  <c:v>3.4405359999999998</c:v>
                </c:pt>
                <c:pt idx="59145">
                  <c:v>3.3676940000000002</c:v>
                </c:pt>
                <c:pt idx="59146">
                  <c:v>3.5476369999999999</c:v>
                </c:pt>
                <c:pt idx="59147">
                  <c:v>3.7107999999999999</c:v>
                </c:pt>
                <c:pt idx="59148">
                  <c:v>3.7712620000000001</c:v>
                </c:pt>
                <c:pt idx="59149">
                  <c:v>3.9524319999999999</c:v>
                </c:pt>
                <c:pt idx="59150">
                  <c:v>3.9469989999999999</c:v>
                </c:pt>
                <c:pt idx="59151">
                  <c:v>3.6555070000000001</c:v>
                </c:pt>
                <c:pt idx="59152">
                  <c:v>3.57199</c:v>
                </c:pt>
                <c:pt idx="59153">
                  <c:v>3.6533190000000002</c:v>
                </c:pt>
                <c:pt idx="59154">
                  <c:v>3.6584159999999999</c:v>
                </c:pt>
                <c:pt idx="59155">
                  <c:v>3.616225</c:v>
                </c:pt>
                <c:pt idx="59156">
                  <c:v>3.5566520000000001</c:v>
                </c:pt>
                <c:pt idx="59157">
                  <c:v>3.602954</c:v>
                </c:pt>
                <c:pt idx="59158">
                  <c:v>3.740923</c:v>
                </c:pt>
                <c:pt idx="59159">
                  <c:v>3.7848449999999998</c:v>
                </c:pt>
                <c:pt idx="59160">
                  <c:v>3.7697240000000001</c:v>
                </c:pt>
                <c:pt idx="59161">
                  <c:v>3.8210739999999999</c:v>
                </c:pt>
                <c:pt idx="59162">
                  <c:v>3.8181660000000002</c:v>
                </c:pt>
                <c:pt idx="59163">
                  <c:v>3.75441</c:v>
                </c:pt>
                <c:pt idx="59164">
                  <c:v>3.6561080000000001</c:v>
                </c:pt>
                <c:pt idx="59165">
                  <c:v>3.6687050000000001</c:v>
                </c:pt>
                <c:pt idx="59166">
                  <c:v>3.6938759999999999</c:v>
                </c:pt>
                <c:pt idx="59167">
                  <c:v>3.7006070000000002</c:v>
                </c:pt>
                <c:pt idx="59168">
                  <c:v>3.751741</c:v>
                </c:pt>
                <c:pt idx="59169">
                  <c:v>3.733711</c:v>
                </c:pt>
                <c:pt idx="59170">
                  <c:v>3.646684</c:v>
                </c:pt>
                <c:pt idx="59171">
                  <c:v>3.587761</c:v>
                </c:pt>
                <c:pt idx="59172">
                  <c:v>3.6303369999999999</c:v>
                </c:pt>
                <c:pt idx="59173">
                  <c:v>3.745803</c:v>
                </c:pt>
                <c:pt idx="59174">
                  <c:v>3.76756</c:v>
                </c:pt>
                <c:pt idx="59175">
                  <c:v>3.8215789999999998</c:v>
                </c:pt>
                <c:pt idx="59176">
                  <c:v>3.8373979999999999</c:v>
                </c:pt>
                <c:pt idx="59177">
                  <c:v>3.7589290000000002</c:v>
                </c:pt>
                <c:pt idx="59178">
                  <c:v>3.6449289999999999</c:v>
                </c:pt>
                <c:pt idx="59179">
                  <c:v>3.5911029999999999</c:v>
                </c:pt>
                <c:pt idx="59180">
                  <c:v>3.6519010000000001</c:v>
                </c:pt>
                <c:pt idx="59181">
                  <c:v>3.6915200000000001</c:v>
                </c:pt>
                <c:pt idx="59182">
                  <c:v>3.6964959999999998</c:v>
                </c:pt>
                <c:pt idx="59183">
                  <c:v>3.7053430000000001</c:v>
                </c:pt>
                <c:pt idx="59184">
                  <c:v>3.7367159999999999</c:v>
                </c:pt>
                <c:pt idx="59185">
                  <c:v>3.72811</c:v>
                </c:pt>
                <c:pt idx="59186">
                  <c:v>3.6431979999999999</c:v>
                </c:pt>
                <c:pt idx="59187">
                  <c:v>3.5728080000000002</c:v>
                </c:pt>
                <c:pt idx="59188">
                  <c:v>3.5669900000000001</c:v>
                </c:pt>
                <c:pt idx="59189">
                  <c:v>3.5780240000000001</c:v>
                </c:pt>
                <c:pt idx="59190">
                  <c:v>3.5899000000000001</c:v>
                </c:pt>
                <c:pt idx="59191">
                  <c:v>3.636924</c:v>
                </c:pt>
                <c:pt idx="59192">
                  <c:v>3.7029390000000002</c:v>
                </c:pt>
                <c:pt idx="59193">
                  <c:v>3.6674790000000002</c:v>
                </c:pt>
                <c:pt idx="59194">
                  <c:v>3.5352320000000002</c:v>
                </c:pt>
                <c:pt idx="59195">
                  <c:v>3.385532</c:v>
                </c:pt>
                <c:pt idx="59196">
                  <c:v>3.3384360000000002</c:v>
                </c:pt>
                <c:pt idx="59197">
                  <c:v>3.3485819999999999</c:v>
                </c:pt>
                <c:pt idx="59198">
                  <c:v>3.4376039999999999</c:v>
                </c:pt>
                <c:pt idx="59199">
                  <c:v>3.54718</c:v>
                </c:pt>
                <c:pt idx="59200">
                  <c:v>3.6264180000000001</c:v>
                </c:pt>
                <c:pt idx="59201">
                  <c:v>3.7065929999999998</c:v>
                </c:pt>
                <c:pt idx="59202">
                  <c:v>3.7917209999999999</c:v>
                </c:pt>
                <c:pt idx="59203">
                  <c:v>3.6791870000000002</c:v>
                </c:pt>
                <c:pt idx="59204">
                  <c:v>3.4974889999999998</c:v>
                </c:pt>
                <c:pt idx="59205">
                  <c:v>3.3754110000000002</c:v>
                </c:pt>
                <c:pt idx="59206">
                  <c:v>3.4315929999999999</c:v>
                </c:pt>
                <c:pt idx="59207">
                  <c:v>3.4809730000000001</c:v>
                </c:pt>
                <c:pt idx="59208">
                  <c:v>3.3559139999999998</c:v>
                </c:pt>
                <c:pt idx="59209">
                  <c:v>3.3996680000000001</c:v>
                </c:pt>
                <c:pt idx="59210">
                  <c:v>3.5256880000000002</c:v>
                </c:pt>
                <c:pt idx="59211">
                  <c:v>3.6047820000000002</c:v>
                </c:pt>
                <c:pt idx="59212">
                  <c:v>3.5530460000000001</c:v>
                </c:pt>
                <c:pt idx="59213">
                  <c:v>3.5264090000000001</c:v>
                </c:pt>
                <c:pt idx="59214">
                  <c:v>3.6189650000000002</c:v>
                </c:pt>
                <c:pt idx="59215">
                  <c:v>3.7088290000000002</c:v>
                </c:pt>
                <c:pt idx="59216">
                  <c:v>3.6828409999999998</c:v>
                </c:pt>
                <c:pt idx="59217">
                  <c:v>3.7014490000000002</c:v>
                </c:pt>
                <c:pt idx="59218">
                  <c:v>3.722893</c:v>
                </c:pt>
                <c:pt idx="59219">
                  <c:v>3.6284130000000001</c:v>
                </c:pt>
                <c:pt idx="59220">
                  <c:v>3.723446</c:v>
                </c:pt>
                <c:pt idx="59221">
                  <c:v>3.9076919999999999</c:v>
                </c:pt>
                <c:pt idx="59222">
                  <c:v>3.6705079999999999</c:v>
                </c:pt>
                <c:pt idx="59223">
                  <c:v>3.578265</c:v>
                </c:pt>
                <c:pt idx="59224">
                  <c:v>3.6339190000000001</c:v>
                </c:pt>
                <c:pt idx="59225">
                  <c:v>3.6170900000000001</c:v>
                </c:pt>
                <c:pt idx="59226">
                  <c:v>3.6488960000000001</c:v>
                </c:pt>
                <c:pt idx="59227">
                  <c:v>3.6136279999999998</c:v>
                </c:pt>
                <c:pt idx="59228">
                  <c:v>3.4791699999999999</c:v>
                </c:pt>
                <c:pt idx="59229">
                  <c:v>3.4151739999999999</c:v>
                </c:pt>
                <c:pt idx="59230">
                  <c:v>3.479482</c:v>
                </c:pt>
                <c:pt idx="59231">
                  <c:v>3.6184370000000001</c:v>
                </c:pt>
                <c:pt idx="59232">
                  <c:v>3.656469</c:v>
                </c:pt>
                <c:pt idx="59233">
                  <c:v>3.5961509999999999</c:v>
                </c:pt>
                <c:pt idx="59234">
                  <c:v>3.603844</c:v>
                </c:pt>
                <c:pt idx="59235">
                  <c:v>3.7052230000000002</c:v>
                </c:pt>
                <c:pt idx="59236">
                  <c:v>3.7086130000000002</c:v>
                </c:pt>
                <c:pt idx="59237">
                  <c:v>3.5999490000000001</c:v>
                </c:pt>
                <c:pt idx="59238">
                  <c:v>3.526049</c:v>
                </c:pt>
                <c:pt idx="59239">
                  <c:v>3.5484070000000001</c:v>
                </c:pt>
                <c:pt idx="59240">
                  <c:v>3.6281249999999998</c:v>
                </c:pt>
                <c:pt idx="59241">
                  <c:v>3.715176</c:v>
                </c:pt>
                <c:pt idx="59242">
                  <c:v>3.8478560000000002</c:v>
                </c:pt>
                <c:pt idx="59243">
                  <c:v>3.9189430000000001</c:v>
                </c:pt>
                <c:pt idx="59244">
                  <c:v>3.9016579999999998</c:v>
                </c:pt>
                <c:pt idx="59245">
                  <c:v>3.8594430000000002</c:v>
                </c:pt>
                <c:pt idx="59246">
                  <c:v>3.7655650000000001</c:v>
                </c:pt>
                <c:pt idx="59247">
                  <c:v>3.7162090000000001</c:v>
                </c:pt>
                <c:pt idx="59248">
                  <c:v>3.6892360000000002</c:v>
                </c:pt>
                <c:pt idx="59249">
                  <c:v>3.7015449999999999</c:v>
                </c:pt>
                <c:pt idx="59250">
                  <c:v>3.6937319999999998</c:v>
                </c:pt>
                <c:pt idx="59251">
                  <c:v>3.6578149999999998</c:v>
                </c:pt>
                <c:pt idx="59252">
                  <c:v>3.6603150000000002</c:v>
                </c:pt>
                <c:pt idx="59253">
                  <c:v>3.6876009999999999</c:v>
                </c:pt>
                <c:pt idx="59254">
                  <c:v>3.7009919999999998</c:v>
                </c:pt>
                <c:pt idx="59255">
                  <c:v>3.657575</c:v>
                </c:pt>
                <c:pt idx="59256">
                  <c:v>3.6680320000000002</c:v>
                </c:pt>
                <c:pt idx="59257">
                  <c:v>3.6609880000000001</c:v>
                </c:pt>
                <c:pt idx="59258">
                  <c:v>3.601728</c:v>
                </c:pt>
                <c:pt idx="59259">
                  <c:v>3.581366</c:v>
                </c:pt>
                <c:pt idx="59260">
                  <c:v>3.5932179999999998</c:v>
                </c:pt>
                <c:pt idx="59261">
                  <c:v>3.5747070000000001</c:v>
                </c:pt>
                <c:pt idx="59262">
                  <c:v>3.5525169999999999</c:v>
                </c:pt>
                <c:pt idx="59263">
                  <c:v>3.6280049999999999</c:v>
                </c:pt>
                <c:pt idx="59264">
                  <c:v>3.7331099999999999</c:v>
                </c:pt>
                <c:pt idx="59265">
                  <c:v>3.7302249999999999</c:v>
                </c:pt>
                <c:pt idx="59266">
                  <c:v>3.6546660000000002</c:v>
                </c:pt>
                <c:pt idx="59267">
                  <c:v>3.5625420000000001</c:v>
                </c:pt>
                <c:pt idx="59268">
                  <c:v>3.5673499999999998</c:v>
                </c:pt>
                <c:pt idx="59269">
                  <c:v>3.638582</c:v>
                </c:pt>
                <c:pt idx="59270">
                  <c:v>3.683106</c:v>
                </c:pt>
                <c:pt idx="59271">
                  <c:v>3.7157290000000001</c:v>
                </c:pt>
                <c:pt idx="59272">
                  <c:v>3.7069779999999999</c:v>
                </c:pt>
                <c:pt idx="59273">
                  <c:v>3.603459</c:v>
                </c:pt>
                <c:pt idx="59274">
                  <c:v>3.4311129999999999</c:v>
                </c:pt>
                <c:pt idx="59275">
                  <c:v>3.3899789999999999</c:v>
                </c:pt>
                <c:pt idx="59276">
                  <c:v>3.3695210000000002</c:v>
                </c:pt>
                <c:pt idx="59277">
                  <c:v>3.3016299999999998</c:v>
                </c:pt>
                <c:pt idx="59278">
                  <c:v>3.4268100000000001</c:v>
                </c:pt>
                <c:pt idx="59279">
                  <c:v>3.5895640000000002</c:v>
                </c:pt>
                <c:pt idx="59280">
                  <c:v>3.738327</c:v>
                </c:pt>
                <c:pt idx="59281">
                  <c:v>3.7646510000000002</c:v>
                </c:pt>
                <c:pt idx="59282">
                  <c:v>3.7457790000000002</c:v>
                </c:pt>
                <c:pt idx="59283">
                  <c:v>3.6121379999999998</c:v>
                </c:pt>
                <c:pt idx="59284">
                  <c:v>3.3525960000000001</c:v>
                </c:pt>
                <c:pt idx="59285">
                  <c:v>3.2888169999999999</c:v>
                </c:pt>
                <c:pt idx="59286">
                  <c:v>3.1758980000000001</c:v>
                </c:pt>
                <c:pt idx="59287">
                  <c:v>3.177845</c:v>
                </c:pt>
                <c:pt idx="59288">
                  <c:v>3.30728</c:v>
                </c:pt>
                <c:pt idx="59289">
                  <c:v>3.401519</c:v>
                </c:pt>
                <c:pt idx="59290">
                  <c:v>3.5015510000000001</c:v>
                </c:pt>
                <c:pt idx="59291">
                  <c:v>3.603844</c:v>
                </c:pt>
                <c:pt idx="59292">
                  <c:v>3.7116180000000001</c:v>
                </c:pt>
                <c:pt idx="59293">
                  <c:v>3.9550040000000002</c:v>
                </c:pt>
                <c:pt idx="59294">
                  <c:v>4.1353559999999998</c:v>
                </c:pt>
                <c:pt idx="59295">
                  <c:v>4.1013630000000001</c:v>
                </c:pt>
                <c:pt idx="59296">
                  <c:v>4.0279670000000003</c:v>
                </c:pt>
                <c:pt idx="59297">
                  <c:v>3.9729619999999999</c:v>
                </c:pt>
                <c:pt idx="59298">
                  <c:v>3.8020100000000001</c:v>
                </c:pt>
                <c:pt idx="59299">
                  <c:v>3.7002220000000001</c:v>
                </c:pt>
                <c:pt idx="59300">
                  <c:v>3.7062810000000002</c:v>
                </c:pt>
                <c:pt idx="59301">
                  <c:v>3.701689</c:v>
                </c:pt>
                <c:pt idx="59302">
                  <c:v>3.6905100000000002</c:v>
                </c:pt>
                <c:pt idx="59303">
                  <c:v>3.6909190000000001</c:v>
                </c:pt>
                <c:pt idx="59304">
                  <c:v>3.5842510000000001</c:v>
                </c:pt>
                <c:pt idx="59305">
                  <c:v>3.5406650000000002</c:v>
                </c:pt>
                <c:pt idx="59306">
                  <c:v>3.6075460000000001</c:v>
                </c:pt>
                <c:pt idx="59307">
                  <c:v>3.6475019999999998</c:v>
                </c:pt>
                <c:pt idx="59308">
                  <c:v>3.5351840000000001</c:v>
                </c:pt>
                <c:pt idx="59309">
                  <c:v>3.4783520000000001</c:v>
                </c:pt>
                <c:pt idx="59310">
                  <c:v>3.592184</c:v>
                </c:pt>
                <c:pt idx="59311">
                  <c:v>3.6986840000000001</c:v>
                </c:pt>
                <c:pt idx="59312">
                  <c:v>3.724504</c:v>
                </c:pt>
                <c:pt idx="59313">
                  <c:v>3.735995</c:v>
                </c:pt>
                <c:pt idx="59314">
                  <c:v>3.8003999999999998</c:v>
                </c:pt>
                <c:pt idx="59315">
                  <c:v>3.82206</c:v>
                </c:pt>
                <c:pt idx="59316">
                  <c:v>3.7496499999999999</c:v>
                </c:pt>
                <c:pt idx="59317">
                  <c:v>3.704574</c:v>
                </c:pt>
                <c:pt idx="59318">
                  <c:v>3.7033480000000001</c:v>
                </c:pt>
                <c:pt idx="59319">
                  <c:v>3.7161369999999998</c:v>
                </c:pt>
                <c:pt idx="59320">
                  <c:v>3.698852</c:v>
                </c:pt>
                <c:pt idx="59321">
                  <c:v>3.6723119999999998</c:v>
                </c:pt>
                <c:pt idx="59322">
                  <c:v>3.6717580000000001</c:v>
                </c:pt>
                <c:pt idx="59323">
                  <c:v>3.6696909999999998</c:v>
                </c:pt>
                <c:pt idx="59324">
                  <c:v>3.6745709999999998</c:v>
                </c:pt>
                <c:pt idx="59325">
                  <c:v>3.7093820000000002</c:v>
                </c:pt>
                <c:pt idx="59326">
                  <c:v>3.6504829999999999</c:v>
                </c:pt>
                <c:pt idx="59327">
                  <c:v>3.4108459999999998</c:v>
                </c:pt>
                <c:pt idx="59328">
                  <c:v>3.1992180000000001</c:v>
                </c:pt>
                <c:pt idx="59329">
                  <c:v>3.490926</c:v>
                </c:pt>
                <c:pt idx="59330">
                  <c:v>3.5686010000000001</c:v>
                </c:pt>
                <c:pt idx="59331">
                  <c:v>3.7072180000000001</c:v>
                </c:pt>
                <c:pt idx="59332">
                  <c:v>3.9876510000000001</c:v>
                </c:pt>
                <c:pt idx="59333">
                  <c:v>4.0703750000000003</c:v>
                </c:pt>
                <c:pt idx="59334">
                  <c:v>3.9724339999999998</c:v>
                </c:pt>
                <c:pt idx="59335">
                  <c:v>3.823671</c:v>
                </c:pt>
                <c:pt idx="59336">
                  <c:v>3.7925620000000002</c:v>
                </c:pt>
                <c:pt idx="59337">
                  <c:v>3.6990690000000002</c:v>
                </c:pt>
                <c:pt idx="59338">
                  <c:v>3.6059359999999998</c:v>
                </c:pt>
                <c:pt idx="59339">
                  <c:v>3.6203599999999998</c:v>
                </c:pt>
                <c:pt idx="59340">
                  <c:v>3.6028099999999998</c:v>
                </c:pt>
                <c:pt idx="59341">
                  <c:v>3.5547529999999998</c:v>
                </c:pt>
                <c:pt idx="59342">
                  <c:v>3.5468679999999999</c:v>
                </c:pt>
                <c:pt idx="59343">
                  <c:v>3.5434540000000001</c:v>
                </c:pt>
                <c:pt idx="59344">
                  <c:v>3.5201349999999998</c:v>
                </c:pt>
                <c:pt idx="59345">
                  <c:v>3.5308809999999999</c:v>
                </c:pt>
                <c:pt idx="59346">
                  <c:v>3.596079</c:v>
                </c:pt>
                <c:pt idx="59347">
                  <c:v>3.6677680000000001</c:v>
                </c:pt>
                <c:pt idx="59348">
                  <c:v>3.6897890000000002</c:v>
                </c:pt>
                <c:pt idx="59349">
                  <c:v>3.6320199999999998</c:v>
                </c:pt>
                <c:pt idx="59350">
                  <c:v>3.5866069999999999</c:v>
                </c:pt>
                <c:pt idx="59351">
                  <c:v>3.5522529999999999</c:v>
                </c:pt>
                <c:pt idx="59352">
                  <c:v>3.558624</c:v>
                </c:pt>
                <c:pt idx="59353">
                  <c:v>3.5886740000000001</c:v>
                </c:pt>
                <c:pt idx="59354">
                  <c:v>3.6190859999999998</c:v>
                </c:pt>
                <c:pt idx="59355">
                  <c:v>3.625264</c:v>
                </c:pt>
                <c:pt idx="59356">
                  <c:v>3.6457470000000001</c:v>
                </c:pt>
                <c:pt idx="59357">
                  <c:v>3.6586319999999999</c:v>
                </c:pt>
                <c:pt idx="59358">
                  <c:v>3.6062479999999999</c:v>
                </c:pt>
                <c:pt idx="59359">
                  <c:v>3.3914939999999998</c:v>
                </c:pt>
                <c:pt idx="59360">
                  <c:v>3.1888559999999999</c:v>
                </c:pt>
                <c:pt idx="59361">
                  <c:v>3.07863</c:v>
                </c:pt>
                <c:pt idx="59362">
                  <c:v>3.051488</c:v>
                </c:pt>
                <c:pt idx="59363">
                  <c:v>3.0599270000000001</c:v>
                </c:pt>
                <c:pt idx="59364">
                  <c:v>3.0911789999999999</c:v>
                </c:pt>
                <c:pt idx="59365">
                  <c:v>3.2206139999999999</c:v>
                </c:pt>
                <c:pt idx="59366">
                  <c:v>3.5684559999999999</c:v>
                </c:pt>
                <c:pt idx="59367">
                  <c:v>3.7410429999999999</c:v>
                </c:pt>
                <c:pt idx="59368">
                  <c:v>3.61084</c:v>
                </c:pt>
                <c:pt idx="59369">
                  <c:v>3.4136350000000002</c:v>
                </c:pt>
                <c:pt idx="59370">
                  <c:v>3.4155820000000001</c:v>
                </c:pt>
                <c:pt idx="59371">
                  <c:v>3.4106299999999998</c:v>
                </c:pt>
                <c:pt idx="59372">
                  <c:v>3.4591440000000002</c:v>
                </c:pt>
                <c:pt idx="59373">
                  <c:v>3.5211450000000002</c:v>
                </c:pt>
                <c:pt idx="59374">
                  <c:v>3.8268439999999999</c:v>
                </c:pt>
                <c:pt idx="59375">
                  <c:v>4.0658789999999998</c:v>
                </c:pt>
                <c:pt idx="59376">
                  <c:v>4.1199219999999999</c:v>
                </c:pt>
                <c:pt idx="59377">
                  <c:v>4.1355000000000004</c:v>
                </c:pt>
                <c:pt idx="59378">
                  <c:v>4.0693169999999999</c:v>
                </c:pt>
                <c:pt idx="59379">
                  <c:v>3.9633699999999998</c:v>
                </c:pt>
                <c:pt idx="59380">
                  <c:v>3.8661020000000001</c:v>
                </c:pt>
                <c:pt idx="59381">
                  <c:v>3.8129490000000001</c:v>
                </c:pt>
                <c:pt idx="59382">
                  <c:v>3.865453</c:v>
                </c:pt>
                <c:pt idx="59383">
                  <c:v>3.905192</c:v>
                </c:pt>
                <c:pt idx="59384">
                  <c:v>3.8363160000000001</c:v>
                </c:pt>
                <c:pt idx="59385">
                  <c:v>3.7604679999999999</c:v>
                </c:pt>
                <c:pt idx="59386">
                  <c:v>3.7286139999999999</c:v>
                </c:pt>
                <c:pt idx="59387">
                  <c:v>3.6571899999999999</c:v>
                </c:pt>
                <c:pt idx="59388">
                  <c:v>3.5127060000000001</c:v>
                </c:pt>
                <c:pt idx="59389">
                  <c:v>3.4308480000000001</c:v>
                </c:pt>
                <c:pt idx="59390">
                  <c:v>3.420992</c:v>
                </c:pt>
                <c:pt idx="59391">
                  <c:v>3.5327799999999998</c:v>
                </c:pt>
                <c:pt idx="59392">
                  <c:v>3.6900529999999998</c:v>
                </c:pt>
                <c:pt idx="59393">
                  <c:v>3.6945969999999999</c:v>
                </c:pt>
                <c:pt idx="59394">
                  <c:v>3.6941160000000002</c:v>
                </c:pt>
                <c:pt idx="59395">
                  <c:v>3.6354570000000002</c:v>
                </c:pt>
                <c:pt idx="59396">
                  <c:v>3.6053829999999998</c:v>
                </c:pt>
                <c:pt idx="59397">
                  <c:v>3.7233010000000002</c:v>
                </c:pt>
                <c:pt idx="59398">
                  <c:v>3.7450580000000002</c:v>
                </c:pt>
                <c:pt idx="59399">
                  <c:v>3.7151519999999998</c:v>
                </c:pt>
                <c:pt idx="59400">
                  <c:v>3.7662140000000002</c:v>
                </c:pt>
                <c:pt idx="59401">
                  <c:v>3.8410039999999999</c:v>
                </c:pt>
                <c:pt idx="59402">
                  <c:v>3.8303539999999998</c:v>
                </c:pt>
                <c:pt idx="59403">
                  <c:v>3.7941009999999999</c:v>
                </c:pt>
                <c:pt idx="59404">
                  <c:v>3.7850619999999999</c:v>
                </c:pt>
                <c:pt idx="59405">
                  <c:v>3.7496740000000002</c:v>
                </c:pt>
                <c:pt idx="59406">
                  <c:v>3.6986599999999998</c:v>
                </c:pt>
                <c:pt idx="59407">
                  <c:v>3.6591130000000001</c:v>
                </c:pt>
                <c:pt idx="59408">
                  <c:v>3.6210810000000002</c:v>
                </c:pt>
                <c:pt idx="59409">
                  <c:v>3.5832649999999999</c:v>
                </c:pt>
                <c:pt idx="59410">
                  <c:v>3.5428769999999998</c:v>
                </c:pt>
                <c:pt idx="59411">
                  <c:v>3.5105189999999999</c:v>
                </c:pt>
                <c:pt idx="59412">
                  <c:v>3.522322</c:v>
                </c:pt>
                <c:pt idx="59413">
                  <c:v>3.4014709999999999</c:v>
                </c:pt>
                <c:pt idx="59414">
                  <c:v>3.4231790000000002</c:v>
                </c:pt>
                <c:pt idx="59415">
                  <c:v>3.5990120000000001</c:v>
                </c:pt>
                <c:pt idx="59416">
                  <c:v>3.7072180000000001</c:v>
                </c:pt>
                <c:pt idx="59417">
                  <c:v>3.7270759999999998</c:v>
                </c:pt>
                <c:pt idx="59418">
                  <c:v>3.7751329999999998</c:v>
                </c:pt>
                <c:pt idx="59419">
                  <c:v>3.7196470000000001</c:v>
                </c:pt>
                <c:pt idx="59420">
                  <c:v>3.742486</c:v>
                </c:pt>
                <c:pt idx="59421">
                  <c:v>3.7358259999999999</c:v>
                </c:pt>
                <c:pt idx="59422">
                  <c:v>3.70241</c:v>
                </c:pt>
                <c:pt idx="59423">
                  <c:v>3.699141</c:v>
                </c:pt>
                <c:pt idx="59424">
                  <c:v>3.7057760000000002</c:v>
                </c:pt>
                <c:pt idx="59425">
                  <c:v>3.6966399999999999</c:v>
                </c:pt>
                <c:pt idx="59426">
                  <c:v>3.5868709999999999</c:v>
                </c:pt>
                <c:pt idx="59427">
                  <c:v>3.3689439999999999</c:v>
                </c:pt>
                <c:pt idx="59428">
                  <c:v>3.2441740000000001</c:v>
                </c:pt>
                <c:pt idx="59429">
                  <c:v>3.2365520000000001</c:v>
                </c:pt>
                <c:pt idx="59430">
                  <c:v>3.2090740000000002</c:v>
                </c:pt>
                <c:pt idx="59431">
                  <c:v>3.181692</c:v>
                </c:pt>
                <c:pt idx="59432">
                  <c:v>3.3335080000000001</c:v>
                </c:pt>
                <c:pt idx="59433">
                  <c:v>3.5934339999999998</c:v>
                </c:pt>
                <c:pt idx="59434">
                  <c:v>3.6925539999999999</c:v>
                </c:pt>
                <c:pt idx="59435">
                  <c:v>3.706064</c:v>
                </c:pt>
                <c:pt idx="59436">
                  <c:v>3.7596029999999998</c:v>
                </c:pt>
                <c:pt idx="59437">
                  <c:v>3.8723770000000002</c:v>
                </c:pt>
                <c:pt idx="59438">
                  <c:v>3.8907919999999998</c:v>
                </c:pt>
                <c:pt idx="59439">
                  <c:v>3.7754699999999999</c:v>
                </c:pt>
                <c:pt idx="59440">
                  <c:v>3.7101989999999998</c:v>
                </c:pt>
                <c:pt idx="59441">
                  <c:v>3.6837070000000001</c:v>
                </c:pt>
                <c:pt idx="59442">
                  <c:v>3.5929060000000002</c:v>
                </c:pt>
                <c:pt idx="59443">
                  <c:v>3.5641769999999999</c:v>
                </c:pt>
                <c:pt idx="59444">
                  <c:v>3.4652259999999999</c:v>
                </c:pt>
                <c:pt idx="59445">
                  <c:v>3.3081209999999999</c:v>
                </c:pt>
                <c:pt idx="59446">
                  <c:v>3.238235</c:v>
                </c:pt>
                <c:pt idx="59447">
                  <c:v>3.3556249999999999</c:v>
                </c:pt>
                <c:pt idx="59448">
                  <c:v>3.5494159999999999</c:v>
                </c:pt>
                <c:pt idx="59449">
                  <c:v>3.6942370000000002</c:v>
                </c:pt>
                <c:pt idx="59450">
                  <c:v>3.8382869999999998</c:v>
                </c:pt>
                <c:pt idx="59451">
                  <c:v>3.8844690000000002</c:v>
                </c:pt>
                <c:pt idx="59452">
                  <c:v>3.990704</c:v>
                </c:pt>
                <c:pt idx="59453">
                  <c:v>3.9835639999999999</c:v>
                </c:pt>
                <c:pt idx="59454">
                  <c:v>3.8170120000000001</c:v>
                </c:pt>
                <c:pt idx="59455">
                  <c:v>3.700631</c:v>
                </c:pt>
                <c:pt idx="59456">
                  <c:v>3.5083549999999999</c:v>
                </c:pt>
                <c:pt idx="59457">
                  <c:v>3.384811</c:v>
                </c:pt>
                <c:pt idx="59458">
                  <c:v>3.489195</c:v>
                </c:pt>
                <c:pt idx="59459">
                  <c:v>3.6362269999999999</c:v>
                </c:pt>
                <c:pt idx="59460">
                  <c:v>3.7128920000000001</c:v>
                </c:pt>
                <c:pt idx="59461">
                  <c:v>3.7012559999999999</c:v>
                </c:pt>
                <c:pt idx="59462">
                  <c:v>3.6169220000000002</c:v>
                </c:pt>
                <c:pt idx="59463">
                  <c:v>3.612018</c:v>
                </c:pt>
                <c:pt idx="59464">
                  <c:v>3.6625030000000001</c:v>
                </c:pt>
                <c:pt idx="59465">
                  <c:v>3.6885629999999998</c:v>
                </c:pt>
                <c:pt idx="59466">
                  <c:v>3.639977</c:v>
                </c:pt>
                <c:pt idx="59467">
                  <c:v>3.6777449999999998</c:v>
                </c:pt>
                <c:pt idx="59468">
                  <c:v>3.7062569999999999</c:v>
                </c:pt>
                <c:pt idx="59469">
                  <c:v>3.6506270000000001</c:v>
                </c:pt>
                <c:pt idx="59470">
                  <c:v>3.6809180000000001</c:v>
                </c:pt>
                <c:pt idx="59471">
                  <c:v>3.798813</c:v>
                </c:pt>
                <c:pt idx="59472">
                  <c:v>3.8487930000000001</c:v>
                </c:pt>
                <c:pt idx="59473">
                  <c:v>3.7532320000000001</c:v>
                </c:pt>
                <c:pt idx="59474">
                  <c:v>3.6031710000000001</c:v>
                </c:pt>
                <c:pt idx="59475">
                  <c:v>3.5693459999999999</c:v>
                </c:pt>
                <c:pt idx="59476">
                  <c:v>3.6377890000000002</c:v>
                </c:pt>
                <c:pt idx="59477">
                  <c:v>3.6294710000000001</c:v>
                </c:pt>
                <c:pt idx="59478">
                  <c:v>3.5741540000000001</c:v>
                </c:pt>
                <c:pt idx="59479">
                  <c:v>3.5665330000000002</c:v>
                </c:pt>
                <c:pt idx="59480">
                  <c:v>3.6010070000000001</c:v>
                </c:pt>
                <c:pt idx="59481">
                  <c:v>3.631875</c:v>
                </c:pt>
                <c:pt idx="59482">
                  <c:v>3.623148</c:v>
                </c:pt>
                <c:pt idx="59483">
                  <c:v>3.6091329999999999</c:v>
                </c:pt>
                <c:pt idx="59484">
                  <c:v>3.630096</c:v>
                </c:pt>
                <c:pt idx="59485">
                  <c:v>3.644641</c:v>
                </c:pt>
                <c:pt idx="59486">
                  <c:v>3.6353369999999998</c:v>
                </c:pt>
                <c:pt idx="59487">
                  <c:v>3.6361780000000001</c:v>
                </c:pt>
                <c:pt idx="59488">
                  <c:v>3.6206960000000001</c:v>
                </c:pt>
                <c:pt idx="59489">
                  <c:v>3.5907420000000001</c:v>
                </c:pt>
                <c:pt idx="59490">
                  <c:v>3.6258889999999999</c:v>
                </c:pt>
                <c:pt idx="59491">
                  <c:v>3.677168</c:v>
                </c:pt>
                <c:pt idx="59492">
                  <c:v>3.6519490000000001</c:v>
                </c:pt>
                <c:pt idx="59493">
                  <c:v>3.573048</c:v>
                </c:pt>
                <c:pt idx="59494">
                  <c:v>3.5426129999999998</c:v>
                </c:pt>
                <c:pt idx="59495">
                  <c:v>3.6369959999999999</c:v>
                </c:pt>
                <c:pt idx="59496">
                  <c:v>3.7176040000000001</c:v>
                </c:pt>
                <c:pt idx="59497">
                  <c:v>3.6410110000000002</c:v>
                </c:pt>
                <c:pt idx="59498">
                  <c:v>3.5319630000000002</c:v>
                </c:pt>
                <c:pt idx="59499">
                  <c:v>3.5572530000000002</c:v>
                </c:pt>
                <c:pt idx="59500">
                  <c:v>3.567326</c:v>
                </c:pt>
                <c:pt idx="59501">
                  <c:v>3.5804049999999998</c:v>
                </c:pt>
                <c:pt idx="59502">
                  <c:v>3.5088599999999999</c:v>
                </c:pt>
                <c:pt idx="59503">
                  <c:v>3.4654669999999999</c:v>
                </c:pt>
                <c:pt idx="59504">
                  <c:v>3.6261540000000001</c:v>
                </c:pt>
                <c:pt idx="59505">
                  <c:v>3.7283740000000001</c:v>
                </c:pt>
                <c:pt idx="59506">
                  <c:v>3.6814710000000002</c:v>
                </c:pt>
                <c:pt idx="59507">
                  <c:v>3.511504</c:v>
                </c:pt>
                <c:pt idx="59508">
                  <c:v>3.4993639999999999</c:v>
                </c:pt>
                <c:pt idx="59509">
                  <c:v>3.5150139999999999</c:v>
                </c:pt>
                <c:pt idx="59510">
                  <c:v>3.4539029999999999</c:v>
                </c:pt>
                <c:pt idx="59511">
                  <c:v>3.3626450000000001</c:v>
                </c:pt>
                <c:pt idx="59512">
                  <c:v>3.4240210000000002</c:v>
                </c:pt>
                <c:pt idx="59513">
                  <c:v>3.5738409999999998</c:v>
                </c:pt>
                <c:pt idx="59514">
                  <c:v>3.749746</c:v>
                </c:pt>
                <c:pt idx="59515">
                  <c:v>3.611224</c:v>
                </c:pt>
                <c:pt idx="59516">
                  <c:v>3.5648499999999999</c:v>
                </c:pt>
                <c:pt idx="59517">
                  <c:v>3.5005660000000001</c:v>
                </c:pt>
                <c:pt idx="59518">
                  <c:v>3.3805070000000002</c:v>
                </c:pt>
                <c:pt idx="59519">
                  <c:v>3.3567070000000001</c:v>
                </c:pt>
                <c:pt idx="59520">
                  <c:v>3.3995950000000001</c:v>
                </c:pt>
                <c:pt idx="59521">
                  <c:v>3.5185</c:v>
                </c:pt>
                <c:pt idx="59522">
                  <c:v>3.7077710000000002</c:v>
                </c:pt>
                <c:pt idx="59523">
                  <c:v>3.8169390000000001</c:v>
                </c:pt>
                <c:pt idx="59524">
                  <c:v>3.8522069999999999</c:v>
                </c:pt>
                <c:pt idx="59525">
                  <c:v>3.9350990000000001</c:v>
                </c:pt>
                <c:pt idx="59526">
                  <c:v>4.1643489999999996</c:v>
                </c:pt>
                <c:pt idx="59527">
                  <c:v>4.2217820000000001</c:v>
                </c:pt>
                <c:pt idx="59528">
                  <c:v>3.9761839999999999</c:v>
                </c:pt>
                <c:pt idx="59529">
                  <c:v>3.7259699999999998</c:v>
                </c:pt>
                <c:pt idx="59530">
                  <c:v>3.7154400000000001</c:v>
                </c:pt>
                <c:pt idx="59531">
                  <c:v>3.6740900000000001</c:v>
                </c:pt>
                <c:pt idx="59532">
                  <c:v>3.5720139999999998</c:v>
                </c:pt>
                <c:pt idx="59533">
                  <c:v>3.5003739999999999</c:v>
                </c:pt>
                <c:pt idx="59534">
                  <c:v>3.4232749999999998</c:v>
                </c:pt>
                <c:pt idx="59535">
                  <c:v>3.5014069999999999</c:v>
                </c:pt>
                <c:pt idx="59536">
                  <c:v>3.6180279999999998</c:v>
                </c:pt>
                <c:pt idx="59537">
                  <c:v>3.7066659999999998</c:v>
                </c:pt>
                <c:pt idx="59538">
                  <c:v>3.752583</c:v>
                </c:pt>
                <c:pt idx="59539">
                  <c:v>3.7137570000000002</c:v>
                </c:pt>
                <c:pt idx="59540">
                  <c:v>3.7547459999999999</c:v>
                </c:pt>
                <c:pt idx="59541">
                  <c:v>3.8440810000000001</c:v>
                </c:pt>
                <c:pt idx="59542">
                  <c:v>3.8278539999999999</c:v>
                </c:pt>
                <c:pt idx="59543">
                  <c:v>3.8113619999999999</c:v>
                </c:pt>
                <c:pt idx="59544">
                  <c:v>3.8450190000000002</c:v>
                </c:pt>
                <c:pt idx="59545">
                  <c:v>3.7230129999999999</c:v>
                </c:pt>
                <c:pt idx="59546">
                  <c:v>3.6140370000000002</c:v>
                </c:pt>
                <c:pt idx="59547">
                  <c:v>3.5269140000000001</c:v>
                </c:pt>
                <c:pt idx="59548">
                  <c:v>3.4618370000000001</c:v>
                </c:pt>
                <c:pt idx="59549">
                  <c:v>3.53653</c:v>
                </c:pt>
                <c:pt idx="59550">
                  <c:v>3.5949490000000002</c:v>
                </c:pt>
                <c:pt idx="59551">
                  <c:v>3.5964879999999999</c:v>
                </c:pt>
                <c:pt idx="59552">
                  <c:v>3.6630799999999999</c:v>
                </c:pt>
                <c:pt idx="59553">
                  <c:v>3.707074</c:v>
                </c:pt>
                <c:pt idx="59554">
                  <c:v>3.7291910000000001</c:v>
                </c:pt>
                <c:pt idx="59555">
                  <c:v>3.6623589999999999</c:v>
                </c:pt>
                <c:pt idx="59556">
                  <c:v>3.6347119999999999</c:v>
                </c:pt>
                <c:pt idx="59557">
                  <c:v>3.6733690000000001</c:v>
                </c:pt>
                <c:pt idx="59558">
                  <c:v>3.684596</c:v>
                </c:pt>
                <c:pt idx="59559">
                  <c:v>3.6699310000000001</c:v>
                </c:pt>
                <c:pt idx="59560">
                  <c:v>3.6792590000000001</c:v>
                </c:pt>
                <c:pt idx="59561">
                  <c:v>3.6755330000000002</c:v>
                </c:pt>
                <c:pt idx="59562">
                  <c:v>3.6137969999999999</c:v>
                </c:pt>
                <c:pt idx="59563">
                  <c:v>3.5779999999999998</c:v>
                </c:pt>
                <c:pt idx="59564">
                  <c:v>3.5617730000000001</c:v>
                </c:pt>
                <c:pt idx="59565">
                  <c:v>3.5704039999999999</c:v>
                </c:pt>
                <c:pt idx="59566">
                  <c:v>3.62649</c:v>
                </c:pt>
                <c:pt idx="59567">
                  <c:v>3.6800769999999998</c:v>
                </c:pt>
                <c:pt idx="59568">
                  <c:v>3.606176</c:v>
                </c:pt>
                <c:pt idx="59569">
                  <c:v>3.4597690000000001</c:v>
                </c:pt>
                <c:pt idx="59570">
                  <c:v>3.379041</c:v>
                </c:pt>
                <c:pt idx="59571">
                  <c:v>3.356948</c:v>
                </c:pt>
                <c:pt idx="59572">
                  <c:v>3.364376</c:v>
                </c:pt>
                <c:pt idx="59573">
                  <c:v>3.4602499999999998</c:v>
                </c:pt>
                <c:pt idx="59574">
                  <c:v>3.5604269999999998</c:v>
                </c:pt>
                <c:pt idx="59575">
                  <c:v>3.6729609999999999</c:v>
                </c:pt>
                <c:pt idx="59576">
                  <c:v>3.917068</c:v>
                </c:pt>
                <c:pt idx="59577">
                  <c:v>3.9437530000000001</c:v>
                </c:pt>
                <c:pt idx="59578">
                  <c:v>3.7581359999999999</c:v>
                </c:pt>
                <c:pt idx="59579">
                  <c:v>3.6889470000000002</c:v>
                </c:pt>
                <c:pt idx="59580">
                  <c:v>3.7239990000000001</c:v>
                </c:pt>
                <c:pt idx="59581">
                  <c:v>3.6676479999999998</c:v>
                </c:pt>
                <c:pt idx="59582">
                  <c:v>3.551965</c:v>
                </c:pt>
                <c:pt idx="59583">
                  <c:v>3.481598</c:v>
                </c:pt>
                <c:pt idx="59584">
                  <c:v>3.451451</c:v>
                </c:pt>
                <c:pt idx="59585">
                  <c:v>3.4376280000000001</c:v>
                </c:pt>
                <c:pt idx="59586">
                  <c:v>3.3983449999999999</c:v>
                </c:pt>
                <c:pt idx="59587">
                  <c:v>3.2797049999999999</c:v>
                </c:pt>
                <c:pt idx="59588">
                  <c:v>3.223643</c:v>
                </c:pt>
                <c:pt idx="59589">
                  <c:v>3.401735</c:v>
                </c:pt>
                <c:pt idx="59590">
                  <c:v>3.5286689999999998</c:v>
                </c:pt>
                <c:pt idx="59591">
                  <c:v>3.8122029999999998</c:v>
                </c:pt>
                <c:pt idx="59592">
                  <c:v>3.723878</c:v>
                </c:pt>
                <c:pt idx="59593">
                  <c:v>3.7147670000000002</c:v>
                </c:pt>
                <c:pt idx="59594">
                  <c:v>3.7413560000000001</c:v>
                </c:pt>
                <c:pt idx="59595">
                  <c:v>3.5986989999999999</c:v>
                </c:pt>
                <c:pt idx="59596">
                  <c:v>3.4471959999999999</c:v>
                </c:pt>
                <c:pt idx="59597">
                  <c:v>3.422218</c:v>
                </c:pt>
                <c:pt idx="59598">
                  <c:v>3.4982820000000001</c:v>
                </c:pt>
                <c:pt idx="59599">
                  <c:v>3.5424690000000001</c:v>
                </c:pt>
                <c:pt idx="59600">
                  <c:v>3.6665899999999998</c:v>
                </c:pt>
                <c:pt idx="59601">
                  <c:v>3.8067220000000002</c:v>
                </c:pt>
                <c:pt idx="59602">
                  <c:v>3.8435519999999999</c:v>
                </c:pt>
                <c:pt idx="59603">
                  <c:v>3.881392</c:v>
                </c:pt>
                <c:pt idx="59604">
                  <c:v>3.972121</c:v>
                </c:pt>
                <c:pt idx="59605">
                  <c:v>3.9427189999999999</c:v>
                </c:pt>
                <c:pt idx="59606">
                  <c:v>3.819944</c:v>
                </c:pt>
                <c:pt idx="59607">
                  <c:v>3.6901980000000001</c:v>
                </c:pt>
                <c:pt idx="59608">
                  <c:v>3.7061850000000001</c:v>
                </c:pt>
                <c:pt idx="59609">
                  <c:v>3.7500830000000001</c:v>
                </c:pt>
                <c:pt idx="59610">
                  <c:v>3.7438799999999999</c:v>
                </c:pt>
                <c:pt idx="59611">
                  <c:v>3.7482549999999999</c:v>
                </c:pt>
                <c:pt idx="59612">
                  <c:v>3.5133070000000002</c:v>
                </c:pt>
                <c:pt idx="59613">
                  <c:v>3.127745</c:v>
                </c:pt>
                <c:pt idx="59614">
                  <c:v>2.9571290000000001</c:v>
                </c:pt>
                <c:pt idx="59615">
                  <c:v>2.9583309999999998</c:v>
                </c:pt>
                <c:pt idx="59616">
                  <c:v>3.0233850000000002</c:v>
                </c:pt>
                <c:pt idx="59617">
                  <c:v>3.222032</c:v>
                </c:pt>
                <c:pt idx="59618">
                  <c:v>3.5121769999999999</c:v>
                </c:pt>
                <c:pt idx="59619">
                  <c:v>4.0235200000000004</c:v>
                </c:pt>
                <c:pt idx="59620">
                  <c:v>4.3466009999999997</c:v>
                </c:pt>
                <c:pt idx="59621">
                  <c:v>4.2037279999999999</c:v>
                </c:pt>
                <c:pt idx="59622">
                  <c:v>4.008038</c:v>
                </c:pt>
                <c:pt idx="59623">
                  <c:v>3.9463499999999998</c:v>
                </c:pt>
                <c:pt idx="59624">
                  <c:v>3.903654</c:v>
                </c:pt>
                <c:pt idx="59625">
                  <c:v>3.771118</c:v>
                </c:pt>
                <c:pt idx="59626">
                  <c:v>3.6201919999999999</c:v>
                </c:pt>
                <c:pt idx="59627">
                  <c:v>3.5624220000000002</c:v>
                </c:pt>
                <c:pt idx="59628">
                  <c:v>3.5891549999999999</c:v>
                </c:pt>
                <c:pt idx="59629">
                  <c:v>3.6347119999999999</c:v>
                </c:pt>
                <c:pt idx="59630">
                  <c:v>3.7175799999999999</c:v>
                </c:pt>
                <c:pt idx="59631">
                  <c:v>3.8002790000000002</c:v>
                </c:pt>
                <c:pt idx="59632">
                  <c:v>3.8275890000000001</c:v>
                </c:pt>
                <c:pt idx="59633">
                  <c:v>3.8206899999999999</c:v>
                </c:pt>
                <c:pt idx="59634">
                  <c:v>3.7244069999999998</c:v>
                </c:pt>
                <c:pt idx="59635">
                  <c:v>3.6930830000000001</c:v>
                </c:pt>
                <c:pt idx="59636">
                  <c:v>3.6771440000000002</c:v>
                </c:pt>
                <c:pt idx="59637">
                  <c:v>3.6400489999999999</c:v>
                </c:pt>
                <c:pt idx="59638">
                  <c:v>3.6531509999999998</c:v>
                </c:pt>
                <c:pt idx="59639">
                  <c:v>3.6733929999999999</c:v>
                </c:pt>
                <c:pt idx="59640">
                  <c:v>3.6663250000000001</c:v>
                </c:pt>
                <c:pt idx="59641">
                  <c:v>3.6451699999999998</c:v>
                </c:pt>
                <c:pt idx="59642">
                  <c:v>3.6647630000000002</c:v>
                </c:pt>
                <c:pt idx="59643">
                  <c:v>3.6866880000000002</c:v>
                </c:pt>
                <c:pt idx="59644">
                  <c:v>3.6796679999999999</c:v>
                </c:pt>
                <c:pt idx="59645">
                  <c:v>3.6053099999999998</c:v>
                </c:pt>
                <c:pt idx="59646">
                  <c:v>3.532924</c:v>
                </c:pt>
                <c:pt idx="59647">
                  <c:v>3.5779519999999998</c:v>
                </c:pt>
                <c:pt idx="59648">
                  <c:v>3.702026</c:v>
                </c:pt>
                <c:pt idx="59649">
                  <c:v>3.78172</c:v>
                </c:pt>
                <c:pt idx="59650">
                  <c:v>3.754867</c:v>
                </c:pt>
                <c:pt idx="59651">
                  <c:v>3.6888269999999999</c:v>
                </c:pt>
                <c:pt idx="59652">
                  <c:v>3.6675520000000001</c:v>
                </c:pt>
                <c:pt idx="59653">
                  <c:v>3.6103109999999998</c:v>
                </c:pt>
                <c:pt idx="59654">
                  <c:v>3.4844110000000001</c:v>
                </c:pt>
                <c:pt idx="59655">
                  <c:v>3.4772470000000002</c:v>
                </c:pt>
                <c:pt idx="59656">
                  <c:v>3.5595370000000002</c:v>
                </c:pt>
                <c:pt idx="59657">
                  <c:v>3.6671670000000001</c:v>
                </c:pt>
                <c:pt idx="59658">
                  <c:v>3.7486640000000002</c:v>
                </c:pt>
                <c:pt idx="59659">
                  <c:v>3.7214499999999999</c:v>
                </c:pt>
                <c:pt idx="59660">
                  <c:v>3.6070169999999999</c:v>
                </c:pt>
                <c:pt idx="59661">
                  <c:v>3.5178750000000001</c:v>
                </c:pt>
                <c:pt idx="59662">
                  <c:v>3.4003649999999999</c:v>
                </c:pt>
                <c:pt idx="59663">
                  <c:v>3.3323779999999998</c:v>
                </c:pt>
                <c:pt idx="59664">
                  <c:v>3.243236</c:v>
                </c:pt>
                <c:pt idx="59665">
                  <c:v>3.2761710000000002</c:v>
                </c:pt>
                <c:pt idx="59666">
                  <c:v>3.3918550000000001</c:v>
                </c:pt>
                <c:pt idx="59667">
                  <c:v>3.4090189999999998</c:v>
                </c:pt>
                <c:pt idx="59668">
                  <c:v>3.1924380000000001</c:v>
                </c:pt>
                <c:pt idx="59669">
                  <c:v>2.9201069999999998</c:v>
                </c:pt>
                <c:pt idx="59670">
                  <c:v>2.9201549999999998</c:v>
                </c:pt>
                <c:pt idx="59671">
                  <c:v>3.140631</c:v>
                </c:pt>
                <c:pt idx="59672">
                  <c:v>3.4532060000000002</c:v>
                </c:pt>
                <c:pt idx="59673">
                  <c:v>3.6496650000000002</c:v>
                </c:pt>
                <c:pt idx="59674">
                  <c:v>3.7527750000000002</c:v>
                </c:pt>
                <c:pt idx="59675">
                  <c:v>4.0206350000000004</c:v>
                </c:pt>
                <c:pt idx="59676">
                  <c:v>4.3207089999999999</c:v>
                </c:pt>
                <c:pt idx="59677">
                  <c:v>4.1597090000000003</c:v>
                </c:pt>
                <c:pt idx="59678">
                  <c:v>3.927165</c:v>
                </c:pt>
                <c:pt idx="59679">
                  <c:v>3.9034369999999998</c:v>
                </c:pt>
                <c:pt idx="59680">
                  <c:v>3.936998</c:v>
                </c:pt>
                <c:pt idx="59681">
                  <c:v>3.9851030000000001</c:v>
                </c:pt>
                <c:pt idx="59682">
                  <c:v>3.9898630000000002</c:v>
                </c:pt>
                <c:pt idx="59683">
                  <c:v>3.9598840000000002</c:v>
                </c:pt>
                <c:pt idx="59684">
                  <c:v>3.7627519999999999</c:v>
                </c:pt>
                <c:pt idx="59685">
                  <c:v>3.5372279999999998</c:v>
                </c:pt>
                <c:pt idx="59686">
                  <c:v>3.459336</c:v>
                </c:pt>
                <c:pt idx="59687">
                  <c:v>3.4242370000000002</c:v>
                </c:pt>
                <c:pt idx="59688">
                  <c:v>3.443349</c:v>
                </c:pt>
                <c:pt idx="59689">
                  <c:v>3.3361040000000002</c:v>
                </c:pt>
                <c:pt idx="59690">
                  <c:v>3.2394370000000001</c:v>
                </c:pt>
                <c:pt idx="59691">
                  <c:v>3.300573</c:v>
                </c:pt>
                <c:pt idx="59692">
                  <c:v>3.451187</c:v>
                </c:pt>
                <c:pt idx="59693">
                  <c:v>3.6801490000000001</c:v>
                </c:pt>
                <c:pt idx="59694">
                  <c:v>3.8330950000000001</c:v>
                </c:pt>
                <c:pt idx="59695">
                  <c:v>3.7845569999999999</c:v>
                </c:pt>
                <c:pt idx="59696">
                  <c:v>3.9456769999999999</c:v>
                </c:pt>
                <c:pt idx="59697">
                  <c:v>4.1170369999999998</c:v>
                </c:pt>
                <c:pt idx="59698">
                  <c:v>3.900817</c:v>
                </c:pt>
                <c:pt idx="59699">
                  <c:v>3.6004299999999998</c:v>
                </c:pt>
                <c:pt idx="59700">
                  <c:v>3.516216</c:v>
                </c:pt>
                <c:pt idx="59701">
                  <c:v>3.5974729999999999</c:v>
                </c:pt>
                <c:pt idx="59702">
                  <c:v>3.7179160000000002</c:v>
                </c:pt>
                <c:pt idx="59703">
                  <c:v>3.7884030000000002</c:v>
                </c:pt>
                <c:pt idx="59704">
                  <c:v>3.868795</c:v>
                </c:pt>
                <c:pt idx="59705">
                  <c:v>3.9255300000000002</c:v>
                </c:pt>
                <c:pt idx="59706">
                  <c:v>3.847375</c:v>
                </c:pt>
                <c:pt idx="59707">
                  <c:v>3.775493</c:v>
                </c:pt>
                <c:pt idx="59708">
                  <c:v>3.743976</c:v>
                </c:pt>
                <c:pt idx="59709">
                  <c:v>3.703131</c:v>
                </c:pt>
                <c:pt idx="59710">
                  <c:v>3.6824330000000001</c:v>
                </c:pt>
                <c:pt idx="59711">
                  <c:v>3.665556</c:v>
                </c:pt>
                <c:pt idx="59712">
                  <c:v>3.6218020000000002</c:v>
                </c:pt>
                <c:pt idx="59713">
                  <c:v>3.6401210000000002</c:v>
                </c:pt>
                <c:pt idx="59714">
                  <c:v>3.7039249999999999</c:v>
                </c:pt>
                <c:pt idx="59715">
                  <c:v>3.7836910000000001</c:v>
                </c:pt>
                <c:pt idx="59716">
                  <c:v>3.8151600000000001</c:v>
                </c:pt>
                <c:pt idx="59717">
                  <c:v>3.7447699999999999</c:v>
                </c:pt>
                <c:pt idx="59718">
                  <c:v>3.6484869999999998</c:v>
                </c:pt>
                <c:pt idx="59719">
                  <c:v>3.6155279999999999</c:v>
                </c:pt>
                <c:pt idx="59720">
                  <c:v>3.6352410000000002</c:v>
                </c:pt>
                <c:pt idx="59721">
                  <c:v>3.6170420000000001</c:v>
                </c:pt>
                <c:pt idx="59722">
                  <c:v>3.626322</c:v>
                </c:pt>
                <c:pt idx="59723">
                  <c:v>3.6849569999999998</c:v>
                </c:pt>
                <c:pt idx="59724">
                  <c:v>3.685101</c:v>
                </c:pt>
                <c:pt idx="59725">
                  <c:v>3.6107680000000002</c:v>
                </c:pt>
                <c:pt idx="59726">
                  <c:v>3.5172979999999998</c:v>
                </c:pt>
                <c:pt idx="59727">
                  <c:v>3.462053</c:v>
                </c:pt>
                <c:pt idx="59728">
                  <c:v>3.450682</c:v>
                </c:pt>
                <c:pt idx="59729">
                  <c:v>3.4775109999999998</c:v>
                </c:pt>
                <c:pt idx="59730">
                  <c:v>3.5296069999999999</c:v>
                </c:pt>
                <c:pt idx="59731">
                  <c:v>3.6555789999999999</c:v>
                </c:pt>
                <c:pt idx="59732">
                  <c:v>3.6904379999999999</c:v>
                </c:pt>
                <c:pt idx="59733">
                  <c:v>3.6813509999999998</c:v>
                </c:pt>
                <c:pt idx="59734">
                  <c:v>3.6693539999999998</c:v>
                </c:pt>
                <c:pt idx="59735">
                  <c:v>3.571437</c:v>
                </c:pt>
                <c:pt idx="59736">
                  <c:v>3.5711970000000002</c:v>
                </c:pt>
                <c:pt idx="59737">
                  <c:v>3.73448</c:v>
                </c:pt>
                <c:pt idx="59738">
                  <c:v>3.8249209999999998</c:v>
                </c:pt>
                <c:pt idx="59739">
                  <c:v>3.9025479999999999</c:v>
                </c:pt>
                <c:pt idx="59740">
                  <c:v>3.927406</c:v>
                </c:pt>
                <c:pt idx="59741">
                  <c:v>3.7921299999999998</c:v>
                </c:pt>
                <c:pt idx="59742">
                  <c:v>3.556845</c:v>
                </c:pt>
                <c:pt idx="59743">
                  <c:v>3.3493029999999999</c:v>
                </c:pt>
                <c:pt idx="59744">
                  <c:v>3.20905</c:v>
                </c:pt>
                <c:pt idx="59745">
                  <c:v>3.1427939999999999</c:v>
                </c:pt>
                <c:pt idx="59746">
                  <c:v>3.1129120000000001</c:v>
                </c:pt>
                <c:pt idx="59747">
                  <c:v>3.1331060000000002</c:v>
                </c:pt>
                <c:pt idx="59748">
                  <c:v>3.2988900000000001</c:v>
                </c:pt>
                <c:pt idx="59749">
                  <c:v>3.4707309999999998</c:v>
                </c:pt>
                <c:pt idx="59750">
                  <c:v>3.5692010000000001</c:v>
                </c:pt>
                <c:pt idx="59751">
                  <c:v>3.6679840000000001</c:v>
                </c:pt>
                <c:pt idx="59752">
                  <c:v>3.8897339999999998</c:v>
                </c:pt>
                <c:pt idx="59753">
                  <c:v>3.929281</c:v>
                </c:pt>
                <c:pt idx="59754">
                  <c:v>3.6347839999999998</c:v>
                </c:pt>
                <c:pt idx="59755">
                  <c:v>3.5100859999999998</c:v>
                </c:pt>
                <c:pt idx="59756">
                  <c:v>3.5899489999999998</c:v>
                </c:pt>
                <c:pt idx="59757">
                  <c:v>3.593747</c:v>
                </c:pt>
                <c:pt idx="59758">
                  <c:v>3.5428289999999998</c:v>
                </c:pt>
                <c:pt idx="59759">
                  <c:v>3.4551769999999999</c:v>
                </c:pt>
                <c:pt idx="59760">
                  <c:v>3.5624699999999998</c:v>
                </c:pt>
                <c:pt idx="59761">
                  <c:v>3.861847</c:v>
                </c:pt>
                <c:pt idx="59762">
                  <c:v>3.864395</c:v>
                </c:pt>
                <c:pt idx="59763">
                  <c:v>3.825955</c:v>
                </c:pt>
                <c:pt idx="59764">
                  <c:v>3.8869929999999999</c:v>
                </c:pt>
                <c:pt idx="59765">
                  <c:v>4.0029170000000001</c:v>
                </c:pt>
                <c:pt idx="59766">
                  <c:v>3.9035579999999999</c:v>
                </c:pt>
                <c:pt idx="59767">
                  <c:v>3.8162419999999999</c:v>
                </c:pt>
                <c:pt idx="59768">
                  <c:v>3.8235749999999999</c:v>
                </c:pt>
                <c:pt idx="59769">
                  <c:v>3.7022659999999998</c:v>
                </c:pt>
                <c:pt idx="59770">
                  <c:v>3.4733520000000002</c:v>
                </c:pt>
                <c:pt idx="59771">
                  <c:v>3.377599</c:v>
                </c:pt>
                <c:pt idx="59772">
                  <c:v>3.4086829999999999</c:v>
                </c:pt>
                <c:pt idx="59773">
                  <c:v>3.5323959999999999</c:v>
                </c:pt>
                <c:pt idx="59774">
                  <c:v>3.6982750000000002</c:v>
                </c:pt>
                <c:pt idx="59775">
                  <c:v>3.7964570000000002</c:v>
                </c:pt>
                <c:pt idx="59776">
                  <c:v>3.881993</c:v>
                </c:pt>
                <c:pt idx="59777">
                  <c:v>3.6491600000000002</c:v>
                </c:pt>
                <c:pt idx="59778">
                  <c:v>3.6282209999999999</c:v>
                </c:pt>
                <c:pt idx="59779">
                  <c:v>3.5759089999999998</c:v>
                </c:pt>
                <c:pt idx="59780">
                  <c:v>3.5481660000000002</c:v>
                </c:pt>
                <c:pt idx="59781">
                  <c:v>3.5351119999999998</c:v>
                </c:pt>
                <c:pt idx="59782">
                  <c:v>3.5625659999999999</c:v>
                </c:pt>
                <c:pt idx="59783">
                  <c:v>3.6995010000000002</c:v>
                </c:pt>
                <c:pt idx="59784">
                  <c:v>3.7881629999999999</c:v>
                </c:pt>
                <c:pt idx="59785">
                  <c:v>3.7836430000000001</c:v>
                </c:pt>
                <c:pt idx="59786">
                  <c:v>3.7757580000000002</c:v>
                </c:pt>
                <c:pt idx="59787">
                  <c:v>3.791096</c:v>
                </c:pt>
                <c:pt idx="59788">
                  <c:v>3.7875139999999998</c:v>
                </c:pt>
                <c:pt idx="59789">
                  <c:v>3.7975629999999998</c:v>
                </c:pt>
                <c:pt idx="59790">
                  <c:v>3.7790029999999999</c:v>
                </c:pt>
                <c:pt idx="59791">
                  <c:v>3.736307</c:v>
                </c:pt>
                <c:pt idx="59792">
                  <c:v>3.7013760000000002</c:v>
                </c:pt>
                <c:pt idx="59793">
                  <c:v>3.6601949999999999</c:v>
                </c:pt>
                <c:pt idx="59794">
                  <c:v>3.6480790000000001</c:v>
                </c:pt>
                <c:pt idx="59795">
                  <c:v>3.765228</c:v>
                </c:pt>
                <c:pt idx="59796">
                  <c:v>3.8136459999999999</c:v>
                </c:pt>
                <c:pt idx="59797">
                  <c:v>3.8295370000000002</c:v>
                </c:pt>
                <c:pt idx="59798">
                  <c:v>3.8184300000000002</c:v>
                </c:pt>
                <c:pt idx="59799">
                  <c:v>3.7543139999999999</c:v>
                </c:pt>
                <c:pt idx="59800">
                  <c:v>3.7755899999999998</c:v>
                </c:pt>
                <c:pt idx="59801">
                  <c:v>3.8397060000000001</c:v>
                </c:pt>
                <c:pt idx="59802">
                  <c:v>3.7853979999999998</c:v>
                </c:pt>
                <c:pt idx="59803">
                  <c:v>3.4887380000000001</c:v>
                </c:pt>
                <c:pt idx="59804">
                  <c:v>3.1425540000000001</c:v>
                </c:pt>
                <c:pt idx="59805">
                  <c:v>3.0733410000000001</c:v>
                </c:pt>
                <c:pt idx="59806">
                  <c:v>3.1907070000000002</c:v>
                </c:pt>
                <c:pt idx="59807">
                  <c:v>3.3372099999999998</c:v>
                </c:pt>
                <c:pt idx="59808">
                  <c:v>3.4534699999999998</c:v>
                </c:pt>
                <c:pt idx="59809">
                  <c:v>3.5701870000000002</c:v>
                </c:pt>
                <c:pt idx="59810">
                  <c:v>3.7980680000000002</c:v>
                </c:pt>
                <c:pt idx="59811">
                  <c:v>4.0606619999999998</c:v>
                </c:pt>
                <c:pt idx="59812">
                  <c:v>3.9458690000000001</c:v>
                </c:pt>
                <c:pt idx="59813">
                  <c:v>3.4044279999999998</c:v>
                </c:pt>
                <c:pt idx="59814">
                  <c:v>3.0024459999999999</c:v>
                </c:pt>
                <c:pt idx="59815">
                  <c:v>2.9308049999999999</c:v>
                </c:pt>
                <c:pt idx="59816">
                  <c:v>3.0403340000000001</c:v>
                </c:pt>
                <c:pt idx="59817">
                  <c:v>3.260834</c:v>
                </c:pt>
                <c:pt idx="59818">
                  <c:v>3.541242</c:v>
                </c:pt>
                <c:pt idx="59819">
                  <c:v>3.7835230000000002</c:v>
                </c:pt>
                <c:pt idx="59820">
                  <c:v>4.0339289999999997</c:v>
                </c:pt>
                <c:pt idx="59821">
                  <c:v>4.1832209999999996</c:v>
                </c:pt>
                <c:pt idx="59822">
                  <c:v>4.0182310000000001</c:v>
                </c:pt>
                <c:pt idx="59823">
                  <c:v>3.602738</c:v>
                </c:pt>
                <c:pt idx="59824">
                  <c:v>3.430488</c:v>
                </c:pt>
                <c:pt idx="59825">
                  <c:v>3.539704</c:v>
                </c:pt>
                <c:pt idx="59826">
                  <c:v>3.5997089999999998</c:v>
                </c:pt>
                <c:pt idx="59827">
                  <c:v>3.6667580000000002</c:v>
                </c:pt>
                <c:pt idx="59828">
                  <c:v>3.5899969999999999</c:v>
                </c:pt>
                <c:pt idx="59829">
                  <c:v>3.5829049999999998</c:v>
                </c:pt>
                <c:pt idx="59830">
                  <c:v>3.9857999999999998</c:v>
                </c:pt>
                <c:pt idx="59831">
                  <c:v>4.2560399999999996</c:v>
                </c:pt>
                <c:pt idx="59832">
                  <c:v>4.1182160000000003</c:v>
                </c:pt>
                <c:pt idx="59833">
                  <c:v>3.9758710000000002</c:v>
                </c:pt>
                <c:pt idx="59834">
                  <c:v>3.883051</c:v>
                </c:pt>
                <c:pt idx="59835">
                  <c:v>3.8151600000000001</c:v>
                </c:pt>
                <c:pt idx="59836">
                  <c:v>3.6739700000000002</c:v>
                </c:pt>
                <c:pt idx="59837">
                  <c:v>3.5768230000000001</c:v>
                </c:pt>
                <c:pt idx="59838">
                  <c:v>3.6301679999999998</c:v>
                </c:pt>
                <c:pt idx="59839">
                  <c:v>3.6494010000000001</c:v>
                </c:pt>
                <c:pt idx="59840">
                  <c:v>3.651637</c:v>
                </c:pt>
                <c:pt idx="59841">
                  <c:v>3.7070500000000002</c:v>
                </c:pt>
                <c:pt idx="59842">
                  <c:v>3.7404899999999999</c:v>
                </c:pt>
                <c:pt idx="59843">
                  <c:v>3.7700119999999999</c:v>
                </c:pt>
                <c:pt idx="59844">
                  <c:v>3.7386879999999998</c:v>
                </c:pt>
                <c:pt idx="59845">
                  <c:v>3.6171869999999999</c:v>
                </c:pt>
                <c:pt idx="59846">
                  <c:v>3.5564840000000002</c:v>
                </c:pt>
                <c:pt idx="59847">
                  <c:v>3.5643210000000001</c:v>
                </c:pt>
                <c:pt idx="59848">
                  <c:v>3.6268030000000002</c:v>
                </c:pt>
                <c:pt idx="59849">
                  <c:v>3.6891639999999999</c:v>
                </c:pt>
                <c:pt idx="59850">
                  <c:v>3.6548099999999999</c:v>
                </c:pt>
                <c:pt idx="59851">
                  <c:v>3.5770870000000001</c:v>
                </c:pt>
                <c:pt idx="59852">
                  <c:v>3.5985550000000002</c:v>
                </c:pt>
                <c:pt idx="59853">
                  <c:v>3.6370200000000001</c:v>
                </c:pt>
                <c:pt idx="59854">
                  <c:v>3.681543</c:v>
                </c:pt>
                <c:pt idx="59855">
                  <c:v>3.6673589999999998</c:v>
                </c:pt>
                <c:pt idx="59856">
                  <c:v>3.6990210000000001</c:v>
                </c:pt>
                <c:pt idx="59857">
                  <c:v>3.7107519999999998</c:v>
                </c:pt>
                <c:pt idx="59858">
                  <c:v>3.682553</c:v>
                </c:pt>
                <c:pt idx="59859">
                  <c:v>3.6601949999999999</c:v>
                </c:pt>
                <c:pt idx="59860">
                  <c:v>3.601416</c:v>
                </c:pt>
                <c:pt idx="59861">
                  <c:v>3.5524450000000001</c:v>
                </c:pt>
                <c:pt idx="59862">
                  <c:v>3.5638640000000001</c:v>
                </c:pt>
                <c:pt idx="59863">
                  <c:v>3.5958139999999998</c:v>
                </c:pt>
                <c:pt idx="59864">
                  <c:v>3.6311779999999998</c:v>
                </c:pt>
                <c:pt idx="59865">
                  <c:v>3.6557710000000001</c:v>
                </c:pt>
                <c:pt idx="59866">
                  <c:v>3.6651229999999999</c:v>
                </c:pt>
                <c:pt idx="59867">
                  <c:v>3.6501700000000001</c:v>
                </c:pt>
                <c:pt idx="59868">
                  <c:v>3.61483</c:v>
                </c:pt>
                <c:pt idx="59869">
                  <c:v>3.5442239999999998</c:v>
                </c:pt>
                <c:pt idx="59870">
                  <c:v>3.5321549999999999</c:v>
                </c:pt>
                <c:pt idx="59871">
                  <c:v>3.5527099999999998</c:v>
                </c:pt>
                <c:pt idx="59872">
                  <c:v>3.4892669999999999</c:v>
                </c:pt>
                <c:pt idx="59873">
                  <c:v>3.2400380000000002</c:v>
                </c:pt>
                <c:pt idx="59874">
                  <c:v>3.0493489999999999</c:v>
                </c:pt>
                <c:pt idx="59875">
                  <c:v>3.0274719999999999</c:v>
                </c:pt>
                <c:pt idx="59876">
                  <c:v>2.9838140000000002</c:v>
                </c:pt>
                <c:pt idx="59877">
                  <c:v>3.0194899999999998</c:v>
                </c:pt>
                <c:pt idx="59878">
                  <c:v>3.1713309999999999</c:v>
                </c:pt>
                <c:pt idx="59879">
                  <c:v>3.5357850000000002</c:v>
                </c:pt>
                <c:pt idx="59880">
                  <c:v>4.066192</c:v>
                </c:pt>
                <c:pt idx="59881">
                  <c:v>4.2419279999999997</c:v>
                </c:pt>
                <c:pt idx="59882">
                  <c:v>4.1963470000000003</c:v>
                </c:pt>
                <c:pt idx="59883">
                  <c:v>4.2419279999999997</c:v>
                </c:pt>
                <c:pt idx="59884">
                  <c:v>4.2620259999999996</c:v>
                </c:pt>
                <c:pt idx="59885">
                  <c:v>3.9884689999999998</c:v>
                </c:pt>
                <c:pt idx="59886">
                  <c:v>3.7864080000000002</c:v>
                </c:pt>
                <c:pt idx="59887">
                  <c:v>3.805304</c:v>
                </c:pt>
                <c:pt idx="59888">
                  <c:v>3.8758629999999998</c:v>
                </c:pt>
                <c:pt idx="59889">
                  <c:v>3.835715</c:v>
                </c:pt>
                <c:pt idx="59890">
                  <c:v>3.6682000000000001</c:v>
                </c:pt>
                <c:pt idx="59891">
                  <c:v>3.5599460000000001</c:v>
                </c:pt>
                <c:pt idx="59892">
                  <c:v>3.5731920000000001</c:v>
                </c:pt>
                <c:pt idx="59893">
                  <c:v>3.6803170000000001</c:v>
                </c:pt>
                <c:pt idx="59894">
                  <c:v>3.7358750000000001</c:v>
                </c:pt>
                <c:pt idx="59895">
                  <c:v>3.7292149999999999</c:v>
                </c:pt>
                <c:pt idx="59896">
                  <c:v>3.8435999999999999</c:v>
                </c:pt>
                <c:pt idx="59897">
                  <c:v>3.952985</c:v>
                </c:pt>
                <c:pt idx="59898">
                  <c:v>3.9666399999999999</c:v>
                </c:pt>
                <c:pt idx="59899">
                  <c:v>3.8313640000000002</c:v>
                </c:pt>
                <c:pt idx="59900">
                  <c:v>3.699621</c:v>
                </c:pt>
                <c:pt idx="59901">
                  <c:v>3.6268509999999998</c:v>
                </c:pt>
                <c:pt idx="59902">
                  <c:v>3.6201669999999999</c:v>
                </c:pt>
                <c:pt idx="59903">
                  <c:v>3.6219220000000001</c:v>
                </c:pt>
                <c:pt idx="59904">
                  <c:v>3.5778799999999999</c:v>
                </c:pt>
                <c:pt idx="59905">
                  <c:v>3.2565780000000002</c:v>
                </c:pt>
                <c:pt idx="59906">
                  <c:v>2.8904169999999998</c:v>
                </c:pt>
                <c:pt idx="59907">
                  <c:v>2.8801760000000001</c:v>
                </c:pt>
                <c:pt idx="59908">
                  <c:v>3.038338</c:v>
                </c:pt>
                <c:pt idx="59909">
                  <c:v>3.2921339999999999</c:v>
                </c:pt>
                <c:pt idx="59910">
                  <c:v>3.577496</c:v>
                </c:pt>
                <c:pt idx="59911">
                  <c:v>3.7561650000000002</c:v>
                </c:pt>
                <c:pt idx="59912">
                  <c:v>4.0776110000000001</c:v>
                </c:pt>
                <c:pt idx="59913">
                  <c:v>4.4971180000000004</c:v>
                </c:pt>
                <c:pt idx="59914">
                  <c:v>4.2889280000000003</c:v>
                </c:pt>
                <c:pt idx="59915">
                  <c:v>3.9746450000000002</c:v>
                </c:pt>
                <c:pt idx="59916">
                  <c:v>3.9007930000000002</c:v>
                </c:pt>
                <c:pt idx="59917">
                  <c:v>3.8793489999999999</c:v>
                </c:pt>
                <c:pt idx="59918">
                  <c:v>3.8637700000000001</c:v>
                </c:pt>
                <c:pt idx="59919">
                  <c:v>3.823887</c:v>
                </c:pt>
                <c:pt idx="59920">
                  <c:v>3.7406350000000002</c:v>
                </c:pt>
                <c:pt idx="59921">
                  <c:v>3.7028189999999999</c:v>
                </c:pt>
                <c:pt idx="59922">
                  <c:v>3.6886109999999999</c:v>
                </c:pt>
                <c:pt idx="59923">
                  <c:v>3.6572140000000002</c:v>
                </c:pt>
                <c:pt idx="59924">
                  <c:v>3.6525020000000001</c:v>
                </c:pt>
                <c:pt idx="59925">
                  <c:v>3.660676</c:v>
                </c:pt>
                <c:pt idx="59926">
                  <c:v>3.6740900000000001</c:v>
                </c:pt>
                <c:pt idx="59927">
                  <c:v>3.647958</c:v>
                </c:pt>
                <c:pt idx="59928">
                  <c:v>3.6446170000000002</c:v>
                </c:pt>
                <c:pt idx="59929">
                  <c:v>3.6912069999999999</c:v>
                </c:pt>
                <c:pt idx="59930">
                  <c:v>3.7014010000000002</c:v>
                </c:pt>
                <c:pt idx="59931">
                  <c:v>3.72722</c:v>
                </c:pt>
                <c:pt idx="59932">
                  <c:v>3.7023380000000001</c:v>
                </c:pt>
                <c:pt idx="59933">
                  <c:v>3.6559879999999998</c:v>
                </c:pt>
                <c:pt idx="59934">
                  <c:v>3.6238220000000001</c:v>
                </c:pt>
                <c:pt idx="59935">
                  <c:v>3.6522860000000001</c:v>
                </c:pt>
                <c:pt idx="59936">
                  <c:v>3.6466599999999998</c:v>
                </c:pt>
                <c:pt idx="59937">
                  <c:v>3.6082190000000001</c:v>
                </c:pt>
                <c:pt idx="59938">
                  <c:v>3.6452179999999998</c:v>
                </c:pt>
                <c:pt idx="59939">
                  <c:v>3.6234850000000001</c:v>
                </c:pt>
                <c:pt idx="59940">
                  <c:v>3.5689850000000001</c:v>
                </c:pt>
                <c:pt idx="59941">
                  <c:v>3.5039069999999999</c:v>
                </c:pt>
                <c:pt idx="59942">
                  <c:v>3.376036</c:v>
                </c:pt>
                <c:pt idx="59943">
                  <c:v>3.3117030000000001</c:v>
                </c:pt>
                <c:pt idx="59944">
                  <c:v>3.3856039999999998</c:v>
                </c:pt>
                <c:pt idx="59945">
                  <c:v>3.489099</c:v>
                </c:pt>
                <c:pt idx="59946">
                  <c:v>3.5287169999999999</c:v>
                </c:pt>
                <c:pt idx="59947">
                  <c:v>3.5917520000000001</c:v>
                </c:pt>
                <c:pt idx="59948">
                  <c:v>3.6826729999999999</c:v>
                </c:pt>
                <c:pt idx="59949">
                  <c:v>3.7065450000000002</c:v>
                </c:pt>
                <c:pt idx="59950">
                  <c:v>3.7097910000000001</c:v>
                </c:pt>
                <c:pt idx="59951">
                  <c:v>3.6488480000000001</c:v>
                </c:pt>
                <c:pt idx="59952">
                  <c:v>3.482367</c:v>
                </c:pt>
                <c:pt idx="59953">
                  <c:v>3.4463780000000002</c:v>
                </c:pt>
                <c:pt idx="59954">
                  <c:v>3.5194619999999999</c:v>
                </c:pt>
                <c:pt idx="59955">
                  <c:v>3.6355050000000002</c:v>
                </c:pt>
                <c:pt idx="59956">
                  <c:v>3.7882349999999998</c:v>
                </c:pt>
                <c:pt idx="59957">
                  <c:v>3.916131</c:v>
                </c:pt>
                <c:pt idx="59958">
                  <c:v>3.9655100000000001</c:v>
                </c:pt>
                <c:pt idx="59959">
                  <c:v>3.9958010000000002</c:v>
                </c:pt>
                <c:pt idx="59960">
                  <c:v>4.0285919999999997</c:v>
                </c:pt>
                <c:pt idx="59961">
                  <c:v>4.0075329999999996</c:v>
                </c:pt>
                <c:pt idx="59962">
                  <c:v>3.8733140000000001</c:v>
                </c:pt>
                <c:pt idx="59963">
                  <c:v>3.7605879999999998</c:v>
                </c:pt>
                <c:pt idx="59964">
                  <c:v>3.7411629999999998</c:v>
                </c:pt>
                <c:pt idx="59965">
                  <c:v>3.6627190000000001</c:v>
                </c:pt>
                <c:pt idx="59966">
                  <c:v>3.6108159999999998</c:v>
                </c:pt>
                <c:pt idx="59967">
                  <c:v>3.4884010000000001</c:v>
                </c:pt>
                <c:pt idx="59968">
                  <c:v>3.3401670000000001</c:v>
                </c:pt>
                <c:pt idx="59969">
                  <c:v>3.3731749999999998</c:v>
                </c:pt>
                <c:pt idx="59970">
                  <c:v>3.4461620000000002</c:v>
                </c:pt>
                <c:pt idx="59971">
                  <c:v>3.558119</c:v>
                </c:pt>
                <c:pt idx="59972">
                  <c:v>3.7021700000000002</c:v>
                </c:pt>
                <c:pt idx="59973">
                  <c:v>3.721619</c:v>
                </c:pt>
                <c:pt idx="59974">
                  <c:v>3.71556</c:v>
                </c:pt>
                <c:pt idx="59975">
                  <c:v>3.7464529999999998</c:v>
                </c:pt>
                <c:pt idx="59976">
                  <c:v>3.7575590000000001</c:v>
                </c:pt>
                <c:pt idx="59977">
                  <c:v>3.6976740000000001</c:v>
                </c:pt>
                <c:pt idx="59978">
                  <c:v>3.7396729999999998</c:v>
                </c:pt>
                <c:pt idx="59979">
                  <c:v>3.7917930000000002</c:v>
                </c:pt>
                <c:pt idx="59980">
                  <c:v>3.7818399999999999</c:v>
                </c:pt>
                <c:pt idx="59981">
                  <c:v>3.7876340000000002</c:v>
                </c:pt>
                <c:pt idx="59982">
                  <c:v>3.8378549999999998</c:v>
                </c:pt>
                <c:pt idx="59983">
                  <c:v>3.9127890000000001</c:v>
                </c:pt>
                <c:pt idx="59984">
                  <c:v>3.8639389999999998</c:v>
                </c:pt>
                <c:pt idx="59985">
                  <c:v>3.7450100000000002</c:v>
                </c:pt>
                <c:pt idx="59986">
                  <c:v>3.7090209999999999</c:v>
                </c:pt>
                <c:pt idx="59987">
                  <c:v>3.6988279999999998</c:v>
                </c:pt>
                <c:pt idx="59988">
                  <c:v>3.6573099999999998</c:v>
                </c:pt>
                <c:pt idx="59989">
                  <c:v>3.6201669999999999</c:v>
                </c:pt>
                <c:pt idx="59990">
                  <c:v>3.563167</c:v>
                </c:pt>
                <c:pt idx="59991">
                  <c:v>3.3908930000000002</c:v>
                </c:pt>
                <c:pt idx="59992">
                  <c:v>3.2875670000000001</c:v>
                </c:pt>
                <c:pt idx="59993">
                  <c:v>3.350384</c:v>
                </c:pt>
                <c:pt idx="59994">
                  <c:v>3.452124</c:v>
                </c:pt>
                <c:pt idx="59995">
                  <c:v>3.5063110000000002</c:v>
                </c:pt>
                <c:pt idx="59996">
                  <c:v>3.5705239999999998</c:v>
                </c:pt>
                <c:pt idx="59997">
                  <c:v>3.724936</c:v>
                </c:pt>
                <c:pt idx="59998">
                  <c:v>3.982939</c:v>
                </c:pt>
                <c:pt idx="59999">
                  <c:v>4.0033250000000002</c:v>
                </c:pt>
                <c:pt idx="60000">
                  <c:v>3.925386</c:v>
                </c:pt>
                <c:pt idx="60001">
                  <c:v>3.8616790000000001</c:v>
                </c:pt>
                <c:pt idx="60002">
                  <c:v>3.8304740000000002</c:v>
                </c:pt>
                <c:pt idx="60003">
                  <c:v>3.769123</c:v>
                </c:pt>
                <c:pt idx="60004">
                  <c:v>3.7058239999999998</c:v>
                </c:pt>
                <c:pt idx="60005">
                  <c:v>3.7093579999999999</c:v>
                </c:pt>
                <c:pt idx="60006">
                  <c:v>3.734985</c:v>
                </c:pt>
                <c:pt idx="60007">
                  <c:v>3.739312</c:v>
                </c:pt>
                <c:pt idx="60008">
                  <c:v>3.7522700000000002</c:v>
                </c:pt>
                <c:pt idx="60009">
                  <c:v>3.7866960000000001</c:v>
                </c:pt>
                <c:pt idx="60010">
                  <c:v>3.7928989999999998</c:v>
                </c:pt>
                <c:pt idx="60011">
                  <c:v>3.7819120000000002</c:v>
                </c:pt>
                <c:pt idx="60012">
                  <c:v>3.7706849999999998</c:v>
                </c:pt>
                <c:pt idx="60013">
                  <c:v>3.743808</c:v>
                </c:pt>
                <c:pt idx="60014">
                  <c:v>3.7441689999999999</c:v>
                </c:pt>
                <c:pt idx="60015">
                  <c:v>3.7483520000000001</c:v>
                </c:pt>
                <c:pt idx="60016">
                  <c:v>3.7204410000000001</c:v>
                </c:pt>
                <c:pt idx="60017">
                  <c:v>3.6305290000000001</c:v>
                </c:pt>
                <c:pt idx="60018">
                  <c:v>3.54908</c:v>
                </c:pt>
                <c:pt idx="60019">
                  <c:v>3.555498</c:v>
                </c:pt>
                <c:pt idx="60020">
                  <c:v>3.5646819999999999</c:v>
                </c:pt>
                <c:pt idx="60021">
                  <c:v>3.570716</c:v>
                </c:pt>
                <c:pt idx="60022">
                  <c:v>3.5767259999999998</c:v>
                </c:pt>
                <c:pt idx="60023">
                  <c:v>3.5999729999999999</c:v>
                </c:pt>
                <c:pt idx="60024">
                  <c:v>3.6645699999999999</c:v>
                </c:pt>
                <c:pt idx="60025">
                  <c:v>3.7573189999999999</c:v>
                </c:pt>
                <c:pt idx="60026">
                  <c:v>3.7269800000000002</c:v>
                </c:pt>
                <c:pt idx="60027">
                  <c:v>3.4979930000000001</c:v>
                </c:pt>
                <c:pt idx="60028">
                  <c:v>3.1942409999999999</c:v>
                </c:pt>
                <c:pt idx="60029">
                  <c:v>3.0627879999999998</c:v>
                </c:pt>
                <c:pt idx="60030">
                  <c:v>3.210877</c:v>
                </c:pt>
                <c:pt idx="60031">
                  <c:v>3.484699</c:v>
                </c:pt>
                <c:pt idx="60032">
                  <c:v>3.5362179999999999</c:v>
                </c:pt>
                <c:pt idx="60033">
                  <c:v>3.473665</c:v>
                </c:pt>
                <c:pt idx="60034">
                  <c:v>3.5656680000000001</c:v>
                </c:pt>
                <c:pt idx="60035">
                  <c:v>3.5059749999999998</c:v>
                </c:pt>
                <c:pt idx="60036">
                  <c:v>3.1308940000000001</c:v>
                </c:pt>
                <c:pt idx="60037">
                  <c:v>2.8926530000000001</c:v>
                </c:pt>
                <c:pt idx="60038">
                  <c:v>3.0199950000000002</c:v>
                </c:pt>
                <c:pt idx="60039">
                  <c:v>3.4426519999999998</c:v>
                </c:pt>
                <c:pt idx="60040">
                  <c:v>3.9689239999999999</c:v>
                </c:pt>
                <c:pt idx="60041">
                  <c:v>4.2556789999999998</c:v>
                </c:pt>
                <c:pt idx="60042">
                  <c:v>4.3811229999999997</c:v>
                </c:pt>
                <c:pt idx="60043">
                  <c:v>4.3972300000000004</c:v>
                </c:pt>
                <c:pt idx="60044">
                  <c:v>4.2623139999999999</c:v>
                </c:pt>
                <c:pt idx="60045">
                  <c:v>3.5556909999999999</c:v>
                </c:pt>
                <c:pt idx="60046">
                  <c:v>3.7594820000000002</c:v>
                </c:pt>
                <c:pt idx="60047">
                  <c:v>3.9784199999999998</c:v>
                </c:pt>
                <c:pt idx="60048">
                  <c:v>4.0754229999999998</c:v>
                </c:pt>
                <c:pt idx="60049">
                  <c:v>4.2345959999999998</c:v>
                </c:pt>
                <c:pt idx="60050">
                  <c:v>4.3138810000000003</c:v>
                </c:pt>
                <c:pt idx="60051">
                  <c:v>4.1049449999999998</c:v>
                </c:pt>
                <c:pt idx="60052">
                  <c:v>3.9376470000000001</c:v>
                </c:pt>
                <c:pt idx="60053">
                  <c:v>3.866295</c:v>
                </c:pt>
                <c:pt idx="60054">
                  <c:v>3.8177810000000001</c:v>
                </c:pt>
                <c:pt idx="60055">
                  <c:v>3.7768640000000002</c:v>
                </c:pt>
                <c:pt idx="60056">
                  <c:v>3.7436159999999998</c:v>
                </c:pt>
                <c:pt idx="60057">
                  <c:v>3.7322199999999999</c:v>
                </c:pt>
                <c:pt idx="60058">
                  <c:v>3.7150799999999999</c:v>
                </c:pt>
                <c:pt idx="60059">
                  <c:v>3.6973379999999998</c:v>
                </c:pt>
                <c:pt idx="60060">
                  <c:v>3.7255850000000001</c:v>
                </c:pt>
                <c:pt idx="60061">
                  <c:v>3.7638099999999999</c:v>
                </c:pt>
                <c:pt idx="60062">
                  <c:v>3.783763</c:v>
                </c:pt>
                <c:pt idx="60063">
                  <c:v>3.7635930000000002</c:v>
                </c:pt>
                <c:pt idx="60064">
                  <c:v>3.6878660000000001</c:v>
                </c:pt>
                <c:pt idx="60065">
                  <c:v>3.6311779999999998</c:v>
                </c:pt>
                <c:pt idx="60066">
                  <c:v>3.6070410000000002</c:v>
                </c:pt>
                <c:pt idx="60067">
                  <c:v>3.6629839999999998</c:v>
                </c:pt>
                <c:pt idx="60068">
                  <c:v>3.6400250000000001</c:v>
                </c:pt>
                <c:pt idx="60069">
                  <c:v>3.5937950000000001</c:v>
                </c:pt>
                <c:pt idx="60070">
                  <c:v>3.623437</c:v>
                </c:pt>
                <c:pt idx="60071">
                  <c:v>3.6514199999999999</c:v>
                </c:pt>
                <c:pt idx="60072">
                  <c:v>3.6737540000000002</c:v>
                </c:pt>
                <c:pt idx="60073">
                  <c:v>3.705031</c:v>
                </c:pt>
                <c:pt idx="60074">
                  <c:v>3.7188300000000001</c:v>
                </c:pt>
                <c:pt idx="60075">
                  <c:v>3.7348170000000001</c:v>
                </c:pt>
                <c:pt idx="60076">
                  <c:v>3.7366679999999999</c:v>
                </c:pt>
                <c:pt idx="60077">
                  <c:v>3.6938759999999999</c:v>
                </c:pt>
                <c:pt idx="60078">
                  <c:v>3.6777929999999999</c:v>
                </c:pt>
                <c:pt idx="60079">
                  <c:v>3.702747</c:v>
                </c:pt>
                <c:pt idx="60080">
                  <c:v>3.717892</c:v>
                </c:pt>
                <c:pt idx="60081">
                  <c:v>3.70919</c:v>
                </c:pt>
                <c:pt idx="60082">
                  <c:v>3.7307060000000001</c:v>
                </c:pt>
                <c:pt idx="60083">
                  <c:v>3.6962079999999999</c:v>
                </c:pt>
                <c:pt idx="60084">
                  <c:v>3.6076419999999998</c:v>
                </c:pt>
                <c:pt idx="60085">
                  <c:v>3.5786009999999999</c:v>
                </c:pt>
                <c:pt idx="60086">
                  <c:v>3.5965600000000002</c:v>
                </c:pt>
                <c:pt idx="60087">
                  <c:v>3.60358</c:v>
                </c:pt>
                <c:pt idx="60088">
                  <c:v>3.6222829999999999</c:v>
                </c:pt>
                <c:pt idx="60089">
                  <c:v>3.629543</c:v>
                </c:pt>
                <c:pt idx="60090">
                  <c:v>3.6811579999999999</c:v>
                </c:pt>
                <c:pt idx="60091">
                  <c:v>3.7629440000000001</c:v>
                </c:pt>
                <c:pt idx="60092">
                  <c:v>3.723446</c:v>
                </c:pt>
                <c:pt idx="60093">
                  <c:v>3.6096140000000001</c:v>
                </c:pt>
                <c:pt idx="60094">
                  <c:v>3.5789140000000002</c:v>
                </c:pt>
                <c:pt idx="60095">
                  <c:v>3.607955</c:v>
                </c:pt>
                <c:pt idx="60096">
                  <c:v>3.6517330000000001</c:v>
                </c:pt>
                <c:pt idx="60097">
                  <c:v>3.6593300000000002</c:v>
                </c:pt>
                <c:pt idx="60098">
                  <c:v>3.5991559999999998</c:v>
                </c:pt>
                <c:pt idx="60099">
                  <c:v>3.5429010000000001</c:v>
                </c:pt>
                <c:pt idx="60100">
                  <c:v>3.400004</c:v>
                </c:pt>
                <c:pt idx="60101">
                  <c:v>3.2957640000000001</c:v>
                </c:pt>
                <c:pt idx="60102">
                  <c:v>3.2519390000000001</c:v>
                </c:pt>
                <c:pt idx="60103">
                  <c:v>3.0705049999999998</c:v>
                </c:pt>
                <c:pt idx="60104">
                  <c:v>2.8174779999999999</c:v>
                </c:pt>
                <c:pt idx="60105">
                  <c:v>2.8674580000000001</c:v>
                </c:pt>
                <c:pt idx="60106">
                  <c:v>3.2198929999999999</c:v>
                </c:pt>
                <c:pt idx="60107">
                  <c:v>3.6459630000000001</c:v>
                </c:pt>
                <c:pt idx="60108">
                  <c:v>3.9756070000000001</c:v>
                </c:pt>
                <c:pt idx="60109">
                  <c:v>4.0411419999999998</c:v>
                </c:pt>
                <c:pt idx="60110">
                  <c:v>4.2414949999999996</c:v>
                </c:pt>
                <c:pt idx="60111">
                  <c:v>4.5015179999999999</c:v>
                </c:pt>
                <c:pt idx="60112">
                  <c:v>4.3409509999999996</c:v>
                </c:pt>
                <c:pt idx="60113">
                  <c:v>4.0107780000000002</c:v>
                </c:pt>
                <c:pt idx="60114">
                  <c:v>3.8329740000000001</c:v>
                </c:pt>
                <c:pt idx="60115">
                  <c:v>3.7681610000000001</c:v>
                </c:pt>
                <c:pt idx="60116">
                  <c:v>3.7071939999999999</c:v>
                </c:pt>
                <c:pt idx="60117">
                  <c:v>3.5963669999999999</c:v>
                </c:pt>
                <c:pt idx="60118">
                  <c:v>3.53403</c:v>
                </c:pt>
                <c:pt idx="60119">
                  <c:v>3.5782409999999998</c:v>
                </c:pt>
                <c:pt idx="60120">
                  <c:v>3.651084</c:v>
                </c:pt>
                <c:pt idx="60121">
                  <c:v>3.7315230000000001</c:v>
                </c:pt>
                <c:pt idx="60122">
                  <c:v>3.830282</c:v>
                </c:pt>
                <c:pt idx="60123">
                  <c:v>3.7744119999999999</c:v>
                </c:pt>
                <c:pt idx="60124">
                  <c:v>3.7688579999999998</c:v>
                </c:pt>
                <c:pt idx="60125">
                  <c:v>4.0551810000000001</c:v>
                </c:pt>
                <c:pt idx="60126">
                  <c:v>4.174302</c:v>
                </c:pt>
                <c:pt idx="60127">
                  <c:v>4.0181829999999996</c:v>
                </c:pt>
                <c:pt idx="60128">
                  <c:v>3.7870089999999998</c:v>
                </c:pt>
                <c:pt idx="60129">
                  <c:v>3.667287</c:v>
                </c:pt>
                <c:pt idx="60130">
                  <c:v>3.6201189999999999</c:v>
                </c:pt>
                <c:pt idx="60131">
                  <c:v>3.6197110000000001</c:v>
                </c:pt>
                <c:pt idx="60132">
                  <c:v>3.5850680000000001</c:v>
                </c:pt>
                <c:pt idx="60133">
                  <c:v>3.586751</c:v>
                </c:pt>
                <c:pt idx="60134">
                  <c:v>3.6448809999999998</c:v>
                </c:pt>
                <c:pt idx="60135">
                  <c:v>3.670725</c:v>
                </c:pt>
                <c:pt idx="60136">
                  <c:v>3.6129069999999999</c:v>
                </c:pt>
                <c:pt idx="60137">
                  <c:v>3.592473</c:v>
                </c:pt>
                <c:pt idx="60138">
                  <c:v>3.627596</c:v>
                </c:pt>
                <c:pt idx="60139">
                  <c:v>3.659233</c:v>
                </c:pt>
                <c:pt idx="60140">
                  <c:v>3.685149</c:v>
                </c:pt>
                <c:pt idx="60141">
                  <c:v>3.7466210000000002</c:v>
                </c:pt>
                <c:pt idx="60142">
                  <c:v>3.8093910000000002</c:v>
                </c:pt>
                <c:pt idx="60143">
                  <c:v>3.8723049999999999</c:v>
                </c:pt>
                <c:pt idx="60144">
                  <c:v>3.8976190000000002</c:v>
                </c:pt>
                <c:pt idx="60145">
                  <c:v>3.8270599999999999</c:v>
                </c:pt>
                <c:pt idx="60146">
                  <c:v>3.72133</c:v>
                </c:pt>
                <c:pt idx="60147">
                  <c:v>3.6600990000000002</c:v>
                </c:pt>
                <c:pt idx="60148">
                  <c:v>3.6531030000000002</c:v>
                </c:pt>
                <c:pt idx="60149">
                  <c:v>3.6639689999999998</c:v>
                </c:pt>
                <c:pt idx="60150">
                  <c:v>3.6706289999999999</c:v>
                </c:pt>
                <c:pt idx="60151">
                  <c:v>3.6906780000000001</c:v>
                </c:pt>
                <c:pt idx="60152">
                  <c:v>3.727052</c:v>
                </c:pt>
                <c:pt idx="60153">
                  <c:v>3.7598669999999998</c:v>
                </c:pt>
                <c:pt idx="60154">
                  <c:v>3.7255370000000001</c:v>
                </c:pt>
                <c:pt idx="60155">
                  <c:v>3.687649</c:v>
                </c:pt>
                <c:pt idx="60156">
                  <c:v>3.6849090000000002</c:v>
                </c:pt>
                <c:pt idx="60157">
                  <c:v>3.6834180000000001</c:v>
                </c:pt>
                <c:pt idx="60158">
                  <c:v>3.6189650000000002</c:v>
                </c:pt>
                <c:pt idx="60159">
                  <c:v>3.5363380000000002</c:v>
                </c:pt>
                <c:pt idx="60160">
                  <c:v>3.5126580000000001</c:v>
                </c:pt>
                <c:pt idx="60161">
                  <c:v>3.5118170000000002</c:v>
                </c:pt>
                <c:pt idx="60162">
                  <c:v>3.422266</c:v>
                </c:pt>
                <c:pt idx="60163">
                  <c:v>3.4036339999999998</c:v>
                </c:pt>
                <c:pt idx="60164">
                  <c:v>3.5144129999999998</c:v>
                </c:pt>
                <c:pt idx="60165">
                  <c:v>3.5611000000000002</c:v>
                </c:pt>
                <c:pt idx="60166">
                  <c:v>3.6151909999999998</c:v>
                </c:pt>
                <c:pt idx="60167">
                  <c:v>3.5360260000000001</c:v>
                </c:pt>
                <c:pt idx="60168">
                  <c:v>3.5478299999999998</c:v>
                </c:pt>
                <c:pt idx="60169">
                  <c:v>3.6622620000000001</c:v>
                </c:pt>
                <c:pt idx="60170">
                  <c:v>3.63089</c:v>
                </c:pt>
                <c:pt idx="60171">
                  <c:v>3.6191580000000001</c:v>
                </c:pt>
                <c:pt idx="60172">
                  <c:v>3.7157770000000001</c:v>
                </c:pt>
                <c:pt idx="60173">
                  <c:v>3.934161</c:v>
                </c:pt>
                <c:pt idx="60174">
                  <c:v>4.2177670000000003</c:v>
                </c:pt>
                <c:pt idx="60175">
                  <c:v>4.3539810000000001</c:v>
                </c:pt>
                <c:pt idx="60176">
                  <c:v>4.120692</c:v>
                </c:pt>
                <c:pt idx="60177">
                  <c:v>3.8072029999999999</c:v>
                </c:pt>
                <c:pt idx="60178">
                  <c:v>3.6785860000000001</c:v>
                </c:pt>
                <c:pt idx="60179">
                  <c:v>3.5020319999999998</c:v>
                </c:pt>
                <c:pt idx="60180">
                  <c:v>3.4422190000000001</c:v>
                </c:pt>
                <c:pt idx="60181">
                  <c:v>3.4089230000000001</c:v>
                </c:pt>
                <c:pt idx="60182">
                  <c:v>3.2970139999999999</c:v>
                </c:pt>
                <c:pt idx="60183">
                  <c:v>3.2503280000000001</c:v>
                </c:pt>
                <c:pt idx="60184">
                  <c:v>3.2167669999999999</c:v>
                </c:pt>
                <c:pt idx="60185">
                  <c:v>3.296125</c:v>
                </c:pt>
                <c:pt idx="60186">
                  <c:v>3.417001</c:v>
                </c:pt>
                <c:pt idx="60187">
                  <c:v>3.406952</c:v>
                </c:pt>
                <c:pt idx="60188">
                  <c:v>3.4563069999999998</c:v>
                </c:pt>
                <c:pt idx="60189">
                  <c:v>3.7675839999999998</c:v>
                </c:pt>
                <c:pt idx="60190">
                  <c:v>3.9138229999999998</c:v>
                </c:pt>
                <c:pt idx="60191">
                  <c:v>3.9863529999999998</c:v>
                </c:pt>
                <c:pt idx="60192">
                  <c:v>3.9915219999999998</c:v>
                </c:pt>
                <c:pt idx="60193">
                  <c:v>3.9089420000000001</c:v>
                </c:pt>
                <c:pt idx="60194">
                  <c:v>3.8842530000000002</c:v>
                </c:pt>
                <c:pt idx="60195">
                  <c:v>3.8545630000000002</c:v>
                </c:pt>
                <c:pt idx="60196">
                  <c:v>3.7763110000000002</c:v>
                </c:pt>
                <c:pt idx="60197">
                  <c:v>3.722051</c:v>
                </c:pt>
                <c:pt idx="60198">
                  <c:v>3.7458269999999998</c:v>
                </c:pt>
                <c:pt idx="60199">
                  <c:v>3.7668149999999998</c:v>
                </c:pt>
                <c:pt idx="60200">
                  <c:v>3.750515</c:v>
                </c:pt>
                <c:pt idx="60201">
                  <c:v>3.71746</c:v>
                </c:pt>
                <c:pt idx="60202">
                  <c:v>3.7260900000000001</c:v>
                </c:pt>
                <c:pt idx="60203">
                  <c:v>3.7383510000000002</c:v>
                </c:pt>
                <c:pt idx="60204">
                  <c:v>3.72621</c:v>
                </c:pt>
                <c:pt idx="60205">
                  <c:v>3.7194069999999999</c:v>
                </c:pt>
                <c:pt idx="60206">
                  <c:v>3.7168830000000002</c:v>
                </c:pt>
                <c:pt idx="60207">
                  <c:v>3.7239019999999998</c:v>
                </c:pt>
                <c:pt idx="60208">
                  <c:v>3.792081</c:v>
                </c:pt>
                <c:pt idx="60209">
                  <c:v>3.7992219999999999</c:v>
                </c:pt>
                <c:pt idx="60210">
                  <c:v>3.7808790000000001</c:v>
                </c:pt>
                <c:pt idx="60211">
                  <c:v>3.759242</c:v>
                </c:pt>
                <c:pt idx="60212">
                  <c:v>3.715128</c:v>
                </c:pt>
                <c:pt idx="60213">
                  <c:v>3.6762299999999999</c:v>
                </c:pt>
                <c:pt idx="60214">
                  <c:v>3.6985399999999999</c:v>
                </c:pt>
                <c:pt idx="60215">
                  <c:v>3.7426539999999999</c:v>
                </c:pt>
                <c:pt idx="60216">
                  <c:v>3.716161</c:v>
                </c:pt>
                <c:pt idx="60217">
                  <c:v>3.671951</c:v>
                </c:pt>
                <c:pt idx="60218">
                  <c:v>3.6800280000000001</c:v>
                </c:pt>
                <c:pt idx="60219">
                  <c:v>3.727268</c:v>
                </c:pt>
                <c:pt idx="60220">
                  <c:v>3.7359230000000001</c:v>
                </c:pt>
                <c:pt idx="60221">
                  <c:v>3.6832500000000001</c:v>
                </c:pt>
                <c:pt idx="60222">
                  <c:v>3.6366830000000001</c:v>
                </c:pt>
                <c:pt idx="60223">
                  <c:v>3.6448330000000002</c:v>
                </c:pt>
                <c:pt idx="60224">
                  <c:v>3.6637529999999998</c:v>
                </c:pt>
                <c:pt idx="60225">
                  <c:v>3.66445</c:v>
                </c:pt>
                <c:pt idx="60226">
                  <c:v>3.6550020000000001</c:v>
                </c:pt>
                <c:pt idx="60227">
                  <c:v>3.6700520000000001</c:v>
                </c:pt>
                <c:pt idx="60228">
                  <c:v>3.7230129999999999</c:v>
                </c:pt>
                <c:pt idx="60229">
                  <c:v>3.7496499999999999</c:v>
                </c:pt>
                <c:pt idx="60230">
                  <c:v>3.7251289999999999</c:v>
                </c:pt>
                <c:pt idx="60231">
                  <c:v>3.7519339999999999</c:v>
                </c:pt>
                <c:pt idx="60232">
                  <c:v>3.7253210000000001</c:v>
                </c:pt>
                <c:pt idx="60233">
                  <c:v>3.7150080000000001</c:v>
                </c:pt>
                <c:pt idx="60234">
                  <c:v>3.778619</c:v>
                </c:pt>
                <c:pt idx="60235">
                  <c:v>3.8475670000000002</c:v>
                </c:pt>
                <c:pt idx="60236">
                  <c:v>3.8736510000000002</c:v>
                </c:pt>
                <c:pt idx="60237">
                  <c:v>3.8388640000000001</c:v>
                </c:pt>
                <c:pt idx="60238">
                  <c:v>3.750467</c:v>
                </c:pt>
                <c:pt idx="60239">
                  <c:v>3.67611</c:v>
                </c:pt>
                <c:pt idx="60240">
                  <c:v>3.682096</c:v>
                </c:pt>
                <c:pt idx="60241">
                  <c:v>3.7496740000000002</c:v>
                </c:pt>
                <c:pt idx="60242">
                  <c:v>3.752535</c:v>
                </c:pt>
                <c:pt idx="60243">
                  <c:v>3.660075</c:v>
                </c:pt>
                <c:pt idx="60244">
                  <c:v>3.589035</c:v>
                </c:pt>
                <c:pt idx="60245">
                  <c:v>3.4753949999999998</c:v>
                </c:pt>
                <c:pt idx="60246">
                  <c:v>3.4659710000000001</c:v>
                </c:pt>
                <c:pt idx="60247">
                  <c:v>3.4787129999999999</c:v>
                </c:pt>
                <c:pt idx="60248">
                  <c:v>3.257997</c:v>
                </c:pt>
                <c:pt idx="60249">
                  <c:v>3.0559599999999998</c:v>
                </c:pt>
                <c:pt idx="60250">
                  <c:v>2.984175</c:v>
                </c:pt>
                <c:pt idx="60251">
                  <c:v>2.9223189999999999</c:v>
                </c:pt>
                <c:pt idx="60252">
                  <c:v>3.0191539999999999</c:v>
                </c:pt>
                <c:pt idx="60253">
                  <c:v>3.3882729999999999</c:v>
                </c:pt>
                <c:pt idx="60254">
                  <c:v>3.8335270000000001</c:v>
                </c:pt>
                <c:pt idx="60255">
                  <c:v>4.1379530000000004</c:v>
                </c:pt>
                <c:pt idx="60256">
                  <c:v>4.3463839999999996</c:v>
                </c:pt>
                <c:pt idx="60257">
                  <c:v>4.2979909999999997</c:v>
                </c:pt>
                <c:pt idx="60258">
                  <c:v>4.2965</c:v>
                </c:pt>
                <c:pt idx="60259">
                  <c:v>4.1447320000000003</c:v>
                </c:pt>
                <c:pt idx="60260">
                  <c:v>3.9394979999999999</c:v>
                </c:pt>
                <c:pt idx="60261">
                  <c:v>3.8846859999999999</c:v>
                </c:pt>
                <c:pt idx="60262">
                  <c:v>3.7983560000000001</c:v>
                </c:pt>
                <c:pt idx="60263">
                  <c:v>3.6667339999999999</c:v>
                </c:pt>
                <c:pt idx="60264">
                  <c:v>3.5609320000000002</c:v>
                </c:pt>
                <c:pt idx="60265">
                  <c:v>3.4202699999999999</c:v>
                </c:pt>
                <c:pt idx="60266">
                  <c:v>3.2270569999999998</c:v>
                </c:pt>
                <c:pt idx="60267">
                  <c:v>3.184072</c:v>
                </c:pt>
                <c:pt idx="60268">
                  <c:v>3.3541110000000001</c:v>
                </c:pt>
                <c:pt idx="60269">
                  <c:v>3.536098</c:v>
                </c:pt>
                <c:pt idx="60270">
                  <c:v>3.5421800000000001</c:v>
                </c:pt>
                <c:pt idx="60271">
                  <c:v>3.591631</c:v>
                </c:pt>
                <c:pt idx="60272">
                  <c:v>3.7378459999999998</c:v>
                </c:pt>
                <c:pt idx="60273">
                  <c:v>4.034891</c:v>
                </c:pt>
                <c:pt idx="60274">
                  <c:v>4.3894650000000004</c:v>
                </c:pt>
                <c:pt idx="60275">
                  <c:v>4.4230980000000004</c:v>
                </c:pt>
                <c:pt idx="60276">
                  <c:v>4.2095940000000001</c:v>
                </c:pt>
                <c:pt idx="60277">
                  <c:v>4.0347229999999996</c:v>
                </c:pt>
                <c:pt idx="60278">
                  <c:v>3.8642029999999998</c:v>
                </c:pt>
                <c:pt idx="60279">
                  <c:v>3.7498179999999999</c:v>
                </c:pt>
                <c:pt idx="60280">
                  <c:v>3.7324609999999998</c:v>
                </c:pt>
                <c:pt idx="60281">
                  <c:v>3.7626080000000002</c:v>
                </c:pt>
                <c:pt idx="60282">
                  <c:v>3.7190940000000001</c:v>
                </c:pt>
                <c:pt idx="60283">
                  <c:v>3.758785</c:v>
                </c:pt>
                <c:pt idx="60284">
                  <c:v>3.8218920000000001</c:v>
                </c:pt>
                <c:pt idx="60285">
                  <c:v>3.837831</c:v>
                </c:pt>
                <c:pt idx="60286">
                  <c:v>3.8320370000000001</c:v>
                </c:pt>
                <c:pt idx="60287">
                  <c:v>3.773787</c:v>
                </c:pt>
                <c:pt idx="60288">
                  <c:v>3.694982</c:v>
                </c:pt>
                <c:pt idx="60289">
                  <c:v>3.5810059999999999</c:v>
                </c:pt>
                <c:pt idx="60290">
                  <c:v>3.3879600000000001</c:v>
                </c:pt>
                <c:pt idx="60291">
                  <c:v>3.3009089999999999</c:v>
                </c:pt>
                <c:pt idx="60292">
                  <c:v>3.3722620000000001</c:v>
                </c:pt>
                <c:pt idx="60293">
                  <c:v>3.4166639999999999</c:v>
                </c:pt>
                <c:pt idx="60294">
                  <c:v>3.5055420000000002</c:v>
                </c:pt>
                <c:pt idx="60295">
                  <c:v>3.5341990000000001</c:v>
                </c:pt>
                <c:pt idx="60296">
                  <c:v>3.7173150000000001</c:v>
                </c:pt>
                <c:pt idx="60297">
                  <c:v>3.976737</c:v>
                </c:pt>
                <c:pt idx="60298">
                  <c:v>3.9573360000000002</c:v>
                </c:pt>
                <c:pt idx="60299">
                  <c:v>3.7321</c:v>
                </c:pt>
                <c:pt idx="60300">
                  <c:v>3.703732</c:v>
                </c:pt>
                <c:pt idx="60301">
                  <c:v>3.783379</c:v>
                </c:pt>
                <c:pt idx="60302">
                  <c:v>3.8415569999999999</c:v>
                </c:pt>
                <c:pt idx="60303">
                  <c:v>3.8411</c:v>
                </c:pt>
                <c:pt idx="60304">
                  <c:v>3.780157</c:v>
                </c:pt>
                <c:pt idx="60305">
                  <c:v>3.7349610000000002</c:v>
                </c:pt>
                <c:pt idx="60306">
                  <c:v>3.754867</c:v>
                </c:pt>
                <c:pt idx="60307">
                  <c:v>3.7585449999999998</c:v>
                </c:pt>
                <c:pt idx="60308">
                  <c:v>3.7457790000000002</c:v>
                </c:pt>
                <c:pt idx="60309">
                  <c:v>3.7096710000000002</c:v>
                </c:pt>
                <c:pt idx="60310">
                  <c:v>3.6849810000000001</c:v>
                </c:pt>
                <c:pt idx="60311">
                  <c:v>3.7073870000000002</c:v>
                </c:pt>
                <c:pt idx="60312">
                  <c:v>3.7085170000000001</c:v>
                </c:pt>
                <c:pt idx="60313">
                  <c:v>3.696088</c:v>
                </c:pt>
                <c:pt idx="60314">
                  <c:v>3.6759409999999999</c:v>
                </c:pt>
                <c:pt idx="60315">
                  <c:v>3.6621899999999998</c:v>
                </c:pt>
                <c:pt idx="60316">
                  <c:v>3.658007</c:v>
                </c:pt>
                <c:pt idx="60317">
                  <c:v>3.6361780000000001</c:v>
                </c:pt>
                <c:pt idx="60318">
                  <c:v>3.6680320000000002</c:v>
                </c:pt>
                <c:pt idx="60319">
                  <c:v>3.6886109999999999</c:v>
                </c:pt>
                <c:pt idx="60320">
                  <c:v>3.6981310000000001</c:v>
                </c:pt>
                <c:pt idx="60321">
                  <c:v>3.7349130000000001</c:v>
                </c:pt>
                <c:pt idx="60322">
                  <c:v>3.7524630000000001</c:v>
                </c:pt>
                <c:pt idx="60323">
                  <c:v>3.7170030000000001</c:v>
                </c:pt>
                <c:pt idx="60324">
                  <c:v>3.656228</c:v>
                </c:pt>
                <c:pt idx="60325">
                  <c:v>3.5911749999999998</c:v>
                </c:pt>
                <c:pt idx="60326">
                  <c:v>3.621346</c:v>
                </c:pt>
                <c:pt idx="60327">
                  <c:v>3.7127479999999999</c:v>
                </c:pt>
                <c:pt idx="60328">
                  <c:v>3.5726390000000001</c:v>
                </c:pt>
                <c:pt idx="60329">
                  <c:v>3.3989470000000002</c:v>
                </c:pt>
                <c:pt idx="60330">
                  <c:v>3.3497840000000001</c:v>
                </c:pt>
                <c:pt idx="60331">
                  <c:v>3.1588289999999999</c:v>
                </c:pt>
                <c:pt idx="60332">
                  <c:v>3.1045219999999998</c:v>
                </c:pt>
                <c:pt idx="60333">
                  <c:v>3.0741109999999998</c:v>
                </c:pt>
                <c:pt idx="60334">
                  <c:v>3.086131</c:v>
                </c:pt>
                <c:pt idx="60335">
                  <c:v>3.1883509999999999</c:v>
                </c:pt>
                <c:pt idx="60336">
                  <c:v>3.271315</c:v>
                </c:pt>
                <c:pt idx="60337">
                  <c:v>3.3676219999999999</c:v>
                </c:pt>
                <c:pt idx="60338">
                  <c:v>3.69753</c:v>
                </c:pt>
                <c:pt idx="60339">
                  <c:v>4.0573449999999998</c:v>
                </c:pt>
                <c:pt idx="60340">
                  <c:v>4.1941110000000004</c:v>
                </c:pt>
                <c:pt idx="60341">
                  <c:v>4.2359900000000001</c:v>
                </c:pt>
                <c:pt idx="60342">
                  <c:v>4.1917799999999996</c:v>
                </c:pt>
                <c:pt idx="60343">
                  <c:v>4.1899040000000003</c:v>
                </c:pt>
                <c:pt idx="60344">
                  <c:v>4.0677060000000003</c:v>
                </c:pt>
                <c:pt idx="60345">
                  <c:v>3.7985479999999998</c:v>
                </c:pt>
                <c:pt idx="60346">
                  <c:v>3.6760860000000002</c:v>
                </c:pt>
                <c:pt idx="60347">
                  <c:v>3.7098629999999999</c:v>
                </c:pt>
                <c:pt idx="60348">
                  <c:v>3.7707329999999999</c:v>
                </c:pt>
                <c:pt idx="60349">
                  <c:v>3.9251939999999998</c:v>
                </c:pt>
                <c:pt idx="60350">
                  <c:v>3.7364030000000001</c:v>
                </c:pt>
                <c:pt idx="60351">
                  <c:v>3.7423660000000001</c:v>
                </c:pt>
                <c:pt idx="60352">
                  <c:v>3.7337590000000001</c:v>
                </c:pt>
                <c:pt idx="60353">
                  <c:v>3.7271239999999999</c:v>
                </c:pt>
                <c:pt idx="60354">
                  <c:v>3.6821199999999998</c:v>
                </c:pt>
                <c:pt idx="60355">
                  <c:v>3.6634890000000002</c:v>
                </c:pt>
                <c:pt idx="60356">
                  <c:v>3.6898369999999998</c:v>
                </c:pt>
                <c:pt idx="60357">
                  <c:v>3.6777449999999998</c:v>
                </c:pt>
                <c:pt idx="60358">
                  <c:v>3.62988</c:v>
                </c:pt>
                <c:pt idx="60359">
                  <c:v>3.5917270000000001</c:v>
                </c:pt>
                <c:pt idx="60360">
                  <c:v>3.5940349999999999</c:v>
                </c:pt>
                <c:pt idx="60361">
                  <c:v>3.600959</c:v>
                </c:pt>
                <c:pt idx="60362">
                  <c:v>3.610744</c:v>
                </c:pt>
                <c:pt idx="60363">
                  <c:v>3.6312500000000001</c:v>
                </c:pt>
                <c:pt idx="60364">
                  <c:v>3.6492810000000002</c:v>
                </c:pt>
                <c:pt idx="60365">
                  <c:v>3.6728160000000001</c:v>
                </c:pt>
                <c:pt idx="60366">
                  <c:v>3.678947</c:v>
                </c:pt>
                <c:pt idx="60367">
                  <c:v>3.643751</c:v>
                </c:pt>
                <c:pt idx="60368">
                  <c:v>3.65368</c:v>
                </c:pt>
                <c:pt idx="60369">
                  <c:v>3.6759179999999998</c:v>
                </c:pt>
                <c:pt idx="60370">
                  <c:v>3.8146070000000001</c:v>
                </c:pt>
                <c:pt idx="60371">
                  <c:v>3.9167559999999999</c:v>
                </c:pt>
                <c:pt idx="60372">
                  <c:v>3.9046150000000002</c:v>
                </c:pt>
                <c:pt idx="60373">
                  <c:v>3.8330950000000001</c:v>
                </c:pt>
                <c:pt idx="60374">
                  <c:v>3.7429429999999999</c:v>
                </c:pt>
                <c:pt idx="60375">
                  <c:v>3.715392</c:v>
                </c:pt>
                <c:pt idx="60376">
                  <c:v>3.6742590000000002</c:v>
                </c:pt>
                <c:pt idx="60377">
                  <c:v>3.7723680000000002</c:v>
                </c:pt>
                <c:pt idx="60378">
                  <c:v>3.8600439999999998</c:v>
                </c:pt>
                <c:pt idx="60379">
                  <c:v>3.7593139999999998</c:v>
                </c:pt>
                <c:pt idx="60380">
                  <c:v>3.733374</c:v>
                </c:pt>
                <c:pt idx="60381">
                  <c:v>3.7728730000000001</c:v>
                </c:pt>
                <c:pt idx="60382">
                  <c:v>3.7321</c:v>
                </c:pt>
                <c:pt idx="60383">
                  <c:v>3.6166339999999999</c:v>
                </c:pt>
                <c:pt idx="60384">
                  <c:v>3.5359289999999999</c:v>
                </c:pt>
                <c:pt idx="60385">
                  <c:v>3.3818299999999999</c:v>
                </c:pt>
                <c:pt idx="60386">
                  <c:v>3.1647430000000001</c:v>
                </c:pt>
                <c:pt idx="60387">
                  <c:v>3.0151870000000001</c:v>
                </c:pt>
                <c:pt idx="60388">
                  <c:v>2.926069</c:v>
                </c:pt>
                <c:pt idx="60389">
                  <c:v>3.0634610000000002</c:v>
                </c:pt>
                <c:pt idx="60390">
                  <c:v>3.3368739999999999</c:v>
                </c:pt>
                <c:pt idx="60391">
                  <c:v>3.611561</c:v>
                </c:pt>
                <c:pt idx="60392">
                  <c:v>4.0208029999999999</c:v>
                </c:pt>
                <c:pt idx="60393">
                  <c:v>4.2229599999999996</c:v>
                </c:pt>
                <c:pt idx="60394">
                  <c:v>4.3306370000000003</c:v>
                </c:pt>
                <c:pt idx="60395">
                  <c:v>4.2819560000000001</c:v>
                </c:pt>
                <c:pt idx="60396">
                  <c:v>4.0880450000000002</c:v>
                </c:pt>
                <c:pt idx="60397">
                  <c:v>3.9596200000000001</c:v>
                </c:pt>
                <c:pt idx="60398">
                  <c:v>3.9329830000000001</c:v>
                </c:pt>
                <c:pt idx="60399">
                  <c:v>3.8986290000000001</c:v>
                </c:pt>
                <c:pt idx="60400">
                  <c:v>3.8390810000000002</c:v>
                </c:pt>
                <c:pt idx="60401">
                  <c:v>3.771166</c:v>
                </c:pt>
                <c:pt idx="60402">
                  <c:v>3.7008480000000001</c:v>
                </c:pt>
                <c:pt idx="60403">
                  <c:v>3.628654</c:v>
                </c:pt>
                <c:pt idx="60404">
                  <c:v>3.6190380000000002</c:v>
                </c:pt>
                <c:pt idx="60405">
                  <c:v>3.638198</c:v>
                </c:pt>
                <c:pt idx="60406">
                  <c:v>3.5754760000000001</c:v>
                </c:pt>
                <c:pt idx="60407">
                  <c:v>3.5998049999999999</c:v>
                </c:pt>
                <c:pt idx="60408">
                  <c:v>3.740154</c:v>
                </c:pt>
                <c:pt idx="60409">
                  <c:v>3.8018179999999999</c:v>
                </c:pt>
                <c:pt idx="60410">
                  <c:v>3.7816719999999999</c:v>
                </c:pt>
                <c:pt idx="60411">
                  <c:v>3.6965680000000001</c:v>
                </c:pt>
                <c:pt idx="60412">
                  <c:v>3.5400640000000001</c:v>
                </c:pt>
                <c:pt idx="60413">
                  <c:v>3.4494319999999998</c:v>
                </c:pt>
                <c:pt idx="60414">
                  <c:v>3.3666119999999999</c:v>
                </c:pt>
                <c:pt idx="60415">
                  <c:v>3.4569079999999999</c:v>
                </c:pt>
                <c:pt idx="60416">
                  <c:v>3.5538639999999999</c:v>
                </c:pt>
                <c:pt idx="60417">
                  <c:v>3.714118</c:v>
                </c:pt>
                <c:pt idx="60418">
                  <c:v>3.8859119999999998</c:v>
                </c:pt>
                <c:pt idx="60419">
                  <c:v>3.9275500000000001</c:v>
                </c:pt>
                <c:pt idx="60420">
                  <c:v>3.85026</c:v>
                </c:pt>
                <c:pt idx="60421">
                  <c:v>3.753304</c:v>
                </c:pt>
                <c:pt idx="60422">
                  <c:v>3.7131799999999999</c:v>
                </c:pt>
                <c:pt idx="60423">
                  <c:v>3.6979389999999999</c:v>
                </c:pt>
                <c:pt idx="60424">
                  <c:v>3.7360669999999998</c:v>
                </c:pt>
                <c:pt idx="60425">
                  <c:v>3.6934909999999999</c:v>
                </c:pt>
                <c:pt idx="60426">
                  <c:v>3.5434779999999999</c:v>
                </c:pt>
                <c:pt idx="60427">
                  <c:v>3.2951389999999998</c:v>
                </c:pt>
                <c:pt idx="60428">
                  <c:v>2.825075</c:v>
                </c:pt>
                <c:pt idx="60429">
                  <c:v>2.6523430000000001</c:v>
                </c:pt>
                <c:pt idx="60430">
                  <c:v>2.9473210000000001</c:v>
                </c:pt>
                <c:pt idx="60431">
                  <c:v>3.2547510000000002</c:v>
                </c:pt>
                <c:pt idx="60432">
                  <c:v>3.5735769999999998</c:v>
                </c:pt>
                <c:pt idx="60433">
                  <c:v>3.8230460000000002</c:v>
                </c:pt>
                <c:pt idx="60434">
                  <c:v>4.0805199999999999</c:v>
                </c:pt>
                <c:pt idx="60435">
                  <c:v>4.4894730000000003</c:v>
                </c:pt>
                <c:pt idx="60436">
                  <c:v>4.5065900000000001</c:v>
                </c:pt>
                <c:pt idx="60437">
                  <c:v>4.0712640000000002</c:v>
                </c:pt>
                <c:pt idx="60438">
                  <c:v>3.856582</c:v>
                </c:pt>
                <c:pt idx="60439">
                  <c:v>3.9498359999999999</c:v>
                </c:pt>
                <c:pt idx="60440">
                  <c:v>3.9339209999999998</c:v>
                </c:pt>
                <c:pt idx="60441">
                  <c:v>3.7976350000000001</c:v>
                </c:pt>
                <c:pt idx="60442">
                  <c:v>3.7136610000000001</c:v>
                </c:pt>
                <c:pt idx="60443">
                  <c:v>3.6941639999999998</c:v>
                </c:pt>
                <c:pt idx="60444">
                  <c:v>3.6815190000000002</c:v>
                </c:pt>
                <c:pt idx="60445">
                  <c:v>3.5366270000000002</c:v>
                </c:pt>
                <c:pt idx="60446">
                  <c:v>3.3582459999999998</c:v>
                </c:pt>
                <c:pt idx="60447">
                  <c:v>3.3987780000000001</c:v>
                </c:pt>
                <c:pt idx="60448">
                  <c:v>3.5782409999999998</c:v>
                </c:pt>
                <c:pt idx="60449">
                  <c:v>3.6683210000000002</c:v>
                </c:pt>
                <c:pt idx="60450">
                  <c:v>3.7485680000000001</c:v>
                </c:pt>
                <c:pt idx="60451">
                  <c:v>3.8064339999999999</c:v>
                </c:pt>
                <c:pt idx="60452">
                  <c:v>3.9249779999999999</c:v>
                </c:pt>
                <c:pt idx="60453">
                  <c:v>4.0124370000000003</c:v>
                </c:pt>
                <c:pt idx="60454">
                  <c:v>3.9456519999999999</c:v>
                </c:pt>
                <c:pt idx="60455">
                  <c:v>3.8615349999999999</c:v>
                </c:pt>
                <c:pt idx="60456">
                  <c:v>3.830546</c:v>
                </c:pt>
                <c:pt idx="60457">
                  <c:v>3.7713100000000002</c:v>
                </c:pt>
                <c:pt idx="60458">
                  <c:v>3.756742</c:v>
                </c:pt>
                <c:pt idx="60459">
                  <c:v>3.767776</c:v>
                </c:pt>
                <c:pt idx="60460">
                  <c:v>3.7561170000000002</c:v>
                </c:pt>
                <c:pt idx="60461">
                  <c:v>3.7565979999999999</c:v>
                </c:pt>
                <c:pt idx="60462">
                  <c:v>3.7418130000000001</c:v>
                </c:pt>
                <c:pt idx="60463">
                  <c:v>3.6999339999999998</c:v>
                </c:pt>
                <c:pt idx="60464">
                  <c:v>3.6560359999999998</c:v>
                </c:pt>
                <c:pt idx="60465">
                  <c:v>3.627043</c:v>
                </c:pt>
                <c:pt idx="60466">
                  <c:v>3.6623109999999999</c:v>
                </c:pt>
                <c:pt idx="60467">
                  <c:v>3.7277490000000002</c:v>
                </c:pt>
                <c:pt idx="60468">
                  <c:v>3.8116509999999999</c:v>
                </c:pt>
                <c:pt idx="60469">
                  <c:v>3.8896139999999999</c:v>
                </c:pt>
                <c:pt idx="60470">
                  <c:v>3.876223</c:v>
                </c:pt>
                <c:pt idx="60471">
                  <c:v>3.7738109999999998</c:v>
                </c:pt>
                <c:pt idx="60472">
                  <c:v>3.7120259999999998</c:v>
                </c:pt>
                <c:pt idx="60473">
                  <c:v>3.6934670000000001</c:v>
                </c:pt>
                <c:pt idx="60474">
                  <c:v>3.6508430000000001</c:v>
                </c:pt>
                <c:pt idx="60475">
                  <c:v>3.6003340000000001</c:v>
                </c:pt>
                <c:pt idx="60476">
                  <c:v>3.5696340000000002</c:v>
                </c:pt>
                <c:pt idx="60477">
                  <c:v>3.586487</c:v>
                </c:pt>
                <c:pt idx="60478">
                  <c:v>3.5964399999999999</c:v>
                </c:pt>
                <c:pt idx="60479">
                  <c:v>3.6388229999999999</c:v>
                </c:pt>
                <c:pt idx="60480">
                  <c:v>3.6822879999999998</c:v>
                </c:pt>
                <c:pt idx="60481">
                  <c:v>3.69753</c:v>
                </c:pt>
                <c:pt idx="60482">
                  <c:v>3.7278210000000001</c:v>
                </c:pt>
                <c:pt idx="60483">
                  <c:v>3.6379579999999998</c:v>
                </c:pt>
                <c:pt idx="60484">
                  <c:v>3.4253670000000001</c:v>
                </c:pt>
                <c:pt idx="60485">
                  <c:v>3.1358950000000001</c:v>
                </c:pt>
                <c:pt idx="60486">
                  <c:v>2.896331</c:v>
                </c:pt>
                <c:pt idx="60487">
                  <c:v>2.8737810000000001</c:v>
                </c:pt>
                <c:pt idx="60488">
                  <c:v>3.0285540000000002</c:v>
                </c:pt>
                <c:pt idx="60489">
                  <c:v>3.346778</c:v>
                </c:pt>
                <c:pt idx="60490">
                  <c:v>3.68777</c:v>
                </c:pt>
                <c:pt idx="60491">
                  <c:v>4.1681239999999997</c:v>
                </c:pt>
                <c:pt idx="60492">
                  <c:v>4.5509209999999998</c:v>
                </c:pt>
                <c:pt idx="60493">
                  <c:v>4.635904</c:v>
                </c:pt>
                <c:pt idx="60494">
                  <c:v>4.3799210000000004</c:v>
                </c:pt>
                <c:pt idx="60495">
                  <c:v>3.8782429999999999</c:v>
                </c:pt>
                <c:pt idx="60496">
                  <c:v>3.6213700000000002</c:v>
                </c:pt>
                <c:pt idx="60497">
                  <c:v>3.4838819999999999</c:v>
                </c:pt>
                <c:pt idx="60498">
                  <c:v>3.470707</c:v>
                </c:pt>
                <c:pt idx="60499">
                  <c:v>3.5459779999999999</c:v>
                </c:pt>
                <c:pt idx="60500">
                  <c:v>3.5883379999999998</c:v>
                </c:pt>
                <c:pt idx="60501">
                  <c:v>3.595021</c:v>
                </c:pt>
                <c:pt idx="60502">
                  <c:v>3.796144</c:v>
                </c:pt>
                <c:pt idx="60503">
                  <c:v>3.9555570000000002</c:v>
                </c:pt>
                <c:pt idx="60504">
                  <c:v>4.0069559999999997</c:v>
                </c:pt>
                <c:pt idx="60505">
                  <c:v>3.909303</c:v>
                </c:pt>
                <c:pt idx="60506">
                  <c:v>3.8143669999999998</c:v>
                </c:pt>
                <c:pt idx="60507">
                  <c:v>3.71157</c:v>
                </c:pt>
                <c:pt idx="60508">
                  <c:v>3.4651299999999998</c:v>
                </c:pt>
                <c:pt idx="60509">
                  <c:v>3.473665</c:v>
                </c:pt>
                <c:pt idx="60510">
                  <c:v>3.419645</c:v>
                </c:pt>
                <c:pt idx="60511">
                  <c:v>3.4384929999999998</c:v>
                </c:pt>
                <c:pt idx="60512">
                  <c:v>3.622379</c:v>
                </c:pt>
                <c:pt idx="60513">
                  <c:v>3.848697</c:v>
                </c:pt>
                <c:pt idx="60514">
                  <c:v>4.053763</c:v>
                </c:pt>
                <c:pt idx="60515">
                  <c:v>4.2276480000000003</c:v>
                </c:pt>
                <c:pt idx="60516">
                  <c:v>4.1363899999999996</c:v>
                </c:pt>
                <c:pt idx="60517">
                  <c:v>3.9498359999999999</c:v>
                </c:pt>
                <c:pt idx="60518">
                  <c:v>3.6471650000000002</c:v>
                </c:pt>
                <c:pt idx="60519">
                  <c:v>3.573601</c:v>
                </c:pt>
                <c:pt idx="60520">
                  <c:v>3.5359289999999999</c:v>
                </c:pt>
                <c:pt idx="60521">
                  <c:v>3.5400879999999999</c:v>
                </c:pt>
                <c:pt idx="60522">
                  <c:v>3.5023689999999998</c:v>
                </c:pt>
                <c:pt idx="60523">
                  <c:v>3.4937140000000002</c:v>
                </c:pt>
                <c:pt idx="60524">
                  <c:v>3.5850919999999999</c:v>
                </c:pt>
                <c:pt idx="60525">
                  <c:v>3.6875049999999998</c:v>
                </c:pt>
                <c:pt idx="60526">
                  <c:v>3.7456830000000001</c:v>
                </c:pt>
                <c:pt idx="60527">
                  <c:v>3.7238060000000002</c:v>
                </c:pt>
                <c:pt idx="60528">
                  <c:v>3.6656759999999999</c:v>
                </c:pt>
                <c:pt idx="60529">
                  <c:v>3.6758690000000001</c:v>
                </c:pt>
                <c:pt idx="60530">
                  <c:v>3.6162730000000001</c:v>
                </c:pt>
                <c:pt idx="60531">
                  <c:v>3.6285099999999999</c:v>
                </c:pt>
                <c:pt idx="60532">
                  <c:v>3.714623</c:v>
                </c:pt>
                <c:pt idx="60533">
                  <c:v>3.737654</c:v>
                </c:pt>
                <c:pt idx="60534">
                  <c:v>3.6955589999999998</c:v>
                </c:pt>
                <c:pt idx="60535">
                  <c:v>3.5806450000000001</c:v>
                </c:pt>
                <c:pt idx="60536">
                  <c:v>3.568384</c:v>
                </c:pt>
                <c:pt idx="60537">
                  <c:v>3.6343510000000001</c:v>
                </c:pt>
                <c:pt idx="60538">
                  <c:v>3.7148870000000001</c:v>
                </c:pt>
                <c:pt idx="60539">
                  <c:v>3.7872729999999999</c:v>
                </c:pt>
                <c:pt idx="60540">
                  <c:v>3.8638180000000002</c:v>
                </c:pt>
                <c:pt idx="60541">
                  <c:v>3.9942139999999999</c:v>
                </c:pt>
                <c:pt idx="60542">
                  <c:v>4.0883089999999997</c:v>
                </c:pt>
                <c:pt idx="60543">
                  <c:v>4.0231349999999999</c:v>
                </c:pt>
                <c:pt idx="60544">
                  <c:v>3.8368449999999998</c:v>
                </c:pt>
                <c:pt idx="60545">
                  <c:v>3.6321400000000001</c:v>
                </c:pt>
                <c:pt idx="60546">
                  <c:v>3.493185</c:v>
                </c:pt>
                <c:pt idx="60547">
                  <c:v>3.3554810000000002</c:v>
                </c:pt>
                <c:pt idx="60548">
                  <c:v>3.2332350000000001</c:v>
                </c:pt>
                <c:pt idx="60549">
                  <c:v>3.1644070000000002</c:v>
                </c:pt>
                <c:pt idx="60550">
                  <c:v>3.2785030000000002</c:v>
                </c:pt>
                <c:pt idx="60551">
                  <c:v>3.555402</c:v>
                </c:pt>
                <c:pt idx="60552">
                  <c:v>3.7940770000000001</c:v>
                </c:pt>
                <c:pt idx="60553">
                  <c:v>3.9066589999999999</c:v>
                </c:pt>
                <c:pt idx="60554">
                  <c:v>4.041334</c:v>
                </c:pt>
                <c:pt idx="60555">
                  <c:v>4.018351</c:v>
                </c:pt>
                <c:pt idx="60556">
                  <c:v>3.8315800000000002</c:v>
                </c:pt>
                <c:pt idx="60557">
                  <c:v>3.5992519999999999</c:v>
                </c:pt>
                <c:pt idx="60558">
                  <c:v>3.5065279999999999</c:v>
                </c:pt>
                <c:pt idx="60559">
                  <c:v>3.6436069999999998</c:v>
                </c:pt>
                <c:pt idx="60560">
                  <c:v>3.8340559999999999</c:v>
                </c:pt>
                <c:pt idx="60561">
                  <c:v>3.9202900000000001</c:v>
                </c:pt>
                <c:pt idx="60562">
                  <c:v>3.9700540000000002</c:v>
                </c:pt>
                <c:pt idx="60563">
                  <c:v>3.9488020000000001</c:v>
                </c:pt>
                <c:pt idx="60564">
                  <c:v>3.8442249999999998</c:v>
                </c:pt>
                <c:pt idx="60565">
                  <c:v>3.7112810000000001</c:v>
                </c:pt>
                <c:pt idx="60566">
                  <c:v>3.6223550000000002</c:v>
                </c:pt>
                <c:pt idx="60567">
                  <c:v>3.4320979999999999</c:v>
                </c:pt>
                <c:pt idx="60568">
                  <c:v>3.2805949999999999</c:v>
                </c:pt>
                <c:pt idx="60569">
                  <c:v>3.2127520000000001</c:v>
                </c:pt>
                <c:pt idx="60570">
                  <c:v>3.259992</c:v>
                </c:pt>
                <c:pt idx="60571">
                  <c:v>3.4325549999999998</c:v>
                </c:pt>
                <c:pt idx="60572">
                  <c:v>3.4212799999999999</c:v>
                </c:pt>
                <c:pt idx="60573">
                  <c:v>3.3422830000000001</c:v>
                </c:pt>
                <c:pt idx="60574">
                  <c:v>3.4113509999999998</c:v>
                </c:pt>
                <c:pt idx="60575">
                  <c:v>3.4771019999999999</c:v>
                </c:pt>
                <c:pt idx="60576">
                  <c:v>3.453951</c:v>
                </c:pt>
                <c:pt idx="60577">
                  <c:v>3.4887860000000002</c:v>
                </c:pt>
                <c:pt idx="60578">
                  <c:v>3.5997569999999999</c:v>
                </c:pt>
                <c:pt idx="60579">
                  <c:v>3.942431</c:v>
                </c:pt>
                <c:pt idx="60580">
                  <c:v>4.3967010000000002</c:v>
                </c:pt>
                <c:pt idx="60581">
                  <c:v>4.4080719999999998</c:v>
                </c:pt>
                <c:pt idx="60582">
                  <c:v>4.2041130000000004</c:v>
                </c:pt>
                <c:pt idx="60583">
                  <c:v>4.1437229999999996</c:v>
                </c:pt>
                <c:pt idx="60584">
                  <c:v>4.1561029999999999</c:v>
                </c:pt>
                <c:pt idx="60585">
                  <c:v>4.0180389999999999</c:v>
                </c:pt>
                <c:pt idx="60586">
                  <c:v>3.8820410000000001</c:v>
                </c:pt>
                <c:pt idx="60587">
                  <c:v>3.8506200000000002</c:v>
                </c:pt>
                <c:pt idx="60588">
                  <c:v>3.7682329999999999</c:v>
                </c:pt>
                <c:pt idx="60589">
                  <c:v>3.601728</c:v>
                </c:pt>
                <c:pt idx="60590">
                  <c:v>3.4830399999999999</c:v>
                </c:pt>
                <c:pt idx="60591">
                  <c:v>3.4707560000000002</c:v>
                </c:pt>
                <c:pt idx="60592">
                  <c:v>3.5216729999999998</c:v>
                </c:pt>
                <c:pt idx="60593">
                  <c:v>3.5314100000000002</c:v>
                </c:pt>
                <c:pt idx="60594">
                  <c:v>3.9581780000000002</c:v>
                </c:pt>
                <c:pt idx="60595">
                  <c:v>3.9670480000000001</c:v>
                </c:pt>
                <c:pt idx="60596">
                  <c:v>3.8770889999999998</c:v>
                </c:pt>
                <c:pt idx="60597">
                  <c:v>3.8239350000000001</c:v>
                </c:pt>
                <c:pt idx="60598">
                  <c:v>3.7850860000000002</c:v>
                </c:pt>
                <c:pt idx="60599">
                  <c:v>3.7566220000000001</c:v>
                </c:pt>
                <c:pt idx="60600">
                  <c:v>3.7145990000000002</c:v>
                </c:pt>
                <c:pt idx="60601">
                  <c:v>3.6352169999999999</c:v>
                </c:pt>
                <c:pt idx="60602">
                  <c:v>3.616441</c:v>
                </c:pt>
                <c:pt idx="60603">
                  <c:v>3.718013</c:v>
                </c:pt>
                <c:pt idx="60604">
                  <c:v>3.744866</c:v>
                </c:pt>
                <c:pt idx="60605">
                  <c:v>3.7145990000000002</c:v>
                </c:pt>
                <c:pt idx="60606">
                  <c:v>3.686712</c:v>
                </c:pt>
                <c:pt idx="60607">
                  <c:v>3.6909909999999999</c:v>
                </c:pt>
                <c:pt idx="60608">
                  <c:v>3.7348409999999999</c:v>
                </c:pt>
                <c:pt idx="60609">
                  <c:v>3.7789069999999998</c:v>
                </c:pt>
                <c:pt idx="60610">
                  <c:v>3.7888839999999999</c:v>
                </c:pt>
                <c:pt idx="60611">
                  <c:v>3.775782</c:v>
                </c:pt>
                <c:pt idx="60612">
                  <c:v>3.7289029999999999</c:v>
                </c:pt>
                <c:pt idx="60613">
                  <c:v>3.6712539999999998</c:v>
                </c:pt>
                <c:pt idx="60614">
                  <c:v>3.6575989999999998</c:v>
                </c:pt>
                <c:pt idx="60615">
                  <c:v>3.644593</c:v>
                </c:pt>
                <c:pt idx="60616">
                  <c:v>3.5719660000000002</c:v>
                </c:pt>
                <c:pt idx="60617">
                  <c:v>3.4725350000000001</c:v>
                </c:pt>
                <c:pt idx="60618">
                  <c:v>3.426256</c:v>
                </c:pt>
                <c:pt idx="60619">
                  <c:v>3.501239</c:v>
                </c:pt>
                <c:pt idx="60620">
                  <c:v>3.6044689999999999</c:v>
                </c:pt>
                <c:pt idx="60621">
                  <c:v>3.704189</c:v>
                </c:pt>
                <c:pt idx="60622">
                  <c:v>3.7717670000000001</c:v>
                </c:pt>
                <c:pt idx="60623">
                  <c:v>3.8056160000000001</c:v>
                </c:pt>
                <c:pt idx="60624">
                  <c:v>3.8141989999999999</c:v>
                </c:pt>
                <c:pt idx="60625">
                  <c:v>3.8119869999999998</c:v>
                </c:pt>
                <c:pt idx="60626">
                  <c:v>3.8335750000000002</c:v>
                </c:pt>
                <c:pt idx="60627">
                  <c:v>3.769387</c:v>
                </c:pt>
                <c:pt idx="60628">
                  <c:v>3.731668</c:v>
                </c:pt>
                <c:pt idx="60629">
                  <c:v>3.7674159999999999</c:v>
                </c:pt>
                <c:pt idx="60630">
                  <c:v>3.7758060000000002</c:v>
                </c:pt>
                <c:pt idx="60631">
                  <c:v>3.7604199999999999</c:v>
                </c:pt>
                <c:pt idx="60632">
                  <c:v>3.6628630000000002</c:v>
                </c:pt>
                <c:pt idx="60633">
                  <c:v>3.5318420000000001</c:v>
                </c:pt>
                <c:pt idx="60634">
                  <c:v>3.3778389999999998</c:v>
                </c:pt>
                <c:pt idx="60635">
                  <c:v>3.1414240000000002</c:v>
                </c:pt>
                <c:pt idx="60636">
                  <c:v>2.901716</c:v>
                </c:pt>
                <c:pt idx="60637">
                  <c:v>2.8362769999999999</c:v>
                </c:pt>
                <c:pt idx="60638">
                  <c:v>3.0506470000000001</c:v>
                </c:pt>
                <c:pt idx="60639">
                  <c:v>3.2477309999999999</c:v>
                </c:pt>
                <c:pt idx="60640">
                  <c:v>3.440296</c:v>
                </c:pt>
                <c:pt idx="60641">
                  <c:v>3.527876</c:v>
                </c:pt>
                <c:pt idx="60642">
                  <c:v>3.7774169999999998</c:v>
                </c:pt>
                <c:pt idx="60643">
                  <c:v>4.0628979999999997</c:v>
                </c:pt>
                <c:pt idx="60644">
                  <c:v>4.0397949999999998</c:v>
                </c:pt>
                <c:pt idx="60645">
                  <c:v>3.8246560000000001</c:v>
                </c:pt>
                <c:pt idx="60646">
                  <c:v>3.6862309999999998</c:v>
                </c:pt>
                <c:pt idx="60647">
                  <c:v>3.7046700000000001</c:v>
                </c:pt>
                <c:pt idx="60648">
                  <c:v>3.7895569999999998</c:v>
                </c:pt>
                <c:pt idx="60649">
                  <c:v>3.8870170000000002</c:v>
                </c:pt>
                <c:pt idx="60650">
                  <c:v>3.8827379999999998</c:v>
                </c:pt>
                <c:pt idx="60651">
                  <c:v>3.7621989999999998</c:v>
                </c:pt>
                <c:pt idx="60652">
                  <c:v>3.63327</c:v>
                </c:pt>
                <c:pt idx="60653">
                  <c:v>3.8390089999999999</c:v>
                </c:pt>
                <c:pt idx="60654">
                  <c:v>3.88043</c:v>
                </c:pt>
                <c:pt idx="60655">
                  <c:v>3.9761600000000001</c:v>
                </c:pt>
                <c:pt idx="60656">
                  <c:v>3.9953919999999998</c:v>
                </c:pt>
                <c:pt idx="60657">
                  <c:v>3.960461</c:v>
                </c:pt>
                <c:pt idx="60658">
                  <c:v>3.9318529999999998</c:v>
                </c:pt>
                <c:pt idx="60659">
                  <c:v>3.8509090000000001</c:v>
                </c:pt>
                <c:pt idx="60660">
                  <c:v>3.8097509999999999</c:v>
                </c:pt>
                <c:pt idx="60661">
                  <c:v>3.8201849999999999</c:v>
                </c:pt>
                <c:pt idx="60662">
                  <c:v>3.8456920000000001</c:v>
                </c:pt>
                <c:pt idx="60663">
                  <c:v>3.8581690000000002</c:v>
                </c:pt>
                <c:pt idx="60664">
                  <c:v>3.82355</c:v>
                </c:pt>
                <c:pt idx="60665">
                  <c:v>3.7446489999999999</c:v>
                </c:pt>
                <c:pt idx="60666">
                  <c:v>3.6784180000000002</c:v>
                </c:pt>
                <c:pt idx="60667">
                  <c:v>3.7426300000000001</c:v>
                </c:pt>
                <c:pt idx="60668">
                  <c:v>3.8422540000000001</c:v>
                </c:pt>
                <c:pt idx="60669">
                  <c:v>3.8905270000000001</c:v>
                </c:pt>
                <c:pt idx="60670">
                  <c:v>3.8898060000000001</c:v>
                </c:pt>
                <c:pt idx="60671">
                  <c:v>3.9027639999999999</c:v>
                </c:pt>
                <c:pt idx="60672">
                  <c:v>3.9073319999999998</c:v>
                </c:pt>
                <c:pt idx="60673">
                  <c:v>3.8217720000000002</c:v>
                </c:pt>
                <c:pt idx="60674">
                  <c:v>3.7475339999999999</c:v>
                </c:pt>
                <c:pt idx="60675">
                  <c:v>3.760805</c:v>
                </c:pt>
                <c:pt idx="60676">
                  <c:v>3.775277</c:v>
                </c:pt>
                <c:pt idx="60677">
                  <c:v>3.7296719999999999</c:v>
                </c:pt>
                <c:pt idx="60678">
                  <c:v>3.6934429999999998</c:v>
                </c:pt>
                <c:pt idx="60679">
                  <c:v>3.658512</c:v>
                </c:pt>
                <c:pt idx="60680">
                  <c:v>3.6279810000000001</c:v>
                </c:pt>
                <c:pt idx="60681">
                  <c:v>3.641419</c:v>
                </c:pt>
                <c:pt idx="60682">
                  <c:v>3.7064249999999999</c:v>
                </c:pt>
                <c:pt idx="60683">
                  <c:v>3.7511399999999999</c:v>
                </c:pt>
                <c:pt idx="60684">
                  <c:v>3.7240229999999999</c:v>
                </c:pt>
                <c:pt idx="60685">
                  <c:v>3.7010879999999999</c:v>
                </c:pt>
                <c:pt idx="60686">
                  <c:v>3.7191670000000001</c:v>
                </c:pt>
                <c:pt idx="60687">
                  <c:v>3.746861</c:v>
                </c:pt>
                <c:pt idx="60688">
                  <c:v>3.8154249999999998</c:v>
                </c:pt>
                <c:pt idx="60689">
                  <c:v>3.8508849999999999</c:v>
                </c:pt>
                <c:pt idx="60690">
                  <c:v>3.751573</c:v>
                </c:pt>
                <c:pt idx="60691">
                  <c:v>3.60608</c:v>
                </c:pt>
                <c:pt idx="60692">
                  <c:v>3.4161359999999998</c:v>
                </c:pt>
                <c:pt idx="60693">
                  <c:v>3.343629</c:v>
                </c:pt>
                <c:pt idx="60694">
                  <c:v>3.4407770000000002</c:v>
                </c:pt>
                <c:pt idx="60695">
                  <c:v>3.493258</c:v>
                </c:pt>
                <c:pt idx="60696">
                  <c:v>3.6340150000000002</c:v>
                </c:pt>
                <c:pt idx="60697">
                  <c:v>3.7819600000000002</c:v>
                </c:pt>
                <c:pt idx="60698">
                  <c:v>3.8165070000000001</c:v>
                </c:pt>
                <c:pt idx="60699">
                  <c:v>3.8319890000000001</c:v>
                </c:pt>
                <c:pt idx="60700">
                  <c:v>3.7118820000000001</c:v>
                </c:pt>
                <c:pt idx="60701">
                  <c:v>3.4871750000000001</c:v>
                </c:pt>
                <c:pt idx="60702">
                  <c:v>3.3425470000000002</c:v>
                </c:pt>
                <c:pt idx="60703">
                  <c:v>3.3124009999999999</c:v>
                </c:pt>
                <c:pt idx="60704">
                  <c:v>3.2051319999999999</c:v>
                </c:pt>
                <c:pt idx="60705">
                  <c:v>3.001436</c:v>
                </c:pt>
                <c:pt idx="60706">
                  <c:v>2.8631549999999999</c:v>
                </c:pt>
                <c:pt idx="60707">
                  <c:v>3.0108600000000001</c:v>
                </c:pt>
                <c:pt idx="60708">
                  <c:v>3.2630210000000002</c:v>
                </c:pt>
                <c:pt idx="60709">
                  <c:v>3.345745</c:v>
                </c:pt>
                <c:pt idx="60710">
                  <c:v>3.5538639999999999</c:v>
                </c:pt>
                <c:pt idx="60711">
                  <c:v>3.9950079999999999</c:v>
                </c:pt>
                <c:pt idx="60712">
                  <c:v>4.3986479999999997</c:v>
                </c:pt>
                <c:pt idx="60713">
                  <c:v>4.4150200000000002</c:v>
                </c:pt>
                <c:pt idx="60714">
                  <c:v>4.2334420000000001</c:v>
                </c:pt>
                <c:pt idx="60715">
                  <c:v>4.1701189999999997</c:v>
                </c:pt>
                <c:pt idx="60716">
                  <c:v>4.1229269999999998</c:v>
                </c:pt>
                <c:pt idx="60717">
                  <c:v>3.846101</c:v>
                </c:pt>
                <c:pt idx="60718">
                  <c:v>3.3760840000000001</c:v>
                </c:pt>
                <c:pt idx="60719">
                  <c:v>3.112047</c:v>
                </c:pt>
                <c:pt idx="60720">
                  <c:v>3.146954</c:v>
                </c:pt>
                <c:pt idx="60721">
                  <c:v>3.4408970000000001</c:v>
                </c:pt>
                <c:pt idx="60722">
                  <c:v>3.8643230000000002</c:v>
                </c:pt>
                <c:pt idx="60723">
                  <c:v>4.1661279999999996</c:v>
                </c:pt>
                <c:pt idx="60724">
                  <c:v>4.1667290000000001</c:v>
                </c:pt>
                <c:pt idx="60725">
                  <c:v>4.2418079999999998</c:v>
                </c:pt>
                <c:pt idx="60726">
                  <c:v>4.2890480000000002</c:v>
                </c:pt>
                <c:pt idx="60727">
                  <c:v>4.1395150000000003</c:v>
                </c:pt>
                <c:pt idx="60728">
                  <c:v>3.8538169999999998</c:v>
                </c:pt>
                <c:pt idx="60729">
                  <c:v>3.5850200000000001</c:v>
                </c:pt>
                <c:pt idx="60730">
                  <c:v>3.4672939999999999</c:v>
                </c:pt>
                <c:pt idx="60731">
                  <c:v>3.4292859999999998</c:v>
                </c:pt>
                <c:pt idx="60732">
                  <c:v>3.5023209999999998</c:v>
                </c:pt>
                <c:pt idx="60733">
                  <c:v>3.5087640000000002</c:v>
                </c:pt>
                <c:pt idx="60734">
                  <c:v>3.4378920000000002</c:v>
                </c:pt>
                <c:pt idx="60735">
                  <c:v>3.4212799999999999</c:v>
                </c:pt>
                <c:pt idx="60736">
                  <c:v>3.2605930000000001</c:v>
                </c:pt>
                <c:pt idx="60737">
                  <c:v>3.185298</c:v>
                </c:pt>
                <c:pt idx="60738">
                  <c:v>3.2871579999999998</c:v>
                </c:pt>
                <c:pt idx="60739">
                  <c:v>3.3720210000000002</c:v>
                </c:pt>
                <c:pt idx="60740">
                  <c:v>3.6569500000000001</c:v>
                </c:pt>
                <c:pt idx="60741">
                  <c:v>3.9737800000000001</c:v>
                </c:pt>
                <c:pt idx="60742">
                  <c:v>4.0569839999999999</c:v>
                </c:pt>
                <c:pt idx="60743">
                  <c:v>4.3331860000000004</c:v>
                </c:pt>
                <c:pt idx="60744">
                  <c:v>4.4571389999999997</c:v>
                </c:pt>
                <c:pt idx="60745">
                  <c:v>4.1790620000000001</c:v>
                </c:pt>
                <c:pt idx="60746">
                  <c:v>3.95825</c:v>
                </c:pt>
                <c:pt idx="60747">
                  <c:v>3.8772570000000002</c:v>
                </c:pt>
                <c:pt idx="60748">
                  <c:v>3.8597079999999999</c:v>
                </c:pt>
                <c:pt idx="60749">
                  <c:v>3.7913359999999998</c:v>
                </c:pt>
                <c:pt idx="60750">
                  <c:v>3.7503229999999999</c:v>
                </c:pt>
                <c:pt idx="60751">
                  <c:v>3.7276530000000001</c:v>
                </c:pt>
                <c:pt idx="60752">
                  <c:v>3.7507320000000002</c:v>
                </c:pt>
                <c:pt idx="60753">
                  <c:v>3.7870330000000001</c:v>
                </c:pt>
                <c:pt idx="60754">
                  <c:v>3.750467</c:v>
                </c:pt>
                <c:pt idx="60755">
                  <c:v>3.6928899999999998</c:v>
                </c:pt>
                <c:pt idx="60756">
                  <c:v>3.6956310000000001</c:v>
                </c:pt>
                <c:pt idx="60757">
                  <c:v>3.7346010000000001</c:v>
                </c:pt>
                <c:pt idx="60758">
                  <c:v>3.764122</c:v>
                </c:pt>
                <c:pt idx="60759">
                  <c:v>3.7157529999999999</c:v>
                </c:pt>
                <c:pt idx="60760">
                  <c:v>3.6976740000000001</c:v>
                </c:pt>
                <c:pt idx="60761">
                  <c:v>3.732942</c:v>
                </c:pt>
                <c:pt idx="60762">
                  <c:v>3.7708059999999999</c:v>
                </c:pt>
                <c:pt idx="60763">
                  <c:v>3.739312</c:v>
                </c:pt>
                <c:pt idx="60764">
                  <c:v>3.706569</c:v>
                </c:pt>
                <c:pt idx="60765">
                  <c:v>3.6806290000000002</c:v>
                </c:pt>
                <c:pt idx="60766">
                  <c:v>3.610792</c:v>
                </c:pt>
                <c:pt idx="60767">
                  <c:v>3.5469400000000002</c:v>
                </c:pt>
                <c:pt idx="60768">
                  <c:v>3.5430700000000002</c:v>
                </c:pt>
                <c:pt idx="60769">
                  <c:v>3.6106720000000001</c:v>
                </c:pt>
                <c:pt idx="60770">
                  <c:v>3.6943570000000001</c:v>
                </c:pt>
                <c:pt idx="60771">
                  <c:v>3.6865190000000001</c:v>
                </c:pt>
                <c:pt idx="60772">
                  <c:v>3.6618780000000002</c:v>
                </c:pt>
                <c:pt idx="60773">
                  <c:v>3.7074349999999998</c:v>
                </c:pt>
                <c:pt idx="60774">
                  <c:v>3.805256</c:v>
                </c:pt>
                <c:pt idx="60775">
                  <c:v>3.6721189999999999</c:v>
                </c:pt>
                <c:pt idx="60776">
                  <c:v>3.6072099999999998</c:v>
                </c:pt>
                <c:pt idx="60777">
                  <c:v>3.6210330000000002</c:v>
                </c:pt>
                <c:pt idx="60778">
                  <c:v>3.6871689999999999</c:v>
                </c:pt>
                <c:pt idx="60779">
                  <c:v>3.7433990000000001</c:v>
                </c:pt>
                <c:pt idx="60780">
                  <c:v>3.7850860000000002</c:v>
                </c:pt>
                <c:pt idx="60781">
                  <c:v>3.7471260000000002</c:v>
                </c:pt>
                <c:pt idx="60782">
                  <c:v>3.6452900000000001</c:v>
                </c:pt>
                <c:pt idx="60783">
                  <c:v>3.58704</c:v>
                </c:pt>
                <c:pt idx="60784">
                  <c:v>3.6117050000000002</c:v>
                </c:pt>
                <c:pt idx="60785">
                  <c:v>3.4494799999999999</c:v>
                </c:pt>
                <c:pt idx="60786">
                  <c:v>3.1776529999999998</c:v>
                </c:pt>
                <c:pt idx="60787">
                  <c:v>3.0199950000000002</c:v>
                </c:pt>
                <c:pt idx="60788">
                  <c:v>3.2469380000000001</c:v>
                </c:pt>
                <c:pt idx="60789">
                  <c:v>3.4843389999999999</c:v>
                </c:pt>
                <c:pt idx="60790">
                  <c:v>3.6029059999999999</c:v>
                </c:pt>
                <c:pt idx="60791">
                  <c:v>3.7747480000000002</c:v>
                </c:pt>
                <c:pt idx="60792">
                  <c:v>3.9894059999999998</c:v>
                </c:pt>
                <c:pt idx="60793">
                  <c:v>4.1391549999999997</c:v>
                </c:pt>
                <c:pt idx="60794">
                  <c:v>4.2839510000000001</c:v>
                </c:pt>
                <c:pt idx="60795">
                  <c:v>4.1095129999999997</c:v>
                </c:pt>
                <c:pt idx="60796">
                  <c:v>3.7800129999999998</c:v>
                </c:pt>
                <c:pt idx="60797">
                  <c:v>3.6228600000000002</c:v>
                </c:pt>
                <c:pt idx="60798">
                  <c:v>3.615383</c:v>
                </c:pt>
                <c:pt idx="60799">
                  <c:v>3.699646</c:v>
                </c:pt>
                <c:pt idx="60800">
                  <c:v>3.749698</c:v>
                </c:pt>
                <c:pt idx="60801">
                  <c:v>3.8852869999999999</c:v>
                </c:pt>
                <c:pt idx="60802">
                  <c:v>3.9425750000000002</c:v>
                </c:pt>
                <c:pt idx="60803">
                  <c:v>3.8234300000000001</c:v>
                </c:pt>
                <c:pt idx="60804">
                  <c:v>3.7040690000000001</c:v>
                </c:pt>
                <c:pt idx="60805">
                  <c:v>3.7622469999999999</c:v>
                </c:pt>
                <c:pt idx="60806">
                  <c:v>3.7796759999999998</c:v>
                </c:pt>
                <c:pt idx="60807">
                  <c:v>3.8184779999999998</c:v>
                </c:pt>
                <c:pt idx="60808">
                  <c:v>3.8881709999999998</c:v>
                </c:pt>
                <c:pt idx="60809">
                  <c:v>3.6913999999999998</c:v>
                </c:pt>
                <c:pt idx="60810">
                  <c:v>3.6595939999999998</c:v>
                </c:pt>
                <c:pt idx="60811">
                  <c:v>3.6513719999999998</c:v>
                </c:pt>
                <c:pt idx="60812">
                  <c:v>3.6793309999999999</c:v>
                </c:pt>
                <c:pt idx="60813">
                  <c:v>3.6558199999999998</c:v>
                </c:pt>
                <c:pt idx="60814">
                  <c:v>3.4693369999999999</c:v>
                </c:pt>
                <c:pt idx="60815">
                  <c:v>3.2669160000000002</c:v>
                </c:pt>
                <c:pt idx="60816">
                  <c:v>3.2864849999999999</c:v>
                </c:pt>
                <c:pt idx="60817">
                  <c:v>3.5089800000000002</c:v>
                </c:pt>
                <c:pt idx="60818">
                  <c:v>3.745803</c:v>
                </c:pt>
                <c:pt idx="60819">
                  <c:v>3.9676979999999999</c:v>
                </c:pt>
                <c:pt idx="60820">
                  <c:v>4.1295390000000003</c:v>
                </c:pt>
                <c:pt idx="60821">
                  <c:v>4.1782209999999997</c:v>
                </c:pt>
                <c:pt idx="60822">
                  <c:v>4.2571459999999997</c:v>
                </c:pt>
                <c:pt idx="60823">
                  <c:v>4.112374</c:v>
                </c:pt>
                <c:pt idx="60824">
                  <c:v>3.8751899999999999</c:v>
                </c:pt>
                <c:pt idx="60825">
                  <c:v>3.7997260000000002</c:v>
                </c:pt>
                <c:pt idx="60826">
                  <c:v>3.7671749999999999</c:v>
                </c:pt>
                <c:pt idx="60827">
                  <c:v>3.7994140000000001</c:v>
                </c:pt>
                <c:pt idx="60828">
                  <c:v>3.8237429999999999</c:v>
                </c:pt>
                <c:pt idx="60829">
                  <c:v>3.814079</c:v>
                </c:pt>
                <c:pt idx="60830">
                  <c:v>3.7774890000000001</c:v>
                </c:pt>
                <c:pt idx="60831">
                  <c:v>3.7715269999999999</c:v>
                </c:pt>
                <c:pt idx="60832">
                  <c:v>3.8152810000000001</c:v>
                </c:pt>
                <c:pt idx="60833">
                  <c:v>3.8113619999999999</c:v>
                </c:pt>
                <c:pt idx="60834">
                  <c:v>3.8022749999999998</c:v>
                </c:pt>
                <c:pt idx="60835">
                  <c:v>3.750972</c:v>
                </c:pt>
                <c:pt idx="60836">
                  <c:v>3.7034440000000002</c:v>
                </c:pt>
                <c:pt idx="60837">
                  <c:v>3.6765180000000002</c:v>
                </c:pt>
                <c:pt idx="60838">
                  <c:v>3.6359620000000001</c:v>
                </c:pt>
                <c:pt idx="60839">
                  <c:v>3.6061040000000002</c:v>
                </c:pt>
                <c:pt idx="60840">
                  <c:v>3.6465640000000001</c:v>
                </c:pt>
                <c:pt idx="60841">
                  <c:v>3.7095980000000002</c:v>
                </c:pt>
                <c:pt idx="60842">
                  <c:v>3.762079</c:v>
                </c:pt>
                <c:pt idx="60843">
                  <c:v>3.7638820000000002</c:v>
                </c:pt>
                <c:pt idx="60844">
                  <c:v>3.700752</c:v>
                </c:pt>
                <c:pt idx="60845">
                  <c:v>3.6724320000000001</c:v>
                </c:pt>
                <c:pt idx="60846">
                  <c:v>3.5439590000000001</c:v>
                </c:pt>
                <c:pt idx="60847">
                  <c:v>3.2851870000000001</c:v>
                </c:pt>
                <c:pt idx="60848">
                  <c:v>2.9977339999999999</c:v>
                </c:pt>
                <c:pt idx="60849">
                  <c:v>2.9623699999999999</c:v>
                </c:pt>
                <c:pt idx="60850">
                  <c:v>3.0129280000000001</c:v>
                </c:pt>
                <c:pt idx="60851">
                  <c:v>3.1448619999999998</c:v>
                </c:pt>
                <c:pt idx="60852">
                  <c:v>3.2599200000000002</c:v>
                </c:pt>
                <c:pt idx="60853">
                  <c:v>3.5246780000000002</c:v>
                </c:pt>
                <c:pt idx="60854">
                  <c:v>3.877281</c:v>
                </c:pt>
                <c:pt idx="60855">
                  <c:v>4.1098489999999996</c:v>
                </c:pt>
                <c:pt idx="60856">
                  <c:v>4.1569450000000003</c:v>
                </c:pt>
                <c:pt idx="60857">
                  <c:v>4.1755279999999999</c:v>
                </c:pt>
                <c:pt idx="60858">
                  <c:v>4.0637150000000002</c:v>
                </c:pt>
                <c:pt idx="60859">
                  <c:v>3.8549950000000002</c:v>
                </c:pt>
                <c:pt idx="60860">
                  <c:v>3.8691070000000001</c:v>
                </c:pt>
                <c:pt idx="60861">
                  <c:v>3.8449469999999999</c:v>
                </c:pt>
                <c:pt idx="60862">
                  <c:v>3.5906699999999998</c:v>
                </c:pt>
                <c:pt idx="60863">
                  <c:v>3.4840499999999999</c:v>
                </c:pt>
                <c:pt idx="60864">
                  <c:v>3.4964550000000001</c:v>
                </c:pt>
                <c:pt idx="60865">
                  <c:v>3.7148629999999998</c:v>
                </c:pt>
                <c:pt idx="60866">
                  <c:v>3.9331990000000001</c:v>
                </c:pt>
                <c:pt idx="60867">
                  <c:v>3.9257469999999999</c:v>
                </c:pt>
                <c:pt idx="60868">
                  <c:v>3.719455</c:v>
                </c:pt>
                <c:pt idx="60869">
                  <c:v>3.7707329999999999</c:v>
                </c:pt>
                <c:pt idx="60870">
                  <c:v>3.7976109999999998</c:v>
                </c:pt>
                <c:pt idx="60871">
                  <c:v>3.5646819999999999</c:v>
                </c:pt>
                <c:pt idx="60872">
                  <c:v>3.1306060000000002</c:v>
                </c:pt>
                <c:pt idx="60873">
                  <c:v>2.945398</c:v>
                </c:pt>
                <c:pt idx="60874">
                  <c:v>3.0947849999999999</c:v>
                </c:pt>
                <c:pt idx="60875">
                  <c:v>3.1813549999999999</c:v>
                </c:pt>
                <c:pt idx="60876">
                  <c:v>3.332522</c:v>
                </c:pt>
                <c:pt idx="60877">
                  <c:v>3.5744660000000001</c:v>
                </c:pt>
                <c:pt idx="60878">
                  <c:v>3.8580730000000001</c:v>
                </c:pt>
                <c:pt idx="60879">
                  <c:v>3.7631610000000002</c:v>
                </c:pt>
                <c:pt idx="60880">
                  <c:v>3.639424</c:v>
                </c:pt>
                <c:pt idx="60881">
                  <c:v>3.6673589999999998</c:v>
                </c:pt>
                <c:pt idx="60882">
                  <c:v>3.709622</c:v>
                </c:pt>
                <c:pt idx="60883">
                  <c:v>3.656469</c:v>
                </c:pt>
                <c:pt idx="60884">
                  <c:v>3.6266829999999999</c:v>
                </c:pt>
                <c:pt idx="60885">
                  <c:v>3.7382070000000001</c:v>
                </c:pt>
                <c:pt idx="60886">
                  <c:v>3.8012169999999998</c:v>
                </c:pt>
                <c:pt idx="60887">
                  <c:v>3.9205779999999999</c:v>
                </c:pt>
                <c:pt idx="60888">
                  <c:v>3.9792369999999999</c:v>
                </c:pt>
                <c:pt idx="60889">
                  <c:v>3.906298</c:v>
                </c:pt>
                <c:pt idx="60890">
                  <c:v>3.8387440000000002</c:v>
                </c:pt>
                <c:pt idx="60891">
                  <c:v>3.8190789999999999</c:v>
                </c:pt>
                <c:pt idx="60892">
                  <c:v>3.7550829999999999</c:v>
                </c:pt>
                <c:pt idx="60893">
                  <c:v>3.6201189999999999</c:v>
                </c:pt>
                <c:pt idx="60894">
                  <c:v>3.504845</c:v>
                </c:pt>
                <c:pt idx="60895">
                  <c:v>3.4531580000000002</c:v>
                </c:pt>
                <c:pt idx="60896">
                  <c:v>3.5091960000000002</c:v>
                </c:pt>
                <c:pt idx="60897">
                  <c:v>3.609229</c:v>
                </c:pt>
                <c:pt idx="60898">
                  <c:v>3.742534</c:v>
                </c:pt>
                <c:pt idx="60899">
                  <c:v>3.8121550000000002</c:v>
                </c:pt>
                <c:pt idx="60900">
                  <c:v>3.8284790000000002</c:v>
                </c:pt>
                <c:pt idx="60901">
                  <c:v>3.8498749999999999</c:v>
                </c:pt>
                <c:pt idx="60902">
                  <c:v>3.802467</c:v>
                </c:pt>
                <c:pt idx="60903">
                  <c:v>3.7599390000000001</c:v>
                </c:pt>
                <c:pt idx="60904">
                  <c:v>3.7506119999999998</c:v>
                </c:pt>
                <c:pt idx="60905">
                  <c:v>3.7089970000000001</c:v>
                </c:pt>
                <c:pt idx="60906">
                  <c:v>3.6832980000000002</c:v>
                </c:pt>
                <c:pt idx="60907">
                  <c:v>3.6786099999999999</c:v>
                </c:pt>
                <c:pt idx="60908">
                  <c:v>3.7026509999999999</c:v>
                </c:pt>
                <c:pt idx="60909">
                  <c:v>3.6669499999999999</c:v>
                </c:pt>
                <c:pt idx="60910">
                  <c:v>3.6041319999999999</c:v>
                </c:pt>
                <c:pt idx="60911">
                  <c:v>3.610744</c:v>
                </c:pt>
                <c:pt idx="60912">
                  <c:v>3.5470839999999999</c:v>
                </c:pt>
                <c:pt idx="60913">
                  <c:v>3.7676799999999999</c:v>
                </c:pt>
                <c:pt idx="60914">
                  <c:v>4.0662399999999996</c:v>
                </c:pt>
                <c:pt idx="60915">
                  <c:v>4.187284</c:v>
                </c:pt>
                <c:pt idx="60916">
                  <c:v>4.074846</c:v>
                </c:pt>
                <c:pt idx="60917">
                  <c:v>3.8513410000000001</c:v>
                </c:pt>
                <c:pt idx="60918">
                  <c:v>3.7285180000000002</c:v>
                </c:pt>
                <c:pt idx="60919">
                  <c:v>3.866295</c:v>
                </c:pt>
                <c:pt idx="60920">
                  <c:v>4.0524889999999996</c:v>
                </c:pt>
                <c:pt idx="60921">
                  <c:v>3.9041100000000002</c:v>
                </c:pt>
                <c:pt idx="60922">
                  <c:v>3.579275</c:v>
                </c:pt>
                <c:pt idx="60923">
                  <c:v>3.3313440000000001</c:v>
                </c:pt>
                <c:pt idx="60924">
                  <c:v>3.3345419999999999</c:v>
                </c:pt>
                <c:pt idx="60925">
                  <c:v>3.4511630000000002</c:v>
                </c:pt>
                <c:pt idx="60926">
                  <c:v>3.5137399999999999</c:v>
                </c:pt>
                <c:pt idx="60927">
                  <c:v>3.3753630000000001</c:v>
                </c:pt>
                <c:pt idx="60928">
                  <c:v>3.0561039999999999</c:v>
                </c:pt>
                <c:pt idx="60929">
                  <c:v>2.9946809999999999</c:v>
                </c:pt>
                <c:pt idx="60930">
                  <c:v>3.2193879999999999</c:v>
                </c:pt>
                <c:pt idx="60931">
                  <c:v>3.3795700000000002</c:v>
                </c:pt>
                <c:pt idx="60932">
                  <c:v>3.6782979999999998</c:v>
                </c:pt>
                <c:pt idx="60933">
                  <c:v>3.959476</c:v>
                </c:pt>
                <c:pt idx="60934">
                  <c:v>4.0857609999999998</c:v>
                </c:pt>
                <c:pt idx="60935">
                  <c:v>4.102373</c:v>
                </c:pt>
                <c:pt idx="60936">
                  <c:v>3.967746</c:v>
                </c:pt>
                <c:pt idx="60937">
                  <c:v>3.7736179999999999</c:v>
                </c:pt>
                <c:pt idx="60938">
                  <c:v>3.7798210000000001</c:v>
                </c:pt>
                <c:pt idx="60939">
                  <c:v>3.8190789999999999</c:v>
                </c:pt>
                <c:pt idx="60940">
                  <c:v>3.8163619999999998</c:v>
                </c:pt>
                <c:pt idx="60941">
                  <c:v>3.7778010000000002</c:v>
                </c:pt>
                <c:pt idx="60942">
                  <c:v>3.7652519999999998</c:v>
                </c:pt>
                <c:pt idx="60943">
                  <c:v>3.7777050000000001</c:v>
                </c:pt>
                <c:pt idx="60944">
                  <c:v>3.7134209999999999</c:v>
                </c:pt>
                <c:pt idx="60945">
                  <c:v>3.721619</c:v>
                </c:pt>
                <c:pt idx="60946">
                  <c:v>3.8697319999999999</c:v>
                </c:pt>
                <c:pt idx="60947">
                  <c:v>3.922501</c:v>
                </c:pt>
                <c:pt idx="60948">
                  <c:v>3.753857</c:v>
                </c:pt>
                <c:pt idx="60949">
                  <c:v>3.7670789999999998</c:v>
                </c:pt>
                <c:pt idx="60950">
                  <c:v>3.8430960000000001</c:v>
                </c:pt>
                <c:pt idx="60951">
                  <c:v>3.9027639999999999</c:v>
                </c:pt>
                <c:pt idx="60952">
                  <c:v>3.8550439999999999</c:v>
                </c:pt>
                <c:pt idx="60953">
                  <c:v>3.8353299999999999</c:v>
                </c:pt>
                <c:pt idx="60954">
                  <c:v>3.8813200000000001</c:v>
                </c:pt>
                <c:pt idx="60955">
                  <c:v>3.72722</c:v>
                </c:pt>
                <c:pt idx="60956">
                  <c:v>3.557734</c:v>
                </c:pt>
                <c:pt idx="60957">
                  <c:v>3.4899879999999999</c:v>
                </c:pt>
                <c:pt idx="60958">
                  <c:v>3.5550419999999998</c:v>
                </c:pt>
                <c:pt idx="60959">
                  <c:v>3.6528149999999999</c:v>
                </c:pt>
                <c:pt idx="60960">
                  <c:v>3.4754429999999998</c:v>
                </c:pt>
                <c:pt idx="60961">
                  <c:v>3.092333</c:v>
                </c:pt>
                <c:pt idx="60962">
                  <c:v>3.1350289999999998</c:v>
                </c:pt>
                <c:pt idx="60963">
                  <c:v>3.5474209999999999</c:v>
                </c:pt>
                <c:pt idx="60964">
                  <c:v>3.8221560000000001</c:v>
                </c:pt>
                <c:pt idx="60965">
                  <c:v>3.829056</c:v>
                </c:pt>
                <c:pt idx="60966">
                  <c:v>3.7928989999999998</c:v>
                </c:pt>
                <c:pt idx="60967">
                  <c:v>4.1669939999999999</c:v>
                </c:pt>
                <c:pt idx="60968">
                  <c:v>4.5470990000000002</c:v>
                </c:pt>
                <c:pt idx="60969">
                  <c:v>4.3780700000000001</c:v>
                </c:pt>
                <c:pt idx="60970">
                  <c:v>4.088381</c:v>
                </c:pt>
                <c:pt idx="60971">
                  <c:v>4.0596050000000004</c:v>
                </c:pt>
                <c:pt idx="60972">
                  <c:v>4.2073099999999997</c:v>
                </c:pt>
                <c:pt idx="60973">
                  <c:v>4.2112280000000002</c:v>
                </c:pt>
                <c:pt idx="60974">
                  <c:v>4.0774189999999999</c:v>
                </c:pt>
                <c:pt idx="60975">
                  <c:v>3.847807</c:v>
                </c:pt>
                <c:pt idx="60976">
                  <c:v>3.6483669999999999</c:v>
                </c:pt>
                <c:pt idx="60977">
                  <c:v>3.6836350000000002</c:v>
                </c:pt>
                <c:pt idx="60978">
                  <c:v>3.6547860000000001</c:v>
                </c:pt>
                <c:pt idx="60979">
                  <c:v>3.4514269999999998</c:v>
                </c:pt>
                <c:pt idx="60980">
                  <c:v>3.094713</c:v>
                </c:pt>
                <c:pt idx="60981">
                  <c:v>2.899168</c:v>
                </c:pt>
                <c:pt idx="60982">
                  <c:v>2.991555</c:v>
                </c:pt>
                <c:pt idx="60983">
                  <c:v>3.181235</c:v>
                </c:pt>
                <c:pt idx="60984">
                  <c:v>3.4178660000000001</c:v>
                </c:pt>
                <c:pt idx="60985">
                  <c:v>3.7849170000000001</c:v>
                </c:pt>
                <c:pt idx="60986">
                  <c:v>4.1425689999999999</c:v>
                </c:pt>
                <c:pt idx="60987">
                  <c:v>4.4667070000000004</c:v>
                </c:pt>
                <c:pt idx="60988">
                  <c:v>4.4603359999999999</c:v>
                </c:pt>
                <c:pt idx="60989">
                  <c:v>4.105931</c:v>
                </c:pt>
                <c:pt idx="60990">
                  <c:v>3.8438889999999999</c:v>
                </c:pt>
                <c:pt idx="60991">
                  <c:v>3.8255460000000001</c:v>
                </c:pt>
                <c:pt idx="60992">
                  <c:v>3.8139099999999999</c:v>
                </c:pt>
                <c:pt idx="60993">
                  <c:v>3.8431679999999999</c:v>
                </c:pt>
                <c:pt idx="60994">
                  <c:v>3.8769450000000001</c:v>
                </c:pt>
                <c:pt idx="60995">
                  <c:v>3.8776419999999998</c:v>
                </c:pt>
                <c:pt idx="60996">
                  <c:v>3.8866809999999998</c:v>
                </c:pt>
                <c:pt idx="60997">
                  <c:v>3.8293200000000001</c:v>
                </c:pt>
                <c:pt idx="60998">
                  <c:v>3.7172429999999999</c:v>
                </c:pt>
                <c:pt idx="60999">
                  <c:v>3.644809</c:v>
                </c:pt>
                <c:pt idx="61000">
                  <c:v>3.6746910000000002</c:v>
                </c:pt>
                <c:pt idx="61001">
                  <c:v>3.6778650000000002</c:v>
                </c:pt>
                <c:pt idx="61002">
                  <c:v>3.7150319999999999</c:v>
                </c:pt>
                <c:pt idx="61003">
                  <c:v>3.7865039999999999</c:v>
                </c:pt>
                <c:pt idx="61004">
                  <c:v>3.71645</c:v>
                </c:pt>
                <c:pt idx="61005">
                  <c:v>3.5758369999999999</c:v>
                </c:pt>
                <c:pt idx="61006">
                  <c:v>3.4274339999999999</c:v>
                </c:pt>
                <c:pt idx="61007">
                  <c:v>3.4704670000000002</c:v>
                </c:pt>
                <c:pt idx="61008">
                  <c:v>3.6446890000000001</c:v>
                </c:pt>
                <c:pt idx="61009">
                  <c:v>3.757679</c:v>
                </c:pt>
                <c:pt idx="61010">
                  <c:v>3.8262670000000001</c:v>
                </c:pt>
                <c:pt idx="61011">
                  <c:v>3.8019379999999998</c:v>
                </c:pt>
                <c:pt idx="61012">
                  <c:v>3.7999429999999998</c:v>
                </c:pt>
                <c:pt idx="61013">
                  <c:v>3.752294</c:v>
                </c:pt>
                <c:pt idx="61014">
                  <c:v>3.4319299999999999</c:v>
                </c:pt>
                <c:pt idx="61015">
                  <c:v>3.2687189999999999</c:v>
                </c:pt>
                <c:pt idx="61016">
                  <c:v>3.3881760000000001</c:v>
                </c:pt>
                <c:pt idx="61017">
                  <c:v>3.4295019999999998</c:v>
                </c:pt>
                <c:pt idx="61018">
                  <c:v>3.2606890000000002</c:v>
                </c:pt>
                <c:pt idx="61019">
                  <c:v>3.225806</c:v>
                </c:pt>
                <c:pt idx="61020">
                  <c:v>3.2353510000000001</c:v>
                </c:pt>
                <c:pt idx="61021">
                  <c:v>3.52576</c:v>
                </c:pt>
                <c:pt idx="61022">
                  <c:v>3.8620390000000002</c:v>
                </c:pt>
                <c:pt idx="61023">
                  <c:v>3.9716399999999998</c:v>
                </c:pt>
                <c:pt idx="61024">
                  <c:v>4.174086</c:v>
                </c:pt>
                <c:pt idx="61025">
                  <c:v>4.3873249999999997</c:v>
                </c:pt>
                <c:pt idx="61026">
                  <c:v>4.320468</c:v>
                </c:pt>
                <c:pt idx="61027">
                  <c:v>4.0862660000000002</c:v>
                </c:pt>
                <c:pt idx="61028">
                  <c:v>3.8303539999999998</c:v>
                </c:pt>
                <c:pt idx="61029">
                  <c:v>3.732437</c:v>
                </c:pt>
                <c:pt idx="61030">
                  <c:v>3.7046939999999999</c:v>
                </c:pt>
                <c:pt idx="61031">
                  <c:v>3.5977380000000001</c:v>
                </c:pt>
                <c:pt idx="61032">
                  <c:v>3.5336219999999998</c:v>
                </c:pt>
                <c:pt idx="61033">
                  <c:v>3.4845549999999998</c:v>
                </c:pt>
                <c:pt idx="61034">
                  <c:v>3.5255200000000002</c:v>
                </c:pt>
                <c:pt idx="61035">
                  <c:v>3.644857</c:v>
                </c:pt>
                <c:pt idx="61036">
                  <c:v>3.7242389999999999</c:v>
                </c:pt>
                <c:pt idx="61037">
                  <c:v>3.9703659999999998</c:v>
                </c:pt>
                <c:pt idx="61038">
                  <c:v>4.1692780000000003</c:v>
                </c:pt>
                <c:pt idx="61039">
                  <c:v>4.2728200000000003</c:v>
                </c:pt>
                <c:pt idx="61040">
                  <c:v>4.2913069999999998</c:v>
                </c:pt>
                <c:pt idx="61041">
                  <c:v>4.1187209999999999</c:v>
                </c:pt>
                <c:pt idx="61042">
                  <c:v>3.9672170000000002</c:v>
                </c:pt>
                <c:pt idx="61043">
                  <c:v>3.9076680000000001</c:v>
                </c:pt>
                <c:pt idx="61044">
                  <c:v>3.8246319999999998</c:v>
                </c:pt>
                <c:pt idx="61045">
                  <c:v>3.703757</c:v>
                </c:pt>
                <c:pt idx="61046">
                  <c:v>3.6231249999999999</c:v>
                </c:pt>
                <c:pt idx="61047">
                  <c:v>3.6776239999999998</c:v>
                </c:pt>
                <c:pt idx="61048">
                  <c:v>3.673225</c:v>
                </c:pt>
                <c:pt idx="61049">
                  <c:v>3.6544970000000001</c:v>
                </c:pt>
                <c:pt idx="61050">
                  <c:v>3.711017</c:v>
                </c:pt>
                <c:pt idx="61051">
                  <c:v>3.7296</c:v>
                </c:pt>
                <c:pt idx="61052">
                  <c:v>3.6925539999999999</c:v>
                </c:pt>
                <c:pt idx="61053">
                  <c:v>3.6937319999999998</c:v>
                </c:pt>
                <c:pt idx="61054">
                  <c:v>3.7840039999999999</c:v>
                </c:pt>
                <c:pt idx="61055">
                  <c:v>3.8286470000000001</c:v>
                </c:pt>
                <c:pt idx="61056">
                  <c:v>3.7652760000000001</c:v>
                </c:pt>
                <c:pt idx="61057">
                  <c:v>3.6956549999999999</c:v>
                </c:pt>
                <c:pt idx="61058">
                  <c:v>3.6771919999999998</c:v>
                </c:pt>
                <c:pt idx="61059">
                  <c:v>3.6827450000000002</c:v>
                </c:pt>
                <c:pt idx="61060">
                  <c:v>3.714575</c:v>
                </c:pt>
                <c:pt idx="61061">
                  <c:v>3.7962159999999998</c:v>
                </c:pt>
                <c:pt idx="61062">
                  <c:v>3.8361719999999999</c:v>
                </c:pt>
                <c:pt idx="61063">
                  <c:v>3.8469419999999999</c:v>
                </c:pt>
                <c:pt idx="61064">
                  <c:v>3.8459080000000001</c:v>
                </c:pt>
                <c:pt idx="61065">
                  <c:v>3.8053520000000001</c:v>
                </c:pt>
                <c:pt idx="61066">
                  <c:v>3.7449859999999999</c:v>
                </c:pt>
                <c:pt idx="61067">
                  <c:v>3.7086610000000002</c:v>
                </c:pt>
                <c:pt idx="61068">
                  <c:v>3.6849810000000001</c:v>
                </c:pt>
                <c:pt idx="61069">
                  <c:v>3.7724639999999998</c:v>
                </c:pt>
                <c:pt idx="61070">
                  <c:v>3.8720159999999999</c:v>
                </c:pt>
                <c:pt idx="61071">
                  <c:v>3.830282</c:v>
                </c:pt>
                <c:pt idx="61072">
                  <c:v>3.677216</c:v>
                </c:pt>
                <c:pt idx="61073">
                  <c:v>3.5881940000000001</c:v>
                </c:pt>
                <c:pt idx="61074">
                  <c:v>3.5440309999999999</c:v>
                </c:pt>
                <c:pt idx="61075">
                  <c:v>3.45085</c:v>
                </c:pt>
                <c:pt idx="61076">
                  <c:v>3.3614670000000002</c:v>
                </c:pt>
                <c:pt idx="61077">
                  <c:v>3.2558569999999998</c:v>
                </c:pt>
                <c:pt idx="61078">
                  <c:v>3.2869169999999999</c:v>
                </c:pt>
                <c:pt idx="61079">
                  <c:v>3.3040340000000001</c:v>
                </c:pt>
                <c:pt idx="61080">
                  <c:v>3.306438</c:v>
                </c:pt>
                <c:pt idx="61081">
                  <c:v>3.3305509999999998</c:v>
                </c:pt>
                <c:pt idx="61082">
                  <c:v>3.2893940000000002</c:v>
                </c:pt>
                <c:pt idx="61083">
                  <c:v>3.4924400000000002</c:v>
                </c:pt>
                <c:pt idx="61084">
                  <c:v>4.0649179999999996</c:v>
                </c:pt>
                <c:pt idx="61085">
                  <c:v>4.0912899999999999</c:v>
                </c:pt>
                <c:pt idx="61086">
                  <c:v>3.7071459999999998</c:v>
                </c:pt>
                <c:pt idx="61087">
                  <c:v>3.5796109999999999</c:v>
                </c:pt>
                <c:pt idx="61088">
                  <c:v>3.6961840000000001</c:v>
                </c:pt>
                <c:pt idx="61089">
                  <c:v>3.8946619999999998</c:v>
                </c:pt>
                <c:pt idx="61090">
                  <c:v>3.91553</c:v>
                </c:pt>
                <c:pt idx="61091">
                  <c:v>3.7182050000000002</c:v>
                </c:pt>
                <c:pt idx="61092">
                  <c:v>3.718998</c:v>
                </c:pt>
                <c:pt idx="61093">
                  <c:v>3.9991910000000002</c:v>
                </c:pt>
                <c:pt idx="61094">
                  <c:v>4.2273589999999999</c:v>
                </c:pt>
                <c:pt idx="61095">
                  <c:v>4.2392839999999996</c:v>
                </c:pt>
                <c:pt idx="61096">
                  <c:v>4.0834770000000002</c:v>
                </c:pt>
                <c:pt idx="61097">
                  <c:v>4.0103220000000004</c:v>
                </c:pt>
                <c:pt idx="61098">
                  <c:v>3.9971230000000002</c:v>
                </c:pt>
                <c:pt idx="61099">
                  <c:v>3.9947189999999999</c:v>
                </c:pt>
                <c:pt idx="61100">
                  <c:v>3.8159779999999999</c:v>
                </c:pt>
                <c:pt idx="61101">
                  <c:v>3.589324</c:v>
                </c:pt>
                <c:pt idx="61102">
                  <c:v>3.5972089999999999</c:v>
                </c:pt>
                <c:pt idx="61103">
                  <c:v>3.7247439999999998</c:v>
                </c:pt>
                <c:pt idx="61104">
                  <c:v>3.8049189999999999</c:v>
                </c:pt>
                <c:pt idx="61105">
                  <c:v>4.0218369999999997</c:v>
                </c:pt>
                <c:pt idx="61106">
                  <c:v>3.880118</c:v>
                </c:pt>
                <c:pt idx="61107">
                  <c:v>3.7058239999999998</c:v>
                </c:pt>
                <c:pt idx="61108">
                  <c:v>3.663465</c:v>
                </c:pt>
                <c:pt idx="61109">
                  <c:v>3.677095</c:v>
                </c:pt>
                <c:pt idx="61110">
                  <c:v>3.7008480000000001</c:v>
                </c:pt>
                <c:pt idx="61111">
                  <c:v>3.9238</c:v>
                </c:pt>
                <c:pt idx="61112">
                  <c:v>4.1135029999999997</c:v>
                </c:pt>
                <c:pt idx="61113">
                  <c:v>4.2672910000000002</c:v>
                </c:pt>
                <c:pt idx="61114">
                  <c:v>4.111027</c:v>
                </c:pt>
                <c:pt idx="61115">
                  <c:v>3.769603</c:v>
                </c:pt>
                <c:pt idx="61116">
                  <c:v>3.671999</c:v>
                </c:pt>
                <c:pt idx="61117">
                  <c:v>3.807515</c:v>
                </c:pt>
                <c:pt idx="61118">
                  <c:v>3.9056489999999999</c:v>
                </c:pt>
                <c:pt idx="61119">
                  <c:v>3.7559239999999998</c:v>
                </c:pt>
                <c:pt idx="61120">
                  <c:v>3.6583679999999998</c:v>
                </c:pt>
                <c:pt idx="61121">
                  <c:v>3.6974819999999999</c:v>
                </c:pt>
                <c:pt idx="61122">
                  <c:v>3.7629440000000001</c:v>
                </c:pt>
                <c:pt idx="61123">
                  <c:v>3.8234539999999999</c:v>
                </c:pt>
                <c:pt idx="61124">
                  <c:v>3.8370129999999998</c:v>
                </c:pt>
                <c:pt idx="61125">
                  <c:v>3.847807</c:v>
                </c:pt>
                <c:pt idx="61126">
                  <c:v>3.8142230000000001</c:v>
                </c:pt>
                <c:pt idx="61127">
                  <c:v>3.7598669999999998</c:v>
                </c:pt>
                <c:pt idx="61128">
                  <c:v>3.7408990000000002</c:v>
                </c:pt>
                <c:pt idx="61129">
                  <c:v>3.735754</c:v>
                </c:pt>
                <c:pt idx="61130">
                  <c:v>3.737269</c:v>
                </c:pt>
                <c:pt idx="61131">
                  <c:v>3.7430629999999998</c:v>
                </c:pt>
                <c:pt idx="61132">
                  <c:v>3.7284220000000001</c:v>
                </c:pt>
                <c:pt idx="61133">
                  <c:v>3.7287590000000002</c:v>
                </c:pt>
                <c:pt idx="61134">
                  <c:v>3.7221470000000001</c:v>
                </c:pt>
                <c:pt idx="61135">
                  <c:v>3.71984</c:v>
                </c:pt>
                <c:pt idx="61136">
                  <c:v>3.7220749999999998</c:v>
                </c:pt>
                <c:pt idx="61137">
                  <c:v>3.6894279999999999</c:v>
                </c:pt>
                <c:pt idx="61138">
                  <c:v>3.6591849999999999</c:v>
                </c:pt>
                <c:pt idx="61139">
                  <c:v>3.6472370000000001</c:v>
                </c:pt>
                <c:pt idx="61140">
                  <c:v>3.615888</c:v>
                </c:pt>
                <c:pt idx="61141">
                  <c:v>3.5863900000000002</c:v>
                </c:pt>
                <c:pt idx="61142">
                  <c:v>3.6055990000000002</c:v>
                </c:pt>
                <c:pt idx="61143">
                  <c:v>3.672552</c:v>
                </c:pt>
                <c:pt idx="61144">
                  <c:v>3.7613819999999998</c:v>
                </c:pt>
                <c:pt idx="61145">
                  <c:v>3.7797969999999999</c:v>
                </c:pt>
                <c:pt idx="61146">
                  <c:v>3.7153679999999998</c:v>
                </c:pt>
                <c:pt idx="61147">
                  <c:v>3.670725</c:v>
                </c:pt>
                <c:pt idx="61148">
                  <c:v>3.8109769999999998</c:v>
                </c:pt>
                <c:pt idx="61149">
                  <c:v>3.9338489999999999</c:v>
                </c:pt>
                <c:pt idx="61150">
                  <c:v>3.9181979999999998</c:v>
                </c:pt>
                <c:pt idx="61151">
                  <c:v>3.8369170000000001</c:v>
                </c:pt>
                <c:pt idx="61152">
                  <c:v>3.5797789999999998</c:v>
                </c:pt>
                <c:pt idx="61153">
                  <c:v>2.9774440000000002</c:v>
                </c:pt>
                <c:pt idx="61154">
                  <c:v>2.5931790000000001</c:v>
                </c:pt>
                <c:pt idx="61155">
                  <c:v>2.7027320000000001</c:v>
                </c:pt>
                <c:pt idx="61156">
                  <c:v>2.8602940000000001</c:v>
                </c:pt>
                <c:pt idx="61157">
                  <c:v>3.0241060000000002</c:v>
                </c:pt>
                <c:pt idx="61158">
                  <c:v>3.222585</c:v>
                </c:pt>
                <c:pt idx="61159">
                  <c:v>3.659618</c:v>
                </c:pt>
                <c:pt idx="61160">
                  <c:v>4.478872</c:v>
                </c:pt>
                <c:pt idx="61161">
                  <c:v>4.699973</c:v>
                </c:pt>
                <c:pt idx="61162">
                  <c:v>4.3559770000000002</c:v>
                </c:pt>
                <c:pt idx="61163">
                  <c:v>4.452331</c:v>
                </c:pt>
                <c:pt idx="61164">
                  <c:v>4.5193079999999997</c:v>
                </c:pt>
                <c:pt idx="61165">
                  <c:v>4.3017409999999998</c:v>
                </c:pt>
                <c:pt idx="61166">
                  <c:v>4.086722</c:v>
                </c:pt>
                <c:pt idx="61167">
                  <c:v>3.970558</c:v>
                </c:pt>
                <c:pt idx="61168">
                  <c:v>3.8784350000000001</c:v>
                </c:pt>
                <c:pt idx="61169">
                  <c:v>3.8510529999999998</c:v>
                </c:pt>
                <c:pt idx="61170">
                  <c:v>3.8378549999999998</c:v>
                </c:pt>
                <c:pt idx="61171">
                  <c:v>3.7929469999999998</c:v>
                </c:pt>
                <c:pt idx="61172">
                  <c:v>3.7666949999999999</c:v>
                </c:pt>
                <c:pt idx="61173">
                  <c:v>3.678442</c:v>
                </c:pt>
                <c:pt idx="61174">
                  <c:v>3.6493289999999998</c:v>
                </c:pt>
                <c:pt idx="61175">
                  <c:v>3.6151909999999998</c:v>
                </c:pt>
                <c:pt idx="61176">
                  <c:v>3.5154230000000002</c:v>
                </c:pt>
                <c:pt idx="61177">
                  <c:v>3.4584229999999998</c:v>
                </c:pt>
                <c:pt idx="61178">
                  <c:v>3.458447</c:v>
                </c:pt>
                <c:pt idx="61179">
                  <c:v>3.5597050000000001</c:v>
                </c:pt>
                <c:pt idx="61180">
                  <c:v>3.7745799999999998</c:v>
                </c:pt>
                <c:pt idx="61181">
                  <c:v>3.927886</c:v>
                </c:pt>
                <c:pt idx="61182">
                  <c:v>4.0149369999999998</c:v>
                </c:pt>
                <c:pt idx="61183">
                  <c:v>4.0260920000000002</c:v>
                </c:pt>
                <c:pt idx="61184">
                  <c:v>3.9024269999999999</c:v>
                </c:pt>
                <c:pt idx="61185">
                  <c:v>3.7775609999999999</c:v>
                </c:pt>
                <c:pt idx="61186">
                  <c:v>3.6301679999999998</c:v>
                </c:pt>
                <c:pt idx="61187">
                  <c:v>3.524991</c:v>
                </c:pt>
                <c:pt idx="61188">
                  <c:v>3.7001750000000002</c:v>
                </c:pt>
                <c:pt idx="61189">
                  <c:v>3.9218999999999999</c:v>
                </c:pt>
                <c:pt idx="61190">
                  <c:v>4.0687639999999998</c:v>
                </c:pt>
                <c:pt idx="61191">
                  <c:v>3.9697170000000002</c:v>
                </c:pt>
                <c:pt idx="61192">
                  <c:v>3.8397299999999999</c:v>
                </c:pt>
                <c:pt idx="61193">
                  <c:v>3.9071639999999999</c:v>
                </c:pt>
                <c:pt idx="61194">
                  <c:v>3.8877389999999998</c:v>
                </c:pt>
                <c:pt idx="61195">
                  <c:v>3.792875</c:v>
                </c:pt>
                <c:pt idx="61196">
                  <c:v>3.7477749999999999</c:v>
                </c:pt>
                <c:pt idx="61197">
                  <c:v>3.7536890000000001</c:v>
                </c:pt>
                <c:pt idx="61198">
                  <c:v>3.7958080000000001</c:v>
                </c:pt>
                <c:pt idx="61199">
                  <c:v>3.8027069999999998</c:v>
                </c:pt>
                <c:pt idx="61200">
                  <c:v>3.80992</c:v>
                </c:pt>
                <c:pt idx="61201">
                  <c:v>3.826171</c:v>
                </c:pt>
                <c:pt idx="61202">
                  <c:v>3.848433</c:v>
                </c:pt>
                <c:pt idx="61203">
                  <c:v>3.9317329999999999</c:v>
                </c:pt>
                <c:pt idx="61204">
                  <c:v>3.9290159999999998</c:v>
                </c:pt>
                <c:pt idx="61205">
                  <c:v>3.8469899999999999</c:v>
                </c:pt>
                <c:pt idx="61206">
                  <c:v>3.8057840000000001</c:v>
                </c:pt>
                <c:pt idx="61207">
                  <c:v>3.7976109999999998</c:v>
                </c:pt>
                <c:pt idx="61208">
                  <c:v>3.7828979999999999</c:v>
                </c:pt>
                <c:pt idx="61209">
                  <c:v>3.8197040000000002</c:v>
                </c:pt>
                <c:pt idx="61210">
                  <c:v>3.8147280000000001</c:v>
                </c:pt>
                <c:pt idx="61211">
                  <c:v>3.7866719999999998</c:v>
                </c:pt>
                <c:pt idx="61212">
                  <c:v>3.743255</c:v>
                </c:pt>
                <c:pt idx="61213">
                  <c:v>3.720345</c:v>
                </c:pt>
                <c:pt idx="61214">
                  <c:v>3.7421250000000001</c:v>
                </c:pt>
                <c:pt idx="61215">
                  <c:v>3.741428</c:v>
                </c:pt>
                <c:pt idx="61216">
                  <c:v>3.6783459999999999</c:v>
                </c:pt>
                <c:pt idx="61217">
                  <c:v>3.61911</c:v>
                </c:pt>
                <c:pt idx="61218">
                  <c:v>3.5995650000000001</c:v>
                </c:pt>
                <c:pt idx="61219">
                  <c:v>3.5779999999999998</c:v>
                </c:pt>
                <c:pt idx="61220">
                  <c:v>3.6199509999999999</c:v>
                </c:pt>
                <c:pt idx="61221">
                  <c:v>3.603459</c:v>
                </c:pt>
                <c:pt idx="61222">
                  <c:v>3.4942190000000002</c:v>
                </c:pt>
                <c:pt idx="61223">
                  <c:v>3.471765</c:v>
                </c:pt>
                <c:pt idx="61224">
                  <c:v>3.5306169999999999</c:v>
                </c:pt>
                <c:pt idx="61225">
                  <c:v>3.5763180000000001</c:v>
                </c:pt>
                <c:pt idx="61226">
                  <c:v>3.6581760000000001</c:v>
                </c:pt>
                <c:pt idx="61227">
                  <c:v>3.7883550000000001</c:v>
                </c:pt>
                <c:pt idx="61228">
                  <c:v>3.8486250000000002</c:v>
                </c:pt>
                <c:pt idx="61229">
                  <c:v>3.6866159999999999</c:v>
                </c:pt>
                <c:pt idx="61230">
                  <c:v>3.3783919999999998</c:v>
                </c:pt>
                <c:pt idx="61231">
                  <c:v>3.4442149999999998</c:v>
                </c:pt>
                <c:pt idx="61232">
                  <c:v>3.6298560000000002</c:v>
                </c:pt>
                <c:pt idx="61233">
                  <c:v>3.6852930000000002</c:v>
                </c:pt>
                <c:pt idx="61234">
                  <c:v>3.8265549999999999</c:v>
                </c:pt>
                <c:pt idx="61235">
                  <c:v>3.80552</c:v>
                </c:pt>
                <c:pt idx="61236">
                  <c:v>3.908846</c:v>
                </c:pt>
                <c:pt idx="61237">
                  <c:v>4.364439</c:v>
                </c:pt>
                <c:pt idx="61238">
                  <c:v>4.3993219999999997</c:v>
                </c:pt>
                <c:pt idx="61239">
                  <c:v>4.3543900000000004</c:v>
                </c:pt>
                <c:pt idx="61240">
                  <c:v>4.3096019999999999</c:v>
                </c:pt>
                <c:pt idx="61241">
                  <c:v>3.9891420000000002</c:v>
                </c:pt>
                <c:pt idx="61242">
                  <c:v>3.7480630000000001</c:v>
                </c:pt>
                <c:pt idx="61243">
                  <c:v>3.5052059999999998</c:v>
                </c:pt>
                <c:pt idx="61244">
                  <c:v>3.5123700000000002</c:v>
                </c:pt>
                <c:pt idx="61245">
                  <c:v>3.6106959999999999</c:v>
                </c:pt>
                <c:pt idx="61246">
                  <c:v>3.6806540000000001</c:v>
                </c:pt>
                <c:pt idx="61247">
                  <c:v>3.7768160000000002</c:v>
                </c:pt>
                <c:pt idx="61248">
                  <c:v>3.885335</c:v>
                </c:pt>
                <c:pt idx="61249">
                  <c:v>3.9720249999999999</c:v>
                </c:pt>
                <c:pt idx="61250">
                  <c:v>3.9652940000000001</c:v>
                </c:pt>
                <c:pt idx="61251">
                  <c:v>3.91791</c:v>
                </c:pt>
                <c:pt idx="61252">
                  <c:v>3.7984520000000002</c:v>
                </c:pt>
                <c:pt idx="61253">
                  <c:v>3.6242540000000001</c:v>
                </c:pt>
                <c:pt idx="61254">
                  <c:v>3.6139410000000001</c:v>
                </c:pt>
                <c:pt idx="61255">
                  <c:v>3.6419239999999999</c:v>
                </c:pt>
                <c:pt idx="61256">
                  <c:v>3.6186769999999999</c:v>
                </c:pt>
                <c:pt idx="61257">
                  <c:v>3.6123539999999998</c:v>
                </c:pt>
                <c:pt idx="61258">
                  <c:v>3.6409630000000002</c:v>
                </c:pt>
                <c:pt idx="61259">
                  <c:v>3.7372450000000002</c:v>
                </c:pt>
                <c:pt idx="61260">
                  <c:v>3.7837149999999999</c:v>
                </c:pt>
                <c:pt idx="61261">
                  <c:v>3.7139500000000001</c:v>
                </c:pt>
                <c:pt idx="61262">
                  <c:v>3.469049</c:v>
                </c:pt>
                <c:pt idx="61263">
                  <c:v>3.6354329999999999</c:v>
                </c:pt>
                <c:pt idx="61264">
                  <c:v>3.7299609999999999</c:v>
                </c:pt>
                <c:pt idx="61265">
                  <c:v>3.7936200000000002</c:v>
                </c:pt>
                <c:pt idx="61266">
                  <c:v>3.782994</c:v>
                </c:pt>
                <c:pt idx="61267">
                  <c:v>4.0038070000000001</c:v>
                </c:pt>
                <c:pt idx="61268">
                  <c:v>4.3539089999999998</c:v>
                </c:pt>
                <c:pt idx="61269">
                  <c:v>4.2185370000000004</c:v>
                </c:pt>
                <c:pt idx="61270">
                  <c:v>3.948922</c:v>
                </c:pt>
                <c:pt idx="61271">
                  <c:v>3.8435999999999999</c:v>
                </c:pt>
                <c:pt idx="61272">
                  <c:v>3.8312439999999999</c:v>
                </c:pt>
                <c:pt idx="61273">
                  <c:v>3.924617</c:v>
                </c:pt>
                <c:pt idx="61274">
                  <c:v>3.9808240000000001</c:v>
                </c:pt>
                <c:pt idx="61275">
                  <c:v>3.9248569999999998</c:v>
                </c:pt>
                <c:pt idx="61276">
                  <c:v>3.806794</c:v>
                </c:pt>
                <c:pt idx="61277">
                  <c:v>3.685101</c:v>
                </c:pt>
                <c:pt idx="61278">
                  <c:v>3.581029</c:v>
                </c:pt>
                <c:pt idx="61279">
                  <c:v>3.6118969999999999</c:v>
                </c:pt>
                <c:pt idx="61280">
                  <c:v>3.6679360000000001</c:v>
                </c:pt>
                <c:pt idx="61281">
                  <c:v>3.6631999999999998</c:v>
                </c:pt>
                <c:pt idx="61282">
                  <c:v>3.609782</c:v>
                </c:pt>
                <c:pt idx="61283">
                  <c:v>3.7132040000000002</c:v>
                </c:pt>
                <c:pt idx="61284">
                  <c:v>3.9131010000000002</c:v>
                </c:pt>
                <c:pt idx="61285">
                  <c:v>4.1589879999999999</c:v>
                </c:pt>
                <c:pt idx="61286">
                  <c:v>4.2438760000000002</c:v>
                </c:pt>
                <c:pt idx="61287">
                  <c:v>4.2476500000000001</c:v>
                </c:pt>
                <c:pt idx="61288">
                  <c:v>4.1420640000000004</c:v>
                </c:pt>
                <c:pt idx="61289">
                  <c:v>3.9720249999999999</c:v>
                </c:pt>
                <c:pt idx="61290">
                  <c:v>3.898749</c:v>
                </c:pt>
                <c:pt idx="61291">
                  <c:v>3.767007</c:v>
                </c:pt>
                <c:pt idx="61292">
                  <c:v>3.6967370000000002</c:v>
                </c:pt>
                <c:pt idx="61293">
                  <c:v>3.7217389999999999</c:v>
                </c:pt>
                <c:pt idx="61294">
                  <c:v>3.67849</c:v>
                </c:pt>
                <c:pt idx="61295">
                  <c:v>3.6998859999999998</c:v>
                </c:pt>
                <c:pt idx="61296">
                  <c:v>3.6627190000000001</c:v>
                </c:pt>
                <c:pt idx="61297">
                  <c:v>3.6620940000000002</c:v>
                </c:pt>
                <c:pt idx="61298">
                  <c:v>3.6411549999999999</c:v>
                </c:pt>
                <c:pt idx="61299">
                  <c:v>3.4925600000000001</c:v>
                </c:pt>
                <c:pt idx="61300">
                  <c:v>3.4630380000000001</c:v>
                </c:pt>
                <c:pt idx="61301">
                  <c:v>3.513884</c:v>
                </c:pt>
                <c:pt idx="61302">
                  <c:v>3.6017999999999999</c:v>
                </c:pt>
                <c:pt idx="61303">
                  <c:v>3.62161</c:v>
                </c:pt>
                <c:pt idx="61304">
                  <c:v>3.6178599999999999</c:v>
                </c:pt>
                <c:pt idx="61305">
                  <c:v>3.6093009999999999</c:v>
                </c:pt>
                <c:pt idx="61306">
                  <c:v>3.8018179999999999</c:v>
                </c:pt>
                <c:pt idx="61307">
                  <c:v>3.958081</c:v>
                </c:pt>
                <c:pt idx="61308">
                  <c:v>3.9298820000000001</c:v>
                </c:pt>
                <c:pt idx="61309">
                  <c:v>4.0373910000000004</c:v>
                </c:pt>
                <c:pt idx="61310">
                  <c:v>4.203824</c:v>
                </c:pt>
                <c:pt idx="61311">
                  <c:v>4.2462549999999997</c:v>
                </c:pt>
                <c:pt idx="61312">
                  <c:v>4.3088569999999997</c:v>
                </c:pt>
                <c:pt idx="61313">
                  <c:v>4.3090489999999999</c:v>
                </c:pt>
                <c:pt idx="61314">
                  <c:v>4.2476500000000001</c:v>
                </c:pt>
                <c:pt idx="61315">
                  <c:v>4.0512620000000004</c:v>
                </c:pt>
                <c:pt idx="61316">
                  <c:v>3.8653089999999999</c:v>
                </c:pt>
                <c:pt idx="61317">
                  <c:v>3.7233740000000002</c:v>
                </c:pt>
                <c:pt idx="61318">
                  <c:v>3.5124420000000001</c:v>
                </c:pt>
                <c:pt idx="61319">
                  <c:v>3.5510269999999999</c:v>
                </c:pt>
                <c:pt idx="61320">
                  <c:v>3.7052710000000002</c:v>
                </c:pt>
                <c:pt idx="61321">
                  <c:v>3.8166509999999998</c:v>
                </c:pt>
                <c:pt idx="61322">
                  <c:v>3.9795259999999999</c:v>
                </c:pt>
                <c:pt idx="61323">
                  <c:v>3.9588990000000002</c:v>
                </c:pt>
                <c:pt idx="61324">
                  <c:v>3.8542019999999999</c:v>
                </c:pt>
                <c:pt idx="61325">
                  <c:v>3.8146800000000001</c:v>
                </c:pt>
                <c:pt idx="61326">
                  <c:v>3.7801089999999999</c:v>
                </c:pt>
                <c:pt idx="61327">
                  <c:v>3.7564769999999998</c:v>
                </c:pt>
                <c:pt idx="61328">
                  <c:v>3.685702</c:v>
                </c:pt>
                <c:pt idx="61329">
                  <c:v>3.4027449999999999</c:v>
                </c:pt>
                <c:pt idx="61330">
                  <c:v>3.2643680000000002</c:v>
                </c:pt>
                <c:pt idx="61331">
                  <c:v>3.3120880000000001</c:v>
                </c:pt>
                <c:pt idx="61332">
                  <c:v>3.463784</c:v>
                </c:pt>
                <c:pt idx="61333">
                  <c:v>3.6845479999999999</c:v>
                </c:pt>
                <c:pt idx="61334">
                  <c:v>3.870622</c:v>
                </c:pt>
                <c:pt idx="61335">
                  <c:v>3.9638270000000002</c:v>
                </c:pt>
                <c:pt idx="61336">
                  <c:v>4.1137920000000001</c:v>
                </c:pt>
                <c:pt idx="61337">
                  <c:v>4.1880769999999998</c:v>
                </c:pt>
                <c:pt idx="61338">
                  <c:v>3.999647</c:v>
                </c:pt>
                <c:pt idx="61339">
                  <c:v>3.8872100000000001</c:v>
                </c:pt>
                <c:pt idx="61340">
                  <c:v>3.8183579999999999</c:v>
                </c:pt>
                <c:pt idx="61341">
                  <c:v>3.793885</c:v>
                </c:pt>
                <c:pt idx="61342">
                  <c:v>3.7827540000000002</c:v>
                </c:pt>
                <c:pt idx="61343">
                  <c:v>3.8554759999999999</c:v>
                </c:pt>
                <c:pt idx="61344">
                  <c:v>3.9815209999999999</c:v>
                </c:pt>
                <c:pt idx="61345">
                  <c:v>4.0026039999999998</c:v>
                </c:pt>
                <c:pt idx="61346">
                  <c:v>4.0012100000000004</c:v>
                </c:pt>
                <c:pt idx="61347">
                  <c:v>3.9445950000000001</c:v>
                </c:pt>
                <c:pt idx="61348">
                  <c:v>3.8176610000000002</c:v>
                </c:pt>
                <c:pt idx="61349">
                  <c:v>3.8467020000000001</c:v>
                </c:pt>
                <c:pt idx="61350">
                  <c:v>3.871391</c:v>
                </c:pt>
                <c:pt idx="61351">
                  <c:v>3.8414130000000002</c:v>
                </c:pt>
                <c:pt idx="61352">
                  <c:v>3.7977310000000002</c:v>
                </c:pt>
                <c:pt idx="61353">
                  <c:v>3.734264</c:v>
                </c:pt>
                <c:pt idx="61354">
                  <c:v>3.7332779999999999</c:v>
                </c:pt>
                <c:pt idx="61355">
                  <c:v>3.7692429999999999</c:v>
                </c:pt>
                <c:pt idx="61356">
                  <c:v>3.8091979999999999</c:v>
                </c:pt>
                <c:pt idx="61357">
                  <c:v>3.872185</c:v>
                </c:pt>
                <c:pt idx="61358">
                  <c:v>3.8594909999999998</c:v>
                </c:pt>
                <c:pt idx="61359">
                  <c:v>3.8504520000000002</c:v>
                </c:pt>
                <c:pt idx="61360">
                  <c:v>3.8274210000000002</c:v>
                </c:pt>
                <c:pt idx="61361">
                  <c:v>3.8146309999999999</c:v>
                </c:pt>
                <c:pt idx="61362">
                  <c:v>3.7428940000000002</c:v>
                </c:pt>
                <c:pt idx="61363">
                  <c:v>3.6075460000000001</c:v>
                </c:pt>
                <c:pt idx="61364">
                  <c:v>3.5278040000000002</c:v>
                </c:pt>
                <c:pt idx="61365">
                  <c:v>3.467606</c:v>
                </c:pt>
                <c:pt idx="61366">
                  <c:v>3.2155170000000002</c:v>
                </c:pt>
                <c:pt idx="61367">
                  <c:v>3.0477859999999999</c:v>
                </c:pt>
                <c:pt idx="61368">
                  <c:v>3.031679</c:v>
                </c:pt>
                <c:pt idx="61369">
                  <c:v>3.0638450000000002</c:v>
                </c:pt>
                <c:pt idx="61370">
                  <c:v>3.1341160000000001</c:v>
                </c:pt>
                <c:pt idx="61371">
                  <c:v>3.285739</c:v>
                </c:pt>
                <c:pt idx="61372">
                  <c:v>3.435152</c:v>
                </c:pt>
                <c:pt idx="61373">
                  <c:v>3.990656</c:v>
                </c:pt>
                <c:pt idx="61374">
                  <c:v>4.3289070000000001</c:v>
                </c:pt>
                <c:pt idx="61375">
                  <c:v>4.2038000000000002</c:v>
                </c:pt>
                <c:pt idx="61376">
                  <c:v>4.2071899999999998</c:v>
                </c:pt>
                <c:pt idx="61377">
                  <c:v>4.4469700000000003</c:v>
                </c:pt>
                <c:pt idx="61378">
                  <c:v>4.4229289999999999</c:v>
                </c:pt>
                <c:pt idx="61379">
                  <c:v>4.1930290000000001</c:v>
                </c:pt>
                <c:pt idx="61380">
                  <c:v>4.0912420000000003</c:v>
                </c:pt>
                <c:pt idx="61381">
                  <c:v>4.0566230000000001</c:v>
                </c:pt>
                <c:pt idx="61382">
                  <c:v>4.0250579999999996</c:v>
                </c:pt>
                <c:pt idx="61383">
                  <c:v>3.9675050000000001</c:v>
                </c:pt>
                <c:pt idx="61384">
                  <c:v>3.8426629999999999</c:v>
                </c:pt>
                <c:pt idx="61385">
                  <c:v>3.754915</c:v>
                </c:pt>
                <c:pt idx="61386">
                  <c:v>3.7490250000000001</c:v>
                </c:pt>
                <c:pt idx="61387">
                  <c:v>3.7364030000000001</c:v>
                </c:pt>
                <c:pt idx="61388">
                  <c:v>3.6790189999999998</c:v>
                </c:pt>
                <c:pt idx="61389">
                  <c:v>3.5913909999999998</c:v>
                </c:pt>
                <c:pt idx="61390">
                  <c:v>3.5551379999999999</c:v>
                </c:pt>
                <c:pt idx="61391">
                  <c:v>3.615383</c:v>
                </c:pt>
                <c:pt idx="61392">
                  <c:v>3.8136939999999999</c:v>
                </c:pt>
                <c:pt idx="61393">
                  <c:v>3.9624570000000001</c:v>
                </c:pt>
                <c:pt idx="61394">
                  <c:v>4.0701099999999997</c:v>
                </c:pt>
                <c:pt idx="61395">
                  <c:v>4.1021559999999999</c:v>
                </c:pt>
                <c:pt idx="61396">
                  <c:v>3.9187509999999999</c:v>
                </c:pt>
                <c:pt idx="61397">
                  <c:v>3.9830359999999998</c:v>
                </c:pt>
                <c:pt idx="61398">
                  <c:v>4.1296109999999997</c:v>
                </c:pt>
                <c:pt idx="61399">
                  <c:v>4.1574739999999997</c:v>
                </c:pt>
                <c:pt idx="61400">
                  <c:v>3.9914499999999999</c:v>
                </c:pt>
                <c:pt idx="61401">
                  <c:v>3.7468370000000002</c:v>
                </c:pt>
                <c:pt idx="61402">
                  <c:v>3.7243590000000002</c:v>
                </c:pt>
                <c:pt idx="61403">
                  <c:v>3.6869519999999998</c:v>
                </c:pt>
                <c:pt idx="61404">
                  <c:v>3.4233959999999999</c:v>
                </c:pt>
                <c:pt idx="61405">
                  <c:v>3.2779020000000001</c:v>
                </c:pt>
                <c:pt idx="61406">
                  <c:v>3.3118470000000002</c:v>
                </c:pt>
                <c:pt idx="61407">
                  <c:v>3.4162080000000001</c:v>
                </c:pt>
                <c:pt idx="61408">
                  <c:v>3.5764860000000001</c:v>
                </c:pt>
                <c:pt idx="61409">
                  <c:v>3.6929620000000001</c:v>
                </c:pt>
                <c:pt idx="61410">
                  <c:v>3.8705020000000001</c:v>
                </c:pt>
                <c:pt idx="61411">
                  <c:v>4.0746539999999998</c:v>
                </c:pt>
                <c:pt idx="61412">
                  <c:v>4.16221</c:v>
                </c:pt>
                <c:pt idx="61413">
                  <c:v>4.1089359999999999</c:v>
                </c:pt>
                <c:pt idx="61414">
                  <c:v>3.916131</c:v>
                </c:pt>
                <c:pt idx="61415">
                  <c:v>3.8101600000000002</c:v>
                </c:pt>
                <c:pt idx="61416">
                  <c:v>3.8490820000000001</c:v>
                </c:pt>
                <c:pt idx="61417">
                  <c:v>3.879156</c:v>
                </c:pt>
                <c:pt idx="61418">
                  <c:v>3.8420380000000001</c:v>
                </c:pt>
                <c:pt idx="61419">
                  <c:v>3.8100879999999999</c:v>
                </c:pt>
                <c:pt idx="61420">
                  <c:v>3.8350900000000001</c:v>
                </c:pt>
                <c:pt idx="61421">
                  <c:v>3.8417729999999999</c:v>
                </c:pt>
                <c:pt idx="61422">
                  <c:v>3.8133569999999999</c:v>
                </c:pt>
                <c:pt idx="61423">
                  <c:v>3.7637139999999998</c:v>
                </c:pt>
                <c:pt idx="61424">
                  <c:v>3.621346</c:v>
                </c:pt>
                <c:pt idx="61425">
                  <c:v>3.4240689999999998</c:v>
                </c:pt>
                <c:pt idx="61426">
                  <c:v>3.395124</c:v>
                </c:pt>
                <c:pt idx="61427">
                  <c:v>3.4342860000000002</c:v>
                </c:pt>
                <c:pt idx="61428">
                  <c:v>3.5477810000000001</c:v>
                </c:pt>
                <c:pt idx="61429">
                  <c:v>3.7244069999999998</c:v>
                </c:pt>
                <c:pt idx="61430">
                  <c:v>3.7722000000000002</c:v>
                </c:pt>
                <c:pt idx="61431">
                  <c:v>3.8312919999999999</c:v>
                </c:pt>
                <c:pt idx="61432">
                  <c:v>4.0110910000000004</c:v>
                </c:pt>
                <c:pt idx="61433">
                  <c:v>3.9769770000000002</c:v>
                </c:pt>
                <c:pt idx="61434">
                  <c:v>3.8227570000000002</c:v>
                </c:pt>
                <c:pt idx="61435">
                  <c:v>3.9023310000000002</c:v>
                </c:pt>
                <c:pt idx="61436">
                  <c:v>4.0569360000000003</c:v>
                </c:pt>
                <c:pt idx="61437">
                  <c:v>4.1316059999999997</c:v>
                </c:pt>
                <c:pt idx="61438">
                  <c:v>4.1087439999999997</c:v>
                </c:pt>
                <c:pt idx="61439">
                  <c:v>4.0472000000000001</c:v>
                </c:pt>
                <c:pt idx="61440">
                  <c:v>3.9515419999999999</c:v>
                </c:pt>
                <c:pt idx="61441">
                  <c:v>3.8620390000000002</c:v>
                </c:pt>
                <c:pt idx="61442">
                  <c:v>3.5837940000000001</c:v>
                </c:pt>
                <c:pt idx="61443">
                  <c:v>3.1424340000000002</c:v>
                </c:pt>
                <c:pt idx="61444">
                  <c:v>2.8476729999999999</c:v>
                </c:pt>
                <c:pt idx="61445">
                  <c:v>2.7981729999999998</c:v>
                </c:pt>
                <c:pt idx="61446">
                  <c:v>2.8792620000000002</c:v>
                </c:pt>
                <c:pt idx="61447">
                  <c:v>3.12147</c:v>
                </c:pt>
                <c:pt idx="61448">
                  <c:v>3.495349</c:v>
                </c:pt>
                <c:pt idx="61449">
                  <c:v>3.8593229999999998</c:v>
                </c:pt>
                <c:pt idx="61450">
                  <c:v>4.4053560000000003</c:v>
                </c:pt>
                <c:pt idx="61451">
                  <c:v>4.7438950000000002</c:v>
                </c:pt>
                <c:pt idx="61452">
                  <c:v>4.5944820000000002</c:v>
                </c:pt>
                <c:pt idx="61453">
                  <c:v>4.2529630000000003</c:v>
                </c:pt>
                <c:pt idx="61454">
                  <c:v>4.0881889999999999</c:v>
                </c:pt>
                <c:pt idx="61455">
                  <c:v>3.9698850000000001</c:v>
                </c:pt>
                <c:pt idx="61456">
                  <c:v>3.7537129999999999</c:v>
                </c:pt>
                <c:pt idx="61457">
                  <c:v>3.653343</c:v>
                </c:pt>
                <c:pt idx="61458">
                  <c:v>3.7032280000000002</c:v>
                </c:pt>
                <c:pt idx="61459">
                  <c:v>3.8030439999999999</c:v>
                </c:pt>
                <c:pt idx="61460">
                  <c:v>3.9413010000000002</c:v>
                </c:pt>
                <c:pt idx="61461">
                  <c:v>4.0665040000000001</c:v>
                </c:pt>
                <c:pt idx="61462">
                  <c:v>4.0970120000000003</c:v>
                </c:pt>
                <c:pt idx="61463">
                  <c:v>4.1613199999999999</c:v>
                </c:pt>
                <c:pt idx="61464">
                  <c:v>3.9274779999999998</c:v>
                </c:pt>
                <c:pt idx="61465">
                  <c:v>3.541026</c:v>
                </c:pt>
                <c:pt idx="61466">
                  <c:v>3.4442149999999998</c:v>
                </c:pt>
                <c:pt idx="61467">
                  <c:v>3.454072</c:v>
                </c:pt>
                <c:pt idx="61468">
                  <c:v>3.5300880000000001</c:v>
                </c:pt>
                <c:pt idx="61469">
                  <c:v>3.6403859999999999</c:v>
                </c:pt>
                <c:pt idx="61470">
                  <c:v>3.728542</c:v>
                </c:pt>
                <c:pt idx="61471">
                  <c:v>3.8394889999999999</c:v>
                </c:pt>
                <c:pt idx="61472">
                  <c:v>3.9557739999999999</c:v>
                </c:pt>
                <c:pt idx="61473">
                  <c:v>4.0646529999999998</c:v>
                </c:pt>
                <c:pt idx="61474">
                  <c:v>4.1078539999999997</c:v>
                </c:pt>
                <c:pt idx="61475">
                  <c:v>4.020683</c:v>
                </c:pt>
                <c:pt idx="61476">
                  <c:v>3.9559660000000001</c:v>
                </c:pt>
                <c:pt idx="61477">
                  <c:v>3.9185829999999999</c:v>
                </c:pt>
                <c:pt idx="61478">
                  <c:v>3.9005040000000002</c:v>
                </c:pt>
                <c:pt idx="61479">
                  <c:v>3.8874979999999999</c:v>
                </c:pt>
                <c:pt idx="61480">
                  <c:v>3.8491780000000002</c:v>
                </c:pt>
                <c:pt idx="61481">
                  <c:v>3.765517</c:v>
                </c:pt>
                <c:pt idx="61482">
                  <c:v>3.633991</c:v>
                </c:pt>
                <c:pt idx="61483">
                  <c:v>3.5456660000000002</c:v>
                </c:pt>
                <c:pt idx="61484">
                  <c:v>3.6210330000000002</c:v>
                </c:pt>
                <c:pt idx="61485">
                  <c:v>3.6945969999999999</c:v>
                </c:pt>
                <c:pt idx="61486">
                  <c:v>3.760348</c:v>
                </c:pt>
                <c:pt idx="61487">
                  <c:v>3.977795</c:v>
                </c:pt>
                <c:pt idx="61488">
                  <c:v>4.1890390000000002</c:v>
                </c:pt>
                <c:pt idx="61489">
                  <c:v>4.0805439999999997</c:v>
                </c:pt>
                <c:pt idx="61490">
                  <c:v>3.9040379999999999</c:v>
                </c:pt>
                <c:pt idx="61491">
                  <c:v>3.8754780000000002</c:v>
                </c:pt>
                <c:pt idx="61492">
                  <c:v>3.8746849999999999</c:v>
                </c:pt>
                <c:pt idx="61493">
                  <c:v>3.8760789999999998</c:v>
                </c:pt>
                <c:pt idx="61494">
                  <c:v>3.8542260000000002</c:v>
                </c:pt>
                <c:pt idx="61495">
                  <c:v>3.8349700000000002</c:v>
                </c:pt>
                <c:pt idx="61496">
                  <c:v>3.8241269999999998</c:v>
                </c:pt>
                <c:pt idx="61497">
                  <c:v>3.8404029999999998</c:v>
                </c:pt>
                <c:pt idx="61498">
                  <c:v>3.8660540000000001</c:v>
                </c:pt>
                <c:pt idx="61499">
                  <c:v>3.839321</c:v>
                </c:pt>
                <c:pt idx="61500">
                  <c:v>3.7565010000000001</c:v>
                </c:pt>
                <c:pt idx="61501">
                  <c:v>3.6631520000000002</c:v>
                </c:pt>
                <c:pt idx="61502">
                  <c:v>3.6039400000000001</c:v>
                </c:pt>
                <c:pt idx="61503">
                  <c:v>3.6096140000000001</c:v>
                </c:pt>
                <c:pt idx="61504">
                  <c:v>3.6369959999999999</c:v>
                </c:pt>
                <c:pt idx="61505">
                  <c:v>3.6361780000000001</c:v>
                </c:pt>
                <c:pt idx="61506">
                  <c:v>3.6122339999999999</c:v>
                </c:pt>
                <c:pt idx="61507">
                  <c:v>3.5781689999999999</c:v>
                </c:pt>
                <c:pt idx="61508">
                  <c:v>3.6108639999999999</c:v>
                </c:pt>
                <c:pt idx="61509">
                  <c:v>3.8709820000000001</c:v>
                </c:pt>
                <c:pt idx="61510">
                  <c:v>4.0303709999999997</c:v>
                </c:pt>
                <c:pt idx="61511">
                  <c:v>3.9859200000000001</c:v>
                </c:pt>
                <c:pt idx="61512">
                  <c:v>3.7790759999999999</c:v>
                </c:pt>
                <c:pt idx="61513">
                  <c:v>3.4263050000000002</c:v>
                </c:pt>
                <c:pt idx="61514">
                  <c:v>3.2443179999999998</c:v>
                </c:pt>
                <c:pt idx="61515">
                  <c:v>3.3257910000000002</c:v>
                </c:pt>
                <c:pt idx="61516">
                  <c:v>3.319661</c:v>
                </c:pt>
                <c:pt idx="61517">
                  <c:v>3.3204539999999998</c:v>
                </c:pt>
                <c:pt idx="61518">
                  <c:v>3.526097</c:v>
                </c:pt>
                <c:pt idx="61519">
                  <c:v>3.8384800000000001</c:v>
                </c:pt>
                <c:pt idx="61520">
                  <c:v>3.5672299999999999</c:v>
                </c:pt>
                <c:pt idx="61521">
                  <c:v>3.506167</c:v>
                </c:pt>
                <c:pt idx="61522">
                  <c:v>3.5596809999999999</c:v>
                </c:pt>
                <c:pt idx="61523">
                  <c:v>3.8182619999999998</c:v>
                </c:pt>
                <c:pt idx="61524">
                  <c:v>4.0377520000000002</c:v>
                </c:pt>
                <c:pt idx="61525">
                  <c:v>3.9851510000000001</c:v>
                </c:pt>
                <c:pt idx="61526">
                  <c:v>3.8708140000000002</c:v>
                </c:pt>
                <c:pt idx="61527">
                  <c:v>3.8780739999999998</c:v>
                </c:pt>
                <c:pt idx="61528">
                  <c:v>3.9695969999999998</c:v>
                </c:pt>
                <c:pt idx="61529">
                  <c:v>3.8241999999999998</c:v>
                </c:pt>
                <c:pt idx="61530">
                  <c:v>3.6907510000000001</c:v>
                </c:pt>
                <c:pt idx="61531">
                  <c:v>3.6736819999999999</c:v>
                </c:pt>
                <c:pt idx="61532">
                  <c:v>3.6243020000000001</c:v>
                </c:pt>
                <c:pt idx="61533">
                  <c:v>3.3623090000000002</c:v>
                </c:pt>
                <c:pt idx="61534">
                  <c:v>3.2093389999999999</c:v>
                </c:pt>
                <c:pt idx="61535">
                  <c:v>3.615456</c:v>
                </c:pt>
                <c:pt idx="61536">
                  <c:v>3.7943889999999998</c:v>
                </c:pt>
                <c:pt idx="61537">
                  <c:v>3.9325260000000002</c:v>
                </c:pt>
                <c:pt idx="61538">
                  <c:v>4.0308039999999998</c:v>
                </c:pt>
                <c:pt idx="61539">
                  <c:v>4.1639169999999996</c:v>
                </c:pt>
                <c:pt idx="61540">
                  <c:v>4.1242489999999998</c:v>
                </c:pt>
                <c:pt idx="61541">
                  <c:v>3.835162</c:v>
                </c:pt>
                <c:pt idx="61542">
                  <c:v>3.597089</c:v>
                </c:pt>
                <c:pt idx="61543">
                  <c:v>3.5786500000000001</c:v>
                </c:pt>
                <c:pt idx="61544">
                  <c:v>3.7247439999999998</c:v>
                </c:pt>
                <c:pt idx="61545">
                  <c:v>3.8245360000000002</c:v>
                </c:pt>
                <c:pt idx="61546">
                  <c:v>3.9509889999999999</c:v>
                </c:pt>
                <c:pt idx="61547">
                  <c:v>4.172091</c:v>
                </c:pt>
                <c:pt idx="61548">
                  <c:v>4.2722189999999998</c:v>
                </c:pt>
                <c:pt idx="61549">
                  <c:v>4.2852009999999998</c:v>
                </c:pt>
                <c:pt idx="61550">
                  <c:v>4.0773710000000003</c:v>
                </c:pt>
                <c:pt idx="61551">
                  <c:v>3.909519</c:v>
                </c:pt>
                <c:pt idx="61552">
                  <c:v>3.8709099999999999</c:v>
                </c:pt>
                <c:pt idx="61553">
                  <c:v>3.7609249999999999</c:v>
                </c:pt>
                <c:pt idx="61554">
                  <c:v>3.6128589999999998</c:v>
                </c:pt>
                <c:pt idx="61555">
                  <c:v>3.6066569999999998</c:v>
                </c:pt>
                <c:pt idx="61556">
                  <c:v>3.6920489999999999</c:v>
                </c:pt>
                <c:pt idx="61557">
                  <c:v>3.8151120000000001</c:v>
                </c:pt>
                <c:pt idx="61558">
                  <c:v>3.945989</c:v>
                </c:pt>
                <c:pt idx="61559">
                  <c:v>3.9746929999999998</c:v>
                </c:pt>
                <c:pt idx="61560">
                  <c:v>3.9215399999999998</c:v>
                </c:pt>
                <c:pt idx="61561">
                  <c:v>3.9218280000000001</c:v>
                </c:pt>
                <c:pt idx="61562">
                  <c:v>3.869516</c:v>
                </c:pt>
                <c:pt idx="61563">
                  <c:v>3.8160980000000002</c:v>
                </c:pt>
                <c:pt idx="61564">
                  <c:v>3.8181660000000002</c:v>
                </c:pt>
                <c:pt idx="61565">
                  <c:v>3.817685</c:v>
                </c:pt>
                <c:pt idx="61566">
                  <c:v>3.827782</c:v>
                </c:pt>
                <c:pt idx="61567">
                  <c:v>3.8134779999999999</c:v>
                </c:pt>
                <c:pt idx="61568">
                  <c:v>3.8101120000000002</c:v>
                </c:pt>
                <c:pt idx="61569">
                  <c:v>3.8131409999999999</c:v>
                </c:pt>
                <c:pt idx="61570">
                  <c:v>3.8057609999999999</c:v>
                </c:pt>
                <c:pt idx="61571">
                  <c:v>3.7949660000000001</c:v>
                </c:pt>
                <c:pt idx="61572">
                  <c:v>3.747871</c:v>
                </c:pt>
                <c:pt idx="61573">
                  <c:v>3.7362829999999998</c:v>
                </c:pt>
                <c:pt idx="61574">
                  <c:v>3.794486</c:v>
                </c:pt>
                <c:pt idx="61575">
                  <c:v>3.8714149999999998</c:v>
                </c:pt>
                <c:pt idx="61576">
                  <c:v>3.9071150000000001</c:v>
                </c:pt>
                <c:pt idx="61577">
                  <c:v>3.8643710000000002</c:v>
                </c:pt>
                <c:pt idx="61578">
                  <c:v>3.8319890000000001</c:v>
                </c:pt>
                <c:pt idx="61579">
                  <c:v>3.7540969999999998</c:v>
                </c:pt>
                <c:pt idx="61580">
                  <c:v>3.654185</c:v>
                </c:pt>
                <c:pt idx="61581">
                  <c:v>3.6598579999999998</c:v>
                </c:pt>
                <c:pt idx="61582">
                  <c:v>3.6004779999999998</c:v>
                </c:pt>
                <c:pt idx="61583">
                  <c:v>3.3354789999999999</c:v>
                </c:pt>
                <c:pt idx="61584">
                  <c:v>2.8176700000000001</c:v>
                </c:pt>
                <c:pt idx="61585">
                  <c:v>2.5375019999999999</c:v>
                </c:pt>
                <c:pt idx="61586">
                  <c:v>2.7185269999999999</c:v>
                </c:pt>
                <c:pt idx="61587">
                  <c:v>2.9993690000000002</c:v>
                </c:pt>
                <c:pt idx="61588">
                  <c:v>3.278816</c:v>
                </c:pt>
                <c:pt idx="61589">
                  <c:v>3.6641859999999999</c:v>
                </c:pt>
                <c:pt idx="61590">
                  <c:v>3.9764240000000002</c:v>
                </c:pt>
                <c:pt idx="61591">
                  <c:v>4.4489890000000001</c:v>
                </c:pt>
                <c:pt idx="61592">
                  <c:v>4.6950440000000002</c:v>
                </c:pt>
                <c:pt idx="61593">
                  <c:v>4.4823820000000003</c:v>
                </c:pt>
                <c:pt idx="61594">
                  <c:v>4.3752810000000002</c:v>
                </c:pt>
                <c:pt idx="61595">
                  <c:v>4.3762429999999997</c:v>
                </c:pt>
                <c:pt idx="61596">
                  <c:v>4.2817629999999998</c:v>
                </c:pt>
                <c:pt idx="61597">
                  <c:v>4.2900090000000004</c:v>
                </c:pt>
                <c:pt idx="61598">
                  <c:v>4.2200030000000002</c:v>
                </c:pt>
                <c:pt idx="61599">
                  <c:v>3.9598119999999999</c:v>
                </c:pt>
                <c:pt idx="61600">
                  <c:v>3.8161700000000001</c:v>
                </c:pt>
                <c:pt idx="61601">
                  <c:v>3.8224930000000001</c:v>
                </c:pt>
                <c:pt idx="61602">
                  <c:v>3.8495620000000002</c:v>
                </c:pt>
                <c:pt idx="61603">
                  <c:v>3.94659</c:v>
                </c:pt>
                <c:pt idx="61604">
                  <c:v>3.9885649999999999</c:v>
                </c:pt>
                <c:pt idx="61605">
                  <c:v>3.952312</c:v>
                </c:pt>
                <c:pt idx="61606">
                  <c:v>3.895864</c:v>
                </c:pt>
                <c:pt idx="61607">
                  <c:v>3.8104480000000001</c:v>
                </c:pt>
                <c:pt idx="61608">
                  <c:v>3.8116509999999999</c:v>
                </c:pt>
                <c:pt idx="61609">
                  <c:v>3.7829220000000001</c:v>
                </c:pt>
                <c:pt idx="61610">
                  <c:v>3.6486320000000001</c:v>
                </c:pt>
                <c:pt idx="61611">
                  <c:v>3.4833530000000001</c:v>
                </c:pt>
                <c:pt idx="61612">
                  <c:v>3.4069039999999999</c:v>
                </c:pt>
                <c:pt idx="61613">
                  <c:v>3.412674</c:v>
                </c:pt>
                <c:pt idx="61614">
                  <c:v>3.4567640000000002</c:v>
                </c:pt>
                <c:pt idx="61615">
                  <c:v>3.5949249999999999</c:v>
                </c:pt>
                <c:pt idx="61616">
                  <c:v>3.7968649999999999</c:v>
                </c:pt>
                <c:pt idx="61617">
                  <c:v>4.0386410000000001</c:v>
                </c:pt>
                <c:pt idx="61618">
                  <c:v>4.2810420000000002</c:v>
                </c:pt>
                <c:pt idx="61619">
                  <c:v>4.3115249999999996</c:v>
                </c:pt>
                <c:pt idx="61620">
                  <c:v>4.1454769999999996</c:v>
                </c:pt>
                <c:pt idx="61621">
                  <c:v>4.0459490000000002</c:v>
                </c:pt>
                <c:pt idx="61622">
                  <c:v>4.01335</c:v>
                </c:pt>
                <c:pt idx="61623">
                  <c:v>3.9085100000000002</c:v>
                </c:pt>
                <c:pt idx="61624">
                  <c:v>3.7804220000000002</c:v>
                </c:pt>
                <c:pt idx="61625">
                  <c:v>3.6578149999999998</c:v>
                </c:pt>
                <c:pt idx="61626">
                  <c:v>3.5852119999999998</c:v>
                </c:pt>
                <c:pt idx="61627">
                  <c:v>3.6055269999999999</c:v>
                </c:pt>
                <c:pt idx="61628">
                  <c:v>3.6801729999999999</c:v>
                </c:pt>
                <c:pt idx="61629">
                  <c:v>3.7362829999999998</c:v>
                </c:pt>
                <c:pt idx="61630">
                  <c:v>3.8100399999999999</c:v>
                </c:pt>
                <c:pt idx="61631">
                  <c:v>3.9447869999999998</c:v>
                </c:pt>
                <c:pt idx="61632">
                  <c:v>4.138001</c:v>
                </c:pt>
                <c:pt idx="61633">
                  <c:v>4.0760969999999999</c:v>
                </c:pt>
                <c:pt idx="61634">
                  <c:v>3.9845259999999998</c:v>
                </c:pt>
                <c:pt idx="61635">
                  <c:v>4.0058259999999999</c:v>
                </c:pt>
                <c:pt idx="61636">
                  <c:v>3.9559419999999998</c:v>
                </c:pt>
                <c:pt idx="61637">
                  <c:v>3.9507249999999998</c:v>
                </c:pt>
                <c:pt idx="61638">
                  <c:v>3.9612310000000002</c:v>
                </c:pt>
                <c:pt idx="61639">
                  <c:v>3.9611339999999999</c:v>
                </c:pt>
                <c:pt idx="61640">
                  <c:v>3.99532</c:v>
                </c:pt>
                <c:pt idx="61641">
                  <c:v>4.0220779999999996</c:v>
                </c:pt>
                <c:pt idx="61642">
                  <c:v>3.8974989999999998</c:v>
                </c:pt>
                <c:pt idx="61643">
                  <c:v>3.7744840000000002</c:v>
                </c:pt>
                <c:pt idx="61644">
                  <c:v>3.8356189999999999</c:v>
                </c:pt>
                <c:pt idx="61645">
                  <c:v>3.910866</c:v>
                </c:pt>
                <c:pt idx="61646">
                  <c:v>3.9063460000000001</c:v>
                </c:pt>
                <c:pt idx="61647">
                  <c:v>3.8770889999999998</c:v>
                </c:pt>
                <c:pt idx="61648">
                  <c:v>3.7999909999999999</c:v>
                </c:pt>
                <c:pt idx="61649">
                  <c:v>3.7032280000000002</c:v>
                </c:pt>
                <c:pt idx="61650">
                  <c:v>3.6496409999999999</c:v>
                </c:pt>
                <c:pt idx="61651">
                  <c:v>3.6499779999999999</c:v>
                </c:pt>
                <c:pt idx="61652">
                  <c:v>3.7135889999999998</c:v>
                </c:pt>
                <c:pt idx="61653">
                  <c:v>3.6074980000000001</c:v>
                </c:pt>
                <c:pt idx="61654">
                  <c:v>3.3892099999999998</c:v>
                </c:pt>
                <c:pt idx="61655">
                  <c:v>3.2942979999999999</c:v>
                </c:pt>
                <c:pt idx="61656">
                  <c:v>3.1438039999999998</c:v>
                </c:pt>
                <c:pt idx="61657">
                  <c:v>3.0566810000000002</c:v>
                </c:pt>
                <c:pt idx="61658">
                  <c:v>3.175297</c:v>
                </c:pt>
                <c:pt idx="61659">
                  <c:v>3.3071120000000001</c:v>
                </c:pt>
                <c:pt idx="61660">
                  <c:v>3.6536080000000002</c:v>
                </c:pt>
                <c:pt idx="61661">
                  <c:v>4.0698939999999997</c:v>
                </c:pt>
                <c:pt idx="61662">
                  <c:v>4.2635160000000001</c:v>
                </c:pt>
                <c:pt idx="61663">
                  <c:v>4.3727090000000004</c:v>
                </c:pt>
                <c:pt idx="61664">
                  <c:v>4.1816110000000002</c:v>
                </c:pt>
                <c:pt idx="61665">
                  <c:v>4.0982620000000001</c:v>
                </c:pt>
                <c:pt idx="61666">
                  <c:v>4.1707679999999998</c:v>
                </c:pt>
                <c:pt idx="61667">
                  <c:v>4.2239459999999998</c:v>
                </c:pt>
                <c:pt idx="61668">
                  <c:v>4.1855289999999998</c:v>
                </c:pt>
                <c:pt idx="61669">
                  <c:v>3.8583129999999999</c:v>
                </c:pt>
                <c:pt idx="61670">
                  <c:v>3.6359140000000001</c:v>
                </c:pt>
                <c:pt idx="61671">
                  <c:v>3.585261</c:v>
                </c:pt>
                <c:pt idx="61672">
                  <c:v>3.5297269999999998</c:v>
                </c:pt>
                <c:pt idx="61673">
                  <c:v>3.544584</c:v>
                </c:pt>
                <c:pt idx="61674">
                  <c:v>3.6780810000000002</c:v>
                </c:pt>
                <c:pt idx="61675">
                  <c:v>3.8014570000000001</c:v>
                </c:pt>
                <c:pt idx="61676">
                  <c:v>3.8387440000000002</c:v>
                </c:pt>
                <c:pt idx="61677">
                  <c:v>3.983228</c:v>
                </c:pt>
                <c:pt idx="61678">
                  <c:v>4.062754</c:v>
                </c:pt>
                <c:pt idx="61679">
                  <c:v>3.7868409999999999</c:v>
                </c:pt>
                <c:pt idx="61680">
                  <c:v>3.45472</c:v>
                </c:pt>
                <c:pt idx="61681">
                  <c:v>3.2651370000000002</c:v>
                </c:pt>
                <c:pt idx="61682">
                  <c:v>3.2842250000000002</c:v>
                </c:pt>
                <c:pt idx="61683">
                  <c:v>3.4021919999999999</c:v>
                </c:pt>
                <c:pt idx="61684">
                  <c:v>3.461957</c:v>
                </c:pt>
                <c:pt idx="61685">
                  <c:v>3.6241340000000002</c:v>
                </c:pt>
                <c:pt idx="61686">
                  <c:v>3.9786600000000001</c:v>
                </c:pt>
                <c:pt idx="61687">
                  <c:v>4.3710979999999999</c:v>
                </c:pt>
                <c:pt idx="61688">
                  <c:v>4.3382339999999999</c:v>
                </c:pt>
                <c:pt idx="61689">
                  <c:v>3.9962819999999999</c:v>
                </c:pt>
                <c:pt idx="61690">
                  <c:v>4.132784</c:v>
                </c:pt>
                <c:pt idx="61691">
                  <c:v>4.1775469999999997</c:v>
                </c:pt>
                <c:pt idx="61692">
                  <c:v>4.1050649999999997</c:v>
                </c:pt>
                <c:pt idx="61693">
                  <c:v>3.9977239999999998</c:v>
                </c:pt>
                <c:pt idx="61694">
                  <c:v>3.8845170000000002</c:v>
                </c:pt>
                <c:pt idx="61695">
                  <c:v>3.773498</c:v>
                </c:pt>
                <c:pt idx="61696">
                  <c:v>3.7612860000000001</c:v>
                </c:pt>
                <c:pt idx="61697">
                  <c:v>3.7579920000000002</c:v>
                </c:pt>
                <c:pt idx="61698">
                  <c:v>3.7312590000000001</c:v>
                </c:pt>
                <c:pt idx="61699">
                  <c:v>3.7997019999999999</c:v>
                </c:pt>
                <c:pt idx="61700">
                  <c:v>3.9103850000000002</c:v>
                </c:pt>
                <c:pt idx="61701">
                  <c:v>3.9452199999999999</c:v>
                </c:pt>
                <c:pt idx="61702">
                  <c:v>3.9844780000000002</c:v>
                </c:pt>
                <c:pt idx="61703">
                  <c:v>4.0252030000000003</c:v>
                </c:pt>
                <c:pt idx="61704">
                  <c:v>3.9378869999999999</c:v>
                </c:pt>
                <c:pt idx="61705">
                  <c:v>3.8405710000000002</c:v>
                </c:pt>
                <c:pt idx="61706">
                  <c:v>3.855645</c:v>
                </c:pt>
                <c:pt idx="61707">
                  <c:v>3.8856470000000001</c:v>
                </c:pt>
                <c:pt idx="61708">
                  <c:v>3.901923</c:v>
                </c:pt>
                <c:pt idx="61709">
                  <c:v>3.8472789999999999</c:v>
                </c:pt>
                <c:pt idx="61710">
                  <c:v>3.8412440000000001</c:v>
                </c:pt>
                <c:pt idx="61711">
                  <c:v>3.9017059999999999</c:v>
                </c:pt>
                <c:pt idx="61712">
                  <c:v>3.948105</c:v>
                </c:pt>
                <c:pt idx="61713">
                  <c:v>3.9943590000000002</c:v>
                </c:pt>
                <c:pt idx="61714">
                  <c:v>3.9767610000000002</c:v>
                </c:pt>
                <c:pt idx="61715">
                  <c:v>3.8991099999999999</c:v>
                </c:pt>
                <c:pt idx="61716">
                  <c:v>3.8032360000000001</c:v>
                </c:pt>
                <c:pt idx="61717">
                  <c:v>3.7472940000000001</c:v>
                </c:pt>
                <c:pt idx="61718">
                  <c:v>3.7840039999999999</c:v>
                </c:pt>
                <c:pt idx="61719">
                  <c:v>3.8250649999999999</c:v>
                </c:pt>
                <c:pt idx="61720">
                  <c:v>3.8275890000000001</c:v>
                </c:pt>
                <c:pt idx="61721">
                  <c:v>3.8544429999999998</c:v>
                </c:pt>
                <c:pt idx="61722">
                  <c:v>3.883219</c:v>
                </c:pt>
                <c:pt idx="61723">
                  <c:v>3.8966820000000002</c:v>
                </c:pt>
                <c:pt idx="61724">
                  <c:v>3.8839640000000002</c:v>
                </c:pt>
                <c:pt idx="61725">
                  <c:v>3.8311950000000001</c:v>
                </c:pt>
                <c:pt idx="61726">
                  <c:v>3.75203</c:v>
                </c:pt>
                <c:pt idx="61727">
                  <c:v>3.6852209999999999</c:v>
                </c:pt>
                <c:pt idx="61728">
                  <c:v>3.697314</c:v>
                </c:pt>
                <c:pt idx="61729">
                  <c:v>3.755179</c:v>
                </c:pt>
                <c:pt idx="61730">
                  <c:v>3.8907440000000002</c:v>
                </c:pt>
                <c:pt idx="61731">
                  <c:v>3.9061300000000001</c:v>
                </c:pt>
                <c:pt idx="61732">
                  <c:v>3.7993420000000002</c:v>
                </c:pt>
                <c:pt idx="61733">
                  <c:v>3.8179249999999998</c:v>
                </c:pt>
                <c:pt idx="61734">
                  <c:v>3.865189</c:v>
                </c:pt>
                <c:pt idx="61735">
                  <c:v>3.6788259999999999</c:v>
                </c:pt>
                <c:pt idx="61736">
                  <c:v>3.4830160000000001</c:v>
                </c:pt>
                <c:pt idx="61737">
                  <c:v>3.4868869999999998</c:v>
                </c:pt>
                <c:pt idx="61738">
                  <c:v>3.7044540000000001</c:v>
                </c:pt>
                <c:pt idx="61739">
                  <c:v>3.8774730000000002</c:v>
                </c:pt>
                <c:pt idx="61740">
                  <c:v>3.8567749999999998</c:v>
                </c:pt>
                <c:pt idx="61741">
                  <c:v>3.772681</c:v>
                </c:pt>
                <c:pt idx="61742">
                  <c:v>3.6403129999999999</c:v>
                </c:pt>
                <c:pt idx="61743">
                  <c:v>3.5561479999999999</c:v>
                </c:pt>
                <c:pt idx="61744">
                  <c:v>3.619278</c:v>
                </c:pt>
                <c:pt idx="61745">
                  <c:v>3.6996699999999998</c:v>
                </c:pt>
                <c:pt idx="61746">
                  <c:v>3.761911</c:v>
                </c:pt>
                <c:pt idx="61747">
                  <c:v>3.9301219999999999</c:v>
                </c:pt>
                <c:pt idx="61748">
                  <c:v>4.0068599999999996</c:v>
                </c:pt>
                <c:pt idx="61749">
                  <c:v>4.0489540000000002</c:v>
                </c:pt>
                <c:pt idx="61750">
                  <c:v>3.9454359999999999</c:v>
                </c:pt>
                <c:pt idx="61751">
                  <c:v>3.8928349999999998</c:v>
                </c:pt>
                <c:pt idx="61752">
                  <c:v>3.976448</c:v>
                </c:pt>
                <c:pt idx="61753">
                  <c:v>4.1478330000000003</c:v>
                </c:pt>
                <c:pt idx="61754">
                  <c:v>4.1538919999999999</c:v>
                </c:pt>
                <c:pt idx="61755">
                  <c:v>4.0577540000000001</c:v>
                </c:pt>
                <c:pt idx="61756">
                  <c:v>3.9576730000000002</c:v>
                </c:pt>
                <c:pt idx="61757">
                  <c:v>3.8859840000000001</c:v>
                </c:pt>
                <c:pt idx="61758">
                  <c:v>3.8286709999999999</c:v>
                </c:pt>
                <c:pt idx="61759">
                  <c:v>3.7775850000000002</c:v>
                </c:pt>
                <c:pt idx="61760">
                  <c:v>3.7162820000000001</c:v>
                </c:pt>
                <c:pt idx="61761">
                  <c:v>3.6493289999999998</c:v>
                </c:pt>
                <c:pt idx="61762">
                  <c:v>3.6204320000000001</c:v>
                </c:pt>
                <c:pt idx="61763">
                  <c:v>3.6296879999999998</c:v>
                </c:pt>
                <c:pt idx="61764">
                  <c:v>3.6987320000000001</c:v>
                </c:pt>
                <c:pt idx="61765">
                  <c:v>3.7872729999999999</c:v>
                </c:pt>
                <c:pt idx="61766">
                  <c:v>3.8368690000000001</c:v>
                </c:pt>
                <c:pt idx="61767">
                  <c:v>3.830835</c:v>
                </c:pt>
                <c:pt idx="61768">
                  <c:v>3.761358</c:v>
                </c:pt>
                <c:pt idx="61769">
                  <c:v>3.6761819999999998</c:v>
                </c:pt>
                <c:pt idx="61770">
                  <c:v>3.6447609999999999</c:v>
                </c:pt>
                <c:pt idx="61771">
                  <c:v>3.7645309999999998</c:v>
                </c:pt>
                <c:pt idx="61772">
                  <c:v>3.9960170000000002</c:v>
                </c:pt>
                <c:pt idx="61773">
                  <c:v>4.0940310000000002</c:v>
                </c:pt>
                <c:pt idx="61774">
                  <c:v>4.1169409999999997</c:v>
                </c:pt>
                <c:pt idx="61775">
                  <c:v>4.1248509999999996</c:v>
                </c:pt>
                <c:pt idx="61776">
                  <c:v>4.1190090000000001</c:v>
                </c:pt>
                <c:pt idx="61777">
                  <c:v>3.9864009999999999</c:v>
                </c:pt>
                <c:pt idx="61778">
                  <c:v>3.878123</c:v>
                </c:pt>
                <c:pt idx="61779">
                  <c:v>3.8326380000000002</c:v>
                </c:pt>
                <c:pt idx="61780">
                  <c:v>3.8683380000000001</c:v>
                </c:pt>
                <c:pt idx="61781">
                  <c:v>3.9536099999999998</c:v>
                </c:pt>
                <c:pt idx="61782">
                  <c:v>3.994936</c:v>
                </c:pt>
                <c:pt idx="61783">
                  <c:v>3.9885169999999999</c:v>
                </c:pt>
                <c:pt idx="61784">
                  <c:v>3.9283190000000001</c:v>
                </c:pt>
                <c:pt idx="61785">
                  <c:v>3.8137180000000002</c:v>
                </c:pt>
                <c:pt idx="61786">
                  <c:v>3.839369</c:v>
                </c:pt>
                <c:pt idx="61787">
                  <c:v>3.8679049999999999</c:v>
                </c:pt>
                <c:pt idx="61788">
                  <c:v>3.9189919999999998</c:v>
                </c:pt>
                <c:pt idx="61789">
                  <c:v>3.9420700000000002</c:v>
                </c:pt>
                <c:pt idx="61790">
                  <c:v>3.915025</c:v>
                </c:pt>
                <c:pt idx="61791">
                  <c:v>3.8924270000000001</c:v>
                </c:pt>
                <c:pt idx="61792">
                  <c:v>3.9038940000000002</c:v>
                </c:pt>
                <c:pt idx="61793">
                  <c:v>3.849586</c:v>
                </c:pt>
                <c:pt idx="61794">
                  <c:v>3.7811430000000001</c:v>
                </c:pt>
                <c:pt idx="61795">
                  <c:v>3.7222200000000001</c:v>
                </c:pt>
                <c:pt idx="61796">
                  <c:v>3.6816390000000001</c:v>
                </c:pt>
                <c:pt idx="61797">
                  <c:v>3.6686809999999999</c:v>
                </c:pt>
                <c:pt idx="61798">
                  <c:v>3.6218499999999998</c:v>
                </c:pt>
                <c:pt idx="61799">
                  <c:v>3.645867</c:v>
                </c:pt>
                <c:pt idx="61800">
                  <c:v>3.7099829999999998</c:v>
                </c:pt>
                <c:pt idx="61801">
                  <c:v>3.7962639999999999</c:v>
                </c:pt>
                <c:pt idx="61802">
                  <c:v>3.8974989999999998</c:v>
                </c:pt>
                <c:pt idx="61803">
                  <c:v>3.923343</c:v>
                </c:pt>
                <c:pt idx="61804">
                  <c:v>3.865742</c:v>
                </c:pt>
                <c:pt idx="61805">
                  <c:v>3.7503470000000001</c:v>
                </c:pt>
                <c:pt idx="61806">
                  <c:v>3.7116419999999999</c:v>
                </c:pt>
                <c:pt idx="61807">
                  <c:v>3.710127</c:v>
                </c:pt>
                <c:pt idx="61808">
                  <c:v>3.6854619999999998</c:v>
                </c:pt>
                <c:pt idx="61809">
                  <c:v>3.6925300000000001</c:v>
                </c:pt>
                <c:pt idx="61810">
                  <c:v>3.8095829999999999</c:v>
                </c:pt>
                <c:pt idx="61811">
                  <c:v>3.859251</c:v>
                </c:pt>
                <c:pt idx="61812">
                  <c:v>3.7573669999999999</c:v>
                </c:pt>
                <c:pt idx="61813">
                  <c:v>3.6976019999999998</c:v>
                </c:pt>
                <c:pt idx="61814">
                  <c:v>3.686375</c:v>
                </c:pt>
                <c:pt idx="61815">
                  <c:v>3.7328209999999999</c:v>
                </c:pt>
                <c:pt idx="61816">
                  <c:v>3.710223</c:v>
                </c:pt>
                <c:pt idx="61817">
                  <c:v>3.5241259999999999</c:v>
                </c:pt>
                <c:pt idx="61818">
                  <c:v>3.5368909999999998</c:v>
                </c:pt>
                <c:pt idx="61819">
                  <c:v>3.7172909999999999</c:v>
                </c:pt>
                <c:pt idx="61820">
                  <c:v>3.805472</c:v>
                </c:pt>
                <c:pt idx="61821">
                  <c:v>3.956639</c:v>
                </c:pt>
                <c:pt idx="61822">
                  <c:v>4.0774429999999997</c:v>
                </c:pt>
                <c:pt idx="61823">
                  <c:v>4.0261880000000003</c:v>
                </c:pt>
                <c:pt idx="61824">
                  <c:v>4.1470880000000001</c:v>
                </c:pt>
                <c:pt idx="61825">
                  <c:v>4.2049779999999997</c:v>
                </c:pt>
                <c:pt idx="61826">
                  <c:v>3.9313959999999999</c:v>
                </c:pt>
                <c:pt idx="61827">
                  <c:v>3.5788419999999999</c:v>
                </c:pt>
                <c:pt idx="61828">
                  <c:v>3.4847229999999998</c:v>
                </c:pt>
                <c:pt idx="61829">
                  <c:v>3.4783279999999999</c:v>
                </c:pt>
                <c:pt idx="61830">
                  <c:v>3.6113930000000001</c:v>
                </c:pt>
                <c:pt idx="61831">
                  <c:v>3.6980110000000002</c:v>
                </c:pt>
                <c:pt idx="61832">
                  <c:v>3.7384710000000001</c:v>
                </c:pt>
                <c:pt idx="61833">
                  <c:v>4.0992470000000001</c:v>
                </c:pt>
                <c:pt idx="61834">
                  <c:v>4.4155249999999997</c:v>
                </c:pt>
                <c:pt idx="61835">
                  <c:v>4.5607300000000004</c:v>
                </c:pt>
                <c:pt idx="61836">
                  <c:v>4.4688949999999998</c:v>
                </c:pt>
                <c:pt idx="61837">
                  <c:v>4.3265510000000003</c:v>
                </c:pt>
                <c:pt idx="61838">
                  <c:v>4.2536839999999998</c:v>
                </c:pt>
                <c:pt idx="61839">
                  <c:v>3.9569749999999999</c:v>
                </c:pt>
                <c:pt idx="61840">
                  <c:v>3.7239990000000001</c:v>
                </c:pt>
                <c:pt idx="61841">
                  <c:v>3.6464439999999998</c:v>
                </c:pt>
                <c:pt idx="61842">
                  <c:v>3.5177309999999999</c:v>
                </c:pt>
                <c:pt idx="61843">
                  <c:v>3.5383819999999999</c:v>
                </c:pt>
                <c:pt idx="61844">
                  <c:v>3.602474</c:v>
                </c:pt>
                <c:pt idx="61845">
                  <c:v>3.7807580000000001</c:v>
                </c:pt>
                <c:pt idx="61846">
                  <c:v>3.967794</c:v>
                </c:pt>
                <c:pt idx="61847">
                  <c:v>3.9270450000000001</c:v>
                </c:pt>
                <c:pt idx="61848">
                  <c:v>3.9346420000000002</c:v>
                </c:pt>
                <c:pt idx="61849">
                  <c:v>3.8984610000000002</c:v>
                </c:pt>
                <c:pt idx="61850">
                  <c:v>3.9759440000000001</c:v>
                </c:pt>
                <c:pt idx="61851">
                  <c:v>4.0694850000000002</c:v>
                </c:pt>
                <c:pt idx="61852">
                  <c:v>3.9497629999999999</c:v>
                </c:pt>
                <c:pt idx="61853">
                  <c:v>3.7629679999999999</c:v>
                </c:pt>
                <c:pt idx="61854">
                  <c:v>3.7028669999999999</c:v>
                </c:pt>
                <c:pt idx="61855">
                  <c:v>3.9362529999999998</c:v>
                </c:pt>
                <c:pt idx="61856">
                  <c:v>4.1348760000000002</c:v>
                </c:pt>
                <c:pt idx="61857">
                  <c:v>4.0186400000000004</c:v>
                </c:pt>
                <c:pt idx="61858">
                  <c:v>3.8122989999999999</c:v>
                </c:pt>
                <c:pt idx="61859">
                  <c:v>3.7191670000000001</c:v>
                </c:pt>
                <c:pt idx="61860">
                  <c:v>3.7381829999999998</c:v>
                </c:pt>
                <c:pt idx="61861">
                  <c:v>3.788932</c:v>
                </c:pt>
                <c:pt idx="61862">
                  <c:v>3.779388</c:v>
                </c:pt>
                <c:pt idx="61863">
                  <c:v>3.7931629999999998</c:v>
                </c:pt>
                <c:pt idx="61864">
                  <c:v>3.864347</c:v>
                </c:pt>
                <c:pt idx="61865">
                  <c:v>3.9161549999999998</c:v>
                </c:pt>
                <c:pt idx="61866">
                  <c:v>3.9314200000000001</c:v>
                </c:pt>
                <c:pt idx="61867">
                  <c:v>3.9426709999999998</c:v>
                </c:pt>
                <c:pt idx="61868">
                  <c:v>3.9586579999999998</c:v>
                </c:pt>
                <c:pt idx="61869">
                  <c:v>3.9792369999999999</c:v>
                </c:pt>
                <c:pt idx="61870">
                  <c:v>3.9530090000000002</c:v>
                </c:pt>
                <c:pt idx="61871">
                  <c:v>3.8600680000000001</c:v>
                </c:pt>
                <c:pt idx="61872">
                  <c:v>3.789196</c:v>
                </c:pt>
                <c:pt idx="61873">
                  <c:v>3.7697720000000001</c:v>
                </c:pt>
                <c:pt idx="61874">
                  <c:v>3.810521</c:v>
                </c:pt>
                <c:pt idx="61875">
                  <c:v>3.847807</c:v>
                </c:pt>
                <c:pt idx="61876">
                  <c:v>3.8924509999999999</c:v>
                </c:pt>
                <c:pt idx="61877">
                  <c:v>3.9291849999999999</c:v>
                </c:pt>
                <c:pt idx="61878">
                  <c:v>3.931613</c:v>
                </c:pt>
                <c:pt idx="61879">
                  <c:v>3.9304109999999999</c:v>
                </c:pt>
                <c:pt idx="61880">
                  <c:v>3.9066589999999999</c:v>
                </c:pt>
                <c:pt idx="61881">
                  <c:v>3.879108</c:v>
                </c:pt>
                <c:pt idx="61882">
                  <c:v>3.794702</c:v>
                </c:pt>
                <c:pt idx="61883">
                  <c:v>3.7578719999999999</c:v>
                </c:pt>
                <c:pt idx="61884">
                  <c:v>3.726499</c:v>
                </c:pt>
                <c:pt idx="61885">
                  <c:v>3.6783939999999999</c:v>
                </c:pt>
                <c:pt idx="61886">
                  <c:v>3.6569250000000002</c:v>
                </c:pt>
                <c:pt idx="61887">
                  <c:v>3.678105</c:v>
                </c:pt>
                <c:pt idx="61888">
                  <c:v>3.6884670000000002</c:v>
                </c:pt>
                <c:pt idx="61889">
                  <c:v>3.6472129999999998</c:v>
                </c:pt>
                <c:pt idx="61890">
                  <c:v>3.6902460000000001</c:v>
                </c:pt>
                <c:pt idx="61891">
                  <c:v>3.7623190000000002</c:v>
                </c:pt>
                <c:pt idx="61892">
                  <c:v>3.7816000000000001</c:v>
                </c:pt>
                <c:pt idx="61893">
                  <c:v>3.817132</c:v>
                </c:pt>
                <c:pt idx="61894">
                  <c:v>3.711522</c:v>
                </c:pt>
                <c:pt idx="61895">
                  <c:v>3.3154539999999999</c:v>
                </c:pt>
                <c:pt idx="61896">
                  <c:v>3.0630519999999999</c:v>
                </c:pt>
                <c:pt idx="61897">
                  <c:v>3.2014529999999999</c:v>
                </c:pt>
                <c:pt idx="61898">
                  <c:v>3.4170250000000002</c:v>
                </c:pt>
                <c:pt idx="61899">
                  <c:v>3.655459</c:v>
                </c:pt>
                <c:pt idx="61900">
                  <c:v>3.8624239999999999</c:v>
                </c:pt>
                <c:pt idx="61901">
                  <c:v>4.0211639999999997</c:v>
                </c:pt>
                <c:pt idx="61902">
                  <c:v>4.5534699999999999</c:v>
                </c:pt>
                <c:pt idx="61903">
                  <c:v>4.8346479999999996</c:v>
                </c:pt>
                <c:pt idx="61904">
                  <c:v>4.4144189999999996</c:v>
                </c:pt>
                <c:pt idx="61905">
                  <c:v>4.1922360000000003</c:v>
                </c:pt>
                <c:pt idx="61906">
                  <c:v>3.8741560000000002</c:v>
                </c:pt>
                <c:pt idx="61907">
                  <c:v>3.7147190000000001</c:v>
                </c:pt>
                <c:pt idx="61908">
                  <c:v>3.723662</c:v>
                </c:pt>
                <c:pt idx="61909">
                  <c:v>3.6524299999999998</c:v>
                </c:pt>
                <c:pt idx="61910">
                  <c:v>3.7621030000000002</c:v>
                </c:pt>
                <c:pt idx="61911">
                  <c:v>3.9278620000000002</c:v>
                </c:pt>
                <c:pt idx="61912">
                  <c:v>3.8997350000000002</c:v>
                </c:pt>
                <c:pt idx="61913">
                  <c:v>3.8036690000000002</c:v>
                </c:pt>
                <c:pt idx="61914">
                  <c:v>3.9017059999999999</c:v>
                </c:pt>
                <c:pt idx="61915">
                  <c:v>3.979501</c:v>
                </c:pt>
                <c:pt idx="61916">
                  <c:v>3.8983409999999998</c:v>
                </c:pt>
                <c:pt idx="61917">
                  <c:v>3.925675</c:v>
                </c:pt>
                <c:pt idx="61918">
                  <c:v>3.96224</c:v>
                </c:pt>
                <c:pt idx="61919">
                  <c:v>3.9756070000000001</c:v>
                </c:pt>
                <c:pt idx="61920">
                  <c:v>4.0943430000000003</c:v>
                </c:pt>
                <c:pt idx="61921">
                  <c:v>4.0512870000000003</c:v>
                </c:pt>
                <c:pt idx="61922">
                  <c:v>3.76607</c:v>
                </c:pt>
                <c:pt idx="61923">
                  <c:v>3.5275150000000002</c:v>
                </c:pt>
                <c:pt idx="61924">
                  <c:v>3.4339979999999999</c:v>
                </c:pt>
                <c:pt idx="61925">
                  <c:v>3.5145810000000002</c:v>
                </c:pt>
                <c:pt idx="61926">
                  <c:v>3.7770079999999999</c:v>
                </c:pt>
                <c:pt idx="61927">
                  <c:v>3.966351</c:v>
                </c:pt>
                <c:pt idx="61928">
                  <c:v>4.0586190000000002</c:v>
                </c:pt>
                <c:pt idx="61929">
                  <c:v>3.9633699999999998</c:v>
                </c:pt>
                <c:pt idx="61930">
                  <c:v>3.9622160000000002</c:v>
                </c:pt>
                <c:pt idx="61931">
                  <c:v>3.9682019999999998</c:v>
                </c:pt>
                <c:pt idx="61932">
                  <c:v>3.9413010000000002</c:v>
                </c:pt>
                <c:pt idx="61933">
                  <c:v>3.918463</c:v>
                </c:pt>
                <c:pt idx="61934">
                  <c:v>3.9001199999999998</c:v>
                </c:pt>
                <c:pt idx="61935">
                  <c:v>3.8890609999999999</c:v>
                </c:pt>
                <c:pt idx="61936">
                  <c:v>3.8717760000000001</c:v>
                </c:pt>
                <c:pt idx="61937">
                  <c:v>3.8510770000000001</c:v>
                </c:pt>
                <c:pt idx="61938">
                  <c:v>3.846149</c:v>
                </c:pt>
                <c:pt idx="61939">
                  <c:v>3.8302339999999999</c:v>
                </c:pt>
                <c:pt idx="61940">
                  <c:v>3.8447779999999998</c:v>
                </c:pt>
                <c:pt idx="61941">
                  <c:v>3.8622320000000001</c:v>
                </c:pt>
                <c:pt idx="61942">
                  <c:v>3.8824019999999999</c:v>
                </c:pt>
                <c:pt idx="61943">
                  <c:v>3.9036780000000002</c:v>
                </c:pt>
                <c:pt idx="61944">
                  <c:v>3.926444</c:v>
                </c:pt>
                <c:pt idx="61945">
                  <c:v>3.9280550000000001</c:v>
                </c:pt>
                <c:pt idx="61946">
                  <c:v>3.9150489999999998</c:v>
                </c:pt>
                <c:pt idx="61947">
                  <c:v>3.9263479999999999</c:v>
                </c:pt>
                <c:pt idx="61948">
                  <c:v>3.922501</c:v>
                </c:pt>
                <c:pt idx="61949">
                  <c:v>3.902596</c:v>
                </c:pt>
                <c:pt idx="61950">
                  <c:v>3.8513649999999999</c:v>
                </c:pt>
                <c:pt idx="61951">
                  <c:v>3.83283</c:v>
                </c:pt>
                <c:pt idx="61952">
                  <c:v>3.846149</c:v>
                </c:pt>
                <c:pt idx="61953">
                  <c:v>3.8694679999999999</c:v>
                </c:pt>
                <c:pt idx="61954">
                  <c:v>3.8950230000000001</c:v>
                </c:pt>
                <c:pt idx="61955">
                  <c:v>3.939282</c:v>
                </c:pt>
                <c:pt idx="61956">
                  <c:v>3.9130050000000001</c:v>
                </c:pt>
                <c:pt idx="61957">
                  <c:v>3.836436</c:v>
                </c:pt>
                <c:pt idx="61958">
                  <c:v>3.7400820000000001</c:v>
                </c:pt>
                <c:pt idx="61959">
                  <c:v>3.664234</c:v>
                </c:pt>
                <c:pt idx="61960">
                  <c:v>3.7006070000000002</c:v>
                </c:pt>
                <c:pt idx="61961">
                  <c:v>3.7224360000000001</c:v>
                </c:pt>
                <c:pt idx="61962">
                  <c:v>3.6984439999999998</c:v>
                </c:pt>
                <c:pt idx="61963">
                  <c:v>3.7054149999999999</c:v>
                </c:pt>
                <c:pt idx="61964">
                  <c:v>3.7647469999999998</c:v>
                </c:pt>
                <c:pt idx="61965">
                  <c:v>3.9058410000000001</c:v>
                </c:pt>
                <c:pt idx="61966">
                  <c:v>4.0247700000000002</c:v>
                </c:pt>
                <c:pt idx="61967">
                  <c:v>3.9304830000000002</c:v>
                </c:pt>
                <c:pt idx="61968">
                  <c:v>3.6642579999999998</c:v>
                </c:pt>
                <c:pt idx="61969">
                  <c:v>3.4774630000000002</c:v>
                </c:pt>
                <c:pt idx="61970">
                  <c:v>3.4741689999999998</c:v>
                </c:pt>
                <c:pt idx="61971">
                  <c:v>3.5923769999999999</c:v>
                </c:pt>
                <c:pt idx="61972">
                  <c:v>3.7770320000000002</c:v>
                </c:pt>
                <c:pt idx="61973">
                  <c:v>3.986618</c:v>
                </c:pt>
                <c:pt idx="61974">
                  <c:v>4.1038389999999998</c:v>
                </c:pt>
                <c:pt idx="61975">
                  <c:v>3.9064420000000002</c:v>
                </c:pt>
                <c:pt idx="61976">
                  <c:v>3.3195649999999999</c:v>
                </c:pt>
                <c:pt idx="61977">
                  <c:v>2.8199299999999998</c:v>
                </c:pt>
                <c:pt idx="61978">
                  <c:v>3.0787270000000002</c:v>
                </c:pt>
                <c:pt idx="61979">
                  <c:v>3.5414590000000001</c:v>
                </c:pt>
                <c:pt idx="61980">
                  <c:v>3.6961599999999999</c:v>
                </c:pt>
                <c:pt idx="61981">
                  <c:v>3.8788680000000002</c:v>
                </c:pt>
                <c:pt idx="61982">
                  <c:v>4.0701099999999997</c:v>
                </c:pt>
                <c:pt idx="61983">
                  <c:v>4.350784</c:v>
                </c:pt>
                <c:pt idx="61984">
                  <c:v>4.381195</c:v>
                </c:pt>
                <c:pt idx="61985">
                  <c:v>4.0408770000000001</c:v>
                </c:pt>
                <c:pt idx="61986">
                  <c:v>3.9969070000000002</c:v>
                </c:pt>
                <c:pt idx="61987">
                  <c:v>4.1707679999999998</c:v>
                </c:pt>
                <c:pt idx="61988">
                  <c:v>4.3285939999999998</c:v>
                </c:pt>
                <c:pt idx="61989">
                  <c:v>4.1556940000000004</c:v>
                </c:pt>
                <c:pt idx="61990">
                  <c:v>4.0471519999999996</c:v>
                </c:pt>
                <c:pt idx="61991">
                  <c:v>4.2823159999999998</c:v>
                </c:pt>
                <c:pt idx="61992">
                  <c:v>4.3037359999999998</c:v>
                </c:pt>
                <c:pt idx="61993">
                  <c:v>4.1946159999999999</c:v>
                </c:pt>
                <c:pt idx="61994">
                  <c:v>4.0337129999999997</c:v>
                </c:pt>
                <c:pt idx="61995">
                  <c:v>3.8418209999999999</c:v>
                </c:pt>
                <c:pt idx="61996">
                  <c:v>3.8098960000000002</c:v>
                </c:pt>
                <c:pt idx="61997">
                  <c:v>3.8619189999999999</c:v>
                </c:pt>
                <c:pt idx="61998">
                  <c:v>3.853745</c:v>
                </c:pt>
                <c:pt idx="61999">
                  <c:v>3.819223</c:v>
                </c:pt>
                <c:pt idx="62000">
                  <c:v>3.6491359999999999</c:v>
                </c:pt>
                <c:pt idx="62001">
                  <c:v>3.325647</c:v>
                </c:pt>
                <c:pt idx="62002">
                  <c:v>3.2273930000000002</c:v>
                </c:pt>
                <c:pt idx="62003">
                  <c:v>3.3169439999999999</c:v>
                </c:pt>
                <c:pt idx="62004">
                  <c:v>3.5363859999999998</c:v>
                </c:pt>
                <c:pt idx="62005">
                  <c:v>3.6935150000000001</c:v>
                </c:pt>
                <c:pt idx="62006">
                  <c:v>3.8583370000000001</c:v>
                </c:pt>
                <c:pt idx="62007">
                  <c:v>4.09016</c:v>
                </c:pt>
                <c:pt idx="62008">
                  <c:v>4.3528269999999996</c:v>
                </c:pt>
                <c:pt idx="62009">
                  <c:v>4.421583</c:v>
                </c:pt>
                <c:pt idx="62010">
                  <c:v>4.3491010000000001</c:v>
                </c:pt>
                <c:pt idx="62011">
                  <c:v>4.376627</c:v>
                </c:pt>
                <c:pt idx="62012">
                  <c:v>4.2722910000000001</c:v>
                </c:pt>
                <c:pt idx="62013">
                  <c:v>4.1304999999999996</c:v>
                </c:pt>
                <c:pt idx="62014">
                  <c:v>3.9997199999999999</c:v>
                </c:pt>
                <c:pt idx="62015">
                  <c:v>3.7926340000000001</c:v>
                </c:pt>
                <c:pt idx="62016">
                  <c:v>3.6790430000000001</c:v>
                </c:pt>
                <c:pt idx="62017">
                  <c:v>3.6649069999999999</c:v>
                </c:pt>
                <c:pt idx="62018">
                  <c:v>3.6569980000000002</c:v>
                </c:pt>
                <c:pt idx="62019">
                  <c:v>3.7069299999999998</c:v>
                </c:pt>
                <c:pt idx="62020">
                  <c:v>3.8385280000000002</c:v>
                </c:pt>
                <c:pt idx="62021">
                  <c:v>3.985824</c:v>
                </c:pt>
                <c:pt idx="62022">
                  <c:v>4.0494110000000001</c:v>
                </c:pt>
                <c:pt idx="62023">
                  <c:v>4.0851119999999996</c:v>
                </c:pt>
                <c:pt idx="62024">
                  <c:v>4.0465030000000004</c:v>
                </c:pt>
                <c:pt idx="62025">
                  <c:v>4.0571999999999999</c:v>
                </c:pt>
                <c:pt idx="62026">
                  <c:v>4.093718</c:v>
                </c:pt>
                <c:pt idx="62027">
                  <c:v>4.0240489999999998</c:v>
                </c:pt>
                <c:pt idx="62028">
                  <c:v>3.941157</c:v>
                </c:pt>
                <c:pt idx="62029">
                  <c:v>3.8697080000000001</c:v>
                </c:pt>
                <c:pt idx="62030">
                  <c:v>3.8294169999999998</c:v>
                </c:pt>
                <c:pt idx="62031">
                  <c:v>3.8098709999999998</c:v>
                </c:pt>
                <c:pt idx="62032">
                  <c:v>3.8481679999999998</c:v>
                </c:pt>
                <c:pt idx="62033">
                  <c:v>3.854803</c:v>
                </c:pt>
                <c:pt idx="62034">
                  <c:v>3.8596840000000001</c:v>
                </c:pt>
                <c:pt idx="62035">
                  <c:v>3.862689</c:v>
                </c:pt>
                <c:pt idx="62036">
                  <c:v>3.8804059999999998</c:v>
                </c:pt>
                <c:pt idx="62037">
                  <c:v>3.8733379999999999</c:v>
                </c:pt>
                <c:pt idx="62038">
                  <c:v>3.8792040000000001</c:v>
                </c:pt>
                <c:pt idx="62039">
                  <c:v>3.91351</c:v>
                </c:pt>
                <c:pt idx="62040">
                  <c:v>3.899759</c:v>
                </c:pt>
                <c:pt idx="62041">
                  <c:v>3.8703090000000002</c:v>
                </c:pt>
                <c:pt idx="62042">
                  <c:v>3.852592</c:v>
                </c:pt>
                <c:pt idx="62043">
                  <c:v>3.8677130000000002</c:v>
                </c:pt>
                <c:pt idx="62044">
                  <c:v>3.9026200000000002</c:v>
                </c:pt>
                <c:pt idx="62045">
                  <c:v>3.9195920000000002</c:v>
                </c:pt>
                <c:pt idx="62046">
                  <c:v>3.9279579999999998</c:v>
                </c:pt>
                <c:pt idx="62047">
                  <c:v>3.9134859999999998</c:v>
                </c:pt>
                <c:pt idx="62048">
                  <c:v>3.884493</c:v>
                </c:pt>
                <c:pt idx="62049">
                  <c:v>3.8400910000000001</c:v>
                </c:pt>
                <c:pt idx="62050">
                  <c:v>3.611297</c:v>
                </c:pt>
                <c:pt idx="62051">
                  <c:v>3.1561129999999999</c:v>
                </c:pt>
                <c:pt idx="62052">
                  <c:v>2.7397070000000001</c:v>
                </c:pt>
                <c:pt idx="62053">
                  <c:v>2.74437</c:v>
                </c:pt>
                <c:pt idx="62054">
                  <c:v>3.9849830000000002</c:v>
                </c:pt>
                <c:pt idx="62055">
                  <c:v>4.2051939999999997</c:v>
                </c:pt>
                <c:pt idx="62056">
                  <c:v>4.2076700000000002</c:v>
                </c:pt>
                <c:pt idx="62057">
                  <c:v>3.978227</c:v>
                </c:pt>
                <c:pt idx="62058">
                  <c:v>3.7575829999999999</c:v>
                </c:pt>
                <c:pt idx="62059">
                  <c:v>3.9175490000000002</c:v>
                </c:pt>
                <c:pt idx="62060">
                  <c:v>4.0643890000000003</c:v>
                </c:pt>
                <c:pt idx="62061">
                  <c:v>4.1454050000000002</c:v>
                </c:pt>
                <c:pt idx="62062">
                  <c:v>4.3208770000000003</c:v>
                </c:pt>
                <c:pt idx="62063">
                  <c:v>4.6313129999999996</c:v>
                </c:pt>
                <c:pt idx="62064">
                  <c:v>4.6302310000000002</c:v>
                </c:pt>
                <c:pt idx="62065">
                  <c:v>4.2811620000000001</c:v>
                </c:pt>
                <c:pt idx="62066">
                  <c:v>4.0408049999999998</c:v>
                </c:pt>
                <c:pt idx="62067">
                  <c:v>4.1029010000000001</c:v>
                </c:pt>
                <c:pt idx="62068">
                  <c:v>4.2338740000000001</c:v>
                </c:pt>
                <c:pt idx="62069">
                  <c:v>4.1846880000000004</c:v>
                </c:pt>
                <c:pt idx="62070">
                  <c:v>4.0733800000000002</c:v>
                </c:pt>
                <c:pt idx="62071">
                  <c:v>3.9734910000000001</c:v>
                </c:pt>
                <c:pt idx="62072">
                  <c:v>3.9310360000000002</c:v>
                </c:pt>
                <c:pt idx="62073">
                  <c:v>3.8715109999999999</c:v>
                </c:pt>
                <c:pt idx="62074">
                  <c:v>3.8336000000000001</c:v>
                </c:pt>
                <c:pt idx="62075">
                  <c:v>3.896658</c:v>
                </c:pt>
                <c:pt idx="62076">
                  <c:v>3.9093749999999998</c:v>
                </c:pt>
                <c:pt idx="62077">
                  <c:v>3.9466139999999998</c:v>
                </c:pt>
                <c:pt idx="62078">
                  <c:v>3.8865609999999999</c:v>
                </c:pt>
                <c:pt idx="62079">
                  <c:v>3.723662</c:v>
                </c:pt>
                <c:pt idx="62080">
                  <c:v>3.6461549999999998</c:v>
                </c:pt>
                <c:pt idx="62081">
                  <c:v>3.5768460000000002</c:v>
                </c:pt>
                <c:pt idx="62082">
                  <c:v>3.6400969999999999</c:v>
                </c:pt>
                <c:pt idx="62083">
                  <c:v>3.7630880000000002</c:v>
                </c:pt>
                <c:pt idx="62084">
                  <c:v>3.772945</c:v>
                </c:pt>
                <c:pt idx="62085">
                  <c:v>3.7493370000000001</c:v>
                </c:pt>
                <c:pt idx="62086">
                  <c:v>3.7934760000000001</c:v>
                </c:pt>
                <c:pt idx="62087">
                  <c:v>3.8472059999999999</c:v>
                </c:pt>
                <c:pt idx="62088">
                  <c:v>3.8638910000000002</c:v>
                </c:pt>
                <c:pt idx="62089">
                  <c:v>3.8195359999999998</c:v>
                </c:pt>
                <c:pt idx="62090">
                  <c:v>3.856125</c:v>
                </c:pt>
                <c:pt idx="62091">
                  <c:v>4.0274859999999997</c:v>
                </c:pt>
                <c:pt idx="62092">
                  <c:v>4.1582670000000004</c:v>
                </c:pt>
                <c:pt idx="62093">
                  <c:v>4.202718</c:v>
                </c:pt>
                <c:pt idx="62094">
                  <c:v>4.1622820000000003</c:v>
                </c:pt>
                <c:pt idx="62095">
                  <c:v>4.1042959999999997</c:v>
                </c:pt>
                <c:pt idx="62096">
                  <c:v>3.995825</c:v>
                </c:pt>
                <c:pt idx="62097">
                  <c:v>3.9215879999999999</c:v>
                </c:pt>
                <c:pt idx="62098">
                  <c:v>3.8153769999999998</c:v>
                </c:pt>
                <c:pt idx="62099">
                  <c:v>3.7998470000000002</c:v>
                </c:pt>
                <c:pt idx="62100">
                  <c:v>3.551412</c:v>
                </c:pt>
                <c:pt idx="62101">
                  <c:v>3.0735579999999998</c:v>
                </c:pt>
                <c:pt idx="62102">
                  <c:v>2.8021400000000001</c:v>
                </c:pt>
                <c:pt idx="62103">
                  <c:v>2.8369270000000002</c:v>
                </c:pt>
                <c:pt idx="62104">
                  <c:v>3.1212780000000002</c:v>
                </c:pt>
                <c:pt idx="62105">
                  <c:v>3.5204230000000001</c:v>
                </c:pt>
                <c:pt idx="62106">
                  <c:v>3.8514379999999999</c:v>
                </c:pt>
                <c:pt idx="62107">
                  <c:v>4.3546300000000002</c:v>
                </c:pt>
                <c:pt idx="62108">
                  <c:v>4.8042360000000004</c:v>
                </c:pt>
                <c:pt idx="62109">
                  <c:v>4.7959899999999998</c:v>
                </c:pt>
                <c:pt idx="62110">
                  <c:v>4.4007880000000004</c:v>
                </c:pt>
                <c:pt idx="62111">
                  <c:v>4.1561269999999997</c:v>
                </c:pt>
                <c:pt idx="62112">
                  <c:v>4.1142729999999998</c:v>
                </c:pt>
                <c:pt idx="62113">
                  <c:v>4.0427999999999997</c:v>
                </c:pt>
                <c:pt idx="62114">
                  <c:v>4.0040469999999999</c:v>
                </c:pt>
                <c:pt idx="62115">
                  <c:v>3.985271</c:v>
                </c:pt>
                <c:pt idx="62116">
                  <c:v>3.9342809999999999</c:v>
                </c:pt>
                <c:pt idx="62117">
                  <c:v>3.9093990000000001</c:v>
                </c:pt>
                <c:pt idx="62118">
                  <c:v>3.8688669999999998</c:v>
                </c:pt>
                <c:pt idx="62119">
                  <c:v>3.7934519999999998</c:v>
                </c:pt>
                <c:pt idx="62120">
                  <c:v>3.6371880000000001</c:v>
                </c:pt>
                <c:pt idx="62121">
                  <c:v>3.4719579999999999</c:v>
                </c:pt>
                <c:pt idx="62122">
                  <c:v>3.4180109999999999</c:v>
                </c:pt>
                <c:pt idx="62123">
                  <c:v>3.4942669999999998</c:v>
                </c:pt>
                <c:pt idx="62124">
                  <c:v>3.679379</c:v>
                </c:pt>
                <c:pt idx="62125">
                  <c:v>3.880166</c:v>
                </c:pt>
                <c:pt idx="62126">
                  <c:v>4.0795339999999998</c:v>
                </c:pt>
                <c:pt idx="62127">
                  <c:v>4.1816110000000002</c:v>
                </c:pt>
                <c:pt idx="62128">
                  <c:v>4.1981019999999996</c:v>
                </c:pt>
                <c:pt idx="62129">
                  <c:v>4.2622419999999996</c:v>
                </c:pt>
                <c:pt idx="62130">
                  <c:v>4.2521209999999998</c:v>
                </c:pt>
                <c:pt idx="62131">
                  <c:v>4.20505</c:v>
                </c:pt>
                <c:pt idx="62132">
                  <c:v>4.049315</c:v>
                </c:pt>
                <c:pt idx="62133">
                  <c:v>3.952191</c:v>
                </c:pt>
                <c:pt idx="62134">
                  <c:v>3.9594040000000001</c:v>
                </c:pt>
                <c:pt idx="62135">
                  <c:v>3.9507249999999998</c:v>
                </c:pt>
                <c:pt idx="62136">
                  <c:v>3.9770249999999998</c:v>
                </c:pt>
                <c:pt idx="62137">
                  <c:v>3.9485610000000002</c:v>
                </c:pt>
                <c:pt idx="62138">
                  <c:v>3.862063</c:v>
                </c:pt>
                <c:pt idx="62139">
                  <c:v>3.7412839999999998</c:v>
                </c:pt>
                <c:pt idx="62140">
                  <c:v>3.6260330000000001</c:v>
                </c:pt>
                <c:pt idx="62141">
                  <c:v>3.6186769999999999</c:v>
                </c:pt>
                <c:pt idx="62142">
                  <c:v>3.588025</c:v>
                </c:pt>
                <c:pt idx="62143">
                  <c:v>3.601248</c:v>
                </c:pt>
                <c:pt idx="62144">
                  <c:v>3.6749079999999998</c:v>
                </c:pt>
                <c:pt idx="62145">
                  <c:v>3.9146160000000001</c:v>
                </c:pt>
                <c:pt idx="62146">
                  <c:v>4.1037429999999997</c:v>
                </c:pt>
                <c:pt idx="62147">
                  <c:v>4.1621610000000002</c:v>
                </c:pt>
                <c:pt idx="62148">
                  <c:v>4.1769699999999998</c:v>
                </c:pt>
                <c:pt idx="62149">
                  <c:v>4.2068770000000004</c:v>
                </c:pt>
                <c:pt idx="62150">
                  <c:v>4.1732199999999997</c:v>
                </c:pt>
                <c:pt idx="62151">
                  <c:v>4.0301790000000004</c:v>
                </c:pt>
                <c:pt idx="62152">
                  <c:v>3.9419979999999999</c:v>
                </c:pt>
                <c:pt idx="62153">
                  <c:v>3.8854790000000001</c:v>
                </c:pt>
                <c:pt idx="62154">
                  <c:v>3.8957920000000001</c:v>
                </c:pt>
                <c:pt idx="62155">
                  <c:v>3.9188230000000002</c:v>
                </c:pt>
                <c:pt idx="62156">
                  <c:v>3.8820649999999999</c:v>
                </c:pt>
                <c:pt idx="62157">
                  <c:v>3.8854310000000001</c:v>
                </c:pt>
                <c:pt idx="62158">
                  <c:v>3.8857189999999999</c:v>
                </c:pt>
                <c:pt idx="62159">
                  <c:v>3.8942779999999999</c:v>
                </c:pt>
                <c:pt idx="62160">
                  <c:v>3.8912969999999998</c:v>
                </c:pt>
                <c:pt idx="62161">
                  <c:v>3.8324220000000002</c:v>
                </c:pt>
                <c:pt idx="62162">
                  <c:v>3.7551549999999998</c:v>
                </c:pt>
                <c:pt idx="62163">
                  <c:v>3.7101510000000002</c:v>
                </c:pt>
                <c:pt idx="62164">
                  <c:v>3.7397209999999999</c:v>
                </c:pt>
                <c:pt idx="62165">
                  <c:v>3.80552</c:v>
                </c:pt>
                <c:pt idx="62166">
                  <c:v>3.9240400000000002</c:v>
                </c:pt>
                <c:pt idx="62167">
                  <c:v>4.0659280000000004</c:v>
                </c:pt>
                <c:pt idx="62168">
                  <c:v>4.033569</c:v>
                </c:pt>
                <c:pt idx="62169">
                  <c:v>3.9519510000000002</c:v>
                </c:pt>
                <c:pt idx="62170">
                  <c:v>3.9277660000000001</c:v>
                </c:pt>
                <c:pt idx="62171">
                  <c:v>3.9443779999999999</c:v>
                </c:pt>
                <c:pt idx="62172">
                  <c:v>3.9697170000000002</c:v>
                </c:pt>
                <c:pt idx="62173">
                  <c:v>3.939378</c:v>
                </c:pt>
                <c:pt idx="62174">
                  <c:v>3.8691789999999999</c:v>
                </c:pt>
                <c:pt idx="62175">
                  <c:v>3.8166509999999998</c:v>
                </c:pt>
                <c:pt idx="62176">
                  <c:v>3.7728969999999999</c:v>
                </c:pt>
                <c:pt idx="62177">
                  <c:v>3.7319800000000001</c:v>
                </c:pt>
                <c:pt idx="62178">
                  <c:v>3.6723590000000002</c:v>
                </c:pt>
                <c:pt idx="62179">
                  <c:v>3.6321880000000002</c:v>
                </c:pt>
                <c:pt idx="62180">
                  <c:v>3.6813030000000002</c:v>
                </c:pt>
                <c:pt idx="62181">
                  <c:v>3.7557800000000001</c:v>
                </c:pt>
                <c:pt idx="62182">
                  <c:v>3.8583850000000002</c:v>
                </c:pt>
                <c:pt idx="62183">
                  <c:v>3.9763280000000001</c:v>
                </c:pt>
                <c:pt idx="62184">
                  <c:v>3.9558939999999998</c:v>
                </c:pt>
                <c:pt idx="62185">
                  <c:v>3.7120030000000002</c:v>
                </c:pt>
                <c:pt idx="62186">
                  <c:v>3.5303279999999999</c:v>
                </c:pt>
                <c:pt idx="62187">
                  <c:v>3.5405690000000001</c:v>
                </c:pt>
                <c:pt idx="62188">
                  <c:v>3.5303520000000002</c:v>
                </c:pt>
                <c:pt idx="62189">
                  <c:v>3.4030330000000002</c:v>
                </c:pt>
                <c:pt idx="62190">
                  <c:v>3.3261759999999998</c:v>
                </c:pt>
                <c:pt idx="62191">
                  <c:v>3.4452729999999998</c:v>
                </c:pt>
                <c:pt idx="62192">
                  <c:v>3.8898060000000001</c:v>
                </c:pt>
                <c:pt idx="62193">
                  <c:v>4.2328409999999996</c:v>
                </c:pt>
                <c:pt idx="62194">
                  <c:v>4.2440199999999999</c:v>
                </c:pt>
                <c:pt idx="62195">
                  <c:v>4.2989519999999999</c:v>
                </c:pt>
                <c:pt idx="62196">
                  <c:v>4.5221200000000001</c:v>
                </c:pt>
                <c:pt idx="62197">
                  <c:v>4.5593110000000001</c:v>
                </c:pt>
                <c:pt idx="62198">
                  <c:v>4.3863399999999997</c:v>
                </c:pt>
                <c:pt idx="62199">
                  <c:v>4.3330659999999996</c:v>
                </c:pt>
                <c:pt idx="62200">
                  <c:v>4.2881340000000003</c:v>
                </c:pt>
                <c:pt idx="62201">
                  <c:v>4.1218459999999997</c:v>
                </c:pt>
                <c:pt idx="62202">
                  <c:v>3.952744</c:v>
                </c:pt>
                <c:pt idx="62203">
                  <c:v>3.8961290000000002</c:v>
                </c:pt>
                <c:pt idx="62204">
                  <c:v>3.8267000000000002</c:v>
                </c:pt>
                <c:pt idx="62205">
                  <c:v>3.8702610000000002</c:v>
                </c:pt>
                <c:pt idx="62206">
                  <c:v>3.9855839999999998</c:v>
                </c:pt>
                <c:pt idx="62207">
                  <c:v>4.1169900000000004</c:v>
                </c:pt>
                <c:pt idx="62208">
                  <c:v>4.0987419999999997</c:v>
                </c:pt>
                <c:pt idx="62209">
                  <c:v>4.0392900000000003</c:v>
                </c:pt>
                <c:pt idx="62210">
                  <c:v>3.980127</c:v>
                </c:pt>
                <c:pt idx="62211">
                  <c:v>3.969525</c:v>
                </c:pt>
                <c:pt idx="62212">
                  <c:v>3.6818559999999998</c:v>
                </c:pt>
                <c:pt idx="62213">
                  <c:v>3.6644739999999998</c:v>
                </c:pt>
                <c:pt idx="62214">
                  <c:v>3.710127</c:v>
                </c:pt>
                <c:pt idx="62215">
                  <c:v>3.8506680000000002</c:v>
                </c:pt>
                <c:pt idx="62216">
                  <c:v>3.9048080000000001</c:v>
                </c:pt>
                <c:pt idx="62217">
                  <c:v>3.9290400000000001</c:v>
                </c:pt>
                <c:pt idx="62218">
                  <c:v>3.9458690000000001</c:v>
                </c:pt>
                <c:pt idx="62219">
                  <c:v>3.921516</c:v>
                </c:pt>
                <c:pt idx="62220">
                  <c:v>3.9305310000000002</c:v>
                </c:pt>
                <c:pt idx="62221">
                  <c:v>3.966952</c:v>
                </c:pt>
                <c:pt idx="62222">
                  <c:v>3.9781789999999999</c:v>
                </c:pt>
                <c:pt idx="62223">
                  <c:v>3.9608219999999998</c:v>
                </c:pt>
                <c:pt idx="62224">
                  <c:v>3.928512</c:v>
                </c:pt>
                <c:pt idx="62225">
                  <c:v>3.882161</c:v>
                </c:pt>
                <c:pt idx="62226">
                  <c:v>3.8392010000000001</c:v>
                </c:pt>
                <c:pt idx="62227">
                  <c:v>3.7032759999999998</c:v>
                </c:pt>
                <c:pt idx="62228">
                  <c:v>3.5869430000000002</c:v>
                </c:pt>
                <c:pt idx="62229">
                  <c:v>3.5614599999999998</c:v>
                </c:pt>
                <c:pt idx="62230">
                  <c:v>3.5488870000000001</c:v>
                </c:pt>
                <c:pt idx="62231">
                  <c:v>3.61483</c:v>
                </c:pt>
                <c:pt idx="62232">
                  <c:v>3.741933</c:v>
                </c:pt>
                <c:pt idx="62233">
                  <c:v>3.8925709999999998</c:v>
                </c:pt>
                <c:pt idx="62234">
                  <c:v>4.0772500000000003</c:v>
                </c:pt>
                <c:pt idx="62235">
                  <c:v>4.1889430000000001</c:v>
                </c:pt>
                <c:pt idx="62236">
                  <c:v>4.2012749999999999</c:v>
                </c:pt>
                <c:pt idx="62237">
                  <c:v>4.2964279999999997</c:v>
                </c:pt>
                <c:pt idx="62238">
                  <c:v>4.32369</c:v>
                </c:pt>
                <c:pt idx="62239">
                  <c:v>4.2167329999999996</c:v>
                </c:pt>
                <c:pt idx="62240">
                  <c:v>4.060638</c:v>
                </c:pt>
                <c:pt idx="62241">
                  <c:v>3.9131260000000001</c:v>
                </c:pt>
                <c:pt idx="62242">
                  <c:v>3.803957</c:v>
                </c:pt>
                <c:pt idx="62243">
                  <c:v>3.7297920000000002</c:v>
                </c:pt>
                <c:pt idx="62244">
                  <c:v>3.7157290000000001</c:v>
                </c:pt>
                <c:pt idx="62245">
                  <c:v>3.7100309999999999</c:v>
                </c:pt>
                <c:pt idx="62246">
                  <c:v>3.7427980000000001</c:v>
                </c:pt>
                <c:pt idx="62247">
                  <c:v>3.759074</c:v>
                </c:pt>
                <c:pt idx="62248">
                  <c:v>3.7927789999999999</c:v>
                </c:pt>
                <c:pt idx="62249">
                  <c:v>3.982386</c:v>
                </c:pt>
                <c:pt idx="62250">
                  <c:v>4.1760089999999996</c:v>
                </c:pt>
                <c:pt idx="62251">
                  <c:v>4.1142250000000002</c:v>
                </c:pt>
                <c:pt idx="62252">
                  <c:v>3.943705</c:v>
                </c:pt>
                <c:pt idx="62253">
                  <c:v>3.7869130000000002</c:v>
                </c:pt>
                <c:pt idx="62254">
                  <c:v>3.7229890000000001</c:v>
                </c:pt>
                <c:pt idx="62255">
                  <c:v>3.6940200000000001</c:v>
                </c:pt>
                <c:pt idx="62256">
                  <c:v>3.7544580000000001</c:v>
                </c:pt>
                <c:pt idx="62257">
                  <c:v>3.8403550000000002</c:v>
                </c:pt>
                <c:pt idx="62258">
                  <c:v>3.9110100000000001</c:v>
                </c:pt>
                <c:pt idx="62259">
                  <c:v>3.9824820000000001</c:v>
                </c:pt>
                <c:pt idx="62260">
                  <c:v>3.9407960000000002</c:v>
                </c:pt>
                <c:pt idx="62261">
                  <c:v>3.628822</c:v>
                </c:pt>
                <c:pt idx="62262">
                  <c:v>3.5175619999999999</c:v>
                </c:pt>
                <c:pt idx="62263">
                  <c:v>3.5643449999999999</c:v>
                </c:pt>
                <c:pt idx="62264">
                  <c:v>3.6067770000000001</c:v>
                </c:pt>
                <c:pt idx="62265">
                  <c:v>3.7674159999999999</c:v>
                </c:pt>
                <c:pt idx="62266">
                  <c:v>3.993036</c:v>
                </c:pt>
                <c:pt idx="62267">
                  <c:v>4.1398760000000001</c:v>
                </c:pt>
                <c:pt idx="62268">
                  <c:v>4.104609</c:v>
                </c:pt>
                <c:pt idx="62269">
                  <c:v>4.0776110000000001</c:v>
                </c:pt>
                <c:pt idx="62270">
                  <c:v>4.2542369999999998</c:v>
                </c:pt>
                <c:pt idx="62271">
                  <c:v>4.3876619999999997</c:v>
                </c:pt>
                <c:pt idx="62272">
                  <c:v>4.2689009999999996</c:v>
                </c:pt>
                <c:pt idx="62273">
                  <c:v>4.0363810000000004</c:v>
                </c:pt>
                <c:pt idx="62274">
                  <c:v>3.9581780000000002</c:v>
                </c:pt>
                <c:pt idx="62275">
                  <c:v>3.9679380000000002</c:v>
                </c:pt>
                <c:pt idx="62276">
                  <c:v>3.9464459999999999</c:v>
                </c:pt>
                <c:pt idx="62277">
                  <c:v>3.8982929999999998</c:v>
                </c:pt>
                <c:pt idx="62278">
                  <c:v>3.7928030000000001</c:v>
                </c:pt>
                <c:pt idx="62279">
                  <c:v>3.7583280000000001</c:v>
                </c:pt>
                <c:pt idx="62280">
                  <c:v>3.8061929999999999</c:v>
                </c:pt>
                <c:pt idx="62281">
                  <c:v>3.738591</c:v>
                </c:pt>
                <c:pt idx="62282">
                  <c:v>3.4691930000000002</c:v>
                </c:pt>
                <c:pt idx="62283">
                  <c:v>3.2046990000000002</c:v>
                </c:pt>
                <c:pt idx="62284">
                  <c:v>3.1996739999999999</c:v>
                </c:pt>
                <c:pt idx="62285">
                  <c:v>3.4546000000000001</c:v>
                </c:pt>
                <c:pt idx="62286">
                  <c:v>3.7724880000000001</c:v>
                </c:pt>
                <c:pt idx="62287">
                  <c:v>4.0735239999999999</c:v>
                </c:pt>
                <c:pt idx="62288">
                  <c:v>4.3150839999999997</c:v>
                </c:pt>
                <c:pt idx="62289">
                  <c:v>4.4364160000000004</c:v>
                </c:pt>
                <c:pt idx="62290">
                  <c:v>4.5018539999999998</c:v>
                </c:pt>
                <c:pt idx="62291">
                  <c:v>4.274864</c:v>
                </c:pt>
                <c:pt idx="62292">
                  <c:v>4.1299469999999996</c:v>
                </c:pt>
                <c:pt idx="62293">
                  <c:v>4.1948809999999996</c:v>
                </c:pt>
                <c:pt idx="62294">
                  <c:v>4.2168060000000001</c:v>
                </c:pt>
                <c:pt idx="62295">
                  <c:v>4.1017960000000002</c:v>
                </c:pt>
                <c:pt idx="62296">
                  <c:v>4.0513349999999999</c:v>
                </c:pt>
                <c:pt idx="62297">
                  <c:v>4.0561429999999996</c:v>
                </c:pt>
                <c:pt idx="62298">
                  <c:v>3.9937330000000002</c:v>
                </c:pt>
                <c:pt idx="62299">
                  <c:v>3.9513980000000002</c:v>
                </c:pt>
                <c:pt idx="62300">
                  <c:v>3.8756219999999999</c:v>
                </c:pt>
                <c:pt idx="62301">
                  <c:v>3.8138860000000001</c:v>
                </c:pt>
                <c:pt idx="62302">
                  <c:v>3.8332389999999998</c:v>
                </c:pt>
                <c:pt idx="62303">
                  <c:v>3.8568229999999999</c:v>
                </c:pt>
                <c:pt idx="62304">
                  <c:v>3.8821129999999999</c:v>
                </c:pt>
                <c:pt idx="62305">
                  <c:v>3.9140869999999999</c:v>
                </c:pt>
                <c:pt idx="62306">
                  <c:v>3.9305310000000002</c:v>
                </c:pt>
                <c:pt idx="62307">
                  <c:v>3.9281269999999999</c:v>
                </c:pt>
                <c:pt idx="62308">
                  <c:v>3.9510369999999999</c:v>
                </c:pt>
                <c:pt idx="62309">
                  <c:v>4.011476</c:v>
                </c:pt>
                <c:pt idx="62310">
                  <c:v>3.973732</c:v>
                </c:pt>
                <c:pt idx="62311">
                  <c:v>3.9186550000000002</c:v>
                </c:pt>
                <c:pt idx="62312">
                  <c:v>3.9301940000000002</c:v>
                </c:pt>
                <c:pt idx="62313">
                  <c:v>3.937214</c:v>
                </c:pt>
                <c:pt idx="62314">
                  <c:v>3.9182700000000001</c:v>
                </c:pt>
                <c:pt idx="62315">
                  <c:v>3.9305310000000002</c:v>
                </c:pt>
                <c:pt idx="62316">
                  <c:v>3.942984</c:v>
                </c:pt>
                <c:pt idx="62317">
                  <c:v>3.9521679999999999</c:v>
                </c:pt>
                <c:pt idx="62318">
                  <c:v>3.9665439999999998</c:v>
                </c:pt>
                <c:pt idx="62319">
                  <c:v>3.962024</c:v>
                </c:pt>
                <c:pt idx="62320">
                  <c:v>3.9433210000000001</c:v>
                </c:pt>
                <c:pt idx="62321">
                  <c:v>3.924785</c:v>
                </c:pt>
                <c:pt idx="62322">
                  <c:v>3.849707</c:v>
                </c:pt>
                <c:pt idx="62323">
                  <c:v>3.8255940000000002</c:v>
                </c:pt>
                <c:pt idx="62324">
                  <c:v>3.802467</c:v>
                </c:pt>
                <c:pt idx="62325">
                  <c:v>3.7766229999999998</c:v>
                </c:pt>
                <c:pt idx="62326">
                  <c:v>3.784389</c:v>
                </c:pt>
                <c:pt idx="62327">
                  <c:v>3.8114340000000002</c:v>
                </c:pt>
                <c:pt idx="62328">
                  <c:v>3.8688189999999998</c:v>
                </c:pt>
                <c:pt idx="62329">
                  <c:v>3.8482159999999999</c:v>
                </c:pt>
                <c:pt idx="62330">
                  <c:v>3.6976499999999999</c:v>
                </c:pt>
                <c:pt idx="62331">
                  <c:v>3.606128</c:v>
                </c:pt>
                <c:pt idx="62332">
                  <c:v>3.6938279999999999</c:v>
                </c:pt>
                <c:pt idx="62333">
                  <c:v>4.0104899999999999</c:v>
                </c:pt>
                <c:pt idx="62334">
                  <c:v>4.2238499999999997</c:v>
                </c:pt>
                <c:pt idx="62335">
                  <c:v>4.5312080000000003</c:v>
                </c:pt>
                <c:pt idx="62336">
                  <c:v>4.4163899999999998</c:v>
                </c:pt>
                <c:pt idx="62337">
                  <c:v>4.1119890000000003</c:v>
                </c:pt>
                <c:pt idx="62338">
                  <c:v>3.9920270000000002</c:v>
                </c:pt>
                <c:pt idx="62339">
                  <c:v>3.9970509999999999</c:v>
                </c:pt>
                <c:pt idx="62340">
                  <c:v>4.1977900000000004</c:v>
                </c:pt>
                <c:pt idx="62341">
                  <c:v>4.2319269999999998</c:v>
                </c:pt>
                <c:pt idx="62342">
                  <c:v>4.09605</c:v>
                </c:pt>
                <c:pt idx="62343">
                  <c:v>3.9948389999999998</c:v>
                </c:pt>
                <c:pt idx="62344">
                  <c:v>4.0181110000000002</c:v>
                </c:pt>
                <c:pt idx="62345">
                  <c:v>4.0225099999999996</c:v>
                </c:pt>
                <c:pt idx="62346">
                  <c:v>3.9539949999999999</c:v>
                </c:pt>
                <c:pt idx="62347">
                  <c:v>3.8864160000000001</c:v>
                </c:pt>
                <c:pt idx="62348">
                  <c:v>3.8793489999999999</c:v>
                </c:pt>
                <c:pt idx="62349">
                  <c:v>3.9085580000000002</c:v>
                </c:pt>
                <c:pt idx="62350">
                  <c:v>3.8512930000000001</c:v>
                </c:pt>
                <c:pt idx="62351">
                  <c:v>3.8045100000000001</c:v>
                </c:pt>
                <c:pt idx="62352">
                  <c:v>3.8252090000000001</c:v>
                </c:pt>
                <c:pt idx="62353">
                  <c:v>3.8095110000000001</c:v>
                </c:pt>
                <c:pt idx="62354">
                  <c:v>3.7138300000000002</c:v>
                </c:pt>
                <c:pt idx="62355">
                  <c:v>3.749193</c:v>
                </c:pt>
                <c:pt idx="62356">
                  <c:v>3.7349130000000001</c:v>
                </c:pt>
                <c:pt idx="62357">
                  <c:v>3.6948129999999999</c:v>
                </c:pt>
                <c:pt idx="62358">
                  <c:v>3.6854619999999998</c:v>
                </c:pt>
                <c:pt idx="62359">
                  <c:v>3.6976019999999998</c:v>
                </c:pt>
                <c:pt idx="62360">
                  <c:v>3.710969</c:v>
                </c:pt>
                <c:pt idx="62361">
                  <c:v>3.688323</c:v>
                </c:pt>
                <c:pt idx="62362">
                  <c:v>3.6312259999999998</c:v>
                </c:pt>
                <c:pt idx="62363">
                  <c:v>3.7383510000000002</c:v>
                </c:pt>
                <c:pt idx="62364">
                  <c:v>3.9668079999999999</c:v>
                </c:pt>
                <c:pt idx="62365">
                  <c:v>4.0296019999999997</c:v>
                </c:pt>
                <c:pt idx="62366">
                  <c:v>4.0077249999999998</c:v>
                </c:pt>
                <c:pt idx="62367">
                  <c:v>4.1011230000000003</c:v>
                </c:pt>
                <c:pt idx="62368">
                  <c:v>4.3322960000000004</c:v>
                </c:pt>
                <c:pt idx="62369">
                  <c:v>4.4565380000000001</c:v>
                </c:pt>
                <c:pt idx="62370">
                  <c:v>4.3662179999999999</c:v>
                </c:pt>
                <c:pt idx="62371">
                  <c:v>4.1786289999999999</c:v>
                </c:pt>
                <c:pt idx="62372">
                  <c:v>4.0591720000000002</c:v>
                </c:pt>
                <c:pt idx="62373">
                  <c:v>4.0406610000000001</c:v>
                </c:pt>
                <c:pt idx="62374">
                  <c:v>4.0088309999999998</c:v>
                </c:pt>
                <c:pt idx="62375">
                  <c:v>3.941109</c:v>
                </c:pt>
                <c:pt idx="62376">
                  <c:v>3.9312520000000002</c:v>
                </c:pt>
                <c:pt idx="62377">
                  <c:v>3.8939889999999999</c:v>
                </c:pt>
                <c:pt idx="62378">
                  <c:v>3.7995580000000002</c:v>
                </c:pt>
                <c:pt idx="62379">
                  <c:v>3.7505630000000001</c:v>
                </c:pt>
                <c:pt idx="62380">
                  <c:v>3.7800370000000001</c:v>
                </c:pt>
                <c:pt idx="62381">
                  <c:v>3.8196560000000002</c:v>
                </c:pt>
                <c:pt idx="62382">
                  <c:v>3.8389120000000001</c:v>
                </c:pt>
                <c:pt idx="62383">
                  <c:v>3.8836759999999999</c:v>
                </c:pt>
                <c:pt idx="62384">
                  <c:v>3.9301219999999999</c:v>
                </c:pt>
                <c:pt idx="62385">
                  <c:v>3.9563259999999998</c:v>
                </c:pt>
                <c:pt idx="62386">
                  <c:v>3.9574560000000001</c:v>
                </c:pt>
                <c:pt idx="62387">
                  <c:v>3.8032599999999999</c:v>
                </c:pt>
                <c:pt idx="62388">
                  <c:v>3.5298949999999998</c:v>
                </c:pt>
                <c:pt idx="62389">
                  <c:v>3.39046</c:v>
                </c:pt>
                <c:pt idx="62390">
                  <c:v>3.4857330000000002</c:v>
                </c:pt>
                <c:pt idx="62391">
                  <c:v>3.6237740000000001</c:v>
                </c:pt>
                <c:pt idx="62392">
                  <c:v>3.7825129999999998</c:v>
                </c:pt>
                <c:pt idx="62393">
                  <c:v>3.9820259999999998</c:v>
                </c:pt>
                <c:pt idx="62394">
                  <c:v>4.1219659999999996</c:v>
                </c:pt>
                <c:pt idx="62395">
                  <c:v>4.3635729999999997</c:v>
                </c:pt>
                <c:pt idx="62396">
                  <c:v>4.3391719999999996</c:v>
                </c:pt>
                <c:pt idx="62397">
                  <c:v>4.1570650000000002</c:v>
                </c:pt>
                <c:pt idx="62398">
                  <c:v>4.0253709999999998</c:v>
                </c:pt>
                <c:pt idx="62399">
                  <c:v>3.9401470000000001</c:v>
                </c:pt>
                <c:pt idx="62400">
                  <c:v>3.8875220000000001</c:v>
                </c:pt>
                <c:pt idx="62401">
                  <c:v>3.823671</c:v>
                </c:pt>
                <c:pt idx="62402">
                  <c:v>3.8052320000000002</c:v>
                </c:pt>
                <c:pt idx="62403">
                  <c:v>3.8288150000000001</c:v>
                </c:pt>
                <c:pt idx="62404">
                  <c:v>3.8818009999999998</c:v>
                </c:pt>
                <c:pt idx="62405">
                  <c:v>3.8993980000000001</c:v>
                </c:pt>
                <c:pt idx="62406">
                  <c:v>3.487079</c:v>
                </c:pt>
                <c:pt idx="62407">
                  <c:v>3.0993529999999998</c:v>
                </c:pt>
                <c:pt idx="62408">
                  <c:v>3.0895450000000002</c:v>
                </c:pt>
                <c:pt idx="62409">
                  <c:v>3.3493750000000002</c:v>
                </c:pt>
                <c:pt idx="62410">
                  <c:v>3.5694180000000002</c:v>
                </c:pt>
                <c:pt idx="62411">
                  <c:v>3.7554439999999998</c:v>
                </c:pt>
                <c:pt idx="62412">
                  <c:v>3.8905270000000001</c:v>
                </c:pt>
                <c:pt idx="62413">
                  <c:v>4.3930949999999998</c:v>
                </c:pt>
                <c:pt idx="62414">
                  <c:v>4.9663899999999996</c:v>
                </c:pt>
                <c:pt idx="62415">
                  <c:v>4.8270749999999998</c:v>
                </c:pt>
                <c:pt idx="62416">
                  <c:v>4.6401110000000001</c:v>
                </c:pt>
                <c:pt idx="62417">
                  <c:v>4.5558500000000004</c:v>
                </c:pt>
                <c:pt idx="62418">
                  <c:v>4.2566889999999997</c:v>
                </c:pt>
                <c:pt idx="62419">
                  <c:v>4.0574890000000003</c:v>
                </c:pt>
                <c:pt idx="62420">
                  <c:v>3.9563259999999998</c:v>
                </c:pt>
                <c:pt idx="62421">
                  <c:v>3.7603240000000002</c:v>
                </c:pt>
                <c:pt idx="62422">
                  <c:v>3.601969</c:v>
                </c:pt>
                <c:pt idx="62423">
                  <c:v>3.4114719999999998</c:v>
                </c:pt>
                <c:pt idx="62424">
                  <c:v>3.272878</c:v>
                </c:pt>
                <c:pt idx="62425">
                  <c:v>3.2780230000000001</c:v>
                </c:pt>
                <c:pt idx="62426">
                  <c:v>3.3791850000000001</c:v>
                </c:pt>
                <c:pt idx="62427">
                  <c:v>3.544969</c:v>
                </c:pt>
                <c:pt idx="62428">
                  <c:v>3.7958319999999999</c:v>
                </c:pt>
                <c:pt idx="62429">
                  <c:v>4.052969</c:v>
                </c:pt>
                <c:pt idx="62430">
                  <c:v>4.3220789999999996</c:v>
                </c:pt>
                <c:pt idx="62431">
                  <c:v>4.5204620000000002</c:v>
                </c:pt>
                <c:pt idx="62432">
                  <c:v>4.4580760000000001</c:v>
                </c:pt>
                <c:pt idx="62433">
                  <c:v>4.214594</c:v>
                </c:pt>
                <c:pt idx="62434">
                  <c:v>3.967746</c:v>
                </c:pt>
                <c:pt idx="62435">
                  <c:v>3.9388730000000001</c:v>
                </c:pt>
                <c:pt idx="62436">
                  <c:v>3.9853670000000001</c:v>
                </c:pt>
                <c:pt idx="62437">
                  <c:v>3.9238960000000001</c:v>
                </c:pt>
                <c:pt idx="62438">
                  <c:v>3.6814230000000001</c:v>
                </c:pt>
                <c:pt idx="62439">
                  <c:v>3.5468679999999999</c:v>
                </c:pt>
                <c:pt idx="62440">
                  <c:v>3.784052</c:v>
                </c:pt>
                <c:pt idx="62441">
                  <c:v>3.9117790000000001</c:v>
                </c:pt>
                <c:pt idx="62442">
                  <c:v>3.9990939999999999</c:v>
                </c:pt>
                <c:pt idx="62443">
                  <c:v>4.0951599999999999</c:v>
                </c:pt>
                <c:pt idx="62444">
                  <c:v>4.3462399999999999</c:v>
                </c:pt>
                <c:pt idx="62445">
                  <c:v>4.4730780000000001</c:v>
                </c:pt>
                <c:pt idx="62446">
                  <c:v>4.1478099999999998</c:v>
                </c:pt>
                <c:pt idx="62447">
                  <c:v>4.0087109999999999</c:v>
                </c:pt>
                <c:pt idx="62448">
                  <c:v>4.0224140000000004</c:v>
                </c:pt>
                <c:pt idx="62449">
                  <c:v>4.0025320000000004</c:v>
                </c:pt>
                <c:pt idx="62450">
                  <c:v>3.9860169999999999</c:v>
                </c:pt>
                <c:pt idx="62451">
                  <c:v>4.0152260000000002</c:v>
                </c:pt>
                <c:pt idx="62452">
                  <c:v>4.010249</c:v>
                </c:pt>
                <c:pt idx="62453">
                  <c:v>3.9594279999999999</c:v>
                </c:pt>
                <c:pt idx="62454">
                  <c:v>3.9375749999999998</c:v>
                </c:pt>
                <c:pt idx="62455">
                  <c:v>3.9206979999999998</c:v>
                </c:pt>
                <c:pt idx="62456">
                  <c:v>3.908846</c:v>
                </c:pt>
                <c:pt idx="62457">
                  <c:v>3.8745409999999998</c:v>
                </c:pt>
                <c:pt idx="62458">
                  <c:v>3.8593950000000001</c:v>
                </c:pt>
                <c:pt idx="62459">
                  <c:v>3.9125009999999998</c:v>
                </c:pt>
                <c:pt idx="62460">
                  <c:v>3.946831</c:v>
                </c:pt>
                <c:pt idx="62461">
                  <c:v>3.9440179999999998</c:v>
                </c:pt>
                <c:pt idx="62462">
                  <c:v>3.946542</c:v>
                </c:pt>
                <c:pt idx="62463">
                  <c:v>3.9732750000000001</c:v>
                </c:pt>
                <c:pt idx="62464">
                  <c:v>4.0173889999999997</c:v>
                </c:pt>
                <c:pt idx="62465">
                  <c:v>4.0437859999999999</c:v>
                </c:pt>
                <c:pt idx="62466">
                  <c:v>4.0021719999999998</c:v>
                </c:pt>
                <c:pt idx="62467">
                  <c:v>3.9538500000000001</c:v>
                </c:pt>
                <c:pt idx="62468">
                  <c:v>3.932382</c:v>
                </c:pt>
                <c:pt idx="62469">
                  <c:v>3.9267810000000001</c:v>
                </c:pt>
                <c:pt idx="62470">
                  <c:v>3.9021870000000001</c:v>
                </c:pt>
                <c:pt idx="62471">
                  <c:v>3.9070429999999998</c:v>
                </c:pt>
                <c:pt idx="62472">
                  <c:v>3.91113</c:v>
                </c:pt>
                <c:pt idx="62473">
                  <c:v>3.874949</c:v>
                </c:pt>
                <c:pt idx="62474">
                  <c:v>3.852471</c:v>
                </c:pt>
                <c:pt idx="62475">
                  <c:v>3.8289119999999999</c:v>
                </c:pt>
                <c:pt idx="62476">
                  <c:v>3.8070349999999999</c:v>
                </c:pt>
                <c:pt idx="62477">
                  <c:v>3.787369</c:v>
                </c:pt>
                <c:pt idx="62478">
                  <c:v>3.6965680000000001</c:v>
                </c:pt>
                <c:pt idx="62479">
                  <c:v>3.455009</c:v>
                </c:pt>
                <c:pt idx="62480">
                  <c:v>3.3087939999999998</c:v>
                </c:pt>
                <c:pt idx="62481">
                  <c:v>3.3888250000000002</c:v>
                </c:pt>
                <c:pt idx="62482">
                  <c:v>3.4826079999999999</c:v>
                </c:pt>
                <c:pt idx="62483">
                  <c:v>3.6085799999999999</c:v>
                </c:pt>
                <c:pt idx="62484">
                  <c:v>3.7113529999999999</c:v>
                </c:pt>
                <c:pt idx="62485">
                  <c:v>3.8131170000000001</c:v>
                </c:pt>
                <c:pt idx="62486">
                  <c:v>4.0690049999999998</c:v>
                </c:pt>
                <c:pt idx="62487">
                  <c:v>4.214931</c:v>
                </c:pt>
                <c:pt idx="62488">
                  <c:v>4.2372399999999999</c:v>
                </c:pt>
                <c:pt idx="62489">
                  <c:v>4.197381</c:v>
                </c:pt>
                <c:pt idx="62490">
                  <c:v>4.16608</c:v>
                </c:pt>
                <c:pt idx="62491">
                  <c:v>4.1488909999999999</c:v>
                </c:pt>
                <c:pt idx="62492">
                  <c:v>4.1485789999999998</c:v>
                </c:pt>
                <c:pt idx="62493">
                  <c:v>4.1509099999999997</c:v>
                </c:pt>
                <c:pt idx="62494">
                  <c:v>4.0898719999999997</c:v>
                </c:pt>
                <c:pt idx="62495">
                  <c:v>3.9339930000000001</c:v>
                </c:pt>
                <c:pt idx="62496">
                  <c:v>3.645699</c:v>
                </c:pt>
                <c:pt idx="62497">
                  <c:v>3.4554659999999999</c:v>
                </c:pt>
                <c:pt idx="62498">
                  <c:v>3.3863970000000001</c:v>
                </c:pt>
                <c:pt idx="62499">
                  <c:v>3.4457529999999998</c:v>
                </c:pt>
                <c:pt idx="62500">
                  <c:v>3.5641050000000001</c:v>
                </c:pt>
                <c:pt idx="62501">
                  <c:v>3.714575</c:v>
                </c:pt>
                <c:pt idx="62502">
                  <c:v>3.9541390000000001</c:v>
                </c:pt>
                <c:pt idx="62503">
                  <c:v>4.3937439999999999</c:v>
                </c:pt>
                <c:pt idx="62504">
                  <c:v>4.5923670000000003</c:v>
                </c:pt>
                <c:pt idx="62505">
                  <c:v>4.5937609999999998</c:v>
                </c:pt>
                <c:pt idx="62506">
                  <c:v>4.400836</c:v>
                </c:pt>
                <c:pt idx="62507">
                  <c:v>4.192717</c:v>
                </c:pt>
                <c:pt idx="62508">
                  <c:v>4.0694369999999997</c:v>
                </c:pt>
                <c:pt idx="62509">
                  <c:v>3.9417339999999998</c:v>
                </c:pt>
                <c:pt idx="62510">
                  <c:v>3.9423110000000001</c:v>
                </c:pt>
                <c:pt idx="62511">
                  <c:v>3.9605570000000001</c:v>
                </c:pt>
                <c:pt idx="62512">
                  <c:v>3.9505089999999998</c:v>
                </c:pt>
                <c:pt idx="62513">
                  <c:v>3.8950710000000002</c:v>
                </c:pt>
                <c:pt idx="62514">
                  <c:v>3.804799</c:v>
                </c:pt>
                <c:pt idx="62515">
                  <c:v>3.8267000000000002</c:v>
                </c:pt>
                <c:pt idx="62516">
                  <c:v>3.8940610000000002</c:v>
                </c:pt>
                <c:pt idx="62517">
                  <c:v>3.9492340000000001</c:v>
                </c:pt>
                <c:pt idx="62518">
                  <c:v>4.0199379999999998</c:v>
                </c:pt>
                <c:pt idx="62519">
                  <c:v>4.0091919999999996</c:v>
                </c:pt>
                <c:pt idx="62520">
                  <c:v>3.9864250000000001</c:v>
                </c:pt>
                <c:pt idx="62521">
                  <c:v>4.0161629999999997</c:v>
                </c:pt>
                <c:pt idx="62522">
                  <c:v>4.040781</c:v>
                </c:pt>
                <c:pt idx="62523">
                  <c:v>4.144444</c:v>
                </c:pt>
                <c:pt idx="62524">
                  <c:v>4.1414869999999997</c:v>
                </c:pt>
                <c:pt idx="62525">
                  <c:v>4.0297219999999996</c:v>
                </c:pt>
                <c:pt idx="62526">
                  <c:v>3.7382550000000001</c:v>
                </c:pt>
                <c:pt idx="62527">
                  <c:v>3.5387420000000001</c:v>
                </c:pt>
                <c:pt idx="62528">
                  <c:v>3.4442870000000001</c:v>
                </c:pt>
                <c:pt idx="62529">
                  <c:v>3.5826159999999998</c:v>
                </c:pt>
                <c:pt idx="62530">
                  <c:v>3.7849170000000001</c:v>
                </c:pt>
                <c:pt idx="62531">
                  <c:v>3.9085580000000002</c:v>
                </c:pt>
                <c:pt idx="62532">
                  <c:v>3.9242319999999999</c:v>
                </c:pt>
                <c:pt idx="62533">
                  <c:v>3.9954640000000001</c:v>
                </c:pt>
                <c:pt idx="62534">
                  <c:v>4.1821149999999996</c:v>
                </c:pt>
                <c:pt idx="62535">
                  <c:v>4.2772199999999998</c:v>
                </c:pt>
                <c:pt idx="62536">
                  <c:v>4.3272719999999998</c:v>
                </c:pt>
                <c:pt idx="62537">
                  <c:v>4.1932460000000003</c:v>
                </c:pt>
                <c:pt idx="62538">
                  <c:v>3.6792829999999999</c:v>
                </c:pt>
                <c:pt idx="62539">
                  <c:v>3.3144200000000001</c:v>
                </c:pt>
                <c:pt idx="62540">
                  <c:v>3.428973</c:v>
                </c:pt>
                <c:pt idx="62541">
                  <c:v>3.5633360000000001</c:v>
                </c:pt>
                <c:pt idx="62542">
                  <c:v>3.752294</c:v>
                </c:pt>
                <c:pt idx="62543">
                  <c:v>4.1971160000000003</c:v>
                </c:pt>
                <c:pt idx="62544">
                  <c:v>4.3453749999999998</c:v>
                </c:pt>
                <c:pt idx="62545">
                  <c:v>4.3966770000000004</c:v>
                </c:pt>
                <c:pt idx="62546">
                  <c:v>4.5964780000000003</c:v>
                </c:pt>
                <c:pt idx="62547">
                  <c:v>4.5104129999999998</c:v>
                </c:pt>
                <c:pt idx="62548">
                  <c:v>4.2873169999999998</c:v>
                </c:pt>
                <c:pt idx="62549">
                  <c:v>4.1556220000000001</c:v>
                </c:pt>
                <c:pt idx="62550">
                  <c:v>4.0991749999999998</c:v>
                </c:pt>
                <c:pt idx="62551">
                  <c:v>4.0445549999999999</c:v>
                </c:pt>
                <c:pt idx="62552">
                  <c:v>3.9803670000000002</c:v>
                </c:pt>
                <c:pt idx="62553">
                  <c:v>3.9208189999999998</c:v>
                </c:pt>
                <c:pt idx="62554">
                  <c:v>3.957408</c:v>
                </c:pt>
                <c:pt idx="62555">
                  <c:v>4.0404439999999999</c:v>
                </c:pt>
                <c:pt idx="62556">
                  <c:v>4.0769859999999998</c:v>
                </c:pt>
                <c:pt idx="62557">
                  <c:v>4.0298189999999998</c:v>
                </c:pt>
                <c:pt idx="62558">
                  <c:v>3.8965860000000001</c:v>
                </c:pt>
                <c:pt idx="62559">
                  <c:v>3.7341199999999999</c:v>
                </c:pt>
                <c:pt idx="62560">
                  <c:v>3.7666949999999999</c:v>
                </c:pt>
                <c:pt idx="62561">
                  <c:v>3.9024040000000002</c:v>
                </c:pt>
                <c:pt idx="62562">
                  <c:v>3.9697650000000002</c:v>
                </c:pt>
                <c:pt idx="62563">
                  <c:v>4.018904</c:v>
                </c:pt>
                <c:pt idx="62564">
                  <c:v>3.9795500000000001</c:v>
                </c:pt>
                <c:pt idx="62565">
                  <c:v>3.931781</c:v>
                </c:pt>
                <c:pt idx="62566">
                  <c:v>3.9730829999999999</c:v>
                </c:pt>
                <c:pt idx="62567">
                  <c:v>3.9883000000000002</c:v>
                </c:pt>
                <c:pt idx="62568">
                  <c:v>3.973948</c:v>
                </c:pt>
                <c:pt idx="62569">
                  <c:v>3.9687549999999998</c:v>
                </c:pt>
                <c:pt idx="62570">
                  <c:v>4.0249620000000004</c:v>
                </c:pt>
                <c:pt idx="62571">
                  <c:v>4.0787649999999998</c:v>
                </c:pt>
                <c:pt idx="62572">
                  <c:v>4.0772259999999996</c:v>
                </c:pt>
                <c:pt idx="62573">
                  <c:v>4.0164039999999996</c:v>
                </c:pt>
                <c:pt idx="62574">
                  <c:v>3.9879159999999998</c:v>
                </c:pt>
                <c:pt idx="62575">
                  <c:v>4.0244330000000001</c:v>
                </c:pt>
                <c:pt idx="62576">
                  <c:v>4.0215959999999997</c:v>
                </c:pt>
                <c:pt idx="62577">
                  <c:v>3.9650289999999999</c:v>
                </c:pt>
                <c:pt idx="62578">
                  <c:v>3.7758539999999998</c:v>
                </c:pt>
                <c:pt idx="62579">
                  <c:v>3.624495</c:v>
                </c:pt>
                <c:pt idx="62580">
                  <c:v>3.5467960000000001</c:v>
                </c:pt>
                <c:pt idx="62581">
                  <c:v>3.5251109999999999</c:v>
                </c:pt>
                <c:pt idx="62582">
                  <c:v>3.649737</c:v>
                </c:pt>
                <c:pt idx="62583">
                  <c:v>3.8313640000000002</c:v>
                </c:pt>
                <c:pt idx="62584">
                  <c:v>4.0198169999999998</c:v>
                </c:pt>
                <c:pt idx="62585">
                  <c:v>4.2223350000000002</c:v>
                </c:pt>
                <c:pt idx="62586">
                  <c:v>4.3820839999999999</c:v>
                </c:pt>
                <c:pt idx="62587">
                  <c:v>4.2899849999999997</c:v>
                </c:pt>
                <c:pt idx="62588">
                  <c:v>4.1013390000000003</c:v>
                </c:pt>
                <c:pt idx="62589">
                  <c:v>4.0385210000000002</c:v>
                </c:pt>
                <c:pt idx="62590">
                  <c:v>3.988613</c:v>
                </c:pt>
                <c:pt idx="62591">
                  <c:v>3.885767</c:v>
                </c:pt>
                <c:pt idx="62592">
                  <c:v>3.834705</c:v>
                </c:pt>
                <c:pt idx="62593">
                  <c:v>3.7827060000000001</c:v>
                </c:pt>
                <c:pt idx="62594">
                  <c:v>3.7014969999999998</c:v>
                </c:pt>
                <c:pt idx="62595">
                  <c:v>3.5197020000000001</c:v>
                </c:pt>
                <c:pt idx="62596">
                  <c:v>3.486094</c:v>
                </c:pt>
                <c:pt idx="62597">
                  <c:v>3.5569649999999999</c:v>
                </c:pt>
                <c:pt idx="62598">
                  <c:v>3.6656040000000001</c:v>
                </c:pt>
                <c:pt idx="62599">
                  <c:v>3.7789069999999998</c:v>
                </c:pt>
                <c:pt idx="62600">
                  <c:v>3.8681700000000001</c:v>
                </c:pt>
                <c:pt idx="62601">
                  <c:v>3.8931480000000001</c:v>
                </c:pt>
                <c:pt idx="62602">
                  <c:v>3.9139430000000002</c:v>
                </c:pt>
                <c:pt idx="62603">
                  <c:v>3.897043</c:v>
                </c:pt>
                <c:pt idx="62604">
                  <c:v>4.0472479999999997</c:v>
                </c:pt>
                <c:pt idx="62605">
                  <c:v>4.2165650000000001</c:v>
                </c:pt>
                <c:pt idx="62606">
                  <c:v>4.2121659999999999</c:v>
                </c:pt>
                <c:pt idx="62607">
                  <c:v>4.2744549999999997</c:v>
                </c:pt>
                <c:pt idx="62608">
                  <c:v>4.5088980000000003</c:v>
                </c:pt>
                <c:pt idx="62609">
                  <c:v>4.4302619999999999</c:v>
                </c:pt>
                <c:pt idx="62610">
                  <c:v>4.1328560000000003</c:v>
                </c:pt>
                <c:pt idx="62611">
                  <c:v>4.0536180000000002</c:v>
                </c:pt>
                <c:pt idx="62612">
                  <c:v>3.9785879999999998</c:v>
                </c:pt>
                <c:pt idx="62613">
                  <c:v>4.0445310000000001</c:v>
                </c:pt>
                <c:pt idx="62614">
                  <c:v>4.1515360000000001</c:v>
                </c:pt>
                <c:pt idx="62615">
                  <c:v>4.185721</c:v>
                </c:pt>
                <c:pt idx="62616">
                  <c:v>4.082179</c:v>
                </c:pt>
                <c:pt idx="62617">
                  <c:v>4.0390259999999998</c:v>
                </c:pt>
                <c:pt idx="62618">
                  <c:v>3.9046630000000002</c:v>
                </c:pt>
                <c:pt idx="62619">
                  <c:v>3.7345039999999998</c:v>
                </c:pt>
                <c:pt idx="62620">
                  <c:v>3.792923</c:v>
                </c:pt>
                <c:pt idx="62621">
                  <c:v>3.8486729999999998</c:v>
                </c:pt>
                <c:pt idx="62622">
                  <c:v>3.8965860000000001</c:v>
                </c:pt>
                <c:pt idx="62623">
                  <c:v>3.9963299999999999</c:v>
                </c:pt>
                <c:pt idx="62624">
                  <c:v>3.9001920000000001</c:v>
                </c:pt>
                <c:pt idx="62625">
                  <c:v>3.8138860000000001</c:v>
                </c:pt>
                <c:pt idx="62626">
                  <c:v>3.942647</c:v>
                </c:pt>
                <c:pt idx="62627">
                  <c:v>4.172186</c:v>
                </c:pt>
                <c:pt idx="62628">
                  <c:v>4.3472980000000003</c:v>
                </c:pt>
                <c:pt idx="62629">
                  <c:v>4.3637180000000004</c:v>
                </c:pt>
                <c:pt idx="62630">
                  <c:v>4.2560880000000001</c:v>
                </c:pt>
                <c:pt idx="62631">
                  <c:v>4.0842939999999999</c:v>
                </c:pt>
                <c:pt idx="62632">
                  <c:v>3.9660869999999999</c:v>
                </c:pt>
                <c:pt idx="62633">
                  <c:v>3.9405079999999999</c:v>
                </c:pt>
                <c:pt idx="62634">
                  <c:v>3.9181979999999998</c:v>
                </c:pt>
                <c:pt idx="62635">
                  <c:v>3.8763920000000001</c:v>
                </c:pt>
                <c:pt idx="62636">
                  <c:v>3.8926910000000001</c:v>
                </c:pt>
                <c:pt idx="62637">
                  <c:v>3.8951910000000001</c:v>
                </c:pt>
                <c:pt idx="62638">
                  <c:v>3.9091830000000001</c:v>
                </c:pt>
                <c:pt idx="62639">
                  <c:v>3.9296890000000002</c:v>
                </c:pt>
                <c:pt idx="62640">
                  <c:v>3.8716560000000002</c:v>
                </c:pt>
                <c:pt idx="62641">
                  <c:v>3.8410039999999999</c:v>
                </c:pt>
                <c:pt idx="62642">
                  <c:v>3.9250020000000001</c:v>
                </c:pt>
                <c:pt idx="62643">
                  <c:v>4.0152979999999996</c:v>
                </c:pt>
                <c:pt idx="62644">
                  <c:v>4.1763450000000004</c:v>
                </c:pt>
                <c:pt idx="62645">
                  <c:v>4.325469</c:v>
                </c:pt>
                <c:pt idx="62646">
                  <c:v>4.2920530000000001</c:v>
                </c:pt>
                <c:pt idx="62647">
                  <c:v>4.1779320000000002</c:v>
                </c:pt>
                <c:pt idx="62648">
                  <c:v>4.0578500000000002</c:v>
                </c:pt>
                <c:pt idx="62649">
                  <c:v>3.964693</c:v>
                </c:pt>
                <c:pt idx="62650">
                  <c:v>3.9266839999999998</c:v>
                </c:pt>
                <c:pt idx="62651">
                  <c:v>3.9455800000000001</c:v>
                </c:pt>
                <c:pt idx="62652">
                  <c:v>3.9373100000000001</c:v>
                </c:pt>
                <c:pt idx="62653">
                  <c:v>3.926949</c:v>
                </c:pt>
                <c:pt idx="62654">
                  <c:v>3.8948550000000002</c:v>
                </c:pt>
                <c:pt idx="62655">
                  <c:v>3.8911289999999998</c:v>
                </c:pt>
                <c:pt idx="62656">
                  <c:v>3.8900229999999998</c:v>
                </c:pt>
                <c:pt idx="62657">
                  <c:v>3.8878590000000002</c:v>
                </c:pt>
                <c:pt idx="62658">
                  <c:v>3.8668960000000001</c:v>
                </c:pt>
                <c:pt idx="62659">
                  <c:v>3.8703090000000002</c:v>
                </c:pt>
                <c:pt idx="62660">
                  <c:v>3.980127</c:v>
                </c:pt>
                <c:pt idx="62661">
                  <c:v>4.1136239999999997</c:v>
                </c:pt>
                <c:pt idx="62662">
                  <c:v>4.1691330000000004</c:v>
                </c:pt>
                <c:pt idx="62663">
                  <c:v>4.0556380000000001</c:v>
                </c:pt>
                <c:pt idx="62664">
                  <c:v>3.890215</c:v>
                </c:pt>
                <c:pt idx="62665">
                  <c:v>3.8167949999999999</c:v>
                </c:pt>
                <c:pt idx="62666">
                  <c:v>3.8275169999999998</c:v>
                </c:pt>
                <c:pt idx="62667">
                  <c:v>3.850981</c:v>
                </c:pt>
                <c:pt idx="62668">
                  <c:v>3.8896380000000002</c:v>
                </c:pt>
                <c:pt idx="62669">
                  <c:v>3.977506</c:v>
                </c:pt>
                <c:pt idx="62670">
                  <c:v>4.0887419999999999</c:v>
                </c:pt>
                <c:pt idx="62671">
                  <c:v>4.1289379999999998</c:v>
                </c:pt>
                <c:pt idx="62672">
                  <c:v>4.1671860000000001</c:v>
                </c:pt>
                <c:pt idx="62673">
                  <c:v>4.1433619999999998</c:v>
                </c:pt>
                <c:pt idx="62674">
                  <c:v>3.9768569999999999</c:v>
                </c:pt>
                <c:pt idx="62675">
                  <c:v>3.9157220000000001</c:v>
                </c:pt>
                <c:pt idx="62676">
                  <c:v>3.86341</c:v>
                </c:pt>
                <c:pt idx="62677">
                  <c:v>3.8552360000000001</c:v>
                </c:pt>
                <c:pt idx="62678">
                  <c:v>3.9272610000000001</c:v>
                </c:pt>
                <c:pt idx="62679">
                  <c:v>3.949643</c:v>
                </c:pt>
                <c:pt idx="62680">
                  <c:v>3.846581</c:v>
                </c:pt>
                <c:pt idx="62681">
                  <c:v>3.8997830000000002</c:v>
                </c:pt>
                <c:pt idx="62682">
                  <c:v>4.0006810000000002</c:v>
                </c:pt>
                <c:pt idx="62683">
                  <c:v>3.955317</c:v>
                </c:pt>
                <c:pt idx="62684">
                  <c:v>3.9344489999999999</c:v>
                </c:pt>
                <c:pt idx="62685">
                  <c:v>3.9430559999999999</c:v>
                </c:pt>
                <c:pt idx="62686">
                  <c:v>3.7190699999999999</c:v>
                </c:pt>
                <c:pt idx="62687">
                  <c:v>3.621442</c:v>
                </c:pt>
                <c:pt idx="62688">
                  <c:v>3.7054870000000002</c:v>
                </c:pt>
                <c:pt idx="62689">
                  <c:v>3.757511</c:v>
                </c:pt>
                <c:pt idx="62690">
                  <c:v>3.905697</c:v>
                </c:pt>
                <c:pt idx="62691">
                  <c:v>3.9287040000000002</c:v>
                </c:pt>
                <c:pt idx="62692">
                  <c:v>4.124803</c:v>
                </c:pt>
                <c:pt idx="62693">
                  <c:v>4.4281940000000004</c:v>
                </c:pt>
                <c:pt idx="62694">
                  <c:v>4.4450710000000004</c:v>
                </c:pt>
                <c:pt idx="62695">
                  <c:v>4.2431780000000003</c:v>
                </c:pt>
                <c:pt idx="62696">
                  <c:v>4.1242020000000004</c:v>
                </c:pt>
                <c:pt idx="62697">
                  <c:v>4.1430490000000004</c:v>
                </c:pt>
                <c:pt idx="62698">
                  <c:v>4.277628</c:v>
                </c:pt>
                <c:pt idx="62699">
                  <c:v>4.2715459999999998</c:v>
                </c:pt>
                <c:pt idx="62700">
                  <c:v>4.2872440000000003</c:v>
                </c:pt>
                <c:pt idx="62701">
                  <c:v>4.2524579999999998</c:v>
                </c:pt>
                <c:pt idx="62702">
                  <c:v>4.1714890000000002</c:v>
                </c:pt>
                <c:pt idx="62703">
                  <c:v>4.0924440000000004</c:v>
                </c:pt>
                <c:pt idx="62704">
                  <c:v>3.9675769999999999</c:v>
                </c:pt>
                <c:pt idx="62705">
                  <c:v>3.9980850000000001</c:v>
                </c:pt>
                <c:pt idx="62706">
                  <c:v>3.9767130000000002</c:v>
                </c:pt>
                <c:pt idx="62707">
                  <c:v>3.7929949999999999</c:v>
                </c:pt>
                <c:pt idx="62708">
                  <c:v>3.6658210000000002</c:v>
                </c:pt>
                <c:pt idx="62709">
                  <c:v>3.682769</c:v>
                </c:pt>
                <c:pt idx="62710">
                  <c:v>3.7497699999999998</c:v>
                </c:pt>
                <c:pt idx="62711">
                  <c:v>3.8562699999999999</c:v>
                </c:pt>
                <c:pt idx="62712">
                  <c:v>3.925675</c:v>
                </c:pt>
                <c:pt idx="62713">
                  <c:v>4.0238319999999996</c:v>
                </c:pt>
                <c:pt idx="62714">
                  <c:v>4.0934540000000004</c:v>
                </c:pt>
                <c:pt idx="62715">
                  <c:v>4.1685080000000001</c:v>
                </c:pt>
                <c:pt idx="62716">
                  <c:v>4.2496689999999999</c:v>
                </c:pt>
                <c:pt idx="62717">
                  <c:v>4.2246189999999997</c:v>
                </c:pt>
                <c:pt idx="62718">
                  <c:v>4.1396360000000003</c:v>
                </c:pt>
                <c:pt idx="62719">
                  <c:v>4.1101140000000003</c:v>
                </c:pt>
                <c:pt idx="62720">
                  <c:v>4.1168449999999996</c:v>
                </c:pt>
                <c:pt idx="62721">
                  <c:v>4.0988389999999999</c:v>
                </c:pt>
                <c:pt idx="62722">
                  <c:v>4.0843420000000004</c:v>
                </c:pt>
                <c:pt idx="62723">
                  <c:v>4.096603</c:v>
                </c:pt>
                <c:pt idx="62724">
                  <c:v>4.103262</c:v>
                </c:pt>
                <c:pt idx="62725">
                  <c:v>4.0647739999999999</c:v>
                </c:pt>
                <c:pt idx="62726">
                  <c:v>4.013134</c:v>
                </c:pt>
                <c:pt idx="62727">
                  <c:v>4.0067399999999997</c:v>
                </c:pt>
                <c:pt idx="62728">
                  <c:v>3.9930840000000001</c:v>
                </c:pt>
                <c:pt idx="62729">
                  <c:v>3.957913</c:v>
                </c:pt>
                <c:pt idx="62730">
                  <c:v>3.9674809999999998</c:v>
                </c:pt>
                <c:pt idx="62731">
                  <c:v>3.9815450000000001</c:v>
                </c:pt>
                <c:pt idx="62732">
                  <c:v>3.9761839999999999</c:v>
                </c:pt>
                <c:pt idx="62733">
                  <c:v>3.9638270000000002</c:v>
                </c:pt>
                <c:pt idx="62734">
                  <c:v>3.9217559999999998</c:v>
                </c:pt>
                <c:pt idx="62735">
                  <c:v>3.941541</c:v>
                </c:pt>
                <c:pt idx="62736">
                  <c:v>4.0131100000000002</c:v>
                </c:pt>
                <c:pt idx="62737">
                  <c:v>4.0399880000000001</c:v>
                </c:pt>
                <c:pt idx="62738">
                  <c:v>4.0754479999999997</c:v>
                </c:pt>
                <c:pt idx="62739">
                  <c:v>4.0982859999999999</c:v>
                </c:pt>
                <c:pt idx="62740">
                  <c:v>4.0842219999999996</c:v>
                </c:pt>
                <c:pt idx="62741">
                  <c:v>4.0208750000000002</c:v>
                </c:pt>
                <c:pt idx="62742">
                  <c:v>3.9399790000000001</c:v>
                </c:pt>
                <c:pt idx="62743">
                  <c:v>3.9497629999999999</c:v>
                </c:pt>
                <c:pt idx="62744">
                  <c:v>4.007701</c:v>
                </c:pt>
                <c:pt idx="62745">
                  <c:v>3.861294</c:v>
                </c:pt>
                <c:pt idx="62746">
                  <c:v>3.582808</c:v>
                </c:pt>
                <c:pt idx="62747">
                  <c:v>3.4369299999999998</c:v>
                </c:pt>
                <c:pt idx="62748">
                  <c:v>3.4401999999999999</c:v>
                </c:pt>
                <c:pt idx="62749">
                  <c:v>3.6598579999999998</c:v>
                </c:pt>
                <c:pt idx="62750">
                  <c:v>3.95974</c:v>
                </c:pt>
                <c:pt idx="62751">
                  <c:v>4.1091040000000003</c:v>
                </c:pt>
                <c:pt idx="62752">
                  <c:v>4.1522810000000003</c:v>
                </c:pt>
                <c:pt idx="62753">
                  <c:v>4.3308299999999997</c:v>
                </c:pt>
                <c:pt idx="62754">
                  <c:v>4.2686849999999996</c:v>
                </c:pt>
                <c:pt idx="62755">
                  <c:v>4.064076</c:v>
                </c:pt>
                <c:pt idx="62756">
                  <c:v>3.859972</c:v>
                </c:pt>
                <c:pt idx="62757">
                  <c:v>3.7230370000000002</c:v>
                </c:pt>
                <c:pt idx="62758">
                  <c:v>3.792923</c:v>
                </c:pt>
                <c:pt idx="62759">
                  <c:v>3.9209149999999999</c:v>
                </c:pt>
                <c:pt idx="62760">
                  <c:v>4.021668</c:v>
                </c:pt>
                <c:pt idx="62761">
                  <c:v>4.0915059999999999</c:v>
                </c:pt>
                <c:pt idx="62762">
                  <c:v>4.0511179999999998</c:v>
                </c:pt>
                <c:pt idx="62763">
                  <c:v>4.1351880000000003</c:v>
                </c:pt>
                <c:pt idx="62764">
                  <c:v>4.2319750000000003</c:v>
                </c:pt>
                <c:pt idx="62765">
                  <c:v>4.074389</c:v>
                </c:pt>
                <c:pt idx="62766">
                  <c:v>4.0020509999999998</c:v>
                </c:pt>
                <c:pt idx="62767">
                  <c:v>4.040781</c:v>
                </c:pt>
                <c:pt idx="62768">
                  <c:v>3.910962</c:v>
                </c:pt>
                <c:pt idx="62769">
                  <c:v>3.830546</c:v>
                </c:pt>
                <c:pt idx="62770">
                  <c:v>3.9469989999999999</c:v>
                </c:pt>
                <c:pt idx="62771">
                  <c:v>4.1334090000000003</c:v>
                </c:pt>
                <c:pt idx="62772">
                  <c:v>4.2251719999999997</c:v>
                </c:pt>
                <c:pt idx="62773">
                  <c:v>4.2548380000000003</c:v>
                </c:pt>
                <c:pt idx="62774">
                  <c:v>4.2502219999999999</c:v>
                </c:pt>
                <c:pt idx="62775">
                  <c:v>4.261088</c:v>
                </c:pt>
                <c:pt idx="62776">
                  <c:v>4.1010020000000003</c:v>
                </c:pt>
                <c:pt idx="62777">
                  <c:v>4.0119319999999998</c:v>
                </c:pt>
                <c:pt idx="62778">
                  <c:v>3.9869059999999998</c:v>
                </c:pt>
                <c:pt idx="62779">
                  <c:v>4.0321749999999996</c:v>
                </c:pt>
                <c:pt idx="62780">
                  <c:v>4.2074780000000001</c:v>
                </c:pt>
                <c:pt idx="62781">
                  <c:v>4.3628999999999998</c:v>
                </c:pt>
                <c:pt idx="62782">
                  <c:v>4.3240270000000001</c:v>
                </c:pt>
                <c:pt idx="62783">
                  <c:v>4.2264939999999998</c:v>
                </c:pt>
                <c:pt idx="62784">
                  <c:v>4.1066279999999997</c:v>
                </c:pt>
                <c:pt idx="62785">
                  <c:v>3.9964019999999998</c:v>
                </c:pt>
                <c:pt idx="62786">
                  <c:v>3.9041100000000002</c:v>
                </c:pt>
                <c:pt idx="62787">
                  <c:v>3.8571589999999998</c:v>
                </c:pt>
                <c:pt idx="62788">
                  <c:v>3.872233</c:v>
                </c:pt>
                <c:pt idx="62789">
                  <c:v>3.9230779999999998</c:v>
                </c:pt>
                <c:pt idx="62790">
                  <c:v>4.0222449999999998</c:v>
                </c:pt>
                <c:pt idx="62791">
                  <c:v>4.0367420000000003</c:v>
                </c:pt>
                <c:pt idx="62792">
                  <c:v>4.0784279999999997</c:v>
                </c:pt>
                <c:pt idx="62793">
                  <c:v>4.2002660000000001</c:v>
                </c:pt>
                <c:pt idx="62794">
                  <c:v>4.247458</c:v>
                </c:pt>
                <c:pt idx="62795">
                  <c:v>4.1710089999999997</c:v>
                </c:pt>
                <c:pt idx="62796">
                  <c:v>4.0541</c:v>
                </c:pt>
                <c:pt idx="62797">
                  <c:v>4.0128700000000004</c:v>
                </c:pt>
                <c:pt idx="62798">
                  <c:v>4.0396270000000003</c:v>
                </c:pt>
                <c:pt idx="62799">
                  <c:v>4.0779709999999998</c:v>
                </c:pt>
                <c:pt idx="62800">
                  <c:v>4.0590520000000003</c:v>
                </c:pt>
                <c:pt idx="62801">
                  <c:v>4.0634269999999999</c:v>
                </c:pt>
                <c:pt idx="62802">
                  <c:v>4.0774910000000002</c:v>
                </c:pt>
                <c:pt idx="62803">
                  <c:v>4.0662399999999996</c:v>
                </c:pt>
                <c:pt idx="62804">
                  <c:v>4.0367420000000003</c:v>
                </c:pt>
                <c:pt idx="62805">
                  <c:v>4.0158990000000001</c:v>
                </c:pt>
                <c:pt idx="62806">
                  <c:v>4.0372469999999998</c:v>
                </c:pt>
                <c:pt idx="62807">
                  <c:v>4.0402760000000004</c:v>
                </c:pt>
                <c:pt idx="62808">
                  <c:v>4.0174139999999996</c:v>
                </c:pt>
                <c:pt idx="62809">
                  <c:v>4.0248419999999996</c:v>
                </c:pt>
                <c:pt idx="62810">
                  <c:v>4.0196969999999999</c:v>
                </c:pt>
                <c:pt idx="62811">
                  <c:v>4.0226550000000003</c:v>
                </c:pt>
                <c:pt idx="62812">
                  <c:v>4.0278710000000002</c:v>
                </c:pt>
                <c:pt idx="62813">
                  <c:v>4.0353000000000003</c:v>
                </c:pt>
                <c:pt idx="62814">
                  <c:v>4.0410450000000004</c:v>
                </c:pt>
                <c:pt idx="62815">
                  <c:v>4.0153460000000001</c:v>
                </c:pt>
                <c:pt idx="62816">
                  <c:v>4.0014019999999997</c:v>
                </c:pt>
                <c:pt idx="62817">
                  <c:v>4.0152739999999998</c:v>
                </c:pt>
                <c:pt idx="62818">
                  <c:v>3.9391859999999999</c:v>
                </c:pt>
                <c:pt idx="62819">
                  <c:v>3.82795</c:v>
                </c:pt>
                <c:pt idx="62820">
                  <c:v>3.7934999999999999</c:v>
                </c:pt>
                <c:pt idx="62821">
                  <c:v>3.7959040000000002</c:v>
                </c:pt>
                <c:pt idx="62822">
                  <c:v>3.8836520000000001</c:v>
                </c:pt>
                <c:pt idx="62823">
                  <c:v>3.8320370000000001</c:v>
                </c:pt>
                <c:pt idx="62824">
                  <c:v>3.7120030000000002</c:v>
                </c:pt>
                <c:pt idx="62825">
                  <c:v>3.8861520000000001</c:v>
                </c:pt>
                <c:pt idx="62826">
                  <c:v>3.9469509999999999</c:v>
                </c:pt>
                <c:pt idx="62827">
                  <c:v>3.7456589999999998</c:v>
                </c:pt>
                <c:pt idx="62828">
                  <c:v>3.6632720000000001</c:v>
                </c:pt>
                <c:pt idx="62829">
                  <c:v>3.8718720000000002</c:v>
                </c:pt>
                <c:pt idx="62830">
                  <c:v>4.1541800000000002</c:v>
                </c:pt>
                <c:pt idx="62831">
                  <c:v>4.37331</c:v>
                </c:pt>
                <c:pt idx="62832">
                  <c:v>4.3355180000000004</c:v>
                </c:pt>
                <c:pt idx="62833">
                  <c:v>4.2996489999999996</c:v>
                </c:pt>
                <c:pt idx="62834">
                  <c:v>4.3976629999999997</c:v>
                </c:pt>
                <c:pt idx="62835">
                  <c:v>4.4272080000000003</c:v>
                </c:pt>
                <c:pt idx="62836">
                  <c:v>4.1817780000000004</c:v>
                </c:pt>
                <c:pt idx="62837">
                  <c:v>3.915457</c:v>
                </c:pt>
                <c:pt idx="62838">
                  <c:v>3.7782580000000001</c:v>
                </c:pt>
                <c:pt idx="62839">
                  <c:v>3.8093189999999999</c:v>
                </c:pt>
                <c:pt idx="62840">
                  <c:v>3.8746610000000001</c:v>
                </c:pt>
                <c:pt idx="62841">
                  <c:v>3.8812959999999999</c:v>
                </c:pt>
                <c:pt idx="62842">
                  <c:v>3.9441139999999999</c:v>
                </c:pt>
                <c:pt idx="62843">
                  <c:v>4.1987269999999999</c:v>
                </c:pt>
                <c:pt idx="62844">
                  <c:v>4.4737749999999998</c:v>
                </c:pt>
                <c:pt idx="62845">
                  <c:v>4.4908200000000003</c:v>
                </c:pt>
                <c:pt idx="62846">
                  <c:v>4.3653760000000004</c:v>
                </c:pt>
                <c:pt idx="62847">
                  <c:v>4.3198429999999997</c:v>
                </c:pt>
                <c:pt idx="62848">
                  <c:v>4.3216939999999999</c:v>
                </c:pt>
                <c:pt idx="62849">
                  <c:v>4.1857449999999998</c:v>
                </c:pt>
                <c:pt idx="62850">
                  <c:v>4.119586</c:v>
                </c:pt>
                <c:pt idx="62851">
                  <c:v>4.1667290000000001</c:v>
                </c:pt>
                <c:pt idx="62852">
                  <c:v>4.1060509999999999</c:v>
                </c:pt>
                <c:pt idx="62853">
                  <c:v>3.9821219999999999</c:v>
                </c:pt>
                <c:pt idx="62854">
                  <c:v>3.922742</c:v>
                </c:pt>
                <c:pt idx="62855">
                  <c:v>3.9172609999999999</c:v>
                </c:pt>
                <c:pt idx="62856">
                  <c:v>3.932598</c:v>
                </c:pt>
                <c:pt idx="62857">
                  <c:v>3.9864730000000002</c:v>
                </c:pt>
                <c:pt idx="62858">
                  <c:v>4.0863379999999996</c:v>
                </c:pt>
                <c:pt idx="62859">
                  <c:v>4.2079589999999998</c:v>
                </c:pt>
                <c:pt idx="62860">
                  <c:v>4.3152759999999999</c:v>
                </c:pt>
                <c:pt idx="62861">
                  <c:v>4.3007309999999999</c:v>
                </c:pt>
                <c:pt idx="62862">
                  <c:v>4.1996169999999999</c:v>
                </c:pt>
                <c:pt idx="62863">
                  <c:v>4.1317500000000003</c:v>
                </c:pt>
                <c:pt idx="62864">
                  <c:v>4.0930210000000002</c:v>
                </c:pt>
                <c:pt idx="62865">
                  <c:v>4.0609270000000004</c:v>
                </c:pt>
                <c:pt idx="62866">
                  <c:v>4.0621530000000003</c:v>
                </c:pt>
                <c:pt idx="62867">
                  <c:v>4.0273180000000002</c:v>
                </c:pt>
                <c:pt idx="62868">
                  <c:v>3.9528650000000001</c:v>
                </c:pt>
                <c:pt idx="62869">
                  <c:v>3.8755500000000001</c:v>
                </c:pt>
                <c:pt idx="62870">
                  <c:v>3.8786749999999999</c:v>
                </c:pt>
                <c:pt idx="62871">
                  <c:v>3.9272369999999999</c:v>
                </c:pt>
                <c:pt idx="62872">
                  <c:v>3.9468540000000001</c:v>
                </c:pt>
                <c:pt idx="62873">
                  <c:v>4.01335</c:v>
                </c:pt>
                <c:pt idx="62874">
                  <c:v>4.1733399999999996</c:v>
                </c:pt>
                <c:pt idx="62875">
                  <c:v>4.2968130000000002</c:v>
                </c:pt>
                <c:pt idx="62876">
                  <c:v>4.2535400000000001</c:v>
                </c:pt>
                <c:pt idx="62877">
                  <c:v>4.109585</c:v>
                </c:pt>
                <c:pt idx="62878">
                  <c:v>4.0523199999999999</c:v>
                </c:pt>
                <c:pt idx="62879">
                  <c:v>4.0375829999999997</c:v>
                </c:pt>
                <c:pt idx="62880">
                  <c:v>4.0459009999999997</c:v>
                </c:pt>
                <c:pt idx="62881">
                  <c:v>4.0321749999999996</c:v>
                </c:pt>
                <c:pt idx="62882">
                  <c:v>4.0218369999999997</c:v>
                </c:pt>
                <c:pt idx="62883">
                  <c:v>4.0469590000000002</c:v>
                </c:pt>
                <c:pt idx="62884">
                  <c:v>4.24878</c:v>
                </c:pt>
                <c:pt idx="62885">
                  <c:v>4.2819079999999996</c:v>
                </c:pt>
                <c:pt idx="62886">
                  <c:v>4.2851290000000004</c:v>
                </c:pt>
                <c:pt idx="62887">
                  <c:v>4.2691660000000002</c:v>
                </c:pt>
                <c:pt idx="62888">
                  <c:v>4.2094250000000004</c:v>
                </c:pt>
                <c:pt idx="62889">
                  <c:v>4.2269750000000004</c:v>
                </c:pt>
                <c:pt idx="62890">
                  <c:v>4.250318</c:v>
                </c:pt>
                <c:pt idx="62891">
                  <c:v>4.2010829999999997</c:v>
                </c:pt>
                <c:pt idx="62892">
                  <c:v>3.981449</c:v>
                </c:pt>
                <c:pt idx="62893">
                  <c:v>3.716666</c:v>
                </c:pt>
                <c:pt idx="62894">
                  <c:v>3.6787779999999999</c:v>
                </c:pt>
                <c:pt idx="62895">
                  <c:v>3.7914560000000002</c:v>
                </c:pt>
                <c:pt idx="62896">
                  <c:v>3.920963</c:v>
                </c:pt>
                <c:pt idx="62897">
                  <c:v>4.0446520000000001</c:v>
                </c:pt>
                <c:pt idx="62898">
                  <c:v>4.1048489999999997</c:v>
                </c:pt>
                <c:pt idx="62899">
                  <c:v>4.2625549999999999</c:v>
                </c:pt>
                <c:pt idx="62900">
                  <c:v>4.4984409999999997</c:v>
                </c:pt>
                <c:pt idx="62901">
                  <c:v>4.4695919999999996</c:v>
                </c:pt>
                <c:pt idx="62902">
                  <c:v>4.233466</c:v>
                </c:pt>
                <c:pt idx="62903">
                  <c:v>3.9203619999999999</c:v>
                </c:pt>
                <c:pt idx="62904">
                  <c:v>3.7171949999999998</c:v>
                </c:pt>
                <c:pt idx="62905">
                  <c:v>3.4853239999999999</c:v>
                </c:pt>
                <c:pt idx="62906">
                  <c:v>3.2562660000000001</c:v>
                </c:pt>
                <c:pt idx="62907">
                  <c:v>3.2894899999999998</c:v>
                </c:pt>
                <c:pt idx="62908">
                  <c:v>3.3917820000000001</c:v>
                </c:pt>
                <c:pt idx="62909">
                  <c:v>3.6448809999999998</c:v>
                </c:pt>
                <c:pt idx="62910">
                  <c:v>4.1441549999999996</c:v>
                </c:pt>
                <c:pt idx="62911">
                  <c:v>4.3960999999999997</c:v>
                </c:pt>
                <c:pt idx="62912">
                  <c:v>4.3261419999999999</c:v>
                </c:pt>
                <c:pt idx="62913">
                  <c:v>4.3851139999999997</c:v>
                </c:pt>
                <c:pt idx="62914">
                  <c:v>4.4636300000000002</c:v>
                </c:pt>
                <c:pt idx="62915">
                  <c:v>4.5703699999999996</c:v>
                </c:pt>
                <c:pt idx="62916">
                  <c:v>4.4937769999999997</c:v>
                </c:pt>
                <c:pt idx="62917">
                  <c:v>4.2885669999999996</c:v>
                </c:pt>
                <c:pt idx="62918">
                  <c:v>4.1633149999999999</c:v>
                </c:pt>
                <c:pt idx="62919">
                  <c:v>4.0263809999999998</c:v>
                </c:pt>
                <c:pt idx="62920">
                  <c:v>3.750804</c:v>
                </c:pt>
                <c:pt idx="62921">
                  <c:v>3.5416270000000001</c:v>
                </c:pt>
                <c:pt idx="62922">
                  <c:v>3.7529910000000002</c:v>
                </c:pt>
                <c:pt idx="62923">
                  <c:v>4.0502050000000001</c:v>
                </c:pt>
                <c:pt idx="62924">
                  <c:v>4.3373929999999996</c:v>
                </c:pt>
                <c:pt idx="62925">
                  <c:v>4.4371850000000004</c:v>
                </c:pt>
                <c:pt idx="62926">
                  <c:v>4.3689340000000003</c:v>
                </c:pt>
                <c:pt idx="62927">
                  <c:v>4.596838</c:v>
                </c:pt>
                <c:pt idx="62928">
                  <c:v>4.6670129999999999</c:v>
                </c:pt>
                <c:pt idx="62929">
                  <c:v>4.4060050000000004</c:v>
                </c:pt>
                <c:pt idx="62930">
                  <c:v>4.2564489999999999</c:v>
                </c:pt>
                <c:pt idx="62931">
                  <c:v>4.1669939999999999</c:v>
                </c:pt>
                <c:pt idx="62932">
                  <c:v>4.1122779999999999</c:v>
                </c:pt>
                <c:pt idx="62933">
                  <c:v>4.0579700000000001</c:v>
                </c:pt>
                <c:pt idx="62934">
                  <c:v>4.0186630000000001</c:v>
                </c:pt>
                <c:pt idx="62935">
                  <c:v>3.9561579999999998</c:v>
                </c:pt>
                <c:pt idx="62936">
                  <c:v>3.919616</c:v>
                </c:pt>
                <c:pt idx="62937">
                  <c:v>3.9492829999999999</c:v>
                </c:pt>
                <c:pt idx="62938">
                  <c:v>3.974621</c:v>
                </c:pt>
                <c:pt idx="62939">
                  <c:v>4.0423920000000004</c:v>
                </c:pt>
                <c:pt idx="62940">
                  <c:v>4.0456849999999998</c:v>
                </c:pt>
                <c:pt idx="62941">
                  <c:v>4.01912</c:v>
                </c:pt>
                <c:pt idx="62942">
                  <c:v>4.0513110000000001</c:v>
                </c:pt>
                <c:pt idx="62943">
                  <c:v>4.0524639999999996</c:v>
                </c:pt>
                <c:pt idx="62944">
                  <c:v>4.0410700000000004</c:v>
                </c:pt>
                <c:pt idx="62945">
                  <c:v>4.0227019999999998</c:v>
                </c:pt>
                <c:pt idx="62946">
                  <c:v>3.967794</c:v>
                </c:pt>
                <c:pt idx="62947">
                  <c:v>4.088622</c:v>
                </c:pt>
                <c:pt idx="62948">
                  <c:v>4.2745509999999998</c:v>
                </c:pt>
                <c:pt idx="62949">
                  <c:v>4.1752880000000001</c:v>
                </c:pt>
                <c:pt idx="62950">
                  <c:v>4.0004169999999997</c:v>
                </c:pt>
                <c:pt idx="62951">
                  <c:v>4.037776</c:v>
                </c:pt>
                <c:pt idx="62952">
                  <c:v>4.1493000000000002</c:v>
                </c:pt>
                <c:pt idx="62953">
                  <c:v>4.2253160000000003</c:v>
                </c:pt>
                <c:pt idx="62954">
                  <c:v>4.313256</c:v>
                </c:pt>
                <c:pt idx="62955">
                  <c:v>4.3849689999999999</c:v>
                </c:pt>
                <c:pt idx="62956">
                  <c:v>4.4016060000000001</c:v>
                </c:pt>
                <c:pt idx="62957">
                  <c:v>4.3178239999999999</c:v>
                </c:pt>
                <c:pt idx="62958">
                  <c:v>4.2260609999999996</c:v>
                </c:pt>
                <c:pt idx="62959">
                  <c:v>4.2099539999999998</c:v>
                </c:pt>
                <c:pt idx="62960">
                  <c:v>4.2134159999999996</c:v>
                </c:pt>
                <c:pt idx="62961">
                  <c:v>4.1982949999999999</c:v>
                </c:pt>
                <c:pt idx="62962">
                  <c:v>4.1911310000000004</c:v>
                </c:pt>
                <c:pt idx="62963">
                  <c:v>4.2184410000000003</c:v>
                </c:pt>
                <c:pt idx="62964">
                  <c:v>4.2504629999999999</c:v>
                </c:pt>
                <c:pt idx="62965">
                  <c:v>4.1923320000000004</c:v>
                </c:pt>
                <c:pt idx="62966">
                  <c:v>4.1488430000000003</c:v>
                </c:pt>
                <c:pt idx="62967">
                  <c:v>4.1537709999999999</c:v>
                </c:pt>
                <c:pt idx="62968">
                  <c:v>4.1621610000000002</c:v>
                </c:pt>
                <c:pt idx="62969">
                  <c:v>4.2325520000000001</c:v>
                </c:pt>
                <c:pt idx="62970">
                  <c:v>4.2119980000000004</c:v>
                </c:pt>
                <c:pt idx="62971">
                  <c:v>4.1068439999999997</c:v>
                </c:pt>
                <c:pt idx="62972">
                  <c:v>3.9561820000000001</c:v>
                </c:pt>
                <c:pt idx="62973">
                  <c:v>3.8386480000000001</c:v>
                </c:pt>
                <c:pt idx="62974">
                  <c:v>3.889662</c:v>
                </c:pt>
                <c:pt idx="62975">
                  <c:v>4.0071240000000001</c:v>
                </c:pt>
                <c:pt idx="62976">
                  <c:v>4.0930689999999998</c:v>
                </c:pt>
                <c:pt idx="62977">
                  <c:v>4.1246340000000004</c:v>
                </c:pt>
                <c:pt idx="62978">
                  <c:v>4.0759999999999996</c:v>
                </c:pt>
                <c:pt idx="62979">
                  <c:v>4.0872760000000001</c:v>
                </c:pt>
                <c:pt idx="62980">
                  <c:v>4.120908</c:v>
                </c:pt>
                <c:pt idx="62981">
                  <c:v>4.1577140000000004</c:v>
                </c:pt>
                <c:pt idx="62982">
                  <c:v>4.1636759999999997</c:v>
                </c:pt>
                <c:pt idx="62983">
                  <c:v>4.1345869999999998</c:v>
                </c:pt>
                <c:pt idx="62984">
                  <c:v>4.1204749999999999</c:v>
                </c:pt>
                <c:pt idx="62985">
                  <c:v>4.0721780000000001</c:v>
                </c:pt>
                <c:pt idx="62986">
                  <c:v>3.998205</c:v>
                </c:pt>
                <c:pt idx="62987">
                  <c:v>3.971352</c:v>
                </c:pt>
                <c:pt idx="62988">
                  <c:v>4.0318379999999996</c:v>
                </c:pt>
                <c:pt idx="62989">
                  <c:v>4.0184709999999999</c:v>
                </c:pt>
                <c:pt idx="62990">
                  <c:v>3.975006</c:v>
                </c:pt>
                <c:pt idx="62991">
                  <c:v>3.899038</c:v>
                </c:pt>
                <c:pt idx="62992">
                  <c:v>3.6099739999999998</c:v>
                </c:pt>
                <c:pt idx="62993">
                  <c:v>3.3393739999999998</c:v>
                </c:pt>
                <c:pt idx="62994">
                  <c:v>3.2156129999999998</c:v>
                </c:pt>
                <c:pt idx="62995">
                  <c:v>3.3747379999999998</c:v>
                </c:pt>
                <c:pt idx="62996">
                  <c:v>3.6643780000000001</c:v>
                </c:pt>
                <c:pt idx="62997">
                  <c:v>4.1435779999999998</c:v>
                </c:pt>
                <c:pt idx="62998">
                  <c:v>4.5564270000000002</c:v>
                </c:pt>
                <c:pt idx="62999">
                  <c:v>4.8971770000000001</c:v>
                </c:pt>
                <c:pt idx="63000">
                  <c:v>4.8899169999999996</c:v>
                </c:pt>
                <c:pt idx="63001">
                  <c:v>4.6609309999999997</c:v>
                </c:pt>
                <c:pt idx="63002">
                  <c:v>4.5535899999999998</c:v>
                </c:pt>
                <c:pt idx="63003">
                  <c:v>4.5191150000000002</c:v>
                </c:pt>
                <c:pt idx="63004">
                  <c:v>4.5197409999999998</c:v>
                </c:pt>
                <c:pt idx="63005">
                  <c:v>4.4251649999999998</c:v>
                </c:pt>
                <c:pt idx="63006">
                  <c:v>4.2752480000000004</c:v>
                </c:pt>
                <c:pt idx="63007">
                  <c:v>4.1911310000000004</c:v>
                </c:pt>
                <c:pt idx="63008">
                  <c:v>4.078284</c:v>
                </c:pt>
                <c:pt idx="63009">
                  <c:v>4.0389780000000002</c:v>
                </c:pt>
                <c:pt idx="63010">
                  <c:v>4.0766739999999997</c:v>
                </c:pt>
                <c:pt idx="63011">
                  <c:v>4.1289850000000001</c:v>
                </c:pt>
                <c:pt idx="63012">
                  <c:v>4.2203400000000002</c:v>
                </c:pt>
                <c:pt idx="63013">
                  <c:v>4.2810420000000002</c:v>
                </c:pt>
                <c:pt idx="63014">
                  <c:v>4.2426969999999997</c:v>
                </c:pt>
                <c:pt idx="63015">
                  <c:v>4.2808020000000004</c:v>
                </c:pt>
                <c:pt idx="63016">
                  <c:v>4.2626749999999998</c:v>
                </c:pt>
                <c:pt idx="63017">
                  <c:v>4.1285290000000003</c:v>
                </c:pt>
                <c:pt idx="63018">
                  <c:v>4.0407089999999997</c:v>
                </c:pt>
                <c:pt idx="63019">
                  <c:v>4.0554209999999999</c:v>
                </c:pt>
                <c:pt idx="63020">
                  <c:v>4.0878759999999996</c:v>
                </c:pt>
                <c:pt idx="63021">
                  <c:v>4.0648689999999998</c:v>
                </c:pt>
                <c:pt idx="63022">
                  <c:v>4.0629460000000002</c:v>
                </c:pt>
                <c:pt idx="63023">
                  <c:v>4.0913380000000004</c:v>
                </c:pt>
                <c:pt idx="63024">
                  <c:v>4.155214</c:v>
                </c:pt>
                <c:pt idx="63025">
                  <c:v>4.2037519999999997</c:v>
                </c:pt>
                <c:pt idx="63026">
                  <c:v>4.1899290000000002</c:v>
                </c:pt>
                <c:pt idx="63027">
                  <c:v>4.211036</c:v>
                </c:pt>
                <c:pt idx="63028">
                  <c:v>4.2327199999999996</c:v>
                </c:pt>
                <c:pt idx="63029">
                  <c:v>4.2032470000000002</c:v>
                </c:pt>
                <c:pt idx="63030">
                  <c:v>4.15733</c:v>
                </c:pt>
                <c:pt idx="63031">
                  <c:v>4.0994159999999997</c:v>
                </c:pt>
                <c:pt idx="63032">
                  <c:v>4.0752550000000003</c:v>
                </c:pt>
                <c:pt idx="63033">
                  <c:v>4.0929250000000001</c:v>
                </c:pt>
                <c:pt idx="63034">
                  <c:v>4.1282160000000001</c:v>
                </c:pt>
                <c:pt idx="63035">
                  <c:v>4.2052420000000001</c:v>
                </c:pt>
                <c:pt idx="63036">
                  <c:v>4.276859</c:v>
                </c:pt>
                <c:pt idx="63037">
                  <c:v>4.3167660000000003</c:v>
                </c:pt>
                <c:pt idx="63038">
                  <c:v>4.2483709999999997</c:v>
                </c:pt>
                <c:pt idx="63039">
                  <c:v>4.1318950000000001</c:v>
                </c:pt>
                <c:pt idx="63040">
                  <c:v>4.109032</c:v>
                </c:pt>
                <c:pt idx="63041">
                  <c:v>4.1086710000000002</c:v>
                </c:pt>
                <c:pt idx="63042">
                  <c:v>4.0604459999999998</c:v>
                </c:pt>
                <c:pt idx="63043">
                  <c:v>4.0478730000000001</c:v>
                </c:pt>
                <c:pt idx="63044">
                  <c:v>4.0988629999999997</c:v>
                </c:pt>
                <c:pt idx="63045">
                  <c:v>4.1422800000000004</c:v>
                </c:pt>
                <c:pt idx="63046">
                  <c:v>4.1579790000000001</c:v>
                </c:pt>
                <c:pt idx="63047">
                  <c:v>4.1738210000000002</c:v>
                </c:pt>
                <c:pt idx="63048">
                  <c:v>4.2471209999999999</c:v>
                </c:pt>
                <c:pt idx="63049">
                  <c:v>4.2232250000000002</c:v>
                </c:pt>
                <c:pt idx="63050">
                  <c:v>4.0851350000000002</c:v>
                </c:pt>
                <c:pt idx="63051">
                  <c:v>3.9895499999999999</c:v>
                </c:pt>
                <c:pt idx="63052">
                  <c:v>3.9546429999999999</c:v>
                </c:pt>
                <c:pt idx="63053">
                  <c:v>3.924906</c:v>
                </c:pt>
                <c:pt idx="63054">
                  <c:v>3.7131560000000001</c:v>
                </c:pt>
                <c:pt idx="63055">
                  <c:v>3.427387</c:v>
                </c:pt>
                <c:pt idx="63056">
                  <c:v>3.3989220000000002</c:v>
                </c:pt>
                <c:pt idx="63057">
                  <c:v>3.747366</c:v>
                </c:pt>
                <c:pt idx="63058">
                  <c:v>4.1218459999999997</c:v>
                </c:pt>
                <c:pt idx="63059">
                  <c:v>4.2724359999999999</c:v>
                </c:pt>
                <c:pt idx="63060">
                  <c:v>4.392614</c:v>
                </c:pt>
                <c:pt idx="63061">
                  <c:v>4.5727260000000003</c:v>
                </c:pt>
                <c:pt idx="63062">
                  <c:v>4.6908849999999997</c:v>
                </c:pt>
                <c:pt idx="63063">
                  <c:v>4.4226890000000001</c:v>
                </c:pt>
                <c:pt idx="63064">
                  <c:v>4.2192819999999998</c:v>
                </c:pt>
                <c:pt idx="63065">
                  <c:v>4.2150270000000001</c:v>
                </c:pt>
                <c:pt idx="63066">
                  <c:v>4.1710570000000002</c:v>
                </c:pt>
                <c:pt idx="63067">
                  <c:v>4.1674749999999996</c:v>
                </c:pt>
                <c:pt idx="63068">
                  <c:v>4.1690849999999999</c:v>
                </c:pt>
                <c:pt idx="63069">
                  <c:v>4.1990879999999997</c:v>
                </c:pt>
                <c:pt idx="63070">
                  <c:v>4.3420810000000003</c:v>
                </c:pt>
                <c:pt idx="63071">
                  <c:v>4.2458220000000004</c:v>
                </c:pt>
                <c:pt idx="63072">
                  <c:v>4.158652</c:v>
                </c:pt>
                <c:pt idx="63073">
                  <c:v>4.151872</c:v>
                </c:pt>
                <c:pt idx="63074">
                  <c:v>4.0590039999999998</c:v>
                </c:pt>
                <c:pt idx="63075">
                  <c:v>3.9475039999999999</c:v>
                </c:pt>
                <c:pt idx="63076">
                  <c:v>3.8355950000000001</c:v>
                </c:pt>
                <c:pt idx="63077">
                  <c:v>3.7637139999999998</c:v>
                </c:pt>
                <c:pt idx="63078">
                  <c:v>3.7591220000000001</c:v>
                </c:pt>
                <c:pt idx="63079">
                  <c:v>3.7739549999999999</c:v>
                </c:pt>
                <c:pt idx="63080">
                  <c:v>3.8653810000000002</c:v>
                </c:pt>
                <c:pt idx="63081">
                  <c:v>4.0804960000000001</c:v>
                </c:pt>
                <c:pt idx="63082">
                  <c:v>4.2478660000000001</c:v>
                </c:pt>
                <c:pt idx="63083">
                  <c:v>4.3292679999999999</c:v>
                </c:pt>
                <c:pt idx="63084">
                  <c:v>4.5042819999999999</c:v>
                </c:pt>
                <c:pt idx="63085">
                  <c:v>4.678096</c:v>
                </c:pt>
                <c:pt idx="63086">
                  <c:v>4.7025930000000002</c:v>
                </c:pt>
                <c:pt idx="63087">
                  <c:v>4.5626290000000003</c:v>
                </c:pt>
                <c:pt idx="63088">
                  <c:v>4.3837910000000004</c:v>
                </c:pt>
                <c:pt idx="63089">
                  <c:v>4.3118379999999998</c:v>
                </c:pt>
                <c:pt idx="63090">
                  <c:v>4.2995049999999999</c:v>
                </c:pt>
                <c:pt idx="63091">
                  <c:v>4.3056599999999996</c:v>
                </c:pt>
                <c:pt idx="63092">
                  <c:v>4.3012839999999999</c:v>
                </c:pt>
                <c:pt idx="63093">
                  <c:v>4.2773880000000002</c:v>
                </c:pt>
                <c:pt idx="63094">
                  <c:v>4.2499089999999997</c:v>
                </c:pt>
                <c:pt idx="63095">
                  <c:v>4.2553419999999997</c:v>
                </c:pt>
                <c:pt idx="63096">
                  <c:v>4.2513759999999996</c:v>
                </c:pt>
                <c:pt idx="63097">
                  <c:v>4.2062280000000003</c:v>
                </c:pt>
                <c:pt idx="63098">
                  <c:v>4.20505</c:v>
                </c:pt>
                <c:pt idx="63099">
                  <c:v>4.2195939999999998</c:v>
                </c:pt>
                <c:pt idx="63100">
                  <c:v>4.1759849999999998</c:v>
                </c:pt>
                <c:pt idx="63101">
                  <c:v>4.1978140000000002</c:v>
                </c:pt>
                <c:pt idx="63102">
                  <c:v>4.2263019999999996</c:v>
                </c:pt>
                <c:pt idx="63103">
                  <c:v>4.215147</c:v>
                </c:pt>
                <c:pt idx="63104">
                  <c:v>4.1875479999999996</c:v>
                </c:pt>
                <c:pt idx="63105">
                  <c:v>4.2504140000000001</c:v>
                </c:pt>
                <c:pt idx="63106">
                  <c:v>4.3501589999999997</c:v>
                </c:pt>
                <c:pt idx="63107">
                  <c:v>4.1840859999999997</c:v>
                </c:pt>
                <c:pt idx="63108">
                  <c:v>4.0062100000000003</c:v>
                </c:pt>
                <c:pt idx="63109">
                  <c:v>3.9854880000000001</c:v>
                </c:pt>
                <c:pt idx="63110">
                  <c:v>4.0702069999999999</c:v>
                </c:pt>
                <c:pt idx="63111">
                  <c:v>4.09795</c:v>
                </c:pt>
                <c:pt idx="63112">
                  <c:v>4.1663680000000003</c:v>
                </c:pt>
                <c:pt idx="63113">
                  <c:v>4.2037279999999999</c:v>
                </c:pt>
                <c:pt idx="63114">
                  <c:v>4.1932460000000003</c:v>
                </c:pt>
                <c:pt idx="63115">
                  <c:v>4.1891829999999999</c:v>
                </c:pt>
                <c:pt idx="63116">
                  <c:v>4.1682920000000001</c:v>
                </c:pt>
                <c:pt idx="63117">
                  <c:v>4.1721380000000003</c:v>
                </c:pt>
                <c:pt idx="63118">
                  <c:v>4.1524970000000003</c:v>
                </c:pt>
                <c:pt idx="63119">
                  <c:v>4.1363899999999996</c:v>
                </c:pt>
                <c:pt idx="63120">
                  <c:v>4.1303080000000003</c:v>
                </c:pt>
                <c:pt idx="63121">
                  <c:v>4.0941510000000001</c:v>
                </c:pt>
                <c:pt idx="63122">
                  <c:v>4.096819</c:v>
                </c:pt>
                <c:pt idx="63123">
                  <c:v>4.0639560000000001</c:v>
                </c:pt>
                <c:pt idx="63124">
                  <c:v>4.1138399999999997</c:v>
                </c:pt>
                <c:pt idx="63125">
                  <c:v>4.2376490000000002</c:v>
                </c:pt>
                <c:pt idx="63126">
                  <c:v>4.2434909999999997</c:v>
                </c:pt>
                <c:pt idx="63127">
                  <c:v>4.0023400000000002</c:v>
                </c:pt>
                <c:pt idx="63128">
                  <c:v>3.950148</c:v>
                </c:pt>
                <c:pt idx="63129">
                  <c:v>4.0226059999999997</c:v>
                </c:pt>
                <c:pt idx="63130">
                  <c:v>4.1205230000000004</c:v>
                </c:pt>
                <c:pt idx="63131">
                  <c:v>4.1480259999999998</c:v>
                </c:pt>
                <c:pt idx="63132">
                  <c:v>4.0873480000000004</c:v>
                </c:pt>
                <c:pt idx="63133">
                  <c:v>4.0786930000000003</c:v>
                </c:pt>
                <c:pt idx="63134">
                  <c:v>4.1110749999999996</c:v>
                </c:pt>
                <c:pt idx="63135">
                  <c:v>4.0682109999999998</c:v>
                </c:pt>
                <c:pt idx="63136">
                  <c:v>4.0773219999999997</c:v>
                </c:pt>
                <c:pt idx="63137">
                  <c:v>4.0969879999999996</c:v>
                </c:pt>
                <c:pt idx="63138">
                  <c:v>4.2322160000000002</c:v>
                </c:pt>
                <c:pt idx="63139">
                  <c:v>4.5007720000000004</c:v>
                </c:pt>
                <c:pt idx="63140">
                  <c:v>4.4903870000000001</c:v>
                </c:pt>
                <c:pt idx="63141">
                  <c:v>4.2476979999999998</c:v>
                </c:pt>
                <c:pt idx="63142">
                  <c:v>4.1721630000000003</c:v>
                </c:pt>
                <c:pt idx="63143">
                  <c:v>4.1243939999999997</c:v>
                </c:pt>
                <c:pt idx="63144">
                  <c:v>3.9782510000000002</c:v>
                </c:pt>
                <c:pt idx="63145">
                  <c:v>3.9423349999999999</c:v>
                </c:pt>
                <c:pt idx="63146">
                  <c:v>3.9845259999999998</c:v>
                </c:pt>
                <c:pt idx="63147">
                  <c:v>4.0600370000000003</c:v>
                </c:pt>
                <c:pt idx="63148">
                  <c:v>4.1853610000000003</c:v>
                </c:pt>
                <c:pt idx="63149">
                  <c:v>4.2623870000000004</c:v>
                </c:pt>
                <c:pt idx="63150">
                  <c:v>4.3213819999999998</c:v>
                </c:pt>
                <c:pt idx="63151">
                  <c:v>4.3688140000000004</c:v>
                </c:pt>
                <c:pt idx="63152">
                  <c:v>4.287172</c:v>
                </c:pt>
                <c:pt idx="63153">
                  <c:v>4.1537230000000003</c:v>
                </c:pt>
                <c:pt idx="63154">
                  <c:v>4.0726589999999998</c:v>
                </c:pt>
                <c:pt idx="63155">
                  <c:v>4.0682830000000001</c:v>
                </c:pt>
                <c:pt idx="63156">
                  <c:v>4.1478580000000003</c:v>
                </c:pt>
                <c:pt idx="63157">
                  <c:v>4.2701520000000004</c:v>
                </c:pt>
                <c:pt idx="63158">
                  <c:v>4.5733750000000004</c:v>
                </c:pt>
                <c:pt idx="63159">
                  <c:v>4.7506979999999999</c:v>
                </c:pt>
                <c:pt idx="63160">
                  <c:v>4.7280759999999997</c:v>
                </c:pt>
                <c:pt idx="63161">
                  <c:v>4.5042819999999999</c:v>
                </c:pt>
                <c:pt idx="63162">
                  <c:v>4.3071260000000002</c:v>
                </c:pt>
                <c:pt idx="63163">
                  <c:v>4.1074929999999998</c:v>
                </c:pt>
                <c:pt idx="63164">
                  <c:v>3.9237519999999999</c:v>
                </c:pt>
                <c:pt idx="63165">
                  <c:v>3.631202</c:v>
                </c:pt>
                <c:pt idx="63166">
                  <c:v>3.521385</c:v>
                </c:pt>
                <c:pt idx="63167">
                  <c:v>3.6740900000000001</c:v>
                </c:pt>
                <c:pt idx="63168">
                  <c:v>3.9452919999999998</c:v>
                </c:pt>
                <c:pt idx="63169">
                  <c:v>4.1739170000000003</c:v>
                </c:pt>
                <c:pt idx="63170">
                  <c:v>4.3799450000000002</c:v>
                </c:pt>
                <c:pt idx="63171">
                  <c:v>4.4357189999999997</c:v>
                </c:pt>
                <c:pt idx="63172">
                  <c:v>4.6218170000000001</c:v>
                </c:pt>
                <c:pt idx="63173">
                  <c:v>4.7232919999999998</c:v>
                </c:pt>
                <c:pt idx="63174">
                  <c:v>4.6077050000000002</c:v>
                </c:pt>
                <c:pt idx="63175">
                  <c:v>4.4808909999999997</c:v>
                </c:pt>
                <c:pt idx="63176">
                  <c:v>4.3873730000000002</c:v>
                </c:pt>
                <c:pt idx="63177">
                  <c:v>4.3820839999999999</c:v>
                </c:pt>
                <c:pt idx="63178">
                  <c:v>4.3862920000000001</c:v>
                </c:pt>
                <c:pt idx="63179">
                  <c:v>4.4280499999999998</c:v>
                </c:pt>
                <c:pt idx="63180">
                  <c:v>4.3938879999999996</c:v>
                </c:pt>
                <c:pt idx="63181">
                  <c:v>4.2786379999999999</c:v>
                </c:pt>
                <c:pt idx="63182">
                  <c:v>4.1491790000000002</c:v>
                </c:pt>
                <c:pt idx="63183">
                  <c:v>4.0640039999999997</c:v>
                </c:pt>
                <c:pt idx="63184">
                  <c:v>4.0319820000000002</c:v>
                </c:pt>
                <c:pt idx="63185">
                  <c:v>4.0483779999999996</c:v>
                </c:pt>
                <c:pt idx="63186">
                  <c:v>4.0709520000000001</c:v>
                </c:pt>
                <c:pt idx="63187">
                  <c:v>4.0203220000000002</c:v>
                </c:pt>
                <c:pt idx="63188">
                  <c:v>3.9890699999999999</c:v>
                </c:pt>
                <c:pt idx="63189">
                  <c:v>4.0054889999999999</c:v>
                </c:pt>
                <c:pt idx="63190">
                  <c:v>4.0579939999999999</c:v>
                </c:pt>
                <c:pt idx="63191">
                  <c:v>4.3382589999999999</c:v>
                </c:pt>
                <c:pt idx="63192">
                  <c:v>4.3392920000000004</c:v>
                </c:pt>
                <c:pt idx="63193">
                  <c:v>4.3664100000000001</c:v>
                </c:pt>
                <c:pt idx="63194">
                  <c:v>4.3670590000000002</c:v>
                </c:pt>
                <c:pt idx="63195">
                  <c:v>4.2996249999999998</c:v>
                </c:pt>
                <c:pt idx="63196">
                  <c:v>4.262651</c:v>
                </c:pt>
                <c:pt idx="63197">
                  <c:v>4.2283929999999996</c:v>
                </c:pt>
                <c:pt idx="63198">
                  <c:v>4.2051699999999999</c:v>
                </c:pt>
                <c:pt idx="63199">
                  <c:v>4.2795030000000001</c:v>
                </c:pt>
                <c:pt idx="63200">
                  <c:v>4.3107319999999998</c:v>
                </c:pt>
                <c:pt idx="63201">
                  <c:v>4.2666899999999996</c:v>
                </c:pt>
                <c:pt idx="63202">
                  <c:v>4.2325520000000001</c:v>
                </c:pt>
                <c:pt idx="63203">
                  <c:v>4.2954660000000002</c:v>
                </c:pt>
                <c:pt idx="63204">
                  <c:v>4.3108760000000004</c:v>
                </c:pt>
                <c:pt idx="63205">
                  <c:v>4.1961789999999999</c:v>
                </c:pt>
                <c:pt idx="63206">
                  <c:v>4.0929970000000004</c:v>
                </c:pt>
                <c:pt idx="63207">
                  <c:v>4.0331359999999998</c:v>
                </c:pt>
                <c:pt idx="63208">
                  <c:v>4.0955209999999997</c:v>
                </c:pt>
                <c:pt idx="63209">
                  <c:v>4.1388420000000004</c:v>
                </c:pt>
                <c:pt idx="63210">
                  <c:v>4.1314859999999998</c:v>
                </c:pt>
                <c:pt idx="63211">
                  <c:v>4.0811450000000002</c:v>
                </c:pt>
                <c:pt idx="63212">
                  <c:v>3.9912329999999998</c:v>
                </c:pt>
                <c:pt idx="63213">
                  <c:v>3.9310360000000002</c:v>
                </c:pt>
                <c:pt idx="63214">
                  <c:v>3.8372060000000001</c:v>
                </c:pt>
                <c:pt idx="63215">
                  <c:v>3.8206660000000001</c:v>
                </c:pt>
                <c:pt idx="63216">
                  <c:v>3.994599</c:v>
                </c:pt>
                <c:pt idx="63217">
                  <c:v>4.2858499999999999</c:v>
                </c:pt>
                <c:pt idx="63218">
                  <c:v>4.6038100000000002</c:v>
                </c:pt>
                <c:pt idx="63219">
                  <c:v>4.810727</c:v>
                </c:pt>
                <c:pt idx="63220">
                  <c:v>4.5708029999999997</c:v>
                </c:pt>
                <c:pt idx="63221">
                  <c:v>4.2917160000000001</c:v>
                </c:pt>
                <c:pt idx="63222">
                  <c:v>4.2810420000000002</c:v>
                </c:pt>
                <c:pt idx="63223">
                  <c:v>4.1296109999999997</c:v>
                </c:pt>
                <c:pt idx="63224">
                  <c:v>3.9367570000000001</c:v>
                </c:pt>
                <c:pt idx="63225">
                  <c:v>3.9759190000000002</c:v>
                </c:pt>
                <c:pt idx="63226">
                  <c:v>4.0877080000000001</c:v>
                </c:pt>
                <c:pt idx="63227">
                  <c:v>4.0955209999999997</c:v>
                </c:pt>
                <c:pt idx="63228">
                  <c:v>3.9309159999999999</c:v>
                </c:pt>
                <c:pt idx="63229">
                  <c:v>3.8528799999999999</c:v>
                </c:pt>
                <c:pt idx="63230">
                  <c:v>3.9229099999999999</c:v>
                </c:pt>
                <c:pt idx="63231">
                  <c:v>4.0512620000000004</c:v>
                </c:pt>
                <c:pt idx="63232">
                  <c:v>4.1118930000000002</c:v>
                </c:pt>
                <c:pt idx="63233">
                  <c:v>4.2706569999999999</c:v>
                </c:pt>
                <c:pt idx="63234">
                  <c:v>4.4699289999999996</c:v>
                </c:pt>
                <c:pt idx="63235">
                  <c:v>4.6230909999999996</c:v>
                </c:pt>
                <c:pt idx="63236">
                  <c:v>4.6562669999999997</c:v>
                </c:pt>
                <c:pt idx="63237">
                  <c:v>4.6397510000000004</c:v>
                </c:pt>
                <c:pt idx="63238">
                  <c:v>4.6005890000000003</c:v>
                </c:pt>
                <c:pt idx="63239">
                  <c:v>4.5562100000000001</c:v>
                </c:pt>
                <c:pt idx="63240">
                  <c:v>4.5295730000000001</c:v>
                </c:pt>
                <c:pt idx="63241">
                  <c:v>4.3378500000000004</c:v>
                </c:pt>
                <c:pt idx="63242">
                  <c:v>4.0057299999999998</c:v>
                </c:pt>
                <c:pt idx="63243">
                  <c:v>3.8512689999999998</c:v>
                </c:pt>
                <c:pt idx="63244">
                  <c:v>3.8580969999999999</c:v>
                </c:pt>
                <c:pt idx="63245">
                  <c:v>3.7627519999999999</c:v>
                </c:pt>
                <c:pt idx="63246">
                  <c:v>3.691929</c:v>
                </c:pt>
                <c:pt idx="63247">
                  <c:v>3.8944220000000001</c:v>
                </c:pt>
                <c:pt idx="63248">
                  <c:v>4.2946730000000004</c:v>
                </c:pt>
                <c:pt idx="63249">
                  <c:v>4.6742249999999999</c:v>
                </c:pt>
                <c:pt idx="63250">
                  <c:v>4.7874800000000004</c:v>
                </c:pt>
                <c:pt idx="63251">
                  <c:v>4.6092919999999999</c:v>
                </c:pt>
                <c:pt idx="63252">
                  <c:v>4.4452629999999997</c:v>
                </c:pt>
                <c:pt idx="63253">
                  <c:v>4.5966940000000003</c:v>
                </c:pt>
                <c:pt idx="63254">
                  <c:v>4.5936409999999999</c:v>
                </c:pt>
                <c:pt idx="63255">
                  <c:v>4.4186740000000002</c:v>
                </c:pt>
                <c:pt idx="63256">
                  <c:v>4.379969</c:v>
                </c:pt>
                <c:pt idx="63257">
                  <c:v>4.3991530000000001</c:v>
                </c:pt>
                <c:pt idx="63258">
                  <c:v>4.3920859999999999</c:v>
                </c:pt>
                <c:pt idx="63259">
                  <c:v>4.3443649999999998</c:v>
                </c:pt>
                <c:pt idx="63260">
                  <c:v>4.3003710000000002</c:v>
                </c:pt>
                <c:pt idx="63261">
                  <c:v>4.2356299999999996</c:v>
                </c:pt>
                <c:pt idx="63262">
                  <c:v>4.1667290000000001</c:v>
                </c:pt>
                <c:pt idx="63263">
                  <c:v>4.1641089999999998</c:v>
                </c:pt>
                <c:pt idx="63264">
                  <c:v>4.2191380000000001</c:v>
                </c:pt>
                <c:pt idx="63265">
                  <c:v>4.2323360000000001</c:v>
                </c:pt>
                <c:pt idx="63266">
                  <c:v>4.2238249999999997</c:v>
                </c:pt>
                <c:pt idx="63267">
                  <c:v>4.2366149999999996</c:v>
                </c:pt>
                <c:pt idx="63268">
                  <c:v>4.2111559999999999</c:v>
                </c:pt>
                <c:pt idx="63269">
                  <c:v>4.1760089999999996</c:v>
                </c:pt>
                <c:pt idx="63270">
                  <c:v>4.2263260000000002</c:v>
                </c:pt>
                <c:pt idx="63271">
                  <c:v>4.3441000000000001</c:v>
                </c:pt>
                <c:pt idx="63272">
                  <c:v>4.4411519999999998</c:v>
                </c:pt>
                <c:pt idx="63273">
                  <c:v>4.3892009999999999</c:v>
                </c:pt>
                <c:pt idx="63274">
                  <c:v>4.3308780000000002</c:v>
                </c:pt>
                <c:pt idx="63275">
                  <c:v>4.3151799999999998</c:v>
                </c:pt>
                <c:pt idx="63276">
                  <c:v>4.2814990000000002</c:v>
                </c:pt>
                <c:pt idx="63277">
                  <c:v>4.2338740000000001</c:v>
                </c:pt>
                <c:pt idx="63278">
                  <c:v>4.2111559999999999</c:v>
                </c:pt>
                <c:pt idx="63279">
                  <c:v>4.2194019999999997</c:v>
                </c:pt>
                <c:pt idx="63280">
                  <c:v>4.2058429999999998</c:v>
                </c:pt>
                <c:pt idx="63281">
                  <c:v>4.220027</c:v>
                </c:pt>
                <c:pt idx="63282">
                  <c:v>4.2305089999999996</c:v>
                </c:pt>
                <c:pt idx="63283">
                  <c:v>4.210483</c:v>
                </c:pt>
                <c:pt idx="63284">
                  <c:v>4.2055550000000004</c:v>
                </c:pt>
                <c:pt idx="63285">
                  <c:v>4.2321200000000001</c:v>
                </c:pt>
                <c:pt idx="63286">
                  <c:v>4.2821239999999996</c:v>
                </c:pt>
                <c:pt idx="63287">
                  <c:v>4.3481870000000002</c:v>
                </c:pt>
                <c:pt idx="63288">
                  <c:v>4.3327289999999996</c:v>
                </c:pt>
                <c:pt idx="63289">
                  <c:v>4.2933750000000002</c:v>
                </c:pt>
                <c:pt idx="63290">
                  <c:v>4.2234170000000004</c:v>
                </c:pt>
                <c:pt idx="63291">
                  <c:v>4.2085359999999996</c:v>
                </c:pt>
                <c:pt idx="63292">
                  <c:v>4.2695749999999997</c:v>
                </c:pt>
                <c:pt idx="63293">
                  <c:v>4.2789510000000002</c:v>
                </c:pt>
                <c:pt idx="63294">
                  <c:v>4.2386100000000004</c:v>
                </c:pt>
                <c:pt idx="63295">
                  <c:v>4.205387</c:v>
                </c:pt>
                <c:pt idx="63296">
                  <c:v>4.1592529999999996</c:v>
                </c:pt>
                <c:pt idx="63297">
                  <c:v>4.1678350000000002</c:v>
                </c:pt>
                <c:pt idx="63298">
                  <c:v>4.1628829999999999</c:v>
                </c:pt>
                <c:pt idx="63299">
                  <c:v>4.1039110000000001</c:v>
                </c:pt>
                <c:pt idx="63300">
                  <c:v>3.9482970000000002</c:v>
                </c:pt>
                <c:pt idx="63301">
                  <c:v>3.7089970000000001</c:v>
                </c:pt>
                <c:pt idx="63302">
                  <c:v>3.3562020000000001</c:v>
                </c:pt>
                <c:pt idx="63303">
                  <c:v>3.1449579999999999</c:v>
                </c:pt>
                <c:pt idx="63304">
                  <c:v>3.255064</c:v>
                </c:pt>
                <c:pt idx="63305">
                  <c:v>3.5399440000000002</c:v>
                </c:pt>
                <c:pt idx="63306">
                  <c:v>3.9562539999999999</c:v>
                </c:pt>
                <c:pt idx="63307">
                  <c:v>4.2984229999999997</c:v>
                </c:pt>
                <c:pt idx="63308">
                  <c:v>4.4312469999999999</c:v>
                </c:pt>
                <c:pt idx="63309">
                  <c:v>4.6351829999999996</c:v>
                </c:pt>
                <c:pt idx="63310">
                  <c:v>4.8421240000000001</c:v>
                </c:pt>
                <c:pt idx="63311">
                  <c:v>4.793539</c:v>
                </c:pt>
                <c:pt idx="63312">
                  <c:v>4.5453200000000002</c:v>
                </c:pt>
                <c:pt idx="63313">
                  <c:v>4.5118790000000004</c:v>
                </c:pt>
                <c:pt idx="63314">
                  <c:v>4.6173690000000001</c:v>
                </c:pt>
                <c:pt idx="63315">
                  <c:v>4.7071129999999997</c:v>
                </c:pt>
                <c:pt idx="63316">
                  <c:v>4.6730229999999997</c:v>
                </c:pt>
                <c:pt idx="63317">
                  <c:v>4.5191869999999996</c:v>
                </c:pt>
                <c:pt idx="63318">
                  <c:v>4.4062210000000004</c:v>
                </c:pt>
                <c:pt idx="63319">
                  <c:v>4.4587019999999997</c:v>
                </c:pt>
                <c:pt idx="63320">
                  <c:v>4.4600239999999998</c:v>
                </c:pt>
                <c:pt idx="63321">
                  <c:v>4.3920859999999999</c:v>
                </c:pt>
                <c:pt idx="63322">
                  <c:v>4.2434909999999997</c:v>
                </c:pt>
                <c:pt idx="63323">
                  <c:v>4.2073099999999997</c:v>
                </c:pt>
                <c:pt idx="63324">
                  <c:v>4.2931340000000002</c:v>
                </c:pt>
                <c:pt idx="63325">
                  <c:v>4.3994419999999996</c:v>
                </c:pt>
                <c:pt idx="63326">
                  <c:v>4.4085049999999999</c:v>
                </c:pt>
                <c:pt idx="63327">
                  <c:v>4.3765790000000004</c:v>
                </c:pt>
                <c:pt idx="63328">
                  <c:v>4.3828060000000004</c:v>
                </c:pt>
                <c:pt idx="63329">
                  <c:v>4.348452</c:v>
                </c:pt>
                <c:pt idx="63330">
                  <c:v>4.3018369999999999</c:v>
                </c:pt>
                <c:pt idx="63331">
                  <c:v>4.283398</c:v>
                </c:pt>
                <c:pt idx="63332">
                  <c:v>4.2930619999999999</c:v>
                </c:pt>
                <c:pt idx="63333">
                  <c:v>4.3718909999999997</c:v>
                </c:pt>
                <c:pt idx="63334">
                  <c:v>4.3934069999999998</c:v>
                </c:pt>
                <c:pt idx="63335">
                  <c:v>4.3393160000000002</c:v>
                </c:pt>
                <c:pt idx="63336">
                  <c:v>4.2479380000000004</c:v>
                </c:pt>
                <c:pt idx="63337">
                  <c:v>4.1499009999999998</c:v>
                </c:pt>
                <c:pt idx="63338">
                  <c:v>4.0892470000000003</c:v>
                </c:pt>
                <c:pt idx="63339">
                  <c:v>4.1372080000000002</c:v>
                </c:pt>
                <c:pt idx="63340">
                  <c:v>4.2365909999999998</c:v>
                </c:pt>
                <c:pt idx="63341">
                  <c:v>4.2966199999999999</c:v>
                </c:pt>
                <c:pt idx="63342">
                  <c:v>4.3190980000000003</c:v>
                </c:pt>
                <c:pt idx="63343">
                  <c:v>4.3286179999999996</c:v>
                </c:pt>
                <c:pt idx="63344">
                  <c:v>4.3364320000000003</c:v>
                </c:pt>
                <c:pt idx="63345">
                  <c:v>4.33934</c:v>
                </c:pt>
                <c:pt idx="63346">
                  <c:v>4.3403980000000004</c:v>
                </c:pt>
                <c:pt idx="63347">
                  <c:v>4.3391960000000003</c:v>
                </c:pt>
                <c:pt idx="63348">
                  <c:v>4.3403980000000004</c:v>
                </c:pt>
                <c:pt idx="63349">
                  <c:v>4.408048</c:v>
                </c:pt>
                <c:pt idx="63350">
                  <c:v>4.4662499999999996</c:v>
                </c:pt>
                <c:pt idx="63351">
                  <c:v>4.5112779999999999</c:v>
                </c:pt>
                <c:pt idx="63352">
                  <c:v>4.5035369999999997</c:v>
                </c:pt>
                <c:pt idx="63353">
                  <c:v>4.3885990000000001</c:v>
                </c:pt>
                <c:pt idx="63354">
                  <c:v>4.216685</c:v>
                </c:pt>
                <c:pt idx="63355">
                  <c:v>4.1074700000000002</c:v>
                </c:pt>
                <c:pt idx="63356">
                  <c:v>4.1054979999999999</c:v>
                </c:pt>
                <c:pt idx="63357">
                  <c:v>4.0998479999999997</c:v>
                </c:pt>
                <c:pt idx="63358">
                  <c:v>4.1294420000000001</c:v>
                </c:pt>
                <c:pt idx="63359">
                  <c:v>4.1877409999999999</c:v>
                </c:pt>
                <c:pt idx="63360">
                  <c:v>4.2182959999999996</c:v>
                </c:pt>
                <c:pt idx="63361">
                  <c:v>4.2472649999999996</c:v>
                </c:pt>
                <c:pt idx="63362">
                  <c:v>4.2352689999999997</c:v>
                </c:pt>
                <c:pt idx="63363">
                  <c:v>4.2543090000000001</c:v>
                </c:pt>
                <c:pt idx="63364">
                  <c:v>4.3414080000000004</c:v>
                </c:pt>
                <c:pt idx="63365">
                  <c:v>4.3510720000000003</c:v>
                </c:pt>
                <c:pt idx="63366">
                  <c:v>4.322031</c:v>
                </c:pt>
                <c:pt idx="63367">
                  <c:v>4.2939999999999996</c:v>
                </c:pt>
                <c:pt idx="63368">
                  <c:v>4.272195</c:v>
                </c:pt>
                <c:pt idx="63369">
                  <c:v>4.2831099999999998</c:v>
                </c:pt>
                <c:pt idx="63370">
                  <c:v>4.2712089999999998</c:v>
                </c:pt>
                <c:pt idx="63371">
                  <c:v>4.2197149999999999</c:v>
                </c:pt>
                <c:pt idx="63372">
                  <c:v>4.102252</c:v>
                </c:pt>
                <c:pt idx="63373">
                  <c:v>3.8539859999999999</c:v>
                </c:pt>
                <c:pt idx="63374">
                  <c:v>3.760516</c:v>
                </c:pt>
                <c:pt idx="63375">
                  <c:v>3.8768729999999998</c:v>
                </c:pt>
                <c:pt idx="63376">
                  <c:v>4.1883900000000001</c:v>
                </c:pt>
                <c:pt idx="63377">
                  <c:v>4.4834880000000004</c:v>
                </c:pt>
                <c:pt idx="63378">
                  <c:v>4.5524120000000003</c:v>
                </c:pt>
                <c:pt idx="63379">
                  <c:v>4.4614900000000004</c:v>
                </c:pt>
                <c:pt idx="63380">
                  <c:v>4.4448299999999996</c:v>
                </c:pt>
                <c:pt idx="63381">
                  <c:v>4.4932239999999997</c:v>
                </c:pt>
                <c:pt idx="63382">
                  <c:v>4.3669149999999997</c:v>
                </c:pt>
                <c:pt idx="63383">
                  <c:v>4.2813059999999998</c:v>
                </c:pt>
                <c:pt idx="63384">
                  <c:v>4.2432499999999997</c:v>
                </c:pt>
                <c:pt idx="63385">
                  <c:v>4.2782770000000001</c:v>
                </c:pt>
                <c:pt idx="63386">
                  <c:v>4.3314550000000001</c:v>
                </c:pt>
                <c:pt idx="63387">
                  <c:v>4.2392349999999999</c:v>
                </c:pt>
                <c:pt idx="63388">
                  <c:v>3.8837959999999998</c:v>
                </c:pt>
                <c:pt idx="63389">
                  <c:v>3.6317309999999998</c:v>
                </c:pt>
                <c:pt idx="63390">
                  <c:v>3.5418189999999998</c:v>
                </c:pt>
                <c:pt idx="63391">
                  <c:v>3.6105510000000001</c:v>
                </c:pt>
                <c:pt idx="63392">
                  <c:v>3.78559</c:v>
                </c:pt>
                <c:pt idx="63393">
                  <c:v>4.0851350000000002</c:v>
                </c:pt>
                <c:pt idx="63394">
                  <c:v>4.2493319999999999</c:v>
                </c:pt>
                <c:pt idx="63395">
                  <c:v>4.5333480000000002</c:v>
                </c:pt>
                <c:pt idx="63396">
                  <c:v>5.0544510000000002</c:v>
                </c:pt>
                <c:pt idx="63397">
                  <c:v>5.0359150000000001</c:v>
                </c:pt>
                <c:pt idx="63398">
                  <c:v>4.7478610000000003</c:v>
                </c:pt>
                <c:pt idx="63399">
                  <c:v>4.5928000000000004</c:v>
                </c:pt>
                <c:pt idx="63400">
                  <c:v>4.5102929999999999</c:v>
                </c:pt>
                <c:pt idx="63401">
                  <c:v>4.4931760000000001</c:v>
                </c:pt>
                <c:pt idx="63402">
                  <c:v>4.5574120000000002</c:v>
                </c:pt>
                <c:pt idx="63403">
                  <c:v>4.6363849999999998</c:v>
                </c:pt>
                <c:pt idx="63404">
                  <c:v>4.5947709999999997</c:v>
                </c:pt>
                <c:pt idx="63405">
                  <c:v>4.4206459999999996</c:v>
                </c:pt>
                <c:pt idx="63406">
                  <c:v>4.2550059999999998</c:v>
                </c:pt>
                <c:pt idx="63407">
                  <c:v>4.0774189999999999</c:v>
                </c:pt>
                <c:pt idx="63408">
                  <c:v>3.9042309999999998</c:v>
                </c:pt>
                <c:pt idx="63409">
                  <c:v>3.824103</c:v>
                </c:pt>
                <c:pt idx="63410">
                  <c:v>3.8180930000000002</c:v>
                </c:pt>
                <c:pt idx="63411">
                  <c:v>3.9246889999999999</c:v>
                </c:pt>
                <c:pt idx="63412">
                  <c:v>4.1672099999999999</c:v>
                </c:pt>
                <c:pt idx="63413">
                  <c:v>4.4480040000000001</c:v>
                </c:pt>
                <c:pt idx="63414">
                  <c:v>4.634029</c:v>
                </c:pt>
                <c:pt idx="63415">
                  <c:v>4.7083630000000003</c:v>
                </c:pt>
                <c:pt idx="63416">
                  <c:v>4.7506740000000001</c:v>
                </c:pt>
                <c:pt idx="63417">
                  <c:v>4.5749380000000004</c:v>
                </c:pt>
                <c:pt idx="63418">
                  <c:v>4.4263909999999997</c:v>
                </c:pt>
                <c:pt idx="63419">
                  <c:v>4.4203330000000003</c:v>
                </c:pt>
                <c:pt idx="63420">
                  <c:v>4.4020380000000001</c:v>
                </c:pt>
                <c:pt idx="63421">
                  <c:v>4.3770119999999997</c:v>
                </c:pt>
                <c:pt idx="63422">
                  <c:v>4.3880939999999997</c:v>
                </c:pt>
                <c:pt idx="63423">
                  <c:v>4.4133849999999999</c:v>
                </c:pt>
                <c:pt idx="63424">
                  <c:v>4.4303819999999998</c:v>
                </c:pt>
                <c:pt idx="63425">
                  <c:v>4.4303340000000002</c:v>
                </c:pt>
                <c:pt idx="63426">
                  <c:v>4.4124239999999997</c:v>
                </c:pt>
                <c:pt idx="63427">
                  <c:v>4.4018459999999999</c:v>
                </c:pt>
                <c:pt idx="63428">
                  <c:v>4.3453030000000004</c:v>
                </c:pt>
                <c:pt idx="63429">
                  <c:v>4.2548620000000001</c:v>
                </c:pt>
                <c:pt idx="63430">
                  <c:v>4.2217580000000003</c:v>
                </c:pt>
                <c:pt idx="63431">
                  <c:v>4.2734449999999997</c:v>
                </c:pt>
                <c:pt idx="63432">
                  <c:v>4.3061639999999999</c:v>
                </c:pt>
                <c:pt idx="63433">
                  <c:v>4.3274400000000002</c:v>
                </c:pt>
                <c:pt idx="63434">
                  <c:v>4.3477540000000001</c:v>
                </c:pt>
                <c:pt idx="63435">
                  <c:v>4.3289070000000001</c:v>
                </c:pt>
                <c:pt idx="63436">
                  <c:v>4.3479950000000001</c:v>
                </c:pt>
                <c:pt idx="63437">
                  <c:v>4.3815559999999998</c:v>
                </c:pt>
                <c:pt idx="63438">
                  <c:v>4.3909549999999999</c:v>
                </c:pt>
                <c:pt idx="63439">
                  <c:v>4.396725</c:v>
                </c:pt>
                <c:pt idx="63440">
                  <c:v>4.3754489999999997</c:v>
                </c:pt>
                <c:pt idx="63441">
                  <c:v>4.2418560000000003</c:v>
                </c:pt>
                <c:pt idx="63442">
                  <c:v>4.2105069999999998</c:v>
                </c:pt>
                <c:pt idx="63443">
                  <c:v>4.2100980000000003</c:v>
                </c:pt>
                <c:pt idx="63444">
                  <c:v>4.2462070000000001</c:v>
                </c:pt>
                <c:pt idx="63445">
                  <c:v>4.2517129999999996</c:v>
                </c:pt>
                <c:pt idx="63446">
                  <c:v>4.2397640000000001</c:v>
                </c:pt>
                <c:pt idx="63447">
                  <c:v>4.232456</c:v>
                </c:pt>
                <c:pt idx="63448">
                  <c:v>4.2553419999999997</c:v>
                </c:pt>
                <c:pt idx="63449">
                  <c:v>4.2752720000000002</c:v>
                </c:pt>
                <c:pt idx="63450">
                  <c:v>4.3100829999999997</c:v>
                </c:pt>
                <c:pt idx="63451">
                  <c:v>4.3422729999999996</c:v>
                </c:pt>
                <c:pt idx="63452">
                  <c:v>4.3456869999999999</c:v>
                </c:pt>
                <c:pt idx="63453">
                  <c:v>4.3539810000000001</c:v>
                </c:pt>
                <c:pt idx="63454">
                  <c:v>4.3903059999999998</c:v>
                </c:pt>
                <c:pt idx="63455">
                  <c:v>4.3737430000000002</c:v>
                </c:pt>
                <c:pt idx="63456">
                  <c:v>4.330686</c:v>
                </c:pt>
                <c:pt idx="63457">
                  <c:v>4.1923570000000003</c:v>
                </c:pt>
                <c:pt idx="63458">
                  <c:v>3.9946470000000001</c:v>
                </c:pt>
                <c:pt idx="63459">
                  <c:v>3.9229099999999999</c:v>
                </c:pt>
                <c:pt idx="63460">
                  <c:v>3.9929160000000001</c:v>
                </c:pt>
                <c:pt idx="63461">
                  <c:v>4.243779</c:v>
                </c:pt>
                <c:pt idx="63462">
                  <c:v>4.4028320000000001</c:v>
                </c:pt>
                <c:pt idx="63463">
                  <c:v>4.438339</c:v>
                </c:pt>
                <c:pt idx="63464">
                  <c:v>4.3110929999999996</c:v>
                </c:pt>
                <c:pt idx="63465">
                  <c:v>3.937503</c:v>
                </c:pt>
                <c:pt idx="63466">
                  <c:v>3.575164</c:v>
                </c:pt>
                <c:pt idx="63467">
                  <c:v>3.3180740000000002</c:v>
                </c:pt>
                <c:pt idx="63468">
                  <c:v>3.4587349999999999</c:v>
                </c:pt>
                <c:pt idx="63469">
                  <c:v>3.9870019999999999</c:v>
                </c:pt>
                <c:pt idx="63470">
                  <c:v>4.3671309999999997</c:v>
                </c:pt>
                <c:pt idx="63471">
                  <c:v>4.7496640000000001</c:v>
                </c:pt>
                <c:pt idx="63472">
                  <c:v>5.2281909999999998</c:v>
                </c:pt>
                <c:pt idx="63473">
                  <c:v>5.3017070000000004</c:v>
                </c:pt>
                <c:pt idx="63474">
                  <c:v>4.9816070000000003</c:v>
                </c:pt>
                <c:pt idx="63475">
                  <c:v>4.8117369999999999</c:v>
                </c:pt>
                <c:pt idx="63476">
                  <c:v>4.6735759999999997</c:v>
                </c:pt>
                <c:pt idx="63477">
                  <c:v>4.5360880000000003</c:v>
                </c:pt>
                <c:pt idx="63478">
                  <c:v>4.4641830000000002</c:v>
                </c:pt>
                <c:pt idx="63479">
                  <c:v>4.4096830000000002</c:v>
                </c:pt>
                <c:pt idx="63480">
                  <c:v>4.3311190000000002</c:v>
                </c:pt>
                <c:pt idx="63481">
                  <c:v>4.1188409999999998</c:v>
                </c:pt>
                <c:pt idx="63482">
                  <c:v>3.7541449999999998</c:v>
                </c:pt>
                <c:pt idx="63483">
                  <c:v>3.4781119999999999</c:v>
                </c:pt>
                <c:pt idx="63484">
                  <c:v>3.44984</c:v>
                </c:pt>
                <c:pt idx="63485">
                  <c:v>3.5721590000000001</c:v>
                </c:pt>
                <c:pt idx="63486">
                  <c:v>3.8100640000000001</c:v>
                </c:pt>
                <c:pt idx="63487">
                  <c:v>4.1352359999999999</c:v>
                </c:pt>
                <c:pt idx="63488">
                  <c:v>4.3768919999999998</c:v>
                </c:pt>
                <c:pt idx="63489">
                  <c:v>4.8670540000000004</c:v>
                </c:pt>
                <c:pt idx="63490">
                  <c:v>5.1040219999999996</c:v>
                </c:pt>
                <c:pt idx="63491">
                  <c:v>5.072673</c:v>
                </c:pt>
                <c:pt idx="63492">
                  <c:v>4.9947090000000003</c:v>
                </c:pt>
                <c:pt idx="63493">
                  <c:v>4.9106880000000004</c:v>
                </c:pt>
                <c:pt idx="63494">
                  <c:v>4.9094620000000004</c:v>
                </c:pt>
                <c:pt idx="63495">
                  <c:v>4.6938659999999999</c:v>
                </c:pt>
                <c:pt idx="63496">
                  <c:v>4.3578760000000001</c:v>
                </c:pt>
                <c:pt idx="63497">
                  <c:v>4.2974860000000001</c:v>
                </c:pt>
                <c:pt idx="63498">
                  <c:v>4.2833019999999999</c:v>
                </c:pt>
                <c:pt idx="63499">
                  <c:v>4.2739979999999997</c:v>
                </c:pt>
                <c:pt idx="63500">
                  <c:v>4.3004429999999996</c:v>
                </c:pt>
                <c:pt idx="63501">
                  <c:v>4.3221509999999999</c:v>
                </c:pt>
                <c:pt idx="63502">
                  <c:v>4.3014999999999999</c:v>
                </c:pt>
                <c:pt idx="63503">
                  <c:v>4.2599580000000001</c:v>
                </c:pt>
                <c:pt idx="63504">
                  <c:v>4.2814269999999999</c:v>
                </c:pt>
                <c:pt idx="63505">
                  <c:v>4.2952260000000004</c:v>
                </c:pt>
                <c:pt idx="63506">
                  <c:v>4.2116369999999996</c:v>
                </c:pt>
                <c:pt idx="63507">
                  <c:v>4.1078299999999999</c:v>
                </c:pt>
                <c:pt idx="63508">
                  <c:v>3.9771450000000002</c:v>
                </c:pt>
                <c:pt idx="63509">
                  <c:v>3.7800370000000001</c:v>
                </c:pt>
                <c:pt idx="63510">
                  <c:v>3.7182529999999998</c:v>
                </c:pt>
                <c:pt idx="63511">
                  <c:v>3.786095</c:v>
                </c:pt>
                <c:pt idx="63512">
                  <c:v>3.896658</c:v>
                </c:pt>
                <c:pt idx="63513">
                  <c:v>4.0465749999999998</c:v>
                </c:pt>
                <c:pt idx="63514">
                  <c:v>4.2117810000000002</c:v>
                </c:pt>
                <c:pt idx="63515">
                  <c:v>4.4790159999999997</c:v>
                </c:pt>
                <c:pt idx="63516">
                  <c:v>4.802505</c:v>
                </c:pt>
                <c:pt idx="63517">
                  <c:v>4.8827290000000003</c:v>
                </c:pt>
                <c:pt idx="63518">
                  <c:v>4.6558099999999998</c:v>
                </c:pt>
                <c:pt idx="63519">
                  <c:v>4.5220250000000002</c:v>
                </c:pt>
                <c:pt idx="63520">
                  <c:v>4.5625809999999998</c:v>
                </c:pt>
                <c:pt idx="63521">
                  <c:v>4.5620279999999998</c:v>
                </c:pt>
                <c:pt idx="63522">
                  <c:v>4.5204380000000004</c:v>
                </c:pt>
                <c:pt idx="63523">
                  <c:v>4.5097399999999999</c:v>
                </c:pt>
                <c:pt idx="63524">
                  <c:v>4.4901229999999996</c:v>
                </c:pt>
                <c:pt idx="63525">
                  <c:v>4.3705449999999999</c:v>
                </c:pt>
                <c:pt idx="63526">
                  <c:v>4.2050979999999996</c:v>
                </c:pt>
                <c:pt idx="63527">
                  <c:v>4.0372950000000003</c:v>
                </c:pt>
                <c:pt idx="63528">
                  <c:v>3.9257230000000001</c:v>
                </c:pt>
                <c:pt idx="63529">
                  <c:v>3.85853</c:v>
                </c:pt>
                <c:pt idx="63530">
                  <c:v>3.901634</c:v>
                </c:pt>
                <c:pt idx="63531">
                  <c:v>4.1091759999999997</c:v>
                </c:pt>
                <c:pt idx="63532">
                  <c:v>4.4297329999999997</c:v>
                </c:pt>
                <c:pt idx="63533">
                  <c:v>4.5308479999999998</c:v>
                </c:pt>
                <c:pt idx="63534">
                  <c:v>4.2323120000000003</c:v>
                </c:pt>
                <c:pt idx="63535">
                  <c:v>3.9691879999999999</c:v>
                </c:pt>
                <c:pt idx="63536">
                  <c:v>3.759579</c:v>
                </c:pt>
                <c:pt idx="63537">
                  <c:v>3.6180279999999998</c:v>
                </c:pt>
                <c:pt idx="63538">
                  <c:v>3.6869519999999998</c:v>
                </c:pt>
                <c:pt idx="63539">
                  <c:v>3.9378150000000001</c:v>
                </c:pt>
                <c:pt idx="63540">
                  <c:v>4.3666510000000001</c:v>
                </c:pt>
                <c:pt idx="63541">
                  <c:v>4.8564759999999998</c:v>
                </c:pt>
                <c:pt idx="63542">
                  <c:v>5.1784520000000001</c:v>
                </c:pt>
                <c:pt idx="63543">
                  <c:v>5.1542669999999999</c:v>
                </c:pt>
                <c:pt idx="63544">
                  <c:v>4.9739149999999999</c:v>
                </c:pt>
                <c:pt idx="63545">
                  <c:v>4.7560349999999998</c:v>
                </c:pt>
                <c:pt idx="63546">
                  <c:v>4.6604739999999998</c:v>
                </c:pt>
                <c:pt idx="63547">
                  <c:v>4.6155419999999996</c:v>
                </c:pt>
                <c:pt idx="63548">
                  <c:v>4.6164069999999997</c:v>
                </c:pt>
                <c:pt idx="63549">
                  <c:v>4.5846980000000004</c:v>
                </c:pt>
                <c:pt idx="63550">
                  <c:v>4.5109659999999998</c:v>
                </c:pt>
                <c:pt idx="63551">
                  <c:v>4.4217510000000004</c:v>
                </c:pt>
                <c:pt idx="63552">
                  <c:v>4.3264060000000004</c:v>
                </c:pt>
                <c:pt idx="63553">
                  <c:v>4.2395959999999997</c:v>
                </c:pt>
                <c:pt idx="63554">
                  <c:v>4.0970839999999997</c:v>
                </c:pt>
                <c:pt idx="63555">
                  <c:v>4.0218369999999997</c:v>
                </c:pt>
                <c:pt idx="63556">
                  <c:v>4.0965309999999997</c:v>
                </c:pt>
                <c:pt idx="63557">
                  <c:v>4.2122380000000001</c:v>
                </c:pt>
                <c:pt idx="63558">
                  <c:v>4.3209499999999998</c:v>
                </c:pt>
                <c:pt idx="63559">
                  <c:v>4.3888879999999997</c:v>
                </c:pt>
                <c:pt idx="63560">
                  <c:v>4.4299249999999999</c:v>
                </c:pt>
                <c:pt idx="63561">
                  <c:v>4.5257990000000001</c:v>
                </c:pt>
                <c:pt idx="63562">
                  <c:v>4.5257509999999996</c:v>
                </c:pt>
                <c:pt idx="63563">
                  <c:v>4.4069909999999997</c:v>
                </c:pt>
                <c:pt idx="63564">
                  <c:v>4.3917970000000004</c:v>
                </c:pt>
                <c:pt idx="63565">
                  <c:v>4.4176880000000001</c:v>
                </c:pt>
                <c:pt idx="63566">
                  <c:v>4.4273769999999999</c:v>
                </c:pt>
                <c:pt idx="63567">
                  <c:v>4.4255500000000003</c:v>
                </c:pt>
                <c:pt idx="63568">
                  <c:v>4.3929029999999996</c:v>
                </c:pt>
                <c:pt idx="63569">
                  <c:v>4.3261180000000001</c:v>
                </c:pt>
                <c:pt idx="63570">
                  <c:v>4.3152039999999996</c:v>
                </c:pt>
                <c:pt idx="63571">
                  <c:v>4.329243</c:v>
                </c:pt>
                <c:pt idx="63572">
                  <c:v>4.336239</c:v>
                </c:pt>
                <c:pt idx="63573">
                  <c:v>4.3350850000000003</c:v>
                </c:pt>
                <c:pt idx="63574">
                  <c:v>4.3063570000000002</c:v>
                </c:pt>
                <c:pt idx="63575">
                  <c:v>4.311814</c:v>
                </c:pt>
                <c:pt idx="63576">
                  <c:v>4.3107319999999998</c:v>
                </c:pt>
                <c:pt idx="63577">
                  <c:v>4.315372</c:v>
                </c:pt>
                <c:pt idx="63578">
                  <c:v>4.319699</c:v>
                </c:pt>
                <c:pt idx="63579">
                  <c:v>4.3032310000000003</c:v>
                </c:pt>
                <c:pt idx="63580">
                  <c:v>4.3012119999999996</c:v>
                </c:pt>
                <c:pt idx="63581">
                  <c:v>4.315709</c:v>
                </c:pt>
                <c:pt idx="63582">
                  <c:v>4.4025670000000003</c:v>
                </c:pt>
                <c:pt idx="63583">
                  <c:v>4.4380990000000002</c:v>
                </c:pt>
                <c:pt idx="63584">
                  <c:v>4.4956519999999998</c:v>
                </c:pt>
                <c:pt idx="63585">
                  <c:v>4.5044029999999999</c:v>
                </c:pt>
                <c:pt idx="63586">
                  <c:v>4.405837</c:v>
                </c:pt>
                <c:pt idx="63587">
                  <c:v>4.3009000000000004</c:v>
                </c:pt>
                <c:pt idx="63588">
                  <c:v>4.1949050000000003</c:v>
                </c:pt>
                <c:pt idx="63589">
                  <c:v>4.1845189999999999</c:v>
                </c:pt>
                <c:pt idx="63590">
                  <c:v>4.2667140000000003</c:v>
                </c:pt>
                <c:pt idx="63591">
                  <c:v>4.2520730000000002</c:v>
                </c:pt>
                <c:pt idx="63592">
                  <c:v>4.1969240000000001</c:v>
                </c:pt>
                <c:pt idx="63593">
                  <c:v>4.2234170000000004</c:v>
                </c:pt>
                <c:pt idx="63594">
                  <c:v>4.1946880000000002</c:v>
                </c:pt>
                <c:pt idx="63595">
                  <c:v>4.169975</c:v>
                </c:pt>
                <c:pt idx="63596">
                  <c:v>4.2237049999999998</c:v>
                </c:pt>
                <c:pt idx="63597">
                  <c:v>4.3627079999999996</c:v>
                </c:pt>
                <c:pt idx="63598">
                  <c:v>4.4708420000000002</c:v>
                </c:pt>
                <c:pt idx="63599">
                  <c:v>4.403168</c:v>
                </c:pt>
                <c:pt idx="63600">
                  <c:v>4.1810340000000004</c:v>
                </c:pt>
                <c:pt idx="63601">
                  <c:v>3.8191989999999998</c:v>
                </c:pt>
                <c:pt idx="63602">
                  <c:v>3.596079</c:v>
                </c:pt>
                <c:pt idx="63603">
                  <c:v>3.4339740000000001</c:v>
                </c:pt>
                <c:pt idx="63604">
                  <c:v>3.3054290000000002</c:v>
                </c:pt>
                <c:pt idx="63605">
                  <c:v>3.5127060000000001</c:v>
                </c:pt>
                <c:pt idx="63606">
                  <c:v>3.9077639999999998</c:v>
                </c:pt>
                <c:pt idx="63607">
                  <c:v>4.4318489999999997</c:v>
                </c:pt>
                <c:pt idx="63608">
                  <c:v>4.9875220000000002</c:v>
                </c:pt>
                <c:pt idx="63609">
                  <c:v>5.1245050000000001</c:v>
                </c:pt>
                <c:pt idx="63610">
                  <c:v>5.1516700000000002</c:v>
                </c:pt>
                <c:pt idx="63611">
                  <c:v>5.2556940000000001</c:v>
                </c:pt>
                <c:pt idx="63612">
                  <c:v>5.0296890000000003</c:v>
                </c:pt>
                <c:pt idx="63613">
                  <c:v>4.7590640000000004</c:v>
                </c:pt>
                <c:pt idx="63614">
                  <c:v>4.6604979999999996</c:v>
                </c:pt>
                <c:pt idx="63615">
                  <c:v>4.5644799999999996</c:v>
                </c:pt>
                <c:pt idx="63616">
                  <c:v>4.5001239999999996</c:v>
                </c:pt>
                <c:pt idx="63617">
                  <c:v>4.4292999999999996</c:v>
                </c:pt>
                <c:pt idx="63618">
                  <c:v>4.347899</c:v>
                </c:pt>
                <c:pt idx="63619">
                  <c:v>4.2425290000000002</c:v>
                </c:pt>
                <c:pt idx="63620">
                  <c:v>4.1508149999999997</c:v>
                </c:pt>
                <c:pt idx="63621">
                  <c:v>4.1039830000000004</c:v>
                </c:pt>
                <c:pt idx="63622">
                  <c:v>4.1196820000000001</c:v>
                </c:pt>
                <c:pt idx="63623">
                  <c:v>4.2044730000000001</c:v>
                </c:pt>
                <c:pt idx="63624">
                  <c:v>4.332465</c:v>
                </c:pt>
                <c:pt idx="63625">
                  <c:v>4.3480189999999999</c:v>
                </c:pt>
                <c:pt idx="63626">
                  <c:v>4.3973979999999999</c:v>
                </c:pt>
                <c:pt idx="63627">
                  <c:v>4.3953550000000003</c:v>
                </c:pt>
                <c:pt idx="63628">
                  <c:v>4.1998569999999997</c:v>
                </c:pt>
                <c:pt idx="63629">
                  <c:v>4.0027480000000004</c:v>
                </c:pt>
                <c:pt idx="63630">
                  <c:v>3.9313959999999999</c:v>
                </c:pt>
                <c:pt idx="63631">
                  <c:v>4.0751590000000002</c:v>
                </c:pt>
                <c:pt idx="63632">
                  <c:v>4.36843</c:v>
                </c:pt>
                <c:pt idx="63633">
                  <c:v>4.5238759999999996</c:v>
                </c:pt>
                <c:pt idx="63634">
                  <c:v>4.6263370000000004</c:v>
                </c:pt>
                <c:pt idx="63635">
                  <c:v>4.5816689999999998</c:v>
                </c:pt>
                <c:pt idx="63636">
                  <c:v>4.7782730000000004</c:v>
                </c:pt>
                <c:pt idx="63637">
                  <c:v>4.6111430000000002</c:v>
                </c:pt>
                <c:pt idx="63638">
                  <c:v>4.4746889999999997</c:v>
                </c:pt>
                <c:pt idx="63639">
                  <c:v>4.4863</c:v>
                </c:pt>
                <c:pt idx="63640">
                  <c:v>4.4663709999999996</c:v>
                </c:pt>
                <c:pt idx="63641">
                  <c:v>4.4650730000000003</c:v>
                </c:pt>
                <c:pt idx="63642">
                  <c:v>4.4520660000000003</c:v>
                </c:pt>
                <c:pt idx="63643">
                  <c:v>4.4385079999999997</c:v>
                </c:pt>
                <c:pt idx="63644">
                  <c:v>4.4272330000000002</c:v>
                </c:pt>
                <c:pt idx="63645">
                  <c:v>4.4386999999999999</c:v>
                </c:pt>
                <c:pt idx="63646">
                  <c:v>4.4558169999999997</c:v>
                </c:pt>
                <c:pt idx="63647">
                  <c:v>4.4833189999999998</c:v>
                </c:pt>
                <c:pt idx="63648">
                  <c:v>4.425357</c:v>
                </c:pt>
                <c:pt idx="63649">
                  <c:v>4.3118619999999996</c:v>
                </c:pt>
                <c:pt idx="63650">
                  <c:v>4.2704399999999998</c:v>
                </c:pt>
                <c:pt idx="63651">
                  <c:v>4.2617139999999996</c:v>
                </c:pt>
                <c:pt idx="63652">
                  <c:v>4.226782</c:v>
                </c:pt>
                <c:pt idx="63653">
                  <c:v>4.2251960000000004</c:v>
                </c:pt>
                <c:pt idx="63654">
                  <c:v>4.2539480000000003</c:v>
                </c:pt>
                <c:pt idx="63655">
                  <c:v>4.2823880000000001</c:v>
                </c:pt>
                <c:pt idx="63656">
                  <c:v>4.3443889999999996</c:v>
                </c:pt>
                <c:pt idx="63657">
                  <c:v>4.383527</c:v>
                </c:pt>
                <c:pt idx="63658">
                  <c:v>4.3540289999999997</c:v>
                </c:pt>
                <c:pt idx="63659">
                  <c:v>4.3272959999999996</c:v>
                </c:pt>
                <c:pt idx="63660">
                  <c:v>4.341793</c:v>
                </c:pt>
                <c:pt idx="63661">
                  <c:v>4.3392679999999997</c:v>
                </c:pt>
                <c:pt idx="63662">
                  <c:v>4.3795120000000001</c:v>
                </c:pt>
                <c:pt idx="63663">
                  <c:v>4.3738380000000001</c:v>
                </c:pt>
                <c:pt idx="63664">
                  <c:v>4.4028070000000001</c:v>
                </c:pt>
                <c:pt idx="63665">
                  <c:v>4.4706020000000004</c:v>
                </c:pt>
                <c:pt idx="63666">
                  <c:v>4.4457440000000004</c:v>
                </c:pt>
                <c:pt idx="63667">
                  <c:v>4.4080000000000004</c:v>
                </c:pt>
                <c:pt idx="63668">
                  <c:v>4.407375</c:v>
                </c:pt>
                <c:pt idx="63669">
                  <c:v>4.3804499999999997</c:v>
                </c:pt>
                <c:pt idx="63670">
                  <c:v>4.3172949999999997</c:v>
                </c:pt>
                <c:pt idx="63671">
                  <c:v>4.284408</c:v>
                </c:pt>
                <c:pt idx="63672">
                  <c:v>4.2398119999999997</c:v>
                </c:pt>
                <c:pt idx="63673">
                  <c:v>4.1717060000000004</c:v>
                </c:pt>
                <c:pt idx="63674">
                  <c:v>4.0859529999999999</c:v>
                </c:pt>
                <c:pt idx="63675">
                  <c:v>3.990993</c:v>
                </c:pt>
                <c:pt idx="63676">
                  <c:v>3.8170350000000002</c:v>
                </c:pt>
                <c:pt idx="63677">
                  <c:v>3.5900690000000002</c:v>
                </c:pt>
                <c:pt idx="63678">
                  <c:v>3.5054460000000001</c:v>
                </c:pt>
                <c:pt idx="63679">
                  <c:v>3.6564209999999999</c:v>
                </c:pt>
                <c:pt idx="63680">
                  <c:v>3.885888</c:v>
                </c:pt>
                <c:pt idx="63681">
                  <c:v>4.1299469999999996</c:v>
                </c:pt>
                <c:pt idx="63682">
                  <c:v>4.2357250000000004</c:v>
                </c:pt>
                <c:pt idx="63683">
                  <c:v>4.5507770000000001</c:v>
                </c:pt>
                <c:pt idx="63684">
                  <c:v>4.8512360000000001</c:v>
                </c:pt>
                <c:pt idx="63685">
                  <c:v>4.8635679999999999</c:v>
                </c:pt>
                <c:pt idx="63686">
                  <c:v>4.830921</c:v>
                </c:pt>
                <c:pt idx="63687">
                  <c:v>4.727379</c:v>
                </c:pt>
                <c:pt idx="63688">
                  <c:v>4.5297409999999996</c:v>
                </c:pt>
                <c:pt idx="63689">
                  <c:v>4.462548</c:v>
                </c:pt>
                <c:pt idx="63690">
                  <c:v>4.4011959999999997</c:v>
                </c:pt>
                <c:pt idx="63691">
                  <c:v>4.176418</c:v>
                </c:pt>
                <c:pt idx="63692">
                  <c:v>4.1372559999999998</c:v>
                </c:pt>
                <c:pt idx="63693">
                  <c:v>4.2376490000000002</c:v>
                </c:pt>
                <c:pt idx="63694">
                  <c:v>4.3112130000000004</c:v>
                </c:pt>
                <c:pt idx="63695">
                  <c:v>4.4371369999999999</c:v>
                </c:pt>
                <c:pt idx="63696">
                  <c:v>4.5058210000000001</c:v>
                </c:pt>
                <c:pt idx="63697">
                  <c:v>4.5101000000000004</c:v>
                </c:pt>
                <c:pt idx="63698">
                  <c:v>4.6865819999999996</c:v>
                </c:pt>
                <c:pt idx="63699">
                  <c:v>4.8294309999999996</c:v>
                </c:pt>
                <c:pt idx="63700">
                  <c:v>4.5619079999999999</c:v>
                </c:pt>
                <c:pt idx="63701">
                  <c:v>4.3258539999999996</c:v>
                </c:pt>
                <c:pt idx="63702">
                  <c:v>4.347658</c:v>
                </c:pt>
                <c:pt idx="63703">
                  <c:v>4.3623469999999998</c:v>
                </c:pt>
                <c:pt idx="63704">
                  <c:v>4.3958360000000001</c:v>
                </c:pt>
                <c:pt idx="63705">
                  <c:v>4.4533649999999998</c:v>
                </c:pt>
                <c:pt idx="63706">
                  <c:v>4.4443970000000004</c:v>
                </c:pt>
                <c:pt idx="63707">
                  <c:v>4.3317909999999999</c:v>
                </c:pt>
                <c:pt idx="63708">
                  <c:v>4.2186570000000003</c:v>
                </c:pt>
                <c:pt idx="63709">
                  <c:v>4.2631560000000004</c:v>
                </c:pt>
                <c:pt idx="63710">
                  <c:v>4.3920130000000004</c:v>
                </c:pt>
                <c:pt idx="63711">
                  <c:v>4.395956</c:v>
                </c:pt>
                <c:pt idx="63712">
                  <c:v>4.3327049999999998</c:v>
                </c:pt>
                <c:pt idx="63713">
                  <c:v>4.2235370000000003</c:v>
                </c:pt>
                <c:pt idx="63714">
                  <c:v>4.2280090000000001</c:v>
                </c:pt>
                <c:pt idx="63715">
                  <c:v>4.4188179999999999</c:v>
                </c:pt>
                <c:pt idx="63716">
                  <c:v>4.5838330000000003</c:v>
                </c:pt>
                <c:pt idx="63717">
                  <c:v>4.5680379999999996</c:v>
                </c:pt>
                <c:pt idx="63718">
                  <c:v>4.432137</c:v>
                </c:pt>
                <c:pt idx="63719">
                  <c:v>4.4437720000000001</c:v>
                </c:pt>
                <c:pt idx="63720">
                  <c:v>4.4829340000000002</c:v>
                </c:pt>
                <c:pt idx="63721">
                  <c:v>4.4405510000000001</c:v>
                </c:pt>
                <c:pt idx="63722">
                  <c:v>4.3633329999999999</c:v>
                </c:pt>
                <c:pt idx="63723">
                  <c:v>4.3176079999999999</c:v>
                </c:pt>
                <c:pt idx="63724">
                  <c:v>4.3254450000000002</c:v>
                </c:pt>
                <c:pt idx="63725">
                  <c:v>4.3701610000000004</c:v>
                </c:pt>
                <c:pt idx="63726">
                  <c:v>4.3891280000000004</c:v>
                </c:pt>
                <c:pt idx="63727">
                  <c:v>4.3580439999999996</c:v>
                </c:pt>
                <c:pt idx="63728">
                  <c:v>4.3997060000000001</c:v>
                </c:pt>
                <c:pt idx="63729">
                  <c:v>4.4600720000000003</c:v>
                </c:pt>
                <c:pt idx="63730">
                  <c:v>4.4530519999999996</c:v>
                </c:pt>
                <c:pt idx="63731">
                  <c:v>4.3965810000000003</c:v>
                </c:pt>
                <c:pt idx="63732">
                  <c:v>4.3875419999999998</c:v>
                </c:pt>
                <c:pt idx="63733">
                  <c:v>4.37432</c:v>
                </c:pt>
                <c:pt idx="63734">
                  <c:v>4.343547</c:v>
                </c:pt>
                <c:pt idx="63735">
                  <c:v>4.3351329999999999</c:v>
                </c:pt>
                <c:pt idx="63736">
                  <c:v>4.3407830000000001</c:v>
                </c:pt>
                <c:pt idx="63737">
                  <c:v>4.3585250000000002</c:v>
                </c:pt>
                <c:pt idx="63738">
                  <c:v>4.3744399999999999</c:v>
                </c:pt>
                <c:pt idx="63739">
                  <c:v>4.386412</c:v>
                </c:pt>
                <c:pt idx="63740">
                  <c:v>4.3817959999999996</c:v>
                </c:pt>
                <c:pt idx="63741">
                  <c:v>4.3833830000000003</c:v>
                </c:pt>
                <c:pt idx="63742">
                  <c:v>4.3766030000000002</c:v>
                </c:pt>
                <c:pt idx="63743">
                  <c:v>4.3760019999999997</c:v>
                </c:pt>
                <c:pt idx="63744">
                  <c:v>4.3927100000000001</c:v>
                </c:pt>
                <c:pt idx="63745">
                  <c:v>4.3631640000000003</c:v>
                </c:pt>
                <c:pt idx="63746">
                  <c:v>4.3366720000000001</c:v>
                </c:pt>
                <c:pt idx="63747">
                  <c:v>4.3448700000000002</c:v>
                </c:pt>
                <c:pt idx="63748">
                  <c:v>4.3619380000000003</c:v>
                </c:pt>
                <c:pt idx="63749">
                  <c:v>4.4090340000000001</c:v>
                </c:pt>
                <c:pt idx="63750">
                  <c:v>4.3453749999999998</c:v>
                </c:pt>
                <c:pt idx="63751">
                  <c:v>4.3220789999999996</c:v>
                </c:pt>
                <c:pt idx="63752">
                  <c:v>4.3403739999999997</c:v>
                </c:pt>
                <c:pt idx="63753">
                  <c:v>4.3260699999999996</c:v>
                </c:pt>
                <c:pt idx="63754">
                  <c:v>4.2398850000000001</c:v>
                </c:pt>
                <c:pt idx="63755">
                  <c:v>3.9419499999999998</c:v>
                </c:pt>
                <c:pt idx="63756">
                  <c:v>3.634255</c:v>
                </c:pt>
                <c:pt idx="63757">
                  <c:v>3.5640329999999998</c:v>
                </c:pt>
                <c:pt idx="63758">
                  <c:v>3.5583830000000001</c:v>
                </c:pt>
                <c:pt idx="63759">
                  <c:v>3.5811259999999998</c:v>
                </c:pt>
                <c:pt idx="63760">
                  <c:v>3.811963</c:v>
                </c:pt>
                <c:pt idx="63761">
                  <c:v>4.2030310000000002</c:v>
                </c:pt>
                <c:pt idx="63762">
                  <c:v>4.6418910000000002</c:v>
                </c:pt>
                <c:pt idx="63763">
                  <c:v>4.8642180000000002</c:v>
                </c:pt>
                <c:pt idx="63764">
                  <c:v>4.6670610000000003</c:v>
                </c:pt>
                <c:pt idx="63765">
                  <c:v>4.5230100000000002</c:v>
                </c:pt>
                <c:pt idx="63766">
                  <c:v>4.6058300000000001</c:v>
                </c:pt>
                <c:pt idx="63767">
                  <c:v>4.7127619999999997</c:v>
                </c:pt>
                <c:pt idx="63768">
                  <c:v>4.6000360000000002</c:v>
                </c:pt>
                <c:pt idx="63769">
                  <c:v>4.5794090000000001</c:v>
                </c:pt>
                <c:pt idx="63770">
                  <c:v>4.8092129999999997</c:v>
                </c:pt>
                <c:pt idx="63771">
                  <c:v>4.9007110000000003</c:v>
                </c:pt>
                <c:pt idx="63772">
                  <c:v>4.8892439999999997</c:v>
                </c:pt>
                <c:pt idx="63773">
                  <c:v>4.7224259999999996</c:v>
                </c:pt>
                <c:pt idx="63774">
                  <c:v>4.5497670000000001</c:v>
                </c:pt>
                <c:pt idx="63775">
                  <c:v>4.478199</c:v>
                </c:pt>
                <c:pt idx="63776">
                  <c:v>4.2558720000000001</c:v>
                </c:pt>
                <c:pt idx="63777">
                  <c:v>4.0155139999999996</c:v>
                </c:pt>
                <c:pt idx="63778">
                  <c:v>3.918174</c:v>
                </c:pt>
                <c:pt idx="63779">
                  <c:v>3.8582890000000001</c:v>
                </c:pt>
                <c:pt idx="63780">
                  <c:v>3.9660630000000001</c:v>
                </c:pt>
                <c:pt idx="63781">
                  <c:v>4.3514330000000001</c:v>
                </c:pt>
                <c:pt idx="63782">
                  <c:v>4.5557290000000004</c:v>
                </c:pt>
                <c:pt idx="63783">
                  <c:v>4.5834960000000002</c:v>
                </c:pt>
                <c:pt idx="63784">
                  <c:v>4.5942660000000002</c:v>
                </c:pt>
                <c:pt idx="63785">
                  <c:v>4.6201340000000002</c:v>
                </c:pt>
                <c:pt idx="63786">
                  <c:v>4.6402799999999997</c:v>
                </c:pt>
                <c:pt idx="63787">
                  <c:v>4.5767410000000002</c:v>
                </c:pt>
                <c:pt idx="63788">
                  <c:v>4.5644559999999998</c:v>
                </c:pt>
                <c:pt idx="63789">
                  <c:v>4.5468099999999998</c:v>
                </c:pt>
                <c:pt idx="63790">
                  <c:v>4.4335069999999996</c:v>
                </c:pt>
                <c:pt idx="63791">
                  <c:v>4.3127269999999998</c:v>
                </c:pt>
                <c:pt idx="63792">
                  <c:v>4.2042570000000001</c:v>
                </c:pt>
                <c:pt idx="63793">
                  <c:v>4.0978050000000001</c:v>
                </c:pt>
                <c:pt idx="63794">
                  <c:v>4.1432180000000001</c:v>
                </c:pt>
                <c:pt idx="63795">
                  <c:v>4.3061639999999999</c:v>
                </c:pt>
                <c:pt idx="63796">
                  <c:v>4.4364160000000004</c:v>
                </c:pt>
                <c:pt idx="63797">
                  <c:v>4.539358</c:v>
                </c:pt>
                <c:pt idx="63798">
                  <c:v>4.6379000000000001</c:v>
                </c:pt>
                <c:pt idx="63799">
                  <c:v>4.6126569999999996</c:v>
                </c:pt>
                <c:pt idx="63800">
                  <c:v>4.5144520000000004</c:v>
                </c:pt>
                <c:pt idx="63801">
                  <c:v>4.4612499999999997</c:v>
                </c:pt>
                <c:pt idx="63802">
                  <c:v>4.4485080000000004</c:v>
                </c:pt>
                <c:pt idx="63803">
                  <c:v>4.4388680000000003</c:v>
                </c:pt>
                <c:pt idx="63804">
                  <c:v>4.4748089999999996</c:v>
                </c:pt>
                <c:pt idx="63805">
                  <c:v>4.4995469999999997</c:v>
                </c:pt>
                <c:pt idx="63806">
                  <c:v>4.535463</c:v>
                </c:pt>
                <c:pt idx="63807">
                  <c:v>4.5155580000000004</c:v>
                </c:pt>
                <c:pt idx="63808">
                  <c:v>4.4338920000000002</c:v>
                </c:pt>
                <c:pt idx="63809">
                  <c:v>4.3970859999999998</c:v>
                </c:pt>
                <c:pt idx="63810">
                  <c:v>4.3441720000000004</c:v>
                </c:pt>
                <c:pt idx="63811">
                  <c:v>4.3355899999999998</c:v>
                </c:pt>
                <c:pt idx="63812">
                  <c:v>4.3284979999999997</c:v>
                </c:pt>
                <c:pt idx="63813">
                  <c:v>4.3137610000000004</c:v>
                </c:pt>
                <c:pt idx="63814">
                  <c:v>4.3362629999999998</c:v>
                </c:pt>
                <c:pt idx="63815">
                  <c:v>4.3645350000000001</c:v>
                </c:pt>
                <c:pt idx="63816">
                  <c:v>4.3629720000000001</c:v>
                </c:pt>
                <c:pt idx="63817">
                  <c:v>4.3366959999999999</c:v>
                </c:pt>
                <c:pt idx="63818">
                  <c:v>4.3276810000000001</c:v>
                </c:pt>
                <c:pt idx="63819">
                  <c:v>4.3501830000000004</c:v>
                </c:pt>
                <c:pt idx="63820">
                  <c:v>4.3896329999999999</c:v>
                </c:pt>
                <c:pt idx="63821">
                  <c:v>4.4221839999999997</c:v>
                </c:pt>
                <c:pt idx="63822">
                  <c:v>4.3937920000000004</c:v>
                </c:pt>
                <c:pt idx="63823">
                  <c:v>4.3497019999999997</c:v>
                </c:pt>
                <c:pt idx="63824">
                  <c:v>4.3032789999999999</c:v>
                </c:pt>
                <c:pt idx="63825">
                  <c:v>4.222696</c:v>
                </c:pt>
                <c:pt idx="63826">
                  <c:v>4.1942320000000004</c:v>
                </c:pt>
                <c:pt idx="63827">
                  <c:v>4.1753359999999997</c:v>
                </c:pt>
                <c:pt idx="63828">
                  <c:v>4.0965550000000004</c:v>
                </c:pt>
                <c:pt idx="63829">
                  <c:v>4.1023240000000003</c:v>
                </c:pt>
                <c:pt idx="63830">
                  <c:v>4.1932219999999996</c:v>
                </c:pt>
                <c:pt idx="63831">
                  <c:v>4.2577470000000002</c:v>
                </c:pt>
                <c:pt idx="63832">
                  <c:v>4.3585250000000002</c:v>
                </c:pt>
                <c:pt idx="63833">
                  <c:v>4.3905219999999998</c:v>
                </c:pt>
                <c:pt idx="63834">
                  <c:v>4.385618</c:v>
                </c:pt>
                <c:pt idx="63835">
                  <c:v>4.5098839999999996</c:v>
                </c:pt>
                <c:pt idx="63836">
                  <c:v>4.5494070000000004</c:v>
                </c:pt>
                <c:pt idx="63837">
                  <c:v>4.4622349999999997</c:v>
                </c:pt>
                <c:pt idx="63838">
                  <c:v>4.4231210000000001</c:v>
                </c:pt>
                <c:pt idx="63839">
                  <c:v>4.3426099999999996</c:v>
                </c:pt>
                <c:pt idx="63840">
                  <c:v>4.2678200000000004</c:v>
                </c:pt>
                <c:pt idx="63841">
                  <c:v>4.1750959999999999</c:v>
                </c:pt>
                <c:pt idx="63842">
                  <c:v>3.994599</c:v>
                </c:pt>
                <c:pt idx="63843">
                  <c:v>3.7832349999999999</c:v>
                </c:pt>
                <c:pt idx="63844">
                  <c:v>3.5284049999999998</c:v>
                </c:pt>
                <c:pt idx="63845">
                  <c:v>3.4974409999999998</c:v>
                </c:pt>
                <c:pt idx="63846">
                  <c:v>3.7341440000000001</c:v>
                </c:pt>
                <c:pt idx="63847">
                  <c:v>4.0155859999999999</c:v>
                </c:pt>
                <c:pt idx="63848">
                  <c:v>4.4510810000000003</c:v>
                </c:pt>
                <c:pt idx="63849">
                  <c:v>4.8259449999999999</c:v>
                </c:pt>
                <c:pt idx="63850">
                  <c:v>4.9579760000000004</c:v>
                </c:pt>
                <c:pt idx="63851">
                  <c:v>4.9974020000000001</c:v>
                </c:pt>
                <c:pt idx="63852">
                  <c:v>5.0043499999999996</c:v>
                </c:pt>
                <c:pt idx="63853">
                  <c:v>4.8407780000000002</c:v>
                </c:pt>
                <c:pt idx="63854">
                  <c:v>4.7718059999999998</c:v>
                </c:pt>
                <c:pt idx="63855">
                  <c:v>4.8288779999999996</c:v>
                </c:pt>
                <c:pt idx="63856">
                  <c:v>4.7708680000000001</c:v>
                </c:pt>
                <c:pt idx="63857">
                  <c:v>4.4802179999999998</c:v>
                </c:pt>
                <c:pt idx="63858">
                  <c:v>4.2171659999999997</c:v>
                </c:pt>
                <c:pt idx="63859">
                  <c:v>4.11348</c:v>
                </c:pt>
                <c:pt idx="63860">
                  <c:v>4.1538919999999999</c:v>
                </c:pt>
                <c:pt idx="63861">
                  <c:v>4.1815379999999998</c:v>
                </c:pt>
                <c:pt idx="63862">
                  <c:v>4.2146420000000004</c:v>
                </c:pt>
                <c:pt idx="63863">
                  <c:v>4.3503030000000003</c:v>
                </c:pt>
                <c:pt idx="63864">
                  <c:v>4.5707310000000003</c:v>
                </c:pt>
                <c:pt idx="63865">
                  <c:v>4.6989869999999998</c:v>
                </c:pt>
                <c:pt idx="63866">
                  <c:v>4.6373949999999997</c:v>
                </c:pt>
                <c:pt idx="63867">
                  <c:v>4.5182260000000003</c:v>
                </c:pt>
                <c:pt idx="63868">
                  <c:v>4.4701930000000001</c:v>
                </c:pt>
                <c:pt idx="63869">
                  <c:v>4.417713</c:v>
                </c:pt>
                <c:pt idx="63870">
                  <c:v>4.3065249999999997</c:v>
                </c:pt>
                <c:pt idx="63871">
                  <c:v>4.2772670000000002</c:v>
                </c:pt>
                <c:pt idx="63872">
                  <c:v>4.3381860000000003</c:v>
                </c:pt>
                <c:pt idx="63873">
                  <c:v>4.3726609999999999</c:v>
                </c:pt>
                <c:pt idx="63874">
                  <c:v>4.3697509999999999</c:v>
                </c:pt>
                <c:pt idx="63875">
                  <c:v>4.4676450000000001</c:v>
                </c:pt>
                <c:pt idx="63876">
                  <c:v>4.6151090000000003</c:v>
                </c:pt>
                <c:pt idx="63877">
                  <c:v>4.6372030000000004</c:v>
                </c:pt>
                <c:pt idx="63878">
                  <c:v>4.5770049999999998</c:v>
                </c:pt>
                <c:pt idx="63879">
                  <c:v>4.4850979999999998</c:v>
                </c:pt>
                <c:pt idx="63880">
                  <c:v>4.4405270000000003</c:v>
                </c:pt>
                <c:pt idx="63881">
                  <c:v>4.4549029999999998</c:v>
                </c:pt>
                <c:pt idx="63882">
                  <c:v>4.3870129999999996</c:v>
                </c:pt>
                <c:pt idx="63883">
                  <c:v>4.2324799999999998</c:v>
                </c:pt>
                <c:pt idx="63884">
                  <c:v>4.2303170000000003</c:v>
                </c:pt>
                <c:pt idx="63885">
                  <c:v>4.3364070000000003</c:v>
                </c:pt>
                <c:pt idx="63886">
                  <c:v>4.4028320000000001</c:v>
                </c:pt>
                <c:pt idx="63887">
                  <c:v>4.4417049999999998</c:v>
                </c:pt>
                <c:pt idx="63888">
                  <c:v>4.470313</c:v>
                </c:pt>
                <c:pt idx="63889">
                  <c:v>4.43858</c:v>
                </c:pt>
                <c:pt idx="63890">
                  <c:v>4.4246850000000002</c:v>
                </c:pt>
                <c:pt idx="63891">
                  <c:v>4.3645110000000003</c:v>
                </c:pt>
                <c:pt idx="63892">
                  <c:v>4.37242</c:v>
                </c:pt>
                <c:pt idx="63893">
                  <c:v>4.4262709999999998</c:v>
                </c:pt>
                <c:pt idx="63894">
                  <c:v>4.4762029999999999</c:v>
                </c:pt>
                <c:pt idx="63895">
                  <c:v>4.4720199999999997</c:v>
                </c:pt>
                <c:pt idx="63896">
                  <c:v>4.478631</c:v>
                </c:pt>
                <c:pt idx="63897">
                  <c:v>4.4775010000000002</c:v>
                </c:pt>
                <c:pt idx="63898">
                  <c:v>4.4579319999999996</c:v>
                </c:pt>
                <c:pt idx="63899">
                  <c:v>4.4580039999999999</c:v>
                </c:pt>
                <c:pt idx="63900">
                  <c:v>4.4226169999999998</c:v>
                </c:pt>
                <c:pt idx="63901">
                  <c:v>4.3660969999999999</c:v>
                </c:pt>
                <c:pt idx="63902">
                  <c:v>4.3098660000000004</c:v>
                </c:pt>
                <c:pt idx="63903">
                  <c:v>4.3566260000000003</c:v>
                </c:pt>
                <c:pt idx="63904">
                  <c:v>4.4686779999999997</c:v>
                </c:pt>
                <c:pt idx="63905">
                  <c:v>4.4377380000000004</c:v>
                </c:pt>
                <c:pt idx="63906">
                  <c:v>4.1597580000000001</c:v>
                </c:pt>
                <c:pt idx="63907">
                  <c:v>3.9242560000000002</c:v>
                </c:pt>
                <c:pt idx="63908">
                  <c:v>3.8626640000000001</c:v>
                </c:pt>
                <c:pt idx="63909">
                  <c:v>3.9813770000000002</c:v>
                </c:pt>
                <c:pt idx="63910">
                  <c:v>4.1929569999999998</c:v>
                </c:pt>
                <c:pt idx="63911">
                  <c:v>4.3596069999999996</c:v>
                </c:pt>
                <c:pt idx="63912">
                  <c:v>4.49695</c:v>
                </c:pt>
                <c:pt idx="63913">
                  <c:v>4.7080979999999997</c:v>
                </c:pt>
                <c:pt idx="63914">
                  <c:v>4.8506590000000003</c:v>
                </c:pt>
                <c:pt idx="63915">
                  <c:v>4.7122089999999996</c:v>
                </c:pt>
                <c:pt idx="63916">
                  <c:v>4.3746320000000001</c:v>
                </c:pt>
                <c:pt idx="63917">
                  <c:v>4.1378329999999997</c:v>
                </c:pt>
                <c:pt idx="63918">
                  <c:v>4.041093</c:v>
                </c:pt>
                <c:pt idx="63919">
                  <c:v>4.1116289999999998</c:v>
                </c:pt>
                <c:pt idx="63920">
                  <c:v>4.2735409999999998</c:v>
                </c:pt>
                <c:pt idx="63921">
                  <c:v>4.3492689999999996</c:v>
                </c:pt>
                <c:pt idx="63922">
                  <c:v>4.3969899999999997</c:v>
                </c:pt>
                <c:pt idx="63923">
                  <c:v>4.5139950000000004</c:v>
                </c:pt>
                <c:pt idx="63924">
                  <c:v>4.4967579999999998</c:v>
                </c:pt>
                <c:pt idx="63925">
                  <c:v>4.2913790000000001</c:v>
                </c:pt>
                <c:pt idx="63926">
                  <c:v>3.9908969999999999</c:v>
                </c:pt>
                <c:pt idx="63927">
                  <c:v>3.69265</c:v>
                </c:pt>
                <c:pt idx="63928">
                  <c:v>3.5774469999999998</c:v>
                </c:pt>
                <c:pt idx="63929">
                  <c:v>3.5633360000000001</c:v>
                </c:pt>
                <c:pt idx="63930">
                  <c:v>3.5297510000000001</c:v>
                </c:pt>
                <c:pt idx="63931">
                  <c:v>3.8301620000000001</c:v>
                </c:pt>
                <c:pt idx="63932">
                  <c:v>4.2594779999999997</c:v>
                </c:pt>
                <c:pt idx="63933">
                  <c:v>4.4391090000000002</c:v>
                </c:pt>
                <c:pt idx="63934">
                  <c:v>4.6903079999999999</c:v>
                </c:pt>
                <c:pt idx="63935">
                  <c:v>5.0161540000000002</c:v>
                </c:pt>
                <c:pt idx="63936">
                  <c:v>5.0095910000000003</c:v>
                </c:pt>
                <c:pt idx="63937">
                  <c:v>5.0763509999999998</c:v>
                </c:pt>
                <c:pt idx="63938">
                  <c:v>5.1772729999999996</c:v>
                </c:pt>
                <c:pt idx="63939">
                  <c:v>4.947927</c:v>
                </c:pt>
                <c:pt idx="63940">
                  <c:v>4.7679349999999996</c:v>
                </c:pt>
                <c:pt idx="63941">
                  <c:v>4.7051889999999998</c:v>
                </c:pt>
                <c:pt idx="63942">
                  <c:v>4.6593200000000001</c:v>
                </c:pt>
                <c:pt idx="63943">
                  <c:v>4.575418</c:v>
                </c:pt>
                <c:pt idx="63944">
                  <c:v>4.5302220000000002</c:v>
                </c:pt>
                <c:pt idx="63945">
                  <c:v>4.5164470000000003</c:v>
                </c:pt>
                <c:pt idx="63946">
                  <c:v>4.4081679999999999</c:v>
                </c:pt>
                <c:pt idx="63947">
                  <c:v>4.4344929999999998</c:v>
                </c:pt>
                <c:pt idx="63948">
                  <c:v>4.3620349999999997</c:v>
                </c:pt>
                <c:pt idx="63949">
                  <c:v>4.1919719999999998</c:v>
                </c:pt>
                <c:pt idx="63950">
                  <c:v>4.0286400000000002</c:v>
                </c:pt>
                <c:pt idx="63951">
                  <c:v>3.9317090000000001</c:v>
                </c:pt>
                <c:pt idx="63952">
                  <c:v>3.8452829999999998</c:v>
                </c:pt>
                <c:pt idx="63953">
                  <c:v>3.8868969999999998</c:v>
                </c:pt>
                <c:pt idx="63954">
                  <c:v>4.0759040000000004</c:v>
                </c:pt>
                <c:pt idx="63955">
                  <c:v>4.2653439999999998</c:v>
                </c:pt>
                <c:pt idx="63956">
                  <c:v>4.5115670000000003</c:v>
                </c:pt>
                <c:pt idx="63957">
                  <c:v>4.7057659999999997</c:v>
                </c:pt>
                <c:pt idx="63958">
                  <c:v>4.8364989999999999</c:v>
                </c:pt>
                <c:pt idx="63959">
                  <c:v>4.8533989999999996</c:v>
                </c:pt>
                <c:pt idx="63960">
                  <c:v>4.7601699999999996</c:v>
                </c:pt>
                <c:pt idx="63961">
                  <c:v>4.6034259999999998</c:v>
                </c:pt>
                <c:pt idx="63962">
                  <c:v>4.5069030000000003</c:v>
                </c:pt>
                <c:pt idx="63963">
                  <c:v>4.4778140000000004</c:v>
                </c:pt>
                <c:pt idx="63964">
                  <c:v>4.4755779999999996</c:v>
                </c:pt>
                <c:pt idx="63965">
                  <c:v>4.4796170000000002</c:v>
                </c:pt>
                <c:pt idx="63966">
                  <c:v>4.4790400000000004</c:v>
                </c:pt>
                <c:pt idx="63967">
                  <c:v>4.4897859999999996</c:v>
                </c:pt>
                <c:pt idx="63968">
                  <c:v>4.4705779999999997</c:v>
                </c:pt>
                <c:pt idx="63969">
                  <c:v>4.476324</c:v>
                </c:pt>
                <c:pt idx="63970">
                  <c:v>4.4969979999999996</c:v>
                </c:pt>
                <c:pt idx="63971">
                  <c:v>4.5115910000000001</c:v>
                </c:pt>
                <c:pt idx="63972">
                  <c:v>4.5024800000000003</c:v>
                </c:pt>
                <c:pt idx="63973">
                  <c:v>4.4540139999999999</c:v>
                </c:pt>
                <c:pt idx="63974">
                  <c:v>4.3483799999999997</c:v>
                </c:pt>
                <c:pt idx="63975">
                  <c:v>4.2720750000000001</c:v>
                </c:pt>
                <c:pt idx="63976">
                  <c:v>4.2064680000000001</c:v>
                </c:pt>
                <c:pt idx="63977">
                  <c:v>4.0758799999999997</c:v>
                </c:pt>
                <c:pt idx="63978">
                  <c:v>3.9795739999999999</c:v>
                </c:pt>
                <c:pt idx="63979">
                  <c:v>3.965894</c:v>
                </c:pt>
                <c:pt idx="63980">
                  <c:v>4.0308999999999999</c:v>
                </c:pt>
                <c:pt idx="63981">
                  <c:v>4.1854570000000004</c:v>
                </c:pt>
                <c:pt idx="63982">
                  <c:v>4.3650399999999996</c:v>
                </c:pt>
                <c:pt idx="63983">
                  <c:v>4.5811400000000004</c:v>
                </c:pt>
                <c:pt idx="63984">
                  <c:v>4.6685030000000003</c:v>
                </c:pt>
                <c:pt idx="63985">
                  <c:v>4.6949480000000001</c:v>
                </c:pt>
                <c:pt idx="63986">
                  <c:v>4.7371869999999996</c:v>
                </c:pt>
                <c:pt idx="63987">
                  <c:v>4.5806589999999998</c:v>
                </c:pt>
                <c:pt idx="63988">
                  <c:v>4.4272330000000002</c:v>
                </c:pt>
                <c:pt idx="63989">
                  <c:v>4.4579560000000003</c:v>
                </c:pt>
                <c:pt idx="63990">
                  <c:v>4.464664</c:v>
                </c:pt>
                <c:pt idx="63991">
                  <c:v>4.3771079999999998</c:v>
                </c:pt>
                <c:pt idx="63992">
                  <c:v>4.3205169999999997</c:v>
                </c:pt>
                <c:pt idx="63993">
                  <c:v>4.353885</c:v>
                </c:pt>
                <c:pt idx="63994">
                  <c:v>4.4286029999999998</c:v>
                </c:pt>
                <c:pt idx="63995">
                  <c:v>4.4369930000000002</c:v>
                </c:pt>
                <c:pt idx="63996">
                  <c:v>4.3964129999999999</c:v>
                </c:pt>
                <c:pt idx="63997">
                  <c:v>4.4106209999999999</c:v>
                </c:pt>
                <c:pt idx="63998">
                  <c:v>4.4783670000000004</c:v>
                </c:pt>
                <c:pt idx="63999">
                  <c:v>4.441897</c:v>
                </c:pt>
                <c:pt idx="64000">
                  <c:v>4.3429219999999997</c:v>
                </c:pt>
                <c:pt idx="64001">
                  <c:v>4.2050979999999996</c:v>
                </c:pt>
                <c:pt idx="64002">
                  <c:v>4.002364</c:v>
                </c:pt>
                <c:pt idx="64003">
                  <c:v>3.8774730000000002</c:v>
                </c:pt>
                <c:pt idx="64004">
                  <c:v>3.851029</c:v>
                </c:pt>
                <c:pt idx="64005">
                  <c:v>3.9321899999999999</c:v>
                </c:pt>
                <c:pt idx="64006">
                  <c:v>3.9808720000000002</c:v>
                </c:pt>
                <c:pt idx="64007">
                  <c:v>4.1580269999999997</c:v>
                </c:pt>
                <c:pt idx="64008">
                  <c:v>4.389729</c:v>
                </c:pt>
                <c:pt idx="64009">
                  <c:v>4.5633499999999998</c:v>
                </c:pt>
                <c:pt idx="64010">
                  <c:v>4.6858610000000001</c:v>
                </c:pt>
                <c:pt idx="64011">
                  <c:v>4.8106549999999997</c:v>
                </c:pt>
                <c:pt idx="64012">
                  <c:v>4.7449279999999998</c:v>
                </c:pt>
                <c:pt idx="64013">
                  <c:v>4.6398469999999996</c:v>
                </c:pt>
                <c:pt idx="64014">
                  <c:v>4.5422909999999996</c:v>
                </c:pt>
                <c:pt idx="64015">
                  <c:v>4.4865159999999999</c:v>
                </c:pt>
                <c:pt idx="64016">
                  <c:v>4.4666589999999999</c:v>
                </c:pt>
                <c:pt idx="64017">
                  <c:v>4.5238509999999996</c:v>
                </c:pt>
                <c:pt idx="64018">
                  <c:v>4.5552239999999999</c:v>
                </c:pt>
                <c:pt idx="64019">
                  <c:v>4.541112</c:v>
                </c:pt>
                <c:pt idx="64020">
                  <c:v>4.4872139999999998</c:v>
                </c:pt>
                <c:pt idx="64021">
                  <c:v>4.3277530000000004</c:v>
                </c:pt>
                <c:pt idx="64022">
                  <c:v>4.141343</c:v>
                </c:pt>
                <c:pt idx="64023">
                  <c:v>4.0615759999999996</c:v>
                </c:pt>
                <c:pt idx="64024">
                  <c:v>4.1146089999999997</c:v>
                </c:pt>
                <c:pt idx="64025">
                  <c:v>4.2795750000000004</c:v>
                </c:pt>
                <c:pt idx="64026">
                  <c:v>4.4371369999999999</c:v>
                </c:pt>
                <c:pt idx="64027">
                  <c:v>4.53003</c:v>
                </c:pt>
                <c:pt idx="64028">
                  <c:v>4.5620039999999999</c:v>
                </c:pt>
                <c:pt idx="64029">
                  <c:v>4.5043790000000001</c:v>
                </c:pt>
                <c:pt idx="64030">
                  <c:v>4.5217840000000002</c:v>
                </c:pt>
                <c:pt idx="64031">
                  <c:v>4.5694319999999999</c:v>
                </c:pt>
                <c:pt idx="64032">
                  <c:v>4.4750490000000003</c:v>
                </c:pt>
                <c:pt idx="64033">
                  <c:v>4.4605050000000004</c:v>
                </c:pt>
                <c:pt idx="64034">
                  <c:v>4.5950119999999997</c:v>
                </c:pt>
                <c:pt idx="64035">
                  <c:v>4.6503769999999998</c:v>
                </c:pt>
                <c:pt idx="64036">
                  <c:v>4.6197489999999997</c:v>
                </c:pt>
                <c:pt idx="64037">
                  <c:v>4.4796170000000002</c:v>
                </c:pt>
                <c:pt idx="64038">
                  <c:v>4.3329219999999999</c:v>
                </c:pt>
                <c:pt idx="64039">
                  <c:v>4.3146990000000001</c:v>
                </c:pt>
                <c:pt idx="64040">
                  <c:v>4.3805699999999996</c:v>
                </c:pt>
                <c:pt idx="64041">
                  <c:v>4.443676</c:v>
                </c:pt>
                <c:pt idx="64042">
                  <c:v>4.42204</c:v>
                </c:pt>
                <c:pt idx="64043">
                  <c:v>4.4168950000000002</c:v>
                </c:pt>
                <c:pt idx="64044">
                  <c:v>4.4160300000000001</c:v>
                </c:pt>
                <c:pt idx="64045">
                  <c:v>4.3783099999999999</c:v>
                </c:pt>
                <c:pt idx="64046">
                  <c:v>4.3464799999999997</c:v>
                </c:pt>
                <c:pt idx="64047">
                  <c:v>4.3450860000000002</c:v>
                </c:pt>
                <c:pt idx="64048">
                  <c:v>4.3833830000000003</c:v>
                </c:pt>
                <c:pt idx="64049">
                  <c:v>4.4235540000000002</c:v>
                </c:pt>
                <c:pt idx="64050">
                  <c:v>4.4318</c:v>
                </c:pt>
                <c:pt idx="64051">
                  <c:v>4.4466089999999996</c:v>
                </c:pt>
                <c:pt idx="64052">
                  <c:v>4.4290839999999996</c:v>
                </c:pt>
                <c:pt idx="64053">
                  <c:v>4.3716270000000002</c:v>
                </c:pt>
                <c:pt idx="64054">
                  <c:v>4.3808819999999997</c:v>
                </c:pt>
                <c:pt idx="64055">
                  <c:v>4.4257900000000001</c:v>
                </c:pt>
                <c:pt idx="64056">
                  <c:v>4.426031</c:v>
                </c:pt>
                <c:pt idx="64057">
                  <c:v>4.4131689999999999</c:v>
                </c:pt>
                <c:pt idx="64058">
                  <c:v>4.400836</c:v>
                </c:pt>
                <c:pt idx="64059">
                  <c:v>4.3889839999999998</c:v>
                </c:pt>
                <c:pt idx="64060">
                  <c:v>4.3921580000000002</c:v>
                </c:pt>
                <c:pt idx="64061">
                  <c:v>4.4102119999999996</c:v>
                </c:pt>
                <c:pt idx="64062">
                  <c:v>4.458774</c:v>
                </c:pt>
                <c:pt idx="64063">
                  <c:v>4.4872620000000003</c:v>
                </c:pt>
                <c:pt idx="64064">
                  <c:v>4.4792560000000003</c:v>
                </c:pt>
                <c:pt idx="64065">
                  <c:v>4.4122310000000002</c:v>
                </c:pt>
                <c:pt idx="64066">
                  <c:v>4.3109250000000001</c:v>
                </c:pt>
                <c:pt idx="64067">
                  <c:v>4.1941360000000003</c:v>
                </c:pt>
                <c:pt idx="64068">
                  <c:v>4.1262449999999999</c:v>
                </c:pt>
                <c:pt idx="64069">
                  <c:v>4.0948960000000003</c:v>
                </c:pt>
                <c:pt idx="64070">
                  <c:v>4.0666719999999996</c:v>
                </c:pt>
                <c:pt idx="64071">
                  <c:v>4.1098980000000003</c:v>
                </c:pt>
                <c:pt idx="64072">
                  <c:v>4.1001370000000001</c:v>
                </c:pt>
                <c:pt idx="64073">
                  <c:v>4.0019559999999998</c:v>
                </c:pt>
                <c:pt idx="64074">
                  <c:v>4.1196339999999996</c:v>
                </c:pt>
                <c:pt idx="64075">
                  <c:v>4.2396440000000002</c:v>
                </c:pt>
                <c:pt idx="64076">
                  <c:v>4.331575</c:v>
                </c:pt>
                <c:pt idx="64077">
                  <c:v>4.4323769999999998</c:v>
                </c:pt>
                <c:pt idx="64078">
                  <c:v>4.6019829999999997</c:v>
                </c:pt>
                <c:pt idx="64079">
                  <c:v>4.802962</c:v>
                </c:pt>
                <c:pt idx="64080">
                  <c:v>4.9126589999999997</c:v>
                </c:pt>
                <c:pt idx="64081">
                  <c:v>4.8244790000000002</c:v>
                </c:pt>
                <c:pt idx="64082">
                  <c:v>4.6954289999999999</c:v>
                </c:pt>
                <c:pt idx="64083">
                  <c:v>4.5750580000000003</c:v>
                </c:pt>
                <c:pt idx="64084">
                  <c:v>4.478415</c:v>
                </c:pt>
                <c:pt idx="64085">
                  <c:v>4.5011809999999999</c:v>
                </c:pt>
                <c:pt idx="64086">
                  <c:v>4.5070709999999998</c:v>
                </c:pt>
                <c:pt idx="64087">
                  <c:v>4.3656889999999997</c:v>
                </c:pt>
                <c:pt idx="64088">
                  <c:v>4.2421449999999998</c:v>
                </c:pt>
                <c:pt idx="64089">
                  <c:v>4.1862740000000001</c:v>
                </c:pt>
                <c:pt idx="64090">
                  <c:v>4.117013</c:v>
                </c:pt>
                <c:pt idx="64091">
                  <c:v>4.0274859999999997</c:v>
                </c:pt>
                <c:pt idx="64092">
                  <c:v>3.8572549999999999</c:v>
                </c:pt>
                <c:pt idx="64093">
                  <c:v>3.8606449999999999</c:v>
                </c:pt>
                <c:pt idx="64094">
                  <c:v>4.1010989999999996</c:v>
                </c:pt>
                <c:pt idx="64095">
                  <c:v>4.3351569999999997</c:v>
                </c:pt>
                <c:pt idx="64096">
                  <c:v>4.5193079999999997</c:v>
                </c:pt>
                <c:pt idx="64097">
                  <c:v>4.5681099999999999</c:v>
                </c:pt>
                <c:pt idx="64098">
                  <c:v>4.8046449999999998</c:v>
                </c:pt>
                <c:pt idx="64099">
                  <c:v>5.0888039999999997</c:v>
                </c:pt>
                <c:pt idx="64100">
                  <c:v>5.007066</c:v>
                </c:pt>
                <c:pt idx="64101">
                  <c:v>4.7733449999999999</c:v>
                </c:pt>
                <c:pt idx="64102">
                  <c:v>4.6860049999999998</c:v>
                </c:pt>
                <c:pt idx="64103">
                  <c:v>4.6334039999999996</c:v>
                </c:pt>
                <c:pt idx="64104">
                  <c:v>4.5543589999999998</c:v>
                </c:pt>
                <c:pt idx="64105">
                  <c:v>4.4825020000000002</c:v>
                </c:pt>
                <c:pt idx="64106">
                  <c:v>4.4561770000000003</c:v>
                </c:pt>
                <c:pt idx="64107">
                  <c:v>4.4048509999999998</c:v>
                </c:pt>
                <c:pt idx="64108">
                  <c:v>4.353116</c:v>
                </c:pt>
                <c:pt idx="64109">
                  <c:v>4.3345799999999999</c:v>
                </c:pt>
                <c:pt idx="64110">
                  <c:v>4.3195790000000001</c:v>
                </c:pt>
                <c:pt idx="64111">
                  <c:v>4.3267910000000001</c:v>
                </c:pt>
                <c:pt idx="64112">
                  <c:v>4.457884</c:v>
                </c:pt>
                <c:pt idx="64113">
                  <c:v>4.5593349999999999</c:v>
                </c:pt>
                <c:pt idx="64114">
                  <c:v>4.6240040000000002</c:v>
                </c:pt>
                <c:pt idx="64115">
                  <c:v>4.6506169999999996</c:v>
                </c:pt>
                <c:pt idx="64116">
                  <c:v>4.5314969999999999</c:v>
                </c:pt>
                <c:pt idx="64117">
                  <c:v>4.4758909999999998</c:v>
                </c:pt>
                <c:pt idx="64118">
                  <c:v>4.5032730000000001</c:v>
                </c:pt>
                <c:pt idx="64119">
                  <c:v>4.4512010000000002</c:v>
                </c:pt>
                <c:pt idx="64120">
                  <c:v>4.399273</c:v>
                </c:pt>
                <c:pt idx="64121">
                  <c:v>4.3429700000000002</c:v>
                </c:pt>
                <c:pt idx="64122">
                  <c:v>4.2834219999999998</c:v>
                </c:pt>
                <c:pt idx="64123">
                  <c:v>4.3115249999999996</c:v>
                </c:pt>
                <c:pt idx="64124">
                  <c:v>4.4077599999999997</c:v>
                </c:pt>
                <c:pt idx="64125">
                  <c:v>4.4318</c:v>
                </c:pt>
                <c:pt idx="64126">
                  <c:v>4.4225209999999997</c:v>
                </c:pt>
                <c:pt idx="64127">
                  <c:v>4.4064620000000003</c:v>
                </c:pt>
                <c:pt idx="64128">
                  <c:v>4.3983119999999998</c:v>
                </c:pt>
                <c:pt idx="64129">
                  <c:v>4.3946339999999999</c:v>
                </c:pt>
                <c:pt idx="64130">
                  <c:v>4.3967489999999998</c:v>
                </c:pt>
                <c:pt idx="64131">
                  <c:v>4.4070390000000002</c:v>
                </c:pt>
                <c:pt idx="64132">
                  <c:v>4.4098269999999999</c:v>
                </c:pt>
                <c:pt idx="64133">
                  <c:v>4.4086489999999996</c:v>
                </c:pt>
                <c:pt idx="64134">
                  <c:v>4.3560249999999998</c:v>
                </c:pt>
                <c:pt idx="64135">
                  <c:v>4.2858499999999999</c:v>
                </c:pt>
                <c:pt idx="64136">
                  <c:v>4.2543810000000004</c:v>
                </c:pt>
                <c:pt idx="64137">
                  <c:v>4.2742620000000002</c:v>
                </c:pt>
                <c:pt idx="64138">
                  <c:v>4.3692710000000003</c:v>
                </c:pt>
                <c:pt idx="64139">
                  <c:v>4.4512010000000002</c:v>
                </c:pt>
                <c:pt idx="64140">
                  <c:v>4.4885120000000001</c:v>
                </c:pt>
                <c:pt idx="64141">
                  <c:v>4.5051240000000004</c:v>
                </c:pt>
                <c:pt idx="64142">
                  <c:v>4.576765</c:v>
                </c:pt>
                <c:pt idx="64143">
                  <c:v>4.5171200000000002</c:v>
                </c:pt>
                <c:pt idx="64144">
                  <c:v>4.4061250000000003</c:v>
                </c:pt>
                <c:pt idx="64145">
                  <c:v>4.408601</c:v>
                </c:pt>
                <c:pt idx="64146">
                  <c:v>4.4201649999999999</c:v>
                </c:pt>
                <c:pt idx="64147">
                  <c:v>4.4510329999999998</c:v>
                </c:pt>
                <c:pt idx="64148">
                  <c:v>4.4479790000000001</c:v>
                </c:pt>
                <c:pt idx="64149">
                  <c:v>4.3799929999999998</c:v>
                </c:pt>
                <c:pt idx="64150">
                  <c:v>4.299938</c:v>
                </c:pt>
                <c:pt idx="64151">
                  <c:v>4.3261900000000004</c:v>
                </c:pt>
                <c:pt idx="64152">
                  <c:v>4.3948499999999999</c:v>
                </c:pt>
                <c:pt idx="64153">
                  <c:v>4.373983</c:v>
                </c:pt>
                <c:pt idx="64154">
                  <c:v>4.2815950000000003</c:v>
                </c:pt>
                <c:pt idx="64155">
                  <c:v>4.2474809999999996</c:v>
                </c:pt>
                <c:pt idx="64156">
                  <c:v>4.330686</c:v>
                </c:pt>
                <c:pt idx="64157">
                  <c:v>4.43668</c:v>
                </c:pt>
                <c:pt idx="64158">
                  <c:v>4.2659929999999999</c:v>
                </c:pt>
                <c:pt idx="64159">
                  <c:v>4.0083019999999996</c:v>
                </c:pt>
                <c:pt idx="64160">
                  <c:v>3.8716560000000002</c:v>
                </c:pt>
                <c:pt idx="64161">
                  <c:v>3.6752919999999998</c:v>
                </c:pt>
                <c:pt idx="64162">
                  <c:v>3.5907900000000001</c:v>
                </c:pt>
                <c:pt idx="64163">
                  <c:v>3.6072820000000001</c:v>
                </c:pt>
                <c:pt idx="64164">
                  <c:v>3.6704599999999998</c:v>
                </c:pt>
                <c:pt idx="64165">
                  <c:v>4.0456130000000003</c:v>
                </c:pt>
                <c:pt idx="64166">
                  <c:v>4.3655920000000004</c:v>
                </c:pt>
                <c:pt idx="64167">
                  <c:v>4.2964039999999999</c:v>
                </c:pt>
                <c:pt idx="64168">
                  <c:v>4.3676839999999997</c:v>
                </c:pt>
                <c:pt idx="64169">
                  <c:v>4.8999420000000002</c:v>
                </c:pt>
                <c:pt idx="64170">
                  <c:v>5.1573440000000002</c:v>
                </c:pt>
                <c:pt idx="64171">
                  <c:v>4.9291029999999996</c:v>
                </c:pt>
                <c:pt idx="64172">
                  <c:v>4.8538800000000002</c:v>
                </c:pt>
                <c:pt idx="64173">
                  <c:v>4.8601789999999996</c:v>
                </c:pt>
                <c:pt idx="64174">
                  <c:v>4.9193189999999998</c:v>
                </c:pt>
                <c:pt idx="64175">
                  <c:v>4.8856130000000002</c:v>
                </c:pt>
                <c:pt idx="64176">
                  <c:v>4.7009340000000002</c:v>
                </c:pt>
                <c:pt idx="64177">
                  <c:v>4.4184340000000004</c:v>
                </c:pt>
                <c:pt idx="64178">
                  <c:v>4.1418710000000001</c:v>
                </c:pt>
                <c:pt idx="64179">
                  <c:v>4.0497240000000003</c:v>
                </c:pt>
                <c:pt idx="64180">
                  <c:v>4.1565599999999998</c:v>
                </c:pt>
                <c:pt idx="64181">
                  <c:v>4.3108529999999998</c:v>
                </c:pt>
                <c:pt idx="64182">
                  <c:v>4.5081290000000003</c:v>
                </c:pt>
                <c:pt idx="64183">
                  <c:v>4.7195419999999997</c:v>
                </c:pt>
                <c:pt idx="64184">
                  <c:v>4.7999330000000002</c:v>
                </c:pt>
                <c:pt idx="64185">
                  <c:v>4.8216659999999996</c:v>
                </c:pt>
                <c:pt idx="64186">
                  <c:v>4.8512599999999999</c:v>
                </c:pt>
                <c:pt idx="64187">
                  <c:v>4.7195650000000002</c:v>
                </c:pt>
                <c:pt idx="64188">
                  <c:v>4.6299910000000004</c:v>
                </c:pt>
                <c:pt idx="64189">
                  <c:v>4.6715080000000002</c:v>
                </c:pt>
                <c:pt idx="64190">
                  <c:v>4.7426690000000002</c:v>
                </c:pt>
                <c:pt idx="64191">
                  <c:v>4.7494959999999997</c:v>
                </c:pt>
                <c:pt idx="64192">
                  <c:v>4.6696819999999999</c:v>
                </c:pt>
                <c:pt idx="64193">
                  <c:v>4.5542150000000001</c:v>
                </c:pt>
                <c:pt idx="64194">
                  <c:v>4.4058120000000001</c:v>
                </c:pt>
                <c:pt idx="64195">
                  <c:v>4.2953700000000001</c:v>
                </c:pt>
                <c:pt idx="64196">
                  <c:v>4.3234250000000003</c:v>
                </c:pt>
                <c:pt idx="64197">
                  <c:v>4.331912</c:v>
                </c:pt>
                <c:pt idx="64198">
                  <c:v>4.3466250000000004</c:v>
                </c:pt>
                <c:pt idx="64199">
                  <c:v>4.3457109999999997</c:v>
                </c:pt>
                <c:pt idx="64200">
                  <c:v>4.3423449999999999</c:v>
                </c:pt>
                <c:pt idx="64201">
                  <c:v>4.3735499999999998</c:v>
                </c:pt>
                <c:pt idx="64202">
                  <c:v>4.3960280000000003</c:v>
                </c:pt>
                <c:pt idx="64203">
                  <c:v>4.4166550000000004</c:v>
                </c:pt>
                <c:pt idx="64204">
                  <c:v>4.4766120000000003</c:v>
                </c:pt>
                <c:pt idx="64205">
                  <c:v>4.4731500000000004</c:v>
                </c:pt>
                <c:pt idx="64206">
                  <c:v>4.4461050000000002</c:v>
                </c:pt>
                <c:pt idx="64207">
                  <c:v>4.4441810000000004</c:v>
                </c:pt>
                <c:pt idx="64208">
                  <c:v>4.4198040000000001</c:v>
                </c:pt>
                <c:pt idx="64209">
                  <c:v>4.4060290000000002</c:v>
                </c:pt>
                <c:pt idx="64210">
                  <c:v>4.3857390000000001</c:v>
                </c:pt>
                <c:pt idx="64211">
                  <c:v>4.3491010000000001</c:v>
                </c:pt>
                <c:pt idx="64212">
                  <c:v>4.3088329999999999</c:v>
                </c:pt>
                <c:pt idx="64213">
                  <c:v>4.3671069999999999</c:v>
                </c:pt>
                <c:pt idx="64214">
                  <c:v>4.4769480000000001</c:v>
                </c:pt>
                <c:pt idx="64215">
                  <c:v>4.4814920000000003</c:v>
                </c:pt>
                <c:pt idx="64216">
                  <c:v>4.4266560000000004</c:v>
                </c:pt>
                <c:pt idx="64217">
                  <c:v>4.4249970000000003</c:v>
                </c:pt>
                <c:pt idx="64218">
                  <c:v>4.4415849999999999</c:v>
                </c:pt>
                <c:pt idx="64219">
                  <c:v>4.4331459999999998</c:v>
                </c:pt>
                <c:pt idx="64220">
                  <c:v>4.3490289999999998</c:v>
                </c:pt>
                <c:pt idx="64221">
                  <c:v>4.3383310000000002</c:v>
                </c:pt>
                <c:pt idx="64222">
                  <c:v>4.3848010000000004</c:v>
                </c:pt>
                <c:pt idx="64223">
                  <c:v>4.4488450000000004</c:v>
                </c:pt>
                <c:pt idx="64224">
                  <c:v>4.5008689999999998</c:v>
                </c:pt>
                <c:pt idx="64225">
                  <c:v>4.4551920000000003</c:v>
                </c:pt>
                <c:pt idx="64226">
                  <c:v>4.4297810000000002</c:v>
                </c:pt>
                <c:pt idx="64227">
                  <c:v>4.4565619999999999</c:v>
                </c:pt>
                <c:pt idx="64228">
                  <c:v>4.4841600000000001</c:v>
                </c:pt>
                <c:pt idx="64229">
                  <c:v>4.4836559999999999</c:v>
                </c:pt>
                <c:pt idx="64230">
                  <c:v>4.4506959999999998</c:v>
                </c:pt>
                <c:pt idx="64231">
                  <c:v>4.3115019999999999</c:v>
                </c:pt>
                <c:pt idx="64232">
                  <c:v>4.1776920000000004</c:v>
                </c:pt>
                <c:pt idx="64233">
                  <c:v>4.071625</c:v>
                </c:pt>
                <c:pt idx="64234">
                  <c:v>3.89899</c:v>
                </c:pt>
                <c:pt idx="64235">
                  <c:v>3.8002310000000001</c:v>
                </c:pt>
                <c:pt idx="64236">
                  <c:v>3.9413010000000002</c:v>
                </c:pt>
                <c:pt idx="64237">
                  <c:v>4.2054099999999996</c:v>
                </c:pt>
                <c:pt idx="64238">
                  <c:v>4.4984890000000002</c:v>
                </c:pt>
                <c:pt idx="64239">
                  <c:v>4.6448960000000001</c:v>
                </c:pt>
                <c:pt idx="64240">
                  <c:v>4.7264889999999999</c:v>
                </c:pt>
                <c:pt idx="64241">
                  <c:v>4.8243580000000001</c:v>
                </c:pt>
                <c:pt idx="64242">
                  <c:v>4.6305680000000002</c:v>
                </c:pt>
                <c:pt idx="64243">
                  <c:v>4.3047940000000002</c:v>
                </c:pt>
                <c:pt idx="64244">
                  <c:v>4.0345060000000004</c:v>
                </c:pt>
                <c:pt idx="64245">
                  <c:v>3.8261949999999998</c:v>
                </c:pt>
                <c:pt idx="64246">
                  <c:v>3.5356649999999998</c:v>
                </c:pt>
                <c:pt idx="64247">
                  <c:v>3.5394869999999998</c:v>
                </c:pt>
                <c:pt idx="64248">
                  <c:v>3.7392880000000002</c:v>
                </c:pt>
                <c:pt idx="64249">
                  <c:v>4.0828040000000003</c:v>
                </c:pt>
                <c:pt idx="64250">
                  <c:v>4.3198679999999996</c:v>
                </c:pt>
                <c:pt idx="64251">
                  <c:v>4.4921179999999996</c:v>
                </c:pt>
                <c:pt idx="64252">
                  <c:v>4.9456429999999996</c:v>
                </c:pt>
                <c:pt idx="64253">
                  <c:v>5.35527</c:v>
                </c:pt>
                <c:pt idx="64254">
                  <c:v>5.4655189999999996</c:v>
                </c:pt>
                <c:pt idx="64255">
                  <c:v>5.247255</c:v>
                </c:pt>
                <c:pt idx="64256">
                  <c:v>4.8357780000000004</c:v>
                </c:pt>
                <c:pt idx="64257">
                  <c:v>4.5919100000000004</c:v>
                </c:pt>
                <c:pt idx="64258">
                  <c:v>4.5893379999999997</c:v>
                </c:pt>
                <c:pt idx="64259">
                  <c:v>4.5935930000000003</c:v>
                </c:pt>
                <c:pt idx="64260">
                  <c:v>4.6072959999999998</c:v>
                </c:pt>
                <c:pt idx="64261">
                  <c:v>4.6462899999999996</c:v>
                </c:pt>
                <c:pt idx="64262">
                  <c:v>4.6580219999999999</c:v>
                </c:pt>
                <c:pt idx="64263">
                  <c:v>4.6087870000000004</c:v>
                </c:pt>
                <c:pt idx="64264">
                  <c:v>4.514259</c:v>
                </c:pt>
                <c:pt idx="64265">
                  <c:v>4.4139379999999999</c:v>
                </c:pt>
                <c:pt idx="64266">
                  <c:v>4.2976780000000003</c:v>
                </c:pt>
                <c:pt idx="64267">
                  <c:v>4.1793500000000003</c:v>
                </c:pt>
                <c:pt idx="64268">
                  <c:v>4.0975890000000001</c:v>
                </c:pt>
                <c:pt idx="64269">
                  <c:v>4.1170619999999998</c:v>
                </c:pt>
                <c:pt idx="64270">
                  <c:v>4.1290100000000001</c:v>
                </c:pt>
                <c:pt idx="64271">
                  <c:v>4.1255240000000004</c:v>
                </c:pt>
                <c:pt idx="64272">
                  <c:v>4.1656230000000001</c:v>
                </c:pt>
                <c:pt idx="64273">
                  <c:v>4.2862349999999996</c:v>
                </c:pt>
                <c:pt idx="64274">
                  <c:v>4.5508730000000002</c:v>
                </c:pt>
                <c:pt idx="64275">
                  <c:v>4.6973760000000002</c:v>
                </c:pt>
                <c:pt idx="64276">
                  <c:v>4.6934579999999997</c:v>
                </c:pt>
                <c:pt idx="64277">
                  <c:v>4.7173299999999996</c:v>
                </c:pt>
                <c:pt idx="64278">
                  <c:v>4.7599780000000003</c:v>
                </c:pt>
                <c:pt idx="64279">
                  <c:v>4.6610750000000003</c:v>
                </c:pt>
                <c:pt idx="64280">
                  <c:v>4.597969</c:v>
                </c:pt>
                <c:pt idx="64281">
                  <c:v>4.5392859999999997</c:v>
                </c:pt>
                <c:pt idx="64282">
                  <c:v>4.3863880000000002</c:v>
                </c:pt>
                <c:pt idx="64283">
                  <c:v>4.284624</c:v>
                </c:pt>
                <c:pt idx="64284">
                  <c:v>4.2070930000000004</c:v>
                </c:pt>
                <c:pt idx="64285">
                  <c:v>4.1726429999999999</c:v>
                </c:pt>
                <c:pt idx="64286">
                  <c:v>4.1701670000000002</c:v>
                </c:pt>
                <c:pt idx="64287">
                  <c:v>4.2523140000000001</c:v>
                </c:pt>
                <c:pt idx="64288">
                  <c:v>4.4213190000000004</c:v>
                </c:pt>
                <c:pt idx="64289">
                  <c:v>4.602176</c:v>
                </c:pt>
                <c:pt idx="64290">
                  <c:v>4.7412260000000002</c:v>
                </c:pt>
                <c:pt idx="64291">
                  <c:v>4.7293979999999998</c:v>
                </c:pt>
                <c:pt idx="64292">
                  <c:v>4.6089070000000003</c:v>
                </c:pt>
                <c:pt idx="64293">
                  <c:v>4.5231300000000001</c:v>
                </c:pt>
                <c:pt idx="64294">
                  <c:v>4.5077439999999998</c:v>
                </c:pt>
                <c:pt idx="64295">
                  <c:v>4.4994500000000004</c:v>
                </c:pt>
                <c:pt idx="64296">
                  <c:v>4.4831510000000003</c:v>
                </c:pt>
                <c:pt idx="64297">
                  <c:v>4.4762750000000002</c:v>
                </c:pt>
                <c:pt idx="64298">
                  <c:v>4.4725489999999999</c:v>
                </c:pt>
                <c:pt idx="64299">
                  <c:v>4.4524030000000003</c:v>
                </c:pt>
                <c:pt idx="64300">
                  <c:v>4.4095630000000003</c:v>
                </c:pt>
                <c:pt idx="64301">
                  <c:v>4.3418159999999997</c:v>
                </c:pt>
                <c:pt idx="64302">
                  <c:v>4.3007790000000004</c:v>
                </c:pt>
                <c:pt idx="64303">
                  <c:v>4.3415759999999999</c:v>
                </c:pt>
                <c:pt idx="64304">
                  <c:v>4.3951859999999998</c:v>
                </c:pt>
                <c:pt idx="64305">
                  <c:v>4.404274</c:v>
                </c:pt>
                <c:pt idx="64306">
                  <c:v>4.3973500000000003</c:v>
                </c:pt>
                <c:pt idx="64307">
                  <c:v>4.3783580000000004</c:v>
                </c:pt>
                <c:pt idx="64308">
                  <c:v>4.3525869999999998</c:v>
                </c:pt>
                <c:pt idx="64309">
                  <c:v>4.3909789999999997</c:v>
                </c:pt>
                <c:pt idx="64310">
                  <c:v>4.4719720000000001</c:v>
                </c:pt>
                <c:pt idx="64311">
                  <c:v>4.5142350000000002</c:v>
                </c:pt>
                <c:pt idx="64312">
                  <c:v>4.5213989999999997</c:v>
                </c:pt>
                <c:pt idx="64313">
                  <c:v>4.4581970000000002</c:v>
                </c:pt>
                <c:pt idx="64314">
                  <c:v>4.3594869999999997</c:v>
                </c:pt>
                <c:pt idx="64315">
                  <c:v>4.3456149999999996</c:v>
                </c:pt>
                <c:pt idx="64316">
                  <c:v>4.3940809999999999</c:v>
                </c:pt>
                <c:pt idx="64317">
                  <c:v>4.440912</c:v>
                </c:pt>
                <c:pt idx="64318">
                  <c:v>4.3542940000000003</c:v>
                </c:pt>
                <c:pt idx="64319">
                  <c:v>4.0870829999999998</c:v>
                </c:pt>
                <c:pt idx="64320">
                  <c:v>3.8155209999999999</c:v>
                </c:pt>
                <c:pt idx="64321">
                  <c:v>3.5867749999999998</c:v>
                </c:pt>
                <c:pt idx="64322">
                  <c:v>3.5863900000000002</c:v>
                </c:pt>
                <c:pt idx="64323">
                  <c:v>3.632212</c:v>
                </c:pt>
                <c:pt idx="64324">
                  <c:v>3.7323409999999999</c:v>
                </c:pt>
                <c:pt idx="64325">
                  <c:v>4.0072200000000002</c:v>
                </c:pt>
                <c:pt idx="64326">
                  <c:v>4.3470810000000002</c:v>
                </c:pt>
                <c:pt idx="64327">
                  <c:v>4.5232510000000001</c:v>
                </c:pt>
                <c:pt idx="64328">
                  <c:v>4.8182280000000004</c:v>
                </c:pt>
                <c:pt idx="64329">
                  <c:v>5.1186150000000001</c:v>
                </c:pt>
                <c:pt idx="64330">
                  <c:v>5.1254179999999998</c:v>
                </c:pt>
                <c:pt idx="64331">
                  <c:v>5.1383279999999996</c:v>
                </c:pt>
                <c:pt idx="64332">
                  <c:v>5.1051039999999999</c:v>
                </c:pt>
                <c:pt idx="64333">
                  <c:v>4.8694110000000004</c:v>
                </c:pt>
                <c:pt idx="64334">
                  <c:v>4.7290619999999999</c:v>
                </c:pt>
                <c:pt idx="64335">
                  <c:v>4.6382370000000002</c:v>
                </c:pt>
                <c:pt idx="64336">
                  <c:v>4.4886080000000002</c:v>
                </c:pt>
                <c:pt idx="64337">
                  <c:v>4.3953790000000001</c:v>
                </c:pt>
                <c:pt idx="64338">
                  <c:v>4.3621790000000003</c:v>
                </c:pt>
                <c:pt idx="64339">
                  <c:v>4.329027</c:v>
                </c:pt>
                <c:pt idx="64340">
                  <c:v>4.3360469999999998</c:v>
                </c:pt>
                <c:pt idx="64341">
                  <c:v>4.4179529999999998</c:v>
                </c:pt>
                <c:pt idx="64342">
                  <c:v>4.4563699999999997</c:v>
                </c:pt>
                <c:pt idx="64343">
                  <c:v>4.5162310000000003</c:v>
                </c:pt>
                <c:pt idx="64344">
                  <c:v>4.5519309999999997</c:v>
                </c:pt>
                <c:pt idx="64345">
                  <c:v>4.5480359999999997</c:v>
                </c:pt>
                <c:pt idx="64346">
                  <c:v>4.5373140000000003</c:v>
                </c:pt>
                <c:pt idx="64347">
                  <c:v>4.51938</c:v>
                </c:pt>
                <c:pt idx="64348">
                  <c:v>4.5052440000000002</c:v>
                </c:pt>
                <c:pt idx="64349">
                  <c:v>4.500604</c:v>
                </c:pt>
                <c:pt idx="64350">
                  <c:v>4.523803</c:v>
                </c:pt>
                <c:pt idx="64351">
                  <c:v>4.535704</c:v>
                </c:pt>
                <c:pt idx="64352">
                  <c:v>4.4956759999999996</c:v>
                </c:pt>
                <c:pt idx="64353">
                  <c:v>4.4742800000000003</c:v>
                </c:pt>
                <c:pt idx="64354">
                  <c:v>4.4669480000000004</c:v>
                </c:pt>
                <c:pt idx="64355">
                  <c:v>4.3907870000000004</c:v>
                </c:pt>
                <c:pt idx="64356">
                  <c:v>4.3634529999999998</c:v>
                </c:pt>
                <c:pt idx="64357">
                  <c:v>4.4174239999999996</c:v>
                </c:pt>
                <c:pt idx="64358">
                  <c:v>4.4314400000000003</c:v>
                </c:pt>
                <c:pt idx="64359">
                  <c:v>4.4302130000000002</c:v>
                </c:pt>
                <c:pt idx="64360">
                  <c:v>4.4461529999999998</c:v>
                </c:pt>
                <c:pt idx="64361">
                  <c:v>4.6712920000000002</c:v>
                </c:pt>
                <c:pt idx="64362">
                  <c:v>4.679538</c:v>
                </c:pt>
                <c:pt idx="64363">
                  <c:v>4.569096</c:v>
                </c:pt>
                <c:pt idx="64364">
                  <c:v>4.4945219999999999</c:v>
                </c:pt>
                <c:pt idx="64365">
                  <c:v>4.4842570000000004</c:v>
                </c:pt>
                <c:pt idx="64366">
                  <c:v>4.4741600000000004</c:v>
                </c:pt>
                <c:pt idx="64367">
                  <c:v>4.4488690000000002</c:v>
                </c:pt>
                <c:pt idx="64368">
                  <c:v>4.4347820000000002</c:v>
                </c:pt>
                <c:pt idx="64369">
                  <c:v>4.4221599999999999</c:v>
                </c:pt>
                <c:pt idx="64370">
                  <c:v>4.3987449999999999</c:v>
                </c:pt>
                <c:pt idx="64371">
                  <c:v>4.3901620000000001</c:v>
                </c:pt>
                <c:pt idx="64372">
                  <c:v>4.4046580000000004</c:v>
                </c:pt>
                <c:pt idx="64373">
                  <c:v>4.3997299999999999</c:v>
                </c:pt>
                <c:pt idx="64374">
                  <c:v>4.383286</c:v>
                </c:pt>
                <c:pt idx="64375">
                  <c:v>4.3922530000000002</c:v>
                </c:pt>
                <c:pt idx="64376">
                  <c:v>4.3925419999999997</c:v>
                </c:pt>
                <c:pt idx="64377">
                  <c:v>4.3729969999999998</c:v>
                </c:pt>
                <c:pt idx="64378">
                  <c:v>4.3733579999999996</c:v>
                </c:pt>
                <c:pt idx="64379">
                  <c:v>4.2074059999999998</c:v>
                </c:pt>
                <c:pt idx="64380">
                  <c:v>3.8825219999999998</c:v>
                </c:pt>
                <c:pt idx="64381">
                  <c:v>3.6597379999999999</c:v>
                </c:pt>
                <c:pt idx="64382">
                  <c:v>3.6109599999999999</c:v>
                </c:pt>
                <c:pt idx="64383">
                  <c:v>3.7176040000000001</c:v>
                </c:pt>
                <c:pt idx="64384">
                  <c:v>4.0171250000000001</c:v>
                </c:pt>
                <c:pt idx="64385">
                  <c:v>4.3830460000000002</c:v>
                </c:pt>
                <c:pt idx="64386">
                  <c:v>4.7974329999999998</c:v>
                </c:pt>
                <c:pt idx="64387">
                  <c:v>5.007307</c:v>
                </c:pt>
                <c:pt idx="64388">
                  <c:v>5.0109130000000004</c:v>
                </c:pt>
                <c:pt idx="64389">
                  <c:v>4.9210969999999996</c:v>
                </c:pt>
                <c:pt idx="64390">
                  <c:v>4.7658199999999997</c:v>
                </c:pt>
                <c:pt idx="64391">
                  <c:v>4.6487420000000004</c:v>
                </c:pt>
                <c:pt idx="64392">
                  <c:v>4.5860690000000002</c:v>
                </c:pt>
                <c:pt idx="64393">
                  <c:v>4.5561860000000003</c:v>
                </c:pt>
                <c:pt idx="64394">
                  <c:v>4.5554889999999997</c:v>
                </c:pt>
                <c:pt idx="64395">
                  <c:v>4.5064219999999997</c:v>
                </c:pt>
                <c:pt idx="64396">
                  <c:v>4.3657370000000002</c:v>
                </c:pt>
                <c:pt idx="64397">
                  <c:v>4.2121420000000001</c:v>
                </c:pt>
                <c:pt idx="64398">
                  <c:v>4.159637</c:v>
                </c:pt>
                <c:pt idx="64399">
                  <c:v>4.1440830000000002</c:v>
                </c:pt>
                <c:pt idx="64400">
                  <c:v>4.0916269999999999</c:v>
                </c:pt>
                <c:pt idx="64401">
                  <c:v>4.0028449999999998</c:v>
                </c:pt>
                <c:pt idx="64402">
                  <c:v>4.0537869999999998</c:v>
                </c:pt>
                <c:pt idx="64403">
                  <c:v>4.2668100000000004</c:v>
                </c:pt>
                <c:pt idx="64404">
                  <c:v>4.3575150000000002</c:v>
                </c:pt>
                <c:pt idx="64405">
                  <c:v>4.4724769999999996</c:v>
                </c:pt>
                <c:pt idx="64406">
                  <c:v>4.6963419999999996</c:v>
                </c:pt>
                <c:pt idx="64407">
                  <c:v>4.7812780000000004</c:v>
                </c:pt>
                <c:pt idx="64408">
                  <c:v>4.8166890000000002</c:v>
                </c:pt>
                <c:pt idx="64409">
                  <c:v>4.6549440000000004</c:v>
                </c:pt>
                <c:pt idx="64410">
                  <c:v>4.6161190000000003</c:v>
                </c:pt>
                <c:pt idx="64411">
                  <c:v>4.6452559999999998</c:v>
                </c:pt>
                <c:pt idx="64412">
                  <c:v>4.5600569999999996</c:v>
                </c:pt>
                <c:pt idx="64413">
                  <c:v>4.4067020000000001</c:v>
                </c:pt>
                <c:pt idx="64414">
                  <c:v>4.3374889999999997</c:v>
                </c:pt>
                <c:pt idx="64415">
                  <c:v>4.3037609999999997</c:v>
                </c:pt>
                <c:pt idx="64416">
                  <c:v>4.2657999999999996</c:v>
                </c:pt>
                <c:pt idx="64417">
                  <c:v>4.1968759999999996</c:v>
                </c:pt>
                <c:pt idx="64418">
                  <c:v>4.0779230000000002</c:v>
                </c:pt>
                <c:pt idx="64419">
                  <c:v>4.0188560000000004</c:v>
                </c:pt>
                <c:pt idx="64420">
                  <c:v>4.0858569999999999</c:v>
                </c:pt>
                <c:pt idx="64421">
                  <c:v>4.2319990000000001</c:v>
                </c:pt>
                <c:pt idx="64422">
                  <c:v>4.3531880000000003</c:v>
                </c:pt>
                <c:pt idx="64423">
                  <c:v>4.4458399999999996</c:v>
                </c:pt>
                <c:pt idx="64424">
                  <c:v>4.5874389999999998</c:v>
                </c:pt>
                <c:pt idx="64425">
                  <c:v>4.7391589999999999</c:v>
                </c:pt>
                <c:pt idx="64426">
                  <c:v>4.8406580000000003</c:v>
                </c:pt>
                <c:pt idx="64427">
                  <c:v>4.8414270000000004</c:v>
                </c:pt>
                <c:pt idx="64428">
                  <c:v>4.7090360000000002</c:v>
                </c:pt>
                <c:pt idx="64429">
                  <c:v>4.7231480000000001</c:v>
                </c:pt>
                <c:pt idx="64430">
                  <c:v>4.7254800000000001</c:v>
                </c:pt>
                <c:pt idx="64431">
                  <c:v>4.5922470000000004</c:v>
                </c:pt>
                <c:pt idx="64432">
                  <c:v>4.512937</c:v>
                </c:pt>
                <c:pt idx="64433">
                  <c:v>4.462548</c:v>
                </c:pt>
                <c:pt idx="64434">
                  <c:v>4.4324009999999996</c:v>
                </c:pt>
                <c:pt idx="64435">
                  <c:v>4.4314400000000003</c:v>
                </c:pt>
                <c:pt idx="64436">
                  <c:v>4.4179529999999998</c:v>
                </c:pt>
                <c:pt idx="64437">
                  <c:v>4.4036970000000002</c:v>
                </c:pt>
                <c:pt idx="64438">
                  <c:v>4.4014369999999996</c:v>
                </c:pt>
                <c:pt idx="64439">
                  <c:v>4.4032400000000003</c:v>
                </c:pt>
                <c:pt idx="64440">
                  <c:v>4.4263669999999999</c:v>
                </c:pt>
                <c:pt idx="64441">
                  <c:v>4.4496869999999999</c:v>
                </c:pt>
                <c:pt idx="64442">
                  <c:v>4.4665869999999996</c:v>
                </c:pt>
                <c:pt idx="64443">
                  <c:v>4.4738470000000001</c:v>
                </c:pt>
                <c:pt idx="64444">
                  <c:v>4.4964690000000003</c:v>
                </c:pt>
                <c:pt idx="64445">
                  <c:v>4.4947140000000001</c:v>
                </c:pt>
                <c:pt idx="64446">
                  <c:v>4.4768759999999999</c:v>
                </c:pt>
                <c:pt idx="64447">
                  <c:v>4.4493020000000003</c:v>
                </c:pt>
                <c:pt idx="64448">
                  <c:v>4.4071350000000002</c:v>
                </c:pt>
                <c:pt idx="64449">
                  <c:v>4.3962199999999996</c:v>
                </c:pt>
                <c:pt idx="64450">
                  <c:v>4.4034810000000002</c:v>
                </c:pt>
                <c:pt idx="64451">
                  <c:v>4.3900420000000002</c:v>
                </c:pt>
                <c:pt idx="64452">
                  <c:v>4.4059090000000003</c:v>
                </c:pt>
                <c:pt idx="64453">
                  <c:v>4.4808909999999997</c:v>
                </c:pt>
                <c:pt idx="64454">
                  <c:v>4.5644559999999998</c:v>
                </c:pt>
                <c:pt idx="64455">
                  <c:v>4.558783</c:v>
                </c:pt>
                <c:pt idx="64456">
                  <c:v>4.5024550000000003</c:v>
                </c:pt>
                <c:pt idx="64457">
                  <c:v>4.4610099999999999</c:v>
                </c:pt>
                <c:pt idx="64458">
                  <c:v>4.4373050000000003</c:v>
                </c:pt>
                <c:pt idx="64459">
                  <c:v>4.3998749999999998</c:v>
                </c:pt>
                <c:pt idx="64460">
                  <c:v>4.3298680000000003</c:v>
                </c:pt>
                <c:pt idx="64461">
                  <c:v>4.3123189999999996</c:v>
                </c:pt>
                <c:pt idx="64462">
                  <c:v>4.3610730000000002</c:v>
                </c:pt>
                <c:pt idx="64463">
                  <c:v>4.3734299999999999</c:v>
                </c:pt>
                <c:pt idx="64464">
                  <c:v>4.2398119999999997</c:v>
                </c:pt>
                <c:pt idx="64465">
                  <c:v>3.9597639999999998</c:v>
                </c:pt>
                <c:pt idx="64466">
                  <c:v>3.8104239999999998</c:v>
                </c:pt>
                <c:pt idx="64467">
                  <c:v>3.845548</c:v>
                </c:pt>
                <c:pt idx="64468">
                  <c:v>3.8941340000000002</c:v>
                </c:pt>
                <c:pt idx="64469">
                  <c:v>3.9491860000000001</c:v>
                </c:pt>
                <c:pt idx="64470">
                  <c:v>4.0960979999999996</c:v>
                </c:pt>
                <c:pt idx="64471">
                  <c:v>4.3830939999999998</c:v>
                </c:pt>
                <c:pt idx="64472">
                  <c:v>4.8612599999999997</c:v>
                </c:pt>
                <c:pt idx="64473">
                  <c:v>5.148593</c:v>
                </c:pt>
                <c:pt idx="64474">
                  <c:v>5.0453390000000002</c:v>
                </c:pt>
                <c:pt idx="64475">
                  <c:v>4.7890189999999997</c:v>
                </c:pt>
                <c:pt idx="64476">
                  <c:v>4.6773509999999998</c:v>
                </c:pt>
                <c:pt idx="64477">
                  <c:v>4.5713080000000001</c:v>
                </c:pt>
                <c:pt idx="64478">
                  <c:v>4.466755</c:v>
                </c:pt>
                <c:pt idx="64479">
                  <c:v>4.3834790000000003</c:v>
                </c:pt>
                <c:pt idx="64480">
                  <c:v>4.1310289999999998</c:v>
                </c:pt>
                <c:pt idx="64481">
                  <c:v>3.825618</c:v>
                </c:pt>
                <c:pt idx="64482">
                  <c:v>3.7529910000000002</c:v>
                </c:pt>
                <c:pt idx="64483">
                  <c:v>3.8715109999999999</c:v>
                </c:pt>
                <c:pt idx="64484">
                  <c:v>4.1186959999999999</c:v>
                </c:pt>
                <c:pt idx="64485">
                  <c:v>4.295947</c:v>
                </c:pt>
                <c:pt idx="64486">
                  <c:v>4.4150200000000002</c:v>
                </c:pt>
                <c:pt idx="64487">
                  <c:v>4.6305189999999996</c:v>
                </c:pt>
                <c:pt idx="64488">
                  <c:v>4.8577269999999997</c:v>
                </c:pt>
                <c:pt idx="64489">
                  <c:v>4.9348489999999998</c:v>
                </c:pt>
                <c:pt idx="64490">
                  <c:v>4.7529339999999998</c:v>
                </c:pt>
                <c:pt idx="64491">
                  <c:v>4.6019829999999997</c:v>
                </c:pt>
                <c:pt idx="64492">
                  <c:v>4.5913570000000004</c:v>
                </c:pt>
                <c:pt idx="64493">
                  <c:v>4.6287649999999996</c:v>
                </c:pt>
                <c:pt idx="64494">
                  <c:v>4.6224179999999997</c:v>
                </c:pt>
                <c:pt idx="64495">
                  <c:v>4.5311360000000001</c:v>
                </c:pt>
                <c:pt idx="64496">
                  <c:v>4.3882630000000002</c:v>
                </c:pt>
                <c:pt idx="64497">
                  <c:v>4.3294119999999996</c:v>
                </c:pt>
                <c:pt idx="64498">
                  <c:v>4.35588</c:v>
                </c:pt>
                <c:pt idx="64499">
                  <c:v>4.3888400000000001</c:v>
                </c:pt>
                <c:pt idx="64500">
                  <c:v>4.3636460000000001</c:v>
                </c:pt>
                <c:pt idx="64501">
                  <c:v>4.284961</c:v>
                </c:pt>
                <c:pt idx="64502">
                  <c:v>4.3639580000000002</c:v>
                </c:pt>
                <c:pt idx="64503">
                  <c:v>4.5718360000000002</c:v>
                </c:pt>
                <c:pt idx="64504">
                  <c:v>4.5953239999999997</c:v>
                </c:pt>
                <c:pt idx="64505">
                  <c:v>4.5851790000000001</c:v>
                </c:pt>
                <c:pt idx="64506">
                  <c:v>4.5862369999999997</c:v>
                </c:pt>
                <c:pt idx="64507">
                  <c:v>4.5771490000000004</c:v>
                </c:pt>
                <c:pt idx="64508">
                  <c:v>4.5779430000000003</c:v>
                </c:pt>
                <c:pt idx="64509">
                  <c:v>4.5514979999999996</c:v>
                </c:pt>
                <c:pt idx="64510">
                  <c:v>4.587872</c:v>
                </c:pt>
                <c:pt idx="64511">
                  <c:v>4.6641760000000003</c:v>
                </c:pt>
                <c:pt idx="64512">
                  <c:v>4.7201190000000004</c:v>
                </c:pt>
                <c:pt idx="64513">
                  <c:v>4.6477320000000004</c:v>
                </c:pt>
                <c:pt idx="64514">
                  <c:v>4.452115</c:v>
                </c:pt>
                <c:pt idx="64515">
                  <c:v>4.4967579999999998</c:v>
                </c:pt>
                <c:pt idx="64516">
                  <c:v>4.4609129999999997</c:v>
                </c:pt>
                <c:pt idx="64517">
                  <c:v>4.4022300000000003</c:v>
                </c:pt>
                <c:pt idx="64518">
                  <c:v>4.3488850000000001</c:v>
                </c:pt>
                <c:pt idx="64519">
                  <c:v>4.3613379999999999</c:v>
                </c:pt>
                <c:pt idx="64520">
                  <c:v>4.3956679999999997</c:v>
                </c:pt>
                <c:pt idx="64521">
                  <c:v>4.3853059999999999</c:v>
                </c:pt>
                <c:pt idx="64522">
                  <c:v>4.3750410000000004</c:v>
                </c:pt>
                <c:pt idx="64523">
                  <c:v>4.3575150000000002</c:v>
                </c:pt>
                <c:pt idx="64524">
                  <c:v>4.3708819999999999</c:v>
                </c:pt>
                <c:pt idx="64525">
                  <c:v>4.3855459999999997</c:v>
                </c:pt>
                <c:pt idx="64526">
                  <c:v>4.3741269999999997</c:v>
                </c:pt>
                <c:pt idx="64527">
                  <c:v>4.3799929999999998</c:v>
                </c:pt>
                <c:pt idx="64528">
                  <c:v>4.41038</c:v>
                </c:pt>
                <c:pt idx="64529">
                  <c:v>4.4582930000000003</c:v>
                </c:pt>
                <c:pt idx="64530">
                  <c:v>4.4950270000000003</c:v>
                </c:pt>
                <c:pt idx="64531">
                  <c:v>4.5038260000000001</c:v>
                </c:pt>
                <c:pt idx="64532">
                  <c:v>4.5070949999999996</c:v>
                </c:pt>
                <c:pt idx="64533">
                  <c:v>4.5117830000000003</c:v>
                </c:pt>
                <c:pt idx="64534">
                  <c:v>4.4847140000000003</c:v>
                </c:pt>
                <c:pt idx="64535">
                  <c:v>4.4329780000000003</c:v>
                </c:pt>
                <c:pt idx="64536">
                  <c:v>4.3758340000000002</c:v>
                </c:pt>
                <c:pt idx="64537">
                  <c:v>4.3262619999999998</c:v>
                </c:pt>
                <c:pt idx="64538">
                  <c:v>4.3428979999999999</c:v>
                </c:pt>
                <c:pt idx="64539">
                  <c:v>4.4243480000000002</c:v>
                </c:pt>
                <c:pt idx="64540">
                  <c:v>4.4176650000000004</c:v>
                </c:pt>
                <c:pt idx="64541">
                  <c:v>4.3072699999999999</c:v>
                </c:pt>
                <c:pt idx="64542">
                  <c:v>3.9179580000000001</c:v>
                </c:pt>
                <c:pt idx="64543">
                  <c:v>3.6553629999999999</c:v>
                </c:pt>
                <c:pt idx="64544">
                  <c:v>3.6231969999999998</c:v>
                </c:pt>
                <c:pt idx="64545">
                  <c:v>3.3894259999999998</c:v>
                </c:pt>
                <c:pt idx="64546">
                  <c:v>3.288192</c:v>
                </c:pt>
                <c:pt idx="64547">
                  <c:v>3.4780880000000001</c:v>
                </c:pt>
                <c:pt idx="64548">
                  <c:v>3.8606210000000001</c:v>
                </c:pt>
                <c:pt idx="64549">
                  <c:v>4.6856450000000001</c:v>
                </c:pt>
                <c:pt idx="64550">
                  <c:v>5.218623</c:v>
                </c:pt>
                <c:pt idx="64551">
                  <c:v>5.0951269999999997</c:v>
                </c:pt>
                <c:pt idx="64552">
                  <c:v>5.0466369999999996</c:v>
                </c:pt>
                <c:pt idx="64553">
                  <c:v>4.7848110000000004</c:v>
                </c:pt>
                <c:pt idx="64554">
                  <c:v>4.6388619999999996</c:v>
                </c:pt>
                <c:pt idx="64555">
                  <c:v>4.8120260000000004</c:v>
                </c:pt>
                <c:pt idx="64556">
                  <c:v>4.8819359999999996</c:v>
                </c:pt>
                <c:pt idx="64557">
                  <c:v>4.8063279999999997</c:v>
                </c:pt>
                <c:pt idx="64558">
                  <c:v>4.7332210000000003</c:v>
                </c:pt>
                <c:pt idx="64559">
                  <c:v>4.6583589999999999</c:v>
                </c:pt>
                <c:pt idx="64560">
                  <c:v>4.5811640000000002</c:v>
                </c:pt>
                <c:pt idx="64561">
                  <c:v>4.494618</c:v>
                </c:pt>
                <c:pt idx="64562">
                  <c:v>4.4909400000000002</c:v>
                </c:pt>
                <c:pt idx="64563">
                  <c:v>4.4406470000000002</c:v>
                </c:pt>
                <c:pt idx="64564">
                  <c:v>4.3721319999999997</c:v>
                </c:pt>
                <c:pt idx="64565">
                  <c:v>4.3223440000000002</c:v>
                </c:pt>
                <c:pt idx="64566">
                  <c:v>4.3949939999999996</c:v>
                </c:pt>
                <c:pt idx="64567">
                  <c:v>4.4141779999999997</c:v>
                </c:pt>
                <c:pt idx="64568">
                  <c:v>4.3311669999999998</c:v>
                </c:pt>
                <c:pt idx="64569">
                  <c:v>4.2602710000000004</c:v>
                </c:pt>
                <c:pt idx="64570">
                  <c:v>4.2331289999999999</c:v>
                </c:pt>
                <c:pt idx="64571">
                  <c:v>4.2881340000000003</c:v>
                </c:pt>
                <c:pt idx="64572">
                  <c:v>4.3637410000000001</c:v>
                </c:pt>
                <c:pt idx="64573">
                  <c:v>4.392614</c:v>
                </c:pt>
                <c:pt idx="64574">
                  <c:v>4.4596629999999999</c:v>
                </c:pt>
                <c:pt idx="64575">
                  <c:v>4.5908049999999996</c:v>
                </c:pt>
                <c:pt idx="64576">
                  <c:v>4.6595599999999999</c:v>
                </c:pt>
                <c:pt idx="64577">
                  <c:v>4.6097000000000001</c:v>
                </c:pt>
                <c:pt idx="64578">
                  <c:v>4.5970789999999999</c:v>
                </c:pt>
                <c:pt idx="64579">
                  <c:v>4.565105</c:v>
                </c:pt>
                <c:pt idx="64580">
                  <c:v>4.532362</c:v>
                </c:pt>
                <c:pt idx="64581">
                  <c:v>4.4964449999999996</c:v>
                </c:pt>
                <c:pt idx="64582">
                  <c:v>4.4954840000000003</c:v>
                </c:pt>
                <c:pt idx="64583">
                  <c:v>4.4851700000000001</c:v>
                </c:pt>
                <c:pt idx="64584">
                  <c:v>4.4629329999999996</c:v>
                </c:pt>
                <c:pt idx="64585">
                  <c:v>4.4603840000000003</c:v>
                </c:pt>
                <c:pt idx="64586">
                  <c:v>4.4520179999999998</c:v>
                </c:pt>
                <c:pt idx="64587">
                  <c:v>4.4462970000000004</c:v>
                </c:pt>
                <c:pt idx="64588">
                  <c:v>4.4449019999999999</c:v>
                </c:pt>
                <c:pt idx="64589">
                  <c:v>4.4332180000000001</c:v>
                </c:pt>
                <c:pt idx="64590">
                  <c:v>4.3903059999999998</c:v>
                </c:pt>
                <c:pt idx="64591">
                  <c:v>4.3393649999999999</c:v>
                </c:pt>
                <c:pt idx="64592">
                  <c:v>4.3431150000000001</c:v>
                </c:pt>
                <c:pt idx="64593">
                  <c:v>4.372636</c:v>
                </c:pt>
                <c:pt idx="64594">
                  <c:v>4.4327620000000003</c:v>
                </c:pt>
                <c:pt idx="64595">
                  <c:v>4.4743040000000001</c:v>
                </c:pt>
                <c:pt idx="64596">
                  <c:v>4.4477869999999999</c:v>
                </c:pt>
                <c:pt idx="64597">
                  <c:v>4.4139619999999997</c:v>
                </c:pt>
                <c:pt idx="64598">
                  <c:v>4.4290839999999996</c:v>
                </c:pt>
                <c:pt idx="64599">
                  <c:v>4.4446859999999999</c:v>
                </c:pt>
                <c:pt idx="64600">
                  <c:v>4.4498550000000003</c:v>
                </c:pt>
                <c:pt idx="64601">
                  <c:v>4.4331709999999998</c:v>
                </c:pt>
                <c:pt idx="64602">
                  <c:v>4.4255019999999998</c:v>
                </c:pt>
                <c:pt idx="64603">
                  <c:v>4.4063650000000001</c:v>
                </c:pt>
                <c:pt idx="64604">
                  <c:v>4.401726</c:v>
                </c:pt>
                <c:pt idx="64605">
                  <c:v>4.400067</c:v>
                </c:pt>
                <c:pt idx="64606">
                  <c:v>4.4085770000000002</c:v>
                </c:pt>
                <c:pt idx="64607">
                  <c:v>4.4012690000000001</c:v>
                </c:pt>
                <c:pt idx="64608">
                  <c:v>4.3973500000000003</c:v>
                </c:pt>
                <c:pt idx="64609">
                  <c:v>4.3853540000000004</c:v>
                </c:pt>
                <c:pt idx="64610">
                  <c:v>4.3840560000000002</c:v>
                </c:pt>
                <c:pt idx="64611">
                  <c:v>4.4101400000000002</c:v>
                </c:pt>
                <c:pt idx="64612">
                  <c:v>4.4468500000000004</c:v>
                </c:pt>
                <c:pt idx="64613">
                  <c:v>4.4739680000000002</c:v>
                </c:pt>
                <c:pt idx="64614">
                  <c:v>4.4585809999999997</c:v>
                </c:pt>
                <c:pt idx="64615">
                  <c:v>4.4377380000000004</c:v>
                </c:pt>
                <c:pt idx="64616">
                  <c:v>4.4229050000000001</c:v>
                </c:pt>
                <c:pt idx="64617">
                  <c:v>4.3980709999999998</c:v>
                </c:pt>
                <c:pt idx="64618">
                  <c:v>4.3598949999999999</c:v>
                </c:pt>
                <c:pt idx="64619">
                  <c:v>4.3446290000000003</c:v>
                </c:pt>
                <c:pt idx="64620">
                  <c:v>4.3503990000000003</c:v>
                </c:pt>
                <c:pt idx="64621">
                  <c:v>4.3504709999999998</c:v>
                </c:pt>
                <c:pt idx="64622">
                  <c:v>4.3097219999999998</c:v>
                </c:pt>
                <c:pt idx="64623">
                  <c:v>4.3097219999999998</c:v>
                </c:pt>
                <c:pt idx="64624">
                  <c:v>4.3341960000000004</c:v>
                </c:pt>
                <c:pt idx="64625">
                  <c:v>4.3759540000000001</c:v>
                </c:pt>
                <c:pt idx="64626">
                  <c:v>4.3098429999999999</c:v>
                </c:pt>
                <c:pt idx="64627">
                  <c:v>4.2623620000000004</c:v>
                </c:pt>
                <c:pt idx="64628">
                  <c:v>4.2023820000000001</c:v>
                </c:pt>
                <c:pt idx="64629">
                  <c:v>4.1448520000000002</c:v>
                </c:pt>
                <c:pt idx="64630">
                  <c:v>4.285177</c:v>
                </c:pt>
                <c:pt idx="64631">
                  <c:v>4.4923580000000003</c:v>
                </c:pt>
                <c:pt idx="64632">
                  <c:v>4.6172490000000002</c:v>
                </c:pt>
                <c:pt idx="64633">
                  <c:v>4.6338369999999998</c:v>
                </c:pt>
                <c:pt idx="64634">
                  <c:v>4.5858280000000002</c:v>
                </c:pt>
                <c:pt idx="64635">
                  <c:v>4.6771099999999999</c:v>
                </c:pt>
                <c:pt idx="64636">
                  <c:v>4.7662529999999999</c:v>
                </c:pt>
                <c:pt idx="64637">
                  <c:v>4.6432849999999997</c:v>
                </c:pt>
                <c:pt idx="64638">
                  <c:v>4.581429</c:v>
                </c:pt>
                <c:pt idx="64639">
                  <c:v>4.5344530000000001</c:v>
                </c:pt>
                <c:pt idx="64640">
                  <c:v>4.5113019999999997</c:v>
                </c:pt>
                <c:pt idx="64641">
                  <c:v>4.4092019999999996</c:v>
                </c:pt>
                <c:pt idx="64642">
                  <c:v>4.2453419999999999</c:v>
                </c:pt>
                <c:pt idx="64643">
                  <c:v>4.1389379999999996</c:v>
                </c:pt>
                <c:pt idx="64644">
                  <c:v>4.1824279999999998</c:v>
                </c:pt>
                <c:pt idx="64645">
                  <c:v>4.3108529999999998</c:v>
                </c:pt>
                <c:pt idx="64646">
                  <c:v>4.4377380000000004</c:v>
                </c:pt>
                <c:pt idx="64647">
                  <c:v>4.5275299999999996</c:v>
                </c:pt>
                <c:pt idx="64648">
                  <c:v>4.5855880000000004</c:v>
                </c:pt>
                <c:pt idx="64649">
                  <c:v>4.5750580000000003</c:v>
                </c:pt>
                <c:pt idx="64650">
                  <c:v>4.5852750000000002</c:v>
                </c:pt>
                <c:pt idx="64651">
                  <c:v>4.5322659999999999</c:v>
                </c:pt>
                <c:pt idx="64652">
                  <c:v>4.4707460000000001</c:v>
                </c:pt>
                <c:pt idx="64653">
                  <c:v>4.4312950000000004</c:v>
                </c:pt>
                <c:pt idx="64654">
                  <c:v>4.4525949999999996</c:v>
                </c:pt>
                <c:pt idx="64655">
                  <c:v>4.5008929999999996</c:v>
                </c:pt>
                <c:pt idx="64656">
                  <c:v>4.5059170000000002</c:v>
                </c:pt>
                <c:pt idx="64657">
                  <c:v>4.524356</c:v>
                </c:pt>
                <c:pt idx="64658">
                  <c:v>4.4178569999999997</c:v>
                </c:pt>
                <c:pt idx="64659">
                  <c:v>4.1785569999999996</c:v>
                </c:pt>
                <c:pt idx="64660">
                  <c:v>3.9927480000000002</c:v>
                </c:pt>
                <c:pt idx="64661">
                  <c:v>3.8906480000000001</c:v>
                </c:pt>
                <c:pt idx="64662">
                  <c:v>4.0451079999999999</c:v>
                </c:pt>
                <c:pt idx="64663">
                  <c:v>4.3111889999999997</c:v>
                </c:pt>
                <c:pt idx="64664">
                  <c:v>4.4399499999999996</c:v>
                </c:pt>
                <c:pt idx="64665">
                  <c:v>4.5726060000000004</c:v>
                </c:pt>
                <c:pt idx="64666">
                  <c:v>4.8066880000000003</c:v>
                </c:pt>
                <c:pt idx="64667">
                  <c:v>4.9588169999999998</c:v>
                </c:pt>
                <c:pt idx="64668">
                  <c:v>4.9501619999999997</c:v>
                </c:pt>
                <c:pt idx="64669">
                  <c:v>4.8178669999999997</c:v>
                </c:pt>
                <c:pt idx="64670">
                  <c:v>4.6690800000000001</c:v>
                </c:pt>
                <c:pt idx="64671">
                  <c:v>4.5508009999999999</c:v>
                </c:pt>
                <c:pt idx="64672">
                  <c:v>4.4857709999999997</c:v>
                </c:pt>
                <c:pt idx="64673">
                  <c:v>4.4685579999999998</c:v>
                </c:pt>
                <c:pt idx="64674">
                  <c:v>4.4480279999999999</c:v>
                </c:pt>
                <c:pt idx="64675">
                  <c:v>4.4187459999999996</c:v>
                </c:pt>
                <c:pt idx="64676">
                  <c:v>4.3627320000000003</c:v>
                </c:pt>
                <c:pt idx="64677">
                  <c:v>4.3318640000000004</c:v>
                </c:pt>
                <c:pt idx="64678">
                  <c:v>4.3167660000000003</c:v>
                </c:pt>
                <c:pt idx="64679">
                  <c:v>4.3598470000000002</c:v>
                </c:pt>
                <c:pt idx="64680">
                  <c:v>4.4318</c:v>
                </c:pt>
                <c:pt idx="64681">
                  <c:v>4.4915409999999998</c:v>
                </c:pt>
                <c:pt idx="64682">
                  <c:v>4.5221689999999999</c:v>
                </c:pt>
                <c:pt idx="64683">
                  <c:v>4.54657</c:v>
                </c:pt>
                <c:pt idx="64684">
                  <c:v>4.5742409999999998</c:v>
                </c:pt>
                <c:pt idx="64685">
                  <c:v>4.586646</c:v>
                </c:pt>
                <c:pt idx="64686">
                  <c:v>4.5691920000000001</c:v>
                </c:pt>
                <c:pt idx="64687">
                  <c:v>4.5330349999999999</c:v>
                </c:pt>
                <c:pt idx="64688">
                  <c:v>4.4731019999999999</c:v>
                </c:pt>
                <c:pt idx="64689">
                  <c:v>4.4191310000000001</c:v>
                </c:pt>
                <c:pt idx="64690">
                  <c:v>4.4129290000000001</c:v>
                </c:pt>
                <c:pt idx="64691">
                  <c:v>4.4342519999999999</c:v>
                </c:pt>
                <c:pt idx="64692">
                  <c:v>4.3856909999999996</c:v>
                </c:pt>
                <c:pt idx="64693">
                  <c:v>4.3589820000000001</c:v>
                </c:pt>
                <c:pt idx="64694">
                  <c:v>4.3753529999999996</c:v>
                </c:pt>
                <c:pt idx="64695">
                  <c:v>4.4005239999999999</c:v>
                </c:pt>
                <c:pt idx="64696">
                  <c:v>4.4113660000000001</c:v>
                </c:pt>
                <c:pt idx="64697">
                  <c:v>4.441128</c:v>
                </c:pt>
                <c:pt idx="64698">
                  <c:v>4.5170240000000002</c:v>
                </c:pt>
                <c:pt idx="64699">
                  <c:v>4.5639750000000001</c:v>
                </c:pt>
                <c:pt idx="64700">
                  <c:v>4.4938010000000004</c:v>
                </c:pt>
                <c:pt idx="64701">
                  <c:v>4.3987449999999999</c:v>
                </c:pt>
                <c:pt idx="64702">
                  <c:v>4.3237860000000001</c:v>
                </c:pt>
                <c:pt idx="64703">
                  <c:v>4.2438029999999998</c:v>
                </c:pt>
                <c:pt idx="64704">
                  <c:v>4.1494200000000001</c:v>
                </c:pt>
                <c:pt idx="64705">
                  <c:v>4.1743980000000001</c:v>
                </c:pt>
                <c:pt idx="64706">
                  <c:v>4.2450049999999999</c:v>
                </c:pt>
                <c:pt idx="64707">
                  <c:v>4.3034239999999997</c:v>
                </c:pt>
                <c:pt idx="64708">
                  <c:v>4.397831</c:v>
                </c:pt>
                <c:pt idx="64709">
                  <c:v>4.4732219999999998</c:v>
                </c:pt>
                <c:pt idx="64710">
                  <c:v>4.6471309999999999</c:v>
                </c:pt>
                <c:pt idx="64711">
                  <c:v>4.6548720000000001</c:v>
                </c:pt>
                <c:pt idx="64712">
                  <c:v>4.5888809999999998</c:v>
                </c:pt>
                <c:pt idx="64713">
                  <c:v>4.5410649999999997</c:v>
                </c:pt>
                <c:pt idx="64714">
                  <c:v>4.5627490000000002</c:v>
                </c:pt>
                <c:pt idx="64715">
                  <c:v>4.5451990000000002</c:v>
                </c:pt>
                <c:pt idx="64716">
                  <c:v>4.4549760000000003</c:v>
                </c:pt>
                <c:pt idx="64717">
                  <c:v>4.3676120000000003</c:v>
                </c:pt>
                <c:pt idx="64718">
                  <c:v>4.2450530000000004</c:v>
                </c:pt>
                <c:pt idx="64719">
                  <c:v>4.1391549999999997</c:v>
                </c:pt>
                <c:pt idx="64720">
                  <c:v>4.1157149999999998</c:v>
                </c:pt>
                <c:pt idx="64721">
                  <c:v>4.0723700000000003</c:v>
                </c:pt>
                <c:pt idx="64722">
                  <c:v>4.1328319999999996</c:v>
                </c:pt>
                <c:pt idx="64723">
                  <c:v>4.3857629999999999</c:v>
                </c:pt>
                <c:pt idx="64724">
                  <c:v>4.6162869999999998</c:v>
                </c:pt>
                <c:pt idx="64725">
                  <c:v>4.7397119999999999</c:v>
                </c:pt>
                <c:pt idx="64726">
                  <c:v>4.8104630000000004</c:v>
                </c:pt>
                <c:pt idx="64727">
                  <c:v>4.8185640000000003</c:v>
                </c:pt>
                <c:pt idx="64728">
                  <c:v>4.6546320000000003</c:v>
                </c:pt>
                <c:pt idx="64729">
                  <c:v>4.5106529999999996</c:v>
                </c:pt>
                <c:pt idx="64730">
                  <c:v>4.4318489999999997</c:v>
                </c:pt>
                <c:pt idx="64731">
                  <c:v>4.5177209999999999</c:v>
                </c:pt>
                <c:pt idx="64732">
                  <c:v>4.572317</c:v>
                </c:pt>
                <c:pt idx="64733">
                  <c:v>4.5287800000000002</c:v>
                </c:pt>
                <c:pt idx="64734">
                  <c:v>4.5213989999999997</c:v>
                </c:pt>
                <c:pt idx="64735">
                  <c:v>4.4880550000000001</c:v>
                </c:pt>
                <c:pt idx="64736">
                  <c:v>4.5291399999999999</c:v>
                </c:pt>
                <c:pt idx="64737">
                  <c:v>4.5331070000000002</c:v>
                </c:pt>
                <c:pt idx="64738">
                  <c:v>4.4970460000000001</c:v>
                </c:pt>
                <c:pt idx="64739">
                  <c:v>4.5026000000000002</c:v>
                </c:pt>
                <c:pt idx="64740">
                  <c:v>4.5063259999999996</c:v>
                </c:pt>
                <c:pt idx="64741">
                  <c:v>4.4839919999999998</c:v>
                </c:pt>
                <c:pt idx="64742">
                  <c:v>4.4255979999999999</c:v>
                </c:pt>
                <c:pt idx="64743">
                  <c:v>4.4299249999999999</c:v>
                </c:pt>
                <c:pt idx="64744">
                  <c:v>4.4901470000000003</c:v>
                </c:pt>
                <c:pt idx="64745">
                  <c:v>4.4896419999999999</c:v>
                </c:pt>
                <c:pt idx="64746">
                  <c:v>4.3962680000000001</c:v>
                </c:pt>
                <c:pt idx="64747">
                  <c:v>4.30816</c:v>
                </c:pt>
                <c:pt idx="64748">
                  <c:v>4.3398690000000002</c:v>
                </c:pt>
                <c:pt idx="64749">
                  <c:v>4.4183139999999996</c:v>
                </c:pt>
                <c:pt idx="64750">
                  <c:v>4.4092500000000001</c:v>
                </c:pt>
                <c:pt idx="64751">
                  <c:v>4.4048509999999998</c:v>
                </c:pt>
                <c:pt idx="64752">
                  <c:v>4.5732309999999998</c:v>
                </c:pt>
                <c:pt idx="64753">
                  <c:v>4.681317</c:v>
                </c:pt>
                <c:pt idx="64754">
                  <c:v>4.657349</c:v>
                </c:pt>
                <c:pt idx="64755">
                  <c:v>4.5322659999999999</c:v>
                </c:pt>
                <c:pt idx="64756">
                  <c:v>4.4293240000000003</c:v>
                </c:pt>
                <c:pt idx="64757">
                  <c:v>4.4536530000000001</c:v>
                </c:pt>
                <c:pt idx="64758">
                  <c:v>4.4617069999999996</c:v>
                </c:pt>
                <c:pt idx="64759">
                  <c:v>4.5007970000000004</c:v>
                </c:pt>
                <c:pt idx="64760">
                  <c:v>4.5533729999999997</c:v>
                </c:pt>
                <c:pt idx="64761">
                  <c:v>4.5378670000000003</c:v>
                </c:pt>
                <c:pt idx="64762">
                  <c:v>4.5183220000000004</c:v>
                </c:pt>
                <c:pt idx="64763">
                  <c:v>4.481973</c:v>
                </c:pt>
                <c:pt idx="64764">
                  <c:v>4.4750249999999996</c:v>
                </c:pt>
                <c:pt idx="64765">
                  <c:v>4.4966140000000001</c:v>
                </c:pt>
                <c:pt idx="64766">
                  <c:v>4.4887290000000002</c:v>
                </c:pt>
                <c:pt idx="64767">
                  <c:v>4.4978389999999999</c:v>
                </c:pt>
                <c:pt idx="64768">
                  <c:v>4.5042099999999996</c:v>
                </c:pt>
                <c:pt idx="64769">
                  <c:v>4.4643030000000001</c:v>
                </c:pt>
                <c:pt idx="64770">
                  <c:v>4.3813630000000003</c:v>
                </c:pt>
                <c:pt idx="64771">
                  <c:v>4.326022</c:v>
                </c:pt>
                <c:pt idx="64772">
                  <c:v>4.3483559999999999</c:v>
                </c:pt>
                <c:pt idx="64773">
                  <c:v>4.4439650000000004</c:v>
                </c:pt>
                <c:pt idx="64774">
                  <c:v>4.4842329999999997</c:v>
                </c:pt>
                <c:pt idx="64775">
                  <c:v>4.4482920000000004</c:v>
                </c:pt>
                <c:pt idx="64776">
                  <c:v>4.4178329999999999</c:v>
                </c:pt>
                <c:pt idx="64777">
                  <c:v>4.4292999999999996</c:v>
                </c:pt>
                <c:pt idx="64778">
                  <c:v>4.4029999999999996</c:v>
                </c:pt>
                <c:pt idx="64779">
                  <c:v>4.3403739999999997</c:v>
                </c:pt>
                <c:pt idx="64780">
                  <c:v>4.321358</c:v>
                </c:pt>
                <c:pt idx="64781">
                  <c:v>4.2977020000000001</c:v>
                </c:pt>
                <c:pt idx="64782">
                  <c:v>4.2362070000000003</c:v>
                </c:pt>
                <c:pt idx="64783">
                  <c:v>4.1932700000000001</c:v>
                </c:pt>
                <c:pt idx="64784">
                  <c:v>4.1864420000000004</c:v>
                </c:pt>
                <c:pt idx="64785">
                  <c:v>4.2519770000000001</c:v>
                </c:pt>
                <c:pt idx="64786">
                  <c:v>4.3699199999999996</c:v>
                </c:pt>
                <c:pt idx="64787">
                  <c:v>4.5499599999999996</c:v>
                </c:pt>
                <c:pt idx="64788">
                  <c:v>4.7982500000000003</c:v>
                </c:pt>
                <c:pt idx="64789">
                  <c:v>4.8672950000000004</c:v>
                </c:pt>
                <c:pt idx="64790">
                  <c:v>4.7159599999999999</c:v>
                </c:pt>
                <c:pt idx="64791">
                  <c:v>4.5754419999999998</c:v>
                </c:pt>
                <c:pt idx="64792">
                  <c:v>4.5010849999999998</c:v>
                </c:pt>
                <c:pt idx="64793">
                  <c:v>4.4732940000000001</c:v>
                </c:pt>
                <c:pt idx="64794">
                  <c:v>4.4074710000000001</c:v>
                </c:pt>
                <c:pt idx="64795">
                  <c:v>4.3119339999999999</c:v>
                </c:pt>
                <c:pt idx="64796">
                  <c:v>4.3781179999999997</c:v>
                </c:pt>
                <c:pt idx="64797">
                  <c:v>4.4694240000000001</c:v>
                </c:pt>
                <c:pt idx="64798">
                  <c:v>4.4575719999999999</c:v>
                </c:pt>
                <c:pt idx="64799">
                  <c:v>4.4357430000000004</c:v>
                </c:pt>
                <c:pt idx="64800">
                  <c:v>4.4347089999999998</c:v>
                </c:pt>
                <c:pt idx="64801">
                  <c:v>4.5661149999999999</c:v>
                </c:pt>
                <c:pt idx="64802">
                  <c:v>4.7068960000000004</c:v>
                </c:pt>
                <c:pt idx="64803">
                  <c:v>4.7047809999999997</c:v>
                </c:pt>
                <c:pt idx="64804">
                  <c:v>4.5919590000000001</c:v>
                </c:pt>
                <c:pt idx="64805">
                  <c:v>4.4596629999999999</c:v>
                </c:pt>
                <c:pt idx="64806">
                  <c:v>4.3557600000000001</c:v>
                </c:pt>
                <c:pt idx="64807">
                  <c:v>4.2442359999999999</c:v>
                </c:pt>
                <c:pt idx="64808">
                  <c:v>4.2571219999999999</c:v>
                </c:pt>
                <c:pt idx="64809">
                  <c:v>4.3946339999999999</c:v>
                </c:pt>
                <c:pt idx="64810">
                  <c:v>4.4157409999999997</c:v>
                </c:pt>
                <c:pt idx="64811">
                  <c:v>4.5765719999999996</c:v>
                </c:pt>
                <c:pt idx="64812">
                  <c:v>4.7194700000000003</c:v>
                </c:pt>
                <c:pt idx="64813">
                  <c:v>4.6374430000000002</c:v>
                </c:pt>
                <c:pt idx="64814">
                  <c:v>4.5737839999999998</c:v>
                </c:pt>
                <c:pt idx="64815">
                  <c:v>4.6564589999999999</c:v>
                </c:pt>
                <c:pt idx="64816">
                  <c:v>4.8284929999999999</c:v>
                </c:pt>
                <c:pt idx="64817">
                  <c:v>4.8793150000000001</c:v>
                </c:pt>
                <c:pt idx="64818">
                  <c:v>4.8678470000000003</c:v>
                </c:pt>
                <c:pt idx="64819">
                  <c:v>4.8003179999999999</c:v>
                </c:pt>
                <c:pt idx="64820">
                  <c:v>4.6417219999999997</c:v>
                </c:pt>
                <c:pt idx="64821">
                  <c:v>4.4651449999999997</c:v>
                </c:pt>
                <c:pt idx="64822">
                  <c:v>4.3617699999999999</c:v>
                </c:pt>
                <c:pt idx="64823">
                  <c:v>4.282292</c:v>
                </c:pt>
                <c:pt idx="64824">
                  <c:v>4.2845279999999999</c:v>
                </c:pt>
                <c:pt idx="64825">
                  <c:v>4.2561600000000004</c:v>
                </c:pt>
                <c:pt idx="64826">
                  <c:v>4.2902019999999998</c:v>
                </c:pt>
                <c:pt idx="64827">
                  <c:v>4.46488</c:v>
                </c:pt>
                <c:pt idx="64828">
                  <c:v>4.5492379999999999</c:v>
                </c:pt>
                <c:pt idx="64829">
                  <c:v>4.5277219999999998</c:v>
                </c:pt>
                <c:pt idx="64830">
                  <c:v>4.5096920000000003</c:v>
                </c:pt>
                <c:pt idx="64831">
                  <c:v>4.4618270000000004</c:v>
                </c:pt>
                <c:pt idx="64832">
                  <c:v>4.4157409999999997</c:v>
                </c:pt>
                <c:pt idx="64833">
                  <c:v>4.391629</c:v>
                </c:pt>
                <c:pt idx="64834">
                  <c:v>4.4692790000000002</c:v>
                </c:pt>
                <c:pt idx="64835">
                  <c:v>4.5770049999999998</c:v>
                </c:pt>
                <c:pt idx="64836">
                  <c:v>4.6554739999999999</c:v>
                </c:pt>
                <c:pt idx="64837">
                  <c:v>4.6357359999999996</c:v>
                </c:pt>
                <c:pt idx="64838">
                  <c:v>4.5369780000000004</c:v>
                </c:pt>
                <c:pt idx="64839">
                  <c:v>4.4750009999999998</c:v>
                </c:pt>
                <c:pt idx="64840">
                  <c:v>4.4095630000000003</c:v>
                </c:pt>
                <c:pt idx="64841">
                  <c:v>4.3134249999999996</c:v>
                </c:pt>
                <c:pt idx="64842">
                  <c:v>4.2910909999999998</c:v>
                </c:pt>
                <c:pt idx="64843">
                  <c:v>4.3463599999999998</c:v>
                </c:pt>
                <c:pt idx="64844">
                  <c:v>4.4555999999999996</c:v>
                </c:pt>
                <c:pt idx="64845">
                  <c:v>4.528251</c:v>
                </c:pt>
                <c:pt idx="64846">
                  <c:v>4.5298610000000004</c:v>
                </c:pt>
                <c:pt idx="64847">
                  <c:v>4.4956759999999996</c:v>
                </c:pt>
                <c:pt idx="64848">
                  <c:v>4.4475470000000001</c:v>
                </c:pt>
                <c:pt idx="64849">
                  <c:v>4.3732860000000002</c:v>
                </c:pt>
                <c:pt idx="64850">
                  <c:v>4.3541249999999998</c:v>
                </c:pt>
                <c:pt idx="64851">
                  <c:v>4.3792960000000001</c:v>
                </c:pt>
                <c:pt idx="64852">
                  <c:v>4.3907870000000004</c:v>
                </c:pt>
                <c:pt idx="64853">
                  <c:v>4.424588</c:v>
                </c:pt>
                <c:pt idx="64854">
                  <c:v>4.456874</c:v>
                </c:pt>
                <c:pt idx="64855">
                  <c:v>4.4546390000000002</c:v>
                </c:pt>
                <c:pt idx="64856">
                  <c:v>4.4768280000000003</c:v>
                </c:pt>
                <c:pt idx="64857">
                  <c:v>4.4676689999999999</c:v>
                </c:pt>
                <c:pt idx="64858">
                  <c:v>4.4296360000000004</c:v>
                </c:pt>
                <c:pt idx="64859">
                  <c:v>4.4365839999999999</c:v>
                </c:pt>
                <c:pt idx="64860">
                  <c:v>4.4644959999999996</c:v>
                </c:pt>
                <c:pt idx="64861">
                  <c:v>4.4271130000000003</c:v>
                </c:pt>
                <c:pt idx="64862">
                  <c:v>4.3405180000000003</c:v>
                </c:pt>
                <c:pt idx="64863">
                  <c:v>4.327464</c:v>
                </c:pt>
                <c:pt idx="64864">
                  <c:v>4.3656649999999999</c:v>
                </c:pt>
                <c:pt idx="64865">
                  <c:v>4.4837040000000004</c:v>
                </c:pt>
                <c:pt idx="64866">
                  <c:v>4.5605370000000001</c:v>
                </c:pt>
                <c:pt idx="64867">
                  <c:v>4.5789999999999997</c:v>
                </c:pt>
                <c:pt idx="64868">
                  <c:v>4.5322180000000003</c:v>
                </c:pt>
                <c:pt idx="64869">
                  <c:v>4.399273</c:v>
                </c:pt>
                <c:pt idx="64870">
                  <c:v>4.2698869999999998</c:v>
                </c:pt>
                <c:pt idx="64871">
                  <c:v>4.0916499999999996</c:v>
                </c:pt>
                <c:pt idx="64872">
                  <c:v>4.0814329999999996</c:v>
                </c:pt>
                <c:pt idx="64873">
                  <c:v>4.1650460000000002</c:v>
                </c:pt>
                <c:pt idx="64874">
                  <c:v>4.3082560000000001</c:v>
                </c:pt>
                <c:pt idx="64875">
                  <c:v>4.4400940000000002</c:v>
                </c:pt>
                <c:pt idx="64876">
                  <c:v>4.5677260000000004</c:v>
                </c:pt>
                <c:pt idx="64877">
                  <c:v>4.8299599999999998</c:v>
                </c:pt>
                <c:pt idx="64878">
                  <c:v>4.940042</c:v>
                </c:pt>
                <c:pt idx="64879">
                  <c:v>4.7911339999999996</c:v>
                </c:pt>
                <c:pt idx="64880">
                  <c:v>4.6500880000000002</c:v>
                </c:pt>
                <c:pt idx="64881">
                  <c:v>4.5627490000000002</c:v>
                </c:pt>
                <c:pt idx="64882">
                  <c:v>4.4761550000000003</c:v>
                </c:pt>
                <c:pt idx="64883">
                  <c:v>4.3723960000000002</c:v>
                </c:pt>
                <c:pt idx="64884">
                  <c:v>4.2794800000000004</c:v>
                </c:pt>
                <c:pt idx="64885">
                  <c:v>4.2820280000000004</c:v>
                </c:pt>
                <c:pt idx="64886">
                  <c:v>4.2902019999999998</c:v>
                </c:pt>
                <c:pt idx="64887">
                  <c:v>4.2647909999999998</c:v>
                </c:pt>
                <c:pt idx="64888">
                  <c:v>4.2692139999999998</c:v>
                </c:pt>
                <c:pt idx="64889">
                  <c:v>4.3592459999999997</c:v>
                </c:pt>
                <c:pt idx="64890">
                  <c:v>4.4512010000000002</c:v>
                </c:pt>
                <c:pt idx="64891">
                  <c:v>4.518923</c:v>
                </c:pt>
                <c:pt idx="64892">
                  <c:v>4.6222009999999996</c:v>
                </c:pt>
                <c:pt idx="64893">
                  <c:v>4.684202</c:v>
                </c:pt>
                <c:pt idx="64894">
                  <c:v>4.763776</c:v>
                </c:pt>
                <c:pt idx="64895">
                  <c:v>4.7702669999999996</c:v>
                </c:pt>
                <c:pt idx="64896">
                  <c:v>4.6986020000000002</c:v>
                </c:pt>
                <c:pt idx="64897">
                  <c:v>4.6226099999999999</c:v>
                </c:pt>
                <c:pt idx="64898">
                  <c:v>4.5114710000000002</c:v>
                </c:pt>
                <c:pt idx="64899">
                  <c:v>4.4489409999999996</c:v>
                </c:pt>
                <c:pt idx="64900">
                  <c:v>4.4724050000000002</c:v>
                </c:pt>
                <c:pt idx="64901">
                  <c:v>4.5171919999999997</c:v>
                </c:pt>
                <c:pt idx="64902">
                  <c:v>4.4921420000000003</c:v>
                </c:pt>
                <c:pt idx="64903">
                  <c:v>4.4552639999999997</c:v>
                </c:pt>
                <c:pt idx="64904">
                  <c:v>4.4379549999999997</c:v>
                </c:pt>
                <c:pt idx="64905">
                  <c:v>4.4581970000000002</c:v>
                </c:pt>
                <c:pt idx="64906">
                  <c:v>4.4617789999999999</c:v>
                </c:pt>
                <c:pt idx="64907">
                  <c:v>4.4168469999999997</c:v>
                </c:pt>
                <c:pt idx="64908">
                  <c:v>4.3634529999999998</c:v>
                </c:pt>
                <c:pt idx="64909">
                  <c:v>4.3607129999999996</c:v>
                </c:pt>
                <c:pt idx="64910">
                  <c:v>4.3930230000000003</c:v>
                </c:pt>
                <c:pt idx="64911">
                  <c:v>4.4182649999999999</c:v>
                </c:pt>
                <c:pt idx="64912">
                  <c:v>4.4417049999999998</c:v>
                </c:pt>
                <c:pt idx="64913">
                  <c:v>4.5157259999999999</c:v>
                </c:pt>
                <c:pt idx="64914">
                  <c:v>4.6748500000000002</c:v>
                </c:pt>
                <c:pt idx="64915">
                  <c:v>4.7773110000000001</c:v>
                </c:pt>
                <c:pt idx="64916">
                  <c:v>4.8248870000000004</c:v>
                </c:pt>
                <c:pt idx="64917">
                  <c:v>4.7793299999999999</c:v>
                </c:pt>
                <c:pt idx="64918">
                  <c:v>4.6420110000000001</c:v>
                </c:pt>
                <c:pt idx="64919">
                  <c:v>4.5447670000000002</c:v>
                </c:pt>
                <c:pt idx="64920">
                  <c:v>4.4813479999999997</c:v>
                </c:pt>
                <c:pt idx="64921">
                  <c:v>4.4053560000000003</c:v>
                </c:pt>
                <c:pt idx="64922">
                  <c:v>4.3848250000000002</c:v>
                </c:pt>
                <c:pt idx="64923">
                  <c:v>4.3805459999999998</c:v>
                </c:pt>
                <c:pt idx="64924">
                  <c:v>4.3909549999999999</c:v>
                </c:pt>
                <c:pt idx="64925">
                  <c:v>4.3903549999999996</c:v>
                </c:pt>
                <c:pt idx="64926">
                  <c:v>4.3911480000000003</c:v>
                </c:pt>
                <c:pt idx="64927">
                  <c:v>4.4012209999999996</c:v>
                </c:pt>
                <c:pt idx="64928">
                  <c:v>4.4029999999999996</c:v>
                </c:pt>
                <c:pt idx="64929">
                  <c:v>4.3959799999999998</c:v>
                </c:pt>
                <c:pt idx="64930">
                  <c:v>4.3984560000000004</c:v>
                </c:pt>
                <c:pt idx="64931">
                  <c:v>4.4100919999999997</c:v>
                </c:pt>
                <c:pt idx="64932">
                  <c:v>4.4295640000000001</c:v>
                </c:pt>
                <c:pt idx="64933">
                  <c:v>4.4628610000000002</c:v>
                </c:pt>
                <c:pt idx="64934">
                  <c:v>4.5246930000000001</c:v>
                </c:pt>
                <c:pt idx="64935">
                  <c:v>4.5531329999999999</c:v>
                </c:pt>
                <c:pt idx="64936">
                  <c:v>4.5447189999999997</c:v>
                </c:pt>
                <c:pt idx="64937">
                  <c:v>4.5126249999999999</c:v>
                </c:pt>
                <c:pt idx="64938">
                  <c:v>4.4633419999999999</c:v>
                </c:pt>
                <c:pt idx="64939">
                  <c:v>4.4448540000000003</c:v>
                </c:pt>
                <c:pt idx="64940">
                  <c:v>4.4491579999999997</c:v>
                </c:pt>
                <c:pt idx="64941">
                  <c:v>4.4514170000000002</c:v>
                </c:pt>
                <c:pt idx="64942">
                  <c:v>4.4562739999999996</c:v>
                </c:pt>
                <c:pt idx="64943">
                  <c:v>4.4536049999999996</c:v>
                </c:pt>
                <c:pt idx="64944">
                  <c:v>4.4397820000000001</c:v>
                </c:pt>
                <c:pt idx="64945">
                  <c:v>4.4686779999999997</c:v>
                </c:pt>
                <c:pt idx="64946">
                  <c:v>4.5219040000000001</c:v>
                </c:pt>
                <c:pt idx="64947">
                  <c:v>4.5253180000000004</c:v>
                </c:pt>
                <c:pt idx="64948">
                  <c:v>4.5111100000000004</c:v>
                </c:pt>
                <c:pt idx="64949">
                  <c:v>4.513274</c:v>
                </c:pt>
                <c:pt idx="64950">
                  <c:v>4.5210869999999996</c:v>
                </c:pt>
                <c:pt idx="64951">
                  <c:v>4.5262560000000001</c:v>
                </c:pt>
                <c:pt idx="64952">
                  <c:v>4.5330110000000001</c:v>
                </c:pt>
                <c:pt idx="64953">
                  <c:v>4.5293809999999999</c:v>
                </c:pt>
                <c:pt idx="64954">
                  <c:v>4.435454</c:v>
                </c:pt>
                <c:pt idx="64955">
                  <c:v>4.4004029999999998</c:v>
                </c:pt>
                <c:pt idx="64956">
                  <c:v>4.4416570000000002</c:v>
                </c:pt>
                <c:pt idx="64957">
                  <c:v>4.4868769999999998</c:v>
                </c:pt>
                <c:pt idx="64958">
                  <c:v>4.4922620000000002</c:v>
                </c:pt>
                <c:pt idx="64959">
                  <c:v>4.5729670000000002</c:v>
                </c:pt>
                <c:pt idx="64960">
                  <c:v>4.6001560000000001</c:v>
                </c:pt>
                <c:pt idx="64961">
                  <c:v>4.4977669999999996</c:v>
                </c:pt>
                <c:pt idx="64962">
                  <c:v>4.3004429999999996</c:v>
                </c:pt>
                <c:pt idx="64963">
                  <c:v>4.2289940000000001</c:v>
                </c:pt>
                <c:pt idx="64964">
                  <c:v>4.2720750000000001</c:v>
                </c:pt>
                <c:pt idx="64965">
                  <c:v>4.3960520000000001</c:v>
                </c:pt>
                <c:pt idx="64966">
                  <c:v>4.4678849999999999</c:v>
                </c:pt>
                <c:pt idx="64967">
                  <c:v>4.5153650000000001</c:v>
                </c:pt>
                <c:pt idx="64968">
                  <c:v>4.5373859999999997</c:v>
                </c:pt>
                <c:pt idx="64969">
                  <c:v>4.5275540000000003</c:v>
                </c:pt>
                <c:pt idx="64970">
                  <c:v>4.4984409999999997</c:v>
                </c:pt>
                <c:pt idx="64971">
                  <c:v>4.4873339999999997</c:v>
                </c:pt>
                <c:pt idx="64972">
                  <c:v>4.5067830000000004</c:v>
                </c:pt>
                <c:pt idx="64973">
                  <c:v>4.4978639999999999</c:v>
                </c:pt>
                <c:pt idx="64974">
                  <c:v>4.4334110000000004</c:v>
                </c:pt>
                <c:pt idx="64975">
                  <c:v>4.3273919999999997</c:v>
                </c:pt>
                <c:pt idx="64976">
                  <c:v>4.2070449999999999</c:v>
                </c:pt>
                <c:pt idx="64977">
                  <c:v>4.1581710000000003</c:v>
                </c:pt>
                <c:pt idx="64978">
                  <c:v>4.1225670000000001</c:v>
                </c:pt>
                <c:pt idx="64979">
                  <c:v>4.1727150000000002</c:v>
                </c:pt>
                <c:pt idx="64980">
                  <c:v>4.3298199999999998</c:v>
                </c:pt>
                <c:pt idx="64981">
                  <c:v>4.470866</c:v>
                </c:pt>
                <c:pt idx="64982">
                  <c:v>4.6066229999999999</c:v>
                </c:pt>
                <c:pt idx="64983">
                  <c:v>4.7794749999999997</c:v>
                </c:pt>
                <c:pt idx="64984">
                  <c:v>4.8465239999999996</c:v>
                </c:pt>
                <c:pt idx="64985">
                  <c:v>4.7462989999999996</c:v>
                </c:pt>
                <c:pt idx="64986">
                  <c:v>4.6595849999999999</c:v>
                </c:pt>
                <c:pt idx="64987">
                  <c:v>4.5814529999999998</c:v>
                </c:pt>
                <c:pt idx="64988">
                  <c:v>4.5569550000000003</c:v>
                </c:pt>
                <c:pt idx="64989">
                  <c:v>4.5497909999999999</c:v>
                </c:pt>
                <c:pt idx="64990">
                  <c:v>4.5082009999999997</c:v>
                </c:pt>
                <c:pt idx="64991">
                  <c:v>4.4540860000000002</c:v>
                </c:pt>
                <c:pt idx="64992">
                  <c:v>4.4271599999999998</c:v>
                </c:pt>
                <c:pt idx="64993">
                  <c:v>4.3835990000000002</c:v>
                </c:pt>
                <c:pt idx="64994">
                  <c:v>4.4291799999999997</c:v>
                </c:pt>
                <c:pt idx="64995">
                  <c:v>4.4532449999999999</c:v>
                </c:pt>
                <c:pt idx="64996">
                  <c:v>4.4641109999999999</c:v>
                </c:pt>
                <c:pt idx="64997">
                  <c:v>4.4993540000000003</c:v>
                </c:pt>
                <c:pt idx="64998">
                  <c:v>4.4986810000000004</c:v>
                </c:pt>
                <c:pt idx="64999">
                  <c:v>4.4975750000000003</c:v>
                </c:pt>
                <c:pt idx="65000">
                  <c:v>4.5039220000000002</c:v>
                </c:pt>
                <c:pt idx="65001">
                  <c:v>4.5102690000000001</c:v>
                </c:pt>
                <c:pt idx="65002">
                  <c:v>4.4967819999999996</c:v>
                </c:pt>
                <c:pt idx="65003">
                  <c:v>4.4816120000000002</c:v>
                </c:pt>
                <c:pt idx="65004">
                  <c:v>4.466539</c:v>
                </c:pt>
                <c:pt idx="65005">
                  <c:v>4.4536769999999999</c:v>
                </c:pt>
                <c:pt idx="65006">
                  <c:v>4.4667789999999998</c:v>
                </c:pt>
                <c:pt idx="65007">
                  <c:v>4.4974550000000004</c:v>
                </c:pt>
                <c:pt idx="65008">
                  <c:v>4.5056289999999999</c:v>
                </c:pt>
                <c:pt idx="65009">
                  <c:v>4.5062540000000002</c:v>
                </c:pt>
                <c:pt idx="65010">
                  <c:v>4.5049799999999998</c:v>
                </c:pt>
                <c:pt idx="65011">
                  <c:v>4.499835</c:v>
                </c:pt>
                <c:pt idx="65012">
                  <c:v>4.4725250000000001</c:v>
                </c:pt>
                <c:pt idx="65013">
                  <c:v>4.4492779999999996</c:v>
                </c:pt>
                <c:pt idx="65014">
                  <c:v>4.439686</c:v>
                </c:pt>
                <c:pt idx="65015">
                  <c:v>4.4373779999999998</c:v>
                </c:pt>
                <c:pt idx="65016">
                  <c:v>4.4535809999999998</c:v>
                </c:pt>
                <c:pt idx="65017">
                  <c:v>4.4752169999999998</c:v>
                </c:pt>
                <c:pt idx="65018">
                  <c:v>4.4998829999999996</c:v>
                </c:pt>
                <c:pt idx="65019">
                  <c:v>4.5188750000000004</c:v>
                </c:pt>
                <c:pt idx="65020">
                  <c:v>4.5178409999999998</c:v>
                </c:pt>
                <c:pt idx="65021">
                  <c:v>4.5175530000000004</c:v>
                </c:pt>
                <c:pt idx="65022">
                  <c:v>4.518154</c:v>
                </c:pt>
                <c:pt idx="65023">
                  <c:v>4.5054129999999999</c:v>
                </c:pt>
                <c:pt idx="65024">
                  <c:v>4.5057010000000002</c:v>
                </c:pt>
                <c:pt idx="65025">
                  <c:v>4.5207980000000001</c:v>
                </c:pt>
                <c:pt idx="65026">
                  <c:v>4.5517859999999999</c:v>
                </c:pt>
                <c:pt idx="65027">
                  <c:v>4.548565</c:v>
                </c:pt>
                <c:pt idx="65028">
                  <c:v>4.5404150000000003</c:v>
                </c:pt>
                <c:pt idx="65029">
                  <c:v>4.5071669999999999</c:v>
                </c:pt>
                <c:pt idx="65030">
                  <c:v>4.4708899999999998</c:v>
                </c:pt>
                <c:pt idx="65031">
                  <c:v>4.4457199999999997</c:v>
                </c:pt>
                <c:pt idx="65032">
                  <c:v>4.4632940000000003</c:v>
                </c:pt>
                <c:pt idx="65033">
                  <c:v>4.4694000000000003</c:v>
                </c:pt>
                <c:pt idx="65034">
                  <c:v>4.4813239999999999</c:v>
                </c:pt>
                <c:pt idx="65035">
                  <c:v>4.3202999999999996</c:v>
                </c:pt>
                <c:pt idx="65036">
                  <c:v>4.3137850000000002</c:v>
                </c:pt>
                <c:pt idx="65037">
                  <c:v>4.3049619999999997</c:v>
                </c:pt>
                <c:pt idx="65038">
                  <c:v>4.3048659999999996</c:v>
                </c:pt>
                <c:pt idx="65039">
                  <c:v>4.334003</c:v>
                </c:pt>
                <c:pt idx="65040">
                  <c:v>4.3834070000000001</c:v>
                </c:pt>
                <c:pt idx="65041">
                  <c:v>4.4278339999999998</c:v>
                </c:pt>
                <c:pt idx="65042">
                  <c:v>4.4597350000000002</c:v>
                </c:pt>
                <c:pt idx="65043">
                  <c:v>4.4683419999999998</c:v>
                </c:pt>
                <c:pt idx="65044">
                  <c:v>4.3836950000000003</c:v>
                </c:pt>
                <c:pt idx="65045">
                  <c:v>4.3125109999999998</c:v>
                </c:pt>
                <c:pt idx="65046">
                  <c:v>4.3237379999999996</c:v>
                </c:pt>
                <c:pt idx="65047">
                  <c:v>4.3027509999999998</c:v>
                </c:pt>
                <c:pt idx="65048">
                  <c:v>4.3181370000000001</c:v>
                </c:pt>
                <c:pt idx="65049">
                  <c:v>4.2782770000000001</c:v>
                </c:pt>
                <c:pt idx="65050">
                  <c:v>4.2522900000000003</c:v>
                </c:pt>
                <c:pt idx="65051">
                  <c:v>4.3030150000000003</c:v>
                </c:pt>
                <c:pt idx="65052">
                  <c:v>4.3822289999999997</c:v>
                </c:pt>
                <c:pt idx="65053">
                  <c:v>4.3876140000000001</c:v>
                </c:pt>
                <c:pt idx="65054">
                  <c:v>4.3668189999999996</c:v>
                </c:pt>
                <c:pt idx="65055">
                  <c:v>4.3749200000000004</c:v>
                </c:pt>
                <c:pt idx="65056">
                  <c:v>4.4210539999999998</c:v>
                </c:pt>
                <c:pt idx="65057">
                  <c:v>4.3988649999999998</c:v>
                </c:pt>
                <c:pt idx="65058">
                  <c:v>4.3391960000000003</c:v>
                </c:pt>
                <c:pt idx="65059">
                  <c:v>4.3622030000000001</c:v>
                </c:pt>
                <c:pt idx="65060">
                  <c:v>4.4452150000000001</c:v>
                </c:pt>
                <c:pt idx="65061">
                  <c:v>4.5232739999999998</c:v>
                </c:pt>
                <c:pt idx="65062">
                  <c:v>4.5465939999999998</c:v>
                </c:pt>
                <c:pt idx="65063">
                  <c:v>4.5329870000000003</c:v>
                </c:pt>
                <c:pt idx="65064">
                  <c:v>4.5985690000000004</c:v>
                </c:pt>
                <c:pt idx="65065">
                  <c:v>4.683192</c:v>
                </c:pt>
                <c:pt idx="65066">
                  <c:v>4.6906929999999996</c:v>
                </c:pt>
                <c:pt idx="65067">
                  <c:v>4.6089789999999997</c:v>
                </c:pt>
                <c:pt idx="65068">
                  <c:v>4.5402709999999997</c:v>
                </c:pt>
                <c:pt idx="65069">
                  <c:v>4.4862760000000002</c:v>
                </c:pt>
                <c:pt idx="65070">
                  <c:v>4.4619710000000001</c:v>
                </c:pt>
                <c:pt idx="65071">
                  <c:v>4.4624280000000001</c:v>
                </c:pt>
                <c:pt idx="65072">
                  <c:v>4.4661540000000004</c:v>
                </c:pt>
                <c:pt idx="65073">
                  <c:v>4.4941370000000003</c:v>
                </c:pt>
                <c:pt idx="65074">
                  <c:v>4.5166389999999996</c:v>
                </c:pt>
                <c:pt idx="65075">
                  <c:v>4.5325540000000002</c:v>
                </c:pt>
                <c:pt idx="65076">
                  <c:v>4.5439249999999998</c:v>
                </c:pt>
                <c:pt idx="65077">
                  <c:v>4.5291399999999999</c:v>
                </c:pt>
                <c:pt idx="65078">
                  <c:v>4.5093069999999997</c:v>
                </c:pt>
                <c:pt idx="65079">
                  <c:v>4.5083929999999999</c:v>
                </c:pt>
                <c:pt idx="65080">
                  <c:v>4.5064460000000004</c:v>
                </c:pt>
                <c:pt idx="65081">
                  <c:v>4.5056050000000001</c:v>
                </c:pt>
                <c:pt idx="65082">
                  <c:v>4.5092590000000001</c:v>
                </c:pt>
                <c:pt idx="65083">
                  <c:v>4.5235149999999997</c:v>
                </c:pt>
                <c:pt idx="65084">
                  <c:v>4.5435650000000001</c:v>
                </c:pt>
                <c:pt idx="65085">
                  <c:v>4.5461130000000001</c:v>
                </c:pt>
                <c:pt idx="65086">
                  <c:v>4.5362559999999998</c:v>
                </c:pt>
                <c:pt idx="65087">
                  <c:v>4.5276500000000004</c:v>
                </c:pt>
                <c:pt idx="65088">
                  <c:v>4.5235630000000002</c:v>
                </c:pt>
                <c:pt idx="65089">
                  <c:v>4.5209910000000004</c:v>
                </c:pt>
                <c:pt idx="65090">
                  <c:v>4.5057729999999996</c:v>
                </c:pt>
                <c:pt idx="65091">
                  <c:v>4.4944980000000001</c:v>
                </c:pt>
                <c:pt idx="65092">
                  <c:v>4.4973349999999996</c:v>
                </c:pt>
                <c:pt idx="65093">
                  <c:v>4.4999549999999999</c:v>
                </c:pt>
                <c:pt idx="65094">
                  <c:v>4.4959160000000002</c:v>
                </c:pt>
                <c:pt idx="65095">
                  <c:v>4.4922380000000004</c:v>
                </c:pt>
                <c:pt idx="65096">
                  <c:v>4.4904830000000002</c:v>
                </c:pt>
                <c:pt idx="65097">
                  <c:v>4.4968779999999997</c:v>
                </c:pt>
                <c:pt idx="65098">
                  <c:v>4.4973109999999998</c:v>
                </c:pt>
                <c:pt idx="65099">
                  <c:v>4.4991859999999999</c:v>
                </c:pt>
                <c:pt idx="65100">
                  <c:v>4.505172</c:v>
                </c:pt>
                <c:pt idx="65101">
                  <c:v>4.5022149999999996</c:v>
                </c:pt>
                <c:pt idx="65102">
                  <c:v>4.4919019999999996</c:v>
                </c:pt>
                <c:pt idx="65103">
                  <c:v>4.4955800000000004</c:v>
                </c:pt>
                <c:pt idx="65104">
                  <c:v>4.4957479999999999</c:v>
                </c:pt>
                <c:pt idx="65105">
                  <c:v>4.5001959999999999</c:v>
                </c:pt>
                <c:pt idx="65106">
                  <c:v>4.5069509999999999</c:v>
                </c:pt>
                <c:pt idx="65107">
                  <c:v>4.5005559999999996</c:v>
                </c:pt>
                <c:pt idx="65108">
                  <c:v>4.5004359999999997</c:v>
                </c:pt>
                <c:pt idx="65109">
                  <c:v>4.5101719999999998</c:v>
                </c:pt>
                <c:pt idx="65110">
                  <c:v>4.5111819999999998</c:v>
                </c:pt>
                <c:pt idx="65111">
                  <c:v>4.5092109999999996</c:v>
                </c:pt>
                <c:pt idx="65112">
                  <c:v>4.5154610000000002</c:v>
                </c:pt>
                <c:pt idx="65113">
                  <c:v>4.4960370000000003</c:v>
                </c:pt>
                <c:pt idx="65114">
                  <c:v>4.4984890000000002</c:v>
                </c:pt>
                <c:pt idx="65115">
                  <c:v>4.4970699999999999</c:v>
                </c:pt>
                <c:pt idx="65116">
                  <c:v>4.4935359999999998</c:v>
                </c:pt>
                <c:pt idx="65117">
                  <c:v>4.4973349999999996</c:v>
                </c:pt>
                <c:pt idx="65118">
                  <c:v>4.5020230000000003</c:v>
                </c:pt>
                <c:pt idx="65119">
                  <c:v>4.496397</c:v>
                </c:pt>
                <c:pt idx="65120">
                  <c:v>4.4892329999999996</c:v>
                </c:pt>
                <c:pt idx="65121">
                  <c:v>4.4837280000000002</c:v>
                </c:pt>
                <c:pt idx="65122">
                  <c:v>4.480963</c:v>
                </c:pt>
                <c:pt idx="65123">
                  <c:v>4.4985609999999996</c:v>
                </c:pt>
                <c:pt idx="65124">
                  <c:v>4.5111100000000004</c:v>
                </c:pt>
                <c:pt idx="65125">
                  <c:v>4.5092109999999996</c:v>
                </c:pt>
                <c:pt idx="65126">
                  <c:v>4.5174570000000003</c:v>
                </c:pt>
                <c:pt idx="65127">
                  <c:v>4.5126970000000002</c:v>
                </c:pt>
                <c:pt idx="65128">
                  <c:v>4.5127930000000003</c:v>
                </c:pt>
                <c:pt idx="65129">
                  <c:v>4.4965650000000004</c:v>
                </c:pt>
                <c:pt idx="65130">
                  <c:v>4.4927190000000001</c:v>
                </c:pt>
                <c:pt idx="65131">
                  <c:v>4.4829340000000002</c:v>
                </c:pt>
                <c:pt idx="65132">
                  <c:v>4.4603359999999999</c:v>
                </c:pt>
                <c:pt idx="65133">
                  <c:v>4.4399740000000003</c:v>
                </c:pt>
                <c:pt idx="65134">
                  <c:v>4.4614419999999999</c:v>
                </c:pt>
                <c:pt idx="65135">
                  <c:v>4.44923</c:v>
                </c:pt>
                <c:pt idx="65136">
                  <c:v>4.4431950000000002</c:v>
                </c:pt>
                <c:pt idx="65137">
                  <c:v>4.4489169999999998</c:v>
                </c:pt>
                <c:pt idx="65138">
                  <c:v>4.4569710000000002</c:v>
                </c:pt>
                <c:pt idx="65139">
                  <c:v>4.5039220000000002</c:v>
                </c:pt>
                <c:pt idx="65140">
                  <c:v>4.5007000000000001</c:v>
                </c:pt>
                <c:pt idx="65141">
                  <c:v>4.4733419999999997</c:v>
                </c:pt>
                <c:pt idx="65142">
                  <c:v>4.4576440000000002</c:v>
                </c:pt>
                <c:pt idx="65143">
                  <c:v>4.466202</c:v>
                </c:pt>
                <c:pt idx="65144">
                  <c:v>4.4882239999999998</c:v>
                </c:pt>
                <c:pt idx="65145">
                  <c:v>4.5018310000000001</c:v>
                </c:pt>
                <c:pt idx="65146">
                  <c:v>4.4898340000000001</c:v>
                </c:pt>
                <c:pt idx="65147">
                  <c:v>4.5025760000000004</c:v>
                </c:pt>
                <c:pt idx="65148">
                  <c:v>4.509379</c:v>
                </c:pt>
                <c:pt idx="65149">
                  <c:v>4.5017579999999997</c:v>
                </c:pt>
                <c:pt idx="65150">
                  <c:v>4.4976469999999997</c:v>
                </c:pt>
                <c:pt idx="65151">
                  <c:v>4.5008689999999998</c:v>
                </c:pt>
                <c:pt idx="65152">
                  <c:v>4.508057</c:v>
                </c:pt>
                <c:pt idx="65153">
                  <c:v>4.504162</c:v>
                </c:pt>
                <c:pt idx="65154">
                  <c:v>4.5014940000000001</c:v>
                </c:pt>
                <c:pt idx="65155">
                  <c:v>4.5106529999999996</c:v>
                </c:pt>
                <c:pt idx="65156">
                  <c:v>4.5257019999999999</c:v>
                </c:pt>
                <c:pt idx="65157">
                  <c:v>4.521039</c:v>
                </c:pt>
                <c:pt idx="65158">
                  <c:v>4.5222170000000004</c:v>
                </c:pt>
                <c:pt idx="65159">
                  <c:v>4.5144760000000002</c:v>
                </c:pt>
                <c:pt idx="65160">
                  <c:v>4.506278</c:v>
                </c:pt>
                <c:pt idx="65161">
                  <c:v>4.5104369999999996</c:v>
                </c:pt>
                <c:pt idx="65162">
                  <c:v>4.5113019999999997</c:v>
                </c:pt>
                <c:pt idx="65163">
                  <c:v>4.5052919999999999</c:v>
                </c:pt>
                <c:pt idx="65164">
                  <c:v>4.4991620000000001</c:v>
                </c:pt>
                <c:pt idx="65165">
                  <c:v>4.4950029999999996</c:v>
                </c:pt>
                <c:pt idx="65166">
                  <c:v>4.490291</c:v>
                </c:pt>
                <c:pt idx="65167">
                  <c:v>4.4912039999999998</c:v>
                </c:pt>
                <c:pt idx="65168">
                  <c:v>4.4888490000000001</c:v>
                </c:pt>
                <c:pt idx="65169">
                  <c:v>4.4839919999999998</c:v>
                </c:pt>
                <c:pt idx="65170">
                  <c:v>4.4839440000000002</c:v>
                </c:pt>
                <c:pt idx="65171">
                  <c:v>4.4796889999999996</c:v>
                </c:pt>
                <c:pt idx="65172">
                  <c:v>4.474545</c:v>
                </c:pt>
                <c:pt idx="65173">
                  <c:v>4.4807230000000002</c:v>
                </c:pt>
                <c:pt idx="65174">
                  <c:v>4.4823089999999999</c:v>
                </c:pt>
                <c:pt idx="65175">
                  <c:v>4.4825020000000002</c:v>
                </c:pt>
                <c:pt idx="65176">
                  <c:v>4.48719</c:v>
                </c:pt>
                <c:pt idx="65177">
                  <c:v>4.4920220000000004</c:v>
                </c:pt>
                <c:pt idx="65178">
                  <c:v>4.4971420000000002</c:v>
                </c:pt>
                <c:pt idx="65179">
                  <c:v>4.5025760000000004</c:v>
                </c:pt>
                <c:pt idx="65180">
                  <c:v>4.5030570000000001</c:v>
                </c:pt>
                <c:pt idx="65181">
                  <c:v>4.5010130000000004</c:v>
                </c:pt>
                <c:pt idx="65182">
                  <c:v>4.497503</c:v>
                </c:pt>
                <c:pt idx="65183">
                  <c:v>4.4962770000000001</c:v>
                </c:pt>
                <c:pt idx="65184">
                  <c:v>4.4956759999999996</c:v>
                </c:pt>
                <c:pt idx="65185">
                  <c:v>4.4882470000000003</c:v>
                </c:pt>
                <c:pt idx="65186">
                  <c:v>4.4853139999999998</c:v>
                </c:pt>
                <c:pt idx="65187">
                  <c:v>4.4858909999999996</c:v>
                </c:pt>
                <c:pt idx="65188">
                  <c:v>4.4847859999999997</c:v>
                </c:pt>
                <c:pt idx="65189">
                  <c:v>4.483511</c:v>
                </c:pt>
                <c:pt idx="65190">
                  <c:v>4.4807949999999996</c:v>
                </c:pt>
                <c:pt idx="65191">
                  <c:v>4.4797370000000001</c:v>
                </c:pt>
                <c:pt idx="65192">
                  <c:v>4.4764439999999999</c:v>
                </c:pt>
                <c:pt idx="65193">
                  <c:v>4.4718039999999997</c:v>
                </c:pt>
                <c:pt idx="65194">
                  <c:v>4.476299</c:v>
                </c:pt>
                <c:pt idx="65195">
                  <c:v>4.4858190000000002</c:v>
                </c:pt>
                <c:pt idx="65196">
                  <c:v>4.4879350000000002</c:v>
                </c:pt>
                <c:pt idx="65197">
                  <c:v>4.4864680000000003</c:v>
                </c:pt>
                <c:pt idx="65198">
                  <c:v>4.4866609999999998</c:v>
                </c:pt>
                <c:pt idx="65199">
                  <c:v>4.4881520000000004</c:v>
                </c:pt>
                <c:pt idx="65200">
                  <c:v>4.486421</c:v>
                </c:pt>
                <c:pt idx="65201">
                  <c:v>4.4922380000000004</c:v>
                </c:pt>
                <c:pt idx="65202">
                  <c:v>4.4937769999999997</c:v>
                </c:pt>
                <c:pt idx="65203">
                  <c:v>4.484858</c:v>
                </c:pt>
                <c:pt idx="65204">
                  <c:v>4.4830059999999996</c:v>
                </c:pt>
                <c:pt idx="65205">
                  <c:v>4.4809390000000002</c:v>
                </c:pt>
                <c:pt idx="65206">
                  <c:v>4.477525</c:v>
                </c:pt>
                <c:pt idx="65207">
                  <c:v>4.4754339999999999</c:v>
                </c:pt>
                <c:pt idx="65208">
                  <c:v>4.4788959999999998</c:v>
                </c:pt>
                <c:pt idx="65209">
                  <c:v>4.4775729999999996</c:v>
                </c:pt>
                <c:pt idx="65210">
                  <c:v>4.4803620000000004</c:v>
                </c:pt>
                <c:pt idx="65211">
                  <c:v>4.48719</c:v>
                </c:pt>
                <c:pt idx="65212">
                  <c:v>4.4857950000000004</c:v>
                </c:pt>
                <c:pt idx="65213">
                  <c:v>4.4877909999999996</c:v>
                </c:pt>
                <c:pt idx="65214">
                  <c:v>4.4883920000000002</c:v>
                </c:pt>
                <c:pt idx="65215">
                  <c:v>4.4829340000000002</c:v>
                </c:pt>
                <c:pt idx="65216">
                  <c:v>4.4775980000000004</c:v>
                </c:pt>
                <c:pt idx="65217">
                  <c:v>4.4778859999999998</c:v>
                </c:pt>
                <c:pt idx="65218">
                  <c:v>4.4815399999999999</c:v>
                </c:pt>
                <c:pt idx="65219">
                  <c:v>4.4828619999999999</c:v>
                </c:pt>
                <c:pt idx="65220">
                  <c:v>4.4776220000000002</c:v>
                </c:pt>
                <c:pt idx="65221">
                  <c:v>4.4787520000000001</c:v>
                </c:pt>
                <c:pt idx="65222">
                  <c:v>4.4801219999999997</c:v>
                </c:pt>
                <c:pt idx="65223">
                  <c:v>4.4795689999999997</c:v>
                </c:pt>
                <c:pt idx="65224">
                  <c:v>4.472429</c:v>
                </c:pt>
                <c:pt idx="65225">
                  <c:v>4.465986</c:v>
                </c:pt>
                <c:pt idx="65226">
                  <c:v>4.463101</c:v>
                </c:pt>
                <c:pt idx="65227">
                  <c:v>4.462332</c:v>
                </c:pt>
                <c:pt idx="65228">
                  <c:v>4.463101</c:v>
                </c:pt>
                <c:pt idx="65229">
                  <c:v>4.463991</c:v>
                </c:pt>
                <c:pt idx="65230">
                  <c:v>4.4645429999999999</c:v>
                </c:pt>
                <c:pt idx="65231">
                  <c:v>4.4628370000000004</c:v>
                </c:pt>
                <c:pt idx="65232">
                  <c:v>4.4594950000000004</c:v>
                </c:pt>
                <c:pt idx="65233">
                  <c:v>4.457884</c:v>
                </c:pt>
                <c:pt idx="65234">
                  <c:v>4.4611299999999998</c:v>
                </c:pt>
                <c:pt idx="65235">
                  <c:v>4.460553</c:v>
                </c:pt>
                <c:pt idx="65236">
                  <c:v>4.4611539999999996</c:v>
                </c:pt>
                <c:pt idx="65237">
                  <c:v>4.4618029999999997</c:v>
                </c:pt>
                <c:pt idx="65238">
                  <c:v>4.4617069999999996</c:v>
                </c:pt>
                <c:pt idx="65239">
                  <c:v>4.4611780000000003</c:v>
                </c:pt>
                <c:pt idx="65240">
                  <c:v>4.4617310000000003</c:v>
                </c:pt>
                <c:pt idx="65241">
                  <c:v>4.4612259999999999</c:v>
                </c:pt>
                <c:pt idx="65242">
                  <c:v>4.4559369999999996</c:v>
                </c:pt>
                <c:pt idx="65243">
                  <c:v>4.4531239999999999</c:v>
                </c:pt>
                <c:pt idx="65244">
                  <c:v>4.4505759999999999</c:v>
                </c:pt>
                <c:pt idx="65245">
                  <c:v>4.4503120000000003</c:v>
                </c:pt>
                <c:pt idx="65246">
                  <c:v>4.4497099999999996</c:v>
                </c:pt>
                <c:pt idx="65247">
                  <c:v>4.4528840000000001</c:v>
                </c:pt>
                <c:pt idx="65248">
                  <c:v>4.4545430000000001</c:v>
                </c:pt>
                <c:pt idx="65249">
                  <c:v>4.4545190000000003</c:v>
                </c:pt>
                <c:pt idx="65250">
                  <c:v>4.452547</c:v>
                </c:pt>
                <c:pt idx="65251">
                  <c:v>4.4514889999999996</c:v>
                </c:pt>
                <c:pt idx="65252">
                  <c:v>4.4506480000000002</c:v>
                </c:pt>
                <c:pt idx="65253">
                  <c:v>4.4507919999999999</c:v>
                </c:pt>
                <c:pt idx="65254">
                  <c:v>4.4457440000000004</c:v>
                </c:pt>
                <c:pt idx="65255">
                  <c:v>4.4493980000000004</c:v>
                </c:pt>
                <c:pt idx="65256">
                  <c:v>4.4524270000000001</c:v>
                </c:pt>
                <c:pt idx="65257">
                  <c:v>4.4513449999999999</c:v>
                </c:pt>
                <c:pt idx="65258">
                  <c:v>4.4508890000000001</c:v>
                </c:pt>
                <c:pt idx="65259">
                  <c:v>4.4568989999999999</c:v>
                </c:pt>
                <c:pt idx="65260">
                  <c:v>4.4515609999999999</c:v>
                </c:pt>
                <c:pt idx="65261">
                  <c:v>4.4499750000000002</c:v>
                </c:pt>
                <c:pt idx="65262">
                  <c:v>4.4447099999999997</c:v>
                </c:pt>
                <c:pt idx="65263">
                  <c:v>4.437354</c:v>
                </c:pt>
                <c:pt idx="65264">
                  <c:v>4.4347329999999996</c:v>
                </c:pt>
                <c:pt idx="65265">
                  <c:v>4.4391569999999998</c:v>
                </c:pt>
                <c:pt idx="65266">
                  <c:v>4.4428590000000003</c:v>
                </c:pt>
                <c:pt idx="65267">
                  <c:v>4.443676</c:v>
                </c:pt>
                <c:pt idx="65268">
                  <c:v>4.4433160000000003</c:v>
                </c:pt>
                <c:pt idx="65269">
                  <c:v>4.4549760000000003</c:v>
                </c:pt>
                <c:pt idx="65270">
                  <c:v>4.4664669999999997</c:v>
                </c:pt>
                <c:pt idx="65271">
                  <c:v>4.4690390000000004</c:v>
                </c:pt>
                <c:pt idx="65272">
                  <c:v>4.4662269999999999</c:v>
                </c:pt>
                <c:pt idx="65273">
                  <c:v>4.4646160000000004</c:v>
                </c:pt>
                <c:pt idx="65274">
                  <c:v>4.463101</c:v>
                </c:pt>
                <c:pt idx="65275">
                  <c:v>4.4649760000000001</c:v>
                </c:pt>
                <c:pt idx="65276">
                  <c:v>4.466539</c:v>
                </c:pt>
                <c:pt idx="65277">
                  <c:v>4.4652890000000003</c:v>
                </c:pt>
                <c:pt idx="65278">
                  <c:v>4.4617550000000001</c:v>
                </c:pt>
                <c:pt idx="65279">
                  <c:v>4.4593749999999996</c:v>
                </c:pt>
                <c:pt idx="65280">
                  <c:v>4.4579319999999996</c:v>
                </c:pt>
                <c:pt idx="65281">
                  <c:v>4.4554559999999999</c:v>
                </c:pt>
                <c:pt idx="65282">
                  <c:v>4.452547</c:v>
                </c:pt>
                <c:pt idx="65283">
                  <c:v>4.450672</c:v>
                </c:pt>
                <c:pt idx="65284">
                  <c:v>4.4469219999999998</c:v>
                </c:pt>
                <c:pt idx="65285">
                  <c:v>4.4465130000000004</c:v>
                </c:pt>
                <c:pt idx="65286">
                  <c:v>4.4533649999999998</c:v>
                </c:pt>
                <c:pt idx="65287">
                  <c:v>4.451778</c:v>
                </c:pt>
                <c:pt idx="65288">
                  <c:v>4.4481960000000003</c:v>
                </c:pt>
                <c:pt idx="65289">
                  <c:v>4.4455030000000004</c:v>
                </c:pt>
                <c:pt idx="65290">
                  <c:v>4.4443970000000004</c:v>
                </c:pt>
                <c:pt idx="65291">
                  <c:v>4.4528600000000003</c:v>
                </c:pt>
                <c:pt idx="65292">
                  <c:v>4.4510569999999996</c:v>
                </c:pt>
                <c:pt idx="65293">
                  <c:v>4.4519219999999997</c:v>
                </c:pt>
                <c:pt idx="65294">
                  <c:v>4.4599760000000002</c:v>
                </c:pt>
                <c:pt idx="65295">
                  <c:v>4.4528119999999998</c:v>
                </c:pt>
                <c:pt idx="65296">
                  <c:v>4.4498069999999998</c:v>
                </c:pt>
                <c:pt idx="65297">
                  <c:v>4.452115</c:v>
                </c:pt>
                <c:pt idx="65298">
                  <c:v>4.4509119999999998</c:v>
                </c:pt>
                <c:pt idx="65299">
                  <c:v>4.4518019999999998</c:v>
                </c:pt>
                <c:pt idx="65300">
                  <c:v>4.4475470000000001</c:v>
                </c:pt>
                <c:pt idx="65301">
                  <c:v>4.444782</c:v>
                </c:pt>
                <c:pt idx="65302">
                  <c:v>4.4454789999999997</c:v>
                </c:pt>
                <c:pt idx="65303">
                  <c:v>4.4481960000000003</c:v>
                </c:pt>
                <c:pt idx="65304">
                  <c:v>4.4487490000000003</c:v>
                </c:pt>
                <c:pt idx="65305">
                  <c:v>4.4472100000000001</c:v>
                </c:pt>
                <c:pt idx="65306">
                  <c:v>4.4455280000000004</c:v>
                </c:pt>
                <c:pt idx="65307">
                  <c:v>4.4433160000000003</c:v>
                </c:pt>
                <c:pt idx="65308">
                  <c:v>4.4453589999999998</c:v>
                </c:pt>
                <c:pt idx="65309">
                  <c:v>4.447667</c:v>
                </c:pt>
                <c:pt idx="65310">
                  <c:v>4.4457680000000002</c:v>
                </c:pt>
                <c:pt idx="65311">
                  <c:v>4.4442529999999998</c:v>
                </c:pt>
                <c:pt idx="65312">
                  <c:v>4.4468019999999999</c:v>
                </c:pt>
                <c:pt idx="65313">
                  <c:v>4.4472579999999997</c:v>
                </c:pt>
                <c:pt idx="65314">
                  <c:v>4.4482439999999999</c:v>
                </c:pt>
                <c:pt idx="65315">
                  <c:v>4.449999</c:v>
                </c:pt>
                <c:pt idx="65316">
                  <c:v>4.447451</c:v>
                </c:pt>
                <c:pt idx="65317">
                  <c:v>4.4492779999999996</c:v>
                </c:pt>
                <c:pt idx="65318">
                  <c:v>4.4504799999999998</c:v>
                </c:pt>
                <c:pt idx="65319">
                  <c:v>4.4520179999999998</c:v>
                </c:pt>
                <c:pt idx="65320">
                  <c:v>4.4516099999999996</c:v>
                </c:pt>
                <c:pt idx="65321">
                  <c:v>4.4454310000000001</c:v>
                </c:pt>
                <c:pt idx="65322">
                  <c:v>4.4456720000000001</c:v>
                </c:pt>
                <c:pt idx="65323">
                  <c:v>4.4495659999999999</c:v>
                </c:pt>
                <c:pt idx="65324">
                  <c:v>4.4537250000000004</c:v>
                </c:pt>
                <c:pt idx="65325">
                  <c:v>4.4525949999999996</c:v>
                </c:pt>
                <c:pt idx="65326">
                  <c:v>4.4511770000000004</c:v>
                </c:pt>
                <c:pt idx="65327">
                  <c:v>4.4510569999999996</c:v>
                </c:pt>
                <c:pt idx="65328">
                  <c:v>4.4518500000000003</c:v>
                </c:pt>
                <c:pt idx="65329">
                  <c:v>4.453773</c:v>
                </c:pt>
                <c:pt idx="65330">
                  <c:v>4.4560570000000004</c:v>
                </c:pt>
                <c:pt idx="65331">
                  <c:v>4.4572349999999998</c:v>
                </c:pt>
                <c:pt idx="65332">
                  <c:v>4.458221</c:v>
                </c:pt>
                <c:pt idx="65333">
                  <c:v>4.460769</c:v>
                </c:pt>
                <c:pt idx="65334">
                  <c:v>4.4614659999999997</c:v>
                </c:pt>
                <c:pt idx="65335">
                  <c:v>4.4655050000000003</c:v>
                </c:pt>
                <c:pt idx="65336">
                  <c:v>4.4625719999999998</c:v>
                </c:pt>
                <c:pt idx="65337">
                  <c:v>4.4609860000000001</c:v>
                </c:pt>
                <c:pt idx="65338">
                  <c:v>4.4603359999999999</c:v>
                </c:pt>
                <c:pt idx="65339">
                  <c:v>4.4608889999999999</c:v>
                </c:pt>
                <c:pt idx="65340">
                  <c:v>4.4584130000000002</c:v>
                </c:pt>
                <c:pt idx="65341">
                  <c:v>4.4604809999999997</c:v>
                </c:pt>
                <c:pt idx="65342">
                  <c:v>4.4571389999999997</c:v>
                </c:pt>
                <c:pt idx="65343">
                  <c:v>4.4562970000000002</c:v>
                </c:pt>
                <c:pt idx="65344">
                  <c:v>4.4550479999999997</c:v>
                </c:pt>
                <c:pt idx="65345">
                  <c:v>4.4600239999999998</c:v>
                </c:pt>
                <c:pt idx="65346">
                  <c:v>4.4589420000000004</c:v>
                </c:pt>
                <c:pt idx="65347">
                  <c:v>4.4535330000000002</c:v>
                </c:pt>
                <c:pt idx="65348">
                  <c:v>4.4499269999999997</c:v>
                </c:pt>
                <c:pt idx="65349">
                  <c:v>4.451778</c:v>
                </c:pt>
                <c:pt idx="65350">
                  <c:v>4.4524749999999997</c:v>
                </c:pt>
                <c:pt idx="65351">
                  <c:v>4.454326</c:v>
                </c:pt>
                <c:pt idx="65352">
                  <c:v>4.4564180000000002</c:v>
                </c:pt>
                <c:pt idx="65353">
                  <c:v>4.4566100000000004</c:v>
                </c:pt>
                <c:pt idx="65354">
                  <c:v>4.4580529999999996</c:v>
                </c:pt>
                <c:pt idx="65355">
                  <c:v>4.4574040000000004</c:v>
                </c:pt>
                <c:pt idx="65356">
                  <c:v>4.4543990000000004</c:v>
                </c:pt>
                <c:pt idx="65357">
                  <c:v>4.457211</c:v>
                </c:pt>
                <c:pt idx="65358">
                  <c:v>4.456779</c:v>
                </c:pt>
                <c:pt idx="65359">
                  <c:v>4.4542539999999997</c:v>
                </c:pt>
                <c:pt idx="65360">
                  <c:v>4.4505999999999997</c:v>
                </c:pt>
                <c:pt idx="65361">
                  <c:v>4.4468019999999999</c:v>
                </c:pt>
                <c:pt idx="65362">
                  <c:v>4.4455030000000004</c:v>
                </c:pt>
                <c:pt idx="65363">
                  <c:v>4.4446620000000001</c:v>
                </c:pt>
                <c:pt idx="65364">
                  <c:v>4.4461279999999999</c:v>
                </c:pt>
                <c:pt idx="65365">
                  <c:v>4.4442529999999998</c:v>
                </c:pt>
                <c:pt idx="65366">
                  <c:v>4.4423779999999997</c:v>
                </c:pt>
                <c:pt idx="65367">
                  <c:v>4.4411519999999998</c:v>
                </c:pt>
                <c:pt idx="65368">
                  <c:v>4.4424979999999996</c:v>
                </c:pt>
                <c:pt idx="65369">
                  <c:v>4.4402629999999998</c:v>
                </c:pt>
                <c:pt idx="65370">
                  <c:v>4.435791</c:v>
                </c:pt>
                <c:pt idx="65371">
                  <c:v>4.4407430000000003</c:v>
                </c:pt>
                <c:pt idx="65372">
                  <c:v>4.4430750000000003</c:v>
                </c:pt>
                <c:pt idx="65373">
                  <c:v>4.4429069999999999</c:v>
                </c:pt>
                <c:pt idx="65374">
                  <c:v>4.4430990000000001</c:v>
                </c:pt>
                <c:pt idx="65375">
                  <c:v>4.4413919999999996</c:v>
                </c:pt>
                <c:pt idx="65376">
                  <c:v>4.4455280000000004</c:v>
                </c:pt>
                <c:pt idx="65377">
                  <c:v>4.4452389999999999</c:v>
                </c:pt>
                <c:pt idx="65378">
                  <c:v>4.4431479999999999</c:v>
                </c:pt>
                <c:pt idx="65379">
                  <c:v>4.4433400000000001</c:v>
                </c:pt>
                <c:pt idx="65380">
                  <c:v>4.4404310000000002</c:v>
                </c:pt>
                <c:pt idx="65381">
                  <c:v>4.4401900000000003</c:v>
                </c:pt>
                <c:pt idx="65382">
                  <c:v>4.438796</c:v>
                </c:pt>
                <c:pt idx="65383">
                  <c:v>4.4382190000000001</c:v>
                </c:pt>
                <c:pt idx="65384">
                  <c:v>4.4349020000000001</c:v>
                </c:pt>
                <c:pt idx="65385">
                  <c:v>4.4343250000000003</c:v>
                </c:pt>
                <c:pt idx="65386">
                  <c:v>4.4342050000000004</c:v>
                </c:pt>
                <c:pt idx="65387">
                  <c:v>4.4381709999999996</c:v>
                </c:pt>
                <c:pt idx="65388">
                  <c:v>4.4421619999999997</c:v>
                </c:pt>
                <c:pt idx="65389">
                  <c:v>4.4433879999999997</c:v>
                </c:pt>
                <c:pt idx="65390">
                  <c:v>4.44346</c:v>
                </c:pt>
                <c:pt idx="65391">
                  <c:v>4.4442050000000002</c:v>
                </c:pt>
                <c:pt idx="65392">
                  <c:v>4.4447340000000004</c:v>
                </c:pt>
                <c:pt idx="65393">
                  <c:v>4.443797</c:v>
                </c:pt>
                <c:pt idx="65394">
                  <c:v>4.4417530000000003</c:v>
                </c:pt>
                <c:pt idx="65395">
                  <c:v>4.4426909999999999</c:v>
                </c:pt>
                <c:pt idx="65396">
                  <c:v>4.4384839999999999</c:v>
                </c:pt>
                <c:pt idx="65397">
                  <c:v>4.438364</c:v>
                </c:pt>
                <c:pt idx="65398">
                  <c:v>4.443797</c:v>
                </c:pt>
                <c:pt idx="65399">
                  <c:v>4.4466330000000003</c:v>
                </c:pt>
                <c:pt idx="65400">
                  <c:v>4.4478840000000002</c:v>
                </c:pt>
                <c:pt idx="65401">
                  <c:v>4.4477869999999999</c:v>
                </c:pt>
                <c:pt idx="65402">
                  <c:v>4.4472339999999999</c:v>
                </c:pt>
                <c:pt idx="65403">
                  <c:v>4.4468259999999997</c:v>
                </c:pt>
                <c:pt idx="65404">
                  <c:v>4.4433400000000001</c:v>
                </c:pt>
                <c:pt idx="65405">
                  <c:v>4.4423779999999997</c:v>
                </c:pt>
                <c:pt idx="65406">
                  <c:v>4.4438449999999996</c:v>
                </c:pt>
                <c:pt idx="65407">
                  <c:v>4.4421140000000001</c:v>
                </c:pt>
                <c:pt idx="65408">
                  <c:v>4.437233</c:v>
                </c:pt>
                <c:pt idx="65409">
                  <c:v>4.4371850000000004</c:v>
                </c:pt>
                <c:pt idx="65410">
                  <c:v>4.4366079999999997</c:v>
                </c:pt>
                <c:pt idx="65411">
                  <c:v>4.4466089999999996</c:v>
                </c:pt>
                <c:pt idx="65412">
                  <c:v>4.4486290000000004</c:v>
                </c:pt>
                <c:pt idx="65413">
                  <c:v>4.4489169999999998</c:v>
                </c:pt>
                <c:pt idx="65414">
                  <c:v>4.4474020000000003</c:v>
                </c:pt>
                <c:pt idx="65415">
                  <c:v>4.44834</c:v>
                </c:pt>
                <c:pt idx="65416">
                  <c:v>4.4465130000000004</c:v>
                </c:pt>
                <c:pt idx="65417">
                  <c:v>4.445119</c:v>
                </c:pt>
                <c:pt idx="65418">
                  <c:v>4.4499029999999999</c:v>
                </c:pt>
                <c:pt idx="65419">
                  <c:v>4.4483160000000002</c:v>
                </c:pt>
                <c:pt idx="65420">
                  <c:v>4.4460559999999996</c:v>
                </c:pt>
                <c:pt idx="65421">
                  <c:v>4.4448299999999996</c:v>
                </c:pt>
                <c:pt idx="65422">
                  <c:v>4.443003</c:v>
                </c:pt>
                <c:pt idx="65423">
                  <c:v>4.4429069999999999</c:v>
                </c:pt>
                <c:pt idx="65424">
                  <c:v>4.4415610000000001</c:v>
                </c:pt>
                <c:pt idx="65425">
                  <c:v>4.4412719999999997</c:v>
                </c:pt>
                <c:pt idx="65426">
                  <c:v>4.4423779999999997</c:v>
                </c:pt>
                <c:pt idx="65427">
                  <c:v>4.4427630000000002</c:v>
                </c:pt>
                <c:pt idx="65428">
                  <c:v>4.4411759999999996</c:v>
                </c:pt>
                <c:pt idx="65429">
                  <c:v>4.445119</c:v>
                </c:pt>
                <c:pt idx="65430">
                  <c:v>4.4486049999999997</c:v>
                </c:pt>
                <c:pt idx="65431">
                  <c:v>4.4470660000000004</c:v>
                </c:pt>
                <c:pt idx="65432">
                  <c:v>4.445792</c:v>
                </c:pt>
                <c:pt idx="65433">
                  <c:v>4.44733</c:v>
                </c:pt>
                <c:pt idx="65434">
                  <c:v>4.4503120000000003</c:v>
                </c:pt>
                <c:pt idx="65435">
                  <c:v>4.4474270000000002</c:v>
                </c:pt>
                <c:pt idx="65436">
                  <c:v>4.4477869999999999</c:v>
                </c:pt>
                <c:pt idx="65437">
                  <c:v>4.4464649999999999</c:v>
                </c:pt>
                <c:pt idx="65438">
                  <c:v>4.4463210000000002</c:v>
                </c:pt>
                <c:pt idx="65439">
                  <c:v>4.4469219999999998</c:v>
                </c:pt>
                <c:pt idx="65440">
                  <c:v>4.4490129999999999</c:v>
                </c:pt>
                <c:pt idx="65441">
                  <c:v>4.4493020000000003</c:v>
                </c:pt>
                <c:pt idx="65442">
                  <c:v>4.4450229999999999</c:v>
                </c:pt>
                <c:pt idx="65443">
                  <c:v>4.4421140000000001</c:v>
                </c:pt>
                <c:pt idx="65444">
                  <c:v>4.440455</c:v>
                </c:pt>
                <c:pt idx="65445">
                  <c:v>4.4398780000000002</c:v>
                </c:pt>
                <c:pt idx="65446">
                  <c:v>4.440671</c:v>
                </c:pt>
                <c:pt idx="65447">
                  <c:v>4.4436280000000004</c:v>
                </c:pt>
                <c:pt idx="65448">
                  <c:v>4.4437480000000003</c:v>
                </c:pt>
                <c:pt idx="65449">
                  <c:v>4.4428590000000003</c:v>
                </c:pt>
                <c:pt idx="65450">
                  <c:v>4.4447580000000002</c:v>
                </c:pt>
                <c:pt idx="65451">
                  <c:v>4.4466330000000003</c:v>
                </c:pt>
                <c:pt idx="65452">
                  <c:v>4.4474270000000002</c:v>
                </c:pt>
                <c:pt idx="65453">
                  <c:v>4.4473789999999997</c:v>
                </c:pt>
                <c:pt idx="65454">
                  <c:v>4.4462489999999999</c:v>
                </c:pt>
                <c:pt idx="65455">
                  <c:v>4.4443250000000001</c:v>
                </c:pt>
                <c:pt idx="65456">
                  <c:v>4.4477869999999999</c:v>
                </c:pt>
                <c:pt idx="65457">
                  <c:v>4.4505520000000001</c:v>
                </c:pt>
                <c:pt idx="65458">
                  <c:v>4.4495659999999999</c:v>
                </c:pt>
                <c:pt idx="65459">
                  <c:v>4.4521629999999996</c:v>
                </c:pt>
                <c:pt idx="65460">
                  <c:v>4.451994</c:v>
                </c:pt>
                <c:pt idx="65461">
                  <c:v>4.4514659999999999</c:v>
                </c:pt>
                <c:pt idx="65462">
                  <c:v>4.4512729999999996</c:v>
                </c:pt>
                <c:pt idx="65463">
                  <c:v>4.4520179999999998</c:v>
                </c:pt>
                <c:pt idx="65464">
                  <c:v>4.4525709999999998</c:v>
                </c:pt>
                <c:pt idx="65465">
                  <c:v>4.4501910000000002</c:v>
                </c:pt>
                <c:pt idx="65466">
                  <c:v>4.4462000000000002</c:v>
                </c:pt>
                <c:pt idx="65467">
                  <c:v>4.444229</c:v>
                </c:pt>
                <c:pt idx="65468">
                  <c:v>4.4443020000000004</c:v>
                </c:pt>
                <c:pt idx="65469">
                  <c:v>4.4480279999999999</c:v>
                </c:pt>
                <c:pt idx="65470">
                  <c:v>4.4493260000000001</c:v>
                </c:pt>
                <c:pt idx="65471">
                  <c:v>4.4468019999999999</c:v>
                </c:pt>
                <c:pt idx="65472">
                  <c:v>4.4469459999999996</c:v>
                </c:pt>
                <c:pt idx="65473">
                  <c:v>4.4491579999999997</c:v>
                </c:pt>
                <c:pt idx="65474">
                  <c:v>4.4503360000000001</c:v>
                </c:pt>
                <c:pt idx="65475">
                  <c:v>4.4501189999999999</c:v>
                </c:pt>
                <c:pt idx="65476">
                  <c:v>4.4495180000000003</c:v>
                </c:pt>
                <c:pt idx="65477">
                  <c:v>4.4478350000000004</c:v>
                </c:pt>
                <c:pt idx="65478">
                  <c:v>4.4463929999999996</c:v>
                </c:pt>
                <c:pt idx="65479">
                  <c:v>4.4443489999999999</c:v>
                </c:pt>
                <c:pt idx="65480">
                  <c:v>4.4420900000000003</c:v>
                </c:pt>
                <c:pt idx="65481">
                  <c:v>4.4425230000000004</c:v>
                </c:pt>
                <c:pt idx="65482">
                  <c:v>4.4464170000000003</c:v>
                </c:pt>
                <c:pt idx="65483">
                  <c:v>4.4475230000000003</c:v>
                </c:pt>
                <c:pt idx="65484">
                  <c:v>4.4462250000000001</c:v>
                </c:pt>
                <c:pt idx="65485">
                  <c:v>4.4419690000000003</c:v>
                </c:pt>
                <c:pt idx="65486">
                  <c:v>4.442018</c:v>
                </c:pt>
                <c:pt idx="65487">
                  <c:v>4.4446139999999996</c:v>
                </c:pt>
                <c:pt idx="65488">
                  <c:v>4.4424739999999998</c:v>
                </c:pt>
                <c:pt idx="65489">
                  <c:v>4.4424020000000004</c:v>
                </c:pt>
                <c:pt idx="65490">
                  <c:v>4.4467049999999997</c:v>
                </c:pt>
                <c:pt idx="65491">
                  <c:v>4.4514889999999996</c:v>
                </c:pt>
                <c:pt idx="65492">
                  <c:v>4.4501429999999997</c:v>
                </c:pt>
                <c:pt idx="65493">
                  <c:v>4.4525709999999998</c:v>
                </c:pt>
                <c:pt idx="65494">
                  <c:v>4.4512970000000003</c:v>
                </c:pt>
                <c:pt idx="65495">
                  <c:v>4.4502870000000003</c:v>
                </c:pt>
                <c:pt idx="65496">
                  <c:v>4.4488209999999997</c:v>
                </c:pt>
                <c:pt idx="65497">
                  <c:v>4.4493499999999999</c:v>
                </c:pt>
                <c:pt idx="65498">
                  <c:v>4.4479559999999996</c:v>
                </c:pt>
                <c:pt idx="65499">
                  <c:v>4.4465370000000002</c:v>
                </c:pt>
                <c:pt idx="65500">
                  <c:v>4.4457680000000002</c:v>
                </c:pt>
                <c:pt idx="65501">
                  <c:v>4.4468019999999999</c:v>
                </c:pt>
                <c:pt idx="65502">
                  <c:v>4.4472339999999999</c:v>
                </c:pt>
                <c:pt idx="65503">
                  <c:v>4.4459840000000002</c:v>
                </c:pt>
                <c:pt idx="65504">
                  <c:v>4.4435560000000001</c:v>
                </c:pt>
                <c:pt idx="65505">
                  <c:v>4.4422579999999998</c:v>
                </c:pt>
                <c:pt idx="65506">
                  <c:v>4.43858</c:v>
                </c:pt>
                <c:pt idx="65507">
                  <c:v>4.4384360000000003</c:v>
                </c:pt>
                <c:pt idx="65508">
                  <c:v>4.4422100000000002</c:v>
                </c:pt>
                <c:pt idx="65509">
                  <c:v>4.448893</c:v>
                </c:pt>
                <c:pt idx="65510">
                  <c:v>4.4490129999999999</c:v>
                </c:pt>
                <c:pt idx="65511">
                  <c:v>4.4441569999999997</c:v>
                </c:pt>
                <c:pt idx="65512">
                  <c:v>4.4429790000000002</c:v>
                </c:pt>
                <c:pt idx="65513">
                  <c:v>4.4451429999999998</c:v>
                </c:pt>
                <c:pt idx="65514">
                  <c:v>4.4459840000000002</c:v>
                </c:pt>
                <c:pt idx="65515">
                  <c:v>4.4445899999999998</c:v>
                </c:pt>
                <c:pt idx="65516">
                  <c:v>4.4426670000000001</c:v>
                </c:pt>
                <c:pt idx="65517">
                  <c:v>4.4415129999999996</c:v>
                </c:pt>
                <c:pt idx="65518">
                  <c:v>4.4407189999999996</c:v>
                </c:pt>
                <c:pt idx="65519">
                  <c:v>4.4422100000000002</c:v>
                </c:pt>
                <c:pt idx="65520">
                  <c:v>4.4415370000000003</c:v>
                </c:pt>
                <c:pt idx="65521">
                  <c:v>4.4423539999999999</c:v>
                </c:pt>
                <c:pt idx="65522">
                  <c:v>4.443892</c:v>
                </c:pt>
                <c:pt idx="65523">
                  <c:v>4.4434360000000002</c:v>
                </c:pt>
                <c:pt idx="65524">
                  <c:v>4.4411040000000002</c:v>
                </c:pt>
                <c:pt idx="65525">
                  <c:v>4.4393250000000002</c:v>
                </c:pt>
                <c:pt idx="65526">
                  <c:v>4.4421860000000004</c:v>
                </c:pt>
                <c:pt idx="65527">
                  <c:v>4.4448299999999996</c:v>
                </c:pt>
                <c:pt idx="65528">
                  <c:v>4.4465130000000004</c:v>
                </c:pt>
                <c:pt idx="65529">
                  <c:v>4.4468259999999997</c:v>
                </c:pt>
                <c:pt idx="65530">
                  <c:v>4.44834</c:v>
                </c:pt>
                <c:pt idx="65531">
                  <c:v>4.4466089999999996</c:v>
                </c:pt>
                <c:pt idx="65532">
                  <c:v>4.4454310000000001</c:v>
                </c:pt>
                <c:pt idx="65533">
                  <c:v>4.4449019999999999</c:v>
                </c:pt>
                <c:pt idx="65534">
                  <c:v>4.4459359999999997</c:v>
                </c:pt>
                <c:pt idx="65535">
                  <c:v>4.4470660000000004</c:v>
                </c:pt>
                <c:pt idx="65536">
                  <c:v>4.4493980000000004</c:v>
                </c:pt>
                <c:pt idx="65537">
                  <c:v>4.4495180000000003</c:v>
                </c:pt>
                <c:pt idx="65538">
                  <c:v>4.4492779999999996</c:v>
                </c:pt>
                <c:pt idx="65539">
                  <c:v>4.4479559999999996</c:v>
                </c:pt>
                <c:pt idx="65540">
                  <c:v>4.4489409999999996</c:v>
                </c:pt>
                <c:pt idx="65541">
                  <c:v>4.44923</c:v>
                </c:pt>
                <c:pt idx="65542">
                  <c:v>4.4467049999999997</c:v>
                </c:pt>
                <c:pt idx="65543">
                  <c:v>4.4461050000000002</c:v>
                </c:pt>
                <c:pt idx="65544">
                  <c:v>4.4437480000000003</c:v>
                </c:pt>
                <c:pt idx="65545">
                  <c:v>4.4424979999999996</c:v>
                </c:pt>
                <c:pt idx="65546">
                  <c:v>4.4424979999999996</c:v>
                </c:pt>
                <c:pt idx="65547">
                  <c:v>4.4460329999999999</c:v>
                </c:pt>
                <c:pt idx="65548">
                  <c:v>4.4487969999999999</c:v>
                </c:pt>
                <c:pt idx="65549">
                  <c:v>4.4497590000000002</c:v>
                </c:pt>
                <c:pt idx="65550">
                  <c:v>4.4475949999999997</c:v>
                </c:pt>
                <c:pt idx="65551">
                  <c:v>4.4497590000000002</c:v>
                </c:pt>
                <c:pt idx="65552">
                  <c:v>4.4508400000000004</c:v>
                </c:pt>
                <c:pt idx="65553">
                  <c:v>4.4539660000000003</c:v>
                </c:pt>
                <c:pt idx="65554">
                  <c:v>4.4550229999999997</c:v>
                </c:pt>
                <c:pt idx="65555">
                  <c:v>4.4540139999999999</c:v>
                </c:pt>
                <c:pt idx="65556">
                  <c:v>4.4504320000000002</c:v>
                </c:pt>
                <c:pt idx="65557">
                  <c:v>4.4532920000000003</c:v>
                </c:pt>
                <c:pt idx="65558">
                  <c:v>4.4528840000000001</c:v>
                </c:pt>
                <c:pt idx="65559">
                  <c:v>4.4497590000000002</c:v>
                </c:pt>
                <c:pt idx="65560">
                  <c:v>4.4460329999999999</c:v>
                </c:pt>
                <c:pt idx="65561">
                  <c:v>4.4441090000000001</c:v>
                </c:pt>
                <c:pt idx="65562">
                  <c:v>4.440671</c:v>
                </c:pt>
                <c:pt idx="65563">
                  <c:v>4.4413689999999999</c:v>
                </c:pt>
                <c:pt idx="65564">
                  <c:v>4.4382429999999999</c:v>
                </c:pt>
                <c:pt idx="65565">
                  <c:v>4.4377380000000004</c:v>
                </c:pt>
                <c:pt idx="65566">
                  <c:v>4.4394929999999997</c:v>
                </c:pt>
                <c:pt idx="65567">
                  <c:v>4.4417289999999996</c:v>
                </c:pt>
                <c:pt idx="65568">
                  <c:v>4.4414170000000004</c:v>
                </c:pt>
                <c:pt idx="65569">
                  <c:v>4.4413200000000002</c:v>
                </c:pt>
                <c:pt idx="65570">
                  <c:v>4.4438449999999996</c:v>
                </c:pt>
                <c:pt idx="65571">
                  <c:v>4.4454310000000001</c:v>
                </c:pt>
                <c:pt idx="65572">
                  <c:v>4.4432200000000002</c:v>
                </c:pt>
                <c:pt idx="65573">
                  <c:v>4.4440369999999998</c:v>
                </c:pt>
                <c:pt idx="65574">
                  <c:v>4.4456230000000003</c:v>
                </c:pt>
                <c:pt idx="65575">
                  <c:v>4.4449509999999997</c:v>
                </c:pt>
                <c:pt idx="65576">
                  <c:v>4.4420659999999996</c:v>
                </c:pt>
                <c:pt idx="65577">
                  <c:v>4.4407430000000003</c:v>
                </c:pt>
                <c:pt idx="65578">
                  <c:v>4.4408149999999997</c:v>
                </c:pt>
                <c:pt idx="65579">
                  <c:v>4.4398059999999999</c:v>
                </c:pt>
                <c:pt idx="65580">
                  <c:v>4.4388920000000001</c:v>
                </c:pt>
                <c:pt idx="65581">
                  <c:v>4.4367049999999999</c:v>
                </c:pt>
                <c:pt idx="65582">
                  <c:v>4.4320890000000004</c:v>
                </c:pt>
                <c:pt idx="65583">
                  <c:v>4.4378590000000004</c:v>
                </c:pt>
                <c:pt idx="65584">
                  <c:v>4.4417530000000003</c:v>
                </c:pt>
                <c:pt idx="65585">
                  <c:v>4.4400940000000002</c:v>
                </c:pt>
                <c:pt idx="65586">
                  <c:v>4.436801</c:v>
                </c:pt>
                <c:pt idx="65587">
                  <c:v>4.4380990000000002</c:v>
                </c:pt>
                <c:pt idx="65588">
                  <c:v>4.4347089999999998</c:v>
                </c:pt>
                <c:pt idx="65589">
                  <c:v>4.434685</c:v>
                </c:pt>
                <c:pt idx="65590">
                  <c:v>4.4401659999999996</c:v>
                </c:pt>
                <c:pt idx="65591">
                  <c:v>4.4431950000000002</c:v>
                </c:pt>
                <c:pt idx="65592">
                  <c:v>4.4462000000000002</c:v>
                </c:pt>
                <c:pt idx="65593">
                  <c:v>4.4498550000000003</c:v>
                </c:pt>
                <c:pt idx="65594">
                  <c:v>4.4497099999999996</c:v>
                </c:pt>
                <c:pt idx="65595">
                  <c:v>4.4485080000000004</c:v>
                </c:pt>
                <c:pt idx="65596">
                  <c:v>4.4479790000000001</c:v>
                </c:pt>
                <c:pt idx="65597">
                  <c:v>4.4493980000000004</c:v>
                </c:pt>
                <c:pt idx="65598">
                  <c:v>4.4454310000000001</c:v>
                </c:pt>
                <c:pt idx="65599">
                  <c:v>4.4418249999999997</c:v>
                </c:pt>
                <c:pt idx="65600">
                  <c:v>4.4425460000000001</c:v>
                </c:pt>
                <c:pt idx="65601">
                  <c:v>4.4495180000000003</c:v>
                </c:pt>
                <c:pt idx="65602">
                  <c:v>4.4516099999999996</c:v>
                </c:pt>
                <c:pt idx="65603">
                  <c:v>4.4503599999999999</c:v>
                </c:pt>
                <c:pt idx="65604">
                  <c:v>4.4527640000000002</c:v>
                </c:pt>
                <c:pt idx="65605">
                  <c:v>4.4501189999999999</c:v>
                </c:pt>
                <c:pt idx="65606">
                  <c:v>4.4475470000000001</c:v>
                </c:pt>
                <c:pt idx="65607">
                  <c:v>4.4455999999999998</c:v>
                </c:pt>
                <c:pt idx="65608">
                  <c:v>4.4416330000000004</c:v>
                </c:pt>
                <c:pt idx="65609">
                  <c:v>4.4455999999999998</c:v>
                </c:pt>
                <c:pt idx="65610">
                  <c:v>4.4453110000000002</c:v>
                </c:pt>
                <c:pt idx="65611">
                  <c:v>4.4453829999999996</c:v>
                </c:pt>
                <c:pt idx="65612">
                  <c:v>4.4431479999999999</c:v>
                </c:pt>
                <c:pt idx="65613">
                  <c:v>4.4432679999999998</c:v>
                </c:pt>
                <c:pt idx="65614">
                  <c:v>4.4457199999999997</c:v>
                </c:pt>
                <c:pt idx="65615">
                  <c:v>4.4426670000000001</c:v>
                </c:pt>
                <c:pt idx="65616">
                  <c:v>4.443676</c:v>
                </c:pt>
                <c:pt idx="65617">
                  <c:v>4.4449019999999999</c:v>
                </c:pt>
                <c:pt idx="65618">
                  <c:v>4.4431229999999999</c:v>
                </c:pt>
                <c:pt idx="65619">
                  <c:v>4.4464410000000001</c:v>
                </c:pt>
                <c:pt idx="65620">
                  <c:v>4.4492060000000002</c:v>
                </c:pt>
                <c:pt idx="65621">
                  <c:v>4.4475709999999999</c:v>
                </c:pt>
                <c:pt idx="65622">
                  <c:v>4.4456720000000001</c:v>
                </c:pt>
                <c:pt idx="65623">
                  <c:v>4.448556</c:v>
                </c:pt>
                <c:pt idx="65624">
                  <c:v>4.4488450000000004</c:v>
                </c:pt>
              </c:numCache>
            </c:numRef>
          </c:val>
          <c:smooth val="0"/>
          <c:extLst>
            <c:ext xmlns:c16="http://schemas.microsoft.com/office/drawing/2014/chart" uri="{C3380CC4-5D6E-409C-BE32-E72D297353CC}">
              <c16:uniqueId val="{00000001-2C20-4D98-955A-EFFE2D1243AF}"/>
            </c:ext>
          </c:extLst>
        </c:ser>
        <c:dLbls>
          <c:showLegendKey val="0"/>
          <c:showVal val="0"/>
          <c:showCatName val="0"/>
          <c:showSerName val="0"/>
          <c:showPercent val="0"/>
          <c:showBubbleSize val="0"/>
        </c:dLbls>
        <c:marker val="1"/>
        <c:smooth val="0"/>
        <c:axId val="655773344"/>
        <c:axId val="655772560"/>
      </c:lineChart>
      <c:catAx>
        <c:axId val="642768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Razlika</a:t>
                </a:r>
                <a:r>
                  <a:rPr lang="hr-HR" baseline="0"/>
                  <a:t> vremena [s]</a:t>
                </a:r>
                <a:endParaRPr lang="en-US"/>
              </a:p>
            </c:rich>
          </c:tx>
          <c:layout>
            <c:manualLayout>
              <c:xMode val="edge"/>
              <c:yMode val="edge"/>
              <c:x val="0.4219189268008165"/>
              <c:y val="0.939289122099905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655772168"/>
        <c:crosses val="autoZero"/>
        <c:auto val="1"/>
        <c:lblAlgn val="ctr"/>
        <c:lblOffset val="100"/>
        <c:noMultiLvlLbl val="0"/>
      </c:catAx>
      <c:valAx>
        <c:axId val="655772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baseline="0"/>
                  <a:t>Sila [N]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642768872"/>
        <c:crosses val="autoZero"/>
        <c:crossBetween val="between"/>
      </c:valAx>
      <c:valAx>
        <c:axId val="65577256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EMG signal</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655773344"/>
        <c:crosses val="max"/>
        <c:crossBetween val="between"/>
      </c:valAx>
      <c:catAx>
        <c:axId val="655773344"/>
        <c:scaling>
          <c:orientation val="minMax"/>
        </c:scaling>
        <c:delete val="1"/>
        <c:axPos val="b"/>
        <c:numFmt formatCode="General" sourceLinked="1"/>
        <c:majorTickMark val="out"/>
        <c:minorTickMark val="none"/>
        <c:tickLblPos val="nextTo"/>
        <c:crossAx val="655772560"/>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ysClr val="window" lastClr="FFFFFF"/>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50800" cap="rnd">
                <a:solidFill>
                  <a:schemeClr val="accent1"/>
                </a:solidFill>
                <a:prstDash val="sysDot"/>
              </a:ln>
              <a:effectLst/>
            </c:spPr>
            <c:trendlineType val="linear"/>
            <c:dispRSqr val="0"/>
            <c:dispEq val="0"/>
          </c:trendline>
          <c:xVal>
            <c:numRef>
              <c:f>Rezultati_all_mean__max_corrs!$C$2:$C$4901</c:f>
              <c:numCache>
                <c:formatCode>General</c:formatCode>
                <c:ptCount val="49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1E-4</c:v>
                </c:pt>
                <c:pt idx="50">
                  <c:v>1E-4</c:v>
                </c:pt>
                <c:pt idx="51">
                  <c:v>1E-4</c:v>
                </c:pt>
                <c:pt idx="52">
                  <c:v>1E-4</c:v>
                </c:pt>
                <c:pt idx="53">
                  <c:v>1E-4</c:v>
                </c:pt>
                <c:pt idx="54">
                  <c:v>1E-4</c:v>
                </c:pt>
                <c:pt idx="55">
                  <c:v>1E-4</c:v>
                </c:pt>
                <c:pt idx="56">
                  <c:v>1E-4</c:v>
                </c:pt>
                <c:pt idx="57">
                  <c:v>1E-4</c:v>
                </c:pt>
                <c:pt idx="58">
                  <c:v>1E-4</c:v>
                </c:pt>
                <c:pt idx="59">
                  <c:v>1E-4</c:v>
                </c:pt>
                <c:pt idx="60">
                  <c:v>1E-4</c:v>
                </c:pt>
                <c:pt idx="61">
                  <c:v>1E-4</c:v>
                </c:pt>
                <c:pt idx="62">
                  <c:v>1E-4</c:v>
                </c:pt>
                <c:pt idx="63">
                  <c:v>1E-4</c:v>
                </c:pt>
                <c:pt idx="64">
                  <c:v>1E-4</c:v>
                </c:pt>
                <c:pt idx="65">
                  <c:v>1E-4</c:v>
                </c:pt>
                <c:pt idx="66">
                  <c:v>1E-4</c:v>
                </c:pt>
                <c:pt idx="67">
                  <c:v>1E-4</c:v>
                </c:pt>
                <c:pt idx="68">
                  <c:v>1E-4</c:v>
                </c:pt>
                <c:pt idx="69">
                  <c:v>1E-4</c:v>
                </c:pt>
                <c:pt idx="70">
                  <c:v>1E-4</c:v>
                </c:pt>
                <c:pt idx="71">
                  <c:v>1E-4</c:v>
                </c:pt>
                <c:pt idx="72">
                  <c:v>1E-4</c:v>
                </c:pt>
                <c:pt idx="73">
                  <c:v>1E-4</c:v>
                </c:pt>
                <c:pt idx="74">
                  <c:v>1E-4</c:v>
                </c:pt>
                <c:pt idx="75">
                  <c:v>1E-4</c:v>
                </c:pt>
                <c:pt idx="76">
                  <c:v>1E-4</c:v>
                </c:pt>
                <c:pt idx="77">
                  <c:v>1E-4</c:v>
                </c:pt>
                <c:pt idx="78">
                  <c:v>1E-4</c:v>
                </c:pt>
                <c:pt idx="79">
                  <c:v>1E-4</c:v>
                </c:pt>
                <c:pt idx="80">
                  <c:v>1E-4</c:v>
                </c:pt>
                <c:pt idx="81">
                  <c:v>1E-4</c:v>
                </c:pt>
                <c:pt idx="82">
                  <c:v>1E-4</c:v>
                </c:pt>
                <c:pt idx="83">
                  <c:v>1E-4</c:v>
                </c:pt>
                <c:pt idx="84">
                  <c:v>1E-4</c:v>
                </c:pt>
                <c:pt idx="85">
                  <c:v>1E-4</c:v>
                </c:pt>
                <c:pt idx="86">
                  <c:v>1E-4</c:v>
                </c:pt>
                <c:pt idx="87">
                  <c:v>1E-4</c:v>
                </c:pt>
                <c:pt idx="88">
                  <c:v>1E-4</c:v>
                </c:pt>
                <c:pt idx="89">
                  <c:v>1E-4</c:v>
                </c:pt>
                <c:pt idx="90">
                  <c:v>1E-4</c:v>
                </c:pt>
                <c:pt idx="91">
                  <c:v>1E-4</c:v>
                </c:pt>
                <c:pt idx="92">
                  <c:v>1E-4</c:v>
                </c:pt>
                <c:pt idx="93">
                  <c:v>1E-4</c:v>
                </c:pt>
                <c:pt idx="94">
                  <c:v>1E-4</c:v>
                </c:pt>
                <c:pt idx="95">
                  <c:v>1E-4</c:v>
                </c:pt>
                <c:pt idx="96">
                  <c:v>1E-4</c:v>
                </c:pt>
                <c:pt idx="97">
                  <c:v>1E-4</c:v>
                </c:pt>
                <c:pt idx="98">
                  <c:v>2.0000000000000001E-4</c:v>
                </c:pt>
                <c:pt idx="99">
                  <c:v>2.0000000000000001E-4</c:v>
                </c:pt>
                <c:pt idx="100">
                  <c:v>2.0000000000000001E-4</c:v>
                </c:pt>
                <c:pt idx="101">
                  <c:v>2.0000000000000001E-4</c:v>
                </c:pt>
                <c:pt idx="102">
                  <c:v>2.0000000000000001E-4</c:v>
                </c:pt>
                <c:pt idx="103">
                  <c:v>2.0000000000000001E-4</c:v>
                </c:pt>
                <c:pt idx="104">
                  <c:v>2.0000000000000001E-4</c:v>
                </c:pt>
                <c:pt idx="105">
                  <c:v>2.0000000000000001E-4</c:v>
                </c:pt>
                <c:pt idx="106">
                  <c:v>2.0000000000000001E-4</c:v>
                </c:pt>
                <c:pt idx="107">
                  <c:v>2.0000000000000001E-4</c:v>
                </c:pt>
                <c:pt idx="108">
                  <c:v>2.0000000000000001E-4</c:v>
                </c:pt>
                <c:pt idx="109">
                  <c:v>2.0000000000000001E-4</c:v>
                </c:pt>
                <c:pt idx="110">
                  <c:v>2.0000000000000001E-4</c:v>
                </c:pt>
                <c:pt idx="111">
                  <c:v>2.0000000000000001E-4</c:v>
                </c:pt>
                <c:pt idx="112">
                  <c:v>2.0000000000000001E-4</c:v>
                </c:pt>
                <c:pt idx="113">
                  <c:v>2.0000000000000001E-4</c:v>
                </c:pt>
                <c:pt idx="114">
                  <c:v>2.0000000000000001E-4</c:v>
                </c:pt>
                <c:pt idx="115">
                  <c:v>2.0000000000000001E-4</c:v>
                </c:pt>
                <c:pt idx="116">
                  <c:v>2.0000000000000001E-4</c:v>
                </c:pt>
                <c:pt idx="117">
                  <c:v>2.0000000000000001E-4</c:v>
                </c:pt>
                <c:pt idx="118">
                  <c:v>2.0000000000000001E-4</c:v>
                </c:pt>
                <c:pt idx="119">
                  <c:v>2.0000000000000001E-4</c:v>
                </c:pt>
                <c:pt idx="120">
                  <c:v>2.0000000000000001E-4</c:v>
                </c:pt>
                <c:pt idx="121">
                  <c:v>2.0000000000000001E-4</c:v>
                </c:pt>
                <c:pt idx="122">
                  <c:v>2.0000000000000001E-4</c:v>
                </c:pt>
                <c:pt idx="123">
                  <c:v>2.0000000000000001E-4</c:v>
                </c:pt>
                <c:pt idx="124">
                  <c:v>2.0000000000000001E-4</c:v>
                </c:pt>
                <c:pt idx="125">
                  <c:v>2.0000000000000001E-4</c:v>
                </c:pt>
                <c:pt idx="126">
                  <c:v>2.0000000000000001E-4</c:v>
                </c:pt>
                <c:pt idx="127">
                  <c:v>2.0000000000000001E-4</c:v>
                </c:pt>
                <c:pt idx="128">
                  <c:v>2.0000000000000001E-4</c:v>
                </c:pt>
                <c:pt idx="129">
                  <c:v>2.0000000000000001E-4</c:v>
                </c:pt>
                <c:pt idx="130">
                  <c:v>2.0000000000000001E-4</c:v>
                </c:pt>
                <c:pt idx="131">
                  <c:v>2.0000000000000001E-4</c:v>
                </c:pt>
                <c:pt idx="132">
                  <c:v>2.0000000000000001E-4</c:v>
                </c:pt>
                <c:pt idx="133">
                  <c:v>2.0000000000000001E-4</c:v>
                </c:pt>
                <c:pt idx="134">
                  <c:v>2.0000000000000001E-4</c:v>
                </c:pt>
                <c:pt idx="135">
                  <c:v>2.0000000000000001E-4</c:v>
                </c:pt>
                <c:pt idx="136">
                  <c:v>2.0000000000000001E-4</c:v>
                </c:pt>
                <c:pt idx="137">
                  <c:v>2.0000000000000001E-4</c:v>
                </c:pt>
                <c:pt idx="138">
                  <c:v>2.0000000000000001E-4</c:v>
                </c:pt>
                <c:pt idx="139">
                  <c:v>2.0000000000000001E-4</c:v>
                </c:pt>
                <c:pt idx="140">
                  <c:v>2.0000000000000001E-4</c:v>
                </c:pt>
                <c:pt idx="141">
                  <c:v>2.0000000000000001E-4</c:v>
                </c:pt>
                <c:pt idx="142">
                  <c:v>2.0000000000000001E-4</c:v>
                </c:pt>
                <c:pt idx="143">
                  <c:v>2.0000000000000001E-4</c:v>
                </c:pt>
                <c:pt idx="144">
                  <c:v>2.0000000000000001E-4</c:v>
                </c:pt>
                <c:pt idx="145">
                  <c:v>2.0000000000000001E-4</c:v>
                </c:pt>
                <c:pt idx="146">
                  <c:v>2.0000000000000001E-4</c:v>
                </c:pt>
                <c:pt idx="147">
                  <c:v>2.9999999999999997E-4</c:v>
                </c:pt>
                <c:pt idx="148">
                  <c:v>2.9999999999999997E-4</c:v>
                </c:pt>
                <c:pt idx="149">
                  <c:v>2.9999999999999997E-4</c:v>
                </c:pt>
                <c:pt idx="150">
                  <c:v>2.9999999999999997E-4</c:v>
                </c:pt>
                <c:pt idx="151">
                  <c:v>2.9999999999999997E-4</c:v>
                </c:pt>
                <c:pt idx="152">
                  <c:v>2.9999999999999997E-4</c:v>
                </c:pt>
                <c:pt idx="153">
                  <c:v>2.9999999999999997E-4</c:v>
                </c:pt>
                <c:pt idx="154">
                  <c:v>2.9999999999999997E-4</c:v>
                </c:pt>
                <c:pt idx="155">
                  <c:v>2.9999999999999997E-4</c:v>
                </c:pt>
                <c:pt idx="156">
                  <c:v>2.9999999999999997E-4</c:v>
                </c:pt>
                <c:pt idx="157">
                  <c:v>2.9999999999999997E-4</c:v>
                </c:pt>
                <c:pt idx="158">
                  <c:v>2.9999999999999997E-4</c:v>
                </c:pt>
                <c:pt idx="159">
                  <c:v>2.9999999999999997E-4</c:v>
                </c:pt>
                <c:pt idx="160">
                  <c:v>2.9999999999999997E-4</c:v>
                </c:pt>
                <c:pt idx="161">
                  <c:v>2.9999999999999997E-4</c:v>
                </c:pt>
                <c:pt idx="162">
                  <c:v>2.9999999999999997E-4</c:v>
                </c:pt>
                <c:pt idx="163">
                  <c:v>2.9999999999999997E-4</c:v>
                </c:pt>
                <c:pt idx="164">
                  <c:v>2.9999999999999997E-4</c:v>
                </c:pt>
                <c:pt idx="165">
                  <c:v>2.9999999999999997E-4</c:v>
                </c:pt>
                <c:pt idx="166">
                  <c:v>2.9999999999999997E-4</c:v>
                </c:pt>
                <c:pt idx="167">
                  <c:v>2.9999999999999997E-4</c:v>
                </c:pt>
                <c:pt idx="168">
                  <c:v>2.9999999999999997E-4</c:v>
                </c:pt>
                <c:pt idx="169">
                  <c:v>2.9999999999999997E-4</c:v>
                </c:pt>
                <c:pt idx="170">
                  <c:v>2.9999999999999997E-4</c:v>
                </c:pt>
                <c:pt idx="171">
                  <c:v>2.9999999999999997E-4</c:v>
                </c:pt>
                <c:pt idx="172">
                  <c:v>2.9999999999999997E-4</c:v>
                </c:pt>
                <c:pt idx="173">
                  <c:v>2.9999999999999997E-4</c:v>
                </c:pt>
                <c:pt idx="174">
                  <c:v>2.9999999999999997E-4</c:v>
                </c:pt>
                <c:pt idx="175">
                  <c:v>2.9999999999999997E-4</c:v>
                </c:pt>
                <c:pt idx="176">
                  <c:v>2.9999999999999997E-4</c:v>
                </c:pt>
                <c:pt idx="177">
                  <c:v>2.9999999999999997E-4</c:v>
                </c:pt>
                <c:pt idx="178">
                  <c:v>2.9999999999999997E-4</c:v>
                </c:pt>
                <c:pt idx="179">
                  <c:v>2.9999999999999997E-4</c:v>
                </c:pt>
                <c:pt idx="180">
                  <c:v>2.9999999999999997E-4</c:v>
                </c:pt>
                <c:pt idx="181">
                  <c:v>2.9999999999999997E-4</c:v>
                </c:pt>
                <c:pt idx="182">
                  <c:v>2.9999999999999997E-4</c:v>
                </c:pt>
                <c:pt idx="183">
                  <c:v>2.9999999999999997E-4</c:v>
                </c:pt>
                <c:pt idx="184">
                  <c:v>2.9999999999999997E-4</c:v>
                </c:pt>
                <c:pt idx="185">
                  <c:v>2.9999999999999997E-4</c:v>
                </c:pt>
                <c:pt idx="186">
                  <c:v>2.9999999999999997E-4</c:v>
                </c:pt>
                <c:pt idx="187">
                  <c:v>2.9999999999999997E-4</c:v>
                </c:pt>
                <c:pt idx="188">
                  <c:v>2.9999999999999997E-4</c:v>
                </c:pt>
                <c:pt idx="189">
                  <c:v>2.9999999999999997E-4</c:v>
                </c:pt>
                <c:pt idx="190">
                  <c:v>2.9999999999999997E-4</c:v>
                </c:pt>
                <c:pt idx="191">
                  <c:v>2.9999999999999997E-4</c:v>
                </c:pt>
                <c:pt idx="192">
                  <c:v>2.9999999999999997E-4</c:v>
                </c:pt>
                <c:pt idx="193">
                  <c:v>2.9999999999999997E-4</c:v>
                </c:pt>
                <c:pt idx="194">
                  <c:v>2.9999999999999997E-4</c:v>
                </c:pt>
                <c:pt idx="195">
                  <c:v>2.9999999999999997E-4</c:v>
                </c:pt>
                <c:pt idx="196">
                  <c:v>4.0000000000000002E-4</c:v>
                </c:pt>
                <c:pt idx="197">
                  <c:v>4.0000000000000002E-4</c:v>
                </c:pt>
                <c:pt idx="198">
                  <c:v>4.0000000000000002E-4</c:v>
                </c:pt>
                <c:pt idx="199">
                  <c:v>4.0000000000000002E-4</c:v>
                </c:pt>
                <c:pt idx="200">
                  <c:v>4.0000000000000002E-4</c:v>
                </c:pt>
                <c:pt idx="201">
                  <c:v>4.0000000000000002E-4</c:v>
                </c:pt>
                <c:pt idx="202">
                  <c:v>4.0000000000000002E-4</c:v>
                </c:pt>
                <c:pt idx="203">
                  <c:v>4.0000000000000002E-4</c:v>
                </c:pt>
                <c:pt idx="204">
                  <c:v>4.0000000000000002E-4</c:v>
                </c:pt>
                <c:pt idx="205">
                  <c:v>4.0000000000000002E-4</c:v>
                </c:pt>
                <c:pt idx="206">
                  <c:v>4.0000000000000002E-4</c:v>
                </c:pt>
                <c:pt idx="207">
                  <c:v>4.0000000000000002E-4</c:v>
                </c:pt>
                <c:pt idx="208">
                  <c:v>4.0000000000000002E-4</c:v>
                </c:pt>
                <c:pt idx="209">
                  <c:v>4.0000000000000002E-4</c:v>
                </c:pt>
                <c:pt idx="210">
                  <c:v>4.0000000000000002E-4</c:v>
                </c:pt>
                <c:pt idx="211">
                  <c:v>4.0000000000000002E-4</c:v>
                </c:pt>
                <c:pt idx="212">
                  <c:v>4.0000000000000002E-4</c:v>
                </c:pt>
                <c:pt idx="213">
                  <c:v>4.0000000000000002E-4</c:v>
                </c:pt>
                <c:pt idx="214">
                  <c:v>4.0000000000000002E-4</c:v>
                </c:pt>
                <c:pt idx="215">
                  <c:v>4.0000000000000002E-4</c:v>
                </c:pt>
                <c:pt idx="216">
                  <c:v>4.0000000000000002E-4</c:v>
                </c:pt>
                <c:pt idx="217">
                  <c:v>4.0000000000000002E-4</c:v>
                </c:pt>
                <c:pt idx="218">
                  <c:v>4.0000000000000002E-4</c:v>
                </c:pt>
                <c:pt idx="219">
                  <c:v>4.0000000000000002E-4</c:v>
                </c:pt>
                <c:pt idx="220">
                  <c:v>4.0000000000000002E-4</c:v>
                </c:pt>
                <c:pt idx="221">
                  <c:v>4.0000000000000002E-4</c:v>
                </c:pt>
                <c:pt idx="222">
                  <c:v>4.0000000000000002E-4</c:v>
                </c:pt>
                <c:pt idx="223">
                  <c:v>4.0000000000000002E-4</c:v>
                </c:pt>
                <c:pt idx="224">
                  <c:v>4.0000000000000002E-4</c:v>
                </c:pt>
                <c:pt idx="225">
                  <c:v>4.0000000000000002E-4</c:v>
                </c:pt>
                <c:pt idx="226">
                  <c:v>4.0000000000000002E-4</c:v>
                </c:pt>
                <c:pt idx="227">
                  <c:v>4.0000000000000002E-4</c:v>
                </c:pt>
                <c:pt idx="228">
                  <c:v>4.0000000000000002E-4</c:v>
                </c:pt>
                <c:pt idx="229">
                  <c:v>4.0000000000000002E-4</c:v>
                </c:pt>
                <c:pt idx="230">
                  <c:v>4.0000000000000002E-4</c:v>
                </c:pt>
                <c:pt idx="231">
                  <c:v>4.0000000000000002E-4</c:v>
                </c:pt>
                <c:pt idx="232">
                  <c:v>4.0000000000000002E-4</c:v>
                </c:pt>
                <c:pt idx="233">
                  <c:v>4.0000000000000002E-4</c:v>
                </c:pt>
                <c:pt idx="234">
                  <c:v>4.0000000000000002E-4</c:v>
                </c:pt>
                <c:pt idx="235">
                  <c:v>4.0000000000000002E-4</c:v>
                </c:pt>
                <c:pt idx="236">
                  <c:v>4.0000000000000002E-4</c:v>
                </c:pt>
                <c:pt idx="237">
                  <c:v>4.0000000000000002E-4</c:v>
                </c:pt>
                <c:pt idx="238">
                  <c:v>4.0000000000000002E-4</c:v>
                </c:pt>
                <c:pt idx="239">
                  <c:v>4.0000000000000002E-4</c:v>
                </c:pt>
                <c:pt idx="240">
                  <c:v>4.0000000000000002E-4</c:v>
                </c:pt>
                <c:pt idx="241">
                  <c:v>4.0000000000000002E-4</c:v>
                </c:pt>
                <c:pt idx="242">
                  <c:v>4.0000000000000002E-4</c:v>
                </c:pt>
                <c:pt idx="243">
                  <c:v>4.0000000000000002E-4</c:v>
                </c:pt>
                <c:pt idx="244">
                  <c:v>4.0000000000000002E-4</c:v>
                </c:pt>
                <c:pt idx="245">
                  <c:v>5.0000000000000001E-4</c:v>
                </c:pt>
                <c:pt idx="246">
                  <c:v>5.0000000000000001E-4</c:v>
                </c:pt>
                <c:pt idx="247">
                  <c:v>5.0000000000000001E-4</c:v>
                </c:pt>
                <c:pt idx="248">
                  <c:v>5.0000000000000001E-4</c:v>
                </c:pt>
                <c:pt idx="249">
                  <c:v>5.0000000000000001E-4</c:v>
                </c:pt>
                <c:pt idx="250">
                  <c:v>5.0000000000000001E-4</c:v>
                </c:pt>
                <c:pt idx="251">
                  <c:v>5.0000000000000001E-4</c:v>
                </c:pt>
                <c:pt idx="252">
                  <c:v>5.0000000000000001E-4</c:v>
                </c:pt>
                <c:pt idx="253">
                  <c:v>5.0000000000000001E-4</c:v>
                </c:pt>
                <c:pt idx="254">
                  <c:v>5.0000000000000001E-4</c:v>
                </c:pt>
                <c:pt idx="255">
                  <c:v>5.0000000000000001E-4</c:v>
                </c:pt>
                <c:pt idx="256">
                  <c:v>5.0000000000000001E-4</c:v>
                </c:pt>
                <c:pt idx="257">
                  <c:v>5.0000000000000001E-4</c:v>
                </c:pt>
                <c:pt idx="258">
                  <c:v>5.0000000000000001E-4</c:v>
                </c:pt>
                <c:pt idx="259">
                  <c:v>5.0000000000000001E-4</c:v>
                </c:pt>
                <c:pt idx="260">
                  <c:v>5.0000000000000001E-4</c:v>
                </c:pt>
                <c:pt idx="261">
                  <c:v>5.0000000000000001E-4</c:v>
                </c:pt>
                <c:pt idx="262">
                  <c:v>5.0000000000000001E-4</c:v>
                </c:pt>
                <c:pt idx="263">
                  <c:v>5.0000000000000001E-4</c:v>
                </c:pt>
                <c:pt idx="264">
                  <c:v>5.0000000000000001E-4</c:v>
                </c:pt>
                <c:pt idx="265">
                  <c:v>5.0000000000000001E-4</c:v>
                </c:pt>
                <c:pt idx="266">
                  <c:v>5.0000000000000001E-4</c:v>
                </c:pt>
                <c:pt idx="267">
                  <c:v>5.0000000000000001E-4</c:v>
                </c:pt>
                <c:pt idx="268">
                  <c:v>5.0000000000000001E-4</c:v>
                </c:pt>
                <c:pt idx="269">
                  <c:v>5.0000000000000001E-4</c:v>
                </c:pt>
                <c:pt idx="270">
                  <c:v>5.0000000000000001E-4</c:v>
                </c:pt>
                <c:pt idx="271">
                  <c:v>5.0000000000000001E-4</c:v>
                </c:pt>
                <c:pt idx="272">
                  <c:v>5.0000000000000001E-4</c:v>
                </c:pt>
                <c:pt idx="273">
                  <c:v>5.0000000000000001E-4</c:v>
                </c:pt>
                <c:pt idx="274">
                  <c:v>5.0000000000000001E-4</c:v>
                </c:pt>
                <c:pt idx="275">
                  <c:v>5.0000000000000001E-4</c:v>
                </c:pt>
                <c:pt idx="276">
                  <c:v>5.0000000000000001E-4</c:v>
                </c:pt>
                <c:pt idx="277">
                  <c:v>5.0000000000000001E-4</c:v>
                </c:pt>
                <c:pt idx="278">
                  <c:v>5.0000000000000001E-4</c:v>
                </c:pt>
                <c:pt idx="279">
                  <c:v>5.0000000000000001E-4</c:v>
                </c:pt>
                <c:pt idx="280">
                  <c:v>5.0000000000000001E-4</c:v>
                </c:pt>
                <c:pt idx="281">
                  <c:v>5.0000000000000001E-4</c:v>
                </c:pt>
                <c:pt idx="282">
                  <c:v>5.0000000000000001E-4</c:v>
                </c:pt>
                <c:pt idx="283">
                  <c:v>5.0000000000000001E-4</c:v>
                </c:pt>
                <c:pt idx="284">
                  <c:v>5.0000000000000001E-4</c:v>
                </c:pt>
                <c:pt idx="285">
                  <c:v>5.0000000000000001E-4</c:v>
                </c:pt>
                <c:pt idx="286">
                  <c:v>5.0000000000000001E-4</c:v>
                </c:pt>
                <c:pt idx="287">
                  <c:v>5.0000000000000001E-4</c:v>
                </c:pt>
                <c:pt idx="288">
                  <c:v>5.0000000000000001E-4</c:v>
                </c:pt>
                <c:pt idx="289">
                  <c:v>5.0000000000000001E-4</c:v>
                </c:pt>
                <c:pt idx="290">
                  <c:v>5.0000000000000001E-4</c:v>
                </c:pt>
                <c:pt idx="291">
                  <c:v>5.0000000000000001E-4</c:v>
                </c:pt>
                <c:pt idx="292">
                  <c:v>5.0000000000000001E-4</c:v>
                </c:pt>
                <c:pt idx="293">
                  <c:v>5.0000000000000001E-4</c:v>
                </c:pt>
                <c:pt idx="294">
                  <c:v>5.9999999999999995E-4</c:v>
                </c:pt>
                <c:pt idx="295">
                  <c:v>5.9999999999999995E-4</c:v>
                </c:pt>
                <c:pt idx="296">
                  <c:v>5.9999999999999995E-4</c:v>
                </c:pt>
                <c:pt idx="297">
                  <c:v>5.9999999999999995E-4</c:v>
                </c:pt>
                <c:pt idx="298">
                  <c:v>5.9999999999999995E-4</c:v>
                </c:pt>
                <c:pt idx="299">
                  <c:v>5.9999999999999995E-4</c:v>
                </c:pt>
                <c:pt idx="300">
                  <c:v>5.9999999999999995E-4</c:v>
                </c:pt>
                <c:pt idx="301">
                  <c:v>5.9999999999999995E-4</c:v>
                </c:pt>
                <c:pt idx="302">
                  <c:v>5.9999999999999995E-4</c:v>
                </c:pt>
                <c:pt idx="303">
                  <c:v>5.9999999999999995E-4</c:v>
                </c:pt>
                <c:pt idx="304">
                  <c:v>5.9999999999999995E-4</c:v>
                </c:pt>
                <c:pt idx="305">
                  <c:v>5.9999999999999995E-4</c:v>
                </c:pt>
                <c:pt idx="306">
                  <c:v>5.9999999999999995E-4</c:v>
                </c:pt>
                <c:pt idx="307">
                  <c:v>5.9999999999999995E-4</c:v>
                </c:pt>
                <c:pt idx="308">
                  <c:v>5.9999999999999995E-4</c:v>
                </c:pt>
                <c:pt idx="309">
                  <c:v>5.9999999999999995E-4</c:v>
                </c:pt>
                <c:pt idx="310">
                  <c:v>5.9999999999999995E-4</c:v>
                </c:pt>
                <c:pt idx="311">
                  <c:v>5.9999999999999995E-4</c:v>
                </c:pt>
                <c:pt idx="312">
                  <c:v>5.9999999999999995E-4</c:v>
                </c:pt>
                <c:pt idx="313">
                  <c:v>5.9999999999999995E-4</c:v>
                </c:pt>
                <c:pt idx="314">
                  <c:v>5.9999999999999995E-4</c:v>
                </c:pt>
                <c:pt idx="315">
                  <c:v>5.9999999999999995E-4</c:v>
                </c:pt>
                <c:pt idx="316">
                  <c:v>5.9999999999999995E-4</c:v>
                </c:pt>
                <c:pt idx="317">
                  <c:v>5.9999999999999995E-4</c:v>
                </c:pt>
                <c:pt idx="318">
                  <c:v>5.9999999999999995E-4</c:v>
                </c:pt>
                <c:pt idx="319">
                  <c:v>5.9999999999999995E-4</c:v>
                </c:pt>
                <c:pt idx="320">
                  <c:v>5.9999999999999995E-4</c:v>
                </c:pt>
                <c:pt idx="321">
                  <c:v>5.9999999999999995E-4</c:v>
                </c:pt>
                <c:pt idx="322">
                  <c:v>5.9999999999999995E-4</c:v>
                </c:pt>
                <c:pt idx="323">
                  <c:v>5.9999999999999995E-4</c:v>
                </c:pt>
                <c:pt idx="324">
                  <c:v>5.9999999999999995E-4</c:v>
                </c:pt>
                <c:pt idx="325">
                  <c:v>5.9999999999999995E-4</c:v>
                </c:pt>
                <c:pt idx="326">
                  <c:v>5.9999999999999995E-4</c:v>
                </c:pt>
                <c:pt idx="327">
                  <c:v>5.9999999999999995E-4</c:v>
                </c:pt>
                <c:pt idx="328">
                  <c:v>5.9999999999999995E-4</c:v>
                </c:pt>
                <c:pt idx="329">
                  <c:v>5.9999999999999995E-4</c:v>
                </c:pt>
                <c:pt idx="330">
                  <c:v>5.9999999999999995E-4</c:v>
                </c:pt>
                <c:pt idx="331">
                  <c:v>5.9999999999999995E-4</c:v>
                </c:pt>
                <c:pt idx="332">
                  <c:v>5.9999999999999995E-4</c:v>
                </c:pt>
                <c:pt idx="333">
                  <c:v>5.9999999999999995E-4</c:v>
                </c:pt>
                <c:pt idx="334">
                  <c:v>5.9999999999999995E-4</c:v>
                </c:pt>
                <c:pt idx="335">
                  <c:v>5.9999999999999995E-4</c:v>
                </c:pt>
                <c:pt idx="336">
                  <c:v>5.9999999999999995E-4</c:v>
                </c:pt>
                <c:pt idx="337">
                  <c:v>5.9999999999999995E-4</c:v>
                </c:pt>
                <c:pt idx="338">
                  <c:v>5.9999999999999995E-4</c:v>
                </c:pt>
                <c:pt idx="339">
                  <c:v>5.9999999999999995E-4</c:v>
                </c:pt>
                <c:pt idx="340">
                  <c:v>5.9999999999999995E-4</c:v>
                </c:pt>
                <c:pt idx="341">
                  <c:v>5.9999999999999995E-4</c:v>
                </c:pt>
                <c:pt idx="342">
                  <c:v>5.9999999999999995E-4</c:v>
                </c:pt>
                <c:pt idx="343">
                  <c:v>6.9999999999999999E-4</c:v>
                </c:pt>
                <c:pt idx="344">
                  <c:v>6.9999999999999999E-4</c:v>
                </c:pt>
                <c:pt idx="345">
                  <c:v>6.9999999999999999E-4</c:v>
                </c:pt>
                <c:pt idx="346">
                  <c:v>6.9999999999999999E-4</c:v>
                </c:pt>
                <c:pt idx="347">
                  <c:v>6.9999999999999999E-4</c:v>
                </c:pt>
                <c:pt idx="348">
                  <c:v>6.9999999999999999E-4</c:v>
                </c:pt>
                <c:pt idx="349">
                  <c:v>6.9999999999999999E-4</c:v>
                </c:pt>
                <c:pt idx="350">
                  <c:v>6.9999999999999999E-4</c:v>
                </c:pt>
                <c:pt idx="351">
                  <c:v>6.9999999999999999E-4</c:v>
                </c:pt>
                <c:pt idx="352">
                  <c:v>6.9999999999999999E-4</c:v>
                </c:pt>
                <c:pt idx="353">
                  <c:v>6.9999999999999999E-4</c:v>
                </c:pt>
                <c:pt idx="354">
                  <c:v>6.9999999999999999E-4</c:v>
                </c:pt>
                <c:pt idx="355">
                  <c:v>6.9999999999999999E-4</c:v>
                </c:pt>
                <c:pt idx="356">
                  <c:v>6.9999999999999999E-4</c:v>
                </c:pt>
                <c:pt idx="357">
                  <c:v>6.9999999999999999E-4</c:v>
                </c:pt>
                <c:pt idx="358">
                  <c:v>6.9999999999999999E-4</c:v>
                </c:pt>
                <c:pt idx="359">
                  <c:v>6.9999999999999999E-4</c:v>
                </c:pt>
                <c:pt idx="360">
                  <c:v>6.9999999999999999E-4</c:v>
                </c:pt>
                <c:pt idx="361">
                  <c:v>6.9999999999999999E-4</c:v>
                </c:pt>
                <c:pt idx="362">
                  <c:v>6.9999999999999999E-4</c:v>
                </c:pt>
                <c:pt idx="363">
                  <c:v>6.9999999999999999E-4</c:v>
                </c:pt>
                <c:pt idx="364">
                  <c:v>6.9999999999999999E-4</c:v>
                </c:pt>
                <c:pt idx="365">
                  <c:v>6.9999999999999999E-4</c:v>
                </c:pt>
                <c:pt idx="366">
                  <c:v>6.9999999999999999E-4</c:v>
                </c:pt>
                <c:pt idx="367">
                  <c:v>6.9999999999999999E-4</c:v>
                </c:pt>
                <c:pt idx="368">
                  <c:v>6.9999999999999999E-4</c:v>
                </c:pt>
                <c:pt idx="369">
                  <c:v>6.9999999999999999E-4</c:v>
                </c:pt>
                <c:pt idx="370">
                  <c:v>6.9999999999999999E-4</c:v>
                </c:pt>
                <c:pt idx="371">
                  <c:v>6.9999999999999999E-4</c:v>
                </c:pt>
                <c:pt idx="372">
                  <c:v>6.9999999999999999E-4</c:v>
                </c:pt>
                <c:pt idx="373">
                  <c:v>6.9999999999999999E-4</c:v>
                </c:pt>
                <c:pt idx="374">
                  <c:v>6.9999999999999999E-4</c:v>
                </c:pt>
                <c:pt idx="375">
                  <c:v>6.9999999999999999E-4</c:v>
                </c:pt>
                <c:pt idx="376">
                  <c:v>6.9999999999999999E-4</c:v>
                </c:pt>
                <c:pt idx="377">
                  <c:v>6.9999999999999999E-4</c:v>
                </c:pt>
                <c:pt idx="378">
                  <c:v>6.9999999999999999E-4</c:v>
                </c:pt>
                <c:pt idx="379">
                  <c:v>6.9999999999999999E-4</c:v>
                </c:pt>
                <c:pt idx="380">
                  <c:v>6.9999999999999999E-4</c:v>
                </c:pt>
                <c:pt idx="381">
                  <c:v>6.9999999999999999E-4</c:v>
                </c:pt>
                <c:pt idx="382">
                  <c:v>6.9999999999999999E-4</c:v>
                </c:pt>
                <c:pt idx="383">
                  <c:v>6.9999999999999999E-4</c:v>
                </c:pt>
                <c:pt idx="384">
                  <c:v>6.9999999999999999E-4</c:v>
                </c:pt>
                <c:pt idx="385">
                  <c:v>6.9999999999999999E-4</c:v>
                </c:pt>
                <c:pt idx="386">
                  <c:v>6.9999999999999999E-4</c:v>
                </c:pt>
                <c:pt idx="387">
                  <c:v>6.9999999999999999E-4</c:v>
                </c:pt>
                <c:pt idx="388">
                  <c:v>6.9999999999999999E-4</c:v>
                </c:pt>
                <c:pt idx="389">
                  <c:v>6.9999999999999999E-4</c:v>
                </c:pt>
                <c:pt idx="390">
                  <c:v>6.9999999999999999E-4</c:v>
                </c:pt>
                <c:pt idx="391">
                  <c:v>6.9999999999999999E-4</c:v>
                </c:pt>
                <c:pt idx="392">
                  <c:v>8.0000000000000004E-4</c:v>
                </c:pt>
                <c:pt idx="393">
                  <c:v>8.0000000000000004E-4</c:v>
                </c:pt>
                <c:pt idx="394">
                  <c:v>8.0000000000000004E-4</c:v>
                </c:pt>
                <c:pt idx="395">
                  <c:v>8.0000000000000004E-4</c:v>
                </c:pt>
                <c:pt idx="396">
                  <c:v>8.0000000000000004E-4</c:v>
                </c:pt>
                <c:pt idx="397">
                  <c:v>8.0000000000000004E-4</c:v>
                </c:pt>
                <c:pt idx="398">
                  <c:v>8.0000000000000004E-4</c:v>
                </c:pt>
                <c:pt idx="399">
                  <c:v>8.0000000000000004E-4</c:v>
                </c:pt>
                <c:pt idx="400">
                  <c:v>8.0000000000000004E-4</c:v>
                </c:pt>
                <c:pt idx="401">
                  <c:v>8.0000000000000004E-4</c:v>
                </c:pt>
                <c:pt idx="402">
                  <c:v>8.0000000000000004E-4</c:v>
                </c:pt>
                <c:pt idx="403">
                  <c:v>8.0000000000000004E-4</c:v>
                </c:pt>
                <c:pt idx="404">
                  <c:v>8.0000000000000004E-4</c:v>
                </c:pt>
                <c:pt idx="405">
                  <c:v>8.0000000000000004E-4</c:v>
                </c:pt>
                <c:pt idx="406">
                  <c:v>8.0000000000000004E-4</c:v>
                </c:pt>
                <c:pt idx="407">
                  <c:v>8.0000000000000004E-4</c:v>
                </c:pt>
                <c:pt idx="408">
                  <c:v>8.0000000000000004E-4</c:v>
                </c:pt>
                <c:pt idx="409">
                  <c:v>8.0000000000000004E-4</c:v>
                </c:pt>
                <c:pt idx="410">
                  <c:v>8.0000000000000004E-4</c:v>
                </c:pt>
                <c:pt idx="411">
                  <c:v>8.0000000000000004E-4</c:v>
                </c:pt>
                <c:pt idx="412">
                  <c:v>8.0000000000000004E-4</c:v>
                </c:pt>
                <c:pt idx="413">
                  <c:v>8.0000000000000004E-4</c:v>
                </c:pt>
                <c:pt idx="414">
                  <c:v>8.0000000000000004E-4</c:v>
                </c:pt>
                <c:pt idx="415">
                  <c:v>8.0000000000000004E-4</c:v>
                </c:pt>
                <c:pt idx="416">
                  <c:v>8.0000000000000004E-4</c:v>
                </c:pt>
                <c:pt idx="417">
                  <c:v>8.0000000000000004E-4</c:v>
                </c:pt>
                <c:pt idx="418">
                  <c:v>8.0000000000000004E-4</c:v>
                </c:pt>
                <c:pt idx="419">
                  <c:v>8.0000000000000004E-4</c:v>
                </c:pt>
                <c:pt idx="420">
                  <c:v>8.0000000000000004E-4</c:v>
                </c:pt>
                <c:pt idx="421">
                  <c:v>8.0000000000000004E-4</c:v>
                </c:pt>
                <c:pt idx="422">
                  <c:v>8.0000000000000004E-4</c:v>
                </c:pt>
                <c:pt idx="423">
                  <c:v>8.0000000000000004E-4</c:v>
                </c:pt>
                <c:pt idx="424">
                  <c:v>8.0000000000000004E-4</c:v>
                </c:pt>
                <c:pt idx="425">
                  <c:v>8.0000000000000004E-4</c:v>
                </c:pt>
                <c:pt idx="426">
                  <c:v>8.0000000000000004E-4</c:v>
                </c:pt>
                <c:pt idx="427">
                  <c:v>8.0000000000000004E-4</c:v>
                </c:pt>
                <c:pt idx="428">
                  <c:v>8.0000000000000004E-4</c:v>
                </c:pt>
                <c:pt idx="429">
                  <c:v>8.0000000000000004E-4</c:v>
                </c:pt>
                <c:pt idx="430">
                  <c:v>8.0000000000000004E-4</c:v>
                </c:pt>
                <c:pt idx="431">
                  <c:v>8.0000000000000004E-4</c:v>
                </c:pt>
                <c:pt idx="432">
                  <c:v>8.0000000000000004E-4</c:v>
                </c:pt>
                <c:pt idx="433">
                  <c:v>8.0000000000000004E-4</c:v>
                </c:pt>
                <c:pt idx="434">
                  <c:v>8.0000000000000004E-4</c:v>
                </c:pt>
                <c:pt idx="435">
                  <c:v>8.0000000000000004E-4</c:v>
                </c:pt>
                <c:pt idx="436">
                  <c:v>8.0000000000000004E-4</c:v>
                </c:pt>
                <c:pt idx="437">
                  <c:v>8.0000000000000004E-4</c:v>
                </c:pt>
                <c:pt idx="438">
                  <c:v>8.0000000000000004E-4</c:v>
                </c:pt>
                <c:pt idx="439">
                  <c:v>8.0000000000000004E-4</c:v>
                </c:pt>
                <c:pt idx="440">
                  <c:v>8.0000000000000004E-4</c:v>
                </c:pt>
                <c:pt idx="441">
                  <c:v>8.9999999999999998E-4</c:v>
                </c:pt>
                <c:pt idx="442">
                  <c:v>8.9999999999999998E-4</c:v>
                </c:pt>
                <c:pt idx="443">
                  <c:v>8.9999999999999998E-4</c:v>
                </c:pt>
                <c:pt idx="444">
                  <c:v>8.9999999999999998E-4</c:v>
                </c:pt>
                <c:pt idx="445">
                  <c:v>8.9999999999999998E-4</c:v>
                </c:pt>
                <c:pt idx="446">
                  <c:v>8.9999999999999998E-4</c:v>
                </c:pt>
                <c:pt idx="447">
                  <c:v>8.9999999999999998E-4</c:v>
                </c:pt>
                <c:pt idx="448">
                  <c:v>8.9999999999999998E-4</c:v>
                </c:pt>
                <c:pt idx="449">
                  <c:v>8.9999999999999998E-4</c:v>
                </c:pt>
                <c:pt idx="450">
                  <c:v>8.9999999999999998E-4</c:v>
                </c:pt>
                <c:pt idx="451">
                  <c:v>8.9999999999999998E-4</c:v>
                </c:pt>
                <c:pt idx="452">
                  <c:v>8.9999999999999998E-4</c:v>
                </c:pt>
                <c:pt idx="453">
                  <c:v>8.9999999999999998E-4</c:v>
                </c:pt>
                <c:pt idx="454">
                  <c:v>8.9999999999999998E-4</c:v>
                </c:pt>
                <c:pt idx="455">
                  <c:v>8.9999999999999998E-4</c:v>
                </c:pt>
                <c:pt idx="456">
                  <c:v>8.9999999999999998E-4</c:v>
                </c:pt>
                <c:pt idx="457">
                  <c:v>8.9999999999999998E-4</c:v>
                </c:pt>
                <c:pt idx="458">
                  <c:v>8.9999999999999998E-4</c:v>
                </c:pt>
                <c:pt idx="459">
                  <c:v>8.9999999999999998E-4</c:v>
                </c:pt>
                <c:pt idx="460">
                  <c:v>8.9999999999999998E-4</c:v>
                </c:pt>
                <c:pt idx="461">
                  <c:v>8.9999999999999998E-4</c:v>
                </c:pt>
                <c:pt idx="462">
                  <c:v>8.9999999999999998E-4</c:v>
                </c:pt>
                <c:pt idx="463">
                  <c:v>8.9999999999999998E-4</c:v>
                </c:pt>
                <c:pt idx="464">
                  <c:v>8.9999999999999998E-4</c:v>
                </c:pt>
                <c:pt idx="465">
                  <c:v>8.9999999999999998E-4</c:v>
                </c:pt>
                <c:pt idx="466">
                  <c:v>8.9999999999999998E-4</c:v>
                </c:pt>
                <c:pt idx="467">
                  <c:v>8.9999999999999998E-4</c:v>
                </c:pt>
                <c:pt idx="468">
                  <c:v>8.9999999999999998E-4</c:v>
                </c:pt>
                <c:pt idx="469">
                  <c:v>8.9999999999999998E-4</c:v>
                </c:pt>
                <c:pt idx="470">
                  <c:v>8.9999999999999998E-4</c:v>
                </c:pt>
                <c:pt idx="471">
                  <c:v>8.9999999999999998E-4</c:v>
                </c:pt>
                <c:pt idx="472">
                  <c:v>8.9999999999999998E-4</c:v>
                </c:pt>
                <c:pt idx="473">
                  <c:v>8.9999999999999998E-4</c:v>
                </c:pt>
                <c:pt idx="474">
                  <c:v>8.9999999999999998E-4</c:v>
                </c:pt>
                <c:pt idx="475">
                  <c:v>8.9999999999999998E-4</c:v>
                </c:pt>
                <c:pt idx="476">
                  <c:v>8.9999999999999998E-4</c:v>
                </c:pt>
                <c:pt idx="477">
                  <c:v>8.9999999999999998E-4</c:v>
                </c:pt>
                <c:pt idx="478">
                  <c:v>8.9999999999999998E-4</c:v>
                </c:pt>
                <c:pt idx="479">
                  <c:v>8.9999999999999998E-4</c:v>
                </c:pt>
                <c:pt idx="480">
                  <c:v>8.9999999999999998E-4</c:v>
                </c:pt>
                <c:pt idx="481">
                  <c:v>8.9999999999999998E-4</c:v>
                </c:pt>
                <c:pt idx="482">
                  <c:v>8.9999999999999998E-4</c:v>
                </c:pt>
                <c:pt idx="483">
                  <c:v>8.9999999999999998E-4</c:v>
                </c:pt>
                <c:pt idx="484">
                  <c:v>8.9999999999999998E-4</c:v>
                </c:pt>
                <c:pt idx="485">
                  <c:v>8.9999999999999998E-4</c:v>
                </c:pt>
                <c:pt idx="486">
                  <c:v>8.9999999999999998E-4</c:v>
                </c:pt>
                <c:pt idx="487">
                  <c:v>8.9999999999999998E-4</c:v>
                </c:pt>
                <c:pt idx="488">
                  <c:v>8.9999999999999998E-4</c:v>
                </c:pt>
                <c:pt idx="489">
                  <c:v>8.9999999999999998E-4</c:v>
                </c:pt>
                <c:pt idx="490">
                  <c:v>1E-3</c:v>
                </c:pt>
                <c:pt idx="491">
                  <c:v>1E-3</c:v>
                </c:pt>
                <c:pt idx="492">
                  <c:v>1E-3</c:v>
                </c:pt>
                <c:pt idx="493">
                  <c:v>1E-3</c:v>
                </c:pt>
                <c:pt idx="494">
                  <c:v>1E-3</c:v>
                </c:pt>
                <c:pt idx="495">
                  <c:v>1E-3</c:v>
                </c:pt>
                <c:pt idx="496">
                  <c:v>1E-3</c:v>
                </c:pt>
                <c:pt idx="497">
                  <c:v>1E-3</c:v>
                </c:pt>
                <c:pt idx="498">
                  <c:v>1E-3</c:v>
                </c:pt>
                <c:pt idx="499">
                  <c:v>1E-3</c:v>
                </c:pt>
                <c:pt idx="500">
                  <c:v>1E-3</c:v>
                </c:pt>
                <c:pt idx="501">
                  <c:v>1E-3</c:v>
                </c:pt>
                <c:pt idx="502">
                  <c:v>1E-3</c:v>
                </c:pt>
                <c:pt idx="503">
                  <c:v>1E-3</c:v>
                </c:pt>
                <c:pt idx="504">
                  <c:v>1E-3</c:v>
                </c:pt>
                <c:pt idx="505">
                  <c:v>1E-3</c:v>
                </c:pt>
                <c:pt idx="506">
                  <c:v>1E-3</c:v>
                </c:pt>
                <c:pt idx="507">
                  <c:v>1E-3</c:v>
                </c:pt>
                <c:pt idx="508">
                  <c:v>1E-3</c:v>
                </c:pt>
                <c:pt idx="509">
                  <c:v>1E-3</c:v>
                </c:pt>
                <c:pt idx="510">
                  <c:v>1E-3</c:v>
                </c:pt>
                <c:pt idx="511">
                  <c:v>1E-3</c:v>
                </c:pt>
                <c:pt idx="512">
                  <c:v>1E-3</c:v>
                </c:pt>
                <c:pt idx="513">
                  <c:v>1E-3</c:v>
                </c:pt>
                <c:pt idx="514">
                  <c:v>1E-3</c:v>
                </c:pt>
                <c:pt idx="515">
                  <c:v>1E-3</c:v>
                </c:pt>
                <c:pt idx="516">
                  <c:v>1E-3</c:v>
                </c:pt>
                <c:pt idx="517">
                  <c:v>1E-3</c:v>
                </c:pt>
                <c:pt idx="518">
                  <c:v>1E-3</c:v>
                </c:pt>
                <c:pt idx="519">
                  <c:v>1E-3</c:v>
                </c:pt>
                <c:pt idx="520">
                  <c:v>1E-3</c:v>
                </c:pt>
                <c:pt idx="521">
                  <c:v>1E-3</c:v>
                </c:pt>
                <c:pt idx="522">
                  <c:v>1E-3</c:v>
                </c:pt>
                <c:pt idx="523">
                  <c:v>1E-3</c:v>
                </c:pt>
                <c:pt idx="524">
                  <c:v>1E-3</c:v>
                </c:pt>
                <c:pt idx="525">
                  <c:v>1E-3</c:v>
                </c:pt>
                <c:pt idx="526">
                  <c:v>1E-3</c:v>
                </c:pt>
                <c:pt idx="527">
                  <c:v>1E-3</c:v>
                </c:pt>
                <c:pt idx="528">
                  <c:v>1E-3</c:v>
                </c:pt>
                <c:pt idx="529">
                  <c:v>1E-3</c:v>
                </c:pt>
                <c:pt idx="530">
                  <c:v>1E-3</c:v>
                </c:pt>
                <c:pt idx="531">
                  <c:v>1E-3</c:v>
                </c:pt>
                <c:pt idx="532">
                  <c:v>1E-3</c:v>
                </c:pt>
                <c:pt idx="533">
                  <c:v>1E-3</c:v>
                </c:pt>
                <c:pt idx="534">
                  <c:v>1E-3</c:v>
                </c:pt>
                <c:pt idx="535">
                  <c:v>1E-3</c:v>
                </c:pt>
                <c:pt idx="536">
                  <c:v>1E-3</c:v>
                </c:pt>
                <c:pt idx="537">
                  <c:v>1E-3</c:v>
                </c:pt>
                <c:pt idx="538">
                  <c:v>1E-3</c:v>
                </c:pt>
                <c:pt idx="539">
                  <c:v>1.1000000000000001E-3</c:v>
                </c:pt>
                <c:pt idx="540">
                  <c:v>1.1000000000000001E-3</c:v>
                </c:pt>
                <c:pt idx="541">
                  <c:v>1.1000000000000001E-3</c:v>
                </c:pt>
                <c:pt idx="542">
                  <c:v>1.1000000000000001E-3</c:v>
                </c:pt>
                <c:pt idx="543">
                  <c:v>1.1000000000000001E-3</c:v>
                </c:pt>
                <c:pt idx="544">
                  <c:v>1.1000000000000001E-3</c:v>
                </c:pt>
                <c:pt idx="545">
                  <c:v>1.1000000000000001E-3</c:v>
                </c:pt>
                <c:pt idx="546">
                  <c:v>1.1000000000000001E-3</c:v>
                </c:pt>
                <c:pt idx="547">
                  <c:v>1.1000000000000001E-3</c:v>
                </c:pt>
                <c:pt idx="548">
                  <c:v>1.1000000000000001E-3</c:v>
                </c:pt>
                <c:pt idx="549">
                  <c:v>1.1000000000000001E-3</c:v>
                </c:pt>
                <c:pt idx="550">
                  <c:v>1.1000000000000001E-3</c:v>
                </c:pt>
                <c:pt idx="551">
                  <c:v>1.1000000000000001E-3</c:v>
                </c:pt>
                <c:pt idx="552">
                  <c:v>1.1000000000000001E-3</c:v>
                </c:pt>
                <c:pt idx="553">
                  <c:v>1.1000000000000001E-3</c:v>
                </c:pt>
                <c:pt idx="554">
                  <c:v>1.1000000000000001E-3</c:v>
                </c:pt>
                <c:pt idx="555">
                  <c:v>1.1000000000000001E-3</c:v>
                </c:pt>
                <c:pt idx="556">
                  <c:v>1.1000000000000001E-3</c:v>
                </c:pt>
                <c:pt idx="557">
                  <c:v>1.1000000000000001E-3</c:v>
                </c:pt>
                <c:pt idx="558">
                  <c:v>1.1000000000000001E-3</c:v>
                </c:pt>
                <c:pt idx="559">
                  <c:v>1.1000000000000001E-3</c:v>
                </c:pt>
                <c:pt idx="560">
                  <c:v>1.1000000000000001E-3</c:v>
                </c:pt>
                <c:pt idx="561">
                  <c:v>1.1000000000000001E-3</c:v>
                </c:pt>
                <c:pt idx="562">
                  <c:v>1.1000000000000001E-3</c:v>
                </c:pt>
                <c:pt idx="563">
                  <c:v>1.1000000000000001E-3</c:v>
                </c:pt>
                <c:pt idx="564">
                  <c:v>1.1000000000000001E-3</c:v>
                </c:pt>
                <c:pt idx="565">
                  <c:v>1.1000000000000001E-3</c:v>
                </c:pt>
                <c:pt idx="566">
                  <c:v>1.1000000000000001E-3</c:v>
                </c:pt>
                <c:pt idx="567">
                  <c:v>1.1000000000000001E-3</c:v>
                </c:pt>
                <c:pt idx="568">
                  <c:v>1.1000000000000001E-3</c:v>
                </c:pt>
                <c:pt idx="569">
                  <c:v>1.1000000000000001E-3</c:v>
                </c:pt>
                <c:pt idx="570">
                  <c:v>1.1000000000000001E-3</c:v>
                </c:pt>
                <c:pt idx="571">
                  <c:v>1.1000000000000001E-3</c:v>
                </c:pt>
                <c:pt idx="572">
                  <c:v>1.1000000000000001E-3</c:v>
                </c:pt>
                <c:pt idx="573">
                  <c:v>1.1000000000000001E-3</c:v>
                </c:pt>
                <c:pt idx="574">
                  <c:v>1.1000000000000001E-3</c:v>
                </c:pt>
                <c:pt idx="575">
                  <c:v>1.1000000000000001E-3</c:v>
                </c:pt>
                <c:pt idx="576">
                  <c:v>1.1000000000000001E-3</c:v>
                </c:pt>
                <c:pt idx="577">
                  <c:v>1.1000000000000001E-3</c:v>
                </c:pt>
                <c:pt idx="578">
                  <c:v>1.1000000000000001E-3</c:v>
                </c:pt>
                <c:pt idx="579">
                  <c:v>1.1000000000000001E-3</c:v>
                </c:pt>
                <c:pt idx="580">
                  <c:v>1.1000000000000001E-3</c:v>
                </c:pt>
                <c:pt idx="581">
                  <c:v>1.1000000000000001E-3</c:v>
                </c:pt>
                <c:pt idx="582">
                  <c:v>1.1000000000000001E-3</c:v>
                </c:pt>
                <c:pt idx="583">
                  <c:v>1.1000000000000001E-3</c:v>
                </c:pt>
                <c:pt idx="584">
                  <c:v>1.1000000000000001E-3</c:v>
                </c:pt>
                <c:pt idx="585">
                  <c:v>1.1000000000000001E-3</c:v>
                </c:pt>
                <c:pt idx="586">
                  <c:v>1.1000000000000001E-3</c:v>
                </c:pt>
                <c:pt idx="587">
                  <c:v>1.1000000000000001E-3</c:v>
                </c:pt>
                <c:pt idx="588">
                  <c:v>1.1999999999999999E-3</c:v>
                </c:pt>
                <c:pt idx="589">
                  <c:v>1.1999999999999999E-3</c:v>
                </c:pt>
                <c:pt idx="590">
                  <c:v>1.1999999999999999E-3</c:v>
                </c:pt>
                <c:pt idx="591">
                  <c:v>1.1999999999999999E-3</c:v>
                </c:pt>
                <c:pt idx="592">
                  <c:v>1.1999999999999999E-3</c:v>
                </c:pt>
                <c:pt idx="593">
                  <c:v>1.1999999999999999E-3</c:v>
                </c:pt>
                <c:pt idx="594">
                  <c:v>1.1999999999999999E-3</c:v>
                </c:pt>
                <c:pt idx="595">
                  <c:v>1.1999999999999999E-3</c:v>
                </c:pt>
                <c:pt idx="596">
                  <c:v>1.1999999999999999E-3</c:v>
                </c:pt>
                <c:pt idx="597">
                  <c:v>1.1999999999999999E-3</c:v>
                </c:pt>
                <c:pt idx="598">
                  <c:v>1.1999999999999999E-3</c:v>
                </c:pt>
                <c:pt idx="599">
                  <c:v>1.1999999999999999E-3</c:v>
                </c:pt>
                <c:pt idx="600">
                  <c:v>1.1999999999999999E-3</c:v>
                </c:pt>
                <c:pt idx="601">
                  <c:v>1.1999999999999999E-3</c:v>
                </c:pt>
                <c:pt idx="602">
                  <c:v>1.1999999999999999E-3</c:v>
                </c:pt>
                <c:pt idx="603">
                  <c:v>1.1999999999999999E-3</c:v>
                </c:pt>
                <c:pt idx="604">
                  <c:v>1.1999999999999999E-3</c:v>
                </c:pt>
                <c:pt idx="605">
                  <c:v>1.1999999999999999E-3</c:v>
                </c:pt>
                <c:pt idx="606">
                  <c:v>1.1999999999999999E-3</c:v>
                </c:pt>
                <c:pt idx="607">
                  <c:v>1.1999999999999999E-3</c:v>
                </c:pt>
                <c:pt idx="608">
                  <c:v>1.1999999999999999E-3</c:v>
                </c:pt>
                <c:pt idx="609">
                  <c:v>1.1999999999999999E-3</c:v>
                </c:pt>
                <c:pt idx="610">
                  <c:v>1.1999999999999999E-3</c:v>
                </c:pt>
                <c:pt idx="611">
                  <c:v>1.1999999999999999E-3</c:v>
                </c:pt>
                <c:pt idx="612">
                  <c:v>1.1999999999999999E-3</c:v>
                </c:pt>
                <c:pt idx="613">
                  <c:v>1.1999999999999999E-3</c:v>
                </c:pt>
                <c:pt idx="614">
                  <c:v>1.1999999999999999E-3</c:v>
                </c:pt>
                <c:pt idx="615">
                  <c:v>1.1999999999999999E-3</c:v>
                </c:pt>
                <c:pt idx="616">
                  <c:v>1.1999999999999999E-3</c:v>
                </c:pt>
                <c:pt idx="617">
                  <c:v>1.1999999999999999E-3</c:v>
                </c:pt>
                <c:pt idx="618">
                  <c:v>1.1999999999999999E-3</c:v>
                </c:pt>
                <c:pt idx="619">
                  <c:v>1.1999999999999999E-3</c:v>
                </c:pt>
                <c:pt idx="620">
                  <c:v>1.1999999999999999E-3</c:v>
                </c:pt>
                <c:pt idx="621">
                  <c:v>1.1999999999999999E-3</c:v>
                </c:pt>
                <c:pt idx="622">
                  <c:v>1.1999999999999999E-3</c:v>
                </c:pt>
                <c:pt idx="623">
                  <c:v>1.1999999999999999E-3</c:v>
                </c:pt>
                <c:pt idx="624">
                  <c:v>1.1999999999999999E-3</c:v>
                </c:pt>
                <c:pt idx="625">
                  <c:v>1.1999999999999999E-3</c:v>
                </c:pt>
                <c:pt idx="626">
                  <c:v>1.1999999999999999E-3</c:v>
                </c:pt>
                <c:pt idx="627">
                  <c:v>1.1999999999999999E-3</c:v>
                </c:pt>
                <c:pt idx="628">
                  <c:v>1.1999999999999999E-3</c:v>
                </c:pt>
                <c:pt idx="629">
                  <c:v>1.1999999999999999E-3</c:v>
                </c:pt>
                <c:pt idx="630">
                  <c:v>1.1999999999999999E-3</c:v>
                </c:pt>
                <c:pt idx="631">
                  <c:v>1.1999999999999999E-3</c:v>
                </c:pt>
                <c:pt idx="632">
                  <c:v>1.1999999999999999E-3</c:v>
                </c:pt>
                <c:pt idx="633">
                  <c:v>1.1999999999999999E-3</c:v>
                </c:pt>
                <c:pt idx="634">
                  <c:v>1.1999999999999999E-3</c:v>
                </c:pt>
                <c:pt idx="635">
                  <c:v>1.1999999999999999E-3</c:v>
                </c:pt>
                <c:pt idx="636">
                  <c:v>1.1999999999999999E-3</c:v>
                </c:pt>
                <c:pt idx="637">
                  <c:v>1.2999999999999999E-3</c:v>
                </c:pt>
                <c:pt idx="638">
                  <c:v>1.2999999999999999E-3</c:v>
                </c:pt>
                <c:pt idx="639">
                  <c:v>1.2999999999999999E-3</c:v>
                </c:pt>
                <c:pt idx="640">
                  <c:v>1.2999999999999999E-3</c:v>
                </c:pt>
                <c:pt idx="641">
                  <c:v>1.2999999999999999E-3</c:v>
                </c:pt>
                <c:pt idx="642">
                  <c:v>1.2999999999999999E-3</c:v>
                </c:pt>
                <c:pt idx="643">
                  <c:v>1.2999999999999999E-3</c:v>
                </c:pt>
                <c:pt idx="644">
                  <c:v>1.2999999999999999E-3</c:v>
                </c:pt>
                <c:pt idx="645">
                  <c:v>1.2999999999999999E-3</c:v>
                </c:pt>
                <c:pt idx="646">
                  <c:v>1.2999999999999999E-3</c:v>
                </c:pt>
                <c:pt idx="647">
                  <c:v>1.2999999999999999E-3</c:v>
                </c:pt>
                <c:pt idx="648">
                  <c:v>1.2999999999999999E-3</c:v>
                </c:pt>
                <c:pt idx="649">
                  <c:v>1.2999999999999999E-3</c:v>
                </c:pt>
                <c:pt idx="650">
                  <c:v>1.2999999999999999E-3</c:v>
                </c:pt>
                <c:pt idx="651">
                  <c:v>1.2999999999999999E-3</c:v>
                </c:pt>
                <c:pt idx="652">
                  <c:v>1.2999999999999999E-3</c:v>
                </c:pt>
                <c:pt idx="653">
                  <c:v>1.2999999999999999E-3</c:v>
                </c:pt>
                <c:pt idx="654">
                  <c:v>1.2999999999999999E-3</c:v>
                </c:pt>
                <c:pt idx="655">
                  <c:v>1.2999999999999999E-3</c:v>
                </c:pt>
                <c:pt idx="656">
                  <c:v>1.2999999999999999E-3</c:v>
                </c:pt>
                <c:pt idx="657">
                  <c:v>1.2999999999999999E-3</c:v>
                </c:pt>
                <c:pt idx="658">
                  <c:v>1.2999999999999999E-3</c:v>
                </c:pt>
                <c:pt idx="659">
                  <c:v>1.2999999999999999E-3</c:v>
                </c:pt>
                <c:pt idx="660">
                  <c:v>1.2999999999999999E-3</c:v>
                </c:pt>
                <c:pt idx="661">
                  <c:v>1.2999999999999999E-3</c:v>
                </c:pt>
                <c:pt idx="662">
                  <c:v>1.2999999999999999E-3</c:v>
                </c:pt>
                <c:pt idx="663">
                  <c:v>1.2999999999999999E-3</c:v>
                </c:pt>
                <c:pt idx="664">
                  <c:v>1.2999999999999999E-3</c:v>
                </c:pt>
                <c:pt idx="665">
                  <c:v>1.2999999999999999E-3</c:v>
                </c:pt>
                <c:pt idx="666">
                  <c:v>1.2999999999999999E-3</c:v>
                </c:pt>
                <c:pt idx="667">
                  <c:v>1.2999999999999999E-3</c:v>
                </c:pt>
                <c:pt idx="668">
                  <c:v>1.2999999999999999E-3</c:v>
                </c:pt>
                <c:pt idx="669">
                  <c:v>1.2999999999999999E-3</c:v>
                </c:pt>
                <c:pt idx="670">
                  <c:v>1.2999999999999999E-3</c:v>
                </c:pt>
                <c:pt idx="671">
                  <c:v>1.2999999999999999E-3</c:v>
                </c:pt>
                <c:pt idx="672">
                  <c:v>1.2999999999999999E-3</c:v>
                </c:pt>
                <c:pt idx="673">
                  <c:v>1.2999999999999999E-3</c:v>
                </c:pt>
                <c:pt idx="674">
                  <c:v>1.2999999999999999E-3</c:v>
                </c:pt>
                <c:pt idx="675">
                  <c:v>1.2999999999999999E-3</c:v>
                </c:pt>
                <c:pt idx="676">
                  <c:v>1.2999999999999999E-3</c:v>
                </c:pt>
                <c:pt idx="677">
                  <c:v>1.2999999999999999E-3</c:v>
                </c:pt>
                <c:pt idx="678">
                  <c:v>1.2999999999999999E-3</c:v>
                </c:pt>
                <c:pt idx="679">
                  <c:v>1.2999999999999999E-3</c:v>
                </c:pt>
                <c:pt idx="680">
                  <c:v>1.2999999999999999E-3</c:v>
                </c:pt>
                <c:pt idx="681">
                  <c:v>1.2999999999999999E-3</c:v>
                </c:pt>
                <c:pt idx="682">
                  <c:v>1.2999999999999999E-3</c:v>
                </c:pt>
                <c:pt idx="683">
                  <c:v>1.2999999999999999E-3</c:v>
                </c:pt>
                <c:pt idx="684">
                  <c:v>1.2999999999999999E-3</c:v>
                </c:pt>
                <c:pt idx="685">
                  <c:v>1.2999999999999999E-3</c:v>
                </c:pt>
                <c:pt idx="686">
                  <c:v>1.4E-3</c:v>
                </c:pt>
                <c:pt idx="687">
                  <c:v>1.4E-3</c:v>
                </c:pt>
                <c:pt idx="688">
                  <c:v>1.4E-3</c:v>
                </c:pt>
                <c:pt idx="689">
                  <c:v>1.4E-3</c:v>
                </c:pt>
                <c:pt idx="690">
                  <c:v>1.4E-3</c:v>
                </c:pt>
                <c:pt idx="691">
                  <c:v>1.4E-3</c:v>
                </c:pt>
                <c:pt idx="692">
                  <c:v>1.4E-3</c:v>
                </c:pt>
                <c:pt idx="693">
                  <c:v>1.4E-3</c:v>
                </c:pt>
                <c:pt idx="694">
                  <c:v>1.4E-3</c:v>
                </c:pt>
                <c:pt idx="695">
                  <c:v>1.4E-3</c:v>
                </c:pt>
                <c:pt idx="696">
                  <c:v>1.4E-3</c:v>
                </c:pt>
                <c:pt idx="697">
                  <c:v>1.4E-3</c:v>
                </c:pt>
                <c:pt idx="698">
                  <c:v>1.4E-3</c:v>
                </c:pt>
                <c:pt idx="699">
                  <c:v>1.4E-3</c:v>
                </c:pt>
                <c:pt idx="700">
                  <c:v>1.4E-3</c:v>
                </c:pt>
                <c:pt idx="701">
                  <c:v>1.4E-3</c:v>
                </c:pt>
                <c:pt idx="702">
                  <c:v>1.4E-3</c:v>
                </c:pt>
                <c:pt idx="703">
                  <c:v>1.4E-3</c:v>
                </c:pt>
                <c:pt idx="704">
                  <c:v>1.4E-3</c:v>
                </c:pt>
                <c:pt idx="705">
                  <c:v>1.4E-3</c:v>
                </c:pt>
                <c:pt idx="706">
                  <c:v>1.4E-3</c:v>
                </c:pt>
                <c:pt idx="707">
                  <c:v>1.4E-3</c:v>
                </c:pt>
                <c:pt idx="708">
                  <c:v>1.4E-3</c:v>
                </c:pt>
                <c:pt idx="709">
                  <c:v>1.4E-3</c:v>
                </c:pt>
                <c:pt idx="710">
                  <c:v>1.4E-3</c:v>
                </c:pt>
                <c:pt idx="711">
                  <c:v>1.4E-3</c:v>
                </c:pt>
                <c:pt idx="712">
                  <c:v>1.4E-3</c:v>
                </c:pt>
                <c:pt idx="713">
                  <c:v>1.4E-3</c:v>
                </c:pt>
                <c:pt idx="714">
                  <c:v>1.4E-3</c:v>
                </c:pt>
                <c:pt idx="715">
                  <c:v>1.4E-3</c:v>
                </c:pt>
                <c:pt idx="716">
                  <c:v>1.4E-3</c:v>
                </c:pt>
                <c:pt idx="717">
                  <c:v>1.4E-3</c:v>
                </c:pt>
                <c:pt idx="718">
                  <c:v>1.4E-3</c:v>
                </c:pt>
                <c:pt idx="719">
                  <c:v>1.4E-3</c:v>
                </c:pt>
                <c:pt idx="720">
                  <c:v>1.4E-3</c:v>
                </c:pt>
                <c:pt idx="721">
                  <c:v>1.4E-3</c:v>
                </c:pt>
                <c:pt idx="722">
                  <c:v>1.4E-3</c:v>
                </c:pt>
                <c:pt idx="723">
                  <c:v>1.4E-3</c:v>
                </c:pt>
                <c:pt idx="724">
                  <c:v>1.4E-3</c:v>
                </c:pt>
                <c:pt idx="725">
                  <c:v>1.4E-3</c:v>
                </c:pt>
                <c:pt idx="726">
                  <c:v>1.4E-3</c:v>
                </c:pt>
                <c:pt idx="727">
                  <c:v>1.4E-3</c:v>
                </c:pt>
                <c:pt idx="728">
                  <c:v>1.4E-3</c:v>
                </c:pt>
                <c:pt idx="729">
                  <c:v>1.4E-3</c:v>
                </c:pt>
                <c:pt idx="730">
                  <c:v>1.4E-3</c:v>
                </c:pt>
                <c:pt idx="731">
                  <c:v>1.4E-3</c:v>
                </c:pt>
                <c:pt idx="732">
                  <c:v>1.4E-3</c:v>
                </c:pt>
                <c:pt idx="733">
                  <c:v>1.4E-3</c:v>
                </c:pt>
                <c:pt idx="734">
                  <c:v>1.4E-3</c:v>
                </c:pt>
                <c:pt idx="735">
                  <c:v>1.5E-3</c:v>
                </c:pt>
                <c:pt idx="736">
                  <c:v>1.5E-3</c:v>
                </c:pt>
                <c:pt idx="737">
                  <c:v>1.5E-3</c:v>
                </c:pt>
                <c:pt idx="738">
                  <c:v>1.5E-3</c:v>
                </c:pt>
                <c:pt idx="739">
                  <c:v>1.5E-3</c:v>
                </c:pt>
                <c:pt idx="740">
                  <c:v>1.5E-3</c:v>
                </c:pt>
                <c:pt idx="741">
                  <c:v>1.5E-3</c:v>
                </c:pt>
                <c:pt idx="742">
                  <c:v>1.5E-3</c:v>
                </c:pt>
                <c:pt idx="743">
                  <c:v>1.5E-3</c:v>
                </c:pt>
                <c:pt idx="744">
                  <c:v>1.5E-3</c:v>
                </c:pt>
                <c:pt idx="745">
                  <c:v>1.5E-3</c:v>
                </c:pt>
                <c:pt idx="746">
                  <c:v>1.5E-3</c:v>
                </c:pt>
                <c:pt idx="747">
                  <c:v>1.5E-3</c:v>
                </c:pt>
                <c:pt idx="748">
                  <c:v>1.5E-3</c:v>
                </c:pt>
                <c:pt idx="749">
                  <c:v>1.5E-3</c:v>
                </c:pt>
                <c:pt idx="750">
                  <c:v>1.5E-3</c:v>
                </c:pt>
                <c:pt idx="751">
                  <c:v>1.5E-3</c:v>
                </c:pt>
                <c:pt idx="752">
                  <c:v>1.5E-3</c:v>
                </c:pt>
                <c:pt idx="753">
                  <c:v>1.5E-3</c:v>
                </c:pt>
                <c:pt idx="754">
                  <c:v>1.5E-3</c:v>
                </c:pt>
                <c:pt idx="755">
                  <c:v>1.5E-3</c:v>
                </c:pt>
                <c:pt idx="756">
                  <c:v>1.5E-3</c:v>
                </c:pt>
                <c:pt idx="757">
                  <c:v>1.5E-3</c:v>
                </c:pt>
                <c:pt idx="758">
                  <c:v>1.5E-3</c:v>
                </c:pt>
                <c:pt idx="759">
                  <c:v>1.5E-3</c:v>
                </c:pt>
                <c:pt idx="760">
                  <c:v>1.5E-3</c:v>
                </c:pt>
                <c:pt idx="761">
                  <c:v>1.5E-3</c:v>
                </c:pt>
                <c:pt idx="762">
                  <c:v>1.5E-3</c:v>
                </c:pt>
                <c:pt idx="763">
                  <c:v>1.5E-3</c:v>
                </c:pt>
                <c:pt idx="764">
                  <c:v>1.5E-3</c:v>
                </c:pt>
                <c:pt idx="765">
                  <c:v>1.5E-3</c:v>
                </c:pt>
                <c:pt idx="766">
                  <c:v>1.5E-3</c:v>
                </c:pt>
                <c:pt idx="767">
                  <c:v>1.5E-3</c:v>
                </c:pt>
                <c:pt idx="768">
                  <c:v>1.5E-3</c:v>
                </c:pt>
                <c:pt idx="769">
                  <c:v>1.5E-3</c:v>
                </c:pt>
                <c:pt idx="770">
                  <c:v>1.5E-3</c:v>
                </c:pt>
                <c:pt idx="771">
                  <c:v>1.5E-3</c:v>
                </c:pt>
                <c:pt idx="772">
                  <c:v>1.5E-3</c:v>
                </c:pt>
                <c:pt idx="773">
                  <c:v>1.5E-3</c:v>
                </c:pt>
                <c:pt idx="774">
                  <c:v>1.5E-3</c:v>
                </c:pt>
                <c:pt idx="775">
                  <c:v>1.5E-3</c:v>
                </c:pt>
                <c:pt idx="776">
                  <c:v>1.5E-3</c:v>
                </c:pt>
                <c:pt idx="777">
                  <c:v>1.5E-3</c:v>
                </c:pt>
                <c:pt idx="778">
                  <c:v>1.5E-3</c:v>
                </c:pt>
                <c:pt idx="779">
                  <c:v>1.5E-3</c:v>
                </c:pt>
                <c:pt idx="780">
                  <c:v>1.5E-3</c:v>
                </c:pt>
                <c:pt idx="781">
                  <c:v>1.5E-3</c:v>
                </c:pt>
                <c:pt idx="782">
                  <c:v>1.5E-3</c:v>
                </c:pt>
                <c:pt idx="783">
                  <c:v>1.5E-3</c:v>
                </c:pt>
                <c:pt idx="784">
                  <c:v>1.6000000000000001E-3</c:v>
                </c:pt>
                <c:pt idx="785">
                  <c:v>1.6000000000000001E-3</c:v>
                </c:pt>
                <c:pt idx="786">
                  <c:v>1.6000000000000001E-3</c:v>
                </c:pt>
                <c:pt idx="787">
                  <c:v>1.6000000000000001E-3</c:v>
                </c:pt>
                <c:pt idx="788">
                  <c:v>1.6000000000000001E-3</c:v>
                </c:pt>
                <c:pt idx="789">
                  <c:v>1.6000000000000001E-3</c:v>
                </c:pt>
                <c:pt idx="790">
                  <c:v>1.6000000000000001E-3</c:v>
                </c:pt>
                <c:pt idx="791">
                  <c:v>1.6000000000000001E-3</c:v>
                </c:pt>
                <c:pt idx="792">
                  <c:v>1.6000000000000001E-3</c:v>
                </c:pt>
                <c:pt idx="793">
                  <c:v>1.6000000000000001E-3</c:v>
                </c:pt>
                <c:pt idx="794">
                  <c:v>1.6000000000000001E-3</c:v>
                </c:pt>
                <c:pt idx="795">
                  <c:v>1.6000000000000001E-3</c:v>
                </c:pt>
                <c:pt idx="796">
                  <c:v>1.6000000000000001E-3</c:v>
                </c:pt>
                <c:pt idx="797">
                  <c:v>1.6000000000000001E-3</c:v>
                </c:pt>
                <c:pt idx="798">
                  <c:v>1.6000000000000001E-3</c:v>
                </c:pt>
                <c:pt idx="799">
                  <c:v>1.6000000000000001E-3</c:v>
                </c:pt>
                <c:pt idx="800">
                  <c:v>1.6000000000000001E-3</c:v>
                </c:pt>
                <c:pt idx="801">
                  <c:v>1.6000000000000001E-3</c:v>
                </c:pt>
                <c:pt idx="802">
                  <c:v>1.6000000000000001E-3</c:v>
                </c:pt>
                <c:pt idx="803">
                  <c:v>1.6000000000000001E-3</c:v>
                </c:pt>
                <c:pt idx="804">
                  <c:v>1.6000000000000001E-3</c:v>
                </c:pt>
                <c:pt idx="805">
                  <c:v>1.6000000000000001E-3</c:v>
                </c:pt>
                <c:pt idx="806">
                  <c:v>1.6000000000000001E-3</c:v>
                </c:pt>
                <c:pt idx="807">
                  <c:v>1.6000000000000001E-3</c:v>
                </c:pt>
                <c:pt idx="808">
                  <c:v>1.6000000000000001E-3</c:v>
                </c:pt>
                <c:pt idx="809">
                  <c:v>1.6000000000000001E-3</c:v>
                </c:pt>
                <c:pt idx="810">
                  <c:v>1.6000000000000001E-3</c:v>
                </c:pt>
                <c:pt idx="811">
                  <c:v>1.6000000000000001E-3</c:v>
                </c:pt>
                <c:pt idx="812">
                  <c:v>1.6000000000000001E-3</c:v>
                </c:pt>
                <c:pt idx="813">
                  <c:v>1.6000000000000001E-3</c:v>
                </c:pt>
                <c:pt idx="814">
                  <c:v>1.6000000000000001E-3</c:v>
                </c:pt>
                <c:pt idx="815">
                  <c:v>1.6000000000000001E-3</c:v>
                </c:pt>
                <c:pt idx="816">
                  <c:v>1.6000000000000001E-3</c:v>
                </c:pt>
                <c:pt idx="817">
                  <c:v>1.6000000000000001E-3</c:v>
                </c:pt>
                <c:pt idx="818">
                  <c:v>1.6000000000000001E-3</c:v>
                </c:pt>
                <c:pt idx="819">
                  <c:v>1.6000000000000001E-3</c:v>
                </c:pt>
                <c:pt idx="820">
                  <c:v>1.6000000000000001E-3</c:v>
                </c:pt>
                <c:pt idx="821">
                  <c:v>1.6000000000000001E-3</c:v>
                </c:pt>
                <c:pt idx="822">
                  <c:v>1.6000000000000001E-3</c:v>
                </c:pt>
                <c:pt idx="823">
                  <c:v>1.6000000000000001E-3</c:v>
                </c:pt>
                <c:pt idx="824">
                  <c:v>1.6000000000000001E-3</c:v>
                </c:pt>
                <c:pt idx="825">
                  <c:v>1.6000000000000001E-3</c:v>
                </c:pt>
                <c:pt idx="826">
                  <c:v>1.6000000000000001E-3</c:v>
                </c:pt>
                <c:pt idx="827">
                  <c:v>1.6000000000000001E-3</c:v>
                </c:pt>
                <c:pt idx="828">
                  <c:v>1.6000000000000001E-3</c:v>
                </c:pt>
                <c:pt idx="829">
                  <c:v>1.6000000000000001E-3</c:v>
                </c:pt>
                <c:pt idx="830">
                  <c:v>1.6000000000000001E-3</c:v>
                </c:pt>
                <c:pt idx="831">
                  <c:v>1.6000000000000001E-3</c:v>
                </c:pt>
                <c:pt idx="832">
                  <c:v>1.6000000000000001E-3</c:v>
                </c:pt>
                <c:pt idx="833">
                  <c:v>1.6999999999999999E-3</c:v>
                </c:pt>
                <c:pt idx="834">
                  <c:v>1.6999999999999999E-3</c:v>
                </c:pt>
                <c:pt idx="835">
                  <c:v>1.6999999999999999E-3</c:v>
                </c:pt>
                <c:pt idx="836">
                  <c:v>1.6999999999999999E-3</c:v>
                </c:pt>
                <c:pt idx="837">
                  <c:v>1.6999999999999999E-3</c:v>
                </c:pt>
                <c:pt idx="838">
                  <c:v>1.6999999999999999E-3</c:v>
                </c:pt>
                <c:pt idx="839">
                  <c:v>1.6999999999999999E-3</c:v>
                </c:pt>
                <c:pt idx="840">
                  <c:v>1.6999999999999999E-3</c:v>
                </c:pt>
                <c:pt idx="841">
                  <c:v>1.6999999999999999E-3</c:v>
                </c:pt>
                <c:pt idx="842">
                  <c:v>1.6999999999999999E-3</c:v>
                </c:pt>
                <c:pt idx="843">
                  <c:v>1.6999999999999999E-3</c:v>
                </c:pt>
                <c:pt idx="844">
                  <c:v>1.6999999999999999E-3</c:v>
                </c:pt>
                <c:pt idx="845">
                  <c:v>1.6999999999999999E-3</c:v>
                </c:pt>
                <c:pt idx="846">
                  <c:v>1.6999999999999999E-3</c:v>
                </c:pt>
                <c:pt idx="847">
                  <c:v>1.6999999999999999E-3</c:v>
                </c:pt>
                <c:pt idx="848">
                  <c:v>1.6999999999999999E-3</c:v>
                </c:pt>
                <c:pt idx="849">
                  <c:v>1.6999999999999999E-3</c:v>
                </c:pt>
                <c:pt idx="850">
                  <c:v>1.6999999999999999E-3</c:v>
                </c:pt>
                <c:pt idx="851">
                  <c:v>1.6999999999999999E-3</c:v>
                </c:pt>
                <c:pt idx="852">
                  <c:v>1.6999999999999999E-3</c:v>
                </c:pt>
                <c:pt idx="853">
                  <c:v>1.6999999999999999E-3</c:v>
                </c:pt>
                <c:pt idx="854">
                  <c:v>1.6999999999999999E-3</c:v>
                </c:pt>
                <c:pt idx="855">
                  <c:v>1.6999999999999999E-3</c:v>
                </c:pt>
                <c:pt idx="856">
                  <c:v>1.6999999999999999E-3</c:v>
                </c:pt>
                <c:pt idx="857">
                  <c:v>1.6999999999999999E-3</c:v>
                </c:pt>
                <c:pt idx="858">
                  <c:v>1.6999999999999999E-3</c:v>
                </c:pt>
                <c:pt idx="859">
                  <c:v>1.6999999999999999E-3</c:v>
                </c:pt>
                <c:pt idx="860">
                  <c:v>1.6999999999999999E-3</c:v>
                </c:pt>
                <c:pt idx="861">
                  <c:v>1.6999999999999999E-3</c:v>
                </c:pt>
                <c:pt idx="862">
                  <c:v>1.6999999999999999E-3</c:v>
                </c:pt>
                <c:pt idx="863">
                  <c:v>1.6999999999999999E-3</c:v>
                </c:pt>
                <c:pt idx="864">
                  <c:v>1.6999999999999999E-3</c:v>
                </c:pt>
                <c:pt idx="865">
                  <c:v>1.6999999999999999E-3</c:v>
                </c:pt>
                <c:pt idx="866">
                  <c:v>1.6999999999999999E-3</c:v>
                </c:pt>
                <c:pt idx="867">
                  <c:v>1.6999999999999999E-3</c:v>
                </c:pt>
                <c:pt idx="868">
                  <c:v>1.6999999999999999E-3</c:v>
                </c:pt>
                <c:pt idx="869">
                  <c:v>1.6999999999999999E-3</c:v>
                </c:pt>
                <c:pt idx="870">
                  <c:v>1.6999999999999999E-3</c:v>
                </c:pt>
                <c:pt idx="871">
                  <c:v>1.6999999999999999E-3</c:v>
                </c:pt>
                <c:pt idx="872">
                  <c:v>1.6999999999999999E-3</c:v>
                </c:pt>
                <c:pt idx="873">
                  <c:v>1.6999999999999999E-3</c:v>
                </c:pt>
                <c:pt idx="874">
                  <c:v>1.6999999999999999E-3</c:v>
                </c:pt>
                <c:pt idx="875">
                  <c:v>1.6999999999999999E-3</c:v>
                </c:pt>
                <c:pt idx="876">
                  <c:v>1.6999999999999999E-3</c:v>
                </c:pt>
                <c:pt idx="877">
                  <c:v>1.6999999999999999E-3</c:v>
                </c:pt>
                <c:pt idx="878">
                  <c:v>1.6999999999999999E-3</c:v>
                </c:pt>
                <c:pt idx="879">
                  <c:v>1.6999999999999999E-3</c:v>
                </c:pt>
                <c:pt idx="880">
                  <c:v>1.6999999999999999E-3</c:v>
                </c:pt>
                <c:pt idx="881">
                  <c:v>1.6999999999999999E-3</c:v>
                </c:pt>
                <c:pt idx="882">
                  <c:v>1.8E-3</c:v>
                </c:pt>
                <c:pt idx="883">
                  <c:v>1.8E-3</c:v>
                </c:pt>
                <c:pt idx="884">
                  <c:v>1.8E-3</c:v>
                </c:pt>
                <c:pt idx="885">
                  <c:v>1.8E-3</c:v>
                </c:pt>
                <c:pt idx="886">
                  <c:v>1.8E-3</c:v>
                </c:pt>
                <c:pt idx="887">
                  <c:v>1.8E-3</c:v>
                </c:pt>
                <c:pt idx="888">
                  <c:v>1.8E-3</c:v>
                </c:pt>
                <c:pt idx="889">
                  <c:v>1.8E-3</c:v>
                </c:pt>
                <c:pt idx="890">
                  <c:v>1.8E-3</c:v>
                </c:pt>
                <c:pt idx="891">
                  <c:v>1.8E-3</c:v>
                </c:pt>
                <c:pt idx="892">
                  <c:v>1.8E-3</c:v>
                </c:pt>
                <c:pt idx="893">
                  <c:v>1.8E-3</c:v>
                </c:pt>
                <c:pt idx="894">
                  <c:v>1.8E-3</c:v>
                </c:pt>
                <c:pt idx="895">
                  <c:v>1.8E-3</c:v>
                </c:pt>
                <c:pt idx="896">
                  <c:v>1.8E-3</c:v>
                </c:pt>
                <c:pt idx="897">
                  <c:v>1.8E-3</c:v>
                </c:pt>
                <c:pt idx="898">
                  <c:v>1.8E-3</c:v>
                </c:pt>
                <c:pt idx="899">
                  <c:v>1.8E-3</c:v>
                </c:pt>
                <c:pt idx="900">
                  <c:v>1.8E-3</c:v>
                </c:pt>
                <c:pt idx="901">
                  <c:v>1.8E-3</c:v>
                </c:pt>
                <c:pt idx="902">
                  <c:v>1.8E-3</c:v>
                </c:pt>
                <c:pt idx="903">
                  <c:v>1.8E-3</c:v>
                </c:pt>
                <c:pt idx="904">
                  <c:v>1.8E-3</c:v>
                </c:pt>
                <c:pt idx="905">
                  <c:v>1.8E-3</c:v>
                </c:pt>
                <c:pt idx="906">
                  <c:v>1.8E-3</c:v>
                </c:pt>
                <c:pt idx="907">
                  <c:v>1.8E-3</c:v>
                </c:pt>
                <c:pt idx="908">
                  <c:v>1.8E-3</c:v>
                </c:pt>
                <c:pt idx="909">
                  <c:v>1.8E-3</c:v>
                </c:pt>
                <c:pt idx="910">
                  <c:v>1.8E-3</c:v>
                </c:pt>
                <c:pt idx="911">
                  <c:v>1.8E-3</c:v>
                </c:pt>
                <c:pt idx="912">
                  <c:v>1.8E-3</c:v>
                </c:pt>
                <c:pt idx="913">
                  <c:v>1.8E-3</c:v>
                </c:pt>
                <c:pt idx="914">
                  <c:v>1.8E-3</c:v>
                </c:pt>
                <c:pt idx="915">
                  <c:v>1.8E-3</c:v>
                </c:pt>
                <c:pt idx="916">
                  <c:v>1.8E-3</c:v>
                </c:pt>
                <c:pt idx="917">
                  <c:v>1.8E-3</c:v>
                </c:pt>
                <c:pt idx="918">
                  <c:v>1.8E-3</c:v>
                </c:pt>
                <c:pt idx="919">
                  <c:v>1.8E-3</c:v>
                </c:pt>
                <c:pt idx="920">
                  <c:v>1.8E-3</c:v>
                </c:pt>
                <c:pt idx="921">
                  <c:v>1.8E-3</c:v>
                </c:pt>
                <c:pt idx="922">
                  <c:v>1.8E-3</c:v>
                </c:pt>
                <c:pt idx="923">
                  <c:v>1.8E-3</c:v>
                </c:pt>
                <c:pt idx="924">
                  <c:v>1.8E-3</c:v>
                </c:pt>
                <c:pt idx="925">
                  <c:v>1.8E-3</c:v>
                </c:pt>
                <c:pt idx="926">
                  <c:v>1.8E-3</c:v>
                </c:pt>
                <c:pt idx="927">
                  <c:v>1.8E-3</c:v>
                </c:pt>
                <c:pt idx="928">
                  <c:v>1.8E-3</c:v>
                </c:pt>
                <c:pt idx="929">
                  <c:v>1.8E-3</c:v>
                </c:pt>
                <c:pt idx="930">
                  <c:v>1.8E-3</c:v>
                </c:pt>
                <c:pt idx="931">
                  <c:v>1.9E-3</c:v>
                </c:pt>
                <c:pt idx="932">
                  <c:v>1.9E-3</c:v>
                </c:pt>
                <c:pt idx="933">
                  <c:v>1.9E-3</c:v>
                </c:pt>
                <c:pt idx="934">
                  <c:v>1.9E-3</c:v>
                </c:pt>
                <c:pt idx="935">
                  <c:v>1.9E-3</c:v>
                </c:pt>
                <c:pt idx="936">
                  <c:v>1.9E-3</c:v>
                </c:pt>
                <c:pt idx="937">
                  <c:v>1.9E-3</c:v>
                </c:pt>
                <c:pt idx="938">
                  <c:v>1.9E-3</c:v>
                </c:pt>
                <c:pt idx="939">
                  <c:v>1.9E-3</c:v>
                </c:pt>
                <c:pt idx="940">
                  <c:v>1.9E-3</c:v>
                </c:pt>
                <c:pt idx="941">
                  <c:v>1.9E-3</c:v>
                </c:pt>
                <c:pt idx="942">
                  <c:v>1.9E-3</c:v>
                </c:pt>
                <c:pt idx="943">
                  <c:v>1.9E-3</c:v>
                </c:pt>
                <c:pt idx="944">
                  <c:v>1.9E-3</c:v>
                </c:pt>
                <c:pt idx="945">
                  <c:v>1.9E-3</c:v>
                </c:pt>
                <c:pt idx="946">
                  <c:v>1.9E-3</c:v>
                </c:pt>
                <c:pt idx="947">
                  <c:v>1.9E-3</c:v>
                </c:pt>
                <c:pt idx="948">
                  <c:v>1.9E-3</c:v>
                </c:pt>
                <c:pt idx="949">
                  <c:v>1.9E-3</c:v>
                </c:pt>
                <c:pt idx="950">
                  <c:v>1.9E-3</c:v>
                </c:pt>
                <c:pt idx="951">
                  <c:v>1.9E-3</c:v>
                </c:pt>
                <c:pt idx="952">
                  <c:v>1.9E-3</c:v>
                </c:pt>
                <c:pt idx="953">
                  <c:v>1.9E-3</c:v>
                </c:pt>
                <c:pt idx="954">
                  <c:v>1.9E-3</c:v>
                </c:pt>
                <c:pt idx="955">
                  <c:v>1.9E-3</c:v>
                </c:pt>
                <c:pt idx="956">
                  <c:v>1.9E-3</c:v>
                </c:pt>
                <c:pt idx="957">
                  <c:v>1.9E-3</c:v>
                </c:pt>
                <c:pt idx="958">
                  <c:v>1.9E-3</c:v>
                </c:pt>
                <c:pt idx="959">
                  <c:v>1.9E-3</c:v>
                </c:pt>
                <c:pt idx="960">
                  <c:v>1.9E-3</c:v>
                </c:pt>
                <c:pt idx="961">
                  <c:v>1.9E-3</c:v>
                </c:pt>
                <c:pt idx="962">
                  <c:v>1.9E-3</c:v>
                </c:pt>
                <c:pt idx="963">
                  <c:v>1.9E-3</c:v>
                </c:pt>
                <c:pt idx="964">
                  <c:v>1.9E-3</c:v>
                </c:pt>
                <c:pt idx="965">
                  <c:v>1.9E-3</c:v>
                </c:pt>
                <c:pt idx="966">
                  <c:v>1.9E-3</c:v>
                </c:pt>
                <c:pt idx="967">
                  <c:v>1.9E-3</c:v>
                </c:pt>
                <c:pt idx="968">
                  <c:v>1.9E-3</c:v>
                </c:pt>
                <c:pt idx="969">
                  <c:v>1.9E-3</c:v>
                </c:pt>
                <c:pt idx="970">
                  <c:v>1.9E-3</c:v>
                </c:pt>
                <c:pt idx="971">
                  <c:v>1.9E-3</c:v>
                </c:pt>
                <c:pt idx="972">
                  <c:v>1.9E-3</c:v>
                </c:pt>
                <c:pt idx="973">
                  <c:v>1.9E-3</c:v>
                </c:pt>
                <c:pt idx="974">
                  <c:v>1.9E-3</c:v>
                </c:pt>
                <c:pt idx="975">
                  <c:v>1.9E-3</c:v>
                </c:pt>
                <c:pt idx="976">
                  <c:v>1.9E-3</c:v>
                </c:pt>
                <c:pt idx="977">
                  <c:v>1.9E-3</c:v>
                </c:pt>
                <c:pt idx="978">
                  <c:v>1.9E-3</c:v>
                </c:pt>
                <c:pt idx="979">
                  <c:v>1.9E-3</c:v>
                </c:pt>
                <c:pt idx="980">
                  <c:v>2E-3</c:v>
                </c:pt>
                <c:pt idx="981">
                  <c:v>2E-3</c:v>
                </c:pt>
                <c:pt idx="982">
                  <c:v>2E-3</c:v>
                </c:pt>
                <c:pt idx="983">
                  <c:v>2E-3</c:v>
                </c:pt>
                <c:pt idx="984">
                  <c:v>2E-3</c:v>
                </c:pt>
                <c:pt idx="985">
                  <c:v>2E-3</c:v>
                </c:pt>
                <c:pt idx="986">
                  <c:v>2E-3</c:v>
                </c:pt>
                <c:pt idx="987">
                  <c:v>2E-3</c:v>
                </c:pt>
                <c:pt idx="988">
                  <c:v>2E-3</c:v>
                </c:pt>
                <c:pt idx="989">
                  <c:v>2E-3</c:v>
                </c:pt>
                <c:pt idx="990">
                  <c:v>2E-3</c:v>
                </c:pt>
                <c:pt idx="991">
                  <c:v>2E-3</c:v>
                </c:pt>
                <c:pt idx="992">
                  <c:v>2E-3</c:v>
                </c:pt>
                <c:pt idx="993">
                  <c:v>2E-3</c:v>
                </c:pt>
                <c:pt idx="994">
                  <c:v>2E-3</c:v>
                </c:pt>
                <c:pt idx="995">
                  <c:v>2E-3</c:v>
                </c:pt>
                <c:pt idx="996">
                  <c:v>2E-3</c:v>
                </c:pt>
                <c:pt idx="997">
                  <c:v>2E-3</c:v>
                </c:pt>
                <c:pt idx="998">
                  <c:v>2E-3</c:v>
                </c:pt>
                <c:pt idx="999">
                  <c:v>2E-3</c:v>
                </c:pt>
                <c:pt idx="1000">
                  <c:v>2E-3</c:v>
                </c:pt>
                <c:pt idx="1001">
                  <c:v>2E-3</c:v>
                </c:pt>
                <c:pt idx="1002">
                  <c:v>2E-3</c:v>
                </c:pt>
                <c:pt idx="1003">
                  <c:v>2E-3</c:v>
                </c:pt>
                <c:pt idx="1004">
                  <c:v>2E-3</c:v>
                </c:pt>
                <c:pt idx="1005">
                  <c:v>2E-3</c:v>
                </c:pt>
                <c:pt idx="1006">
                  <c:v>2E-3</c:v>
                </c:pt>
                <c:pt idx="1007">
                  <c:v>2E-3</c:v>
                </c:pt>
                <c:pt idx="1008">
                  <c:v>2E-3</c:v>
                </c:pt>
                <c:pt idx="1009">
                  <c:v>2E-3</c:v>
                </c:pt>
                <c:pt idx="1010">
                  <c:v>2E-3</c:v>
                </c:pt>
                <c:pt idx="1011">
                  <c:v>2E-3</c:v>
                </c:pt>
                <c:pt idx="1012">
                  <c:v>2E-3</c:v>
                </c:pt>
                <c:pt idx="1013">
                  <c:v>2E-3</c:v>
                </c:pt>
                <c:pt idx="1014">
                  <c:v>2E-3</c:v>
                </c:pt>
                <c:pt idx="1015">
                  <c:v>2E-3</c:v>
                </c:pt>
                <c:pt idx="1016">
                  <c:v>2E-3</c:v>
                </c:pt>
                <c:pt idx="1017">
                  <c:v>2E-3</c:v>
                </c:pt>
                <c:pt idx="1018">
                  <c:v>2E-3</c:v>
                </c:pt>
                <c:pt idx="1019">
                  <c:v>2E-3</c:v>
                </c:pt>
                <c:pt idx="1020">
                  <c:v>2E-3</c:v>
                </c:pt>
                <c:pt idx="1021">
                  <c:v>2E-3</c:v>
                </c:pt>
                <c:pt idx="1022">
                  <c:v>2E-3</c:v>
                </c:pt>
                <c:pt idx="1023">
                  <c:v>2E-3</c:v>
                </c:pt>
                <c:pt idx="1024">
                  <c:v>2E-3</c:v>
                </c:pt>
                <c:pt idx="1025">
                  <c:v>2E-3</c:v>
                </c:pt>
                <c:pt idx="1026">
                  <c:v>2E-3</c:v>
                </c:pt>
                <c:pt idx="1027">
                  <c:v>2E-3</c:v>
                </c:pt>
                <c:pt idx="1028">
                  <c:v>2E-3</c:v>
                </c:pt>
                <c:pt idx="1029">
                  <c:v>2.0999999999999999E-3</c:v>
                </c:pt>
                <c:pt idx="1030">
                  <c:v>2.0999999999999999E-3</c:v>
                </c:pt>
                <c:pt idx="1031">
                  <c:v>2.0999999999999999E-3</c:v>
                </c:pt>
                <c:pt idx="1032">
                  <c:v>2.0999999999999999E-3</c:v>
                </c:pt>
                <c:pt idx="1033">
                  <c:v>2.0999999999999999E-3</c:v>
                </c:pt>
                <c:pt idx="1034">
                  <c:v>2.0999999999999999E-3</c:v>
                </c:pt>
                <c:pt idx="1035">
                  <c:v>2.0999999999999999E-3</c:v>
                </c:pt>
                <c:pt idx="1036">
                  <c:v>2.0999999999999999E-3</c:v>
                </c:pt>
                <c:pt idx="1037">
                  <c:v>2.0999999999999999E-3</c:v>
                </c:pt>
                <c:pt idx="1038">
                  <c:v>2.0999999999999999E-3</c:v>
                </c:pt>
                <c:pt idx="1039">
                  <c:v>2.0999999999999999E-3</c:v>
                </c:pt>
                <c:pt idx="1040">
                  <c:v>2.0999999999999999E-3</c:v>
                </c:pt>
                <c:pt idx="1041">
                  <c:v>2.0999999999999999E-3</c:v>
                </c:pt>
                <c:pt idx="1042">
                  <c:v>2.0999999999999999E-3</c:v>
                </c:pt>
                <c:pt idx="1043">
                  <c:v>2.0999999999999999E-3</c:v>
                </c:pt>
                <c:pt idx="1044">
                  <c:v>2.0999999999999999E-3</c:v>
                </c:pt>
                <c:pt idx="1045">
                  <c:v>2.0999999999999999E-3</c:v>
                </c:pt>
                <c:pt idx="1046">
                  <c:v>2.0999999999999999E-3</c:v>
                </c:pt>
                <c:pt idx="1047">
                  <c:v>2.0999999999999999E-3</c:v>
                </c:pt>
                <c:pt idx="1048">
                  <c:v>2.0999999999999999E-3</c:v>
                </c:pt>
                <c:pt idx="1049">
                  <c:v>2.0999999999999999E-3</c:v>
                </c:pt>
                <c:pt idx="1050">
                  <c:v>2.0999999999999999E-3</c:v>
                </c:pt>
                <c:pt idx="1051">
                  <c:v>2.0999999999999999E-3</c:v>
                </c:pt>
                <c:pt idx="1052">
                  <c:v>2.0999999999999999E-3</c:v>
                </c:pt>
                <c:pt idx="1053">
                  <c:v>2.0999999999999999E-3</c:v>
                </c:pt>
                <c:pt idx="1054">
                  <c:v>2.0999999999999999E-3</c:v>
                </c:pt>
                <c:pt idx="1055">
                  <c:v>2.0999999999999999E-3</c:v>
                </c:pt>
                <c:pt idx="1056">
                  <c:v>2.0999999999999999E-3</c:v>
                </c:pt>
                <c:pt idx="1057">
                  <c:v>2.0999999999999999E-3</c:v>
                </c:pt>
                <c:pt idx="1058">
                  <c:v>2.0999999999999999E-3</c:v>
                </c:pt>
                <c:pt idx="1059">
                  <c:v>2.0999999999999999E-3</c:v>
                </c:pt>
                <c:pt idx="1060">
                  <c:v>2.0999999999999999E-3</c:v>
                </c:pt>
                <c:pt idx="1061">
                  <c:v>2.0999999999999999E-3</c:v>
                </c:pt>
                <c:pt idx="1062">
                  <c:v>2.0999999999999999E-3</c:v>
                </c:pt>
                <c:pt idx="1063">
                  <c:v>2.0999999999999999E-3</c:v>
                </c:pt>
                <c:pt idx="1064">
                  <c:v>2.0999999999999999E-3</c:v>
                </c:pt>
                <c:pt idx="1065">
                  <c:v>2.0999999999999999E-3</c:v>
                </c:pt>
                <c:pt idx="1066">
                  <c:v>2.0999999999999999E-3</c:v>
                </c:pt>
                <c:pt idx="1067">
                  <c:v>2.0999999999999999E-3</c:v>
                </c:pt>
                <c:pt idx="1068">
                  <c:v>2.0999999999999999E-3</c:v>
                </c:pt>
                <c:pt idx="1069">
                  <c:v>2.0999999999999999E-3</c:v>
                </c:pt>
                <c:pt idx="1070">
                  <c:v>2.0999999999999999E-3</c:v>
                </c:pt>
                <c:pt idx="1071">
                  <c:v>2.0999999999999999E-3</c:v>
                </c:pt>
                <c:pt idx="1072">
                  <c:v>2.0999999999999999E-3</c:v>
                </c:pt>
                <c:pt idx="1073">
                  <c:v>2.0999999999999999E-3</c:v>
                </c:pt>
                <c:pt idx="1074">
                  <c:v>2.0999999999999999E-3</c:v>
                </c:pt>
                <c:pt idx="1075">
                  <c:v>2.0999999999999999E-3</c:v>
                </c:pt>
                <c:pt idx="1076">
                  <c:v>2.0999999999999999E-3</c:v>
                </c:pt>
                <c:pt idx="1077">
                  <c:v>2.0999999999999999E-3</c:v>
                </c:pt>
                <c:pt idx="1078">
                  <c:v>2.2000000000000001E-3</c:v>
                </c:pt>
                <c:pt idx="1079">
                  <c:v>2.2000000000000001E-3</c:v>
                </c:pt>
                <c:pt idx="1080">
                  <c:v>2.2000000000000001E-3</c:v>
                </c:pt>
                <c:pt idx="1081">
                  <c:v>2.2000000000000001E-3</c:v>
                </c:pt>
                <c:pt idx="1082">
                  <c:v>2.2000000000000001E-3</c:v>
                </c:pt>
                <c:pt idx="1083">
                  <c:v>2.2000000000000001E-3</c:v>
                </c:pt>
                <c:pt idx="1084">
                  <c:v>2.2000000000000001E-3</c:v>
                </c:pt>
                <c:pt idx="1085">
                  <c:v>2.2000000000000001E-3</c:v>
                </c:pt>
                <c:pt idx="1086">
                  <c:v>2.2000000000000001E-3</c:v>
                </c:pt>
                <c:pt idx="1087">
                  <c:v>2.2000000000000001E-3</c:v>
                </c:pt>
                <c:pt idx="1088">
                  <c:v>2.2000000000000001E-3</c:v>
                </c:pt>
                <c:pt idx="1089">
                  <c:v>2.2000000000000001E-3</c:v>
                </c:pt>
                <c:pt idx="1090">
                  <c:v>2.2000000000000001E-3</c:v>
                </c:pt>
                <c:pt idx="1091">
                  <c:v>2.2000000000000001E-3</c:v>
                </c:pt>
                <c:pt idx="1092">
                  <c:v>2.2000000000000001E-3</c:v>
                </c:pt>
                <c:pt idx="1093">
                  <c:v>2.2000000000000001E-3</c:v>
                </c:pt>
                <c:pt idx="1094">
                  <c:v>2.2000000000000001E-3</c:v>
                </c:pt>
                <c:pt idx="1095">
                  <c:v>2.2000000000000001E-3</c:v>
                </c:pt>
                <c:pt idx="1096">
                  <c:v>2.2000000000000001E-3</c:v>
                </c:pt>
                <c:pt idx="1097">
                  <c:v>2.2000000000000001E-3</c:v>
                </c:pt>
                <c:pt idx="1098">
                  <c:v>2.2000000000000001E-3</c:v>
                </c:pt>
                <c:pt idx="1099">
                  <c:v>2.2000000000000001E-3</c:v>
                </c:pt>
                <c:pt idx="1100">
                  <c:v>2.2000000000000001E-3</c:v>
                </c:pt>
                <c:pt idx="1101">
                  <c:v>2.2000000000000001E-3</c:v>
                </c:pt>
                <c:pt idx="1102">
                  <c:v>2.2000000000000001E-3</c:v>
                </c:pt>
                <c:pt idx="1103">
                  <c:v>2.2000000000000001E-3</c:v>
                </c:pt>
                <c:pt idx="1104">
                  <c:v>2.2000000000000001E-3</c:v>
                </c:pt>
                <c:pt idx="1105">
                  <c:v>2.2000000000000001E-3</c:v>
                </c:pt>
                <c:pt idx="1106">
                  <c:v>2.2000000000000001E-3</c:v>
                </c:pt>
                <c:pt idx="1107">
                  <c:v>2.2000000000000001E-3</c:v>
                </c:pt>
                <c:pt idx="1108">
                  <c:v>2.2000000000000001E-3</c:v>
                </c:pt>
                <c:pt idx="1109">
                  <c:v>2.2000000000000001E-3</c:v>
                </c:pt>
                <c:pt idx="1110">
                  <c:v>2.2000000000000001E-3</c:v>
                </c:pt>
                <c:pt idx="1111">
                  <c:v>2.2000000000000001E-3</c:v>
                </c:pt>
                <c:pt idx="1112">
                  <c:v>2.2000000000000001E-3</c:v>
                </c:pt>
                <c:pt idx="1113">
                  <c:v>2.2000000000000001E-3</c:v>
                </c:pt>
                <c:pt idx="1114">
                  <c:v>2.2000000000000001E-3</c:v>
                </c:pt>
                <c:pt idx="1115">
                  <c:v>2.2000000000000001E-3</c:v>
                </c:pt>
                <c:pt idx="1116">
                  <c:v>2.2000000000000001E-3</c:v>
                </c:pt>
                <c:pt idx="1117">
                  <c:v>2.2000000000000001E-3</c:v>
                </c:pt>
                <c:pt idx="1118">
                  <c:v>2.2000000000000001E-3</c:v>
                </c:pt>
                <c:pt idx="1119">
                  <c:v>2.2000000000000001E-3</c:v>
                </c:pt>
                <c:pt idx="1120">
                  <c:v>2.2000000000000001E-3</c:v>
                </c:pt>
                <c:pt idx="1121">
                  <c:v>2.2000000000000001E-3</c:v>
                </c:pt>
                <c:pt idx="1122">
                  <c:v>2.2000000000000001E-3</c:v>
                </c:pt>
                <c:pt idx="1123">
                  <c:v>2.2000000000000001E-3</c:v>
                </c:pt>
                <c:pt idx="1124">
                  <c:v>2.2000000000000001E-3</c:v>
                </c:pt>
                <c:pt idx="1125">
                  <c:v>2.2000000000000001E-3</c:v>
                </c:pt>
                <c:pt idx="1126">
                  <c:v>2.2000000000000001E-3</c:v>
                </c:pt>
                <c:pt idx="1127">
                  <c:v>2.3E-3</c:v>
                </c:pt>
                <c:pt idx="1128">
                  <c:v>2.3E-3</c:v>
                </c:pt>
                <c:pt idx="1129">
                  <c:v>2.3E-3</c:v>
                </c:pt>
                <c:pt idx="1130">
                  <c:v>2.3E-3</c:v>
                </c:pt>
                <c:pt idx="1131">
                  <c:v>2.3E-3</c:v>
                </c:pt>
                <c:pt idx="1132">
                  <c:v>2.3E-3</c:v>
                </c:pt>
                <c:pt idx="1133">
                  <c:v>2.3E-3</c:v>
                </c:pt>
                <c:pt idx="1134">
                  <c:v>2.3E-3</c:v>
                </c:pt>
                <c:pt idx="1135">
                  <c:v>2.3E-3</c:v>
                </c:pt>
                <c:pt idx="1136">
                  <c:v>2.3E-3</c:v>
                </c:pt>
                <c:pt idx="1137">
                  <c:v>2.3E-3</c:v>
                </c:pt>
                <c:pt idx="1138">
                  <c:v>2.3E-3</c:v>
                </c:pt>
                <c:pt idx="1139">
                  <c:v>2.3E-3</c:v>
                </c:pt>
                <c:pt idx="1140">
                  <c:v>2.3E-3</c:v>
                </c:pt>
                <c:pt idx="1141">
                  <c:v>2.3E-3</c:v>
                </c:pt>
                <c:pt idx="1142">
                  <c:v>2.3E-3</c:v>
                </c:pt>
                <c:pt idx="1143">
                  <c:v>2.3E-3</c:v>
                </c:pt>
                <c:pt idx="1144">
                  <c:v>2.3E-3</c:v>
                </c:pt>
                <c:pt idx="1145">
                  <c:v>2.3E-3</c:v>
                </c:pt>
                <c:pt idx="1146">
                  <c:v>2.3E-3</c:v>
                </c:pt>
                <c:pt idx="1147">
                  <c:v>2.3E-3</c:v>
                </c:pt>
                <c:pt idx="1148">
                  <c:v>2.3E-3</c:v>
                </c:pt>
                <c:pt idx="1149">
                  <c:v>2.3E-3</c:v>
                </c:pt>
                <c:pt idx="1150">
                  <c:v>2.3E-3</c:v>
                </c:pt>
                <c:pt idx="1151">
                  <c:v>2.3E-3</c:v>
                </c:pt>
                <c:pt idx="1152">
                  <c:v>2.3E-3</c:v>
                </c:pt>
                <c:pt idx="1153">
                  <c:v>2.3E-3</c:v>
                </c:pt>
                <c:pt idx="1154">
                  <c:v>2.3E-3</c:v>
                </c:pt>
                <c:pt idx="1155">
                  <c:v>2.3E-3</c:v>
                </c:pt>
                <c:pt idx="1156">
                  <c:v>2.3E-3</c:v>
                </c:pt>
                <c:pt idx="1157">
                  <c:v>2.3E-3</c:v>
                </c:pt>
                <c:pt idx="1158">
                  <c:v>2.3E-3</c:v>
                </c:pt>
                <c:pt idx="1159">
                  <c:v>2.3E-3</c:v>
                </c:pt>
                <c:pt idx="1160">
                  <c:v>2.3E-3</c:v>
                </c:pt>
                <c:pt idx="1161">
                  <c:v>2.3E-3</c:v>
                </c:pt>
                <c:pt idx="1162">
                  <c:v>2.3E-3</c:v>
                </c:pt>
                <c:pt idx="1163">
                  <c:v>2.3E-3</c:v>
                </c:pt>
                <c:pt idx="1164">
                  <c:v>2.3E-3</c:v>
                </c:pt>
                <c:pt idx="1165">
                  <c:v>2.3E-3</c:v>
                </c:pt>
                <c:pt idx="1166">
                  <c:v>2.3E-3</c:v>
                </c:pt>
                <c:pt idx="1167">
                  <c:v>2.3E-3</c:v>
                </c:pt>
                <c:pt idx="1168">
                  <c:v>2.3E-3</c:v>
                </c:pt>
                <c:pt idx="1169">
                  <c:v>2.3E-3</c:v>
                </c:pt>
                <c:pt idx="1170">
                  <c:v>2.3E-3</c:v>
                </c:pt>
                <c:pt idx="1171">
                  <c:v>2.3E-3</c:v>
                </c:pt>
                <c:pt idx="1172">
                  <c:v>2.3E-3</c:v>
                </c:pt>
                <c:pt idx="1173">
                  <c:v>2.3E-3</c:v>
                </c:pt>
                <c:pt idx="1174">
                  <c:v>2.3E-3</c:v>
                </c:pt>
                <c:pt idx="1175">
                  <c:v>2.3E-3</c:v>
                </c:pt>
                <c:pt idx="1176">
                  <c:v>2.3999999999999998E-3</c:v>
                </c:pt>
                <c:pt idx="1177">
                  <c:v>2.3999999999999998E-3</c:v>
                </c:pt>
                <c:pt idx="1178">
                  <c:v>2.3999999999999998E-3</c:v>
                </c:pt>
                <c:pt idx="1179">
                  <c:v>2.3999999999999998E-3</c:v>
                </c:pt>
                <c:pt idx="1180">
                  <c:v>2.3999999999999998E-3</c:v>
                </c:pt>
                <c:pt idx="1181">
                  <c:v>2.3999999999999998E-3</c:v>
                </c:pt>
                <c:pt idx="1182">
                  <c:v>2.3999999999999998E-3</c:v>
                </c:pt>
                <c:pt idx="1183">
                  <c:v>2.3999999999999998E-3</c:v>
                </c:pt>
                <c:pt idx="1184">
                  <c:v>2.3999999999999998E-3</c:v>
                </c:pt>
                <c:pt idx="1185">
                  <c:v>2.3999999999999998E-3</c:v>
                </c:pt>
                <c:pt idx="1186">
                  <c:v>2.3999999999999998E-3</c:v>
                </c:pt>
                <c:pt idx="1187">
                  <c:v>2.3999999999999998E-3</c:v>
                </c:pt>
                <c:pt idx="1188">
                  <c:v>2.3999999999999998E-3</c:v>
                </c:pt>
                <c:pt idx="1189">
                  <c:v>2.3999999999999998E-3</c:v>
                </c:pt>
                <c:pt idx="1190">
                  <c:v>2.3999999999999998E-3</c:v>
                </c:pt>
                <c:pt idx="1191">
                  <c:v>2.3999999999999998E-3</c:v>
                </c:pt>
                <c:pt idx="1192">
                  <c:v>2.3999999999999998E-3</c:v>
                </c:pt>
                <c:pt idx="1193">
                  <c:v>2.3999999999999998E-3</c:v>
                </c:pt>
                <c:pt idx="1194">
                  <c:v>2.3999999999999998E-3</c:v>
                </c:pt>
                <c:pt idx="1195">
                  <c:v>2.3999999999999998E-3</c:v>
                </c:pt>
                <c:pt idx="1196">
                  <c:v>2.3999999999999998E-3</c:v>
                </c:pt>
                <c:pt idx="1197">
                  <c:v>2.3999999999999998E-3</c:v>
                </c:pt>
                <c:pt idx="1198">
                  <c:v>2.3999999999999998E-3</c:v>
                </c:pt>
                <c:pt idx="1199">
                  <c:v>2.3999999999999998E-3</c:v>
                </c:pt>
                <c:pt idx="1200">
                  <c:v>2.3999999999999998E-3</c:v>
                </c:pt>
                <c:pt idx="1201">
                  <c:v>2.3999999999999998E-3</c:v>
                </c:pt>
                <c:pt idx="1202">
                  <c:v>2.3999999999999998E-3</c:v>
                </c:pt>
                <c:pt idx="1203">
                  <c:v>2.3999999999999998E-3</c:v>
                </c:pt>
                <c:pt idx="1204">
                  <c:v>2.3999999999999998E-3</c:v>
                </c:pt>
                <c:pt idx="1205">
                  <c:v>2.3999999999999998E-3</c:v>
                </c:pt>
                <c:pt idx="1206">
                  <c:v>2.3999999999999998E-3</c:v>
                </c:pt>
                <c:pt idx="1207">
                  <c:v>2.3999999999999998E-3</c:v>
                </c:pt>
                <c:pt idx="1208">
                  <c:v>2.3999999999999998E-3</c:v>
                </c:pt>
                <c:pt idx="1209">
                  <c:v>2.3999999999999998E-3</c:v>
                </c:pt>
                <c:pt idx="1210">
                  <c:v>2.3999999999999998E-3</c:v>
                </c:pt>
                <c:pt idx="1211">
                  <c:v>2.3999999999999998E-3</c:v>
                </c:pt>
                <c:pt idx="1212">
                  <c:v>2.3999999999999998E-3</c:v>
                </c:pt>
                <c:pt idx="1213">
                  <c:v>2.3999999999999998E-3</c:v>
                </c:pt>
                <c:pt idx="1214">
                  <c:v>2.3999999999999998E-3</c:v>
                </c:pt>
                <c:pt idx="1215">
                  <c:v>2.3999999999999998E-3</c:v>
                </c:pt>
                <c:pt idx="1216">
                  <c:v>2.3999999999999998E-3</c:v>
                </c:pt>
                <c:pt idx="1217">
                  <c:v>2.3999999999999998E-3</c:v>
                </c:pt>
                <c:pt idx="1218">
                  <c:v>2.3999999999999998E-3</c:v>
                </c:pt>
                <c:pt idx="1219">
                  <c:v>2.3999999999999998E-3</c:v>
                </c:pt>
                <c:pt idx="1220">
                  <c:v>2.3999999999999998E-3</c:v>
                </c:pt>
                <c:pt idx="1221">
                  <c:v>2.3999999999999998E-3</c:v>
                </c:pt>
                <c:pt idx="1222">
                  <c:v>2.3999999999999998E-3</c:v>
                </c:pt>
                <c:pt idx="1223">
                  <c:v>2.3999999999999998E-3</c:v>
                </c:pt>
                <c:pt idx="1224">
                  <c:v>2.3999999999999998E-3</c:v>
                </c:pt>
                <c:pt idx="1225">
                  <c:v>2.5000000000000001E-3</c:v>
                </c:pt>
                <c:pt idx="1226">
                  <c:v>2.5000000000000001E-3</c:v>
                </c:pt>
                <c:pt idx="1227">
                  <c:v>2.5000000000000001E-3</c:v>
                </c:pt>
                <c:pt idx="1228">
                  <c:v>2.5000000000000001E-3</c:v>
                </c:pt>
                <c:pt idx="1229">
                  <c:v>2.5000000000000001E-3</c:v>
                </c:pt>
                <c:pt idx="1230">
                  <c:v>2.5000000000000001E-3</c:v>
                </c:pt>
                <c:pt idx="1231">
                  <c:v>2.5000000000000001E-3</c:v>
                </c:pt>
                <c:pt idx="1232">
                  <c:v>2.5000000000000001E-3</c:v>
                </c:pt>
                <c:pt idx="1233">
                  <c:v>2.5000000000000001E-3</c:v>
                </c:pt>
                <c:pt idx="1234">
                  <c:v>2.5000000000000001E-3</c:v>
                </c:pt>
                <c:pt idx="1235">
                  <c:v>2.5000000000000001E-3</c:v>
                </c:pt>
                <c:pt idx="1236">
                  <c:v>2.5000000000000001E-3</c:v>
                </c:pt>
                <c:pt idx="1237">
                  <c:v>2.5000000000000001E-3</c:v>
                </c:pt>
                <c:pt idx="1238">
                  <c:v>2.5000000000000001E-3</c:v>
                </c:pt>
                <c:pt idx="1239">
                  <c:v>2.5000000000000001E-3</c:v>
                </c:pt>
                <c:pt idx="1240">
                  <c:v>2.5000000000000001E-3</c:v>
                </c:pt>
                <c:pt idx="1241">
                  <c:v>2.5000000000000001E-3</c:v>
                </c:pt>
                <c:pt idx="1242">
                  <c:v>2.5000000000000001E-3</c:v>
                </c:pt>
                <c:pt idx="1243">
                  <c:v>2.5000000000000001E-3</c:v>
                </c:pt>
                <c:pt idx="1244">
                  <c:v>2.5000000000000001E-3</c:v>
                </c:pt>
                <c:pt idx="1245">
                  <c:v>2.5000000000000001E-3</c:v>
                </c:pt>
                <c:pt idx="1246">
                  <c:v>2.5000000000000001E-3</c:v>
                </c:pt>
                <c:pt idx="1247">
                  <c:v>2.5000000000000001E-3</c:v>
                </c:pt>
                <c:pt idx="1248">
                  <c:v>2.5000000000000001E-3</c:v>
                </c:pt>
                <c:pt idx="1249">
                  <c:v>2.5000000000000001E-3</c:v>
                </c:pt>
                <c:pt idx="1250">
                  <c:v>2.5000000000000001E-3</c:v>
                </c:pt>
                <c:pt idx="1251">
                  <c:v>2.5000000000000001E-3</c:v>
                </c:pt>
                <c:pt idx="1252">
                  <c:v>2.5000000000000001E-3</c:v>
                </c:pt>
                <c:pt idx="1253">
                  <c:v>2.5000000000000001E-3</c:v>
                </c:pt>
                <c:pt idx="1254">
                  <c:v>2.5000000000000001E-3</c:v>
                </c:pt>
                <c:pt idx="1255">
                  <c:v>2.5000000000000001E-3</c:v>
                </c:pt>
                <c:pt idx="1256">
                  <c:v>2.5000000000000001E-3</c:v>
                </c:pt>
                <c:pt idx="1257">
                  <c:v>2.5000000000000001E-3</c:v>
                </c:pt>
                <c:pt idx="1258">
                  <c:v>2.5000000000000001E-3</c:v>
                </c:pt>
                <c:pt idx="1259">
                  <c:v>2.5000000000000001E-3</c:v>
                </c:pt>
                <c:pt idx="1260">
                  <c:v>2.5000000000000001E-3</c:v>
                </c:pt>
                <c:pt idx="1261">
                  <c:v>2.5000000000000001E-3</c:v>
                </c:pt>
                <c:pt idx="1262">
                  <c:v>2.5000000000000001E-3</c:v>
                </c:pt>
                <c:pt idx="1263">
                  <c:v>2.5000000000000001E-3</c:v>
                </c:pt>
                <c:pt idx="1264">
                  <c:v>2.5000000000000001E-3</c:v>
                </c:pt>
                <c:pt idx="1265">
                  <c:v>2.5000000000000001E-3</c:v>
                </c:pt>
                <c:pt idx="1266">
                  <c:v>2.5000000000000001E-3</c:v>
                </c:pt>
                <c:pt idx="1267">
                  <c:v>2.5000000000000001E-3</c:v>
                </c:pt>
                <c:pt idx="1268">
                  <c:v>2.5000000000000001E-3</c:v>
                </c:pt>
                <c:pt idx="1269">
                  <c:v>2.5000000000000001E-3</c:v>
                </c:pt>
                <c:pt idx="1270">
                  <c:v>2.5000000000000001E-3</c:v>
                </c:pt>
                <c:pt idx="1271">
                  <c:v>2.5000000000000001E-3</c:v>
                </c:pt>
                <c:pt idx="1272">
                  <c:v>2.5000000000000001E-3</c:v>
                </c:pt>
                <c:pt idx="1273">
                  <c:v>2.5000000000000001E-3</c:v>
                </c:pt>
                <c:pt idx="1274">
                  <c:v>2.5999999999999999E-3</c:v>
                </c:pt>
                <c:pt idx="1275">
                  <c:v>2.5999999999999999E-3</c:v>
                </c:pt>
                <c:pt idx="1276">
                  <c:v>2.5999999999999999E-3</c:v>
                </c:pt>
                <c:pt idx="1277">
                  <c:v>2.5999999999999999E-3</c:v>
                </c:pt>
                <c:pt idx="1278">
                  <c:v>2.5999999999999999E-3</c:v>
                </c:pt>
                <c:pt idx="1279">
                  <c:v>2.5999999999999999E-3</c:v>
                </c:pt>
                <c:pt idx="1280">
                  <c:v>2.5999999999999999E-3</c:v>
                </c:pt>
                <c:pt idx="1281">
                  <c:v>2.5999999999999999E-3</c:v>
                </c:pt>
                <c:pt idx="1282">
                  <c:v>2.5999999999999999E-3</c:v>
                </c:pt>
                <c:pt idx="1283">
                  <c:v>2.5999999999999999E-3</c:v>
                </c:pt>
                <c:pt idx="1284">
                  <c:v>2.5999999999999999E-3</c:v>
                </c:pt>
                <c:pt idx="1285">
                  <c:v>2.5999999999999999E-3</c:v>
                </c:pt>
                <c:pt idx="1286">
                  <c:v>2.5999999999999999E-3</c:v>
                </c:pt>
                <c:pt idx="1287">
                  <c:v>2.5999999999999999E-3</c:v>
                </c:pt>
                <c:pt idx="1288">
                  <c:v>2.5999999999999999E-3</c:v>
                </c:pt>
                <c:pt idx="1289">
                  <c:v>2.5999999999999999E-3</c:v>
                </c:pt>
                <c:pt idx="1290">
                  <c:v>2.5999999999999999E-3</c:v>
                </c:pt>
                <c:pt idx="1291">
                  <c:v>2.5999999999999999E-3</c:v>
                </c:pt>
                <c:pt idx="1292">
                  <c:v>2.5999999999999999E-3</c:v>
                </c:pt>
                <c:pt idx="1293">
                  <c:v>2.5999999999999999E-3</c:v>
                </c:pt>
                <c:pt idx="1294">
                  <c:v>2.5999999999999999E-3</c:v>
                </c:pt>
                <c:pt idx="1295">
                  <c:v>2.5999999999999999E-3</c:v>
                </c:pt>
                <c:pt idx="1296">
                  <c:v>2.5999999999999999E-3</c:v>
                </c:pt>
                <c:pt idx="1297">
                  <c:v>2.5999999999999999E-3</c:v>
                </c:pt>
                <c:pt idx="1298">
                  <c:v>2.5999999999999999E-3</c:v>
                </c:pt>
                <c:pt idx="1299">
                  <c:v>2.5999999999999999E-3</c:v>
                </c:pt>
                <c:pt idx="1300">
                  <c:v>2.5999999999999999E-3</c:v>
                </c:pt>
                <c:pt idx="1301">
                  <c:v>2.5999999999999999E-3</c:v>
                </c:pt>
                <c:pt idx="1302">
                  <c:v>2.5999999999999999E-3</c:v>
                </c:pt>
                <c:pt idx="1303">
                  <c:v>2.5999999999999999E-3</c:v>
                </c:pt>
                <c:pt idx="1304">
                  <c:v>2.5999999999999999E-3</c:v>
                </c:pt>
                <c:pt idx="1305">
                  <c:v>2.5999999999999999E-3</c:v>
                </c:pt>
                <c:pt idx="1306">
                  <c:v>2.5999999999999999E-3</c:v>
                </c:pt>
                <c:pt idx="1307">
                  <c:v>2.5999999999999999E-3</c:v>
                </c:pt>
                <c:pt idx="1308">
                  <c:v>2.5999999999999999E-3</c:v>
                </c:pt>
                <c:pt idx="1309">
                  <c:v>2.5999999999999999E-3</c:v>
                </c:pt>
                <c:pt idx="1310">
                  <c:v>2.5999999999999999E-3</c:v>
                </c:pt>
                <c:pt idx="1311">
                  <c:v>2.5999999999999999E-3</c:v>
                </c:pt>
                <c:pt idx="1312">
                  <c:v>2.5999999999999999E-3</c:v>
                </c:pt>
                <c:pt idx="1313">
                  <c:v>2.5999999999999999E-3</c:v>
                </c:pt>
                <c:pt idx="1314">
                  <c:v>2.5999999999999999E-3</c:v>
                </c:pt>
                <c:pt idx="1315">
                  <c:v>2.5999999999999999E-3</c:v>
                </c:pt>
                <c:pt idx="1316">
                  <c:v>2.5999999999999999E-3</c:v>
                </c:pt>
                <c:pt idx="1317">
                  <c:v>2.5999999999999999E-3</c:v>
                </c:pt>
                <c:pt idx="1318">
                  <c:v>2.5999999999999999E-3</c:v>
                </c:pt>
                <c:pt idx="1319">
                  <c:v>2.5999999999999999E-3</c:v>
                </c:pt>
                <c:pt idx="1320">
                  <c:v>2.5999999999999999E-3</c:v>
                </c:pt>
                <c:pt idx="1321">
                  <c:v>2.5999999999999999E-3</c:v>
                </c:pt>
                <c:pt idx="1322">
                  <c:v>2.5999999999999999E-3</c:v>
                </c:pt>
                <c:pt idx="1323">
                  <c:v>2.7000000000000001E-3</c:v>
                </c:pt>
                <c:pt idx="1324">
                  <c:v>2.7000000000000001E-3</c:v>
                </c:pt>
                <c:pt idx="1325">
                  <c:v>2.7000000000000001E-3</c:v>
                </c:pt>
                <c:pt idx="1326">
                  <c:v>2.7000000000000001E-3</c:v>
                </c:pt>
                <c:pt idx="1327">
                  <c:v>2.7000000000000001E-3</c:v>
                </c:pt>
                <c:pt idx="1328">
                  <c:v>2.7000000000000001E-3</c:v>
                </c:pt>
                <c:pt idx="1329">
                  <c:v>2.7000000000000001E-3</c:v>
                </c:pt>
                <c:pt idx="1330">
                  <c:v>2.7000000000000001E-3</c:v>
                </c:pt>
                <c:pt idx="1331">
                  <c:v>2.7000000000000001E-3</c:v>
                </c:pt>
                <c:pt idx="1332">
                  <c:v>2.7000000000000001E-3</c:v>
                </c:pt>
                <c:pt idx="1333">
                  <c:v>2.7000000000000001E-3</c:v>
                </c:pt>
                <c:pt idx="1334">
                  <c:v>2.7000000000000001E-3</c:v>
                </c:pt>
                <c:pt idx="1335">
                  <c:v>2.7000000000000001E-3</c:v>
                </c:pt>
                <c:pt idx="1336">
                  <c:v>2.7000000000000001E-3</c:v>
                </c:pt>
                <c:pt idx="1337">
                  <c:v>2.7000000000000001E-3</c:v>
                </c:pt>
                <c:pt idx="1338">
                  <c:v>2.7000000000000001E-3</c:v>
                </c:pt>
                <c:pt idx="1339">
                  <c:v>2.7000000000000001E-3</c:v>
                </c:pt>
                <c:pt idx="1340">
                  <c:v>2.7000000000000001E-3</c:v>
                </c:pt>
                <c:pt idx="1341">
                  <c:v>2.7000000000000001E-3</c:v>
                </c:pt>
                <c:pt idx="1342">
                  <c:v>2.7000000000000001E-3</c:v>
                </c:pt>
                <c:pt idx="1343">
                  <c:v>2.7000000000000001E-3</c:v>
                </c:pt>
                <c:pt idx="1344">
                  <c:v>2.7000000000000001E-3</c:v>
                </c:pt>
                <c:pt idx="1345">
                  <c:v>2.7000000000000001E-3</c:v>
                </c:pt>
                <c:pt idx="1346">
                  <c:v>2.7000000000000001E-3</c:v>
                </c:pt>
                <c:pt idx="1347">
                  <c:v>2.7000000000000001E-3</c:v>
                </c:pt>
                <c:pt idx="1348">
                  <c:v>2.7000000000000001E-3</c:v>
                </c:pt>
                <c:pt idx="1349">
                  <c:v>2.7000000000000001E-3</c:v>
                </c:pt>
                <c:pt idx="1350">
                  <c:v>2.7000000000000001E-3</c:v>
                </c:pt>
                <c:pt idx="1351">
                  <c:v>2.7000000000000001E-3</c:v>
                </c:pt>
                <c:pt idx="1352">
                  <c:v>2.7000000000000001E-3</c:v>
                </c:pt>
                <c:pt idx="1353">
                  <c:v>2.7000000000000001E-3</c:v>
                </c:pt>
                <c:pt idx="1354">
                  <c:v>2.7000000000000001E-3</c:v>
                </c:pt>
                <c:pt idx="1355">
                  <c:v>2.7000000000000001E-3</c:v>
                </c:pt>
                <c:pt idx="1356">
                  <c:v>2.7000000000000001E-3</c:v>
                </c:pt>
                <c:pt idx="1357">
                  <c:v>2.7000000000000001E-3</c:v>
                </c:pt>
                <c:pt idx="1358">
                  <c:v>2.7000000000000001E-3</c:v>
                </c:pt>
                <c:pt idx="1359">
                  <c:v>2.7000000000000001E-3</c:v>
                </c:pt>
                <c:pt idx="1360">
                  <c:v>2.7000000000000001E-3</c:v>
                </c:pt>
                <c:pt idx="1361">
                  <c:v>2.7000000000000001E-3</c:v>
                </c:pt>
                <c:pt idx="1362">
                  <c:v>2.7000000000000001E-3</c:v>
                </c:pt>
                <c:pt idx="1363">
                  <c:v>2.7000000000000001E-3</c:v>
                </c:pt>
                <c:pt idx="1364">
                  <c:v>2.7000000000000001E-3</c:v>
                </c:pt>
                <c:pt idx="1365">
                  <c:v>2.7000000000000001E-3</c:v>
                </c:pt>
                <c:pt idx="1366">
                  <c:v>2.7000000000000001E-3</c:v>
                </c:pt>
                <c:pt idx="1367">
                  <c:v>2.7000000000000001E-3</c:v>
                </c:pt>
                <c:pt idx="1368">
                  <c:v>2.7000000000000001E-3</c:v>
                </c:pt>
                <c:pt idx="1369">
                  <c:v>2.7000000000000001E-3</c:v>
                </c:pt>
                <c:pt idx="1370">
                  <c:v>2.7000000000000001E-3</c:v>
                </c:pt>
                <c:pt idx="1371">
                  <c:v>2.7000000000000001E-3</c:v>
                </c:pt>
                <c:pt idx="1372">
                  <c:v>2.8E-3</c:v>
                </c:pt>
                <c:pt idx="1373">
                  <c:v>2.8E-3</c:v>
                </c:pt>
                <c:pt idx="1374">
                  <c:v>2.8E-3</c:v>
                </c:pt>
                <c:pt idx="1375">
                  <c:v>2.8E-3</c:v>
                </c:pt>
                <c:pt idx="1376">
                  <c:v>2.8E-3</c:v>
                </c:pt>
                <c:pt idx="1377">
                  <c:v>2.8E-3</c:v>
                </c:pt>
                <c:pt idx="1378">
                  <c:v>2.8E-3</c:v>
                </c:pt>
                <c:pt idx="1379">
                  <c:v>2.8E-3</c:v>
                </c:pt>
                <c:pt idx="1380">
                  <c:v>2.8E-3</c:v>
                </c:pt>
                <c:pt idx="1381">
                  <c:v>2.8E-3</c:v>
                </c:pt>
                <c:pt idx="1382">
                  <c:v>2.8E-3</c:v>
                </c:pt>
                <c:pt idx="1383">
                  <c:v>2.8E-3</c:v>
                </c:pt>
                <c:pt idx="1384">
                  <c:v>2.8E-3</c:v>
                </c:pt>
                <c:pt idx="1385">
                  <c:v>2.8E-3</c:v>
                </c:pt>
                <c:pt idx="1386">
                  <c:v>2.8E-3</c:v>
                </c:pt>
                <c:pt idx="1387">
                  <c:v>2.8E-3</c:v>
                </c:pt>
                <c:pt idx="1388">
                  <c:v>2.8E-3</c:v>
                </c:pt>
                <c:pt idx="1389">
                  <c:v>2.8E-3</c:v>
                </c:pt>
                <c:pt idx="1390">
                  <c:v>2.8E-3</c:v>
                </c:pt>
                <c:pt idx="1391">
                  <c:v>2.8E-3</c:v>
                </c:pt>
                <c:pt idx="1392">
                  <c:v>2.8E-3</c:v>
                </c:pt>
                <c:pt idx="1393">
                  <c:v>2.8E-3</c:v>
                </c:pt>
                <c:pt idx="1394">
                  <c:v>2.8E-3</c:v>
                </c:pt>
                <c:pt idx="1395">
                  <c:v>2.8E-3</c:v>
                </c:pt>
                <c:pt idx="1396">
                  <c:v>2.8E-3</c:v>
                </c:pt>
                <c:pt idx="1397">
                  <c:v>2.8E-3</c:v>
                </c:pt>
                <c:pt idx="1398">
                  <c:v>2.8E-3</c:v>
                </c:pt>
                <c:pt idx="1399">
                  <c:v>2.8E-3</c:v>
                </c:pt>
                <c:pt idx="1400">
                  <c:v>2.8E-3</c:v>
                </c:pt>
                <c:pt idx="1401">
                  <c:v>2.8E-3</c:v>
                </c:pt>
                <c:pt idx="1402">
                  <c:v>2.8E-3</c:v>
                </c:pt>
                <c:pt idx="1403">
                  <c:v>2.8E-3</c:v>
                </c:pt>
                <c:pt idx="1404">
                  <c:v>2.8E-3</c:v>
                </c:pt>
                <c:pt idx="1405">
                  <c:v>2.8E-3</c:v>
                </c:pt>
                <c:pt idx="1406">
                  <c:v>2.8E-3</c:v>
                </c:pt>
                <c:pt idx="1407">
                  <c:v>2.8E-3</c:v>
                </c:pt>
                <c:pt idx="1408">
                  <c:v>2.8E-3</c:v>
                </c:pt>
                <c:pt idx="1409">
                  <c:v>2.8E-3</c:v>
                </c:pt>
                <c:pt idx="1410">
                  <c:v>2.8E-3</c:v>
                </c:pt>
                <c:pt idx="1411">
                  <c:v>2.8E-3</c:v>
                </c:pt>
                <c:pt idx="1412">
                  <c:v>2.8E-3</c:v>
                </c:pt>
                <c:pt idx="1413">
                  <c:v>2.8E-3</c:v>
                </c:pt>
                <c:pt idx="1414">
                  <c:v>2.8E-3</c:v>
                </c:pt>
                <c:pt idx="1415">
                  <c:v>2.8E-3</c:v>
                </c:pt>
                <c:pt idx="1416">
                  <c:v>2.8E-3</c:v>
                </c:pt>
                <c:pt idx="1417">
                  <c:v>2.8E-3</c:v>
                </c:pt>
                <c:pt idx="1418">
                  <c:v>2.8E-3</c:v>
                </c:pt>
                <c:pt idx="1419">
                  <c:v>2.8E-3</c:v>
                </c:pt>
                <c:pt idx="1420">
                  <c:v>2.8E-3</c:v>
                </c:pt>
                <c:pt idx="1421">
                  <c:v>2.8999999999999998E-3</c:v>
                </c:pt>
                <c:pt idx="1422">
                  <c:v>2.8999999999999998E-3</c:v>
                </c:pt>
                <c:pt idx="1423">
                  <c:v>2.8999999999999998E-3</c:v>
                </c:pt>
                <c:pt idx="1424">
                  <c:v>2.8999999999999998E-3</c:v>
                </c:pt>
                <c:pt idx="1425">
                  <c:v>2.8999999999999998E-3</c:v>
                </c:pt>
                <c:pt idx="1426">
                  <c:v>2.8999999999999998E-3</c:v>
                </c:pt>
                <c:pt idx="1427">
                  <c:v>2.8999999999999998E-3</c:v>
                </c:pt>
                <c:pt idx="1428">
                  <c:v>2.8999999999999998E-3</c:v>
                </c:pt>
                <c:pt idx="1429">
                  <c:v>2.8999999999999998E-3</c:v>
                </c:pt>
                <c:pt idx="1430">
                  <c:v>2.8999999999999998E-3</c:v>
                </c:pt>
                <c:pt idx="1431">
                  <c:v>2.8999999999999998E-3</c:v>
                </c:pt>
                <c:pt idx="1432">
                  <c:v>2.8999999999999998E-3</c:v>
                </c:pt>
                <c:pt idx="1433">
                  <c:v>2.8999999999999998E-3</c:v>
                </c:pt>
                <c:pt idx="1434">
                  <c:v>2.8999999999999998E-3</c:v>
                </c:pt>
                <c:pt idx="1435">
                  <c:v>2.8999999999999998E-3</c:v>
                </c:pt>
                <c:pt idx="1436">
                  <c:v>2.8999999999999998E-3</c:v>
                </c:pt>
                <c:pt idx="1437">
                  <c:v>2.8999999999999998E-3</c:v>
                </c:pt>
                <c:pt idx="1438">
                  <c:v>2.8999999999999998E-3</c:v>
                </c:pt>
                <c:pt idx="1439">
                  <c:v>2.8999999999999998E-3</c:v>
                </c:pt>
                <c:pt idx="1440">
                  <c:v>2.8999999999999998E-3</c:v>
                </c:pt>
                <c:pt idx="1441">
                  <c:v>2.8999999999999998E-3</c:v>
                </c:pt>
                <c:pt idx="1442">
                  <c:v>2.8999999999999998E-3</c:v>
                </c:pt>
                <c:pt idx="1443">
                  <c:v>2.8999999999999998E-3</c:v>
                </c:pt>
                <c:pt idx="1444">
                  <c:v>2.8999999999999998E-3</c:v>
                </c:pt>
                <c:pt idx="1445">
                  <c:v>2.8999999999999998E-3</c:v>
                </c:pt>
                <c:pt idx="1446">
                  <c:v>2.8999999999999998E-3</c:v>
                </c:pt>
                <c:pt idx="1447">
                  <c:v>2.8999999999999998E-3</c:v>
                </c:pt>
                <c:pt idx="1448">
                  <c:v>2.8999999999999998E-3</c:v>
                </c:pt>
                <c:pt idx="1449">
                  <c:v>2.8999999999999998E-3</c:v>
                </c:pt>
                <c:pt idx="1450">
                  <c:v>2.8999999999999998E-3</c:v>
                </c:pt>
                <c:pt idx="1451">
                  <c:v>2.8999999999999998E-3</c:v>
                </c:pt>
                <c:pt idx="1452">
                  <c:v>2.8999999999999998E-3</c:v>
                </c:pt>
                <c:pt idx="1453">
                  <c:v>2.8999999999999998E-3</c:v>
                </c:pt>
                <c:pt idx="1454">
                  <c:v>2.8999999999999998E-3</c:v>
                </c:pt>
                <c:pt idx="1455">
                  <c:v>2.8999999999999998E-3</c:v>
                </c:pt>
                <c:pt idx="1456">
                  <c:v>2.8999999999999998E-3</c:v>
                </c:pt>
                <c:pt idx="1457">
                  <c:v>2.8999999999999998E-3</c:v>
                </c:pt>
                <c:pt idx="1458">
                  <c:v>2.8999999999999998E-3</c:v>
                </c:pt>
                <c:pt idx="1459">
                  <c:v>2.8999999999999998E-3</c:v>
                </c:pt>
                <c:pt idx="1460">
                  <c:v>2.8999999999999998E-3</c:v>
                </c:pt>
                <c:pt idx="1461">
                  <c:v>2.8999999999999998E-3</c:v>
                </c:pt>
                <c:pt idx="1462">
                  <c:v>2.8999999999999998E-3</c:v>
                </c:pt>
                <c:pt idx="1463">
                  <c:v>2.8999999999999998E-3</c:v>
                </c:pt>
                <c:pt idx="1464">
                  <c:v>2.8999999999999998E-3</c:v>
                </c:pt>
                <c:pt idx="1465">
                  <c:v>2.8999999999999998E-3</c:v>
                </c:pt>
                <c:pt idx="1466">
                  <c:v>2.8999999999999998E-3</c:v>
                </c:pt>
                <c:pt idx="1467">
                  <c:v>2.8999999999999998E-3</c:v>
                </c:pt>
                <c:pt idx="1468">
                  <c:v>2.8999999999999998E-3</c:v>
                </c:pt>
                <c:pt idx="1469">
                  <c:v>2.8999999999999998E-3</c:v>
                </c:pt>
                <c:pt idx="1470">
                  <c:v>3.0000000000000001E-3</c:v>
                </c:pt>
                <c:pt idx="1471">
                  <c:v>3.0000000000000001E-3</c:v>
                </c:pt>
                <c:pt idx="1472">
                  <c:v>3.0000000000000001E-3</c:v>
                </c:pt>
                <c:pt idx="1473">
                  <c:v>3.0000000000000001E-3</c:v>
                </c:pt>
                <c:pt idx="1474">
                  <c:v>3.0000000000000001E-3</c:v>
                </c:pt>
                <c:pt idx="1475">
                  <c:v>3.0000000000000001E-3</c:v>
                </c:pt>
                <c:pt idx="1476">
                  <c:v>3.0000000000000001E-3</c:v>
                </c:pt>
                <c:pt idx="1477">
                  <c:v>3.0000000000000001E-3</c:v>
                </c:pt>
                <c:pt idx="1478">
                  <c:v>3.0000000000000001E-3</c:v>
                </c:pt>
                <c:pt idx="1479">
                  <c:v>3.0000000000000001E-3</c:v>
                </c:pt>
                <c:pt idx="1480">
                  <c:v>3.0000000000000001E-3</c:v>
                </c:pt>
                <c:pt idx="1481">
                  <c:v>3.0000000000000001E-3</c:v>
                </c:pt>
                <c:pt idx="1482">
                  <c:v>3.0000000000000001E-3</c:v>
                </c:pt>
                <c:pt idx="1483">
                  <c:v>3.0000000000000001E-3</c:v>
                </c:pt>
                <c:pt idx="1484">
                  <c:v>3.0000000000000001E-3</c:v>
                </c:pt>
                <c:pt idx="1485">
                  <c:v>3.0000000000000001E-3</c:v>
                </c:pt>
                <c:pt idx="1486">
                  <c:v>3.0000000000000001E-3</c:v>
                </c:pt>
                <c:pt idx="1487">
                  <c:v>3.0000000000000001E-3</c:v>
                </c:pt>
                <c:pt idx="1488">
                  <c:v>3.0000000000000001E-3</c:v>
                </c:pt>
                <c:pt idx="1489">
                  <c:v>3.0000000000000001E-3</c:v>
                </c:pt>
                <c:pt idx="1490">
                  <c:v>3.0000000000000001E-3</c:v>
                </c:pt>
                <c:pt idx="1491">
                  <c:v>3.0000000000000001E-3</c:v>
                </c:pt>
                <c:pt idx="1492">
                  <c:v>3.0000000000000001E-3</c:v>
                </c:pt>
                <c:pt idx="1493">
                  <c:v>3.0000000000000001E-3</c:v>
                </c:pt>
                <c:pt idx="1494">
                  <c:v>3.0000000000000001E-3</c:v>
                </c:pt>
                <c:pt idx="1495">
                  <c:v>3.0000000000000001E-3</c:v>
                </c:pt>
                <c:pt idx="1496">
                  <c:v>3.0000000000000001E-3</c:v>
                </c:pt>
                <c:pt idx="1497">
                  <c:v>3.0000000000000001E-3</c:v>
                </c:pt>
                <c:pt idx="1498">
                  <c:v>3.0000000000000001E-3</c:v>
                </c:pt>
                <c:pt idx="1499">
                  <c:v>3.0000000000000001E-3</c:v>
                </c:pt>
                <c:pt idx="1500">
                  <c:v>3.0000000000000001E-3</c:v>
                </c:pt>
                <c:pt idx="1501">
                  <c:v>3.0000000000000001E-3</c:v>
                </c:pt>
                <c:pt idx="1502">
                  <c:v>3.0000000000000001E-3</c:v>
                </c:pt>
                <c:pt idx="1503">
                  <c:v>3.0000000000000001E-3</c:v>
                </c:pt>
                <c:pt idx="1504">
                  <c:v>3.0000000000000001E-3</c:v>
                </c:pt>
                <c:pt idx="1505">
                  <c:v>3.0000000000000001E-3</c:v>
                </c:pt>
                <c:pt idx="1506">
                  <c:v>3.0000000000000001E-3</c:v>
                </c:pt>
                <c:pt idx="1507">
                  <c:v>3.0000000000000001E-3</c:v>
                </c:pt>
                <c:pt idx="1508">
                  <c:v>3.0000000000000001E-3</c:v>
                </c:pt>
                <c:pt idx="1509">
                  <c:v>3.0000000000000001E-3</c:v>
                </c:pt>
                <c:pt idx="1510">
                  <c:v>3.0000000000000001E-3</c:v>
                </c:pt>
                <c:pt idx="1511">
                  <c:v>3.0000000000000001E-3</c:v>
                </c:pt>
                <c:pt idx="1512">
                  <c:v>3.0000000000000001E-3</c:v>
                </c:pt>
                <c:pt idx="1513">
                  <c:v>3.0000000000000001E-3</c:v>
                </c:pt>
                <c:pt idx="1514">
                  <c:v>3.0000000000000001E-3</c:v>
                </c:pt>
                <c:pt idx="1515">
                  <c:v>3.0000000000000001E-3</c:v>
                </c:pt>
                <c:pt idx="1516">
                  <c:v>3.0000000000000001E-3</c:v>
                </c:pt>
                <c:pt idx="1517">
                  <c:v>3.0000000000000001E-3</c:v>
                </c:pt>
                <c:pt idx="1518">
                  <c:v>3.0000000000000001E-3</c:v>
                </c:pt>
                <c:pt idx="1519">
                  <c:v>3.0999999999999999E-3</c:v>
                </c:pt>
                <c:pt idx="1520">
                  <c:v>3.0999999999999999E-3</c:v>
                </c:pt>
                <c:pt idx="1521">
                  <c:v>3.0999999999999999E-3</c:v>
                </c:pt>
                <c:pt idx="1522">
                  <c:v>3.0999999999999999E-3</c:v>
                </c:pt>
                <c:pt idx="1523">
                  <c:v>3.0999999999999999E-3</c:v>
                </c:pt>
                <c:pt idx="1524">
                  <c:v>3.0999999999999999E-3</c:v>
                </c:pt>
                <c:pt idx="1525">
                  <c:v>3.0999999999999999E-3</c:v>
                </c:pt>
                <c:pt idx="1526">
                  <c:v>3.0999999999999999E-3</c:v>
                </c:pt>
                <c:pt idx="1527">
                  <c:v>3.0999999999999999E-3</c:v>
                </c:pt>
                <c:pt idx="1528">
                  <c:v>3.0999999999999999E-3</c:v>
                </c:pt>
                <c:pt idx="1529">
                  <c:v>3.0999999999999999E-3</c:v>
                </c:pt>
                <c:pt idx="1530">
                  <c:v>3.0999999999999999E-3</c:v>
                </c:pt>
                <c:pt idx="1531">
                  <c:v>3.0999999999999999E-3</c:v>
                </c:pt>
                <c:pt idx="1532">
                  <c:v>3.0999999999999999E-3</c:v>
                </c:pt>
                <c:pt idx="1533">
                  <c:v>3.0999999999999999E-3</c:v>
                </c:pt>
                <c:pt idx="1534">
                  <c:v>3.0999999999999999E-3</c:v>
                </c:pt>
                <c:pt idx="1535">
                  <c:v>3.0999999999999999E-3</c:v>
                </c:pt>
                <c:pt idx="1536">
                  <c:v>3.0999999999999999E-3</c:v>
                </c:pt>
                <c:pt idx="1537">
                  <c:v>3.0999999999999999E-3</c:v>
                </c:pt>
                <c:pt idx="1538">
                  <c:v>3.0999999999999999E-3</c:v>
                </c:pt>
                <c:pt idx="1539">
                  <c:v>3.0999999999999999E-3</c:v>
                </c:pt>
                <c:pt idx="1540">
                  <c:v>3.0999999999999999E-3</c:v>
                </c:pt>
                <c:pt idx="1541">
                  <c:v>3.0999999999999999E-3</c:v>
                </c:pt>
                <c:pt idx="1542">
                  <c:v>3.0999999999999999E-3</c:v>
                </c:pt>
                <c:pt idx="1543">
                  <c:v>3.0999999999999999E-3</c:v>
                </c:pt>
                <c:pt idx="1544">
                  <c:v>3.0999999999999999E-3</c:v>
                </c:pt>
                <c:pt idx="1545">
                  <c:v>3.0999999999999999E-3</c:v>
                </c:pt>
                <c:pt idx="1546">
                  <c:v>3.0999999999999999E-3</c:v>
                </c:pt>
                <c:pt idx="1547">
                  <c:v>3.0999999999999999E-3</c:v>
                </c:pt>
                <c:pt idx="1548">
                  <c:v>3.0999999999999999E-3</c:v>
                </c:pt>
                <c:pt idx="1549">
                  <c:v>3.0999999999999999E-3</c:v>
                </c:pt>
                <c:pt idx="1550">
                  <c:v>3.0999999999999999E-3</c:v>
                </c:pt>
                <c:pt idx="1551">
                  <c:v>3.0999999999999999E-3</c:v>
                </c:pt>
                <c:pt idx="1552">
                  <c:v>3.0999999999999999E-3</c:v>
                </c:pt>
                <c:pt idx="1553">
                  <c:v>3.0999999999999999E-3</c:v>
                </c:pt>
                <c:pt idx="1554">
                  <c:v>3.0999999999999999E-3</c:v>
                </c:pt>
                <c:pt idx="1555">
                  <c:v>3.0999999999999999E-3</c:v>
                </c:pt>
                <c:pt idx="1556">
                  <c:v>3.0999999999999999E-3</c:v>
                </c:pt>
                <c:pt idx="1557">
                  <c:v>3.0999999999999999E-3</c:v>
                </c:pt>
                <c:pt idx="1558">
                  <c:v>3.0999999999999999E-3</c:v>
                </c:pt>
                <c:pt idx="1559">
                  <c:v>3.0999999999999999E-3</c:v>
                </c:pt>
                <c:pt idx="1560">
                  <c:v>3.0999999999999999E-3</c:v>
                </c:pt>
                <c:pt idx="1561">
                  <c:v>3.0999999999999999E-3</c:v>
                </c:pt>
                <c:pt idx="1562">
                  <c:v>3.0999999999999999E-3</c:v>
                </c:pt>
                <c:pt idx="1563">
                  <c:v>3.0999999999999999E-3</c:v>
                </c:pt>
                <c:pt idx="1564">
                  <c:v>3.0999999999999999E-3</c:v>
                </c:pt>
                <c:pt idx="1565">
                  <c:v>3.0999999999999999E-3</c:v>
                </c:pt>
                <c:pt idx="1566">
                  <c:v>3.0999999999999999E-3</c:v>
                </c:pt>
                <c:pt idx="1567">
                  <c:v>3.0999999999999999E-3</c:v>
                </c:pt>
                <c:pt idx="1568">
                  <c:v>3.2000000000000002E-3</c:v>
                </c:pt>
                <c:pt idx="1569">
                  <c:v>3.2000000000000002E-3</c:v>
                </c:pt>
                <c:pt idx="1570">
                  <c:v>3.2000000000000002E-3</c:v>
                </c:pt>
                <c:pt idx="1571">
                  <c:v>3.2000000000000002E-3</c:v>
                </c:pt>
                <c:pt idx="1572">
                  <c:v>3.2000000000000002E-3</c:v>
                </c:pt>
                <c:pt idx="1573">
                  <c:v>3.2000000000000002E-3</c:v>
                </c:pt>
                <c:pt idx="1574">
                  <c:v>3.2000000000000002E-3</c:v>
                </c:pt>
                <c:pt idx="1575">
                  <c:v>3.2000000000000002E-3</c:v>
                </c:pt>
                <c:pt idx="1576">
                  <c:v>3.2000000000000002E-3</c:v>
                </c:pt>
                <c:pt idx="1577">
                  <c:v>3.2000000000000002E-3</c:v>
                </c:pt>
                <c:pt idx="1578">
                  <c:v>3.2000000000000002E-3</c:v>
                </c:pt>
                <c:pt idx="1579">
                  <c:v>3.2000000000000002E-3</c:v>
                </c:pt>
                <c:pt idx="1580">
                  <c:v>3.2000000000000002E-3</c:v>
                </c:pt>
                <c:pt idx="1581">
                  <c:v>3.2000000000000002E-3</c:v>
                </c:pt>
                <c:pt idx="1582">
                  <c:v>3.2000000000000002E-3</c:v>
                </c:pt>
                <c:pt idx="1583">
                  <c:v>3.2000000000000002E-3</c:v>
                </c:pt>
                <c:pt idx="1584">
                  <c:v>3.2000000000000002E-3</c:v>
                </c:pt>
                <c:pt idx="1585">
                  <c:v>3.2000000000000002E-3</c:v>
                </c:pt>
                <c:pt idx="1586">
                  <c:v>3.2000000000000002E-3</c:v>
                </c:pt>
                <c:pt idx="1587">
                  <c:v>3.2000000000000002E-3</c:v>
                </c:pt>
                <c:pt idx="1588">
                  <c:v>3.2000000000000002E-3</c:v>
                </c:pt>
                <c:pt idx="1589">
                  <c:v>3.2000000000000002E-3</c:v>
                </c:pt>
                <c:pt idx="1590">
                  <c:v>3.2000000000000002E-3</c:v>
                </c:pt>
                <c:pt idx="1591">
                  <c:v>3.2000000000000002E-3</c:v>
                </c:pt>
                <c:pt idx="1592">
                  <c:v>3.2000000000000002E-3</c:v>
                </c:pt>
                <c:pt idx="1593">
                  <c:v>3.2000000000000002E-3</c:v>
                </c:pt>
                <c:pt idx="1594">
                  <c:v>3.2000000000000002E-3</c:v>
                </c:pt>
                <c:pt idx="1595">
                  <c:v>3.2000000000000002E-3</c:v>
                </c:pt>
                <c:pt idx="1596">
                  <c:v>3.2000000000000002E-3</c:v>
                </c:pt>
                <c:pt idx="1597">
                  <c:v>3.2000000000000002E-3</c:v>
                </c:pt>
                <c:pt idx="1598">
                  <c:v>3.2000000000000002E-3</c:v>
                </c:pt>
                <c:pt idx="1599">
                  <c:v>3.2000000000000002E-3</c:v>
                </c:pt>
                <c:pt idx="1600">
                  <c:v>3.2000000000000002E-3</c:v>
                </c:pt>
                <c:pt idx="1601">
                  <c:v>3.2000000000000002E-3</c:v>
                </c:pt>
                <c:pt idx="1602">
                  <c:v>3.2000000000000002E-3</c:v>
                </c:pt>
                <c:pt idx="1603">
                  <c:v>3.2000000000000002E-3</c:v>
                </c:pt>
                <c:pt idx="1604">
                  <c:v>3.2000000000000002E-3</c:v>
                </c:pt>
                <c:pt idx="1605">
                  <c:v>3.2000000000000002E-3</c:v>
                </c:pt>
                <c:pt idx="1606">
                  <c:v>3.2000000000000002E-3</c:v>
                </c:pt>
                <c:pt idx="1607">
                  <c:v>3.2000000000000002E-3</c:v>
                </c:pt>
                <c:pt idx="1608">
                  <c:v>3.2000000000000002E-3</c:v>
                </c:pt>
                <c:pt idx="1609">
                  <c:v>3.2000000000000002E-3</c:v>
                </c:pt>
                <c:pt idx="1610">
                  <c:v>3.2000000000000002E-3</c:v>
                </c:pt>
                <c:pt idx="1611">
                  <c:v>3.2000000000000002E-3</c:v>
                </c:pt>
                <c:pt idx="1612">
                  <c:v>3.2000000000000002E-3</c:v>
                </c:pt>
                <c:pt idx="1613">
                  <c:v>3.2000000000000002E-3</c:v>
                </c:pt>
                <c:pt idx="1614">
                  <c:v>3.2000000000000002E-3</c:v>
                </c:pt>
                <c:pt idx="1615">
                  <c:v>3.2000000000000002E-3</c:v>
                </c:pt>
                <c:pt idx="1616">
                  <c:v>3.2000000000000002E-3</c:v>
                </c:pt>
                <c:pt idx="1617">
                  <c:v>3.3E-3</c:v>
                </c:pt>
                <c:pt idx="1618">
                  <c:v>3.3E-3</c:v>
                </c:pt>
                <c:pt idx="1619">
                  <c:v>3.3E-3</c:v>
                </c:pt>
                <c:pt idx="1620">
                  <c:v>3.3E-3</c:v>
                </c:pt>
                <c:pt idx="1621">
                  <c:v>3.3E-3</c:v>
                </c:pt>
                <c:pt idx="1622">
                  <c:v>3.3E-3</c:v>
                </c:pt>
                <c:pt idx="1623">
                  <c:v>3.3E-3</c:v>
                </c:pt>
                <c:pt idx="1624">
                  <c:v>3.3E-3</c:v>
                </c:pt>
                <c:pt idx="1625">
                  <c:v>3.3E-3</c:v>
                </c:pt>
                <c:pt idx="1626">
                  <c:v>3.3E-3</c:v>
                </c:pt>
                <c:pt idx="1627">
                  <c:v>3.3E-3</c:v>
                </c:pt>
                <c:pt idx="1628">
                  <c:v>3.3E-3</c:v>
                </c:pt>
                <c:pt idx="1629">
                  <c:v>3.3E-3</c:v>
                </c:pt>
                <c:pt idx="1630">
                  <c:v>3.3E-3</c:v>
                </c:pt>
                <c:pt idx="1631">
                  <c:v>3.3E-3</c:v>
                </c:pt>
                <c:pt idx="1632">
                  <c:v>3.3E-3</c:v>
                </c:pt>
                <c:pt idx="1633">
                  <c:v>3.3E-3</c:v>
                </c:pt>
                <c:pt idx="1634">
                  <c:v>3.3E-3</c:v>
                </c:pt>
                <c:pt idx="1635">
                  <c:v>3.3E-3</c:v>
                </c:pt>
                <c:pt idx="1636">
                  <c:v>3.3E-3</c:v>
                </c:pt>
                <c:pt idx="1637">
                  <c:v>3.3E-3</c:v>
                </c:pt>
                <c:pt idx="1638">
                  <c:v>3.3E-3</c:v>
                </c:pt>
                <c:pt idx="1639">
                  <c:v>3.3E-3</c:v>
                </c:pt>
                <c:pt idx="1640">
                  <c:v>3.3E-3</c:v>
                </c:pt>
                <c:pt idx="1641">
                  <c:v>3.3E-3</c:v>
                </c:pt>
                <c:pt idx="1642">
                  <c:v>3.3E-3</c:v>
                </c:pt>
                <c:pt idx="1643">
                  <c:v>3.3E-3</c:v>
                </c:pt>
                <c:pt idx="1644">
                  <c:v>3.3E-3</c:v>
                </c:pt>
                <c:pt idx="1645">
                  <c:v>3.3E-3</c:v>
                </c:pt>
                <c:pt idx="1646">
                  <c:v>3.3E-3</c:v>
                </c:pt>
                <c:pt idx="1647">
                  <c:v>3.3E-3</c:v>
                </c:pt>
                <c:pt idx="1648">
                  <c:v>3.3E-3</c:v>
                </c:pt>
                <c:pt idx="1649">
                  <c:v>3.3E-3</c:v>
                </c:pt>
                <c:pt idx="1650">
                  <c:v>3.3E-3</c:v>
                </c:pt>
                <c:pt idx="1651">
                  <c:v>3.3E-3</c:v>
                </c:pt>
                <c:pt idx="1652">
                  <c:v>3.3E-3</c:v>
                </c:pt>
                <c:pt idx="1653">
                  <c:v>3.3E-3</c:v>
                </c:pt>
                <c:pt idx="1654">
                  <c:v>3.3E-3</c:v>
                </c:pt>
                <c:pt idx="1655">
                  <c:v>3.3E-3</c:v>
                </c:pt>
                <c:pt idx="1656">
                  <c:v>3.3E-3</c:v>
                </c:pt>
                <c:pt idx="1657">
                  <c:v>3.3E-3</c:v>
                </c:pt>
                <c:pt idx="1658">
                  <c:v>3.3E-3</c:v>
                </c:pt>
                <c:pt idx="1659">
                  <c:v>3.3E-3</c:v>
                </c:pt>
                <c:pt idx="1660">
                  <c:v>3.3E-3</c:v>
                </c:pt>
                <c:pt idx="1661">
                  <c:v>3.3E-3</c:v>
                </c:pt>
                <c:pt idx="1662">
                  <c:v>3.3E-3</c:v>
                </c:pt>
                <c:pt idx="1663">
                  <c:v>3.3E-3</c:v>
                </c:pt>
                <c:pt idx="1664">
                  <c:v>3.3E-3</c:v>
                </c:pt>
                <c:pt idx="1665">
                  <c:v>3.3E-3</c:v>
                </c:pt>
                <c:pt idx="1666">
                  <c:v>3.3999999999999998E-3</c:v>
                </c:pt>
                <c:pt idx="1667">
                  <c:v>3.3999999999999998E-3</c:v>
                </c:pt>
                <c:pt idx="1668">
                  <c:v>3.3999999999999998E-3</c:v>
                </c:pt>
                <c:pt idx="1669">
                  <c:v>3.3999999999999998E-3</c:v>
                </c:pt>
                <c:pt idx="1670">
                  <c:v>3.3999999999999998E-3</c:v>
                </c:pt>
                <c:pt idx="1671">
                  <c:v>3.3999999999999998E-3</c:v>
                </c:pt>
                <c:pt idx="1672">
                  <c:v>3.3999999999999998E-3</c:v>
                </c:pt>
                <c:pt idx="1673">
                  <c:v>3.3999999999999998E-3</c:v>
                </c:pt>
                <c:pt idx="1674">
                  <c:v>3.3999999999999998E-3</c:v>
                </c:pt>
                <c:pt idx="1675">
                  <c:v>3.3999999999999998E-3</c:v>
                </c:pt>
                <c:pt idx="1676">
                  <c:v>3.3999999999999998E-3</c:v>
                </c:pt>
                <c:pt idx="1677">
                  <c:v>3.3999999999999998E-3</c:v>
                </c:pt>
                <c:pt idx="1678">
                  <c:v>3.3999999999999998E-3</c:v>
                </c:pt>
                <c:pt idx="1679">
                  <c:v>3.3999999999999998E-3</c:v>
                </c:pt>
                <c:pt idx="1680">
                  <c:v>3.3999999999999998E-3</c:v>
                </c:pt>
                <c:pt idx="1681">
                  <c:v>3.3999999999999998E-3</c:v>
                </c:pt>
                <c:pt idx="1682">
                  <c:v>3.3999999999999998E-3</c:v>
                </c:pt>
                <c:pt idx="1683">
                  <c:v>3.3999999999999998E-3</c:v>
                </c:pt>
                <c:pt idx="1684">
                  <c:v>3.3999999999999998E-3</c:v>
                </c:pt>
                <c:pt idx="1685">
                  <c:v>3.3999999999999998E-3</c:v>
                </c:pt>
                <c:pt idx="1686">
                  <c:v>3.3999999999999998E-3</c:v>
                </c:pt>
                <c:pt idx="1687">
                  <c:v>3.3999999999999998E-3</c:v>
                </c:pt>
                <c:pt idx="1688">
                  <c:v>3.3999999999999998E-3</c:v>
                </c:pt>
                <c:pt idx="1689">
                  <c:v>3.3999999999999998E-3</c:v>
                </c:pt>
                <c:pt idx="1690">
                  <c:v>3.3999999999999998E-3</c:v>
                </c:pt>
                <c:pt idx="1691">
                  <c:v>3.3999999999999998E-3</c:v>
                </c:pt>
                <c:pt idx="1692">
                  <c:v>3.3999999999999998E-3</c:v>
                </c:pt>
                <c:pt idx="1693">
                  <c:v>3.3999999999999998E-3</c:v>
                </c:pt>
                <c:pt idx="1694">
                  <c:v>3.3999999999999998E-3</c:v>
                </c:pt>
                <c:pt idx="1695">
                  <c:v>3.3999999999999998E-3</c:v>
                </c:pt>
                <c:pt idx="1696">
                  <c:v>3.3999999999999998E-3</c:v>
                </c:pt>
                <c:pt idx="1697">
                  <c:v>3.3999999999999998E-3</c:v>
                </c:pt>
                <c:pt idx="1698">
                  <c:v>3.3999999999999998E-3</c:v>
                </c:pt>
                <c:pt idx="1699">
                  <c:v>3.3999999999999998E-3</c:v>
                </c:pt>
                <c:pt idx="1700">
                  <c:v>3.3999999999999998E-3</c:v>
                </c:pt>
                <c:pt idx="1701">
                  <c:v>3.3999999999999998E-3</c:v>
                </c:pt>
                <c:pt idx="1702">
                  <c:v>3.3999999999999998E-3</c:v>
                </c:pt>
                <c:pt idx="1703">
                  <c:v>3.3999999999999998E-3</c:v>
                </c:pt>
                <c:pt idx="1704">
                  <c:v>3.3999999999999998E-3</c:v>
                </c:pt>
                <c:pt idx="1705">
                  <c:v>3.3999999999999998E-3</c:v>
                </c:pt>
                <c:pt idx="1706">
                  <c:v>3.3999999999999998E-3</c:v>
                </c:pt>
                <c:pt idx="1707">
                  <c:v>3.3999999999999998E-3</c:v>
                </c:pt>
                <c:pt idx="1708">
                  <c:v>3.3999999999999998E-3</c:v>
                </c:pt>
                <c:pt idx="1709">
                  <c:v>3.3999999999999998E-3</c:v>
                </c:pt>
                <c:pt idx="1710">
                  <c:v>3.3999999999999998E-3</c:v>
                </c:pt>
                <c:pt idx="1711">
                  <c:v>3.3999999999999998E-3</c:v>
                </c:pt>
                <c:pt idx="1712">
                  <c:v>3.3999999999999998E-3</c:v>
                </c:pt>
                <c:pt idx="1713">
                  <c:v>3.3999999999999998E-3</c:v>
                </c:pt>
                <c:pt idx="1714">
                  <c:v>3.3999999999999998E-3</c:v>
                </c:pt>
                <c:pt idx="1715">
                  <c:v>3.5000000000000001E-3</c:v>
                </c:pt>
                <c:pt idx="1716">
                  <c:v>3.5000000000000001E-3</c:v>
                </c:pt>
                <c:pt idx="1717">
                  <c:v>3.5000000000000001E-3</c:v>
                </c:pt>
                <c:pt idx="1718">
                  <c:v>3.5000000000000001E-3</c:v>
                </c:pt>
                <c:pt idx="1719">
                  <c:v>3.5000000000000001E-3</c:v>
                </c:pt>
                <c:pt idx="1720">
                  <c:v>3.5000000000000001E-3</c:v>
                </c:pt>
                <c:pt idx="1721">
                  <c:v>3.5000000000000001E-3</c:v>
                </c:pt>
                <c:pt idx="1722">
                  <c:v>3.5000000000000001E-3</c:v>
                </c:pt>
                <c:pt idx="1723">
                  <c:v>3.5000000000000001E-3</c:v>
                </c:pt>
                <c:pt idx="1724">
                  <c:v>3.5000000000000001E-3</c:v>
                </c:pt>
                <c:pt idx="1725">
                  <c:v>3.5000000000000001E-3</c:v>
                </c:pt>
                <c:pt idx="1726">
                  <c:v>3.5000000000000001E-3</c:v>
                </c:pt>
                <c:pt idx="1727">
                  <c:v>3.5000000000000001E-3</c:v>
                </c:pt>
                <c:pt idx="1728">
                  <c:v>3.5000000000000001E-3</c:v>
                </c:pt>
                <c:pt idx="1729">
                  <c:v>3.5000000000000001E-3</c:v>
                </c:pt>
                <c:pt idx="1730">
                  <c:v>3.5000000000000001E-3</c:v>
                </c:pt>
                <c:pt idx="1731">
                  <c:v>3.5000000000000001E-3</c:v>
                </c:pt>
                <c:pt idx="1732">
                  <c:v>3.5000000000000001E-3</c:v>
                </c:pt>
                <c:pt idx="1733">
                  <c:v>3.5000000000000001E-3</c:v>
                </c:pt>
                <c:pt idx="1734">
                  <c:v>3.5000000000000001E-3</c:v>
                </c:pt>
                <c:pt idx="1735">
                  <c:v>3.5000000000000001E-3</c:v>
                </c:pt>
                <c:pt idx="1736">
                  <c:v>3.5000000000000001E-3</c:v>
                </c:pt>
                <c:pt idx="1737">
                  <c:v>3.5000000000000001E-3</c:v>
                </c:pt>
                <c:pt idx="1738">
                  <c:v>3.5000000000000001E-3</c:v>
                </c:pt>
                <c:pt idx="1739">
                  <c:v>3.5000000000000001E-3</c:v>
                </c:pt>
                <c:pt idx="1740">
                  <c:v>3.5000000000000001E-3</c:v>
                </c:pt>
                <c:pt idx="1741">
                  <c:v>3.5000000000000001E-3</c:v>
                </c:pt>
                <c:pt idx="1742">
                  <c:v>3.5000000000000001E-3</c:v>
                </c:pt>
                <c:pt idx="1743">
                  <c:v>3.5000000000000001E-3</c:v>
                </c:pt>
                <c:pt idx="1744">
                  <c:v>3.5000000000000001E-3</c:v>
                </c:pt>
                <c:pt idx="1745">
                  <c:v>3.5000000000000001E-3</c:v>
                </c:pt>
                <c:pt idx="1746">
                  <c:v>3.5000000000000001E-3</c:v>
                </c:pt>
                <c:pt idx="1747">
                  <c:v>3.5000000000000001E-3</c:v>
                </c:pt>
                <c:pt idx="1748">
                  <c:v>3.5000000000000001E-3</c:v>
                </c:pt>
                <c:pt idx="1749">
                  <c:v>3.5000000000000001E-3</c:v>
                </c:pt>
                <c:pt idx="1750">
                  <c:v>3.5000000000000001E-3</c:v>
                </c:pt>
                <c:pt idx="1751">
                  <c:v>3.5000000000000001E-3</c:v>
                </c:pt>
                <c:pt idx="1752">
                  <c:v>3.5000000000000001E-3</c:v>
                </c:pt>
                <c:pt idx="1753">
                  <c:v>3.5000000000000001E-3</c:v>
                </c:pt>
                <c:pt idx="1754">
                  <c:v>3.5000000000000001E-3</c:v>
                </c:pt>
                <c:pt idx="1755">
                  <c:v>3.5000000000000001E-3</c:v>
                </c:pt>
                <c:pt idx="1756">
                  <c:v>3.5000000000000001E-3</c:v>
                </c:pt>
                <c:pt idx="1757">
                  <c:v>3.5000000000000001E-3</c:v>
                </c:pt>
                <c:pt idx="1758">
                  <c:v>3.5000000000000001E-3</c:v>
                </c:pt>
                <c:pt idx="1759">
                  <c:v>3.5000000000000001E-3</c:v>
                </c:pt>
                <c:pt idx="1760">
                  <c:v>3.5000000000000001E-3</c:v>
                </c:pt>
                <c:pt idx="1761">
                  <c:v>3.5000000000000001E-3</c:v>
                </c:pt>
                <c:pt idx="1762">
                  <c:v>3.5000000000000001E-3</c:v>
                </c:pt>
                <c:pt idx="1763">
                  <c:v>3.5000000000000001E-3</c:v>
                </c:pt>
                <c:pt idx="1764">
                  <c:v>3.5999999999999999E-3</c:v>
                </c:pt>
                <c:pt idx="1765">
                  <c:v>3.5999999999999999E-3</c:v>
                </c:pt>
                <c:pt idx="1766">
                  <c:v>3.5999999999999999E-3</c:v>
                </c:pt>
                <c:pt idx="1767">
                  <c:v>3.5999999999999999E-3</c:v>
                </c:pt>
                <c:pt idx="1768">
                  <c:v>3.5999999999999999E-3</c:v>
                </c:pt>
                <c:pt idx="1769">
                  <c:v>3.5999999999999999E-3</c:v>
                </c:pt>
                <c:pt idx="1770">
                  <c:v>3.5999999999999999E-3</c:v>
                </c:pt>
                <c:pt idx="1771">
                  <c:v>3.5999999999999999E-3</c:v>
                </c:pt>
                <c:pt idx="1772">
                  <c:v>3.5999999999999999E-3</c:v>
                </c:pt>
                <c:pt idx="1773">
                  <c:v>3.5999999999999999E-3</c:v>
                </c:pt>
                <c:pt idx="1774">
                  <c:v>3.5999999999999999E-3</c:v>
                </c:pt>
                <c:pt idx="1775">
                  <c:v>3.5999999999999999E-3</c:v>
                </c:pt>
                <c:pt idx="1776">
                  <c:v>3.5999999999999999E-3</c:v>
                </c:pt>
                <c:pt idx="1777">
                  <c:v>3.5999999999999999E-3</c:v>
                </c:pt>
                <c:pt idx="1778">
                  <c:v>3.5999999999999999E-3</c:v>
                </c:pt>
                <c:pt idx="1779">
                  <c:v>3.5999999999999999E-3</c:v>
                </c:pt>
                <c:pt idx="1780">
                  <c:v>3.5999999999999999E-3</c:v>
                </c:pt>
                <c:pt idx="1781">
                  <c:v>3.5999999999999999E-3</c:v>
                </c:pt>
                <c:pt idx="1782">
                  <c:v>3.5999999999999999E-3</c:v>
                </c:pt>
                <c:pt idx="1783">
                  <c:v>3.5999999999999999E-3</c:v>
                </c:pt>
                <c:pt idx="1784">
                  <c:v>3.5999999999999999E-3</c:v>
                </c:pt>
                <c:pt idx="1785">
                  <c:v>3.5999999999999999E-3</c:v>
                </c:pt>
                <c:pt idx="1786">
                  <c:v>3.5999999999999999E-3</c:v>
                </c:pt>
                <c:pt idx="1787">
                  <c:v>3.5999999999999999E-3</c:v>
                </c:pt>
                <c:pt idx="1788">
                  <c:v>3.5999999999999999E-3</c:v>
                </c:pt>
                <c:pt idx="1789">
                  <c:v>3.5999999999999999E-3</c:v>
                </c:pt>
                <c:pt idx="1790">
                  <c:v>3.5999999999999999E-3</c:v>
                </c:pt>
                <c:pt idx="1791">
                  <c:v>3.5999999999999999E-3</c:v>
                </c:pt>
                <c:pt idx="1792">
                  <c:v>3.5999999999999999E-3</c:v>
                </c:pt>
                <c:pt idx="1793">
                  <c:v>3.5999999999999999E-3</c:v>
                </c:pt>
                <c:pt idx="1794">
                  <c:v>3.5999999999999999E-3</c:v>
                </c:pt>
                <c:pt idx="1795">
                  <c:v>3.5999999999999999E-3</c:v>
                </c:pt>
                <c:pt idx="1796">
                  <c:v>3.5999999999999999E-3</c:v>
                </c:pt>
                <c:pt idx="1797">
                  <c:v>3.5999999999999999E-3</c:v>
                </c:pt>
                <c:pt idx="1798">
                  <c:v>3.5999999999999999E-3</c:v>
                </c:pt>
                <c:pt idx="1799">
                  <c:v>3.5999999999999999E-3</c:v>
                </c:pt>
                <c:pt idx="1800">
                  <c:v>3.5999999999999999E-3</c:v>
                </c:pt>
                <c:pt idx="1801">
                  <c:v>3.5999999999999999E-3</c:v>
                </c:pt>
                <c:pt idx="1802">
                  <c:v>3.5999999999999999E-3</c:v>
                </c:pt>
                <c:pt idx="1803">
                  <c:v>3.5999999999999999E-3</c:v>
                </c:pt>
                <c:pt idx="1804">
                  <c:v>3.5999999999999999E-3</c:v>
                </c:pt>
                <c:pt idx="1805">
                  <c:v>3.5999999999999999E-3</c:v>
                </c:pt>
                <c:pt idx="1806">
                  <c:v>3.5999999999999999E-3</c:v>
                </c:pt>
                <c:pt idx="1807">
                  <c:v>3.5999999999999999E-3</c:v>
                </c:pt>
                <c:pt idx="1808">
                  <c:v>3.5999999999999999E-3</c:v>
                </c:pt>
                <c:pt idx="1809">
                  <c:v>3.5999999999999999E-3</c:v>
                </c:pt>
                <c:pt idx="1810">
                  <c:v>3.5999999999999999E-3</c:v>
                </c:pt>
                <c:pt idx="1811">
                  <c:v>3.5999999999999999E-3</c:v>
                </c:pt>
                <c:pt idx="1812">
                  <c:v>3.5999999999999999E-3</c:v>
                </c:pt>
                <c:pt idx="1813">
                  <c:v>3.7000000000000002E-3</c:v>
                </c:pt>
                <c:pt idx="1814">
                  <c:v>3.7000000000000002E-3</c:v>
                </c:pt>
                <c:pt idx="1815">
                  <c:v>3.7000000000000002E-3</c:v>
                </c:pt>
                <c:pt idx="1816">
                  <c:v>3.7000000000000002E-3</c:v>
                </c:pt>
                <c:pt idx="1817">
                  <c:v>3.7000000000000002E-3</c:v>
                </c:pt>
                <c:pt idx="1818">
                  <c:v>3.7000000000000002E-3</c:v>
                </c:pt>
                <c:pt idx="1819">
                  <c:v>3.7000000000000002E-3</c:v>
                </c:pt>
                <c:pt idx="1820">
                  <c:v>3.7000000000000002E-3</c:v>
                </c:pt>
                <c:pt idx="1821">
                  <c:v>3.7000000000000002E-3</c:v>
                </c:pt>
                <c:pt idx="1822">
                  <c:v>3.7000000000000002E-3</c:v>
                </c:pt>
                <c:pt idx="1823">
                  <c:v>3.7000000000000002E-3</c:v>
                </c:pt>
                <c:pt idx="1824">
                  <c:v>3.7000000000000002E-3</c:v>
                </c:pt>
                <c:pt idx="1825">
                  <c:v>3.7000000000000002E-3</c:v>
                </c:pt>
                <c:pt idx="1826">
                  <c:v>3.7000000000000002E-3</c:v>
                </c:pt>
                <c:pt idx="1827">
                  <c:v>3.7000000000000002E-3</c:v>
                </c:pt>
                <c:pt idx="1828">
                  <c:v>3.7000000000000002E-3</c:v>
                </c:pt>
                <c:pt idx="1829">
                  <c:v>3.7000000000000002E-3</c:v>
                </c:pt>
                <c:pt idx="1830">
                  <c:v>3.7000000000000002E-3</c:v>
                </c:pt>
                <c:pt idx="1831">
                  <c:v>3.7000000000000002E-3</c:v>
                </c:pt>
                <c:pt idx="1832">
                  <c:v>3.7000000000000002E-3</c:v>
                </c:pt>
                <c:pt idx="1833">
                  <c:v>3.7000000000000002E-3</c:v>
                </c:pt>
                <c:pt idx="1834">
                  <c:v>3.7000000000000002E-3</c:v>
                </c:pt>
                <c:pt idx="1835">
                  <c:v>3.7000000000000002E-3</c:v>
                </c:pt>
                <c:pt idx="1836">
                  <c:v>3.7000000000000002E-3</c:v>
                </c:pt>
                <c:pt idx="1837">
                  <c:v>3.7000000000000002E-3</c:v>
                </c:pt>
                <c:pt idx="1838">
                  <c:v>3.7000000000000002E-3</c:v>
                </c:pt>
                <c:pt idx="1839">
                  <c:v>3.7000000000000002E-3</c:v>
                </c:pt>
                <c:pt idx="1840">
                  <c:v>3.7000000000000002E-3</c:v>
                </c:pt>
                <c:pt idx="1841">
                  <c:v>3.7000000000000002E-3</c:v>
                </c:pt>
                <c:pt idx="1842">
                  <c:v>3.7000000000000002E-3</c:v>
                </c:pt>
                <c:pt idx="1843">
                  <c:v>3.7000000000000002E-3</c:v>
                </c:pt>
                <c:pt idx="1844">
                  <c:v>3.7000000000000002E-3</c:v>
                </c:pt>
                <c:pt idx="1845">
                  <c:v>3.7000000000000002E-3</c:v>
                </c:pt>
                <c:pt idx="1846">
                  <c:v>3.7000000000000002E-3</c:v>
                </c:pt>
                <c:pt idx="1847">
                  <c:v>3.7000000000000002E-3</c:v>
                </c:pt>
                <c:pt idx="1848">
                  <c:v>3.7000000000000002E-3</c:v>
                </c:pt>
                <c:pt idx="1849">
                  <c:v>3.7000000000000002E-3</c:v>
                </c:pt>
                <c:pt idx="1850">
                  <c:v>3.7000000000000002E-3</c:v>
                </c:pt>
                <c:pt idx="1851">
                  <c:v>3.7000000000000002E-3</c:v>
                </c:pt>
                <c:pt idx="1852">
                  <c:v>3.7000000000000002E-3</c:v>
                </c:pt>
                <c:pt idx="1853">
                  <c:v>3.7000000000000002E-3</c:v>
                </c:pt>
                <c:pt idx="1854">
                  <c:v>3.7000000000000002E-3</c:v>
                </c:pt>
                <c:pt idx="1855">
                  <c:v>3.7000000000000002E-3</c:v>
                </c:pt>
                <c:pt idx="1856">
                  <c:v>3.7000000000000002E-3</c:v>
                </c:pt>
                <c:pt idx="1857">
                  <c:v>3.7000000000000002E-3</c:v>
                </c:pt>
                <c:pt idx="1858">
                  <c:v>3.7000000000000002E-3</c:v>
                </c:pt>
                <c:pt idx="1859">
                  <c:v>3.7000000000000002E-3</c:v>
                </c:pt>
                <c:pt idx="1860">
                  <c:v>3.7000000000000002E-3</c:v>
                </c:pt>
                <c:pt idx="1861">
                  <c:v>3.7000000000000002E-3</c:v>
                </c:pt>
                <c:pt idx="1862">
                  <c:v>3.8E-3</c:v>
                </c:pt>
                <c:pt idx="1863">
                  <c:v>3.8E-3</c:v>
                </c:pt>
                <c:pt idx="1864">
                  <c:v>3.8E-3</c:v>
                </c:pt>
                <c:pt idx="1865">
                  <c:v>3.8E-3</c:v>
                </c:pt>
                <c:pt idx="1866">
                  <c:v>3.8E-3</c:v>
                </c:pt>
                <c:pt idx="1867">
                  <c:v>3.8E-3</c:v>
                </c:pt>
                <c:pt idx="1868">
                  <c:v>3.8E-3</c:v>
                </c:pt>
                <c:pt idx="1869">
                  <c:v>3.8E-3</c:v>
                </c:pt>
                <c:pt idx="1870">
                  <c:v>3.8E-3</c:v>
                </c:pt>
                <c:pt idx="1871">
                  <c:v>3.8E-3</c:v>
                </c:pt>
                <c:pt idx="1872">
                  <c:v>3.8E-3</c:v>
                </c:pt>
                <c:pt idx="1873">
                  <c:v>3.8E-3</c:v>
                </c:pt>
                <c:pt idx="1874">
                  <c:v>3.8E-3</c:v>
                </c:pt>
                <c:pt idx="1875">
                  <c:v>3.8E-3</c:v>
                </c:pt>
                <c:pt idx="1876">
                  <c:v>3.8E-3</c:v>
                </c:pt>
                <c:pt idx="1877">
                  <c:v>3.8E-3</c:v>
                </c:pt>
                <c:pt idx="1878">
                  <c:v>3.8E-3</c:v>
                </c:pt>
                <c:pt idx="1879">
                  <c:v>3.8E-3</c:v>
                </c:pt>
                <c:pt idx="1880">
                  <c:v>3.8E-3</c:v>
                </c:pt>
                <c:pt idx="1881">
                  <c:v>3.8E-3</c:v>
                </c:pt>
                <c:pt idx="1882">
                  <c:v>3.8E-3</c:v>
                </c:pt>
                <c:pt idx="1883">
                  <c:v>3.8E-3</c:v>
                </c:pt>
                <c:pt idx="1884">
                  <c:v>3.8E-3</c:v>
                </c:pt>
                <c:pt idx="1885">
                  <c:v>3.8E-3</c:v>
                </c:pt>
                <c:pt idx="1886">
                  <c:v>3.8E-3</c:v>
                </c:pt>
                <c:pt idx="1887">
                  <c:v>3.8E-3</c:v>
                </c:pt>
                <c:pt idx="1888">
                  <c:v>3.8E-3</c:v>
                </c:pt>
                <c:pt idx="1889">
                  <c:v>3.8E-3</c:v>
                </c:pt>
                <c:pt idx="1890">
                  <c:v>3.8E-3</c:v>
                </c:pt>
                <c:pt idx="1891">
                  <c:v>3.8E-3</c:v>
                </c:pt>
                <c:pt idx="1892">
                  <c:v>3.8E-3</c:v>
                </c:pt>
                <c:pt idx="1893">
                  <c:v>3.8E-3</c:v>
                </c:pt>
                <c:pt idx="1894">
                  <c:v>3.8E-3</c:v>
                </c:pt>
                <c:pt idx="1895">
                  <c:v>3.8E-3</c:v>
                </c:pt>
                <c:pt idx="1896">
                  <c:v>3.8E-3</c:v>
                </c:pt>
                <c:pt idx="1897">
                  <c:v>3.8E-3</c:v>
                </c:pt>
                <c:pt idx="1898">
                  <c:v>3.8E-3</c:v>
                </c:pt>
                <c:pt idx="1899">
                  <c:v>3.8E-3</c:v>
                </c:pt>
                <c:pt idx="1900">
                  <c:v>3.8E-3</c:v>
                </c:pt>
                <c:pt idx="1901">
                  <c:v>3.8E-3</c:v>
                </c:pt>
                <c:pt idx="1902">
                  <c:v>3.8E-3</c:v>
                </c:pt>
                <c:pt idx="1903">
                  <c:v>3.8E-3</c:v>
                </c:pt>
                <c:pt idx="1904">
                  <c:v>3.8E-3</c:v>
                </c:pt>
                <c:pt idx="1905">
                  <c:v>3.8E-3</c:v>
                </c:pt>
                <c:pt idx="1906">
                  <c:v>3.8E-3</c:v>
                </c:pt>
                <c:pt idx="1907">
                  <c:v>3.8E-3</c:v>
                </c:pt>
                <c:pt idx="1908">
                  <c:v>3.8E-3</c:v>
                </c:pt>
                <c:pt idx="1909">
                  <c:v>3.8E-3</c:v>
                </c:pt>
                <c:pt idx="1910">
                  <c:v>3.8E-3</c:v>
                </c:pt>
                <c:pt idx="1911">
                  <c:v>3.8999999999999998E-3</c:v>
                </c:pt>
                <c:pt idx="1912">
                  <c:v>3.8999999999999998E-3</c:v>
                </c:pt>
                <c:pt idx="1913">
                  <c:v>3.8999999999999998E-3</c:v>
                </c:pt>
                <c:pt idx="1914">
                  <c:v>3.8999999999999998E-3</c:v>
                </c:pt>
                <c:pt idx="1915">
                  <c:v>3.8999999999999998E-3</c:v>
                </c:pt>
                <c:pt idx="1916">
                  <c:v>3.8999999999999998E-3</c:v>
                </c:pt>
                <c:pt idx="1917">
                  <c:v>3.8999999999999998E-3</c:v>
                </c:pt>
                <c:pt idx="1918">
                  <c:v>3.8999999999999998E-3</c:v>
                </c:pt>
                <c:pt idx="1919">
                  <c:v>3.8999999999999998E-3</c:v>
                </c:pt>
                <c:pt idx="1920">
                  <c:v>3.8999999999999998E-3</c:v>
                </c:pt>
                <c:pt idx="1921">
                  <c:v>3.8999999999999998E-3</c:v>
                </c:pt>
                <c:pt idx="1922">
                  <c:v>3.8999999999999998E-3</c:v>
                </c:pt>
                <c:pt idx="1923">
                  <c:v>3.8999999999999998E-3</c:v>
                </c:pt>
                <c:pt idx="1924">
                  <c:v>3.8999999999999998E-3</c:v>
                </c:pt>
                <c:pt idx="1925">
                  <c:v>3.8999999999999998E-3</c:v>
                </c:pt>
                <c:pt idx="1926">
                  <c:v>3.8999999999999998E-3</c:v>
                </c:pt>
                <c:pt idx="1927">
                  <c:v>3.8999999999999998E-3</c:v>
                </c:pt>
                <c:pt idx="1928">
                  <c:v>3.8999999999999998E-3</c:v>
                </c:pt>
                <c:pt idx="1929">
                  <c:v>3.8999999999999998E-3</c:v>
                </c:pt>
                <c:pt idx="1930">
                  <c:v>3.8999999999999998E-3</c:v>
                </c:pt>
                <c:pt idx="1931">
                  <c:v>3.8999999999999998E-3</c:v>
                </c:pt>
                <c:pt idx="1932">
                  <c:v>3.8999999999999998E-3</c:v>
                </c:pt>
                <c:pt idx="1933">
                  <c:v>3.8999999999999998E-3</c:v>
                </c:pt>
                <c:pt idx="1934">
                  <c:v>3.8999999999999998E-3</c:v>
                </c:pt>
                <c:pt idx="1935">
                  <c:v>3.8999999999999998E-3</c:v>
                </c:pt>
                <c:pt idx="1936">
                  <c:v>3.8999999999999998E-3</c:v>
                </c:pt>
                <c:pt idx="1937">
                  <c:v>3.8999999999999998E-3</c:v>
                </c:pt>
                <c:pt idx="1938">
                  <c:v>3.8999999999999998E-3</c:v>
                </c:pt>
                <c:pt idx="1939">
                  <c:v>3.8999999999999998E-3</c:v>
                </c:pt>
                <c:pt idx="1940">
                  <c:v>3.8999999999999998E-3</c:v>
                </c:pt>
                <c:pt idx="1941">
                  <c:v>3.8999999999999998E-3</c:v>
                </c:pt>
                <c:pt idx="1942">
                  <c:v>3.8999999999999998E-3</c:v>
                </c:pt>
                <c:pt idx="1943">
                  <c:v>3.8999999999999998E-3</c:v>
                </c:pt>
                <c:pt idx="1944">
                  <c:v>3.8999999999999998E-3</c:v>
                </c:pt>
                <c:pt idx="1945">
                  <c:v>3.8999999999999998E-3</c:v>
                </c:pt>
                <c:pt idx="1946">
                  <c:v>3.8999999999999998E-3</c:v>
                </c:pt>
                <c:pt idx="1947">
                  <c:v>3.8999999999999998E-3</c:v>
                </c:pt>
                <c:pt idx="1948">
                  <c:v>3.8999999999999998E-3</c:v>
                </c:pt>
                <c:pt idx="1949">
                  <c:v>3.8999999999999998E-3</c:v>
                </c:pt>
                <c:pt idx="1950">
                  <c:v>3.8999999999999998E-3</c:v>
                </c:pt>
                <c:pt idx="1951">
                  <c:v>3.8999999999999998E-3</c:v>
                </c:pt>
                <c:pt idx="1952">
                  <c:v>3.8999999999999998E-3</c:v>
                </c:pt>
                <c:pt idx="1953">
                  <c:v>3.8999999999999998E-3</c:v>
                </c:pt>
                <c:pt idx="1954">
                  <c:v>3.8999999999999998E-3</c:v>
                </c:pt>
                <c:pt idx="1955">
                  <c:v>3.8999999999999998E-3</c:v>
                </c:pt>
                <c:pt idx="1956">
                  <c:v>3.8999999999999998E-3</c:v>
                </c:pt>
                <c:pt idx="1957">
                  <c:v>3.8999999999999998E-3</c:v>
                </c:pt>
                <c:pt idx="1958">
                  <c:v>3.8999999999999998E-3</c:v>
                </c:pt>
                <c:pt idx="1959">
                  <c:v>3.8999999999999998E-3</c:v>
                </c:pt>
                <c:pt idx="1960">
                  <c:v>4.0000000000000001E-3</c:v>
                </c:pt>
                <c:pt idx="1961">
                  <c:v>4.0000000000000001E-3</c:v>
                </c:pt>
                <c:pt idx="1962">
                  <c:v>4.0000000000000001E-3</c:v>
                </c:pt>
                <c:pt idx="1963">
                  <c:v>4.0000000000000001E-3</c:v>
                </c:pt>
                <c:pt idx="1964">
                  <c:v>4.0000000000000001E-3</c:v>
                </c:pt>
                <c:pt idx="1965">
                  <c:v>4.0000000000000001E-3</c:v>
                </c:pt>
                <c:pt idx="1966">
                  <c:v>4.0000000000000001E-3</c:v>
                </c:pt>
                <c:pt idx="1967">
                  <c:v>4.0000000000000001E-3</c:v>
                </c:pt>
                <c:pt idx="1968">
                  <c:v>4.0000000000000001E-3</c:v>
                </c:pt>
                <c:pt idx="1969">
                  <c:v>4.0000000000000001E-3</c:v>
                </c:pt>
                <c:pt idx="1970">
                  <c:v>4.0000000000000001E-3</c:v>
                </c:pt>
                <c:pt idx="1971">
                  <c:v>4.0000000000000001E-3</c:v>
                </c:pt>
                <c:pt idx="1972">
                  <c:v>4.0000000000000001E-3</c:v>
                </c:pt>
                <c:pt idx="1973">
                  <c:v>4.0000000000000001E-3</c:v>
                </c:pt>
                <c:pt idx="1974">
                  <c:v>4.0000000000000001E-3</c:v>
                </c:pt>
                <c:pt idx="1975">
                  <c:v>4.0000000000000001E-3</c:v>
                </c:pt>
                <c:pt idx="1976">
                  <c:v>4.0000000000000001E-3</c:v>
                </c:pt>
                <c:pt idx="1977">
                  <c:v>4.0000000000000001E-3</c:v>
                </c:pt>
                <c:pt idx="1978">
                  <c:v>4.0000000000000001E-3</c:v>
                </c:pt>
                <c:pt idx="1979">
                  <c:v>4.0000000000000001E-3</c:v>
                </c:pt>
                <c:pt idx="1980">
                  <c:v>4.0000000000000001E-3</c:v>
                </c:pt>
                <c:pt idx="1981">
                  <c:v>4.0000000000000001E-3</c:v>
                </c:pt>
                <c:pt idx="1982">
                  <c:v>4.0000000000000001E-3</c:v>
                </c:pt>
                <c:pt idx="1983">
                  <c:v>4.0000000000000001E-3</c:v>
                </c:pt>
                <c:pt idx="1984">
                  <c:v>4.0000000000000001E-3</c:v>
                </c:pt>
                <c:pt idx="1985">
                  <c:v>4.0000000000000001E-3</c:v>
                </c:pt>
                <c:pt idx="1986">
                  <c:v>4.0000000000000001E-3</c:v>
                </c:pt>
                <c:pt idx="1987">
                  <c:v>4.0000000000000001E-3</c:v>
                </c:pt>
                <c:pt idx="1988">
                  <c:v>4.0000000000000001E-3</c:v>
                </c:pt>
                <c:pt idx="1989">
                  <c:v>4.0000000000000001E-3</c:v>
                </c:pt>
                <c:pt idx="1990">
                  <c:v>4.0000000000000001E-3</c:v>
                </c:pt>
                <c:pt idx="1991">
                  <c:v>4.0000000000000001E-3</c:v>
                </c:pt>
                <c:pt idx="1992">
                  <c:v>4.0000000000000001E-3</c:v>
                </c:pt>
                <c:pt idx="1993">
                  <c:v>4.0000000000000001E-3</c:v>
                </c:pt>
                <c:pt idx="1994">
                  <c:v>4.0000000000000001E-3</c:v>
                </c:pt>
                <c:pt idx="1995">
                  <c:v>4.0000000000000001E-3</c:v>
                </c:pt>
                <c:pt idx="1996">
                  <c:v>4.0000000000000001E-3</c:v>
                </c:pt>
                <c:pt idx="1997">
                  <c:v>4.0000000000000001E-3</c:v>
                </c:pt>
                <c:pt idx="1998">
                  <c:v>4.0000000000000001E-3</c:v>
                </c:pt>
                <c:pt idx="1999">
                  <c:v>4.0000000000000001E-3</c:v>
                </c:pt>
                <c:pt idx="2000">
                  <c:v>4.0000000000000001E-3</c:v>
                </c:pt>
                <c:pt idx="2001">
                  <c:v>4.0000000000000001E-3</c:v>
                </c:pt>
                <c:pt idx="2002">
                  <c:v>4.0000000000000001E-3</c:v>
                </c:pt>
                <c:pt idx="2003">
                  <c:v>4.0000000000000001E-3</c:v>
                </c:pt>
                <c:pt idx="2004">
                  <c:v>4.0000000000000001E-3</c:v>
                </c:pt>
                <c:pt idx="2005">
                  <c:v>4.0000000000000001E-3</c:v>
                </c:pt>
                <c:pt idx="2006">
                  <c:v>4.0000000000000001E-3</c:v>
                </c:pt>
                <c:pt idx="2007">
                  <c:v>4.0000000000000001E-3</c:v>
                </c:pt>
                <c:pt idx="2008">
                  <c:v>4.0000000000000001E-3</c:v>
                </c:pt>
                <c:pt idx="2009">
                  <c:v>4.1000000000000003E-3</c:v>
                </c:pt>
                <c:pt idx="2010">
                  <c:v>4.1000000000000003E-3</c:v>
                </c:pt>
                <c:pt idx="2011">
                  <c:v>4.1000000000000003E-3</c:v>
                </c:pt>
                <c:pt idx="2012">
                  <c:v>4.1000000000000003E-3</c:v>
                </c:pt>
                <c:pt idx="2013">
                  <c:v>4.1000000000000003E-3</c:v>
                </c:pt>
                <c:pt idx="2014">
                  <c:v>4.1000000000000003E-3</c:v>
                </c:pt>
                <c:pt idx="2015">
                  <c:v>4.1000000000000003E-3</c:v>
                </c:pt>
                <c:pt idx="2016">
                  <c:v>4.1000000000000003E-3</c:v>
                </c:pt>
                <c:pt idx="2017">
                  <c:v>4.1000000000000003E-3</c:v>
                </c:pt>
                <c:pt idx="2018">
                  <c:v>4.1000000000000003E-3</c:v>
                </c:pt>
                <c:pt idx="2019">
                  <c:v>4.1000000000000003E-3</c:v>
                </c:pt>
                <c:pt idx="2020">
                  <c:v>4.1000000000000003E-3</c:v>
                </c:pt>
                <c:pt idx="2021">
                  <c:v>4.1000000000000003E-3</c:v>
                </c:pt>
                <c:pt idx="2022">
                  <c:v>4.1000000000000003E-3</c:v>
                </c:pt>
                <c:pt idx="2023">
                  <c:v>4.1000000000000003E-3</c:v>
                </c:pt>
                <c:pt idx="2024">
                  <c:v>4.1000000000000003E-3</c:v>
                </c:pt>
                <c:pt idx="2025">
                  <c:v>4.1000000000000003E-3</c:v>
                </c:pt>
                <c:pt idx="2026">
                  <c:v>4.1000000000000003E-3</c:v>
                </c:pt>
                <c:pt idx="2027">
                  <c:v>4.1000000000000003E-3</c:v>
                </c:pt>
                <c:pt idx="2028">
                  <c:v>4.1000000000000003E-3</c:v>
                </c:pt>
                <c:pt idx="2029">
                  <c:v>4.1000000000000003E-3</c:v>
                </c:pt>
                <c:pt idx="2030">
                  <c:v>4.1000000000000003E-3</c:v>
                </c:pt>
                <c:pt idx="2031">
                  <c:v>4.1000000000000003E-3</c:v>
                </c:pt>
                <c:pt idx="2032">
                  <c:v>4.1000000000000003E-3</c:v>
                </c:pt>
                <c:pt idx="2033">
                  <c:v>4.1000000000000003E-3</c:v>
                </c:pt>
                <c:pt idx="2034">
                  <c:v>4.1000000000000003E-3</c:v>
                </c:pt>
                <c:pt idx="2035">
                  <c:v>4.1000000000000003E-3</c:v>
                </c:pt>
                <c:pt idx="2036">
                  <c:v>4.1000000000000003E-3</c:v>
                </c:pt>
                <c:pt idx="2037">
                  <c:v>4.1000000000000003E-3</c:v>
                </c:pt>
                <c:pt idx="2038">
                  <c:v>4.1000000000000003E-3</c:v>
                </c:pt>
                <c:pt idx="2039">
                  <c:v>4.1000000000000003E-3</c:v>
                </c:pt>
                <c:pt idx="2040">
                  <c:v>4.1000000000000003E-3</c:v>
                </c:pt>
                <c:pt idx="2041">
                  <c:v>4.1000000000000003E-3</c:v>
                </c:pt>
                <c:pt idx="2042">
                  <c:v>4.1000000000000003E-3</c:v>
                </c:pt>
                <c:pt idx="2043">
                  <c:v>4.1000000000000003E-3</c:v>
                </c:pt>
                <c:pt idx="2044">
                  <c:v>4.1000000000000003E-3</c:v>
                </c:pt>
                <c:pt idx="2045">
                  <c:v>4.1000000000000003E-3</c:v>
                </c:pt>
                <c:pt idx="2046">
                  <c:v>4.1000000000000003E-3</c:v>
                </c:pt>
                <c:pt idx="2047">
                  <c:v>4.1000000000000003E-3</c:v>
                </c:pt>
                <c:pt idx="2048">
                  <c:v>4.1000000000000003E-3</c:v>
                </c:pt>
                <c:pt idx="2049">
                  <c:v>4.1000000000000003E-3</c:v>
                </c:pt>
                <c:pt idx="2050">
                  <c:v>4.1000000000000003E-3</c:v>
                </c:pt>
                <c:pt idx="2051">
                  <c:v>4.1000000000000003E-3</c:v>
                </c:pt>
                <c:pt idx="2052">
                  <c:v>4.1000000000000003E-3</c:v>
                </c:pt>
                <c:pt idx="2053">
                  <c:v>4.1000000000000003E-3</c:v>
                </c:pt>
                <c:pt idx="2054">
                  <c:v>4.1000000000000003E-3</c:v>
                </c:pt>
                <c:pt idx="2055">
                  <c:v>4.1000000000000003E-3</c:v>
                </c:pt>
                <c:pt idx="2056">
                  <c:v>4.1000000000000003E-3</c:v>
                </c:pt>
                <c:pt idx="2057">
                  <c:v>4.1000000000000003E-3</c:v>
                </c:pt>
                <c:pt idx="2058">
                  <c:v>4.1999999999999997E-3</c:v>
                </c:pt>
                <c:pt idx="2059">
                  <c:v>4.1999999999999997E-3</c:v>
                </c:pt>
                <c:pt idx="2060">
                  <c:v>4.1999999999999997E-3</c:v>
                </c:pt>
                <c:pt idx="2061">
                  <c:v>4.1999999999999997E-3</c:v>
                </c:pt>
                <c:pt idx="2062">
                  <c:v>4.1999999999999997E-3</c:v>
                </c:pt>
                <c:pt idx="2063">
                  <c:v>4.1999999999999997E-3</c:v>
                </c:pt>
                <c:pt idx="2064">
                  <c:v>4.1999999999999997E-3</c:v>
                </c:pt>
                <c:pt idx="2065">
                  <c:v>4.1999999999999997E-3</c:v>
                </c:pt>
                <c:pt idx="2066">
                  <c:v>4.1999999999999997E-3</c:v>
                </c:pt>
                <c:pt idx="2067">
                  <c:v>4.1999999999999997E-3</c:v>
                </c:pt>
                <c:pt idx="2068">
                  <c:v>4.1999999999999997E-3</c:v>
                </c:pt>
                <c:pt idx="2069">
                  <c:v>4.1999999999999997E-3</c:v>
                </c:pt>
                <c:pt idx="2070">
                  <c:v>4.1999999999999997E-3</c:v>
                </c:pt>
                <c:pt idx="2071">
                  <c:v>4.1999999999999997E-3</c:v>
                </c:pt>
                <c:pt idx="2072">
                  <c:v>4.1999999999999997E-3</c:v>
                </c:pt>
                <c:pt idx="2073">
                  <c:v>4.1999999999999997E-3</c:v>
                </c:pt>
                <c:pt idx="2074">
                  <c:v>4.1999999999999997E-3</c:v>
                </c:pt>
                <c:pt idx="2075">
                  <c:v>4.1999999999999997E-3</c:v>
                </c:pt>
                <c:pt idx="2076">
                  <c:v>4.1999999999999997E-3</c:v>
                </c:pt>
                <c:pt idx="2077">
                  <c:v>4.1999999999999997E-3</c:v>
                </c:pt>
                <c:pt idx="2078">
                  <c:v>4.1999999999999997E-3</c:v>
                </c:pt>
                <c:pt idx="2079">
                  <c:v>4.1999999999999997E-3</c:v>
                </c:pt>
                <c:pt idx="2080">
                  <c:v>4.1999999999999997E-3</c:v>
                </c:pt>
                <c:pt idx="2081">
                  <c:v>4.1999999999999997E-3</c:v>
                </c:pt>
                <c:pt idx="2082">
                  <c:v>4.1999999999999997E-3</c:v>
                </c:pt>
                <c:pt idx="2083">
                  <c:v>4.1999999999999997E-3</c:v>
                </c:pt>
                <c:pt idx="2084">
                  <c:v>4.1999999999999997E-3</c:v>
                </c:pt>
                <c:pt idx="2085">
                  <c:v>4.1999999999999997E-3</c:v>
                </c:pt>
                <c:pt idx="2086">
                  <c:v>4.1999999999999997E-3</c:v>
                </c:pt>
                <c:pt idx="2087">
                  <c:v>4.1999999999999997E-3</c:v>
                </c:pt>
                <c:pt idx="2088">
                  <c:v>4.1999999999999997E-3</c:v>
                </c:pt>
                <c:pt idx="2089">
                  <c:v>4.1999999999999997E-3</c:v>
                </c:pt>
                <c:pt idx="2090">
                  <c:v>4.1999999999999997E-3</c:v>
                </c:pt>
                <c:pt idx="2091">
                  <c:v>4.1999999999999997E-3</c:v>
                </c:pt>
                <c:pt idx="2092">
                  <c:v>4.1999999999999997E-3</c:v>
                </c:pt>
                <c:pt idx="2093">
                  <c:v>4.1999999999999997E-3</c:v>
                </c:pt>
                <c:pt idx="2094">
                  <c:v>4.1999999999999997E-3</c:v>
                </c:pt>
                <c:pt idx="2095">
                  <c:v>4.1999999999999997E-3</c:v>
                </c:pt>
                <c:pt idx="2096">
                  <c:v>4.1999999999999997E-3</c:v>
                </c:pt>
                <c:pt idx="2097">
                  <c:v>4.1999999999999997E-3</c:v>
                </c:pt>
                <c:pt idx="2098">
                  <c:v>4.1999999999999997E-3</c:v>
                </c:pt>
                <c:pt idx="2099">
                  <c:v>4.1999999999999997E-3</c:v>
                </c:pt>
                <c:pt idx="2100">
                  <c:v>4.1999999999999997E-3</c:v>
                </c:pt>
                <c:pt idx="2101">
                  <c:v>4.1999999999999997E-3</c:v>
                </c:pt>
                <c:pt idx="2102">
                  <c:v>4.1999999999999997E-3</c:v>
                </c:pt>
                <c:pt idx="2103">
                  <c:v>4.1999999999999997E-3</c:v>
                </c:pt>
                <c:pt idx="2104">
                  <c:v>4.1999999999999997E-3</c:v>
                </c:pt>
                <c:pt idx="2105">
                  <c:v>4.1999999999999997E-3</c:v>
                </c:pt>
                <c:pt idx="2106">
                  <c:v>4.1999999999999997E-3</c:v>
                </c:pt>
                <c:pt idx="2107">
                  <c:v>4.3E-3</c:v>
                </c:pt>
                <c:pt idx="2108">
                  <c:v>4.3E-3</c:v>
                </c:pt>
                <c:pt idx="2109">
                  <c:v>4.3E-3</c:v>
                </c:pt>
                <c:pt idx="2110">
                  <c:v>4.3E-3</c:v>
                </c:pt>
                <c:pt idx="2111">
                  <c:v>4.3E-3</c:v>
                </c:pt>
                <c:pt idx="2112">
                  <c:v>4.3E-3</c:v>
                </c:pt>
                <c:pt idx="2113">
                  <c:v>4.3E-3</c:v>
                </c:pt>
                <c:pt idx="2114">
                  <c:v>4.3E-3</c:v>
                </c:pt>
                <c:pt idx="2115">
                  <c:v>4.3E-3</c:v>
                </c:pt>
                <c:pt idx="2116">
                  <c:v>4.3E-3</c:v>
                </c:pt>
                <c:pt idx="2117">
                  <c:v>4.3E-3</c:v>
                </c:pt>
                <c:pt idx="2118">
                  <c:v>4.3E-3</c:v>
                </c:pt>
                <c:pt idx="2119">
                  <c:v>4.3E-3</c:v>
                </c:pt>
                <c:pt idx="2120">
                  <c:v>4.3E-3</c:v>
                </c:pt>
                <c:pt idx="2121">
                  <c:v>4.3E-3</c:v>
                </c:pt>
                <c:pt idx="2122">
                  <c:v>4.3E-3</c:v>
                </c:pt>
                <c:pt idx="2123">
                  <c:v>4.3E-3</c:v>
                </c:pt>
                <c:pt idx="2124">
                  <c:v>4.3E-3</c:v>
                </c:pt>
                <c:pt idx="2125">
                  <c:v>4.3E-3</c:v>
                </c:pt>
                <c:pt idx="2126">
                  <c:v>4.3E-3</c:v>
                </c:pt>
                <c:pt idx="2127">
                  <c:v>4.3E-3</c:v>
                </c:pt>
                <c:pt idx="2128">
                  <c:v>4.3E-3</c:v>
                </c:pt>
                <c:pt idx="2129">
                  <c:v>4.3E-3</c:v>
                </c:pt>
                <c:pt idx="2130">
                  <c:v>4.3E-3</c:v>
                </c:pt>
                <c:pt idx="2131">
                  <c:v>4.3E-3</c:v>
                </c:pt>
                <c:pt idx="2132">
                  <c:v>4.3E-3</c:v>
                </c:pt>
                <c:pt idx="2133">
                  <c:v>4.3E-3</c:v>
                </c:pt>
                <c:pt idx="2134">
                  <c:v>4.3E-3</c:v>
                </c:pt>
                <c:pt idx="2135">
                  <c:v>4.3E-3</c:v>
                </c:pt>
                <c:pt idx="2136">
                  <c:v>4.3E-3</c:v>
                </c:pt>
                <c:pt idx="2137">
                  <c:v>4.3E-3</c:v>
                </c:pt>
                <c:pt idx="2138">
                  <c:v>4.3E-3</c:v>
                </c:pt>
                <c:pt idx="2139">
                  <c:v>4.3E-3</c:v>
                </c:pt>
                <c:pt idx="2140">
                  <c:v>4.3E-3</c:v>
                </c:pt>
                <c:pt idx="2141">
                  <c:v>4.3E-3</c:v>
                </c:pt>
                <c:pt idx="2142">
                  <c:v>4.3E-3</c:v>
                </c:pt>
                <c:pt idx="2143">
                  <c:v>4.3E-3</c:v>
                </c:pt>
                <c:pt idx="2144">
                  <c:v>4.3E-3</c:v>
                </c:pt>
                <c:pt idx="2145">
                  <c:v>4.3E-3</c:v>
                </c:pt>
                <c:pt idx="2146">
                  <c:v>4.3E-3</c:v>
                </c:pt>
                <c:pt idx="2147">
                  <c:v>4.3E-3</c:v>
                </c:pt>
                <c:pt idx="2148">
                  <c:v>4.3E-3</c:v>
                </c:pt>
                <c:pt idx="2149">
                  <c:v>4.3E-3</c:v>
                </c:pt>
                <c:pt idx="2150">
                  <c:v>4.3E-3</c:v>
                </c:pt>
                <c:pt idx="2151">
                  <c:v>4.3E-3</c:v>
                </c:pt>
                <c:pt idx="2152">
                  <c:v>4.3E-3</c:v>
                </c:pt>
                <c:pt idx="2153">
                  <c:v>4.3E-3</c:v>
                </c:pt>
                <c:pt idx="2154">
                  <c:v>4.3E-3</c:v>
                </c:pt>
                <c:pt idx="2155">
                  <c:v>4.3E-3</c:v>
                </c:pt>
                <c:pt idx="2156">
                  <c:v>4.4000000000000003E-3</c:v>
                </c:pt>
                <c:pt idx="2157">
                  <c:v>4.4000000000000003E-3</c:v>
                </c:pt>
                <c:pt idx="2158">
                  <c:v>4.4000000000000003E-3</c:v>
                </c:pt>
                <c:pt idx="2159">
                  <c:v>4.4000000000000003E-3</c:v>
                </c:pt>
                <c:pt idx="2160">
                  <c:v>4.4000000000000003E-3</c:v>
                </c:pt>
                <c:pt idx="2161">
                  <c:v>4.4000000000000003E-3</c:v>
                </c:pt>
                <c:pt idx="2162">
                  <c:v>4.4000000000000003E-3</c:v>
                </c:pt>
                <c:pt idx="2163">
                  <c:v>4.4000000000000003E-3</c:v>
                </c:pt>
                <c:pt idx="2164">
                  <c:v>4.4000000000000003E-3</c:v>
                </c:pt>
                <c:pt idx="2165">
                  <c:v>4.4000000000000003E-3</c:v>
                </c:pt>
                <c:pt idx="2166">
                  <c:v>4.4000000000000003E-3</c:v>
                </c:pt>
                <c:pt idx="2167">
                  <c:v>4.4000000000000003E-3</c:v>
                </c:pt>
                <c:pt idx="2168">
                  <c:v>4.4000000000000003E-3</c:v>
                </c:pt>
                <c:pt idx="2169">
                  <c:v>4.4000000000000003E-3</c:v>
                </c:pt>
                <c:pt idx="2170">
                  <c:v>4.4000000000000003E-3</c:v>
                </c:pt>
                <c:pt idx="2171">
                  <c:v>4.4000000000000003E-3</c:v>
                </c:pt>
                <c:pt idx="2172">
                  <c:v>4.4000000000000003E-3</c:v>
                </c:pt>
                <c:pt idx="2173">
                  <c:v>4.4000000000000003E-3</c:v>
                </c:pt>
                <c:pt idx="2174">
                  <c:v>4.4000000000000003E-3</c:v>
                </c:pt>
                <c:pt idx="2175">
                  <c:v>4.4000000000000003E-3</c:v>
                </c:pt>
                <c:pt idx="2176">
                  <c:v>4.4000000000000003E-3</c:v>
                </c:pt>
                <c:pt idx="2177">
                  <c:v>4.4000000000000003E-3</c:v>
                </c:pt>
                <c:pt idx="2178">
                  <c:v>4.4000000000000003E-3</c:v>
                </c:pt>
                <c:pt idx="2179">
                  <c:v>4.4000000000000003E-3</c:v>
                </c:pt>
                <c:pt idx="2180">
                  <c:v>4.4000000000000003E-3</c:v>
                </c:pt>
                <c:pt idx="2181">
                  <c:v>4.4000000000000003E-3</c:v>
                </c:pt>
                <c:pt idx="2182">
                  <c:v>4.4000000000000003E-3</c:v>
                </c:pt>
                <c:pt idx="2183">
                  <c:v>4.4000000000000003E-3</c:v>
                </c:pt>
                <c:pt idx="2184">
                  <c:v>4.4000000000000003E-3</c:v>
                </c:pt>
                <c:pt idx="2185">
                  <c:v>4.4000000000000003E-3</c:v>
                </c:pt>
                <c:pt idx="2186">
                  <c:v>4.4000000000000003E-3</c:v>
                </c:pt>
                <c:pt idx="2187">
                  <c:v>4.4000000000000003E-3</c:v>
                </c:pt>
                <c:pt idx="2188">
                  <c:v>4.4000000000000003E-3</c:v>
                </c:pt>
                <c:pt idx="2189">
                  <c:v>4.4000000000000003E-3</c:v>
                </c:pt>
                <c:pt idx="2190">
                  <c:v>4.4000000000000003E-3</c:v>
                </c:pt>
                <c:pt idx="2191">
                  <c:v>4.4000000000000003E-3</c:v>
                </c:pt>
                <c:pt idx="2192">
                  <c:v>4.4000000000000003E-3</c:v>
                </c:pt>
                <c:pt idx="2193">
                  <c:v>4.4000000000000003E-3</c:v>
                </c:pt>
                <c:pt idx="2194">
                  <c:v>4.4000000000000003E-3</c:v>
                </c:pt>
                <c:pt idx="2195">
                  <c:v>4.4000000000000003E-3</c:v>
                </c:pt>
                <c:pt idx="2196">
                  <c:v>4.4000000000000003E-3</c:v>
                </c:pt>
                <c:pt idx="2197">
                  <c:v>4.4000000000000003E-3</c:v>
                </c:pt>
                <c:pt idx="2198">
                  <c:v>4.4000000000000003E-3</c:v>
                </c:pt>
                <c:pt idx="2199">
                  <c:v>4.4000000000000003E-3</c:v>
                </c:pt>
                <c:pt idx="2200">
                  <c:v>4.4000000000000003E-3</c:v>
                </c:pt>
                <c:pt idx="2201">
                  <c:v>4.4000000000000003E-3</c:v>
                </c:pt>
                <c:pt idx="2202">
                  <c:v>4.4000000000000003E-3</c:v>
                </c:pt>
                <c:pt idx="2203">
                  <c:v>4.4000000000000003E-3</c:v>
                </c:pt>
                <c:pt idx="2204">
                  <c:v>4.4000000000000003E-3</c:v>
                </c:pt>
                <c:pt idx="2205">
                  <c:v>4.4999999999999997E-3</c:v>
                </c:pt>
                <c:pt idx="2206">
                  <c:v>4.4999999999999997E-3</c:v>
                </c:pt>
                <c:pt idx="2207">
                  <c:v>4.4999999999999997E-3</c:v>
                </c:pt>
                <c:pt idx="2208">
                  <c:v>4.4999999999999997E-3</c:v>
                </c:pt>
                <c:pt idx="2209">
                  <c:v>4.4999999999999997E-3</c:v>
                </c:pt>
                <c:pt idx="2210">
                  <c:v>4.4999999999999997E-3</c:v>
                </c:pt>
                <c:pt idx="2211">
                  <c:v>4.4999999999999997E-3</c:v>
                </c:pt>
                <c:pt idx="2212">
                  <c:v>4.4999999999999997E-3</c:v>
                </c:pt>
                <c:pt idx="2213">
                  <c:v>4.4999999999999997E-3</c:v>
                </c:pt>
                <c:pt idx="2214">
                  <c:v>4.4999999999999997E-3</c:v>
                </c:pt>
                <c:pt idx="2215">
                  <c:v>4.4999999999999997E-3</c:v>
                </c:pt>
                <c:pt idx="2216">
                  <c:v>4.4999999999999997E-3</c:v>
                </c:pt>
                <c:pt idx="2217">
                  <c:v>4.4999999999999997E-3</c:v>
                </c:pt>
                <c:pt idx="2218">
                  <c:v>4.4999999999999997E-3</c:v>
                </c:pt>
                <c:pt idx="2219">
                  <c:v>4.4999999999999997E-3</c:v>
                </c:pt>
                <c:pt idx="2220">
                  <c:v>4.4999999999999997E-3</c:v>
                </c:pt>
                <c:pt idx="2221">
                  <c:v>4.4999999999999997E-3</c:v>
                </c:pt>
                <c:pt idx="2222">
                  <c:v>4.4999999999999997E-3</c:v>
                </c:pt>
                <c:pt idx="2223">
                  <c:v>4.4999999999999997E-3</c:v>
                </c:pt>
                <c:pt idx="2224">
                  <c:v>4.4999999999999997E-3</c:v>
                </c:pt>
                <c:pt idx="2225">
                  <c:v>4.4999999999999997E-3</c:v>
                </c:pt>
                <c:pt idx="2226">
                  <c:v>4.4999999999999997E-3</c:v>
                </c:pt>
                <c:pt idx="2227">
                  <c:v>4.4999999999999997E-3</c:v>
                </c:pt>
                <c:pt idx="2228">
                  <c:v>4.4999999999999997E-3</c:v>
                </c:pt>
                <c:pt idx="2229">
                  <c:v>4.4999999999999997E-3</c:v>
                </c:pt>
                <c:pt idx="2230">
                  <c:v>4.4999999999999997E-3</c:v>
                </c:pt>
                <c:pt idx="2231">
                  <c:v>4.4999999999999997E-3</c:v>
                </c:pt>
                <c:pt idx="2232">
                  <c:v>4.4999999999999997E-3</c:v>
                </c:pt>
                <c:pt idx="2233">
                  <c:v>4.4999999999999997E-3</c:v>
                </c:pt>
                <c:pt idx="2234">
                  <c:v>4.4999999999999997E-3</c:v>
                </c:pt>
                <c:pt idx="2235">
                  <c:v>4.4999999999999997E-3</c:v>
                </c:pt>
                <c:pt idx="2236">
                  <c:v>4.4999999999999997E-3</c:v>
                </c:pt>
                <c:pt idx="2237">
                  <c:v>4.4999999999999997E-3</c:v>
                </c:pt>
                <c:pt idx="2238">
                  <c:v>4.4999999999999997E-3</c:v>
                </c:pt>
                <c:pt idx="2239">
                  <c:v>4.4999999999999997E-3</c:v>
                </c:pt>
                <c:pt idx="2240">
                  <c:v>4.4999999999999997E-3</c:v>
                </c:pt>
                <c:pt idx="2241">
                  <c:v>4.4999999999999997E-3</c:v>
                </c:pt>
                <c:pt idx="2242">
                  <c:v>4.4999999999999997E-3</c:v>
                </c:pt>
                <c:pt idx="2243">
                  <c:v>4.4999999999999997E-3</c:v>
                </c:pt>
                <c:pt idx="2244">
                  <c:v>4.4999999999999997E-3</c:v>
                </c:pt>
                <c:pt idx="2245">
                  <c:v>4.4999999999999997E-3</c:v>
                </c:pt>
                <c:pt idx="2246">
                  <c:v>4.4999999999999997E-3</c:v>
                </c:pt>
                <c:pt idx="2247">
                  <c:v>4.4999999999999997E-3</c:v>
                </c:pt>
                <c:pt idx="2248">
                  <c:v>4.4999999999999997E-3</c:v>
                </c:pt>
                <c:pt idx="2249">
                  <c:v>4.4999999999999997E-3</c:v>
                </c:pt>
                <c:pt idx="2250">
                  <c:v>4.4999999999999997E-3</c:v>
                </c:pt>
                <c:pt idx="2251">
                  <c:v>4.4999999999999997E-3</c:v>
                </c:pt>
                <c:pt idx="2252">
                  <c:v>4.4999999999999997E-3</c:v>
                </c:pt>
                <c:pt idx="2253">
                  <c:v>4.4999999999999997E-3</c:v>
                </c:pt>
                <c:pt idx="2254">
                  <c:v>4.5999999999999999E-3</c:v>
                </c:pt>
                <c:pt idx="2255">
                  <c:v>4.5999999999999999E-3</c:v>
                </c:pt>
                <c:pt idx="2256">
                  <c:v>4.5999999999999999E-3</c:v>
                </c:pt>
                <c:pt idx="2257">
                  <c:v>4.5999999999999999E-3</c:v>
                </c:pt>
                <c:pt idx="2258">
                  <c:v>4.5999999999999999E-3</c:v>
                </c:pt>
                <c:pt idx="2259">
                  <c:v>4.5999999999999999E-3</c:v>
                </c:pt>
                <c:pt idx="2260">
                  <c:v>4.5999999999999999E-3</c:v>
                </c:pt>
                <c:pt idx="2261">
                  <c:v>4.5999999999999999E-3</c:v>
                </c:pt>
                <c:pt idx="2262">
                  <c:v>4.5999999999999999E-3</c:v>
                </c:pt>
                <c:pt idx="2263">
                  <c:v>4.5999999999999999E-3</c:v>
                </c:pt>
                <c:pt idx="2264">
                  <c:v>4.5999999999999999E-3</c:v>
                </c:pt>
                <c:pt idx="2265">
                  <c:v>4.5999999999999999E-3</c:v>
                </c:pt>
                <c:pt idx="2266">
                  <c:v>4.5999999999999999E-3</c:v>
                </c:pt>
                <c:pt idx="2267">
                  <c:v>4.5999999999999999E-3</c:v>
                </c:pt>
                <c:pt idx="2268">
                  <c:v>4.5999999999999999E-3</c:v>
                </c:pt>
                <c:pt idx="2269">
                  <c:v>4.5999999999999999E-3</c:v>
                </c:pt>
                <c:pt idx="2270">
                  <c:v>4.5999999999999999E-3</c:v>
                </c:pt>
                <c:pt idx="2271">
                  <c:v>4.5999999999999999E-3</c:v>
                </c:pt>
                <c:pt idx="2272">
                  <c:v>4.5999999999999999E-3</c:v>
                </c:pt>
                <c:pt idx="2273">
                  <c:v>4.5999999999999999E-3</c:v>
                </c:pt>
                <c:pt idx="2274">
                  <c:v>4.5999999999999999E-3</c:v>
                </c:pt>
                <c:pt idx="2275">
                  <c:v>4.5999999999999999E-3</c:v>
                </c:pt>
                <c:pt idx="2276">
                  <c:v>4.5999999999999999E-3</c:v>
                </c:pt>
                <c:pt idx="2277">
                  <c:v>4.5999999999999999E-3</c:v>
                </c:pt>
                <c:pt idx="2278">
                  <c:v>4.5999999999999999E-3</c:v>
                </c:pt>
                <c:pt idx="2279">
                  <c:v>4.5999999999999999E-3</c:v>
                </c:pt>
                <c:pt idx="2280">
                  <c:v>4.5999999999999999E-3</c:v>
                </c:pt>
                <c:pt idx="2281">
                  <c:v>4.5999999999999999E-3</c:v>
                </c:pt>
                <c:pt idx="2282">
                  <c:v>4.5999999999999999E-3</c:v>
                </c:pt>
                <c:pt idx="2283">
                  <c:v>4.5999999999999999E-3</c:v>
                </c:pt>
                <c:pt idx="2284">
                  <c:v>4.5999999999999999E-3</c:v>
                </c:pt>
                <c:pt idx="2285">
                  <c:v>4.5999999999999999E-3</c:v>
                </c:pt>
                <c:pt idx="2286">
                  <c:v>4.5999999999999999E-3</c:v>
                </c:pt>
                <c:pt idx="2287">
                  <c:v>4.5999999999999999E-3</c:v>
                </c:pt>
                <c:pt idx="2288">
                  <c:v>4.5999999999999999E-3</c:v>
                </c:pt>
                <c:pt idx="2289">
                  <c:v>4.5999999999999999E-3</c:v>
                </c:pt>
                <c:pt idx="2290">
                  <c:v>4.5999999999999999E-3</c:v>
                </c:pt>
                <c:pt idx="2291">
                  <c:v>4.5999999999999999E-3</c:v>
                </c:pt>
                <c:pt idx="2292">
                  <c:v>4.5999999999999999E-3</c:v>
                </c:pt>
                <c:pt idx="2293">
                  <c:v>4.5999999999999999E-3</c:v>
                </c:pt>
                <c:pt idx="2294">
                  <c:v>4.5999999999999999E-3</c:v>
                </c:pt>
                <c:pt idx="2295">
                  <c:v>4.5999999999999999E-3</c:v>
                </c:pt>
                <c:pt idx="2296">
                  <c:v>4.5999999999999999E-3</c:v>
                </c:pt>
                <c:pt idx="2297">
                  <c:v>4.5999999999999999E-3</c:v>
                </c:pt>
                <c:pt idx="2298">
                  <c:v>4.5999999999999999E-3</c:v>
                </c:pt>
                <c:pt idx="2299">
                  <c:v>4.5999999999999999E-3</c:v>
                </c:pt>
                <c:pt idx="2300">
                  <c:v>4.5999999999999999E-3</c:v>
                </c:pt>
                <c:pt idx="2301">
                  <c:v>4.5999999999999999E-3</c:v>
                </c:pt>
                <c:pt idx="2302">
                  <c:v>4.5999999999999999E-3</c:v>
                </c:pt>
                <c:pt idx="2303">
                  <c:v>4.7000000000000002E-3</c:v>
                </c:pt>
                <c:pt idx="2304">
                  <c:v>4.7000000000000002E-3</c:v>
                </c:pt>
                <c:pt idx="2305">
                  <c:v>4.7000000000000002E-3</c:v>
                </c:pt>
                <c:pt idx="2306">
                  <c:v>4.7000000000000002E-3</c:v>
                </c:pt>
                <c:pt idx="2307">
                  <c:v>4.7000000000000002E-3</c:v>
                </c:pt>
                <c:pt idx="2308">
                  <c:v>4.7000000000000002E-3</c:v>
                </c:pt>
                <c:pt idx="2309">
                  <c:v>4.7000000000000002E-3</c:v>
                </c:pt>
                <c:pt idx="2310">
                  <c:v>4.7000000000000002E-3</c:v>
                </c:pt>
                <c:pt idx="2311">
                  <c:v>4.7000000000000002E-3</c:v>
                </c:pt>
                <c:pt idx="2312">
                  <c:v>4.7000000000000002E-3</c:v>
                </c:pt>
                <c:pt idx="2313">
                  <c:v>4.7000000000000002E-3</c:v>
                </c:pt>
                <c:pt idx="2314">
                  <c:v>4.7000000000000002E-3</c:v>
                </c:pt>
                <c:pt idx="2315">
                  <c:v>4.7000000000000002E-3</c:v>
                </c:pt>
                <c:pt idx="2316">
                  <c:v>4.7000000000000002E-3</c:v>
                </c:pt>
                <c:pt idx="2317">
                  <c:v>4.7000000000000002E-3</c:v>
                </c:pt>
                <c:pt idx="2318">
                  <c:v>4.7000000000000002E-3</c:v>
                </c:pt>
                <c:pt idx="2319">
                  <c:v>4.7000000000000002E-3</c:v>
                </c:pt>
                <c:pt idx="2320">
                  <c:v>4.7000000000000002E-3</c:v>
                </c:pt>
                <c:pt idx="2321">
                  <c:v>4.7000000000000002E-3</c:v>
                </c:pt>
                <c:pt idx="2322">
                  <c:v>4.7000000000000002E-3</c:v>
                </c:pt>
                <c:pt idx="2323">
                  <c:v>4.7000000000000002E-3</c:v>
                </c:pt>
                <c:pt idx="2324">
                  <c:v>4.7000000000000002E-3</c:v>
                </c:pt>
                <c:pt idx="2325">
                  <c:v>4.7000000000000002E-3</c:v>
                </c:pt>
                <c:pt idx="2326">
                  <c:v>4.7000000000000002E-3</c:v>
                </c:pt>
                <c:pt idx="2327">
                  <c:v>4.7000000000000002E-3</c:v>
                </c:pt>
                <c:pt idx="2328">
                  <c:v>4.7000000000000002E-3</c:v>
                </c:pt>
                <c:pt idx="2329">
                  <c:v>4.7000000000000002E-3</c:v>
                </c:pt>
                <c:pt idx="2330">
                  <c:v>4.7000000000000002E-3</c:v>
                </c:pt>
                <c:pt idx="2331">
                  <c:v>4.7000000000000002E-3</c:v>
                </c:pt>
                <c:pt idx="2332">
                  <c:v>4.7000000000000002E-3</c:v>
                </c:pt>
                <c:pt idx="2333">
                  <c:v>4.7000000000000002E-3</c:v>
                </c:pt>
                <c:pt idx="2334">
                  <c:v>4.7000000000000002E-3</c:v>
                </c:pt>
                <c:pt idx="2335">
                  <c:v>4.7000000000000002E-3</c:v>
                </c:pt>
                <c:pt idx="2336">
                  <c:v>4.7000000000000002E-3</c:v>
                </c:pt>
                <c:pt idx="2337">
                  <c:v>4.7000000000000002E-3</c:v>
                </c:pt>
                <c:pt idx="2338">
                  <c:v>4.7000000000000002E-3</c:v>
                </c:pt>
                <c:pt idx="2339">
                  <c:v>4.7000000000000002E-3</c:v>
                </c:pt>
                <c:pt idx="2340">
                  <c:v>4.7000000000000002E-3</c:v>
                </c:pt>
                <c:pt idx="2341">
                  <c:v>4.7000000000000002E-3</c:v>
                </c:pt>
                <c:pt idx="2342">
                  <c:v>4.7000000000000002E-3</c:v>
                </c:pt>
                <c:pt idx="2343">
                  <c:v>4.7000000000000002E-3</c:v>
                </c:pt>
                <c:pt idx="2344">
                  <c:v>4.7000000000000002E-3</c:v>
                </c:pt>
                <c:pt idx="2345">
                  <c:v>4.7000000000000002E-3</c:v>
                </c:pt>
                <c:pt idx="2346">
                  <c:v>4.7000000000000002E-3</c:v>
                </c:pt>
                <c:pt idx="2347">
                  <c:v>4.7000000000000002E-3</c:v>
                </c:pt>
                <c:pt idx="2348">
                  <c:v>4.7000000000000002E-3</c:v>
                </c:pt>
                <c:pt idx="2349">
                  <c:v>4.7000000000000002E-3</c:v>
                </c:pt>
                <c:pt idx="2350">
                  <c:v>4.7000000000000002E-3</c:v>
                </c:pt>
                <c:pt idx="2351">
                  <c:v>4.7000000000000002E-3</c:v>
                </c:pt>
                <c:pt idx="2352">
                  <c:v>4.7999999999999996E-3</c:v>
                </c:pt>
                <c:pt idx="2353">
                  <c:v>4.7999999999999996E-3</c:v>
                </c:pt>
                <c:pt idx="2354">
                  <c:v>4.7999999999999996E-3</c:v>
                </c:pt>
                <c:pt idx="2355">
                  <c:v>4.7999999999999996E-3</c:v>
                </c:pt>
                <c:pt idx="2356">
                  <c:v>4.7999999999999996E-3</c:v>
                </c:pt>
                <c:pt idx="2357">
                  <c:v>4.7999999999999996E-3</c:v>
                </c:pt>
                <c:pt idx="2358">
                  <c:v>4.7999999999999996E-3</c:v>
                </c:pt>
                <c:pt idx="2359">
                  <c:v>4.7999999999999996E-3</c:v>
                </c:pt>
                <c:pt idx="2360">
                  <c:v>4.7999999999999996E-3</c:v>
                </c:pt>
                <c:pt idx="2361">
                  <c:v>4.7999999999999996E-3</c:v>
                </c:pt>
                <c:pt idx="2362">
                  <c:v>4.7999999999999996E-3</c:v>
                </c:pt>
                <c:pt idx="2363">
                  <c:v>4.7999999999999996E-3</c:v>
                </c:pt>
                <c:pt idx="2364">
                  <c:v>4.7999999999999996E-3</c:v>
                </c:pt>
                <c:pt idx="2365">
                  <c:v>4.7999999999999996E-3</c:v>
                </c:pt>
                <c:pt idx="2366">
                  <c:v>4.7999999999999996E-3</c:v>
                </c:pt>
                <c:pt idx="2367">
                  <c:v>4.7999999999999996E-3</c:v>
                </c:pt>
                <c:pt idx="2368">
                  <c:v>4.7999999999999996E-3</c:v>
                </c:pt>
                <c:pt idx="2369">
                  <c:v>4.7999999999999996E-3</c:v>
                </c:pt>
                <c:pt idx="2370">
                  <c:v>4.7999999999999996E-3</c:v>
                </c:pt>
                <c:pt idx="2371">
                  <c:v>4.7999999999999996E-3</c:v>
                </c:pt>
                <c:pt idx="2372">
                  <c:v>4.7999999999999996E-3</c:v>
                </c:pt>
                <c:pt idx="2373">
                  <c:v>4.7999999999999996E-3</c:v>
                </c:pt>
                <c:pt idx="2374">
                  <c:v>4.7999999999999996E-3</c:v>
                </c:pt>
                <c:pt idx="2375">
                  <c:v>4.7999999999999996E-3</c:v>
                </c:pt>
                <c:pt idx="2376">
                  <c:v>4.7999999999999996E-3</c:v>
                </c:pt>
                <c:pt idx="2377">
                  <c:v>4.7999999999999996E-3</c:v>
                </c:pt>
                <c:pt idx="2378">
                  <c:v>4.7999999999999996E-3</c:v>
                </c:pt>
                <c:pt idx="2379">
                  <c:v>4.7999999999999996E-3</c:v>
                </c:pt>
                <c:pt idx="2380">
                  <c:v>4.7999999999999996E-3</c:v>
                </c:pt>
                <c:pt idx="2381">
                  <c:v>4.7999999999999996E-3</c:v>
                </c:pt>
                <c:pt idx="2382">
                  <c:v>4.7999999999999996E-3</c:v>
                </c:pt>
                <c:pt idx="2383">
                  <c:v>4.7999999999999996E-3</c:v>
                </c:pt>
                <c:pt idx="2384">
                  <c:v>4.7999999999999996E-3</c:v>
                </c:pt>
                <c:pt idx="2385">
                  <c:v>4.7999999999999996E-3</c:v>
                </c:pt>
                <c:pt idx="2386">
                  <c:v>4.7999999999999996E-3</c:v>
                </c:pt>
                <c:pt idx="2387">
                  <c:v>4.7999999999999996E-3</c:v>
                </c:pt>
                <c:pt idx="2388">
                  <c:v>4.7999999999999996E-3</c:v>
                </c:pt>
                <c:pt idx="2389">
                  <c:v>4.7999999999999996E-3</c:v>
                </c:pt>
                <c:pt idx="2390">
                  <c:v>4.7999999999999996E-3</c:v>
                </c:pt>
                <c:pt idx="2391">
                  <c:v>4.7999999999999996E-3</c:v>
                </c:pt>
                <c:pt idx="2392">
                  <c:v>4.7999999999999996E-3</c:v>
                </c:pt>
                <c:pt idx="2393">
                  <c:v>4.7999999999999996E-3</c:v>
                </c:pt>
                <c:pt idx="2394">
                  <c:v>4.7999999999999996E-3</c:v>
                </c:pt>
                <c:pt idx="2395">
                  <c:v>4.7999999999999996E-3</c:v>
                </c:pt>
                <c:pt idx="2396">
                  <c:v>4.7999999999999996E-3</c:v>
                </c:pt>
                <c:pt idx="2397">
                  <c:v>4.7999999999999996E-3</c:v>
                </c:pt>
                <c:pt idx="2398">
                  <c:v>4.7999999999999996E-3</c:v>
                </c:pt>
                <c:pt idx="2399">
                  <c:v>4.7999999999999996E-3</c:v>
                </c:pt>
                <c:pt idx="2400">
                  <c:v>4.7999999999999996E-3</c:v>
                </c:pt>
                <c:pt idx="2401">
                  <c:v>4.8999999999999998E-3</c:v>
                </c:pt>
                <c:pt idx="2402">
                  <c:v>4.8999999999999998E-3</c:v>
                </c:pt>
                <c:pt idx="2403">
                  <c:v>4.8999999999999998E-3</c:v>
                </c:pt>
                <c:pt idx="2404">
                  <c:v>4.8999999999999998E-3</c:v>
                </c:pt>
                <c:pt idx="2405">
                  <c:v>4.8999999999999998E-3</c:v>
                </c:pt>
                <c:pt idx="2406">
                  <c:v>4.8999999999999998E-3</c:v>
                </c:pt>
                <c:pt idx="2407">
                  <c:v>4.8999999999999998E-3</c:v>
                </c:pt>
                <c:pt idx="2408">
                  <c:v>4.8999999999999998E-3</c:v>
                </c:pt>
                <c:pt idx="2409">
                  <c:v>4.8999999999999998E-3</c:v>
                </c:pt>
                <c:pt idx="2410">
                  <c:v>4.8999999999999998E-3</c:v>
                </c:pt>
                <c:pt idx="2411">
                  <c:v>4.8999999999999998E-3</c:v>
                </c:pt>
                <c:pt idx="2412">
                  <c:v>4.8999999999999998E-3</c:v>
                </c:pt>
                <c:pt idx="2413">
                  <c:v>4.8999999999999998E-3</c:v>
                </c:pt>
                <c:pt idx="2414">
                  <c:v>4.8999999999999998E-3</c:v>
                </c:pt>
                <c:pt idx="2415">
                  <c:v>4.8999999999999998E-3</c:v>
                </c:pt>
                <c:pt idx="2416">
                  <c:v>4.8999999999999998E-3</c:v>
                </c:pt>
                <c:pt idx="2417">
                  <c:v>4.8999999999999998E-3</c:v>
                </c:pt>
                <c:pt idx="2418">
                  <c:v>4.8999999999999998E-3</c:v>
                </c:pt>
                <c:pt idx="2419">
                  <c:v>4.8999999999999998E-3</c:v>
                </c:pt>
                <c:pt idx="2420">
                  <c:v>4.8999999999999998E-3</c:v>
                </c:pt>
                <c:pt idx="2421">
                  <c:v>4.8999999999999998E-3</c:v>
                </c:pt>
                <c:pt idx="2422">
                  <c:v>4.8999999999999998E-3</c:v>
                </c:pt>
                <c:pt idx="2423">
                  <c:v>4.8999999999999998E-3</c:v>
                </c:pt>
                <c:pt idx="2424">
                  <c:v>4.8999999999999998E-3</c:v>
                </c:pt>
                <c:pt idx="2425">
                  <c:v>4.8999999999999998E-3</c:v>
                </c:pt>
                <c:pt idx="2426">
                  <c:v>4.8999999999999998E-3</c:v>
                </c:pt>
                <c:pt idx="2427">
                  <c:v>4.8999999999999998E-3</c:v>
                </c:pt>
                <c:pt idx="2428">
                  <c:v>4.8999999999999998E-3</c:v>
                </c:pt>
                <c:pt idx="2429">
                  <c:v>4.8999999999999998E-3</c:v>
                </c:pt>
                <c:pt idx="2430">
                  <c:v>4.8999999999999998E-3</c:v>
                </c:pt>
                <c:pt idx="2431">
                  <c:v>4.8999999999999998E-3</c:v>
                </c:pt>
                <c:pt idx="2432">
                  <c:v>4.8999999999999998E-3</c:v>
                </c:pt>
                <c:pt idx="2433">
                  <c:v>4.8999999999999998E-3</c:v>
                </c:pt>
                <c:pt idx="2434">
                  <c:v>4.8999999999999998E-3</c:v>
                </c:pt>
                <c:pt idx="2435">
                  <c:v>4.8999999999999998E-3</c:v>
                </c:pt>
                <c:pt idx="2436">
                  <c:v>4.8999999999999998E-3</c:v>
                </c:pt>
                <c:pt idx="2437">
                  <c:v>4.8999999999999998E-3</c:v>
                </c:pt>
                <c:pt idx="2438">
                  <c:v>4.8999999999999998E-3</c:v>
                </c:pt>
                <c:pt idx="2439">
                  <c:v>4.8999999999999998E-3</c:v>
                </c:pt>
                <c:pt idx="2440">
                  <c:v>4.8999999999999998E-3</c:v>
                </c:pt>
                <c:pt idx="2441">
                  <c:v>4.8999999999999998E-3</c:v>
                </c:pt>
                <c:pt idx="2442">
                  <c:v>4.8999999999999998E-3</c:v>
                </c:pt>
                <c:pt idx="2443">
                  <c:v>4.8999999999999998E-3</c:v>
                </c:pt>
                <c:pt idx="2444">
                  <c:v>4.8999999999999998E-3</c:v>
                </c:pt>
                <c:pt idx="2445">
                  <c:v>4.8999999999999998E-3</c:v>
                </c:pt>
                <c:pt idx="2446">
                  <c:v>4.8999999999999998E-3</c:v>
                </c:pt>
                <c:pt idx="2447">
                  <c:v>4.8999999999999998E-3</c:v>
                </c:pt>
                <c:pt idx="2448">
                  <c:v>4.8999999999999998E-3</c:v>
                </c:pt>
                <c:pt idx="2449">
                  <c:v>4.8999999999999998E-3</c:v>
                </c:pt>
                <c:pt idx="2450">
                  <c:v>5.0000000000000001E-3</c:v>
                </c:pt>
                <c:pt idx="2451">
                  <c:v>5.0000000000000001E-3</c:v>
                </c:pt>
                <c:pt idx="2452">
                  <c:v>5.0000000000000001E-3</c:v>
                </c:pt>
                <c:pt idx="2453">
                  <c:v>5.0000000000000001E-3</c:v>
                </c:pt>
                <c:pt idx="2454">
                  <c:v>5.0000000000000001E-3</c:v>
                </c:pt>
                <c:pt idx="2455">
                  <c:v>5.0000000000000001E-3</c:v>
                </c:pt>
                <c:pt idx="2456">
                  <c:v>5.0000000000000001E-3</c:v>
                </c:pt>
                <c:pt idx="2457">
                  <c:v>5.0000000000000001E-3</c:v>
                </c:pt>
                <c:pt idx="2458">
                  <c:v>5.0000000000000001E-3</c:v>
                </c:pt>
                <c:pt idx="2459">
                  <c:v>5.0000000000000001E-3</c:v>
                </c:pt>
                <c:pt idx="2460">
                  <c:v>5.0000000000000001E-3</c:v>
                </c:pt>
                <c:pt idx="2461">
                  <c:v>5.0000000000000001E-3</c:v>
                </c:pt>
                <c:pt idx="2462">
                  <c:v>5.0000000000000001E-3</c:v>
                </c:pt>
                <c:pt idx="2463">
                  <c:v>5.0000000000000001E-3</c:v>
                </c:pt>
                <c:pt idx="2464">
                  <c:v>5.0000000000000001E-3</c:v>
                </c:pt>
                <c:pt idx="2465">
                  <c:v>5.0000000000000001E-3</c:v>
                </c:pt>
                <c:pt idx="2466">
                  <c:v>5.0000000000000001E-3</c:v>
                </c:pt>
                <c:pt idx="2467">
                  <c:v>5.0000000000000001E-3</c:v>
                </c:pt>
                <c:pt idx="2468">
                  <c:v>5.0000000000000001E-3</c:v>
                </c:pt>
                <c:pt idx="2469">
                  <c:v>5.0000000000000001E-3</c:v>
                </c:pt>
                <c:pt idx="2470">
                  <c:v>5.0000000000000001E-3</c:v>
                </c:pt>
                <c:pt idx="2471">
                  <c:v>5.0000000000000001E-3</c:v>
                </c:pt>
                <c:pt idx="2472">
                  <c:v>5.0000000000000001E-3</c:v>
                </c:pt>
                <c:pt idx="2473">
                  <c:v>5.0000000000000001E-3</c:v>
                </c:pt>
                <c:pt idx="2474">
                  <c:v>5.0000000000000001E-3</c:v>
                </c:pt>
                <c:pt idx="2475">
                  <c:v>5.0000000000000001E-3</c:v>
                </c:pt>
                <c:pt idx="2476">
                  <c:v>5.0000000000000001E-3</c:v>
                </c:pt>
                <c:pt idx="2477">
                  <c:v>5.0000000000000001E-3</c:v>
                </c:pt>
                <c:pt idx="2478">
                  <c:v>5.0000000000000001E-3</c:v>
                </c:pt>
                <c:pt idx="2479">
                  <c:v>5.0000000000000001E-3</c:v>
                </c:pt>
                <c:pt idx="2480">
                  <c:v>5.0000000000000001E-3</c:v>
                </c:pt>
                <c:pt idx="2481">
                  <c:v>5.0000000000000001E-3</c:v>
                </c:pt>
                <c:pt idx="2482">
                  <c:v>5.0000000000000001E-3</c:v>
                </c:pt>
                <c:pt idx="2483">
                  <c:v>5.0000000000000001E-3</c:v>
                </c:pt>
                <c:pt idx="2484">
                  <c:v>5.0000000000000001E-3</c:v>
                </c:pt>
                <c:pt idx="2485">
                  <c:v>5.0000000000000001E-3</c:v>
                </c:pt>
                <c:pt idx="2486">
                  <c:v>5.0000000000000001E-3</c:v>
                </c:pt>
                <c:pt idx="2487">
                  <c:v>5.0000000000000001E-3</c:v>
                </c:pt>
                <c:pt idx="2488">
                  <c:v>5.0000000000000001E-3</c:v>
                </c:pt>
                <c:pt idx="2489">
                  <c:v>5.0000000000000001E-3</c:v>
                </c:pt>
                <c:pt idx="2490">
                  <c:v>5.0000000000000001E-3</c:v>
                </c:pt>
                <c:pt idx="2491">
                  <c:v>5.0000000000000001E-3</c:v>
                </c:pt>
                <c:pt idx="2492">
                  <c:v>5.0000000000000001E-3</c:v>
                </c:pt>
                <c:pt idx="2493">
                  <c:v>5.0000000000000001E-3</c:v>
                </c:pt>
                <c:pt idx="2494">
                  <c:v>5.0000000000000001E-3</c:v>
                </c:pt>
                <c:pt idx="2495">
                  <c:v>5.0000000000000001E-3</c:v>
                </c:pt>
                <c:pt idx="2496">
                  <c:v>5.0000000000000001E-3</c:v>
                </c:pt>
                <c:pt idx="2497">
                  <c:v>5.0000000000000001E-3</c:v>
                </c:pt>
                <c:pt idx="2498">
                  <c:v>5.0000000000000001E-3</c:v>
                </c:pt>
                <c:pt idx="2499">
                  <c:v>5.1000000000000004E-3</c:v>
                </c:pt>
                <c:pt idx="2500">
                  <c:v>5.1000000000000004E-3</c:v>
                </c:pt>
                <c:pt idx="2501">
                  <c:v>5.1000000000000004E-3</c:v>
                </c:pt>
                <c:pt idx="2502">
                  <c:v>5.1000000000000004E-3</c:v>
                </c:pt>
                <c:pt idx="2503">
                  <c:v>5.1000000000000004E-3</c:v>
                </c:pt>
                <c:pt idx="2504">
                  <c:v>5.1000000000000004E-3</c:v>
                </c:pt>
                <c:pt idx="2505">
                  <c:v>5.1000000000000004E-3</c:v>
                </c:pt>
                <c:pt idx="2506">
                  <c:v>5.1000000000000004E-3</c:v>
                </c:pt>
                <c:pt idx="2507">
                  <c:v>5.1000000000000004E-3</c:v>
                </c:pt>
                <c:pt idx="2508">
                  <c:v>5.1000000000000004E-3</c:v>
                </c:pt>
                <c:pt idx="2509">
                  <c:v>5.1000000000000004E-3</c:v>
                </c:pt>
                <c:pt idx="2510">
                  <c:v>5.1000000000000004E-3</c:v>
                </c:pt>
                <c:pt idx="2511">
                  <c:v>5.1000000000000004E-3</c:v>
                </c:pt>
                <c:pt idx="2512">
                  <c:v>5.1000000000000004E-3</c:v>
                </c:pt>
                <c:pt idx="2513">
                  <c:v>5.1000000000000004E-3</c:v>
                </c:pt>
                <c:pt idx="2514">
                  <c:v>5.1000000000000004E-3</c:v>
                </c:pt>
                <c:pt idx="2515">
                  <c:v>5.1000000000000004E-3</c:v>
                </c:pt>
                <c:pt idx="2516">
                  <c:v>5.1000000000000004E-3</c:v>
                </c:pt>
                <c:pt idx="2517">
                  <c:v>5.1000000000000004E-3</c:v>
                </c:pt>
                <c:pt idx="2518">
                  <c:v>5.1000000000000004E-3</c:v>
                </c:pt>
                <c:pt idx="2519">
                  <c:v>5.1000000000000004E-3</c:v>
                </c:pt>
                <c:pt idx="2520">
                  <c:v>5.1000000000000004E-3</c:v>
                </c:pt>
                <c:pt idx="2521">
                  <c:v>5.1000000000000004E-3</c:v>
                </c:pt>
                <c:pt idx="2522">
                  <c:v>5.1000000000000004E-3</c:v>
                </c:pt>
                <c:pt idx="2523">
                  <c:v>5.1000000000000004E-3</c:v>
                </c:pt>
                <c:pt idx="2524">
                  <c:v>5.1000000000000004E-3</c:v>
                </c:pt>
                <c:pt idx="2525">
                  <c:v>5.1000000000000004E-3</c:v>
                </c:pt>
                <c:pt idx="2526">
                  <c:v>5.1000000000000004E-3</c:v>
                </c:pt>
                <c:pt idx="2527">
                  <c:v>5.1000000000000004E-3</c:v>
                </c:pt>
                <c:pt idx="2528">
                  <c:v>5.1000000000000004E-3</c:v>
                </c:pt>
                <c:pt idx="2529">
                  <c:v>5.1000000000000004E-3</c:v>
                </c:pt>
                <c:pt idx="2530">
                  <c:v>5.1000000000000004E-3</c:v>
                </c:pt>
                <c:pt idx="2531">
                  <c:v>5.1000000000000004E-3</c:v>
                </c:pt>
                <c:pt idx="2532">
                  <c:v>5.1000000000000004E-3</c:v>
                </c:pt>
                <c:pt idx="2533">
                  <c:v>5.1000000000000004E-3</c:v>
                </c:pt>
                <c:pt idx="2534">
                  <c:v>5.1000000000000004E-3</c:v>
                </c:pt>
                <c:pt idx="2535">
                  <c:v>5.1000000000000004E-3</c:v>
                </c:pt>
                <c:pt idx="2536">
                  <c:v>5.1000000000000004E-3</c:v>
                </c:pt>
                <c:pt idx="2537">
                  <c:v>5.1000000000000004E-3</c:v>
                </c:pt>
                <c:pt idx="2538">
                  <c:v>5.1000000000000004E-3</c:v>
                </c:pt>
                <c:pt idx="2539">
                  <c:v>5.1000000000000004E-3</c:v>
                </c:pt>
                <c:pt idx="2540">
                  <c:v>5.1000000000000004E-3</c:v>
                </c:pt>
                <c:pt idx="2541">
                  <c:v>5.1000000000000004E-3</c:v>
                </c:pt>
                <c:pt idx="2542">
                  <c:v>5.1000000000000004E-3</c:v>
                </c:pt>
                <c:pt idx="2543">
                  <c:v>5.1000000000000004E-3</c:v>
                </c:pt>
                <c:pt idx="2544">
                  <c:v>5.1000000000000004E-3</c:v>
                </c:pt>
                <c:pt idx="2545">
                  <c:v>5.1000000000000004E-3</c:v>
                </c:pt>
                <c:pt idx="2546">
                  <c:v>5.1000000000000004E-3</c:v>
                </c:pt>
                <c:pt idx="2547">
                  <c:v>5.1000000000000004E-3</c:v>
                </c:pt>
                <c:pt idx="2548">
                  <c:v>5.1999999999999998E-3</c:v>
                </c:pt>
                <c:pt idx="2549">
                  <c:v>5.1999999999999998E-3</c:v>
                </c:pt>
                <c:pt idx="2550">
                  <c:v>5.1999999999999998E-3</c:v>
                </c:pt>
                <c:pt idx="2551">
                  <c:v>5.1999999999999998E-3</c:v>
                </c:pt>
                <c:pt idx="2552">
                  <c:v>5.1999999999999998E-3</c:v>
                </c:pt>
                <c:pt idx="2553">
                  <c:v>5.1999999999999998E-3</c:v>
                </c:pt>
                <c:pt idx="2554">
                  <c:v>5.1999999999999998E-3</c:v>
                </c:pt>
                <c:pt idx="2555">
                  <c:v>5.1999999999999998E-3</c:v>
                </c:pt>
                <c:pt idx="2556">
                  <c:v>5.1999999999999998E-3</c:v>
                </c:pt>
                <c:pt idx="2557">
                  <c:v>5.1999999999999998E-3</c:v>
                </c:pt>
                <c:pt idx="2558">
                  <c:v>5.1999999999999998E-3</c:v>
                </c:pt>
                <c:pt idx="2559">
                  <c:v>5.1999999999999998E-3</c:v>
                </c:pt>
                <c:pt idx="2560">
                  <c:v>5.1999999999999998E-3</c:v>
                </c:pt>
                <c:pt idx="2561">
                  <c:v>5.1999999999999998E-3</c:v>
                </c:pt>
                <c:pt idx="2562">
                  <c:v>5.1999999999999998E-3</c:v>
                </c:pt>
                <c:pt idx="2563">
                  <c:v>5.1999999999999998E-3</c:v>
                </c:pt>
                <c:pt idx="2564">
                  <c:v>5.1999999999999998E-3</c:v>
                </c:pt>
                <c:pt idx="2565">
                  <c:v>5.1999999999999998E-3</c:v>
                </c:pt>
                <c:pt idx="2566">
                  <c:v>5.1999999999999998E-3</c:v>
                </c:pt>
                <c:pt idx="2567">
                  <c:v>5.1999999999999998E-3</c:v>
                </c:pt>
                <c:pt idx="2568">
                  <c:v>5.1999999999999998E-3</c:v>
                </c:pt>
                <c:pt idx="2569">
                  <c:v>5.1999999999999998E-3</c:v>
                </c:pt>
                <c:pt idx="2570">
                  <c:v>5.1999999999999998E-3</c:v>
                </c:pt>
                <c:pt idx="2571">
                  <c:v>5.1999999999999998E-3</c:v>
                </c:pt>
                <c:pt idx="2572">
                  <c:v>5.1999999999999998E-3</c:v>
                </c:pt>
                <c:pt idx="2573">
                  <c:v>5.1999999999999998E-3</c:v>
                </c:pt>
                <c:pt idx="2574">
                  <c:v>5.1999999999999998E-3</c:v>
                </c:pt>
                <c:pt idx="2575">
                  <c:v>5.1999999999999998E-3</c:v>
                </c:pt>
                <c:pt idx="2576">
                  <c:v>5.1999999999999998E-3</c:v>
                </c:pt>
                <c:pt idx="2577">
                  <c:v>5.1999999999999998E-3</c:v>
                </c:pt>
                <c:pt idx="2578">
                  <c:v>5.1999999999999998E-3</c:v>
                </c:pt>
                <c:pt idx="2579">
                  <c:v>5.1999999999999998E-3</c:v>
                </c:pt>
                <c:pt idx="2580">
                  <c:v>5.1999999999999998E-3</c:v>
                </c:pt>
                <c:pt idx="2581">
                  <c:v>5.1999999999999998E-3</c:v>
                </c:pt>
                <c:pt idx="2582">
                  <c:v>5.1999999999999998E-3</c:v>
                </c:pt>
                <c:pt idx="2583">
                  <c:v>5.1999999999999998E-3</c:v>
                </c:pt>
                <c:pt idx="2584">
                  <c:v>5.1999999999999998E-3</c:v>
                </c:pt>
                <c:pt idx="2585">
                  <c:v>5.1999999999999998E-3</c:v>
                </c:pt>
                <c:pt idx="2586">
                  <c:v>5.1999999999999998E-3</c:v>
                </c:pt>
                <c:pt idx="2587">
                  <c:v>5.1999999999999998E-3</c:v>
                </c:pt>
                <c:pt idx="2588">
                  <c:v>5.1999999999999998E-3</c:v>
                </c:pt>
                <c:pt idx="2589">
                  <c:v>5.1999999999999998E-3</c:v>
                </c:pt>
                <c:pt idx="2590">
                  <c:v>5.1999999999999998E-3</c:v>
                </c:pt>
                <c:pt idx="2591">
                  <c:v>5.1999999999999998E-3</c:v>
                </c:pt>
                <c:pt idx="2592">
                  <c:v>5.1999999999999998E-3</c:v>
                </c:pt>
                <c:pt idx="2593">
                  <c:v>5.1999999999999998E-3</c:v>
                </c:pt>
                <c:pt idx="2594">
                  <c:v>5.1999999999999998E-3</c:v>
                </c:pt>
                <c:pt idx="2595">
                  <c:v>5.1999999999999998E-3</c:v>
                </c:pt>
                <c:pt idx="2596">
                  <c:v>5.1999999999999998E-3</c:v>
                </c:pt>
                <c:pt idx="2597">
                  <c:v>5.3E-3</c:v>
                </c:pt>
                <c:pt idx="2598">
                  <c:v>5.3E-3</c:v>
                </c:pt>
                <c:pt idx="2599">
                  <c:v>5.3E-3</c:v>
                </c:pt>
                <c:pt idx="2600">
                  <c:v>5.3E-3</c:v>
                </c:pt>
                <c:pt idx="2601">
                  <c:v>5.3E-3</c:v>
                </c:pt>
                <c:pt idx="2602">
                  <c:v>5.3E-3</c:v>
                </c:pt>
                <c:pt idx="2603">
                  <c:v>5.3E-3</c:v>
                </c:pt>
                <c:pt idx="2604">
                  <c:v>5.3E-3</c:v>
                </c:pt>
                <c:pt idx="2605">
                  <c:v>5.3E-3</c:v>
                </c:pt>
                <c:pt idx="2606">
                  <c:v>5.3E-3</c:v>
                </c:pt>
                <c:pt idx="2607">
                  <c:v>5.3E-3</c:v>
                </c:pt>
                <c:pt idx="2608">
                  <c:v>5.3E-3</c:v>
                </c:pt>
                <c:pt idx="2609">
                  <c:v>5.3E-3</c:v>
                </c:pt>
                <c:pt idx="2610">
                  <c:v>5.3E-3</c:v>
                </c:pt>
                <c:pt idx="2611">
                  <c:v>5.3E-3</c:v>
                </c:pt>
                <c:pt idx="2612">
                  <c:v>5.3E-3</c:v>
                </c:pt>
                <c:pt idx="2613">
                  <c:v>5.3E-3</c:v>
                </c:pt>
                <c:pt idx="2614">
                  <c:v>5.3E-3</c:v>
                </c:pt>
                <c:pt idx="2615">
                  <c:v>5.3E-3</c:v>
                </c:pt>
                <c:pt idx="2616">
                  <c:v>5.3E-3</c:v>
                </c:pt>
                <c:pt idx="2617">
                  <c:v>5.3E-3</c:v>
                </c:pt>
                <c:pt idx="2618">
                  <c:v>5.3E-3</c:v>
                </c:pt>
                <c:pt idx="2619">
                  <c:v>5.3E-3</c:v>
                </c:pt>
                <c:pt idx="2620">
                  <c:v>5.3E-3</c:v>
                </c:pt>
                <c:pt idx="2621">
                  <c:v>5.3E-3</c:v>
                </c:pt>
                <c:pt idx="2622">
                  <c:v>5.3E-3</c:v>
                </c:pt>
                <c:pt idx="2623">
                  <c:v>5.3E-3</c:v>
                </c:pt>
                <c:pt idx="2624">
                  <c:v>5.3E-3</c:v>
                </c:pt>
                <c:pt idx="2625">
                  <c:v>5.3E-3</c:v>
                </c:pt>
                <c:pt idx="2626">
                  <c:v>5.3E-3</c:v>
                </c:pt>
                <c:pt idx="2627">
                  <c:v>5.3E-3</c:v>
                </c:pt>
                <c:pt idx="2628">
                  <c:v>5.3E-3</c:v>
                </c:pt>
                <c:pt idx="2629">
                  <c:v>5.3E-3</c:v>
                </c:pt>
                <c:pt idx="2630">
                  <c:v>5.3E-3</c:v>
                </c:pt>
                <c:pt idx="2631">
                  <c:v>5.3E-3</c:v>
                </c:pt>
                <c:pt idx="2632">
                  <c:v>5.3E-3</c:v>
                </c:pt>
                <c:pt idx="2633">
                  <c:v>5.3E-3</c:v>
                </c:pt>
                <c:pt idx="2634">
                  <c:v>5.3E-3</c:v>
                </c:pt>
                <c:pt idx="2635">
                  <c:v>5.3E-3</c:v>
                </c:pt>
                <c:pt idx="2636">
                  <c:v>5.3E-3</c:v>
                </c:pt>
                <c:pt idx="2637">
                  <c:v>5.3E-3</c:v>
                </c:pt>
                <c:pt idx="2638">
                  <c:v>5.3E-3</c:v>
                </c:pt>
                <c:pt idx="2639">
                  <c:v>5.3E-3</c:v>
                </c:pt>
                <c:pt idx="2640">
                  <c:v>5.3E-3</c:v>
                </c:pt>
                <c:pt idx="2641">
                  <c:v>5.3E-3</c:v>
                </c:pt>
                <c:pt idx="2642">
                  <c:v>5.3E-3</c:v>
                </c:pt>
                <c:pt idx="2643">
                  <c:v>5.3E-3</c:v>
                </c:pt>
                <c:pt idx="2644">
                  <c:v>5.3E-3</c:v>
                </c:pt>
                <c:pt idx="2645">
                  <c:v>5.3E-3</c:v>
                </c:pt>
                <c:pt idx="2646">
                  <c:v>5.4000000000000003E-3</c:v>
                </c:pt>
                <c:pt idx="2647">
                  <c:v>5.4000000000000003E-3</c:v>
                </c:pt>
                <c:pt idx="2648">
                  <c:v>5.4000000000000003E-3</c:v>
                </c:pt>
                <c:pt idx="2649">
                  <c:v>5.4000000000000003E-3</c:v>
                </c:pt>
                <c:pt idx="2650">
                  <c:v>5.4000000000000003E-3</c:v>
                </c:pt>
                <c:pt idx="2651">
                  <c:v>5.4000000000000003E-3</c:v>
                </c:pt>
                <c:pt idx="2652">
                  <c:v>5.4000000000000003E-3</c:v>
                </c:pt>
                <c:pt idx="2653">
                  <c:v>5.4000000000000003E-3</c:v>
                </c:pt>
                <c:pt idx="2654">
                  <c:v>5.4000000000000003E-3</c:v>
                </c:pt>
                <c:pt idx="2655">
                  <c:v>5.4000000000000003E-3</c:v>
                </c:pt>
                <c:pt idx="2656">
                  <c:v>5.4000000000000003E-3</c:v>
                </c:pt>
                <c:pt idx="2657">
                  <c:v>5.4000000000000003E-3</c:v>
                </c:pt>
                <c:pt idx="2658">
                  <c:v>5.4000000000000003E-3</c:v>
                </c:pt>
                <c:pt idx="2659">
                  <c:v>5.4000000000000003E-3</c:v>
                </c:pt>
                <c:pt idx="2660">
                  <c:v>5.4000000000000003E-3</c:v>
                </c:pt>
                <c:pt idx="2661">
                  <c:v>5.4000000000000003E-3</c:v>
                </c:pt>
                <c:pt idx="2662">
                  <c:v>5.4000000000000003E-3</c:v>
                </c:pt>
                <c:pt idx="2663">
                  <c:v>5.4000000000000003E-3</c:v>
                </c:pt>
                <c:pt idx="2664">
                  <c:v>5.4000000000000003E-3</c:v>
                </c:pt>
                <c:pt idx="2665">
                  <c:v>5.4000000000000003E-3</c:v>
                </c:pt>
                <c:pt idx="2666">
                  <c:v>5.4000000000000003E-3</c:v>
                </c:pt>
                <c:pt idx="2667">
                  <c:v>5.4000000000000003E-3</c:v>
                </c:pt>
                <c:pt idx="2668">
                  <c:v>5.4000000000000003E-3</c:v>
                </c:pt>
                <c:pt idx="2669">
                  <c:v>5.4000000000000003E-3</c:v>
                </c:pt>
                <c:pt idx="2670">
                  <c:v>5.4000000000000003E-3</c:v>
                </c:pt>
                <c:pt idx="2671">
                  <c:v>5.4000000000000003E-3</c:v>
                </c:pt>
                <c:pt idx="2672">
                  <c:v>5.4000000000000003E-3</c:v>
                </c:pt>
                <c:pt idx="2673">
                  <c:v>5.4000000000000003E-3</c:v>
                </c:pt>
                <c:pt idx="2674">
                  <c:v>5.4000000000000003E-3</c:v>
                </c:pt>
                <c:pt idx="2675">
                  <c:v>5.4000000000000003E-3</c:v>
                </c:pt>
                <c:pt idx="2676">
                  <c:v>5.4000000000000003E-3</c:v>
                </c:pt>
                <c:pt idx="2677">
                  <c:v>5.4000000000000003E-3</c:v>
                </c:pt>
                <c:pt idx="2678">
                  <c:v>5.4000000000000003E-3</c:v>
                </c:pt>
                <c:pt idx="2679">
                  <c:v>5.4000000000000003E-3</c:v>
                </c:pt>
                <c:pt idx="2680">
                  <c:v>5.4000000000000003E-3</c:v>
                </c:pt>
                <c:pt idx="2681">
                  <c:v>5.4000000000000003E-3</c:v>
                </c:pt>
                <c:pt idx="2682">
                  <c:v>5.4000000000000003E-3</c:v>
                </c:pt>
                <c:pt idx="2683">
                  <c:v>5.4000000000000003E-3</c:v>
                </c:pt>
                <c:pt idx="2684">
                  <c:v>5.4000000000000003E-3</c:v>
                </c:pt>
                <c:pt idx="2685">
                  <c:v>5.4000000000000003E-3</c:v>
                </c:pt>
                <c:pt idx="2686">
                  <c:v>5.4000000000000003E-3</c:v>
                </c:pt>
                <c:pt idx="2687">
                  <c:v>5.4000000000000003E-3</c:v>
                </c:pt>
                <c:pt idx="2688">
                  <c:v>5.4000000000000003E-3</c:v>
                </c:pt>
                <c:pt idx="2689">
                  <c:v>5.4000000000000003E-3</c:v>
                </c:pt>
                <c:pt idx="2690">
                  <c:v>5.4000000000000003E-3</c:v>
                </c:pt>
                <c:pt idx="2691">
                  <c:v>5.4000000000000003E-3</c:v>
                </c:pt>
                <c:pt idx="2692">
                  <c:v>5.4000000000000003E-3</c:v>
                </c:pt>
                <c:pt idx="2693">
                  <c:v>5.4000000000000003E-3</c:v>
                </c:pt>
                <c:pt idx="2694">
                  <c:v>5.4000000000000003E-3</c:v>
                </c:pt>
                <c:pt idx="2695">
                  <c:v>5.4999999999999997E-3</c:v>
                </c:pt>
                <c:pt idx="2696">
                  <c:v>5.4999999999999997E-3</c:v>
                </c:pt>
                <c:pt idx="2697">
                  <c:v>5.4999999999999997E-3</c:v>
                </c:pt>
                <c:pt idx="2698">
                  <c:v>5.4999999999999997E-3</c:v>
                </c:pt>
                <c:pt idx="2699">
                  <c:v>5.4999999999999997E-3</c:v>
                </c:pt>
                <c:pt idx="2700">
                  <c:v>5.4999999999999997E-3</c:v>
                </c:pt>
                <c:pt idx="2701">
                  <c:v>5.4999999999999997E-3</c:v>
                </c:pt>
                <c:pt idx="2702">
                  <c:v>5.4999999999999997E-3</c:v>
                </c:pt>
                <c:pt idx="2703">
                  <c:v>5.4999999999999997E-3</c:v>
                </c:pt>
                <c:pt idx="2704">
                  <c:v>5.4999999999999997E-3</c:v>
                </c:pt>
                <c:pt idx="2705">
                  <c:v>5.4999999999999997E-3</c:v>
                </c:pt>
                <c:pt idx="2706">
                  <c:v>5.4999999999999997E-3</c:v>
                </c:pt>
                <c:pt idx="2707">
                  <c:v>5.4999999999999997E-3</c:v>
                </c:pt>
                <c:pt idx="2708">
                  <c:v>5.4999999999999997E-3</c:v>
                </c:pt>
                <c:pt idx="2709">
                  <c:v>5.4999999999999997E-3</c:v>
                </c:pt>
                <c:pt idx="2710">
                  <c:v>5.4999999999999997E-3</c:v>
                </c:pt>
                <c:pt idx="2711">
                  <c:v>5.4999999999999997E-3</c:v>
                </c:pt>
                <c:pt idx="2712">
                  <c:v>5.4999999999999997E-3</c:v>
                </c:pt>
                <c:pt idx="2713">
                  <c:v>5.4999999999999997E-3</c:v>
                </c:pt>
                <c:pt idx="2714">
                  <c:v>5.4999999999999997E-3</c:v>
                </c:pt>
                <c:pt idx="2715">
                  <c:v>5.4999999999999997E-3</c:v>
                </c:pt>
                <c:pt idx="2716">
                  <c:v>5.4999999999999997E-3</c:v>
                </c:pt>
                <c:pt idx="2717">
                  <c:v>5.4999999999999997E-3</c:v>
                </c:pt>
                <c:pt idx="2718">
                  <c:v>5.4999999999999997E-3</c:v>
                </c:pt>
                <c:pt idx="2719">
                  <c:v>5.4999999999999997E-3</c:v>
                </c:pt>
                <c:pt idx="2720">
                  <c:v>5.4999999999999997E-3</c:v>
                </c:pt>
                <c:pt idx="2721">
                  <c:v>5.4999999999999997E-3</c:v>
                </c:pt>
                <c:pt idx="2722">
                  <c:v>5.4999999999999997E-3</c:v>
                </c:pt>
                <c:pt idx="2723">
                  <c:v>5.4999999999999997E-3</c:v>
                </c:pt>
                <c:pt idx="2724">
                  <c:v>5.4999999999999997E-3</c:v>
                </c:pt>
                <c:pt idx="2725">
                  <c:v>5.4999999999999997E-3</c:v>
                </c:pt>
                <c:pt idx="2726">
                  <c:v>5.4999999999999997E-3</c:v>
                </c:pt>
                <c:pt idx="2727">
                  <c:v>5.4999999999999997E-3</c:v>
                </c:pt>
                <c:pt idx="2728">
                  <c:v>5.4999999999999997E-3</c:v>
                </c:pt>
                <c:pt idx="2729">
                  <c:v>5.4999999999999997E-3</c:v>
                </c:pt>
                <c:pt idx="2730">
                  <c:v>5.4999999999999997E-3</c:v>
                </c:pt>
                <c:pt idx="2731">
                  <c:v>5.4999999999999997E-3</c:v>
                </c:pt>
                <c:pt idx="2732">
                  <c:v>5.4999999999999997E-3</c:v>
                </c:pt>
                <c:pt idx="2733">
                  <c:v>5.4999999999999997E-3</c:v>
                </c:pt>
                <c:pt idx="2734">
                  <c:v>5.4999999999999997E-3</c:v>
                </c:pt>
                <c:pt idx="2735">
                  <c:v>5.4999999999999997E-3</c:v>
                </c:pt>
                <c:pt idx="2736">
                  <c:v>5.4999999999999997E-3</c:v>
                </c:pt>
                <c:pt idx="2737">
                  <c:v>5.4999999999999997E-3</c:v>
                </c:pt>
                <c:pt idx="2738">
                  <c:v>5.4999999999999997E-3</c:v>
                </c:pt>
                <c:pt idx="2739">
                  <c:v>5.4999999999999997E-3</c:v>
                </c:pt>
                <c:pt idx="2740">
                  <c:v>5.4999999999999997E-3</c:v>
                </c:pt>
                <c:pt idx="2741">
                  <c:v>5.4999999999999997E-3</c:v>
                </c:pt>
                <c:pt idx="2742">
                  <c:v>5.4999999999999997E-3</c:v>
                </c:pt>
                <c:pt idx="2743">
                  <c:v>5.4999999999999997E-3</c:v>
                </c:pt>
                <c:pt idx="2744">
                  <c:v>5.5999999999999999E-3</c:v>
                </c:pt>
                <c:pt idx="2745">
                  <c:v>5.5999999999999999E-3</c:v>
                </c:pt>
                <c:pt idx="2746">
                  <c:v>5.5999999999999999E-3</c:v>
                </c:pt>
                <c:pt idx="2747">
                  <c:v>5.5999999999999999E-3</c:v>
                </c:pt>
                <c:pt idx="2748">
                  <c:v>5.5999999999999999E-3</c:v>
                </c:pt>
                <c:pt idx="2749">
                  <c:v>5.5999999999999999E-3</c:v>
                </c:pt>
                <c:pt idx="2750">
                  <c:v>5.5999999999999999E-3</c:v>
                </c:pt>
                <c:pt idx="2751">
                  <c:v>5.5999999999999999E-3</c:v>
                </c:pt>
                <c:pt idx="2752">
                  <c:v>5.5999999999999999E-3</c:v>
                </c:pt>
                <c:pt idx="2753">
                  <c:v>5.5999999999999999E-3</c:v>
                </c:pt>
                <c:pt idx="2754">
                  <c:v>5.5999999999999999E-3</c:v>
                </c:pt>
                <c:pt idx="2755">
                  <c:v>5.5999999999999999E-3</c:v>
                </c:pt>
                <c:pt idx="2756">
                  <c:v>5.5999999999999999E-3</c:v>
                </c:pt>
                <c:pt idx="2757">
                  <c:v>5.5999999999999999E-3</c:v>
                </c:pt>
                <c:pt idx="2758">
                  <c:v>5.5999999999999999E-3</c:v>
                </c:pt>
                <c:pt idx="2759">
                  <c:v>5.5999999999999999E-3</c:v>
                </c:pt>
                <c:pt idx="2760">
                  <c:v>5.5999999999999999E-3</c:v>
                </c:pt>
                <c:pt idx="2761">
                  <c:v>5.5999999999999999E-3</c:v>
                </c:pt>
                <c:pt idx="2762">
                  <c:v>5.5999999999999999E-3</c:v>
                </c:pt>
                <c:pt idx="2763">
                  <c:v>5.5999999999999999E-3</c:v>
                </c:pt>
                <c:pt idx="2764">
                  <c:v>5.5999999999999999E-3</c:v>
                </c:pt>
                <c:pt idx="2765">
                  <c:v>5.5999999999999999E-3</c:v>
                </c:pt>
                <c:pt idx="2766">
                  <c:v>5.5999999999999999E-3</c:v>
                </c:pt>
                <c:pt idx="2767">
                  <c:v>5.5999999999999999E-3</c:v>
                </c:pt>
                <c:pt idx="2768">
                  <c:v>5.5999999999999999E-3</c:v>
                </c:pt>
                <c:pt idx="2769">
                  <c:v>5.5999999999999999E-3</c:v>
                </c:pt>
                <c:pt idx="2770">
                  <c:v>5.5999999999999999E-3</c:v>
                </c:pt>
                <c:pt idx="2771">
                  <c:v>5.5999999999999999E-3</c:v>
                </c:pt>
                <c:pt idx="2772">
                  <c:v>5.5999999999999999E-3</c:v>
                </c:pt>
                <c:pt idx="2773">
                  <c:v>5.5999999999999999E-3</c:v>
                </c:pt>
                <c:pt idx="2774">
                  <c:v>5.5999999999999999E-3</c:v>
                </c:pt>
                <c:pt idx="2775">
                  <c:v>5.5999999999999999E-3</c:v>
                </c:pt>
                <c:pt idx="2776">
                  <c:v>5.5999999999999999E-3</c:v>
                </c:pt>
                <c:pt idx="2777">
                  <c:v>5.5999999999999999E-3</c:v>
                </c:pt>
                <c:pt idx="2778">
                  <c:v>5.5999999999999999E-3</c:v>
                </c:pt>
                <c:pt idx="2779">
                  <c:v>5.5999999999999999E-3</c:v>
                </c:pt>
                <c:pt idx="2780">
                  <c:v>5.5999999999999999E-3</c:v>
                </c:pt>
                <c:pt idx="2781">
                  <c:v>5.5999999999999999E-3</c:v>
                </c:pt>
                <c:pt idx="2782">
                  <c:v>5.5999999999999999E-3</c:v>
                </c:pt>
                <c:pt idx="2783">
                  <c:v>5.5999999999999999E-3</c:v>
                </c:pt>
                <c:pt idx="2784">
                  <c:v>5.5999999999999999E-3</c:v>
                </c:pt>
                <c:pt idx="2785">
                  <c:v>5.5999999999999999E-3</c:v>
                </c:pt>
                <c:pt idx="2786">
                  <c:v>5.5999999999999999E-3</c:v>
                </c:pt>
                <c:pt idx="2787">
                  <c:v>5.5999999999999999E-3</c:v>
                </c:pt>
                <c:pt idx="2788">
                  <c:v>5.5999999999999999E-3</c:v>
                </c:pt>
                <c:pt idx="2789">
                  <c:v>5.5999999999999999E-3</c:v>
                </c:pt>
                <c:pt idx="2790">
                  <c:v>5.5999999999999999E-3</c:v>
                </c:pt>
                <c:pt idx="2791">
                  <c:v>5.5999999999999999E-3</c:v>
                </c:pt>
                <c:pt idx="2792">
                  <c:v>5.5999999999999999E-3</c:v>
                </c:pt>
                <c:pt idx="2793">
                  <c:v>5.7000000000000002E-3</c:v>
                </c:pt>
                <c:pt idx="2794">
                  <c:v>5.7000000000000002E-3</c:v>
                </c:pt>
                <c:pt idx="2795">
                  <c:v>5.7000000000000002E-3</c:v>
                </c:pt>
                <c:pt idx="2796">
                  <c:v>5.7000000000000002E-3</c:v>
                </c:pt>
                <c:pt idx="2797">
                  <c:v>5.7000000000000002E-3</c:v>
                </c:pt>
                <c:pt idx="2798">
                  <c:v>5.7000000000000002E-3</c:v>
                </c:pt>
                <c:pt idx="2799">
                  <c:v>5.7000000000000002E-3</c:v>
                </c:pt>
                <c:pt idx="2800">
                  <c:v>5.7000000000000002E-3</c:v>
                </c:pt>
                <c:pt idx="2801">
                  <c:v>5.7000000000000002E-3</c:v>
                </c:pt>
                <c:pt idx="2802">
                  <c:v>5.7000000000000002E-3</c:v>
                </c:pt>
                <c:pt idx="2803">
                  <c:v>5.7000000000000002E-3</c:v>
                </c:pt>
                <c:pt idx="2804">
                  <c:v>5.7000000000000002E-3</c:v>
                </c:pt>
                <c:pt idx="2805">
                  <c:v>5.7000000000000002E-3</c:v>
                </c:pt>
                <c:pt idx="2806">
                  <c:v>5.7000000000000002E-3</c:v>
                </c:pt>
                <c:pt idx="2807">
                  <c:v>5.7000000000000002E-3</c:v>
                </c:pt>
                <c:pt idx="2808">
                  <c:v>5.7000000000000002E-3</c:v>
                </c:pt>
                <c:pt idx="2809">
                  <c:v>5.7000000000000002E-3</c:v>
                </c:pt>
                <c:pt idx="2810">
                  <c:v>5.7000000000000002E-3</c:v>
                </c:pt>
                <c:pt idx="2811">
                  <c:v>5.7000000000000002E-3</c:v>
                </c:pt>
                <c:pt idx="2812">
                  <c:v>5.7000000000000002E-3</c:v>
                </c:pt>
                <c:pt idx="2813">
                  <c:v>5.7000000000000002E-3</c:v>
                </c:pt>
                <c:pt idx="2814">
                  <c:v>5.7000000000000002E-3</c:v>
                </c:pt>
                <c:pt idx="2815">
                  <c:v>5.7000000000000002E-3</c:v>
                </c:pt>
                <c:pt idx="2816">
                  <c:v>5.7000000000000002E-3</c:v>
                </c:pt>
                <c:pt idx="2817">
                  <c:v>5.7000000000000002E-3</c:v>
                </c:pt>
                <c:pt idx="2818">
                  <c:v>5.7000000000000002E-3</c:v>
                </c:pt>
                <c:pt idx="2819">
                  <c:v>5.7000000000000002E-3</c:v>
                </c:pt>
                <c:pt idx="2820">
                  <c:v>5.7000000000000002E-3</c:v>
                </c:pt>
                <c:pt idx="2821">
                  <c:v>5.7000000000000002E-3</c:v>
                </c:pt>
                <c:pt idx="2822">
                  <c:v>5.7000000000000002E-3</c:v>
                </c:pt>
                <c:pt idx="2823">
                  <c:v>5.7000000000000002E-3</c:v>
                </c:pt>
                <c:pt idx="2824">
                  <c:v>5.7000000000000002E-3</c:v>
                </c:pt>
                <c:pt idx="2825">
                  <c:v>5.7000000000000002E-3</c:v>
                </c:pt>
                <c:pt idx="2826">
                  <c:v>5.7000000000000002E-3</c:v>
                </c:pt>
                <c:pt idx="2827">
                  <c:v>5.7000000000000002E-3</c:v>
                </c:pt>
                <c:pt idx="2828">
                  <c:v>5.7000000000000002E-3</c:v>
                </c:pt>
                <c:pt idx="2829">
                  <c:v>5.7000000000000002E-3</c:v>
                </c:pt>
                <c:pt idx="2830">
                  <c:v>5.7000000000000002E-3</c:v>
                </c:pt>
                <c:pt idx="2831">
                  <c:v>5.7000000000000002E-3</c:v>
                </c:pt>
                <c:pt idx="2832">
                  <c:v>5.7000000000000002E-3</c:v>
                </c:pt>
                <c:pt idx="2833">
                  <c:v>5.7000000000000002E-3</c:v>
                </c:pt>
                <c:pt idx="2834">
                  <c:v>5.7000000000000002E-3</c:v>
                </c:pt>
                <c:pt idx="2835">
                  <c:v>5.7000000000000002E-3</c:v>
                </c:pt>
                <c:pt idx="2836">
                  <c:v>5.7000000000000002E-3</c:v>
                </c:pt>
                <c:pt idx="2837">
                  <c:v>5.7000000000000002E-3</c:v>
                </c:pt>
                <c:pt idx="2838">
                  <c:v>5.7000000000000002E-3</c:v>
                </c:pt>
                <c:pt idx="2839">
                  <c:v>5.7000000000000002E-3</c:v>
                </c:pt>
                <c:pt idx="2840">
                  <c:v>5.7000000000000002E-3</c:v>
                </c:pt>
                <c:pt idx="2841">
                  <c:v>5.7000000000000002E-3</c:v>
                </c:pt>
                <c:pt idx="2842">
                  <c:v>5.7999999999999996E-3</c:v>
                </c:pt>
                <c:pt idx="2843">
                  <c:v>5.7999999999999996E-3</c:v>
                </c:pt>
                <c:pt idx="2844">
                  <c:v>5.7999999999999996E-3</c:v>
                </c:pt>
                <c:pt idx="2845">
                  <c:v>5.7999999999999996E-3</c:v>
                </c:pt>
                <c:pt idx="2846">
                  <c:v>5.7999999999999996E-3</c:v>
                </c:pt>
                <c:pt idx="2847">
                  <c:v>5.7999999999999996E-3</c:v>
                </c:pt>
                <c:pt idx="2848">
                  <c:v>5.7999999999999996E-3</c:v>
                </c:pt>
                <c:pt idx="2849">
                  <c:v>5.7999999999999996E-3</c:v>
                </c:pt>
                <c:pt idx="2850">
                  <c:v>5.7999999999999996E-3</c:v>
                </c:pt>
                <c:pt idx="2851">
                  <c:v>5.7999999999999996E-3</c:v>
                </c:pt>
                <c:pt idx="2852">
                  <c:v>5.7999999999999996E-3</c:v>
                </c:pt>
                <c:pt idx="2853">
                  <c:v>5.7999999999999996E-3</c:v>
                </c:pt>
                <c:pt idx="2854">
                  <c:v>5.7999999999999996E-3</c:v>
                </c:pt>
                <c:pt idx="2855">
                  <c:v>5.7999999999999996E-3</c:v>
                </c:pt>
                <c:pt idx="2856">
                  <c:v>5.7999999999999996E-3</c:v>
                </c:pt>
                <c:pt idx="2857">
                  <c:v>5.7999999999999996E-3</c:v>
                </c:pt>
                <c:pt idx="2858">
                  <c:v>5.7999999999999996E-3</c:v>
                </c:pt>
                <c:pt idx="2859">
                  <c:v>5.7999999999999996E-3</c:v>
                </c:pt>
                <c:pt idx="2860">
                  <c:v>5.7999999999999996E-3</c:v>
                </c:pt>
                <c:pt idx="2861">
                  <c:v>5.7999999999999996E-3</c:v>
                </c:pt>
                <c:pt idx="2862">
                  <c:v>5.7999999999999996E-3</c:v>
                </c:pt>
                <c:pt idx="2863">
                  <c:v>5.7999999999999996E-3</c:v>
                </c:pt>
                <c:pt idx="2864">
                  <c:v>5.7999999999999996E-3</c:v>
                </c:pt>
                <c:pt idx="2865">
                  <c:v>5.7999999999999996E-3</c:v>
                </c:pt>
                <c:pt idx="2866">
                  <c:v>5.7999999999999996E-3</c:v>
                </c:pt>
                <c:pt idx="2867">
                  <c:v>5.7999999999999996E-3</c:v>
                </c:pt>
                <c:pt idx="2868">
                  <c:v>5.7999999999999996E-3</c:v>
                </c:pt>
                <c:pt idx="2869">
                  <c:v>5.7999999999999996E-3</c:v>
                </c:pt>
                <c:pt idx="2870">
                  <c:v>5.7999999999999996E-3</c:v>
                </c:pt>
                <c:pt idx="2871">
                  <c:v>5.7999999999999996E-3</c:v>
                </c:pt>
                <c:pt idx="2872">
                  <c:v>5.7999999999999996E-3</c:v>
                </c:pt>
                <c:pt idx="2873">
                  <c:v>5.7999999999999996E-3</c:v>
                </c:pt>
                <c:pt idx="2874">
                  <c:v>5.7999999999999996E-3</c:v>
                </c:pt>
                <c:pt idx="2875">
                  <c:v>5.7999999999999996E-3</c:v>
                </c:pt>
                <c:pt idx="2876">
                  <c:v>5.7999999999999996E-3</c:v>
                </c:pt>
                <c:pt idx="2877">
                  <c:v>5.7999999999999996E-3</c:v>
                </c:pt>
                <c:pt idx="2878">
                  <c:v>5.7999999999999996E-3</c:v>
                </c:pt>
                <c:pt idx="2879">
                  <c:v>5.7999999999999996E-3</c:v>
                </c:pt>
                <c:pt idx="2880">
                  <c:v>5.7999999999999996E-3</c:v>
                </c:pt>
                <c:pt idx="2881">
                  <c:v>5.7999999999999996E-3</c:v>
                </c:pt>
                <c:pt idx="2882">
                  <c:v>5.7999999999999996E-3</c:v>
                </c:pt>
                <c:pt idx="2883">
                  <c:v>5.7999999999999996E-3</c:v>
                </c:pt>
                <c:pt idx="2884">
                  <c:v>5.7999999999999996E-3</c:v>
                </c:pt>
                <c:pt idx="2885">
                  <c:v>5.7999999999999996E-3</c:v>
                </c:pt>
                <c:pt idx="2886">
                  <c:v>5.7999999999999996E-3</c:v>
                </c:pt>
                <c:pt idx="2887">
                  <c:v>5.7999999999999996E-3</c:v>
                </c:pt>
                <c:pt idx="2888">
                  <c:v>5.7999999999999996E-3</c:v>
                </c:pt>
                <c:pt idx="2889">
                  <c:v>5.7999999999999996E-3</c:v>
                </c:pt>
                <c:pt idx="2890">
                  <c:v>5.7999999999999996E-3</c:v>
                </c:pt>
                <c:pt idx="2891">
                  <c:v>5.8999999999999999E-3</c:v>
                </c:pt>
                <c:pt idx="2892">
                  <c:v>5.8999999999999999E-3</c:v>
                </c:pt>
                <c:pt idx="2893">
                  <c:v>5.8999999999999999E-3</c:v>
                </c:pt>
                <c:pt idx="2894">
                  <c:v>5.8999999999999999E-3</c:v>
                </c:pt>
                <c:pt idx="2895">
                  <c:v>5.8999999999999999E-3</c:v>
                </c:pt>
                <c:pt idx="2896">
                  <c:v>5.8999999999999999E-3</c:v>
                </c:pt>
                <c:pt idx="2897">
                  <c:v>5.8999999999999999E-3</c:v>
                </c:pt>
                <c:pt idx="2898">
                  <c:v>5.8999999999999999E-3</c:v>
                </c:pt>
                <c:pt idx="2899">
                  <c:v>5.8999999999999999E-3</c:v>
                </c:pt>
                <c:pt idx="2900">
                  <c:v>5.8999999999999999E-3</c:v>
                </c:pt>
                <c:pt idx="2901">
                  <c:v>5.8999999999999999E-3</c:v>
                </c:pt>
                <c:pt idx="2902">
                  <c:v>5.8999999999999999E-3</c:v>
                </c:pt>
                <c:pt idx="2903">
                  <c:v>5.8999999999999999E-3</c:v>
                </c:pt>
                <c:pt idx="2904">
                  <c:v>5.8999999999999999E-3</c:v>
                </c:pt>
                <c:pt idx="2905">
                  <c:v>5.8999999999999999E-3</c:v>
                </c:pt>
                <c:pt idx="2906">
                  <c:v>5.8999999999999999E-3</c:v>
                </c:pt>
                <c:pt idx="2907">
                  <c:v>5.8999999999999999E-3</c:v>
                </c:pt>
                <c:pt idx="2908">
                  <c:v>5.8999999999999999E-3</c:v>
                </c:pt>
                <c:pt idx="2909">
                  <c:v>5.8999999999999999E-3</c:v>
                </c:pt>
                <c:pt idx="2910">
                  <c:v>5.8999999999999999E-3</c:v>
                </c:pt>
                <c:pt idx="2911">
                  <c:v>5.8999999999999999E-3</c:v>
                </c:pt>
                <c:pt idx="2912">
                  <c:v>5.8999999999999999E-3</c:v>
                </c:pt>
                <c:pt idx="2913">
                  <c:v>5.8999999999999999E-3</c:v>
                </c:pt>
                <c:pt idx="2914">
                  <c:v>5.8999999999999999E-3</c:v>
                </c:pt>
                <c:pt idx="2915">
                  <c:v>5.8999999999999999E-3</c:v>
                </c:pt>
                <c:pt idx="2916">
                  <c:v>5.8999999999999999E-3</c:v>
                </c:pt>
                <c:pt idx="2917">
                  <c:v>5.8999999999999999E-3</c:v>
                </c:pt>
                <c:pt idx="2918">
                  <c:v>5.8999999999999999E-3</c:v>
                </c:pt>
                <c:pt idx="2919">
                  <c:v>5.8999999999999999E-3</c:v>
                </c:pt>
                <c:pt idx="2920">
                  <c:v>5.8999999999999999E-3</c:v>
                </c:pt>
                <c:pt idx="2921">
                  <c:v>5.8999999999999999E-3</c:v>
                </c:pt>
                <c:pt idx="2922">
                  <c:v>5.8999999999999999E-3</c:v>
                </c:pt>
                <c:pt idx="2923">
                  <c:v>5.8999999999999999E-3</c:v>
                </c:pt>
                <c:pt idx="2924">
                  <c:v>5.8999999999999999E-3</c:v>
                </c:pt>
                <c:pt idx="2925">
                  <c:v>5.8999999999999999E-3</c:v>
                </c:pt>
                <c:pt idx="2926">
                  <c:v>5.8999999999999999E-3</c:v>
                </c:pt>
                <c:pt idx="2927">
                  <c:v>5.8999999999999999E-3</c:v>
                </c:pt>
                <c:pt idx="2928">
                  <c:v>5.8999999999999999E-3</c:v>
                </c:pt>
                <c:pt idx="2929">
                  <c:v>5.8999999999999999E-3</c:v>
                </c:pt>
                <c:pt idx="2930">
                  <c:v>5.8999999999999999E-3</c:v>
                </c:pt>
                <c:pt idx="2931">
                  <c:v>5.8999999999999999E-3</c:v>
                </c:pt>
                <c:pt idx="2932">
                  <c:v>5.8999999999999999E-3</c:v>
                </c:pt>
                <c:pt idx="2933">
                  <c:v>5.8999999999999999E-3</c:v>
                </c:pt>
                <c:pt idx="2934">
                  <c:v>5.8999999999999999E-3</c:v>
                </c:pt>
                <c:pt idx="2935">
                  <c:v>5.8999999999999999E-3</c:v>
                </c:pt>
                <c:pt idx="2936">
                  <c:v>5.8999999999999999E-3</c:v>
                </c:pt>
                <c:pt idx="2937">
                  <c:v>5.8999999999999999E-3</c:v>
                </c:pt>
                <c:pt idx="2938">
                  <c:v>5.8999999999999999E-3</c:v>
                </c:pt>
                <c:pt idx="2939">
                  <c:v>5.8999999999999999E-3</c:v>
                </c:pt>
                <c:pt idx="2940">
                  <c:v>6.0000000000000001E-3</c:v>
                </c:pt>
                <c:pt idx="2941">
                  <c:v>6.0000000000000001E-3</c:v>
                </c:pt>
                <c:pt idx="2942">
                  <c:v>6.0000000000000001E-3</c:v>
                </c:pt>
                <c:pt idx="2943">
                  <c:v>6.0000000000000001E-3</c:v>
                </c:pt>
                <c:pt idx="2944">
                  <c:v>6.0000000000000001E-3</c:v>
                </c:pt>
                <c:pt idx="2945">
                  <c:v>6.0000000000000001E-3</c:v>
                </c:pt>
                <c:pt idx="2946">
                  <c:v>6.0000000000000001E-3</c:v>
                </c:pt>
                <c:pt idx="2947">
                  <c:v>6.0000000000000001E-3</c:v>
                </c:pt>
                <c:pt idx="2948">
                  <c:v>6.0000000000000001E-3</c:v>
                </c:pt>
                <c:pt idx="2949">
                  <c:v>6.0000000000000001E-3</c:v>
                </c:pt>
                <c:pt idx="2950">
                  <c:v>6.0000000000000001E-3</c:v>
                </c:pt>
                <c:pt idx="2951">
                  <c:v>6.0000000000000001E-3</c:v>
                </c:pt>
                <c:pt idx="2952">
                  <c:v>6.0000000000000001E-3</c:v>
                </c:pt>
                <c:pt idx="2953">
                  <c:v>6.0000000000000001E-3</c:v>
                </c:pt>
                <c:pt idx="2954">
                  <c:v>6.0000000000000001E-3</c:v>
                </c:pt>
                <c:pt idx="2955">
                  <c:v>6.0000000000000001E-3</c:v>
                </c:pt>
                <c:pt idx="2956">
                  <c:v>6.0000000000000001E-3</c:v>
                </c:pt>
                <c:pt idx="2957">
                  <c:v>6.0000000000000001E-3</c:v>
                </c:pt>
                <c:pt idx="2958">
                  <c:v>6.0000000000000001E-3</c:v>
                </c:pt>
                <c:pt idx="2959">
                  <c:v>6.0000000000000001E-3</c:v>
                </c:pt>
                <c:pt idx="2960">
                  <c:v>6.0000000000000001E-3</c:v>
                </c:pt>
                <c:pt idx="2961">
                  <c:v>6.0000000000000001E-3</c:v>
                </c:pt>
                <c:pt idx="2962">
                  <c:v>6.0000000000000001E-3</c:v>
                </c:pt>
                <c:pt idx="2963">
                  <c:v>6.0000000000000001E-3</c:v>
                </c:pt>
                <c:pt idx="2964">
                  <c:v>6.0000000000000001E-3</c:v>
                </c:pt>
                <c:pt idx="2965">
                  <c:v>6.0000000000000001E-3</c:v>
                </c:pt>
                <c:pt idx="2966">
                  <c:v>6.0000000000000001E-3</c:v>
                </c:pt>
                <c:pt idx="2967">
                  <c:v>6.0000000000000001E-3</c:v>
                </c:pt>
                <c:pt idx="2968">
                  <c:v>6.0000000000000001E-3</c:v>
                </c:pt>
                <c:pt idx="2969">
                  <c:v>6.0000000000000001E-3</c:v>
                </c:pt>
                <c:pt idx="2970">
                  <c:v>6.0000000000000001E-3</c:v>
                </c:pt>
                <c:pt idx="2971">
                  <c:v>6.0000000000000001E-3</c:v>
                </c:pt>
                <c:pt idx="2972">
                  <c:v>6.0000000000000001E-3</c:v>
                </c:pt>
                <c:pt idx="2973">
                  <c:v>6.0000000000000001E-3</c:v>
                </c:pt>
                <c:pt idx="2974">
                  <c:v>6.0000000000000001E-3</c:v>
                </c:pt>
                <c:pt idx="2975">
                  <c:v>6.0000000000000001E-3</c:v>
                </c:pt>
                <c:pt idx="2976">
                  <c:v>6.0000000000000001E-3</c:v>
                </c:pt>
                <c:pt idx="2977">
                  <c:v>6.0000000000000001E-3</c:v>
                </c:pt>
                <c:pt idx="2978">
                  <c:v>6.0000000000000001E-3</c:v>
                </c:pt>
                <c:pt idx="2979">
                  <c:v>6.0000000000000001E-3</c:v>
                </c:pt>
                <c:pt idx="2980">
                  <c:v>6.0000000000000001E-3</c:v>
                </c:pt>
                <c:pt idx="2981">
                  <c:v>6.0000000000000001E-3</c:v>
                </c:pt>
                <c:pt idx="2982">
                  <c:v>6.0000000000000001E-3</c:v>
                </c:pt>
                <c:pt idx="2983">
                  <c:v>6.0000000000000001E-3</c:v>
                </c:pt>
                <c:pt idx="2984">
                  <c:v>6.0000000000000001E-3</c:v>
                </c:pt>
                <c:pt idx="2985">
                  <c:v>6.0000000000000001E-3</c:v>
                </c:pt>
                <c:pt idx="2986">
                  <c:v>6.0000000000000001E-3</c:v>
                </c:pt>
                <c:pt idx="2987">
                  <c:v>6.0000000000000001E-3</c:v>
                </c:pt>
                <c:pt idx="2988">
                  <c:v>6.0000000000000001E-3</c:v>
                </c:pt>
                <c:pt idx="2989">
                  <c:v>6.1000000000000004E-3</c:v>
                </c:pt>
                <c:pt idx="2990">
                  <c:v>6.1000000000000004E-3</c:v>
                </c:pt>
                <c:pt idx="2991">
                  <c:v>6.1000000000000004E-3</c:v>
                </c:pt>
                <c:pt idx="2992">
                  <c:v>6.1000000000000004E-3</c:v>
                </c:pt>
                <c:pt idx="2993">
                  <c:v>6.1000000000000004E-3</c:v>
                </c:pt>
                <c:pt idx="2994">
                  <c:v>6.1000000000000004E-3</c:v>
                </c:pt>
                <c:pt idx="2995">
                  <c:v>6.1000000000000004E-3</c:v>
                </c:pt>
                <c:pt idx="2996">
                  <c:v>6.1000000000000004E-3</c:v>
                </c:pt>
                <c:pt idx="2997">
                  <c:v>6.1000000000000004E-3</c:v>
                </c:pt>
                <c:pt idx="2998">
                  <c:v>6.1000000000000004E-3</c:v>
                </c:pt>
                <c:pt idx="2999">
                  <c:v>6.1000000000000004E-3</c:v>
                </c:pt>
                <c:pt idx="3000">
                  <c:v>6.1000000000000004E-3</c:v>
                </c:pt>
                <c:pt idx="3001">
                  <c:v>6.1000000000000004E-3</c:v>
                </c:pt>
                <c:pt idx="3002">
                  <c:v>6.1000000000000004E-3</c:v>
                </c:pt>
                <c:pt idx="3003">
                  <c:v>6.1000000000000004E-3</c:v>
                </c:pt>
                <c:pt idx="3004">
                  <c:v>6.1000000000000004E-3</c:v>
                </c:pt>
                <c:pt idx="3005">
                  <c:v>6.1000000000000004E-3</c:v>
                </c:pt>
                <c:pt idx="3006">
                  <c:v>6.1000000000000004E-3</c:v>
                </c:pt>
                <c:pt idx="3007">
                  <c:v>6.1000000000000004E-3</c:v>
                </c:pt>
                <c:pt idx="3008">
                  <c:v>6.1000000000000004E-3</c:v>
                </c:pt>
                <c:pt idx="3009">
                  <c:v>6.1000000000000004E-3</c:v>
                </c:pt>
                <c:pt idx="3010">
                  <c:v>6.1000000000000004E-3</c:v>
                </c:pt>
                <c:pt idx="3011">
                  <c:v>6.1000000000000004E-3</c:v>
                </c:pt>
                <c:pt idx="3012">
                  <c:v>6.1000000000000004E-3</c:v>
                </c:pt>
                <c:pt idx="3013">
                  <c:v>6.1000000000000004E-3</c:v>
                </c:pt>
                <c:pt idx="3014">
                  <c:v>6.1000000000000004E-3</c:v>
                </c:pt>
                <c:pt idx="3015">
                  <c:v>6.1000000000000004E-3</c:v>
                </c:pt>
                <c:pt idx="3016">
                  <c:v>6.1000000000000004E-3</c:v>
                </c:pt>
                <c:pt idx="3017">
                  <c:v>6.1000000000000004E-3</c:v>
                </c:pt>
                <c:pt idx="3018">
                  <c:v>6.1000000000000004E-3</c:v>
                </c:pt>
                <c:pt idx="3019">
                  <c:v>6.1000000000000004E-3</c:v>
                </c:pt>
                <c:pt idx="3020">
                  <c:v>6.1000000000000004E-3</c:v>
                </c:pt>
                <c:pt idx="3021">
                  <c:v>6.1000000000000004E-3</c:v>
                </c:pt>
                <c:pt idx="3022">
                  <c:v>6.1000000000000004E-3</c:v>
                </c:pt>
                <c:pt idx="3023">
                  <c:v>6.1000000000000004E-3</c:v>
                </c:pt>
                <c:pt idx="3024">
                  <c:v>6.1000000000000004E-3</c:v>
                </c:pt>
                <c:pt idx="3025">
                  <c:v>6.1000000000000004E-3</c:v>
                </c:pt>
                <c:pt idx="3026">
                  <c:v>6.1000000000000004E-3</c:v>
                </c:pt>
                <c:pt idx="3027">
                  <c:v>6.1000000000000004E-3</c:v>
                </c:pt>
                <c:pt idx="3028">
                  <c:v>6.1000000000000004E-3</c:v>
                </c:pt>
                <c:pt idx="3029">
                  <c:v>6.1000000000000004E-3</c:v>
                </c:pt>
                <c:pt idx="3030">
                  <c:v>6.1000000000000004E-3</c:v>
                </c:pt>
                <c:pt idx="3031">
                  <c:v>6.1000000000000004E-3</c:v>
                </c:pt>
                <c:pt idx="3032">
                  <c:v>6.1000000000000004E-3</c:v>
                </c:pt>
                <c:pt idx="3033">
                  <c:v>6.1000000000000004E-3</c:v>
                </c:pt>
                <c:pt idx="3034">
                  <c:v>6.1000000000000004E-3</c:v>
                </c:pt>
                <c:pt idx="3035">
                  <c:v>6.1000000000000004E-3</c:v>
                </c:pt>
                <c:pt idx="3036">
                  <c:v>6.1000000000000004E-3</c:v>
                </c:pt>
                <c:pt idx="3037">
                  <c:v>6.1000000000000004E-3</c:v>
                </c:pt>
                <c:pt idx="3038">
                  <c:v>6.1999999999999998E-3</c:v>
                </c:pt>
                <c:pt idx="3039">
                  <c:v>6.1999999999999998E-3</c:v>
                </c:pt>
                <c:pt idx="3040">
                  <c:v>6.1999999999999998E-3</c:v>
                </c:pt>
                <c:pt idx="3041">
                  <c:v>6.1999999999999998E-3</c:v>
                </c:pt>
                <c:pt idx="3042">
                  <c:v>6.1999999999999998E-3</c:v>
                </c:pt>
                <c:pt idx="3043">
                  <c:v>6.1999999999999998E-3</c:v>
                </c:pt>
                <c:pt idx="3044">
                  <c:v>6.1999999999999998E-3</c:v>
                </c:pt>
                <c:pt idx="3045">
                  <c:v>6.1999999999999998E-3</c:v>
                </c:pt>
                <c:pt idx="3046">
                  <c:v>6.1999999999999998E-3</c:v>
                </c:pt>
                <c:pt idx="3047">
                  <c:v>6.1999999999999998E-3</c:v>
                </c:pt>
                <c:pt idx="3048">
                  <c:v>6.1999999999999998E-3</c:v>
                </c:pt>
                <c:pt idx="3049">
                  <c:v>6.1999999999999998E-3</c:v>
                </c:pt>
                <c:pt idx="3050">
                  <c:v>6.1999999999999998E-3</c:v>
                </c:pt>
                <c:pt idx="3051">
                  <c:v>6.1999999999999998E-3</c:v>
                </c:pt>
                <c:pt idx="3052">
                  <c:v>6.1999999999999998E-3</c:v>
                </c:pt>
                <c:pt idx="3053">
                  <c:v>6.1999999999999998E-3</c:v>
                </c:pt>
                <c:pt idx="3054">
                  <c:v>6.1999999999999998E-3</c:v>
                </c:pt>
                <c:pt idx="3055">
                  <c:v>6.1999999999999998E-3</c:v>
                </c:pt>
                <c:pt idx="3056">
                  <c:v>6.1999999999999998E-3</c:v>
                </c:pt>
                <c:pt idx="3057">
                  <c:v>6.1999999999999998E-3</c:v>
                </c:pt>
                <c:pt idx="3058">
                  <c:v>6.1999999999999998E-3</c:v>
                </c:pt>
                <c:pt idx="3059">
                  <c:v>6.1999999999999998E-3</c:v>
                </c:pt>
                <c:pt idx="3060">
                  <c:v>6.1999999999999998E-3</c:v>
                </c:pt>
                <c:pt idx="3061">
                  <c:v>6.1999999999999998E-3</c:v>
                </c:pt>
                <c:pt idx="3062">
                  <c:v>6.1999999999999998E-3</c:v>
                </c:pt>
                <c:pt idx="3063">
                  <c:v>6.1999999999999998E-3</c:v>
                </c:pt>
                <c:pt idx="3064">
                  <c:v>6.1999999999999998E-3</c:v>
                </c:pt>
                <c:pt idx="3065">
                  <c:v>6.1999999999999998E-3</c:v>
                </c:pt>
                <c:pt idx="3066">
                  <c:v>6.1999999999999998E-3</c:v>
                </c:pt>
                <c:pt idx="3067">
                  <c:v>6.1999999999999998E-3</c:v>
                </c:pt>
                <c:pt idx="3068">
                  <c:v>6.1999999999999998E-3</c:v>
                </c:pt>
                <c:pt idx="3069">
                  <c:v>6.1999999999999998E-3</c:v>
                </c:pt>
                <c:pt idx="3070">
                  <c:v>6.1999999999999998E-3</c:v>
                </c:pt>
                <c:pt idx="3071">
                  <c:v>6.1999999999999998E-3</c:v>
                </c:pt>
                <c:pt idx="3072">
                  <c:v>6.1999999999999998E-3</c:v>
                </c:pt>
                <c:pt idx="3073">
                  <c:v>6.1999999999999998E-3</c:v>
                </c:pt>
                <c:pt idx="3074">
                  <c:v>6.1999999999999998E-3</c:v>
                </c:pt>
                <c:pt idx="3075">
                  <c:v>6.1999999999999998E-3</c:v>
                </c:pt>
                <c:pt idx="3076">
                  <c:v>6.1999999999999998E-3</c:v>
                </c:pt>
                <c:pt idx="3077">
                  <c:v>6.1999999999999998E-3</c:v>
                </c:pt>
                <c:pt idx="3078">
                  <c:v>6.1999999999999998E-3</c:v>
                </c:pt>
                <c:pt idx="3079">
                  <c:v>6.1999999999999998E-3</c:v>
                </c:pt>
                <c:pt idx="3080">
                  <c:v>6.1999999999999998E-3</c:v>
                </c:pt>
                <c:pt idx="3081">
                  <c:v>6.1999999999999998E-3</c:v>
                </c:pt>
                <c:pt idx="3082">
                  <c:v>6.1999999999999998E-3</c:v>
                </c:pt>
                <c:pt idx="3083">
                  <c:v>6.1999999999999998E-3</c:v>
                </c:pt>
                <c:pt idx="3084">
                  <c:v>6.1999999999999998E-3</c:v>
                </c:pt>
                <c:pt idx="3085">
                  <c:v>6.1999999999999998E-3</c:v>
                </c:pt>
                <c:pt idx="3086">
                  <c:v>6.1999999999999998E-3</c:v>
                </c:pt>
                <c:pt idx="3087">
                  <c:v>6.3E-3</c:v>
                </c:pt>
                <c:pt idx="3088">
                  <c:v>6.3E-3</c:v>
                </c:pt>
                <c:pt idx="3089">
                  <c:v>6.3E-3</c:v>
                </c:pt>
                <c:pt idx="3090">
                  <c:v>6.3E-3</c:v>
                </c:pt>
                <c:pt idx="3091">
                  <c:v>6.3E-3</c:v>
                </c:pt>
                <c:pt idx="3092">
                  <c:v>6.3E-3</c:v>
                </c:pt>
                <c:pt idx="3093">
                  <c:v>6.3E-3</c:v>
                </c:pt>
                <c:pt idx="3094">
                  <c:v>6.3E-3</c:v>
                </c:pt>
                <c:pt idx="3095">
                  <c:v>6.3E-3</c:v>
                </c:pt>
                <c:pt idx="3096">
                  <c:v>6.3E-3</c:v>
                </c:pt>
                <c:pt idx="3097">
                  <c:v>6.3E-3</c:v>
                </c:pt>
                <c:pt idx="3098">
                  <c:v>6.3E-3</c:v>
                </c:pt>
                <c:pt idx="3099">
                  <c:v>6.3E-3</c:v>
                </c:pt>
                <c:pt idx="3100">
                  <c:v>6.3E-3</c:v>
                </c:pt>
                <c:pt idx="3101">
                  <c:v>6.3E-3</c:v>
                </c:pt>
                <c:pt idx="3102">
                  <c:v>6.3E-3</c:v>
                </c:pt>
                <c:pt idx="3103">
                  <c:v>6.3E-3</c:v>
                </c:pt>
                <c:pt idx="3104">
                  <c:v>6.3E-3</c:v>
                </c:pt>
                <c:pt idx="3105">
                  <c:v>6.3E-3</c:v>
                </c:pt>
                <c:pt idx="3106">
                  <c:v>6.3E-3</c:v>
                </c:pt>
                <c:pt idx="3107">
                  <c:v>6.3E-3</c:v>
                </c:pt>
                <c:pt idx="3108">
                  <c:v>6.3E-3</c:v>
                </c:pt>
                <c:pt idx="3109">
                  <c:v>6.3E-3</c:v>
                </c:pt>
                <c:pt idx="3110">
                  <c:v>6.3E-3</c:v>
                </c:pt>
                <c:pt idx="3111">
                  <c:v>6.3E-3</c:v>
                </c:pt>
                <c:pt idx="3112">
                  <c:v>6.3E-3</c:v>
                </c:pt>
                <c:pt idx="3113">
                  <c:v>6.3E-3</c:v>
                </c:pt>
                <c:pt idx="3114">
                  <c:v>6.3E-3</c:v>
                </c:pt>
                <c:pt idx="3115">
                  <c:v>6.3E-3</c:v>
                </c:pt>
                <c:pt idx="3116">
                  <c:v>6.3E-3</c:v>
                </c:pt>
                <c:pt idx="3117">
                  <c:v>6.3E-3</c:v>
                </c:pt>
                <c:pt idx="3118">
                  <c:v>6.3E-3</c:v>
                </c:pt>
                <c:pt idx="3119">
                  <c:v>6.3E-3</c:v>
                </c:pt>
                <c:pt idx="3120">
                  <c:v>6.3E-3</c:v>
                </c:pt>
                <c:pt idx="3121">
                  <c:v>6.3E-3</c:v>
                </c:pt>
                <c:pt idx="3122">
                  <c:v>6.3E-3</c:v>
                </c:pt>
                <c:pt idx="3123">
                  <c:v>6.3E-3</c:v>
                </c:pt>
                <c:pt idx="3124">
                  <c:v>6.3E-3</c:v>
                </c:pt>
                <c:pt idx="3125">
                  <c:v>6.3E-3</c:v>
                </c:pt>
                <c:pt idx="3126">
                  <c:v>6.3E-3</c:v>
                </c:pt>
                <c:pt idx="3127">
                  <c:v>6.3E-3</c:v>
                </c:pt>
                <c:pt idx="3128">
                  <c:v>6.3E-3</c:v>
                </c:pt>
                <c:pt idx="3129">
                  <c:v>6.3E-3</c:v>
                </c:pt>
                <c:pt idx="3130">
                  <c:v>6.3E-3</c:v>
                </c:pt>
                <c:pt idx="3131">
                  <c:v>6.3E-3</c:v>
                </c:pt>
                <c:pt idx="3132">
                  <c:v>6.3E-3</c:v>
                </c:pt>
                <c:pt idx="3133">
                  <c:v>6.3E-3</c:v>
                </c:pt>
                <c:pt idx="3134">
                  <c:v>6.3E-3</c:v>
                </c:pt>
                <c:pt idx="3135">
                  <c:v>6.3E-3</c:v>
                </c:pt>
                <c:pt idx="3136">
                  <c:v>6.4000000000000003E-3</c:v>
                </c:pt>
                <c:pt idx="3137">
                  <c:v>6.4000000000000003E-3</c:v>
                </c:pt>
                <c:pt idx="3138">
                  <c:v>6.4000000000000003E-3</c:v>
                </c:pt>
                <c:pt idx="3139">
                  <c:v>6.4000000000000003E-3</c:v>
                </c:pt>
                <c:pt idx="3140">
                  <c:v>6.4000000000000003E-3</c:v>
                </c:pt>
                <c:pt idx="3141">
                  <c:v>6.4000000000000003E-3</c:v>
                </c:pt>
                <c:pt idx="3142">
                  <c:v>6.4000000000000003E-3</c:v>
                </c:pt>
                <c:pt idx="3143">
                  <c:v>6.4000000000000003E-3</c:v>
                </c:pt>
                <c:pt idx="3144">
                  <c:v>6.4000000000000003E-3</c:v>
                </c:pt>
                <c:pt idx="3145">
                  <c:v>6.4000000000000003E-3</c:v>
                </c:pt>
                <c:pt idx="3146">
                  <c:v>6.4000000000000003E-3</c:v>
                </c:pt>
                <c:pt idx="3147">
                  <c:v>6.4000000000000003E-3</c:v>
                </c:pt>
                <c:pt idx="3148">
                  <c:v>6.4000000000000003E-3</c:v>
                </c:pt>
                <c:pt idx="3149">
                  <c:v>6.4000000000000003E-3</c:v>
                </c:pt>
                <c:pt idx="3150">
                  <c:v>6.4000000000000003E-3</c:v>
                </c:pt>
                <c:pt idx="3151">
                  <c:v>6.4000000000000003E-3</c:v>
                </c:pt>
                <c:pt idx="3152">
                  <c:v>6.4000000000000003E-3</c:v>
                </c:pt>
                <c:pt idx="3153">
                  <c:v>6.4000000000000003E-3</c:v>
                </c:pt>
                <c:pt idx="3154">
                  <c:v>6.4000000000000003E-3</c:v>
                </c:pt>
                <c:pt idx="3155">
                  <c:v>6.4000000000000003E-3</c:v>
                </c:pt>
                <c:pt idx="3156">
                  <c:v>6.4000000000000003E-3</c:v>
                </c:pt>
                <c:pt idx="3157">
                  <c:v>6.4000000000000003E-3</c:v>
                </c:pt>
                <c:pt idx="3158">
                  <c:v>6.4000000000000003E-3</c:v>
                </c:pt>
                <c:pt idx="3159">
                  <c:v>6.4000000000000003E-3</c:v>
                </c:pt>
                <c:pt idx="3160">
                  <c:v>6.4000000000000003E-3</c:v>
                </c:pt>
                <c:pt idx="3161">
                  <c:v>6.4000000000000003E-3</c:v>
                </c:pt>
                <c:pt idx="3162">
                  <c:v>6.4000000000000003E-3</c:v>
                </c:pt>
                <c:pt idx="3163">
                  <c:v>6.4000000000000003E-3</c:v>
                </c:pt>
                <c:pt idx="3164">
                  <c:v>6.4000000000000003E-3</c:v>
                </c:pt>
                <c:pt idx="3165">
                  <c:v>6.4000000000000003E-3</c:v>
                </c:pt>
                <c:pt idx="3166">
                  <c:v>6.4000000000000003E-3</c:v>
                </c:pt>
                <c:pt idx="3167">
                  <c:v>6.4000000000000003E-3</c:v>
                </c:pt>
                <c:pt idx="3168">
                  <c:v>6.4000000000000003E-3</c:v>
                </c:pt>
                <c:pt idx="3169">
                  <c:v>6.4000000000000003E-3</c:v>
                </c:pt>
                <c:pt idx="3170">
                  <c:v>6.4000000000000003E-3</c:v>
                </c:pt>
                <c:pt idx="3171">
                  <c:v>6.4000000000000003E-3</c:v>
                </c:pt>
                <c:pt idx="3172">
                  <c:v>6.4000000000000003E-3</c:v>
                </c:pt>
                <c:pt idx="3173">
                  <c:v>6.4000000000000003E-3</c:v>
                </c:pt>
                <c:pt idx="3174">
                  <c:v>6.4000000000000003E-3</c:v>
                </c:pt>
                <c:pt idx="3175">
                  <c:v>6.4000000000000003E-3</c:v>
                </c:pt>
                <c:pt idx="3176">
                  <c:v>6.4000000000000003E-3</c:v>
                </c:pt>
                <c:pt idx="3177">
                  <c:v>6.4000000000000003E-3</c:v>
                </c:pt>
                <c:pt idx="3178">
                  <c:v>6.4000000000000003E-3</c:v>
                </c:pt>
                <c:pt idx="3179">
                  <c:v>6.4000000000000003E-3</c:v>
                </c:pt>
                <c:pt idx="3180">
                  <c:v>6.4000000000000003E-3</c:v>
                </c:pt>
                <c:pt idx="3181">
                  <c:v>6.4000000000000003E-3</c:v>
                </c:pt>
                <c:pt idx="3182">
                  <c:v>6.4000000000000003E-3</c:v>
                </c:pt>
                <c:pt idx="3183">
                  <c:v>6.4000000000000003E-3</c:v>
                </c:pt>
                <c:pt idx="3184">
                  <c:v>6.4000000000000003E-3</c:v>
                </c:pt>
                <c:pt idx="3185">
                  <c:v>6.4999999999999997E-3</c:v>
                </c:pt>
                <c:pt idx="3186">
                  <c:v>6.4999999999999997E-3</c:v>
                </c:pt>
                <c:pt idx="3187">
                  <c:v>6.4999999999999997E-3</c:v>
                </c:pt>
                <c:pt idx="3188">
                  <c:v>6.4999999999999997E-3</c:v>
                </c:pt>
                <c:pt idx="3189">
                  <c:v>6.4999999999999997E-3</c:v>
                </c:pt>
                <c:pt idx="3190">
                  <c:v>6.4999999999999997E-3</c:v>
                </c:pt>
                <c:pt idx="3191">
                  <c:v>6.4999999999999997E-3</c:v>
                </c:pt>
                <c:pt idx="3192">
                  <c:v>6.4999999999999997E-3</c:v>
                </c:pt>
                <c:pt idx="3193">
                  <c:v>6.4999999999999997E-3</c:v>
                </c:pt>
                <c:pt idx="3194">
                  <c:v>6.4999999999999997E-3</c:v>
                </c:pt>
                <c:pt idx="3195">
                  <c:v>6.4999999999999997E-3</c:v>
                </c:pt>
                <c:pt idx="3196">
                  <c:v>6.4999999999999997E-3</c:v>
                </c:pt>
                <c:pt idx="3197">
                  <c:v>6.4999999999999997E-3</c:v>
                </c:pt>
                <c:pt idx="3198">
                  <c:v>6.4999999999999997E-3</c:v>
                </c:pt>
                <c:pt idx="3199">
                  <c:v>6.4999999999999997E-3</c:v>
                </c:pt>
                <c:pt idx="3200">
                  <c:v>6.4999999999999997E-3</c:v>
                </c:pt>
                <c:pt idx="3201">
                  <c:v>6.4999999999999997E-3</c:v>
                </c:pt>
                <c:pt idx="3202">
                  <c:v>6.4999999999999997E-3</c:v>
                </c:pt>
                <c:pt idx="3203">
                  <c:v>6.4999999999999997E-3</c:v>
                </c:pt>
                <c:pt idx="3204">
                  <c:v>6.4999999999999997E-3</c:v>
                </c:pt>
                <c:pt idx="3205">
                  <c:v>6.4999999999999997E-3</c:v>
                </c:pt>
                <c:pt idx="3206">
                  <c:v>6.4999999999999997E-3</c:v>
                </c:pt>
                <c:pt idx="3207">
                  <c:v>6.4999999999999997E-3</c:v>
                </c:pt>
                <c:pt idx="3208">
                  <c:v>6.4999999999999997E-3</c:v>
                </c:pt>
                <c:pt idx="3209">
                  <c:v>6.4999999999999997E-3</c:v>
                </c:pt>
                <c:pt idx="3210">
                  <c:v>6.4999999999999997E-3</c:v>
                </c:pt>
                <c:pt idx="3211">
                  <c:v>6.4999999999999997E-3</c:v>
                </c:pt>
                <c:pt idx="3212">
                  <c:v>6.4999999999999997E-3</c:v>
                </c:pt>
                <c:pt idx="3213">
                  <c:v>6.4999999999999997E-3</c:v>
                </c:pt>
                <c:pt idx="3214">
                  <c:v>6.4999999999999997E-3</c:v>
                </c:pt>
                <c:pt idx="3215">
                  <c:v>6.4999999999999997E-3</c:v>
                </c:pt>
                <c:pt idx="3216">
                  <c:v>6.4999999999999997E-3</c:v>
                </c:pt>
                <c:pt idx="3217">
                  <c:v>6.4999999999999997E-3</c:v>
                </c:pt>
                <c:pt idx="3218">
                  <c:v>6.4999999999999997E-3</c:v>
                </c:pt>
                <c:pt idx="3219">
                  <c:v>6.4999999999999997E-3</c:v>
                </c:pt>
                <c:pt idx="3220">
                  <c:v>6.4999999999999997E-3</c:v>
                </c:pt>
                <c:pt idx="3221">
                  <c:v>6.4999999999999997E-3</c:v>
                </c:pt>
                <c:pt idx="3222">
                  <c:v>6.4999999999999997E-3</c:v>
                </c:pt>
                <c:pt idx="3223">
                  <c:v>6.4999999999999997E-3</c:v>
                </c:pt>
                <c:pt idx="3224">
                  <c:v>6.4999999999999997E-3</c:v>
                </c:pt>
                <c:pt idx="3225">
                  <c:v>6.4999999999999997E-3</c:v>
                </c:pt>
                <c:pt idx="3226">
                  <c:v>6.4999999999999997E-3</c:v>
                </c:pt>
                <c:pt idx="3227">
                  <c:v>6.4999999999999997E-3</c:v>
                </c:pt>
                <c:pt idx="3228">
                  <c:v>6.4999999999999997E-3</c:v>
                </c:pt>
                <c:pt idx="3229">
                  <c:v>6.4999999999999997E-3</c:v>
                </c:pt>
                <c:pt idx="3230">
                  <c:v>6.4999999999999997E-3</c:v>
                </c:pt>
                <c:pt idx="3231">
                  <c:v>6.4999999999999997E-3</c:v>
                </c:pt>
                <c:pt idx="3232">
                  <c:v>6.4999999999999997E-3</c:v>
                </c:pt>
                <c:pt idx="3233">
                  <c:v>6.4999999999999997E-3</c:v>
                </c:pt>
                <c:pt idx="3234">
                  <c:v>6.6E-3</c:v>
                </c:pt>
                <c:pt idx="3235">
                  <c:v>6.6E-3</c:v>
                </c:pt>
                <c:pt idx="3236">
                  <c:v>6.6E-3</c:v>
                </c:pt>
                <c:pt idx="3237">
                  <c:v>6.6E-3</c:v>
                </c:pt>
                <c:pt idx="3238">
                  <c:v>6.6E-3</c:v>
                </c:pt>
                <c:pt idx="3239">
                  <c:v>6.6E-3</c:v>
                </c:pt>
                <c:pt idx="3240">
                  <c:v>6.6E-3</c:v>
                </c:pt>
                <c:pt idx="3241">
                  <c:v>6.6E-3</c:v>
                </c:pt>
                <c:pt idx="3242">
                  <c:v>6.6E-3</c:v>
                </c:pt>
                <c:pt idx="3243">
                  <c:v>6.6E-3</c:v>
                </c:pt>
                <c:pt idx="3244">
                  <c:v>6.6E-3</c:v>
                </c:pt>
                <c:pt idx="3245">
                  <c:v>6.6E-3</c:v>
                </c:pt>
                <c:pt idx="3246">
                  <c:v>6.6E-3</c:v>
                </c:pt>
                <c:pt idx="3247">
                  <c:v>6.6E-3</c:v>
                </c:pt>
                <c:pt idx="3248">
                  <c:v>6.6E-3</c:v>
                </c:pt>
                <c:pt idx="3249">
                  <c:v>6.6E-3</c:v>
                </c:pt>
                <c:pt idx="3250">
                  <c:v>6.6E-3</c:v>
                </c:pt>
                <c:pt idx="3251">
                  <c:v>6.6E-3</c:v>
                </c:pt>
                <c:pt idx="3252">
                  <c:v>6.6E-3</c:v>
                </c:pt>
                <c:pt idx="3253">
                  <c:v>6.6E-3</c:v>
                </c:pt>
                <c:pt idx="3254">
                  <c:v>6.6E-3</c:v>
                </c:pt>
                <c:pt idx="3255">
                  <c:v>6.6E-3</c:v>
                </c:pt>
                <c:pt idx="3256">
                  <c:v>6.6E-3</c:v>
                </c:pt>
                <c:pt idx="3257">
                  <c:v>6.6E-3</c:v>
                </c:pt>
                <c:pt idx="3258">
                  <c:v>6.6E-3</c:v>
                </c:pt>
                <c:pt idx="3259">
                  <c:v>6.6E-3</c:v>
                </c:pt>
                <c:pt idx="3260">
                  <c:v>6.6E-3</c:v>
                </c:pt>
                <c:pt idx="3261">
                  <c:v>6.6E-3</c:v>
                </c:pt>
                <c:pt idx="3262">
                  <c:v>6.6E-3</c:v>
                </c:pt>
                <c:pt idx="3263">
                  <c:v>6.6E-3</c:v>
                </c:pt>
                <c:pt idx="3264">
                  <c:v>6.6E-3</c:v>
                </c:pt>
                <c:pt idx="3265">
                  <c:v>6.6E-3</c:v>
                </c:pt>
                <c:pt idx="3266">
                  <c:v>6.6E-3</c:v>
                </c:pt>
                <c:pt idx="3267">
                  <c:v>6.6E-3</c:v>
                </c:pt>
                <c:pt idx="3268">
                  <c:v>6.6E-3</c:v>
                </c:pt>
                <c:pt idx="3269">
                  <c:v>6.6E-3</c:v>
                </c:pt>
                <c:pt idx="3270">
                  <c:v>6.6E-3</c:v>
                </c:pt>
                <c:pt idx="3271">
                  <c:v>6.6E-3</c:v>
                </c:pt>
                <c:pt idx="3272">
                  <c:v>6.6E-3</c:v>
                </c:pt>
                <c:pt idx="3273">
                  <c:v>6.6E-3</c:v>
                </c:pt>
                <c:pt idx="3274">
                  <c:v>6.6E-3</c:v>
                </c:pt>
                <c:pt idx="3275">
                  <c:v>6.6E-3</c:v>
                </c:pt>
                <c:pt idx="3276">
                  <c:v>6.6E-3</c:v>
                </c:pt>
                <c:pt idx="3277">
                  <c:v>6.6E-3</c:v>
                </c:pt>
                <c:pt idx="3278">
                  <c:v>6.6E-3</c:v>
                </c:pt>
                <c:pt idx="3279">
                  <c:v>6.6E-3</c:v>
                </c:pt>
                <c:pt idx="3280">
                  <c:v>6.6E-3</c:v>
                </c:pt>
                <c:pt idx="3281">
                  <c:v>6.6E-3</c:v>
                </c:pt>
                <c:pt idx="3282">
                  <c:v>6.6E-3</c:v>
                </c:pt>
                <c:pt idx="3283">
                  <c:v>6.7000000000000002E-3</c:v>
                </c:pt>
                <c:pt idx="3284">
                  <c:v>6.7000000000000002E-3</c:v>
                </c:pt>
                <c:pt idx="3285">
                  <c:v>6.7000000000000002E-3</c:v>
                </c:pt>
                <c:pt idx="3286">
                  <c:v>6.7000000000000002E-3</c:v>
                </c:pt>
                <c:pt idx="3287">
                  <c:v>6.7000000000000002E-3</c:v>
                </c:pt>
                <c:pt idx="3288">
                  <c:v>6.7000000000000002E-3</c:v>
                </c:pt>
                <c:pt idx="3289">
                  <c:v>6.7000000000000002E-3</c:v>
                </c:pt>
                <c:pt idx="3290">
                  <c:v>6.7000000000000002E-3</c:v>
                </c:pt>
                <c:pt idx="3291">
                  <c:v>6.7000000000000002E-3</c:v>
                </c:pt>
                <c:pt idx="3292">
                  <c:v>6.7000000000000002E-3</c:v>
                </c:pt>
                <c:pt idx="3293">
                  <c:v>6.7000000000000002E-3</c:v>
                </c:pt>
                <c:pt idx="3294">
                  <c:v>6.7000000000000002E-3</c:v>
                </c:pt>
                <c:pt idx="3295">
                  <c:v>6.7000000000000002E-3</c:v>
                </c:pt>
                <c:pt idx="3296">
                  <c:v>6.7000000000000002E-3</c:v>
                </c:pt>
                <c:pt idx="3297">
                  <c:v>6.7000000000000002E-3</c:v>
                </c:pt>
                <c:pt idx="3298">
                  <c:v>6.7000000000000002E-3</c:v>
                </c:pt>
                <c:pt idx="3299">
                  <c:v>6.7000000000000002E-3</c:v>
                </c:pt>
                <c:pt idx="3300">
                  <c:v>6.7000000000000002E-3</c:v>
                </c:pt>
                <c:pt idx="3301">
                  <c:v>6.7000000000000002E-3</c:v>
                </c:pt>
                <c:pt idx="3302">
                  <c:v>6.7000000000000002E-3</c:v>
                </c:pt>
                <c:pt idx="3303">
                  <c:v>6.7000000000000002E-3</c:v>
                </c:pt>
                <c:pt idx="3304">
                  <c:v>6.7000000000000002E-3</c:v>
                </c:pt>
                <c:pt idx="3305">
                  <c:v>6.7000000000000002E-3</c:v>
                </c:pt>
                <c:pt idx="3306">
                  <c:v>6.7000000000000002E-3</c:v>
                </c:pt>
                <c:pt idx="3307">
                  <c:v>6.7000000000000002E-3</c:v>
                </c:pt>
                <c:pt idx="3308">
                  <c:v>6.7000000000000002E-3</c:v>
                </c:pt>
                <c:pt idx="3309">
                  <c:v>6.7000000000000002E-3</c:v>
                </c:pt>
                <c:pt idx="3310">
                  <c:v>6.7000000000000002E-3</c:v>
                </c:pt>
                <c:pt idx="3311">
                  <c:v>6.7000000000000002E-3</c:v>
                </c:pt>
                <c:pt idx="3312">
                  <c:v>6.7000000000000002E-3</c:v>
                </c:pt>
                <c:pt idx="3313">
                  <c:v>6.7000000000000002E-3</c:v>
                </c:pt>
                <c:pt idx="3314">
                  <c:v>6.7000000000000002E-3</c:v>
                </c:pt>
                <c:pt idx="3315">
                  <c:v>6.7000000000000002E-3</c:v>
                </c:pt>
                <c:pt idx="3316">
                  <c:v>6.7000000000000002E-3</c:v>
                </c:pt>
                <c:pt idx="3317">
                  <c:v>6.7000000000000002E-3</c:v>
                </c:pt>
                <c:pt idx="3318">
                  <c:v>6.7000000000000002E-3</c:v>
                </c:pt>
                <c:pt idx="3319">
                  <c:v>6.7000000000000002E-3</c:v>
                </c:pt>
                <c:pt idx="3320">
                  <c:v>6.7000000000000002E-3</c:v>
                </c:pt>
                <c:pt idx="3321">
                  <c:v>6.7000000000000002E-3</c:v>
                </c:pt>
                <c:pt idx="3322">
                  <c:v>6.7000000000000002E-3</c:v>
                </c:pt>
                <c:pt idx="3323">
                  <c:v>6.7000000000000002E-3</c:v>
                </c:pt>
                <c:pt idx="3324">
                  <c:v>6.7000000000000002E-3</c:v>
                </c:pt>
                <c:pt idx="3325">
                  <c:v>6.7000000000000002E-3</c:v>
                </c:pt>
                <c:pt idx="3326">
                  <c:v>6.7000000000000002E-3</c:v>
                </c:pt>
                <c:pt idx="3327">
                  <c:v>6.7000000000000002E-3</c:v>
                </c:pt>
                <c:pt idx="3328">
                  <c:v>6.7000000000000002E-3</c:v>
                </c:pt>
                <c:pt idx="3329">
                  <c:v>6.7000000000000002E-3</c:v>
                </c:pt>
                <c:pt idx="3330">
                  <c:v>6.7000000000000002E-3</c:v>
                </c:pt>
                <c:pt idx="3331">
                  <c:v>6.7000000000000002E-3</c:v>
                </c:pt>
                <c:pt idx="3332">
                  <c:v>6.7999999999999996E-3</c:v>
                </c:pt>
                <c:pt idx="3333">
                  <c:v>6.7999999999999996E-3</c:v>
                </c:pt>
                <c:pt idx="3334">
                  <c:v>6.7999999999999996E-3</c:v>
                </c:pt>
                <c:pt idx="3335">
                  <c:v>6.7999999999999996E-3</c:v>
                </c:pt>
                <c:pt idx="3336">
                  <c:v>6.7999999999999996E-3</c:v>
                </c:pt>
                <c:pt idx="3337">
                  <c:v>6.7999999999999996E-3</c:v>
                </c:pt>
                <c:pt idx="3338">
                  <c:v>6.7999999999999996E-3</c:v>
                </c:pt>
                <c:pt idx="3339">
                  <c:v>6.7999999999999996E-3</c:v>
                </c:pt>
                <c:pt idx="3340">
                  <c:v>6.7999999999999996E-3</c:v>
                </c:pt>
                <c:pt idx="3341">
                  <c:v>6.7999999999999996E-3</c:v>
                </c:pt>
                <c:pt idx="3342">
                  <c:v>6.7999999999999996E-3</c:v>
                </c:pt>
                <c:pt idx="3343">
                  <c:v>6.7999999999999996E-3</c:v>
                </c:pt>
                <c:pt idx="3344">
                  <c:v>6.7999999999999996E-3</c:v>
                </c:pt>
                <c:pt idx="3345">
                  <c:v>6.7999999999999996E-3</c:v>
                </c:pt>
                <c:pt idx="3346">
                  <c:v>6.7999999999999996E-3</c:v>
                </c:pt>
                <c:pt idx="3347">
                  <c:v>6.7999999999999996E-3</c:v>
                </c:pt>
                <c:pt idx="3348">
                  <c:v>6.7999999999999996E-3</c:v>
                </c:pt>
                <c:pt idx="3349">
                  <c:v>6.7999999999999996E-3</c:v>
                </c:pt>
                <c:pt idx="3350">
                  <c:v>6.7999999999999996E-3</c:v>
                </c:pt>
                <c:pt idx="3351">
                  <c:v>6.7999999999999996E-3</c:v>
                </c:pt>
                <c:pt idx="3352">
                  <c:v>6.7999999999999996E-3</c:v>
                </c:pt>
                <c:pt idx="3353">
                  <c:v>6.7999999999999996E-3</c:v>
                </c:pt>
                <c:pt idx="3354">
                  <c:v>6.7999999999999996E-3</c:v>
                </c:pt>
                <c:pt idx="3355">
                  <c:v>6.7999999999999996E-3</c:v>
                </c:pt>
                <c:pt idx="3356">
                  <c:v>6.7999999999999996E-3</c:v>
                </c:pt>
                <c:pt idx="3357">
                  <c:v>6.7999999999999996E-3</c:v>
                </c:pt>
                <c:pt idx="3358">
                  <c:v>6.7999999999999996E-3</c:v>
                </c:pt>
                <c:pt idx="3359">
                  <c:v>6.7999999999999996E-3</c:v>
                </c:pt>
                <c:pt idx="3360">
                  <c:v>6.7999999999999996E-3</c:v>
                </c:pt>
                <c:pt idx="3361">
                  <c:v>6.7999999999999996E-3</c:v>
                </c:pt>
                <c:pt idx="3362">
                  <c:v>6.7999999999999996E-3</c:v>
                </c:pt>
                <c:pt idx="3363">
                  <c:v>6.7999999999999996E-3</c:v>
                </c:pt>
                <c:pt idx="3364">
                  <c:v>6.7999999999999996E-3</c:v>
                </c:pt>
                <c:pt idx="3365">
                  <c:v>6.7999999999999996E-3</c:v>
                </c:pt>
                <c:pt idx="3366">
                  <c:v>6.7999999999999996E-3</c:v>
                </c:pt>
                <c:pt idx="3367">
                  <c:v>6.7999999999999996E-3</c:v>
                </c:pt>
                <c:pt idx="3368">
                  <c:v>6.7999999999999996E-3</c:v>
                </c:pt>
                <c:pt idx="3369">
                  <c:v>6.7999999999999996E-3</c:v>
                </c:pt>
                <c:pt idx="3370">
                  <c:v>6.7999999999999996E-3</c:v>
                </c:pt>
                <c:pt idx="3371">
                  <c:v>6.7999999999999996E-3</c:v>
                </c:pt>
                <c:pt idx="3372">
                  <c:v>6.7999999999999996E-3</c:v>
                </c:pt>
                <c:pt idx="3373">
                  <c:v>6.7999999999999996E-3</c:v>
                </c:pt>
                <c:pt idx="3374">
                  <c:v>6.7999999999999996E-3</c:v>
                </c:pt>
                <c:pt idx="3375">
                  <c:v>6.7999999999999996E-3</c:v>
                </c:pt>
                <c:pt idx="3376">
                  <c:v>6.7999999999999996E-3</c:v>
                </c:pt>
                <c:pt idx="3377">
                  <c:v>6.7999999999999996E-3</c:v>
                </c:pt>
                <c:pt idx="3378">
                  <c:v>6.7999999999999996E-3</c:v>
                </c:pt>
                <c:pt idx="3379">
                  <c:v>6.7999999999999996E-3</c:v>
                </c:pt>
                <c:pt idx="3380">
                  <c:v>6.7999999999999996E-3</c:v>
                </c:pt>
                <c:pt idx="3381">
                  <c:v>6.8999999999999999E-3</c:v>
                </c:pt>
                <c:pt idx="3382">
                  <c:v>6.8999999999999999E-3</c:v>
                </c:pt>
                <c:pt idx="3383">
                  <c:v>6.8999999999999999E-3</c:v>
                </c:pt>
                <c:pt idx="3384">
                  <c:v>6.8999999999999999E-3</c:v>
                </c:pt>
                <c:pt idx="3385">
                  <c:v>6.8999999999999999E-3</c:v>
                </c:pt>
                <c:pt idx="3386">
                  <c:v>6.8999999999999999E-3</c:v>
                </c:pt>
                <c:pt idx="3387">
                  <c:v>6.8999999999999999E-3</c:v>
                </c:pt>
                <c:pt idx="3388">
                  <c:v>6.8999999999999999E-3</c:v>
                </c:pt>
                <c:pt idx="3389">
                  <c:v>6.8999999999999999E-3</c:v>
                </c:pt>
                <c:pt idx="3390">
                  <c:v>6.8999999999999999E-3</c:v>
                </c:pt>
                <c:pt idx="3391">
                  <c:v>6.8999999999999999E-3</c:v>
                </c:pt>
                <c:pt idx="3392">
                  <c:v>6.8999999999999999E-3</c:v>
                </c:pt>
                <c:pt idx="3393">
                  <c:v>6.8999999999999999E-3</c:v>
                </c:pt>
                <c:pt idx="3394">
                  <c:v>6.8999999999999999E-3</c:v>
                </c:pt>
                <c:pt idx="3395">
                  <c:v>6.8999999999999999E-3</c:v>
                </c:pt>
                <c:pt idx="3396">
                  <c:v>6.8999999999999999E-3</c:v>
                </c:pt>
                <c:pt idx="3397">
                  <c:v>6.8999999999999999E-3</c:v>
                </c:pt>
                <c:pt idx="3398">
                  <c:v>6.8999999999999999E-3</c:v>
                </c:pt>
                <c:pt idx="3399">
                  <c:v>6.8999999999999999E-3</c:v>
                </c:pt>
                <c:pt idx="3400">
                  <c:v>6.8999999999999999E-3</c:v>
                </c:pt>
                <c:pt idx="3401">
                  <c:v>6.8999999999999999E-3</c:v>
                </c:pt>
                <c:pt idx="3402">
                  <c:v>6.8999999999999999E-3</c:v>
                </c:pt>
                <c:pt idx="3403">
                  <c:v>6.8999999999999999E-3</c:v>
                </c:pt>
                <c:pt idx="3404">
                  <c:v>6.8999999999999999E-3</c:v>
                </c:pt>
                <c:pt idx="3405">
                  <c:v>6.8999999999999999E-3</c:v>
                </c:pt>
                <c:pt idx="3406">
                  <c:v>6.8999999999999999E-3</c:v>
                </c:pt>
                <c:pt idx="3407">
                  <c:v>6.8999999999999999E-3</c:v>
                </c:pt>
                <c:pt idx="3408">
                  <c:v>6.8999999999999999E-3</c:v>
                </c:pt>
                <c:pt idx="3409">
                  <c:v>6.8999999999999999E-3</c:v>
                </c:pt>
                <c:pt idx="3410">
                  <c:v>6.8999999999999999E-3</c:v>
                </c:pt>
                <c:pt idx="3411">
                  <c:v>6.8999999999999999E-3</c:v>
                </c:pt>
                <c:pt idx="3412">
                  <c:v>6.8999999999999999E-3</c:v>
                </c:pt>
                <c:pt idx="3413">
                  <c:v>6.8999999999999999E-3</c:v>
                </c:pt>
                <c:pt idx="3414">
                  <c:v>6.8999999999999999E-3</c:v>
                </c:pt>
                <c:pt idx="3415">
                  <c:v>6.8999999999999999E-3</c:v>
                </c:pt>
                <c:pt idx="3416">
                  <c:v>6.8999999999999999E-3</c:v>
                </c:pt>
                <c:pt idx="3417">
                  <c:v>6.8999999999999999E-3</c:v>
                </c:pt>
                <c:pt idx="3418">
                  <c:v>6.8999999999999999E-3</c:v>
                </c:pt>
                <c:pt idx="3419">
                  <c:v>6.8999999999999999E-3</c:v>
                </c:pt>
                <c:pt idx="3420">
                  <c:v>6.8999999999999999E-3</c:v>
                </c:pt>
                <c:pt idx="3421">
                  <c:v>6.8999999999999999E-3</c:v>
                </c:pt>
                <c:pt idx="3422">
                  <c:v>6.8999999999999999E-3</c:v>
                </c:pt>
                <c:pt idx="3423">
                  <c:v>6.8999999999999999E-3</c:v>
                </c:pt>
                <c:pt idx="3424">
                  <c:v>6.8999999999999999E-3</c:v>
                </c:pt>
                <c:pt idx="3425">
                  <c:v>6.8999999999999999E-3</c:v>
                </c:pt>
                <c:pt idx="3426">
                  <c:v>6.8999999999999999E-3</c:v>
                </c:pt>
                <c:pt idx="3427">
                  <c:v>6.8999999999999999E-3</c:v>
                </c:pt>
                <c:pt idx="3428">
                  <c:v>6.8999999999999999E-3</c:v>
                </c:pt>
                <c:pt idx="3429">
                  <c:v>6.8999999999999999E-3</c:v>
                </c:pt>
                <c:pt idx="3430">
                  <c:v>7.0000000000000001E-3</c:v>
                </c:pt>
                <c:pt idx="3431">
                  <c:v>7.0000000000000001E-3</c:v>
                </c:pt>
                <c:pt idx="3432">
                  <c:v>7.0000000000000001E-3</c:v>
                </c:pt>
                <c:pt idx="3433">
                  <c:v>7.0000000000000001E-3</c:v>
                </c:pt>
                <c:pt idx="3434">
                  <c:v>7.0000000000000001E-3</c:v>
                </c:pt>
                <c:pt idx="3435">
                  <c:v>7.0000000000000001E-3</c:v>
                </c:pt>
                <c:pt idx="3436">
                  <c:v>7.0000000000000001E-3</c:v>
                </c:pt>
                <c:pt idx="3437">
                  <c:v>7.0000000000000001E-3</c:v>
                </c:pt>
                <c:pt idx="3438">
                  <c:v>7.0000000000000001E-3</c:v>
                </c:pt>
                <c:pt idx="3439">
                  <c:v>7.0000000000000001E-3</c:v>
                </c:pt>
                <c:pt idx="3440">
                  <c:v>7.0000000000000001E-3</c:v>
                </c:pt>
                <c:pt idx="3441">
                  <c:v>7.0000000000000001E-3</c:v>
                </c:pt>
                <c:pt idx="3442">
                  <c:v>7.0000000000000001E-3</c:v>
                </c:pt>
                <c:pt idx="3443">
                  <c:v>7.0000000000000001E-3</c:v>
                </c:pt>
                <c:pt idx="3444">
                  <c:v>7.0000000000000001E-3</c:v>
                </c:pt>
                <c:pt idx="3445">
                  <c:v>7.0000000000000001E-3</c:v>
                </c:pt>
                <c:pt idx="3446">
                  <c:v>7.0000000000000001E-3</c:v>
                </c:pt>
                <c:pt idx="3447">
                  <c:v>7.0000000000000001E-3</c:v>
                </c:pt>
                <c:pt idx="3448">
                  <c:v>7.0000000000000001E-3</c:v>
                </c:pt>
                <c:pt idx="3449">
                  <c:v>7.0000000000000001E-3</c:v>
                </c:pt>
                <c:pt idx="3450">
                  <c:v>7.0000000000000001E-3</c:v>
                </c:pt>
                <c:pt idx="3451">
                  <c:v>7.0000000000000001E-3</c:v>
                </c:pt>
                <c:pt idx="3452">
                  <c:v>7.0000000000000001E-3</c:v>
                </c:pt>
                <c:pt idx="3453">
                  <c:v>7.0000000000000001E-3</c:v>
                </c:pt>
                <c:pt idx="3454">
                  <c:v>7.0000000000000001E-3</c:v>
                </c:pt>
                <c:pt idx="3455">
                  <c:v>7.0000000000000001E-3</c:v>
                </c:pt>
                <c:pt idx="3456">
                  <c:v>7.0000000000000001E-3</c:v>
                </c:pt>
                <c:pt idx="3457">
                  <c:v>7.0000000000000001E-3</c:v>
                </c:pt>
                <c:pt idx="3458">
                  <c:v>7.0000000000000001E-3</c:v>
                </c:pt>
                <c:pt idx="3459">
                  <c:v>7.0000000000000001E-3</c:v>
                </c:pt>
                <c:pt idx="3460">
                  <c:v>7.0000000000000001E-3</c:v>
                </c:pt>
                <c:pt idx="3461">
                  <c:v>7.0000000000000001E-3</c:v>
                </c:pt>
                <c:pt idx="3462">
                  <c:v>7.0000000000000001E-3</c:v>
                </c:pt>
                <c:pt idx="3463">
                  <c:v>7.0000000000000001E-3</c:v>
                </c:pt>
                <c:pt idx="3464">
                  <c:v>7.0000000000000001E-3</c:v>
                </c:pt>
                <c:pt idx="3465">
                  <c:v>7.0000000000000001E-3</c:v>
                </c:pt>
                <c:pt idx="3466">
                  <c:v>7.0000000000000001E-3</c:v>
                </c:pt>
                <c:pt idx="3467">
                  <c:v>7.0000000000000001E-3</c:v>
                </c:pt>
                <c:pt idx="3468">
                  <c:v>7.0000000000000001E-3</c:v>
                </c:pt>
                <c:pt idx="3469">
                  <c:v>7.0000000000000001E-3</c:v>
                </c:pt>
                <c:pt idx="3470">
                  <c:v>7.0000000000000001E-3</c:v>
                </c:pt>
                <c:pt idx="3471">
                  <c:v>7.0000000000000001E-3</c:v>
                </c:pt>
                <c:pt idx="3472">
                  <c:v>7.0000000000000001E-3</c:v>
                </c:pt>
                <c:pt idx="3473">
                  <c:v>7.0000000000000001E-3</c:v>
                </c:pt>
                <c:pt idx="3474">
                  <c:v>7.0000000000000001E-3</c:v>
                </c:pt>
                <c:pt idx="3475">
                  <c:v>7.0000000000000001E-3</c:v>
                </c:pt>
                <c:pt idx="3476">
                  <c:v>7.0000000000000001E-3</c:v>
                </c:pt>
                <c:pt idx="3477">
                  <c:v>7.0000000000000001E-3</c:v>
                </c:pt>
                <c:pt idx="3478">
                  <c:v>7.0000000000000001E-3</c:v>
                </c:pt>
                <c:pt idx="3479">
                  <c:v>7.1000000000000004E-3</c:v>
                </c:pt>
                <c:pt idx="3480">
                  <c:v>7.1000000000000004E-3</c:v>
                </c:pt>
                <c:pt idx="3481">
                  <c:v>7.1000000000000004E-3</c:v>
                </c:pt>
                <c:pt idx="3482">
                  <c:v>7.1000000000000004E-3</c:v>
                </c:pt>
                <c:pt idx="3483">
                  <c:v>7.1000000000000004E-3</c:v>
                </c:pt>
                <c:pt idx="3484">
                  <c:v>7.1000000000000004E-3</c:v>
                </c:pt>
                <c:pt idx="3485">
                  <c:v>7.1000000000000004E-3</c:v>
                </c:pt>
                <c:pt idx="3486">
                  <c:v>7.1000000000000004E-3</c:v>
                </c:pt>
                <c:pt idx="3487">
                  <c:v>7.1000000000000004E-3</c:v>
                </c:pt>
                <c:pt idx="3488">
                  <c:v>7.1000000000000004E-3</c:v>
                </c:pt>
                <c:pt idx="3489">
                  <c:v>7.1000000000000004E-3</c:v>
                </c:pt>
                <c:pt idx="3490">
                  <c:v>7.1000000000000004E-3</c:v>
                </c:pt>
                <c:pt idx="3491">
                  <c:v>7.1000000000000004E-3</c:v>
                </c:pt>
                <c:pt idx="3492">
                  <c:v>7.1000000000000004E-3</c:v>
                </c:pt>
                <c:pt idx="3493">
                  <c:v>7.1000000000000004E-3</c:v>
                </c:pt>
                <c:pt idx="3494">
                  <c:v>7.1000000000000004E-3</c:v>
                </c:pt>
                <c:pt idx="3495">
                  <c:v>7.1000000000000004E-3</c:v>
                </c:pt>
                <c:pt idx="3496">
                  <c:v>7.1000000000000004E-3</c:v>
                </c:pt>
                <c:pt idx="3497">
                  <c:v>7.1000000000000004E-3</c:v>
                </c:pt>
                <c:pt idx="3498">
                  <c:v>7.1000000000000004E-3</c:v>
                </c:pt>
                <c:pt idx="3499">
                  <c:v>7.1000000000000004E-3</c:v>
                </c:pt>
                <c:pt idx="3500">
                  <c:v>7.1000000000000004E-3</c:v>
                </c:pt>
                <c:pt idx="3501">
                  <c:v>7.1000000000000004E-3</c:v>
                </c:pt>
                <c:pt idx="3502">
                  <c:v>7.1000000000000004E-3</c:v>
                </c:pt>
                <c:pt idx="3503">
                  <c:v>7.1000000000000004E-3</c:v>
                </c:pt>
                <c:pt idx="3504">
                  <c:v>7.1000000000000004E-3</c:v>
                </c:pt>
                <c:pt idx="3505">
                  <c:v>7.1000000000000004E-3</c:v>
                </c:pt>
                <c:pt idx="3506">
                  <c:v>7.1000000000000004E-3</c:v>
                </c:pt>
                <c:pt idx="3507">
                  <c:v>7.1000000000000004E-3</c:v>
                </c:pt>
                <c:pt idx="3508">
                  <c:v>7.1000000000000004E-3</c:v>
                </c:pt>
                <c:pt idx="3509">
                  <c:v>7.1000000000000004E-3</c:v>
                </c:pt>
                <c:pt idx="3510">
                  <c:v>7.1000000000000004E-3</c:v>
                </c:pt>
                <c:pt idx="3511">
                  <c:v>7.1000000000000004E-3</c:v>
                </c:pt>
                <c:pt idx="3512">
                  <c:v>7.1000000000000004E-3</c:v>
                </c:pt>
                <c:pt idx="3513">
                  <c:v>7.1000000000000004E-3</c:v>
                </c:pt>
                <c:pt idx="3514">
                  <c:v>7.1000000000000004E-3</c:v>
                </c:pt>
                <c:pt idx="3515">
                  <c:v>7.1000000000000004E-3</c:v>
                </c:pt>
                <c:pt idx="3516">
                  <c:v>7.1000000000000004E-3</c:v>
                </c:pt>
                <c:pt idx="3517">
                  <c:v>7.1000000000000004E-3</c:v>
                </c:pt>
                <c:pt idx="3518">
                  <c:v>7.1000000000000004E-3</c:v>
                </c:pt>
                <c:pt idx="3519">
                  <c:v>7.1000000000000004E-3</c:v>
                </c:pt>
                <c:pt idx="3520">
                  <c:v>7.1000000000000004E-3</c:v>
                </c:pt>
                <c:pt idx="3521">
                  <c:v>7.1000000000000004E-3</c:v>
                </c:pt>
                <c:pt idx="3522">
                  <c:v>7.1000000000000004E-3</c:v>
                </c:pt>
                <c:pt idx="3523">
                  <c:v>7.1000000000000004E-3</c:v>
                </c:pt>
                <c:pt idx="3524">
                  <c:v>7.1000000000000004E-3</c:v>
                </c:pt>
                <c:pt idx="3525">
                  <c:v>7.1000000000000004E-3</c:v>
                </c:pt>
                <c:pt idx="3526">
                  <c:v>7.1000000000000004E-3</c:v>
                </c:pt>
                <c:pt idx="3527">
                  <c:v>7.1000000000000004E-3</c:v>
                </c:pt>
                <c:pt idx="3528">
                  <c:v>7.1999999999999998E-3</c:v>
                </c:pt>
                <c:pt idx="3529">
                  <c:v>7.1999999999999998E-3</c:v>
                </c:pt>
                <c:pt idx="3530">
                  <c:v>7.1999999999999998E-3</c:v>
                </c:pt>
                <c:pt idx="3531">
                  <c:v>7.1999999999999998E-3</c:v>
                </c:pt>
                <c:pt idx="3532">
                  <c:v>7.1999999999999998E-3</c:v>
                </c:pt>
                <c:pt idx="3533">
                  <c:v>7.1999999999999998E-3</c:v>
                </c:pt>
                <c:pt idx="3534">
                  <c:v>7.1999999999999998E-3</c:v>
                </c:pt>
                <c:pt idx="3535">
                  <c:v>7.1999999999999998E-3</c:v>
                </c:pt>
                <c:pt idx="3536">
                  <c:v>7.1999999999999998E-3</c:v>
                </c:pt>
                <c:pt idx="3537">
                  <c:v>7.1999999999999998E-3</c:v>
                </c:pt>
                <c:pt idx="3538">
                  <c:v>7.1999999999999998E-3</c:v>
                </c:pt>
                <c:pt idx="3539">
                  <c:v>7.1999999999999998E-3</c:v>
                </c:pt>
                <c:pt idx="3540">
                  <c:v>7.1999999999999998E-3</c:v>
                </c:pt>
                <c:pt idx="3541">
                  <c:v>7.1999999999999998E-3</c:v>
                </c:pt>
                <c:pt idx="3542">
                  <c:v>7.1999999999999998E-3</c:v>
                </c:pt>
                <c:pt idx="3543">
                  <c:v>7.1999999999999998E-3</c:v>
                </c:pt>
                <c:pt idx="3544">
                  <c:v>7.1999999999999998E-3</c:v>
                </c:pt>
                <c:pt idx="3545">
                  <c:v>7.1999999999999998E-3</c:v>
                </c:pt>
                <c:pt idx="3546">
                  <c:v>7.1999999999999998E-3</c:v>
                </c:pt>
                <c:pt idx="3547">
                  <c:v>7.1999999999999998E-3</c:v>
                </c:pt>
                <c:pt idx="3548">
                  <c:v>7.1999999999999998E-3</c:v>
                </c:pt>
                <c:pt idx="3549">
                  <c:v>7.1999999999999998E-3</c:v>
                </c:pt>
                <c:pt idx="3550">
                  <c:v>7.1999999999999998E-3</c:v>
                </c:pt>
                <c:pt idx="3551">
                  <c:v>7.1999999999999998E-3</c:v>
                </c:pt>
                <c:pt idx="3552">
                  <c:v>7.1999999999999998E-3</c:v>
                </c:pt>
                <c:pt idx="3553">
                  <c:v>7.1999999999999998E-3</c:v>
                </c:pt>
                <c:pt idx="3554">
                  <c:v>7.1999999999999998E-3</c:v>
                </c:pt>
                <c:pt idx="3555">
                  <c:v>7.1999999999999998E-3</c:v>
                </c:pt>
                <c:pt idx="3556">
                  <c:v>7.1999999999999998E-3</c:v>
                </c:pt>
                <c:pt idx="3557">
                  <c:v>7.1999999999999998E-3</c:v>
                </c:pt>
                <c:pt idx="3558">
                  <c:v>7.1999999999999998E-3</c:v>
                </c:pt>
                <c:pt idx="3559">
                  <c:v>7.1999999999999998E-3</c:v>
                </c:pt>
                <c:pt idx="3560">
                  <c:v>7.1999999999999998E-3</c:v>
                </c:pt>
                <c:pt idx="3561">
                  <c:v>7.1999999999999998E-3</c:v>
                </c:pt>
                <c:pt idx="3562">
                  <c:v>7.1999999999999998E-3</c:v>
                </c:pt>
                <c:pt idx="3563">
                  <c:v>7.1999999999999998E-3</c:v>
                </c:pt>
                <c:pt idx="3564">
                  <c:v>7.1999999999999998E-3</c:v>
                </c:pt>
                <c:pt idx="3565">
                  <c:v>7.1999999999999998E-3</c:v>
                </c:pt>
                <c:pt idx="3566">
                  <c:v>7.1999999999999998E-3</c:v>
                </c:pt>
                <c:pt idx="3567">
                  <c:v>7.1999999999999998E-3</c:v>
                </c:pt>
                <c:pt idx="3568">
                  <c:v>7.1999999999999998E-3</c:v>
                </c:pt>
                <c:pt idx="3569">
                  <c:v>7.1999999999999998E-3</c:v>
                </c:pt>
                <c:pt idx="3570">
                  <c:v>7.1999999999999998E-3</c:v>
                </c:pt>
                <c:pt idx="3571">
                  <c:v>7.1999999999999998E-3</c:v>
                </c:pt>
                <c:pt idx="3572">
                  <c:v>7.1999999999999998E-3</c:v>
                </c:pt>
                <c:pt idx="3573">
                  <c:v>7.1999999999999998E-3</c:v>
                </c:pt>
                <c:pt idx="3574">
                  <c:v>7.1999999999999998E-3</c:v>
                </c:pt>
                <c:pt idx="3575">
                  <c:v>7.1999999999999998E-3</c:v>
                </c:pt>
                <c:pt idx="3576">
                  <c:v>7.1999999999999998E-3</c:v>
                </c:pt>
                <c:pt idx="3577">
                  <c:v>7.3000000000000001E-3</c:v>
                </c:pt>
                <c:pt idx="3578">
                  <c:v>7.3000000000000001E-3</c:v>
                </c:pt>
                <c:pt idx="3579">
                  <c:v>7.3000000000000001E-3</c:v>
                </c:pt>
                <c:pt idx="3580">
                  <c:v>7.3000000000000001E-3</c:v>
                </c:pt>
                <c:pt idx="3581">
                  <c:v>7.3000000000000001E-3</c:v>
                </c:pt>
                <c:pt idx="3582">
                  <c:v>7.3000000000000001E-3</c:v>
                </c:pt>
                <c:pt idx="3583">
                  <c:v>7.3000000000000001E-3</c:v>
                </c:pt>
                <c:pt idx="3584">
                  <c:v>7.3000000000000001E-3</c:v>
                </c:pt>
                <c:pt idx="3585">
                  <c:v>7.3000000000000001E-3</c:v>
                </c:pt>
                <c:pt idx="3586">
                  <c:v>7.3000000000000001E-3</c:v>
                </c:pt>
                <c:pt idx="3587">
                  <c:v>7.3000000000000001E-3</c:v>
                </c:pt>
                <c:pt idx="3588">
                  <c:v>7.3000000000000001E-3</c:v>
                </c:pt>
                <c:pt idx="3589">
                  <c:v>7.3000000000000001E-3</c:v>
                </c:pt>
                <c:pt idx="3590">
                  <c:v>7.3000000000000001E-3</c:v>
                </c:pt>
                <c:pt idx="3591">
                  <c:v>7.3000000000000001E-3</c:v>
                </c:pt>
                <c:pt idx="3592">
                  <c:v>7.3000000000000001E-3</c:v>
                </c:pt>
                <c:pt idx="3593">
                  <c:v>7.3000000000000001E-3</c:v>
                </c:pt>
                <c:pt idx="3594">
                  <c:v>7.3000000000000001E-3</c:v>
                </c:pt>
                <c:pt idx="3595">
                  <c:v>7.3000000000000001E-3</c:v>
                </c:pt>
                <c:pt idx="3596">
                  <c:v>7.3000000000000001E-3</c:v>
                </c:pt>
                <c:pt idx="3597">
                  <c:v>7.3000000000000001E-3</c:v>
                </c:pt>
                <c:pt idx="3598">
                  <c:v>7.3000000000000001E-3</c:v>
                </c:pt>
                <c:pt idx="3599">
                  <c:v>7.3000000000000001E-3</c:v>
                </c:pt>
                <c:pt idx="3600">
                  <c:v>7.3000000000000001E-3</c:v>
                </c:pt>
                <c:pt idx="3601">
                  <c:v>7.3000000000000001E-3</c:v>
                </c:pt>
                <c:pt idx="3602">
                  <c:v>7.3000000000000001E-3</c:v>
                </c:pt>
                <c:pt idx="3603">
                  <c:v>7.3000000000000001E-3</c:v>
                </c:pt>
                <c:pt idx="3604">
                  <c:v>7.3000000000000001E-3</c:v>
                </c:pt>
                <c:pt idx="3605">
                  <c:v>7.3000000000000001E-3</c:v>
                </c:pt>
                <c:pt idx="3606">
                  <c:v>7.3000000000000001E-3</c:v>
                </c:pt>
                <c:pt idx="3607">
                  <c:v>7.3000000000000001E-3</c:v>
                </c:pt>
                <c:pt idx="3608">
                  <c:v>7.3000000000000001E-3</c:v>
                </c:pt>
                <c:pt idx="3609">
                  <c:v>7.3000000000000001E-3</c:v>
                </c:pt>
                <c:pt idx="3610">
                  <c:v>7.3000000000000001E-3</c:v>
                </c:pt>
                <c:pt idx="3611">
                  <c:v>7.3000000000000001E-3</c:v>
                </c:pt>
                <c:pt idx="3612">
                  <c:v>7.3000000000000001E-3</c:v>
                </c:pt>
                <c:pt idx="3613">
                  <c:v>7.3000000000000001E-3</c:v>
                </c:pt>
                <c:pt idx="3614">
                  <c:v>7.3000000000000001E-3</c:v>
                </c:pt>
                <c:pt idx="3615">
                  <c:v>7.3000000000000001E-3</c:v>
                </c:pt>
                <c:pt idx="3616">
                  <c:v>7.3000000000000001E-3</c:v>
                </c:pt>
                <c:pt idx="3617">
                  <c:v>7.3000000000000001E-3</c:v>
                </c:pt>
                <c:pt idx="3618">
                  <c:v>7.3000000000000001E-3</c:v>
                </c:pt>
                <c:pt idx="3619">
                  <c:v>7.3000000000000001E-3</c:v>
                </c:pt>
                <c:pt idx="3620">
                  <c:v>7.3000000000000001E-3</c:v>
                </c:pt>
                <c:pt idx="3621">
                  <c:v>7.3000000000000001E-3</c:v>
                </c:pt>
                <c:pt idx="3622">
                  <c:v>7.3000000000000001E-3</c:v>
                </c:pt>
                <c:pt idx="3623">
                  <c:v>7.3000000000000001E-3</c:v>
                </c:pt>
                <c:pt idx="3624">
                  <c:v>7.3000000000000001E-3</c:v>
                </c:pt>
                <c:pt idx="3625">
                  <c:v>7.3000000000000001E-3</c:v>
                </c:pt>
                <c:pt idx="3626">
                  <c:v>7.4000000000000003E-3</c:v>
                </c:pt>
                <c:pt idx="3627">
                  <c:v>7.4000000000000003E-3</c:v>
                </c:pt>
                <c:pt idx="3628">
                  <c:v>7.4000000000000003E-3</c:v>
                </c:pt>
                <c:pt idx="3629">
                  <c:v>7.4000000000000003E-3</c:v>
                </c:pt>
                <c:pt idx="3630">
                  <c:v>7.4000000000000003E-3</c:v>
                </c:pt>
                <c:pt idx="3631">
                  <c:v>7.4000000000000003E-3</c:v>
                </c:pt>
                <c:pt idx="3632">
                  <c:v>7.4000000000000003E-3</c:v>
                </c:pt>
                <c:pt idx="3633">
                  <c:v>7.4000000000000003E-3</c:v>
                </c:pt>
                <c:pt idx="3634">
                  <c:v>7.4000000000000003E-3</c:v>
                </c:pt>
                <c:pt idx="3635">
                  <c:v>7.4000000000000003E-3</c:v>
                </c:pt>
                <c:pt idx="3636">
                  <c:v>7.4000000000000003E-3</c:v>
                </c:pt>
                <c:pt idx="3637">
                  <c:v>7.4000000000000003E-3</c:v>
                </c:pt>
                <c:pt idx="3638">
                  <c:v>7.4000000000000003E-3</c:v>
                </c:pt>
                <c:pt idx="3639">
                  <c:v>7.4000000000000003E-3</c:v>
                </c:pt>
                <c:pt idx="3640">
                  <c:v>7.4000000000000003E-3</c:v>
                </c:pt>
                <c:pt idx="3641">
                  <c:v>7.4000000000000003E-3</c:v>
                </c:pt>
                <c:pt idx="3642">
                  <c:v>7.4000000000000003E-3</c:v>
                </c:pt>
                <c:pt idx="3643">
                  <c:v>7.4000000000000003E-3</c:v>
                </c:pt>
                <c:pt idx="3644">
                  <c:v>7.4000000000000003E-3</c:v>
                </c:pt>
                <c:pt idx="3645">
                  <c:v>7.4000000000000003E-3</c:v>
                </c:pt>
                <c:pt idx="3646">
                  <c:v>7.4000000000000003E-3</c:v>
                </c:pt>
                <c:pt idx="3647">
                  <c:v>7.4000000000000003E-3</c:v>
                </c:pt>
                <c:pt idx="3648">
                  <c:v>7.4000000000000003E-3</c:v>
                </c:pt>
                <c:pt idx="3649">
                  <c:v>7.4000000000000003E-3</c:v>
                </c:pt>
                <c:pt idx="3650">
                  <c:v>7.4000000000000003E-3</c:v>
                </c:pt>
                <c:pt idx="3651">
                  <c:v>7.4000000000000003E-3</c:v>
                </c:pt>
                <c:pt idx="3652">
                  <c:v>7.4000000000000003E-3</c:v>
                </c:pt>
                <c:pt idx="3653">
                  <c:v>7.4000000000000003E-3</c:v>
                </c:pt>
                <c:pt idx="3654">
                  <c:v>7.4000000000000003E-3</c:v>
                </c:pt>
                <c:pt idx="3655">
                  <c:v>7.4000000000000003E-3</c:v>
                </c:pt>
                <c:pt idx="3656">
                  <c:v>7.4000000000000003E-3</c:v>
                </c:pt>
                <c:pt idx="3657">
                  <c:v>7.4000000000000003E-3</c:v>
                </c:pt>
                <c:pt idx="3658">
                  <c:v>7.4000000000000003E-3</c:v>
                </c:pt>
                <c:pt idx="3659">
                  <c:v>7.4000000000000003E-3</c:v>
                </c:pt>
                <c:pt idx="3660">
                  <c:v>7.4000000000000003E-3</c:v>
                </c:pt>
                <c:pt idx="3661">
                  <c:v>7.4000000000000003E-3</c:v>
                </c:pt>
                <c:pt idx="3662">
                  <c:v>7.4000000000000003E-3</c:v>
                </c:pt>
                <c:pt idx="3663">
                  <c:v>7.4000000000000003E-3</c:v>
                </c:pt>
                <c:pt idx="3664">
                  <c:v>7.4000000000000003E-3</c:v>
                </c:pt>
                <c:pt idx="3665">
                  <c:v>7.4000000000000003E-3</c:v>
                </c:pt>
                <c:pt idx="3666">
                  <c:v>7.4000000000000003E-3</c:v>
                </c:pt>
                <c:pt idx="3667">
                  <c:v>7.4000000000000003E-3</c:v>
                </c:pt>
                <c:pt idx="3668">
                  <c:v>7.4000000000000003E-3</c:v>
                </c:pt>
                <c:pt idx="3669">
                  <c:v>7.4000000000000003E-3</c:v>
                </c:pt>
                <c:pt idx="3670">
                  <c:v>7.4000000000000003E-3</c:v>
                </c:pt>
                <c:pt idx="3671">
                  <c:v>7.4000000000000003E-3</c:v>
                </c:pt>
                <c:pt idx="3672">
                  <c:v>7.4000000000000003E-3</c:v>
                </c:pt>
                <c:pt idx="3673">
                  <c:v>7.4000000000000003E-3</c:v>
                </c:pt>
                <c:pt idx="3674">
                  <c:v>7.4000000000000003E-3</c:v>
                </c:pt>
                <c:pt idx="3675">
                  <c:v>7.4999999999999997E-3</c:v>
                </c:pt>
                <c:pt idx="3676">
                  <c:v>7.4999999999999997E-3</c:v>
                </c:pt>
                <c:pt idx="3677">
                  <c:v>7.4999999999999997E-3</c:v>
                </c:pt>
                <c:pt idx="3678">
                  <c:v>7.4999999999999997E-3</c:v>
                </c:pt>
                <c:pt idx="3679">
                  <c:v>7.4999999999999997E-3</c:v>
                </c:pt>
                <c:pt idx="3680">
                  <c:v>7.4999999999999997E-3</c:v>
                </c:pt>
                <c:pt idx="3681">
                  <c:v>7.4999999999999997E-3</c:v>
                </c:pt>
                <c:pt idx="3682">
                  <c:v>7.4999999999999997E-3</c:v>
                </c:pt>
                <c:pt idx="3683">
                  <c:v>7.4999999999999997E-3</c:v>
                </c:pt>
                <c:pt idx="3684">
                  <c:v>7.4999999999999997E-3</c:v>
                </c:pt>
                <c:pt idx="3685">
                  <c:v>7.4999999999999997E-3</c:v>
                </c:pt>
                <c:pt idx="3686">
                  <c:v>7.4999999999999997E-3</c:v>
                </c:pt>
                <c:pt idx="3687">
                  <c:v>7.4999999999999997E-3</c:v>
                </c:pt>
                <c:pt idx="3688">
                  <c:v>7.4999999999999997E-3</c:v>
                </c:pt>
                <c:pt idx="3689">
                  <c:v>7.4999999999999997E-3</c:v>
                </c:pt>
                <c:pt idx="3690">
                  <c:v>7.4999999999999997E-3</c:v>
                </c:pt>
                <c:pt idx="3691">
                  <c:v>7.4999999999999997E-3</c:v>
                </c:pt>
                <c:pt idx="3692">
                  <c:v>7.4999999999999997E-3</c:v>
                </c:pt>
                <c:pt idx="3693">
                  <c:v>7.4999999999999997E-3</c:v>
                </c:pt>
                <c:pt idx="3694">
                  <c:v>7.4999999999999997E-3</c:v>
                </c:pt>
                <c:pt idx="3695">
                  <c:v>7.4999999999999997E-3</c:v>
                </c:pt>
                <c:pt idx="3696">
                  <c:v>7.4999999999999997E-3</c:v>
                </c:pt>
                <c:pt idx="3697">
                  <c:v>7.4999999999999997E-3</c:v>
                </c:pt>
                <c:pt idx="3698">
                  <c:v>7.4999999999999997E-3</c:v>
                </c:pt>
                <c:pt idx="3699">
                  <c:v>7.4999999999999997E-3</c:v>
                </c:pt>
                <c:pt idx="3700">
                  <c:v>7.4999999999999997E-3</c:v>
                </c:pt>
                <c:pt idx="3701">
                  <c:v>7.4999999999999997E-3</c:v>
                </c:pt>
                <c:pt idx="3702">
                  <c:v>7.4999999999999997E-3</c:v>
                </c:pt>
                <c:pt idx="3703">
                  <c:v>7.4999999999999997E-3</c:v>
                </c:pt>
                <c:pt idx="3704">
                  <c:v>7.4999999999999997E-3</c:v>
                </c:pt>
                <c:pt idx="3705">
                  <c:v>7.4999999999999997E-3</c:v>
                </c:pt>
                <c:pt idx="3706">
                  <c:v>7.4999999999999997E-3</c:v>
                </c:pt>
                <c:pt idx="3707">
                  <c:v>7.4999999999999997E-3</c:v>
                </c:pt>
                <c:pt idx="3708">
                  <c:v>7.4999999999999997E-3</c:v>
                </c:pt>
                <c:pt idx="3709">
                  <c:v>7.4999999999999997E-3</c:v>
                </c:pt>
                <c:pt idx="3710">
                  <c:v>7.4999999999999997E-3</c:v>
                </c:pt>
                <c:pt idx="3711">
                  <c:v>7.4999999999999997E-3</c:v>
                </c:pt>
                <c:pt idx="3712">
                  <c:v>7.4999999999999997E-3</c:v>
                </c:pt>
                <c:pt idx="3713">
                  <c:v>7.4999999999999997E-3</c:v>
                </c:pt>
                <c:pt idx="3714">
                  <c:v>7.4999999999999997E-3</c:v>
                </c:pt>
                <c:pt idx="3715">
                  <c:v>7.4999999999999997E-3</c:v>
                </c:pt>
                <c:pt idx="3716">
                  <c:v>7.4999999999999997E-3</c:v>
                </c:pt>
                <c:pt idx="3717">
                  <c:v>7.4999999999999997E-3</c:v>
                </c:pt>
                <c:pt idx="3718">
                  <c:v>7.4999999999999997E-3</c:v>
                </c:pt>
                <c:pt idx="3719">
                  <c:v>7.4999999999999997E-3</c:v>
                </c:pt>
                <c:pt idx="3720">
                  <c:v>7.4999999999999997E-3</c:v>
                </c:pt>
                <c:pt idx="3721">
                  <c:v>7.4999999999999997E-3</c:v>
                </c:pt>
                <c:pt idx="3722">
                  <c:v>7.4999999999999997E-3</c:v>
                </c:pt>
                <c:pt idx="3723">
                  <c:v>7.4999999999999997E-3</c:v>
                </c:pt>
                <c:pt idx="3724">
                  <c:v>7.6E-3</c:v>
                </c:pt>
                <c:pt idx="3725">
                  <c:v>7.6E-3</c:v>
                </c:pt>
                <c:pt idx="3726">
                  <c:v>7.6E-3</c:v>
                </c:pt>
                <c:pt idx="3727">
                  <c:v>7.6E-3</c:v>
                </c:pt>
                <c:pt idx="3728">
                  <c:v>7.6E-3</c:v>
                </c:pt>
                <c:pt idx="3729">
                  <c:v>7.6E-3</c:v>
                </c:pt>
                <c:pt idx="3730">
                  <c:v>7.6E-3</c:v>
                </c:pt>
                <c:pt idx="3731">
                  <c:v>7.6E-3</c:v>
                </c:pt>
                <c:pt idx="3732">
                  <c:v>7.6E-3</c:v>
                </c:pt>
                <c:pt idx="3733">
                  <c:v>7.6E-3</c:v>
                </c:pt>
                <c:pt idx="3734">
                  <c:v>7.6E-3</c:v>
                </c:pt>
                <c:pt idx="3735">
                  <c:v>7.6E-3</c:v>
                </c:pt>
                <c:pt idx="3736">
                  <c:v>7.6E-3</c:v>
                </c:pt>
                <c:pt idx="3737">
                  <c:v>7.6E-3</c:v>
                </c:pt>
                <c:pt idx="3738">
                  <c:v>7.6E-3</c:v>
                </c:pt>
                <c:pt idx="3739">
                  <c:v>7.6E-3</c:v>
                </c:pt>
                <c:pt idx="3740">
                  <c:v>7.6E-3</c:v>
                </c:pt>
                <c:pt idx="3741">
                  <c:v>7.6E-3</c:v>
                </c:pt>
                <c:pt idx="3742">
                  <c:v>7.6E-3</c:v>
                </c:pt>
                <c:pt idx="3743">
                  <c:v>7.6E-3</c:v>
                </c:pt>
                <c:pt idx="3744">
                  <c:v>7.6E-3</c:v>
                </c:pt>
                <c:pt idx="3745">
                  <c:v>7.6E-3</c:v>
                </c:pt>
                <c:pt idx="3746">
                  <c:v>7.6E-3</c:v>
                </c:pt>
                <c:pt idx="3747">
                  <c:v>7.6E-3</c:v>
                </c:pt>
                <c:pt idx="3748">
                  <c:v>7.6E-3</c:v>
                </c:pt>
                <c:pt idx="3749">
                  <c:v>7.6E-3</c:v>
                </c:pt>
                <c:pt idx="3750">
                  <c:v>7.6E-3</c:v>
                </c:pt>
                <c:pt idx="3751">
                  <c:v>7.6E-3</c:v>
                </c:pt>
                <c:pt idx="3752">
                  <c:v>7.6E-3</c:v>
                </c:pt>
                <c:pt idx="3753">
                  <c:v>7.6E-3</c:v>
                </c:pt>
                <c:pt idx="3754">
                  <c:v>7.6E-3</c:v>
                </c:pt>
                <c:pt idx="3755">
                  <c:v>7.6E-3</c:v>
                </c:pt>
                <c:pt idx="3756">
                  <c:v>7.6E-3</c:v>
                </c:pt>
                <c:pt idx="3757">
                  <c:v>7.6E-3</c:v>
                </c:pt>
                <c:pt idx="3758">
                  <c:v>7.6E-3</c:v>
                </c:pt>
                <c:pt idx="3759">
                  <c:v>7.6E-3</c:v>
                </c:pt>
                <c:pt idx="3760">
                  <c:v>7.6E-3</c:v>
                </c:pt>
                <c:pt idx="3761">
                  <c:v>7.6E-3</c:v>
                </c:pt>
                <c:pt idx="3762">
                  <c:v>7.6E-3</c:v>
                </c:pt>
                <c:pt idx="3763">
                  <c:v>7.6E-3</c:v>
                </c:pt>
                <c:pt idx="3764">
                  <c:v>7.6E-3</c:v>
                </c:pt>
                <c:pt idx="3765">
                  <c:v>7.6E-3</c:v>
                </c:pt>
                <c:pt idx="3766">
                  <c:v>7.6E-3</c:v>
                </c:pt>
                <c:pt idx="3767">
                  <c:v>7.6E-3</c:v>
                </c:pt>
                <c:pt idx="3768">
                  <c:v>7.6E-3</c:v>
                </c:pt>
                <c:pt idx="3769">
                  <c:v>7.6E-3</c:v>
                </c:pt>
                <c:pt idx="3770">
                  <c:v>7.6E-3</c:v>
                </c:pt>
                <c:pt idx="3771">
                  <c:v>7.6E-3</c:v>
                </c:pt>
                <c:pt idx="3772">
                  <c:v>7.6E-3</c:v>
                </c:pt>
                <c:pt idx="3773">
                  <c:v>7.7000000000000002E-3</c:v>
                </c:pt>
                <c:pt idx="3774">
                  <c:v>7.7000000000000002E-3</c:v>
                </c:pt>
                <c:pt idx="3775">
                  <c:v>7.7000000000000002E-3</c:v>
                </c:pt>
                <c:pt idx="3776">
                  <c:v>7.7000000000000002E-3</c:v>
                </c:pt>
                <c:pt idx="3777">
                  <c:v>7.7000000000000002E-3</c:v>
                </c:pt>
                <c:pt idx="3778">
                  <c:v>7.7000000000000002E-3</c:v>
                </c:pt>
                <c:pt idx="3779">
                  <c:v>7.7000000000000002E-3</c:v>
                </c:pt>
                <c:pt idx="3780">
                  <c:v>7.7000000000000002E-3</c:v>
                </c:pt>
                <c:pt idx="3781">
                  <c:v>7.7000000000000002E-3</c:v>
                </c:pt>
                <c:pt idx="3782">
                  <c:v>7.7000000000000002E-3</c:v>
                </c:pt>
                <c:pt idx="3783">
                  <c:v>7.7000000000000002E-3</c:v>
                </c:pt>
                <c:pt idx="3784">
                  <c:v>7.7000000000000002E-3</c:v>
                </c:pt>
                <c:pt idx="3785">
                  <c:v>7.7000000000000002E-3</c:v>
                </c:pt>
                <c:pt idx="3786">
                  <c:v>7.7000000000000002E-3</c:v>
                </c:pt>
                <c:pt idx="3787">
                  <c:v>7.7000000000000002E-3</c:v>
                </c:pt>
                <c:pt idx="3788">
                  <c:v>7.7000000000000002E-3</c:v>
                </c:pt>
                <c:pt idx="3789">
                  <c:v>7.7000000000000002E-3</c:v>
                </c:pt>
                <c:pt idx="3790">
                  <c:v>7.7000000000000002E-3</c:v>
                </c:pt>
                <c:pt idx="3791">
                  <c:v>7.7000000000000002E-3</c:v>
                </c:pt>
                <c:pt idx="3792">
                  <c:v>7.7000000000000002E-3</c:v>
                </c:pt>
                <c:pt idx="3793">
                  <c:v>7.7000000000000002E-3</c:v>
                </c:pt>
                <c:pt idx="3794">
                  <c:v>7.7000000000000002E-3</c:v>
                </c:pt>
                <c:pt idx="3795">
                  <c:v>7.7000000000000002E-3</c:v>
                </c:pt>
                <c:pt idx="3796">
                  <c:v>7.7000000000000002E-3</c:v>
                </c:pt>
                <c:pt idx="3797">
                  <c:v>7.7000000000000002E-3</c:v>
                </c:pt>
                <c:pt idx="3798">
                  <c:v>7.7000000000000002E-3</c:v>
                </c:pt>
                <c:pt idx="3799">
                  <c:v>7.7000000000000002E-3</c:v>
                </c:pt>
                <c:pt idx="3800">
                  <c:v>7.7000000000000002E-3</c:v>
                </c:pt>
                <c:pt idx="3801">
                  <c:v>7.7000000000000002E-3</c:v>
                </c:pt>
                <c:pt idx="3802">
                  <c:v>7.7000000000000002E-3</c:v>
                </c:pt>
                <c:pt idx="3803">
                  <c:v>7.7000000000000002E-3</c:v>
                </c:pt>
                <c:pt idx="3804">
                  <c:v>7.7000000000000002E-3</c:v>
                </c:pt>
                <c:pt idx="3805">
                  <c:v>7.7000000000000002E-3</c:v>
                </c:pt>
                <c:pt idx="3806">
                  <c:v>7.7000000000000002E-3</c:v>
                </c:pt>
                <c:pt idx="3807">
                  <c:v>7.7000000000000002E-3</c:v>
                </c:pt>
                <c:pt idx="3808">
                  <c:v>7.7000000000000002E-3</c:v>
                </c:pt>
                <c:pt idx="3809">
                  <c:v>7.7000000000000002E-3</c:v>
                </c:pt>
                <c:pt idx="3810">
                  <c:v>7.7000000000000002E-3</c:v>
                </c:pt>
                <c:pt idx="3811">
                  <c:v>7.7000000000000002E-3</c:v>
                </c:pt>
                <c:pt idx="3812">
                  <c:v>7.7000000000000002E-3</c:v>
                </c:pt>
                <c:pt idx="3813">
                  <c:v>7.7000000000000002E-3</c:v>
                </c:pt>
                <c:pt idx="3814">
                  <c:v>7.7000000000000002E-3</c:v>
                </c:pt>
                <c:pt idx="3815">
                  <c:v>7.7000000000000002E-3</c:v>
                </c:pt>
                <c:pt idx="3816">
                  <c:v>7.7000000000000002E-3</c:v>
                </c:pt>
                <c:pt idx="3817">
                  <c:v>7.7000000000000002E-3</c:v>
                </c:pt>
                <c:pt idx="3818">
                  <c:v>7.7000000000000002E-3</c:v>
                </c:pt>
                <c:pt idx="3819">
                  <c:v>7.7000000000000002E-3</c:v>
                </c:pt>
                <c:pt idx="3820">
                  <c:v>7.7000000000000002E-3</c:v>
                </c:pt>
                <c:pt idx="3821">
                  <c:v>7.7000000000000002E-3</c:v>
                </c:pt>
                <c:pt idx="3822">
                  <c:v>7.7999999999999996E-3</c:v>
                </c:pt>
                <c:pt idx="3823">
                  <c:v>7.7999999999999996E-3</c:v>
                </c:pt>
                <c:pt idx="3824">
                  <c:v>7.7999999999999996E-3</c:v>
                </c:pt>
                <c:pt idx="3825">
                  <c:v>7.7999999999999996E-3</c:v>
                </c:pt>
                <c:pt idx="3826">
                  <c:v>7.7999999999999996E-3</c:v>
                </c:pt>
                <c:pt idx="3827">
                  <c:v>7.7999999999999996E-3</c:v>
                </c:pt>
                <c:pt idx="3828">
                  <c:v>7.7999999999999996E-3</c:v>
                </c:pt>
                <c:pt idx="3829">
                  <c:v>7.7999999999999996E-3</c:v>
                </c:pt>
                <c:pt idx="3830">
                  <c:v>7.7999999999999996E-3</c:v>
                </c:pt>
                <c:pt idx="3831">
                  <c:v>7.7999999999999996E-3</c:v>
                </c:pt>
                <c:pt idx="3832">
                  <c:v>7.7999999999999996E-3</c:v>
                </c:pt>
                <c:pt idx="3833">
                  <c:v>7.7999999999999996E-3</c:v>
                </c:pt>
                <c:pt idx="3834">
                  <c:v>7.7999999999999996E-3</c:v>
                </c:pt>
                <c:pt idx="3835">
                  <c:v>7.7999999999999996E-3</c:v>
                </c:pt>
                <c:pt idx="3836">
                  <c:v>7.7999999999999996E-3</c:v>
                </c:pt>
                <c:pt idx="3837">
                  <c:v>7.7999999999999996E-3</c:v>
                </c:pt>
                <c:pt idx="3838">
                  <c:v>7.7999999999999996E-3</c:v>
                </c:pt>
                <c:pt idx="3839">
                  <c:v>7.7999999999999996E-3</c:v>
                </c:pt>
                <c:pt idx="3840">
                  <c:v>7.7999999999999996E-3</c:v>
                </c:pt>
                <c:pt idx="3841">
                  <c:v>7.7999999999999996E-3</c:v>
                </c:pt>
                <c:pt idx="3842">
                  <c:v>7.7999999999999996E-3</c:v>
                </c:pt>
                <c:pt idx="3843">
                  <c:v>7.7999999999999996E-3</c:v>
                </c:pt>
                <c:pt idx="3844">
                  <c:v>7.7999999999999996E-3</c:v>
                </c:pt>
                <c:pt idx="3845">
                  <c:v>7.7999999999999996E-3</c:v>
                </c:pt>
                <c:pt idx="3846">
                  <c:v>7.7999999999999996E-3</c:v>
                </c:pt>
                <c:pt idx="3847">
                  <c:v>7.7999999999999996E-3</c:v>
                </c:pt>
                <c:pt idx="3848">
                  <c:v>7.7999999999999996E-3</c:v>
                </c:pt>
                <c:pt idx="3849">
                  <c:v>7.7999999999999996E-3</c:v>
                </c:pt>
                <c:pt idx="3850">
                  <c:v>7.7999999999999996E-3</c:v>
                </c:pt>
                <c:pt idx="3851">
                  <c:v>7.7999999999999996E-3</c:v>
                </c:pt>
                <c:pt idx="3852">
                  <c:v>7.7999999999999996E-3</c:v>
                </c:pt>
                <c:pt idx="3853">
                  <c:v>7.7999999999999996E-3</c:v>
                </c:pt>
                <c:pt idx="3854">
                  <c:v>7.7999999999999996E-3</c:v>
                </c:pt>
                <c:pt idx="3855">
                  <c:v>7.7999999999999996E-3</c:v>
                </c:pt>
                <c:pt idx="3856">
                  <c:v>7.7999999999999996E-3</c:v>
                </c:pt>
                <c:pt idx="3857">
                  <c:v>7.7999999999999996E-3</c:v>
                </c:pt>
                <c:pt idx="3858">
                  <c:v>7.7999999999999996E-3</c:v>
                </c:pt>
                <c:pt idx="3859">
                  <c:v>7.7999999999999996E-3</c:v>
                </c:pt>
                <c:pt idx="3860">
                  <c:v>7.7999999999999996E-3</c:v>
                </c:pt>
                <c:pt idx="3861">
                  <c:v>7.7999999999999996E-3</c:v>
                </c:pt>
                <c:pt idx="3862">
                  <c:v>7.7999999999999996E-3</c:v>
                </c:pt>
                <c:pt idx="3863">
                  <c:v>7.7999999999999996E-3</c:v>
                </c:pt>
                <c:pt idx="3864">
                  <c:v>7.7999999999999996E-3</c:v>
                </c:pt>
                <c:pt idx="3865">
                  <c:v>7.7999999999999996E-3</c:v>
                </c:pt>
                <c:pt idx="3866">
                  <c:v>7.7999999999999996E-3</c:v>
                </c:pt>
                <c:pt idx="3867">
                  <c:v>7.7999999999999996E-3</c:v>
                </c:pt>
                <c:pt idx="3868">
                  <c:v>7.7999999999999996E-3</c:v>
                </c:pt>
                <c:pt idx="3869">
                  <c:v>7.7999999999999996E-3</c:v>
                </c:pt>
                <c:pt idx="3870">
                  <c:v>7.7999999999999996E-3</c:v>
                </c:pt>
                <c:pt idx="3871">
                  <c:v>7.9000000000000008E-3</c:v>
                </c:pt>
                <c:pt idx="3872">
                  <c:v>7.9000000000000008E-3</c:v>
                </c:pt>
                <c:pt idx="3873">
                  <c:v>7.9000000000000008E-3</c:v>
                </c:pt>
                <c:pt idx="3874">
                  <c:v>7.9000000000000008E-3</c:v>
                </c:pt>
                <c:pt idx="3875">
                  <c:v>7.9000000000000008E-3</c:v>
                </c:pt>
                <c:pt idx="3876">
                  <c:v>7.9000000000000008E-3</c:v>
                </c:pt>
                <c:pt idx="3877">
                  <c:v>7.9000000000000008E-3</c:v>
                </c:pt>
                <c:pt idx="3878">
                  <c:v>7.9000000000000008E-3</c:v>
                </c:pt>
                <c:pt idx="3879">
                  <c:v>7.9000000000000008E-3</c:v>
                </c:pt>
                <c:pt idx="3880">
                  <c:v>7.9000000000000008E-3</c:v>
                </c:pt>
                <c:pt idx="3881">
                  <c:v>7.9000000000000008E-3</c:v>
                </c:pt>
                <c:pt idx="3882">
                  <c:v>7.9000000000000008E-3</c:v>
                </c:pt>
                <c:pt idx="3883">
                  <c:v>7.9000000000000008E-3</c:v>
                </c:pt>
                <c:pt idx="3884">
                  <c:v>7.9000000000000008E-3</c:v>
                </c:pt>
                <c:pt idx="3885">
                  <c:v>7.9000000000000008E-3</c:v>
                </c:pt>
                <c:pt idx="3886">
                  <c:v>7.9000000000000008E-3</c:v>
                </c:pt>
                <c:pt idx="3887">
                  <c:v>7.9000000000000008E-3</c:v>
                </c:pt>
                <c:pt idx="3888">
                  <c:v>7.9000000000000008E-3</c:v>
                </c:pt>
                <c:pt idx="3889">
                  <c:v>7.9000000000000008E-3</c:v>
                </c:pt>
                <c:pt idx="3890">
                  <c:v>7.9000000000000008E-3</c:v>
                </c:pt>
                <c:pt idx="3891">
                  <c:v>7.9000000000000008E-3</c:v>
                </c:pt>
                <c:pt idx="3892">
                  <c:v>7.9000000000000008E-3</c:v>
                </c:pt>
                <c:pt idx="3893">
                  <c:v>7.9000000000000008E-3</c:v>
                </c:pt>
                <c:pt idx="3894">
                  <c:v>7.9000000000000008E-3</c:v>
                </c:pt>
                <c:pt idx="3895">
                  <c:v>7.9000000000000008E-3</c:v>
                </c:pt>
                <c:pt idx="3896">
                  <c:v>7.9000000000000008E-3</c:v>
                </c:pt>
                <c:pt idx="3897">
                  <c:v>7.9000000000000008E-3</c:v>
                </c:pt>
                <c:pt idx="3898">
                  <c:v>7.9000000000000008E-3</c:v>
                </c:pt>
                <c:pt idx="3899">
                  <c:v>7.9000000000000008E-3</c:v>
                </c:pt>
                <c:pt idx="3900">
                  <c:v>7.9000000000000008E-3</c:v>
                </c:pt>
                <c:pt idx="3901">
                  <c:v>7.9000000000000008E-3</c:v>
                </c:pt>
                <c:pt idx="3902">
                  <c:v>7.9000000000000008E-3</c:v>
                </c:pt>
                <c:pt idx="3903">
                  <c:v>7.9000000000000008E-3</c:v>
                </c:pt>
                <c:pt idx="3904">
                  <c:v>7.9000000000000008E-3</c:v>
                </c:pt>
                <c:pt idx="3905">
                  <c:v>7.9000000000000008E-3</c:v>
                </c:pt>
                <c:pt idx="3906">
                  <c:v>7.9000000000000008E-3</c:v>
                </c:pt>
                <c:pt idx="3907">
                  <c:v>7.9000000000000008E-3</c:v>
                </c:pt>
                <c:pt idx="3908">
                  <c:v>7.9000000000000008E-3</c:v>
                </c:pt>
                <c:pt idx="3909">
                  <c:v>7.9000000000000008E-3</c:v>
                </c:pt>
                <c:pt idx="3910">
                  <c:v>7.9000000000000008E-3</c:v>
                </c:pt>
                <c:pt idx="3911">
                  <c:v>7.9000000000000008E-3</c:v>
                </c:pt>
                <c:pt idx="3912">
                  <c:v>7.9000000000000008E-3</c:v>
                </c:pt>
                <c:pt idx="3913">
                  <c:v>7.9000000000000008E-3</c:v>
                </c:pt>
                <c:pt idx="3914">
                  <c:v>7.9000000000000008E-3</c:v>
                </c:pt>
                <c:pt idx="3915">
                  <c:v>7.9000000000000008E-3</c:v>
                </c:pt>
                <c:pt idx="3916">
                  <c:v>7.9000000000000008E-3</c:v>
                </c:pt>
                <c:pt idx="3917">
                  <c:v>7.9000000000000008E-3</c:v>
                </c:pt>
                <c:pt idx="3918">
                  <c:v>7.9000000000000008E-3</c:v>
                </c:pt>
                <c:pt idx="3919">
                  <c:v>7.9000000000000008E-3</c:v>
                </c:pt>
                <c:pt idx="3920">
                  <c:v>8.0000000000000002E-3</c:v>
                </c:pt>
                <c:pt idx="3921">
                  <c:v>8.0000000000000002E-3</c:v>
                </c:pt>
                <c:pt idx="3922">
                  <c:v>8.0000000000000002E-3</c:v>
                </c:pt>
                <c:pt idx="3923">
                  <c:v>8.0000000000000002E-3</c:v>
                </c:pt>
                <c:pt idx="3924">
                  <c:v>8.0000000000000002E-3</c:v>
                </c:pt>
                <c:pt idx="3925">
                  <c:v>8.0000000000000002E-3</c:v>
                </c:pt>
                <c:pt idx="3926">
                  <c:v>8.0000000000000002E-3</c:v>
                </c:pt>
                <c:pt idx="3927">
                  <c:v>8.0000000000000002E-3</c:v>
                </c:pt>
                <c:pt idx="3928">
                  <c:v>8.0000000000000002E-3</c:v>
                </c:pt>
                <c:pt idx="3929">
                  <c:v>8.0000000000000002E-3</c:v>
                </c:pt>
                <c:pt idx="3930">
                  <c:v>8.0000000000000002E-3</c:v>
                </c:pt>
                <c:pt idx="3931">
                  <c:v>8.0000000000000002E-3</c:v>
                </c:pt>
                <c:pt idx="3932">
                  <c:v>8.0000000000000002E-3</c:v>
                </c:pt>
                <c:pt idx="3933">
                  <c:v>8.0000000000000002E-3</c:v>
                </c:pt>
                <c:pt idx="3934">
                  <c:v>8.0000000000000002E-3</c:v>
                </c:pt>
                <c:pt idx="3935">
                  <c:v>8.0000000000000002E-3</c:v>
                </c:pt>
                <c:pt idx="3936">
                  <c:v>8.0000000000000002E-3</c:v>
                </c:pt>
                <c:pt idx="3937">
                  <c:v>8.0000000000000002E-3</c:v>
                </c:pt>
                <c:pt idx="3938">
                  <c:v>8.0000000000000002E-3</c:v>
                </c:pt>
                <c:pt idx="3939">
                  <c:v>8.0000000000000002E-3</c:v>
                </c:pt>
                <c:pt idx="3940">
                  <c:v>8.0000000000000002E-3</c:v>
                </c:pt>
                <c:pt idx="3941">
                  <c:v>8.0000000000000002E-3</c:v>
                </c:pt>
                <c:pt idx="3942">
                  <c:v>8.0000000000000002E-3</c:v>
                </c:pt>
                <c:pt idx="3943">
                  <c:v>8.0000000000000002E-3</c:v>
                </c:pt>
                <c:pt idx="3944">
                  <c:v>8.0000000000000002E-3</c:v>
                </c:pt>
                <c:pt idx="3945">
                  <c:v>8.0000000000000002E-3</c:v>
                </c:pt>
                <c:pt idx="3946">
                  <c:v>8.0000000000000002E-3</c:v>
                </c:pt>
                <c:pt idx="3947">
                  <c:v>8.0000000000000002E-3</c:v>
                </c:pt>
                <c:pt idx="3948">
                  <c:v>8.0000000000000002E-3</c:v>
                </c:pt>
                <c:pt idx="3949">
                  <c:v>8.0000000000000002E-3</c:v>
                </c:pt>
                <c:pt idx="3950">
                  <c:v>8.0000000000000002E-3</c:v>
                </c:pt>
                <c:pt idx="3951">
                  <c:v>8.0000000000000002E-3</c:v>
                </c:pt>
                <c:pt idx="3952">
                  <c:v>8.0000000000000002E-3</c:v>
                </c:pt>
                <c:pt idx="3953">
                  <c:v>8.0000000000000002E-3</c:v>
                </c:pt>
                <c:pt idx="3954">
                  <c:v>8.0000000000000002E-3</c:v>
                </c:pt>
                <c:pt idx="3955">
                  <c:v>8.0000000000000002E-3</c:v>
                </c:pt>
                <c:pt idx="3956">
                  <c:v>8.0000000000000002E-3</c:v>
                </c:pt>
                <c:pt idx="3957">
                  <c:v>8.0000000000000002E-3</c:v>
                </c:pt>
                <c:pt idx="3958">
                  <c:v>8.0000000000000002E-3</c:v>
                </c:pt>
                <c:pt idx="3959">
                  <c:v>8.0000000000000002E-3</c:v>
                </c:pt>
                <c:pt idx="3960">
                  <c:v>8.0000000000000002E-3</c:v>
                </c:pt>
                <c:pt idx="3961">
                  <c:v>8.0000000000000002E-3</c:v>
                </c:pt>
                <c:pt idx="3962">
                  <c:v>8.0000000000000002E-3</c:v>
                </c:pt>
                <c:pt idx="3963">
                  <c:v>8.0000000000000002E-3</c:v>
                </c:pt>
                <c:pt idx="3964">
                  <c:v>8.0000000000000002E-3</c:v>
                </c:pt>
                <c:pt idx="3965">
                  <c:v>8.0000000000000002E-3</c:v>
                </c:pt>
                <c:pt idx="3966">
                  <c:v>8.0000000000000002E-3</c:v>
                </c:pt>
                <c:pt idx="3967">
                  <c:v>8.0000000000000002E-3</c:v>
                </c:pt>
                <c:pt idx="3968">
                  <c:v>8.0000000000000002E-3</c:v>
                </c:pt>
                <c:pt idx="3969">
                  <c:v>8.0999999999999996E-3</c:v>
                </c:pt>
                <c:pt idx="3970">
                  <c:v>8.0999999999999996E-3</c:v>
                </c:pt>
                <c:pt idx="3971">
                  <c:v>8.0999999999999996E-3</c:v>
                </c:pt>
                <c:pt idx="3972">
                  <c:v>8.0999999999999996E-3</c:v>
                </c:pt>
                <c:pt idx="3973">
                  <c:v>8.0999999999999996E-3</c:v>
                </c:pt>
                <c:pt idx="3974">
                  <c:v>8.0999999999999996E-3</c:v>
                </c:pt>
                <c:pt idx="3975">
                  <c:v>8.0999999999999996E-3</c:v>
                </c:pt>
                <c:pt idx="3976">
                  <c:v>8.0999999999999996E-3</c:v>
                </c:pt>
                <c:pt idx="3977">
                  <c:v>8.0999999999999996E-3</c:v>
                </c:pt>
                <c:pt idx="3978">
                  <c:v>8.0999999999999996E-3</c:v>
                </c:pt>
                <c:pt idx="3979">
                  <c:v>8.0999999999999996E-3</c:v>
                </c:pt>
                <c:pt idx="3980">
                  <c:v>8.0999999999999996E-3</c:v>
                </c:pt>
                <c:pt idx="3981">
                  <c:v>8.0999999999999996E-3</c:v>
                </c:pt>
                <c:pt idx="3982">
                  <c:v>8.0999999999999996E-3</c:v>
                </c:pt>
                <c:pt idx="3983">
                  <c:v>8.0999999999999996E-3</c:v>
                </c:pt>
                <c:pt idx="3984">
                  <c:v>8.0999999999999996E-3</c:v>
                </c:pt>
                <c:pt idx="3985">
                  <c:v>8.0999999999999996E-3</c:v>
                </c:pt>
                <c:pt idx="3986">
                  <c:v>8.0999999999999996E-3</c:v>
                </c:pt>
                <c:pt idx="3987">
                  <c:v>8.0999999999999996E-3</c:v>
                </c:pt>
                <c:pt idx="3988">
                  <c:v>8.0999999999999996E-3</c:v>
                </c:pt>
                <c:pt idx="3989">
                  <c:v>8.0999999999999996E-3</c:v>
                </c:pt>
                <c:pt idx="3990">
                  <c:v>8.0999999999999996E-3</c:v>
                </c:pt>
                <c:pt idx="3991">
                  <c:v>8.0999999999999996E-3</c:v>
                </c:pt>
                <c:pt idx="3992">
                  <c:v>8.0999999999999996E-3</c:v>
                </c:pt>
                <c:pt idx="3993">
                  <c:v>8.0999999999999996E-3</c:v>
                </c:pt>
                <c:pt idx="3994">
                  <c:v>8.0999999999999996E-3</c:v>
                </c:pt>
                <c:pt idx="3995">
                  <c:v>8.0999999999999996E-3</c:v>
                </c:pt>
                <c:pt idx="3996">
                  <c:v>8.0999999999999996E-3</c:v>
                </c:pt>
                <c:pt idx="3997">
                  <c:v>8.0999999999999996E-3</c:v>
                </c:pt>
                <c:pt idx="3998">
                  <c:v>8.0999999999999996E-3</c:v>
                </c:pt>
                <c:pt idx="3999">
                  <c:v>8.0999999999999996E-3</c:v>
                </c:pt>
                <c:pt idx="4000">
                  <c:v>8.0999999999999996E-3</c:v>
                </c:pt>
                <c:pt idx="4001">
                  <c:v>8.0999999999999996E-3</c:v>
                </c:pt>
                <c:pt idx="4002">
                  <c:v>8.0999999999999996E-3</c:v>
                </c:pt>
                <c:pt idx="4003">
                  <c:v>8.0999999999999996E-3</c:v>
                </c:pt>
                <c:pt idx="4004">
                  <c:v>8.0999999999999996E-3</c:v>
                </c:pt>
                <c:pt idx="4005">
                  <c:v>8.0999999999999996E-3</c:v>
                </c:pt>
                <c:pt idx="4006">
                  <c:v>8.0999999999999996E-3</c:v>
                </c:pt>
                <c:pt idx="4007">
                  <c:v>8.0999999999999996E-3</c:v>
                </c:pt>
                <c:pt idx="4008">
                  <c:v>8.0999999999999996E-3</c:v>
                </c:pt>
                <c:pt idx="4009">
                  <c:v>8.0999999999999996E-3</c:v>
                </c:pt>
                <c:pt idx="4010">
                  <c:v>8.0999999999999996E-3</c:v>
                </c:pt>
                <c:pt idx="4011">
                  <c:v>8.0999999999999996E-3</c:v>
                </c:pt>
                <c:pt idx="4012">
                  <c:v>8.0999999999999996E-3</c:v>
                </c:pt>
                <c:pt idx="4013">
                  <c:v>8.0999999999999996E-3</c:v>
                </c:pt>
                <c:pt idx="4014">
                  <c:v>8.0999999999999996E-3</c:v>
                </c:pt>
                <c:pt idx="4015">
                  <c:v>8.0999999999999996E-3</c:v>
                </c:pt>
                <c:pt idx="4016">
                  <c:v>8.0999999999999996E-3</c:v>
                </c:pt>
                <c:pt idx="4017">
                  <c:v>8.0999999999999996E-3</c:v>
                </c:pt>
                <c:pt idx="4018">
                  <c:v>8.2000000000000007E-3</c:v>
                </c:pt>
                <c:pt idx="4019">
                  <c:v>8.2000000000000007E-3</c:v>
                </c:pt>
                <c:pt idx="4020">
                  <c:v>8.2000000000000007E-3</c:v>
                </c:pt>
                <c:pt idx="4021">
                  <c:v>8.2000000000000007E-3</c:v>
                </c:pt>
                <c:pt idx="4022">
                  <c:v>8.2000000000000007E-3</c:v>
                </c:pt>
                <c:pt idx="4023">
                  <c:v>8.2000000000000007E-3</c:v>
                </c:pt>
                <c:pt idx="4024">
                  <c:v>8.2000000000000007E-3</c:v>
                </c:pt>
                <c:pt idx="4025">
                  <c:v>8.2000000000000007E-3</c:v>
                </c:pt>
                <c:pt idx="4026">
                  <c:v>8.2000000000000007E-3</c:v>
                </c:pt>
                <c:pt idx="4027">
                  <c:v>8.2000000000000007E-3</c:v>
                </c:pt>
                <c:pt idx="4028">
                  <c:v>8.2000000000000007E-3</c:v>
                </c:pt>
                <c:pt idx="4029">
                  <c:v>8.2000000000000007E-3</c:v>
                </c:pt>
                <c:pt idx="4030">
                  <c:v>8.2000000000000007E-3</c:v>
                </c:pt>
                <c:pt idx="4031">
                  <c:v>8.2000000000000007E-3</c:v>
                </c:pt>
                <c:pt idx="4032">
                  <c:v>8.2000000000000007E-3</c:v>
                </c:pt>
                <c:pt idx="4033">
                  <c:v>8.2000000000000007E-3</c:v>
                </c:pt>
                <c:pt idx="4034">
                  <c:v>8.2000000000000007E-3</c:v>
                </c:pt>
                <c:pt idx="4035">
                  <c:v>8.2000000000000007E-3</c:v>
                </c:pt>
                <c:pt idx="4036">
                  <c:v>8.2000000000000007E-3</c:v>
                </c:pt>
                <c:pt idx="4037">
                  <c:v>8.2000000000000007E-3</c:v>
                </c:pt>
                <c:pt idx="4038">
                  <c:v>8.2000000000000007E-3</c:v>
                </c:pt>
                <c:pt idx="4039">
                  <c:v>8.2000000000000007E-3</c:v>
                </c:pt>
                <c:pt idx="4040">
                  <c:v>8.2000000000000007E-3</c:v>
                </c:pt>
                <c:pt idx="4041">
                  <c:v>8.2000000000000007E-3</c:v>
                </c:pt>
                <c:pt idx="4042">
                  <c:v>8.2000000000000007E-3</c:v>
                </c:pt>
                <c:pt idx="4043">
                  <c:v>8.2000000000000007E-3</c:v>
                </c:pt>
                <c:pt idx="4044">
                  <c:v>8.2000000000000007E-3</c:v>
                </c:pt>
                <c:pt idx="4045">
                  <c:v>8.2000000000000007E-3</c:v>
                </c:pt>
                <c:pt idx="4046">
                  <c:v>8.2000000000000007E-3</c:v>
                </c:pt>
                <c:pt idx="4047">
                  <c:v>8.2000000000000007E-3</c:v>
                </c:pt>
                <c:pt idx="4048">
                  <c:v>8.2000000000000007E-3</c:v>
                </c:pt>
                <c:pt idx="4049">
                  <c:v>8.2000000000000007E-3</c:v>
                </c:pt>
                <c:pt idx="4050">
                  <c:v>8.2000000000000007E-3</c:v>
                </c:pt>
                <c:pt idx="4051">
                  <c:v>8.2000000000000007E-3</c:v>
                </c:pt>
                <c:pt idx="4052">
                  <c:v>8.2000000000000007E-3</c:v>
                </c:pt>
                <c:pt idx="4053">
                  <c:v>8.2000000000000007E-3</c:v>
                </c:pt>
                <c:pt idx="4054">
                  <c:v>8.2000000000000007E-3</c:v>
                </c:pt>
                <c:pt idx="4055">
                  <c:v>8.2000000000000007E-3</c:v>
                </c:pt>
                <c:pt idx="4056">
                  <c:v>8.2000000000000007E-3</c:v>
                </c:pt>
                <c:pt idx="4057">
                  <c:v>8.2000000000000007E-3</c:v>
                </c:pt>
                <c:pt idx="4058">
                  <c:v>8.2000000000000007E-3</c:v>
                </c:pt>
                <c:pt idx="4059">
                  <c:v>8.2000000000000007E-3</c:v>
                </c:pt>
                <c:pt idx="4060">
                  <c:v>8.2000000000000007E-3</c:v>
                </c:pt>
                <c:pt idx="4061">
                  <c:v>8.2000000000000007E-3</c:v>
                </c:pt>
                <c:pt idx="4062">
                  <c:v>8.2000000000000007E-3</c:v>
                </c:pt>
                <c:pt idx="4063">
                  <c:v>8.2000000000000007E-3</c:v>
                </c:pt>
                <c:pt idx="4064">
                  <c:v>8.2000000000000007E-3</c:v>
                </c:pt>
                <c:pt idx="4065">
                  <c:v>8.2000000000000007E-3</c:v>
                </c:pt>
                <c:pt idx="4066">
                  <c:v>8.2000000000000007E-3</c:v>
                </c:pt>
                <c:pt idx="4067">
                  <c:v>8.3000000000000001E-3</c:v>
                </c:pt>
                <c:pt idx="4068">
                  <c:v>8.3000000000000001E-3</c:v>
                </c:pt>
                <c:pt idx="4069">
                  <c:v>8.3000000000000001E-3</c:v>
                </c:pt>
                <c:pt idx="4070">
                  <c:v>8.3000000000000001E-3</c:v>
                </c:pt>
                <c:pt idx="4071">
                  <c:v>8.3000000000000001E-3</c:v>
                </c:pt>
                <c:pt idx="4072">
                  <c:v>8.3000000000000001E-3</c:v>
                </c:pt>
                <c:pt idx="4073">
                  <c:v>8.3000000000000001E-3</c:v>
                </c:pt>
                <c:pt idx="4074">
                  <c:v>8.3000000000000001E-3</c:v>
                </c:pt>
                <c:pt idx="4075">
                  <c:v>8.3000000000000001E-3</c:v>
                </c:pt>
                <c:pt idx="4076">
                  <c:v>8.3000000000000001E-3</c:v>
                </c:pt>
                <c:pt idx="4077">
                  <c:v>8.3000000000000001E-3</c:v>
                </c:pt>
                <c:pt idx="4078">
                  <c:v>8.3000000000000001E-3</c:v>
                </c:pt>
                <c:pt idx="4079">
                  <c:v>8.3000000000000001E-3</c:v>
                </c:pt>
                <c:pt idx="4080">
                  <c:v>8.3000000000000001E-3</c:v>
                </c:pt>
                <c:pt idx="4081">
                  <c:v>8.3000000000000001E-3</c:v>
                </c:pt>
                <c:pt idx="4082">
                  <c:v>8.3000000000000001E-3</c:v>
                </c:pt>
                <c:pt idx="4083">
                  <c:v>8.3000000000000001E-3</c:v>
                </c:pt>
                <c:pt idx="4084">
                  <c:v>8.3000000000000001E-3</c:v>
                </c:pt>
                <c:pt idx="4085">
                  <c:v>8.3000000000000001E-3</c:v>
                </c:pt>
                <c:pt idx="4086">
                  <c:v>8.3000000000000001E-3</c:v>
                </c:pt>
                <c:pt idx="4087">
                  <c:v>8.3000000000000001E-3</c:v>
                </c:pt>
                <c:pt idx="4088">
                  <c:v>8.3000000000000001E-3</c:v>
                </c:pt>
                <c:pt idx="4089">
                  <c:v>8.3000000000000001E-3</c:v>
                </c:pt>
                <c:pt idx="4090">
                  <c:v>8.3000000000000001E-3</c:v>
                </c:pt>
                <c:pt idx="4091">
                  <c:v>8.3000000000000001E-3</c:v>
                </c:pt>
                <c:pt idx="4092">
                  <c:v>8.3000000000000001E-3</c:v>
                </c:pt>
                <c:pt idx="4093">
                  <c:v>8.3000000000000001E-3</c:v>
                </c:pt>
                <c:pt idx="4094">
                  <c:v>8.3000000000000001E-3</c:v>
                </c:pt>
                <c:pt idx="4095">
                  <c:v>8.3000000000000001E-3</c:v>
                </c:pt>
                <c:pt idx="4096">
                  <c:v>8.3000000000000001E-3</c:v>
                </c:pt>
                <c:pt idx="4097">
                  <c:v>8.3000000000000001E-3</c:v>
                </c:pt>
                <c:pt idx="4098">
                  <c:v>8.3000000000000001E-3</c:v>
                </c:pt>
                <c:pt idx="4099">
                  <c:v>8.3000000000000001E-3</c:v>
                </c:pt>
                <c:pt idx="4100">
                  <c:v>8.3000000000000001E-3</c:v>
                </c:pt>
                <c:pt idx="4101">
                  <c:v>8.3000000000000001E-3</c:v>
                </c:pt>
                <c:pt idx="4102">
                  <c:v>8.3000000000000001E-3</c:v>
                </c:pt>
                <c:pt idx="4103">
                  <c:v>8.3000000000000001E-3</c:v>
                </c:pt>
                <c:pt idx="4104">
                  <c:v>8.3000000000000001E-3</c:v>
                </c:pt>
                <c:pt idx="4105">
                  <c:v>8.3000000000000001E-3</c:v>
                </c:pt>
                <c:pt idx="4106">
                  <c:v>8.3000000000000001E-3</c:v>
                </c:pt>
                <c:pt idx="4107">
                  <c:v>8.3000000000000001E-3</c:v>
                </c:pt>
                <c:pt idx="4108">
                  <c:v>8.3000000000000001E-3</c:v>
                </c:pt>
                <c:pt idx="4109">
                  <c:v>8.3000000000000001E-3</c:v>
                </c:pt>
                <c:pt idx="4110">
                  <c:v>8.3000000000000001E-3</c:v>
                </c:pt>
                <c:pt idx="4111">
                  <c:v>8.3000000000000001E-3</c:v>
                </c:pt>
                <c:pt idx="4112">
                  <c:v>8.3000000000000001E-3</c:v>
                </c:pt>
                <c:pt idx="4113">
                  <c:v>8.3000000000000001E-3</c:v>
                </c:pt>
                <c:pt idx="4114">
                  <c:v>8.3000000000000001E-3</c:v>
                </c:pt>
                <c:pt idx="4115">
                  <c:v>8.3000000000000001E-3</c:v>
                </c:pt>
                <c:pt idx="4116">
                  <c:v>8.3999999999999995E-3</c:v>
                </c:pt>
                <c:pt idx="4117">
                  <c:v>8.3999999999999995E-3</c:v>
                </c:pt>
                <c:pt idx="4118">
                  <c:v>8.3999999999999995E-3</c:v>
                </c:pt>
                <c:pt idx="4119">
                  <c:v>8.3999999999999995E-3</c:v>
                </c:pt>
                <c:pt idx="4120">
                  <c:v>8.3999999999999995E-3</c:v>
                </c:pt>
                <c:pt idx="4121">
                  <c:v>8.3999999999999995E-3</c:v>
                </c:pt>
                <c:pt idx="4122">
                  <c:v>8.3999999999999995E-3</c:v>
                </c:pt>
                <c:pt idx="4123">
                  <c:v>8.3999999999999995E-3</c:v>
                </c:pt>
                <c:pt idx="4124">
                  <c:v>8.3999999999999995E-3</c:v>
                </c:pt>
                <c:pt idx="4125">
                  <c:v>8.3999999999999995E-3</c:v>
                </c:pt>
                <c:pt idx="4126">
                  <c:v>8.3999999999999995E-3</c:v>
                </c:pt>
                <c:pt idx="4127">
                  <c:v>8.3999999999999995E-3</c:v>
                </c:pt>
                <c:pt idx="4128">
                  <c:v>8.3999999999999995E-3</c:v>
                </c:pt>
                <c:pt idx="4129">
                  <c:v>8.3999999999999995E-3</c:v>
                </c:pt>
                <c:pt idx="4130">
                  <c:v>8.3999999999999995E-3</c:v>
                </c:pt>
                <c:pt idx="4131">
                  <c:v>8.3999999999999995E-3</c:v>
                </c:pt>
                <c:pt idx="4132">
                  <c:v>8.3999999999999995E-3</c:v>
                </c:pt>
                <c:pt idx="4133">
                  <c:v>8.3999999999999995E-3</c:v>
                </c:pt>
                <c:pt idx="4134">
                  <c:v>8.3999999999999995E-3</c:v>
                </c:pt>
                <c:pt idx="4135">
                  <c:v>8.3999999999999995E-3</c:v>
                </c:pt>
                <c:pt idx="4136">
                  <c:v>8.3999999999999995E-3</c:v>
                </c:pt>
                <c:pt idx="4137">
                  <c:v>8.3999999999999995E-3</c:v>
                </c:pt>
                <c:pt idx="4138">
                  <c:v>8.3999999999999995E-3</c:v>
                </c:pt>
                <c:pt idx="4139">
                  <c:v>8.3999999999999995E-3</c:v>
                </c:pt>
                <c:pt idx="4140">
                  <c:v>8.3999999999999995E-3</c:v>
                </c:pt>
                <c:pt idx="4141">
                  <c:v>8.3999999999999995E-3</c:v>
                </c:pt>
                <c:pt idx="4142">
                  <c:v>8.3999999999999995E-3</c:v>
                </c:pt>
                <c:pt idx="4143">
                  <c:v>8.3999999999999995E-3</c:v>
                </c:pt>
                <c:pt idx="4144">
                  <c:v>8.3999999999999995E-3</c:v>
                </c:pt>
                <c:pt idx="4145">
                  <c:v>8.3999999999999995E-3</c:v>
                </c:pt>
                <c:pt idx="4146">
                  <c:v>8.3999999999999995E-3</c:v>
                </c:pt>
                <c:pt idx="4147">
                  <c:v>8.3999999999999995E-3</c:v>
                </c:pt>
                <c:pt idx="4148">
                  <c:v>8.3999999999999995E-3</c:v>
                </c:pt>
                <c:pt idx="4149">
                  <c:v>8.3999999999999995E-3</c:v>
                </c:pt>
                <c:pt idx="4150">
                  <c:v>8.3999999999999995E-3</c:v>
                </c:pt>
                <c:pt idx="4151">
                  <c:v>8.3999999999999995E-3</c:v>
                </c:pt>
                <c:pt idx="4152">
                  <c:v>8.3999999999999995E-3</c:v>
                </c:pt>
                <c:pt idx="4153">
                  <c:v>8.3999999999999995E-3</c:v>
                </c:pt>
                <c:pt idx="4154">
                  <c:v>8.3999999999999995E-3</c:v>
                </c:pt>
                <c:pt idx="4155">
                  <c:v>8.3999999999999995E-3</c:v>
                </c:pt>
                <c:pt idx="4156">
                  <c:v>8.3999999999999995E-3</c:v>
                </c:pt>
                <c:pt idx="4157">
                  <c:v>8.3999999999999995E-3</c:v>
                </c:pt>
                <c:pt idx="4158">
                  <c:v>8.3999999999999995E-3</c:v>
                </c:pt>
                <c:pt idx="4159">
                  <c:v>8.3999999999999995E-3</c:v>
                </c:pt>
                <c:pt idx="4160">
                  <c:v>8.3999999999999995E-3</c:v>
                </c:pt>
                <c:pt idx="4161">
                  <c:v>8.3999999999999995E-3</c:v>
                </c:pt>
                <c:pt idx="4162">
                  <c:v>8.3999999999999995E-3</c:v>
                </c:pt>
                <c:pt idx="4163">
                  <c:v>8.3999999999999995E-3</c:v>
                </c:pt>
                <c:pt idx="4164">
                  <c:v>8.3999999999999995E-3</c:v>
                </c:pt>
                <c:pt idx="4165">
                  <c:v>8.5000000000000006E-3</c:v>
                </c:pt>
                <c:pt idx="4166">
                  <c:v>8.5000000000000006E-3</c:v>
                </c:pt>
                <c:pt idx="4167">
                  <c:v>8.5000000000000006E-3</c:v>
                </c:pt>
                <c:pt idx="4168">
                  <c:v>8.5000000000000006E-3</c:v>
                </c:pt>
                <c:pt idx="4169">
                  <c:v>8.5000000000000006E-3</c:v>
                </c:pt>
                <c:pt idx="4170">
                  <c:v>8.5000000000000006E-3</c:v>
                </c:pt>
                <c:pt idx="4171">
                  <c:v>8.5000000000000006E-3</c:v>
                </c:pt>
                <c:pt idx="4172">
                  <c:v>8.5000000000000006E-3</c:v>
                </c:pt>
                <c:pt idx="4173">
                  <c:v>8.5000000000000006E-3</c:v>
                </c:pt>
                <c:pt idx="4174">
                  <c:v>8.5000000000000006E-3</c:v>
                </c:pt>
                <c:pt idx="4175">
                  <c:v>8.5000000000000006E-3</c:v>
                </c:pt>
                <c:pt idx="4176">
                  <c:v>8.5000000000000006E-3</c:v>
                </c:pt>
                <c:pt idx="4177">
                  <c:v>8.5000000000000006E-3</c:v>
                </c:pt>
                <c:pt idx="4178">
                  <c:v>8.5000000000000006E-3</c:v>
                </c:pt>
                <c:pt idx="4179">
                  <c:v>8.5000000000000006E-3</c:v>
                </c:pt>
                <c:pt idx="4180">
                  <c:v>8.5000000000000006E-3</c:v>
                </c:pt>
                <c:pt idx="4181">
                  <c:v>8.5000000000000006E-3</c:v>
                </c:pt>
                <c:pt idx="4182">
                  <c:v>8.5000000000000006E-3</c:v>
                </c:pt>
                <c:pt idx="4183">
                  <c:v>8.5000000000000006E-3</c:v>
                </c:pt>
                <c:pt idx="4184">
                  <c:v>8.5000000000000006E-3</c:v>
                </c:pt>
                <c:pt idx="4185">
                  <c:v>8.5000000000000006E-3</c:v>
                </c:pt>
                <c:pt idx="4186">
                  <c:v>8.5000000000000006E-3</c:v>
                </c:pt>
                <c:pt idx="4187">
                  <c:v>8.5000000000000006E-3</c:v>
                </c:pt>
                <c:pt idx="4188">
                  <c:v>8.5000000000000006E-3</c:v>
                </c:pt>
                <c:pt idx="4189">
                  <c:v>8.5000000000000006E-3</c:v>
                </c:pt>
                <c:pt idx="4190">
                  <c:v>8.5000000000000006E-3</c:v>
                </c:pt>
                <c:pt idx="4191">
                  <c:v>8.5000000000000006E-3</c:v>
                </c:pt>
                <c:pt idx="4192">
                  <c:v>8.5000000000000006E-3</c:v>
                </c:pt>
                <c:pt idx="4193">
                  <c:v>8.5000000000000006E-3</c:v>
                </c:pt>
                <c:pt idx="4194">
                  <c:v>8.5000000000000006E-3</c:v>
                </c:pt>
                <c:pt idx="4195">
                  <c:v>8.5000000000000006E-3</c:v>
                </c:pt>
                <c:pt idx="4196">
                  <c:v>8.5000000000000006E-3</c:v>
                </c:pt>
                <c:pt idx="4197">
                  <c:v>8.5000000000000006E-3</c:v>
                </c:pt>
                <c:pt idx="4198">
                  <c:v>8.5000000000000006E-3</c:v>
                </c:pt>
                <c:pt idx="4199">
                  <c:v>8.5000000000000006E-3</c:v>
                </c:pt>
                <c:pt idx="4200">
                  <c:v>8.5000000000000006E-3</c:v>
                </c:pt>
                <c:pt idx="4201">
                  <c:v>8.5000000000000006E-3</c:v>
                </c:pt>
                <c:pt idx="4202">
                  <c:v>8.5000000000000006E-3</c:v>
                </c:pt>
                <c:pt idx="4203">
                  <c:v>8.5000000000000006E-3</c:v>
                </c:pt>
                <c:pt idx="4204">
                  <c:v>8.5000000000000006E-3</c:v>
                </c:pt>
                <c:pt idx="4205">
                  <c:v>8.5000000000000006E-3</c:v>
                </c:pt>
                <c:pt idx="4206">
                  <c:v>8.5000000000000006E-3</c:v>
                </c:pt>
                <c:pt idx="4207">
                  <c:v>8.5000000000000006E-3</c:v>
                </c:pt>
                <c:pt idx="4208">
                  <c:v>8.5000000000000006E-3</c:v>
                </c:pt>
                <c:pt idx="4209">
                  <c:v>8.5000000000000006E-3</c:v>
                </c:pt>
                <c:pt idx="4210">
                  <c:v>8.5000000000000006E-3</c:v>
                </c:pt>
                <c:pt idx="4211">
                  <c:v>8.5000000000000006E-3</c:v>
                </c:pt>
                <c:pt idx="4212">
                  <c:v>8.5000000000000006E-3</c:v>
                </c:pt>
                <c:pt idx="4213">
                  <c:v>8.5000000000000006E-3</c:v>
                </c:pt>
                <c:pt idx="4214">
                  <c:v>8.6E-3</c:v>
                </c:pt>
                <c:pt idx="4215">
                  <c:v>8.6E-3</c:v>
                </c:pt>
                <c:pt idx="4216">
                  <c:v>8.6E-3</c:v>
                </c:pt>
                <c:pt idx="4217">
                  <c:v>8.6E-3</c:v>
                </c:pt>
                <c:pt idx="4218">
                  <c:v>8.6E-3</c:v>
                </c:pt>
                <c:pt idx="4219">
                  <c:v>8.6E-3</c:v>
                </c:pt>
                <c:pt idx="4220">
                  <c:v>8.6E-3</c:v>
                </c:pt>
                <c:pt idx="4221">
                  <c:v>8.6E-3</c:v>
                </c:pt>
                <c:pt idx="4222">
                  <c:v>8.6E-3</c:v>
                </c:pt>
                <c:pt idx="4223">
                  <c:v>8.6E-3</c:v>
                </c:pt>
                <c:pt idx="4224">
                  <c:v>8.6E-3</c:v>
                </c:pt>
                <c:pt idx="4225">
                  <c:v>8.6E-3</c:v>
                </c:pt>
                <c:pt idx="4226">
                  <c:v>8.6E-3</c:v>
                </c:pt>
                <c:pt idx="4227">
                  <c:v>8.6E-3</c:v>
                </c:pt>
                <c:pt idx="4228">
                  <c:v>8.6E-3</c:v>
                </c:pt>
                <c:pt idx="4229">
                  <c:v>8.6E-3</c:v>
                </c:pt>
                <c:pt idx="4230">
                  <c:v>8.6E-3</c:v>
                </c:pt>
                <c:pt idx="4231">
                  <c:v>8.6E-3</c:v>
                </c:pt>
                <c:pt idx="4232">
                  <c:v>8.6E-3</c:v>
                </c:pt>
                <c:pt idx="4233">
                  <c:v>8.6E-3</c:v>
                </c:pt>
                <c:pt idx="4234">
                  <c:v>8.6E-3</c:v>
                </c:pt>
                <c:pt idx="4235">
                  <c:v>8.6E-3</c:v>
                </c:pt>
                <c:pt idx="4236">
                  <c:v>8.6E-3</c:v>
                </c:pt>
                <c:pt idx="4237">
                  <c:v>8.6E-3</c:v>
                </c:pt>
                <c:pt idx="4238">
                  <c:v>8.6E-3</c:v>
                </c:pt>
                <c:pt idx="4239">
                  <c:v>8.6E-3</c:v>
                </c:pt>
                <c:pt idx="4240">
                  <c:v>8.6E-3</c:v>
                </c:pt>
                <c:pt idx="4241">
                  <c:v>8.6E-3</c:v>
                </c:pt>
                <c:pt idx="4242">
                  <c:v>8.6E-3</c:v>
                </c:pt>
                <c:pt idx="4243">
                  <c:v>8.6E-3</c:v>
                </c:pt>
                <c:pt idx="4244">
                  <c:v>8.6E-3</c:v>
                </c:pt>
                <c:pt idx="4245">
                  <c:v>8.6E-3</c:v>
                </c:pt>
                <c:pt idx="4246">
                  <c:v>8.6E-3</c:v>
                </c:pt>
                <c:pt idx="4247">
                  <c:v>8.6E-3</c:v>
                </c:pt>
                <c:pt idx="4248">
                  <c:v>8.6E-3</c:v>
                </c:pt>
                <c:pt idx="4249">
                  <c:v>8.6E-3</c:v>
                </c:pt>
                <c:pt idx="4250">
                  <c:v>8.6E-3</c:v>
                </c:pt>
                <c:pt idx="4251">
                  <c:v>8.6E-3</c:v>
                </c:pt>
                <c:pt idx="4252">
                  <c:v>8.6E-3</c:v>
                </c:pt>
                <c:pt idx="4253">
                  <c:v>8.6E-3</c:v>
                </c:pt>
                <c:pt idx="4254">
                  <c:v>8.6E-3</c:v>
                </c:pt>
                <c:pt idx="4255">
                  <c:v>8.6E-3</c:v>
                </c:pt>
                <c:pt idx="4256">
                  <c:v>8.6E-3</c:v>
                </c:pt>
                <c:pt idx="4257">
                  <c:v>8.6E-3</c:v>
                </c:pt>
                <c:pt idx="4258">
                  <c:v>8.6E-3</c:v>
                </c:pt>
                <c:pt idx="4259">
                  <c:v>8.6E-3</c:v>
                </c:pt>
                <c:pt idx="4260">
                  <c:v>8.6E-3</c:v>
                </c:pt>
                <c:pt idx="4261">
                  <c:v>8.6E-3</c:v>
                </c:pt>
                <c:pt idx="4262">
                  <c:v>8.6E-3</c:v>
                </c:pt>
                <c:pt idx="4263">
                  <c:v>8.6999999999999994E-3</c:v>
                </c:pt>
                <c:pt idx="4264">
                  <c:v>8.6999999999999994E-3</c:v>
                </c:pt>
                <c:pt idx="4265">
                  <c:v>8.6999999999999994E-3</c:v>
                </c:pt>
                <c:pt idx="4266">
                  <c:v>8.6999999999999994E-3</c:v>
                </c:pt>
                <c:pt idx="4267">
                  <c:v>8.6999999999999994E-3</c:v>
                </c:pt>
                <c:pt idx="4268">
                  <c:v>8.6999999999999994E-3</c:v>
                </c:pt>
                <c:pt idx="4269">
                  <c:v>8.6999999999999994E-3</c:v>
                </c:pt>
                <c:pt idx="4270">
                  <c:v>8.6999999999999994E-3</c:v>
                </c:pt>
                <c:pt idx="4271">
                  <c:v>8.6999999999999994E-3</c:v>
                </c:pt>
                <c:pt idx="4272">
                  <c:v>8.6999999999999994E-3</c:v>
                </c:pt>
                <c:pt idx="4273">
                  <c:v>8.6999999999999994E-3</c:v>
                </c:pt>
                <c:pt idx="4274">
                  <c:v>8.6999999999999994E-3</c:v>
                </c:pt>
                <c:pt idx="4275">
                  <c:v>8.6999999999999994E-3</c:v>
                </c:pt>
                <c:pt idx="4276">
                  <c:v>8.6999999999999994E-3</c:v>
                </c:pt>
                <c:pt idx="4277">
                  <c:v>8.6999999999999994E-3</c:v>
                </c:pt>
                <c:pt idx="4278">
                  <c:v>8.6999999999999994E-3</c:v>
                </c:pt>
                <c:pt idx="4279">
                  <c:v>8.6999999999999994E-3</c:v>
                </c:pt>
                <c:pt idx="4280">
                  <c:v>8.6999999999999994E-3</c:v>
                </c:pt>
                <c:pt idx="4281">
                  <c:v>8.6999999999999994E-3</c:v>
                </c:pt>
                <c:pt idx="4282">
                  <c:v>8.6999999999999994E-3</c:v>
                </c:pt>
                <c:pt idx="4283">
                  <c:v>8.6999999999999994E-3</c:v>
                </c:pt>
                <c:pt idx="4284">
                  <c:v>8.6999999999999994E-3</c:v>
                </c:pt>
                <c:pt idx="4285">
                  <c:v>8.6999999999999994E-3</c:v>
                </c:pt>
                <c:pt idx="4286">
                  <c:v>8.6999999999999994E-3</c:v>
                </c:pt>
                <c:pt idx="4287">
                  <c:v>8.6999999999999994E-3</c:v>
                </c:pt>
                <c:pt idx="4288">
                  <c:v>8.6999999999999994E-3</c:v>
                </c:pt>
                <c:pt idx="4289">
                  <c:v>8.6999999999999994E-3</c:v>
                </c:pt>
                <c:pt idx="4290">
                  <c:v>8.6999999999999994E-3</c:v>
                </c:pt>
                <c:pt idx="4291">
                  <c:v>8.6999999999999994E-3</c:v>
                </c:pt>
                <c:pt idx="4292">
                  <c:v>8.6999999999999994E-3</c:v>
                </c:pt>
                <c:pt idx="4293">
                  <c:v>8.6999999999999994E-3</c:v>
                </c:pt>
                <c:pt idx="4294">
                  <c:v>8.6999999999999994E-3</c:v>
                </c:pt>
                <c:pt idx="4295">
                  <c:v>8.6999999999999994E-3</c:v>
                </c:pt>
                <c:pt idx="4296">
                  <c:v>8.6999999999999994E-3</c:v>
                </c:pt>
                <c:pt idx="4297">
                  <c:v>8.6999999999999994E-3</c:v>
                </c:pt>
                <c:pt idx="4298">
                  <c:v>8.6999999999999994E-3</c:v>
                </c:pt>
                <c:pt idx="4299">
                  <c:v>8.6999999999999994E-3</c:v>
                </c:pt>
                <c:pt idx="4300">
                  <c:v>8.6999999999999994E-3</c:v>
                </c:pt>
                <c:pt idx="4301">
                  <c:v>8.6999999999999994E-3</c:v>
                </c:pt>
                <c:pt idx="4302">
                  <c:v>8.6999999999999994E-3</c:v>
                </c:pt>
                <c:pt idx="4303">
                  <c:v>8.6999999999999994E-3</c:v>
                </c:pt>
                <c:pt idx="4304">
                  <c:v>8.6999999999999994E-3</c:v>
                </c:pt>
                <c:pt idx="4305">
                  <c:v>8.6999999999999994E-3</c:v>
                </c:pt>
                <c:pt idx="4306">
                  <c:v>8.6999999999999994E-3</c:v>
                </c:pt>
                <c:pt idx="4307">
                  <c:v>8.6999999999999994E-3</c:v>
                </c:pt>
                <c:pt idx="4308">
                  <c:v>8.6999999999999994E-3</c:v>
                </c:pt>
                <c:pt idx="4309">
                  <c:v>8.6999999999999994E-3</c:v>
                </c:pt>
                <c:pt idx="4310">
                  <c:v>8.6999999999999994E-3</c:v>
                </c:pt>
                <c:pt idx="4311">
                  <c:v>8.6999999999999994E-3</c:v>
                </c:pt>
                <c:pt idx="4312">
                  <c:v>8.8000000000000005E-3</c:v>
                </c:pt>
                <c:pt idx="4313">
                  <c:v>8.8000000000000005E-3</c:v>
                </c:pt>
                <c:pt idx="4314">
                  <c:v>8.8000000000000005E-3</c:v>
                </c:pt>
                <c:pt idx="4315">
                  <c:v>8.8000000000000005E-3</c:v>
                </c:pt>
                <c:pt idx="4316">
                  <c:v>8.8000000000000005E-3</c:v>
                </c:pt>
                <c:pt idx="4317">
                  <c:v>8.8000000000000005E-3</c:v>
                </c:pt>
                <c:pt idx="4318">
                  <c:v>8.8000000000000005E-3</c:v>
                </c:pt>
                <c:pt idx="4319">
                  <c:v>8.8000000000000005E-3</c:v>
                </c:pt>
                <c:pt idx="4320">
                  <c:v>8.8000000000000005E-3</c:v>
                </c:pt>
                <c:pt idx="4321">
                  <c:v>8.8000000000000005E-3</c:v>
                </c:pt>
                <c:pt idx="4322">
                  <c:v>8.8000000000000005E-3</c:v>
                </c:pt>
                <c:pt idx="4323">
                  <c:v>8.8000000000000005E-3</c:v>
                </c:pt>
                <c:pt idx="4324">
                  <c:v>8.8000000000000005E-3</c:v>
                </c:pt>
                <c:pt idx="4325">
                  <c:v>8.8000000000000005E-3</c:v>
                </c:pt>
                <c:pt idx="4326">
                  <c:v>8.8000000000000005E-3</c:v>
                </c:pt>
                <c:pt idx="4327">
                  <c:v>8.8000000000000005E-3</c:v>
                </c:pt>
                <c:pt idx="4328">
                  <c:v>8.8000000000000005E-3</c:v>
                </c:pt>
                <c:pt idx="4329">
                  <c:v>8.8000000000000005E-3</c:v>
                </c:pt>
                <c:pt idx="4330">
                  <c:v>8.8000000000000005E-3</c:v>
                </c:pt>
                <c:pt idx="4331">
                  <c:v>8.8000000000000005E-3</c:v>
                </c:pt>
                <c:pt idx="4332">
                  <c:v>8.8000000000000005E-3</c:v>
                </c:pt>
                <c:pt idx="4333">
                  <c:v>8.8000000000000005E-3</c:v>
                </c:pt>
                <c:pt idx="4334">
                  <c:v>8.8000000000000005E-3</c:v>
                </c:pt>
                <c:pt idx="4335">
                  <c:v>8.8000000000000005E-3</c:v>
                </c:pt>
                <c:pt idx="4336">
                  <c:v>8.8000000000000005E-3</c:v>
                </c:pt>
                <c:pt idx="4337">
                  <c:v>8.8000000000000005E-3</c:v>
                </c:pt>
                <c:pt idx="4338">
                  <c:v>8.8000000000000005E-3</c:v>
                </c:pt>
                <c:pt idx="4339">
                  <c:v>8.8000000000000005E-3</c:v>
                </c:pt>
                <c:pt idx="4340">
                  <c:v>8.8000000000000005E-3</c:v>
                </c:pt>
                <c:pt idx="4341">
                  <c:v>8.8000000000000005E-3</c:v>
                </c:pt>
                <c:pt idx="4342">
                  <c:v>8.8000000000000005E-3</c:v>
                </c:pt>
                <c:pt idx="4343">
                  <c:v>8.8000000000000005E-3</c:v>
                </c:pt>
                <c:pt idx="4344">
                  <c:v>8.8000000000000005E-3</c:v>
                </c:pt>
                <c:pt idx="4345">
                  <c:v>8.8000000000000005E-3</c:v>
                </c:pt>
                <c:pt idx="4346">
                  <c:v>8.8000000000000005E-3</c:v>
                </c:pt>
                <c:pt idx="4347">
                  <c:v>8.8000000000000005E-3</c:v>
                </c:pt>
                <c:pt idx="4348">
                  <c:v>8.8000000000000005E-3</c:v>
                </c:pt>
                <c:pt idx="4349">
                  <c:v>8.8000000000000005E-3</c:v>
                </c:pt>
                <c:pt idx="4350">
                  <c:v>8.8000000000000005E-3</c:v>
                </c:pt>
                <c:pt idx="4351">
                  <c:v>8.8000000000000005E-3</c:v>
                </c:pt>
                <c:pt idx="4352">
                  <c:v>8.8000000000000005E-3</c:v>
                </c:pt>
                <c:pt idx="4353">
                  <c:v>8.8000000000000005E-3</c:v>
                </c:pt>
                <c:pt idx="4354">
                  <c:v>8.8000000000000005E-3</c:v>
                </c:pt>
                <c:pt idx="4355">
                  <c:v>8.8000000000000005E-3</c:v>
                </c:pt>
                <c:pt idx="4356">
                  <c:v>8.8000000000000005E-3</c:v>
                </c:pt>
                <c:pt idx="4357">
                  <c:v>8.8000000000000005E-3</c:v>
                </c:pt>
                <c:pt idx="4358">
                  <c:v>8.8000000000000005E-3</c:v>
                </c:pt>
                <c:pt idx="4359">
                  <c:v>8.8000000000000005E-3</c:v>
                </c:pt>
                <c:pt idx="4360">
                  <c:v>8.8000000000000005E-3</c:v>
                </c:pt>
                <c:pt idx="4361">
                  <c:v>8.8999999999999999E-3</c:v>
                </c:pt>
                <c:pt idx="4362">
                  <c:v>8.8999999999999999E-3</c:v>
                </c:pt>
                <c:pt idx="4363">
                  <c:v>8.8999999999999999E-3</c:v>
                </c:pt>
                <c:pt idx="4364">
                  <c:v>8.8999999999999999E-3</c:v>
                </c:pt>
                <c:pt idx="4365">
                  <c:v>8.8999999999999999E-3</c:v>
                </c:pt>
                <c:pt idx="4366">
                  <c:v>8.8999999999999999E-3</c:v>
                </c:pt>
                <c:pt idx="4367">
                  <c:v>8.8999999999999999E-3</c:v>
                </c:pt>
                <c:pt idx="4368">
                  <c:v>8.8999999999999999E-3</c:v>
                </c:pt>
                <c:pt idx="4369">
                  <c:v>8.8999999999999999E-3</c:v>
                </c:pt>
                <c:pt idx="4370">
                  <c:v>8.8999999999999999E-3</c:v>
                </c:pt>
                <c:pt idx="4371">
                  <c:v>8.8999999999999999E-3</c:v>
                </c:pt>
                <c:pt idx="4372">
                  <c:v>8.8999999999999999E-3</c:v>
                </c:pt>
                <c:pt idx="4373">
                  <c:v>8.8999999999999999E-3</c:v>
                </c:pt>
                <c:pt idx="4374">
                  <c:v>8.8999999999999999E-3</c:v>
                </c:pt>
                <c:pt idx="4375">
                  <c:v>8.8999999999999999E-3</c:v>
                </c:pt>
                <c:pt idx="4376">
                  <c:v>8.8999999999999999E-3</c:v>
                </c:pt>
                <c:pt idx="4377">
                  <c:v>8.8999999999999999E-3</c:v>
                </c:pt>
                <c:pt idx="4378">
                  <c:v>8.8999999999999999E-3</c:v>
                </c:pt>
                <c:pt idx="4379">
                  <c:v>8.8999999999999999E-3</c:v>
                </c:pt>
                <c:pt idx="4380">
                  <c:v>8.8999999999999999E-3</c:v>
                </c:pt>
                <c:pt idx="4381">
                  <c:v>8.8999999999999999E-3</c:v>
                </c:pt>
                <c:pt idx="4382">
                  <c:v>8.8999999999999999E-3</c:v>
                </c:pt>
                <c:pt idx="4383">
                  <c:v>8.8999999999999999E-3</c:v>
                </c:pt>
                <c:pt idx="4384">
                  <c:v>8.8999999999999999E-3</c:v>
                </c:pt>
                <c:pt idx="4385">
                  <c:v>8.8999999999999999E-3</c:v>
                </c:pt>
                <c:pt idx="4386">
                  <c:v>8.8999999999999999E-3</c:v>
                </c:pt>
                <c:pt idx="4387">
                  <c:v>8.8999999999999999E-3</c:v>
                </c:pt>
                <c:pt idx="4388">
                  <c:v>8.8999999999999999E-3</c:v>
                </c:pt>
                <c:pt idx="4389">
                  <c:v>8.8999999999999999E-3</c:v>
                </c:pt>
                <c:pt idx="4390">
                  <c:v>8.8999999999999999E-3</c:v>
                </c:pt>
                <c:pt idx="4391">
                  <c:v>8.8999999999999999E-3</c:v>
                </c:pt>
                <c:pt idx="4392">
                  <c:v>8.8999999999999999E-3</c:v>
                </c:pt>
                <c:pt idx="4393">
                  <c:v>8.8999999999999999E-3</c:v>
                </c:pt>
                <c:pt idx="4394">
                  <c:v>8.8999999999999999E-3</c:v>
                </c:pt>
                <c:pt idx="4395">
                  <c:v>8.8999999999999999E-3</c:v>
                </c:pt>
                <c:pt idx="4396">
                  <c:v>8.8999999999999999E-3</c:v>
                </c:pt>
                <c:pt idx="4397">
                  <c:v>8.8999999999999999E-3</c:v>
                </c:pt>
                <c:pt idx="4398">
                  <c:v>8.8999999999999999E-3</c:v>
                </c:pt>
                <c:pt idx="4399">
                  <c:v>8.8999999999999999E-3</c:v>
                </c:pt>
                <c:pt idx="4400">
                  <c:v>8.8999999999999999E-3</c:v>
                </c:pt>
                <c:pt idx="4401">
                  <c:v>8.8999999999999999E-3</c:v>
                </c:pt>
                <c:pt idx="4402">
                  <c:v>8.8999999999999999E-3</c:v>
                </c:pt>
                <c:pt idx="4403">
                  <c:v>8.8999999999999999E-3</c:v>
                </c:pt>
                <c:pt idx="4404">
                  <c:v>8.8999999999999999E-3</c:v>
                </c:pt>
                <c:pt idx="4405">
                  <c:v>8.8999999999999999E-3</c:v>
                </c:pt>
                <c:pt idx="4406">
                  <c:v>8.8999999999999999E-3</c:v>
                </c:pt>
                <c:pt idx="4407">
                  <c:v>8.8999999999999999E-3</c:v>
                </c:pt>
                <c:pt idx="4408">
                  <c:v>8.8999999999999999E-3</c:v>
                </c:pt>
                <c:pt idx="4409">
                  <c:v>8.8999999999999999E-3</c:v>
                </c:pt>
                <c:pt idx="4410">
                  <c:v>8.9999999999999993E-3</c:v>
                </c:pt>
                <c:pt idx="4411">
                  <c:v>8.9999999999999993E-3</c:v>
                </c:pt>
                <c:pt idx="4412">
                  <c:v>8.9999999999999993E-3</c:v>
                </c:pt>
                <c:pt idx="4413">
                  <c:v>8.9999999999999993E-3</c:v>
                </c:pt>
                <c:pt idx="4414">
                  <c:v>8.9999999999999993E-3</c:v>
                </c:pt>
                <c:pt idx="4415">
                  <c:v>8.9999999999999993E-3</c:v>
                </c:pt>
                <c:pt idx="4416">
                  <c:v>8.9999999999999993E-3</c:v>
                </c:pt>
                <c:pt idx="4417">
                  <c:v>8.9999999999999993E-3</c:v>
                </c:pt>
                <c:pt idx="4418">
                  <c:v>8.9999999999999993E-3</c:v>
                </c:pt>
                <c:pt idx="4419">
                  <c:v>8.9999999999999993E-3</c:v>
                </c:pt>
                <c:pt idx="4420">
                  <c:v>8.9999999999999993E-3</c:v>
                </c:pt>
                <c:pt idx="4421">
                  <c:v>8.9999999999999993E-3</c:v>
                </c:pt>
                <c:pt idx="4422">
                  <c:v>8.9999999999999993E-3</c:v>
                </c:pt>
                <c:pt idx="4423">
                  <c:v>8.9999999999999993E-3</c:v>
                </c:pt>
                <c:pt idx="4424">
                  <c:v>8.9999999999999993E-3</c:v>
                </c:pt>
                <c:pt idx="4425">
                  <c:v>8.9999999999999993E-3</c:v>
                </c:pt>
                <c:pt idx="4426">
                  <c:v>8.9999999999999993E-3</c:v>
                </c:pt>
                <c:pt idx="4427">
                  <c:v>8.9999999999999993E-3</c:v>
                </c:pt>
                <c:pt idx="4428">
                  <c:v>8.9999999999999993E-3</c:v>
                </c:pt>
                <c:pt idx="4429">
                  <c:v>8.9999999999999993E-3</c:v>
                </c:pt>
                <c:pt idx="4430">
                  <c:v>8.9999999999999993E-3</c:v>
                </c:pt>
                <c:pt idx="4431">
                  <c:v>8.9999999999999993E-3</c:v>
                </c:pt>
                <c:pt idx="4432">
                  <c:v>8.9999999999999993E-3</c:v>
                </c:pt>
                <c:pt idx="4433">
                  <c:v>8.9999999999999993E-3</c:v>
                </c:pt>
                <c:pt idx="4434">
                  <c:v>8.9999999999999993E-3</c:v>
                </c:pt>
                <c:pt idx="4435">
                  <c:v>8.9999999999999993E-3</c:v>
                </c:pt>
                <c:pt idx="4436">
                  <c:v>8.9999999999999993E-3</c:v>
                </c:pt>
                <c:pt idx="4437">
                  <c:v>8.9999999999999993E-3</c:v>
                </c:pt>
                <c:pt idx="4438">
                  <c:v>8.9999999999999993E-3</c:v>
                </c:pt>
                <c:pt idx="4439">
                  <c:v>8.9999999999999993E-3</c:v>
                </c:pt>
                <c:pt idx="4440">
                  <c:v>8.9999999999999993E-3</c:v>
                </c:pt>
                <c:pt idx="4441">
                  <c:v>8.9999999999999993E-3</c:v>
                </c:pt>
                <c:pt idx="4442">
                  <c:v>8.9999999999999993E-3</c:v>
                </c:pt>
                <c:pt idx="4443">
                  <c:v>8.9999999999999993E-3</c:v>
                </c:pt>
                <c:pt idx="4444">
                  <c:v>8.9999999999999993E-3</c:v>
                </c:pt>
                <c:pt idx="4445">
                  <c:v>8.9999999999999993E-3</c:v>
                </c:pt>
                <c:pt idx="4446">
                  <c:v>8.9999999999999993E-3</c:v>
                </c:pt>
                <c:pt idx="4447">
                  <c:v>8.9999999999999993E-3</c:v>
                </c:pt>
                <c:pt idx="4448">
                  <c:v>8.9999999999999993E-3</c:v>
                </c:pt>
                <c:pt idx="4449">
                  <c:v>8.9999999999999993E-3</c:v>
                </c:pt>
                <c:pt idx="4450">
                  <c:v>8.9999999999999993E-3</c:v>
                </c:pt>
                <c:pt idx="4451">
                  <c:v>8.9999999999999993E-3</c:v>
                </c:pt>
                <c:pt idx="4452">
                  <c:v>8.9999999999999993E-3</c:v>
                </c:pt>
                <c:pt idx="4453">
                  <c:v>8.9999999999999993E-3</c:v>
                </c:pt>
                <c:pt idx="4454">
                  <c:v>8.9999999999999993E-3</c:v>
                </c:pt>
                <c:pt idx="4455">
                  <c:v>8.9999999999999993E-3</c:v>
                </c:pt>
                <c:pt idx="4456">
                  <c:v>8.9999999999999993E-3</c:v>
                </c:pt>
                <c:pt idx="4457">
                  <c:v>8.9999999999999993E-3</c:v>
                </c:pt>
                <c:pt idx="4458">
                  <c:v>8.9999999999999993E-3</c:v>
                </c:pt>
                <c:pt idx="4459">
                  <c:v>9.1000000000000004E-3</c:v>
                </c:pt>
                <c:pt idx="4460">
                  <c:v>9.1000000000000004E-3</c:v>
                </c:pt>
                <c:pt idx="4461">
                  <c:v>9.1000000000000004E-3</c:v>
                </c:pt>
                <c:pt idx="4462">
                  <c:v>9.1000000000000004E-3</c:v>
                </c:pt>
                <c:pt idx="4463">
                  <c:v>9.1000000000000004E-3</c:v>
                </c:pt>
                <c:pt idx="4464">
                  <c:v>9.1000000000000004E-3</c:v>
                </c:pt>
                <c:pt idx="4465">
                  <c:v>9.1000000000000004E-3</c:v>
                </c:pt>
                <c:pt idx="4466">
                  <c:v>9.1000000000000004E-3</c:v>
                </c:pt>
                <c:pt idx="4467">
                  <c:v>9.1000000000000004E-3</c:v>
                </c:pt>
                <c:pt idx="4468">
                  <c:v>9.1000000000000004E-3</c:v>
                </c:pt>
                <c:pt idx="4469">
                  <c:v>9.1000000000000004E-3</c:v>
                </c:pt>
                <c:pt idx="4470">
                  <c:v>9.1000000000000004E-3</c:v>
                </c:pt>
                <c:pt idx="4471">
                  <c:v>9.1000000000000004E-3</c:v>
                </c:pt>
                <c:pt idx="4472">
                  <c:v>9.1000000000000004E-3</c:v>
                </c:pt>
                <c:pt idx="4473">
                  <c:v>9.1000000000000004E-3</c:v>
                </c:pt>
                <c:pt idx="4474">
                  <c:v>9.1000000000000004E-3</c:v>
                </c:pt>
                <c:pt idx="4475">
                  <c:v>9.1000000000000004E-3</c:v>
                </c:pt>
                <c:pt idx="4476">
                  <c:v>9.1000000000000004E-3</c:v>
                </c:pt>
                <c:pt idx="4477">
                  <c:v>9.1000000000000004E-3</c:v>
                </c:pt>
                <c:pt idx="4478">
                  <c:v>9.1000000000000004E-3</c:v>
                </c:pt>
                <c:pt idx="4479">
                  <c:v>9.1000000000000004E-3</c:v>
                </c:pt>
                <c:pt idx="4480">
                  <c:v>9.1000000000000004E-3</c:v>
                </c:pt>
                <c:pt idx="4481">
                  <c:v>9.1000000000000004E-3</c:v>
                </c:pt>
                <c:pt idx="4482">
                  <c:v>9.1000000000000004E-3</c:v>
                </c:pt>
                <c:pt idx="4483">
                  <c:v>9.1000000000000004E-3</c:v>
                </c:pt>
                <c:pt idx="4484">
                  <c:v>9.1000000000000004E-3</c:v>
                </c:pt>
                <c:pt idx="4485">
                  <c:v>9.1000000000000004E-3</c:v>
                </c:pt>
                <c:pt idx="4486">
                  <c:v>9.1000000000000004E-3</c:v>
                </c:pt>
                <c:pt idx="4487">
                  <c:v>9.1000000000000004E-3</c:v>
                </c:pt>
                <c:pt idx="4488">
                  <c:v>9.1000000000000004E-3</c:v>
                </c:pt>
                <c:pt idx="4489">
                  <c:v>9.1000000000000004E-3</c:v>
                </c:pt>
                <c:pt idx="4490">
                  <c:v>9.1000000000000004E-3</c:v>
                </c:pt>
                <c:pt idx="4491">
                  <c:v>9.1000000000000004E-3</c:v>
                </c:pt>
                <c:pt idx="4492">
                  <c:v>9.1000000000000004E-3</c:v>
                </c:pt>
                <c:pt idx="4493">
                  <c:v>9.1000000000000004E-3</c:v>
                </c:pt>
                <c:pt idx="4494">
                  <c:v>9.1000000000000004E-3</c:v>
                </c:pt>
                <c:pt idx="4495">
                  <c:v>9.1000000000000004E-3</c:v>
                </c:pt>
                <c:pt idx="4496">
                  <c:v>9.1000000000000004E-3</c:v>
                </c:pt>
                <c:pt idx="4497">
                  <c:v>9.1000000000000004E-3</c:v>
                </c:pt>
                <c:pt idx="4498">
                  <c:v>9.1000000000000004E-3</c:v>
                </c:pt>
                <c:pt idx="4499">
                  <c:v>9.1000000000000004E-3</c:v>
                </c:pt>
                <c:pt idx="4500">
                  <c:v>9.1000000000000004E-3</c:v>
                </c:pt>
                <c:pt idx="4501">
                  <c:v>9.1000000000000004E-3</c:v>
                </c:pt>
                <c:pt idx="4502">
                  <c:v>9.1000000000000004E-3</c:v>
                </c:pt>
                <c:pt idx="4503">
                  <c:v>9.1000000000000004E-3</c:v>
                </c:pt>
                <c:pt idx="4504">
                  <c:v>9.1000000000000004E-3</c:v>
                </c:pt>
                <c:pt idx="4505">
                  <c:v>9.1000000000000004E-3</c:v>
                </c:pt>
                <c:pt idx="4506">
                  <c:v>9.1000000000000004E-3</c:v>
                </c:pt>
                <c:pt idx="4507">
                  <c:v>9.1000000000000004E-3</c:v>
                </c:pt>
                <c:pt idx="4508">
                  <c:v>9.1999999999999998E-3</c:v>
                </c:pt>
                <c:pt idx="4509">
                  <c:v>9.1999999999999998E-3</c:v>
                </c:pt>
                <c:pt idx="4510">
                  <c:v>9.1999999999999998E-3</c:v>
                </c:pt>
                <c:pt idx="4511">
                  <c:v>9.1999999999999998E-3</c:v>
                </c:pt>
                <c:pt idx="4512">
                  <c:v>9.1999999999999998E-3</c:v>
                </c:pt>
                <c:pt idx="4513">
                  <c:v>9.1999999999999998E-3</c:v>
                </c:pt>
                <c:pt idx="4514">
                  <c:v>9.1999999999999998E-3</c:v>
                </c:pt>
                <c:pt idx="4515">
                  <c:v>9.1999999999999998E-3</c:v>
                </c:pt>
                <c:pt idx="4516">
                  <c:v>9.1999999999999998E-3</c:v>
                </c:pt>
                <c:pt idx="4517">
                  <c:v>9.1999999999999998E-3</c:v>
                </c:pt>
                <c:pt idx="4518">
                  <c:v>9.1999999999999998E-3</c:v>
                </c:pt>
                <c:pt idx="4519">
                  <c:v>9.1999999999999998E-3</c:v>
                </c:pt>
                <c:pt idx="4520">
                  <c:v>9.1999999999999998E-3</c:v>
                </c:pt>
                <c:pt idx="4521">
                  <c:v>9.1999999999999998E-3</c:v>
                </c:pt>
                <c:pt idx="4522">
                  <c:v>9.1999999999999998E-3</c:v>
                </c:pt>
                <c:pt idx="4523">
                  <c:v>9.1999999999999998E-3</c:v>
                </c:pt>
                <c:pt idx="4524">
                  <c:v>9.1999999999999998E-3</c:v>
                </c:pt>
                <c:pt idx="4525">
                  <c:v>9.1999999999999998E-3</c:v>
                </c:pt>
                <c:pt idx="4526">
                  <c:v>9.1999999999999998E-3</c:v>
                </c:pt>
                <c:pt idx="4527">
                  <c:v>9.1999999999999998E-3</c:v>
                </c:pt>
                <c:pt idx="4528">
                  <c:v>9.1999999999999998E-3</c:v>
                </c:pt>
                <c:pt idx="4529">
                  <c:v>9.1999999999999998E-3</c:v>
                </c:pt>
                <c:pt idx="4530">
                  <c:v>9.1999999999999998E-3</c:v>
                </c:pt>
                <c:pt idx="4531">
                  <c:v>9.1999999999999998E-3</c:v>
                </c:pt>
                <c:pt idx="4532">
                  <c:v>9.1999999999999998E-3</c:v>
                </c:pt>
                <c:pt idx="4533">
                  <c:v>9.1999999999999998E-3</c:v>
                </c:pt>
                <c:pt idx="4534">
                  <c:v>9.1999999999999998E-3</c:v>
                </c:pt>
                <c:pt idx="4535">
                  <c:v>9.1999999999999998E-3</c:v>
                </c:pt>
                <c:pt idx="4536">
                  <c:v>9.1999999999999998E-3</c:v>
                </c:pt>
                <c:pt idx="4537">
                  <c:v>9.1999999999999998E-3</c:v>
                </c:pt>
                <c:pt idx="4538">
                  <c:v>9.1999999999999998E-3</c:v>
                </c:pt>
                <c:pt idx="4539">
                  <c:v>9.1999999999999998E-3</c:v>
                </c:pt>
                <c:pt idx="4540">
                  <c:v>9.1999999999999998E-3</c:v>
                </c:pt>
                <c:pt idx="4541">
                  <c:v>9.1999999999999998E-3</c:v>
                </c:pt>
                <c:pt idx="4542">
                  <c:v>9.1999999999999998E-3</c:v>
                </c:pt>
                <c:pt idx="4543">
                  <c:v>9.1999999999999998E-3</c:v>
                </c:pt>
                <c:pt idx="4544">
                  <c:v>9.1999999999999998E-3</c:v>
                </c:pt>
                <c:pt idx="4545">
                  <c:v>9.1999999999999998E-3</c:v>
                </c:pt>
                <c:pt idx="4546">
                  <c:v>9.1999999999999998E-3</c:v>
                </c:pt>
                <c:pt idx="4547">
                  <c:v>9.1999999999999998E-3</c:v>
                </c:pt>
                <c:pt idx="4548">
                  <c:v>9.1999999999999998E-3</c:v>
                </c:pt>
                <c:pt idx="4549">
                  <c:v>9.1999999999999998E-3</c:v>
                </c:pt>
                <c:pt idx="4550">
                  <c:v>9.1999999999999998E-3</c:v>
                </c:pt>
                <c:pt idx="4551">
                  <c:v>9.1999999999999998E-3</c:v>
                </c:pt>
                <c:pt idx="4552">
                  <c:v>9.1999999999999998E-3</c:v>
                </c:pt>
                <c:pt idx="4553">
                  <c:v>9.1999999999999998E-3</c:v>
                </c:pt>
                <c:pt idx="4554">
                  <c:v>9.1999999999999998E-3</c:v>
                </c:pt>
                <c:pt idx="4555">
                  <c:v>9.1999999999999998E-3</c:v>
                </c:pt>
                <c:pt idx="4556">
                  <c:v>9.1999999999999998E-3</c:v>
                </c:pt>
                <c:pt idx="4557">
                  <c:v>9.2999999999999992E-3</c:v>
                </c:pt>
                <c:pt idx="4558">
                  <c:v>9.2999999999999992E-3</c:v>
                </c:pt>
                <c:pt idx="4559">
                  <c:v>9.2999999999999992E-3</c:v>
                </c:pt>
                <c:pt idx="4560">
                  <c:v>9.2999999999999992E-3</c:v>
                </c:pt>
                <c:pt idx="4561">
                  <c:v>9.2999999999999992E-3</c:v>
                </c:pt>
                <c:pt idx="4562">
                  <c:v>9.2999999999999992E-3</c:v>
                </c:pt>
                <c:pt idx="4563">
                  <c:v>9.2999999999999992E-3</c:v>
                </c:pt>
                <c:pt idx="4564">
                  <c:v>9.2999999999999992E-3</c:v>
                </c:pt>
                <c:pt idx="4565">
                  <c:v>9.2999999999999992E-3</c:v>
                </c:pt>
                <c:pt idx="4566">
                  <c:v>9.2999999999999992E-3</c:v>
                </c:pt>
                <c:pt idx="4567">
                  <c:v>9.2999999999999992E-3</c:v>
                </c:pt>
                <c:pt idx="4568">
                  <c:v>9.2999999999999992E-3</c:v>
                </c:pt>
                <c:pt idx="4569">
                  <c:v>9.2999999999999992E-3</c:v>
                </c:pt>
                <c:pt idx="4570">
                  <c:v>9.2999999999999992E-3</c:v>
                </c:pt>
                <c:pt idx="4571">
                  <c:v>9.2999999999999992E-3</c:v>
                </c:pt>
                <c:pt idx="4572">
                  <c:v>9.2999999999999992E-3</c:v>
                </c:pt>
                <c:pt idx="4573">
                  <c:v>9.2999999999999992E-3</c:v>
                </c:pt>
                <c:pt idx="4574">
                  <c:v>9.2999999999999992E-3</c:v>
                </c:pt>
                <c:pt idx="4575">
                  <c:v>9.2999999999999992E-3</c:v>
                </c:pt>
                <c:pt idx="4576">
                  <c:v>9.2999999999999992E-3</c:v>
                </c:pt>
                <c:pt idx="4577">
                  <c:v>9.2999999999999992E-3</c:v>
                </c:pt>
                <c:pt idx="4578">
                  <c:v>9.2999999999999992E-3</c:v>
                </c:pt>
                <c:pt idx="4579">
                  <c:v>9.2999999999999992E-3</c:v>
                </c:pt>
                <c:pt idx="4580">
                  <c:v>9.2999999999999992E-3</c:v>
                </c:pt>
                <c:pt idx="4581">
                  <c:v>9.2999999999999992E-3</c:v>
                </c:pt>
                <c:pt idx="4582">
                  <c:v>9.2999999999999992E-3</c:v>
                </c:pt>
                <c:pt idx="4583">
                  <c:v>9.2999999999999992E-3</c:v>
                </c:pt>
                <c:pt idx="4584">
                  <c:v>9.2999999999999992E-3</c:v>
                </c:pt>
                <c:pt idx="4585">
                  <c:v>9.2999999999999992E-3</c:v>
                </c:pt>
                <c:pt idx="4586">
                  <c:v>9.2999999999999992E-3</c:v>
                </c:pt>
                <c:pt idx="4587">
                  <c:v>9.2999999999999992E-3</c:v>
                </c:pt>
                <c:pt idx="4588">
                  <c:v>9.2999999999999992E-3</c:v>
                </c:pt>
                <c:pt idx="4589">
                  <c:v>9.2999999999999992E-3</c:v>
                </c:pt>
                <c:pt idx="4590">
                  <c:v>9.2999999999999992E-3</c:v>
                </c:pt>
                <c:pt idx="4591">
                  <c:v>9.2999999999999992E-3</c:v>
                </c:pt>
                <c:pt idx="4592">
                  <c:v>9.2999999999999992E-3</c:v>
                </c:pt>
                <c:pt idx="4593">
                  <c:v>9.2999999999999992E-3</c:v>
                </c:pt>
                <c:pt idx="4594">
                  <c:v>9.2999999999999992E-3</c:v>
                </c:pt>
                <c:pt idx="4595">
                  <c:v>9.2999999999999992E-3</c:v>
                </c:pt>
                <c:pt idx="4596">
                  <c:v>9.2999999999999992E-3</c:v>
                </c:pt>
                <c:pt idx="4597">
                  <c:v>9.2999999999999992E-3</c:v>
                </c:pt>
                <c:pt idx="4598">
                  <c:v>9.2999999999999992E-3</c:v>
                </c:pt>
                <c:pt idx="4599">
                  <c:v>9.2999999999999992E-3</c:v>
                </c:pt>
                <c:pt idx="4600">
                  <c:v>9.2999999999999992E-3</c:v>
                </c:pt>
                <c:pt idx="4601">
                  <c:v>9.2999999999999992E-3</c:v>
                </c:pt>
                <c:pt idx="4602">
                  <c:v>9.2999999999999992E-3</c:v>
                </c:pt>
                <c:pt idx="4603">
                  <c:v>9.2999999999999992E-3</c:v>
                </c:pt>
                <c:pt idx="4604">
                  <c:v>9.2999999999999992E-3</c:v>
                </c:pt>
                <c:pt idx="4605">
                  <c:v>9.2999999999999992E-3</c:v>
                </c:pt>
                <c:pt idx="4606">
                  <c:v>9.4000000000000004E-3</c:v>
                </c:pt>
                <c:pt idx="4607">
                  <c:v>9.4000000000000004E-3</c:v>
                </c:pt>
                <c:pt idx="4608">
                  <c:v>9.4000000000000004E-3</c:v>
                </c:pt>
                <c:pt idx="4609">
                  <c:v>9.4000000000000004E-3</c:v>
                </c:pt>
                <c:pt idx="4610">
                  <c:v>9.4000000000000004E-3</c:v>
                </c:pt>
                <c:pt idx="4611">
                  <c:v>9.4000000000000004E-3</c:v>
                </c:pt>
                <c:pt idx="4612">
                  <c:v>9.4000000000000004E-3</c:v>
                </c:pt>
                <c:pt idx="4613">
                  <c:v>9.4000000000000004E-3</c:v>
                </c:pt>
                <c:pt idx="4614">
                  <c:v>9.4000000000000004E-3</c:v>
                </c:pt>
                <c:pt idx="4615">
                  <c:v>9.4000000000000004E-3</c:v>
                </c:pt>
                <c:pt idx="4616">
                  <c:v>9.4000000000000004E-3</c:v>
                </c:pt>
                <c:pt idx="4617">
                  <c:v>9.4000000000000004E-3</c:v>
                </c:pt>
                <c:pt idx="4618">
                  <c:v>9.4000000000000004E-3</c:v>
                </c:pt>
                <c:pt idx="4619">
                  <c:v>9.4000000000000004E-3</c:v>
                </c:pt>
                <c:pt idx="4620">
                  <c:v>9.4000000000000004E-3</c:v>
                </c:pt>
                <c:pt idx="4621">
                  <c:v>9.4000000000000004E-3</c:v>
                </c:pt>
                <c:pt idx="4622">
                  <c:v>9.4000000000000004E-3</c:v>
                </c:pt>
                <c:pt idx="4623">
                  <c:v>9.4000000000000004E-3</c:v>
                </c:pt>
                <c:pt idx="4624">
                  <c:v>9.4000000000000004E-3</c:v>
                </c:pt>
                <c:pt idx="4625">
                  <c:v>9.4000000000000004E-3</c:v>
                </c:pt>
                <c:pt idx="4626">
                  <c:v>9.4000000000000004E-3</c:v>
                </c:pt>
                <c:pt idx="4627">
                  <c:v>9.4000000000000004E-3</c:v>
                </c:pt>
                <c:pt idx="4628">
                  <c:v>9.4000000000000004E-3</c:v>
                </c:pt>
                <c:pt idx="4629">
                  <c:v>9.4000000000000004E-3</c:v>
                </c:pt>
                <c:pt idx="4630">
                  <c:v>9.4000000000000004E-3</c:v>
                </c:pt>
                <c:pt idx="4631">
                  <c:v>9.4000000000000004E-3</c:v>
                </c:pt>
                <c:pt idx="4632">
                  <c:v>9.4000000000000004E-3</c:v>
                </c:pt>
                <c:pt idx="4633">
                  <c:v>9.4000000000000004E-3</c:v>
                </c:pt>
                <c:pt idx="4634">
                  <c:v>9.4000000000000004E-3</c:v>
                </c:pt>
                <c:pt idx="4635">
                  <c:v>9.4000000000000004E-3</c:v>
                </c:pt>
                <c:pt idx="4636">
                  <c:v>9.4000000000000004E-3</c:v>
                </c:pt>
                <c:pt idx="4637">
                  <c:v>9.4000000000000004E-3</c:v>
                </c:pt>
                <c:pt idx="4638">
                  <c:v>9.4000000000000004E-3</c:v>
                </c:pt>
                <c:pt idx="4639">
                  <c:v>9.4000000000000004E-3</c:v>
                </c:pt>
                <c:pt idx="4640">
                  <c:v>9.4000000000000004E-3</c:v>
                </c:pt>
                <c:pt idx="4641">
                  <c:v>9.4000000000000004E-3</c:v>
                </c:pt>
                <c:pt idx="4642">
                  <c:v>9.4000000000000004E-3</c:v>
                </c:pt>
                <c:pt idx="4643">
                  <c:v>9.4000000000000004E-3</c:v>
                </c:pt>
                <c:pt idx="4644">
                  <c:v>9.4000000000000004E-3</c:v>
                </c:pt>
                <c:pt idx="4645">
                  <c:v>9.4000000000000004E-3</c:v>
                </c:pt>
                <c:pt idx="4646">
                  <c:v>9.4000000000000004E-3</c:v>
                </c:pt>
                <c:pt idx="4647">
                  <c:v>9.4000000000000004E-3</c:v>
                </c:pt>
                <c:pt idx="4648">
                  <c:v>9.4000000000000004E-3</c:v>
                </c:pt>
                <c:pt idx="4649">
                  <c:v>9.4000000000000004E-3</c:v>
                </c:pt>
                <c:pt idx="4650">
                  <c:v>9.4000000000000004E-3</c:v>
                </c:pt>
                <c:pt idx="4651">
                  <c:v>9.4000000000000004E-3</c:v>
                </c:pt>
                <c:pt idx="4652">
                  <c:v>9.4000000000000004E-3</c:v>
                </c:pt>
                <c:pt idx="4653">
                  <c:v>9.4000000000000004E-3</c:v>
                </c:pt>
                <c:pt idx="4654">
                  <c:v>9.4000000000000004E-3</c:v>
                </c:pt>
                <c:pt idx="4655">
                  <c:v>9.4999999999999998E-3</c:v>
                </c:pt>
                <c:pt idx="4656">
                  <c:v>9.4999999999999998E-3</c:v>
                </c:pt>
                <c:pt idx="4657">
                  <c:v>9.4999999999999998E-3</c:v>
                </c:pt>
                <c:pt idx="4658">
                  <c:v>9.4999999999999998E-3</c:v>
                </c:pt>
                <c:pt idx="4659">
                  <c:v>9.4999999999999998E-3</c:v>
                </c:pt>
                <c:pt idx="4660">
                  <c:v>9.4999999999999998E-3</c:v>
                </c:pt>
                <c:pt idx="4661">
                  <c:v>9.4999999999999998E-3</c:v>
                </c:pt>
                <c:pt idx="4662">
                  <c:v>9.4999999999999998E-3</c:v>
                </c:pt>
                <c:pt idx="4663">
                  <c:v>9.4999999999999998E-3</c:v>
                </c:pt>
                <c:pt idx="4664">
                  <c:v>9.4999999999999998E-3</c:v>
                </c:pt>
                <c:pt idx="4665">
                  <c:v>9.4999999999999998E-3</c:v>
                </c:pt>
                <c:pt idx="4666">
                  <c:v>9.4999999999999998E-3</c:v>
                </c:pt>
                <c:pt idx="4667">
                  <c:v>9.4999999999999998E-3</c:v>
                </c:pt>
                <c:pt idx="4668">
                  <c:v>9.4999999999999998E-3</c:v>
                </c:pt>
                <c:pt idx="4669">
                  <c:v>9.4999999999999998E-3</c:v>
                </c:pt>
                <c:pt idx="4670">
                  <c:v>9.4999999999999998E-3</c:v>
                </c:pt>
                <c:pt idx="4671">
                  <c:v>9.4999999999999998E-3</c:v>
                </c:pt>
                <c:pt idx="4672">
                  <c:v>9.4999999999999998E-3</c:v>
                </c:pt>
                <c:pt idx="4673">
                  <c:v>9.4999999999999998E-3</c:v>
                </c:pt>
                <c:pt idx="4674">
                  <c:v>9.4999999999999998E-3</c:v>
                </c:pt>
                <c:pt idx="4675">
                  <c:v>9.4999999999999998E-3</c:v>
                </c:pt>
                <c:pt idx="4676">
                  <c:v>9.4999999999999998E-3</c:v>
                </c:pt>
                <c:pt idx="4677">
                  <c:v>9.4999999999999998E-3</c:v>
                </c:pt>
                <c:pt idx="4678">
                  <c:v>9.4999999999999998E-3</c:v>
                </c:pt>
                <c:pt idx="4679">
                  <c:v>9.4999999999999998E-3</c:v>
                </c:pt>
                <c:pt idx="4680">
                  <c:v>9.4999999999999998E-3</c:v>
                </c:pt>
                <c:pt idx="4681">
                  <c:v>9.4999999999999998E-3</c:v>
                </c:pt>
                <c:pt idx="4682">
                  <c:v>9.4999999999999998E-3</c:v>
                </c:pt>
                <c:pt idx="4683">
                  <c:v>9.4999999999999998E-3</c:v>
                </c:pt>
                <c:pt idx="4684">
                  <c:v>9.4999999999999998E-3</c:v>
                </c:pt>
                <c:pt idx="4685">
                  <c:v>9.4999999999999998E-3</c:v>
                </c:pt>
                <c:pt idx="4686">
                  <c:v>9.4999999999999998E-3</c:v>
                </c:pt>
                <c:pt idx="4687">
                  <c:v>9.4999999999999998E-3</c:v>
                </c:pt>
                <c:pt idx="4688">
                  <c:v>9.4999999999999998E-3</c:v>
                </c:pt>
                <c:pt idx="4689">
                  <c:v>9.4999999999999998E-3</c:v>
                </c:pt>
                <c:pt idx="4690">
                  <c:v>9.4999999999999998E-3</c:v>
                </c:pt>
                <c:pt idx="4691">
                  <c:v>9.4999999999999998E-3</c:v>
                </c:pt>
                <c:pt idx="4692">
                  <c:v>9.4999999999999998E-3</c:v>
                </c:pt>
                <c:pt idx="4693">
                  <c:v>9.4999999999999998E-3</c:v>
                </c:pt>
                <c:pt idx="4694">
                  <c:v>9.4999999999999998E-3</c:v>
                </c:pt>
                <c:pt idx="4695">
                  <c:v>9.4999999999999998E-3</c:v>
                </c:pt>
                <c:pt idx="4696">
                  <c:v>9.4999999999999998E-3</c:v>
                </c:pt>
                <c:pt idx="4697">
                  <c:v>9.4999999999999998E-3</c:v>
                </c:pt>
                <c:pt idx="4698">
                  <c:v>9.4999999999999998E-3</c:v>
                </c:pt>
                <c:pt idx="4699">
                  <c:v>9.4999999999999998E-3</c:v>
                </c:pt>
                <c:pt idx="4700">
                  <c:v>9.4999999999999998E-3</c:v>
                </c:pt>
                <c:pt idx="4701">
                  <c:v>9.4999999999999998E-3</c:v>
                </c:pt>
                <c:pt idx="4702">
                  <c:v>9.4999999999999998E-3</c:v>
                </c:pt>
                <c:pt idx="4703">
                  <c:v>9.4999999999999998E-3</c:v>
                </c:pt>
                <c:pt idx="4704">
                  <c:v>9.5999999999999992E-3</c:v>
                </c:pt>
                <c:pt idx="4705">
                  <c:v>9.5999999999999992E-3</c:v>
                </c:pt>
                <c:pt idx="4706">
                  <c:v>9.5999999999999992E-3</c:v>
                </c:pt>
                <c:pt idx="4707">
                  <c:v>9.5999999999999992E-3</c:v>
                </c:pt>
                <c:pt idx="4708">
                  <c:v>9.5999999999999992E-3</c:v>
                </c:pt>
                <c:pt idx="4709">
                  <c:v>9.5999999999999992E-3</c:v>
                </c:pt>
                <c:pt idx="4710">
                  <c:v>9.5999999999999992E-3</c:v>
                </c:pt>
                <c:pt idx="4711">
                  <c:v>9.5999999999999992E-3</c:v>
                </c:pt>
                <c:pt idx="4712">
                  <c:v>9.5999999999999992E-3</c:v>
                </c:pt>
                <c:pt idx="4713">
                  <c:v>9.5999999999999992E-3</c:v>
                </c:pt>
                <c:pt idx="4714">
                  <c:v>9.5999999999999992E-3</c:v>
                </c:pt>
                <c:pt idx="4715">
                  <c:v>9.5999999999999992E-3</c:v>
                </c:pt>
                <c:pt idx="4716">
                  <c:v>9.5999999999999992E-3</c:v>
                </c:pt>
                <c:pt idx="4717">
                  <c:v>9.5999999999999992E-3</c:v>
                </c:pt>
                <c:pt idx="4718">
                  <c:v>9.5999999999999992E-3</c:v>
                </c:pt>
                <c:pt idx="4719">
                  <c:v>9.5999999999999992E-3</c:v>
                </c:pt>
                <c:pt idx="4720">
                  <c:v>9.5999999999999992E-3</c:v>
                </c:pt>
                <c:pt idx="4721">
                  <c:v>9.5999999999999992E-3</c:v>
                </c:pt>
                <c:pt idx="4722">
                  <c:v>9.5999999999999992E-3</c:v>
                </c:pt>
                <c:pt idx="4723">
                  <c:v>9.5999999999999992E-3</c:v>
                </c:pt>
                <c:pt idx="4724">
                  <c:v>9.5999999999999992E-3</c:v>
                </c:pt>
                <c:pt idx="4725">
                  <c:v>9.5999999999999992E-3</c:v>
                </c:pt>
                <c:pt idx="4726">
                  <c:v>9.5999999999999992E-3</c:v>
                </c:pt>
                <c:pt idx="4727">
                  <c:v>9.5999999999999992E-3</c:v>
                </c:pt>
                <c:pt idx="4728">
                  <c:v>9.5999999999999992E-3</c:v>
                </c:pt>
                <c:pt idx="4729">
                  <c:v>9.5999999999999992E-3</c:v>
                </c:pt>
                <c:pt idx="4730">
                  <c:v>9.5999999999999992E-3</c:v>
                </c:pt>
                <c:pt idx="4731">
                  <c:v>9.5999999999999992E-3</c:v>
                </c:pt>
                <c:pt idx="4732">
                  <c:v>9.5999999999999992E-3</c:v>
                </c:pt>
                <c:pt idx="4733">
                  <c:v>9.5999999999999992E-3</c:v>
                </c:pt>
                <c:pt idx="4734">
                  <c:v>9.5999999999999992E-3</c:v>
                </c:pt>
                <c:pt idx="4735">
                  <c:v>9.5999999999999992E-3</c:v>
                </c:pt>
                <c:pt idx="4736">
                  <c:v>9.5999999999999992E-3</c:v>
                </c:pt>
                <c:pt idx="4737">
                  <c:v>9.5999999999999992E-3</c:v>
                </c:pt>
                <c:pt idx="4738">
                  <c:v>9.5999999999999992E-3</c:v>
                </c:pt>
                <c:pt idx="4739">
                  <c:v>9.5999999999999992E-3</c:v>
                </c:pt>
                <c:pt idx="4740">
                  <c:v>9.5999999999999992E-3</c:v>
                </c:pt>
                <c:pt idx="4741">
                  <c:v>9.5999999999999992E-3</c:v>
                </c:pt>
                <c:pt idx="4742">
                  <c:v>9.5999999999999992E-3</c:v>
                </c:pt>
                <c:pt idx="4743">
                  <c:v>9.5999999999999992E-3</c:v>
                </c:pt>
                <c:pt idx="4744">
                  <c:v>9.5999999999999992E-3</c:v>
                </c:pt>
                <c:pt idx="4745">
                  <c:v>9.5999999999999992E-3</c:v>
                </c:pt>
                <c:pt idx="4746">
                  <c:v>9.5999999999999992E-3</c:v>
                </c:pt>
                <c:pt idx="4747">
                  <c:v>9.5999999999999992E-3</c:v>
                </c:pt>
                <c:pt idx="4748">
                  <c:v>9.5999999999999992E-3</c:v>
                </c:pt>
                <c:pt idx="4749">
                  <c:v>9.5999999999999992E-3</c:v>
                </c:pt>
                <c:pt idx="4750">
                  <c:v>9.5999999999999992E-3</c:v>
                </c:pt>
                <c:pt idx="4751">
                  <c:v>9.5999999999999992E-3</c:v>
                </c:pt>
                <c:pt idx="4752">
                  <c:v>9.5999999999999992E-3</c:v>
                </c:pt>
                <c:pt idx="4753">
                  <c:v>9.7000000000000003E-3</c:v>
                </c:pt>
                <c:pt idx="4754">
                  <c:v>9.7000000000000003E-3</c:v>
                </c:pt>
                <c:pt idx="4755">
                  <c:v>9.7000000000000003E-3</c:v>
                </c:pt>
                <c:pt idx="4756">
                  <c:v>9.7000000000000003E-3</c:v>
                </c:pt>
                <c:pt idx="4757">
                  <c:v>9.7000000000000003E-3</c:v>
                </c:pt>
                <c:pt idx="4758">
                  <c:v>9.7000000000000003E-3</c:v>
                </c:pt>
                <c:pt idx="4759">
                  <c:v>9.7000000000000003E-3</c:v>
                </c:pt>
                <c:pt idx="4760">
                  <c:v>9.7000000000000003E-3</c:v>
                </c:pt>
                <c:pt idx="4761">
                  <c:v>9.7000000000000003E-3</c:v>
                </c:pt>
                <c:pt idx="4762">
                  <c:v>9.7000000000000003E-3</c:v>
                </c:pt>
                <c:pt idx="4763">
                  <c:v>9.7000000000000003E-3</c:v>
                </c:pt>
                <c:pt idx="4764">
                  <c:v>9.7000000000000003E-3</c:v>
                </c:pt>
                <c:pt idx="4765">
                  <c:v>9.7000000000000003E-3</c:v>
                </c:pt>
                <c:pt idx="4766">
                  <c:v>9.7000000000000003E-3</c:v>
                </c:pt>
                <c:pt idx="4767">
                  <c:v>9.7000000000000003E-3</c:v>
                </c:pt>
                <c:pt idx="4768">
                  <c:v>9.7000000000000003E-3</c:v>
                </c:pt>
                <c:pt idx="4769">
                  <c:v>9.7000000000000003E-3</c:v>
                </c:pt>
                <c:pt idx="4770">
                  <c:v>9.7000000000000003E-3</c:v>
                </c:pt>
                <c:pt idx="4771">
                  <c:v>9.7000000000000003E-3</c:v>
                </c:pt>
                <c:pt idx="4772">
                  <c:v>9.7000000000000003E-3</c:v>
                </c:pt>
                <c:pt idx="4773">
                  <c:v>9.7000000000000003E-3</c:v>
                </c:pt>
                <c:pt idx="4774">
                  <c:v>9.7000000000000003E-3</c:v>
                </c:pt>
                <c:pt idx="4775">
                  <c:v>9.7000000000000003E-3</c:v>
                </c:pt>
                <c:pt idx="4776">
                  <c:v>9.7000000000000003E-3</c:v>
                </c:pt>
                <c:pt idx="4777">
                  <c:v>9.7000000000000003E-3</c:v>
                </c:pt>
                <c:pt idx="4778">
                  <c:v>9.7000000000000003E-3</c:v>
                </c:pt>
                <c:pt idx="4779">
                  <c:v>9.7000000000000003E-3</c:v>
                </c:pt>
                <c:pt idx="4780">
                  <c:v>9.7000000000000003E-3</c:v>
                </c:pt>
                <c:pt idx="4781">
                  <c:v>9.7000000000000003E-3</c:v>
                </c:pt>
                <c:pt idx="4782">
                  <c:v>9.7000000000000003E-3</c:v>
                </c:pt>
                <c:pt idx="4783">
                  <c:v>9.7000000000000003E-3</c:v>
                </c:pt>
                <c:pt idx="4784">
                  <c:v>9.7000000000000003E-3</c:v>
                </c:pt>
                <c:pt idx="4785">
                  <c:v>9.7000000000000003E-3</c:v>
                </c:pt>
                <c:pt idx="4786">
                  <c:v>9.7000000000000003E-3</c:v>
                </c:pt>
                <c:pt idx="4787">
                  <c:v>9.7000000000000003E-3</c:v>
                </c:pt>
                <c:pt idx="4788">
                  <c:v>9.7000000000000003E-3</c:v>
                </c:pt>
                <c:pt idx="4789">
                  <c:v>9.7000000000000003E-3</c:v>
                </c:pt>
                <c:pt idx="4790">
                  <c:v>9.7000000000000003E-3</c:v>
                </c:pt>
                <c:pt idx="4791">
                  <c:v>9.7000000000000003E-3</c:v>
                </c:pt>
                <c:pt idx="4792">
                  <c:v>9.7000000000000003E-3</c:v>
                </c:pt>
                <c:pt idx="4793">
                  <c:v>9.7000000000000003E-3</c:v>
                </c:pt>
                <c:pt idx="4794">
                  <c:v>9.7000000000000003E-3</c:v>
                </c:pt>
                <c:pt idx="4795">
                  <c:v>9.7000000000000003E-3</c:v>
                </c:pt>
                <c:pt idx="4796">
                  <c:v>9.7000000000000003E-3</c:v>
                </c:pt>
                <c:pt idx="4797">
                  <c:v>9.7000000000000003E-3</c:v>
                </c:pt>
                <c:pt idx="4798">
                  <c:v>9.7000000000000003E-3</c:v>
                </c:pt>
                <c:pt idx="4799">
                  <c:v>9.7000000000000003E-3</c:v>
                </c:pt>
                <c:pt idx="4800">
                  <c:v>9.7000000000000003E-3</c:v>
                </c:pt>
                <c:pt idx="4801">
                  <c:v>9.7000000000000003E-3</c:v>
                </c:pt>
                <c:pt idx="4802">
                  <c:v>9.7999999999999997E-3</c:v>
                </c:pt>
                <c:pt idx="4803">
                  <c:v>9.7999999999999997E-3</c:v>
                </c:pt>
                <c:pt idx="4804">
                  <c:v>9.7999999999999997E-3</c:v>
                </c:pt>
                <c:pt idx="4805">
                  <c:v>9.7999999999999997E-3</c:v>
                </c:pt>
                <c:pt idx="4806">
                  <c:v>9.7999999999999997E-3</c:v>
                </c:pt>
                <c:pt idx="4807">
                  <c:v>9.7999999999999997E-3</c:v>
                </c:pt>
                <c:pt idx="4808">
                  <c:v>9.7999999999999997E-3</c:v>
                </c:pt>
                <c:pt idx="4809">
                  <c:v>9.7999999999999997E-3</c:v>
                </c:pt>
                <c:pt idx="4810">
                  <c:v>9.7999999999999997E-3</c:v>
                </c:pt>
                <c:pt idx="4811">
                  <c:v>9.7999999999999997E-3</c:v>
                </c:pt>
                <c:pt idx="4812">
                  <c:v>9.7999999999999997E-3</c:v>
                </c:pt>
                <c:pt idx="4813">
                  <c:v>9.7999999999999997E-3</c:v>
                </c:pt>
                <c:pt idx="4814">
                  <c:v>9.7999999999999997E-3</c:v>
                </c:pt>
                <c:pt idx="4815">
                  <c:v>9.7999999999999997E-3</c:v>
                </c:pt>
                <c:pt idx="4816">
                  <c:v>9.7999999999999997E-3</c:v>
                </c:pt>
                <c:pt idx="4817">
                  <c:v>9.7999999999999997E-3</c:v>
                </c:pt>
                <c:pt idx="4818">
                  <c:v>9.7999999999999997E-3</c:v>
                </c:pt>
                <c:pt idx="4819">
                  <c:v>9.7999999999999997E-3</c:v>
                </c:pt>
                <c:pt idx="4820">
                  <c:v>9.7999999999999997E-3</c:v>
                </c:pt>
                <c:pt idx="4821">
                  <c:v>9.7999999999999997E-3</c:v>
                </c:pt>
                <c:pt idx="4822">
                  <c:v>9.7999999999999997E-3</c:v>
                </c:pt>
                <c:pt idx="4823">
                  <c:v>9.7999999999999997E-3</c:v>
                </c:pt>
                <c:pt idx="4824">
                  <c:v>9.7999999999999997E-3</c:v>
                </c:pt>
                <c:pt idx="4825">
                  <c:v>9.7999999999999997E-3</c:v>
                </c:pt>
                <c:pt idx="4826">
                  <c:v>9.7999999999999997E-3</c:v>
                </c:pt>
                <c:pt idx="4827">
                  <c:v>9.7999999999999997E-3</c:v>
                </c:pt>
                <c:pt idx="4828">
                  <c:v>9.7999999999999997E-3</c:v>
                </c:pt>
                <c:pt idx="4829">
                  <c:v>9.7999999999999997E-3</c:v>
                </c:pt>
                <c:pt idx="4830">
                  <c:v>9.7999999999999997E-3</c:v>
                </c:pt>
                <c:pt idx="4831">
                  <c:v>9.7999999999999997E-3</c:v>
                </c:pt>
                <c:pt idx="4832">
                  <c:v>9.7999999999999997E-3</c:v>
                </c:pt>
                <c:pt idx="4833">
                  <c:v>9.7999999999999997E-3</c:v>
                </c:pt>
                <c:pt idx="4834">
                  <c:v>9.7999999999999997E-3</c:v>
                </c:pt>
                <c:pt idx="4835">
                  <c:v>9.7999999999999997E-3</c:v>
                </c:pt>
                <c:pt idx="4836">
                  <c:v>9.7999999999999997E-3</c:v>
                </c:pt>
                <c:pt idx="4837">
                  <c:v>9.7999999999999997E-3</c:v>
                </c:pt>
                <c:pt idx="4838">
                  <c:v>9.7999999999999997E-3</c:v>
                </c:pt>
                <c:pt idx="4839">
                  <c:v>9.7999999999999997E-3</c:v>
                </c:pt>
                <c:pt idx="4840">
                  <c:v>9.7999999999999997E-3</c:v>
                </c:pt>
                <c:pt idx="4841">
                  <c:v>9.7999999999999997E-3</c:v>
                </c:pt>
                <c:pt idx="4842">
                  <c:v>9.7999999999999997E-3</c:v>
                </c:pt>
                <c:pt idx="4843">
                  <c:v>9.7999999999999997E-3</c:v>
                </c:pt>
                <c:pt idx="4844">
                  <c:v>9.7999999999999997E-3</c:v>
                </c:pt>
                <c:pt idx="4845">
                  <c:v>9.7999999999999997E-3</c:v>
                </c:pt>
                <c:pt idx="4846">
                  <c:v>9.7999999999999997E-3</c:v>
                </c:pt>
                <c:pt idx="4847">
                  <c:v>9.7999999999999997E-3</c:v>
                </c:pt>
                <c:pt idx="4848">
                  <c:v>9.7999999999999997E-3</c:v>
                </c:pt>
                <c:pt idx="4849">
                  <c:v>9.7999999999999997E-3</c:v>
                </c:pt>
                <c:pt idx="4850">
                  <c:v>9.7999999999999997E-3</c:v>
                </c:pt>
                <c:pt idx="4851">
                  <c:v>9.9000000000000008E-3</c:v>
                </c:pt>
                <c:pt idx="4852">
                  <c:v>9.9000000000000008E-3</c:v>
                </c:pt>
                <c:pt idx="4853">
                  <c:v>9.9000000000000008E-3</c:v>
                </c:pt>
                <c:pt idx="4854">
                  <c:v>9.9000000000000008E-3</c:v>
                </c:pt>
                <c:pt idx="4855">
                  <c:v>9.9000000000000008E-3</c:v>
                </c:pt>
                <c:pt idx="4856">
                  <c:v>9.9000000000000008E-3</c:v>
                </c:pt>
                <c:pt idx="4857">
                  <c:v>9.9000000000000008E-3</c:v>
                </c:pt>
                <c:pt idx="4858">
                  <c:v>9.9000000000000008E-3</c:v>
                </c:pt>
                <c:pt idx="4859">
                  <c:v>9.9000000000000008E-3</c:v>
                </c:pt>
                <c:pt idx="4860">
                  <c:v>9.9000000000000008E-3</c:v>
                </c:pt>
                <c:pt idx="4861">
                  <c:v>9.9000000000000008E-3</c:v>
                </c:pt>
                <c:pt idx="4862">
                  <c:v>9.9000000000000008E-3</c:v>
                </c:pt>
                <c:pt idx="4863">
                  <c:v>9.9000000000000008E-3</c:v>
                </c:pt>
                <c:pt idx="4864">
                  <c:v>9.9000000000000008E-3</c:v>
                </c:pt>
                <c:pt idx="4865">
                  <c:v>9.9000000000000008E-3</c:v>
                </c:pt>
                <c:pt idx="4866">
                  <c:v>9.9000000000000008E-3</c:v>
                </c:pt>
                <c:pt idx="4867">
                  <c:v>9.9000000000000008E-3</c:v>
                </c:pt>
                <c:pt idx="4868">
                  <c:v>9.9000000000000008E-3</c:v>
                </c:pt>
                <c:pt idx="4869">
                  <c:v>9.9000000000000008E-3</c:v>
                </c:pt>
                <c:pt idx="4870">
                  <c:v>9.9000000000000008E-3</c:v>
                </c:pt>
                <c:pt idx="4871">
                  <c:v>9.9000000000000008E-3</c:v>
                </c:pt>
                <c:pt idx="4872">
                  <c:v>9.9000000000000008E-3</c:v>
                </c:pt>
                <c:pt idx="4873">
                  <c:v>9.9000000000000008E-3</c:v>
                </c:pt>
                <c:pt idx="4874">
                  <c:v>9.9000000000000008E-3</c:v>
                </c:pt>
                <c:pt idx="4875">
                  <c:v>9.9000000000000008E-3</c:v>
                </c:pt>
                <c:pt idx="4876">
                  <c:v>9.9000000000000008E-3</c:v>
                </c:pt>
                <c:pt idx="4877">
                  <c:v>9.9000000000000008E-3</c:v>
                </c:pt>
                <c:pt idx="4878">
                  <c:v>9.9000000000000008E-3</c:v>
                </c:pt>
                <c:pt idx="4879">
                  <c:v>9.9000000000000008E-3</c:v>
                </c:pt>
                <c:pt idx="4880">
                  <c:v>9.9000000000000008E-3</c:v>
                </c:pt>
                <c:pt idx="4881">
                  <c:v>9.9000000000000008E-3</c:v>
                </c:pt>
                <c:pt idx="4882">
                  <c:v>9.9000000000000008E-3</c:v>
                </c:pt>
                <c:pt idx="4883">
                  <c:v>9.9000000000000008E-3</c:v>
                </c:pt>
                <c:pt idx="4884">
                  <c:v>9.9000000000000008E-3</c:v>
                </c:pt>
                <c:pt idx="4885">
                  <c:v>9.9000000000000008E-3</c:v>
                </c:pt>
                <c:pt idx="4886">
                  <c:v>9.9000000000000008E-3</c:v>
                </c:pt>
                <c:pt idx="4887">
                  <c:v>9.9000000000000008E-3</c:v>
                </c:pt>
                <c:pt idx="4888">
                  <c:v>9.9000000000000008E-3</c:v>
                </c:pt>
                <c:pt idx="4889">
                  <c:v>9.9000000000000008E-3</c:v>
                </c:pt>
                <c:pt idx="4890">
                  <c:v>9.9000000000000008E-3</c:v>
                </c:pt>
                <c:pt idx="4891">
                  <c:v>9.9000000000000008E-3</c:v>
                </c:pt>
                <c:pt idx="4892">
                  <c:v>9.9000000000000008E-3</c:v>
                </c:pt>
                <c:pt idx="4893">
                  <c:v>9.9000000000000008E-3</c:v>
                </c:pt>
                <c:pt idx="4894">
                  <c:v>9.9000000000000008E-3</c:v>
                </c:pt>
                <c:pt idx="4895">
                  <c:v>9.9000000000000008E-3</c:v>
                </c:pt>
                <c:pt idx="4896">
                  <c:v>9.9000000000000008E-3</c:v>
                </c:pt>
                <c:pt idx="4897">
                  <c:v>9.9000000000000008E-3</c:v>
                </c:pt>
                <c:pt idx="4898">
                  <c:v>9.9000000000000008E-3</c:v>
                </c:pt>
                <c:pt idx="4899">
                  <c:v>9.9000000000000008E-3</c:v>
                </c:pt>
              </c:numCache>
            </c:numRef>
          </c:xVal>
          <c:yVal>
            <c:numRef>
              <c:f>Rezultati_all_mean__max_corrs!$A$2:$A$4901</c:f>
              <c:numCache>
                <c:formatCode>General</c:formatCode>
                <c:ptCount val="4900"/>
                <c:pt idx="0">
                  <c:v>0.744292489</c:v>
                </c:pt>
                <c:pt idx="1">
                  <c:v>0.80606019799999995</c:v>
                </c:pt>
                <c:pt idx="2">
                  <c:v>0.84720954400000004</c:v>
                </c:pt>
                <c:pt idx="3">
                  <c:v>0.87397739900000004</c:v>
                </c:pt>
                <c:pt idx="4">
                  <c:v>0.89540519399999996</c:v>
                </c:pt>
                <c:pt idx="5">
                  <c:v>0.90361397099999996</c:v>
                </c:pt>
                <c:pt idx="6">
                  <c:v>0.90424838100000005</c:v>
                </c:pt>
                <c:pt idx="7">
                  <c:v>0.91252671399999996</c:v>
                </c:pt>
                <c:pt idx="8">
                  <c:v>0.92033551499999999</c:v>
                </c:pt>
                <c:pt idx="9">
                  <c:v>0.91570547199999996</c:v>
                </c:pt>
                <c:pt idx="10">
                  <c:v>0.901080518</c:v>
                </c:pt>
                <c:pt idx="11">
                  <c:v>0.89409105099999997</c:v>
                </c:pt>
                <c:pt idx="12">
                  <c:v>0.92357624900000002</c:v>
                </c:pt>
                <c:pt idx="13">
                  <c:v>0.92789864099999997</c:v>
                </c:pt>
                <c:pt idx="14">
                  <c:v>0.918286767</c:v>
                </c:pt>
                <c:pt idx="15">
                  <c:v>0.91424857500000001</c:v>
                </c:pt>
                <c:pt idx="16">
                  <c:v>0.93625926800000003</c:v>
                </c:pt>
                <c:pt idx="17">
                  <c:v>0.93970578599999999</c:v>
                </c:pt>
                <c:pt idx="18">
                  <c:v>0.93866115999999999</c:v>
                </c:pt>
                <c:pt idx="19">
                  <c:v>0.92871284899999995</c:v>
                </c:pt>
                <c:pt idx="20">
                  <c:v>0.93407479400000004</c:v>
                </c:pt>
                <c:pt idx="21">
                  <c:v>0.93897551000000001</c:v>
                </c:pt>
                <c:pt idx="22">
                  <c:v>0.90735995700000005</c:v>
                </c:pt>
                <c:pt idx="23">
                  <c:v>0.93199196900000003</c:v>
                </c:pt>
                <c:pt idx="24">
                  <c:v>0.915510402</c:v>
                </c:pt>
                <c:pt idx="25">
                  <c:v>0.93308917000000002</c:v>
                </c:pt>
                <c:pt idx="26">
                  <c:v>0.93241118000000001</c:v>
                </c:pt>
                <c:pt idx="27">
                  <c:v>0.94315019499999997</c:v>
                </c:pt>
                <c:pt idx="28">
                  <c:v>0.92190094600000005</c:v>
                </c:pt>
                <c:pt idx="29">
                  <c:v>0.91232866899999998</c:v>
                </c:pt>
                <c:pt idx="30">
                  <c:v>0.94818978799999998</c:v>
                </c:pt>
                <c:pt idx="31">
                  <c:v>0.94283643900000003</c:v>
                </c:pt>
                <c:pt idx="32">
                  <c:v>0.93927407299999999</c:v>
                </c:pt>
                <c:pt idx="33">
                  <c:v>0.93916770199999999</c:v>
                </c:pt>
                <c:pt idx="34">
                  <c:v>0.92833540699999995</c:v>
                </c:pt>
                <c:pt idx="35">
                  <c:v>0.939271788</c:v>
                </c:pt>
                <c:pt idx="36">
                  <c:v>0.94000368700000003</c:v>
                </c:pt>
                <c:pt idx="37">
                  <c:v>0.94119123900000001</c:v>
                </c:pt>
                <c:pt idx="38">
                  <c:v>0.926970089</c:v>
                </c:pt>
                <c:pt idx="39">
                  <c:v>0.94205672799999995</c:v>
                </c:pt>
                <c:pt idx="40">
                  <c:v>0.92390138600000005</c:v>
                </c:pt>
                <c:pt idx="41">
                  <c:v>0.94621209399999995</c:v>
                </c:pt>
                <c:pt idx="42">
                  <c:v>0.94435533199999999</c:v>
                </c:pt>
                <c:pt idx="43">
                  <c:v>0.92405208100000003</c:v>
                </c:pt>
                <c:pt idx="44">
                  <c:v>0.94616903799999996</c:v>
                </c:pt>
                <c:pt idx="45">
                  <c:v>0.93963428599999999</c:v>
                </c:pt>
                <c:pt idx="46">
                  <c:v>0.94111462400000001</c:v>
                </c:pt>
                <c:pt idx="47">
                  <c:v>0.93647859</c:v>
                </c:pt>
                <c:pt idx="48">
                  <c:v>0.93027465399999998</c:v>
                </c:pt>
                <c:pt idx="49">
                  <c:v>0.76341876099999995</c:v>
                </c:pt>
                <c:pt idx="50">
                  <c:v>0.82945268900000002</c:v>
                </c:pt>
                <c:pt idx="51">
                  <c:v>0.83969198099999998</c:v>
                </c:pt>
                <c:pt idx="52">
                  <c:v>0.85868655900000002</c:v>
                </c:pt>
                <c:pt idx="53">
                  <c:v>0.88827888700000002</c:v>
                </c:pt>
                <c:pt idx="54">
                  <c:v>0.891202571</c:v>
                </c:pt>
                <c:pt idx="55">
                  <c:v>0.88975414900000005</c:v>
                </c:pt>
                <c:pt idx="56">
                  <c:v>0.920633268</c:v>
                </c:pt>
                <c:pt idx="57">
                  <c:v>0.91158411500000003</c:v>
                </c:pt>
                <c:pt idx="58">
                  <c:v>0.899258369</c:v>
                </c:pt>
                <c:pt idx="59">
                  <c:v>0.90716337499999999</c:v>
                </c:pt>
                <c:pt idx="60">
                  <c:v>0.90950724999999999</c:v>
                </c:pt>
                <c:pt idx="61">
                  <c:v>0.93051582099999997</c:v>
                </c:pt>
                <c:pt idx="62">
                  <c:v>0.90495893500000002</c:v>
                </c:pt>
                <c:pt idx="63">
                  <c:v>0.91319477199999999</c:v>
                </c:pt>
                <c:pt idx="64">
                  <c:v>0.904642748</c:v>
                </c:pt>
                <c:pt idx="65">
                  <c:v>0.93780623900000004</c:v>
                </c:pt>
                <c:pt idx="66">
                  <c:v>0.90493402300000003</c:v>
                </c:pt>
                <c:pt idx="67">
                  <c:v>0.91983247899999998</c:v>
                </c:pt>
                <c:pt idx="68">
                  <c:v>0.91582059900000001</c:v>
                </c:pt>
                <c:pt idx="69">
                  <c:v>0.93745428500000005</c:v>
                </c:pt>
                <c:pt idx="70">
                  <c:v>0.93711776800000002</c:v>
                </c:pt>
                <c:pt idx="71">
                  <c:v>0.93868446299999997</c:v>
                </c:pt>
                <c:pt idx="72">
                  <c:v>0.93478423600000005</c:v>
                </c:pt>
                <c:pt idx="73">
                  <c:v>0.93866916600000005</c:v>
                </c:pt>
                <c:pt idx="74">
                  <c:v>0.936548465</c:v>
                </c:pt>
                <c:pt idx="75">
                  <c:v>0.94319822799999997</c:v>
                </c:pt>
                <c:pt idx="76">
                  <c:v>0.91465117500000004</c:v>
                </c:pt>
                <c:pt idx="77">
                  <c:v>0.91652299699999995</c:v>
                </c:pt>
                <c:pt idx="78">
                  <c:v>0.93580005200000005</c:v>
                </c:pt>
                <c:pt idx="79">
                  <c:v>0.941159525</c:v>
                </c:pt>
                <c:pt idx="80">
                  <c:v>0.93049732100000004</c:v>
                </c:pt>
                <c:pt idx="81">
                  <c:v>0.920413853</c:v>
                </c:pt>
                <c:pt idx="82">
                  <c:v>0.94191320199999995</c:v>
                </c:pt>
                <c:pt idx="83">
                  <c:v>0.92581118299999998</c:v>
                </c:pt>
                <c:pt idx="84">
                  <c:v>0.92904887599999997</c:v>
                </c:pt>
                <c:pt idx="85">
                  <c:v>0.94760467500000001</c:v>
                </c:pt>
                <c:pt idx="86">
                  <c:v>0.936715984</c:v>
                </c:pt>
                <c:pt idx="87">
                  <c:v>0.91782764299999997</c:v>
                </c:pt>
                <c:pt idx="88">
                  <c:v>0.927807779</c:v>
                </c:pt>
                <c:pt idx="89">
                  <c:v>0.93431615199999996</c:v>
                </c:pt>
                <c:pt idx="90">
                  <c:v>0.93667068099999995</c:v>
                </c:pt>
                <c:pt idx="91">
                  <c:v>0.94025153900000003</c:v>
                </c:pt>
                <c:pt idx="92">
                  <c:v>0.93468062100000004</c:v>
                </c:pt>
                <c:pt idx="93">
                  <c:v>0.94253046100000004</c:v>
                </c:pt>
                <c:pt idx="94">
                  <c:v>0.93815550299999995</c:v>
                </c:pt>
                <c:pt idx="95">
                  <c:v>0.91774370800000005</c:v>
                </c:pt>
                <c:pt idx="96">
                  <c:v>0.93503735200000004</c:v>
                </c:pt>
                <c:pt idx="97">
                  <c:v>0.94541378899999995</c:v>
                </c:pt>
                <c:pt idx="98">
                  <c:v>0.744347011</c:v>
                </c:pt>
                <c:pt idx="99">
                  <c:v>0.79811568700000002</c:v>
                </c:pt>
                <c:pt idx="100">
                  <c:v>0.86113558599999995</c:v>
                </c:pt>
                <c:pt idx="101">
                  <c:v>0.87320654399999997</c:v>
                </c:pt>
                <c:pt idx="102">
                  <c:v>0.88538492599999996</c:v>
                </c:pt>
                <c:pt idx="103">
                  <c:v>0.89136731000000002</c:v>
                </c:pt>
                <c:pt idx="104">
                  <c:v>0.89460413599999999</c:v>
                </c:pt>
                <c:pt idx="105">
                  <c:v>0.90072798499999995</c:v>
                </c:pt>
                <c:pt idx="106">
                  <c:v>0.91041407900000004</c:v>
                </c:pt>
                <c:pt idx="107">
                  <c:v>0.90594781800000002</c:v>
                </c:pt>
                <c:pt idx="108">
                  <c:v>0.90278296599999996</c:v>
                </c:pt>
                <c:pt idx="109">
                  <c:v>0.90481299999999998</c:v>
                </c:pt>
                <c:pt idx="110">
                  <c:v>0.91415912300000002</c:v>
                </c:pt>
                <c:pt idx="111">
                  <c:v>0.92425065500000003</c:v>
                </c:pt>
                <c:pt idx="112">
                  <c:v>0.91480470300000005</c:v>
                </c:pt>
                <c:pt idx="113">
                  <c:v>0.93558683899999995</c:v>
                </c:pt>
                <c:pt idx="114">
                  <c:v>0.93144079899999999</c:v>
                </c:pt>
                <c:pt idx="115">
                  <c:v>0.93518688800000005</c:v>
                </c:pt>
                <c:pt idx="116">
                  <c:v>0.93923192099999997</c:v>
                </c:pt>
                <c:pt idx="117">
                  <c:v>0.92220080800000004</c:v>
                </c:pt>
                <c:pt idx="118">
                  <c:v>0.93263745200000003</c:v>
                </c:pt>
                <c:pt idx="119">
                  <c:v>0.93782161100000005</c:v>
                </c:pt>
                <c:pt idx="120">
                  <c:v>0.93894160299999996</c:v>
                </c:pt>
                <c:pt idx="121">
                  <c:v>0.93579723699999995</c:v>
                </c:pt>
                <c:pt idx="122">
                  <c:v>0.93222768899999997</c:v>
                </c:pt>
                <c:pt idx="123">
                  <c:v>0.92952551100000003</c:v>
                </c:pt>
                <c:pt idx="124">
                  <c:v>0.93691814399999995</c:v>
                </c:pt>
                <c:pt idx="125">
                  <c:v>0.93932159400000004</c:v>
                </c:pt>
                <c:pt idx="126">
                  <c:v>0.94753871199999995</c:v>
                </c:pt>
                <c:pt idx="127">
                  <c:v>0.91486167500000004</c:v>
                </c:pt>
                <c:pt idx="128">
                  <c:v>0.91919419899999999</c:v>
                </c:pt>
                <c:pt idx="129">
                  <c:v>0.91810254899999999</c:v>
                </c:pt>
                <c:pt idx="130">
                  <c:v>0.92053054300000003</c:v>
                </c:pt>
                <c:pt idx="131">
                  <c:v>0.94292422899999995</c:v>
                </c:pt>
                <c:pt idx="132">
                  <c:v>0.94486915299999996</c:v>
                </c:pt>
                <c:pt idx="133">
                  <c:v>0.92032139400000001</c:v>
                </c:pt>
                <c:pt idx="134">
                  <c:v>0.94374471900000001</c:v>
                </c:pt>
                <c:pt idx="135">
                  <c:v>0.93902868699999997</c:v>
                </c:pt>
                <c:pt idx="136">
                  <c:v>0.93912613599999994</c:v>
                </c:pt>
                <c:pt idx="137">
                  <c:v>0.936145542</c:v>
                </c:pt>
                <c:pt idx="138">
                  <c:v>0.93549647499999999</c:v>
                </c:pt>
                <c:pt idx="139">
                  <c:v>0.94162311499999996</c:v>
                </c:pt>
                <c:pt idx="140">
                  <c:v>0.94443317400000004</c:v>
                </c:pt>
                <c:pt idx="141">
                  <c:v>0.939204339</c:v>
                </c:pt>
                <c:pt idx="142">
                  <c:v>0.93951021599999995</c:v>
                </c:pt>
                <c:pt idx="143">
                  <c:v>0.94225351000000002</c:v>
                </c:pt>
                <c:pt idx="144">
                  <c:v>0.94311702399999997</c:v>
                </c:pt>
                <c:pt idx="145">
                  <c:v>0.94523926700000005</c:v>
                </c:pt>
                <c:pt idx="146">
                  <c:v>0.94221174500000004</c:v>
                </c:pt>
                <c:pt idx="147">
                  <c:v>0.77305585200000004</c:v>
                </c:pt>
                <c:pt idx="148">
                  <c:v>0.82409769300000002</c:v>
                </c:pt>
                <c:pt idx="149">
                  <c:v>0.83348202900000001</c:v>
                </c:pt>
                <c:pt idx="150">
                  <c:v>0.86715838700000003</c:v>
                </c:pt>
                <c:pt idx="151">
                  <c:v>0.89202532300000004</c:v>
                </c:pt>
                <c:pt idx="152">
                  <c:v>0.90385653600000004</c:v>
                </c:pt>
                <c:pt idx="153">
                  <c:v>0.88367014099999996</c:v>
                </c:pt>
                <c:pt idx="154">
                  <c:v>0.89392474899999996</c:v>
                </c:pt>
                <c:pt idx="155">
                  <c:v>0.91096922599999997</c:v>
                </c:pt>
                <c:pt idx="156">
                  <c:v>0.90419053000000005</c:v>
                </c:pt>
                <c:pt idx="157">
                  <c:v>0.91135773099999995</c:v>
                </c:pt>
                <c:pt idx="158">
                  <c:v>0.92232078699999998</c:v>
                </c:pt>
                <c:pt idx="159">
                  <c:v>0.92256289999999996</c:v>
                </c:pt>
                <c:pt idx="160">
                  <c:v>0.92210740199999996</c:v>
                </c:pt>
                <c:pt idx="161">
                  <c:v>0.91577033699999999</c:v>
                </c:pt>
                <c:pt idx="162">
                  <c:v>0.93382903100000003</c:v>
                </c:pt>
                <c:pt idx="163">
                  <c:v>0.90352010100000002</c:v>
                </c:pt>
                <c:pt idx="164">
                  <c:v>0.93065614399999996</c:v>
                </c:pt>
                <c:pt idx="165">
                  <c:v>0.91333712099999997</c:v>
                </c:pt>
                <c:pt idx="166">
                  <c:v>0.92334373800000002</c:v>
                </c:pt>
                <c:pt idx="167">
                  <c:v>0.93729494000000002</c:v>
                </c:pt>
                <c:pt idx="168">
                  <c:v>0.93726412800000003</c:v>
                </c:pt>
                <c:pt idx="169">
                  <c:v>0.93795822100000004</c:v>
                </c:pt>
                <c:pt idx="170">
                  <c:v>0.93544203800000003</c:v>
                </c:pt>
                <c:pt idx="171">
                  <c:v>0.93715746700000002</c:v>
                </c:pt>
                <c:pt idx="172">
                  <c:v>0.92915193699999998</c:v>
                </c:pt>
                <c:pt idx="173">
                  <c:v>0.92904771900000005</c:v>
                </c:pt>
                <c:pt idx="174">
                  <c:v>0.92676280600000005</c:v>
                </c:pt>
                <c:pt idx="175">
                  <c:v>0.93983370399999999</c:v>
                </c:pt>
                <c:pt idx="176">
                  <c:v>0.927946084</c:v>
                </c:pt>
                <c:pt idx="177">
                  <c:v>0.91680269999999997</c:v>
                </c:pt>
                <c:pt idx="178">
                  <c:v>0.93578186299999999</c:v>
                </c:pt>
                <c:pt idx="179">
                  <c:v>0.93322330499999995</c:v>
                </c:pt>
                <c:pt idx="180">
                  <c:v>0.937298768</c:v>
                </c:pt>
                <c:pt idx="181">
                  <c:v>0.93618785400000004</c:v>
                </c:pt>
                <c:pt idx="182">
                  <c:v>0.93291713499999995</c:v>
                </c:pt>
                <c:pt idx="183">
                  <c:v>0.92387900199999995</c:v>
                </c:pt>
                <c:pt idx="184">
                  <c:v>0.93991175500000002</c:v>
                </c:pt>
                <c:pt idx="185">
                  <c:v>0.929122279</c:v>
                </c:pt>
                <c:pt idx="186">
                  <c:v>0.93907908299999998</c:v>
                </c:pt>
                <c:pt idx="187">
                  <c:v>0.92497709500000003</c:v>
                </c:pt>
                <c:pt idx="188">
                  <c:v>0.92806443599999999</c:v>
                </c:pt>
                <c:pt idx="189">
                  <c:v>0.93587977499999997</c:v>
                </c:pt>
                <c:pt idx="190">
                  <c:v>0.94093075999999998</c:v>
                </c:pt>
                <c:pt idx="191">
                  <c:v>0.94313578200000003</c:v>
                </c:pt>
                <c:pt idx="192">
                  <c:v>0.94288274000000005</c:v>
                </c:pt>
                <c:pt idx="193">
                  <c:v>0.94092295199999998</c:v>
                </c:pt>
                <c:pt idx="194">
                  <c:v>0.92097909300000003</c:v>
                </c:pt>
                <c:pt idx="195">
                  <c:v>0.93020689499999998</c:v>
                </c:pt>
                <c:pt idx="196">
                  <c:v>0.76812255600000001</c:v>
                </c:pt>
                <c:pt idx="197">
                  <c:v>0.80201178200000001</c:v>
                </c:pt>
                <c:pt idx="198">
                  <c:v>0.85263832399999995</c:v>
                </c:pt>
                <c:pt idx="199">
                  <c:v>0.86528405600000002</c:v>
                </c:pt>
                <c:pt idx="200">
                  <c:v>0.87647488299999998</c:v>
                </c:pt>
                <c:pt idx="201">
                  <c:v>0.88626932400000002</c:v>
                </c:pt>
                <c:pt idx="202">
                  <c:v>0.912000221</c:v>
                </c:pt>
                <c:pt idx="203">
                  <c:v>0.91660577799999998</c:v>
                </c:pt>
                <c:pt idx="204">
                  <c:v>0.90731241900000004</c:v>
                </c:pt>
                <c:pt idx="205">
                  <c:v>0.92528431300000002</c:v>
                </c:pt>
                <c:pt idx="206">
                  <c:v>0.91005252699999994</c:v>
                </c:pt>
                <c:pt idx="207">
                  <c:v>0.92362792599999999</c:v>
                </c:pt>
                <c:pt idx="208">
                  <c:v>0.92378279900000004</c:v>
                </c:pt>
                <c:pt idx="209">
                  <c:v>0.91274756099999999</c:v>
                </c:pt>
                <c:pt idx="210">
                  <c:v>0.91007270200000001</c:v>
                </c:pt>
                <c:pt idx="211">
                  <c:v>0.92990925999999996</c:v>
                </c:pt>
                <c:pt idx="212">
                  <c:v>0.90779845800000003</c:v>
                </c:pt>
                <c:pt idx="213">
                  <c:v>0.93453947100000001</c:v>
                </c:pt>
                <c:pt idx="214">
                  <c:v>0.91816780799999997</c:v>
                </c:pt>
                <c:pt idx="215">
                  <c:v>0.917557752</c:v>
                </c:pt>
                <c:pt idx="216">
                  <c:v>0.93126566899999996</c:v>
                </c:pt>
                <c:pt idx="217">
                  <c:v>0.92514073600000002</c:v>
                </c:pt>
                <c:pt idx="218">
                  <c:v>0.93798545899999997</c:v>
                </c:pt>
                <c:pt idx="219">
                  <c:v>0.91212351999999997</c:v>
                </c:pt>
                <c:pt idx="220">
                  <c:v>0.93842762599999996</c:v>
                </c:pt>
                <c:pt idx="221">
                  <c:v>0.91965402399999996</c:v>
                </c:pt>
                <c:pt idx="222">
                  <c:v>0.94092267900000004</c:v>
                </c:pt>
                <c:pt idx="223">
                  <c:v>0.93711140000000004</c:v>
                </c:pt>
                <c:pt idx="224">
                  <c:v>0.93958108299999998</c:v>
                </c:pt>
                <c:pt idx="225">
                  <c:v>0.94005522799999996</c:v>
                </c:pt>
                <c:pt idx="226">
                  <c:v>0.941004128</c:v>
                </c:pt>
                <c:pt idx="227">
                  <c:v>0.94178850400000003</c:v>
                </c:pt>
                <c:pt idx="228">
                  <c:v>0.93393395000000001</c:v>
                </c:pt>
                <c:pt idx="229">
                  <c:v>0.93218939999999995</c:v>
                </c:pt>
                <c:pt idx="230">
                  <c:v>0.92792169599999996</c:v>
                </c:pt>
                <c:pt idx="231">
                  <c:v>0.91830346200000001</c:v>
                </c:pt>
                <c:pt idx="232">
                  <c:v>0.91118039799999995</c:v>
                </c:pt>
                <c:pt idx="233">
                  <c:v>0.93665149999999997</c:v>
                </c:pt>
                <c:pt idx="234">
                  <c:v>0.91868245199999998</c:v>
                </c:pt>
                <c:pt idx="235">
                  <c:v>0.92280595700000001</c:v>
                </c:pt>
                <c:pt idx="236">
                  <c:v>0.94176579500000002</c:v>
                </c:pt>
                <c:pt idx="237">
                  <c:v>0.94484234499999997</c:v>
                </c:pt>
                <c:pt idx="238">
                  <c:v>0.93363449700000001</c:v>
                </c:pt>
                <c:pt idx="239">
                  <c:v>0.93766482600000001</c:v>
                </c:pt>
                <c:pt idx="240">
                  <c:v>0.94081437499999998</c:v>
                </c:pt>
                <c:pt idx="241">
                  <c:v>0.93931057699999998</c:v>
                </c:pt>
                <c:pt idx="242">
                  <c:v>0.93497019000000003</c:v>
                </c:pt>
                <c:pt idx="243">
                  <c:v>0.92958115900000005</c:v>
                </c:pt>
                <c:pt idx="244">
                  <c:v>0.93495709599999999</c:v>
                </c:pt>
                <c:pt idx="245">
                  <c:v>0.76745896800000002</c:v>
                </c:pt>
                <c:pt idx="246">
                  <c:v>0.82536411600000004</c:v>
                </c:pt>
                <c:pt idx="247">
                  <c:v>0.86767544799999996</c:v>
                </c:pt>
                <c:pt idx="248">
                  <c:v>0.86601904100000004</c:v>
                </c:pt>
                <c:pt idx="249">
                  <c:v>0.88109079400000001</c:v>
                </c:pt>
                <c:pt idx="250">
                  <c:v>0.89871970499999998</c:v>
                </c:pt>
                <c:pt idx="251">
                  <c:v>0.91622389400000004</c:v>
                </c:pt>
                <c:pt idx="252">
                  <c:v>0.91339851900000002</c:v>
                </c:pt>
                <c:pt idx="253">
                  <c:v>0.90670914899999999</c:v>
                </c:pt>
                <c:pt idx="254">
                  <c:v>0.91993315899999994</c:v>
                </c:pt>
                <c:pt idx="255">
                  <c:v>0.93086198799999997</c:v>
                </c:pt>
                <c:pt idx="256">
                  <c:v>0.91770058499999996</c:v>
                </c:pt>
                <c:pt idx="257">
                  <c:v>0.91953578800000002</c:v>
                </c:pt>
                <c:pt idx="258">
                  <c:v>0.90817264399999997</c:v>
                </c:pt>
                <c:pt idx="259">
                  <c:v>0.90595882699999997</c:v>
                </c:pt>
                <c:pt idx="260">
                  <c:v>0.93845454100000003</c:v>
                </c:pt>
                <c:pt idx="261">
                  <c:v>0.92509384100000003</c:v>
                </c:pt>
                <c:pt idx="262">
                  <c:v>0.926141561</c:v>
                </c:pt>
                <c:pt idx="263">
                  <c:v>0.92883852</c:v>
                </c:pt>
                <c:pt idx="264">
                  <c:v>0.94221237499999999</c:v>
                </c:pt>
                <c:pt idx="265">
                  <c:v>0.91272445899999999</c:v>
                </c:pt>
                <c:pt idx="266">
                  <c:v>0.92277070299999997</c:v>
                </c:pt>
                <c:pt idx="267">
                  <c:v>0.92538725899999996</c:v>
                </c:pt>
                <c:pt idx="268">
                  <c:v>0.92354715799999998</c:v>
                </c:pt>
                <c:pt idx="269">
                  <c:v>0.93751710300000002</c:v>
                </c:pt>
                <c:pt idx="270">
                  <c:v>0.94071481899999998</c:v>
                </c:pt>
                <c:pt idx="271">
                  <c:v>0.92792543299999997</c:v>
                </c:pt>
                <c:pt idx="272">
                  <c:v>0.94176831800000005</c:v>
                </c:pt>
                <c:pt idx="273">
                  <c:v>0.94155693600000001</c:v>
                </c:pt>
                <c:pt idx="274">
                  <c:v>0.92962791600000005</c:v>
                </c:pt>
                <c:pt idx="275">
                  <c:v>0.932622014</c:v>
                </c:pt>
                <c:pt idx="276">
                  <c:v>0.93705352500000005</c:v>
                </c:pt>
                <c:pt idx="277">
                  <c:v>0.92896938500000004</c:v>
                </c:pt>
                <c:pt idx="278">
                  <c:v>0.93940591600000001</c:v>
                </c:pt>
                <c:pt idx="279">
                  <c:v>0.94103816799999995</c:v>
                </c:pt>
                <c:pt idx="280">
                  <c:v>0.92612488400000004</c:v>
                </c:pt>
                <c:pt idx="281">
                  <c:v>0.93479297400000005</c:v>
                </c:pt>
                <c:pt idx="282">
                  <c:v>0.93723600799999995</c:v>
                </c:pt>
                <c:pt idx="283">
                  <c:v>0.91806157899999996</c:v>
                </c:pt>
                <c:pt idx="284">
                  <c:v>0.93044490700000004</c:v>
                </c:pt>
                <c:pt idx="285">
                  <c:v>0.93375837900000003</c:v>
                </c:pt>
                <c:pt idx="286">
                  <c:v>0.94264193399999996</c:v>
                </c:pt>
                <c:pt idx="287">
                  <c:v>0.93975240800000004</c:v>
                </c:pt>
                <c:pt idx="288">
                  <c:v>0.92903306100000005</c:v>
                </c:pt>
                <c:pt idx="289">
                  <c:v>0.94019199399999998</c:v>
                </c:pt>
                <c:pt idx="290">
                  <c:v>0.92041590799999995</c:v>
                </c:pt>
                <c:pt idx="291">
                  <c:v>0.93915504100000002</c:v>
                </c:pt>
                <c:pt idx="292">
                  <c:v>0.93758081900000001</c:v>
                </c:pt>
                <c:pt idx="293">
                  <c:v>0.93684806799999998</c:v>
                </c:pt>
                <c:pt idx="294">
                  <c:v>0.75210163699999999</c:v>
                </c:pt>
                <c:pt idx="295">
                  <c:v>0.80081951100000004</c:v>
                </c:pt>
                <c:pt idx="296">
                  <c:v>0.83438495000000001</c:v>
                </c:pt>
                <c:pt idx="297">
                  <c:v>0.87753887399999997</c:v>
                </c:pt>
                <c:pt idx="298">
                  <c:v>0.86216836299999999</c:v>
                </c:pt>
                <c:pt idx="299">
                  <c:v>0.88466467000000004</c:v>
                </c:pt>
                <c:pt idx="300">
                  <c:v>0.90501967500000002</c:v>
                </c:pt>
                <c:pt idx="301">
                  <c:v>0.92354157199999998</c:v>
                </c:pt>
                <c:pt idx="302">
                  <c:v>0.91192990699999998</c:v>
                </c:pt>
                <c:pt idx="303">
                  <c:v>0.91938163699999997</c:v>
                </c:pt>
                <c:pt idx="304">
                  <c:v>0.90058002400000003</c:v>
                </c:pt>
                <c:pt idx="305">
                  <c:v>0.89626372899999995</c:v>
                </c:pt>
                <c:pt idx="306">
                  <c:v>0.91628785599999996</c:v>
                </c:pt>
                <c:pt idx="307">
                  <c:v>0.89857608899999997</c:v>
                </c:pt>
                <c:pt idx="308">
                  <c:v>0.93381387400000004</c:v>
                </c:pt>
                <c:pt idx="309">
                  <c:v>0.91229348700000001</c:v>
                </c:pt>
                <c:pt idx="310">
                  <c:v>0.930041542</c:v>
                </c:pt>
                <c:pt idx="311">
                  <c:v>0.91676915199999998</c:v>
                </c:pt>
                <c:pt idx="312">
                  <c:v>0.91629170900000001</c:v>
                </c:pt>
                <c:pt idx="313">
                  <c:v>0.91932961099999999</c:v>
                </c:pt>
                <c:pt idx="314">
                  <c:v>0.93821074400000004</c:v>
                </c:pt>
                <c:pt idx="315">
                  <c:v>0.91358012799999999</c:v>
                </c:pt>
                <c:pt idx="316">
                  <c:v>0.93780629400000004</c:v>
                </c:pt>
                <c:pt idx="317">
                  <c:v>0.91967959700000002</c:v>
                </c:pt>
                <c:pt idx="318">
                  <c:v>0.94099232399999999</c:v>
                </c:pt>
                <c:pt idx="319">
                  <c:v>0.92140276899999995</c:v>
                </c:pt>
                <c:pt idx="320">
                  <c:v>0.93607058499999996</c:v>
                </c:pt>
                <c:pt idx="321">
                  <c:v>0.93966936700000003</c:v>
                </c:pt>
                <c:pt idx="322">
                  <c:v>0.93602786500000001</c:v>
                </c:pt>
                <c:pt idx="323">
                  <c:v>0.92113248800000003</c:v>
                </c:pt>
                <c:pt idx="324">
                  <c:v>0.93511219099999998</c:v>
                </c:pt>
                <c:pt idx="325">
                  <c:v>0.94169462999999998</c:v>
                </c:pt>
                <c:pt idx="326">
                  <c:v>0.93323636799999998</c:v>
                </c:pt>
                <c:pt idx="327">
                  <c:v>0.94373488500000002</c:v>
                </c:pt>
                <c:pt idx="328">
                  <c:v>0.93670320100000004</c:v>
                </c:pt>
                <c:pt idx="329">
                  <c:v>0.91886414599999999</c:v>
                </c:pt>
                <c:pt idx="330">
                  <c:v>0.93094549900000001</c:v>
                </c:pt>
                <c:pt idx="331">
                  <c:v>0.94296824099999998</c:v>
                </c:pt>
                <c:pt idx="332">
                  <c:v>0.94195531099999996</c:v>
                </c:pt>
                <c:pt idx="333">
                  <c:v>0.94637753400000002</c:v>
                </c:pt>
                <c:pt idx="334">
                  <c:v>0.92448395100000003</c:v>
                </c:pt>
                <c:pt idx="335">
                  <c:v>0.924083188</c:v>
                </c:pt>
                <c:pt idx="336">
                  <c:v>0.92799107800000002</c:v>
                </c:pt>
                <c:pt idx="337">
                  <c:v>0.93356433599999999</c:v>
                </c:pt>
                <c:pt idx="338">
                  <c:v>0.924718594</c:v>
                </c:pt>
                <c:pt idx="339">
                  <c:v>0.94550636499999996</c:v>
                </c:pt>
                <c:pt idx="340">
                  <c:v>0.94285384500000002</c:v>
                </c:pt>
                <c:pt idx="341">
                  <c:v>0.93610975200000002</c:v>
                </c:pt>
                <c:pt idx="342">
                  <c:v>0.94201982200000001</c:v>
                </c:pt>
                <c:pt idx="343">
                  <c:v>0.77710482000000003</c:v>
                </c:pt>
                <c:pt idx="344">
                  <c:v>0.82088797700000005</c:v>
                </c:pt>
                <c:pt idx="345">
                  <c:v>0.852377881</c:v>
                </c:pt>
                <c:pt idx="346">
                  <c:v>0.87389251899999998</c:v>
                </c:pt>
                <c:pt idx="347">
                  <c:v>0.89981685300000003</c:v>
                </c:pt>
                <c:pt idx="348">
                  <c:v>0.87731677500000005</c:v>
                </c:pt>
                <c:pt idx="349">
                  <c:v>0.90206420600000004</c:v>
                </c:pt>
                <c:pt idx="350">
                  <c:v>0.89563912999999995</c:v>
                </c:pt>
                <c:pt idx="351">
                  <c:v>0.88434105699999999</c:v>
                </c:pt>
                <c:pt idx="352">
                  <c:v>0.89598690700000005</c:v>
                </c:pt>
                <c:pt idx="353">
                  <c:v>0.92400371100000001</c:v>
                </c:pt>
                <c:pt idx="354">
                  <c:v>0.93176719200000002</c:v>
                </c:pt>
                <c:pt idx="355">
                  <c:v>0.93065371500000005</c:v>
                </c:pt>
                <c:pt idx="356">
                  <c:v>0.90084783700000004</c:v>
                </c:pt>
                <c:pt idx="357">
                  <c:v>0.90547510499999995</c:v>
                </c:pt>
                <c:pt idx="358">
                  <c:v>0.93558528299999999</c:v>
                </c:pt>
                <c:pt idx="359">
                  <c:v>0.91149723100000002</c:v>
                </c:pt>
                <c:pt idx="360">
                  <c:v>0.90832859300000002</c:v>
                </c:pt>
                <c:pt idx="361">
                  <c:v>0.91367607500000003</c:v>
                </c:pt>
                <c:pt idx="362">
                  <c:v>0.93881363399999995</c:v>
                </c:pt>
                <c:pt idx="363">
                  <c:v>0.92690266200000004</c:v>
                </c:pt>
                <c:pt idx="364">
                  <c:v>0.93328435200000004</c:v>
                </c:pt>
                <c:pt idx="365">
                  <c:v>0.932105564</c:v>
                </c:pt>
                <c:pt idx="366">
                  <c:v>0.93684733200000003</c:v>
                </c:pt>
                <c:pt idx="367">
                  <c:v>0.93610470000000001</c:v>
                </c:pt>
                <c:pt idx="368">
                  <c:v>0.93612850800000003</c:v>
                </c:pt>
                <c:pt idx="369">
                  <c:v>0.93559600399999998</c:v>
                </c:pt>
                <c:pt idx="370">
                  <c:v>0.93417132400000003</c:v>
                </c:pt>
                <c:pt idx="371">
                  <c:v>0.93606148199999994</c:v>
                </c:pt>
                <c:pt idx="372">
                  <c:v>0.91223420799999999</c:v>
                </c:pt>
                <c:pt idx="373">
                  <c:v>0.92026308499999998</c:v>
                </c:pt>
                <c:pt idx="374">
                  <c:v>0.92909845499999999</c:v>
                </c:pt>
                <c:pt idx="375">
                  <c:v>0.943007398</c:v>
                </c:pt>
                <c:pt idx="376">
                  <c:v>0.92594843599999999</c:v>
                </c:pt>
                <c:pt idx="377">
                  <c:v>0.92649653300000001</c:v>
                </c:pt>
                <c:pt idx="378">
                  <c:v>0.93994728000000005</c:v>
                </c:pt>
                <c:pt idx="379">
                  <c:v>0.93087075699999999</c:v>
                </c:pt>
                <c:pt idx="380">
                  <c:v>0.93613524800000003</c:v>
                </c:pt>
                <c:pt idx="381">
                  <c:v>0.93968477399999994</c:v>
                </c:pt>
                <c:pt idx="382">
                  <c:v>0.93109469300000003</c:v>
                </c:pt>
                <c:pt idx="383">
                  <c:v>0.94043047400000002</c:v>
                </c:pt>
                <c:pt idx="384">
                  <c:v>0.942056008</c:v>
                </c:pt>
                <c:pt idx="385">
                  <c:v>0.94387970899999996</c:v>
                </c:pt>
                <c:pt idx="386">
                  <c:v>0.91230907699999997</c:v>
                </c:pt>
                <c:pt idx="387">
                  <c:v>0.92994317400000004</c:v>
                </c:pt>
                <c:pt idx="388">
                  <c:v>0.92485973499999996</c:v>
                </c:pt>
                <c:pt idx="389">
                  <c:v>0.93330373799999999</c:v>
                </c:pt>
                <c:pt idx="390">
                  <c:v>0.94642349599999998</c:v>
                </c:pt>
                <c:pt idx="391">
                  <c:v>0.93187168899999995</c:v>
                </c:pt>
                <c:pt idx="392">
                  <c:v>0.756100569</c:v>
                </c:pt>
                <c:pt idx="393">
                  <c:v>0.82039794700000002</c:v>
                </c:pt>
                <c:pt idx="394">
                  <c:v>0.85336499799999999</c:v>
                </c:pt>
                <c:pt idx="395">
                  <c:v>0.87000242500000002</c:v>
                </c:pt>
                <c:pt idx="396">
                  <c:v>0.86691753699999996</c:v>
                </c:pt>
                <c:pt idx="397">
                  <c:v>0.88824384499999998</c:v>
                </c:pt>
                <c:pt idx="398">
                  <c:v>0.91129633499999996</c:v>
                </c:pt>
                <c:pt idx="399">
                  <c:v>0.906194901</c:v>
                </c:pt>
                <c:pt idx="400">
                  <c:v>0.91637868600000005</c:v>
                </c:pt>
                <c:pt idx="401">
                  <c:v>0.92409074099999999</c:v>
                </c:pt>
                <c:pt idx="402">
                  <c:v>0.90901219300000002</c:v>
                </c:pt>
                <c:pt idx="403">
                  <c:v>0.91987460799999998</c:v>
                </c:pt>
                <c:pt idx="404">
                  <c:v>0.91854540799999995</c:v>
                </c:pt>
                <c:pt idx="405">
                  <c:v>0.90247324500000003</c:v>
                </c:pt>
                <c:pt idx="406">
                  <c:v>0.90803372699999996</c:v>
                </c:pt>
                <c:pt idx="407">
                  <c:v>0.911002439</c:v>
                </c:pt>
                <c:pt idx="408">
                  <c:v>0.90980598899999998</c:v>
                </c:pt>
                <c:pt idx="409">
                  <c:v>0.939264447</c:v>
                </c:pt>
                <c:pt idx="410">
                  <c:v>0.93352111199999999</c:v>
                </c:pt>
                <c:pt idx="411">
                  <c:v>0.94105658199999997</c:v>
                </c:pt>
                <c:pt idx="412">
                  <c:v>0.93667222699999997</c:v>
                </c:pt>
                <c:pt idx="413">
                  <c:v>0.93037245400000002</c:v>
                </c:pt>
                <c:pt idx="414">
                  <c:v>0.93643751399999997</c:v>
                </c:pt>
                <c:pt idx="415">
                  <c:v>0.920313779</c:v>
                </c:pt>
                <c:pt idx="416">
                  <c:v>0.937790546</c:v>
                </c:pt>
                <c:pt idx="417">
                  <c:v>0.93716737999999999</c:v>
                </c:pt>
                <c:pt idx="418">
                  <c:v>0.924301488</c:v>
                </c:pt>
                <c:pt idx="419">
                  <c:v>0.92301266199999998</c:v>
                </c:pt>
                <c:pt idx="420">
                  <c:v>0.93323819100000005</c:v>
                </c:pt>
                <c:pt idx="421">
                  <c:v>0.91252308699999996</c:v>
                </c:pt>
                <c:pt idx="422">
                  <c:v>0.923971651</c:v>
                </c:pt>
                <c:pt idx="423">
                  <c:v>0.94035252599999997</c:v>
                </c:pt>
                <c:pt idx="424">
                  <c:v>0.92806396899999999</c:v>
                </c:pt>
                <c:pt idx="425">
                  <c:v>0.94529802900000004</c:v>
                </c:pt>
                <c:pt idx="426">
                  <c:v>0.93833364600000002</c:v>
                </c:pt>
                <c:pt idx="427">
                  <c:v>0.94408816299999998</c:v>
                </c:pt>
                <c:pt idx="428">
                  <c:v>0.93572386500000004</c:v>
                </c:pt>
                <c:pt idx="429">
                  <c:v>0.928359512</c:v>
                </c:pt>
                <c:pt idx="430">
                  <c:v>0.923500934</c:v>
                </c:pt>
                <c:pt idx="431">
                  <c:v>0.94174971600000001</c:v>
                </c:pt>
                <c:pt idx="432">
                  <c:v>0.94173632500000004</c:v>
                </c:pt>
                <c:pt idx="433">
                  <c:v>0.91895224399999997</c:v>
                </c:pt>
                <c:pt idx="434">
                  <c:v>0.92057021699999997</c:v>
                </c:pt>
                <c:pt idx="435">
                  <c:v>0.93280809600000003</c:v>
                </c:pt>
                <c:pt idx="436">
                  <c:v>0.91980213099999997</c:v>
                </c:pt>
                <c:pt idx="437">
                  <c:v>0.92971758199999999</c:v>
                </c:pt>
                <c:pt idx="438">
                  <c:v>0.94182636200000003</c:v>
                </c:pt>
                <c:pt idx="439">
                  <c:v>0.94338273100000003</c:v>
                </c:pt>
                <c:pt idx="440">
                  <c:v>0.93756268600000003</c:v>
                </c:pt>
                <c:pt idx="441">
                  <c:v>0.759660004</c:v>
                </c:pt>
                <c:pt idx="442">
                  <c:v>0.80356828899999999</c:v>
                </c:pt>
                <c:pt idx="443">
                  <c:v>0.83763097099999995</c:v>
                </c:pt>
                <c:pt idx="444">
                  <c:v>0.87580058199999999</c:v>
                </c:pt>
                <c:pt idx="445">
                  <c:v>0.88414926699999996</c:v>
                </c:pt>
                <c:pt idx="446">
                  <c:v>0.86824974399999999</c:v>
                </c:pt>
                <c:pt idx="447">
                  <c:v>0.90211485300000005</c:v>
                </c:pt>
                <c:pt idx="448">
                  <c:v>0.925593781</c:v>
                </c:pt>
                <c:pt idx="449">
                  <c:v>0.90874121500000005</c:v>
                </c:pt>
                <c:pt idx="450">
                  <c:v>0.92323263099999997</c:v>
                </c:pt>
                <c:pt idx="451">
                  <c:v>0.90268219900000002</c:v>
                </c:pt>
                <c:pt idx="452">
                  <c:v>0.92824084799999995</c:v>
                </c:pt>
                <c:pt idx="453">
                  <c:v>0.91450128200000003</c:v>
                </c:pt>
                <c:pt idx="454">
                  <c:v>0.923714437</c:v>
                </c:pt>
                <c:pt idx="455">
                  <c:v>0.92522431100000002</c:v>
                </c:pt>
                <c:pt idx="456">
                  <c:v>0.92680448699999995</c:v>
                </c:pt>
                <c:pt idx="457">
                  <c:v>0.93461097900000001</c:v>
                </c:pt>
                <c:pt idx="458">
                  <c:v>0.92916783999999997</c:v>
                </c:pt>
                <c:pt idx="459">
                  <c:v>0.93037993100000005</c:v>
                </c:pt>
                <c:pt idx="460">
                  <c:v>0.92376083200000003</c:v>
                </c:pt>
                <c:pt idx="461">
                  <c:v>0.91249158100000005</c:v>
                </c:pt>
                <c:pt idx="462">
                  <c:v>0.93693876899999995</c:v>
                </c:pt>
                <c:pt idx="463">
                  <c:v>0.90884837500000004</c:v>
                </c:pt>
                <c:pt idx="464">
                  <c:v>0.92696445000000005</c:v>
                </c:pt>
                <c:pt idx="465">
                  <c:v>0.91989043199999998</c:v>
                </c:pt>
                <c:pt idx="466">
                  <c:v>0.91781090300000001</c:v>
                </c:pt>
                <c:pt idx="467">
                  <c:v>0.93982718200000004</c:v>
                </c:pt>
                <c:pt idx="468">
                  <c:v>0.94316816400000003</c:v>
                </c:pt>
                <c:pt idx="469">
                  <c:v>0.93518243199999995</c:v>
                </c:pt>
                <c:pt idx="470">
                  <c:v>0.93533680200000002</c:v>
                </c:pt>
                <c:pt idx="471">
                  <c:v>0.94086341900000003</c:v>
                </c:pt>
                <c:pt idx="472">
                  <c:v>0.92600947300000003</c:v>
                </c:pt>
                <c:pt idx="473">
                  <c:v>0.92580122499999995</c:v>
                </c:pt>
                <c:pt idx="474">
                  <c:v>0.91581988999999997</c:v>
                </c:pt>
                <c:pt idx="475">
                  <c:v>0.93731482300000002</c:v>
                </c:pt>
                <c:pt idx="476">
                  <c:v>0.93711540199999999</c:v>
                </c:pt>
                <c:pt idx="477">
                  <c:v>0.94249031699999997</c:v>
                </c:pt>
                <c:pt idx="478">
                  <c:v>0.926990023</c:v>
                </c:pt>
                <c:pt idx="479">
                  <c:v>0.942267415</c:v>
                </c:pt>
                <c:pt idx="480">
                  <c:v>0.93834954500000001</c:v>
                </c:pt>
                <c:pt idx="481">
                  <c:v>0.930964024</c:v>
                </c:pt>
                <c:pt idx="482">
                  <c:v>0.94059314699999996</c:v>
                </c:pt>
                <c:pt idx="483">
                  <c:v>0.93985331999999999</c:v>
                </c:pt>
                <c:pt idx="484">
                  <c:v>0.94659168599999999</c:v>
                </c:pt>
                <c:pt idx="485">
                  <c:v>0.93664103099999996</c:v>
                </c:pt>
                <c:pt idx="486">
                  <c:v>0.92572147900000001</c:v>
                </c:pt>
                <c:pt idx="487">
                  <c:v>0.94437434600000003</c:v>
                </c:pt>
                <c:pt idx="488">
                  <c:v>0.94252558799999997</c:v>
                </c:pt>
                <c:pt idx="489">
                  <c:v>0.93544674500000002</c:v>
                </c:pt>
                <c:pt idx="490">
                  <c:v>0.77137568000000001</c:v>
                </c:pt>
                <c:pt idx="491">
                  <c:v>0.81561522900000005</c:v>
                </c:pt>
                <c:pt idx="492">
                  <c:v>0.85297774599999998</c:v>
                </c:pt>
                <c:pt idx="493">
                  <c:v>0.87397850499999996</c:v>
                </c:pt>
                <c:pt idx="494">
                  <c:v>0.88260232599999999</c:v>
                </c:pt>
                <c:pt idx="495">
                  <c:v>0.91029066700000005</c:v>
                </c:pt>
                <c:pt idx="496">
                  <c:v>0.91167239300000003</c:v>
                </c:pt>
                <c:pt idx="497">
                  <c:v>0.90664814400000004</c:v>
                </c:pt>
                <c:pt idx="498">
                  <c:v>0.90961446700000004</c:v>
                </c:pt>
                <c:pt idx="499">
                  <c:v>0.920018746</c:v>
                </c:pt>
                <c:pt idx="500">
                  <c:v>0.89020653900000002</c:v>
                </c:pt>
                <c:pt idx="501">
                  <c:v>0.91376079499999996</c:v>
                </c:pt>
                <c:pt idx="502">
                  <c:v>0.89355404000000005</c:v>
                </c:pt>
                <c:pt idx="503">
                  <c:v>0.924558624</c:v>
                </c:pt>
                <c:pt idx="504">
                  <c:v>0.92634438600000002</c:v>
                </c:pt>
                <c:pt idx="505">
                  <c:v>0.93456178300000003</c:v>
                </c:pt>
                <c:pt idx="506">
                  <c:v>0.90713511400000002</c:v>
                </c:pt>
                <c:pt idx="507">
                  <c:v>0.91430993299999996</c:v>
                </c:pt>
                <c:pt idx="508">
                  <c:v>0.91111304699999995</c:v>
                </c:pt>
                <c:pt idx="509">
                  <c:v>0.94048741899999999</c:v>
                </c:pt>
                <c:pt idx="510">
                  <c:v>0.93431213599999996</c:v>
                </c:pt>
                <c:pt idx="511">
                  <c:v>0.93689456100000001</c:v>
                </c:pt>
                <c:pt idx="512">
                  <c:v>0.92588051400000004</c:v>
                </c:pt>
                <c:pt idx="513">
                  <c:v>0.91944890899999998</c:v>
                </c:pt>
                <c:pt idx="514">
                  <c:v>0.92711105900000002</c:v>
                </c:pt>
                <c:pt idx="515">
                  <c:v>0.90986557199999996</c:v>
                </c:pt>
                <c:pt idx="516">
                  <c:v>0.916111868</c:v>
                </c:pt>
                <c:pt idx="517">
                  <c:v>0.94478809900000005</c:v>
                </c:pt>
                <c:pt idx="518">
                  <c:v>0.92750398499999998</c:v>
                </c:pt>
                <c:pt idx="519">
                  <c:v>0.92324711199999998</c:v>
                </c:pt>
                <c:pt idx="520">
                  <c:v>0.92511151199999997</c:v>
                </c:pt>
                <c:pt idx="521">
                  <c:v>0.91783569799999998</c:v>
                </c:pt>
                <c:pt idx="522">
                  <c:v>0.92423287300000001</c:v>
                </c:pt>
                <c:pt idx="523">
                  <c:v>0.92509488900000003</c:v>
                </c:pt>
                <c:pt idx="524">
                  <c:v>0.92594525599999999</c:v>
                </c:pt>
                <c:pt idx="525">
                  <c:v>0.91681511000000004</c:v>
                </c:pt>
                <c:pt idx="526">
                  <c:v>0.92157901799999997</c:v>
                </c:pt>
                <c:pt idx="527">
                  <c:v>0.93372651200000001</c:v>
                </c:pt>
                <c:pt idx="528">
                  <c:v>0.92867436199999998</c:v>
                </c:pt>
                <c:pt idx="529">
                  <c:v>0.92738142099999998</c:v>
                </c:pt>
                <c:pt idx="530">
                  <c:v>0.94333661199999996</c:v>
                </c:pt>
                <c:pt idx="531">
                  <c:v>0.93438199899999996</c:v>
                </c:pt>
                <c:pt idx="532">
                  <c:v>0.93367880199999997</c:v>
                </c:pt>
                <c:pt idx="533">
                  <c:v>0.93773408300000005</c:v>
                </c:pt>
                <c:pt idx="534">
                  <c:v>0.93860289699999999</c:v>
                </c:pt>
                <c:pt idx="535">
                  <c:v>0.94810293999999995</c:v>
                </c:pt>
                <c:pt idx="536">
                  <c:v>0.93882295800000004</c:v>
                </c:pt>
                <c:pt idx="537">
                  <c:v>0.92270923699999996</c:v>
                </c:pt>
                <c:pt idx="538">
                  <c:v>0.93698814699999999</c:v>
                </c:pt>
                <c:pt idx="539">
                  <c:v>0.76168706799999997</c:v>
                </c:pt>
                <c:pt idx="540">
                  <c:v>0.79948094300000005</c:v>
                </c:pt>
                <c:pt idx="541">
                  <c:v>0.86221944900000003</c:v>
                </c:pt>
                <c:pt idx="542">
                  <c:v>0.87089371500000001</c:v>
                </c:pt>
                <c:pt idx="543">
                  <c:v>0.86497177199999997</c:v>
                </c:pt>
                <c:pt idx="544">
                  <c:v>0.894837887</c:v>
                </c:pt>
                <c:pt idx="545">
                  <c:v>0.89617291499999996</c:v>
                </c:pt>
                <c:pt idx="546">
                  <c:v>0.92194857299999999</c:v>
                </c:pt>
                <c:pt idx="547">
                  <c:v>0.90079481400000005</c:v>
                </c:pt>
                <c:pt idx="548">
                  <c:v>0.89151927500000006</c:v>
                </c:pt>
                <c:pt idx="549">
                  <c:v>0.90780569</c:v>
                </c:pt>
                <c:pt idx="550">
                  <c:v>0.90244465399999996</c:v>
                </c:pt>
                <c:pt idx="551">
                  <c:v>0.92683446700000005</c:v>
                </c:pt>
                <c:pt idx="552">
                  <c:v>0.90821071399999997</c:v>
                </c:pt>
                <c:pt idx="553">
                  <c:v>0.92010373099999998</c:v>
                </c:pt>
                <c:pt idx="554">
                  <c:v>0.92388283699999996</c:v>
                </c:pt>
                <c:pt idx="555">
                  <c:v>0.92870696900000005</c:v>
                </c:pt>
                <c:pt idx="556">
                  <c:v>0.91374829899999999</c:v>
                </c:pt>
                <c:pt idx="557">
                  <c:v>0.92560458899999998</c:v>
                </c:pt>
                <c:pt idx="558">
                  <c:v>0.91006960800000003</c:v>
                </c:pt>
                <c:pt idx="559">
                  <c:v>0.92597020200000002</c:v>
                </c:pt>
                <c:pt idx="560">
                  <c:v>0.90961508099999999</c:v>
                </c:pt>
                <c:pt idx="561">
                  <c:v>0.93795258800000003</c:v>
                </c:pt>
                <c:pt idx="562">
                  <c:v>0.92257823100000003</c:v>
                </c:pt>
                <c:pt idx="563">
                  <c:v>0.94128928999999995</c:v>
                </c:pt>
                <c:pt idx="564">
                  <c:v>0.92035745000000002</c:v>
                </c:pt>
                <c:pt idx="565">
                  <c:v>0.920259308</c:v>
                </c:pt>
                <c:pt idx="566">
                  <c:v>0.93371693300000003</c:v>
                </c:pt>
                <c:pt idx="567">
                  <c:v>0.92063359199999995</c:v>
                </c:pt>
                <c:pt idx="568">
                  <c:v>0.94172482300000004</c:v>
                </c:pt>
                <c:pt idx="569">
                  <c:v>0.93493450600000005</c:v>
                </c:pt>
                <c:pt idx="570">
                  <c:v>0.94126009399999999</c:v>
                </c:pt>
                <c:pt idx="571">
                  <c:v>0.94577368100000003</c:v>
                </c:pt>
                <c:pt idx="572">
                  <c:v>0.920570318</c:v>
                </c:pt>
                <c:pt idx="573">
                  <c:v>0.92433949100000001</c:v>
                </c:pt>
                <c:pt idx="574">
                  <c:v>0.92244747000000005</c:v>
                </c:pt>
                <c:pt idx="575">
                  <c:v>0.93455644699999996</c:v>
                </c:pt>
                <c:pt idx="576">
                  <c:v>0.94744150800000004</c:v>
                </c:pt>
                <c:pt idx="577">
                  <c:v>0.93927492700000004</c:v>
                </c:pt>
                <c:pt idx="578">
                  <c:v>0.94570143200000001</c:v>
                </c:pt>
                <c:pt idx="579">
                  <c:v>0.93438960100000001</c:v>
                </c:pt>
                <c:pt idx="580">
                  <c:v>0.93420332800000006</c:v>
                </c:pt>
                <c:pt idx="581">
                  <c:v>0.91162698399999997</c:v>
                </c:pt>
                <c:pt idx="582">
                  <c:v>0.94259205199999996</c:v>
                </c:pt>
                <c:pt idx="583">
                  <c:v>0.93387258500000003</c:v>
                </c:pt>
                <c:pt idx="584">
                  <c:v>0.92570745899999995</c:v>
                </c:pt>
                <c:pt idx="585">
                  <c:v>0.92386426700000002</c:v>
                </c:pt>
                <c:pt idx="586">
                  <c:v>0.93986267000000001</c:v>
                </c:pt>
                <c:pt idx="587">
                  <c:v>0.93111385899999999</c:v>
                </c:pt>
                <c:pt idx="588">
                  <c:v>0.75055643100000002</c:v>
                </c:pt>
                <c:pt idx="589">
                  <c:v>0.82812363600000005</c:v>
                </c:pt>
                <c:pt idx="590">
                  <c:v>0.83576346499999998</c:v>
                </c:pt>
                <c:pt idx="591">
                  <c:v>0.85782380999999996</c:v>
                </c:pt>
                <c:pt idx="592">
                  <c:v>0.86802332699999996</c:v>
                </c:pt>
                <c:pt idx="593">
                  <c:v>0.89835947800000004</c:v>
                </c:pt>
                <c:pt idx="594">
                  <c:v>0.89805935800000003</c:v>
                </c:pt>
                <c:pt idx="595">
                  <c:v>0.91110577999999998</c:v>
                </c:pt>
                <c:pt idx="596">
                  <c:v>0.90222536600000003</c:v>
                </c:pt>
                <c:pt idx="597">
                  <c:v>0.91810749300000005</c:v>
                </c:pt>
                <c:pt idx="598">
                  <c:v>0.91576093300000005</c:v>
                </c:pt>
                <c:pt idx="599">
                  <c:v>0.92926214600000001</c:v>
                </c:pt>
                <c:pt idx="600">
                  <c:v>0.93157758400000001</c:v>
                </c:pt>
                <c:pt idx="601">
                  <c:v>0.93243046399999996</c:v>
                </c:pt>
                <c:pt idx="602">
                  <c:v>0.90826685299999999</c:v>
                </c:pt>
                <c:pt idx="603">
                  <c:v>0.93318563300000001</c:v>
                </c:pt>
                <c:pt idx="604">
                  <c:v>0.93227819199999995</c:v>
                </c:pt>
                <c:pt idx="605">
                  <c:v>0.93315979500000001</c:v>
                </c:pt>
                <c:pt idx="606">
                  <c:v>0.92242058699999996</c:v>
                </c:pt>
                <c:pt idx="607">
                  <c:v>0.93082575400000001</c:v>
                </c:pt>
                <c:pt idx="608">
                  <c:v>0.92356559299999996</c:v>
                </c:pt>
                <c:pt idx="609">
                  <c:v>0.92704274200000003</c:v>
                </c:pt>
                <c:pt idx="610">
                  <c:v>0.931486276</c:v>
                </c:pt>
                <c:pt idx="611">
                  <c:v>0.94193224499999995</c:v>
                </c:pt>
                <c:pt idx="612">
                  <c:v>0.92556110300000005</c:v>
                </c:pt>
                <c:pt idx="613">
                  <c:v>0.93753936299999996</c:v>
                </c:pt>
                <c:pt idx="614">
                  <c:v>0.91777493700000001</c:v>
                </c:pt>
                <c:pt idx="615">
                  <c:v>0.92709233999999996</c:v>
                </c:pt>
                <c:pt idx="616">
                  <c:v>0.93575285799999997</c:v>
                </c:pt>
                <c:pt idx="617">
                  <c:v>0.91294283200000004</c:v>
                </c:pt>
                <c:pt idx="618">
                  <c:v>0.938628295</c:v>
                </c:pt>
                <c:pt idx="619">
                  <c:v>0.91384539399999998</c:v>
                </c:pt>
                <c:pt idx="620">
                  <c:v>0.92254072600000003</c:v>
                </c:pt>
                <c:pt idx="621">
                  <c:v>0.94507050500000001</c:v>
                </c:pt>
                <c:pt idx="622">
                  <c:v>0.94458143000000006</c:v>
                </c:pt>
                <c:pt idx="623">
                  <c:v>0.91871461899999995</c:v>
                </c:pt>
                <c:pt idx="624">
                  <c:v>0.91249424300000004</c:v>
                </c:pt>
                <c:pt idx="625">
                  <c:v>0.93008001799999995</c:v>
                </c:pt>
                <c:pt idx="626">
                  <c:v>0.93609394800000001</c:v>
                </c:pt>
                <c:pt idx="627">
                  <c:v>0.92802335300000005</c:v>
                </c:pt>
                <c:pt idx="628">
                  <c:v>0.93183450700000003</c:v>
                </c:pt>
                <c:pt idx="629">
                  <c:v>0.93953358099999995</c:v>
                </c:pt>
                <c:pt idx="630">
                  <c:v>0.92342952</c:v>
                </c:pt>
                <c:pt idx="631">
                  <c:v>0.94233920800000004</c:v>
                </c:pt>
                <c:pt idx="632">
                  <c:v>0.93651017000000003</c:v>
                </c:pt>
                <c:pt idx="633">
                  <c:v>0.93880145199999998</c:v>
                </c:pt>
                <c:pt idx="634">
                  <c:v>0.94035413899999998</c:v>
                </c:pt>
                <c:pt idx="635">
                  <c:v>0.94140153000000004</c:v>
                </c:pt>
                <c:pt idx="636">
                  <c:v>0.92896863399999996</c:v>
                </c:pt>
                <c:pt idx="637">
                  <c:v>0.77097204100000005</c:v>
                </c:pt>
                <c:pt idx="638">
                  <c:v>0.81969979699999995</c:v>
                </c:pt>
                <c:pt idx="639">
                  <c:v>0.85682170999999996</c:v>
                </c:pt>
                <c:pt idx="640">
                  <c:v>0.85982416900000003</c:v>
                </c:pt>
                <c:pt idx="641">
                  <c:v>0.89371089599999998</c:v>
                </c:pt>
                <c:pt idx="642">
                  <c:v>0.90090733899999997</c:v>
                </c:pt>
                <c:pt idx="643">
                  <c:v>0.88696127499999999</c:v>
                </c:pt>
                <c:pt idx="644">
                  <c:v>0.92383417599999995</c:v>
                </c:pt>
                <c:pt idx="645">
                  <c:v>0.91104908900000003</c:v>
                </c:pt>
                <c:pt idx="646">
                  <c:v>0.89800853599999997</c:v>
                </c:pt>
                <c:pt idx="647">
                  <c:v>0.914982191</c:v>
                </c:pt>
                <c:pt idx="648">
                  <c:v>0.91531793900000002</c:v>
                </c:pt>
                <c:pt idx="649">
                  <c:v>0.91211996100000003</c:v>
                </c:pt>
                <c:pt idx="650">
                  <c:v>0.91665314099999995</c:v>
                </c:pt>
                <c:pt idx="651">
                  <c:v>0.91533299400000001</c:v>
                </c:pt>
                <c:pt idx="652">
                  <c:v>0.91351045200000003</c:v>
                </c:pt>
                <c:pt idx="653">
                  <c:v>0.91685933799999997</c:v>
                </c:pt>
                <c:pt idx="654">
                  <c:v>0.93305475199999999</c:v>
                </c:pt>
                <c:pt idx="655">
                  <c:v>0.91184694499999996</c:v>
                </c:pt>
                <c:pt idx="656">
                  <c:v>0.93448471300000002</c:v>
                </c:pt>
                <c:pt idx="657">
                  <c:v>0.91350377199999999</c:v>
                </c:pt>
                <c:pt idx="658">
                  <c:v>0.93537417700000003</c:v>
                </c:pt>
                <c:pt idx="659">
                  <c:v>0.91594530200000002</c:v>
                </c:pt>
                <c:pt idx="660">
                  <c:v>0.92774620600000002</c:v>
                </c:pt>
                <c:pt idx="661">
                  <c:v>0.93846145999999997</c:v>
                </c:pt>
                <c:pt idx="662">
                  <c:v>0.928022499</c:v>
                </c:pt>
                <c:pt idx="663">
                  <c:v>0.91677709699999999</c:v>
                </c:pt>
                <c:pt idx="664">
                  <c:v>0.94095468199999999</c:v>
                </c:pt>
                <c:pt idx="665">
                  <c:v>0.93563219200000003</c:v>
                </c:pt>
                <c:pt idx="666">
                  <c:v>0.93391135400000003</c:v>
                </c:pt>
                <c:pt idx="667">
                  <c:v>0.92036761700000003</c:v>
                </c:pt>
                <c:pt idx="668">
                  <c:v>0.94175293900000001</c:v>
                </c:pt>
                <c:pt idx="669">
                  <c:v>0.934883931</c:v>
                </c:pt>
                <c:pt idx="670">
                  <c:v>0.93572856500000001</c:v>
                </c:pt>
                <c:pt idx="671">
                  <c:v>0.93817485899999997</c:v>
                </c:pt>
                <c:pt idx="672">
                  <c:v>0.92270830800000003</c:v>
                </c:pt>
                <c:pt idx="673">
                  <c:v>0.93030511599999999</c:v>
                </c:pt>
                <c:pt idx="674">
                  <c:v>0.92807441099999999</c:v>
                </c:pt>
                <c:pt idx="675">
                  <c:v>0.91872283799999999</c:v>
                </c:pt>
                <c:pt idx="676">
                  <c:v>0.91876490399999999</c:v>
                </c:pt>
                <c:pt idx="677">
                  <c:v>0.91461912300000003</c:v>
                </c:pt>
                <c:pt idx="678">
                  <c:v>0.92696457300000001</c:v>
                </c:pt>
                <c:pt idx="679">
                  <c:v>0.92140829899999999</c:v>
                </c:pt>
                <c:pt idx="680">
                  <c:v>0.94641073899999995</c:v>
                </c:pt>
                <c:pt idx="681">
                  <c:v>0.937270732</c:v>
                </c:pt>
                <c:pt idx="682">
                  <c:v>0.92878706700000002</c:v>
                </c:pt>
                <c:pt idx="683">
                  <c:v>0.92691698099999997</c:v>
                </c:pt>
                <c:pt idx="684">
                  <c:v>0.94128657900000001</c:v>
                </c:pt>
                <c:pt idx="685">
                  <c:v>0.94417090400000003</c:v>
                </c:pt>
                <c:pt idx="686">
                  <c:v>0.76716118499999997</c:v>
                </c:pt>
                <c:pt idx="687">
                  <c:v>0.81161615600000003</c:v>
                </c:pt>
                <c:pt idx="688">
                  <c:v>0.82503451900000002</c:v>
                </c:pt>
                <c:pt idx="689">
                  <c:v>0.87964454000000003</c:v>
                </c:pt>
                <c:pt idx="690">
                  <c:v>0.873219148</c:v>
                </c:pt>
                <c:pt idx="691">
                  <c:v>0.90375349900000002</c:v>
                </c:pt>
                <c:pt idx="692">
                  <c:v>0.89988554600000004</c:v>
                </c:pt>
                <c:pt idx="693">
                  <c:v>0.88861574700000001</c:v>
                </c:pt>
                <c:pt idx="694">
                  <c:v>0.91261980799999998</c:v>
                </c:pt>
                <c:pt idx="695">
                  <c:v>0.91118312499999998</c:v>
                </c:pt>
                <c:pt idx="696">
                  <c:v>0.91674541899999995</c:v>
                </c:pt>
                <c:pt idx="697">
                  <c:v>0.92384967699999998</c:v>
                </c:pt>
                <c:pt idx="698">
                  <c:v>0.91018960599999998</c:v>
                </c:pt>
                <c:pt idx="699">
                  <c:v>0.93094196399999996</c:v>
                </c:pt>
                <c:pt idx="700">
                  <c:v>0.91556725400000005</c:v>
                </c:pt>
                <c:pt idx="701">
                  <c:v>0.92564537999999996</c:v>
                </c:pt>
                <c:pt idx="702">
                  <c:v>0.91561853199999998</c:v>
                </c:pt>
                <c:pt idx="703">
                  <c:v>0.93471881700000004</c:v>
                </c:pt>
                <c:pt idx="704">
                  <c:v>0.91807270900000004</c:v>
                </c:pt>
                <c:pt idx="705">
                  <c:v>0.93951360100000003</c:v>
                </c:pt>
                <c:pt idx="706">
                  <c:v>0.921982411</c:v>
                </c:pt>
                <c:pt idx="707">
                  <c:v>0.90898901300000001</c:v>
                </c:pt>
                <c:pt idx="708">
                  <c:v>0.94252091900000001</c:v>
                </c:pt>
                <c:pt idx="709">
                  <c:v>0.93286853199999997</c:v>
                </c:pt>
                <c:pt idx="710">
                  <c:v>0.93202011600000001</c:v>
                </c:pt>
                <c:pt idx="711">
                  <c:v>0.92806807899999999</c:v>
                </c:pt>
                <c:pt idx="712">
                  <c:v>0.91763562899999995</c:v>
                </c:pt>
                <c:pt idx="713">
                  <c:v>0.94063459000000005</c:v>
                </c:pt>
                <c:pt idx="714">
                  <c:v>0.91365728499999999</c:v>
                </c:pt>
                <c:pt idx="715">
                  <c:v>0.93605030899999997</c:v>
                </c:pt>
                <c:pt idx="716">
                  <c:v>0.933012811</c:v>
                </c:pt>
                <c:pt idx="717">
                  <c:v>0.92285528299999997</c:v>
                </c:pt>
                <c:pt idx="718">
                  <c:v>0.93992181600000002</c:v>
                </c:pt>
                <c:pt idx="719">
                  <c:v>0.94206876500000003</c:v>
                </c:pt>
                <c:pt idx="720">
                  <c:v>0.94129588200000003</c:v>
                </c:pt>
                <c:pt idx="721">
                  <c:v>0.927986176</c:v>
                </c:pt>
                <c:pt idx="722">
                  <c:v>0.94199282699999998</c:v>
                </c:pt>
                <c:pt idx="723">
                  <c:v>0.94110356900000003</c:v>
                </c:pt>
                <c:pt idx="724">
                  <c:v>0.943465043</c:v>
                </c:pt>
                <c:pt idx="725">
                  <c:v>0.93754036399999996</c:v>
                </c:pt>
                <c:pt idx="726">
                  <c:v>0.94134943800000004</c:v>
                </c:pt>
                <c:pt idx="727">
                  <c:v>0.94234224300000002</c:v>
                </c:pt>
                <c:pt idx="728">
                  <c:v>0.933244831</c:v>
                </c:pt>
                <c:pt idx="729">
                  <c:v>0.92828907699999996</c:v>
                </c:pt>
                <c:pt idx="730">
                  <c:v>0.94359574300000004</c:v>
                </c:pt>
                <c:pt idx="731">
                  <c:v>0.939279686</c:v>
                </c:pt>
                <c:pt idx="732">
                  <c:v>0.93637798000000005</c:v>
                </c:pt>
                <c:pt idx="733">
                  <c:v>0.938607945</c:v>
                </c:pt>
                <c:pt idx="734">
                  <c:v>0.93126801599999998</c:v>
                </c:pt>
                <c:pt idx="735">
                  <c:v>0.753802152</c:v>
                </c:pt>
                <c:pt idx="736">
                  <c:v>0.82967045399999995</c:v>
                </c:pt>
                <c:pt idx="737">
                  <c:v>0.83365414999999998</c:v>
                </c:pt>
                <c:pt idx="738">
                  <c:v>0.87625839400000005</c:v>
                </c:pt>
                <c:pt idx="739">
                  <c:v>0.88364281499999997</c:v>
                </c:pt>
                <c:pt idx="740">
                  <c:v>0.88437884899999997</c:v>
                </c:pt>
                <c:pt idx="741">
                  <c:v>0.90456971600000002</c:v>
                </c:pt>
                <c:pt idx="742">
                  <c:v>0.89009086699999995</c:v>
                </c:pt>
                <c:pt idx="743">
                  <c:v>0.918179843</c:v>
                </c:pt>
                <c:pt idx="744">
                  <c:v>0.90246897299999995</c:v>
                </c:pt>
                <c:pt idx="745">
                  <c:v>0.91538050100000001</c:v>
                </c:pt>
                <c:pt idx="746">
                  <c:v>0.90558374500000005</c:v>
                </c:pt>
                <c:pt idx="747">
                  <c:v>0.91939403200000003</c:v>
                </c:pt>
                <c:pt idx="748">
                  <c:v>0.91712970299999996</c:v>
                </c:pt>
                <c:pt idx="749">
                  <c:v>0.91510594499999998</c:v>
                </c:pt>
                <c:pt idx="750">
                  <c:v>0.93277421999999999</c:v>
                </c:pt>
                <c:pt idx="751">
                  <c:v>0.93549984900000005</c:v>
                </c:pt>
                <c:pt idx="752">
                  <c:v>0.92763261799999996</c:v>
                </c:pt>
                <c:pt idx="753">
                  <c:v>0.92339795599999996</c:v>
                </c:pt>
                <c:pt idx="754">
                  <c:v>0.92637536099999995</c:v>
                </c:pt>
                <c:pt idx="755">
                  <c:v>0.929599179</c:v>
                </c:pt>
                <c:pt idx="756">
                  <c:v>0.92343781199999997</c:v>
                </c:pt>
                <c:pt idx="757">
                  <c:v>0.92787630499999996</c:v>
                </c:pt>
                <c:pt idx="758">
                  <c:v>0.93627591600000004</c:v>
                </c:pt>
                <c:pt idx="759">
                  <c:v>0.91611251900000001</c:v>
                </c:pt>
                <c:pt idx="760">
                  <c:v>0.94200609000000002</c:v>
                </c:pt>
                <c:pt idx="761">
                  <c:v>0.92685668099999996</c:v>
                </c:pt>
                <c:pt idx="762">
                  <c:v>0.94030436799999995</c:v>
                </c:pt>
                <c:pt idx="763">
                  <c:v>0.92859981300000005</c:v>
                </c:pt>
                <c:pt idx="764">
                  <c:v>0.93919913600000005</c:v>
                </c:pt>
                <c:pt idx="765">
                  <c:v>0.91994188700000001</c:v>
                </c:pt>
                <c:pt idx="766">
                  <c:v>0.92611731600000002</c:v>
                </c:pt>
                <c:pt idx="767">
                  <c:v>0.93713340700000003</c:v>
                </c:pt>
                <c:pt idx="768">
                  <c:v>0.93186064400000002</c:v>
                </c:pt>
                <c:pt idx="769">
                  <c:v>0.94372044399999999</c:v>
                </c:pt>
                <c:pt idx="770">
                  <c:v>0.93993674999999999</c:v>
                </c:pt>
                <c:pt idx="771">
                  <c:v>0.92476482400000004</c:v>
                </c:pt>
                <c:pt idx="772">
                  <c:v>0.92282744400000005</c:v>
                </c:pt>
                <c:pt idx="773">
                  <c:v>0.93798590299999995</c:v>
                </c:pt>
                <c:pt idx="774">
                  <c:v>0.922483155</c:v>
                </c:pt>
                <c:pt idx="775">
                  <c:v>0.94586884699999996</c:v>
                </c:pt>
                <c:pt idx="776">
                  <c:v>0.93456817999999997</c:v>
                </c:pt>
                <c:pt idx="777">
                  <c:v>0.93125051400000003</c:v>
                </c:pt>
                <c:pt idx="778">
                  <c:v>0.94380978299999996</c:v>
                </c:pt>
                <c:pt idx="779">
                  <c:v>0.92908234899999997</c:v>
                </c:pt>
                <c:pt idx="780">
                  <c:v>0.94116418300000004</c:v>
                </c:pt>
                <c:pt idx="781">
                  <c:v>0.931828981</c:v>
                </c:pt>
                <c:pt idx="782">
                  <c:v>0.93489715500000004</c:v>
                </c:pt>
                <c:pt idx="783">
                  <c:v>0.93920260200000005</c:v>
                </c:pt>
                <c:pt idx="784">
                  <c:v>0.73222981099999995</c:v>
                </c:pt>
                <c:pt idx="785">
                  <c:v>0.83619747499999997</c:v>
                </c:pt>
                <c:pt idx="786">
                  <c:v>0.85841676</c:v>
                </c:pt>
                <c:pt idx="787">
                  <c:v>0.867668039</c:v>
                </c:pt>
                <c:pt idx="788">
                  <c:v>0.88595874100000005</c:v>
                </c:pt>
                <c:pt idx="789">
                  <c:v>0.86742532900000002</c:v>
                </c:pt>
                <c:pt idx="790">
                  <c:v>0.918390916</c:v>
                </c:pt>
                <c:pt idx="791">
                  <c:v>0.88092147899999995</c:v>
                </c:pt>
                <c:pt idx="792">
                  <c:v>0.91715710900000003</c:v>
                </c:pt>
                <c:pt idx="793">
                  <c:v>0.92994171299999995</c:v>
                </c:pt>
                <c:pt idx="794">
                  <c:v>0.91160941200000001</c:v>
                </c:pt>
                <c:pt idx="795">
                  <c:v>0.934020077</c:v>
                </c:pt>
                <c:pt idx="796">
                  <c:v>0.92837231200000003</c:v>
                </c:pt>
                <c:pt idx="797">
                  <c:v>0.93330092399999998</c:v>
                </c:pt>
                <c:pt idx="798">
                  <c:v>0.92516325799999999</c:v>
                </c:pt>
                <c:pt idx="799">
                  <c:v>0.93106787199999996</c:v>
                </c:pt>
                <c:pt idx="800">
                  <c:v>0.92896831199999996</c:v>
                </c:pt>
                <c:pt idx="801">
                  <c:v>0.93691422499999999</c:v>
                </c:pt>
                <c:pt idx="802">
                  <c:v>0.93189976399999996</c:v>
                </c:pt>
                <c:pt idx="803">
                  <c:v>0.93868583000000005</c:v>
                </c:pt>
                <c:pt idx="804">
                  <c:v>0.90596626300000005</c:v>
                </c:pt>
                <c:pt idx="805">
                  <c:v>0.94238748699999997</c:v>
                </c:pt>
                <c:pt idx="806">
                  <c:v>0.93591931100000003</c:v>
                </c:pt>
                <c:pt idx="807">
                  <c:v>0.92055270099999997</c:v>
                </c:pt>
                <c:pt idx="808">
                  <c:v>0.91918786900000005</c:v>
                </c:pt>
                <c:pt idx="809">
                  <c:v>0.93580550399999995</c:v>
                </c:pt>
                <c:pt idx="810">
                  <c:v>0.92738288700000004</c:v>
                </c:pt>
                <c:pt idx="811">
                  <c:v>0.92752246500000002</c:v>
                </c:pt>
                <c:pt idx="812">
                  <c:v>0.91634475100000001</c:v>
                </c:pt>
                <c:pt idx="813">
                  <c:v>0.91847418800000002</c:v>
                </c:pt>
                <c:pt idx="814">
                  <c:v>0.93884145699999999</c:v>
                </c:pt>
                <c:pt idx="815">
                  <c:v>0.93863627299999997</c:v>
                </c:pt>
                <c:pt idx="816">
                  <c:v>0.94420405399999996</c:v>
                </c:pt>
                <c:pt idx="817">
                  <c:v>0.93669876500000004</c:v>
                </c:pt>
                <c:pt idx="818">
                  <c:v>0.93887652399999999</c:v>
                </c:pt>
                <c:pt idx="819">
                  <c:v>0.93037532899999997</c:v>
                </c:pt>
                <c:pt idx="820">
                  <c:v>0.93247402800000001</c:v>
                </c:pt>
                <c:pt idx="821">
                  <c:v>0.946185202</c:v>
                </c:pt>
                <c:pt idx="822">
                  <c:v>0.92736795599999999</c:v>
                </c:pt>
                <c:pt idx="823">
                  <c:v>0.942764147</c:v>
                </c:pt>
                <c:pt idx="824">
                  <c:v>0.92609380200000002</c:v>
                </c:pt>
                <c:pt idx="825">
                  <c:v>0.92331089099999997</c:v>
                </c:pt>
                <c:pt idx="826">
                  <c:v>0.93589083900000003</c:v>
                </c:pt>
                <c:pt idx="827">
                  <c:v>0.93625071400000004</c:v>
                </c:pt>
                <c:pt idx="828">
                  <c:v>0.94578137100000004</c:v>
                </c:pt>
                <c:pt idx="829">
                  <c:v>0.94078923000000003</c:v>
                </c:pt>
                <c:pt idx="830">
                  <c:v>0.91912716699999997</c:v>
                </c:pt>
                <c:pt idx="831">
                  <c:v>0.93994567100000004</c:v>
                </c:pt>
                <c:pt idx="832">
                  <c:v>0.929428806</c:v>
                </c:pt>
                <c:pt idx="833">
                  <c:v>0.75871395399999997</c:v>
                </c:pt>
                <c:pt idx="834">
                  <c:v>0.809482386</c:v>
                </c:pt>
                <c:pt idx="835">
                  <c:v>0.87238162799999996</c:v>
                </c:pt>
                <c:pt idx="836">
                  <c:v>0.88173590700000004</c:v>
                </c:pt>
                <c:pt idx="837">
                  <c:v>0.88237056199999997</c:v>
                </c:pt>
                <c:pt idx="838">
                  <c:v>0.899328091</c:v>
                </c:pt>
                <c:pt idx="839">
                  <c:v>0.87296884799999996</c:v>
                </c:pt>
                <c:pt idx="840">
                  <c:v>0.909931037</c:v>
                </c:pt>
                <c:pt idx="841">
                  <c:v>0.88759154799999995</c:v>
                </c:pt>
                <c:pt idx="842">
                  <c:v>0.90868092499999997</c:v>
                </c:pt>
                <c:pt idx="843">
                  <c:v>0.90287799099999999</c:v>
                </c:pt>
                <c:pt idx="844">
                  <c:v>0.89574482099999997</c:v>
                </c:pt>
                <c:pt idx="845">
                  <c:v>0.92835480500000001</c:v>
                </c:pt>
                <c:pt idx="846">
                  <c:v>0.89878945600000004</c:v>
                </c:pt>
                <c:pt idx="847">
                  <c:v>0.90898517899999998</c:v>
                </c:pt>
                <c:pt idx="848">
                  <c:v>0.91090991399999999</c:v>
                </c:pt>
                <c:pt idx="849">
                  <c:v>0.93433765400000002</c:v>
                </c:pt>
                <c:pt idx="850">
                  <c:v>0.93110135400000005</c:v>
                </c:pt>
                <c:pt idx="851">
                  <c:v>0.93645815700000001</c:v>
                </c:pt>
                <c:pt idx="852">
                  <c:v>0.93624380100000004</c:v>
                </c:pt>
                <c:pt idx="853">
                  <c:v>0.94272183399999998</c:v>
                </c:pt>
                <c:pt idx="854">
                  <c:v>0.93752518299999998</c:v>
                </c:pt>
                <c:pt idx="855">
                  <c:v>0.93816091000000001</c:v>
                </c:pt>
                <c:pt idx="856">
                  <c:v>0.92103987499999995</c:v>
                </c:pt>
                <c:pt idx="857">
                  <c:v>0.92294221600000004</c:v>
                </c:pt>
                <c:pt idx="858">
                  <c:v>0.93113850099999995</c:v>
                </c:pt>
                <c:pt idx="859">
                  <c:v>0.93745857499999996</c:v>
                </c:pt>
                <c:pt idx="860">
                  <c:v>0.94392514599999999</c:v>
                </c:pt>
                <c:pt idx="861">
                  <c:v>0.93835486499999998</c:v>
                </c:pt>
                <c:pt idx="862">
                  <c:v>0.91984153599999996</c:v>
                </c:pt>
                <c:pt idx="863">
                  <c:v>0.92488244200000003</c:v>
                </c:pt>
                <c:pt idx="864">
                  <c:v>0.91149831999999997</c:v>
                </c:pt>
                <c:pt idx="865">
                  <c:v>0.93221716300000002</c:v>
                </c:pt>
                <c:pt idx="866">
                  <c:v>0.92513351799999999</c:v>
                </c:pt>
                <c:pt idx="867">
                  <c:v>0.93763710600000005</c:v>
                </c:pt>
                <c:pt idx="868">
                  <c:v>0.94159371000000003</c:v>
                </c:pt>
                <c:pt idx="869">
                  <c:v>0.92973887700000002</c:v>
                </c:pt>
                <c:pt idx="870">
                  <c:v>0.932258951</c:v>
                </c:pt>
                <c:pt idx="871">
                  <c:v>0.92678553600000002</c:v>
                </c:pt>
                <c:pt idx="872">
                  <c:v>0.93134544500000005</c:v>
                </c:pt>
                <c:pt idx="873">
                  <c:v>0.91663153799999997</c:v>
                </c:pt>
                <c:pt idx="874">
                  <c:v>0.91863197200000002</c:v>
                </c:pt>
                <c:pt idx="875">
                  <c:v>0.93925412399999997</c:v>
                </c:pt>
                <c:pt idx="876">
                  <c:v>0.94114850999999999</c:v>
                </c:pt>
                <c:pt idx="877">
                  <c:v>0.94298781600000003</c:v>
                </c:pt>
                <c:pt idx="878">
                  <c:v>0.93919233700000004</c:v>
                </c:pt>
                <c:pt idx="879">
                  <c:v>0.92288087100000005</c:v>
                </c:pt>
                <c:pt idx="880">
                  <c:v>0.93200518799999998</c:v>
                </c:pt>
                <c:pt idx="881">
                  <c:v>0.94016833099999997</c:v>
                </c:pt>
                <c:pt idx="882">
                  <c:v>0.77175097500000001</c:v>
                </c:pt>
                <c:pt idx="883">
                  <c:v>0.81047343599999999</c:v>
                </c:pt>
                <c:pt idx="884">
                  <c:v>0.83978592900000004</c:v>
                </c:pt>
                <c:pt idx="885">
                  <c:v>0.85632713699999996</c:v>
                </c:pt>
                <c:pt idx="886">
                  <c:v>0.88446582699999998</c:v>
                </c:pt>
                <c:pt idx="887">
                  <c:v>0.89644888899999997</c:v>
                </c:pt>
                <c:pt idx="888">
                  <c:v>0.91362061100000003</c:v>
                </c:pt>
                <c:pt idx="889">
                  <c:v>0.91028812699999995</c:v>
                </c:pt>
                <c:pt idx="890">
                  <c:v>0.90354868600000005</c:v>
                </c:pt>
                <c:pt idx="891">
                  <c:v>0.89198678600000003</c:v>
                </c:pt>
                <c:pt idx="892">
                  <c:v>0.90531848800000003</c:v>
                </c:pt>
                <c:pt idx="893">
                  <c:v>0.93010918499999995</c:v>
                </c:pt>
                <c:pt idx="894">
                  <c:v>0.90698385299999995</c:v>
                </c:pt>
                <c:pt idx="895">
                  <c:v>0.93265197600000005</c:v>
                </c:pt>
                <c:pt idx="896">
                  <c:v>0.92775899500000003</c:v>
                </c:pt>
                <c:pt idx="897">
                  <c:v>0.907315914</c:v>
                </c:pt>
                <c:pt idx="898">
                  <c:v>0.92278376699999998</c:v>
                </c:pt>
                <c:pt idx="899">
                  <c:v>0.935328135</c:v>
                </c:pt>
                <c:pt idx="900">
                  <c:v>0.91574509199999998</c:v>
                </c:pt>
                <c:pt idx="901">
                  <c:v>0.93123271100000005</c:v>
                </c:pt>
                <c:pt idx="902">
                  <c:v>0.92382628099999997</c:v>
                </c:pt>
                <c:pt idx="903">
                  <c:v>0.92216803000000003</c:v>
                </c:pt>
                <c:pt idx="904">
                  <c:v>0.92917181699999996</c:v>
                </c:pt>
                <c:pt idx="905">
                  <c:v>0.92689549999999998</c:v>
                </c:pt>
                <c:pt idx="906">
                  <c:v>0.92942814399999996</c:v>
                </c:pt>
                <c:pt idx="907">
                  <c:v>0.93444296699999996</c:v>
                </c:pt>
                <c:pt idx="908">
                  <c:v>0.92628576699999998</c:v>
                </c:pt>
                <c:pt idx="909">
                  <c:v>0.91363233499999996</c:v>
                </c:pt>
                <c:pt idx="910">
                  <c:v>0.94091713899999996</c:v>
                </c:pt>
                <c:pt idx="911">
                  <c:v>0.91141911499999995</c:v>
                </c:pt>
                <c:pt idx="912">
                  <c:v>0.93688236000000003</c:v>
                </c:pt>
                <c:pt idx="913">
                  <c:v>0.93207465899999997</c:v>
                </c:pt>
                <c:pt idx="914">
                  <c:v>0.93787121299999998</c:v>
                </c:pt>
                <c:pt idx="915">
                  <c:v>0.93484316599999995</c:v>
                </c:pt>
                <c:pt idx="916">
                  <c:v>0.92579007899999999</c:v>
                </c:pt>
                <c:pt idx="917">
                  <c:v>0.94027895500000003</c:v>
                </c:pt>
                <c:pt idx="918">
                  <c:v>0.93130739299999998</c:v>
                </c:pt>
                <c:pt idx="919">
                  <c:v>0.94204547900000002</c:v>
                </c:pt>
                <c:pt idx="920">
                  <c:v>0.94470021900000001</c:v>
                </c:pt>
                <c:pt idx="921">
                  <c:v>0.93385182300000003</c:v>
                </c:pt>
                <c:pt idx="922">
                  <c:v>0.93793570699999995</c:v>
                </c:pt>
                <c:pt idx="923">
                  <c:v>0.94366039700000004</c:v>
                </c:pt>
                <c:pt idx="924">
                  <c:v>0.94558761300000005</c:v>
                </c:pt>
                <c:pt idx="925">
                  <c:v>0.93942799399999999</c:v>
                </c:pt>
                <c:pt idx="926">
                  <c:v>0.94270055200000002</c:v>
                </c:pt>
                <c:pt idx="927">
                  <c:v>0.94297964499999998</c:v>
                </c:pt>
                <c:pt idx="928">
                  <c:v>0.93670067199999996</c:v>
                </c:pt>
                <c:pt idx="929">
                  <c:v>0.94338839200000002</c:v>
                </c:pt>
                <c:pt idx="930">
                  <c:v>0.94320649700000003</c:v>
                </c:pt>
                <c:pt idx="931">
                  <c:v>0.756692209</c:v>
                </c:pt>
                <c:pt idx="932">
                  <c:v>0.82180700500000003</c:v>
                </c:pt>
                <c:pt idx="933">
                  <c:v>0.84580248899999999</c:v>
                </c:pt>
                <c:pt idx="934">
                  <c:v>0.87481510900000004</c:v>
                </c:pt>
                <c:pt idx="935">
                  <c:v>0.88741639999999999</c:v>
                </c:pt>
                <c:pt idx="936">
                  <c:v>0.90467460399999999</c:v>
                </c:pt>
                <c:pt idx="937">
                  <c:v>0.90513325700000002</c:v>
                </c:pt>
                <c:pt idx="938">
                  <c:v>0.89319067600000002</c:v>
                </c:pt>
                <c:pt idx="939">
                  <c:v>0.89798456699999996</c:v>
                </c:pt>
                <c:pt idx="940">
                  <c:v>0.89209089799999997</c:v>
                </c:pt>
                <c:pt idx="941">
                  <c:v>0.91643619600000004</c:v>
                </c:pt>
                <c:pt idx="942">
                  <c:v>0.90407636499999999</c:v>
                </c:pt>
                <c:pt idx="943">
                  <c:v>0.89737875899999997</c:v>
                </c:pt>
                <c:pt idx="944">
                  <c:v>0.89274326800000003</c:v>
                </c:pt>
                <c:pt idx="945">
                  <c:v>0.90996890799999997</c:v>
                </c:pt>
                <c:pt idx="946">
                  <c:v>0.90189899299999998</c:v>
                </c:pt>
                <c:pt idx="947">
                  <c:v>0.91930049599999997</c:v>
                </c:pt>
                <c:pt idx="948">
                  <c:v>0.905822299</c:v>
                </c:pt>
                <c:pt idx="949">
                  <c:v>0.91076584900000002</c:v>
                </c:pt>
                <c:pt idx="950">
                  <c:v>0.91951290500000005</c:v>
                </c:pt>
                <c:pt idx="951">
                  <c:v>0.93050032500000002</c:v>
                </c:pt>
                <c:pt idx="952">
                  <c:v>0.93233162999999997</c:v>
                </c:pt>
                <c:pt idx="953">
                  <c:v>0.91400674400000004</c:v>
                </c:pt>
                <c:pt idx="954">
                  <c:v>0.93324004999999999</c:v>
                </c:pt>
                <c:pt idx="955">
                  <c:v>0.92905595100000005</c:v>
                </c:pt>
                <c:pt idx="956">
                  <c:v>0.935642325</c:v>
                </c:pt>
                <c:pt idx="957">
                  <c:v>0.93862792699999997</c:v>
                </c:pt>
                <c:pt idx="958">
                  <c:v>0.906120178</c:v>
                </c:pt>
                <c:pt idx="959">
                  <c:v>0.93222025799999997</c:v>
                </c:pt>
                <c:pt idx="960">
                  <c:v>0.92456411100000002</c:v>
                </c:pt>
                <c:pt idx="961">
                  <c:v>0.94032820900000003</c:v>
                </c:pt>
                <c:pt idx="962">
                  <c:v>0.94818283400000003</c:v>
                </c:pt>
                <c:pt idx="963">
                  <c:v>0.92626115499999995</c:v>
                </c:pt>
                <c:pt idx="964">
                  <c:v>0.93757911699999996</c:v>
                </c:pt>
                <c:pt idx="965">
                  <c:v>0.94198963199999997</c:v>
                </c:pt>
                <c:pt idx="966">
                  <c:v>0.94225477300000005</c:v>
                </c:pt>
                <c:pt idx="967">
                  <c:v>0.93759488300000005</c:v>
                </c:pt>
                <c:pt idx="968">
                  <c:v>0.94224829799999998</c:v>
                </c:pt>
                <c:pt idx="969">
                  <c:v>0.91475182700000002</c:v>
                </c:pt>
                <c:pt idx="970">
                  <c:v>0.94285322199999999</c:v>
                </c:pt>
                <c:pt idx="971">
                  <c:v>0.933395749</c:v>
                </c:pt>
                <c:pt idx="972">
                  <c:v>0.94001770299999998</c:v>
                </c:pt>
                <c:pt idx="973">
                  <c:v>0.93961942899999995</c:v>
                </c:pt>
                <c:pt idx="974">
                  <c:v>0.94530160799999996</c:v>
                </c:pt>
                <c:pt idx="975">
                  <c:v>0.91316960700000005</c:v>
                </c:pt>
                <c:pt idx="976">
                  <c:v>0.93752960799999996</c:v>
                </c:pt>
                <c:pt idx="977">
                  <c:v>0.92259921099999997</c:v>
                </c:pt>
                <c:pt idx="978">
                  <c:v>0.92378770300000002</c:v>
                </c:pt>
                <c:pt idx="979">
                  <c:v>0.93628965099999995</c:v>
                </c:pt>
                <c:pt idx="980">
                  <c:v>0.750736929</c:v>
                </c:pt>
                <c:pt idx="981">
                  <c:v>0.82768972299999999</c:v>
                </c:pt>
                <c:pt idx="982">
                  <c:v>0.85904177699999995</c:v>
                </c:pt>
                <c:pt idx="983">
                  <c:v>0.88013602300000005</c:v>
                </c:pt>
                <c:pt idx="984">
                  <c:v>0.85986562200000005</c:v>
                </c:pt>
                <c:pt idx="985">
                  <c:v>0.90498310599999998</c:v>
                </c:pt>
                <c:pt idx="986">
                  <c:v>0.91100347199999998</c:v>
                </c:pt>
                <c:pt idx="987">
                  <c:v>0.90461550300000004</c:v>
                </c:pt>
                <c:pt idx="988">
                  <c:v>0.91796837899999995</c:v>
                </c:pt>
                <c:pt idx="989">
                  <c:v>0.91559163799999999</c:v>
                </c:pt>
                <c:pt idx="990">
                  <c:v>0.89870443499999997</c:v>
                </c:pt>
                <c:pt idx="991">
                  <c:v>0.93102057999999999</c:v>
                </c:pt>
                <c:pt idx="992">
                  <c:v>0.90645673800000004</c:v>
                </c:pt>
                <c:pt idx="993">
                  <c:v>0.93127864999999999</c:v>
                </c:pt>
                <c:pt idx="994">
                  <c:v>0.928679064</c:v>
                </c:pt>
                <c:pt idx="995">
                  <c:v>0.89604377400000002</c:v>
                </c:pt>
                <c:pt idx="996">
                  <c:v>0.93638561499999995</c:v>
                </c:pt>
                <c:pt idx="997">
                  <c:v>0.91217090899999997</c:v>
                </c:pt>
                <c:pt idx="998">
                  <c:v>0.934467881</c:v>
                </c:pt>
                <c:pt idx="999">
                  <c:v>0.927198788</c:v>
                </c:pt>
                <c:pt idx="1000">
                  <c:v>0.91121734200000004</c:v>
                </c:pt>
                <c:pt idx="1001">
                  <c:v>0.92291923799999998</c:v>
                </c:pt>
                <c:pt idx="1002">
                  <c:v>0.91801493999999995</c:v>
                </c:pt>
                <c:pt idx="1003">
                  <c:v>0.93890858600000004</c:v>
                </c:pt>
                <c:pt idx="1004">
                  <c:v>0.93560165200000001</c:v>
                </c:pt>
                <c:pt idx="1005">
                  <c:v>0.93728705300000004</c:v>
                </c:pt>
                <c:pt idx="1006">
                  <c:v>0.92777530500000005</c:v>
                </c:pt>
                <c:pt idx="1007">
                  <c:v>0.94322461400000002</c:v>
                </c:pt>
                <c:pt idx="1008">
                  <c:v>0.93919572799999995</c:v>
                </c:pt>
                <c:pt idx="1009">
                  <c:v>0.93659616800000001</c:v>
                </c:pt>
                <c:pt idx="1010">
                  <c:v>0.94040089999999998</c:v>
                </c:pt>
                <c:pt idx="1011">
                  <c:v>0.94367459600000003</c:v>
                </c:pt>
                <c:pt idx="1012">
                  <c:v>0.93959577800000005</c:v>
                </c:pt>
                <c:pt idx="1013">
                  <c:v>0.93995045799999999</c:v>
                </c:pt>
                <c:pt idx="1014">
                  <c:v>0.93503306900000005</c:v>
                </c:pt>
                <c:pt idx="1015">
                  <c:v>0.94044934999999996</c:v>
                </c:pt>
                <c:pt idx="1016">
                  <c:v>0.93948243099999995</c:v>
                </c:pt>
                <c:pt idx="1017">
                  <c:v>0.92548928799999997</c:v>
                </c:pt>
                <c:pt idx="1018">
                  <c:v>0.94058846399999996</c:v>
                </c:pt>
                <c:pt idx="1019">
                  <c:v>0.94109074800000003</c:v>
                </c:pt>
                <c:pt idx="1020">
                  <c:v>0.91442273200000002</c:v>
                </c:pt>
                <c:pt idx="1021">
                  <c:v>0.92514695899999999</c:v>
                </c:pt>
                <c:pt idx="1022">
                  <c:v>0.94165667099999995</c:v>
                </c:pt>
                <c:pt idx="1023">
                  <c:v>0.93407306099999998</c:v>
                </c:pt>
                <c:pt idx="1024">
                  <c:v>0.93802152599999999</c:v>
                </c:pt>
                <c:pt idx="1025">
                  <c:v>0.93535431599999996</c:v>
                </c:pt>
                <c:pt idx="1026">
                  <c:v>0.92539504900000003</c:v>
                </c:pt>
                <c:pt idx="1027">
                  <c:v>0.92923668800000003</c:v>
                </c:pt>
                <c:pt idx="1028">
                  <c:v>0.92778980099999997</c:v>
                </c:pt>
                <c:pt idx="1029">
                  <c:v>0.75382066800000003</c:v>
                </c:pt>
                <c:pt idx="1030">
                  <c:v>0.81750646699999996</c:v>
                </c:pt>
                <c:pt idx="1031">
                  <c:v>0.86186597099999995</c:v>
                </c:pt>
                <c:pt idx="1032">
                  <c:v>0.87985567799999997</c:v>
                </c:pt>
                <c:pt idx="1033">
                  <c:v>0.880354678</c:v>
                </c:pt>
                <c:pt idx="1034">
                  <c:v>0.90115204900000001</c:v>
                </c:pt>
                <c:pt idx="1035">
                  <c:v>0.91348116199999996</c:v>
                </c:pt>
                <c:pt idx="1036">
                  <c:v>0.91254573000000005</c:v>
                </c:pt>
                <c:pt idx="1037">
                  <c:v>0.91807307900000001</c:v>
                </c:pt>
                <c:pt idx="1038">
                  <c:v>0.89375100200000002</c:v>
                </c:pt>
                <c:pt idx="1039">
                  <c:v>0.91361859599999995</c:v>
                </c:pt>
                <c:pt idx="1040">
                  <c:v>0.92471840100000002</c:v>
                </c:pt>
                <c:pt idx="1041">
                  <c:v>0.92164465299999998</c:v>
                </c:pt>
                <c:pt idx="1042">
                  <c:v>0.92885246399999999</c:v>
                </c:pt>
                <c:pt idx="1043">
                  <c:v>0.91586949500000003</c:v>
                </c:pt>
                <c:pt idx="1044">
                  <c:v>0.93366542900000005</c:v>
                </c:pt>
                <c:pt idx="1045">
                  <c:v>0.92244263000000004</c:v>
                </c:pt>
                <c:pt idx="1046">
                  <c:v>0.91178791999999997</c:v>
                </c:pt>
                <c:pt idx="1047">
                  <c:v>0.92348111399999999</c:v>
                </c:pt>
                <c:pt idx="1048">
                  <c:v>0.92737021500000005</c:v>
                </c:pt>
                <c:pt idx="1049">
                  <c:v>0.92393997400000005</c:v>
                </c:pt>
                <c:pt idx="1050">
                  <c:v>0.92122718699999995</c:v>
                </c:pt>
                <c:pt idx="1051">
                  <c:v>0.93035275200000001</c:v>
                </c:pt>
                <c:pt idx="1052">
                  <c:v>0.94087229400000005</c:v>
                </c:pt>
                <c:pt idx="1053">
                  <c:v>0.941715042</c:v>
                </c:pt>
                <c:pt idx="1054">
                  <c:v>0.93058806599999999</c:v>
                </c:pt>
                <c:pt idx="1055">
                  <c:v>0.92352609100000005</c:v>
                </c:pt>
                <c:pt idx="1056">
                  <c:v>0.91873791400000004</c:v>
                </c:pt>
                <c:pt idx="1057">
                  <c:v>0.94344311400000003</c:v>
                </c:pt>
                <c:pt idx="1058">
                  <c:v>0.945715733</c:v>
                </c:pt>
                <c:pt idx="1059">
                  <c:v>0.91709085199999996</c:v>
                </c:pt>
                <c:pt idx="1060">
                  <c:v>0.94380295199999997</c:v>
                </c:pt>
                <c:pt idx="1061">
                  <c:v>0.93705471200000001</c:v>
                </c:pt>
                <c:pt idx="1062">
                  <c:v>0.93555244100000001</c:v>
                </c:pt>
                <c:pt idx="1063">
                  <c:v>0.94070588399999999</c:v>
                </c:pt>
                <c:pt idx="1064">
                  <c:v>0.94189865800000006</c:v>
                </c:pt>
                <c:pt idx="1065">
                  <c:v>0.938077563</c:v>
                </c:pt>
                <c:pt idx="1066">
                  <c:v>0.93132672299999997</c:v>
                </c:pt>
                <c:pt idx="1067">
                  <c:v>0.92000860100000004</c:v>
                </c:pt>
                <c:pt idx="1068">
                  <c:v>0.92747337299999999</c:v>
                </c:pt>
                <c:pt idx="1069">
                  <c:v>0.93982173899999999</c:v>
                </c:pt>
                <c:pt idx="1070">
                  <c:v>0.94590321899999996</c:v>
                </c:pt>
                <c:pt idx="1071">
                  <c:v>0.93689098599999998</c:v>
                </c:pt>
                <c:pt idx="1072">
                  <c:v>0.94181065399999997</c:v>
                </c:pt>
                <c:pt idx="1073">
                  <c:v>0.94235960399999996</c:v>
                </c:pt>
                <c:pt idx="1074">
                  <c:v>0.93318959300000004</c:v>
                </c:pt>
                <c:pt idx="1075">
                  <c:v>0.93738706999999999</c:v>
                </c:pt>
                <c:pt idx="1076">
                  <c:v>0.92059880800000005</c:v>
                </c:pt>
                <c:pt idx="1077">
                  <c:v>0.94291965600000005</c:v>
                </c:pt>
                <c:pt idx="1078">
                  <c:v>0.76026653499999997</c:v>
                </c:pt>
                <c:pt idx="1079">
                  <c:v>0.82294804600000004</c:v>
                </c:pt>
                <c:pt idx="1080">
                  <c:v>0.83785253599999998</c:v>
                </c:pt>
                <c:pt idx="1081">
                  <c:v>0.85504352900000002</c:v>
                </c:pt>
                <c:pt idx="1082">
                  <c:v>0.86434209500000003</c:v>
                </c:pt>
                <c:pt idx="1083">
                  <c:v>0.89283770699999998</c:v>
                </c:pt>
                <c:pt idx="1084">
                  <c:v>0.89152087700000004</c:v>
                </c:pt>
                <c:pt idx="1085">
                  <c:v>0.90804122200000004</c:v>
                </c:pt>
                <c:pt idx="1086">
                  <c:v>0.90812331099999999</c:v>
                </c:pt>
                <c:pt idx="1087">
                  <c:v>0.90791749899999996</c:v>
                </c:pt>
                <c:pt idx="1088">
                  <c:v>0.91700658400000001</c:v>
                </c:pt>
                <c:pt idx="1089">
                  <c:v>0.93169471000000004</c:v>
                </c:pt>
                <c:pt idx="1090">
                  <c:v>0.92191917199999995</c:v>
                </c:pt>
                <c:pt idx="1091">
                  <c:v>0.91823516800000005</c:v>
                </c:pt>
                <c:pt idx="1092">
                  <c:v>0.92895819400000001</c:v>
                </c:pt>
                <c:pt idx="1093">
                  <c:v>0.91264331399999998</c:v>
                </c:pt>
                <c:pt idx="1094">
                  <c:v>0.91504370400000001</c:v>
                </c:pt>
                <c:pt idx="1095">
                  <c:v>0.934857355</c:v>
                </c:pt>
                <c:pt idx="1096">
                  <c:v>0.91910118399999996</c:v>
                </c:pt>
                <c:pt idx="1097">
                  <c:v>0.89602548800000004</c:v>
                </c:pt>
                <c:pt idx="1098">
                  <c:v>0.910088703</c:v>
                </c:pt>
                <c:pt idx="1099">
                  <c:v>0.92128977300000003</c:v>
                </c:pt>
                <c:pt idx="1100">
                  <c:v>0.92782675000000003</c:v>
                </c:pt>
                <c:pt idx="1101">
                  <c:v>0.93463272399999997</c:v>
                </c:pt>
                <c:pt idx="1102">
                  <c:v>0.91241736399999995</c:v>
                </c:pt>
                <c:pt idx="1103">
                  <c:v>0.94254022199999998</c:v>
                </c:pt>
                <c:pt idx="1104">
                  <c:v>0.93971321699999999</c:v>
                </c:pt>
                <c:pt idx="1105">
                  <c:v>0.934326675</c:v>
                </c:pt>
                <c:pt idx="1106">
                  <c:v>0.93825879300000004</c:v>
                </c:pt>
                <c:pt idx="1107">
                  <c:v>0.93728644000000005</c:v>
                </c:pt>
                <c:pt idx="1108">
                  <c:v>0.94394710999999998</c:v>
                </c:pt>
                <c:pt idx="1109">
                  <c:v>0.92756746700000003</c:v>
                </c:pt>
                <c:pt idx="1110">
                  <c:v>0.92206423500000001</c:v>
                </c:pt>
                <c:pt idx="1111">
                  <c:v>0.94704129599999998</c:v>
                </c:pt>
                <c:pt idx="1112">
                  <c:v>0.920498967</c:v>
                </c:pt>
                <c:pt idx="1113">
                  <c:v>0.922504714</c:v>
                </c:pt>
                <c:pt idx="1114">
                  <c:v>0.93908317399999996</c:v>
                </c:pt>
                <c:pt idx="1115">
                  <c:v>0.93456141199999998</c:v>
                </c:pt>
                <c:pt idx="1116">
                  <c:v>0.93032724600000005</c:v>
                </c:pt>
                <c:pt idx="1117">
                  <c:v>0.939529422</c:v>
                </c:pt>
                <c:pt idx="1118">
                  <c:v>0.92002723600000003</c:v>
                </c:pt>
                <c:pt idx="1119">
                  <c:v>0.94044529399999999</c:v>
                </c:pt>
                <c:pt idx="1120">
                  <c:v>0.92877670899999998</c:v>
                </c:pt>
                <c:pt idx="1121">
                  <c:v>0.94330475199999997</c:v>
                </c:pt>
                <c:pt idx="1122">
                  <c:v>0.939691685</c:v>
                </c:pt>
                <c:pt idx="1123">
                  <c:v>0.93629894199999997</c:v>
                </c:pt>
                <c:pt idx="1124">
                  <c:v>0.93775864099999995</c:v>
                </c:pt>
                <c:pt idx="1125">
                  <c:v>0.92778019499999997</c:v>
                </c:pt>
                <c:pt idx="1126">
                  <c:v>0.93923831300000005</c:v>
                </c:pt>
                <c:pt idx="1127">
                  <c:v>0.755724799</c:v>
                </c:pt>
                <c:pt idx="1128">
                  <c:v>0.80645587100000005</c:v>
                </c:pt>
                <c:pt idx="1129">
                  <c:v>0.85824938900000003</c:v>
                </c:pt>
                <c:pt idx="1130">
                  <c:v>0.84920293700000005</c:v>
                </c:pt>
                <c:pt idx="1131">
                  <c:v>0.88197139400000002</c:v>
                </c:pt>
                <c:pt idx="1132">
                  <c:v>0.90435745700000003</c:v>
                </c:pt>
                <c:pt idx="1133">
                  <c:v>0.90410664600000001</c:v>
                </c:pt>
                <c:pt idx="1134">
                  <c:v>0.88976902999999996</c:v>
                </c:pt>
                <c:pt idx="1135">
                  <c:v>0.88944649600000003</c:v>
                </c:pt>
                <c:pt idx="1136">
                  <c:v>0.92102235099999996</c:v>
                </c:pt>
                <c:pt idx="1137">
                  <c:v>0.90159126099999998</c:v>
                </c:pt>
                <c:pt idx="1138">
                  <c:v>0.91552512399999997</c:v>
                </c:pt>
                <c:pt idx="1139">
                  <c:v>0.91269047999999997</c:v>
                </c:pt>
                <c:pt idx="1140">
                  <c:v>0.91682479500000003</c:v>
                </c:pt>
                <c:pt idx="1141">
                  <c:v>0.92386964699999996</c:v>
                </c:pt>
                <c:pt idx="1142">
                  <c:v>0.93219330099999997</c:v>
                </c:pt>
                <c:pt idx="1143">
                  <c:v>0.909958504</c:v>
                </c:pt>
                <c:pt idx="1144">
                  <c:v>0.91654338800000001</c:v>
                </c:pt>
                <c:pt idx="1145">
                  <c:v>0.93709085700000005</c:v>
                </c:pt>
                <c:pt idx="1146">
                  <c:v>0.92343519900000004</c:v>
                </c:pt>
                <c:pt idx="1147">
                  <c:v>0.91470712600000004</c:v>
                </c:pt>
                <c:pt idx="1148">
                  <c:v>0.93622373299999995</c:v>
                </c:pt>
                <c:pt idx="1149">
                  <c:v>0.92472612399999998</c:v>
                </c:pt>
                <c:pt idx="1150">
                  <c:v>0.93877703199999996</c:v>
                </c:pt>
                <c:pt idx="1151">
                  <c:v>0.929371587</c:v>
                </c:pt>
                <c:pt idx="1152">
                  <c:v>0.91682979600000003</c:v>
                </c:pt>
                <c:pt idx="1153">
                  <c:v>0.91378599900000002</c:v>
                </c:pt>
                <c:pt idx="1154">
                  <c:v>0.91224896700000002</c:v>
                </c:pt>
                <c:pt idx="1155">
                  <c:v>0.92566347599999999</c:v>
                </c:pt>
                <c:pt idx="1156">
                  <c:v>0.93951852700000005</c:v>
                </c:pt>
                <c:pt idx="1157">
                  <c:v>0.91699393799999995</c:v>
                </c:pt>
                <c:pt idx="1158">
                  <c:v>0.91881109400000005</c:v>
                </c:pt>
                <c:pt idx="1159">
                  <c:v>0.93364621199999998</c:v>
                </c:pt>
                <c:pt idx="1160">
                  <c:v>0.930831034</c:v>
                </c:pt>
                <c:pt idx="1161">
                  <c:v>0.93822298500000001</c:v>
                </c:pt>
                <c:pt idx="1162">
                  <c:v>0.94384109199999999</c:v>
                </c:pt>
                <c:pt idx="1163">
                  <c:v>0.93979869199999999</c:v>
                </c:pt>
                <c:pt idx="1164">
                  <c:v>0.93302095500000004</c:v>
                </c:pt>
                <c:pt idx="1165">
                  <c:v>0.94451646099999997</c:v>
                </c:pt>
                <c:pt idx="1166">
                  <c:v>0.920291321</c:v>
                </c:pt>
                <c:pt idx="1167">
                  <c:v>0.92716319300000005</c:v>
                </c:pt>
                <c:pt idx="1168">
                  <c:v>0.94191726099999995</c:v>
                </c:pt>
                <c:pt idx="1169">
                  <c:v>0.93987148200000004</c:v>
                </c:pt>
                <c:pt idx="1170">
                  <c:v>0.93971550500000001</c:v>
                </c:pt>
                <c:pt idx="1171">
                  <c:v>0.93432055000000003</c:v>
                </c:pt>
                <c:pt idx="1172">
                  <c:v>0.93850935199999996</c:v>
                </c:pt>
                <c:pt idx="1173">
                  <c:v>0.91626904300000001</c:v>
                </c:pt>
                <c:pt idx="1174">
                  <c:v>0.93851363499999996</c:v>
                </c:pt>
                <c:pt idx="1175">
                  <c:v>0.94935455800000002</c:v>
                </c:pt>
                <c:pt idx="1176">
                  <c:v>0.75873626800000005</c:v>
                </c:pt>
                <c:pt idx="1177">
                  <c:v>0.82310563599999997</c:v>
                </c:pt>
                <c:pt idx="1178">
                  <c:v>0.85857455199999999</c:v>
                </c:pt>
                <c:pt idx="1179">
                  <c:v>0.88926097599999998</c:v>
                </c:pt>
                <c:pt idx="1180">
                  <c:v>0.87280688399999995</c:v>
                </c:pt>
                <c:pt idx="1181">
                  <c:v>0.89793922000000004</c:v>
                </c:pt>
                <c:pt idx="1182">
                  <c:v>0.90100694400000003</c:v>
                </c:pt>
                <c:pt idx="1183">
                  <c:v>0.89900283000000003</c:v>
                </c:pt>
                <c:pt idx="1184">
                  <c:v>0.88609200700000001</c:v>
                </c:pt>
                <c:pt idx="1185">
                  <c:v>0.91380258199999997</c:v>
                </c:pt>
                <c:pt idx="1186">
                  <c:v>0.90965104900000004</c:v>
                </c:pt>
                <c:pt idx="1187">
                  <c:v>0.91827268900000003</c:v>
                </c:pt>
                <c:pt idx="1188">
                  <c:v>0.91484594200000002</c:v>
                </c:pt>
                <c:pt idx="1189">
                  <c:v>0.90941753299999994</c:v>
                </c:pt>
                <c:pt idx="1190">
                  <c:v>0.92039563800000002</c:v>
                </c:pt>
                <c:pt idx="1191">
                  <c:v>0.93275095699999999</c:v>
                </c:pt>
                <c:pt idx="1192">
                  <c:v>0.91904214799999995</c:v>
                </c:pt>
                <c:pt idx="1193">
                  <c:v>0.92688353400000001</c:v>
                </c:pt>
                <c:pt idx="1194">
                  <c:v>0.93915901000000002</c:v>
                </c:pt>
                <c:pt idx="1195">
                  <c:v>0.93464981300000005</c:v>
                </c:pt>
                <c:pt idx="1196">
                  <c:v>0.92997744199999999</c:v>
                </c:pt>
                <c:pt idx="1197">
                  <c:v>0.92767115700000002</c:v>
                </c:pt>
                <c:pt idx="1198">
                  <c:v>0.92054375099999997</c:v>
                </c:pt>
                <c:pt idx="1199">
                  <c:v>0.93858170399999996</c:v>
                </c:pt>
                <c:pt idx="1200">
                  <c:v>0.92999553300000004</c:v>
                </c:pt>
                <c:pt idx="1201">
                  <c:v>0.92294509700000005</c:v>
                </c:pt>
                <c:pt idx="1202">
                  <c:v>0.91214795100000001</c:v>
                </c:pt>
                <c:pt idx="1203">
                  <c:v>0.93168501199999998</c:v>
                </c:pt>
                <c:pt idx="1204">
                  <c:v>0.93804821100000002</c:v>
                </c:pt>
                <c:pt idx="1205">
                  <c:v>0.93387450500000002</c:v>
                </c:pt>
                <c:pt idx="1206">
                  <c:v>0.92497502799999998</c:v>
                </c:pt>
                <c:pt idx="1207">
                  <c:v>0.93246856300000003</c:v>
                </c:pt>
                <c:pt idx="1208">
                  <c:v>0.92173898099999996</c:v>
                </c:pt>
                <c:pt idx="1209">
                  <c:v>0.91911395299999998</c:v>
                </c:pt>
                <c:pt idx="1210">
                  <c:v>0.920989053</c:v>
                </c:pt>
                <c:pt idx="1211">
                  <c:v>0.93850935499999999</c:v>
                </c:pt>
                <c:pt idx="1212">
                  <c:v>0.92740853999999995</c:v>
                </c:pt>
                <c:pt idx="1213">
                  <c:v>0.94070793799999997</c:v>
                </c:pt>
                <c:pt idx="1214">
                  <c:v>0.91423040700000002</c:v>
                </c:pt>
                <c:pt idx="1215">
                  <c:v>0.922804654</c:v>
                </c:pt>
                <c:pt idx="1216">
                  <c:v>0.94380775800000005</c:v>
                </c:pt>
                <c:pt idx="1217">
                  <c:v>0.93697172399999995</c:v>
                </c:pt>
                <c:pt idx="1218">
                  <c:v>0.92650094400000005</c:v>
                </c:pt>
                <c:pt idx="1219">
                  <c:v>0.94702902600000005</c:v>
                </c:pt>
                <c:pt idx="1220">
                  <c:v>0.930650431</c:v>
                </c:pt>
                <c:pt idx="1221">
                  <c:v>0.93638103100000003</c:v>
                </c:pt>
                <c:pt idx="1222">
                  <c:v>0.94485402900000004</c:v>
                </c:pt>
                <c:pt idx="1223">
                  <c:v>0.91595959800000004</c:v>
                </c:pt>
                <c:pt idx="1224">
                  <c:v>0.94154399099999997</c:v>
                </c:pt>
                <c:pt idx="1225">
                  <c:v>0.768591358</c:v>
                </c:pt>
                <c:pt idx="1226">
                  <c:v>0.79205029199999999</c:v>
                </c:pt>
                <c:pt idx="1227">
                  <c:v>0.85590514200000001</c:v>
                </c:pt>
                <c:pt idx="1228">
                  <c:v>0.87333965000000002</c:v>
                </c:pt>
                <c:pt idx="1229">
                  <c:v>0.89351378699999995</c:v>
                </c:pt>
                <c:pt idx="1230">
                  <c:v>0.90949622500000005</c:v>
                </c:pt>
                <c:pt idx="1231">
                  <c:v>0.89311164200000004</c:v>
                </c:pt>
                <c:pt idx="1232">
                  <c:v>0.90531600400000001</c:v>
                </c:pt>
                <c:pt idx="1233">
                  <c:v>0.90225866499999996</c:v>
                </c:pt>
                <c:pt idx="1234">
                  <c:v>0.91157820000000001</c:v>
                </c:pt>
                <c:pt idx="1235">
                  <c:v>0.90608746100000004</c:v>
                </c:pt>
                <c:pt idx="1236">
                  <c:v>0.89961707199999996</c:v>
                </c:pt>
                <c:pt idx="1237">
                  <c:v>0.92846989899999999</c:v>
                </c:pt>
                <c:pt idx="1238">
                  <c:v>0.93022707800000004</c:v>
                </c:pt>
                <c:pt idx="1239">
                  <c:v>0.92932205899999998</c:v>
                </c:pt>
                <c:pt idx="1240">
                  <c:v>0.92543639499999997</c:v>
                </c:pt>
                <c:pt idx="1241">
                  <c:v>0.90534857899999999</c:v>
                </c:pt>
                <c:pt idx="1242">
                  <c:v>0.93113643899999998</c:v>
                </c:pt>
                <c:pt idx="1243">
                  <c:v>0.90929402299999995</c:v>
                </c:pt>
                <c:pt idx="1244">
                  <c:v>0.93032017</c:v>
                </c:pt>
                <c:pt idx="1245">
                  <c:v>0.94055753900000005</c:v>
                </c:pt>
                <c:pt idx="1246">
                  <c:v>0.92863777300000006</c:v>
                </c:pt>
                <c:pt idx="1247">
                  <c:v>0.90866561999999995</c:v>
                </c:pt>
                <c:pt idx="1248">
                  <c:v>0.93951428999999997</c:v>
                </c:pt>
                <c:pt idx="1249">
                  <c:v>0.91277349600000002</c:v>
                </c:pt>
                <c:pt idx="1250">
                  <c:v>0.93689623799999999</c:v>
                </c:pt>
                <c:pt idx="1251">
                  <c:v>0.93669548800000002</c:v>
                </c:pt>
                <c:pt idx="1252">
                  <c:v>0.93755802099999996</c:v>
                </c:pt>
                <c:pt idx="1253">
                  <c:v>0.94476083499999997</c:v>
                </c:pt>
                <c:pt idx="1254">
                  <c:v>0.93667680600000003</c:v>
                </c:pt>
                <c:pt idx="1255">
                  <c:v>0.914550851</c:v>
                </c:pt>
                <c:pt idx="1256">
                  <c:v>0.92877883900000002</c:v>
                </c:pt>
                <c:pt idx="1257">
                  <c:v>0.91443812199999996</c:v>
                </c:pt>
                <c:pt idx="1258">
                  <c:v>0.94071481999999995</c:v>
                </c:pt>
                <c:pt idx="1259">
                  <c:v>0.92944453699999996</c:v>
                </c:pt>
                <c:pt idx="1260">
                  <c:v>0.93672445299999996</c:v>
                </c:pt>
                <c:pt idx="1261">
                  <c:v>0.94025718400000002</c:v>
                </c:pt>
                <c:pt idx="1262">
                  <c:v>0.92416252399999999</c:v>
                </c:pt>
                <c:pt idx="1263">
                  <c:v>0.940816439</c:v>
                </c:pt>
                <c:pt idx="1264">
                  <c:v>0.91690665800000004</c:v>
                </c:pt>
                <c:pt idx="1265">
                  <c:v>0.93854393300000005</c:v>
                </c:pt>
                <c:pt idx="1266">
                  <c:v>0.91888499000000001</c:v>
                </c:pt>
                <c:pt idx="1267">
                  <c:v>0.940509869</c:v>
                </c:pt>
                <c:pt idx="1268">
                  <c:v>0.92707497900000002</c:v>
                </c:pt>
                <c:pt idx="1269">
                  <c:v>0.94045758800000001</c:v>
                </c:pt>
                <c:pt idx="1270">
                  <c:v>0.92867956699999998</c:v>
                </c:pt>
                <c:pt idx="1271">
                  <c:v>0.93740031999999995</c:v>
                </c:pt>
                <c:pt idx="1272">
                  <c:v>0.93240906099999998</c:v>
                </c:pt>
                <c:pt idx="1273">
                  <c:v>0.92297196199999998</c:v>
                </c:pt>
                <c:pt idx="1274">
                  <c:v>0.77296525400000005</c:v>
                </c:pt>
                <c:pt idx="1275">
                  <c:v>0.82774395499999998</c:v>
                </c:pt>
                <c:pt idx="1276">
                  <c:v>0.83561707399999996</c:v>
                </c:pt>
                <c:pt idx="1277">
                  <c:v>0.871960972</c:v>
                </c:pt>
                <c:pt idx="1278">
                  <c:v>0.87053571500000004</c:v>
                </c:pt>
                <c:pt idx="1279">
                  <c:v>0.89397999699999997</c:v>
                </c:pt>
                <c:pt idx="1280">
                  <c:v>0.910943218</c:v>
                </c:pt>
                <c:pt idx="1281">
                  <c:v>0.87464111</c:v>
                </c:pt>
                <c:pt idx="1282">
                  <c:v>0.90937288699999996</c:v>
                </c:pt>
                <c:pt idx="1283">
                  <c:v>0.90534127900000005</c:v>
                </c:pt>
                <c:pt idx="1284">
                  <c:v>0.90744430600000003</c:v>
                </c:pt>
                <c:pt idx="1285">
                  <c:v>0.91235613999999998</c:v>
                </c:pt>
                <c:pt idx="1286">
                  <c:v>0.91186703599999996</c:v>
                </c:pt>
                <c:pt idx="1287">
                  <c:v>0.92405908999999997</c:v>
                </c:pt>
                <c:pt idx="1288">
                  <c:v>0.93194192600000003</c:v>
                </c:pt>
                <c:pt idx="1289">
                  <c:v>0.89893203099999996</c:v>
                </c:pt>
                <c:pt idx="1290">
                  <c:v>0.92414670300000001</c:v>
                </c:pt>
                <c:pt idx="1291">
                  <c:v>0.92983515999999999</c:v>
                </c:pt>
                <c:pt idx="1292">
                  <c:v>0.91652609699999998</c:v>
                </c:pt>
                <c:pt idx="1293">
                  <c:v>0.93901871299999995</c:v>
                </c:pt>
                <c:pt idx="1294">
                  <c:v>0.94405505499999998</c:v>
                </c:pt>
                <c:pt idx="1295">
                  <c:v>0.94034037699999995</c:v>
                </c:pt>
                <c:pt idx="1296">
                  <c:v>0.91817926699999997</c:v>
                </c:pt>
                <c:pt idx="1297">
                  <c:v>0.91762891199999996</c:v>
                </c:pt>
                <c:pt idx="1298">
                  <c:v>0.938578727</c:v>
                </c:pt>
                <c:pt idx="1299">
                  <c:v>0.92822537800000005</c:v>
                </c:pt>
                <c:pt idx="1300">
                  <c:v>0.92583314699999997</c:v>
                </c:pt>
                <c:pt idx="1301">
                  <c:v>0.92128513300000003</c:v>
                </c:pt>
                <c:pt idx="1302">
                  <c:v>0.93583372499999995</c:v>
                </c:pt>
                <c:pt idx="1303">
                  <c:v>0.92749441399999999</c:v>
                </c:pt>
                <c:pt idx="1304">
                  <c:v>0.94374678899999997</c:v>
                </c:pt>
                <c:pt idx="1305">
                  <c:v>0.93409431899999995</c:v>
                </c:pt>
                <c:pt idx="1306">
                  <c:v>0.93685032599999996</c:v>
                </c:pt>
                <c:pt idx="1307">
                  <c:v>0.94091101799999999</c:v>
                </c:pt>
                <c:pt idx="1308">
                  <c:v>0.93659836200000002</c:v>
                </c:pt>
                <c:pt idx="1309">
                  <c:v>0.92899219399999999</c:v>
                </c:pt>
                <c:pt idx="1310">
                  <c:v>0.93172426100000005</c:v>
                </c:pt>
                <c:pt idx="1311">
                  <c:v>0.94132412799999998</c:v>
                </c:pt>
                <c:pt idx="1312">
                  <c:v>0.91782766199999999</c:v>
                </c:pt>
                <c:pt idx="1313">
                  <c:v>0.93830979000000003</c:v>
                </c:pt>
                <c:pt idx="1314">
                  <c:v>0.91833987500000003</c:v>
                </c:pt>
                <c:pt idx="1315">
                  <c:v>0.92036491399999998</c:v>
                </c:pt>
                <c:pt idx="1316">
                  <c:v>0.94227387900000004</c:v>
                </c:pt>
                <c:pt idx="1317">
                  <c:v>0.93936030100000001</c:v>
                </c:pt>
                <c:pt idx="1318">
                  <c:v>0.93388194000000002</c:v>
                </c:pt>
                <c:pt idx="1319">
                  <c:v>0.92113782700000002</c:v>
                </c:pt>
                <c:pt idx="1320">
                  <c:v>0.93243335699999996</c:v>
                </c:pt>
                <c:pt idx="1321">
                  <c:v>0.93971741200000003</c:v>
                </c:pt>
                <c:pt idx="1322">
                  <c:v>0.94069591600000002</c:v>
                </c:pt>
                <c:pt idx="1323">
                  <c:v>0.780012343</c:v>
                </c:pt>
                <c:pt idx="1324">
                  <c:v>0.79980024299999997</c:v>
                </c:pt>
                <c:pt idx="1325">
                  <c:v>0.84833372399999996</c:v>
                </c:pt>
                <c:pt idx="1326">
                  <c:v>0.85183459500000003</c:v>
                </c:pt>
                <c:pt idx="1327">
                  <c:v>0.86426620499999995</c:v>
                </c:pt>
                <c:pt idx="1328">
                  <c:v>0.89914311599999996</c:v>
                </c:pt>
                <c:pt idx="1329">
                  <c:v>0.90184658699999998</c:v>
                </c:pt>
                <c:pt idx="1330">
                  <c:v>0.91305766600000005</c:v>
                </c:pt>
                <c:pt idx="1331">
                  <c:v>0.92152734000000003</c:v>
                </c:pt>
                <c:pt idx="1332">
                  <c:v>0.91453640700000005</c:v>
                </c:pt>
                <c:pt idx="1333">
                  <c:v>0.92535473400000001</c:v>
                </c:pt>
                <c:pt idx="1334">
                  <c:v>0.90804137200000001</c:v>
                </c:pt>
                <c:pt idx="1335">
                  <c:v>0.90255808400000004</c:v>
                </c:pt>
                <c:pt idx="1336">
                  <c:v>0.92156866699999995</c:v>
                </c:pt>
                <c:pt idx="1337">
                  <c:v>0.93239394799999997</c:v>
                </c:pt>
                <c:pt idx="1338">
                  <c:v>0.91749386200000005</c:v>
                </c:pt>
                <c:pt idx="1339">
                  <c:v>0.93116473</c:v>
                </c:pt>
                <c:pt idx="1340">
                  <c:v>0.93847241299999995</c:v>
                </c:pt>
                <c:pt idx="1341">
                  <c:v>0.91770416099999996</c:v>
                </c:pt>
                <c:pt idx="1342">
                  <c:v>0.93408938200000002</c:v>
                </c:pt>
                <c:pt idx="1343">
                  <c:v>0.91111247799999995</c:v>
                </c:pt>
                <c:pt idx="1344">
                  <c:v>0.93222767399999995</c:v>
                </c:pt>
                <c:pt idx="1345">
                  <c:v>0.94080589999999997</c:v>
                </c:pt>
                <c:pt idx="1346">
                  <c:v>0.93592562199999996</c:v>
                </c:pt>
                <c:pt idx="1347">
                  <c:v>0.91692622000000001</c:v>
                </c:pt>
                <c:pt idx="1348">
                  <c:v>0.92311734899999998</c:v>
                </c:pt>
                <c:pt idx="1349">
                  <c:v>0.94478411699999998</c:v>
                </c:pt>
                <c:pt idx="1350">
                  <c:v>0.943635797</c:v>
                </c:pt>
                <c:pt idx="1351">
                  <c:v>0.91633608200000005</c:v>
                </c:pt>
                <c:pt idx="1352">
                  <c:v>0.91882011900000005</c:v>
                </c:pt>
                <c:pt idx="1353">
                  <c:v>0.92716876100000001</c:v>
                </c:pt>
                <c:pt idx="1354">
                  <c:v>0.93992995999999995</c:v>
                </c:pt>
                <c:pt idx="1355">
                  <c:v>0.94182843400000005</c:v>
                </c:pt>
                <c:pt idx="1356">
                  <c:v>0.93344667299999995</c:v>
                </c:pt>
                <c:pt idx="1357">
                  <c:v>0.91561248699999997</c:v>
                </c:pt>
                <c:pt idx="1358">
                  <c:v>0.94158744999999999</c:v>
                </c:pt>
                <c:pt idx="1359">
                  <c:v>0.92008287200000005</c:v>
                </c:pt>
                <c:pt idx="1360">
                  <c:v>0.93229340199999999</c:v>
                </c:pt>
                <c:pt idx="1361">
                  <c:v>0.941215574</c:v>
                </c:pt>
                <c:pt idx="1362">
                  <c:v>0.93892330700000004</c:v>
                </c:pt>
                <c:pt idx="1363">
                  <c:v>0.93942142200000001</c:v>
                </c:pt>
                <c:pt idx="1364">
                  <c:v>0.92365753299999998</c:v>
                </c:pt>
                <c:pt idx="1365">
                  <c:v>0.93935397700000001</c:v>
                </c:pt>
                <c:pt idx="1366">
                  <c:v>0.92037037499999996</c:v>
                </c:pt>
                <c:pt idx="1367">
                  <c:v>0.91900017099999998</c:v>
                </c:pt>
                <c:pt idx="1368">
                  <c:v>0.93882054699999995</c:v>
                </c:pt>
                <c:pt idx="1369">
                  <c:v>0.93795919900000002</c:v>
                </c:pt>
                <c:pt idx="1370">
                  <c:v>0.93740031300000004</c:v>
                </c:pt>
                <c:pt idx="1371">
                  <c:v>0.92867571500000001</c:v>
                </c:pt>
                <c:pt idx="1372">
                  <c:v>0.76499291300000005</c:v>
                </c:pt>
                <c:pt idx="1373">
                  <c:v>0.81787477099999994</c:v>
                </c:pt>
                <c:pt idx="1374">
                  <c:v>0.86675252899999999</c:v>
                </c:pt>
                <c:pt idx="1375">
                  <c:v>0.89431803099999996</c:v>
                </c:pt>
                <c:pt idx="1376">
                  <c:v>0.87982458600000002</c:v>
                </c:pt>
                <c:pt idx="1377">
                  <c:v>0.87590840599999997</c:v>
                </c:pt>
                <c:pt idx="1378">
                  <c:v>0.88019742400000001</c:v>
                </c:pt>
                <c:pt idx="1379">
                  <c:v>0.91225654099999998</c:v>
                </c:pt>
                <c:pt idx="1380">
                  <c:v>0.91093512099999996</c:v>
                </c:pt>
                <c:pt idx="1381">
                  <c:v>0.89489210799999996</c:v>
                </c:pt>
                <c:pt idx="1382">
                  <c:v>0.90612335300000002</c:v>
                </c:pt>
                <c:pt idx="1383">
                  <c:v>0.89639258499999996</c:v>
                </c:pt>
                <c:pt idx="1384">
                  <c:v>0.91755046799999995</c:v>
                </c:pt>
                <c:pt idx="1385">
                  <c:v>0.92493698800000002</c:v>
                </c:pt>
                <c:pt idx="1386">
                  <c:v>0.91670803099999998</c:v>
                </c:pt>
                <c:pt idx="1387">
                  <c:v>0.90868582399999998</c:v>
                </c:pt>
                <c:pt idx="1388">
                  <c:v>0.925380643</c:v>
                </c:pt>
                <c:pt idx="1389">
                  <c:v>0.93340517700000003</c:v>
                </c:pt>
                <c:pt idx="1390">
                  <c:v>0.924757885</c:v>
                </c:pt>
                <c:pt idx="1391">
                  <c:v>0.91125539300000002</c:v>
                </c:pt>
                <c:pt idx="1392">
                  <c:v>0.93014379700000005</c:v>
                </c:pt>
                <c:pt idx="1393">
                  <c:v>0.94147415300000004</c:v>
                </c:pt>
                <c:pt idx="1394">
                  <c:v>0.92324313300000005</c:v>
                </c:pt>
                <c:pt idx="1395">
                  <c:v>0.91677458499999998</c:v>
                </c:pt>
                <c:pt idx="1396">
                  <c:v>0.93967544999999997</c:v>
                </c:pt>
                <c:pt idx="1397">
                  <c:v>0.91404155200000003</c:v>
                </c:pt>
                <c:pt idx="1398">
                  <c:v>0.92814320100000003</c:v>
                </c:pt>
                <c:pt idx="1399">
                  <c:v>0.91669341699999995</c:v>
                </c:pt>
                <c:pt idx="1400">
                  <c:v>0.93913504299999995</c:v>
                </c:pt>
                <c:pt idx="1401">
                  <c:v>0.91164604599999999</c:v>
                </c:pt>
                <c:pt idx="1402">
                  <c:v>0.93718210599999996</c:v>
                </c:pt>
                <c:pt idx="1403">
                  <c:v>0.93881408</c:v>
                </c:pt>
                <c:pt idx="1404">
                  <c:v>0.91214640599999997</c:v>
                </c:pt>
                <c:pt idx="1405">
                  <c:v>0.94078342199999998</c:v>
                </c:pt>
                <c:pt idx="1406">
                  <c:v>0.929782094</c:v>
                </c:pt>
                <c:pt idx="1407">
                  <c:v>0.93220847299999998</c:v>
                </c:pt>
                <c:pt idx="1408">
                  <c:v>0.938648814</c:v>
                </c:pt>
                <c:pt idx="1409">
                  <c:v>0.93886816900000003</c:v>
                </c:pt>
                <c:pt idx="1410">
                  <c:v>0.93913013700000003</c:v>
                </c:pt>
                <c:pt idx="1411">
                  <c:v>0.938712031</c:v>
                </c:pt>
                <c:pt idx="1412">
                  <c:v>0.92744609700000002</c:v>
                </c:pt>
                <c:pt idx="1413">
                  <c:v>0.92245082099999998</c:v>
                </c:pt>
                <c:pt idx="1414">
                  <c:v>0.92588912800000001</c:v>
                </c:pt>
                <c:pt idx="1415">
                  <c:v>0.94241567000000004</c:v>
                </c:pt>
                <c:pt idx="1416">
                  <c:v>0.93961857100000001</c:v>
                </c:pt>
                <c:pt idx="1417">
                  <c:v>0.935444477</c:v>
                </c:pt>
                <c:pt idx="1418">
                  <c:v>0.91933589900000001</c:v>
                </c:pt>
                <c:pt idx="1419">
                  <c:v>0.93317460399999996</c:v>
                </c:pt>
                <c:pt idx="1420">
                  <c:v>0.94470419400000005</c:v>
                </c:pt>
                <c:pt idx="1421">
                  <c:v>0.74254237400000001</c:v>
                </c:pt>
                <c:pt idx="1422">
                  <c:v>0.83523800999999998</c:v>
                </c:pt>
                <c:pt idx="1423">
                  <c:v>0.84975764099999995</c:v>
                </c:pt>
                <c:pt idx="1424">
                  <c:v>0.886245273</c:v>
                </c:pt>
                <c:pt idx="1425">
                  <c:v>0.89813516999999998</c:v>
                </c:pt>
                <c:pt idx="1426">
                  <c:v>0.88977579900000003</c:v>
                </c:pt>
                <c:pt idx="1427">
                  <c:v>0.87681882799999999</c:v>
                </c:pt>
                <c:pt idx="1428">
                  <c:v>0.88966282699999999</c:v>
                </c:pt>
                <c:pt idx="1429">
                  <c:v>0.90782490999999998</c:v>
                </c:pt>
                <c:pt idx="1430">
                  <c:v>0.92241794099999996</c:v>
                </c:pt>
                <c:pt idx="1431">
                  <c:v>0.89504473600000001</c:v>
                </c:pt>
                <c:pt idx="1432">
                  <c:v>0.92484065699999995</c:v>
                </c:pt>
                <c:pt idx="1433">
                  <c:v>0.91857330599999998</c:v>
                </c:pt>
                <c:pt idx="1434">
                  <c:v>0.91143982099999998</c:v>
                </c:pt>
                <c:pt idx="1435">
                  <c:v>0.92503198399999997</c:v>
                </c:pt>
                <c:pt idx="1436">
                  <c:v>0.93505124799999995</c:v>
                </c:pt>
                <c:pt idx="1437">
                  <c:v>0.91439511299999998</c:v>
                </c:pt>
                <c:pt idx="1438">
                  <c:v>0.92167071899999997</c:v>
                </c:pt>
                <c:pt idx="1439">
                  <c:v>0.925251135</c:v>
                </c:pt>
                <c:pt idx="1440">
                  <c:v>0.93637842400000004</c:v>
                </c:pt>
                <c:pt idx="1441">
                  <c:v>0.93371343900000003</c:v>
                </c:pt>
                <c:pt idx="1442">
                  <c:v>0.930519867</c:v>
                </c:pt>
                <c:pt idx="1443">
                  <c:v>0.93259462199999998</c:v>
                </c:pt>
                <c:pt idx="1444">
                  <c:v>0.91969687200000005</c:v>
                </c:pt>
                <c:pt idx="1445">
                  <c:v>0.91922748499999996</c:v>
                </c:pt>
                <c:pt idx="1446">
                  <c:v>0.92314629400000003</c:v>
                </c:pt>
                <c:pt idx="1447">
                  <c:v>0.93298072899999995</c:v>
                </c:pt>
                <c:pt idx="1448">
                  <c:v>0.94313555699999996</c:v>
                </c:pt>
                <c:pt idx="1449">
                  <c:v>0.91347975800000003</c:v>
                </c:pt>
                <c:pt idx="1450">
                  <c:v>0.92644422299999996</c:v>
                </c:pt>
                <c:pt idx="1451">
                  <c:v>0.93960199099999997</c:v>
                </c:pt>
                <c:pt idx="1452">
                  <c:v>0.92581477899999998</c:v>
                </c:pt>
                <c:pt idx="1453">
                  <c:v>0.93795178400000001</c:v>
                </c:pt>
                <c:pt idx="1454">
                  <c:v>0.93305644799999998</c:v>
                </c:pt>
                <c:pt idx="1455">
                  <c:v>0.92427424999999996</c:v>
                </c:pt>
                <c:pt idx="1456">
                  <c:v>0.92887040499999995</c:v>
                </c:pt>
                <c:pt idx="1457">
                  <c:v>0.91714436899999996</c:v>
                </c:pt>
                <c:pt idx="1458">
                  <c:v>0.93676544100000003</c:v>
                </c:pt>
                <c:pt idx="1459">
                  <c:v>0.93512114700000004</c:v>
                </c:pt>
                <c:pt idx="1460">
                  <c:v>0.94089200500000003</c:v>
                </c:pt>
                <c:pt idx="1461">
                  <c:v>0.93440490899999995</c:v>
                </c:pt>
                <c:pt idx="1462">
                  <c:v>0.94438836400000004</c:v>
                </c:pt>
                <c:pt idx="1463">
                  <c:v>0.92068570100000002</c:v>
                </c:pt>
                <c:pt idx="1464">
                  <c:v>0.92499348000000003</c:v>
                </c:pt>
                <c:pt idx="1465">
                  <c:v>0.93826731200000002</c:v>
                </c:pt>
                <c:pt idx="1466">
                  <c:v>0.93263526699999999</c:v>
                </c:pt>
                <c:pt idx="1467">
                  <c:v>0.92572711299999999</c:v>
                </c:pt>
                <c:pt idx="1468">
                  <c:v>0.91779338300000002</c:v>
                </c:pt>
                <c:pt idx="1469">
                  <c:v>0.93095740699999996</c:v>
                </c:pt>
                <c:pt idx="1470">
                  <c:v>0.76190224799999995</c:v>
                </c:pt>
                <c:pt idx="1471">
                  <c:v>0.80719645600000001</c:v>
                </c:pt>
                <c:pt idx="1472">
                  <c:v>0.85710527000000003</c:v>
                </c:pt>
                <c:pt idx="1473">
                  <c:v>0.86790924800000002</c:v>
                </c:pt>
                <c:pt idx="1474">
                  <c:v>0.88335270899999996</c:v>
                </c:pt>
                <c:pt idx="1475">
                  <c:v>0.88315923299999999</c:v>
                </c:pt>
                <c:pt idx="1476">
                  <c:v>0.89463262399999999</c:v>
                </c:pt>
                <c:pt idx="1477">
                  <c:v>0.88881639599999995</c:v>
                </c:pt>
                <c:pt idx="1478">
                  <c:v>0.91034990199999999</c:v>
                </c:pt>
                <c:pt idx="1479">
                  <c:v>0.89983094100000005</c:v>
                </c:pt>
                <c:pt idx="1480">
                  <c:v>0.90610865100000004</c:v>
                </c:pt>
                <c:pt idx="1481">
                  <c:v>0.90908007300000004</c:v>
                </c:pt>
                <c:pt idx="1482">
                  <c:v>0.92547529299999998</c:v>
                </c:pt>
                <c:pt idx="1483">
                  <c:v>0.92791059099999995</c:v>
                </c:pt>
                <c:pt idx="1484">
                  <c:v>0.928390834</c:v>
                </c:pt>
                <c:pt idx="1485">
                  <c:v>0.92744059099999998</c:v>
                </c:pt>
                <c:pt idx="1486">
                  <c:v>0.91594303300000002</c:v>
                </c:pt>
                <c:pt idx="1487">
                  <c:v>0.930809408</c:v>
                </c:pt>
                <c:pt idx="1488">
                  <c:v>0.92994445800000003</c:v>
                </c:pt>
                <c:pt idx="1489">
                  <c:v>0.93701526199999996</c:v>
                </c:pt>
                <c:pt idx="1490">
                  <c:v>0.90127753099999997</c:v>
                </c:pt>
                <c:pt idx="1491">
                  <c:v>0.93419402200000001</c:v>
                </c:pt>
                <c:pt idx="1492">
                  <c:v>0.91847571299999997</c:v>
                </c:pt>
                <c:pt idx="1493">
                  <c:v>0.93337033800000002</c:v>
                </c:pt>
                <c:pt idx="1494">
                  <c:v>0.91209030400000002</c:v>
                </c:pt>
                <c:pt idx="1495">
                  <c:v>0.936766396</c:v>
                </c:pt>
                <c:pt idx="1496">
                  <c:v>0.90558395000000003</c:v>
                </c:pt>
                <c:pt idx="1497">
                  <c:v>0.93899048299999999</c:v>
                </c:pt>
                <c:pt idx="1498">
                  <c:v>0.92662882800000002</c:v>
                </c:pt>
                <c:pt idx="1499">
                  <c:v>0.91438277800000001</c:v>
                </c:pt>
                <c:pt idx="1500">
                  <c:v>0.93371069399999995</c:v>
                </c:pt>
                <c:pt idx="1501">
                  <c:v>0.93940926899999999</c:v>
                </c:pt>
                <c:pt idx="1502">
                  <c:v>0.91032249600000004</c:v>
                </c:pt>
                <c:pt idx="1503">
                  <c:v>0.93854637799999996</c:v>
                </c:pt>
                <c:pt idx="1504">
                  <c:v>0.92485204200000004</c:v>
                </c:pt>
                <c:pt idx="1505">
                  <c:v>0.91540323700000004</c:v>
                </c:pt>
                <c:pt idx="1506">
                  <c:v>0.94210295099999997</c:v>
                </c:pt>
                <c:pt idx="1507">
                  <c:v>0.92582523800000005</c:v>
                </c:pt>
                <c:pt idx="1508">
                  <c:v>0.94141186300000002</c:v>
                </c:pt>
                <c:pt idx="1509">
                  <c:v>0.942406717</c:v>
                </c:pt>
                <c:pt idx="1510">
                  <c:v>0.93406249500000005</c:v>
                </c:pt>
                <c:pt idx="1511">
                  <c:v>0.927081135</c:v>
                </c:pt>
                <c:pt idx="1512">
                  <c:v>0.92253736900000005</c:v>
                </c:pt>
                <c:pt idx="1513">
                  <c:v>0.93792324100000002</c:v>
                </c:pt>
                <c:pt idx="1514">
                  <c:v>0.916934633</c:v>
                </c:pt>
                <c:pt idx="1515">
                  <c:v>0.94656811200000002</c:v>
                </c:pt>
                <c:pt idx="1516">
                  <c:v>0.93979523099999995</c:v>
                </c:pt>
                <c:pt idx="1517">
                  <c:v>0.93730025400000005</c:v>
                </c:pt>
                <c:pt idx="1518">
                  <c:v>0.92771858100000004</c:v>
                </c:pt>
                <c:pt idx="1519">
                  <c:v>0.74067642899999997</c:v>
                </c:pt>
                <c:pt idx="1520">
                  <c:v>0.83181724400000001</c:v>
                </c:pt>
                <c:pt idx="1521">
                  <c:v>0.86860322199999995</c:v>
                </c:pt>
                <c:pt idx="1522">
                  <c:v>0.87676370800000003</c:v>
                </c:pt>
                <c:pt idx="1523">
                  <c:v>0.88192416100000004</c:v>
                </c:pt>
                <c:pt idx="1524">
                  <c:v>0.90898757100000005</c:v>
                </c:pt>
                <c:pt idx="1525">
                  <c:v>0.88016608399999996</c:v>
                </c:pt>
                <c:pt idx="1526">
                  <c:v>0.877494204</c:v>
                </c:pt>
                <c:pt idx="1527">
                  <c:v>0.90545444100000005</c:v>
                </c:pt>
                <c:pt idx="1528">
                  <c:v>0.917780296</c:v>
                </c:pt>
                <c:pt idx="1529">
                  <c:v>0.89945325499999995</c:v>
                </c:pt>
                <c:pt idx="1530">
                  <c:v>0.90808151800000003</c:v>
                </c:pt>
                <c:pt idx="1531">
                  <c:v>0.91109438099999995</c:v>
                </c:pt>
                <c:pt idx="1532">
                  <c:v>0.91103891999999997</c:v>
                </c:pt>
                <c:pt idx="1533">
                  <c:v>0.93661815299999995</c:v>
                </c:pt>
                <c:pt idx="1534">
                  <c:v>0.924155799</c:v>
                </c:pt>
                <c:pt idx="1535">
                  <c:v>0.91122794600000001</c:v>
                </c:pt>
                <c:pt idx="1536">
                  <c:v>0.90934421799999998</c:v>
                </c:pt>
                <c:pt idx="1537">
                  <c:v>0.91174340300000001</c:v>
                </c:pt>
                <c:pt idx="1538">
                  <c:v>0.92550125800000005</c:v>
                </c:pt>
                <c:pt idx="1539">
                  <c:v>0.92737588500000001</c:v>
                </c:pt>
                <c:pt idx="1540">
                  <c:v>0.93276181000000002</c:v>
                </c:pt>
                <c:pt idx="1541">
                  <c:v>0.94325574000000001</c:v>
                </c:pt>
                <c:pt idx="1542">
                  <c:v>0.93724132599999999</c:v>
                </c:pt>
                <c:pt idx="1543">
                  <c:v>0.91166173100000003</c:v>
                </c:pt>
                <c:pt idx="1544">
                  <c:v>0.91866721600000001</c:v>
                </c:pt>
                <c:pt idx="1545">
                  <c:v>0.93735862999999997</c:v>
                </c:pt>
                <c:pt idx="1546">
                  <c:v>0.92182996800000006</c:v>
                </c:pt>
                <c:pt idx="1547">
                  <c:v>0.93831996200000001</c:v>
                </c:pt>
                <c:pt idx="1548">
                  <c:v>0.93450895599999995</c:v>
                </c:pt>
                <c:pt idx="1549">
                  <c:v>0.93943141500000005</c:v>
                </c:pt>
                <c:pt idx="1550">
                  <c:v>0.93627501499999999</c:v>
                </c:pt>
                <c:pt idx="1551">
                  <c:v>0.93153569800000002</c:v>
                </c:pt>
                <c:pt idx="1552">
                  <c:v>0.94032593099999995</c:v>
                </c:pt>
                <c:pt idx="1553">
                  <c:v>0.92811459100000004</c:v>
                </c:pt>
                <c:pt idx="1554">
                  <c:v>0.93036258900000002</c:v>
                </c:pt>
                <c:pt idx="1555">
                  <c:v>0.935660096</c:v>
                </c:pt>
                <c:pt idx="1556">
                  <c:v>0.94210664499999996</c:v>
                </c:pt>
                <c:pt idx="1557">
                  <c:v>0.94073915900000005</c:v>
                </c:pt>
                <c:pt idx="1558">
                  <c:v>0.94641045300000004</c:v>
                </c:pt>
                <c:pt idx="1559">
                  <c:v>0.93841284899999999</c:v>
                </c:pt>
                <c:pt idx="1560">
                  <c:v>0.94174559000000002</c:v>
                </c:pt>
                <c:pt idx="1561">
                  <c:v>0.93262131599999998</c:v>
                </c:pt>
                <c:pt idx="1562">
                  <c:v>0.93926180500000001</c:v>
                </c:pt>
                <c:pt idx="1563">
                  <c:v>0.92901834599999999</c:v>
                </c:pt>
                <c:pt idx="1564">
                  <c:v>0.93344099300000005</c:v>
                </c:pt>
                <c:pt idx="1565">
                  <c:v>0.93103226500000003</c:v>
                </c:pt>
                <c:pt idx="1566">
                  <c:v>0.92854754799999994</c:v>
                </c:pt>
                <c:pt idx="1567">
                  <c:v>0.92419474199999996</c:v>
                </c:pt>
                <c:pt idx="1568">
                  <c:v>0.75348634199999998</c:v>
                </c:pt>
                <c:pt idx="1569">
                  <c:v>0.82741387300000002</c:v>
                </c:pt>
                <c:pt idx="1570">
                  <c:v>0.85482071299999995</c:v>
                </c:pt>
                <c:pt idx="1571">
                  <c:v>0.84939452199999999</c:v>
                </c:pt>
                <c:pt idx="1572">
                  <c:v>0.89759995699999995</c:v>
                </c:pt>
                <c:pt idx="1573">
                  <c:v>0.88423660900000001</c:v>
                </c:pt>
                <c:pt idx="1574">
                  <c:v>0.90962846600000002</c:v>
                </c:pt>
                <c:pt idx="1575">
                  <c:v>0.88592035000000002</c:v>
                </c:pt>
                <c:pt idx="1576">
                  <c:v>0.89941035999999996</c:v>
                </c:pt>
                <c:pt idx="1577">
                  <c:v>0.91656887200000003</c:v>
                </c:pt>
                <c:pt idx="1578">
                  <c:v>0.923848114</c:v>
                </c:pt>
                <c:pt idx="1579">
                  <c:v>0.92610251499999996</c:v>
                </c:pt>
                <c:pt idx="1580">
                  <c:v>0.90153914400000001</c:v>
                </c:pt>
                <c:pt idx="1581">
                  <c:v>0.912730924</c:v>
                </c:pt>
                <c:pt idx="1582">
                  <c:v>0.90861018900000001</c:v>
                </c:pt>
                <c:pt idx="1583">
                  <c:v>0.92982404299999999</c:v>
                </c:pt>
                <c:pt idx="1584">
                  <c:v>0.91958483800000002</c:v>
                </c:pt>
                <c:pt idx="1585">
                  <c:v>0.92893354400000006</c:v>
                </c:pt>
                <c:pt idx="1586">
                  <c:v>0.94006947399999996</c:v>
                </c:pt>
                <c:pt idx="1587">
                  <c:v>0.91511125199999999</c:v>
                </c:pt>
                <c:pt idx="1588">
                  <c:v>0.93826825300000005</c:v>
                </c:pt>
                <c:pt idx="1589">
                  <c:v>0.91916155899999996</c:v>
                </c:pt>
                <c:pt idx="1590">
                  <c:v>0.93693653600000004</c:v>
                </c:pt>
                <c:pt idx="1591">
                  <c:v>0.92960348800000003</c:v>
                </c:pt>
                <c:pt idx="1592">
                  <c:v>0.91680990900000003</c:v>
                </c:pt>
                <c:pt idx="1593">
                  <c:v>0.94170011600000003</c:v>
                </c:pt>
                <c:pt idx="1594">
                  <c:v>0.93553593199999996</c:v>
                </c:pt>
                <c:pt idx="1595">
                  <c:v>0.90886818700000005</c:v>
                </c:pt>
                <c:pt idx="1596">
                  <c:v>0.94295389500000004</c:v>
                </c:pt>
                <c:pt idx="1597">
                  <c:v>0.93273837100000001</c:v>
                </c:pt>
                <c:pt idx="1598">
                  <c:v>0.939366751</c:v>
                </c:pt>
                <c:pt idx="1599">
                  <c:v>0.93749665699999996</c:v>
                </c:pt>
                <c:pt idx="1600">
                  <c:v>0.93957041900000005</c:v>
                </c:pt>
                <c:pt idx="1601">
                  <c:v>0.92339518700000001</c:v>
                </c:pt>
                <c:pt idx="1602">
                  <c:v>0.93960365499999998</c:v>
                </c:pt>
                <c:pt idx="1603">
                  <c:v>0.94200763399999998</c:v>
                </c:pt>
                <c:pt idx="1604">
                  <c:v>0.922815685</c:v>
                </c:pt>
                <c:pt idx="1605">
                  <c:v>0.92629918499999997</c:v>
                </c:pt>
                <c:pt idx="1606">
                  <c:v>0.93708009599999997</c:v>
                </c:pt>
                <c:pt idx="1607">
                  <c:v>0.93471090899999998</c:v>
                </c:pt>
                <c:pt idx="1608">
                  <c:v>0.93216053399999999</c:v>
                </c:pt>
                <c:pt idx="1609">
                  <c:v>0.93504164400000001</c:v>
                </c:pt>
                <c:pt idx="1610">
                  <c:v>0.93643709200000003</c:v>
                </c:pt>
                <c:pt idx="1611">
                  <c:v>0.93617581500000002</c:v>
                </c:pt>
                <c:pt idx="1612">
                  <c:v>0.93377358099999996</c:v>
                </c:pt>
                <c:pt idx="1613">
                  <c:v>0.941373511</c:v>
                </c:pt>
                <c:pt idx="1614">
                  <c:v>0.94468399800000002</c:v>
                </c:pt>
                <c:pt idx="1615">
                  <c:v>0.936144062</c:v>
                </c:pt>
                <c:pt idx="1616">
                  <c:v>0.92536829099999995</c:v>
                </c:pt>
                <c:pt idx="1617">
                  <c:v>0.76004701900000005</c:v>
                </c:pt>
                <c:pt idx="1618">
                  <c:v>0.80049237699999998</c:v>
                </c:pt>
                <c:pt idx="1619">
                  <c:v>0.86065310100000003</c:v>
                </c:pt>
                <c:pt idx="1620">
                  <c:v>0.87020555799999999</c:v>
                </c:pt>
                <c:pt idx="1621">
                  <c:v>0.88294367200000001</c:v>
                </c:pt>
                <c:pt idx="1622">
                  <c:v>0.88487258899999999</c:v>
                </c:pt>
                <c:pt idx="1623">
                  <c:v>0.90011322999999999</c:v>
                </c:pt>
                <c:pt idx="1624">
                  <c:v>0.90705104299999995</c:v>
                </c:pt>
                <c:pt idx="1625">
                  <c:v>0.91968833999999999</c:v>
                </c:pt>
                <c:pt idx="1626">
                  <c:v>0.892560095</c:v>
                </c:pt>
                <c:pt idx="1627">
                  <c:v>0.91192499299999996</c:v>
                </c:pt>
                <c:pt idx="1628">
                  <c:v>0.90849015700000002</c:v>
                </c:pt>
                <c:pt idx="1629">
                  <c:v>0.90277471899999995</c:v>
                </c:pt>
                <c:pt idx="1630">
                  <c:v>0.92773023799999998</c:v>
                </c:pt>
                <c:pt idx="1631">
                  <c:v>0.92237212499999999</c:v>
                </c:pt>
                <c:pt idx="1632">
                  <c:v>0.93199042399999998</c:v>
                </c:pt>
                <c:pt idx="1633">
                  <c:v>0.90791324399999995</c:v>
                </c:pt>
                <c:pt idx="1634">
                  <c:v>0.93603337200000003</c:v>
                </c:pt>
                <c:pt idx="1635">
                  <c:v>0.94051159900000003</c:v>
                </c:pt>
                <c:pt idx="1636">
                  <c:v>0.92938630700000002</c:v>
                </c:pt>
                <c:pt idx="1637">
                  <c:v>0.90429484000000004</c:v>
                </c:pt>
                <c:pt idx="1638">
                  <c:v>0.93478007600000002</c:v>
                </c:pt>
                <c:pt idx="1639">
                  <c:v>0.93796963099999997</c:v>
                </c:pt>
                <c:pt idx="1640">
                  <c:v>0.93353518800000002</c:v>
                </c:pt>
                <c:pt idx="1641">
                  <c:v>0.94219098800000001</c:v>
                </c:pt>
                <c:pt idx="1642">
                  <c:v>0.93990290899999995</c:v>
                </c:pt>
                <c:pt idx="1643">
                  <c:v>0.91338830699999995</c:v>
                </c:pt>
                <c:pt idx="1644">
                  <c:v>0.93913923300000002</c:v>
                </c:pt>
                <c:pt idx="1645">
                  <c:v>0.93871900699999999</c:v>
                </c:pt>
                <c:pt idx="1646">
                  <c:v>0.91664869800000004</c:v>
                </c:pt>
                <c:pt idx="1647">
                  <c:v>0.94385538400000002</c:v>
                </c:pt>
                <c:pt idx="1648">
                  <c:v>0.92144736100000002</c:v>
                </c:pt>
                <c:pt idx="1649">
                  <c:v>0.93258702400000004</c:v>
                </c:pt>
                <c:pt idx="1650">
                  <c:v>0.93642144500000002</c:v>
                </c:pt>
                <c:pt idx="1651">
                  <c:v>0.91659816999999999</c:v>
                </c:pt>
                <c:pt idx="1652">
                  <c:v>0.94489780400000001</c:v>
                </c:pt>
                <c:pt idx="1653">
                  <c:v>0.92805176300000003</c:v>
                </c:pt>
                <c:pt idx="1654">
                  <c:v>0.94011568000000001</c:v>
                </c:pt>
                <c:pt idx="1655">
                  <c:v>0.94151001999999995</c:v>
                </c:pt>
                <c:pt idx="1656">
                  <c:v>0.94127820299999998</c:v>
                </c:pt>
                <c:pt idx="1657">
                  <c:v>0.93656383200000004</c:v>
                </c:pt>
                <c:pt idx="1658">
                  <c:v>0.93181399899999995</c:v>
                </c:pt>
                <c:pt idx="1659">
                  <c:v>0.93961033400000005</c:v>
                </c:pt>
                <c:pt idx="1660">
                  <c:v>0.93232603300000005</c:v>
                </c:pt>
                <c:pt idx="1661">
                  <c:v>0.94331388599999999</c:v>
                </c:pt>
                <c:pt idx="1662">
                  <c:v>0.93534340100000002</c:v>
                </c:pt>
                <c:pt idx="1663">
                  <c:v>0.94294024499999995</c:v>
                </c:pt>
                <c:pt idx="1664">
                  <c:v>0.91645877099999995</c:v>
                </c:pt>
                <c:pt idx="1665">
                  <c:v>0.94128422899999997</c:v>
                </c:pt>
                <c:pt idx="1666">
                  <c:v>0.76508782399999997</c:v>
                </c:pt>
                <c:pt idx="1667">
                  <c:v>0.82914597400000001</c:v>
                </c:pt>
                <c:pt idx="1668">
                  <c:v>0.86114907399999996</c:v>
                </c:pt>
                <c:pt idx="1669">
                  <c:v>0.88596482300000001</c:v>
                </c:pt>
                <c:pt idx="1670">
                  <c:v>0.88093589400000005</c:v>
                </c:pt>
                <c:pt idx="1671">
                  <c:v>0.89013528099999994</c:v>
                </c:pt>
                <c:pt idx="1672">
                  <c:v>0.90204283500000004</c:v>
                </c:pt>
                <c:pt idx="1673">
                  <c:v>0.90656674500000001</c:v>
                </c:pt>
                <c:pt idx="1674">
                  <c:v>0.91803137599999995</c:v>
                </c:pt>
                <c:pt idx="1675">
                  <c:v>0.90287253599999995</c:v>
                </c:pt>
                <c:pt idx="1676">
                  <c:v>0.92079769600000005</c:v>
                </c:pt>
                <c:pt idx="1677">
                  <c:v>0.92218864099999998</c:v>
                </c:pt>
                <c:pt idx="1678">
                  <c:v>0.89173750900000004</c:v>
                </c:pt>
                <c:pt idx="1679">
                  <c:v>0.93317727800000005</c:v>
                </c:pt>
                <c:pt idx="1680">
                  <c:v>0.89972587999999998</c:v>
                </c:pt>
                <c:pt idx="1681">
                  <c:v>0.92323631399999995</c:v>
                </c:pt>
                <c:pt idx="1682">
                  <c:v>0.93289659800000002</c:v>
                </c:pt>
                <c:pt idx="1683">
                  <c:v>0.93443400099999996</c:v>
                </c:pt>
                <c:pt idx="1684">
                  <c:v>0.92575170399999995</c:v>
                </c:pt>
                <c:pt idx="1685">
                  <c:v>0.90289553899999997</c:v>
                </c:pt>
                <c:pt idx="1686">
                  <c:v>0.91840323000000001</c:v>
                </c:pt>
                <c:pt idx="1687">
                  <c:v>0.93663283799999997</c:v>
                </c:pt>
                <c:pt idx="1688">
                  <c:v>0.916561293</c:v>
                </c:pt>
                <c:pt idx="1689">
                  <c:v>0.91939691700000004</c:v>
                </c:pt>
                <c:pt idx="1690">
                  <c:v>0.92691561</c:v>
                </c:pt>
                <c:pt idx="1691">
                  <c:v>0.91558935500000005</c:v>
                </c:pt>
                <c:pt idx="1692">
                  <c:v>0.94276891100000004</c:v>
                </c:pt>
                <c:pt idx="1693">
                  <c:v>0.91023540800000002</c:v>
                </c:pt>
                <c:pt idx="1694">
                  <c:v>0.93816242800000005</c:v>
                </c:pt>
                <c:pt idx="1695">
                  <c:v>0.93330835400000001</c:v>
                </c:pt>
                <c:pt idx="1696">
                  <c:v>0.931409194</c:v>
                </c:pt>
                <c:pt idx="1697">
                  <c:v>0.92415941199999996</c:v>
                </c:pt>
                <c:pt idx="1698">
                  <c:v>0.92664175199999999</c:v>
                </c:pt>
                <c:pt idx="1699">
                  <c:v>0.93322270600000001</c:v>
                </c:pt>
                <c:pt idx="1700">
                  <c:v>0.94676259299999999</c:v>
                </c:pt>
                <c:pt idx="1701">
                  <c:v>0.92231338399999996</c:v>
                </c:pt>
                <c:pt idx="1702">
                  <c:v>0.94137421099999996</c:v>
                </c:pt>
                <c:pt idx="1703">
                  <c:v>0.93526813900000005</c:v>
                </c:pt>
                <c:pt idx="1704">
                  <c:v>0.91963224399999999</c:v>
                </c:pt>
                <c:pt idx="1705">
                  <c:v>0.92400321299999999</c:v>
                </c:pt>
                <c:pt idx="1706">
                  <c:v>0.939580199</c:v>
                </c:pt>
                <c:pt idx="1707">
                  <c:v>0.93959583800000002</c:v>
                </c:pt>
                <c:pt idx="1708">
                  <c:v>0.91638831700000001</c:v>
                </c:pt>
                <c:pt idx="1709">
                  <c:v>0.92665447400000001</c:v>
                </c:pt>
                <c:pt idx="1710">
                  <c:v>0.92338028699999997</c:v>
                </c:pt>
                <c:pt idx="1711">
                  <c:v>0.93423691600000003</c:v>
                </c:pt>
                <c:pt idx="1712">
                  <c:v>0.92049642200000004</c:v>
                </c:pt>
                <c:pt idx="1713">
                  <c:v>0.92765542300000003</c:v>
                </c:pt>
                <c:pt idx="1714">
                  <c:v>0.92729650600000002</c:v>
                </c:pt>
                <c:pt idx="1715">
                  <c:v>0.75437042799999998</c:v>
                </c:pt>
                <c:pt idx="1716">
                  <c:v>0.81927781600000005</c:v>
                </c:pt>
                <c:pt idx="1717">
                  <c:v>0.86022448299999998</c:v>
                </c:pt>
                <c:pt idx="1718">
                  <c:v>0.87106321099999995</c:v>
                </c:pt>
                <c:pt idx="1719">
                  <c:v>0.88709823200000004</c:v>
                </c:pt>
                <c:pt idx="1720">
                  <c:v>0.899764114</c:v>
                </c:pt>
                <c:pt idx="1721">
                  <c:v>0.89718307500000005</c:v>
                </c:pt>
                <c:pt idx="1722">
                  <c:v>0.91347714000000002</c:v>
                </c:pt>
                <c:pt idx="1723">
                  <c:v>0.89000344399999998</c:v>
                </c:pt>
                <c:pt idx="1724">
                  <c:v>0.92249678700000004</c:v>
                </c:pt>
                <c:pt idx="1725">
                  <c:v>0.92762338700000002</c:v>
                </c:pt>
                <c:pt idx="1726">
                  <c:v>0.89933675599999996</c:v>
                </c:pt>
                <c:pt idx="1727">
                  <c:v>0.92921076800000002</c:v>
                </c:pt>
                <c:pt idx="1728">
                  <c:v>0.90091898999999998</c:v>
                </c:pt>
                <c:pt idx="1729">
                  <c:v>0.92701645899999996</c:v>
                </c:pt>
                <c:pt idx="1730">
                  <c:v>0.93099286800000003</c:v>
                </c:pt>
                <c:pt idx="1731">
                  <c:v>0.93024036300000001</c:v>
                </c:pt>
                <c:pt idx="1732">
                  <c:v>0.93346188100000005</c:v>
                </c:pt>
                <c:pt idx="1733">
                  <c:v>0.91755945299999997</c:v>
                </c:pt>
                <c:pt idx="1734">
                  <c:v>0.92540142400000003</c:v>
                </c:pt>
                <c:pt idx="1735">
                  <c:v>0.93357554700000001</c:v>
                </c:pt>
                <c:pt idx="1736">
                  <c:v>0.90422881899999996</c:v>
                </c:pt>
                <c:pt idx="1737">
                  <c:v>0.913439793</c:v>
                </c:pt>
                <c:pt idx="1738">
                  <c:v>0.91250657499999999</c:v>
                </c:pt>
                <c:pt idx="1739">
                  <c:v>0.92325149500000003</c:v>
                </c:pt>
                <c:pt idx="1740">
                  <c:v>0.92467678499999995</c:v>
                </c:pt>
                <c:pt idx="1741">
                  <c:v>0.92585443199999995</c:v>
                </c:pt>
                <c:pt idx="1742">
                  <c:v>0.92156256700000005</c:v>
                </c:pt>
                <c:pt idx="1743">
                  <c:v>0.94173041000000002</c:v>
                </c:pt>
                <c:pt idx="1744">
                  <c:v>0.94287009200000005</c:v>
                </c:pt>
                <c:pt idx="1745">
                  <c:v>0.93144070400000001</c:v>
                </c:pt>
                <c:pt idx="1746">
                  <c:v>0.92194300399999995</c:v>
                </c:pt>
                <c:pt idx="1747">
                  <c:v>0.91798864300000005</c:v>
                </c:pt>
                <c:pt idx="1748">
                  <c:v>0.91651825799999997</c:v>
                </c:pt>
                <c:pt idx="1749">
                  <c:v>0.94142901499999998</c:v>
                </c:pt>
                <c:pt idx="1750">
                  <c:v>0.92175955600000004</c:v>
                </c:pt>
                <c:pt idx="1751">
                  <c:v>0.91752648699999995</c:v>
                </c:pt>
                <c:pt idx="1752">
                  <c:v>0.92224383399999998</c:v>
                </c:pt>
                <c:pt idx="1753">
                  <c:v>0.94223006200000003</c:v>
                </c:pt>
                <c:pt idx="1754">
                  <c:v>0.92414595099999997</c:v>
                </c:pt>
                <c:pt idx="1755">
                  <c:v>0.92771236999999995</c:v>
                </c:pt>
                <c:pt idx="1756">
                  <c:v>0.93305525</c:v>
                </c:pt>
                <c:pt idx="1757">
                  <c:v>0.91191861600000002</c:v>
                </c:pt>
                <c:pt idx="1758">
                  <c:v>0.94135875199999997</c:v>
                </c:pt>
                <c:pt idx="1759">
                  <c:v>0.93942939800000003</c:v>
                </c:pt>
                <c:pt idx="1760">
                  <c:v>0.93099262299999996</c:v>
                </c:pt>
                <c:pt idx="1761">
                  <c:v>0.94078554199999997</c:v>
                </c:pt>
                <c:pt idx="1762">
                  <c:v>0.93774259699999996</c:v>
                </c:pt>
                <c:pt idx="1763">
                  <c:v>0.91820083200000002</c:v>
                </c:pt>
                <c:pt idx="1764">
                  <c:v>0.75347886200000003</c:v>
                </c:pt>
                <c:pt idx="1765">
                  <c:v>0.82736359100000001</c:v>
                </c:pt>
                <c:pt idx="1766">
                  <c:v>0.85225303699999999</c:v>
                </c:pt>
                <c:pt idx="1767">
                  <c:v>0.86309055499999998</c:v>
                </c:pt>
                <c:pt idx="1768">
                  <c:v>0.88141884400000003</c:v>
                </c:pt>
                <c:pt idx="1769">
                  <c:v>0.90485275799999998</c:v>
                </c:pt>
                <c:pt idx="1770">
                  <c:v>0.912325355</c:v>
                </c:pt>
                <c:pt idx="1771">
                  <c:v>0.91626599099999995</c:v>
                </c:pt>
                <c:pt idx="1772">
                  <c:v>0.91316784299999998</c:v>
                </c:pt>
                <c:pt idx="1773">
                  <c:v>0.91953676500000003</c:v>
                </c:pt>
                <c:pt idx="1774">
                  <c:v>0.92126355000000004</c:v>
                </c:pt>
                <c:pt idx="1775">
                  <c:v>0.91095202200000003</c:v>
                </c:pt>
                <c:pt idx="1776">
                  <c:v>0.92072413500000005</c:v>
                </c:pt>
                <c:pt idx="1777">
                  <c:v>0.93314109099999998</c:v>
                </c:pt>
                <c:pt idx="1778">
                  <c:v>0.91845676300000001</c:v>
                </c:pt>
                <c:pt idx="1779">
                  <c:v>0.91264102499999999</c:v>
                </c:pt>
                <c:pt idx="1780">
                  <c:v>0.92292385300000002</c:v>
                </c:pt>
                <c:pt idx="1781">
                  <c:v>0.924898938</c:v>
                </c:pt>
                <c:pt idx="1782">
                  <c:v>0.93097078300000002</c:v>
                </c:pt>
                <c:pt idx="1783">
                  <c:v>0.92510568900000001</c:v>
                </c:pt>
                <c:pt idx="1784">
                  <c:v>0.93056925999999995</c:v>
                </c:pt>
                <c:pt idx="1785">
                  <c:v>0.92485026599999998</c:v>
                </c:pt>
                <c:pt idx="1786">
                  <c:v>0.91333031899999995</c:v>
                </c:pt>
                <c:pt idx="1787">
                  <c:v>0.91234625499999999</c:v>
                </c:pt>
                <c:pt idx="1788">
                  <c:v>0.93951620899999999</c:v>
                </c:pt>
                <c:pt idx="1789">
                  <c:v>0.91833845199999997</c:v>
                </c:pt>
                <c:pt idx="1790">
                  <c:v>0.93536008299999995</c:v>
                </c:pt>
                <c:pt idx="1791">
                  <c:v>0.94464508300000005</c:v>
                </c:pt>
                <c:pt idx="1792">
                  <c:v>0.93743408900000003</c:v>
                </c:pt>
                <c:pt idx="1793">
                  <c:v>0.93361086999999998</c:v>
                </c:pt>
                <c:pt idx="1794">
                  <c:v>0.92021024600000001</c:v>
                </c:pt>
                <c:pt idx="1795">
                  <c:v>0.94351462100000005</c:v>
                </c:pt>
                <c:pt idx="1796">
                  <c:v>0.91968472800000001</c:v>
                </c:pt>
                <c:pt idx="1797">
                  <c:v>0.92035049800000002</c:v>
                </c:pt>
                <c:pt idx="1798">
                  <c:v>0.91725316499999998</c:v>
                </c:pt>
                <c:pt idx="1799">
                  <c:v>0.91549817700000002</c:v>
                </c:pt>
                <c:pt idx="1800">
                  <c:v>0.92858862799999997</c:v>
                </c:pt>
                <c:pt idx="1801">
                  <c:v>0.93970261099999997</c:v>
                </c:pt>
                <c:pt idx="1802">
                  <c:v>0.93152830799999997</c:v>
                </c:pt>
                <c:pt idx="1803">
                  <c:v>0.92661784899999999</c:v>
                </c:pt>
                <c:pt idx="1804">
                  <c:v>0.93308152700000002</c:v>
                </c:pt>
                <c:pt idx="1805">
                  <c:v>0.90741521400000003</c:v>
                </c:pt>
                <c:pt idx="1806">
                  <c:v>0.93633418300000004</c:v>
                </c:pt>
                <c:pt idx="1807">
                  <c:v>0.92049384700000003</c:v>
                </c:pt>
                <c:pt idx="1808">
                  <c:v>0.93810278499999999</c:v>
                </c:pt>
                <c:pt idx="1809">
                  <c:v>0.93531293999999998</c:v>
                </c:pt>
                <c:pt idx="1810">
                  <c:v>0.94029527099999999</c:v>
                </c:pt>
                <c:pt idx="1811">
                  <c:v>0.93878001700000002</c:v>
                </c:pt>
                <c:pt idx="1812">
                  <c:v>0.93186158500000005</c:v>
                </c:pt>
                <c:pt idx="1813">
                  <c:v>0.75793056199999997</c:v>
                </c:pt>
                <c:pt idx="1814">
                  <c:v>0.83662040100000001</c:v>
                </c:pt>
                <c:pt idx="1815">
                  <c:v>0.83548976500000005</c:v>
                </c:pt>
                <c:pt idx="1816">
                  <c:v>0.87520821000000004</c:v>
                </c:pt>
                <c:pt idx="1817">
                  <c:v>0.88611342100000001</c:v>
                </c:pt>
                <c:pt idx="1818">
                  <c:v>0.88328933399999998</c:v>
                </c:pt>
                <c:pt idx="1819">
                  <c:v>0.90291601200000005</c:v>
                </c:pt>
                <c:pt idx="1820">
                  <c:v>0.92067634099999995</c:v>
                </c:pt>
                <c:pt idx="1821">
                  <c:v>0.89876947799999996</c:v>
                </c:pt>
                <c:pt idx="1822">
                  <c:v>0.89432016599999997</c:v>
                </c:pt>
                <c:pt idx="1823">
                  <c:v>0.92337574499999997</c:v>
                </c:pt>
                <c:pt idx="1824">
                  <c:v>0.92645484099999997</c:v>
                </c:pt>
                <c:pt idx="1825">
                  <c:v>0.92501981200000005</c:v>
                </c:pt>
                <c:pt idx="1826">
                  <c:v>0.931497095</c:v>
                </c:pt>
                <c:pt idx="1827">
                  <c:v>0.91553214699999996</c:v>
                </c:pt>
                <c:pt idx="1828">
                  <c:v>0.93525784599999995</c:v>
                </c:pt>
                <c:pt idx="1829">
                  <c:v>0.92495514000000001</c:v>
                </c:pt>
                <c:pt idx="1830">
                  <c:v>0.91620199499999999</c:v>
                </c:pt>
                <c:pt idx="1831">
                  <c:v>0.91979206199999997</c:v>
                </c:pt>
                <c:pt idx="1832">
                  <c:v>0.92918148599999995</c:v>
                </c:pt>
                <c:pt idx="1833">
                  <c:v>0.93302895299999999</c:v>
                </c:pt>
                <c:pt idx="1834">
                  <c:v>0.942546683</c:v>
                </c:pt>
                <c:pt idx="1835">
                  <c:v>0.90808726100000003</c:v>
                </c:pt>
                <c:pt idx="1836">
                  <c:v>0.93069739100000004</c:v>
                </c:pt>
                <c:pt idx="1837">
                  <c:v>0.94009757100000002</c:v>
                </c:pt>
                <c:pt idx="1838">
                  <c:v>0.93244164200000001</c:v>
                </c:pt>
                <c:pt idx="1839">
                  <c:v>0.93737671199999995</c:v>
                </c:pt>
                <c:pt idx="1840">
                  <c:v>0.93411911999999997</c:v>
                </c:pt>
                <c:pt idx="1841">
                  <c:v>0.93476514700000002</c:v>
                </c:pt>
                <c:pt idx="1842">
                  <c:v>0.93509668999999995</c:v>
                </c:pt>
                <c:pt idx="1843">
                  <c:v>0.93361329500000001</c:v>
                </c:pt>
                <c:pt idx="1844">
                  <c:v>0.93756783099999996</c:v>
                </c:pt>
                <c:pt idx="1845">
                  <c:v>0.936858211</c:v>
                </c:pt>
                <c:pt idx="1846">
                  <c:v>0.93663938099999999</c:v>
                </c:pt>
                <c:pt idx="1847">
                  <c:v>0.94039278900000001</c:v>
                </c:pt>
                <c:pt idx="1848">
                  <c:v>0.93851069600000003</c:v>
                </c:pt>
                <c:pt idx="1849">
                  <c:v>0.92246108500000001</c:v>
                </c:pt>
                <c:pt idx="1850">
                  <c:v>0.93937122699999998</c:v>
                </c:pt>
                <c:pt idx="1851">
                  <c:v>0.94084562299999996</c:v>
                </c:pt>
                <c:pt idx="1852">
                  <c:v>0.92656044999999998</c:v>
                </c:pt>
                <c:pt idx="1853">
                  <c:v>0.93836109199999995</c:v>
                </c:pt>
                <c:pt idx="1854">
                  <c:v>0.93237859599999995</c:v>
                </c:pt>
                <c:pt idx="1855">
                  <c:v>0.90904642300000005</c:v>
                </c:pt>
                <c:pt idx="1856">
                  <c:v>0.937529528</c:v>
                </c:pt>
                <c:pt idx="1857">
                  <c:v>0.93300814499999996</c:v>
                </c:pt>
                <c:pt idx="1858">
                  <c:v>0.94174664600000002</c:v>
                </c:pt>
                <c:pt idx="1859">
                  <c:v>0.94550630199999997</c:v>
                </c:pt>
                <c:pt idx="1860">
                  <c:v>0.93293087100000005</c:v>
                </c:pt>
                <c:pt idx="1861">
                  <c:v>0.93738012299999995</c:v>
                </c:pt>
                <c:pt idx="1862">
                  <c:v>0.77810976799999998</c:v>
                </c:pt>
                <c:pt idx="1863">
                  <c:v>0.81309962400000002</c:v>
                </c:pt>
                <c:pt idx="1864">
                  <c:v>0.84954962499999997</c:v>
                </c:pt>
                <c:pt idx="1865">
                  <c:v>0.834543798</c:v>
                </c:pt>
                <c:pt idx="1866">
                  <c:v>0.87238806599999996</c:v>
                </c:pt>
                <c:pt idx="1867">
                  <c:v>0.89838865599999995</c:v>
                </c:pt>
                <c:pt idx="1868">
                  <c:v>0.88624249200000005</c:v>
                </c:pt>
                <c:pt idx="1869">
                  <c:v>0.91251389699999996</c:v>
                </c:pt>
                <c:pt idx="1870">
                  <c:v>0.90872767600000004</c:v>
                </c:pt>
                <c:pt idx="1871">
                  <c:v>0.898616321</c:v>
                </c:pt>
                <c:pt idx="1872">
                  <c:v>0.919575645</c:v>
                </c:pt>
                <c:pt idx="1873">
                  <c:v>0.93256797300000005</c:v>
                </c:pt>
                <c:pt idx="1874">
                  <c:v>0.92156673</c:v>
                </c:pt>
                <c:pt idx="1875">
                  <c:v>0.92940401800000005</c:v>
                </c:pt>
                <c:pt idx="1876">
                  <c:v>0.91908389099999999</c:v>
                </c:pt>
                <c:pt idx="1877">
                  <c:v>0.92361763799999996</c:v>
                </c:pt>
                <c:pt idx="1878">
                  <c:v>0.92088416299999998</c:v>
                </c:pt>
                <c:pt idx="1879">
                  <c:v>0.93979789700000005</c:v>
                </c:pt>
                <c:pt idx="1880">
                  <c:v>0.92290168100000003</c:v>
                </c:pt>
                <c:pt idx="1881">
                  <c:v>0.93404831300000002</c:v>
                </c:pt>
                <c:pt idx="1882">
                  <c:v>0.93766327100000002</c:v>
                </c:pt>
                <c:pt idx="1883">
                  <c:v>0.93480539200000001</c:v>
                </c:pt>
                <c:pt idx="1884">
                  <c:v>0.92799103800000005</c:v>
                </c:pt>
                <c:pt idx="1885">
                  <c:v>0.93194366299999998</c:v>
                </c:pt>
                <c:pt idx="1886">
                  <c:v>0.91905446300000004</c:v>
                </c:pt>
                <c:pt idx="1887">
                  <c:v>0.93588013999999997</c:v>
                </c:pt>
                <c:pt idx="1888">
                  <c:v>0.91570105000000002</c:v>
                </c:pt>
                <c:pt idx="1889">
                  <c:v>0.93781472600000004</c:v>
                </c:pt>
                <c:pt idx="1890">
                  <c:v>0.94001698499999997</c:v>
                </c:pt>
                <c:pt idx="1891">
                  <c:v>0.91950055399999997</c:v>
                </c:pt>
                <c:pt idx="1892">
                  <c:v>0.91769019200000002</c:v>
                </c:pt>
                <c:pt idx="1893">
                  <c:v>0.93839119100000001</c:v>
                </c:pt>
                <c:pt idx="1894">
                  <c:v>0.92180944600000003</c:v>
                </c:pt>
                <c:pt idx="1895">
                  <c:v>0.93316875099999996</c:v>
                </c:pt>
                <c:pt idx="1896">
                  <c:v>0.92254590599999997</c:v>
                </c:pt>
                <c:pt idx="1897">
                  <c:v>0.92563532599999998</c:v>
                </c:pt>
                <c:pt idx="1898">
                  <c:v>0.92048765799999999</c:v>
                </c:pt>
                <c:pt idx="1899">
                  <c:v>0.93883707500000002</c:v>
                </c:pt>
                <c:pt idx="1900">
                  <c:v>0.928291749</c:v>
                </c:pt>
                <c:pt idx="1901">
                  <c:v>0.93557458900000001</c:v>
                </c:pt>
                <c:pt idx="1902">
                  <c:v>0.92581136100000005</c:v>
                </c:pt>
                <c:pt idx="1903">
                  <c:v>0.93750969100000003</c:v>
                </c:pt>
                <c:pt idx="1904">
                  <c:v>0.94632463</c:v>
                </c:pt>
                <c:pt idx="1905">
                  <c:v>0.94173466699999997</c:v>
                </c:pt>
                <c:pt idx="1906">
                  <c:v>0.93659778400000004</c:v>
                </c:pt>
                <c:pt idx="1907">
                  <c:v>0.92769394100000002</c:v>
                </c:pt>
                <c:pt idx="1908">
                  <c:v>0.94126936400000005</c:v>
                </c:pt>
                <c:pt idx="1909">
                  <c:v>0.93818728900000004</c:v>
                </c:pt>
                <c:pt idx="1910">
                  <c:v>0.93355644900000001</c:v>
                </c:pt>
                <c:pt idx="1911">
                  <c:v>0.76905177899999999</c:v>
                </c:pt>
                <c:pt idx="1912">
                  <c:v>0.81897039400000005</c:v>
                </c:pt>
                <c:pt idx="1913">
                  <c:v>0.83929443800000003</c:v>
                </c:pt>
                <c:pt idx="1914">
                  <c:v>0.88101115200000002</c:v>
                </c:pt>
                <c:pt idx="1915">
                  <c:v>0.89094149199999995</c:v>
                </c:pt>
                <c:pt idx="1916">
                  <c:v>0.87958836699999998</c:v>
                </c:pt>
                <c:pt idx="1917">
                  <c:v>0.89122713399999998</c:v>
                </c:pt>
                <c:pt idx="1918">
                  <c:v>0.90397466500000001</c:v>
                </c:pt>
                <c:pt idx="1919">
                  <c:v>0.91920457099999997</c:v>
                </c:pt>
                <c:pt idx="1920">
                  <c:v>0.91312786499999998</c:v>
                </c:pt>
                <c:pt idx="1921">
                  <c:v>0.92140037600000002</c:v>
                </c:pt>
                <c:pt idx="1922">
                  <c:v>0.90536132800000002</c:v>
                </c:pt>
                <c:pt idx="1923">
                  <c:v>0.90340736200000005</c:v>
                </c:pt>
                <c:pt idx="1924">
                  <c:v>0.91305240499999996</c:v>
                </c:pt>
                <c:pt idx="1925">
                  <c:v>0.920258507</c:v>
                </c:pt>
                <c:pt idx="1926">
                  <c:v>0.93782057399999996</c:v>
                </c:pt>
                <c:pt idx="1927">
                  <c:v>0.92862777600000002</c:v>
                </c:pt>
                <c:pt idx="1928">
                  <c:v>0.92874462800000002</c:v>
                </c:pt>
                <c:pt idx="1929">
                  <c:v>0.92859745800000004</c:v>
                </c:pt>
                <c:pt idx="1930">
                  <c:v>0.92323245899999995</c:v>
                </c:pt>
                <c:pt idx="1931">
                  <c:v>0.91417090499999998</c:v>
                </c:pt>
                <c:pt idx="1932">
                  <c:v>0.91516551700000004</c:v>
                </c:pt>
                <c:pt idx="1933">
                  <c:v>0.91880514999999996</c:v>
                </c:pt>
                <c:pt idx="1934">
                  <c:v>0.93472</c:v>
                </c:pt>
                <c:pt idx="1935">
                  <c:v>0.933207008</c:v>
                </c:pt>
                <c:pt idx="1936">
                  <c:v>0.92741428599999998</c:v>
                </c:pt>
                <c:pt idx="1937">
                  <c:v>0.92620223800000001</c:v>
                </c:pt>
                <c:pt idx="1938">
                  <c:v>0.927606237</c:v>
                </c:pt>
                <c:pt idx="1939">
                  <c:v>0.91077529899999998</c:v>
                </c:pt>
                <c:pt idx="1940">
                  <c:v>0.917665022</c:v>
                </c:pt>
                <c:pt idx="1941">
                  <c:v>0.930711662</c:v>
                </c:pt>
                <c:pt idx="1942">
                  <c:v>0.939469365</c:v>
                </c:pt>
                <c:pt idx="1943">
                  <c:v>0.91753588699999999</c:v>
                </c:pt>
                <c:pt idx="1944">
                  <c:v>0.92583301200000001</c:v>
                </c:pt>
                <c:pt idx="1945">
                  <c:v>0.93389408799999996</c:v>
                </c:pt>
                <c:pt idx="1946">
                  <c:v>0.93958702599999999</c:v>
                </c:pt>
                <c:pt idx="1947">
                  <c:v>0.93243420499999996</c:v>
                </c:pt>
                <c:pt idx="1948">
                  <c:v>0.94593783600000003</c:v>
                </c:pt>
                <c:pt idx="1949">
                  <c:v>0.93360681999999995</c:v>
                </c:pt>
                <c:pt idx="1950">
                  <c:v>0.93586262099999995</c:v>
                </c:pt>
                <c:pt idx="1951">
                  <c:v>0.94406365000000003</c:v>
                </c:pt>
                <c:pt idx="1952">
                  <c:v>0.93221364500000004</c:v>
                </c:pt>
                <c:pt idx="1953">
                  <c:v>0.94471379499999997</c:v>
                </c:pt>
                <c:pt idx="1954">
                  <c:v>0.92292555799999998</c:v>
                </c:pt>
                <c:pt idx="1955">
                  <c:v>0.94509457100000005</c:v>
                </c:pt>
                <c:pt idx="1956">
                  <c:v>0.93685315000000002</c:v>
                </c:pt>
                <c:pt idx="1957">
                  <c:v>0.93925221299999995</c:v>
                </c:pt>
                <c:pt idx="1958">
                  <c:v>0.93540635999999999</c:v>
                </c:pt>
                <c:pt idx="1959">
                  <c:v>0.93572282299999998</c:v>
                </c:pt>
                <c:pt idx="1960">
                  <c:v>0.74696507300000003</c:v>
                </c:pt>
                <c:pt idx="1961">
                  <c:v>0.81847404700000004</c:v>
                </c:pt>
                <c:pt idx="1962">
                  <c:v>0.86065777600000004</c:v>
                </c:pt>
                <c:pt idx="1963">
                  <c:v>0.86013936800000002</c:v>
                </c:pt>
                <c:pt idx="1964">
                  <c:v>0.88231108700000005</c:v>
                </c:pt>
                <c:pt idx="1965">
                  <c:v>0.89923377299999996</c:v>
                </c:pt>
                <c:pt idx="1966">
                  <c:v>0.90882965999999998</c:v>
                </c:pt>
                <c:pt idx="1967">
                  <c:v>0.92240298200000004</c:v>
                </c:pt>
                <c:pt idx="1968">
                  <c:v>0.90392113399999996</c:v>
                </c:pt>
                <c:pt idx="1969">
                  <c:v>0.92396781900000002</c:v>
                </c:pt>
                <c:pt idx="1970">
                  <c:v>0.89802170400000003</c:v>
                </c:pt>
                <c:pt idx="1971">
                  <c:v>0.92606484600000005</c:v>
                </c:pt>
                <c:pt idx="1972">
                  <c:v>0.90429078100000004</c:v>
                </c:pt>
                <c:pt idx="1973">
                  <c:v>0.92963396200000004</c:v>
                </c:pt>
                <c:pt idx="1974">
                  <c:v>0.91710066899999998</c:v>
                </c:pt>
                <c:pt idx="1975">
                  <c:v>0.93390219299999999</c:v>
                </c:pt>
                <c:pt idx="1976">
                  <c:v>0.92194083400000004</c:v>
                </c:pt>
                <c:pt idx="1977">
                  <c:v>0.94121230499999997</c:v>
                </c:pt>
                <c:pt idx="1978">
                  <c:v>0.933108826</c:v>
                </c:pt>
                <c:pt idx="1979">
                  <c:v>0.92673883499999998</c:v>
                </c:pt>
                <c:pt idx="1980">
                  <c:v>0.91802285400000005</c:v>
                </c:pt>
                <c:pt idx="1981">
                  <c:v>0.931306301</c:v>
                </c:pt>
                <c:pt idx="1982">
                  <c:v>0.90613446200000003</c:v>
                </c:pt>
                <c:pt idx="1983">
                  <c:v>0.92937078500000003</c:v>
                </c:pt>
                <c:pt idx="1984">
                  <c:v>0.94014492599999999</c:v>
                </c:pt>
                <c:pt idx="1985">
                  <c:v>0.924885391</c:v>
                </c:pt>
                <c:pt idx="1986">
                  <c:v>0.91998208800000003</c:v>
                </c:pt>
                <c:pt idx="1987">
                  <c:v>0.93725954199999995</c:v>
                </c:pt>
                <c:pt idx="1988">
                  <c:v>0.93504584400000001</c:v>
                </c:pt>
                <c:pt idx="1989">
                  <c:v>0.93347243000000002</c:v>
                </c:pt>
                <c:pt idx="1990">
                  <c:v>0.93107180099999998</c:v>
                </c:pt>
                <c:pt idx="1991">
                  <c:v>0.93490165300000005</c:v>
                </c:pt>
                <c:pt idx="1992">
                  <c:v>0.94071351000000003</c:v>
                </c:pt>
                <c:pt idx="1993">
                  <c:v>0.93295450999999996</c:v>
                </c:pt>
                <c:pt idx="1994">
                  <c:v>0.91685426299999995</c:v>
                </c:pt>
                <c:pt idx="1995">
                  <c:v>0.92994768900000002</c:v>
                </c:pt>
                <c:pt idx="1996">
                  <c:v>0.92532260200000005</c:v>
                </c:pt>
                <c:pt idx="1997">
                  <c:v>0.93737114099999996</c:v>
                </c:pt>
                <c:pt idx="1998">
                  <c:v>0.92393196399999999</c:v>
                </c:pt>
                <c:pt idx="1999">
                  <c:v>0.92982814599999997</c:v>
                </c:pt>
                <c:pt idx="2000">
                  <c:v>0.93973398399999997</c:v>
                </c:pt>
                <c:pt idx="2001">
                  <c:v>0.93195427600000003</c:v>
                </c:pt>
                <c:pt idx="2002">
                  <c:v>0.93280745799999998</c:v>
                </c:pt>
                <c:pt idx="2003">
                  <c:v>0.94286568999999998</c:v>
                </c:pt>
                <c:pt idx="2004">
                  <c:v>0.93417999200000001</c:v>
                </c:pt>
                <c:pt idx="2005">
                  <c:v>0.93665978599999999</c:v>
                </c:pt>
                <c:pt idx="2006">
                  <c:v>0.93336131</c:v>
                </c:pt>
                <c:pt idx="2007">
                  <c:v>0.94240128300000003</c:v>
                </c:pt>
                <c:pt idx="2008">
                  <c:v>0.938360427</c:v>
                </c:pt>
                <c:pt idx="2009">
                  <c:v>0.76172136700000004</c:v>
                </c:pt>
                <c:pt idx="2010">
                  <c:v>0.81986308500000005</c:v>
                </c:pt>
                <c:pt idx="2011">
                  <c:v>0.85589127700000001</c:v>
                </c:pt>
                <c:pt idx="2012">
                  <c:v>0.87022602199999999</c:v>
                </c:pt>
                <c:pt idx="2013">
                  <c:v>0.88622689700000001</c:v>
                </c:pt>
                <c:pt idx="2014">
                  <c:v>0.87460625800000003</c:v>
                </c:pt>
                <c:pt idx="2015">
                  <c:v>0.90821579100000005</c:v>
                </c:pt>
                <c:pt idx="2016">
                  <c:v>0.89167492199999998</c:v>
                </c:pt>
                <c:pt idx="2017">
                  <c:v>0.90341451299999997</c:v>
                </c:pt>
                <c:pt idx="2018">
                  <c:v>0.91131169400000001</c:v>
                </c:pt>
                <c:pt idx="2019">
                  <c:v>0.90305811800000002</c:v>
                </c:pt>
                <c:pt idx="2020">
                  <c:v>0.91888197800000004</c:v>
                </c:pt>
                <c:pt idx="2021">
                  <c:v>0.93102790199999996</c:v>
                </c:pt>
                <c:pt idx="2022">
                  <c:v>0.92705422699999995</c:v>
                </c:pt>
                <c:pt idx="2023">
                  <c:v>0.91117589499999996</c:v>
                </c:pt>
                <c:pt idx="2024">
                  <c:v>0.91270971999999995</c:v>
                </c:pt>
                <c:pt idx="2025">
                  <c:v>0.93576682300000003</c:v>
                </c:pt>
                <c:pt idx="2026">
                  <c:v>0.919979879</c:v>
                </c:pt>
                <c:pt idx="2027">
                  <c:v>0.91435920699999995</c:v>
                </c:pt>
                <c:pt idx="2028">
                  <c:v>0.91249161199999995</c:v>
                </c:pt>
                <c:pt idx="2029">
                  <c:v>0.925290842</c:v>
                </c:pt>
                <c:pt idx="2030">
                  <c:v>0.93502234100000003</c:v>
                </c:pt>
                <c:pt idx="2031">
                  <c:v>0.92548481900000001</c:v>
                </c:pt>
                <c:pt idx="2032">
                  <c:v>0.91515713200000004</c:v>
                </c:pt>
                <c:pt idx="2033">
                  <c:v>0.93542467200000001</c:v>
                </c:pt>
                <c:pt idx="2034">
                  <c:v>0.93664251099999996</c:v>
                </c:pt>
                <c:pt idx="2035">
                  <c:v>0.92341188900000004</c:v>
                </c:pt>
                <c:pt idx="2036">
                  <c:v>0.93769601199999997</c:v>
                </c:pt>
                <c:pt idx="2037">
                  <c:v>0.93510927499999996</c:v>
                </c:pt>
                <c:pt idx="2038">
                  <c:v>0.93720191100000005</c:v>
                </c:pt>
                <c:pt idx="2039">
                  <c:v>0.93280189300000005</c:v>
                </c:pt>
                <c:pt idx="2040">
                  <c:v>0.93295408400000002</c:v>
                </c:pt>
                <c:pt idx="2041">
                  <c:v>0.93656790899999998</c:v>
                </c:pt>
                <c:pt idx="2042">
                  <c:v>0.91559884400000002</c:v>
                </c:pt>
                <c:pt idx="2043">
                  <c:v>0.92639996300000005</c:v>
                </c:pt>
                <c:pt idx="2044">
                  <c:v>0.91245013799999997</c:v>
                </c:pt>
                <c:pt idx="2045">
                  <c:v>0.93210996400000001</c:v>
                </c:pt>
                <c:pt idx="2046">
                  <c:v>0.93618338899999998</c:v>
                </c:pt>
                <c:pt idx="2047">
                  <c:v>0.93080451600000003</c:v>
                </c:pt>
                <c:pt idx="2048">
                  <c:v>0.93233961399999998</c:v>
                </c:pt>
                <c:pt idx="2049">
                  <c:v>0.94083199799999995</c:v>
                </c:pt>
                <c:pt idx="2050">
                  <c:v>0.93203535400000004</c:v>
                </c:pt>
                <c:pt idx="2051">
                  <c:v>0.91372825199999996</c:v>
                </c:pt>
                <c:pt idx="2052">
                  <c:v>0.93655060300000004</c:v>
                </c:pt>
                <c:pt idx="2053">
                  <c:v>0.92853766100000001</c:v>
                </c:pt>
                <c:pt idx="2054">
                  <c:v>0.93098769199999998</c:v>
                </c:pt>
                <c:pt idx="2055">
                  <c:v>0.94080079400000005</c:v>
                </c:pt>
                <c:pt idx="2056">
                  <c:v>0.94075592399999997</c:v>
                </c:pt>
                <c:pt idx="2057">
                  <c:v>0.94265106499999995</c:v>
                </c:pt>
                <c:pt idx="2058">
                  <c:v>0.77010611900000003</c:v>
                </c:pt>
                <c:pt idx="2059">
                  <c:v>0.81871500200000003</c:v>
                </c:pt>
                <c:pt idx="2060">
                  <c:v>0.85372040000000005</c:v>
                </c:pt>
                <c:pt idx="2061">
                  <c:v>0.89138763200000004</c:v>
                </c:pt>
                <c:pt idx="2062">
                  <c:v>0.87219918100000005</c:v>
                </c:pt>
                <c:pt idx="2063">
                  <c:v>0.90355639899999995</c:v>
                </c:pt>
                <c:pt idx="2064">
                  <c:v>0.89044258399999998</c:v>
                </c:pt>
                <c:pt idx="2065">
                  <c:v>0.91494173499999998</c:v>
                </c:pt>
                <c:pt idx="2066">
                  <c:v>0.88644408600000002</c:v>
                </c:pt>
                <c:pt idx="2067">
                  <c:v>0.89760304700000004</c:v>
                </c:pt>
                <c:pt idx="2068">
                  <c:v>0.90440095700000001</c:v>
                </c:pt>
                <c:pt idx="2069">
                  <c:v>0.92125669499999996</c:v>
                </c:pt>
                <c:pt idx="2070">
                  <c:v>0.90046431500000002</c:v>
                </c:pt>
                <c:pt idx="2071">
                  <c:v>0.92734710099999995</c:v>
                </c:pt>
                <c:pt idx="2072">
                  <c:v>0.92787503500000001</c:v>
                </c:pt>
                <c:pt idx="2073">
                  <c:v>0.90596269100000004</c:v>
                </c:pt>
                <c:pt idx="2074">
                  <c:v>0.93304912200000001</c:v>
                </c:pt>
                <c:pt idx="2075">
                  <c:v>0.90970141999999998</c:v>
                </c:pt>
                <c:pt idx="2076">
                  <c:v>0.93534721899999995</c:v>
                </c:pt>
                <c:pt idx="2077">
                  <c:v>0.937017883</c:v>
                </c:pt>
                <c:pt idx="2078">
                  <c:v>0.91602779000000001</c:v>
                </c:pt>
                <c:pt idx="2079">
                  <c:v>0.91519478300000001</c:v>
                </c:pt>
                <c:pt idx="2080">
                  <c:v>0.92203080699999995</c:v>
                </c:pt>
                <c:pt idx="2081">
                  <c:v>0.91378182600000002</c:v>
                </c:pt>
                <c:pt idx="2082">
                  <c:v>0.92920757700000001</c:v>
                </c:pt>
                <c:pt idx="2083">
                  <c:v>0.93981191500000005</c:v>
                </c:pt>
                <c:pt idx="2084">
                  <c:v>0.922086026</c:v>
                </c:pt>
                <c:pt idx="2085">
                  <c:v>0.91379909800000003</c:v>
                </c:pt>
                <c:pt idx="2086">
                  <c:v>0.94001977199999998</c:v>
                </c:pt>
                <c:pt idx="2087">
                  <c:v>0.94367010600000001</c:v>
                </c:pt>
                <c:pt idx="2088">
                  <c:v>0.92967744600000002</c:v>
                </c:pt>
                <c:pt idx="2089">
                  <c:v>0.92947509100000003</c:v>
                </c:pt>
                <c:pt idx="2090">
                  <c:v>0.94204042700000001</c:v>
                </c:pt>
                <c:pt idx="2091">
                  <c:v>0.93464111000000005</c:v>
                </c:pt>
                <c:pt idx="2092">
                  <c:v>0.91924221500000003</c:v>
                </c:pt>
                <c:pt idx="2093">
                  <c:v>0.93028629900000004</c:v>
                </c:pt>
                <c:pt idx="2094">
                  <c:v>0.922953676</c:v>
                </c:pt>
                <c:pt idx="2095">
                  <c:v>0.92479509000000004</c:v>
                </c:pt>
                <c:pt idx="2096">
                  <c:v>0.94042972999999996</c:v>
                </c:pt>
                <c:pt idx="2097">
                  <c:v>0.94006966000000003</c:v>
                </c:pt>
                <c:pt idx="2098">
                  <c:v>0.93659827399999995</c:v>
                </c:pt>
                <c:pt idx="2099">
                  <c:v>0.92439344300000004</c:v>
                </c:pt>
                <c:pt idx="2100">
                  <c:v>0.942739824</c:v>
                </c:pt>
                <c:pt idx="2101">
                  <c:v>0.93391239699999995</c:v>
                </c:pt>
                <c:pt idx="2102">
                  <c:v>0.93385231000000002</c:v>
                </c:pt>
                <c:pt idx="2103">
                  <c:v>0.93763892599999998</c:v>
                </c:pt>
                <c:pt idx="2104">
                  <c:v>0.92094131499999998</c:v>
                </c:pt>
                <c:pt idx="2105">
                  <c:v>0.94128883200000002</c:v>
                </c:pt>
                <c:pt idx="2106">
                  <c:v>0.93399510699999999</c:v>
                </c:pt>
                <c:pt idx="2107">
                  <c:v>0.77074794999999996</c:v>
                </c:pt>
                <c:pt idx="2108">
                  <c:v>0.79836680199999999</c:v>
                </c:pt>
                <c:pt idx="2109">
                  <c:v>0.85832992299999999</c:v>
                </c:pt>
                <c:pt idx="2110">
                  <c:v>0.87079950500000003</c:v>
                </c:pt>
                <c:pt idx="2111">
                  <c:v>0.89333062299999999</c:v>
                </c:pt>
                <c:pt idx="2112">
                  <c:v>0.89183010600000001</c:v>
                </c:pt>
                <c:pt idx="2113">
                  <c:v>0.911686102</c:v>
                </c:pt>
                <c:pt idx="2114">
                  <c:v>0.90609064800000005</c:v>
                </c:pt>
                <c:pt idx="2115">
                  <c:v>0.90864372199999999</c:v>
                </c:pt>
                <c:pt idx="2116">
                  <c:v>0.89356490200000005</c:v>
                </c:pt>
                <c:pt idx="2117">
                  <c:v>0.89074716200000004</c:v>
                </c:pt>
                <c:pt idx="2118">
                  <c:v>0.88562950399999996</c:v>
                </c:pt>
                <c:pt idx="2119">
                  <c:v>0.91908548099999998</c:v>
                </c:pt>
                <c:pt idx="2120">
                  <c:v>0.90607788700000003</c:v>
                </c:pt>
                <c:pt idx="2121">
                  <c:v>0.92742584500000003</c:v>
                </c:pt>
                <c:pt idx="2122">
                  <c:v>0.92493109100000004</c:v>
                </c:pt>
                <c:pt idx="2123">
                  <c:v>0.92142692100000001</c:v>
                </c:pt>
                <c:pt idx="2124">
                  <c:v>0.93454849500000003</c:v>
                </c:pt>
                <c:pt idx="2125">
                  <c:v>0.91256092499999997</c:v>
                </c:pt>
                <c:pt idx="2126">
                  <c:v>0.93773488100000002</c:v>
                </c:pt>
                <c:pt idx="2127">
                  <c:v>0.91588718199999997</c:v>
                </c:pt>
                <c:pt idx="2128">
                  <c:v>0.93481630900000001</c:v>
                </c:pt>
                <c:pt idx="2129">
                  <c:v>0.93861561199999999</c:v>
                </c:pt>
                <c:pt idx="2130">
                  <c:v>0.90977399999999997</c:v>
                </c:pt>
                <c:pt idx="2131">
                  <c:v>0.91541850800000002</c:v>
                </c:pt>
                <c:pt idx="2132">
                  <c:v>0.93753986099999997</c:v>
                </c:pt>
                <c:pt idx="2133">
                  <c:v>0.93421440600000005</c:v>
                </c:pt>
                <c:pt idx="2134">
                  <c:v>0.91670783899999997</c:v>
                </c:pt>
                <c:pt idx="2135">
                  <c:v>0.93848052699999995</c:v>
                </c:pt>
                <c:pt idx="2136">
                  <c:v>0.94134997899999995</c:v>
                </c:pt>
                <c:pt idx="2137">
                  <c:v>0.90852915999999995</c:v>
                </c:pt>
                <c:pt idx="2138">
                  <c:v>0.93169823399999996</c:v>
                </c:pt>
                <c:pt idx="2139">
                  <c:v>0.93502331999999999</c:v>
                </c:pt>
                <c:pt idx="2140">
                  <c:v>0.91402735700000004</c:v>
                </c:pt>
                <c:pt idx="2141">
                  <c:v>0.918724706</c:v>
                </c:pt>
                <c:pt idx="2142">
                  <c:v>0.93789982000000005</c:v>
                </c:pt>
                <c:pt idx="2143">
                  <c:v>0.91597451100000005</c:v>
                </c:pt>
                <c:pt idx="2144">
                  <c:v>0.92824691400000003</c:v>
                </c:pt>
                <c:pt idx="2145">
                  <c:v>0.93665527599999998</c:v>
                </c:pt>
                <c:pt idx="2146">
                  <c:v>0.927810001</c:v>
                </c:pt>
                <c:pt idx="2147">
                  <c:v>0.94114110600000001</c:v>
                </c:pt>
                <c:pt idx="2148">
                  <c:v>0.94253001199999997</c:v>
                </c:pt>
                <c:pt idx="2149">
                  <c:v>0.94192719599999997</c:v>
                </c:pt>
                <c:pt idx="2150">
                  <c:v>0.93133219899999997</c:v>
                </c:pt>
                <c:pt idx="2151">
                  <c:v>0.93663615899999997</c:v>
                </c:pt>
                <c:pt idx="2152">
                  <c:v>0.91902843300000003</c:v>
                </c:pt>
                <c:pt idx="2153">
                  <c:v>0.93843294200000005</c:v>
                </c:pt>
                <c:pt idx="2154">
                  <c:v>0.93185290600000004</c:v>
                </c:pt>
                <c:pt idx="2155">
                  <c:v>0.92785466800000005</c:v>
                </c:pt>
                <c:pt idx="2156">
                  <c:v>0.77547095200000005</c:v>
                </c:pt>
                <c:pt idx="2157">
                  <c:v>0.78785706099999997</c:v>
                </c:pt>
                <c:pt idx="2158">
                  <c:v>0.85843708799999996</c:v>
                </c:pt>
                <c:pt idx="2159">
                  <c:v>0.87710686599999999</c:v>
                </c:pt>
                <c:pt idx="2160">
                  <c:v>0.88563308100000004</c:v>
                </c:pt>
                <c:pt idx="2161">
                  <c:v>0.87292385699999997</c:v>
                </c:pt>
                <c:pt idx="2162">
                  <c:v>0.88761004099999996</c:v>
                </c:pt>
                <c:pt idx="2163">
                  <c:v>0.90045334099999996</c:v>
                </c:pt>
                <c:pt idx="2164">
                  <c:v>0.91224916300000003</c:v>
                </c:pt>
                <c:pt idx="2165">
                  <c:v>0.92018697599999999</c:v>
                </c:pt>
                <c:pt idx="2166">
                  <c:v>0.91662950499999996</c:v>
                </c:pt>
                <c:pt idx="2167">
                  <c:v>0.92735308100000002</c:v>
                </c:pt>
                <c:pt idx="2168">
                  <c:v>0.91275086000000005</c:v>
                </c:pt>
                <c:pt idx="2169">
                  <c:v>0.89516004599999999</c:v>
                </c:pt>
                <c:pt idx="2170">
                  <c:v>0.90249257999999999</c:v>
                </c:pt>
                <c:pt idx="2171">
                  <c:v>0.91848244000000001</c:v>
                </c:pt>
                <c:pt idx="2172">
                  <c:v>0.92020720899999997</c:v>
                </c:pt>
                <c:pt idx="2173">
                  <c:v>0.93472366799999995</c:v>
                </c:pt>
                <c:pt idx="2174">
                  <c:v>0.93802366599999998</c:v>
                </c:pt>
                <c:pt idx="2175">
                  <c:v>0.90996075799999998</c:v>
                </c:pt>
                <c:pt idx="2176">
                  <c:v>0.93547820199999998</c:v>
                </c:pt>
                <c:pt idx="2177">
                  <c:v>0.93799963799999997</c:v>
                </c:pt>
                <c:pt idx="2178">
                  <c:v>0.91322038999999999</c:v>
                </c:pt>
                <c:pt idx="2179">
                  <c:v>0.94110645900000001</c:v>
                </c:pt>
                <c:pt idx="2180">
                  <c:v>0.91320051499999999</c:v>
                </c:pt>
                <c:pt idx="2181">
                  <c:v>0.92531497299999999</c:v>
                </c:pt>
                <c:pt idx="2182">
                  <c:v>0.93482953199999996</c:v>
                </c:pt>
                <c:pt idx="2183">
                  <c:v>0.93756512400000003</c:v>
                </c:pt>
                <c:pt idx="2184">
                  <c:v>0.93539848199999998</c:v>
                </c:pt>
                <c:pt idx="2185">
                  <c:v>0.93646618199999998</c:v>
                </c:pt>
                <c:pt idx="2186">
                  <c:v>0.93822242300000003</c:v>
                </c:pt>
                <c:pt idx="2187">
                  <c:v>0.94682017600000001</c:v>
                </c:pt>
                <c:pt idx="2188">
                  <c:v>0.91895356500000003</c:v>
                </c:pt>
                <c:pt idx="2189">
                  <c:v>0.93444380599999999</c:v>
                </c:pt>
                <c:pt idx="2190">
                  <c:v>0.94094426900000006</c:v>
                </c:pt>
                <c:pt idx="2191">
                  <c:v>0.91844758500000001</c:v>
                </c:pt>
                <c:pt idx="2192">
                  <c:v>0.92485319099999996</c:v>
                </c:pt>
                <c:pt idx="2193">
                  <c:v>0.94362517800000001</c:v>
                </c:pt>
                <c:pt idx="2194">
                  <c:v>0.93108267499999997</c:v>
                </c:pt>
                <c:pt idx="2195">
                  <c:v>0.918087608</c:v>
                </c:pt>
                <c:pt idx="2196">
                  <c:v>0.943967526</c:v>
                </c:pt>
                <c:pt idx="2197">
                  <c:v>0.93123100800000003</c:v>
                </c:pt>
                <c:pt idx="2198">
                  <c:v>0.94331625299999999</c:v>
                </c:pt>
                <c:pt idx="2199">
                  <c:v>0.92890574599999998</c:v>
                </c:pt>
                <c:pt idx="2200">
                  <c:v>0.92986290500000002</c:v>
                </c:pt>
                <c:pt idx="2201">
                  <c:v>0.93341861599999998</c:v>
                </c:pt>
                <c:pt idx="2202">
                  <c:v>0.93899995700000005</c:v>
                </c:pt>
                <c:pt idx="2203">
                  <c:v>0.92488683900000002</c:v>
                </c:pt>
                <c:pt idx="2204">
                  <c:v>0.94388998199999996</c:v>
                </c:pt>
                <c:pt idx="2205">
                  <c:v>0.77096762399999996</c:v>
                </c:pt>
                <c:pt idx="2206">
                  <c:v>0.82970436199999997</c:v>
                </c:pt>
                <c:pt idx="2207">
                  <c:v>0.85556451600000005</c:v>
                </c:pt>
                <c:pt idx="2208">
                  <c:v>0.84330775000000002</c:v>
                </c:pt>
                <c:pt idx="2209">
                  <c:v>0.87569514400000004</c:v>
                </c:pt>
                <c:pt idx="2210">
                  <c:v>0.87647572299999998</c:v>
                </c:pt>
                <c:pt idx="2211">
                  <c:v>0.88580221400000003</c:v>
                </c:pt>
                <c:pt idx="2212">
                  <c:v>0.91038297899999998</c:v>
                </c:pt>
                <c:pt idx="2213">
                  <c:v>0.89889833600000002</c:v>
                </c:pt>
                <c:pt idx="2214">
                  <c:v>0.89946096600000003</c:v>
                </c:pt>
                <c:pt idx="2215">
                  <c:v>0.92431137100000005</c:v>
                </c:pt>
                <c:pt idx="2216">
                  <c:v>0.91421279899999996</c:v>
                </c:pt>
                <c:pt idx="2217">
                  <c:v>0.90396406299999998</c:v>
                </c:pt>
                <c:pt idx="2218">
                  <c:v>0.93319442799999996</c:v>
                </c:pt>
                <c:pt idx="2219">
                  <c:v>0.93193994199999997</c:v>
                </c:pt>
                <c:pt idx="2220">
                  <c:v>0.933347496</c:v>
                </c:pt>
                <c:pt idx="2221">
                  <c:v>0.93764267099999998</c:v>
                </c:pt>
                <c:pt idx="2222">
                  <c:v>0.935759381</c:v>
                </c:pt>
                <c:pt idx="2223">
                  <c:v>0.93420879099999998</c:v>
                </c:pt>
                <c:pt idx="2224">
                  <c:v>0.912743042</c:v>
                </c:pt>
                <c:pt idx="2225">
                  <c:v>0.91974249299999999</c:v>
                </c:pt>
                <c:pt idx="2226">
                  <c:v>0.92048929999999995</c:v>
                </c:pt>
                <c:pt idx="2227">
                  <c:v>0.93770291100000003</c:v>
                </c:pt>
                <c:pt idx="2228">
                  <c:v>0.94001038999999997</c:v>
                </c:pt>
                <c:pt idx="2229">
                  <c:v>0.91301169699999996</c:v>
                </c:pt>
                <c:pt idx="2230">
                  <c:v>0.91530177000000001</c:v>
                </c:pt>
                <c:pt idx="2231">
                  <c:v>0.93546025399999999</c:v>
                </c:pt>
                <c:pt idx="2232">
                  <c:v>0.94189021900000003</c:v>
                </c:pt>
                <c:pt idx="2233">
                  <c:v>0.94307037699999996</c:v>
                </c:pt>
                <c:pt idx="2234">
                  <c:v>0.93229642499999998</c:v>
                </c:pt>
                <c:pt idx="2235">
                  <c:v>0.93786986100000003</c:v>
                </c:pt>
                <c:pt idx="2236">
                  <c:v>0.92778053800000004</c:v>
                </c:pt>
                <c:pt idx="2237">
                  <c:v>0.93633846899999995</c:v>
                </c:pt>
                <c:pt idx="2238">
                  <c:v>0.93025277399999995</c:v>
                </c:pt>
                <c:pt idx="2239">
                  <c:v>0.93524572699999997</c:v>
                </c:pt>
                <c:pt idx="2240">
                  <c:v>0.93951741200000005</c:v>
                </c:pt>
                <c:pt idx="2241">
                  <c:v>0.935196201</c:v>
                </c:pt>
                <c:pt idx="2242">
                  <c:v>0.94321167900000003</c:v>
                </c:pt>
                <c:pt idx="2243">
                  <c:v>0.91580128599999999</c:v>
                </c:pt>
                <c:pt idx="2244">
                  <c:v>0.93314917900000005</c:v>
                </c:pt>
                <c:pt idx="2245">
                  <c:v>0.92427853699999996</c:v>
                </c:pt>
                <c:pt idx="2246">
                  <c:v>0.93440516799999995</c:v>
                </c:pt>
                <c:pt idx="2247">
                  <c:v>0.94076527799999998</c:v>
                </c:pt>
                <c:pt idx="2248">
                  <c:v>0.93932179800000004</c:v>
                </c:pt>
                <c:pt idx="2249">
                  <c:v>0.93162408100000005</c:v>
                </c:pt>
                <c:pt idx="2250">
                  <c:v>0.93137313799999999</c:v>
                </c:pt>
                <c:pt idx="2251">
                  <c:v>0.93810694400000005</c:v>
                </c:pt>
                <c:pt idx="2252">
                  <c:v>0.93988248200000002</c:v>
                </c:pt>
                <c:pt idx="2253">
                  <c:v>0.92198306900000004</c:v>
                </c:pt>
                <c:pt idx="2254">
                  <c:v>0.74407584299999996</c:v>
                </c:pt>
                <c:pt idx="2255">
                  <c:v>0.82889769999999996</c:v>
                </c:pt>
                <c:pt idx="2256">
                  <c:v>0.86319807100000001</c:v>
                </c:pt>
                <c:pt idx="2257">
                  <c:v>0.84394146199999998</c:v>
                </c:pt>
                <c:pt idx="2258">
                  <c:v>0.88654422799999999</c:v>
                </c:pt>
                <c:pt idx="2259">
                  <c:v>0.88650089700000001</c:v>
                </c:pt>
                <c:pt idx="2260">
                  <c:v>0.90604025399999999</c:v>
                </c:pt>
                <c:pt idx="2261">
                  <c:v>0.89151793499999998</c:v>
                </c:pt>
                <c:pt idx="2262">
                  <c:v>0.91856604100000006</c:v>
                </c:pt>
                <c:pt idx="2263">
                  <c:v>0.92080247699999995</c:v>
                </c:pt>
                <c:pt idx="2264">
                  <c:v>0.90667579200000004</c:v>
                </c:pt>
                <c:pt idx="2265">
                  <c:v>0.91801303599999995</c:v>
                </c:pt>
                <c:pt idx="2266">
                  <c:v>0.89903032400000005</c:v>
                </c:pt>
                <c:pt idx="2267">
                  <c:v>0.90198716199999995</c:v>
                </c:pt>
                <c:pt idx="2268">
                  <c:v>0.90632488300000003</c:v>
                </c:pt>
                <c:pt idx="2269">
                  <c:v>0.93218809199999997</c:v>
                </c:pt>
                <c:pt idx="2270">
                  <c:v>0.92845288299999995</c:v>
                </c:pt>
                <c:pt idx="2271">
                  <c:v>0.933119845</c:v>
                </c:pt>
                <c:pt idx="2272">
                  <c:v>0.93299681700000003</c:v>
                </c:pt>
                <c:pt idx="2273">
                  <c:v>0.93206993500000002</c:v>
                </c:pt>
                <c:pt idx="2274">
                  <c:v>0.93573080600000003</c:v>
                </c:pt>
                <c:pt idx="2275">
                  <c:v>0.91993926199999998</c:v>
                </c:pt>
                <c:pt idx="2276">
                  <c:v>0.936583842</c:v>
                </c:pt>
                <c:pt idx="2277">
                  <c:v>0.93291811899999999</c:v>
                </c:pt>
                <c:pt idx="2278">
                  <c:v>0.90951662</c:v>
                </c:pt>
                <c:pt idx="2279">
                  <c:v>0.93879801900000004</c:v>
                </c:pt>
                <c:pt idx="2280">
                  <c:v>0.92383313199999995</c:v>
                </c:pt>
                <c:pt idx="2281">
                  <c:v>0.93608327300000005</c:v>
                </c:pt>
                <c:pt idx="2282">
                  <c:v>0.93374804499999997</c:v>
                </c:pt>
                <c:pt idx="2283">
                  <c:v>0.93114056000000001</c:v>
                </c:pt>
                <c:pt idx="2284">
                  <c:v>0.91867854999999998</c:v>
                </c:pt>
                <c:pt idx="2285">
                  <c:v>0.94086306099999995</c:v>
                </c:pt>
                <c:pt idx="2286">
                  <c:v>0.91868928599999999</c:v>
                </c:pt>
                <c:pt idx="2287">
                  <c:v>0.93396661700000005</c:v>
                </c:pt>
                <c:pt idx="2288">
                  <c:v>0.93685116899999998</c:v>
                </c:pt>
                <c:pt idx="2289">
                  <c:v>0.93991627499999997</c:v>
                </c:pt>
                <c:pt idx="2290">
                  <c:v>0.93924449899999995</c:v>
                </c:pt>
                <c:pt idx="2291">
                  <c:v>0.93960249900000004</c:v>
                </c:pt>
                <c:pt idx="2292">
                  <c:v>0.93722253700000002</c:v>
                </c:pt>
                <c:pt idx="2293">
                  <c:v>0.93847425299999998</c:v>
                </c:pt>
                <c:pt idx="2294">
                  <c:v>0.91723221300000002</c:v>
                </c:pt>
                <c:pt idx="2295">
                  <c:v>0.93503995600000001</c:v>
                </c:pt>
                <c:pt idx="2296">
                  <c:v>0.93607076199999995</c:v>
                </c:pt>
                <c:pt idx="2297">
                  <c:v>0.92038645699999999</c:v>
                </c:pt>
                <c:pt idx="2298">
                  <c:v>0.94072961399999999</c:v>
                </c:pt>
                <c:pt idx="2299">
                  <c:v>0.91801598699999998</c:v>
                </c:pt>
                <c:pt idx="2300">
                  <c:v>0.91936705600000002</c:v>
                </c:pt>
                <c:pt idx="2301">
                  <c:v>0.92420825500000003</c:v>
                </c:pt>
                <c:pt idx="2302">
                  <c:v>0.93872070299999999</c:v>
                </c:pt>
                <c:pt idx="2303">
                  <c:v>0.77146521800000001</c:v>
                </c:pt>
                <c:pt idx="2304">
                  <c:v>0.81338357699999997</c:v>
                </c:pt>
                <c:pt idx="2305">
                  <c:v>0.86167022000000004</c:v>
                </c:pt>
                <c:pt idx="2306">
                  <c:v>0.87797461700000001</c:v>
                </c:pt>
                <c:pt idx="2307">
                  <c:v>0.89317557400000003</c:v>
                </c:pt>
                <c:pt idx="2308">
                  <c:v>0.888047582</c:v>
                </c:pt>
                <c:pt idx="2309">
                  <c:v>0.90581203300000002</c:v>
                </c:pt>
                <c:pt idx="2310">
                  <c:v>0.87583282200000001</c:v>
                </c:pt>
                <c:pt idx="2311">
                  <c:v>0.91674761900000001</c:v>
                </c:pt>
                <c:pt idx="2312">
                  <c:v>0.91390249300000004</c:v>
                </c:pt>
                <c:pt idx="2313">
                  <c:v>0.90558160399999998</c:v>
                </c:pt>
                <c:pt idx="2314">
                  <c:v>0.92199085199999997</c:v>
                </c:pt>
                <c:pt idx="2315">
                  <c:v>0.92742257699999997</c:v>
                </c:pt>
                <c:pt idx="2316">
                  <c:v>0.90260183599999999</c:v>
                </c:pt>
                <c:pt idx="2317">
                  <c:v>0.930945562</c:v>
                </c:pt>
                <c:pt idx="2318">
                  <c:v>0.91572951800000002</c:v>
                </c:pt>
                <c:pt idx="2319">
                  <c:v>0.92707761499999997</c:v>
                </c:pt>
                <c:pt idx="2320">
                  <c:v>0.91241503700000004</c:v>
                </c:pt>
                <c:pt idx="2321">
                  <c:v>0.922500031</c:v>
                </c:pt>
                <c:pt idx="2322">
                  <c:v>0.92316512500000003</c:v>
                </c:pt>
                <c:pt idx="2323">
                  <c:v>0.94055804200000004</c:v>
                </c:pt>
                <c:pt idx="2324">
                  <c:v>0.93399394599999996</c:v>
                </c:pt>
                <c:pt idx="2325">
                  <c:v>0.94291071000000004</c:v>
                </c:pt>
                <c:pt idx="2326">
                  <c:v>0.93613310000000005</c:v>
                </c:pt>
                <c:pt idx="2327">
                  <c:v>0.93423130499999996</c:v>
                </c:pt>
                <c:pt idx="2328">
                  <c:v>0.93901910799999999</c:v>
                </c:pt>
                <c:pt idx="2329">
                  <c:v>0.93479002</c:v>
                </c:pt>
                <c:pt idx="2330">
                  <c:v>0.93533910200000003</c:v>
                </c:pt>
                <c:pt idx="2331">
                  <c:v>0.933510654</c:v>
                </c:pt>
                <c:pt idx="2332">
                  <c:v>0.91495907099999996</c:v>
                </c:pt>
                <c:pt idx="2333">
                  <c:v>0.93194044600000003</c:v>
                </c:pt>
                <c:pt idx="2334">
                  <c:v>0.93312203800000004</c:v>
                </c:pt>
                <c:pt idx="2335">
                  <c:v>0.93193941000000002</c:v>
                </c:pt>
                <c:pt idx="2336">
                  <c:v>0.91057125699999997</c:v>
                </c:pt>
                <c:pt idx="2337">
                  <c:v>0.93216061299999997</c:v>
                </c:pt>
                <c:pt idx="2338">
                  <c:v>0.93205870700000004</c:v>
                </c:pt>
                <c:pt idx="2339">
                  <c:v>0.92190742299999995</c:v>
                </c:pt>
                <c:pt idx="2340">
                  <c:v>0.93315596999999995</c:v>
                </c:pt>
                <c:pt idx="2341">
                  <c:v>0.91709794700000002</c:v>
                </c:pt>
                <c:pt idx="2342">
                  <c:v>0.92504921699999998</c:v>
                </c:pt>
                <c:pt idx="2343">
                  <c:v>0.934743345</c:v>
                </c:pt>
                <c:pt idx="2344">
                  <c:v>0.937605986</c:v>
                </c:pt>
                <c:pt idx="2345">
                  <c:v>0.91768815400000003</c:v>
                </c:pt>
                <c:pt idx="2346">
                  <c:v>0.916945966</c:v>
                </c:pt>
                <c:pt idx="2347">
                  <c:v>0.94151449300000001</c:v>
                </c:pt>
                <c:pt idx="2348">
                  <c:v>0.93749374900000004</c:v>
                </c:pt>
                <c:pt idx="2349">
                  <c:v>0.93295617900000005</c:v>
                </c:pt>
                <c:pt idx="2350">
                  <c:v>0.92152191100000003</c:v>
                </c:pt>
                <c:pt idx="2351">
                  <c:v>0.93718165099999995</c:v>
                </c:pt>
                <c:pt idx="2352">
                  <c:v>0.77788193900000002</c:v>
                </c:pt>
                <c:pt idx="2353">
                  <c:v>0.82881032300000002</c:v>
                </c:pt>
                <c:pt idx="2354">
                  <c:v>0.85170144599999997</c:v>
                </c:pt>
                <c:pt idx="2355">
                  <c:v>0.87556503500000005</c:v>
                </c:pt>
                <c:pt idx="2356">
                  <c:v>0.88743036600000003</c:v>
                </c:pt>
                <c:pt idx="2357">
                  <c:v>0.88942486600000004</c:v>
                </c:pt>
                <c:pt idx="2358">
                  <c:v>0.89387181299999996</c:v>
                </c:pt>
                <c:pt idx="2359">
                  <c:v>0.91898222600000001</c:v>
                </c:pt>
                <c:pt idx="2360">
                  <c:v>0.89768969300000001</c:v>
                </c:pt>
                <c:pt idx="2361">
                  <c:v>0.913455499</c:v>
                </c:pt>
                <c:pt idx="2362">
                  <c:v>0.91848902399999999</c:v>
                </c:pt>
                <c:pt idx="2363">
                  <c:v>0.92574121399999998</c:v>
                </c:pt>
                <c:pt idx="2364">
                  <c:v>0.926260733</c:v>
                </c:pt>
                <c:pt idx="2365">
                  <c:v>0.903068749</c:v>
                </c:pt>
                <c:pt idx="2366">
                  <c:v>0.92938020399999999</c:v>
                </c:pt>
                <c:pt idx="2367">
                  <c:v>0.92292527199999996</c:v>
                </c:pt>
                <c:pt idx="2368">
                  <c:v>0.91656823200000004</c:v>
                </c:pt>
                <c:pt idx="2369">
                  <c:v>0.92713020899999998</c:v>
                </c:pt>
                <c:pt idx="2370">
                  <c:v>0.93117889099999995</c:v>
                </c:pt>
                <c:pt idx="2371">
                  <c:v>0.925186061</c:v>
                </c:pt>
                <c:pt idx="2372">
                  <c:v>0.938564858</c:v>
                </c:pt>
                <c:pt idx="2373">
                  <c:v>0.92926110799999995</c:v>
                </c:pt>
                <c:pt idx="2374">
                  <c:v>0.91866823099999995</c:v>
                </c:pt>
                <c:pt idx="2375">
                  <c:v>0.93432231200000004</c:v>
                </c:pt>
                <c:pt idx="2376">
                  <c:v>0.91998031400000002</c:v>
                </c:pt>
                <c:pt idx="2377">
                  <c:v>0.91938402100000005</c:v>
                </c:pt>
                <c:pt idx="2378">
                  <c:v>0.93985754399999999</c:v>
                </c:pt>
                <c:pt idx="2379">
                  <c:v>0.93421684100000002</c:v>
                </c:pt>
                <c:pt idx="2380">
                  <c:v>0.92203261599999997</c:v>
                </c:pt>
                <c:pt idx="2381">
                  <c:v>0.92650889599999997</c:v>
                </c:pt>
                <c:pt idx="2382">
                  <c:v>0.93342698800000001</c:v>
                </c:pt>
                <c:pt idx="2383">
                  <c:v>0.93496429400000003</c:v>
                </c:pt>
                <c:pt idx="2384">
                  <c:v>0.91791388900000004</c:v>
                </c:pt>
                <c:pt idx="2385">
                  <c:v>0.93565544</c:v>
                </c:pt>
                <c:pt idx="2386">
                  <c:v>0.93630537000000003</c:v>
                </c:pt>
                <c:pt idx="2387">
                  <c:v>0.94097726199999998</c:v>
                </c:pt>
                <c:pt idx="2388">
                  <c:v>0.92973270799999996</c:v>
                </c:pt>
                <c:pt idx="2389">
                  <c:v>0.94080494299999995</c:v>
                </c:pt>
                <c:pt idx="2390">
                  <c:v>0.93090666899999996</c:v>
                </c:pt>
                <c:pt idx="2391">
                  <c:v>0.934954336</c:v>
                </c:pt>
                <c:pt idx="2392">
                  <c:v>0.93422422800000005</c:v>
                </c:pt>
                <c:pt idx="2393">
                  <c:v>0.93892318100000005</c:v>
                </c:pt>
                <c:pt idx="2394">
                  <c:v>0.94059706099999996</c:v>
                </c:pt>
                <c:pt idx="2395">
                  <c:v>0.92544725500000002</c:v>
                </c:pt>
                <c:pt idx="2396">
                  <c:v>0.94066639200000002</c:v>
                </c:pt>
                <c:pt idx="2397">
                  <c:v>0.91784775200000002</c:v>
                </c:pt>
                <c:pt idx="2398">
                  <c:v>0.93091280200000004</c:v>
                </c:pt>
                <c:pt idx="2399">
                  <c:v>0.91571689199999995</c:v>
                </c:pt>
                <c:pt idx="2400">
                  <c:v>0.94102869499999997</c:v>
                </c:pt>
                <c:pt idx="2401">
                  <c:v>0.75539997800000003</c:v>
                </c:pt>
                <c:pt idx="2402">
                  <c:v>0.79493808200000005</c:v>
                </c:pt>
                <c:pt idx="2403">
                  <c:v>0.85118099999999997</c:v>
                </c:pt>
                <c:pt idx="2404">
                  <c:v>0.86156417200000002</c:v>
                </c:pt>
                <c:pt idx="2405">
                  <c:v>0.89354003199999998</c:v>
                </c:pt>
                <c:pt idx="2406">
                  <c:v>0.89979776600000005</c:v>
                </c:pt>
                <c:pt idx="2407">
                  <c:v>0.91330665499999997</c:v>
                </c:pt>
                <c:pt idx="2408">
                  <c:v>0.91028191700000005</c:v>
                </c:pt>
                <c:pt idx="2409">
                  <c:v>0.91199392899999998</c:v>
                </c:pt>
                <c:pt idx="2410">
                  <c:v>0.89361942800000005</c:v>
                </c:pt>
                <c:pt idx="2411">
                  <c:v>0.90446114700000002</c:v>
                </c:pt>
                <c:pt idx="2412">
                  <c:v>0.91729481499999999</c:v>
                </c:pt>
                <c:pt idx="2413">
                  <c:v>0.89185181700000005</c:v>
                </c:pt>
                <c:pt idx="2414">
                  <c:v>0.92134791100000002</c:v>
                </c:pt>
                <c:pt idx="2415">
                  <c:v>0.91914165699999995</c:v>
                </c:pt>
                <c:pt idx="2416">
                  <c:v>0.91776396299999996</c:v>
                </c:pt>
                <c:pt idx="2417">
                  <c:v>0.92564923300000002</c:v>
                </c:pt>
                <c:pt idx="2418">
                  <c:v>0.91742593699999997</c:v>
                </c:pt>
                <c:pt idx="2419">
                  <c:v>0.93065995000000001</c:v>
                </c:pt>
                <c:pt idx="2420">
                  <c:v>0.93496536299999999</c:v>
                </c:pt>
                <c:pt idx="2421">
                  <c:v>0.91943912900000002</c:v>
                </c:pt>
                <c:pt idx="2422">
                  <c:v>0.91405789900000001</c:v>
                </c:pt>
                <c:pt idx="2423">
                  <c:v>0.93702996900000002</c:v>
                </c:pt>
                <c:pt idx="2424">
                  <c:v>0.91186250499999999</c:v>
                </c:pt>
                <c:pt idx="2425">
                  <c:v>0.91654001600000001</c:v>
                </c:pt>
                <c:pt idx="2426">
                  <c:v>0.92892935700000001</c:v>
                </c:pt>
                <c:pt idx="2427">
                  <c:v>0.92004472999999998</c:v>
                </c:pt>
                <c:pt idx="2428">
                  <c:v>0.93644989099999998</c:v>
                </c:pt>
                <c:pt idx="2429">
                  <c:v>0.93417615099999995</c:v>
                </c:pt>
                <c:pt idx="2430">
                  <c:v>0.94092524700000002</c:v>
                </c:pt>
                <c:pt idx="2431">
                  <c:v>0.93806751600000005</c:v>
                </c:pt>
                <c:pt idx="2432">
                  <c:v>0.93730590599999997</c:v>
                </c:pt>
                <c:pt idx="2433">
                  <c:v>0.92164471699999995</c:v>
                </c:pt>
                <c:pt idx="2434">
                  <c:v>0.92153716200000002</c:v>
                </c:pt>
                <c:pt idx="2435">
                  <c:v>0.94166166600000001</c:v>
                </c:pt>
                <c:pt idx="2436">
                  <c:v>0.92900268699999999</c:v>
                </c:pt>
                <c:pt idx="2437">
                  <c:v>0.91489480099999998</c:v>
                </c:pt>
                <c:pt idx="2438">
                  <c:v>0.91903921600000005</c:v>
                </c:pt>
                <c:pt idx="2439">
                  <c:v>0.93065378300000001</c:v>
                </c:pt>
                <c:pt idx="2440">
                  <c:v>0.93891641999999997</c:v>
                </c:pt>
                <c:pt idx="2441">
                  <c:v>0.93733663</c:v>
                </c:pt>
                <c:pt idx="2442">
                  <c:v>0.93481930300000005</c:v>
                </c:pt>
                <c:pt idx="2443">
                  <c:v>0.93545418999999996</c:v>
                </c:pt>
                <c:pt idx="2444">
                  <c:v>0.91978427500000004</c:v>
                </c:pt>
                <c:pt idx="2445">
                  <c:v>0.92439533799999996</c:v>
                </c:pt>
                <c:pt idx="2446">
                  <c:v>0.93900896899999997</c:v>
                </c:pt>
                <c:pt idx="2447">
                  <c:v>0.938815442</c:v>
                </c:pt>
                <c:pt idx="2448">
                  <c:v>0.93998671</c:v>
                </c:pt>
                <c:pt idx="2449">
                  <c:v>0.94136547299999995</c:v>
                </c:pt>
                <c:pt idx="2450">
                  <c:v>0.775987066</c:v>
                </c:pt>
                <c:pt idx="2451">
                  <c:v>0.83604160299999997</c:v>
                </c:pt>
                <c:pt idx="2452">
                  <c:v>0.83665799799999996</c:v>
                </c:pt>
                <c:pt idx="2453">
                  <c:v>0.869587263</c:v>
                </c:pt>
                <c:pt idx="2454">
                  <c:v>0.87639567100000004</c:v>
                </c:pt>
                <c:pt idx="2455">
                  <c:v>0.89238926299999999</c:v>
                </c:pt>
                <c:pt idx="2456">
                  <c:v>0.88381983099999994</c:v>
                </c:pt>
                <c:pt idx="2457">
                  <c:v>0.91187375299999995</c:v>
                </c:pt>
                <c:pt idx="2458">
                  <c:v>0.91913204699999995</c:v>
                </c:pt>
                <c:pt idx="2459">
                  <c:v>0.90682578800000002</c:v>
                </c:pt>
                <c:pt idx="2460">
                  <c:v>0.91903246400000005</c:v>
                </c:pt>
                <c:pt idx="2461">
                  <c:v>0.92562849300000005</c:v>
                </c:pt>
                <c:pt idx="2462">
                  <c:v>0.92613212899999997</c:v>
                </c:pt>
                <c:pt idx="2463">
                  <c:v>0.92045317599999998</c:v>
                </c:pt>
                <c:pt idx="2464">
                  <c:v>0.93254749999999997</c:v>
                </c:pt>
                <c:pt idx="2465">
                  <c:v>0.92277107800000002</c:v>
                </c:pt>
                <c:pt idx="2466">
                  <c:v>0.92672771700000001</c:v>
                </c:pt>
                <c:pt idx="2467">
                  <c:v>0.93003946000000004</c:v>
                </c:pt>
                <c:pt idx="2468">
                  <c:v>0.93033657999999997</c:v>
                </c:pt>
                <c:pt idx="2469">
                  <c:v>0.93146975300000001</c:v>
                </c:pt>
                <c:pt idx="2470">
                  <c:v>0.91118289699999999</c:v>
                </c:pt>
                <c:pt idx="2471">
                  <c:v>0.92572982699999995</c:v>
                </c:pt>
                <c:pt idx="2472">
                  <c:v>0.92461077599999997</c:v>
                </c:pt>
                <c:pt idx="2473">
                  <c:v>0.92370186099999996</c:v>
                </c:pt>
                <c:pt idx="2474">
                  <c:v>0.92551030700000003</c:v>
                </c:pt>
                <c:pt idx="2475">
                  <c:v>0.93273030899999998</c:v>
                </c:pt>
                <c:pt idx="2476">
                  <c:v>0.91689804600000002</c:v>
                </c:pt>
                <c:pt idx="2477">
                  <c:v>0.90905955500000002</c:v>
                </c:pt>
                <c:pt idx="2478">
                  <c:v>0.91247362499999995</c:v>
                </c:pt>
                <c:pt idx="2479">
                  <c:v>0.94069890599999995</c:v>
                </c:pt>
                <c:pt idx="2480">
                  <c:v>0.92977792400000003</c:v>
                </c:pt>
                <c:pt idx="2481">
                  <c:v>0.93860796499999999</c:v>
                </c:pt>
                <c:pt idx="2482">
                  <c:v>0.94083393299999996</c:v>
                </c:pt>
                <c:pt idx="2483">
                  <c:v>0.93562047800000003</c:v>
                </c:pt>
                <c:pt idx="2484">
                  <c:v>0.93397299</c:v>
                </c:pt>
                <c:pt idx="2485">
                  <c:v>0.94026483199999999</c:v>
                </c:pt>
                <c:pt idx="2486">
                  <c:v>0.93501149299999997</c:v>
                </c:pt>
                <c:pt idx="2487">
                  <c:v>0.93380968200000003</c:v>
                </c:pt>
                <c:pt idx="2488">
                  <c:v>0.92076072399999997</c:v>
                </c:pt>
                <c:pt idx="2489">
                  <c:v>0.94199798000000001</c:v>
                </c:pt>
                <c:pt idx="2490">
                  <c:v>0.93834512199999998</c:v>
                </c:pt>
                <c:pt idx="2491">
                  <c:v>0.91518031099999997</c:v>
                </c:pt>
                <c:pt idx="2492">
                  <c:v>0.92720274400000002</c:v>
                </c:pt>
                <c:pt idx="2493">
                  <c:v>0.91148885999999996</c:v>
                </c:pt>
                <c:pt idx="2494">
                  <c:v>0.93756167000000001</c:v>
                </c:pt>
                <c:pt idx="2495">
                  <c:v>0.93101328100000003</c:v>
                </c:pt>
                <c:pt idx="2496">
                  <c:v>0.93630661199999998</c:v>
                </c:pt>
                <c:pt idx="2497">
                  <c:v>0.94229697599999995</c:v>
                </c:pt>
                <c:pt idx="2498">
                  <c:v>0.93964103700000001</c:v>
                </c:pt>
                <c:pt idx="2499">
                  <c:v>0.76170649800000001</c:v>
                </c:pt>
                <c:pt idx="2500">
                  <c:v>0.82517451100000005</c:v>
                </c:pt>
                <c:pt idx="2501">
                  <c:v>0.83726445500000002</c:v>
                </c:pt>
                <c:pt idx="2502">
                  <c:v>0.87443827399999996</c:v>
                </c:pt>
                <c:pt idx="2503">
                  <c:v>0.89165301299999999</c:v>
                </c:pt>
                <c:pt idx="2504">
                  <c:v>0.90089148299999999</c:v>
                </c:pt>
                <c:pt idx="2505">
                  <c:v>0.91220413</c:v>
                </c:pt>
                <c:pt idx="2506">
                  <c:v>0.90882557600000002</c:v>
                </c:pt>
                <c:pt idx="2507">
                  <c:v>0.92844078900000004</c:v>
                </c:pt>
                <c:pt idx="2508">
                  <c:v>0.91598812900000004</c:v>
                </c:pt>
                <c:pt idx="2509">
                  <c:v>0.90964840199999997</c:v>
                </c:pt>
                <c:pt idx="2510">
                  <c:v>0.91822761600000002</c:v>
                </c:pt>
                <c:pt idx="2511">
                  <c:v>0.92668128599999999</c:v>
                </c:pt>
                <c:pt idx="2512">
                  <c:v>0.92999067400000002</c:v>
                </c:pt>
                <c:pt idx="2513">
                  <c:v>0.93015647999999995</c:v>
                </c:pt>
                <c:pt idx="2514">
                  <c:v>0.91059381500000003</c:v>
                </c:pt>
                <c:pt idx="2515">
                  <c:v>0.93140274300000003</c:v>
                </c:pt>
                <c:pt idx="2516">
                  <c:v>0.93033207399999995</c:v>
                </c:pt>
                <c:pt idx="2517">
                  <c:v>0.93606311600000003</c:v>
                </c:pt>
                <c:pt idx="2518">
                  <c:v>0.91500134899999996</c:v>
                </c:pt>
                <c:pt idx="2519">
                  <c:v>0.94308680899999997</c:v>
                </c:pt>
                <c:pt idx="2520">
                  <c:v>0.937770993</c:v>
                </c:pt>
                <c:pt idx="2521">
                  <c:v>0.91558200999999995</c:v>
                </c:pt>
                <c:pt idx="2522">
                  <c:v>0.91145852199999999</c:v>
                </c:pt>
                <c:pt idx="2523">
                  <c:v>0.93004385000000001</c:v>
                </c:pt>
                <c:pt idx="2524">
                  <c:v>0.93670590200000003</c:v>
                </c:pt>
                <c:pt idx="2525">
                  <c:v>0.93844082299999998</c:v>
                </c:pt>
                <c:pt idx="2526">
                  <c:v>0.93352291899999995</c:v>
                </c:pt>
                <c:pt idx="2527">
                  <c:v>0.93829857299999997</c:v>
                </c:pt>
                <c:pt idx="2528">
                  <c:v>0.92660412000000003</c:v>
                </c:pt>
                <c:pt idx="2529">
                  <c:v>0.93592303099999996</c:v>
                </c:pt>
                <c:pt idx="2530">
                  <c:v>0.93706488600000004</c:v>
                </c:pt>
                <c:pt idx="2531">
                  <c:v>0.93850334700000004</c:v>
                </c:pt>
                <c:pt idx="2532">
                  <c:v>0.92683300199999996</c:v>
                </c:pt>
                <c:pt idx="2533">
                  <c:v>0.92582244300000005</c:v>
                </c:pt>
                <c:pt idx="2534">
                  <c:v>0.93398458600000001</c:v>
                </c:pt>
                <c:pt idx="2535">
                  <c:v>0.93776227499999998</c:v>
                </c:pt>
                <c:pt idx="2536">
                  <c:v>0.94411154600000002</c:v>
                </c:pt>
                <c:pt idx="2537">
                  <c:v>0.93695469099999995</c:v>
                </c:pt>
                <c:pt idx="2538">
                  <c:v>0.93537942399999996</c:v>
                </c:pt>
                <c:pt idx="2539">
                  <c:v>0.93342734299999996</c:v>
                </c:pt>
                <c:pt idx="2540">
                  <c:v>0.93560469999999996</c:v>
                </c:pt>
                <c:pt idx="2541">
                  <c:v>0.93260479500000004</c:v>
                </c:pt>
                <c:pt idx="2542">
                  <c:v>0.92750327899999996</c:v>
                </c:pt>
                <c:pt idx="2543">
                  <c:v>0.93594771600000004</c:v>
                </c:pt>
                <c:pt idx="2544">
                  <c:v>0.93991351199999995</c:v>
                </c:pt>
                <c:pt idx="2545">
                  <c:v>0.935457553</c:v>
                </c:pt>
                <c:pt idx="2546">
                  <c:v>0.92094442099999996</c:v>
                </c:pt>
                <c:pt idx="2547">
                  <c:v>0.93636286199999996</c:v>
                </c:pt>
                <c:pt idx="2548">
                  <c:v>0.76022488399999999</c:v>
                </c:pt>
                <c:pt idx="2549">
                  <c:v>0.80408055000000001</c:v>
                </c:pt>
                <c:pt idx="2550">
                  <c:v>0.82831870100000005</c:v>
                </c:pt>
                <c:pt idx="2551">
                  <c:v>0.86381357999999997</c:v>
                </c:pt>
                <c:pt idx="2552">
                  <c:v>0.89287692600000002</c:v>
                </c:pt>
                <c:pt idx="2553">
                  <c:v>0.90400787100000002</c:v>
                </c:pt>
                <c:pt idx="2554">
                  <c:v>0.91013381199999999</c:v>
                </c:pt>
                <c:pt idx="2555">
                  <c:v>0.88031232100000001</c:v>
                </c:pt>
                <c:pt idx="2556">
                  <c:v>0.91401685700000002</c:v>
                </c:pt>
                <c:pt idx="2557">
                  <c:v>0.91151285900000001</c:v>
                </c:pt>
                <c:pt idx="2558">
                  <c:v>0.89841091399999995</c:v>
                </c:pt>
                <c:pt idx="2559">
                  <c:v>0.92533460700000003</c:v>
                </c:pt>
                <c:pt idx="2560">
                  <c:v>0.92356117900000001</c:v>
                </c:pt>
                <c:pt idx="2561">
                  <c:v>0.92633570099999996</c:v>
                </c:pt>
                <c:pt idx="2562">
                  <c:v>0.91818535099999998</c:v>
                </c:pt>
                <c:pt idx="2563">
                  <c:v>0.90690776699999998</c:v>
                </c:pt>
                <c:pt idx="2564">
                  <c:v>0.90593915899999999</c:v>
                </c:pt>
                <c:pt idx="2565">
                  <c:v>0.92612033599999999</c:v>
                </c:pt>
                <c:pt idx="2566">
                  <c:v>0.91987729600000001</c:v>
                </c:pt>
                <c:pt idx="2567">
                  <c:v>0.90062898000000002</c:v>
                </c:pt>
                <c:pt idx="2568">
                  <c:v>0.93816194200000003</c:v>
                </c:pt>
                <c:pt idx="2569">
                  <c:v>0.93206270700000005</c:v>
                </c:pt>
                <c:pt idx="2570">
                  <c:v>0.91689904700000002</c:v>
                </c:pt>
                <c:pt idx="2571">
                  <c:v>0.92118174799999997</c:v>
                </c:pt>
                <c:pt idx="2572">
                  <c:v>0.91662943500000005</c:v>
                </c:pt>
                <c:pt idx="2573">
                  <c:v>0.91116417800000005</c:v>
                </c:pt>
                <c:pt idx="2574">
                  <c:v>0.94132126900000002</c:v>
                </c:pt>
                <c:pt idx="2575">
                  <c:v>0.93638857499999995</c:v>
                </c:pt>
                <c:pt idx="2576">
                  <c:v>0.94664094799999998</c:v>
                </c:pt>
                <c:pt idx="2577">
                  <c:v>0.92525094699999999</c:v>
                </c:pt>
                <c:pt idx="2578">
                  <c:v>0.91930478500000001</c:v>
                </c:pt>
                <c:pt idx="2579">
                  <c:v>0.91271393899999997</c:v>
                </c:pt>
                <c:pt idx="2580">
                  <c:v>0.93004551499999999</c:v>
                </c:pt>
                <c:pt idx="2581">
                  <c:v>0.93954938499999996</c:v>
                </c:pt>
                <c:pt idx="2582">
                  <c:v>0.93470632499999995</c:v>
                </c:pt>
                <c:pt idx="2583">
                  <c:v>0.93714094400000003</c:v>
                </c:pt>
                <c:pt idx="2584">
                  <c:v>0.93189176399999996</c:v>
                </c:pt>
                <c:pt idx="2585">
                  <c:v>0.91885513299999999</c:v>
                </c:pt>
                <c:pt idx="2586">
                  <c:v>0.939335111</c:v>
                </c:pt>
                <c:pt idx="2587">
                  <c:v>0.92375447799999999</c:v>
                </c:pt>
                <c:pt idx="2588">
                  <c:v>0.92867340899999995</c:v>
                </c:pt>
                <c:pt idx="2589">
                  <c:v>0.92786172300000003</c:v>
                </c:pt>
                <c:pt idx="2590">
                  <c:v>0.91994066799999996</c:v>
                </c:pt>
                <c:pt idx="2591">
                  <c:v>0.92934576000000002</c:v>
                </c:pt>
                <c:pt idx="2592">
                  <c:v>0.92608995100000002</c:v>
                </c:pt>
                <c:pt idx="2593">
                  <c:v>0.94406726500000004</c:v>
                </c:pt>
                <c:pt idx="2594">
                  <c:v>0.91341411100000003</c:v>
                </c:pt>
                <c:pt idx="2595">
                  <c:v>0.91827145499999996</c:v>
                </c:pt>
                <c:pt idx="2596">
                  <c:v>0.94438591900000002</c:v>
                </c:pt>
                <c:pt idx="2597">
                  <c:v>0.77649885600000002</c:v>
                </c:pt>
                <c:pt idx="2598">
                  <c:v>0.82513782800000002</c:v>
                </c:pt>
                <c:pt idx="2599">
                  <c:v>0.83277552600000004</c:v>
                </c:pt>
                <c:pt idx="2600">
                  <c:v>0.85536663999999996</c:v>
                </c:pt>
                <c:pt idx="2601">
                  <c:v>0.89193534200000002</c:v>
                </c:pt>
                <c:pt idx="2602">
                  <c:v>0.89825121600000002</c:v>
                </c:pt>
                <c:pt idx="2603">
                  <c:v>0.88853026000000002</c:v>
                </c:pt>
                <c:pt idx="2604">
                  <c:v>0.91927890000000001</c:v>
                </c:pt>
                <c:pt idx="2605">
                  <c:v>0.8957174</c:v>
                </c:pt>
                <c:pt idx="2606">
                  <c:v>0.91850502099999998</c:v>
                </c:pt>
                <c:pt idx="2607">
                  <c:v>0.90542593599999999</c:v>
                </c:pt>
                <c:pt idx="2608">
                  <c:v>0.9062983</c:v>
                </c:pt>
                <c:pt idx="2609">
                  <c:v>0.91012426300000004</c:v>
                </c:pt>
                <c:pt idx="2610">
                  <c:v>0.91385438100000005</c:v>
                </c:pt>
                <c:pt idx="2611">
                  <c:v>0.89701486600000002</c:v>
                </c:pt>
                <c:pt idx="2612">
                  <c:v>0.91788633500000005</c:v>
                </c:pt>
                <c:pt idx="2613">
                  <c:v>0.93585906200000002</c:v>
                </c:pt>
                <c:pt idx="2614">
                  <c:v>0.91925131999999998</c:v>
                </c:pt>
                <c:pt idx="2615">
                  <c:v>0.91185702000000002</c:v>
                </c:pt>
                <c:pt idx="2616">
                  <c:v>0.93743653400000004</c:v>
                </c:pt>
                <c:pt idx="2617">
                  <c:v>0.92052408299999999</c:v>
                </c:pt>
                <c:pt idx="2618">
                  <c:v>0.91784396499999998</c:v>
                </c:pt>
                <c:pt idx="2619">
                  <c:v>0.92745072399999995</c:v>
                </c:pt>
                <c:pt idx="2620">
                  <c:v>0.93538618799999995</c:v>
                </c:pt>
                <c:pt idx="2621">
                  <c:v>0.93417966799999996</c:v>
                </c:pt>
                <c:pt idx="2622">
                  <c:v>0.94113940100000004</c:v>
                </c:pt>
                <c:pt idx="2623">
                  <c:v>0.94260749899999996</c:v>
                </c:pt>
                <c:pt idx="2624">
                  <c:v>0.94030475899999999</c:v>
                </c:pt>
                <c:pt idx="2625">
                  <c:v>0.91695170199999998</c:v>
                </c:pt>
                <c:pt idx="2626">
                  <c:v>0.93866670100000005</c:v>
                </c:pt>
                <c:pt idx="2627">
                  <c:v>0.93598798400000005</c:v>
                </c:pt>
                <c:pt idx="2628">
                  <c:v>0.92894607399999996</c:v>
                </c:pt>
                <c:pt idx="2629">
                  <c:v>0.94227453500000002</c:v>
                </c:pt>
                <c:pt idx="2630">
                  <c:v>0.91303459799999998</c:v>
                </c:pt>
                <c:pt idx="2631">
                  <c:v>0.94041673000000003</c:v>
                </c:pt>
                <c:pt idx="2632">
                  <c:v>0.92995784199999998</c:v>
                </c:pt>
                <c:pt idx="2633">
                  <c:v>0.91616159200000002</c:v>
                </c:pt>
                <c:pt idx="2634">
                  <c:v>0.93220875599999997</c:v>
                </c:pt>
                <c:pt idx="2635">
                  <c:v>0.92961058600000002</c:v>
                </c:pt>
                <c:pt idx="2636">
                  <c:v>0.91747273200000001</c:v>
                </c:pt>
                <c:pt idx="2637">
                  <c:v>0.93463060399999998</c:v>
                </c:pt>
                <c:pt idx="2638">
                  <c:v>0.91601176900000003</c:v>
                </c:pt>
                <c:pt idx="2639">
                  <c:v>0.93901172200000005</c:v>
                </c:pt>
                <c:pt idx="2640">
                  <c:v>0.940426235</c:v>
                </c:pt>
                <c:pt idx="2641">
                  <c:v>0.93275581500000004</c:v>
                </c:pt>
                <c:pt idx="2642">
                  <c:v>0.94346347900000005</c:v>
                </c:pt>
                <c:pt idx="2643">
                  <c:v>0.93582462399999999</c:v>
                </c:pt>
                <c:pt idx="2644">
                  <c:v>0.91713005000000003</c:v>
                </c:pt>
                <c:pt idx="2645">
                  <c:v>0.92301475499999996</c:v>
                </c:pt>
                <c:pt idx="2646">
                  <c:v>0.77360772600000005</c:v>
                </c:pt>
                <c:pt idx="2647">
                  <c:v>0.81488485200000005</c:v>
                </c:pt>
                <c:pt idx="2648">
                  <c:v>0.85444099799999995</c:v>
                </c:pt>
                <c:pt idx="2649">
                  <c:v>0.85490433300000002</c:v>
                </c:pt>
                <c:pt idx="2650">
                  <c:v>0.89012024599999995</c:v>
                </c:pt>
                <c:pt idx="2651">
                  <c:v>0.89018272899999995</c:v>
                </c:pt>
                <c:pt idx="2652">
                  <c:v>0.91433796199999995</c:v>
                </c:pt>
                <c:pt idx="2653">
                  <c:v>0.90572867499999998</c:v>
                </c:pt>
                <c:pt idx="2654">
                  <c:v>0.90720863299999999</c:v>
                </c:pt>
                <c:pt idx="2655">
                  <c:v>0.92701883200000001</c:v>
                </c:pt>
                <c:pt idx="2656">
                  <c:v>0.91089819000000005</c:v>
                </c:pt>
                <c:pt idx="2657">
                  <c:v>0.92551924200000002</c:v>
                </c:pt>
                <c:pt idx="2658">
                  <c:v>0.92215977699999996</c:v>
                </c:pt>
                <c:pt idx="2659">
                  <c:v>0.920629272</c:v>
                </c:pt>
                <c:pt idx="2660">
                  <c:v>0.93399332499999999</c:v>
                </c:pt>
                <c:pt idx="2661">
                  <c:v>0.93193225800000001</c:v>
                </c:pt>
                <c:pt idx="2662">
                  <c:v>0.93750696</c:v>
                </c:pt>
                <c:pt idx="2663">
                  <c:v>0.93483530400000003</c:v>
                </c:pt>
                <c:pt idx="2664">
                  <c:v>0.937292503</c:v>
                </c:pt>
                <c:pt idx="2665">
                  <c:v>0.91265184499999996</c:v>
                </c:pt>
                <c:pt idx="2666">
                  <c:v>0.92979930600000005</c:v>
                </c:pt>
                <c:pt idx="2667">
                  <c:v>0.92706002700000001</c:v>
                </c:pt>
                <c:pt idx="2668">
                  <c:v>0.92468008599999996</c:v>
                </c:pt>
                <c:pt idx="2669">
                  <c:v>0.94058011500000005</c:v>
                </c:pt>
                <c:pt idx="2670">
                  <c:v>0.93494334800000001</c:v>
                </c:pt>
                <c:pt idx="2671">
                  <c:v>0.93390705500000004</c:v>
                </c:pt>
                <c:pt idx="2672">
                  <c:v>0.94056587999999997</c:v>
                </c:pt>
                <c:pt idx="2673">
                  <c:v>0.92674012400000005</c:v>
                </c:pt>
                <c:pt idx="2674">
                  <c:v>0.944096677</c:v>
                </c:pt>
                <c:pt idx="2675">
                  <c:v>0.92763316399999995</c:v>
                </c:pt>
                <c:pt idx="2676">
                  <c:v>0.934392479</c:v>
                </c:pt>
                <c:pt idx="2677">
                  <c:v>0.91360490900000002</c:v>
                </c:pt>
                <c:pt idx="2678">
                  <c:v>0.91020368100000004</c:v>
                </c:pt>
                <c:pt idx="2679">
                  <c:v>0.94192247200000001</c:v>
                </c:pt>
                <c:pt idx="2680">
                  <c:v>0.91929234199999998</c:v>
                </c:pt>
                <c:pt idx="2681">
                  <c:v>0.91892116400000001</c:v>
                </c:pt>
                <c:pt idx="2682">
                  <c:v>0.92234157100000003</c:v>
                </c:pt>
                <c:pt idx="2683">
                  <c:v>0.93273063</c:v>
                </c:pt>
                <c:pt idx="2684">
                  <c:v>0.91806222699999995</c:v>
                </c:pt>
                <c:pt idx="2685">
                  <c:v>0.93899454699999996</c:v>
                </c:pt>
                <c:pt idx="2686">
                  <c:v>0.93046468400000004</c:v>
                </c:pt>
                <c:pt idx="2687">
                  <c:v>0.92292911300000002</c:v>
                </c:pt>
                <c:pt idx="2688">
                  <c:v>0.91191585600000002</c:v>
                </c:pt>
                <c:pt idx="2689">
                  <c:v>0.92293357200000004</c:v>
                </c:pt>
                <c:pt idx="2690">
                  <c:v>0.93491352900000002</c:v>
                </c:pt>
                <c:pt idx="2691">
                  <c:v>0.929159925</c:v>
                </c:pt>
                <c:pt idx="2692">
                  <c:v>0.91511979200000004</c:v>
                </c:pt>
                <c:pt idx="2693">
                  <c:v>0.92219801800000001</c:v>
                </c:pt>
                <c:pt idx="2694">
                  <c:v>0.94205693499999998</c:v>
                </c:pt>
                <c:pt idx="2695">
                  <c:v>0.76290586400000004</c:v>
                </c:pt>
                <c:pt idx="2696">
                  <c:v>0.82069987600000005</c:v>
                </c:pt>
                <c:pt idx="2697">
                  <c:v>0.85456646999999997</c:v>
                </c:pt>
                <c:pt idx="2698">
                  <c:v>0.87694969499999997</c:v>
                </c:pt>
                <c:pt idx="2699">
                  <c:v>0.88963578899999995</c:v>
                </c:pt>
                <c:pt idx="2700">
                  <c:v>0.903968522</c:v>
                </c:pt>
                <c:pt idx="2701">
                  <c:v>0.88447989500000002</c:v>
                </c:pt>
                <c:pt idx="2702">
                  <c:v>0.89100826300000002</c:v>
                </c:pt>
                <c:pt idx="2703">
                  <c:v>0.92198259699999996</c:v>
                </c:pt>
                <c:pt idx="2704">
                  <c:v>0.893983109</c:v>
                </c:pt>
                <c:pt idx="2705">
                  <c:v>0.89196199200000004</c:v>
                </c:pt>
                <c:pt idx="2706">
                  <c:v>0.93107233499999997</c:v>
                </c:pt>
                <c:pt idx="2707">
                  <c:v>0.908183721</c:v>
                </c:pt>
                <c:pt idx="2708">
                  <c:v>0.92956170500000002</c:v>
                </c:pt>
                <c:pt idx="2709">
                  <c:v>0.93436612699999999</c:v>
                </c:pt>
                <c:pt idx="2710">
                  <c:v>0.92982341199999996</c:v>
                </c:pt>
                <c:pt idx="2711">
                  <c:v>0.93239485799999999</c:v>
                </c:pt>
                <c:pt idx="2712">
                  <c:v>0.91699056099999998</c:v>
                </c:pt>
                <c:pt idx="2713">
                  <c:v>0.93927377199999995</c:v>
                </c:pt>
                <c:pt idx="2714">
                  <c:v>0.90449849100000002</c:v>
                </c:pt>
                <c:pt idx="2715">
                  <c:v>0.93172132500000004</c:v>
                </c:pt>
                <c:pt idx="2716">
                  <c:v>0.90725022399999999</c:v>
                </c:pt>
                <c:pt idx="2717">
                  <c:v>0.92673568900000003</c:v>
                </c:pt>
                <c:pt idx="2718">
                  <c:v>0.93692387600000004</c:v>
                </c:pt>
                <c:pt idx="2719">
                  <c:v>0.93604453499999996</c:v>
                </c:pt>
                <c:pt idx="2720">
                  <c:v>0.93142135100000001</c:v>
                </c:pt>
                <c:pt idx="2721">
                  <c:v>0.90389518000000002</c:v>
                </c:pt>
                <c:pt idx="2722">
                  <c:v>0.93854923599999995</c:v>
                </c:pt>
                <c:pt idx="2723">
                  <c:v>0.90872087499999998</c:v>
                </c:pt>
                <c:pt idx="2724">
                  <c:v>0.92772769799999999</c:v>
                </c:pt>
                <c:pt idx="2725">
                  <c:v>0.93252355200000003</c:v>
                </c:pt>
                <c:pt idx="2726">
                  <c:v>0.94137934499999998</c:v>
                </c:pt>
                <c:pt idx="2727">
                  <c:v>0.937645705</c:v>
                </c:pt>
                <c:pt idx="2728">
                  <c:v>0.93231993899999999</c:v>
                </c:pt>
                <c:pt idx="2729">
                  <c:v>0.92558008700000005</c:v>
                </c:pt>
                <c:pt idx="2730">
                  <c:v>0.91163848700000005</c:v>
                </c:pt>
                <c:pt idx="2731">
                  <c:v>0.92965724400000005</c:v>
                </c:pt>
                <c:pt idx="2732">
                  <c:v>0.93710218000000001</c:v>
                </c:pt>
                <c:pt idx="2733">
                  <c:v>0.92108675699999998</c:v>
                </c:pt>
                <c:pt idx="2734">
                  <c:v>0.92938051399999999</c:v>
                </c:pt>
                <c:pt idx="2735">
                  <c:v>0.93307529700000003</c:v>
                </c:pt>
                <c:pt idx="2736">
                  <c:v>0.92673507099999997</c:v>
                </c:pt>
                <c:pt idx="2737">
                  <c:v>0.92726680900000003</c:v>
                </c:pt>
                <c:pt idx="2738">
                  <c:v>0.92472120300000005</c:v>
                </c:pt>
                <c:pt idx="2739">
                  <c:v>0.94045251600000002</c:v>
                </c:pt>
                <c:pt idx="2740">
                  <c:v>0.921648723</c:v>
                </c:pt>
                <c:pt idx="2741">
                  <c:v>0.93448038899999997</c:v>
                </c:pt>
                <c:pt idx="2742">
                  <c:v>0.91183294299999995</c:v>
                </c:pt>
                <c:pt idx="2743">
                  <c:v>0.906462408</c:v>
                </c:pt>
                <c:pt idx="2744">
                  <c:v>0.77613695900000002</c:v>
                </c:pt>
                <c:pt idx="2745">
                  <c:v>0.83813671700000003</c:v>
                </c:pt>
                <c:pt idx="2746">
                  <c:v>0.84469706200000005</c:v>
                </c:pt>
                <c:pt idx="2747">
                  <c:v>0.87792673600000004</c:v>
                </c:pt>
                <c:pt idx="2748">
                  <c:v>0.89954397699999999</c:v>
                </c:pt>
                <c:pt idx="2749">
                  <c:v>0.89433772</c:v>
                </c:pt>
                <c:pt idx="2750">
                  <c:v>0.90831902900000006</c:v>
                </c:pt>
                <c:pt idx="2751">
                  <c:v>0.90165606600000003</c:v>
                </c:pt>
                <c:pt idx="2752">
                  <c:v>0.92361132999999995</c:v>
                </c:pt>
                <c:pt idx="2753">
                  <c:v>0.90899692899999995</c:v>
                </c:pt>
                <c:pt idx="2754">
                  <c:v>0.92587167199999998</c:v>
                </c:pt>
                <c:pt idx="2755">
                  <c:v>0.89198471700000004</c:v>
                </c:pt>
                <c:pt idx="2756">
                  <c:v>0.92232016900000002</c:v>
                </c:pt>
                <c:pt idx="2757">
                  <c:v>0.90406972600000002</c:v>
                </c:pt>
                <c:pt idx="2758">
                  <c:v>0.924633696</c:v>
                </c:pt>
                <c:pt idx="2759">
                  <c:v>0.90569283199999995</c:v>
                </c:pt>
                <c:pt idx="2760">
                  <c:v>0.92544846999999997</c:v>
                </c:pt>
                <c:pt idx="2761">
                  <c:v>0.93308514200000003</c:v>
                </c:pt>
                <c:pt idx="2762">
                  <c:v>0.91617974099999999</c:v>
                </c:pt>
                <c:pt idx="2763">
                  <c:v>0.91770832800000002</c:v>
                </c:pt>
                <c:pt idx="2764">
                  <c:v>0.93557638300000001</c:v>
                </c:pt>
                <c:pt idx="2765">
                  <c:v>0.92790625500000001</c:v>
                </c:pt>
                <c:pt idx="2766">
                  <c:v>0.93087814099999999</c:v>
                </c:pt>
                <c:pt idx="2767">
                  <c:v>0.93022059300000004</c:v>
                </c:pt>
                <c:pt idx="2768">
                  <c:v>0.93520985499999998</c:v>
                </c:pt>
                <c:pt idx="2769">
                  <c:v>0.934447311</c:v>
                </c:pt>
                <c:pt idx="2770">
                  <c:v>0.92652832299999999</c:v>
                </c:pt>
                <c:pt idx="2771">
                  <c:v>0.93783834300000002</c:v>
                </c:pt>
                <c:pt idx="2772">
                  <c:v>0.91974580900000003</c:v>
                </c:pt>
                <c:pt idx="2773">
                  <c:v>0.93933474400000005</c:v>
                </c:pt>
                <c:pt idx="2774">
                  <c:v>0.92136190299999998</c:v>
                </c:pt>
                <c:pt idx="2775">
                  <c:v>0.93376768099999996</c:v>
                </c:pt>
                <c:pt idx="2776">
                  <c:v>0.93552779600000002</c:v>
                </c:pt>
                <c:pt idx="2777">
                  <c:v>0.917631953</c:v>
                </c:pt>
                <c:pt idx="2778">
                  <c:v>0.93004040700000001</c:v>
                </c:pt>
                <c:pt idx="2779">
                  <c:v>0.94097525100000001</c:v>
                </c:pt>
                <c:pt idx="2780">
                  <c:v>0.93771578499999997</c:v>
                </c:pt>
                <c:pt idx="2781">
                  <c:v>0.92732332500000003</c:v>
                </c:pt>
                <c:pt idx="2782">
                  <c:v>0.938691571</c:v>
                </c:pt>
                <c:pt idx="2783">
                  <c:v>0.94428838999999998</c:v>
                </c:pt>
                <c:pt idx="2784">
                  <c:v>0.92947535299999995</c:v>
                </c:pt>
                <c:pt idx="2785">
                  <c:v>0.92074735200000002</c:v>
                </c:pt>
                <c:pt idx="2786">
                  <c:v>0.937163564</c:v>
                </c:pt>
                <c:pt idx="2787">
                  <c:v>0.94166287500000001</c:v>
                </c:pt>
                <c:pt idx="2788">
                  <c:v>0.93239731100000001</c:v>
                </c:pt>
                <c:pt idx="2789">
                  <c:v>0.93737417599999995</c:v>
                </c:pt>
                <c:pt idx="2790">
                  <c:v>0.90949985499999997</c:v>
                </c:pt>
                <c:pt idx="2791">
                  <c:v>0.94066917900000002</c:v>
                </c:pt>
                <c:pt idx="2792">
                  <c:v>0.94072706299999997</c:v>
                </c:pt>
                <c:pt idx="2793">
                  <c:v>0.755351153</c:v>
                </c:pt>
                <c:pt idx="2794">
                  <c:v>0.81036599200000003</c:v>
                </c:pt>
                <c:pt idx="2795">
                  <c:v>0.87273955299999995</c:v>
                </c:pt>
                <c:pt idx="2796">
                  <c:v>0.87445828599999997</c:v>
                </c:pt>
                <c:pt idx="2797">
                  <c:v>0.87636725599999998</c:v>
                </c:pt>
                <c:pt idx="2798">
                  <c:v>0.89176440300000004</c:v>
                </c:pt>
                <c:pt idx="2799">
                  <c:v>0.91539948599999998</c:v>
                </c:pt>
                <c:pt idx="2800">
                  <c:v>0.88399772399999998</c:v>
                </c:pt>
                <c:pt idx="2801">
                  <c:v>0.91235780899999996</c:v>
                </c:pt>
                <c:pt idx="2802">
                  <c:v>0.89225717299999996</c:v>
                </c:pt>
                <c:pt idx="2803">
                  <c:v>0.89213989800000004</c:v>
                </c:pt>
                <c:pt idx="2804">
                  <c:v>0.91858538199999995</c:v>
                </c:pt>
                <c:pt idx="2805">
                  <c:v>0.899379924</c:v>
                </c:pt>
                <c:pt idx="2806">
                  <c:v>0.89977436</c:v>
                </c:pt>
                <c:pt idx="2807">
                  <c:v>0.90212057000000001</c:v>
                </c:pt>
                <c:pt idx="2808">
                  <c:v>0.92363942200000004</c:v>
                </c:pt>
                <c:pt idx="2809">
                  <c:v>0.92767695800000005</c:v>
                </c:pt>
                <c:pt idx="2810">
                  <c:v>0.93046367500000005</c:v>
                </c:pt>
                <c:pt idx="2811">
                  <c:v>0.92584171599999998</c:v>
                </c:pt>
                <c:pt idx="2812">
                  <c:v>0.91170902899999995</c:v>
                </c:pt>
                <c:pt idx="2813">
                  <c:v>0.91626374499999996</c:v>
                </c:pt>
                <c:pt idx="2814">
                  <c:v>0.93551985100000001</c:v>
                </c:pt>
                <c:pt idx="2815">
                  <c:v>0.91197943199999998</c:v>
                </c:pt>
                <c:pt idx="2816">
                  <c:v>0.917056129</c:v>
                </c:pt>
                <c:pt idx="2817">
                  <c:v>0.93832107899999995</c:v>
                </c:pt>
                <c:pt idx="2818">
                  <c:v>0.93452570300000004</c:v>
                </c:pt>
                <c:pt idx="2819">
                  <c:v>0.91828061100000002</c:v>
                </c:pt>
                <c:pt idx="2820">
                  <c:v>0.93995089300000001</c:v>
                </c:pt>
                <c:pt idx="2821">
                  <c:v>0.93529872400000003</c:v>
                </c:pt>
                <c:pt idx="2822">
                  <c:v>0.92765073899999995</c:v>
                </c:pt>
                <c:pt idx="2823">
                  <c:v>0.94482358099999997</c:v>
                </c:pt>
                <c:pt idx="2824">
                  <c:v>0.93222899299999995</c:v>
                </c:pt>
                <c:pt idx="2825">
                  <c:v>0.93547474600000002</c:v>
                </c:pt>
                <c:pt idx="2826">
                  <c:v>0.93231903199999999</c:v>
                </c:pt>
                <c:pt idx="2827">
                  <c:v>0.91724018900000004</c:v>
                </c:pt>
                <c:pt idx="2828">
                  <c:v>0.92564293399999997</c:v>
                </c:pt>
                <c:pt idx="2829">
                  <c:v>0.93881385399999995</c:v>
                </c:pt>
                <c:pt idx="2830">
                  <c:v>0.93075614600000001</c:v>
                </c:pt>
                <c:pt idx="2831">
                  <c:v>0.92555650700000003</c:v>
                </c:pt>
                <c:pt idx="2832">
                  <c:v>0.92238887199999997</c:v>
                </c:pt>
                <c:pt idx="2833">
                  <c:v>0.93103087200000001</c:v>
                </c:pt>
                <c:pt idx="2834">
                  <c:v>0.93513301500000001</c:v>
                </c:pt>
                <c:pt idx="2835">
                  <c:v>0.91653907499999998</c:v>
                </c:pt>
                <c:pt idx="2836">
                  <c:v>0.91975642400000002</c:v>
                </c:pt>
                <c:pt idx="2837">
                  <c:v>0.93140705800000001</c:v>
                </c:pt>
                <c:pt idx="2838">
                  <c:v>0.93087336399999998</c:v>
                </c:pt>
                <c:pt idx="2839">
                  <c:v>0.92480986099999996</c:v>
                </c:pt>
                <c:pt idx="2840">
                  <c:v>0.92758259700000001</c:v>
                </c:pt>
                <c:pt idx="2841">
                  <c:v>0.93357568899999999</c:v>
                </c:pt>
                <c:pt idx="2842">
                  <c:v>0.747829839</c:v>
                </c:pt>
                <c:pt idx="2843">
                  <c:v>0.80274769300000004</c:v>
                </c:pt>
                <c:pt idx="2844">
                  <c:v>0.84854286700000003</c:v>
                </c:pt>
                <c:pt idx="2845">
                  <c:v>0.85569221500000003</c:v>
                </c:pt>
                <c:pt idx="2846">
                  <c:v>0.89171091700000005</c:v>
                </c:pt>
                <c:pt idx="2847">
                  <c:v>0.87752464299999999</c:v>
                </c:pt>
                <c:pt idx="2848">
                  <c:v>0.89260131799999998</c:v>
                </c:pt>
                <c:pt idx="2849">
                  <c:v>0.88205772500000001</c:v>
                </c:pt>
                <c:pt idx="2850">
                  <c:v>0.89505975900000001</c:v>
                </c:pt>
                <c:pt idx="2851">
                  <c:v>0.92208345000000003</c:v>
                </c:pt>
                <c:pt idx="2852">
                  <c:v>0.89509501599999997</c:v>
                </c:pt>
                <c:pt idx="2853">
                  <c:v>0.90163089799999996</c:v>
                </c:pt>
                <c:pt idx="2854">
                  <c:v>0.92440688800000004</c:v>
                </c:pt>
                <c:pt idx="2855">
                  <c:v>0.92490794399999998</c:v>
                </c:pt>
                <c:pt idx="2856">
                  <c:v>0.92940777200000002</c:v>
                </c:pt>
                <c:pt idx="2857">
                  <c:v>0.90777214399999995</c:v>
                </c:pt>
                <c:pt idx="2858">
                  <c:v>0.91583382099999999</c:v>
                </c:pt>
                <c:pt idx="2859">
                  <c:v>0.93640919199999995</c:v>
                </c:pt>
                <c:pt idx="2860">
                  <c:v>0.93957471699999995</c:v>
                </c:pt>
                <c:pt idx="2861">
                  <c:v>0.93238452800000005</c:v>
                </c:pt>
                <c:pt idx="2862">
                  <c:v>0.913731399</c:v>
                </c:pt>
                <c:pt idx="2863">
                  <c:v>0.93127406999999995</c:v>
                </c:pt>
                <c:pt idx="2864">
                  <c:v>0.93604246400000002</c:v>
                </c:pt>
                <c:pt idx="2865">
                  <c:v>0.92384332700000005</c:v>
                </c:pt>
                <c:pt idx="2866">
                  <c:v>0.92903243000000002</c:v>
                </c:pt>
                <c:pt idx="2867">
                  <c:v>0.93751625100000002</c:v>
                </c:pt>
                <c:pt idx="2868">
                  <c:v>0.91990464100000002</c:v>
                </c:pt>
                <c:pt idx="2869">
                  <c:v>0.933546714</c:v>
                </c:pt>
                <c:pt idx="2870">
                  <c:v>0.93682991500000001</c:v>
                </c:pt>
                <c:pt idx="2871">
                  <c:v>0.92405684700000001</c:v>
                </c:pt>
                <c:pt idx="2872">
                  <c:v>0.93757225200000005</c:v>
                </c:pt>
                <c:pt idx="2873">
                  <c:v>0.93763314099999995</c:v>
                </c:pt>
                <c:pt idx="2874">
                  <c:v>0.94070739699999995</c:v>
                </c:pt>
                <c:pt idx="2875">
                  <c:v>0.92108267899999996</c:v>
                </c:pt>
                <c:pt idx="2876">
                  <c:v>0.94069566999999998</c:v>
                </c:pt>
                <c:pt idx="2877">
                  <c:v>0.93071517000000004</c:v>
                </c:pt>
                <c:pt idx="2878">
                  <c:v>0.92293729099999999</c:v>
                </c:pt>
                <c:pt idx="2879">
                  <c:v>0.94007487099999998</c:v>
                </c:pt>
                <c:pt idx="2880">
                  <c:v>0.93657165799999997</c:v>
                </c:pt>
                <c:pt idx="2881">
                  <c:v>0.93417176999999996</c:v>
                </c:pt>
                <c:pt idx="2882">
                  <c:v>0.94031600599999998</c:v>
                </c:pt>
                <c:pt idx="2883">
                  <c:v>0.94037953299999999</c:v>
                </c:pt>
                <c:pt idx="2884">
                  <c:v>0.93095889899999995</c:v>
                </c:pt>
                <c:pt idx="2885">
                  <c:v>0.92101952399999998</c:v>
                </c:pt>
                <c:pt idx="2886">
                  <c:v>0.93035061799999996</c:v>
                </c:pt>
                <c:pt idx="2887">
                  <c:v>0.91384506499999996</c:v>
                </c:pt>
                <c:pt idx="2888">
                  <c:v>0.91965543699999996</c:v>
                </c:pt>
                <c:pt idx="2889">
                  <c:v>0.92819103599999997</c:v>
                </c:pt>
                <c:pt idx="2890">
                  <c:v>0.94059018999999999</c:v>
                </c:pt>
                <c:pt idx="2891">
                  <c:v>0.75580426000000001</c:v>
                </c:pt>
                <c:pt idx="2892">
                  <c:v>0.81970735900000002</c:v>
                </c:pt>
                <c:pt idx="2893">
                  <c:v>0.85584204699999999</c:v>
                </c:pt>
                <c:pt idx="2894">
                  <c:v>0.87090360700000002</c:v>
                </c:pt>
                <c:pt idx="2895">
                  <c:v>0.894408969</c:v>
                </c:pt>
                <c:pt idx="2896">
                  <c:v>0.903569807</c:v>
                </c:pt>
                <c:pt idx="2897">
                  <c:v>0.90044870899999996</c:v>
                </c:pt>
                <c:pt idx="2898">
                  <c:v>0.90195290500000003</c:v>
                </c:pt>
                <c:pt idx="2899">
                  <c:v>0.90671798100000001</c:v>
                </c:pt>
                <c:pt idx="2900">
                  <c:v>0.91712927300000002</c:v>
                </c:pt>
                <c:pt idx="2901">
                  <c:v>0.915561768</c:v>
                </c:pt>
                <c:pt idx="2902">
                  <c:v>0.91933637800000001</c:v>
                </c:pt>
                <c:pt idx="2903">
                  <c:v>0.91593244299999999</c:v>
                </c:pt>
                <c:pt idx="2904">
                  <c:v>0.90085305400000004</c:v>
                </c:pt>
                <c:pt idx="2905">
                  <c:v>0.93090064900000002</c:v>
                </c:pt>
                <c:pt idx="2906">
                  <c:v>0.92881297500000004</c:v>
                </c:pt>
                <c:pt idx="2907">
                  <c:v>0.91203706900000003</c:v>
                </c:pt>
                <c:pt idx="2908">
                  <c:v>0.93082812400000003</c:v>
                </c:pt>
                <c:pt idx="2909">
                  <c:v>0.936116053</c:v>
                </c:pt>
                <c:pt idx="2910">
                  <c:v>0.91791879600000004</c:v>
                </c:pt>
                <c:pt idx="2911">
                  <c:v>0.93841746000000004</c:v>
                </c:pt>
                <c:pt idx="2912">
                  <c:v>0.93555647900000005</c:v>
                </c:pt>
                <c:pt idx="2913">
                  <c:v>0.91213113999999995</c:v>
                </c:pt>
                <c:pt idx="2914">
                  <c:v>0.93175870000000005</c:v>
                </c:pt>
                <c:pt idx="2915">
                  <c:v>0.93400449100000005</c:v>
                </c:pt>
                <c:pt idx="2916">
                  <c:v>0.93634165700000005</c:v>
                </c:pt>
                <c:pt idx="2917">
                  <c:v>0.93366737600000005</c:v>
                </c:pt>
                <c:pt idx="2918">
                  <c:v>0.93389582599999998</c:v>
                </c:pt>
                <c:pt idx="2919">
                  <c:v>0.91884756599999995</c:v>
                </c:pt>
                <c:pt idx="2920">
                  <c:v>0.91313394599999997</c:v>
                </c:pt>
                <c:pt idx="2921">
                  <c:v>0.92882996600000001</c:v>
                </c:pt>
                <c:pt idx="2922">
                  <c:v>0.930923045</c:v>
                </c:pt>
                <c:pt idx="2923">
                  <c:v>0.93145332999999997</c:v>
                </c:pt>
                <c:pt idx="2924">
                  <c:v>0.94015269400000001</c:v>
                </c:pt>
                <c:pt idx="2925">
                  <c:v>0.92309946499999995</c:v>
                </c:pt>
                <c:pt idx="2926">
                  <c:v>0.91399701799999999</c:v>
                </c:pt>
                <c:pt idx="2927">
                  <c:v>0.93525125899999995</c:v>
                </c:pt>
                <c:pt idx="2928">
                  <c:v>0.92153408299999995</c:v>
                </c:pt>
                <c:pt idx="2929">
                  <c:v>0.93529040200000002</c:v>
                </c:pt>
                <c:pt idx="2930">
                  <c:v>0.93217715199999995</c:v>
                </c:pt>
                <c:pt idx="2931">
                  <c:v>0.94063507300000004</c:v>
                </c:pt>
                <c:pt idx="2932">
                  <c:v>0.92481997500000002</c:v>
                </c:pt>
                <c:pt idx="2933">
                  <c:v>0.91976619000000004</c:v>
                </c:pt>
                <c:pt idx="2934">
                  <c:v>0.92465553099999997</c:v>
                </c:pt>
                <c:pt idx="2935">
                  <c:v>0.93215459499999997</c:v>
                </c:pt>
                <c:pt idx="2936">
                  <c:v>0.93722723399999996</c:v>
                </c:pt>
                <c:pt idx="2937">
                  <c:v>0.939986549</c:v>
                </c:pt>
                <c:pt idx="2938">
                  <c:v>0.93131907999999997</c:v>
                </c:pt>
                <c:pt idx="2939">
                  <c:v>0.93517429600000002</c:v>
                </c:pt>
                <c:pt idx="2940">
                  <c:v>0.74680241999999997</c:v>
                </c:pt>
                <c:pt idx="2941">
                  <c:v>0.80588061499999997</c:v>
                </c:pt>
                <c:pt idx="2942">
                  <c:v>0.83457749199999998</c:v>
                </c:pt>
                <c:pt idx="2943">
                  <c:v>0.86185478999999998</c:v>
                </c:pt>
                <c:pt idx="2944">
                  <c:v>0.89468121499999997</c:v>
                </c:pt>
                <c:pt idx="2945">
                  <c:v>0.90020321400000003</c:v>
                </c:pt>
                <c:pt idx="2946">
                  <c:v>0.89971295500000004</c:v>
                </c:pt>
                <c:pt idx="2947">
                  <c:v>0.919168019</c:v>
                </c:pt>
                <c:pt idx="2948">
                  <c:v>0.90783357200000003</c:v>
                </c:pt>
                <c:pt idx="2949">
                  <c:v>0.91828521399999996</c:v>
                </c:pt>
                <c:pt idx="2950">
                  <c:v>0.92691230999999996</c:v>
                </c:pt>
                <c:pt idx="2951">
                  <c:v>0.92063539299999997</c:v>
                </c:pt>
                <c:pt idx="2952">
                  <c:v>0.92367237000000002</c:v>
                </c:pt>
                <c:pt idx="2953">
                  <c:v>0.92102445799999999</c:v>
                </c:pt>
                <c:pt idx="2954">
                  <c:v>0.92209399000000003</c:v>
                </c:pt>
                <c:pt idx="2955">
                  <c:v>0.92427138099999995</c:v>
                </c:pt>
                <c:pt idx="2956">
                  <c:v>0.91728395900000004</c:v>
                </c:pt>
                <c:pt idx="2957">
                  <c:v>0.93324579200000002</c:v>
                </c:pt>
                <c:pt idx="2958">
                  <c:v>0.91242562199999999</c:v>
                </c:pt>
                <c:pt idx="2959">
                  <c:v>0.91387633400000001</c:v>
                </c:pt>
                <c:pt idx="2960">
                  <c:v>0.91683257299999998</c:v>
                </c:pt>
                <c:pt idx="2961">
                  <c:v>0.90979456999999997</c:v>
                </c:pt>
                <c:pt idx="2962">
                  <c:v>0.91004876800000001</c:v>
                </c:pt>
                <c:pt idx="2963">
                  <c:v>0.93220990599999998</c:v>
                </c:pt>
                <c:pt idx="2964">
                  <c:v>0.92983226699999999</c:v>
                </c:pt>
                <c:pt idx="2965">
                  <c:v>0.94563674399999997</c:v>
                </c:pt>
                <c:pt idx="2966">
                  <c:v>0.93295047099999995</c:v>
                </c:pt>
                <c:pt idx="2967">
                  <c:v>0.918659012</c:v>
                </c:pt>
                <c:pt idx="2968">
                  <c:v>0.93620614000000002</c:v>
                </c:pt>
                <c:pt idx="2969">
                  <c:v>0.923308978</c:v>
                </c:pt>
                <c:pt idx="2970">
                  <c:v>0.93027538399999998</c:v>
                </c:pt>
                <c:pt idx="2971">
                  <c:v>0.93232335799999999</c:v>
                </c:pt>
                <c:pt idx="2972">
                  <c:v>0.93313584000000005</c:v>
                </c:pt>
                <c:pt idx="2973">
                  <c:v>0.92716173400000002</c:v>
                </c:pt>
                <c:pt idx="2974">
                  <c:v>0.93713800700000005</c:v>
                </c:pt>
                <c:pt idx="2975">
                  <c:v>0.92297004199999999</c:v>
                </c:pt>
                <c:pt idx="2976">
                  <c:v>0.92711469999999996</c:v>
                </c:pt>
                <c:pt idx="2977">
                  <c:v>0.93198525499999996</c:v>
                </c:pt>
                <c:pt idx="2978">
                  <c:v>0.93896512300000001</c:v>
                </c:pt>
                <c:pt idx="2979">
                  <c:v>0.93553605399999995</c:v>
                </c:pt>
                <c:pt idx="2980">
                  <c:v>0.91396950399999999</c:v>
                </c:pt>
                <c:pt idx="2981">
                  <c:v>0.93312354500000005</c:v>
                </c:pt>
                <c:pt idx="2982">
                  <c:v>0.943224065</c:v>
                </c:pt>
                <c:pt idx="2983">
                  <c:v>0.94208900299999998</c:v>
                </c:pt>
                <c:pt idx="2984">
                  <c:v>0.932193928</c:v>
                </c:pt>
                <c:pt idx="2985">
                  <c:v>0.92556809500000004</c:v>
                </c:pt>
                <c:pt idx="2986">
                  <c:v>0.91812086800000003</c:v>
                </c:pt>
                <c:pt idx="2987">
                  <c:v>0.91589200400000004</c:v>
                </c:pt>
                <c:pt idx="2988">
                  <c:v>0.93482276500000006</c:v>
                </c:pt>
                <c:pt idx="2989">
                  <c:v>0.77037043599999999</c:v>
                </c:pt>
                <c:pt idx="2990">
                  <c:v>0.81267033700000002</c:v>
                </c:pt>
                <c:pt idx="2991">
                  <c:v>0.86008483899999999</c:v>
                </c:pt>
                <c:pt idx="2992">
                  <c:v>0.85881758100000005</c:v>
                </c:pt>
                <c:pt idx="2993">
                  <c:v>0.85596555200000002</c:v>
                </c:pt>
                <c:pt idx="2994">
                  <c:v>0.87774107599999995</c:v>
                </c:pt>
                <c:pt idx="2995">
                  <c:v>0.88899934999999997</c:v>
                </c:pt>
                <c:pt idx="2996">
                  <c:v>0.88861844499999998</c:v>
                </c:pt>
                <c:pt idx="2997">
                  <c:v>0.90793089299999996</c:v>
                </c:pt>
                <c:pt idx="2998">
                  <c:v>0.91150782600000002</c:v>
                </c:pt>
                <c:pt idx="2999">
                  <c:v>0.91740498000000004</c:v>
                </c:pt>
                <c:pt idx="3000">
                  <c:v>0.912810397</c:v>
                </c:pt>
                <c:pt idx="3001">
                  <c:v>0.90512776699999997</c:v>
                </c:pt>
                <c:pt idx="3002">
                  <c:v>0.92138412000000003</c:v>
                </c:pt>
                <c:pt idx="3003">
                  <c:v>0.91300112899999997</c:v>
                </c:pt>
                <c:pt idx="3004">
                  <c:v>0.92052640900000005</c:v>
                </c:pt>
                <c:pt idx="3005">
                  <c:v>0.92390156700000003</c:v>
                </c:pt>
                <c:pt idx="3006">
                  <c:v>0.91151209099999997</c:v>
                </c:pt>
                <c:pt idx="3007">
                  <c:v>0.92637628500000002</c:v>
                </c:pt>
                <c:pt idx="3008">
                  <c:v>0.93257214700000002</c:v>
                </c:pt>
                <c:pt idx="3009">
                  <c:v>0.90847915999999995</c:v>
                </c:pt>
                <c:pt idx="3010">
                  <c:v>0.90819307699999996</c:v>
                </c:pt>
                <c:pt idx="3011">
                  <c:v>0.93746866600000001</c:v>
                </c:pt>
                <c:pt idx="3012">
                  <c:v>0.91633944300000003</c:v>
                </c:pt>
                <c:pt idx="3013">
                  <c:v>0.90980352099999995</c:v>
                </c:pt>
                <c:pt idx="3014">
                  <c:v>0.94251878200000005</c:v>
                </c:pt>
                <c:pt idx="3015">
                  <c:v>0.91531551600000005</c:v>
                </c:pt>
                <c:pt idx="3016">
                  <c:v>0.93831788999999999</c:v>
                </c:pt>
                <c:pt idx="3017">
                  <c:v>0.92565022200000002</c:v>
                </c:pt>
                <c:pt idx="3018">
                  <c:v>0.91998997500000002</c:v>
                </c:pt>
                <c:pt idx="3019">
                  <c:v>0.92752241000000002</c:v>
                </c:pt>
                <c:pt idx="3020">
                  <c:v>0.92616695199999999</c:v>
                </c:pt>
                <c:pt idx="3021">
                  <c:v>0.92765612399999997</c:v>
                </c:pt>
                <c:pt idx="3022">
                  <c:v>0.94415328600000004</c:v>
                </c:pt>
                <c:pt idx="3023">
                  <c:v>0.91522141599999995</c:v>
                </c:pt>
                <c:pt idx="3024">
                  <c:v>0.93097735599999998</c:v>
                </c:pt>
                <c:pt idx="3025">
                  <c:v>0.94117326199999995</c:v>
                </c:pt>
                <c:pt idx="3026">
                  <c:v>0.92522849299999999</c:v>
                </c:pt>
                <c:pt idx="3027">
                  <c:v>0.93188891299999999</c:v>
                </c:pt>
                <c:pt idx="3028">
                  <c:v>0.91216197300000001</c:v>
                </c:pt>
                <c:pt idx="3029">
                  <c:v>0.93653714799999999</c:v>
                </c:pt>
                <c:pt idx="3030">
                  <c:v>0.92231002900000003</c:v>
                </c:pt>
                <c:pt idx="3031">
                  <c:v>0.93520966100000003</c:v>
                </c:pt>
                <c:pt idx="3032">
                  <c:v>0.92892087999999995</c:v>
                </c:pt>
                <c:pt idx="3033">
                  <c:v>0.94233244199999999</c:v>
                </c:pt>
                <c:pt idx="3034">
                  <c:v>0.91780047399999998</c:v>
                </c:pt>
                <c:pt idx="3035">
                  <c:v>0.93270832100000001</c:v>
                </c:pt>
                <c:pt idx="3036">
                  <c:v>0.93728384600000003</c:v>
                </c:pt>
                <c:pt idx="3037">
                  <c:v>0.91238097600000001</c:v>
                </c:pt>
                <c:pt idx="3038">
                  <c:v>0.76346428499999996</c:v>
                </c:pt>
                <c:pt idx="3039">
                  <c:v>0.82582737699999997</c:v>
                </c:pt>
                <c:pt idx="3040">
                  <c:v>0.84793639899999995</c:v>
                </c:pt>
                <c:pt idx="3041">
                  <c:v>0.87567652600000001</c:v>
                </c:pt>
                <c:pt idx="3042">
                  <c:v>0.86796263100000004</c:v>
                </c:pt>
                <c:pt idx="3043">
                  <c:v>0.87411106599999999</c:v>
                </c:pt>
                <c:pt idx="3044">
                  <c:v>0.90563354500000004</c:v>
                </c:pt>
                <c:pt idx="3045">
                  <c:v>0.91480807500000005</c:v>
                </c:pt>
                <c:pt idx="3046">
                  <c:v>0.91046413999999998</c:v>
                </c:pt>
                <c:pt idx="3047">
                  <c:v>0.90302659900000004</c:v>
                </c:pt>
                <c:pt idx="3048">
                  <c:v>0.91574938100000003</c:v>
                </c:pt>
                <c:pt idx="3049">
                  <c:v>0.91425893000000003</c:v>
                </c:pt>
                <c:pt idx="3050">
                  <c:v>0.93342228199999999</c:v>
                </c:pt>
                <c:pt idx="3051">
                  <c:v>0.91609148299999998</c:v>
                </c:pt>
                <c:pt idx="3052">
                  <c:v>0.91383237399999995</c:v>
                </c:pt>
                <c:pt idx="3053">
                  <c:v>0.93017000699999997</c:v>
                </c:pt>
                <c:pt idx="3054">
                  <c:v>0.90742022899999997</c:v>
                </c:pt>
                <c:pt idx="3055">
                  <c:v>0.92806538299999997</c:v>
                </c:pt>
                <c:pt idx="3056">
                  <c:v>0.91464691300000001</c:v>
                </c:pt>
                <c:pt idx="3057">
                  <c:v>0.90329792799999997</c:v>
                </c:pt>
                <c:pt idx="3058">
                  <c:v>0.91059945499999995</c:v>
                </c:pt>
                <c:pt idx="3059">
                  <c:v>0.92913828899999995</c:v>
                </c:pt>
                <c:pt idx="3060">
                  <c:v>0.92440650599999996</c:v>
                </c:pt>
                <c:pt idx="3061">
                  <c:v>0.92333980000000004</c:v>
                </c:pt>
                <c:pt idx="3062">
                  <c:v>0.93791358400000002</c:v>
                </c:pt>
                <c:pt idx="3063">
                  <c:v>0.93476846999999996</c:v>
                </c:pt>
                <c:pt idx="3064">
                  <c:v>0.93154168900000001</c:v>
                </c:pt>
                <c:pt idx="3065">
                  <c:v>0.92103115800000002</c:v>
                </c:pt>
                <c:pt idx="3066">
                  <c:v>0.93364128099999999</c:v>
                </c:pt>
                <c:pt idx="3067">
                  <c:v>0.93774436800000005</c:v>
                </c:pt>
                <c:pt idx="3068">
                  <c:v>0.93808067900000003</c:v>
                </c:pt>
                <c:pt idx="3069">
                  <c:v>0.93282182899999999</c:v>
                </c:pt>
                <c:pt idx="3070">
                  <c:v>0.94117071600000002</c:v>
                </c:pt>
                <c:pt idx="3071">
                  <c:v>0.92585755999999997</c:v>
                </c:pt>
                <c:pt idx="3072">
                  <c:v>0.92124029299999999</c:v>
                </c:pt>
                <c:pt idx="3073">
                  <c:v>0.93185410000000002</c:v>
                </c:pt>
                <c:pt idx="3074">
                  <c:v>0.933286489</c:v>
                </c:pt>
                <c:pt idx="3075">
                  <c:v>0.91730189200000001</c:v>
                </c:pt>
                <c:pt idx="3076">
                  <c:v>0.93221973199999997</c:v>
                </c:pt>
                <c:pt idx="3077">
                  <c:v>0.94037946400000005</c:v>
                </c:pt>
                <c:pt idx="3078">
                  <c:v>0.92419603699999997</c:v>
                </c:pt>
                <c:pt idx="3079">
                  <c:v>0.92513525200000002</c:v>
                </c:pt>
                <c:pt idx="3080">
                  <c:v>0.92384177899999997</c:v>
                </c:pt>
                <c:pt idx="3081">
                  <c:v>0.92124323699999999</c:v>
                </c:pt>
                <c:pt idx="3082">
                  <c:v>0.920689113</c:v>
                </c:pt>
                <c:pt idx="3083">
                  <c:v>0.93424787300000001</c:v>
                </c:pt>
                <c:pt idx="3084">
                  <c:v>0.93441545500000001</c:v>
                </c:pt>
                <c:pt idx="3085">
                  <c:v>0.93069506199999996</c:v>
                </c:pt>
                <c:pt idx="3086">
                  <c:v>0.936922001</c:v>
                </c:pt>
                <c:pt idx="3087">
                  <c:v>0.78419992199999999</c:v>
                </c:pt>
                <c:pt idx="3088">
                  <c:v>0.81208481799999999</c:v>
                </c:pt>
                <c:pt idx="3089">
                  <c:v>0.86556762600000003</c:v>
                </c:pt>
                <c:pt idx="3090">
                  <c:v>0.84761645900000004</c:v>
                </c:pt>
                <c:pt idx="3091">
                  <c:v>0.88291391399999997</c:v>
                </c:pt>
                <c:pt idx="3092">
                  <c:v>0.90990978</c:v>
                </c:pt>
                <c:pt idx="3093">
                  <c:v>0.90267865300000005</c:v>
                </c:pt>
                <c:pt idx="3094">
                  <c:v>0.91636597900000005</c:v>
                </c:pt>
                <c:pt idx="3095">
                  <c:v>0.91174881600000002</c:v>
                </c:pt>
                <c:pt idx="3096">
                  <c:v>0.88978993100000003</c:v>
                </c:pt>
                <c:pt idx="3097">
                  <c:v>0.91064161899999996</c:v>
                </c:pt>
                <c:pt idx="3098">
                  <c:v>0.90979461100000003</c:v>
                </c:pt>
                <c:pt idx="3099">
                  <c:v>0.91353994500000002</c:v>
                </c:pt>
                <c:pt idx="3100">
                  <c:v>0.90595992700000005</c:v>
                </c:pt>
                <c:pt idx="3101">
                  <c:v>0.91882609199999998</c:v>
                </c:pt>
                <c:pt idx="3102">
                  <c:v>0.92532536300000001</c:v>
                </c:pt>
                <c:pt idx="3103">
                  <c:v>0.92909370599999996</c:v>
                </c:pt>
                <c:pt idx="3104">
                  <c:v>0.90311676500000004</c:v>
                </c:pt>
                <c:pt idx="3105">
                  <c:v>0.91170882900000005</c:v>
                </c:pt>
                <c:pt idx="3106">
                  <c:v>0.93160709399999997</c:v>
                </c:pt>
                <c:pt idx="3107">
                  <c:v>0.91876758400000003</c:v>
                </c:pt>
                <c:pt idx="3108">
                  <c:v>0.92680066500000002</c:v>
                </c:pt>
                <c:pt idx="3109">
                  <c:v>0.92556024800000003</c:v>
                </c:pt>
                <c:pt idx="3110">
                  <c:v>0.91319828700000005</c:v>
                </c:pt>
                <c:pt idx="3111">
                  <c:v>0.93766063600000005</c:v>
                </c:pt>
                <c:pt idx="3112">
                  <c:v>0.93847270000000005</c:v>
                </c:pt>
                <c:pt idx="3113">
                  <c:v>0.91970511099999996</c:v>
                </c:pt>
                <c:pt idx="3114">
                  <c:v>0.92639729699999995</c:v>
                </c:pt>
                <c:pt idx="3115">
                  <c:v>0.93359806899999997</c:v>
                </c:pt>
                <c:pt idx="3116">
                  <c:v>0.92182790199999998</c:v>
                </c:pt>
                <c:pt idx="3117">
                  <c:v>0.941249644</c:v>
                </c:pt>
                <c:pt idx="3118">
                  <c:v>0.91921512999999999</c:v>
                </c:pt>
                <c:pt idx="3119">
                  <c:v>0.91587480899999996</c:v>
                </c:pt>
                <c:pt idx="3120">
                  <c:v>0.93698688900000004</c:v>
                </c:pt>
                <c:pt idx="3121">
                  <c:v>0.91340718200000004</c:v>
                </c:pt>
                <c:pt idx="3122">
                  <c:v>0.93159034299999999</c:v>
                </c:pt>
                <c:pt idx="3123">
                  <c:v>0.94156942099999996</c:v>
                </c:pt>
                <c:pt idx="3124">
                  <c:v>0.93450652199999995</c:v>
                </c:pt>
                <c:pt idx="3125">
                  <c:v>0.91002104399999995</c:v>
                </c:pt>
                <c:pt idx="3126">
                  <c:v>0.92047903200000003</c:v>
                </c:pt>
                <c:pt idx="3127">
                  <c:v>0.93696432900000004</c:v>
                </c:pt>
                <c:pt idx="3128">
                  <c:v>0.93389860899999999</c:v>
                </c:pt>
                <c:pt idx="3129">
                  <c:v>0.92744170299999995</c:v>
                </c:pt>
                <c:pt idx="3130">
                  <c:v>0.92584186499999999</c:v>
                </c:pt>
                <c:pt idx="3131">
                  <c:v>0.91779740600000004</c:v>
                </c:pt>
                <c:pt idx="3132">
                  <c:v>0.91697223299999997</c:v>
                </c:pt>
                <c:pt idx="3133">
                  <c:v>0.92646483199999996</c:v>
                </c:pt>
                <c:pt idx="3134">
                  <c:v>0.94065281700000003</c:v>
                </c:pt>
                <c:pt idx="3135">
                  <c:v>0.91895229599999995</c:v>
                </c:pt>
                <c:pt idx="3136">
                  <c:v>0.75199571600000004</c:v>
                </c:pt>
                <c:pt idx="3137">
                  <c:v>0.81853333500000003</c:v>
                </c:pt>
                <c:pt idx="3138">
                  <c:v>0.84739063800000003</c:v>
                </c:pt>
                <c:pt idx="3139">
                  <c:v>0.88247310400000001</c:v>
                </c:pt>
                <c:pt idx="3140">
                  <c:v>0.88371005599999997</c:v>
                </c:pt>
                <c:pt idx="3141">
                  <c:v>0.89162442500000005</c:v>
                </c:pt>
                <c:pt idx="3142">
                  <c:v>0.87499715199999994</c:v>
                </c:pt>
                <c:pt idx="3143">
                  <c:v>0.90733177499999995</c:v>
                </c:pt>
                <c:pt idx="3144">
                  <c:v>0.88452493600000004</c:v>
                </c:pt>
                <c:pt idx="3145">
                  <c:v>0.91880337599999995</c:v>
                </c:pt>
                <c:pt idx="3146">
                  <c:v>0.92598313099999996</c:v>
                </c:pt>
                <c:pt idx="3147">
                  <c:v>0.90871362600000005</c:v>
                </c:pt>
                <c:pt idx="3148">
                  <c:v>0.91350249299999997</c:v>
                </c:pt>
                <c:pt idx="3149">
                  <c:v>0.90445465300000005</c:v>
                </c:pt>
                <c:pt idx="3150">
                  <c:v>0.90735436899999999</c:v>
                </c:pt>
                <c:pt idx="3151">
                  <c:v>0.92525296599999995</c:v>
                </c:pt>
                <c:pt idx="3152">
                  <c:v>0.928120167</c:v>
                </c:pt>
                <c:pt idx="3153">
                  <c:v>0.93489313100000004</c:v>
                </c:pt>
                <c:pt idx="3154">
                  <c:v>0.91953502200000004</c:v>
                </c:pt>
                <c:pt idx="3155">
                  <c:v>0.909043775</c:v>
                </c:pt>
                <c:pt idx="3156">
                  <c:v>0.93158627900000002</c:v>
                </c:pt>
                <c:pt idx="3157">
                  <c:v>0.93211737900000002</c:v>
                </c:pt>
                <c:pt idx="3158">
                  <c:v>0.94156628399999998</c:v>
                </c:pt>
                <c:pt idx="3159">
                  <c:v>0.92794101100000004</c:v>
                </c:pt>
                <c:pt idx="3160">
                  <c:v>0.93268407099999995</c:v>
                </c:pt>
                <c:pt idx="3161">
                  <c:v>0.94306404700000002</c:v>
                </c:pt>
                <c:pt idx="3162">
                  <c:v>0.91199834000000002</c:v>
                </c:pt>
                <c:pt idx="3163">
                  <c:v>0.93529603800000005</c:v>
                </c:pt>
                <c:pt idx="3164">
                  <c:v>0.93766788199999995</c:v>
                </c:pt>
                <c:pt idx="3165">
                  <c:v>0.90314538600000005</c:v>
                </c:pt>
                <c:pt idx="3166">
                  <c:v>0.91264435399999999</c:v>
                </c:pt>
                <c:pt idx="3167">
                  <c:v>0.92643614200000002</c:v>
                </c:pt>
                <c:pt idx="3168">
                  <c:v>0.93399730999999997</c:v>
                </c:pt>
                <c:pt idx="3169">
                  <c:v>0.93016791300000001</c:v>
                </c:pt>
                <c:pt idx="3170">
                  <c:v>0.93154492700000002</c:v>
                </c:pt>
                <c:pt idx="3171">
                  <c:v>0.93898989600000005</c:v>
                </c:pt>
                <c:pt idx="3172">
                  <c:v>0.91654437200000005</c:v>
                </c:pt>
                <c:pt idx="3173">
                  <c:v>0.91672914999999999</c:v>
                </c:pt>
                <c:pt idx="3174">
                  <c:v>0.930027253</c:v>
                </c:pt>
                <c:pt idx="3175">
                  <c:v>0.93925208699999996</c:v>
                </c:pt>
                <c:pt idx="3176">
                  <c:v>0.93568322500000001</c:v>
                </c:pt>
                <c:pt idx="3177">
                  <c:v>0.90888716300000005</c:v>
                </c:pt>
                <c:pt idx="3178">
                  <c:v>0.93343572200000002</c:v>
                </c:pt>
                <c:pt idx="3179">
                  <c:v>0.93754363200000002</c:v>
                </c:pt>
                <c:pt idx="3180">
                  <c:v>0.92999457500000005</c:v>
                </c:pt>
                <c:pt idx="3181">
                  <c:v>0.92555217199999995</c:v>
                </c:pt>
                <c:pt idx="3182">
                  <c:v>0.93155526600000005</c:v>
                </c:pt>
                <c:pt idx="3183">
                  <c:v>0.93982522199999996</c:v>
                </c:pt>
                <c:pt idx="3184">
                  <c:v>0.93535815499999997</c:v>
                </c:pt>
                <c:pt idx="3185">
                  <c:v>0.75454019100000003</c:v>
                </c:pt>
                <c:pt idx="3186">
                  <c:v>0.80673829399999997</c:v>
                </c:pt>
                <c:pt idx="3187">
                  <c:v>0.83402002799999997</c:v>
                </c:pt>
                <c:pt idx="3188">
                  <c:v>0.88937932399999997</c:v>
                </c:pt>
                <c:pt idx="3189">
                  <c:v>0.88039674999999995</c:v>
                </c:pt>
                <c:pt idx="3190">
                  <c:v>0.877349555</c:v>
                </c:pt>
                <c:pt idx="3191">
                  <c:v>0.90820153100000001</c:v>
                </c:pt>
                <c:pt idx="3192">
                  <c:v>0.89597279900000004</c:v>
                </c:pt>
                <c:pt idx="3193">
                  <c:v>0.905851619</c:v>
                </c:pt>
                <c:pt idx="3194">
                  <c:v>0.91793470799999999</c:v>
                </c:pt>
                <c:pt idx="3195">
                  <c:v>0.89493346699999998</c:v>
                </c:pt>
                <c:pt idx="3196">
                  <c:v>0.91217881000000001</c:v>
                </c:pt>
                <c:pt idx="3197">
                  <c:v>0.92520882500000001</c:v>
                </c:pt>
                <c:pt idx="3198">
                  <c:v>0.91447337200000001</c:v>
                </c:pt>
                <c:pt idx="3199">
                  <c:v>0.92698159800000002</c:v>
                </c:pt>
                <c:pt idx="3200">
                  <c:v>0.89631623100000002</c:v>
                </c:pt>
                <c:pt idx="3201">
                  <c:v>0.91277693400000004</c:v>
                </c:pt>
                <c:pt idx="3202">
                  <c:v>0.913069829</c:v>
                </c:pt>
                <c:pt idx="3203">
                  <c:v>0.93334386999999996</c:v>
                </c:pt>
                <c:pt idx="3204">
                  <c:v>0.91590132800000001</c:v>
                </c:pt>
                <c:pt idx="3205">
                  <c:v>0.93406446399999998</c:v>
                </c:pt>
                <c:pt idx="3206">
                  <c:v>0.93393371199999997</c:v>
                </c:pt>
                <c:pt idx="3207">
                  <c:v>0.93798453800000003</c:v>
                </c:pt>
                <c:pt idx="3208">
                  <c:v>0.918012579</c:v>
                </c:pt>
                <c:pt idx="3209">
                  <c:v>0.92375777199999998</c:v>
                </c:pt>
                <c:pt idx="3210">
                  <c:v>0.91895659500000004</c:v>
                </c:pt>
                <c:pt idx="3211">
                  <c:v>0.93791466599999995</c:v>
                </c:pt>
                <c:pt idx="3212">
                  <c:v>0.91508126599999995</c:v>
                </c:pt>
                <c:pt idx="3213">
                  <c:v>0.91600378400000004</c:v>
                </c:pt>
                <c:pt idx="3214">
                  <c:v>0.92365520000000001</c:v>
                </c:pt>
                <c:pt idx="3215">
                  <c:v>0.927893996</c:v>
                </c:pt>
                <c:pt idx="3216">
                  <c:v>0.93892282999999999</c:v>
                </c:pt>
                <c:pt idx="3217">
                  <c:v>0.91065248300000001</c:v>
                </c:pt>
                <c:pt idx="3218">
                  <c:v>0.93587035399999996</c:v>
                </c:pt>
                <c:pt idx="3219">
                  <c:v>0.93423525799999996</c:v>
                </c:pt>
                <c:pt idx="3220">
                  <c:v>0.92550139600000003</c:v>
                </c:pt>
                <c:pt idx="3221">
                  <c:v>0.923498771</c:v>
                </c:pt>
                <c:pt idx="3222">
                  <c:v>0.93660452299999997</c:v>
                </c:pt>
                <c:pt idx="3223">
                  <c:v>0.93071173699999998</c:v>
                </c:pt>
                <c:pt idx="3224">
                  <c:v>0.93486012299999999</c:v>
                </c:pt>
                <c:pt idx="3225">
                  <c:v>0.92260017100000002</c:v>
                </c:pt>
                <c:pt idx="3226">
                  <c:v>0.93073916400000001</c:v>
                </c:pt>
                <c:pt idx="3227">
                  <c:v>0.93528752900000001</c:v>
                </c:pt>
                <c:pt idx="3228">
                  <c:v>0.93578631400000001</c:v>
                </c:pt>
                <c:pt idx="3229">
                  <c:v>0.92493191900000005</c:v>
                </c:pt>
                <c:pt idx="3230">
                  <c:v>0.91115015899999996</c:v>
                </c:pt>
                <c:pt idx="3231">
                  <c:v>0.93784400300000004</c:v>
                </c:pt>
                <c:pt idx="3232">
                  <c:v>0.917833915</c:v>
                </c:pt>
                <c:pt idx="3233">
                  <c:v>0.93203251200000004</c:v>
                </c:pt>
                <c:pt idx="3234">
                  <c:v>0.75297785900000003</c:v>
                </c:pt>
                <c:pt idx="3235">
                  <c:v>0.82947124500000002</c:v>
                </c:pt>
                <c:pt idx="3236">
                  <c:v>0.85751203799999998</c:v>
                </c:pt>
                <c:pt idx="3237">
                  <c:v>0.87292857899999998</c:v>
                </c:pt>
                <c:pt idx="3238">
                  <c:v>0.89601429200000005</c:v>
                </c:pt>
                <c:pt idx="3239">
                  <c:v>0.89287072199999995</c:v>
                </c:pt>
                <c:pt idx="3240">
                  <c:v>0.90894537099999995</c:v>
                </c:pt>
                <c:pt idx="3241">
                  <c:v>0.90362245100000005</c:v>
                </c:pt>
                <c:pt idx="3242">
                  <c:v>0.88866386600000002</c:v>
                </c:pt>
                <c:pt idx="3243">
                  <c:v>0.90017431199999998</c:v>
                </c:pt>
                <c:pt idx="3244">
                  <c:v>0.91755843999999998</c:v>
                </c:pt>
                <c:pt idx="3245">
                  <c:v>0.92211620299999997</c:v>
                </c:pt>
                <c:pt idx="3246">
                  <c:v>0.910256493</c:v>
                </c:pt>
                <c:pt idx="3247">
                  <c:v>0.91082497699999998</c:v>
                </c:pt>
                <c:pt idx="3248">
                  <c:v>0.90899376099999996</c:v>
                </c:pt>
                <c:pt idx="3249">
                  <c:v>0.920813204</c:v>
                </c:pt>
                <c:pt idx="3250">
                  <c:v>0.93262657999999998</c:v>
                </c:pt>
                <c:pt idx="3251">
                  <c:v>0.92208717600000001</c:v>
                </c:pt>
                <c:pt idx="3252">
                  <c:v>0.93696244699999998</c:v>
                </c:pt>
                <c:pt idx="3253">
                  <c:v>0.92569224500000002</c:v>
                </c:pt>
                <c:pt idx="3254">
                  <c:v>0.93394537700000002</c:v>
                </c:pt>
                <c:pt idx="3255">
                  <c:v>0.92923577800000001</c:v>
                </c:pt>
                <c:pt idx="3256">
                  <c:v>0.93551271899999999</c:v>
                </c:pt>
                <c:pt idx="3257">
                  <c:v>0.91079195400000001</c:v>
                </c:pt>
                <c:pt idx="3258">
                  <c:v>0.92883610000000005</c:v>
                </c:pt>
                <c:pt idx="3259">
                  <c:v>0.93653386599999999</c:v>
                </c:pt>
                <c:pt idx="3260">
                  <c:v>0.92558396700000001</c:v>
                </c:pt>
                <c:pt idx="3261">
                  <c:v>0.93171109900000004</c:v>
                </c:pt>
                <c:pt idx="3262">
                  <c:v>0.91787193199999995</c:v>
                </c:pt>
                <c:pt idx="3263">
                  <c:v>0.92335513800000002</c:v>
                </c:pt>
                <c:pt idx="3264">
                  <c:v>0.93474292299999995</c:v>
                </c:pt>
                <c:pt idx="3265">
                  <c:v>0.934975958</c:v>
                </c:pt>
                <c:pt idx="3266">
                  <c:v>0.91668710799999997</c:v>
                </c:pt>
                <c:pt idx="3267">
                  <c:v>0.93149838900000004</c:v>
                </c:pt>
                <c:pt idx="3268">
                  <c:v>0.91964464999999995</c:v>
                </c:pt>
                <c:pt idx="3269">
                  <c:v>0.93812875799999995</c:v>
                </c:pt>
                <c:pt idx="3270">
                  <c:v>0.93874122199999999</c:v>
                </c:pt>
                <c:pt idx="3271">
                  <c:v>0.94307684199999997</c:v>
                </c:pt>
                <c:pt idx="3272">
                  <c:v>0.92142086199999995</c:v>
                </c:pt>
                <c:pt idx="3273">
                  <c:v>0.93380848699999996</c:v>
                </c:pt>
                <c:pt idx="3274">
                  <c:v>0.91920699299999997</c:v>
                </c:pt>
                <c:pt idx="3275">
                  <c:v>0.91940946199999996</c:v>
                </c:pt>
                <c:pt idx="3276">
                  <c:v>0.93825938600000003</c:v>
                </c:pt>
                <c:pt idx="3277">
                  <c:v>0.92466546199999999</c:v>
                </c:pt>
                <c:pt idx="3278">
                  <c:v>0.91879817900000005</c:v>
                </c:pt>
                <c:pt idx="3279">
                  <c:v>0.94004494599999999</c:v>
                </c:pt>
                <c:pt idx="3280">
                  <c:v>0.93774242900000004</c:v>
                </c:pt>
                <c:pt idx="3281">
                  <c:v>0.92836731299999997</c:v>
                </c:pt>
                <c:pt idx="3282">
                  <c:v>0.92554335200000004</c:v>
                </c:pt>
                <c:pt idx="3283">
                  <c:v>0.77032422199999995</c:v>
                </c:pt>
                <c:pt idx="3284">
                  <c:v>0.83554130999999998</c:v>
                </c:pt>
                <c:pt idx="3285">
                  <c:v>0.84044414899999997</c:v>
                </c:pt>
                <c:pt idx="3286">
                  <c:v>0.88128922700000001</c:v>
                </c:pt>
                <c:pt idx="3287">
                  <c:v>0.86752982300000003</c:v>
                </c:pt>
                <c:pt idx="3288">
                  <c:v>0.89676171699999996</c:v>
                </c:pt>
                <c:pt idx="3289">
                  <c:v>0.88688618100000005</c:v>
                </c:pt>
                <c:pt idx="3290">
                  <c:v>0.90093497300000003</c:v>
                </c:pt>
                <c:pt idx="3291">
                  <c:v>0.90342545500000004</c:v>
                </c:pt>
                <c:pt idx="3292">
                  <c:v>0.88681084200000004</c:v>
                </c:pt>
                <c:pt idx="3293">
                  <c:v>0.90201789899999996</c:v>
                </c:pt>
                <c:pt idx="3294">
                  <c:v>0.91941874199999996</c:v>
                </c:pt>
                <c:pt idx="3295">
                  <c:v>0.91949111900000002</c:v>
                </c:pt>
                <c:pt idx="3296">
                  <c:v>0.91169202800000004</c:v>
                </c:pt>
                <c:pt idx="3297">
                  <c:v>0.93530441200000003</c:v>
                </c:pt>
                <c:pt idx="3298">
                  <c:v>0.92972002300000001</c:v>
                </c:pt>
                <c:pt idx="3299">
                  <c:v>0.92938598699999997</c:v>
                </c:pt>
                <c:pt idx="3300">
                  <c:v>0.91426797599999998</c:v>
                </c:pt>
                <c:pt idx="3301">
                  <c:v>0.93035925500000005</c:v>
                </c:pt>
                <c:pt idx="3302">
                  <c:v>0.92555731100000005</c:v>
                </c:pt>
                <c:pt idx="3303">
                  <c:v>0.93236342500000002</c:v>
                </c:pt>
                <c:pt idx="3304">
                  <c:v>0.92997493899999994</c:v>
                </c:pt>
                <c:pt idx="3305">
                  <c:v>0.92908847000000006</c:v>
                </c:pt>
                <c:pt idx="3306">
                  <c:v>0.92384190600000005</c:v>
                </c:pt>
                <c:pt idx="3307">
                  <c:v>0.93305685400000005</c:v>
                </c:pt>
                <c:pt idx="3308">
                  <c:v>0.92144552999999996</c:v>
                </c:pt>
                <c:pt idx="3309">
                  <c:v>0.92042855800000001</c:v>
                </c:pt>
                <c:pt idx="3310">
                  <c:v>0.92610025299999998</c:v>
                </c:pt>
                <c:pt idx="3311">
                  <c:v>0.93390352499999996</c:v>
                </c:pt>
                <c:pt idx="3312">
                  <c:v>0.938975267</c:v>
                </c:pt>
                <c:pt idx="3313">
                  <c:v>0.91877087999999996</c:v>
                </c:pt>
                <c:pt idx="3314">
                  <c:v>0.928350024</c:v>
                </c:pt>
                <c:pt idx="3315">
                  <c:v>0.92862093700000004</c:v>
                </c:pt>
                <c:pt idx="3316">
                  <c:v>0.92964262200000003</c:v>
                </c:pt>
                <c:pt idx="3317">
                  <c:v>0.940394442</c:v>
                </c:pt>
                <c:pt idx="3318">
                  <c:v>0.93095045799999998</c:v>
                </c:pt>
                <c:pt idx="3319">
                  <c:v>0.93451146699999998</c:v>
                </c:pt>
                <c:pt idx="3320">
                  <c:v>0.91479200400000005</c:v>
                </c:pt>
                <c:pt idx="3321">
                  <c:v>0.92857245300000002</c:v>
                </c:pt>
                <c:pt idx="3322">
                  <c:v>0.93828917999999994</c:v>
                </c:pt>
                <c:pt idx="3323">
                  <c:v>0.93002090699999995</c:v>
                </c:pt>
                <c:pt idx="3324">
                  <c:v>0.94049174800000002</c:v>
                </c:pt>
                <c:pt idx="3325">
                  <c:v>0.93673070000000003</c:v>
                </c:pt>
                <c:pt idx="3326">
                  <c:v>0.91669428399999997</c:v>
                </c:pt>
                <c:pt idx="3327">
                  <c:v>0.94314414499999999</c:v>
                </c:pt>
                <c:pt idx="3328">
                  <c:v>0.93867943499999995</c:v>
                </c:pt>
                <c:pt idx="3329">
                  <c:v>0.92185003899999995</c:v>
                </c:pt>
                <c:pt idx="3330">
                  <c:v>0.93676169099999995</c:v>
                </c:pt>
                <c:pt idx="3331">
                  <c:v>0.92902879800000004</c:v>
                </c:pt>
                <c:pt idx="3332">
                  <c:v>0.77159260100000004</c:v>
                </c:pt>
                <c:pt idx="3333">
                  <c:v>0.82863953700000004</c:v>
                </c:pt>
                <c:pt idx="3334">
                  <c:v>0.85914191100000004</c:v>
                </c:pt>
                <c:pt idx="3335">
                  <c:v>0.85464141599999999</c:v>
                </c:pt>
                <c:pt idx="3336">
                  <c:v>0.88319344600000005</c:v>
                </c:pt>
                <c:pt idx="3337">
                  <c:v>0.86481760600000002</c:v>
                </c:pt>
                <c:pt idx="3338">
                  <c:v>0.90999852299999995</c:v>
                </c:pt>
                <c:pt idx="3339">
                  <c:v>0.91232573100000003</c:v>
                </c:pt>
                <c:pt idx="3340">
                  <c:v>0.91945872100000003</c:v>
                </c:pt>
                <c:pt idx="3341">
                  <c:v>0.91523768699999997</c:v>
                </c:pt>
                <c:pt idx="3342">
                  <c:v>0.914957087</c:v>
                </c:pt>
                <c:pt idx="3343">
                  <c:v>0.89909296999999999</c:v>
                </c:pt>
                <c:pt idx="3344">
                  <c:v>0.91844976199999995</c:v>
                </c:pt>
                <c:pt idx="3345">
                  <c:v>0.92617471699999998</c:v>
                </c:pt>
                <c:pt idx="3346">
                  <c:v>0.91367595800000001</c:v>
                </c:pt>
                <c:pt idx="3347">
                  <c:v>0.93162589699999998</c:v>
                </c:pt>
                <c:pt idx="3348">
                  <c:v>0.899971988</c:v>
                </c:pt>
                <c:pt idx="3349">
                  <c:v>0.94319571800000002</c:v>
                </c:pt>
                <c:pt idx="3350">
                  <c:v>0.92556972900000001</c:v>
                </c:pt>
                <c:pt idx="3351">
                  <c:v>0.93425764</c:v>
                </c:pt>
                <c:pt idx="3352">
                  <c:v>0.92335532300000001</c:v>
                </c:pt>
                <c:pt idx="3353">
                  <c:v>0.92665705399999998</c:v>
                </c:pt>
                <c:pt idx="3354">
                  <c:v>0.92221779599999998</c:v>
                </c:pt>
                <c:pt idx="3355">
                  <c:v>0.91968280300000005</c:v>
                </c:pt>
                <c:pt idx="3356">
                  <c:v>0.93380094499999999</c:v>
                </c:pt>
                <c:pt idx="3357">
                  <c:v>0.93456720500000001</c:v>
                </c:pt>
                <c:pt idx="3358">
                  <c:v>0.94197784699999998</c:v>
                </c:pt>
                <c:pt idx="3359">
                  <c:v>0.94282354999999995</c:v>
                </c:pt>
                <c:pt idx="3360">
                  <c:v>0.93317151399999998</c:v>
                </c:pt>
                <c:pt idx="3361">
                  <c:v>0.90825128499999996</c:v>
                </c:pt>
                <c:pt idx="3362">
                  <c:v>0.93018140800000004</c:v>
                </c:pt>
                <c:pt idx="3363">
                  <c:v>0.92630246599999999</c:v>
                </c:pt>
                <c:pt idx="3364">
                  <c:v>0.91571292199999998</c:v>
                </c:pt>
                <c:pt idx="3365">
                  <c:v>0.93079236899999995</c:v>
                </c:pt>
                <c:pt idx="3366">
                  <c:v>0.93660169299999996</c:v>
                </c:pt>
                <c:pt idx="3367">
                  <c:v>0.93597477500000004</c:v>
                </c:pt>
                <c:pt idx="3368">
                  <c:v>0.92141227599999997</c:v>
                </c:pt>
                <c:pt idx="3369">
                  <c:v>0.93899714599999995</c:v>
                </c:pt>
                <c:pt idx="3370">
                  <c:v>0.93882206000000001</c:v>
                </c:pt>
                <c:pt idx="3371">
                  <c:v>0.93028871899999999</c:v>
                </c:pt>
                <c:pt idx="3372">
                  <c:v>0.93921285799999998</c:v>
                </c:pt>
                <c:pt idx="3373">
                  <c:v>0.93377395200000002</c:v>
                </c:pt>
                <c:pt idx="3374">
                  <c:v>0.93249110800000001</c:v>
                </c:pt>
                <c:pt idx="3375">
                  <c:v>0.92610050099999996</c:v>
                </c:pt>
                <c:pt idx="3376">
                  <c:v>0.92874501600000003</c:v>
                </c:pt>
                <c:pt idx="3377">
                  <c:v>0.94238797799999996</c:v>
                </c:pt>
                <c:pt idx="3378">
                  <c:v>0.94179134200000003</c:v>
                </c:pt>
                <c:pt idx="3379">
                  <c:v>0.92788563499999999</c:v>
                </c:pt>
                <c:pt idx="3380">
                  <c:v>0.92240765599999996</c:v>
                </c:pt>
                <c:pt idx="3381">
                  <c:v>0.77988714800000003</c:v>
                </c:pt>
                <c:pt idx="3382">
                  <c:v>0.82114869300000004</c:v>
                </c:pt>
                <c:pt idx="3383">
                  <c:v>0.83373765099999997</c:v>
                </c:pt>
                <c:pt idx="3384">
                  <c:v>0.88769293800000004</c:v>
                </c:pt>
                <c:pt idx="3385">
                  <c:v>0.89168156799999998</c:v>
                </c:pt>
                <c:pt idx="3386">
                  <c:v>0.89792609099999998</c:v>
                </c:pt>
                <c:pt idx="3387">
                  <c:v>0.88764158699999995</c:v>
                </c:pt>
                <c:pt idx="3388">
                  <c:v>0.87809954000000001</c:v>
                </c:pt>
                <c:pt idx="3389">
                  <c:v>0.91603535400000002</c:v>
                </c:pt>
                <c:pt idx="3390">
                  <c:v>0.89581724200000001</c:v>
                </c:pt>
                <c:pt idx="3391">
                  <c:v>0.91139954000000001</c:v>
                </c:pt>
                <c:pt idx="3392">
                  <c:v>0.90373031400000003</c:v>
                </c:pt>
                <c:pt idx="3393">
                  <c:v>0.93224079699999995</c:v>
                </c:pt>
                <c:pt idx="3394">
                  <c:v>0.93028096999999998</c:v>
                </c:pt>
                <c:pt idx="3395">
                  <c:v>0.90614910599999998</c:v>
                </c:pt>
                <c:pt idx="3396">
                  <c:v>0.92633275900000001</c:v>
                </c:pt>
                <c:pt idx="3397">
                  <c:v>0.93422095599999999</c:v>
                </c:pt>
                <c:pt idx="3398">
                  <c:v>0.91758926100000004</c:v>
                </c:pt>
                <c:pt idx="3399">
                  <c:v>0.92164306500000004</c:v>
                </c:pt>
                <c:pt idx="3400">
                  <c:v>0.92455156500000002</c:v>
                </c:pt>
                <c:pt idx="3401">
                  <c:v>0.93625627499999997</c:v>
                </c:pt>
                <c:pt idx="3402">
                  <c:v>0.93751377300000005</c:v>
                </c:pt>
                <c:pt idx="3403">
                  <c:v>0.92677883900000002</c:v>
                </c:pt>
                <c:pt idx="3404">
                  <c:v>0.92263829100000005</c:v>
                </c:pt>
                <c:pt idx="3405">
                  <c:v>0.91402032200000005</c:v>
                </c:pt>
                <c:pt idx="3406">
                  <c:v>0.92291580299999998</c:v>
                </c:pt>
                <c:pt idx="3407">
                  <c:v>0.913243217</c:v>
                </c:pt>
                <c:pt idx="3408">
                  <c:v>0.92064198100000005</c:v>
                </c:pt>
                <c:pt idx="3409">
                  <c:v>0.92248786299999996</c:v>
                </c:pt>
                <c:pt idx="3410">
                  <c:v>0.93377203600000003</c:v>
                </c:pt>
                <c:pt idx="3411">
                  <c:v>0.93008236700000002</c:v>
                </c:pt>
                <c:pt idx="3412">
                  <c:v>0.91815811700000005</c:v>
                </c:pt>
                <c:pt idx="3413">
                  <c:v>0.941545521</c:v>
                </c:pt>
                <c:pt idx="3414">
                  <c:v>0.932904599</c:v>
                </c:pt>
                <c:pt idx="3415">
                  <c:v>0.934928537</c:v>
                </c:pt>
                <c:pt idx="3416">
                  <c:v>0.94161241500000004</c:v>
                </c:pt>
                <c:pt idx="3417">
                  <c:v>0.93297768699999994</c:v>
                </c:pt>
                <c:pt idx="3418">
                  <c:v>0.94099363700000005</c:v>
                </c:pt>
                <c:pt idx="3419">
                  <c:v>0.93757575800000004</c:v>
                </c:pt>
                <c:pt idx="3420">
                  <c:v>0.93739780299999997</c:v>
                </c:pt>
                <c:pt idx="3421">
                  <c:v>0.925615717</c:v>
                </c:pt>
                <c:pt idx="3422">
                  <c:v>0.93909878599999996</c:v>
                </c:pt>
                <c:pt idx="3423">
                  <c:v>0.90895272500000002</c:v>
                </c:pt>
                <c:pt idx="3424">
                  <c:v>0.93550914500000004</c:v>
                </c:pt>
                <c:pt idx="3425">
                  <c:v>0.93006323300000004</c:v>
                </c:pt>
                <c:pt idx="3426">
                  <c:v>0.933567539</c:v>
                </c:pt>
                <c:pt idx="3427">
                  <c:v>0.92549657699999999</c:v>
                </c:pt>
                <c:pt idx="3428">
                  <c:v>0.92957564999999998</c:v>
                </c:pt>
                <c:pt idx="3429">
                  <c:v>0.91144782300000005</c:v>
                </c:pt>
                <c:pt idx="3430">
                  <c:v>0.76862777000000004</c:v>
                </c:pt>
                <c:pt idx="3431">
                  <c:v>0.80183970500000001</c:v>
                </c:pt>
                <c:pt idx="3432">
                  <c:v>0.82755252099999999</c:v>
                </c:pt>
                <c:pt idx="3433">
                  <c:v>0.87887228799999995</c:v>
                </c:pt>
                <c:pt idx="3434">
                  <c:v>0.88633335700000004</c:v>
                </c:pt>
                <c:pt idx="3435">
                  <c:v>0.90376582599999999</c:v>
                </c:pt>
                <c:pt idx="3436">
                  <c:v>0.89807762999999996</c:v>
                </c:pt>
                <c:pt idx="3437">
                  <c:v>0.90696284000000005</c:v>
                </c:pt>
                <c:pt idx="3438">
                  <c:v>0.91683247199999995</c:v>
                </c:pt>
                <c:pt idx="3439">
                  <c:v>0.90821730499999997</c:v>
                </c:pt>
                <c:pt idx="3440">
                  <c:v>0.90609900600000004</c:v>
                </c:pt>
                <c:pt idx="3441">
                  <c:v>0.92382659199999995</c:v>
                </c:pt>
                <c:pt idx="3442">
                  <c:v>0.92761352100000005</c:v>
                </c:pt>
                <c:pt idx="3443">
                  <c:v>0.908755541</c:v>
                </c:pt>
                <c:pt idx="3444">
                  <c:v>0.93210908599999998</c:v>
                </c:pt>
                <c:pt idx="3445">
                  <c:v>0.90608432100000003</c:v>
                </c:pt>
                <c:pt idx="3446">
                  <c:v>0.90998837700000001</c:v>
                </c:pt>
                <c:pt idx="3447">
                  <c:v>0.91238467300000003</c:v>
                </c:pt>
                <c:pt idx="3448">
                  <c:v>0.93586673399999998</c:v>
                </c:pt>
                <c:pt idx="3449">
                  <c:v>0.917404636</c:v>
                </c:pt>
                <c:pt idx="3450">
                  <c:v>0.92827678899999999</c:v>
                </c:pt>
                <c:pt idx="3451">
                  <c:v>0.91149281000000004</c:v>
                </c:pt>
                <c:pt idx="3452">
                  <c:v>0.93562936100000005</c:v>
                </c:pt>
                <c:pt idx="3453">
                  <c:v>0.93201190099999998</c:v>
                </c:pt>
                <c:pt idx="3454">
                  <c:v>0.91755042600000003</c:v>
                </c:pt>
                <c:pt idx="3455">
                  <c:v>0.93566028400000001</c:v>
                </c:pt>
                <c:pt idx="3456">
                  <c:v>0.92608430799999997</c:v>
                </c:pt>
                <c:pt idx="3457">
                  <c:v>0.92654526199999998</c:v>
                </c:pt>
                <c:pt idx="3458">
                  <c:v>0.92556811000000005</c:v>
                </c:pt>
                <c:pt idx="3459">
                  <c:v>0.92902824799999995</c:v>
                </c:pt>
                <c:pt idx="3460">
                  <c:v>0.93379762499999996</c:v>
                </c:pt>
                <c:pt idx="3461">
                  <c:v>0.93524921100000002</c:v>
                </c:pt>
                <c:pt idx="3462">
                  <c:v>0.92472115099999996</c:v>
                </c:pt>
                <c:pt idx="3463">
                  <c:v>0.93752923899999996</c:v>
                </c:pt>
                <c:pt idx="3464">
                  <c:v>0.93654210500000001</c:v>
                </c:pt>
                <c:pt idx="3465">
                  <c:v>0.92004984499999998</c:v>
                </c:pt>
                <c:pt idx="3466">
                  <c:v>0.92618305700000003</c:v>
                </c:pt>
                <c:pt idx="3467">
                  <c:v>0.93218481200000003</c:v>
                </c:pt>
                <c:pt idx="3468">
                  <c:v>0.922291254</c:v>
                </c:pt>
                <c:pt idx="3469">
                  <c:v>0.91507723900000004</c:v>
                </c:pt>
                <c:pt idx="3470">
                  <c:v>0.90803315900000003</c:v>
                </c:pt>
                <c:pt idx="3471">
                  <c:v>0.92983641500000003</c:v>
                </c:pt>
                <c:pt idx="3472">
                  <c:v>0.91593528800000001</c:v>
                </c:pt>
                <c:pt idx="3473">
                  <c:v>0.94020167300000002</c:v>
                </c:pt>
                <c:pt idx="3474">
                  <c:v>0.91244303500000001</c:v>
                </c:pt>
                <c:pt idx="3475">
                  <c:v>0.94327213300000001</c:v>
                </c:pt>
                <c:pt idx="3476">
                  <c:v>0.94205854300000003</c:v>
                </c:pt>
                <c:pt idx="3477">
                  <c:v>0.93504625799999996</c:v>
                </c:pt>
                <c:pt idx="3478">
                  <c:v>0.93364362999999995</c:v>
                </c:pt>
                <c:pt idx="3479">
                  <c:v>0.750231227</c:v>
                </c:pt>
                <c:pt idx="3480">
                  <c:v>0.82033964999999998</c:v>
                </c:pt>
                <c:pt idx="3481">
                  <c:v>0.84514896500000003</c:v>
                </c:pt>
                <c:pt idx="3482">
                  <c:v>0.86869273300000005</c:v>
                </c:pt>
                <c:pt idx="3483">
                  <c:v>0.88215059399999995</c:v>
                </c:pt>
                <c:pt idx="3484">
                  <c:v>0.892902478</c:v>
                </c:pt>
                <c:pt idx="3485">
                  <c:v>0.89286536500000002</c:v>
                </c:pt>
                <c:pt idx="3486">
                  <c:v>0.91502765900000005</c:v>
                </c:pt>
                <c:pt idx="3487">
                  <c:v>0.91997567599999996</c:v>
                </c:pt>
                <c:pt idx="3488">
                  <c:v>0.92237024700000003</c:v>
                </c:pt>
                <c:pt idx="3489">
                  <c:v>0.91290954400000002</c:v>
                </c:pt>
                <c:pt idx="3490">
                  <c:v>0.89592851799999995</c:v>
                </c:pt>
                <c:pt idx="3491">
                  <c:v>0.90422285099999999</c:v>
                </c:pt>
                <c:pt idx="3492">
                  <c:v>0.92549954099999998</c:v>
                </c:pt>
                <c:pt idx="3493">
                  <c:v>0.90413936800000005</c:v>
                </c:pt>
                <c:pt idx="3494">
                  <c:v>0.91141631199999995</c:v>
                </c:pt>
                <c:pt idx="3495">
                  <c:v>0.93352316999999996</c:v>
                </c:pt>
                <c:pt idx="3496">
                  <c:v>0.91398822199999996</c:v>
                </c:pt>
                <c:pt idx="3497">
                  <c:v>0.92629257700000001</c:v>
                </c:pt>
                <c:pt idx="3498">
                  <c:v>0.93931114599999999</c:v>
                </c:pt>
                <c:pt idx="3499">
                  <c:v>0.90964140000000004</c:v>
                </c:pt>
                <c:pt idx="3500">
                  <c:v>0.929934029</c:v>
                </c:pt>
                <c:pt idx="3501">
                  <c:v>0.912598146</c:v>
                </c:pt>
                <c:pt idx="3502">
                  <c:v>0.93268733000000004</c:v>
                </c:pt>
                <c:pt idx="3503">
                  <c:v>0.90961197800000004</c:v>
                </c:pt>
                <c:pt idx="3504">
                  <c:v>0.92970102799999998</c:v>
                </c:pt>
                <c:pt idx="3505">
                  <c:v>0.919167014</c:v>
                </c:pt>
                <c:pt idx="3506">
                  <c:v>0.93987942199999996</c:v>
                </c:pt>
                <c:pt idx="3507">
                  <c:v>0.92317099199999997</c:v>
                </c:pt>
                <c:pt idx="3508">
                  <c:v>0.91502737099999998</c:v>
                </c:pt>
                <c:pt idx="3509">
                  <c:v>0.91590103300000003</c:v>
                </c:pt>
                <c:pt idx="3510">
                  <c:v>0.929279313</c:v>
                </c:pt>
                <c:pt idx="3511">
                  <c:v>0.91512349299999995</c:v>
                </c:pt>
                <c:pt idx="3512">
                  <c:v>0.94209008500000002</c:v>
                </c:pt>
                <c:pt idx="3513">
                  <c:v>0.93600733700000005</c:v>
                </c:pt>
                <c:pt idx="3514">
                  <c:v>0.92002567400000002</c:v>
                </c:pt>
                <c:pt idx="3515">
                  <c:v>0.94025813400000002</c:v>
                </c:pt>
                <c:pt idx="3516">
                  <c:v>0.91204243299999999</c:v>
                </c:pt>
                <c:pt idx="3517">
                  <c:v>0.93375055699999998</c:v>
                </c:pt>
                <c:pt idx="3518">
                  <c:v>0.93757303199999997</c:v>
                </c:pt>
                <c:pt idx="3519">
                  <c:v>0.93509470100000003</c:v>
                </c:pt>
                <c:pt idx="3520">
                  <c:v>0.93504873499999996</c:v>
                </c:pt>
                <c:pt idx="3521">
                  <c:v>0.94149020000000005</c:v>
                </c:pt>
                <c:pt idx="3522">
                  <c:v>0.92138436700000004</c:v>
                </c:pt>
                <c:pt idx="3523">
                  <c:v>0.94196281100000001</c:v>
                </c:pt>
                <c:pt idx="3524">
                  <c:v>0.93032542200000001</c:v>
                </c:pt>
                <c:pt idx="3525">
                  <c:v>0.91975335000000003</c:v>
                </c:pt>
                <c:pt idx="3526">
                  <c:v>0.92490718000000005</c:v>
                </c:pt>
                <c:pt idx="3527">
                  <c:v>0.93393887200000003</c:v>
                </c:pt>
                <c:pt idx="3528">
                  <c:v>0.77675181900000001</c:v>
                </c:pt>
                <c:pt idx="3529">
                  <c:v>0.79267704299999997</c:v>
                </c:pt>
                <c:pt idx="3530">
                  <c:v>0.85782070600000004</c:v>
                </c:pt>
                <c:pt idx="3531">
                  <c:v>0.863166286</c:v>
                </c:pt>
                <c:pt idx="3532">
                  <c:v>0.88356341800000004</c:v>
                </c:pt>
                <c:pt idx="3533">
                  <c:v>0.90617952599999996</c:v>
                </c:pt>
                <c:pt idx="3534">
                  <c:v>0.92214341600000005</c:v>
                </c:pt>
                <c:pt idx="3535">
                  <c:v>0.91642206400000004</c:v>
                </c:pt>
                <c:pt idx="3536">
                  <c:v>0.91392410499999999</c:v>
                </c:pt>
                <c:pt idx="3537">
                  <c:v>0.91478185000000001</c:v>
                </c:pt>
                <c:pt idx="3538">
                  <c:v>0.89668757899999996</c:v>
                </c:pt>
                <c:pt idx="3539">
                  <c:v>0.91747785500000001</c:v>
                </c:pt>
                <c:pt idx="3540">
                  <c:v>0.90771486199999996</c:v>
                </c:pt>
                <c:pt idx="3541">
                  <c:v>0.89691571299999995</c:v>
                </c:pt>
                <c:pt idx="3542">
                  <c:v>0.90321187000000003</c:v>
                </c:pt>
                <c:pt idx="3543">
                  <c:v>0.929280934</c:v>
                </c:pt>
                <c:pt idx="3544">
                  <c:v>0.91534060799999994</c:v>
                </c:pt>
                <c:pt idx="3545">
                  <c:v>0.93497008000000004</c:v>
                </c:pt>
                <c:pt idx="3546">
                  <c:v>0.93413670400000004</c:v>
                </c:pt>
                <c:pt idx="3547">
                  <c:v>0.93236600300000005</c:v>
                </c:pt>
                <c:pt idx="3548">
                  <c:v>0.92402242700000004</c:v>
                </c:pt>
                <c:pt idx="3549">
                  <c:v>0.92744330100000005</c:v>
                </c:pt>
                <c:pt idx="3550">
                  <c:v>0.93130332100000002</c:v>
                </c:pt>
                <c:pt idx="3551">
                  <c:v>0.93454652699999996</c:v>
                </c:pt>
                <c:pt idx="3552">
                  <c:v>0.92247795600000004</c:v>
                </c:pt>
                <c:pt idx="3553">
                  <c:v>0.92794450299999998</c:v>
                </c:pt>
                <c:pt idx="3554">
                  <c:v>0.92608473999999996</c:v>
                </c:pt>
                <c:pt idx="3555">
                  <c:v>0.93281403799999996</c:v>
                </c:pt>
                <c:pt idx="3556">
                  <c:v>0.90899476899999998</c:v>
                </c:pt>
                <c:pt idx="3557">
                  <c:v>0.92819191899999998</c:v>
                </c:pt>
                <c:pt idx="3558">
                  <c:v>0.93587488399999996</c:v>
                </c:pt>
                <c:pt idx="3559">
                  <c:v>0.93604472500000002</c:v>
                </c:pt>
                <c:pt idx="3560">
                  <c:v>0.93064186000000004</c:v>
                </c:pt>
                <c:pt idx="3561">
                  <c:v>0.93246694900000004</c:v>
                </c:pt>
                <c:pt idx="3562">
                  <c:v>0.92225821500000005</c:v>
                </c:pt>
                <c:pt idx="3563">
                  <c:v>0.93517437199999998</c:v>
                </c:pt>
                <c:pt idx="3564">
                  <c:v>0.93060721300000004</c:v>
                </c:pt>
                <c:pt idx="3565">
                  <c:v>0.94098127899999995</c:v>
                </c:pt>
                <c:pt idx="3566">
                  <c:v>0.93263342199999999</c:v>
                </c:pt>
                <c:pt idx="3567">
                  <c:v>0.926069323</c:v>
                </c:pt>
                <c:pt idx="3568">
                  <c:v>0.91271030200000003</c:v>
                </c:pt>
                <c:pt idx="3569">
                  <c:v>0.91130518699999996</c:v>
                </c:pt>
                <c:pt idx="3570">
                  <c:v>0.91294951800000002</c:v>
                </c:pt>
                <c:pt idx="3571">
                  <c:v>0.93900766400000002</c:v>
                </c:pt>
                <c:pt idx="3572">
                  <c:v>0.91423376300000003</c:v>
                </c:pt>
                <c:pt idx="3573">
                  <c:v>0.93137239299999997</c:v>
                </c:pt>
                <c:pt idx="3574">
                  <c:v>0.91805096900000005</c:v>
                </c:pt>
                <c:pt idx="3575">
                  <c:v>0.91559105100000004</c:v>
                </c:pt>
                <c:pt idx="3576">
                  <c:v>0.91113460199999996</c:v>
                </c:pt>
                <c:pt idx="3577">
                  <c:v>0.75890189600000002</c:v>
                </c:pt>
                <c:pt idx="3578">
                  <c:v>0.82776740299999996</c:v>
                </c:pt>
                <c:pt idx="3579">
                  <c:v>0.846090173</c:v>
                </c:pt>
                <c:pt idx="3580">
                  <c:v>0.866111254</c:v>
                </c:pt>
                <c:pt idx="3581">
                  <c:v>0.89409803499999996</c:v>
                </c:pt>
                <c:pt idx="3582">
                  <c:v>0.90336334500000004</c:v>
                </c:pt>
                <c:pt idx="3583">
                  <c:v>0.89695169399999997</c:v>
                </c:pt>
                <c:pt idx="3584">
                  <c:v>0.89327927799999995</c:v>
                </c:pt>
                <c:pt idx="3585">
                  <c:v>0.90521302400000003</c:v>
                </c:pt>
                <c:pt idx="3586">
                  <c:v>0.90276710400000004</c:v>
                </c:pt>
                <c:pt idx="3587">
                  <c:v>0.90808598799999996</c:v>
                </c:pt>
                <c:pt idx="3588">
                  <c:v>0.91697745399999997</c:v>
                </c:pt>
                <c:pt idx="3589">
                  <c:v>0.90244137000000002</c:v>
                </c:pt>
                <c:pt idx="3590">
                  <c:v>0.90410553199999999</c:v>
                </c:pt>
                <c:pt idx="3591">
                  <c:v>0.91183621999999998</c:v>
                </c:pt>
                <c:pt idx="3592">
                  <c:v>0.90958935600000002</c:v>
                </c:pt>
                <c:pt idx="3593">
                  <c:v>0.93312254800000005</c:v>
                </c:pt>
                <c:pt idx="3594">
                  <c:v>0.91140915199999994</c:v>
                </c:pt>
                <c:pt idx="3595">
                  <c:v>0.90849305199999997</c:v>
                </c:pt>
                <c:pt idx="3596">
                  <c:v>0.91938401000000003</c:v>
                </c:pt>
                <c:pt idx="3597">
                  <c:v>0.90696892399999995</c:v>
                </c:pt>
                <c:pt idx="3598">
                  <c:v>0.91117457099999999</c:v>
                </c:pt>
                <c:pt idx="3599">
                  <c:v>0.91099158800000002</c:v>
                </c:pt>
                <c:pt idx="3600">
                  <c:v>0.91544702300000003</c:v>
                </c:pt>
                <c:pt idx="3601">
                  <c:v>0.925935905</c:v>
                </c:pt>
                <c:pt idx="3602">
                  <c:v>0.91952454100000003</c:v>
                </c:pt>
                <c:pt idx="3603">
                  <c:v>0.91967698200000003</c:v>
                </c:pt>
                <c:pt idx="3604">
                  <c:v>0.92758878</c:v>
                </c:pt>
                <c:pt idx="3605">
                  <c:v>0.93723237800000003</c:v>
                </c:pt>
                <c:pt idx="3606">
                  <c:v>0.936997364</c:v>
                </c:pt>
                <c:pt idx="3607">
                  <c:v>0.94066413100000001</c:v>
                </c:pt>
                <c:pt idx="3608">
                  <c:v>0.91209694900000005</c:v>
                </c:pt>
                <c:pt idx="3609">
                  <c:v>0.92946702299999995</c:v>
                </c:pt>
                <c:pt idx="3610">
                  <c:v>0.92040333299999999</c:v>
                </c:pt>
                <c:pt idx="3611">
                  <c:v>0.92505409699999996</c:v>
                </c:pt>
                <c:pt idx="3612">
                  <c:v>0.93412416099999995</c:v>
                </c:pt>
                <c:pt idx="3613">
                  <c:v>0.93033542400000002</c:v>
                </c:pt>
                <c:pt idx="3614">
                  <c:v>0.93613218300000001</c:v>
                </c:pt>
                <c:pt idx="3615">
                  <c:v>0.93584748100000004</c:v>
                </c:pt>
                <c:pt idx="3616">
                  <c:v>0.93414657899999998</c:v>
                </c:pt>
                <c:pt idx="3617">
                  <c:v>0.93438229500000003</c:v>
                </c:pt>
                <c:pt idx="3618">
                  <c:v>0.91641133399999997</c:v>
                </c:pt>
                <c:pt idx="3619">
                  <c:v>0.92774188800000001</c:v>
                </c:pt>
                <c:pt idx="3620">
                  <c:v>0.94091886499999999</c:v>
                </c:pt>
                <c:pt idx="3621">
                  <c:v>0.92545629399999996</c:v>
                </c:pt>
                <c:pt idx="3622">
                  <c:v>0.94013902800000004</c:v>
                </c:pt>
                <c:pt idx="3623">
                  <c:v>0.92931606700000002</c:v>
                </c:pt>
                <c:pt idx="3624">
                  <c:v>0.92835253500000003</c:v>
                </c:pt>
                <c:pt idx="3625">
                  <c:v>0.90946004300000005</c:v>
                </c:pt>
                <c:pt idx="3626">
                  <c:v>0.78332446200000005</c:v>
                </c:pt>
                <c:pt idx="3627">
                  <c:v>0.81427856700000001</c:v>
                </c:pt>
                <c:pt idx="3628">
                  <c:v>0.82831650099999998</c:v>
                </c:pt>
                <c:pt idx="3629">
                  <c:v>0.85592527399999996</c:v>
                </c:pt>
                <c:pt idx="3630">
                  <c:v>0.88758599500000002</c:v>
                </c:pt>
                <c:pt idx="3631">
                  <c:v>0.90160376099999995</c:v>
                </c:pt>
                <c:pt idx="3632">
                  <c:v>0.90739729800000002</c:v>
                </c:pt>
                <c:pt idx="3633">
                  <c:v>0.91006537799999998</c:v>
                </c:pt>
                <c:pt idx="3634">
                  <c:v>0.90639412799999997</c:v>
                </c:pt>
                <c:pt idx="3635">
                  <c:v>0.911736094</c:v>
                </c:pt>
                <c:pt idx="3636">
                  <c:v>0.91525937499999999</c:v>
                </c:pt>
                <c:pt idx="3637">
                  <c:v>0.92978034499999995</c:v>
                </c:pt>
                <c:pt idx="3638">
                  <c:v>0.92684378199999995</c:v>
                </c:pt>
                <c:pt idx="3639">
                  <c:v>0.903642324</c:v>
                </c:pt>
                <c:pt idx="3640">
                  <c:v>0.91929324800000001</c:v>
                </c:pt>
                <c:pt idx="3641">
                  <c:v>0.93147024700000003</c:v>
                </c:pt>
                <c:pt idx="3642">
                  <c:v>0.92758937699999999</c:v>
                </c:pt>
                <c:pt idx="3643">
                  <c:v>0.923722237</c:v>
                </c:pt>
                <c:pt idx="3644">
                  <c:v>0.93054895100000001</c:v>
                </c:pt>
                <c:pt idx="3645">
                  <c:v>0.92237857400000001</c:v>
                </c:pt>
                <c:pt idx="3646">
                  <c:v>0.93416730999999997</c:v>
                </c:pt>
                <c:pt idx="3647">
                  <c:v>0.93254661100000003</c:v>
                </c:pt>
                <c:pt idx="3648">
                  <c:v>0.92701979599999995</c:v>
                </c:pt>
                <c:pt idx="3649">
                  <c:v>0.93585492000000003</c:v>
                </c:pt>
                <c:pt idx="3650">
                  <c:v>0.92920705100000001</c:v>
                </c:pt>
                <c:pt idx="3651">
                  <c:v>0.94414916900000001</c:v>
                </c:pt>
                <c:pt idx="3652">
                  <c:v>0.92947893699999995</c:v>
                </c:pt>
                <c:pt idx="3653">
                  <c:v>0.92716563799999996</c:v>
                </c:pt>
                <c:pt idx="3654">
                  <c:v>0.90858391900000002</c:v>
                </c:pt>
                <c:pt idx="3655">
                  <c:v>0.93852881799999999</c:v>
                </c:pt>
                <c:pt idx="3656">
                  <c:v>0.93726337599999998</c:v>
                </c:pt>
                <c:pt idx="3657">
                  <c:v>0.90716335999999997</c:v>
                </c:pt>
                <c:pt idx="3658">
                  <c:v>0.93749613600000004</c:v>
                </c:pt>
                <c:pt idx="3659">
                  <c:v>0.91181588499999999</c:v>
                </c:pt>
                <c:pt idx="3660">
                  <c:v>0.92458633999999995</c:v>
                </c:pt>
                <c:pt idx="3661">
                  <c:v>0.90099574400000004</c:v>
                </c:pt>
                <c:pt idx="3662">
                  <c:v>0.93607948399999996</c:v>
                </c:pt>
                <c:pt idx="3663">
                  <c:v>0.91764559300000004</c:v>
                </c:pt>
                <c:pt idx="3664">
                  <c:v>0.93771048199999996</c:v>
                </c:pt>
                <c:pt idx="3665">
                  <c:v>0.91167627900000003</c:v>
                </c:pt>
                <c:pt idx="3666">
                  <c:v>0.93875067099999998</c:v>
                </c:pt>
                <c:pt idx="3667">
                  <c:v>0.93139275600000004</c:v>
                </c:pt>
                <c:pt idx="3668">
                  <c:v>0.92309245500000003</c:v>
                </c:pt>
                <c:pt idx="3669">
                  <c:v>0.92705916600000005</c:v>
                </c:pt>
                <c:pt idx="3670">
                  <c:v>0.90911178299999995</c:v>
                </c:pt>
                <c:pt idx="3671">
                  <c:v>0.92782478199999996</c:v>
                </c:pt>
                <c:pt idx="3672">
                  <c:v>0.93265393799999996</c:v>
                </c:pt>
                <c:pt idx="3673">
                  <c:v>0.93749801600000005</c:v>
                </c:pt>
                <c:pt idx="3674">
                  <c:v>0.93434772799999999</c:v>
                </c:pt>
                <c:pt idx="3675">
                  <c:v>0.76434264799999996</c:v>
                </c:pt>
                <c:pt idx="3676">
                  <c:v>0.83127163299999995</c:v>
                </c:pt>
                <c:pt idx="3677">
                  <c:v>0.83049509200000005</c:v>
                </c:pt>
                <c:pt idx="3678">
                  <c:v>0.87990702899999995</c:v>
                </c:pt>
                <c:pt idx="3679">
                  <c:v>0.88298405999999996</c:v>
                </c:pt>
                <c:pt idx="3680">
                  <c:v>0.88217681800000003</c:v>
                </c:pt>
                <c:pt idx="3681">
                  <c:v>0.87928164099999995</c:v>
                </c:pt>
                <c:pt idx="3682">
                  <c:v>0.895806836</c:v>
                </c:pt>
                <c:pt idx="3683">
                  <c:v>0.920167454</c:v>
                </c:pt>
                <c:pt idx="3684">
                  <c:v>0.90606075399999997</c:v>
                </c:pt>
                <c:pt idx="3685">
                  <c:v>0.92170524899999995</c:v>
                </c:pt>
                <c:pt idx="3686">
                  <c:v>0.89816856899999997</c:v>
                </c:pt>
                <c:pt idx="3687">
                  <c:v>0.92446149799999999</c:v>
                </c:pt>
                <c:pt idx="3688">
                  <c:v>0.919358326</c:v>
                </c:pt>
                <c:pt idx="3689">
                  <c:v>0.93064694299999995</c:v>
                </c:pt>
                <c:pt idx="3690">
                  <c:v>0.90667238500000003</c:v>
                </c:pt>
                <c:pt idx="3691">
                  <c:v>0.90300186800000004</c:v>
                </c:pt>
                <c:pt idx="3692">
                  <c:v>0.91246184500000005</c:v>
                </c:pt>
                <c:pt idx="3693">
                  <c:v>0.935517563</c:v>
                </c:pt>
                <c:pt idx="3694">
                  <c:v>0.93358047200000005</c:v>
                </c:pt>
                <c:pt idx="3695">
                  <c:v>0.938503702</c:v>
                </c:pt>
                <c:pt idx="3696">
                  <c:v>0.93063095299999998</c:v>
                </c:pt>
                <c:pt idx="3697">
                  <c:v>0.90675685299999997</c:v>
                </c:pt>
                <c:pt idx="3698">
                  <c:v>0.929049338</c:v>
                </c:pt>
                <c:pt idx="3699">
                  <c:v>0.91632092099999995</c:v>
                </c:pt>
                <c:pt idx="3700">
                  <c:v>0.93383228200000001</c:v>
                </c:pt>
                <c:pt idx="3701">
                  <c:v>0.94246910100000003</c:v>
                </c:pt>
                <c:pt idx="3702">
                  <c:v>0.93103417700000002</c:v>
                </c:pt>
                <c:pt idx="3703">
                  <c:v>0.92085813999999999</c:v>
                </c:pt>
                <c:pt idx="3704">
                  <c:v>0.93784369000000001</c:v>
                </c:pt>
                <c:pt idx="3705">
                  <c:v>0.93407138199999995</c:v>
                </c:pt>
                <c:pt idx="3706">
                  <c:v>0.93506815200000004</c:v>
                </c:pt>
                <c:pt idx="3707">
                  <c:v>0.92085812700000003</c:v>
                </c:pt>
                <c:pt idx="3708">
                  <c:v>0.93824486799999995</c:v>
                </c:pt>
                <c:pt idx="3709">
                  <c:v>0.92436392199999995</c:v>
                </c:pt>
                <c:pt idx="3710">
                  <c:v>0.93496603199999995</c:v>
                </c:pt>
                <c:pt idx="3711">
                  <c:v>0.93108631900000005</c:v>
                </c:pt>
                <c:pt idx="3712">
                  <c:v>0.93136706999999996</c:v>
                </c:pt>
                <c:pt idx="3713">
                  <c:v>0.92155816599999996</c:v>
                </c:pt>
                <c:pt idx="3714">
                  <c:v>0.937183506</c:v>
                </c:pt>
                <c:pt idx="3715">
                  <c:v>0.93064841099999995</c:v>
                </c:pt>
                <c:pt idx="3716">
                  <c:v>0.93525835300000004</c:v>
                </c:pt>
                <c:pt idx="3717">
                  <c:v>0.91935803800000004</c:v>
                </c:pt>
                <c:pt idx="3718">
                  <c:v>0.91987582000000001</c:v>
                </c:pt>
                <c:pt idx="3719">
                  <c:v>0.92135707200000005</c:v>
                </c:pt>
                <c:pt idx="3720">
                  <c:v>0.93516496999999998</c:v>
                </c:pt>
                <c:pt idx="3721">
                  <c:v>0.935035159</c:v>
                </c:pt>
                <c:pt idx="3722">
                  <c:v>0.93587914500000002</c:v>
                </c:pt>
                <c:pt idx="3723">
                  <c:v>0.93662061200000002</c:v>
                </c:pt>
                <c:pt idx="3724">
                  <c:v>0.74448753499999998</c:v>
                </c:pt>
                <c:pt idx="3725">
                  <c:v>0.83331986599999996</c:v>
                </c:pt>
                <c:pt idx="3726">
                  <c:v>0.83843700899999996</c:v>
                </c:pt>
                <c:pt idx="3727">
                  <c:v>0.85163882999999996</c:v>
                </c:pt>
                <c:pt idx="3728">
                  <c:v>0.88402902299999997</c:v>
                </c:pt>
                <c:pt idx="3729">
                  <c:v>0.90194509300000003</c:v>
                </c:pt>
                <c:pt idx="3730">
                  <c:v>0.90515668999999999</c:v>
                </c:pt>
                <c:pt idx="3731">
                  <c:v>0.88988173699999995</c:v>
                </c:pt>
                <c:pt idx="3732">
                  <c:v>0.91001260900000003</c:v>
                </c:pt>
                <c:pt idx="3733">
                  <c:v>0.90835953999999997</c:v>
                </c:pt>
                <c:pt idx="3734">
                  <c:v>0.92268072999999995</c:v>
                </c:pt>
                <c:pt idx="3735">
                  <c:v>0.933642368</c:v>
                </c:pt>
                <c:pt idx="3736">
                  <c:v>0.92199925400000005</c:v>
                </c:pt>
                <c:pt idx="3737">
                  <c:v>0.91802625400000004</c:v>
                </c:pt>
                <c:pt idx="3738">
                  <c:v>0.91717411000000004</c:v>
                </c:pt>
                <c:pt idx="3739">
                  <c:v>0.92112122799999996</c:v>
                </c:pt>
                <c:pt idx="3740">
                  <c:v>0.92842629799999998</c:v>
                </c:pt>
                <c:pt idx="3741">
                  <c:v>0.89808470200000001</c:v>
                </c:pt>
                <c:pt idx="3742">
                  <c:v>0.93510525899999997</c:v>
                </c:pt>
                <c:pt idx="3743">
                  <c:v>0.91862258200000002</c:v>
                </c:pt>
                <c:pt idx="3744">
                  <c:v>0.91727915800000004</c:v>
                </c:pt>
                <c:pt idx="3745">
                  <c:v>0.92979959899999998</c:v>
                </c:pt>
                <c:pt idx="3746">
                  <c:v>0.90555012999999995</c:v>
                </c:pt>
                <c:pt idx="3747">
                  <c:v>0.93242962799999995</c:v>
                </c:pt>
                <c:pt idx="3748">
                  <c:v>0.92629665900000002</c:v>
                </c:pt>
                <c:pt idx="3749">
                  <c:v>0.92079167399999995</c:v>
                </c:pt>
                <c:pt idx="3750">
                  <c:v>0.91212274999999998</c:v>
                </c:pt>
                <c:pt idx="3751">
                  <c:v>0.93815362700000005</c:v>
                </c:pt>
                <c:pt idx="3752">
                  <c:v>0.92798199299999995</c:v>
                </c:pt>
                <c:pt idx="3753">
                  <c:v>0.930238381</c:v>
                </c:pt>
                <c:pt idx="3754">
                  <c:v>0.92689282699999997</c:v>
                </c:pt>
                <c:pt idx="3755">
                  <c:v>0.92136824900000003</c:v>
                </c:pt>
                <c:pt idx="3756">
                  <c:v>0.92600649800000001</c:v>
                </c:pt>
                <c:pt idx="3757">
                  <c:v>0.938480549</c:v>
                </c:pt>
                <c:pt idx="3758">
                  <c:v>0.92043848399999995</c:v>
                </c:pt>
                <c:pt idx="3759">
                  <c:v>0.91331386199999998</c:v>
                </c:pt>
                <c:pt idx="3760">
                  <c:v>0.93366832700000002</c:v>
                </c:pt>
                <c:pt idx="3761">
                  <c:v>0.92548788500000001</c:v>
                </c:pt>
                <c:pt idx="3762">
                  <c:v>0.93118120599999998</c:v>
                </c:pt>
                <c:pt idx="3763">
                  <c:v>0.93194154200000001</c:v>
                </c:pt>
                <c:pt idx="3764">
                  <c:v>0.93201016999999997</c:v>
                </c:pt>
                <c:pt idx="3765">
                  <c:v>0.92056226399999996</c:v>
                </c:pt>
                <c:pt idx="3766">
                  <c:v>0.93073769699999997</c:v>
                </c:pt>
                <c:pt idx="3767">
                  <c:v>0.91252698399999999</c:v>
                </c:pt>
                <c:pt idx="3768">
                  <c:v>0.93569641800000003</c:v>
                </c:pt>
                <c:pt idx="3769">
                  <c:v>0.93486968199999998</c:v>
                </c:pt>
                <c:pt idx="3770">
                  <c:v>0.92747031999999996</c:v>
                </c:pt>
                <c:pt idx="3771">
                  <c:v>0.93492905400000004</c:v>
                </c:pt>
                <c:pt idx="3772">
                  <c:v>0.92274489800000004</c:v>
                </c:pt>
                <c:pt idx="3773">
                  <c:v>0.76783074299999998</c:v>
                </c:pt>
                <c:pt idx="3774">
                  <c:v>0.83424629500000003</c:v>
                </c:pt>
                <c:pt idx="3775">
                  <c:v>0.84848464999999995</c:v>
                </c:pt>
                <c:pt idx="3776">
                  <c:v>0.86368744799999997</c:v>
                </c:pt>
                <c:pt idx="3777">
                  <c:v>0.88672469600000003</c:v>
                </c:pt>
                <c:pt idx="3778">
                  <c:v>0.90230501699999999</c:v>
                </c:pt>
                <c:pt idx="3779">
                  <c:v>0.90871574300000002</c:v>
                </c:pt>
                <c:pt idx="3780">
                  <c:v>0.91205850899999996</c:v>
                </c:pt>
                <c:pt idx="3781">
                  <c:v>0.91558684300000004</c:v>
                </c:pt>
                <c:pt idx="3782">
                  <c:v>0.91048174400000004</c:v>
                </c:pt>
                <c:pt idx="3783">
                  <c:v>0.89274952500000004</c:v>
                </c:pt>
                <c:pt idx="3784">
                  <c:v>0.92356489399999997</c:v>
                </c:pt>
                <c:pt idx="3785">
                  <c:v>0.92108398199999997</c:v>
                </c:pt>
                <c:pt idx="3786">
                  <c:v>0.92342778599999997</c:v>
                </c:pt>
                <c:pt idx="3787">
                  <c:v>0.930322761</c:v>
                </c:pt>
                <c:pt idx="3788">
                  <c:v>0.92863731999999999</c:v>
                </c:pt>
                <c:pt idx="3789">
                  <c:v>0.90543199799999996</c:v>
                </c:pt>
                <c:pt idx="3790">
                  <c:v>0.93036287200000001</c:v>
                </c:pt>
                <c:pt idx="3791">
                  <c:v>0.93133202500000001</c:v>
                </c:pt>
                <c:pt idx="3792">
                  <c:v>0.929069166</c:v>
                </c:pt>
                <c:pt idx="3793">
                  <c:v>0.92147354800000003</c:v>
                </c:pt>
                <c:pt idx="3794">
                  <c:v>0.91542213900000002</c:v>
                </c:pt>
                <c:pt idx="3795">
                  <c:v>0.93217132400000002</c:v>
                </c:pt>
                <c:pt idx="3796">
                  <c:v>0.93563612699999998</c:v>
                </c:pt>
                <c:pt idx="3797">
                  <c:v>0.92154350200000001</c:v>
                </c:pt>
                <c:pt idx="3798">
                  <c:v>0.92123241899999997</c:v>
                </c:pt>
                <c:pt idx="3799">
                  <c:v>0.90425079799999997</c:v>
                </c:pt>
                <c:pt idx="3800">
                  <c:v>0.92157672599999996</c:v>
                </c:pt>
                <c:pt idx="3801">
                  <c:v>0.93910047799999996</c:v>
                </c:pt>
                <c:pt idx="3802">
                  <c:v>0.90940265300000001</c:v>
                </c:pt>
                <c:pt idx="3803">
                  <c:v>0.91019929399999999</c:v>
                </c:pt>
                <c:pt idx="3804">
                  <c:v>0.92742037399999999</c:v>
                </c:pt>
                <c:pt idx="3805">
                  <c:v>0.93204085699999994</c:v>
                </c:pt>
                <c:pt idx="3806">
                  <c:v>0.93459255500000005</c:v>
                </c:pt>
                <c:pt idx="3807">
                  <c:v>0.92990401499999997</c:v>
                </c:pt>
                <c:pt idx="3808">
                  <c:v>0.92006155000000001</c:v>
                </c:pt>
                <c:pt idx="3809">
                  <c:v>0.914882529</c:v>
                </c:pt>
                <c:pt idx="3810">
                  <c:v>0.91666998200000005</c:v>
                </c:pt>
                <c:pt idx="3811">
                  <c:v>0.93586360000000002</c:v>
                </c:pt>
                <c:pt idx="3812">
                  <c:v>0.92089684100000002</c:v>
                </c:pt>
                <c:pt idx="3813">
                  <c:v>0.91399771299999999</c:v>
                </c:pt>
                <c:pt idx="3814">
                  <c:v>0.92518341299999995</c:v>
                </c:pt>
                <c:pt idx="3815">
                  <c:v>0.91257828100000005</c:v>
                </c:pt>
                <c:pt idx="3816">
                  <c:v>0.93865301599999995</c:v>
                </c:pt>
                <c:pt idx="3817">
                  <c:v>0.93699562800000002</c:v>
                </c:pt>
                <c:pt idx="3818">
                  <c:v>0.92496735299999999</c:v>
                </c:pt>
                <c:pt idx="3819">
                  <c:v>0.93094347499999996</c:v>
                </c:pt>
                <c:pt idx="3820">
                  <c:v>0.92305557800000004</c:v>
                </c:pt>
                <c:pt idx="3821">
                  <c:v>0.91834528400000004</c:v>
                </c:pt>
                <c:pt idx="3822">
                  <c:v>0.77437289200000003</c:v>
                </c:pt>
                <c:pt idx="3823">
                  <c:v>0.81058390800000002</c:v>
                </c:pt>
                <c:pt idx="3824">
                  <c:v>0.851659253</c:v>
                </c:pt>
                <c:pt idx="3825">
                  <c:v>0.87866818499999999</c:v>
                </c:pt>
                <c:pt idx="3826">
                  <c:v>0.86775139800000001</c:v>
                </c:pt>
                <c:pt idx="3827">
                  <c:v>0.89701814899999999</c:v>
                </c:pt>
                <c:pt idx="3828">
                  <c:v>0.90543764800000004</c:v>
                </c:pt>
                <c:pt idx="3829">
                  <c:v>0.91657987900000004</c:v>
                </c:pt>
                <c:pt idx="3830">
                  <c:v>0.90924787699999998</c:v>
                </c:pt>
                <c:pt idx="3831">
                  <c:v>0.89067037100000002</c:v>
                </c:pt>
                <c:pt idx="3832">
                  <c:v>0.91902537799999995</c:v>
                </c:pt>
                <c:pt idx="3833">
                  <c:v>0.91428470399999995</c:v>
                </c:pt>
                <c:pt idx="3834">
                  <c:v>0.935146543</c:v>
                </c:pt>
                <c:pt idx="3835">
                  <c:v>0.90914807500000006</c:v>
                </c:pt>
                <c:pt idx="3836">
                  <c:v>0.92408669099999996</c:v>
                </c:pt>
                <c:pt idx="3837">
                  <c:v>0.91816883599999999</c:v>
                </c:pt>
                <c:pt idx="3838">
                  <c:v>0.91190797499999998</c:v>
                </c:pt>
                <c:pt idx="3839">
                  <c:v>0.92273332699999999</c:v>
                </c:pt>
                <c:pt idx="3840">
                  <c:v>0.90638134100000001</c:v>
                </c:pt>
                <c:pt idx="3841">
                  <c:v>0.92447068200000004</c:v>
                </c:pt>
                <c:pt idx="3842">
                  <c:v>0.92336040600000002</c:v>
                </c:pt>
                <c:pt idx="3843">
                  <c:v>0.91674819500000004</c:v>
                </c:pt>
                <c:pt idx="3844">
                  <c:v>0.92103281800000003</c:v>
                </c:pt>
                <c:pt idx="3845">
                  <c:v>0.91845575999999995</c:v>
                </c:pt>
                <c:pt idx="3846">
                  <c:v>0.91075569300000003</c:v>
                </c:pt>
                <c:pt idx="3847">
                  <c:v>0.91377754899999997</c:v>
                </c:pt>
                <c:pt idx="3848">
                  <c:v>0.93713362</c:v>
                </c:pt>
                <c:pt idx="3849">
                  <c:v>0.93442161899999998</c:v>
                </c:pt>
                <c:pt idx="3850">
                  <c:v>0.91480870999999997</c:v>
                </c:pt>
                <c:pt idx="3851">
                  <c:v>0.91642395799999998</c:v>
                </c:pt>
                <c:pt idx="3852">
                  <c:v>0.92833884300000002</c:v>
                </c:pt>
                <c:pt idx="3853">
                  <c:v>0.92584111499999999</c:v>
                </c:pt>
                <c:pt idx="3854">
                  <c:v>0.92409081500000001</c:v>
                </c:pt>
                <c:pt idx="3855">
                  <c:v>0.91840050600000001</c:v>
                </c:pt>
                <c:pt idx="3856">
                  <c:v>0.92805903700000003</c:v>
                </c:pt>
                <c:pt idx="3857">
                  <c:v>0.92633528200000004</c:v>
                </c:pt>
                <c:pt idx="3858">
                  <c:v>0.92939908199999999</c:v>
                </c:pt>
                <c:pt idx="3859">
                  <c:v>0.940108889</c:v>
                </c:pt>
                <c:pt idx="3860">
                  <c:v>0.93772662100000004</c:v>
                </c:pt>
                <c:pt idx="3861">
                  <c:v>0.93356346000000001</c:v>
                </c:pt>
                <c:pt idx="3862">
                  <c:v>0.92587862300000001</c:v>
                </c:pt>
                <c:pt idx="3863">
                  <c:v>0.91438742299999998</c:v>
                </c:pt>
                <c:pt idx="3864">
                  <c:v>0.92086134100000006</c:v>
                </c:pt>
                <c:pt idx="3865">
                  <c:v>0.91079560100000001</c:v>
                </c:pt>
                <c:pt idx="3866">
                  <c:v>0.93363497900000003</c:v>
                </c:pt>
                <c:pt idx="3867">
                  <c:v>0.92788520600000002</c:v>
                </c:pt>
                <c:pt idx="3868">
                  <c:v>0.935102404</c:v>
                </c:pt>
                <c:pt idx="3869">
                  <c:v>0.92110212300000005</c:v>
                </c:pt>
                <c:pt idx="3870">
                  <c:v>0.92156832899999996</c:v>
                </c:pt>
                <c:pt idx="3871">
                  <c:v>0.76353039599999994</c:v>
                </c:pt>
                <c:pt idx="3872">
                  <c:v>0.80496571299999997</c:v>
                </c:pt>
                <c:pt idx="3873">
                  <c:v>0.85206048999999995</c:v>
                </c:pt>
                <c:pt idx="3874">
                  <c:v>0.87654284500000001</c:v>
                </c:pt>
                <c:pt idx="3875">
                  <c:v>0.89213558100000001</c:v>
                </c:pt>
                <c:pt idx="3876">
                  <c:v>0.906439153</c:v>
                </c:pt>
                <c:pt idx="3877">
                  <c:v>0.89961022800000001</c:v>
                </c:pt>
                <c:pt idx="3878">
                  <c:v>0.90466650000000004</c:v>
                </c:pt>
                <c:pt idx="3879">
                  <c:v>0.89574827599999995</c:v>
                </c:pt>
                <c:pt idx="3880">
                  <c:v>0.90008904599999995</c:v>
                </c:pt>
                <c:pt idx="3881">
                  <c:v>0.91777420600000004</c:v>
                </c:pt>
                <c:pt idx="3882">
                  <c:v>0.89509580700000002</c:v>
                </c:pt>
                <c:pt idx="3883">
                  <c:v>0.924177786</c:v>
                </c:pt>
                <c:pt idx="3884">
                  <c:v>0.90943152299999996</c:v>
                </c:pt>
                <c:pt idx="3885">
                  <c:v>0.92483593600000003</c:v>
                </c:pt>
                <c:pt idx="3886">
                  <c:v>0.93185366599999997</c:v>
                </c:pt>
                <c:pt idx="3887">
                  <c:v>0.92746656800000005</c:v>
                </c:pt>
                <c:pt idx="3888">
                  <c:v>0.93243198999999999</c:v>
                </c:pt>
                <c:pt idx="3889">
                  <c:v>0.91944488899999999</c:v>
                </c:pt>
                <c:pt idx="3890">
                  <c:v>0.92830055899999997</c:v>
                </c:pt>
                <c:pt idx="3891">
                  <c:v>0.93324147599999996</c:v>
                </c:pt>
                <c:pt idx="3892">
                  <c:v>0.92379379299999997</c:v>
                </c:pt>
                <c:pt idx="3893">
                  <c:v>0.90806883000000005</c:v>
                </c:pt>
                <c:pt idx="3894">
                  <c:v>0.91626896999999996</c:v>
                </c:pt>
                <c:pt idx="3895">
                  <c:v>0.93843452599999999</c:v>
                </c:pt>
                <c:pt idx="3896">
                  <c:v>0.93392903500000002</c:v>
                </c:pt>
                <c:pt idx="3897">
                  <c:v>0.91639601800000003</c:v>
                </c:pt>
                <c:pt idx="3898">
                  <c:v>0.91201437799999996</c:v>
                </c:pt>
                <c:pt idx="3899">
                  <c:v>0.935483167</c:v>
                </c:pt>
                <c:pt idx="3900">
                  <c:v>0.93645708699999997</c:v>
                </c:pt>
                <c:pt idx="3901">
                  <c:v>0.93242466499999999</c:v>
                </c:pt>
                <c:pt idx="3902">
                  <c:v>0.92956952199999998</c:v>
                </c:pt>
                <c:pt idx="3903">
                  <c:v>0.93048872800000004</c:v>
                </c:pt>
                <c:pt idx="3904">
                  <c:v>0.91920573100000003</c:v>
                </c:pt>
                <c:pt idx="3905">
                  <c:v>0.93275806000000006</c:v>
                </c:pt>
                <c:pt idx="3906">
                  <c:v>0.934915469</c:v>
                </c:pt>
                <c:pt idx="3907">
                  <c:v>0.91344652500000001</c:v>
                </c:pt>
                <c:pt idx="3908">
                  <c:v>0.91499386599999999</c:v>
                </c:pt>
                <c:pt idx="3909">
                  <c:v>0.91200128800000002</c:v>
                </c:pt>
                <c:pt idx="3910">
                  <c:v>0.92355787199999995</c:v>
                </c:pt>
                <c:pt idx="3911">
                  <c:v>0.91530852799999995</c:v>
                </c:pt>
                <c:pt idx="3912">
                  <c:v>0.928683959</c:v>
                </c:pt>
                <c:pt idx="3913">
                  <c:v>0.93216211299999996</c:v>
                </c:pt>
                <c:pt idx="3914">
                  <c:v>0.91828304800000005</c:v>
                </c:pt>
                <c:pt idx="3915">
                  <c:v>0.93439968600000001</c:v>
                </c:pt>
                <c:pt idx="3916">
                  <c:v>0.91015462400000002</c:v>
                </c:pt>
                <c:pt idx="3917">
                  <c:v>0.91105905600000003</c:v>
                </c:pt>
                <c:pt idx="3918">
                  <c:v>0.913804159</c:v>
                </c:pt>
                <c:pt idx="3919">
                  <c:v>0.92875989699999995</c:v>
                </c:pt>
                <c:pt idx="3920">
                  <c:v>0.76301451600000003</c:v>
                </c:pt>
                <c:pt idx="3921">
                  <c:v>0.80869845699999998</c:v>
                </c:pt>
                <c:pt idx="3922">
                  <c:v>0.85239046900000004</c:v>
                </c:pt>
                <c:pt idx="3923">
                  <c:v>0.87460664700000001</c:v>
                </c:pt>
                <c:pt idx="3924">
                  <c:v>0.88811943199999999</c:v>
                </c:pt>
                <c:pt idx="3925">
                  <c:v>0.88688162800000003</c:v>
                </c:pt>
                <c:pt idx="3926">
                  <c:v>0.88894725500000005</c:v>
                </c:pt>
                <c:pt idx="3927">
                  <c:v>0.90568313600000006</c:v>
                </c:pt>
                <c:pt idx="3928">
                  <c:v>0.91604931700000003</c:v>
                </c:pt>
                <c:pt idx="3929">
                  <c:v>0.90931351100000002</c:v>
                </c:pt>
                <c:pt idx="3930">
                  <c:v>0.91977721599999995</c:v>
                </c:pt>
                <c:pt idx="3931">
                  <c:v>0.91694085299999994</c:v>
                </c:pt>
                <c:pt idx="3932">
                  <c:v>0.92611468600000002</c:v>
                </c:pt>
                <c:pt idx="3933">
                  <c:v>0.92807862799999996</c:v>
                </c:pt>
                <c:pt idx="3934">
                  <c:v>0.92500232400000004</c:v>
                </c:pt>
                <c:pt idx="3935">
                  <c:v>0.89990061300000002</c:v>
                </c:pt>
                <c:pt idx="3936">
                  <c:v>0.92168874599999995</c:v>
                </c:pt>
                <c:pt idx="3937">
                  <c:v>0.92860454800000003</c:v>
                </c:pt>
                <c:pt idx="3938">
                  <c:v>0.91736913600000003</c:v>
                </c:pt>
                <c:pt idx="3939">
                  <c:v>0.93743810299999997</c:v>
                </c:pt>
                <c:pt idx="3940">
                  <c:v>0.92516776199999995</c:v>
                </c:pt>
                <c:pt idx="3941">
                  <c:v>0.93015797200000006</c:v>
                </c:pt>
                <c:pt idx="3942">
                  <c:v>0.93293182500000005</c:v>
                </c:pt>
                <c:pt idx="3943">
                  <c:v>0.90477607699999996</c:v>
                </c:pt>
                <c:pt idx="3944">
                  <c:v>0.93476004400000001</c:v>
                </c:pt>
                <c:pt idx="3945">
                  <c:v>0.93200957200000001</c:v>
                </c:pt>
                <c:pt idx="3946">
                  <c:v>0.91595564799999996</c:v>
                </c:pt>
                <c:pt idx="3947">
                  <c:v>0.92096782600000004</c:v>
                </c:pt>
                <c:pt idx="3948">
                  <c:v>0.93397878099999998</c:v>
                </c:pt>
                <c:pt idx="3949">
                  <c:v>0.92792234399999995</c:v>
                </c:pt>
                <c:pt idx="3950">
                  <c:v>0.93327177100000003</c:v>
                </c:pt>
                <c:pt idx="3951">
                  <c:v>0.93650065199999999</c:v>
                </c:pt>
                <c:pt idx="3952">
                  <c:v>0.91620757399999997</c:v>
                </c:pt>
                <c:pt idx="3953">
                  <c:v>0.921386174</c:v>
                </c:pt>
                <c:pt idx="3954">
                  <c:v>0.92765363099999998</c:v>
                </c:pt>
                <c:pt idx="3955">
                  <c:v>0.92684624500000001</c:v>
                </c:pt>
                <c:pt idx="3956">
                  <c:v>0.918182834</c:v>
                </c:pt>
                <c:pt idx="3957">
                  <c:v>0.94049537100000002</c:v>
                </c:pt>
                <c:pt idx="3958">
                  <c:v>0.919469592</c:v>
                </c:pt>
                <c:pt idx="3959">
                  <c:v>0.92773163999999997</c:v>
                </c:pt>
                <c:pt idx="3960">
                  <c:v>0.93390680800000003</c:v>
                </c:pt>
                <c:pt idx="3961">
                  <c:v>0.94011923500000005</c:v>
                </c:pt>
                <c:pt idx="3962">
                  <c:v>0.92733778899999997</c:v>
                </c:pt>
                <c:pt idx="3963">
                  <c:v>0.91157133499999998</c:v>
                </c:pt>
                <c:pt idx="3964">
                  <c:v>0.91508620600000001</c:v>
                </c:pt>
                <c:pt idx="3965">
                  <c:v>0.92919714499999995</c:v>
                </c:pt>
                <c:pt idx="3966">
                  <c:v>0.92474785800000003</c:v>
                </c:pt>
                <c:pt idx="3967">
                  <c:v>0.92058268099999996</c:v>
                </c:pt>
                <c:pt idx="3968">
                  <c:v>0.93300626200000003</c:v>
                </c:pt>
                <c:pt idx="3969">
                  <c:v>0.76660537399999995</c:v>
                </c:pt>
                <c:pt idx="3970">
                  <c:v>0.83756033500000004</c:v>
                </c:pt>
                <c:pt idx="3971">
                  <c:v>0.841386835</c:v>
                </c:pt>
                <c:pt idx="3972">
                  <c:v>0.87666322900000004</c:v>
                </c:pt>
                <c:pt idx="3973">
                  <c:v>0.88406495799999996</c:v>
                </c:pt>
                <c:pt idx="3974">
                  <c:v>0.89485258199999995</c:v>
                </c:pt>
                <c:pt idx="3975">
                  <c:v>0.89520459699999999</c:v>
                </c:pt>
                <c:pt idx="3976">
                  <c:v>0.89485969399999998</c:v>
                </c:pt>
                <c:pt idx="3977">
                  <c:v>0.912248587</c:v>
                </c:pt>
                <c:pt idx="3978">
                  <c:v>0.91792520600000005</c:v>
                </c:pt>
                <c:pt idx="3979">
                  <c:v>0.89617837700000003</c:v>
                </c:pt>
                <c:pt idx="3980">
                  <c:v>0.90992873299999999</c:v>
                </c:pt>
                <c:pt idx="3981">
                  <c:v>0.92624092000000002</c:v>
                </c:pt>
                <c:pt idx="3982">
                  <c:v>0.90822773000000001</c:v>
                </c:pt>
                <c:pt idx="3983">
                  <c:v>0.92780929700000003</c:v>
                </c:pt>
                <c:pt idx="3984">
                  <c:v>0.93204532600000001</c:v>
                </c:pt>
                <c:pt idx="3985">
                  <c:v>0.92892878199999995</c:v>
                </c:pt>
                <c:pt idx="3986">
                  <c:v>0.92752805199999999</c:v>
                </c:pt>
                <c:pt idx="3987">
                  <c:v>0.92941243299999998</c:v>
                </c:pt>
                <c:pt idx="3988">
                  <c:v>0.92063433699999997</c:v>
                </c:pt>
                <c:pt idx="3989">
                  <c:v>0.93196987799999997</c:v>
                </c:pt>
                <c:pt idx="3990">
                  <c:v>0.93077524899999997</c:v>
                </c:pt>
                <c:pt idx="3991">
                  <c:v>0.93522207599999996</c:v>
                </c:pt>
                <c:pt idx="3992">
                  <c:v>0.93427427600000001</c:v>
                </c:pt>
                <c:pt idx="3993">
                  <c:v>0.92522101000000001</c:v>
                </c:pt>
                <c:pt idx="3994">
                  <c:v>0.93003119000000001</c:v>
                </c:pt>
                <c:pt idx="3995">
                  <c:v>0.93342532199999995</c:v>
                </c:pt>
                <c:pt idx="3996">
                  <c:v>0.92228813799999998</c:v>
                </c:pt>
                <c:pt idx="3997">
                  <c:v>0.93264031800000002</c:v>
                </c:pt>
                <c:pt idx="3998">
                  <c:v>0.92985153700000001</c:v>
                </c:pt>
                <c:pt idx="3999">
                  <c:v>0.92950900299999994</c:v>
                </c:pt>
                <c:pt idx="4000">
                  <c:v>0.92726004500000003</c:v>
                </c:pt>
                <c:pt idx="4001">
                  <c:v>0.91995402400000004</c:v>
                </c:pt>
                <c:pt idx="4002">
                  <c:v>0.92743642299999995</c:v>
                </c:pt>
                <c:pt idx="4003">
                  <c:v>0.92549113800000005</c:v>
                </c:pt>
                <c:pt idx="4004">
                  <c:v>0.93986232199999997</c:v>
                </c:pt>
                <c:pt idx="4005">
                  <c:v>0.93980422200000002</c:v>
                </c:pt>
                <c:pt idx="4006">
                  <c:v>0.93370407099999997</c:v>
                </c:pt>
                <c:pt idx="4007">
                  <c:v>0.93471510700000005</c:v>
                </c:pt>
                <c:pt idx="4008">
                  <c:v>0.93378850599999996</c:v>
                </c:pt>
                <c:pt idx="4009">
                  <c:v>0.92658474599999996</c:v>
                </c:pt>
                <c:pt idx="4010">
                  <c:v>0.93073254699999997</c:v>
                </c:pt>
                <c:pt idx="4011">
                  <c:v>0.92027809999999999</c:v>
                </c:pt>
                <c:pt idx="4012">
                  <c:v>0.91638156599999998</c:v>
                </c:pt>
                <c:pt idx="4013">
                  <c:v>0.92950001100000001</c:v>
                </c:pt>
                <c:pt idx="4014">
                  <c:v>0.92711037500000004</c:v>
                </c:pt>
                <c:pt idx="4015">
                  <c:v>0.93462141200000004</c:v>
                </c:pt>
                <c:pt idx="4016">
                  <c:v>0.93387205600000001</c:v>
                </c:pt>
                <c:pt idx="4017">
                  <c:v>0.91997189499999998</c:v>
                </c:pt>
                <c:pt idx="4018">
                  <c:v>0.762882748</c:v>
                </c:pt>
                <c:pt idx="4019">
                  <c:v>0.84129016300000004</c:v>
                </c:pt>
                <c:pt idx="4020">
                  <c:v>0.85039465400000003</c:v>
                </c:pt>
                <c:pt idx="4021">
                  <c:v>0.85766724000000005</c:v>
                </c:pt>
                <c:pt idx="4022">
                  <c:v>0.89370590000000005</c:v>
                </c:pt>
                <c:pt idx="4023">
                  <c:v>0.90195929100000005</c:v>
                </c:pt>
                <c:pt idx="4024">
                  <c:v>0.90934910899999999</c:v>
                </c:pt>
                <c:pt idx="4025">
                  <c:v>0.904456967</c:v>
                </c:pt>
                <c:pt idx="4026">
                  <c:v>0.92169164599999998</c:v>
                </c:pt>
                <c:pt idx="4027">
                  <c:v>0.91488317299999999</c:v>
                </c:pt>
                <c:pt idx="4028">
                  <c:v>0.90944570199999997</c:v>
                </c:pt>
                <c:pt idx="4029">
                  <c:v>0.90925894600000001</c:v>
                </c:pt>
                <c:pt idx="4030">
                  <c:v>0.92341002599999999</c:v>
                </c:pt>
                <c:pt idx="4031">
                  <c:v>0.93054685100000001</c:v>
                </c:pt>
                <c:pt idx="4032">
                  <c:v>0.93343043199999998</c:v>
                </c:pt>
                <c:pt idx="4033">
                  <c:v>0.91054118699999997</c:v>
                </c:pt>
                <c:pt idx="4034">
                  <c:v>0.92112550500000001</c:v>
                </c:pt>
                <c:pt idx="4035">
                  <c:v>0.93230191500000004</c:v>
                </c:pt>
                <c:pt idx="4036">
                  <c:v>0.90853123400000002</c:v>
                </c:pt>
                <c:pt idx="4037">
                  <c:v>0.92898825900000004</c:v>
                </c:pt>
                <c:pt idx="4038">
                  <c:v>0.92926591300000005</c:v>
                </c:pt>
                <c:pt idx="4039">
                  <c:v>0.90569083299999997</c:v>
                </c:pt>
                <c:pt idx="4040">
                  <c:v>0.92266342000000001</c:v>
                </c:pt>
                <c:pt idx="4041">
                  <c:v>0.926215385</c:v>
                </c:pt>
                <c:pt idx="4042">
                  <c:v>0.92668259500000005</c:v>
                </c:pt>
                <c:pt idx="4043">
                  <c:v>0.906106737</c:v>
                </c:pt>
                <c:pt idx="4044">
                  <c:v>0.92880578400000002</c:v>
                </c:pt>
                <c:pt idx="4045">
                  <c:v>0.92183257600000001</c:v>
                </c:pt>
                <c:pt idx="4046">
                  <c:v>0.93954501099999999</c:v>
                </c:pt>
                <c:pt idx="4047">
                  <c:v>0.92415179800000002</c:v>
                </c:pt>
                <c:pt idx="4048">
                  <c:v>0.93971643199999999</c:v>
                </c:pt>
                <c:pt idx="4049">
                  <c:v>0.93276591600000003</c:v>
                </c:pt>
                <c:pt idx="4050">
                  <c:v>0.92450619099999998</c:v>
                </c:pt>
                <c:pt idx="4051">
                  <c:v>0.92699189999999998</c:v>
                </c:pt>
                <c:pt idx="4052">
                  <c:v>0.93462288100000002</c:v>
                </c:pt>
                <c:pt idx="4053">
                  <c:v>0.92235615500000001</c:v>
                </c:pt>
                <c:pt idx="4054">
                  <c:v>0.92118949900000002</c:v>
                </c:pt>
                <c:pt idx="4055">
                  <c:v>0.91769120800000004</c:v>
                </c:pt>
                <c:pt idx="4056">
                  <c:v>0.92851992100000003</c:v>
                </c:pt>
                <c:pt idx="4057">
                  <c:v>0.92515434399999996</c:v>
                </c:pt>
                <c:pt idx="4058">
                  <c:v>0.93208450099999995</c:v>
                </c:pt>
                <c:pt idx="4059">
                  <c:v>0.92785555799999997</c:v>
                </c:pt>
                <c:pt idx="4060">
                  <c:v>0.93142088499999998</c:v>
                </c:pt>
                <c:pt idx="4061">
                  <c:v>0.90649666799999995</c:v>
                </c:pt>
                <c:pt idx="4062">
                  <c:v>0.92168361899999995</c:v>
                </c:pt>
                <c:pt idx="4063">
                  <c:v>0.92855789600000005</c:v>
                </c:pt>
                <c:pt idx="4064">
                  <c:v>0.92517347599999999</c:v>
                </c:pt>
                <c:pt idx="4065">
                  <c:v>0.92420174099999997</c:v>
                </c:pt>
                <c:pt idx="4066">
                  <c:v>0.92535546000000002</c:v>
                </c:pt>
                <c:pt idx="4067">
                  <c:v>0.75703917700000001</c:v>
                </c:pt>
                <c:pt idx="4068">
                  <c:v>0.81227163000000002</c:v>
                </c:pt>
                <c:pt idx="4069">
                  <c:v>0.847327516</c:v>
                </c:pt>
                <c:pt idx="4070">
                  <c:v>0.86812178500000003</c:v>
                </c:pt>
                <c:pt idx="4071">
                  <c:v>0.86913212200000001</c:v>
                </c:pt>
                <c:pt idx="4072">
                  <c:v>0.87399648900000004</c:v>
                </c:pt>
                <c:pt idx="4073">
                  <c:v>0.88336211899999995</c:v>
                </c:pt>
                <c:pt idx="4074">
                  <c:v>0.87591655199999996</c:v>
                </c:pt>
                <c:pt idx="4075">
                  <c:v>0.92127574899999998</c:v>
                </c:pt>
                <c:pt idx="4076">
                  <c:v>0.920088393</c:v>
                </c:pt>
                <c:pt idx="4077">
                  <c:v>0.90550510900000003</c:v>
                </c:pt>
                <c:pt idx="4078">
                  <c:v>0.89358444299999995</c:v>
                </c:pt>
                <c:pt idx="4079">
                  <c:v>0.92100126000000004</c:v>
                </c:pt>
                <c:pt idx="4080">
                  <c:v>0.92534631899999997</c:v>
                </c:pt>
                <c:pt idx="4081">
                  <c:v>0.92886021100000005</c:v>
                </c:pt>
                <c:pt idx="4082">
                  <c:v>0.91798712500000001</c:v>
                </c:pt>
                <c:pt idx="4083">
                  <c:v>0.93195037300000005</c:v>
                </c:pt>
                <c:pt idx="4084">
                  <c:v>0.90800523799999999</c:v>
                </c:pt>
                <c:pt idx="4085">
                  <c:v>0.92559146000000003</c:v>
                </c:pt>
                <c:pt idx="4086">
                  <c:v>0.93023062300000003</c:v>
                </c:pt>
                <c:pt idx="4087">
                  <c:v>0.92054454299999999</c:v>
                </c:pt>
                <c:pt idx="4088">
                  <c:v>0.91835937000000001</c:v>
                </c:pt>
                <c:pt idx="4089">
                  <c:v>0.925483214</c:v>
                </c:pt>
                <c:pt idx="4090">
                  <c:v>0.93643079200000001</c:v>
                </c:pt>
                <c:pt idx="4091">
                  <c:v>0.92909355199999999</c:v>
                </c:pt>
                <c:pt idx="4092">
                  <c:v>0.922829597</c:v>
                </c:pt>
                <c:pt idx="4093">
                  <c:v>0.92438495499999995</c:v>
                </c:pt>
                <c:pt idx="4094">
                  <c:v>0.92239513799999995</c:v>
                </c:pt>
                <c:pt idx="4095">
                  <c:v>0.93438324500000003</c:v>
                </c:pt>
                <c:pt idx="4096">
                  <c:v>0.91043729699999998</c:v>
                </c:pt>
                <c:pt idx="4097">
                  <c:v>0.937310588</c:v>
                </c:pt>
                <c:pt idx="4098">
                  <c:v>0.90774667399999998</c:v>
                </c:pt>
                <c:pt idx="4099">
                  <c:v>0.93331931800000001</c:v>
                </c:pt>
                <c:pt idx="4100">
                  <c:v>0.94008819399999999</c:v>
                </c:pt>
                <c:pt idx="4101">
                  <c:v>0.92464615699999997</c:v>
                </c:pt>
                <c:pt idx="4102">
                  <c:v>0.93008177299999995</c:v>
                </c:pt>
                <c:pt idx="4103">
                  <c:v>0.93699068699999999</c:v>
                </c:pt>
                <c:pt idx="4104">
                  <c:v>0.91684023800000003</c:v>
                </c:pt>
                <c:pt idx="4105">
                  <c:v>0.93523250199999997</c:v>
                </c:pt>
                <c:pt idx="4106">
                  <c:v>0.92551148900000002</c:v>
                </c:pt>
                <c:pt idx="4107">
                  <c:v>0.92669507799999995</c:v>
                </c:pt>
                <c:pt idx="4108">
                  <c:v>0.93023333100000005</c:v>
                </c:pt>
                <c:pt idx="4109">
                  <c:v>0.93793896600000004</c:v>
                </c:pt>
                <c:pt idx="4110">
                  <c:v>0.92813797600000003</c:v>
                </c:pt>
                <c:pt idx="4111">
                  <c:v>0.93066115699999996</c:v>
                </c:pt>
                <c:pt idx="4112">
                  <c:v>0.91357495799999999</c:v>
                </c:pt>
                <c:pt idx="4113">
                  <c:v>0.93086975800000005</c:v>
                </c:pt>
                <c:pt idx="4114">
                  <c:v>0.93513408799999997</c:v>
                </c:pt>
                <c:pt idx="4115">
                  <c:v>0.93009442799999997</c:v>
                </c:pt>
                <c:pt idx="4116">
                  <c:v>0.76791135499999996</c:v>
                </c:pt>
                <c:pt idx="4117">
                  <c:v>0.80718118299999997</c:v>
                </c:pt>
                <c:pt idx="4118">
                  <c:v>0.85878186599999995</c:v>
                </c:pt>
                <c:pt idx="4119">
                  <c:v>0.87832504899999997</c:v>
                </c:pt>
                <c:pt idx="4120">
                  <c:v>0.86417778000000001</c:v>
                </c:pt>
                <c:pt idx="4121">
                  <c:v>0.883722063</c:v>
                </c:pt>
                <c:pt idx="4122">
                  <c:v>0.88585998300000002</c:v>
                </c:pt>
                <c:pt idx="4123">
                  <c:v>0.88266217199999997</c:v>
                </c:pt>
                <c:pt idx="4124">
                  <c:v>0.90046781600000003</c:v>
                </c:pt>
                <c:pt idx="4125">
                  <c:v>0.92215387400000004</c:v>
                </c:pt>
                <c:pt idx="4126">
                  <c:v>0.91805927200000004</c:v>
                </c:pt>
                <c:pt idx="4127">
                  <c:v>0.91511837299999998</c:v>
                </c:pt>
                <c:pt idx="4128">
                  <c:v>0.90494355500000001</c:v>
                </c:pt>
                <c:pt idx="4129">
                  <c:v>0.90095250599999999</c:v>
                </c:pt>
                <c:pt idx="4130">
                  <c:v>0.93540472799999996</c:v>
                </c:pt>
                <c:pt idx="4131">
                  <c:v>0.93099846500000005</c:v>
                </c:pt>
                <c:pt idx="4132">
                  <c:v>0.93084244299999996</c:v>
                </c:pt>
                <c:pt idx="4133">
                  <c:v>0.92539502900000004</c:v>
                </c:pt>
                <c:pt idx="4134">
                  <c:v>0.920287941</c:v>
                </c:pt>
                <c:pt idx="4135">
                  <c:v>0.91735006399999997</c:v>
                </c:pt>
                <c:pt idx="4136">
                  <c:v>0.93043966700000003</c:v>
                </c:pt>
                <c:pt idx="4137">
                  <c:v>0.92848747200000004</c:v>
                </c:pt>
                <c:pt idx="4138">
                  <c:v>0.92739409399999995</c:v>
                </c:pt>
                <c:pt idx="4139">
                  <c:v>0.922666914</c:v>
                </c:pt>
                <c:pt idx="4140">
                  <c:v>0.91517761600000003</c:v>
                </c:pt>
                <c:pt idx="4141">
                  <c:v>0.91827820500000001</c:v>
                </c:pt>
                <c:pt idx="4142">
                  <c:v>0.91999043700000005</c:v>
                </c:pt>
                <c:pt idx="4143">
                  <c:v>0.93203141</c:v>
                </c:pt>
                <c:pt idx="4144">
                  <c:v>0.93111276700000001</c:v>
                </c:pt>
                <c:pt idx="4145">
                  <c:v>0.90912290900000003</c:v>
                </c:pt>
                <c:pt idx="4146">
                  <c:v>0.91026100700000001</c:v>
                </c:pt>
                <c:pt idx="4147">
                  <c:v>0.934410454</c:v>
                </c:pt>
                <c:pt idx="4148">
                  <c:v>0.90884794599999996</c:v>
                </c:pt>
                <c:pt idx="4149">
                  <c:v>0.92394644199999998</c:v>
                </c:pt>
                <c:pt idx="4150">
                  <c:v>0.94068732700000002</c:v>
                </c:pt>
                <c:pt idx="4151">
                  <c:v>0.91870697300000004</c:v>
                </c:pt>
                <c:pt idx="4152">
                  <c:v>0.92861438799999996</c:v>
                </c:pt>
                <c:pt idx="4153">
                  <c:v>0.89779261099999996</c:v>
                </c:pt>
                <c:pt idx="4154">
                  <c:v>0.93344118700000001</c:v>
                </c:pt>
                <c:pt idx="4155">
                  <c:v>0.93586976300000002</c:v>
                </c:pt>
                <c:pt idx="4156">
                  <c:v>0.91592051799999996</c:v>
                </c:pt>
                <c:pt idx="4157">
                  <c:v>0.92857461399999996</c:v>
                </c:pt>
                <c:pt idx="4158">
                  <c:v>0.91668179699999996</c:v>
                </c:pt>
                <c:pt idx="4159">
                  <c:v>0.92854989700000001</c:v>
                </c:pt>
                <c:pt idx="4160">
                  <c:v>0.938970741</c:v>
                </c:pt>
                <c:pt idx="4161">
                  <c:v>0.92552729700000003</c:v>
                </c:pt>
                <c:pt idx="4162">
                  <c:v>0.93468610699999999</c:v>
                </c:pt>
                <c:pt idx="4163">
                  <c:v>0.93523553999999998</c:v>
                </c:pt>
                <c:pt idx="4164">
                  <c:v>0.93971293099999997</c:v>
                </c:pt>
                <c:pt idx="4165">
                  <c:v>0.765193766</c:v>
                </c:pt>
                <c:pt idx="4166">
                  <c:v>0.80865937200000004</c:v>
                </c:pt>
                <c:pt idx="4167">
                  <c:v>0.85784751999999997</c:v>
                </c:pt>
                <c:pt idx="4168">
                  <c:v>0.87930717599999997</c:v>
                </c:pt>
                <c:pt idx="4169">
                  <c:v>0.88689144499999994</c:v>
                </c:pt>
                <c:pt idx="4170">
                  <c:v>0.89558318400000003</c:v>
                </c:pt>
                <c:pt idx="4171">
                  <c:v>0.88046071999999997</c:v>
                </c:pt>
                <c:pt idx="4172">
                  <c:v>0.89027540000000005</c:v>
                </c:pt>
                <c:pt idx="4173">
                  <c:v>0.91171785400000005</c:v>
                </c:pt>
                <c:pt idx="4174">
                  <c:v>0.92397982499999998</c:v>
                </c:pt>
                <c:pt idx="4175">
                  <c:v>0.91609065700000003</c:v>
                </c:pt>
                <c:pt idx="4176">
                  <c:v>0.89050816200000005</c:v>
                </c:pt>
                <c:pt idx="4177">
                  <c:v>0.92318986000000003</c:v>
                </c:pt>
                <c:pt idx="4178">
                  <c:v>0.927427377</c:v>
                </c:pt>
                <c:pt idx="4179">
                  <c:v>0.92489617099999999</c:v>
                </c:pt>
                <c:pt idx="4180">
                  <c:v>0.92489339100000001</c:v>
                </c:pt>
                <c:pt idx="4181">
                  <c:v>0.93098811000000004</c:v>
                </c:pt>
                <c:pt idx="4182">
                  <c:v>0.933533222</c:v>
                </c:pt>
                <c:pt idx="4183">
                  <c:v>0.91314513799999997</c:v>
                </c:pt>
                <c:pt idx="4184">
                  <c:v>0.92305894399999999</c:v>
                </c:pt>
                <c:pt idx="4185">
                  <c:v>0.93927861099999999</c:v>
                </c:pt>
                <c:pt idx="4186">
                  <c:v>0.926333662</c:v>
                </c:pt>
                <c:pt idx="4187">
                  <c:v>0.93243109700000004</c:v>
                </c:pt>
                <c:pt idx="4188">
                  <c:v>0.93666337399999999</c:v>
                </c:pt>
                <c:pt idx="4189">
                  <c:v>0.93259032900000005</c:v>
                </c:pt>
                <c:pt idx="4190">
                  <c:v>0.91810380300000005</c:v>
                </c:pt>
                <c:pt idx="4191">
                  <c:v>0.92386756699999995</c:v>
                </c:pt>
                <c:pt idx="4192">
                  <c:v>0.93066236599999996</c:v>
                </c:pt>
                <c:pt idx="4193">
                  <c:v>0.93750433200000005</c:v>
                </c:pt>
                <c:pt idx="4194">
                  <c:v>0.93477104499999997</c:v>
                </c:pt>
                <c:pt idx="4195">
                  <c:v>0.92018706900000002</c:v>
                </c:pt>
                <c:pt idx="4196">
                  <c:v>0.93461581699999996</c:v>
                </c:pt>
                <c:pt idx="4197">
                  <c:v>0.93699562800000002</c:v>
                </c:pt>
                <c:pt idx="4198">
                  <c:v>0.90799818700000001</c:v>
                </c:pt>
                <c:pt idx="4199">
                  <c:v>0.92916475700000001</c:v>
                </c:pt>
                <c:pt idx="4200">
                  <c:v>0.92556580200000005</c:v>
                </c:pt>
                <c:pt idx="4201">
                  <c:v>0.91384239899999997</c:v>
                </c:pt>
                <c:pt idx="4202">
                  <c:v>0.93476298499999999</c:v>
                </c:pt>
                <c:pt idx="4203">
                  <c:v>0.91658651099999999</c:v>
                </c:pt>
                <c:pt idx="4204">
                  <c:v>0.91626326700000005</c:v>
                </c:pt>
                <c:pt idx="4205">
                  <c:v>0.93674939000000002</c:v>
                </c:pt>
                <c:pt idx="4206">
                  <c:v>0.92893172400000001</c:v>
                </c:pt>
                <c:pt idx="4207">
                  <c:v>0.92365681099999997</c:v>
                </c:pt>
                <c:pt idx="4208">
                  <c:v>0.924673356</c:v>
                </c:pt>
                <c:pt idx="4209">
                  <c:v>0.91521167400000003</c:v>
                </c:pt>
                <c:pt idx="4210">
                  <c:v>0.91497156700000004</c:v>
                </c:pt>
                <c:pt idx="4211">
                  <c:v>0.93308150700000003</c:v>
                </c:pt>
                <c:pt idx="4212">
                  <c:v>0.93521807099999998</c:v>
                </c:pt>
                <c:pt idx="4213">
                  <c:v>0.922512887</c:v>
                </c:pt>
                <c:pt idx="4214">
                  <c:v>0.77588734699999995</c:v>
                </c:pt>
                <c:pt idx="4215">
                  <c:v>0.81172577999999995</c:v>
                </c:pt>
                <c:pt idx="4216">
                  <c:v>0.84534494999999998</c:v>
                </c:pt>
                <c:pt idx="4217">
                  <c:v>0.87598615499999999</c:v>
                </c:pt>
                <c:pt idx="4218">
                  <c:v>0.88217765299999995</c:v>
                </c:pt>
                <c:pt idx="4219">
                  <c:v>0.86295963600000003</c:v>
                </c:pt>
                <c:pt idx="4220">
                  <c:v>0.896949106</c:v>
                </c:pt>
                <c:pt idx="4221">
                  <c:v>0.885855053</c:v>
                </c:pt>
                <c:pt idx="4222">
                  <c:v>0.90908453</c:v>
                </c:pt>
                <c:pt idx="4223">
                  <c:v>0.89070765799999996</c:v>
                </c:pt>
                <c:pt idx="4224">
                  <c:v>0.91750043599999997</c:v>
                </c:pt>
                <c:pt idx="4225">
                  <c:v>0.90475298199999998</c:v>
                </c:pt>
                <c:pt idx="4226">
                  <c:v>0.92988094899999996</c:v>
                </c:pt>
                <c:pt idx="4227">
                  <c:v>0.90245420399999998</c:v>
                </c:pt>
                <c:pt idx="4228">
                  <c:v>0.92797501199999999</c:v>
                </c:pt>
                <c:pt idx="4229">
                  <c:v>0.91297372799999998</c:v>
                </c:pt>
                <c:pt idx="4230">
                  <c:v>0.90361883300000001</c:v>
                </c:pt>
                <c:pt idx="4231">
                  <c:v>0.92532263999999997</c:v>
                </c:pt>
                <c:pt idx="4232">
                  <c:v>0.93141458300000002</c:v>
                </c:pt>
                <c:pt idx="4233">
                  <c:v>0.91847610899999999</c:v>
                </c:pt>
                <c:pt idx="4234">
                  <c:v>0.93453098000000001</c:v>
                </c:pt>
                <c:pt idx="4235">
                  <c:v>0.92652742399999999</c:v>
                </c:pt>
                <c:pt idx="4236">
                  <c:v>0.92383796299999998</c:v>
                </c:pt>
                <c:pt idx="4237">
                  <c:v>0.91701439100000004</c:v>
                </c:pt>
                <c:pt idx="4238">
                  <c:v>0.90581185500000005</c:v>
                </c:pt>
                <c:pt idx="4239">
                  <c:v>0.91246281799999995</c:v>
                </c:pt>
                <c:pt idx="4240">
                  <c:v>0.91043031500000005</c:v>
                </c:pt>
                <c:pt idx="4241">
                  <c:v>0.916579386</c:v>
                </c:pt>
                <c:pt idx="4242">
                  <c:v>0.93885026999999999</c:v>
                </c:pt>
                <c:pt idx="4243">
                  <c:v>0.92564633500000004</c:v>
                </c:pt>
                <c:pt idx="4244">
                  <c:v>0.910069181</c:v>
                </c:pt>
                <c:pt idx="4245">
                  <c:v>0.942421658</c:v>
                </c:pt>
                <c:pt idx="4246">
                  <c:v>0.93593258999999995</c:v>
                </c:pt>
                <c:pt idx="4247">
                  <c:v>0.93475796899999997</c:v>
                </c:pt>
                <c:pt idx="4248">
                  <c:v>0.92575421099999999</c:v>
                </c:pt>
                <c:pt idx="4249">
                  <c:v>0.89857508399999997</c:v>
                </c:pt>
                <c:pt idx="4250">
                  <c:v>0.91071987099999996</c:v>
                </c:pt>
                <c:pt idx="4251">
                  <c:v>0.93973793299999997</c:v>
                </c:pt>
                <c:pt idx="4252">
                  <c:v>0.93123864000000001</c:v>
                </c:pt>
                <c:pt idx="4253">
                  <c:v>0.921579598</c:v>
                </c:pt>
                <c:pt idx="4254">
                  <c:v>0.93060725600000005</c:v>
                </c:pt>
                <c:pt idx="4255">
                  <c:v>0.91257342200000002</c:v>
                </c:pt>
                <c:pt idx="4256">
                  <c:v>0.93698905799999999</c:v>
                </c:pt>
                <c:pt idx="4257">
                  <c:v>0.93279966000000003</c:v>
                </c:pt>
                <c:pt idx="4258">
                  <c:v>0.92115018599999998</c:v>
                </c:pt>
                <c:pt idx="4259">
                  <c:v>0.92980485700000004</c:v>
                </c:pt>
                <c:pt idx="4260">
                  <c:v>0.92478337499999996</c:v>
                </c:pt>
                <c:pt idx="4261">
                  <c:v>0.93511530600000003</c:v>
                </c:pt>
                <c:pt idx="4262">
                  <c:v>0.91789162599999996</c:v>
                </c:pt>
                <c:pt idx="4263">
                  <c:v>0.77163396799999995</c:v>
                </c:pt>
                <c:pt idx="4264">
                  <c:v>0.80117826599999997</c:v>
                </c:pt>
                <c:pt idx="4265">
                  <c:v>0.83398873299999998</c:v>
                </c:pt>
                <c:pt idx="4266">
                  <c:v>0.86975244500000004</c:v>
                </c:pt>
                <c:pt idx="4267">
                  <c:v>0.86473570399999999</c:v>
                </c:pt>
                <c:pt idx="4268">
                  <c:v>0.879697387</c:v>
                </c:pt>
                <c:pt idx="4269">
                  <c:v>0.89407855899999999</c:v>
                </c:pt>
                <c:pt idx="4270">
                  <c:v>0.907152756</c:v>
                </c:pt>
                <c:pt idx="4271">
                  <c:v>0.90639824499999999</c:v>
                </c:pt>
                <c:pt idx="4272">
                  <c:v>0.90098985499999995</c:v>
                </c:pt>
                <c:pt idx="4273">
                  <c:v>0.89259945399999996</c:v>
                </c:pt>
                <c:pt idx="4274">
                  <c:v>0.92740684600000001</c:v>
                </c:pt>
                <c:pt idx="4275">
                  <c:v>0.90892941900000002</c:v>
                </c:pt>
                <c:pt idx="4276">
                  <c:v>0.91280375400000002</c:v>
                </c:pt>
                <c:pt idx="4277">
                  <c:v>0.91648650700000001</c:v>
                </c:pt>
                <c:pt idx="4278">
                  <c:v>0.93068253700000003</c:v>
                </c:pt>
                <c:pt idx="4279">
                  <c:v>0.91415068399999999</c:v>
                </c:pt>
                <c:pt idx="4280">
                  <c:v>0.90945196100000003</c:v>
                </c:pt>
                <c:pt idx="4281">
                  <c:v>0.93386850099999996</c:v>
                </c:pt>
                <c:pt idx="4282">
                  <c:v>0.93340254499999997</c:v>
                </c:pt>
                <c:pt idx="4283">
                  <c:v>0.91458068100000001</c:v>
                </c:pt>
                <c:pt idx="4284">
                  <c:v>0.931837951</c:v>
                </c:pt>
                <c:pt idx="4285">
                  <c:v>0.93702493099999995</c:v>
                </c:pt>
                <c:pt idx="4286">
                  <c:v>0.93346188100000005</c:v>
                </c:pt>
                <c:pt idx="4287">
                  <c:v>0.93043323300000003</c:v>
                </c:pt>
                <c:pt idx="4288">
                  <c:v>0.93979764600000004</c:v>
                </c:pt>
                <c:pt idx="4289">
                  <c:v>0.93020183099999998</c:v>
                </c:pt>
                <c:pt idx="4290">
                  <c:v>0.91677034599999996</c:v>
                </c:pt>
                <c:pt idx="4291">
                  <c:v>0.90966380999999996</c:v>
                </c:pt>
                <c:pt idx="4292">
                  <c:v>0.93720501700000003</c:v>
                </c:pt>
                <c:pt idx="4293">
                  <c:v>0.93676013999999996</c:v>
                </c:pt>
                <c:pt idx="4294">
                  <c:v>0.93253008400000004</c:v>
                </c:pt>
                <c:pt idx="4295">
                  <c:v>0.93294660500000004</c:v>
                </c:pt>
                <c:pt idx="4296">
                  <c:v>0.91734290500000004</c:v>
                </c:pt>
                <c:pt idx="4297">
                  <c:v>0.93446390800000001</c:v>
                </c:pt>
                <c:pt idx="4298">
                  <c:v>0.930371371</c:v>
                </c:pt>
                <c:pt idx="4299">
                  <c:v>0.91263179800000005</c:v>
                </c:pt>
                <c:pt idx="4300">
                  <c:v>0.93571775800000001</c:v>
                </c:pt>
                <c:pt idx="4301">
                  <c:v>0.93646166500000005</c:v>
                </c:pt>
                <c:pt idx="4302">
                  <c:v>0.92349943700000003</c:v>
                </c:pt>
                <c:pt idx="4303">
                  <c:v>0.93127871900000003</c:v>
                </c:pt>
                <c:pt idx="4304">
                  <c:v>0.92905126500000001</c:v>
                </c:pt>
                <c:pt idx="4305">
                  <c:v>0.92902141500000002</c:v>
                </c:pt>
                <c:pt idx="4306">
                  <c:v>0.93278390899999997</c:v>
                </c:pt>
                <c:pt idx="4307">
                  <c:v>0.92997957099999995</c:v>
                </c:pt>
                <c:pt idx="4308">
                  <c:v>0.91263673499999998</c:v>
                </c:pt>
                <c:pt idx="4309">
                  <c:v>0.914379049</c:v>
                </c:pt>
                <c:pt idx="4310">
                  <c:v>0.924443868</c:v>
                </c:pt>
                <c:pt idx="4311">
                  <c:v>0.91594765499999997</c:v>
                </c:pt>
                <c:pt idx="4312">
                  <c:v>0.76377857999999998</c:v>
                </c:pt>
                <c:pt idx="4313">
                  <c:v>0.814963993</c:v>
                </c:pt>
                <c:pt idx="4314">
                  <c:v>0.84019089199999997</c:v>
                </c:pt>
                <c:pt idx="4315">
                  <c:v>0.87718629800000003</c:v>
                </c:pt>
                <c:pt idx="4316">
                  <c:v>0.895360818</c:v>
                </c:pt>
                <c:pt idx="4317">
                  <c:v>0.90718935300000003</c:v>
                </c:pt>
                <c:pt idx="4318">
                  <c:v>0.89009384300000005</c:v>
                </c:pt>
                <c:pt idx="4319">
                  <c:v>0.90595641400000004</c:v>
                </c:pt>
                <c:pt idx="4320">
                  <c:v>0.91437942900000002</c:v>
                </c:pt>
                <c:pt idx="4321">
                  <c:v>0.926057358</c:v>
                </c:pt>
                <c:pt idx="4322">
                  <c:v>0.909537135</c:v>
                </c:pt>
                <c:pt idx="4323">
                  <c:v>0.92087388599999997</c:v>
                </c:pt>
                <c:pt idx="4324">
                  <c:v>0.92230057300000001</c:v>
                </c:pt>
                <c:pt idx="4325">
                  <c:v>0.90749026399999999</c:v>
                </c:pt>
                <c:pt idx="4326">
                  <c:v>0.93116401999999998</c:v>
                </c:pt>
                <c:pt idx="4327">
                  <c:v>0.92898509600000001</c:v>
                </c:pt>
                <c:pt idx="4328">
                  <c:v>0.92198804499999998</c:v>
                </c:pt>
                <c:pt idx="4329">
                  <c:v>0.90229447299999999</c:v>
                </c:pt>
                <c:pt idx="4330">
                  <c:v>0.92483701200000001</c:v>
                </c:pt>
                <c:pt idx="4331">
                  <c:v>0.92332166400000004</c:v>
                </c:pt>
                <c:pt idx="4332">
                  <c:v>0.93257316800000001</c:v>
                </c:pt>
                <c:pt idx="4333">
                  <c:v>0.93192467099999998</c:v>
                </c:pt>
                <c:pt idx="4334">
                  <c:v>0.92213800300000004</c:v>
                </c:pt>
                <c:pt idx="4335">
                  <c:v>0.93474873599999997</c:v>
                </c:pt>
                <c:pt idx="4336">
                  <c:v>0.90479198100000002</c:v>
                </c:pt>
                <c:pt idx="4337">
                  <c:v>0.92975640400000004</c:v>
                </c:pt>
                <c:pt idx="4338">
                  <c:v>0.93230721400000005</c:v>
                </c:pt>
                <c:pt idx="4339">
                  <c:v>0.93552103600000003</c:v>
                </c:pt>
                <c:pt idx="4340">
                  <c:v>0.92809572500000004</c:v>
                </c:pt>
                <c:pt idx="4341">
                  <c:v>0.92916855700000001</c:v>
                </c:pt>
                <c:pt idx="4342">
                  <c:v>0.93849854700000002</c:v>
                </c:pt>
                <c:pt idx="4343">
                  <c:v>0.94189095499999997</c:v>
                </c:pt>
                <c:pt idx="4344">
                  <c:v>0.93624727200000002</c:v>
                </c:pt>
                <c:pt idx="4345">
                  <c:v>0.91794937700000001</c:v>
                </c:pt>
                <c:pt idx="4346">
                  <c:v>0.93413011800000001</c:v>
                </c:pt>
                <c:pt idx="4347">
                  <c:v>0.90871020999999996</c:v>
                </c:pt>
                <c:pt idx="4348">
                  <c:v>0.91419188399999995</c:v>
                </c:pt>
                <c:pt idx="4349">
                  <c:v>0.91910922100000003</c:v>
                </c:pt>
                <c:pt idx="4350">
                  <c:v>0.915642179</c:v>
                </c:pt>
                <c:pt idx="4351">
                  <c:v>0.92247718000000001</c:v>
                </c:pt>
                <c:pt idx="4352">
                  <c:v>0.91085079000000002</c:v>
                </c:pt>
                <c:pt idx="4353">
                  <c:v>0.93182818599999995</c:v>
                </c:pt>
                <c:pt idx="4354">
                  <c:v>0.92536337800000001</c:v>
                </c:pt>
                <c:pt idx="4355">
                  <c:v>0.92677790299999996</c:v>
                </c:pt>
                <c:pt idx="4356">
                  <c:v>0.93101264900000003</c:v>
                </c:pt>
                <c:pt idx="4357">
                  <c:v>0.93449361900000005</c:v>
                </c:pt>
                <c:pt idx="4358">
                  <c:v>0.91934093699999997</c:v>
                </c:pt>
                <c:pt idx="4359">
                  <c:v>0.93332505099999996</c:v>
                </c:pt>
                <c:pt idx="4360">
                  <c:v>0.93430126700000005</c:v>
                </c:pt>
                <c:pt idx="4361">
                  <c:v>0.75136528800000002</c:v>
                </c:pt>
                <c:pt idx="4362">
                  <c:v>0.81685705399999997</c:v>
                </c:pt>
                <c:pt idx="4363">
                  <c:v>0.837271349</c:v>
                </c:pt>
                <c:pt idx="4364">
                  <c:v>0.87667639200000003</c:v>
                </c:pt>
                <c:pt idx="4365">
                  <c:v>0.89877814700000003</c:v>
                </c:pt>
                <c:pt idx="4366">
                  <c:v>0.91048412099999998</c:v>
                </c:pt>
                <c:pt idx="4367">
                  <c:v>0.89771292599999997</c:v>
                </c:pt>
                <c:pt idx="4368">
                  <c:v>0.90531794600000004</c:v>
                </c:pt>
                <c:pt idx="4369">
                  <c:v>0.89047956699999997</c:v>
                </c:pt>
                <c:pt idx="4370">
                  <c:v>0.91645346599999999</c:v>
                </c:pt>
                <c:pt idx="4371">
                  <c:v>0.92062937899999997</c:v>
                </c:pt>
                <c:pt idx="4372">
                  <c:v>0.92885729100000003</c:v>
                </c:pt>
                <c:pt idx="4373">
                  <c:v>0.90398721000000004</c:v>
                </c:pt>
                <c:pt idx="4374">
                  <c:v>0.91825858999999999</c:v>
                </c:pt>
                <c:pt idx="4375">
                  <c:v>0.93080617600000004</c:v>
                </c:pt>
                <c:pt idx="4376">
                  <c:v>0.93624988799999997</c:v>
                </c:pt>
                <c:pt idx="4377">
                  <c:v>0.90923744500000003</c:v>
                </c:pt>
                <c:pt idx="4378">
                  <c:v>0.926817373</c:v>
                </c:pt>
                <c:pt idx="4379">
                  <c:v>0.93557901099999996</c:v>
                </c:pt>
                <c:pt idx="4380">
                  <c:v>0.90371977100000001</c:v>
                </c:pt>
                <c:pt idx="4381">
                  <c:v>0.93770984499999999</c:v>
                </c:pt>
                <c:pt idx="4382">
                  <c:v>0.92261864800000004</c:v>
                </c:pt>
                <c:pt idx="4383">
                  <c:v>0.93099791600000004</c:v>
                </c:pt>
                <c:pt idx="4384">
                  <c:v>0.92586657500000002</c:v>
                </c:pt>
                <c:pt idx="4385">
                  <c:v>0.92349410300000001</c:v>
                </c:pt>
                <c:pt idx="4386">
                  <c:v>0.92668525400000001</c:v>
                </c:pt>
                <c:pt idx="4387">
                  <c:v>0.93503014500000003</c:v>
                </c:pt>
                <c:pt idx="4388">
                  <c:v>0.907518406</c:v>
                </c:pt>
                <c:pt idx="4389">
                  <c:v>0.90502484000000005</c:v>
                </c:pt>
                <c:pt idx="4390">
                  <c:v>0.93664982799999996</c:v>
                </c:pt>
                <c:pt idx="4391">
                  <c:v>0.94265440499999997</c:v>
                </c:pt>
                <c:pt idx="4392">
                  <c:v>0.92993577599999999</c:v>
                </c:pt>
                <c:pt idx="4393">
                  <c:v>0.92261156700000002</c:v>
                </c:pt>
                <c:pt idx="4394">
                  <c:v>0.93026796499999997</c:v>
                </c:pt>
                <c:pt idx="4395">
                  <c:v>0.93397733599999999</c:v>
                </c:pt>
                <c:pt idx="4396">
                  <c:v>0.92372818800000001</c:v>
                </c:pt>
                <c:pt idx="4397">
                  <c:v>0.93077056599999997</c:v>
                </c:pt>
                <c:pt idx="4398">
                  <c:v>0.92780726000000002</c:v>
                </c:pt>
                <c:pt idx="4399">
                  <c:v>0.92395015899999999</c:v>
                </c:pt>
                <c:pt idx="4400">
                  <c:v>0.93156048400000002</c:v>
                </c:pt>
                <c:pt idx="4401">
                  <c:v>0.92647623800000001</c:v>
                </c:pt>
                <c:pt idx="4402">
                  <c:v>0.93248749399999997</c:v>
                </c:pt>
                <c:pt idx="4403">
                  <c:v>0.93621410500000002</c:v>
                </c:pt>
                <c:pt idx="4404">
                  <c:v>0.919375206</c:v>
                </c:pt>
                <c:pt idx="4405">
                  <c:v>0.93768041599999996</c:v>
                </c:pt>
                <c:pt idx="4406">
                  <c:v>0.93410365399999995</c:v>
                </c:pt>
                <c:pt idx="4407">
                  <c:v>0.92430900000000005</c:v>
                </c:pt>
                <c:pt idx="4408">
                  <c:v>0.92778229800000001</c:v>
                </c:pt>
                <c:pt idx="4409">
                  <c:v>0.93635825399999995</c:v>
                </c:pt>
                <c:pt idx="4410">
                  <c:v>0.77631111100000005</c:v>
                </c:pt>
                <c:pt idx="4411">
                  <c:v>0.81794807899999999</c:v>
                </c:pt>
                <c:pt idx="4412">
                  <c:v>0.83538744399999998</c:v>
                </c:pt>
                <c:pt idx="4413">
                  <c:v>0.86504826300000004</c:v>
                </c:pt>
                <c:pt idx="4414">
                  <c:v>0.90226476099999997</c:v>
                </c:pt>
                <c:pt idx="4415">
                  <c:v>0.89517195100000002</c:v>
                </c:pt>
                <c:pt idx="4416">
                  <c:v>0.88446982500000004</c:v>
                </c:pt>
                <c:pt idx="4417">
                  <c:v>0.909634567</c:v>
                </c:pt>
                <c:pt idx="4418">
                  <c:v>0.91986151000000005</c:v>
                </c:pt>
                <c:pt idx="4419">
                  <c:v>0.91177032499999999</c:v>
                </c:pt>
                <c:pt idx="4420">
                  <c:v>0.91401706999999999</c:v>
                </c:pt>
                <c:pt idx="4421">
                  <c:v>0.93006797600000002</c:v>
                </c:pt>
                <c:pt idx="4422">
                  <c:v>0.89398953999999997</c:v>
                </c:pt>
                <c:pt idx="4423">
                  <c:v>0.92621833200000003</c:v>
                </c:pt>
                <c:pt idx="4424">
                  <c:v>0.91831354700000001</c:v>
                </c:pt>
                <c:pt idx="4425">
                  <c:v>0.90317365999999999</c:v>
                </c:pt>
                <c:pt idx="4426">
                  <c:v>0.92456680599999996</c:v>
                </c:pt>
                <c:pt idx="4427">
                  <c:v>0.925988845</c:v>
                </c:pt>
                <c:pt idx="4428">
                  <c:v>0.917168231</c:v>
                </c:pt>
                <c:pt idx="4429">
                  <c:v>0.93260616299999999</c:v>
                </c:pt>
                <c:pt idx="4430">
                  <c:v>0.92973210699999997</c:v>
                </c:pt>
                <c:pt idx="4431">
                  <c:v>0.93127810200000005</c:v>
                </c:pt>
                <c:pt idx="4432">
                  <c:v>0.93058969000000002</c:v>
                </c:pt>
                <c:pt idx="4433">
                  <c:v>0.91429192599999998</c:v>
                </c:pt>
                <c:pt idx="4434">
                  <c:v>0.92703223000000001</c:v>
                </c:pt>
                <c:pt idx="4435">
                  <c:v>0.93747158399999997</c:v>
                </c:pt>
                <c:pt idx="4436">
                  <c:v>0.91038818600000004</c:v>
                </c:pt>
                <c:pt idx="4437">
                  <c:v>0.92818953999999998</c:v>
                </c:pt>
                <c:pt idx="4438">
                  <c:v>0.930802079</c:v>
                </c:pt>
                <c:pt idx="4439">
                  <c:v>0.93344844000000005</c:v>
                </c:pt>
                <c:pt idx="4440">
                  <c:v>0.93606359299999997</c:v>
                </c:pt>
                <c:pt idx="4441">
                  <c:v>0.90362326000000004</c:v>
                </c:pt>
                <c:pt idx="4442">
                  <c:v>0.93723225799999998</c:v>
                </c:pt>
                <c:pt idx="4443">
                  <c:v>0.93802704000000003</c:v>
                </c:pt>
                <c:pt idx="4444">
                  <c:v>0.92986849999999999</c:v>
                </c:pt>
                <c:pt idx="4445">
                  <c:v>0.93313729599999995</c:v>
                </c:pt>
                <c:pt idx="4446">
                  <c:v>0.933366166</c:v>
                </c:pt>
                <c:pt idx="4447">
                  <c:v>0.93837166699999996</c:v>
                </c:pt>
                <c:pt idx="4448">
                  <c:v>0.92122708399999997</c:v>
                </c:pt>
                <c:pt idx="4449">
                  <c:v>0.92075473399999996</c:v>
                </c:pt>
                <c:pt idx="4450">
                  <c:v>0.91421990600000003</c:v>
                </c:pt>
                <c:pt idx="4451">
                  <c:v>0.92534584200000003</c:v>
                </c:pt>
                <c:pt idx="4452">
                  <c:v>0.92814317400000002</c:v>
                </c:pt>
                <c:pt idx="4453">
                  <c:v>0.91580373599999998</c:v>
                </c:pt>
                <c:pt idx="4454">
                  <c:v>0.92480910800000005</c:v>
                </c:pt>
                <c:pt idx="4455">
                  <c:v>0.93551064799999994</c:v>
                </c:pt>
                <c:pt idx="4456">
                  <c:v>0.93080413699999998</c:v>
                </c:pt>
                <c:pt idx="4457">
                  <c:v>0.93723388299999999</c:v>
                </c:pt>
                <c:pt idx="4458">
                  <c:v>0.92718411300000003</c:v>
                </c:pt>
                <c:pt idx="4459">
                  <c:v>0.75960572400000004</c:v>
                </c:pt>
                <c:pt idx="4460">
                  <c:v>0.82660154200000002</c:v>
                </c:pt>
                <c:pt idx="4461">
                  <c:v>0.84607674499999996</c:v>
                </c:pt>
                <c:pt idx="4462">
                  <c:v>0.88001785600000004</c:v>
                </c:pt>
                <c:pt idx="4463">
                  <c:v>0.89432495300000003</c:v>
                </c:pt>
                <c:pt idx="4464">
                  <c:v>0.89568750500000005</c:v>
                </c:pt>
                <c:pt idx="4465">
                  <c:v>0.90797324199999996</c:v>
                </c:pt>
                <c:pt idx="4466">
                  <c:v>0.90167603399999996</c:v>
                </c:pt>
                <c:pt idx="4467">
                  <c:v>0.917550482</c:v>
                </c:pt>
                <c:pt idx="4468">
                  <c:v>0.8942928</c:v>
                </c:pt>
                <c:pt idx="4469">
                  <c:v>0.92177848200000001</c:v>
                </c:pt>
                <c:pt idx="4470">
                  <c:v>0.90114808300000004</c:v>
                </c:pt>
                <c:pt idx="4471">
                  <c:v>0.91410247300000003</c:v>
                </c:pt>
                <c:pt idx="4472">
                  <c:v>0.92651763700000001</c:v>
                </c:pt>
                <c:pt idx="4473">
                  <c:v>0.90097719600000004</c:v>
                </c:pt>
                <c:pt idx="4474">
                  <c:v>0.91114652699999998</c:v>
                </c:pt>
                <c:pt idx="4475">
                  <c:v>0.91789708400000003</c:v>
                </c:pt>
                <c:pt idx="4476">
                  <c:v>0.92814632799999996</c:v>
                </c:pt>
                <c:pt idx="4477">
                  <c:v>0.92121392599999996</c:v>
                </c:pt>
                <c:pt idx="4478">
                  <c:v>0.92267177099999997</c:v>
                </c:pt>
                <c:pt idx="4479">
                  <c:v>0.92925261100000001</c:v>
                </c:pt>
                <c:pt idx="4480">
                  <c:v>0.90796126300000002</c:v>
                </c:pt>
                <c:pt idx="4481">
                  <c:v>0.92375508799999995</c:v>
                </c:pt>
                <c:pt idx="4482">
                  <c:v>0.91554626400000005</c:v>
                </c:pt>
                <c:pt idx="4483">
                  <c:v>0.91131318100000003</c:v>
                </c:pt>
                <c:pt idx="4484">
                  <c:v>0.93279456000000005</c:v>
                </c:pt>
                <c:pt idx="4485">
                  <c:v>0.93231280800000005</c:v>
                </c:pt>
                <c:pt idx="4486">
                  <c:v>0.93046315800000001</c:v>
                </c:pt>
                <c:pt idx="4487">
                  <c:v>0.92497136599999996</c:v>
                </c:pt>
                <c:pt idx="4488">
                  <c:v>0.93857769400000002</c:v>
                </c:pt>
                <c:pt idx="4489">
                  <c:v>0.92857878199999999</c:v>
                </c:pt>
                <c:pt idx="4490">
                  <c:v>0.93538882199999995</c:v>
                </c:pt>
                <c:pt idx="4491">
                  <c:v>0.93403385100000003</c:v>
                </c:pt>
                <c:pt idx="4492">
                  <c:v>0.92561508199999998</c:v>
                </c:pt>
                <c:pt idx="4493">
                  <c:v>0.93231096000000002</c:v>
                </c:pt>
                <c:pt idx="4494">
                  <c:v>0.93445590199999995</c:v>
                </c:pt>
                <c:pt idx="4495">
                  <c:v>0.94197939200000003</c:v>
                </c:pt>
                <c:pt idx="4496">
                  <c:v>0.92681030200000003</c:v>
                </c:pt>
                <c:pt idx="4497">
                  <c:v>0.93534105199999995</c:v>
                </c:pt>
                <c:pt idx="4498">
                  <c:v>0.93325856100000004</c:v>
                </c:pt>
                <c:pt idx="4499">
                  <c:v>0.92822047299999999</c:v>
                </c:pt>
                <c:pt idx="4500">
                  <c:v>0.92157673799999995</c:v>
                </c:pt>
                <c:pt idx="4501">
                  <c:v>0.935935815</c:v>
                </c:pt>
                <c:pt idx="4502">
                  <c:v>0.91128127000000003</c:v>
                </c:pt>
                <c:pt idx="4503">
                  <c:v>0.915019904</c:v>
                </c:pt>
                <c:pt idx="4504">
                  <c:v>0.93368595200000004</c:v>
                </c:pt>
                <c:pt idx="4505">
                  <c:v>0.93424221600000001</c:v>
                </c:pt>
                <c:pt idx="4506">
                  <c:v>0.93394159899999996</c:v>
                </c:pt>
                <c:pt idx="4507">
                  <c:v>0.92571610999999998</c:v>
                </c:pt>
                <c:pt idx="4508">
                  <c:v>0.76188798099999999</c:v>
                </c:pt>
                <c:pt idx="4509">
                  <c:v>0.82508083899999995</c:v>
                </c:pt>
                <c:pt idx="4510">
                  <c:v>0.82840093800000003</c:v>
                </c:pt>
                <c:pt idx="4511">
                  <c:v>0.88336883799999999</c:v>
                </c:pt>
                <c:pt idx="4512">
                  <c:v>0.88272145599999996</c:v>
                </c:pt>
                <c:pt idx="4513">
                  <c:v>0.87803795799999995</c:v>
                </c:pt>
                <c:pt idx="4514">
                  <c:v>0.91752482800000001</c:v>
                </c:pt>
                <c:pt idx="4515">
                  <c:v>0.883187838</c:v>
                </c:pt>
                <c:pt idx="4516">
                  <c:v>0.91046811400000005</c:v>
                </c:pt>
                <c:pt idx="4517">
                  <c:v>0.91591686699999997</c:v>
                </c:pt>
                <c:pt idx="4518">
                  <c:v>0.91838779699999995</c:v>
                </c:pt>
                <c:pt idx="4519">
                  <c:v>0.92594510600000002</c:v>
                </c:pt>
                <c:pt idx="4520">
                  <c:v>0.91835906099999998</c:v>
                </c:pt>
                <c:pt idx="4521">
                  <c:v>0.91557965299999999</c:v>
                </c:pt>
                <c:pt idx="4522">
                  <c:v>0.90352922300000005</c:v>
                </c:pt>
                <c:pt idx="4523">
                  <c:v>0.91900427100000004</c:v>
                </c:pt>
                <c:pt idx="4524">
                  <c:v>0.92969520800000005</c:v>
                </c:pt>
                <c:pt idx="4525">
                  <c:v>0.91508061399999996</c:v>
                </c:pt>
                <c:pt idx="4526">
                  <c:v>0.92529122799999997</c:v>
                </c:pt>
                <c:pt idx="4527">
                  <c:v>0.92232106000000003</c:v>
                </c:pt>
                <c:pt idx="4528">
                  <c:v>0.93668120899999996</c:v>
                </c:pt>
                <c:pt idx="4529">
                  <c:v>0.91937561000000001</c:v>
                </c:pt>
                <c:pt idx="4530">
                  <c:v>0.93005093800000005</c:v>
                </c:pt>
                <c:pt idx="4531">
                  <c:v>0.91917515900000002</c:v>
                </c:pt>
                <c:pt idx="4532">
                  <c:v>0.91806538000000004</c:v>
                </c:pt>
                <c:pt idx="4533">
                  <c:v>0.93868771699999998</c:v>
                </c:pt>
                <c:pt idx="4534">
                  <c:v>0.92486115499999999</c:v>
                </c:pt>
                <c:pt idx="4535">
                  <c:v>0.93690685799999995</c:v>
                </c:pt>
                <c:pt idx="4536">
                  <c:v>0.93769003200000001</c:v>
                </c:pt>
                <c:pt idx="4537">
                  <c:v>0.91182697499999998</c:v>
                </c:pt>
                <c:pt idx="4538">
                  <c:v>0.92880281399999998</c:v>
                </c:pt>
                <c:pt idx="4539">
                  <c:v>0.93231613899999999</c:v>
                </c:pt>
                <c:pt idx="4540">
                  <c:v>0.93607247299999996</c:v>
                </c:pt>
                <c:pt idx="4541">
                  <c:v>0.91394073899999995</c:v>
                </c:pt>
                <c:pt idx="4542">
                  <c:v>0.931377028</c:v>
                </c:pt>
                <c:pt idx="4543">
                  <c:v>0.93259296999999997</c:v>
                </c:pt>
                <c:pt idx="4544">
                  <c:v>0.94209368199999999</c:v>
                </c:pt>
                <c:pt idx="4545">
                  <c:v>0.93495665999999999</c:v>
                </c:pt>
                <c:pt idx="4546">
                  <c:v>0.92323163699999999</c:v>
                </c:pt>
                <c:pt idx="4547">
                  <c:v>0.91247418000000002</c:v>
                </c:pt>
                <c:pt idx="4548">
                  <c:v>0.91998339799999995</c:v>
                </c:pt>
                <c:pt idx="4549">
                  <c:v>0.92568635899999996</c:v>
                </c:pt>
                <c:pt idx="4550">
                  <c:v>0.92157436599999998</c:v>
                </c:pt>
                <c:pt idx="4551">
                  <c:v>0.91453257899999996</c:v>
                </c:pt>
                <c:pt idx="4552">
                  <c:v>0.91886431800000001</c:v>
                </c:pt>
                <c:pt idx="4553">
                  <c:v>0.92784084300000003</c:v>
                </c:pt>
                <c:pt idx="4554">
                  <c:v>0.91143296600000001</c:v>
                </c:pt>
                <c:pt idx="4555">
                  <c:v>0.91254282399999997</c:v>
                </c:pt>
                <c:pt idx="4556">
                  <c:v>0.91143408599999998</c:v>
                </c:pt>
                <c:pt idx="4557">
                  <c:v>0.78287533899999995</c:v>
                </c:pt>
                <c:pt idx="4558">
                  <c:v>0.81854452499999997</c:v>
                </c:pt>
                <c:pt idx="4559">
                  <c:v>0.85786832300000004</c:v>
                </c:pt>
                <c:pt idx="4560">
                  <c:v>0.88412197599999998</c:v>
                </c:pt>
                <c:pt idx="4561">
                  <c:v>0.88573341999999999</c:v>
                </c:pt>
                <c:pt idx="4562">
                  <c:v>0.88665373599999997</c:v>
                </c:pt>
                <c:pt idx="4563">
                  <c:v>0.895684649</c:v>
                </c:pt>
                <c:pt idx="4564">
                  <c:v>0.90701818700000003</c:v>
                </c:pt>
                <c:pt idx="4565">
                  <c:v>0.90348720699999996</c:v>
                </c:pt>
                <c:pt idx="4566">
                  <c:v>0.91561075599999997</c:v>
                </c:pt>
                <c:pt idx="4567">
                  <c:v>0.89478627300000002</c:v>
                </c:pt>
                <c:pt idx="4568">
                  <c:v>0.91284709100000005</c:v>
                </c:pt>
                <c:pt idx="4569">
                  <c:v>0.91012322000000001</c:v>
                </c:pt>
                <c:pt idx="4570">
                  <c:v>0.91039944299999997</c:v>
                </c:pt>
                <c:pt idx="4571">
                  <c:v>0.88864975199999996</c:v>
                </c:pt>
                <c:pt idx="4572">
                  <c:v>0.92728617800000002</c:v>
                </c:pt>
                <c:pt idx="4573">
                  <c:v>0.92356812899999996</c:v>
                </c:pt>
                <c:pt idx="4574">
                  <c:v>0.90351495900000001</c:v>
                </c:pt>
                <c:pt idx="4575">
                  <c:v>0.93978600700000003</c:v>
                </c:pt>
                <c:pt idx="4576">
                  <c:v>0.92333156500000002</c:v>
                </c:pt>
                <c:pt idx="4577">
                  <c:v>0.93703739699999999</c:v>
                </c:pt>
                <c:pt idx="4578">
                  <c:v>0.92658778100000005</c:v>
                </c:pt>
                <c:pt idx="4579">
                  <c:v>0.91505411400000003</c:v>
                </c:pt>
                <c:pt idx="4580">
                  <c:v>0.93419671299999996</c:v>
                </c:pt>
                <c:pt idx="4581">
                  <c:v>0.92679681899999999</c:v>
                </c:pt>
                <c:pt idx="4582">
                  <c:v>0.899705808</c:v>
                </c:pt>
                <c:pt idx="4583">
                  <c:v>0.90896911700000005</c:v>
                </c:pt>
                <c:pt idx="4584">
                  <c:v>0.92204006000000005</c:v>
                </c:pt>
                <c:pt idx="4585">
                  <c:v>0.926519961</c:v>
                </c:pt>
                <c:pt idx="4586">
                  <c:v>0.91304219399999997</c:v>
                </c:pt>
                <c:pt idx="4587">
                  <c:v>0.917155575</c:v>
                </c:pt>
                <c:pt idx="4588">
                  <c:v>0.93070813500000005</c:v>
                </c:pt>
                <c:pt idx="4589">
                  <c:v>0.92926734099999997</c:v>
                </c:pt>
                <c:pt idx="4590">
                  <c:v>0.91284031700000001</c:v>
                </c:pt>
                <c:pt idx="4591">
                  <c:v>0.93324120200000005</c:v>
                </c:pt>
                <c:pt idx="4592">
                  <c:v>0.93492359300000005</c:v>
                </c:pt>
                <c:pt idx="4593">
                  <c:v>0.91451369100000002</c:v>
                </c:pt>
                <c:pt idx="4594">
                  <c:v>0.91974937999999995</c:v>
                </c:pt>
                <c:pt idx="4595">
                  <c:v>0.91382009900000005</c:v>
                </c:pt>
                <c:pt idx="4596">
                  <c:v>0.93005607800000001</c:v>
                </c:pt>
                <c:pt idx="4597">
                  <c:v>0.93270730400000001</c:v>
                </c:pt>
                <c:pt idx="4598">
                  <c:v>0.93736064600000002</c:v>
                </c:pt>
                <c:pt idx="4599">
                  <c:v>0.93126560300000005</c:v>
                </c:pt>
                <c:pt idx="4600">
                  <c:v>0.927333411</c:v>
                </c:pt>
                <c:pt idx="4601">
                  <c:v>0.92606271399999995</c:v>
                </c:pt>
                <c:pt idx="4602">
                  <c:v>0.92868339899999997</c:v>
                </c:pt>
                <c:pt idx="4603">
                  <c:v>0.90829269999999995</c:v>
                </c:pt>
                <c:pt idx="4604">
                  <c:v>0.92686848799999999</c:v>
                </c:pt>
                <c:pt idx="4605">
                  <c:v>0.918064196</c:v>
                </c:pt>
                <c:pt idx="4606">
                  <c:v>0.77849601099999999</c:v>
                </c:pt>
                <c:pt idx="4607">
                  <c:v>0.83019814800000002</c:v>
                </c:pt>
                <c:pt idx="4608">
                  <c:v>0.85595357400000005</c:v>
                </c:pt>
                <c:pt idx="4609">
                  <c:v>0.87746450200000004</c:v>
                </c:pt>
                <c:pt idx="4610">
                  <c:v>0.88251103399999997</c:v>
                </c:pt>
                <c:pt idx="4611">
                  <c:v>0.89442596699999999</c:v>
                </c:pt>
                <c:pt idx="4612">
                  <c:v>0.90152180599999998</c:v>
                </c:pt>
                <c:pt idx="4613">
                  <c:v>0.89778710100000003</c:v>
                </c:pt>
                <c:pt idx="4614">
                  <c:v>0.901692139</c:v>
                </c:pt>
                <c:pt idx="4615">
                  <c:v>0.90827401500000005</c:v>
                </c:pt>
                <c:pt idx="4616">
                  <c:v>0.91703793300000003</c:v>
                </c:pt>
                <c:pt idx="4617">
                  <c:v>0.92449349999999997</c:v>
                </c:pt>
                <c:pt idx="4618">
                  <c:v>0.92101768500000003</c:v>
                </c:pt>
                <c:pt idx="4619">
                  <c:v>0.90712901499999998</c:v>
                </c:pt>
                <c:pt idx="4620">
                  <c:v>0.91036846500000002</c:v>
                </c:pt>
                <c:pt idx="4621">
                  <c:v>0.90027163799999999</c:v>
                </c:pt>
                <c:pt idx="4622">
                  <c:v>0.903645586</c:v>
                </c:pt>
                <c:pt idx="4623">
                  <c:v>0.92618471499999999</c:v>
                </c:pt>
                <c:pt idx="4624">
                  <c:v>0.92672699199999997</c:v>
                </c:pt>
                <c:pt idx="4625">
                  <c:v>0.91420551100000003</c:v>
                </c:pt>
                <c:pt idx="4626">
                  <c:v>0.92205408099999997</c:v>
                </c:pt>
                <c:pt idx="4627">
                  <c:v>0.930241023</c:v>
                </c:pt>
                <c:pt idx="4628">
                  <c:v>0.93073260800000002</c:v>
                </c:pt>
                <c:pt idx="4629">
                  <c:v>0.933644786</c:v>
                </c:pt>
                <c:pt idx="4630">
                  <c:v>0.91925447500000002</c:v>
                </c:pt>
                <c:pt idx="4631">
                  <c:v>0.90877528200000002</c:v>
                </c:pt>
                <c:pt idx="4632">
                  <c:v>0.92344240799999999</c:v>
                </c:pt>
                <c:pt idx="4633">
                  <c:v>0.91540372999999997</c:v>
                </c:pt>
                <c:pt idx="4634">
                  <c:v>0.91259181599999994</c:v>
                </c:pt>
                <c:pt idx="4635">
                  <c:v>0.91600116099999995</c:v>
                </c:pt>
                <c:pt idx="4636">
                  <c:v>0.91101002399999997</c:v>
                </c:pt>
                <c:pt idx="4637">
                  <c:v>0.90835450299999998</c:v>
                </c:pt>
                <c:pt idx="4638">
                  <c:v>0.92998693099999996</c:v>
                </c:pt>
                <c:pt idx="4639">
                  <c:v>0.92318469999999997</c:v>
                </c:pt>
                <c:pt idx="4640">
                  <c:v>0.92421591000000003</c:v>
                </c:pt>
                <c:pt idx="4641">
                  <c:v>0.93983301900000005</c:v>
                </c:pt>
                <c:pt idx="4642">
                  <c:v>0.91706793799999997</c:v>
                </c:pt>
                <c:pt idx="4643">
                  <c:v>0.92436295199999996</c:v>
                </c:pt>
                <c:pt idx="4644">
                  <c:v>0.93713619500000001</c:v>
                </c:pt>
                <c:pt idx="4645">
                  <c:v>0.926642462</c:v>
                </c:pt>
                <c:pt idx="4646">
                  <c:v>0.93085388999999996</c:v>
                </c:pt>
                <c:pt idx="4647">
                  <c:v>0.91672537700000001</c:v>
                </c:pt>
                <c:pt idx="4648">
                  <c:v>0.90771997599999998</c:v>
                </c:pt>
                <c:pt idx="4649">
                  <c:v>0.91497564099999995</c:v>
                </c:pt>
                <c:pt idx="4650">
                  <c:v>0.93373985100000001</c:v>
                </c:pt>
                <c:pt idx="4651">
                  <c:v>0.92684755299999999</c:v>
                </c:pt>
                <c:pt idx="4652">
                  <c:v>0.93042717699999999</c:v>
                </c:pt>
                <c:pt idx="4653">
                  <c:v>0.91492505499999999</c:v>
                </c:pt>
                <c:pt idx="4654">
                  <c:v>0.930774879</c:v>
                </c:pt>
                <c:pt idx="4655">
                  <c:v>0.77016969499999999</c:v>
                </c:pt>
                <c:pt idx="4656">
                  <c:v>0.82428544699999995</c:v>
                </c:pt>
                <c:pt idx="4657">
                  <c:v>0.82905147499999998</c:v>
                </c:pt>
                <c:pt idx="4658">
                  <c:v>0.88609868800000002</c:v>
                </c:pt>
                <c:pt idx="4659">
                  <c:v>0.88079996800000004</c:v>
                </c:pt>
                <c:pt idx="4660">
                  <c:v>0.88565218099999998</c:v>
                </c:pt>
                <c:pt idx="4661">
                  <c:v>0.90995067100000004</c:v>
                </c:pt>
                <c:pt idx="4662">
                  <c:v>0.91750479399999996</c:v>
                </c:pt>
                <c:pt idx="4663">
                  <c:v>0.89339487100000003</c:v>
                </c:pt>
                <c:pt idx="4664">
                  <c:v>0.92287430100000001</c:v>
                </c:pt>
                <c:pt idx="4665">
                  <c:v>0.90390536799999999</c:v>
                </c:pt>
                <c:pt idx="4666">
                  <c:v>0.91333266899999999</c:v>
                </c:pt>
                <c:pt idx="4667">
                  <c:v>0.90223405999999995</c:v>
                </c:pt>
                <c:pt idx="4668">
                  <c:v>0.92971292299999997</c:v>
                </c:pt>
                <c:pt idx="4669">
                  <c:v>0.92103814100000003</c:v>
                </c:pt>
                <c:pt idx="4670">
                  <c:v>0.90766307000000002</c:v>
                </c:pt>
                <c:pt idx="4671">
                  <c:v>0.93212187099999999</c:v>
                </c:pt>
                <c:pt idx="4672">
                  <c:v>0.92548697800000002</c:v>
                </c:pt>
                <c:pt idx="4673">
                  <c:v>0.91250737800000004</c:v>
                </c:pt>
                <c:pt idx="4674">
                  <c:v>0.93028227799999996</c:v>
                </c:pt>
                <c:pt idx="4675">
                  <c:v>0.92338842300000001</c:v>
                </c:pt>
                <c:pt idx="4676">
                  <c:v>0.93016435799999997</c:v>
                </c:pt>
                <c:pt idx="4677">
                  <c:v>0.92952241700000005</c:v>
                </c:pt>
                <c:pt idx="4678">
                  <c:v>0.93314323700000001</c:v>
                </c:pt>
                <c:pt idx="4679">
                  <c:v>0.936006958</c:v>
                </c:pt>
                <c:pt idx="4680">
                  <c:v>0.91941865499999997</c:v>
                </c:pt>
                <c:pt idx="4681">
                  <c:v>0.90387847099999996</c:v>
                </c:pt>
                <c:pt idx="4682">
                  <c:v>0.91777383700000004</c:v>
                </c:pt>
                <c:pt idx="4683">
                  <c:v>0.90782286700000003</c:v>
                </c:pt>
                <c:pt idx="4684">
                  <c:v>0.929541862</c:v>
                </c:pt>
                <c:pt idx="4685">
                  <c:v>0.91158240700000004</c:v>
                </c:pt>
                <c:pt idx="4686">
                  <c:v>0.90646981000000004</c:v>
                </c:pt>
                <c:pt idx="4687">
                  <c:v>0.92921309200000002</c:v>
                </c:pt>
                <c:pt idx="4688">
                  <c:v>0.91307243199999999</c:v>
                </c:pt>
                <c:pt idx="4689">
                  <c:v>0.93071703800000005</c:v>
                </c:pt>
                <c:pt idx="4690">
                  <c:v>0.91907637600000003</c:v>
                </c:pt>
                <c:pt idx="4691">
                  <c:v>0.934443205</c:v>
                </c:pt>
                <c:pt idx="4692">
                  <c:v>0.91126853299999999</c:v>
                </c:pt>
                <c:pt idx="4693">
                  <c:v>0.91657932600000003</c:v>
                </c:pt>
                <c:pt idx="4694">
                  <c:v>0.92112265699999996</c:v>
                </c:pt>
                <c:pt idx="4695">
                  <c:v>0.93128564599999997</c:v>
                </c:pt>
                <c:pt idx="4696">
                  <c:v>0.92314368499999999</c:v>
                </c:pt>
                <c:pt idx="4697">
                  <c:v>0.92662716199999995</c:v>
                </c:pt>
                <c:pt idx="4698">
                  <c:v>0.92228823500000001</c:v>
                </c:pt>
                <c:pt idx="4699">
                  <c:v>0.92660658100000004</c:v>
                </c:pt>
                <c:pt idx="4700">
                  <c:v>0.92317018399999995</c:v>
                </c:pt>
                <c:pt idx="4701">
                  <c:v>0.93733791799999999</c:v>
                </c:pt>
                <c:pt idx="4702">
                  <c:v>0.93116983200000003</c:v>
                </c:pt>
                <c:pt idx="4703">
                  <c:v>0.91529465600000004</c:v>
                </c:pt>
                <c:pt idx="4704">
                  <c:v>0.78480715199999995</c:v>
                </c:pt>
                <c:pt idx="4705">
                  <c:v>0.82807513099999996</c:v>
                </c:pt>
                <c:pt idx="4706">
                  <c:v>0.84708678900000001</c:v>
                </c:pt>
                <c:pt idx="4707">
                  <c:v>0.86054511700000003</c:v>
                </c:pt>
                <c:pt idx="4708">
                  <c:v>0.88632872500000004</c:v>
                </c:pt>
                <c:pt idx="4709">
                  <c:v>0.89244810699999999</c:v>
                </c:pt>
                <c:pt idx="4710">
                  <c:v>0.899567012</c:v>
                </c:pt>
                <c:pt idx="4711">
                  <c:v>0.91124189899999997</c:v>
                </c:pt>
                <c:pt idx="4712">
                  <c:v>0.91378272400000005</c:v>
                </c:pt>
                <c:pt idx="4713">
                  <c:v>0.91709260699999995</c:v>
                </c:pt>
                <c:pt idx="4714">
                  <c:v>0.90513646000000003</c:v>
                </c:pt>
                <c:pt idx="4715">
                  <c:v>0.90350673500000001</c:v>
                </c:pt>
                <c:pt idx="4716">
                  <c:v>0.929149106</c:v>
                </c:pt>
                <c:pt idx="4717">
                  <c:v>0.91953123199999998</c:v>
                </c:pt>
                <c:pt idx="4718">
                  <c:v>0.91231170399999995</c:v>
                </c:pt>
                <c:pt idx="4719">
                  <c:v>0.92584723099999999</c:v>
                </c:pt>
                <c:pt idx="4720">
                  <c:v>0.92218018199999996</c:v>
                </c:pt>
                <c:pt idx="4721">
                  <c:v>0.920181468</c:v>
                </c:pt>
                <c:pt idx="4722">
                  <c:v>0.92475194599999999</c:v>
                </c:pt>
                <c:pt idx="4723">
                  <c:v>0.92784272800000001</c:v>
                </c:pt>
                <c:pt idx="4724">
                  <c:v>0.92301461600000001</c:v>
                </c:pt>
                <c:pt idx="4725">
                  <c:v>0.92847761799999995</c:v>
                </c:pt>
                <c:pt idx="4726">
                  <c:v>0.93941231599999997</c:v>
                </c:pt>
                <c:pt idx="4727">
                  <c:v>0.910014353</c:v>
                </c:pt>
                <c:pt idx="4728">
                  <c:v>0.93382547400000004</c:v>
                </c:pt>
                <c:pt idx="4729">
                  <c:v>0.91877160199999997</c:v>
                </c:pt>
                <c:pt idx="4730">
                  <c:v>0.93420075700000005</c:v>
                </c:pt>
                <c:pt idx="4731">
                  <c:v>0.930869803</c:v>
                </c:pt>
                <c:pt idx="4732">
                  <c:v>0.92943648099999998</c:v>
                </c:pt>
                <c:pt idx="4733">
                  <c:v>0.93110391599999998</c:v>
                </c:pt>
                <c:pt idx="4734">
                  <c:v>0.93034302499999999</c:v>
                </c:pt>
                <c:pt idx="4735">
                  <c:v>0.92980500899999996</c:v>
                </c:pt>
                <c:pt idx="4736">
                  <c:v>0.93658778200000004</c:v>
                </c:pt>
                <c:pt idx="4737">
                  <c:v>0.92854623800000002</c:v>
                </c:pt>
                <c:pt idx="4738">
                  <c:v>0.91212456200000003</c:v>
                </c:pt>
                <c:pt idx="4739">
                  <c:v>0.92741417599999998</c:v>
                </c:pt>
                <c:pt idx="4740">
                  <c:v>0.91516841400000004</c:v>
                </c:pt>
                <c:pt idx="4741">
                  <c:v>0.92866218499999997</c:v>
                </c:pt>
                <c:pt idx="4742">
                  <c:v>0.92823946099999999</c:v>
                </c:pt>
                <c:pt idx="4743">
                  <c:v>0.92979309499999996</c:v>
                </c:pt>
                <c:pt idx="4744">
                  <c:v>0.93018609299999999</c:v>
                </c:pt>
                <c:pt idx="4745">
                  <c:v>0.91719619299999999</c:v>
                </c:pt>
                <c:pt idx="4746">
                  <c:v>0.92798667300000004</c:v>
                </c:pt>
                <c:pt idx="4747">
                  <c:v>0.92806757799999995</c:v>
                </c:pt>
                <c:pt idx="4748">
                  <c:v>0.92434652100000003</c:v>
                </c:pt>
                <c:pt idx="4749">
                  <c:v>0.936504742</c:v>
                </c:pt>
                <c:pt idx="4750">
                  <c:v>0.91451384099999999</c:v>
                </c:pt>
                <c:pt idx="4751">
                  <c:v>0.93584395799999998</c:v>
                </c:pt>
                <c:pt idx="4752">
                  <c:v>0.92422431400000005</c:v>
                </c:pt>
                <c:pt idx="4753">
                  <c:v>0.77059940900000001</c:v>
                </c:pt>
                <c:pt idx="4754">
                  <c:v>0.81339581800000005</c:v>
                </c:pt>
                <c:pt idx="4755">
                  <c:v>0.85623537199999999</c:v>
                </c:pt>
                <c:pt idx="4756">
                  <c:v>0.87602606000000005</c:v>
                </c:pt>
                <c:pt idx="4757">
                  <c:v>0.88914470700000003</c:v>
                </c:pt>
                <c:pt idx="4758">
                  <c:v>0.883720112</c:v>
                </c:pt>
                <c:pt idx="4759">
                  <c:v>0.90863251599999995</c:v>
                </c:pt>
                <c:pt idx="4760">
                  <c:v>0.90976476799999995</c:v>
                </c:pt>
                <c:pt idx="4761">
                  <c:v>0.91108833899999997</c:v>
                </c:pt>
                <c:pt idx="4762">
                  <c:v>0.91771455499999999</c:v>
                </c:pt>
                <c:pt idx="4763">
                  <c:v>0.92203104999999996</c:v>
                </c:pt>
                <c:pt idx="4764">
                  <c:v>0.92214449499999995</c:v>
                </c:pt>
                <c:pt idx="4765">
                  <c:v>0.92563880899999995</c:v>
                </c:pt>
                <c:pt idx="4766">
                  <c:v>0.91519255200000005</c:v>
                </c:pt>
                <c:pt idx="4767">
                  <c:v>0.935347504</c:v>
                </c:pt>
                <c:pt idx="4768">
                  <c:v>0.92972781800000004</c:v>
                </c:pt>
                <c:pt idx="4769">
                  <c:v>0.89372934699999995</c:v>
                </c:pt>
                <c:pt idx="4770">
                  <c:v>0.92342959599999996</c:v>
                </c:pt>
                <c:pt idx="4771">
                  <c:v>0.91774515000000001</c:v>
                </c:pt>
                <c:pt idx="4772">
                  <c:v>0.92402451799999996</c:v>
                </c:pt>
                <c:pt idx="4773">
                  <c:v>0.92991058500000001</c:v>
                </c:pt>
                <c:pt idx="4774">
                  <c:v>0.90362351600000002</c:v>
                </c:pt>
                <c:pt idx="4775">
                  <c:v>0.91897565800000003</c:v>
                </c:pt>
                <c:pt idx="4776">
                  <c:v>0.93370332199999995</c:v>
                </c:pt>
                <c:pt idx="4777">
                  <c:v>0.93152659599999998</c:v>
                </c:pt>
                <c:pt idx="4778">
                  <c:v>0.92926641799999998</c:v>
                </c:pt>
                <c:pt idx="4779">
                  <c:v>0.91218960100000002</c:v>
                </c:pt>
                <c:pt idx="4780">
                  <c:v>0.92342626000000005</c:v>
                </c:pt>
                <c:pt idx="4781">
                  <c:v>0.93756001600000005</c:v>
                </c:pt>
                <c:pt idx="4782">
                  <c:v>0.93914569299999995</c:v>
                </c:pt>
                <c:pt idx="4783">
                  <c:v>0.93311664900000002</c:v>
                </c:pt>
                <c:pt idx="4784">
                  <c:v>0.93433450200000001</c:v>
                </c:pt>
                <c:pt idx="4785">
                  <c:v>0.91415099899999996</c:v>
                </c:pt>
                <c:pt idx="4786">
                  <c:v>0.92761418100000004</c:v>
                </c:pt>
                <c:pt idx="4787">
                  <c:v>0.93219244700000004</c:v>
                </c:pt>
                <c:pt idx="4788">
                  <c:v>0.93062007400000002</c:v>
                </c:pt>
                <c:pt idx="4789">
                  <c:v>0.93038767600000005</c:v>
                </c:pt>
                <c:pt idx="4790">
                  <c:v>0.93490976699999995</c:v>
                </c:pt>
                <c:pt idx="4791">
                  <c:v>0.93266830099999998</c:v>
                </c:pt>
                <c:pt idx="4792">
                  <c:v>0.92282614699999999</c:v>
                </c:pt>
                <c:pt idx="4793">
                  <c:v>0.91794798</c:v>
                </c:pt>
                <c:pt idx="4794">
                  <c:v>0.91428200100000001</c:v>
                </c:pt>
                <c:pt idx="4795">
                  <c:v>0.93013286500000003</c:v>
                </c:pt>
                <c:pt idx="4796">
                  <c:v>0.92455098199999997</c:v>
                </c:pt>
                <c:pt idx="4797">
                  <c:v>0.93021852100000002</c:v>
                </c:pt>
                <c:pt idx="4798">
                  <c:v>0.91560286099999999</c:v>
                </c:pt>
                <c:pt idx="4799">
                  <c:v>0.93460063900000001</c:v>
                </c:pt>
                <c:pt idx="4800">
                  <c:v>0.91570633199999996</c:v>
                </c:pt>
                <c:pt idx="4801">
                  <c:v>0.92500532700000004</c:v>
                </c:pt>
                <c:pt idx="4802">
                  <c:v>0.76725939499999996</c:v>
                </c:pt>
                <c:pt idx="4803">
                  <c:v>0.82553739100000001</c:v>
                </c:pt>
                <c:pt idx="4804">
                  <c:v>0.85720362500000002</c:v>
                </c:pt>
                <c:pt idx="4805">
                  <c:v>0.86426074500000005</c:v>
                </c:pt>
                <c:pt idx="4806">
                  <c:v>0.88042155099999997</c:v>
                </c:pt>
                <c:pt idx="4807">
                  <c:v>0.87919451100000001</c:v>
                </c:pt>
                <c:pt idx="4808">
                  <c:v>0.89291727899999995</c:v>
                </c:pt>
                <c:pt idx="4809">
                  <c:v>0.91491773899999995</c:v>
                </c:pt>
                <c:pt idx="4810">
                  <c:v>0.92071444599999996</c:v>
                </c:pt>
                <c:pt idx="4811">
                  <c:v>0.90723984700000004</c:v>
                </c:pt>
                <c:pt idx="4812">
                  <c:v>0.91578482100000003</c:v>
                </c:pt>
                <c:pt idx="4813">
                  <c:v>0.92685297700000002</c:v>
                </c:pt>
                <c:pt idx="4814">
                  <c:v>0.93412788099999999</c:v>
                </c:pt>
                <c:pt idx="4815">
                  <c:v>0.90376047100000001</c:v>
                </c:pt>
                <c:pt idx="4816">
                  <c:v>0.93319422600000002</c:v>
                </c:pt>
                <c:pt idx="4817">
                  <c:v>0.91267813499999995</c:v>
                </c:pt>
                <c:pt idx="4818">
                  <c:v>0.92424367500000004</c:v>
                </c:pt>
                <c:pt idx="4819">
                  <c:v>0.92991341900000002</c:v>
                </c:pt>
                <c:pt idx="4820">
                  <c:v>0.93598416299999998</c:v>
                </c:pt>
                <c:pt idx="4821">
                  <c:v>0.93212028199999997</c:v>
                </c:pt>
                <c:pt idx="4822">
                  <c:v>0.92310040100000001</c:v>
                </c:pt>
                <c:pt idx="4823">
                  <c:v>0.93183759600000005</c:v>
                </c:pt>
                <c:pt idx="4824">
                  <c:v>0.93435584199999999</c:v>
                </c:pt>
                <c:pt idx="4825">
                  <c:v>0.92718107400000005</c:v>
                </c:pt>
                <c:pt idx="4826">
                  <c:v>0.91401456599999997</c:v>
                </c:pt>
                <c:pt idx="4827">
                  <c:v>0.91829290299999999</c:v>
                </c:pt>
                <c:pt idx="4828">
                  <c:v>0.92108591699999998</c:v>
                </c:pt>
                <c:pt idx="4829">
                  <c:v>0.91453245699999997</c:v>
                </c:pt>
                <c:pt idx="4830">
                  <c:v>0.93198905899999995</c:v>
                </c:pt>
                <c:pt idx="4831">
                  <c:v>0.91548738200000002</c:v>
                </c:pt>
                <c:pt idx="4832">
                  <c:v>0.90977792099999999</c:v>
                </c:pt>
                <c:pt idx="4833">
                  <c:v>0.91816497900000005</c:v>
                </c:pt>
                <c:pt idx="4834">
                  <c:v>0.93018555599999997</c:v>
                </c:pt>
                <c:pt idx="4835">
                  <c:v>0.93291536600000002</c:v>
                </c:pt>
                <c:pt idx="4836">
                  <c:v>0.93027859300000004</c:v>
                </c:pt>
                <c:pt idx="4837">
                  <c:v>0.93406662900000004</c:v>
                </c:pt>
                <c:pt idx="4838">
                  <c:v>0.93349248299999998</c:v>
                </c:pt>
                <c:pt idx="4839">
                  <c:v>0.91939262499999996</c:v>
                </c:pt>
                <c:pt idx="4840">
                  <c:v>0.93069977699999995</c:v>
                </c:pt>
                <c:pt idx="4841">
                  <c:v>0.93129916099999999</c:v>
                </c:pt>
                <c:pt idx="4842">
                  <c:v>0.93081520900000003</c:v>
                </c:pt>
                <c:pt idx="4843">
                  <c:v>0.93776828400000001</c:v>
                </c:pt>
                <c:pt idx="4844">
                  <c:v>0.92089754599999996</c:v>
                </c:pt>
                <c:pt idx="4845">
                  <c:v>0.92788514499999997</c:v>
                </c:pt>
                <c:pt idx="4846">
                  <c:v>0.92874842899999999</c:v>
                </c:pt>
                <c:pt idx="4847">
                  <c:v>0.92852046099999996</c:v>
                </c:pt>
                <c:pt idx="4848">
                  <c:v>0.92608782700000003</c:v>
                </c:pt>
                <c:pt idx="4849">
                  <c:v>0.91775130800000004</c:v>
                </c:pt>
                <c:pt idx="4850">
                  <c:v>0.932456964</c:v>
                </c:pt>
                <c:pt idx="4851">
                  <c:v>0.76283618799999997</c:v>
                </c:pt>
                <c:pt idx="4852">
                  <c:v>0.82633748799999995</c:v>
                </c:pt>
                <c:pt idx="4853">
                  <c:v>0.86012533199999996</c:v>
                </c:pt>
                <c:pt idx="4854">
                  <c:v>0.85987822000000003</c:v>
                </c:pt>
                <c:pt idx="4855">
                  <c:v>0.89950281799999998</c:v>
                </c:pt>
                <c:pt idx="4856">
                  <c:v>0.87007131999999998</c:v>
                </c:pt>
                <c:pt idx="4857">
                  <c:v>0.91301865900000001</c:v>
                </c:pt>
                <c:pt idx="4858">
                  <c:v>0.90651011199999998</c:v>
                </c:pt>
                <c:pt idx="4859">
                  <c:v>0.90470956300000005</c:v>
                </c:pt>
                <c:pt idx="4860">
                  <c:v>0.91496799399999995</c:v>
                </c:pt>
                <c:pt idx="4861">
                  <c:v>0.91858365399999997</c:v>
                </c:pt>
                <c:pt idx="4862">
                  <c:v>0.93091590700000004</c:v>
                </c:pt>
                <c:pt idx="4863">
                  <c:v>0.92075405799999999</c:v>
                </c:pt>
                <c:pt idx="4864">
                  <c:v>0.917352206</c:v>
                </c:pt>
                <c:pt idx="4865">
                  <c:v>0.91429977600000001</c:v>
                </c:pt>
                <c:pt idx="4866">
                  <c:v>0.92623773200000004</c:v>
                </c:pt>
                <c:pt idx="4867">
                  <c:v>0.93069289799999999</c:v>
                </c:pt>
                <c:pt idx="4868">
                  <c:v>0.92403775099999996</c:v>
                </c:pt>
                <c:pt idx="4869">
                  <c:v>0.91806405800000002</c:v>
                </c:pt>
                <c:pt idx="4870">
                  <c:v>0.92186959499999999</c:v>
                </c:pt>
                <c:pt idx="4871">
                  <c:v>0.910366762</c:v>
                </c:pt>
                <c:pt idx="4872">
                  <c:v>0.91328816099999999</c:v>
                </c:pt>
                <c:pt idx="4873">
                  <c:v>0.91861919999999997</c:v>
                </c:pt>
                <c:pt idx="4874">
                  <c:v>0.92821570799999997</c:v>
                </c:pt>
                <c:pt idx="4875">
                  <c:v>0.91509243100000004</c:v>
                </c:pt>
                <c:pt idx="4876">
                  <c:v>0.92508462899999999</c:v>
                </c:pt>
                <c:pt idx="4877">
                  <c:v>0.93647724099999996</c:v>
                </c:pt>
                <c:pt idx="4878">
                  <c:v>0.924516326</c:v>
                </c:pt>
                <c:pt idx="4879">
                  <c:v>0.93260247399999996</c:v>
                </c:pt>
                <c:pt idx="4880">
                  <c:v>0.91092327200000001</c:v>
                </c:pt>
                <c:pt idx="4881">
                  <c:v>0.90381791</c:v>
                </c:pt>
                <c:pt idx="4882">
                  <c:v>0.92518935000000002</c:v>
                </c:pt>
                <c:pt idx="4883">
                  <c:v>0.93215921199999996</c:v>
                </c:pt>
                <c:pt idx="4884">
                  <c:v>0.93341452499999999</c:v>
                </c:pt>
                <c:pt idx="4885">
                  <c:v>0.91007088400000002</c:v>
                </c:pt>
                <c:pt idx="4886">
                  <c:v>0.93052341500000002</c:v>
                </c:pt>
                <c:pt idx="4887">
                  <c:v>0.93192545699999996</c:v>
                </c:pt>
                <c:pt idx="4888">
                  <c:v>0.93044989899999997</c:v>
                </c:pt>
                <c:pt idx="4889">
                  <c:v>0.93034787699999999</c:v>
                </c:pt>
                <c:pt idx="4890">
                  <c:v>0.917343986</c:v>
                </c:pt>
                <c:pt idx="4891">
                  <c:v>0.94048041699999996</c:v>
                </c:pt>
                <c:pt idx="4892">
                  <c:v>0.93321127000000004</c:v>
                </c:pt>
                <c:pt idx="4893">
                  <c:v>0.93156996800000003</c:v>
                </c:pt>
                <c:pt idx="4894">
                  <c:v>0.90993719399999995</c:v>
                </c:pt>
                <c:pt idx="4895">
                  <c:v>0.92549663400000004</c:v>
                </c:pt>
                <c:pt idx="4896">
                  <c:v>0.93406605399999998</c:v>
                </c:pt>
                <c:pt idx="4897">
                  <c:v>0.91782388999999998</c:v>
                </c:pt>
                <c:pt idx="4898">
                  <c:v>0.92902989199999997</c:v>
                </c:pt>
                <c:pt idx="4899">
                  <c:v>0.92366332699999998</c:v>
                </c:pt>
              </c:numCache>
            </c:numRef>
          </c:yVal>
          <c:smooth val="0"/>
          <c:extLst>
            <c:ext xmlns:c16="http://schemas.microsoft.com/office/drawing/2014/chart" uri="{C3380CC4-5D6E-409C-BE32-E72D297353CC}">
              <c16:uniqueId val="{00000002-24D2-495A-BDA0-02ADBD35108E}"/>
            </c:ext>
          </c:extLst>
        </c:ser>
        <c:dLbls>
          <c:showLegendKey val="0"/>
          <c:showVal val="0"/>
          <c:showCatName val="0"/>
          <c:showSerName val="0"/>
          <c:showPercent val="0"/>
          <c:showBubbleSize val="0"/>
        </c:dLbls>
        <c:axId val="655772952"/>
        <c:axId val="655774520"/>
      </c:scatterChart>
      <c:valAx>
        <c:axId val="655772952"/>
        <c:scaling>
          <c:orientation val="minMax"/>
          <c:max val="1.0000000000000002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Smoothing</a:t>
                </a:r>
                <a:r>
                  <a:rPr lang="hr-HR" baseline="0"/>
                  <a:t> factor</a:t>
                </a:r>
                <a:endParaRPr lang="hr-H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655774520"/>
        <c:crosses val="autoZero"/>
        <c:crossBetween val="midCat"/>
      </c:valAx>
      <c:valAx>
        <c:axId val="655774520"/>
        <c:scaling>
          <c:orientation val="minMax"/>
          <c:max val="0.95000000000000007"/>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655772952"/>
        <c:crosses val="autoZero"/>
        <c:crossBetween val="midCat"/>
      </c:valAx>
      <c:spPr>
        <a:noFill/>
        <a:ln>
          <a:noFill/>
        </a:ln>
        <a:effectLst>
          <a:outerShdw sx="1000" sy="1000" algn="ctr" rotWithShape="0">
            <a:srgbClr val="000000"/>
          </a:outerShdw>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514441264711568"/>
          <c:y val="1.6417634688505066E-2"/>
          <c:w val="0.86124738348294516"/>
          <c:h val="0.83439453867399738"/>
        </c:manualLayout>
      </c:layout>
      <c:scatterChart>
        <c:scatterStyle val="lineMarker"/>
        <c:varyColors val="0"/>
        <c:ser>
          <c:idx val="0"/>
          <c:order val="0"/>
          <c:spPr>
            <a:ln w="25400" cap="rnd">
              <a:noFill/>
              <a:round/>
            </a:ln>
            <a:effectLst/>
          </c:spPr>
          <c:marker>
            <c:symbol val="circle"/>
            <c:size val="5"/>
            <c:spPr>
              <a:solidFill>
                <a:sysClr val="window" lastClr="FFFFFF"/>
              </a:solidFill>
              <a:ln w="0">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44450" cap="rnd">
                <a:solidFill>
                  <a:schemeClr val="accent1"/>
                </a:solidFill>
                <a:prstDash val="sysDot"/>
              </a:ln>
              <a:effectLst/>
            </c:spPr>
            <c:trendlineType val="linear"/>
            <c:dispRSqr val="0"/>
            <c:dispEq val="0"/>
          </c:trendline>
          <c:xVal>
            <c:numRef>
              <c:f>Rezultati_all_mean__max_corrs!$B$2:$B$4901</c:f>
              <c:numCache>
                <c:formatCode>General</c:formatCode>
                <c:ptCount val="4900"/>
                <c:pt idx="0">
                  <c:v>0.01</c:v>
                </c:pt>
                <c:pt idx="1">
                  <c:v>0.02</c:v>
                </c:pt>
                <c:pt idx="2">
                  <c:v>0.03</c:v>
                </c:pt>
                <c:pt idx="3">
                  <c:v>0.04</c:v>
                </c:pt>
                <c:pt idx="4">
                  <c:v>0.05</c:v>
                </c:pt>
                <c:pt idx="5">
                  <c:v>0.06</c:v>
                </c:pt>
                <c:pt idx="6">
                  <c:v>7.0000000000000007E-2</c:v>
                </c:pt>
                <c:pt idx="7">
                  <c:v>0.08</c:v>
                </c:pt>
                <c:pt idx="8">
                  <c:v>0.09</c:v>
                </c:pt>
                <c:pt idx="9">
                  <c:v>0.1</c:v>
                </c:pt>
                <c:pt idx="10">
                  <c:v>0.11</c:v>
                </c:pt>
                <c:pt idx="11">
                  <c:v>0.12</c:v>
                </c:pt>
                <c:pt idx="12">
                  <c:v>0.13</c:v>
                </c:pt>
                <c:pt idx="13">
                  <c:v>0.14000000000000001</c:v>
                </c:pt>
                <c:pt idx="14">
                  <c:v>0.15</c:v>
                </c:pt>
                <c:pt idx="15">
                  <c:v>0.16</c:v>
                </c:pt>
                <c:pt idx="16">
                  <c:v>0.17</c:v>
                </c:pt>
                <c:pt idx="17">
                  <c:v>0.18</c:v>
                </c:pt>
                <c:pt idx="18">
                  <c:v>0.19</c:v>
                </c:pt>
                <c:pt idx="19">
                  <c:v>0.2</c:v>
                </c:pt>
                <c:pt idx="20">
                  <c:v>0.21</c:v>
                </c:pt>
                <c:pt idx="21">
                  <c:v>0.22</c:v>
                </c:pt>
                <c:pt idx="22">
                  <c:v>0.23</c:v>
                </c:pt>
                <c:pt idx="23">
                  <c:v>0.24</c:v>
                </c:pt>
                <c:pt idx="24">
                  <c:v>0.25</c:v>
                </c:pt>
                <c:pt idx="25">
                  <c:v>0.26</c:v>
                </c:pt>
                <c:pt idx="26">
                  <c:v>0.27</c:v>
                </c:pt>
                <c:pt idx="27">
                  <c:v>0.28000000000000003</c:v>
                </c:pt>
                <c:pt idx="28">
                  <c:v>0.28999999999999998</c:v>
                </c:pt>
                <c:pt idx="29">
                  <c:v>0.3</c:v>
                </c:pt>
                <c:pt idx="30">
                  <c:v>0.31</c:v>
                </c:pt>
                <c:pt idx="31">
                  <c:v>0.32</c:v>
                </c:pt>
                <c:pt idx="32">
                  <c:v>0.33</c:v>
                </c:pt>
                <c:pt idx="33">
                  <c:v>0.34</c:v>
                </c:pt>
                <c:pt idx="34">
                  <c:v>0.35</c:v>
                </c:pt>
                <c:pt idx="35">
                  <c:v>0.36</c:v>
                </c:pt>
                <c:pt idx="36">
                  <c:v>0.37</c:v>
                </c:pt>
                <c:pt idx="37">
                  <c:v>0.38</c:v>
                </c:pt>
                <c:pt idx="38">
                  <c:v>0.39</c:v>
                </c:pt>
                <c:pt idx="39">
                  <c:v>0.4</c:v>
                </c:pt>
                <c:pt idx="40">
                  <c:v>0.41</c:v>
                </c:pt>
                <c:pt idx="41">
                  <c:v>0.42</c:v>
                </c:pt>
                <c:pt idx="42">
                  <c:v>0.43</c:v>
                </c:pt>
                <c:pt idx="43">
                  <c:v>0.44</c:v>
                </c:pt>
                <c:pt idx="44">
                  <c:v>0.45</c:v>
                </c:pt>
                <c:pt idx="45">
                  <c:v>0.46</c:v>
                </c:pt>
                <c:pt idx="46">
                  <c:v>0.47</c:v>
                </c:pt>
                <c:pt idx="47">
                  <c:v>0.48</c:v>
                </c:pt>
                <c:pt idx="48">
                  <c:v>0.49</c:v>
                </c:pt>
                <c:pt idx="49">
                  <c:v>0.01</c:v>
                </c:pt>
                <c:pt idx="50">
                  <c:v>0.02</c:v>
                </c:pt>
                <c:pt idx="51">
                  <c:v>0.03</c:v>
                </c:pt>
                <c:pt idx="52">
                  <c:v>0.04</c:v>
                </c:pt>
                <c:pt idx="53">
                  <c:v>0.05</c:v>
                </c:pt>
                <c:pt idx="54">
                  <c:v>0.06</c:v>
                </c:pt>
                <c:pt idx="55">
                  <c:v>7.0000000000000007E-2</c:v>
                </c:pt>
                <c:pt idx="56">
                  <c:v>0.08</c:v>
                </c:pt>
                <c:pt idx="57">
                  <c:v>0.09</c:v>
                </c:pt>
                <c:pt idx="58">
                  <c:v>0.1</c:v>
                </c:pt>
                <c:pt idx="59">
                  <c:v>0.11</c:v>
                </c:pt>
                <c:pt idx="60">
                  <c:v>0.12</c:v>
                </c:pt>
                <c:pt idx="61">
                  <c:v>0.13</c:v>
                </c:pt>
                <c:pt idx="62">
                  <c:v>0.14000000000000001</c:v>
                </c:pt>
                <c:pt idx="63">
                  <c:v>0.15</c:v>
                </c:pt>
                <c:pt idx="64">
                  <c:v>0.16</c:v>
                </c:pt>
                <c:pt idx="65">
                  <c:v>0.17</c:v>
                </c:pt>
                <c:pt idx="66">
                  <c:v>0.18</c:v>
                </c:pt>
                <c:pt idx="67">
                  <c:v>0.19</c:v>
                </c:pt>
                <c:pt idx="68">
                  <c:v>0.2</c:v>
                </c:pt>
                <c:pt idx="69">
                  <c:v>0.21</c:v>
                </c:pt>
                <c:pt idx="70">
                  <c:v>0.22</c:v>
                </c:pt>
                <c:pt idx="71">
                  <c:v>0.23</c:v>
                </c:pt>
                <c:pt idx="72">
                  <c:v>0.24</c:v>
                </c:pt>
                <c:pt idx="73">
                  <c:v>0.25</c:v>
                </c:pt>
                <c:pt idx="74">
                  <c:v>0.26</c:v>
                </c:pt>
                <c:pt idx="75">
                  <c:v>0.27</c:v>
                </c:pt>
                <c:pt idx="76">
                  <c:v>0.28000000000000003</c:v>
                </c:pt>
                <c:pt idx="77">
                  <c:v>0.28999999999999998</c:v>
                </c:pt>
                <c:pt idx="78">
                  <c:v>0.3</c:v>
                </c:pt>
                <c:pt idx="79">
                  <c:v>0.31</c:v>
                </c:pt>
                <c:pt idx="80">
                  <c:v>0.32</c:v>
                </c:pt>
                <c:pt idx="81">
                  <c:v>0.33</c:v>
                </c:pt>
                <c:pt idx="82">
                  <c:v>0.34</c:v>
                </c:pt>
                <c:pt idx="83">
                  <c:v>0.35</c:v>
                </c:pt>
                <c:pt idx="84">
                  <c:v>0.36</c:v>
                </c:pt>
                <c:pt idx="85">
                  <c:v>0.37</c:v>
                </c:pt>
                <c:pt idx="86">
                  <c:v>0.38</c:v>
                </c:pt>
                <c:pt idx="87">
                  <c:v>0.39</c:v>
                </c:pt>
                <c:pt idx="88">
                  <c:v>0.4</c:v>
                </c:pt>
                <c:pt idx="89">
                  <c:v>0.41</c:v>
                </c:pt>
                <c:pt idx="90">
                  <c:v>0.42</c:v>
                </c:pt>
                <c:pt idx="91">
                  <c:v>0.43</c:v>
                </c:pt>
                <c:pt idx="92">
                  <c:v>0.44</c:v>
                </c:pt>
                <c:pt idx="93">
                  <c:v>0.45</c:v>
                </c:pt>
                <c:pt idx="94">
                  <c:v>0.46</c:v>
                </c:pt>
                <c:pt idx="95">
                  <c:v>0.47</c:v>
                </c:pt>
                <c:pt idx="96">
                  <c:v>0.48</c:v>
                </c:pt>
                <c:pt idx="97">
                  <c:v>0.49</c:v>
                </c:pt>
                <c:pt idx="98">
                  <c:v>0.01</c:v>
                </c:pt>
                <c:pt idx="99">
                  <c:v>0.02</c:v>
                </c:pt>
                <c:pt idx="100">
                  <c:v>0.03</c:v>
                </c:pt>
                <c:pt idx="101">
                  <c:v>0.04</c:v>
                </c:pt>
                <c:pt idx="102">
                  <c:v>0.05</c:v>
                </c:pt>
                <c:pt idx="103">
                  <c:v>0.06</c:v>
                </c:pt>
                <c:pt idx="104">
                  <c:v>7.0000000000000007E-2</c:v>
                </c:pt>
                <c:pt idx="105">
                  <c:v>0.08</c:v>
                </c:pt>
                <c:pt idx="106">
                  <c:v>0.09</c:v>
                </c:pt>
                <c:pt idx="107">
                  <c:v>0.1</c:v>
                </c:pt>
                <c:pt idx="108">
                  <c:v>0.11</c:v>
                </c:pt>
                <c:pt idx="109">
                  <c:v>0.12</c:v>
                </c:pt>
                <c:pt idx="110">
                  <c:v>0.13</c:v>
                </c:pt>
                <c:pt idx="111">
                  <c:v>0.14000000000000001</c:v>
                </c:pt>
                <c:pt idx="112">
                  <c:v>0.15</c:v>
                </c:pt>
                <c:pt idx="113">
                  <c:v>0.16</c:v>
                </c:pt>
                <c:pt idx="114">
                  <c:v>0.17</c:v>
                </c:pt>
                <c:pt idx="115">
                  <c:v>0.18</c:v>
                </c:pt>
                <c:pt idx="116">
                  <c:v>0.19</c:v>
                </c:pt>
                <c:pt idx="117">
                  <c:v>0.2</c:v>
                </c:pt>
                <c:pt idx="118">
                  <c:v>0.21</c:v>
                </c:pt>
                <c:pt idx="119">
                  <c:v>0.22</c:v>
                </c:pt>
                <c:pt idx="120">
                  <c:v>0.23</c:v>
                </c:pt>
                <c:pt idx="121">
                  <c:v>0.24</c:v>
                </c:pt>
                <c:pt idx="122">
                  <c:v>0.25</c:v>
                </c:pt>
                <c:pt idx="123">
                  <c:v>0.26</c:v>
                </c:pt>
                <c:pt idx="124">
                  <c:v>0.27</c:v>
                </c:pt>
                <c:pt idx="125">
                  <c:v>0.28000000000000003</c:v>
                </c:pt>
                <c:pt idx="126">
                  <c:v>0.28999999999999998</c:v>
                </c:pt>
                <c:pt idx="127">
                  <c:v>0.3</c:v>
                </c:pt>
                <c:pt idx="128">
                  <c:v>0.31</c:v>
                </c:pt>
                <c:pt idx="129">
                  <c:v>0.32</c:v>
                </c:pt>
                <c:pt idx="130">
                  <c:v>0.33</c:v>
                </c:pt>
                <c:pt idx="131">
                  <c:v>0.34</c:v>
                </c:pt>
                <c:pt idx="132">
                  <c:v>0.35</c:v>
                </c:pt>
                <c:pt idx="133">
                  <c:v>0.36</c:v>
                </c:pt>
                <c:pt idx="134">
                  <c:v>0.37</c:v>
                </c:pt>
                <c:pt idx="135">
                  <c:v>0.38</c:v>
                </c:pt>
                <c:pt idx="136">
                  <c:v>0.39</c:v>
                </c:pt>
                <c:pt idx="137">
                  <c:v>0.4</c:v>
                </c:pt>
                <c:pt idx="138">
                  <c:v>0.41</c:v>
                </c:pt>
                <c:pt idx="139">
                  <c:v>0.42</c:v>
                </c:pt>
                <c:pt idx="140">
                  <c:v>0.43</c:v>
                </c:pt>
                <c:pt idx="141">
                  <c:v>0.44</c:v>
                </c:pt>
                <c:pt idx="142">
                  <c:v>0.45</c:v>
                </c:pt>
                <c:pt idx="143">
                  <c:v>0.46</c:v>
                </c:pt>
                <c:pt idx="144">
                  <c:v>0.47</c:v>
                </c:pt>
                <c:pt idx="145">
                  <c:v>0.48</c:v>
                </c:pt>
                <c:pt idx="146">
                  <c:v>0.49</c:v>
                </c:pt>
                <c:pt idx="147">
                  <c:v>0.01</c:v>
                </c:pt>
                <c:pt idx="148">
                  <c:v>0.02</c:v>
                </c:pt>
                <c:pt idx="149">
                  <c:v>0.03</c:v>
                </c:pt>
                <c:pt idx="150">
                  <c:v>0.04</c:v>
                </c:pt>
                <c:pt idx="151">
                  <c:v>0.05</c:v>
                </c:pt>
                <c:pt idx="152">
                  <c:v>0.06</c:v>
                </c:pt>
                <c:pt idx="153">
                  <c:v>7.0000000000000007E-2</c:v>
                </c:pt>
                <c:pt idx="154">
                  <c:v>0.08</c:v>
                </c:pt>
                <c:pt idx="155">
                  <c:v>0.09</c:v>
                </c:pt>
                <c:pt idx="156">
                  <c:v>0.1</c:v>
                </c:pt>
                <c:pt idx="157">
                  <c:v>0.11</c:v>
                </c:pt>
                <c:pt idx="158">
                  <c:v>0.12</c:v>
                </c:pt>
                <c:pt idx="159">
                  <c:v>0.13</c:v>
                </c:pt>
                <c:pt idx="160">
                  <c:v>0.14000000000000001</c:v>
                </c:pt>
                <c:pt idx="161">
                  <c:v>0.15</c:v>
                </c:pt>
                <c:pt idx="162">
                  <c:v>0.16</c:v>
                </c:pt>
                <c:pt idx="163">
                  <c:v>0.17</c:v>
                </c:pt>
                <c:pt idx="164">
                  <c:v>0.18</c:v>
                </c:pt>
                <c:pt idx="165">
                  <c:v>0.19</c:v>
                </c:pt>
                <c:pt idx="166">
                  <c:v>0.2</c:v>
                </c:pt>
                <c:pt idx="167">
                  <c:v>0.21</c:v>
                </c:pt>
                <c:pt idx="168">
                  <c:v>0.22</c:v>
                </c:pt>
                <c:pt idx="169">
                  <c:v>0.23</c:v>
                </c:pt>
                <c:pt idx="170">
                  <c:v>0.24</c:v>
                </c:pt>
                <c:pt idx="171">
                  <c:v>0.25</c:v>
                </c:pt>
                <c:pt idx="172">
                  <c:v>0.26</c:v>
                </c:pt>
                <c:pt idx="173">
                  <c:v>0.27</c:v>
                </c:pt>
                <c:pt idx="174">
                  <c:v>0.28000000000000003</c:v>
                </c:pt>
                <c:pt idx="175">
                  <c:v>0.28999999999999998</c:v>
                </c:pt>
                <c:pt idx="176">
                  <c:v>0.3</c:v>
                </c:pt>
                <c:pt idx="177">
                  <c:v>0.31</c:v>
                </c:pt>
                <c:pt idx="178">
                  <c:v>0.32</c:v>
                </c:pt>
                <c:pt idx="179">
                  <c:v>0.33</c:v>
                </c:pt>
                <c:pt idx="180">
                  <c:v>0.34</c:v>
                </c:pt>
                <c:pt idx="181">
                  <c:v>0.35</c:v>
                </c:pt>
                <c:pt idx="182">
                  <c:v>0.36</c:v>
                </c:pt>
                <c:pt idx="183">
                  <c:v>0.37</c:v>
                </c:pt>
                <c:pt idx="184">
                  <c:v>0.38</c:v>
                </c:pt>
                <c:pt idx="185">
                  <c:v>0.39</c:v>
                </c:pt>
                <c:pt idx="186">
                  <c:v>0.4</c:v>
                </c:pt>
                <c:pt idx="187">
                  <c:v>0.41</c:v>
                </c:pt>
                <c:pt idx="188">
                  <c:v>0.42</c:v>
                </c:pt>
                <c:pt idx="189">
                  <c:v>0.43</c:v>
                </c:pt>
                <c:pt idx="190">
                  <c:v>0.44</c:v>
                </c:pt>
                <c:pt idx="191">
                  <c:v>0.45</c:v>
                </c:pt>
                <c:pt idx="192">
                  <c:v>0.46</c:v>
                </c:pt>
                <c:pt idx="193">
                  <c:v>0.47</c:v>
                </c:pt>
                <c:pt idx="194">
                  <c:v>0.48</c:v>
                </c:pt>
                <c:pt idx="195">
                  <c:v>0.49</c:v>
                </c:pt>
                <c:pt idx="196">
                  <c:v>0.01</c:v>
                </c:pt>
                <c:pt idx="197">
                  <c:v>0.02</c:v>
                </c:pt>
                <c:pt idx="198">
                  <c:v>0.03</c:v>
                </c:pt>
                <c:pt idx="199">
                  <c:v>0.04</c:v>
                </c:pt>
                <c:pt idx="200">
                  <c:v>0.05</c:v>
                </c:pt>
                <c:pt idx="201">
                  <c:v>0.06</c:v>
                </c:pt>
                <c:pt idx="202">
                  <c:v>7.0000000000000007E-2</c:v>
                </c:pt>
                <c:pt idx="203">
                  <c:v>0.08</c:v>
                </c:pt>
                <c:pt idx="204">
                  <c:v>0.09</c:v>
                </c:pt>
                <c:pt idx="205">
                  <c:v>0.1</c:v>
                </c:pt>
                <c:pt idx="206">
                  <c:v>0.11</c:v>
                </c:pt>
                <c:pt idx="207">
                  <c:v>0.12</c:v>
                </c:pt>
                <c:pt idx="208">
                  <c:v>0.13</c:v>
                </c:pt>
                <c:pt idx="209">
                  <c:v>0.14000000000000001</c:v>
                </c:pt>
                <c:pt idx="210">
                  <c:v>0.15</c:v>
                </c:pt>
                <c:pt idx="211">
                  <c:v>0.16</c:v>
                </c:pt>
                <c:pt idx="212">
                  <c:v>0.17</c:v>
                </c:pt>
                <c:pt idx="213">
                  <c:v>0.18</c:v>
                </c:pt>
                <c:pt idx="214">
                  <c:v>0.19</c:v>
                </c:pt>
                <c:pt idx="215">
                  <c:v>0.2</c:v>
                </c:pt>
                <c:pt idx="216">
                  <c:v>0.21</c:v>
                </c:pt>
                <c:pt idx="217">
                  <c:v>0.22</c:v>
                </c:pt>
                <c:pt idx="218">
                  <c:v>0.23</c:v>
                </c:pt>
                <c:pt idx="219">
                  <c:v>0.24</c:v>
                </c:pt>
                <c:pt idx="220">
                  <c:v>0.25</c:v>
                </c:pt>
                <c:pt idx="221">
                  <c:v>0.26</c:v>
                </c:pt>
                <c:pt idx="222">
                  <c:v>0.27</c:v>
                </c:pt>
                <c:pt idx="223">
                  <c:v>0.28000000000000003</c:v>
                </c:pt>
                <c:pt idx="224">
                  <c:v>0.28999999999999998</c:v>
                </c:pt>
                <c:pt idx="225">
                  <c:v>0.3</c:v>
                </c:pt>
                <c:pt idx="226">
                  <c:v>0.31</c:v>
                </c:pt>
                <c:pt idx="227">
                  <c:v>0.32</c:v>
                </c:pt>
                <c:pt idx="228">
                  <c:v>0.33</c:v>
                </c:pt>
                <c:pt idx="229">
                  <c:v>0.34</c:v>
                </c:pt>
                <c:pt idx="230">
                  <c:v>0.35</c:v>
                </c:pt>
                <c:pt idx="231">
                  <c:v>0.36</c:v>
                </c:pt>
                <c:pt idx="232">
                  <c:v>0.37</c:v>
                </c:pt>
                <c:pt idx="233">
                  <c:v>0.38</c:v>
                </c:pt>
                <c:pt idx="234">
                  <c:v>0.39</c:v>
                </c:pt>
                <c:pt idx="235">
                  <c:v>0.4</c:v>
                </c:pt>
                <c:pt idx="236">
                  <c:v>0.41</c:v>
                </c:pt>
                <c:pt idx="237">
                  <c:v>0.42</c:v>
                </c:pt>
                <c:pt idx="238">
                  <c:v>0.43</c:v>
                </c:pt>
                <c:pt idx="239">
                  <c:v>0.44</c:v>
                </c:pt>
                <c:pt idx="240">
                  <c:v>0.45</c:v>
                </c:pt>
                <c:pt idx="241">
                  <c:v>0.46</c:v>
                </c:pt>
                <c:pt idx="242">
                  <c:v>0.47</c:v>
                </c:pt>
                <c:pt idx="243">
                  <c:v>0.48</c:v>
                </c:pt>
                <c:pt idx="244">
                  <c:v>0.49</c:v>
                </c:pt>
                <c:pt idx="245">
                  <c:v>0.01</c:v>
                </c:pt>
                <c:pt idx="246">
                  <c:v>0.02</c:v>
                </c:pt>
                <c:pt idx="247">
                  <c:v>0.03</c:v>
                </c:pt>
                <c:pt idx="248">
                  <c:v>0.04</c:v>
                </c:pt>
                <c:pt idx="249">
                  <c:v>0.05</c:v>
                </c:pt>
                <c:pt idx="250">
                  <c:v>0.06</c:v>
                </c:pt>
                <c:pt idx="251">
                  <c:v>7.0000000000000007E-2</c:v>
                </c:pt>
                <c:pt idx="252">
                  <c:v>0.08</c:v>
                </c:pt>
                <c:pt idx="253">
                  <c:v>0.09</c:v>
                </c:pt>
                <c:pt idx="254">
                  <c:v>0.1</c:v>
                </c:pt>
                <c:pt idx="255">
                  <c:v>0.11</c:v>
                </c:pt>
                <c:pt idx="256">
                  <c:v>0.12</c:v>
                </c:pt>
                <c:pt idx="257">
                  <c:v>0.13</c:v>
                </c:pt>
                <c:pt idx="258">
                  <c:v>0.14000000000000001</c:v>
                </c:pt>
                <c:pt idx="259">
                  <c:v>0.15</c:v>
                </c:pt>
                <c:pt idx="260">
                  <c:v>0.16</c:v>
                </c:pt>
                <c:pt idx="261">
                  <c:v>0.17</c:v>
                </c:pt>
                <c:pt idx="262">
                  <c:v>0.18</c:v>
                </c:pt>
                <c:pt idx="263">
                  <c:v>0.19</c:v>
                </c:pt>
                <c:pt idx="264">
                  <c:v>0.2</c:v>
                </c:pt>
                <c:pt idx="265">
                  <c:v>0.21</c:v>
                </c:pt>
                <c:pt idx="266">
                  <c:v>0.22</c:v>
                </c:pt>
                <c:pt idx="267">
                  <c:v>0.23</c:v>
                </c:pt>
                <c:pt idx="268">
                  <c:v>0.24</c:v>
                </c:pt>
                <c:pt idx="269">
                  <c:v>0.25</c:v>
                </c:pt>
                <c:pt idx="270">
                  <c:v>0.26</c:v>
                </c:pt>
                <c:pt idx="271">
                  <c:v>0.27</c:v>
                </c:pt>
                <c:pt idx="272">
                  <c:v>0.28000000000000003</c:v>
                </c:pt>
                <c:pt idx="273">
                  <c:v>0.28999999999999998</c:v>
                </c:pt>
                <c:pt idx="274">
                  <c:v>0.3</c:v>
                </c:pt>
                <c:pt idx="275">
                  <c:v>0.31</c:v>
                </c:pt>
                <c:pt idx="276">
                  <c:v>0.32</c:v>
                </c:pt>
                <c:pt idx="277">
                  <c:v>0.33</c:v>
                </c:pt>
                <c:pt idx="278">
                  <c:v>0.34</c:v>
                </c:pt>
                <c:pt idx="279">
                  <c:v>0.35</c:v>
                </c:pt>
                <c:pt idx="280">
                  <c:v>0.36</c:v>
                </c:pt>
                <c:pt idx="281">
                  <c:v>0.37</c:v>
                </c:pt>
                <c:pt idx="282">
                  <c:v>0.38</c:v>
                </c:pt>
                <c:pt idx="283">
                  <c:v>0.39</c:v>
                </c:pt>
                <c:pt idx="284">
                  <c:v>0.4</c:v>
                </c:pt>
                <c:pt idx="285">
                  <c:v>0.41</c:v>
                </c:pt>
                <c:pt idx="286">
                  <c:v>0.42</c:v>
                </c:pt>
                <c:pt idx="287">
                  <c:v>0.43</c:v>
                </c:pt>
                <c:pt idx="288">
                  <c:v>0.44</c:v>
                </c:pt>
                <c:pt idx="289">
                  <c:v>0.45</c:v>
                </c:pt>
                <c:pt idx="290">
                  <c:v>0.46</c:v>
                </c:pt>
                <c:pt idx="291">
                  <c:v>0.47</c:v>
                </c:pt>
                <c:pt idx="292">
                  <c:v>0.48</c:v>
                </c:pt>
                <c:pt idx="293">
                  <c:v>0.49</c:v>
                </c:pt>
                <c:pt idx="294">
                  <c:v>0.01</c:v>
                </c:pt>
                <c:pt idx="295">
                  <c:v>0.02</c:v>
                </c:pt>
                <c:pt idx="296">
                  <c:v>0.03</c:v>
                </c:pt>
                <c:pt idx="297">
                  <c:v>0.04</c:v>
                </c:pt>
                <c:pt idx="298">
                  <c:v>0.05</c:v>
                </c:pt>
                <c:pt idx="299">
                  <c:v>0.06</c:v>
                </c:pt>
                <c:pt idx="300">
                  <c:v>7.0000000000000007E-2</c:v>
                </c:pt>
                <c:pt idx="301">
                  <c:v>0.08</c:v>
                </c:pt>
                <c:pt idx="302">
                  <c:v>0.09</c:v>
                </c:pt>
                <c:pt idx="303">
                  <c:v>0.1</c:v>
                </c:pt>
                <c:pt idx="304">
                  <c:v>0.11</c:v>
                </c:pt>
                <c:pt idx="305">
                  <c:v>0.12</c:v>
                </c:pt>
                <c:pt idx="306">
                  <c:v>0.13</c:v>
                </c:pt>
                <c:pt idx="307">
                  <c:v>0.14000000000000001</c:v>
                </c:pt>
                <c:pt idx="308">
                  <c:v>0.15</c:v>
                </c:pt>
                <c:pt idx="309">
                  <c:v>0.16</c:v>
                </c:pt>
                <c:pt idx="310">
                  <c:v>0.17</c:v>
                </c:pt>
                <c:pt idx="311">
                  <c:v>0.18</c:v>
                </c:pt>
                <c:pt idx="312">
                  <c:v>0.19</c:v>
                </c:pt>
                <c:pt idx="313">
                  <c:v>0.2</c:v>
                </c:pt>
                <c:pt idx="314">
                  <c:v>0.21</c:v>
                </c:pt>
                <c:pt idx="315">
                  <c:v>0.22</c:v>
                </c:pt>
                <c:pt idx="316">
                  <c:v>0.23</c:v>
                </c:pt>
                <c:pt idx="317">
                  <c:v>0.24</c:v>
                </c:pt>
                <c:pt idx="318">
                  <c:v>0.25</c:v>
                </c:pt>
                <c:pt idx="319">
                  <c:v>0.26</c:v>
                </c:pt>
                <c:pt idx="320">
                  <c:v>0.27</c:v>
                </c:pt>
                <c:pt idx="321">
                  <c:v>0.28000000000000003</c:v>
                </c:pt>
                <c:pt idx="322">
                  <c:v>0.28999999999999998</c:v>
                </c:pt>
                <c:pt idx="323">
                  <c:v>0.3</c:v>
                </c:pt>
                <c:pt idx="324">
                  <c:v>0.31</c:v>
                </c:pt>
                <c:pt idx="325">
                  <c:v>0.32</c:v>
                </c:pt>
                <c:pt idx="326">
                  <c:v>0.33</c:v>
                </c:pt>
                <c:pt idx="327">
                  <c:v>0.34</c:v>
                </c:pt>
                <c:pt idx="328">
                  <c:v>0.35</c:v>
                </c:pt>
                <c:pt idx="329">
                  <c:v>0.36</c:v>
                </c:pt>
                <c:pt idx="330">
                  <c:v>0.37</c:v>
                </c:pt>
                <c:pt idx="331">
                  <c:v>0.38</c:v>
                </c:pt>
                <c:pt idx="332">
                  <c:v>0.39</c:v>
                </c:pt>
                <c:pt idx="333">
                  <c:v>0.4</c:v>
                </c:pt>
                <c:pt idx="334">
                  <c:v>0.41</c:v>
                </c:pt>
                <c:pt idx="335">
                  <c:v>0.42</c:v>
                </c:pt>
                <c:pt idx="336">
                  <c:v>0.43</c:v>
                </c:pt>
                <c:pt idx="337">
                  <c:v>0.44</c:v>
                </c:pt>
                <c:pt idx="338">
                  <c:v>0.45</c:v>
                </c:pt>
                <c:pt idx="339">
                  <c:v>0.46</c:v>
                </c:pt>
                <c:pt idx="340">
                  <c:v>0.47</c:v>
                </c:pt>
                <c:pt idx="341">
                  <c:v>0.48</c:v>
                </c:pt>
                <c:pt idx="342">
                  <c:v>0.49</c:v>
                </c:pt>
                <c:pt idx="343">
                  <c:v>0.01</c:v>
                </c:pt>
                <c:pt idx="344">
                  <c:v>0.02</c:v>
                </c:pt>
                <c:pt idx="345">
                  <c:v>0.03</c:v>
                </c:pt>
                <c:pt idx="346">
                  <c:v>0.04</c:v>
                </c:pt>
                <c:pt idx="347">
                  <c:v>0.05</c:v>
                </c:pt>
                <c:pt idx="348">
                  <c:v>0.06</c:v>
                </c:pt>
                <c:pt idx="349">
                  <c:v>7.0000000000000007E-2</c:v>
                </c:pt>
                <c:pt idx="350">
                  <c:v>0.08</c:v>
                </c:pt>
                <c:pt idx="351">
                  <c:v>0.09</c:v>
                </c:pt>
                <c:pt idx="352">
                  <c:v>0.1</c:v>
                </c:pt>
                <c:pt idx="353">
                  <c:v>0.11</c:v>
                </c:pt>
                <c:pt idx="354">
                  <c:v>0.12</c:v>
                </c:pt>
                <c:pt idx="355">
                  <c:v>0.13</c:v>
                </c:pt>
                <c:pt idx="356">
                  <c:v>0.14000000000000001</c:v>
                </c:pt>
                <c:pt idx="357">
                  <c:v>0.15</c:v>
                </c:pt>
                <c:pt idx="358">
                  <c:v>0.16</c:v>
                </c:pt>
                <c:pt idx="359">
                  <c:v>0.17</c:v>
                </c:pt>
                <c:pt idx="360">
                  <c:v>0.18</c:v>
                </c:pt>
                <c:pt idx="361">
                  <c:v>0.19</c:v>
                </c:pt>
                <c:pt idx="362">
                  <c:v>0.2</c:v>
                </c:pt>
                <c:pt idx="363">
                  <c:v>0.21</c:v>
                </c:pt>
                <c:pt idx="364">
                  <c:v>0.22</c:v>
                </c:pt>
                <c:pt idx="365">
                  <c:v>0.23</c:v>
                </c:pt>
                <c:pt idx="366">
                  <c:v>0.24</c:v>
                </c:pt>
                <c:pt idx="367">
                  <c:v>0.25</c:v>
                </c:pt>
                <c:pt idx="368">
                  <c:v>0.26</c:v>
                </c:pt>
                <c:pt idx="369">
                  <c:v>0.27</c:v>
                </c:pt>
                <c:pt idx="370">
                  <c:v>0.28000000000000003</c:v>
                </c:pt>
                <c:pt idx="371">
                  <c:v>0.28999999999999998</c:v>
                </c:pt>
                <c:pt idx="372">
                  <c:v>0.3</c:v>
                </c:pt>
                <c:pt idx="373">
                  <c:v>0.31</c:v>
                </c:pt>
                <c:pt idx="374">
                  <c:v>0.32</c:v>
                </c:pt>
                <c:pt idx="375">
                  <c:v>0.33</c:v>
                </c:pt>
                <c:pt idx="376">
                  <c:v>0.34</c:v>
                </c:pt>
                <c:pt idx="377">
                  <c:v>0.35</c:v>
                </c:pt>
                <c:pt idx="378">
                  <c:v>0.36</c:v>
                </c:pt>
                <c:pt idx="379">
                  <c:v>0.37</c:v>
                </c:pt>
                <c:pt idx="380">
                  <c:v>0.38</c:v>
                </c:pt>
                <c:pt idx="381">
                  <c:v>0.39</c:v>
                </c:pt>
                <c:pt idx="382">
                  <c:v>0.4</c:v>
                </c:pt>
                <c:pt idx="383">
                  <c:v>0.41</c:v>
                </c:pt>
                <c:pt idx="384">
                  <c:v>0.42</c:v>
                </c:pt>
                <c:pt idx="385">
                  <c:v>0.43</c:v>
                </c:pt>
                <c:pt idx="386">
                  <c:v>0.44</c:v>
                </c:pt>
                <c:pt idx="387">
                  <c:v>0.45</c:v>
                </c:pt>
                <c:pt idx="388">
                  <c:v>0.46</c:v>
                </c:pt>
                <c:pt idx="389">
                  <c:v>0.47</c:v>
                </c:pt>
                <c:pt idx="390">
                  <c:v>0.48</c:v>
                </c:pt>
                <c:pt idx="391">
                  <c:v>0.49</c:v>
                </c:pt>
                <c:pt idx="392">
                  <c:v>0.01</c:v>
                </c:pt>
                <c:pt idx="393">
                  <c:v>0.02</c:v>
                </c:pt>
                <c:pt idx="394">
                  <c:v>0.03</c:v>
                </c:pt>
                <c:pt idx="395">
                  <c:v>0.04</c:v>
                </c:pt>
                <c:pt idx="396">
                  <c:v>0.05</c:v>
                </c:pt>
                <c:pt idx="397">
                  <c:v>0.06</c:v>
                </c:pt>
                <c:pt idx="398">
                  <c:v>7.0000000000000007E-2</c:v>
                </c:pt>
                <c:pt idx="399">
                  <c:v>0.08</c:v>
                </c:pt>
                <c:pt idx="400">
                  <c:v>0.09</c:v>
                </c:pt>
                <c:pt idx="401">
                  <c:v>0.1</c:v>
                </c:pt>
                <c:pt idx="402">
                  <c:v>0.11</c:v>
                </c:pt>
                <c:pt idx="403">
                  <c:v>0.12</c:v>
                </c:pt>
                <c:pt idx="404">
                  <c:v>0.13</c:v>
                </c:pt>
                <c:pt idx="405">
                  <c:v>0.14000000000000001</c:v>
                </c:pt>
                <c:pt idx="406">
                  <c:v>0.15</c:v>
                </c:pt>
                <c:pt idx="407">
                  <c:v>0.16</c:v>
                </c:pt>
                <c:pt idx="408">
                  <c:v>0.17</c:v>
                </c:pt>
                <c:pt idx="409">
                  <c:v>0.18</c:v>
                </c:pt>
                <c:pt idx="410">
                  <c:v>0.19</c:v>
                </c:pt>
                <c:pt idx="411">
                  <c:v>0.2</c:v>
                </c:pt>
                <c:pt idx="412">
                  <c:v>0.21</c:v>
                </c:pt>
                <c:pt idx="413">
                  <c:v>0.22</c:v>
                </c:pt>
                <c:pt idx="414">
                  <c:v>0.23</c:v>
                </c:pt>
                <c:pt idx="415">
                  <c:v>0.24</c:v>
                </c:pt>
                <c:pt idx="416">
                  <c:v>0.25</c:v>
                </c:pt>
                <c:pt idx="417">
                  <c:v>0.26</c:v>
                </c:pt>
                <c:pt idx="418">
                  <c:v>0.27</c:v>
                </c:pt>
                <c:pt idx="419">
                  <c:v>0.28000000000000003</c:v>
                </c:pt>
                <c:pt idx="420">
                  <c:v>0.28999999999999998</c:v>
                </c:pt>
                <c:pt idx="421">
                  <c:v>0.3</c:v>
                </c:pt>
                <c:pt idx="422">
                  <c:v>0.31</c:v>
                </c:pt>
                <c:pt idx="423">
                  <c:v>0.32</c:v>
                </c:pt>
                <c:pt idx="424">
                  <c:v>0.33</c:v>
                </c:pt>
                <c:pt idx="425">
                  <c:v>0.34</c:v>
                </c:pt>
                <c:pt idx="426">
                  <c:v>0.35</c:v>
                </c:pt>
                <c:pt idx="427">
                  <c:v>0.36</c:v>
                </c:pt>
                <c:pt idx="428">
                  <c:v>0.37</c:v>
                </c:pt>
                <c:pt idx="429">
                  <c:v>0.38</c:v>
                </c:pt>
                <c:pt idx="430">
                  <c:v>0.39</c:v>
                </c:pt>
                <c:pt idx="431">
                  <c:v>0.4</c:v>
                </c:pt>
                <c:pt idx="432">
                  <c:v>0.41</c:v>
                </c:pt>
                <c:pt idx="433">
                  <c:v>0.42</c:v>
                </c:pt>
                <c:pt idx="434">
                  <c:v>0.43</c:v>
                </c:pt>
                <c:pt idx="435">
                  <c:v>0.44</c:v>
                </c:pt>
                <c:pt idx="436">
                  <c:v>0.45</c:v>
                </c:pt>
                <c:pt idx="437">
                  <c:v>0.46</c:v>
                </c:pt>
                <c:pt idx="438">
                  <c:v>0.47</c:v>
                </c:pt>
                <c:pt idx="439">
                  <c:v>0.48</c:v>
                </c:pt>
                <c:pt idx="440">
                  <c:v>0.49</c:v>
                </c:pt>
                <c:pt idx="441">
                  <c:v>0.01</c:v>
                </c:pt>
                <c:pt idx="442">
                  <c:v>0.02</c:v>
                </c:pt>
                <c:pt idx="443">
                  <c:v>0.03</c:v>
                </c:pt>
                <c:pt idx="444">
                  <c:v>0.04</c:v>
                </c:pt>
                <c:pt idx="445">
                  <c:v>0.05</c:v>
                </c:pt>
                <c:pt idx="446">
                  <c:v>0.06</c:v>
                </c:pt>
                <c:pt idx="447">
                  <c:v>7.0000000000000007E-2</c:v>
                </c:pt>
                <c:pt idx="448">
                  <c:v>0.08</c:v>
                </c:pt>
                <c:pt idx="449">
                  <c:v>0.09</c:v>
                </c:pt>
                <c:pt idx="450">
                  <c:v>0.1</c:v>
                </c:pt>
                <c:pt idx="451">
                  <c:v>0.11</c:v>
                </c:pt>
                <c:pt idx="452">
                  <c:v>0.12</c:v>
                </c:pt>
                <c:pt idx="453">
                  <c:v>0.13</c:v>
                </c:pt>
                <c:pt idx="454">
                  <c:v>0.14000000000000001</c:v>
                </c:pt>
                <c:pt idx="455">
                  <c:v>0.15</c:v>
                </c:pt>
                <c:pt idx="456">
                  <c:v>0.16</c:v>
                </c:pt>
                <c:pt idx="457">
                  <c:v>0.17</c:v>
                </c:pt>
                <c:pt idx="458">
                  <c:v>0.18</c:v>
                </c:pt>
                <c:pt idx="459">
                  <c:v>0.19</c:v>
                </c:pt>
                <c:pt idx="460">
                  <c:v>0.2</c:v>
                </c:pt>
                <c:pt idx="461">
                  <c:v>0.21</c:v>
                </c:pt>
                <c:pt idx="462">
                  <c:v>0.22</c:v>
                </c:pt>
                <c:pt idx="463">
                  <c:v>0.23</c:v>
                </c:pt>
                <c:pt idx="464">
                  <c:v>0.24</c:v>
                </c:pt>
                <c:pt idx="465">
                  <c:v>0.25</c:v>
                </c:pt>
                <c:pt idx="466">
                  <c:v>0.26</c:v>
                </c:pt>
                <c:pt idx="467">
                  <c:v>0.27</c:v>
                </c:pt>
                <c:pt idx="468">
                  <c:v>0.28000000000000003</c:v>
                </c:pt>
                <c:pt idx="469">
                  <c:v>0.28999999999999998</c:v>
                </c:pt>
                <c:pt idx="470">
                  <c:v>0.3</c:v>
                </c:pt>
                <c:pt idx="471">
                  <c:v>0.31</c:v>
                </c:pt>
                <c:pt idx="472">
                  <c:v>0.32</c:v>
                </c:pt>
                <c:pt idx="473">
                  <c:v>0.33</c:v>
                </c:pt>
                <c:pt idx="474">
                  <c:v>0.34</c:v>
                </c:pt>
                <c:pt idx="475">
                  <c:v>0.35</c:v>
                </c:pt>
                <c:pt idx="476">
                  <c:v>0.36</c:v>
                </c:pt>
                <c:pt idx="477">
                  <c:v>0.37</c:v>
                </c:pt>
                <c:pt idx="478">
                  <c:v>0.38</c:v>
                </c:pt>
                <c:pt idx="479">
                  <c:v>0.39</c:v>
                </c:pt>
                <c:pt idx="480">
                  <c:v>0.4</c:v>
                </c:pt>
                <c:pt idx="481">
                  <c:v>0.41</c:v>
                </c:pt>
                <c:pt idx="482">
                  <c:v>0.42</c:v>
                </c:pt>
                <c:pt idx="483">
                  <c:v>0.43</c:v>
                </c:pt>
                <c:pt idx="484">
                  <c:v>0.44</c:v>
                </c:pt>
                <c:pt idx="485">
                  <c:v>0.45</c:v>
                </c:pt>
                <c:pt idx="486">
                  <c:v>0.46</c:v>
                </c:pt>
                <c:pt idx="487">
                  <c:v>0.47</c:v>
                </c:pt>
                <c:pt idx="488">
                  <c:v>0.48</c:v>
                </c:pt>
                <c:pt idx="489">
                  <c:v>0.49</c:v>
                </c:pt>
                <c:pt idx="490">
                  <c:v>0.01</c:v>
                </c:pt>
                <c:pt idx="491">
                  <c:v>0.02</c:v>
                </c:pt>
                <c:pt idx="492">
                  <c:v>0.03</c:v>
                </c:pt>
                <c:pt idx="493">
                  <c:v>0.04</c:v>
                </c:pt>
                <c:pt idx="494">
                  <c:v>0.05</c:v>
                </c:pt>
                <c:pt idx="495">
                  <c:v>0.06</c:v>
                </c:pt>
                <c:pt idx="496">
                  <c:v>7.0000000000000007E-2</c:v>
                </c:pt>
                <c:pt idx="497">
                  <c:v>0.08</c:v>
                </c:pt>
                <c:pt idx="498">
                  <c:v>0.09</c:v>
                </c:pt>
                <c:pt idx="499">
                  <c:v>0.1</c:v>
                </c:pt>
                <c:pt idx="500">
                  <c:v>0.11</c:v>
                </c:pt>
                <c:pt idx="501">
                  <c:v>0.12</c:v>
                </c:pt>
                <c:pt idx="502">
                  <c:v>0.13</c:v>
                </c:pt>
                <c:pt idx="503">
                  <c:v>0.14000000000000001</c:v>
                </c:pt>
                <c:pt idx="504">
                  <c:v>0.15</c:v>
                </c:pt>
                <c:pt idx="505">
                  <c:v>0.16</c:v>
                </c:pt>
                <c:pt idx="506">
                  <c:v>0.17</c:v>
                </c:pt>
                <c:pt idx="507">
                  <c:v>0.18</c:v>
                </c:pt>
                <c:pt idx="508">
                  <c:v>0.19</c:v>
                </c:pt>
                <c:pt idx="509">
                  <c:v>0.2</c:v>
                </c:pt>
                <c:pt idx="510">
                  <c:v>0.21</c:v>
                </c:pt>
                <c:pt idx="511">
                  <c:v>0.22</c:v>
                </c:pt>
                <c:pt idx="512">
                  <c:v>0.23</c:v>
                </c:pt>
                <c:pt idx="513">
                  <c:v>0.24</c:v>
                </c:pt>
                <c:pt idx="514">
                  <c:v>0.25</c:v>
                </c:pt>
                <c:pt idx="515">
                  <c:v>0.26</c:v>
                </c:pt>
                <c:pt idx="516">
                  <c:v>0.27</c:v>
                </c:pt>
                <c:pt idx="517">
                  <c:v>0.28000000000000003</c:v>
                </c:pt>
                <c:pt idx="518">
                  <c:v>0.28999999999999998</c:v>
                </c:pt>
                <c:pt idx="519">
                  <c:v>0.3</c:v>
                </c:pt>
                <c:pt idx="520">
                  <c:v>0.31</c:v>
                </c:pt>
                <c:pt idx="521">
                  <c:v>0.32</c:v>
                </c:pt>
                <c:pt idx="522">
                  <c:v>0.33</c:v>
                </c:pt>
                <c:pt idx="523">
                  <c:v>0.34</c:v>
                </c:pt>
                <c:pt idx="524">
                  <c:v>0.35</c:v>
                </c:pt>
                <c:pt idx="525">
                  <c:v>0.36</c:v>
                </c:pt>
                <c:pt idx="526">
                  <c:v>0.37</c:v>
                </c:pt>
                <c:pt idx="527">
                  <c:v>0.38</c:v>
                </c:pt>
                <c:pt idx="528">
                  <c:v>0.39</c:v>
                </c:pt>
                <c:pt idx="529">
                  <c:v>0.4</c:v>
                </c:pt>
                <c:pt idx="530">
                  <c:v>0.41</c:v>
                </c:pt>
                <c:pt idx="531">
                  <c:v>0.42</c:v>
                </c:pt>
                <c:pt idx="532">
                  <c:v>0.43</c:v>
                </c:pt>
                <c:pt idx="533">
                  <c:v>0.44</c:v>
                </c:pt>
                <c:pt idx="534">
                  <c:v>0.45</c:v>
                </c:pt>
                <c:pt idx="535">
                  <c:v>0.46</c:v>
                </c:pt>
                <c:pt idx="536">
                  <c:v>0.47</c:v>
                </c:pt>
                <c:pt idx="537">
                  <c:v>0.48</c:v>
                </c:pt>
                <c:pt idx="538">
                  <c:v>0.49</c:v>
                </c:pt>
                <c:pt idx="539">
                  <c:v>0.01</c:v>
                </c:pt>
                <c:pt idx="540">
                  <c:v>0.02</c:v>
                </c:pt>
                <c:pt idx="541">
                  <c:v>0.03</c:v>
                </c:pt>
                <c:pt idx="542">
                  <c:v>0.04</c:v>
                </c:pt>
                <c:pt idx="543">
                  <c:v>0.05</c:v>
                </c:pt>
                <c:pt idx="544">
                  <c:v>0.06</c:v>
                </c:pt>
                <c:pt idx="545">
                  <c:v>7.0000000000000007E-2</c:v>
                </c:pt>
                <c:pt idx="546">
                  <c:v>0.08</c:v>
                </c:pt>
                <c:pt idx="547">
                  <c:v>0.09</c:v>
                </c:pt>
                <c:pt idx="548">
                  <c:v>0.1</c:v>
                </c:pt>
                <c:pt idx="549">
                  <c:v>0.11</c:v>
                </c:pt>
                <c:pt idx="550">
                  <c:v>0.12</c:v>
                </c:pt>
                <c:pt idx="551">
                  <c:v>0.13</c:v>
                </c:pt>
                <c:pt idx="552">
                  <c:v>0.14000000000000001</c:v>
                </c:pt>
                <c:pt idx="553">
                  <c:v>0.15</c:v>
                </c:pt>
                <c:pt idx="554">
                  <c:v>0.16</c:v>
                </c:pt>
                <c:pt idx="555">
                  <c:v>0.17</c:v>
                </c:pt>
                <c:pt idx="556">
                  <c:v>0.18</c:v>
                </c:pt>
                <c:pt idx="557">
                  <c:v>0.19</c:v>
                </c:pt>
                <c:pt idx="558">
                  <c:v>0.2</c:v>
                </c:pt>
                <c:pt idx="559">
                  <c:v>0.21</c:v>
                </c:pt>
                <c:pt idx="560">
                  <c:v>0.22</c:v>
                </c:pt>
                <c:pt idx="561">
                  <c:v>0.23</c:v>
                </c:pt>
                <c:pt idx="562">
                  <c:v>0.24</c:v>
                </c:pt>
                <c:pt idx="563">
                  <c:v>0.25</c:v>
                </c:pt>
                <c:pt idx="564">
                  <c:v>0.26</c:v>
                </c:pt>
                <c:pt idx="565">
                  <c:v>0.27</c:v>
                </c:pt>
                <c:pt idx="566">
                  <c:v>0.28000000000000003</c:v>
                </c:pt>
                <c:pt idx="567">
                  <c:v>0.28999999999999998</c:v>
                </c:pt>
                <c:pt idx="568">
                  <c:v>0.3</c:v>
                </c:pt>
                <c:pt idx="569">
                  <c:v>0.31</c:v>
                </c:pt>
                <c:pt idx="570">
                  <c:v>0.32</c:v>
                </c:pt>
                <c:pt idx="571">
                  <c:v>0.33</c:v>
                </c:pt>
                <c:pt idx="572">
                  <c:v>0.34</c:v>
                </c:pt>
                <c:pt idx="573">
                  <c:v>0.35</c:v>
                </c:pt>
                <c:pt idx="574">
                  <c:v>0.36</c:v>
                </c:pt>
                <c:pt idx="575">
                  <c:v>0.37</c:v>
                </c:pt>
                <c:pt idx="576">
                  <c:v>0.38</c:v>
                </c:pt>
                <c:pt idx="577">
                  <c:v>0.39</c:v>
                </c:pt>
                <c:pt idx="578">
                  <c:v>0.4</c:v>
                </c:pt>
                <c:pt idx="579">
                  <c:v>0.41</c:v>
                </c:pt>
                <c:pt idx="580">
                  <c:v>0.42</c:v>
                </c:pt>
                <c:pt idx="581">
                  <c:v>0.43</c:v>
                </c:pt>
                <c:pt idx="582">
                  <c:v>0.44</c:v>
                </c:pt>
                <c:pt idx="583">
                  <c:v>0.45</c:v>
                </c:pt>
                <c:pt idx="584">
                  <c:v>0.46</c:v>
                </c:pt>
                <c:pt idx="585">
                  <c:v>0.47</c:v>
                </c:pt>
                <c:pt idx="586">
                  <c:v>0.48</c:v>
                </c:pt>
                <c:pt idx="587">
                  <c:v>0.49</c:v>
                </c:pt>
                <c:pt idx="588">
                  <c:v>0.01</c:v>
                </c:pt>
                <c:pt idx="589">
                  <c:v>0.02</c:v>
                </c:pt>
                <c:pt idx="590">
                  <c:v>0.03</c:v>
                </c:pt>
                <c:pt idx="591">
                  <c:v>0.04</c:v>
                </c:pt>
                <c:pt idx="592">
                  <c:v>0.05</c:v>
                </c:pt>
                <c:pt idx="593">
                  <c:v>0.06</c:v>
                </c:pt>
                <c:pt idx="594">
                  <c:v>7.0000000000000007E-2</c:v>
                </c:pt>
                <c:pt idx="595">
                  <c:v>0.08</c:v>
                </c:pt>
                <c:pt idx="596">
                  <c:v>0.09</c:v>
                </c:pt>
                <c:pt idx="597">
                  <c:v>0.1</c:v>
                </c:pt>
                <c:pt idx="598">
                  <c:v>0.11</c:v>
                </c:pt>
                <c:pt idx="599">
                  <c:v>0.12</c:v>
                </c:pt>
                <c:pt idx="600">
                  <c:v>0.13</c:v>
                </c:pt>
                <c:pt idx="601">
                  <c:v>0.14000000000000001</c:v>
                </c:pt>
                <c:pt idx="602">
                  <c:v>0.15</c:v>
                </c:pt>
                <c:pt idx="603">
                  <c:v>0.16</c:v>
                </c:pt>
                <c:pt idx="604">
                  <c:v>0.17</c:v>
                </c:pt>
                <c:pt idx="605">
                  <c:v>0.18</c:v>
                </c:pt>
                <c:pt idx="606">
                  <c:v>0.19</c:v>
                </c:pt>
                <c:pt idx="607">
                  <c:v>0.2</c:v>
                </c:pt>
                <c:pt idx="608">
                  <c:v>0.21</c:v>
                </c:pt>
                <c:pt idx="609">
                  <c:v>0.22</c:v>
                </c:pt>
                <c:pt idx="610">
                  <c:v>0.23</c:v>
                </c:pt>
                <c:pt idx="611">
                  <c:v>0.24</c:v>
                </c:pt>
                <c:pt idx="612">
                  <c:v>0.25</c:v>
                </c:pt>
                <c:pt idx="613">
                  <c:v>0.26</c:v>
                </c:pt>
                <c:pt idx="614">
                  <c:v>0.27</c:v>
                </c:pt>
                <c:pt idx="615">
                  <c:v>0.28000000000000003</c:v>
                </c:pt>
                <c:pt idx="616">
                  <c:v>0.28999999999999998</c:v>
                </c:pt>
                <c:pt idx="617">
                  <c:v>0.3</c:v>
                </c:pt>
                <c:pt idx="618">
                  <c:v>0.31</c:v>
                </c:pt>
                <c:pt idx="619">
                  <c:v>0.32</c:v>
                </c:pt>
                <c:pt idx="620">
                  <c:v>0.33</c:v>
                </c:pt>
                <c:pt idx="621">
                  <c:v>0.34</c:v>
                </c:pt>
                <c:pt idx="622">
                  <c:v>0.35</c:v>
                </c:pt>
                <c:pt idx="623">
                  <c:v>0.36</c:v>
                </c:pt>
                <c:pt idx="624">
                  <c:v>0.37</c:v>
                </c:pt>
                <c:pt idx="625">
                  <c:v>0.38</c:v>
                </c:pt>
                <c:pt idx="626">
                  <c:v>0.39</c:v>
                </c:pt>
                <c:pt idx="627">
                  <c:v>0.4</c:v>
                </c:pt>
                <c:pt idx="628">
                  <c:v>0.41</c:v>
                </c:pt>
                <c:pt idx="629">
                  <c:v>0.42</c:v>
                </c:pt>
                <c:pt idx="630">
                  <c:v>0.43</c:v>
                </c:pt>
                <c:pt idx="631">
                  <c:v>0.44</c:v>
                </c:pt>
                <c:pt idx="632">
                  <c:v>0.45</c:v>
                </c:pt>
                <c:pt idx="633">
                  <c:v>0.46</c:v>
                </c:pt>
                <c:pt idx="634">
                  <c:v>0.47</c:v>
                </c:pt>
                <c:pt idx="635">
                  <c:v>0.48</c:v>
                </c:pt>
                <c:pt idx="636">
                  <c:v>0.49</c:v>
                </c:pt>
                <c:pt idx="637">
                  <c:v>0.01</c:v>
                </c:pt>
                <c:pt idx="638">
                  <c:v>0.02</c:v>
                </c:pt>
                <c:pt idx="639">
                  <c:v>0.03</c:v>
                </c:pt>
                <c:pt idx="640">
                  <c:v>0.04</c:v>
                </c:pt>
                <c:pt idx="641">
                  <c:v>0.05</c:v>
                </c:pt>
                <c:pt idx="642">
                  <c:v>0.06</c:v>
                </c:pt>
                <c:pt idx="643">
                  <c:v>7.0000000000000007E-2</c:v>
                </c:pt>
                <c:pt idx="644">
                  <c:v>0.08</c:v>
                </c:pt>
                <c:pt idx="645">
                  <c:v>0.09</c:v>
                </c:pt>
                <c:pt idx="646">
                  <c:v>0.1</c:v>
                </c:pt>
                <c:pt idx="647">
                  <c:v>0.11</c:v>
                </c:pt>
                <c:pt idx="648">
                  <c:v>0.12</c:v>
                </c:pt>
                <c:pt idx="649">
                  <c:v>0.13</c:v>
                </c:pt>
                <c:pt idx="650">
                  <c:v>0.14000000000000001</c:v>
                </c:pt>
                <c:pt idx="651">
                  <c:v>0.15</c:v>
                </c:pt>
                <c:pt idx="652">
                  <c:v>0.16</c:v>
                </c:pt>
                <c:pt idx="653">
                  <c:v>0.17</c:v>
                </c:pt>
                <c:pt idx="654">
                  <c:v>0.18</c:v>
                </c:pt>
                <c:pt idx="655">
                  <c:v>0.19</c:v>
                </c:pt>
                <c:pt idx="656">
                  <c:v>0.2</c:v>
                </c:pt>
                <c:pt idx="657">
                  <c:v>0.21</c:v>
                </c:pt>
                <c:pt idx="658">
                  <c:v>0.22</c:v>
                </c:pt>
                <c:pt idx="659">
                  <c:v>0.23</c:v>
                </c:pt>
                <c:pt idx="660">
                  <c:v>0.24</c:v>
                </c:pt>
                <c:pt idx="661">
                  <c:v>0.25</c:v>
                </c:pt>
                <c:pt idx="662">
                  <c:v>0.26</c:v>
                </c:pt>
                <c:pt idx="663">
                  <c:v>0.27</c:v>
                </c:pt>
                <c:pt idx="664">
                  <c:v>0.28000000000000003</c:v>
                </c:pt>
                <c:pt idx="665">
                  <c:v>0.28999999999999998</c:v>
                </c:pt>
                <c:pt idx="666">
                  <c:v>0.3</c:v>
                </c:pt>
                <c:pt idx="667">
                  <c:v>0.31</c:v>
                </c:pt>
                <c:pt idx="668">
                  <c:v>0.32</c:v>
                </c:pt>
                <c:pt idx="669">
                  <c:v>0.33</c:v>
                </c:pt>
                <c:pt idx="670">
                  <c:v>0.34</c:v>
                </c:pt>
                <c:pt idx="671">
                  <c:v>0.35</c:v>
                </c:pt>
                <c:pt idx="672">
                  <c:v>0.36</c:v>
                </c:pt>
                <c:pt idx="673">
                  <c:v>0.37</c:v>
                </c:pt>
                <c:pt idx="674">
                  <c:v>0.38</c:v>
                </c:pt>
                <c:pt idx="675">
                  <c:v>0.39</c:v>
                </c:pt>
                <c:pt idx="676">
                  <c:v>0.4</c:v>
                </c:pt>
                <c:pt idx="677">
                  <c:v>0.41</c:v>
                </c:pt>
                <c:pt idx="678">
                  <c:v>0.42</c:v>
                </c:pt>
                <c:pt idx="679">
                  <c:v>0.43</c:v>
                </c:pt>
                <c:pt idx="680">
                  <c:v>0.44</c:v>
                </c:pt>
                <c:pt idx="681">
                  <c:v>0.45</c:v>
                </c:pt>
                <c:pt idx="682">
                  <c:v>0.46</c:v>
                </c:pt>
                <c:pt idx="683">
                  <c:v>0.47</c:v>
                </c:pt>
                <c:pt idx="684">
                  <c:v>0.48</c:v>
                </c:pt>
                <c:pt idx="685">
                  <c:v>0.49</c:v>
                </c:pt>
                <c:pt idx="686">
                  <c:v>0.01</c:v>
                </c:pt>
                <c:pt idx="687">
                  <c:v>0.02</c:v>
                </c:pt>
                <c:pt idx="688">
                  <c:v>0.03</c:v>
                </c:pt>
                <c:pt idx="689">
                  <c:v>0.04</c:v>
                </c:pt>
                <c:pt idx="690">
                  <c:v>0.05</c:v>
                </c:pt>
                <c:pt idx="691">
                  <c:v>0.06</c:v>
                </c:pt>
                <c:pt idx="692">
                  <c:v>7.0000000000000007E-2</c:v>
                </c:pt>
                <c:pt idx="693">
                  <c:v>0.08</c:v>
                </c:pt>
                <c:pt idx="694">
                  <c:v>0.09</c:v>
                </c:pt>
                <c:pt idx="695">
                  <c:v>0.1</c:v>
                </c:pt>
                <c:pt idx="696">
                  <c:v>0.11</c:v>
                </c:pt>
                <c:pt idx="697">
                  <c:v>0.12</c:v>
                </c:pt>
                <c:pt idx="698">
                  <c:v>0.13</c:v>
                </c:pt>
                <c:pt idx="699">
                  <c:v>0.14000000000000001</c:v>
                </c:pt>
                <c:pt idx="700">
                  <c:v>0.15</c:v>
                </c:pt>
                <c:pt idx="701">
                  <c:v>0.16</c:v>
                </c:pt>
                <c:pt idx="702">
                  <c:v>0.17</c:v>
                </c:pt>
                <c:pt idx="703">
                  <c:v>0.18</c:v>
                </c:pt>
                <c:pt idx="704">
                  <c:v>0.19</c:v>
                </c:pt>
                <c:pt idx="705">
                  <c:v>0.2</c:v>
                </c:pt>
                <c:pt idx="706">
                  <c:v>0.21</c:v>
                </c:pt>
                <c:pt idx="707">
                  <c:v>0.22</c:v>
                </c:pt>
                <c:pt idx="708">
                  <c:v>0.23</c:v>
                </c:pt>
                <c:pt idx="709">
                  <c:v>0.24</c:v>
                </c:pt>
                <c:pt idx="710">
                  <c:v>0.25</c:v>
                </c:pt>
                <c:pt idx="711">
                  <c:v>0.26</c:v>
                </c:pt>
                <c:pt idx="712">
                  <c:v>0.27</c:v>
                </c:pt>
                <c:pt idx="713">
                  <c:v>0.28000000000000003</c:v>
                </c:pt>
                <c:pt idx="714">
                  <c:v>0.28999999999999998</c:v>
                </c:pt>
                <c:pt idx="715">
                  <c:v>0.3</c:v>
                </c:pt>
                <c:pt idx="716">
                  <c:v>0.31</c:v>
                </c:pt>
                <c:pt idx="717">
                  <c:v>0.32</c:v>
                </c:pt>
                <c:pt idx="718">
                  <c:v>0.33</c:v>
                </c:pt>
                <c:pt idx="719">
                  <c:v>0.34</c:v>
                </c:pt>
                <c:pt idx="720">
                  <c:v>0.35</c:v>
                </c:pt>
                <c:pt idx="721">
                  <c:v>0.36</c:v>
                </c:pt>
                <c:pt idx="722">
                  <c:v>0.37</c:v>
                </c:pt>
                <c:pt idx="723">
                  <c:v>0.38</c:v>
                </c:pt>
                <c:pt idx="724">
                  <c:v>0.39</c:v>
                </c:pt>
                <c:pt idx="725">
                  <c:v>0.4</c:v>
                </c:pt>
                <c:pt idx="726">
                  <c:v>0.41</c:v>
                </c:pt>
                <c:pt idx="727">
                  <c:v>0.42</c:v>
                </c:pt>
                <c:pt idx="728">
                  <c:v>0.43</c:v>
                </c:pt>
                <c:pt idx="729">
                  <c:v>0.44</c:v>
                </c:pt>
                <c:pt idx="730">
                  <c:v>0.45</c:v>
                </c:pt>
                <c:pt idx="731">
                  <c:v>0.46</c:v>
                </c:pt>
                <c:pt idx="732">
                  <c:v>0.47</c:v>
                </c:pt>
                <c:pt idx="733">
                  <c:v>0.48</c:v>
                </c:pt>
                <c:pt idx="734">
                  <c:v>0.49</c:v>
                </c:pt>
                <c:pt idx="735">
                  <c:v>0.01</c:v>
                </c:pt>
                <c:pt idx="736">
                  <c:v>0.02</c:v>
                </c:pt>
                <c:pt idx="737">
                  <c:v>0.03</c:v>
                </c:pt>
                <c:pt idx="738">
                  <c:v>0.04</c:v>
                </c:pt>
                <c:pt idx="739">
                  <c:v>0.05</c:v>
                </c:pt>
                <c:pt idx="740">
                  <c:v>0.06</c:v>
                </c:pt>
                <c:pt idx="741">
                  <c:v>7.0000000000000007E-2</c:v>
                </c:pt>
                <c:pt idx="742">
                  <c:v>0.08</c:v>
                </c:pt>
                <c:pt idx="743">
                  <c:v>0.09</c:v>
                </c:pt>
                <c:pt idx="744">
                  <c:v>0.1</c:v>
                </c:pt>
                <c:pt idx="745">
                  <c:v>0.11</c:v>
                </c:pt>
                <c:pt idx="746">
                  <c:v>0.12</c:v>
                </c:pt>
                <c:pt idx="747">
                  <c:v>0.13</c:v>
                </c:pt>
                <c:pt idx="748">
                  <c:v>0.14000000000000001</c:v>
                </c:pt>
                <c:pt idx="749">
                  <c:v>0.15</c:v>
                </c:pt>
                <c:pt idx="750">
                  <c:v>0.16</c:v>
                </c:pt>
                <c:pt idx="751">
                  <c:v>0.17</c:v>
                </c:pt>
                <c:pt idx="752">
                  <c:v>0.18</c:v>
                </c:pt>
                <c:pt idx="753">
                  <c:v>0.19</c:v>
                </c:pt>
                <c:pt idx="754">
                  <c:v>0.2</c:v>
                </c:pt>
                <c:pt idx="755">
                  <c:v>0.21</c:v>
                </c:pt>
                <c:pt idx="756">
                  <c:v>0.22</c:v>
                </c:pt>
                <c:pt idx="757">
                  <c:v>0.23</c:v>
                </c:pt>
                <c:pt idx="758">
                  <c:v>0.24</c:v>
                </c:pt>
                <c:pt idx="759">
                  <c:v>0.25</c:v>
                </c:pt>
                <c:pt idx="760">
                  <c:v>0.26</c:v>
                </c:pt>
                <c:pt idx="761">
                  <c:v>0.27</c:v>
                </c:pt>
                <c:pt idx="762">
                  <c:v>0.28000000000000003</c:v>
                </c:pt>
                <c:pt idx="763">
                  <c:v>0.28999999999999998</c:v>
                </c:pt>
                <c:pt idx="764">
                  <c:v>0.3</c:v>
                </c:pt>
                <c:pt idx="765">
                  <c:v>0.31</c:v>
                </c:pt>
                <c:pt idx="766">
                  <c:v>0.32</c:v>
                </c:pt>
                <c:pt idx="767">
                  <c:v>0.33</c:v>
                </c:pt>
                <c:pt idx="768">
                  <c:v>0.34</c:v>
                </c:pt>
                <c:pt idx="769">
                  <c:v>0.35</c:v>
                </c:pt>
                <c:pt idx="770">
                  <c:v>0.36</c:v>
                </c:pt>
                <c:pt idx="771">
                  <c:v>0.37</c:v>
                </c:pt>
                <c:pt idx="772">
                  <c:v>0.38</c:v>
                </c:pt>
                <c:pt idx="773">
                  <c:v>0.39</c:v>
                </c:pt>
                <c:pt idx="774">
                  <c:v>0.4</c:v>
                </c:pt>
                <c:pt idx="775">
                  <c:v>0.41</c:v>
                </c:pt>
                <c:pt idx="776">
                  <c:v>0.42</c:v>
                </c:pt>
                <c:pt idx="777">
                  <c:v>0.43</c:v>
                </c:pt>
                <c:pt idx="778">
                  <c:v>0.44</c:v>
                </c:pt>
                <c:pt idx="779">
                  <c:v>0.45</c:v>
                </c:pt>
                <c:pt idx="780">
                  <c:v>0.46</c:v>
                </c:pt>
                <c:pt idx="781">
                  <c:v>0.47</c:v>
                </c:pt>
                <c:pt idx="782">
                  <c:v>0.48</c:v>
                </c:pt>
                <c:pt idx="783">
                  <c:v>0.49</c:v>
                </c:pt>
                <c:pt idx="784">
                  <c:v>0.01</c:v>
                </c:pt>
                <c:pt idx="785">
                  <c:v>0.02</c:v>
                </c:pt>
                <c:pt idx="786">
                  <c:v>0.03</c:v>
                </c:pt>
                <c:pt idx="787">
                  <c:v>0.04</c:v>
                </c:pt>
                <c:pt idx="788">
                  <c:v>0.05</c:v>
                </c:pt>
                <c:pt idx="789">
                  <c:v>0.06</c:v>
                </c:pt>
                <c:pt idx="790">
                  <c:v>7.0000000000000007E-2</c:v>
                </c:pt>
                <c:pt idx="791">
                  <c:v>0.08</c:v>
                </c:pt>
                <c:pt idx="792">
                  <c:v>0.09</c:v>
                </c:pt>
                <c:pt idx="793">
                  <c:v>0.1</c:v>
                </c:pt>
                <c:pt idx="794">
                  <c:v>0.11</c:v>
                </c:pt>
                <c:pt idx="795">
                  <c:v>0.12</c:v>
                </c:pt>
                <c:pt idx="796">
                  <c:v>0.13</c:v>
                </c:pt>
                <c:pt idx="797">
                  <c:v>0.14000000000000001</c:v>
                </c:pt>
                <c:pt idx="798">
                  <c:v>0.15</c:v>
                </c:pt>
                <c:pt idx="799">
                  <c:v>0.16</c:v>
                </c:pt>
                <c:pt idx="800">
                  <c:v>0.17</c:v>
                </c:pt>
                <c:pt idx="801">
                  <c:v>0.18</c:v>
                </c:pt>
                <c:pt idx="802">
                  <c:v>0.19</c:v>
                </c:pt>
                <c:pt idx="803">
                  <c:v>0.2</c:v>
                </c:pt>
                <c:pt idx="804">
                  <c:v>0.21</c:v>
                </c:pt>
                <c:pt idx="805">
                  <c:v>0.22</c:v>
                </c:pt>
                <c:pt idx="806">
                  <c:v>0.23</c:v>
                </c:pt>
                <c:pt idx="807">
                  <c:v>0.24</c:v>
                </c:pt>
                <c:pt idx="808">
                  <c:v>0.25</c:v>
                </c:pt>
                <c:pt idx="809">
                  <c:v>0.26</c:v>
                </c:pt>
                <c:pt idx="810">
                  <c:v>0.27</c:v>
                </c:pt>
                <c:pt idx="811">
                  <c:v>0.28000000000000003</c:v>
                </c:pt>
                <c:pt idx="812">
                  <c:v>0.28999999999999998</c:v>
                </c:pt>
                <c:pt idx="813">
                  <c:v>0.3</c:v>
                </c:pt>
                <c:pt idx="814">
                  <c:v>0.31</c:v>
                </c:pt>
                <c:pt idx="815">
                  <c:v>0.32</c:v>
                </c:pt>
                <c:pt idx="816">
                  <c:v>0.33</c:v>
                </c:pt>
                <c:pt idx="817">
                  <c:v>0.34</c:v>
                </c:pt>
                <c:pt idx="818">
                  <c:v>0.35</c:v>
                </c:pt>
                <c:pt idx="819">
                  <c:v>0.36</c:v>
                </c:pt>
                <c:pt idx="820">
                  <c:v>0.37</c:v>
                </c:pt>
                <c:pt idx="821">
                  <c:v>0.38</c:v>
                </c:pt>
                <c:pt idx="822">
                  <c:v>0.39</c:v>
                </c:pt>
                <c:pt idx="823">
                  <c:v>0.4</c:v>
                </c:pt>
                <c:pt idx="824">
                  <c:v>0.41</c:v>
                </c:pt>
                <c:pt idx="825">
                  <c:v>0.42</c:v>
                </c:pt>
                <c:pt idx="826">
                  <c:v>0.43</c:v>
                </c:pt>
                <c:pt idx="827">
                  <c:v>0.44</c:v>
                </c:pt>
                <c:pt idx="828">
                  <c:v>0.45</c:v>
                </c:pt>
                <c:pt idx="829">
                  <c:v>0.46</c:v>
                </c:pt>
                <c:pt idx="830">
                  <c:v>0.47</c:v>
                </c:pt>
                <c:pt idx="831">
                  <c:v>0.48</c:v>
                </c:pt>
                <c:pt idx="832">
                  <c:v>0.49</c:v>
                </c:pt>
                <c:pt idx="833">
                  <c:v>0.01</c:v>
                </c:pt>
                <c:pt idx="834">
                  <c:v>0.02</c:v>
                </c:pt>
                <c:pt idx="835">
                  <c:v>0.03</c:v>
                </c:pt>
                <c:pt idx="836">
                  <c:v>0.04</c:v>
                </c:pt>
                <c:pt idx="837">
                  <c:v>0.05</c:v>
                </c:pt>
                <c:pt idx="838">
                  <c:v>0.06</c:v>
                </c:pt>
                <c:pt idx="839">
                  <c:v>7.0000000000000007E-2</c:v>
                </c:pt>
                <c:pt idx="840">
                  <c:v>0.08</c:v>
                </c:pt>
                <c:pt idx="841">
                  <c:v>0.09</c:v>
                </c:pt>
                <c:pt idx="842">
                  <c:v>0.1</c:v>
                </c:pt>
                <c:pt idx="843">
                  <c:v>0.11</c:v>
                </c:pt>
                <c:pt idx="844">
                  <c:v>0.12</c:v>
                </c:pt>
                <c:pt idx="845">
                  <c:v>0.13</c:v>
                </c:pt>
                <c:pt idx="846">
                  <c:v>0.14000000000000001</c:v>
                </c:pt>
                <c:pt idx="847">
                  <c:v>0.15</c:v>
                </c:pt>
                <c:pt idx="848">
                  <c:v>0.16</c:v>
                </c:pt>
                <c:pt idx="849">
                  <c:v>0.17</c:v>
                </c:pt>
                <c:pt idx="850">
                  <c:v>0.18</c:v>
                </c:pt>
                <c:pt idx="851">
                  <c:v>0.19</c:v>
                </c:pt>
                <c:pt idx="852">
                  <c:v>0.2</c:v>
                </c:pt>
                <c:pt idx="853">
                  <c:v>0.21</c:v>
                </c:pt>
                <c:pt idx="854">
                  <c:v>0.22</c:v>
                </c:pt>
                <c:pt idx="855">
                  <c:v>0.23</c:v>
                </c:pt>
                <c:pt idx="856">
                  <c:v>0.24</c:v>
                </c:pt>
                <c:pt idx="857">
                  <c:v>0.25</c:v>
                </c:pt>
                <c:pt idx="858">
                  <c:v>0.26</c:v>
                </c:pt>
                <c:pt idx="859">
                  <c:v>0.27</c:v>
                </c:pt>
                <c:pt idx="860">
                  <c:v>0.28000000000000003</c:v>
                </c:pt>
                <c:pt idx="861">
                  <c:v>0.28999999999999998</c:v>
                </c:pt>
                <c:pt idx="862">
                  <c:v>0.3</c:v>
                </c:pt>
                <c:pt idx="863">
                  <c:v>0.31</c:v>
                </c:pt>
                <c:pt idx="864">
                  <c:v>0.32</c:v>
                </c:pt>
                <c:pt idx="865">
                  <c:v>0.33</c:v>
                </c:pt>
                <c:pt idx="866">
                  <c:v>0.34</c:v>
                </c:pt>
                <c:pt idx="867">
                  <c:v>0.35</c:v>
                </c:pt>
                <c:pt idx="868">
                  <c:v>0.36</c:v>
                </c:pt>
                <c:pt idx="869">
                  <c:v>0.37</c:v>
                </c:pt>
                <c:pt idx="870">
                  <c:v>0.38</c:v>
                </c:pt>
                <c:pt idx="871">
                  <c:v>0.39</c:v>
                </c:pt>
                <c:pt idx="872">
                  <c:v>0.4</c:v>
                </c:pt>
                <c:pt idx="873">
                  <c:v>0.41</c:v>
                </c:pt>
                <c:pt idx="874">
                  <c:v>0.42</c:v>
                </c:pt>
                <c:pt idx="875">
                  <c:v>0.43</c:v>
                </c:pt>
                <c:pt idx="876">
                  <c:v>0.44</c:v>
                </c:pt>
                <c:pt idx="877">
                  <c:v>0.45</c:v>
                </c:pt>
                <c:pt idx="878">
                  <c:v>0.46</c:v>
                </c:pt>
                <c:pt idx="879">
                  <c:v>0.47</c:v>
                </c:pt>
                <c:pt idx="880">
                  <c:v>0.48</c:v>
                </c:pt>
                <c:pt idx="881">
                  <c:v>0.49</c:v>
                </c:pt>
                <c:pt idx="882">
                  <c:v>0.01</c:v>
                </c:pt>
                <c:pt idx="883">
                  <c:v>0.02</c:v>
                </c:pt>
                <c:pt idx="884">
                  <c:v>0.03</c:v>
                </c:pt>
                <c:pt idx="885">
                  <c:v>0.04</c:v>
                </c:pt>
                <c:pt idx="886">
                  <c:v>0.05</c:v>
                </c:pt>
                <c:pt idx="887">
                  <c:v>0.06</c:v>
                </c:pt>
                <c:pt idx="888">
                  <c:v>7.0000000000000007E-2</c:v>
                </c:pt>
                <c:pt idx="889">
                  <c:v>0.08</c:v>
                </c:pt>
                <c:pt idx="890">
                  <c:v>0.09</c:v>
                </c:pt>
                <c:pt idx="891">
                  <c:v>0.1</c:v>
                </c:pt>
                <c:pt idx="892">
                  <c:v>0.11</c:v>
                </c:pt>
                <c:pt idx="893">
                  <c:v>0.12</c:v>
                </c:pt>
                <c:pt idx="894">
                  <c:v>0.13</c:v>
                </c:pt>
                <c:pt idx="895">
                  <c:v>0.14000000000000001</c:v>
                </c:pt>
                <c:pt idx="896">
                  <c:v>0.15</c:v>
                </c:pt>
                <c:pt idx="897">
                  <c:v>0.16</c:v>
                </c:pt>
                <c:pt idx="898">
                  <c:v>0.17</c:v>
                </c:pt>
                <c:pt idx="899">
                  <c:v>0.18</c:v>
                </c:pt>
                <c:pt idx="900">
                  <c:v>0.19</c:v>
                </c:pt>
                <c:pt idx="901">
                  <c:v>0.2</c:v>
                </c:pt>
                <c:pt idx="902">
                  <c:v>0.21</c:v>
                </c:pt>
                <c:pt idx="903">
                  <c:v>0.22</c:v>
                </c:pt>
                <c:pt idx="904">
                  <c:v>0.23</c:v>
                </c:pt>
                <c:pt idx="905">
                  <c:v>0.24</c:v>
                </c:pt>
                <c:pt idx="906">
                  <c:v>0.25</c:v>
                </c:pt>
                <c:pt idx="907">
                  <c:v>0.26</c:v>
                </c:pt>
                <c:pt idx="908">
                  <c:v>0.27</c:v>
                </c:pt>
                <c:pt idx="909">
                  <c:v>0.28000000000000003</c:v>
                </c:pt>
                <c:pt idx="910">
                  <c:v>0.28999999999999998</c:v>
                </c:pt>
                <c:pt idx="911">
                  <c:v>0.3</c:v>
                </c:pt>
                <c:pt idx="912">
                  <c:v>0.31</c:v>
                </c:pt>
                <c:pt idx="913">
                  <c:v>0.32</c:v>
                </c:pt>
                <c:pt idx="914">
                  <c:v>0.33</c:v>
                </c:pt>
                <c:pt idx="915">
                  <c:v>0.34</c:v>
                </c:pt>
                <c:pt idx="916">
                  <c:v>0.35</c:v>
                </c:pt>
                <c:pt idx="917">
                  <c:v>0.36</c:v>
                </c:pt>
                <c:pt idx="918">
                  <c:v>0.37</c:v>
                </c:pt>
                <c:pt idx="919">
                  <c:v>0.38</c:v>
                </c:pt>
                <c:pt idx="920">
                  <c:v>0.39</c:v>
                </c:pt>
                <c:pt idx="921">
                  <c:v>0.4</c:v>
                </c:pt>
                <c:pt idx="922">
                  <c:v>0.41</c:v>
                </c:pt>
                <c:pt idx="923">
                  <c:v>0.42</c:v>
                </c:pt>
                <c:pt idx="924">
                  <c:v>0.43</c:v>
                </c:pt>
                <c:pt idx="925">
                  <c:v>0.44</c:v>
                </c:pt>
                <c:pt idx="926">
                  <c:v>0.45</c:v>
                </c:pt>
                <c:pt idx="927">
                  <c:v>0.46</c:v>
                </c:pt>
                <c:pt idx="928">
                  <c:v>0.47</c:v>
                </c:pt>
                <c:pt idx="929">
                  <c:v>0.48</c:v>
                </c:pt>
                <c:pt idx="930">
                  <c:v>0.49</c:v>
                </c:pt>
                <c:pt idx="931">
                  <c:v>0.01</c:v>
                </c:pt>
                <c:pt idx="932">
                  <c:v>0.02</c:v>
                </c:pt>
                <c:pt idx="933">
                  <c:v>0.03</c:v>
                </c:pt>
                <c:pt idx="934">
                  <c:v>0.04</c:v>
                </c:pt>
                <c:pt idx="935">
                  <c:v>0.05</c:v>
                </c:pt>
                <c:pt idx="936">
                  <c:v>0.06</c:v>
                </c:pt>
                <c:pt idx="937">
                  <c:v>7.0000000000000007E-2</c:v>
                </c:pt>
                <c:pt idx="938">
                  <c:v>0.08</c:v>
                </c:pt>
                <c:pt idx="939">
                  <c:v>0.09</c:v>
                </c:pt>
                <c:pt idx="940">
                  <c:v>0.1</c:v>
                </c:pt>
                <c:pt idx="941">
                  <c:v>0.11</c:v>
                </c:pt>
                <c:pt idx="942">
                  <c:v>0.12</c:v>
                </c:pt>
                <c:pt idx="943">
                  <c:v>0.13</c:v>
                </c:pt>
                <c:pt idx="944">
                  <c:v>0.14000000000000001</c:v>
                </c:pt>
                <c:pt idx="945">
                  <c:v>0.15</c:v>
                </c:pt>
                <c:pt idx="946">
                  <c:v>0.16</c:v>
                </c:pt>
                <c:pt idx="947">
                  <c:v>0.17</c:v>
                </c:pt>
                <c:pt idx="948">
                  <c:v>0.18</c:v>
                </c:pt>
                <c:pt idx="949">
                  <c:v>0.19</c:v>
                </c:pt>
                <c:pt idx="950">
                  <c:v>0.2</c:v>
                </c:pt>
                <c:pt idx="951">
                  <c:v>0.21</c:v>
                </c:pt>
                <c:pt idx="952">
                  <c:v>0.22</c:v>
                </c:pt>
                <c:pt idx="953">
                  <c:v>0.23</c:v>
                </c:pt>
                <c:pt idx="954">
                  <c:v>0.24</c:v>
                </c:pt>
                <c:pt idx="955">
                  <c:v>0.25</c:v>
                </c:pt>
                <c:pt idx="956">
                  <c:v>0.26</c:v>
                </c:pt>
                <c:pt idx="957">
                  <c:v>0.27</c:v>
                </c:pt>
                <c:pt idx="958">
                  <c:v>0.28000000000000003</c:v>
                </c:pt>
                <c:pt idx="959">
                  <c:v>0.28999999999999998</c:v>
                </c:pt>
                <c:pt idx="960">
                  <c:v>0.3</c:v>
                </c:pt>
                <c:pt idx="961">
                  <c:v>0.31</c:v>
                </c:pt>
                <c:pt idx="962">
                  <c:v>0.32</c:v>
                </c:pt>
                <c:pt idx="963">
                  <c:v>0.33</c:v>
                </c:pt>
                <c:pt idx="964">
                  <c:v>0.34</c:v>
                </c:pt>
                <c:pt idx="965">
                  <c:v>0.35</c:v>
                </c:pt>
                <c:pt idx="966">
                  <c:v>0.36</c:v>
                </c:pt>
                <c:pt idx="967">
                  <c:v>0.37</c:v>
                </c:pt>
                <c:pt idx="968">
                  <c:v>0.38</c:v>
                </c:pt>
                <c:pt idx="969">
                  <c:v>0.39</c:v>
                </c:pt>
                <c:pt idx="970">
                  <c:v>0.4</c:v>
                </c:pt>
                <c:pt idx="971">
                  <c:v>0.41</c:v>
                </c:pt>
                <c:pt idx="972">
                  <c:v>0.42</c:v>
                </c:pt>
                <c:pt idx="973">
                  <c:v>0.43</c:v>
                </c:pt>
                <c:pt idx="974">
                  <c:v>0.44</c:v>
                </c:pt>
                <c:pt idx="975">
                  <c:v>0.45</c:v>
                </c:pt>
                <c:pt idx="976">
                  <c:v>0.46</c:v>
                </c:pt>
                <c:pt idx="977">
                  <c:v>0.47</c:v>
                </c:pt>
                <c:pt idx="978">
                  <c:v>0.48</c:v>
                </c:pt>
                <c:pt idx="979">
                  <c:v>0.49</c:v>
                </c:pt>
                <c:pt idx="980">
                  <c:v>0.01</c:v>
                </c:pt>
                <c:pt idx="981">
                  <c:v>0.02</c:v>
                </c:pt>
                <c:pt idx="982">
                  <c:v>0.03</c:v>
                </c:pt>
                <c:pt idx="983">
                  <c:v>0.04</c:v>
                </c:pt>
                <c:pt idx="984">
                  <c:v>0.05</c:v>
                </c:pt>
                <c:pt idx="985">
                  <c:v>0.06</c:v>
                </c:pt>
                <c:pt idx="986">
                  <c:v>7.0000000000000007E-2</c:v>
                </c:pt>
                <c:pt idx="987">
                  <c:v>0.08</c:v>
                </c:pt>
                <c:pt idx="988">
                  <c:v>0.09</c:v>
                </c:pt>
                <c:pt idx="989">
                  <c:v>0.1</c:v>
                </c:pt>
                <c:pt idx="990">
                  <c:v>0.11</c:v>
                </c:pt>
                <c:pt idx="991">
                  <c:v>0.12</c:v>
                </c:pt>
                <c:pt idx="992">
                  <c:v>0.13</c:v>
                </c:pt>
                <c:pt idx="993">
                  <c:v>0.14000000000000001</c:v>
                </c:pt>
                <c:pt idx="994">
                  <c:v>0.15</c:v>
                </c:pt>
                <c:pt idx="995">
                  <c:v>0.16</c:v>
                </c:pt>
                <c:pt idx="996">
                  <c:v>0.17</c:v>
                </c:pt>
                <c:pt idx="997">
                  <c:v>0.18</c:v>
                </c:pt>
                <c:pt idx="998">
                  <c:v>0.19</c:v>
                </c:pt>
                <c:pt idx="999">
                  <c:v>0.2</c:v>
                </c:pt>
                <c:pt idx="1000">
                  <c:v>0.21</c:v>
                </c:pt>
                <c:pt idx="1001">
                  <c:v>0.22</c:v>
                </c:pt>
                <c:pt idx="1002">
                  <c:v>0.23</c:v>
                </c:pt>
                <c:pt idx="1003">
                  <c:v>0.24</c:v>
                </c:pt>
                <c:pt idx="1004">
                  <c:v>0.25</c:v>
                </c:pt>
                <c:pt idx="1005">
                  <c:v>0.26</c:v>
                </c:pt>
                <c:pt idx="1006">
                  <c:v>0.27</c:v>
                </c:pt>
                <c:pt idx="1007">
                  <c:v>0.28000000000000003</c:v>
                </c:pt>
                <c:pt idx="1008">
                  <c:v>0.28999999999999998</c:v>
                </c:pt>
                <c:pt idx="1009">
                  <c:v>0.3</c:v>
                </c:pt>
                <c:pt idx="1010">
                  <c:v>0.31</c:v>
                </c:pt>
                <c:pt idx="1011">
                  <c:v>0.32</c:v>
                </c:pt>
                <c:pt idx="1012">
                  <c:v>0.33</c:v>
                </c:pt>
                <c:pt idx="1013">
                  <c:v>0.34</c:v>
                </c:pt>
                <c:pt idx="1014">
                  <c:v>0.35</c:v>
                </c:pt>
                <c:pt idx="1015">
                  <c:v>0.36</c:v>
                </c:pt>
                <c:pt idx="1016">
                  <c:v>0.37</c:v>
                </c:pt>
                <c:pt idx="1017">
                  <c:v>0.38</c:v>
                </c:pt>
                <c:pt idx="1018">
                  <c:v>0.39</c:v>
                </c:pt>
                <c:pt idx="1019">
                  <c:v>0.4</c:v>
                </c:pt>
                <c:pt idx="1020">
                  <c:v>0.41</c:v>
                </c:pt>
                <c:pt idx="1021">
                  <c:v>0.42</c:v>
                </c:pt>
                <c:pt idx="1022">
                  <c:v>0.43</c:v>
                </c:pt>
                <c:pt idx="1023">
                  <c:v>0.44</c:v>
                </c:pt>
                <c:pt idx="1024">
                  <c:v>0.45</c:v>
                </c:pt>
                <c:pt idx="1025">
                  <c:v>0.46</c:v>
                </c:pt>
                <c:pt idx="1026">
                  <c:v>0.47</c:v>
                </c:pt>
                <c:pt idx="1027">
                  <c:v>0.48</c:v>
                </c:pt>
                <c:pt idx="1028">
                  <c:v>0.49</c:v>
                </c:pt>
                <c:pt idx="1029">
                  <c:v>0.01</c:v>
                </c:pt>
                <c:pt idx="1030">
                  <c:v>0.02</c:v>
                </c:pt>
                <c:pt idx="1031">
                  <c:v>0.03</c:v>
                </c:pt>
                <c:pt idx="1032">
                  <c:v>0.04</c:v>
                </c:pt>
                <c:pt idx="1033">
                  <c:v>0.05</c:v>
                </c:pt>
                <c:pt idx="1034">
                  <c:v>0.06</c:v>
                </c:pt>
                <c:pt idx="1035">
                  <c:v>7.0000000000000007E-2</c:v>
                </c:pt>
                <c:pt idx="1036">
                  <c:v>0.08</c:v>
                </c:pt>
                <c:pt idx="1037">
                  <c:v>0.09</c:v>
                </c:pt>
                <c:pt idx="1038">
                  <c:v>0.1</c:v>
                </c:pt>
                <c:pt idx="1039">
                  <c:v>0.11</c:v>
                </c:pt>
                <c:pt idx="1040">
                  <c:v>0.12</c:v>
                </c:pt>
                <c:pt idx="1041">
                  <c:v>0.13</c:v>
                </c:pt>
                <c:pt idx="1042">
                  <c:v>0.14000000000000001</c:v>
                </c:pt>
                <c:pt idx="1043">
                  <c:v>0.15</c:v>
                </c:pt>
                <c:pt idx="1044">
                  <c:v>0.16</c:v>
                </c:pt>
                <c:pt idx="1045">
                  <c:v>0.17</c:v>
                </c:pt>
                <c:pt idx="1046">
                  <c:v>0.18</c:v>
                </c:pt>
                <c:pt idx="1047">
                  <c:v>0.19</c:v>
                </c:pt>
                <c:pt idx="1048">
                  <c:v>0.2</c:v>
                </c:pt>
                <c:pt idx="1049">
                  <c:v>0.21</c:v>
                </c:pt>
                <c:pt idx="1050">
                  <c:v>0.22</c:v>
                </c:pt>
                <c:pt idx="1051">
                  <c:v>0.23</c:v>
                </c:pt>
                <c:pt idx="1052">
                  <c:v>0.24</c:v>
                </c:pt>
                <c:pt idx="1053">
                  <c:v>0.25</c:v>
                </c:pt>
                <c:pt idx="1054">
                  <c:v>0.26</c:v>
                </c:pt>
                <c:pt idx="1055">
                  <c:v>0.27</c:v>
                </c:pt>
                <c:pt idx="1056">
                  <c:v>0.28000000000000003</c:v>
                </c:pt>
                <c:pt idx="1057">
                  <c:v>0.28999999999999998</c:v>
                </c:pt>
                <c:pt idx="1058">
                  <c:v>0.3</c:v>
                </c:pt>
                <c:pt idx="1059">
                  <c:v>0.31</c:v>
                </c:pt>
                <c:pt idx="1060">
                  <c:v>0.32</c:v>
                </c:pt>
                <c:pt idx="1061">
                  <c:v>0.33</c:v>
                </c:pt>
                <c:pt idx="1062">
                  <c:v>0.34</c:v>
                </c:pt>
                <c:pt idx="1063">
                  <c:v>0.35</c:v>
                </c:pt>
                <c:pt idx="1064">
                  <c:v>0.36</c:v>
                </c:pt>
                <c:pt idx="1065">
                  <c:v>0.37</c:v>
                </c:pt>
                <c:pt idx="1066">
                  <c:v>0.38</c:v>
                </c:pt>
                <c:pt idx="1067">
                  <c:v>0.39</c:v>
                </c:pt>
                <c:pt idx="1068">
                  <c:v>0.4</c:v>
                </c:pt>
                <c:pt idx="1069">
                  <c:v>0.41</c:v>
                </c:pt>
                <c:pt idx="1070">
                  <c:v>0.42</c:v>
                </c:pt>
                <c:pt idx="1071">
                  <c:v>0.43</c:v>
                </c:pt>
                <c:pt idx="1072">
                  <c:v>0.44</c:v>
                </c:pt>
                <c:pt idx="1073">
                  <c:v>0.45</c:v>
                </c:pt>
                <c:pt idx="1074">
                  <c:v>0.46</c:v>
                </c:pt>
                <c:pt idx="1075">
                  <c:v>0.47</c:v>
                </c:pt>
                <c:pt idx="1076">
                  <c:v>0.48</c:v>
                </c:pt>
                <c:pt idx="1077">
                  <c:v>0.49</c:v>
                </c:pt>
                <c:pt idx="1078">
                  <c:v>0.01</c:v>
                </c:pt>
                <c:pt idx="1079">
                  <c:v>0.02</c:v>
                </c:pt>
                <c:pt idx="1080">
                  <c:v>0.03</c:v>
                </c:pt>
                <c:pt idx="1081">
                  <c:v>0.04</c:v>
                </c:pt>
                <c:pt idx="1082">
                  <c:v>0.05</c:v>
                </c:pt>
                <c:pt idx="1083">
                  <c:v>0.06</c:v>
                </c:pt>
                <c:pt idx="1084">
                  <c:v>7.0000000000000007E-2</c:v>
                </c:pt>
                <c:pt idx="1085">
                  <c:v>0.08</c:v>
                </c:pt>
                <c:pt idx="1086">
                  <c:v>0.09</c:v>
                </c:pt>
                <c:pt idx="1087">
                  <c:v>0.1</c:v>
                </c:pt>
                <c:pt idx="1088">
                  <c:v>0.11</c:v>
                </c:pt>
                <c:pt idx="1089">
                  <c:v>0.12</c:v>
                </c:pt>
                <c:pt idx="1090">
                  <c:v>0.13</c:v>
                </c:pt>
                <c:pt idx="1091">
                  <c:v>0.14000000000000001</c:v>
                </c:pt>
                <c:pt idx="1092">
                  <c:v>0.15</c:v>
                </c:pt>
                <c:pt idx="1093">
                  <c:v>0.16</c:v>
                </c:pt>
                <c:pt idx="1094">
                  <c:v>0.17</c:v>
                </c:pt>
                <c:pt idx="1095">
                  <c:v>0.18</c:v>
                </c:pt>
                <c:pt idx="1096">
                  <c:v>0.19</c:v>
                </c:pt>
                <c:pt idx="1097">
                  <c:v>0.2</c:v>
                </c:pt>
                <c:pt idx="1098">
                  <c:v>0.21</c:v>
                </c:pt>
                <c:pt idx="1099">
                  <c:v>0.22</c:v>
                </c:pt>
                <c:pt idx="1100">
                  <c:v>0.23</c:v>
                </c:pt>
                <c:pt idx="1101">
                  <c:v>0.24</c:v>
                </c:pt>
                <c:pt idx="1102">
                  <c:v>0.25</c:v>
                </c:pt>
                <c:pt idx="1103">
                  <c:v>0.26</c:v>
                </c:pt>
                <c:pt idx="1104">
                  <c:v>0.27</c:v>
                </c:pt>
                <c:pt idx="1105">
                  <c:v>0.28000000000000003</c:v>
                </c:pt>
                <c:pt idx="1106">
                  <c:v>0.28999999999999998</c:v>
                </c:pt>
                <c:pt idx="1107">
                  <c:v>0.3</c:v>
                </c:pt>
                <c:pt idx="1108">
                  <c:v>0.31</c:v>
                </c:pt>
                <c:pt idx="1109">
                  <c:v>0.32</c:v>
                </c:pt>
                <c:pt idx="1110">
                  <c:v>0.33</c:v>
                </c:pt>
                <c:pt idx="1111">
                  <c:v>0.34</c:v>
                </c:pt>
                <c:pt idx="1112">
                  <c:v>0.35</c:v>
                </c:pt>
                <c:pt idx="1113">
                  <c:v>0.36</c:v>
                </c:pt>
                <c:pt idx="1114">
                  <c:v>0.37</c:v>
                </c:pt>
                <c:pt idx="1115">
                  <c:v>0.38</c:v>
                </c:pt>
                <c:pt idx="1116">
                  <c:v>0.39</c:v>
                </c:pt>
                <c:pt idx="1117">
                  <c:v>0.4</c:v>
                </c:pt>
                <c:pt idx="1118">
                  <c:v>0.41</c:v>
                </c:pt>
                <c:pt idx="1119">
                  <c:v>0.42</c:v>
                </c:pt>
                <c:pt idx="1120">
                  <c:v>0.43</c:v>
                </c:pt>
                <c:pt idx="1121">
                  <c:v>0.44</c:v>
                </c:pt>
                <c:pt idx="1122">
                  <c:v>0.45</c:v>
                </c:pt>
                <c:pt idx="1123">
                  <c:v>0.46</c:v>
                </c:pt>
                <c:pt idx="1124">
                  <c:v>0.47</c:v>
                </c:pt>
                <c:pt idx="1125">
                  <c:v>0.48</c:v>
                </c:pt>
                <c:pt idx="1126">
                  <c:v>0.49</c:v>
                </c:pt>
                <c:pt idx="1127">
                  <c:v>0.01</c:v>
                </c:pt>
                <c:pt idx="1128">
                  <c:v>0.02</c:v>
                </c:pt>
                <c:pt idx="1129">
                  <c:v>0.03</c:v>
                </c:pt>
                <c:pt idx="1130">
                  <c:v>0.04</c:v>
                </c:pt>
                <c:pt idx="1131">
                  <c:v>0.05</c:v>
                </c:pt>
                <c:pt idx="1132">
                  <c:v>0.06</c:v>
                </c:pt>
                <c:pt idx="1133">
                  <c:v>7.0000000000000007E-2</c:v>
                </c:pt>
                <c:pt idx="1134">
                  <c:v>0.08</c:v>
                </c:pt>
                <c:pt idx="1135">
                  <c:v>0.09</c:v>
                </c:pt>
                <c:pt idx="1136">
                  <c:v>0.1</c:v>
                </c:pt>
                <c:pt idx="1137">
                  <c:v>0.11</c:v>
                </c:pt>
                <c:pt idx="1138">
                  <c:v>0.12</c:v>
                </c:pt>
                <c:pt idx="1139">
                  <c:v>0.13</c:v>
                </c:pt>
                <c:pt idx="1140">
                  <c:v>0.14000000000000001</c:v>
                </c:pt>
                <c:pt idx="1141">
                  <c:v>0.15</c:v>
                </c:pt>
                <c:pt idx="1142">
                  <c:v>0.16</c:v>
                </c:pt>
                <c:pt idx="1143">
                  <c:v>0.17</c:v>
                </c:pt>
                <c:pt idx="1144">
                  <c:v>0.18</c:v>
                </c:pt>
                <c:pt idx="1145">
                  <c:v>0.19</c:v>
                </c:pt>
                <c:pt idx="1146">
                  <c:v>0.2</c:v>
                </c:pt>
                <c:pt idx="1147">
                  <c:v>0.21</c:v>
                </c:pt>
                <c:pt idx="1148">
                  <c:v>0.22</c:v>
                </c:pt>
                <c:pt idx="1149">
                  <c:v>0.23</c:v>
                </c:pt>
                <c:pt idx="1150">
                  <c:v>0.24</c:v>
                </c:pt>
                <c:pt idx="1151">
                  <c:v>0.25</c:v>
                </c:pt>
                <c:pt idx="1152">
                  <c:v>0.26</c:v>
                </c:pt>
                <c:pt idx="1153">
                  <c:v>0.27</c:v>
                </c:pt>
                <c:pt idx="1154">
                  <c:v>0.28000000000000003</c:v>
                </c:pt>
                <c:pt idx="1155">
                  <c:v>0.28999999999999998</c:v>
                </c:pt>
                <c:pt idx="1156">
                  <c:v>0.3</c:v>
                </c:pt>
                <c:pt idx="1157">
                  <c:v>0.31</c:v>
                </c:pt>
                <c:pt idx="1158">
                  <c:v>0.32</c:v>
                </c:pt>
                <c:pt idx="1159">
                  <c:v>0.33</c:v>
                </c:pt>
                <c:pt idx="1160">
                  <c:v>0.34</c:v>
                </c:pt>
                <c:pt idx="1161">
                  <c:v>0.35</c:v>
                </c:pt>
                <c:pt idx="1162">
                  <c:v>0.36</c:v>
                </c:pt>
                <c:pt idx="1163">
                  <c:v>0.37</c:v>
                </c:pt>
                <c:pt idx="1164">
                  <c:v>0.38</c:v>
                </c:pt>
                <c:pt idx="1165">
                  <c:v>0.39</c:v>
                </c:pt>
                <c:pt idx="1166">
                  <c:v>0.4</c:v>
                </c:pt>
                <c:pt idx="1167">
                  <c:v>0.41</c:v>
                </c:pt>
                <c:pt idx="1168">
                  <c:v>0.42</c:v>
                </c:pt>
                <c:pt idx="1169">
                  <c:v>0.43</c:v>
                </c:pt>
                <c:pt idx="1170">
                  <c:v>0.44</c:v>
                </c:pt>
                <c:pt idx="1171">
                  <c:v>0.45</c:v>
                </c:pt>
                <c:pt idx="1172">
                  <c:v>0.46</c:v>
                </c:pt>
                <c:pt idx="1173">
                  <c:v>0.47</c:v>
                </c:pt>
                <c:pt idx="1174">
                  <c:v>0.48</c:v>
                </c:pt>
                <c:pt idx="1175">
                  <c:v>0.49</c:v>
                </c:pt>
                <c:pt idx="1176">
                  <c:v>0.01</c:v>
                </c:pt>
                <c:pt idx="1177">
                  <c:v>0.02</c:v>
                </c:pt>
                <c:pt idx="1178">
                  <c:v>0.03</c:v>
                </c:pt>
                <c:pt idx="1179">
                  <c:v>0.04</c:v>
                </c:pt>
                <c:pt idx="1180">
                  <c:v>0.05</c:v>
                </c:pt>
                <c:pt idx="1181">
                  <c:v>0.06</c:v>
                </c:pt>
                <c:pt idx="1182">
                  <c:v>7.0000000000000007E-2</c:v>
                </c:pt>
                <c:pt idx="1183">
                  <c:v>0.08</c:v>
                </c:pt>
                <c:pt idx="1184">
                  <c:v>0.09</c:v>
                </c:pt>
                <c:pt idx="1185">
                  <c:v>0.1</c:v>
                </c:pt>
                <c:pt idx="1186">
                  <c:v>0.11</c:v>
                </c:pt>
                <c:pt idx="1187">
                  <c:v>0.12</c:v>
                </c:pt>
                <c:pt idx="1188">
                  <c:v>0.13</c:v>
                </c:pt>
                <c:pt idx="1189">
                  <c:v>0.14000000000000001</c:v>
                </c:pt>
                <c:pt idx="1190">
                  <c:v>0.15</c:v>
                </c:pt>
                <c:pt idx="1191">
                  <c:v>0.16</c:v>
                </c:pt>
                <c:pt idx="1192">
                  <c:v>0.17</c:v>
                </c:pt>
                <c:pt idx="1193">
                  <c:v>0.18</c:v>
                </c:pt>
                <c:pt idx="1194">
                  <c:v>0.19</c:v>
                </c:pt>
                <c:pt idx="1195">
                  <c:v>0.2</c:v>
                </c:pt>
                <c:pt idx="1196">
                  <c:v>0.21</c:v>
                </c:pt>
                <c:pt idx="1197">
                  <c:v>0.22</c:v>
                </c:pt>
                <c:pt idx="1198">
                  <c:v>0.23</c:v>
                </c:pt>
                <c:pt idx="1199">
                  <c:v>0.24</c:v>
                </c:pt>
                <c:pt idx="1200">
                  <c:v>0.25</c:v>
                </c:pt>
                <c:pt idx="1201">
                  <c:v>0.26</c:v>
                </c:pt>
                <c:pt idx="1202">
                  <c:v>0.27</c:v>
                </c:pt>
                <c:pt idx="1203">
                  <c:v>0.28000000000000003</c:v>
                </c:pt>
                <c:pt idx="1204">
                  <c:v>0.28999999999999998</c:v>
                </c:pt>
                <c:pt idx="1205">
                  <c:v>0.3</c:v>
                </c:pt>
                <c:pt idx="1206">
                  <c:v>0.31</c:v>
                </c:pt>
                <c:pt idx="1207">
                  <c:v>0.32</c:v>
                </c:pt>
                <c:pt idx="1208">
                  <c:v>0.33</c:v>
                </c:pt>
                <c:pt idx="1209">
                  <c:v>0.34</c:v>
                </c:pt>
                <c:pt idx="1210">
                  <c:v>0.35</c:v>
                </c:pt>
                <c:pt idx="1211">
                  <c:v>0.36</c:v>
                </c:pt>
                <c:pt idx="1212">
                  <c:v>0.37</c:v>
                </c:pt>
                <c:pt idx="1213">
                  <c:v>0.38</c:v>
                </c:pt>
                <c:pt idx="1214">
                  <c:v>0.39</c:v>
                </c:pt>
                <c:pt idx="1215">
                  <c:v>0.4</c:v>
                </c:pt>
                <c:pt idx="1216">
                  <c:v>0.41</c:v>
                </c:pt>
                <c:pt idx="1217">
                  <c:v>0.42</c:v>
                </c:pt>
                <c:pt idx="1218">
                  <c:v>0.43</c:v>
                </c:pt>
                <c:pt idx="1219">
                  <c:v>0.44</c:v>
                </c:pt>
                <c:pt idx="1220">
                  <c:v>0.45</c:v>
                </c:pt>
                <c:pt idx="1221">
                  <c:v>0.46</c:v>
                </c:pt>
                <c:pt idx="1222">
                  <c:v>0.47</c:v>
                </c:pt>
                <c:pt idx="1223">
                  <c:v>0.48</c:v>
                </c:pt>
                <c:pt idx="1224">
                  <c:v>0.49</c:v>
                </c:pt>
                <c:pt idx="1225">
                  <c:v>0.01</c:v>
                </c:pt>
                <c:pt idx="1226">
                  <c:v>0.02</c:v>
                </c:pt>
                <c:pt idx="1227">
                  <c:v>0.03</c:v>
                </c:pt>
                <c:pt idx="1228">
                  <c:v>0.04</c:v>
                </c:pt>
                <c:pt idx="1229">
                  <c:v>0.05</c:v>
                </c:pt>
                <c:pt idx="1230">
                  <c:v>0.06</c:v>
                </c:pt>
                <c:pt idx="1231">
                  <c:v>7.0000000000000007E-2</c:v>
                </c:pt>
                <c:pt idx="1232">
                  <c:v>0.08</c:v>
                </c:pt>
                <c:pt idx="1233">
                  <c:v>0.09</c:v>
                </c:pt>
                <c:pt idx="1234">
                  <c:v>0.1</c:v>
                </c:pt>
                <c:pt idx="1235">
                  <c:v>0.11</c:v>
                </c:pt>
                <c:pt idx="1236">
                  <c:v>0.12</c:v>
                </c:pt>
                <c:pt idx="1237">
                  <c:v>0.13</c:v>
                </c:pt>
                <c:pt idx="1238">
                  <c:v>0.14000000000000001</c:v>
                </c:pt>
                <c:pt idx="1239">
                  <c:v>0.15</c:v>
                </c:pt>
                <c:pt idx="1240">
                  <c:v>0.16</c:v>
                </c:pt>
                <c:pt idx="1241">
                  <c:v>0.17</c:v>
                </c:pt>
                <c:pt idx="1242">
                  <c:v>0.18</c:v>
                </c:pt>
                <c:pt idx="1243">
                  <c:v>0.19</c:v>
                </c:pt>
                <c:pt idx="1244">
                  <c:v>0.2</c:v>
                </c:pt>
                <c:pt idx="1245">
                  <c:v>0.21</c:v>
                </c:pt>
                <c:pt idx="1246">
                  <c:v>0.22</c:v>
                </c:pt>
                <c:pt idx="1247">
                  <c:v>0.23</c:v>
                </c:pt>
                <c:pt idx="1248">
                  <c:v>0.24</c:v>
                </c:pt>
                <c:pt idx="1249">
                  <c:v>0.25</c:v>
                </c:pt>
                <c:pt idx="1250">
                  <c:v>0.26</c:v>
                </c:pt>
                <c:pt idx="1251">
                  <c:v>0.27</c:v>
                </c:pt>
                <c:pt idx="1252">
                  <c:v>0.28000000000000003</c:v>
                </c:pt>
                <c:pt idx="1253">
                  <c:v>0.28999999999999998</c:v>
                </c:pt>
                <c:pt idx="1254">
                  <c:v>0.3</c:v>
                </c:pt>
                <c:pt idx="1255">
                  <c:v>0.31</c:v>
                </c:pt>
                <c:pt idx="1256">
                  <c:v>0.32</c:v>
                </c:pt>
                <c:pt idx="1257">
                  <c:v>0.33</c:v>
                </c:pt>
                <c:pt idx="1258">
                  <c:v>0.34</c:v>
                </c:pt>
                <c:pt idx="1259">
                  <c:v>0.35</c:v>
                </c:pt>
                <c:pt idx="1260">
                  <c:v>0.36</c:v>
                </c:pt>
                <c:pt idx="1261">
                  <c:v>0.37</c:v>
                </c:pt>
                <c:pt idx="1262">
                  <c:v>0.38</c:v>
                </c:pt>
                <c:pt idx="1263">
                  <c:v>0.39</c:v>
                </c:pt>
                <c:pt idx="1264">
                  <c:v>0.4</c:v>
                </c:pt>
                <c:pt idx="1265">
                  <c:v>0.41</c:v>
                </c:pt>
                <c:pt idx="1266">
                  <c:v>0.42</c:v>
                </c:pt>
                <c:pt idx="1267">
                  <c:v>0.43</c:v>
                </c:pt>
                <c:pt idx="1268">
                  <c:v>0.44</c:v>
                </c:pt>
                <c:pt idx="1269">
                  <c:v>0.45</c:v>
                </c:pt>
                <c:pt idx="1270">
                  <c:v>0.46</c:v>
                </c:pt>
                <c:pt idx="1271">
                  <c:v>0.47</c:v>
                </c:pt>
                <c:pt idx="1272">
                  <c:v>0.48</c:v>
                </c:pt>
                <c:pt idx="1273">
                  <c:v>0.49</c:v>
                </c:pt>
                <c:pt idx="1274">
                  <c:v>0.01</c:v>
                </c:pt>
                <c:pt idx="1275">
                  <c:v>0.02</c:v>
                </c:pt>
                <c:pt idx="1276">
                  <c:v>0.03</c:v>
                </c:pt>
                <c:pt idx="1277">
                  <c:v>0.04</c:v>
                </c:pt>
                <c:pt idx="1278">
                  <c:v>0.05</c:v>
                </c:pt>
                <c:pt idx="1279">
                  <c:v>0.06</c:v>
                </c:pt>
                <c:pt idx="1280">
                  <c:v>7.0000000000000007E-2</c:v>
                </c:pt>
                <c:pt idx="1281">
                  <c:v>0.08</c:v>
                </c:pt>
                <c:pt idx="1282">
                  <c:v>0.09</c:v>
                </c:pt>
                <c:pt idx="1283">
                  <c:v>0.1</c:v>
                </c:pt>
                <c:pt idx="1284">
                  <c:v>0.11</c:v>
                </c:pt>
                <c:pt idx="1285">
                  <c:v>0.12</c:v>
                </c:pt>
                <c:pt idx="1286">
                  <c:v>0.13</c:v>
                </c:pt>
                <c:pt idx="1287">
                  <c:v>0.14000000000000001</c:v>
                </c:pt>
                <c:pt idx="1288">
                  <c:v>0.15</c:v>
                </c:pt>
                <c:pt idx="1289">
                  <c:v>0.16</c:v>
                </c:pt>
                <c:pt idx="1290">
                  <c:v>0.17</c:v>
                </c:pt>
                <c:pt idx="1291">
                  <c:v>0.18</c:v>
                </c:pt>
                <c:pt idx="1292">
                  <c:v>0.19</c:v>
                </c:pt>
                <c:pt idx="1293">
                  <c:v>0.2</c:v>
                </c:pt>
                <c:pt idx="1294">
                  <c:v>0.21</c:v>
                </c:pt>
                <c:pt idx="1295">
                  <c:v>0.22</c:v>
                </c:pt>
                <c:pt idx="1296">
                  <c:v>0.23</c:v>
                </c:pt>
                <c:pt idx="1297">
                  <c:v>0.24</c:v>
                </c:pt>
                <c:pt idx="1298">
                  <c:v>0.25</c:v>
                </c:pt>
                <c:pt idx="1299">
                  <c:v>0.26</c:v>
                </c:pt>
                <c:pt idx="1300">
                  <c:v>0.27</c:v>
                </c:pt>
                <c:pt idx="1301">
                  <c:v>0.28000000000000003</c:v>
                </c:pt>
                <c:pt idx="1302">
                  <c:v>0.28999999999999998</c:v>
                </c:pt>
                <c:pt idx="1303">
                  <c:v>0.3</c:v>
                </c:pt>
                <c:pt idx="1304">
                  <c:v>0.31</c:v>
                </c:pt>
                <c:pt idx="1305">
                  <c:v>0.32</c:v>
                </c:pt>
                <c:pt idx="1306">
                  <c:v>0.33</c:v>
                </c:pt>
                <c:pt idx="1307">
                  <c:v>0.34</c:v>
                </c:pt>
                <c:pt idx="1308">
                  <c:v>0.35</c:v>
                </c:pt>
                <c:pt idx="1309">
                  <c:v>0.36</c:v>
                </c:pt>
                <c:pt idx="1310">
                  <c:v>0.37</c:v>
                </c:pt>
                <c:pt idx="1311">
                  <c:v>0.38</c:v>
                </c:pt>
                <c:pt idx="1312">
                  <c:v>0.39</c:v>
                </c:pt>
                <c:pt idx="1313">
                  <c:v>0.4</c:v>
                </c:pt>
                <c:pt idx="1314">
                  <c:v>0.41</c:v>
                </c:pt>
                <c:pt idx="1315">
                  <c:v>0.42</c:v>
                </c:pt>
                <c:pt idx="1316">
                  <c:v>0.43</c:v>
                </c:pt>
                <c:pt idx="1317">
                  <c:v>0.44</c:v>
                </c:pt>
                <c:pt idx="1318">
                  <c:v>0.45</c:v>
                </c:pt>
                <c:pt idx="1319">
                  <c:v>0.46</c:v>
                </c:pt>
                <c:pt idx="1320">
                  <c:v>0.47</c:v>
                </c:pt>
                <c:pt idx="1321">
                  <c:v>0.48</c:v>
                </c:pt>
                <c:pt idx="1322">
                  <c:v>0.49</c:v>
                </c:pt>
                <c:pt idx="1323">
                  <c:v>0.01</c:v>
                </c:pt>
                <c:pt idx="1324">
                  <c:v>0.02</c:v>
                </c:pt>
                <c:pt idx="1325">
                  <c:v>0.03</c:v>
                </c:pt>
                <c:pt idx="1326">
                  <c:v>0.04</c:v>
                </c:pt>
                <c:pt idx="1327">
                  <c:v>0.05</c:v>
                </c:pt>
                <c:pt idx="1328">
                  <c:v>0.06</c:v>
                </c:pt>
                <c:pt idx="1329">
                  <c:v>7.0000000000000007E-2</c:v>
                </c:pt>
                <c:pt idx="1330">
                  <c:v>0.08</c:v>
                </c:pt>
                <c:pt idx="1331">
                  <c:v>0.09</c:v>
                </c:pt>
                <c:pt idx="1332">
                  <c:v>0.1</c:v>
                </c:pt>
                <c:pt idx="1333">
                  <c:v>0.11</c:v>
                </c:pt>
                <c:pt idx="1334">
                  <c:v>0.12</c:v>
                </c:pt>
                <c:pt idx="1335">
                  <c:v>0.13</c:v>
                </c:pt>
                <c:pt idx="1336">
                  <c:v>0.14000000000000001</c:v>
                </c:pt>
                <c:pt idx="1337">
                  <c:v>0.15</c:v>
                </c:pt>
                <c:pt idx="1338">
                  <c:v>0.16</c:v>
                </c:pt>
                <c:pt idx="1339">
                  <c:v>0.17</c:v>
                </c:pt>
                <c:pt idx="1340">
                  <c:v>0.18</c:v>
                </c:pt>
                <c:pt idx="1341">
                  <c:v>0.19</c:v>
                </c:pt>
                <c:pt idx="1342">
                  <c:v>0.2</c:v>
                </c:pt>
                <c:pt idx="1343">
                  <c:v>0.21</c:v>
                </c:pt>
                <c:pt idx="1344">
                  <c:v>0.22</c:v>
                </c:pt>
                <c:pt idx="1345">
                  <c:v>0.23</c:v>
                </c:pt>
                <c:pt idx="1346">
                  <c:v>0.24</c:v>
                </c:pt>
                <c:pt idx="1347">
                  <c:v>0.25</c:v>
                </c:pt>
                <c:pt idx="1348">
                  <c:v>0.26</c:v>
                </c:pt>
                <c:pt idx="1349">
                  <c:v>0.27</c:v>
                </c:pt>
                <c:pt idx="1350">
                  <c:v>0.28000000000000003</c:v>
                </c:pt>
                <c:pt idx="1351">
                  <c:v>0.28999999999999998</c:v>
                </c:pt>
                <c:pt idx="1352">
                  <c:v>0.3</c:v>
                </c:pt>
                <c:pt idx="1353">
                  <c:v>0.31</c:v>
                </c:pt>
                <c:pt idx="1354">
                  <c:v>0.32</c:v>
                </c:pt>
                <c:pt idx="1355">
                  <c:v>0.33</c:v>
                </c:pt>
                <c:pt idx="1356">
                  <c:v>0.34</c:v>
                </c:pt>
                <c:pt idx="1357">
                  <c:v>0.35</c:v>
                </c:pt>
                <c:pt idx="1358">
                  <c:v>0.36</c:v>
                </c:pt>
                <c:pt idx="1359">
                  <c:v>0.37</c:v>
                </c:pt>
                <c:pt idx="1360">
                  <c:v>0.38</c:v>
                </c:pt>
                <c:pt idx="1361">
                  <c:v>0.39</c:v>
                </c:pt>
                <c:pt idx="1362">
                  <c:v>0.4</c:v>
                </c:pt>
                <c:pt idx="1363">
                  <c:v>0.41</c:v>
                </c:pt>
                <c:pt idx="1364">
                  <c:v>0.42</c:v>
                </c:pt>
                <c:pt idx="1365">
                  <c:v>0.43</c:v>
                </c:pt>
                <c:pt idx="1366">
                  <c:v>0.44</c:v>
                </c:pt>
                <c:pt idx="1367">
                  <c:v>0.45</c:v>
                </c:pt>
                <c:pt idx="1368">
                  <c:v>0.46</c:v>
                </c:pt>
                <c:pt idx="1369">
                  <c:v>0.47</c:v>
                </c:pt>
                <c:pt idx="1370">
                  <c:v>0.48</c:v>
                </c:pt>
                <c:pt idx="1371">
                  <c:v>0.49</c:v>
                </c:pt>
                <c:pt idx="1372">
                  <c:v>0.01</c:v>
                </c:pt>
                <c:pt idx="1373">
                  <c:v>0.02</c:v>
                </c:pt>
                <c:pt idx="1374">
                  <c:v>0.03</c:v>
                </c:pt>
                <c:pt idx="1375">
                  <c:v>0.04</c:v>
                </c:pt>
                <c:pt idx="1376">
                  <c:v>0.05</c:v>
                </c:pt>
                <c:pt idx="1377">
                  <c:v>0.06</c:v>
                </c:pt>
                <c:pt idx="1378">
                  <c:v>7.0000000000000007E-2</c:v>
                </c:pt>
                <c:pt idx="1379">
                  <c:v>0.08</c:v>
                </c:pt>
                <c:pt idx="1380">
                  <c:v>0.09</c:v>
                </c:pt>
                <c:pt idx="1381">
                  <c:v>0.1</c:v>
                </c:pt>
                <c:pt idx="1382">
                  <c:v>0.11</c:v>
                </c:pt>
                <c:pt idx="1383">
                  <c:v>0.12</c:v>
                </c:pt>
                <c:pt idx="1384">
                  <c:v>0.13</c:v>
                </c:pt>
                <c:pt idx="1385">
                  <c:v>0.14000000000000001</c:v>
                </c:pt>
                <c:pt idx="1386">
                  <c:v>0.15</c:v>
                </c:pt>
                <c:pt idx="1387">
                  <c:v>0.16</c:v>
                </c:pt>
                <c:pt idx="1388">
                  <c:v>0.17</c:v>
                </c:pt>
                <c:pt idx="1389">
                  <c:v>0.18</c:v>
                </c:pt>
                <c:pt idx="1390">
                  <c:v>0.19</c:v>
                </c:pt>
                <c:pt idx="1391">
                  <c:v>0.2</c:v>
                </c:pt>
                <c:pt idx="1392">
                  <c:v>0.21</c:v>
                </c:pt>
                <c:pt idx="1393">
                  <c:v>0.22</c:v>
                </c:pt>
                <c:pt idx="1394">
                  <c:v>0.23</c:v>
                </c:pt>
                <c:pt idx="1395">
                  <c:v>0.24</c:v>
                </c:pt>
                <c:pt idx="1396">
                  <c:v>0.25</c:v>
                </c:pt>
                <c:pt idx="1397">
                  <c:v>0.26</c:v>
                </c:pt>
                <c:pt idx="1398">
                  <c:v>0.27</c:v>
                </c:pt>
                <c:pt idx="1399">
                  <c:v>0.28000000000000003</c:v>
                </c:pt>
                <c:pt idx="1400">
                  <c:v>0.28999999999999998</c:v>
                </c:pt>
                <c:pt idx="1401">
                  <c:v>0.3</c:v>
                </c:pt>
                <c:pt idx="1402">
                  <c:v>0.31</c:v>
                </c:pt>
                <c:pt idx="1403">
                  <c:v>0.32</c:v>
                </c:pt>
                <c:pt idx="1404">
                  <c:v>0.33</c:v>
                </c:pt>
                <c:pt idx="1405">
                  <c:v>0.34</c:v>
                </c:pt>
                <c:pt idx="1406">
                  <c:v>0.35</c:v>
                </c:pt>
                <c:pt idx="1407">
                  <c:v>0.36</c:v>
                </c:pt>
                <c:pt idx="1408">
                  <c:v>0.37</c:v>
                </c:pt>
                <c:pt idx="1409">
                  <c:v>0.38</c:v>
                </c:pt>
                <c:pt idx="1410">
                  <c:v>0.39</c:v>
                </c:pt>
                <c:pt idx="1411">
                  <c:v>0.4</c:v>
                </c:pt>
                <c:pt idx="1412">
                  <c:v>0.41</c:v>
                </c:pt>
                <c:pt idx="1413">
                  <c:v>0.42</c:v>
                </c:pt>
                <c:pt idx="1414">
                  <c:v>0.43</c:v>
                </c:pt>
                <c:pt idx="1415">
                  <c:v>0.44</c:v>
                </c:pt>
                <c:pt idx="1416">
                  <c:v>0.45</c:v>
                </c:pt>
                <c:pt idx="1417">
                  <c:v>0.46</c:v>
                </c:pt>
                <c:pt idx="1418">
                  <c:v>0.47</c:v>
                </c:pt>
                <c:pt idx="1419">
                  <c:v>0.48</c:v>
                </c:pt>
                <c:pt idx="1420">
                  <c:v>0.49</c:v>
                </c:pt>
                <c:pt idx="1421">
                  <c:v>0.01</c:v>
                </c:pt>
                <c:pt idx="1422">
                  <c:v>0.02</c:v>
                </c:pt>
                <c:pt idx="1423">
                  <c:v>0.03</c:v>
                </c:pt>
                <c:pt idx="1424">
                  <c:v>0.04</c:v>
                </c:pt>
                <c:pt idx="1425">
                  <c:v>0.05</c:v>
                </c:pt>
                <c:pt idx="1426">
                  <c:v>0.06</c:v>
                </c:pt>
                <c:pt idx="1427">
                  <c:v>7.0000000000000007E-2</c:v>
                </c:pt>
                <c:pt idx="1428">
                  <c:v>0.08</c:v>
                </c:pt>
                <c:pt idx="1429">
                  <c:v>0.09</c:v>
                </c:pt>
                <c:pt idx="1430">
                  <c:v>0.1</c:v>
                </c:pt>
                <c:pt idx="1431">
                  <c:v>0.11</c:v>
                </c:pt>
                <c:pt idx="1432">
                  <c:v>0.12</c:v>
                </c:pt>
                <c:pt idx="1433">
                  <c:v>0.13</c:v>
                </c:pt>
                <c:pt idx="1434">
                  <c:v>0.14000000000000001</c:v>
                </c:pt>
                <c:pt idx="1435">
                  <c:v>0.15</c:v>
                </c:pt>
                <c:pt idx="1436">
                  <c:v>0.16</c:v>
                </c:pt>
                <c:pt idx="1437">
                  <c:v>0.17</c:v>
                </c:pt>
                <c:pt idx="1438">
                  <c:v>0.18</c:v>
                </c:pt>
                <c:pt idx="1439">
                  <c:v>0.19</c:v>
                </c:pt>
                <c:pt idx="1440">
                  <c:v>0.2</c:v>
                </c:pt>
                <c:pt idx="1441">
                  <c:v>0.21</c:v>
                </c:pt>
                <c:pt idx="1442">
                  <c:v>0.22</c:v>
                </c:pt>
                <c:pt idx="1443">
                  <c:v>0.23</c:v>
                </c:pt>
                <c:pt idx="1444">
                  <c:v>0.24</c:v>
                </c:pt>
                <c:pt idx="1445">
                  <c:v>0.25</c:v>
                </c:pt>
                <c:pt idx="1446">
                  <c:v>0.26</c:v>
                </c:pt>
                <c:pt idx="1447">
                  <c:v>0.27</c:v>
                </c:pt>
                <c:pt idx="1448">
                  <c:v>0.28000000000000003</c:v>
                </c:pt>
                <c:pt idx="1449">
                  <c:v>0.28999999999999998</c:v>
                </c:pt>
                <c:pt idx="1450">
                  <c:v>0.3</c:v>
                </c:pt>
                <c:pt idx="1451">
                  <c:v>0.31</c:v>
                </c:pt>
                <c:pt idx="1452">
                  <c:v>0.32</c:v>
                </c:pt>
                <c:pt idx="1453">
                  <c:v>0.33</c:v>
                </c:pt>
                <c:pt idx="1454">
                  <c:v>0.34</c:v>
                </c:pt>
                <c:pt idx="1455">
                  <c:v>0.35</c:v>
                </c:pt>
                <c:pt idx="1456">
                  <c:v>0.36</c:v>
                </c:pt>
                <c:pt idx="1457">
                  <c:v>0.37</c:v>
                </c:pt>
                <c:pt idx="1458">
                  <c:v>0.38</c:v>
                </c:pt>
                <c:pt idx="1459">
                  <c:v>0.39</c:v>
                </c:pt>
                <c:pt idx="1460">
                  <c:v>0.4</c:v>
                </c:pt>
                <c:pt idx="1461">
                  <c:v>0.41</c:v>
                </c:pt>
                <c:pt idx="1462">
                  <c:v>0.42</c:v>
                </c:pt>
                <c:pt idx="1463">
                  <c:v>0.43</c:v>
                </c:pt>
                <c:pt idx="1464">
                  <c:v>0.44</c:v>
                </c:pt>
                <c:pt idx="1465">
                  <c:v>0.45</c:v>
                </c:pt>
                <c:pt idx="1466">
                  <c:v>0.46</c:v>
                </c:pt>
                <c:pt idx="1467">
                  <c:v>0.47</c:v>
                </c:pt>
                <c:pt idx="1468">
                  <c:v>0.48</c:v>
                </c:pt>
                <c:pt idx="1469">
                  <c:v>0.49</c:v>
                </c:pt>
                <c:pt idx="1470">
                  <c:v>0.01</c:v>
                </c:pt>
                <c:pt idx="1471">
                  <c:v>0.02</c:v>
                </c:pt>
                <c:pt idx="1472">
                  <c:v>0.03</c:v>
                </c:pt>
                <c:pt idx="1473">
                  <c:v>0.04</c:v>
                </c:pt>
                <c:pt idx="1474">
                  <c:v>0.05</c:v>
                </c:pt>
                <c:pt idx="1475">
                  <c:v>0.06</c:v>
                </c:pt>
                <c:pt idx="1476">
                  <c:v>7.0000000000000007E-2</c:v>
                </c:pt>
                <c:pt idx="1477">
                  <c:v>0.08</c:v>
                </c:pt>
                <c:pt idx="1478">
                  <c:v>0.09</c:v>
                </c:pt>
                <c:pt idx="1479">
                  <c:v>0.1</c:v>
                </c:pt>
                <c:pt idx="1480">
                  <c:v>0.11</c:v>
                </c:pt>
                <c:pt idx="1481">
                  <c:v>0.12</c:v>
                </c:pt>
                <c:pt idx="1482">
                  <c:v>0.13</c:v>
                </c:pt>
                <c:pt idx="1483">
                  <c:v>0.14000000000000001</c:v>
                </c:pt>
                <c:pt idx="1484">
                  <c:v>0.15</c:v>
                </c:pt>
                <c:pt idx="1485">
                  <c:v>0.16</c:v>
                </c:pt>
                <c:pt idx="1486">
                  <c:v>0.17</c:v>
                </c:pt>
                <c:pt idx="1487">
                  <c:v>0.18</c:v>
                </c:pt>
                <c:pt idx="1488">
                  <c:v>0.19</c:v>
                </c:pt>
                <c:pt idx="1489">
                  <c:v>0.2</c:v>
                </c:pt>
                <c:pt idx="1490">
                  <c:v>0.21</c:v>
                </c:pt>
                <c:pt idx="1491">
                  <c:v>0.22</c:v>
                </c:pt>
                <c:pt idx="1492">
                  <c:v>0.23</c:v>
                </c:pt>
                <c:pt idx="1493">
                  <c:v>0.24</c:v>
                </c:pt>
                <c:pt idx="1494">
                  <c:v>0.25</c:v>
                </c:pt>
                <c:pt idx="1495">
                  <c:v>0.26</c:v>
                </c:pt>
                <c:pt idx="1496">
                  <c:v>0.27</c:v>
                </c:pt>
                <c:pt idx="1497">
                  <c:v>0.28000000000000003</c:v>
                </c:pt>
                <c:pt idx="1498">
                  <c:v>0.28999999999999998</c:v>
                </c:pt>
                <c:pt idx="1499">
                  <c:v>0.3</c:v>
                </c:pt>
                <c:pt idx="1500">
                  <c:v>0.31</c:v>
                </c:pt>
                <c:pt idx="1501">
                  <c:v>0.32</c:v>
                </c:pt>
                <c:pt idx="1502">
                  <c:v>0.33</c:v>
                </c:pt>
                <c:pt idx="1503">
                  <c:v>0.34</c:v>
                </c:pt>
                <c:pt idx="1504">
                  <c:v>0.35</c:v>
                </c:pt>
                <c:pt idx="1505">
                  <c:v>0.36</c:v>
                </c:pt>
                <c:pt idx="1506">
                  <c:v>0.37</c:v>
                </c:pt>
                <c:pt idx="1507">
                  <c:v>0.38</c:v>
                </c:pt>
                <c:pt idx="1508">
                  <c:v>0.39</c:v>
                </c:pt>
                <c:pt idx="1509">
                  <c:v>0.4</c:v>
                </c:pt>
                <c:pt idx="1510">
                  <c:v>0.41</c:v>
                </c:pt>
                <c:pt idx="1511">
                  <c:v>0.42</c:v>
                </c:pt>
                <c:pt idx="1512">
                  <c:v>0.43</c:v>
                </c:pt>
                <c:pt idx="1513">
                  <c:v>0.44</c:v>
                </c:pt>
                <c:pt idx="1514">
                  <c:v>0.45</c:v>
                </c:pt>
                <c:pt idx="1515">
                  <c:v>0.46</c:v>
                </c:pt>
                <c:pt idx="1516">
                  <c:v>0.47</c:v>
                </c:pt>
                <c:pt idx="1517">
                  <c:v>0.48</c:v>
                </c:pt>
                <c:pt idx="1518">
                  <c:v>0.49</c:v>
                </c:pt>
                <c:pt idx="1519">
                  <c:v>0.01</c:v>
                </c:pt>
                <c:pt idx="1520">
                  <c:v>0.02</c:v>
                </c:pt>
                <c:pt idx="1521">
                  <c:v>0.03</c:v>
                </c:pt>
                <c:pt idx="1522">
                  <c:v>0.04</c:v>
                </c:pt>
                <c:pt idx="1523">
                  <c:v>0.05</c:v>
                </c:pt>
                <c:pt idx="1524">
                  <c:v>0.06</c:v>
                </c:pt>
                <c:pt idx="1525">
                  <c:v>7.0000000000000007E-2</c:v>
                </c:pt>
                <c:pt idx="1526">
                  <c:v>0.08</c:v>
                </c:pt>
                <c:pt idx="1527">
                  <c:v>0.09</c:v>
                </c:pt>
                <c:pt idx="1528">
                  <c:v>0.1</c:v>
                </c:pt>
                <c:pt idx="1529">
                  <c:v>0.11</c:v>
                </c:pt>
                <c:pt idx="1530">
                  <c:v>0.12</c:v>
                </c:pt>
                <c:pt idx="1531">
                  <c:v>0.13</c:v>
                </c:pt>
                <c:pt idx="1532">
                  <c:v>0.14000000000000001</c:v>
                </c:pt>
                <c:pt idx="1533">
                  <c:v>0.15</c:v>
                </c:pt>
                <c:pt idx="1534">
                  <c:v>0.16</c:v>
                </c:pt>
                <c:pt idx="1535">
                  <c:v>0.17</c:v>
                </c:pt>
                <c:pt idx="1536">
                  <c:v>0.18</c:v>
                </c:pt>
                <c:pt idx="1537">
                  <c:v>0.19</c:v>
                </c:pt>
                <c:pt idx="1538">
                  <c:v>0.2</c:v>
                </c:pt>
                <c:pt idx="1539">
                  <c:v>0.21</c:v>
                </c:pt>
                <c:pt idx="1540">
                  <c:v>0.22</c:v>
                </c:pt>
                <c:pt idx="1541">
                  <c:v>0.23</c:v>
                </c:pt>
                <c:pt idx="1542">
                  <c:v>0.24</c:v>
                </c:pt>
                <c:pt idx="1543">
                  <c:v>0.25</c:v>
                </c:pt>
                <c:pt idx="1544">
                  <c:v>0.26</c:v>
                </c:pt>
                <c:pt idx="1545">
                  <c:v>0.27</c:v>
                </c:pt>
                <c:pt idx="1546">
                  <c:v>0.28000000000000003</c:v>
                </c:pt>
                <c:pt idx="1547">
                  <c:v>0.28999999999999998</c:v>
                </c:pt>
                <c:pt idx="1548">
                  <c:v>0.3</c:v>
                </c:pt>
                <c:pt idx="1549">
                  <c:v>0.31</c:v>
                </c:pt>
                <c:pt idx="1550">
                  <c:v>0.32</c:v>
                </c:pt>
                <c:pt idx="1551">
                  <c:v>0.33</c:v>
                </c:pt>
                <c:pt idx="1552">
                  <c:v>0.34</c:v>
                </c:pt>
                <c:pt idx="1553">
                  <c:v>0.35</c:v>
                </c:pt>
                <c:pt idx="1554">
                  <c:v>0.36</c:v>
                </c:pt>
                <c:pt idx="1555">
                  <c:v>0.37</c:v>
                </c:pt>
                <c:pt idx="1556">
                  <c:v>0.38</c:v>
                </c:pt>
                <c:pt idx="1557">
                  <c:v>0.39</c:v>
                </c:pt>
                <c:pt idx="1558">
                  <c:v>0.4</c:v>
                </c:pt>
                <c:pt idx="1559">
                  <c:v>0.41</c:v>
                </c:pt>
                <c:pt idx="1560">
                  <c:v>0.42</c:v>
                </c:pt>
                <c:pt idx="1561">
                  <c:v>0.43</c:v>
                </c:pt>
                <c:pt idx="1562">
                  <c:v>0.44</c:v>
                </c:pt>
                <c:pt idx="1563">
                  <c:v>0.45</c:v>
                </c:pt>
                <c:pt idx="1564">
                  <c:v>0.46</c:v>
                </c:pt>
                <c:pt idx="1565">
                  <c:v>0.47</c:v>
                </c:pt>
                <c:pt idx="1566">
                  <c:v>0.48</c:v>
                </c:pt>
                <c:pt idx="1567">
                  <c:v>0.49</c:v>
                </c:pt>
                <c:pt idx="1568">
                  <c:v>0.01</c:v>
                </c:pt>
                <c:pt idx="1569">
                  <c:v>0.02</c:v>
                </c:pt>
                <c:pt idx="1570">
                  <c:v>0.03</c:v>
                </c:pt>
                <c:pt idx="1571">
                  <c:v>0.04</c:v>
                </c:pt>
                <c:pt idx="1572">
                  <c:v>0.05</c:v>
                </c:pt>
                <c:pt idx="1573">
                  <c:v>0.06</c:v>
                </c:pt>
                <c:pt idx="1574">
                  <c:v>7.0000000000000007E-2</c:v>
                </c:pt>
                <c:pt idx="1575">
                  <c:v>0.08</c:v>
                </c:pt>
                <c:pt idx="1576">
                  <c:v>0.09</c:v>
                </c:pt>
                <c:pt idx="1577">
                  <c:v>0.1</c:v>
                </c:pt>
                <c:pt idx="1578">
                  <c:v>0.11</c:v>
                </c:pt>
                <c:pt idx="1579">
                  <c:v>0.12</c:v>
                </c:pt>
                <c:pt idx="1580">
                  <c:v>0.13</c:v>
                </c:pt>
                <c:pt idx="1581">
                  <c:v>0.14000000000000001</c:v>
                </c:pt>
                <c:pt idx="1582">
                  <c:v>0.15</c:v>
                </c:pt>
                <c:pt idx="1583">
                  <c:v>0.16</c:v>
                </c:pt>
                <c:pt idx="1584">
                  <c:v>0.17</c:v>
                </c:pt>
                <c:pt idx="1585">
                  <c:v>0.18</c:v>
                </c:pt>
                <c:pt idx="1586">
                  <c:v>0.19</c:v>
                </c:pt>
                <c:pt idx="1587">
                  <c:v>0.2</c:v>
                </c:pt>
                <c:pt idx="1588">
                  <c:v>0.21</c:v>
                </c:pt>
                <c:pt idx="1589">
                  <c:v>0.22</c:v>
                </c:pt>
                <c:pt idx="1590">
                  <c:v>0.23</c:v>
                </c:pt>
                <c:pt idx="1591">
                  <c:v>0.24</c:v>
                </c:pt>
                <c:pt idx="1592">
                  <c:v>0.25</c:v>
                </c:pt>
                <c:pt idx="1593">
                  <c:v>0.26</c:v>
                </c:pt>
                <c:pt idx="1594">
                  <c:v>0.27</c:v>
                </c:pt>
                <c:pt idx="1595">
                  <c:v>0.28000000000000003</c:v>
                </c:pt>
                <c:pt idx="1596">
                  <c:v>0.28999999999999998</c:v>
                </c:pt>
                <c:pt idx="1597">
                  <c:v>0.3</c:v>
                </c:pt>
                <c:pt idx="1598">
                  <c:v>0.31</c:v>
                </c:pt>
                <c:pt idx="1599">
                  <c:v>0.32</c:v>
                </c:pt>
                <c:pt idx="1600">
                  <c:v>0.33</c:v>
                </c:pt>
                <c:pt idx="1601">
                  <c:v>0.34</c:v>
                </c:pt>
                <c:pt idx="1602">
                  <c:v>0.35</c:v>
                </c:pt>
                <c:pt idx="1603">
                  <c:v>0.36</c:v>
                </c:pt>
                <c:pt idx="1604">
                  <c:v>0.37</c:v>
                </c:pt>
                <c:pt idx="1605">
                  <c:v>0.38</c:v>
                </c:pt>
                <c:pt idx="1606">
                  <c:v>0.39</c:v>
                </c:pt>
                <c:pt idx="1607">
                  <c:v>0.4</c:v>
                </c:pt>
                <c:pt idx="1608">
                  <c:v>0.41</c:v>
                </c:pt>
                <c:pt idx="1609">
                  <c:v>0.42</c:v>
                </c:pt>
                <c:pt idx="1610">
                  <c:v>0.43</c:v>
                </c:pt>
                <c:pt idx="1611">
                  <c:v>0.44</c:v>
                </c:pt>
                <c:pt idx="1612">
                  <c:v>0.45</c:v>
                </c:pt>
                <c:pt idx="1613">
                  <c:v>0.46</c:v>
                </c:pt>
                <c:pt idx="1614">
                  <c:v>0.47</c:v>
                </c:pt>
                <c:pt idx="1615">
                  <c:v>0.48</c:v>
                </c:pt>
                <c:pt idx="1616">
                  <c:v>0.49</c:v>
                </c:pt>
                <c:pt idx="1617">
                  <c:v>0.01</c:v>
                </c:pt>
                <c:pt idx="1618">
                  <c:v>0.02</c:v>
                </c:pt>
                <c:pt idx="1619">
                  <c:v>0.03</c:v>
                </c:pt>
                <c:pt idx="1620">
                  <c:v>0.04</c:v>
                </c:pt>
                <c:pt idx="1621">
                  <c:v>0.05</c:v>
                </c:pt>
                <c:pt idx="1622">
                  <c:v>0.06</c:v>
                </c:pt>
                <c:pt idx="1623">
                  <c:v>7.0000000000000007E-2</c:v>
                </c:pt>
                <c:pt idx="1624">
                  <c:v>0.08</c:v>
                </c:pt>
                <c:pt idx="1625">
                  <c:v>0.09</c:v>
                </c:pt>
                <c:pt idx="1626">
                  <c:v>0.1</c:v>
                </c:pt>
                <c:pt idx="1627">
                  <c:v>0.11</c:v>
                </c:pt>
                <c:pt idx="1628">
                  <c:v>0.12</c:v>
                </c:pt>
                <c:pt idx="1629">
                  <c:v>0.13</c:v>
                </c:pt>
                <c:pt idx="1630">
                  <c:v>0.14000000000000001</c:v>
                </c:pt>
                <c:pt idx="1631">
                  <c:v>0.15</c:v>
                </c:pt>
                <c:pt idx="1632">
                  <c:v>0.16</c:v>
                </c:pt>
                <c:pt idx="1633">
                  <c:v>0.17</c:v>
                </c:pt>
                <c:pt idx="1634">
                  <c:v>0.18</c:v>
                </c:pt>
                <c:pt idx="1635">
                  <c:v>0.19</c:v>
                </c:pt>
                <c:pt idx="1636">
                  <c:v>0.2</c:v>
                </c:pt>
                <c:pt idx="1637">
                  <c:v>0.21</c:v>
                </c:pt>
                <c:pt idx="1638">
                  <c:v>0.22</c:v>
                </c:pt>
                <c:pt idx="1639">
                  <c:v>0.23</c:v>
                </c:pt>
                <c:pt idx="1640">
                  <c:v>0.24</c:v>
                </c:pt>
                <c:pt idx="1641">
                  <c:v>0.25</c:v>
                </c:pt>
                <c:pt idx="1642">
                  <c:v>0.26</c:v>
                </c:pt>
                <c:pt idx="1643">
                  <c:v>0.27</c:v>
                </c:pt>
                <c:pt idx="1644">
                  <c:v>0.28000000000000003</c:v>
                </c:pt>
                <c:pt idx="1645">
                  <c:v>0.28999999999999998</c:v>
                </c:pt>
                <c:pt idx="1646">
                  <c:v>0.3</c:v>
                </c:pt>
                <c:pt idx="1647">
                  <c:v>0.31</c:v>
                </c:pt>
                <c:pt idx="1648">
                  <c:v>0.32</c:v>
                </c:pt>
                <c:pt idx="1649">
                  <c:v>0.33</c:v>
                </c:pt>
                <c:pt idx="1650">
                  <c:v>0.34</c:v>
                </c:pt>
                <c:pt idx="1651">
                  <c:v>0.35</c:v>
                </c:pt>
                <c:pt idx="1652">
                  <c:v>0.36</c:v>
                </c:pt>
                <c:pt idx="1653">
                  <c:v>0.37</c:v>
                </c:pt>
                <c:pt idx="1654">
                  <c:v>0.38</c:v>
                </c:pt>
                <c:pt idx="1655">
                  <c:v>0.39</c:v>
                </c:pt>
                <c:pt idx="1656">
                  <c:v>0.4</c:v>
                </c:pt>
                <c:pt idx="1657">
                  <c:v>0.41</c:v>
                </c:pt>
                <c:pt idx="1658">
                  <c:v>0.42</c:v>
                </c:pt>
                <c:pt idx="1659">
                  <c:v>0.43</c:v>
                </c:pt>
                <c:pt idx="1660">
                  <c:v>0.44</c:v>
                </c:pt>
                <c:pt idx="1661">
                  <c:v>0.45</c:v>
                </c:pt>
                <c:pt idx="1662">
                  <c:v>0.46</c:v>
                </c:pt>
                <c:pt idx="1663">
                  <c:v>0.47</c:v>
                </c:pt>
                <c:pt idx="1664">
                  <c:v>0.48</c:v>
                </c:pt>
                <c:pt idx="1665">
                  <c:v>0.49</c:v>
                </c:pt>
                <c:pt idx="1666">
                  <c:v>0.01</c:v>
                </c:pt>
                <c:pt idx="1667">
                  <c:v>0.02</c:v>
                </c:pt>
                <c:pt idx="1668">
                  <c:v>0.03</c:v>
                </c:pt>
                <c:pt idx="1669">
                  <c:v>0.04</c:v>
                </c:pt>
                <c:pt idx="1670">
                  <c:v>0.05</c:v>
                </c:pt>
                <c:pt idx="1671">
                  <c:v>0.06</c:v>
                </c:pt>
                <c:pt idx="1672">
                  <c:v>7.0000000000000007E-2</c:v>
                </c:pt>
                <c:pt idx="1673">
                  <c:v>0.08</c:v>
                </c:pt>
                <c:pt idx="1674">
                  <c:v>0.09</c:v>
                </c:pt>
                <c:pt idx="1675">
                  <c:v>0.1</c:v>
                </c:pt>
                <c:pt idx="1676">
                  <c:v>0.11</c:v>
                </c:pt>
                <c:pt idx="1677">
                  <c:v>0.12</c:v>
                </c:pt>
                <c:pt idx="1678">
                  <c:v>0.13</c:v>
                </c:pt>
                <c:pt idx="1679">
                  <c:v>0.14000000000000001</c:v>
                </c:pt>
                <c:pt idx="1680">
                  <c:v>0.15</c:v>
                </c:pt>
                <c:pt idx="1681">
                  <c:v>0.16</c:v>
                </c:pt>
                <c:pt idx="1682">
                  <c:v>0.17</c:v>
                </c:pt>
                <c:pt idx="1683">
                  <c:v>0.18</c:v>
                </c:pt>
                <c:pt idx="1684">
                  <c:v>0.19</c:v>
                </c:pt>
                <c:pt idx="1685">
                  <c:v>0.2</c:v>
                </c:pt>
                <c:pt idx="1686">
                  <c:v>0.21</c:v>
                </c:pt>
                <c:pt idx="1687">
                  <c:v>0.22</c:v>
                </c:pt>
                <c:pt idx="1688">
                  <c:v>0.23</c:v>
                </c:pt>
                <c:pt idx="1689">
                  <c:v>0.24</c:v>
                </c:pt>
                <c:pt idx="1690">
                  <c:v>0.25</c:v>
                </c:pt>
                <c:pt idx="1691">
                  <c:v>0.26</c:v>
                </c:pt>
                <c:pt idx="1692">
                  <c:v>0.27</c:v>
                </c:pt>
                <c:pt idx="1693">
                  <c:v>0.28000000000000003</c:v>
                </c:pt>
                <c:pt idx="1694">
                  <c:v>0.28999999999999998</c:v>
                </c:pt>
                <c:pt idx="1695">
                  <c:v>0.3</c:v>
                </c:pt>
                <c:pt idx="1696">
                  <c:v>0.31</c:v>
                </c:pt>
                <c:pt idx="1697">
                  <c:v>0.32</c:v>
                </c:pt>
                <c:pt idx="1698">
                  <c:v>0.33</c:v>
                </c:pt>
                <c:pt idx="1699">
                  <c:v>0.34</c:v>
                </c:pt>
                <c:pt idx="1700">
                  <c:v>0.35</c:v>
                </c:pt>
                <c:pt idx="1701">
                  <c:v>0.36</c:v>
                </c:pt>
                <c:pt idx="1702">
                  <c:v>0.37</c:v>
                </c:pt>
                <c:pt idx="1703">
                  <c:v>0.38</c:v>
                </c:pt>
                <c:pt idx="1704">
                  <c:v>0.39</c:v>
                </c:pt>
                <c:pt idx="1705">
                  <c:v>0.4</c:v>
                </c:pt>
                <c:pt idx="1706">
                  <c:v>0.41</c:v>
                </c:pt>
                <c:pt idx="1707">
                  <c:v>0.42</c:v>
                </c:pt>
                <c:pt idx="1708">
                  <c:v>0.43</c:v>
                </c:pt>
                <c:pt idx="1709">
                  <c:v>0.44</c:v>
                </c:pt>
                <c:pt idx="1710">
                  <c:v>0.45</c:v>
                </c:pt>
                <c:pt idx="1711">
                  <c:v>0.46</c:v>
                </c:pt>
                <c:pt idx="1712">
                  <c:v>0.47</c:v>
                </c:pt>
                <c:pt idx="1713">
                  <c:v>0.48</c:v>
                </c:pt>
                <c:pt idx="1714">
                  <c:v>0.49</c:v>
                </c:pt>
                <c:pt idx="1715">
                  <c:v>0.01</c:v>
                </c:pt>
                <c:pt idx="1716">
                  <c:v>0.02</c:v>
                </c:pt>
                <c:pt idx="1717">
                  <c:v>0.03</c:v>
                </c:pt>
                <c:pt idx="1718">
                  <c:v>0.04</c:v>
                </c:pt>
                <c:pt idx="1719">
                  <c:v>0.05</c:v>
                </c:pt>
                <c:pt idx="1720">
                  <c:v>0.06</c:v>
                </c:pt>
                <c:pt idx="1721">
                  <c:v>7.0000000000000007E-2</c:v>
                </c:pt>
                <c:pt idx="1722">
                  <c:v>0.08</c:v>
                </c:pt>
                <c:pt idx="1723">
                  <c:v>0.09</c:v>
                </c:pt>
                <c:pt idx="1724">
                  <c:v>0.1</c:v>
                </c:pt>
                <c:pt idx="1725">
                  <c:v>0.11</c:v>
                </c:pt>
                <c:pt idx="1726">
                  <c:v>0.12</c:v>
                </c:pt>
                <c:pt idx="1727">
                  <c:v>0.13</c:v>
                </c:pt>
                <c:pt idx="1728">
                  <c:v>0.14000000000000001</c:v>
                </c:pt>
                <c:pt idx="1729">
                  <c:v>0.15</c:v>
                </c:pt>
                <c:pt idx="1730">
                  <c:v>0.16</c:v>
                </c:pt>
                <c:pt idx="1731">
                  <c:v>0.17</c:v>
                </c:pt>
                <c:pt idx="1732">
                  <c:v>0.18</c:v>
                </c:pt>
                <c:pt idx="1733">
                  <c:v>0.19</c:v>
                </c:pt>
                <c:pt idx="1734">
                  <c:v>0.2</c:v>
                </c:pt>
                <c:pt idx="1735">
                  <c:v>0.21</c:v>
                </c:pt>
                <c:pt idx="1736">
                  <c:v>0.22</c:v>
                </c:pt>
                <c:pt idx="1737">
                  <c:v>0.23</c:v>
                </c:pt>
                <c:pt idx="1738">
                  <c:v>0.24</c:v>
                </c:pt>
                <c:pt idx="1739">
                  <c:v>0.25</c:v>
                </c:pt>
                <c:pt idx="1740">
                  <c:v>0.26</c:v>
                </c:pt>
                <c:pt idx="1741">
                  <c:v>0.27</c:v>
                </c:pt>
                <c:pt idx="1742">
                  <c:v>0.28000000000000003</c:v>
                </c:pt>
                <c:pt idx="1743">
                  <c:v>0.28999999999999998</c:v>
                </c:pt>
                <c:pt idx="1744">
                  <c:v>0.3</c:v>
                </c:pt>
                <c:pt idx="1745">
                  <c:v>0.31</c:v>
                </c:pt>
                <c:pt idx="1746">
                  <c:v>0.32</c:v>
                </c:pt>
                <c:pt idx="1747">
                  <c:v>0.33</c:v>
                </c:pt>
                <c:pt idx="1748">
                  <c:v>0.34</c:v>
                </c:pt>
                <c:pt idx="1749">
                  <c:v>0.35</c:v>
                </c:pt>
                <c:pt idx="1750">
                  <c:v>0.36</c:v>
                </c:pt>
                <c:pt idx="1751">
                  <c:v>0.37</c:v>
                </c:pt>
                <c:pt idx="1752">
                  <c:v>0.38</c:v>
                </c:pt>
                <c:pt idx="1753">
                  <c:v>0.39</c:v>
                </c:pt>
                <c:pt idx="1754">
                  <c:v>0.4</c:v>
                </c:pt>
                <c:pt idx="1755">
                  <c:v>0.41</c:v>
                </c:pt>
                <c:pt idx="1756">
                  <c:v>0.42</c:v>
                </c:pt>
                <c:pt idx="1757">
                  <c:v>0.43</c:v>
                </c:pt>
                <c:pt idx="1758">
                  <c:v>0.44</c:v>
                </c:pt>
                <c:pt idx="1759">
                  <c:v>0.45</c:v>
                </c:pt>
                <c:pt idx="1760">
                  <c:v>0.46</c:v>
                </c:pt>
                <c:pt idx="1761">
                  <c:v>0.47</c:v>
                </c:pt>
                <c:pt idx="1762">
                  <c:v>0.48</c:v>
                </c:pt>
                <c:pt idx="1763">
                  <c:v>0.49</c:v>
                </c:pt>
                <c:pt idx="1764">
                  <c:v>0.01</c:v>
                </c:pt>
                <c:pt idx="1765">
                  <c:v>0.02</c:v>
                </c:pt>
                <c:pt idx="1766">
                  <c:v>0.03</c:v>
                </c:pt>
                <c:pt idx="1767">
                  <c:v>0.04</c:v>
                </c:pt>
                <c:pt idx="1768">
                  <c:v>0.05</c:v>
                </c:pt>
                <c:pt idx="1769">
                  <c:v>0.06</c:v>
                </c:pt>
                <c:pt idx="1770">
                  <c:v>7.0000000000000007E-2</c:v>
                </c:pt>
                <c:pt idx="1771">
                  <c:v>0.08</c:v>
                </c:pt>
                <c:pt idx="1772">
                  <c:v>0.09</c:v>
                </c:pt>
                <c:pt idx="1773">
                  <c:v>0.1</c:v>
                </c:pt>
                <c:pt idx="1774">
                  <c:v>0.11</c:v>
                </c:pt>
                <c:pt idx="1775">
                  <c:v>0.12</c:v>
                </c:pt>
                <c:pt idx="1776">
                  <c:v>0.13</c:v>
                </c:pt>
                <c:pt idx="1777">
                  <c:v>0.14000000000000001</c:v>
                </c:pt>
                <c:pt idx="1778">
                  <c:v>0.15</c:v>
                </c:pt>
                <c:pt idx="1779">
                  <c:v>0.16</c:v>
                </c:pt>
                <c:pt idx="1780">
                  <c:v>0.17</c:v>
                </c:pt>
                <c:pt idx="1781">
                  <c:v>0.18</c:v>
                </c:pt>
                <c:pt idx="1782">
                  <c:v>0.19</c:v>
                </c:pt>
                <c:pt idx="1783">
                  <c:v>0.2</c:v>
                </c:pt>
                <c:pt idx="1784">
                  <c:v>0.21</c:v>
                </c:pt>
                <c:pt idx="1785">
                  <c:v>0.22</c:v>
                </c:pt>
                <c:pt idx="1786">
                  <c:v>0.23</c:v>
                </c:pt>
                <c:pt idx="1787">
                  <c:v>0.24</c:v>
                </c:pt>
                <c:pt idx="1788">
                  <c:v>0.25</c:v>
                </c:pt>
                <c:pt idx="1789">
                  <c:v>0.26</c:v>
                </c:pt>
                <c:pt idx="1790">
                  <c:v>0.27</c:v>
                </c:pt>
                <c:pt idx="1791">
                  <c:v>0.28000000000000003</c:v>
                </c:pt>
                <c:pt idx="1792">
                  <c:v>0.28999999999999998</c:v>
                </c:pt>
                <c:pt idx="1793">
                  <c:v>0.3</c:v>
                </c:pt>
                <c:pt idx="1794">
                  <c:v>0.31</c:v>
                </c:pt>
                <c:pt idx="1795">
                  <c:v>0.32</c:v>
                </c:pt>
                <c:pt idx="1796">
                  <c:v>0.33</c:v>
                </c:pt>
                <c:pt idx="1797">
                  <c:v>0.34</c:v>
                </c:pt>
                <c:pt idx="1798">
                  <c:v>0.35</c:v>
                </c:pt>
                <c:pt idx="1799">
                  <c:v>0.36</c:v>
                </c:pt>
                <c:pt idx="1800">
                  <c:v>0.37</c:v>
                </c:pt>
                <c:pt idx="1801">
                  <c:v>0.38</c:v>
                </c:pt>
                <c:pt idx="1802">
                  <c:v>0.39</c:v>
                </c:pt>
                <c:pt idx="1803">
                  <c:v>0.4</c:v>
                </c:pt>
                <c:pt idx="1804">
                  <c:v>0.41</c:v>
                </c:pt>
                <c:pt idx="1805">
                  <c:v>0.42</c:v>
                </c:pt>
                <c:pt idx="1806">
                  <c:v>0.43</c:v>
                </c:pt>
                <c:pt idx="1807">
                  <c:v>0.44</c:v>
                </c:pt>
                <c:pt idx="1808">
                  <c:v>0.45</c:v>
                </c:pt>
                <c:pt idx="1809">
                  <c:v>0.46</c:v>
                </c:pt>
                <c:pt idx="1810">
                  <c:v>0.47</c:v>
                </c:pt>
                <c:pt idx="1811">
                  <c:v>0.48</c:v>
                </c:pt>
                <c:pt idx="1812">
                  <c:v>0.49</c:v>
                </c:pt>
                <c:pt idx="1813">
                  <c:v>0.01</c:v>
                </c:pt>
                <c:pt idx="1814">
                  <c:v>0.02</c:v>
                </c:pt>
                <c:pt idx="1815">
                  <c:v>0.03</c:v>
                </c:pt>
                <c:pt idx="1816">
                  <c:v>0.04</c:v>
                </c:pt>
                <c:pt idx="1817">
                  <c:v>0.05</c:v>
                </c:pt>
                <c:pt idx="1818">
                  <c:v>0.06</c:v>
                </c:pt>
                <c:pt idx="1819">
                  <c:v>7.0000000000000007E-2</c:v>
                </c:pt>
                <c:pt idx="1820">
                  <c:v>0.08</c:v>
                </c:pt>
                <c:pt idx="1821">
                  <c:v>0.09</c:v>
                </c:pt>
                <c:pt idx="1822">
                  <c:v>0.1</c:v>
                </c:pt>
                <c:pt idx="1823">
                  <c:v>0.11</c:v>
                </c:pt>
                <c:pt idx="1824">
                  <c:v>0.12</c:v>
                </c:pt>
                <c:pt idx="1825">
                  <c:v>0.13</c:v>
                </c:pt>
                <c:pt idx="1826">
                  <c:v>0.14000000000000001</c:v>
                </c:pt>
                <c:pt idx="1827">
                  <c:v>0.15</c:v>
                </c:pt>
                <c:pt idx="1828">
                  <c:v>0.16</c:v>
                </c:pt>
                <c:pt idx="1829">
                  <c:v>0.17</c:v>
                </c:pt>
                <c:pt idx="1830">
                  <c:v>0.18</c:v>
                </c:pt>
                <c:pt idx="1831">
                  <c:v>0.19</c:v>
                </c:pt>
                <c:pt idx="1832">
                  <c:v>0.2</c:v>
                </c:pt>
                <c:pt idx="1833">
                  <c:v>0.21</c:v>
                </c:pt>
                <c:pt idx="1834">
                  <c:v>0.22</c:v>
                </c:pt>
                <c:pt idx="1835">
                  <c:v>0.23</c:v>
                </c:pt>
                <c:pt idx="1836">
                  <c:v>0.24</c:v>
                </c:pt>
                <c:pt idx="1837">
                  <c:v>0.25</c:v>
                </c:pt>
                <c:pt idx="1838">
                  <c:v>0.26</c:v>
                </c:pt>
                <c:pt idx="1839">
                  <c:v>0.27</c:v>
                </c:pt>
                <c:pt idx="1840">
                  <c:v>0.28000000000000003</c:v>
                </c:pt>
                <c:pt idx="1841">
                  <c:v>0.28999999999999998</c:v>
                </c:pt>
                <c:pt idx="1842">
                  <c:v>0.3</c:v>
                </c:pt>
                <c:pt idx="1843">
                  <c:v>0.31</c:v>
                </c:pt>
                <c:pt idx="1844">
                  <c:v>0.32</c:v>
                </c:pt>
                <c:pt idx="1845">
                  <c:v>0.33</c:v>
                </c:pt>
                <c:pt idx="1846">
                  <c:v>0.34</c:v>
                </c:pt>
                <c:pt idx="1847">
                  <c:v>0.35</c:v>
                </c:pt>
                <c:pt idx="1848">
                  <c:v>0.36</c:v>
                </c:pt>
                <c:pt idx="1849">
                  <c:v>0.37</c:v>
                </c:pt>
                <c:pt idx="1850">
                  <c:v>0.38</c:v>
                </c:pt>
                <c:pt idx="1851">
                  <c:v>0.39</c:v>
                </c:pt>
                <c:pt idx="1852">
                  <c:v>0.4</c:v>
                </c:pt>
                <c:pt idx="1853">
                  <c:v>0.41</c:v>
                </c:pt>
                <c:pt idx="1854">
                  <c:v>0.42</c:v>
                </c:pt>
                <c:pt idx="1855">
                  <c:v>0.43</c:v>
                </c:pt>
                <c:pt idx="1856">
                  <c:v>0.44</c:v>
                </c:pt>
                <c:pt idx="1857">
                  <c:v>0.45</c:v>
                </c:pt>
                <c:pt idx="1858">
                  <c:v>0.46</c:v>
                </c:pt>
                <c:pt idx="1859">
                  <c:v>0.47</c:v>
                </c:pt>
                <c:pt idx="1860">
                  <c:v>0.48</c:v>
                </c:pt>
                <c:pt idx="1861">
                  <c:v>0.49</c:v>
                </c:pt>
                <c:pt idx="1862">
                  <c:v>0.01</c:v>
                </c:pt>
                <c:pt idx="1863">
                  <c:v>0.02</c:v>
                </c:pt>
                <c:pt idx="1864">
                  <c:v>0.03</c:v>
                </c:pt>
                <c:pt idx="1865">
                  <c:v>0.04</c:v>
                </c:pt>
                <c:pt idx="1866">
                  <c:v>0.05</c:v>
                </c:pt>
                <c:pt idx="1867">
                  <c:v>0.06</c:v>
                </c:pt>
                <c:pt idx="1868">
                  <c:v>7.0000000000000007E-2</c:v>
                </c:pt>
                <c:pt idx="1869">
                  <c:v>0.08</c:v>
                </c:pt>
                <c:pt idx="1870">
                  <c:v>0.09</c:v>
                </c:pt>
                <c:pt idx="1871">
                  <c:v>0.1</c:v>
                </c:pt>
                <c:pt idx="1872">
                  <c:v>0.11</c:v>
                </c:pt>
                <c:pt idx="1873">
                  <c:v>0.12</c:v>
                </c:pt>
                <c:pt idx="1874">
                  <c:v>0.13</c:v>
                </c:pt>
                <c:pt idx="1875">
                  <c:v>0.14000000000000001</c:v>
                </c:pt>
                <c:pt idx="1876">
                  <c:v>0.15</c:v>
                </c:pt>
                <c:pt idx="1877">
                  <c:v>0.16</c:v>
                </c:pt>
                <c:pt idx="1878">
                  <c:v>0.17</c:v>
                </c:pt>
                <c:pt idx="1879">
                  <c:v>0.18</c:v>
                </c:pt>
                <c:pt idx="1880">
                  <c:v>0.19</c:v>
                </c:pt>
                <c:pt idx="1881">
                  <c:v>0.2</c:v>
                </c:pt>
                <c:pt idx="1882">
                  <c:v>0.21</c:v>
                </c:pt>
                <c:pt idx="1883">
                  <c:v>0.22</c:v>
                </c:pt>
                <c:pt idx="1884">
                  <c:v>0.23</c:v>
                </c:pt>
                <c:pt idx="1885">
                  <c:v>0.24</c:v>
                </c:pt>
                <c:pt idx="1886">
                  <c:v>0.25</c:v>
                </c:pt>
                <c:pt idx="1887">
                  <c:v>0.26</c:v>
                </c:pt>
                <c:pt idx="1888">
                  <c:v>0.27</c:v>
                </c:pt>
                <c:pt idx="1889">
                  <c:v>0.28000000000000003</c:v>
                </c:pt>
                <c:pt idx="1890">
                  <c:v>0.28999999999999998</c:v>
                </c:pt>
                <c:pt idx="1891">
                  <c:v>0.3</c:v>
                </c:pt>
                <c:pt idx="1892">
                  <c:v>0.31</c:v>
                </c:pt>
                <c:pt idx="1893">
                  <c:v>0.32</c:v>
                </c:pt>
                <c:pt idx="1894">
                  <c:v>0.33</c:v>
                </c:pt>
                <c:pt idx="1895">
                  <c:v>0.34</c:v>
                </c:pt>
                <c:pt idx="1896">
                  <c:v>0.35</c:v>
                </c:pt>
                <c:pt idx="1897">
                  <c:v>0.36</c:v>
                </c:pt>
                <c:pt idx="1898">
                  <c:v>0.37</c:v>
                </c:pt>
                <c:pt idx="1899">
                  <c:v>0.38</c:v>
                </c:pt>
                <c:pt idx="1900">
                  <c:v>0.39</c:v>
                </c:pt>
                <c:pt idx="1901">
                  <c:v>0.4</c:v>
                </c:pt>
                <c:pt idx="1902">
                  <c:v>0.41</c:v>
                </c:pt>
                <c:pt idx="1903">
                  <c:v>0.42</c:v>
                </c:pt>
                <c:pt idx="1904">
                  <c:v>0.43</c:v>
                </c:pt>
                <c:pt idx="1905">
                  <c:v>0.44</c:v>
                </c:pt>
                <c:pt idx="1906">
                  <c:v>0.45</c:v>
                </c:pt>
                <c:pt idx="1907">
                  <c:v>0.46</c:v>
                </c:pt>
                <c:pt idx="1908">
                  <c:v>0.47</c:v>
                </c:pt>
                <c:pt idx="1909">
                  <c:v>0.48</c:v>
                </c:pt>
                <c:pt idx="1910">
                  <c:v>0.49</c:v>
                </c:pt>
                <c:pt idx="1911">
                  <c:v>0.01</c:v>
                </c:pt>
                <c:pt idx="1912">
                  <c:v>0.02</c:v>
                </c:pt>
                <c:pt idx="1913">
                  <c:v>0.03</c:v>
                </c:pt>
                <c:pt idx="1914">
                  <c:v>0.04</c:v>
                </c:pt>
                <c:pt idx="1915">
                  <c:v>0.05</c:v>
                </c:pt>
                <c:pt idx="1916">
                  <c:v>0.06</c:v>
                </c:pt>
                <c:pt idx="1917">
                  <c:v>7.0000000000000007E-2</c:v>
                </c:pt>
                <c:pt idx="1918">
                  <c:v>0.08</c:v>
                </c:pt>
                <c:pt idx="1919">
                  <c:v>0.09</c:v>
                </c:pt>
                <c:pt idx="1920">
                  <c:v>0.1</c:v>
                </c:pt>
                <c:pt idx="1921">
                  <c:v>0.11</c:v>
                </c:pt>
                <c:pt idx="1922">
                  <c:v>0.12</c:v>
                </c:pt>
                <c:pt idx="1923">
                  <c:v>0.13</c:v>
                </c:pt>
                <c:pt idx="1924">
                  <c:v>0.14000000000000001</c:v>
                </c:pt>
                <c:pt idx="1925">
                  <c:v>0.15</c:v>
                </c:pt>
                <c:pt idx="1926">
                  <c:v>0.16</c:v>
                </c:pt>
                <c:pt idx="1927">
                  <c:v>0.17</c:v>
                </c:pt>
                <c:pt idx="1928">
                  <c:v>0.18</c:v>
                </c:pt>
                <c:pt idx="1929">
                  <c:v>0.19</c:v>
                </c:pt>
                <c:pt idx="1930">
                  <c:v>0.2</c:v>
                </c:pt>
                <c:pt idx="1931">
                  <c:v>0.21</c:v>
                </c:pt>
                <c:pt idx="1932">
                  <c:v>0.22</c:v>
                </c:pt>
                <c:pt idx="1933">
                  <c:v>0.23</c:v>
                </c:pt>
                <c:pt idx="1934">
                  <c:v>0.24</c:v>
                </c:pt>
                <c:pt idx="1935">
                  <c:v>0.25</c:v>
                </c:pt>
                <c:pt idx="1936">
                  <c:v>0.26</c:v>
                </c:pt>
                <c:pt idx="1937">
                  <c:v>0.27</c:v>
                </c:pt>
                <c:pt idx="1938">
                  <c:v>0.28000000000000003</c:v>
                </c:pt>
                <c:pt idx="1939">
                  <c:v>0.28999999999999998</c:v>
                </c:pt>
                <c:pt idx="1940">
                  <c:v>0.3</c:v>
                </c:pt>
                <c:pt idx="1941">
                  <c:v>0.31</c:v>
                </c:pt>
                <c:pt idx="1942">
                  <c:v>0.32</c:v>
                </c:pt>
                <c:pt idx="1943">
                  <c:v>0.33</c:v>
                </c:pt>
                <c:pt idx="1944">
                  <c:v>0.34</c:v>
                </c:pt>
                <c:pt idx="1945">
                  <c:v>0.35</c:v>
                </c:pt>
                <c:pt idx="1946">
                  <c:v>0.36</c:v>
                </c:pt>
                <c:pt idx="1947">
                  <c:v>0.37</c:v>
                </c:pt>
                <c:pt idx="1948">
                  <c:v>0.38</c:v>
                </c:pt>
                <c:pt idx="1949">
                  <c:v>0.39</c:v>
                </c:pt>
                <c:pt idx="1950">
                  <c:v>0.4</c:v>
                </c:pt>
                <c:pt idx="1951">
                  <c:v>0.41</c:v>
                </c:pt>
                <c:pt idx="1952">
                  <c:v>0.42</c:v>
                </c:pt>
                <c:pt idx="1953">
                  <c:v>0.43</c:v>
                </c:pt>
                <c:pt idx="1954">
                  <c:v>0.44</c:v>
                </c:pt>
                <c:pt idx="1955">
                  <c:v>0.45</c:v>
                </c:pt>
                <c:pt idx="1956">
                  <c:v>0.46</c:v>
                </c:pt>
                <c:pt idx="1957">
                  <c:v>0.47</c:v>
                </c:pt>
                <c:pt idx="1958">
                  <c:v>0.48</c:v>
                </c:pt>
                <c:pt idx="1959">
                  <c:v>0.49</c:v>
                </c:pt>
                <c:pt idx="1960">
                  <c:v>0.01</c:v>
                </c:pt>
                <c:pt idx="1961">
                  <c:v>0.02</c:v>
                </c:pt>
                <c:pt idx="1962">
                  <c:v>0.03</c:v>
                </c:pt>
                <c:pt idx="1963">
                  <c:v>0.04</c:v>
                </c:pt>
                <c:pt idx="1964">
                  <c:v>0.05</c:v>
                </c:pt>
                <c:pt idx="1965">
                  <c:v>0.06</c:v>
                </c:pt>
                <c:pt idx="1966">
                  <c:v>7.0000000000000007E-2</c:v>
                </c:pt>
                <c:pt idx="1967">
                  <c:v>0.08</c:v>
                </c:pt>
                <c:pt idx="1968">
                  <c:v>0.09</c:v>
                </c:pt>
                <c:pt idx="1969">
                  <c:v>0.1</c:v>
                </c:pt>
                <c:pt idx="1970">
                  <c:v>0.11</c:v>
                </c:pt>
                <c:pt idx="1971">
                  <c:v>0.12</c:v>
                </c:pt>
                <c:pt idx="1972">
                  <c:v>0.13</c:v>
                </c:pt>
                <c:pt idx="1973">
                  <c:v>0.14000000000000001</c:v>
                </c:pt>
                <c:pt idx="1974">
                  <c:v>0.15</c:v>
                </c:pt>
                <c:pt idx="1975">
                  <c:v>0.16</c:v>
                </c:pt>
                <c:pt idx="1976">
                  <c:v>0.17</c:v>
                </c:pt>
                <c:pt idx="1977">
                  <c:v>0.18</c:v>
                </c:pt>
                <c:pt idx="1978">
                  <c:v>0.19</c:v>
                </c:pt>
                <c:pt idx="1979">
                  <c:v>0.2</c:v>
                </c:pt>
                <c:pt idx="1980">
                  <c:v>0.21</c:v>
                </c:pt>
                <c:pt idx="1981">
                  <c:v>0.22</c:v>
                </c:pt>
                <c:pt idx="1982">
                  <c:v>0.23</c:v>
                </c:pt>
                <c:pt idx="1983">
                  <c:v>0.24</c:v>
                </c:pt>
                <c:pt idx="1984">
                  <c:v>0.25</c:v>
                </c:pt>
                <c:pt idx="1985">
                  <c:v>0.26</c:v>
                </c:pt>
                <c:pt idx="1986">
                  <c:v>0.27</c:v>
                </c:pt>
                <c:pt idx="1987">
                  <c:v>0.28000000000000003</c:v>
                </c:pt>
                <c:pt idx="1988">
                  <c:v>0.28999999999999998</c:v>
                </c:pt>
                <c:pt idx="1989">
                  <c:v>0.3</c:v>
                </c:pt>
                <c:pt idx="1990">
                  <c:v>0.31</c:v>
                </c:pt>
                <c:pt idx="1991">
                  <c:v>0.32</c:v>
                </c:pt>
                <c:pt idx="1992">
                  <c:v>0.33</c:v>
                </c:pt>
                <c:pt idx="1993">
                  <c:v>0.34</c:v>
                </c:pt>
                <c:pt idx="1994">
                  <c:v>0.35</c:v>
                </c:pt>
                <c:pt idx="1995">
                  <c:v>0.36</c:v>
                </c:pt>
                <c:pt idx="1996">
                  <c:v>0.37</c:v>
                </c:pt>
                <c:pt idx="1997">
                  <c:v>0.38</c:v>
                </c:pt>
                <c:pt idx="1998">
                  <c:v>0.39</c:v>
                </c:pt>
                <c:pt idx="1999">
                  <c:v>0.4</c:v>
                </c:pt>
                <c:pt idx="2000">
                  <c:v>0.41</c:v>
                </c:pt>
                <c:pt idx="2001">
                  <c:v>0.42</c:v>
                </c:pt>
                <c:pt idx="2002">
                  <c:v>0.43</c:v>
                </c:pt>
                <c:pt idx="2003">
                  <c:v>0.44</c:v>
                </c:pt>
                <c:pt idx="2004">
                  <c:v>0.45</c:v>
                </c:pt>
                <c:pt idx="2005">
                  <c:v>0.46</c:v>
                </c:pt>
                <c:pt idx="2006">
                  <c:v>0.47</c:v>
                </c:pt>
                <c:pt idx="2007">
                  <c:v>0.48</c:v>
                </c:pt>
                <c:pt idx="2008">
                  <c:v>0.49</c:v>
                </c:pt>
                <c:pt idx="2009">
                  <c:v>0.01</c:v>
                </c:pt>
                <c:pt idx="2010">
                  <c:v>0.02</c:v>
                </c:pt>
                <c:pt idx="2011">
                  <c:v>0.03</c:v>
                </c:pt>
                <c:pt idx="2012">
                  <c:v>0.04</c:v>
                </c:pt>
                <c:pt idx="2013">
                  <c:v>0.05</c:v>
                </c:pt>
                <c:pt idx="2014">
                  <c:v>0.06</c:v>
                </c:pt>
                <c:pt idx="2015">
                  <c:v>7.0000000000000007E-2</c:v>
                </c:pt>
                <c:pt idx="2016">
                  <c:v>0.08</c:v>
                </c:pt>
                <c:pt idx="2017">
                  <c:v>0.09</c:v>
                </c:pt>
                <c:pt idx="2018">
                  <c:v>0.1</c:v>
                </c:pt>
                <c:pt idx="2019">
                  <c:v>0.11</c:v>
                </c:pt>
                <c:pt idx="2020">
                  <c:v>0.12</c:v>
                </c:pt>
                <c:pt idx="2021">
                  <c:v>0.13</c:v>
                </c:pt>
                <c:pt idx="2022">
                  <c:v>0.14000000000000001</c:v>
                </c:pt>
                <c:pt idx="2023">
                  <c:v>0.15</c:v>
                </c:pt>
                <c:pt idx="2024">
                  <c:v>0.16</c:v>
                </c:pt>
                <c:pt idx="2025">
                  <c:v>0.17</c:v>
                </c:pt>
                <c:pt idx="2026">
                  <c:v>0.18</c:v>
                </c:pt>
                <c:pt idx="2027">
                  <c:v>0.19</c:v>
                </c:pt>
                <c:pt idx="2028">
                  <c:v>0.2</c:v>
                </c:pt>
                <c:pt idx="2029">
                  <c:v>0.21</c:v>
                </c:pt>
                <c:pt idx="2030">
                  <c:v>0.22</c:v>
                </c:pt>
                <c:pt idx="2031">
                  <c:v>0.23</c:v>
                </c:pt>
                <c:pt idx="2032">
                  <c:v>0.24</c:v>
                </c:pt>
                <c:pt idx="2033">
                  <c:v>0.25</c:v>
                </c:pt>
                <c:pt idx="2034">
                  <c:v>0.26</c:v>
                </c:pt>
                <c:pt idx="2035">
                  <c:v>0.27</c:v>
                </c:pt>
                <c:pt idx="2036">
                  <c:v>0.28000000000000003</c:v>
                </c:pt>
                <c:pt idx="2037">
                  <c:v>0.28999999999999998</c:v>
                </c:pt>
                <c:pt idx="2038">
                  <c:v>0.3</c:v>
                </c:pt>
                <c:pt idx="2039">
                  <c:v>0.31</c:v>
                </c:pt>
                <c:pt idx="2040">
                  <c:v>0.32</c:v>
                </c:pt>
                <c:pt idx="2041">
                  <c:v>0.33</c:v>
                </c:pt>
                <c:pt idx="2042">
                  <c:v>0.34</c:v>
                </c:pt>
                <c:pt idx="2043">
                  <c:v>0.35</c:v>
                </c:pt>
                <c:pt idx="2044">
                  <c:v>0.36</c:v>
                </c:pt>
                <c:pt idx="2045">
                  <c:v>0.37</c:v>
                </c:pt>
                <c:pt idx="2046">
                  <c:v>0.38</c:v>
                </c:pt>
                <c:pt idx="2047">
                  <c:v>0.39</c:v>
                </c:pt>
                <c:pt idx="2048">
                  <c:v>0.4</c:v>
                </c:pt>
                <c:pt idx="2049">
                  <c:v>0.41</c:v>
                </c:pt>
                <c:pt idx="2050">
                  <c:v>0.42</c:v>
                </c:pt>
                <c:pt idx="2051">
                  <c:v>0.43</c:v>
                </c:pt>
                <c:pt idx="2052">
                  <c:v>0.44</c:v>
                </c:pt>
                <c:pt idx="2053">
                  <c:v>0.45</c:v>
                </c:pt>
                <c:pt idx="2054">
                  <c:v>0.46</c:v>
                </c:pt>
                <c:pt idx="2055">
                  <c:v>0.47</c:v>
                </c:pt>
                <c:pt idx="2056">
                  <c:v>0.48</c:v>
                </c:pt>
                <c:pt idx="2057">
                  <c:v>0.49</c:v>
                </c:pt>
                <c:pt idx="2058">
                  <c:v>0.01</c:v>
                </c:pt>
                <c:pt idx="2059">
                  <c:v>0.02</c:v>
                </c:pt>
                <c:pt idx="2060">
                  <c:v>0.03</c:v>
                </c:pt>
                <c:pt idx="2061">
                  <c:v>0.04</c:v>
                </c:pt>
                <c:pt idx="2062">
                  <c:v>0.05</c:v>
                </c:pt>
                <c:pt idx="2063">
                  <c:v>0.06</c:v>
                </c:pt>
                <c:pt idx="2064">
                  <c:v>7.0000000000000007E-2</c:v>
                </c:pt>
                <c:pt idx="2065">
                  <c:v>0.08</c:v>
                </c:pt>
                <c:pt idx="2066">
                  <c:v>0.09</c:v>
                </c:pt>
                <c:pt idx="2067">
                  <c:v>0.1</c:v>
                </c:pt>
                <c:pt idx="2068">
                  <c:v>0.11</c:v>
                </c:pt>
                <c:pt idx="2069">
                  <c:v>0.12</c:v>
                </c:pt>
                <c:pt idx="2070">
                  <c:v>0.13</c:v>
                </c:pt>
                <c:pt idx="2071">
                  <c:v>0.14000000000000001</c:v>
                </c:pt>
                <c:pt idx="2072">
                  <c:v>0.15</c:v>
                </c:pt>
                <c:pt idx="2073">
                  <c:v>0.16</c:v>
                </c:pt>
                <c:pt idx="2074">
                  <c:v>0.17</c:v>
                </c:pt>
                <c:pt idx="2075">
                  <c:v>0.18</c:v>
                </c:pt>
                <c:pt idx="2076">
                  <c:v>0.19</c:v>
                </c:pt>
                <c:pt idx="2077">
                  <c:v>0.2</c:v>
                </c:pt>
                <c:pt idx="2078">
                  <c:v>0.21</c:v>
                </c:pt>
                <c:pt idx="2079">
                  <c:v>0.22</c:v>
                </c:pt>
                <c:pt idx="2080">
                  <c:v>0.23</c:v>
                </c:pt>
                <c:pt idx="2081">
                  <c:v>0.24</c:v>
                </c:pt>
                <c:pt idx="2082">
                  <c:v>0.25</c:v>
                </c:pt>
                <c:pt idx="2083">
                  <c:v>0.26</c:v>
                </c:pt>
                <c:pt idx="2084">
                  <c:v>0.27</c:v>
                </c:pt>
                <c:pt idx="2085">
                  <c:v>0.28000000000000003</c:v>
                </c:pt>
                <c:pt idx="2086">
                  <c:v>0.28999999999999998</c:v>
                </c:pt>
                <c:pt idx="2087">
                  <c:v>0.3</c:v>
                </c:pt>
                <c:pt idx="2088">
                  <c:v>0.31</c:v>
                </c:pt>
                <c:pt idx="2089">
                  <c:v>0.32</c:v>
                </c:pt>
                <c:pt idx="2090">
                  <c:v>0.33</c:v>
                </c:pt>
                <c:pt idx="2091">
                  <c:v>0.34</c:v>
                </c:pt>
                <c:pt idx="2092">
                  <c:v>0.35</c:v>
                </c:pt>
                <c:pt idx="2093">
                  <c:v>0.36</c:v>
                </c:pt>
                <c:pt idx="2094">
                  <c:v>0.37</c:v>
                </c:pt>
                <c:pt idx="2095">
                  <c:v>0.38</c:v>
                </c:pt>
                <c:pt idx="2096">
                  <c:v>0.39</c:v>
                </c:pt>
                <c:pt idx="2097">
                  <c:v>0.4</c:v>
                </c:pt>
                <c:pt idx="2098">
                  <c:v>0.41</c:v>
                </c:pt>
                <c:pt idx="2099">
                  <c:v>0.42</c:v>
                </c:pt>
                <c:pt idx="2100">
                  <c:v>0.43</c:v>
                </c:pt>
                <c:pt idx="2101">
                  <c:v>0.44</c:v>
                </c:pt>
                <c:pt idx="2102">
                  <c:v>0.45</c:v>
                </c:pt>
                <c:pt idx="2103">
                  <c:v>0.46</c:v>
                </c:pt>
                <c:pt idx="2104">
                  <c:v>0.47</c:v>
                </c:pt>
                <c:pt idx="2105">
                  <c:v>0.48</c:v>
                </c:pt>
                <c:pt idx="2106">
                  <c:v>0.49</c:v>
                </c:pt>
                <c:pt idx="2107">
                  <c:v>0.01</c:v>
                </c:pt>
                <c:pt idx="2108">
                  <c:v>0.02</c:v>
                </c:pt>
                <c:pt idx="2109">
                  <c:v>0.03</c:v>
                </c:pt>
                <c:pt idx="2110">
                  <c:v>0.04</c:v>
                </c:pt>
                <c:pt idx="2111">
                  <c:v>0.05</c:v>
                </c:pt>
                <c:pt idx="2112">
                  <c:v>0.06</c:v>
                </c:pt>
                <c:pt idx="2113">
                  <c:v>7.0000000000000007E-2</c:v>
                </c:pt>
                <c:pt idx="2114">
                  <c:v>0.08</c:v>
                </c:pt>
                <c:pt idx="2115">
                  <c:v>0.09</c:v>
                </c:pt>
                <c:pt idx="2116">
                  <c:v>0.1</c:v>
                </c:pt>
                <c:pt idx="2117">
                  <c:v>0.11</c:v>
                </c:pt>
                <c:pt idx="2118">
                  <c:v>0.12</c:v>
                </c:pt>
                <c:pt idx="2119">
                  <c:v>0.13</c:v>
                </c:pt>
                <c:pt idx="2120">
                  <c:v>0.14000000000000001</c:v>
                </c:pt>
                <c:pt idx="2121">
                  <c:v>0.15</c:v>
                </c:pt>
                <c:pt idx="2122">
                  <c:v>0.16</c:v>
                </c:pt>
                <c:pt idx="2123">
                  <c:v>0.17</c:v>
                </c:pt>
                <c:pt idx="2124">
                  <c:v>0.18</c:v>
                </c:pt>
                <c:pt idx="2125">
                  <c:v>0.19</c:v>
                </c:pt>
                <c:pt idx="2126">
                  <c:v>0.2</c:v>
                </c:pt>
                <c:pt idx="2127">
                  <c:v>0.21</c:v>
                </c:pt>
                <c:pt idx="2128">
                  <c:v>0.22</c:v>
                </c:pt>
                <c:pt idx="2129">
                  <c:v>0.23</c:v>
                </c:pt>
                <c:pt idx="2130">
                  <c:v>0.24</c:v>
                </c:pt>
                <c:pt idx="2131">
                  <c:v>0.25</c:v>
                </c:pt>
                <c:pt idx="2132">
                  <c:v>0.26</c:v>
                </c:pt>
                <c:pt idx="2133">
                  <c:v>0.27</c:v>
                </c:pt>
                <c:pt idx="2134">
                  <c:v>0.28000000000000003</c:v>
                </c:pt>
                <c:pt idx="2135">
                  <c:v>0.28999999999999998</c:v>
                </c:pt>
                <c:pt idx="2136">
                  <c:v>0.3</c:v>
                </c:pt>
                <c:pt idx="2137">
                  <c:v>0.31</c:v>
                </c:pt>
                <c:pt idx="2138">
                  <c:v>0.32</c:v>
                </c:pt>
                <c:pt idx="2139">
                  <c:v>0.33</c:v>
                </c:pt>
                <c:pt idx="2140">
                  <c:v>0.34</c:v>
                </c:pt>
                <c:pt idx="2141">
                  <c:v>0.35</c:v>
                </c:pt>
                <c:pt idx="2142">
                  <c:v>0.36</c:v>
                </c:pt>
                <c:pt idx="2143">
                  <c:v>0.37</c:v>
                </c:pt>
                <c:pt idx="2144">
                  <c:v>0.38</c:v>
                </c:pt>
                <c:pt idx="2145">
                  <c:v>0.39</c:v>
                </c:pt>
                <c:pt idx="2146">
                  <c:v>0.4</c:v>
                </c:pt>
                <c:pt idx="2147">
                  <c:v>0.41</c:v>
                </c:pt>
                <c:pt idx="2148">
                  <c:v>0.42</c:v>
                </c:pt>
                <c:pt idx="2149">
                  <c:v>0.43</c:v>
                </c:pt>
                <c:pt idx="2150">
                  <c:v>0.44</c:v>
                </c:pt>
                <c:pt idx="2151">
                  <c:v>0.45</c:v>
                </c:pt>
                <c:pt idx="2152">
                  <c:v>0.46</c:v>
                </c:pt>
                <c:pt idx="2153">
                  <c:v>0.47</c:v>
                </c:pt>
                <c:pt idx="2154">
                  <c:v>0.48</c:v>
                </c:pt>
                <c:pt idx="2155">
                  <c:v>0.49</c:v>
                </c:pt>
                <c:pt idx="2156">
                  <c:v>0.01</c:v>
                </c:pt>
                <c:pt idx="2157">
                  <c:v>0.02</c:v>
                </c:pt>
                <c:pt idx="2158">
                  <c:v>0.03</c:v>
                </c:pt>
                <c:pt idx="2159">
                  <c:v>0.04</c:v>
                </c:pt>
                <c:pt idx="2160">
                  <c:v>0.05</c:v>
                </c:pt>
                <c:pt idx="2161">
                  <c:v>0.06</c:v>
                </c:pt>
                <c:pt idx="2162">
                  <c:v>7.0000000000000007E-2</c:v>
                </c:pt>
                <c:pt idx="2163">
                  <c:v>0.08</c:v>
                </c:pt>
                <c:pt idx="2164">
                  <c:v>0.09</c:v>
                </c:pt>
                <c:pt idx="2165">
                  <c:v>0.1</c:v>
                </c:pt>
                <c:pt idx="2166">
                  <c:v>0.11</c:v>
                </c:pt>
                <c:pt idx="2167">
                  <c:v>0.12</c:v>
                </c:pt>
                <c:pt idx="2168">
                  <c:v>0.13</c:v>
                </c:pt>
                <c:pt idx="2169">
                  <c:v>0.14000000000000001</c:v>
                </c:pt>
                <c:pt idx="2170">
                  <c:v>0.15</c:v>
                </c:pt>
                <c:pt idx="2171">
                  <c:v>0.16</c:v>
                </c:pt>
                <c:pt idx="2172">
                  <c:v>0.17</c:v>
                </c:pt>
                <c:pt idx="2173">
                  <c:v>0.18</c:v>
                </c:pt>
                <c:pt idx="2174">
                  <c:v>0.19</c:v>
                </c:pt>
                <c:pt idx="2175">
                  <c:v>0.2</c:v>
                </c:pt>
                <c:pt idx="2176">
                  <c:v>0.21</c:v>
                </c:pt>
                <c:pt idx="2177">
                  <c:v>0.22</c:v>
                </c:pt>
                <c:pt idx="2178">
                  <c:v>0.23</c:v>
                </c:pt>
                <c:pt idx="2179">
                  <c:v>0.24</c:v>
                </c:pt>
                <c:pt idx="2180">
                  <c:v>0.25</c:v>
                </c:pt>
                <c:pt idx="2181">
                  <c:v>0.26</c:v>
                </c:pt>
                <c:pt idx="2182">
                  <c:v>0.27</c:v>
                </c:pt>
                <c:pt idx="2183">
                  <c:v>0.28000000000000003</c:v>
                </c:pt>
                <c:pt idx="2184">
                  <c:v>0.28999999999999998</c:v>
                </c:pt>
                <c:pt idx="2185">
                  <c:v>0.3</c:v>
                </c:pt>
                <c:pt idx="2186">
                  <c:v>0.31</c:v>
                </c:pt>
                <c:pt idx="2187">
                  <c:v>0.32</c:v>
                </c:pt>
                <c:pt idx="2188">
                  <c:v>0.33</c:v>
                </c:pt>
                <c:pt idx="2189">
                  <c:v>0.34</c:v>
                </c:pt>
                <c:pt idx="2190">
                  <c:v>0.35</c:v>
                </c:pt>
                <c:pt idx="2191">
                  <c:v>0.36</c:v>
                </c:pt>
                <c:pt idx="2192">
                  <c:v>0.37</c:v>
                </c:pt>
                <c:pt idx="2193">
                  <c:v>0.38</c:v>
                </c:pt>
                <c:pt idx="2194">
                  <c:v>0.39</c:v>
                </c:pt>
                <c:pt idx="2195">
                  <c:v>0.4</c:v>
                </c:pt>
                <c:pt idx="2196">
                  <c:v>0.41</c:v>
                </c:pt>
                <c:pt idx="2197">
                  <c:v>0.42</c:v>
                </c:pt>
                <c:pt idx="2198">
                  <c:v>0.43</c:v>
                </c:pt>
                <c:pt idx="2199">
                  <c:v>0.44</c:v>
                </c:pt>
                <c:pt idx="2200">
                  <c:v>0.45</c:v>
                </c:pt>
                <c:pt idx="2201">
                  <c:v>0.46</c:v>
                </c:pt>
                <c:pt idx="2202">
                  <c:v>0.47</c:v>
                </c:pt>
                <c:pt idx="2203">
                  <c:v>0.48</c:v>
                </c:pt>
                <c:pt idx="2204">
                  <c:v>0.49</c:v>
                </c:pt>
                <c:pt idx="2205">
                  <c:v>0.01</c:v>
                </c:pt>
                <c:pt idx="2206">
                  <c:v>0.02</c:v>
                </c:pt>
                <c:pt idx="2207">
                  <c:v>0.03</c:v>
                </c:pt>
                <c:pt idx="2208">
                  <c:v>0.04</c:v>
                </c:pt>
                <c:pt idx="2209">
                  <c:v>0.05</c:v>
                </c:pt>
                <c:pt idx="2210">
                  <c:v>0.06</c:v>
                </c:pt>
                <c:pt idx="2211">
                  <c:v>7.0000000000000007E-2</c:v>
                </c:pt>
                <c:pt idx="2212">
                  <c:v>0.08</c:v>
                </c:pt>
                <c:pt idx="2213">
                  <c:v>0.09</c:v>
                </c:pt>
                <c:pt idx="2214">
                  <c:v>0.1</c:v>
                </c:pt>
                <c:pt idx="2215">
                  <c:v>0.11</c:v>
                </c:pt>
                <c:pt idx="2216">
                  <c:v>0.12</c:v>
                </c:pt>
                <c:pt idx="2217">
                  <c:v>0.13</c:v>
                </c:pt>
                <c:pt idx="2218">
                  <c:v>0.14000000000000001</c:v>
                </c:pt>
                <c:pt idx="2219">
                  <c:v>0.15</c:v>
                </c:pt>
                <c:pt idx="2220">
                  <c:v>0.16</c:v>
                </c:pt>
                <c:pt idx="2221">
                  <c:v>0.17</c:v>
                </c:pt>
                <c:pt idx="2222">
                  <c:v>0.18</c:v>
                </c:pt>
                <c:pt idx="2223">
                  <c:v>0.19</c:v>
                </c:pt>
                <c:pt idx="2224">
                  <c:v>0.2</c:v>
                </c:pt>
                <c:pt idx="2225">
                  <c:v>0.21</c:v>
                </c:pt>
                <c:pt idx="2226">
                  <c:v>0.22</c:v>
                </c:pt>
                <c:pt idx="2227">
                  <c:v>0.23</c:v>
                </c:pt>
                <c:pt idx="2228">
                  <c:v>0.24</c:v>
                </c:pt>
                <c:pt idx="2229">
                  <c:v>0.25</c:v>
                </c:pt>
                <c:pt idx="2230">
                  <c:v>0.26</c:v>
                </c:pt>
                <c:pt idx="2231">
                  <c:v>0.27</c:v>
                </c:pt>
                <c:pt idx="2232">
                  <c:v>0.28000000000000003</c:v>
                </c:pt>
                <c:pt idx="2233">
                  <c:v>0.28999999999999998</c:v>
                </c:pt>
                <c:pt idx="2234">
                  <c:v>0.3</c:v>
                </c:pt>
                <c:pt idx="2235">
                  <c:v>0.31</c:v>
                </c:pt>
                <c:pt idx="2236">
                  <c:v>0.32</c:v>
                </c:pt>
                <c:pt idx="2237">
                  <c:v>0.33</c:v>
                </c:pt>
                <c:pt idx="2238">
                  <c:v>0.34</c:v>
                </c:pt>
                <c:pt idx="2239">
                  <c:v>0.35</c:v>
                </c:pt>
                <c:pt idx="2240">
                  <c:v>0.36</c:v>
                </c:pt>
                <c:pt idx="2241">
                  <c:v>0.37</c:v>
                </c:pt>
                <c:pt idx="2242">
                  <c:v>0.38</c:v>
                </c:pt>
                <c:pt idx="2243">
                  <c:v>0.39</c:v>
                </c:pt>
                <c:pt idx="2244">
                  <c:v>0.4</c:v>
                </c:pt>
                <c:pt idx="2245">
                  <c:v>0.41</c:v>
                </c:pt>
                <c:pt idx="2246">
                  <c:v>0.42</c:v>
                </c:pt>
                <c:pt idx="2247">
                  <c:v>0.43</c:v>
                </c:pt>
                <c:pt idx="2248">
                  <c:v>0.44</c:v>
                </c:pt>
                <c:pt idx="2249">
                  <c:v>0.45</c:v>
                </c:pt>
                <c:pt idx="2250">
                  <c:v>0.46</c:v>
                </c:pt>
                <c:pt idx="2251">
                  <c:v>0.47</c:v>
                </c:pt>
                <c:pt idx="2252">
                  <c:v>0.48</c:v>
                </c:pt>
                <c:pt idx="2253">
                  <c:v>0.49</c:v>
                </c:pt>
                <c:pt idx="2254">
                  <c:v>0.01</c:v>
                </c:pt>
                <c:pt idx="2255">
                  <c:v>0.02</c:v>
                </c:pt>
                <c:pt idx="2256">
                  <c:v>0.03</c:v>
                </c:pt>
                <c:pt idx="2257">
                  <c:v>0.04</c:v>
                </c:pt>
                <c:pt idx="2258">
                  <c:v>0.05</c:v>
                </c:pt>
                <c:pt idx="2259">
                  <c:v>0.06</c:v>
                </c:pt>
                <c:pt idx="2260">
                  <c:v>7.0000000000000007E-2</c:v>
                </c:pt>
                <c:pt idx="2261">
                  <c:v>0.08</c:v>
                </c:pt>
                <c:pt idx="2262">
                  <c:v>0.09</c:v>
                </c:pt>
                <c:pt idx="2263">
                  <c:v>0.1</c:v>
                </c:pt>
                <c:pt idx="2264">
                  <c:v>0.11</c:v>
                </c:pt>
                <c:pt idx="2265">
                  <c:v>0.12</c:v>
                </c:pt>
                <c:pt idx="2266">
                  <c:v>0.13</c:v>
                </c:pt>
                <c:pt idx="2267">
                  <c:v>0.14000000000000001</c:v>
                </c:pt>
                <c:pt idx="2268">
                  <c:v>0.15</c:v>
                </c:pt>
                <c:pt idx="2269">
                  <c:v>0.16</c:v>
                </c:pt>
                <c:pt idx="2270">
                  <c:v>0.17</c:v>
                </c:pt>
                <c:pt idx="2271">
                  <c:v>0.18</c:v>
                </c:pt>
                <c:pt idx="2272">
                  <c:v>0.19</c:v>
                </c:pt>
                <c:pt idx="2273">
                  <c:v>0.2</c:v>
                </c:pt>
                <c:pt idx="2274">
                  <c:v>0.21</c:v>
                </c:pt>
                <c:pt idx="2275">
                  <c:v>0.22</c:v>
                </c:pt>
                <c:pt idx="2276">
                  <c:v>0.23</c:v>
                </c:pt>
                <c:pt idx="2277">
                  <c:v>0.24</c:v>
                </c:pt>
                <c:pt idx="2278">
                  <c:v>0.25</c:v>
                </c:pt>
                <c:pt idx="2279">
                  <c:v>0.26</c:v>
                </c:pt>
                <c:pt idx="2280">
                  <c:v>0.27</c:v>
                </c:pt>
                <c:pt idx="2281">
                  <c:v>0.28000000000000003</c:v>
                </c:pt>
                <c:pt idx="2282">
                  <c:v>0.28999999999999998</c:v>
                </c:pt>
                <c:pt idx="2283">
                  <c:v>0.3</c:v>
                </c:pt>
                <c:pt idx="2284">
                  <c:v>0.31</c:v>
                </c:pt>
                <c:pt idx="2285">
                  <c:v>0.32</c:v>
                </c:pt>
                <c:pt idx="2286">
                  <c:v>0.33</c:v>
                </c:pt>
                <c:pt idx="2287">
                  <c:v>0.34</c:v>
                </c:pt>
                <c:pt idx="2288">
                  <c:v>0.35</c:v>
                </c:pt>
                <c:pt idx="2289">
                  <c:v>0.36</c:v>
                </c:pt>
                <c:pt idx="2290">
                  <c:v>0.37</c:v>
                </c:pt>
                <c:pt idx="2291">
                  <c:v>0.38</c:v>
                </c:pt>
                <c:pt idx="2292">
                  <c:v>0.39</c:v>
                </c:pt>
                <c:pt idx="2293">
                  <c:v>0.4</c:v>
                </c:pt>
                <c:pt idx="2294">
                  <c:v>0.41</c:v>
                </c:pt>
                <c:pt idx="2295">
                  <c:v>0.42</c:v>
                </c:pt>
                <c:pt idx="2296">
                  <c:v>0.43</c:v>
                </c:pt>
                <c:pt idx="2297">
                  <c:v>0.44</c:v>
                </c:pt>
                <c:pt idx="2298">
                  <c:v>0.45</c:v>
                </c:pt>
                <c:pt idx="2299">
                  <c:v>0.46</c:v>
                </c:pt>
                <c:pt idx="2300">
                  <c:v>0.47</c:v>
                </c:pt>
                <c:pt idx="2301">
                  <c:v>0.48</c:v>
                </c:pt>
                <c:pt idx="2302">
                  <c:v>0.49</c:v>
                </c:pt>
                <c:pt idx="2303">
                  <c:v>0.01</c:v>
                </c:pt>
                <c:pt idx="2304">
                  <c:v>0.02</c:v>
                </c:pt>
                <c:pt idx="2305">
                  <c:v>0.03</c:v>
                </c:pt>
                <c:pt idx="2306">
                  <c:v>0.04</c:v>
                </c:pt>
                <c:pt idx="2307">
                  <c:v>0.05</c:v>
                </c:pt>
                <c:pt idx="2308">
                  <c:v>0.06</c:v>
                </c:pt>
                <c:pt idx="2309">
                  <c:v>7.0000000000000007E-2</c:v>
                </c:pt>
                <c:pt idx="2310">
                  <c:v>0.08</c:v>
                </c:pt>
                <c:pt idx="2311">
                  <c:v>0.09</c:v>
                </c:pt>
                <c:pt idx="2312">
                  <c:v>0.1</c:v>
                </c:pt>
                <c:pt idx="2313">
                  <c:v>0.11</c:v>
                </c:pt>
                <c:pt idx="2314">
                  <c:v>0.12</c:v>
                </c:pt>
                <c:pt idx="2315">
                  <c:v>0.13</c:v>
                </c:pt>
                <c:pt idx="2316">
                  <c:v>0.14000000000000001</c:v>
                </c:pt>
                <c:pt idx="2317">
                  <c:v>0.15</c:v>
                </c:pt>
                <c:pt idx="2318">
                  <c:v>0.16</c:v>
                </c:pt>
                <c:pt idx="2319">
                  <c:v>0.17</c:v>
                </c:pt>
                <c:pt idx="2320">
                  <c:v>0.18</c:v>
                </c:pt>
                <c:pt idx="2321">
                  <c:v>0.19</c:v>
                </c:pt>
                <c:pt idx="2322">
                  <c:v>0.2</c:v>
                </c:pt>
                <c:pt idx="2323">
                  <c:v>0.21</c:v>
                </c:pt>
                <c:pt idx="2324">
                  <c:v>0.22</c:v>
                </c:pt>
                <c:pt idx="2325">
                  <c:v>0.23</c:v>
                </c:pt>
                <c:pt idx="2326">
                  <c:v>0.24</c:v>
                </c:pt>
                <c:pt idx="2327">
                  <c:v>0.25</c:v>
                </c:pt>
                <c:pt idx="2328">
                  <c:v>0.26</c:v>
                </c:pt>
                <c:pt idx="2329">
                  <c:v>0.27</c:v>
                </c:pt>
                <c:pt idx="2330">
                  <c:v>0.28000000000000003</c:v>
                </c:pt>
                <c:pt idx="2331">
                  <c:v>0.28999999999999998</c:v>
                </c:pt>
                <c:pt idx="2332">
                  <c:v>0.3</c:v>
                </c:pt>
                <c:pt idx="2333">
                  <c:v>0.31</c:v>
                </c:pt>
                <c:pt idx="2334">
                  <c:v>0.32</c:v>
                </c:pt>
                <c:pt idx="2335">
                  <c:v>0.33</c:v>
                </c:pt>
                <c:pt idx="2336">
                  <c:v>0.34</c:v>
                </c:pt>
                <c:pt idx="2337">
                  <c:v>0.35</c:v>
                </c:pt>
                <c:pt idx="2338">
                  <c:v>0.36</c:v>
                </c:pt>
                <c:pt idx="2339">
                  <c:v>0.37</c:v>
                </c:pt>
                <c:pt idx="2340">
                  <c:v>0.38</c:v>
                </c:pt>
                <c:pt idx="2341">
                  <c:v>0.39</c:v>
                </c:pt>
                <c:pt idx="2342">
                  <c:v>0.4</c:v>
                </c:pt>
                <c:pt idx="2343">
                  <c:v>0.41</c:v>
                </c:pt>
                <c:pt idx="2344">
                  <c:v>0.42</c:v>
                </c:pt>
                <c:pt idx="2345">
                  <c:v>0.43</c:v>
                </c:pt>
                <c:pt idx="2346">
                  <c:v>0.44</c:v>
                </c:pt>
                <c:pt idx="2347">
                  <c:v>0.45</c:v>
                </c:pt>
                <c:pt idx="2348">
                  <c:v>0.46</c:v>
                </c:pt>
                <c:pt idx="2349">
                  <c:v>0.47</c:v>
                </c:pt>
                <c:pt idx="2350">
                  <c:v>0.48</c:v>
                </c:pt>
                <c:pt idx="2351">
                  <c:v>0.49</c:v>
                </c:pt>
                <c:pt idx="2352">
                  <c:v>0.01</c:v>
                </c:pt>
                <c:pt idx="2353">
                  <c:v>0.02</c:v>
                </c:pt>
                <c:pt idx="2354">
                  <c:v>0.03</c:v>
                </c:pt>
                <c:pt idx="2355">
                  <c:v>0.04</c:v>
                </c:pt>
                <c:pt idx="2356">
                  <c:v>0.05</c:v>
                </c:pt>
                <c:pt idx="2357">
                  <c:v>0.06</c:v>
                </c:pt>
                <c:pt idx="2358">
                  <c:v>7.0000000000000007E-2</c:v>
                </c:pt>
                <c:pt idx="2359">
                  <c:v>0.08</c:v>
                </c:pt>
                <c:pt idx="2360">
                  <c:v>0.09</c:v>
                </c:pt>
                <c:pt idx="2361">
                  <c:v>0.1</c:v>
                </c:pt>
                <c:pt idx="2362">
                  <c:v>0.11</c:v>
                </c:pt>
                <c:pt idx="2363">
                  <c:v>0.12</c:v>
                </c:pt>
                <c:pt idx="2364">
                  <c:v>0.13</c:v>
                </c:pt>
                <c:pt idx="2365">
                  <c:v>0.14000000000000001</c:v>
                </c:pt>
                <c:pt idx="2366">
                  <c:v>0.15</c:v>
                </c:pt>
                <c:pt idx="2367">
                  <c:v>0.16</c:v>
                </c:pt>
                <c:pt idx="2368">
                  <c:v>0.17</c:v>
                </c:pt>
                <c:pt idx="2369">
                  <c:v>0.18</c:v>
                </c:pt>
                <c:pt idx="2370">
                  <c:v>0.19</c:v>
                </c:pt>
                <c:pt idx="2371">
                  <c:v>0.2</c:v>
                </c:pt>
                <c:pt idx="2372">
                  <c:v>0.21</c:v>
                </c:pt>
                <c:pt idx="2373">
                  <c:v>0.22</c:v>
                </c:pt>
                <c:pt idx="2374">
                  <c:v>0.23</c:v>
                </c:pt>
                <c:pt idx="2375">
                  <c:v>0.24</c:v>
                </c:pt>
                <c:pt idx="2376">
                  <c:v>0.25</c:v>
                </c:pt>
                <c:pt idx="2377">
                  <c:v>0.26</c:v>
                </c:pt>
                <c:pt idx="2378">
                  <c:v>0.27</c:v>
                </c:pt>
                <c:pt idx="2379">
                  <c:v>0.28000000000000003</c:v>
                </c:pt>
                <c:pt idx="2380">
                  <c:v>0.28999999999999998</c:v>
                </c:pt>
                <c:pt idx="2381">
                  <c:v>0.3</c:v>
                </c:pt>
                <c:pt idx="2382">
                  <c:v>0.31</c:v>
                </c:pt>
                <c:pt idx="2383">
                  <c:v>0.32</c:v>
                </c:pt>
                <c:pt idx="2384">
                  <c:v>0.33</c:v>
                </c:pt>
                <c:pt idx="2385">
                  <c:v>0.34</c:v>
                </c:pt>
                <c:pt idx="2386">
                  <c:v>0.35</c:v>
                </c:pt>
                <c:pt idx="2387">
                  <c:v>0.36</c:v>
                </c:pt>
                <c:pt idx="2388">
                  <c:v>0.37</c:v>
                </c:pt>
                <c:pt idx="2389">
                  <c:v>0.38</c:v>
                </c:pt>
                <c:pt idx="2390">
                  <c:v>0.39</c:v>
                </c:pt>
                <c:pt idx="2391">
                  <c:v>0.4</c:v>
                </c:pt>
                <c:pt idx="2392">
                  <c:v>0.41</c:v>
                </c:pt>
                <c:pt idx="2393">
                  <c:v>0.42</c:v>
                </c:pt>
                <c:pt idx="2394">
                  <c:v>0.43</c:v>
                </c:pt>
                <c:pt idx="2395">
                  <c:v>0.44</c:v>
                </c:pt>
                <c:pt idx="2396">
                  <c:v>0.45</c:v>
                </c:pt>
                <c:pt idx="2397">
                  <c:v>0.46</c:v>
                </c:pt>
                <c:pt idx="2398">
                  <c:v>0.47</c:v>
                </c:pt>
                <c:pt idx="2399">
                  <c:v>0.48</c:v>
                </c:pt>
                <c:pt idx="2400">
                  <c:v>0.49</c:v>
                </c:pt>
                <c:pt idx="2401">
                  <c:v>0.01</c:v>
                </c:pt>
                <c:pt idx="2402">
                  <c:v>0.02</c:v>
                </c:pt>
                <c:pt idx="2403">
                  <c:v>0.03</c:v>
                </c:pt>
                <c:pt idx="2404">
                  <c:v>0.04</c:v>
                </c:pt>
                <c:pt idx="2405">
                  <c:v>0.05</c:v>
                </c:pt>
                <c:pt idx="2406">
                  <c:v>0.06</c:v>
                </c:pt>
                <c:pt idx="2407">
                  <c:v>7.0000000000000007E-2</c:v>
                </c:pt>
                <c:pt idx="2408">
                  <c:v>0.08</c:v>
                </c:pt>
                <c:pt idx="2409">
                  <c:v>0.09</c:v>
                </c:pt>
                <c:pt idx="2410">
                  <c:v>0.1</c:v>
                </c:pt>
                <c:pt idx="2411">
                  <c:v>0.11</c:v>
                </c:pt>
                <c:pt idx="2412">
                  <c:v>0.12</c:v>
                </c:pt>
                <c:pt idx="2413">
                  <c:v>0.13</c:v>
                </c:pt>
                <c:pt idx="2414">
                  <c:v>0.14000000000000001</c:v>
                </c:pt>
                <c:pt idx="2415">
                  <c:v>0.15</c:v>
                </c:pt>
                <c:pt idx="2416">
                  <c:v>0.16</c:v>
                </c:pt>
                <c:pt idx="2417">
                  <c:v>0.17</c:v>
                </c:pt>
                <c:pt idx="2418">
                  <c:v>0.18</c:v>
                </c:pt>
                <c:pt idx="2419">
                  <c:v>0.19</c:v>
                </c:pt>
                <c:pt idx="2420">
                  <c:v>0.2</c:v>
                </c:pt>
                <c:pt idx="2421">
                  <c:v>0.21</c:v>
                </c:pt>
                <c:pt idx="2422">
                  <c:v>0.22</c:v>
                </c:pt>
                <c:pt idx="2423">
                  <c:v>0.23</c:v>
                </c:pt>
                <c:pt idx="2424">
                  <c:v>0.24</c:v>
                </c:pt>
                <c:pt idx="2425">
                  <c:v>0.25</c:v>
                </c:pt>
                <c:pt idx="2426">
                  <c:v>0.26</c:v>
                </c:pt>
                <c:pt idx="2427">
                  <c:v>0.27</c:v>
                </c:pt>
                <c:pt idx="2428">
                  <c:v>0.28000000000000003</c:v>
                </c:pt>
                <c:pt idx="2429">
                  <c:v>0.28999999999999998</c:v>
                </c:pt>
                <c:pt idx="2430">
                  <c:v>0.3</c:v>
                </c:pt>
                <c:pt idx="2431">
                  <c:v>0.31</c:v>
                </c:pt>
                <c:pt idx="2432">
                  <c:v>0.32</c:v>
                </c:pt>
                <c:pt idx="2433">
                  <c:v>0.33</c:v>
                </c:pt>
                <c:pt idx="2434">
                  <c:v>0.34</c:v>
                </c:pt>
                <c:pt idx="2435">
                  <c:v>0.35</c:v>
                </c:pt>
                <c:pt idx="2436">
                  <c:v>0.36</c:v>
                </c:pt>
                <c:pt idx="2437">
                  <c:v>0.37</c:v>
                </c:pt>
                <c:pt idx="2438">
                  <c:v>0.38</c:v>
                </c:pt>
                <c:pt idx="2439">
                  <c:v>0.39</c:v>
                </c:pt>
                <c:pt idx="2440">
                  <c:v>0.4</c:v>
                </c:pt>
                <c:pt idx="2441">
                  <c:v>0.41</c:v>
                </c:pt>
                <c:pt idx="2442">
                  <c:v>0.42</c:v>
                </c:pt>
                <c:pt idx="2443">
                  <c:v>0.43</c:v>
                </c:pt>
                <c:pt idx="2444">
                  <c:v>0.44</c:v>
                </c:pt>
                <c:pt idx="2445">
                  <c:v>0.45</c:v>
                </c:pt>
                <c:pt idx="2446">
                  <c:v>0.46</c:v>
                </c:pt>
                <c:pt idx="2447">
                  <c:v>0.47</c:v>
                </c:pt>
                <c:pt idx="2448">
                  <c:v>0.48</c:v>
                </c:pt>
                <c:pt idx="2449">
                  <c:v>0.49</c:v>
                </c:pt>
                <c:pt idx="2450">
                  <c:v>0.01</c:v>
                </c:pt>
                <c:pt idx="2451">
                  <c:v>0.02</c:v>
                </c:pt>
                <c:pt idx="2452">
                  <c:v>0.03</c:v>
                </c:pt>
                <c:pt idx="2453">
                  <c:v>0.04</c:v>
                </c:pt>
                <c:pt idx="2454">
                  <c:v>0.05</c:v>
                </c:pt>
                <c:pt idx="2455">
                  <c:v>0.06</c:v>
                </c:pt>
                <c:pt idx="2456">
                  <c:v>7.0000000000000007E-2</c:v>
                </c:pt>
                <c:pt idx="2457">
                  <c:v>0.08</c:v>
                </c:pt>
                <c:pt idx="2458">
                  <c:v>0.09</c:v>
                </c:pt>
                <c:pt idx="2459">
                  <c:v>0.1</c:v>
                </c:pt>
                <c:pt idx="2460">
                  <c:v>0.11</c:v>
                </c:pt>
                <c:pt idx="2461">
                  <c:v>0.12</c:v>
                </c:pt>
                <c:pt idx="2462">
                  <c:v>0.13</c:v>
                </c:pt>
                <c:pt idx="2463">
                  <c:v>0.14000000000000001</c:v>
                </c:pt>
                <c:pt idx="2464">
                  <c:v>0.15</c:v>
                </c:pt>
                <c:pt idx="2465">
                  <c:v>0.16</c:v>
                </c:pt>
                <c:pt idx="2466">
                  <c:v>0.17</c:v>
                </c:pt>
                <c:pt idx="2467">
                  <c:v>0.18</c:v>
                </c:pt>
                <c:pt idx="2468">
                  <c:v>0.19</c:v>
                </c:pt>
                <c:pt idx="2469">
                  <c:v>0.2</c:v>
                </c:pt>
                <c:pt idx="2470">
                  <c:v>0.21</c:v>
                </c:pt>
                <c:pt idx="2471">
                  <c:v>0.22</c:v>
                </c:pt>
                <c:pt idx="2472">
                  <c:v>0.23</c:v>
                </c:pt>
                <c:pt idx="2473">
                  <c:v>0.24</c:v>
                </c:pt>
                <c:pt idx="2474">
                  <c:v>0.25</c:v>
                </c:pt>
                <c:pt idx="2475">
                  <c:v>0.26</c:v>
                </c:pt>
                <c:pt idx="2476">
                  <c:v>0.27</c:v>
                </c:pt>
                <c:pt idx="2477">
                  <c:v>0.28000000000000003</c:v>
                </c:pt>
                <c:pt idx="2478">
                  <c:v>0.28999999999999998</c:v>
                </c:pt>
                <c:pt idx="2479">
                  <c:v>0.3</c:v>
                </c:pt>
                <c:pt idx="2480">
                  <c:v>0.31</c:v>
                </c:pt>
                <c:pt idx="2481">
                  <c:v>0.32</c:v>
                </c:pt>
                <c:pt idx="2482">
                  <c:v>0.33</c:v>
                </c:pt>
                <c:pt idx="2483">
                  <c:v>0.34</c:v>
                </c:pt>
                <c:pt idx="2484">
                  <c:v>0.35</c:v>
                </c:pt>
                <c:pt idx="2485">
                  <c:v>0.36</c:v>
                </c:pt>
                <c:pt idx="2486">
                  <c:v>0.37</c:v>
                </c:pt>
                <c:pt idx="2487">
                  <c:v>0.38</c:v>
                </c:pt>
                <c:pt idx="2488">
                  <c:v>0.39</c:v>
                </c:pt>
                <c:pt idx="2489">
                  <c:v>0.4</c:v>
                </c:pt>
                <c:pt idx="2490">
                  <c:v>0.41</c:v>
                </c:pt>
                <c:pt idx="2491">
                  <c:v>0.42</c:v>
                </c:pt>
                <c:pt idx="2492">
                  <c:v>0.43</c:v>
                </c:pt>
                <c:pt idx="2493">
                  <c:v>0.44</c:v>
                </c:pt>
                <c:pt idx="2494">
                  <c:v>0.45</c:v>
                </c:pt>
                <c:pt idx="2495">
                  <c:v>0.46</c:v>
                </c:pt>
                <c:pt idx="2496">
                  <c:v>0.47</c:v>
                </c:pt>
                <c:pt idx="2497">
                  <c:v>0.48</c:v>
                </c:pt>
                <c:pt idx="2498">
                  <c:v>0.49</c:v>
                </c:pt>
                <c:pt idx="2499">
                  <c:v>0.01</c:v>
                </c:pt>
                <c:pt idx="2500">
                  <c:v>0.02</c:v>
                </c:pt>
                <c:pt idx="2501">
                  <c:v>0.03</c:v>
                </c:pt>
                <c:pt idx="2502">
                  <c:v>0.04</c:v>
                </c:pt>
                <c:pt idx="2503">
                  <c:v>0.05</c:v>
                </c:pt>
                <c:pt idx="2504">
                  <c:v>0.06</c:v>
                </c:pt>
                <c:pt idx="2505">
                  <c:v>7.0000000000000007E-2</c:v>
                </c:pt>
                <c:pt idx="2506">
                  <c:v>0.08</c:v>
                </c:pt>
                <c:pt idx="2507">
                  <c:v>0.09</c:v>
                </c:pt>
                <c:pt idx="2508">
                  <c:v>0.1</c:v>
                </c:pt>
                <c:pt idx="2509">
                  <c:v>0.11</c:v>
                </c:pt>
                <c:pt idx="2510">
                  <c:v>0.12</c:v>
                </c:pt>
                <c:pt idx="2511">
                  <c:v>0.13</c:v>
                </c:pt>
                <c:pt idx="2512">
                  <c:v>0.14000000000000001</c:v>
                </c:pt>
                <c:pt idx="2513">
                  <c:v>0.15</c:v>
                </c:pt>
                <c:pt idx="2514">
                  <c:v>0.16</c:v>
                </c:pt>
                <c:pt idx="2515">
                  <c:v>0.17</c:v>
                </c:pt>
                <c:pt idx="2516">
                  <c:v>0.18</c:v>
                </c:pt>
                <c:pt idx="2517">
                  <c:v>0.19</c:v>
                </c:pt>
                <c:pt idx="2518">
                  <c:v>0.2</c:v>
                </c:pt>
                <c:pt idx="2519">
                  <c:v>0.21</c:v>
                </c:pt>
                <c:pt idx="2520">
                  <c:v>0.22</c:v>
                </c:pt>
                <c:pt idx="2521">
                  <c:v>0.23</c:v>
                </c:pt>
                <c:pt idx="2522">
                  <c:v>0.24</c:v>
                </c:pt>
                <c:pt idx="2523">
                  <c:v>0.25</c:v>
                </c:pt>
                <c:pt idx="2524">
                  <c:v>0.26</c:v>
                </c:pt>
                <c:pt idx="2525">
                  <c:v>0.27</c:v>
                </c:pt>
                <c:pt idx="2526">
                  <c:v>0.28000000000000003</c:v>
                </c:pt>
                <c:pt idx="2527">
                  <c:v>0.28999999999999998</c:v>
                </c:pt>
                <c:pt idx="2528">
                  <c:v>0.3</c:v>
                </c:pt>
                <c:pt idx="2529">
                  <c:v>0.31</c:v>
                </c:pt>
                <c:pt idx="2530">
                  <c:v>0.32</c:v>
                </c:pt>
                <c:pt idx="2531">
                  <c:v>0.33</c:v>
                </c:pt>
                <c:pt idx="2532">
                  <c:v>0.34</c:v>
                </c:pt>
                <c:pt idx="2533">
                  <c:v>0.35</c:v>
                </c:pt>
                <c:pt idx="2534">
                  <c:v>0.36</c:v>
                </c:pt>
                <c:pt idx="2535">
                  <c:v>0.37</c:v>
                </c:pt>
                <c:pt idx="2536">
                  <c:v>0.38</c:v>
                </c:pt>
                <c:pt idx="2537">
                  <c:v>0.39</c:v>
                </c:pt>
                <c:pt idx="2538">
                  <c:v>0.4</c:v>
                </c:pt>
                <c:pt idx="2539">
                  <c:v>0.41</c:v>
                </c:pt>
                <c:pt idx="2540">
                  <c:v>0.42</c:v>
                </c:pt>
                <c:pt idx="2541">
                  <c:v>0.43</c:v>
                </c:pt>
                <c:pt idx="2542">
                  <c:v>0.44</c:v>
                </c:pt>
                <c:pt idx="2543">
                  <c:v>0.45</c:v>
                </c:pt>
                <c:pt idx="2544">
                  <c:v>0.46</c:v>
                </c:pt>
                <c:pt idx="2545">
                  <c:v>0.47</c:v>
                </c:pt>
                <c:pt idx="2546">
                  <c:v>0.48</c:v>
                </c:pt>
                <c:pt idx="2547">
                  <c:v>0.49</c:v>
                </c:pt>
                <c:pt idx="2548">
                  <c:v>0.01</c:v>
                </c:pt>
                <c:pt idx="2549">
                  <c:v>0.02</c:v>
                </c:pt>
                <c:pt idx="2550">
                  <c:v>0.03</c:v>
                </c:pt>
                <c:pt idx="2551">
                  <c:v>0.04</c:v>
                </c:pt>
                <c:pt idx="2552">
                  <c:v>0.05</c:v>
                </c:pt>
                <c:pt idx="2553">
                  <c:v>0.06</c:v>
                </c:pt>
                <c:pt idx="2554">
                  <c:v>7.0000000000000007E-2</c:v>
                </c:pt>
                <c:pt idx="2555">
                  <c:v>0.08</c:v>
                </c:pt>
                <c:pt idx="2556">
                  <c:v>0.09</c:v>
                </c:pt>
                <c:pt idx="2557">
                  <c:v>0.1</c:v>
                </c:pt>
                <c:pt idx="2558">
                  <c:v>0.11</c:v>
                </c:pt>
                <c:pt idx="2559">
                  <c:v>0.12</c:v>
                </c:pt>
                <c:pt idx="2560">
                  <c:v>0.13</c:v>
                </c:pt>
                <c:pt idx="2561">
                  <c:v>0.14000000000000001</c:v>
                </c:pt>
                <c:pt idx="2562">
                  <c:v>0.15</c:v>
                </c:pt>
                <c:pt idx="2563">
                  <c:v>0.16</c:v>
                </c:pt>
                <c:pt idx="2564">
                  <c:v>0.17</c:v>
                </c:pt>
                <c:pt idx="2565">
                  <c:v>0.18</c:v>
                </c:pt>
                <c:pt idx="2566">
                  <c:v>0.19</c:v>
                </c:pt>
                <c:pt idx="2567">
                  <c:v>0.2</c:v>
                </c:pt>
                <c:pt idx="2568">
                  <c:v>0.21</c:v>
                </c:pt>
                <c:pt idx="2569">
                  <c:v>0.22</c:v>
                </c:pt>
                <c:pt idx="2570">
                  <c:v>0.23</c:v>
                </c:pt>
                <c:pt idx="2571">
                  <c:v>0.24</c:v>
                </c:pt>
                <c:pt idx="2572">
                  <c:v>0.25</c:v>
                </c:pt>
                <c:pt idx="2573">
                  <c:v>0.26</c:v>
                </c:pt>
                <c:pt idx="2574">
                  <c:v>0.27</c:v>
                </c:pt>
                <c:pt idx="2575">
                  <c:v>0.28000000000000003</c:v>
                </c:pt>
                <c:pt idx="2576">
                  <c:v>0.28999999999999998</c:v>
                </c:pt>
                <c:pt idx="2577">
                  <c:v>0.3</c:v>
                </c:pt>
                <c:pt idx="2578">
                  <c:v>0.31</c:v>
                </c:pt>
                <c:pt idx="2579">
                  <c:v>0.32</c:v>
                </c:pt>
                <c:pt idx="2580">
                  <c:v>0.33</c:v>
                </c:pt>
                <c:pt idx="2581">
                  <c:v>0.34</c:v>
                </c:pt>
                <c:pt idx="2582">
                  <c:v>0.35</c:v>
                </c:pt>
                <c:pt idx="2583">
                  <c:v>0.36</c:v>
                </c:pt>
                <c:pt idx="2584">
                  <c:v>0.37</c:v>
                </c:pt>
                <c:pt idx="2585">
                  <c:v>0.38</c:v>
                </c:pt>
                <c:pt idx="2586">
                  <c:v>0.39</c:v>
                </c:pt>
                <c:pt idx="2587">
                  <c:v>0.4</c:v>
                </c:pt>
                <c:pt idx="2588">
                  <c:v>0.41</c:v>
                </c:pt>
                <c:pt idx="2589">
                  <c:v>0.42</c:v>
                </c:pt>
                <c:pt idx="2590">
                  <c:v>0.43</c:v>
                </c:pt>
                <c:pt idx="2591">
                  <c:v>0.44</c:v>
                </c:pt>
                <c:pt idx="2592">
                  <c:v>0.45</c:v>
                </c:pt>
                <c:pt idx="2593">
                  <c:v>0.46</c:v>
                </c:pt>
                <c:pt idx="2594">
                  <c:v>0.47</c:v>
                </c:pt>
                <c:pt idx="2595">
                  <c:v>0.48</c:v>
                </c:pt>
                <c:pt idx="2596">
                  <c:v>0.49</c:v>
                </c:pt>
                <c:pt idx="2597">
                  <c:v>0.01</c:v>
                </c:pt>
                <c:pt idx="2598">
                  <c:v>0.02</c:v>
                </c:pt>
                <c:pt idx="2599">
                  <c:v>0.03</c:v>
                </c:pt>
                <c:pt idx="2600">
                  <c:v>0.04</c:v>
                </c:pt>
                <c:pt idx="2601">
                  <c:v>0.05</c:v>
                </c:pt>
                <c:pt idx="2602">
                  <c:v>0.06</c:v>
                </c:pt>
                <c:pt idx="2603">
                  <c:v>7.0000000000000007E-2</c:v>
                </c:pt>
                <c:pt idx="2604">
                  <c:v>0.08</c:v>
                </c:pt>
                <c:pt idx="2605">
                  <c:v>0.09</c:v>
                </c:pt>
                <c:pt idx="2606">
                  <c:v>0.1</c:v>
                </c:pt>
                <c:pt idx="2607">
                  <c:v>0.11</c:v>
                </c:pt>
                <c:pt idx="2608">
                  <c:v>0.12</c:v>
                </c:pt>
                <c:pt idx="2609">
                  <c:v>0.13</c:v>
                </c:pt>
                <c:pt idx="2610">
                  <c:v>0.14000000000000001</c:v>
                </c:pt>
                <c:pt idx="2611">
                  <c:v>0.15</c:v>
                </c:pt>
                <c:pt idx="2612">
                  <c:v>0.16</c:v>
                </c:pt>
                <c:pt idx="2613">
                  <c:v>0.17</c:v>
                </c:pt>
                <c:pt idx="2614">
                  <c:v>0.18</c:v>
                </c:pt>
                <c:pt idx="2615">
                  <c:v>0.19</c:v>
                </c:pt>
                <c:pt idx="2616">
                  <c:v>0.2</c:v>
                </c:pt>
                <c:pt idx="2617">
                  <c:v>0.21</c:v>
                </c:pt>
                <c:pt idx="2618">
                  <c:v>0.22</c:v>
                </c:pt>
                <c:pt idx="2619">
                  <c:v>0.23</c:v>
                </c:pt>
                <c:pt idx="2620">
                  <c:v>0.24</c:v>
                </c:pt>
                <c:pt idx="2621">
                  <c:v>0.25</c:v>
                </c:pt>
                <c:pt idx="2622">
                  <c:v>0.26</c:v>
                </c:pt>
                <c:pt idx="2623">
                  <c:v>0.27</c:v>
                </c:pt>
                <c:pt idx="2624">
                  <c:v>0.28000000000000003</c:v>
                </c:pt>
                <c:pt idx="2625">
                  <c:v>0.28999999999999998</c:v>
                </c:pt>
                <c:pt idx="2626">
                  <c:v>0.3</c:v>
                </c:pt>
                <c:pt idx="2627">
                  <c:v>0.31</c:v>
                </c:pt>
                <c:pt idx="2628">
                  <c:v>0.32</c:v>
                </c:pt>
                <c:pt idx="2629">
                  <c:v>0.33</c:v>
                </c:pt>
                <c:pt idx="2630">
                  <c:v>0.34</c:v>
                </c:pt>
                <c:pt idx="2631">
                  <c:v>0.35</c:v>
                </c:pt>
                <c:pt idx="2632">
                  <c:v>0.36</c:v>
                </c:pt>
                <c:pt idx="2633">
                  <c:v>0.37</c:v>
                </c:pt>
                <c:pt idx="2634">
                  <c:v>0.38</c:v>
                </c:pt>
                <c:pt idx="2635">
                  <c:v>0.39</c:v>
                </c:pt>
                <c:pt idx="2636">
                  <c:v>0.4</c:v>
                </c:pt>
                <c:pt idx="2637">
                  <c:v>0.41</c:v>
                </c:pt>
                <c:pt idx="2638">
                  <c:v>0.42</c:v>
                </c:pt>
                <c:pt idx="2639">
                  <c:v>0.43</c:v>
                </c:pt>
                <c:pt idx="2640">
                  <c:v>0.44</c:v>
                </c:pt>
                <c:pt idx="2641">
                  <c:v>0.45</c:v>
                </c:pt>
                <c:pt idx="2642">
                  <c:v>0.46</c:v>
                </c:pt>
                <c:pt idx="2643">
                  <c:v>0.47</c:v>
                </c:pt>
                <c:pt idx="2644">
                  <c:v>0.48</c:v>
                </c:pt>
                <c:pt idx="2645">
                  <c:v>0.49</c:v>
                </c:pt>
                <c:pt idx="2646">
                  <c:v>0.01</c:v>
                </c:pt>
                <c:pt idx="2647">
                  <c:v>0.02</c:v>
                </c:pt>
                <c:pt idx="2648">
                  <c:v>0.03</c:v>
                </c:pt>
                <c:pt idx="2649">
                  <c:v>0.04</c:v>
                </c:pt>
                <c:pt idx="2650">
                  <c:v>0.05</c:v>
                </c:pt>
                <c:pt idx="2651">
                  <c:v>0.06</c:v>
                </c:pt>
                <c:pt idx="2652">
                  <c:v>7.0000000000000007E-2</c:v>
                </c:pt>
                <c:pt idx="2653">
                  <c:v>0.08</c:v>
                </c:pt>
                <c:pt idx="2654">
                  <c:v>0.09</c:v>
                </c:pt>
                <c:pt idx="2655">
                  <c:v>0.1</c:v>
                </c:pt>
                <c:pt idx="2656">
                  <c:v>0.11</c:v>
                </c:pt>
                <c:pt idx="2657">
                  <c:v>0.12</c:v>
                </c:pt>
                <c:pt idx="2658">
                  <c:v>0.13</c:v>
                </c:pt>
                <c:pt idx="2659">
                  <c:v>0.14000000000000001</c:v>
                </c:pt>
                <c:pt idx="2660">
                  <c:v>0.15</c:v>
                </c:pt>
                <c:pt idx="2661">
                  <c:v>0.16</c:v>
                </c:pt>
                <c:pt idx="2662">
                  <c:v>0.17</c:v>
                </c:pt>
                <c:pt idx="2663">
                  <c:v>0.18</c:v>
                </c:pt>
                <c:pt idx="2664">
                  <c:v>0.19</c:v>
                </c:pt>
                <c:pt idx="2665">
                  <c:v>0.2</c:v>
                </c:pt>
                <c:pt idx="2666">
                  <c:v>0.21</c:v>
                </c:pt>
                <c:pt idx="2667">
                  <c:v>0.22</c:v>
                </c:pt>
                <c:pt idx="2668">
                  <c:v>0.23</c:v>
                </c:pt>
                <c:pt idx="2669">
                  <c:v>0.24</c:v>
                </c:pt>
                <c:pt idx="2670">
                  <c:v>0.25</c:v>
                </c:pt>
                <c:pt idx="2671">
                  <c:v>0.26</c:v>
                </c:pt>
                <c:pt idx="2672">
                  <c:v>0.27</c:v>
                </c:pt>
                <c:pt idx="2673">
                  <c:v>0.28000000000000003</c:v>
                </c:pt>
                <c:pt idx="2674">
                  <c:v>0.28999999999999998</c:v>
                </c:pt>
                <c:pt idx="2675">
                  <c:v>0.3</c:v>
                </c:pt>
                <c:pt idx="2676">
                  <c:v>0.31</c:v>
                </c:pt>
                <c:pt idx="2677">
                  <c:v>0.32</c:v>
                </c:pt>
                <c:pt idx="2678">
                  <c:v>0.33</c:v>
                </c:pt>
                <c:pt idx="2679">
                  <c:v>0.34</c:v>
                </c:pt>
                <c:pt idx="2680">
                  <c:v>0.35</c:v>
                </c:pt>
                <c:pt idx="2681">
                  <c:v>0.36</c:v>
                </c:pt>
                <c:pt idx="2682">
                  <c:v>0.37</c:v>
                </c:pt>
                <c:pt idx="2683">
                  <c:v>0.38</c:v>
                </c:pt>
                <c:pt idx="2684">
                  <c:v>0.39</c:v>
                </c:pt>
                <c:pt idx="2685">
                  <c:v>0.4</c:v>
                </c:pt>
                <c:pt idx="2686">
                  <c:v>0.41</c:v>
                </c:pt>
                <c:pt idx="2687">
                  <c:v>0.42</c:v>
                </c:pt>
                <c:pt idx="2688">
                  <c:v>0.43</c:v>
                </c:pt>
                <c:pt idx="2689">
                  <c:v>0.44</c:v>
                </c:pt>
                <c:pt idx="2690">
                  <c:v>0.45</c:v>
                </c:pt>
                <c:pt idx="2691">
                  <c:v>0.46</c:v>
                </c:pt>
                <c:pt idx="2692">
                  <c:v>0.47</c:v>
                </c:pt>
                <c:pt idx="2693">
                  <c:v>0.48</c:v>
                </c:pt>
                <c:pt idx="2694">
                  <c:v>0.49</c:v>
                </c:pt>
                <c:pt idx="2695">
                  <c:v>0.01</c:v>
                </c:pt>
                <c:pt idx="2696">
                  <c:v>0.02</c:v>
                </c:pt>
                <c:pt idx="2697">
                  <c:v>0.03</c:v>
                </c:pt>
                <c:pt idx="2698">
                  <c:v>0.04</c:v>
                </c:pt>
                <c:pt idx="2699">
                  <c:v>0.05</c:v>
                </c:pt>
                <c:pt idx="2700">
                  <c:v>0.06</c:v>
                </c:pt>
                <c:pt idx="2701">
                  <c:v>7.0000000000000007E-2</c:v>
                </c:pt>
                <c:pt idx="2702">
                  <c:v>0.08</c:v>
                </c:pt>
                <c:pt idx="2703">
                  <c:v>0.09</c:v>
                </c:pt>
                <c:pt idx="2704">
                  <c:v>0.1</c:v>
                </c:pt>
                <c:pt idx="2705">
                  <c:v>0.11</c:v>
                </c:pt>
                <c:pt idx="2706">
                  <c:v>0.12</c:v>
                </c:pt>
                <c:pt idx="2707">
                  <c:v>0.13</c:v>
                </c:pt>
                <c:pt idx="2708">
                  <c:v>0.14000000000000001</c:v>
                </c:pt>
                <c:pt idx="2709">
                  <c:v>0.15</c:v>
                </c:pt>
                <c:pt idx="2710">
                  <c:v>0.16</c:v>
                </c:pt>
                <c:pt idx="2711">
                  <c:v>0.17</c:v>
                </c:pt>
                <c:pt idx="2712">
                  <c:v>0.18</c:v>
                </c:pt>
                <c:pt idx="2713">
                  <c:v>0.19</c:v>
                </c:pt>
                <c:pt idx="2714">
                  <c:v>0.2</c:v>
                </c:pt>
                <c:pt idx="2715">
                  <c:v>0.21</c:v>
                </c:pt>
                <c:pt idx="2716">
                  <c:v>0.22</c:v>
                </c:pt>
                <c:pt idx="2717">
                  <c:v>0.23</c:v>
                </c:pt>
                <c:pt idx="2718">
                  <c:v>0.24</c:v>
                </c:pt>
                <c:pt idx="2719">
                  <c:v>0.25</c:v>
                </c:pt>
                <c:pt idx="2720">
                  <c:v>0.26</c:v>
                </c:pt>
                <c:pt idx="2721">
                  <c:v>0.27</c:v>
                </c:pt>
                <c:pt idx="2722">
                  <c:v>0.28000000000000003</c:v>
                </c:pt>
                <c:pt idx="2723">
                  <c:v>0.28999999999999998</c:v>
                </c:pt>
                <c:pt idx="2724">
                  <c:v>0.3</c:v>
                </c:pt>
                <c:pt idx="2725">
                  <c:v>0.31</c:v>
                </c:pt>
                <c:pt idx="2726">
                  <c:v>0.32</c:v>
                </c:pt>
                <c:pt idx="2727">
                  <c:v>0.33</c:v>
                </c:pt>
                <c:pt idx="2728">
                  <c:v>0.34</c:v>
                </c:pt>
                <c:pt idx="2729">
                  <c:v>0.35</c:v>
                </c:pt>
                <c:pt idx="2730">
                  <c:v>0.36</c:v>
                </c:pt>
                <c:pt idx="2731">
                  <c:v>0.37</c:v>
                </c:pt>
                <c:pt idx="2732">
                  <c:v>0.38</c:v>
                </c:pt>
                <c:pt idx="2733">
                  <c:v>0.39</c:v>
                </c:pt>
                <c:pt idx="2734">
                  <c:v>0.4</c:v>
                </c:pt>
                <c:pt idx="2735">
                  <c:v>0.41</c:v>
                </c:pt>
                <c:pt idx="2736">
                  <c:v>0.42</c:v>
                </c:pt>
                <c:pt idx="2737">
                  <c:v>0.43</c:v>
                </c:pt>
                <c:pt idx="2738">
                  <c:v>0.44</c:v>
                </c:pt>
                <c:pt idx="2739">
                  <c:v>0.45</c:v>
                </c:pt>
                <c:pt idx="2740">
                  <c:v>0.46</c:v>
                </c:pt>
                <c:pt idx="2741">
                  <c:v>0.47</c:v>
                </c:pt>
                <c:pt idx="2742">
                  <c:v>0.48</c:v>
                </c:pt>
                <c:pt idx="2743">
                  <c:v>0.49</c:v>
                </c:pt>
                <c:pt idx="2744">
                  <c:v>0.01</c:v>
                </c:pt>
                <c:pt idx="2745">
                  <c:v>0.02</c:v>
                </c:pt>
                <c:pt idx="2746">
                  <c:v>0.03</c:v>
                </c:pt>
                <c:pt idx="2747">
                  <c:v>0.04</c:v>
                </c:pt>
                <c:pt idx="2748">
                  <c:v>0.05</c:v>
                </c:pt>
                <c:pt idx="2749">
                  <c:v>0.06</c:v>
                </c:pt>
                <c:pt idx="2750">
                  <c:v>7.0000000000000007E-2</c:v>
                </c:pt>
                <c:pt idx="2751">
                  <c:v>0.08</c:v>
                </c:pt>
                <c:pt idx="2752">
                  <c:v>0.09</c:v>
                </c:pt>
                <c:pt idx="2753">
                  <c:v>0.1</c:v>
                </c:pt>
                <c:pt idx="2754">
                  <c:v>0.11</c:v>
                </c:pt>
                <c:pt idx="2755">
                  <c:v>0.12</c:v>
                </c:pt>
                <c:pt idx="2756">
                  <c:v>0.13</c:v>
                </c:pt>
                <c:pt idx="2757">
                  <c:v>0.14000000000000001</c:v>
                </c:pt>
                <c:pt idx="2758">
                  <c:v>0.15</c:v>
                </c:pt>
                <c:pt idx="2759">
                  <c:v>0.16</c:v>
                </c:pt>
                <c:pt idx="2760">
                  <c:v>0.17</c:v>
                </c:pt>
                <c:pt idx="2761">
                  <c:v>0.18</c:v>
                </c:pt>
                <c:pt idx="2762">
                  <c:v>0.19</c:v>
                </c:pt>
                <c:pt idx="2763">
                  <c:v>0.2</c:v>
                </c:pt>
                <c:pt idx="2764">
                  <c:v>0.21</c:v>
                </c:pt>
                <c:pt idx="2765">
                  <c:v>0.22</c:v>
                </c:pt>
                <c:pt idx="2766">
                  <c:v>0.23</c:v>
                </c:pt>
                <c:pt idx="2767">
                  <c:v>0.24</c:v>
                </c:pt>
                <c:pt idx="2768">
                  <c:v>0.25</c:v>
                </c:pt>
                <c:pt idx="2769">
                  <c:v>0.26</c:v>
                </c:pt>
                <c:pt idx="2770">
                  <c:v>0.27</c:v>
                </c:pt>
                <c:pt idx="2771">
                  <c:v>0.28000000000000003</c:v>
                </c:pt>
                <c:pt idx="2772">
                  <c:v>0.28999999999999998</c:v>
                </c:pt>
                <c:pt idx="2773">
                  <c:v>0.3</c:v>
                </c:pt>
                <c:pt idx="2774">
                  <c:v>0.31</c:v>
                </c:pt>
                <c:pt idx="2775">
                  <c:v>0.32</c:v>
                </c:pt>
                <c:pt idx="2776">
                  <c:v>0.33</c:v>
                </c:pt>
                <c:pt idx="2777">
                  <c:v>0.34</c:v>
                </c:pt>
                <c:pt idx="2778">
                  <c:v>0.35</c:v>
                </c:pt>
                <c:pt idx="2779">
                  <c:v>0.36</c:v>
                </c:pt>
                <c:pt idx="2780">
                  <c:v>0.37</c:v>
                </c:pt>
                <c:pt idx="2781">
                  <c:v>0.38</c:v>
                </c:pt>
                <c:pt idx="2782">
                  <c:v>0.39</c:v>
                </c:pt>
                <c:pt idx="2783">
                  <c:v>0.4</c:v>
                </c:pt>
                <c:pt idx="2784">
                  <c:v>0.41</c:v>
                </c:pt>
                <c:pt idx="2785">
                  <c:v>0.42</c:v>
                </c:pt>
                <c:pt idx="2786">
                  <c:v>0.43</c:v>
                </c:pt>
                <c:pt idx="2787">
                  <c:v>0.44</c:v>
                </c:pt>
                <c:pt idx="2788">
                  <c:v>0.45</c:v>
                </c:pt>
                <c:pt idx="2789">
                  <c:v>0.46</c:v>
                </c:pt>
                <c:pt idx="2790">
                  <c:v>0.47</c:v>
                </c:pt>
                <c:pt idx="2791">
                  <c:v>0.48</c:v>
                </c:pt>
                <c:pt idx="2792">
                  <c:v>0.49</c:v>
                </c:pt>
                <c:pt idx="2793">
                  <c:v>0.01</c:v>
                </c:pt>
                <c:pt idx="2794">
                  <c:v>0.02</c:v>
                </c:pt>
                <c:pt idx="2795">
                  <c:v>0.03</c:v>
                </c:pt>
                <c:pt idx="2796">
                  <c:v>0.04</c:v>
                </c:pt>
                <c:pt idx="2797">
                  <c:v>0.05</c:v>
                </c:pt>
                <c:pt idx="2798">
                  <c:v>0.06</c:v>
                </c:pt>
                <c:pt idx="2799">
                  <c:v>7.0000000000000007E-2</c:v>
                </c:pt>
                <c:pt idx="2800">
                  <c:v>0.08</c:v>
                </c:pt>
                <c:pt idx="2801">
                  <c:v>0.09</c:v>
                </c:pt>
                <c:pt idx="2802">
                  <c:v>0.1</c:v>
                </c:pt>
                <c:pt idx="2803">
                  <c:v>0.11</c:v>
                </c:pt>
                <c:pt idx="2804">
                  <c:v>0.12</c:v>
                </c:pt>
                <c:pt idx="2805">
                  <c:v>0.13</c:v>
                </c:pt>
                <c:pt idx="2806">
                  <c:v>0.14000000000000001</c:v>
                </c:pt>
                <c:pt idx="2807">
                  <c:v>0.15</c:v>
                </c:pt>
                <c:pt idx="2808">
                  <c:v>0.16</c:v>
                </c:pt>
                <c:pt idx="2809">
                  <c:v>0.17</c:v>
                </c:pt>
                <c:pt idx="2810">
                  <c:v>0.18</c:v>
                </c:pt>
                <c:pt idx="2811">
                  <c:v>0.19</c:v>
                </c:pt>
                <c:pt idx="2812">
                  <c:v>0.2</c:v>
                </c:pt>
                <c:pt idx="2813">
                  <c:v>0.21</c:v>
                </c:pt>
                <c:pt idx="2814">
                  <c:v>0.22</c:v>
                </c:pt>
                <c:pt idx="2815">
                  <c:v>0.23</c:v>
                </c:pt>
                <c:pt idx="2816">
                  <c:v>0.24</c:v>
                </c:pt>
                <c:pt idx="2817">
                  <c:v>0.25</c:v>
                </c:pt>
                <c:pt idx="2818">
                  <c:v>0.26</c:v>
                </c:pt>
                <c:pt idx="2819">
                  <c:v>0.27</c:v>
                </c:pt>
                <c:pt idx="2820">
                  <c:v>0.28000000000000003</c:v>
                </c:pt>
                <c:pt idx="2821">
                  <c:v>0.28999999999999998</c:v>
                </c:pt>
                <c:pt idx="2822">
                  <c:v>0.3</c:v>
                </c:pt>
                <c:pt idx="2823">
                  <c:v>0.31</c:v>
                </c:pt>
                <c:pt idx="2824">
                  <c:v>0.32</c:v>
                </c:pt>
                <c:pt idx="2825">
                  <c:v>0.33</c:v>
                </c:pt>
                <c:pt idx="2826">
                  <c:v>0.34</c:v>
                </c:pt>
                <c:pt idx="2827">
                  <c:v>0.35</c:v>
                </c:pt>
                <c:pt idx="2828">
                  <c:v>0.36</c:v>
                </c:pt>
                <c:pt idx="2829">
                  <c:v>0.37</c:v>
                </c:pt>
                <c:pt idx="2830">
                  <c:v>0.38</c:v>
                </c:pt>
                <c:pt idx="2831">
                  <c:v>0.39</c:v>
                </c:pt>
                <c:pt idx="2832">
                  <c:v>0.4</c:v>
                </c:pt>
                <c:pt idx="2833">
                  <c:v>0.41</c:v>
                </c:pt>
                <c:pt idx="2834">
                  <c:v>0.42</c:v>
                </c:pt>
                <c:pt idx="2835">
                  <c:v>0.43</c:v>
                </c:pt>
                <c:pt idx="2836">
                  <c:v>0.44</c:v>
                </c:pt>
                <c:pt idx="2837">
                  <c:v>0.45</c:v>
                </c:pt>
                <c:pt idx="2838">
                  <c:v>0.46</c:v>
                </c:pt>
                <c:pt idx="2839">
                  <c:v>0.47</c:v>
                </c:pt>
                <c:pt idx="2840">
                  <c:v>0.48</c:v>
                </c:pt>
                <c:pt idx="2841">
                  <c:v>0.49</c:v>
                </c:pt>
                <c:pt idx="2842">
                  <c:v>0.01</c:v>
                </c:pt>
                <c:pt idx="2843">
                  <c:v>0.02</c:v>
                </c:pt>
                <c:pt idx="2844">
                  <c:v>0.03</c:v>
                </c:pt>
                <c:pt idx="2845">
                  <c:v>0.04</c:v>
                </c:pt>
                <c:pt idx="2846">
                  <c:v>0.05</c:v>
                </c:pt>
                <c:pt idx="2847">
                  <c:v>0.06</c:v>
                </c:pt>
                <c:pt idx="2848">
                  <c:v>7.0000000000000007E-2</c:v>
                </c:pt>
                <c:pt idx="2849">
                  <c:v>0.08</c:v>
                </c:pt>
                <c:pt idx="2850">
                  <c:v>0.09</c:v>
                </c:pt>
                <c:pt idx="2851">
                  <c:v>0.1</c:v>
                </c:pt>
                <c:pt idx="2852">
                  <c:v>0.11</c:v>
                </c:pt>
                <c:pt idx="2853">
                  <c:v>0.12</c:v>
                </c:pt>
                <c:pt idx="2854">
                  <c:v>0.13</c:v>
                </c:pt>
                <c:pt idx="2855">
                  <c:v>0.14000000000000001</c:v>
                </c:pt>
                <c:pt idx="2856">
                  <c:v>0.15</c:v>
                </c:pt>
                <c:pt idx="2857">
                  <c:v>0.16</c:v>
                </c:pt>
                <c:pt idx="2858">
                  <c:v>0.17</c:v>
                </c:pt>
                <c:pt idx="2859">
                  <c:v>0.18</c:v>
                </c:pt>
                <c:pt idx="2860">
                  <c:v>0.19</c:v>
                </c:pt>
                <c:pt idx="2861">
                  <c:v>0.2</c:v>
                </c:pt>
                <c:pt idx="2862">
                  <c:v>0.21</c:v>
                </c:pt>
                <c:pt idx="2863">
                  <c:v>0.22</c:v>
                </c:pt>
                <c:pt idx="2864">
                  <c:v>0.23</c:v>
                </c:pt>
                <c:pt idx="2865">
                  <c:v>0.24</c:v>
                </c:pt>
                <c:pt idx="2866">
                  <c:v>0.25</c:v>
                </c:pt>
                <c:pt idx="2867">
                  <c:v>0.26</c:v>
                </c:pt>
                <c:pt idx="2868">
                  <c:v>0.27</c:v>
                </c:pt>
                <c:pt idx="2869">
                  <c:v>0.28000000000000003</c:v>
                </c:pt>
                <c:pt idx="2870">
                  <c:v>0.28999999999999998</c:v>
                </c:pt>
                <c:pt idx="2871">
                  <c:v>0.3</c:v>
                </c:pt>
                <c:pt idx="2872">
                  <c:v>0.31</c:v>
                </c:pt>
                <c:pt idx="2873">
                  <c:v>0.32</c:v>
                </c:pt>
                <c:pt idx="2874">
                  <c:v>0.33</c:v>
                </c:pt>
                <c:pt idx="2875">
                  <c:v>0.34</c:v>
                </c:pt>
                <c:pt idx="2876">
                  <c:v>0.35</c:v>
                </c:pt>
                <c:pt idx="2877">
                  <c:v>0.36</c:v>
                </c:pt>
                <c:pt idx="2878">
                  <c:v>0.37</c:v>
                </c:pt>
                <c:pt idx="2879">
                  <c:v>0.38</c:v>
                </c:pt>
                <c:pt idx="2880">
                  <c:v>0.39</c:v>
                </c:pt>
                <c:pt idx="2881">
                  <c:v>0.4</c:v>
                </c:pt>
                <c:pt idx="2882">
                  <c:v>0.41</c:v>
                </c:pt>
                <c:pt idx="2883">
                  <c:v>0.42</c:v>
                </c:pt>
                <c:pt idx="2884">
                  <c:v>0.43</c:v>
                </c:pt>
                <c:pt idx="2885">
                  <c:v>0.44</c:v>
                </c:pt>
                <c:pt idx="2886">
                  <c:v>0.45</c:v>
                </c:pt>
                <c:pt idx="2887">
                  <c:v>0.46</c:v>
                </c:pt>
                <c:pt idx="2888">
                  <c:v>0.47</c:v>
                </c:pt>
                <c:pt idx="2889">
                  <c:v>0.48</c:v>
                </c:pt>
                <c:pt idx="2890">
                  <c:v>0.49</c:v>
                </c:pt>
                <c:pt idx="2891">
                  <c:v>0.01</c:v>
                </c:pt>
                <c:pt idx="2892">
                  <c:v>0.02</c:v>
                </c:pt>
                <c:pt idx="2893">
                  <c:v>0.03</c:v>
                </c:pt>
                <c:pt idx="2894">
                  <c:v>0.04</c:v>
                </c:pt>
                <c:pt idx="2895">
                  <c:v>0.05</c:v>
                </c:pt>
                <c:pt idx="2896">
                  <c:v>0.06</c:v>
                </c:pt>
                <c:pt idx="2897">
                  <c:v>7.0000000000000007E-2</c:v>
                </c:pt>
                <c:pt idx="2898">
                  <c:v>0.08</c:v>
                </c:pt>
                <c:pt idx="2899">
                  <c:v>0.09</c:v>
                </c:pt>
                <c:pt idx="2900">
                  <c:v>0.1</c:v>
                </c:pt>
                <c:pt idx="2901">
                  <c:v>0.11</c:v>
                </c:pt>
                <c:pt idx="2902">
                  <c:v>0.12</c:v>
                </c:pt>
                <c:pt idx="2903">
                  <c:v>0.13</c:v>
                </c:pt>
                <c:pt idx="2904">
                  <c:v>0.14000000000000001</c:v>
                </c:pt>
                <c:pt idx="2905">
                  <c:v>0.15</c:v>
                </c:pt>
                <c:pt idx="2906">
                  <c:v>0.16</c:v>
                </c:pt>
                <c:pt idx="2907">
                  <c:v>0.17</c:v>
                </c:pt>
                <c:pt idx="2908">
                  <c:v>0.18</c:v>
                </c:pt>
                <c:pt idx="2909">
                  <c:v>0.19</c:v>
                </c:pt>
                <c:pt idx="2910">
                  <c:v>0.2</c:v>
                </c:pt>
                <c:pt idx="2911">
                  <c:v>0.21</c:v>
                </c:pt>
                <c:pt idx="2912">
                  <c:v>0.22</c:v>
                </c:pt>
                <c:pt idx="2913">
                  <c:v>0.23</c:v>
                </c:pt>
                <c:pt idx="2914">
                  <c:v>0.24</c:v>
                </c:pt>
                <c:pt idx="2915">
                  <c:v>0.25</c:v>
                </c:pt>
                <c:pt idx="2916">
                  <c:v>0.26</c:v>
                </c:pt>
                <c:pt idx="2917">
                  <c:v>0.27</c:v>
                </c:pt>
                <c:pt idx="2918">
                  <c:v>0.28000000000000003</c:v>
                </c:pt>
                <c:pt idx="2919">
                  <c:v>0.28999999999999998</c:v>
                </c:pt>
                <c:pt idx="2920">
                  <c:v>0.3</c:v>
                </c:pt>
                <c:pt idx="2921">
                  <c:v>0.31</c:v>
                </c:pt>
                <c:pt idx="2922">
                  <c:v>0.32</c:v>
                </c:pt>
                <c:pt idx="2923">
                  <c:v>0.33</c:v>
                </c:pt>
                <c:pt idx="2924">
                  <c:v>0.34</c:v>
                </c:pt>
                <c:pt idx="2925">
                  <c:v>0.35</c:v>
                </c:pt>
                <c:pt idx="2926">
                  <c:v>0.36</c:v>
                </c:pt>
                <c:pt idx="2927">
                  <c:v>0.37</c:v>
                </c:pt>
                <c:pt idx="2928">
                  <c:v>0.38</c:v>
                </c:pt>
                <c:pt idx="2929">
                  <c:v>0.39</c:v>
                </c:pt>
                <c:pt idx="2930">
                  <c:v>0.4</c:v>
                </c:pt>
                <c:pt idx="2931">
                  <c:v>0.41</c:v>
                </c:pt>
                <c:pt idx="2932">
                  <c:v>0.42</c:v>
                </c:pt>
                <c:pt idx="2933">
                  <c:v>0.43</c:v>
                </c:pt>
                <c:pt idx="2934">
                  <c:v>0.44</c:v>
                </c:pt>
                <c:pt idx="2935">
                  <c:v>0.45</c:v>
                </c:pt>
                <c:pt idx="2936">
                  <c:v>0.46</c:v>
                </c:pt>
                <c:pt idx="2937">
                  <c:v>0.47</c:v>
                </c:pt>
                <c:pt idx="2938">
                  <c:v>0.48</c:v>
                </c:pt>
                <c:pt idx="2939">
                  <c:v>0.49</c:v>
                </c:pt>
                <c:pt idx="2940">
                  <c:v>0.01</c:v>
                </c:pt>
                <c:pt idx="2941">
                  <c:v>0.02</c:v>
                </c:pt>
                <c:pt idx="2942">
                  <c:v>0.03</c:v>
                </c:pt>
                <c:pt idx="2943">
                  <c:v>0.04</c:v>
                </c:pt>
                <c:pt idx="2944">
                  <c:v>0.05</c:v>
                </c:pt>
                <c:pt idx="2945">
                  <c:v>0.06</c:v>
                </c:pt>
                <c:pt idx="2946">
                  <c:v>7.0000000000000007E-2</c:v>
                </c:pt>
                <c:pt idx="2947">
                  <c:v>0.08</c:v>
                </c:pt>
                <c:pt idx="2948">
                  <c:v>0.09</c:v>
                </c:pt>
                <c:pt idx="2949">
                  <c:v>0.1</c:v>
                </c:pt>
                <c:pt idx="2950">
                  <c:v>0.11</c:v>
                </c:pt>
                <c:pt idx="2951">
                  <c:v>0.12</c:v>
                </c:pt>
                <c:pt idx="2952">
                  <c:v>0.13</c:v>
                </c:pt>
                <c:pt idx="2953">
                  <c:v>0.14000000000000001</c:v>
                </c:pt>
                <c:pt idx="2954">
                  <c:v>0.15</c:v>
                </c:pt>
                <c:pt idx="2955">
                  <c:v>0.16</c:v>
                </c:pt>
                <c:pt idx="2956">
                  <c:v>0.17</c:v>
                </c:pt>
                <c:pt idx="2957">
                  <c:v>0.18</c:v>
                </c:pt>
                <c:pt idx="2958">
                  <c:v>0.19</c:v>
                </c:pt>
                <c:pt idx="2959">
                  <c:v>0.2</c:v>
                </c:pt>
                <c:pt idx="2960">
                  <c:v>0.21</c:v>
                </c:pt>
                <c:pt idx="2961">
                  <c:v>0.22</c:v>
                </c:pt>
                <c:pt idx="2962">
                  <c:v>0.23</c:v>
                </c:pt>
                <c:pt idx="2963">
                  <c:v>0.24</c:v>
                </c:pt>
                <c:pt idx="2964">
                  <c:v>0.25</c:v>
                </c:pt>
                <c:pt idx="2965">
                  <c:v>0.26</c:v>
                </c:pt>
                <c:pt idx="2966">
                  <c:v>0.27</c:v>
                </c:pt>
                <c:pt idx="2967">
                  <c:v>0.28000000000000003</c:v>
                </c:pt>
                <c:pt idx="2968">
                  <c:v>0.28999999999999998</c:v>
                </c:pt>
                <c:pt idx="2969">
                  <c:v>0.3</c:v>
                </c:pt>
                <c:pt idx="2970">
                  <c:v>0.31</c:v>
                </c:pt>
                <c:pt idx="2971">
                  <c:v>0.32</c:v>
                </c:pt>
                <c:pt idx="2972">
                  <c:v>0.33</c:v>
                </c:pt>
                <c:pt idx="2973">
                  <c:v>0.34</c:v>
                </c:pt>
                <c:pt idx="2974">
                  <c:v>0.35</c:v>
                </c:pt>
                <c:pt idx="2975">
                  <c:v>0.36</c:v>
                </c:pt>
                <c:pt idx="2976">
                  <c:v>0.37</c:v>
                </c:pt>
                <c:pt idx="2977">
                  <c:v>0.38</c:v>
                </c:pt>
                <c:pt idx="2978">
                  <c:v>0.39</c:v>
                </c:pt>
                <c:pt idx="2979">
                  <c:v>0.4</c:v>
                </c:pt>
                <c:pt idx="2980">
                  <c:v>0.41</c:v>
                </c:pt>
                <c:pt idx="2981">
                  <c:v>0.42</c:v>
                </c:pt>
                <c:pt idx="2982">
                  <c:v>0.43</c:v>
                </c:pt>
                <c:pt idx="2983">
                  <c:v>0.44</c:v>
                </c:pt>
                <c:pt idx="2984">
                  <c:v>0.45</c:v>
                </c:pt>
                <c:pt idx="2985">
                  <c:v>0.46</c:v>
                </c:pt>
                <c:pt idx="2986">
                  <c:v>0.47</c:v>
                </c:pt>
                <c:pt idx="2987">
                  <c:v>0.48</c:v>
                </c:pt>
                <c:pt idx="2988">
                  <c:v>0.49</c:v>
                </c:pt>
                <c:pt idx="2989">
                  <c:v>0.01</c:v>
                </c:pt>
                <c:pt idx="2990">
                  <c:v>0.02</c:v>
                </c:pt>
                <c:pt idx="2991">
                  <c:v>0.03</c:v>
                </c:pt>
                <c:pt idx="2992">
                  <c:v>0.04</c:v>
                </c:pt>
                <c:pt idx="2993">
                  <c:v>0.05</c:v>
                </c:pt>
                <c:pt idx="2994">
                  <c:v>0.06</c:v>
                </c:pt>
                <c:pt idx="2995">
                  <c:v>7.0000000000000007E-2</c:v>
                </c:pt>
                <c:pt idx="2996">
                  <c:v>0.08</c:v>
                </c:pt>
                <c:pt idx="2997">
                  <c:v>0.09</c:v>
                </c:pt>
                <c:pt idx="2998">
                  <c:v>0.1</c:v>
                </c:pt>
                <c:pt idx="2999">
                  <c:v>0.11</c:v>
                </c:pt>
                <c:pt idx="3000">
                  <c:v>0.12</c:v>
                </c:pt>
                <c:pt idx="3001">
                  <c:v>0.13</c:v>
                </c:pt>
                <c:pt idx="3002">
                  <c:v>0.14000000000000001</c:v>
                </c:pt>
                <c:pt idx="3003">
                  <c:v>0.15</c:v>
                </c:pt>
                <c:pt idx="3004">
                  <c:v>0.16</c:v>
                </c:pt>
                <c:pt idx="3005">
                  <c:v>0.17</c:v>
                </c:pt>
                <c:pt idx="3006">
                  <c:v>0.18</c:v>
                </c:pt>
                <c:pt idx="3007">
                  <c:v>0.19</c:v>
                </c:pt>
                <c:pt idx="3008">
                  <c:v>0.2</c:v>
                </c:pt>
                <c:pt idx="3009">
                  <c:v>0.21</c:v>
                </c:pt>
                <c:pt idx="3010">
                  <c:v>0.22</c:v>
                </c:pt>
                <c:pt idx="3011">
                  <c:v>0.23</c:v>
                </c:pt>
                <c:pt idx="3012">
                  <c:v>0.24</c:v>
                </c:pt>
                <c:pt idx="3013">
                  <c:v>0.25</c:v>
                </c:pt>
                <c:pt idx="3014">
                  <c:v>0.26</c:v>
                </c:pt>
                <c:pt idx="3015">
                  <c:v>0.27</c:v>
                </c:pt>
                <c:pt idx="3016">
                  <c:v>0.28000000000000003</c:v>
                </c:pt>
                <c:pt idx="3017">
                  <c:v>0.28999999999999998</c:v>
                </c:pt>
                <c:pt idx="3018">
                  <c:v>0.3</c:v>
                </c:pt>
                <c:pt idx="3019">
                  <c:v>0.31</c:v>
                </c:pt>
                <c:pt idx="3020">
                  <c:v>0.32</c:v>
                </c:pt>
                <c:pt idx="3021">
                  <c:v>0.33</c:v>
                </c:pt>
                <c:pt idx="3022">
                  <c:v>0.34</c:v>
                </c:pt>
                <c:pt idx="3023">
                  <c:v>0.35</c:v>
                </c:pt>
                <c:pt idx="3024">
                  <c:v>0.36</c:v>
                </c:pt>
                <c:pt idx="3025">
                  <c:v>0.37</c:v>
                </c:pt>
                <c:pt idx="3026">
                  <c:v>0.38</c:v>
                </c:pt>
                <c:pt idx="3027">
                  <c:v>0.39</c:v>
                </c:pt>
                <c:pt idx="3028">
                  <c:v>0.4</c:v>
                </c:pt>
                <c:pt idx="3029">
                  <c:v>0.41</c:v>
                </c:pt>
                <c:pt idx="3030">
                  <c:v>0.42</c:v>
                </c:pt>
                <c:pt idx="3031">
                  <c:v>0.43</c:v>
                </c:pt>
                <c:pt idx="3032">
                  <c:v>0.44</c:v>
                </c:pt>
                <c:pt idx="3033">
                  <c:v>0.45</c:v>
                </c:pt>
                <c:pt idx="3034">
                  <c:v>0.46</c:v>
                </c:pt>
                <c:pt idx="3035">
                  <c:v>0.47</c:v>
                </c:pt>
                <c:pt idx="3036">
                  <c:v>0.48</c:v>
                </c:pt>
                <c:pt idx="3037">
                  <c:v>0.49</c:v>
                </c:pt>
                <c:pt idx="3038">
                  <c:v>0.01</c:v>
                </c:pt>
                <c:pt idx="3039">
                  <c:v>0.02</c:v>
                </c:pt>
                <c:pt idx="3040">
                  <c:v>0.03</c:v>
                </c:pt>
                <c:pt idx="3041">
                  <c:v>0.04</c:v>
                </c:pt>
                <c:pt idx="3042">
                  <c:v>0.05</c:v>
                </c:pt>
                <c:pt idx="3043">
                  <c:v>0.06</c:v>
                </c:pt>
                <c:pt idx="3044">
                  <c:v>7.0000000000000007E-2</c:v>
                </c:pt>
                <c:pt idx="3045">
                  <c:v>0.08</c:v>
                </c:pt>
                <c:pt idx="3046">
                  <c:v>0.09</c:v>
                </c:pt>
                <c:pt idx="3047">
                  <c:v>0.1</c:v>
                </c:pt>
                <c:pt idx="3048">
                  <c:v>0.11</c:v>
                </c:pt>
                <c:pt idx="3049">
                  <c:v>0.12</c:v>
                </c:pt>
                <c:pt idx="3050">
                  <c:v>0.13</c:v>
                </c:pt>
                <c:pt idx="3051">
                  <c:v>0.14000000000000001</c:v>
                </c:pt>
                <c:pt idx="3052">
                  <c:v>0.15</c:v>
                </c:pt>
                <c:pt idx="3053">
                  <c:v>0.16</c:v>
                </c:pt>
                <c:pt idx="3054">
                  <c:v>0.17</c:v>
                </c:pt>
                <c:pt idx="3055">
                  <c:v>0.18</c:v>
                </c:pt>
                <c:pt idx="3056">
                  <c:v>0.19</c:v>
                </c:pt>
                <c:pt idx="3057">
                  <c:v>0.2</c:v>
                </c:pt>
                <c:pt idx="3058">
                  <c:v>0.21</c:v>
                </c:pt>
                <c:pt idx="3059">
                  <c:v>0.22</c:v>
                </c:pt>
                <c:pt idx="3060">
                  <c:v>0.23</c:v>
                </c:pt>
                <c:pt idx="3061">
                  <c:v>0.24</c:v>
                </c:pt>
                <c:pt idx="3062">
                  <c:v>0.25</c:v>
                </c:pt>
                <c:pt idx="3063">
                  <c:v>0.26</c:v>
                </c:pt>
                <c:pt idx="3064">
                  <c:v>0.27</c:v>
                </c:pt>
                <c:pt idx="3065">
                  <c:v>0.28000000000000003</c:v>
                </c:pt>
                <c:pt idx="3066">
                  <c:v>0.28999999999999998</c:v>
                </c:pt>
                <c:pt idx="3067">
                  <c:v>0.3</c:v>
                </c:pt>
                <c:pt idx="3068">
                  <c:v>0.31</c:v>
                </c:pt>
                <c:pt idx="3069">
                  <c:v>0.32</c:v>
                </c:pt>
                <c:pt idx="3070">
                  <c:v>0.33</c:v>
                </c:pt>
                <c:pt idx="3071">
                  <c:v>0.34</c:v>
                </c:pt>
                <c:pt idx="3072">
                  <c:v>0.35</c:v>
                </c:pt>
                <c:pt idx="3073">
                  <c:v>0.36</c:v>
                </c:pt>
                <c:pt idx="3074">
                  <c:v>0.37</c:v>
                </c:pt>
                <c:pt idx="3075">
                  <c:v>0.38</c:v>
                </c:pt>
                <c:pt idx="3076">
                  <c:v>0.39</c:v>
                </c:pt>
                <c:pt idx="3077">
                  <c:v>0.4</c:v>
                </c:pt>
                <c:pt idx="3078">
                  <c:v>0.41</c:v>
                </c:pt>
                <c:pt idx="3079">
                  <c:v>0.42</c:v>
                </c:pt>
                <c:pt idx="3080">
                  <c:v>0.43</c:v>
                </c:pt>
                <c:pt idx="3081">
                  <c:v>0.44</c:v>
                </c:pt>
                <c:pt idx="3082">
                  <c:v>0.45</c:v>
                </c:pt>
                <c:pt idx="3083">
                  <c:v>0.46</c:v>
                </c:pt>
                <c:pt idx="3084">
                  <c:v>0.47</c:v>
                </c:pt>
                <c:pt idx="3085">
                  <c:v>0.48</c:v>
                </c:pt>
                <c:pt idx="3086">
                  <c:v>0.49</c:v>
                </c:pt>
                <c:pt idx="3087">
                  <c:v>0.01</c:v>
                </c:pt>
                <c:pt idx="3088">
                  <c:v>0.02</c:v>
                </c:pt>
                <c:pt idx="3089">
                  <c:v>0.03</c:v>
                </c:pt>
                <c:pt idx="3090">
                  <c:v>0.04</c:v>
                </c:pt>
                <c:pt idx="3091">
                  <c:v>0.05</c:v>
                </c:pt>
                <c:pt idx="3092">
                  <c:v>0.06</c:v>
                </c:pt>
                <c:pt idx="3093">
                  <c:v>7.0000000000000007E-2</c:v>
                </c:pt>
                <c:pt idx="3094">
                  <c:v>0.08</c:v>
                </c:pt>
                <c:pt idx="3095">
                  <c:v>0.09</c:v>
                </c:pt>
                <c:pt idx="3096">
                  <c:v>0.1</c:v>
                </c:pt>
                <c:pt idx="3097">
                  <c:v>0.11</c:v>
                </c:pt>
                <c:pt idx="3098">
                  <c:v>0.12</c:v>
                </c:pt>
                <c:pt idx="3099">
                  <c:v>0.13</c:v>
                </c:pt>
                <c:pt idx="3100">
                  <c:v>0.14000000000000001</c:v>
                </c:pt>
                <c:pt idx="3101">
                  <c:v>0.15</c:v>
                </c:pt>
                <c:pt idx="3102">
                  <c:v>0.16</c:v>
                </c:pt>
                <c:pt idx="3103">
                  <c:v>0.17</c:v>
                </c:pt>
                <c:pt idx="3104">
                  <c:v>0.18</c:v>
                </c:pt>
                <c:pt idx="3105">
                  <c:v>0.19</c:v>
                </c:pt>
                <c:pt idx="3106">
                  <c:v>0.2</c:v>
                </c:pt>
                <c:pt idx="3107">
                  <c:v>0.21</c:v>
                </c:pt>
                <c:pt idx="3108">
                  <c:v>0.22</c:v>
                </c:pt>
                <c:pt idx="3109">
                  <c:v>0.23</c:v>
                </c:pt>
                <c:pt idx="3110">
                  <c:v>0.24</c:v>
                </c:pt>
                <c:pt idx="3111">
                  <c:v>0.25</c:v>
                </c:pt>
                <c:pt idx="3112">
                  <c:v>0.26</c:v>
                </c:pt>
                <c:pt idx="3113">
                  <c:v>0.27</c:v>
                </c:pt>
                <c:pt idx="3114">
                  <c:v>0.28000000000000003</c:v>
                </c:pt>
                <c:pt idx="3115">
                  <c:v>0.28999999999999998</c:v>
                </c:pt>
                <c:pt idx="3116">
                  <c:v>0.3</c:v>
                </c:pt>
                <c:pt idx="3117">
                  <c:v>0.31</c:v>
                </c:pt>
                <c:pt idx="3118">
                  <c:v>0.32</c:v>
                </c:pt>
                <c:pt idx="3119">
                  <c:v>0.33</c:v>
                </c:pt>
                <c:pt idx="3120">
                  <c:v>0.34</c:v>
                </c:pt>
                <c:pt idx="3121">
                  <c:v>0.35</c:v>
                </c:pt>
                <c:pt idx="3122">
                  <c:v>0.36</c:v>
                </c:pt>
                <c:pt idx="3123">
                  <c:v>0.37</c:v>
                </c:pt>
                <c:pt idx="3124">
                  <c:v>0.38</c:v>
                </c:pt>
                <c:pt idx="3125">
                  <c:v>0.39</c:v>
                </c:pt>
                <c:pt idx="3126">
                  <c:v>0.4</c:v>
                </c:pt>
                <c:pt idx="3127">
                  <c:v>0.41</c:v>
                </c:pt>
                <c:pt idx="3128">
                  <c:v>0.42</c:v>
                </c:pt>
                <c:pt idx="3129">
                  <c:v>0.43</c:v>
                </c:pt>
                <c:pt idx="3130">
                  <c:v>0.44</c:v>
                </c:pt>
                <c:pt idx="3131">
                  <c:v>0.45</c:v>
                </c:pt>
                <c:pt idx="3132">
                  <c:v>0.46</c:v>
                </c:pt>
                <c:pt idx="3133">
                  <c:v>0.47</c:v>
                </c:pt>
                <c:pt idx="3134">
                  <c:v>0.48</c:v>
                </c:pt>
                <c:pt idx="3135">
                  <c:v>0.49</c:v>
                </c:pt>
                <c:pt idx="3136">
                  <c:v>0.01</c:v>
                </c:pt>
                <c:pt idx="3137">
                  <c:v>0.02</c:v>
                </c:pt>
                <c:pt idx="3138">
                  <c:v>0.03</c:v>
                </c:pt>
                <c:pt idx="3139">
                  <c:v>0.04</c:v>
                </c:pt>
                <c:pt idx="3140">
                  <c:v>0.05</c:v>
                </c:pt>
                <c:pt idx="3141">
                  <c:v>0.06</c:v>
                </c:pt>
                <c:pt idx="3142">
                  <c:v>7.0000000000000007E-2</c:v>
                </c:pt>
                <c:pt idx="3143">
                  <c:v>0.08</c:v>
                </c:pt>
                <c:pt idx="3144">
                  <c:v>0.09</c:v>
                </c:pt>
                <c:pt idx="3145">
                  <c:v>0.1</c:v>
                </c:pt>
                <c:pt idx="3146">
                  <c:v>0.11</c:v>
                </c:pt>
                <c:pt idx="3147">
                  <c:v>0.12</c:v>
                </c:pt>
                <c:pt idx="3148">
                  <c:v>0.13</c:v>
                </c:pt>
                <c:pt idx="3149">
                  <c:v>0.14000000000000001</c:v>
                </c:pt>
                <c:pt idx="3150">
                  <c:v>0.15</c:v>
                </c:pt>
                <c:pt idx="3151">
                  <c:v>0.16</c:v>
                </c:pt>
                <c:pt idx="3152">
                  <c:v>0.17</c:v>
                </c:pt>
                <c:pt idx="3153">
                  <c:v>0.18</c:v>
                </c:pt>
                <c:pt idx="3154">
                  <c:v>0.19</c:v>
                </c:pt>
                <c:pt idx="3155">
                  <c:v>0.2</c:v>
                </c:pt>
                <c:pt idx="3156">
                  <c:v>0.21</c:v>
                </c:pt>
                <c:pt idx="3157">
                  <c:v>0.22</c:v>
                </c:pt>
                <c:pt idx="3158">
                  <c:v>0.23</c:v>
                </c:pt>
                <c:pt idx="3159">
                  <c:v>0.24</c:v>
                </c:pt>
                <c:pt idx="3160">
                  <c:v>0.25</c:v>
                </c:pt>
                <c:pt idx="3161">
                  <c:v>0.26</c:v>
                </c:pt>
                <c:pt idx="3162">
                  <c:v>0.27</c:v>
                </c:pt>
                <c:pt idx="3163">
                  <c:v>0.28000000000000003</c:v>
                </c:pt>
                <c:pt idx="3164">
                  <c:v>0.28999999999999998</c:v>
                </c:pt>
                <c:pt idx="3165">
                  <c:v>0.3</c:v>
                </c:pt>
                <c:pt idx="3166">
                  <c:v>0.31</c:v>
                </c:pt>
                <c:pt idx="3167">
                  <c:v>0.32</c:v>
                </c:pt>
                <c:pt idx="3168">
                  <c:v>0.33</c:v>
                </c:pt>
                <c:pt idx="3169">
                  <c:v>0.34</c:v>
                </c:pt>
                <c:pt idx="3170">
                  <c:v>0.35</c:v>
                </c:pt>
                <c:pt idx="3171">
                  <c:v>0.36</c:v>
                </c:pt>
                <c:pt idx="3172">
                  <c:v>0.37</c:v>
                </c:pt>
                <c:pt idx="3173">
                  <c:v>0.38</c:v>
                </c:pt>
                <c:pt idx="3174">
                  <c:v>0.39</c:v>
                </c:pt>
                <c:pt idx="3175">
                  <c:v>0.4</c:v>
                </c:pt>
                <c:pt idx="3176">
                  <c:v>0.41</c:v>
                </c:pt>
                <c:pt idx="3177">
                  <c:v>0.42</c:v>
                </c:pt>
                <c:pt idx="3178">
                  <c:v>0.43</c:v>
                </c:pt>
                <c:pt idx="3179">
                  <c:v>0.44</c:v>
                </c:pt>
                <c:pt idx="3180">
                  <c:v>0.45</c:v>
                </c:pt>
                <c:pt idx="3181">
                  <c:v>0.46</c:v>
                </c:pt>
                <c:pt idx="3182">
                  <c:v>0.47</c:v>
                </c:pt>
                <c:pt idx="3183">
                  <c:v>0.48</c:v>
                </c:pt>
                <c:pt idx="3184">
                  <c:v>0.49</c:v>
                </c:pt>
                <c:pt idx="3185">
                  <c:v>0.01</c:v>
                </c:pt>
                <c:pt idx="3186">
                  <c:v>0.02</c:v>
                </c:pt>
                <c:pt idx="3187">
                  <c:v>0.03</c:v>
                </c:pt>
                <c:pt idx="3188">
                  <c:v>0.04</c:v>
                </c:pt>
                <c:pt idx="3189">
                  <c:v>0.05</c:v>
                </c:pt>
                <c:pt idx="3190">
                  <c:v>0.06</c:v>
                </c:pt>
                <c:pt idx="3191">
                  <c:v>7.0000000000000007E-2</c:v>
                </c:pt>
                <c:pt idx="3192">
                  <c:v>0.08</c:v>
                </c:pt>
                <c:pt idx="3193">
                  <c:v>0.09</c:v>
                </c:pt>
                <c:pt idx="3194">
                  <c:v>0.1</c:v>
                </c:pt>
                <c:pt idx="3195">
                  <c:v>0.11</c:v>
                </c:pt>
                <c:pt idx="3196">
                  <c:v>0.12</c:v>
                </c:pt>
                <c:pt idx="3197">
                  <c:v>0.13</c:v>
                </c:pt>
                <c:pt idx="3198">
                  <c:v>0.14000000000000001</c:v>
                </c:pt>
                <c:pt idx="3199">
                  <c:v>0.15</c:v>
                </c:pt>
                <c:pt idx="3200">
                  <c:v>0.16</c:v>
                </c:pt>
                <c:pt idx="3201">
                  <c:v>0.17</c:v>
                </c:pt>
                <c:pt idx="3202">
                  <c:v>0.18</c:v>
                </c:pt>
                <c:pt idx="3203">
                  <c:v>0.19</c:v>
                </c:pt>
                <c:pt idx="3204">
                  <c:v>0.2</c:v>
                </c:pt>
                <c:pt idx="3205">
                  <c:v>0.21</c:v>
                </c:pt>
                <c:pt idx="3206">
                  <c:v>0.22</c:v>
                </c:pt>
                <c:pt idx="3207">
                  <c:v>0.23</c:v>
                </c:pt>
                <c:pt idx="3208">
                  <c:v>0.24</c:v>
                </c:pt>
                <c:pt idx="3209">
                  <c:v>0.25</c:v>
                </c:pt>
                <c:pt idx="3210">
                  <c:v>0.26</c:v>
                </c:pt>
                <c:pt idx="3211">
                  <c:v>0.27</c:v>
                </c:pt>
                <c:pt idx="3212">
                  <c:v>0.28000000000000003</c:v>
                </c:pt>
                <c:pt idx="3213">
                  <c:v>0.28999999999999998</c:v>
                </c:pt>
                <c:pt idx="3214">
                  <c:v>0.3</c:v>
                </c:pt>
                <c:pt idx="3215">
                  <c:v>0.31</c:v>
                </c:pt>
                <c:pt idx="3216">
                  <c:v>0.32</c:v>
                </c:pt>
                <c:pt idx="3217">
                  <c:v>0.33</c:v>
                </c:pt>
                <c:pt idx="3218">
                  <c:v>0.34</c:v>
                </c:pt>
                <c:pt idx="3219">
                  <c:v>0.35</c:v>
                </c:pt>
                <c:pt idx="3220">
                  <c:v>0.36</c:v>
                </c:pt>
                <c:pt idx="3221">
                  <c:v>0.37</c:v>
                </c:pt>
                <c:pt idx="3222">
                  <c:v>0.38</c:v>
                </c:pt>
                <c:pt idx="3223">
                  <c:v>0.39</c:v>
                </c:pt>
                <c:pt idx="3224">
                  <c:v>0.4</c:v>
                </c:pt>
                <c:pt idx="3225">
                  <c:v>0.41</c:v>
                </c:pt>
                <c:pt idx="3226">
                  <c:v>0.42</c:v>
                </c:pt>
                <c:pt idx="3227">
                  <c:v>0.43</c:v>
                </c:pt>
                <c:pt idx="3228">
                  <c:v>0.44</c:v>
                </c:pt>
                <c:pt idx="3229">
                  <c:v>0.45</c:v>
                </c:pt>
                <c:pt idx="3230">
                  <c:v>0.46</c:v>
                </c:pt>
                <c:pt idx="3231">
                  <c:v>0.47</c:v>
                </c:pt>
                <c:pt idx="3232">
                  <c:v>0.48</c:v>
                </c:pt>
                <c:pt idx="3233">
                  <c:v>0.49</c:v>
                </c:pt>
                <c:pt idx="3234">
                  <c:v>0.01</c:v>
                </c:pt>
                <c:pt idx="3235">
                  <c:v>0.02</c:v>
                </c:pt>
                <c:pt idx="3236">
                  <c:v>0.03</c:v>
                </c:pt>
                <c:pt idx="3237">
                  <c:v>0.04</c:v>
                </c:pt>
                <c:pt idx="3238">
                  <c:v>0.05</c:v>
                </c:pt>
                <c:pt idx="3239">
                  <c:v>0.06</c:v>
                </c:pt>
                <c:pt idx="3240">
                  <c:v>7.0000000000000007E-2</c:v>
                </c:pt>
                <c:pt idx="3241">
                  <c:v>0.08</c:v>
                </c:pt>
                <c:pt idx="3242">
                  <c:v>0.09</c:v>
                </c:pt>
                <c:pt idx="3243">
                  <c:v>0.1</c:v>
                </c:pt>
                <c:pt idx="3244">
                  <c:v>0.11</c:v>
                </c:pt>
                <c:pt idx="3245">
                  <c:v>0.12</c:v>
                </c:pt>
                <c:pt idx="3246">
                  <c:v>0.13</c:v>
                </c:pt>
                <c:pt idx="3247">
                  <c:v>0.14000000000000001</c:v>
                </c:pt>
                <c:pt idx="3248">
                  <c:v>0.15</c:v>
                </c:pt>
                <c:pt idx="3249">
                  <c:v>0.16</c:v>
                </c:pt>
                <c:pt idx="3250">
                  <c:v>0.17</c:v>
                </c:pt>
                <c:pt idx="3251">
                  <c:v>0.18</c:v>
                </c:pt>
                <c:pt idx="3252">
                  <c:v>0.19</c:v>
                </c:pt>
                <c:pt idx="3253">
                  <c:v>0.2</c:v>
                </c:pt>
                <c:pt idx="3254">
                  <c:v>0.21</c:v>
                </c:pt>
                <c:pt idx="3255">
                  <c:v>0.22</c:v>
                </c:pt>
                <c:pt idx="3256">
                  <c:v>0.23</c:v>
                </c:pt>
                <c:pt idx="3257">
                  <c:v>0.24</c:v>
                </c:pt>
                <c:pt idx="3258">
                  <c:v>0.25</c:v>
                </c:pt>
                <c:pt idx="3259">
                  <c:v>0.26</c:v>
                </c:pt>
                <c:pt idx="3260">
                  <c:v>0.27</c:v>
                </c:pt>
                <c:pt idx="3261">
                  <c:v>0.28000000000000003</c:v>
                </c:pt>
                <c:pt idx="3262">
                  <c:v>0.28999999999999998</c:v>
                </c:pt>
                <c:pt idx="3263">
                  <c:v>0.3</c:v>
                </c:pt>
                <c:pt idx="3264">
                  <c:v>0.31</c:v>
                </c:pt>
                <c:pt idx="3265">
                  <c:v>0.32</c:v>
                </c:pt>
                <c:pt idx="3266">
                  <c:v>0.33</c:v>
                </c:pt>
                <c:pt idx="3267">
                  <c:v>0.34</c:v>
                </c:pt>
                <c:pt idx="3268">
                  <c:v>0.35</c:v>
                </c:pt>
                <c:pt idx="3269">
                  <c:v>0.36</c:v>
                </c:pt>
                <c:pt idx="3270">
                  <c:v>0.37</c:v>
                </c:pt>
                <c:pt idx="3271">
                  <c:v>0.38</c:v>
                </c:pt>
                <c:pt idx="3272">
                  <c:v>0.39</c:v>
                </c:pt>
                <c:pt idx="3273">
                  <c:v>0.4</c:v>
                </c:pt>
                <c:pt idx="3274">
                  <c:v>0.41</c:v>
                </c:pt>
                <c:pt idx="3275">
                  <c:v>0.42</c:v>
                </c:pt>
                <c:pt idx="3276">
                  <c:v>0.43</c:v>
                </c:pt>
                <c:pt idx="3277">
                  <c:v>0.44</c:v>
                </c:pt>
                <c:pt idx="3278">
                  <c:v>0.45</c:v>
                </c:pt>
                <c:pt idx="3279">
                  <c:v>0.46</c:v>
                </c:pt>
                <c:pt idx="3280">
                  <c:v>0.47</c:v>
                </c:pt>
                <c:pt idx="3281">
                  <c:v>0.48</c:v>
                </c:pt>
                <c:pt idx="3282">
                  <c:v>0.49</c:v>
                </c:pt>
                <c:pt idx="3283">
                  <c:v>0.01</c:v>
                </c:pt>
                <c:pt idx="3284">
                  <c:v>0.02</c:v>
                </c:pt>
                <c:pt idx="3285">
                  <c:v>0.03</c:v>
                </c:pt>
                <c:pt idx="3286">
                  <c:v>0.04</c:v>
                </c:pt>
                <c:pt idx="3287">
                  <c:v>0.05</c:v>
                </c:pt>
                <c:pt idx="3288">
                  <c:v>0.06</c:v>
                </c:pt>
                <c:pt idx="3289">
                  <c:v>7.0000000000000007E-2</c:v>
                </c:pt>
                <c:pt idx="3290">
                  <c:v>0.08</c:v>
                </c:pt>
                <c:pt idx="3291">
                  <c:v>0.09</c:v>
                </c:pt>
                <c:pt idx="3292">
                  <c:v>0.1</c:v>
                </c:pt>
                <c:pt idx="3293">
                  <c:v>0.11</c:v>
                </c:pt>
                <c:pt idx="3294">
                  <c:v>0.12</c:v>
                </c:pt>
                <c:pt idx="3295">
                  <c:v>0.13</c:v>
                </c:pt>
                <c:pt idx="3296">
                  <c:v>0.14000000000000001</c:v>
                </c:pt>
                <c:pt idx="3297">
                  <c:v>0.15</c:v>
                </c:pt>
                <c:pt idx="3298">
                  <c:v>0.16</c:v>
                </c:pt>
                <c:pt idx="3299">
                  <c:v>0.17</c:v>
                </c:pt>
                <c:pt idx="3300">
                  <c:v>0.18</c:v>
                </c:pt>
                <c:pt idx="3301">
                  <c:v>0.19</c:v>
                </c:pt>
                <c:pt idx="3302">
                  <c:v>0.2</c:v>
                </c:pt>
                <c:pt idx="3303">
                  <c:v>0.21</c:v>
                </c:pt>
                <c:pt idx="3304">
                  <c:v>0.22</c:v>
                </c:pt>
                <c:pt idx="3305">
                  <c:v>0.23</c:v>
                </c:pt>
                <c:pt idx="3306">
                  <c:v>0.24</c:v>
                </c:pt>
                <c:pt idx="3307">
                  <c:v>0.25</c:v>
                </c:pt>
                <c:pt idx="3308">
                  <c:v>0.26</c:v>
                </c:pt>
                <c:pt idx="3309">
                  <c:v>0.27</c:v>
                </c:pt>
                <c:pt idx="3310">
                  <c:v>0.28000000000000003</c:v>
                </c:pt>
                <c:pt idx="3311">
                  <c:v>0.28999999999999998</c:v>
                </c:pt>
                <c:pt idx="3312">
                  <c:v>0.3</c:v>
                </c:pt>
                <c:pt idx="3313">
                  <c:v>0.31</c:v>
                </c:pt>
                <c:pt idx="3314">
                  <c:v>0.32</c:v>
                </c:pt>
                <c:pt idx="3315">
                  <c:v>0.33</c:v>
                </c:pt>
                <c:pt idx="3316">
                  <c:v>0.34</c:v>
                </c:pt>
                <c:pt idx="3317">
                  <c:v>0.35</c:v>
                </c:pt>
                <c:pt idx="3318">
                  <c:v>0.36</c:v>
                </c:pt>
                <c:pt idx="3319">
                  <c:v>0.37</c:v>
                </c:pt>
                <c:pt idx="3320">
                  <c:v>0.38</c:v>
                </c:pt>
                <c:pt idx="3321">
                  <c:v>0.39</c:v>
                </c:pt>
                <c:pt idx="3322">
                  <c:v>0.4</c:v>
                </c:pt>
                <c:pt idx="3323">
                  <c:v>0.41</c:v>
                </c:pt>
                <c:pt idx="3324">
                  <c:v>0.42</c:v>
                </c:pt>
                <c:pt idx="3325">
                  <c:v>0.43</c:v>
                </c:pt>
                <c:pt idx="3326">
                  <c:v>0.44</c:v>
                </c:pt>
                <c:pt idx="3327">
                  <c:v>0.45</c:v>
                </c:pt>
                <c:pt idx="3328">
                  <c:v>0.46</c:v>
                </c:pt>
                <c:pt idx="3329">
                  <c:v>0.47</c:v>
                </c:pt>
                <c:pt idx="3330">
                  <c:v>0.48</c:v>
                </c:pt>
                <c:pt idx="3331">
                  <c:v>0.49</c:v>
                </c:pt>
                <c:pt idx="3332">
                  <c:v>0.01</c:v>
                </c:pt>
                <c:pt idx="3333">
                  <c:v>0.02</c:v>
                </c:pt>
                <c:pt idx="3334">
                  <c:v>0.03</c:v>
                </c:pt>
                <c:pt idx="3335">
                  <c:v>0.04</c:v>
                </c:pt>
                <c:pt idx="3336">
                  <c:v>0.05</c:v>
                </c:pt>
                <c:pt idx="3337">
                  <c:v>0.06</c:v>
                </c:pt>
                <c:pt idx="3338">
                  <c:v>7.0000000000000007E-2</c:v>
                </c:pt>
                <c:pt idx="3339">
                  <c:v>0.08</c:v>
                </c:pt>
                <c:pt idx="3340">
                  <c:v>0.09</c:v>
                </c:pt>
                <c:pt idx="3341">
                  <c:v>0.1</c:v>
                </c:pt>
                <c:pt idx="3342">
                  <c:v>0.11</c:v>
                </c:pt>
                <c:pt idx="3343">
                  <c:v>0.12</c:v>
                </c:pt>
                <c:pt idx="3344">
                  <c:v>0.13</c:v>
                </c:pt>
                <c:pt idx="3345">
                  <c:v>0.14000000000000001</c:v>
                </c:pt>
                <c:pt idx="3346">
                  <c:v>0.15</c:v>
                </c:pt>
                <c:pt idx="3347">
                  <c:v>0.16</c:v>
                </c:pt>
                <c:pt idx="3348">
                  <c:v>0.17</c:v>
                </c:pt>
                <c:pt idx="3349">
                  <c:v>0.18</c:v>
                </c:pt>
                <c:pt idx="3350">
                  <c:v>0.19</c:v>
                </c:pt>
                <c:pt idx="3351">
                  <c:v>0.2</c:v>
                </c:pt>
                <c:pt idx="3352">
                  <c:v>0.21</c:v>
                </c:pt>
                <c:pt idx="3353">
                  <c:v>0.22</c:v>
                </c:pt>
                <c:pt idx="3354">
                  <c:v>0.23</c:v>
                </c:pt>
                <c:pt idx="3355">
                  <c:v>0.24</c:v>
                </c:pt>
                <c:pt idx="3356">
                  <c:v>0.25</c:v>
                </c:pt>
                <c:pt idx="3357">
                  <c:v>0.26</c:v>
                </c:pt>
                <c:pt idx="3358">
                  <c:v>0.27</c:v>
                </c:pt>
                <c:pt idx="3359">
                  <c:v>0.28000000000000003</c:v>
                </c:pt>
                <c:pt idx="3360">
                  <c:v>0.28999999999999998</c:v>
                </c:pt>
                <c:pt idx="3361">
                  <c:v>0.3</c:v>
                </c:pt>
                <c:pt idx="3362">
                  <c:v>0.31</c:v>
                </c:pt>
                <c:pt idx="3363">
                  <c:v>0.32</c:v>
                </c:pt>
                <c:pt idx="3364">
                  <c:v>0.33</c:v>
                </c:pt>
                <c:pt idx="3365">
                  <c:v>0.34</c:v>
                </c:pt>
                <c:pt idx="3366">
                  <c:v>0.35</c:v>
                </c:pt>
                <c:pt idx="3367">
                  <c:v>0.36</c:v>
                </c:pt>
                <c:pt idx="3368">
                  <c:v>0.37</c:v>
                </c:pt>
                <c:pt idx="3369">
                  <c:v>0.38</c:v>
                </c:pt>
                <c:pt idx="3370">
                  <c:v>0.39</c:v>
                </c:pt>
                <c:pt idx="3371">
                  <c:v>0.4</c:v>
                </c:pt>
                <c:pt idx="3372">
                  <c:v>0.41</c:v>
                </c:pt>
                <c:pt idx="3373">
                  <c:v>0.42</c:v>
                </c:pt>
                <c:pt idx="3374">
                  <c:v>0.43</c:v>
                </c:pt>
                <c:pt idx="3375">
                  <c:v>0.44</c:v>
                </c:pt>
                <c:pt idx="3376">
                  <c:v>0.45</c:v>
                </c:pt>
                <c:pt idx="3377">
                  <c:v>0.46</c:v>
                </c:pt>
                <c:pt idx="3378">
                  <c:v>0.47</c:v>
                </c:pt>
                <c:pt idx="3379">
                  <c:v>0.48</c:v>
                </c:pt>
                <c:pt idx="3380">
                  <c:v>0.49</c:v>
                </c:pt>
                <c:pt idx="3381">
                  <c:v>0.01</c:v>
                </c:pt>
                <c:pt idx="3382">
                  <c:v>0.02</c:v>
                </c:pt>
                <c:pt idx="3383">
                  <c:v>0.03</c:v>
                </c:pt>
                <c:pt idx="3384">
                  <c:v>0.04</c:v>
                </c:pt>
                <c:pt idx="3385">
                  <c:v>0.05</c:v>
                </c:pt>
                <c:pt idx="3386">
                  <c:v>0.06</c:v>
                </c:pt>
                <c:pt idx="3387">
                  <c:v>7.0000000000000007E-2</c:v>
                </c:pt>
                <c:pt idx="3388">
                  <c:v>0.08</c:v>
                </c:pt>
                <c:pt idx="3389">
                  <c:v>0.09</c:v>
                </c:pt>
                <c:pt idx="3390">
                  <c:v>0.1</c:v>
                </c:pt>
                <c:pt idx="3391">
                  <c:v>0.11</c:v>
                </c:pt>
                <c:pt idx="3392">
                  <c:v>0.12</c:v>
                </c:pt>
                <c:pt idx="3393">
                  <c:v>0.13</c:v>
                </c:pt>
                <c:pt idx="3394">
                  <c:v>0.14000000000000001</c:v>
                </c:pt>
                <c:pt idx="3395">
                  <c:v>0.15</c:v>
                </c:pt>
                <c:pt idx="3396">
                  <c:v>0.16</c:v>
                </c:pt>
                <c:pt idx="3397">
                  <c:v>0.17</c:v>
                </c:pt>
                <c:pt idx="3398">
                  <c:v>0.18</c:v>
                </c:pt>
                <c:pt idx="3399">
                  <c:v>0.19</c:v>
                </c:pt>
                <c:pt idx="3400">
                  <c:v>0.2</c:v>
                </c:pt>
                <c:pt idx="3401">
                  <c:v>0.21</c:v>
                </c:pt>
                <c:pt idx="3402">
                  <c:v>0.22</c:v>
                </c:pt>
                <c:pt idx="3403">
                  <c:v>0.23</c:v>
                </c:pt>
                <c:pt idx="3404">
                  <c:v>0.24</c:v>
                </c:pt>
                <c:pt idx="3405">
                  <c:v>0.25</c:v>
                </c:pt>
                <c:pt idx="3406">
                  <c:v>0.26</c:v>
                </c:pt>
                <c:pt idx="3407">
                  <c:v>0.27</c:v>
                </c:pt>
                <c:pt idx="3408">
                  <c:v>0.28000000000000003</c:v>
                </c:pt>
                <c:pt idx="3409">
                  <c:v>0.28999999999999998</c:v>
                </c:pt>
                <c:pt idx="3410">
                  <c:v>0.3</c:v>
                </c:pt>
                <c:pt idx="3411">
                  <c:v>0.31</c:v>
                </c:pt>
                <c:pt idx="3412">
                  <c:v>0.32</c:v>
                </c:pt>
                <c:pt idx="3413">
                  <c:v>0.33</c:v>
                </c:pt>
                <c:pt idx="3414">
                  <c:v>0.34</c:v>
                </c:pt>
                <c:pt idx="3415">
                  <c:v>0.35</c:v>
                </c:pt>
                <c:pt idx="3416">
                  <c:v>0.36</c:v>
                </c:pt>
                <c:pt idx="3417">
                  <c:v>0.37</c:v>
                </c:pt>
                <c:pt idx="3418">
                  <c:v>0.38</c:v>
                </c:pt>
                <c:pt idx="3419">
                  <c:v>0.39</c:v>
                </c:pt>
                <c:pt idx="3420">
                  <c:v>0.4</c:v>
                </c:pt>
                <c:pt idx="3421">
                  <c:v>0.41</c:v>
                </c:pt>
                <c:pt idx="3422">
                  <c:v>0.42</c:v>
                </c:pt>
                <c:pt idx="3423">
                  <c:v>0.43</c:v>
                </c:pt>
                <c:pt idx="3424">
                  <c:v>0.44</c:v>
                </c:pt>
                <c:pt idx="3425">
                  <c:v>0.45</c:v>
                </c:pt>
                <c:pt idx="3426">
                  <c:v>0.46</c:v>
                </c:pt>
                <c:pt idx="3427">
                  <c:v>0.47</c:v>
                </c:pt>
                <c:pt idx="3428">
                  <c:v>0.48</c:v>
                </c:pt>
                <c:pt idx="3429">
                  <c:v>0.49</c:v>
                </c:pt>
                <c:pt idx="3430">
                  <c:v>0.01</c:v>
                </c:pt>
                <c:pt idx="3431">
                  <c:v>0.02</c:v>
                </c:pt>
                <c:pt idx="3432">
                  <c:v>0.03</c:v>
                </c:pt>
                <c:pt idx="3433">
                  <c:v>0.04</c:v>
                </c:pt>
                <c:pt idx="3434">
                  <c:v>0.05</c:v>
                </c:pt>
                <c:pt idx="3435">
                  <c:v>0.06</c:v>
                </c:pt>
                <c:pt idx="3436">
                  <c:v>7.0000000000000007E-2</c:v>
                </c:pt>
                <c:pt idx="3437">
                  <c:v>0.08</c:v>
                </c:pt>
                <c:pt idx="3438">
                  <c:v>0.09</c:v>
                </c:pt>
                <c:pt idx="3439">
                  <c:v>0.1</c:v>
                </c:pt>
                <c:pt idx="3440">
                  <c:v>0.11</c:v>
                </c:pt>
                <c:pt idx="3441">
                  <c:v>0.12</c:v>
                </c:pt>
                <c:pt idx="3442">
                  <c:v>0.13</c:v>
                </c:pt>
                <c:pt idx="3443">
                  <c:v>0.14000000000000001</c:v>
                </c:pt>
                <c:pt idx="3444">
                  <c:v>0.15</c:v>
                </c:pt>
                <c:pt idx="3445">
                  <c:v>0.16</c:v>
                </c:pt>
                <c:pt idx="3446">
                  <c:v>0.17</c:v>
                </c:pt>
                <c:pt idx="3447">
                  <c:v>0.18</c:v>
                </c:pt>
                <c:pt idx="3448">
                  <c:v>0.19</c:v>
                </c:pt>
                <c:pt idx="3449">
                  <c:v>0.2</c:v>
                </c:pt>
                <c:pt idx="3450">
                  <c:v>0.21</c:v>
                </c:pt>
                <c:pt idx="3451">
                  <c:v>0.22</c:v>
                </c:pt>
                <c:pt idx="3452">
                  <c:v>0.23</c:v>
                </c:pt>
                <c:pt idx="3453">
                  <c:v>0.24</c:v>
                </c:pt>
                <c:pt idx="3454">
                  <c:v>0.25</c:v>
                </c:pt>
                <c:pt idx="3455">
                  <c:v>0.26</c:v>
                </c:pt>
                <c:pt idx="3456">
                  <c:v>0.27</c:v>
                </c:pt>
                <c:pt idx="3457">
                  <c:v>0.28000000000000003</c:v>
                </c:pt>
                <c:pt idx="3458">
                  <c:v>0.28999999999999998</c:v>
                </c:pt>
                <c:pt idx="3459">
                  <c:v>0.3</c:v>
                </c:pt>
                <c:pt idx="3460">
                  <c:v>0.31</c:v>
                </c:pt>
                <c:pt idx="3461">
                  <c:v>0.32</c:v>
                </c:pt>
                <c:pt idx="3462">
                  <c:v>0.33</c:v>
                </c:pt>
                <c:pt idx="3463">
                  <c:v>0.34</c:v>
                </c:pt>
                <c:pt idx="3464">
                  <c:v>0.35</c:v>
                </c:pt>
                <c:pt idx="3465">
                  <c:v>0.36</c:v>
                </c:pt>
                <c:pt idx="3466">
                  <c:v>0.37</c:v>
                </c:pt>
                <c:pt idx="3467">
                  <c:v>0.38</c:v>
                </c:pt>
                <c:pt idx="3468">
                  <c:v>0.39</c:v>
                </c:pt>
                <c:pt idx="3469">
                  <c:v>0.4</c:v>
                </c:pt>
                <c:pt idx="3470">
                  <c:v>0.41</c:v>
                </c:pt>
                <c:pt idx="3471">
                  <c:v>0.42</c:v>
                </c:pt>
                <c:pt idx="3472">
                  <c:v>0.43</c:v>
                </c:pt>
                <c:pt idx="3473">
                  <c:v>0.44</c:v>
                </c:pt>
                <c:pt idx="3474">
                  <c:v>0.45</c:v>
                </c:pt>
                <c:pt idx="3475">
                  <c:v>0.46</c:v>
                </c:pt>
                <c:pt idx="3476">
                  <c:v>0.47</c:v>
                </c:pt>
                <c:pt idx="3477">
                  <c:v>0.48</c:v>
                </c:pt>
                <c:pt idx="3478">
                  <c:v>0.49</c:v>
                </c:pt>
                <c:pt idx="3479">
                  <c:v>0.01</c:v>
                </c:pt>
                <c:pt idx="3480">
                  <c:v>0.02</c:v>
                </c:pt>
                <c:pt idx="3481">
                  <c:v>0.03</c:v>
                </c:pt>
                <c:pt idx="3482">
                  <c:v>0.04</c:v>
                </c:pt>
                <c:pt idx="3483">
                  <c:v>0.05</c:v>
                </c:pt>
                <c:pt idx="3484">
                  <c:v>0.06</c:v>
                </c:pt>
                <c:pt idx="3485">
                  <c:v>7.0000000000000007E-2</c:v>
                </c:pt>
                <c:pt idx="3486">
                  <c:v>0.08</c:v>
                </c:pt>
                <c:pt idx="3487">
                  <c:v>0.09</c:v>
                </c:pt>
                <c:pt idx="3488">
                  <c:v>0.1</c:v>
                </c:pt>
                <c:pt idx="3489">
                  <c:v>0.11</c:v>
                </c:pt>
                <c:pt idx="3490">
                  <c:v>0.12</c:v>
                </c:pt>
                <c:pt idx="3491">
                  <c:v>0.13</c:v>
                </c:pt>
                <c:pt idx="3492">
                  <c:v>0.14000000000000001</c:v>
                </c:pt>
                <c:pt idx="3493">
                  <c:v>0.15</c:v>
                </c:pt>
                <c:pt idx="3494">
                  <c:v>0.16</c:v>
                </c:pt>
                <c:pt idx="3495">
                  <c:v>0.17</c:v>
                </c:pt>
                <c:pt idx="3496">
                  <c:v>0.18</c:v>
                </c:pt>
                <c:pt idx="3497">
                  <c:v>0.19</c:v>
                </c:pt>
                <c:pt idx="3498">
                  <c:v>0.2</c:v>
                </c:pt>
                <c:pt idx="3499">
                  <c:v>0.21</c:v>
                </c:pt>
                <c:pt idx="3500">
                  <c:v>0.22</c:v>
                </c:pt>
                <c:pt idx="3501">
                  <c:v>0.23</c:v>
                </c:pt>
                <c:pt idx="3502">
                  <c:v>0.24</c:v>
                </c:pt>
                <c:pt idx="3503">
                  <c:v>0.25</c:v>
                </c:pt>
                <c:pt idx="3504">
                  <c:v>0.26</c:v>
                </c:pt>
                <c:pt idx="3505">
                  <c:v>0.27</c:v>
                </c:pt>
                <c:pt idx="3506">
                  <c:v>0.28000000000000003</c:v>
                </c:pt>
                <c:pt idx="3507">
                  <c:v>0.28999999999999998</c:v>
                </c:pt>
                <c:pt idx="3508">
                  <c:v>0.3</c:v>
                </c:pt>
                <c:pt idx="3509">
                  <c:v>0.31</c:v>
                </c:pt>
                <c:pt idx="3510">
                  <c:v>0.32</c:v>
                </c:pt>
                <c:pt idx="3511">
                  <c:v>0.33</c:v>
                </c:pt>
                <c:pt idx="3512">
                  <c:v>0.34</c:v>
                </c:pt>
                <c:pt idx="3513">
                  <c:v>0.35</c:v>
                </c:pt>
                <c:pt idx="3514">
                  <c:v>0.36</c:v>
                </c:pt>
                <c:pt idx="3515">
                  <c:v>0.37</c:v>
                </c:pt>
                <c:pt idx="3516">
                  <c:v>0.38</c:v>
                </c:pt>
                <c:pt idx="3517">
                  <c:v>0.39</c:v>
                </c:pt>
                <c:pt idx="3518">
                  <c:v>0.4</c:v>
                </c:pt>
                <c:pt idx="3519">
                  <c:v>0.41</c:v>
                </c:pt>
                <c:pt idx="3520">
                  <c:v>0.42</c:v>
                </c:pt>
                <c:pt idx="3521">
                  <c:v>0.43</c:v>
                </c:pt>
                <c:pt idx="3522">
                  <c:v>0.44</c:v>
                </c:pt>
                <c:pt idx="3523">
                  <c:v>0.45</c:v>
                </c:pt>
                <c:pt idx="3524">
                  <c:v>0.46</c:v>
                </c:pt>
                <c:pt idx="3525">
                  <c:v>0.47</c:v>
                </c:pt>
                <c:pt idx="3526">
                  <c:v>0.48</c:v>
                </c:pt>
                <c:pt idx="3527">
                  <c:v>0.49</c:v>
                </c:pt>
                <c:pt idx="3528">
                  <c:v>0.01</c:v>
                </c:pt>
                <c:pt idx="3529">
                  <c:v>0.02</c:v>
                </c:pt>
                <c:pt idx="3530">
                  <c:v>0.03</c:v>
                </c:pt>
                <c:pt idx="3531">
                  <c:v>0.04</c:v>
                </c:pt>
                <c:pt idx="3532">
                  <c:v>0.05</c:v>
                </c:pt>
                <c:pt idx="3533">
                  <c:v>0.06</c:v>
                </c:pt>
                <c:pt idx="3534">
                  <c:v>7.0000000000000007E-2</c:v>
                </c:pt>
                <c:pt idx="3535">
                  <c:v>0.08</c:v>
                </c:pt>
                <c:pt idx="3536">
                  <c:v>0.09</c:v>
                </c:pt>
                <c:pt idx="3537">
                  <c:v>0.1</c:v>
                </c:pt>
                <c:pt idx="3538">
                  <c:v>0.11</c:v>
                </c:pt>
                <c:pt idx="3539">
                  <c:v>0.12</c:v>
                </c:pt>
                <c:pt idx="3540">
                  <c:v>0.13</c:v>
                </c:pt>
                <c:pt idx="3541">
                  <c:v>0.14000000000000001</c:v>
                </c:pt>
                <c:pt idx="3542">
                  <c:v>0.15</c:v>
                </c:pt>
                <c:pt idx="3543">
                  <c:v>0.16</c:v>
                </c:pt>
                <c:pt idx="3544">
                  <c:v>0.17</c:v>
                </c:pt>
                <c:pt idx="3545">
                  <c:v>0.18</c:v>
                </c:pt>
                <c:pt idx="3546">
                  <c:v>0.19</c:v>
                </c:pt>
                <c:pt idx="3547">
                  <c:v>0.2</c:v>
                </c:pt>
                <c:pt idx="3548">
                  <c:v>0.21</c:v>
                </c:pt>
                <c:pt idx="3549">
                  <c:v>0.22</c:v>
                </c:pt>
                <c:pt idx="3550">
                  <c:v>0.23</c:v>
                </c:pt>
                <c:pt idx="3551">
                  <c:v>0.24</c:v>
                </c:pt>
                <c:pt idx="3552">
                  <c:v>0.25</c:v>
                </c:pt>
                <c:pt idx="3553">
                  <c:v>0.26</c:v>
                </c:pt>
                <c:pt idx="3554">
                  <c:v>0.27</c:v>
                </c:pt>
                <c:pt idx="3555">
                  <c:v>0.28000000000000003</c:v>
                </c:pt>
                <c:pt idx="3556">
                  <c:v>0.28999999999999998</c:v>
                </c:pt>
                <c:pt idx="3557">
                  <c:v>0.3</c:v>
                </c:pt>
                <c:pt idx="3558">
                  <c:v>0.31</c:v>
                </c:pt>
                <c:pt idx="3559">
                  <c:v>0.32</c:v>
                </c:pt>
                <c:pt idx="3560">
                  <c:v>0.33</c:v>
                </c:pt>
                <c:pt idx="3561">
                  <c:v>0.34</c:v>
                </c:pt>
                <c:pt idx="3562">
                  <c:v>0.35</c:v>
                </c:pt>
                <c:pt idx="3563">
                  <c:v>0.36</c:v>
                </c:pt>
                <c:pt idx="3564">
                  <c:v>0.37</c:v>
                </c:pt>
                <c:pt idx="3565">
                  <c:v>0.38</c:v>
                </c:pt>
                <c:pt idx="3566">
                  <c:v>0.39</c:v>
                </c:pt>
                <c:pt idx="3567">
                  <c:v>0.4</c:v>
                </c:pt>
                <c:pt idx="3568">
                  <c:v>0.41</c:v>
                </c:pt>
                <c:pt idx="3569">
                  <c:v>0.42</c:v>
                </c:pt>
                <c:pt idx="3570">
                  <c:v>0.43</c:v>
                </c:pt>
                <c:pt idx="3571">
                  <c:v>0.44</c:v>
                </c:pt>
                <c:pt idx="3572">
                  <c:v>0.45</c:v>
                </c:pt>
                <c:pt idx="3573">
                  <c:v>0.46</c:v>
                </c:pt>
                <c:pt idx="3574">
                  <c:v>0.47</c:v>
                </c:pt>
                <c:pt idx="3575">
                  <c:v>0.48</c:v>
                </c:pt>
                <c:pt idx="3576">
                  <c:v>0.49</c:v>
                </c:pt>
                <c:pt idx="3577">
                  <c:v>0.01</c:v>
                </c:pt>
                <c:pt idx="3578">
                  <c:v>0.02</c:v>
                </c:pt>
                <c:pt idx="3579">
                  <c:v>0.03</c:v>
                </c:pt>
                <c:pt idx="3580">
                  <c:v>0.04</c:v>
                </c:pt>
                <c:pt idx="3581">
                  <c:v>0.05</c:v>
                </c:pt>
                <c:pt idx="3582">
                  <c:v>0.06</c:v>
                </c:pt>
                <c:pt idx="3583">
                  <c:v>7.0000000000000007E-2</c:v>
                </c:pt>
                <c:pt idx="3584">
                  <c:v>0.08</c:v>
                </c:pt>
                <c:pt idx="3585">
                  <c:v>0.09</c:v>
                </c:pt>
                <c:pt idx="3586">
                  <c:v>0.1</c:v>
                </c:pt>
                <c:pt idx="3587">
                  <c:v>0.11</c:v>
                </c:pt>
                <c:pt idx="3588">
                  <c:v>0.12</c:v>
                </c:pt>
                <c:pt idx="3589">
                  <c:v>0.13</c:v>
                </c:pt>
                <c:pt idx="3590">
                  <c:v>0.14000000000000001</c:v>
                </c:pt>
                <c:pt idx="3591">
                  <c:v>0.15</c:v>
                </c:pt>
                <c:pt idx="3592">
                  <c:v>0.16</c:v>
                </c:pt>
                <c:pt idx="3593">
                  <c:v>0.17</c:v>
                </c:pt>
                <c:pt idx="3594">
                  <c:v>0.18</c:v>
                </c:pt>
                <c:pt idx="3595">
                  <c:v>0.19</c:v>
                </c:pt>
                <c:pt idx="3596">
                  <c:v>0.2</c:v>
                </c:pt>
                <c:pt idx="3597">
                  <c:v>0.21</c:v>
                </c:pt>
                <c:pt idx="3598">
                  <c:v>0.22</c:v>
                </c:pt>
                <c:pt idx="3599">
                  <c:v>0.23</c:v>
                </c:pt>
                <c:pt idx="3600">
                  <c:v>0.24</c:v>
                </c:pt>
                <c:pt idx="3601">
                  <c:v>0.25</c:v>
                </c:pt>
                <c:pt idx="3602">
                  <c:v>0.26</c:v>
                </c:pt>
                <c:pt idx="3603">
                  <c:v>0.27</c:v>
                </c:pt>
                <c:pt idx="3604">
                  <c:v>0.28000000000000003</c:v>
                </c:pt>
                <c:pt idx="3605">
                  <c:v>0.28999999999999998</c:v>
                </c:pt>
                <c:pt idx="3606">
                  <c:v>0.3</c:v>
                </c:pt>
                <c:pt idx="3607">
                  <c:v>0.31</c:v>
                </c:pt>
                <c:pt idx="3608">
                  <c:v>0.32</c:v>
                </c:pt>
                <c:pt idx="3609">
                  <c:v>0.33</c:v>
                </c:pt>
                <c:pt idx="3610">
                  <c:v>0.34</c:v>
                </c:pt>
                <c:pt idx="3611">
                  <c:v>0.35</c:v>
                </c:pt>
                <c:pt idx="3612">
                  <c:v>0.36</c:v>
                </c:pt>
                <c:pt idx="3613">
                  <c:v>0.37</c:v>
                </c:pt>
                <c:pt idx="3614">
                  <c:v>0.38</c:v>
                </c:pt>
                <c:pt idx="3615">
                  <c:v>0.39</c:v>
                </c:pt>
                <c:pt idx="3616">
                  <c:v>0.4</c:v>
                </c:pt>
                <c:pt idx="3617">
                  <c:v>0.41</c:v>
                </c:pt>
                <c:pt idx="3618">
                  <c:v>0.42</c:v>
                </c:pt>
                <c:pt idx="3619">
                  <c:v>0.43</c:v>
                </c:pt>
                <c:pt idx="3620">
                  <c:v>0.44</c:v>
                </c:pt>
                <c:pt idx="3621">
                  <c:v>0.45</c:v>
                </c:pt>
                <c:pt idx="3622">
                  <c:v>0.46</c:v>
                </c:pt>
                <c:pt idx="3623">
                  <c:v>0.47</c:v>
                </c:pt>
                <c:pt idx="3624">
                  <c:v>0.48</c:v>
                </c:pt>
                <c:pt idx="3625">
                  <c:v>0.49</c:v>
                </c:pt>
                <c:pt idx="3626">
                  <c:v>0.01</c:v>
                </c:pt>
                <c:pt idx="3627">
                  <c:v>0.02</c:v>
                </c:pt>
                <c:pt idx="3628">
                  <c:v>0.03</c:v>
                </c:pt>
                <c:pt idx="3629">
                  <c:v>0.04</c:v>
                </c:pt>
                <c:pt idx="3630">
                  <c:v>0.05</c:v>
                </c:pt>
                <c:pt idx="3631">
                  <c:v>0.06</c:v>
                </c:pt>
                <c:pt idx="3632">
                  <c:v>7.0000000000000007E-2</c:v>
                </c:pt>
                <c:pt idx="3633">
                  <c:v>0.08</c:v>
                </c:pt>
                <c:pt idx="3634">
                  <c:v>0.09</c:v>
                </c:pt>
                <c:pt idx="3635">
                  <c:v>0.1</c:v>
                </c:pt>
                <c:pt idx="3636">
                  <c:v>0.11</c:v>
                </c:pt>
                <c:pt idx="3637">
                  <c:v>0.12</c:v>
                </c:pt>
                <c:pt idx="3638">
                  <c:v>0.13</c:v>
                </c:pt>
                <c:pt idx="3639">
                  <c:v>0.14000000000000001</c:v>
                </c:pt>
                <c:pt idx="3640">
                  <c:v>0.15</c:v>
                </c:pt>
                <c:pt idx="3641">
                  <c:v>0.16</c:v>
                </c:pt>
                <c:pt idx="3642">
                  <c:v>0.17</c:v>
                </c:pt>
                <c:pt idx="3643">
                  <c:v>0.18</c:v>
                </c:pt>
                <c:pt idx="3644">
                  <c:v>0.19</c:v>
                </c:pt>
                <c:pt idx="3645">
                  <c:v>0.2</c:v>
                </c:pt>
                <c:pt idx="3646">
                  <c:v>0.21</c:v>
                </c:pt>
                <c:pt idx="3647">
                  <c:v>0.22</c:v>
                </c:pt>
                <c:pt idx="3648">
                  <c:v>0.23</c:v>
                </c:pt>
                <c:pt idx="3649">
                  <c:v>0.24</c:v>
                </c:pt>
                <c:pt idx="3650">
                  <c:v>0.25</c:v>
                </c:pt>
                <c:pt idx="3651">
                  <c:v>0.26</c:v>
                </c:pt>
                <c:pt idx="3652">
                  <c:v>0.27</c:v>
                </c:pt>
                <c:pt idx="3653">
                  <c:v>0.28000000000000003</c:v>
                </c:pt>
                <c:pt idx="3654">
                  <c:v>0.28999999999999998</c:v>
                </c:pt>
                <c:pt idx="3655">
                  <c:v>0.3</c:v>
                </c:pt>
                <c:pt idx="3656">
                  <c:v>0.31</c:v>
                </c:pt>
                <c:pt idx="3657">
                  <c:v>0.32</c:v>
                </c:pt>
                <c:pt idx="3658">
                  <c:v>0.33</c:v>
                </c:pt>
                <c:pt idx="3659">
                  <c:v>0.34</c:v>
                </c:pt>
                <c:pt idx="3660">
                  <c:v>0.35</c:v>
                </c:pt>
                <c:pt idx="3661">
                  <c:v>0.36</c:v>
                </c:pt>
                <c:pt idx="3662">
                  <c:v>0.37</c:v>
                </c:pt>
                <c:pt idx="3663">
                  <c:v>0.38</c:v>
                </c:pt>
                <c:pt idx="3664">
                  <c:v>0.39</c:v>
                </c:pt>
                <c:pt idx="3665">
                  <c:v>0.4</c:v>
                </c:pt>
                <c:pt idx="3666">
                  <c:v>0.41</c:v>
                </c:pt>
                <c:pt idx="3667">
                  <c:v>0.42</c:v>
                </c:pt>
                <c:pt idx="3668">
                  <c:v>0.43</c:v>
                </c:pt>
                <c:pt idx="3669">
                  <c:v>0.44</c:v>
                </c:pt>
                <c:pt idx="3670">
                  <c:v>0.45</c:v>
                </c:pt>
                <c:pt idx="3671">
                  <c:v>0.46</c:v>
                </c:pt>
                <c:pt idx="3672">
                  <c:v>0.47</c:v>
                </c:pt>
                <c:pt idx="3673">
                  <c:v>0.48</c:v>
                </c:pt>
                <c:pt idx="3674">
                  <c:v>0.49</c:v>
                </c:pt>
                <c:pt idx="3675">
                  <c:v>0.01</c:v>
                </c:pt>
                <c:pt idx="3676">
                  <c:v>0.02</c:v>
                </c:pt>
                <c:pt idx="3677">
                  <c:v>0.03</c:v>
                </c:pt>
                <c:pt idx="3678">
                  <c:v>0.04</c:v>
                </c:pt>
                <c:pt idx="3679">
                  <c:v>0.05</c:v>
                </c:pt>
                <c:pt idx="3680">
                  <c:v>0.06</c:v>
                </c:pt>
                <c:pt idx="3681">
                  <c:v>7.0000000000000007E-2</c:v>
                </c:pt>
                <c:pt idx="3682">
                  <c:v>0.08</c:v>
                </c:pt>
                <c:pt idx="3683">
                  <c:v>0.09</c:v>
                </c:pt>
                <c:pt idx="3684">
                  <c:v>0.1</c:v>
                </c:pt>
                <c:pt idx="3685">
                  <c:v>0.11</c:v>
                </c:pt>
                <c:pt idx="3686">
                  <c:v>0.12</c:v>
                </c:pt>
                <c:pt idx="3687">
                  <c:v>0.13</c:v>
                </c:pt>
                <c:pt idx="3688">
                  <c:v>0.14000000000000001</c:v>
                </c:pt>
                <c:pt idx="3689">
                  <c:v>0.15</c:v>
                </c:pt>
                <c:pt idx="3690">
                  <c:v>0.16</c:v>
                </c:pt>
                <c:pt idx="3691">
                  <c:v>0.17</c:v>
                </c:pt>
                <c:pt idx="3692">
                  <c:v>0.18</c:v>
                </c:pt>
                <c:pt idx="3693">
                  <c:v>0.19</c:v>
                </c:pt>
                <c:pt idx="3694">
                  <c:v>0.2</c:v>
                </c:pt>
                <c:pt idx="3695">
                  <c:v>0.21</c:v>
                </c:pt>
                <c:pt idx="3696">
                  <c:v>0.22</c:v>
                </c:pt>
                <c:pt idx="3697">
                  <c:v>0.23</c:v>
                </c:pt>
                <c:pt idx="3698">
                  <c:v>0.24</c:v>
                </c:pt>
                <c:pt idx="3699">
                  <c:v>0.25</c:v>
                </c:pt>
                <c:pt idx="3700">
                  <c:v>0.26</c:v>
                </c:pt>
                <c:pt idx="3701">
                  <c:v>0.27</c:v>
                </c:pt>
                <c:pt idx="3702">
                  <c:v>0.28000000000000003</c:v>
                </c:pt>
                <c:pt idx="3703">
                  <c:v>0.28999999999999998</c:v>
                </c:pt>
                <c:pt idx="3704">
                  <c:v>0.3</c:v>
                </c:pt>
                <c:pt idx="3705">
                  <c:v>0.31</c:v>
                </c:pt>
                <c:pt idx="3706">
                  <c:v>0.32</c:v>
                </c:pt>
                <c:pt idx="3707">
                  <c:v>0.33</c:v>
                </c:pt>
                <c:pt idx="3708">
                  <c:v>0.34</c:v>
                </c:pt>
                <c:pt idx="3709">
                  <c:v>0.35</c:v>
                </c:pt>
                <c:pt idx="3710">
                  <c:v>0.36</c:v>
                </c:pt>
                <c:pt idx="3711">
                  <c:v>0.37</c:v>
                </c:pt>
                <c:pt idx="3712">
                  <c:v>0.38</c:v>
                </c:pt>
                <c:pt idx="3713">
                  <c:v>0.39</c:v>
                </c:pt>
                <c:pt idx="3714">
                  <c:v>0.4</c:v>
                </c:pt>
                <c:pt idx="3715">
                  <c:v>0.41</c:v>
                </c:pt>
                <c:pt idx="3716">
                  <c:v>0.42</c:v>
                </c:pt>
                <c:pt idx="3717">
                  <c:v>0.43</c:v>
                </c:pt>
                <c:pt idx="3718">
                  <c:v>0.44</c:v>
                </c:pt>
                <c:pt idx="3719">
                  <c:v>0.45</c:v>
                </c:pt>
                <c:pt idx="3720">
                  <c:v>0.46</c:v>
                </c:pt>
                <c:pt idx="3721">
                  <c:v>0.47</c:v>
                </c:pt>
                <c:pt idx="3722">
                  <c:v>0.48</c:v>
                </c:pt>
                <c:pt idx="3723">
                  <c:v>0.49</c:v>
                </c:pt>
                <c:pt idx="3724">
                  <c:v>0.01</c:v>
                </c:pt>
                <c:pt idx="3725">
                  <c:v>0.02</c:v>
                </c:pt>
                <c:pt idx="3726">
                  <c:v>0.03</c:v>
                </c:pt>
                <c:pt idx="3727">
                  <c:v>0.04</c:v>
                </c:pt>
                <c:pt idx="3728">
                  <c:v>0.05</c:v>
                </c:pt>
                <c:pt idx="3729">
                  <c:v>0.06</c:v>
                </c:pt>
                <c:pt idx="3730">
                  <c:v>7.0000000000000007E-2</c:v>
                </c:pt>
                <c:pt idx="3731">
                  <c:v>0.08</c:v>
                </c:pt>
                <c:pt idx="3732">
                  <c:v>0.09</c:v>
                </c:pt>
                <c:pt idx="3733">
                  <c:v>0.1</c:v>
                </c:pt>
                <c:pt idx="3734">
                  <c:v>0.11</c:v>
                </c:pt>
                <c:pt idx="3735">
                  <c:v>0.12</c:v>
                </c:pt>
                <c:pt idx="3736">
                  <c:v>0.13</c:v>
                </c:pt>
                <c:pt idx="3737">
                  <c:v>0.14000000000000001</c:v>
                </c:pt>
                <c:pt idx="3738">
                  <c:v>0.15</c:v>
                </c:pt>
                <c:pt idx="3739">
                  <c:v>0.16</c:v>
                </c:pt>
                <c:pt idx="3740">
                  <c:v>0.17</c:v>
                </c:pt>
                <c:pt idx="3741">
                  <c:v>0.18</c:v>
                </c:pt>
                <c:pt idx="3742">
                  <c:v>0.19</c:v>
                </c:pt>
                <c:pt idx="3743">
                  <c:v>0.2</c:v>
                </c:pt>
                <c:pt idx="3744">
                  <c:v>0.21</c:v>
                </c:pt>
                <c:pt idx="3745">
                  <c:v>0.22</c:v>
                </c:pt>
                <c:pt idx="3746">
                  <c:v>0.23</c:v>
                </c:pt>
                <c:pt idx="3747">
                  <c:v>0.24</c:v>
                </c:pt>
                <c:pt idx="3748">
                  <c:v>0.25</c:v>
                </c:pt>
                <c:pt idx="3749">
                  <c:v>0.26</c:v>
                </c:pt>
                <c:pt idx="3750">
                  <c:v>0.27</c:v>
                </c:pt>
                <c:pt idx="3751">
                  <c:v>0.28000000000000003</c:v>
                </c:pt>
                <c:pt idx="3752">
                  <c:v>0.28999999999999998</c:v>
                </c:pt>
                <c:pt idx="3753">
                  <c:v>0.3</c:v>
                </c:pt>
                <c:pt idx="3754">
                  <c:v>0.31</c:v>
                </c:pt>
                <c:pt idx="3755">
                  <c:v>0.32</c:v>
                </c:pt>
                <c:pt idx="3756">
                  <c:v>0.33</c:v>
                </c:pt>
                <c:pt idx="3757">
                  <c:v>0.34</c:v>
                </c:pt>
                <c:pt idx="3758">
                  <c:v>0.35</c:v>
                </c:pt>
                <c:pt idx="3759">
                  <c:v>0.36</c:v>
                </c:pt>
                <c:pt idx="3760">
                  <c:v>0.37</c:v>
                </c:pt>
                <c:pt idx="3761">
                  <c:v>0.38</c:v>
                </c:pt>
                <c:pt idx="3762">
                  <c:v>0.39</c:v>
                </c:pt>
                <c:pt idx="3763">
                  <c:v>0.4</c:v>
                </c:pt>
                <c:pt idx="3764">
                  <c:v>0.41</c:v>
                </c:pt>
                <c:pt idx="3765">
                  <c:v>0.42</c:v>
                </c:pt>
                <c:pt idx="3766">
                  <c:v>0.43</c:v>
                </c:pt>
                <c:pt idx="3767">
                  <c:v>0.44</c:v>
                </c:pt>
                <c:pt idx="3768">
                  <c:v>0.45</c:v>
                </c:pt>
                <c:pt idx="3769">
                  <c:v>0.46</c:v>
                </c:pt>
                <c:pt idx="3770">
                  <c:v>0.47</c:v>
                </c:pt>
                <c:pt idx="3771">
                  <c:v>0.48</c:v>
                </c:pt>
                <c:pt idx="3772">
                  <c:v>0.49</c:v>
                </c:pt>
                <c:pt idx="3773">
                  <c:v>0.01</c:v>
                </c:pt>
                <c:pt idx="3774">
                  <c:v>0.02</c:v>
                </c:pt>
                <c:pt idx="3775">
                  <c:v>0.03</c:v>
                </c:pt>
                <c:pt idx="3776">
                  <c:v>0.04</c:v>
                </c:pt>
                <c:pt idx="3777">
                  <c:v>0.05</c:v>
                </c:pt>
                <c:pt idx="3778">
                  <c:v>0.06</c:v>
                </c:pt>
                <c:pt idx="3779">
                  <c:v>7.0000000000000007E-2</c:v>
                </c:pt>
                <c:pt idx="3780">
                  <c:v>0.08</c:v>
                </c:pt>
                <c:pt idx="3781">
                  <c:v>0.09</c:v>
                </c:pt>
                <c:pt idx="3782">
                  <c:v>0.1</c:v>
                </c:pt>
                <c:pt idx="3783">
                  <c:v>0.11</c:v>
                </c:pt>
                <c:pt idx="3784">
                  <c:v>0.12</c:v>
                </c:pt>
                <c:pt idx="3785">
                  <c:v>0.13</c:v>
                </c:pt>
                <c:pt idx="3786">
                  <c:v>0.14000000000000001</c:v>
                </c:pt>
                <c:pt idx="3787">
                  <c:v>0.15</c:v>
                </c:pt>
                <c:pt idx="3788">
                  <c:v>0.16</c:v>
                </c:pt>
                <c:pt idx="3789">
                  <c:v>0.17</c:v>
                </c:pt>
                <c:pt idx="3790">
                  <c:v>0.18</c:v>
                </c:pt>
                <c:pt idx="3791">
                  <c:v>0.19</c:v>
                </c:pt>
                <c:pt idx="3792">
                  <c:v>0.2</c:v>
                </c:pt>
                <c:pt idx="3793">
                  <c:v>0.21</c:v>
                </c:pt>
                <c:pt idx="3794">
                  <c:v>0.22</c:v>
                </c:pt>
                <c:pt idx="3795">
                  <c:v>0.23</c:v>
                </c:pt>
                <c:pt idx="3796">
                  <c:v>0.24</c:v>
                </c:pt>
                <c:pt idx="3797">
                  <c:v>0.25</c:v>
                </c:pt>
                <c:pt idx="3798">
                  <c:v>0.26</c:v>
                </c:pt>
                <c:pt idx="3799">
                  <c:v>0.27</c:v>
                </c:pt>
                <c:pt idx="3800">
                  <c:v>0.28000000000000003</c:v>
                </c:pt>
                <c:pt idx="3801">
                  <c:v>0.28999999999999998</c:v>
                </c:pt>
                <c:pt idx="3802">
                  <c:v>0.3</c:v>
                </c:pt>
                <c:pt idx="3803">
                  <c:v>0.31</c:v>
                </c:pt>
                <c:pt idx="3804">
                  <c:v>0.32</c:v>
                </c:pt>
                <c:pt idx="3805">
                  <c:v>0.33</c:v>
                </c:pt>
                <c:pt idx="3806">
                  <c:v>0.34</c:v>
                </c:pt>
                <c:pt idx="3807">
                  <c:v>0.35</c:v>
                </c:pt>
                <c:pt idx="3808">
                  <c:v>0.36</c:v>
                </c:pt>
                <c:pt idx="3809">
                  <c:v>0.37</c:v>
                </c:pt>
                <c:pt idx="3810">
                  <c:v>0.38</c:v>
                </c:pt>
                <c:pt idx="3811">
                  <c:v>0.39</c:v>
                </c:pt>
                <c:pt idx="3812">
                  <c:v>0.4</c:v>
                </c:pt>
                <c:pt idx="3813">
                  <c:v>0.41</c:v>
                </c:pt>
                <c:pt idx="3814">
                  <c:v>0.42</c:v>
                </c:pt>
                <c:pt idx="3815">
                  <c:v>0.43</c:v>
                </c:pt>
                <c:pt idx="3816">
                  <c:v>0.44</c:v>
                </c:pt>
                <c:pt idx="3817">
                  <c:v>0.45</c:v>
                </c:pt>
                <c:pt idx="3818">
                  <c:v>0.46</c:v>
                </c:pt>
                <c:pt idx="3819">
                  <c:v>0.47</c:v>
                </c:pt>
                <c:pt idx="3820">
                  <c:v>0.48</c:v>
                </c:pt>
                <c:pt idx="3821">
                  <c:v>0.49</c:v>
                </c:pt>
                <c:pt idx="3822">
                  <c:v>0.01</c:v>
                </c:pt>
                <c:pt idx="3823">
                  <c:v>0.02</c:v>
                </c:pt>
                <c:pt idx="3824">
                  <c:v>0.03</c:v>
                </c:pt>
                <c:pt idx="3825">
                  <c:v>0.04</c:v>
                </c:pt>
                <c:pt idx="3826">
                  <c:v>0.05</c:v>
                </c:pt>
                <c:pt idx="3827">
                  <c:v>0.06</c:v>
                </c:pt>
                <c:pt idx="3828">
                  <c:v>7.0000000000000007E-2</c:v>
                </c:pt>
                <c:pt idx="3829">
                  <c:v>0.08</c:v>
                </c:pt>
                <c:pt idx="3830">
                  <c:v>0.09</c:v>
                </c:pt>
                <c:pt idx="3831">
                  <c:v>0.1</c:v>
                </c:pt>
                <c:pt idx="3832">
                  <c:v>0.11</c:v>
                </c:pt>
                <c:pt idx="3833">
                  <c:v>0.12</c:v>
                </c:pt>
                <c:pt idx="3834">
                  <c:v>0.13</c:v>
                </c:pt>
                <c:pt idx="3835">
                  <c:v>0.14000000000000001</c:v>
                </c:pt>
                <c:pt idx="3836">
                  <c:v>0.15</c:v>
                </c:pt>
                <c:pt idx="3837">
                  <c:v>0.16</c:v>
                </c:pt>
                <c:pt idx="3838">
                  <c:v>0.17</c:v>
                </c:pt>
                <c:pt idx="3839">
                  <c:v>0.18</c:v>
                </c:pt>
                <c:pt idx="3840">
                  <c:v>0.19</c:v>
                </c:pt>
                <c:pt idx="3841">
                  <c:v>0.2</c:v>
                </c:pt>
                <c:pt idx="3842">
                  <c:v>0.21</c:v>
                </c:pt>
                <c:pt idx="3843">
                  <c:v>0.22</c:v>
                </c:pt>
                <c:pt idx="3844">
                  <c:v>0.23</c:v>
                </c:pt>
                <c:pt idx="3845">
                  <c:v>0.24</c:v>
                </c:pt>
                <c:pt idx="3846">
                  <c:v>0.25</c:v>
                </c:pt>
                <c:pt idx="3847">
                  <c:v>0.26</c:v>
                </c:pt>
                <c:pt idx="3848">
                  <c:v>0.27</c:v>
                </c:pt>
                <c:pt idx="3849">
                  <c:v>0.28000000000000003</c:v>
                </c:pt>
                <c:pt idx="3850">
                  <c:v>0.28999999999999998</c:v>
                </c:pt>
                <c:pt idx="3851">
                  <c:v>0.3</c:v>
                </c:pt>
                <c:pt idx="3852">
                  <c:v>0.31</c:v>
                </c:pt>
                <c:pt idx="3853">
                  <c:v>0.32</c:v>
                </c:pt>
                <c:pt idx="3854">
                  <c:v>0.33</c:v>
                </c:pt>
                <c:pt idx="3855">
                  <c:v>0.34</c:v>
                </c:pt>
                <c:pt idx="3856">
                  <c:v>0.35</c:v>
                </c:pt>
                <c:pt idx="3857">
                  <c:v>0.36</c:v>
                </c:pt>
                <c:pt idx="3858">
                  <c:v>0.37</c:v>
                </c:pt>
                <c:pt idx="3859">
                  <c:v>0.38</c:v>
                </c:pt>
                <c:pt idx="3860">
                  <c:v>0.39</c:v>
                </c:pt>
                <c:pt idx="3861">
                  <c:v>0.4</c:v>
                </c:pt>
                <c:pt idx="3862">
                  <c:v>0.41</c:v>
                </c:pt>
                <c:pt idx="3863">
                  <c:v>0.42</c:v>
                </c:pt>
                <c:pt idx="3864">
                  <c:v>0.43</c:v>
                </c:pt>
                <c:pt idx="3865">
                  <c:v>0.44</c:v>
                </c:pt>
                <c:pt idx="3866">
                  <c:v>0.45</c:v>
                </c:pt>
                <c:pt idx="3867">
                  <c:v>0.46</c:v>
                </c:pt>
                <c:pt idx="3868">
                  <c:v>0.47</c:v>
                </c:pt>
                <c:pt idx="3869">
                  <c:v>0.48</c:v>
                </c:pt>
                <c:pt idx="3870">
                  <c:v>0.49</c:v>
                </c:pt>
                <c:pt idx="3871">
                  <c:v>0.01</c:v>
                </c:pt>
                <c:pt idx="3872">
                  <c:v>0.02</c:v>
                </c:pt>
                <c:pt idx="3873">
                  <c:v>0.03</c:v>
                </c:pt>
                <c:pt idx="3874">
                  <c:v>0.04</c:v>
                </c:pt>
                <c:pt idx="3875">
                  <c:v>0.05</c:v>
                </c:pt>
                <c:pt idx="3876">
                  <c:v>0.06</c:v>
                </c:pt>
                <c:pt idx="3877">
                  <c:v>7.0000000000000007E-2</c:v>
                </c:pt>
                <c:pt idx="3878">
                  <c:v>0.08</c:v>
                </c:pt>
                <c:pt idx="3879">
                  <c:v>0.09</c:v>
                </c:pt>
                <c:pt idx="3880">
                  <c:v>0.1</c:v>
                </c:pt>
                <c:pt idx="3881">
                  <c:v>0.11</c:v>
                </c:pt>
                <c:pt idx="3882">
                  <c:v>0.12</c:v>
                </c:pt>
                <c:pt idx="3883">
                  <c:v>0.13</c:v>
                </c:pt>
                <c:pt idx="3884">
                  <c:v>0.14000000000000001</c:v>
                </c:pt>
                <c:pt idx="3885">
                  <c:v>0.15</c:v>
                </c:pt>
                <c:pt idx="3886">
                  <c:v>0.16</c:v>
                </c:pt>
                <c:pt idx="3887">
                  <c:v>0.17</c:v>
                </c:pt>
                <c:pt idx="3888">
                  <c:v>0.18</c:v>
                </c:pt>
                <c:pt idx="3889">
                  <c:v>0.19</c:v>
                </c:pt>
                <c:pt idx="3890">
                  <c:v>0.2</c:v>
                </c:pt>
                <c:pt idx="3891">
                  <c:v>0.21</c:v>
                </c:pt>
                <c:pt idx="3892">
                  <c:v>0.22</c:v>
                </c:pt>
                <c:pt idx="3893">
                  <c:v>0.23</c:v>
                </c:pt>
                <c:pt idx="3894">
                  <c:v>0.24</c:v>
                </c:pt>
                <c:pt idx="3895">
                  <c:v>0.25</c:v>
                </c:pt>
                <c:pt idx="3896">
                  <c:v>0.26</c:v>
                </c:pt>
                <c:pt idx="3897">
                  <c:v>0.27</c:v>
                </c:pt>
                <c:pt idx="3898">
                  <c:v>0.28000000000000003</c:v>
                </c:pt>
                <c:pt idx="3899">
                  <c:v>0.28999999999999998</c:v>
                </c:pt>
                <c:pt idx="3900">
                  <c:v>0.3</c:v>
                </c:pt>
                <c:pt idx="3901">
                  <c:v>0.31</c:v>
                </c:pt>
                <c:pt idx="3902">
                  <c:v>0.32</c:v>
                </c:pt>
                <c:pt idx="3903">
                  <c:v>0.33</c:v>
                </c:pt>
                <c:pt idx="3904">
                  <c:v>0.34</c:v>
                </c:pt>
                <c:pt idx="3905">
                  <c:v>0.35</c:v>
                </c:pt>
                <c:pt idx="3906">
                  <c:v>0.36</c:v>
                </c:pt>
                <c:pt idx="3907">
                  <c:v>0.37</c:v>
                </c:pt>
                <c:pt idx="3908">
                  <c:v>0.38</c:v>
                </c:pt>
                <c:pt idx="3909">
                  <c:v>0.39</c:v>
                </c:pt>
                <c:pt idx="3910">
                  <c:v>0.4</c:v>
                </c:pt>
                <c:pt idx="3911">
                  <c:v>0.41</c:v>
                </c:pt>
                <c:pt idx="3912">
                  <c:v>0.42</c:v>
                </c:pt>
                <c:pt idx="3913">
                  <c:v>0.43</c:v>
                </c:pt>
                <c:pt idx="3914">
                  <c:v>0.44</c:v>
                </c:pt>
                <c:pt idx="3915">
                  <c:v>0.45</c:v>
                </c:pt>
                <c:pt idx="3916">
                  <c:v>0.46</c:v>
                </c:pt>
                <c:pt idx="3917">
                  <c:v>0.47</c:v>
                </c:pt>
                <c:pt idx="3918">
                  <c:v>0.48</c:v>
                </c:pt>
                <c:pt idx="3919">
                  <c:v>0.49</c:v>
                </c:pt>
                <c:pt idx="3920">
                  <c:v>0.01</c:v>
                </c:pt>
                <c:pt idx="3921">
                  <c:v>0.02</c:v>
                </c:pt>
                <c:pt idx="3922">
                  <c:v>0.03</c:v>
                </c:pt>
                <c:pt idx="3923">
                  <c:v>0.04</c:v>
                </c:pt>
                <c:pt idx="3924">
                  <c:v>0.05</c:v>
                </c:pt>
                <c:pt idx="3925">
                  <c:v>0.06</c:v>
                </c:pt>
                <c:pt idx="3926">
                  <c:v>7.0000000000000007E-2</c:v>
                </c:pt>
                <c:pt idx="3927">
                  <c:v>0.08</c:v>
                </c:pt>
                <c:pt idx="3928">
                  <c:v>0.09</c:v>
                </c:pt>
                <c:pt idx="3929">
                  <c:v>0.1</c:v>
                </c:pt>
                <c:pt idx="3930">
                  <c:v>0.11</c:v>
                </c:pt>
                <c:pt idx="3931">
                  <c:v>0.12</c:v>
                </c:pt>
                <c:pt idx="3932">
                  <c:v>0.13</c:v>
                </c:pt>
                <c:pt idx="3933">
                  <c:v>0.14000000000000001</c:v>
                </c:pt>
                <c:pt idx="3934">
                  <c:v>0.15</c:v>
                </c:pt>
                <c:pt idx="3935">
                  <c:v>0.16</c:v>
                </c:pt>
                <c:pt idx="3936">
                  <c:v>0.17</c:v>
                </c:pt>
                <c:pt idx="3937">
                  <c:v>0.18</c:v>
                </c:pt>
                <c:pt idx="3938">
                  <c:v>0.19</c:v>
                </c:pt>
                <c:pt idx="3939">
                  <c:v>0.2</c:v>
                </c:pt>
                <c:pt idx="3940">
                  <c:v>0.21</c:v>
                </c:pt>
                <c:pt idx="3941">
                  <c:v>0.22</c:v>
                </c:pt>
                <c:pt idx="3942">
                  <c:v>0.23</c:v>
                </c:pt>
                <c:pt idx="3943">
                  <c:v>0.24</c:v>
                </c:pt>
                <c:pt idx="3944">
                  <c:v>0.25</c:v>
                </c:pt>
                <c:pt idx="3945">
                  <c:v>0.26</c:v>
                </c:pt>
                <c:pt idx="3946">
                  <c:v>0.27</c:v>
                </c:pt>
                <c:pt idx="3947">
                  <c:v>0.28000000000000003</c:v>
                </c:pt>
                <c:pt idx="3948">
                  <c:v>0.28999999999999998</c:v>
                </c:pt>
                <c:pt idx="3949">
                  <c:v>0.3</c:v>
                </c:pt>
                <c:pt idx="3950">
                  <c:v>0.31</c:v>
                </c:pt>
                <c:pt idx="3951">
                  <c:v>0.32</c:v>
                </c:pt>
                <c:pt idx="3952">
                  <c:v>0.33</c:v>
                </c:pt>
                <c:pt idx="3953">
                  <c:v>0.34</c:v>
                </c:pt>
                <c:pt idx="3954">
                  <c:v>0.35</c:v>
                </c:pt>
                <c:pt idx="3955">
                  <c:v>0.36</c:v>
                </c:pt>
                <c:pt idx="3956">
                  <c:v>0.37</c:v>
                </c:pt>
                <c:pt idx="3957">
                  <c:v>0.38</c:v>
                </c:pt>
                <c:pt idx="3958">
                  <c:v>0.39</c:v>
                </c:pt>
                <c:pt idx="3959">
                  <c:v>0.4</c:v>
                </c:pt>
                <c:pt idx="3960">
                  <c:v>0.41</c:v>
                </c:pt>
                <c:pt idx="3961">
                  <c:v>0.42</c:v>
                </c:pt>
                <c:pt idx="3962">
                  <c:v>0.43</c:v>
                </c:pt>
                <c:pt idx="3963">
                  <c:v>0.44</c:v>
                </c:pt>
                <c:pt idx="3964">
                  <c:v>0.45</c:v>
                </c:pt>
                <c:pt idx="3965">
                  <c:v>0.46</c:v>
                </c:pt>
                <c:pt idx="3966">
                  <c:v>0.47</c:v>
                </c:pt>
                <c:pt idx="3967">
                  <c:v>0.48</c:v>
                </c:pt>
                <c:pt idx="3968">
                  <c:v>0.49</c:v>
                </c:pt>
                <c:pt idx="3969">
                  <c:v>0.01</c:v>
                </c:pt>
                <c:pt idx="3970">
                  <c:v>0.02</c:v>
                </c:pt>
                <c:pt idx="3971">
                  <c:v>0.03</c:v>
                </c:pt>
                <c:pt idx="3972">
                  <c:v>0.04</c:v>
                </c:pt>
                <c:pt idx="3973">
                  <c:v>0.05</c:v>
                </c:pt>
                <c:pt idx="3974">
                  <c:v>0.06</c:v>
                </c:pt>
                <c:pt idx="3975">
                  <c:v>7.0000000000000007E-2</c:v>
                </c:pt>
                <c:pt idx="3976">
                  <c:v>0.08</c:v>
                </c:pt>
                <c:pt idx="3977">
                  <c:v>0.09</c:v>
                </c:pt>
                <c:pt idx="3978">
                  <c:v>0.1</c:v>
                </c:pt>
                <c:pt idx="3979">
                  <c:v>0.11</c:v>
                </c:pt>
                <c:pt idx="3980">
                  <c:v>0.12</c:v>
                </c:pt>
                <c:pt idx="3981">
                  <c:v>0.13</c:v>
                </c:pt>
                <c:pt idx="3982">
                  <c:v>0.14000000000000001</c:v>
                </c:pt>
                <c:pt idx="3983">
                  <c:v>0.15</c:v>
                </c:pt>
                <c:pt idx="3984">
                  <c:v>0.16</c:v>
                </c:pt>
                <c:pt idx="3985">
                  <c:v>0.17</c:v>
                </c:pt>
                <c:pt idx="3986">
                  <c:v>0.18</c:v>
                </c:pt>
                <c:pt idx="3987">
                  <c:v>0.19</c:v>
                </c:pt>
                <c:pt idx="3988">
                  <c:v>0.2</c:v>
                </c:pt>
                <c:pt idx="3989">
                  <c:v>0.21</c:v>
                </c:pt>
                <c:pt idx="3990">
                  <c:v>0.22</c:v>
                </c:pt>
                <c:pt idx="3991">
                  <c:v>0.23</c:v>
                </c:pt>
                <c:pt idx="3992">
                  <c:v>0.24</c:v>
                </c:pt>
                <c:pt idx="3993">
                  <c:v>0.25</c:v>
                </c:pt>
                <c:pt idx="3994">
                  <c:v>0.26</c:v>
                </c:pt>
                <c:pt idx="3995">
                  <c:v>0.27</c:v>
                </c:pt>
                <c:pt idx="3996">
                  <c:v>0.28000000000000003</c:v>
                </c:pt>
                <c:pt idx="3997">
                  <c:v>0.28999999999999998</c:v>
                </c:pt>
                <c:pt idx="3998">
                  <c:v>0.3</c:v>
                </c:pt>
                <c:pt idx="3999">
                  <c:v>0.31</c:v>
                </c:pt>
                <c:pt idx="4000">
                  <c:v>0.32</c:v>
                </c:pt>
                <c:pt idx="4001">
                  <c:v>0.33</c:v>
                </c:pt>
                <c:pt idx="4002">
                  <c:v>0.34</c:v>
                </c:pt>
                <c:pt idx="4003">
                  <c:v>0.35</c:v>
                </c:pt>
                <c:pt idx="4004">
                  <c:v>0.36</c:v>
                </c:pt>
                <c:pt idx="4005">
                  <c:v>0.37</c:v>
                </c:pt>
                <c:pt idx="4006">
                  <c:v>0.38</c:v>
                </c:pt>
                <c:pt idx="4007">
                  <c:v>0.39</c:v>
                </c:pt>
                <c:pt idx="4008">
                  <c:v>0.4</c:v>
                </c:pt>
                <c:pt idx="4009">
                  <c:v>0.41</c:v>
                </c:pt>
                <c:pt idx="4010">
                  <c:v>0.42</c:v>
                </c:pt>
                <c:pt idx="4011">
                  <c:v>0.43</c:v>
                </c:pt>
                <c:pt idx="4012">
                  <c:v>0.44</c:v>
                </c:pt>
                <c:pt idx="4013">
                  <c:v>0.45</c:v>
                </c:pt>
                <c:pt idx="4014">
                  <c:v>0.46</c:v>
                </c:pt>
                <c:pt idx="4015">
                  <c:v>0.47</c:v>
                </c:pt>
                <c:pt idx="4016">
                  <c:v>0.48</c:v>
                </c:pt>
                <c:pt idx="4017">
                  <c:v>0.49</c:v>
                </c:pt>
                <c:pt idx="4018">
                  <c:v>0.01</c:v>
                </c:pt>
                <c:pt idx="4019">
                  <c:v>0.02</c:v>
                </c:pt>
                <c:pt idx="4020">
                  <c:v>0.03</c:v>
                </c:pt>
                <c:pt idx="4021">
                  <c:v>0.04</c:v>
                </c:pt>
                <c:pt idx="4022">
                  <c:v>0.05</c:v>
                </c:pt>
                <c:pt idx="4023">
                  <c:v>0.06</c:v>
                </c:pt>
                <c:pt idx="4024">
                  <c:v>7.0000000000000007E-2</c:v>
                </c:pt>
                <c:pt idx="4025">
                  <c:v>0.08</c:v>
                </c:pt>
                <c:pt idx="4026">
                  <c:v>0.09</c:v>
                </c:pt>
                <c:pt idx="4027">
                  <c:v>0.1</c:v>
                </c:pt>
                <c:pt idx="4028">
                  <c:v>0.11</c:v>
                </c:pt>
                <c:pt idx="4029">
                  <c:v>0.12</c:v>
                </c:pt>
                <c:pt idx="4030">
                  <c:v>0.13</c:v>
                </c:pt>
                <c:pt idx="4031">
                  <c:v>0.14000000000000001</c:v>
                </c:pt>
                <c:pt idx="4032">
                  <c:v>0.15</c:v>
                </c:pt>
                <c:pt idx="4033">
                  <c:v>0.16</c:v>
                </c:pt>
                <c:pt idx="4034">
                  <c:v>0.17</c:v>
                </c:pt>
                <c:pt idx="4035">
                  <c:v>0.18</c:v>
                </c:pt>
                <c:pt idx="4036">
                  <c:v>0.19</c:v>
                </c:pt>
                <c:pt idx="4037">
                  <c:v>0.2</c:v>
                </c:pt>
                <c:pt idx="4038">
                  <c:v>0.21</c:v>
                </c:pt>
                <c:pt idx="4039">
                  <c:v>0.22</c:v>
                </c:pt>
                <c:pt idx="4040">
                  <c:v>0.23</c:v>
                </c:pt>
                <c:pt idx="4041">
                  <c:v>0.24</c:v>
                </c:pt>
                <c:pt idx="4042">
                  <c:v>0.25</c:v>
                </c:pt>
                <c:pt idx="4043">
                  <c:v>0.26</c:v>
                </c:pt>
                <c:pt idx="4044">
                  <c:v>0.27</c:v>
                </c:pt>
                <c:pt idx="4045">
                  <c:v>0.28000000000000003</c:v>
                </c:pt>
                <c:pt idx="4046">
                  <c:v>0.28999999999999998</c:v>
                </c:pt>
                <c:pt idx="4047">
                  <c:v>0.3</c:v>
                </c:pt>
                <c:pt idx="4048">
                  <c:v>0.31</c:v>
                </c:pt>
                <c:pt idx="4049">
                  <c:v>0.32</c:v>
                </c:pt>
                <c:pt idx="4050">
                  <c:v>0.33</c:v>
                </c:pt>
                <c:pt idx="4051">
                  <c:v>0.34</c:v>
                </c:pt>
                <c:pt idx="4052">
                  <c:v>0.35</c:v>
                </c:pt>
                <c:pt idx="4053">
                  <c:v>0.36</c:v>
                </c:pt>
                <c:pt idx="4054">
                  <c:v>0.37</c:v>
                </c:pt>
                <c:pt idx="4055">
                  <c:v>0.38</c:v>
                </c:pt>
                <c:pt idx="4056">
                  <c:v>0.39</c:v>
                </c:pt>
                <c:pt idx="4057">
                  <c:v>0.4</c:v>
                </c:pt>
                <c:pt idx="4058">
                  <c:v>0.41</c:v>
                </c:pt>
                <c:pt idx="4059">
                  <c:v>0.42</c:v>
                </c:pt>
                <c:pt idx="4060">
                  <c:v>0.43</c:v>
                </c:pt>
                <c:pt idx="4061">
                  <c:v>0.44</c:v>
                </c:pt>
                <c:pt idx="4062">
                  <c:v>0.45</c:v>
                </c:pt>
                <c:pt idx="4063">
                  <c:v>0.46</c:v>
                </c:pt>
                <c:pt idx="4064">
                  <c:v>0.47</c:v>
                </c:pt>
                <c:pt idx="4065">
                  <c:v>0.48</c:v>
                </c:pt>
                <c:pt idx="4066">
                  <c:v>0.49</c:v>
                </c:pt>
                <c:pt idx="4067">
                  <c:v>0.01</c:v>
                </c:pt>
                <c:pt idx="4068">
                  <c:v>0.02</c:v>
                </c:pt>
                <c:pt idx="4069">
                  <c:v>0.03</c:v>
                </c:pt>
                <c:pt idx="4070">
                  <c:v>0.04</c:v>
                </c:pt>
                <c:pt idx="4071">
                  <c:v>0.05</c:v>
                </c:pt>
                <c:pt idx="4072">
                  <c:v>0.06</c:v>
                </c:pt>
                <c:pt idx="4073">
                  <c:v>7.0000000000000007E-2</c:v>
                </c:pt>
                <c:pt idx="4074">
                  <c:v>0.08</c:v>
                </c:pt>
                <c:pt idx="4075">
                  <c:v>0.09</c:v>
                </c:pt>
                <c:pt idx="4076">
                  <c:v>0.1</c:v>
                </c:pt>
                <c:pt idx="4077">
                  <c:v>0.11</c:v>
                </c:pt>
                <c:pt idx="4078">
                  <c:v>0.12</c:v>
                </c:pt>
                <c:pt idx="4079">
                  <c:v>0.13</c:v>
                </c:pt>
                <c:pt idx="4080">
                  <c:v>0.14000000000000001</c:v>
                </c:pt>
                <c:pt idx="4081">
                  <c:v>0.15</c:v>
                </c:pt>
                <c:pt idx="4082">
                  <c:v>0.16</c:v>
                </c:pt>
                <c:pt idx="4083">
                  <c:v>0.17</c:v>
                </c:pt>
                <c:pt idx="4084">
                  <c:v>0.18</c:v>
                </c:pt>
                <c:pt idx="4085">
                  <c:v>0.19</c:v>
                </c:pt>
                <c:pt idx="4086">
                  <c:v>0.2</c:v>
                </c:pt>
                <c:pt idx="4087">
                  <c:v>0.21</c:v>
                </c:pt>
                <c:pt idx="4088">
                  <c:v>0.22</c:v>
                </c:pt>
                <c:pt idx="4089">
                  <c:v>0.23</c:v>
                </c:pt>
                <c:pt idx="4090">
                  <c:v>0.24</c:v>
                </c:pt>
                <c:pt idx="4091">
                  <c:v>0.25</c:v>
                </c:pt>
                <c:pt idx="4092">
                  <c:v>0.26</c:v>
                </c:pt>
                <c:pt idx="4093">
                  <c:v>0.27</c:v>
                </c:pt>
                <c:pt idx="4094">
                  <c:v>0.28000000000000003</c:v>
                </c:pt>
                <c:pt idx="4095">
                  <c:v>0.28999999999999998</c:v>
                </c:pt>
                <c:pt idx="4096">
                  <c:v>0.3</c:v>
                </c:pt>
                <c:pt idx="4097">
                  <c:v>0.31</c:v>
                </c:pt>
                <c:pt idx="4098">
                  <c:v>0.32</c:v>
                </c:pt>
                <c:pt idx="4099">
                  <c:v>0.33</c:v>
                </c:pt>
                <c:pt idx="4100">
                  <c:v>0.34</c:v>
                </c:pt>
                <c:pt idx="4101">
                  <c:v>0.35</c:v>
                </c:pt>
                <c:pt idx="4102">
                  <c:v>0.36</c:v>
                </c:pt>
                <c:pt idx="4103">
                  <c:v>0.37</c:v>
                </c:pt>
                <c:pt idx="4104">
                  <c:v>0.38</c:v>
                </c:pt>
                <c:pt idx="4105">
                  <c:v>0.39</c:v>
                </c:pt>
                <c:pt idx="4106">
                  <c:v>0.4</c:v>
                </c:pt>
                <c:pt idx="4107">
                  <c:v>0.41</c:v>
                </c:pt>
                <c:pt idx="4108">
                  <c:v>0.42</c:v>
                </c:pt>
                <c:pt idx="4109">
                  <c:v>0.43</c:v>
                </c:pt>
                <c:pt idx="4110">
                  <c:v>0.44</c:v>
                </c:pt>
                <c:pt idx="4111">
                  <c:v>0.45</c:v>
                </c:pt>
                <c:pt idx="4112">
                  <c:v>0.46</c:v>
                </c:pt>
                <c:pt idx="4113">
                  <c:v>0.47</c:v>
                </c:pt>
                <c:pt idx="4114">
                  <c:v>0.48</c:v>
                </c:pt>
                <c:pt idx="4115">
                  <c:v>0.49</c:v>
                </c:pt>
                <c:pt idx="4116">
                  <c:v>0.01</c:v>
                </c:pt>
                <c:pt idx="4117">
                  <c:v>0.02</c:v>
                </c:pt>
                <c:pt idx="4118">
                  <c:v>0.03</c:v>
                </c:pt>
                <c:pt idx="4119">
                  <c:v>0.04</c:v>
                </c:pt>
                <c:pt idx="4120">
                  <c:v>0.05</c:v>
                </c:pt>
                <c:pt idx="4121">
                  <c:v>0.06</c:v>
                </c:pt>
                <c:pt idx="4122">
                  <c:v>7.0000000000000007E-2</c:v>
                </c:pt>
                <c:pt idx="4123">
                  <c:v>0.08</c:v>
                </c:pt>
                <c:pt idx="4124">
                  <c:v>0.09</c:v>
                </c:pt>
                <c:pt idx="4125">
                  <c:v>0.1</c:v>
                </c:pt>
                <c:pt idx="4126">
                  <c:v>0.11</c:v>
                </c:pt>
                <c:pt idx="4127">
                  <c:v>0.12</c:v>
                </c:pt>
                <c:pt idx="4128">
                  <c:v>0.13</c:v>
                </c:pt>
                <c:pt idx="4129">
                  <c:v>0.14000000000000001</c:v>
                </c:pt>
                <c:pt idx="4130">
                  <c:v>0.15</c:v>
                </c:pt>
                <c:pt idx="4131">
                  <c:v>0.16</c:v>
                </c:pt>
                <c:pt idx="4132">
                  <c:v>0.17</c:v>
                </c:pt>
                <c:pt idx="4133">
                  <c:v>0.18</c:v>
                </c:pt>
                <c:pt idx="4134">
                  <c:v>0.19</c:v>
                </c:pt>
                <c:pt idx="4135">
                  <c:v>0.2</c:v>
                </c:pt>
                <c:pt idx="4136">
                  <c:v>0.21</c:v>
                </c:pt>
                <c:pt idx="4137">
                  <c:v>0.22</c:v>
                </c:pt>
                <c:pt idx="4138">
                  <c:v>0.23</c:v>
                </c:pt>
                <c:pt idx="4139">
                  <c:v>0.24</c:v>
                </c:pt>
                <c:pt idx="4140">
                  <c:v>0.25</c:v>
                </c:pt>
                <c:pt idx="4141">
                  <c:v>0.26</c:v>
                </c:pt>
                <c:pt idx="4142">
                  <c:v>0.27</c:v>
                </c:pt>
                <c:pt idx="4143">
                  <c:v>0.28000000000000003</c:v>
                </c:pt>
                <c:pt idx="4144">
                  <c:v>0.28999999999999998</c:v>
                </c:pt>
                <c:pt idx="4145">
                  <c:v>0.3</c:v>
                </c:pt>
                <c:pt idx="4146">
                  <c:v>0.31</c:v>
                </c:pt>
                <c:pt idx="4147">
                  <c:v>0.32</c:v>
                </c:pt>
                <c:pt idx="4148">
                  <c:v>0.33</c:v>
                </c:pt>
                <c:pt idx="4149">
                  <c:v>0.34</c:v>
                </c:pt>
                <c:pt idx="4150">
                  <c:v>0.35</c:v>
                </c:pt>
                <c:pt idx="4151">
                  <c:v>0.36</c:v>
                </c:pt>
                <c:pt idx="4152">
                  <c:v>0.37</c:v>
                </c:pt>
                <c:pt idx="4153">
                  <c:v>0.38</c:v>
                </c:pt>
                <c:pt idx="4154">
                  <c:v>0.39</c:v>
                </c:pt>
                <c:pt idx="4155">
                  <c:v>0.4</c:v>
                </c:pt>
                <c:pt idx="4156">
                  <c:v>0.41</c:v>
                </c:pt>
                <c:pt idx="4157">
                  <c:v>0.42</c:v>
                </c:pt>
                <c:pt idx="4158">
                  <c:v>0.43</c:v>
                </c:pt>
                <c:pt idx="4159">
                  <c:v>0.44</c:v>
                </c:pt>
                <c:pt idx="4160">
                  <c:v>0.45</c:v>
                </c:pt>
                <c:pt idx="4161">
                  <c:v>0.46</c:v>
                </c:pt>
                <c:pt idx="4162">
                  <c:v>0.47</c:v>
                </c:pt>
                <c:pt idx="4163">
                  <c:v>0.48</c:v>
                </c:pt>
                <c:pt idx="4164">
                  <c:v>0.49</c:v>
                </c:pt>
                <c:pt idx="4165">
                  <c:v>0.01</c:v>
                </c:pt>
                <c:pt idx="4166">
                  <c:v>0.02</c:v>
                </c:pt>
                <c:pt idx="4167">
                  <c:v>0.03</c:v>
                </c:pt>
                <c:pt idx="4168">
                  <c:v>0.04</c:v>
                </c:pt>
                <c:pt idx="4169">
                  <c:v>0.05</c:v>
                </c:pt>
                <c:pt idx="4170">
                  <c:v>0.06</c:v>
                </c:pt>
                <c:pt idx="4171">
                  <c:v>7.0000000000000007E-2</c:v>
                </c:pt>
                <c:pt idx="4172">
                  <c:v>0.08</c:v>
                </c:pt>
                <c:pt idx="4173">
                  <c:v>0.09</c:v>
                </c:pt>
                <c:pt idx="4174">
                  <c:v>0.1</c:v>
                </c:pt>
                <c:pt idx="4175">
                  <c:v>0.11</c:v>
                </c:pt>
                <c:pt idx="4176">
                  <c:v>0.12</c:v>
                </c:pt>
                <c:pt idx="4177">
                  <c:v>0.13</c:v>
                </c:pt>
                <c:pt idx="4178">
                  <c:v>0.14000000000000001</c:v>
                </c:pt>
                <c:pt idx="4179">
                  <c:v>0.15</c:v>
                </c:pt>
                <c:pt idx="4180">
                  <c:v>0.16</c:v>
                </c:pt>
                <c:pt idx="4181">
                  <c:v>0.17</c:v>
                </c:pt>
                <c:pt idx="4182">
                  <c:v>0.18</c:v>
                </c:pt>
                <c:pt idx="4183">
                  <c:v>0.19</c:v>
                </c:pt>
                <c:pt idx="4184">
                  <c:v>0.2</c:v>
                </c:pt>
                <c:pt idx="4185">
                  <c:v>0.21</c:v>
                </c:pt>
                <c:pt idx="4186">
                  <c:v>0.22</c:v>
                </c:pt>
                <c:pt idx="4187">
                  <c:v>0.23</c:v>
                </c:pt>
                <c:pt idx="4188">
                  <c:v>0.24</c:v>
                </c:pt>
                <c:pt idx="4189">
                  <c:v>0.25</c:v>
                </c:pt>
                <c:pt idx="4190">
                  <c:v>0.26</c:v>
                </c:pt>
                <c:pt idx="4191">
                  <c:v>0.27</c:v>
                </c:pt>
                <c:pt idx="4192">
                  <c:v>0.28000000000000003</c:v>
                </c:pt>
                <c:pt idx="4193">
                  <c:v>0.28999999999999998</c:v>
                </c:pt>
                <c:pt idx="4194">
                  <c:v>0.3</c:v>
                </c:pt>
                <c:pt idx="4195">
                  <c:v>0.31</c:v>
                </c:pt>
                <c:pt idx="4196">
                  <c:v>0.32</c:v>
                </c:pt>
                <c:pt idx="4197">
                  <c:v>0.33</c:v>
                </c:pt>
                <c:pt idx="4198">
                  <c:v>0.34</c:v>
                </c:pt>
                <c:pt idx="4199">
                  <c:v>0.35</c:v>
                </c:pt>
                <c:pt idx="4200">
                  <c:v>0.36</c:v>
                </c:pt>
                <c:pt idx="4201">
                  <c:v>0.37</c:v>
                </c:pt>
                <c:pt idx="4202">
                  <c:v>0.38</c:v>
                </c:pt>
                <c:pt idx="4203">
                  <c:v>0.39</c:v>
                </c:pt>
                <c:pt idx="4204">
                  <c:v>0.4</c:v>
                </c:pt>
                <c:pt idx="4205">
                  <c:v>0.41</c:v>
                </c:pt>
                <c:pt idx="4206">
                  <c:v>0.42</c:v>
                </c:pt>
                <c:pt idx="4207">
                  <c:v>0.43</c:v>
                </c:pt>
                <c:pt idx="4208">
                  <c:v>0.44</c:v>
                </c:pt>
                <c:pt idx="4209">
                  <c:v>0.45</c:v>
                </c:pt>
                <c:pt idx="4210">
                  <c:v>0.46</c:v>
                </c:pt>
                <c:pt idx="4211">
                  <c:v>0.47</c:v>
                </c:pt>
                <c:pt idx="4212">
                  <c:v>0.48</c:v>
                </c:pt>
                <c:pt idx="4213">
                  <c:v>0.49</c:v>
                </c:pt>
                <c:pt idx="4214">
                  <c:v>0.01</c:v>
                </c:pt>
                <c:pt idx="4215">
                  <c:v>0.02</c:v>
                </c:pt>
                <c:pt idx="4216">
                  <c:v>0.03</c:v>
                </c:pt>
                <c:pt idx="4217">
                  <c:v>0.04</c:v>
                </c:pt>
                <c:pt idx="4218">
                  <c:v>0.05</c:v>
                </c:pt>
                <c:pt idx="4219">
                  <c:v>0.06</c:v>
                </c:pt>
                <c:pt idx="4220">
                  <c:v>7.0000000000000007E-2</c:v>
                </c:pt>
                <c:pt idx="4221">
                  <c:v>0.08</c:v>
                </c:pt>
                <c:pt idx="4222">
                  <c:v>0.09</c:v>
                </c:pt>
                <c:pt idx="4223">
                  <c:v>0.1</c:v>
                </c:pt>
                <c:pt idx="4224">
                  <c:v>0.11</c:v>
                </c:pt>
                <c:pt idx="4225">
                  <c:v>0.12</c:v>
                </c:pt>
                <c:pt idx="4226">
                  <c:v>0.13</c:v>
                </c:pt>
                <c:pt idx="4227">
                  <c:v>0.14000000000000001</c:v>
                </c:pt>
                <c:pt idx="4228">
                  <c:v>0.15</c:v>
                </c:pt>
                <c:pt idx="4229">
                  <c:v>0.16</c:v>
                </c:pt>
                <c:pt idx="4230">
                  <c:v>0.17</c:v>
                </c:pt>
                <c:pt idx="4231">
                  <c:v>0.18</c:v>
                </c:pt>
                <c:pt idx="4232">
                  <c:v>0.19</c:v>
                </c:pt>
                <c:pt idx="4233">
                  <c:v>0.2</c:v>
                </c:pt>
                <c:pt idx="4234">
                  <c:v>0.21</c:v>
                </c:pt>
                <c:pt idx="4235">
                  <c:v>0.22</c:v>
                </c:pt>
                <c:pt idx="4236">
                  <c:v>0.23</c:v>
                </c:pt>
                <c:pt idx="4237">
                  <c:v>0.24</c:v>
                </c:pt>
                <c:pt idx="4238">
                  <c:v>0.25</c:v>
                </c:pt>
                <c:pt idx="4239">
                  <c:v>0.26</c:v>
                </c:pt>
                <c:pt idx="4240">
                  <c:v>0.27</c:v>
                </c:pt>
                <c:pt idx="4241">
                  <c:v>0.28000000000000003</c:v>
                </c:pt>
                <c:pt idx="4242">
                  <c:v>0.28999999999999998</c:v>
                </c:pt>
                <c:pt idx="4243">
                  <c:v>0.3</c:v>
                </c:pt>
                <c:pt idx="4244">
                  <c:v>0.31</c:v>
                </c:pt>
                <c:pt idx="4245">
                  <c:v>0.32</c:v>
                </c:pt>
                <c:pt idx="4246">
                  <c:v>0.33</c:v>
                </c:pt>
                <c:pt idx="4247">
                  <c:v>0.34</c:v>
                </c:pt>
                <c:pt idx="4248">
                  <c:v>0.35</c:v>
                </c:pt>
                <c:pt idx="4249">
                  <c:v>0.36</c:v>
                </c:pt>
                <c:pt idx="4250">
                  <c:v>0.37</c:v>
                </c:pt>
                <c:pt idx="4251">
                  <c:v>0.38</c:v>
                </c:pt>
                <c:pt idx="4252">
                  <c:v>0.39</c:v>
                </c:pt>
                <c:pt idx="4253">
                  <c:v>0.4</c:v>
                </c:pt>
                <c:pt idx="4254">
                  <c:v>0.41</c:v>
                </c:pt>
                <c:pt idx="4255">
                  <c:v>0.42</c:v>
                </c:pt>
                <c:pt idx="4256">
                  <c:v>0.43</c:v>
                </c:pt>
                <c:pt idx="4257">
                  <c:v>0.44</c:v>
                </c:pt>
                <c:pt idx="4258">
                  <c:v>0.45</c:v>
                </c:pt>
                <c:pt idx="4259">
                  <c:v>0.46</c:v>
                </c:pt>
                <c:pt idx="4260">
                  <c:v>0.47</c:v>
                </c:pt>
                <c:pt idx="4261">
                  <c:v>0.48</c:v>
                </c:pt>
                <c:pt idx="4262">
                  <c:v>0.49</c:v>
                </c:pt>
                <c:pt idx="4263">
                  <c:v>0.01</c:v>
                </c:pt>
                <c:pt idx="4264">
                  <c:v>0.02</c:v>
                </c:pt>
                <c:pt idx="4265">
                  <c:v>0.03</c:v>
                </c:pt>
                <c:pt idx="4266">
                  <c:v>0.04</c:v>
                </c:pt>
                <c:pt idx="4267">
                  <c:v>0.05</c:v>
                </c:pt>
                <c:pt idx="4268">
                  <c:v>0.06</c:v>
                </c:pt>
                <c:pt idx="4269">
                  <c:v>7.0000000000000007E-2</c:v>
                </c:pt>
                <c:pt idx="4270">
                  <c:v>0.08</c:v>
                </c:pt>
                <c:pt idx="4271">
                  <c:v>0.09</c:v>
                </c:pt>
                <c:pt idx="4272">
                  <c:v>0.1</c:v>
                </c:pt>
                <c:pt idx="4273">
                  <c:v>0.11</c:v>
                </c:pt>
                <c:pt idx="4274">
                  <c:v>0.12</c:v>
                </c:pt>
                <c:pt idx="4275">
                  <c:v>0.13</c:v>
                </c:pt>
                <c:pt idx="4276">
                  <c:v>0.14000000000000001</c:v>
                </c:pt>
                <c:pt idx="4277">
                  <c:v>0.15</c:v>
                </c:pt>
                <c:pt idx="4278">
                  <c:v>0.16</c:v>
                </c:pt>
                <c:pt idx="4279">
                  <c:v>0.17</c:v>
                </c:pt>
                <c:pt idx="4280">
                  <c:v>0.18</c:v>
                </c:pt>
                <c:pt idx="4281">
                  <c:v>0.19</c:v>
                </c:pt>
                <c:pt idx="4282">
                  <c:v>0.2</c:v>
                </c:pt>
                <c:pt idx="4283">
                  <c:v>0.21</c:v>
                </c:pt>
                <c:pt idx="4284">
                  <c:v>0.22</c:v>
                </c:pt>
                <c:pt idx="4285">
                  <c:v>0.23</c:v>
                </c:pt>
                <c:pt idx="4286">
                  <c:v>0.24</c:v>
                </c:pt>
                <c:pt idx="4287">
                  <c:v>0.25</c:v>
                </c:pt>
                <c:pt idx="4288">
                  <c:v>0.26</c:v>
                </c:pt>
                <c:pt idx="4289">
                  <c:v>0.27</c:v>
                </c:pt>
                <c:pt idx="4290">
                  <c:v>0.28000000000000003</c:v>
                </c:pt>
                <c:pt idx="4291">
                  <c:v>0.28999999999999998</c:v>
                </c:pt>
                <c:pt idx="4292">
                  <c:v>0.3</c:v>
                </c:pt>
                <c:pt idx="4293">
                  <c:v>0.31</c:v>
                </c:pt>
                <c:pt idx="4294">
                  <c:v>0.32</c:v>
                </c:pt>
                <c:pt idx="4295">
                  <c:v>0.33</c:v>
                </c:pt>
                <c:pt idx="4296">
                  <c:v>0.34</c:v>
                </c:pt>
                <c:pt idx="4297">
                  <c:v>0.35</c:v>
                </c:pt>
                <c:pt idx="4298">
                  <c:v>0.36</c:v>
                </c:pt>
                <c:pt idx="4299">
                  <c:v>0.37</c:v>
                </c:pt>
                <c:pt idx="4300">
                  <c:v>0.38</c:v>
                </c:pt>
                <c:pt idx="4301">
                  <c:v>0.39</c:v>
                </c:pt>
                <c:pt idx="4302">
                  <c:v>0.4</c:v>
                </c:pt>
                <c:pt idx="4303">
                  <c:v>0.41</c:v>
                </c:pt>
                <c:pt idx="4304">
                  <c:v>0.42</c:v>
                </c:pt>
                <c:pt idx="4305">
                  <c:v>0.43</c:v>
                </c:pt>
                <c:pt idx="4306">
                  <c:v>0.44</c:v>
                </c:pt>
                <c:pt idx="4307">
                  <c:v>0.45</c:v>
                </c:pt>
                <c:pt idx="4308">
                  <c:v>0.46</c:v>
                </c:pt>
                <c:pt idx="4309">
                  <c:v>0.47</c:v>
                </c:pt>
                <c:pt idx="4310">
                  <c:v>0.48</c:v>
                </c:pt>
                <c:pt idx="4311">
                  <c:v>0.49</c:v>
                </c:pt>
                <c:pt idx="4312">
                  <c:v>0.01</c:v>
                </c:pt>
                <c:pt idx="4313">
                  <c:v>0.02</c:v>
                </c:pt>
                <c:pt idx="4314">
                  <c:v>0.03</c:v>
                </c:pt>
                <c:pt idx="4315">
                  <c:v>0.04</c:v>
                </c:pt>
                <c:pt idx="4316">
                  <c:v>0.05</c:v>
                </c:pt>
                <c:pt idx="4317">
                  <c:v>0.06</c:v>
                </c:pt>
                <c:pt idx="4318">
                  <c:v>7.0000000000000007E-2</c:v>
                </c:pt>
                <c:pt idx="4319">
                  <c:v>0.08</c:v>
                </c:pt>
                <c:pt idx="4320">
                  <c:v>0.09</c:v>
                </c:pt>
                <c:pt idx="4321">
                  <c:v>0.1</c:v>
                </c:pt>
                <c:pt idx="4322">
                  <c:v>0.11</c:v>
                </c:pt>
                <c:pt idx="4323">
                  <c:v>0.12</c:v>
                </c:pt>
                <c:pt idx="4324">
                  <c:v>0.13</c:v>
                </c:pt>
                <c:pt idx="4325">
                  <c:v>0.14000000000000001</c:v>
                </c:pt>
                <c:pt idx="4326">
                  <c:v>0.15</c:v>
                </c:pt>
                <c:pt idx="4327">
                  <c:v>0.16</c:v>
                </c:pt>
                <c:pt idx="4328">
                  <c:v>0.17</c:v>
                </c:pt>
                <c:pt idx="4329">
                  <c:v>0.18</c:v>
                </c:pt>
                <c:pt idx="4330">
                  <c:v>0.19</c:v>
                </c:pt>
                <c:pt idx="4331">
                  <c:v>0.2</c:v>
                </c:pt>
                <c:pt idx="4332">
                  <c:v>0.21</c:v>
                </c:pt>
                <c:pt idx="4333">
                  <c:v>0.22</c:v>
                </c:pt>
                <c:pt idx="4334">
                  <c:v>0.23</c:v>
                </c:pt>
                <c:pt idx="4335">
                  <c:v>0.24</c:v>
                </c:pt>
                <c:pt idx="4336">
                  <c:v>0.25</c:v>
                </c:pt>
                <c:pt idx="4337">
                  <c:v>0.26</c:v>
                </c:pt>
                <c:pt idx="4338">
                  <c:v>0.27</c:v>
                </c:pt>
                <c:pt idx="4339">
                  <c:v>0.28000000000000003</c:v>
                </c:pt>
                <c:pt idx="4340">
                  <c:v>0.28999999999999998</c:v>
                </c:pt>
                <c:pt idx="4341">
                  <c:v>0.3</c:v>
                </c:pt>
                <c:pt idx="4342">
                  <c:v>0.31</c:v>
                </c:pt>
                <c:pt idx="4343">
                  <c:v>0.32</c:v>
                </c:pt>
                <c:pt idx="4344">
                  <c:v>0.33</c:v>
                </c:pt>
                <c:pt idx="4345">
                  <c:v>0.34</c:v>
                </c:pt>
                <c:pt idx="4346">
                  <c:v>0.35</c:v>
                </c:pt>
                <c:pt idx="4347">
                  <c:v>0.36</c:v>
                </c:pt>
                <c:pt idx="4348">
                  <c:v>0.37</c:v>
                </c:pt>
                <c:pt idx="4349">
                  <c:v>0.38</c:v>
                </c:pt>
                <c:pt idx="4350">
                  <c:v>0.39</c:v>
                </c:pt>
                <c:pt idx="4351">
                  <c:v>0.4</c:v>
                </c:pt>
                <c:pt idx="4352">
                  <c:v>0.41</c:v>
                </c:pt>
                <c:pt idx="4353">
                  <c:v>0.42</c:v>
                </c:pt>
                <c:pt idx="4354">
                  <c:v>0.43</c:v>
                </c:pt>
                <c:pt idx="4355">
                  <c:v>0.44</c:v>
                </c:pt>
                <c:pt idx="4356">
                  <c:v>0.45</c:v>
                </c:pt>
                <c:pt idx="4357">
                  <c:v>0.46</c:v>
                </c:pt>
                <c:pt idx="4358">
                  <c:v>0.47</c:v>
                </c:pt>
                <c:pt idx="4359">
                  <c:v>0.48</c:v>
                </c:pt>
                <c:pt idx="4360">
                  <c:v>0.49</c:v>
                </c:pt>
                <c:pt idx="4361">
                  <c:v>0.01</c:v>
                </c:pt>
                <c:pt idx="4362">
                  <c:v>0.02</c:v>
                </c:pt>
                <c:pt idx="4363">
                  <c:v>0.03</c:v>
                </c:pt>
                <c:pt idx="4364">
                  <c:v>0.04</c:v>
                </c:pt>
                <c:pt idx="4365">
                  <c:v>0.05</c:v>
                </c:pt>
                <c:pt idx="4366">
                  <c:v>0.06</c:v>
                </c:pt>
                <c:pt idx="4367">
                  <c:v>7.0000000000000007E-2</c:v>
                </c:pt>
                <c:pt idx="4368">
                  <c:v>0.08</c:v>
                </c:pt>
                <c:pt idx="4369">
                  <c:v>0.09</c:v>
                </c:pt>
                <c:pt idx="4370">
                  <c:v>0.1</c:v>
                </c:pt>
                <c:pt idx="4371">
                  <c:v>0.11</c:v>
                </c:pt>
                <c:pt idx="4372">
                  <c:v>0.12</c:v>
                </c:pt>
                <c:pt idx="4373">
                  <c:v>0.13</c:v>
                </c:pt>
                <c:pt idx="4374">
                  <c:v>0.14000000000000001</c:v>
                </c:pt>
                <c:pt idx="4375">
                  <c:v>0.15</c:v>
                </c:pt>
                <c:pt idx="4376">
                  <c:v>0.16</c:v>
                </c:pt>
                <c:pt idx="4377">
                  <c:v>0.17</c:v>
                </c:pt>
                <c:pt idx="4378">
                  <c:v>0.18</c:v>
                </c:pt>
                <c:pt idx="4379">
                  <c:v>0.19</c:v>
                </c:pt>
                <c:pt idx="4380">
                  <c:v>0.2</c:v>
                </c:pt>
                <c:pt idx="4381">
                  <c:v>0.21</c:v>
                </c:pt>
                <c:pt idx="4382">
                  <c:v>0.22</c:v>
                </c:pt>
                <c:pt idx="4383">
                  <c:v>0.23</c:v>
                </c:pt>
                <c:pt idx="4384">
                  <c:v>0.24</c:v>
                </c:pt>
                <c:pt idx="4385">
                  <c:v>0.25</c:v>
                </c:pt>
                <c:pt idx="4386">
                  <c:v>0.26</c:v>
                </c:pt>
                <c:pt idx="4387">
                  <c:v>0.27</c:v>
                </c:pt>
                <c:pt idx="4388">
                  <c:v>0.28000000000000003</c:v>
                </c:pt>
                <c:pt idx="4389">
                  <c:v>0.28999999999999998</c:v>
                </c:pt>
                <c:pt idx="4390">
                  <c:v>0.3</c:v>
                </c:pt>
                <c:pt idx="4391">
                  <c:v>0.31</c:v>
                </c:pt>
                <c:pt idx="4392">
                  <c:v>0.32</c:v>
                </c:pt>
                <c:pt idx="4393">
                  <c:v>0.33</c:v>
                </c:pt>
                <c:pt idx="4394">
                  <c:v>0.34</c:v>
                </c:pt>
                <c:pt idx="4395">
                  <c:v>0.35</c:v>
                </c:pt>
                <c:pt idx="4396">
                  <c:v>0.36</c:v>
                </c:pt>
                <c:pt idx="4397">
                  <c:v>0.37</c:v>
                </c:pt>
                <c:pt idx="4398">
                  <c:v>0.38</c:v>
                </c:pt>
                <c:pt idx="4399">
                  <c:v>0.39</c:v>
                </c:pt>
                <c:pt idx="4400">
                  <c:v>0.4</c:v>
                </c:pt>
                <c:pt idx="4401">
                  <c:v>0.41</c:v>
                </c:pt>
                <c:pt idx="4402">
                  <c:v>0.42</c:v>
                </c:pt>
                <c:pt idx="4403">
                  <c:v>0.43</c:v>
                </c:pt>
                <c:pt idx="4404">
                  <c:v>0.44</c:v>
                </c:pt>
                <c:pt idx="4405">
                  <c:v>0.45</c:v>
                </c:pt>
                <c:pt idx="4406">
                  <c:v>0.46</c:v>
                </c:pt>
                <c:pt idx="4407">
                  <c:v>0.47</c:v>
                </c:pt>
                <c:pt idx="4408">
                  <c:v>0.48</c:v>
                </c:pt>
                <c:pt idx="4409">
                  <c:v>0.49</c:v>
                </c:pt>
                <c:pt idx="4410">
                  <c:v>0.01</c:v>
                </c:pt>
                <c:pt idx="4411">
                  <c:v>0.02</c:v>
                </c:pt>
                <c:pt idx="4412">
                  <c:v>0.03</c:v>
                </c:pt>
                <c:pt idx="4413">
                  <c:v>0.04</c:v>
                </c:pt>
                <c:pt idx="4414">
                  <c:v>0.05</c:v>
                </c:pt>
                <c:pt idx="4415">
                  <c:v>0.06</c:v>
                </c:pt>
                <c:pt idx="4416">
                  <c:v>7.0000000000000007E-2</c:v>
                </c:pt>
                <c:pt idx="4417">
                  <c:v>0.08</c:v>
                </c:pt>
                <c:pt idx="4418">
                  <c:v>0.09</c:v>
                </c:pt>
                <c:pt idx="4419">
                  <c:v>0.1</c:v>
                </c:pt>
                <c:pt idx="4420">
                  <c:v>0.11</c:v>
                </c:pt>
                <c:pt idx="4421">
                  <c:v>0.12</c:v>
                </c:pt>
                <c:pt idx="4422">
                  <c:v>0.13</c:v>
                </c:pt>
                <c:pt idx="4423">
                  <c:v>0.14000000000000001</c:v>
                </c:pt>
                <c:pt idx="4424">
                  <c:v>0.15</c:v>
                </c:pt>
                <c:pt idx="4425">
                  <c:v>0.16</c:v>
                </c:pt>
                <c:pt idx="4426">
                  <c:v>0.17</c:v>
                </c:pt>
                <c:pt idx="4427">
                  <c:v>0.18</c:v>
                </c:pt>
                <c:pt idx="4428">
                  <c:v>0.19</c:v>
                </c:pt>
                <c:pt idx="4429">
                  <c:v>0.2</c:v>
                </c:pt>
                <c:pt idx="4430">
                  <c:v>0.21</c:v>
                </c:pt>
                <c:pt idx="4431">
                  <c:v>0.22</c:v>
                </c:pt>
                <c:pt idx="4432">
                  <c:v>0.23</c:v>
                </c:pt>
                <c:pt idx="4433">
                  <c:v>0.24</c:v>
                </c:pt>
                <c:pt idx="4434">
                  <c:v>0.25</c:v>
                </c:pt>
                <c:pt idx="4435">
                  <c:v>0.26</c:v>
                </c:pt>
                <c:pt idx="4436">
                  <c:v>0.27</c:v>
                </c:pt>
                <c:pt idx="4437">
                  <c:v>0.28000000000000003</c:v>
                </c:pt>
                <c:pt idx="4438">
                  <c:v>0.28999999999999998</c:v>
                </c:pt>
                <c:pt idx="4439">
                  <c:v>0.3</c:v>
                </c:pt>
                <c:pt idx="4440">
                  <c:v>0.31</c:v>
                </c:pt>
                <c:pt idx="4441">
                  <c:v>0.32</c:v>
                </c:pt>
                <c:pt idx="4442">
                  <c:v>0.33</c:v>
                </c:pt>
                <c:pt idx="4443">
                  <c:v>0.34</c:v>
                </c:pt>
                <c:pt idx="4444">
                  <c:v>0.35</c:v>
                </c:pt>
                <c:pt idx="4445">
                  <c:v>0.36</c:v>
                </c:pt>
                <c:pt idx="4446">
                  <c:v>0.37</c:v>
                </c:pt>
                <c:pt idx="4447">
                  <c:v>0.38</c:v>
                </c:pt>
                <c:pt idx="4448">
                  <c:v>0.39</c:v>
                </c:pt>
                <c:pt idx="4449">
                  <c:v>0.4</c:v>
                </c:pt>
                <c:pt idx="4450">
                  <c:v>0.41</c:v>
                </c:pt>
                <c:pt idx="4451">
                  <c:v>0.42</c:v>
                </c:pt>
                <c:pt idx="4452">
                  <c:v>0.43</c:v>
                </c:pt>
                <c:pt idx="4453">
                  <c:v>0.44</c:v>
                </c:pt>
                <c:pt idx="4454">
                  <c:v>0.45</c:v>
                </c:pt>
                <c:pt idx="4455">
                  <c:v>0.46</c:v>
                </c:pt>
                <c:pt idx="4456">
                  <c:v>0.47</c:v>
                </c:pt>
                <c:pt idx="4457">
                  <c:v>0.48</c:v>
                </c:pt>
                <c:pt idx="4458">
                  <c:v>0.49</c:v>
                </c:pt>
                <c:pt idx="4459">
                  <c:v>0.01</c:v>
                </c:pt>
                <c:pt idx="4460">
                  <c:v>0.02</c:v>
                </c:pt>
                <c:pt idx="4461">
                  <c:v>0.03</c:v>
                </c:pt>
                <c:pt idx="4462">
                  <c:v>0.04</c:v>
                </c:pt>
                <c:pt idx="4463">
                  <c:v>0.05</c:v>
                </c:pt>
                <c:pt idx="4464">
                  <c:v>0.06</c:v>
                </c:pt>
                <c:pt idx="4465">
                  <c:v>7.0000000000000007E-2</c:v>
                </c:pt>
                <c:pt idx="4466">
                  <c:v>0.08</c:v>
                </c:pt>
                <c:pt idx="4467">
                  <c:v>0.09</c:v>
                </c:pt>
                <c:pt idx="4468">
                  <c:v>0.1</c:v>
                </c:pt>
                <c:pt idx="4469">
                  <c:v>0.11</c:v>
                </c:pt>
                <c:pt idx="4470">
                  <c:v>0.12</c:v>
                </c:pt>
                <c:pt idx="4471">
                  <c:v>0.13</c:v>
                </c:pt>
                <c:pt idx="4472">
                  <c:v>0.14000000000000001</c:v>
                </c:pt>
                <c:pt idx="4473">
                  <c:v>0.15</c:v>
                </c:pt>
                <c:pt idx="4474">
                  <c:v>0.16</c:v>
                </c:pt>
                <c:pt idx="4475">
                  <c:v>0.17</c:v>
                </c:pt>
                <c:pt idx="4476">
                  <c:v>0.18</c:v>
                </c:pt>
                <c:pt idx="4477">
                  <c:v>0.19</c:v>
                </c:pt>
                <c:pt idx="4478">
                  <c:v>0.2</c:v>
                </c:pt>
                <c:pt idx="4479">
                  <c:v>0.21</c:v>
                </c:pt>
                <c:pt idx="4480">
                  <c:v>0.22</c:v>
                </c:pt>
                <c:pt idx="4481">
                  <c:v>0.23</c:v>
                </c:pt>
                <c:pt idx="4482">
                  <c:v>0.24</c:v>
                </c:pt>
                <c:pt idx="4483">
                  <c:v>0.25</c:v>
                </c:pt>
                <c:pt idx="4484">
                  <c:v>0.26</c:v>
                </c:pt>
                <c:pt idx="4485">
                  <c:v>0.27</c:v>
                </c:pt>
                <c:pt idx="4486">
                  <c:v>0.28000000000000003</c:v>
                </c:pt>
                <c:pt idx="4487">
                  <c:v>0.28999999999999998</c:v>
                </c:pt>
                <c:pt idx="4488">
                  <c:v>0.3</c:v>
                </c:pt>
                <c:pt idx="4489">
                  <c:v>0.31</c:v>
                </c:pt>
                <c:pt idx="4490">
                  <c:v>0.32</c:v>
                </c:pt>
                <c:pt idx="4491">
                  <c:v>0.33</c:v>
                </c:pt>
                <c:pt idx="4492">
                  <c:v>0.34</c:v>
                </c:pt>
                <c:pt idx="4493">
                  <c:v>0.35</c:v>
                </c:pt>
                <c:pt idx="4494">
                  <c:v>0.36</c:v>
                </c:pt>
                <c:pt idx="4495">
                  <c:v>0.37</c:v>
                </c:pt>
                <c:pt idx="4496">
                  <c:v>0.38</c:v>
                </c:pt>
                <c:pt idx="4497">
                  <c:v>0.39</c:v>
                </c:pt>
                <c:pt idx="4498">
                  <c:v>0.4</c:v>
                </c:pt>
                <c:pt idx="4499">
                  <c:v>0.41</c:v>
                </c:pt>
                <c:pt idx="4500">
                  <c:v>0.42</c:v>
                </c:pt>
                <c:pt idx="4501">
                  <c:v>0.43</c:v>
                </c:pt>
                <c:pt idx="4502">
                  <c:v>0.44</c:v>
                </c:pt>
                <c:pt idx="4503">
                  <c:v>0.45</c:v>
                </c:pt>
                <c:pt idx="4504">
                  <c:v>0.46</c:v>
                </c:pt>
                <c:pt idx="4505">
                  <c:v>0.47</c:v>
                </c:pt>
                <c:pt idx="4506">
                  <c:v>0.48</c:v>
                </c:pt>
                <c:pt idx="4507">
                  <c:v>0.49</c:v>
                </c:pt>
                <c:pt idx="4508">
                  <c:v>0.01</c:v>
                </c:pt>
                <c:pt idx="4509">
                  <c:v>0.02</c:v>
                </c:pt>
                <c:pt idx="4510">
                  <c:v>0.03</c:v>
                </c:pt>
                <c:pt idx="4511">
                  <c:v>0.04</c:v>
                </c:pt>
                <c:pt idx="4512">
                  <c:v>0.05</c:v>
                </c:pt>
                <c:pt idx="4513">
                  <c:v>0.06</c:v>
                </c:pt>
                <c:pt idx="4514">
                  <c:v>7.0000000000000007E-2</c:v>
                </c:pt>
                <c:pt idx="4515">
                  <c:v>0.08</c:v>
                </c:pt>
                <c:pt idx="4516">
                  <c:v>0.09</c:v>
                </c:pt>
                <c:pt idx="4517">
                  <c:v>0.1</c:v>
                </c:pt>
                <c:pt idx="4518">
                  <c:v>0.11</c:v>
                </c:pt>
                <c:pt idx="4519">
                  <c:v>0.12</c:v>
                </c:pt>
                <c:pt idx="4520">
                  <c:v>0.13</c:v>
                </c:pt>
                <c:pt idx="4521">
                  <c:v>0.14000000000000001</c:v>
                </c:pt>
                <c:pt idx="4522">
                  <c:v>0.15</c:v>
                </c:pt>
                <c:pt idx="4523">
                  <c:v>0.16</c:v>
                </c:pt>
                <c:pt idx="4524">
                  <c:v>0.17</c:v>
                </c:pt>
                <c:pt idx="4525">
                  <c:v>0.18</c:v>
                </c:pt>
                <c:pt idx="4526">
                  <c:v>0.19</c:v>
                </c:pt>
                <c:pt idx="4527">
                  <c:v>0.2</c:v>
                </c:pt>
                <c:pt idx="4528">
                  <c:v>0.21</c:v>
                </c:pt>
                <c:pt idx="4529">
                  <c:v>0.22</c:v>
                </c:pt>
                <c:pt idx="4530">
                  <c:v>0.23</c:v>
                </c:pt>
                <c:pt idx="4531">
                  <c:v>0.24</c:v>
                </c:pt>
                <c:pt idx="4532">
                  <c:v>0.25</c:v>
                </c:pt>
                <c:pt idx="4533">
                  <c:v>0.26</c:v>
                </c:pt>
                <c:pt idx="4534">
                  <c:v>0.27</c:v>
                </c:pt>
                <c:pt idx="4535">
                  <c:v>0.28000000000000003</c:v>
                </c:pt>
                <c:pt idx="4536">
                  <c:v>0.28999999999999998</c:v>
                </c:pt>
                <c:pt idx="4537">
                  <c:v>0.3</c:v>
                </c:pt>
                <c:pt idx="4538">
                  <c:v>0.31</c:v>
                </c:pt>
                <c:pt idx="4539">
                  <c:v>0.32</c:v>
                </c:pt>
                <c:pt idx="4540">
                  <c:v>0.33</c:v>
                </c:pt>
                <c:pt idx="4541">
                  <c:v>0.34</c:v>
                </c:pt>
                <c:pt idx="4542">
                  <c:v>0.35</c:v>
                </c:pt>
                <c:pt idx="4543">
                  <c:v>0.36</c:v>
                </c:pt>
                <c:pt idx="4544">
                  <c:v>0.37</c:v>
                </c:pt>
                <c:pt idx="4545">
                  <c:v>0.38</c:v>
                </c:pt>
                <c:pt idx="4546">
                  <c:v>0.39</c:v>
                </c:pt>
                <c:pt idx="4547">
                  <c:v>0.4</c:v>
                </c:pt>
                <c:pt idx="4548">
                  <c:v>0.41</c:v>
                </c:pt>
                <c:pt idx="4549">
                  <c:v>0.42</c:v>
                </c:pt>
                <c:pt idx="4550">
                  <c:v>0.43</c:v>
                </c:pt>
                <c:pt idx="4551">
                  <c:v>0.44</c:v>
                </c:pt>
                <c:pt idx="4552">
                  <c:v>0.45</c:v>
                </c:pt>
                <c:pt idx="4553">
                  <c:v>0.46</c:v>
                </c:pt>
                <c:pt idx="4554">
                  <c:v>0.47</c:v>
                </c:pt>
                <c:pt idx="4555">
                  <c:v>0.48</c:v>
                </c:pt>
                <c:pt idx="4556">
                  <c:v>0.49</c:v>
                </c:pt>
                <c:pt idx="4557">
                  <c:v>0.01</c:v>
                </c:pt>
                <c:pt idx="4558">
                  <c:v>0.02</c:v>
                </c:pt>
                <c:pt idx="4559">
                  <c:v>0.03</c:v>
                </c:pt>
                <c:pt idx="4560">
                  <c:v>0.04</c:v>
                </c:pt>
                <c:pt idx="4561">
                  <c:v>0.05</c:v>
                </c:pt>
                <c:pt idx="4562">
                  <c:v>0.06</c:v>
                </c:pt>
                <c:pt idx="4563">
                  <c:v>7.0000000000000007E-2</c:v>
                </c:pt>
                <c:pt idx="4564">
                  <c:v>0.08</c:v>
                </c:pt>
                <c:pt idx="4565">
                  <c:v>0.09</c:v>
                </c:pt>
                <c:pt idx="4566">
                  <c:v>0.1</c:v>
                </c:pt>
                <c:pt idx="4567">
                  <c:v>0.11</c:v>
                </c:pt>
                <c:pt idx="4568">
                  <c:v>0.12</c:v>
                </c:pt>
                <c:pt idx="4569">
                  <c:v>0.13</c:v>
                </c:pt>
                <c:pt idx="4570">
                  <c:v>0.14000000000000001</c:v>
                </c:pt>
                <c:pt idx="4571">
                  <c:v>0.15</c:v>
                </c:pt>
                <c:pt idx="4572">
                  <c:v>0.16</c:v>
                </c:pt>
                <c:pt idx="4573">
                  <c:v>0.17</c:v>
                </c:pt>
                <c:pt idx="4574">
                  <c:v>0.18</c:v>
                </c:pt>
                <c:pt idx="4575">
                  <c:v>0.19</c:v>
                </c:pt>
                <c:pt idx="4576">
                  <c:v>0.2</c:v>
                </c:pt>
                <c:pt idx="4577">
                  <c:v>0.21</c:v>
                </c:pt>
                <c:pt idx="4578">
                  <c:v>0.22</c:v>
                </c:pt>
                <c:pt idx="4579">
                  <c:v>0.23</c:v>
                </c:pt>
                <c:pt idx="4580">
                  <c:v>0.24</c:v>
                </c:pt>
                <c:pt idx="4581">
                  <c:v>0.25</c:v>
                </c:pt>
                <c:pt idx="4582">
                  <c:v>0.26</c:v>
                </c:pt>
                <c:pt idx="4583">
                  <c:v>0.27</c:v>
                </c:pt>
                <c:pt idx="4584">
                  <c:v>0.28000000000000003</c:v>
                </c:pt>
                <c:pt idx="4585">
                  <c:v>0.28999999999999998</c:v>
                </c:pt>
                <c:pt idx="4586">
                  <c:v>0.3</c:v>
                </c:pt>
                <c:pt idx="4587">
                  <c:v>0.31</c:v>
                </c:pt>
                <c:pt idx="4588">
                  <c:v>0.32</c:v>
                </c:pt>
                <c:pt idx="4589">
                  <c:v>0.33</c:v>
                </c:pt>
                <c:pt idx="4590">
                  <c:v>0.34</c:v>
                </c:pt>
                <c:pt idx="4591">
                  <c:v>0.35</c:v>
                </c:pt>
                <c:pt idx="4592">
                  <c:v>0.36</c:v>
                </c:pt>
                <c:pt idx="4593">
                  <c:v>0.37</c:v>
                </c:pt>
                <c:pt idx="4594">
                  <c:v>0.38</c:v>
                </c:pt>
                <c:pt idx="4595">
                  <c:v>0.39</c:v>
                </c:pt>
                <c:pt idx="4596">
                  <c:v>0.4</c:v>
                </c:pt>
                <c:pt idx="4597">
                  <c:v>0.41</c:v>
                </c:pt>
                <c:pt idx="4598">
                  <c:v>0.42</c:v>
                </c:pt>
                <c:pt idx="4599">
                  <c:v>0.43</c:v>
                </c:pt>
                <c:pt idx="4600">
                  <c:v>0.44</c:v>
                </c:pt>
                <c:pt idx="4601">
                  <c:v>0.45</c:v>
                </c:pt>
                <c:pt idx="4602">
                  <c:v>0.46</c:v>
                </c:pt>
                <c:pt idx="4603">
                  <c:v>0.47</c:v>
                </c:pt>
                <c:pt idx="4604">
                  <c:v>0.48</c:v>
                </c:pt>
                <c:pt idx="4605">
                  <c:v>0.49</c:v>
                </c:pt>
                <c:pt idx="4606">
                  <c:v>0.01</c:v>
                </c:pt>
                <c:pt idx="4607">
                  <c:v>0.02</c:v>
                </c:pt>
                <c:pt idx="4608">
                  <c:v>0.03</c:v>
                </c:pt>
                <c:pt idx="4609">
                  <c:v>0.04</c:v>
                </c:pt>
                <c:pt idx="4610">
                  <c:v>0.05</c:v>
                </c:pt>
                <c:pt idx="4611">
                  <c:v>0.06</c:v>
                </c:pt>
                <c:pt idx="4612">
                  <c:v>7.0000000000000007E-2</c:v>
                </c:pt>
                <c:pt idx="4613">
                  <c:v>0.08</c:v>
                </c:pt>
                <c:pt idx="4614">
                  <c:v>0.09</c:v>
                </c:pt>
                <c:pt idx="4615">
                  <c:v>0.1</c:v>
                </c:pt>
                <c:pt idx="4616">
                  <c:v>0.11</c:v>
                </c:pt>
                <c:pt idx="4617">
                  <c:v>0.12</c:v>
                </c:pt>
                <c:pt idx="4618">
                  <c:v>0.13</c:v>
                </c:pt>
                <c:pt idx="4619">
                  <c:v>0.14000000000000001</c:v>
                </c:pt>
                <c:pt idx="4620">
                  <c:v>0.15</c:v>
                </c:pt>
                <c:pt idx="4621">
                  <c:v>0.16</c:v>
                </c:pt>
                <c:pt idx="4622">
                  <c:v>0.17</c:v>
                </c:pt>
                <c:pt idx="4623">
                  <c:v>0.18</c:v>
                </c:pt>
                <c:pt idx="4624">
                  <c:v>0.19</c:v>
                </c:pt>
                <c:pt idx="4625">
                  <c:v>0.2</c:v>
                </c:pt>
                <c:pt idx="4626">
                  <c:v>0.21</c:v>
                </c:pt>
                <c:pt idx="4627">
                  <c:v>0.22</c:v>
                </c:pt>
                <c:pt idx="4628">
                  <c:v>0.23</c:v>
                </c:pt>
                <c:pt idx="4629">
                  <c:v>0.24</c:v>
                </c:pt>
                <c:pt idx="4630">
                  <c:v>0.25</c:v>
                </c:pt>
                <c:pt idx="4631">
                  <c:v>0.26</c:v>
                </c:pt>
                <c:pt idx="4632">
                  <c:v>0.27</c:v>
                </c:pt>
                <c:pt idx="4633">
                  <c:v>0.28000000000000003</c:v>
                </c:pt>
                <c:pt idx="4634">
                  <c:v>0.28999999999999998</c:v>
                </c:pt>
                <c:pt idx="4635">
                  <c:v>0.3</c:v>
                </c:pt>
                <c:pt idx="4636">
                  <c:v>0.31</c:v>
                </c:pt>
                <c:pt idx="4637">
                  <c:v>0.32</c:v>
                </c:pt>
                <c:pt idx="4638">
                  <c:v>0.33</c:v>
                </c:pt>
                <c:pt idx="4639">
                  <c:v>0.34</c:v>
                </c:pt>
                <c:pt idx="4640">
                  <c:v>0.35</c:v>
                </c:pt>
                <c:pt idx="4641">
                  <c:v>0.36</c:v>
                </c:pt>
                <c:pt idx="4642">
                  <c:v>0.37</c:v>
                </c:pt>
                <c:pt idx="4643">
                  <c:v>0.38</c:v>
                </c:pt>
                <c:pt idx="4644">
                  <c:v>0.39</c:v>
                </c:pt>
                <c:pt idx="4645">
                  <c:v>0.4</c:v>
                </c:pt>
                <c:pt idx="4646">
                  <c:v>0.41</c:v>
                </c:pt>
                <c:pt idx="4647">
                  <c:v>0.42</c:v>
                </c:pt>
                <c:pt idx="4648">
                  <c:v>0.43</c:v>
                </c:pt>
                <c:pt idx="4649">
                  <c:v>0.44</c:v>
                </c:pt>
                <c:pt idx="4650">
                  <c:v>0.45</c:v>
                </c:pt>
                <c:pt idx="4651">
                  <c:v>0.46</c:v>
                </c:pt>
                <c:pt idx="4652">
                  <c:v>0.47</c:v>
                </c:pt>
                <c:pt idx="4653">
                  <c:v>0.48</c:v>
                </c:pt>
                <c:pt idx="4654">
                  <c:v>0.49</c:v>
                </c:pt>
                <c:pt idx="4655">
                  <c:v>0.01</c:v>
                </c:pt>
                <c:pt idx="4656">
                  <c:v>0.02</c:v>
                </c:pt>
                <c:pt idx="4657">
                  <c:v>0.03</c:v>
                </c:pt>
                <c:pt idx="4658">
                  <c:v>0.04</c:v>
                </c:pt>
                <c:pt idx="4659">
                  <c:v>0.05</c:v>
                </c:pt>
                <c:pt idx="4660">
                  <c:v>0.06</c:v>
                </c:pt>
                <c:pt idx="4661">
                  <c:v>7.0000000000000007E-2</c:v>
                </c:pt>
                <c:pt idx="4662">
                  <c:v>0.08</c:v>
                </c:pt>
                <c:pt idx="4663">
                  <c:v>0.09</c:v>
                </c:pt>
                <c:pt idx="4664">
                  <c:v>0.1</c:v>
                </c:pt>
                <c:pt idx="4665">
                  <c:v>0.11</c:v>
                </c:pt>
                <c:pt idx="4666">
                  <c:v>0.12</c:v>
                </c:pt>
                <c:pt idx="4667">
                  <c:v>0.13</c:v>
                </c:pt>
                <c:pt idx="4668">
                  <c:v>0.14000000000000001</c:v>
                </c:pt>
                <c:pt idx="4669">
                  <c:v>0.15</c:v>
                </c:pt>
                <c:pt idx="4670">
                  <c:v>0.16</c:v>
                </c:pt>
                <c:pt idx="4671">
                  <c:v>0.17</c:v>
                </c:pt>
                <c:pt idx="4672">
                  <c:v>0.18</c:v>
                </c:pt>
                <c:pt idx="4673">
                  <c:v>0.19</c:v>
                </c:pt>
                <c:pt idx="4674">
                  <c:v>0.2</c:v>
                </c:pt>
                <c:pt idx="4675">
                  <c:v>0.21</c:v>
                </c:pt>
                <c:pt idx="4676">
                  <c:v>0.22</c:v>
                </c:pt>
                <c:pt idx="4677">
                  <c:v>0.23</c:v>
                </c:pt>
                <c:pt idx="4678">
                  <c:v>0.24</c:v>
                </c:pt>
                <c:pt idx="4679">
                  <c:v>0.25</c:v>
                </c:pt>
                <c:pt idx="4680">
                  <c:v>0.26</c:v>
                </c:pt>
                <c:pt idx="4681">
                  <c:v>0.27</c:v>
                </c:pt>
                <c:pt idx="4682">
                  <c:v>0.28000000000000003</c:v>
                </c:pt>
                <c:pt idx="4683">
                  <c:v>0.28999999999999998</c:v>
                </c:pt>
                <c:pt idx="4684">
                  <c:v>0.3</c:v>
                </c:pt>
                <c:pt idx="4685">
                  <c:v>0.31</c:v>
                </c:pt>
                <c:pt idx="4686">
                  <c:v>0.32</c:v>
                </c:pt>
                <c:pt idx="4687">
                  <c:v>0.33</c:v>
                </c:pt>
                <c:pt idx="4688">
                  <c:v>0.34</c:v>
                </c:pt>
                <c:pt idx="4689">
                  <c:v>0.35</c:v>
                </c:pt>
                <c:pt idx="4690">
                  <c:v>0.36</c:v>
                </c:pt>
                <c:pt idx="4691">
                  <c:v>0.37</c:v>
                </c:pt>
                <c:pt idx="4692">
                  <c:v>0.38</c:v>
                </c:pt>
                <c:pt idx="4693">
                  <c:v>0.39</c:v>
                </c:pt>
                <c:pt idx="4694">
                  <c:v>0.4</c:v>
                </c:pt>
                <c:pt idx="4695">
                  <c:v>0.41</c:v>
                </c:pt>
                <c:pt idx="4696">
                  <c:v>0.42</c:v>
                </c:pt>
                <c:pt idx="4697">
                  <c:v>0.43</c:v>
                </c:pt>
                <c:pt idx="4698">
                  <c:v>0.44</c:v>
                </c:pt>
                <c:pt idx="4699">
                  <c:v>0.45</c:v>
                </c:pt>
                <c:pt idx="4700">
                  <c:v>0.46</c:v>
                </c:pt>
                <c:pt idx="4701">
                  <c:v>0.47</c:v>
                </c:pt>
                <c:pt idx="4702">
                  <c:v>0.48</c:v>
                </c:pt>
                <c:pt idx="4703">
                  <c:v>0.49</c:v>
                </c:pt>
                <c:pt idx="4704">
                  <c:v>0.01</c:v>
                </c:pt>
                <c:pt idx="4705">
                  <c:v>0.02</c:v>
                </c:pt>
                <c:pt idx="4706">
                  <c:v>0.03</c:v>
                </c:pt>
                <c:pt idx="4707">
                  <c:v>0.04</c:v>
                </c:pt>
                <c:pt idx="4708">
                  <c:v>0.05</c:v>
                </c:pt>
                <c:pt idx="4709">
                  <c:v>0.06</c:v>
                </c:pt>
                <c:pt idx="4710">
                  <c:v>7.0000000000000007E-2</c:v>
                </c:pt>
                <c:pt idx="4711">
                  <c:v>0.08</c:v>
                </c:pt>
                <c:pt idx="4712">
                  <c:v>0.09</c:v>
                </c:pt>
                <c:pt idx="4713">
                  <c:v>0.1</c:v>
                </c:pt>
                <c:pt idx="4714">
                  <c:v>0.11</c:v>
                </c:pt>
                <c:pt idx="4715">
                  <c:v>0.12</c:v>
                </c:pt>
                <c:pt idx="4716">
                  <c:v>0.13</c:v>
                </c:pt>
                <c:pt idx="4717">
                  <c:v>0.14000000000000001</c:v>
                </c:pt>
                <c:pt idx="4718">
                  <c:v>0.15</c:v>
                </c:pt>
                <c:pt idx="4719">
                  <c:v>0.16</c:v>
                </c:pt>
                <c:pt idx="4720">
                  <c:v>0.17</c:v>
                </c:pt>
                <c:pt idx="4721">
                  <c:v>0.18</c:v>
                </c:pt>
                <c:pt idx="4722">
                  <c:v>0.19</c:v>
                </c:pt>
                <c:pt idx="4723">
                  <c:v>0.2</c:v>
                </c:pt>
                <c:pt idx="4724">
                  <c:v>0.21</c:v>
                </c:pt>
                <c:pt idx="4725">
                  <c:v>0.22</c:v>
                </c:pt>
                <c:pt idx="4726">
                  <c:v>0.23</c:v>
                </c:pt>
                <c:pt idx="4727">
                  <c:v>0.24</c:v>
                </c:pt>
                <c:pt idx="4728">
                  <c:v>0.25</c:v>
                </c:pt>
                <c:pt idx="4729">
                  <c:v>0.26</c:v>
                </c:pt>
                <c:pt idx="4730">
                  <c:v>0.27</c:v>
                </c:pt>
                <c:pt idx="4731">
                  <c:v>0.28000000000000003</c:v>
                </c:pt>
                <c:pt idx="4732">
                  <c:v>0.28999999999999998</c:v>
                </c:pt>
                <c:pt idx="4733">
                  <c:v>0.3</c:v>
                </c:pt>
                <c:pt idx="4734">
                  <c:v>0.31</c:v>
                </c:pt>
                <c:pt idx="4735">
                  <c:v>0.32</c:v>
                </c:pt>
                <c:pt idx="4736">
                  <c:v>0.33</c:v>
                </c:pt>
                <c:pt idx="4737">
                  <c:v>0.34</c:v>
                </c:pt>
                <c:pt idx="4738">
                  <c:v>0.35</c:v>
                </c:pt>
                <c:pt idx="4739">
                  <c:v>0.36</c:v>
                </c:pt>
                <c:pt idx="4740">
                  <c:v>0.37</c:v>
                </c:pt>
                <c:pt idx="4741">
                  <c:v>0.38</c:v>
                </c:pt>
                <c:pt idx="4742">
                  <c:v>0.39</c:v>
                </c:pt>
                <c:pt idx="4743">
                  <c:v>0.4</c:v>
                </c:pt>
                <c:pt idx="4744">
                  <c:v>0.41</c:v>
                </c:pt>
                <c:pt idx="4745">
                  <c:v>0.42</c:v>
                </c:pt>
                <c:pt idx="4746">
                  <c:v>0.43</c:v>
                </c:pt>
                <c:pt idx="4747">
                  <c:v>0.44</c:v>
                </c:pt>
                <c:pt idx="4748">
                  <c:v>0.45</c:v>
                </c:pt>
                <c:pt idx="4749">
                  <c:v>0.46</c:v>
                </c:pt>
                <c:pt idx="4750">
                  <c:v>0.47</c:v>
                </c:pt>
                <c:pt idx="4751">
                  <c:v>0.48</c:v>
                </c:pt>
                <c:pt idx="4752">
                  <c:v>0.49</c:v>
                </c:pt>
                <c:pt idx="4753">
                  <c:v>0.01</c:v>
                </c:pt>
                <c:pt idx="4754">
                  <c:v>0.02</c:v>
                </c:pt>
                <c:pt idx="4755">
                  <c:v>0.03</c:v>
                </c:pt>
                <c:pt idx="4756">
                  <c:v>0.04</c:v>
                </c:pt>
                <c:pt idx="4757">
                  <c:v>0.05</c:v>
                </c:pt>
                <c:pt idx="4758">
                  <c:v>0.06</c:v>
                </c:pt>
                <c:pt idx="4759">
                  <c:v>7.0000000000000007E-2</c:v>
                </c:pt>
                <c:pt idx="4760">
                  <c:v>0.08</c:v>
                </c:pt>
                <c:pt idx="4761">
                  <c:v>0.09</c:v>
                </c:pt>
                <c:pt idx="4762">
                  <c:v>0.1</c:v>
                </c:pt>
                <c:pt idx="4763">
                  <c:v>0.11</c:v>
                </c:pt>
                <c:pt idx="4764">
                  <c:v>0.12</c:v>
                </c:pt>
                <c:pt idx="4765">
                  <c:v>0.13</c:v>
                </c:pt>
                <c:pt idx="4766">
                  <c:v>0.14000000000000001</c:v>
                </c:pt>
                <c:pt idx="4767">
                  <c:v>0.15</c:v>
                </c:pt>
                <c:pt idx="4768">
                  <c:v>0.16</c:v>
                </c:pt>
                <c:pt idx="4769">
                  <c:v>0.17</c:v>
                </c:pt>
                <c:pt idx="4770">
                  <c:v>0.18</c:v>
                </c:pt>
                <c:pt idx="4771">
                  <c:v>0.19</c:v>
                </c:pt>
                <c:pt idx="4772">
                  <c:v>0.2</c:v>
                </c:pt>
                <c:pt idx="4773">
                  <c:v>0.21</c:v>
                </c:pt>
                <c:pt idx="4774">
                  <c:v>0.22</c:v>
                </c:pt>
                <c:pt idx="4775">
                  <c:v>0.23</c:v>
                </c:pt>
                <c:pt idx="4776">
                  <c:v>0.24</c:v>
                </c:pt>
                <c:pt idx="4777">
                  <c:v>0.25</c:v>
                </c:pt>
                <c:pt idx="4778">
                  <c:v>0.26</c:v>
                </c:pt>
                <c:pt idx="4779">
                  <c:v>0.27</c:v>
                </c:pt>
                <c:pt idx="4780">
                  <c:v>0.28000000000000003</c:v>
                </c:pt>
                <c:pt idx="4781">
                  <c:v>0.28999999999999998</c:v>
                </c:pt>
                <c:pt idx="4782">
                  <c:v>0.3</c:v>
                </c:pt>
                <c:pt idx="4783">
                  <c:v>0.31</c:v>
                </c:pt>
                <c:pt idx="4784">
                  <c:v>0.32</c:v>
                </c:pt>
                <c:pt idx="4785">
                  <c:v>0.33</c:v>
                </c:pt>
                <c:pt idx="4786">
                  <c:v>0.34</c:v>
                </c:pt>
                <c:pt idx="4787">
                  <c:v>0.35</c:v>
                </c:pt>
                <c:pt idx="4788">
                  <c:v>0.36</c:v>
                </c:pt>
                <c:pt idx="4789">
                  <c:v>0.37</c:v>
                </c:pt>
                <c:pt idx="4790">
                  <c:v>0.38</c:v>
                </c:pt>
                <c:pt idx="4791">
                  <c:v>0.39</c:v>
                </c:pt>
                <c:pt idx="4792">
                  <c:v>0.4</c:v>
                </c:pt>
                <c:pt idx="4793">
                  <c:v>0.41</c:v>
                </c:pt>
                <c:pt idx="4794">
                  <c:v>0.42</c:v>
                </c:pt>
                <c:pt idx="4795">
                  <c:v>0.43</c:v>
                </c:pt>
                <c:pt idx="4796">
                  <c:v>0.44</c:v>
                </c:pt>
                <c:pt idx="4797">
                  <c:v>0.45</c:v>
                </c:pt>
                <c:pt idx="4798">
                  <c:v>0.46</c:v>
                </c:pt>
                <c:pt idx="4799">
                  <c:v>0.47</c:v>
                </c:pt>
                <c:pt idx="4800">
                  <c:v>0.48</c:v>
                </c:pt>
                <c:pt idx="4801">
                  <c:v>0.49</c:v>
                </c:pt>
                <c:pt idx="4802">
                  <c:v>0.01</c:v>
                </c:pt>
                <c:pt idx="4803">
                  <c:v>0.02</c:v>
                </c:pt>
                <c:pt idx="4804">
                  <c:v>0.03</c:v>
                </c:pt>
                <c:pt idx="4805">
                  <c:v>0.04</c:v>
                </c:pt>
                <c:pt idx="4806">
                  <c:v>0.05</c:v>
                </c:pt>
                <c:pt idx="4807">
                  <c:v>0.06</c:v>
                </c:pt>
                <c:pt idx="4808">
                  <c:v>7.0000000000000007E-2</c:v>
                </c:pt>
                <c:pt idx="4809">
                  <c:v>0.08</c:v>
                </c:pt>
                <c:pt idx="4810">
                  <c:v>0.09</c:v>
                </c:pt>
                <c:pt idx="4811">
                  <c:v>0.1</c:v>
                </c:pt>
                <c:pt idx="4812">
                  <c:v>0.11</c:v>
                </c:pt>
                <c:pt idx="4813">
                  <c:v>0.12</c:v>
                </c:pt>
                <c:pt idx="4814">
                  <c:v>0.13</c:v>
                </c:pt>
                <c:pt idx="4815">
                  <c:v>0.14000000000000001</c:v>
                </c:pt>
                <c:pt idx="4816">
                  <c:v>0.15</c:v>
                </c:pt>
                <c:pt idx="4817">
                  <c:v>0.16</c:v>
                </c:pt>
                <c:pt idx="4818">
                  <c:v>0.17</c:v>
                </c:pt>
                <c:pt idx="4819">
                  <c:v>0.18</c:v>
                </c:pt>
                <c:pt idx="4820">
                  <c:v>0.19</c:v>
                </c:pt>
                <c:pt idx="4821">
                  <c:v>0.2</c:v>
                </c:pt>
                <c:pt idx="4822">
                  <c:v>0.21</c:v>
                </c:pt>
                <c:pt idx="4823">
                  <c:v>0.22</c:v>
                </c:pt>
                <c:pt idx="4824">
                  <c:v>0.23</c:v>
                </c:pt>
                <c:pt idx="4825">
                  <c:v>0.24</c:v>
                </c:pt>
                <c:pt idx="4826">
                  <c:v>0.25</c:v>
                </c:pt>
                <c:pt idx="4827">
                  <c:v>0.26</c:v>
                </c:pt>
                <c:pt idx="4828">
                  <c:v>0.27</c:v>
                </c:pt>
                <c:pt idx="4829">
                  <c:v>0.28000000000000003</c:v>
                </c:pt>
                <c:pt idx="4830">
                  <c:v>0.28999999999999998</c:v>
                </c:pt>
                <c:pt idx="4831">
                  <c:v>0.3</c:v>
                </c:pt>
                <c:pt idx="4832">
                  <c:v>0.31</c:v>
                </c:pt>
                <c:pt idx="4833">
                  <c:v>0.32</c:v>
                </c:pt>
                <c:pt idx="4834">
                  <c:v>0.33</c:v>
                </c:pt>
                <c:pt idx="4835">
                  <c:v>0.34</c:v>
                </c:pt>
                <c:pt idx="4836">
                  <c:v>0.35</c:v>
                </c:pt>
                <c:pt idx="4837">
                  <c:v>0.36</c:v>
                </c:pt>
                <c:pt idx="4838">
                  <c:v>0.37</c:v>
                </c:pt>
                <c:pt idx="4839">
                  <c:v>0.38</c:v>
                </c:pt>
                <c:pt idx="4840">
                  <c:v>0.39</c:v>
                </c:pt>
                <c:pt idx="4841">
                  <c:v>0.4</c:v>
                </c:pt>
                <c:pt idx="4842">
                  <c:v>0.41</c:v>
                </c:pt>
                <c:pt idx="4843">
                  <c:v>0.42</c:v>
                </c:pt>
                <c:pt idx="4844">
                  <c:v>0.43</c:v>
                </c:pt>
                <c:pt idx="4845">
                  <c:v>0.44</c:v>
                </c:pt>
                <c:pt idx="4846">
                  <c:v>0.45</c:v>
                </c:pt>
                <c:pt idx="4847">
                  <c:v>0.46</c:v>
                </c:pt>
                <c:pt idx="4848">
                  <c:v>0.47</c:v>
                </c:pt>
                <c:pt idx="4849">
                  <c:v>0.48</c:v>
                </c:pt>
                <c:pt idx="4850">
                  <c:v>0.49</c:v>
                </c:pt>
                <c:pt idx="4851">
                  <c:v>0.01</c:v>
                </c:pt>
                <c:pt idx="4852">
                  <c:v>0.02</c:v>
                </c:pt>
                <c:pt idx="4853">
                  <c:v>0.03</c:v>
                </c:pt>
                <c:pt idx="4854">
                  <c:v>0.04</c:v>
                </c:pt>
                <c:pt idx="4855">
                  <c:v>0.05</c:v>
                </c:pt>
                <c:pt idx="4856">
                  <c:v>0.06</c:v>
                </c:pt>
                <c:pt idx="4857">
                  <c:v>7.0000000000000007E-2</c:v>
                </c:pt>
                <c:pt idx="4858">
                  <c:v>0.08</c:v>
                </c:pt>
                <c:pt idx="4859">
                  <c:v>0.09</c:v>
                </c:pt>
                <c:pt idx="4860">
                  <c:v>0.1</c:v>
                </c:pt>
                <c:pt idx="4861">
                  <c:v>0.11</c:v>
                </c:pt>
                <c:pt idx="4862">
                  <c:v>0.12</c:v>
                </c:pt>
                <c:pt idx="4863">
                  <c:v>0.13</c:v>
                </c:pt>
                <c:pt idx="4864">
                  <c:v>0.14000000000000001</c:v>
                </c:pt>
                <c:pt idx="4865">
                  <c:v>0.15</c:v>
                </c:pt>
                <c:pt idx="4866">
                  <c:v>0.16</c:v>
                </c:pt>
                <c:pt idx="4867">
                  <c:v>0.17</c:v>
                </c:pt>
                <c:pt idx="4868">
                  <c:v>0.18</c:v>
                </c:pt>
                <c:pt idx="4869">
                  <c:v>0.19</c:v>
                </c:pt>
                <c:pt idx="4870">
                  <c:v>0.2</c:v>
                </c:pt>
                <c:pt idx="4871">
                  <c:v>0.21</c:v>
                </c:pt>
                <c:pt idx="4872">
                  <c:v>0.22</c:v>
                </c:pt>
                <c:pt idx="4873">
                  <c:v>0.23</c:v>
                </c:pt>
                <c:pt idx="4874">
                  <c:v>0.24</c:v>
                </c:pt>
                <c:pt idx="4875">
                  <c:v>0.25</c:v>
                </c:pt>
                <c:pt idx="4876">
                  <c:v>0.26</c:v>
                </c:pt>
                <c:pt idx="4877">
                  <c:v>0.27</c:v>
                </c:pt>
                <c:pt idx="4878">
                  <c:v>0.28000000000000003</c:v>
                </c:pt>
                <c:pt idx="4879">
                  <c:v>0.28999999999999998</c:v>
                </c:pt>
                <c:pt idx="4880">
                  <c:v>0.3</c:v>
                </c:pt>
                <c:pt idx="4881">
                  <c:v>0.31</c:v>
                </c:pt>
                <c:pt idx="4882">
                  <c:v>0.32</c:v>
                </c:pt>
                <c:pt idx="4883">
                  <c:v>0.33</c:v>
                </c:pt>
                <c:pt idx="4884">
                  <c:v>0.34</c:v>
                </c:pt>
                <c:pt idx="4885">
                  <c:v>0.35</c:v>
                </c:pt>
                <c:pt idx="4886">
                  <c:v>0.36</c:v>
                </c:pt>
                <c:pt idx="4887">
                  <c:v>0.37</c:v>
                </c:pt>
                <c:pt idx="4888">
                  <c:v>0.38</c:v>
                </c:pt>
                <c:pt idx="4889">
                  <c:v>0.39</c:v>
                </c:pt>
                <c:pt idx="4890">
                  <c:v>0.4</c:v>
                </c:pt>
                <c:pt idx="4891">
                  <c:v>0.41</c:v>
                </c:pt>
                <c:pt idx="4892">
                  <c:v>0.42</c:v>
                </c:pt>
                <c:pt idx="4893">
                  <c:v>0.43</c:v>
                </c:pt>
                <c:pt idx="4894">
                  <c:v>0.44</c:v>
                </c:pt>
                <c:pt idx="4895">
                  <c:v>0.45</c:v>
                </c:pt>
                <c:pt idx="4896">
                  <c:v>0.46</c:v>
                </c:pt>
                <c:pt idx="4897">
                  <c:v>0.47</c:v>
                </c:pt>
                <c:pt idx="4898">
                  <c:v>0.48</c:v>
                </c:pt>
                <c:pt idx="4899">
                  <c:v>0.49</c:v>
                </c:pt>
              </c:numCache>
            </c:numRef>
          </c:xVal>
          <c:yVal>
            <c:numRef>
              <c:f>Rezultati_all_mean__max_corrs!$A$2:$A$4901</c:f>
              <c:numCache>
                <c:formatCode>General</c:formatCode>
                <c:ptCount val="4900"/>
                <c:pt idx="0">
                  <c:v>0.744292489</c:v>
                </c:pt>
                <c:pt idx="1">
                  <c:v>0.80606019799999995</c:v>
                </c:pt>
                <c:pt idx="2">
                  <c:v>0.84720954400000004</c:v>
                </c:pt>
                <c:pt idx="3">
                  <c:v>0.87397739900000004</c:v>
                </c:pt>
                <c:pt idx="4">
                  <c:v>0.89540519399999996</c:v>
                </c:pt>
                <c:pt idx="5">
                  <c:v>0.90361397099999996</c:v>
                </c:pt>
                <c:pt idx="6">
                  <c:v>0.90424838100000005</c:v>
                </c:pt>
                <c:pt idx="7">
                  <c:v>0.91252671399999996</c:v>
                </c:pt>
                <c:pt idx="8">
                  <c:v>0.92033551499999999</c:v>
                </c:pt>
                <c:pt idx="9">
                  <c:v>0.91570547199999996</c:v>
                </c:pt>
                <c:pt idx="10">
                  <c:v>0.901080518</c:v>
                </c:pt>
                <c:pt idx="11">
                  <c:v>0.89409105099999997</c:v>
                </c:pt>
                <c:pt idx="12">
                  <c:v>0.92357624900000002</c:v>
                </c:pt>
                <c:pt idx="13">
                  <c:v>0.92789864099999997</c:v>
                </c:pt>
                <c:pt idx="14">
                  <c:v>0.918286767</c:v>
                </c:pt>
                <c:pt idx="15">
                  <c:v>0.91424857500000001</c:v>
                </c:pt>
                <c:pt idx="16">
                  <c:v>0.93625926800000003</c:v>
                </c:pt>
                <c:pt idx="17">
                  <c:v>0.93970578599999999</c:v>
                </c:pt>
                <c:pt idx="18">
                  <c:v>0.93866115999999999</c:v>
                </c:pt>
                <c:pt idx="19">
                  <c:v>0.92871284899999995</c:v>
                </c:pt>
                <c:pt idx="20">
                  <c:v>0.93407479400000004</c:v>
                </c:pt>
                <c:pt idx="21">
                  <c:v>0.93897551000000001</c:v>
                </c:pt>
                <c:pt idx="22">
                  <c:v>0.90735995700000005</c:v>
                </c:pt>
                <c:pt idx="23">
                  <c:v>0.93199196900000003</c:v>
                </c:pt>
                <c:pt idx="24">
                  <c:v>0.915510402</c:v>
                </c:pt>
                <c:pt idx="25">
                  <c:v>0.93308917000000002</c:v>
                </c:pt>
                <c:pt idx="26">
                  <c:v>0.93241118000000001</c:v>
                </c:pt>
                <c:pt idx="27">
                  <c:v>0.94315019499999997</c:v>
                </c:pt>
                <c:pt idx="28">
                  <c:v>0.92190094600000005</c:v>
                </c:pt>
                <c:pt idx="29">
                  <c:v>0.91232866899999998</c:v>
                </c:pt>
                <c:pt idx="30">
                  <c:v>0.94818978799999998</c:v>
                </c:pt>
                <c:pt idx="31">
                  <c:v>0.94283643900000003</c:v>
                </c:pt>
                <c:pt idx="32">
                  <c:v>0.93927407299999999</c:v>
                </c:pt>
                <c:pt idx="33">
                  <c:v>0.93916770199999999</c:v>
                </c:pt>
                <c:pt idx="34">
                  <c:v>0.92833540699999995</c:v>
                </c:pt>
                <c:pt idx="35">
                  <c:v>0.939271788</c:v>
                </c:pt>
                <c:pt idx="36">
                  <c:v>0.94000368700000003</c:v>
                </c:pt>
                <c:pt idx="37">
                  <c:v>0.94119123900000001</c:v>
                </c:pt>
                <c:pt idx="38">
                  <c:v>0.926970089</c:v>
                </c:pt>
                <c:pt idx="39">
                  <c:v>0.94205672799999995</c:v>
                </c:pt>
                <c:pt idx="40">
                  <c:v>0.92390138600000005</c:v>
                </c:pt>
                <c:pt idx="41">
                  <c:v>0.94621209399999995</c:v>
                </c:pt>
                <c:pt idx="42">
                  <c:v>0.94435533199999999</c:v>
                </c:pt>
                <c:pt idx="43">
                  <c:v>0.92405208100000003</c:v>
                </c:pt>
                <c:pt idx="44">
                  <c:v>0.94616903799999996</c:v>
                </c:pt>
                <c:pt idx="45">
                  <c:v>0.93963428599999999</c:v>
                </c:pt>
                <c:pt idx="46">
                  <c:v>0.94111462400000001</c:v>
                </c:pt>
                <c:pt idx="47">
                  <c:v>0.93647859</c:v>
                </c:pt>
                <c:pt idx="48">
                  <c:v>0.93027465399999998</c:v>
                </c:pt>
                <c:pt idx="49">
                  <c:v>0.76341876099999995</c:v>
                </c:pt>
                <c:pt idx="50">
                  <c:v>0.82945268900000002</c:v>
                </c:pt>
                <c:pt idx="51">
                  <c:v>0.83969198099999998</c:v>
                </c:pt>
                <c:pt idx="52">
                  <c:v>0.85868655900000002</c:v>
                </c:pt>
                <c:pt idx="53">
                  <c:v>0.88827888700000002</c:v>
                </c:pt>
                <c:pt idx="54">
                  <c:v>0.891202571</c:v>
                </c:pt>
                <c:pt idx="55">
                  <c:v>0.88975414900000005</c:v>
                </c:pt>
                <c:pt idx="56">
                  <c:v>0.920633268</c:v>
                </c:pt>
                <c:pt idx="57">
                  <c:v>0.91158411500000003</c:v>
                </c:pt>
                <c:pt idx="58">
                  <c:v>0.899258369</c:v>
                </c:pt>
                <c:pt idx="59">
                  <c:v>0.90716337499999999</c:v>
                </c:pt>
                <c:pt idx="60">
                  <c:v>0.90950724999999999</c:v>
                </c:pt>
                <c:pt idx="61">
                  <c:v>0.93051582099999997</c:v>
                </c:pt>
                <c:pt idx="62">
                  <c:v>0.90495893500000002</c:v>
                </c:pt>
                <c:pt idx="63">
                  <c:v>0.91319477199999999</c:v>
                </c:pt>
                <c:pt idx="64">
                  <c:v>0.904642748</c:v>
                </c:pt>
                <c:pt idx="65">
                  <c:v>0.93780623900000004</c:v>
                </c:pt>
                <c:pt idx="66">
                  <c:v>0.90493402300000003</c:v>
                </c:pt>
                <c:pt idx="67">
                  <c:v>0.91983247899999998</c:v>
                </c:pt>
                <c:pt idx="68">
                  <c:v>0.91582059900000001</c:v>
                </c:pt>
                <c:pt idx="69">
                  <c:v>0.93745428500000005</c:v>
                </c:pt>
                <c:pt idx="70">
                  <c:v>0.93711776800000002</c:v>
                </c:pt>
                <c:pt idx="71">
                  <c:v>0.93868446299999997</c:v>
                </c:pt>
                <c:pt idx="72">
                  <c:v>0.93478423600000005</c:v>
                </c:pt>
                <c:pt idx="73">
                  <c:v>0.93866916600000005</c:v>
                </c:pt>
                <c:pt idx="74">
                  <c:v>0.936548465</c:v>
                </c:pt>
                <c:pt idx="75">
                  <c:v>0.94319822799999997</c:v>
                </c:pt>
                <c:pt idx="76">
                  <c:v>0.91465117500000004</c:v>
                </c:pt>
                <c:pt idx="77">
                  <c:v>0.91652299699999995</c:v>
                </c:pt>
                <c:pt idx="78">
                  <c:v>0.93580005200000005</c:v>
                </c:pt>
                <c:pt idx="79">
                  <c:v>0.941159525</c:v>
                </c:pt>
                <c:pt idx="80">
                  <c:v>0.93049732100000004</c:v>
                </c:pt>
                <c:pt idx="81">
                  <c:v>0.920413853</c:v>
                </c:pt>
                <c:pt idx="82">
                  <c:v>0.94191320199999995</c:v>
                </c:pt>
                <c:pt idx="83">
                  <c:v>0.92581118299999998</c:v>
                </c:pt>
                <c:pt idx="84">
                  <c:v>0.92904887599999997</c:v>
                </c:pt>
                <c:pt idx="85">
                  <c:v>0.94760467500000001</c:v>
                </c:pt>
                <c:pt idx="86">
                  <c:v>0.936715984</c:v>
                </c:pt>
                <c:pt idx="87">
                  <c:v>0.91782764299999997</c:v>
                </c:pt>
                <c:pt idx="88">
                  <c:v>0.927807779</c:v>
                </c:pt>
                <c:pt idx="89">
                  <c:v>0.93431615199999996</c:v>
                </c:pt>
                <c:pt idx="90">
                  <c:v>0.93667068099999995</c:v>
                </c:pt>
                <c:pt idx="91">
                  <c:v>0.94025153900000003</c:v>
                </c:pt>
                <c:pt idx="92">
                  <c:v>0.93468062100000004</c:v>
                </c:pt>
                <c:pt idx="93">
                  <c:v>0.94253046100000004</c:v>
                </c:pt>
                <c:pt idx="94">
                  <c:v>0.93815550299999995</c:v>
                </c:pt>
                <c:pt idx="95">
                  <c:v>0.91774370800000005</c:v>
                </c:pt>
                <c:pt idx="96">
                  <c:v>0.93503735200000004</c:v>
                </c:pt>
                <c:pt idx="97">
                  <c:v>0.94541378899999995</c:v>
                </c:pt>
                <c:pt idx="98">
                  <c:v>0.744347011</c:v>
                </c:pt>
                <c:pt idx="99">
                  <c:v>0.79811568700000002</c:v>
                </c:pt>
                <c:pt idx="100">
                  <c:v>0.86113558599999995</c:v>
                </c:pt>
                <c:pt idx="101">
                  <c:v>0.87320654399999997</c:v>
                </c:pt>
                <c:pt idx="102">
                  <c:v>0.88538492599999996</c:v>
                </c:pt>
                <c:pt idx="103">
                  <c:v>0.89136731000000002</c:v>
                </c:pt>
                <c:pt idx="104">
                  <c:v>0.89460413599999999</c:v>
                </c:pt>
                <c:pt idx="105">
                  <c:v>0.90072798499999995</c:v>
                </c:pt>
                <c:pt idx="106">
                  <c:v>0.91041407900000004</c:v>
                </c:pt>
                <c:pt idx="107">
                  <c:v>0.90594781800000002</c:v>
                </c:pt>
                <c:pt idx="108">
                  <c:v>0.90278296599999996</c:v>
                </c:pt>
                <c:pt idx="109">
                  <c:v>0.90481299999999998</c:v>
                </c:pt>
                <c:pt idx="110">
                  <c:v>0.91415912300000002</c:v>
                </c:pt>
                <c:pt idx="111">
                  <c:v>0.92425065500000003</c:v>
                </c:pt>
                <c:pt idx="112">
                  <c:v>0.91480470300000005</c:v>
                </c:pt>
                <c:pt idx="113">
                  <c:v>0.93558683899999995</c:v>
                </c:pt>
                <c:pt idx="114">
                  <c:v>0.93144079899999999</c:v>
                </c:pt>
                <c:pt idx="115">
                  <c:v>0.93518688800000005</c:v>
                </c:pt>
                <c:pt idx="116">
                  <c:v>0.93923192099999997</c:v>
                </c:pt>
                <c:pt idx="117">
                  <c:v>0.92220080800000004</c:v>
                </c:pt>
                <c:pt idx="118">
                  <c:v>0.93263745200000003</c:v>
                </c:pt>
                <c:pt idx="119">
                  <c:v>0.93782161100000005</c:v>
                </c:pt>
                <c:pt idx="120">
                  <c:v>0.93894160299999996</c:v>
                </c:pt>
                <c:pt idx="121">
                  <c:v>0.93579723699999995</c:v>
                </c:pt>
                <c:pt idx="122">
                  <c:v>0.93222768899999997</c:v>
                </c:pt>
                <c:pt idx="123">
                  <c:v>0.92952551100000003</c:v>
                </c:pt>
                <c:pt idx="124">
                  <c:v>0.93691814399999995</c:v>
                </c:pt>
                <c:pt idx="125">
                  <c:v>0.93932159400000004</c:v>
                </c:pt>
                <c:pt idx="126">
                  <c:v>0.94753871199999995</c:v>
                </c:pt>
                <c:pt idx="127">
                  <c:v>0.91486167500000004</c:v>
                </c:pt>
                <c:pt idx="128">
                  <c:v>0.91919419899999999</c:v>
                </c:pt>
                <c:pt idx="129">
                  <c:v>0.91810254899999999</c:v>
                </c:pt>
                <c:pt idx="130">
                  <c:v>0.92053054300000003</c:v>
                </c:pt>
                <c:pt idx="131">
                  <c:v>0.94292422899999995</c:v>
                </c:pt>
                <c:pt idx="132">
                  <c:v>0.94486915299999996</c:v>
                </c:pt>
                <c:pt idx="133">
                  <c:v>0.92032139400000001</c:v>
                </c:pt>
                <c:pt idx="134">
                  <c:v>0.94374471900000001</c:v>
                </c:pt>
                <c:pt idx="135">
                  <c:v>0.93902868699999997</c:v>
                </c:pt>
                <c:pt idx="136">
                  <c:v>0.93912613599999994</c:v>
                </c:pt>
                <c:pt idx="137">
                  <c:v>0.936145542</c:v>
                </c:pt>
                <c:pt idx="138">
                  <c:v>0.93549647499999999</c:v>
                </c:pt>
                <c:pt idx="139">
                  <c:v>0.94162311499999996</c:v>
                </c:pt>
                <c:pt idx="140">
                  <c:v>0.94443317400000004</c:v>
                </c:pt>
                <c:pt idx="141">
                  <c:v>0.939204339</c:v>
                </c:pt>
                <c:pt idx="142">
                  <c:v>0.93951021599999995</c:v>
                </c:pt>
                <c:pt idx="143">
                  <c:v>0.94225351000000002</c:v>
                </c:pt>
                <c:pt idx="144">
                  <c:v>0.94311702399999997</c:v>
                </c:pt>
                <c:pt idx="145">
                  <c:v>0.94523926700000005</c:v>
                </c:pt>
                <c:pt idx="146">
                  <c:v>0.94221174500000004</c:v>
                </c:pt>
                <c:pt idx="147">
                  <c:v>0.77305585200000004</c:v>
                </c:pt>
                <c:pt idx="148">
                  <c:v>0.82409769300000002</c:v>
                </c:pt>
                <c:pt idx="149">
                  <c:v>0.83348202900000001</c:v>
                </c:pt>
                <c:pt idx="150">
                  <c:v>0.86715838700000003</c:v>
                </c:pt>
                <c:pt idx="151">
                  <c:v>0.89202532300000004</c:v>
                </c:pt>
                <c:pt idx="152">
                  <c:v>0.90385653600000004</c:v>
                </c:pt>
                <c:pt idx="153">
                  <c:v>0.88367014099999996</c:v>
                </c:pt>
                <c:pt idx="154">
                  <c:v>0.89392474899999996</c:v>
                </c:pt>
                <c:pt idx="155">
                  <c:v>0.91096922599999997</c:v>
                </c:pt>
                <c:pt idx="156">
                  <c:v>0.90419053000000005</c:v>
                </c:pt>
                <c:pt idx="157">
                  <c:v>0.91135773099999995</c:v>
                </c:pt>
                <c:pt idx="158">
                  <c:v>0.92232078699999998</c:v>
                </c:pt>
                <c:pt idx="159">
                  <c:v>0.92256289999999996</c:v>
                </c:pt>
                <c:pt idx="160">
                  <c:v>0.92210740199999996</c:v>
                </c:pt>
                <c:pt idx="161">
                  <c:v>0.91577033699999999</c:v>
                </c:pt>
                <c:pt idx="162">
                  <c:v>0.93382903100000003</c:v>
                </c:pt>
                <c:pt idx="163">
                  <c:v>0.90352010100000002</c:v>
                </c:pt>
                <c:pt idx="164">
                  <c:v>0.93065614399999996</c:v>
                </c:pt>
                <c:pt idx="165">
                  <c:v>0.91333712099999997</c:v>
                </c:pt>
                <c:pt idx="166">
                  <c:v>0.92334373800000002</c:v>
                </c:pt>
                <c:pt idx="167">
                  <c:v>0.93729494000000002</c:v>
                </c:pt>
                <c:pt idx="168">
                  <c:v>0.93726412800000003</c:v>
                </c:pt>
                <c:pt idx="169">
                  <c:v>0.93795822100000004</c:v>
                </c:pt>
                <c:pt idx="170">
                  <c:v>0.93544203800000003</c:v>
                </c:pt>
                <c:pt idx="171">
                  <c:v>0.93715746700000002</c:v>
                </c:pt>
                <c:pt idx="172">
                  <c:v>0.92915193699999998</c:v>
                </c:pt>
                <c:pt idx="173">
                  <c:v>0.92904771900000005</c:v>
                </c:pt>
                <c:pt idx="174">
                  <c:v>0.92676280600000005</c:v>
                </c:pt>
                <c:pt idx="175">
                  <c:v>0.93983370399999999</c:v>
                </c:pt>
                <c:pt idx="176">
                  <c:v>0.927946084</c:v>
                </c:pt>
                <c:pt idx="177">
                  <c:v>0.91680269999999997</c:v>
                </c:pt>
                <c:pt idx="178">
                  <c:v>0.93578186299999999</c:v>
                </c:pt>
                <c:pt idx="179">
                  <c:v>0.93322330499999995</c:v>
                </c:pt>
                <c:pt idx="180">
                  <c:v>0.937298768</c:v>
                </c:pt>
                <c:pt idx="181">
                  <c:v>0.93618785400000004</c:v>
                </c:pt>
                <c:pt idx="182">
                  <c:v>0.93291713499999995</c:v>
                </c:pt>
                <c:pt idx="183">
                  <c:v>0.92387900199999995</c:v>
                </c:pt>
                <c:pt idx="184">
                  <c:v>0.93991175500000002</c:v>
                </c:pt>
                <c:pt idx="185">
                  <c:v>0.929122279</c:v>
                </c:pt>
                <c:pt idx="186">
                  <c:v>0.93907908299999998</c:v>
                </c:pt>
                <c:pt idx="187">
                  <c:v>0.92497709500000003</c:v>
                </c:pt>
                <c:pt idx="188">
                  <c:v>0.92806443599999999</c:v>
                </c:pt>
                <c:pt idx="189">
                  <c:v>0.93587977499999997</c:v>
                </c:pt>
                <c:pt idx="190">
                  <c:v>0.94093075999999998</c:v>
                </c:pt>
                <c:pt idx="191">
                  <c:v>0.94313578200000003</c:v>
                </c:pt>
                <c:pt idx="192">
                  <c:v>0.94288274000000005</c:v>
                </c:pt>
                <c:pt idx="193">
                  <c:v>0.94092295199999998</c:v>
                </c:pt>
                <c:pt idx="194">
                  <c:v>0.92097909300000003</c:v>
                </c:pt>
                <c:pt idx="195">
                  <c:v>0.93020689499999998</c:v>
                </c:pt>
                <c:pt idx="196">
                  <c:v>0.76812255600000001</c:v>
                </c:pt>
                <c:pt idx="197">
                  <c:v>0.80201178200000001</c:v>
                </c:pt>
                <c:pt idx="198">
                  <c:v>0.85263832399999995</c:v>
                </c:pt>
                <c:pt idx="199">
                  <c:v>0.86528405600000002</c:v>
                </c:pt>
                <c:pt idx="200">
                  <c:v>0.87647488299999998</c:v>
                </c:pt>
                <c:pt idx="201">
                  <c:v>0.88626932400000002</c:v>
                </c:pt>
                <c:pt idx="202">
                  <c:v>0.912000221</c:v>
                </c:pt>
                <c:pt idx="203">
                  <c:v>0.91660577799999998</c:v>
                </c:pt>
                <c:pt idx="204">
                  <c:v>0.90731241900000004</c:v>
                </c:pt>
                <c:pt idx="205">
                  <c:v>0.92528431300000002</c:v>
                </c:pt>
                <c:pt idx="206">
                  <c:v>0.91005252699999994</c:v>
                </c:pt>
                <c:pt idx="207">
                  <c:v>0.92362792599999999</c:v>
                </c:pt>
                <c:pt idx="208">
                  <c:v>0.92378279900000004</c:v>
                </c:pt>
                <c:pt idx="209">
                  <c:v>0.91274756099999999</c:v>
                </c:pt>
                <c:pt idx="210">
                  <c:v>0.91007270200000001</c:v>
                </c:pt>
                <c:pt idx="211">
                  <c:v>0.92990925999999996</c:v>
                </c:pt>
                <c:pt idx="212">
                  <c:v>0.90779845800000003</c:v>
                </c:pt>
                <c:pt idx="213">
                  <c:v>0.93453947100000001</c:v>
                </c:pt>
                <c:pt idx="214">
                  <c:v>0.91816780799999997</c:v>
                </c:pt>
                <c:pt idx="215">
                  <c:v>0.917557752</c:v>
                </c:pt>
                <c:pt idx="216">
                  <c:v>0.93126566899999996</c:v>
                </c:pt>
                <c:pt idx="217">
                  <c:v>0.92514073600000002</c:v>
                </c:pt>
                <c:pt idx="218">
                  <c:v>0.93798545899999997</c:v>
                </c:pt>
                <c:pt idx="219">
                  <c:v>0.91212351999999997</c:v>
                </c:pt>
                <c:pt idx="220">
                  <c:v>0.93842762599999996</c:v>
                </c:pt>
                <c:pt idx="221">
                  <c:v>0.91965402399999996</c:v>
                </c:pt>
                <c:pt idx="222">
                  <c:v>0.94092267900000004</c:v>
                </c:pt>
                <c:pt idx="223">
                  <c:v>0.93711140000000004</c:v>
                </c:pt>
                <c:pt idx="224">
                  <c:v>0.93958108299999998</c:v>
                </c:pt>
                <c:pt idx="225">
                  <c:v>0.94005522799999996</c:v>
                </c:pt>
                <c:pt idx="226">
                  <c:v>0.941004128</c:v>
                </c:pt>
                <c:pt idx="227">
                  <c:v>0.94178850400000003</c:v>
                </c:pt>
                <c:pt idx="228">
                  <c:v>0.93393395000000001</c:v>
                </c:pt>
                <c:pt idx="229">
                  <c:v>0.93218939999999995</c:v>
                </c:pt>
                <c:pt idx="230">
                  <c:v>0.92792169599999996</c:v>
                </c:pt>
                <c:pt idx="231">
                  <c:v>0.91830346200000001</c:v>
                </c:pt>
                <c:pt idx="232">
                  <c:v>0.91118039799999995</c:v>
                </c:pt>
                <c:pt idx="233">
                  <c:v>0.93665149999999997</c:v>
                </c:pt>
                <c:pt idx="234">
                  <c:v>0.91868245199999998</c:v>
                </c:pt>
                <c:pt idx="235">
                  <c:v>0.92280595700000001</c:v>
                </c:pt>
                <c:pt idx="236">
                  <c:v>0.94176579500000002</c:v>
                </c:pt>
                <c:pt idx="237">
                  <c:v>0.94484234499999997</c:v>
                </c:pt>
                <c:pt idx="238">
                  <c:v>0.93363449700000001</c:v>
                </c:pt>
                <c:pt idx="239">
                  <c:v>0.93766482600000001</c:v>
                </c:pt>
                <c:pt idx="240">
                  <c:v>0.94081437499999998</c:v>
                </c:pt>
                <c:pt idx="241">
                  <c:v>0.93931057699999998</c:v>
                </c:pt>
                <c:pt idx="242">
                  <c:v>0.93497019000000003</c:v>
                </c:pt>
                <c:pt idx="243">
                  <c:v>0.92958115900000005</c:v>
                </c:pt>
                <c:pt idx="244">
                  <c:v>0.93495709599999999</c:v>
                </c:pt>
                <c:pt idx="245">
                  <c:v>0.76745896800000002</c:v>
                </c:pt>
                <c:pt idx="246">
                  <c:v>0.82536411600000004</c:v>
                </c:pt>
                <c:pt idx="247">
                  <c:v>0.86767544799999996</c:v>
                </c:pt>
                <c:pt idx="248">
                  <c:v>0.86601904100000004</c:v>
                </c:pt>
                <c:pt idx="249">
                  <c:v>0.88109079400000001</c:v>
                </c:pt>
                <c:pt idx="250">
                  <c:v>0.89871970499999998</c:v>
                </c:pt>
                <c:pt idx="251">
                  <c:v>0.91622389400000004</c:v>
                </c:pt>
                <c:pt idx="252">
                  <c:v>0.91339851900000002</c:v>
                </c:pt>
                <c:pt idx="253">
                  <c:v>0.90670914899999999</c:v>
                </c:pt>
                <c:pt idx="254">
                  <c:v>0.91993315899999994</c:v>
                </c:pt>
                <c:pt idx="255">
                  <c:v>0.93086198799999997</c:v>
                </c:pt>
                <c:pt idx="256">
                  <c:v>0.91770058499999996</c:v>
                </c:pt>
                <c:pt idx="257">
                  <c:v>0.91953578800000002</c:v>
                </c:pt>
                <c:pt idx="258">
                  <c:v>0.90817264399999997</c:v>
                </c:pt>
                <c:pt idx="259">
                  <c:v>0.90595882699999997</c:v>
                </c:pt>
                <c:pt idx="260">
                  <c:v>0.93845454100000003</c:v>
                </c:pt>
                <c:pt idx="261">
                  <c:v>0.92509384100000003</c:v>
                </c:pt>
                <c:pt idx="262">
                  <c:v>0.926141561</c:v>
                </c:pt>
                <c:pt idx="263">
                  <c:v>0.92883852</c:v>
                </c:pt>
                <c:pt idx="264">
                  <c:v>0.94221237499999999</c:v>
                </c:pt>
                <c:pt idx="265">
                  <c:v>0.91272445899999999</c:v>
                </c:pt>
                <c:pt idx="266">
                  <c:v>0.92277070299999997</c:v>
                </c:pt>
                <c:pt idx="267">
                  <c:v>0.92538725899999996</c:v>
                </c:pt>
                <c:pt idx="268">
                  <c:v>0.92354715799999998</c:v>
                </c:pt>
                <c:pt idx="269">
                  <c:v>0.93751710300000002</c:v>
                </c:pt>
                <c:pt idx="270">
                  <c:v>0.94071481899999998</c:v>
                </c:pt>
                <c:pt idx="271">
                  <c:v>0.92792543299999997</c:v>
                </c:pt>
                <c:pt idx="272">
                  <c:v>0.94176831800000005</c:v>
                </c:pt>
                <c:pt idx="273">
                  <c:v>0.94155693600000001</c:v>
                </c:pt>
                <c:pt idx="274">
                  <c:v>0.92962791600000005</c:v>
                </c:pt>
                <c:pt idx="275">
                  <c:v>0.932622014</c:v>
                </c:pt>
                <c:pt idx="276">
                  <c:v>0.93705352500000005</c:v>
                </c:pt>
                <c:pt idx="277">
                  <c:v>0.92896938500000004</c:v>
                </c:pt>
                <c:pt idx="278">
                  <c:v>0.93940591600000001</c:v>
                </c:pt>
                <c:pt idx="279">
                  <c:v>0.94103816799999995</c:v>
                </c:pt>
                <c:pt idx="280">
                  <c:v>0.92612488400000004</c:v>
                </c:pt>
                <c:pt idx="281">
                  <c:v>0.93479297400000005</c:v>
                </c:pt>
                <c:pt idx="282">
                  <c:v>0.93723600799999995</c:v>
                </c:pt>
                <c:pt idx="283">
                  <c:v>0.91806157899999996</c:v>
                </c:pt>
                <c:pt idx="284">
                  <c:v>0.93044490700000004</c:v>
                </c:pt>
                <c:pt idx="285">
                  <c:v>0.93375837900000003</c:v>
                </c:pt>
                <c:pt idx="286">
                  <c:v>0.94264193399999996</c:v>
                </c:pt>
                <c:pt idx="287">
                  <c:v>0.93975240800000004</c:v>
                </c:pt>
                <c:pt idx="288">
                  <c:v>0.92903306100000005</c:v>
                </c:pt>
                <c:pt idx="289">
                  <c:v>0.94019199399999998</c:v>
                </c:pt>
                <c:pt idx="290">
                  <c:v>0.92041590799999995</c:v>
                </c:pt>
                <c:pt idx="291">
                  <c:v>0.93915504100000002</c:v>
                </c:pt>
                <c:pt idx="292">
                  <c:v>0.93758081900000001</c:v>
                </c:pt>
                <c:pt idx="293">
                  <c:v>0.93684806799999998</c:v>
                </c:pt>
                <c:pt idx="294">
                  <c:v>0.75210163699999999</c:v>
                </c:pt>
                <c:pt idx="295">
                  <c:v>0.80081951100000004</c:v>
                </c:pt>
                <c:pt idx="296">
                  <c:v>0.83438495000000001</c:v>
                </c:pt>
                <c:pt idx="297">
                  <c:v>0.87753887399999997</c:v>
                </c:pt>
                <c:pt idx="298">
                  <c:v>0.86216836299999999</c:v>
                </c:pt>
                <c:pt idx="299">
                  <c:v>0.88466467000000004</c:v>
                </c:pt>
                <c:pt idx="300">
                  <c:v>0.90501967500000002</c:v>
                </c:pt>
                <c:pt idx="301">
                  <c:v>0.92354157199999998</c:v>
                </c:pt>
                <c:pt idx="302">
                  <c:v>0.91192990699999998</c:v>
                </c:pt>
                <c:pt idx="303">
                  <c:v>0.91938163699999997</c:v>
                </c:pt>
                <c:pt idx="304">
                  <c:v>0.90058002400000003</c:v>
                </c:pt>
                <c:pt idx="305">
                  <c:v>0.89626372899999995</c:v>
                </c:pt>
                <c:pt idx="306">
                  <c:v>0.91628785599999996</c:v>
                </c:pt>
                <c:pt idx="307">
                  <c:v>0.89857608899999997</c:v>
                </c:pt>
                <c:pt idx="308">
                  <c:v>0.93381387400000004</c:v>
                </c:pt>
                <c:pt idx="309">
                  <c:v>0.91229348700000001</c:v>
                </c:pt>
                <c:pt idx="310">
                  <c:v>0.930041542</c:v>
                </c:pt>
                <c:pt idx="311">
                  <c:v>0.91676915199999998</c:v>
                </c:pt>
                <c:pt idx="312">
                  <c:v>0.91629170900000001</c:v>
                </c:pt>
                <c:pt idx="313">
                  <c:v>0.91932961099999999</c:v>
                </c:pt>
                <c:pt idx="314">
                  <c:v>0.93821074400000004</c:v>
                </c:pt>
                <c:pt idx="315">
                  <c:v>0.91358012799999999</c:v>
                </c:pt>
                <c:pt idx="316">
                  <c:v>0.93780629400000004</c:v>
                </c:pt>
                <c:pt idx="317">
                  <c:v>0.91967959700000002</c:v>
                </c:pt>
                <c:pt idx="318">
                  <c:v>0.94099232399999999</c:v>
                </c:pt>
                <c:pt idx="319">
                  <c:v>0.92140276899999995</c:v>
                </c:pt>
                <c:pt idx="320">
                  <c:v>0.93607058499999996</c:v>
                </c:pt>
                <c:pt idx="321">
                  <c:v>0.93966936700000003</c:v>
                </c:pt>
                <c:pt idx="322">
                  <c:v>0.93602786500000001</c:v>
                </c:pt>
                <c:pt idx="323">
                  <c:v>0.92113248800000003</c:v>
                </c:pt>
                <c:pt idx="324">
                  <c:v>0.93511219099999998</c:v>
                </c:pt>
                <c:pt idx="325">
                  <c:v>0.94169462999999998</c:v>
                </c:pt>
                <c:pt idx="326">
                  <c:v>0.93323636799999998</c:v>
                </c:pt>
                <c:pt idx="327">
                  <c:v>0.94373488500000002</c:v>
                </c:pt>
                <c:pt idx="328">
                  <c:v>0.93670320100000004</c:v>
                </c:pt>
                <c:pt idx="329">
                  <c:v>0.91886414599999999</c:v>
                </c:pt>
                <c:pt idx="330">
                  <c:v>0.93094549900000001</c:v>
                </c:pt>
                <c:pt idx="331">
                  <c:v>0.94296824099999998</c:v>
                </c:pt>
                <c:pt idx="332">
                  <c:v>0.94195531099999996</c:v>
                </c:pt>
                <c:pt idx="333">
                  <c:v>0.94637753400000002</c:v>
                </c:pt>
                <c:pt idx="334">
                  <c:v>0.92448395100000003</c:v>
                </c:pt>
                <c:pt idx="335">
                  <c:v>0.924083188</c:v>
                </c:pt>
                <c:pt idx="336">
                  <c:v>0.92799107800000002</c:v>
                </c:pt>
                <c:pt idx="337">
                  <c:v>0.93356433599999999</c:v>
                </c:pt>
                <c:pt idx="338">
                  <c:v>0.924718594</c:v>
                </c:pt>
                <c:pt idx="339">
                  <c:v>0.94550636499999996</c:v>
                </c:pt>
                <c:pt idx="340">
                  <c:v>0.94285384500000002</c:v>
                </c:pt>
                <c:pt idx="341">
                  <c:v>0.93610975200000002</c:v>
                </c:pt>
                <c:pt idx="342">
                  <c:v>0.94201982200000001</c:v>
                </c:pt>
                <c:pt idx="343">
                  <c:v>0.77710482000000003</c:v>
                </c:pt>
                <c:pt idx="344">
                  <c:v>0.82088797700000005</c:v>
                </c:pt>
                <c:pt idx="345">
                  <c:v>0.852377881</c:v>
                </c:pt>
                <c:pt idx="346">
                  <c:v>0.87389251899999998</c:v>
                </c:pt>
                <c:pt idx="347">
                  <c:v>0.89981685300000003</c:v>
                </c:pt>
                <c:pt idx="348">
                  <c:v>0.87731677500000005</c:v>
                </c:pt>
                <c:pt idx="349">
                  <c:v>0.90206420600000004</c:v>
                </c:pt>
                <c:pt idx="350">
                  <c:v>0.89563912999999995</c:v>
                </c:pt>
                <c:pt idx="351">
                  <c:v>0.88434105699999999</c:v>
                </c:pt>
                <c:pt idx="352">
                  <c:v>0.89598690700000005</c:v>
                </c:pt>
                <c:pt idx="353">
                  <c:v>0.92400371100000001</c:v>
                </c:pt>
                <c:pt idx="354">
                  <c:v>0.93176719200000002</c:v>
                </c:pt>
                <c:pt idx="355">
                  <c:v>0.93065371500000005</c:v>
                </c:pt>
                <c:pt idx="356">
                  <c:v>0.90084783700000004</c:v>
                </c:pt>
                <c:pt idx="357">
                  <c:v>0.90547510499999995</c:v>
                </c:pt>
                <c:pt idx="358">
                  <c:v>0.93558528299999999</c:v>
                </c:pt>
                <c:pt idx="359">
                  <c:v>0.91149723100000002</c:v>
                </c:pt>
                <c:pt idx="360">
                  <c:v>0.90832859300000002</c:v>
                </c:pt>
                <c:pt idx="361">
                  <c:v>0.91367607500000003</c:v>
                </c:pt>
                <c:pt idx="362">
                  <c:v>0.93881363399999995</c:v>
                </c:pt>
                <c:pt idx="363">
                  <c:v>0.92690266200000004</c:v>
                </c:pt>
                <c:pt idx="364">
                  <c:v>0.93328435200000004</c:v>
                </c:pt>
                <c:pt idx="365">
                  <c:v>0.932105564</c:v>
                </c:pt>
                <c:pt idx="366">
                  <c:v>0.93684733200000003</c:v>
                </c:pt>
                <c:pt idx="367">
                  <c:v>0.93610470000000001</c:v>
                </c:pt>
                <c:pt idx="368">
                  <c:v>0.93612850800000003</c:v>
                </c:pt>
                <c:pt idx="369">
                  <c:v>0.93559600399999998</c:v>
                </c:pt>
                <c:pt idx="370">
                  <c:v>0.93417132400000003</c:v>
                </c:pt>
                <c:pt idx="371">
                  <c:v>0.93606148199999994</c:v>
                </c:pt>
                <c:pt idx="372">
                  <c:v>0.91223420799999999</c:v>
                </c:pt>
                <c:pt idx="373">
                  <c:v>0.92026308499999998</c:v>
                </c:pt>
                <c:pt idx="374">
                  <c:v>0.92909845499999999</c:v>
                </c:pt>
                <c:pt idx="375">
                  <c:v>0.943007398</c:v>
                </c:pt>
                <c:pt idx="376">
                  <c:v>0.92594843599999999</c:v>
                </c:pt>
                <c:pt idx="377">
                  <c:v>0.92649653300000001</c:v>
                </c:pt>
                <c:pt idx="378">
                  <c:v>0.93994728000000005</c:v>
                </c:pt>
                <c:pt idx="379">
                  <c:v>0.93087075699999999</c:v>
                </c:pt>
                <c:pt idx="380">
                  <c:v>0.93613524800000003</c:v>
                </c:pt>
                <c:pt idx="381">
                  <c:v>0.93968477399999994</c:v>
                </c:pt>
                <c:pt idx="382">
                  <c:v>0.93109469300000003</c:v>
                </c:pt>
                <c:pt idx="383">
                  <c:v>0.94043047400000002</c:v>
                </c:pt>
                <c:pt idx="384">
                  <c:v>0.942056008</c:v>
                </c:pt>
                <c:pt idx="385">
                  <c:v>0.94387970899999996</c:v>
                </c:pt>
                <c:pt idx="386">
                  <c:v>0.91230907699999997</c:v>
                </c:pt>
                <c:pt idx="387">
                  <c:v>0.92994317400000004</c:v>
                </c:pt>
                <c:pt idx="388">
                  <c:v>0.92485973499999996</c:v>
                </c:pt>
                <c:pt idx="389">
                  <c:v>0.93330373799999999</c:v>
                </c:pt>
                <c:pt idx="390">
                  <c:v>0.94642349599999998</c:v>
                </c:pt>
                <c:pt idx="391">
                  <c:v>0.93187168899999995</c:v>
                </c:pt>
                <c:pt idx="392">
                  <c:v>0.756100569</c:v>
                </c:pt>
                <c:pt idx="393">
                  <c:v>0.82039794700000002</c:v>
                </c:pt>
                <c:pt idx="394">
                  <c:v>0.85336499799999999</c:v>
                </c:pt>
                <c:pt idx="395">
                  <c:v>0.87000242500000002</c:v>
                </c:pt>
                <c:pt idx="396">
                  <c:v>0.86691753699999996</c:v>
                </c:pt>
                <c:pt idx="397">
                  <c:v>0.88824384499999998</c:v>
                </c:pt>
                <c:pt idx="398">
                  <c:v>0.91129633499999996</c:v>
                </c:pt>
                <c:pt idx="399">
                  <c:v>0.906194901</c:v>
                </c:pt>
                <c:pt idx="400">
                  <c:v>0.91637868600000005</c:v>
                </c:pt>
                <c:pt idx="401">
                  <c:v>0.92409074099999999</c:v>
                </c:pt>
                <c:pt idx="402">
                  <c:v>0.90901219300000002</c:v>
                </c:pt>
                <c:pt idx="403">
                  <c:v>0.91987460799999998</c:v>
                </c:pt>
                <c:pt idx="404">
                  <c:v>0.91854540799999995</c:v>
                </c:pt>
                <c:pt idx="405">
                  <c:v>0.90247324500000003</c:v>
                </c:pt>
                <c:pt idx="406">
                  <c:v>0.90803372699999996</c:v>
                </c:pt>
                <c:pt idx="407">
                  <c:v>0.911002439</c:v>
                </c:pt>
                <c:pt idx="408">
                  <c:v>0.90980598899999998</c:v>
                </c:pt>
                <c:pt idx="409">
                  <c:v>0.939264447</c:v>
                </c:pt>
                <c:pt idx="410">
                  <c:v>0.93352111199999999</c:v>
                </c:pt>
                <c:pt idx="411">
                  <c:v>0.94105658199999997</c:v>
                </c:pt>
                <c:pt idx="412">
                  <c:v>0.93667222699999997</c:v>
                </c:pt>
                <c:pt idx="413">
                  <c:v>0.93037245400000002</c:v>
                </c:pt>
                <c:pt idx="414">
                  <c:v>0.93643751399999997</c:v>
                </c:pt>
                <c:pt idx="415">
                  <c:v>0.920313779</c:v>
                </c:pt>
                <c:pt idx="416">
                  <c:v>0.937790546</c:v>
                </c:pt>
                <c:pt idx="417">
                  <c:v>0.93716737999999999</c:v>
                </c:pt>
                <c:pt idx="418">
                  <c:v>0.924301488</c:v>
                </c:pt>
                <c:pt idx="419">
                  <c:v>0.92301266199999998</c:v>
                </c:pt>
                <c:pt idx="420">
                  <c:v>0.93323819100000005</c:v>
                </c:pt>
                <c:pt idx="421">
                  <c:v>0.91252308699999996</c:v>
                </c:pt>
                <c:pt idx="422">
                  <c:v>0.923971651</c:v>
                </c:pt>
                <c:pt idx="423">
                  <c:v>0.94035252599999997</c:v>
                </c:pt>
                <c:pt idx="424">
                  <c:v>0.92806396899999999</c:v>
                </c:pt>
                <c:pt idx="425">
                  <c:v>0.94529802900000004</c:v>
                </c:pt>
                <c:pt idx="426">
                  <c:v>0.93833364600000002</c:v>
                </c:pt>
                <c:pt idx="427">
                  <c:v>0.94408816299999998</c:v>
                </c:pt>
                <c:pt idx="428">
                  <c:v>0.93572386500000004</c:v>
                </c:pt>
                <c:pt idx="429">
                  <c:v>0.928359512</c:v>
                </c:pt>
                <c:pt idx="430">
                  <c:v>0.923500934</c:v>
                </c:pt>
                <c:pt idx="431">
                  <c:v>0.94174971600000001</c:v>
                </c:pt>
                <c:pt idx="432">
                  <c:v>0.94173632500000004</c:v>
                </c:pt>
                <c:pt idx="433">
                  <c:v>0.91895224399999997</c:v>
                </c:pt>
                <c:pt idx="434">
                  <c:v>0.92057021699999997</c:v>
                </c:pt>
                <c:pt idx="435">
                  <c:v>0.93280809600000003</c:v>
                </c:pt>
                <c:pt idx="436">
                  <c:v>0.91980213099999997</c:v>
                </c:pt>
                <c:pt idx="437">
                  <c:v>0.92971758199999999</c:v>
                </c:pt>
                <c:pt idx="438">
                  <c:v>0.94182636200000003</c:v>
                </c:pt>
                <c:pt idx="439">
                  <c:v>0.94338273100000003</c:v>
                </c:pt>
                <c:pt idx="440">
                  <c:v>0.93756268600000003</c:v>
                </c:pt>
                <c:pt idx="441">
                  <c:v>0.759660004</c:v>
                </c:pt>
                <c:pt idx="442">
                  <c:v>0.80356828899999999</c:v>
                </c:pt>
                <c:pt idx="443">
                  <c:v>0.83763097099999995</c:v>
                </c:pt>
                <c:pt idx="444">
                  <c:v>0.87580058199999999</c:v>
                </c:pt>
                <c:pt idx="445">
                  <c:v>0.88414926699999996</c:v>
                </c:pt>
                <c:pt idx="446">
                  <c:v>0.86824974399999999</c:v>
                </c:pt>
                <c:pt idx="447">
                  <c:v>0.90211485300000005</c:v>
                </c:pt>
                <c:pt idx="448">
                  <c:v>0.925593781</c:v>
                </c:pt>
                <c:pt idx="449">
                  <c:v>0.90874121500000005</c:v>
                </c:pt>
                <c:pt idx="450">
                  <c:v>0.92323263099999997</c:v>
                </c:pt>
                <c:pt idx="451">
                  <c:v>0.90268219900000002</c:v>
                </c:pt>
                <c:pt idx="452">
                  <c:v>0.92824084799999995</c:v>
                </c:pt>
                <c:pt idx="453">
                  <c:v>0.91450128200000003</c:v>
                </c:pt>
                <c:pt idx="454">
                  <c:v>0.923714437</c:v>
                </c:pt>
                <c:pt idx="455">
                  <c:v>0.92522431100000002</c:v>
                </c:pt>
                <c:pt idx="456">
                  <c:v>0.92680448699999995</c:v>
                </c:pt>
                <c:pt idx="457">
                  <c:v>0.93461097900000001</c:v>
                </c:pt>
                <c:pt idx="458">
                  <c:v>0.92916783999999997</c:v>
                </c:pt>
                <c:pt idx="459">
                  <c:v>0.93037993100000005</c:v>
                </c:pt>
                <c:pt idx="460">
                  <c:v>0.92376083200000003</c:v>
                </c:pt>
                <c:pt idx="461">
                  <c:v>0.91249158100000005</c:v>
                </c:pt>
                <c:pt idx="462">
                  <c:v>0.93693876899999995</c:v>
                </c:pt>
                <c:pt idx="463">
                  <c:v>0.90884837500000004</c:v>
                </c:pt>
                <c:pt idx="464">
                  <c:v>0.92696445000000005</c:v>
                </c:pt>
                <c:pt idx="465">
                  <c:v>0.91989043199999998</c:v>
                </c:pt>
                <c:pt idx="466">
                  <c:v>0.91781090300000001</c:v>
                </c:pt>
                <c:pt idx="467">
                  <c:v>0.93982718200000004</c:v>
                </c:pt>
                <c:pt idx="468">
                  <c:v>0.94316816400000003</c:v>
                </c:pt>
                <c:pt idx="469">
                  <c:v>0.93518243199999995</c:v>
                </c:pt>
                <c:pt idx="470">
                  <c:v>0.93533680200000002</c:v>
                </c:pt>
                <c:pt idx="471">
                  <c:v>0.94086341900000003</c:v>
                </c:pt>
                <c:pt idx="472">
                  <c:v>0.92600947300000003</c:v>
                </c:pt>
                <c:pt idx="473">
                  <c:v>0.92580122499999995</c:v>
                </c:pt>
                <c:pt idx="474">
                  <c:v>0.91581988999999997</c:v>
                </c:pt>
                <c:pt idx="475">
                  <c:v>0.93731482300000002</c:v>
                </c:pt>
                <c:pt idx="476">
                  <c:v>0.93711540199999999</c:v>
                </c:pt>
                <c:pt idx="477">
                  <c:v>0.94249031699999997</c:v>
                </c:pt>
                <c:pt idx="478">
                  <c:v>0.926990023</c:v>
                </c:pt>
                <c:pt idx="479">
                  <c:v>0.942267415</c:v>
                </c:pt>
                <c:pt idx="480">
                  <c:v>0.93834954500000001</c:v>
                </c:pt>
                <c:pt idx="481">
                  <c:v>0.930964024</c:v>
                </c:pt>
                <c:pt idx="482">
                  <c:v>0.94059314699999996</c:v>
                </c:pt>
                <c:pt idx="483">
                  <c:v>0.93985331999999999</c:v>
                </c:pt>
                <c:pt idx="484">
                  <c:v>0.94659168599999999</c:v>
                </c:pt>
                <c:pt idx="485">
                  <c:v>0.93664103099999996</c:v>
                </c:pt>
                <c:pt idx="486">
                  <c:v>0.92572147900000001</c:v>
                </c:pt>
                <c:pt idx="487">
                  <c:v>0.94437434600000003</c:v>
                </c:pt>
                <c:pt idx="488">
                  <c:v>0.94252558799999997</c:v>
                </c:pt>
                <c:pt idx="489">
                  <c:v>0.93544674500000002</c:v>
                </c:pt>
                <c:pt idx="490">
                  <c:v>0.77137568000000001</c:v>
                </c:pt>
                <c:pt idx="491">
                  <c:v>0.81561522900000005</c:v>
                </c:pt>
                <c:pt idx="492">
                  <c:v>0.85297774599999998</c:v>
                </c:pt>
                <c:pt idx="493">
                  <c:v>0.87397850499999996</c:v>
                </c:pt>
                <c:pt idx="494">
                  <c:v>0.88260232599999999</c:v>
                </c:pt>
                <c:pt idx="495">
                  <c:v>0.91029066700000005</c:v>
                </c:pt>
                <c:pt idx="496">
                  <c:v>0.91167239300000003</c:v>
                </c:pt>
                <c:pt idx="497">
                  <c:v>0.90664814400000004</c:v>
                </c:pt>
                <c:pt idx="498">
                  <c:v>0.90961446700000004</c:v>
                </c:pt>
                <c:pt idx="499">
                  <c:v>0.920018746</c:v>
                </c:pt>
                <c:pt idx="500">
                  <c:v>0.89020653900000002</c:v>
                </c:pt>
                <c:pt idx="501">
                  <c:v>0.91376079499999996</c:v>
                </c:pt>
                <c:pt idx="502">
                  <c:v>0.89355404000000005</c:v>
                </c:pt>
                <c:pt idx="503">
                  <c:v>0.924558624</c:v>
                </c:pt>
                <c:pt idx="504">
                  <c:v>0.92634438600000002</c:v>
                </c:pt>
                <c:pt idx="505">
                  <c:v>0.93456178300000003</c:v>
                </c:pt>
                <c:pt idx="506">
                  <c:v>0.90713511400000002</c:v>
                </c:pt>
                <c:pt idx="507">
                  <c:v>0.91430993299999996</c:v>
                </c:pt>
                <c:pt idx="508">
                  <c:v>0.91111304699999995</c:v>
                </c:pt>
                <c:pt idx="509">
                  <c:v>0.94048741899999999</c:v>
                </c:pt>
                <c:pt idx="510">
                  <c:v>0.93431213599999996</c:v>
                </c:pt>
                <c:pt idx="511">
                  <c:v>0.93689456100000001</c:v>
                </c:pt>
                <c:pt idx="512">
                  <c:v>0.92588051400000004</c:v>
                </c:pt>
                <c:pt idx="513">
                  <c:v>0.91944890899999998</c:v>
                </c:pt>
                <c:pt idx="514">
                  <c:v>0.92711105900000002</c:v>
                </c:pt>
                <c:pt idx="515">
                  <c:v>0.90986557199999996</c:v>
                </c:pt>
                <c:pt idx="516">
                  <c:v>0.916111868</c:v>
                </c:pt>
                <c:pt idx="517">
                  <c:v>0.94478809900000005</c:v>
                </c:pt>
                <c:pt idx="518">
                  <c:v>0.92750398499999998</c:v>
                </c:pt>
                <c:pt idx="519">
                  <c:v>0.92324711199999998</c:v>
                </c:pt>
                <c:pt idx="520">
                  <c:v>0.92511151199999997</c:v>
                </c:pt>
                <c:pt idx="521">
                  <c:v>0.91783569799999998</c:v>
                </c:pt>
                <c:pt idx="522">
                  <c:v>0.92423287300000001</c:v>
                </c:pt>
                <c:pt idx="523">
                  <c:v>0.92509488900000003</c:v>
                </c:pt>
                <c:pt idx="524">
                  <c:v>0.92594525599999999</c:v>
                </c:pt>
                <c:pt idx="525">
                  <c:v>0.91681511000000004</c:v>
                </c:pt>
                <c:pt idx="526">
                  <c:v>0.92157901799999997</c:v>
                </c:pt>
                <c:pt idx="527">
                  <c:v>0.93372651200000001</c:v>
                </c:pt>
                <c:pt idx="528">
                  <c:v>0.92867436199999998</c:v>
                </c:pt>
                <c:pt idx="529">
                  <c:v>0.92738142099999998</c:v>
                </c:pt>
                <c:pt idx="530">
                  <c:v>0.94333661199999996</c:v>
                </c:pt>
                <c:pt idx="531">
                  <c:v>0.93438199899999996</c:v>
                </c:pt>
                <c:pt idx="532">
                  <c:v>0.93367880199999997</c:v>
                </c:pt>
                <c:pt idx="533">
                  <c:v>0.93773408300000005</c:v>
                </c:pt>
                <c:pt idx="534">
                  <c:v>0.93860289699999999</c:v>
                </c:pt>
                <c:pt idx="535">
                  <c:v>0.94810293999999995</c:v>
                </c:pt>
                <c:pt idx="536">
                  <c:v>0.93882295800000004</c:v>
                </c:pt>
                <c:pt idx="537">
                  <c:v>0.92270923699999996</c:v>
                </c:pt>
                <c:pt idx="538">
                  <c:v>0.93698814699999999</c:v>
                </c:pt>
                <c:pt idx="539">
                  <c:v>0.76168706799999997</c:v>
                </c:pt>
                <c:pt idx="540">
                  <c:v>0.79948094300000005</c:v>
                </c:pt>
                <c:pt idx="541">
                  <c:v>0.86221944900000003</c:v>
                </c:pt>
                <c:pt idx="542">
                  <c:v>0.87089371500000001</c:v>
                </c:pt>
                <c:pt idx="543">
                  <c:v>0.86497177199999997</c:v>
                </c:pt>
                <c:pt idx="544">
                  <c:v>0.894837887</c:v>
                </c:pt>
                <c:pt idx="545">
                  <c:v>0.89617291499999996</c:v>
                </c:pt>
                <c:pt idx="546">
                  <c:v>0.92194857299999999</c:v>
                </c:pt>
                <c:pt idx="547">
                  <c:v>0.90079481400000005</c:v>
                </c:pt>
                <c:pt idx="548">
                  <c:v>0.89151927500000006</c:v>
                </c:pt>
                <c:pt idx="549">
                  <c:v>0.90780569</c:v>
                </c:pt>
                <c:pt idx="550">
                  <c:v>0.90244465399999996</c:v>
                </c:pt>
                <c:pt idx="551">
                  <c:v>0.92683446700000005</c:v>
                </c:pt>
                <c:pt idx="552">
                  <c:v>0.90821071399999997</c:v>
                </c:pt>
                <c:pt idx="553">
                  <c:v>0.92010373099999998</c:v>
                </c:pt>
                <c:pt idx="554">
                  <c:v>0.92388283699999996</c:v>
                </c:pt>
                <c:pt idx="555">
                  <c:v>0.92870696900000005</c:v>
                </c:pt>
                <c:pt idx="556">
                  <c:v>0.91374829899999999</c:v>
                </c:pt>
                <c:pt idx="557">
                  <c:v>0.92560458899999998</c:v>
                </c:pt>
                <c:pt idx="558">
                  <c:v>0.91006960800000003</c:v>
                </c:pt>
                <c:pt idx="559">
                  <c:v>0.92597020200000002</c:v>
                </c:pt>
                <c:pt idx="560">
                  <c:v>0.90961508099999999</c:v>
                </c:pt>
                <c:pt idx="561">
                  <c:v>0.93795258800000003</c:v>
                </c:pt>
                <c:pt idx="562">
                  <c:v>0.92257823100000003</c:v>
                </c:pt>
                <c:pt idx="563">
                  <c:v>0.94128928999999995</c:v>
                </c:pt>
                <c:pt idx="564">
                  <c:v>0.92035745000000002</c:v>
                </c:pt>
                <c:pt idx="565">
                  <c:v>0.920259308</c:v>
                </c:pt>
                <c:pt idx="566">
                  <c:v>0.93371693300000003</c:v>
                </c:pt>
                <c:pt idx="567">
                  <c:v>0.92063359199999995</c:v>
                </c:pt>
                <c:pt idx="568">
                  <c:v>0.94172482300000004</c:v>
                </c:pt>
                <c:pt idx="569">
                  <c:v>0.93493450600000005</c:v>
                </c:pt>
                <c:pt idx="570">
                  <c:v>0.94126009399999999</c:v>
                </c:pt>
                <c:pt idx="571">
                  <c:v>0.94577368100000003</c:v>
                </c:pt>
                <c:pt idx="572">
                  <c:v>0.920570318</c:v>
                </c:pt>
                <c:pt idx="573">
                  <c:v>0.92433949100000001</c:v>
                </c:pt>
                <c:pt idx="574">
                  <c:v>0.92244747000000005</c:v>
                </c:pt>
                <c:pt idx="575">
                  <c:v>0.93455644699999996</c:v>
                </c:pt>
                <c:pt idx="576">
                  <c:v>0.94744150800000004</c:v>
                </c:pt>
                <c:pt idx="577">
                  <c:v>0.93927492700000004</c:v>
                </c:pt>
                <c:pt idx="578">
                  <c:v>0.94570143200000001</c:v>
                </c:pt>
                <c:pt idx="579">
                  <c:v>0.93438960100000001</c:v>
                </c:pt>
                <c:pt idx="580">
                  <c:v>0.93420332800000006</c:v>
                </c:pt>
                <c:pt idx="581">
                  <c:v>0.91162698399999997</c:v>
                </c:pt>
                <c:pt idx="582">
                  <c:v>0.94259205199999996</c:v>
                </c:pt>
                <c:pt idx="583">
                  <c:v>0.93387258500000003</c:v>
                </c:pt>
                <c:pt idx="584">
                  <c:v>0.92570745899999995</c:v>
                </c:pt>
                <c:pt idx="585">
                  <c:v>0.92386426700000002</c:v>
                </c:pt>
                <c:pt idx="586">
                  <c:v>0.93986267000000001</c:v>
                </c:pt>
                <c:pt idx="587">
                  <c:v>0.93111385899999999</c:v>
                </c:pt>
                <c:pt idx="588">
                  <c:v>0.75055643100000002</c:v>
                </c:pt>
                <c:pt idx="589">
                  <c:v>0.82812363600000005</c:v>
                </c:pt>
                <c:pt idx="590">
                  <c:v>0.83576346499999998</c:v>
                </c:pt>
                <c:pt idx="591">
                  <c:v>0.85782380999999996</c:v>
                </c:pt>
                <c:pt idx="592">
                  <c:v>0.86802332699999996</c:v>
                </c:pt>
                <c:pt idx="593">
                  <c:v>0.89835947800000004</c:v>
                </c:pt>
                <c:pt idx="594">
                  <c:v>0.89805935800000003</c:v>
                </c:pt>
                <c:pt idx="595">
                  <c:v>0.91110577999999998</c:v>
                </c:pt>
                <c:pt idx="596">
                  <c:v>0.90222536600000003</c:v>
                </c:pt>
                <c:pt idx="597">
                  <c:v>0.91810749300000005</c:v>
                </c:pt>
                <c:pt idx="598">
                  <c:v>0.91576093300000005</c:v>
                </c:pt>
                <c:pt idx="599">
                  <c:v>0.92926214600000001</c:v>
                </c:pt>
                <c:pt idx="600">
                  <c:v>0.93157758400000001</c:v>
                </c:pt>
                <c:pt idx="601">
                  <c:v>0.93243046399999996</c:v>
                </c:pt>
                <c:pt idx="602">
                  <c:v>0.90826685299999999</c:v>
                </c:pt>
                <c:pt idx="603">
                  <c:v>0.93318563300000001</c:v>
                </c:pt>
                <c:pt idx="604">
                  <c:v>0.93227819199999995</c:v>
                </c:pt>
                <c:pt idx="605">
                  <c:v>0.93315979500000001</c:v>
                </c:pt>
                <c:pt idx="606">
                  <c:v>0.92242058699999996</c:v>
                </c:pt>
                <c:pt idx="607">
                  <c:v>0.93082575400000001</c:v>
                </c:pt>
                <c:pt idx="608">
                  <c:v>0.92356559299999996</c:v>
                </c:pt>
                <c:pt idx="609">
                  <c:v>0.92704274200000003</c:v>
                </c:pt>
                <c:pt idx="610">
                  <c:v>0.931486276</c:v>
                </c:pt>
                <c:pt idx="611">
                  <c:v>0.94193224499999995</c:v>
                </c:pt>
                <c:pt idx="612">
                  <c:v>0.92556110300000005</c:v>
                </c:pt>
                <c:pt idx="613">
                  <c:v>0.93753936299999996</c:v>
                </c:pt>
                <c:pt idx="614">
                  <c:v>0.91777493700000001</c:v>
                </c:pt>
                <c:pt idx="615">
                  <c:v>0.92709233999999996</c:v>
                </c:pt>
                <c:pt idx="616">
                  <c:v>0.93575285799999997</c:v>
                </c:pt>
                <c:pt idx="617">
                  <c:v>0.91294283200000004</c:v>
                </c:pt>
                <c:pt idx="618">
                  <c:v>0.938628295</c:v>
                </c:pt>
                <c:pt idx="619">
                  <c:v>0.91384539399999998</c:v>
                </c:pt>
                <c:pt idx="620">
                  <c:v>0.92254072600000003</c:v>
                </c:pt>
                <c:pt idx="621">
                  <c:v>0.94507050500000001</c:v>
                </c:pt>
                <c:pt idx="622">
                  <c:v>0.94458143000000006</c:v>
                </c:pt>
                <c:pt idx="623">
                  <c:v>0.91871461899999995</c:v>
                </c:pt>
                <c:pt idx="624">
                  <c:v>0.91249424300000004</c:v>
                </c:pt>
                <c:pt idx="625">
                  <c:v>0.93008001799999995</c:v>
                </c:pt>
                <c:pt idx="626">
                  <c:v>0.93609394800000001</c:v>
                </c:pt>
                <c:pt idx="627">
                  <c:v>0.92802335300000005</c:v>
                </c:pt>
                <c:pt idx="628">
                  <c:v>0.93183450700000003</c:v>
                </c:pt>
                <c:pt idx="629">
                  <c:v>0.93953358099999995</c:v>
                </c:pt>
                <c:pt idx="630">
                  <c:v>0.92342952</c:v>
                </c:pt>
                <c:pt idx="631">
                  <c:v>0.94233920800000004</c:v>
                </c:pt>
                <c:pt idx="632">
                  <c:v>0.93651017000000003</c:v>
                </c:pt>
                <c:pt idx="633">
                  <c:v>0.93880145199999998</c:v>
                </c:pt>
                <c:pt idx="634">
                  <c:v>0.94035413899999998</c:v>
                </c:pt>
                <c:pt idx="635">
                  <c:v>0.94140153000000004</c:v>
                </c:pt>
                <c:pt idx="636">
                  <c:v>0.92896863399999996</c:v>
                </c:pt>
                <c:pt idx="637">
                  <c:v>0.77097204100000005</c:v>
                </c:pt>
                <c:pt idx="638">
                  <c:v>0.81969979699999995</c:v>
                </c:pt>
                <c:pt idx="639">
                  <c:v>0.85682170999999996</c:v>
                </c:pt>
                <c:pt idx="640">
                  <c:v>0.85982416900000003</c:v>
                </c:pt>
                <c:pt idx="641">
                  <c:v>0.89371089599999998</c:v>
                </c:pt>
                <c:pt idx="642">
                  <c:v>0.90090733899999997</c:v>
                </c:pt>
                <c:pt idx="643">
                  <c:v>0.88696127499999999</c:v>
                </c:pt>
                <c:pt idx="644">
                  <c:v>0.92383417599999995</c:v>
                </c:pt>
                <c:pt idx="645">
                  <c:v>0.91104908900000003</c:v>
                </c:pt>
                <c:pt idx="646">
                  <c:v>0.89800853599999997</c:v>
                </c:pt>
                <c:pt idx="647">
                  <c:v>0.914982191</c:v>
                </c:pt>
                <c:pt idx="648">
                  <c:v>0.91531793900000002</c:v>
                </c:pt>
                <c:pt idx="649">
                  <c:v>0.91211996100000003</c:v>
                </c:pt>
                <c:pt idx="650">
                  <c:v>0.91665314099999995</c:v>
                </c:pt>
                <c:pt idx="651">
                  <c:v>0.91533299400000001</c:v>
                </c:pt>
                <c:pt idx="652">
                  <c:v>0.91351045200000003</c:v>
                </c:pt>
                <c:pt idx="653">
                  <c:v>0.91685933799999997</c:v>
                </c:pt>
                <c:pt idx="654">
                  <c:v>0.93305475199999999</c:v>
                </c:pt>
                <c:pt idx="655">
                  <c:v>0.91184694499999996</c:v>
                </c:pt>
                <c:pt idx="656">
                  <c:v>0.93448471300000002</c:v>
                </c:pt>
                <c:pt idx="657">
                  <c:v>0.91350377199999999</c:v>
                </c:pt>
                <c:pt idx="658">
                  <c:v>0.93537417700000003</c:v>
                </c:pt>
                <c:pt idx="659">
                  <c:v>0.91594530200000002</c:v>
                </c:pt>
                <c:pt idx="660">
                  <c:v>0.92774620600000002</c:v>
                </c:pt>
                <c:pt idx="661">
                  <c:v>0.93846145999999997</c:v>
                </c:pt>
                <c:pt idx="662">
                  <c:v>0.928022499</c:v>
                </c:pt>
                <c:pt idx="663">
                  <c:v>0.91677709699999999</c:v>
                </c:pt>
                <c:pt idx="664">
                  <c:v>0.94095468199999999</c:v>
                </c:pt>
                <c:pt idx="665">
                  <c:v>0.93563219200000003</c:v>
                </c:pt>
                <c:pt idx="666">
                  <c:v>0.93391135400000003</c:v>
                </c:pt>
                <c:pt idx="667">
                  <c:v>0.92036761700000003</c:v>
                </c:pt>
                <c:pt idx="668">
                  <c:v>0.94175293900000001</c:v>
                </c:pt>
                <c:pt idx="669">
                  <c:v>0.934883931</c:v>
                </c:pt>
                <c:pt idx="670">
                  <c:v>0.93572856500000001</c:v>
                </c:pt>
                <c:pt idx="671">
                  <c:v>0.93817485899999997</c:v>
                </c:pt>
                <c:pt idx="672">
                  <c:v>0.92270830800000003</c:v>
                </c:pt>
                <c:pt idx="673">
                  <c:v>0.93030511599999999</c:v>
                </c:pt>
                <c:pt idx="674">
                  <c:v>0.92807441099999999</c:v>
                </c:pt>
                <c:pt idx="675">
                  <c:v>0.91872283799999999</c:v>
                </c:pt>
                <c:pt idx="676">
                  <c:v>0.91876490399999999</c:v>
                </c:pt>
                <c:pt idx="677">
                  <c:v>0.91461912300000003</c:v>
                </c:pt>
                <c:pt idx="678">
                  <c:v>0.92696457300000001</c:v>
                </c:pt>
                <c:pt idx="679">
                  <c:v>0.92140829899999999</c:v>
                </c:pt>
                <c:pt idx="680">
                  <c:v>0.94641073899999995</c:v>
                </c:pt>
                <c:pt idx="681">
                  <c:v>0.937270732</c:v>
                </c:pt>
                <c:pt idx="682">
                  <c:v>0.92878706700000002</c:v>
                </c:pt>
                <c:pt idx="683">
                  <c:v>0.92691698099999997</c:v>
                </c:pt>
                <c:pt idx="684">
                  <c:v>0.94128657900000001</c:v>
                </c:pt>
                <c:pt idx="685">
                  <c:v>0.94417090400000003</c:v>
                </c:pt>
                <c:pt idx="686">
                  <c:v>0.76716118499999997</c:v>
                </c:pt>
                <c:pt idx="687">
                  <c:v>0.81161615600000003</c:v>
                </c:pt>
                <c:pt idx="688">
                  <c:v>0.82503451900000002</c:v>
                </c:pt>
                <c:pt idx="689">
                  <c:v>0.87964454000000003</c:v>
                </c:pt>
                <c:pt idx="690">
                  <c:v>0.873219148</c:v>
                </c:pt>
                <c:pt idx="691">
                  <c:v>0.90375349900000002</c:v>
                </c:pt>
                <c:pt idx="692">
                  <c:v>0.89988554600000004</c:v>
                </c:pt>
                <c:pt idx="693">
                  <c:v>0.88861574700000001</c:v>
                </c:pt>
                <c:pt idx="694">
                  <c:v>0.91261980799999998</c:v>
                </c:pt>
                <c:pt idx="695">
                  <c:v>0.91118312499999998</c:v>
                </c:pt>
                <c:pt idx="696">
                  <c:v>0.91674541899999995</c:v>
                </c:pt>
                <c:pt idx="697">
                  <c:v>0.92384967699999998</c:v>
                </c:pt>
                <c:pt idx="698">
                  <c:v>0.91018960599999998</c:v>
                </c:pt>
                <c:pt idx="699">
                  <c:v>0.93094196399999996</c:v>
                </c:pt>
                <c:pt idx="700">
                  <c:v>0.91556725400000005</c:v>
                </c:pt>
                <c:pt idx="701">
                  <c:v>0.92564537999999996</c:v>
                </c:pt>
                <c:pt idx="702">
                  <c:v>0.91561853199999998</c:v>
                </c:pt>
                <c:pt idx="703">
                  <c:v>0.93471881700000004</c:v>
                </c:pt>
                <c:pt idx="704">
                  <c:v>0.91807270900000004</c:v>
                </c:pt>
                <c:pt idx="705">
                  <c:v>0.93951360100000003</c:v>
                </c:pt>
                <c:pt idx="706">
                  <c:v>0.921982411</c:v>
                </c:pt>
                <c:pt idx="707">
                  <c:v>0.90898901300000001</c:v>
                </c:pt>
                <c:pt idx="708">
                  <c:v>0.94252091900000001</c:v>
                </c:pt>
                <c:pt idx="709">
                  <c:v>0.93286853199999997</c:v>
                </c:pt>
                <c:pt idx="710">
                  <c:v>0.93202011600000001</c:v>
                </c:pt>
                <c:pt idx="711">
                  <c:v>0.92806807899999999</c:v>
                </c:pt>
                <c:pt idx="712">
                  <c:v>0.91763562899999995</c:v>
                </c:pt>
                <c:pt idx="713">
                  <c:v>0.94063459000000005</c:v>
                </c:pt>
                <c:pt idx="714">
                  <c:v>0.91365728499999999</c:v>
                </c:pt>
                <c:pt idx="715">
                  <c:v>0.93605030899999997</c:v>
                </c:pt>
                <c:pt idx="716">
                  <c:v>0.933012811</c:v>
                </c:pt>
                <c:pt idx="717">
                  <c:v>0.92285528299999997</c:v>
                </c:pt>
                <c:pt idx="718">
                  <c:v>0.93992181600000002</c:v>
                </c:pt>
                <c:pt idx="719">
                  <c:v>0.94206876500000003</c:v>
                </c:pt>
                <c:pt idx="720">
                  <c:v>0.94129588200000003</c:v>
                </c:pt>
                <c:pt idx="721">
                  <c:v>0.927986176</c:v>
                </c:pt>
                <c:pt idx="722">
                  <c:v>0.94199282699999998</c:v>
                </c:pt>
                <c:pt idx="723">
                  <c:v>0.94110356900000003</c:v>
                </c:pt>
                <c:pt idx="724">
                  <c:v>0.943465043</c:v>
                </c:pt>
                <c:pt idx="725">
                  <c:v>0.93754036399999996</c:v>
                </c:pt>
                <c:pt idx="726">
                  <c:v>0.94134943800000004</c:v>
                </c:pt>
                <c:pt idx="727">
                  <c:v>0.94234224300000002</c:v>
                </c:pt>
                <c:pt idx="728">
                  <c:v>0.933244831</c:v>
                </c:pt>
                <c:pt idx="729">
                  <c:v>0.92828907699999996</c:v>
                </c:pt>
                <c:pt idx="730">
                  <c:v>0.94359574300000004</c:v>
                </c:pt>
                <c:pt idx="731">
                  <c:v>0.939279686</c:v>
                </c:pt>
                <c:pt idx="732">
                  <c:v>0.93637798000000005</c:v>
                </c:pt>
                <c:pt idx="733">
                  <c:v>0.938607945</c:v>
                </c:pt>
                <c:pt idx="734">
                  <c:v>0.93126801599999998</c:v>
                </c:pt>
                <c:pt idx="735">
                  <c:v>0.753802152</c:v>
                </c:pt>
                <c:pt idx="736">
                  <c:v>0.82967045399999995</c:v>
                </c:pt>
                <c:pt idx="737">
                  <c:v>0.83365414999999998</c:v>
                </c:pt>
                <c:pt idx="738">
                  <c:v>0.87625839400000005</c:v>
                </c:pt>
                <c:pt idx="739">
                  <c:v>0.88364281499999997</c:v>
                </c:pt>
                <c:pt idx="740">
                  <c:v>0.88437884899999997</c:v>
                </c:pt>
                <c:pt idx="741">
                  <c:v>0.90456971600000002</c:v>
                </c:pt>
                <c:pt idx="742">
                  <c:v>0.89009086699999995</c:v>
                </c:pt>
                <c:pt idx="743">
                  <c:v>0.918179843</c:v>
                </c:pt>
                <c:pt idx="744">
                  <c:v>0.90246897299999995</c:v>
                </c:pt>
                <c:pt idx="745">
                  <c:v>0.91538050100000001</c:v>
                </c:pt>
                <c:pt idx="746">
                  <c:v>0.90558374500000005</c:v>
                </c:pt>
                <c:pt idx="747">
                  <c:v>0.91939403200000003</c:v>
                </c:pt>
                <c:pt idx="748">
                  <c:v>0.91712970299999996</c:v>
                </c:pt>
                <c:pt idx="749">
                  <c:v>0.91510594499999998</c:v>
                </c:pt>
                <c:pt idx="750">
                  <c:v>0.93277421999999999</c:v>
                </c:pt>
                <c:pt idx="751">
                  <c:v>0.93549984900000005</c:v>
                </c:pt>
                <c:pt idx="752">
                  <c:v>0.92763261799999996</c:v>
                </c:pt>
                <c:pt idx="753">
                  <c:v>0.92339795599999996</c:v>
                </c:pt>
                <c:pt idx="754">
                  <c:v>0.92637536099999995</c:v>
                </c:pt>
                <c:pt idx="755">
                  <c:v>0.929599179</c:v>
                </c:pt>
                <c:pt idx="756">
                  <c:v>0.92343781199999997</c:v>
                </c:pt>
                <c:pt idx="757">
                  <c:v>0.92787630499999996</c:v>
                </c:pt>
                <c:pt idx="758">
                  <c:v>0.93627591600000004</c:v>
                </c:pt>
                <c:pt idx="759">
                  <c:v>0.91611251900000001</c:v>
                </c:pt>
                <c:pt idx="760">
                  <c:v>0.94200609000000002</c:v>
                </c:pt>
                <c:pt idx="761">
                  <c:v>0.92685668099999996</c:v>
                </c:pt>
                <c:pt idx="762">
                  <c:v>0.94030436799999995</c:v>
                </c:pt>
                <c:pt idx="763">
                  <c:v>0.92859981300000005</c:v>
                </c:pt>
                <c:pt idx="764">
                  <c:v>0.93919913600000005</c:v>
                </c:pt>
                <c:pt idx="765">
                  <c:v>0.91994188700000001</c:v>
                </c:pt>
                <c:pt idx="766">
                  <c:v>0.92611731600000002</c:v>
                </c:pt>
                <c:pt idx="767">
                  <c:v>0.93713340700000003</c:v>
                </c:pt>
                <c:pt idx="768">
                  <c:v>0.93186064400000002</c:v>
                </c:pt>
                <c:pt idx="769">
                  <c:v>0.94372044399999999</c:v>
                </c:pt>
                <c:pt idx="770">
                  <c:v>0.93993674999999999</c:v>
                </c:pt>
                <c:pt idx="771">
                  <c:v>0.92476482400000004</c:v>
                </c:pt>
                <c:pt idx="772">
                  <c:v>0.92282744400000005</c:v>
                </c:pt>
                <c:pt idx="773">
                  <c:v>0.93798590299999995</c:v>
                </c:pt>
                <c:pt idx="774">
                  <c:v>0.922483155</c:v>
                </c:pt>
                <c:pt idx="775">
                  <c:v>0.94586884699999996</c:v>
                </c:pt>
                <c:pt idx="776">
                  <c:v>0.93456817999999997</c:v>
                </c:pt>
                <c:pt idx="777">
                  <c:v>0.93125051400000003</c:v>
                </c:pt>
                <c:pt idx="778">
                  <c:v>0.94380978299999996</c:v>
                </c:pt>
                <c:pt idx="779">
                  <c:v>0.92908234899999997</c:v>
                </c:pt>
                <c:pt idx="780">
                  <c:v>0.94116418300000004</c:v>
                </c:pt>
                <c:pt idx="781">
                  <c:v>0.931828981</c:v>
                </c:pt>
                <c:pt idx="782">
                  <c:v>0.93489715500000004</c:v>
                </c:pt>
                <c:pt idx="783">
                  <c:v>0.93920260200000005</c:v>
                </c:pt>
                <c:pt idx="784">
                  <c:v>0.73222981099999995</c:v>
                </c:pt>
                <c:pt idx="785">
                  <c:v>0.83619747499999997</c:v>
                </c:pt>
                <c:pt idx="786">
                  <c:v>0.85841676</c:v>
                </c:pt>
                <c:pt idx="787">
                  <c:v>0.867668039</c:v>
                </c:pt>
                <c:pt idx="788">
                  <c:v>0.88595874100000005</c:v>
                </c:pt>
                <c:pt idx="789">
                  <c:v>0.86742532900000002</c:v>
                </c:pt>
                <c:pt idx="790">
                  <c:v>0.918390916</c:v>
                </c:pt>
                <c:pt idx="791">
                  <c:v>0.88092147899999995</c:v>
                </c:pt>
                <c:pt idx="792">
                  <c:v>0.91715710900000003</c:v>
                </c:pt>
                <c:pt idx="793">
                  <c:v>0.92994171299999995</c:v>
                </c:pt>
                <c:pt idx="794">
                  <c:v>0.91160941200000001</c:v>
                </c:pt>
                <c:pt idx="795">
                  <c:v>0.934020077</c:v>
                </c:pt>
                <c:pt idx="796">
                  <c:v>0.92837231200000003</c:v>
                </c:pt>
                <c:pt idx="797">
                  <c:v>0.93330092399999998</c:v>
                </c:pt>
                <c:pt idx="798">
                  <c:v>0.92516325799999999</c:v>
                </c:pt>
                <c:pt idx="799">
                  <c:v>0.93106787199999996</c:v>
                </c:pt>
                <c:pt idx="800">
                  <c:v>0.92896831199999996</c:v>
                </c:pt>
                <c:pt idx="801">
                  <c:v>0.93691422499999999</c:v>
                </c:pt>
                <c:pt idx="802">
                  <c:v>0.93189976399999996</c:v>
                </c:pt>
                <c:pt idx="803">
                  <c:v>0.93868583000000005</c:v>
                </c:pt>
                <c:pt idx="804">
                  <c:v>0.90596626300000005</c:v>
                </c:pt>
                <c:pt idx="805">
                  <c:v>0.94238748699999997</c:v>
                </c:pt>
                <c:pt idx="806">
                  <c:v>0.93591931100000003</c:v>
                </c:pt>
                <c:pt idx="807">
                  <c:v>0.92055270099999997</c:v>
                </c:pt>
                <c:pt idx="808">
                  <c:v>0.91918786900000005</c:v>
                </c:pt>
                <c:pt idx="809">
                  <c:v>0.93580550399999995</c:v>
                </c:pt>
                <c:pt idx="810">
                  <c:v>0.92738288700000004</c:v>
                </c:pt>
                <c:pt idx="811">
                  <c:v>0.92752246500000002</c:v>
                </c:pt>
                <c:pt idx="812">
                  <c:v>0.91634475100000001</c:v>
                </c:pt>
                <c:pt idx="813">
                  <c:v>0.91847418800000002</c:v>
                </c:pt>
                <c:pt idx="814">
                  <c:v>0.93884145699999999</c:v>
                </c:pt>
                <c:pt idx="815">
                  <c:v>0.93863627299999997</c:v>
                </c:pt>
                <c:pt idx="816">
                  <c:v>0.94420405399999996</c:v>
                </c:pt>
                <c:pt idx="817">
                  <c:v>0.93669876500000004</c:v>
                </c:pt>
                <c:pt idx="818">
                  <c:v>0.93887652399999999</c:v>
                </c:pt>
                <c:pt idx="819">
                  <c:v>0.93037532899999997</c:v>
                </c:pt>
                <c:pt idx="820">
                  <c:v>0.93247402800000001</c:v>
                </c:pt>
                <c:pt idx="821">
                  <c:v>0.946185202</c:v>
                </c:pt>
                <c:pt idx="822">
                  <c:v>0.92736795599999999</c:v>
                </c:pt>
                <c:pt idx="823">
                  <c:v>0.942764147</c:v>
                </c:pt>
                <c:pt idx="824">
                  <c:v>0.92609380200000002</c:v>
                </c:pt>
                <c:pt idx="825">
                  <c:v>0.92331089099999997</c:v>
                </c:pt>
                <c:pt idx="826">
                  <c:v>0.93589083900000003</c:v>
                </c:pt>
                <c:pt idx="827">
                  <c:v>0.93625071400000004</c:v>
                </c:pt>
                <c:pt idx="828">
                  <c:v>0.94578137100000004</c:v>
                </c:pt>
                <c:pt idx="829">
                  <c:v>0.94078923000000003</c:v>
                </c:pt>
                <c:pt idx="830">
                  <c:v>0.91912716699999997</c:v>
                </c:pt>
                <c:pt idx="831">
                  <c:v>0.93994567100000004</c:v>
                </c:pt>
                <c:pt idx="832">
                  <c:v>0.929428806</c:v>
                </c:pt>
                <c:pt idx="833">
                  <c:v>0.75871395399999997</c:v>
                </c:pt>
                <c:pt idx="834">
                  <c:v>0.809482386</c:v>
                </c:pt>
                <c:pt idx="835">
                  <c:v>0.87238162799999996</c:v>
                </c:pt>
                <c:pt idx="836">
                  <c:v>0.88173590700000004</c:v>
                </c:pt>
                <c:pt idx="837">
                  <c:v>0.88237056199999997</c:v>
                </c:pt>
                <c:pt idx="838">
                  <c:v>0.899328091</c:v>
                </c:pt>
                <c:pt idx="839">
                  <c:v>0.87296884799999996</c:v>
                </c:pt>
                <c:pt idx="840">
                  <c:v>0.909931037</c:v>
                </c:pt>
                <c:pt idx="841">
                  <c:v>0.88759154799999995</c:v>
                </c:pt>
                <c:pt idx="842">
                  <c:v>0.90868092499999997</c:v>
                </c:pt>
                <c:pt idx="843">
                  <c:v>0.90287799099999999</c:v>
                </c:pt>
                <c:pt idx="844">
                  <c:v>0.89574482099999997</c:v>
                </c:pt>
                <c:pt idx="845">
                  <c:v>0.92835480500000001</c:v>
                </c:pt>
                <c:pt idx="846">
                  <c:v>0.89878945600000004</c:v>
                </c:pt>
                <c:pt idx="847">
                  <c:v>0.90898517899999998</c:v>
                </c:pt>
                <c:pt idx="848">
                  <c:v>0.91090991399999999</c:v>
                </c:pt>
                <c:pt idx="849">
                  <c:v>0.93433765400000002</c:v>
                </c:pt>
                <c:pt idx="850">
                  <c:v>0.93110135400000005</c:v>
                </c:pt>
                <c:pt idx="851">
                  <c:v>0.93645815700000001</c:v>
                </c:pt>
                <c:pt idx="852">
                  <c:v>0.93624380100000004</c:v>
                </c:pt>
                <c:pt idx="853">
                  <c:v>0.94272183399999998</c:v>
                </c:pt>
                <c:pt idx="854">
                  <c:v>0.93752518299999998</c:v>
                </c:pt>
                <c:pt idx="855">
                  <c:v>0.93816091000000001</c:v>
                </c:pt>
                <c:pt idx="856">
                  <c:v>0.92103987499999995</c:v>
                </c:pt>
                <c:pt idx="857">
                  <c:v>0.92294221600000004</c:v>
                </c:pt>
                <c:pt idx="858">
                  <c:v>0.93113850099999995</c:v>
                </c:pt>
                <c:pt idx="859">
                  <c:v>0.93745857499999996</c:v>
                </c:pt>
                <c:pt idx="860">
                  <c:v>0.94392514599999999</c:v>
                </c:pt>
                <c:pt idx="861">
                  <c:v>0.93835486499999998</c:v>
                </c:pt>
                <c:pt idx="862">
                  <c:v>0.91984153599999996</c:v>
                </c:pt>
                <c:pt idx="863">
                  <c:v>0.92488244200000003</c:v>
                </c:pt>
                <c:pt idx="864">
                  <c:v>0.91149831999999997</c:v>
                </c:pt>
                <c:pt idx="865">
                  <c:v>0.93221716300000002</c:v>
                </c:pt>
                <c:pt idx="866">
                  <c:v>0.92513351799999999</c:v>
                </c:pt>
                <c:pt idx="867">
                  <c:v>0.93763710600000005</c:v>
                </c:pt>
                <c:pt idx="868">
                  <c:v>0.94159371000000003</c:v>
                </c:pt>
                <c:pt idx="869">
                  <c:v>0.92973887700000002</c:v>
                </c:pt>
                <c:pt idx="870">
                  <c:v>0.932258951</c:v>
                </c:pt>
                <c:pt idx="871">
                  <c:v>0.92678553600000002</c:v>
                </c:pt>
                <c:pt idx="872">
                  <c:v>0.93134544500000005</c:v>
                </c:pt>
                <c:pt idx="873">
                  <c:v>0.91663153799999997</c:v>
                </c:pt>
                <c:pt idx="874">
                  <c:v>0.91863197200000002</c:v>
                </c:pt>
                <c:pt idx="875">
                  <c:v>0.93925412399999997</c:v>
                </c:pt>
                <c:pt idx="876">
                  <c:v>0.94114850999999999</c:v>
                </c:pt>
                <c:pt idx="877">
                  <c:v>0.94298781600000003</c:v>
                </c:pt>
                <c:pt idx="878">
                  <c:v>0.93919233700000004</c:v>
                </c:pt>
                <c:pt idx="879">
                  <c:v>0.92288087100000005</c:v>
                </c:pt>
                <c:pt idx="880">
                  <c:v>0.93200518799999998</c:v>
                </c:pt>
                <c:pt idx="881">
                  <c:v>0.94016833099999997</c:v>
                </c:pt>
                <c:pt idx="882">
                  <c:v>0.77175097500000001</c:v>
                </c:pt>
                <c:pt idx="883">
                  <c:v>0.81047343599999999</c:v>
                </c:pt>
                <c:pt idx="884">
                  <c:v>0.83978592900000004</c:v>
                </c:pt>
                <c:pt idx="885">
                  <c:v>0.85632713699999996</c:v>
                </c:pt>
                <c:pt idx="886">
                  <c:v>0.88446582699999998</c:v>
                </c:pt>
                <c:pt idx="887">
                  <c:v>0.89644888899999997</c:v>
                </c:pt>
                <c:pt idx="888">
                  <c:v>0.91362061100000003</c:v>
                </c:pt>
                <c:pt idx="889">
                  <c:v>0.91028812699999995</c:v>
                </c:pt>
                <c:pt idx="890">
                  <c:v>0.90354868600000005</c:v>
                </c:pt>
                <c:pt idx="891">
                  <c:v>0.89198678600000003</c:v>
                </c:pt>
                <c:pt idx="892">
                  <c:v>0.90531848800000003</c:v>
                </c:pt>
                <c:pt idx="893">
                  <c:v>0.93010918499999995</c:v>
                </c:pt>
                <c:pt idx="894">
                  <c:v>0.90698385299999995</c:v>
                </c:pt>
                <c:pt idx="895">
                  <c:v>0.93265197600000005</c:v>
                </c:pt>
                <c:pt idx="896">
                  <c:v>0.92775899500000003</c:v>
                </c:pt>
                <c:pt idx="897">
                  <c:v>0.907315914</c:v>
                </c:pt>
                <c:pt idx="898">
                  <c:v>0.92278376699999998</c:v>
                </c:pt>
                <c:pt idx="899">
                  <c:v>0.935328135</c:v>
                </c:pt>
                <c:pt idx="900">
                  <c:v>0.91574509199999998</c:v>
                </c:pt>
                <c:pt idx="901">
                  <c:v>0.93123271100000005</c:v>
                </c:pt>
                <c:pt idx="902">
                  <c:v>0.92382628099999997</c:v>
                </c:pt>
                <c:pt idx="903">
                  <c:v>0.92216803000000003</c:v>
                </c:pt>
                <c:pt idx="904">
                  <c:v>0.92917181699999996</c:v>
                </c:pt>
                <c:pt idx="905">
                  <c:v>0.92689549999999998</c:v>
                </c:pt>
                <c:pt idx="906">
                  <c:v>0.92942814399999996</c:v>
                </c:pt>
                <c:pt idx="907">
                  <c:v>0.93444296699999996</c:v>
                </c:pt>
                <c:pt idx="908">
                  <c:v>0.92628576699999998</c:v>
                </c:pt>
                <c:pt idx="909">
                  <c:v>0.91363233499999996</c:v>
                </c:pt>
                <c:pt idx="910">
                  <c:v>0.94091713899999996</c:v>
                </c:pt>
                <c:pt idx="911">
                  <c:v>0.91141911499999995</c:v>
                </c:pt>
                <c:pt idx="912">
                  <c:v>0.93688236000000003</c:v>
                </c:pt>
                <c:pt idx="913">
                  <c:v>0.93207465899999997</c:v>
                </c:pt>
                <c:pt idx="914">
                  <c:v>0.93787121299999998</c:v>
                </c:pt>
                <c:pt idx="915">
                  <c:v>0.93484316599999995</c:v>
                </c:pt>
                <c:pt idx="916">
                  <c:v>0.92579007899999999</c:v>
                </c:pt>
                <c:pt idx="917">
                  <c:v>0.94027895500000003</c:v>
                </c:pt>
                <c:pt idx="918">
                  <c:v>0.93130739299999998</c:v>
                </c:pt>
                <c:pt idx="919">
                  <c:v>0.94204547900000002</c:v>
                </c:pt>
                <c:pt idx="920">
                  <c:v>0.94470021900000001</c:v>
                </c:pt>
                <c:pt idx="921">
                  <c:v>0.93385182300000003</c:v>
                </c:pt>
                <c:pt idx="922">
                  <c:v>0.93793570699999995</c:v>
                </c:pt>
                <c:pt idx="923">
                  <c:v>0.94366039700000004</c:v>
                </c:pt>
                <c:pt idx="924">
                  <c:v>0.94558761300000005</c:v>
                </c:pt>
                <c:pt idx="925">
                  <c:v>0.93942799399999999</c:v>
                </c:pt>
                <c:pt idx="926">
                  <c:v>0.94270055200000002</c:v>
                </c:pt>
                <c:pt idx="927">
                  <c:v>0.94297964499999998</c:v>
                </c:pt>
                <c:pt idx="928">
                  <c:v>0.93670067199999996</c:v>
                </c:pt>
                <c:pt idx="929">
                  <c:v>0.94338839200000002</c:v>
                </c:pt>
                <c:pt idx="930">
                  <c:v>0.94320649700000003</c:v>
                </c:pt>
                <c:pt idx="931">
                  <c:v>0.756692209</c:v>
                </c:pt>
                <c:pt idx="932">
                  <c:v>0.82180700500000003</c:v>
                </c:pt>
                <c:pt idx="933">
                  <c:v>0.84580248899999999</c:v>
                </c:pt>
                <c:pt idx="934">
                  <c:v>0.87481510900000004</c:v>
                </c:pt>
                <c:pt idx="935">
                  <c:v>0.88741639999999999</c:v>
                </c:pt>
                <c:pt idx="936">
                  <c:v>0.90467460399999999</c:v>
                </c:pt>
                <c:pt idx="937">
                  <c:v>0.90513325700000002</c:v>
                </c:pt>
                <c:pt idx="938">
                  <c:v>0.89319067600000002</c:v>
                </c:pt>
                <c:pt idx="939">
                  <c:v>0.89798456699999996</c:v>
                </c:pt>
                <c:pt idx="940">
                  <c:v>0.89209089799999997</c:v>
                </c:pt>
                <c:pt idx="941">
                  <c:v>0.91643619600000004</c:v>
                </c:pt>
                <c:pt idx="942">
                  <c:v>0.90407636499999999</c:v>
                </c:pt>
                <c:pt idx="943">
                  <c:v>0.89737875899999997</c:v>
                </c:pt>
                <c:pt idx="944">
                  <c:v>0.89274326800000003</c:v>
                </c:pt>
                <c:pt idx="945">
                  <c:v>0.90996890799999997</c:v>
                </c:pt>
                <c:pt idx="946">
                  <c:v>0.90189899299999998</c:v>
                </c:pt>
                <c:pt idx="947">
                  <c:v>0.91930049599999997</c:v>
                </c:pt>
                <c:pt idx="948">
                  <c:v>0.905822299</c:v>
                </c:pt>
                <c:pt idx="949">
                  <c:v>0.91076584900000002</c:v>
                </c:pt>
                <c:pt idx="950">
                  <c:v>0.91951290500000005</c:v>
                </c:pt>
                <c:pt idx="951">
                  <c:v>0.93050032500000002</c:v>
                </c:pt>
                <c:pt idx="952">
                  <c:v>0.93233162999999997</c:v>
                </c:pt>
                <c:pt idx="953">
                  <c:v>0.91400674400000004</c:v>
                </c:pt>
                <c:pt idx="954">
                  <c:v>0.93324004999999999</c:v>
                </c:pt>
                <c:pt idx="955">
                  <c:v>0.92905595100000005</c:v>
                </c:pt>
                <c:pt idx="956">
                  <c:v>0.935642325</c:v>
                </c:pt>
                <c:pt idx="957">
                  <c:v>0.93862792699999997</c:v>
                </c:pt>
                <c:pt idx="958">
                  <c:v>0.906120178</c:v>
                </c:pt>
                <c:pt idx="959">
                  <c:v>0.93222025799999997</c:v>
                </c:pt>
                <c:pt idx="960">
                  <c:v>0.92456411100000002</c:v>
                </c:pt>
                <c:pt idx="961">
                  <c:v>0.94032820900000003</c:v>
                </c:pt>
                <c:pt idx="962">
                  <c:v>0.94818283400000003</c:v>
                </c:pt>
                <c:pt idx="963">
                  <c:v>0.92626115499999995</c:v>
                </c:pt>
                <c:pt idx="964">
                  <c:v>0.93757911699999996</c:v>
                </c:pt>
                <c:pt idx="965">
                  <c:v>0.94198963199999997</c:v>
                </c:pt>
                <c:pt idx="966">
                  <c:v>0.94225477300000005</c:v>
                </c:pt>
                <c:pt idx="967">
                  <c:v>0.93759488300000005</c:v>
                </c:pt>
                <c:pt idx="968">
                  <c:v>0.94224829799999998</c:v>
                </c:pt>
                <c:pt idx="969">
                  <c:v>0.91475182700000002</c:v>
                </c:pt>
                <c:pt idx="970">
                  <c:v>0.94285322199999999</c:v>
                </c:pt>
                <c:pt idx="971">
                  <c:v>0.933395749</c:v>
                </c:pt>
                <c:pt idx="972">
                  <c:v>0.94001770299999998</c:v>
                </c:pt>
                <c:pt idx="973">
                  <c:v>0.93961942899999995</c:v>
                </c:pt>
                <c:pt idx="974">
                  <c:v>0.94530160799999996</c:v>
                </c:pt>
                <c:pt idx="975">
                  <c:v>0.91316960700000005</c:v>
                </c:pt>
                <c:pt idx="976">
                  <c:v>0.93752960799999996</c:v>
                </c:pt>
                <c:pt idx="977">
                  <c:v>0.92259921099999997</c:v>
                </c:pt>
                <c:pt idx="978">
                  <c:v>0.92378770300000002</c:v>
                </c:pt>
                <c:pt idx="979">
                  <c:v>0.93628965099999995</c:v>
                </c:pt>
                <c:pt idx="980">
                  <c:v>0.750736929</c:v>
                </c:pt>
                <c:pt idx="981">
                  <c:v>0.82768972299999999</c:v>
                </c:pt>
                <c:pt idx="982">
                  <c:v>0.85904177699999995</c:v>
                </c:pt>
                <c:pt idx="983">
                  <c:v>0.88013602300000005</c:v>
                </c:pt>
                <c:pt idx="984">
                  <c:v>0.85986562200000005</c:v>
                </c:pt>
                <c:pt idx="985">
                  <c:v>0.90498310599999998</c:v>
                </c:pt>
                <c:pt idx="986">
                  <c:v>0.91100347199999998</c:v>
                </c:pt>
                <c:pt idx="987">
                  <c:v>0.90461550300000004</c:v>
                </c:pt>
                <c:pt idx="988">
                  <c:v>0.91796837899999995</c:v>
                </c:pt>
                <c:pt idx="989">
                  <c:v>0.91559163799999999</c:v>
                </c:pt>
                <c:pt idx="990">
                  <c:v>0.89870443499999997</c:v>
                </c:pt>
                <c:pt idx="991">
                  <c:v>0.93102057999999999</c:v>
                </c:pt>
                <c:pt idx="992">
                  <c:v>0.90645673800000004</c:v>
                </c:pt>
                <c:pt idx="993">
                  <c:v>0.93127864999999999</c:v>
                </c:pt>
                <c:pt idx="994">
                  <c:v>0.928679064</c:v>
                </c:pt>
                <c:pt idx="995">
                  <c:v>0.89604377400000002</c:v>
                </c:pt>
                <c:pt idx="996">
                  <c:v>0.93638561499999995</c:v>
                </c:pt>
                <c:pt idx="997">
                  <c:v>0.91217090899999997</c:v>
                </c:pt>
                <c:pt idx="998">
                  <c:v>0.934467881</c:v>
                </c:pt>
                <c:pt idx="999">
                  <c:v>0.927198788</c:v>
                </c:pt>
                <c:pt idx="1000">
                  <c:v>0.91121734200000004</c:v>
                </c:pt>
                <c:pt idx="1001">
                  <c:v>0.92291923799999998</c:v>
                </c:pt>
                <c:pt idx="1002">
                  <c:v>0.91801493999999995</c:v>
                </c:pt>
                <c:pt idx="1003">
                  <c:v>0.93890858600000004</c:v>
                </c:pt>
                <c:pt idx="1004">
                  <c:v>0.93560165200000001</c:v>
                </c:pt>
                <c:pt idx="1005">
                  <c:v>0.93728705300000004</c:v>
                </c:pt>
                <c:pt idx="1006">
                  <c:v>0.92777530500000005</c:v>
                </c:pt>
                <c:pt idx="1007">
                  <c:v>0.94322461400000002</c:v>
                </c:pt>
                <c:pt idx="1008">
                  <c:v>0.93919572799999995</c:v>
                </c:pt>
                <c:pt idx="1009">
                  <c:v>0.93659616800000001</c:v>
                </c:pt>
                <c:pt idx="1010">
                  <c:v>0.94040089999999998</c:v>
                </c:pt>
                <c:pt idx="1011">
                  <c:v>0.94367459600000003</c:v>
                </c:pt>
                <c:pt idx="1012">
                  <c:v>0.93959577800000005</c:v>
                </c:pt>
                <c:pt idx="1013">
                  <c:v>0.93995045799999999</c:v>
                </c:pt>
                <c:pt idx="1014">
                  <c:v>0.93503306900000005</c:v>
                </c:pt>
                <c:pt idx="1015">
                  <c:v>0.94044934999999996</c:v>
                </c:pt>
                <c:pt idx="1016">
                  <c:v>0.93948243099999995</c:v>
                </c:pt>
                <c:pt idx="1017">
                  <c:v>0.92548928799999997</c:v>
                </c:pt>
                <c:pt idx="1018">
                  <c:v>0.94058846399999996</c:v>
                </c:pt>
                <c:pt idx="1019">
                  <c:v>0.94109074800000003</c:v>
                </c:pt>
                <c:pt idx="1020">
                  <c:v>0.91442273200000002</c:v>
                </c:pt>
                <c:pt idx="1021">
                  <c:v>0.92514695899999999</c:v>
                </c:pt>
                <c:pt idx="1022">
                  <c:v>0.94165667099999995</c:v>
                </c:pt>
                <c:pt idx="1023">
                  <c:v>0.93407306099999998</c:v>
                </c:pt>
                <c:pt idx="1024">
                  <c:v>0.93802152599999999</c:v>
                </c:pt>
                <c:pt idx="1025">
                  <c:v>0.93535431599999996</c:v>
                </c:pt>
                <c:pt idx="1026">
                  <c:v>0.92539504900000003</c:v>
                </c:pt>
                <c:pt idx="1027">
                  <c:v>0.92923668800000003</c:v>
                </c:pt>
                <c:pt idx="1028">
                  <c:v>0.92778980099999997</c:v>
                </c:pt>
                <c:pt idx="1029">
                  <c:v>0.75382066800000003</c:v>
                </c:pt>
                <c:pt idx="1030">
                  <c:v>0.81750646699999996</c:v>
                </c:pt>
                <c:pt idx="1031">
                  <c:v>0.86186597099999995</c:v>
                </c:pt>
                <c:pt idx="1032">
                  <c:v>0.87985567799999997</c:v>
                </c:pt>
                <c:pt idx="1033">
                  <c:v>0.880354678</c:v>
                </c:pt>
                <c:pt idx="1034">
                  <c:v>0.90115204900000001</c:v>
                </c:pt>
                <c:pt idx="1035">
                  <c:v>0.91348116199999996</c:v>
                </c:pt>
                <c:pt idx="1036">
                  <c:v>0.91254573000000005</c:v>
                </c:pt>
                <c:pt idx="1037">
                  <c:v>0.91807307900000001</c:v>
                </c:pt>
                <c:pt idx="1038">
                  <c:v>0.89375100200000002</c:v>
                </c:pt>
                <c:pt idx="1039">
                  <c:v>0.91361859599999995</c:v>
                </c:pt>
                <c:pt idx="1040">
                  <c:v>0.92471840100000002</c:v>
                </c:pt>
                <c:pt idx="1041">
                  <c:v>0.92164465299999998</c:v>
                </c:pt>
                <c:pt idx="1042">
                  <c:v>0.92885246399999999</c:v>
                </c:pt>
                <c:pt idx="1043">
                  <c:v>0.91586949500000003</c:v>
                </c:pt>
                <c:pt idx="1044">
                  <c:v>0.93366542900000005</c:v>
                </c:pt>
                <c:pt idx="1045">
                  <c:v>0.92244263000000004</c:v>
                </c:pt>
                <c:pt idx="1046">
                  <c:v>0.91178791999999997</c:v>
                </c:pt>
                <c:pt idx="1047">
                  <c:v>0.92348111399999999</c:v>
                </c:pt>
                <c:pt idx="1048">
                  <c:v>0.92737021500000005</c:v>
                </c:pt>
                <c:pt idx="1049">
                  <c:v>0.92393997400000005</c:v>
                </c:pt>
                <c:pt idx="1050">
                  <c:v>0.92122718699999995</c:v>
                </c:pt>
                <c:pt idx="1051">
                  <c:v>0.93035275200000001</c:v>
                </c:pt>
                <c:pt idx="1052">
                  <c:v>0.94087229400000005</c:v>
                </c:pt>
                <c:pt idx="1053">
                  <c:v>0.941715042</c:v>
                </c:pt>
                <c:pt idx="1054">
                  <c:v>0.93058806599999999</c:v>
                </c:pt>
                <c:pt idx="1055">
                  <c:v>0.92352609100000005</c:v>
                </c:pt>
                <c:pt idx="1056">
                  <c:v>0.91873791400000004</c:v>
                </c:pt>
                <c:pt idx="1057">
                  <c:v>0.94344311400000003</c:v>
                </c:pt>
                <c:pt idx="1058">
                  <c:v>0.945715733</c:v>
                </c:pt>
                <c:pt idx="1059">
                  <c:v>0.91709085199999996</c:v>
                </c:pt>
                <c:pt idx="1060">
                  <c:v>0.94380295199999997</c:v>
                </c:pt>
                <c:pt idx="1061">
                  <c:v>0.93705471200000001</c:v>
                </c:pt>
                <c:pt idx="1062">
                  <c:v>0.93555244100000001</c:v>
                </c:pt>
                <c:pt idx="1063">
                  <c:v>0.94070588399999999</c:v>
                </c:pt>
                <c:pt idx="1064">
                  <c:v>0.94189865800000006</c:v>
                </c:pt>
                <c:pt idx="1065">
                  <c:v>0.938077563</c:v>
                </c:pt>
                <c:pt idx="1066">
                  <c:v>0.93132672299999997</c:v>
                </c:pt>
                <c:pt idx="1067">
                  <c:v>0.92000860100000004</c:v>
                </c:pt>
                <c:pt idx="1068">
                  <c:v>0.92747337299999999</c:v>
                </c:pt>
                <c:pt idx="1069">
                  <c:v>0.93982173899999999</c:v>
                </c:pt>
                <c:pt idx="1070">
                  <c:v>0.94590321899999996</c:v>
                </c:pt>
                <c:pt idx="1071">
                  <c:v>0.93689098599999998</c:v>
                </c:pt>
                <c:pt idx="1072">
                  <c:v>0.94181065399999997</c:v>
                </c:pt>
                <c:pt idx="1073">
                  <c:v>0.94235960399999996</c:v>
                </c:pt>
                <c:pt idx="1074">
                  <c:v>0.93318959300000004</c:v>
                </c:pt>
                <c:pt idx="1075">
                  <c:v>0.93738706999999999</c:v>
                </c:pt>
                <c:pt idx="1076">
                  <c:v>0.92059880800000005</c:v>
                </c:pt>
                <c:pt idx="1077">
                  <c:v>0.94291965600000005</c:v>
                </c:pt>
                <c:pt idx="1078">
                  <c:v>0.76026653499999997</c:v>
                </c:pt>
                <c:pt idx="1079">
                  <c:v>0.82294804600000004</c:v>
                </c:pt>
                <c:pt idx="1080">
                  <c:v>0.83785253599999998</c:v>
                </c:pt>
                <c:pt idx="1081">
                  <c:v>0.85504352900000002</c:v>
                </c:pt>
                <c:pt idx="1082">
                  <c:v>0.86434209500000003</c:v>
                </c:pt>
                <c:pt idx="1083">
                  <c:v>0.89283770699999998</c:v>
                </c:pt>
                <c:pt idx="1084">
                  <c:v>0.89152087700000004</c:v>
                </c:pt>
                <c:pt idx="1085">
                  <c:v>0.90804122200000004</c:v>
                </c:pt>
                <c:pt idx="1086">
                  <c:v>0.90812331099999999</c:v>
                </c:pt>
                <c:pt idx="1087">
                  <c:v>0.90791749899999996</c:v>
                </c:pt>
                <c:pt idx="1088">
                  <c:v>0.91700658400000001</c:v>
                </c:pt>
                <c:pt idx="1089">
                  <c:v>0.93169471000000004</c:v>
                </c:pt>
                <c:pt idx="1090">
                  <c:v>0.92191917199999995</c:v>
                </c:pt>
                <c:pt idx="1091">
                  <c:v>0.91823516800000005</c:v>
                </c:pt>
                <c:pt idx="1092">
                  <c:v>0.92895819400000001</c:v>
                </c:pt>
                <c:pt idx="1093">
                  <c:v>0.91264331399999998</c:v>
                </c:pt>
                <c:pt idx="1094">
                  <c:v>0.91504370400000001</c:v>
                </c:pt>
                <c:pt idx="1095">
                  <c:v>0.934857355</c:v>
                </c:pt>
                <c:pt idx="1096">
                  <c:v>0.91910118399999996</c:v>
                </c:pt>
                <c:pt idx="1097">
                  <c:v>0.89602548800000004</c:v>
                </c:pt>
                <c:pt idx="1098">
                  <c:v>0.910088703</c:v>
                </c:pt>
                <c:pt idx="1099">
                  <c:v>0.92128977300000003</c:v>
                </c:pt>
                <c:pt idx="1100">
                  <c:v>0.92782675000000003</c:v>
                </c:pt>
                <c:pt idx="1101">
                  <c:v>0.93463272399999997</c:v>
                </c:pt>
                <c:pt idx="1102">
                  <c:v>0.91241736399999995</c:v>
                </c:pt>
                <c:pt idx="1103">
                  <c:v>0.94254022199999998</c:v>
                </c:pt>
                <c:pt idx="1104">
                  <c:v>0.93971321699999999</c:v>
                </c:pt>
                <c:pt idx="1105">
                  <c:v>0.934326675</c:v>
                </c:pt>
                <c:pt idx="1106">
                  <c:v>0.93825879300000004</c:v>
                </c:pt>
                <c:pt idx="1107">
                  <c:v>0.93728644000000005</c:v>
                </c:pt>
                <c:pt idx="1108">
                  <c:v>0.94394710999999998</c:v>
                </c:pt>
                <c:pt idx="1109">
                  <c:v>0.92756746700000003</c:v>
                </c:pt>
                <c:pt idx="1110">
                  <c:v>0.92206423500000001</c:v>
                </c:pt>
                <c:pt idx="1111">
                  <c:v>0.94704129599999998</c:v>
                </c:pt>
                <c:pt idx="1112">
                  <c:v>0.920498967</c:v>
                </c:pt>
                <c:pt idx="1113">
                  <c:v>0.922504714</c:v>
                </c:pt>
                <c:pt idx="1114">
                  <c:v>0.93908317399999996</c:v>
                </c:pt>
                <c:pt idx="1115">
                  <c:v>0.93456141199999998</c:v>
                </c:pt>
                <c:pt idx="1116">
                  <c:v>0.93032724600000005</c:v>
                </c:pt>
                <c:pt idx="1117">
                  <c:v>0.939529422</c:v>
                </c:pt>
                <c:pt idx="1118">
                  <c:v>0.92002723600000003</c:v>
                </c:pt>
                <c:pt idx="1119">
                  <c:v>0.94044529399999999</c:v>
                </c:pt>
                <c:pt idx="1120">
                  <c:v>0.92877670899999998</c:v>
                </c:pt>
                <c:pt idx="1121">
                  <c:v>0.94330475199999997</c:v>
                </c:pt>
                <c:pt idx="1122">
                  <c:v>0.939691685</c:v>
                </c:pt>
                <c:pt idx="1123">
                  <c:v>0.93629894199999997</c:v>
                </c:pt>
                <c:pt idx="1124">
                  <c:v>0.93775864099999995</c:v>
                </c:pt>
                <c:pt idx="1125">
                  <c:v>0.92778019499999997</c:v>
                </c:pt>
                <c:pt idx="1126">
                  <c:v>0.93923831300000005</c:v>
                </c:pt>
                <c:pt idx="1127">
                  <c:v>0.755724799</c:v>
                </c:pt>
                <c:pt idx="1128">
                  <c:v>0.80645587100000005</c:v>
                </c:pt>
                <c:pt idx="1129">
                  <c:v>0.85824938900000003</c:v>
                </c:pt>
                <c:pt idx="1130">
                  <c:v>0.84920293700000005</c:v>
                </c:pt>
                <c:pt idx="1131">
                  <c:v>0.88197139400000002</c:v>
                </c:pt>
                <c:pt idx="1132">
                  <c:v>0.90435745700000003</c:v>
                </c:pt>
                <c:pt idx="1133">
                  <c:v>0.90410664600000001</c:v>
                </c:pt>
                <c:pt idx="1134">
                  <c:v>0.88976902999999996</c:v>
                </c:pt>
                <c:pt idx="1135">
                  <c:v>0.88944649600000003</c:v>
                </c:pt>
                <c:pt idx="1136">
                  <c:v>0.92102235099999996</c:v>
                </c:pt>
                <c:pt idx="1137">
                  <c:v>0.90159126099999998</c:v>
                </c:pt>
                <c:pt idx="1138">
                  <c:v>0.91552512399999997</c:v>
                </c:pt>
                <c:pt idx="1139">
                  <c:v>0.91269047999999997</c:v>
                </c:pt>
                <c:pt idx="1140">
                  <c:v>0.91682479500000003</c:v>
                </c:pt>
                <c:pt idx="1141">
                  <c:v>0.92386964699999996</c:v>
                </c:pt>
                <c:pt idx="1142">
                  <c:v>0.93219330099999997</c:v>
                </c:pt>
                <c:pt idx="1143">
                  <c:v>0.909958504</c:v>
                </c:pt>
                <c:pt idx="1144">
                  <c:v>0.91654338800000001</c:v>
                </c:pt>
                <c:pt idx="1145">
                  <c:v>0.93709085700000005</c:v>
                </c:pt>
                <c:pt idx="1146">
                  <c:v>0.92343519900000004</c:v>
                </c:pt>
                <c:pt idx="1147">
                  <c:v>0.91470712600000004</c:v>
                </c:pt>
                <c:pt idx="1148">
                  <c:v>0.93622373299999995</c:v>
                </c:pt>
                <c:pt idx="1149">
                  <c:v>0.92472612399999998</c:v>
                </c:pt>
                <c:pt idx="1150">
                  <c:v>0.93877703199999996</c:v>
                </c:pt>
                <c:pt idx="1151">
                  <c:v>0.929371587</c:v>
                </c:pt>
                <c:pt idx="1152">
                  <c:v>0.91682979600000003</c:v>
                </c:pt>
                <c:pt idx="1153">
                  <c:v>0.91378599900000002</c:v>
                </c:pt>
                <c:pt idx="1154">
                  <c:v>0.91224896700000002</c:v>
                </c:pt>
                <c:pt idx="1155">
                  <c:v>0.92566347599999999</c:v>
                </c:pt>
                <c:pt idx="1156">
                  <c:v>0.93951852700000005</c:v>
                </c:pt>
                <c:pt idx="1157">
                  <c:v>0.91699393799999995</c:v>
                </c:pt>
                <c:pt idx="1158">
                  <c:v>0.91881109400000005</c:v>
                </c:pt>
                <c:pt idx="1159">
                  <c:v>0.93364621199999998</c:v>
                </c:pt>
                <c:pt idx="1160">
                  <c:v>0.930831034</c:v>
                </c:pt>
                <c:pt idx="1161">
                  <c:v>0.93822298500000001</c:v>
                </c:pt>
                <c:pt idx="1162">
                  <c:v>0.94384109199999999</c:v>
                </c:pt>
                <c:pt idx="1163">
                  <c:v>0.93979869199999999</c:v>
                </c:pt>
                <c:pt idx="1164">
                  <c:v>0.93302095500000004</c:v>
                </c:pt>
                <c:pt idx="1165">
                  <c:v>0.94451646099999997</c:v>
                </c:pt>
                <c:pt idx="1166">
                  <c:v>0.920291321</c:v>
                </c:pt>
                <c:pt idx="1167">
                  <c:v>0.92716319300000005</c:v>
                </c:pt>
                <c:pt idx="1168">
                  <c:v>0.94191726099999995</c:v>
                </c:pt>
                <c:pt idx="1169">
                  <c:v>0.93987148200000004</c:v>
                </c:pt>
                <c:pt idx="1170">
                  <c:v>0.93971550500000001</c:v>
                </c:pt>
                <c:pt idx="1171">
                  <c:v>0.93432055000000003</c:v>
                </c:pt>
                <c:pt idx="1172">
                  <c:v>0.93850935199999996</c:v>
                </c:pt>
                <c:pt idx="1173">
                  <c:v>0.91626904300000001</c:v>
                </c:pt>
                <c:pt idx="1174">
                  <c:v>0.93851363499999996</c:v>
                </c:pt>
                <c:pt idx="1175">
                  <c:v>0.94935455800000002</c:v>
                </c:pt>
                <c:pt idx="1176">
                  <c:v>0.75873626800000005</c:v>
                </c:pt>
                <c:pt idx="1177">
                  <c:v>0.82310563599999997</c:v>
                </c:pt>
                <c:pt idx="1178">
                  <c:v>0.85857455199999999</c:v>
                </c:pt>
                <c:pt idx="1179">
                  <c:v>0.88926097599999998</c:v>
                </c:pt>
                <c:pt idx="1180">
                  <c:v>0.87280688399999995</c:v>
                </c:pt>
                <c:pt idx="1181">
                  <c:v>0.89793922000000004</c:v>
                </c:pt>
                <c:pt idx="1182">
                  <c:v>0.90100694400000003</c:v>
                </c:pt>
                <c:pt idx="1183">
                  <c:v>0.89900283000000003</c:v>
                </c:pt>
                <c:pt idx="1184">
                  <c:v>0.88609200700000001</c:v>
                </c:pt>
                <c:pt idx="1185">
                  <c:v>0.91380258199999997</c:v>
                </c:pt>
                <c:pt idx="1186">
                  <c:v>0.90965104900000004</c:v>
                </c:pt>
                <c:pt idx="1187">
                  <c:v>0.91827268900000003</c:v>
                </c:pt>
                <c:pt idx="1188">
                  <c:v>0.91484594200000002</c:v>
                </c:pt>
                <c:pt idx="1189">
                  <c:v>0.90941753299999994</c:v>
                </c:pt>
                <c:pt idx="1190">
                  <c:v>0.92039563800000002</c:v>
                </c:pt>
                <c:pt idx="1191">
                  <c:v>0.93275095699999999</c:v>
                </c:pt>
                <c:pt idx="1192">
                  <c:v>0.91904214799999995</c:v>
                </c:pt>
                <c:pt idx="1193">
                  <c:v>0.92688353400000001</c:v>
                </c:pt>
                <c:pt idx="1194">
                  <c:v>0.93915901000000002</c:v>
                </c:pt>
                <c:pt idx="1195">
                  <c:v>0.93464981300000005</c:v>
                </c:pt>
                <c:pt idx="1196">
                  <c:v>0.92997744199999999</c:v>
                </c:pt>
                <c:pt idx="1197">
                  <c:v>0.92767115700000002</c:v>
                </c:pt>
                <c:pt idx="1198">
                  <c:v>0.92054375099999997</c:v>
                </c:pt>
                <c:pt idx="1199">
                  <c:v>0.93858170399999996</c:v>
                </c:pt>
                <c:pt idx="1200">
                  <c:v>0.92999553300000004</c:v>
                </c:pt>
                <c:pt idx="1201">
                  <c:v>0.92294509700000005</c:v>
                </c:pt>
                <c:pt idx="1202">
                  <c:v>0.91214795100000001</c:v>
                </c:pt>
                <c:pt idx="1203">
                  <c:v>0.93168501199999998</c:v>
                </c:pt>
                <c:pt idx="1204">
                  <c:v>0.93804821100000002</c:v>
                </c:pt>
                <c:pt idx="1205">
                  <c:v>0.93387450500000002</c:v>
                </c:pt>
                <c:pt idx="1206">
                  <c:v>0.92497502799999998</c:v>
                </c:pt>
                <c:pt idx="1207">
                  <c:v>0.93246856300000003</c:v>
                </c:pt>
                <c:pt idx="1208">
                  <c:v>0.92173898099999996</c:v>
                </c:pt>
                <c:pt idx="1209">
                  <c:v>0.91911395299999998</c:v>
                </c:pt>
                <c:pt idx="1210">
                  <c:v>0.920989053</c:v>
                </c:pt>
                <c:pt idx="1211">
                  <c:v>0.93850935499999999</c:v>
                </c:pt>
                <c:pt idx="1212">
                  <c:v>0.92740853999999995</c:v>
                </c:pt>
                <c:pt idx="1213">
                  <c:v>0.94070793799999997</c:v>
                </c:pt>
                <c:pt idx="1214">
                  <c:v>0.91423040700000002</c:v>
                </c:pt>
                <c:pt idx="1215">
                  <c:v>0.922804654</c:v>
                </c:pt>
                <c:pt idx="1216">
                  <c:v>0.94380775800000005</c:v>
                </c:pt>
                <c:pt idx="1217">
                  <c:v>0.93697172399999995</c:v>
                </c:pt>
                <c:pt idx="1218">
                  <c:v>0.92650094400000005</c:v>
                </c:pt>
                <c:pt idx="1219">
                  <c:v>0.94702902600000005</c:v>
                </c:pt>
                <c:pt idx="1220">
                  <c:v>0.930650431</c:v>
                </c:pt>
                <c:pt idx="1221">
                  <c:v>0.93638103100000003</c:v>
                </c:pt>
                <c:pt idx="1222">
                  <c:v>0.94485402900000004</c:v>
                </c:pt>
                <c:pt idx="1223">
                  <c:v>0.91595959800000004</c:v>
                </c:pt>
                <c:pt idx="1224">
                  <c:v>0.94154399099999997</c:v>
                </c:pt>
                <c:pt idx="1225">
                  <c:v>0.768591358</c:v>
                </c:pt>
                <c:pt idx="1226">
                  <c:v>0.79205029199999999</c:v>
                </c:pt>
                <c:pt idx="1227">
                  <c:v>0.85590514200000001</c:v>
                </c:pt>
                <c:pt idx="1228">
                  <c:v>0.87333965000000002</c:v>
                </c:pt>
                <c:pt idx="1229">
                  <c:v>0.89351378699999995</c:v>
                </c:pt>
                <c:pt idx="1230">
                  <c:v>0.90949622500000005</c:v>
                </c:pt>
                <c:pt idx="1231">
                  <c:v>0.89311164200000004</c:v>
                </c:pt>
                <c:pt idx="1232">
                  <c:v>0.90531600400000001</c:v>
                </c:pt>
                <c:pt idx="1233">
                  <c:v>0.90225866499999996</c:v>
                </c:pt>
                <c:pt idx="1234">
                  <c:v>0.91157820000000001</c:v>
                </c:pt>
                <c:pt idx="1235">
                  <c:v>0.90608746100000004</c:v>
                </c:pt>
                <c:pt idx="1236">
                  <c:v>0.89961707199999996</c:v>
                </c:pt>
                <c:pt idx="1237">
                  <c:v>0.92846989899999999</c:v>
                </c:pt>
                <c:pt idx="1238">
                  <c:v>0.93022707800000004</c:v>
                </c:pt>
                <c:pt idx="1239">
                  <c:v>0.92932205899999998</c:v>
                </c:pt>
                <c:pt idx="1240">
                  <c:v>0.92543639499999997</c:v>
                </c:pt>
                <c:pt idx="1241">
                  <c:v>0.90534857899999999</c:v>
                </c:pt>
                <c:pt idx="1242">
                  <c:v>0.93113643899999998</c:v>
                </c:pt>
                <c:pt idx="1243">
                  <c:v>0.90929402299999995</c:v>
                </c:pt>
                <c:pt idx="1244">
                  <c:v>0.93032017</c:v>
                </c:pt>
                <c:pt idx="1245">
                  <c:v>0.94055753900000005</c:v>
                </c:pt>
                <c:pt idx="1246">
                  <c:v>0.92863777300000006</c:v>
                </c:pt>
                <c:pt idx="1247">
                  <c:v>0.90866561999999995</c:v>
                </c:pt>
                <c:pt idx="1248">
                  <c:v>0.93951428999999997</c:v>
                </c:pt>
                <c:pt idx="1249">
                  <c:v>0.91277349600000002</c:v>
                </c:pt>
                <c:pt idx="1250">
                  <c:v>0.93689623799999999</c:v>
                </c:pt>
                <c:pt idx="1251">
                  <c:v>0.93669548800000002</c:v>
                </c:pt>
                <c:pt idx="1252">
                  <c:v>0.93755802099999996</c:v>
                </c:pt>
                <c:pt idx="1253">
                  <c:v>0.94476083499999997</c:v>
                </c:pt>
                <c:pt idx="1254">
                  <c:v>0.93667680600000003</c:v>
                </c:pt>
                <c:pt idx="1255">
                  <c:v>0.914550851</c:v>
                </c:pt>
                <c:pt idx="1256">
                  <c:v>0.92877883900000002</c:v>
                </c:pt>
                <c:pt idx="1257">
                  <c:v>0.91443812199999996</c:v>
                </c:pt>
                <c:pt idx="1258">
                  <c:v>0.94071481999999995</c:v>
                </c:pt>
                <c:pt idx="1259">
                  <c:v>0.92944453699999996</c:v>
                </c:pt>
                <c:pt idx="1260">
                  <c:v>0.93672445299999996</c:v>
                </c:pt>
                <c:pt idx="1261">
                  <c:v>0.94025718400000002</c:v>
                </c:pt>
                <c:pt idx="1262">
                  <c:v>0.92416252399999999</c:v>
                </c:pt>
                <c:pt idx="1263">
                  <c:v>0.940816439</c:v>
                </c:pt>
                <c:pt idx="1264">
                  <c:v>0.91690665800000004</c:v>
                </c:pt>
                <c:pt idx="1265">
                  <c:v>0.93854393300000005</c:v>
                </c:pt>
                <c:pt idx="1266">
                  <c:v>0.91888499000000001</c:v>
                </c:pt>
                <c:pt idx="1267">
                  <c:v>0.940509869</c:v>
                </c:pt>
                <c:pt idx="1268">
                  <c:v>0.92707497900000002</c:v>
                </c:pt>
                <c:pt idx="1269">
                  <c:v>0.94045758800000001</c:v>
                </c:pt>
                <c:pt idx="1270">
                  <c:v>0.92867956699999998</c:v>
                </c:pt>
                <c:pt idx="1271">
                  <c:v>0.93740031999999995</c:v>
                </c:pt>
                <c:pt idx="1272">
                  <c:v>0.93240906099999998</c:v>
                </c:pt>
                <c:pt idx="1273">
                  <c:v>0.92297196199999998</c:v>
                </c:pt>
                <c:pt idx="1274">
                  <c:v>0.77296525400000005</c:v>
                </c:pt>
                <c:pt idx="1275">
                  <c:v>0.82774395499999998</c:v>
                </c:pt>
                <c:pt idx="1276">
                  <c:v>0.83561707399999996</c:v>
                </c:pt>
                <c:pt idx="1277">
                  <c:v>0.871960972</c:v>
                </c:pt>
                <c:pt idx="1278">
                  <c:v>0.87053571500000004</c:v>
                </c:pt>
                <c:pt idx="1279">
                  <c:v>0.89397999699999997</c:v>
                </c:pt>
                <c:pt idx="1280">
                  <c:v>0.910943218</c:v>
                </c:pt>
                <c:pt idx="1281">
                  <c:v>0.87464111</c:v>
                </c:pt>
                <c:pt idx="1282">
                  <c:v>0.90937288699999996</c:v>
                </c:pt>
                <c:pt idx="1283">
                  <c:v>0.90534127900000005</c:v>
                </c:pt>
                <c:pt idx="1284">
                  <c:v>0.90744430600000003</c:v>
                </c:pt>
                <c:pt idx="1285">
                  <c:v>0.91235613999999998</c:v>
                </c:pt>
                <c:pt idx="1286">
                  <c:v>0.91186703599999996</c:v>
                </c:pt>
                <c:pt idx="1287">
                  <c:v>0.92405908999999997</c:v>
                </c:pt>
                <c:pt idx="1288">
                  <c:v>0.93194192600000003</c:v>
                </c:pt>
                <c:pt idx="1289">
                  <c:v>0.89893203099999996</c:v>
                </c:pt>
                <c:pt idx="1290">
                  <c:v>0.92414670300000001</c:v>
                </c:pt>
                <c:pt idx="1291">
                  <c:v>0.92983515999999999</c:v>
                </c:pt>
                <c:pt idx="1292">
                  <c:v>0.91652609699999998</c:v>
                </c:pt>
                <c:pt idx="1293">
                  <c:v>0.93901871299999995</c:v>
                </c:pt>
                <c:pt idx="1294">
                  <c:v>0.94405505499999998</c:v>
                </c:pt>
                <c:pt idx="1295">
                  <c:v>0.94034037699999995</c:v>
                </c:pt>
                <c:pt idx="1296">
                  <c:v>0.91817926699999997</c:v>
                </c:pt>
                <c:pt idx="1297">
                  <c:v>0.91762891199999996</c:v>
                </c:pt>
                <c:pt idx="1298">
                  <c:v>0.938578727</c:v>
                </c:pt>
                <c:pt idx="1299">
                  <c:v>0.92822537800000005</c:v>
                </c:pt>
                <c:pt idx="1300">
                  <c:v>0.92583314699999997</c:v>
                </c:pt>
                <c:pt idx="1301">
                  <c:v>0.92128513300000003</c:v>
                </c:pt>
                <c:pt idx="1302">
                  <c:v>0.93583372499999995</c:v>
                </c:pt>
                <c:pt idx="1303">
                  <c:v>0.92749441399999999</c:v>
                </c:pt>
                <c:pt idx="1304">
                  <c:v>0.94374678899999997</c:v>
                </c:pt>
                <c:pt idx="1305">
                  <c:v>0.93409431899999995</c:v>
                </c:pt>
                <c:pt idx="1306">
                  <c:v>0.93685032599999996</c:v>
                </c:pt>
                <c:pt idx="1307">
                  <c:v>0.94091101799999999</c:v>
                </c:pt>
                <c:pt idx="1308">
                  <c:v>0.93659836200000002</c:v>
                </c:pt>
                <c:pt idx="1309">
                  <c:v>0.92899219399999999</c:v>
                </c:pt>
                <c:pt idx="1310">
                  <c:v>0.93172426100000005</c:v>
                </c:pt>
                <c:pt idx="1311">
                  <c:v>0.94132412799999998</c:v>
                </c:pt>
                <c:pt idx="1312">
                  <c:v>0.91782766199999999</c:v>
                </c:pt>
                <c:pt idx="1313">
                  <c:v>0.93830979000000003</c:v>
                </c:pt>
                <c:pt idx="1314">
                  <c:v>0.91833987500000003</c:v>
                </c:pt>
                <c:pt idx="1315">
                  <c:v>0.92036491399999998</c:v>
                </c:pt>
                <c:pt idx="1316">
                  <c:v>0.94227387900000004</c:v>
                </c:pt>
                <c:pt idx="1317">
                  <c:v>0.93936030100000001</c:v>
                </c:pt>
                <c:pt idx="1318">
                  <c:v>0.93388194000000002</c:v>
                </c:pt>
                <c:pt idx="1319">
                  <c:v>0.92113782700000002</c:v>
                </c:pt>
                <c:pt idx="1320">
                  <c:v>0.93243335699999996</c:v>
                </c:pt>
                <c:pt idx="1321">
                  <c:v>0.93971741200000003</c:v>
                </c:pt>
                <c:pt idx="1322">
                  <c:v>0.94069591600000002</c:v>
                </c:pt>
                <c:pt idx="1323">
                  <c:v>0.780012343</c:v>
                </c:pt>
                <c:pt idx="1324">
                  <c:v>0.79980024299999997</c:v>
                </c:pt>
                <c:pt idx="1325">
                  <c:v>0.84833372399999996</c:v>
                </c:pt>
                <c:pt idx="1326">
                  <c:v>0.85183459500000003</c:v>
                </c:pt>
                <c:pt idx="1327">
                  <c:v>0.86426620499999995</c:v>
                </c:pt>
                <c:pt idx="1328">
                  <c:v>0.89914311599999996</c:v>
                </c:pt>
                <c:pt idx="1329">
                  <c:v>0.90184658699999998</c:v>
                </c:pt>
                <c:pt idx="1330">
                  <c:v>0.91305766600000005</c:v>
                </c:pt>
                <c:pt idx="1331">
                  <c:v>0.92152734000000003</c:v>
                </c:pt>
                <c:pt idx="1332">
                  <c:v>0.91453640700000005</c:v>
                </c:pt>
                <c:pt idx="1333">
                  <c:v>0.92535473400000001</c:v>
                </c:pt>
                <c:pt idx="1334">
                  <c:v>0.90804137200000001</c:v>
                </c:pt>
                <c:pt idx="1335">
                  <c:v>0.90255808400000004</c:v>
                </c:pt>
                <c:pt idx="1336">
                  <c:v>0.92156866699999995</c:v>
                </c:pt>
                <c:pt idx="1337">
                  <c:v>0.93239394799999997</c:v>
                </c:pt>
                <c:pt idx="1338">
                  <c:v>0.91749386200000005</c:v>
                </c:pt>
                <c:pt idx="1339">
                  <c:v>0.93116473</c:v>
                </c:pt>
                <c:pt idx="1340">
                  <c:v>0.93847241299999995</c:v>
                </c:pt>
                <c:pt idx="1341">
                  <c:v>0.91770416099999996</c:v>
                </c:pt>
                <c:pt idx="1342">
                  <c:v>0.93408938200000002</c:v>
                </c:pt>
                <c:pt idx="1343">
                  <c:v>0.91111247799999995</c:v>
                </c:pt>
                <c:pt idx="1344">
                  <c:v>0.93222767399999995</c:v>
                </c:pt>
                <c:pt idx="1345">
                  <c:v>0.94080589999999997</c:v>
                </c:pt>
                <c:pt idx="1346">
                  <c:v>0.93592562199999996</c:v>
                </c:pt>
                <c:pt idx="1347">
                  <c:v>0.91692622000000001</c:v>
                </c:pt>
                <c:pt idx="1348">
                  <c:v>0.92311734899999998</c:v>
                </c:pt>
                <c:pt idx="1349">
                  <c:v>0.94478411699999998</c:v>
                </c:pt>
                <c:pt idx="1350">
                  <c:v>0.943635797</c:v>
                </c:pt>
                <c:pt idx="1351">
                  <c:v>0.91633608200000005</c:v>
                </c:pt>
                <c:pt idx="1352">
                  <c:v>0.91882011900000005</c:v>
                </c:pt>
                <c:pt idx="1353">
                  <c:v>0.92716876100000001</c:v>
                </c:pt>
                <c:pt idx="1354">
                  <c:v>0.93992995999999995</c:v>
                </c:pt>
                <c:pt idx="1355">
                  <c:v>0.94182843400000005</c:v>
                </c:pt>
                <c:pt idx="1356">
                  <c:v>0.93344667299999995</c:v>
                </c:pt>
                <c:pt idx="1357">
                  <c:v>0.91561248699999997</c:v>
                </c:pt>
                <c:pt idx="1358">
                  <c:v>0.94158744999999999</c:v>
                </c:pt>
                <c:pt idx="1359">
                  <c:v>0.92008287200000005</c:v>
                </c:pt>
                <c:pt idx="1360">
                  <c:v>0.93229340199999999</c:v>
                </c:pt>
                <c:pt idx="1361">
                  <c:v>0.941215574</c:v>
                </c:pt>
                <c:pt idx="1362">
                  <c:v>0.93892330700000004</c:v>
                </c:pt>
                <c:pt idx="1363">
                  <c:v>0.93942142200000001</c:v>
                </c:pt>
                <c:pt idx="1364">
                  <c:v>0.92365753299999998</c:v>
                </c:pt>
                <c:pt idx="1365">
                  <c:v>0.93935397700000001</c:v>
                </c:pt>
                <c:pt idx="1366">
                  <c:v>0.92037037499999996</c:v>
                </c:pt>
                <c:pt idx="1367">
                  <c:v>0.91900017099999998</c:v>
                </c:pt>
                <c:pt idx="1368">
                  <c:v>0.93882054699999995</c:v>
                </c:pt>
                <c:pt idx="1369">
                  <c:v>0.93795919900000002</c:v>
                </c:pt>
                <c:pt idx="1370">
                  <c:v>0.93740031300000004</c:v>
                </c:pt>
                <c:pt idx="1371">
                  <c:v>0.92867571500000001</c:v>
                </c:pt>
                <c:pt idx="1372">
                  <c:v>0.76499291300000005</c:v>
                </c:pt>
                <c:pt idx="1373">
                  <c:v>0.81787477099999994</c:v>
                </c:pt>
                <c:pt idx="1374">
                  <c:v>0.86675252899999999</c:v>
                </c:pt>
                <c:pt idx="1375">
                  <c:v>0.89431803099999996</c:v>
                </c:pt>
                <c:pt idx="1376">
                  <c:v>0.87982458600000002</c:v>
                </c:pt>
                <c:pt idx="1377">
                  <c:v>0.87590840599999997</c:v>
                </c:pt>
                <c:pt idx="1378">
                  <c:v>0.88019742400000001</c:v>
                </c:pt>
                <c:pt idx="1379">
                  <c:v>0.91225654099999998</c:v>
                </c:pt>
                <c:pt idx="1380">
                  <c:v>0.91093512099999996</c:v>
                </c:pt>
                <c:pt idx="1381">
                  <c:v>0.89489210799999996</c:v>
                </c:pt>
                <c:pt idx="1382">
                  <c:v>0.90612335300000002</c:v>
                </c:pt>
                <c:pt idx="1383">
                  <c:v>0.89639258499999996</c:v>
                </c:pt>
                <c:pt idx="1384">
                  <c:v>0.91755046799999995</c:v>
                </c:pt>
                <c:pt idx="1385">
                  <c:v>0.92493698800000002</c:v>
                </c:pt>
                <c:pt idx="1386">
                  <c:v>0.91670803099999998</c:v>
                </c:pt>
                <c:pt idx="1387">
                  <c:v>0.90868582399999998</c:v>
                </c:pt>
                <c:pt idx="1388">
                  <c:v>0.925380643</c:v>
                </c:pt>
                <c:pt idx="1389">
                  <c:v>0.93340517700000003</c:v>
                </c:pt>
                <c:pt idx="1390">
                  <c:v>0.924757885</c:v>
                </c:pt>
                <c:pt idx="1391">
                  <c:v>0.91125539300000002</c:v>
                </c:pt>
                <c:pt idx="1392">
                  <c:v>0.93014379700000005</c:v>
                </c:pt>
                <c:pt idx="1393">
                  <c:v>0.94147415300000004</c:v>
                </c:pt>
                <c:pt idx="1394">
                  <c:v>0.92324313300000005</c:v>
                </c:pt>
                <c:pt idx="1395">
                  <c:v>0.91677458499999998</c:v>
                </c:pt>
                <c:pt idx="1396">
                  <c:v>0.93967544999999997</c:v>
                </c:pt>
                <c:pt idx="1397">
                  <c:v>0.91404155200000003</c:v>
                </c:pt>
                <c:pt idx="1398">
                  <c:v>0.92814320100000003</c:v>
                </c:pt>
                <c:pt idx="1399">
                  <c:v>0.91669341699999995</c:v>
                </c:pt>
                <c:pt idx="1400">
                  <c:v>0.93913504299999995</c:v>
                </c:pt>
                <c:pt idx="1401">
                  <c:v>0.91164604599999999</c:v>
                </c:pt>
                <c:pt idx="1402">
                  <c:v>0.93718210599999996</c:v>
                </c:pt>
                <c:pt idx="1403">
                  <c:v>0.93881408</c:v>
                </c:pt>
                <c:pt idx="1404">
                  <c:v>0.91214640599999997</c:v>
                </c:pt>
                <c:pt idx="1405">
                  <c:v>0.94078342199999998</c:v>
                </c:pt>
                <c:pt idx="1406">
                  <c:v>0.929782094</c:v>
                </c:pt>
                <c:pt idx="1407">
                  <c:v>0.93220847299999998</c:v>
                </c:pt>
                <c:pt idx="1408">
                  <c:v>0.938648814</c:v>
                </c:pt>
                <c:pt idx="1409">
                  <c:v>0.93886816900000003</c:v>
                </c:pt>
                <c:pt idx="1410">
                  <c:v>0.93913013700000003</c:v>
                </c:pt>
                <c:pt idx="1411">
                  <c:v>0.938712031</c:v>
                </c:pt>
                <c:pt idx="1412">
                  <c:v>0.92744609700000002</c:v>
                </c:pt>
                <c:pt idx="1413">
                  <c:v>0.92245082099999998</c:v>
                </c:pt>
                <c:pt idx="1414">
                  <c:v>0.92588912800000001</c:v>
                </c:pt>
                <c:pt idx="1415">
                  <c:v>0.94241567000000004</c:v>
                </c:pt>
                <c:pt idx="1416">
                  <c:v>0.93961857100000001</c:v>
                </c:pt>
                <c:pt idx="1417">
                  <c:v>0.935444477</c:v>
                </c:pt>
                <c:pt idx="1418">
                  <c:v>0.91933589900000001</c:v>
                </c:pt>
                <c:pt idx="1419">
                  <c:v>0.93317460399999996</c:v>
                </c:pt>
                <c:pt idx="1420">
                  <c:v>0.94470419400000005</c:v>
                </c:pt>
                <c:pt idx="1421">
                  <c:v>0.74254237400000001</c:v>
                </c:pt>
                <c:pt idx="1422">
                  <c:v>0.83523800999999998</c:v>
                </c:pt>
                <c:pt idx="1423">
                  <c:v>0.84975764099999995</c:v>
                </c:pt>
                <c:pt idx="1424">
                  <c:v>0.886245273</c:v>
                </c:pt>
                <c:pt idx="1425">
                  <c:v>0.89813516999999998</c:v>
                </c:pt>
                <c:pt idx="1426">
                  <c:v>0.88977579900000003</c:v>
                </c:pt>
                <c:pt idx="1427">
                  <c:v>0.87681882799999999</c:v>
                </c:pt>
                <c:pt idx="1428">
                  <c:v>0.88966282699999999</c:v>
                </c:pt>
                <c:pt idx="1429">
                  <c:v>0.90782490999999998</c:v>
                </c:pt>
                <c:pt idx="1430">
                  <c:v>0.92241794099999996</c:v>
                </c:pt>
                <c:pt idx="1431">
                  <c:v>0.89504473600000001</c:v>
                </c:pt>
                <c:pt idx="1432">
                  <c:v>0.92484065699999995</c:v>
                </c:pt>
                <c:pt idx="1433">
                  <c:v>0.91857330599999998</c:v>
                </c:pt>
                <c:pt idx="1434">
                  <c:v>0.91143982099999998</c:v>
                </c:pt>
                <c:pt idx="1435">
                  <c:v>0.92503198399999997</c:v>
                </c:pt>
                <c:pt idx="1436">
                  <c:v>0.93505124799999995</c:v>
                </c:pt>
                <c:pt idx="1437">
                  <c:v>0.91439511299999998</c:v>
                </c:pt>
                <c:pt idx="1438">
                  <c:v>0.92167071899999997</c:v>
                </c:pt>
                <c:pt idx="1439">
                  <c:v>0.925251135</c:v>
                </c:pt>
                <c:pt idx="1440">
                  <c:v>0.93637842400000004</c:v>
                </c:pt>
                <c:pt idx="1441">
                  <c:v>0.93371343900000003</c:v>
                </c:pt>
                <c:pt idx="1442">
                  <c:v>0.930519867</c:v>
                </c:pt>
                <c:pt idx="1443">
                  <c:v>0.93259462199999998</c:v>
                </c:pt>
                <c:pt idx="1444">
                  <c:v>0.91969687200000005</c:v>
                </c:pt>
                <c:pt idx="1445">
                  <c:v>0.91922748499999996</c:v>
                </c:pt>
                <c:pt idx="1446">
                  <c:v>0.92314629400000003</c:v>
                </c:pt>
                <c:pt idx="1447">
                  <c:v>0.93298072899999995</c:v>
                </c:pt>
                <c:pt idx="1448">
                  <c:v>0.94313555699999996</c:v>
                </c:pt>
                <c:pt idx="1449">
                  <c:v>0.91347975800000003</c:v>
                </c:pt>
                <c:pt idx="1450">
                  <c:v>0.92644422299999996</c:v>
                </c:pt>
                <c:pt idx="1451">
                  <c:v>0.93960199099999997</c:v>
                </c:pt>
                <c:pt idx="1452">
                  <c:v>0.92581477899999998</c:v>
                </c:pt>
                <c:pt idx="1453">
                  <c:v>0.93795178400000001</c:v>
                </c:pt>
                <c:pt idx="1454">
                  <c:v>0.93305644799999998</c:v>
                </c:pt>
                <c:pt idx="1455">
                  <c:v>0.92427424999999996</c:v>
                </c:pt>
                <c:pt idx="1456">
                  <c:v>0.92887040499999995</c:v>
                </c:pt>
                <c:pt idx="1457">
                  <c:v>0.91714436899999996</c:v>
                </c:pt>
                <c:pt idx="1458">
                  <c:v>0.93676544100000003</c:v>
                </c:pt>
                <c:pt idx="1459">
                  <c:v>0.93512114700000004</c:v>
                </c:pt>
                <c:pt idx="1460">
                  <c:v>0.94089200500000003</c:v>
                </c:pt>
                <c:pt idx="1461">
                  <c:v>0.93440490899999995</c:v>
                </c:pt>
                <c:pt idx="1462">
                  <c:v>0.94438836400000004</c:v>
                </c:pt>
                <c:pt idx="1463">
                  <c:v>0.92068570100000002</c:v>
                </c:pt>
                <c:pt idx="1464">
                  <c:v>0.92499348000000003</c:v>
                </c:pt>
                <c:pt idx="1465">
                  <c:v>0.93826731200000002</c:v>
                </c:pt>
                <c:pt idx="1466">
                  <c:v>0.93263526699999999</c:v>
                </c:pt>
                <c:pt idx="1467">
                  <c:v>0.92572711299999999</c:v>
                </c:pt>
                <c:pt idx="1468">
                  <c:v>0.91779338300000002</c:v>
                </c:pt>
                <c:pt idx="1469">
                  <c:v>0.93095740699999996</c:v>
                </c:pt>
                <c:pt idx="1470">
                  <c:v>0.76190224799999995</c:v>
                </c:pt>
                <c:pt idx="1471">
                  <c:v>0.80719645600000001</c:v>
                </c:pt>
                <c:pt idx="1472">
                  <c:v>0.85710527000000003</c:v>
                </c:pt>
                <c:pt idx="1473">
                  <c:v>0.86790924800000002</c:v>
                </c:pt>
                <c:pt idx="1474">
                  <c:v>0.88335270899999996</c:v>
                </c:pt>
                <c:pt idx="1475">
                  <c:v>0.88315923299999999</c:v>
                </c:pt>
                <c:pt idx="1476">
                  <c:v>0.89463262399999999</c:v>
                </c:pt>
                <c:pt idx="1477">
                  <c:v>0.88881639599999995</c:v>
                </c:pt>
                <c:pt idx="1478">
                  <c:v>0.91034990199999999</c:v>
                </c:pt>
                <c:pt idx="1479">
                  <c:v>0.89983094100000005</c:v>
                </c:pt>
                <c:pt idx="1480">
                  <c:v>0.90610865100000004</c:v>
                </c:pt>
                <c:pt idx="1481">
                  <c:v>0.90908007300000004</c:v>
                </c:pt>
                <c:pt idx="1482">
                  <c:v>0.92547529299999998</c:v>
                </c:pt>
                <c:pt idx="1483">
                  <c:v>0.92791059099999995</c:v>
                </c:pt>
                <c:pt idx="1484">
                  <c:v>0.928390834</c:v>
                </c:pt>
                <c:pt idx="1485">
                  <c:v>0.92744059099999998</c:v>
                </c:pt>
                <c:pt idx="1486">
                  <c:v>0.91594303300000002</c:v>
                </c:pt>
                <c:pt idx="1487">
                  <c:v>0.930809408</c:v>
                </c:pt>
                <c:pt idx="1488">
                  <c:v>0.92994445800000003</c:v>
                </c:pt>
                <c:pt idx="1489">
                  <c:v>0.93701526199999996</c:v>
                </c:pt>
                <c:pt idx="1490">
                  <c:v>0.90127753099999997</c:v>
                </c:pt>
                <c:pt idx="1491">
                  <c:v>0.93419402200000001</c:v>
                </c:pt>
                <c:pt idx="1492">
                  <c:v>0.91847571299999997</c:v>
                </c:pt>
                <c:pt idx="1493">
                  <c:v>0.93337033800000002</c:v>
                </c:pt>
                <c:pt idx="1494">
                  <c:v>0.91209030400000002</c:v>
                </c:pt>
                <c:pt idx="1495">
                  <c:v>0.936766396</c:v>
                </c:pt>
                <c:pt idx="1496">
                  <c:v>0.90558395000000003</c:v>
                </c:pt>
                <c:pt idx="1497">
                  <c:v>0.93899048299999999</c:v>
                </c:pt>
                <c:pt idx="1498">
                  <c:v>0.92662882800000002</c:v>
                </c:pt>
                <c:pt idx="1499">
                  <c:v>0.91438277800000001</c:v>
                </c:pt>
                <c:pt idx="1500">
                  <c:v>0.93371069399999995</c:v>
                </c:pt>
                <c:pt idx="1501">
                  <c:v>0.93940926899999999</c:v>
                </c:pt>
                <c:pt idx="1502">
                  <c:v>0.91032249600000004</c:v>
                </c:pt>
                <c:pt idx="1503">
                  <c:v>0.93854637799999996</c:v>
                </c:pt>
                <c:pt idx="1504">
                  <c:v>0.92485204200000004</c:v>
                </c:pt>
                <c:pt idx="1505">
                  <c:v>0.91540323700000004</c:v>
                </c:pt>
                <c:pt idx="1506">
                  <c:v>0.94210295099999997</c:v>
                </c:pt>
                <c:pt idx="1507">
                  <c:v>0.92582523800000005</c:v>
                </c:pt>
                <c:pt idx="1508">
                  <c:v>0.94141186300000002</c:v>
                </c:pt>
                <c:pt idx="1509">
                  <c:v>0.942406717</c:v>
                </c:pt>
                <c:pt idx="1510">
                  <c:v>0.93406249500000005</c:v>
                </c:pt>
                <c:pt idx="1511">
                  <c:v>0.927081135</c:v>
                </c:pt>
                <c:pt idx="1512">
                  <c:v>0.92253736900000005</c:v>
                </c:pt>
                <c:pt idx="1513">
                  <c:v>0.93792324100000002</c:v>
                </c:pt>
                <c:pt idx="1514">
                  <c:v>0.916934633</c:v>
                </c:pt>
                <c:pt idx="1515">
                  <c:v>0.94656811200000002</c:v>
                </c:pt>
                <c:pt idx="1516">
                  <c:v>0.93979523099999995</c:v>
                </c:pt>
                <c:pt idx="1517">
                  <c:v>0.93730025400000005</c:v>
                </c:pt>
                <c:pt idx="1518">
                  <c:v>0.92771858100000004</c:v>
                </c:pt>
                <c:pt idx="1519">
                  <c:v>0.74067642899999997</c:v>
                </c:pt>
                <c:pt idx="1520">
                  <c:v>0.83181724400000001</c:v>
                </c:pt>
                <c:pt idx="1521">
                  <c:v>0.86860322199999995</c:v>
                </c:pt>
                <c:pt idx="1522">
                  <c:v>0.87676370800000003</c:v>
                </c:pt>
                <c:pt idx="1523">
                  <c:v>0.88192416100000004</c:v>
                </c:pt>
                <c:pt idx="1524">
                  <c:v>0.90898757100000005</c:v>
                </c:pt>
                <c:pt idx="1525">
                  <c:v>0.88016608399999996</c:v>
                </c:pt>
                <c:pt idx="1526">
                  <c:v>0.877494204</c:v>
                </c:pt>
                <c:pt idx="1527">
                  <c:v>0.90545444100000005</c:v>
                </c:pt>
                <c:pt idx="1528">
                  <c:v>0.917780296</c:v>
                </c:pt>
                <c:pt idx="1529">
                  <c:v>0.89945325499999995</c:v>
                </c:pt>
                <c:pt idx="1530">
                  <c:v>0.90808151800000003</c:v>
                </c:pt>
                <c:pt idx="1531">
                  <c:v>0.91109438099999995</c:v>
                </c:pt>
                <c:pt idx="1532">
                  <c:v>0.91103891999999997</c:v>
                </c:pt>
                <c:pt idx="1533">
                  <c:v>0.93661815299999995</c:v>
                </c:pt>
                <c:pt idx="1534">
                  <c:v>0.924155799</c:v>
                </c:pt>
                <c:pt idx="1535">
                  <c:v>0.91122794600000001</c:v>
                </c:pt>
                <c:pt idx="1536">
                  <c:v>0.90934421799999998</c:v>
                </c:pt>
                <c:pt idx="1537">
                  <c:v>0.91174340300000001</c:v>
                </c:pt>
                <c:pt idx="1538">
                  <c:v>0.92550125800000005</c:v>
                </c:pt>
                <c:pt idx="1539">
                  <c:v>0.92737588500000001</c:v>
                </c:pt>
                <c:pt idx="1540">
                  <c:v>0.93276181000000002</c:v>
                </c:pt>
                <c:pt idx="1541">
                  <c:v>0.94325574000000001</c:v>
                </c:pt>
                <c:pt idx="1542">
                  <c:v>0.93724132599999999</c:v>
                </c:pt>
                <c:pt idx="1543">
                  <c:v>0.91166173100000003</c:v>
                </c:pt>
                <c:pt idx="1544">
                  <c:v>0.91866721600000001</c:v>
                </c:pt>
                <c:pt idx="1545">
                  <c:v>0.93735862999999997</c:v>
                </c:pt>
                <c:pt idx="1546">
                  <c:v>0.92182996800000006</c:v>
                </c:pt>
                <c:pt idx="1547">
                  <c:v>0.93831996200000001</c:v>
                </c:pt>
                <c:pt idx="1548">
                  <c:v>0.93450895599999995</c:v>
                </c:pt>
                <c:pt idx="1549">
                  <c:v>0.93943141500000005</c:v>
                </c:pt>
                <c:pt idx="1550">
                  <c:v>0.93627501499999999</c:v>
                </c:pt>
                <c:pt idx="1551">
                  <c:v>0.93153569800000002</c:v>
                </c:pt>
                <c:pt idx="1552">
                  <c:v>0.94032593099999995</c:v>
                </c:pt>
                <c:pt idx="1553">
                  <c:v>0.92811459100000004</c:v>
                </c:pt>
                <c:pt idx="1554">
                  <c:v>0.93036258900000002</c:v>
                </c:pt>
                <c:pt idx="1555">
                  <c:v>0.935660096</c:v>
                </c:pt>
                <c:pt idx="1556">
                  <c:v>0.94210664499999996</c:v>
                </c:pt>
                <c:pt idx="1557">
                  <c:v>0.94073915900000005</c:v>
                </c:pt>
                <c:pt idx="1558">
                  <c:v>0.94641045300000004</c:v>
                </c:pt>
                <c:pt idx="1559">
                  <c:v>0.93841284899999999</c:v>
                </c:pt>
                <c:pt idx="1560">
                  <c:v>0.94174559000000002</c:v>
                </c:pt>
                <c:pt idx="1561">
                  <c:v>0.93262131599999998</c:v>
                </c:pt>
                <c:pt idx="1562">
                  <c:v>0.93926180500000001</c:v>
                </c:pt>
                <c:pt idx="1563">
                  <c:v>0.92901834599999999</c:v>
                </c:pt>
                <c:pt idx="1564">
                  <c:v>0.93344099300000005</c:v>
                </c:pt>
                <c:pt idx="1565">
                  <c:v>0.93103226500000003</c:v>
                </c:pt>
                <c:pt idx="1566">
                  <c:v>0.92854754799999994</c:v>
                </c:pt>
                <c:pt idx="1567">
                  <c:v>0.92419474199999996</c:v>
                </c:pt>
                <c:pt idx="1568">
                  <c:v>0.75348634199999998</c:v>
                </c:pt>
                <c:pt idx="1569">
                  <c:v>0.82741387300000002</c:v>
                </c:pt>
                <c:pt idx="1570">
                  <c:v>0.85482071299999995</c:v>
                </c:pt>
                <c:pt idx="1571">
                  <c:v>0.84939452199999999</c:v>
                </c:pt>
                <c:pt idx="1572">
                  <c:v>0.89759995699999995</c:v>
                </c:pt>
                <c:pt idx="1573">
                  <c:v>0.88423660900000001</c:v>
                </c:pt>
                <c:pt idx="1574">
                  <c:v>0.90962846600000002</c:v>
                </c:pt>
                <c:pt idx="1575">
                  <c:v>0.88592035000000002</c:v>
                </c:pt>
                <c:pt idx="1576">
                  <c:v>0.89941035999999996</c:v>
                </c:pt>
                <c:pt idx="1577">
                  <c:v>0.91656887200000003</c:v>
                </c:pt>
                <c:pt idx="1578">
                  <c:v>0.923848114</c:v>
                </c:pt>
                <c:pt idx="1579">
                  <c:v>0.92610251499999996</c:v>
                </c:pt>
                <c:pt idx="1580">
                  <c:v>0.90153914400000001</c:v>
                </c:pt>
                <c:pt idx="1581">
                  <c:v>0.912730924</c:v>
                </c:pt>
                <c:pt idx="1582">
                  <c:v>0.90861018900000001</c:v>
                </c:pt>
                <c:pt idx="1583">
                  <c:v>0.92982404299999999</c:v>
                </c:pt>
                <c:pt idx="1584">
                  <c:v>0.91958483800000002</c:v>
                </c:pt>
                <c:pt idx="1585">
                  <c:v>0.92893354400000006</c:v>
                </c:pt>
                <c:pt idx="1586">
                  <c:v>0.94006947399999996</c:v>
                </c:pt>
                <c:pt idx="1587">
                  <c:v>0.91511125199999999</c:v>
                </c:pt>
                <c:pt idx="1588">
                  <c:v>0.93826825300000005</c:v>
                </c:pt>
                <c:pt idx="1589">
                  <c:v>0.91916155899999996</c:v>
                </c:pt>
                <c:pt idx="1590">
                  <c:v>0.93693653600000004</c:v>
                </c:pt>
                <c:pt idx="1591">
                  <c:v>0.92960348800000003</c:v>
                </c:pt>
                <c:pt idx="1592">
                  <c:v>0.91680990900000003</c:v>
                </c:pt>
                <c:pt idx="1593">
                  <c:v>0.94170011600000003</c:v>
                </c:pt>
                <c:pt idx="1594">
                  <c:v>0.93553593199999996</c:v>
                </c:pt>
                <c:pt idx="1595">
                  <c:v>0.90886818700000005</c:v>
                </c:pt>
                <c:pt idx="1596">
                  <c:v>0.94295389500000004</c:v>
                </c:pt>
                <c:pt idx="1597">
                  <c:v>0.93273837100000001</c:v>
                </c:pt>
                <c:pt idx="1598">
                  <c:v>0.939366751</c:v>
                </c:pt>
                <c:pt idx="1599">
                  <c:v>0.93749665699999996</c:v>
                </c:pt>
                <c:pt idx="1600">
                  <c:v>0.93957041900000005</c:v>
                </c:pt>
                <c:pt idx="1601">
                  <c:v>0.92339518700000001</c:v>
                </c:pt>
                <c:pt idx="1602">
                  <c:v>0.93960365499999998</c:v>
                </c:pt>
                <c:pt idx="1603">
                  <c:v>0.94200763399999998</c:v>
                </c:pt>
                <c:pt idx="1604">
                  <c:v>0.922815685</c:v>
                </c:pt>
                <c:pt idx="1605">
                  <c:v>0.92629918499999997</c:v>
                </c:pt>
                <c:pt idx="1606">
                  <c:v>0.93708009599999997</c:v>
                </c:pt>
                <c:pt idx="1607">
                  <c:v>0.93471090899999998</c:v>
                </c:pt>
                <c:pt idx="1608">
                  <c:v>0.93216053399999999</c:v>
                </c:pt>
                <c:pt idx="1609">
                  <c:v>0.93504164400000001</c:v>
                </c:pt>
                <c:pt idx="1610">
                  <c:v>0.93643709200000003</c:v>
                </c:pt>
                <c:pt idx="1611">
                  <c:v>0.93617581500000002</c:v>
                </c:pt>
                <c:pt idx="1612">
                  <c:v>0.93377358099999996</c:v>
                </c:pt>
                <c:pt idx="1613">
                  <c:v>0.941373511</c:v>
                </c:pt>
                <c:pt idx="1614">
                  <c:v>0.94468399800000002</c:v>
                </c:pt>
                <c:pt idx="1615">
                  <c:v>0.936144062</c:v>
                </c:pt>
                <c:pt idx="1616">
                  <c:v>0.92536829099999995</c:v>
                </c:pt>
                <c:pt idx="1617">
                  <c:v>0.76004701900000005</c:v>
                </c:pt>
                <c:pt idx="1618">
                  <c:v>0.80049237699999998</c:v>
                </c:pt>
                <c:pt idx="1619">
                  <c:v>0.86065310100000003</c:v>
                </c:pt>
                <c:pt idx="1620">
                  <c:v>0.87020555799999999</c:v>
                </c:pt>
                <c:pt idx="1621">
                  <c:v>0.88294367200000001</c:v>
                </c:pt>
                <c:pt idx="1622">
                  <c:v>0.88487258899999999</c:v>
                </c:pt>
                <c:pt idx="1623">
                  <c:v>0.90011322999999999</c:v>
                </c:pt>
                <c:pt idx="1624">
                  <c:v>0.90705104299999995</c:v>
                </c:pt>
                <c:pt idx="1625">
                  <c:v>0.91968833999999999</c:v>
                </c:pt>
                <c:pt idx="1626">
                  <c:v>0.892560095</c:v>
                </c:pt>
                <c:pt idx="1627">
                  <c:v>0.91192499299999996</c:v>
                </c:pt>
                <c:pt idx="1628">
                  <c:v>0.90849015700000002</c:v>
                </c:pt>
                <c:pt idx="1629">
                  <c:v>0.90277471899999995</c:v>
                </c:pt>
                <c:pt idx="1630">
                  <c:v>0.92773023799999998</c:v>
                </c:pt>
                <c:pt idx="1631">
                  <c:v>0.92237212499999999</c:v>
                </c:pt>
                <c:pt idx="1632">
                  <c:v>0.93199042399999998</c:v>
                </c:pt>
                <c:pt idx="1633">
                  <c:v>0.90791324399999995</c:v>
                </c:pt>
                <c:pt idx="1634">
                  <c:v>0.93603337200000003</c:v>
                </c:pt>
                <c:pt idx="1635">
                  <c:v>0.94051159900000003</c:v>
                </c:pt>
                <c:pt idx="1636">
                  <c:v>0.92938630700000002</c:v>
                </c:pt>
                <c:pt idx="1637">
                  <c:v>0.90429484000000004</c:v>
                </c:pt>
                <c:pt idx="1638">
                  <c:v>0.93478007600000002</c:v>
                </c:pt>
                <c:pt idx="1639">
                  <c:v>0.93796963099999997</c:v>
                </c:pt>
                <c:pt idx="1640">
                  <c:v>0.93353518800000002</c:v>
                </c:pt>
                <c:pt idx="1641">
                  <c:v>0.94219098800000001</c:v>
                </c:pt>
                <c:pt idx="1642">
                  <c:v>0.93990290899999995</c:v>
                </c:pt>
                <c:pt idx="1643">
                  <c:v>0.91338830699999995</c:v>
                </c:pt>
                <c:pt idx="1644">
                  <c:v>0.93913923300000002</c:v>
                </c:pt>
                <c:pt idx="1645">
                  <c:v>0.93871900699999999</c:v>
                </c:pt>
                <c:pt idx="1646">
                  <c:v>0.91664869800000004</c:v>
                </c:pt>
                <c:pt idx="1647">
                  <c:v>0.94385538400000002</c:v>
                </c:pt>
                <c:pt idx="1648">
                  <c:v>0.92144736100000002</c:v>
                </c:pt>
                <c:pt idx="1649">
                  <c:v>0.93258702400000004</c:v>
                </c:pt>
                <c:pt idx="1650">
                  <c:v>0.93642144500000002</c:v>
                </c:pt>
                <c:pt idx="1651">
                  <c:v>0.91659816999999999</c:v>
                </c:pt>
                <c:pt idx="1652">
                  <c:v>0.94489780400000001</c:v>
                </c:pt>
                <c:pt idx="1653">
                  <c:v>0.92805176300000003</c:v>
                </c:pt>
                <c:pt idx="1654">
                  <c:v>0.94011568000000001</c:v>
                </c:pt>
                <c:pt idx="1655">
                  <c:v>0.94151001999999995</c:v>
                </c:pt>
                <c:pt idx="1656">
                  <c:v>0.94127820299999998</c:v>
                </c:pt>
                <c:pt idx="1657">
                  <c:v>0.93656383200000004</c:v>
                </c:pt>
                <c:pt idx="1658">
                  <c:v>0.93181399899999995</c:v>
                </c:pt>
                <c:pt idx="1659">
                  <c:v>0.93961033400000005</c:v>
                </c:pt>
                <c:pt idx="1660">
                  <c:v>0.93232603300000005</c:v>
                </c:pt>
                <c:pt idx="1661">
                  <c:v>0.94331388599999999</c:v>
                </c:pt>
                <c:pt idx="1662">
                  <c:v>0.93534340100000002</c:v>
                </c:pt>
                <c:pt idx="1663">
                  <c:v>0.94294024499999995</c:v>
                </c:pt>
                <c:pt idx="1664">
                  <c:v>0.91645877099999995</c:v>
                </c:pt>
                <c:pt idx="1665">
                  <c:v>0.94128422899999997</c:v>
                </c:pt>
                <c:pt idx="1666">
                  <c:v>0.76508782399999997</c:v>
                </c:pt>
                <c:pt idx="1667">
                  <c:v>0.82914597400000001</c:v>
                </c:pt>
                <c:pt idx="1668">
                  <c:v>0.86114907399999996</c:v>
                </c:pt>
                <c:pt idx="1669">
                  <c:v>0.88596482300000001</c:v>
                </c:pt>
                <c:pt idx="1670">
                  <c:v>0.88093589400000005</c:v>
                </c:pt>
                <c:pt idx="1671">
                  <c:v>0.89013528099999994</c:v>
                </c:pt>
                <c:pt idx="1672">
                  <c:v>0.90204283500000004</c:v>
                </c:pt>
                <c:pt idx="1673">
                  <c:v>0.90656674500000001</c:v>
                </c:pt>
                <c:pt idx="1674">
                  <c:v>0.91803137599999995</c:v>
                </c:pt>
                <c:pt idx="1675">
                  <c:v>0.90287253599999995</c:v>
                </c:pt>
                <c:pt idx="1676">
                  <c:v>0.92079769600000005</c:v>
                </c:pt>
                <c:pt idx="1677">
                  <c:v>0.92218864099999998</c:v>
                </c:pt>
                <c:pt idx="1678">
                  <c:v>0.89173750900000004</c:v>
                </c:pt>
                <c:pt idx="1679">
                  <c:v>0.93317727800000005</c:v>
                </c:pt>
                <c:pt idx="1680">
                  <c:v>0.89972587999999998</c:v>
                </c:pt>
                <c:pt idx="1681">
                  <c:v>0.92323631399999995</c:v>
                </c:pt>
                <c:pt idx="1682">
                  <c:v>0.93289659800000002</c:v>
                </c:pt>
                <c:pt idx="1683">
                  <c:v>0.93443400099999996</c:v>
                </c:pt>
                <c:pt idx="1684">
                  <c:v>0.92575170399999995</c:v>
                </c:pt>
                <c:pt idx="1685">
                  <c:v>0.90289553899999997</c:v>
                </c:pt>
                <c:pt idx="1686">
                  <c:v>0.91840323000000001</c:v>
                </c:pt>
                <c:pt idx="1687">
                  <c:v>0.93663283799999997</c:v>
                </c:pt>
                <c:pt idx="1688">
                  <c:v>0.916561293</c:v>
                </c:pt>
                <c:pt idx="1689">
                  <c:v>0.91939691700000004</c:v>
                </c:pt>
                <c:pt idx="1690">
                  <c:v>0.92691561</c:v>
                </c:pt>
                <c:pt idx="1691">
                  <c:v>0.91558935500000005</c:v>
                </c:pt>
                <c:pt idx="1692">
                  <c:v>0.94276891100000004</c:v>
                </c:pt>
                <c:pt idx="1693">
                  <c:v>0.91023540800000002</c:v>
                </c:pt>
                <c:pt idx="1694">
                  <c:v>0.93816242800000005</c:v>
                </c:pt>
                <c:pt idx="1695">
                  <c:v>0.93330835400000001</c:v>
                </c:pt>
                <c:pt idx="1696">
                  <c:v>0.931409194</c:v>
                </c:pt>
                <c:pt idx="1697">
                  <c:v>0.92415941199999996</c:v>
                </c:pt>
                <c:pt idx="1698">
                  <c:v>0.92664175199999999</c:v>
                </c:pt>
                <c:pt idx="1699">
                  <c:v>0.93322270600000001</c:v>
                </c:pt>
                <c:pt idx="1700">
                  <c:v>0.94676259299999999</c:v>
                </c:pt>
                <c:pt idx="1701">
                  <c:v>0.92231338399999996</c:v>
                </c:pt>
                <c:pt idx="1702">
                  <c:v>0.94137421099999996</c:v>
                </c:pt>
                <c:pt idx="1703">
                  <c:v>0.93526813900000005</c:v>
                </c:pt>
                <c:pt idx="1704">
                  <c:v>0.91963224399999999</c:v>
                </c:pt>
                <c:pt idx="1705">
                  <c:v>0.92400321299999999</c:v>
                </c:pt>
                <c:pt idx="1706">
                  <c:v>0.939580199</c:v>
                </c:pt>
                <c:pt idx="1707">
                  <c:v>0.93959583800000002</c:v>
                </c:pt>
                <c:pt idx="1708">
                  <c:v>0.91638831700000001</c:v>
                </c:pt>
                <c:pt idx="1709">
                  <c:v>0.92665447400000001</c:v>
                </c:pt>
                <c:pt idx="1710">
                  <c:v>0.92338028699999997</c:v>
                </c:pt>
                <c:pt idx="1711">
                  <c:v>0.93423691600000003</c:v>
                </c:pt>
                <c:pt idx="1712">
                  <c:v>0.92049642200000004</c:v>
                </c:pt>
                <c:pt idx="1713">
                  <c:v>0.92765542300000003</c:v>
                </c:pt>
                <c:pt idx="1714">
                  <c:v>0.92729650600000002</c:v>
                </c:pt>
                <c:pt idx="1715">
                  <c:v>0.75437042799999998</c:v>
                </c:pt>
                <c:pt idx="1716">
                  <c:v>0.81927781600000005</c:v>
                </c:pt>
                <c:pt idx="1717">
                  <c:v>0.86022448299999998</c:v>
                </c:pt>
                <c:pt idx="1718">
                  <c:v>0.87106321099999995</c:v>
                </c:pt>
                <c:pt idx="1719">
                  <c:v>0.88709823200000004</c:v>
                </c:pt>
                <c:pt idx="1720">
                  <c:v>0.899764114</c:v>
                </c:pt>
                <c:pt idx="1721">
                  <c:v>0.89718307500000005</c:v>
                </c:pt>
                <c:pt idx="1722">
                  <c:v>0.91347714000000002</c:v>
                </c:pt>
                <c:pt idx="1723">
                  <c:v>0.89000344399999998</c:v>
                </c:pt>
                <c:pt idx="1724">
                  <c:v>0.92249678700000004</c:v>
                </c:pt>
                <c:pt idx="1725">
                  <c:v>0.92762338700000002</c:v>
                </c:pt>
                <c:pt idx="1726">
                  <c:v>0.89933675599999996</c:v>
                </c:pt>
                <c:pt idx="1727">
                  <c:v>0.92921076800000002</c:v>
                </c:pt>
                <c:pt idx="1728">
                  <c:v>0.90091898999999998</c:v>
                </c:pt>
                <c:pt idx="1729">
                  <c:v>0.92701645899999996</c:v>
                </c:pt>
                <c:pt idx="1730">
                  <c:v>0.93099286800000003</c:v>
                </c:pt>
                <c:pt idx="1731">
                  <c:v>0.93024036300000001</c:v>
                </c:pt>
                <c:pt idx="1732">
                  <c:v>0.93346188100000005</c:v>
                </c:pt>
                <c:pt idx="1733">
                  <c:v>0.91755945299999997</c:v>
                </c:pt>
                <c:pt idx="1734">
                  <c:v>0.92540142400000003</c:v>
                </c:pt>
                <c:pt idx="1735">
                  <c:v>0.93357554700000001</c:v>
                </c:pt>
                <c:pt idx="1736">
                  <c:v>0.90422881899999996</c:v>
                </c:pt>
                <c:pt idx="1737">
                  <c:v>0.913439793</c:v>
                </c:pt>
                <c:pt idx="1738">
                  <c:v>0.91250657499999999</c:v>
                </c:pt>
                <c:pt idx="1739">
                  <c:v>0.92325149500000003</c:v>
                </c:pt>
                <c:pt idx="1740">
                  <c:v>0.92467678499999995</c:v>
                </c:pt>
                <c:pt idx="1741">
                  <c:v>0.92585443199999995</c:v>
                </c:pt>
                <c:pt idx="1742">
                  <c:v>0.92156256700000005</c:v>
                </c:pt>
                <c:pt idx="1743">
                  <c:v>0.94173041000000002</c:v>
                </c:pt>
                <c:pt idx="1744">
                  <c:v>0.94287009200000005</c:v>
                </c:pt>
                <c:pt idx="1745">
                  <c:v>0.93144070400000001</c:v>
                </c:pt>
                <c:pt idx="1746">
                  <c:v>0.92194300399999995</c:v>
                </c:pt>
                <c:pt idx="1747">
                  <c:v>0.91798864300000005</c:v>
                </c:pt>
                <c:pt idx="1748">
                  <c:v>0.91651825799999997</c:v>
                </c:pt>
                <c:pt idx="1749">
                  <c:v>0.94142901499999998</c:v>
                </c:pt>
                <c:pt idx="1750">
                  <c:v>0.92175955600000004</c:v>
                </c:pt>
                <c:pt idx="1751">
                  <c:v>0.91752648699999995</c:v>
                </c:pt>
                <c:pt idx="1752">
                  <c:v>0.92224383399999998</c:v>
                </c:pt>
                <c:pt idx="1753">
                  <c:v>0.94223006200000003</c:v>
                </c:pt>
                <c:pt idx="1754">
                  <c:v>0.92414595099999997</c:v>
                </c:pt>
                <c:pt idx="1755">
                  <c:v>0.92771236999999995</c:v>
                </c:pt>
                <c:pt idx="1756">
                  <c:v>0.93305525</c:v>
                </c:pt>
                <c:pt idx="1757">
                  <c:v>0.91191861600000002</c:v>
                </c:pt>
                <c:pt idx="1758">
                  <c:v>0.94135875199999997</c:v>
                </c:pt>
                <c:pt idx="1759">
                  <c:v>0.93942939800000003</c:v>
                </c:pt>
                <c:pt idx="1760">
                  <c:v>0.93099262299999996</c:v>
                </c:pt>
                <c:pt idx="1761">
                  <c:v>0.94078554199999997</c:v>
                </c:pt>
                <c:pt idx="1762">
                  <c:v>0.93774259699999996</c:v>
                </c:pt>
                <c:pt idx="1763">
                  <c:v>0.91820083200000002</c:v>
                </c:pt>
                <c:pt idx="1764">
                  <c:v>0.75347886200000003</c:v>
                </c:pt>
                <c:pt idx="1765">
                  <c:v>0.82736359100000001</c:v>
                </c:pt>
                <c:pt idx="1766">
                  <c:v>0.85225303699999999</c:v>
                </c:pt>
                <c:pt idx="1767">
                  <c:v>0.86309055499999998</c:v>
                </c:pt>
                <c:pt idx="1768">
                  <c:v>0.88141884400000003</c:v>
                </c:pt>
                <c:pt idx="1769">
                  <c:v>0.90485275799999998</c:v>
                </c:pt>
                <c:pt idx="1770">
                  <c:v>0.912325355</c:v>
                </c:pt>
                <c:pt idx="1771">
                  <c:v>0.91626599099999995</c:v>
                </c:pt>
                <c:pt idx="1772">
                  <c:v>0.91316784299999998</c:v>
                </c:pt>
                <c:pt idx="1773">
                  <c:v>0.91953676500000003</c:v>
                </c:pt>
                <c:pt idx="1774">
                  <c:v>0.92126355000000004</c:v>
                </c:pt>
                <c:pt idx="1775">
                  <c:v>0.91095202200000003</c:v>
                </c:pt>
                <c:pt idx="1776">
                  <c:v>0.92072413500000005</c:v>
                </c:pt>
                <c:pt idx="1777">
                  <c:v>0.93314109099999998</c:v>
                </c:pt>
                <c:pt idx="1778">
                  <c:v>0.91845676300000001</c:v>
                </c:pt>
                <c:pt idx="1779">
                  <c:v>0.91264102499999999</c:v>
                </c:pt>
                <c:pt idx="1780">
                  <c:v>0.92292385300000002</c:v>
                </c:pt>
                <c:pt idx="1781">
                  <c:v>0.924898938</c:v>
                </c:pt>
                <c:pt idx="1782">
                  <c:v>0.93097078300000002</c:v>
                </c:pt>
                <c:pt idx="1783">
                  <c:v>0.92510568900000001</c:v>
                </c:pt>
                <c:pt idx="1784">
                  <c:v>0.93056925999999995</c:v>
                </c:pt>
                <c:pt idx="1785">
                  <c:v>0.92485026599999998</c:v>
                </c:pt>
                <c:pt idx="1786">
                  <c:v>0.91333031899999995</c:v>
                </c:pt>
                <c:pt idx="1787">
                  <c:v>0.91234625499999999</c:v>
                </c:pt>
                <c:pt idx="1788">
                  <c:v>0.93951620899999999</c:v>
                </c:pt>
                <c:pt idx="1789">
                  <c:v>0.91833845199999997</c:v>
                </c:pt>
                <c:pt idx="1790">
                  <c:v>0.93536008299999995</c:v>
                </c:pt>
                <c:pt idx="1791">
                  <c:v>0.94464508300000005</c:v>
                </c:pt>
                <c:pt idx="1792">
                  <c:v>0.93743408900000003</c:v>
                </c:pt>
                <c:pt idx="1793">
                  <c:v>0.93361086999999998</c:v>
                </c:pt>
                <c:pt idx="1794">
                  <c:v>0.92021024600000001</c:v>
                </c:pt>
                <c:pt idx="1795">
                  <c:v>0.94351462100000005</c:v>
                </c:pt>
                <c:pt idx="1796">
                  <c:v>0.91968472800000001</c:v>
                </c:pt>
                <c:pt idx="1797">
                  <c:v>0.92035049800000002</c:v>
                </c:pt>
                <c:pt idx="1798">
                  <c:v>0.91725316499999998</c:v>
                </c:pt>
                <c:pt idx="1799">
                  <c:v>0.91549817700000002</c:v>
                </c:pt>
                <c:pt idx="1800">
                  <c:v>0.92858862799999997</c:v>
                </c:pt>
                <c:pt idx="1801">
                  <c:v>0.93970261099999997</c:v>
                </c:pt>
                <c:pt idx="1802">
                  <c:v>0.93152830799999997</c:v>
                </c:pt>
                <c:pt idx="1803">
                  <c:v>0.92661784899999999</c:v>
                </c:pt>
                <c:pt idx="1804">
                  <c:v>0.93308152700000002</c:v>
                </c:pt>
                <c:pt idx="1805">
                  <c:v>0.90741521400000003</c:v>
                </c:pt>
                <c:pt idx="1806">
                  <c:v>0.93633418300000004</c:v>
                </c:pt>
                <c:pt idx="1807">
                  <c:v>0.92049384700000003</c:v>
                </c:pt>
                <c:pt idx="1808">
                  <c:v>0.93810278499999999</c:v>
                </c:pt>
                <c:pt idx="1809">
                  <c:v>0.93531293999999998</c:v>
                </c:pt>
                <c:pt idx="1810">
                  <c:v>0.94029527099999999</c:v>
                </c:pt>
                <c:pt idx="1811">
                  <c:v>0.93878001700000002</c:v>
                </c:pt>
                <c:pt idx="1812">
                  <c:v>0.93186158500000005</c:v>
                </c:pt>
                <c:pt idx="1813">
                  <c:v>0.75793056199999997</c:v>
                </c:pt>
                <c:pt idx="1814">
                  <c:v>0.83662040100000001</c:v>
                </c:pt>
                <c:pt idx="1815">
                  <c:v>0.83548976500000005</c:v>
                </c:pt>
                <c:pt idx="1816">
                  <c:v>0.87520821000000004</c:v>
                </c:pt>
                <c:pt idx="1817">
                  <c:v>0.88611342100000001</c:v>
                </c:pt>
                <c:pt idx="1818">
                  <c:v>0.88328933399999998</c:v>
                </c:pt>
                <c:pt idx="1819">
                  <c:v>0.90291601200000005</c:v>
                </c:pt>
                <c:pt idx="1820">
                  <c:v>0.92067634099999995</c:v>
                </c:pt>
                <c:pt idx="1821">
                  <c:v>0.89876947799999996</c:v>
                </c:pt>
                <c:pt idx="1822">
                  <c:v>0.89432016599999997</c:v>
                </c:pt>
                <c:pt idx="1823">
                  <c:v>0.92337574499999997</c:v>
                </c:pt>
                <c:pt idx="1824">
                  <c:v>0.92645484099999997</c:v>
                </c:pt>
                <c:pt idx="1825">
                  <c:v>0.92501981200000005</c:v>
                </c:pt>
                <c:pt idx="1826">
                  <c:v>0.931497095</c:v>
                </c:pt>
                <c:pt idx="1827">
                  <c:v>0.91553214699999996</c:v>
                </c:pt>
                <c:pt idx="1828">
                  <c:v>0.93525784599999995</c:v>
                </c:pt>
                <c:pt idx="1829">
                  <c:v>0.92495514000000001</c:v>
                </c:pt>
                <c:pt idx="1830">
                  <c:v>0.91620199499999999</c:v>
                </c:pt>
                <c:pt idx="1831">
                  <c:v>0.91979206199999997</c:v>
                </c:pt>
                <c:pt idx="1832">
                  <c:v>0.92918148599999995</c:v>
                </c:pt>
                <c:pt idx="1833">
                  <c:v>0.93302895299999999</c:v>
                </c:pt>
                <c:pt idx="1834">
                  <c:v>0.942546683</c:v>
                </c:pt>
                <c:pt idx="1835">
                  <c:v>0.90808726100000003</c:v>
                </c:pt>
                <c:pt idx="1836">
                  <c:v>0.93069739100000004</c:v>
                </c:pt>
                <c:pt idx="1837">
                  <c:v>0.94009757100000002</c:v>
                </c:pt>
                <c:pt idx="1838">
                  <c:v>0.93244164200000001</c:v>
                </c:pt>
                <c:pt idx="1839">
                  <c:v>0.93737671199999995</c:v>
                </c:pt>
                <c:pt idx="1840">
                  <c:v>0.93411911999999997</c:v>
                </c:pt>
                <c:pt idx="1841">
                  <c:v>0.93476514700000002</c:v>
                </c:pt>
                <c:pt idx="1842">
                  <c:v>0.93509668999999995</c:v>
                </c:pt>
                <c:pt idx="1843">
                  <c:v>0.93361329500000001</c:v>
                </c:pt>
                <c:pt idx="1844">
                  <c:v>0.93756783099999996</c:v>
                </c:pt>
                <c:pt idx="1845">
                  <c:v>0.936858211</c:v>
                </c:pt>
                <c:pt idx="1846">
                  <c:v>0.93663938099999999</c:v>
                </c:pt>
                <c:pt idx="1847">
                  <c:v>0.94039278900000001</c:v>
                </c:pt>
                <c:pt idx="1848">
                  <c:v>0.93851069600000003</c:v>
                </c:pt>
                <c:pt idx="1849">
                  <c:v>0.92246108500000001</c:v>
                </c:pt>
                <c:pt idx="1850">
                  <c:v>0.93937122699999998</c:v>
                </c:pt>
                <c:pt idx="1851">
                  <c:v>0.94084562299999996</c:v>
                </c:pt>
                <c:pt idx="1852">
                  <c:v>0.92656044999999998</c:v>
                </c:pt>
                <c:pt idx="1853">
                  <c:v>0.93836109199999995</c:v>
                </c:pt>
                <c:pt idx="1854">
                  <c:v>0.93237859599999995</c:v>
                </c:pt>
                <c:pt idx="1855">
                  <c:v>0.90904642300000005</c:v>
                </c:pt>
                <c:pt idx="1856">
                  <c:v>0.937529528</c:v>
                </c:pt>
                <c:pt idx="1857">
                  <c:v>0.93300814499999996</c:v>
                </c:pt>
                <c:pt idx="1858">
                  <c:v>0.94174664600000002</c:v>
                </c:pt>
                <c:pt idx="1859">
                  <c:v>0.94550630199999997</c:v>
                </c:pt>
                <c:pt idx="1860">
                  <c:v>0.93293087100000005</c:v>
                </c:pt>
                <c:pt idx="1861">
                  <c:v>0.93738012299999995</c:v>
                </c:pt>
                <c:pt idx="1862">
                  <c:v>0.77810976799999998</c:v>
                </c:pt>
                <c:pt idx="1863">
                  <c:v>0.81309962400000002</c:v>
                </c:pt>
                <c:pt idx="1864">
                  <c:v>0.84954962499999997</c:v>
                </c:pt>
                <c:pt idx="1865">
                  <c:v>0.834543798</c:v>
                </c:pt>
                <c:pt idx="1866">
                  <c:v>0.87238806599999996</c:v>
                </c:pt>
                <c:pt idx="1867">
                  <c:v>0.89838865599999995</c:v>
                </c:pt>
                <c:pt idx="1868">
                  <c:v>0.88624249200000005</c:v>
                </c:pt>
                <c:pt idx="1869">
                  <c:v>0.91251389699999996</c:v>
                </c:pt>
                <c:pt idx="1870">
                  <c:v>0.90872767600000004</c:v>
                </c:pt>
                <c:pt idx="1871">
                  <c:v>0.898616321</c:v>
                </c:pt>
                <c:pt idx="1872">
                  <c:v>0.919575645</c:v>
                </c:pt>
                <c:pt idx="1873">
                  <c:v>0.93256797300000005</c:v>
                </c:pt>
                <c:pt idx="1874">
                  <c:v>0.92156673</c:v>
                </c:pt>
                <c:pt idx="1875">
                  <c:v>0.92940401800000005</c:v>
                </c:pt>
                <c:pt idx="1876">
                  <c:v>0.91908389099999999</c:v>
                </c:pt>
                <c:pt idx="1877">
                  <c:v>0.92361763799999996</c:v>
                </c:pt>
                <c:pt idx="1878">
                  <c:v>0.92088416299999998</c:v>
                </c:pt>
                <c:pt idx="1879">
                  <c:v>0.93979789700000005</c:v>
                </c:pt>
                <c:pt idx="1880">
                  <c:v>0.92290168100000003</c:v>
                </c:pt>
                <c:pt idx="1881">
                  <c:v>0.93404831300000002</c:v>
                </c:pt>
                <c:pt idx="1882">
                  <c:v>0.93766327100000002</c:v>
                </c:pt>
                <c:pt idx="1883">
                  <c:v>0.93480539200000001</c:v>
                </c:pt>
                <c:pt idx="1884">
                  <c:v>0.92799103800000005</c:v>
                </c:pt>
                <c:pt idx="1885">
                  <c:v>0.93194366299999998</c:v>
                </c:pt>
                <c:pt idx="1886">
                  <c:v>0.91905446300000004</c:v>
                </c:pt>
                <c:pt idx="1887">
                  <c:v>0.93588013999999997</c:v>
                </c:pt>
                <c:pt idx="1888">
                  <c:v>0.91570105000000002</c:v>
                </c:pt>
                <c:pt idx="1889">
                  <c:v>0.93781472600000004</c:v>
                </c:pt>
                <c:pt idx="1890">
                  <c:v>0.94001698499999997</c:v>
                </c:pt>
                <c:pt idx="1891">
                  <c:v>0.91950055399999997</c:v>
                </c:pt>
                <c:pt idx="1892">
                  <c:v>0.91769019200000002</c:v>
                </c:pt>
                <c:pt idx="1893">
                  <c:v>0.93839119100000001</c:v>
                </c:pt>
                <c:pt idx="1894">
                  <c:v>0.92180944600000003</c:v>
                </c:pt>
                <c:pt idx="1895">
                  <c:v>0.93316875099999996</c:v>
                </c:pt>
                <c:pt idx="1896">
                  <c:v>0.92254590599999997</c:v>
                </c:pt>
                <c:pt idx="1897">
                  <c:v>0.92563532599999998</c:v>
                </c:pt>
                <c:pt idx="1898">
                  <c:v>0.92048765799999999</c:v>
                </c:pt>
                <c:pt idx="1899">
                  <c:v>0.93883707500000002</c:v>
                </c:pt>
                <c:pt idx="1900">
                  <c:v>0.928291749</c:v>
                </c:pt>
                <c:pt idx="1901">
                  <c:v>0.93557458900000001</c:v>
                </c:pt>
                <c:pt idx="1902">
                  <c:v>0.92581136100000005</c:v>
                </c:pt>
                <c:pt idx="1903">
                  <c:v>0.93750969100000003</c:v>
                </c:pt>
                <c:pt idx="1904">
                  <c:v>0.94632463</c:v>
                </c:pt>
                <c:pt idx="1905">
                  <c:v>0.94173466699999997</c:v>
                </c:pt>
                <c:pt idx="1906">
                  <c:v>0.93659778400000004</c:v>
                </c:pt>
                <c:pt idx="1907">
                  <c:v>0.92769394100000002</c:v>
                </c:pt>
                <c:pt idx="1908">
                  <c:v>0.94126936400000005</c:v>
                </c:pt>
                <c:pt idx="1909">
                  <c:v>0.93818728900000004</c:v>
                </c:pt>
                <c:pt idx="1910">
                  <c:v>0.93355644900000001</c:v>
                </c:pt>
                <c:pt idx="1911">
                  <c:v>0.76905177899999999</c:v>
                </c:pt>
                <c:pt idx="1912">
                  <c:v>0.81897039400000005</c:v>
                </c:pt>
                <c:pt idx="1913">
                  <c:v>0.83929443800000003</c:v>
                </c:pt>
                <c:pt idx="1914">
                  <c:v>0.88101115200000002</c:v>
                </c:pt>
                <c:pt idx="1915">
                  <c:v>0.89094149199999995</c:v>
                </c:pt>
                <c:pt idx="1916">
                  <c:v>0.87958836699999998</c:v>
                </c:pt>
                <c:pt idx="1917">
                  <c:v>0.89122713399999998</c:v>
                </c:pt>
                <c:pt idx="1918">
                  <c:v>0.90397466500000001</c:v>
                </c:pt>
                <c:pt idx="1919">
                  <c:v>0.91920457099999997</c:v>
                </c:pt>
                <c:pt idx="1920">
                  <c:v>0.91312786499999998</c:v>
                </c:pt>
                <c:pt idx="1921">
                  <c:v>0.92140037600000002</c:v>
                </c:pt>
                <c:pt idx="1922">
                  <c:v>0.90536132800000002</c:v>
                </c:pt>
                <c:pt idx="1923">
                  <c:v>0.90340736200000005</c:v>
                </c:pt>
                <c:pt idx="1924">
                  <c:v>0.91305240499999996</c:v>
                </c:pt>
                <c:pt idx="1925">
                  <c:v>0.920258507</c:v>
                </c:pt>
                <c:pt idx="1926">
                  <c:v>0.93782057399999996</c:v>
                </c:pt>
                <c:pt idx="1927">
                  <c:v>0.92862777600000002</c:v>
                </c:pt>
                <c:pt idx="1928">
                  <c:v>0.92874462800000002</c:v>
                </c:pt>
                <c:pt idx="1929">
                  <c:v>0.92859745800000004</c:v>
                </c:pt>
                <c:pt idx="1930">
                  <c:v>0.92323245899999995</c:v>
                </c:pt>
                <c:pt idx="1931">
                  <c:v>0.91417090499999998</c:v>
                </c:pt>
                <c:pt idx="1932">
                  <c:v>0.91516551700000004</c:v>
                </c:pt>
                <c:pt idx="1933">
                  <c:v>0.91880514999999996</c:v>
                </c:pt>
                <c:pt idx="1934">
                  <c:v>0.93472</c:v>
                </c:pt>
                <c:pt idx="1935">
                  <c:v>0.933207008</c:v>
                </c:pt>
                <c:pt idx="1936">
                  <c:v>0.92741428599999998</c:v>
                </c:pt>
                <c:pt idx="1937">
                  <c:v>0.92620223800000001</c:v>
                </c:pt>
                <c:pt idx="1938">
                  <c:v>0.927606237</c:v>
                </c:pt>
                <c:pt idx="1939">
                  <c:v>0.91077529899999998</c:v>
                </c:pt>
                <c:pt idx="1940">
                  <c:v>0.917665022</c:v>
                </c:pt>
                <c:pt idx="1941">
                  <c:v>0.930711662</c:v>
                </c:pt>
                <c:pt idx="1942">
                  <c:v>0.939469365</c:v>
                </c:pt>
                <c:pt idx="1943">
                  <c:v>0.91753588699999999</c:v>
                </c:pt>
                <c:pt idx="1944">
                  <c:v>0.92583301200000001</c:v>
                </c:pt>
                <c:pt idx="1945">
                  <c:v>0.93389408799999996</c:v>
                </c:pt>
                <c:pt idx="1946">
                  <c:v>0.93958702599999999</c:v>
                </c:pt>
                <c:pt idx="1947">
                  <c:v>0.93243420499999996</c:v>
                </c:pt>
                <c:pt idx="1948">
                  <c:v>0.94593783600000003</c:v>
                </c:pt>
                <c:pt idx="1949">
                  <c:v>0.93360681999999995</c:v>
                </c:pt>
                <c:pt idx="1950">
                  <c:v>0.93586262099999995</c:v>
                </c:pt>
                <c:pt idx="1951">
                  <c:v>0.94406365000000003</c:v>
                </c:pt>
                <c:pt idx="1952">
                  <c:v>0.93221364500000004</c:v>
                </c:pt>
                <c:pt idx="1953">
                  <c:v>0.94471379499999997</c:v>
                </c:pt>
                <c:pt idx="1954">
                  <c:v>0.92292555799999998</c:v>
                </c:pt>
                <c:pt idx="1955">
                  <c:v>0.94509457100000005</c:v>
                </c:pt>
                <c:pt idx="1956">
                  <c:v>0.93685315000000002</c:v>
                </c:pt>
                <c:pt idx="1957">
                  <c:v>0.93925221299999995</c:v>
                </c:pt>
                <c:pt idx="1958">
                  <c:v>0.93540635999999999</c:v>
                </c:pt>
                <c:pt idx="1959">
                  <c:v>0.93572282299999998</c:v>
                </c:pt>
                <c:pt idx="1960">
                  <c:v>0.74696507300000003</c:v>
                </c:pt>
                <c:pt idx="1961">
                  <c:v>0.81847404700000004</c:v>
                </c:pt>
                <c:pt idx="1962">
                  <c:v>0.86065777600000004</c:v>
                </c:pt>
                <c:pt idx="1963">
                  <c:v>0.86013936800000002</c:v>
                </c:pt>
                <c:pt idx="1964">
                  <c:v>0.88231108700000005</c:v>
                </c:pt>
                <c:pt idx="1965">
                  <c:v>0.89923377299999996</c:v>
                </c:pt>
                <c:pt idx="1966">
                  <c:v>0.90882965999999998</c:v>
                </c:pt>
                <c:pt idx="1967">
                  <c:v>0.92240298200000004</c:v>
                </c:pt>
                <c:pt idx="1968">
                  <c:v>0.90392113399999996</c:v>
                </c:pt>
                <c:pt idx="1969">
                  <c:v>0.92396781900000002</c:v>
                </c:pt>
                <c:pt idx="1970">
                  <c:v>0.89802170400000003</c:v>
                </c:pt>
                <c:pt idx="1971">
                  <c:v>0.92606484600000005</c:v>
                </c:pt>
                <c:pt idx="1972">
                  <c:v>0.90429078100000004</c:v>
                </c:pt>
                <c:pt idx="1973">
                  <c:v>0.92963396200000004</c:v>
                </c:pt>
                <c:pt idx="1974">
                  <c:v>0.91710066899999998</c:v>
                </c:pt>
                <c:pt idx="1975">
                  <c:v>0.93390219299999999</c:v>
                </c:pt>
                <c:pt idx="1976">
                  <c:v>0.92194083400000004</c:v>
                </c:pt>
                <c:pt idx="1977">
                  <c:v>0.94121230499999997</c:v>
                </c:pt>
                <c:pt idx="1978">
                  <c:v>0.933108826</c:v>
                </c:pt>
                <c:pt idx="1979">
                  <c:v>0.92673883499999998</c:v>
                </c:pt>
                <c:pt idx="1980">
                  <c:v>0.91802285400000005</c:v>
                </c:pt>
                <c:pt idx="1981">
                  <c:v>0.931306301</c:v>
                </c:pt>
                <c:pt idx="1982">
                  <c:v>0.90613446200000003</c:v>
                </c:pt>
                <c:pt idx="1983">
                  <c:v>0.92937078500000003</c:v>
                </c:pt>
                <c:pt idx="1984">
                  <c:v>0.94014492599999999</c:v>
                </c:pt>
                <c:pt idx="1985">
                  <c:v>0.924885391</c:v>
                </c:pt>
                <c:pt idx="1986">
                  <c:v>0.91998208800000003</c:v>
                </c:pt>
                <c:pt idx="1987">
                  <c:v>0.93725954199999995</c:v>
                </c:pt>
                <c:pt idx="1988">
                  <c:v>0.93504584400000001</c:v>
                </c:pt>
                <c:pt idx="1989">
                  <c:v>0.93347243000000002</c:v>
                </c:pt>
                <c:pt idx="1990">
                  <c:v>0.93107180099999998</c:v>
                </c:pt>
                <c:pt idx="1991">
                  <c:v>0.93490165300000005</c:v>
                </c:pt>
                <c:pt idx="1992">
                  <c:v>0.94071351000000003</c:v>
                </c:pt>
                <c:pt idx="1993">
                  <c:v>0.93295450999999996</c:v>
                </c:pt>
                <c:pt idx="1994">
                  <c:v>0.91685426299999995</c:v>
                </c:pt>
                <c:pt idx="1995">
                  <c:v>0.92994768900000002</c:v>
                </c:pt>
                <c:pt idx="1996">
                  <c:v>0.92532260200000005</c:v>
                </c:pt>
                <c:pt idx="1997">
                  <c:v>0.93737114099999996</c:v>
                </c:pt>
                <c:pt idx="1998">
                  <c:v>0.92393196399999999</c:v>
                </c:pt>
                <c:pt idx="1999">
                  <c:v>0.92982814599999997</c:v>
                </c:pt>
                <c:pt idx="2000">
                  <c:v>0.93973398399999997</c:v>
                </c:pt>
                <c:pt idx="2001">
                  <c:v>0.93195427600000003</c:v>
                </c:pt>
                <c:pt idx="2002">
                  <c:v>0.93280745799999998</c:v>
                </c:pt>
                <c:pt idx="2003">
                  <c:v>0.94286568999999998</c:v>
                </c:pt>
                <c:pt idx="2004">
                  <c:v>0.93417999200000001</c:v>
                </c:pt>
                <c:pt idx="2005">
                  <c:v>0.93665978599999999</c:v>
                </c:pt>
                <c:pt idx="2006">
                  <c:v>0.93336131</c:v>
                </c:pt>
                <c:pt idx="2007">
                  <c:v>0.94240128300000003</c:v>
                </c:pt>
                <c:pt idx="2008">
                  <c:v>0.938360427</c:v>
                </c:pt>
                <c:pt idx="2009">
                  <c:v>0.76172136700000004</c:v>
                </c:pt>
                <c:pt idx="2010">
                  <c:v>0.81986308500000005</c:v>
                </c:pt>
                <c:pt idx="2011">
                  <c:v>0.85589127700000001</c:v>
                </c:pt>
                <c:pt idx="2012">
                  <c:v>0.87022602199999999</c:v>
                </c:pt>
                <c:pt idx="2013">
                  <c:v>0.88622689700000001</c:v>
                </c:pt>
                <c:pt idx="2014">
                  <c:v>0.87460625800000003</c:v>
                </c:pt>
                <c:pt idx="2015">
                  <c:v>0.90821579100000005</c:v>
                </c:pt>
                <c:pt idx="2016">
                  <c:v>0.89167492199999998</c:v>
                </c:pt>
                <c:pt idx="2017">
                  <c:v>0.90341451299999997</c:v>
                </c:pt>
                <c:pt idx="2018">
                  <c:v>0.91131169400000001</c:v>
                </c:pt>
                <c:pt idx="2019">
                  <c:v>0.90305811800000002</c:v>
                </c:pt>
                <c:pt idx="2020">
                  <c:v>0.91888197800000004</c:v>
                </c:pt>
                <c:pt idx="2021">
                  <c:v>0.93102790199999996</c:v>
                </c:pt>
                <c:pt idx="2022">
                  <c:v>0.92705422699999995</c:v>
                </c:pt>
                <c:pt idx="2023">
                  <c:v>0.91117589499999996</c:v>
                </c:pt>
                <c:pt idx="2024">
                  <c:v>0.91270971999999995</c:v>
                </c:pt>
                <c:pt idx="2025">
                  <c:v>0.93576682300000003</c:v>
                </c:pt>
                <c:pt idx="2026">
                  <c:v>0.919979879</c:v>
                </c:pt>
                <c:pt idx="2027">
                  <c:v>0.91435920699999995</c:v>
                </c:pt>
                <c:pt idx="2028">
                  <c:v>0.91249161199999995</c:v>
                </c:pt>
                <c:pt idx="2029">
                  <c:v>0.925290842</c:v>
                </c:pt>
                <c:pt idx="2030">
                  <c:v>0.93502234100000003</c:v>
                </c:pt>
                <c:pt idx="2031">
                  <c:v>0.92548481900000001</c:v>
                </c:pt>
                <c:pt idx="2032">
                  <c:v>0.91515713200000004</c:v>
                </c:pt>
                <c:pt idx="2033">
                  <c:v>0.93542467200000001</c:v>
                </c:pt>
                <c:pt idx="2034">
                  <c:v>0.93664251099999996</c:v>
                </c:pt>
                <c:pt idx="2035">
                  <c:v>0.92341188900000004</c:v>
                </c:pt>
                <c:pt idx="2036">
                  <c:v>0.93769601199999997</c:v>
                </c:pt>
                <c:pt idx="2037">
                  <c:v>0.93510927499999996</c:v>
                </c:pt>
                <c:pt idx="2038">
                  <c:v>0.93720191100000005</c:v>
                </c:pt>
                <c:pt idx="2039">
                  <c:v>0.93280189300000005</c:v>
                </c:pt>
                <c:pt idx="2040">
                  <c:v>0.93295408400000002</c:v>
                </c:pt>
                <c:pt idx="2041">
                  <c:v>0.93656790899999998</c:v>
                </c:pt>
                <c:pt idx="2042">
                  <c:v>0.91559884400000002</c:v>
                </c:pt>
                <c:pt idx="2043">
                  <c:v>0.92639996300000005</c:v>
                </c:pt>
                <c:pt idx="2044">
                  <c:v>0.91245013799999997</c:v>
                </c:pt>
                <c:pt idx="2045">
                  <c:v>0.93210996400000001</c:v>
                </c:pt>
                <c:pt idx="2046">
                  <c:v>0.93618338899999998</c:v>
                </c:pt>
                <c:pt idx="2047">
                  <c:v>0.93080451600000003</c:v>
                </c:pt>
                <c:pt idx="2048">
                  <c:v>0.93233961399999998</c:v>
                </c:pt>
                <c:pt idx="2049">
                  <c:v>0.94083199799999995</c:v>
                </c:pt>
                <c:pt idx="2050">
                  <c:v>0.93203535400000004</c:v>
                </c:pt>
                <c:pt idx="2051">
                  <c:v>0.91372825199999996</c:v>
                </c:pt>
                <c:pt idx="2052">
                  <c:v>0.93655060300000004</c:v>
                </c:pt>
                <c:pt idx="2053">
                  <c:v>0.92853766100000001</c:v>
                </c:pt>
                <c:pt idx="2054">
                  <c:v>0.93098769199999998</c:v>
                </c:pt>
                <c:pt idx="2055">
                  <c:v>0.94080079400000005</c:v>
                </c:pt>
                <c:pt idx="2056">
                  <c:v>0.94075592399999997</c:v>
                </c:pt>
                <c:pt idx="2057">
                  <c:v>0.94265106499999995</c:v>
                </c:pt>
                <c:pt idx="2058">
                  <c:v>0.77010611900000003</c:v>
                </c:pt>
                <c:pt idx="2059">
                  <c:v>0.81871500200000003</c:v>
                </c:pt>
                <c:pt idx="2060">
                  <c:v>0.85372040000000005</c:v>
                </c:pt>
                <c:pt idx="2061">
                  <c:v>0.89138763200000004</c:v>
                </c:pt>
                <c:pt idx="2062">
                  <c:v>0.87219918100000005</c:v>
                </c:pt>
                <c:pt idx="2063">
                  <c:v>0.90355639899999995</c:v>
                </c:pt>
                <c:pt idx="2064">
                  <c:v>0.89044258399999998</c:v>
                </c:pt>
                <c:pt idx="2065">
                  <c:v>0.91494173499999998</c:v>
                </c:pt>
                <c:pt idx="2066">
                  <c:v>0.88644408600000002</c:v>
                </c:pt>
                <c:pt idx="2067">
                  <c:v>0.89760304700000004</c:v>
                </c:pt>
                <c:pt idx="2068">
                  <c:v>0.90440095700000001</c:v>
                </c:pt>
                <c:pt idx="2069">
                  <c:v>0.92125669499999996</c:v>
                </c:pt>
                <c:pt idx="2070">
                  <c:v>0.90046431500000002</c:v>
                </c:pt>
                <c:pt idx="2071">
                  <c:v>0.92734710099999995</c:v>
                </c:pt>
                <c:pt idx="2072">
                  <c:v>0.92787503500000001</c:v>
                </c:pt>
                <c:pt idx="2073">
                  <c:v>0.90596269100000004</c:v>
                </c:pt>
                <c:pt idx="2074">
                  <c:v>0.93304912200000001</c:v>
                </c:pt>
                <c:pt idx="2075">
                  <c:v>0.90970141999999998</c:v>
                </c:pt>
                <c:pt idx="2076">
                  <c:v>0.93534721899999995</c:v>
                </c:pt>
                <c:pt idx="2077">
                  <c:v>0.937017883</c:v>
                </c:pt>
                <c:pt idx="2078">
                  <c:v>0.91602779000000001</c:v>
                </c:pt>
                <c:pt idx="2079">
                  <c:v>0.91519478300000001</c:v>
                </c:pt>
                <c:pt idx="2080">
                  <c:v>0.92203080699999995</c:v>
                </c:pt>
                <c:pt idx="2081">
                  <c:v>0.91378182600000002</c:v>
                </c:pt>
                <c:pt idx="2082">
                  <c:v>0.92920757700000001</c:v>
                </c:pt>
                <c:pt idx="2083">
                  <c:v>0.93981191500000005</c:v>
                </c:pt>
                <c:pt idx="2084">
                  <c:v>0.922086026</c:v>
                </c:pt>
                <c:pt idx="2085">
                  <c:v>0.91379909800000003</c:v>
                </c:pt>
                <c:pt idx="2086">
                  <c:v>0.94001977199999998</c:v>
                </c:pt>
                <c:pt idx="2087">
                  <c:v>0.94367010600000001</c:v>
                </c:pt>
                <c:pt idx="2088">
                  <c:v>0.92967744600000002</c:v>
                </c:pt>
                <c:pt idx="2089">
                  <c:v>0.92947509100000003</c:v>
                </c:pt>
                <c:pt idx="2090">
                  <c:v>0.94204042700000001</c:v>
                </c:pt>
                <c:pt idx="2091">
                  <c:v>0.93464111000000005</c:v>
                </c:pt>
                <c:pt idx="2092">
                  <c:v>0.91924221500000003</c:v>
                </c:pt>
                <c:pt idx="2093">
                  <c:v>0.93028629900000004</c:v>
                </c:pt>
                <c:pt idx="2094">
                  <c:v>0.922953676</c:v>
                </c:pt>
                <c:pt idx="2095">
                  <c:v>0.92479509000000004</c:v>
                </c:pt>
                <c:pt idx="2096">
                  <c:v>0.94042972999999996</c:v>
                </c:pt>
                <c:pt idx="2097">
                  <c:v>0.94006966000000003</c:v>
                </c:pt>
                <c:pt idx="2098">
                  <c:v>0.93659827399999995</c:v>
                </c:pt>
                <c:pt idx="2099">
                  <c:v>0.92439344300000004</c:v>
                </c:pt>
                <c:pt idx="2100">
                  <c:v>0.942739824</c:v>
                </c:pt>
                <c:pt idx="2101">
                  <c:v>0.93391239699999995</c:v>
                </c:pt>
                <c:pt idx="2102">
                  <c:v>0.93385231000000002</c:v>
                </c:pt>
                <c:pt idx="2103">
                  <c:v>0.93763892599999998</c:v>
                </c:pt>
                <c:pt idx="2104">
                  <c:v>0.92094131499999998</c:v>
                </c:pt>
                <c:pt idx="2105">
                  <c:v>0.94128883200000002</c:v>
                </c:pt>
                <c:pt idx="2106">
                  <c:v>0.93399510699999999</c:v>
                </c:pt>
                <c:pt idx="2107">
                  <c:v>0.77074794999999996</c:v>
                </c:pt>
                <c:pt idx="2108">
                  <c:v>0.79836680199999999</c:v>
                </c:pt>
                <c:pt idx="2109">
                  <c:v>0.85832992299999999</c:v>
                </c:pt>
                <c:pt idx="2110">
                  <c:v>0.87079950500000003</c:v>
                </c:pt>
                <c:pt idx="2111">
                  <c:v>0.89333062299999999</c:v>
                </c:pt>
                <c:pt idx="2112">
                  <c:v>0.89183010600000001</c:v>
                </c:pt>
                <c:pt idx="2113">
                  <c:v>0.911686102</c:v>
                </c:pt>
                <c:pt idx="2114">
                  <c:v>0.90609064800000005</c:v>
                </c:pt>
                <c:pt idx="2115">
                  <c:v>0.90864372199999999</c:v>
                </c:pt>
                <c:pt idx="2116">
                  <c:v>0.89356490200000005</c:v>
                </c:pt>
                <c:pt idx="2117">
                  <c:v>0.89074716200000004</c:v>
                </c:pt>
                <c:pt idx="2118">
                  <c:v>0.88562950399999996</c:v>
                </c:pt>
                <c:pt idx="2119">
                  <c:v>0.91908548099999998</c:v>
                </c:pt>
                <c:pt idx="2120">
                  <c:v>0.90607788700000003</c:v>
                </c:pt>
                <c:pt idx="2121">
                  <c:v>0.92742584500000003</c:v>
                </c:pt>
                <c:pt idx="2122">
                  <c:v>0.92493109100000004</c:v>
                </c:pt>
                <c:pt idx="2123">
                  <c:v>0.92142692100000001</c:v>
                </c:pt>
                <c:pt idx="2124">
                  <c:v>0.93454849500000003</c:v>
                </c:pt>
                <c:pt idx="2125">
                  <c:v>0.91256092499999997</c:v>
                </c:pt>
                <c:pt idx="2126">
                  <c:v>0.93773488100000002</c:v>
                </c:pt>
                <c:pt idx="2127">
                  <c:v>0.91588718199999997</c:v>
                </c:pt>
                <c:pt idx="2128">
                  <c:v>0.93481630900000001</c:v>
                </c:pt>
                <c:pt idx="2129">
                  <c:v>0.93861561199999999</c:v>
                </c:pt>
                <c:pt idx="2130">
                  <c:v>0.90977399999999997</c:v>
                </c:pt>
                <c:pt idx="2131">
                  <c:v>0.91541850800000002</c:v>
                </c:pt>
                <c:pt idx="2132">
                  <c:v>0.93753986099999997</c:v>
                </c:pt>
                <c:pt idx="2133">
                  <c:v>0.93421440600000005</c:v>
                </c:pt>
                <c:pt idx="2134">
                  <c:v>0.91670783899999997</c:v>
                </c:pt>
                <c:pt idx="2135">
                  <c:v>0.93848052699999995</c:v>
                </c:pt>
                <c:pt idx="2136">
                  <c:v>0.94134997899999995</c:v>
                </c:pt>
                <c:pt idx="2137">
                  <c:v>0.90852915999999995</c:v>
                </c:pt>
                <c:pt idx="2138">
                  <c:v>0.93169823399999996</c:v>
                </c:pt>
                <c:pt idx="2139">
                  <c:v>0.93502331999999999</c:v>
                </c:pt>
                <c:pt idx="2140">
                  <c:v>0.91402735700000004</c:v>
                </c:pt>
                <c:pt idx="2141">
                  <c:v>0.918724706</c:v>
                </c:pt>
                <c:pt idx="2142">
                  <c:v>0.93789982000000005</c:v>
                </c:pt>
                <c:pt idx="2143">
                  <c:v>0.91597451100000005</c:v>
                </c:pt>
                <c:pt idx="2144">
                  <c:v>0.92824691400000003</c:v>
                </c:pt>
                <c:pt idx="2145">
                  <c:v>0.93665527599999998</c:v>
                </c:pt>
                <c:pt idx="2146">
                  <c:v>0.927810001</c:v>
                </c:pt>
                <c:pt idx="2147">
                  <c:v>0.94114110600000001</c:v>
                </c:pt>
                <c:pt idx="2148">
                  <c:v>0.94253001199999997</c:v>
                </c:pt>
                <c:pt idx="2149">
                  <c:v>0.94192719599999997</c:v>
                </c:pt>
                <c:pt idx="2150">
                  <c:v>0.93133219899999997</c:v>
                </c:pt>
                <c:pt idx="2151">
                  <c:v>0.93663615899999997</c:v>
                </c:pt>
                <c:pt idx="2152">
                  <c:v>0.91902843300000003</c:v>
                </c:pt>
                <c:pt idx="2153">
                  <c:v>0.93843294200000005</c:v>
                </c:pt>
                <c:pt idx="2154">
                  <c:v>0.93185290600000004</c:v>
                </c:pt>
                <c:pt idx="2155">
                  <c:v>0.92785466800000005</c:v>
                </c:pt>
                <c:pt idx="2156">
                  <c:v>0.77547095200000005</c:v>
                </c:pt>
                <c:pt idx="2157">
                  <c:v>0.78785706099999997</c:v>
                </c:pt>
                <c:pt idx="2158">
                  <c:v>0.85843708799999996</c:v>
                </c:pt>
                <c:pt idx="2159">
                  <c:v>0.87710686599999999</c:v>
                </c:pt>
                <c:pt idx="2160">
                  <c:v>0.88563308100000004</c:v>
                </c:pt>
                <c:pt idx="2161">
                  <c:v>0.87292385699999997</c:v>
                </c:pt>
                <c:pt idx="2162">
                  <c:v>0.88761004099999996</c:v>
                </c:pt>
                <c:pt idx="2163">
                  <c:v>0.90045334099999996</c:v>
                </c:pt>
                <c:pt idx="2164">
                  <c:v>0.91224916300000003</c:v>
                </c:pt>
                <c:pt idx="2165">
                  <c:v>0.92018697599999999</c:v>
                </c:pt>
                <c:pt idx="2166">
                  <c:v>0.91662950499999996</c:v>
                </c:pt>
                <c:pt idx="2167">
                  <c:v>0.92735308100000002</c:v>
                </c:pt>
                <c:pt idx="2168">
                  <c:v>0.91275086000000005</c:v>
                </c:pt>
                <c:pt idx="2169">
                  <c:v>0.89516004599999999</c:v>
                </c:pt>
                <c:pt idx="2170">
                  <c:v>0.90249257999999999</c:v>
                </c:pt>
                <c:pt idx="2171">
                  <c:v>0.91848244000000001</c:v>
                </c:pt>
                <c:pt idx="2172">
                  <c:v>0.92020720899999997</c:v>
                </c:pt>
                <c:pt idx="2173">
                  <c:v>0.93472366799999995</c:v>
                </c:pt>
                <c:pt idx="2174">
                  <c:v>0.93802366599999998</c:v>
                </c:pt>
                <c:pt idx="2175">
                  <c:v>0.90996075799999998</c:v>
                </c:pt>
                <c:pt idx="2176">
                  <c:v>0.93547820199999998</c:v>
                </c:pt>
                <c:pt idx="2177">
                  <c:v>0.93799963799999997</c:v>
                </c:pt>
                <c:pt idx="2178">
                  <c:v>0.91322038999999999</c:v>
                </c:pt>
                <c:pt idx="2179">
                  <c:v>0.94110645900000001</c:v>
                </c:pt>
                <c:pt idx="2180">
                  <c:v>0.91320051499999999</c:v>
                </c:pt>
                <c:pt idx="2181">
                  <c:v>0.92531497299999999</c:v>
                </c:pt>
                <c:pt idx="2182">
                  <c:v>0.93482953199999996</c:v>
                </c:pt>
                <c:pt idx="2183">
                  <c:v>0.93756512400000003</c:v>
                </c:pt>
                <c:pt idx="2184">
                  <c:v>0.93539848199999998</c:v>
                </c:pt>
                <c:pt idx="2185">
                  <c:v>0.93646618199999998</c:v>
                </c:pt>
                <c:pt idx="2186">
                  <c:v>0.93822242300000003</c:v>
                </c:pt>
                <c:pt idx="2187">
                  <c:v>0.94682017600000001</c:v>
                </c:pt>
                <c:pt idx="2188">
                  <c:v>0.91895356500000003</c:v>
                </c:pt>
                <c:pt idx="2189">
                  <c:v>0.93444380599999999</c:v>
                </c:pt>
                <c:pt idx="2190">
                  <c:v>0.94094426900000006</c:v>
                </c:pt>
                <c:pt idx="2191">
                  <c:v>0.91844758500000001</c:v>
                </c:pt>
                <c:pt idx="2192">
                  <c:v>0.92485319099999996</c:v>
                </c:pt>
                <c:pt idx="2193">
                  <c:v>0.94362517800000001</c:v>
                </c:pt>
                <c:pt idx="2194">
                  <c:v>0.93108267499999997</c:v>
                </c:pt>
                <c:pt idx="2195">
                  <c:v>0.918087608</c:v>
                </c:pt>
                <c:pt idx="2196">
                  <c:v>0.943967526</c:v>
                </c:pt>
                <c:pt idx="2197">
                  <c:v>0.93123100800000003</c:v>
                </c:pt>
                <c:pt idx="2198">
                  <c:v>0.94331625299999999</c:v>
                </c:pt>
                <c:pt idx="2199">
                  <c:v>0.92890574599999998</c:v>
                </c:pt>
                <c:pt idx="2200">
                  <c:v>0.92986290500000002</c:v>
                </c:pt>
                <c:pt idx="2201">
                  <c:v>0.93341861599999998</c:v>
                </c:pt>
                <c:pt idx="2202">
                  <c:v>0.93899995700000005</c:v>
                </c:pt>
                <c:pt idx="2203">
                  <c:v>0.92488683900000002</c:v>
                </c:pt>
                <c:pt idx="2204">
                  <c:v>0.94388998199999996</c:v>
                </c:pt>
                <c:pt idx="2205">
                  <c:v>0.77096762399999996</c:v>
                </c:pt>
                <c:pt idx="2206">
                  <c:v>0.82970436199999997</c:v>
                </c:pt>
                <c:pt idx="2207">
                  <c:v>0.85556451600000005</c:v>
                </c:pt>
                <c:pt idx="2208">
                  <c:v>0.84330775000000002</c:v>
                </c:pt>
                <c:pt idx="2209">
                  <c:v>0.87569514400000004</c:v>
                </c:pt>
                <c:pt idx="2210">
                  <c:v>0.87647572299999998</c:v>
                </c:pt>
                <c:pt idx="2211">
                  <c:v>0.88580221400000003</c:v>
                </c:pt>
                <c:pt idx="2212">
                  <c:v>0.91038297899999998</c:v>
                </c:pt>
                <c:pt idx="2213">
                  <c:v>0.89889833600000002</c:v>
                </c:pt>
                <c:pt idx="2214">
                  <c:v>0.89946096600000003</c:v>
                </c:pt>
                <c:pt idx="2215">
                  <c:v>0.92431137100000005</c:v>
                </c:pt>
                <c:pt idx="2216">
                  <c:v>0.91421279899999996</c:v>
                </c:pt>
                <c:pt idx="2217">
                  <c:v>0.90396406299999998</c:v>
                </c:pt>
                <c:pt idx="2218">
                  <c:v>0.93319442799999996</c:v>
                </c:pt>
                <c:pt idx="2219">
                  <c:v>0.93193994199999997</c:v>
                </c:pt>
                <c:pt idx="2220">
                  <c:v>0.933347496</c:v>
                </c:pt>
                <c:pt idx="2221">
                  <c:v>0.93764267099999998</c:v>
                </c:pt>
                <c:pt idx="2222">
                  <c:v>0.935759381</c:v>
                </c:pt>
                <c:pt idx="2223">
                  <c:v>0.93420879099999998</c:v>
                </c:pt>
                <c:pt idx="2224">
                  <c:v>0.912743042</c:v>
                </c:pt>
                <c:pt idx="2225">
                  <c:v>0.91974249299999999</c:v>
                </c:pt>
                <c:pt idx="2226">
                  <c:v>0.92048929999999995</c:v>
                </c:pt>
                <c:pt idx="2227">
                  <c:v>0.93770291100000003</c:v>
                </c:pt>
                <c:pt idx="2228">
                  <c:v>0.94001038999999997</c:v>
                </c:pt>
                <c:pt idx="2229">
                  <c:v>0.91301169699999996</c:v>
                </c:pt>
                <c:pt idx="2230">
                  <c:v>0.91530177000000001</c:v>
                </c:pt>
                <c:pt idx="2231">
                  <c:v>0.93546025399999999</c:v>
                </c:pt>
                <c:pt idx="2232">
                  <c:v>0.94189021900000003</c:v>
                </c:pt>
                <c:pt idx="2233">
                  <c:v>0.94307037699999996</c:v>
                </c:pt>
                <c:pt idx="2234">
                  <c:v>0.93229642499999998</c:v>
                </c:pt>
                <c:pt idx="2235">
                  <c:v>0.93786986100000003</c:v>
                </c:pt>
                <c:pt idx="2236">
                  <c:v>0.92778053800000004</c:v>
                </c:pt>
                <c:pt idx="2237">
                  <c:v>0.93633846899999995</c:v>
                </c:pt>
                <c:pt idx="2238">
                  <c:v>0.93025277399999995</c:v>
                </c:pt>
                <c:pt idx="2239">
                  <c:v>0.93524572699999997</c:v>
                </c:pt>
                <c:pt idx="2240">
                  <c:v>0.93951741200000005</c:v>
                </c:pt>
                <c:pt idx="2241">
                  <c:v>0.935196201</c:v>
                </c:pt>
                <c:pt idx="2242">
                  <c:v>0.94321167900000003</c:v>
                </c:pt>
                <c:pt idx="2243">
                  <c:v>0.91580128599999999</c:v>
                </c:pt>
                <c:pt idx="2244">
                  <c:v>0.93314917900000005</c:v>
                </c:pt>
                <c:pt idx="2245">
                  <c:v>0.92427853699999996</c:v>
                </c:pt>
                <c:pt idx="2246">
                  <c:v>0.93440516799999995</c:v>
                </c:pt>
                <c:pt idx="2247">
                  <c:v>0.94076527799999998</c:v>
                </c:pt>
                <c:pt idx="2248">
                  <c:v>0.93932179800000004</c:v>
                </c:pt>
                <c:pt idx="2249">
                  <c:v>0.93162408100000005</c:v>
                </c:pt>
                <c:pt idx="2250">
                  <c:v>0.93137313799999999</c:v>
                </c:pt>
                <c:pt idx="2251">
                  <c:v>0.93810694400000005</c:v>
                </c:pt>
                <c:pt idx="2252">
                  <c:v>0.93988248200000002</c:v>
                </c:pt>
                <c:pt idx="2253">
                  <c:v>0.92198306900000004</c:v>
                </c:pt>
                <c:pt idx="2254">
                  <c:v>0.74407584299999996</c:v>
                </c:pt>
                <c:pt idx="2255">
                  <c:v>0.82889769999999996</c:v>
                </c:pt>
                <c:pt idx="2256">
                  <c:v>0.86319807100000001</c:v>
                </c:pt>
                <c:pt idx="2257">
                  <c:v>0.84394146199999998</c:v>
                </c:pt>
                <c:pt idx="2258">
                  <c:v>0.88654422799999999</c:v>
                </c:pt>
                <c:pt idx="2259">
                  <c:v>0.88650089700000001</c:v>
                </c:pt>
                <c:pt idx="2260">
                  <c:v>0.90604025399999999</c:v>
                </c:pt>
                <c:pt idx="2261">
                  <c:v>0.89151793499999998</c:v>
                </c:pt>
                <c:pt idx="2262">
                  <c:v>0.91856604100000006</c:v>
                </c:pt>
                <c:pt idx="2263">
                  <c:v>0.92080247699999995</c:v>
                </c:pt>
                <c:pt idx="2264">
                  <c:v>0.90667579200000004</c:v>
                </c:pt>
                <c:pt idx="2265">
                  <c:v>0.91801303599999995</c:v>
                </c:pt>
                <c:pt idx="2266">
                  <c:v>0.89903032400000005</c:v>
                </c:pt>
                <c:pt idx="2267">
                  <c:v>0.90198716199999995</c:v>
                </c:pt>
                <c:pt idx="2268">
                  <c:v>0.90632488300000003</c:v>
                </c:pt>
                <c:pt idx="2269">
                  <c:v>0.93218809199999997</c:v>
                </c:pt>
                <c:pt idx="2270">
                  <c:v>0.92845288299999995</c:v>
                </c:pt>
                <c:pt idx="2271">
                  <c:v>0.933119845</c:v>
                </c:pt>
                <c:pt idx="2272">
                  <c:v>0.93299681700000003</c:v>
                </c:pt>
                <c:pt idx="2273">
                  <c:v>0.93206993500000002</c:v>
                </c:pt>
                <c:pt idx="2274">
                  <c:v>0.93573080600000003</c:v>
                </c:pt>
                <c:pt idx="2275">
                  <c:v>0.91993926199999998</c:v>
                </c:pt>
                <c:pt idx="2276">
                  <c:v>0.936583842</c:v>
                </c:pt>
                <c:pt idx="2277">
                  <c:v>0.93291811899999999</c:v>
                </c:pt>
                <c:pt idx="2278">
                  <c:v>0.90951662</c:v>
                </c:pt>
                <c:pt idx="2279">
                  <c:v>0.93879801900000004</c:v>
                </c:pt>
                <c:pt idx="2280">
                  <c:v>0.92383313199999995</c:v>
                </c:pt>
                <c:pt idx="2281">
                  <c:v>0.93608327300000005</c:v>
                </c:pt>
                <c:pt idx="2282">
                  <c:v>0.93374804499999997</c:v>
                </c:pt>
                <c:pt idx="2283">
                  <c:v>0.93114056000000001</c:v>
                </c:pt>
                <c:pt idx="2284">
                  <c:v>0.91867854999999998</c:v>
                </c:pt>
                <c:pt idx="2285">
                  <c:v>0.94086306099999995</c:v>
                </c:pt>
                <c:pt idx="2286">
                  <c:v>0.91868928599999999</c:v>
                </c:pt>
                <c:pt idx="2287">
                  <c:v>0.93396661700000005</c:v>
                </c:pt>
                <c:pt idx="2288">
                  <c:v>0.93685116899999998</c:v>
                </c:pt>
                <c:pt idx="2289">
                  <c:v>0.93991627499999997</c:v>
                </c:pt>
                <c:pt idx="2290">
                  <c:v>0.93924449899999995</c:v>
                </c:pt>
                <c:pt idx="2291">
                  <c:v>0.93960249900000004</c:v>
                </c:pt>
                <c:pt idx="2292">
                  <c:v>0.93722253700000002</c:v>
                </c:pt>
                <c:pt idx="2293">
                  <c:v>0.93847425299999998</c:v>
                </c:pt>
                <c:pt idx="2294">
                  <c:v>0.91723221300000002</c:v>
                </c:pt>
                <c:pt idx="2295">
                  <c:v>0.93503995600000001</c:v>
                </c:pt>
                <c:pt idx="2296">
                  <c:v>0.93607076199999995</c:v>
                </c:pt>
                <c:pt idx="2297">
                  <c:v>0.92038645699999999</c:v>
                </c:pt>
                <c:pt idx="2298">
                  <c:v>0.94072961399999999</c:v>
                </c:pt>
                <c:pt idx="2299">
                  <c:v>0.91801598699999998</c:v>
                </c:pt>
                <c:pt idx="2300">
                  <c:v>0.91936705600000002</c:v>
                </c:pt>
                <c:pt idx="2301">
                  <c:v>0.92420825500000003</c:v>
                </c:pt>
                <c:pt idx="2302">
                  <c:v>0.93872070299999999</c:v>
                </c:pt>
                <c:pt idx="2303">
                  <c:v>0.77146521800000001</c:v>
                </c:pt>
                <c:pt idx="2304">
                  <c:v>0.81338357699999997</c:v>
                </c:pt>
                <c:pt idx="2305">
                  <c:v>0.86167022000000004</c:v>
                </c:pt>
                <c:pt idx="2306">
                  <c:v>0.87797461700000001</c:v>
                </c:pt>
                <c:pt idx="2307">
                  <c:v>0.89317557400000003</c:v>
                </c:pt>
                <c:pt idx="2308">
                  <c:v>0.888047582</c:v>
                </c:pt>
                <c:pt idx="2309">
                  <c:v>0.90581203300000002</c:v>
                </c:pt>
                <c:pt idx="2310">
                  <c:v>0.87583282200000001</c:v>
                </c:pt>
                <c:pt idx="2311">
                  <c:v>0.91674761900000001</c:v>
                </c:pt>
                <c:pt idx="2312">
                  <c:v>0.91390249300000004</c:v>
                </c:pt>
                <c:pt idx="2313">
                  <c:v>0.90558160399999998</c:v>
                </c:pt>
                <c:pt idx="2314">
                  <c:v>0.92199085199999997</c:v>
                </c:pt>
                <c:pt idx="2315">
                  <c:v>0.92742257699999997</c:v>
                </c:pt>
                <c:pt idx="2316">
                  <c:v>0.90260183599999999</c:v>
                </c:pt>
                <c:pt idx="2317">
                  <c:v>0.930945562</c:v>
                </c:pt>
                <c:pt idx="2318">
                  <c:v>0.91572951800000002</c:v>
                </c:pt>
                <c:pt idx="2319">
                  <c:v>0.92707761499999997</c:v>
                </c:pt>
                <c:pt idx="2320">
                  <c:v>0.91241503700000004</c:v>
                </c:pt>
                <c:pt idx="2321">
                  <c:v>0.922500031</c:v>
                </c:pt>
                <c:pt idx="2322">
                  <c:v>0.92316512500000003</c:v>
                </c:pt>
                <c:pt idx="2323">
                  <c:v>0.94055804200000004</c:v>
                </c:pt>
                <c:pt idx="2324">
                  <c:v>0.93399394599999996</c:v>
                </c:pt>
                <c:pt idx="2325">
                  <c:v>0.94291071000000004</c:v>
                </c:pt>
                <c:pt idx="2326">
                  <c:v>0.93613310000000005</c:v>
                </c:pt>
                <c:pt idx="2327">
                  <c:v>0.93423130499999996</c:v>
                </c:pt>
                <c:pt idx="2328">
                  <c:v>0.93901910799999999</c:v>
                </c:pt>
                <c:pt idx="2329">
                  <c:v>0.93479002</c:v>
                </c:pt>
                <c:pt idx="2330">
                  <c:v>0.93533910200000003</c:v>
                </c:pt>
                <c:pt idx="2331">
                  <c:v>0.933510654</c:v>
                </c:pt>
                <c:pt idx="2332">
                  <c:v>0.91495907099999996</c:v>
                </c:pt>
                <c:pt idx="2333">
                  <c:v>0.93194044600000003</c:v>
                </c:pt>
                <c:pt idx="2334">
                  <c:v>0.93312203800000004</c:v>
                </c:pt>
                <c:pt idx="2335">
                  <c:v>0.93193941000000002</c:v>
                </c:pt>
                <c:pt idx="2336">
                  <c:v>0.91057125699999997</c:v>
                </c:pt>
                <c:pt idx="2337">
                  <c:v>0.93216061299999997</c:v>
                </c:pt>
                <c:pt idx="2338">
                  <c:v>0.93205870700000004</c:v>
                </c:pt>
                <c:pt idx="2339">
                  <c:v>0.92190742299999995</c:v>
                </c:pt>
                <c:pt idx="2340">
                  <c:v>0.93315596999999995</c:v>
                </c:pt>
                <c:pt idx="2341">
                  <c:v>0.91709794700000002</c:v>
                </c:pt>
                <c:pt idx="2342">
                  <c:v>0.92504921699999998</c:v>
                </c:pt>
                <c:pt idx="2343">
                  <c:v>0.934743345</c:v>
                </c:pt>
                <c:pt idx="2344">
                  <c:v>0.937605986</c:v>
                </c:pt>
                <c:pt idx="2345">
                  <c:v>0.91768815400000003</c:v>
                </c:pt>
                <c:pt idx="2346">
                  <c:v>0.916945966</c:v>
                </c:pt>
                <c:pt idx="2347">
                  <c:v>0.94151449300000001</c:v>
                </c:pt>
                <c:pt idx="2348">
                  <c:v>0.93749374900000004</c:v>
                </c:pt>
                <c:pt idx="2349">
                  <c:v>0.93295617900000005</c:v>
                </c:pt>
                <c:pt idx="2350">
                  <c:v>0.92152191100000003</c:v>
                </c:pt>
                <c:pt idx="2351">
                  <c:v>0.93718165099999995</c:v>
                </c:pt>
                <c:pt idx="2352">
                  <c:v>0.77788193900000002</c:v>
                </c:pt>
                <c:pt idx="2353">
                  <c:v>0.82881032300000002</c:v>
                </c:pt>
                <c:pt idx="2354">
                  <c:v>0.85170144599999997</c:v>
                </c:pt>
                <c:pt idx="2355">
                  <c:v>0.87556503500000005</c:v>
                </c:pt>
                <c:pt idx="2356">
                  <c:v>0.88743036600000003</c:v>
                </c:pt>
                <c:pt idx="2357">
                  <c:v>0.88942486600000004</c:v>
                </c:pt>
                <c:pt idx="2358">
                  <c:v>0.89387181299999996</c:v>
                </c:pt>
                <c:pt idx="2359">
                  <c:v>0.91898222600000001</c:v>
                </c:pt>
                <c:pt idx="2360">
                  <c:v>0.89768969300000001</c:v>
                </c:pt>
                <c:pt idx="2361">
                  <c:v>0.913455499</c:v>
                </c:pt>
                <c:pt idx="2362">
                  <c:v>0.91848902399999999</c:v>
                </c:pt>
                <c:pt idx="2363">
                  <c:v>0.92574121399999998</c:v>
                </c:pt>
                <c:pt idx="2364">
                  <c:v>0.926260733</c:v>
                </c:pt>
                <c:pt idx="2365">
                  <c:v>0.903068749</c:v>
                </c:pt>
                <c:pt idx="2366">
                  <c:v>0.92938020399999999</c:v>
                </c:pt>
                <c:pt idx="2367">
                  <c:v>0.92292527199999996</c:v>
                </c:pt>
                <c:pt idx="2368">
                  <c:v>0.91656823200000004</c:v>
                </c:pt>
                <c:pt idx="2369">
                  <c:v>0.92713020899999998</c:v>
                </c:pt>
                <c:pt idx="2370">
                  <c:v>0.93117889099999995</c:v>
                </c:pt>
                <c:pt idx="2371">
                  <c:v>0.925186061</c:v>
                </c:pt>
                <c:pt idx="2372">
                  <c:v>0.938564858</c:v>
                </c:pt>
                <c:pt idx="2373">
                  <c:v>0.92926110799999995</c:v>
                </c:pt>
                <c:pt idx="2374">
                  <c:v>0.91866823099999995</c:v>
                </c:pt>
                <c:pt idx="2375">
                  <c:v>0.93432231200000004</c:v>
                </c:pt>
                <c:pt idx="2376">
                  <c:v>0.91998031400000002</c:v>
                </c:pt>
                <c:pt idx="2377">
                  <c:v>0.91938402100000005</c:v>
                </c:pt>
                <c:pt idx="2378">
                  <c:v>0.93985754399999999</c:v>
                </c:pt>
                <c:pt idx="2379">
                  <c:v>0.93421684100000002</c:v>
                </c:pt>
                <c:pt idx="2380">
                  <c:v>0.92203261599999997</c:v>
                </c:pt>
                <c:pt idx="2381">
                  <c:v>0.92650889599999997</c:v>
                </c:pt>
                <c:pt idx="2382">
                  <c:v>0.93342698800000001</c:v>
                </c:pt>
                <c:pt idx="2383">
                  <c:v>0.93496429400000003</c:v>
                </c:pt>
                <c:pt idx="2384">
                  <c:v>0.91791388900000004</c:v>
                </c:pt>
                <c:pt idx="2385">
                  <c:v>0.93565544</c:v>
                </c:pt>
                <c:pt idx="2386">
                  <c:v>0.93630537000000003</c:v>
                </c:pt>
                <c:pt idx="2387">
                  <c:v>0.94097726199999998</c:v>
                </c:pt>
                <c:pt idx="2388">
                  <c:v>0.92973270799999996</c:v>
                </c:pt>
                <c:pt idx="2389">
                  <c:v>0.94080494299999995</c:v>
                </c:pt>
                <c:pt idx="2390">
                  <c:v>0.93090666899999996</c:v>
                </c:pt>
                <c:pt idx="2391">
                  <c:v>0.934954336</c:v>
                </c:pt>
                <c:pt idx="2392">
                  <c:v>0.93422422800000005</c:v>
                </c:pt>
                <c:pt idx="2393">
                  <c:v>0.93892318100000005</c:v>
                </c:pt>
                <c:pt idx="2394">
                  <c:v>0.94059706099999996</c:v>
                </c:pt>
                <c:pt idx="2395">
                  <c:v>0.92544725500000002</c:v>
                </c:pt>
                <c:pt idx="2396">
                  <c:v>0.94066639200000002</c:v>
                </c:pt>
                <c:pt idx="2397">
                  <c:v>0.91784775200000002</c:v>
                </c:pt>
                <c:pt idx="2398">
                  <c:v>0.93091280200000004</c:v>
                </c:pt>
                <c:pt idx="2399">
                  <c:v>0.91571689199999995</c:v>
                </c:pt>
                <c:pt idx="2400">
                  <c:v>0.94102869499999997</c:v>
                </c:pt>
                <c:pt idx="2401">
                  <c:v>0.75539997800000003</c:v>
                </c:pt>
                <c:pt idx="2402">
                  <c:v>0.79493808200000005</c:v>
                </c:pt>
                <c:pt idx="2403">
                  <c:v>0.85118099999999997</c:v>
                </c:pt>
                <c:pt idx="2404">
                  <c:v>0.86156417200000002</c:v>
                </c:pt>
                <c:pt idx="2405">
                  <c:v>0.89354003199999998</c:v>
                </c:pt>
                <c:pt idx="2406">
                  <c:v>0.89979776600000005</c:v>
                </c:pt>
                <c:pt idx="2407">
                  <c:v>0.91330665499999997</c:v>
                </c:pt>
                <c:pt idx="2408">
                  <c:v>0.91028191700000005</c:v>
                </c:pt>
                <c:pt idx="2409">
                  <c:v>0.91199392899999998</c:v>
                </c:pt>
                <c:pt idx="2410">
                  <c:v>0.89361942800000005</c:v>
                </c:pt>
                <c:pt idx="2411">
                  <c:v>0.90446114700000002</c:v>
                </c:pt>
                <c:pt idx="2412">
                  <c:v>0.91729481499999999</c:v>
                </c:pt>
                <c:pt idx="2413">
                  <c:v>0.89185181700000005</c:v>
                </c:pt>
                <c:pt idx="2414">
                  <c:v>0.92134791100000002</c:v>
                </c:pt>
                <c:pt idx="2415">
                  <c:v>0.91914165699999995</c:v>
                </c:pt>
                <c:pt idx="2416">
                  <c:v>0.91776396299999996</c:v>
                </c:pt>
                <c:pt idx="2417">
                  <c:v>0.92564923300000002</c:v>
                </c:pt>
                <c:pt idx="2418">
                  <c:v>0.91742593699999997</c:v>
                </c:pt>
                <c:pt idx="2419">
                  <c:v>0.93065995000000001</c:v>
                </c:pt>
                <c:pt idx="2420">
                  <c:v>0.93496536299999999</c:v>
                </c:pt>
                <c:pt idx="2421">
                  <c:v>0.91943912900000002</c:v>
                </c:pt>
                <c:pt idx="2422">
                  <c:v>0.91405789900000001</c:v>
                </c:pt>
                <c:pt idx="2423">
                  <c:v>0.93702996900000002</c:v>
                </c:pt>
                <c:pt idx="2424">
                  <c:v>0.91186250499999999</c:v>
                </c:pt>
                <c:pt idx="2425">
                  <c:v>0.91654001600000001</c:v>
                </c:pt>
                <c:pt idx="2426">
                  <c:v>0.92892935700000001</c:v>
                </c:pt>
                <c:pt idx="2427">
                  <c:v>0.92004472999999998</c:v>
                </c:pt>
                <c:pt idx="2428">
                  <c:v>0.93644989099999998</c:v>
                </c:pt>
                <c:pt idx="2429">
                  <c:v>0.93417615099999995</c:v>
                </c:pt>
                <c:pt idx="2430">
                  <c:v>0.94092524700000002</c:v>
                </c:pt>
                <c:pt idx="2431">
                  <c:v>0.93806751600000005</c:v>
                </c:pt>
                <c:pt idx="2432">
                  <c:v>0.93730590599999997</c:v>
                </c:pt>
                <c:pt idx="2433">
                  <c:v>0.92164471699999995</c:v>
                </c:pt>
                <c:pt idx="2434">
                  <c:v>0.92153716200000002</c:v>
                </c:pt>
                <c:pt idx="2435">
                  <c:v>0.94166166600000001</c:v>
                </c:pt>
                <c:pt idx="2436">
                  <c:v>0.92900268699999999</c:v>
                </c:pt>
                <c:pt idx="2437">
                  <c:v>0.91489480099999998</c:v>
                </c:pt>
                <c:pt idx="2438">
                  <c:v>0.91903921600000005</c:v>
                </c:pt>
                <c:pt idx="2439">
                  <c:v>0.93065378300000001</c:v>
                </c:pt>
                <c:pt idx="2440">
                  <c:v>0.93891641999999997</c:v>
                </c:pt>
                <c:pt idx="2441">
                  <c:v>0.93733663</c:v>
                </c:pt>
                <c:pt idx="2442">
                  <c:v>0.93481930300000005</c:v>
                </c:pt>
                <c:pt idx="2443">
                  <c:v>0.93545418999999996</c:v>
                </c:pt>
                <c:pt idx="2444">
                  <c:v>0.91978427500000004</c:v>
                </c:pt>
                <c:pt idx="2445">
                  <c:v>0.92439533799999996</c:v>
                </c:pt>
                <c:pt idx="2446">
                  <c:v>0.93900896899999997</c:v>
                </c:pt>
                <c:pt idx="2447">
                  <c:v>0.938815442</c:v>
                </c:pt>
                <c:pt idx="2448">
                  <c:v>0.93998671</c:v>
                </c:pt>
                <c:pt idx="2449">
                  <c:v>0.94136547299999995</c:v>
                </c:pt>
                <c:pt idx="2450">
                  <c:v>0.775987066</c:v>
                </c:pt>
                <c:pt idx="2451">
                  <c:v>0.83604160299999997</c:v>
                </c:pt>
                <c:pt idx="2452">
                  <c:v>0.83665799799999996</c:v>
                </c:pt>
                <c:pt idx="2453">
                  <c:v>0.869587263</c:v>
                </c:pt>
                <c:pt idx="2454">
                  <c:v>0.87639567100000004</c:v>
                </c:pt>
                <c:pt idx="2455">
                  <c:v>0.89238926299999999</c:v>
                </c:pt>
                <c:pt idx="2456">
                  <c:v>0.88381983099999994</c:v>
                </c:pt>
                <c:pt idx="2457">
                  <c:v>0.91187375299999995</c:v>
                </c:pt>
                <c:pt idx="2458">
                  <c:v>0.91913204699999995</c:v>
                </c:pt>
                <c:pt idx="2459">
                  <c:v>0.90682578800000002</c:v>
                </c:pt>
                <c:pt idx="2460">
                  <c:v>0.91903246400000005</c:v>
                </c:pt>
                <c:pt idx="2461">
                  <c:v>0.92562849300000005</c:v>
                </c:pt>
                <c:pt idx="2462">
                  <c:v>0.92613212899999997</c:v>
                </c:pt>
                <c:pt idx="2463">
                  <c:v>0.92045317599999998</c:v>
                </c:pt>
                <c:pt idx="2464">
                  <c:v>0.93254749999999997</c:v>
                </c:pt>
                <c:pt idx="2465">
                  <c:v>0.92277107800000002</c:v>
                </c:pt>
                <c:pt idx="2466">
                  <c:v>0.92672771700000001</c:v>
                </c:pt>
                <c:pt idx="2467">
                  <c:v>0.93003946000000004</c:v>
                </c:pt>
                <c:pt idx="2468">
                  <c:v>0.93033657999999997</c:v>
                </c:pt>
                <c:pt idx="2469">
                  <c:v>0.93146975300000001</c:v>
                </c:pt>
                <c:pt idx="2470">
                  <c:v>0.91118289699999999</c:v>
                </c:pt>
                <c:pt idx="2471">
                  <c:v>0.92572982699999995</c:v>
                </c:pt>
                <c:pt idx="2472">
                  <c:v>0.92461077599999997</c:v>
                </c:pt>
                <c:pt idx="2473">
                  <c:v>0.92370186099999996</c:v>
                </c:pt>
                <c:pt idx="2474">
                  <c:v>0.92551030700000003</c:v>
                </c:pt>
                <c:pt idx="2475">
                  <c:v>0.93273030899999998</c:v>
                </c:pt>
                <c:pt idx="2476">
                  <c:v>0.91689804600000002</c:v>
                </c:pt>
                <c:pt idx="2477">
                  <c:v>0.90905955500000002</c:v>
                </c:pt>
                <c:pt idx="2478">
                  <c:v>0.91247362499999995</c:v>
                </c:pt>
                <c:pt idx="2479">
                  <c:v>0.94069890599999995</c:v>
                </c:pt>
                <c:pt idx="2480">
                  <c:v>0.92977792400000003</c:v>
                </c:pt>
                <c:pt idx="2481">
                  <c:v>0.93860796499999999</c:v>
                </c:pt>
                <c:pt idx="2482">
                  <c:v>0.94083393299999996</c:v>
                </c:pt>
                <c:pt idx="2483">
                  <c:v>0.93562047800000003</c:v>
                </c:pt>
                <c:pt idx="2484">
                  <c:v>0.93397299</c:v>
                </c:pt>
                <c:pt idx="2485">
                  <c:v>0.94026483199999999</c:v>
                </c:pt>
                <c:pt idx="2486">
                  <c:v>0.93501149299999997</c:v>
                </c:pt>
                <c:pt idx="2487">
                  <c:v>0.93380968200000003</c:v>
                </c:pt>
                <c:pt idx="2488">
                  <c:v>0.92076072399999997</c:v>
                </c:pt>
                <c:pt idx="2489">
                  <c:v>0.94199798000000001</c:v>
                </c:pt>
                <c:pt idx="2490">
                  <c:v>0.93834512199999998</c:v>
                </c:pt>
                <c:pt idx="2491">
                  <c:v>0.91518031099999997</c:v>
                </c:pt>
                <c:pt idx="2492">
                  <c:v>0.92720274400000002</c:v>
                </c:pt>
                <c:pt idx="2493">
                  <c:v>0.91148885999999996</c:v>
                </c:pt>
                <c:pt idx="2494">
                  <c:v>0.93756167000000001</c:v>
                </c:pt>
                <c:pt idx="2495">
                  <c:v>0.93101328100000003</c:v>
                </c:pt>
                <c:pt idx="2496">
                  <c:v>0.93630661199999998</c:v>
                </c:pt>
                <c:pt idx="2497">
                  <c:v>0.94229697599999995</c:v>
                </c:pt>
                <c:pt idx="2498">
                  <c:v>0.93964103700000001</c:v>
                </c:pt>
                <c:pt idx="2499">
                  <c:v>0.76170649800000001</c:v>
                </c:pt>
                <c:pt idx="2500">
                  <c:v>0.82517451100000005</c:v>
                </c:pt>
                <c:pt idx="2501">
                  <c:v>0.83726445500000002</c:v>
                </c:pt>
                <c:pt idx="2502">
                  <c:v>0.87443827399999996</c:v>
                </c:pt>
                <c:pt idx="2503">
                  <c:v>0.89165301299999999</c:v>
                </c:pt>
                <c:pt idx="2504">
                  <c:v>0.90089148299999999</c:v>
                </c:pt>
                <c:pt idx="2505">
                  <c:v>0.91220413</c:v>
                </c:pt>
                <c:pt idx="2506">
                  <c:v>0.90882557600000002</c:v>
                </c:pt>
                <c:pt idx="2507">
                  <c:v>0.92844078900000004</c:v>
                </c:pt>
                <c:pt idx="2508">
                  <c:v>0.91598812900000004</c:v>
                </c:pt>
                <c:pt idx="2509">
                  <c:v>0.90964840199999997</c:v>
                </c:pt>
                <c:pt idx="2510">
                  <c:v>0.91822761600000002</c:v>
                </c:pt>
                <c:pt idx="2511">
                  <c:v>0.92668128599999999</c:v>
                </c:pt>
                <c:pt idx="2512">
                  <c:v>0.92999067400000002</c:v>
                </c:pt>
                <c:pt idx="2513">
                  <c:v>0.93015647999999995</c:v>
                </c:pt>
                <c:pt idx="2514">
                  <c:v>0.91059381500000003</c:v>
                </c:pt>
                <c:pt idx="2515">
                  <c:v>0.93140274300000003</c:v>
                </c:pt>
                <c:pt idx="2516">
                  <c:v>0.93033207399999995</c:v>
                </c:pt>
                <c:pt idx="2517">
                  <c:v>0.93606311600000003</c:v>
                </c:pt>
                <c:pt idx="2518">
                  <c:v>0.91500134899999996</c:v>
                </c:pt>
                <c:pt idx="2519">
                  <c:v>0.94308680899999997</c:v>
                </c:pt>
                <c:pt idx="2520">
                  <c:v>0.937770993</c:v>
                </c:pt>
                <c:pt idx="2521">
                  <c:v>0.91558200999999995</c:v>
                </c:pt>
                <c:pt idx="2522">
                  <c:v>0.91145852199999999</c:v>
                </c:pt>
                <c:pt idx="2523">
                  <c:v>0.93004385000000001</c:v>
                </c:pt>
                <c:pt idx="2524">
                  <c:v>0.93670590200000003</c:v>
                </c:pt>
                <c:pt idx="2525">
                  <c:v>0.93844082299999998</c:v>
                </c:pt>
                <c:pt idx="2526">
                  <c:v>0.93352291899999995</c:v>
                </c:pt>
                <c:pt idx="2527">
                  <c:v>0.93829857299999997</c:v>
                </c:pt>
                <c:pt idx="2528">
                  <c:v>0.92660412000000003</c:v>
                </c:pt>
                <c:pt idx="2529">
                  <c:v>0.93592303099999996</c:v>
                </c:pt>
                <c:pt idx="2530">
                  <c:v>0.93706488600000004</c:v>
                </c:pt>
                <c:pt idx="2531">
                  <c:v>0.93850334700000004</c:v>
                </c:pt>
                <c:pt idx="2532">
                  <c:v>0.92683300199999996</c:v>
                </c:pt>
                <c:pt idx="2533">
                  <c:v>0.92582244300000005</c:v>
                </c:pt>
                <c:pt idx="2534">
                  <c:v>0.93398458600000001</c:v>
                </c:pt>
                <c:pt idx="2535">
                  <c:v>0.93776227499999998</c:v>
                </c:pt>
                <c:pt idx="2536">
                  <c:v>0.94411154600000002</c:v>
                </c:pt>
                <c:pt idx="2537">
                  <c:v>0.93695469099999995</c:v>
                </c:pt>
                <c:pt idx="2538">
                  <c:v>0.93537942399999996</c:v>
                </c:pt>
                <c:pt idx="2539">
                  <c:v>0.93342734299999996</c:v>
                </c:pt>
                <c:pt idx="2540">
                  <c:v>0.93560469999999996</c:v>
                </c:pt>
                <c:pt idx="2541">
                  <c:v>0.93260479500000004</c:v>
                </c:pt>
                <c:pt idx="2542">
                  <c:v>0.92750327899999996</c:v>
                </c:pt>
                <c:pt idx="2543">
                  <c:v>0.93594771600000004</c:v>
                </c:pt>
                <c:pt idx="2544">
                  <c:v>0.93991351199999995</c:v>
                </c:pt>
                <c:pt idx="2545">
                  <c:v>0.935457553</c:v>
                </c:pt>
                <c:pt idx="2546">
                  <c:v>0.92094442099999996</c:v>
                </c:pt>
                <c:pt idx="2547">
                  <c:v>0.93636286199999996</c:v>
                </c:pt>
                <c:pt idx="2548">
                  <c:v>0.76022488399999999</c:v>
                </c:pt>
                <c:pt idx="2549">
                  <c:v>0.80408055000000001</c:v>
                </c:pt>
                <c:pt idx="2550">
                  <c:v>0.82831870100000005</c:v>
                </c:pt>
                <c:pt idx="2551">
                  <c:v>0.86381357999999997</c:v>
                </c:pt>
                <c:pt idx="2552">
                  <c:v>0.89287692600000002</c:v>
                </c:pt>
                <c:pt idx="2553">
                  <c:v>0.90400787100000002</c:v>
                </c:pt>
                <c:pt idx="2554">
                  <c:v>0.91013381199999999</c:v>
                </c:pt>
                <c:pt idx="2555">
                  <c:v>0.88031232100000001</c:v>
                </c:pt>
                <c:pt idx="2556">
                  <c:v>0.91401685700000002</c:v>
                </c:pt>
                <c:pt idx="2557">
                  <c:v>0.91151285900000001</c:v>
                </c:pt>
                <c:pt idx="2558">
                  <c:v>0.89841091399999995</c:v>
                </c:pt>
                <c:pt idx="2559">
                  <c:v>0.92533460700000003</c:v>
                </c:pt>
                <c:pt idx="2560">
                  <c:v>0.92356117900000001</c:v>
                </c:pt>
                <c:pt idx="2561">
                  <c:v>0.92633570099999996</c:v>
                </c:pt>
                <c:pt idx="2562">
                  <c:v>0.91818535099999998</c:v>
                </c:pt>
                <c:pt idx="2563">
                  <c:v>0.90690776699999998</c:v>
                </c:pt>
                <c:pt idx="2564">
                  <c:v>0.90593915899999999</c:v>
                </c:pt>
                <c:pt idx="2565">
                  <c:v>0.92612033599999999</c:v>
                </c:pt>
                <c:pt idx="2566">
                  <c:v>0.91987729600000001</c:v>
                </c:pt>
                <c:pt idx="2567">
                  <c:v>0.90062898000000002</c:v>
                </c:pt>
                <c:pt idx="2568">
                  <c:v>0.93816194200000003</c:v>
                </c:pt>
                <c:pt idx="2569">
                  <c:v>0.93206270700000005</c:v>
                </c:pt>
                <c:pt idx="2570">
                  <c:v>0.91689904700000002</c:v>
                </c:pt>
                <c:pt idx="2571">
                  <c:v>0.92118174799999997</c:v>
                </c:pt>
                <c:pt idx="2572">
                  <c:v>0.91662943500000005</c:v>
                </c:pt>
                <c:pt idx="2573">
                  <c:v>0.91116417800000005</c:v>
                </c:pt>
                <c:pt idx="2574">
                  <c:v>0.94132126900000002</c:v>
                </c:pt>
                <c:pt idx="2575">
                  <c:v>0.93638857499999995</c:v>
                </c:pt>
                <c:pt idx="2576">
                  <c:v>0.94664094799999998</c:v>
                </c:pt>
                <c:pt idx="2577">
                  <c:v>0.92525094699999999</c:v>
                </c:pt>
                <c:pt idx="2578">
                  <c:v>0.91930478500000001</c:v>
                </c:pt>
                <c:pt idx="2579">
                  <c:v>0.91271393899999997</c:v>
                </c:pt>
                <c:pt idx="2580">
                  <c:v>0.93004551499999999</c:v>
                </c:pt>
                <c:pt idx="2581">
                  <c:v>0.93954938499999996</c:v>
                </c:pt>
                <c:pt idx="2582">
                  <c:v>0.93470632499999995</c:v>
                </c:pt>
                <c:pt idx="2583">
                  <c:v>0.93714094400000003</c:v>
                </c:pt>
                <c:pt idx="2584">
                  <c:v>0.93189176399999996</c:v>
                </c:pt>
                <c:pt idx="2585">
                  <c:v>0.91885513299999999</c:v>
                </c:pt>
                <c:pt idx="2586">
                  <c:v>0.939335111</c:v>
                </c:pt>
                <c:pt idx="2587">
                  <c:v>0.92375447799999999</c:v>
                </c:pt>
                <c:pt idx="2588">
                  <c:v>0.92867340899999995</c:v>
                </c:pt>
                <c:pt idx="2589">
                  <c:v>0.92786172300000003</c:v>
                </c:pt>
                <c:pt idx="2590">
                  <c:v>0.91994066799999996</c:v>
                </c:pt>
                <c:pt idx="2591">
                  <c:v>0.92934576000000002</c:v>
                </c:pt>
                <c:pt idx="2592">
                  <c:v>0.92608995100000002</c:v>
                </c:pt>
                <c:pt idx="2593">
                  <c:v>0.94406726500000004</c:v>
                </c:pt>
                <c:pt idx="2594">
                  <c:v>0.91341411100000003</c:v>
                </c:pt>
                <c:pt idx="2595">
                  <c:v>0.91827145499999996</c:v>
                </c:pt>
                <c:pt idx="2596">
                  <c:v>0.94438591900000002</c:v>
                </c:pt>
                <c:pt idx="2597">
                  <c:v>0.77649885600000002</c:v>
                </c:pt>
                <c:pt idx="2598">
                  <c:v>0.82513782800000002</c:v>
                </c:pt>
                <c:pt idx="2599">
                  <c:v>0.83277552600000004</c:v>
                </c:pt>
                <c:pt idx="2600">
                  <c:v>0.85536663999999996</c:v>
                </c:pt>
                <c:pt idx="2601">
                  <c:v>0.89193534200000002</c:v>
                </c:pt>
                <c:pt idx="2602">
                  <c:v>0.89825121600000002</c:v>
                </c:pt>
                <c:pt idx="2603">
                  <c:v>0.88853026000000002</c:v>
                </c:pt>
                <c:pt idx="2604">
                  <c:v>0.91927890000000001</c:v>
                </c:pt>
                <c:pt idx="2605">
                  <c:v>0.8957174</c:v>
                </c:pt>
                <c:pt idx="2606">
                  <c:v>0.91850502099999998</c:v>
                </c:pt>
                <c:pt idx="2607">
                  <c:v>0.90542593599999999</c:v>
                </c:pt>
                <c:pt idx="2608">
                  <c:v>0.9062983</c:v>
                </c:pt>
                <c:pt idx="2609">
                  <c:v>0.91012426300000004</c:v>
                </c:pt>
                <c:pt idx="2610">
                  <c:v>0.91385438100000005</c:v>
                </c:pt>
                <c:pt idx="2611">
                  <c:v>0.89701486600000002</c:v>
                </c:pt>
                <c:pt idx="2612">
                  <c:v>0.91788633500000005</c:v>
                </c:pt>
                <c:pt idx="2613">
                  <c:v>0.93585906200000002</c:v>
                </c:pt>
                <c:pt idx="2614">
                  <c:v>0.91925131999999998</c:v>
                </c:pt>
                <c:pt idx="2615">
                  <c:v>0.91185702000000002</c:v>
                </c:pt>
                <c:pt idx="2616">
                  <c:v>0.93743653400000004</c:v>
                </c:pt>
                <c:pt idx="2617">
                  <c:v>0.92052408299999999</c:v>
                </c:pt>
                <c:pt idx="2618">
                  <c:v>0.91784396499999998</c:v>
                </c:pt>
                <c:pt idx="2619">
                  <c:v>0.92745072399999995</c:v>
                </c:pt>
                <c:pt idx="2620">
                  <c:v>0.93538618799999995</c:v>
                </c:pt>
                <c:pt idx="2621">
                  <c:v>0.93417966799999996</c:v>
                </c:pt>
                <c:pt idx="2622">
                  <c:v>0.94113940100000004</c:v>
                </c:pt>
                <c:pt idx="2623">
                  <c:v>0.94260749899999996</c:v>
                </c:pt>
                <c:pt idx="2624">
                  <c:v>0.94030475899999999</c:v>
                </c:pt>
                <c:pt idx="2625">
                  <c:v>0.91695170199999998</c:v>
                </c:pt>
                <c:pt idx="2626">
                  <c:v>0.93866670100000005</c:v>
                </c:pt>
                <c:pt idx="2627">
                  <c:v>0.93598798400000005</c:v>
                </c:pt>
                <c:pt idx="2628">
                  <c:v>0.92894607399999996</c:v>
                </c:pt>
                <c:pt idx="2629">
                  <c:v>0.94227453500000002</c:v>
                </c:pt>
                <c:pt idx="2630">
                  <c:v>0.91303459799999998</c:v>
                </c:pt>
                <c:pt idx="2631">
                  <c:v>0.94041673000000003</c:v>
                </c:pt>
                <c:pt idx="2632">
                  <c:v>0.92995784199999998</c:v>
                </c:pt>
                <c:pt idx="2633">
                  <c:v>0.91616159200000002</c:v>
                </c:pt>
                <c:pt idx="2634">
                  <c:v>0.93220875599999997</c:v>
                </c:pt>
                <c:pt idx="2635">
                  <c:v>0.92961058600000002</c:v>
                </c:pt>
                <c:pt idx="2636">
                  <c:v>0.91747273200000001</c:v>
                </c:pt>
                <c:pt idx="2637">
                  <c:v>0.93463060399999998</c:v>
                </c:pt>
                <c:pt idx="2638">
                  <c:v>0.91601176900000003</c:v>
                </c:pt>
                <c:pt idx="2639">
                  <c:v>0.93901172200000005</c:v>
                </c:pt>
                <c:pt idx="2640">
                  <c:v>0.940426235</c:v>
                </c:pt>
                <c:pt idx="2641">
                  <c:v>0.93275581500000004</c:v>
                </c:pt>
                <c:pt idx="2642">
                  <c:v>0.94346347900000005</c:v>
                </c:pt>
                <c:pt idx="2643">
                  <c:v>0.93582462399999999</c:v>
                </c:pt>
                <c:pt idx="2644">
                  <c:v>0.91713005000000003</c:v>
                </c:pt>
                <c:pt idx="2645">
                  <c:v>0.92301475499999996</c:v>
                </c:pt>
                <c:pt idx="2646">
                  <c:v>0.77360772600000005</c:v>
                </c:pt>
                <c:pt idx="2647">
                  <c:v>0.81488485200000005</c:v>
                </c:pt>
                <c:pt idx="2648">
                  <c:v>0.85444099799999995</c:v>
                </c:pt>
                <c:pt idx="2649">
                  <c:v>0.85490433300000002</c:v>
                </c:pt>
                <c:pt idx="2650">
                  <c:v>0.89012024599999995</c:v>
                </c:pt>
                <c:pt idx="2651">
                  <c:v>0.89018272899999995</c:v>
                </c:pt>
                <c:pt idx="2652">
                  <c:v>0.91433796199999995</c:v>
                </c:pt>
                <c:pt idx="2653">
                  <c:v>0.90572867499999998</c:v>
                </c:pt>
                <c:pt idx="2654">
                  <c:v>0.90720863299999999</c:v>
                </c:pt>
                <c:pt idx="2655">
                  <c:v>0.92701883200000001</c:v>
                </c:pt>
                <c:pt idx="2656">
                  <c:v>0.91089819000000005</c:v>
                </c:pt>
                <c:pt idx="2657">
                  <c:v>0.92551924200000002</c:v>
                </c:pt>
                <c:pt idx="2658">
                  <c:v>0.92215977699999996</c:v>
                </c:pt>
                <c:pt idx="2659">
                  <c:v>0.920629272</c:v>
                </c:pt>
                <c:pt idx="2660">
                  <c:v>0.93399332499999999</c:v>
                </c:pt>
                <c:pt idx="2661">
                  <c:v>0.93193225800000001</c:v>
                </c:pt>
                <c:pt idx="2662">
                  <c:v>0.93750696</c:v>
                </c:pt>
                <c:pt idx="2663">
                  <c:v>0.93483530400000003</c:v>
                </c:pt>
                <c:pt idx="2664">
                  <c:v>0.937292503</c:v>
                </c:pt>
                <c:pt idx="2665">
                  <c:v>0.91265184499999996</c:v>
                </c:pt>
                <c:pt idx="2666">
                  <c:v>0.92979930600000005</c:v>
                </c:pt>
                <c:pt idx="2667">
                  <c:v>0.92706002700000001</c:v>
                </c:pt>
                <c:pt idx="2668">
                  <c:v>0.92468008599999996</c:v>
                </c:pt>
                <c:pt idx="2669">
                  <c:v>0.94058011500000005</c:v>
                </c:pt>
                <c:pt idx="2670">
                  <c:v>0.93494334800000001</c:v>
                </c:pt>
                <c:pt idx="2671">
                  <c:v>0.93390705500000004</c:v>
                </c:pt>
                <c:pt idx="2672">
                  <c:v>0.94056587999999997</c:v>
                </c:pt>
                <c:pt idx="2673">
                  <c:v>0.92674012400000005</c:v>
                </c:pt>
                <c:pt idx="2674">
                  <c:v>0.944096677</c:v>
                </c:pt>
                <c:pt idx="2675">
                  <c:v>0.92763316399999995</c:v>
                </c:pt>
                <c:pt idx="2676">
                  <c:v>0.934392479</c:v>
                </c:pt>
                <c:pt idx="2677">
                  <c:v>0.91360490900000002</c:v>
                </c:pt>
                <c:pt idx="2678">
                  <c:v>0.91020368100000004</c:v>
                </c:pt>
                <c:pt idx="2679">
                  <c:v>0.94192247200000001</c:v>
                </c:pt>
                <c:pt idx="2680">
                  <c:v>0.91929234199999998</c:v>
                </c:pt>
                <c:pt idx="2681">
                  <c:v>0.91892116400000001</c:v>
                </c:pt>
                <c:pt idx="2682">
                  <c:v>0.92234157100000003</c:v>
                </c:pt>
                <c:pt idx="2683">
                  <c:v>0.93273063</c:v>
                </c:pt>
                <c:pt idx="2684">
                  <c:v>0.91806222699999995</c:v>
                </c:pt>
                <c:pt idx="2685">
                  <c:v>0.93899454699999996</c:v>
                </c:pt>
                <c:pt idx="2686">
                  <c:v>0.93046468400000004</c:v>
                </c:pt>
                <c:pt idx="2687">
                  <c:v>0.92292911300000002</c:v>
                </c:pt>
                <c:pt idx="2688">
                  <c:v>0.91191585600000002</c:v>
                </c:pt>
                <c:pt idx="2689">
                  <c:v>0.92293357200000004</c:v>
                </c:pt>
                <c:pt idx="2690">
                  <c:v>0.93491352900000002</c:v>
                </c:pt>
                <c:pt idx="2691">
                  <c:v>0.929159925</c:v>
                </c:pt>
                <c:pt idx="2692">
                  <c:v>0.91511979200000004</c:v>
                </c:pt>
                <c:pt idx="2693">
                  <c:v>0.92219801800000001</c:v>
                </c:pt>
                <c:pt idx="2694">
                  <c:v>0.94205693499999998</c:v>
                </c:pt>
                <c:pt idx="2695">
                  <c:v>0.76290586400000004</c:v>
                </c:pt>
                <c:pt idx="2696">
                  <c:v>0.82069987600000005</c:v>
                </c:pt>
                <c:pt idx="2697">
                  <c:v>0.85456646999999997</c:v>
                </c:pt>
                <c:pt idx="2698">
                  <c:v>0.87694969499999997</c:v>
                </c:pt>
                <c:pt idx="2699">
                  <c:v>0.88963578899999995</c:v>
                </c:pt>
                <c:pt idx="2700">
                  <c:v>0.903968522</c:v>
                </c:pt>
                <c:pt idx="2701">
                  <c:v>0.88447989500000002</c:v>
                </c:pt>
                <c:pt idx="2702">
                  <c:v>0.89100826300000002</c:v>
                </c:pt>
                <c:pt idx="2703">
                  <c:v>0.92198259699999996</c:v>
                </c:pt>
                <c:pt idx="2704">
                  <c:v>0.893983109</c:v>
                </c:pt>
                <c:pt idx="2705">
                  <c:v>0.89196199200000004</c:v>
                </c:pt>
                <c:pt idx="2706">
                  <c:v>0.93107233499999997</c:v>
                </c:pt>
                <c:pt idx="2707">
                  <c:v>0.908183721</c:v>
                </c:pt>
                <c:pt idx="2708">
                  <c:v>0.92956170500000002</c:v>
                </c:pt>
                <c:pt idx="2709">
                  <c:v>0.93436612699999999</c:v>
                </c:pt>
                <c:pt idx="2710">
                  <c:v>0.92982341199999996</c:v>
                </c:pt>
                <c:pt idx="2711">
                  <c:v>0.93239485799999999</c:v>
                </c:pt>
                <c:pt idx="2712">
                  <c:v>0.91699056099999998</c:v>
                </c:pt>
                <c:pt idx="2713">
                  <c:v>0.93927377199999995</c:v>
                </c:pt>
                <c:pt idx="2714">
                  <c:v>0.90449849100000002</c:v>
                </c:pt>
                <c:pt idx="2715">
                  <c:v>0.93172132500000004</c:v>
                </c:pt>
                <c:pt idx="2716">
                  <c:v>0.90725022399999999</c:v>
                </c:pt>
                <c:pt idx="2717">
                  <c:v>0.92673568900000003</c:v>
                </c:pt>
                <c:pt idx="2718">
                  <c:v>0.93692387600000004</c:v>
                </c:pt>
                <c:pt idx="2719">
                  <c:v>0.93604453499999996</c:v>
                </c:pt>
                <c:pt idx="2720">
                  <c:v>0.93142135100000001</c:v>
                </c:pt>
                <c:pt idx="2721">
                  <c:v>0.90389518000000002</c:v>
                </c:pt>
                <c:pt idx="2722">
                  <c:v>0.93854923599999995</c:v>
                </c:pt>
                <c:pt idx="2723">
                  <c:v>0.90872087499999998</c:v>
                </c:pt>
                <c:pt idx="2724">
                  <c:v>0.92772769799999999</c:v>
                </c:pt>
                <c:pt idx="2725">
                  <c:v>0.93252355200000003</c:v>
                </c:pt>
                <c:pt idx="2726">
                  <c:v>0.94137934499999998</c:v>
                </c:pt>
                <c:pt idx="2727">
                  <c:v>0.937645705</c:v>
                </c:pt>
                <c:pt idx="2728">
                  <c:v>0.93231993899999999</c:v>
                </c:pt>
                <c:pt idx="2729">
                  <c:v>0.92558008700000005</c:v>
                </c:pt>
                <c:pt idx="2730">
                  <c:v>0.91163848700000005</c:v>
                </c:pt>
                <c:pt idx="2731">
                  <c:v>0.92965724400000005</c:v>
                </c:pt>
                <c:pt idx="2732">
                  <c:v>0.93710218000000001</c:v>
                </c:pt>
                <c:pt idx="2733">
                  <c:v>0.92108675699999998</c:v>
                </c:pt>
                <c:pt idx="2734">
                  <c:v>0.92938051399999999</c:v>
                </c:pt>
                <c:pt idx="2735">
                  <c:v>0.93307529700000003</c:v>
                </c:pt>
                <c:pt idx="2736">
                  <c:v>0.92673507099999997</c:v>
                </c:pt>
                <c:pt idx="2737">
                  <c:v>0.92726680900000003</c:v>
                </c:pt>
                <c:pt idx="2738">
                  <c:v>0.92472120300000005</c:v>
                </c:pt>
                <c:pt idx="2739">
                  <c:v>0.94045251600000002</c:v>
                </c:pt>
                <c:pt idx="2740">
                  <c:v>0.921648723</c:v>
                </c:pt>
                <c:pt idx="2741">
                  <c:v>0.93448038899999997</c:v>
                </c:pt>
                <c:pt idx="2742">
                  <c:v>0.91183294299999995</c:v>
                </c:pt>
                <c:pt idx="2743">
                  <c:v>0.906462408</c:v>
                </c:pt>
                <c:pt idx="2744">
                  <c:v>0.77613695900000002</c:v>
                </c:pt>
                <c:pt idx="2745">
                  <c:v>0.83813671700000003</c:v>
                </c:pt>
                <c:pt idx="2746">
                  <c:v>0.84469706200000005</c:v>
                </c:pt>
                <c:pt idx="2747">
                  <c:v>0.87792673600000004</c:v>
                </c:pt>
                <c:pt idx="2748">
                  <c:v>0.89954397699999999</c:v>
                </c:pt>
                <c:pt idx="2749">
                  <c:v>0.89433772</c:v>
                </c:pt>
                <c:pt idx="2750">
                  <c:v>0.90831902900000006</c:v>
                </c:pt>
                <c:pt idx="2751">
                  <c:v>0.90165606600000003</c:v>
                </c:pt>
                <c:pt idx="2752">
                  <c:v>0.92361132999999995</c:v>
                </c:pt>
                <c:pt idx="2753">
                  <c:v>0.90899692899999995</c:v>
                </c:pt>
                <c:pt idx="2754">
                  <c:v>0.92587167199999998</c:v>
                </c:pt>
                <c:pt idx="2755">
                  <c:v>0.89198471700000004</c:v>
                </c:pt>
                <c:pt idx="2756">
                  <c:v>0.92232016900000002</c:v>
                </c:pt>
                <c:pt idx="2757">
                  <c:v>0.90406972600000002</c:v>
                </c:pt>
                <c:pt idx="2758">
                  <c:v>0.924633696</c:v>
                </c:pt>
                <c:pt idx="2759">
                  <c:v>0.90569283199999995</c:v>
                </c:pt>
                <c:pt idx="2760">
                  <c:v>0.92544846999999997</c:v>
                </c:pt>
                <c:pt idx="2761">
                  <c:v>0.93308514200000003</c:v>
                </c:pt>
                <c:pt idx="2762">
                  <c:v>0.91617974099999999</c:v>
                </c:pt>
                <c:pt idx="2763">
                  <c:v>0.91770832800000002</c:v>
                </c:pt>
                <c:pt idx="2764">
                  <c:v>0.93557638300000001</c:v>
                </c:pt>
                <c:pt idx="2765">
                  <c:v>0.92790625500000001</c:v>
                </c:pt>
                <c:pt idx="2766">
                  <c:v>0.93087814099999999</c:v>
                </c:pt>
                <c:pt idx="2767">
                  <c:v>0.93022059300000004</c:v>
                </c:pt>
                <c:pt idx="2768">
                  <c:v>0.93520985499999998</c:v>
                </c:pt>
                <c:pt idx="2769">
                  <c:v>0.934447311</c:v>
                </c:pt>
                <c:pt idx="2770">
                  <c:v>0.92652832299999999</c:v>
                </c:pt>
                <c:pt idx="2771">
                  <c:v>0.93783834300000002</c:v>
                </c:pt>
                <c:pt idx="2772">
                  <c:v>0.91974580900000003</c:v>
                </c:pt>
                <c:pt idx="2773">
                  <c:v>0.93933474400000005</c:v>
                </c:pt>
                <c:pt idx="2774">
                  <c:v>0.92136190299999998</c:v>
                </c:pt>
                <c:pt idx="2775">
                  <c:v>0.93376768099999996</c:v>
                </c:pt>
                <c:pt idx="2776">
                  <c:v>0.93552779600000002</c:v>
                </c:pt>
                <c:pt idx="2777">
                  <c:v>0.917631953</c:v>
                </c:pt>
                <c:pt idx="2778">
                  <c:v>0.93004040700000001</c:v>
                </c:pt>
                <c:pt idx="2779">
                  <c:v>0.94097525100000001</c:v>
                </c:pt>
                <c:pt idx="2780">
                  <c:v>0.93771578499999997</c:v>
                </c:pt>
                <c:pt idx="2781">
                  <c:v>0.92732332500000003</c:v>
                </c:pt>
                <c:pt idx="2782">
                  <c:v>0.938691571</c:v>
                </c:pt>
                <c:pt idx="2783">
                  <c:v>0.94428838999999998</c:v>
                </c:pt>
                <c:pt idx="2784">
                  <c:v>0.92947535299999995</c:v>
                </c:pt>
                <c:pt idx="2785">
                  <c:v>0.92074735200000002</c:v>
                </c:pt>
                <c:pt idx="2786">
                  <c:v>0.937163564</c:v>
                </c:pt>
                <c:pt idx="2787">
                  <c:v>0.94166287500000001</c:v>
                </c:pt>
                <c:pt idx="2788">
                  <c:v>0.93239731100000001</c:v>
                </c:pt>
                <c:pt idx="2789">
                  <c:v>0.93737417599999995</c:v>
                </c:pt>
                <c:pt idx="2790">
                  <c:v>0.90949985499999997</c:v>
                </c:pt>
                <c:pt idx="2791">
                  <c:v>0.94066917900000002</c:v>
                </c:pt>
                <c:pt idx="2792">
                  <c:v>0.94072706299999997</c:v>
                </c:pt>
                <c:pt idx="2793">
                  <c:v>0.755351153</c:v>
                </c:pt>
                <c:pt idx="2794">
                  <c:v>0.81036599200000003</c:v>
                </c:pt>
                <c:pt idx="2795">
                  <c:v>0.87273955299999995</c:v>
                </c:pt>
                <c:pt idx="2796">
                  <c:v>0.87445828599999997</c:v>
                </c:pt>
                <c:pt idx="2797">
                  <c:v>0.87636725599999998</c:v>
                </c:pt>
                <c:pt idx="2798">
                  <c:v>0.89176440300000004</c:v>
                </c:pt>
                <c:pt idx="2799">
                  <c:v>0.91539948599999998</c:v>
                </c:pt>
                <c:pt idx="2800">
                  <c:v>0.88399772399999998</c:v>
                </c:pt>
                <c:pt idx="2801">
                  <c:v>0.91235780899999996</c:v>
                </c:pt>
                <c:pt idx="2802">
                  <c:v>0.89225717299999996</c:v>
                </c:pt>
                <c:pt idx="2803">
                  <c:v>0.89213989800000004</c:v>
                </c:pt>
                <c:pt idx="2804">
                  <c:v>0.91858538199999995</c:v>
                </c:pt>
                <c:pt idx="2805">
                  <c:v>0.899379924</c:v>
                </c:pt>
                <c:pt idx="2806">
                  <c:v>0.89977436</c:v>
                </c:pt>
                <c:pt idx="2807">
                  <c:v>0.90212057000000001</c:v>
                </c:pt>
                <c:pt idx="2808">
                  <c:v>0.92363942200000004</c:v>
                </c:pt>
                <c:pt idx="2809">
                  <c:v>0.92767695800000005</c:v>
                </c:pt>
                <c:pt idx="2810">
                  <c:v>0.93046367500000005</c:v>
                </c:pt>
                <c:pt idx="2811">
                  <c:v>0.92584171599999998</c:v>
                </c:pt>
                <c:pt idx="2812">
                  <c:v>0.91170902899999995</c:v>
                </c:pt>
                <c:pt idx="2813">
                  <c:v>0.91626374499999996</c:v>
                </c:pt>
                <c:pt idx="2814">
                  <c:v>0.93551985100000001</c:v>
                </c:pt>
                <c:pt idx="2815">
                  <c:v>0.91197943199999998</c:v>
                </c:pt>
                <c:pt idx="2816">
                  <c:v>0.917056129</c:v>
                </c:pt>
                <c:pt idx="2817">
                  <c:v>0.93832107899999995</c:v>
                </c:pt>
                <c:pt idx="2818">
                  <c:v>0.93452570300000004</c:v>
                </c:pt>
                <c:pt idx="2819">
                  <c:v>0.91828061100000002</c:v>
                </c:pt>
                <c:pt idx="2820">
                  <c:v>0.93995089300000001</c:v>
                </c:pt>
                <c:pt idx="2821">
                  <c:v>0.93529872400000003</c:v>
                </c:pt>
                <c:pt idx="2822">
                  <c:v>0.92765073899999995</c:v>
                </c:pt>
                <c:pt idx="2823">
                  <c:v>0.94482358099999997</c:v>
                </c:pt>
                <c:pt idx="2824">
                  <c:v>0.93222899299999995</c:v>
                </c:pt>
                <c:pt idx="2825">
                  <c:v>0.93547474600000002</c:v>
                </c:pt>
                <c:pt idx="2826">
                  <c:v>0.93231903199999999</c:v>
                </c:pt>
                <c:pt idx="2827">
                  <c:v>0.91724018900000004</c:v>
                </c:pt>
                <c:pt idx="2828">
                  <c:v>0.92564293399999997</c:v>
                </c:pt>
                <c:pt idx="2829">
                  <c:v>0.93881385399999995</c:v>
                </c:pt>
                <c:pt idx="2830">
                  <c:v>0.93075614600000001</c:v>
                </c:pt>
                <c:pt idx="2831">
                  <c:v>0.92555650700000003</c:v>
                </c:pt>
                <c:pt idx="2832">
                  <c:v>0.92238887199999997</c:v>
                </c:pt>
                <c:pt idx="2833">
                  <c:v>0.93103087200000001</c:v>
                </c:pt>
                <c:pt idx="2834">
                  <c:v>0.93513301500000001</c:v>
                </c:pt>
                <c:pt idx="2835">
                  <c:v>0.91653907499999998</c:v>
                </c:pt>
                <c:pt idx="2836">
                  <c:v>0.91975642400000002</c:v>
                </c:pt>
                <c:pt idx="2837">
                  <c:v>0.93140705800000001</c:v>
                </c:pt>
                <c:pt idx="2838">
                  <c:v>0.93087336399999998</c:v>
                </c:pt>
                <c:pt idx="2839">
                  <c:v>0.92480986099999996</c:v>
                </c:pt>
                <c:pt idx="2840">
                  <c:v>0.92758259700000001</c:v>
                </c:pt>
                <c:pt idx="2841">
                  <c:v>0.93357568899999999</c:v>
                </c:pt>
                <c:pt idx="2842">
                  <c:v>0.747829839</c:v>
                </c:pt>
                <c:pt idx="2843">
                  <c:v>0.80274769300000004</c:v>
                </c:pt>
                <c:pt idx="2844">
                  <c:v>0.84854286700000003</c:v>
                </c:pt>
                <c:pt idx="2845">
                  <c:v>0.85569221500000003</c:v>
                </c:pt>
                <c:pt idx="2846">
                  <c:v>0.89171091700000005</c:v>
                </c:pt>
                <c:pt idx="2847">
                  <c:v>0.87752464299999999</c:v>
                </c:pt>
                <c:pt idx="2848">
                  <c:v>0.89260131799999998</c:v>
                </c:pt>
                <c:pt idx="2849">
                  <c:v>0.88205772500000001</c:v>
                </c:pt>
                <c:pt idx="2850">
                  <c:v>0.89505975900000001</c:v>
                </c:pt>
                <c:pt idx="2851">
                  <c:v>0.92208345000000003</c:v>
                </c:pt>
                <c:pt idx="2852">
                  <c:v>0.89509501599999997</c:v>
                </c:pt>
                <c:pt idx="2853">
                  <c:v>0.90163089799999996</c:v>
                </c:pt>
                <c:pt idx="2854">
                  <c:v>0.92440688800000004</c:v>
                </c:pt>
                <c:pt idx="2855">
                  <c:v>0.92490794399999998</c:v>
                </c:pt>
                <c:pt idx="2856">
                  <c:v>0.92940777200000002</c:v>
                </c:pt>
                <c:pt idx="2857">
                  <c:v>0.90777214399999995</c:v>
                </c:pt>
                <c:pt idx="2858">
                  <c:v>0.91583382099999999</c:v>
                </c:pt>
                <c:pt idx="2859">
                  <c:v>0.93640919199999995</c:v>
                </c:pt>
                <c:pt idx="2860">
                  <c:v>0.93957471699999995</c:v>
                </c:pt>
                <c:pt idx="2861">
                  <c:v>0.93238452800000005</c:v>
                </c:pt>
                <c:pt idx="2862">
                  <c:v>0.913731399</c:v>
                </c:pt>
                <c:pt idx="2863">
                  <c:v>0.93127406999999995</c:v>
                </c:pt>
                <c:pt idx="2864">
                  <c:v>0.93604246400000002</c:v>
                </c:pt>
                <c:pt idx="2865">
                  <c:v>0.92384332700000005</c:v>
                </c:pt>
                <c:pt idx="2866">
                  <c:v>0.92903243000000002</c:v>
                </c:pt>
                <c:pt idx="2867">
                  <c:v>0.93751625100000002</c:v>
                </c:pt>
                <c:pt idx="2868">
                  <c:v>0.91990464100000002</c:v>
                </c:pt>
                <c:pt idx="2869">
                  <c:v>0.933546714</c:v>
                </c:pt>
                <c:pt idx="2870">
                  <c:v>0.93682991500000001</c:v>
                </c:pt>
                <c:pt idx="2871">
                  <c:v>0.92405684700000001</c:v>
                </c:pt>
                <c:pt idx="2872">
                  <c:v>0.93757225200000005</c:v>
                </c:pt>
                <c:pt idx="2873">
                  <c:v>0.93763314099999995</c:v>
                </c:pt>
                <c:pt idx="2874">
                  <c:v>0.94070739699999995</c:v>
                </c:pt>
                <c:pt idx="2875">
                  <c:v>0.92108267899999996</c:v>
                </c:pt>
                <c:pt idx="2876">
                  <c:v>0.94069566999999998</c:v>
                </c:pt>
                <c:pt idx="2877">
                  <c:v>0.93071517000000004</c:v>
                </c:pt>
                <c:pt idx="2878">
                  <c:v>0.92293729099999999</c:v>
                </c:pt>
                <c:pt idx="2879">
                  <c:v>0.94007487099999998</c:v>
                </c:pt>
                <c:pt idx="2880">
                  <c:v>0.93657165799999997</c:v>
                </c:pt>
                <c:pt idx="2881">
                  <c:v>0.93417176999999996</c:v>
                </c:pt>
                <c:pt idx="2882">
                  <c:v>0.94031600599999998</c:v>
                </c:pt>
                <c:pt idx="2883">
                  <c:v>0.94037953299999999</c:v>
                </c:pt>
                <c:pt idx="2884">
                  <c:v>0.93095889899999995</c:v>
                </c:pt>
                <c:pt idx="2885">
                  <c:v>0.92101952399999998</c:v>
                </c:pt>
                <c:pt idx="2886">
                  <c:v>0.93035061799999996</c:v>
                </c:pt>
                <c:pt idx="2887">
                  <c:v>0.91384506499999996</c:v>
                </c:pt>
                <c:pt idx="2888">
                  <c:v>0.91965543699999996</c:v>
                </c:pt>
                <c:pt idx="2889">
                  <c:v>0.92819103599999997</c:v>
                </c:pt>
                <c:pt idx="2890">
                  <c:v>0.94059018999999999</c:v>
                </c:pt>
                <c:pt idx="2891">
                  <c:v>0.75580426000000001</c:v>
                </c:pt>
                <c:pt idx="2892">
                  <c:v>0.81970735900000002</c:v>
                </c:pt>
                <c:pt idx="2893">
                  <c:v>0.85584204699999999</c:v>
                </c:pt>
                <c:pt idx="2894">
                  <c:v>0.87090360700000002</c:v>
                </c:pt>
                <c:pt idx="2895">
                  <c:v>0.894408969</c:v>
                </c:pt>
                <c:pt idx="2896">
                  <c:v>0.903569807</c:v>
                </c:pt>
                <c:pt idx="2897">
                  <c:v>0.90044870899999996</c:v>
                </c:pt>
                <c:pt idx="2898">
                  <c:v>0.90195290500000003</c:v>
                </c:pt>
                <c:pt idx="2899">
                  <c:v>0.90671798100000001</c:v>
                </c:pt>
                <c:pt idx="2900">
                  <c:v>0.91712927300000002</c:v>
                </c:pt>
                <c:pt idx="2901">
                  <c:v>0.915561768</c:v>
                </c:pt>
                <c:pt idx="2902">
                  <c:v>0.91933637800000001</c:v>
                </c:pt>
                <c:pt idx="2903">
                  <c:v>0.91593244299999999</c:v>
                </c:pt>
                <c:pt idx="2904">
                  <c:v>0.90085305400000004</c:v>
                </c:pt>
                <c:pt idx="2905">
                  <c:v>0.93090064900000002</c:v>
                </c:pt>
                <c:pt idx="2906">
                  <c:v>0.92881297500000004</c:v>
                </c:pt>
                <c:pt idx="2907">
                  <c:v>0.91203706900000003</c:v>
                </c:pt>
                <c:pt idx="2908">
                  <c:v>0.93082812400000003</c:v>
                </c:pt>
                <c:pt idx="2909">
                  <c:v>0.936116053</c:v>
                </c:pt>
                <c:pt idx="2910">
                  <c:v>0.91791879600000004</c:v>
                </c:pt>
                <c:pt idx="2911">
                  <c:v>0.93841746000000004</c:v>
                </c:pt>
                <c:pt idx="2912">
                  <c:v>0.93555647900000005</c:v>
                </c:pt>
                <c:pt idx="2913">
                  <c:v>0.91213113999999995</c:v>
                </c:pt>
                <c:pt idx="2914">
                  <c:v>0.93175870000000005</c:v>
                </c:pt>
                <c:pt idx="2915">
                  <c:v>0.93400449100000005</c:v>
                </c:pt>
                <c:pt idx="2916">
                  <c:v>0.93634165700000005</c:v>
                </c:pt>
                <c:pt idx="2917">
                  <c:v>0.93366737600000005</c:v>
                </c:pt>
                <c:pt idx="2918">
                  <c:v>0.93389582599999998</c:v>
                </c:pt>
                <c:pt idx="2919">
                  <c:v>0.91884756599999995</c:v>
                </c:pt>
                <c:pt idx="2920">
                  <c:v>0.91313394599999997</c:v>
                </c:pt>
                <c:pt idx="2921">
                  <c:v>0.92882996600000001</c:v>
                </c:pt>
                <c:pt idx="2922">
                  <c:v>0.930923045</c:v>
                </c:pt>
                <c:pt idx="2923">
                  <c:v>0.93145332999999997</c:v>
                </c:pt>
                <c:pt idx="2924">
                  <c:v>0.94015269400000001</c:v>
                </c:pt>
                <c:pt idx="2925">
                  <c:v>0.92309946499999995</c:v>
                </c:pt>
                <c:pt idx="2926">
                  <c:v>0.91399701799999999</c:v>
                </c:pt>
                <c:pt idx="2927">
                  <c:v>0.93525125899999995</c:v>
                </c:pt>
                <c:pt idx="2928">
                  <c:v>0.92153408299999995</c:v>
                </c:pt>
                <c:pt idx="2929">
                  <c:v>0.93529040200000002</c:v>
                </c:pt>
                <c:pt idx="2930">
                  <c:v>0.93217715199999995</c:v>
                </c:pt>
                <c:pt idx="2931">
                  <c:v>0.94063507300000004</c:v>
                </c:pt>
                <c:pt idx="2932">
                  <c:v>0.92481997500000002</c:v>
                </c:pt>
                <c:pt idx="2933">
                  <c:v>0.91976619000000004</c:v>
                </c:pt>
                <c:pt idx="2934">
                  <c:v>0.92465553099999997</c:v>
                </c:pt>
                <c:pt idx="2935">
                  <c:v>0.93215459499999997</c:v>
                </c:pt>
                <c:pt idx="2936">
                  <c:v>0.93722723399999996</c:v>
                </c:pt>
                <c:pt idx="2937">
                  <c:v>0.939986549</c:v>
                </c:pt>
                <c:pt idx="2938">
                  <c:v>0.93131907999999997</c:v>
                </c:pt>
                <c:pt idx="2939">
                  <c:v>0.93517429600000002</c:v>
                </c:pt>
                <c:pt idx="2940">
                  <c:v>0.74680241999999997</c:v>
                </c:pt>
                <c:pt idx="2941">
                  <c:v>0.80588061499999997</c:v>
                </c:pt>
                <c:pt idx="2942">
                  <c:v>0.83457749199999998</c:v>
                </c:pt>
                <c:pt idx="2943">
                  <c:v>0.86185478999999998</c:v>
                </c:pt>
                <c:pt idx="2944">
                  <c:v>0.89468121499999997</c:v>
                </c:pt>
                <c:pt idx="2945">
                  <c:v>0.90020321400000003</c:v>
                </c:pt>
                <c:pt idx="2946">
                  <c:v>0.89971295500000004</c:v>
                </c:pt>
                <c:pt idx="2947">
                  <c:v>0.919168019</c:v>
                </c:pt>
                <c:pt idx="2948">
                  <c:v>0.90783357200000003</c:v>
                </c:pt>
                <c:pt idx="2949">
                  <c:v>0.91828521399999996</c:v>
                </c:pt>
                <c:pt idx="2950">
                  <c:v>0.92691230999999996</c:v>
                </c:pt>
                <c:pt idx="2951">
                  <c:v>0.92063539299999997</c:v>
                </c:pt>
                <c:pt idx="2952">
                  <c:v>0.92367237000000002</c:v>
                </c:pt>
                <c:pt idx="2953">
                  <c:v>0.92102445799999999</c:v>
                </c:pt>
                <c:pt idx="2954">
                  <c:v>0.92209399000000003</c:v>
                </c:pt>
                <c:pt idx="2955">
                  <c:v>0.92427138099999995</c:v>
                </c:pt>
                <c:pt idx="2956">
                  <c:v>0.91728395900000004</c:v>
                </c:pt>
                <c:pt idx="2957">
                  <c:v>0.93324579200000002</c:v>
                </c:pt>
                <c:pt idx="2958">
                  <c:v>0.91242562199999999</c:v>
                </c:pt>
                <c:pt idx="2959">
                  <c:v>0.91387633400000001</c:v>
                </c:pt>
                <c:pt idx="2960">
                  <c:v>0.91683257299999998</c:v>
                </c:pt>
                <c:pt idx="2961">
                  <c:v>0.90979456999999997</c:v>
                </c:pt>
                <c:pt idx="2962">
                  <c:v>0.91004876800000001</c:v>
                </c:pt>
                <c:pt idx="2963">
                  <c:v>0.93220990599999998</c:v>
                </c:pt>
                <c:pt idx="2964">
                  <c:v>0.92983226699999999</c:v>
                </c:pt>
                <c:pt idx="2965">
                  <c:v>0.94563674399999997</c:v>
                </c:pt>
                <c:pt idx="2966">
                  <c:v>0.93295047099999995</c:v>
                </c:pt>
                <c:pt idx="2967">
                  <c:v>0.918659012</c:v>
                </c:pt>
                <c:pt idx="2968">
                  <c:v>0.93620614000000002</c:v>
                </c:pt>
                <c:pt idx="2969">
                  <c:v>0.923308978</c:v>
                </c:pt>
                <c:pt idx="2970">
                  <c:v>0.93027538399999998</c:v>
                </c:pt>
                <c:pt idx="2971">
                  <c:v>0.93232335799999999</c:v>
                </c:pt>
                <c:pt idx="2972">
                  <c:v>0.93313584000000005</c:v>
                </c:pt>
                <c:pt idx="2973">
                  <c:v>0.92716173400000002</c:v>
                </c:pt>
                <c:pt idx="2974">
                  <c:v>0.93713800700000005</c:v>
                </c:pt>
                <c:pt idx="2975">
                  <c:v>0.92297004199999999</c:v>
                </c:pt>
                <c:pt idx="2976">
                  <c:v>0.92711469999999996</c:v>
                </c:pt>
                <c:pt idx="2977">
                  <c:v>0.93198525499999996</c:v>
                </c:pt>
                <c:pt idx="2978">
                  <c:v>0.93896512300000001</c:v>
                </c:pt>
                <c:pt idx="2979">
                  <c:v>0.93553605399999995</c:v>
                </c:pt>
                <c:pt idx="2980">
                  <c:v>0.91396950399999999</c:v>
                </c:pt>
                <c:pt idx="2981">
                  <c:v>0.93312354500000005</c:v>
                </c:pt>
                <c:pt idx="2982">
                  <c:v>0.943224065</c:v>
                </c:pt>
                <c:pt idx="2983">
                  <c:v>0.94208900299999998</c:v>
                </c:pt>
                <c:pt idx="2984">
                  <c:v>0.932193928</c:v>
                </c:pt>
                <c:pt idx="2985">
                  <c:v>0.92556809500000004</c:v>
                </c:pt>
                <c:pt idx="2986">
                  <c:v>0.91812086800000003</c:v>
                </c:pt>
                <c:pt idx="2987">
                  <c:v>0.91589200400000004</c:v>
                </c:pt>
                <c:pt idx="2988">
                  <c:v>0.93482276500000006</c:v>
                </c:pt>
                <c:pt idx="2989">
                  <c:v>0.77037043599999999</c:v>
                </c:pt>
                <c:pt idx="2990">
                  <c:v>0.81267033700000002</c:v>
                </c:pt>
                <c:pt idx="2991">
                  <c:v>0.86008483899999999</c:v>
                </c:pt>
                <c:pt idx="2992">
                  <c:v>0.85881758100000005</c:v>
                </c:pt>
                <c:pt idx="2993">
                  <c:v>0.85596555200000002</c:v>
                </c:pt>
                <c:pt idx="2994">
                  <c:v>0.87774107599999995</c:v>
                </c:pt>
                <c:pt idx="2995">
                  <c:v>0.88899934999999997</c:v>
                </c:pt>
                <c:pt idx="2996">
                  <c:v>0.88861844499999998</c:v>
                </c:pt>
                <c:pt idx="2997">
                  <c:v>0.90793089299999996</c:v>
                </c:pt>
                <c:pt idx="2998">
                  <c:v>0.91150782600000002</c:v>
                </c:pt>
                <c:pt idx="2999">
                  <c:v>0.91740498000000004</c:v>
                </c:pt>
                <c:pt idx="3000">
                  <c:v>0.912810397</c:v>
                </c:pt>
                <c:pt idx="3001">
                  <c:v>0.90512776699999997</c:v>
                </c:pt>
                <c:pt idx="3002">
                  <c:v>0.92138412000000003</c:v>
                </c:pt>
                <c:pt idx="3003">
                  <c:v>0.91300112899999997</c:v>
                </c:pt>
                <c:pt idx="3004">
                  <c:v>0.92052640900000005</c:v>
                </c:pt>
                <c:pt idx="3005">
                  <c:v>0.92390156700000003</c:v>
                </c:pt>
                <c:pt idx="3006">
                  <c:v>0.91151209099999997</c:v>
                </c:pt>
                <c:pt idx="3007">
                  <c:v>0.92637628500000002</c:v>
                </c:pt>
                <c:pt idx="3008">
                  <c:v>0.93257214700000002</c:v>
                </c:pt>
                <c:pt idx="3009">
                  <c:v>0.90847915999999995</c:v>
                </c:pt>
                <c:pt idx="3010">
                  <c:v>0.90819307699999996</c:v>
                </c:pt>
                <c:pt idx="3011">
                  <c:v>0.93746866600000001</c:v>
                </c:pt>
                <c:pt idx="3012">
                  <c:v>0.91633944300000003</c:v>
                </c:pt>
                <c:pt idx="3013">
                  <c:v>0.90980352099999995</c:v>
                </c:pt>
                <c:pt idx="3014">
                  <c:v>0.94251878200000005</c:v>
                </c:pt>
                <c:pt idx="3015">
                  <c:v>0.91531551600000005</c:v>
                </c:pt>
                <c:pt idx="3016">
                  <c:v>0.93831788999999999</c:v>
                </c:pt>
                <c:pt idx="3017">
                  <c:v>0.92565022200000002</c:v>
                </c:pt>
                <c:pt idx="3018">
                  <c:v>0.91998997500000002</c:v>
                </c:pt>
                <c:pt idx="3019">
                  <c:v>0.92752241000000002</c:v>
                </c:pt>
                <c:pt idx="3020">
                  <c:v>0.92616695199999999</c:v>
                </c:pt>
                <c:pt idx="3021">
                  <c:v>0.92765612399999997</c:v>
                </c:pt>
                <c:pt idx="3022">
                  <c:v>0.94415328600000004</c:v>
                </c:pt>
                <c:pt idx="3023">
                  <c:v>0.91522141599999995</c:v>
                </c:pt>
                <c:pt idx="3024">
                  <c:v>0.93097735599999998</c:v>
                </c:pt>
                <c:pt idx="3025">
                  <c:v>0.94117326199999995</c:v>
                </c:pt>
                <c:pt idx="3026">
                  <c:v>0.92522849299999999</c:v>
                </c:pt>
                <c:pt idx="3027">
                  <c:v>0.93188891299999999</c:v>
                </c:pt>
                <c:pt idx="3028">
                  <c:v>0.91216197300000001</c:v>
                </c:pt>
                <c:pt idx="3029">
                  <c:v>0.93653714799999999</c:v>
                </c:pt>
                <c:pt idx="3030">
                  <c:v>0.92231002900000003</c:v>
                </c:pt>
                <c:pt idx="3031">
                  <c:v>0.93520966100000003</c:v>
                </c:pt>
                <c:pt idx="3032">
                  <c:v>0.92892087999999995</c:v>
                </c:pt>
                <c:pt idx="3033">
                  <c:v>0.94233244199999999</c:v>
                </c:pt>
                <c:pt idx="3034">
                  <c:v>0.91780047399999998</c:v>
                </c:pt>
                <c:pt idx="3035">
                  <c:v>0.93270832100000001</c:v>
                </c:pt>
                <c:pt idx="3036">
                  <c:v>0.93728384600000003</c:v>
                </c:pt>
                <c:pt idx="3037">
                  <c:v>0.91238097600000001</c:v>
                </c:pt>
                <c:pt idx="3038">
                  <c:v>0.76346428499999996</c:v>
                </c:pt>
                <c:pt idx="3039">
                  <c:v>0.82582737699999997</c:v>
                </c:pt>
                <c:pt idx="3040">
                  <c:v>0.84793639899999995</c:v>
                </c:pt>
                <c:pt idx="3041">
                  <c:v>0.87567652600000001</c:v>
                </c:pt>
                <c:pt idx="3042">
                  <c:v>0.86796263100000004</c:v>
                </c:pt>
                <c:pt idx="3043">
                  <c:v>0.87411106599999999</c:v>
                </c:pt>
                <c:pt idx="3044">
                  <c:v>0.90563354500000004</c:v>
                </c:pt>
                <c:pt idx="3045">
                  <c:v>0.91480807500000005</c:v>
                </c:pt>
                <c:pt idx="3046">
                  <c:v>0.91046413999999998</c:v>
                </c:pt>
                <c:pt idx="3047">
                  <c:v>0.90302659900000004</c:v>
                </c:pt>
                <c:pt idx="3048">
                  <c:v>0.91574938100000003</c:v>
                </c:pt>
                <c:pt idx="3049">
                  <c:v>0.91425893000000003</c:v>
                </c:pt>
                <c:pt idx="3050">
                  <c:v>0.93342228199999999</c:v>
                </c:pt>
                <c:pt idx="3051">
                  <c:v>0.91609148299999998</c:v>
                </c:pt>
                <c:pt idx="3052">
                  <c:v>0.91383237399999995</c:v>
                </c:pt>
                <c:pt idx="3053">
                  <c:v>0.93017000699999997</c:v>
                </c:pt>
                <c:pt idx="3054">
                  <c:v>0.90742022899999997</c:v>
                </c:pt>
                <c:pt idx="3055">
                  <c:v>0.92806538299999997</c:v>
                </c:pt>
                <c:pt idx="3056">
                  <c:v>0.91464691300000001</c:v>
                </c:pt>
                <c:pt idx="3057">
                  <c:v>0.90329792799999997</c:v>
                </c:pt>
                <c:pt idx="3058">
                  <c:v>0.91059945499999995</c:v>
                </c:pt>
                <c:pt idx="3059">
                  <c:v>0.92913828899999995</c:v>
                </c:pt>
                <c:pt idx="3060">
                  <c:v>0.92440650599999996</c:v>
                </c:pt>
                <c:pt idx="3061">
                  <c:v>0.92333980000000004</c:v>
                </c:pt>
                <c:pt idx="3062">
                  <c:v>0.93791358400000002</c:v>
                </c:pt>
                <c:pt idx="3063">
                  <c:v>0.93476846999999996</c:v>
                </c:pt>
                <c:pt idx="3064">
                  <c:v>0.93154168900000001</c:v>
                </c:pt>
                <c:pt idx="3065">
                  <c:v>0.92103115800000002</c:v>
                </c:pt>
                <c:pt idx="3066">
                  <c:v>0.93364128099999999</c:v>
                </c:pt>
                <c:pt idx="3067">
                  <c:v>0.93774436800000005</c:v>
                </c:pt>
                <c:pt idx="3068">
                  <c:v>0.93808067900000003</c:v>
                </c:pt>
                <c:pt idx="3069">
                  <c:v>0.93282182899999999</c:v>
                </c:pt>
                <c:pt idx="3070">
                  <c:v>0.94117071600000002</c:v>
                </c:pt>
                <c:pt idx="3071">
                  <c:v>0.92585755999999997</c:v>
                </c:pt>
                <c:pt idx="3072">
                  <c:v>0.92124029299999999</c:v>
                </c:pt>
                <c:pt idx="3073">
                  <c:v>0.93185410000000002</c:v>
                </c:pt>
                <c:pt idx="3074">
                  <c:v>0.933286489</c:v>
                </c:pt>
                <c:pt idx="3075">
                  <c:v>0.91730189200000001</c:v>
                </c:pt>
                <c:pt idx="3076">
                  <c:v>0.93221973199999997</c:v>
                </c:pt>
                <c:pt idx="3077">
                  <c:v>0.94037946400000005</c:v>
                </c:pt>
                <c:pt idx="3078">
                  <c:v>0.92419603699999997</c:v>
                </c:pt>
                <c:pt idx="3079">
                  <c:v>0.92513525200000002</c:v>
                </c:pt>
                <c:pt idx="3080">
                  <c:v>0.92384177899999997</c:v>
                </c:pt>
                <c:pt idx="3081">
                  <c:v>0.92124323699999999</c:v>
                </c:pt>
                <c:pt idx="3082">
                  <c:v>0.920689113</c:v>
                </c:pt>
                <c:pt idx="3083">
                  <c:v>0.93424787300000001</c:v>
                </c:pt>
                <c:pt idx="3084">
                  <c:v>0.93441545500000001</c:v>
                </c:pt>
                <c:pt idx="3085">
                  <c:v>0.93069506199999996</c:v>
                </c:pt>
                <c:pt idx="3086">
                  <c:v>0.936922001</c:v>
                </c:pt>
                <c:pt idx="3087">
                  <c:v>0.78419992199999999</c:v>
                </c:pt>
                <c:pt idx="3088">
                  <c:v>0.81208481799999999</c:v>
                </c:pt>
                <c:pt idx="3089">
                  <c:v>0.86556762600000003</c:v>
                </c:pt>
                <c:pt idx="3090">
                  <c:v>0.84761645900000004</c:v>
                </c:pt>
                <c:pt idx="3091">
                  <c:v>0.88291391399999997</c:v>
                </c:pt>
                <c:pt idx="3092">
                  <c:v>0.90990978</c:v>
                </c:pt>
                <c:pt idx="3093">
                  <c:v>0.90267865300000005</c:v>
                </c:pt>
                <c:pt idx="3094">
                  <c:v>0.91636597900000005</c:v>
                </c:pt>
                <c:pt idx="3095">
                  <c:v>0.91174881600000002</c:v>
                </c:pt>
                <c:pt idx="3096">
                  <c:v>0.88978993100000003</c:v>
                </c:pt>
                <c:pt idx="3097">
                  <c:v>0.91064161899999996</c:v>
                </c:pt>
                <c:pt idx="3098">
                  <c:v>0.90979461100000003</c:v>
                </c:pt>
                <c:pt idx="3099">
                  <c:v>0.91353994500000002</c:v>
                </c:pt>
                <c:pt idx="3100">
                  <c:v>0.90595992700000005</c:v>
                </c:pt>
                <c:pt idx="3101">
                  <c:v>0.91882609199999998</c:v>
                </c:pt>
                <c:pt idx="3102">
                  <c:v>0.92532536300000001</c:v>
                </c:pt>
                <c:pt idx="3103">
                  <c:v>0.92909370599999996</c:v>
                </c:pt>
                <c:pt idx="3104">
                  <c:v>0.90311676500000004</c:v>
                </c:pt>
                <c:pt idx="3105">
                  <c:v>0.91170882900000005</c:v>
                </c:pt>
                <c:pt idx="3106">
                  <c:v>0.93160709399999997</c:v>
                </c:pt>
                <c:pt idx="3107">
                  <c:v>0.91876758400000003</c:v>
                </c:pt>
                <c:pt idx="3108">
                  <c:v>0.92680066500000002</c:v>
                </c:pt>
                <c:pt idx="3109">
                  <c:v>0.92556024800000003</c:v>
                </c:pt>
                <c:pt idx="3110">
                  <c:v>0.91319828700000005</c:v>
                </c:pt>
                <c:pt idx="3111">
                  <c:v>0.93766063600000005</c:v>
                </c:pt>
                <c:pt idx="3112">
                  <c:v>0.93847270000000005</c:v>
                </c:pt>
                <c:pt idx="3113">
                  <c:v>0.91970511099999996</c:v>
                </c:pt>
                <c:pt idx="3114">
                  <c:v>0.92639729699999995</c:v>
                </c:pt>
                <c:pt idx="3115">
                  <c:v>0.93359806899999997</c:v>
                </c:pt>
                <c:pt idx="3116">
                  <c:v>0.92182790199999998</c:v>
                </c:pt>
                <c:pt idx="3117">
                  <c:v>0.941249644</c:v>
                </c:pt>
                <c:pt idx="3118">
                  <c:v>0.91921512999999999</c:v>
                </c:pt>
                <c:pt idx="3119">
                  <c:v>0.91587480899999996</c:v>
                </c:pt>
                <c:pt idx="3120">
                  <c:v>0.93698688900000004</c:v>
                </c:pt>
                <c:pt idx="3121">
                  <c:v>0.91340718200000004</c:v>
                </c:pt>
                <c:pt idx="3122">
                  <c:v>0.93159034299999999</c:v>
                </c:pt>
                <c:pt idx="3123">
                  <c:v>0.94156942099999996</c:v>
                </c:pt>
                <c:pt idx="3124">
                  <c:v>0.93450652199999995</c:v>
                </c:pt>
                <c:pt idx="3125">
                  <c:v>0.91002104399999995</c:v>
                </c:pt>
                <c:pt idx="3126">
                  <c:v>0.92047903200000003</c:v>
                </c:pt>
                <c:pt idx="3127">
                  <c:v>0.93696432900000004</c:v>
                </c:pt>
                <c:pt idx="3128">
                  <c:v>0.93389860899999999</c:v>
                </c:pt>
                <c:pt idx="3129">
                  <c:v>0.92744170299999995</c:v>
                </c:pt>
                <c:pt idx="3130">
                  <c:v>0.92584186499999999</c:v>
                </c:pt>
                <c:pt idx="3131">
                  <c:v>0.91779740600000004</c:v>
                </c:pt>
                <c:pt idx="3132">
                  <c:v>0.91697223299999997</c:v>
                </c:pt>
                <c:pt idx="3133">
                  <c:v>0.92646483199999996</c:v>
                </c:pt>
                <c:pt idx="3134">
                  <c:v>0.94065281700000003</c:v>
                </c:pt>
                <c:pt idx="3135">
                  <c:v>0.91895229599999995</c:v>
                </c:pt>
                <c:pt idx="3136">
                  <c:v>0.75199571600000004</c:v>
                </c:pt>
                <c:pt idx="3137">
                  <c:v>0.81853333500000003</c:v>
                </c:pt>
                <c:pt idx="3138">
                  <c:v>0.84739063800000003</c:v>
                </c:pt>
                <c:pt idx="3139">
                  <c:v>0.88247310400000001</c:v>
                </c:pt>
                <c:pt idx="3140">
                  <c:v>0.88371005599999997</c:v>
                </c:pt>
                <c:pt idx="3141">
                  <c:v>0.89162442500000005</c:v>
                </c:pt>
                <c:pt idx="3142">
                  <c:v>0.87499715199999994</c:v>
                </c:pt>
                <c:pt idx="3143">
                  <c:v>0.90733177499999995</c:v>
                </c:pt>
                <c:pt idx="3144">
                  <c:v>0.88452493600000004</c:v>
                </c:pt>
                <c:pt idx="3145">
                  <c:v>0.91880337599999995</c:v>
                </c:pt>
                <c:pt idx="3146">
                  <c:v>0.92598313099999996</c:v>
                </c:pt>
                <c:pt idx="3147">
                  <c:v>0.90871362600000005</c:v>
                </c:pt>
                <c:pt idx="3148">
                  <c:v>0.91350249299999997</c:v>
                </c:pt>
                <c:pt idx="3149">
                  <c:v>0.90445465300000005</c:v>
                </c:pt>
                <c:pt idx="3150">
                  <c:v>0.90735436899999999</c:v>
                </c:pt>
                <c:pt idx="3151">
                  <c:v>0.92525296599999995</c:v>
                </c:pt>
                <c:pt idx="3152">
                  <c:v>0.928120167</c:v>
                </c:pt>
                <c:pt idx="3153">
                  <c:v>0.93489313100000004</c:v>
                </c:pt>
                <c:pt idx="3154">
                  <c:v>0.91953502200000004</c:v>
                </c:pt>
                <c:pt idx="3155">
                  <c:v>0.909043775</c:v>
                </c:pt>
                <c:pt idx="3156">
                  <c:v>0.93158627900000002</c:v>
                </c:pt>
                <c:pt idx="3157">
                  <c:v>0.93211737900000002</c:v>
                </c:pt>
                <c:pt idx="3158">
                  <c:v>0.94156628399999998</c:v>
                </c:pt>
                <c:pt idx="3159">
                  <c:v>0.92794101100000004</c:v>
                </c:pt>
                <c:pt idx="3160">
                  <c:v>0.93268407099999995</c:v>
                </c:pt>
                <c:pt idx="3161">
                  <c:v>0.94306404700000002</c:v>
                </c:pt>
                <c:pt idx="3162">
                  <c:v>0.91199834000000002</c:v>
                </c:pt>
                <c:pt idx="3163">
                  <c:v>0.93529603800000005</c:v>
                </c:pt>
                <c:pt idx="3164">
                  <c:v>0.93766788199999995</c:v>
                </c:pt>
                <c:pt idx="3165">
                  <c:v>0.90314538600000005</c:v>
                </c:pt>
                <c:pt idx="3166">
                  <c:v>0.91264435399999999</c:v>
                </c:pt>
                <c:pt idx="3167">
                  <c:v>0.92643614200000002</c:v>
                </c:pt>
                <c:pt idx="3168">
                  <c:v>0.93399730999999997</c:v>
                </c:pt>
                <c:pt idx="3169">
                  <c:v>0.93016791300000001</c:v>
                </c:pt>
                <c:pt idx="3170">
                  <c:v>0.93154492700000002</c:v>
                </c:pt>
                <c:pt idx="3171">
                  <c:v>0.93898989600000005</c:v>
                </c:pt>
                <c:pt idx="3172">
                  <c:v>0.91654437200000005</c:v>
                </c:pt>
                <c:pt idx="3173">
                  <c:v>0.91672914999999999</c:v>
                </c:pt>
                <c:pt idx="3174">
                  <c:v>0.930027253</c:v>
                </c:pt>
                <c:pt idx="3175">
                  <c:v>0.93925208699999996</c:v>
                </c:pt>
                <c:pt idx="3176">
                  <c:v>0.93568322500000001</c:v>
                </c:pt>
                <c:pt idx="3177">
                  <c:v>0.90888716300000005</c:v>
                </c:pt>
                <c:pt idx="3178">
                  <c:v>0.93343572200000002</c:v>
                </c:pt>
                <c:pt idx="3179">
                  <c:v>0.93754363200000002</c:v>
                </c:pt>
                <c:pt idx="3180">
                  <c:v>0.92999457500000005</c:v>
                </c:pt>
                <c:pt idx="3181">
                  <c:v>0.92555217199999995</c:v>
                </c:pt>
                <c:pt idx="3182">
                  <c:v>0.93155526600000005</c:v>
                </c:pt>
                <c:pt idx="3183">
                  <c:v>0.93982522199999996</c:v>
                </c:pt>
                <c:pt idx="3184">
                  <c:v>0.93535815499999997</c:v>
                </c:pt>
                <c:pt idx="3185">
                  <c:v>0.75454019100000003</c:v>
                </c:pt>
                <c:pt idx="3186">
                  <c:v>0.80673829399999997</c:v>
                </c:pt>
                <c:pt idx="3187">
                  <c:v>0.83402002799999997</c:v>
                </c:pt>
                <c:pt idx="3188">
                  <c:v>0.88937932399999997</c:v>
                </c:pt>
                <c:pt idx="3189">
                  <c:v>0.88039674999999995</c:v>
                </c:pt>
                <c:pt idx="3190">
                  <c:v>0.877349555</c:v>
                </c:pt>
                <c:pt idx="3191">
                  <c:v>0.90820153100000001</c:v>
                </c:pt>
                <c:pt idx="3192">
                  <c:v>0.89597279900000004</c:v>
                </c:pt>
                <c:pt idx="3193">
                  <c:v>0.905851619</c:v>
                </c:pt>
                <c:pt idx="3194">
                  <c:v>0.91793470799999999</c:v>
                </c:pt>
                <c:pt idx="3195">
                  <c:v>0.89493346699999998</c:v>
                </c:pt>
                <c:pt idx="3196">
                  <c:v>0.91217881000000001</c:v>
                </c:pt>
                <c:pt idx="3197">
                  <c:v>0.92520882500000001</c:v>
                </c:pt>
                <c:pt idx="3198">
                  <c:v>0.91447337200000001</c:v>
                </c:pt>
                <c:pt idx="3199">
                  <c:v>0.92698159800000002</c:v>
                </c:pt>
                <c:pt idx="3200">
                  <c:v>0.89631623100000002</c:v>
                </c:pt>
                <c:pt idx="3201">
                  <c:v>0.91277693400000004</c:v>
                </c:pt>
                <c:pt idx="3202">
                  <c:v>0.913069829</c:v>
                </c:pt>
                <c:pt idx="3203">
                  <c:v>0.93334386999999996</c:v>
                </c:pt>
                <c:pt idx="3204">
                  <c:v>0.91590132800000001</c:v>
                </c:pt>
                <c:pt idx="3205">
                  <c:v>0.93406446399999998</c:v>
                </c:pt>
                <c:pt idx="3206">
                  <c:v>0.93393371199999997</c:v>
                </c:pt>
                <c:pt idx="3207">
                  <c:v>0.93798453800000003</c:v>
                </c:pt>
                <c:pt idx="3208">
                  <c:v>0.918012579</c:v>
                </c:pt>
                <c:pt idx="3209">
                  <c:v>0.92375777199999998</c:v>
                </c:pt>
                <c:pt idx="3210">
                  <c:v>0.91895659500000004</c:v>
                </c:pt>
                <c:pt idx="3211">
                  <c:v>0.93791466599999995</c:v>
                </c:pt>
                <c:pt idx="3212">
                  <c:v>0.91508126599999995</c:v>
                </c:pt>
                <c:pt idx="3213">
                  <c:v>0.91600378400000004</c:v>
                </c:pt>
                <c:pt idx="3214">
                  <c:v>0.92365520000000001</c:v>
                </c:pt>
                <c:pt idx="3215">
                  <c:v>0.927893996</c:v>
                </c:pt>
                <c:pt idx="3216">
                  <c:v>0.93892282999999999</c:v>
                </c:pt>
                <c:pt idx="3217">
                  <c:v>0.91065248300000001</c:v>
                </c:pt>
                <c:pt idx="3218">
                  <c:v>0.93587035399999996</c:v>
                </c:pt>
                <c:pt idx="3219">
                  <c:v>0.93423525799999996</c:v>
                </c:pt>
                <c:pt idx="3220">
                  <c:v>0.92550139600000003</c:v>
                </c:pt>
                <c:pt idx="3221">
                  <c:v>0.923498771</c:v>
                </c:pt>
                <c:pt idx="3222">
                  <c:v>0.93660452299999997</c:v>
                </c:pt>
                <c:pt idx="3223">
                  <c:v>0.93071173699999998</c:v>
                </c:pt>
                <c:pt idx="3224">
                  <c:v>0.93486012299999999</c:v>
                </c:pt>
                <c:pt idx="3225">
                  <c:v>0.92260017100000002</c:v>
                </c:pt>
                <c:pt idx="3226">
                  <c:v>0.93073916400000001</c:v>
                </c:pt>
                <c:pt idx="3227">
                  <c:v>0.93528752900000001</c:v>
                </c:pt>
                <c:pt idx="3228">
                  <c:v>0.93578631400000001</c:v>
                </c:pt>
                <c:pt idx="3229">
                  <c:v>0.92493191900000005</c:v>
                </c:pt>
                <c:pt idx="3230">
                  <c:v>0.91115015899999996</c:v>
                </c:pt>
                <c:pt idx="3231">
                  <c:v>0.93784400300000004</c:v>
                </c:pt>
                <c:pt idx="3232">
                  <c:v>0.917833915</c:v>
                </c:pt>
                <c:pt idx="3233">
                  <c:v>0.93203251200000004</c:v>
                </c:pt>
                <c:pt idx="3234">
                  <c:v>0.75297785900000003</c:v>
                </c:pt>
                <c:pt idx="3235">
                  <c:v>0.82947124500000002</c:v>
                </c:pt>
                <c:pt idx="3236">
                  <c:v>0.85751203799999998</c:v>
                </c:pt>
                <c:pt idx="3237">
                  <c:v>0.87292857899999998</c:v>
                </c:pt>
                <c:pt idx="3238">
                  <c:v>0.89601429200000005</c:v>
                </c:pt>
                <c:pt idx="3239">
                  <c:v>0.89287072199999995</c:v>
                </c:pt>
                <c:pt idx="3240">
                  <c:v>0.90894537099999995</c:v>
                </c:pt>
                <c:pt idx="3241">
                  <c:v>0.90362245100000005</c:v>
                </c:pt>
                <c:pt idx="3242">
                  <c:v>0.88866386600000002</c:v>
                </c:pt>
                <c:pt idx="3243">
                  <c:v>0.90017431199999998</c:v>
                </c:pt>
                <c:pt idx="3244">
                  <c:v>0.91755843999999998</c:v>
                </c:pt>
                <c:pt idx="3245">
                  <c:v>0.92211620299999997</c:v>
                </c:pt>
                <c:pt idx="3246">
                  <c:v>0.910256493</c:v>
                </c:pt>
                <c:pt idx="3247">
                  <c:v>0.91082497699999998</c:v>
                </c:pt>
                <c:pt idx="3248">
                  <c:v>0.90899376099999996</c:v>
                </c:pt>
                <c:pt idx="3249">
                  <c:v>0.920813204</c:v>
                </c:pt>
                <c:pt idx="3250">
                  <c:v>0.93262657999999998</c:v>
                </c:pt>
                <c:pt idx="3251">
                  <c:v>0.92208717600000001</c:v>
                </c:pt>
                <c:pt idx="3252">
                  <c:v>0.93696244699999998</c:v>
                </c:pt>
                <c:pt idx="3253">
                  <c:v>0.92569224500000002</c:v>
                </c:pt>
                <c:pt idx="3254">
                  <c:v>0.93394537700000002</c:v>
                </c:pt>
                <c:pt idx="3255">
                  <c:v>0.92923577800000001</c:v>
                </c:pt>
                <c:pt idx="3256">
                  <c:v>0.93551271899999999</c:v>
                </c:pt>
                <c:pt idx="3257">
                  <c:v>0.91079195400000001</c:v>
                </c:pt>
                <c:pt idx="3258">
                  <c:v>0.92883610000000005</c:v>
                </c:pt>
                <c:pt idx="3259">
                  <c:v>0.93653386599999999</c:v>
                </c:pt>
                <c:pt idx="3260">
                  <c:v>0.92558396700000001</c:v>
                </c:pt>
                <c:pt idx="3261">
                  <c:v>0.93171109900000004</c:v>
                </c:pt>
                <c:pt idx="3262">
                  <c:v>0.91787193199999995</c:v>
                </c:pt>
                <c:pt idx="3263">
                  <c:v>0.92335513800000002</c:v>
                </c:pt>
                <c:pt idx="3264">
                  <c:v>0.93474292299999995</c:v>
                </c:pt>
                <c:pt idx="3265">
                  <c:v>0.934975958</c:v>
                </c:pt>
                <c:pt idx="3266">
                  <c:v>0.91668710799999997</c:v>
                </c:pt>
                <c:pt idx="3267">
                  <c:v>0.93149838900000004</c:v>
                </c:pt>
                <c:pt idx="3268">
                  <c:v>0.91964464999999995</c:v>
                </c:pt>
                <c:pt idx="3269">
                  <c:v>0.93812875799999995</c:v>
                </c:pt>
                <c:pt idx="3270">
                  <c:v>0.93874122199999999</c:v>
                </c:pt>
                <c:pt idx="3271">
                  <c:v>0.94307684199999997</c:v>
                </c:pt>
                <c:pt idx="3272">
                  <c:v>0.92142086199999995</c:v>
                </c:pt>
                <c:pt idx="3273">
                  <c:v>0.93380848699999996</c:v>
                </c:pt>
                <c:pt idx="3274">
                  <c:v>0.91920699299999997</c:v>
                </c:pt>
                <c:pt idx="3275">
                  <c:v>0.91940946199999996</c:v>
                </c:pt>
                <c:pt idx="3276">
                  <c:v>0.93825938600000003</c:v>
                </c:pt>
                <c:pt idx="3277">
                  <c:v>0.92466546199999999</c:v>
                </c:pt>
                <c:pt idx="3278">
                  <c:v>0.91879817900000005</c:v>
                </c:pt>
                <c:pt idx="3279">
                  <c:v>0.94004494599999999</c:v>
                </c:pt>
                <c:pt idx="3280">
                  <c:v>0.93774242900000004</c:v>
                </c:pt>
                <c:pt idx="3281">
                  <c:v>0.92836731299999997</c:v>
                </c:pt>
                <c:pt idx="3282">
                  <c:v>0.92554335200000004</c:v>
                </c:pt>
                <c:pt idx="3283">
                  <c:v>0.77032422199999995</c:v>
                </c:pt>
                <c:pt idx="3284">
                  <c:v>0.83554130999999998</c:v>
                </c:pt>
                <c:pt idx="3285">
                  <c:v>0.84044414899999997</c:v>
                </c:pt>
                <c:pt idx="3286">
                  <c:v>0.88128922700000001</c:v>
                </c:pt>
                <c:pt idx="3287">
                  <c:v>0.86752982300000003</c:v>
                </c:pt>
                <c:pt idx="3288">
                  <c:v>0.89676171699999996</c:v>
                </c:pt>
                <c:pt idx="3289">
                  <c:v>0.88688618100000005</c:v>
                </c:pt>
                <c:pt idx="3290">
                  <c:v>0.90093497300000003</c:v>
                </c:pt>
                <c:pt idx="3291">
                  <c:v>0.90342545500000004</c:v>
                </c:pt>
                <c:pt idx="3292">
                  <c:v>0.88681084200000004</c:v>
                </c:pt>
                <c:pt idx="3293">
                  <c:v>0.90201789899999996</c:v>
                </c:pt>
                <c:pt idx="3294">
                  <c:v>0.91941874199999996</c:v>
                </c:pt>
                <c:pt idx="3295">
                  <c:v>0.91949111900000002</c:v>
                </c:pt>
                <c:pt idx="3296">
                  <c:v>0.91169202800000004</c:v>
                </c:pt>
                <c:pt idx="3297">
                  <c:v>0.93530441200000003</c:v>
                </c:pt>
                <c:pt idx="3298">
                  <c:v>0.92972002300000001</c:v>
                </c:pt>
                <c:pt idx="3299">
                  <c:v>0.92938598699999997</c:v>
                </c:pt>
                <c:pt idx="3300">
                  <c:v>0.91426797599999998</c:v>
                </c:pt>
                <c:pt idx="3301">
                  <c:v>0.93035925500000005</c:v>
                </c:pt>
                <c:pt idx="3302">
                  <c:v>0.92555731100000005</c:v>
                </c:pt>
                <c:pt idx="3303">
                  <c:v>0.93236342500000002</c:v>
                </c:pt>
                <c:pt idx="3304">
                  <c:v>0.92997493899999994</c:v>
                </c:pt>
                <c:pt idx="3305">
                  <c:v>0.92908847000000006</c:v>
                </c:pt>
                <c:pt idx="3306">
                  <c:v>0.92384190600000005</c:v>
                </c:pt>
                <c:pt idx="3307">
                  <c:v>0.93305685400000005</c:v>
                </c:pt>
                <c:pt idx="3308">
                  <c:v>0.92144552999999996</c:v>
                </c:pt>
                <c:pt idx="3309">
                  <c:v>0.92042855800000001</c:v>
                </c:pt>
                <c:pt idx="3310">
                  <c:v>0.92610025299999998</c:v>
                </c:pt>
                <c:pt idx="3311">
                  <c:v>0.93390352499999996</c:v>
                </c:pt>
                <c:pt idx="3312">
                  <c:v>0.938975267</c:v>
                </c:pt>
                <c:pt idx="3313">
                  <c:v>0.91877087999999996</c:v>
                </c:pt>
                <c:pt idx="3314">
                  <c:v>0.928350024</c:v>
                </c:pt>
                <c:pt idx="3315">
                  <c:v>0.92862093700000004</c:v>
                </c:pt>
                <c:pt idx="3316">
                  <c:v>0.92964262200000003</c:v>
                </c:pt>
                <c:pt idx="3317">
                  <c:v>0.940394442</c:v>
                </c:pt>
                <c:pt idx="3318">
                  <c:v>0.93095045799999998</c:v>
                </c:pt>
                <c:pt idx="3319">
                  <c:v>0.93451146699999998</c:v>
                </c:pt>
                <c:pt idx="3320">
                  <c:v>0.91479200400000005</c:v>
                </c:pt>
                <c:pt idx="3321">
                  <c:v>0.92857245300000002</c:v>
                </c:pt>
                <c:pt idx="3322">
                  <c:v>0.93828917999999994</c:v>
                </c:pt>
                <c:pt idx="3323">
                  <c:v>0.93002090699999995</c:v>
                </c:pt>
                <c:pt idx="3324">
                  <c:v>0.94049174800000002</c:v>
                </c:pt>
                <c:pt idx="3325">
                  <c:v>0.93673070000000003</c:v>
                </c:pt>
                <c:pt idx="3326">
                  <c:v>0.91669428399999997</c:v>
                </c:pt>
                <c:pt idx="3327">
                  <c:v>0.94314414499999999</c:v>
                </c:pt>
                <c:pt idx="3328">
                  <c:v>0.93867943499999995</c:v>
                </c:pt>
                <c:pt idx="3329">
                  <c:v>0.92185003899999995</c:v>
                </c:pt>
                <c:pt idx="3330">
                  <c:v>0.93676169099999995</c:v>
                </c:pt>
                <c:pt idx="3331">
                  <c:v>0.92902879800000004</c:v>
                </c:pt>
                <c:pt idx="3332">
                  <c:v>0.77159260100000004</c:v>
                </c:pt>
                <c:pt idx="3333">
                  <c:v>0.82863953700000004</c:v>
                </c:pt>
                <c:pt idx="3334">
                  <c:v>0.85914191100000004</c:v>
                </c:pt>
                <c:pt idx="3335">
                  <c:v>0.85464141599999999</c:v>
                </c:pt>
                <c:pt idx="3336">
                  <c:v>0.88319344600000005</c:v>
                </c:pt>
                <c:pt idx="3337">
                  <c:v>0.86481760600000002</c:v>
                </c:pt>
                <c:pt idx="3338">
                  <c:v>0.90999852299999995</c:v>
                </c:pt>
                <c:pt idx="3339">
                  <c:v>0.91232573100000003</c:v>
                </c:pt>
                <c:pt idx="3340">
                  <c:v>0.91945872100000003</c:v>
                </c:pt>
                <c:pt idx="3341">
                  <c:v>0.91523768699999997</c:v>
                </c:pt>
                <c:pt idx="3342">
                  <c:v>0.914957087</c:v>
                </c:pt>
                <c:pt idx="3343">
                  <c:v>0.89909296999999999</c:v>
                </c:pt>
                <c:pt idx="3344">
                  <c:v>0.91844976199999995</c:v>
                </c:pt>
                <c:pt idx="3345">
                  <c:v>0.92617471699999998</c:v>
                </c:pt>
                <c:pt idx="3346">
                  <c:v>0.91367595800000001</c:v>
                </c:pt>
                <c:pt idx="3347">
                  <c:v>0.93162589699999998</c:v>
                </c:pt>
                <c:pt idx="3348">
                  <c:v>0.899971988</c:v>
                </c:pt>
                <c:pt idx="3349">
                  <c:v>0.94319571800000002</c:v>
                </c:pt>
                <c:pt idx="3350">
                  <c:v>0.92556972900000001</c:v>
                </c:pt>
                <c:pt idx="3351">
                  <c:v>0.93425764</c:v>
                </c:pt>
                <c:pt idx="3352">
                  <c:v>0.92335532300000001</c:v>
                </c:pt>
                <c:pt idx="3353">
                  <c:v>0.92665705399999998</c:v>
                </c:pt>
                <c:pt idx="3354">
                  <c:v>0.92221779599999998</c:v>
                </c:pt>
                <c:pt idx="3355">
                  <c:v>0.91968280300000005</c:v>
                </c:pt>
                <c:pt idx="3356">
                  <c:v>0.93380094499999999</c:v>
                </c:pt>
                <c:pt idx="3357">
                  <c:v>0.93456720500000001</c:v>
                </c:pt>
                <c:pt idx="3358">
                  <c:v>0.94197784699999998</c:v>
                </c:pt>
                <c:pt idx="3359">
                  <c:v>0.94282354999999995</c:v>
                </c:pt>
                <c:pt idx="3360">
                  <c:v>0.93317151399999998</c:v>
                </c:pt>
                <c:pt idx="3361">
                  <c:v>0.90825128499999996</c:v>
                </c:pt>
                <c:pt idx="3362">
                  <c:v>0.93018140800000004</c:v>
                </c:pt>
                <c:pt idx="3363">
                  <c:v>0.92630246599999999</c:v>
                </c:pt>
                <c:pt idx="3364">
                  <c:v>0.91571292199999998</c:v>
                </c:pt>
                <c:pt idx="3365">
                  <c:v>0.93079236899999995</c:v>
                </c:pt>
                <c:pt idx="3366">
                  <c:v>0.93660169299999996</c:v>
                </c:pt>
                <c:pt idx="3367">
                  <c:v>0.93597477500000004</c:v>
                </c:pt>
                <c:pt idx="3368">
                  <c:v>0.92141227599999997</c:v>
                </c:pt>
                <c:pt idx="3369">
                  <c:v>0.93899714599999995</c:v>
                </c:pt>
                <c:pt idx="3370">
                  <c:v>0.93882206000000001</c:v>
                </c:pt>
                <c:pt idx="3371">
                  <c:v>0.93028871899999999</c:v>
                </c:pt>
                <c:pt idx="3372">
                  <c:v>0.93921285799999998</c:v>
                </c:pt>
                <c:pt idx="3373">
                  <c:v>0.93377395200000002</c:v>
                </c:pt>
                <c:pt idx="3374">
                  <c:v>0.93249110800000001</c:v>
                </c:pt>
                <c:pt idx="3375">
                  <c:v>0.92610050099999996</c:v>
                </c:pt>
                <c:pt idx="3376">
                  <c:v>0.92874501600000003</c:v>
                </c:pt>
                <c:pt idx="3377">
                  <c:v>0.94238797799999996</c:v>
                </c:pt>
                <c:pt idx="3378">
                  <c:v>0.94179134200000003</c:v>
                </c:pt>
                <c:pt idx="3379">
                  <c:v>0.92788563499999999</c:v>
                </c:pt>
                <c:pt idx="3380">
                  <c:v>0.92240765599999996</c:v>
                </c:pt>
                <c:pt idx="3381">
                  <c:v>0.77988714800000003</c:v>
                </c:pt>
                <c:pt idx="3382">
                  <c:v>0.82114869300000004</c:v>
                </c:pt>
                <c:pt idx="3383">
                  <c:v>0.83373765099999997</c:v>
                </c:pt>
                <c:pt idx="3384">
                  <c:v>0.88769293800000004</c:v>
                </c:pt>
                <c:pt idx="3385">
                  <c:v>0.89168156799999998</c:v>
                </c:pt>
                <c:pt idx="3386">
                  <c:v>0.89792609099999998</c:v>
                </c:pt>
                <c:pt idx="3387">
                  <c:v>0.88764158699999995</c:v>
                </c:pt>
                <c:pt idx="3388">
                  <c:v>0.87809954000000001</c:v>
                </c:pt>
                <c:pt idx="3389">
                  <c:v>0.91603535400000002</c:v>
                </c:pt>
                <c:pt idx="3390">
                  <c:v>0.89581724200000001</c:v>
                </c:pt>
                <c:pt idx="3391">
                  <c:v>0.91139954000000001</c:v>
                </c:pt>
                <c:pt idx="3392">
                  <c:v>0.90373031400000003</c:v>
                </c:pt>
                <c:pt idx="3393">
                  <c:v>0.93224079699999995</c:v>
                </c:pt>
                <c:pt idx="3394">
                  <c:v>0.93028096999999998</c:v>
                </c:pt>
                <c:pt idx="3395">
                  <c:v>0.90614910599999998</c:v>
                </c:pt>
                <c:pt idx="3396">
                  <c:v>0.92633275900000001</c:v>
                </c:pt>
                <c:pt idx="3397">
                  <c:v>0.93422095599999999</c:v>
                </c:pt>
                <c:pt idx="3398">
                  <c:v>0.91758926100000004</c:v>
                </c:pt>
                <c:pt idx="3399">
                  <c:v>0.92164306500000004</c:v>
                </c:pt>
                <c:pt idx="3400">
                  <c:v>0.92455156500000002</c:v>
                </c:pt>
                <c:pt idx="3401">
                  <c:v>0.93625627499999997</c:v>
                </c:pt>
                <c:pt idx="3402">
                  <c:v>0.93751377300000005</c:v>
                </c:pt>
                <c:pt idx="3403">
                  <c:v>0.92677883900000002</c:v>
                </c:pt>
                <c:pt idx="3404">
                  <c:v>0.92263829100000005</c:v>
                </c:pt>
                <c:pt idx="3405">
                  <c:v>0.91402032200000005</c:v>
                </c:pt>
                <c:pt idx="3406">
                  <c:v>0.92291580299999998</c:v>
                </c:pt>
                <c:pt idx="3407">
                  <c:v>0.913243217</c:v>
                </c:pt>
                <c:pt idx="3408">
                  <c:v>0.92064198100000005</c:v>
                </c:pt>
                <c:pt idx="3409">
                  <c:v>0.92248786299999996</c:v>
                </c:pt>
                <c:pt idx="3410">
                  <c:v>0.93377203600000003</c:v>
                </c:pt>
                <c:pt idx="3411">
                  <c:v>0.93008236700000002</c:v>
                </c:pt>
                <c:pt idx="3412">
                  <c:v>0.91815811700000005</c:v>
                </c:pt>
                <c:pt idx="3413">
                  <c:v>0.941545521</c:v>
                </c:pt>
                <c:pt idx="3414">
                  <c:v>0.932904599</c:v>
                </c:pt>
                <c:pt idx="3415">
                  <c:v>0.934928537</c:v>
                </c:pt>
                <c:pt idx="3416">
                  <c:v>0.94161241500000004</c:v>
                </c:pt>
                <c:pt idx="3417">
                  <c:v>0.93297768699999994</c:v>
                </c:pt>
                <c:pt idx="3418">
                  <c:v>0.94099363700000005</c:v>
                </c:pt>
                <c:pt idx="3419">
                  <c:v>0.93757575800000004</c:v>
                </c:pt>
                <c:pt idx="3420">
                  <c:v>0.93739780299999997</c:v>
                </c:pt>
                <c:pt idx="3421">
                  <c:v>0.925615717</c:v>
                </c:pt>
                <c:pt idx="3422">
                  <c:v>0.93909878599999996</c:v>
                </c:pt>
                <c:pt idx="3423">
                  <c:v>0.90895272500000002</c:v>
                </c:pt>
                <c:pt idx="3424">
                  <c:v>0.93550914500000004</c:v>
                </c:pt>
                <c:pt idx="3425">
                  <c:v>0.93006323300000004</c:v>
                </c:pt>
                <c:pt idx="3426">
                  <c:v>0.933567539</c:v>
                </c:pt>
                <c:pt idx="3427">
                  <c:v>0.92549657699999999</c:v>
                </c:pt>
                <c:pt idx="3428">
                  <c:v>0.92957564999999998</c:v>
                </c:pt>
                <c:pt idx="3429">
                  <c:v>0.91144782300000005</c:v>
                </c:pt>
                <c:pt idx="3430">
                  <c:v>0.76862777000000004</c:v>
                </c:pt>
                <c:pt idx="3431">
                  <c:v>0.80183970500000001</c:v>
                </c:pt>
                <c:pt idx="3432">
                  <c:v>0.82755252099999999</c:v>
                </c:pt>
                <c:pt idx="3433">
                  <c:v>0.87887228799999995</c:v>
                </c:pt>
                <c:pt idx="3434">
                  <c:v>0.88633335700000004</c:v>
                </c:pt>
                <c:pt idx="3435">
                  <c:v>0.90376582599999999</c:v>
                </c:pt>
                <c:pt idx="3436">
                  <c:v>0.89807762999999996</c:v>
                </c:pt>
                <c:pt idx="3437">
                  <c:v>0.90696284000000005</c:v>
                </c:pt>
                <c:pt idx="3438">
                  <c:v>0.91683247199999995</c:v>
                </c:pt>
                <c:pt idx="3439">
                  <c:v>0.90821730499999997</c:v>
                </c:pt>
                <c:pt idx="3440">
                  <c:v>0.90609900600000004</c:v>
                </c:pt>
                <c:pt idx="3441">
                  <c:v>0.92382659199999995</c:v>
                </c:pt>
                <c:pt idx="3442">
                  <c:v>0.92761352100000005</c:v>
                </c:pt>
                <c:pt idx="3443">
                  <c:v>0.908755541</c:v>
                </c:pt>
                <c:pt idx="3444">
                  <c:v>0.93210908599999998</c:v>
                </c:pt>
                <c:pt idx="3445">
                  <c:v>0.90608432100000003</c:v>
                </c:pt>
                <c:pt idx="3446">
                  <c:v>0.90998837700000001</c:v>
                </c:pt>
                <c:pt idx="3447">
                  <c:v>0.91238467300000003</c:v>
                </c:pt>
                <c:pt idx="3448">
                  <c:v>0.93586673399999998</c:v>
                </c:pt>
                <c:pt idx="3449">
                  <c:v>0.917404636</c:v>
                </c:pt>
                <c:pt idx="3450">
                  <c:v>0.92827678899999999</c:v>
                </c:pt>
                <c:pt idx="3451">
                  <c:v>0.91149281000000004</c:v>
                </c:pt>
                <c:pt idx="3452">
                  <c:v>0.93562936100000005</c:v>
                </c:pt>
                <c:pt idx="3453">
                  <c:v>0.93201190099999998</c:v>
                </c:pt>
                <c:pt idx="3454">
                  <c:v>0.91755042600000003</c:v>
                </c:pt>
                <c:pt idx="3455">
                  <c:v>0.93566028400000001</c:v>
                </c:pt>
                <c:pt idx="3456">
                  <c:v>0.92608430799999997</c:v>
                </c:pt>
                <c:pt idx="3457">
                  <c:v>0.92654526199999998</c:v>
                </c:pt>
                <c:pt idx="3458">
                  <c:v>0.92556811000000005</c:v>
                </c:pt>
                <c:pt idx="3459">
                  <c:v>0.92902824799999995</c:v>
                </c:pt>
                <c:pt idx="3460">
                  <c:v>0.93379762499999996</c:v>
                </c:pt>
                <c:pt idx="3461">
                  <c:v>0.93524921100000002</c:v>
                </c:pt>
                <c:pt idx="3462">
                  <c:v>0.92472115099999996</c:v>
                </c:pt>
                <c:pt idx="3463">
                  <c:v>0.93752923899999996</c:v>
                </c:pt>
                <c:pt idx="3464">
                  <c:v>0.93654210500000001</c:v>
                </c:pt>
                <c:pt idx="3465">
                  <c:v>0.92004984499999998</c:v>
                </c:pt>
                <c:pt idx="3466">
                  <c:v>0.92618305700000003</c:v>
                </c:pt>
                <c:pt idx="3467">
                  <c:v>0.93218481200000003</c:v>
                </c:pt>
                <c:pt idx="3468">
                  <c:v>0.922291254</c:v>
                </c:pt>
                <c:pt idx="3469">
                  <c:v>0.91507723900000004</c:v>
                </c:pt>
                <c:pt idx="3470">
                  <c:v>0.90803315900000003</c:v>
                </c:pt>
                <c:pt idx="3471">
                  <c:v>0.92983641500000003</c:v>
                </c:pt>
                <c:pt idx="3472">
                  <c:v>0.91593528800000001</c:v>
                </c:pt>
                <c:pt idx="3473">
                  <c:v>0.94020167300000002</c:v>
                </c:pt>
                <c:pt idx="3474">
                  <c:v>0.91244303500000001</c:v>
                </c:pt>
                <c:pt idx="3475">
                  <c:v>0.94327213300000001</c:v>
                </c:pt>
                <c:pt idx="3476">
                  <c:v>0.94205854300000003</c:v>
                </c:pt>
                <c:pt idx="3477">
                  <c:v>0.93504625799999996</c:v>
                </c:pt>
                <c:pt idx="3478">
                  <c:v>0.93364362999999995</c:v>
                </c:pt>
                <c:pt idx="3479">
                  <c:v>0.750231227</c:v>
                </c:pt>
                <c:pt idx="3480">
                  <c:v>0.82033964999999998</c:v>
                </c:pt>
                <c:pt idx="3481">
                  <c:v>0.84514896500000003</c:v>
                </c:pt>
                <c:pt idx="3482">
                  <c:v>0.86869273300000005</c:v>
                </c:pt>
                <c:pt idx="3483">
                  <c:v>0.88215059399999995</c:v>
                </c:pt>
                <c:pt idx="3484">
                  <c:v>0.892902478</c:v>
                </c:pt>
                <c:pt idx="3485">
                  <c:v>0.89286536500000002</c:v>
                </c:pt>
                <c:pt idx="3486">
                  <c:v>0.91502765900000005</c:v>
                </c:pt>
                <c:pt idx="3487">
                  <c:v>0.91997567599999996</c:v>
                </c:pt>
                <c:pt idx="3488">
                  <c:v>0.92237024700000003</c:v>
                </c:pt>
                <c:pt idx="3489">
                  <c:v>0.91290954400000002</c:v>
                </c:pt>
                <c:pt idx="3490">
                  <c:v>0.89592851799999995</c:v>
                </c:pt>
                <c:pt idx="3491">
                  <c:v>0.90422285099999999</c:v>
                </c:pt>
                <c:pt idx="3492">
                  <c:v>0.92549954099999998</c:v>
                </c:pt>
                <c:pt idx="3493">
                  <c:v>0.90413936800000005</c:v>
                </c:pt>
                <c:pt idx="3494">
                  <c:v>0.91141631199999995</c:v>
                </c:pt>
                <c:pt idx="3495">
                  <c:v>0.93352316999999996</c:v>
                </c:pt>
                <c:pt idx="3496">
                  <c:v>0.91398822199999996</c:v>
                </c:pt>
                <c:pt idx="3497">
                  <c:v>0.92629257700000001</c:v>
                </c:pt>
                <c:pt idx="3498">
                  <c:v>0.93931114599999999</c:v>
                </c:pt>
                <c:pt idx="3499">
                  <c:v>0.90964140000000004</c:v>
                </c:pt>
                <c:pt idx="3500">
                  <c:v>0.929934029</c:v>
                </c:pt>
                <c:pt idx="3501">
                  <c:v>0.912598146</c:v>
                </c:pt>
                <c:pt idx="3502">
                  <c:v>0.93268733000000004</c:v>
                </c:pt>
                <c:pt idx="3503">
                  <c:v>0.90961197800000004</c:v>
                </c:pt>
                <c:pt idx="3504">
                  <c:v>0.92970102799999998</c:v>
                </c:pt>
                <c:pt idx="3505">
                  <c:v>0.919167014</c:v>
                </c:pt>
                <c:pt idx="3506">
                  <c:v>0.93987942199999996</c:v>
                </c:pt>
                <c:pt idx="3507">
                  <c:v>0.92317099199999997</c:v>
                </c:pt>
                <c:pt idx="3508">
                  <c:v>0.91502737099999998</c:v>
                </c:pt>
                <c:pt idx="3509">
                  <c:v>0.91590103300000003</c:v>
                </c:pt>
                <c:pt idx="3510">
                  <c:v>0.929279313</c:v>
                </c:pt>
                <c:pt idx="3511">
                  <c:v>0.91512349299999995</c:v>
                </c:pt>
                <c:pt idx="3512">
                  <c:v>0.94209008500000002</c:v>
                </c:pt>
                <c:pt idx="3513">
                  <c:v>0.93600733700000005</c:v>
                </c:pt>
                <c:pt idx="3514">
                  <c:v>0.92002567400000002</c:v>
                </c:pt>
                <c:pt idx="3515">
                  <c:v>0.94025813400000002</c:v>
                </c:pt>
                <c:pt idx="3516">
                  <c:v>0.91204243299999999</c:v>
                </c:pt>
                <c:pt idx="3517">
                  <c:v>0.93375055699999998</c:v>
                </c:pt>
                <c:pt idx="3518">
                  <c:v>0.93757303199999997</c:v>
                </c:pt>
                <c:pt idx="3519">
                  <c:v>0.93509470100000003</c:v>
                </c:pt>
                <c:pt idx="3520">
                  <c:v>0.93504873499999996</c:v>
                </c:pt>
                <c:pt idx="3521">
                  <c:v>0.94149020000000005</c:v>
                </c:pt>
                <c:pt idx="3522">
                  <c:v>0.92138436700000004</c:v>
                </c:pt>
                <c:pt idx="3523">
                  <c:v>0.94196281100000001</c:v>
                </c:pt>
                <c:pt idx="3524">
                  <c:v>0.93032542200000001</c:v>
                </c:pt>
                <c:pt idx="3525">
                  <c:v>0.91975335000000003</c:v>
                </c:pt>
                <c:pt idx="3526">
                  <c:v>0.92490718000000005</c:v>
                </c:pt>
                <c:pt idx="3527">
                  <c:v>0.93393887200000003</c:v>
                </c:pt>
                <c:pt idx="3528">
                  <c:v>0.77675181900000001</c:v>
                </c:pt>
                <c:pt idx="3529">
                  <c:v>0.79267704299999997</c:v>
                </c:pt>
                <c:pt idx="3530">
                  <c:v>0.85782070600000004</c:v>
                </c:pt>
                <c:pt idx="3531">
                  <c:v>0.863166286</c:v>
                </c:pt>
                <c:pt idx="3532">
                  <c:v>0.88356341800000004</c:v>
                </c:pt>
                <c:pt idx="3533">
                  <c:v>0.90617952599999996</c:v>
                </c:pt>
                <c:pt idx="3534">
                  <c:v>0.92214341600000005</c:v>
                </c:pt>
                <c:pt idx="3535">
                  <c:v>0.91642206400000004</c:v>
                </c:pt>
                <c:pt idx="3536">
                  <c:v>0.91392410499999999</c:v>
                </c:pt>
                <c:pt idx="3537">
                  <c:v>0.91478185000000001</c:v>
                </c:pt>
                <c:pt idx="3538">
                  <c:v>0.89668757899999996</c:v>
                </c:pt>
                <c:pt idx="3539">
                  <c:v>0.91747785500000001</c:v>
                </c:pt>
                <c:pt idx="3540">
                  <c:v>0.90771486199999996</c:v>
                </c:pt>
                <c:pt idx="3541">
                  <c:v>0.89691571299999995</c:v>
                </c:pt>
                <c:pt idx="3542">
                  <c:v>0.90321187000000003</c:v>
                </c:pt>
                <c:pt idx="3543">
                  <c:v>0.929280934</c:v>
                </c:pt>
                <c:pt idx="3544">
                  <c:v>0.91534060799999994</c:v>
                </c:pt>
                <c:pt idx="3545">
                  <c:v>0.93497008000000004</c:v>
                </c:pt>
                <c:pt idx="3546">
                  <c:v>0.93413670400000004</c:v>
                </c:pt>
                <c:pt idx="3547">
                  <c:v>0.93236600300000005</c:v>
                </c:pt>
                <c:pt idx="3548">
                  <c:v>0.92402242700000004</c:v>
                </c:pt>
                <c:pt idx="3549">
                  <c:v>0.92744330100000005</c:v>
                </c:pt>
                <c:pt idx="3550">
                  <c:v>0.93130332100000002</c:v>
                </c:pt>
                <c:pt idx="3551">
                  <c:v>0.93454652699999996</c:v>
                </c:pt>
                <c:pt idx="3552">
                  <c:v>0.92247795600000004</c:v>
                </c:pt>
                <c:pt idx="3553">
                  <c:v>0.92794450299999998</c:v>
                </c:pt>
                <c:pt idx="3554">
                  <c:v>0.92608473999999996</c:v>
                </c:pt>
                <c:pt idx="3555">
                  <c:v>0.93281403799999996</c:v>
                </c:pt>
                <c:pt idx="3556">
                  <c:v>0.90899476899999998</c:v>
                </c:pt>
                <c:pt idx="3557">
                  <c:v>0.92819191899999998</c:v>
                </c:pt>
                <c:pt idx="3558">
                  <c:v>0.93587488399999996</c:v>
                </c:pt>
                <c:pt idx="3559">
                  <c:v>0.93604472500000002</c:v>
                </c:pt>
                <c:pt idx="3560">
                  <c:v>0.93064186000000004</c:v>
                </c:pt>
                <c:pt idx="3561">
                  <c:v>0.93246694900000004</c:v>
                </c:pt>
                <c:pt idx="3562">
                  <c:v>0.92225821500000005</c:v>
                </c:pt>
                <c:pt idx="3563">
                  <c:v>0.93517437199999998</c:v>
                </c:pt>
                <c:pt idx="3564">
                  <c:v>0.93060721300000004</c:v>
                </c:pt>
                <c:pt idx="3565">
                  <c:v>0.94098127899999995</c:v>
                </c:pt>
                <c:pt idx="3566">
                  <c:v>0.93263342199999999</c:v>
                </c:pt>
                <c:pt idx="3567">
                  <c:v>0.926069323</c:v>
                </c:pt>
                <c:pt idx="3568">
                  <c:v>0.91271030200000003</c:v>
                </c:pt>
                <c:pt idx="3569">
                  <c:v>0.91130518699999996</c:v>
                </c:pt>
                <c:pt idx="3570">
                  <c:v>0.91294951800000002</c:v>
                </c:pt>
                <c:pt idx="3571">
                  <c:v>0.93900766400000002</c:v>
                </c:pt>
                <c:pt idx="3572">
                  <c:v>0.91423376300000003</c:v>
                </c:pt>
                <c:pt idx="3573">
                  <c:v>0.93137239299999997</c:v>
                </c:pt>
                <c:pt idx="3574">
                  <c:v>0.91805096900000005</c:v>
                </c:pt>
                <c:pt idx="3575">
                  <c:v>0.91559105100000004</c:v>
                </c:pt>
                <c:pt idx="3576">
                  <c:v>0.91113460199999996</c:v>
                </c:pt>
                <c:pt idx="3577">
                  <c:v>0.75890189600000002</c:v>
                </c:pt>
                <c:pt idx="3578">
                  <c:v>0.82776740299999996</c:v>
                </c:pt>
                <c:pt idx="3579">
                  <c:v>0.846090173</c:v>
                </c:pt>
                <c:pt idx="3580">
                  <c:v>0.866111254</c:v>
                </c:pt>
                <c:pt idx="3581">
                  <c:v>0.89409803499999996</c:v>
                </c:pt>
                <c:pt idx="3582">
                  <c:v>0.90336334500000004</c:v>
                </c:pt>
                <c:pt idx="3583">
                  <c:v>0.89695169399999997</c:v>
                </c:pt>
                <c:pt idx="3584">
                  <c:v>0.89327927799999995</c:v>
                </c:pt>
                <c:pt idx="3585">
                  <c:v>0.90521302400000003</c:v>
                </c:pt>
                <c:pt idx="3586">
                  <c:v>0.90276710400000004</c:v>
                </c:pt>
                <c:pt idx="3587">
                  <c:v>0.90808598799999996</c:v>
                </c:pt>
                <c:pt idx="3588">
                  <c:v>0.91697745399999997</c:v>
                </c:pt>
                <c:pt idx="3589">
                  <c:v>0.90244137000000002</c:v>
                </c:pt>
                <c:pt idx="3590">
                  <c:v>0.90410553199999999</c:v>
                </c:pt>
                <c:pt idx="3591">
                  <c:v>0.91183621999999998</c:v>
                </c:pt>
                <c:pt idx="3592">
                  <c:v>0.90958935600000002</c:v>
                </c:pt>
                <c:pt idx="3593">
                  <c:v>0.93312254800000005</c:v>
                </c:pt>
                <c:pt idx="3594">
                  <c:v>0.91140915199999994</c:v>
                </c:pt>
                <c:pt idx="3595">
                  <c:v>0.90849305199999997</c:v>
                </c:pt>
                <c:pt idx="3596">
                  <c:v>0.91938401000000003</c:v>
                </c:pt>
                <c:pt idx="3597">
                  <c:v>0.90696892399999995</c:v>
                </c:pt>
                <c:pt idx="3598">
                  <c:v>0.91117457099999999</c:v>
                </c:pt>
                <c:pt idx="3599">
                  <c:v>0.91099158800000002</c:v>
                </c:pt>
                <c:pt idx="3600">
                  <c:v>0.91544702300000003</c:v>
                </c:pt>
                <c:pt idx="3601">
                  <c:v>0.925935905</c:v>
                </c:pt>
                <c:pt idx="3602">
                  <c:v>0.91952454100000003</c:v>
                </c:pt>
                <c:pt idx="3603">
                  <c:v>0.91967698200000003</c:v>
                </c:pt>
                <c:pt idx="3604">
                  <c:v>0.92758878</c:v>
                </c:pt>
                <c:pt idx="3605">
                  <c:v>0.93723237800000003</c:v>
                </c:pt>
                <c:pt idx="3606">
                  <c:v>0.936997364</c:v>
                </c:pt>
                <c:pt idx="3607">
                  <c:v>0.94066413100000001</c:v>
                </c:pt>
                <c:pt idx="3608">
                  <c:v>0.91209694900000005</c:v>
                </c:pt>
                <c:pt idx="3609">
                  <c:v>0.92946702299999995</c:v>
                </c:pt>
                <c:pt idx="3610">
                  <c:v>0.92040333299999999</c:v>
                </c:pt>
                <c:pt idx="3611">
                  <c:v>0.92505409699999996</c:v>
                </c:pt>
                <c:pt idx="3612">
                  <c:v>0.93412416099999995</c:v>
                </c:pt>
                <c:pt idx="3613">
                  <c:v>0.93033542400000002</c:v>
                </c:pt>
                <c:pt idx="3614">
                  <c:v>0.93613218300000001</c:v>
                </c:pt>
                <c:pt idx="3615">
                  <c:v>0.93584748100000004</c:v>
                </c:pt>
                <c:pt idx="3616">
                  <c:v>0.93414657899999998</c:v>
                </c:pt>
                <c:pt idx="3617">
                  <c:v>0.93438229500000003</c:v>
                </c:pt>
                <c:pt idx="3618">
                  <c:v>0.91641133399999997</c:v>
                </c:pt>
                <c:pt idx="3619">
                  <c:v>0.92774188800000001</c:v>
                </c:pt>
                <c:pt idx="3620">
                  <c:v>0.94091886499999999</c:v>
                </c:pt>
                <c:pt idx="3621">
                  <c:v>0.92545629399999996</c:v>
                </c:pt>
                <c:pt idx="3622">
                  <c:v>0.94013902800000004</c:v>
                </c:pt>
                <c:pt idx="3623">
                  <c:v>0.92931606700000002</c:v>
                </c:pt>
                <c:pt idx="3624">
                  <c:v>0.92835253500000003</c:v>
                </c:pt>
                <c:pt idx="3625">
                  <c:v>0.90946004300000005</c:v>
                </c:pt>
                <c:pt idx="3626">
                  <c:v>0.78332446200000005</c:v>
                </c:pt>
                <c:pt idx="3627">
                  <c:v>0.81427856700000001</c:v>
                </c:pt>
                <c:pt idx="3628">
                  <c:v>0.82831650099999998</c:v>
                </c:pt>
                <c:pt idx="3629">
                  <c:v>0.85592527399999996</c:v>
                </c:pt>
                <c:pt idx="3630">
                  <c:v>0.88758599500000002</c:v>
                </c:pt>
                <c:pt idx="3631">
                  <c:v>0.90160376099999995</c:v>
                </c:pt>
                <c:pt idx="3632">
                  <c:v>0.90739729800000002</c:v>
                </c:pt>
                <c:pt idx="3633">
                  <c:v>0.91006537799999998</c:v>
                </c:pt>
                <c:pt idx="3634">
                  <c:v>0.90639412799999997</c:v>
                </c:pt>
                <c:pt idx="3635">
                  <c:v>0.911736094</c:v>
                </c:pt>
                <c:pt idx="3636">
                  <c:v>0.91525937499999999</c:v>
                </c:pt>
                <c:pt idx="3637">
                  <c:v>0.92978034499999995</c:v>
                </c:pt>
                <c:pt idx="3638">
                  <c:v>0.92684378199999995</c:v>
                </c:pt>
                <c:pt idx="3639">
                  <c:v>0.903642324</c:v>
                </c:pt>
                <c:pt idx="3640">
                  <c:v>0.91929324800000001</c:v>
                </c:pt>
                <c:pt idx="3641">
                  <c:v>0.93147024700000003</c:v>
                </c:pt>
                <c:pt idx="3642">
                  <c:v>0.92758937699999999</c:v>
                </c:pt>
                <c:pt idx="3643">
                  <c:v>0.923722237</c:v>
                </c:pt>
                <c:pt idx="3644">
                  <c:v>0.93054895100000001</c:v>
                </c:pt>
                <c:pt idx="3645">
                  <c:v>0.92237857400000001</c:v>
                </c:pt>
                <c:pt idx="3646">
                  <c:v>0.93416730999999997</c:v>
                </c:pt>
                <c:pt idx="3647">
                  <c:v>0.93254661100000003</c:v>
                </c:pt>
                <c:pt idx="3648">
                  <c:v>0.92701979599999995</c:v>
                </c:pt>
                <c:pt idx="3649">
                  <c:v>0.93585492000000003</c:v>
                </c:pt>
                <c:pt idx="3650">
                  <c:v>0.92920705100000001</c:v>
                </c:pt>
                <c:pt idx="3651">
                  <c:v>0.94414916900000001</c:v>
                </c:pt>
                <c:pt idx="3652">
                  <c:v>0.92947893699999995</c:v>
                </c:pt>
                <c:pt idx="3653">
                  <c:v>0.92716563799999996</c:v>
                </c:pt>
                <c:pt idx="3654">
                  <c:v>0.90858391900000002</c:v>
                </c:pt>
                <c:pt idx="3655">
                  <c:v>0.93852881799999999</c:v>
                </c:pt>
                <c:pt idx="3656">
                  <c:v>0.93726337599999998</c:v>
                </c:pt>
                <c:pt idx="3657">
                  <c:v>0.90716335999999997</c:v>
                </c:pt>
                <c:pt idx="3658">
                  <c:v>0.93749613600000004</c:v>
                </c:pt>
                <c:pt idx="3659">
                  <c:v>0.91181588499999999</c:v>
                </c:pt>
                <c:pt idx="3660">
                  <c:v>0.92458633999999995</c:v>
                </c:pt>
                <c:pt idx="3661">
                  <c:v>0.90099574400000004</c:v>
                </c:pt>
                <c:pt idx="3662">
                  <c:v>0.93607948399999996</c:v>
                </c:pt>
                <c:pt idx="3663">
                  <c:v>0.91764559300000004</c:v>
                </c:pt>
                <c:pt idx="3664">
                  <c:v>0.93771048199999996</c:v>
                </c:pt>
                <c:pt idx="3665">
                  <c:v>0.91167627900000003</c:v>
                </c:pt>
                <c:pt idx="3666">
                  <c:v>0.93875067099999998</c:v>
                </c:pt>
                <c:pt idx="3667">
                  <c:v>0.93139275600000004</c:v>
                </c:pt>
                <c:pt idx="3668">
                  <c:v>0.92309245500000003</c:v>
                </c:pt>
                <c:pt idx="3669">
                  <c:v>0.92705916600000005</c:v>
                </c:pt>
                <c:pt idx="3670">
                  <c:v>0.90911178299999995</c:v>
                </c:pt>
                <c:pt idx="3671">
                  <c:v>0.92782478199999996</c:v>
                </c:pt>
                <c:pt idx="3672">
                  <c:v>0.93265393799999996</c:v>
                </c:pt>
                <c:pt idx="3673">
                  <c:v>0.93749801600000005</c:v>
                </c:pt>
                <c:pt idx="3674">
                  <c:v>0.93434772799999999</c:v>
                </c:pt>
                <c:pt idx="3675">
                  <c:v>0.76434264799999996</c:v>
                </c:pt>
                <c:pt idx="3676">
                  <c:v>0.83127163299999995</c:v>
                </c:pt>
                <c:pt idx="3677">
                  <c:v>0.83049509200000005</c:v>
                </c:pt>
                <c:pt idx="3678">
                  <c:v>0.87990702899999995</c:v>
                </c:pt>
                <c:pt idx="3679">
                  <c:v>0.88298405999999996</c:v>
                </c:pt>
                <c:pt idx="3680">
                  <c:v>0.88217681800000003</c:v>
                </c:pt>
                <c:pt idx="3681">
                  <c:v>0.87928164099999995</c:v>
                </c:pt>
                <c:pt idx="3682">
                  <c:v>0.895806836</c:v>
                </c:pt>
                <c:pt idx="3683">
                  <c:v>0.920167454</c:v>
                </c:pt>
                <c:pt idx="3684">
                  <c:v>0.90606075399999997</c:v>
                </c:pt>
                <c:pt idx="3685">
                  <c:v>0.92170524899999995</c:v>
                </c:pt>
                <c:pt idx="3686">
                  <c:v>0.89816856899999997</c:v>
                </c:pt>
                <c:pt idx="3687">
                  <c:v>0.92446149799999999</c:v>
                </c:pt>
                <c:pt idx="3688">
                  <c:v>0.919358326</c:v>
                </c:pt>
                <c:pt idx="3689">
                  <c:v>0.93064694299999995</c:v>
                </c:pt>
                <c:pt idx="3690">
                  <c:v>0.90667238500000003</c:v>
                </c:pt>
                <c:pt idx="3691">
                  <c:v>0.90300186800000004</c:v>
                </c:pt>
                <c:pt idx="3692">
                  <c:v>0.91246184500000005</c:v>
                </c:pt>
                <c:pt idx="3693">
                  <c:v>0.935517563</c:v>
                </c:pt>
                <c:pt idx="3694">
                  <c:v>0.93358047200000005</c:v>
                </c:pt>
                <c:pt idx="3695">
                  <c:v>0.938503702</c:v>
                </c:pt>
                <c:pt idx="3696">
                  <c:v>0.93063095299999998</c:v>
                </c:pt>
                <c:pt idx="3697">
                  <c:v>0.90675685299999997</c:v>
                </c:pt>
                <c:pt idx="3698">
                  <c:v>0.929049338</c:v>
                </c:pt>
                <c:pt idx="3699">
                  <c:v>0.91632092099999995</c:v>
                </c:pt>
                <c:pt idx="3700">
                  <c:v>0.93383228200000001</c:v>
                </c:pt>
                <c:pt idx="3701">
                  <c:v>0.94246910100000003</c:v>
                </c:pt>
                <c:pt idx="3702">
                  <c:v>0.93103417700000002</c:v>
                </c:pt>
                <c:pt idx="3703">
                  <c:v>0.92085813999999999</c:v>
                </c:pt>
                <c:pt idx="3704">
                  <c:v>0.93784369000000001</c:v>
                </c:pt>
                <c:pt idx="3705">
                  <c:v>0.93407138199999995</c:v>
                </c:pt>
                <c:pt idx="3706">
                  <c:v>0.93506815200000004</c:v>
                </c:pt>
                <c:pt idx="3707">
                  <c:v>0.92085812700000003</c:v>
                </c:pt>
                <c:pt idx="3708">
                  <c:v>0.93824486799999995</c:v>
                </c:pt>
                <c:pt idx="3709">
                  <c:v>0.92436392199999995</c:v>
                </c:pt>
                <c:pt idx="3710">
                  <c:v>0.93496603199999995</c:v>
                </c:pt>
                <c:pt idx="3711">
                  <c:v>0.93108631900000005</c:v>
                </c:pt>
                <c:pt idx="3712">
                  <c:v>0.93136706999999996</c:v>
                </c:pt>
                <c:pt idx="3713">
                  <c:v>0.92155816599999996</c:v>
                </c:pt>
                <c:pt idx="3714">
                  <c:v>0.937183506</c:v>
                </c:pt>
                <c:pt idx="3715">
                  <c:v>0.93064841099999995</c:v>
                </c:pt>
                <c:pt idx="3716">
                  <c:v>0.93525835300000004</c:v>
                </c:pt>
                <c:pt idx="3717">
                  <c:v>0.91935803800000004</c:v>
                </c:pt>
                <c:pt idx="3718">
                  <c:v>0.91987582000000001</c:v>
                </c:pt>
                <c:pt idx="3719">
                  <c:v>0.92135707200000005</c:v>
                </c:pt>
                <c:pt idx="3720">
                  <c:v>0.93516496999999998</c:v>
                </c:pt>
                <c:pt idx="3721">
                  <c:v>0.935035159</c:v>
                </c:pt>
                <c:pt idx="3722">
                  <c:v>0.93587914500000002</c:v>
                </c:pt>
                <c:pt idx="3723">
                  <c:v>0.93662061200000002</c:v>
                </c:pt>
                <c:pt idx="3724">
                  <c:v>0.74448753499999998</c:v>
                </c:pt>
                <c:pt idx="3725">
                  <c:v>0.83331986599999996</c:v>
                </c:pt>
                <c:pt idx="3726">
                  <c:v>0.83843700899999996</c:v>
                </c:pt>
                <c:pt idx="3727">
                  <c:v>0.85163882999999996</c:v>
                </c:pt>
                <c:pt idx="3728">
                  <c:v>0.88402902299999997</c:v>
                </c:pt>
                <c:pt idx="3729">
                  <c:v>0.90194509300000003</c:v>
                </c:pt>
                <c:pt idx="3730">
                  <c:v>0.90515668999999999</c:v>
                </c:pt>
                <c:pt idx="3731">
                  <c:v>0.88988173699999995</c:v>
                </c:pt>
                <c:pt idx="3732">
                  <c:v>0.91001260900000003</c:v>
                </c:pt>
                <c:pt idx="3733">
                  <c:v>0.90835953999999997</c:v>
                </c:pt>
                <c:pt idx="3734">
                  <c:v>0.92268072999999995</c:v>
                </c:pt>
                <c:pt idx="3735">
                  <c:v>0.933642368</c:v>
                </c:pt>
                <c:pt idx="3736">
                  <c:v>0.92199925400000005</c:v>
                </c:pt>
                <c:pt idx="3737">
                  <c:v>0.91802625400000004</c:v>
                </c:pt>
                <c:pt idx="3738">
                  <c:v>0.91717411000000004</c:v>
                </c:pt>
                <c:pt idx="3739">
                  <c:v>0.92112122799999996</c:v>
                </c:pt>
                <c:pt idx="3740">
                  <c:v>0.92842629799999998</c:v>
                </c:pt>
                <c:pt idx="3741">
                  <c:v>0.89808470200000001</c:v>
                </c:pt>
                <c:pt idx="3742">
                  <c:v>0.93510525899999997</c:v>
                </c:pt>
                <c:pt idx="3743">
                  <c:v>0.91862258200000002</c:v>
                </c:pt>
                <c:pt idx="3744">
                  <c:v>0.91727915800000004</c:v>
                </c:pt>
                <c:pt idx="3745">
                  <c:v>0.92979959899999998</c:v>
                </c:pt>
                <c:pt idx="3746">
                  <c:v>0.90555012999999995</c:v>
                </c:pt>
                <c:pt idx="3747">
                  <c:v>0.93242962799999995</c:v>
                </c:pt>
                <c:pt idx="3748">
                  <c:v>0.92629665900000002</c:v>
                </c:pt>
                <c:pt idx="3749">
                  <c:v>0.92079167399999995</c:v>
                </c:pt>
                <c:pt idx="3750">
                  <c:v>0.91212274999999998</c:v>
                </c:pt>
                <c:pt idx="3751">
                  <c:v>0.93815362700000005</c:v>
                </c:pt>
                <c:pt idx="3752">
                  <c:v>0.92798199299999995</c:v>
                </c:pt>
                <c:pt idx="3753">
                  <c:v>0.930238381</c:v>
                </c:pt>
                <c:pt idx="3754">
                  <c:v>0.92689282699999997</c:v>
                </c:pt>
                <c:pt idx="3755">
                  <c:v>0.92136824900000003</c:v>
                </c:pt>
                <c:pt idx="3756">
                  <c:v>0.92600649800000001</c:v>
                </c:pt>
                <c:pt idx="3757">
                  <c:v>0.938480549</c:v>
                </c:pt>
                <c:pt idx="3758">
                  <c:v>0.92043848399999995</c:v>
                </c:pt>
                <c:pt idx="3759">
                  <c:v>0.91331386199999998</c:v>
                </c:pt>
                <c:pt idx="3760">
                  <c:v>0.93366832700000002</c:v>
                </c:pt>
                <c:pt idx="3761">
                  <c:v>0.92548788500000001</c:v>
                </c:pt>
                <c:pt idx="3762">
                  <c:v>0.93118120599999998</c:v>
                </c:pt>
                <c:pt idx="3763">
                  <c:v>0.93194154200000001</c:v>
                </c:pt>
                <c:pt idx="3764">
                  <c:v>0.93201016999999997</c:v>
                </c:pt>
                <c:pt idx="3765">
                  <c:v>0.92056226399999996</c:v>
                </c:pt>
                <c:pt idx="3766">
                  <c:v>0.93073769699999997</c:v>
                </c:pt>
                <c:pt idx="3767">
                  <c:v>0.91252698399999999</c:v>
                </c:pt>
                <c:pt idx="3768">
                  <c:v>0.93569641800000003</c:v>
                </c:pt>
                <c:pt idx="3769">
                  <c:v>0.93486968199999998</c:v>
                </c:pt>
                <c:pt idx="3770">
                  <c:v>0.92747031999999996</c:v>
                </c:pt>
                <c:pt idx="3771">
                  <c:v>0.93492905400000004</c:v>
                </c:pt>
                <c:pt idx="3772">
                  <c:v>0.92274489800000004</c:v>
                </c:pt>
                <c:pt idx="3773">
                  <c:v>0.76783074299999998</c:v>
                </c:pt>
                <c:pt idx="3774">
                  <c:v>0.83424629500000003</c:v>
                </c:pt>
                <c:pt idx="3775">
                  <c:v>0.84848464999999995</c:v>
                </c:pt>
                <c:pt idx="3776">
                  <c:v>0.86368744799999997</c:v>
                </c:pt>
                <c:pt idx="3777">
                  <c:v>0.88672469600000003</c:v>
                </c:pt>
                <c:pt idx="3778">
                  <c:v>0.90230501699999999</c:v>
                </c:pt>
                <c:pt idx="3779">
                  <c:v>0.90871574300000002</c:v>
                </c:pt>
                <c:pt idx="3780">
                  <c:v>0.91205850899999996</c:v>
                </c:pt>
                <c:pt idx="3781">
                  <c:v>0.91558684300000004</c:v>
                </c:pt>
                <c:pt idx="3782">
                  <c:v>0.91048174400000004</c:v>
                </c:pt>
                <c:pt idx="3783">
                  <c:v>0.89274952500000004</c:v>
                </c:pt>
                <c:pt idx="3784">
                  <c:v>0.92356489399999997</c:v>
                </c:pt>
                <c:pt idx="3785">
                  <c:v>0.92108398199999997</c:v>
                </c:pt>
                <c:pt idx="3786">
                  <c:v>0.92342778599999997</c:v>
                </c:pt>
                <c:pt idx="3787">
                  <c:v>0.930322761</c:v>
                </c:pt>
                <c:pt idx="3788">
                  <c:v>0.92863731999999999</c:v>
                </c:pt>
                <c:pt idx="3789">
                  <c:v>0.90543199799999996</c:v>
                </c:pt>
                <c:pt idx="3790">
                  <c:v>0.93036287200000001</c:v>
                </c:pt>
                <c:pt idx="3791">
                  <c:v>0.93133202500000001</c:v>
                </c:pt>
                <c:pt idx="3792">
                  <c:v>0.929069166</c:v>
                </c:pt>
                <c:pt idx="3793">
                  <c:v>0.92147354800000003</c:v>
                </c:pt>
                <c:pt idx="3794">
                  <c:v>0.91542213900000002</c:v>
                </c:pt>
                <c:pt idx="3795">
                  <c:v>0.93217132400000002</c:v>
                </c:pt>
                <c:pt idx="3796">
                  <c:v>0.93563612699999998</c:v>
                </c:pt>
                <c:pt idx="3797">
                  <c:v>0.92154350200000001</c:v>
                </c:pt>
                <c:pt idx="3798">
                  <c:v>0.92123241899999997</c:v>
                </c:pt>
                <c:pt idx="3799">
                  <c:v>0.90425079799999997</c:v>
                </c:pt>
                <c:pt idx="3800">
                  <c:v>0.92157672599999996</c:v>
                </c:pt>
                <c:pt idx="3801">
                  <c:v>0.93910047799999996</c:v>
                </c:pt>
                <c:pt idx="3802">
                  <c:v>0.90940265300000001</c:v>
                </c:pt>
                <c:pt idx="3803">
                  <c:v>0.91019929399999999</c:v>
                </c:pt>
                <c:pt idx="3804">
                  <c:v>0.92742037399999999</c:v>
                </c:pt>
                <c:pt idx="3805">
                  <c:v>0.93204085699999994</c:v>
                </c:pt>
                <c:pt idx="3806">
                  <c:v>0.93459255500000005</c:v>
                </c:pt>
                <c:pt idx="3807">
                  <c:v>0.92990401499999997</c:v>
                </c:pt>
                <c:pt idx="3808">
                  <c:v>0.92006155000000001</c:v>
                </c:pt>
                <c:pt idx="3809">
                  <c:v>0.914882529</c:v>
                </c:pt>
                <c:pt idx="3810">
                  <c:v>0.91666998200000005</c:v>
                </c:pt>
                <c:pt idx="3811">
                  <c:v>0.93586360000000002</c:v>
                </c:pt>
                <c:pt idx="3812">
                  <c:v>0.92089684100000002</c:v>
                </c:pt>
                <c:pt idx="3813">
                  <c:v>0.91399771299999999</c:v>
                </c:pt>
                <c:pt idx="3814">
                  <c:v>0.92518341299999995</c:v>
                </c:pt>
                <c:pt idx="3815">
                  <c:v>0.91257828100000005</c:v>
                </c:pt>
                <c:pt idx="3816">
                  <c:v>0.93865301599999995</c:v>
                </c:pt>
                <c:pt idx="3817">
                  <c:v>0.93699562800000002</c:v>
                </c:pt>
                <c:pt idx="3818">
                  <c:v>0.92496735299999999</c:v>
                </c:pt>
                <c:pt idx="3819">
                  <c:v>0.93094347499999996</c:v>
                </c:pt>
                <c:pt idx="3820">
                  <c:v>0.92305557800000004</c:v>
                </c:pt>
                <c:pt idx="3821">
                  <c:v>0.91834528400000004</c:v>
                </c:pt>
                <c:pt idx="3822">
                  <c:v>0.77437289200000003</c:v>
                </c:pt>
                <c:pt idx="3823">
                  <c:v>0.81058390800000002</c:v>
                </c:pt>
                <c:pt idx="3824">
                  <c:v>0.851659253</c:v>
                </c:pt>
                <c:pt idx="3825">
                  <c:v>0.87866818499999999</c:v>
                </c:pt>
                <c:pt idx="3826">
                  <c:v>0.86775139800000001</c:v>
                </c:pt>
                <c:pt idx="3827">
                  <c:v>0.89701814899999999</c:v>
                </c:pt>
                <c:pt idx="3828">
                  <c:v>0.90543764800000004</c:v>
                </c:pt>
                <c:pt idx="3829">
                  <c:v>0.91657987900000004</c:v>
                </c:pt>
                <c:pt idx="3830">
                  <c:v>0.90924787699999998</c:v>
                </c:pt>
                <c:pt idx="3831">
                  <c:v>0.89067037100000002</c:v>
                </c:pt>
                <c:pt idx="3832">
                  <c:v>0.91902537799999995</c:v>
                </c:pt>
                <c:pt idx="3833">
                  <c:v>0.91428470399999995</c:v>
                </c:pt>
                <c:pt idx="3834">
                  <c:v>0.935146543</c:v>
                </c:pt>
                <c:pt idx="3835">
                  <c:v>0.90914807500000006</c:v>
                </c:pt>
                <c:pt idx="3836">
                  <c:v>0.92408669099999996</c:v>
                </c:pt>
                <c:pt idx="3837">
                  <c:v>0.91816883599999999</c:v>
                </c:pt>
                <c:pt idx="3838">
                  <c:v>0.91190797499999998</c:v>
                </c:pt>
                <c:pt idx="3839">
                  <c:v>0.92273332699999999</c:v>
                </c:pt>
                <c:pt idx="3840">
                  <c:v>0.90638134100000001</c:v>
                </c:pt>
                <c:pt idx="3841">
                  <c:v>0.92447068200000004</c:v>
                </c:pt>
                <c:pt idx="3842">
                  <c:v>0.92336040600000002</c:v>
                </c:pt>
                <c:pt idx="3843">
                  <c:v>0.91674819500000004</c:v>
                </c:pt>
                <c:pt idx="3844">
                  <c:v>0.92103281800000003</c:v>
                </c:pt>
                <c:pt idx="3845">
                  <c:v>0.91845575999999995</c:v>
                </c:pt>
                <c:pt idx="3846">
                  <c:v>0.91075569300000003</c:v>
                </c:pt>
                <c:pt idx="3847">
                  <c:v>0.91377754899999997</c:v>
                </c:pt>
                <c:pt idx="3848">
                  <c:v>0.93713362</c:v>
                </c:pt>
                <c:pt idx="3849">
                  <c:v>0.93442161899999998</c:v>
                </c:pt>
                <c:pt idx="3850">
                  <c:v>0.91480870999999997</c:v>
                </c:pt>
                <c:pt idx="3851">
                  <c:v>0.91642395799999998</c:v>
                </c:pt>
                <c:pt idx="3852">
                  <c:v>0.92833884300000002</c:v>
                </c:pt>
                <c:pt idx="3853">
                  <c:v>0.92584111499999999</c:v>
                </c:pt>
                <c:pt idx="3854">
                  <c:v>0.92409081500000001</c:v>
                </c:pt>
                <c:pt idx="3855">
                  <c:v>0.91840050600000001</c:v>
                </c:pt>
                <c:pt idx="3856">
                  <c:v>0.92805903700000003</c:v>
                </c:pt>
                <c:pt idx="3857">
                  <c:v>0.92633528200000004</c:v>
                </c:pt>
                <c:pt idx="3858">
                  <c:v>0.92939908199999999</c:v>
                </c:pt>
                <c:pt idx="3859">
                  <c:v>0.940108889</c:v>
                </c:pt>
                <c:pt idx="3860">
                  <c:v>0.93772662100000004</c:v>
                </c:pt>
                <c:pt idx="3861">
                  <c:v>0.93356346000000001</c:v>
                </c:pt>
                <c:pt idx="3862">
                  <c:v>0.92587862300000001</c:v>
                </c:pt>
                <c:pt idx="3863">
                  <c:v>0.91438742299999998</c:v>
                </c:pt>
                <c:pt idx="3864">
                  <c:v>0.92086134100000006</c:v>
                </c:pt>
                <c:pt idx="3865">
                  <c:v>0.91079560100000001</c:v>
                </c:pt>
                <c:pt idx="3866">
                  <c:v>0.93363497900000003</c:v>
                </c:pt>
                <c:pt idx="3867">
                  <c:v>0.92788520600000002</c:v>
                </c:pt>
                <c:pt idx="3868">
                  <c:v>0.935102404</c:v>
                </c:pt>
                <c:pt idx="3869">
                  <c:v>0.92110212300000005</c:v>
                </c:pt>
                <c:pt idx="3870">
                  <c:v>0.92156832899999996</c:v>
                </c:pt>
                <c:pt idx="3871">
                  <c:v>0.76353039599999994</c:v>
                </c:pt>
                <c:pt idx="3872">
                  <c:v>0.80496571299999997</c:v>
                </c:pt>
                <c:pt idx="3873">
                  <c:v>0.85206048999999995</c:v>
                </c:pt>
                <c:pt idx="3874">
                  <c:v>0.87654284500000001</c:v>
                </c:pt>
                <c:pt idx="3875">
                  <c:v>0.89213558100000001</c:v>
                </c:pt>
                <c:pt idx="3876">
                  <c:v>0.906439153</c:v>
                </c:pt>
                <c:pt idx="3877">
                  <c:v>0.89961022800000001</c:v>
                </c:pt>
                <c:pt idx="3878">
                  <c:v>0.90466650000000004</c:v>
                </c:pt>
                <c:pt idx="3879">
                  <c:v>0.89574827599999995</c:v>
                </c:pt>
                <c:pt idx="3880">
                  <c:v>0.90008904599999995</c:v>
                </c:pt>
                <c:pt idx="3881">
                  <c:v>0.91777420600000004</c:v>
                </c:pt>
                <c:pt idx="3882">
                  <c:v>0.89509580700000002</c:v>
                </c:pt>
                <c:pt idx="3883">
                  <c:v>0.924177786</c:v>
                </c:pt>
                <c:pt idx="3884">
                  <c:v>0.90943152299999996</c:v>
                </c:pt>
                <c:pt idx="3885">
                  <c:v>0.92483593600000003</c:v>
                </c:pt>
                <c:pt idx="3886">
                  <c:v>0.93185366599999997</c:v>
                </c:pt>
                <c:pt idx="3887">
                  <c:v>0.92746656800000005</c:v>
                </c:pt>
                <c:pt idx="3888">
                  <c:v>0.93243198999999999</c:v>
                </c:pt>
                <c:pt idx="3889">
                  <c:v>0.91944488899999999</c:v>
                </c:pt>
                <c:pt idx="3890">
                  <c:v>0.92830055899999997</c:v>
                </c:pt>
                <c:pt idx="3891">
                  <c:v>0.93324147599999996</c:v>
                </c:pt>
                <c:pt idx="3892">
                  <c:v>0.92379379299999997</c:v>
                </c:pt>
                <c:pt idx="3893">
                  <c:v>0.90806883000000005</c:v>
                </c:pt>
                <c:pt idx="3894">
                  <c:v>0.91626896999999996</c:v>
                </c:pt>
                <c:pt idx="3895">
                  <c:v>0.93843452599999999</c:v>
                </c:pt>
                <c:pt idx="3896">
                  <c:v>0.93392903500000002</c:v>
                </c:pt>
                <c:pt idx="3897">
                  <c:v>0.91639601800000003</c:v>
                </c:pt>
                <c:pt idx="3898">
                  <c:v>0.91201437799999996</c:v>
                </c:pt>
                <c:pt idx="3899">
                  <c:v>0.935483167</c:v>
                </c:pt>
                <c:pt idx="3900">
                  <c:v>0.93645708699999997</c:v>
                </c:pt>
                <c:pt idx="3901">
                  <c:v>0.93242466499999999</c:v>
                </c:pt>
                <c:pt idx="3902">
                  <c:v>0.92956952199999998</c:v>
                </c:pt>
                <c:pt idx="3903">
                  <c:v>0.93048872800000004</c:v>
                </c:pt>
                <c:pt idx="3904">
                  <c:v>0.91920573100000003</c:v>
                </c:pt>
                <c:pt idx="3905">
                  <c:v>0.93275806000000006</c:v>
                </c:pt>
                <c:pt idx="3906">
                  <c:v>0.934915469</c:v>
                </c:pt>
                <c:pt idx="3907">
                  <c:v>0.91344652500000001</c:v>
                </c:pt>
                <c:pt idx="3908">
                  <c:v>0.91499386599999999</c:v>
                </c:pt>
                <c:pt idx="3909">
                  <c:v>0.91200128800000002</c:v>
                </c:pt>
                <c:pt idx="3910">
                  <c:v>0.92355787199999995</c:v>
                </c:pt>
                <c:pt idx="3911">
                  <c:v>0.91530852799999995</c:v>
                </c:pt>
                <c:pt idx="3912">
                  <c:v>0.928683959</c:v>
                </c:pt>
                <c:pt idx="3913">
                  <c:v>0.93216211299999996</c:v>
                </c:pt>
                <c:pt idx="3914">
                  <c:v>0.91828304800000005</c:v>
                </c:pt>
                <c:pt idx="3915">
                  <c:v>0.93439968600000001</c:v>
                </c:pt>
                <c:pt idx="3916">
                  <c:v>0.91015462400000002</c:v>
                </c:pt>
                <c:pt idx="3917">
                  <c:v>0.91105905600000003</c:v>
                </c:pt>
                <c:pt idx="3918">
                  <c:v>0.913804159</c:v>
                </c:pt>
                <c:pt idx="3919">
                  <c:v>0.92875989699999995</c:v>
                </c:pt>
                <c:pt idx="3920">
                  <c:v>0.76301451600000003</c:v>
                </c:pt>
                <c:pt idx="3921">
                  <c:v>0.80869845699999998</c:v>
                </c:pt>
                <c:pt idx="3922">
                  <c:v>0.85239046900000004</c:v>
                </c:pt>
                <c:pt idx="3923">
                  <c:v>0.87460664700000001</c:v>
                </c:pt>
                <c:pt idx="3924">
                  <c:v>0.88811943199999999</c:v>
                </c:pt>
                <c:pt idx="3925">
                  <c:v>0.88688162800000003</c:v>
                </c:pt>
                <c:pt idx="3926">
                  <c:v>0.88894725500000005</c:v>
                </c:pt>
                <c:pt idx="3927">
                  <c:v>0.90568313600000006</c:v>
                </c:pt>
                <c:pt idx="3928">
                  <c:v>0.91604931700000003</c:v>
                </c:pt>
                <c:pt idx="3929">
                  <c:v>0.90931351100000002</c:v>
                </c:pt>
                <c:pt idx="3930">
                  <c:v>0.91977721599999995</c:v>
                </c:pt>
                <c:pt idx="3931">
                  <c:v>0.91694085299999994</c:v>
                </c:pt>
                <c:pt idx="3932">
                  <c:v>0.92611468600000002</c:v>
                </c:pt>
                <c:pt idx="3933">
                  <c:v>0.92807862799999996</c:v>
                </c:pt>
                <c:pt idx="3934">
                  <c:v>0.92500232400000004</c:v>
                </c:pt>
                <c:pt idx="3935">
                  <c:v>0.89990061300000002</c:v>
                </c:pt>
                <c:pt idx="3936">
                  <c:v>0.92168874599999995</c:v>
                </c:pt>
                <c:pt idx="3937">
                  <c:v>0.92860454800000003</c:v>
                </c:pt>
                <c:pt idx="3938">
                  <c:v>0.91736913600000003</c:v>
                </c:pt>
                <c:pt idx="3939">
                  <c:v>0.93743810299999997</c:v>
                </c:pt>
                <c:pt idx="3940">
                  <c:v>0.92516776199999995</c:v>
                </c:pt>
                <c:pt idx="3941">
                  <c:v>0.93015797200000006</c:v>
                </c:pt>
                <c:pt idx="3942">
                  <c:v>0.93293182500000005</c:v>
                </c:pt>
                <c:pt idx="3943">
                  <c:v>0.90477607699999996</c:v>
                </c:pt>
                <c:pt idx="3944">
                  <c:v>0.93476004400000001</c:v>
                </c:pt>
                <c:pt idx="3945">
                  <c:v>0.93200957200000001</c:v>
                </c:pt>
                <c:pt idx="3946">
                  <c:v>0.91595564799999996</c:v>
                </c:pt>
                <c:pt idx="3947">
                  <c:v>0.92096782600000004</c:v>
                </c:pt>
                <c:pt idx="3948">
                  <c:v>0.93397878099999998</c:v>
                </c:pt>
                <c:pt idx="3949">
                  <c:v>0.92792234399999995</c:v>
                </c:pt>
                <c:pt idx="3950">
                  <c:v>0.93327177100000003</c:v>
                </c:pt>
                <c:pt idx="3951">
                  <c:v>0.93650065199999999</c:v>
                </c:pt>
                <c:pt idx="3952">
                  <c:v>0.91620757399999997</c:v>
                </c:pt>
                <c:pt idx="3953">
                  <c:v>0.921386174</c:v>
                </c:pt>
                <c:pt idx="3954">
                  <c:v>0.92765363099999998</c:v>
                </c:pt>
                <c:pt idx="3955">
                  <c:v>0.92684624500000001</c:v>
                </c:pt>
                <c:pt idx="3956">
                  <c:v>0.918182834</c:v>
                </c:pt>
                <c:pt idx="3957">
                  <c:v>0.94049537100000002</c:v>
                </c:pt>
                <c:pt idx="3958">
                  <c:v>0.919469592</c:v>
                </c:pt>
                <c:pt idx="3959">
                  <c:v>0.92773163999999997</c:v>
                </c:pt>
                <c:pt idx="3960">
                  <c:v>0.93390680800000003</c:v>
                </c:pt>
                <c:pt idx="3961">
                  <c:v>0.94011923500000005</c:v>
                </c:pt>
                <c:pt idx="3962">
                  <c:v>0.92733778899999997</c:v>
                </c:pt>
                <c:pt idx="3963">
                  <c:v>0.91157133499999998</c:v>
                </c:pt>
                <c:pt idx="3964">
                  <c:v>0.91508620600000001</c:v>
                </c:pt>
                <c:pt idx="3965">
                  <c:v>0.92919714499999995</c:v>
                </c:pt>
                <c:pt idx="3966">
                  <c:v>0.92474785800000003</c:v>
                </c:pt>
                <c:pt idx="3967">
                  <c:v>0.92058268099999996</c:v>
                </c:pt>
                <c:pt idx="3968">
                  <c:v>0.93300626200000003</c:v>
                </c:pt>
                <c:pt idx="3969">
                  <c:v>0.76660537399999995</c:v>
                </c:pt>
                <c:pt idx="3970">
                  <c:v>0.83756033500000004</c:v>
                </c:pt>
                <c:pt idx="3971">
                  <c:v>0.841386835</c:v>
                </c:pt>
                <c:pt idx="3972">
                  <c:v>0.87666322900000004</c:v>
                </c:pt>
                <c:pt idx="3973">
                  <c:v>0.88406495799999996</c:v>
                </c:pt>
                <c:pt idx="3974">
                  <c:v>0.89485258199999995</c:v>
                </c:pt>
                <c:pt idx="3975">
                  <c:v>0.89520459699999999</c:v>
                </c:pt>
                <c:pt idx="3976">
                  <c:v>0.89485969399999998</c:v>
                </c:pt>
                <c:pt idx="3977">
                  <c:v>0.912248587</c:v>
                </c:pt>
                <c:pt idx="3978">
                  <c:v>0.91792520600000005</c:v>
                </c:pt>
                <c:pt idx="3979">
                  <c:v>0.89617837700000003</c:v>
                </c:pt>
                <c:pt idx="3980">
                  <c:v>0.90992873299999999</c:v>
                </c:pt>
                <c:pt idx="3981">
                  <c:v>0.92624092000000002</c:v>
                </c:pt>
                <c:pt idx="3982">
                  <c:v>0.90822773000000001</c:v>
                </c:pt>
                <c:pt idx="3983">
                  <c:v>0.92780929700000003</c:v>
                </c:pt>
                <c:pt idx="3984">
                  <c:v>0.93204532600000001</c:v>
                </c:pt>
                <c:pt idx="3985">
                  <c:v>0.92892878199999995</c:v>
                </c:pt>
                <c:pt idx="3986">
                  <c:v>0.92752805199999999</c:v>
                </c:pt>
                <c:pt idx="3987">
                  <c:v>0.92941243299999998</c:v>
                </c:pt>
                <c:pt idx="3988">
                  <c:v>0.92063433699999997</c:v>
                </c:pt>
                <c:pt idx="3989">
                  <c:v>0.93196987799999997</c:v>
                </c:pt>
                <c:pt idx="3990">
                  <c:v>0.93077524899999997</c:v>
                </c:pt>
                <c:pt idx="3991">
                  <c:v>0.93522207599999996</c:v>
                </c:pt>
                <c:pt idx="3992">
                  <c:v>0.93427427600000001</c:v>
                </c:pt>
                <c:pt idx="3993">
                  <c:v>0.92522101000000001</c:v>
                </c:pt>
                <c:pt idx="3994">
                  <c:v>0.93003119000000001</c:v>
                </c:pt>
                <c:pt idx="3995">
                  <c:v>0.93342532199999995</c:v>
                </c:pt>
                <c:pt idx="3996">
                  <c:v>0.92228813799999998</c:v>
                </c:pt>
                <c:pt idx="3997">
                  <c:v>0.93264031800000002</c:v>
                </c:pt>
                <c:pt idx="3998">
                  <c:v>0.92985153700000001</c:v>
                </c:pt>
                <c:pt idx="3999">
                  <c:v>0.92950900299999994</c:v>
                </c:pt>
                <c:pt idx="4000">
                  <c:v>0.92726004500000003</c:v>
                </c:pt>
                <c:pt idx="4001">
                  <c:v>0.91995402400000004</c:v>
                </c:pt>
                <c:pt idx="4002">
                  <c:v>0.92743642299999995</c:v>
                </c:pt>
                <c:pt idx="4003">
                  <c:v>0.92549113800000005</c:v>
                </c:pt>
                <c:pt idx="4004">
                  <c:v>0.93986232199999997</c:v>
                </c:pt>
                <c:pt idx="4005">
                  <c:v>0.93980422200000002</c:v>
                </c:pt>
                <c:pt idx="4006">
                  <c:v>0.93370407099999997</c:v>
                </c:pt>
                <c:pt idx="4007">
                  <c:v>0.93471510700000005</c:v>
                </c:pt>
                <c:pt idx="4008">
                  <c:v>0.93378850599999996</c:v>
                </c:pt>
                <c:pt idx="4009">
                  <c:v>0.92658474599999996</c:v>
                </c:pt>
                <c:pt idx="4010">
                  <c:v>0.93073254699999997</c:v>
                </c:pt>
                <c:pt idx="4011">
                  <c:v>0.92027809999999999</c:v>
                </c:pt>
                <c:pt idx="4012">
                  <c:v>0.91638156599999998</c:v>
                </c:pt>
                <c:pt idx="4013">
                  <c:v>0.92950001100000001</c:v>
                </c:pt>
                <c:pt idx="4014">
                  <c:v>0.92711037500000004</c:v>
                </c:pt>
                <c:pt idx="4015">
                  <c:v>0.93462141200000004</c:v>
                </c:pt>
                <c:pt idx="4016">
                  <c:v>0.93387205600000001</c:v>
                </c:pt>
                <c:pt idx="4017">
                  <c:v>0.91997189499999998</c:v>
                </c:pt>
                <c:pt idx="4018">
                  <c:v>0.762882748</c:v>
                </c:pt>
                <c:pt idx="4019">
                  <c:v>0.84129016300000004</c:v>
                </c:pt>
                <c:pt idx="4020">
                  <c:v>0.85039465400000003</c:v>
                </c:pt>
                <c:pt idx="4021">
                  <c:v>0.85766724000000005</c:v>
                </c:pt>
                <c:pt idx="4022">
                  <c:v>0.89370590000000005</c:v>
                </c:pt>
                <c:pt idx="4023">
                  <c:v>0.90195929100000005</c:v>
                </c:pt>
                <c:pt idx="4024">
                  <c:v>0.90934910899999999</c:v>
                </c:pt>
                <c:pt idx="4025">
                  <c:v>0.904456967</c:v>
                </c:pt>
                <c:pt idx="4026">
                  <c:v>0.92169164599999998</c:v>
                </c:pt>
                <c:pt idx="4027">
                  <c:v>0.91488317299999999</c:v>
                </c:pt>
                <c:pt idx="4028">
                  <c:v>0.90944570199999997</c:v>
                </c:pt>
                <c:pt idx="4029">
                  <c:v>0.90925894600000001</c:v>
                </c:pt>
                <c:pt idx="4030">
                  <c:v>0.92341002599999999</c:v>
                </c:pt>
                <c:pt idx="4031">
                  <c:v>0.93054685100000001</c:v>
                </c:pt>
                <c:pt idx="4032">
                  <c:v>0.93343043199999998</c:v>
                </c:pt>
                <c:pt idx="4033">
                  <c:v>0.91054118699999997</c:v>
                </c:pt>
                <c:pt idx="4034">
                  <c:v>0.92112550500000001</c:v>
                </c:pt>
                <c:pt idx="4035">
                  <c:v>0.93230191500000004</c:v>
                </c:pt>
                <c:pt idx="4036">
                  <c:v>0.90853123400000002</c:v>
                </c:pt>
                <c:pt idx="4037">
                  <c:v>0.92898825900000004</c:v>
                </c:pt>
                <c:pt idx="4038">
                  <c:v>0.92926591300000005</c:v>
                </c:pt>
                <c:pt idx="4039">
                  <c:v>0.90569083299999997</c:v>
                </c:pt>
                <c:pt idx="4040">
                  <c:v>0.92266342000000001</c:v>
                </c:pt>
                <c:pt idx="4041">
                  <c:v>0.926215385</c:v>
                </c:pt>
                <c:pt idx="4042">
                  <c:v>0.92668259500000005</c:v>
                </c:pt>
                <c:pt idx="4043">
                  <c:v>0.906106737</c:v>
                </c:pt>
                <c:pt idx="4044">
                  <c:v>0.92880578400000002</c:v>
                </c:pt>
                <c:pt idx="4045">
                  <c:v>0.92183257600000001</c:v>
                </c:pt>
                <c:pt idx="4046">
                  <c:v>0.93954501099999999</c:v>
                </c:pt>
                <c:pt idx="4047">
                  <c:v>0.92415179800000002</c:v>
                </c:pt>
                <c:pt idx="4048">
                  <c:v>0.93971643199999999</c:v>
                </c:pt>
                <c:pt idx="4049">
                  <c:v>0.93276591600000003</c:v>
                </c:pt>
                <c:pt idx="4050">
                  <c:v>0.92450619099999998</c:v>
                </c:pt>
                <c:pt idx="4051">
                  <c:v>0.92699189999999998</c:v>
                </c:pt>
                <c:pt idx="4052">
                  <c:v>0.93462288100000002</c:v>
                </c:pt>
                <c:pt idx="4053">
                  <c:v>0.92235615500000001</c:v>
                </c:pt>
                <c:pt idx="4054">
                  <c:v>0.92118949900000002</c:v>
                </c:pt>
                <c:pt idx="4055">
                  <c:v>0.91769120800000004</c:v>
                </c:pt>
                <c:pt idx="4056">
                  <c:v>0.92851992100000003</c:v>
                </c:pt>
                <c:pt idx="4057">
                  <c:v>0.92515434399999996</c:v>
                </c:pt>
                <c:pt idx="4058">
                  <c:v>0.93208450099999995</c:v>
                </c:pt>
                <c:pt idx="4059">
                  <c:v>0.92785555799999997</c:v>
                </c:pt>
                <c:pt idx="4060">
                  <c:v>0.93142088499999998</c:v>
                </c:pt>
                <c:pt idx="4061">
                  <c:v>0.90649666799999995</c:v>
                </c:pt>
                <c:pt idx="4062">
                  <c:v>0.92168361899999995</c:v>
                </c:pt>
                <c:pt idx="4063">
                  <c:v>0.92855789600000005</c:v>
                </c:pt>
                <c:pt idx="4064">
                  <c:v>0.92517347599999999</c:v>
                </c:pt>
                <c:pt idx="4065">
                  <c:v>0.92420174099999997</c:v>
                </c:pt>
                <c:pt idx="4066">
                  <c:v>0.92535546000000002</c:v>
                </c:pt>
                <c:pt idx="4067">
                  <c:v>0.75703917700000001</c:v>
                </c:pt>
                <c:pt idx="4068">
                  <c:v>0.81227163000000002</c:v>
                </c:pt>
                <c:pt idx="4069">
                  <c:v>0.847327516</c:v>
                </c:pt>
                <c:pt idx="4070">
                  <c:v>0.86812178500000003</c:v>
                </c:pt>
                <c:pt idx="4071">
                  <c:v>0.86913212200000001</c:v>
                </c:pt>
                <c:pt idx="4072">
                  <c:v>0.87399648900000004</c:v>
                </c:pt>
                <c:pt idx="4073">
                  <c:v>0.88336211899999995</c:v>
                </c:pt>
                <c:pt idx="4074">
                  <c:v>0.87591655199999996</c:v>
                </c:pt>
                <c:pt idx="4075">
                  <c:v>0.92127574899999998</c:v>
                </c:pt>
                <c:pt idx="4076">
                  <c:v>0.920088393</c:v>
                </c:pt>
                <c:pt idx="4077">
                  <c:v>0.90550510900000003</c:v>
                </c:pt>
                <c:pt idx="4078">
                  <c:v>0.89358444299999995</c:v>
                </c:pt>
                <c:pt idx="4079">
                  <c:v>0.92100126000000004</c:v>
                </c:pt>
                <c:pt idx="4080">
                  <c:v>0.92534631899999997</c:v>
                </c:pt>
                <c:pt idx="4081">
                  <c:v>0.92886021100000005</c:v>
                </c:pt>
                <c:pt idx="4082">
                  <c:v>0.91798712500000001</c:v>
                </c:pt>
                <c:pt idx="4083">
                  <c:v>0.93195037300000005</c:v>
                </c:pt>
                <c:pt idx="4084">
                  <c:v>0.90800523799999999</c:v>
                </c:pt>
                <c:pt idx="4085">
                  <c:v>0.92559146000000003</c:v>
                </c:pt>
                <c:pt idx="4086">
                  <c:v>0.93023062300000003</c:v>
                </c:pt>
                <c:pt idx="4087">
                  <c:v>0.92054454299999999</c:v>
                </c:pt>
                <c:pt idx="4088">
                  <c:v>0.91835937000000001</c:v>
                </c:pt>
                <c:pt idx="4089">
                  <c:v>0.925483214</c:v>
                </c:pt>
                <c:pt idx="4090">
                  <c:v>0.93643079200000001</c:v>
                </c:pt>
                <c:pt idx="4091">
                  <c:v>0.92909355199999999</c:v>
                </c:pt>
                <c:pt idx="4092">
                  <c:v>0.922829597</c:v>
                </c:pt>
                <c:pt idx="4093">
                  <c:v>0.92438495499999995</c:v>
                </c:pt>
                <c:pt idx="4094">
                  <c:v>0.92239513799999995</c:v>
                </c:pt>
                <c:pt idx="4095">
                  <c:v>0.93438324500000003</c:v>
                </c:pt>
                <c:pt idx="4096">
                  <c:v>0.91043729699999998</c:v>
                </c:pt>
                <c:pt idx="4097">
                  <c:v>0.937310588</c:v>
                </c:pt>
                <c:pt idx="4098">
                  <c:v>0.90774667399999998</c:v>
                </c:pt>
                <c:pt idx="4099">
                  <c:v>0.93331931800000001</c:v>
                </c:pt>
                <c:pt idx="4100">
                  <c:v>0.94008819399999999</c:v>
                </c:pt>
                <c:pt idx="4101">
                  <c:v>0.92464615699999997</c:v>
                </c:pt>
                <c:pt idx="4102">
                  <c:v>0.93008177299999995</c:v>
                </c:pt>
                <c:pt idx="4103">
                  <c:v>0.93699068699999999</c:v>
                </c:pt>
                <c:pt idx="4104">
                  <c:v>0.91684023800000003</c:v>
                </c:pt>
                <c:pt idx="4105">
                  <c:v>0.93523250199999997</c:v>
                </c:pt>
                <c:pt idx="4106">
                  <c:v>0.92551148900000002</c:v>
                </c:pt>
                <c:pt idx="4107">
                  <c:v>0.92669507799999995</c:v>
                </c:pt>
                <c:pt idx="4108">
                  <c:v>0.93023333100000005</c:v>
                </c:pt>
                <c:pt idx="4109">
                  <c:v>0.93793896600000004</c:v>
                </c:pt>
                <c:pt idx="4110">
                  <c:v>0.92813797600000003</c:v>
                </c:pt>
                <c:pt idx="4111">
                  <c:v>0.93066115699999996</c:v>
                </c:pt>
                <c:pt idx="4112">
                  <c:v>0.91357495799999999</c:v>
                </c:pt>
                <c:pt idx="4113">
                  <c:v>0.93086975800000005</c:v>
                </c:pt>
                <c:pt idx="4114">
                  <c:v>0.93513408799999997</c:v>
                </c:pt>
                <c:pt idx="4115">
                  <c:v>0.93009442799999997</c:v>
                </c:pt>
                <c:pt idx="4116">
                  <c:v>0.76791135499999996</c:v>
                </c:pt>
                <c:pt idx="4117">
                  <c:v>0.80718118299999997</c:v>
                </c:pt>
                <c:pt idx="4118">
                  <c:v>0.85878186599999995</c:v>
                </c:pt>
                <c:pt idx="4119">
                  <c:v>0.87832504899999997</c:v>
                </c:pt>
                <c:pt idx="4120">
                  <c:v>0.86417778000000001</c:v>
                </c:pt>
                <c:pt idx="4121">
                  <c:v>0.883722063</c:v>
                </c:pt>
                <c:pt idx="4122">
                  <c:v>0.88585998300000002</c:v>
                </c:pt>
                <c:pt idx="4123">
                  <c:v>0.88266217199999997</c:v>
                </c:pt>
                <c:pt idx="4124">
                  <c:v>0.90046781600000003</c:v>
                </c:pt>
                <c:pt idx="4125">
                  <c:v>0.92215387400000004</c:v>
                </c:pt>
                <c:pt idx="4126">
                  <c:v>0.91805927200000004</c:v>
                </c:pt>
                <c:pt idx="4127">
                  <c:v>0.91511837299999998</c:v>
                </c:pt>
                <c:pt idx="4128">
                  <c:v>0.90494355500000001</c:v>
                </c:pt>
                <c:pt idx="4129">
                  <c:v>0.90095250599999999</c:v>
                </c:pt>
                <c:pt idx="4130">
                  <c:v>0.93540472799999996</c:v>
                </c:pt>
                <c:pt idx="4131">
                  <c:v>0.93099846500000005</c:v>
                </c:pt>
                <c:pt idx="4132">
                  <c:v>0.93084244299999996</c:v>
                </c:pt>
                <c:pt idx="4133">
                  <c:v>0.92539502900000004</c:v>
                </c:pt>
                <c:pt idx="4134">
                  <c:v>0.920287941</c:v>
                </c:pt>
                <c:pt idx="4135">
                  <c:v>0.91735006399999997</c:v>
                </c:pt>
                <c:pt idx="4136">
                  <c:v>0.93043966700000003</c:v>
                </c:pt>
                <c:pt idx="4137">
                  <c:v>0.92848747200000004</c:v>
                </c:pt>
                <c:pt idx="4138">
                  <c:v>0.92739409399999995</c:v>
                </c:pt>
                <c:pt idx="4139">
                  <c:v>0.922666914</c:v>
                </c:pt>
                <c:pt idx="4140">
                  <c:v>0.91517761600000003</c:v>
                </c:pt>
                <c:pt idx="4141">
                  <c:v>0.91827820500000001</c:v>
                </c:pt>
                <c:pt idx="4142">
                  <c:v>0.91999043700000005</c:v>
                </c:pt>
                <c:pt idx="4143">
                  <c:v>0.93203141</c:v>
                </c:pt>
                <c:pt idx="4144">
                  <c:v>0.93111276700000001</c:v>
                </c:pt>
                <c:pt idx="4145">
                  <c:v>0.90912290900000003</c:v>
                </c:pt>
                <c:pt idx="4146">
                  <c:v>0.91026100700000001</c:v>
                </c:pt>
                <c:pt idx="4147">
                  <c:v>0.934410454</c:v>
                </c:pt>
                <c:pt idx="4148">
                  <c:v>0.90884794599999996</c:v>
                </c:pt>
                <c:pt idx="4149">
                  <c:v>0.92394644199999998</c:v>
                </c:pt>
                <c:pt idx="4150">
                  <c:v>0.94068732700000002</c:v>
                </c:pt>
                <c:pt idx="4151">
                  <c:v>0.91870697300000004</c:v>
                </c:pt>
                <c:pt idx="4152">
                  <c:v>0.92861438799999996</c:v>
                </c:pt>
                <c:pt idx="4153">
                  <c:v>0.89779261099999996</c:v>
                </c:pt>
                <c:pt idx="4154">
                  <c:v>0.93344118700000001</c:v>
                </c:pt>
                <c:pt idx="4155">
                  <c:v>0.93586976300000002</c:v>
                </c:pt>
                <c:pt idx="4156">
                  <c:v>0.91592051799999996</c:v>
                </c:pt>
                <c:pt idx="4157">
                  <c:v>0.92857461399999996</c:v>
                </c:pt>
                <c:pt idx="4158">
                  <c:v>0.91668179699999996</c:v>
                </c:pt>
                <c:pt idx="4159">
                  <c:v>0.92854989700000001</c:v>
                </c:pt>
                <c:pt idx="4160">
                  <c:v>0.938970741</c:v>
                </c:pt>
                <c:pt idx="4161">
                  <c:v>0.92552729700000003</c:v>
                </c:pt>
                <c:pt idx="4162">
                  <c:v>0.93468610699999999</c:v>
                </c:pt>
                <c:pt idx="4163">
                  <c:v>0.93523553999999998</c:v>
                </c:pt>
                <c:pt idx="4164">
                  <c:v>0.93971293099999997</c:v>
                </c:pt>
                <c:pt idx="4165">
                  <c:v>0.765193766</c:v>
                </c:pt>
                <c:pt idx="4166">
                  <c:v>0.80865937200000004</c:v>
                </c:pt>
                <c:pt idx="4167">
                  <c:v>0.85784751999999997</c:v>
                </c:pt>
                <c:pt idx="4168">
                  <c:v>0.87930717599999997</c:v>
                </c:pt>
                <c:pt idx="4169">
                  <c:v>0.88689144499999994</c:v>
                </c:pt>
                <c:pt idx="4170">
                  <c:v>0.89558318400000003</c:v>
                </c:pt>
                <c:pt idx="4171">
                  <c:v>0.88046071999999997</c:v>
                </c:pt>
                <c:pt idx="4172">
                  <c:v>0.89027540000000005</c:v>
                </c:pt>
                <c:pt idx="4173">
                  <c:v>0.91171785400000005</c:v>
                </c:pt>
                <c:pt idx="4174">
                  <c:v>0.92397982499999998</c:v>
                </c:pt>
                <c:pt idx="4175">
                  <c:v>0.91609065700000003</c:v>
                </c:pt>
                <c:pt idx="4176">
                  <c:v>0.89050816200000005</c:v>
                </c:pt>
                <c:pt idx="4177">
                  <c:v>0.92318986000000003</c:v>
                </c:pt>
                <c:pt idx="4178">
                  <c:v>0.927427377</c:v>
                </c:pt>
                <c:pt idx="4179">
                  <c:v>0.92489617099999999</c:v>
                </c:pt>
                <c:pt idx="4180">
                  <c:v>0.92489339100000001</c:v>
                </c:pt>
                <c:pt idx="4181">
                  <c:v>0.93098811000000004</c:v>
                </c:pt>
                <c:pt idx="4182">
                  <c:v>0.933533222</c:v>
                </c:pt>
                <c:pt idx="4183">
                  <c:v>0.91314513799999997</c:v>
                </c:pt>
                <c:pt idx="4184">
                  <c:v>0.92305894399999999</c:v>
                </c:pt>
                <c:pt idx="4185">
                  <c:v>0.93927861099999999</c:v>
                </c:pt>
                <c:pt idx="4186">
                  <c:v>0.926333662</c:v>
                </c:pt>
                <c:pt idx="4187">
                  <c:v>0.93243109700000004</c:v>
                </c:pt>
                <c:pt idx="4188">
                  <c:v>0.93666337399999999</c:v>
                </c:pt>
                <c:pt idx="4189">
                  <c:v>0.93259032900000005</c:v>
                </c:pt>
                <c:pt idx="4190">
                  <c:v>0.91810380300000005</c:v>
                </c:pt>
                <c:pt idx="4191">
                  <c:v>0.92386756699999995</c:v>
                </c:pt>
                <c:pt idx="4192">
                  <c:v>0.93066236599999996</c:v>
                </c:pt>
                <c:pt idx="4193">
                  <c:v>0.93750433200000005</c:v>
                </c:pt>
                <c:pt idx="4194">
                  <c:v>0.93477104499999997</c:v>
                </c:pt>
                <c:pt idx="4195">
                  <c:v>0.92018706900000002</c:v>
                </c:pt>
                <c:pt idx="4196">
                  <c:v>0.93461581699999996</c:v>
                </c:pt>
                <c:pt idx="4197">
                  <c:v>0.93699562800000002</c:v>
                </c:pt>
                <c:pt idx="4198">
                  <c:v>0.90799818700000001</c:v>
                </c:pt>
                <c:pt idx="4199">
                  <c:v>0.92916475700000001</c:v>
                </c:pt>
                <c:pt idx="4200">
                  <c:v>0.92556580200000005</c:v>
                </c:pt>
                <c:pt idx="4201">
                  <c:v>0.91384239899999997</c:v>
                </c:pt>
                <c:pt idx="4202">
                  <c:v>0.93476298499999999</c:v>
                </c:pt>
                <c:pt idx="4203">
                  <c:v>0.91658651099999999</c:v>
                </c:pt>
                <c:pt idx="4204">
                  <c:v>0.91626326700000005</c:v>
                </c:pt>
                <c:pt idx="4205">
                  <c:v>0.93674939000000002</c:v>
                </c:pt>
                <c:pt idx="4206">
                  <c:v>0.92893172400000001</c:v>
                </c:pt>
                <c:pt idx="4207">
                  <c:v>0.92365681099999997</c:v>
                </c:pt>
                <c:pt idx="4208">
                  <c:v>0.924673356</c:v>
                </c:pt>
                <c:pt idx="4209">
                  <c:v>0.91521167400000003</c:v>
                </c:pt>
                <c:pt idx="4210">
                  <c:v>0.91497156700000004</c:v>
                </c:pt>
                <c:pt idx="4211">
                  <c:v>0.93308150700000003</c:v>
                </c:pt>
                <c:pt idx="4212">
                  <c:v>0.93521807099999998</c:v>
                </c:pt>
                <c:pt idx="4213">
                  <c:v>0.922512887</c:v>
                </c:pt>
                <c:pt idx="4214">
                  <c:v>0.77588734699999995</c:v>
                </c:pt>
                <c:pt idx="4215">
                  <c:v>0.81172577999999995</c:v>
                </c:pt>
                <c:pt idx="4216">
                  <c:v>0.84534494999999998</c:v>
                </c:pt>
                <c:pt idx="4217">
                  <c:v>0.87598615499999999</c:v>
                </c:pt>
                <c:pt idx="4218">
                  <c:v>0.88217765299999995</c:v>
                </c:pt>
                <c:pt idx="4219">
                  <c:v>0.86295963600000003</c:v>
                </c:pt>
                <c:pt idx="4220">
                  <c:v>0.896949106</c:v>
                </c:pt>
                <c:pt idx="4221">
                  <c:v>0.885855053</c:v>
                </c:pt>
                <c:pt idx="4222">
                  <c:v>0.90908453</c:v>
                </c:pt>
                <c:pt idx="4223">
                  <c:v>0.89070765799999996</c:v>
                </c:pt>
                <c:pt idx="4224">
                  <c:v>0.91750043599999997</c:v>
                </c:pt>
                <c:pt idx="4225">
                  <c:v>0.90475298199999998</c:v>
                </c:pt>
                <c:pt idx="4226">
                  <c:v>0.92988094899999996</c:v>
                </c:pt>
                <c:pt idx="4227">
                  <c:v>0.90245420399999998</c:v>
                </c:pt>
                <c:pt idx="4228">
                  <c:v>0.92797501199999999</c:v>
                </c:pt>
                <c:pt idx="4229">
                  <c:v>0.91297372799999998</c:v>
                </c:pt>
                <c:pt idx="4230">
                  <c:v>0.90361883300000001</c:v>
                </c:pt>
                <c:pt idx="4231">
                  <c:v>0.92532263999999997</c:v>
                </c:pt>
                <c:pt idx="4232">
                  <c:v>0.93141458300000002</c:v>
                </c:pt>
                <c:pt idx="4233">
                  <c:v>0.91847610899999999</c:v>
                </c:pt>
                <c:pt idx="4234">
                  <c:v>0.93453098000000001</c:v>
                </c:pt>
                <c:pt idx="4235">
                  <c:v>0.92652742399999999</c:v>
                </c:pt>
                <c:pt idx="4236">
                  <c:v>0.92383796299999998</c:v>
                </c:pt>
                <c:pt idx="4237">
                  <c:v>0.91701439100000004</c:v>
                </c:pt>
                <c:pt idx="4238">
                  <c:v>0.90581185500000005</c:v>
                </c:pt>
                <c:pt idx="4239">
                  <c:v>0.91246281799999995</c:v>
                </c:pt>
                <c:pt idx="4240">
                  <c:v>0.91043031500000005</c:v>
                </c:pt>
                <c:pt idx="4241">
                  <c:v>0.916579386</c:v>
                </c:pt>
                <c:pt idx="4242">
                  <c:v>0.93885026999999999</c:v>
                </c:pt>
                <c:pt idx="4243">
                  <c:v>0.92564633500000004</c:v>
                </c:pt>
                <c:pt idx="4244">
                  <c:v>0.910069181</c:v>
                </c:pt>
                <c:pt idx="4245">
                  <c:v>0.942421658</c:v>
                </c:pt>
                <c:pt idx="4246">
                  <c:v>0.93593258999999995</c:v>
                </c:pt>
                <c:pt idx="4247">
                  <c:v>0.93475796899999997</c:v>
                </c:pt>
                <c:pt idx="4248">
                  <c:v>0.92575421099999999</c:v>
                </c:pt>
                <c:pt idx="4249">
                  <c:v>0.89857508399999997</c:v>
                </c:pt>
                <c:pt idx="4250">
                  <c:v>0.91071987099999996</c:v>
                </c:pt>
                <c:pt idx="4251">
                  <c:v>0.93973793299999997</c:v>
                </c:pt>
                <c:pt idx="4252">
                  <c:v>0.93123864000000001</c:v>
                </c:pt>
                <c:pt idx="4253">
                  <c:v>0.921579598</c:v>
                </c:pt>
                <c:pt idx="4254">
                  <c:v>0.93060725600000005</c:v>
                </c:pt>
                <c:pt idx="4255">
                  <c:v>0.91257342200000002</c:v>
                </c:pt>
                <c:pt idx="4256">
                  <c:v>0.93698905799999999</c:v>
                </c:pt>
                <c:pt idx="4257">
                  <c:v>0.93279966000000003</c:v>
                </c:pt>
                <c:pt idx="4258">
                  <c:v>0.92115018599999998</c:v>
                </c:pt>
                <c:pt idx="4259">
                  <c:v>0.92980485700000004</c:v>
                </c:pt>
                <c:pt idx="4260">
                  <c:v>0.92478337499999996</c:v>
                </c:pt>
                <c:pt idx="4261">
                  <c:v>0.93511530600000003</c:v>
                </c:pt>
                <c:pt idx="4262">
                  <c:v>0.91789162599999996</c:v>
                </c:pt>
                <c:pt idx="4263">
                  <c:v>0.77163396799999995</c:v>
                </c:pt>
                <c:pt idx="4264">
                  <c:v>0.80117826599999997</c:v>
                </c:pt>
                <c:pt idx="4265">
                  <c:v>0.83398873299999998</c:v>
                </c:pt>
                <c:pt idx="4266">
                  <c:v>0.86975244500000004</c:v>
                </c:pt>
                <c:pt idx="4267">
                  <c:v>0.86473570399999999</c:v>
                </c:pt>
                <c:pt idx="4268">
                  <c:v>0.879697387</c:v>
                </c:pt>
                <c:pt idx="4269">
                  <c:v>0.89407855899999999</c:v>
                </c:pt>
                <c:pt idx="4270">
                  <c:v>0.907152756</c:v>
                </c:pt>
                <c:pt idx="4271">
                  <c:v>0.90639824499999999</c:v>
                </c:pt>
                <c:pt idx="4272">
                  <c:v>0.90098985499999995</c:v>
                </c:pt>
                <c:pt idx="4273">
                  <c:v>0.89259945399999996</c:v>
                </c:pt>
                <c:pt idx="4274">
                  <c:v>0.92740684600000001</c:v>
                </c:pt>
                <c:pt idx="4275">
                  <c:v>0.90892941900000002</c:v>
                </c:pt>
                <c:pt idx="4276">
                  <c:v>0.91280375400000002</c:v>
                </c:pt>
                <c:pt idx="4277">
                  <c:v>0.91648650700000001</c:v>
                </c:pt>
                <c:pt idx="4278">
                  <c:v>0.93068253700000003</c:v>
                </c:pt>
                <c:pt idx="4279">
                  <c:v>0.91415068399999999</c:v>
                </c:pt>
                <c:pt idx="4280">
                  <c:v>0.90945196100000003</c:v>
                </c:pt>
                <c:pt idx="4281">
                  <c:v>0.93386850099999996</c:v>
                </c:pt>
                <c:pt idx="4282">
                  <c:v>0.93340254499999997</c:v>
                </c:pt>
                <c:pt idx="4283">
                  <c:v>0.91458068100000001</c:v>
                </c:pt>
                <c:pt idx="4284">
                  <c:v>0.931837951</c:v>
                </c:pt>
                <c:pt idx="4285">
                  <c:v>0.93702493099999995</c:v>
                </c:pt>
                <c:pt idx="4286">
                  <c:v>0.93346188100000005</c:v>
                </c:pt>
                <c:pt idx="4287">
                  <c:v>0.93043323300000003</c:v>
                </c:pt>
                <c:pt idx="4288">
                  <c:v>0.93979764600000004</c:v>
                </c:pt>
                <c:pt idx="4289">
                  <c:v>0.93020183099999998</c:v>
                </c:pt>
                <c:pt idx="4290">
                  <c:v>0.91677034599999996</c:v>
                </c:pt>
                <c:pt idx="4291">
                  <c:v>0.90966380999999996</c:v>
                </c:pt>
                <c:pt idx="4292">
                  <c:v>0.93720501700000003</c:v>
                </c:pt>
                <c:pt idx="4293">
                  <c:v>0.93676013999999996</c:v>
                </c:pt>
                <c:pt idx="4294">
                  <c:v>0.93253008400000004</c:v>
                </c:pt>
                <c:pt idx="4295">
                  <c:v>0.93294660500000004</c:v>
                </c:pt>
                <c:pt idx="4296">
                  <c:v>0.91734290500000004</c:v>
                </c:pt>
                <c:pt idx="4297">
                  <c:v>0.93446390800000001</c:v>
                </c:pt>
                <c:pt idx="4298">
                  <c:v>0.930371371</c:v>
                </c:pt>
                <c:pt idx="4299">
                  <c:v>0.91263179800000005</c:v>
                </c:pt>
                <c:pt idx="4300">
                  <c:v>0.93571775800000001</c:v>
                </c:pt>
                <c:pt idx="4301">
                  <c:v>0.93646166500000005</c:v>
                </c:pt>
                <c:pt idx="4302">
                  <c:v>0.92349943700000003</c:v>
                </c:pt>
                <c:pt idx="4303">
                  <c:v>0.93127871900000003</c:v>
                </c:pt>
                <c:pt idx="4304">
                  <c:v>0.92905126500000001</c:v>
                </c:pt>
                <c:pt idx="4305">
                  <c:v>0.92902141500000002</c:v>
                </c:pt>
                <c:pt idx="4306">
                  <c:v>0.93278390899999997</c:v>
                </c:pt>
                <c:pt idx="4307">
                  <c:v>0.92997957099999995</c:v>
                </c:pt>
                <c:pt idx="4308">
                  <c:v>0.91263673499999998</c:v>
                </c:pt>
                <c:pt idx="4309">
                  <c:v>0.914379049</c:v>
                </c:pt>
                <c:pt idx="4310">
                  <c:v>0.924443868</c:v>
                </c:pt>
                <c:pt idx="4311">
                  <c:v>0.91594765499999997</c:v>
                </c:pt>
                <c:pt idx="4312">
                  <c:v>0.76377857999999998</c:v>
                </c:pt>
                <c:pt idx="4313">
                  <c:v>0.814963993</c:v>
                </c:pt>
                <c:pt idx="4314">
                  <c:v>0.84019089199999997</c:v>
                </c:pt>
                <c:pt idx="4315">
                  <c:v>0.87718629800000003</c:v>
                </c:pt>
                <c:pt idx="4316">
                  <c:v>0.895360818</c:v>
                </c:pt>
                <c:pt idx="4317">
                  <c:v>0.90718935300000003</c:v>
                </c:pt>
                <c:pt idx="4318">
                  <c:v>0.89009384300000005</c:v>
                </c:pt>
                <c:pt idx="4319">
                  <c:v>0.90595641400000004</c:v>
                </c:pt>
                <c:pt idx="4320">
                  <c:v>0.91437942900000002</c:v>
                </c:pt>
                <c:pt idx="4321">
                  <c:v>0.926057358</c:v>
                </c:pt>
                <c:pt idx="4322">
                  <c:v>0.909537135</c:v>
                </c:pt>
                <c:pt idx="4323">
                  <c:v>0.92087388599999997</c:v>
                </c:pt>
                <c:pt idx="4324">
                  <c:v>0.92230057300000001</c:v>
                </c:pt>
                <c:pt idx="4325">
                  <c:v>0.90749026399999999</c:v>
                </c:pt>
                <c:pt idx="4326">
                  <c:v>0.93116401999999998</c:v>
                </c:pt>
                <c:pt idx="4327">
                  <c:v>0.92898509600000001</c:v>
                </c:pt>
                <c:pt idx="4328">
                  <c:v>0.92198804499999998</c:v>
                </c:pt>
                <c:pt idx="4329">
                  <c:v>0.90229447299999999</c:v>
                </c:pt>
                <c:pt idx="4330">
                  <c:v>0.92483701200000001</c:v>
                </c:pt>
                <c:pt idx="4331">
                  <c:v>0.92332166400000004</c:v>
                </c:pt>
                <c:pt idx="4332">
                  <c:v>0.93257316800000001</c:v>
                </c:pt>
                <c:pt idx="4333">
                  <c:v>0.93192467099999998</c:v>
                </c:pt>
                <c:pt idx="4334">
                  <c:v>0.92213800300000004</c:v>
                </c:pt>
                <c:pt idx="4335">
                  <c:v>0.93474873599999997</c:v>
                </c:pt>
                <c:pt idx="4336">
                  <c:v>0.90479198100000002</c:v>
                </c:pt>
                <c:pt idx="4337">
                  <c:v>0.92975640400000004</c:v>
                </c:pt>
                <c:pt idx="4338">
                  <c:v>0.93230721400000005</c:v>
                </c:pt>
                <c:pt idx="4339">
                  <c:v>0.93552103600000003</c:v>
                </c:pt>
                <c:pt idx="4340">
                  <c:v>0.92809572500000004</c:v>
                </c:pt>
                <c:pt idx="4341">
                  <c:v>0.92916855700000001</c:v>
                </c:pt>
                <c:pt idx="4342">
                  <c:v>0.93849854700000002</c:v>
                </c:pt>
                <c:pt idx="4343">
                  <c:v>0.94189095499999997</c:v>
                </c:pt>
                <c:pt idx="4344">
                  <c:v>0.93624727200000002</c:v>
                </c:pt>
                <c:pt idx="4345">
                  <c:v>0.91794937700000001</c:v>
                </c:pt>
                <c:pt idx="4346">
                  <c:v>0.93413011800000001</c:v>
                </c:pt>
                <c:pt idx="4347">
                  <c:v>0.90871020999999996</c:v>
                </c:pt>
                <c:pt idx="4348">
                  <c:v>0.91419188399999995</c:v>
                </c:pt>
                <c:pt idx="4349">
                  <c:v>0.91910922100000003</c:v>
                </c:pt>
                <c:pt idx="4350">
                  <c:v>0.915642179</c:v>
                </c:pt>
                <c:pt idx="4351">
                  <c:v>0.92247718000000001</c:v>
                </c:pt>
                <c:pt idx="4352">
                  <c:v>0.91085079000000002</c:v>
                </c:pt>
                <c:pt idx="4353">
                  <c:v>0.93182818599999995</c:v>
                </c:pt>
                <c:pt idx="4354">
                  <c:v>0.92536337800000001</c:v>
                </c:pt>
                <c:pt idx="4355">
                  <c:v>0.92677790299999996</c:v>
                </c:pt>
                <c:pt idx="4356">
                  <c:v>0.93101264900000003</c:v>
                </c:pt>
                <c:pt idx="4357">
                  <c:v>0.93449361900000005</c:v>
                </c:pt>
                <c:pt idx="4358">
                  <c:v>0.91934093699999997</c:v>
                </c:pt>
                <c:pt idx="4359">
                  <c:v>0.93332505099999996</c:v>
                </c:pt>
                <c:pt idx="4360">
                  <c:v>0.93430126700000005</c:v>
                </c:pt>
                <c:pt idx="4361">
                  <c:v>0.75136528800000002</c:v>
                </c:pt>
                <c:pt idx="4362">
                  <c:v>0.81685705399999997</c:v>
                </c:pt>
                <c:pt idx="4363">
                  <c:v>0.837271349</c:v>
                </c:pt>
                <c:pt idx="4364">
                  <c:v>0.87667639200000003</c:v>
                </c:pt>
                <c:pt idx="4365">
                  <c:v>0.89877814700000003</c:v>
                </c:pt>
                <c:pt idx="4366">
                  <c:v>0.91048412099999998</c:v>
                </c:pt>
                <c:pt idx="4367">
                  <c:v>0.89771292599999997</c:v>
                </c:pt>
                <c:pt idx="4368">
                  <c:v>0.90531794600000004</c:v>
                </c:pt>
                <c:pt idx="4369">
                  <c:v>0.89047956699999997</c:v>
                </c:pt>
                <c:pt idx="4370">
                  <c:v>0.91645346599999999</c:v>
                </c:pt>
                <c:pt idx="4371">
                  <c:v>0.92062937899999997</c:v>
                </c:pt>
                <c:pt idx="4372">
                  <c:v>0.92885729100000003</c:v>
                </c:pt>
                <c:pt idx="4373">
                  <c:v>0.90398721000000004</c:v>
                </c:pt>
                <c:pt idx="4374">
                  <c:v>0.91825858999999999</c:v>
                </c:pt>
                <c:pt idx="4375">
                  <c:v>0.93080617600000004</c:v>
                </c:pt>
                <c:pt idx="4376">
                  <c:v>0.93624988799999997</c:v>
                </c:pt>
                <c:pt idx="4377">
                  <c:v>0.90923744500000003</c:v>
                </c:pt>
                <c:pt idx="4378">
                  <c:v>0.926817373</c:v>
                </c:pt>
                <c:pt idx="4379">
                  <c:v>0.93557901099999996</c:v>
                </c:pt>
                <c:pt idx="4380">
                  <c:v>0.90371977100000001</c:v>
                </c:pt>
                <c:pt idx="4381">
                  <c:v>0.93770984499999999</c:v>
                </c:pt>
                <c:pt idx="4382">
                  <c:v>0.92261864800000004</c:v>
                </c:pt>
                <c:pt idx="4383">
                  <c:v>0.93099791600000004</c:v>
                </c:pt>
                <c:pt idx="4384">
                  <c:v>0.92586657500000002</c:v>
                </c:pt>
                <c:pt idx="4385">
                  <c:v>0.92349410300000001</c:v>
                </c:pt>
                <c:pt idx="4386">
                  <c:v>0.92668525400000001</c:v>
                </c:pt>
                <c:pt idx="4387">
                  <c:v>0.93503014500000003</c:v>
                </c:pt>
                <c:pt idx="4388">
                  <c:v>0.907518406</c:v>
                </c:pt>
                <c:pt idx="4389">
                  <c:v>0.90502484000000005</c:v>
                </c:pt>
                <c:pt idx="4390">
                  <c:v>0.93664982799999996</c:v>
                </c:pt>
                <c:pt idx="4391">
                  <c:v>0.94265440499999997</c:v>
                </c:pt>
                <c:pt idx="4392">
                  <c:v>0.92993577599999999</c:v>
                </c:pt>
                <c:pt idx="4393">
                  <c:v>0.92261156700000002</c:v>
                </c:pt>
                <c:pt idx="4394">
                  <c:v>0.93026796499999997</c:v>
                </c:pt>
                <c:pt idx="4395">
                  <c:v>0.93397733599999999</c:v>
                </c:pt>
                <c:pt idx="4396">
                  <c:v>0.92372818800000001</c:v>
                </c:pt>
                <c:pt idx="4397">
                  <c:v>0.93077056599999997</c:v>
                </c:pt>
                <c:pt idx="4398">
                  <c:v>0.92780726000000002</c:v>
                </c:pt>
                <c:pt idx="4399">
                  <c:v>0.92395015899999999</c:v>
                </c:pt>
                <c:pt idx="4400">
                  <c:v>0.93156048400000002</c:v>
                </c:pt>
                <c:pt idx="4401">
                  <c:v>0.92647623800000001</c:v>
                </c:pt>
                <c:pt idx="4402">
                  <c:v>0.93248749399999997</c:v>
                </c:pt>
                <c:pt idx="4403">
                  <c:v>0.93621410500000002</c:v>
                </c:pt>
                <c:pt idx="4404">
                  <c:v>0.919375206</c:v>
                </c:pt>
                <c:pt idx="4405">
                  <c:v>0.93768041599999996</c:v>
                </c:pt>
                <c:pt idx="4406">
                  <c:v>0.93410365399999995</c:v>
                </c:pt>
                <c:pt idx="4407">
                  <c:v>0.92430900000000005</c:v>
                </c:pt>
                <c:pt idx="4408">
                  <c:v>0.92778229800000001</c:v>
                </c:pt>
                <c:pt idx="4409">
                  <c:v>0.93635825399999995</c:v>
                </c:pt>
                <c:pt idx="4410">
                  <c:v>0.77631111100000005</c:v>
                </c:pt>
                <c:pt idx="4411">
                  <c:v>0.81794807899999999</c:v>
                </c:pt>
                <c:pt idx="4412">
                  <c:v>0.83538744399999998</c:v>
                </c:pt>
                <c:pt idx="4413">
                  <c:v>0.86504826300000004</c:v>
                </c:pt>
                <c:pt idx="4414">
                  <c:v>0.90226476099999997</c:v>
                </c:pt>
                <c:pt idx="4415">
                  <c:v>0.89517195100000002</c:v>
                </c:pt>
                <c:pt idx="4416">
                  <c:v>0.88446982500000004</c:v>
                </c:pt>
                <c:pt idx="4417">
                  <c:v>0.909634567</c:v>
                </c:pt>
                <c:pt idx="4418">
                  <c:v>0.91986151000000005</c:v>
                </c:pt>
                <c:pt idx="4419">
                  <c:v>0.91177032499999999</c:v>
                </c:pt>
                <c:pt idx="4420">
                  <c:v>0.91401706999999999</c:v>
                </c:pt>
                <c:pt idx="4421">
                  <c:v>0.93006797600000002</c:v>
                </c:pt>
                <c:pt idx="4422">
                  <c:v>0.89398953999999997</c:v>
                </c:pt>
                <c:pt idx="4423">
                  <c:v>0.92621833200000003</c:v>
                </c:pt>
                <c:pt idx="4424">
                  <c:v>0.91831354700000001</c:v>
                </c:pt>
                <c:pt idx="4425">
                  <c:v>0.90317365999999999</c:v>
                </c:pt>
                <c:pt idx="4426">
                  <c:v>0.92456680599999996</c:v>
                </c:pt>
                <c:pt idx="4427">
                  <c:v>0.925988845</c:v>
                </c:pt>
                <c:pt idx="4428">
                  <c:v>0.917168231</c:v>
                </c:pt>
                <c:pt idx="4429">
                  <c:v>0.93260616299999999</c:v>
                </c:pt>
                <c:pt idx="4430">
                  <c:v>0.92973210699999997</c:v>
                </c:pt>
                <c:pt idx="4431">
                  <c:v>0.93127810200000005</c:v>
                </c:pt>
                <c:pt idx="4432">
                  <c:v>0.93058969000000002</c:v>
                </c:pt>
                <c:pt idx="4433">
                  <c:v>0.91429192599999998</c:v>
                </c:pt>
                <c:pt idx="4434">
                  <c:v>0.92703223000000001</c:v>
                </c:pt>
                <c:pt idx="4435">
                  <c:v>0.93747158399999997</c:v>
                </c:pt>
                <c:pt idx="4436">
                  <c:v>0.91038818600000004</c:v>
                </c:pt>
                <c:pt idx="4437">
                  <c:v>0.92818953999999998</c:v>
                </c:pt>
                <c:pt idx="4438">
                  <c:v>0.930802079</c:v>
                </c:pt>
                <c:pt idx="4439">
                  <c:v>0.93344844000000005</c:v>
                </c:pt>
                <c:pt idx="4440">
                  <c:v>0.93606359299999997</c:v>
                </c:pt>
                <c:pt idx="4441">
                  <c:v>0.90362326000000004</c:v>
                </c:pt>
                <c:pt idx="4442">
                  <c:v>0.93723225799999998</c:v>
                </c:pt>
                <c:pt idx="4443">
                  <c:v>0.93802704000000003</c:v>
                </c:pt>
                <c:pt idx="4444">
                  <c:v>0.92986849999999999</c:v>
                </c:pt>
                <c:pt idx="4445">
                  <c:v>0.93313729599999995</c:v>
                </c:pt>
                <c:pt idx="4446">
                  <c:v>0.933366166</c:v>
                </c:pt>
                <c:pt idx="4447">
                  <c:v>0.93837166699999996</c:v>
                </c:pt>
                <c:pt idx="4448">
                  <c:v>0.92122708399999997</c:v>
                </c:pt>
                <c:pt idx="4449">
                  <c:v>0.92075473399999996</c:v>
                </c:pt>
                <c:pt idx="4450">
                  <c:v>0.91421990600000003</c:v>
                </c:pt>
                <c:pt idx="4451">
                  <c:v>0.92534584200000003</c:v>
                </c:pt>
                <c:pt idx="4452">
                  <c:v>0.92814317400000002</c:v>
                </c:pt>
                <c:pt idx="4453">
                  <c:v>0.91580373599999998</c:v>
                </c:pt>
                <c:pt idx="4454">
                  <c:v>0.92480910800000005</c:v>
                </c:pt>
                <c:pt idx="4455">
                  <c:v>0.93551064799999994</c:v>
                </c:pt>
                <c:pt idx="4456">
                  <c:v>0.93080413699999998</c:v>
                </c:pt>
                <c:pt idx="4457">
                  <c:v>0.93723388299999999</c:v>
                </c:pt>
                <c:pt idx="4458">
                  <c:v>0.92718411300000003</c:v>
                </c:pt>
                <c:pt idx="4459">
                  <c:v>0.75960572400000004</c:v>
                </c:pt>
                <c:pt idx="4460">
                  <c:v>0.82660154200000002</c:v>
                </c:pt>
                <c:pt idx="4461">
                  <c:v>0.84607674499999996</c:v>
                </c:pt>
                <c:pt idx="4462">
                  <c:v>0.88001785600000004</c:v>
                </c:pt>
                <c:pt idx="4463">
                  <c:v>0.89432495300000003</c:v>
                </c:pt>
                <c:pt idx="4464">
                  <c:v>0.89568750500000005</c:v>
                </c:pt>
                <c:pt idx="4465">
                  <c:v>0.90797324199999996</c:v>
                </c:pt>
                <c:pt idx="4466">
                  <c:v>0.90167603399999996</c:v>
                </c:pt>
                <c:pt idx="4467">
                  <c:v>0.917550482</c:v>
                </c:pt>
                <c:pt idx="4468">
                  <c:v>0.8942928</c:v>
                </c:pt>
                <c:pt idx="4469">
                  <c:v>0.92177848200000001</c:v>
                </c:pt>
                <c:pt idx="4470">
                  <c:v>0.90114808300000004</c:v>
                </c:pt>
                <c:pt idx="4471">
                  <c:v>0.91410247300000003</c:v>
                </c:pt>
                <c:pt idx="4472">
                  <c:v>0.92651763700000001</c:v>
                </c:pt>
                <c:pt idx="4473">
                  <c:v>0.90097719600000004</c:v>
                </c:pt>
                <c:pt idx="4474">
                  <c:v>0.91114652699999998</c:v>
                </c:pt>
                <c:pt idx="4475">
                  <c:v>0.91789708400000003</c:v>
                </c:pt>
                <c:pt idx="4476">
                  <c:v>0.92814632799999996</c:v>
                </c:pt>
                <c:pt idx="4477">
                  <c:v>0.92121392599999996</c:v>
                </c:pt>
                <c:pt idx="4478">
                  <c:v>0.92267177099999997</c:v>
                </c:pt>
                <c:pt idx="4479">
                  <c:v>0.92925261100000001</c:v>
                </c:pt>
                <c:pt idx="4480">
                  <c:v>0.90796126300000002</c:v>
                </c:pt>
                <c:pt idx="4481">
                  <c:v>0.92375508799999995</c:v>
                </c:pt>
                <c:pt idx="4482">
                  <c:v>0.91554626400000005</c:v>
                </c:pt>
                <c:pt idx="4483">
                  <c:v>0.91131318100000003</c:v>
                </c:pt>
                <c:pt idx="4484">
                  <c:v>0.93279456000000005</c:v>
                </c:pt>
                <c:pt idx="4485">
                  <c:v>0.93231280800000005</c:v>
                </c:pt>
                <c:pt idx="4486">
                  <c:v>0.93046315800000001</c:v>
                </c:pt>
                <c:pt idx="4487">
                  <c:v>0.92497136599999996</c:v>
                </c:pt>
                <c:pt idx="4488">
                  <c:v>0.93857769400000002</c:v>
                </c:pt>
                <c:pt idx="4489">
                  <c:v>0.92857878199999999</c:v>
                </c:pt>
                <c:pt idx="4490">
                  <c:v>0.93538882199999995</c:v>
                </c:pt>
                <c:pt idx="4491">
                  <c:v>0.93403385100000003</c:v>
                </c:pt>
                <c:pt idx="4492">
                  <c:v>0.92561508199999998</c:v>
                </c:pt>
                <c:pt idx="4493">
                  <c:v>0.93231096000000002</c:v>
                </c:pt>
                <c:pt idx="4494">
                  <c:v>0.93445590199999995</c:v>
                </c:pt>
                <c:pt idx="4495">
                  <c:v>0.94197939200000003</c:v>
                </c:pt>
                <c:pt idx="4496">
                  <c:v>0.92681030200000003</c:v>
                </c:pt>
                <c:pt idx="4497">
                  <c:v>0.93534105199999995</c:v>
                </c:pt>
                <c:pt idx="4498">
                  <c:v>0.93325856100000004</c:v>
                </c:pt>
                <c:pt idx="4499">
                  <c:v>0.92822047299999999</c:v>
                </c:pt>
                <c:pt idx="4500">
                  <c:v>0.92157673799999995</c:v>
                </c:pt>
                <c:pt idx="4501">
                  <c:v>0.935935815</c:v>
                </c:pt>
                <c:pt idx="4502">
                  <c:v>0.91128127000000003</c:v>
                </c:pt>
                <c:pt idx="4503">
                  <c:v>0.915019904</c:v>
                </c:pt>
                <c:pt idx="4504">
                  <c:v>0.93368595200000004</c:v>
                </c:pt>
                <c:pt idx="4505">
                  <c:v>0.93424221600000001</c:v>
                </c:pt>
                <c:pt idx="4506">
                  <c:v>0.93394159899999996</c:v>
                </c:pt>
                <c:pt idx="4507">
                  <c:v>0.92571610999999998</c:v>
                </c:pt>
                <c:pt idx="4508">
                  <c:v>0.76188798099999999</c:v>
                </c:pt>
                <c:pt idx="4509">
                  <c:v>0.82508083899999995</c:v>
                </c:pt>
                <c:pt idx="4510">
                  <c:v>0.82840093800000003</c:v>
                </c:pt>
                <c:pt idx="4511">
                  <c:v>0.88336883799999999</c:v>
                </c:pt>
                <c:pt idx="4512">
                  <c:v>0.88272145599999996</c:v>
                </c:pt>
                <c:pt idx="4513">
                  <c:v>0.87803795799999995</c:v>
                </c:pt>
                <c:pt idx="4514">
                  <c:v>0.91752482800000001</c:v>
                </c:pt>
                <c:pt idx="4515">
                  <c:v>0.883187838</c:v>
                </c:pt>
                <c:pt idx="4516">
                  <c:v>0.91046811400000005</c:v>
                </c:pt>
                <c:pt idx="4517">
                  <c:v>0.91591686699999997</c:v>
                </c:pt>
                <c:pt idx="4518">
                  <c:v>0.91838779699999995</c:v>
                </c:pt>
                <c:pt idx="4519">
                  <c:v>0.92594510600000002</c:v>
                </c:pt>
                <c:pt idx="4520">
                  <c:v>0.91835906099999998</c:v>
                </c:pt>
                <c:pt idx="4521">
                  <c:v>0.91557965299999999</c:v>
                </c:pt>
                <c:pt idx="4522">
                  <c:v>0.90352922300000005</c:v>
                </c:pt>
                <c:pt idx="4523">
                  <c:v>0.91900427100000004</c:v>
                </c:pt>
                <c:pt idx="4524">
                  <c:v>0.92969520800000005</c:v>
                </c:pt>
                <c:pt idx="4525">
                  <c:v>0.91508061399999996</c:v>
                </c:pt>
                <c:pt idx="4526">
                  <c:v>0.92529122799999997</c:v>
                </c:pt>
                <c:pt idx="4527">
                  <c:v>0.92232106000000003</c:v>
                </c:pt>
                <c:pt idx="4528">
                  <c:v>0.93668120899999996</c:v>
                </c:pt>
                <c:pt idx="4529">
                  <c:v>0.91937561000000001</c:v>
                </c:pt>
                <c:pt idx="4530">
                  <c:v>0.93005093800000005</c:v>
                </c:pt>
                <c:pt idx="4531">
                  <c:v>0.91917515900000002</c:v>
                </c:pt>
                <c:pt idx="4532">
                  <c:v>0.91806538000000004</c:v>
                </c:pt>
                <c:pt idx="4533">
                  <c:v>0.93868771699999998</c:v>
                </c:pt>
                <c:pt idx="4534">
                  <c:v>0.92486115499999999</c:v>
                </c:pt>
                <c:pt idx="4535">
                  <c:v>0.93690685799999995</c:v>
                </c:pt>
                <c:pt idx="4536">
                  <c:v>0.93769003200000001</c:v>
                </c:pt>
                <c:pt idx="4537">
                  <c:v>0.91182697499999998</c:v>
                </c:pt>
                <c:pt idx="4538">
                  <c:v>0.92880281399999998</c:v>
                </c:pt>
                <c:pt idx="4539">
                  <c:v>0.93231613899999999</c:v>
                </c:pt>
                <c:pt idx="4540">
                  <c:v>0.93607247299999996</c:v>
                </c:pt>
                <c:pt idx="4541">
                  <c:v>0.91394073899999995</c:v>
                </c:pt>
                <c:pt idx="4542">
                  <c:v>0.931377028</c:v>
                </c:pt>
                <c:pt idx="4543">
                  <c:v>0.93259296999999997</c:v>
                </c:pt>
                <c:pt idx="4544">
                  <c:v>0.94209368199999999</c:v>
                </c:pt>
                <c:pt idx="4545">
                  <c:v>0.93495665999999999</c:v>
                </c:pt>
                <c:pt idx="4546">
                  <c:v>0.92323163699999999</c:v>
                </c:pt>
                <c:pt idx="4547">
                  <c:v>0.91247418000000002</c:v>
                </c:pt>
                <c:pt idx="4548">
                  <c:v>0.91998339799999995</c:v>
                </c:pt>
                <c:pt idx="4549">
                  <c:v>0.92568635899999996</c:v>
                </c:pt>
                <c:pt idx="4550">
                  <c:v>0.92157436599999998</c:v>
                </c:pt>
                <c:pt idx="4551">
                  <c:v>0.91453257899999996</c:v>
                </c:pt>
                <c:pt idx="4552">
                  <c:v>0.91886431800000001</c:v>
                </c:pt>
                <c:pt idx="4553">
                  <c:v>0.92784084300000003</c:v>
                </c:pt>
                <c:pt idx="4554">
                  <c:v>0.91143296600000001</c:v>
                </c:pt>
                <c:pt idx="4555">
                  <c:v>0.91254282399999997</c:v>
                </c:pt>
                <c:pt idx="4556">
                  <c:v>0.91143408599999998</c:v>
                </c:pt>
                <c:pt idx="4557">
                  <c:v>0.78287533899999995</c:v>
                </c:pt>
                <c:pt idx="4558">
                  <c:v>0.81854452499999997</c:v>
                </c:pt>
                <c:pt idx="4559">
                  <c:v>0.85786832300000004</c:v>
                </c:pt>
                <c:pt idx="4560">
                  <c:v>0.88412197599999998</c:v>
                </c:pt>
                <c:pt idx="4561">
                  <c:v>0.88573341999999999</c:v>
                </c:pt>
                <c:pt idx="4562">
                  <c:v>0.88665373599999997</c:v>
                </c:pt>
                <c:pt idx="4563">
                  <c:v>0.895684649</c:v>
                </c:pt>
                <c:pt idx="4564">
                  <c:v>0.90701818700000003</c:v>
                </c:pt>
                <c:pt idx="4565">
                  <c:v>0.90348720699999996</c:v>
                </c:pt>
                <c:pt idx="4566">
                  <c:v>0.91561075599999997</c:v>
                </c:pt>
                <c:pt idx="4567">
                  <c:v>0.89478627300000002</c:v>
                </c:pt>
                <c:pt idx="4568">
                  <c:v>0.91284709100000005</c:v>
                </c:pt>
                <c:pt idx="4569">
                  <c:v>0.91012322000000001</c:v>
                </c:pt>
                <c:pt idx="4570">
                  <c:v>0.91039944299999997</c:v>
                </c:pt>
                <c:pt idx="4571">
                  <c:v>0.88864975199999996</c:v>
                </c:pt>
                <c:pt idx="4572">
                  <c:v>0.92728617800000002</c:v>
                </c:pt>
                <c:pt idx="4573">
                  <c:v>0.92356812899999996</c:v>
                </c:pt>
                <c:pt idx="4574">
                  <c:v>0.90351495900000001</c:v>
                </c:pt>
                <c:pt idx="4575">
                  <c:v>0.93978600700000003</c:v>
                </c:pt>
                <c:pt idx="4576">
                  <c:v>0.92333156500000002</c:v>
                </c:pt>
                <c:pt idx="4577">
                  <c:v>0.93703739699999999</c:v>
                </c:pt>
                <c:pt idx="4578">
                  <c:v>0.92658778100000005</c:v>
                </c:pt>
                <c:pt idx="4579">
                  <c:v>0.91505411400000003</c:v>
                </c:pt>
                <c:pt idx="4580">
                  <c:v>0.93419671299999996</c:v>
                </c:pt>
                <c:pt idx="4581">
                  <c:v>0.92679681899999999</c:v>
                </c:pt>
                <c:pt idx="4582">
                  <c:v>0.899705808</c:v>
                </c:pt>
                <c:pt idx="4583">
                  <c:v>0.90896911700000005</c:v>
                </c:pt>
                <c:pt idx="4584">
                  <c:v>0.92204006000000005</c:v>
                </c:pt>
                <c:pt idx="4585">
                  <c:v>0.926519961</c:v>
                </c:pt>
                <c:pt idx="4586">
                  <c:v>0.91304219399999997</c:v>
                </c:pt>
                <c:pt idx="4587">
                  <c:v>0.917155575</c:v>
                </c:pt>
                <c:pt idx="4588">
                  <c:v>0.93070813500000005</c:v>
                </c:pt>
                <c:pt idx="4589">
                  <c:v>0.92926734099999997</c:v>
                </c:pt>
                <c:pt idx="4590">
                  <c:v>0.91284031700000001</c:v>
                </c:pt>
                <c:pt idx="4591">
                  <c:v>0.93324120200000005</c:v>
                </c:pt>
                <c:pt idx="4592">
                  <c:v>0.93492359300000005</c:v>
                </c:pt>
                <c:pt idx="4593">
                  <c:v>0.91451369100000002</c:v>
                </c:pt>
                <c:pt idx="4594">
                  <c:v>0.91974937999999995</c:v>
                </c:pt>
                <c:pt idx="4595">
                  <c:v>0.91382009900000005</c:v>
                </c:pt>
                <c:pt idx="4596">
                  <c:v>0.93005607800000001</c:v>
                </c:pt>
                <c:pt idx="4597">
                  <c:v>0.93270730400000001</c:v>
                </c:pt>
                <c:pt idx="4598">
                  <c:v>0.93736064600000002</c:v>
                </c:pt>
                <c:pt idx="4599">
                  <c:v>0.93126560300000005</c:v>
                </c:pt>
                <c:pt idx="4600">
                  <c:v>0.927333411</c:v>
                </c:pt>
                <c:pt idx="4601">
                  <c:v>0.92606271399999995</c:v>
                </c:pt>
                <c:pt idx="4602">
                  <c:v>0.92868339899999997</c:v>
                </c:pt>
                <c:pt idx="4603">
                  <c:v>0.90829269999999995</c:v>
                </c:pt>
                <c:pt idx="4604">
                  <c:v>0.92686848799999999</c:v>
                </c:pt>
                <c:pt idx="4605">
                  <c:v>0.918064196</c:v>
                </c:pt>
                <c:pt idx="4606">
                  <c:v>0.77849601099999999</c:v>
                </c:pt>
                <c:pt idx="4607">
                  <c:v>0.83019814800000002</c:v>
                </c:pt>
                <c:pt idx="4608">
                  <c:v>0.85595357400000005</c:v>
                </c:pt>
                <c:pt idx="4609">
                  <c:v>0.87746450200000004</c:v>
                </c:pt>
                <c:pt idx="4610">
                  <c:v>0.88251103399999997</c:v>
                </c:pt>
                <c:pt idx="4611">
                  <c:v>0.89442596699999999</c:v>
                </c:pt>
                <c:pt idx="4612">
                  <c:v>0.90152180599999998</c:v>
                </c:pt>
                <c:pt idx="4613">
                  <c:v>0.89778710100000003</c:v>
                </c:pt>
                <c:pt idx="4614">
                  <c:v>0.901692139</c:v>
                </c:pt>
                <c:pt idx="4615">
                  <c:v>0.90827401500000005</c:v>
                </c:pt>
                <c:pt idx="4616">
                  <c:v>0.91703793300000003</c:v>
                </c:pt>
                <c:pt idx="4617">
                  <c:v>0.92449349999999997</c:v>
                </c:pt>
                <c:pt idx="4618">
                  <c:v>0.92101768500000003</c:v>
                </c:pt>
                <c:pt idx="4619">
                  <c:v>0.90712901499999998</c:v>
                </c:pt>
                <c:pt idx="4620">
                  <c:v>0.91036846500000002</c:v>
                </c:pt>
                <c:pt idx="4621">
                  <c:v>0.90027163799999999</c:v>
                </c:pt>
                <c:pt idx="4622">
                  <c:v>0.903645586</c:v>
                </c:pt>
                <c:pt idx="4623">
                  <c:v>0.92618471499999999</c:v>
                </c:pt>
                <c:pt idx="4624">
                  <c:v>0.92672699199999997</c:v>
                </c:pt>
                <c:pt idx="4625">
                  <c:v>0.91420551100000003</c:v>
                </c:pt>
                <c:pt idx="4626">
                  <c:v>0.92205408099999997</c:v>
                </c:pt>
                <c:pt idx="4627">
                  <c:v>0.930241023</c:v>
                </c:pt>
                <c:pt idx="4628">
                  <c:v>0.93073260800000002</c:v>
                </c:pt>
                <c:pt idx="4629">
                  <c:v>0.933644786</c:v>
                </c:pt>
                <c:pt idx="4630">
                  <c:v>0.91925447500000002</c:v>
                </c:pt>
                <c:pt idx="4631">
                  <c:v>0.90877528200000002</c:v>
                </c:pt>
                <c:pt idx="4632">
                  <c:v>0.92344240799999999</c:v>
                </c:pt>
                <c:pt idx="4633">
                  <c:v>0.91540372999999997</c:v>
                </c:pt>
                <c:pt idx="4634">
                  <c:v>0.91259181599999994</c:v>
                </c:pt>
                <c:pt idx="4635">
                  <c:v>0.91600116099999995</c:v>
                </c:pt>
                <c:pt idx="4636">
                  <c:v>0.91101002399999997</c:v>
                </c:pt>
                <c:pt idx="4637">
                  <c:v>0.90835450299999998</c:v>
                </c:pt>
                <c:pt idx="4638">
                  <c:v>0.92998693099999996</c:v>
                </c:pt>
                <c:pt idx="4639">
                  <c:v>0.92318469999999997</c:v>
                </c:pt>
                <c:pt idx="4640">
                  <c:v>0.92421591000000003</c:v>
                </c:pt>
                <c:pt idx="4641">
                  <c:v>0.93983301900000005</c:v>
                </c:pt>
                <c:pt idx="4642">
                  <c:v>0.91706793799999997</c:v>
                </c:pt>
                <c:pt idx="4643">
                  <c:v>0.92436295199999996</c:v>
                </c:pt>
                <c:pt idx="4644">
                  <c:v>0.93713619500000001</c:v>
                </c:pt>
                <c:pt idx="4645">
                  <c:v>0.926642462</c:v>
                </c:pt>
                <c:pt idx="4646">
                  <c:v>0.93085388999999996</c:v>
                </c:pt>
                <c:pt idx="4647">
                  <c:v>0.91672537700000001</c:v>
                </c:pt>
                <c:pt idx="4648">
                  <c:v>0.90771997599999998</c:v>
                </c:pt>
                <c:pt idx="4649">
                  <c:v>0.91497564099999995</c:v>
                </c:pt>
                <c:pt idx="4650">
                  <c:v>0.93373985100000001</c:v>
                </c:pt>
                <c:pt idx="4651">
                  <c:v>0.92684755299999999</c:v>
                </c:pt>
                <c:pt idx="4652">
                  <c:v>0.93042717699999999</c:v>
                </c:pt>
                <c:pt idx="4653">
                  <c:v>0.91492505499999999</c:v>
                </c:pt>
                <c:pt idx="4654">
                  <c:v>0.930774879</c:v>
                </c:pt>
                <c:pt idx="4655">
                  <c:v>0.77016969499999999</c:v>
                </c:pt>
                <c:pt idx="4656">
                  <c:v>0.82428544699999995</c:v>
                </c:pt>
                <c:pt idx="4657">
                  <c:v>0.82905147499999998</c:v>
                </c:pt>
                <c:pt idx="4658">
                  <c:v>0.88609868800000002</c:v>
                </c:pt>
                <c:pt idx="4659">
                  <c:v>0.88079996800000004</c:v>
                </c:pt>
                <c:pt idx="4660">
                  <c:v>0.88565218099999998</c:v>
                </c:pt>
                <c:pt idx="4661">
                  <c:v>0.90995067100000004</c:v>
                </c:pt>
                <c:pt idx="4662">
                  <c:v>0.91750479399999996</c:v>
                </c:pt>
                <c:pt idx="4663">
                  <c:v>0.89339487100000003</c:v>
                </c:pt>
                <c:pt idx="4664">
                  <c:v>0.92287430100000001</c:v>
                </c:pt>
                <c:pt idx="4665">
                  <c:v>0.90390536799999999</c:v>
                </c:pt>
                <c:pt idx="4666">
                  <c:v>0.91333266899999999</c:v>
                </c:pt>
                <c:pt idx="4667">
                  <c:v>0.90223405999999995</c:v>
                </c:pt>
                <c:pt idx="4668">
                  <c:v>0.92971292299999997</c:v>
                </c:pt>
                <c:pt idx="4669">
                  <c:v>0.92103814100000003</c:v>
                </c:pt>
                <c:pt idx="4670">
                  <c:v>0.90766307000000002</c:v>
                </c:pt>
                <c:pt idx="4671">
                  <c:v>0.93212187099999999</c:v>
                </c:pt>
                <c:pt idx="4672">
                  <c:v>0.92548697800000002</c:v>
                </c:pt>
                <c:pt idx="4673">
                  <c:v>0.91250737800000004</c:v>
                </c:pt>
                <c:pt idx="4674">
                  <c:v>0.93028227799999996</c:v>
                </c:pt>
                <c:pt idx="4675">
                  <c:v>0.92338842300000001</c:v>
                </c:pt>
                <c:pt idx="4676">
                  <c:v>0.93016435799999997</c:v>
                </c:pt>
                <c:pt idx="4677">
                  <c:v>0.92952241700000005</c:v>
                </c:pt>
                <c:pt idx="4678">
                  <c:v>0.93314323700000001</c:v>
                </c:pt>
                <c:pt idx="4679">
                  <c:v>0.936006958</c:v>
                </c:pt>
                <c:pt idx="4680">
                  <c:v>0.91941865499999997</c:v>
                </c:pt>
                <c:pt idx="4681">
                  <c:v>0.90387847099999996</c:v>
                </c:pt>
                <c:pt idx="4682">
                  <c:v>0.91777383700000004</c:v>
                </c:pt>
                <c:pt idx="4683">
                  <c:v>0.90782286700000003</c:v>
                </c:pt>
                <c:pt idx="4684">
                  <c:v>0.929541862</c:v>
                </c:pt>
                <c:pt idx="4685">
                  <c:v>0.91158240700000004</c:v>
                </c:pt>
                <c:pt idx="4686">
                  <c:v>0.90646981000000004</c:v>
                </c:pt>
                <c:pt idx="4687">
                  <c:v>0.92921309200000002</c:v>
                </c:pt>
                <c:pt idx="4688">
                  <c:v>0.91307243199999999</c:v>
                </c:pt>
                <c:pt idx="4689">
                  <c:v>0.93071703800000005</c:v>
                </c:pt>
                <c:pt idx="4690">
                  <c:v>0.91907637600000003</c:v>
                </c:pt>
                <c:pt idx="4691">
                  <c:v>0.934443205</c:v>
                </c:pt>
                <c:pt idx="4692">
                  <c:v>0.91126853299999999</c:v>
                </c:pt>
                <c:pt idx="4693">
                  <c:v>0.91657932600000003</c:v>
                </c:pt>
                <c:pt idx="4694">
                  <c:v>0.92112265699999996</c:v>
                </c:pt>
                <c:pt idx="4695">
                  <c:v>0.93128564599999997</c:v>
                </c:pt>
                <c:pt idx="4696">
                  <c:v>0.92314368499999999</c:v>
                </c:pt>
                <c:pt idx="4697">
                  <c:v>0.92662716199999995</c:v>
                </c:pt>
                <c:pt idx="4698">
                  <c:v>0.92228823500000001</c:v>
                </c:pt>
                <c:pt idx="4699">
                  <c:v>0.92660658100000004</c:v>
                </c:pt>
                <c:pt idx="4700">
                  <c:v>0.92317018399999995</c:v>
                </c:pt>
                <c:pt idx="4701">
                  <c:v>0.93733791799999999</c:v>
                </c:pt>
                <c:pt idx="4702">
                  <c:v>0.93116983200000003</c:v>
                </c:pt>
                <c:pt idx="4703">
                  <c:v>0.91529465600000004</c:v>
                </c:pt>
                <c:pt idx="4704">
                  <c:v>0.78480715199999995</c:v>
                </c:pt>
                <c:pt idx="4705">
                  <c:v>0.82807513099999996</c:v>
                </c:pt>
                <c:pt idx="4706">
                  <c:v>0.84708678900000001</c:v>
                </c:pt>
                <c:pt idx="4707">
                  <c:v>0.86054511700000003</c:v>
                </c:pt>
                <c:pt idx="4708">
                  <c:v>0.88632872500000004</c:v>
                </c:pt>
                <c:pt idx="4709">
                  <c:v>0.89244810699999999</c:v>
                </c:pt>
                <c:pt idx="4710">
                  <c:v>0.899567012</c:v>
                </c:pt>
                <c:pt idx="4711">
                  <c:v>0.91124189899999997</c:v>
                </c:pt>
                <c:pt idx="4712">
                  <c:v>0.91378272400000005</c:v>
                </c:pt>
                <c:pt idx="4713">
                  <c:v>0.91709260699999995</c:v>
                </c:pt>
                <c:pt idx="4714">
                  <c:v>0.90513646000000003</c:v>
                </c:pt>
                <c:pt idx="4715">
                  <c:v>0.90350673500000001</c:v>
                </c:pt>
                <c:pt idx="4716">
                  <c:v>0.929149106</c:v>
                </c:pt>
                <c:pt idx="4717">
                  <c:v>0.91953123199999998</c:v>
                </c:pt>
                <c:pt idx="4718">
                  <c:v>0.91231170399999995</c:v>
                </c:pt>
                <c:pt idx="4719">
                  <c:v>0.92584723099999999</c:v>
                </c:pt>
                <c:pt idx="4720">
                  <c:v>0.92218018199999996</c:v>
                </c:pt>
                <c:pt idx="4721">
                  <c:v>0.920181468</c:v>
                </c:pt>
                <c:pt idx="4722">
                  <c:v>0.92475194599999999</c:v>
                </c:pt>
                <c:pt idx="4723">
                  <c:v>0.92784272800000001</c:v>
                </c:pt>
                <c:pt idx="4724">
                  <c:v>0.92301461600000001</c:v>
                </c:pt>
                <c:pt idx="4725">
                  <c:v>0.92847761799999995</c:v>
                </c:pt>
                <c:pt idx="4726">
                  <c:v>0.93941231599999997</c:v>
                </c:pt>
                <c:pt idx="4727">
                  <c:v>0.910014353</c:v>
                </c:pt>
                <c:pt idx="4728">
                  <c:v>0.93382547400000004</c:v>
                </c:pt>
                <c:pt idx="4729">
                  <c:v>0.91877160199999997</c:v>
                </c:pt>
                <c:pt idx="4730">
                  <c:v>0.93420075700000005</c:v>
                </c:pt>
                <c:pt idx="4731">
                  <c:v>0.930869803</c:v>
                </c:pt>
                <c:pt idx="4732">
                  <c:v>0.92943648099999998</c:v>
                </c:pt>
                <c:pt idx="4733">
                  <c:v>0.93110391599999998</c:v>
                </c:pt>
                <c:pt idx="4734">
                  <c:v>0.93034302499999999</c:v>
                </c:pt>
                <c:pt idx="4735">
                  <c:v>0.92980500899999996</c:v>
                </c:pt>
                <c:pt idx="4736">
                  <c:v>0.93658778200000004</c:v>
                </c:pt>
                <c:pt idx="4737">
                  <c:v>0.92854623800000002</c:v>
                </c:pt>
                <c:pt idx="4738">
                  <c:v>0.91212456200000003</c:v>
                </c:pt>
                <c:pt idx="4739">
                  <c:v>0.92741417599999998</c:v>
                </c:pt>
                <c:pt idx="4740">
                  <c:v>0.91516841400000004</c:v>
                </c:pt>
                <c:pt idx="4741">
                  <c:v>0.92866218499999997</c:v>
                </c:pt>
                <c:pt idx="4742">
                  <c:v>0.92823946099999999</c:v>
                </c:pt>
                <c:pt idx="4743">
                  <c:v>0.92979309499999996</c:v>
                </c:pt>
                <c:pt idx="4744">
                  <c:v>0.93018609299999999</c:v>
                </c:pt>
                <c:pt idx="4745">
                  <c:v>0.91719619299999999</c:v>
                </c:pt>
                <c:pt idx="4746">
                  <c:v>0.92798667300000004</c:v>
                </c:pt>
                <c:pt idx="4747">
                  <c:v>0.92806757799999995</c:v>
                </c:pt>
                <c:pt idx="4748">
                  <c:v>0.92434652100000003</c:v>
                </c:pt>
                <c:pt idx="4749">
                  <c:v>0.936504742</c:v>
                </c:pt>
                <c:pt idx="4750">
                  <c:v>0.91451384099999999</c:v>
                </c:pt>
                <c:pt idx="4751">
                  <c:v>0.93584395799999998</c:v>
                </c:pt>
                <c:pt idx="4752">
                  <c:v>0.92422431400000005</c:v>
                </c:pt>
                <c:pt idx="4753">
                  <c:v>0.77059940900000001</c:v>
                </c:pt>
                <c:pt idx="4754">
                  <c:v>0.81339581800000005</c:v>
                </c:pt>
                <c:pt idx="4755">
                  <c:v>0.85623537199999999</c:v>
                </c:pt>
                <c:pt idx="4756">
                  <c:v>0.87602606000000005</c:v>
                </c:pt>
                <c:pt idx="4757">
                  <c:v>0.88914470700000003</c:v>
                </c:pt>
                <c:pt idx="4758">
                  <c:v>0.883720112</c:v>
                </c:pt>
                <c:pt idx="4759">
                  <c:v>0.90863251599999995</c:v>
                </c:pt>
                <c:pt idx="4760">
                  <c:v>0.90976476799999995</c:v>
                </c:pt>
                <c:pt idx="4761">
                  <c:v>0.91108833899999997</c:v>
                </c:pt>
                <c:pt idx="4762">
                  <c:v>0.91771455499999999</c:v>
                </c:pt>
                <c:pt idx="4763">
                  <c:v>0.92203104999999996</c:v>
                </c:pt>
                <c:pt idx="4764">
                  <c:v>0.92214449499999995</c:v>
                </c:pt>
                <c:pt idx="4765">
                  <c:v>0.92563880899999995</c:v>
                </c:pt>
                <c:pt idx="4766">
                  <c:v>0.91519255200000005</c:v>
                </c:pt>
                <c:pt idx="4767">
                  <c:v>0.935347504</c:v>
                </c:pt>
                <c:pt idx="4768">
                  <c:v>0.92972781800000004</c:v>
                </c:pt>
                <c:pt idx="4769">
                  <c:v>0.89372934699999995</c:v>
                </c:pt>
                <c:pt idx="4770">
                  <c:v>0.92342959599999996</c:v>
                </c:pt>
                <c:pt idx="4771">
                  <c:v>0.91774515000000001</c:v>
                </c:pt>
                <c:pt idx="4772">
                  <c:v>0.92402451799999996</c:v>
                </c:pt>
                <c:pt idx="4773">
                  <c:v>0.92991058500000001</c:v>
                </c:pt>
                <c:pt idx="4774">
                  <c:v>0.90362351600000002</c:v>
                </c:pt>
                <c:pt idx="4775">
                  <c:v>0.91897565800000003</c:v>
                </c:pt>
                <c:pt idx="4776">
                  <c:v>0.93370332199999995</c:v>
                </c:pt>
                <c:pt idx="4777">
                  <c:v>0.93152659599999998</c:v>
                </c:pt>
                <c:pt idx="4778">
                  <c:v>0.92926641799999998</c:v>
                </c:pt>
                <c:pt idx="4779">
                  <c:v>0.91218960100000002</c:v>
                </c:pt>
                <c:pt idx="4780">
                  <c:v>0.92342626000000005</c:v>
                </c:pt>
                <c:pt idx="4781">
                  <c:v>0.93756001600000005</c:v>
                </c:pt>
                <c:pt idx="4782">
                  <c:v>0.93914569299999995</c:v>
                </c:pt>
                <c:pt idx="4783">
                  <c:v>0.93311664900000002</c:v>
                </c:pt>
                <c:pt idx="4784">
                  <c:v>0.93433450200000001</c:v>
                </c:pt>
                <c:pt idx="4785">
                  <c:v>0.91415099899999996</c:v>
                </c:pt>
                <c:pt idx="4786">
                  <c:v>0.92761418100000004</c:v>
                </c:pt>
                <c:pt idx="4787">
                  <c:v>0.93219244700000004</c:v>
                </c:pt>
                <c:pt idx="4788">
                  <c:v>0.93062007400000002</c:v>
                </c:pt>
                <c:pt idx="4789">
                  <c:v>0.93038767600000005</c:v>
                </c:pt>
                <c:pt idx="4790">
                  <c:v>0.93490976699999995</c:v>
                </c:pt>
                <c:pt idx="4791">
                  <c:v>0.93266830099999998</c:v>
                </c:pt>
                <c:pt idx="4792">
                  <c:v>0.92282614699999999</c:v>
                </c:pt>
                <c:pt idx="4793">
                  <c:v>0.91794798</c:v>
                </c:pt>
                <c:pt idx="4794">
                  <c:v>0.91428200100000001</c:v>
                </c:pt>
                <c:pt idx="4795">
                  <c:v>0.93013286500000003</c:v>
                </c:pt>
                <c:pt idx="4796">
                  <c:v>0.92455098199999997</c:v>
                </c:pt>
                <c:pt idx="4797">
                  <c:v>0.93021852100000002</c:v>
                </c:pt>
                <c:pt idx="4798">
                  <c:v>0.91560286099999999</c:v>
                </c:pt>
                <c:pt idx="4799">
                  <c:v>0.93460063900000001</c:v>
                </c:pt>
                <c:pt idx="4800">
                  <c:v>0.91570633199999996</c:v>
                </c:pt>
                <c:pt idx="4801">
                  <c:v>0.92500532700000004</c:v>
                </c:pt>
                <c:pt idx="4802">
                  <c:v>0.76725939499999996</c:v>
                </c:pt>
                <c:pt idx="4803">
                  <c:v>0.82553739100000001</c:v>
                </c:pt>
                <c:pt idx="4804">
                  <c:v>0.85720362500000002</c:v>
                </c:pt>
                <c:pt idx="4805">
                  <c:v>0.86426074500000005</c:v>
                </c:pt>
                <c:pt idx="4806">
                  <c:v>0.88042155099999997</c:v>
                </c:pt>
                <c:pt idx="4807">
                  <c:v>0.87919451100000001</c:v>
                </c:pt>
                <c:pt idx="4808">
                  <c:v>0.89291727899999995</c:v>
                </c:pt>
                <c:pt idx="4809">
                  <c:v>0.91491773899999995</c:v>
                </c:pt>
                <c:pt idx="4810">
                  <c:v>0.92071444599999996</c:v>
                </c:pt>
                <c:pt idx="4811">
                  <c:v>0.90723984700000004</c:v>
                </c:pt>
                <c:pt idx="4812">
                  <c:v>0.91578482100000003</c:v>
                </c:pt>
                <c:pt idx="4813">
                  <c:v>0.92685297700000002</c:v>
                </c:pt>
                <c:pt idx="4814">
                  <c:v>0.93412788099999999</c:v>
                </c:pt>
                <c:pt idx="4815">
                  <c:v>0.90376047100000001</c:v>
                </c:pt>
                <c:pt idx="4816">
                  <c:v>0.93319422600000002</c:v>
                </c:pt>
                <c:pt idx="4817">
                  <c:v>0.91267813499999995</c:v>
                </c:pt>
                <c:pt idx="4818">
                  <c:v>0.92424367500000004</c:v>
                </c:pt>
                <c:pt idx="4819">
                  <c:v>0.92991341900000002</c:v>
                </c:pt>
                <c:pt idx="4820">
                  <c:v>0.93598416299999998</c:v>
                </c:pt>
                <c:pt idx="4821">
                  <c:v>0.93212028199999997</c:v>
                </c:pt>
                <c:pt idx="4822">
                  <c:v>0.92310040100000001</c:v>
                </c:pt>
                <c:pt idx="4823">
                  <c:v>0.93183759600000005</c:v>
                </c:pt>
                <c:pt idx="4824">
                  <c:v>0.93435584199999999</c:v>
                </c:pt>
                <c:pt idx="4825">
                  <c:v>0.92718107400000005</c:v>
                </c:pt>
                <c:pt idx="4826">
                  <c:v>0.91401456599999997</c:v>
                </c:pt>
                <c:pt idx="4827">
                  <c:v>0.91829290299999999</c:v>
                </c:pt>
                <c:pt idx="4828">
                  <c:v>0.92108591699999998</c:v>
                </c:pt>
                <c:pt idx="4829">
                  <c:v>0.91453245699999997</c:v>
                </c:pt>
                <c:pt idx="4830">
                  <c:v>0.93198905899999995</c:v>
                </c:pt>
                <c:pt idx="4831">
                  <c:v>0.91548738200000002</c:v>
                </c:pt>
                <c:pt idx="4832">
                  <c:v>0.90977792099999999</c:v>
                </c:pt>
                <c:pt idx="4833">
                  <c:v>0.91816497900000005</c:v>
                </c:pt>
                <c:pt idx="4834">
                  <c:v>0.93018555599999997</c:v>
                </c:pt>
                <c:pt idx="4835">
                  <c:v>0.93291536600000002</c:v>
                </c:pt>
                <c:pt idx="4836">
                  <c:v>0.93027859300000004</c:v>
                </c:pt>
                <c:pt idx="4837">
                  <c:v>0.93406662900000004</c:v>
                </c:pt>
                <c:pt idx="4838">
                  <c:v>0.93349248299999998</c:v>
                </c:pt>
                <c:pt idx="4839">
                  <c:v>0.91939262499999996</c:v>
                </c:pt>
                <c:pt idx="4840">
                  <c:v>0.93069977699999995</c:v>
                </c:pt>
                <c:pt idx="4841">
                  <c:v>0.93129916099999999</c:v>
                </c:pt>
                <c:pt idx="4842">
                  <c:v>0.93081520900000003</c:v>
                </c:pt>
                <c:pt idx="4843">
                  <c:v>0.93776828400000001</c:v>
                </c:pt>
                <c:pt idx="4844">
                  <c:v>0.92089754599999996</c:v>
                </c:pt>
                <c:pt idx="4845">
                  <c:v>0.92788514499999997</c:v>
                </c:pt>
                <c:pt idx="4846">
                  <c:v>0.92874842899999999</c:v>
                </c:pt>
                <c:pt idx="4847">
                  <c:v>0.92852046099999996</c:v>
                </c:pt>
                <c:pt idx="4848">
                  <c:v>0.92608782700000003</c:v>
                </c:pt>
                <c:pt idx="4849">
                  <c:v>0.91775130800000004</c:v>
                </c:pt>
                <c:pt idx="4850">
                  <c:v>0.932456964</c:v>
                </c:pt>
                <c:pt idx="4851">
                  <c:v>0.76283618799999997</c:v>
                </c:pt>
                <c:pt idx="4852">
                  <c:v>0.82633748799999995</c:v>
                </c:pt>
                <c:pt idx="4853">
                  <c:v>0.86012533199999996</c:v>
                </c:pt>
                <c:pt idx="4854">
                  <c:v>0.85987822000000003</c:v>
                </c:pt>
                <c:pt idx="4855">
                  <c:v>0.89950281799999998</c:v>
                </c:pt>
                <c:pt idx="4856">
                  <c:v>0.87007131999999998</c:v>
                </c:pt>
                <c:pt idx="4857">
                  <c:v>0.91301865900000001</c:v>
                </c:pt>
                <c:pt idx="4858">
                  <c:v>0.90651011199999998</c:v>
                </c:pt>
                <c:pt idx="4859">
                  <c:v>0.90470956300000005</c:v>
                </c:pt>
                <c:pt idx="4860">
                  <c:v>0.91496799399999995</c:v>
                </c:pt>
                <c:pt idx="4861">
                  <c:v>0.91858365399999997</c:v>
                </c:pt>
                <c:pt idx="4862">
                  <c:v>0.93091590700000004</c:v>
                </c:pt>
                <c:pt idx="4863">
                  <c:v>0.92075405799999999</c:v>
                </c:pt>
                <c:pt idx="4864">
                  <c:v>0.917352206</c:v>
                </c:pt>
                <c:pt idx="4865">
                  <c:v>0.91429977600000001</c:v>
                </c:pt>
                <c:pt idx="4866">
                  <c:v>0.92623773200000004</c:v>
                </c:pt>
                <c:pt idx="4867">
                  <c:v>0.93069289799999999</c:v>
                </c:pt>
                <c:pt idx="4868">
                  <c:v>0.92403775099999996</c:v>
                </c:pt>
                <c:pt idx="4869">
                  <c:v>0.91806405800000002</c:v>
                </c:pt>
                <c:pt idx="4870">
                  <c:v>0.92186959499999999</c:v>
                </c:pt>
                <c:pt idx="4871">
                  <c:v>0.910366762</c:v>
                </c:pt>
                <c:pt idx="4872">
                  <c:v>0.91328816099999999</c:v>
                </c:pt>
                <c:pt idx="4873">
                  <c:v>0.91861919999999997</c:v>
                </c:pt>
                <c:pt idx="4874">
                  <c:v>0.92821570799999997</c:v>
                </c:pt>
                <c:pt idx="4875">
                  <c:v>0.91509243100000004</c:v>
                </c:pt>
                <c:pt idx="4876">
                  <c:v>0.92508462899999999</c:v>
                </c:pt>
                <c:pt idx="4877">
                  <c:v>0.93647724099999996</c:v>
                </c:pt>
                <c:pt idx="4878">
                  <c:v>0.924516326</c:v>
                </c:pt>
                <c:pt idx="4879">
                  <c:v>0.93260247399999996</c:v>
                </c:pt>
                <c:pt idx="4880">
                  <c:v>0.91092327200000001</c:v>
                </c:pt>
                <c:pt idx="4881">
                  <c:v>0.90381791</c:v>
                </c:pt>
                <c:pt idx="4882">
                  <c:v>0.92518935000000002</c:v>
                </c:pt>
                <c:pt idx="4883">
                  <c:v>0.93215921199999996</c:v>
                </c:pt>
                <c:pt idx="4884">
                  <c:v>0.93341452499999999</c:v>
                </c:pt>
                <c:pt idx="4885">
                  <c:v>0.91007088400000002</c:v>
                </c:pt>
                <c:pt idx="4886">
                  <c:v>0.93052341500000002</c:v>
                </c:pt>
                <c:pt idx="4887">
                  <c:v>0.93192545699999996</c:v>
                </c:pt>
                <c:pt idx="4888">
                  <c:v>0.93044989899999997</c:v>
                </c:pt>
                <c:pt idx="4889">
                  <c:v>0.93034787699999999</c:v>
                </c:pt>
                <c:pt idx="4890">
                  <c:v>0.917343986</c:v>
                </c:pt>
                <c:pt idx="4891">
                  <c:v>0.94048041699999996</c:v>
                </c:pt>
                <c:pt idx="4892">
                  <c:v>0.93321127000000004</c:v>
                </c:pt>
                <c:pt idx="4893">
                  <c:v>0.93156996800000003</c:v>
                </c:pt>
                <c:pt idx="4894">
                  <c:v>0.90993719399999995</c:v>
                </c:pt>
                <c:pt idx="4895">
                  <c:v>0.92549663400000004</c:v>
                </c:pt>
                <c:pt idx="4896">
                  <c:v>0.93406605399999998</c:v>
                </c:pt>
                <c:pt idx="4897">
                  <c:v>0.91782388999999998</c:v>
                </c:pt>
                <c:pt idx="4898">
                  <c:v>0.92902989199999997</c:v>
                </c:pt>
                <c:pt idx="4899">
                  <c:v>0.92366332699999998</c:v>
                </c:pt>
              </c:numCache>
            </c:numRef>
          </c:yVal>
          <c:smooth val="0"/>
          <c:extLst>
            <c:ext xmlns:c16="http://schemas.microsoft.com/office/drawing/2014/chart" uri="{C3380CC4-5D6E-409C-BE32-E72D297353CC}">
              <c16:uniqueId val="{00000002-FC4B-45D9-AEB7-0CD044E1AD70}"/>
            </c:ext>
          </c:extLst>
        </c:ser>
        <c:dLbls>
          <c:showLegendKey val="0"/>
          <c:showVal val="0"/>
          <c:showCatName val="0"/>
          <c:showSerName val="0"/>
          <c:showPercent val="0"/>
          <c:showBubbleSize val="0"/>
        </c:dLbls>
        <c:axId val="655774128"/>
        <c:axId val="655774912"/>
      </c:scatterChart>
      <c:valAx>
        <c:axId val="655774128"/>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Rolling</a:t>
                </a:r>
                <a:r>
                  <a:rPr lang="hr-HR" baseline="0"/>
                  <a:t> window size [s]</a:t>
                </a:r>
                <a:endParaRPr lang="hr-H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655774912"/>
        <c:crosses val="autoZero"/>
        <c:crossBetween val="midCat"/>
      </c:valAx>
      <c:valAx>
        <c:axId val="655774912"/>
        <c:scaling>
          <c:orientation val="minMax"/>
          <c:max val="0.9600000000000000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655774128"/>
        <c:crosses val="autoZero"/>
        <c:crossBetween val="midCat"/>
      </c:valAx>
      <c:spPr>
        <a:noFill/>
        <a:ln>
          <a:noFill/>
        </a:ln>
        <a:effectLst/>
      </c:spPr>
    </c:plotArea>
    <c:plotVisOnly val="1"/>
    <c:dispBlanksAs val="gap"/>
    <c:showDLblsOverMax val="0"/>
  </c:chart>
  <c:spPr>
    <a:solidFill>
      <a:schemeClr val="bg1"/>
    </a:solidFill>
    <a:ln w="44450" cap="flat" cmpd="sng" algn="ctr">
      <a:solidFill>
        <a:schemeClr val="bg1"/>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Rezultati_FFT_Bazina!$A$1</c:f>
              <c:strCache>
                <c:ptCount val="1"/>
                <c:pt idx="0">
                  <c:v>FFT maska</c:v>
                </c:pt>
              </c:strCache>
            </c:strRef>
          </c:tx>
          <c:spPr>
            <a:solidFill>
              <a:schemeClr val="accent1"/>
            </a:solidFill>
            <a:ln w="19050">
              <a:noFill/>
            </a:ln>
            <a:effectLst/>
          </c:spPr>
          <c:invertIfNegative val="0"/>
          <c:val>
            <c:numRef>
              <c:f>Rezultati_FFT_Bazina!$A$2:$A$250</c:f>
              <c:numCache>
                <c:formatCode>General</c:formatCode>
                <c:ptCount val="249"/>
                <c:pt idx="0">
                  <c:v>0</c:v>
                </c:pt>
                <c:pt idx="1">
                  <c:v>0.15315979599999999</c:v>
                </c:pt>
                <c:pt idx="2">
                  <c:v>0.29262518500000001</c:v>
                </c:pt>
                <c:pt idx="3">
                  <c:v>7.3293164999999993E-2</c:v>
                </c:pt>
                <c:pt idx="4">
                  <c:v>0.89364959099999997</c:v>
                </c:pt>
                <c:pt idx="5">
                  <c:v>0.82561481199999998</c:v>
                </c:pt>
                <c:pt idx="6">
                  <c:v>0.90595893100000002</c:v>
                </c:pt>
                <c:pt idx="7">
                  <c:v>0.47963987000000002</c:v>
                </c:pt>
                <c:pt idx="8">
                  <c:v>0.71470846799999999</c:v>
                </c:pt>
                <c:pt idx="9">
                  <c:v>3.0084429999999999E-2</c:v>
                </c:pt>
                <c:pt idx="10">
                  <c:v>0.63956135800000002</c:v>
                </c:pt>
                <c:pt idx="11">
                  <c:v>2.8058764E-2</c:v>
                </c:pt>
                <c:pt idx="12">
                  <c:v>0.63067028300000005</c:v>
                </c:pt>
                <c:pt idx="13">
                  <c:v>0.69402123900000001</c:v>
                </c:pt>
                <c:pt idx="14">
                  <c:v>0.82236627500000004</c:v>
                </c:pt>
                <c:pt idx="15">
                  <c:v>0.768299493</c:v>
                </c:pt>
                <c:pt idx="16">
                  <c:v>0.124288915</c:v>
                </c:pt>
                <c:pt idx="17">
                  <c:v>2.2020888999999998E-2</c:v>
                </c:pt>
                <c:pt idx="18">
                  <c:v>0.85753802300000004</c:v>
                </c:pt>
                <c:pt idx="19">
                  <c:v>0.54995152899999999</c:v>
                </c:pt>
                <c:pt idx="20">
                  <c:v>0.86485983</c:v>
                </c:pt>
                <c:pt idx="21">
                  <c:v>0.44771152600000003</c:v>
                </c:pt>
                <c:pt idx="22">
                  <c:v>0.39440145799999998</c:v>
                </c:pt>
                <c:pt idx="23">
                  <c:v>0.118326875</c:v>
                </c:pt>
                <c:pt idx="24">
                  <c:v>0.26684730299999998</c:v>
                </c:pt>
                <c:pt idx="25">
                  <c:v>0.53138627000000005</c:v>
                </c:pt>
                <c:pt idx="26">
                  <c:v>0.44480653999999997</c:v>
                </c:pt>
                <c:pt idx="27">
                  <c:v>0.49245402900000002</c:v>
                </c:pt>
                <c:pt idx="28">
                  <c:v>0.248320237</c:v>
                </c:pt>
                <c:pt idx="29">
                  <c:v>0.14063898499999999</c:v>
                </c:pt>
                <c:pt idx="30">
                  <c:v>1.7842534E-2</c:v>
                </c:pt>
                <c:pt idx="31">
                  <c:v>0.34624725099999998</c:v>
                </c:pt>
                <c:pt idx="32">
                  <c:v>0.517034624</c:v>
                </c:pt>
                <c:pt idx="33">
                  <c:v>0.40909190400000001</c:v>
                </c:pt>
                <c:pt idx="34">
                  <c:v>0.62709371999999997</c:v>
                </c:pt>
                <c:pt idx="35">
                  <c:v>0.66395107600000003</c:v>
                </c:pt>
                <c:pt idx="36">
                  <c:v>0.31860764899999999</c:v>
                </c:pt>
                <c:pt idx="37">
                  <c:v>0.96814640200000002</c:v>
                </c:pt>
                <c:pt idx="38">
                  <c:v>8.1553587999999996E-2</c:v>
                </c:pt>
                <c:pt idx="39">
                  <c:v>0.15584833100000001</c:v>
                </c:pt>
                <c:pt idx="40">
                  <c:v>6.1863249000000002E-2</c:v>
                </c:pt>
                <c:pt idx="41">
                  <c:v>0.62249038700000003</c:v>
                </c:pt>
                <c:pt idx="42">
                  <c:v>0.816742737</c:v>
                </c:pt>
                <c:pt idx="43">
                  <c:v>0.66728844700000001</c:v>
                </c:pt>
                <c:pt idx="44">
                  <c:v>0.344966518</c:v>
                </c:pt>
                <c:pt idx="45">
                  <c:v>0.167308182</c:v>
                </c:pt>
                <c:pt idx="46">
                  <c:v>5.8601973000000002E-2</c:v>
                </c:pt>
                <c:pt idx="47">
                  <c:v>0.65789803800000002</c:v>
                </c:pt>
                <c:pt idx="48">
                  <c:v>0.62987690399999996</c:v>
                </c:pt>
                <c:pt idx="49">
                  <c:v>0.64057069899999997</c:v>
                </c:pt>
                <c:pt idx="50">
                  <c:v>0.47452577699999998</c:v>
                </c:pt>
                <c:pt idx="51">
                  <c:v>0.116803346</c:v>
                </c:pt>
                <c:pt idx="52">
                  <c:v>0.755102418</c:v>
                </c:pt>
                <c:pt idx="53">
                  <c:v>0.62924835499999998</c:v>
                </c:pt>
                <c:pt idx="54">
                  <c:v>0.33403061299999998</c:v>
                </c:pt>
                <c:pt idx="55">
                  <c:v>0.672322156</c:v>
                </c:pt>
                <c:pt idx="56">
                  <c:v>0.300054881</c:v>
                </c:pt>
                <c:pt idx="57">
                  <c:v>0.54476893500000001</c:v>
                </c:pt>
                <c:pt idx="58">
                  <c:v>0.760141387</c:v>
                </c:pt>
                <c:pt idx="59">
                  <c:v>0.40073687200000002</c:v>
                </c:pt>
                <c:pt idx="60">
                  <c:v>0.64059893199999995</c:v>
                </c:pt>
                <c:pt idx="61">
                  <c:v>0.94877158500000003</c:v>
                </c:pt>
                <c:pt idx="62">
                  <c:v>0.639238525</c:v>
                </c:pt>
                <c:pt idx="63">
                  <c:v>0.51658970599999998</c:v>
                </c:pt>
                <c:pt idx="64">
                  <c:v>0.81548281199999995</c:v>
                </c:pt>
                <c:pt idx="65">
                  <c:v>0.63757650899999996</c:v>
                </c:pt>
                <c:pt idx="66">
                  <c:v>0.119743394</c:v>
                </c:pt>
                <c:pt idx="67">
                  <c:v>0.35333508800000002</c:v>
                </c:pt>
                <c:pt idx="68">
                  <c:v>0.10628602299999999</c:v>
                </c:pt>
                <c:pt idx="69">
                  <c:v>0.2175038</c:v>
                </c:pt>
                <c:pt idx="70">
                  <c:v>0.62165493699999996</c:v>
                </c:pt>
                <c:pt idx="71">
                  <c:v>0.85416301900000002</c:v>
                </c:pt>
                <c:pt idx="72">
                  <c:v>0.63994070400000003</c:v>
                </c:pt>
                <c:pt idx="73">
                  <c:v>0.93209801800000003</c:v>
                </c:pt>
                <c:pt idx="74">
                  <c:v>0.23287087400000001</c:v>
                </c:pt>
                <c:pt idx="75">
                  <c:v>0.29571027999999999</c:v>
                </c:pt>
                <c:pt idx="76">
                  <c:v>0.27650501700000002</c:v>
                </c:pt>
                <c:pt idx="77">
                  <c:v>0.74443876799999997</c:v>
                </c:pt>
                <c:pt idx="78">
                  <c:v>0.44988957600000001</c:v>
                </c:pt>
                <c:pt idx="79">
                  <c:v>0.73945280199999996</c:v>
                </c:pt>
                <c:pt idx="80">
                  <c:v>0.78322651300000001</c:v>
                </c:pt>
                <c:pt idx="81">
                  <c:v>0.95043904099999998</c:v>
                </c:pt>
                <c:pt idx="82">
                  <c:v>0.76468319699999998</c:v>
                </c:pt>
                <c:pt idx="83">
                  <c:v>0.93904601700000001</c:v>
                </c:pt>
                <c:pt idx="84">
                  <c:v>0.35289642300000001</c:v>
                </c:pt>
                <c:pt idx="85">
                  <c:v>0.38663568700000001</c:v>
                </c:pt>
                <c:pt idx="86">
                  <c:v>0.42666659499999998</c:v>
                </c:pt>
                <c:pt idx="87">
                  <c:v>0.21548356199999999</c:v>
                </c:pt>
                <c:pt idx="88">
                  <c:v>0.79880310099999996</c:v>
                </c:pt>
                <c:pt idx="89">
                  <c:v>8.5427286000000005E-2</c:v>
                </c:pt>
                <c:pt idx="90">
                  <c:v>0.47694736599999998</c:v>
                </c:pt>
                <c:pt idx="91">
                  <c:v>0.67269277299999997</c:v>
                </c:pt>
                <c:pt idx="92">
                  <c:v>0.52422088700000002</c:v>
                </c:pt>
                <c:pt idx="93">
                  <c:v>0.84239531700000003</c:v>
                </c:pt>
                <c:pt idx="94">
                  <c:v>0.85254221200000002</c:v>
                </c:pt>
                <c:pt idx="95">
                  <c:v>0.50769224700000004</c:v>
                </c:pt>
                <c:pt idx="96">
                  <c:v>1.9570938999999999E-2</c:v>
                </c:pt>
                <c:pt idx="97">
                  <c:v>0.134952241</c:v>
                </c:pt>
                <c:pt idx="98">
                  <c:v>0.170338396</c:v>
                </c:pt>
                <c:pt idx="99">
                  <c:v>9.5473479999999999E-2</c:v>
                </c:pt>
                <c:pt idx="100">
                  <c:v>0.76384682100000001</c:v>
                </c:pt>
                <c:pt idx="101">
                  <c:v>0.305045658</c:v>
                </c:pt>
                <c:pt idx="102">
                  <c:v>0.89561830200000003</c:v>
                </c:pt>
                <c:pt idx="103">
                  <c:v>0.53960366500000001</c:v>
                </c:pt>
                <c:pt idx="104">
                  <c:v>0.29347162199999999</c:v>
                </c:pt>
                <c:pt idx="105">
                  <c:v>0.92007403899999995</c:v>
                </c:pt>
                <c:pt idx="106">
                  <c:v>0.65477881999999998</c:v>
                </c:pt>
                <c:pt idx="107">
                  <c:v>4.7950120999999998E-2</c:v>
                </c:pt>
                <c:pt idx="108">
                  <c:v>0.67583072499999997</c:v>
                </c:pt>
                <c:pt idx="109">
                  <c:v>0.39247024000000003</c:v>
                </c:pt>
                <c:pt idx="110">
                  <c:v>0.128140438</c:v>
                </c:pt>
                <c:pt idx="111">
                  <c:v>0.76267879299999997</c:v>
                </c:pt>
                <c:pt idx="112">
                  <c:v>0.184217294</c:v>
                </c:pt>
                <c:pt idx="113">
                  <c:v>0.44042623199999997</c:v>
                </c:pt>
                <c:pt idx="114">
                  <c:v>7.4671785000000004E-2</c:v>
                </c:pt>
                <c:pt idx="115">
                  <c:v>0.463856553</c:v>
                </c:pt>
                <c:pt idx="116">
                  <c:v>0.49562674000000001</c:v>
                </c:pt>
                <c:pt idx="117">
                  <c:v>0.64183347499999999</c:v>
                </c:pt>
                <c:pt idx="118">
                  <c:v>0.59107186499999997</c:v>
                </c:pt>
                <c:pt idx="119">
                  <c:v>0.53023375699999997</c:v>
                </c:pt>
                <c:pt idx="120">
                  <c:v>0.92687114900000001</c:v>
                </c:pt>
                <c:pt idx="121">
                  <c:v>0.71127898899999997</c:v>
                </c:pt>
                <c:pt idx="122">
                  <c:v>0.61241226900000001</c:v>
                </c:pt>
                <c:pt idx="123">
                  <c:v>0.81352598200000004</c:v>
                </c:pt>
                <c:pt idx="124">
                  <c:v>0.38916917699999998</c:v>
                </c:pt>
                <c:pt idx="125">
                  <c:v>0.71485771799999998</c:v>
                </c:pt>
                <c:pt idx="126">
                  <c:v>0.21904689699999999</c:v>
                </c:pt>
                <c:pt idx="127">
                  <c:v>0.159005018</c:v>
                </c:pt>
                <c:pt idx="128">
                  <c:v>0.16099735800000001</c:v>
                </c:pt>
                <c:pt idx="129">
                  <c:v>0.46579519000000003</c:v>
                </c:pt>
                <c:pt idx="130">
                  <c:v>0.66378209300000002</c:v>
                </c:pt>
                <c:pt idx="131">
                  <c:v>0.95920372799999998</c:v>
                </c:pt>
                <c:pt idx="132">
                  <c:v>0.25640917699999999</c:v>
                </c:pt>
                <c:pt idx="133">
                  <c:v>0.50857211599999996</c:v>
                </c:pt>
                <c:pt idx="134">
                  <c:v>0.84599079799999999</c:v>
                </c:pt>
                <c:pt idx="135">
                  <c:v>0.49429695400000001</c:v>
                </c:pt>
                <c:pt idx="136">
                  <c:v>0.53314927400000001</c:v>
                </c:pt>
                <c:pt idx="137">
                  <c:v>0.92249342400000001</c:v>
                </c:pt>
                <c:pt idx="138">
                  <c:v>0.27457833300000001</c:v>
                </c:pt>
                <c:pt idx="139">
                  <c:v>0.21874759399999999</c:v>
                </c:pt>
                <c:pt idx="140">
                  <c:v>0.37684947400000002</c:v>
                </c:pt>
                <c:pt idx="141">
                  <c:v>0.59837679499999996</c:v>
                </c:pt>
                <c:pt idx="142">
                  <c:v>0.46565576600000003</c:v>
                </c:pt>
                <c:pt idx="143">
                  <c:v>0.79203779600000002</c:v>
                </c:pt>
                <c:pt idx="144">
                  <c:v>0.68108409800000003</c:v>
                </c:pt>
                <c:pt idx="145">
                  <c:v>0.64845573000000001</c:v>
                </c:pt>
                <c:pt idx="146">
                  <c:v>6.7023478999999997E-2</c:v>
                </c:pt>
                <c:pt idx="147">
                  <c:v>0.32242252900000001</c:v>
                </c:pt>
                <c:pt idx="148">
                  <c:v>0.25118379699999999</c:v>
                </c:pt>
                <c:pt idx="149">
                  <c:v>0.14944192100000001</c:v>
                </c:pt>
                <c:pt idx="150">
                  <c:v>0.58641261600000005</c:v>
                </c:pt>
                <c:pt idx="151">
                  <c:v>0.48394737199999999</c:v>
                </c:pt>
                <c:pt idx="152">
                  <c:v>0.47758112400000002</c:v>
                </c:pt>
                <c:pt idx="153">
                  <c:v>0.60487477999999995</c:v>
                </c:pt>
                <c:pt idx="154">
                  <c:v>0.57306341000000005</c:v>
                </c:pt>
                <c:pt idx="155">
                  <c:v>0.74177173799999996</c:v>
                </c:pt>
                <c:pt idx="156">
                  <c:v>9.9857290000000001E-2</c:v>
                </c:pt>
                <c:pt idx="157">
                  <c:v>0.84024933300000004</c:v>
                </c:pt>
                <c:pt idx="158">
                  <c:v>9.3358003999999994E-2</c:v>
                </c:pt>
                <c:pt idx="159">
                  <c:v>6.4399954999999995E-2</c:v>
                </c:pt>
                <c:pt idx="160">
                  <c:v>0.44649509999999998</c:v>
                </c:pt>
                <c:pt idx="161">
                  <c:v>0.33691929399999998</c:v>
                </c:pt>
                <c:pt idx="162">
                  <c:v>0.63763446199999996</c:v>
                </c:pt>
                <c:pt idx="163">
                  <c:v>0.26379114599999998</c:v>
                </c:pt>
                <c:pt idx="164">
                  <c:v>0.18669755199999999</c:v>
                </c:pt>
                <c:pt idx="165">
                  <c:v>0.43301682200000002</c:v>
                </c:pt>
                <c:pt idx="166">
                  <c:v>0.48629502099999999</c:v>
                </c:pt>
                <c:pt idx="167">
                  <c:v>0.31350823</c:v>
                </c:pt>
                <c:pt idx="168">
                  <c:v>0.80861292900000004</c:v>
                </c:pt>
                <c:pt idx="169">
                  <c:v>0.38465804199999998</c:v>
                </c:pt>
                <c:pt idx="170">
                  <c:v>0.47097484299999998</c:v>
                </c:pt>
                <c:pt idx="171">
                  <c:v>0.49897614800000001</c:v>
                </c:pt>
                <c:pt idx="172">
                  <c:v>0.87915134399999995</c:v>
                </c:pt>
                <c:pt idx="173">
                  <c:v>0.200048383</c:v>
                </c:pt>
                <c:pt idx="174">
                  <c:v>0.95672849299999996</c:v>
                </c:pt>
                <c:pt idx="175">
                  <c:v>0.21552722799999999</c:v>
                </c:pt>
                <c:pt idx="176">
                  <c:v>0.76674662400000004</c:v>
                </c:pt>
                <c:pt idx="177">
                  <c:v>2.7575468999999998E-2</c:v>
                </c:pt>
                <c:pt idx="178">
                  <c:v>0.82488631099999998</c:v>
                </c:pt>
                <c:pt idx="179">
                  <c:v>0.92395708300000001</c:v>
                </c:pt>
                <c:pt idx="180">
                  <c:v>0.24748816300000001</c:v>
                </c:pt>
                <c:pt idx="181">
                  <c:v>0.77761777099999996</c:v>
                </c:pt>
                <c:pt idx="182">
                  <c:v>9.93869E-2</c:v>
                </c:pt>
                <c:pt idx="183">
                  <c:v>1.1587427000000001E-2</c:v>
                </c:pt>
                <c:pt idx="184">
                  <c:v>0.86932348800000003</c:v>
                </c:pt>
                <c:pt idx="185">
                  <c:v>1.2850963999999999E-2</c:v>
                </c:pt>
                <c:pt idx="186">
                  <c:v>0.84282085399999995</c:v>
                </c:pt>
                <c:pt idx="187">
                  <c:v>0.40319660499999999</c:v>
                </c:pt>
                <c:pt idx="188">
                  <c:v>0.18942086399999999</c:v>
                </c:pt>
                <c:pt idx="189">
                  <c:v>0.95389466099999998</c:v>
                </c:pt>
                <c:pt idx="190">
                  <c:v>0.762894568</c:v>
                </c:pt>
                <c:pt idx="191">
                  <c:v>0.10826828199999999</c:v>
                </c:pt>
                <c:pt idx="192">
                  <c:v>0.67060642699999995</c:v>
                </c:pt>
                <c:pt idx="193">
                  <c:v>0.613470399</c:v>
                </c:pt>
                <c:pt idx="194">
                  <c:v>0.97105249500000002</c:v>
                </c:pt>
                <c:pt idx="195">
                  <c:v>0.445671971</c:v>
                </c:pt>
                <c:pt idx="196">
                  <c:v>0.73850935600000001</c:v>
                </c:pt>
                <c:pt idx="197">
                  <c:v>0.263778128</c:v>
                </c:pt>
                <c:pt idx="198">
                  <c:v>0.49714935199999999</c:v>
                </c:pt>
                <c:pt idx="199">
                  <c:v>0.71194634000000001</c:v>
                </c:pt>
                <c:pt idx="200">
                  <c:v>0.88471182900000001</c:v>
                </c:pt>
                <c:pt idx="201">
                  <c:v>0.14543856099999999</c:v>
                </c:pt>
                <c:pt idx="202">
                  <c:v>0.28088773900000003</c:v>
                </c:pt>
                <c:pt idx="203">
                  <c:v>3.030453E-2</c:v>
                </c:pt>
                <c:pt idx="204">
                  <c:v>0.43635075800000001</c:v>
                </c:pt>
                <c:pt idx="205">
                  <c:v>0.959984532</c:v>
                </c:pt>
                <c:pt idx="206">
                  <c:v>0.26510566800000002</c:v>
                </c:pt>
                <c:pt idx="207">
                  <c:v>3.3108158999999998E-2</c:v>
                </c:pt>
                <c:pt idx="208">
                  <c:v>0.41684416600000002</c:v>
                </c:pt>
                <c:pt idx="209">
                  <c:v>0.78236912800000002</c:v>
                </c:pt>
                <c:pt idx="210">
                  <c:v>0.398863368</c:v>
                </c:pt>
                <c:pt idx="211">
                  <c:v>0.23518568100000001</c:v>
                </c:pt>
                <c:pt idx="212">
                  <c:v>0.76805201000000001</c:v>
                </c:pt>
                <c:pt idx="213">
                  <c:v>0.969194157</c:v>
                </c:pt>
                <c:pt idx="214">
                  <c:v>0.86238096799999997</c:v>
                </c:pt>
                <c:pt idx="215">
                  <c:v>0.201332647</c:v>
                </c:pt>
                <c:pt idx="216">
                  <c:v>0.943492098</c:v>
                </c:pt>
                <c:pt idx="217">
                  <c:v>0.47524701200000002</c:v>
                </c:pt>
                <c:pt idx="218">
                  <c:v>0.85437295499999999</c:v>
                </c:pt>
                <c:pt idx="219">
                  <c:v>0.29089491299999998</c:v>
                </c:pt>
                <c:pt idx="220">
                  <c:v>0.69929047600000005</c:v>
                </c:pt>
                <c:pt idx="221">
                  <c:v>0.12172572</c:v>
                </c:pt>
                <c:pt idx="222">
                  <c:v>0.165096515</c:v>
                </c:pt>
                <c:pt idx="223">
                  <c:v>0.36883237499999999</c:v>
                </c:pt>
                <c:pt idx="224">
                  <c:v>0.791996323</c:v>
                </c:pt>
                <c:pt idx="225">
                  <c:v>0.87750730200000004</c:v>
                </c:pt>
                <c:pt idx="226">
                  <c:v>0.99782763900000004</c:v>
                </c:pt>
                <c:pt idx="227">
                  <c:v>0.80967353799999997</c:v>
                </c:pt>
                <c:pt idx="228">
                  <c:v>0.70510883899999999</c:v>
                </c:pt>
                <c:pt idx="229">
                  <c:v>3.9751427999999998E-2</c:v>
                </c:pt>
                <c:pt idx="230">
                  <c:v>0.276072288</c:v>
                </c:pt>
                <c:pt idx="231">
                  <c:v>0.78975049399999997</c:v>
                </c:pt>
                <c:pt idx="232">
                  <c:v>0.99128749000000005</c:v>
                </c:pt>
                <c:pt idx="233">
                  <c:v>0.58643387000000002</c:v>
                </c:pt>
                <c:pt idx="234">
                  <c:v>0.99824312999999998</c:v>
                </c:pt>
                <c:pt idx="235">
                  <c:v>0.276310893</c:v>
                </c:pt>
                <c:pt idx="236">
                  <c:v>0.86700723099999999</c:v>
                </c:pt>
                <c:pt idx="237">
                  <c:v>0.122190532</c:v>
                </c:pt>
                <c:pt idx="238">
                  <c:v>8.7814246999999998E-2</c:v>
                </c:pt>
                <c:pt idx="239">
                  <c:v>0.37297270100000002</c:v>
                </c:pt>
                <c:pt idx="240">
                  <c:v>0.20757131500000001</c:v>
                </c:pt>
                <c:pt idx="241">
                  <c:v>0.33813330699999999</c:v>
                </c:pt>
                <c:pt idx="242">
                  <c:v>0.236489739</c:v>
                </c:pt>
                <c:pt idx="243">
                  <c:v>0.59983497799999996</c:v>
                </c:pt>
                <c:pt idx="244">
                  <c:v>0.86558685000000002</c:v>
                </c:pt>
                <c:pt idx="245">
                  <c:v>0.65688210899999999</c:v>
                </c:pt>
                <c:pt idx="246">
                  <c:v>0.25646659100000002</c:v>
                </c:pt>
                <c:pt idx="247">
                  <c:v>0.69386977999999999</c:v>
                </c:pt>
                <c:pt idx="248">
                  <c:v>0.52922667099999998</c:v>
                </c:pt>
              </c:numCache>
            </c:numRef>
          </c:val>
          <c:extLst>
            <c:ext xmlns:c16="http://schemas.microsoft.com/office/drawing/2014/chart" uri="{C3380CC4-5D6E-409C-BE32-E72D297353CC}">
              <c16:uniqueId val="{00000000-AA80-4A31-9FC1-049F3AD523C1}"/>
            </c:ext>
          </c:extLst>
        </c:ser>
        <c:dLbls>
          <c:showLegendKey val="0"/>
          <c:showVal val="0"/>
          <c:showCatName val="0"/>
          <c:showSerName val="0"/>
          <c:showPercent val="0"/>
          <c:showBubbleSize val="0"/>
        </c:dLbls>
        <c:gapWidth val="150"/>
        <c:axId val="718262936"/>
        <c:axId val="718262544"/>
      </c:barChart>
      <c:catAx>
        <c:axId val="718262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Pozicija</a:t>
                </a:r>
                <a:r>
                  <a:rPr lang="hr-HR" baseline="0"/>
                  <a:t> u FFT maski</a:t>
                </a:r>
                <a:endParaRPr lang="hr-H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718262544"/>
        <c:crosses val="autoZero"/>
        <c:auto val="1"/>
        <c:lblAlgn val="ctr"/>
        <c:lblOffset val="100"/>
        <c:noMultiLvlLbl val="0"/>
      </c:catAx>
      <c:valAx>
        <c:axId val="71826254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Vrijednost</a:t>
                </a:r>
                <a:r>
                  <a:rPr lang="hr-HR" baseline="0"/>
                  <a:t> komponente</a:t>
                </a:r>
                <a:endParaRPr lang="hr-H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7182629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dLbls>
          <c:showLegendKey val="0"/>
          <c:showVal val="0"/>
          <c:showCatName val="0"/>
          <c:showSerName val="0"/>
          <c:showPercent val="0"/>
          <c:showBubbleSize val="0"/>
        </c:dLbls>
        <c:gapWidth val="150"/>
        <c:axId val="718263328"/>
        <c:axId val="718264896"/>
      </c:barChart>
      <c:catAx>
        <c:axId val="7182633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Pozicija u FFT maski</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718264896"/>
        <c:crosses val="autoZero"/>
        <c:auto val="1"/>
        <c:lblAlgn val="ctr"/>
        <c:lblOffset val="100"/>
        <c:noMultiLvlLbl val="1"/>
      </c:catAx>
      <c:valAx>
        <c:axId val="71826489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Vrijednost</a:t>
                </a:r>
                <a:r>
                  <a:rPr lang="hr-HR" baseline="0"/>
                  <a:t> komponente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7182633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A7B96D7-5F6F-4AEE-8846-593F6170A559}">
  <we:reference id="wa104382008" version="1.1.0.0" store="hr-HR" storeType="OMEX"/>
  <we:alternateReferences>
    <we:reference id="WA104382008" version="1.1.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F6E76D7-20A0-45CB-829E-0E2F7DE5BF28}">
  <we:reference id="wa104379821" version="1.0.0.0" store="en-US"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CCb128QKljuQxP9tyfGZ3v9PMUQ==">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</go:docsCustomData>
</go:gDocsCustomXmlDataStorage>
</file>

<file path=customXml/itemProps1.xml><?xml version="1.0" encoding="utf-8"?>
<ds:datastoreItem xmlns:ds="http://schemas.openxmlformats.org/officeDocument/2006/customXml" ds:itemID="{E2381960-83AD-48AD-B62B-FC33F6FAA3B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2613</TotalTime>
  <Pages>54</Pages>
  <Words>13448</Words>
  <Characters>76654</Characters>
  <Application>Microsoft Office Word</Application>
  <DocSecurity>0</DocSecurity>
  <Lines>638</Lines>
  <Paragraphs>179</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89923</CharactersWithSpaces>
  <SharedDoc>false</SharedDoc>
  <HLinks>
    <vt:vector size="318" baseType="variant">
      <vt:variant>
        <vt:i4>1114161</vt:i4>
      </vt:variant>
      <vt:variant>
        <vt:i4>611</vt:i4>
      </vt:variant>
      <vt:variant>
        <vt:i4>0</vt:i4>
      </vt:variant>
      <vt:variant>
        <vt:i4>5</vt:i4>
      </vt:variant>
      <vt:variant>
        <vt:lpwstr/>
      </vt:variant>
      <vt:variant>
        <vt:lpwstr>_Toc126625474</vt:lpwstr>
      </vt:variant>
      <vt:variant>
        <vt:i4>1114161</vt:i4>
      </vt:variant>
      <vt:variant>
        <vt:i4>605</vt:i4>
      </vt:variant>
      <vt:variant>
        <vt:i4>0</vt:i4>
      </vt:variant>
      <vt:variant>
        <vt:i4>5</vt:i4>
      </vt:variant>
      <vt:variant>
        <vt:lpwstr/>
      </vt:variant>
      <vt:variant>
        <vt:lpwstr>_Toc126625473</vt:lpwstr>
      </vt:variant>
      <vt:variant>
        <vt:i4>1114161</vt:i4>
      </vt:variant>
      <vt:variant>
        <vt:i4>599</vt:i4>
      </vt:variant>
      <vt:variant>
        <vt:i4>0</vt:i4>
      </vt:variant>
      <vt:variant>
        <vt:i4>5</vt:i4>
      </vt:variant>
      <vt:variant>
        <vt:lpwstr/>
      </vt:variant>
      <vt:variant>
        <vt:lpwstr>_Toc126625472</vt:lpwstr>
      </vt:variant>
      <vt:variant>
        <vt:i4>1114161</vt:i4>
      </vt:variant>
      <vt:variant>
        <vt:i4>593</vt:i4>
      </vt:variant>
      <vt:variant>
        <vt:i4>0</vt:i4>
      </vt:variant>
      <vt:variant>
        <vt:i4>5</vt:i4>
      </vt:variant>
      <vt:variant>
        <vt:lpwstr/>
      </vt:variant>
      <vt:variant>
        <vt:lpwstr>_Toc126625471</vt:lpwstr>
      </vt:variant>
      <vt:variant>
        <vt:i4>1114161</vt:i4>
      </vt:variant>
      <vt:variant>
        <vt:i4>587</vt:i4>
      </vt:variant>
      <vt:variant>
        <vt:i4>0</vt:i4>
      </vt:variant>
      <vt:variant>
        <vt:i4>5</vt:i4>
      </vt:variant>
      <vt:variant>
        <vt:lpwstr/>
      </vt:variant>
      <vt:variant>
        <vt:lpwstr>_Toc126625470</vt:lpwstr>
      </vt:variant>
      <vt:variant>
        <vt:i4>1048625</vt:i4>
      </vt:variant>
      <vt:variant>
        <vt:i4>581</vt:i4>
      </vt:variant>
      <vt:variant>
        <vt:i4>0</vt:i4>
      </vt:variant>
      <vt:variant>
        <vt:i4>5</vt:i4>
      </vt:variant>
      <vt:variant>
        <vt:lpwstr/>
      </vt:variant>
      <vt:variant>
        <vt:lpwstr>_Toc126625469</vt:lpwstr>
      </vt:variant>
      <vt:variant>
        <vt:i4>1048625</vt:i4>
      </vt:variant>
      <vt:variant>
        <vt:i4>575</vt:i4>
      </vt:variant>
      <vt:variant>
        <vt:i4>0</vt:i4>
      </vt:variant>
      <vt:variant>
        <vt:i4>5</vt:i4>
      </vt:variant>
      <vt:variant>
        <vt:lpwstr/>
      </vt:variant>
      <vt:variant>
        <vt:lpwstr>_Toc126625468</vt:lpwstr>
      </vt:variant>
      <vt:variant>
        <vt:i4>1048625</vt:i4>
      </vt:variant>
      <vt:variant>
        <vt:i4>569</vt:i4>
      </vt:variant>
      <vt:variant>
        <vt:i4>0</vt:i4>
      </vt:variant>
      <vt:variant>
        <vt:i4>5</vt:i4>
      </vt:variant>
      <vt:variant>
        <vt:lpwstr/>
      </vt:variant>
      <vt:variant>
        <vt:lpwstr>_Toc126625467</vt:lpwstr>
      </vt:variant>
      <vt:variant>
        <vt:i4>1048625</vt:i4>
      </vt:variant>
      <vt:variant>
        <vt:i4>563</vt:i4>
      </vt:variant>
      <vt:variant>
        <vt:i4>0</vt:i4>
      </vt:variant>
      <vt:variant>
        <vt:i4>5</vt:i4>
      </vt:variant>
      <vt:variant>
        <vt:lpwstr/>
      </vt:variant>
      <vt:variant>
        <vt:lpwstr>_Toc126625466</vt:lpwstr>
      </vt:variant>
      <vt:variant>
        <vt:i4>1048625</vt:i4>
      </vt:variant>
      <vt:variant>
        <vt:i4>557</vt:i4>
      </vt:variant>
      <vt:variant>
        <vt:i4>0</vt:i4>
      </vt:variant>
      <vt:variant>
        <vt:i4>5</vt:i4>
      </vt:variant>
      <vt:variant>
        <vt:lpwstr/>
      </vt:variant>
      <vt:variant>
        <vt:lpwstr>_Toc126625465</vt:lpwstr>
      </vt:variant>
      <vt:variant>
        <vt:i4>1048625</vt:i4>
      </vt:variant>
      <vt:variant>
        <vt:i4>551</vt:i4>
      </vt:variant>
      <vt:variant>
        <vt:i4>0</vt:i4>
      </vt:variant>
      <vt:variant>
        <vt:i4>5</vt:i4>
      </vt:variant>
      <vt:variant>
        <vt:lpwstr/>
      </vt:variant>
      <vt:variant>
        <vt:lpwstr>_Toc126625464</vt:lpwstr>
      </vt:variant>
      <vt:variant>
        <vt:i4>1048625</vt:i4>
      </vt:variant>
      <vt:variant>
        <vt:i4>545</vt:i4>
      </vt:variant>
      <vt:variant>
        <vt:i4>0</vt:i4>
      </vt:variant>
      <vt:variant>
        <vt:i4>5</vt:i4>
      </vt:variant>
      <vt:variant>
        <vt:lpwstr/>
      </vt:variant>
      <vt:variant>
        <vt:lpwstr>_Toc126625463</vt:lpwstr>
      </vt:variant>
      <vt:variant>
        <vt:i4>1048625</vt:i4>
      </vt:variant>
      <vt:variant>
        <vt:i4>539</vt:i4>
      </vt:variant>
      <vt:variant>
        <vt:i4>0</vt:i4>
      </vt:variant>
      <vt:variant>
        <vt:i4>5</vt:i4>
      </vt:variant>
      <vt:variant>
        <vt:lpwstr/>
      </vt:variant>
      <vt:variant>
        <vt:lpwstr>_Toc126625462</vt:lpwstr>
      </vt:variant>
      <vt:variant>
        <vt:i4>1048625</vt:i4>
      </vt:variant>
      <vt:variant>
        <vt:i4>533</vt:i4>
      </vt:variant>
      <vt:variant>
        <vt:i4>0</vt:i4>
      </vt:variant>
      <vt:variant>
        <vt:i4>5</vt:i4>
      </vt:variant>
      <vt:variant>
        <vt:lpwstr/>
      </vt:variant>
      <vt:variant>
        <vt:lpwstr>_Toc126625461</vt:lpwstr>
      </vt:variant>
      <vt:variant>
        <vt:i4>1048625</vt:i4>
      </vt:variant>
      <vt:variant>
        <vt:i4>527</vt:i4>
      </vt:variant>
      <vt:variant>
        <vt:i4>0</vt:i4>
      </vt:variant>
      <vt:variant>
        <vt:i4>5</vt:i4>
      </vt:variant>
      <vt:variant>
        <vt:lpwstr/>
      </vt:variant>
      <vt:variant>
        <vt:lpwstr>_Toc126625460</vt:lpwstr>
      </vt:variant>
      <vt:variant>
        <vt:i4>1245233</vt:i4>
      </vt:variant>
      <vt:variant>
        <vt:i4>521</vt:i4>
      </vt:variant>
      <vt:variant>
        <vt:i4>0</vt:i4>
      </vt:variant>
      <vt:variant>
        <vt:i4>5</vt:i4>
      </vt:variant>
      <vt:variant>
        <vt:lpwstr/>
      </vt:variant>
      <vt:variant>
        <vt:lpwstr>_Toc126625459</vt:lpwstr>
      </vt:variant>
      <vt:variant>
        <vt:i4>1245233</vt:i4>
      </vt:variant>
      <vt:variant>
        <vt:i4>515</vt:i4>
      </vt:variant>
      <vt:variant>
        <vt:i4>0</vt:i4>
      </vt:variant>
      <vt:variant>
        <vt:i4>5</vt:i4>
      </vt:variant>
      <vt:variant>
        <vt:lpwstr/>
      </vt:variant>
      <vt:variant>
        <vt:lpwstr>_Toc126625458</vt:lpwstr>
      </vt:variant>
      <vt:variant>
        <vt:i4>1245233</vt:i4>
      </vt:variant>
      <vt:variant>
        <vt:i4>509</vt:i4>
      </vt:variant>
      <vt:variant>
        <vt:i4>0</vt:i4>
      </vt:variant>
      <vt:variant>
        <vt:i4>5</vt:i4>
      </vt:variant>
      <vt:variant>
        <vt:lpwstr/>
      </vt:variant>
      <vt:variant>
        <vt:lpwstr>_Toc126625457</vt:lpwstr>
      </vt:variant>
      <vt:variant>
        <vt:i4>1245233</vt:i4>
      </vt:variant>
      <vt:variant>
        <vt:i4>503</vt:i4>
      </vt:variant>
      <vt:variant>
        <vt:i4>0</vt:i4>
      </vt:variant>
      <vt:variant>
        <vt:i4>5</vt:i4>
      </vt:variant>
      <vt:variant>
        <vt:lpwstr/>
      </vt:variant>
      <vt:variant>
        <vt:lpwstr>_Toc126625456</vt:lpwstr>
      </vt:variant>
      <vt:variant>
        <vt:i4>1245233</vt:i4>
      </vt:variant>
      <vt:variant>
        <vt:i4>497</vt:i4>
      </vt:variant>
      <vt:variant>
        <vt:i4>0</vt:i4>
      </vt:variant>
      <vt:variant>
        <vt:i4>5</vt:i4>
      </vt:variant>
      <vt:variant>
        <vt:lpwstr/>
      </vt:variant>
      <vt:variant>
        <vt:lpwstr>_Toc126625455</vt:lpwstr>
      </vt:variant>
      <vt:variant>
        <vt:i4>1245233</vt:i4>
      </vt:variant>
      <vt:variant>
        <vt:i4>491</vt:i4>
      </vt:variant>
      <vt:variant>
        <vt:i4>0</vt:i4>
      </vt:variant>
      <vt:variant>
        <vt:i4>5</vt:i4>
      </vt:variant>
      <vt:variant>
        <vt:lpwstr/>
      </vt:variant>
      <vt:variant>
        <vt:lpwstr>_Toc126625454</vt:lpwstr>
      </vt:variant>
      <vt:variant>
        <vt:i4>1245233</vt:i4>
      </vt:variant>
      <vt:variant>
        <vt:i4>485</vt:i4>
      </vt:variant>
      <vt:variant>
        <vt:i4>0</vt:i4>
      </vt:variant>
      <vt:variant>
        <vt:i4>5</vt:i4>
      </vt:variant>
      <vt:variant>
        <vt:lpwstr/>
      </vt:variant>
      <vt:variant>
        <vt:lpwstr>_Toc126625453</vt:lpwstr>
      </vt:variant>
      <vt:variant>
        <vt:i4>1245233</vt:i4>
      </vt:variant>
      <vt:variant>
        <vt:i4>479</vt:i4>
      </vt:variant>
      <vt:variant>
        <vt:i4>0</vt:i4>
      </vt:variant>
      <vt:variant>
        <vt:i4>5</vt:i4>
      </vt:variant>
      <vt:variant>
        <vt:lpwstr/>
      </vt:variant>
      <vt:variant>
        <vt:lpwstr>_Toc126625452</vt:lpwstr>
      </vt:variant>
      <vt:variant>
        <vt:i4>1245233</vt:i4>
      </vt:variant>
      <vt:variant>
        <vt:i4>473</vt:i4>
      </vt:variant>
      <vt:variant>
        <vt:i4>0</vt:i4>
      </vt:variant>
      <vt:variant>
        <vt:i4>5</vt:i4>
      </vt:variant>
      <vt:variant>
        <vt:lpwstr/>
      </vt:variant>
      <vt:variant>
        <vt:lpwstr>_Toc126625451</vt:lpwstr>
      </vt:variant>
      <vt:variant>
        <vt:i4>1245233</vt:i4>
      </vt:variant>
      <vt:variant>
        <vt:i4>467</vt:i4>
      </vt:variant>
      <vt:variant>
        <vt:i4>0</vt:i4>
      </vt:variant>
      <vt:variant>
        <vt:i4>5</vt:i4>
      </vt:variant>
      <vt:variant>
        <vt:lpwstr/>
      </vt:variant>
      <vt:variant>
        <vt:lpwstr>_Toc126625450</vt:lpwstr>
      </vt:variant>
      <vt:variant>
        <vt:i4>1179697</vt:i4>
      </vt:variant>
      <vt:variant>
        <vt:i4>461</vt:i4>
      </vt:variant>
      <vt:variant>
        <vt:i4>0</vt:i4>
      </vt:variant>
      <vt:variant>
        <vt:i4>5</vt:i4>
      </vt:variant>
      <vt:variant>
        <vt:lpwstr/>
      </vt:variant>
      <vt:variant>
        <vt:lpwstr>_Toc126625449</vt:lpwstr>
      </vt:variant>
      <vt:variant>
        <vt:i4>1179697</vt:i4>
      </vt:variant>
      <vt:variant>
        <vt:i4>455</vt:i4>
      </vt:variant>
      <vt:variant>
        <vt:i4>0</vt:i4>
      </vt:variant>
      <vt:variant>
        <vt:i4>5</vt:i4>
      </vt:variant>
      <vt:variant>
        <vt:lpwstr/>
      </vt:variant>
      <vt:variant>
        <vt:lpwstr>_Toc126625448</vt:lpwstr>
      </vt:variant>
      <vt:variant>
        <vt:i4>18677853</vt:i4>
      </vt:variant>
      <vt:variant>
        <vt:i4>449</vt:i4>
      </vt:variant>
      <vt:variant>
        <vt:i4>0</vt:i4>
      </vt:variant>
      <vt:variant>
        <vt:i4>5</vt:i4>
      </vt:variant>
      <vt:variant>
        <vt:lpwstr>https://d.docs.live.net/69d3b2950e9a9cba/Diplomski 5.god/UMS završni/UMSG3_2023.docx</vt:lpwstr>
      </vt:variant>
      <vt:variant>
        <vt:lpwstr>_Toc126625447</vt:lpwstr>
      </vt:variant>
      <vt:variant>
        <vt:i4>18677853</vt:i4>
      </vt:variant>
      <vt:variant>
        <vt:i4>443</vt:i4>
      </vt:variant>
      <vt:variant>
        <vt:i4>0</vt:i4>
      </vt:variant>
      <vt:variant>
        <vt:i4>5</vt:i4>
      </vt:variant>
      <vt:variant>
        <vt:lpwstr>https://d.docs.live.net/69d3b2950e9a9cba/Diplomski 5.god/UMS završni/UMSG3_2023.docx</vt:lpwstr>
      </vt:variant>
      <vt:variant>
        <vt:lpwstr>_Toc126625446</vt:lpwstr>
      </vt:variant>
      <vt:variant>
        <vt:i4>18677853</vt:i4>
      </vt:variant>
      <vt:variant>
        <vt:i4>437</vt:i4>
      </vt:variant>
      <vt:variant>
        <vt:i4>0</vt:i4>
      </vt:variant>
      <vt:variant>
        <vt:i4>5</vt:i4>
      </vt:variant>
      <vt:variant>
        <vt:lpwstr>https://d.docs.live.net/69d3b2950e9a9cba/Diplomski 5.god/UMS završni/UMSG3_2023.docx</vt:lpwstr>
      </vt:variant>
      <vt:variant>
        <vt:lpwstr>_Toc126625445</vt:lpwstr>
      </vt:variant>
      <vt:variant>
        <vt:i4>18677853</vt:i4>
      </vt:variant>
      <vt:variant>
        <vt:i4>431</vt:i4>
      </vt:variant>
      <vt:variant>
        <vt:i4>0</vt:i4>
      </vt:variant>
      <vt:variant>
        <vt:i4>5</vt:i4>
      </vt:variant>
      <vt:variant>
        <vt:lpwstr>https://d.docs.live.net/69d3b2950e9a9cba/Diplomski 5.god/UMS završni/UMSG3_2023.docx</vt:lpwstr>
      </vt:variant>
      <vt:variant>
        <vt:lpwstr>_Toc126625444</vt:lpwstr>
      </vt:variant>
      <vt:variant>
        <vt:i4>1769580</vt:i4>
      </vt:variant>
      <vt:variant>
        <vt:i4>426</vt:i4>
      </vt:variant>
      <vt:variant>
        <vt:i4>0</vt:i4>
      </vt:variant>
      <vt:variant>
        <vt:i4>5</vt:i4>
      </vt:variant>
      <vt:variant>
        <vt:lpwstr>https://shimmersensing.com/wp-content/docs/support/documentation/EMG_User_Guide_Rev1.12.pdf</vt:lpwstr>
      </vt:variant>
      <vt:variant>
        <vt:lpwstr>page=13&amp;zoom=100,92,389</vt:lpwstr>
      </vt:variant>
      <vt:variant>
        <vt:i4>1441842</vt:i4>
      </vt:variant>
      <vt:variant>
        <vt:i4>122</vt:i4>
      </vt:variant>
      <vt:variant>
        <vt:i4>0</vt:i4>
      </vt:variant>
      <vt:variant>
        <vt:i4>5</vt:i4>
      </vt:variant>
      <vt:variant>
        <vt:lpwstr/>
      </vt:variant>
      <vt:variant>
        <vt:lpwstr>_Toc126625704</vt:lpwstr>
      </vt:variant>
      <vt:variant>
        <vt:i4>1441842</vt:i4>
      </vt:variant>
      <vt:variant>
        <vt:i4>116</vt:i4>
      </vt:variant>
      <vt:variant>
        <vt:i4>0</vt:i4>
      </vt:variant>
      <vt:variant>
        <vt:i4>5</vt:i4>
      </vt:variant>
      <vt:variant>
        <vt:lpwstr/>
      </vt:variant>
      <vt:variant>
        <vt:lpwstr>_Toc126625703</vt:lpwstr>
      </vt:variant>
      <vt:variant>
        <vt:i4>1441842</vt:i4>
      </vt:variant>
      <vt:variant>
        <vt:i4>110</vt:i4>
      </vt:variant>
      <vt:variant>
        <vt:i4>0</vt:i4>
      </vt:variant>
      <vt:variant>
        <vt:i4>5</vt:i4>
      </vt:variant>
      <vt:variant>
        <vt:lpwstr/>
      </vt:variant>
      <vt:variant>
        <vt:lpwstr>_Toc126625702</vt:lpwstr>
      </vt:variant>
      <vt:variant>
        <vt:i4>1441842</vt:i4>
      </vt:variant>
      <vt:variant>
        <vt:i4>104</vt:i4>
      </vt:variant>
      <vt:variant>
        <vt:i4>0</vt:i4>
      </vt:variant>
      <vt:variant>
        <vt:i4>5</vt:i4>
      </vt:variant>
      <vt:variant>
        <vt:lpwstr/>
      </vt:variant>
      <vt:variant>
        <vt:lpwstr>_Toc126625701</vt:lpwstr>
      </vt:variant>
      <vt:variant>
        <vt:i4>1441842</vt:i4>
      </vt:variant>
      <vt:variant>
        <vt:i4>98</vt:i4>
      </vt:variant>
      <vt:variant>
        <vt:i4>0</vt:i4>
      </vt:variant>
      <vt:variant>
        <vt:i4>5</vt:i4>
      </vt:variant>
      <vt:variant>
        <vt:lpwstr/>
      </vt:variant>
      <vt:variant>
        <vt:lpwstr>_Toc126625700</vt:lpwstr>
      </vt:variant>
      <vt:variant>
        <vt:i4>2031667</vt:i4>
      </vt:variant>
      <vt:variant>
        <vt:i4>92</vt:i4>
      </vt:variant>
      <vt:variant>
        <vt:i4>0</vt:i4>
      </vt:variant>
      <vt:variant>
        <vt:i4>5</vt:i4>
      </vt:variant>
      <vt:variant>
        <vt:lpwstr/>
      </vt:variant>
      <vt:variant>
        <vt:lpwstr>_Toc126625699</vt:lpwstr>
      </vt:variant>
      <vt:variant>
        <vt:i4>2031667</vt:i4>
      </vt:variant>
      <vt:variant>
        <vt:i4>86</vt:i4>
      </vt:variant>
      <vt:variant>
        <vt:i4>0</vt:i4>
      </vt:variant>
      <vt:variant>
        <vt:i4>5</vt:i4>
      </vt:variant>
      <vt:variant>
        <vt:lpwstr/>
      </vt:variant>
      <vt:variant>
        <vt:lpwstr>_Toc126625698</vt:lpwstr>
      </vt:variant>
      <vt:variant>
        <vt:i4>2031667</vt:i4>
      </vt:variant>
      <vt:variant>
        <vt:i4>80</vt:i4>
      </vt:variant>
      <vt:variant>
        <vt:i4>0</vt:i4>
      </vt:variant>
      <vt:variant>
        <vt:i4>5</vt:i4>
      </vt:variant>
      <vt:variant>
        <vt:lpwstr/>
      </vt:variant>
      <vt:variant>
        <vt:lpwstr>_Toc126625697</vt:lpwstr>
      </vt:variant>
      <vt:variant>
        <vt:i4>2031667</vt:i4>
      </vt:variant>
      <vt:variant>
        <vt:i4>74</vt:i4>
      </vt:variant>
      <vt:variant>
        <vt:i4>0</vt:i4>
      </vt:variant>
      <vt:variant>
        <vt:i4>5</vt:i4>
      </vt:variant>
      <vt:variant>
        <vt:lpwstr/>
      </vt:variant>
      <vt:variant>
        <vt:lpwstr>_Toc126625696</vt:lpwstr>
      </vt:variant>
      <vt:variant>
        <vt:i4>2031667</vt:i4>
      </vt:variant>
      <vt:variant>
        <vt:i4>68</vt:i4>
      </vt:variant>
      <vt:variant>
        <vt:i4>0</vt:i4>
      </vt:variant>
      <vt:variant>
        <vt:i4>5</vt:i4>
      </vt:variant>
      <vt:variant>
        <vt:lpwstr/>
      </vt:variant>
      <vt:variant>
        <vt:lpwstr>_Toc126625695</vt:lpwstr>
      </vt:variant>
      <vt:variant>
        <vt:i4>2031667</vt:i4>
      </vt:variant>
      <vt:variant>
        <vt:i4>62</vt:i4>
      </vt:variant>
      <vt:variant>
        <vt:i4>0</vt:i4>
      </vt:variant>
      <vt:variant>
        <vt:i4>5</vt:i4>
      </vt:variant>
      <vt:variant>
        <vt:lpwstr/>
      </vt:variant>
      <vt:variant>
        <vt:lpwstr>_Toc126625694</vt:lpwstr>
      </vt:variant>
      <vt:variant>
        <vt:i4>2031667</vt:i4>
      </vt:variant>
      <vt:variant>
        <vt:i4>56</vt:i4>
      </vt:variant>
      <vt:variant>
        <vt:i4>0</vt:i4>
      </vt:variant>
      <vt:variant>
        <vt:i4>5</vt:i4>
      </vt:variant>
      <vt:variant>
        <vt:lpwstr/>
      </vt:variant>
      <vt:variant>
        <vt:lpwstr>_Toc126625693</vt:lpwstr>
      </vt:variant>
      <vt:variant>
        <vt:i4>2031667</vt:i4>
      </vt:variant>
      <vt:variant>
        <vt:i4>50</vt:i4>
      </vt:variant>
      <vt:variant>
        <vt:i4>0</vt:i4>
      </vt:variant>
      <vt:variant>
        <vt:i4>5</vt:i4>
      </vt:variant>
      <vt:variant>
        <vt:lpwstr/>
      </vt:variant>
      <vt:variant>
        <vt:lpwstr>_Toc126625692</vt:lpwstr>
      </vt:variant>
      <vt:variant>
        <vt:i4>2031667</vt:i4>
      </vt:variant>
      <vt:variant>
        <vt:i4>44</vt:i4>
      </vt:variant>
      <vt:variant>
        <vt:i4>0</vt:i4>
      </vt:variant>
      <vt:variant>
        <vt:i4>5</vt:i4>
      </vt:variant>
      <vt:variant>
        <vt:lpwstr/>
      </vt:variant>
      <vt:variant>
        <vt:lpwstr>_Toc126625691</vt:lpwstr>
      </vt:variant>
      <vt:variant>
        <vt:i4>2031667</vt:i4>
      </vt:variant>
      <vt:variant>
        <vt:i4>38</vt:i4>
      </vt:variant>
      <vt:variant>
        <vt:i4>0</vt:i4>
      </vt:variant>
      <vt:variant>
        <vt:i4>5</vt:i4>
      </vt:variant>
      <vt:variant>
        <vt:lpwstr/>
      </vt:variant>
      <vt:variant>
        <vt:lpwstr>_Toc126625690</vt:lpwstr>
      </vt:variant>
      <vt:variant>
        <vt:i4>1966131</vt:i4>
      </vt:variant>
      <vt:variant>
        <vt:i4>32</vt:i4>
      </vt:variant>
      <vt:variant>
        <vt:i4>0</vt:i4>
      </vt:variant>
      <vt:variant>
        <vt:i4>5</vt:i4>
      </vt:variant>
      <vt:variant>
        <vt:lpwstr/>
      </vt:variant>
      <vt:variant>
        <vt:lpwstr>_Toc126625689</vt:lpwstr>
      </vt:variant>
      <vt:variant>
        <vt:i4>1966131</vt:i4>
      </vt:variant>
      <vt:variant>
        <vt:i4>26</vt:i4>
      </vt:variant>
      <vt:variant>
        <vt:i4>0</vt:i4>
      </vt:variant>
      <vt:variant>
        <vt:i4>5</vt:i4>
      </vt:variant>
      <vt:variant>
        <vt:lpwstr/>
      </vt:variant>
      <vt:variant>
        <vt:lpwstr>_Toc126625688</vt:lpwstr>
      </vt:variant>
      <vt:variant>
        <vt:i4>1966131</vt:i4>
      </vt:variant>
      <vt:variant>
        <vt:i4>20</vt:i4>
      </vt:variant>
      <vt:variant>
        <vt:i4>0</vt:i4>
      </vt:variant>
      <vt:variant>
        <vt:i4>5</vt:i4>
      </vt:variant>
      <vt:variant>
        <vt:lpwstr/>
      </vt:variant>
      <vt:variant>
        <vt:lpwstr>_Toc126625687</vt:lpwstr>
      </vt:variant>
      <vt:variant>
        <vt:i4>1966131</vt:i4>
      </vt:variant>
      <vt:variant>
        <vt:i4>14</vt:i4>
      </vt:variant>
      <vt:variant>
        <vt:i4>0</vt:i4>
      </vt:variant>
      <vt:variant>
        <vt:i4>5</vt:i4>
      </vt:variant>
      <vt:variant>
        <vt:lpwstr/>
      </vt:variant>
      <vt:variant>
        <vt:lpwstr>_Toc126625685</vt:lpwstr>
      </vt:variant>
      <vt:variant>
        <vt:i4>1966131</vt:i4>
      </vt:variant>
      <vt:variant>
        <vt:i4>8</vt:i4>
      </vt:variant>
      <vt:variant>
        <vt:i4>0</vt:i4>
      </vt:variant>
      <vt:variant>
        <vt:i4>5</vt:i4>
      </vt:variant>
      <vt:variant>
        <vt:lpwstr/>
      </vt:variant>
      <vt:variant>
        <vt:lpwstr>_Toc126625684</vt:lpwstr>
      </vt:variant>
      <vt:variant>
        <vt:i4>1966131</vt:i4>
      </vt:variant>
      <vt:variant>
        <vt:i4>2</vt:i4>
      </vt:variant>
      <vt:variant>
        <vt:i4>0</vt:i4>
      </vt:variant>
      <vt:variant>
        <vt:i4>5</vt:i4>
      </vt:variant>
      <vt:variant>
        <vt:lpwstr/>
      </vt:variant>
      <vt:variant>
        <vt:lpwstr>_Toc126625683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Kostelac</dc:creator>
  <cp:keywords/>
  <cp:lastModifiedBy>Krunoslav Marenić</cp:lastModifiedBy>
  <cp:revision>51</cp:revision>
  <dcterms:created xsi:type="dcterms:W3CDTF">2023-02-21T23:53:00Z</dcterms:created>
  <dcterms:modified xsi:type="dcterms:W3CDTF">2023-02-26T17:49:00Z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1d8b8653ecc9c483f84860c70b1331b28314693b0e482eb0229c8f15701b7b0e</vt:lpwstr>
  </property>
</Properties>
</file>